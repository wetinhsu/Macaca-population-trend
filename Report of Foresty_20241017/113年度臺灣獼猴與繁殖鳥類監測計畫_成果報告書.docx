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12FC8" w14:textId="076F2730" w:rsidR="00D93FCC" w:rsidRPr="003D7549" w:rsidRDefault="002435EC">
      <w:pPr>
        <w:jc w:val="center"/>
        <w:rPr>
          <w:rFonts w:ascii="Times New Roman" w:eastAsia="標楷體" w:hAnsi="Times New Roman" w:cs="Times New Roman"/>
          <w:sz w:val="40"/>
        </w:rPr>
      </w:pPr>
      <w:proofErr w:type="gramStart"/>
      <w:r>
        <w:rPr>
          <w:rFonts w:ascii="Times New Roman" w:eastAsia="標楷體" w:hAnsi="Times New Roman" w:cs="Times New Roman"/>
          <w:sz w:val="40"/>
        </w:rPr>
        <w:t>11</w:t>
      </w:r>
      <w:r w:rsidR="00763C1D">
        <w:rPr>
          <w:rFonts w:ascii="Times New Roman" w:eastAsia="標楷體" w:hAnsi="Times New Roman" w:cs="Times New Roman" w:hint="eastAsia"/>
          <w:sz w:val="40"/>
        </w:rPr>
        <w:t>3</w:t>
      </w:r>
      <w:proofErr w:type="gramEnd"/>
      <w:r>
        <w:rPr>
          <w:rFonts w:ascii="Times New Roman" w:eastAsia="標楷體" w:hAnsi="Times New Roman" w:cs="Times New Roman"/>
          <w:sz w:val="40"/>
        </w:rPr>
        <w:t>年度國有林班地臺灣獼猴</w:t>
      </w:r>
      <w:r>
        <w:rPr>
          <w:rFonts w:ascii="Times New Roman" w:eastAsia="標楷體" w:hAnsi="Times New Roman" w:cs="Times New Roman"/>
          <w:color w:val="000000"/>
          <w:sz w:val="40"/>
        </w:rPr>
        <w:t>(</w:t>
      </w:r>
      <w:r>
        <w:rPr>
          <w:rFonts w:ascii="Times New Roman" w:eastAsia="標楷體" w:hAnsi="Times New Roman" w:cs="Times New Roman"/>
          <w:i/>
          <w:color w:val="000000"/>
          <w:sz w:val="40"/>
        </w:rPr>
        <w:t>Macaca cyclopis</w:t>
      </w:r>
      <w:r>
        <w:rPr>
          <w:rFonts w:ascii="Times New Roman" w:eastAsia="標楷體" w:hAnsi="Times New Roman" w:cs="Times New Roman"/>
          <w:color w:val="000000"/>
          <w:sz w:val="40"/>
        </w:rPr>
        <w:t>)</w:t>
      </w:r>
      <w:r>
        <w:rPr>
          <w:rFonts w:ascii="Times New Roman" w:eastAsia="標楷體" w:hAnsi="Times New Roman" w:cs="Times New Roman"/>
          <w:sz w:val="40"/>
        </w:rPr>
        <w:t>與繁殖鳥類監測計畫</w:t>
      </w:r>
    </w:p>
    <w:p w14:paraId="4FB3015E" w14:textId="77777777" w:rsidR="00D93FCC" w:rsidRDefault="00D93FCC">
      <w:pPr>
        <w:spacing w:line="360" w:lineRule="auto"/>
        <w:rPr>
          <w:rFonts w:ascii="標楷體" w:eastAsia="標楷體" w:hAnsi="標楷體"/>
          <w:sz w:val="40"/>
          <w:szCs w:val="40"/>
        </w:rPr>
      </w:pPr>
    </w:p>
    <w:p w14:paraId="21485AC7" w14:textId="77777777" w:rsidR="00D93FCC" w:rsidRDefault="002435EC">
      <w:pPr>
        <w:spacing w:line="360" w:lineRule="auto"/>
        <w:jc w:val="center"/>
        <w:rPr>
          <w:rFonts w:ascii="標楷體" w:eastAsia="標楷體" w:hAnsi="標楷體"/>
          <w:sz w:val="40"/>
          <w:szCs w:val="40"/>
        </w:rPr>
      </w:pPr>
      <w:r>
        <w:rPr>
          <w:rFonts w:ascii="標楷體" w:eastAsia="標楷體" w:hAnsi="標楷體"/>
          <w:sz w:val="40"/>
          <w:szCs w:val="40"/>
        </w:rPr>
        <w:t>成果報告書</w:t>
      </w:r>
    </w:p>
    <w:p w14:paraId="6FCF3FC9" w14:textId="77777777" w:rsidR="00D93FCC" w:rsidRDefault="00D93FCC">
      <w:pPr>
        <w:spacing w:line="360" w:lineRule="auto"/>
        <w:rPr>
          <w:rFonts w:ascii="標楷體" w:eastAsia="標楷體" w:hAnsi="標楷體"/>
          <w:sz w:val="40"/>
          <w:szCs w:val="40"/>
        </w:rPr>
      </w:pPr>
    </w:p>
    <w:p w14:paraId="7CCEE466" w14:textId="77777777" w:rsidR="00D93FCC" w:rsidRDefault="00D93FCC">
      <w:pPr>
        <w:spacing w:line="360" w:lineRule="auto"/>
        <w:rPr>
          <w:rFonts w:ascii="標楷體" w:eastAsia="標楷體" w:hAnsi="標楷體"/>
          <w:sz w:val="40"/>
          <w:szCs w:val="40"/>
        </w:rPr>
      </w:pPr>
    </w:p>
    <w:p w14:paraId="281D09ED" w14:textId="77777777" w:rsidR="00D93FCC" w:rsidRDefault="00D93FCC">
      <w:pPr>
        <w:spacing w:line="360" w:lineRule="auto"/>
        <w:rPr>
          <w:rFonts w:ascii="標楷體" w:eastAsia="標楷體" w:hAnsi="標楷體"/>
          <w:sz w:val="40"/>
          <w:szCs w:val="40"/>
        </w:rPr>
      </w:pPr>
    </w:p>
    <w:p w14:paraId="7D12A016" w14:textId="77777777" w:rsidR="00D93FCC" w:rsidRPr="001F15AB" w:rsidRDefault="00D93FCC">
      <w:pPr>
        <w:spacing w:line="360" w:lineRule="auto"/>
        <w:rPr>
          <w:rFonts w:ascii="標楷體" w:eastAsia="標楷體" w:hAnsi="標楷體"/>
          <w:sz w:val="40"/>
          <w:szCs w:val="40"/>
        </w:rPr>
      </w:pPr>
    </w:p>
    <w:p w14:paraId="4E9467C6" w14:textId="77777777" w:rsidR="00D93FCC" w:rsidRDefault="00D93FCC">
      <w:pPr>
        <w:spacing w:line="360" w:lineRule="auto"/>
        <w:rPr>
          <w:rFonts w:ascii="標楷體" w:eastAsia="標楷體" w:hAnsi="標楷體"/>
          <w:sz w:val="40"/>
          <w:szCs w:val="40"/>
        </w:rPr>
      </w:pPr>
    </w:p>
    <w:p w14:paraId="2E5DF378" w14:textId="77777777" w:rsidR="00D93FCC" w:rsidRDefault="00D93FCC">
      <w:pPr>
        <w:spacing w:line="360" w:lineRule="auto"/>
        <w:rPr>
          <w:rFonts w:ascii="標楷體" w:eastAsia="標楷體" w:hAnsi="標楷體"/>
          <w:sz w:val="40"/>
          <w:szCs w:val="40"/>
        </w:rPr>
      </w:pPr>
    </w:p>
    <w:p w14:paraId="65520295" w14:textId="77777777" w:rsidR="00D93FCC" w:rsidRDefault="00D93FCC">
      <w:pPr>
        <w:spacing w:line="360" w:lineRule="auto"/>
        <w:rPr>
          <w:rFonts w:ascii="標楷體" w:eastAsia="標楷體" w:hAnsi="標楷體"/>
          <w:sz w:val="40"/>
          <w:szCs w:val="40"/>
        </w:rPr>
      </w:pPr>
    </w:p>
    <w:p w14:paraId="1639EC9E" w14:textId="77777777" w:rsidR="00D93FCC" w:rsidRDefault="00D93FCC">
      <w:pPr>
        <w:rPr>
          <w:rFonts w:ascii="標楷體" w:eastAsia="標楷體" w:hAnsi="標楷體"/>
        </w:rPr>
      </w:pPr>
    </w:p>
    <w:p w14:paraId="47371EBF" w14:textId="77777777" w:rsidR="00D93FCC" w:rsidRDefault="00D93FCC">
      <w:pPr>
        <w:spacing w:line="360" w:lineRule="auto"/>
        <w:rPr>
          <w:rFonts w:ascii="標楷體" w:eastAsia="標楷體" w:hAnsi="標楷體"/>
          <w:sz w:val="40"/>
          <w:szCs w:val="40"/>
        </w:rPr>
      </w:pPr>
    </w:p>
    <w:p w14:paraId="28A36BD1" w14:textId="77777777" w:rsidR="00D93FCC" w:rsidRPr="00636D91" w:rsidRDefault="00D93FCC">
      <w:pPr>
        <w:spacing w:line="360" w:lineRule="auto"/>
        <w:rPr>
          <w:rFonts w:ascii="標楷體" w:eastAsia="標楷體" w:hAnsi="標楷體"/>
          <w:sz w:val="40"/>
          <w:szCs w:val="40"/>
        </w:rPr>
      </w:pPr>
    </w:p>
    <w:p w14:paraId="206BF005" w14:textId="77777777" w:rsidR="00D93FCC" w:rsidRDefault="00D93FCC">
      <w:pPr>
        <w:spacing w:line="360" w:lineRule="auto"/>
        <w:jc w:val="center"/>
        <w:rPr>
          <w:rFonts w:ascii="標楷體" w:eastAsia="標楷體" w:hAnsi="標楷體"/>
          <w:sz w:val="40"/>
          <w:szCs w:val="40"/>
        </w:rPr>
      </w:pPr>
    </w:p>
    <w:p w14:paraId="67E3A10B" w14:textId="77777777" w:rsidR="00D93FCC" w:rsidRDefault="002435EC">
      <w:pPr>
        <w:jc w:val="center"/>
        <w:rPr>
          <w:rFonts w:ascii="標楷體" w:eastAsia="標楷體" w:hAnsi="標楷體"/>
          <w:sz w:val="40"/>
          <w:szCs w:val="40"/>
        </w:rPr>
      </w:pPr>
      <w:r>
        <w:rPr>
          <w:rFonts w:ascii="標楷體" w:eastAsia="標楷體" w:hAnsi="標楷體"/>
          <w:sz w:val="40"/>
          <w:szCs w:val="40"/>
        </w:rPr>
        <w:t>執行單位：農業部生物多樣性研究所</w:t>
      </w:r>
    </w:p>
    <w:p w14:paraId="22A609CD" w14:textId="77777777" w:rsidR="00D93FCC" w:rsidRDefault="00D93FCC">
      <w:pPr>
        <w:jc w:val="center"/>
        <w:rPr>
          <w:rFonts w:ascii="標楷體" w:eastAsia="標楷體" w:hAnsi="標楷體"/>
          <w:sz w:val="40"/>
          <w:szCs w:val="40"/>
        </w:rPr>
      </w:pPr>
    </w:p>
    <w:p w14:paraId="56D2B90A" w14:textId="77777777" w:rsidR="00D93FCC" w:rsidRDefault="00D93FCC">
      <w:pPr>
        <w:jc w:val="center"/>
        <w:rPr>
          <w:rFonts w:ascii="標楷體" w:eastAsia="標楷體" w:hAnsi="標楷體"/>
          <w:sz w:val="40"/>
          <w:szCs w:val="40"/>
        </w:rPr>
      </w:pPr>
    </w:p>
    <w:p w14:paraId="6D119DFB" w14:textId="77777777" w:rsidR="00D93FCC" w:rsidRDefault="00D93FCC">
      <w:pPr>
        <w:jc w:val="center"/>
        <w:rPr>
          <w:rFonts w:ascii="標楷體" w:eastAsia="標楷體" w:hAnsi="標楷體"/>
          <w:sz w:val="40"/>
          <w:szCs w:val="40"/>
        </w:rPr>
      </w:pPr>
    </w:p>
    <w:p w14:paraId="57E68EDB" w14:textId="52A830B7" w:rsidR="00D93FCC" w:rsidRDefault="002435EC">
      <w:pPr>
        <w:jc w:val="center"/>
        <w:rPr>
          <w:rFonts w:ascii="Times New Roman" w:eastAsia="標楷體" w:hAnsi="Times New Roman" w:cs="Times New Roman"/>
        </w:rPr>
      </w:pPr>
      <w:r>
        <w:rPr>
          <w:rFonts w:ascii="Times New Roman" w:eastAsia="標楷體" w:hAnsi="Times New Roman" w:cs="Times New Roman"/>
          <w:sz w:val="40"/>
          <w:szCs w:val="40"/>
        </w:rPr>
        <w:t>中華民國</w:t>
      </w:r>
      <w:r>
        <w:rPr>
          <w:rFonts w:ascii="Times New Roman" w:eastAsia="標楷體" w:hAnsi="Times New Roman" w:cs="Times New Roman"/>
          <w:sz w:val="40"/>
          <w:szCs w:val="40"/>
        </w:rPr>
        <w:t>11</w:t>
      </w:r>
      <w:del w:id="0" w:author="瑋婷 徐" w:date="2025-01-06T09:38:00Z" w16du:dateUtc="2025-01-06T01:38:00Z">
        <w:r w:rsidDel="00636D91">
          <w:rPr>
            <w:rFonts w:ascii="Times New Roman" w:eastAsia="標楷體" w:hAnsi="Times New Roman" w:cs="Times New Roman"/>
            <w:sz w:val="40"/>
            <w:szCs w:val="40"/>
          </w:rPr>
          <w:delText>3</w:delText>
        </w:r>
      </w:del>
      <w:ins w:id="1" w:author="瑋婷 徐" w:date="2025-01-06T09:38:00Z" w16du:dateUtc="2025-01-06T01:38:00Z">
        <w:r w:rsidR="00636D91">
          <w:rPr>
            <w:rFonts w:ascii="Times New Roman" w:eastAsia="標楷體" w:hAnsi="Times New Roman" w:cs="Times New Roman" w:hint="eastAsia"/>
            <w:sz w:val="40"/>
            <w:szCs w:val="40"/>
          </w:rPr>
          <w:t>4</w:t>
        </w:r>
      </w:ins>
      <w:r>
        <w:rPr>
          <w:rFonts w:ascii="Times New Roman" w:eastAsia="標楷體" w:hAnsi="Times New Roman" w:cs="Times New Roman"/>
          <w:sz w:val="40"/>
          <w:szCs w:val="40"/>
        </w:rPr>
        <w:t>年</w:t>
      </w:r>
      <w:r>
        <w:rPr>
          <w:rFonts w:ascii="Times New Roman" w:eastAsia="標楷體" w:hAnsi="Times New Roman" w:cs="Times New Roman"/>
          <w:sz w:val="40"/>
          <w:szCs w:val="40"/>
        </w:rPr>
        <w:t>1</w:t>
      </w:r>
      <w:del w:id="2" w:author="瑋婷 徐" w:date="2024-11-22T09:31:00Z" w16du:dateUtc="2024-11-22T01:31:00Z">
        <w:r w:rsidR="00763C1D" w:rsidDel="00A17B6E">
          <w:rPr>
            <w:rFonts w:ascii="Times New Roman" w:eastAsia="標楷體" w:hAnsi="Times New Roman" w:cs="Times New Roman" w:hint="eastAsia"/>
            <w:sz w:val="40"/>
            <w:szCs w:val="40"/>
          </w:rPr>
          <w:delText>1</w:delText>
        </w:r>
      </w:del>
      <w:r>
        <w:rPr>
          <w:rFonts w:ascii="Times New Roman" w:eastAsia="標楷體" w:hAnsi="Times New Roman" w:cs="Times New Roman"/>
          <w:sz w:val="40"/>
          <w:szCs w:val="40"/>
        </w:rPr>
        <w:t>月</w:t>
      </w:r>
    </w:p>
    <w:p w14:paraId="43035E52" w14:textId="77777777" w:rsidR="00D93FCC" w:rsidRDefault="00D93FCC">
      <w:pPr>
        <w:sectPr w:rsidR="00D93FCC">
          <w:pgSz w:w="11906" w:h="16838"/>
          <w:pgMar w:top="1440" w:right="1800" w:bottom="1440" w:left="1800" w:header="0" w:footer="0" w:gutter="0"/>
          <w:cols w:space="720"/>
          <w:formProt w:val="0"/>
          <w:docGrid w:type="lines" w:linePitch="360"/>
        </w:sectPr>
      </w:pPr>
    </w:p>
    <w:sdt>
      <w:sdtPr>
        <w:rPr>
          <w:rFonts w:ascii="Calibri" w:eastAsia="新細明體" w:hAnsi="Calibri" w:cs="新細明體"/>
          <w:color w:val="auto"/>
          <w:kern w:val="2"/>
          <w:sz w:val="24"/>
          <w:szCs w:val="22"/>
        </w:rPr>
        <w:id w:val="1691495757"/>
        <w:docPartObj>
          <w:docPartGallery w:val="Table of Contents"/>
          <w:docPartUnique/>
        </w:docPartObj>
      </w:sdtPr>
      <w:sdtEndPr>
        <w:rPr>
          <w:rFonts w:ascii="新細明體" w:hAnsi="新細明體"/>
          <w:kern w:val="0"/>
          <w:szCs w:val="24"/>
        </w:rPr>
      </w:sdtEndPr>
      <w:sdtContent>
        <w:p w14:paraId="734645CE" w14:textId="77777777" w:rsidR="00D93FCC" w:rsidRPr="002435EC" w:rsidRDefault="002435EC">
          <w:pPr>
            <w:pStyle w:val="aff7"/>
            <w:rPr>
              <w:rFonts w:ascii="Times New Roman" w:eastAsia="標楷體" w:hAnsi="Times New Roman" w:cs="Times New Roman"/>
              <w:color w:val="auto"/>
            </w:rPr>
          </w:pPr>
          <w:r w:rsidRPr="002435EC">
            <w:rPr>
              <w:rFonts w:ascii="Times New Roman" w:eastAsia="標楷體" w:hAnsi="Times New Roman" w:cs="Times New Roman"/>
              <w:color w:val="auto"/>
              <w:lang w:val="zh-TW"/>
            </w:rPr>
            <w:t>目錄</w:t>
          </w:r>
        </w:p>
        <w:p w14:paraId="283A6BE1" w14:textId="433BFC7A" w:rsidR="0003756D" w:rsidRPr="0003756D" w:rsidRDefault="002435EC">
          <w:pPr>
            <w:pStyle w:val="11"/>
            <w:rPr>
              <w:ins w:id="3" w:author="瑋婷 徐" w:date="2025-01-06T10:12:00Z" w16du:dateUtc="2025-01-06T02:12:00Z"/>
              <w:rFonts w:ascii="Times New Roman" w:eastAsiaTheme="minorEastAsia" w:hAnsi="Times New Roman" w:cs="Times New Roman"/>
              <w:noProof/>
              <w:szCs w:val="24"/>
              <w14:ligatures w14:val="standardContextual"/>
              <w:rPrChange w:id="4" w:author="瑋婷 徐" w:date="2025-01-06T10:12:00Z" w16du:dateUtc="2025-01-06T02:12:00Z">
                <w:rPr>
                  <w:ins w:id="5" w:author="瑋婷 徐" w:date="2025-01-06T10:12:00Z" w16du:dateUtc="2025-01-06T02:12:00Z"/>
                  <w:rFonts w:asciiTheme="minorHAnsi" w:eastAsiaTheme="minorEastAsia" w:hAnsiTheme="minorHAnsi" w:cstheme="minorBidi"/>
                  <w:noProof/>
                  <w:szCs w:val="24"/>
                  <w14:ligatures w14:val="standardContextual"/>
                </w:rPr>
              </w:rPrChange>
            </w:rPr>
          </w:pPr>
          <w:r w:rsidRPr="0003756D">
            <w:rPr>
              <w:rFonts w:ascii="Times New Roman" w:eastAsia="標楷體" w:hAnsi="Times New Roman" w:cs="Times New Roman"/>
            </w:rPr>
            <w:fldChar w:fldCharType="begin"/>
          </w:r>
          <w:r w:rsidRPr="0003756D">
            <w:rPr>
              <w:rStyle w:val="afd"/>
              <w:rFonts w:ascii="Times New Roman" w:eastAsia="標楷體" w:hAnsi="Times New Roman" w:cs="Times New Roman"/>
              <w:webHidden/>
            </w:rPr>
            <w:instrText xml:space="preserve"> TOC \z \o "1-3" \u \h</w:instrText>
          </w:r>
          <w:r w:rsidRPr="0003756D">
            <w:rPr>
              <w:rStyle w:val="afd"/>
              <w:rFonts w:ascii="Times New Roman" w:hAnsi="Times New Roman" w:cs="Times New Roman"/>
              <w:rPrChange w:id="6" w:author="瑋婷 徐" w:date="2025-01-06T10:12:00Z" w16du:dateUtc="2025-01-06T02:12:00Z">
                <w:rPr>
                  <w:rStyle w:val="afd"/>
                </w:rPr>
              </w:rPrChange>
            </w:rPr>
            <w:fldChar w:fldCharType="separate"/>
          </w:r>
          <w:ins w:id="7" w:author="瑋婷 徐" w:date="2025-01-06T10:12:00Z" w16du:dateUtc="2025-01-06T02:12:00Z">
            <w:r w:rsidR="0003756D" w:rsidRPr="0003756D">
              <w:rPr>
                <w:rStyle w:val="ac"/>
                <w:rFonts w:ascii="Times New Roman" w:hAnsi="Times New Roman"/>
                <w:noProof/>
                <w:rPrChange w:id="8" w:author="瑋婷 徐" w:date="2025-01-06T10:12:00Z" w16du:dateUtc="2025-01-06T02:12:00Z">
                  <w:rPr>
                    <w:rStyle w:val="ac"/>
                    <w:noProof/>
                  </w:rPr>
                </w:rPrChange>
              </w:rPr>
              <w:fldChar w:fldCharType="begin"/>
            </w:r>
            <w:r w:rsidR="0003756D" w:rsidRPr="0003756D">
              <w:rPr>
                <w:rStyle w:val="ac"/>
                <w:rFonts w:ascii="Times New Roman" w:hAnsi="Times New Roman"/>
                <w:noProof/>
                <w:rPrChange w:id="9" w:author="瑋婷 徐" w:date="2025-01-06T10:12:00Z" w16du:dateUtc="2025-01-06T02:12:00Z">
                  <w:rPr>
                    <w:rStyle w:val="ac"/>
                    <w:noProof/>
                  </w:rPr>
                </w:rPrChange>
              </w:rPr>
              <w:instrText xml:space="preserve"> </w:instrText>
            </w:r>
            <w:r w:rsidR="0003756D" w:rsidRPr="0003756D">
              <w:rPr>
                <w:rFonts w:ascii="Times New Roman" w:hAnsi="Times New Roman" w:cs="Times New Roman"/>
                <w:noProof/>
                <w:rPrChange w:id="10" w:author="瑋婷 徐" w:date="2025-01-06T10:12:00Z" w16du:dateUtc="2025-01-06T02:12:00Z">
                  <w:rPr>
                    <w:noProof/>
                  </w:rPr>
                </w:rPrChange>
              </w:rPr>
              <w:instrText>HYPERLINK \l "_Toc187050766"</w:instrText>
            </w:r>
            <w:r w:rsidR="0003756D" w:rsidRPr="0003756D">
              <w:rPr>
                <w:rStyle w:val="ac"/>
                <w:rFonts w:ascii="Times New Roman" w:hAnsi="Times New Roman"/>
                <w:noProof/>
                <w:rPrChange w:id="11" w:author="瑋婷 徐" w:date="2025-01-06T10:12:00Z" w16du:dateUtc="2025-01-06T02:12:00Z">
                  <w:rPr>
                    <w:rStyle w:val="ac"/>
                    <w:noProof/>
                  </w:rPr>
                </w:rPrChange>
              </w:rPr>
              <w:instrText xml:space="preserve"> </w:instrText>
            </w:r>
            <w:r w:rsidR="0003756D" w:rsidRPr="0003756D">
              <w:rPr>
                <w:rStyle w:val="ac"/>
                <w:rFonts w:ascii="Times New Roman" w:hAnsi="Times New Roman"/>
                <w:noProof/>
                <w:rPrChange w:id="12" w:author="瑋婷 徐" w:date="2025-01-06T10:12:00Z" w16du:dateUtc="2025-01-06T02:12:00Z">
                  <w:rPr>
                    <w:rStyle w:val="ac"/>
                    <w:noProof/>
                  </w:rPr>
                </w:rPrChange>
              </w:rPr>
            </w:r>
            <w:r w:rsidR="0003756D" w:rsidRPr="0003756D">
              <w:rPr>
                <w:rStyle w:val="ac"/>
                <w:rFonts w:ascii="Times New Roman" w:hAnsi="Times New Roman"/>
                <w:noProof/>
                <w:rPrChange w:id="13" w:author="瑋婷 徐" w:date="2025-01-06T10:12:00Z" w16du:dateUtc="2025-01-06T02:12:00Z">
                  <w:rPr>
                    <w:rStyle w:val="ac"/>
                    <w:noProof/>
                  </w:rPr>
                </w:rPrChange>
              </w:rPr>
              <w:fldChar w:fldCharType="separate"/>
            </w:r>
            <w:r w:rsidR="0003756D" w:rsidRPr="0003756D">
              <w:rPr>
                <w:rStyle w:val="ac"/>
                <w:rFonts w:ascii="Times New Roman" w:eastAsia="標楷體" w:hAnsi="Times New Roman"/>
                <w:noProof/>
                <w:rPrChange w:id="14" w:author="瑋婷 徐" w:date="2025-01-06T10:12:00Z" w16du:dateUtc="2025-01-06T02:12:00Z">
                  <w:rPr>
                    <w:rStyle w:val="ac"/>
                    <w:rFonts w:ascii="Times New Roman" w:eastAsia="標楷體" w:hAnsi="Times New Roman" w:hint="eastAsia"/>
                    <w:b/>
                    <w:bCs/>
                    <w:noProof/>
                  </w:rPr>
                </w:rPrChange>
              </w:rPr>
              <w:t>摘要</w:t>
            </w:r>
            <w:r w:rsidR="0003756D" w:rsidRPr="0003756D">
              <w:rPr>
                <w:rFonts w:ascii="Times New Roman" w:hAnsi="Times New Roman" w:cs="Times New Roman"/>
                <w:noProof/>
                <w:webHidden/>
                <w:rPrChange w:id="15" w:author="瑋婷 徐" w:date="2025-01-06T10:12:00Z" w16du:dateUtc="2025-01-06T02:12:00Z">
                  <w:rPr>
                    <w:noProof/>
                    <w:webHidden/>
                  </w:rPr>
                </w:rPrChange>
              </w:rPr>
              <w:tab/>
            </w:r>
            <w:r w:rsidR="0003756D" w:rsidRPr="0003756D">
              <w:rPr>
                <w:rFonts w:ascii="Times New Roman" w:hAnsi="Times New Roman" w:cs="Times New Roman"/>
                <w:noProof/>
                <w:webHidden/>
                <w:rPrChange w:id="16" w:author="瑋婷 徐" w:date="2025-01-06T10:12:00Z" w16du:dateUtc="2025-01-06T02:12:00Z">
                  <w:rPr>
                    <w:noProof/>
                    <w:webHidden/>
                  </w:rPr>
                </w:rPrChange>
              </w:rPr>
              <w:fldChar w:fldCharType="begin"/>
            </w:r>
            <w:r w:rsidR="0003756D" w:rsidRPr="0003756D">
              <w:rPr>
                <w:rFonts w:ascii="Times New Roman" w:hAnsi="Times New Roman" w:cs="Times New Roman"/>
                <w:noProof/>
                <w:webHidden/>
                <w:rPrChange w:id="17" w:author="瑋婷 徐" w:date="2025-01-06T10:12:00Z" w16du:dateUtc="2025-01-06T02:12:00Z">
                  <w:rPr>
                    <w:noProof/>
                    <w:webHidden/>
                  </w:rPr>
                </w:rPrChange>
              </w:rPr>
              <w:instrText xml:space="preserve"> PAGEREF _Toc187050766 \h </w:instrText>
            </w:r>
            <w:r w:rsidR="0003756D" w:rsidRPr="0003756D">
              <w:rPr>
                <w:rFonts w:ascii="Times New Roman" w:hAnsi="Times New Roman" w:cs="Times New Roman"/>
                <w:noProof/>
                <w:webHidden/>
                <w:rPrChange w:id="18" w:author="瑋婷 徐" w:date="2025-01-06T10:12:00Z" w16du:dateUtc="2025-01-06T02:12:00Z">
                  <w:rPr>
                    <w:noProof/>
                    <w:webHidden/>
                  </w:rPr>
                </w:rPrChange>
              </w:rPr>
            </w:r>
          </w:ins>
          <w:r w:rsidR="0003756D" w:rsidRPr="0003756D">
            <w:rPr>
              <w:rFonts w:ascii="Times New Roman" w:hAnsi="Times New Roman" w:cs="Times New Roman"/>
              <w:noProof/>
              <w:webHidden/>
              <w:rPrChange w:id="19" w:author="瑋婷 徐" w:date="2025-01-06T10:12:00Z" w16du:dateUtc="2025-01-06T02:12:00Z">
                <w:rPr>
                  <w:noProof/>
                  <w:webHidden/>
                </w:rPr>
              </w:rPrChange>
            </w:rPr>
            <w:fldChar w:fldCharType="separate"/>
          </w:r>
          <w:ins w:id="20" w:author="瑋婷 徐" w:date="2025-01-06T10:12:00Z" w16du:dateUtc="2025-01-06T02:12:00Z">
            <w:r w:rsidR="0003756D" w:rsidRPr="0003756D">
              <w:rPr>
                <w:rFonts w:ascii="Times New Roman" w:hAnsi="Times New Roman" w:cs="Times New Roman"/>
                <w:noProof/>
                <w:webHidden/>
                <w:rPrChange w:id="21" w:author="瑋婷 徐" w:date="2025-01-06T10:12:00Z" w16du:dateUtc="2025-01-06T02:12:00Z">
                  <w:rPr>
                    <w:noProof/>
                    <w:webHidden/>
                  </w:rPr>
                </w:rPrChange>
              </w:rPr>
              <w:t>1</w:t>
            </w:r>
            <w:r w:rsidR="0003756D" w:rsidRPr="0003756D">
              <w:rPr>
                <w:rFonts w:ascii="Times New Roman" w:hAnsi="Times New Roman" w:cs="Times New Roman"/>
                <w:noProof/>
                <w:webHidden/>
                <w:rPrChange w:id="22" w:author="瑋婷 徐" w:date="2025-01-06T10:12:00Z" w16du:dateUtc="2025-01-06T02:12:00Z">
                  <w:rPr>
                    <w:noProof/>
                    <w:webHidden/>
                  </w:rPr>
                </w:rPrChange>
              </w:rPr>
              <w:fldChar w:fldCharType="end"/>
            </w:r>
            <w:r w:rsidR="0003756D" w:rsidRPr="0003756D">
              <w:rPr>
                <w:rStyle w:val="ac"/>
                <w:rFonts w:ascii="Times New Roman" w:hAnsi="Times New Roman"/>
                <w:noProof/>
                <w:rPrChange w:id="23" w:author="瑋婷 徐" w:date="2025-01-06T10:12:00Z" w16du:dateUtc="2025-01-06T02:12:00Z">
                  <w:rPr>
                    <w:rStyle w:val="ac"/>
                    <w:noProof/>
                  </w:rPr>
                </w:rPrChange>
              </w:rPr>
              <w:fldChar w:fldCharType="end"/>
            </w:r>
          </w:ins>
        </w:p>
        <w:p w14:paraId="64494D36" w14:textId="7517309A" w:rsidR="0003756D" w:rsidRPr="0003756D" w:rsidRDefault="0003756D">
          <w:pPr>
            <w:pStyle w:val="11"/>
            <w:rPr>
              <w:ins w:id="24" w:author="瑋婷 徐" w:date="2025-01-06T10:12:00Z" w16du:dateUtc="2025-01-06T02:12:00Z"/>
              <w:rFonts w:ascii="Times New Roman" w:eastAsiaTheme="minorEastAsia" w:hAnsi="Times New Roman" w:cs="Times New Roman"/>
              <w:noProof/>
              <w:szCs w:val="24"/>
              <w14:ligatures w14:val="standardContextual"/>
              <w:rPrChange w:id="25" w:author="瑋婷 徐" w:date="2025-01-06T10:12:00Z" w16du:dateUtc="2025-01-06T02:12:00Z">
                <w:rPr>
                  <w:ins w:id="26" w:author="瑋婷 徐" w:date="2025-01-06T10:12:00Z" w16du:dateUtc="2025-01-06T02:12:00Z"/>
                  <w:rFonts w:asciiTheme="minorHAnsi" w:eastAsiaTheme="minorEastAsia" w:hAnsiTheme="minorHAnsi" w:cstheme="minorBidi"/>
                  <w:noProof/>
                  <w:szCs w:val="24"/>
                  <w14:ligatures w14:val="standardContextual"/>
                </w:rPr>
              </w:rPrChange>
            </w:rPr>
          </w:pPr>
          <w:ins w:id="27" w:author="瑋婷 徐" w:date="2025-01-06T10:12:00Z" w16du:dateUtc="2025-01-06T02:12:00Z">
            <w:r w:rsidRPr="0003756D">
              <w:rPr>
                <w:rStyle w:val="ac"/>
                <w:rFonts w:ascii="Times New Roman" w:hAnsi="Times New Roman"/>
                <w:noProof/>
                <w:rPrChange w:id="28" w:author="瑋婷 徐" w:date="2025-01-06T10:12:00Z" w16du:dateUtc="2025-01-06T02:12:00Z">
                  <w:rPr>
                    <w:rStyle w:val="ac"/>
                    <w:noProof/>
                  </w:rPr>
                </w:rPrChange>
              </w:rPr>
              <w:fldChar w:fldCharType="begin"/>
            </w:r>
            <w:r w:rsidRPr="0003756D">
              <w:rPr>
                <w:rStyle w:val="ac"/>
                <w:rFonts w:ascii="Times New Roman" w:hAnsi="Times New Roman"/>
                <w:noProof/>
                <w:rPrChange w:id="29"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30" w:author="瑋婷 徐" w:date="2025-01-06T10:12:00Z" w16du:dateUtc="2025-01-06T02:12:00Z">
                  <w:rPr>
                    <w:noProof/>
                  </w:rPr>
                </w:rPrChange>
              </w:rPr>
              <w:instrText>HYPERLINK \l "_Toc187050767"</w:instrText>
            </w:r>
            <w:r w:rsidRPr="0003756D">
              <w:rPr>
                <w:rStyle w:val="ac"/>
                <w:rFonts w:ascii="Times New Roman" w:hAnsi="Times New Roman"/>
                <w:noProof/>
                <w:rPrChange w:id="31" w:author="瑋婷 徐" w:date="2025-01-06T10:12:00Z" w16du:dateUtc="2025-01-06T02:12:00Z">
                  <w:rPr>
                    <w:rStyle w:val="ac"/>
                    <w:noProof/>
                  </w:rPr>
                </w:rPrChange>
              </w:rPr>
              <w:instrText xml:space="preserve"> </w:instrText>
            </w:r>
            <w:r w:rsidRPr="0003756D">
              <w:rPr>
                <w:rStyle w:val="ac"/>
                <w:rFonts w:ascii="Times New Roman" w:hAnsi="Times New Roman"/>
                <w:noProof/>
                <w:rPrChange w:id="32" w:author="瑋婷 徐" w:date="2025-01-06T10:12:00Z" w16du:dateUtc="2025-01-06T02:12:00Z">
                  <w:rPr>
                    <w:rStyle w:val="ac"/>
                    <w:noProof/>
                  </w:rPr>
                </w:rPrChange>
              </w:rPr>
            </w:r>
            <w:r w:rsidRPr="0003756D">
              <w:rPr>
                <w:rStyle w:val="ac"/>
                <w:rFonts w:ascii="Times New Roman" w:hAnsi="Times New Roman"/>
                <w:noProof/>
                <w:rPrChange w:id="33"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34" w:author="瑋婷 徐" w:date="2025-01-06T10:12:00Z" w16du:dateUtc="2025-01-06T02:12:00Z">
                  <w:rPr>
                    <w:rStyle w:val="ac"/>
                    <w:rFonts w:ascii="Times New Roman" w:eastAsia="標楷體" w:hAnsi="Times New Roman" w:hint="eastAsia"/>
                    <w:b/>
                    <w:bCs/>
                    <w:noProof/>
                  </w:rPr>
                </w:rPrChange>
              </w:rPr>
              <w:t>壹、前言</w:t>
            </w:r>
            <w:r w:rsidRPr="0003756D">
              <w:rPr>
                <w:rFonts w:ascii="Times New Roman" w:hAnsi="Times New Roman" w:cs="Times New Roman"/>
                <w:noProof/>
                <w:webHidden/>
                <w:rPrChange w:id="35" w:author="瑋婷 徐" w:date="2025-01-06T10:12:00Z" w16du:dateUtc="2025-01-06T02:12:00Z">
                  <w:rPr>
                    <w:noProof/>
                    <w:webHidden/>
                  </w:rPr>
                </w:rPrChange>
              </w:rPr>
              <w:tab/>
            </w:r>
            <w:r w:rsidRPr="0003756D">
              <w:rPr>
                <w:rFonts w:ascii="Times New Roman" w:hAnsi="Times New Roman" w:cs="Times New Roman"/>
                <w:noProof/>
                <w:webHidden/>
                <w:rPrChange w:id="36" w:author="瑋婷 徐" w:date="2025-01-06T10:12:00Z" w16du:dateUtc="2025-01-06T02:12:00Z">
                  <w:rPr>
                    <w:noProof/>
                    <w:webHidden/>
                  </w:rPr>
                </w:rPrChange>
              </w:rPr>
              <w:fldChar w:fldCharType="begin"/>
            </w:r>
            <w:r w:rsidRPr="0003756D">
              <w:rPr>
                <w:rFonts w:ascii="Times New Roman" w:hAnsi="Times New Roman" w:cs="Times New Roman"/>
                <w:noProof/>
                <w:webHidden/>
                <w:rPrChange w:id="37" w:author="瑋婷 徐" w:date="2025-01-06T10:12:00Z" w16du:dateUtc="2025-01-06T02:12:00Z">
                  <w:rPr>
                    <w:noProof/>
                    <w:webHidden/>
                  </w:rPr>
                </w:rPrChange>
              </w:rPr>
              <w:instrText xml:space="preserve"> PAGEREF _Toc187050767 \h </w:instrText>
            </w:r>
            <w:r w:rsidRPr="0003756D">
              <w:rPr>
                <w:rFonts w:ascii="Times New Roman" w:hAnsi="Times New Roman" w:cs="Times New Roman"/>
                <w:noProof/>
                <w:webHidden/>
                <w:rPrChange w:id="38" w:author="瑋婷 徐" w:date="2025-01-06T10:12:00Z" w16du:dateUtc="2025-01-06T02:12:00Z">
                  <w:rPr>
                    <w:noProof/>
                    <w:webHidden/>
                  </w:rPr>
                </w:rPrChange>
              </w:rPr>
            </w:r>
          </w:ins>
          <w:r w:rsidRPr="0003756D">
            <w:rPr>
              <w:rFonts w:ascii="Times New Roman" w:hAnsi="Times New Roman" w:cs="Times New Roman"/>
              <w:noProof/>
              <w:webHidden/>
              <w:rPrChange w:id="39" w:author="瑋婷 徐" w:date="2025-01-06T10:12:00Z" w16du:dateUtc="2025-01-06T02:12:00Z">
                <w:rPr>
                  <w:noProof/>
                  <w:webHidden/>
                </w:rPr>
              </w:rPrChange>
            </w:rPr>
            <w:fldChar w:fldCharType="separate"/>
          </w:r>
          <w:ins w:id="40" w:author="瑋婷 徐" w:date="2025-01-06T10:12:00Z" w16du:dateUtc="2025-01-06T02:12:00Z">
            <w:r w:rsidRPr="0003756D">
              <w:rPr>
                <w:rFonts w:ascii="Times New Roman" w:hAnsi="Times New Roman" w:cs="Times New Roman"/>
                <w:noProof/>
                <w:webHidden/>
                <w:rPrChange w:id="41" w:author="瑋婷 徐" w:date="2025-01-06T10:12:00Z" w16du:dateUtc="2025-01-06T02:12:00Z">
                  <w:rPr>
                    <w:noProof/>
                    <w:webHidden/>
                  </w:rPr>
                </w:rPrChange>
              </w:rPr>
              <w:t>3</w:t>
            </w:r>
            <w:r w:rsidRPr="0003756D">
              <w:rPr>
                <w:rFonts w:ascii="Times New Roman" w:hAnsi="Times New Roman" w:cs="Times New Roman"/>
                <w:noProof/>
                <w:webHidden/>
                <w:rPrChange w:id="42" w:author="瑋婷 徐" w:date="2025-01-06T10:12:00Z" w16du:dateUtc="2025-01-06T02:12:00Z">
                  <w:rPr>
                    <w:noProof/>
                    <w:webHidden/>
                  </w:rPr>
                </w:rPrChange>
              </w:rPr>
              <w:fldChar w:fldCharType="end"/>
            </w:r>
            <w:r w:rsidRPr="0003756D">
              <w:rPr>
                <w:rStyle w:val="ac"/>
                <w:rFonts w:ascii="Times New Roman" w:hAnsi="Times New Roman"/>
                <w:noProof/>
                <w:rPrChange w:id="43" w:author="瑋婷 徐" w:date="2025-01-06T10:12:00Z" w16du:dateUtc="2025-01-06T02:12:00Z">
                  <w:rPr>
                    <w:rStyle w:val="ac"/>
                    <w:noProof/>
                  </w:rPr>
                </w:rPrChange>
              </w:rPr>
              <w:fldChar w:fldCharType="end"/>
            </w:r>
          </w:ins>
        </w:p>
        <w:p w14:paraId="6B23EC7A" w14:textId="07DE920E" w:rsidR="0003756D" w:rsidRPr="0003756D" w:rsidRDefault="0003756D">
          <w:pPr>
            <w:pStyle w:val="11"/>
            <w:rPr>
              <w:ins w:id="44" w:author="瑋婷 徐" w:date="2025-01-06T10:12:00Z" w16du:dateUtc="2025-01-06T02:12:00Z"/>
              <w:rFonts w:ascii="Times New Roman" w:eastAsiaTheme="minorEastAsia" w:hAnsi="Times New Roman" w:cs="Times New Roman"/>
              <w:noProof/>
              <w:szCs w:val="24"/>
              <w14:ligatures w14:val="standardContextual"/>
              <w:rPrChange w:id="45" w:author="瑋婷 徐" w:date="2025-01-06T10:12:00Z" w16du:dateUtc="2025-01-06T02:12:00Z">
                <w:rPr>
                  <w:ins w:id="46" w:author="瑋婷 徐" w:date="2025-01-06T10:12:00Z" w16du:dateUtc="2025-01-06T02:12:00Z"/>
                  <w:rFonts w:asciiTheme="minorHAnsi" w:eastAsiaTheme="minorEastAsia" w:hAnsiTheme="minorHAnsi" w:cstheme="minorBidi"/>
                  <w:noProof/>
                  <w:szCs w:val="24"/>
                  <w14:ligatures w14:val="standardContextual"/>
                </w:rPr>
              </w:rPrChange>
            </w:rPr>
          </w:pPr>
          <w:ins w:id="47" w:author="瑋婷 徐" w:date="2025-01-06T10:12:00Z" w16du:dateUtc="2025-01-06T02:12:00Z">
            <w:r w:rsidRPr="0003756D">
              <w:rPr>
                <w:rStyle w:val="ac"/>
                <w:rFonts w:ascii="Times New Roman" w:hAnsi="Times New Roman"/>
                <w:noProof/>
                <w:rPrChange w:id="48" w:author="瑋婷 徐" w:date="2025-01-06T10:12:00Z" w16du:dateUtc="2025-01-06T02:12:00Z">
                  <w:rPr>
                    <w:rStyle w:val="ac"/>
                    <w:noProof/>
                  </w:rPr>
                </w:rPrChange>
              </w:rPr>
              <w:fldChar w:fldCharType="begin"/>
            </w:r>
            <w:r w:rsidRPr="0003756D">
              <w:rPr>
                <w:rStyle w:val="ac"/>
                <w:rFonts w:ascii="Times New Roman" w:hAnsi="Times New Roman"/>
                <w:noProof/>
                <w:rPrChange w:id="49"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50" w:author="瑋婷 徐" w:date="2025-01-06T10:12:00Z" w16du:dateUtc="2025-01-06T02:12:00Z">
                  <w:rPr>
                    <w:noProof/>
                  </w:rPr>
                </w:rPrChange>
              </w:rPr>
              <w:instrText>HYPERLINK \l "_Toc187050768"</w:instrText>
            </w:r>
            <w:r w:rsidRPr="0003756D">
              <w:rPr>
                <w:rStyle w:val="ac"/>
                <w:rFonts w:ascii="Times New Roman" w:hAnsi="Times New Roman"/>
                <w:noProof/>
                <w:rPrChange w:id="51" w:author="瑋婷 徐" w:date="2025-01-06T10:12:00Z" w16du:dateUtc="2025-01-06T02:12:00Z">
                  <w:rPr>
                    <w:rStyle w:val="ac"/>
                    <w:noProof/>
                  </w:rPr>
                </w:rPrChange>
              </w:rPr>
              <w:instrText xml:space="preserve"> </w:instrText>
            </w:r>
            <w:r w:rsidRPr="0003756D">
              <w:rPr>
                <w:rStyle w:val="ac"/>
                <w:rFonts w:ascii="Times New Roman" w:hAnsi="Times New Roman"/>
                <w:noProof/>
                <w:rPrChange w:id="52" w:author="瑋婷 徐" w:date="2025-01-06T10:12:00Z" w16du:dateUtc="2025-01-06T02:12:00Z">
                  <w:rPr>
                    <w:rStyle w:val="ac"/>
                    <w:noProof/>
                  </w:rPr>
                </w:rPrChange>
              </w:rPr>
            </w:r>
            <w:r w:rsidRPr="0003756D">
              <w:rPr>
                <w:rStyle w:val="ac"/>
                <w:rFonts w:ascii="Times New Roman" w:hAnsi="Times New Roman"/>
                <w:noProof/>
                <w:rPrChange w:id="53"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54" w:author="瑋婷 徐" w:date="2025-01-06T10:12:00Z" w16du:dateUtc="2025-01-06T02:12:00Z">
                  <w:rPr>
                    <w:rStyle w:val="ac"/>
                    <w:rFonts w:ascii="Times New Roman" w:eastAsia="標楷體" w:hAnsi="Times New Roman" w:hint="eastAsia"/>
                    <w:b/>
                    <w:bCs/>
                    <w:noProof/>
                  </w:rPr>
                </w:rPrChange>
              </w:rPr>
              <w:t>貳、</w:t>
            </w:r>
            <w:r w:rsidRPr="0003756D">
              <w:rPr>
                <w:rStyle w:val="ac"/>
                <w:rFonts w:ascii="Times New Roman" w:eastAsia="標楷體" w:hAnsi="Times New Roman"/>
                <w:noProof/>
                <w:rPrChange w:id="55" w:author="瑋婷 徐" w:date="2025-01-06T10:12:00Z" w16du:dateUtc="2025-01-06T02:12:00Z">
                  <w:rPr>
                    <w:rStyle w:val="ac"/>
                    <w:rFonts w:ascii="Times New Roman" w:eastAsia="標楷體" w:hAnsi="Times New Roman"/>
                    <w:b/>
                    <w:bCs/>
                    <w:noProof/>
                  </w:rPr>
                </w:rPrChange>
              </w:rPr>
              <w:t>2024</w:t>
            </w:r>
            <w:r w:rsidRPr="0003756D">
              <w:rPr>
                <w:rStyle w:val="ac"/>
                <w:rFonts w:ascii="Times New Roman" w:eastAsia="標楷體" w:hAnsi="Times New Roman"/>
                <w:noProof/>
                <w:rPrChange w:id="56" w:author="瑋婷 徐" w:date="2025-01-06T10:12:00Z" w16du:dateUtc="2025-01-06T02:12:00Z">
                  <w:rPr>
                    <w:rStyle w:val="ac"/>
                    <w:rFonts w:ascii="Times New Roman" w:eastAsia="標楷體" w:hAnsi="Times New Roman" w:hint="eastAsia"/>
                    <w:b/>
                    <w:bCs/>
                    <w:noProof/>
                  </w:rPr>
                </w:rPrChange>
              </w:rPr>
              <w:t>年度目標</w:t>
            </w:r>
            <w:r w:rsidRPr="0003756D">
              <w:rPr>
                <w:rFonts w:ascii="Times New Roman" w:hAnsi="Times New Roman" w:cs="Times New Roman"/>
                <w:noProof/>
                <w:webHidden/>
                <w:rPrChange w:id="57" w:author="瑋婷 徐" w:date="2025-01-06T10:12:00Z" w16du:dateUtc="2025-01-06T02:12:00Z">
                  <w:rPr>
                    <w:noProof/>
                    <w:webHidden/>
                  </w:rPr>
                </w:rPrChange>
              </w:rPr>
              <w:tab/>
            </w:r>
            <w:r w:rsidRPr="0003756D">
              <w:rPr>
                <w:rFonts w:ascii="Times New Roman" w:hAnsi="Times New Roman" w:cs="Times New Roman"/>
                <w:noProof/>
                <w:webHidden/>
                <w:rPrChange w:id="58" w:author="瑋婷 徐" w:date="2025-01-06T10:12:00Z" w16du:dateUtc="2025-01-06T02:12:00Z">
                  <w:rPr>
                    <w:noProof/>
                    <w:webHidden/>
                  </w:rPr>
                </w:rPrChange>
              </w:rPr>
              <w:fldChar w:fldCharType="begin"/>
            </w:r>
            <w:r w:rsidRPr="0003756D">
              <w:rPr>
                <w:rFonts w:ascii="Times New Roman" w:hAnsi="Times New Roman" w:cs="Times New Roman"/>
                <w:noProof/>
                <w:webHidden/>
                <w:rPrChange w:id="59" w:author="瑋婷 徐" w:date="2025-01-06T10:12:00Z" w16du:dateUtc="2025-01-06T02:12:00Z">
                  <w:rPr>
                    <w:noProof/>
                    <w:webHidden/>
                  </w:rPr>
                </w:rPrChange>
              </w:rPr>
              <w:instrText xml:space="preserve"> PAGEREF _Toc187050768 \h </w:instrText>
            </w:r>
            <w:r w:rsidRPr="0003756D">
              <w:rPr>
                <w:rFonts w:ascii="Times New Roman" w:hAnsi="Times New Roman" w:cs="Times New Roman"/>
                <w:noProof/>
                <w:webHidden/>
                <w:rPrChange w:id="60" w:author="瑋婷 徐" w:date="2025-01-06T10:12:00Z" w16du:dateUtc="2025-01-06T02:12:00Z">
                  <w:rPr>
                    <w:noProof/>
                    <w:webHidden/>
                  </w:rPr>
                </w:rPrChange>
              </w:rPr>
            </w:r>
          </w:ins>
          <w:r w:rsidRPr="0003756D">
            <w:rPr>
              <w:rFonts w:ascii="Times New Roman" w:hAnsi="Times New Roman" w:cs="Times New Roman"/>
              <w:noProof/>
              <w:webHidden/>
              <w:rPrChange w:id="61" w:author="瑋婷 徐" w:date="2025-01-06T10:12:00Z" w16du:dateUtc="2025-01-06T02:12:00Z">
                <w:rPr>
                  <w:noProof/>
                  <w:webHidden/>
                </w:rPr>
              </w:rPrChange>
            </w:rPr>
            <w:fldChar w:fldCharType="separate"/>
          </w:r>
          <w:ins w:id="62" w:author="瑋婷 徐" w:date="2025-01-06T10:12:00Z" w16du:dateUtc="2025-01-06T02:12:00Z">
            <w:r w:rsidRPr="0003756D">
              <w:rPr>
                <w:rFonts w:ascii="Times New Roman" w:hAnsi="Times New Roman" w:cs="Times New Roman"/>
                <w:noProof/>
                <w:webHidden/>
                <w:rPrChange w:id="63" w:author="瑋婷 徐" w:date="2025-01-06T10:12:00Z" w16du:dateUtc="2025-01-06T02:12:00Z">
                  <w:rPr>
                    <w:noProof/>
                    <w:webHidden/>
                  </w:rPr>
                </w:rPrChange>
              </w:rPr>
              <w:t>5</w:t>
            </w:r>
            <w:r w:rsidRPr="0003756D">
              <w:rPr>
                <w:rFonts w:ascii="Times New Roman" w:hAnsi="Times New Roman" w:cs="Times New Roman"/>
                <w:noProof/>
                <w:webHidden/>
                <w:rPrChange w:id="64" w:author="瑋婷 徐" w:date="2025-01-06T10:12:00Z" w16du:dateUtc="2025-01-06T02:12:00Z">
                  <w:rPr>
                    <w:noProof/>
                    <w:webHidden/>
                  </w:rPr>
                </w:rPrChange>
              </w:rPr>
              <w:fldChar w:fldCharType="end"/>
            </w:r>
            <w:r w:rsidRPr="0003756D">
              <w:rPr>
                <w:rStyle w:val="ac"/>
                <w:rFonts w:ascii="Times New Roman" w:hAnsi="Times New Roman"/>
                <w:noProof/>
                <w:rPrChange w:id="65" w:author="瑋婷 徐" w:date="2025-01-06T10:12:00Z" w16du:dateUtc="2025-01-06T02:12:00Z">
                  <w:rPr>
                    <w:rStyle w:val="ac"/>
                    <w:noProof/>
                  </w:rPr>
                </w:rPrChange>
              </w:rPr>
              <w:fldChar w:fldCharType="end"/>
            </w:r>
          </w:ins>
        </w:p>
        <w:p w14:paraId="5C33F8AF" w14:textId="5C765AF6" w:rsidR="0003756D" w:rsidRPr="0003756D" w:rsidRDefault="0003756D">
          <w:pPr>
            <w:pStyle w:val="11"/>
            <w:rPr>
              <w:ins w:id="66" w:author="瑋婷 徐" w:date="2025-01-06T10:12:00Z" w16du:dateUtc="2025-01-06T02:12:00Z"/>
              <w:rFonts w:ascii="Times New Roman" w:eastAsiaTheme="minorEastAsia" w:hAnsi="Times New Roman" w:cs="Times New Roman"/>
              <w:noProof/>
              <w:szCs w:val="24"/>
              <w14:ligatures w14:val="standardContextual"/>
              <w:rPrChange w:id="67" w:author="瑋婷 徐" w:date="2025-01-06T10:12:00Z" w16du:dateUtc="2025-01-06T02:12:00Z">
                <w:rPr>
                  <w:ins w:id="68" w:author="瑋婷 徐" w:date="2025-01-06T10:12:00Z" w16du:dateUtc="2025-01-06T02:12:00Z"/>
                  <w:rFonts w:asciiTheme="minorHAnsi" w:eastAsiaTheme="minorEastAsia" w:hAnsiTheme="minorHAnsi" w:cstheme="minorBidi"/>
                  <w:noProof/>
                  <w:szCs w:val="24"/>
                  <w14:ligatures w14:val="standardContextual"/>
                </w:rPr>
              </w:rPrChange>
            </w:rPr>
          </w:pPr>
          <w:ins w:id="69" w:author="瑋婷 徐" w:date="2025-01-06T10:12:00Z" w16du:dateUtc="2025-01-06T02:12:00Z">
            <w:r w:rsidRPr="0003756D">
              <w:rPr>
                <w:rStyle w:val="ac"/>
                <w:rFonts w:ascii="Times New Roman" w:hAnsi="Times New Roman"/>
                <w:noProof/>
                <w:rPrChange w:id="70" w:author="瑋婷 徐" w:date="2025-01-06T10:12:00Z" w16du:dateUtc="2025-01-06T02:12:00Z">
                  <w:rPr>
                    <w:rStyle w:val="ac"/>
                    <w:noProof/>
                  </w:rPr>
                </w:rPrChange>
              </w:rPr>
              <w:fldChar w:fldCharType="begin"/>
            </w:r>
            <w:r w:rsidRPr="0003756D">
              <w:rPr>
                <w:rStyle w:val="ac"/>
                <w:rFonts w:ascii="Times New Roman" w:hAnsi="Times New Roman"/>
                <w:noProof/>
                <w:rPrChange w:id="71"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72" w:author="瑋婷 徐" w:date="2025-01-06T10:12:00Z" w16du:dateUtc="2025-01-06T02:12:00Z">
                  <w:rPr>
                    <w:noProof/>
                  </w:rPr>
                </w:rPrChange>
              </w:rPr>
              <w:instrText>HYPERLINK \l "_Toc187050769"</w:instrText>
            </w:r>
            <w:r w:rsidRPr="0003756D">
              <w:rPr>
                <w:rStyle w:val="ac"/>
                <w:rFonts w:ascii="Times New Roman" w:hAnsi="Times New Roman"/>
                <w:noProof/>
                <w:rPrChange w:id="73" w:author="瑋婷 徐" w:date="2025-01-06T10:12:00Z" w16du:dateUtc="2025-01-06T02:12:00Z">
                  <w:rPr>
                    <w:rStyle w:val="ac"/>
                    <w:noProof/>
                  </w:rPr>
                </w:rPrChange>
              </w:rPr>
              <w:instrText xml:space="preserve"> </w:instrText>
            </w:r>
            <w:r w:rsidRPr="0003756D">
              <w:rPr>
                <w:rStyle w:val="ac"/>
                <w:rFonts w:ascii="Times New Roman" w:hAnsi="Times New Roman"/>
                <w:noProof/>
                <w:rPrChange w:id="74" w:author="瑋婷 徐" w:date="2025-01-06T10:12:00Z" w16du:dateUtc="2025-01-06T02:12:00Z">
                  <w:rPr>
                    <w:rStyle w:val="ac"/>
                    <w:noProof/>
                  </w:rPr>
                </w:rPrChange>
              </w:rPr>
            </w:r>
            <w:r w:rsidRPr="0003756D">
              <w:rPr>
                <w:rStyle w:val="ac"/>
                <w:rFonts w:ascii="Times New Roman" w:hAnsi="Times New Roman"/>
                <w:noProof/>
                <w:rPrChange w:id="75"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76" w:author="瑋婷 徐" w:date="2025-01-06T10:12:00Z" w16du:dateUtc="2025-01-06T02:12:00Z">
                  <w:rPr>
                    <w:rStyle w:val="ac"/>
                    <w:rFonts w:ascii="Times New Roman" w:eastAsia="標楷體" w:hAnsi="Times New Roman" w:hint="eastAsia"/>
                    <w:b/>
                    <w:bCs/>
                    <w:noProof/>
                  </w:rPr>
                </w:rPrChange>
              </w:rPr>
              <w:t>參、方法</w:t>
            </w:r>
            <w:r w:rsidRPr="0003756D">
              <w:rPr>
                <w:rFonts w:ascii="Times New Roman" w:hAnsi="Times New Roman" w:cs="Times New Roman"/>
                <w:noProof/>
                <w:webHidden/>
                <w:rPrChange w:id="77" w:author="瑋婷 徐" w:date="2025-01-06T10:12:00Z" w16du:dateUtc="2025-01-06T02:12:00Z">
                  <w:rPr>
                    <w:noProof/>
                    <w:webHidden/>
                  </w:rPr>
                </w:rPrChange>
              </w:rPr>
              <w:tab/>
            </w:r>
            <w:r w:rsidRPr="0003756D">
              <w:rPr>
                <w:rFonts w:ascii="Times New Roman" w:hAnsi="Times New Roman" w:cs="Times New Roman"/>
                <w:noProof/>
                <w:webHidden/>
                <w:rPrChange w:id="78" w:author="瑋婷 徐" w:date="2025-01-06T10:12:00Z" w16du:dateUtc="2025-01-06T02:12:00Z">
                  <w:rPr>
                    <w:noProof/>
                    <w:webHidden/>
                  </w:rPr>
                </w:rPrChange>
              </w:rPr>
              <w:fldChar w:fldCharType="begin"/>
            </w:r>
            <w:r w:rsidRPr="0003756D">
              <w:rPr>
                <w:rFonts w:ascii="Times New Roman" w:hAnsi="Times New Roman" w:cs="Times New Roman"/>
                <w:noProof/>
                <w:webHidden/>
                <w:rPrChange w:id="79" w:author="瑋婷 徐" w:date="2025-01-06T10:12:00Z" w16du:dateUtc="2025-01-06T02:12:00Z">
                  <w:rPr>
                    <w:noProof/>
                    <w:webHidden/>
                  </w:rPr>
                </w:rPrChange>
              </w:rPr>
              <w:instrText xml:space="preserve"> PAGEREF _Toc187050769 \h </w:instrText>
            </w:r>
            <w:r w:rsidRPr="0003756D">
              <w:rPr>
                <w:rFonts w:ascii="Times New Roman" w:hAnsi="Times New Roman" w:cs="Times New Roman"/>
                <w:noProof/>
                <w:webHidden/>
                <w:rPrChange w:id="80" w:author="瑋婷 徐" w:date="2025-01-06T10:12:00Z" w16du:dateUtc="2025-01-06T02:12:00Z">
                  <w:rPr>
                    <w:noProof/>
                    <w:webHidden/>
                  </w:rPr>
                </w:rPrChange>
              </w:rPr>
            </w:r>
          </w:ins>
          <w:r w:rsidRPr="0003756D">
            <w:rPr>
              <w:rFonts w:ascii="Times New Roman" w:hAnsi="Times New Roman" w:cs="Times New Roman"/>
              <w:noProof/>
              <w:webHidden/>
              <w:rPrChange w:id="81" w:author="瑋婷 徐" w:date="2025-01-06T10:12:00Z" w16du:dateUtc="2025-01-06T02:12:00Z">
                <w:rPr>
                  <w:noProof/>
                  <w:webHidden/>
                </w:rPr>
              </w:rPrChange>
            </w:rPr>
            <w:fldChar w:fldCharType="separate"/>
          </w:r>
          <w:ins w:id="82" w:author="瑋婷 徐" w:date="2025-01-06T10:12:00Z" w16du:dateUtc="2025-01-06T02:12:00Z">
            <w:r w:rsidRPr="0003756D">
              <w:rPr>
                <w:rFonts w:ascii="Times New Roman" w:hAnsi="Times New Roman" w:cs="Times New Roman"/>
                <w:noProof/>
                <w:webHidden/>
                <w:rPrChange w:id="83" w:author="瑋婷 徐" w:date="2025-01-06T10:12:00Z" w16du:dateUtc="2025-01-06T02:12:00Z">
                  <w:rPr>
                    <w:noProof/>
                    <w:webHidden/>
                  </w:rPr>
                </w:rPrChange>
              </w:rPr>
              <w:t>6</w:t>
            </w:r>
            <w:r w:rsidRPr="0003756D">
              <w:rPr>
                <w:rFonts w:ascii="Times New Roman" w:hAnsi="Times New Roman" w:cs="Times New Roman"/>
                <w:noProof/>
                <w:webHidden/>
                <w:rPrChange w:id="84" w:author="瑋婷 徐" w:date="2025-01-06T10:12:00Z" w16du:dateUtc="2025-01-06T02:12:00Z">
                  <w:rPr>
                    <w:noProof/>
                    <w:webHidden/>
                  </w:rPr>
                </w:rPrChange>
              </w:rPr>
              <w:fldChar w:fldCharType="end"/>
            </w:r>
            <w:r w:rsidRPr="0003756D">
              <w:rPr>
                <w:rStyle w:val="ac"/>
                <w:rFonts w:ascii="Times New Roman" w:hAnsi="Times New Roman"/>
                <w:noProof/>
                <w:rPrChange w:id="85" w:author="瑋婷 徐" w:date="2025-01-06T10:12:00Z" w16du:dateUtc="2025-01-06T02:12:00Z">
                  <w:rPr>
                    <w:rStyle w:val="ac"/>
                    <w:noProof/>
                  </w:rPr>
                </w:rPrChange>
              </w:rPr>
              <w:fldChar w:fldCharType="end"/>
            </w:r>
          </w:ins>
        </w:p>
        <w:p w14:paraId="50D82EDC" w14:textId="413AECE1" w:rsidR="0003756D" w:rsidRPr="0003756D" w:rsidRDefault="0003756D">
          <w:pPr>
            <w:pStyle w:val="21"/>
            <w:tabs>
              <w:tab w:val="right" w:leader="dot" w:pos="8296"/>
            </w:tabs>
            <w:rPr>
              <w:ins w:id="86" w:author="瑋婷 徐" w:date="2025-01-06T10:12:00Z" w16du:dateUtc="2025-01-06T02:12:00Z"/>
              <w:rFonts w:ascii="Times New Roman" w:eastAsiaTheme="minorEastAsia" w:hAnsi="Times New Roman" w:cs="Times New Roman"/>
              <w:noProof/>
              <w:szCs w:val="24"/>
              <w14:ligatures w14:val="standardContextual"/>
              <w:rPrChange w:id="87" w:author="瑋婷 徐" w:date="2025-01-06T10:12:00Z" w16du:dateUtc="2025-01-06T02:12:00Z">
                <w:rPr>
                  <w:ins w:id="88" w:author="瑋婷 徐" w:date="2025-01-06T10:12:00Z" w16du:dateUtc="2025-01-06T02:12:00Z"/>
                  <w:rFonts w:asciiTheme="minorHAnsi" w:eastAsiaTheme="minorEastAsia" w:hAnsiTheme="minorHAnsi" w:cstheme="minorBidi"/>
                  <w:noProof/>
                  <w:szCs w:val="24"/>
                  <w14:ligatures w14:val="standardContextual"/>
                </w:rPr>
              </w:rPrChange>
            </w:rPr>
          </w:pPr>
          <w:ins w:id="89" w:author="瑋婷 徐" w:date="2025-01-06T10:12:00Z" w16du:dateUtc="2025-01-06T02:12:00Z">
            <w:r w:rsidRPr="0003756D">
              <w:rPr>
                <w:rStyle w:val="ac"/>
                <w:rFonts w:ascii="Times New Roman" w:hAnsi="Times New Roman"/>
                <w:noProof/>
                <w:rPrChange w:id="90" w:author="瑋婷 徐" w:date="2025-01-06T10:12:00Z" w16du:dateUtc="2025-01-06T02:12:00Z">
                  <w:rPr>
                    <w:rStyle w:val="ac"/>
                    <w:noProof/>
                  </w:rPr>
                </w:rPrChange>
              </w:rPr>
              <w:fldChar w:fldCharType="begin"/>
            </w:r>
            <w:r w:rsidRPr="0003756D">
              <w:rPr>
                <w:rStyle w:val="ac"/>
                <w:rFonts w:ascii="Times New Roman" w:hAnsi="Times New Roman"/>
                <w:noProof/>
                <w:rPrChange w:id="91"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92" w:author="瑋婷 徐" w:date="2025-01-06T10:12:00Z" w16du:dateUtc="2025-01-06T02:12:00Z">
                  <w:rPr>
                    <w:noProof/>
                  </w:rPr>
                </w:rPrChange>
              </w:rPr>
              <w:instrText>HYPERLINK \l "_Toc187050770"</w:instrText>
            </w:r>
            <w:r w:rsidRPr="0003756D">
              <w:rPr>
                <w:rStyle w:val="ac"/>
                <w:rFonts w:ascii="Times New Roman" w:hAnsi="Times New Roman"/>
                <w:noProof/>
                <w:rPrChange w:id="93" w:author="瑋婷 徐" w:date="2025-01-06T10:12:00Z" w16du:dateUtc="2025-01-06T02:12:00Z">
                  <w:rPr>
                    <w:rStyle w:val="ac"/>
                    <w:noProof/>
                  </w:rPr>
                </w:rPrChange>
              </w:rPr>
              <w:instrText xml:space="preserve"> </w:instrText>
            </w:r>
            <w:r w:rsidRPr="0003756D">
              <w:rPr>
                <w:rStyle w:val="ac"/>
                <w:rFonts w:ascii="Times New Roman" w:hAnsi="Times New Roman"/>
                <w:noProof/>
                <w:rPrChange w:id="94" w:author="瑋婷 徐" w:date="2025-01-06T10:12:00Z" w16du:dateUtc="2025-01-06T02:12:00Z">
                  <w:rPr>
                    <w:rStyle w:val="ac"/>
                    <w:noProof/>
                  </w:rPr>
                </w:rPrChange>
              </w:rPr>
            </w:r>
            <w:r w:rsidRPr="0003756D">
              <w:rPr>
                <w:rStyle w:val="ac"/>
                <w:rFonts w:ascii="Times New Roman" w:hAnsi="Times New Roman"/>
                <w:noProof/>
                <w:rPrChange w:id="95"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96" w:author="瑋婷 徐" w:date="2025-01-06T10:12:00Z" w16du:dateUtc="2025-01-06T02:12:00Z">
                  <w:rPr>
                    <w:rStyle w:val="ac"/>
                    <w:rFonts w:ascii="Times New Roman" w:eastAsia="標楷體" w:hAnsi="Times New Roman" w:hint="eastAsia"/>
                    <w:b/>
                    <w:bCs/>
                    <w:noProof/>
                  </w:rPr>
                </w:rPrChange>
              </w:rPr>
              <w:t>一、臺灣獼猴監測部分</w:t>
            </w:r>
            <w:r w:rsidRPr="0003756D">
              <w:rPr>
                <w:rFonts w:ascii="Times New Roman" w:hAnsi="Times New Roman" w:cs="Times New Roman"/>
                <w:noProof/>
                <w:webHidden/>
                <w:rPrChange w:id="97" w:author="瑋婷 徐" w:date="2025-01-06T10:12:00Z" w16du:dateUtc="2025-01-06T02:12:00Z">
                  <w:rPr>
                    <w:noProof/>
                    <w:webHidden/>
                  </w:rPr>
                </w:rPrChange>
              </w:rPr>
              <w:tab/>
            </w:r>
            <w:r w:rsidRPr="0003756D">
              <w:rPr>
                <w:rFonts w:ascii="Times New Roman" w:hAnsi="Times New Roman" w:cs="Times New Roman"/>
                <w:noProof/>
                <w:webHidden/>
                <w:rPrChange w:id="98" w:author="瑋婷 徐" w:date="2025-01-06T10:12:00Z" w16du:dateUtc="2025-01-06T02:12:00Z">
                  <w:rPr>
                    <w:noProof/>
                    <w:webHidden/>
                  </w:rPr>
                </w:rPrChange>
              </w:rPr>
              <w:fldChar w:fldCharType="begin"/>
            </w:r>
            <w:r w:rsidRPr="0003756D">
              <w:rPr>
                <w:rFonts w:ascii="Times New Roman" w:hAnsi="Times New Roman" w:cs="Times New Roman"/>
                <w:noProof/>
                <w:webHidden/>
                <w:rPrChange w:id="99" w:author="瑋婷 徐" w:date="2025-01-06T10:12:00Z" w16du:dateUtc="2025-01-06T02:12:00Z">
                  <w:rPr>
                    <w:noProof/>
                    <w:webHidden/>
                  </w:rPr>
                </w:rPrChange>
              </w:rPr>
              <w:instrText xml:space="preserve"> PAGEREF _Toc187050770 \h </w:instrText>
            </w:r>
            <w:r w:rsidRPr="0003756D">
              <w:rPr>
                <w:rFonts w:ascii="Times New Roman" w:hAnsi="Times New Roman" w:cs="Times New Roman"/>
                <w:noProof/>
                <w:webHidden/>
                <w:rPrChange w:id="100" w:author="瑋婷 徐" w:date="2025-01-06T10:12:00Z" w16du:dateUtc="2025-01-06T02:12:00Z">
                  <w:rPr>
                    <w:noProof/>
                    <w:webHidden/>
                  </w:rPr>
                </w:rPrChange>
              </w:rPr>
            </w:r>
          </w:ins>
          <w:r w:rsidRPr="0003756D">
            <w:rPr>
              <w:rFonts w:ascii="Times New Roman" w:hAnsi="Times New Roman" w:cs="Times New Roman"/>
              <w:noProof/>
              <w:webHidden/>
              <w:rPrChange w:id="101" w:author="瑋婷 徐" w:date="2025-01-06T10:12:00Z" w16du:dateUtc="2025-01-06T02:12:00Z">
                <w:rPr>
                  <w:noProof/>
                  <w:webHidden/>
                </w:rPr>
              </w:rPrChange>
            </w:rPr>
            <w:fldChar w:fldCharType="separate"/>
          </w:r>
          <w:ins w:id="102" w:author="瑋婷 徐" w:date="2025-01-06T10:12:00Z" w16du:dateUtc="2025-01-06T02:12:00Z">
            <w:r w:rsidRPr="0003756D">
              <w:rPr>
                <w:rFonts w:ascii="Times New Roman" w:hAnsi="Times New Roman" w:cs="Times New Roman"/>
                <w:noProof/>
                <w:webHidden/>
                <w:rPrChange w:id="103" w:author="瑋婷 徐" w:date="2025-01-06T10:12:00Z" w16du:dateUtc="2025-01-06T02:12:00Z">
                  <w:rPr>
                    <w:noProof/>
                    <w:webHidden/>
                  </w:rPr>
                </w:rPrChange>
              </w:rPr>
              <w:t>6</w:t>
            </w:r>
            <w:r w:rsidRPr="0003756D">
              <w:rPr>
                <w:rFonts w:ascii="Times New Roman" w:hAnsi="Times New Roman" w:cs="Times New Roman"/>
                <w:noProof/>
                <w:webHidden/>
                <w:rPrChange w:id="104" w:author="瑋婷 徐" w:date="2025-01-06T10:12:00Z" w16du:dateUtc="2025-01-06T02:12:00Z">
                  <w:rPr>
                    <w:noProof/>
                    <w:webHidden/>
                  </w:rPr>
                </w:rPrChange>
              </w:rPr>
              <w:fldChar w:fldCharType="end"/>
            </w:r>
            <w:r w:rsidRPr="0003756D">
              <w:rPr>
                <w:rStyle w:val="ac"/>
                <w:rFonts w:ascii="Times New Roman" w:hAnsi="Times New Roman"/>
                <w:noProof/>
                <w:rPrChange w:id="105" w:author="瑋婷 徐" w:date="2025-01-06T10:12:00Z" w16du:dateUtc="2025-01-06T02:12:00Z">
                  <w:rPr>
                    <w:rStyle w:val="ac"/>
                    <w:noProof/>
                  </w:rPr>
                </w:rPrChange>
              </w:rPr>
              <w:fldChar w:fldCharType="end"/>
            </w:r>
          </w:ins>
        </w:p>
        <w:p w14:paraId="108A8D3C" w14:textId="06832083" w:rsidR="0003756D" w:rsidRPr="0003756D" w:rsidRDefault="0003756D">
          <w:pPr>
            <w:pStyle w:val="31"/>
            <w:tabs>
              <w:tab w:val="right" w:leader="dot" w:pos="8296"/>
            </w:tabs>
            <w:rPr>
              <w:ins w:id="106" w:author="瑋婷 徐" w:date="2025-01-06T10:12:00Z" w16du:dateUtc="2025-01-06T02:12:00Z"/>
              <w:rFonts w:ascii="Times New Roman" w:eastAsiaTheme="minorEastAsia" w:hAnsi="Times New Roman" w:cs="Times New Roman"/>
              <w:noProof/>
              <w:szCs w:val="24"/>
              <w14:ligatures w14:val="standardContextual"/>
              <w:rPrChange w:id="107" w:author="瑋婷 徐" w:date="2025-01-06T10:12:00Z" w16du:dateUtc="2025-01-06T02:12:00Z">
                <w:rPr>
                  <w:ins w:id="108" w:author="瑋婷 徐" w:date="2025-01-06T10:12:00Z" w16du:dateUtc="2025-01-06T02:12:00Z"/>
                  <w:rFonts w:asciiTheme="minorHAnsi" w:eastAsiaTheme="minorEastAsia" w:hAnsiTheme="minorHAnsi" w:cstheme="minorBidi"/>
                  <w:noProof/>
                  <w:szCs w:val="24"/>
                  <w14:ligatures w14:val="standardContextual"/>
                </w:rPr>
              </w:rPrChange>
            </w:rPr>
          </w:pPr>
          <w:ins w:id="109" w:author="瑋婷 徐" w:date="2025-01-06T10:12:00Z" w16du:dateUtc="2025-01-06T02:12:00Z">
            <w:r w:rsidRPr="0003756D">
              <w:rPr>
                <w:rStyle w:val="ac"/>
                <w:rFonts w:ascii="Times New Roman" w:hAnsi="Times New Roman"/>
                <w:noProof/>
                <w:rPrChange w:id="110" w:author="瑋婷 徐" w:date="2025-01-06T10:12:00Z" w16du:dateUtc="2025-01-06T02:12:00Z">
                  <w:rPr>
                    <w:rStyle w:val="ac"/>
                    <w:noProof/>
                  </w:rPr>
                </w:rPrChange>
              </w:rPr>
              <w:fldChar w:fldCharType="begin"/>
            </w:r>
            <w:r w:rsidRPr="0003756D">
              <w:rPr>
                <w:rStyle w:val="ac"/>
                <w:rFonts w:ascii="Times New Roman" w:hAnsi="Times New Roman"/>
                <w:noProof/>
                <w:rPrChange w:id="111"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112" w:author="瑋婷 徐" w:date="2025-01-06T10:12:00Z" w16du:dateUtc="2025-01-06T02:12:00Z">
                  <w:rPr>
                    <w:noProof/>
                  </w:rPr>
                </w:rPrChange>
              </w:rPr>
              <w:instrText>HYPERLINK \l "_Toc187050771"</w:instrText>
            </w:r>
            <w:r w:rsidRPr="0003756D">
              <w:rPr>
                <w:rStyle w:val="ac"/>
                <w:rFonts w:ascii="Times New Roman" w:hAnsi="Times New Roman"/>
                <w:noProof/>
                <w:rPrChange w:id="113" w:author="瑋婷 徐" w:date="2025-01-06T10:12:00Z" w16du:dateUtc="2025-01-06T02:12:00Z">
                  <w:rPr>
                    <w:rStyle w:val="ac"/>
                    <w:noProof/>
                  </w:rPr>
                </w:rPrChange>
              </w:rPr>
              <w:instrText xml:space="preserve"> </w:instrText>
            </w:r>
            <w:r w:rsidRPr="0003756D">
              <w:rPr>
                <w:rStyle w:val="ac"/>
                <w:rFonts w:ascii="Times New Roman" w:hAnsi="Times New Roman"/>
                <w:noProof/>
                <w:rPrChange w:id="114" w:author="瑋婷 徐" w:date="2025-01-06T10:12:00Z" w16du:dateUtc="2025-01-06T02:12:00Z">
                  <w:rPr>
                    <w:rStyle w:val="ac"/>
                    <w:noProof/>
                  </w:rPr>
                </w:rPrChange>
              </w:rPr>
            </w:r>
            <w:r w:rsidRPr="0003756D">
              <w:rPr>
                <w:rStyle w:val="ac"/>
                <w:rFonts w:ascii="Times New Roman" w:hAnsi="Times New Roman"/>
                <w:noProof/>
                <w:rPrChange w:id="115"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116"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117" w:author="瑋婷 徐" w:date="2025-01-06T10:12:00Z" w16du:dateUtc="2025-01-06T02:12:00Z">
                  <w:rPr>
                    <w:rStyle w:val="ac"/>
                    <w:rFonts w:ascii="Times New Roman" w:eastAsia="標楷體" w:hAnsi="Times New Roman" w:hint="eastAsia"/>
                    <w:b/>
                    <w:bCs/>
                    <w:noProof/>
                  </w:rPr>
                </w:rPrChange>
              </w:rPr>
              <w:t>一</w:t>
            </w:r>
            <w:r w:rsidRPr="0003756D">
              <w:rPr>
                <w:rStyle w:val="ac"/>
                <w:rFonts w:ascii="Times New Roman" w:eastAsia="標楷體" w:hAnsi="Times New Roman"/>
                <w:noProof/>
                <w:rPrChange w:id="118"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119" w:author="瑋婷 徐" w:date="2025-01-06T10:12:00Z" w16du:dateUtc="2025-01-06T02:12:00Z">
                  <w:rPr>
                    <w:rStyle w:val="ac"/>
                    <w:rFonts w:ascii="Times New Roman" w:eastAsia="標楷體" w:hAnsi="Times New Roman" w:hint="eastAsia"/>
                    <w:b/>
                    <w:bCs/>
                    <w:noProof/>
                  </w:rPr>
                </w:rPrChange>
              </w:rPr>
              <w:t>猴群調查方法</w:t>
            </w:r>
            <w:r w:rsidRPr="0003756D">
              <w:rPr>
                <w:rFonts w:ascii="Times New Roman" w:hAnsi="Times New Roman" w:cs="Times New Roman"/>
                <w:noProof/>
                <w:webHidden/>
                <w:rPrChange w:id="120" w:author="瑋婷 徐" w:date="2025-01-06T10:12:00Z" w16du:dateUtc="2025-01-06T02:12:00Z">
                  <w:rPr>
                    <w:noProof/>
                    <w:webHidden/>
                  </w:rPr>
                </w:rPrChange>
              </w:rPr>
              <w:tab/>
            </w:r>
            <w:r w:rsidRPr="0003756D">
              <w:rPr>
                <w:rFonts w:ascii="Times New Roman" w:hAnsi="Times New Roman" w:cs="Times New Roman"/>
                <w:noProof/>
                <w:webHidden/>
                <w:rPrChange w:id="121" w:author="瑋婷 徐" w:date="2025-01-06T10:12:00Z" w16du:dateUtc="2025-01-06T02:12:00Z">
                  <w:rPr>
                    <w:noProof/>
                    <w:webHidden/>
                  </w:rPr>
                </w:rPrChange>
              </w:rPr>
              <w:fldChar w:fldCharType="begin"/>
            </w:r>
            <w:r w:rsidRPr="0003756D">
              <w:rPr>
                <w:rFonts w:ascii="Times New Roman" w:hAnsi="Times New Roman" w:cs="Times New Roman"/>
                <w:noProof/>
                <w:webHidden/>
                <w:rPrChange w:id="122" w:author="瑋婷 徐" w:date="2025-01-06T10:12:00Z" w16du:dateUtc="2025-01-06T02:12:00Z">
                  <w:rPr>
                    <w:noProof/>
                    <w:webHidden/>
                  </w:rPr>
                </w:rPrChange>
              </w:rPr>
              <w:instrText xml:space="preserve"> PAGEREF _Toc187050771 \h </w:instrText>
            </w:r>
            <w:r w:rsidRPr="0003756D">
              <w:rPr>
                <w:rFonts w:ascii="Times New Roman" w:hAnsi="Times New Roman" w:cs="Times New Roman"/>
                <w:noProof/>
                <w:webHidden/>
                <w:rPrChange w:id="123" w:author="瑋婷 徐" w:date="2025-01-06T10:12:00Z" w16du:dateUtc="2025-01-06T02:12:00Z">
                  <w:rPr>
                    <w:noProof/>
                    <w:webHidden/>
                  </w:rPr>
                </w:rPrChange>
              </w:rPr>
            </w:r>
          </w:ins>
          <w:r w:rsidRPr="0003756D">
            <w:rPr>
              <w:rFonts w:ascii="Times New Roman" w:hAnsi="Times New Roman" w:cs="Times New Roman"/>
              <w:noProof/>
              <w:webHidden/>
              <w:rPrChange w:id="124" w:author="瑋婷 徐" w:date="2025-01-06T10:12:00Z" w16du:dateUtc="2025-01-06T02:12:00Z">
                <w:rPr>
                  <w:noProof/>
                  <w:webHidden/>
                </w:rPr>
              </w:rPrChange>
            </w:rPr>
            <w:fldChar w:fldCharType="separate"/>
          </w:r>
          <w:ins w:id="125" w:author="瑋婷 徐" w:date="2025-01-06T10:12:00Z" w16du:dateUtc="2025-01-06T02:12:00Z">
            <w:r w:rsidRPr="0003756D">
              <w:rPr>
                <w:rFonts w:ascii="Times New Roman" w:hAnsi="Times New Roman" w:cs="Times New Roman"/>
                <w:noProof/>
                <w:webHidden/>
                <w:rPrChange w:id="126" w:author="瑋婷 徐" w:date="2025-01-06T10:12:00Z" w16du:dateUtc="2025-01-06T02:12:00Z">
                  <w:rPr>
                    <w:noProof/>
                    <w:webHidden/>
                  </w:rPr>
                </w:rPrChange>
              </w:rPr>
              <w:t>6</w:t>
            </w:r>
            <w:r w:rsidRPr="0003756D">
              <w:rPr>
                <w:rFonts w:ascii="Times New Roman" w:hAnsi="Times New Roman" w:cs="Times New Roman"/>
                <w:noProof/>
                <w:webHidden/>
                <w:rPrChange w:id="127" w:author="瑋婷 徐" w:date="2025-01-06T10:12:00Z" w16du:dateUtc="2025-01-06T02:12:00Z">
                  <w:rPr>
                    <w:noProof/>
                    <w:webHidden/>
                  </w:rPr>
                </w:rPrChange>
              </w:rPr>
              <w:fldChar w:fldCharType="end"/>
            </w:r>
            <w:r w:rsidRPr="0003756D">
              <w:rPr>
                <w:rStyle w:val="ac"/>
                <w:rFonts w:ascii="Times New Roman" w:hAnsi="Times New Roman"/>
                <w:noProof/>
                <w:rPrChange w:id="128" w:author="瑋婷 徐" w:date="2025-01-06T10:12:00Z" w16du:dateUtc="2025-01-06T02:12:00Z">
                  <w:rPr>
                    <w:rStyle w:val="ac"/>
                    <w:noProof/>
                  </w:rPr>
                </w:rPrChange>
              </w:rPr>
              <w:fldChar w:fldCharType="end"/>
            </w:r>
          </w:ins>
        </w:p>
        <w:p w14:paraId="2E58EC13" w14:textId="46BFF772" w:rsidR="0003756D" w:rsidRPr="0003756D" w:rsidRDefault="0003756D">
          <w:pPr>
            <w:pStyle w:val="31"/>
            <w:tabs>
              <w:tab w:val="right" w:leader="dot" w:pos="8296"/>
            </w:tabs>
            <w:rPr>
              <w:ins w:id="129" w:author="瑋婷 徐" w:date="2025-01-06T10:12:00Z" w16du:dateUtc="2025-01-06T02:12:00Z"/>
              <w:rFonts w:ascii="Times New Roman" w:eastAsiaTheme="minorEastAsia" w:hAnsi="Times New Roman" w:cs="Times New Roman"/>
              <w:noProof/>
              <w:szCs w:val="24"/>
              <w14:ligatures w14:val="standardContextual"/>
              <w:rPrChange w:id="130" w:author="瑋婷 徐" w:date="2025-01-06T10:12:00Z" w16du:dateUtc="2025-01-06T02:12:00Z">
                <w:rPr>
                  <w:ins w:id="131" w:author="瑋婷 徐" w:date="2025-01-06T10:12:00Z" w16du:dateUtc="2025-01-06T02:12:00Z"/>
                  <w:rFonts w:asciiTheme="minorHAnsi" w:eastAsiaTheme="minorEastAsia" w:hAnsiTheme="minorHAnsi" w:cstheme="minorBidi"/>
                  <w:noProof/>
                  <w:szCs w:val="24"/>
                  <w14:ligatures w14:val="standardContextual"/>
                </w:rPr>
              </w:rPrChange>
            </w:rPr>
          </w:pPr>
          <w:ins w:id="132" w:author="瑋婷 徐" w:date="2025-01-06T10:12:00Z" w16du:dateUtc="2025-01-06T02:12:00Z">
            <w:r w:rsidRPr="0003756D">
              <w:rPr>
                <w:rStyle w:val="ac"/>
                <w:rFonts w:ascii="Times New Roman" w:hAnsi="Times New Roman"/>
                <w:noProof/>
                <w:rPrChange w:id="133" w:author="瑋婷 徐" w:date="2025-01-06T10:12:00Z" w16du:dateUtc="2025-01-06T02:12:00Z">
                  <w:rPr>
                    <w:rStyle w:val="ac"/>
                    <w:noProof/>
                  </w:rPr>
                </w:rPrChange>
              </w:rPr>
              <w:fldChar w:fldCharType="begin"/>
            </w:r>
            <w:r w:rsidRPr="0003756D">
              <w:rPr>
                <w:rStyle w:val="ac"/>
                <w:rFonts w:ascii="Times New Roman" w:hAnsi="Times New Roman"/>
                <w:noProof/>
                <w:rPrChange w:id="134"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135" w:author="瑋婷 徐" w:date="2025-01-06T10:12:00Z" w16du:dateUtc="2025-01-06T02:12:00Z">
                  <w:rPr>
                    <w:noProof/>
                  </w:rPr>
                </w:rPrChange>
              </w:rPr>
              <w:instrText>HYPERLINK \l "_Toc187050772"</w:instrText>
            </w:r>
            <w:r w:rsidRPr="0003756D">
              <w:rPr>
                <w:rStyle w:val="ac"/>
                <w:rFonts w:ascii="Times New Roman" w:hAnsi="Times New Roman"/>
                <w:noProof/>
                <w:rPrChange w:id="136" w:author="瑋婷 徐" w:date="2025-01-06T10:12:00Z" w16du:dateUtc="2025-01-06T02:12:00Z">
                  <w:rPr>
                    <w:rStyle w:val="ac"/>
                    <w:noProof/>
                  </w:rPr>
                </w:rPrChange>
              </w:rPr>
              <w:instrText xml:space="preserve"> </w:instrText>
            </w:r>
            <w:r w:rsidRPr="0003756D">
              <w:rPr>
                <w:rStyle w:val="ac"/>
                <w:rFonts w:ascii="Times New Roman" w:hAnsi="Times New Roman"/>
                <w:noProof/>
                <w:rPrChange w:id="137" w:author="瑋婷 徐" w:date="2025-01-06T10:12:00Z" w16du:dateUtc="2025-01-06T02:12:00Z">
                  <w:rPr>
                    <w:rStyle w:val="ac"/>
                    <w:noProof/>
                  </w:rPr>
                </w:rPrChange>
              </w:rPr>
            </w:r>
            <w:r w:rsidRPr="0003756D">
              <w:rPr>
                <w:rStyle w:val="ac"/>
                <w:rFonts w:ascii="Times New Roman" w:hAnsi="Times New Roman"/>
                <w:noProof/>
                <w:rPrChange w:id="138"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139"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140" w:author="瑋婷 徐" w:date="2025-01-06T10:12:00Z" w16du:dateUtc="2025-01-06T02:12:00Z">
                  <w:rPr>
                    <w:rStyle w:val="ac"/>
                    <w:rFonts w:ascii="Times New Roman" w:eastAsia="標楷體" w:hAnsi="Times New Roman" w:hint="eastAsia"/>
                    <w:b/>
                    <w:bCs/>
                    <w:noProof/>
                  </w:rPr>
                </w:rPrChange>
              </w:rPr>
              <w:t>二</w:t>
            </w:r>
            <w:r w:rsidRPr="0003756D">
              <w:rPr>
                <w:rStyle w:val="ac"/>
                <w:rFonts w:ascii="Times New Roman" w:eastAsia="標楷體" w:hAnsi="Times New Roman"/>
                <w:noProof/>
                <w:rPrChange w:id="141"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142" w:author="瑋婷 徐" w:date="2025-01-06T10:12:00Z" w16du:dateUtc="2025-01-06T02:12:00Z">
                  <w:rPr>
                    <w:rStyle w:val="ac"/>
                    <w:rFonts w:ascii="Times New Roman" w:eastAsia="標楷體" w:hAnsi="Times New Roman" w:hint="eastAsia"/>
                    <w:b/>
                    <w:bCs/>
                    <w:noProof/>
                  </w:rPr>
                </w:rPrChange>
              </w:rPr>
              <w:t>調查資料的回傳和檢核</w:t>
            </w:r>
            <w:r w:rsidRPr="0003756D">
              <w:rPr>
                <w:rFonts w:ascii="Times New Roman" w:hAnsi="Times New Roman" w:cs="Times New Roman"/>
                <w:noProof/>
                <w:webHidden/>
                <w:rPrChange w:id="143" w:author="瑋婷 徐" w:date="2025-01-06T10:12:00Z" w16du:dateUtc="2025-01-06T02:12:00Z">
                  <w:rPr>
                    <w:noProof/>
                    <w:webHidden/>
                  </w:rPr>
                </w:rPrChange>
              </w:rPr>
              <w:tab/>
            </w:r>
            <w:r w:rsidRPr="0003756D">
              <w:rPr>
                <w:rFonts w:ascii="Times New Roman" w:hAnsi="Times New Roman" w:cs="Times New Roman"/>
                <w:noProof/>
                <w:webHidden/>
                <w:rPrChange w:id="144" w:author="瑋婷 徐" w:date="2025-01-06T10:12:00Z" w16du:dateUtc="2025-01-06T02:12:00Z">
                  <w:rPr>
                    <w:noProof/>
                    <w:webHidden/>
                  </w:rPr>
                </w:rPrChange>
              </w:rPr>
              <w:fldChar w:fldCharType="begin"/>
            </w:r>
            <w:r w:rsidRPr="0003756D">
              <w:rPr>
                <w:rFonts w:ascii="Times New Roman" w:hAnsi="Times New Roman" w:cs="Times New Roman"/>
                <w:noProof/>
                <w:webHidden/>
                <w:rPrChange w:id="145" w:author="瑋婷 徐" w:date="2025-01-06T10:12:00Z" w16du:dateUtc="2025-01-06T02:12:00Z">
                  <w:rPr>
                    <w:noProof/>
                    <w:webHidden/>
                  </w:rPr>
                </w:rPrChange>
              </w:rPr>
              <w:instrText xml:space="preserve"> PAGEREF _Toc187050772 \h </w:instrText>
            </w:r>
            <w:r w:rsidRPr="0003756D">
              <w:rPr>
                <w:rFonts w:ascii="Times New Roman" w:hAnsi="Times New Roman" w:cs="Times New Roman"/>
                <w:noProof/>
                <w:webHidden/>
                <w:rPrChange w:id="146" w:author="瑋婷 徐" w:date="2025-01-06T10:12:00Z" w16du:dateUtc="2025-01-06T02:12:00Z">
                  <w:rPr>
                    <w:noProof/>
                    <w:webHidden/>
                  </w:rPr>
                </w:rPrChange>
              </w:rPr>
            </w:r>
          </w:ins>
          <w:r w:rsidRPr="0003756D">
            <w:rPr>
              <w:rFonts w:ascii="Times New Roman" w:hAnsi="Times New Roman" w:cs="Times New Roman"/>
              <w:noProof/>
              <w:webHidden/>
              <w:rPrChange w:id="147" w:author="瑋婷 徐" w:date="2025-01-06T10:12:00Z" w16du:dateUtc="2025-01-06T02:12:00Z">
                <w:rPr>
                  <w:noProof/>
                  <w:webHidden/>
                </w:rPr>
              </w:rPrChange>
            </w:rPr>
            <w:fldChar w:fldCharType="separate"/>
          </w:r>
          <w:ins w:id="148" w:author="瑋婷 徐" w:date="2025-01-06T10:12:00Z" w16du:dateUtc="2025-01-06T02:12:00Z">
            <w:r w:rsidRPr="0003756D">
              <w:rPr>
                <w:rFonts w:ascii="Times New Roman" w:hAnsi="Times New Roman" w:cs="Times New Roman"/>
                <w:noProof/>
                <w:webHidden/>
                <w:rPrChange w:id="149" w:author="瑋婷 徐" w:date="2025-01-06T10:12:00Z" w16du:dateUtc="2025-01-06T02:12:00Z">
                  <w:rPr>
                    <w:noProof/>
                    <w:webHidden/>
                  </w:rPr>
                </w:rPrChange>
              </w:rPr>
              <w:t>7</w:t>
            </w:r>
            <w:r w:rsidRPr="0003756D">
              <w:rPr>
                <w:rFonts w:ascii="Times New Roman" w:hAnsi="Times New Roman" w:cs="Times New Roman"/>
                <w:noProof/>
                <w:webHidden/>
                <w:rPrChange w:id="150" w:author="瑋婷 徐" w:date="2025-01-06T10:12:00Z" w16du:dateUtc="2025-01-06T02:12:00Z">
                  <w:rPr>
                    <w:noProof/>
                    <w:webHidden/>
                  </w:rPr>
                </w:rPrChange>
              </w:rPr>
              <w:fldChar w:fldCharType="end"/>
            </w:r>
            <w:r w:rsidRPr="0003756D">
              <w:rPr>
                <w:rStyle w:val="ac"/>
                <w:rFonts w:ascii="Times New Roman" w:hAnsi="Times New Roman"/>
                <w:noProof/>
                <w:rPrChange w:id="151" w:author="瑋婷 徐" w:date="2025-01-06T10:12:00Z" w16du:dateUtc="2025-01-06T02:12:00Z">
                  <w:rPr>
                    <w:rStyle w:val="ac"/>
                    <w:noProof/>
                  </w:rPr>
                </w:rPrChange>
              </w:rPr>
              <w:fldChar w:fldCharType="end"/>
            </w:r>
          </w:ins>
        </w:p>
        <w:p w14:paraId="24654E00" w14:textId="46E84164" w:rsidR="0003756D" w:rsidRPr="0003756D" w:rsidRDefault="0003756D">
          <w:pPr>
            <w:pStyle w:val="31"/>
            <w:tabs>
              <w:tab w:val="right" w:leader="dot" w:pos="8296"/>
            </w:tabs>
            <w:rPr>
              <w:ins w:id="152" w:author="瑋婷 徐" w:date="2025-01-06T10:12:00Z" w16du:dateUtc="2025-01-06T02:12:00Z"/>
              <w:rFonts w:ascii="Times New Roman" w:eastAsiaTheme="minorEastAsia" w:hAnsi="Times New Roman" w:cs="Times New Roman"/>
              <w:noProof/>
              <w:szCs w:val="24"/>
              <w14:ligatures w14:val="standardContextual"/>
              <w:rPrChange w:id="153" w:author="瑋婷 徐" w:date="2025-01-06T10:12:00Z" w16du:dateUtc="2025-01-06T02:12:00Z">
                <w:rPr>
                  <w:ins w:id="154" w:author="瑋婷 徐" w:date="2025-01-06T10:12:00Z" w16du:dateUtc="2025-01-06T02:12:00Z"/>
                  <w:rFonts w:asciiTheme="minorHAnsi" w:eastAsiaTheme="minorEastAsia" w:hAnsiTheme="minorHAnsi" w:cstheme="minorBidi"/>
                  <w:noProof/>
                  <w:szCs w:val="24"/>
                  <w14:ligatures w14:val="standardContextual"/>
                </w:rPr>
              </w:rPrChange>
            </w:rPr>
          </w:pPr>
          <w:ins w:id="155" w:author="瑋婷 徐" w:date="2025-01-06T10:12:00Z" w16du:dateUtc="2025-01-06T02:12:00Z">
            <w:r w:rsidRPr="0003756D">
              <w:rPr>
                <w:rStyle w:val="ac"/>
                <w:rFonts w:ascii="Times New Roman" w:hAnsi="Times New Roman"/>
                <w:noProof/>
                <w:rPrChange w:id="156" w:author="瑋婷 徐" w:date="2025-01-06T10:12:00Z" w16du:dateUtc="2025-01-06T02:12:00Z">
                  <w:rPr>
                    <w:rStyle w:val="ac"/>
                    <w:noProof/>
                  </w:rPr>
                </w:rPrChange>
              </w:rPr>
              <w:fldChar w:fldCharType="begin"/>
            </w:r>
            <w:r w:rsidRPr="0003756D">
              <w:rPr>
                <w:rStyle w:val="ac"/>
                <w:rFonts w:ascii="Times New Roman" w:hAnsi="Times New Roman"/>
                <w:noProof/>
                <w:rPrChange w:id="157"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158" w:author="瑋婷 徐" w:date="2025-01-06T10:12:00Z" w16du:dateUtc="2025-01-06T02:12:00Z">
                  <w:rPr>
                    <w:noProof/>
                  </w:rPr>
                </w:rPrChange>
              </w:rPr>
              <w:instrText>HYPERLINK \l "_Toc187050773"</w:instrText>
            </w:r>
            <w:r w:rsidRPr="0003756D">
              <w:rPr>
                <w:rStyle w:val="ac"/>
                <w:rFonts w:ascii="Times New Roman" w:hAnsi="Times New Roman"/>
                <w:noProof/>
                <w:rPrChange w:id="159" w:author="瑋婷 徐" w:date="2025-01-06T10:12:00Z" w16du:dateUtc="2025-01-06T02:12:00Z">
                  <w:rPr>
                    <w:rStyle w:val="ac"/>
                    <w:noProof/>
                  </w:rPr>
                </w:rPrChange>
              </w:rPr>
              <w:instrText xml:space="preserve"> </w:instrText>
            </w:r>
            <w:r w:rsidRPr="0003756D">
              <w:rPr>
                <w:rStyle w:val="ac"/>
                <w:rFonts w:ascii="Times New Roman" w:hAnsi="Times New Roman"/>
                <w:noProof/>
                <w:rPrChange w:id="160" w:author="瑋婷 徐" w:date="2025-01-06T10:12:00Z" w16du:dateUtc="2025-01-06T02:12:00Z">
                  <w:rPr>
                    <w:rStyle w:val="ac"/>
                    <w:noProof/>
                  </w:rPr>
                </w:rPrChange>
              </w:rPr>
            </w:r>
            <w:r w:rsidRPr="0003756D">
              <w:rPr>
                <w:rStyle w:val="ac"/>
                <w:rFonts w:ascii="Times New Roman" w:hAnsi="Times New Roman"/>
                <w:noProof/>
                <w:rPrChange w:id="161"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162"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163" w:author="瑋婷 徐" w:date="2025-01-06T10:12:00Z" w16du:dateUtc="2025-01-06T02:12:00Z">
                  <w:rPr>
                    <w:rStyle w:val="ac"/>
                    <w:rFonts w:ascii="Times New Roman" w:eastAsia="標楷體" w:hAnsi="Times New Roman" w:hint="eastAsia"/>
                    <w:b/>
                    <w:bCs/>
                    <w:noProof/>
                  </w:rPr>
                </w:rPrChange>
              </w:rPr>
              <w:t>三</w:t>
            </w:r>
            <w:r w:rsidRPr="0003756D">
              <w:rPr>
                <w:rStyle w:val="ac"/>
                <w:rFonts w:ascii="Times New Roman" w:eastAsia="標楷體" w:hAnsi="Times New Roman"/>
                <w:noProof/>
                <w:rPrChange w:id="164"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165" w:author="瑋婷 徐" w:date="2025-01-06T10:12:00Z" w16du:dateUtc="2025-01-06T02:12:00Z">
                  <w:rPr>
                    <w:rStyle w:val="ac"/>
                    <w:rFonts w:ascii="Times New Roman" w:eastAsia="標楷體" w:hAnsi="Times New Roman" w:hint="eastAsia"/>
                    <w:b/>
                    <w:bCs/>
                    <w:noProof/>
                  </w:rPr>
                </w:rPrChange>
              </w:rPr>
              <w:t>資料彙算與統計分析</w:t>
            </w:r>
            <w:r w:rsidRPr="0003756D">
              <w:rPr>
                <w:rFonts w:ascii="Times New Roman" w:hAnsi="Times New Roman" w:cs="Times New Roman"/>
                <w:noProof/>
                <w:webHidden/>
                <w:rPrChange w:id="166" w:author="瑋婷 徐" w:date="2025-01-06T10:12:00Z" w16du:dateUtc="2025-01-06T02:12:00Z">
                  <w:rPr>
                    <w:noProof/>
                    <w:webHidden/>
                  </w:rPr>
                </w:rPrChange>
              </w:rPr>
              <w:tab/>
            </w:r>
            <w:r w:rsidRPr="0003756D">
              <w:rPr>
                <w:rFonts w:ascii="Times New Roman" w:hAnsi="Times New Roman" w:cs="Times New Roman"/>
                <w:noProof/>
                <w:webHidden/>
                <w:rPrChange w:id="167" w:author="瑋婷 徐" w:date="2025-01-06T10:12:00Z" w16du:dateUtc="2025-01-06T02:12:00Z">
                  <w:rPr>
                    <w:noProof/>
                    <w:webHidden/>
                  </w:rPr>
                </w:rPrChange>
              </w:rPr>
              <w:fldChar w:fldCharType="begin"/>
            </w:r>
            <w:r w:rsidRPr="0003756D">
              <w:rPr>
                <w:rFonts w:ascii="Times New Roman" w:hAnsi="Times New Roman" w:cs="Times New Roman"/>
                <w:noProof/>
                <w:webHidden/>
                <w:rPrChange w:id="168" w:author="瑋婷 徐" w:date="2025-01-06T10:12:00Z" w16du:dateUtc="2025-01-06T02:12:00Z">
                  <w:rPr>
                    <w:noProof/>
                    <w:webHidden/>
                  </w:rPr>
                </w:rPrChange>
              </w:rPr>
              <w:instrText xml:space="preserve"> PAGEREF _Toc187050773 \h </w:instrText>
            </w:r>
            <w:r w:rsidRPr="0003756D">
              <w:rPr>
                <w:rFonts w:ascii="Times New Roman" w:hAnsi="Times New Roman" w:cs="Times New Roman"/>
                <w:noProof/>
                <w:webHidden/>
                <w:rPrChange w:id="169" w:author="瑋婷 徐" w:date="2025-01-06T10:12:00Z" w16du:dateUtc="2025-01-06T02:12:00Z">
                  <w:rPr>
                    <w:noProof/>
                    <w:webHidden/>
                  </w:rPr>
                </w:rPrChange>
              </w:rPr>
            </w:r>
          </w:ins>
          <w:r w:rsidRPr="0003756D">
            <w:rPr>
              <w:rFonts w:ascii="Times New Roman" w:hAnsi="Times New Roman" w:cs="Times New Roman"/>
              <w:noProof/>
              <w:webHidden/>
              <w:rPrChange w:id="170" w:author="瑋婷 徐" w:date="2025-01-06T10:12:00Z" w16du:dateUtc="2025-01-06T02:12:00Z">
                <w:rPr>
                  <w:noProof/>
                  <w:webHidden/>
                </w:rPr>
              </w:rPrChange>
            </w:rPr>
            <w:fldChar w:fldCharType="separate"/>
          </w:r>
          <w:ins w:id="171" w:author="瑋婷 徐" w:date="2025-01-06T10:12:00Z" w16du:dateUtc="2025-01-06T02:12:00Z">
            <w:r w:rsidRPr="0003756D">
              <w:rPr>
                <w:rFonts w:ascii="Times New Roman" w:hAnsi="Times New Roman" w:cs="Times New Roman"/>
                <w:noProof/>
                <w:webHidden/>
                <w:rPrChange w:id="172" w:author="瑋婷 徐" w:date="2025-01-06T10:12:00Z" w16du:dateUtc="2025-01-06T02:12:00Z">
                  <w:rPr>
                    <w:noProof/>
                    <w:webHidden/>
                  </w:rPr>
                </w:rPrChange>
              </w:rPr>
              <w:t>8</w:t>
            </w:r>
            <w:r w:rsidRPr="0003756D">
              <w:rPr>
                <w:rFonts w:ascii="Times New Roman" w:hAnsi="Times New Roman" w:cs="Times New Roman"/>
                <w:noProof/>
                <w:webHidden/>
                <w:rPrChange w:id="173" w:author="瑋婷 徐" w:date="2025-01-06T10:12:00Z" w16du:dateUtc="2025-01-06T02:12:00Z">
                  <w:rPr>
                    <w:noProof/>
                    <w:webHidden/>
                  </w:rPr>
                </w:rPrChange>
              </w:rPr>
              <w:fldChar w:fldCharType="end"/>
            </w:r>
            <w:r w:rsidRPr="0003756D">
              <w:rPr>
                <w:rStyle w:val="ac"/>
                <w:rFonts w:ascii="Times New Roman" w:hAnsi="Times New Roman"/>
                <w:noProof/>
                <w:rPrChange w:id="174" w:author="瑋婷 徐" w:date="2025-01-06T10:12:00Z" w16du:dateUtc="2025-01-06T02:12:00Z">
                  <w:rPr>
                    <w:rStyle w:val="ac"/>
                    <w:noProof/>
                  </w:rPr>
                </w:rPrChange>
              </w:rPr>
              <w:fldChar w:fldCharType="end"/>
            </w:r>
          </w:ins>
        </w:p>
        <w:p w14:paraId="5D6E1936" w14:textId="2F029805" w:rsidR="0003756D" w:rsidRPr="0003756D" w:rsidRDefault="0003756D">
          <w:pPr>
            <w:pStyle w:val="21"/>
            <w:tabs>
              <w:tab w:val="right" w:leader="dot" w:pos="8296"/>
            </w:tabs>
            <w:rPr>
              <w:ins w:id="175" w:author="瑋婷 徐" w:date="2025-01-06T10:12:00Z" w16du:dateUtc="2025-01-06T02:12:00Z"/>
              <w:rFonts w:ascii="Times New Roman" w:eastAsiaTheme="minorEastAsia" w:hAnsi="Times New Roman" w:cs="Times New Roman"/>
              <w:noProof/>
              <w:szCs w:val="24"/>
              <w14:ligatures w14:val="standardContextual"/>
              <w:rPrChange w:id="176" w:author="瑋婷 徐" w:date="2025-01-06T10:12:00Z" w16du:dateUtc="2025-01-06T02:12:00Z">
                <w:rPr>
                  <w:ins w:id="177" w:author="瑋婷 徐" w:date="2025-01-06T10:12:00Z" w16du:dateUtc="2025-01-06T02:12:00Z"/>
                  <w:rFonts w:asciiTheme="minorHAnsi" w:eastAsiaTheme="minorEastAsia" w:hAnsiTheme="minorHAnsi" w:cstheme="minorBidi"/>
                  <w:noProof/>
                  <w:szCs w:val="24"/>
                  <w14:ligatures w14:val="standardContextual"/>
                </w:rPr>
              </w:rPrChange>
            </w:rPr>
          </w:pPr>
          <w:ins w:id="178" w:author="瑋婷 徐" w:date="2025-01-06T10:12:00Z" w16du:dateUtc="2025-01-06T02:12:00Z">
            <w:r w:rsidRPr="0003756D">
              <w:rPr>
                <w:rStyle w:val="ac"/>
                <w:rFonts w:ascii="Times New Roman" w:hAnsi="Times New Roman"/>
                <w:noProof/>
                <w:rPrChange w:id="179" w:author="瑋婷 徐" w:date="2025-01-06T10:12:00Z" w16du:dateUtc="2025-01-06T02:12:00Z">
                  <w:rPr>
                    <w:rStyle w:val="ac"/>
                    <w:noProof/>
                  </w:rPr>
                </w:rPrChange>
              </w:rPr>
              <w:fldChar w:fldCharType="begin"/>
            </w:r>
            <w:r w:rsidRPr="0003756D">
              <w:rPr>
                <w:rStyle w:val="ac"/>
                <w:rFonts w:ascii="Times New Roman" w:hAnsi="Times New Roman"/>
                <w:noProof/>
                <w:rPrChange w:id="180"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181" w:author="瑋婷 徐" w:date="2025-01-06T10:12:00Z" w16du:dateUtc="2025-01-06T02:12:00Z">
                  <w:rPr>
                    <w:noProof/>
                  </w:rPr>
                </w:rPrChange>
              </w:rPr>
              <w:instrText>HYPERLINK \l "_Toc187050774"</w:instrText>
            </w:r>
            <w:r w:rsidRPr="0003756D">
              <w:rPr>
                <w:rStyle w:val="ac"/>
                <w:rFonts w:ascii="Times New Roman" w:hAnsi="Times New Roman"/>
                <w:noProof/>
                <w:rPrChange w:id="182" w:author="瑋婷 徐" w:date="2025-01-06T10:12:00Z" w16du:dateUtc="2025-01-06T02:12:00Z">
                  <w:rPr>
                    <w:rStyle w:val="ac"/>
                    <w:noProof/>
                  </w:rPr>
                </w:rPrChange>
              </w:rPr>
              <w:instrText xml:space="preserve"> </w:instrText>
            </w:r>
            <w:r w:rsidRPr="0003756D">
              <w:rPr>
                <w:rStyle w:val="ac"/>
                <w:rFonts w:ascii="Times New Roman" w:hAnsi="Times New Roman"/>
                <w:noProof/>
                <w:rPrChange w:id="183" w:author="瑋婷 徐" w:date="2025-01-06T10:12:00Z" w16du:dateUtc="2025-01-06T02:12:00Z">
                  <w:rPr>
                    <w:rStyle w:val="ac"/>
                    <w:noProof/>
                  </w:rPr>
                </w:rPrChange>
              </w:rPr>
            </w:r>
            <w:r w:rsidRPr="0003756D">
              <w:rPr>
                <w:rStyle w:val="ac"/>
                <w:rFonts w:ascii="Times New Roman" w:hAnsi="Times New Roman"/>
                <w:noProof/>
                <w:rPrChange w:id="184"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185" w:author="瑋婷 徐" w:date="2025-01-06T10:12:00Z" w16du:dateUtc="2025-01-06T02:12:00Z">
                  <w:rPr>
                    <w:rStyle w:val="ac"/>
                    <w:rFonts w:ascii="Times New Roman" w:eastAsia="標楷體" w:hAnsi="Times New Roman" w:hint="eastAsia"/>
                    <w:b/>
                    <w:bCs/>
                    <w:noProof/>
                  </w:rPr>
                </w:rPrChange>
              </w:rPr>
              <w:t>二、繁殖鳥類監測部分</w:t>
            </w:r>
            <w:r w:rsidRPr="0003756D">
              <w:rPr>
                <w:rFonts w:ascii="Times New Roman" w:hAnsi="Times New Roman" w:cs="Times New Roman"/>
                <w:noProof/>
                <w:webHidden/>
                <w:rPrChange w:id="186" w:author="瑋婷 徐" w:date="2025-01-06T10:12:00Z" w16du:dateUtc="2025-01-06T02:12:00Z">
                  <w:rPr>
                    <w:noProof/>
                    <w:webHidden/>
                  </w:rPr>
                </w:rPrChange>
              </w:rPr>
              <w:tab/>
            </w:r>
            <w:r w:rsidRPr="0003756D">
              <w:rPr>
                <w:rFonts w:ascii="Times New Roman" w:hAnsi="Times New Roman" w:cs="Times New Roman"/>
                <w:noProof/>
                <w:webHidden/>
                <w:rPrChange w:id="187" w:author="瑋婷 徐" w:date="2025-01-06T10:12:00Z" w16du:dateUtc="2025-01-06T02:12:00Z">
                  <w:rPr>
                    <w:noProof/>
                    <w:webHidden/>
                  </w:rPr>
                </w:rPrChange>
              </w:rPr>
              <w:fldChar w:fldCharType="begin"/>
            </w:r>
            <w:r w:rsidRPr="0003756D">
              <w:rPr>
                <w:rFonts w:ascii="Times New Roman" w:hAnsi="Times New Roman" w:cs="Times New Roman"/>
                <w:noProof/>
                <w:webHidden/>
                <w:rPrChange w:id="188" w:author="瑋婷 徐" w:date="2025-01-06T10:12:00Z" w16du:dateUtc="2025-01-06T02:12:00Z">
                  <w:rPr>
                    <w:noProof/>
                    <w:webHidden/>
                  </w:rPr>
                </w:rPrChange>
              </w:rPr>
              <w:instrText xml:space="preserve"> PAGEREF _Toc187050774 \h </w:instrText>
            </w:r>
            <w:r w:rsidRPr="0003756D">
              <w:rPr>
                <w:rFonts w:ascii="Times New Roman" w:hAnsi="Times New Roman" w:cs="Times New Roman"/>
                <w:noProof/>
                <w:webHidden/>
                <w:rPrChange w:id="189" w:author="瑋婷 徐" w:date="2025-01-06T10:12:00Z" w16du:dateUtc="2025-01-06T02:12:00Z">
                  <w:rPr>
                    <w:noProof/>
                    <w:webHidden/>
                  </w:rPr>
                </w:rPrChange>
              </w:rPr>
            </w:r>
          </w:ins>
          <w:r w:rsidRPr="0003756D">
            <w:rPr>
              <w:rFonts w:ascii="Times New Roman" w:hAnsi="Times New Roman" w:cs="Times New Roman"/>
              <w:noProof/>
              <w:webHidden/>
              <w:rPrChange w:id="190" w:author="瑋婷 徐" w:date="2025-01-06T10:12:00Z" w16du:dateUtc="2025-01-06T02:12:00Z">
                <w:rPr>
                  <w:noProof/>
                  <w:webHidden/>
                </w:rPr>
              </w:rPrChange>
            </w:rPr>
            <w:fldChar w:fldCharType="separate"/>
          </w:r>
          <w:ins w:id="191" w:author="瑋婷 徐" w:date="2025-01-06T10:12:00Z" w16du:dateUtc="2025-01-06T02:12:00Z">
            <w:r w:rsidRPr="0003756D">
              <w:rPr>
                <w:rFonts w:ascii="Times New Roman" w:hAnsi="Times New Roman" w:cs="Times New Roman"/>
                <w:noProof/>
                <w:webHidden/>
                <w:rPrChange w:id="192" w:author="瑋婷 徐" w:date="2025-01-06T10:12:00Z" w16du:dateUtc="2025-01-06T02:12:00Z">
                  <w:rPr>
                    <w:noProof/>
                    <w:webHidden/>
                  </w:rPr>
                </w:rPrChange>
              </w:rPr>
              <w:t>11</w:t>
            </w:r>
            <w:r w:rsidRPr="0003756D">
              <w:rPr>
                <w:rFonts w:ascii="Times New Roman" w:hAnsi="Times New Roman" w:cs="Times New Roman"/>
                <w:noProof/>
                <w:webHidden/>
                <w:rPrChange w:id="193" w:author="瑋婷 徐" w:date="2025-01-06T10:12:00Z" w16du:dateUtc="2025-01-06T02:12:00Z">
                  <w:rPr>
                    <w:noProof/>
                    <w:webHidden/>
                  </w:rPr>
                </w:rPrChange>
              </w:rPr>
              <w:fldChar w:fldCharType="end"/>
            </w:r>
            <w:r w:rsidRPr="0003756D">
              <w:rPr>
                <w:rStyle w:val="ac"/>
                <w:rFonts w:ascii="Times New Roman" w:hAnsi="Times New Roman"/>
                <w:noProof/>
                <w:rPrChange w:id="194" w:author="瑋婷 徐" w:date="2025-01-06T10:12:00Z" w16du:dateUtc="2025-01-06T02:12:00Z">
                  <w:rPr>
                    <w:rStyle w:val="ac"/>
                    <w:noProof/>
                  </w:rPr>
                </w:rPrChange>
              </w:rPr>
              <w:fldChar w:fldCharType="end"/>
            </w:r>
          </w:ins>
        </w:p>
        <w:p w14:paraId="63CA03D5" w14:textId="46D8E198" w:rsidR="0003756D" w:rsidRPr="0003756D" w:rsidRDefault="0003756D">
          <w:pPr>
            <w:pStyle w:val="31"/>
            <w:tabs>
              <w:tab w:val="right" w:leader="dot" w:pos="8296"/>
            </w:tabs>
            <w:rPr>
              <w:ins w:id="195" w:author="瑋婷 徐" w:date="2025-01-06T10:12:00Z" w16du:dateUtc="2025-01-06T02:12:00Z"/>
              <w:rFonts w:ascii="Times New Roman" w:eastAsiaTheme="minorEastAsia" w:hAnsi="Times New Roman" w:cs="Times New Roman"/>
              <w:noProof/>
              <w:szCs w:val="24"/>
              <w14:ligatures w14:val="standardContextual"/>
              <w:rPrChange w:id="196" w:author="瑋婷 徐" w:date="2025-01-06T10:12:00Z" w16du:dateUtc="2025-01-06T02:12:00Z">
                <w:rPr>
                  <w:ins w:id="197" w:author="瑋婷 徐" w:date="2025-01-06T10:12:00Z" w16du:dateUtc="2025-01-06T02:12:00Z"/>
                  <w:rFonts w:asciiTheme="minorHAnsi" w:eastAsiaTheme="minorEastAsia" w:hAnsiTheme="minorHAnsi" w:cstheme="minorBidi"/>
                  <w:noProof/>
                  <w:szCs w:val="24"/>
                  <w14:ligatures w14:val="standardContextual"/>
                </w:rPr>
              </w:rPrChange>
            </w:rPr>
          </w:pPr>
          <w:ins w:id="198" w:author="瑋婷 徐" w:date="2025-01-06T10:12:00Z" w16du:dateUtc="2025-01-06T02:12:00Z">
            <w:r w:rsidRPr="0003756D">
              <w:rPr>
                <w:rStyle w:val="ac"/>
                <w:rFonts w:ascii="Times New Roman" w:hAnsi="Times New Roman"/>
                <w:noProof/>
                <w:rPrChange w:id="199" w:author="瑋婷 徐" w:date="2025-01-06T10:12:00Z" w16du:dateUtc="2025-01-06T02:12:00Z">
                  <w:rPr>
                    <w:rStyle w:val="ac"/>
                    <w:noProof/>
                  </w:rPr>
                </w:rPrChange>
              </w:rPr>
              <w:fldChar w:fldCharType="begin"/>
            </w:r>
            <w:r w:rsidRPr="0003756D">
              <w:rPr>
                <w:rStyle w:val="ac"/>
                <w:rFonts w:ascii="Times New Roman" w:hAnsi="Times New Roman"/>
                <w:noProof/>
                <w:rPrChange w:id="200"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201" w:author="瑋婷 徐" w:date="2025-01-06T10:12:00Z" w16du:dateUtc="2025-01-06T02:12:00Z">
                  <w:rPr>
                    <w:noProof/>
                  </w:rPr>
                </w:rPrChange>
              </w:rPr>
              <w:instrText>HYPERLINK \l "_Toc187050775"</w:instrText>
            </w:r>
            <w:r w:rsidRPr="0003756D">
              <w:rPr>
                <w:rStyle w:val="ac"/>
                <w:rFonts w:ascii="Times New Roman" w:hAnsi="Times New Roman"/>
                <w:noProof/>
                <w:rPrChange w:id="202" w:author="瑋婷 徐" w:date="2025-01-06T10:12:00Z" w16du:dateUtc="2025-01-06T02:12:00Z">
                  <w:rPr>
                    <w:rStyle w:val="ac"/>
                    <w:noProof/>
                  </w:rPr>
                </w:rPrChange>
              </w:rPr>
              <w:instrText xml:space="preserve"> </w:instrText>
            </w:r>
            <w:r w:rsidRPr="0003756D">
              <w:rPr>
                <w:rStyle w:val="ac"/>
                <w:rFonts w:ascii="Times New Roman" w:hAnsi="Times New Roman"/>
                <w:noProof/>
                <w:rPrChange w:id="203" w:author="瑋婷 徐" w:date="2025-01-06T10:12:00Z" w16du:dateUtc="2025-01-06T02:12:00Z">
                  <w:rPr>
                    <w:rStyle w:val="ac"/>
                    <w:noProof/>
                  </w:rPr>
                </w:rPrChange>
              </w:rPr>
            </w:r>
            <w:r w:rsidRPr="0003756D">
              <w:rPr>
                <w:rStyle w:val="ac"/>
                <w:rFonts w:ascii="Times New Roman" w:hAnsi="Times New Roman"/>
                <w:noProof/>
                <w:rPrChange w:id="204"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205"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206" w:author="瑋婷 徐" w:date="2025-01-06T10:12:00Z" w16du:dateUtc="2025-01-06T02:12:00Z">
                  <w:rPr>
                    <w:rStyle w:val="ac"/>
                    <w:rFonts w:ascii="Times New Roman" w:eastAsia="標楷體" w:hAnsi="Times New Roman" w:hint="eastAsia"/>
                    <w:b/>
                    <w:bCs/>
                    <w:noProof/>
                  </w:rPr>
                </w:rPrChange>
              </w:rPr>
              <w:t>一</w:t>
            </w:r>
            <w:r w:rsidRPr="0003756D">
              <w:rPr>
                <w:rStyle w:val="ac"/>
                <w:rFonts w:ascii="Times New Roman" w:eastAsia="標楷體" w:hAnsi="Times New Roman"/>
                <w:noProof/>
                <w:rPrChange w:id="207"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208" w:author="瑋婷 徐" w:date="2025-01-06T10:12:00Z" w16du:dateUtc="2025-01-06T02:12:00Z">
                  <w:rPr>
                    <w:rStyle w:val="ac"/>
                    <w:rFonts w:ascii="Times New Roman" w:eastAsia="標楷體" w:hAnsi="Times New Roman" w:hint="eastAsia"/>
                    <w:b/>
                    <w:bCs/>
                    <w:noProof/>
                  </w:rPr>
                </w:rPrChange>
              </w:rPr>
              <w:t>繁殖鳥類調查方法</w:t>
            </w:r>
            <w:r w:rsidRPr="0003756D">
              <w:rPr>
                <w:rFonts w:ascii="Times New Roman" w:hAnsi="Times New Roman" w:cs="Times New Roman"/>
                <w:noProof/>
                <w:webHidden/>
                <w:rPrChange w:id="209" w:author="瑋婷 徐" w:date="2025-01-06T10:12:00Z" w16du:dateUtc="2025-01-06T02:12:00Z">
                  <w:rPr>
                    <w:noProof/>
                    <w:webHidden/>
                  </w:rPr>
                </w:rPrChange>
              </w:rPr>
              <w:tab/>
            </w:r>
            <w:r w:rsidRPr="0003756D">
              <w:rPr>
                <w:rFonts w:ascii="Times New Roman" w:hAnsi="Times New Roman" w:cs="Times New Roman"/>
                <w:noProof/>
                <w:webHidden/>
                <w:rPrChange w:id="210" w:author="瑋婷 徐" w:date="2025-01-06T10:12:00Z" w16du:dateUtc="2025-01-06T02:12:00Z">
                  <w:rPr>
                    <w:noProof/>
                    <w:webHidden/>
                  </w:rPr>
                </w:rPrChange>
              </w:rPr>
              <w:fldChar w:fldCharType="begin"/>
            </w:r>
            <w:r w:rsidRPr="0003756D">
              <w:rPr>
                <w:rFonts w:ascii="Times New Roman" w:hAnsi="Times New Roman" w:cs="Times New Roman"/>
                <w:noProof/>
                <w:webHidden/>
                <w:rPrChange w:id="211" w:author="瑋婷 徐" w:date="2025-01-06T10:12:00Z" w16du:dateUtc="2025-01-06T02:12:00Z">
                  <w:rPr>
                    <w:noProof/>
                    <w:webHidden/>
                  </w:rPr>
                </w:rPrChange>
              </w:rPr>
              <w:instrText xml:space="preserve"> PAGEREF _Toc187050775 \h </w:instrText>
            </w:r>
            <w:r w:rsidRPr="0003756D">
              <w:rPr>
                <w:rFonts w:ascii="Times New Roman" w:hAnsi="Times New Roman" w:cs="Times New Roman"/>
                <w:noProof/>
                <w:webHidden/>
                <w:rPrChange w:id="212" w:author="瑋婷 徐" w:date="2025-01-06T10:12:00Z" w16du:dateUtc="2025-01-06T02:12:00Z">
                  <w:rPr>
                    <w:noProof/>
                    <w:webHidden/>
                  </w:rPr>
                </w:rPrChange>
              </w:rPr>
            </w:r>
          </w:ins>
          <w:r w:rsidRPr="0003756D">
            <w:rPr>
              <w:rFonts w:ascii="Times New Roman" w:hAnsi="Times New Roman" w:cs="Times New Roman"/>
              <w:noProof/>
              <w:webHidden/>
              <w:rPrChange w:id="213" w:author="瑋婷 徐" w:date="2025-01-06T10:12:00Z" w16du:dateUtc="2025-01-06T02:12:00Z">
                <w:rPr>
                  <w:noProof/>
                  <w:webHidden/>
                </w:rPr>
              </w:rPrChange>
            </w:rPr>
            <w:fldChar w:fldCharType="separate"/>
          </w:r>
          <w:ins w:id="214" w:author="瑋婷 徐" w:date="2025-01-06T10:12:00Z" w16du:dateUtc="2025-01-06T02:12:00Z">
            <w:r w:rsidRPr="0003756D">
              <w:rPr>
                <w:rFonts w:ascii="Times New Roman" w:hAnsi="Times New Roman" w:cs="Times New Roman"/>
                <w:noProof/>
                <w:webHidden/>
                <w:rPrChange w:id="215" w:author="瑋婷 徐" w:date="2025-01-06T10:12:00Z" w16du:dateUtc="2025-01-06T02:12:00Z">
                  <w:rPr>
                    <w:noProof/>
                    <w:webHidden/>
                  </w:rPr>
                </w:rPrChange>
              </w:rPr>
              <w:t>11</w:t>
            </w:r>
            <w:r w:rsidRPr="0003756D">
              <w:rPr>
                <w:rFonts w:ascii="Times New Roman" w:hAnsi="Times New Roman" w:cs="Times New Roman"/>
                <w:noProof/>
                <w:webHidden/>
                <w:rPrChange w:id="216" w:author="瑋婷 徐" w:date="2025-01-06T10:12:00Z" w16du:dateUtc="2025-01-06T02:12:00Z">
                  <w:rPr>
                    <w:noProof/>
                    <w:webHidden/>
                  </w:rPr>
                </w:rPrChange>
              </w:rPr>
              <w:fldChar w:fldCharType="end"/>
            </w:r>
            <w:r w:rsidRPr="0003756D">
              <w:rPr>
                <w:rStyle w:val="ac"/>
                <w:rFonts w:ascii="Times New Roman" w:hAnsi="Times New Roman"/>
                <w:noProof/>
                <w:rPrChange w:id="217" w:author="瑋婷 徐" w:date="2025-01-06T10:12:00Z" w16du:dateUtc="2025-01-06T02:12:00Z">
                  <w:rPr>
                    <w:rStyle w:val="ac"/>
                    <w:noProof/>
                  </w:rPr>
                </w:rPrChange>
              </w:rPr>
              <w:fldChar w:fldCharType="end"/>
            </w:r>
          </w:ins>
        </w:p>
        <w:p w14:paraId="5801ECB3" w14:textId="295BEBBD" w:rsidR="0003756D" w:rsidRPr="0003756D" w:rsidRDefault="0003756D">
          <w:pPr>
            <w:pStyle w:val="31"/>
            <w:tabs>
              <w:tab w:val="right" w:leader="dot" w:pos="8296"/>
            </w:tabs>
            <w:rPr>
              <w:ins w:id="218" w:author="瑋婷 徐" w:date="2025-01-06T10:12:00Z" w16du:dateUtc="2025-01-06T02:12:00Z"/>
              <w:rFonts w:ascii="Times New Roman" w:eastAsiaTheme="minorEastAsia" w:hAnsi="Times New Roman" w:cs="Times New Roman"/>
              <w:noProof/>
              <w:szCs w:val="24"/>
              <w14:ligatures w14:val="standardContextual"/>
              <w:rPrChange w:id="219" w:author="瑋婷 徐" w:date="2025-01-06T10:12:00Z" w16du:dateUtc="2025-01-06T02:12:00Z">
                <w:rPr>
                  <w:ins w:id="220" w:author="瑋婷 徐" w:date="2025-01-06T10:12:00Z" w16du:dateUtc="2025-01-06T02:12:00Z"/>
                  <w:rFonts w:asciiTheme="minorHAnsi" w:eastAsiaTheme="minorEastAsia" w:hAnsiTheme="minorHAnsi" w:cstheme="minorBidi"/>
                  <w:noProof/>
                  <w:szCs w:val="24"/>
                  <w14:ligatures w14:val="standardContextual"/>
                </w:rPr>
              </w:rPrChange>
            </w:rPr>
          </w:pPr>
          <w:ins w:id="221" w:author="瑋婷 徐" w:date="2025-01-06T10:12:00Z" w16du:dateUtc="2025-01-06T02:12:00Z">
            <w:r w:rsidRPr="0003756D">
              <w:rPr>
                <w:rStyle w:val="ac"/>
                <w:rFonts w:ascii="Times New Roman" w:hAnsi="Times New Roman"/>
                <w:noProof/>
                <w:rPrChange w:id="222" w:author="瑋婷 徐" w:date="2025-01-06T10:12:00Z" w16du:dateUtc="2025-01-06T02:12:00Z">
                  <w:rPr>
                    <w:rStyle w:val="ac"/>
                    <w:noProof/>
                  </w:rPr>
                </w:rPrChange>
              </w:rPr>
              <w:fldChar w:fldCharType="begin"/>
            </w:r>
            <w:r w:rsidRPr="0003756D">
              <w:rPr>
                <w:rStyle w:val="ac"/>
                <w:rFonts w:ascii="Times New Roman" w:hAnsi="Times New Roman"/>
                <w:noProof/>
                <w:rPrChange w:id="223"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224" w:author="瑋婷 徐" w:date="2025-01-06T10:12:00Z" w16du:dateUtc="2025-01-06T02:12:00Z">
                  <w:rPr>
                    <w:noProof/>
                  </w:rPr>
                </w:rPrChange>
              </w:rPr>
              <w:instrText>HYPERLINK \l "_Toc187050776"</w:instrText>
            </w:r>
            <w:r w:rsidRPr="0003756D">
              <w:rPr>
                <w:rStyle w:val="ac"/>
                <w:rFonts w:ascii="Times New Roman" w:hAnsi="Times New Roman"/>
                <w:noProof/>
                <w:rPrChange w:id="225" w:author="瑋婷 徐" w:date="2025-01-06T10:12:00Z" w16du:dateUtc="2025-01-06T02:12:00Z">
                  <w:rPr>
                    <w:rStyle w:val="ac"/>
                    <w:noProof/>
                  </w:rPr>
                </w:rPrChange>
              </w:rPr>
              <w:instrText xml:space="preserve"> </w:instrText>
            </w:r>
            <w:r w:rsidRPr="0003756D">
              <w:rPr>
                <w:rStyle w:val="ac"/>
                <w:rFonts w:ascii="Times New Roman" w:hAnsi="Times New Roman"/>
                <w:noProof/>
                <w:rPrChange w:id="226" w:author="瑋婷 徐" w:date="2025-01-06T10:12:00Z" w16du:dateUtc="2025-01-06T02:12:00Z">
                  <w:rPr>
                    <w:rStyle w:val="ac"/>
                    <w:noProof/>
                  </w:rPr>
                </w:rPrChange>
              </w:rPr>
            </w:r>
            <w:r w:rsidRPr="0003756D">
              <w:rPr>
                <w:rStyle w:val="ac"/>
                <w:rFonts w:ascii="Times New Roman" w:hAnsi="Times New Roman"/>
                <w:noProof/>
                <w:rPrChange w:id="227"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228"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229" w:author="瑋婷 徐" w:date="2025-01-06T10:12:00Z" w16du:dateUtc="2025-01-06T02:12:00Z">
                  <w:rPr>
                    <w:rStyle w:val="ac"/>
                    <w:rFonts w:ascii="Times New Roman" w:eastAsia="標楷體" w:hAnsi="Times New Roman" w:hint="eastAsia"/>
                    <w:b/>
                    <w:bCs/>
                    <w:noProof/>
                  </w:rPr>
                </w:rPrChange>
              </w:rPr>
              <w:t>二</w:t>
            </w:r>
            <w:r w:rsidRPr="0003756D">
              <w:rPr>
                <w:rStyle w:val="ac"/>
                <w:rFonts w:ascii="Times New Roman" w:eastAsia="標楷體" w:hAnsi="Times New Roman"/>
                <w:noProof/>
                <w:rPrChange w:id="230"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231" w:author="瑋婷 徐" w:date="2025-01-06T10:12:00Z" w16du:dateUtc="2025-01-06T02:12:00Z">
                  <w:rPr>
                    <w:rStyle w:val="ac"/>
                    <w:rFonts w:ascii="Times New Roman" w:eastAsia="標楷體" w:hAnsi="Times New Roman" w:hint="eastAsia"/>
                    <w:b/>
                    <w:bCs/>
                    <w:noProof/>
                  </w:rPr>
                </w:rPrChange>
              </w:rPr>
              <w:t>鳥類調查資料的回傳和檢核</w:t>
            </w:r>
            <w:r w:rsidRPr="0003756D">
              <w:rPr>
                <w:rFonts w:ascii="Times New Roman" w:hAnsi="Times New Roman" w:cs="Times New Roman"/>
                <w:noProof/>
                <w:webHidden/>
                <w:rPrChange w:id="232" w:author="瑋婷 徐" w:date="2025-01-06T10:12:00Z" w16du:dateUtc="2025-01-06T02:12:00Z">
                  <w:rPr>
                    <w:noProof/>
                    <w:webHidden/>
                  </w:rPr>
                </w:rPrChange>
              </w:rPr>
              <w:tab/>
            </w:r>
            <w:r w:rsidRPr="0003756D">
              <w:rPr>
                <w:rFonts w:ascii="Times New Roman" w:hAnsi="Times New Roman" w:cs="Times New Roman"/>
                <w:noProof/>
                <w:webHidden/>
                <w:rPrChange w:id="233" w:author="瑋婷 徐" w:date="2025-01-06T10:12:00Z" w16du:dateUtc="2025-01-06T02:12:00Z">
                  <w:rPr>
                    <w:noProof/>
                    <w:webHidden/>
                  </w:rPr>
                </w:rPrChange>
              </w:rPr>
              <w:fldChar w:fldCharType="begin"/>
            </w:r>
            <w:r w:rsidRPr="0003756D">
              <w:rPr>
                <w:rFonts w:ascii="Times New Roman" w:hAnsi="Times New Roman" w:cs="Times New Roman"/>
                <w:noProof/>
                <w:webHidden/>
                <w:rPrChange w:id="234" w:author="瑋婷 徐" w:date="2025-01-06T10:12:00Z" w16du:dateUtc="2025-01-06T02:12:00Z">
                  <w:rPr>
                    <w:noProof/>
                    <w:webHidden/>
                  </w:rPr>
                </w:rPrChange>
              </w:rPr>
              <w:instrText xml:space="preserve"> PAGEREF _Toc187050776 \h </w:instrText>
            </w:r>
            <w:r w:rsidRPr="0003756D">
              <w:rPr>
                <w:rFonts w:ascii="Times New Roman" w:hAnsi="Times New Roman" w:cs="Times New Roman"/>
                <w:noProof/>
                <w:webHidden/>
                <w:rPrChange w:id="235" w:author="瑋婷 徐" w:date="2025-01-06T10:12:00Z" w16du:dateUtc="2025-01-06T02:12:00Z">
                  <w:rPr>
                    <w:noProof/>
                    <w:webHidden/>
                  </w:rPr>
                </w:rPrChange>
              </w:rPr>
            </w:r>
          </w:ins>
          <w:r w:rsidRPr="0003756D">
            <w:rPr>
              <w:rFonts w:ascii="Times New Roman" w:hAnsi="Times New Roman" w:cs="Times New Roman"/>
              <w:noProof/>
              <w:webHidden/>
              <w:rPrChange w:id="236" w:author="瑋婷 徐" w:date="2025-01-06T10:12:00Z" w16du:dateUtc="2025-01-06T02:12:00Z">
                <w:rPr>
                  <w:noProof/>
                  <w:webHidden/>
                </w:rPr>
              </w:rPrChange>
            </w:rPr>
            <w:fldChar w:fldCharType="separate"/>
          </w:r>
          <w:ins w:id="237" w:author="瑋婷 徐" w:date="2025-01-06T10:12:00Z" w16du:dateUtc="2025-01-06T02:12:00Z">
            <w:r w:rsidRPr="0003756D">
              <w:rPr>
                <w:rFonts w:ascii="Times New Roman" w:hAnsi="Times New Roman" w:cs="Times New Roman"/>
                <w:noProof/>
                <w:webHidden/>
                <w:rPrChange w:id="238" w:author="瑋婷 徐" w:date="2025-01-06T10:12:00Z" w16du:dateUtc="2025-01-06T02:12:00Z">
                  <w:rPr>
                    <w:noProof/>
                    <w:webHidden/>
                  </w:rPr>
                </w:rPrChange>
              </w:rPr>
              <w:t>12</w:t>
            </w:r>
            <w:r w:rsidRPr="0003756D">
              <w:rPr>
                <w:rFonts w:ascii="Times New Roman" w:hAnsi="Times New Roman" w:cs="Times New Roman"/>
                <w:noProof/>
                <w:webHidden/>
                <w:rPrChange w:id="239" w:author="瑋婷 徐" w:date="2025-01-06T10:12:00Z" w16du:dateUtc="2025-01-06T02:12:00Z">
                  <w:rPr>
                    <w:noProof/>
                    <w:webHidden/>
                  </w:rPr>
                </w:rPrChange>
              </w:rPr>
              <w:fldChar w:fldCharType="end"/>
            </w:r>
            <w:r w:rsidRPr="0003756D">
              <w:rPr>
                <w:rStyle w:val="ac"/>
                <w:rFonts w:ascii="Times New Roman" w:hAnsi="Times New Roman"/>
                <w:noProof/>
                <w:rPrChange w:id="240" w:author="瑋婷 徐" w:date="2025-01-06T10:12:00Z" w16du:dateUtc="2025-01-06T02:12:00Z">
                  <w:rPr>
                    <w:rStyle w:val="ac"/>
                    <w:noProof/>
                  </w:rPr>
                </w:rPrChange>
              </w:rPr>
              <w:fldChar w:fldCharType="end"/>
            </w:r>
          </w:ins>
        </w:p>
        <w:p w14:paraId="5CE28590" w14:textId="551E41CA" w:rsidR="0003756D" w:rsidRPr="0003756D" w:rsidRDefault="0003756D">
          <w:pPr>
            <w:pStyle w:val="31"/>
            <w:tabs>
              <w:tab w:val="right" w:leader="dot" w:pos="8296"/>
            </w:tabs>
            <w:rPr>
              <w:ins w:id="241" w:author="瑋婷 徐" w:date="2025-01-06T10:12:00Z" w16du:dateUtc="2025-01-06T02:12:00Z"/>
              <w:rFonts w:ascii="Times New Roman" w:eastAsiaTheme="minorEastAsia" w:hAnsi="Times New Roman" w:cs="Times New Roman"/>
              <w:noProof/>
              <w:szCs w:val="24"/>
              <w14:ligatures w14:val="standardContextual"/>
              <w:rPrChange w:id="242" w:author="瑋婷 徐" w:date="2025-01-06T10:12:00Z" w16du:dateUtc="2025-01-06T02:12:00Z">
                <w:rPr>
                  <w:ins w:id="243" w:author="瑋婷 徐" w:date="2025-01-06T10:12:00Z" w16du:dateUtc="2025-01-06T02:12:00Z"/>
                  <w:rFonts w:asciiTheme="minorHAnsi" w:eastAsiaTheme="minorEastAsia" w:hAnsiTheme="minorHAnsi" w:cstheme="minorBidi"/>
                  <w:noProof/>
                  <w:szCs w:val="24"/>
                  <w14:ligatures w14:val="standardContextual"/>
                </w:rPr>
              </w:rPrChange>
            </w:rPr>
          </w:pPr>
          <w:ins w:id="244" w:author="瑋婷 徐" w:date="2025-01-06T10:12:00Z" w16du:dateUtc="2025-01-06T02:12:00Z">
            <w:r w:rsidRPr="0003756D">
              <w:rPr>
                <w:rStyle w:val="ac"/>
                <w:rFonts w:ascii="Times New Roman" w:hAnsi="Times New Roman"/>
                <w:noProof/>
                <w:rPrChange w:id="245" w:author="瑋婷 徐" w:date="2025-01-06T10:12:00Z" w16du:dateUtc="2025-01-06T02:12:00Z">
                  <w:rPr>
                    <w:rStyle w:val="ac"/>
                    <w:noProof/>
                  </w:rPr>
                </w:rPrChange>
              </w:rPr>
              <w:fldChar w:fldCharType="begin"/>
            </w:r>
            <w:r w:rsidRPr="0003756D">
              <w:rPr>
                <w:rStyle w:val="ac"/>
                <w:rFonts w:ascii="Times New Roman" w:hAnsi="Times New Roman"/>
                <w:noProof/>
                <w:rPrChange w:id="246"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247" w:author="瑋婷 徐" w:date="2025-01-06T10:12:00Z" w16du:dateUtc="2025-01-06T02:12:00Z">
                  <w:rPr>
                    <w:noProof/>
                  </w:rPr>
                </w:rPrChange>
              </w:rPr>
              <w:instrText>HYPERLINK \l "_Toc187050777"</w:instrText>
            </w:r>
            <w:r w:rsidRPr="0003756D">
              <w:rPr>
                <w:rStyle w:val="ac"/>
                <w:rFonts w:ascii="Times New Roman" w:hAnsi="Times New Roman"/>
                <w:noProof/>
                <w:rPrChange w:id="248" w:author="瑋婷 徐" w:date="2025-01-06T10:12:00Z" w16du:dateUtc="2025-01-06T02:12:00Z">
                  <w:rPr>
                    <w:rStyle w:val="ac"/>
                    <w:noProof/>
                  </w:rPr>
                </w:rPrChange>
              </w:rPr>
              <w:instrText xml:space="preserve"> </w:instrText>
            </w:r>
            <w:r w:rsidRPr="0003756D">
              <w:rPr>
                <w:rStyle w:val="ac"/>
                <w:rFonts w:ascii="Times New Roman" w:hAnsi="Times New Roman"/>
                <w:noProof/>
                <w:rPrChange w:id="249" w:author="瑋婷 徐" w:date="2025-01-06T10:12:00Z" w16du:dateUtc="2025-01-06T02:12:00Z">
                  <w:rPr>
                    <w:rStyle w:val="ac"/>
                    <w:noProof/>
                  </w:rPr>
                </w:rPrChange>
              </w:rPr>
            </w:r>
            <w:r w:rsidRPr="0003756D">
              <w:rPr>
                <w:rStyle w:val="ac"/>
                <w:rFonts w:ascii="Times New Roman" w:hAnsi="Times New Roman"/>
                <w:noProof/>
                <w:rPrChange w:id="250"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251"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252" w:author="瑋婷 徐" w:date="2025-01-06T10:12:00Z" w16du:dateUtc="2025-01-06T02:12:00Z">
                  <w:rPr>
                    <w:rStyle w:val="ac"/>
                    <w:rFonts w:ascii="Times New Roman" w:eastAsia="標楷體" w:hAnsi="Times New Roman" w:hint="eastAsia"/>
                    <w:b/>
                    <w:bCs/>
                    <w:noProof/>
                  </w:rPr>
                </w:rPrChange>
              </w:rPr>
              <w:t>三</w:t>
            </w:r>
            <w:r w:rsidRPr="0003756D">
              <w:rPr>
                <w:rStyle w:val="ac"/>
                <w:rFonts w:ascii="Times New Roman" w:eastAsia="標楷體" w:hAnsi="Times New Roman"/>
                <w:noProof/>
                <w:rPrChange w:id="253"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254" w:author="瑋婷 徐" w:date="2025-01-06T10:12:00Z" w16du:dateUtc="2025-01-06T02:12:00Z">
                  <w:rPr>
                    <w:rStyle w:val="ac"/>
                    <w:rFonts w:ascii="Times New Roman" w:eastAsia="標楷體" w:hAnsi="Times New Roman" w:hint="eastAsia"/>
                    <w:b/>
                    <w:bCs/>
                    <w:noProof/>
                  </w:rPr>
                </w:rPrChange>
              </w:rPr>
              <w:t>資料彙算與統計分析</w:t>
            </w:r>
            <w:r w:rsidRPr="0003756D">
              <w:rPr>
                <w:rFonts w:ascii="Times New Roman" w:hAnsi="Times New Roman" w:cs="Times New Roman"/>
                <w:noProof/>
                <w:webHidden/>
                <w:rPrChange w:id="255" w:author="瑋婷 徐" w:date="2025-01-06T10:12:00Z" w16du:dateUtc="2025-01-06T02:12:00Z">
                  <w:rPr>
                    <w:noProof/>
                    <w:webHidden/>
                  </w:rPr>
                </w:rPrChange>
              </w:rPr>
              <w:tab/>
            </w:r>
            <w:r w:rsidRPr="0003756D">
              <w:rPr>
                <w:rFonts w:ascii="Times New Roman" w:hAnsi="Times New Roman" w:cs="Times New Roman"/>
                <w:noProof/>
                <w:webHidden/>
                <w:rPrChange w:id="256" w:author="瑋婷 徐" w:date="2025-01-06T10:12:00Z" w16du:dateUtc="2025-01-06T02:12:00Z">
                  <w:rPr>
                    <w:noProof/>
                    <w:webHidden/>
                  </w:rPr>
                </w:rPrChange>
              </w:rPr>
              <w:fldChar w:fldCharType="begin"/>
            </w:r>
            <w:r w:rsidRPr="0003756D">
              <w:rPr>
                <w:rFonts w:ascii="Times New Roman" w:hAnsi="Times New Roman" w:cs="Times New Roman"/>
                <w:noProof/>
                <w:webHidden/>
                <w:rPrChange w:id="257" w:author="瑋婷 徐" w:date="2025-01-06T10:12:00Z" w16du:dateUtc="2025-01-06T02:12:00Z">
                  <w:rPr>
                    <w:noProof/>
                    <w:webHidden/>
                  </w:rPr>
                </w:rPrChange>
              </w:rPr>
              <w:instrText xml:space="preserve"> PAGEREF _Toc187050777 \h </w:instrText>
            </w:r>
            <w:r w:rsidRPr="0003756D">
              <w:rPr>
                <w:rFonts w:ascii="Times New Roman" w:hAnsi="Times New Roman" w:cs="Times New Roman"/>
                <w:noProof/>
                <w:webHidden/>
                <w:rPrChange w:id="258" w:author="瑋婷 徐" w:date="2025-01-06T10:12:00Z" w16du:dateUtc="2025-01-06T02:12:00Z">
                  <w:rPr>
                    <w:noProof/>
                    <w:webHidden/>
                  </w:rPr>
                </w:rPrChange>
              </w:rPr>
            </w:r>
          </w:ins>
          <w:r w:rsidRPr="0003756D">
            <w:rPr>
              <w:rFonts w:ascii="Times New Roman" w:hAnsi="Times New Roman" w:cs="Times New Roman"/>
              <w:noProof/>
              <w:webHidden/>
              <w:rPrChange w:id="259" w:author="瑋婷 徐" w:date="2025-01-06T10:12:00Z" w16du:dateUtc="2025-01-06T02:12:00Z">
                <w:rPr>
                  <w:noProof/>
                  <w:webHidden/>
                </w:rPr>
              </w:rPrChange>
            </w:rPr>
            <w:fldChar w:fldCharType="separate"/>
          </w:r>
          <w:ins w:id="260" w:author="瑋婷 徐" w:date="2025-01-06T10:12:00Z" w16du:dateUtc="2025-01-06T02:12:00Z">
            <w:r w:rsidRPr="0003756D">
              <w:rPr>
                <w:rFonts w:ascii="Times New Roman" w:hAnsi="Times New Roman" w:cs="Times New Roman"/>
                <w:noProof/>
                <w:webHidden/>
                <w:rPrChange w:id="261" w:author="瑋婷 徐" w:date="2025-01-06T10:12:00Z" w16du:dateUtc="2025-01-06T02:12:00Z">
                  <w:rPr>
                    <w:noProof/>
                    <w:webHidden/>
                  </w:rPr>
                </w:rPrChange>
              </w:rPr>
              <w:t>13</w:t>
            </w:r>
            <w:r w:rsidRPr="0003756D">
              <w:rPr>
                <w:rFonts w:ascii="Times New Roman" w:hAnsi="Times New Roman" w:cs="Times New Roman"/>
                <w:noProof/>
                <w:webHidden/>
                <w:rPrChange w:id="262" w:author="瑋婷 徐" w:date="2025-01-06T10:12:00Z" w16du:dateUtc="2025-01-06T02:12:00Z">
                  <w:rPr>
                    <w:noProof/>
                    <w:webHidden/>
                  </w:rPr>
                </w:rPrChange>
              </w:rPr>
              <w:fldChar w:fldCharType="end"/>
            </w:r>
            <w:r w:rsidRPr="0003756D">
              <w:rPr>
                <w:rStyle w:val="ac"/>
                <w:rFonts w:ascii="Times New Roman" w:hAnsi="Times New Roman"/>
                <w:noProof/>
                <w:rPrChange w:id="263" w:author="瑋婷 徐" w:date="2025-01-06T10:12:00Z" w16du:dateUtc="2025-01-06T02:12:00Z">
                  <w:rPr>
                    <w:rStyle w:val="ac"/>
                    <w:noProof/>
                  </w:rPr>
                </w:rPrChange>
              </w:rPr>
              <w:fldChar w:fldCharType="end"/>
            </w:r>
          </w:ins>
        </w:p>
        <w:p w14:paraId="792ACCC9" w14:textId="6DBF40B2" w:rsidR="0003756D" w:rsidRPr="0003756D" w:rsidRDefault="0003756D">
          <w:pPr>
            <w:pStyle w:val="21"/>
            <w:tabs>
              <w:tab w:val="right" w:leader="dot" w:pos="8296"/>
            </w:tabs>
            <w:rPr>
              <w:ins w:id="264" w:author="瑋婷 徐" w:date="2025-01-06T10:12:00Z" w16du:dateUtc="2025-01-06T02:12:00Z"/>
              <w:rFonts w:ascii="Times New Roman" w:eastAsiaTheme="minorEastAsia" w:hAnsi="Times New Roman" w:cs="Times New Roman"/>
              <w:noProof/>
              <w:szCs w:val="24"/>
              <w14:ligatures w14:val="standardContextual"/>
              <w:rPrChange w:id="265" w:author="瑋婷 徐" w:date="2025-01-06T10:12:00Z" w16du:dateUtc="2025-01-06T02:12:00Z">
                <w:rPr>
                  <w:ins w:id="266" w:author="瑋婷 徐" w:date="2025-01-06T10:12:00Z" w16du:dateUtc="2025-01-06T02:12:00Z"/>
                  <w:rFonts w:asciiTheme="minorHAnsi" w:eastAsiaTheme="minorEastAsia" w:hAnsiTheme="minorHAnsi" w:cstheme="minorBidi"/>
                  <w:noProof/>
                  <w:szCs w:val="24"/>
                  <w14:ligatures w14:val="standardContextual"/>
                </w:rPr>
              </w:rPrChange>
            </w:rPr>
          </w:pPr>
          <w:ins w:id="267" w:author="瑋婷 徐" w:date="2025-01-06T10:12:00Z" w16du:dateUtc="2025-01-06T02:12:00Z">
            <w:r w:rsidRPr="0003756D">
              <w:rPr>
                <w:rStyle w:val="ac"/>
                <w:rFonts w:ascii="Times New Roman" w:hAnsi="Times New Roman"/>
                <w:noProof/>
                <w:rPrChange w:id="268" w:author="瑋婷 徐" w:date="2025-01-06T10:12:00Z" w16du:dateUtc="2025-01-06T02:12:00Z">
                  <w:rPr>
                    <w:rStyle w:val="ac"/>
                    <w:noProof/>
                  </w:rPr>
                </w:rPrChange>
              </w:rPr>
              <w:fldChar w:fldCharType="begin"/>
            </w:r>
            <w:r w:rsidRPr="0003756D">
              <w:rPr>
                <w:rStyle w:val="ac"/>
                <w:rFonts w:ascii="Times New Roman" w:hAnsi="Times New Roman"/>
                <w:noProof/>
                <w:rPrChange w:id="269"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270" w:author="瑋婷 徐" w:date="2025-01-06T10:12:00Z" w16du:dateUtc="2025-01-06T02:12:00Z">
                  <w:rPr>
                    <w:noProof/>
                  </w:rPr>
                </w:rPrChange>
              </w:rPr>
              <w:instrText>HYPERLINK \l "_Toc187050778"</w:instrText>
            </w:r>
            <w:r w:rsidRPr="0003756D">
              <w:rPr>
                <w:rStyle w:val="ac"/>
                <w:rFonts w:ascii="Times New Roman" w:hAnsi="Times New Roman"/>
                <w:noProof/>
                <w:rPrChange w:id="271" w:author="瑋婷 徐" w:date="2025-01-06T10:12:00Z" w16du:dateUtc="2025-01-06T02:12:00Z">
                  <w:rPr>
                    <w:rStyle w:val="ac"/>
                    <w:noProof/>
                  </w:rPr>
                </w:rPrChange>
              </w:rPr>
              <w:instrText xml:space="preserve"> </w:instrText>
            </w:r>
            <w:r w:rsidRPr="0003756D">
              <w:rPr>
                <w:rStyle w:val="ac"/>
                <w:rFonts w:ascii="Times New Roman" w:hAnsi="Times New Roman"/>
                <w:noProof/>
                <w:rPrChange w:id="272" w:author="瑋婷 徐" w:date="2025-01-06T10:12:00Z" w16du:dateUtc="2025-01-06T02:12:00Z">
                  <w:rPr>
                    <w:rStyle w:val="ac"/>
                    <w:noProof/>
                  </w:rPr>
                </w:rPrChange>
              </w:rPr>
            </w:r>
            <w:r w:rsidRPr="0003756D">
              <w:rPr>
                <w:rStyle w:val="ac"/>
                <w:rFonts w:ascii="Times New Roman" w:hAnsi="Times New Roman"/>
                <w:noProof/>
                <w:rPrChange w:id="273"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274" w:author="瑋婷 徐" w:date="2025-01-06T10:12:00Z" w16du:dateUtc="2025-01-06T02:12:00Z">
                  <w:rPr>
                    <w:rStyle w:val="ac"/>
                    <w:rFonts w:ascii="標楷體" w:eastAsia="標楷體" w:hAnsi="標楷體" w:hint="eastAsia"/>
                    <w:b/>
                    <w:bCs/>
                    <w:noProof/>
                  </w:rPr>
                </w:rPrChange>
              </w:rPr>
              <w:t>三、調查訓練班</w:t>
            </w:r>
            <w:r w:rsidRPr="0003756D">
              <w:rPr>
                <w:rFonts w:ascii="Times New Roman" w:hAnsi="Times New Roman" w:cs="Times New Roman"/>
                <w:noProof/>
                <w:webHidden/>
                <w:rPrChange w:id="275" w:author="瑋婷 徐" w:date="2025-01-06T10:12:00Z" w16du:dateUtc="2025-01-06T02:12:00Z">
                  <w:rPr>
                    <w:noProof/>
                    <w:webHidden/>
                  </w:rPr>
                </w:rPrChange>
              </w:rPr>
              <w:tab/>
            </w:r>
            <w:r w:rsidRPr="0003756D">
              <w:rPr>
                <w:rFonts w:ascii="Times New Roman" w:hAnsi="Times New Roman" w:cs="Times New Roman"/>
                <w:noProof/>
                <w:webHidden/>
                <w:rPrChange w:id="276" w:author="瑋婷 徐" w:date="2025-01-06T10:12:00Z" w16du:dateUtc="2025-01-06T02:12:00Z">
                  <w:rPr>
                    <w:noProof/>
                    <w:webHidden/>
                  </w:rPr>
                </w:rPrChange>
              </w:rPr>
              <w:fldChar w:fldCharType="begin"/>
            </w:r>
            <w:r w:rsidRPr="0003756D">
              <w:rPr>
                <w:rFonts w:ascii="Times New Roman" w:hAnsi="Times New Roman" w:cs="Times New Roman"/>
                <w:noProof/>
                <w:webHidden/>
                <w:rPrChange w:id="277" w:author="瑋婷 徐" w:date="2025-01-06T10:12:00Z" w16du:dateUtc="2025-01-06T02:12:00Z">
                  <w:rPr>
                    <w:noProof/>
                    <w:webHidden/>
                  </w:rPr>
                </w:rPrChange>
              </w:rPr>
              <w:instrText xml:space="preserve"> PAGEREF _Toc187050778 \h </w:instrText>
            </w:r>
            <w:r w:rsidRPr="0003756D">
              <w:rPr>
                <w:rFonts w:ascii="Times New Roman" w:hAnsi="Times New Roman" w:cs="Times New Roman"/>
                <w:noProof/>
                <w:webHidden/>
                <w:rPrChange w:id="278" w:author="瑋婷 徐" w:date="2025-01-06T10:12:00Z" w16du:dateUtc="2025-01-06T02:12:00Z">
                  <w:rPr>
                    <w:noProof/>
                    <w:webHidden/>
                  </w:rPr>
                </w:rPrChange>
              </w:rPr>
            </w:r>
          </w:ins>
          <w:r w:rsidRPr="0003756D">
            <w:rPr>
              <w:rFonts w:ascii="Times New Roman" w:hAnsi="Times New Roman" w:cs="Times New Roman"/>
              <w:noProof/>
              <w:webHidden/>
              <w:rPrChange w:id="279" w:author="瑋婷 徐" w:date="2025-01-06T10:12:00Z" w16du:dateUtc="2025-01-06T02:12:00Z">
                <w:rPr>
                  <w:noProof/>
                  <w:webHidden/>
                </w:rPr>
              </w:rPrChange>
            </w:rPr>
            <w:fldChar w:fldCharType="separate"/>
          </w:r>
          <w:ins w:id="280" w:author="瑋婷 徐" w:date="2025-01-06T10:12:00Z" w16du:dateUtc="2025-01-06T02:12:00Z">
            <w:r w:rsidRPr="0003756D">
              <w:rPr>
                <w:rFonts w:ascii="Times New Roman" w:hAnsi="Times New Roman" w:cs="Times New Roman"/>
                <w:noProof/>
                <w:webHidden/>
                <w:rPrChange w:id="281" w:author="瑋婷 徐" w:date="2025-01-06T10:12:00Z" w16du:dateUtc="2025-01-06T02:12:00Z">
                  <w:rPr>
                    <w:noProof/>
                    <w:webHidden/>
                  </w:rPr>
                </w:rPrChange>
              </w:rPr>
              <w:t>14</w:t>
            </w:r>
            <w:r w:rsidRPr="0003756D">
              <w:rPr>
                <w:rFonts w:ascii="Times New Roman" w:hAnsi="Times New Roman" w:cs="Times New Roman"/>
                <w:noProof/>
                <w:webHidden/>
                <w:rPrChange w:id="282" w:author="瑋婷 徐" w:date="2025-01-06T10:12:00Z" w16du:dateUtc="2025-01-06T02:12:00Z">
                  <w:rPr>
                    <w:noProof/>
                    <w:webHidden/>
                  </w:rPr>
                </w:rPrChange>
              </w:rPr>
              <w:fldChar w:fldCharType="end"/>
            </w:r>
            <w:r w:rsidRPr="0003756D">
              <w:rPr>
                <w:rStyle w:val="ac"/>
                <w:rFonts w:ascii="Times New Roman" w:hAnsi="Times New Roman"/>
                <w:noProof/>
                <w:rPrChange w:id="283" w:author="瑋婷 徐" w:date="2025-01-06T10:12:00Z" w16du:dateUtc="2025-01-06T02:12:00Z">
                  <w:rPr>
                    <w:rStyle w:val="ac"/>
                    <w:noProof/>
                  </w:rPr>
                </w:rPrChange>
              </w:rPr>
              <w:fldChar w:fldCharType="end"/>
            </w:r>
          </w:ins>
        </w:p>
        <w:p w14:paraId="79FF354D" w14:textId="6C3AEE6E" w:rsidR="0003756D" w:rsidRPr="0003756D" w:rsidRDefault="0003756D">
          <w:pPr>
            <w:pStyle w:val="11"/>
            <w:rPr>
              <w:ins w:id="284" w:author="瑋婷 徐" w:date="2025-01-06T10:12:00Z" w16du:dateUtc="2025-01-06T02:12:00Z"/>
              <w:rFonts w:ascii="Times New Roman" w:eastAsiaTheme="minorEastAsia" w:hAnsi="Times New Roman" w:cs="Times New Roman"/>
              <w:noProof/>
              <w:szCs w:val="24"/>
              <w14:ligatures w14:val="standardContextual"/>
              <w:rPrChange w:id="285" w:author="瑋婷 徐" w:date="2025-01-06T10:12:00Z" w16du:dateUtc="2025-01-06T02:12:00Z">
                <w:rPr>
                  <w:ins w:id="286" w:author="瑋婷 徐" w:date="2025-01-06T10:12:00Z" w16du:dateUtc="2025-01-06T02:12:00Z"/>
                  <w:rFonts w:asciiTheme="minorHAnsi" w:eastAsiaTheme="minorEastAsia" w:hAnsiTheme="minorHAnsi" w:cstheme="minorBidi"/>
                  <w:noProof/>
                  <w:szCs w:val="24"/>
                  <w14:ligatures w14:val="standardContextual"/>
                </w:rPr>
              </w:rPrChange>
            </w:rPr>
          </w:pPr>
          <w:ins w:id="287" w:author="瑋婷 徐" w:date="2025-01-06T10:12:00Z" w16du:dateUtc="2025-01-06T02:12:00Z">
            <w:r w:rsidRPr="0003756D">
              <w:rPr>
                <w:rStyle w:val="ac"/>
                <w:rFonts w:ascii="Times New Roman" w:hAnsi="Times New Roman"/>
                <w:noProof/>
                <w:rPrChange w:id="288" w:author="瑋婷 徐" w:date="2025-01-06T10:12:00Z" w16du:dateUtc="2025-01-06T02:12:00Z">
                  <w:rPr>
                    <w:rStyle w:val="ac"/>
                    <w:noProof/>
                  </w:rPr>
                </w:rPrChange>
              </w:rPr>
              <w:fldChar w:fldCharType="begin"/>
            </w:r>
            <w:r w:rsidRPr="0003756D">
              <w:rPr>
                <w:rStyle w:val="ac"/>
                <w:rFonts w:ascii="Times New Roman" w:hAnsi="Times New Roman"/>
                <w:noProof/>
                <w:rPrChange w:id="289"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290" w:author="瑋婷 徐" w:date="2025-01-06T10:12:00Z" w16du:dateUtc="2025-01-06T02:12:00Z">
                  <w:rPr>
                    <w:noProof/>
                  </w:rPr>
                </w:rPrChange>
              </w:rPr>
              <w:instrText>HYPERLINK \l "_Toc187050779"</w:instrText>
            </w:r>
            <w:r w:rsidRPr="0003756D">
              <w:rPr>
                <w:rStyle w:val="ac"/>
                <w:rFonts w:ascii="Times New Roman" w:hAnsi="Times New Roman"/>
                <w:noProof/>
                <w:rPrChange w:id="291" w:author="瑋婷 徐" w:date="2025-01-06T10:12:00Z" w16du:dateUtc="2025-01-06T02:12:00Z">
                  <w:rPr>
                    <w:rStyle w:val="ac"/>
                    <w:noProof/>
                  </w:rPr>
                </w:rPrChange>
              </w:rPr>
              <w:instrText xml:space="preserve"> </w:instrText>
            </w:r>
            <w:r w:rsidRPr="0003756D">
              <w:rPr>
                <w:rStyle w:val="ac"/>
                <w:rFonts w:ascii="Times New Roman" w:hAnsi="Times New Roman"/>
                <w:noProof/>
                <w:rPrChange w:id="292" w:author="瑋婷 徐" w:date="2025-01-06T10:12:00Z" w16du:dateUtc="2025-01-06T02:12:00Z">
                  <w:rPr>
                    <w:rStyle w:val="ac"/>
                    <w:noProof/>
                  </w:rPr>
                </w:rPrChange>
              </w:rPr>
            </w:r>
            <w:r w:rsidRPr="0003756D">
              <w:rPr>
                <w:rStyle w:val="ac"/>
                <w:rFonts w:ascii="Times New Roman" w:hAnsi="Times New Roman"/>
                <w:noProof/>
                <w:rPrChange w:id="293"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294" w:author="瑋婷 徐" w:date="2025-01-06T10:12:00Z" w16du:dateUtc="2025-01-06T02:12:00Z">
                  <w:rPr>
                    <w:rStyle w:val="ac"/>
                    <w:rFonts w:ascii="Times New Roman" w:eastAsia="標楷體" w:hAnsi="Times New Roman" w:hint="eastAsia"/>
                    <w:b/>
                    <w:bCs/>
                    <w:noProof/>
                  </w:rPr>
                </w:rPrChange>
              </w:rPr>
              <w:t>肆、結果</w:t>
            </w:r>
            <w:r w:rsidRPr="0003756D">
              <w:rPr>
                <w:rFonts w:ascii="Times New Roman" w:hAnsi="Times New Roman" w:cs="Times New Roman"/>
                <w:noProof/>
                <w:webHidden/>
                <w:rPrChange w:id="295" w:author="瑋婷 徐" w:date="2025-01-06T10:12:00Z" w16du:dateUtc="2025-01-06T02:12:00Z">
                  <w:rPr>
                    <w:noProof/>
                    <w:webHidden/>
                  </w:rPr>
                </w:rPrChange>
              </w:rPr>
              <w:tab/>
            </w:r>
            <w:r w:rsidRPr="0003756D">
              <w:rPr>
                <w:rFonts w:ascii="Times New Roman" w:hAnsi="Times New Roman" w:cs="Times New Roman"/>
                <w:noProof/>
                <w:webHidden/>
                <w:rPrChange w:id="296" w:author="瑋婷 徐" w:date="2025-01-06T10:12:00Z" w16du:dateUtc="2025-01-06T02:12:00Z">
                  <w:rPr>
                    <w:noProof/>
                    <w:webHidden/>
                  </w:rPr>
                </w:rPrChange>
              </w:rPr>
              <w:fldChar w:fldCharType="begin"/>
            </w:r>
            <w:r w:rsidRPr="0003756D">
              <w:rPr>
                <w:rFonts w:ascii="Times New Roman" w:hAnsi="Times New Roman" w:cs="Times New Roman"/>
                <w:noProof/>
                <w:webHidden/>
                <w:rPrChange w:id="297" w:author="瑋婷 徐" w:date="2025-01-06T10:12:00Z" w16du:dateUtc="2025-01-06T02:12:00Z">
                  <w:rPr>
                    <w:noProof/>
                    <w:webHidden/>
                  </w:rPr>
                </w:rPrChange>
              </w:rPr>
              <w:instrText xml:space="preserve"> PAGEREF _Toc187050779 \h </w:instrText>
            </w:r>
            <w:r w:rsidRPr="0003756D">
              <w:rPr>
                <w:rFonts w:ascii="Times New Roman" w:hAnsi="Times New Roman" w:cs="Times New Roman"/>
                <w:noProof/>
                <w:webHidden/>
                <w:rPrChange w:id="298" w:author="瑋婷 徐" w:date="2025-01-06T10:12:00Z" w16du:dateUtc="2025-01-06T02:12:00Z">
                  <w:rPr>
                    <w:noProof/>
                    <w:webHidden/>
                  </w:rPr>
                </w:rPrChange>
              </w:rPr>
            </w:r>
          </w:ins>
          <w:r w:rsidRPr="0003756D">
            <w:rPr>
              <w:rFonts w:ascii="Times New Roman" w:hAnsi="Times New Roman" w:cs="Times New Roman"/>
              <w:noProof/>
              <w:webHidden/>
              <w:rPrChange w:id="299" w:author="瑋婷 徐" w:date="2025-01-06T10:12:00Z" w16du:dateUtc="2025-01-06T02:12:00Z">
                <w:rPr>
                  <w:noProof/>
                  <w:webHidden/>
                </w:rPr>
              </w:rPrChange>
            </w:rPr>
            <w:fldChar w:fldCharType="separate"/>
          </w:r>
          <w:ins w:id="300" w:author="瑋婷 徐" w:date="2025-01-06T10:12:00Z" w16du:dateUtc="2025-01-06T02:12:00Z">
            <w:r w:rsidRPr="0003756D">
              <w:rPr>
                <w:rFonts w:ascii="Times New Roman" w:hAnsi="Times New Roman" w:cs="Times New Roman"/>
                <w:noProof/>
                <w:webHidden/>
                <w:rPrChange w:id="301" w:author="瑋婷 徐" w:date="2025-01-06T10:12:00Z" w16du:dateUtc="2025-01-06T02:12:00Z">
                  <w:rPr>
                    <w:noProof/>
                    <w:webHidden/>
                  </w:rPr>
                </w:rPrChange>
              </w:rPr>
              <w:t>14</w:t>
            </w:r>
            <w:r w:rsidRPr="0003756D">
              <w:rPr>
                <w:rFonts w:ascii="Times New Roman" w:hAnsi="Times New Roman" w:cs="Times New Roman"/>
                <w:noProof/>
                <w:webHidden/>
                <w:rPrChange w:id="302" w:author="瑋婷 徐" w:date="2025-01-06T10:12:00Z" w16du:dateUtc="2025-01-06T02:12:00Z">
                  <w:rPr>
                    <w:noProof/>
                    <w:webHidden/>
                  </w:rPr>
                </w:rPrChange>
              </w:rPr>
              <w:fldChar w:fldCharType="end"/>
            </w:r>
            <w:r w:rsidRPr="0003756D">
              <w:rPr>
                <w:rStyle w:val="ac"/>
                <w:rFonts w:ascii="Times New Roman" w:hAnsi="Times New Roman"/>
                <w:noProof/>
                <w:rPrChange w:id="303" w:author="瑋婷 徐" w:date="2025-01-06T10:12:00Z" w16du:dateUtc="2025-01-06T02:12:00Z">
                  <w:rPr>
                    <w:rStyle w:val="ac"/>
                    <w:noProof/>
                  </w:rPr>
                </w:rPrChange>
              </w:rPr>
              <w:fldChar w:fldCharType="end"/>
            </w:r>
          </w:ins>
        </w:p>
        <w:p w14:paraId="4EACB598" w14:textId="31C326C5" w:rsidR="0003756D" w:rsidRPr="0003756D" w:rsidRDefault="0003756D">
          <w:pPr>
            <w:pStyle w:val="21"/>
            <w:tabs>
              <w:tab w:val="right" w:leader="dot" w:pos="8296"/>
            </w:tabs>
            <w:rPr>
              <w:ins w:id="304" w:author="瑋婷 徐" w:date="2025-01-06T10:12:00Z" w16du:dateUtc="2025-01-06T02:12:00Z"/>
              <w:rFonts w:ascii="Times New Roman" w:eastAsiaTheme="minorEastAsia" w:hAnsi="Times New Roman" w:cs="Times New Roman"/>
              <w:noProof/>
              <w:szCs w:val="24"/>
              <w14:ligatures w14:val="standardContextual"/>
              <w:rPrChange w:id="305" w:author="瑋婷 徐" w:date="2025-01-06T10:12:00Z" w16du:dateUtc="2025-01-06T02:12:00Z">
                <w:rPr>
                  <w:ins w:id="306" w:author="瑋婷 徐" w:date="2025-01-06T10:12:00Z" w16du:dateUtc="2025-01-06T02:12:00Z"/>
                  <w:rFonts w:asciiTheme="minorHAnsi" w:eastAsiaTheme="minorEastAsia" w:hAnsiTheme="minorHAnsi" w:cstheme="minorBidi"/>
                  <w:noProof/>
                  <w:szCs w:val="24"/>
                  <w14:ligatures w14:val="standardContextual"/>
                </w:rPr>
              </w:rPrChange>
            </w:rPr>
          </w:pPr>
          <w:ins w:id="307" w:author="瑋婷 徐" w:date="2025-01-06T10:12:00Z" w16du:dateUtc="2025-01-06T02:12:00Z">
            <w:r w:rsidRPr="0003756D">
              <w:rPr>
                <w:rStyle w:val="ac"/>
                <w:rFonts w:ascii="Times New Roman" w:hAnsi="Times New Roman"/>
                <w:noProof/>
                <w:rPrChange w:id="308" w:author="瑋婷 徐" w:date="2025-01-06T10:12:00Z" w16du:dateUtc="2025-01-06T02:12:00Z">
                  <w:rPr>
                    <w:rStyle w:val="ac"/>
                    <w:noProof/>
                  </w:rPr>
                </w:rPrChange>
              </w:rPr>
              <w:fldChar w:fldCharType="begin"/>
            </w:r>
            <w:r w:rsidRPr="0003756D">
              <w:rPr>
                <w:rStyle w:val="ac"/>
                <w:rFonts w:ascii="Times New Roman" w:hAnsi="Times New Roman"/>
                <w:noProof/>
                <w:rPrChange w:id="309"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310" w:author="瑋婷 徐" w:date="2025-01-06T10:12:00Z" w16du:dateUtc="2025-01-06T02:12:00Z">
                  <w:rPr>
                    <w:noProof/>
                  </w:rPr>
                </w:rPrChange>
              </w:rPr>
              <w:instrText>HYPERLINK \l "_Toc187050780"</w:instrText>
            </w:r>
            <w:r w:rsidRPr="0003756D">
              <w:rPr>
                <w:rStyle w:val="ac"/>
                <w:rFonts w:ascii="Times New Roman" w:hAnsi="Times New Roman"/>
                <w:noProof/>
                <w:rPrChange w:id="311" w:author="瑋婷 徐" w:date="2025-01-06T10:12:00Z" w16du:dateUtc="2025-01-06T02:12:00Z">
                  <w:rPr>
                    <w:rStyle w:val="ac"/>
                    <w:noProof/>
                  </w:rPr>
                </w:rPrChange>
              </w:rPr>
              <w:instrText xml:space="preserve"> </w:instrText>
            </w:r>
            <w:r w:rsidRPr="0003756D">
              <w:rPr>
                <w:rStyle w:val="ac"/>
                <w:rFonts w:ascii="Times New Roman" w:hAnsi="Times New Roman"/>
                <w:noProof/>
                <w:rPrChange w:id="312" w:author="瑋婷 徐" w:date="2025-01-06T10:12:00Z" w16du:dateUtc="2025-01-06T02:12:00Z">
                  <w:rPr>
                    <w:rStyle w:val="ac"/>
                    <w:noProof/>
                  </w:rPr>
                </w:rPrChange>
              </w:rPr>
            </w:r>
            <w:r w:rsidRPr="0003756D">
              <w:rPr>
                <w:rStyle w:val="ac"/>
                <w:rFonts w:ascii="Times New Roman" w:hAnsi="Times New Roman"/>
                <w:noProof/>
                <w:rPrChange w:id="313"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314" w:author="瑋婷 徐" w:date="2025-01-06T10:12:00Z" w16du:dateUtc="2025-01-06T02:12:00Z">
                  <w:rPr>
                    <w:rStyle w:val="ac"/>
                    <w:rFonts w:ascii="Times New Roman" w:eastAsia="標楷體" w:hAnsi="Times New Roman" w:hint="eastAsia"/>
                    <w:b/>
                    <w:bCs/>
                    <w:noProof/>
                  </w:rPr>
                </w:rPrChange>
              </w:rPr>
              <w:t>一、臺灣獼猴監測部分</w:t>
            </w:r>
            <w:r w:rsidRPr="0003756D">
              <w:rPr>
                <w:rFonts w:ascii="Times New Roman" w:hAnsi="Times New Roman" w:cs="Times New Roman"/>
                <w:noProof/>
                <w:webHidden/>
                <w:rPrChange w:id="315" w:author="瑋婷 徐" w:date="2025-01-06T10:12:00Z" w16du:dateUtc="2025-01-06T02:12:00Z">
                  <w:rPr>
                    <w:noProof/>
                    <w:webHidden/>
                  </w:rPr>
                </w:rPrChange>
              </w:rPr>
              <w:tab/>
            </w:r>
            <w:r w:rsidRPr="0003756D">
              <w:rPr>
                <w:rFonts w:ascii="Times New Roman" w:hAnsi="Times New Roman" w:cs="Times New Roman"/>
                <w:noProof/>
                <w:webHidden/>
                <w:rPrChange w:id="316" w:author="瑋婷 徐" w:date="2025-01-06T10:12:00Z" w16du:dateUtc="2025-01-06T02:12:00Z">
                  <w:rPr>
                    <w:noProof/>
                    <w:webHidden/>
                  </w:rPr>
                </w:rPrChange>
              </w:rPr>
              <w:fldChar w:fldCharType="begin"/>
            </w:r>
            <w:r w:rsidRPr="0003756D">
              <w:rPr>
                <w:rFonts w:ascii="Times New Roman" w:hAnsi="Times New Roman" w:cs="Times New Roman"/>
                <w:noProof/>
                <w:webHidden/>
                <w:rPrChange w:id="317" w:author="瑋婷 徐" w:date="2025-01-06T10:12:00Z" w16du:dateUtc="2025-01-06T02:12:00Z">
                  <w:rPr>
                    <w:noProof/>
                    <w:webHidden/>
                  </w:rPr>
                </w:rPrChange>
              </w:rPr>
              <w:instrText xml:space="preserve"> PAGEREF _Toc187050780 \h </w:instrText>
            </w:r>
            <w:r w:rsidRPr="0003756D">
              <w:rPr>
                <w:rFonts w:ascii="Times New Roman" w:hAnsi="Times New Roman" w:cs="Times New Roman"/>
                <w:noProof/>
                <w:webHidden/>
                <w:rPrChange w:id="318" w:author="瑋婷 徐" w:date="2025-01-06T10:12:00Z" w16du:dateUtc="2025-01-06T02:12:00Z">
                  <w:rPr>
                    <w:noProof/>
                    <w:webHidden/>
                  </w:rPr>
                </w:rPrChange>
              </w:rPr>
            </w:r>
          </w:ins>
          <w:r w:rsidRPr="0003756D">
            <w:rPr>
              <w:rFonts w:ascii="Times New Roman" w:hAnsi="Times New Roman" w:cs="Times New Roman"/>
              <w:noProof/>
              <w:webHidden/>
              <w:rPrChange w:id="319" w:author="瑋婷 徐" w:date="2025-01-06T10:12:00Z" w16du:dateUtc="2025-01-06T02:12:00Z">
                <w:rPr>
                  <w:noProof/>
                  <w:webHidden/>
                </w:rPr>
              </w:rPrChange>
            </w:rPr>
            <w:fldChar w:fldCharType="separate"/>
          </w:r>
          <w:ins w:id="320" w:author="瑋婷 徐" w:date="2025-01-06T10:12:00Z" w16du:dateUtc="2025-01-06T02:12:00Z">
            <w:r w:rsidRPr="0003756D">
              <w:rPr>
                <w:rFonts w:ascii="Times New Roman" w:hAnsi="Times New Roman" w:cs="Times New Roman"/>
                <w:noProof/>
                <w:webHidden/>
                <w:rPrChange w:id="321" w:author="瑋婷 徐" w:date="2025-01-06T10:12:00Z" w16du:dateUtc="2025-01-06T02:12:00Z">
                  <w:rPr>
                    <w:noProof/>
                    <w:webHidden/>
                  </w:rPr>
                </w:rPrChange>
              </w:rPr>
              <w:t>14</w:t>
            </w:r>
            <w:r w:rsidRPr="0003756D">
              <w:rPr>
                <w:rFonts w:ascii="Times New Roman" w:hAnsi="Times New Roman" w:cs="Times New Roman"/>
                <w:noProof/>
                <w:webHidden/>
                <w:rPrChange w:id="322" w:author="瑋婷 徐" w:date="2025-01-06T10:12:00Z" w16du:dateUtc="2025-01-06T02:12:00Z">
                  <w:rPr>
                    <w:noProof/>
                    <w:webHidden/>
                  </w:rPr>
                </w:rPrChange>
              </w:rPr>
              <w:fldChar w:fldCharType="end"/>
            </w:r>
            <w:r w:rsidRPr="0003756D">
              <w:rPr>
                <w:rStyle w:val="ac"/>
                <w:rFonts w:ascii="Times New Roman" w:hAnsi="Times New Roman"/>
                <w:noProof/>
                <w:rPrChange w:id="323" w:author="瑋婷 徐" w:date="2025-01-06T10:12:00Z" w16du:dateUtc="2025-01-06T02:12:00Z">
                  <w:rPr>
                    <w:rStyle w:val="ac"/>
                    <w:noProof/>
                  </w:rPr>
                </w:rPrChange>
              </w:rPr>
              <w:fldChar w:fldCharType="end"/>
            </w:r>
          </w:ins>
        </w:p>
        <w:p w14:paraId="52BF7457" w14:textId="489127CD" w:rsidR="0003756D" w:rsidRPr="0003756D" w:rsidRDefault="0003756D">
          <w:pPr>
            <w:pStyle w:val="31"/>
            <w:tabs>
              <w:tab w:val="right" w:leader="dot" w:pos="8296"/>
            </w:tabs>
            <w:rPr>
              <w:ins w:id="324" w:author="瑋婷 徐" w:date="2025-01-06T10:12:00Z" w16du:dateUtc="2025-01-06T02:12:00Z"/>
              <w:rFonts w:ascii="Times New Roman" w:eastAsiaTheme="minorEastAsia" w:hAnsi="Times New Roman" w:cs="Times New Roman"/>
              <w:noProof/>
              <w:szCs w:val="24"/>
              <w14:ligatures w14:val="standardContextual"/>
              <w:rPrChange w:id="325" w:author="瑋婷 徐" w:date="2025-01-06T10:12:00Z" w16du:dateUtc="2025-01-06T02:12:00Z">
                <w:rPr>
                  <w:ins w:id="326" w:author="瑋婷 徐" w:date="2025-01-06T10:12:00Z" w16du:dateUtc="2025-01-06T02:12:00Z"/>
                  <w:rFonts w:asciiTheme="minorHAnsi" w:eastAsiaTheme="minorEastAsia" w:hAnsiTheme="minorHAnsi" w:cstheme="minorBidi"/>
                  <w:noProof/>
                  <w:szCs w:val="24"/>
                  <w14:ligatures w14:val="standardContextual"/>
                </w:rPr>
              </w:rPrChange>
            </w:rPr>
          </w:pPr>
          <w:ins w:id="327" w:author="瑋婷 徐" w:date="2025-01-06T10:12:00Z" w16du:dateUtc="2025-01-06T02:12:00Z">
            <w:r w:rsidRPr="0003756D">
              <w:rPr>
                <w:rStyle w:val="ac"/>
                <w:rFonts w:ascii="Times New Roman" w:hAnsi="Times New Roman"/>
                <w:noProof/>
                <w:rPrChange w:id="328" w:author="瑋婷 徐" w:date="2025-01-06T10:12:00Z" w16du:dateUtc="2025-01-06T02:12:00Z">
                  <w:rPr>
                    <w:rStyle w:val="ac"/>
                    <w:noProof/>
                  </w:rPr>
                </w:rPrChange>
              </w:rPr>
              <w:fldChar w:fldCharType="begin"/>
            </w:r>
            <w:r w:rsidRPr="0003756D">
              <w:rPr>
                <w:rStyle w:val="ac"/>
                <w:rFonts w:ascii="Times New Roman" w:hAnsi="Times New Roman"/>
                <w:noProof/>
                <w:rPrChange w:id="329"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330" w:author="瑋婷 徐" w:date="2025-01-06T10:12:00Z" w16du:dateUtc="2025-01-06T02:12:00Z">
                  <w:rPr>
                    <w:noProof/>
                  </w:rPr>
                </w:rPrChange>
              </w:rPr>
              <w:instrText>HYPERLINK \l "_Toc187050781"</w:instrText>
            </w:r>
            <w:r w:rsidRPr="0003756D">
              <w:rPr>
                <w:rStyle w:val="ac"/>
                <w:rFonts w:ascii="Times New Roman" w:hAnsi="Times New Roman"/>
                <w:noProof/>
                <w:rPrChange w:id="331" w:author="瑋婷 徐" w:date="2025-01-06T10:12:00Z" w16du:dateUtc="2025-01-06T02:12:00Z">
                  <w:rPr>
                    <w:rStyle w:val="ac"/>
                    <w:noProof/>
                  </w:rPr>
                </w:rPrChange>
              </w:rPr>
              <w:instrText xml:space="preserve"> </w:instrText>
            </w:r>
            <w:r w:rsidRPr="0003756D">
              <w:rPr>
                <w:rStyle w:val="ac"/>
                <w:rFonts w:ascii="Times New Roman" w:hAnsi="Times New Roman"/>
                <w:noProof/>
                <w:rPrChange w:id="332" w:author="瑋婷 徐" w:date="2025-01-06T10:12:00Z" w16du:dateUtc="2025-01-06T02:12:00Z">
                  <w:rPr>
                    <w:rStyle w:val="ac"/>
                    <w:noProof/>
                  </w:rPr>
                </w:rPrChange>
              </w:rPr>
            </w:r>
            <w:r w:rsidRPr="0003756D">
              <w:rPr>
                <w:rStyle w:val="ac"/>
                <w:rFonts w:ascii="Times New Roman" w:hAnsi="Times New Roman"/>
                <w:noProof/>
                <w:rPrChange w:id="333"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334"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335" w:author="瑋婷 徐" w:date="2025-01-06T10:12:00Z" w16du:dateUtc="2025-01-06T02:12:00Z">
                  <w:rPr>
                    <w:rStyle w:val="ac"/>
                    <w:rFonts w:ascii="Times New Roman" w:eastAsia="標楷體" w:hAnsi="Times New Roman" w:hint="eastAsia"/>
                    <w:b/>
                    <w:bCs/>
                    <w:noProof/>
                  </w:rPr>
                </w:rPrChange>
              </w:rPr>
              <w:t>ㄧ</w:t>
            </w:r>
            <w:r w:rsidRPr="0003756D">
              <w:rPr>
                <w:rStyle w:val="ac"/>
                <w:rFonts w:ascii="Times New Roman" w:eastAsia="標楷體" w:hAnsi="Times New Roman"/>
                <w:noProof/>
                <w:rPrChange w:id="336"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337" w:author="瑋婷 徐" w:date="2025-01-06T10:12:00Z" w16du:dateUtc="2025-01-06T02:12:00Z">
                  <w:rPr>
                    <w:rStyle w:val="ac"/>
                    <w:rFonts w:ascii="Times New Roman" w:eastAsia="標楷體" w:hAnsi="Times New Roman" w:hint="eastAsia"/>
                    <w:b/>
                    <w:bCs/>
                    <w:noProof/>
                  </w:rPr>
                </w:rPrChange>
              </w:rPr>
              <w:t>新增臺灣獼猴調查樣區</w:t>
            </w:r>
            <w:r w:rsidRPr="0003756D">
              <w:rPr>
                <w:rFonts w:ascii="Times New Roman" w:hAnsi="Times New Roman" w:cs="Times New Roman"/>
                <w:noProof/>
                <w:webHidden/>
                <w:rPrChange w:id="338" w:author="瑋婷 徐" w:date="2025-01-06T10:12:00Z" w16du:dateUtc="2025-01-06T02:12:00Z">
                  <w:rPr>
                    <w:noProof/>
                    <w:webHidden/>
                  </w:rPr>
                </w:rPrChange>
              </w:rPr>
              <w:tab/>
            </w:r>
            <w:r w:rsidRPr="0003756D">
              <w:rPr>
                <w:rFonts w:ascii="Times New Roman" w:hAnsi="Times New Roman" w:cs="Times New Roman"/>
                <w:noProof/>
                <w:webHidden/>
                <w:rPrChange w:id="339" w:author="瑋婷 徐" w:date="2025-01-06T10:12:00Z" w16du:dateUtc="2025-01-06T02:12:00Z">
                  <w:rPr>
                    <w:noProof/>
                    <w:webHidden/>
                  </w:rPr>
                </w:rPrChange>
              </w:rPr>
              <w:fldChar w:fldCharType="begin"/>
            </w:r>
            <w:r w:rsidRPr="0003756D">
              <w:rPr>
                <w:rFonts w:ascii="Times New Roman" w:hAnsi="Times New Roman" w:cs="Times New Roman"/>
                <w:noProof/>
                <w:webHidden/>
                <w:rPrChange w:id="340" w:author="瑋婷 徐" w:date="2025-01-06T10:12:00Z" w16du:dateUtc="2025-01-06T02:12:00Z">
                  <w:rPr>
                    <w:noProof/>
                    <w:webHidden/>
                  </w:rPr>
                </w:rPrChange>
              </w:rPr>
              <w:instrText xml:space="preserve"> PAGEREF _Toc187050781 \h </w:instrText>
            </w:r>
            <w:r w:rsidRPr="0003756D">
              <w:rPr>
                <w:rFonts w:ascii="Times New Roman" w:hAnsi="Times New Roman" w:cs="Times New Roman"/>
                <w:noProof/>
                <w:webHidden/>
                <w:rPrChange w:id="341" w:author="瑋婷 徐" w:date="2025-01-06T10:12:00Z" w16du:dateUtc="2025-01-06T02:12:00Z">
                  <w:rPr>
                    <w:noProof/>
                    <w:webHidden/>
                  </w:rPr>
                </w:rPrChange>
              </w:rPr>
            </w:r>
          </w:ins>
          <w:r w:rsidRPr="0003756D">
            <w:rPr>
              <w:rFonts w:ascii="Times New Roman" w:hAnsi="Times New Roman" w:cs="Times New Roman"/>
              <w:noProof/>
              <w:webHidden/>
              <w:rPrChange w:id="342" w:author="瑋婷 徐" w:date="2025-01-06T10:12:00Z" w16du:dateUtc="2025-01-06T02:12:00Z">
                <w:rPr>
                  <w:noProof/>
                  <w:webHidden/>
                </w:rPr>
              </w:rPrChange>
            </w:rPr>
            <w:fldChar w:fldCharType="separate"/>
          </w:r>
          <w:ins w:id="343" w:author="瑋婷 徐" w:date="2025-01-06T10:12:00Z" w16du:dateUtc="2025-01-06T02:12:00Z">
            <w:r w:rsidRPr="0003756D">
              <w:rPr>
                <w:rFonts w:ascii="Times New Roman" w:hAnsi="Times New Roman" w:cs="Times New Roman"/>
                <w:noProof/>
                <w:webHidden/>
                <w:rPrChange w:id="344" w:author="瑋婷 徐" w:date="2025-01-06T10:12:00Z" w16du:dateUtc="2025-01-06T02:12:00Z">
                  <w:rPr>
                    <w:noProof/>
                    <w:webHidden/>
                  </w:rPr>
                </w:rPrChange>
              </w:rPr>
              <w:t>14</w:t>
            </w:r>
            <w:r w:rsidRPr="0003756D">
              <w:rPr>
                <w:rFonts w:ascii="Times New Roman" w:hAnsi="Times New Roman" w:cs="Times New Roman"/>
                <w:noProof/>
                <w:webHidden/>
                <w:rPrChange w:id="345" w:author="瑋婷 徐" w:date="2025-01-06T10:12:00Z" w16du:dateUtc="2025-01-06T02:12:00Z">
                  <w:rPr>
                    <w:noProof/>
                    <w:webHidden/>
                  </w:rPr>
                </w:rPrChange>
              </w:rPr>
              <w:fldChar w:fldCharType="end"/>
            </w:r>
            <w:r w:rsidRPr="0003756D">
              <w:rPr>
                <w:rStyle w:val="ac"/>
                <w:rFonts w:ascii="Times New Roman" w:hAnsi="Times New Roman"/>
                <w:noProof/>
                <w:rPrChange w:id="346" w:author="瑋婷 徐" w:date="2025-01-06T10:12:00Z" w16du:dateUtc="2025-01-06T02:12:00Z">
                  <w:rPr>
                    <w:rStyle w:val="ac"/>
                    <w:noProof/>
                  </w:rPr>
                </w:rPrChange>
              </w:rPr>
              <w:fldChar w:fldCharType="end"/>
            </w:r>
          </w:ins>
        </w:p>
        <w:p w14:paraId="15DF0B92" w14:textId="4297590E" w:rsidR="0003756D" w:rsidRPr="0003756D" w:rsidRDefault="0003756D">
          <w:pPr>
            <w:pStyle w:val="31"/>
            <w:tabs>
              <w:tab w:val="right" w:leader="dot" w:pos="8296"/>
            </w:tabs>
            <w:rPr>
              <w:ins w:id="347" w:author="瑋婷 徐" w:date="2025-01-06T10:12:00Z" w16du:dateUtc="2025-01-06T02:12:00Z"/>
              <w:rFonts w:ascii="Times New Roman" w:eastAsiaTheme="minorEastAsia" w:hAnsi="Times New Roman" w:cs="Times New Roman"/>
              <w:noProof/>
              <w:szCs w:val="24"/>
              <w14:ligatures w14:val="standardContextual"/>
              <w:rPrChange w:id="348" w:author="瑋婷 徐" w:date="2025-01-06T10:12:00Z" w16du:dateUtc="2025-01-06T02:12:00Z">
                <w:rPr>
                  <w:ins w:id="349" w:author="瑋婷 徐" w:date="2025-01-06T10:12:00Z" w16du:dateUtc="2025-01-06T02:12:00Z"/>
                  <w:rFonts w:asciiTheme="minorHAnsi" w:eastAsiaTheme="minorEastAsia" w:hAnsiTheme="minorHAnsi" w:cstheme="minorBidi"/>
                  <w:noProof/>
                  <w:szCs w:val="24"/>
                  <w14:ligatures w14:val="standardContextual"/>
                </w:rPr>
              </w:rPrChange>
            </w:rPr>
          </w:pPr>
          <w:ins w:id="350" w:author="瑋婷 徐" w:date="2025-01-06T10:12:00Z" w16du:dateUtc="2025-01-06T02:12:00Z">
            <w:r w:rsidRPr="0003756D">
              <w:rPr>
                <w:rStyle w:val="ac"/>
                <w:rFonts w:ascii="Times New Roman" w:hAnsi="Times New Roman"/>
                <w:noProof/>
                <w:rPrChange w:id="351" w:author="瑋婷 徐" w:date="2025-01-06T10:12:00Z" w16du:dateUtc="2025-01-06T02:12:00Z">
                  <w:rPr>
                    <w:rStyle w:val="ac"/>
                    <w:noProof/>
                  </w:rPr>
                </w:rPrChange>
              </w:rPr>
              <w:fldChar w:fldCharType="begin"/>
            </w:r>
            <w:r w:rsidRPr="0003756D">
              <w:rPr>
                <w:rStyle w:val="ac"/>
                <w:rFonts w:ascii="Times New Roman" w:hAnsi="Times New Roman"/>
                <w:noProof/>
                <w:rPrChange w:id="352"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353" w:author="瑋婷 徐" w:date="2025-01-06T10:12:00Z" w16du:dateUtc="2025-01-06T02:12:00Z">
                  <w:rPr>
                    <w:noProof/>
                  </w:rPr>
                </w:rPrChange>
              </w:rPr>
              <w:instrText>HYPERLINK \l "_Toc187050782"</w:instrText>
            </w:r>
            <w:r w:rsidRPr="0003756D">
              <w:rPr>
                <w:rStyle w:val="ac"/>
                <w:rFonts w:ascii="Times New Roman" w:hAnsi="Times New Roman"/>
                <w:noProof/>
                <w:rPrChange w:id="354" w:author="瑋婷 徐" w:date="2025-01-06T10:12:00Z" w16du:dateUtc="2025-01-06T02:12:00Z">
                  <w:rPr>
                    <w:rStyle w:val="ac"/>
                    <w:noProof/>
                  </w:rPr>
                </w:rPrChange>
              </w:rPr>
              <w:instrText xml:space="preserve"> </w:instrText>
            </w:r>
            <w:r w:rsidRPr="0003756D">
              <w:rPr>
                <w:rStyle w:val="ac"/>
                <w:rFonts w:ascii="Times New Roman" w:hAnsi="Times New Roman"/>
                <w:noProof/>
                <w:rPrChange w:id="355" w:author="瑋婷 徐" w:date="2025-01-06T10:12:00Z" w16du:dateUtc="2025-01-06T02:12:00Z">
                  <w:rPr>
                    <w:rStyle w:val="ac"/>
                    <w:noProof/>
                  </w:rPr>
                </w:rPrChange>
              </w:rPr>
            </w:r>
            <w:r w:rsidRPr="0003756D">
              <w:rPr>
                <w:rStyle w:val="ac"/>
                <w:rFonts w:ascii="Times New Roman" w:hAnsi="Times New Roman"/>
                <w:noProof/>
                <w:rPrChange w:id="356"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357"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358" w:author="瑋婷 徐" w:date="2025-01-06T10:12:00Z" w16du:dateUtc="2025-01-06T02:12:00Z">
                  <w:rPr>
                    <w:rStyle w:val="ac"/>
                    <w:rFonts w:ascii="Times New Roman" w:eastAsia="標楷體" w:hAnsi="Times New Roman" w:hint="eastAsia"/>
                    <w:b/>
                    <w:bCs/>
                    <w:noProof/>
                  </w:rPr>
                </w:rPrChange>
              </w:rPr>
              <w:t>二</w:t>
            </w:r>
            <w:r w:rsidRPr="0003756D">
              <w:rPr>
                <w:rStyle w:val="ac"/>
                <w:rFonts w:ascii="Times New Roman" w:eastAsia="標楷體" w:hAnsi="Times New Roman"/>
                <w:noProof/>
                <w:rPrChange w:id="359" w:author="瑋婷 徐" w:date="2025-01-06T10:12:00Z" w16du:dateUtc="2025-01-06T02:12:00Z">
                  <w:rPr>
                    <w:rStyle w:val="ac"/>
                    <w:rFonts w:ascii="Times New Roman" w:eastAsia="標楷體" w:hAnsi="Times New Roman"/>
                    <w:b/>
                    <w:bCs/>
                    <w:noProof/>
                  </w:rPr>
                </w:rPrChange>
              </w:rPr>
              <w:t>) 2024</w:t>
            </w:r>
            <w:r w:rsidRPr="0003756D">
              <w:rPr>
                <w:rStyle w:val="ac"/>
                <w:rFonts w:ascii="Times New Roman" w:eastAsia="標楷體" w:hAnsi="Times New Roman"/>
                <w:noProof/>
                <w:rPrChange w:id="360" w:author="瑋婷 徐" w:date="2025-01-06T10:12:00Z" w16du:dateUtc="2025-01-06T02:12:00Z">
                  <w:rPr>
                    <w:rStyle w:val="ac"/>
                    <w:rFonts w:ascii="Times New Roman" w:eastAsia="標楷體" w:hAnsi="Times New Roman" w:hint="eastAsia"/>
                    <w:b/>
                    <w:bCs/>
                    <w:noProof/>
                  </w:rPr>
                </w:rPrChange>
              </w:rPr>
              <w:t>年臺灣獼猴調查資料回收及檢核情形</w:t>
            </w:r>
            <w:r w:rsidRPr="0003756D">
              <w:rPr>
                <w:rFonts w:ascii="Times New Roman" w:hAnsi="Times New Roman" w:cs="Times New Roman"/>
                <w:noProof/>
                <w:webHidden/>
                <w:rPrChange w:id="361" w:author="瑋婷 徐" w:date="2025-01-06T10:12:00Z" w16du:dateUtc="2025-01-06T02:12:00Z">
                  <w:rPr>
                    <w:noProof/>
                    <w:webHidden/>
                  </w:rPr>
                </w:rPrChange>
              </w:rPr>
              <w:tab/>
            </w:r>
            <w:r w:rsidRPr="0003756D">
              <w:rPr>
                <w:rFonts w:ascii="Times New Roman" w:hAnsi="Times New Roman" w:cs="Times New Roman"/>
                <w:noProof/>
                <w:webHidden/>
                <w:rPrChange w:id="362" w:author="瑋婷 徐" w:date="2025-01-06T10:12:00Z" w16du:dateUtc="2025-01-06T02:12:00Z">
                  <w:rPr>
                    <w:noProof/>
                    <w:webHidden/>
                  </w:rPr>
                </w:rPrChange>
              </w:rPr>
              <w:fldChar w:fldCharType="begin"/>
            </w:r>
            <w:r w:rsidRPr="0003756D">
              <w:rPr>
                <w:rFonts w:ascii="Times New Roman" w:hAnsi="Times New Roman" w:cs="Times New Roman"/>
                <w:noProof/>
                <w:webHidden/>
                <w:rPrChange w:id="363" w:author="瑋婷 徐" w:date="2025-01-06T10:12:00Z" w16du:dateUtc="2025-01-06T02:12:00Z">
                  <w:rPr>
                    <w:noProof/>
                    <w:webHidden/>
                  </w:rPr>
                </w:rPrChange>
              </w:rPr>
              <w:instrText xml:space="preserve"> PAGEREF _Toc187050782 \h </w:instrText>
            </w:r>
            <w:r w:rsidRPr="0003756D">
              <w:rPr>
                <w:rFonts w:ascii="Times New Roman" w:hAnsi="Times New Roman" w:cs="Times New Roman"/>
                <w:noProof/>
                <w:webHidden/>
                <w:rPrChange w:id="364" w:author="瑋婷 徐" w:date="2025-01-06T10:12:00Z" w16du:dateUtc="2025-01-06T02:12:00Z">
                  <w:rPr>
                    <w:noProof/>
                    <w:webHidden/>
                  </w:rPr>
                </w:rPrChange>
              </w:rPr>
            </w:r>
          </w:ins>
          <w:r w:rsidRPr="0003756D">
            <w:rPr>
              <w:rFonts w:ascii="Times New Roman" w:hAnsi="Times New Roman" w:cs="Times New Roman"/>
              <w:noProof/>
              <w:webHidden/>
              <w:rPrChange w:id="365" w:author="瑋婷 徐" w:date="2025-01-06T10:12:00Z" w16du:dateUtc="2025-01-06T02:12:00Z">
                <w:rPr>
                  <w:noProof/>
                  <w:webHidden/>
                </w:rPr>
              </w:rPrChange>
            </w:rPr>
            <w:fldChar w:fldCharType="separate"/>
          </w:r>
          <w:ins w:id="366" w:author="瑋婷 徐" w:date="2025-01-06T10:12:00Z" w16du:dateUtc="2025-01-06T02:12:00Z">
            <w:r w:rsidRPr="0003756D">
              <w:rPr>
                <w:rFonts w:ascii="Times New Roman" w:hAnsi="Times New Roman" w:cs="Times New Roman"/>
                <w:noProof/>
                <w:webHidden/>
                <w:rPrChange w:id="367" w:author="瑋婷 徐" w:date="2025-01-06T10:12:00Z" w16du:dateUtc="2025-01-06T02:12:00Z">
                  <w:rPr>
                    <w:noProof/>
                    <w:webHidden/>
                  </w:rPr>
                </w:rPrChange>
              </w:rPr>
              <w:t>14</w:t>
            </w:r>
            <w:r w:rsidRPr="0003756D">
              <w:rPr>
                <w:rFonts w:ascii="Times New Roman" w:hAnsi="Times New Roman" w:cs="Times New Roman"/>
                <w:noProof/>
                <w:webHidden/>
                <w:rPrChange w:id="368" w:author="瑋婷 徐" w:date="2025-01-06T10:12:00Z" w16du:dateUtc="2025-01-06T02:12:00Z">
                  <w:rPr>
                    <w:noProof/>
                    <w:webHidden/>
                  </w:rPr>
                </w:rPrChange>
              </w:rPr>
              <w:fldChar w:fldCharType="end"/>
            </w:r>
            <w:r w:rsidRPr="0003756D">
              <w:rPr>
                <w:rStyle w:val="ac"/>
                <w:rFonts w:ascii="Times New Roman" w:hAnsi="Times New Roman"/>
                <w:noProof/>
                <w:rPrChange w:id="369" w:author="瑋婷 徐" w:date="2025-01-06T10:12:00Z" w16du:dateUtc="2025-01-06T02:12:00Z">
                  <w:rPr>
                    <w:rStyle w:val="ac"/>
                    <w:noProof/>
                  </w:rPr>
                </w:rPrChange>
              </w:rPr>
              <w:fldChar w:fldCharType="end"/>
            </w:r>
          </w:ins>
        </w:p>
        <w:p w14:paraId="28CB8AFA" w14:textId="33A2CBB7" w:rsidR="0003756D" w:rsidRPr="0003756D" w:rsidRDefault="0003756D">
          <w:pPr>
            <w:pStyle w:val="31"/>
            <w:tabs>
              <w:tab w:val="right" w:leader="dot" w:pos="8296"/>
            </w:tabs>
            <w:rPr>
              <w:ins w:id="370" w:author="瑋婷 徐" w:date="2025-01-06T10:12:00Z" w16du:dateUtc="2025-01-06T02:12:00Z"/>
              <w:rFonts w:ascii="Times New Roman" w:eastAsiaTheme="minorEastAsia" w:hAnsi="Times New Roman" w:cs="Times New Roman"/>
              <w:noProof/>
              <w:szCs w:val="24"/>
              <w14:ligatures w14:val="standardContextual"/>
              <w:rPrChange w:id="371" w:author="瑋婷 徐" w:date="2025-01-06T10:12:00Z" w16du:dateUtc="2025-01-06T02:12:00Z">
                <w:rPr>
                  <w:ins w:id="372" w:author="瑋婷 徐" w:date="2025-01-06T10:12:00Z" w16du:dateUtc="2025-01-06T02:12:00Z"/>
                  <w:rFonts w:asciiTheme="minorHAnsi" w:eastAsiaTheme="minorEastAsia" w:hAnsiTheme="minorHAnsi" w:cstheme="minorBidi"/>
                  <w:noProof/>
                  <w:szCs w:val="24"/>
                  <w14:ligatures w14:val="standardContextual"/>
                </w:rPr>
              </w:rPrChange>
            </w:rPr>
          </w:pPr>
          <w:ins w:id="373" w:author="瑋婷 徐" w:date="2025-01-06T10:12:00Z" w16du:dateUtc="2025-01-06T02:12:00Z">
            <w:r w:rsidRPr="0003756D">
              <w:rPr>
                <w:rStyle w:val="ac"/>
                <w:rFonts w:ascii="Times New Roman" w:hAnsi="Times New Roman"/>
                <w:noProof/>
                <w:rPrChange w:id="374" w:author="瑋婷 徐" w:date="2025-01-06T10:12:00Z" w16du:dateUtc="2025-01-06T02:12:00Z">
                  <w:rPr>
                    <w:rStyle w:val="ac"/>
                    <w:noProof/>
                  </w:rPr>
                </w:rPrChange>
              </w:rPr>
              <w:fldChar w:fldCharType="begin"/>
            </w:r>
            <w:r w:rsidRPr="0003756D">
              <w:rPr>
                <w:rStyle w:val="ac"/>
                <w:rFonts w:ascii="Times New Roman" w:hAnsi="Times New Roman"/>
                <w:noProof/>
                <w:rPrChange w:id="375"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376" w:author="瑋婷 徐" w:date="2025-01-06T10:12:00Z" w16du:dateUtc="2025-01-06T02:12:00Z">
                  <w:rPr>
                    <w:noProof/>
                  </w:rPr>
                </w:rPrChange>
              </w:rPr>
              <w:instrText>HYPERLINK \l "_Toc187050783"</w:instrText>
            </w:r>
            <w:r w:rsidRPr="0003756D">
              <w:rPr>
                <w:rStyle w:val="ac"/>
                <w:rFonts w:ascii="Times New Roman" w:hAnsi="Times New Roman"/>
                <w:noProof/>
                <w:rPrChange w:id="377" w:author="瑋婷 徐" w:date="2025-01-06T10:12:00Z" w16du:dateUtc="2025-01-06T02:12:00Z">
                  <w:rPr>
                    <w:rStyle w:val="ac"/>
                    <w:noProof/>
                  </w:rPr>
                </w:rPrChange>
              </w:rPr>
              <w:instrText xml:space="preserve"> </w:instrText>
            </w:r>
            <w:r w:rsidRPr="0003756D">
              <w:rPr>
                <w:rStyle w:val="ac"/>
                <w:rFonts w:ascii="Times New Roman" w:hAnsi="Times New Roman"/>
                <w:noProof/>
                <w:rPrChange w:id="378" w:author="瑋婷 徐" w:date="2025-01-06T10:12:00Z" w16du:dateUtc="2025-01-06T02:12:00Z">
                  <w:rPr>
                    <w:rStyle w:val="ac"/>
                    <w:noProof/>
                  </w:rPr>
                </w:rPrChange>
              </w:rPr>
            </w:r>
            <w:r w:rsidRPr="0003756D">
              <w:rPr>
                <w:rStyle w:val="ac"/>
                <w:rFonts w:ascii="Times New Roman" w:hAnsi="Times New Roman"/>
                <w:noProof/>
                <w:rPrChange w:id="379"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380"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381" w:author="瑋婷 徐" w:date="2025-01-06T10:12:00Z" w16du:dateUtc="2025-01-06T02:12:00Z">
                  <w:rPr>
                    <w:rStyle w:val="ac"/>
                    <w:rFonts w:ascii="Times New Roman" w:eastAsia="標楷體" w:hAnsi="Times New Roman" w:hint="eastAsia"/>
                    <w:b/>
                    <w:bCs/>
                    <w:noProof/>
                  </w:rPr>
                </w:rPrChange>
              </w:rPr>
              <w:t>三</w:t>
            </w:r>
            <w:r w:rsidRPr="0003756D">
              <w:rPr>
                <w:rStyle w:val="ac"/>
                <w:rFonts w:ascii="Times New Roman" w:eastAsia="標楷體" w:hAnsi="Times New Roman"/>
                <w:noProof/>
                <w:rPrChange w:id="382"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383" w:author="瑋婷 徐" w:date="2025-01-06T10:12:00Z" w16du:dateUtc="2025-01-06T02:12:00Z">
                  <w:rPr>
                    <w:rStyle w:val="ac"/>
                    <w:rFonts w:ascii="Times New Roman" w:eastAsia="標楷體" w:hAnsi="Times New Roman" w:hint="eastAsia"/>
                    <w:b/>
                    <w:bCs/>
                    <w:noProof/>
                  </w:rPr>
                </w:rPrChange>
              </w:rPr>
              <w:t>猴群空間分布與棲地利用</w:t>
            </w:r>
            <w:r w:rsidRPr="0003756D">
              <w:rPr>
                <w:rFonts w:ascii="Times New Roman" w:hAnsi="Times New Roman" w:cs="Times New Roman"/>
                <w:noProof/>
                <w:webHidden/>
                <w:rPrChange w:id="384" w:author="瑋婷 徐" w:date="2025-01-06T10:12:00Z" w16du:dateUtc="2025-01-06T02:12:00Z">
                  <w:rPr>
                    <w:noProof/>
                    <w:webHidden/>
                  </w:rPr>
                </w:rPrChange>
              </w:rPr>
              <w:tab/>
            </w:r>
            <w:r w:rsidRPr="0003756D">
              <w:rPr>
                <w:rFonts w:ascii="Times New Roman" w:hAnsi="Times New Roman" w:cs="Times New Roman"/>
                <w:noProof/>
                <w:webHidden/>
                <w:rPrChange w:id="385" w:author="瑋婷 徐" w:date="2025-01-06T10:12:00Z" w16du:dateUtc="2025-01-06T02:12:00Z">
                  <w:rPr>
                    <w:noProof/>
                    <w:webHidden/>
                  </w:rPr>
                </w:rPrChange>
              </w:rPr>
              <w:fldChar w:fldCharType="begin"/>
            </w:r>
            <w:r w:rsidRPr="0003756D">
              <w:rPr>
                <w:rFonts w:ascii="Times New Roman" w:hAnsi="Times New Roman" w:cs="Times New Roman"/>
                <w:noProof/>
                <w:webHidden/>
                <w:rPrChange w:id="386" w:author="瑋婷 徐" w:date="2025-01-06T10:12:00Z" w16du:dateUtc="2025-01-06T02:12:00Z">
                  <w:rPr>
                    <w:noProof/>
                    <w:webHidden/>
                  </w:rPr>
                </w:rPrChange>
              </w:rPr>
              <w:instrText xml:space="preserve"> PAGEREF _Toc187050783 \h </w:instrText>
            </w:r>
            <w:r w:rsidRPr="0003756D">
              <w:rPr>
                <w:rFonts w:ascii="Times New Roman" w:hAnsi="Times New Roman" w:cs="Times New Roman"/>
                <w:noProof/>
                <w:webHidden/>
                <w:rPrChange w:id="387" w:author="瑋婷 徐" w:date="2025-01-06T10:12:00Z" w16du:dateUtc="2025-01-06T02:12:00Z">
                  <w:rPr>
                    <w:noProof/>
                    <w:webHidden/>
                  </w:rPr>
                </w:rPrChange>
              </w:rPr>
            </w:r>
          </w:ins>
          <w:r w:rsidRPr="0003756D">
            <w:rPr>
              <w:rFonts w:ascii="Times New Roman" w:hAnsi="Times New Roman" w:cs="Times New Roman"/>
              <w:noProof/>
              <w:webHidden/>
              <w:rPrChange w:id="388" w:author="瑋婷 徐" w:date="2025-01-06T10:12:00Z" w16du:dateUtc="2025-01-06T02:12:00Z">
                <w:rPr>
                  <w:noProof/>
                  <w:webHidden/>
                </w:rPr>
              </w:rPrChange>
            </w:rPr>
            <w:fldChar w:fldCharType="separate"/>
          </w:r>
          <w:ins w:id="389" w:author="瑋婷 徐" w:date="2025-01-06T10:12:00Z" w16du:dateUtc="2025-01-06T02:12:00Z">
            <w:r w:rsidRPr="0003756D">
              <w:rPr>
                <w:rFonts w:ascii="Times New Roman" w:hAnsi="Times New Roman" w:cs="Times New Roman"/>
                <w:noProof/>
                <w:webHidden/>
                <w:rPrChange w:id="390" w:author="瑋婷 徐" w:date="2025-01-06T10:12:00Z" w16du:dateUtc="2025-01-06T02:12:00Z">
                  <w:rPr>
                    <w:noProof/>
                    <w:webHidden/>
                  </w:rPr>
                </w:rPrChange>
              </w:rPr>
              <w:t>15</w:t>
            </w:r>
            <w:r w:rsidRPr="0003756D">
              <w:rPr>
                <w:rFonts w:ascii="Times New Roman" w:hAnsi="Times New Roman" w:cs="Times New Roman"/>
                <w:noProof/>
                <w:webHidden/>
                <w:rPrChange w:id="391" w:author="瑋婷 徐" w:date="2025-01-06T10:12:00Z" w16du:dateUtc="2025-01-06T02:12:00Z">
                  <w:rPr>
                    <w:noProof/>
                    <w:webHidden/>
                  </w:rPr>
                </w:rPrChange>
              </w:rPr>
              <w:fldChar w:fldCharType="end"/>
            </w:r>
            <w:r w:rsidRPr="0003756D">
              <w:rPr>
                <w:rStyle w:val="ac"/>
                <w:rFonts w:ascii="Times New Roman" w:hAnsi="Times New Roman"/>
                <w:noProof/>
                <w:rPrChange w:id="392" w:author="瑋婷 徐" w:date="2025-01-06T10:12:00Z" w16du:dateUtc="2025-01-06T02:12:00Z">
                  <w:rPr>
                    <w:rStyle w:val="ac"/>
                    <w:noProof/>
                  </w:rPr>
                </w:rPrChange>
              </w:rPr>
              <w:fldChar w:fldCharType="end"/>
            </w:r>
          </w:ins>
        </w:p>
        <w:p w14:paraId="239F4F5F" w14:textId="2B1496F3" w:rsidR="0003756D" w:rsidRPr="0003756D" w:rsidRDefault="0003756D">
          <w:pPr>
            <w:pStyle w:val="31"/>
            <w:tabs>
              <w:tab w:val="right" w:leader="dot" w:pos="8296"/>
            </w:tabs>
            <w:rPr>
              <w:ins w:id="393" w:author="瑋婷 徐" w:date="2025-01-06T10:12:00Z" w16du:dateUtc="2025-01-06T02:12:00Z"/>
              <w:rFonts w:ascii="Times New Roman" w:eastAsiaTheme="minorEastAsia" w:hAnsi="Times New Roman" w:cs="Times New Roman"/>
              <w:noProof/>
              <w:szCs w:val="24"/>
              <w14:ligatures w14:val="standardContextual"/>
              <w:rPrChange w:id="394" w:author="瑋婷 徐" w:date="2025-01-06T10:12:00Z" w16du:dateUtc="2025-01-06T02:12:00Z">
                <w:rPr>
                  <w:ins w:id="395" w:author="瑋婷 徐" w:date="2025-01-06T10:12:00Z" w16du:dateUtc="2025-01-06T02:12:00Z"/>
                  <w:rFonts w:asciiTheme="minorHAnsi" w:eastAsiaTheme="minorEastAsia" w:hAnsiTheme="minorHAnsi" w:cstheme="minorBidi"/>
                  <w:noProof/>
                  <w:szCs w:val="24"/>
                  <w14:ligatures w14:val="standardContextual"/>
                </w:rPr>
              </w:rPrChange>
            </w:rPr>
          </w:pPr>
          <w:ins w:id="396" w:author="瑋婷 徐" w:date="2025-01-06T10:12:00Z" w16du:dateUtc="2025-01-06T02:12:00Z">
            <w:r w:rsidRPr="0003756D">
              <w:rPr>
                <w:rStyle w:val="ac"/>
                <w:rFonts w:ascii="Times New Roman" w:hAnsi="Times New Roman"/>
                <w:noProof/>
                <w:rPrChange w:id="397" w:author="瑋婷 徐" w:date="2025-01-06T10:12:00Z" w16du:dateUtc="2025-01-06T02:12:00Z">
                  <w:rPr>
                    <w:rStyle w:val="ac"/>
                    <w:noProof/>
                  </w:rPr>
                </w:rPrChange>
              </w:rPr>
              <w:fldChar w:fldCharType="begin"/>
            </w:r>
            <w:r w:rsidRPr="0003756D">
              <w:rPr>
                <w:rStyle w:val="ac"/>
                <w:rFonts w:ascii="Times New Roman" w:hAnsi="Times New Roman"/>
                <w:noProof/>
                <w:rPrChange w:id="398"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399" w:author="瑋婷 徐" w:date="2025-01-06T10:12:00Z" w16du:dateUtc="2025-01-06T02:12:00Z">
                  <w:rPr>
                    <w:noProof/>
                  </w:rPr>
                </w:rPrChange>
              </w:rPr>
              <w:instrText>HYPERLINK \l "_Toc187050784"</w:instrText>
            </w:r>
            <w:r w:rsidRPr="0003756D">
              <w:rPr>
                <w:rStyle w:val="ac"/>
                <w:rFonts w:ascii="Times New Roman" w:hAnsi="Times New Roman"/>
                <w:noProof/>
                <w:rPrChange w:id="400" w:author="瑋婷 徐" w:date="2025-01-06T10:12:00Z" w16du:dateUtc="2025-01-06T02:12:00Z">
                  <w:rPr>
                    <w:rStyle w:val="ac"/>
                    <w:noProof/>
                  </w:rPr>
                </w:rPrChange>
              </w:rPr>
              <w:instrText xml:space="preserve"> </w:instrText>
            </w:r>
            <w:r w:rsidRPr="0003756D">
              <w:rPr>
                <w:rStyle w:val="ac"/>
                <w:rFonts w:ascii="Times New Roman" w:hAnsi="Times New Roman"/>
                <w:noProof/>
                <w:rPrChange w:id="401" w:author="瑋婷 徐" w:date="2025-01-06T10:12:00Z" w16du:dateUtc="2025-01-06T02:12:00Z">
                  <w:rPr>
                    <w:rStyle w:val="ac"/>
                    <w:noProof/>
                  </w:rPr>
                </w:rPrChange>
              </w:rPr>
            </w:r>
            <w:r w:rsidRPr="0003756D">
              <w:rPr>
                <w:rStyle w:val="ac"/>
                <w:rFonts w:ascii="Times New Roman" w:hAnsi="Times New Roman"/>
                <w:noProof/>
                <w:rPrChange w:id="402"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403"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404" w:author="瑋婷 徐" w:date="2025-01-06T10:12:00Z" w16du:dateUtc="2025-01-06T02:12:00Z">
                  <w:rPr>
                    <w:rStyle w:val="ac"/>
                    <w:rFonts w:ascii="Times New Roman" w:eastAsia="標楷體" w:hAnsi="Times New Roman" w:hint="eastAsia"/>
                    <w:b/>
                    <w:bCs/>
                    <w:noProof/>
                  </w:rPr>
                </w:rPrChange>
              </w:rPr>
              <w:t>四</w:t>
            </w:r>
            <w:r w:rsidRPr="0003756D">
              <w:rPr>
                <w:rStyle w:val="ac"/>
                <w:rFonts w:ascii="Times New Roman" w:eastAsia="標楷體" w:hAnsi="Times New Roman"/>
                <w:noProof/>
                <w:rPrChange w:id="405"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406" w:author="瑋婷 徐" w:date="2025-01-06T10:12:00Z" w16du:dateUtc="2025-01-06T02:12:00Z">
                  <w:rPr>
                    <w:rStyle w:val="ac"/>
                    <w:rFonts w:ascii="Times New Roman" w:eastAsia="標楷體" w:hAnsi="Times New Roman" w:hint="eastAsia"/>
                    <w:b/>
                    <w:bCs/>
                    <w:noProof/>
                  </w:rPr>
                </w:rPrChange>
              </w:rPr>
              <w:t>影響獼猴分布的因子</w:t>
            </w:r>
            <w:r w:rsidRPr="0003756D">
              <w:rPr>
                <w:rFonts w:ascii="Times New Roman" w:hAnsi="Times New Roman" w:cs="Times New Roman"/>
                <w:noProof/>
                <w:webHidden/>
                <w:rPrChange w:id="407" w:author="瑋婷 徐" w:date="2025-01-06T10:12:00Z" w16du:dateUtc="2025-01-06T02:12:00Z">
                  <w:rPr>
                    <w:noProof/>
                    <w:webHidden/>
                  </w:rPr>
                </w:rPrChange>
              </w:rPr>
              <w:tab/>
            </w:r>
            <w:r w:rsidRPr="0003756D">
              <w:rPr>
                <w:rFonts w:ascii="Times New Roman" w:hAnsi="Times New Roman" w:cs="Times New Roman"/>
                <w:noProof/>
                <w:webHidden/>
                <w:rPrChange w:id="408" w:author="瑋婷 徐" w:date="2025-01-06T10:12:00Z" w16du:dateUtc="2025-01-06T02:12:00Z">
                  <w:rPr>
                    <w:noProof/>
                    <w:webHidden/>
                  </w:rPr>
                </w:rPrChange>
              </w:rPr>
              <w:fldChar w:fldCharType="begin"/>
            </w:r>
            <w:r w:rsidRPr="0003756D">
              <w:rPr>
                <w:rFonts w:ascii="Times New Roman" w:hAnsi="Times New Roman" w:cs="Times New Roman"/>
                <w:noProof/>
                <w:webHidden/>
                <w:rPrChange w:id="409" w:author="瑋婷 徐" w:date="2025-01-06T10:12:00Z" w16du:dateUtc="2025-01-06T02:12:00Z">
                  <w:rPr>
                    <w:noProof/>
                    <w:webHidden/>
                  </w:rPr>
                </w:rPrChange>
              </w:rPr>
              <w:instrText xml:space="preserve"> PAGEREF _Toc187050784 \h </w:instrText>
            </w:r>
            <w:r w:rsidRPr="0003756D">
              <w:rPr>
                <w:rFonts w:ascii="Times New Roman" w:hAnsi="Times New Roman" w:cs="Times New Roman"/>
                <w:noProof/>
                <w:webHidden/>
                <w:rPrChange w:id="410" w:author="瑋婷 徐" w:date="2025-01-06T10:12:00Z" w16du:dateUtc="2025-01-06T02:12:00Z">
                  <w:rPr>
                    <w:noProof/>
                    <w:webHidden/>
                  </w:rPr>
                </w:rPrChange>
              </w:rPr>
            </w:r>
          </w:ins>
          <w:r w:rsidRPr="0003756D">
            <w:rPr>
              <w:rFonts w:ascii="Times New Roman" w:hAnsi="Times New Roman" w:cs="Times New Roman"/>
              <w:noProof/>
              <w:webHidden/>
              <w:rPrChange w:id="411" w:author="瑋婷 徐" w:date="2025-01-06T10:12:00Z" w16du:dateUtc="2025-01-06T02:12:00Z">
                <w:rPr>
                  <w:noProof/>
                  <w:webHidden/>
                </w:rPr>
              </w:rPrChange>
            </w:rPr>
            <w:fldChar w:fldCharType="separate"/>
          </w:r>
          <w:ins w:id="412" w:author="瑋婷 徐" w:date="2025-01-06T10:12:00Z" w16du:dateUtc="2025-01-06T02:12:00Z">
            <w:r w:rsidRPr="0003756D">
              <w:rPr>
                <w:rFonts w:ascii="Times New Roman" w:hAnsi="Times New Roman" w:cs="Times New Roman"/>
                <w:noProof/>
                <w:webHidden/>
                <w:rPrChange w:id="413" w:author="瑋婷 徐" w:date="2025-01-06T10:12:00Z" w16du:dateUtc="2025-01-06T02:12:00Z">
                  <w:rPr>
                    <w:noProof/>
                    <w:webHidden/>
                  </w:rPr>
                </w:rPrChange>
              </w:rPr>
              <w:t>16</w:t>
            </w:r>
            <w:r w:rsidRPr="0003756D">
              <w:rPr>
                <w:rFonts w:ascii="Times New Roman" w:hAnsi="Times New Roman" w:cs="Times New Roman"/>
                <w:noProof/>
                <w:webHidden/>
                <w:rPrChange w:id="414" w:author="瑋婷 徐" w:date="2025-01-06T10:12:00Z" w16du:dateUtc="2025-01-06T02:12:00Z">
                  <w:rPr>
                    <w:noProof/>
                    <w:webHidden/>
                  </w:rPr>
                </w:rPrChange>
              </w:rPr>
              <w:fldChar w:fldCharType="end"/>
            </w:r>
            <w:r w:rsidRPr="0003756D">
              <w:rPr>
                <w:rStyle w:val="ac"/>
                <w:rFonts w:ascii="Times New Roman" w:hAnsi="Times New Roman"/>
                <w:noProof/>
                <w:rPrChange w:id="415" w:author="瑋婷 徐" w:date="2025-01-06T10:12:00Z" w16du:dateUtc="2025-01-06T02:12:00Z">
                  <w:rPr>
                    <w:rStyle w:val="ac"/>
                    <w:noProof/>
                  </w:rPr>
                </w:rPrChange>
              </w:rPr>
              <w:fldChar w:fldCharType="end"/>
            </w:r>
          </w:ins>
        </w:p>
        <w:p w14:paraId="31B4ABFB" w14:textId="6A6AF4E4" w:rsidR="0003756D" w:rsidRPr="0003756D" w:rsidRDefault="0003756D">
          <w:pPr>
            <w:pStyle w:val="21"/>
            <w:tabs>
              <w:tab w:val="right" w:leader="dot" w:pos="8296"/>
            </w:tabs>
            <w:rPr>
              <w:ins w:id="416" w:author="瑋婷 徐" w:date="2025-01-06T10:12:00Z" w16du:dateUtc="2025-01-06T02:12:00Z"/>
              <w:rFonts w:ascii="Times New Roman" w:eastAsiaTheme="minorEastAsia" w:hAnsi="Times New Roman" w:cs="Times New Roman"/>
              <w:noProof/>
              <w:szCs w:val="24"/>
              <w14:ligatures w14:val="standardContextual"/>
              <w:rPrChange w:id="417" w:author="瑋婷 徐" w:date="2025-01-06T10:12:00Z" w16du:dateUtc="2025-01-06T02:12:00Z">
                <w:rPr>
                  <w:ins w:id="418" w:author="瑋婷 徐" w:date="2025-01-06T10:12:00Z" w16du:dateUtc="2025-01-06T02:12:00Z"/>
                  <w:rFonts w:asciiTheme="minorHAnsi" w:eastAsiaTheme="minorEastAsia" w:hAnsiTheme="minorHAnsi" w:cstheme="minorBidi"/>
                  <w:noProof/>
                  <w:szCs w:val="24"/>
                  <w14:ligatures w14:val="standardContextual"/>
                </w:rPr>
              </w:rPrChange>
            </w:rPr>
          </w:pPr>
          <w:ins w:id="419" w:author="瑋婷 徐" w:date="2025-01-06T10:12:00Z" w16du:dateUtc="2025-01-06T02:12:00Z">
            <w:r w:rsidRPr="0003756D">
              <w:rPr>
                <w:rStyle w:val="ac"/>
                <w:rFonts w:ascii="Times New Roman" w:hAnsi="Times New Roman"/>
                <w:noProof/>
                <w:rPrChange w:id="420" w:author="瑋婷 徐" w:date="2025-01-06T10:12:00Z" w16du:dateUtc="2025-01-06T02:12:00Z">
                  <w:rPr>
                    <w:rStyle w:val="ac"/>
                    <w:noProof/>
                  </w:rPr>
                </w:rPrChange>
              </w:rPr>
              <w:fldChar w:fldCharType="begin"/>
            </w:r>
            <w:r w:rsidRPr="0003756D">
              <w:rPr>
                <w:rStyle w:val="ac"/>
                <w:rFonts w:ascii="Times New Roman" w:hAnsi="Times New Roman"/>
                <w:noProof/>
                <w:rPrChange w:id="421"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422" w:author="瑋婷 徐" w:date="2025-01-06T10:12:00Z" w16du:dateUtc="2025-01-06T02:12:00Z">
                  <w:rPr>
                    <w:noProof/>
                  </w:rPr>
                </w:rPrChange>
              </w:rPr>
              <w:instrText>HYPERLINK \l "_Toc187050785"</w:instrText>
            </w:r>
            <w:r w:rsidRPr="0003756D">
              <w:rPr>
                <w:rStyle w:val="ac"/>
                <w:rFonts w:ascii="Times New Roman" w:hAnsi="Times New Roman"/>
                <w:noProof/>
                <w:rPrChange w:id="423" w:author="瑋婷 徐" w:date="2025-01-06T10:12:00Z" w16du:dateUtc="2025-01-06T02:12:00Z">
                  <w:rPr>
                    <w:rStyle w:val="ac"/>
                    <w:noProof/>
                  </w:rPr>
                </w:rPrChange>
              </w:rPr>
              <w:instrText xml:space="preserve"> </w:instrText>
            </w:r>
            <w:r w:rsidRPr="0003756D">
              <w:rPr>
                <w:rStyle w:val="ac"/>
                <w:rFonts w:ascii="Times New Roman" w:hAnsi="Times New Roman"/>
                <w:noProof/>
                <w:rPrChange w:id="424" w:author="瑋婷 徐" w:date="2025-01-06T10:12:00Z" w16du:dateUtc="2025-01-06T02:12:00Z">
                  <w:rPr>
                    <w:rStyle w:val="ac"/>
                    <w:noProof/>
                  </w:rPr>
                </w:rPrChange>
              </w:rPr>
            </w:r>
            <w:r w:rsidRPr="0003756D">
              <w:rPr>
                <w:rStyle w:val="ac"/>
                <w:rFonts w:ascii="Times New Roman" w:hAnsi="Times New Roman"/>
                <w:noProof/>
                <w:rPrChange w:id="425"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426" w:author="瑋婷 徐" w:date="2025-01-06T10:12:00Z" w16du:dateUtc="2025-01-06T02:12:00Z">
                  <w:rPr>
                    <w:rStyle w:val="ac"/>
                    <w:rFonts w:ascii="Times New Roman" w:eastAsia="標楷體" w:hAnsi="Times New Roman" w:hint="eastAsia"/>
                    <w:b/>
                    <w:bCs/>
                    <w:noProof/>
                  </w:rPr>
                </w:rPrChange>
              </w:rPr>
              <w:t>二、繁殖鳥類監測部分</w:t>
            </w:r>
            <w:r w:rsidRPr="0003756D">
              <w:rPr>
                <w:rFonts w:ascii="Times New Roman" w:hAnsi="Times New Roman" w:cs="Times New Roman"/>
                <w:noProof/>
                <w:webHidden/>
                <w:rPrChange w:id="427" w:author="瑋婷 徐" w:date="2025-01-06T10:12:00Z" w16du:dateUtc="2025-01-06T02:12:00Z">
                  <w:rPr>
                    <w:noProof/>
                    <w:webHidden/>
                  </w:rPr>
                </w:rPrChange>
              </w:rPr>
              <w:tab/>
            </w:r>
            <w:r w:rsidRPr="0003756D">
              <w:rPr>
                <w:rFonts w:ascii="Times New Roman" w:hAnsi="Times New Roman" w:cs="Times New Roman"/>
                <w:noProof/>
                <w:webHidden/>
                <w:rPrChange w:id="428" w:author="瑋婷 徐" w:date="2025-01-06T10:12:00Z" w16du:dateUtc="2025-01-06T02:12:00Z">
                  <w:rPr>
                    <w:noProof/>
                    <w:webHidden/>
                  </w:rPr>
                </w:rPrChange>
              </w:rPr>
              <w:fldChar w:fldCharType="begin"/>
            </w:r>
            <w:r w:rsidRPr="0003756D">
              <w:rPr>
                <w:rFonts w:ascii="Times New Roman" w:hAnsi="Times New Roman" w:cs="Times New Roman"/>
                <w:noProof/>
                <w:webHidden/>
                <w:rPrChange w:id="429" w:author="瑋婷 徐" w:date="2025-01-06T10:12:00Z" w16du:dateUtc="2025-01-06T02:12:00Z">
                  <w:rPr>
                    <w:noProof/>
                    <w:webHidden/>
                  </w:rPr>
                </w:rPrChange>
              </w:rPr>
              <w:instrText xml:space="preserve"> PAGEREF _Toc187050785 \h </w:instrText>
            </w:r>
            <w:r w:rsidRPr="0003756D">
              <w:rPr>
                <w:rFonts w:ascii="Times New Roman" w:hAnsi="Times New Roman" w:cs="Times New Roman"/>
                <w:noProof/>
                <w:webHidden/>
                <w:rPrChange w:id="430" w:author="瑋婷 徐" w:date="2025-01-06T10:12:00Z" w16du:dateUtc="2025-01-06T02:12:00Z">
                  <w:rPr>
                    <w:noProof/>
                    <w:webHidden/>
                  </w:rPr>
                </w:rPrChange>
              </w:rPr>
            </w:r>
          </w:ins>
          <w:r w:rsidRPr="0003756D">
            <w:rPr>
              <w:rFonts w:ascii="Times New Roman" w:hAnsi="Times New Roman" w:cs="Times New Roman"/>
              <w:noProof/>
              <w:webHidden/>
              <w:rPrChange w:id="431" w:author="瑋婷 徐" w:date="2025-01-06T10:12:00Z" w16du:dateUtc="2025-01-06T02:12:00Z">
                <w:rPr>
                  <w:noProof/>
                  <w:webHidden/>
                </w:rPr>
              </w:rPrChange>
            </w:rPr>
            <w:fldChar w:fldCharType="separate"/>
          </w:r>
          <w:ins w:id="432" w:author="瑋婷 徐" w:date="2025-01-06T10:12:00Z" w16du:dateUtc="2025-01-06T02:12:00Z">
            <w:r w:rsidRPr="0003756D">
              <w:rPr>
                <w:rFonts w:ascii="Times New Roman" w:hAnsi="Times New Roman" w:cs="Times New Roman"/>
                <w:noProof/>
                <w:webHidden/>
                <w:rPrChange w:id="433" w:author="瑋婷 徐" w:date="2025-01-06T10:12:00Z" w16du:dateUtc="2025-01-06T02:12:00Z">
                  <w:rPr>
                    <w:noProof/>
                    <w:webHidden/>
                  </w:rPr>
                </w:rPrChange>
              </w:rPr>
              <w:t>17</w:t>
            </w:r>
            <w:r w:rsidRPr="0003756D">
              <w:rPr>
                <w:rFonts w:ascii="Times New Roman" w:hAnsi="Times New Roman" w:cs="Times New Roman"/>
                <w:noProof/>
                <w:webHidden/>
                <w:rPrChange w:id="434" w:author="瑋婷 徐" w:date="2025-01-06T10:12:00Z" w16du:dateUtc="2025-01-06T02:12:00Z">
                  <w:rPr>
                    <w:noProof/>
                    <w:webHidden/>
                  </w:rPr>
                </w:rPrChange>
              </w:rPr>
              <w:fldChar w:fldCharType="end"/>
            </w:r>
            <w:r w:rsidRPr="0003756D">
              <w:rPr>
                <w:rStyle w:val="ac"/>
                <w:rFonts w:ascii="Times New Roman" w:hAnsi="Times New Roman"/>
                <w:noProof/>
                <w:rPrChange w:id="435" w:author="瑋婷 徐" w:date="2025-01-06T10:12:00Z" w16du:dateUtc="2025-01-06T02:12:00Z">
                  <w:rPr>
                    <w:rStyle w:val="ac"/>
                    <w:noProof/>
                  </w:rPr>
                </w:rPrChange>
              </w:rPr>
              <w:fldChar w:fldCharType="end"/>
            </w:r>
          </w:ins>
        </w:p>
        <w:p w14:paraId="7B36860F" w14:textId="41BAE772" w:rsidR="0003756D" w:rsidRPr="0003756D" w:rsidRDefault="0003756D">
          <w:pPr>
            <w:pStyle w:val="31"/>
            <w:tabs>
              <w:tab w:val="right" w:leader="dot" w:pos="8296"/>
            </w:tabs>
            <w:rPr>
              <w:ins w:id="436" w:author="瑋婷 徐" w:date="2025-01-06T10:12:00Z" w16du:dateUtc="2025-01-06T02:12:00Z"/>
              <w:rFonts w:ascii="Times New Roman" w:eastAsiaTheme="minorEastAsia" w:hAnsi="Times New Roman" w:cs="Times New Roman"/>
              <w:noProof/>
              <w:szCs w:val="24"/>
              <w14:ligatures w14:val="standardContextual"/>
              <w:rPrChange w:id="437" w:author="瑋婷 徐" w:date="2025-01-06T10:12:00Z" w16du:dateUtc="2025-01-06T02:12:00Z">
                <w:rPr>
                  <w:ins w:id="438" w:author="瑋婷 徐" w:date="2025-01-06T10:12:00Z" w16du:dateUtc="2025-01-06T02:12:00Z"/>
                  <w:rFonts w:asciiTheme="minorHAnsi" w:eastAsiaTheme="minorEastAsia" w:hAnsiTheme="minorHAnsi" w:cstheme="minorBidi"/>
                  <w:noProof/>
                  <w:szCs w:val="24"/>
                  <w14:ligatures w14:val="standardContextual"/>
                </w:rPr>
              </w:rPrChange>
            </w:rPr>
          </w:pPr>
          <w:ins w:id="439" w:author="瑋婷 徐" w:date="2025-01-06T10:12:00Z" w16du:dateUtc="2025-01-06T02:12:00Z">
            <w:r w:rsidRPr="0003756D">
              <w:rPr>
                <w:rStyle w:val="ac"/>
                <w:rFonts w:ascii="Times New Roman" w:hAnsi="Times New Roman"/>
                <w:noProof/>
                <w:rPrChange w:id="440" w:author="瑋婷 徐" w:date="2025-01-06T10:12:00Z" w16du:dateUtc="2025-01-06T02:12:00Z">
                  <w:rPr>
                    <w:rStyle w:val="ac"/>
                    <w:noProof/>
                  </w:rPr>
                </w:rPrChange>
              </w:rPr>
              <w:fldChar w:fldCharType="begin"/>
            </w:r>
            <w:r w:rsidRPr="0003756D">
              <w:rPr>
                <w:rStyle w:val="ac"/>
                <w:rFonts w:ascii="Times New Roman" w:hAnsi="Times New Roman"/>
                <w:noProof/>
                <w:rPrChange w:id="441"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442" w:author="瑋婷 徐" w:date="2025-01-06T10:12:00Z" w16du:dateUtc="2025-01-06T02:12:00Z">
                  <w:rPr>
                    <w:noProof/>
                  </w:rPr>
                </w:rPrChange>
              </w:rPr>
              <w:instrText>HYPERLINK \l "_Toc187050786"</w:instrText>
            </w:r>
            <w:r w:rsidRPr="0003756D">
              <w:rPr>
                <w:rStyle w:val="ac"/>
                <w:rFonts w:ascii="Times New Roman" w:hAnsi="Times New Roman"/>
                <w:noProof/>
                <w:rPrChange w:id="443" w:author="瑋婷 徐" w:date="2025-01-06T10:12:00Z" w16du:dateUtc="2025-01-06T02:12:00Z">
                  <w:rPr>
                    <w:rStyle w:val="ac"/>
                    <w:noProof/>
                  </w:rPr>
                </w:rPrChange>
              </w:rPr>
              <w:instrText xml:space="preserve"> </w:instrText>
            </w:r>
            <w:r w:rsidRPr="0003756D">
              <w:rPr>
                <w:rStyle w:val="ac"/>
                <w:rFonts w:ascii="Times New Roman" w:hAnsi="Times New Roman"/>
                <w:noProof/>
                <w:rPrChange w:id="444" w:author="瑋婷 徐" w:date="2025-01-06T10:12:00Z" w16du:dateUtc="2025-01-06T02:12:00Z">
                  <w:rPr>
                    <w:rStyle w:val="ac"/>
                    <w:noProof/>
                  </w:rPr>
                </w:rPrChange>
              </w:rPr>
            </w:r>
            <w:r w:rsidRPr="0003756D">
              <w:rPr>
                <w:rStyle w:val="ac"/>
                <w:rFonts w:ascii="Times New Roman" w:hAnsi="Times New Roman"/>
                <w:noProof/>
                <w:rPrChange w:id="445"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446"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447" w:author="瑋婷 徐" w:date="2025-01-06T10:12:00Z" w16du:dateUtc="2025-01-06T02:12:00Z">
                  <w:rPr>
                    <w:rStyle w:val="ac"/>
                    <w:rFonts w:ascii="Times New Roman" w:eastAsia="標楷體" w:hAnsi="Times New Roman" w:hint="eastAsia"/>
                    <w:b/>
                    <w:bCs/>
                    <w:noProof/>
                  </w:rPr>
                </w:rPrChange>
              </w:rPr>
              <w:t>ㄧ</w:t>
            </w:r>
            <w:r w:rsidRPr="0003756D">
              <w:rPr>
                <w:rStyle w:val="ac"/>
                <w:rFonts w:ascii="Times New Roman" w:eastAsia="標楷體" w:hAnsi="Times New Roman"/>
                <w:noProof/>
                <w:rPrChange w:id="448"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449" w:author="瑋婷 徐" w:date="2025-01-06T10:12:00Z" w16du:dateUtc="2025-01-06T02:12:00Z">
                  <w:rPr>
                    <w:rStyle w:val="ac"/>
                    <w:rFonts w:ascii="Times New Roman" w:eastAsia="標楷體" w:hAnsi="Times New Roman" w:hint="eastAsia"/>
                    <w:b/>
                    <w:bCs/>
                    <w:noProof/>
                  </w:rPr>
                </w:rPrChange>
              </w:rPr>
              <w:t>新增繁殖鳥類調查樣區</w:t>
            </w:r>
            <w:r w:rsidRPr="0003756D">
              <w:rPr>
                <w:rFonts w:ascii="Times New Roman" w:hAnsi="Times New Roman" w:cs="Times New Roman"/>
                <w:noProof/>
                <w:webHidden/>
                <w:rPrChange w:id="450" w:author="瑋婷 徐" w:date="2025-01-06T10:12:00Z" w16du:dateUtc="2025-01-06T02:12:00Z">
                  <w:rPr>
                    <w:noProof/>
                    <w:webHidden/>
                  </w:rPr>
                </w:rPrChange>
              </w:rPr>
              <w:tab/>
            </w:r>
            <w:r w:rsidRPr="0003756D">
              <w:rPr>
                <w:rFonts w:ascii="Times New Roman" w:hAnsi="Times New Roman" w:cs="Times New Roman"/>
                <w:noProof/>
                <w:webHidden/>
                <w:rPrChange w:id="451" w:author="瑋婷 徐" w:date="2025-01-06T10:12:00Z" w16du:dateUtc="2025-01-06T02:12:00Z">
                  <w:rPr>
                    <w:noProof/>
                    <w:webHidden/>
                  </w:rPr>
                </w:rPrChange>
              </w:rPr>
              <w:fldChar w:fldCharType="begin"/>
            </w:r>
            <w:r w:rsidRPr="0003756D">
              <w:rPr>
                <w:rFonts w:ascii="Times New Roman" w:hAnsi="Times New Roman" w:cs="Times New Roman"/>
                <w:noProof/>
                <w:webHidden/>
                <w:rPrChange w:id="452" w:author="瑋婷 徐" w:date="2025-01-06T10:12:00Z" w16du:dateUtc="2025-01-06T02:12:00Z">
                  <w:rPr>
                    <w:noProof/>
                    <w:webHidden/>
                  </w:rPr>
                </w:rPrChange>
              </w:rPr>
              <w:instrText xml:space="preserve"> PAGEREF _Toc187050786 \h </w:instrText>
            </w:r>
            <w:r w:rsidRPr="0003756D">
              <w:rPr>
                <w:rFonts w:ascii="Times New Roman" w:hAnsi="Times New Roman" w:cs="Times New Roman"/>
                <w:noProof/>
                <w:webHidden/>
                <w:rPrChange w:id="453" w:author="瑋婷 徐" w:date="2025-01-06T10:12:00Z" w16du:dateUtc="2025-01-06T02:12:00Z">
                  <w:rPr>
                    <w:noProof/>
                    <w:webHidden/>
                  </w:rPr>
                </w:rPrChange>
              </w:rPr>
            </w:r>
          </w:ins>
          <w:r w:rsidRPr="0003756D">
            <w:rPr>
              <w:rFonts w:ascii="Times New Roman" w:hAnsi="Times New Roman" w:cs="Times New Roman"/>
              <w:noProof/>
              <w:webHidden/>
              <w:rPrChange w:id="454" w:author="瑋婷 徐" w:date="2025-01-06T10:12:00Z" w16du:dateUtc="2025-01-06T02:12:00Z">
                <w:rPr>
                  <w:noProof/>
                  <w:webHidden/>
                </w:rPr>
              </w:rPrChange>
            </w:rPr>
            <w:fldChar w:fldCharType="separate"/>
          </w:r>
          <w:ins w:id="455" w:author="瑋婷 徐" w:date="2025-01-06T10:12:00Z" w16du:dateUtc="2025-01-06T02:12:00Z">
            <w:r w:rsidRPr="0003756D">
              <w:rPr>
                <w:rFonts w:ascii="Times New Roman" w:hAnsi="Times New Roman" w:cs="Times New Roman"/>
                <w:noProof/>
                <w:webHidden/>
                <w:rPrChange w:id="456" w:author="瑋婷 徐" w:date="2025-01-06T10:12:00Z" w16du:dateUtc="2025-01-06T02:12:00Z">
                  <w:rPr>
                    <w:noProof/>
                    <w:webHidden/>
                  </w:rPr>
                </w:rPrChange>
              </w:rPr>
              <w:t>17</w:t>
            </w:r>
            <w:r w:rsidRPr="0003756D">
              <w:rPr>
                <w:rFonts w:ascii="Times New Roman" w:hAnsi="Times New Roman" w:cs="Times New Roman"/>
                <w:noProof/>
                <w:webHidden/>
                <w:rPrChange w:id="457" w:author="瑋婷 徐" w:date="2025-01-06T10:12:00Z" w16du:dateUtc="2025-01-06T02:12:00Z">
                  <w:rPr>
                    <w:noProof/>
                    <w:webHidden/>
                  </w:rPr>
                </w:rPrChange>
              </w:rPr>
              <w:fldChar w:fldCharType="end"/>
            </w:r>
            <w:r w:rsidRPr="0003756D">
              <w:rPr>
                <w:rStyle w:val="ac"/>
                <w:rFonts w:ascii="Times New Roman" w:hAnsi="Times New Roman"/>
                <w:noProof/>
                <w:rPrChange w:id="458" w:author="瑋婷 徐" w:date="2025-01-06T10:12:00Z" w16du:dateUtc="2025-01-06T02:12:00Z">
                  <w:rPr>
                    <w:rStyle w:val="ac"/>
                    <w:noProof/>
                  </w:rPr>
                </w:rPrChange>
              </w:rPr>
              <w:fldChar w:fldCharType="end"/>
            </w:r>
          </w:ins>
        </w:p>
        <w:p w14:paraId="75C1F165" w14:textId="44ACD457" w:rsidR="0003756D" w:rsidRPr="0003756D" w:rsidRDefault="0003756D">
          <w:pPr>
            <w:pStyle w:val="31"/>
            <w:tabs>
              <w:tab w:val="right" w:leader="dot" w:pos="8296"/>
            </w:tabs>
            <w:rPr>
              <w:ins w:id="459" w:author="瑋婷 徐" w:date="2025-01-06T10:12:00Z" w16du:dateUtc="2025-01-06T02:12:00Z"/>
              <w:rFonts w:ascii="Times New Roman" w:eastAsiaTheme="minorEastAsia" w:hAnsi="Times New Roman" w:cs="Times New Roman"/>
              <w:noProof/>
              <w:szCs w:val="24"/>
              <w14:ligatures w14:val="standardContextual"/>
              <w:rPrChange w:id="460" w:author="瑋婷 徐" w:date="2025-01-06T10:12:00Z" w16du:dateUtc="2025-01-06T02:12:00Z">
                <w:rPr>
                  <w:ins w:id="461" w:author="瑋婷 徐" w:date="2025-01-06T10:12:00Z" w16du:dateUtc="2025-01-06T02:12:00Z"/>
                  <w:rFonts w:asciiTheme="minorHAnsi" w:eastAsiaTheme="minorEastAsia" w:hAnsiTheme="minorHAnsi" w:cstheme="minorBidi"/>
                  <w:noProof/>
                  <w:szCs w:val="24"/>
                  <w14:ligatures w14:val="standardContextual"/>
                </w:rPr>
              </w:rPrChange>
            </w:rPr>
          </w:pPr>
          <w:ins w:id="462" w:author="瑋婷 徐" w:date="2025-01-06T10:12:00Z" w16du:dateUtc="2025-01-06T02:12:00Z">
            <w:r w:rsidRPr="0003756D">
              <w:rPr>
                <w:rStyle w:val="ac"/>
                <w:rFonts w:ascii="Times New Roman" w:hAnsi="Times New Roman"/>
                <w:noProof/>
                <w:rPrChange w:id="463" w:author="瑋婷 徐" w:date="2025-01-06T10:12:00Z" w16du:dateUtc="2025-01-06T02:12:00Z">
                  <w:rPr>
                    <w:rStyle w:val="ac"/>
                    <w:noProof/>
                  </w:rPr>
                </w:rPrChange>
              </w:rPr>
              <w:fldChar w:fldCharType="begin"/>
            </w:r>
            <w:r w:rsidRPr="0003756D">
              <w:rPr>
                <w:rStyle w:val="ac"/>
                <w:rFonts w:ascii="Times New Roman" w:hAnsi="Times New Roman"/>
                <w:noProof/>
                <w:rPrChange w:id="464"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465" w:author="瑋婷 徐" w:date="2025-01-06T10:12:00Z" w16du:dateUtc="2025-01-06T02:12:00Z">
                  <w:rPr>
                    <w:noProof/>
                  </w:rPr>
                </w:rPrChange>
              </w:rPr>
              <w:instrText>HYPERLINK \l "_Toc187050787"</w:instrText>
            </w:r>
            <w:r w:rsidRPr="0003756D">
              <w:rPr>
                <w:rStyle w:val="ac"/>
                <w:rFonts w:ascii="Times New Roman" w:hAnsi="Times New Roman"/>
                <w:noProof/>
                <w:rPrChange w:id="466" w:author="瑋婷 徐" w:date="2025-01-06T10:12:00Z" w16du:dateUtc="2025-01-06T02:12:00Z">
                  <w:rPr>
                    <w:rStyle w:val="ac"/>
                    <w:noProof/>
                  </w:rPr>
                </w:rPrChange>
              </w:rPr>
              <w:instrText xml:space="preserve"> </w:instrText>
            </w:r>
            <w:r w:rsidRPr="0003756D">
              <w:rPr>
                <w:rStyle w:val="ac"/>
                <w:rFonts w:ascii="Times New Roman" w:hAnsi="Times New Roman"/>
                <w:noProof/>
                <w:rPrChange w:id="467" w:author="瑋婷 徐" w:date="2025-01-06T10:12:00Z" w16du:dateUtc="2025-01-06T02:12:00Z">
                  <w:rPr>
                    <w:rStyle w:val="ac"/>
                    <w:noProof/>
                  </w:rPr>
                </w:rPrChange>
              </w:rPr>
            </w:r>
            <w:r w:rsidRPr="0003756D">
              <w:rPr>
                <w:rStyle w:val="ac"/>
                <w:rFonts w:ascii="Times New Roman" w:hAnsi="Times New Roman"/>
                <w:noProof/>
                <w:rPrChange w:id="468"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469"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470" w:author="瑋婷 徐" w:date="2025-01-06T10:12:00Z" w16du:dateUtc="2025-01-06T02:12:00Z">
                  <w:rPr>
                    <w:rStyle w:val="ac"/>
                    <w:rFonts w:ascii="Times New Roman" w:eastAsia="標楷體" w:hAnsi="Times New Roman" w:hint="eastAsia"/>
                    <w:b/>
                    <w:bCs/>
                    <w:noProof/>
                  </w:rPr>
                </w:rPrChange>
              </w:rPr>
              <w:t>二</w:t>
            </w:r>
            <w:r w:rsidRPr="0003756D">
              <w:rPr>
                <w:rStyle w:val="ac"/>
                <w:rFonts w:ascii="Times New Roman" w:eastAsia="標楷體" w:hAnsi="Times New Roman"/>
                <w:noProof/>
                <w:rPrChange w:id="471" w:author="瑋婷 徐" w:date="2025-01-06T10:12:00Z" w16du:dateUtc="2025-01-06T02:12:00Z">
                  <w:rPr>
                    <w:rStyle w:val="ac"/>
                    <w:rFonts w:ascii="Times New Roman" w:eastAsia="標楷體" w:hAnsi="Times New Roman"/>
                    <w:b/>
                    <w:bCs/>
                    <w:noProof/>
                  </w:rPr>
                </w:rPrChange>
              </w:rPr>
              <w:t>) 2024</w:t>
            </w:r>
            <w:r w:rsidRPr="0003756D">
              <w:rPr>
                <w:rStyle w:val="ac"/>
                <w:rFonts w:ascii="Times New Roman" w:eastAsia="標楷體" w:hAnsi="Times New Roman"/>
                <w:noProof/>
                <w:rPrChange w:id="472" w:author="瑋婷 徐" w:date="2025-01-06T10:12:00Z" w16du:dateUtc="2025-01-06T02:12:00Z">
                  <w:rPr>
                    <w:rStyle w:val="ac"/>
                    <w:rFonts w:ascii="Times New Roman" w:eastAsia="標楷體" w:hAnsi="Times New Roman" w:hint="eastAsia"/>
                    <w:b/>
                    <w:bCs/>
                    <w:noProof/>
                  </w:rPr>
                </w:rPrChange>
              </w:rPr>
              <w:t>年繁殖鳥類調查資料檢核情形</w:t>
            </w:r>
            <w:r w:rsidRPr="0003756D">
              <w:rPr>
                <w:rFonts w:ascii="Times New Roman" w:hAnsi="Times New Roman" w:cs="Times New Roman"/>
                <w:noProof/>
                <w:webHidden/>
                <w:rPrChange w:id="473" w:author="瑋婷 徐" w:date="2025-01-06T10:12:00Z" w16du:dateUtc="2025-01-06T02:12:00Z">
                  <w:rPr>
                    <w:noProof/>
                    <w:webHidden/>
                  </w:rPr>
                </w:rPrChange>
              </w:rPr>
              <w:tab/>
            </w:r>
            <w:r w:rsidRPr="0003756D">
              <w:rPr>
                <w:rFonts w:ascii="Times New Roman" w:hAnsi="Times New Roman" w:cs="Times New Roman"/>
                <w:noProof/>
                <w:webHidden/>
                <w:rPrChange w:id="474" w:author="瑋婷 徐" w:date="2025-01-06T10:12:00Z" w16du:dateUtc="2025-01-06T02:12:00Z">
                  <w:rPr>
                    <w:noProof/>
                    <w:webHidden/>
                  </w:rPr>
                </w:rPrChange>
              </w:rPr>
              <w:fldChar w:fldCharType="begin"/>
            </w:r>
            <w:r w:rsidRPr="0003756D">
              <w:rPr>
                <w:rFonts w:ascii="Times New Roman" w:hAnsi="Times New Roman" w:cs="Times New Roman"/>
                <w:noProof/>
                <w:webHidden/>
                <w:rPrChange w:id="475" w:author="瑋婷 徐" w:date="2025-01-06T10:12:00Z" w16du:dateUtc="2025-01-06T02:12:00Z">
                  <w:rPr>
                    <w:noProof/>
                    <w:webHidden/>
                  </w:rPr>
                </w:rPrChange>
              </w:rPr>
              <w:instrText xml:space="preserve"> PAGEREF _Toc187050787 \h </w:instrText>
            </w:r>
            <w:r w:rsidRPr="0003756D">
              <w:rPr>
                <w:rFonts w:ascii="Times New Roman" w:hAnsi="Times New Roman" w:cs="Times New Roman"/>
                <w:noProof/>
                <w:webHidden/>
                <w:rPrChange w:id="476" w:author="瑋婷 徐" w:date="2025-01-06T10:12:00Z" w16du:dateUtc="2025-01-06T02:12:00Z">
                  <w:rPr>
                    <w:noProof/>
                    <w:webHidden/>
                  </w:rPr>
                </w:rPrChange>
              </w:rPr>
            </w:r>
          </w:ins>
          <w:r w:rsidRPr="0003756D">
            <w:rPr>
              <w:rFonts w:ascii="Times New Roman" w:hAnsi="Times New Roman" w:cs="Times New Roman"/>
              <w:noProof/>
              <w:webHidden/>
              <w:rPrChange w:id="477" w:author="瑋婷 徐" w:date="2025-01-06T10:12:00Z" w16du:dateUtc="2025-01-06T02:12:00Z">
                <w:rPr>
                  <w:noProof/>
                  <w:webHidden/>
                </w:rPr>
              </w:rPrChange>
            </w:rPr>
            <w:fldChar w:fldCharType="separate"/>
          </w:r>
          <w:ins w:id="478" w:author="瑋婷 徐" w:date="2025-01-06T10:12:00Z" w16du:dateUtc="2025-01-06T02:12:00Z">
            <w:r w:rsidRPr="0003756D">
              <w:rPr>
                <w:rFonts w:ascii="Times New Roman" w:hAnsi="Times New Roman" w:cs="Times New Roman"/>
                <w:noProof/>
                <w:webHidden/>
                <w:rPrChange w:id="479" w:author="瑋婷 徐" w:date="2025-01-06T10:12:00Z" w16du:dateUtc="2025-01-06T02:12:00Z">
                  <w:rPr>
                    <w:noProof/>
                    <w:webHidden/>
                  </w:rPr>
                </w:rPrChange>
              </w:rPr>
              <w:t>17</w:t>
            </w:r>
            <w:r w:rsidRPr="0003756D">
              <w:rPr>
                <w:rFonts w:ascii="Times New Roman" w:hAnsi="Times New Roman" w:cs="Times New Roman"/>
                <w:noProof/>
                <w:webHidden/>
                <w:rPrChange w:id="480" w:author="瑋婷 徐" w:date="2025-01-06T10:12:00Z" w16du:dateUtc="2025-01-06T02:12:00Z">
                  <w:rPr>
                    <w:noProof/>
                    <w:webHidden/>
                  </w:rPr>
                </w:rPrChange>
              </w:rPr>
              <w:fldChar w:fldCharType="end"/>
            </w:r>
            <w:r w:rsidRPr="0003756D">
              <w:rPr>
                <w:rStyle w:val="ac"/>
                <w:rFonts w:ascii="Times New Roman" w:hAnsi="Times New Roman"/>
                <w:noProof/>
                <w:rPrChange w:id="481" w:author="瑋婷 徐" w:date="2025-01-06T10:12:00Z" w16du:dateUtc="2025-01-06T02:12:00Z">
                  <w:rPr>
                    <w:rStyle w:val="ac"/>
                    <w:noProof/>
                  </w:rPr>
                </w:rPrChange>
              </w:rPr>
              <w:fldChar w:fldCharType="end"/>
            </w:r>
          </w:ins>
        </w:p>
        <w:p w14:paraId="2C56AAF3" w14:textId="6E998584" w:rsidR="0003756D" w:rsidRPr="0003756D" w:rsidRDefault="0003756D">
          <w:pPr>
            <w:pStyle w:val="31"/>
            <w:tabs>
              <w:tab w:val="right" w:leader="dot" w:pos="8296"/>
            </w:tabs>
            <w:rPr>
              <w:ins w:id="482" w:author="瑋婷 徐" w:date="2025-01-06T10:12:00Z" w16du:dateUtc="2025-01-06T02:12:00Z"/>
              <w:rFonts w:ascii="Times New Roman" w:eastAsiaTheme="minorEastAsia" w:hAnsi="Times New Roman" w:cs="Times New Roman"/>
              <w:noProof/>
              <w:szCs w:val="24"/>
              <w14:ligatures w14:val="standardContextual"/>
              <w:rPrChange w:id="483" w:author="瑋婷 徐" w:date="2025-01-06T10:12:00Z" w16du:dateUtc="2025-01-06T02:12:00Z">
                <w:rPr>
                  <w:ins w:id="484" w:author="瑋婷 徐" w:date="2025-01-06T10:12:00Z" w16du:dateUtc="2025-01-06T02:12:00Z"/>
                  <w:rFonts w:asciiTheme="minorHAnsi" w:eastAsiaTheme="minorEastAsia" w:hAnsiTheme="minorHAnsi" w:cstheme="minorBidi"/>
                  <w:noProof/>
                  <w:szCs w:val="24"/>
                  <w14:ligatures w14:val="standardContextual"/>
                </w:rPr>
              </w:rPrChange>
            </w:rPr>
          </w:pPr>
          <w:ins w:id="485" w:author="瑋婷 徐" w:date="2025-01-06T10:12:00Z" w16du:dateUtc="2025-01-06T02:12:00Z">
            <w:r w:rsidRPr="0003756D">
              <w:rPr>
                <w:rStyle w:val="ac"/>
                <w:rFonts w:ascii="Times New Roman" w:hAnsi="Times New Roman"/>
                <w:noProof/>
                <w:rPrChange w:id="486" w:author="瑋婷 徐" w:date="2025-01-06T10:12:00Z" w16du:dateUtc="2025-01-06T02:12:00Z">
                  <w:rPr>
                    <w:rStyle w:val="ac"/>
                    <w:noProof/>
                  </w:rPr>
                </w:rPrChange>
              </w:rPr>
              <w:fldChar w:fldCharType="begin"/>
            </w:r>
            <w:r w:rsidRPr="0003756D">
              <w:rPr>
                <w:rStyle w:val="ac"/>
                <w:rFonts w:ascii="Times New Roman" w:hAnsi="Times New Roman"/>
                <w:noProof/>
                <w:rPrChange w:id="487"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488" w:author="瑋婷 徐" w:date="2025-01-06T10:12:00Z" w16du:dateUtc="2025-01-06T02:12:00Z">
                  <w:rPr>
                    <w:noProof/>
                  </w:rPr>
                </w:rPrChange>
              </w:rPr>
              <w:instrText>HYPERLINK \l "_Toc187050788"</w:instrText>
            </w:r>
            <w:r w:rsidRPr="0003756D">
              <w:rPr>
                <w:rStyle w:val="ac"/>
                <w:rFonts w:ascii="Times New Roman" w:hAnsi="Times New Roman"/>
                <w:noProof/>
                <w:rPrChange w:id="489" w:author="瑋婷 徐" w:date="2025-01-06T10:12:00Z" w16du:dateUtc="2025-01-06T02:12:00Z">
                  <w:rPr>
                    <w:rStyle w:val="ac"/>
                    <w:noProof/>
                  </w:rPr>
                </w:rPrChange>
              </w:rPr>
              <w:instrText xml:space="preserve"> </w:instrText>
            </w:r>
            <w:r w:rsidRPr="0003756D">
              <w:rPr>
                <w:rStyle w:val="ac"/>
                <w:rFonts w:ascii="Times New Roman" w:hAnsi="Times New Roman"/>
                <w:noProof/>
                <w:rPrChange w:id="490" w:author="瑋婷 徐" w:date="2025-01-06T10:12:00Z" w16du:dateUtc="2025-01-06T02:12:00Z">
                  <w:rPr>
                    <w:rStyle w:val="ac"/>
                    <w:noProof/>
                  </w:rPr>
                </w:rPrChange>
              </w:rPr>
            </w:r>
            <w:r w:rsidRPr="0003756D">
              <w:rPr>
                <w:rStyle w:val="ac"/>
                <w:rFonts w:ascii="Times New Roman" w:hAnsi="Times New Roman"/>
                <w:noProof/>
                <w:rPrChange w:id="491"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492"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493" w:author="瑋婷 徐" w:date="2025-01-06T10:12:00Z" w16du:dateUtc="2025-01-06T02:12:00Z">
                  <w:rPr>
                    <w:rStyle w:val="ac"/>
                    <w:rFonts w:ascii="Times New Roman" w:eastAsia="標楷體" w:hAnsi="Times New Roman" w:hint="eastAsia"/>
                    <w:b/>
                    <w:bCs/>
                    <w:noProof/>
                  </w:rPr>
                </w:rPrChange>
              </w:rPr>
              <w:t>二</w:t>
            </w:r>
            <w:r w:rsidRPr="0003756D">
              <w:rPr>
                <w:rStyle w:val="ac"/>
                <w:rFonts w:ascii="Times New Roman" w:eastAsia="標楷體" w:hAnsi="Times New Roman"/>
                <w:noProof/>
                <w:rPrChange w:id="494"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
              <w:t xml:space="preserve"> </w:t>
            </w:r>
            <w:r w:rsidRPr="0003756D">
              <w:rPr>
                <w:rStyle w:val="ac"/>
                <w:rFonts w:ascii="Times New Roman" w:eastAsia="標楷體" w:hAnsi="Times New Roman"/>
                <w:noProof/>
                <w:rPrChange w:id="495" w:author="瑋婷 徐" w:date="2025-01-06T10:12:00Z" w16du:dateUtc="2025-01-06T02:12:00Z">
                  <w:rPr>
                    <w:rStyle w:val="ac"/>
                    <w:rFonts w:ascii="Times New Roman" w:eastAsia="標楷體" w:hAnsi="Times New Roman" w:hint="eastAsia"/>
                    <w:b/>
                    <w:bCs/>
                    <w:noProof/>
                  </w:rPr>
                </w:rPrChange>
              </w:rPr>
              <w:t>繁殖鳥類資料分析</w:t>
            </w:r>
            <w:r w:rsidRPr="0003756D">
              <w:rPr>
                <w:rFonts w:ascii="Times New Roman" w:hAnsi="Times New Roman" w:cs="Times New Roman"/>
                <w:noProof/>
                <w:webHidden/>
                <w:rPrChange w:id="496" w:author="瑋婷 徐" w:date="2025-01-06T10:12:00Z" w16du:dateUtc="2025-01-06T02:12:00Z">
                  <w:rPr>
                    <w:noProof/>
                    <w:webHidden/>
                  </w:rPr>
                </w:rPrChange>
              </w:rPr>
              <w:tab/>
            </w:r>
            <w:r w:rsidRPr="0003756D">
              <w:rPr>
                <w:rFonts w:ascii="Times New Roman" w:hAnsi="Times New Roman" w:cs="Times New Roman"/>
                <w:noProof/>
                <w:webHidden/>
                <w:rPrChange w:id="497" w:author="瑋婷 徐" w:date="2025-01-06T10:12:00Z" w16du:dateUtc="2025-01-06T02:12:00Z">
                  <w:rPr>
                    <w:noProof/>
                    <w:webHidden/>
                  </w:rPr>
                </w:rPrChange>
              </w:rPr>
              <w:fldChar w:fldCharType="begin"/>
            </w:r>
            <w:r w:rsidRPr="0003756D">
              <w:rPr>
                <w:rFonts w:ascii="Times New Roman" w:hAnsi="Times New Roman" w:cs="Times New Roman"/>
                <w:noProof/>
                <w:webHidden/>
                <w:rPrChange w:id="498" w:author="瑋婷 徐" w:date="2025-01-06T10:12:00Z" w16du:dateUtc="2025-01-06T02:12:00Z">
                  <w:rPr>
                    <w:noProof/>
                    <w:webHidden/>
                  </w:rPr>
                </w:rPrChange>
              </w:rPr>
              <w:instrText xml:space="preserve"> PAGEREF _Toc187050788 \h </w:instrText>
            </w:r>
            <w:r w:rsidRPr="0003756D">
              <w:rPr>
                <w:rFonts w:ascii="Times New Roman" w:hAnsi="Times New Roman" w:cs="Times New Roman"/>
                <w:noProof/>
                <w:webHidden/>
                <w:rPrChange w:id="499" w:author="瑋婷 徐" w:date="2025-01-06T10:12:00Z" w16du:dateUtc="2025-01-06T02:12:00Z">
                  <w:rPr>
                    <w:noProof/>
                    <w:webHidden/>
                  </w:rPr>
                </w:rPrChange>
              </w:rPr>
            </w:r>
          </w:ins>
          <w:r w:rsidRPr="0003756D">
            <w:rPr>
              <w:rFonts w:ascii="Times New Roman" w:hAnsi="Times New Roman" w:cs="Times New Roman"/>
              <w:noProof/>
              <w:webHidden/>
              <w:rPrChange w:id="500" w:author="瑋婷 徐" w:date="2025-01-06T10:12:00Z" w16du:dateUtc="2025-01-06T02:12:00Z">
                <w:rPr>
                  <w:noProof/>
                  <w:webHidden/>
                </w:rPr>
              </w:rPrChange>
            </w:rPr>
            <w:fldChar w:fldCharType="separate"/>
          </w:r>
          <w:ins w:id="501" w:author="瑋婷 徐" w:date="2025-01-06T10:12:00Z" w16du:dateUtc="2025-01-06T02:12:00Z">
            <w:r w:rsidRPr="0003756D">
              <w:rPr>
                <w:rFonts w:ascii="Times New Roman" w:hAnsi="Times New Roman" w:cs="Times New Roman"/>
                <w:noProof/>
                <w:webHidden/>
                <w:rPrChange w:id="502" w:author="瑋婷 徐" w:date="2025-01-06T10:12:00Z" w16du:dateUtc="2025-01-06T02:12:00Z">
                  <w:rPr>
                    <w:noProof/>
                    <w:webHidden/>
                  </w:rPr>
                </w:rPrChange>
              </w:rPr>
              <w:t>18</w:t>
            </w:r>
            <w:r w:rsidRPr="0003756D">
              <w:rPr>
                <w:rFonts w:ascii="Times New Roman" w:hAnsi="Times New Roman" w:cs="Times New Roman"/>
                <w:noProof/>
                <w:webHidden/>
                <w:rPrChange w:id="503" w:author="瑋婷 徐" w:date="2025-01-06T10:12:00Z" w16du:dateUtc="2025-01-06T02:12:00Z">
                  <w:rPr>
                    <w:noProof/>
                    <w:webHidden/>
                  </w:rPr>
                </w:rPrChange>
              </w:rPr>
              <w:fldChar w:fldCharType="end"/>
            </w:r>
            <w:r w:rsidRPr="0003756D">
              <w:rPr>
                <w:rStyle w:val="ac"/>
                <w:rFonts w:ascii="Times New Roman" w:hAnsi="Times New Roman"/>
                <w:noProof/>
                <w:rPrChange w:id="504" w:author="瑋婷 徐" w:date="2025-01-06T10:12:00Z" w16du:dateUtc="2025-01-06T02:12:00Z">
                  <w:rPr>
                    <w:rStyle w:val="ac"/>
                    <w:noProof/>
                  </w:rPr>
                </w:rPrChange>
              </w:rPr>
              <w:fldChar w:fldCharType="end"/>
            </w:r>
          </w:ins>
        </w:p>
        <w:p w14:paraId="13E8FE7A" w14:textId="3E30A295" w:rsidR="0003756D" w:rsidRPr="0003756D" w:rsidRDefault="0003756D">
          <w:pPr>
            <w:pStyle w:val="21"/>
            <w:tabs>
              <w:tab w:val="right" w:leader="dot" w:pos="8296"/>
            </w:tabs>
            <w:rPr>
              <w:ins w:id="505" w:author="瑋婷 徐" w:date="2025-01-06T10:12:00Z" w16du:dateUtc="2025-01-06T02:12:00Z"/>
              <w:rFonts w:ascii="Times New Roman" w:eastAsiaTheme="minorEastAsia" w:hAnsi="Times New Roman" w:cs="Times New Roman"/>
              <w:noProof/>
              <w:szCs w:val="24"/>
              <w14:ligatures w14:val="standardContextual"/>
              <w:rPrChange w:id="506" w:author="瑋婷 徐" w:date="2025-01-06T10:12:00Z" w16du:dateUtc="2025-01-06T02:12:00Z">
                <w:rPr>
                  <w:ins w:id="507" w:author="瑋婷 徐" w:date="2025-01-06T10:12:00Z" w16du:dateUtc="2025-01-06T02:12:00Z"/>
                  <w:rFonts w:asciiTheme="minorHAnsi" w:eastAsiaTheme="minorEastAsia" w:hAnsiTheme="minorHAnsi" w:cstheme="minorBidi"/>
                  <w:noProof/>
                  <w:szCs w:val="24"/>
                  <w14:ligatures w14:val="standardContextual"/>
                </w:rPr>
              </w:rPrChange>
            </w:rPr>
          </w:pPr>
          <w:ins w:id="508" w:author="瑋婷 徐" w:date="2025-01-06T10:12:00Z" w16du:dateUtc="2025-01-06T02:12:00Z">
            <w:r w:rsidRPr="0003756D">
              <w:rPr>
                <w:rStyle w:val="ac"/>
                <w:rFonts w:ascii="Times New Roman" w:hAnsi="Times New Roman"/>
                <w:noProof/>
                <w:rPrChange w:id="509" w:author="瑋婷 徐" w:date="2025-01-06T10:12:00Z" w16du:dateUtc="2025-01-06T02:12:00Z">
                  <w:rPr>
                    <w:rStyle w:val="ac"/>
                    <w:noProof/>
                  </w:rPr>
                </w:rPrChange>
              </w:rPr>
              <w:fldChar w:fldCharType="begin"/>
            </w:r>
            <w:r w:rsidRPr="0003756D">
              <w:rPr>
                <w:rStyle w:val="ac"/>
                <w:rFonts w:ascii="Times New Roman" w:hAnsi="Times New Roman"/>
                <w:noProof/>
                <w:rPrChange w:id="510"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511" w:author="瑋婷 徐" w:date="2025-01-06T10:12:00Z" w16du:dateUtc="2025-01-06T02:12:00Z">
                  <w:rPr>
                    <w:noProof/>
                  </w:rPr>
                </w:rPrChange>
              </w:rPr>
              <w:instrText>HYPERLINK \l "_Toc187050789"</w:instrText>
            </w:r>
            <w:r w:rsidRPr="0003756D">
              <w:rPr>
                <w:rStyle w:val="ac"/>
                <w:rFonts w:ascii="Times New Roman" w:hAnsi="Times New Roman"/>
                <w:noProof/>
                <w:rPrChange w:id="512" w:author="瑋婷 徐" w:date="2025-01-06T10:12:00Z" w16du:dateUtc="2025-01-06T02:12:00Z">
                  <w:rPr>
                    <w:rStyle w:val="ac"/>
                    <w:noProof/>
                  </w:rPr>
                </w:rPrChange>
              </w:rPr>
              <w:instrText xml:space="preserve"> </w:instrText>
            </w:r>
            <w:r w:rsidRPr="0003756D">
              <w:rPr>
                <w:rStyle w:val="ac"/>
                <w:rFonts w:ascii="Times New Roman" w:hAnsi="Times New Roman"/>
                <w:noProof/>
                <w:rPrChange w:id="513" w:author="瑋婷 徐" w:date="2025-01-06T10:12:00Z" w16du:dateUtc="2025-01-06T02:12:00Z">
                  <w:rPr>
                    <w:rStyle w:val="ac"/>
                    <w:noProof/>
                  </w:rPr>
                </w:rPrChange>
              </w:rPr>
            </w:r>
            <w:r w:rsidRPr="0003756D">
              <w:rPr>
                <w:rStyle w:val="ac"/>
                <w:rFonts w:ascii="Times New Roman" w:hAnsi="Times New Roman"/>
                <w:noProof/>
                <w:rPrChange w:id="514"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515" w:author="瑋婷 徐" w:date="2025-01-06T10:12:00Z" w16du:dateUtc="2025-01-06T02:12:00Z">
                  <w:rPr>
                    <w:rStyle w:val="ac"/>
                    <w:rFonts w:ascii="Times New Roman" w:eastAsia="標楷體" w:hAnsi="Times New Roman" w:hint="eastAsia"/>
                    <w:b/>
                    <w:bCs/>
                    <w:noProof/>
                  </w:rPr>
                </w:rPrChange>
              </w:rPr>
              <w:t>三、調查訓練班執行情形</w:t>
            </w:r>
            <w:r w:rsidRPr="0003756D">
              <w:rPr>
                <w:rFonts w:ascii="Times New Roman" w:hAnsi="Times New Roman" w:cs="Times New Roman"/>
                <w:noProof/>
                <w:webHidden/>
                <w:rPrChange w:id="516" w:author="瑋婷 徐" w:date="2025-01-06T10:12:00Z" w16du:dateUtc="2025-01-06T02:12:00Z">
                  <w:rPr>
                    <w:noProof/>
                    <w:webHidden/>
                  </w:rPr>
                </w:rPrChange>
              </w:rPr>
              <w:tab/>
            </w:r>
            <w:r w:rsidRPr="0003756D">
              <w:rPr>
                <w:rFonts w:ascii="Times New Roman" w:hAnsi="Times New Roman" w:cs="Times New Roman"/>
                <w:noProof/>
                <w:webHidden/>
                <w:rPrChange w:id="517" w:author="瑋婷 徐" w:date="2025-01-06T10:12:00Z" w16du:dateUtc="2025-01-06T02:12:00Z">
                  <w:rPr>
                    <w:noProof/>
                    <w:webHidden/>
                  </w:rPr>
                </w:rPrChange>
              </w:rPr>
              <w:fldChar w:fldCharType="begin"/>
            </w:r>
            <w:r w:rsidRPr="0003756D">
              <w:rPr>
                <w:rFonts w:ascii="Times New Roman" w:hAnsi="Times New Roman" w:cs="Times New Roman"/>
                <w:noProof/>
                <w:webHidden/>
                <w:rPrChange w:id="518" w:author="瑋婷 徐" w:date="2025-01-06T10:12:00Z" w16du:dateUtc="2025-01-06T02:12:00Z">
                  <w:rPr>
                    <w:noProof/>
                    <w:webHidden/>
                  </w:rPr>
                </w:rPrChange>
              </w:rPr>
              <w:instrText xml:space="preserve"> PAGEREF _Toc187050789 \h </w:instrText>
            </w:r>
            <w:r w:rsidRPr="0003756D">
              <w:rPr>
                <w:rFonts w:ascii="Times New Roman" w:hAnsi="Times New Roman" w:cs="Times New Roman"/>
                <w:noProof/>
                <w:webHidden/>
                <w:rPrChange w:id="519" w:author="瑋婷 徐" w:date="2025-01-06T10:12:00Z" w16du:dateUtc="2025-01-06T02:12:00Z">
                  <w:rPr>
                    <w:noProof/>
                    <w:webHidden/>
                  </w:rPr>
                </w:rPrChange>
              </w:rPr>
            </w:r>
          </w:ins>
          <w:r w:rsidRPr="0003756D">
            <w:rPr>
              <w:rFonts w:ascii="Times New Roman" w:hAnsi="Times New Roman" w:cs="Times New Roman"/>
              <w:noProof/>
              <w:webHidden/>
              <w:rPrChange w:id="520" w:author="瑋婷 徐" w:date="2025-01-06T10:12:00Z" w16du:dateUtc="2025-01-06T02:12:00Z">
                <w:rPr>
                  <w:noProof/>
                  <w:webHidden/>
                </w:rPr>
              </w:rPrChange>
            </w:rPr>
            <w:fldChar w:fldCharType="separate"/>
          </w:r>
          <w:ins w:id="521" w:author="瑋婷 徐" w:date="2025-01-06T10:12:00Z" w16du:dateUtc="2025-01-06T02:12:00Z">
            <w:r w:rsidRPr="0003756D">
              <w:rPr>
                <w:rFonts w:ascii="Times New Roman" w:hAnsi="Times New Roman" w:cs="Times New Roman"/>
                <w:noProof/>
                <w:webHidden/>
                <w:rPrChange w:id="522" w:author="瑋婷 徐" w:date="2025-01-06T10:12:00Z" w16du:dateUtc="2025-01-06T02:12:00Z">
                  <w:rPr>
                    <w:noProof/>
                    <w:webHidden/>
                  </w:rPr>
                </w:rPrChange>
              </w:rPr>
              <w:t>18</w:t>
            </w:r>
            <w:r w:rsidRPr="0003756D">
              <w:rPr>
                <w:rFonts w:ascii="Times New Roman" w:hAnsi="Times New Roman" w:cs="Times New Roman"/>
                <w:noProof/>
                <w:webHidden/>
                <w:rPrChange w:id="523" w:author="瑋婷 徐" w:date="2025-01-06T10:12:00Z" w16du:dateUtc="2025-01-06T02:12:00Z">
                  <w:rPr>
                    <w:noProof/>
                    <w:webHidden/>
                  </w:rPr>
                </w:rPrChange>
              </w:rPr>
              <w:fldChar w:fldCharType="end"/>
            </w:r>
            <w:r w:rsidRPr="0003756D">
              <w:rPr>
                <w:rStyle w:val="ac"/>
                <w:rFonts w:ascii="Times New Roman" w:hAnsi="Times New Roman"/>
                <w:noProof/>
                <w:rPrChange w:id="524" w:author="瑋婷 徐" w:date="2025-01-06T10:12:00Z" w16du:dateUtc="2025-01-06T02:12:00Z">
                  <w:rPr>
                    <w:rStyle w:val="ac"/>
                    <w:noProof/>
                  </w:rPr>
                </w:rPrChange>
              </w:rPr>
              <w:fldChar w:fldCharType="end"/>
            </w:r>
          </w:ins>
        </w:p>
        <w:p w14:paraId="6C774BC2" w14:textId="7B463CBD" w:rsidR="0003756D" w:rsidRPr="0003756D" w:rsidRDefault="0003756D">
          <w:pPr>
            <w:pStyle w:val="31"/>
            <w:tabs>
              <w:tab w:val="right" w:leader="dot" w:pos="8296"/>
            </w:tabs>
            <w:rPr>
              <w:ins w:id="525" w:author="瑋婷 徐" w:date="2025-01-06T10:12:00Z" w16du:dateUtc="2025-01-06T02:12:00Z"/>
              <w:rFonts w:ascii="Times New Roman" w:eastAsiaTheme="minorEastAsia" w:hAnsi="Times New Roman" w:cs="Times New Roman"/>
              <w:noProof/>
              <w:szCs w:val="24"/>
              <w14:ligatures w14:val="standardContextual"/>
              <w:rPrChange w:id="526" w:author="瑋婷 徐" w:date="2025-01-06T10:12:00Z" w16du:dateUtc="2025-01-06T02:12:00Z">
                <w:rPr>
                  <w:ins w:id="527" w:author="瑋婷 徐" w:date="2025-01-06T10:12:00Z" w16du:dateUtc="2025-01-06T02:12:00Z"/>
                  <w:rFonts w:asciiTheme="minorHAnsi" w:eastAsiaTheme="minorEastAsia" w:hAnsiTheme="minorHAnsi" w:cstheme="minorBidi"/>
                  <w:noProof/>
                  <w:szCs w:val="24"/>
                  <w14:ligatures w14:val="standardContextual"/>
                </w:rPr>
              </w:rPrChange>
            </w:rPr>
          </w:pPr>
          <w:ins w:id="528" w:author="瑋婷 徐" w:date="2025-01-06T10:12:00Z" w16du:dateUtc="2025-01-06T02:12:00Z">
            <w:r w:rsidRPr="0003756D">
              <w:rPr>
                <w:rStyle w:val="ac"/>
                <w:rFonts w:ascii="Times New Roman" w:hAnsi="Times New Roman"/>
                <w:noProof/>
                <w:rPrChange w:id="529" w:author="瑋婷 徐" w:date="2025-01-06T10:12:00Z" w16du:dateUtc="2025-01-06T02:12:00Z">
                  <w:rPr>
                    <w:rStyle w:val="ac"/>
                    <w:noProof/>
                  </w:rPr>
                </w:rPrChange>
              </w:rPr>
              <w:fldChar w:fldCharType="begin"/>
            </w:r>
            <w:r w:rsidRPr="0003756D">
              <w:rPr>
                <w:rStyle w:val="ac"/>
                <w:rFonts w:ascii="Times New Roman" w:hAnsi="Times New Roman"/>
                <w:noProof/>
                <w:rPrChange w:id="530"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531" w:author="瑋婷 徐" w:date="2025-01-06T10:12:00Z" w16du:dateUtc="2025-01-06T02:12:00Z">
                  <w:rPr>
                    <w:noProof/>
                  </w:rPr>
                </w:rPrChange>
              </w:rPr>
              <w:instrText>HYPERLINK \l "_Toc187050790"</w:instrText>
            </w:r>
            <w:r w:rsidRPr="0003756D">
              <w:rPr>
                <w:rStyle w:val="ac"/>
                <w:rFonts w:ascii="Times New Roman" w:hAnsi="Times New Roman"/>
                <w:noProof/>
                <w:rPrChange w:id="532" w:author="瑋婷 徐" w:date="2025-01-06T10:12:00Z" w16du:dateUtc="2025-01-06T02:12:00Z">
                  <w:rPr>
                    <w:rStyle w:val="ac"/>
                    <w:noProof/>
                  </w:rPr>
                </w:rPrChange>
              </w:rPr>
              <w:instrText xml:space="preserve"> </w:instrText>
            </w:r>
            <w:r w:rsidRPr="0003756D">
              <w:rPr>
                <w:rStyle w:val="ac"/>
                <w:rFonts w:ascii="Times New Roman" w:hAnsi="Times New Roman"/>
                <w:noProof/>
                <w:rPrChange w:id="533" w:author="瑋婷 徐" w:date="2025-01-06T10:12:00Z" w16du:dateUtc="2025-01-06T02:12:00Z">
                  <w:rPr>
                    <w:rStyle w:val="ac"/>
                    <w:noProof/>
                  </w:rPr>
                </w:rPrChange>
              </w:rPr>
            </w:r>
            <w:r w:rsidRPr="0003756D">
              <w:rPr>
                <w:rStyle w:val="ac"/>
                <w:rFonts w:ascii="Times New Roman" w:hAnsi="Times New Roman"/>
                <w:noProof/>
                <w:rPrChange w:id="534"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535"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536" w:author="瑋婷 徐" w:date="2025-01-06T10:12:00Z" w16du:dateUtc="2025-01-06T02:12:00Z">
                  <w:rPr>
                    <w:rStyle w:val="ac"/>
                    <w:rFonts w:ascii="Times New Roman" w:eastAsia="標楷體" w:hAnsi="Times New Roman" w:hint="eastAsia"/>
                    <w:b/>
                    <w:bCs/>
                    <w:noProof/>
                  </w:rPr>
                </w:rPrChange>
              </w:rPr>
              <w:t>一</w:t>
            </w:r>
            <w:r w:rsidRPr="0003756D">
              <w:rPr>
                <w:rStyle w:val="ac"/>
                <w:rFonts w:ascii="Times New Roman" w:eastAsia="標楷體" w:hAnsi="Times New Roman"/>
                <w:noProof/>
                <w:rPrChange w:id="537"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538" w:author="瑋婷 徐" w:date="2025-01-06T10:12:00Z" w16du:dateUtc="2025-01-06T02:12:00Z">
                  <w:rPr>
                    <w:rStyle w:val="ac"/>
                    <w:rFonts w:ascii="Times New Roman" w:eastAsia="標楷體" w:hAnsi="Times New Roman" w:hint="eastAsia"/>
                    <w:b/>
                    <w:bCs/>
                    <w:noProof/>
                  </w:rPr>
                </w:rPrChange>
              </w:rPr>
              <w:t>臺灣獼猴和繁殖鳥類調查初階訓練班</w:t>
            </w:r>
            <w:r w:rsidRPr="0003756D">
              <w:rPr>
                <w:rFonts w:ascii="Times New Roman" w:hAnsi="Times New Roman" w:cs="Times New Roman"/>
                <w:noProof/>
                <w:webHidden/>
                <w:rPrChange w:id="539" w:author="瑋婷 徐" w:date="2025-01-06T10:12:00Z" w16du:dateUtc="2025-01-06T02:12:00Z">
                  <w:rPr>
                    <w:noProof/>
                    <w:webHidden/>
                  </w:rPr>
                </w:rPrChange>
              </w:rPr>
              <w:tab/>
            </w:r>
            <w:r w:rsidRPr="0003756D">
              <w:rPr>
                <w:rFonts w:ascii="Times New Roman" w:hAnsi="Times New Roman" w:cs="Times New Roman"/>
                <w:noProof/>
                <w:webHidden/>
                <w:rPrChange w:id="540" w:author="瑋婷 徐" w:date="2025-01-06T10:12:00Z" w16du:dateUtc="2025-01-06T02:12:00Z">
                  <w:rPr>
                    <w:noProof/>
                    <w:webHidden/>
                  </w:rPr>
                </w:rPrChange>
              </w:rPr>
              <w:fldChar w:fldCharType="begin"/>
            </w:r>
            <w:r w:rsidRPr="0003756D">
              <w:rPr>
                <w:rFonts w:ascii="Times New Roman" w:hAnsi="Times New Roman" w:cs="Times New Roman"/>
                <w:noProof/>
                <w:webHidden/>
                <w:rPrChange w:id="541" w:author="瑋婷 徐" w:date="2025-01-06T10:12:00Z" w16du:dateUtc="2025-01-06T02:12:00Z">
                  <w:rPr>
                    <w:noProof/>
                    <w:webHidden/>
                  </w:rPr>
                </w:rPrChange>
              </w:rPr>
              <w:instrText xml:space="preserve"> PAGEREF _Toc187050790 \h </w:instrText>
            </w:r>
            <w:r w:rsidRPr="0003756D">
              <w:rPr>
                <w:rFonts w:ascii="Times New Roman" w:hAnsi="Times New Roman" w:cs="Times New Roman"/>
                <w:noProof/>
                <w:webHidden/>
                <w:rPrChange w:id="542" w:author="瑋婷 徐" w:date="2025-01-06T10:12:00Z" w16du:dateUtc="2025-01-06T02:12:00Z">
                  <w:rPr>
                    <w:noProof/>
                    <w:webHidden/>
                  </w:rPr>
                </w:rPrChange>
              </w:rPr>
            </w:r>
          </w:ins>
          <w:r w:rsidRPr="0003756D">
            <w:rPr>
              <w:rFonts w:ascii="Times New Roman" w:hAnsi="Times New Roman" w:cs="Times New Roman"/>
              <w:noProof/>
              <w:webHidden/>
              <w:rPrChange w:id="543" w:author="瑋婷 徐" w:date="2025-01-06T10:12:00Z" w16du:dateUtc="2025-01-06T02:12:00Z">
                <w:rPr>
                  <w:noProof/>
                  <w:webHidden/>
                </w:rPr>
              </w:rPrChange>
            </w:rPr>
            <w:fldChar w:fldCharType="separate"/>
          </w:r>
          <w:ins w:id="544" w:author="瑋婷 徐" w:date="2025-01-06T10:12:00Z" w16du:dateUtc="2025-01-06T02:12:00Z">
            <w:r w:rsidRPr="0003756D">
              <w:rPr>
                <w:rFonts w:ascii="Times New Roman" w:hAnsi="Times New Roman" w:cs="Times New Roman"/>
                <w:noProof/>
                <w:webHidden/>
                <w:rPrChange w:id="545" w:author="瑋婷 徐" w:date="2025-01-06T10:12:00Z" w16du:dateUtc="2025-01-06T02:12:00Z">
                  <w:rPr>
                    <w:noProof/>
                    <w:webHidden/>
                  </w:rPr>
                </w:rPrChange>
              </w:rPr>
              <w:t>18</w:t>
            </w:r>
            <w:r w:rsidRPr="0003756D">
              <w:rPr>
                <w:rFonts w:ascii="Times New Roman" w:hAnsi="Times New Roman" w:cs="Times New Roman"/>
                <w:noProof/>
                <w:webHidden/>
                <w:rPrChange w:id="546" w:author="瑋婷 徐" w:date="2025-01-06T10:12:00Z" w16du:dateUtc="2025-01-06T02:12:00Z">
                  <w:rPr>
                    <w:noProof/>
                    <w:webHidden/>
                  </w:rPr>
                </w:rPrChange>
              </w:rPr>
              <w:fldChar w:fldCharType="end"/>
            </w:r>
            <w:r w:rsidRPr="0003756D">
              <w:rPr>
                <w:rStyle w:val="ac"/>
                <w:rFonts w:ascii="Times New Roman" w:hAnsi="Times New Roman"/>
                <w:noProof/>
                <w:rPrChange w:id="547" w:author="瑋婷 徐" w:date="2025-01-06T10:12:00Z" w16du:dateUtc="2025-01-06T02:12:00Z">
                  <w:rPr>
                    <w:rStyle w:val="ac"/>
                    <w:noProof/>
                  </w:rPr>
                </w:rPrChange>
              </w:rPr>
              <w:fldChar w:fldCharType="end"/>
            </w:r>
          </w:ins>
        </w:p>
        <w:p w14:paraId="37A24F95" w14:textId="5755D2DF" w:rsidR="0003756D" w:rsidRPr="0003756D" w:rsidRDefault="0003756D">
          <w:pPr>
            <w:pStyle w:val="31"/>
            <w:tabs>
              <w:tab w:val="right" w:leader="dot" w:pos="8296"/>
            </w:tabs>
            <w:rPr>
              <w:ins w:id="548" w:author="瑋婷 徐" w:date="2025-01-06T10:12:00Z" w16du:dateUtc="2025-01-06T02:12:00Z"/>
              <w:rFonts w:ascii="Times New Roman" w:eastAsiaTheme="minorEastAsia" w:hAnsi="Times New Roman" w:cs="Times New Roman"/>
              <w:noProof/>
              <w:szCs w:val="24"/>
              <w14:ligatures w14:val="standardContextual"/>
              <w:rPrChange w:id="549" w:author="瑋婷 徐" w:date="2025-01-06T10:12:00Z" w16du:dateUtc="2025-01-06T02:12:00Z">
                <w:rPr>
                  <w:ins w:id="550" w:author="瑋婷 徐" w:date="2025-01-06T10:12:00Z" w16du:dateUtc="2025-01-06T02:12:00Z"/>
                  <w:rFonts w:asciiTheme="minorHAnsi" w:eastAsiaTheme="minorEastAsia" w:hAnsiTheme="minorHAnsi" w:cstheme="minorBidi"/>
                  <w:noProof/>
                  <w:szCs w:val="24"/>
                  <w14:ligatures w14:val="standardContextual"/>
                </w:rPr>
              </w:rPrChange>
            </w:rPr>
          </w:pPr>
          <w:ins w:id="551" w:author="瑋婷 徐" w:date="2025-01-06T10:12:00Z" w16du:dateUtc="2025-01-06T02:12:00Z">
            <w:r w:rsidRPr="0003756D">
              <w:rPr>
                <w:rStyle w:val="ac"/>
                <w:rFonts w:ascii="Times New Roman" w:hAnsi="Times New Roman"/>
                <w:noProof/>
                <w:rPrChange w:id="552" w:author="瑋婷 徐" w:date="2025-01-06T10:12:00Z" w16du:dateUtc="2025-01-06T02:12:00Z">
                  <w:rPr>
                    <w:rStyle w:val="ac"/>
                    <w:noProof/>
                  </w:rPr>
                </w:rPrChange>
              </w:rPr>
              <w:fldChar w:fldCharType="begin"/>
            </w:r>
            <w:r w:rsidRPr="0003756D">
              <w:rPr>
                <w:rStyle w:val="ac"/>
                <w:rFonts w:ascii="Times New Roman" w:hAnsi="Times New Roman"/>
                <w:noProof/>
                <w:rPrChange w:id="553"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554" w:author="瑋婷 徐" w:date="2025-01-06T10:12:00Z" w16du:dateUtc="2025-01-06T02:12:00Z">
                  <w:rPr>
                    <w:noProof/>
                  </w:rPr>
                </w:rPrChange>
              </w:rPr>
              <w:instrText>HYPERLINK \l "_Toc187050791"</w:instrText>
            </w:r>
            <w:r w:rsidRPr="0003756D">
              <w:rPr>
                <w:rStyle w:val="ac"/>
                <w:rFonts w:ascii="Times New Roman" w:hAnsi="Times New Roman"/>
                <w:noProof/>
                <w:rPrChange w:id="555" w:author="瑋婷 徐" w:date="2025-01-06T10:12:00Z" w16du:dateUtc="2025-01-06T02:12:00Z">
                  <w:rPr>
                    <w:rStyle w:val="ac"/>
                    <w:noProof/>
                  </w:rPr>
                </w:rPrChange>
              </w:rPr>
              <w:instrText xml:space="preserve"> </w:instrText>
            </w:r>
            <w:r w:rsidRPr="0003756D">
              <w:rPr>
                <w:rStyle w:val="ac"/>
                <w:rFonts w:ascii="Times New Roman" w:hAnsi="Times New Roman"/>
                <w:noProof/>
                <w:rPrChange w:id="556" w:author="瑋婷 徐" w:date="2025-01-06T10:12:00Z" w16du:dateUtc="2025-01-06T02:12:00Z">
                  <w:rPr>
                    <w:rStyle w:val="ac"/>
                    <w:noProof/>
                  </w:rPr>
                </w:rPrChange>
              </w:rPr>
            </w:r>
            <w:r w:rsidRPr="0003756D">
              <w:rPr>
                <w:rStyle w:val="ac"/>
                <w:rFonts w:ascii="Times New Roman" w:hAnsi="Times New Roman"/>
                <w:noProof/>
                <w:rPrChange w:id="557"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558" w:author="瑋婷 徐" w:date="2025-01-06T10:12:00Z" w16du:dateUtc="2025-01-06T02:12:00Z">
                  <w:rPr>
                    <w:rStyle w:val="ac"/>
                    <w:rFonts w:ascii="Times New Roman" w:eastAsia="標楷體" w:hAnsi="Times New Roman"/>
                    <w:b/>
                    <w:bCs/>
                    <w:noProof/>
                  </w:rPr>
                </w:rPrChange>
              </w:rPr>
              <w:t>(</w:t>
            </w:r>
            <w:r w:rsidRPr="0003756D">
              <w:rPr>
                <w:rStyle w:val="ac"/>
                <w:rFonts w:ascii="Times New Roman" w:eastAsia="標楷體" w:hAnsi="Times New Roman"/>
                <w:noProof/>
                <w:rPrChange w:id="559" w:author="瑋婷 徐" w:date="2025-01-06T10:12:00Z" w16du:dateUtc="2025-01-06T02:12:00Z">
                  <w:rPr>
                    <w:rStyle w:val="ac"/>
                    <w:rFonts w:ascii="Times New Roman" w:eastAsia="標楷體" w:hAnsi="Times New Roman" w:hint="eastAsia"/>
                    <w:b/>
                    <w:bCs/>
                    <w:noProof/>
                  </w:rPr>
                </w:rPrChange>
              </w:rPr>
              <w:t>二</w:t>
            </w:r>
            <w:r w:rsidRPr="0003756D">
              <w:rPr>
                <w:rStyle w:val="ac"/>
                <w:rFonts w:ascii="Times New Roman" w:eastAsia="標楷體" w:hAnsi="Times New Roman"/>
                <w:noProof/>
                <w:rPrChange w:id="560" w:author="瑋婷 徐" w:date="2025-01-06T10:12:00Z" w16du:dateUtc="2025-01-06T02:12:00Z">
                  <w:rPr>
                    <w:rStyle w:val="ac"/>
                    <w:rFonts w:ascii="Times New Roman" w:eastAsia="標楷體" w:hAnsi="Times New Roman"/>
                    <w:b/>
                    <w:bCs/>
                    <w:noProof/>
                  </w:rPr>
                </w:rPrChange>
              </w:rPr>
              <w:t xml:space="preserve">) </w:t>
            </w:r>
            <w:r w:rsidRPr="0003756D">
              <w:rPr>
                <w:rStyle w:val="ac"/>
                <w:rFonts w:ascii="Times New Roman" w:eastAsia="標楷體" w:hAnsi="Times New Roman"/>
                <w:noProof/>
                <w:rPrChange w:id="561" w:author="瑋婷 徐" w:date="2025-01-06T10:12:00Z" w16du:dateUtc="2025-01-06T02:12:00Z">
                  <w:rPr>
                    <w:rStyle w:val="ac"/>
                    <w:rFonts w:ascii="Times New Roman" w:eastAsia="標楷體" w:hAnsi="Times New Roman" w:hint="eastAsia"/>
                    <w:b/>
                    <w:bCs/>
                    <w:noProof/>
                  </w:rPr>
                </w:rPrChange>
              </w:rPr>
              <w:t>繁殖鳥類調查進階班</w:t>
            </w:r>
            <w:r w:rsidRPr="0003756D">
              <w:rPr>
                <w:rFonts w:ascii="Times New Roman" w:hAnsi="Times New Roman" w:cs="Times New Roman"/>
                <w:noProof/>
                <w:webHidden/>
                <w:rPrChange w:id="562" w:author="瑋婷 徐" w:date="2025-01-06T10:12:00Z" w16du:dateUtc="2025-01-06T02:12:00Z">
                  <w:rPr>
                    <w:noProof/>
                    <w:webHidden/>
                  </w:rPr>
                </w:rPrChange>
              </w:rPr>
              <w:tab/>
            </w:r>
            <w:r w:rsidRPr="0003756D">
              <w:rPr>
                <w:rFonts w:ascii="Times New Roman" w:hAnsi="Times New Roman" w:cs="Times New Roman"/>
                <w:noProof/>
                <w:webHidden/>
                <w:rPrChange w:id="563" w:author="瑋婷 徐" w:date="2025-01-06T10:12:00Z" w16du:dateUtc="2025-01-06T02:12:00Z">
                  <w:rPr>
                    <w:noProof/>
                    <w:webHidden/>
                  </w:rPr>
                </w:rPrChange>
              </w:rPr>
              <w:fldChar w:fldCharType="begin"/>
            </w:r>
            <w:r w:rsidRPr="0003756D">
              <w:rPr>
                <w:rFonts w:ascii="Times New Roman" w:hAnsi="Times New Roman" w:cs="Times New Roman"/>
                <w:noProof/>
                <w:webHidden/>
                <w:rPrChange w:id="564" w:author="瑋婷 徐" w:date="2025-01-06T10:12:00Z" w16du:dateUtc="2025-01-06T02:12:00Z">
                  <w:rPr>
                    <w:noProof/>
                    <w:webHidden/>
                  </w:rPr>
                </w:rPrChange>
              </w:rPr>
              <w:instrText xml:space="preserve"> PAGEREF _Toc187050791 \h </w:instrText>
            </w:r>
            <w:r w:rsidRPr="0003756D">
              <w:rPr>
                <w:rFonts w:ascii="Times New Roman" w:hAnsi="Times New Roman" w:cs="Times New Roman"/>
                <w:noProof/>
                <w:webHidden/>
                <w:rPrChange w:id="565" w:author="瑋婷 徐" w:date="2025-01-06T10:12:00Z" w16du:dateUtc="2025-01-06T02:12:00Z">
                  <w:rPr>
                    <w:noProof/>
                    <w:webHidden/>
                  </w:rPr>
                </w:rPrChange>
              </w:rPr>
            </w:r>
          </w:ins>
          <w:r w:rsidRPr="0003756D">
            <w:rPr>
              <w:rFonts w:ascii="Times New Roman" w:hAnsi="Times New Roman" w:cs="Times New Roman"/>
              <w:noProof/>
              <w:webHidden/>
              <w:rPrChange w:id="566" w:author="瑋婷 徐" w:date="2025-01-06T10:12:00Z" w16du:dateUtc="2025-01-06T02:12:00Z">
                <w:rPr>
                  <w:noProof/>
                  <w:webHidden/>
                </w:rPr>
              </w:rPrChange>
            </w:rPr>
            <w:fldChar w:fldCharType="separate"/>
          </w:r>
          <w:ins w:id="567" w:author="瑋婷 徐" w:date="2025-01-06T10:12:00Z" w16du:dateUtc="2025-01-06T02:12:00Z">
            <w:r w:rsidRPr="0003756D">
              <w:rPr>
                <w:rFonts w:ascii="Times New Roman" w:hAnsi="Times New Roman" w:cs="Times New Roman"/>
                <w:noProof/>
                <w:webHidden/>
                <w:rPrChange w:id="568" w:author="瑋婷 徐" w:date="2025-01-06T10:12:00Z" w16du:dateUtc="2025-01-06T02:12:00Z">
                  <w:rPr>
                    <w:noProof/>
                    <w:webHidden/>
                  </w:rPr>
                </w:rPrChange>
              </w:rPr>
              <w:t>20</w:t>
            </w:r>
            <w:r w:rsidRPr="0003756D">
              <w:rPr>
                <w:rFonts w:ascii="Times New Roman" w:hAnsi="Times New Roman" w:cs="Times New Roman"/>
                <w:noProof/>
                <w:webHidden/>
                <w:rPrChange w:id="569" w:author="瑋婷 徐" w:date="2025-01-06T10:12:00Z" w16du:dateUtc="2025-01-06T02:12:00Z">
                  <w:rPr>
                    <w:noProof/>
                    <w:webHidden/>
                  </w:rPr>
                </w:rPrChange>
              </w:rPr>
              <w:fldChar w:fldCharType="end"/>
            </w:r>
            <w:r w:rsidRPr="0003756D">
              <w:rPr>
                <w:rStyle w:val="ac"/>
                <w:rFonts w:ascii="Times New Roman" w:hAnsi="Times New Roman"/>
                <w:noProof/>
                <w:rPrChange w:id="570" w:author="瑋婷 徐" w:date="2025-01-06T10:12:00Z" w16du:dateUtc="2025-01-06T02:12:00Z">
                  <w:rPr>
                    <w:rStyle w:val="ac"/>
                    <w:noProof/>
                  </w:rPr>
                </w:rPrChange>
              </w:rPr>
              <w:fldChar w:fldCharType="end"/>
            </w:r>
          </w:ins>
        </w:p>
        <w:p w14:paraId="68D3D594" w14:textId="261FB3B2" w:rsidR="0003756D" w:rsidRPr="0003756D" w:rsidRDefault="0003756D">
          <w:pPr>
            <w:pStyle w:val="11"/>
            <w:rPr>
              <w:ins w:id="571" w:author="瑋婷 徐" w:date="2025-01-06T10:12:00Z" w16du:dateUtc="2025-01-06T02:12:00Z"/>
              <w:rFonts w:ascii="Times New Roman" w:eastAsiaTheme="minorEastAsia" w:hAnsi="Times New Roman" w:cs="Times New Roman"/>
              <w:noProof/>
              <w:szCs w:val="24"/>
              <w14:ligatures w14:val="standardContextual"/>
              <w:rPrChange w:id="572" w:author="瑋婷 徐" w:date="2025-01-06T10:12:00Z" w16du:dateUtc="2025-01-06T02:12:00Z">
                <w:rPr>
                  <w:ins w:id="573" w:author="瑋婷 徐" w:date="2025-01-06T10:12:00Z" w16du:dateUtc="2025-01-06T02:12:00Z"/>
                  <w:rFonts w:asciiTheme="minorHAnsi" w:eastAsiaTheme="minorEastAsia" w:hAnsiTheme="minorHAnsi" w:cstheme="minorBidi"/>
                  <w:noProof/>
                  <w:szCs w:val="24"/>
                  <w14:ligatures w14:val="standardContextual"/>
                </w:rPr>
              </w:rPrChange>
            </w:rPr>
          </w:pPr>
          <w:ins w:id="574" w:author="瑋婷 徐" w:date="2025-01-06T10:12:00Z" w16du:dateUtc="2025-01-06T02:12:00Z">
            <w:r w:rsidRPr="0003756D">
              <w:rPr>
                <w:rStyle w:val="ac"/>
                <w:rFonts w:ascii="Times New Roman" w:hAnsi="Times New Roman"/>
                <w:noProof/>
                <w:rPrChange w:id="575" w:author="瑋婷 徐" w:date="2025-01-06T10:12:00Z" w16du:dateUtc="2025-01-06T02:12:00Z">
                  <w:rPr>
                    <w:rStyle w:val="ac"/>
                    <w:noProof/>
                  </w:rPr>
                </w:rPrChange>
              </w:rPr>
              <w:fldChar w:fldCharType="begin"/>
            </w:r>
            <w:r w:rsidRPr="0003756D">
              <w:rPr>
                <w:rStyle w:val="ac"/>
                <w:rFonts w:ascii="Times New Roman" w:hAnsi="Times New Roman"/>
                <w:noProof/>
                <w:rPrChange w:id="576"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577" w:author="瑋婷 徐" w:date="2025-01-06T10:12:00Z" w16du:dateUtc="2025-01-06T02:12:00Z">
                  <w:rPr>
                    <w:noProof/>
                  </w:rPr>
                </w:rPrChange>
              </w:rPr>
              <w:instrText>HYPERLINK \l "_Toc187050792"</w:instrText>
            </w:r>
            <w:r w:rsidRPr="0003756D">
              <w:rPr>
                <w:rStyle w:val="ac"/>
                <w:rFonts w:ascii="Times New Roman" w:hAnsi="Times New Roman"/>
                <w:noProof/>
                <w:rPrChange w:id="578" w:author="瑋婷 徐" w:date="2025-01-06T10:12:00Z" w16du:dateUtc="2025-01-06T02:12:00Z">
                  <w:rPr>
                    <w:rStyle w:val="ac"/>
                    <w:noProof/>
                  </w:rPr>
                </w:rPrChange>
              </w:rPr>
              <w:instrText xml:space="preserve"> </w:instrText>
            </w:r>
            <w:r w:rsidRPr="0003756D">
              <w:rPr>
                <w:rStyle w:val="ac"/>
                <w:rFonts w:ascii="Times New Roman" w:hAnsi="Times New Roman"/>
                <w:noProof/>
                <w:rPrChange w:id="579" w:author="瑋婷 徐" w:date="2025-01-06T10:12:00Z" w16du:dateUtc="2025-01-06T02:12:00Z">
                  <w:rPr>
                    <w:rStyle w:val="ac"/>
                    <w:noProof/>
                  </w:rPr>
                </w:rPrChange>
              </w:rPr>
            </w:r>
            <w:r w:rsidRPr="0003756D">
              <w:rPr>
                <w:rStyle w:val="ac"/>
                <w:rFonts w:ascii="Times New Roman" w:hAnsi="Times New Roman"/>
                <w:noProof/>
                <w:rPrChange w:id="580"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581" w:author="瑋婷 徐" w:date="2025-01-06T10:12:00Z" w16du:dateUtc="2025-01-06T02:12:00Z">
                  <w:rPr>
                    <w:rStyle w:val="ac"/>
                    <w:rFonts w:ascii="Times New Roman" w:eastAsia="標楷體" w:hAnsi="Times New Roman" w:hint="eastAsia"/>
                    <w:b/>
                    <w:bCs/>
                    <w:noProof/>
                  </w:rPr>
                </w:rPrChange>
              </w:rPr>
              <w:t>伍、</w:t>
            </w:r>
            <w:r w:rsidRPr="0003756D">
              <w:rPr>
                <w:rStyle w:val="ac"/>
                <w:rFonts w:ascii="Times New Roman" w:eastAsia="標楷體" w:hAnsi="Times New Roman"/>
                <w:noProof/>
                <w:rPrChange w:id="582" w:author="瑋婷 徐" w:date="2025-01-06T10:12:00Z" w16du:dateUtc="2025-01-06T02:12:00Z">
                  <w:rPr>
                    <w:rStyle w:val="ac"/>
                    <w:rFonts w:ascii="Times New Roman" w:eastAsia="標楷體" w:hAnsi="Times New Roman"/>
                    <w:b/>
                    <w:bCs/>
                    <w:noProof/>
                  </w:rPr>
                </w:rPrChange>
              </w:rPr>
              <w:t>2023</w:t>
            </w:r>
            <w:r w:rsidRPr="0003756D">
              <w:rPr>
                <w:rStyle w:val="ac"/>
                <w:rFonts w:ascii="Times New Roman" w:eastAsia="標楷體" w:hAnsi="Times New Roman"/>
                <w:noProof/>
                <w:rPrChange w:id="583" w:author="瑋婷 徐" w:date="2025-01-06T10:12:00Z" w16du:dateUtc="2025-01-06T02:12:00Z">
                  <w:rPr>
                    <w:rStyle w:val="ac"/>
                    <w:rFonts w:ascii="Times New Roman" w:eastAsia="標楷體" w:hAnsi="Times New Roman" w:hint="eastAsia"/>
                    <w:b/>
                    <w:bCs/>
                    <w:noProof/>
                  </w:rPr>
                </w:rPrChange>
              </w:rPr>
              <w:t>年遭遇問題及建議解決方案</w:t>
            </w:r>
            <w:r w:rsidRPr="0003756D">
              <w:rPr>
                <w:rFonts w:ascii="Times New Roman" w:hAnsi="Times New Roman" w:cs="Times New Roman"/>
                <w:noProof/>
                <w:webHidden/>
                <w:rPrChange w:id="584" w:author="瑋婷 徐" w:date="2025-01-06T10:12:00Z" w16du:dateUtc="2025-01-06T02:12:00Z">
                  <w:rPr>
                    <w:noProof/>
                    <w:webHidden/>
                  </w:rPr>
                </w:rPrChange>
              </w:rPr>
              <w:tab/>
            </w:r>
            <w:r w:rsidRPr="0003756D">
              <w:rPr>
                <w:rFonts w:ascii="Times New Roman" w:hAnsi="Times New Roman" w:cs="Times New Roman"/>
                <w:noProof/>
                <w:webHidden/>
                <w:rPrChange w:id="585" w:author="瑋婷 徐" w:date="2025-01-06T10:12:00Z" w16du:dateUtc="2025-01-06T02:12:00Z">
                  <w:rPr>
                    <w:noProof/>
                    <w:webHidden/>
                  </w:rPr>
                </w:rPrChange>
              </w:rPr>
              <w:fldChar w:fldCharType="begin"/>
            </w:r>
            <w:r w:rsidRPr="0003756D">
              <w:rPr>
                <w:rFonts w:ascii="Times New Roman" w:hAnsi="Times New Roman" w:cs="Times New Roman"/>
                <w:noProof/>
                <w:webHidden/>
                <w:rPrChange w:id="586" w:author="瑋婷 徐" w:date="2025-01-06T10:12:00Z" w16du:dateUtc="2025-01-06T02:12:00Z">
                  <w:rPr>
                    <w:noProof/>
                    <w:webHidden/>
                  </w:rPr>
                </w:rPrChange>
              </w:rPr>
              <w:instrText xml:space="preserve"> PAGEREF _Toc187050792 \h </w:instrText>
            </w:r>
            <w:r w:rsidRPr="0003756D">
              <w:rPr>
                <w:rFonts w:ascii="Times New Roman" w:hAnsi="Times New Roman" w:cs="Times New Roman"/>
                <w:noProof/>
                <w:webHidden/>
                <w:rPrChange w:id="587" w:author="瑋婷 徐" w:date="2025-01-06T10:12:00Z" w16du:dateUtc="2025-01-06T02:12:00Z">
                  <w:rPr>
                    <w:noProof/>
                    <w:webHidden/>
                  </w:rPr>
                </w:rPrChange>
              </w:rPr>
            </w:r>
          </w:ins>
          <w:r w:rsidRPr="0003756D">
            <w:rPr>
              <w:rFonts w:ascii="Times New Roman" w:hAnsi="Times New Roman" w:cs="Times New Roman"/>
              <w:noProof/>
              <w:webHidden/>
              <w:rPrChange w:id="588" w:author="瑋婷 徐" w:date="2025-01-06T10:12:00Z" w16du:dateUtc="2025-01-06T02:12:00Z">
                <w:rPr>
                  <w:noProof/>
                  <w:webHidden/>
                </w:rPr>
              </w:rPrChange>
            </w:rPr>
            <w:fldChar w:fldCharType="separate"/>
          </w:r>
          <w:ins w:id="589" w:author="瑋婷 徐" w:date="2025-01-06T10:12:00Z" w16du:dateUtc="2025-01-06T02:12:00Z">
            <w:r w:rsidRPr="0003756D">
              <w:rPr>
                <w:rFonts w:ascii="Times New Roman" w:hAnsi="Times New Roman" w:cs="Times New Roman"/>
                <w:noProof/>
                <w:webHidden/>
                <w:rPrChange w:id="590" w:author="瑋婷 徐" w:date="2025-01-06T10:12:00Z" w16du:dateUtc="2025-01-06T02:12:00Z">
                  <w:rPr>
                    <w:noProof/>
                    <w:webHidden/>
                  </w:rPr>
                </w:rPrChange>
              </w:rPr>
              <w:t>21</w:t>
            </w:r>
            <w:r w:rsidRPr="0003756D">
              <w:rPr>
                <w:rFonts w:ascii="Times New Roman" w:hAnsi="Times New Roman" w:cs="Times New Roman"/>
                <w:noProof/>
                <w:webHidden/>
                <w:rPrChange w:id="591" w:author="瑋婷 徐" w:date="2025-01-06T10:12:00Z" w16du:dateUtc="2025-01-06T02:12:00Z">
                  <w:rPr>
                    <w:noProof/>
                    <w:webHidden/>
                  </w:rPr>
                </w:rPrChange>
              </w:rPr>
              <w:fldChar w:fldCharType="end"/>
            </w:r>
            <w:r w:rsidRPr="0003756D">
              <w:rPr>
                <w:rStyle w:val="ac"/>
                <w:rFonts w:ascii="Times New Roman" w:hAnsi="Times New Roman"/>
                <w:noProof/>
                <w:rPrChange w:id="592" w:author="瑋婷 徐" w:date="2025-01-06T10:12:00Z" w16du:dateUtc="2025-01-06T02:12:00Z">
                  <w:rPr>
                    <w:rStyle w:val="ac"/>
                    <w:noProof/>
                  </w:rPr>
                </w:rPrChange>
              </w:rPr>
              <w:fldChar w:fldCharType="end"/>
            </w:r>
          </w:ins>
        </w:p>
        <w:p w14:paraId="21B56F6D" w14:textId="263F6B44" w:rsidR="0003756D" w:rsidRPr="0003756D" w:rsidRDefault="0003756D">
          <w:pPr>
            <w:pStyle w:val="11"/>
            <w:rPr>
              <w:ins w:id="593" w:author="瑋婷 徐" w:date="2025-01-06T10:12:00Z" w16du:dateUtc="2025-01-06T02:12:00Z"/>
              <w:rFonts w:ascii="Times New Roman" w:eastAsiaTheme="minorEastAsia" w:hAnsi="Times New Roman" w:cs="Times New Roman"/>
              <w:noProof/>
              <w:szCs w:val="24"/>
              <w14:ligatures w14:val="standardContextual"/>
              <w:rPrChange w:id="594" w:author="瑋婷 徐" w:date="2025-01-06T10:12:00Z" w16du:dateUtc="2025-01-06T02:12:00Z">
                <w:rPr>
                  <w:ins w:id="595" w:author="瑋婷 徐" w:date="2025-01-06T10:12:00Z" w16du:dateUtc="2025-01-06T02:12:00Z"/>
                  <w:rFonts w:asciiTheme="minorHAnsi" w:eastAsiaTheme="minorEastAsia" w:hAnsiTheme="minorHAnsi" w:cstheme="minorBidi"/>
                  <w:noProof/>
                  <w:szCs w:val="24"/>
                  <w14:ligatures w14:val="standardContextual"/>
                </w:rPr>
              </w:rPrChange>
            </w:rPr>
          </w:pPr>
          <w:ins w:id="596" w:author="瑋婷 徐" w:date="2025-01-06T10:12:00Z" w16du:dateUtc="2025-01-06T02:12:00Z">
            <w:r w:rsidRPr="0003756D">
              <w:rPr>
                <w:rStyle w:val="ac"/>
                <w:rFonts w:ascii="Times New Roman" w:hAnsi="Times New Roman"/>
                <w:noProof/>
                <w:rPrChange w:id="597" w:author="瑋婷 徐" w:date="2025-01-06T10:12:00Z" w16du:dateUtc="2025-01-06T02:12:00Z">
                  <w:rPr>
                    <w:rStyle w:val="ac"/>
                    <w:noProof/>
                  </w:rPr>
                </w:rPrChange>
              </w:rPr>
              <w:fldChar w:fldCharType="begin"/>
            </w:r>
            <w:r w:rsidRPr="0003756D">
              <w:rPr>
                <w:rStyle w:val="ac"/>
                <w:rFonts w:ascii="Times New Roman" w:hAnsi="Times New Roman"/>
                <w:noProof/>
                <w:rPrChange w:id="598"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599" w:author="瑋婷 徐" w:date="2025-01-06T10:12:00Z" w16du:dateUtc="2025-01-06T02:12:00Z">
                  <w:rPr>
                    <w:noProof/>
                  </w:rPr>
                </w:rPrChange>
              </w:rPr>
              <w:instrText>HYPERLINK \l "_Toc187050793"</w:instrText>
            </w:r>
            <w:r w:rsidRPr="0003756D">
              <w:rPr>
                <w:rStyle w:val="ac"/>
                <w:rFonts w:ascii="Times New Roman" w:hAnsi="Times New Roman"/>
                <w:noProof/>
                <w:rPrChange w:id="600" w:author="瑋婷 徐" w:date="2025-01-06T10:12:00Z" w16du:dateUtc="2025-01-06T02:12:00Z">
                  <w:rPr>
                    <w:rStyle w:val="ac"/>
                    <w:noProof/>
                  </w:rPr>
                </w:rPrChange>
              </w:rPr>
              <w:instrText xml:space="preserve"> </w:instrText>
            </w:r>
            <w:r w:rsidRPr="0003756D">
              <w:rPr>
                <w:rStyle w:val="ac"/>
                <w:rFonts w:ascii="Times New Roman" w:hAnsi="Times New Roman"/>
                <w:noProof/>
                <w:rPrChange w:id="601" w:author="瑋婷 徐" w:date="2025-01-06T10:12:00Z" w16du:dateUtc="2025-01-06T02:12:00Z">
                  <w:rPr>
                    <w:rStyle w:val="ac"/>
                    <w:noProof/>
                  </w:rPr>
                </w:rPrChange>
              </w:rPr>
            </w:r>
            <w:r w:rsidRPr="0003756D">
              <w:rPr>
                <w:rStyle w:val="ac"/>
                <w:rFonts w:ascii="Times New Roman" w:hAnsi="Times New Roman"/>
                <w:noProof/>
                <w:rPrChange w:id="602"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603" w:author="瑋婷 徐" w:date="2025-01-06T10:12:00Z" w16du:dateUtc="2025-01-06T02:12:00Z">
                  <w:rPr>
                    <w:rStyle w:val="ac"/>
                    <w:rFonts w:ascii="Times New Roman" w:eastAsia="標楷體" w:hAnsi="Times New Roman" w:hint="eastAsia"/>
                    <w:b/>
                    <w:bCs/>
                    <w:noProof/>
                  </w:rPr>
                </w:rPrChange>
              </w:rPr>
              <w:t>陸、未來展望</w:t>
            </w:r>
            <w:r w:rsidRPr="0003756D">
              <w:rPr>
                <w:rFonts w:ascii="Times New Roman" w:hAnsi="Times New Roman" w:cs="Times New Roman"/>
                <w:noProof/>
                <w:webHidden/>
                <w:rPrChange w:id="604" w:author="瑋婷 徐" w:date="2025-01-06T10:12:00Z" w16du:dateUtc="2025-01-06T02:12:00Z">
                  <w:rPr>
                    <w:noProof/>
                    <w:webHidden/>
                  </w:rPr>
                </w:rPrChange>
              </w:rPr>
              <w:tab/>
            </w:r>
            <w:r w:rsidRPr="0003756D">
              <w:rPr>
                <w:rFonts w:ascii="Times New Roman" w:hAnsi="Times New Roman" w:cs="Times New Roman"/>
                <w:noProof/>
                <w:webHidden/>
                <w:rPrChange w:id="605" w:author="瑋婷 徐" w:date="2025-01-06T10:12:00Z" w16du:dateUtc="2025-01-06T02:12:00Z">
                  <w:rPr>
                    <w:noProof/>
                    <w:webHidden/>
                  </w:rPr>
                </w:rPrChange>
              </w:rPr>
              <w:fldChar w:fldCharType="begin"/>
            </w:r>
            <w:r w:rsidRPr="0003756D">
              <w:rPr>
                <w:rFonts w:ascii="Times New Roman" w:hAnsi="Times New Roman" w:cs="Times New Roman"/>
                <w:noProof/>
                <w:webHidden/>
                <w:rPrChange w:id="606" w:author="瑋婷 徐" w:date="2025-01-06T10:12:00Z" w16du:dateUtc="2025-01-06T02:12:00Z">
                  <w:rPr>
                    <w:noProof/>
                    <w:webHidden/>
                  </w:rPr>
                </w:rPrChange>
              </w:rPr>
              <w:instrText xml:space="preserve"> PAGEREF _Toc187050793 \h </w:instrText>
            </w:r>
            <w:r w:rsidRPr="0003756D">
              <w:rPr>
                <w:rFonts w:ascii="Times New Roman" w:hAnsi="Times New Roman" w:cs="Times New Roman"/>
                <w:noProof/>
                <w:webHidden/>
                <w:rPrChange w:id="607" w:author="瑋婷 徐" w:date="2025-01-06T10:12:00Z" w16du:dateUtc="2025-01-06T02:12:00Z">
                  <w:rPr>
                    <w:noProof/>
                    <w:webHidden/>
                  </w:rPr>
                </w:rPrChange>
              </w:rPr>
            </w:r>
          </w:ins>
          <w:r w:rsidRPr="0003756D">
            <w:rPr>
              <w:rFonts w:ascii="Times New Roman" w:hAnsi="Times New Roman" w:cs="Times New Roman"/>
              <w:noProof/>
              <w:webHidden/>
              <w:rPrChange w:id="608" w:author="瑋婷 徐" w:date="2025-01-06T10:12:00Z" w16du:dateUtc="2025-01-06T02:12:00Z">
                <w:rPr>
                  <w:noProof/>
                  <w:webHidden/>
                </w:rPr>
              </w:rPrChange>
            </w:rPr>
            <w:fldChar w:fldCharType="separate"/>
          </w:r>
          <w:ins w:id="609" w:author="瑋婷 徐" w:date="2025-01-06T10:12:00Z" w16du:dateUtc="2025-01-06T02:12:00Z">
            <w:r w:rsidRPr="0003756D">
              <w:rPr>
                <w:rFonts w:ascii="Times New Roman" w:hAnsi="Times New Roman" w:cs="Times New Roman"/>
                <w:noProof/>
                <w:webHidden/>
                <w:rPrChange w:id="610" w:author="瑋婷 徐" w:date="2025-01-06T10:12:00Z" w16du:dateUtc="2025-01-06T02:12:00Z">
                  <w:rPr>
                    <w:noProof/>
                    <w:webHidden/>
                  </w:rPr>
                </w:rPrChange>
              </w:rPr>
              <w:t>23</w:t>
            </w:r>
            <w:r w:rsidRPr="0003756D">
              <w:rPr>
                <w:rFonts w:ascii="Times New Roman" w:hAnsi="Times New Roman" w:cs="Times New Roman"/>
                <w:noProof/>
                <w:webHidden/>
                <w:rPrChange w:id="611" w:author="瑋婷 徐" w:date="2025-01-06T10:12:00Z" w16du:dateUtc="2025-01-06T02:12:00Z">
                  <w:rPr>
                    <w:noProof/>
                    <w:webHidden/>
                  </w:rPr>
                </w:rPrChange>
              </w:rPr>
              <w:fldChar w:fldCharType="end"/>
            </w:r>
            <w:r w:rsidRPr="0003756D">
              <w:rPr>
                <w:rStyle w:val="ac"/>
                <w:rFonts w:ascii="Times New Roman" w:hAnsi="Times New Roman"/>
                <w:noProof/>
                <w:rPrChange w:id="612" w:author="瑋婷 徐" w:date="2025-01-06T10:12:00Z" w16du:dateUtc="2025-01-06T02:12:00Z">
                  <w:rPr>
                    <w:rStyle w:val="ac"/>
                    <w:noProof/>
                  </w:rPr>
                </w:rPrChange>
              </w:rPr>
              <w:fldChar w:fldCharType="end"/>
            </w:r>
          </w:ins>
        </w:p>
        <w:p w14:paraId="48806836" w14:textId="249CF896" w:rsidR="0003756D" w:rsidRPr="0003756D" w:rsidRDefault="0003756D">
          <w:pPr>
            <w:pStyle w:val="11"/>
            <w:rPr>
              <w:ins w:id="613" w:author="瑋婷 徐" w:date="2025-01-06T10:12:00Z" w16du:dateUtc="2025-01-06T02:12:00Z"/>
              <w:rFonts w:ascii="Times New Roman" w:eastAsiaTheme="minorEastAsia" w:hAnsi="Times New Roman" w:cs="Times New Roman"/>
              <w:noProof/>
              <w:szCs w:val="24"/>
              <w14:ligatures w14:val="standardContextual"/>
              <w:rPrChange w:id="614" w:author="瑋婷 徐" w:date="2025-01-06T10:12:00Z" w16du:dateUtc="2025-01-06T02:12:00Z">
                <w:rPr>
                  <w:ins w:id="615" w:author="瑋婷 徐" w:date="2025-01-06T10:12:00Z" w16du:dateUtc="2025-01-06T02:12:00Z"/>
                  <w:rFonts w:asciiTheme="minorHAnsi" w:eastAsiaTheme="minorEastAsia" w:hAnsiTheme="minorHAnsi" w:cstheme="minorBidi"/>
                  <w:noProof/>
                  <w:szCs w:val="24"/>
                  <w14:ligatures w14:val="standardContextual"/>
                </w:rPr>
              </w:rPrChange>
            </w:rPr>
          </w:pPr>
          <w:ins w:id="616" w:author="瑋婷 徐" w:date="2025-01-06T10:12:00Z" w16du:dateUtc="2025-01-06T02:12:00Z">
            <w:r w:rsidRPr="0003756D">
              <w:rPr>
                <w:rStyle w:val="ac"/>
                <w:rFonts w:ascii="Times New Roman" w:hAnsi="Times New Roman"/>
                <w:noProof/>
                <w:rPrChange w:id="617" w:author="瑋婷 徐" w:date="2025-01-06T10:12:00Z" w16du:dateUtc="2025-01-06T02:12:00Z">
                  <w:rPr>
                    <w:rStyle w:val="ac"/>
                    <w:noProof/>
                  </w:rPr>
                </w:rPrChange>
              </w:rPr>
              <w:fldChar w:fldCharType="begin"/>
            </w:r>
            <w:r w:rsidRPr="0003756D">
              <w:rPr>
                <w:rStyle w:val="ac"/>
                <w:rFonts w:ascii="Times New Roman" w:hAnsi="Times New Roman"/>
                <w:noProof/>
                <w:rPrChange w:id="618"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619" w:author="瑋婷 徐" w:date="2025-01-06T10:12:00Z" w16du:dateUtc="2025-01-06T02:12:00Z">
                  <w:rPr>
                    <w:noProof/>
                  </w:rPr>
                </w:rPrChange>
              </w:rPr>
              <w:instrText>HYPERLINK \l "_Toc187050794"</w:instrText>
            </w:r>
            <w:r w:rsidRPr="0003756D">
              <w:rPr>
                <w:rStyle w:val="ac"/>
                <w:rFonts w:ascii="Times New Roman" w:hAnsi="Times New Roman"/>
                <w:noProof/>
                <w:rPrChange w:id="620" w:author="瑋婷 徐" w:date="2025-01-06T10:12:00Z" w16du:dateUtc="2025-01-06T02:12:00Z">
                  <w:rPr>
                    <w:rStyle w:val="ac"/>
                    <w:noProof/>
                  </w:rPr>
                </w:rPrChange>
              </w:rPr>
              <w:instrText xml:space="preserve"> </w:instrText>
            </w:r>
            <w:r w:rsidRPr="0003756D">
              <w:rPr>
                <w:rStyle w:val="ac"/>
                <w:rFonts w:ascii="Times New Roman" w:hAnsi="Times New Roman"/>
                <w:noProof/>
                <w:rPrChange w:id="621" w:author="瑋婷 徐" w:date="2025-01-06T10:12:00Z" w16du:dateUtc="2025-01-06T02:12:00Z">
                  <w:rPr>
                    <w:rStyle w:val="ac"/>
                    <w:noProof/>
                  </w:rPr>
                </w:rPrChange>
              </w:rPr>
            </w:r>
            <w:r w:rsidRPr="0003756D">
              <w:rPr>
                <w:rStyle w:val="ac"/>
                <w:rFonts w:ascii="Times New Roman" w:hAnsi="Times New Roman"/>
                <w:noProof/>
                <w:rPrChange w:id="622"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623" w:author="瑋婷 徐" w:date="2025-01-06T10:12:00Z" w16du:dateUtc="2025-01-06T02:12:00Z">
                  <w:rPr>
                    <w:rStyle w:val="ac"/>
                    <w:rFonts w:ascii="Times New Roman" w:eastAsia="標楷體" w:hAnsi="Times New Roman" w:hint="eastAsia"/>
                    <w:b/>
                    <w:bCs/>
                    <w:noProof/>
                  </w:rPr>
                </w:rPrChange>
              </w:rPr>
              <w:t>引用文獻</w:t>
            </w:r>
            <w:r w:rsidRPr="0003756D">
              <w:rPr>
                <w:rFonts w:ascii="Times New Roman" w:hAnsi="Times New Roman" w:cs="Times New Roman"/>
                <w:noProof/>
                <w:webHidden/>
                <w:rPrChange w:id="624" w:author="瑋婷 徐" w:date="2025-01-06T10:12:00Z" w16du:dateUtc="2025-01-06T02:12:00Z">
                  <w:rPr>
                    <w:noProof/>
                    <w:webHidden/>
                  </w:rPr>
                </w:rPrChange>
              </w:rPr>
              <w:tab/>
            </w:r>
            <w:r w:rsidRPr="0003756D">
              <w:rPr>
                <w:rFonts w:ascii="Times New Roman" w:hAnsi="Times New Roman" w:cs="Times New Roman"/>
                <w:noProof/>
                <w:webHidden/>
                <w:rPrChange w:id="625" w:author="瑋婷 徐" w:date="2025-01-06T10:12:00Z" w16du:dateUtc="2025-01-06T02:12:00Z">
                  <w:rPr>
                    <w:noProof/>
                    <w:webHidden/>
                  </w:rPr>
                </w:rPrChange>
              </w:rPr>
              <w:fldChar w:fldCharType="begin"/>
            </w:r>
            <w:r w:rsidRPr="0003756D">
              <w:rPr>
                <w:rFonts w:ascii="Times New Roman" w:hAnsi="Times New Roman" w:cs="Times New Roman"/>
                <w:noProof/>
                <w:webHidden/>
                <w:rPrChange w:id="626" w:author="瑋婷 徐" w:date="2025-01-06T10:12:00Z" w16du:dateUtc="2025-01-06T02:12:00Z">
                  <w:rPr>
                    <w:noProof/>
                    <w:webHidden/>
                  </w:rPr>
                </w:rPrChange>
              </w:rPr>
              <w:instrText xml:space="preserve"> PAGEREF _Toc187050794 \h </w:instrText>
            </w:r>
            <w:r w:rsidRPr="0003756D">
              <w:rPr>
                <w:rFonts w:ascii="Times New Roman" w:hAnsi="Times New Roman" w:cs="Times New Roman"/>
                <w:noProof/>
                <w:webHidden/>
                <w:rPrChange w:id="627" w:author="瑋婷 徐" w:date="2025-01-06T10:12:00Z" w16du:dateUtc="2025-01-06T02:12:00Z">
                  <w:rPr>
                    <w:noProof/>
                    <w:webHidden/>
                  </w:rPr>
                </w:rPrChange>
              </w:rPr>
            </w:r>
          </w:ins>
          <w:r w:rsidRPr="0003756D">
            <w:rPr>
              <w:rFonts w:ascii="Times New Roman" w:hAnsi="Times New Roman" w:cs="Times New Roman"/>
              <w:noProof/>
              <w:webHidden/>
              <w:rPrChange w:id="628" w:author="瑋婷 徐" w:date="2025-01-06T10:12:00Z" w16du:dateUtc="2025-01-06T02:12:00Z">
                <w:rPr>
                  <w:noProof/>
                  <w:webHidden/>
                </w:rPr>
              </w:rPrChange>
            </w:rPr>
            <w:fldChar w:fldCharType="separate"/>
          </w:r>
          <w:ins w:id="629" w:author="瑋婷 徐" w:date="2025-01-06T10:12:00Z" w16du:dateUtc="2025-01-06T02:12:00Z">
            <w:r w:rsidRPr="0003756D">
              <w:rPr>
                <w:rFonts w:ascii="Times New Roman" w:hAnsi="Times New Roman" w:cs="Times New Roman"/>
                <w:noProof/>
                <w:webHidden/>
                <w:rPrChange w:id="630" w:author="瑋婷 徐" w:date="2025-01-06T10:12:00Z" w16du:dateUtc="2025-01-06T02:12:00Z">
                  <w:rPr>
                    <w:noProof/>
                    <w:webHidden/>
                  </w:rPr>
                </w:rPrChange>
              </w:rPr>
              <w:t>25</w:t>
            </w:r>
            <w:r w:rsidRPr="0003756D">
              <w:rPr>
                <w:rFonts w:ascii="Times New Roman" w:hAnsi="Times New Roman" w:cs="Times New Roman"/>
                <w:noProof/>
                <w:webHidden/>
                <w:rPrChange w:id="631" w:author="瑋婷 徐" w:date="2025-01-06T10:12:00Z" w16du:dateUtc="2025-01-06T02:12:00Z">
                  <w:rPr>
                    <w:noProof/>
                    <w:webHidden/>
                  </w:rPr>
                </w:rPrChange>
              </w:rPr>
              <w:fldChar w:fldCharType="end"/>
            </w:r>
            <w:r w:rsidRPr="0003756D">
              <w:rPr>
                <w:rStyle w:val="ac"/>
                <w:rFonts w:ascii="Times New Roman" w:hAnsi="Times New Roman"/>
                <w:noProof/>
                <w:rPrChange w:id="632" w:author="瑋婷 徐" w:date="2025-01-06T10:12:00Z" w16du:dateUtc="2025-01-06T02:12:00Z">
                  <w:rPr>
                    <w:rStyle w:val="ac"/>
                    <w:noProof/>
                  </w:rPr>
                </w:rPrChange>
              </w:rPr>
              <w:fldChar w:fldCharType="end"/>
            </w:r>
          </w:ins>
        </w:p>
        <w:p w14:paraId="012AC1A1" w14:textId="271A3073" w:rsidR="0003756D" w:rsidRPr="0003756D" w:rsidRDefault="0003756D">
          <w:pPr>
            <w:pStyle w:val="11"/>
            <w:rPr>
              <w:ins w:id="633" w:author="瑋婷 徐" w:date="2025-01-06T10:12:00Z" w16du:dateUtc="2025-01-06T02:12:00Z"/>
              <w:rFonts w:ascii="Times New Roman" w:eastAsiaTheme="minorEastAsia" w:hAnsi="Times New Roman" w:cs="Times New Roman"/>
              <w:noProof/>
              <w:szCs w:val="24"/>
              <w14:ligatures w14:val="standardContextual"/>
              <w:rPrChange w:id="634" w:author="瑋婷 徐" w:date="2025-01-06T10:12:00Z" w16du:dateUtc="2025-01-06T02:12:00Z">
                <w:rPr>
                  <w:ins w:id="635" w:author="瑋婷 徐" w:date="2025-01-06T10:12:00Z" w16du:dateUtc="2025-01-06T02:12:00Z"/>
                  <w:rFonts w:asciiTheme="minorHAnsi" w:eastAsiaTheme="minorEastAsia" w:hAnsiTheme="minorHAnsi" w:cstheme="minorBidi"/>
                  <w:noProof/>
                  <w:szCs w:val="24"/>
                  <w14:ligatures w14:val="standardContextual"/>
                </w:rPr>
              </w:rPrChange>
            </w:rPr>
          </w:pPr>
          <w:ins w:id="636" w:author="瑋婷 徐" w:date="2025-01-06T10:12:00Z" w16du:dateUtc="2025-01-06T02:12:00Z">
            <w:r w:rsidRPr="0003756D">
              <w:rPr>
                <w:rStyle w:val="ac"/>
                <w:rFonts w:ascii="Times New Roman" w:hAnsi="Times New Roman"/>
                <w:noProof/>
                <w:rPrChange w:id="637" w:author="瑋婷 徐" w:date="2025-01-06T10:12:00Z" w16du:dateUtc="2025-01-06T02:12:00Z">
                  <w:rPr>
                    <w:rStyle w:val="ac"/>
                    <w:noProof/>
                  </w:rPr>
                </w:rPrChange>
              </w:rPr>
              <w:fldChar w:fldCharType="begin"/>
            </w:r>
            <w:r w:rsidRPr="0003756D">
              <w:rPr>
                <w:rStyle w:val="ac"/>
                <w:rFonts w:ascii="Times New Roman" w:hAnsi="Times New Roman"/>
                <w:noProof/>
                <w:rPrChange w:id="638"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639" w:author="瑋婷 徐" w:date="2025-01-06T10:12:00Z" w16du:dateUtc="2025-01-06T02:12:00Z">
                  <w:rPr>
                    <w:noProof/>
                  </w:rPr>
                </w:rPrChange>
              </w:rPr>
              <w:instrText>HYPERLINK \l "_Toc187050795"</w:instrText>
            </w:r>
            <w:r w:rsidRPr="0003756D">
              <w:rPr>
                <w:rStyle w:val="ac"/>
                <w:rFonts w:ascii="Times New Roman" w:hAnsi="Times New Roman"/>
                <w:noProof/>
                <w:rPrChange w:id="640" w:author="瑋婷 徐" w:date="2025-01-06T10:12:00Z" w16du:dateUtc="2025-01-06T02:12:00Z">
                  <w:rPr>
                    <w:rStyle w:val="ac"/>
                    <w:noProof/>
                  </w:rPr>
                </w:rPrChange>
              </w:rPr>
              <w:instrText xml:space="preserve"> </w:instrText>
            </w:r>
            <w:r w:rsidRPr="0003756D">
              <w:rPr>
                <w:rStyle w:val="ac"/>
                <w:rFonts w:ascii="Times New Roman" w:hAnsi="Times New Roman"/>
                <w:noProof/>
                <w:rPrChange w:id="641" w:author="瑋婷 徐" w:date="2025-01-06T10:12:00Z" w16du:dateUtc="2025-01-06T02:12:00Z">
                  <w:rPr>
                    <w:rStyle w:val="ac"/>
                    <w:noProof/>
                  </w:rPr>
                </w:rPrChange>
              </w:rPr>
            </w:r>
            <w:r w:rsidRPr="0003756D">
              <w:rPr>
                <w:rStyle w:val="ac"/>
                <w:rFonts w:ascii="Times New Roman" w:hAnsi="Times New Roman"/>
                <w:noProof/>
                <w:rPrChange w:id="642"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643" w:author="瑋婷 徐" w:date="2025-01-06T10:12:00Z" w16du:dateUtc="2025-01-06T02:12:00Z">
                  <w:rPr>
                    <w:rStyle w:val="ac"/>
                    <w:rFonts w:ascii="Times New Roman" w:eastAsia="標楷體" w:hAnsi="Times New Roman" w:hint="eastAsia"/>
                    <w:noProof/>
                  </w:rPr>
                </w:rPrChange>
              </w:rPr>
              <w:t>附錄</w:t>
            </w:r>
            <w:r w:rsidRPr="0003756D">
              <w:rPr>
                <w:rStyle w:val="ac"/>
                <w:rFonts w:ascii="Times New Roman" w:eastAsia="標楷體" w:hAnsi="Times New Roman"/>
                <w:noProof/>
              </w:rPr>
              <w:t>1</w:t>
            </w:r>
            <w:r w:rsidRPr="0003756D">
              <w:rPr>
                <w:rStyle w:val="ac"/>
                <w:rFonts w:ascii="Times New Roman" w:eastAsia="標楷體" w:hAnsi="Times New Roman"/>
                <w:noProof/>
                <w:rPrChange w:id="644" w:author="瑋婷 徐" w:date="2025-01-06T10:12:00Z" w16du:dateUtc="2025-01-06T02:12:00Z">
                  <w:rPr>
                    <w:rStyle w:val="ac"/>
                    <w:rFonts w:ascii="Times New Roman" w:eastAsia="標楷體" w:hAnsi="Times New Roman" w:hint="eastAsia"/>
                    <w:noProof/>
                  </w:rPr>
                </w:rPrChange>
              </w:rPr>
              <w:t>、</w:t>
            </w:r>
            <w:r w:rsidRPr="0003756D">
              <w:rPr>
                <w:rStyle w:val="ac"/>
                <w:rFonts w:ascii="Times New Roman" w:eastAsia="標楷體" w:hAnsi="Times New Roman"/>
                <w:noProof/>
              </w:rPr>
              <w:t>2023</w:t>
            </w:r>
            <w:r w:rsidRPr="0003756D">
              <w:rPr>
                <w:rStyle w:val="ac"/>
                <w:rFonts w:ascii="Times New Roman" w:eastAsia="標楷體" w:hAnsi="Times New Roman"/>
                <w:noProof/>
                <w:rPrChange w:id="645" w:author="瑋婷 徐" w:date="2025-01-06T10:12:00Z" w16du:dateUtc="2025-01-06T02:12:00Z">
                  <w:rPr>
                    <w:rStyle w:val="ac"/>
                    <w:rFonts w:ascii="Times New Roman" w:eastAsia="標楷體" w:hAnsi="Times New Roman" w:hint="eastAsia"/>
                    <w:noProof/>
                  </w:rPr>
                </w:rPrChange>
              </w:rPr>
              <w:t>年臺灣獼猴和繁殖鳥類調查初階訓練班簡章</w:t>
            </w:r>
            <w:r w:rsidRPr="0003756D">
              <w:rPr>
                <w:rFonts w:ascii="Times New Roman" w:hAnsi="Times New Roman" w:cs="Times New Roman"/>
                <w:noProof/>
                <w:webHidden/>
                <w:rPrChange w:id="646" w:author="瑋婷 徐" w:date="2025-01-06T10:12:00Z" w16du:dateUtc="2025-01-06T02:12:00Z">
                  <w:rPr>
                    <w:noProof/>
                    <w:webHidden/>
                  </w:rPr>
                </w:rPrChange>
              </w:rPr>
              <w:tab/>
            </w:r>
            <w:r w:rsidRPr="0003756D">
              <w:rPr>
                <w:rFonts w:ascii="Times New Roman" w:hAnsi="Times New Roman" w:cs="Times New Roman"/>
                <w:noProof/>
                <w:webHidden/>
                <w:rPrChange w:id="647" w:author="瑋婷 徐" w:date="2025-01-06T10:12:00Z" w16du:dateUtc="2025-01-06T02:12:00Z">
                  <w:rPr>
                    <w:noProof/>
                    <w:webHidden/>
                  </w:rPr>
                </w:rPrChange>
              </w:rPr>
              <w:fldChar w:fldCharType="begin"/>
            </w:r>
            <w:r w:rsidRPr="0003756D">
              <w:rPr>
                <w:rFonts w:ascii="Times New Roman" w:hAnsi="Times New Roman" w:cs="Times New Roman"/>
                <w:noProof/>
                <w:webHidden/>
                <w:rPrChange w:id="648" w:author="瑋婷 徐" w:date="2025-01-06T10:12:00Z" w16du:dateUtc="2025-01-06T02:12:00Z">
                  <w:rPr>
                    <w:noProof/>
                    <w:webHidden/>
                  </w:rPr>
                </w:rPrChange>
              </w:rPr>
              <w:instrText xml:space="preserve"> PAGEREF _Toc187050795 \h </w:instrText>
            </w:r>
            <w:r w:rsidRPr="0003756D">
              <w:rPr>
                <w:rFonts w:ascii="Times New Roman" w:hAnsi="Times New Roman" w:cs="Times New Roman"/>
                <w:noProof/>
                <w:webHidden/>
                <w:rPrChange w:id="649" w:author="瑋婷 徐" w:date="2025-01-06T10:12:00Z" w16du:dateUtc="2025-01-06T02:12:00Z">
                  <w:rPr>
                    <w:noProof/>
                    <w:webHidden/>
                  </w:rPr>
                </w:rPrChange>
              </w:rPr>
            </w:r>
          </w:ins>
          <w:r w:rsidRPr="0003756D">
            <w:rPr>
              <w:rFonts w:ascii="Times New Roman" w:hAnsi="Times New Roman" w:cs="Times New Roman"/>
              <w:noProof/>
              <w:webHidden/>
              <w:rPrChange w:id="650" w:author="瑋婷 徐" w:date="2025-01-06T10:12:00Z" w16du:dateUtc="2025-01-06T02:12:00Z">
                <w:rPr>
                  <w:noProof/>
                  <w:webHidden/>
                </w:rPr>
              </w:rPrChange>
            </w:rPr>
            <w:fldChar w:fldCharType="separate"/>
          </w:r>
          <w:ins w:id="651" w:author="瑋婷 徐" w:date="2025-01-06T10:12:00Z" w16du:dateUtc="2025-01-06T02:12:00Z">
            <w:r w:rsidRPr="0003756D">
              <w:rPr>
                <w:rFonts w:ascii="Times New Roman" w:hAnsi="Times New Roman" w:cs="Times New Roman"/>
                <w:noProof/>
                <w:webHidden/>
                <w:rPrChange w:id="652" w:author="瑋婷 徐" w:date="2025-01-06T10:12:00Z" w16du:dateUtc="2025-01-06T02:12:00Z">
                  <w:rPr>
                    <w:noProof/>
                    <w:webHidden/>
                  </w:rPr>
                </w:rPrChange>
              </w:rPr>
              <w:t>101</w:t>
            </w:r>
            <w:r w:rsidRPr="0003756D">
              <w:rPr>
                <w:rFonts w:ascii="Times New Roman" w:hAnsi="Times New Roman" w:cs="Times New Roman"/>
                <w:noProof/>
                <w:webHidden/>
                <w:rPrChange w:id="653" w:author="瑋婷 徐" w:date="2025-01-06T10:12:00Z" w16du:dateUtc="2025-01-06T02:12:00Z">
                  <w:rPr>
                    <w:noProof/>
                    <w:webHidden/>
                  </w:rPr>
                </w:rPrChange>
              </w:rPr>
              <w:fldChar w:fldCharType="end"/>
            </w:r>
            <w:r w:rsidRPr="0003756D">
              <w:rPr>
                <w:rStyle w:val="ac"/>
                <w:rFonts w:ascii="Times New Roman" w:hAnsi="Times New Roman"/>
                <w:noProof/>
                <w:rPrChange w:id="654" w:author="瑋婷 徐" w:date="2025-01-06T10:12:00Z" w16du:dateUtc="2025-01-06T02:12:00Z">
                  <w:rPr>
                    <w:rStyle w:val="ac"/>
                    <w:noProof/>
                  </w:rPr>
                </w:rPrChange>
              </w:rPr>
              <w:fldChar w:fldCharType="end"/>
            </w:r>
          </w:ins>
        </w:p>
        <w:p w14:paraId="6052E114" w14:textId="2384B218" w:rsidR="0003756D" w:rsidRPr="0003756D" w:rsidRDefault="0003756D">
          <w:pPr>
            <w:pStyle w:val="11"/>
            <w:rPr>
              <w:ins w:id="655" w:author="瑋婷 徐" w:date="2025-01-06T10:12:00Z" w16du:dateUtc="2025-01-06T02:12:00Z"/>
              <w:rFonts w:ascii="Times New Roman" w:eastAsiaTheme="minorEastAsia" w:hAnsi="Times New Roman" w:cs="Times New Roman"/>
              <w:noProof/>
              <w:szCs w:val="24"/>
              <w14:ligatures w14:val="standardContextual"/>
              <w:rPrChange w:id="656" w:author="瑋婷 徐" w:date="2025-01-06T10:12:00Z" w16du:dateUtc="2025-01-06T02:12:00Z">
                <w:rPr>
                  <w:ins w:id="657" w:author="瑋婷 徐" w:date="2025-01-06T10:12:00Z" w16du:dateUtc="2025-01-06T02:12:00Z"/>
                  <w:rFonts w:asciiTheme="minorHAnsi" w:eastAsiaTheme="minorEastAsia" w:hAnsiTheme="minorHAnsi" w:cstheme="minorBidi"/>
                  <w:noProof/>
                  <w:szCs w:val="24"/>
                  <w14:ligatures w14:val="standardContextual"/>
                </w:rPr>
              </w:rPrChange>
            </w:rPr>
          </w:pPr>
          <w:ins w:id="658" w:author="瑋婷 徐" w:date="2025-01-06T10:12:00Z" w16du:dateUtc="2025-01-06T02:12:00Z">
            <w:r w:rsidRPr="0003756D">
              <w:rPr>
                <w:rStyle w:val="ac"/>
                <w:rFonts w:ascii="Times New Roman" w:hAnsi="Times New Roman"/>
                <w:noProof/>
                <w:rPrChange w:id="659" w:author="瑋婷 徐" w:date="2025-01-06T10:12:00Z" w16du:dateUtc="2025-01-06T02:12:00Z">
                  <w:rPr>
                    <w:rStyle w:val="ac"/>
                    <w:noProof/>
                  </w:rPr>
                </w:rPrChange>
              </w:rPr>
              <w:fldChar w:fldCharType="begin"/>
            </w:r>
            <w:r w:rsidRPr="0003756D">
              <w:rPr>
                <w:rStyle w:val="ac"/>
                <w:rFonts w:ascii="Times New Roman" w:hAnsi="Times New Roman"/>
                <w:noProof/>
                <w:rPrChange w:id="660"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661" w:author="瑋婷 徐" w:date="2025-01-06T10:12:00Z" w16du:dateUtc="2025-01-06T02:12:00Z">
                  <w:rPr>
                    <w:noProof/>
                  </w:rPr>
                </w:rPrChange>
              </w:rPr>
              <w:instrText>HYPERLINK \l "_Toc187050796"</w:instrText>
            </w:r>
            <w:r w:rsidRPr="0003756D">
              <w:rPr>
                <w:rStyle w:val="ac"/>
                <w:rFonts w:ascii="Times New Roman" w:hAnsi="Times New Roman"/>
                <w:noProof/>
                <w:rPrChange w:id="662" w:author="瑋婷 徐" w:date="2025-01-06T10:12:00Z" w16du:dateUtc="2025-01-06T02:12:00Z">
                  <w:rPr>
                    <w:rStyle w:val="ac"/>
                    <w:noProof/>
                  </w:rPr>
                </w:rPrChange>
              </w:rPr>
              <w:instrText xml:space="preserve"> </w:instrText>
            </w:r>
            <w:r w:rsidRPr="0003756D">
              <w:rPr>
                <w:rStyle w:val="ac"/>
                <w:rFonts w:ascii="Times New Roman" w:hAnsi="Times New Roman"/>
                <w:noProof/>
                <w:rPrChange w:id="663" w:author="瑋婷 徐" w:date="2025-01-06T10:12:00Z" w16du:dateUtc="2025-01-06T02:12:00Z">
                  <w:rPr>
                    <w:rStyle w:val="ac"/>
                    <w:noProof/>
                  </w:rPr>
                </w:rPrChange>
              </w:rPr>
            </w:r>
            <w:r w:rsidRPr="0003756D">
              <w:rPr>
                <w:rStyle w:val="ac"/>
                <w:rFonts w:ascii="Times New Roman" w:hAnsi="Times New Roman"/>
                <w:noProof/>
                <w:rPrChange w:id="664"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665" w:author="瑋婷 徐" w:date="2025-01-06T10:12:00Z" w16du:dateUtc="2025-01-06T02:12:00Z">
                  <w:rPr>
                    <w:rStyle w:val="ac"/>
                    <w:rFonts w:ascii="Times New Roman" w:eastAsia="標楷體" w:hAnsi="Times New Roman" w:hint="eastAsia"/>
                    <w:noProof/>
                  </w:rPr>
                </w:rPrChange>
              </w:rPr>
              <w:t>附錄</w:t>
            </w:r>
            <w:r w:rsidRPr="0003756D">
              <w:rPr>
                <w:rStyle w:val="ac"/>
                <w:rFonts w:ascii="Times New Roman" w:eastAsia="標楷體" w:hAnsi="Times New Roman"/>
                <w:noProof/>
              </w:rPr>
              <w:t>2</w:t>
            </w:r>
            <w:r w:rsidRPr="0003756D">
              <w:rPr>
                <w:rStyle w:val="ac"/>
                <w:rFonts w:ascii="Times New Roman" w:eastAsia="標楷體" w:hAnsi="Times New Roman"/>
                <w:noProof/>
                <w:rPrChange w:id="666" w:author="瑋婷 徐" w:date="2025-01-06T10:12:00Z" w16du:dateUtc="2025-01-06T02:12:00Z">
                  <w:rPr>
                    <w:rStyle w:val="ac"/>
                    <w:rFonts w:ascii="Times New Roman" w:eastAsia="標楷體" w:hAnsi="Times New Roman" w:hint="eastAsia"/>
                    <w:noProof/>
                  </w:rPr>
                </w:rPrChange>
              </w:rPr>
              <w:t>、</w:t>
            </w:r>
            <w:r w:rsidRPr="0003756D">
              <w:rPr>
                <w:rStyle w:val="ac"/>
                <w:rFonts w:ascii="Times New Roman" w:eastAsia="標楷體" w:hAnsi="Times New Roman"/>
                <w:noProof/>
              </w:rPr>
              <w:t xml:space="preserve">2023 </w:t>
            </w:r>
            <w:r w:rsidRPr="0003756D">
              <w:rPr>
                <w:rStyle w:val="ac"/>
                <w:rFonts w:ascii="Times New Roman" w:eastAsia="標楷體" w:hAnsi="Times New Roman"/>
                <w:noProof/>
                <w:rPrChange w:id="667" w:author="瑋婷 徐" w:date="2025-01-06T10:12:00Z" w16du:dateUtc="2025-01-06T02:12:00Z">
                  <w:rPr>
                    <w:rStyle w:val="ac"/>
                    <w:rFonts w:ascii="Times New Roman" w:eastAsia="標楷體" w:hAnsi="Times New Roman" w:hint="eastAsia"/>
                    <w:noProof/>
                  </w:rPr>
                </w:rPrChange>
              </w:rPr>
              <w:t>年臺灣繁殖鳥類調查進階班簡章</w:t>
            </w:r>
            <w:r w:rsidRPr="0003756D">
              <w:rPr>
                <w:rFonts w:ascii="Times New Roman" w:hAnsi="Times New Roman" w:cs="Times New Roman"/>
                <w:noProof/>
                <w:webHidden/>
                <w:rPrChange w:id="668" w:author="瑋婷 徐" w:date="2025-01-06T10:12:00Z" w16du:dateUtc="2025-01-06T02:12:00Z">
                  <w:rPr>
                    <w:noProof/>
                    <w:webHidden/>
                  </w:rPr>
                </w:rPrChange>
              </w:rPr>
              <w:tab/>
            </w:r>
            <w:r w:rsidRPr="0003756D">
              <w:rPr>
                <w:rFonts w:ascii="Times New Roman" w:hAnsi="Times New Roman" w:cs="Times New Roman"/>
                <w:noProof/>
                <w:webHidden/>
                <w:rPrChange w:id="669" w:author="瑋婷 徐" w:date="2025-01-06T10:12:00Z" w16du:dateUtc="2025-01-06T02:12:00Z">
                  <w:rPr>
                    <w:noProof/>
                    <w:webHidden/>
                  </w:rPr>
                </w:rPrChange>
              </w:rPr>
              <w:fldChar w:fldCharType="begin"/>
            </w:r>
            <w:r w:rsidRPr="0003756D">
              <w:rPr>
                <w:rFonts w:ascii="Times New Roman" w:hAnsi="Times New Roman" w:cs="Times New Roman"/>
                <w:noProof/>
                <w:webHidden/>
                <w:rPrChange w:id="670" w:author="瑋婷 徐" w:date="2025-01-06T10:12:00Z" w16du:dateUtc="2025-01-06T02:12:00Z">
                  <w:rPr>
                    <w:noProof/>
                    <w:webHidden/>
                  </w:rPr>
                </w:rPrChange>
              </w:rPr>
              <w:instrText xml:space="preserve"> PAGEREF _Toc187050796 \h </w:instrText>
            </w:r>
            <w:r w:rsidRPr="0003756D">
              <w:rPr>
                <w:rFonts w:ascii="Times New Roman" w:hAnsi="Times New Roman" w:cs="Times New Roman"/>
                <w:noProof/>
                <w:webHidden/>
                <w:rPrChange w:id="671" w:author="瑋婷 徐" w:date="2025-01-06T10:12:00Z" w16du:dateUtc="2025-01-06T02:12:00Z">
                  <w:rPr>
                    <w:noProof/>
                    <w:webHidden/>
                  </w:rPr>
                </w:rPrChange>
              </w:rPr>
            </w:r>
          </w:ins>
          <w:r w:rsidRPr="0003756D">
            <w:rPr>
              <w:rFonts w:ascii="Times New Roman" w:hAnsi="Times New Roman" w:cs="Times New Roman"/>
              <w:noProof/>
              <w:webHidden/>
              <w:rPrChange w:id="672" w:author="瑋婷 徐" w:date="2025-01-06T10:12:00Z" w16du:dateUtc="2025-01-06T02:12:00Z">
                <w:rPr>
                  <w:noProof/>
                  <w:webHidden/>
                </w:rPr>
              </w:rPrChange>
            </w:rPr>
            <w:fldChar w:fldCharType="separate"/>
          </w:r>
          <w:ins w:id="673" w:author="瑋婷 徐" w:date="2025-01-06T10:12:00Z" w16du:dateUtc="2025-01-06T02:12:00Z">
            <w:r w:rsidRPr="0003756D">
              <w:rPr>
                <w:rFonts w:ascii="Times New Roman" w:hAnsi="Times New Roman" w:cs="Times New Roman"/>
                <w:noProof/>
                <w:webHidden/>
                <w:rPrChange w:id="674" w:author="瑋婷 徐" w:date="2025-01-06T10:12:00Z" w16du:dateUtc="2025-01-06T02:12:00Z">
                  <w:rPr>
                    <w:noProof/>
                    <w:webHidden/>
                  </w:rPr>
                </w:rPrChange>
              </w:rPr>
              <w:t>103</w:t>
            </w:r>
            <w:r w:rsidRPr="0003756D">
              <w:rPr>
                <w:rFonts w:ascii="Times New Roman" w:hAnsi="Times New Roman" w:cs="Times New Roman"/>
                <w:noProof/>
                <w:webHidden/>
                <w:rPrChange w:id="675" w:author="瑋婷 徐" w:date="2025-01-06T10:12:00Z" w16du:dateUtc="2025-01-06T02:12:00Z">
                  <w:rPr>
                    <w:noProof/>
                    <w:webHidden/>
                  </w:rPr>
                </w:rPrChange>
              </w:rPr>
              <w:fldChar w:fldCharType="end"/>
            </w:r>
            <w:r w:rsidRPr="0003756D">
              <w:rPr>
                <w:rStyle w:val="ac"/>
                <w:rFonts w:ascii="Times New Roman" w:hAnsi="Times New Roman"/>
                <w:noProof/>
                <w:rPrChange w:id="676" w:author="瑋婷 徐" w:date="2025-01-06T10:12:00Z" w16du:dateUtc="2025-01-06T02:12:00Z">
                  <w:rPr>
                    <w:rStyle w:val="ac"/>
                    <w:noProof/>
                  </w:rPr>
                </w:rPrChange>
              </w:rPr>
              <w:fldChar w:fldCharType="end"/>
            </w:r>
          </w:ins>
        </w:p>
        <w:p w14:paraId="6691A0D2" w14:textId="67C0EDF4" w:rsidR="0003756D" w:rsidRPr="0003756D" w:rsidRDefault="0003756D">
          <w:pPr>
            <w:pStyle w:val="11"/>
            <w:rPr>
              <w:ins w:id="677" w:author="瑋婷 徐" w:date="2025-01-06T10:12:00Z" w16du:dateUtc="2025-01-06T02:12:00Z"/>
              <w:rFonts w:ascii="Times New Roman" w:eastAsiaTheme="minorEastAsia" w:hAnsi="Times New Roman" w:cs="Times New Roman"/>
              <w:noProof/>
              <w:szCs w:val="24"/>
              <w14:ligatures w14:val="standardContextual"/>
              <w:rPrChange w:id="678" w:author="瑋婷 徐" w:date="2025-01-06T10:12:00Z" w16du:dateUtc="2025-01-06T02:12:00Z">
                <w:rPr>
                  <w:ins w:id="679" w:author="瑋婷 徐" w:date="2025-01-06T10:12:00Z" w16du:dateUtc="2025-01-06T02:12:00Z"/>
                  <w:rFonts w:asciiTheme="minorHAnsi" w:eastAsiaTheme="minorEastAsia" w:hAnsiTheme="minorHAnsi" w:cstheme="minorBidi"/>
                  <w:noProof/>
                  <w:szCs w:val="24"/>
                  <w14:ligatures w14:val="standardContextual"/>
                </w:rPr>
              </w:rPrChange>
            </w:rPr>
          </w:pPr>
          <w:ins w:id="680" w:author="瑋婷 徐" w:date="2025-01-06T10:12:00Z" w16du:dateUtc="2025-01-06T02:12:00Z">
            <w:r w:rsidRPr="0003756D">
              <w:rPr>
                <w:rStyle w:val="ac"/>
                <w:rFonts w:ascii="Times New Roman" w:hAnsi="Times New Roman"/>
                <w:noProof/>
                <w:rPrChange w:id="681" w:author="瑋婷 徐" w:date="2025-01-06T10:12:00Z" w16du:dateUtc="2025-01-06T02:12:00Z">
                  <w:rPr>
                    <w:rStyle w:val="ac"/>
                    <w:noProof/>
                  </w:rPr>
                </w:rPrChange>
              </w:rPr>
              <w:fldChar w:fldCharType="begin"/>
            </w:r>
            <w:r w:rsidRPr="0003756D">
              <w:rPr>
                <w:rStyle w:val="ac"/>
                <w:rFonts w:ascii="Times New Roman" w:hAnsi="Times New Roman"/>
                <w:noProof/>
                <w:rPrChange w:id="682" w:author="瑋婷 徐" w:date="2025-01-06T10:12:00Z" w16du:dateUtc="2025-01-06T02:12:00Z">
                  <w:rPr>
                    <w:rStyle w:val="ac"/>
                    <w:noProof/>
                  </w:rPr>
                </w:rPrChange>
              </w:rPr>
              <w:instrText xml:space="preserve"> </w:instrText>
            </w:r>
            <w:r w:rsidRPr="0003756D">
              <w:rPr>
                <w:rFonts w:ascii="Times New Roman" w:hAnsi="Times New Roman" w:cs="Times New Roman"/>
                <w:noProof/>
                <w:rPrChange w:id="683" w:author="瑋婷 徐" w:date="2025-01-06T10:12:00Z" w16du:dateUtc="2025-01-06T02:12:00Z">
                  <w:rPr>
                    <w:noProof/>
                  </w:rPr>
                </w:rPrChange>
              </w:rPr>
              <w:instrText>HYPERLINK \l "_Toc187050797"</w:instrText>
            </w:r>
            <w:r w:rsidRPr="0003756D">
              <w:rPr>
                <w:rStyle w:val="ac"/>
                <w:rFonts w:ascii="Times New Roman" w:hAnsi="Times New Roman"/>
                <w:noProof/>
                <w:rPrChange w:id="684" w:author="瑋婷 徐" w:date="2025-01-06T10:12:00Z" w16du:dateUtc="2025-01-06T02:12:00Z">
                  <w:rPr>
                    <w:rStyle w:val="ac"/>
                    <w:noProof/>
                  </w:rPr>
                </w:rPrChange>
              </w:rPr>
              <w:instrText xml:space="preserve"> </w:instrText>
            </w:r>
            <w:r w:rsidRPr="0003756D">
              <w:rPr>
                <w:rStyle w:val="ac"/>
                <w:rFonts w:ascii="Times New Roman" w:hAnsi="Times New Roman"/>
                <w:noProof/>
                <w:rPrChange w:id="685" w:author="瑋婷 徐" w:date="2025-01-06T10:12:00Z" w16du:dateUtc="2025-01-06T02:12:00Z">
                  <w:rPr>
                    <w:rStyle w:val="ac"/>
                    <w:noProof/>
                  </w:rPr>
                </w:rPrChange>
              </w:rPr>
            </w:r>
            <w:r w:rsidRPr="0003756D">
              <w:rPr>
                <w:rStyle w:val="ac"/>
                <w:rFonts w:ascii="Times New Roman" w:hAnsi="Times New Roman"/>
                <w:noProof/>
                <w:rPrChange w:id="686" w:author="瑋婷 徐" w:date="2025-01-06T10:12:00Z" w16du:dateUtc="2025-01-06T02:12:00Z">
                  <w:rPr>
                    <w:rStyle w:val="ac"/>
                    <w:noProof/>
                  </w:rPr>
                </w:rPrChange>
              </w:rPr>
              <w:fldChar w:fldCharType="separate"/>
            </w:r>
            <w:r w:rsidRPr="0003756D">
              <w:rPr>
                <w:rStyle w:val="ac"/>
                <w:rFonts w:ascii="Times New Roman" w:eastAsia="標楷體" w:hAnsi="Times New Roman"/>
                <w:noProof/>
                <w:rPrChange w:id="687" w:author="瑋婷 徐" w:date="2025-01-06T10:12:00Z" w16du:dateUtc="2025-01-06T02:12:00Z">
                  <w:rPr>
                    <w:rStyle w:val="ac"/>
                    <w:rFonts w:ascii="Times New Roman" w:eastAsia="標楷體" w:hAnsi="Times New Roman" w:hint="eastAsia"/>
                    <w:noProof/>
                  </w:rPr>
                </w:rPrChange>
              </w:rPr>
              <w:t>附錄</w:t>
            </w:r>
            <w:r w:rsidRPr="0003756D">
              <w:rPr>
                <w:rStyle w:val="ac"/>
                <w:rFonts w:ascii="Times New Roman" w:eastAsia="標楷體" w:hAnsi="Times New Roman"/>
                <w:noProof/>
              </w:rPr>
              <w:t>3</w:t>
            </w:r>
            <w:r w:rsidRPr="0003756D">
              <w:rPr>
                <w:rStyle w:val="ac"/>
                <w:rFonts w:ascii="Times New Roman" w:eastAsia="標楷體" w:hAnsi="Times New Roman"/>
                <w:noProof/>
                <w:rPrChange w:id="688" w:author="瑋婷 徐" w:date="2025-01-06T10:12:00Z" w16du:dateUtc="2025-01-06T02:12:00Z">
                  <w:rPr>
                    <w:rStyle w:val="ac"/>
                    <w:rFonts w:ascii="Times New Roman" w:eastAsia="標楷體" w:hAnsi="Times New Roman" w:hint="eastAsia"/>
                    <w:noProof/>
                  </w:rPr>
                </w:rPrChange>
              </w:rPr>
              <w:t>、國有林班地臺灣獼猴與繁殖鳥類監測年度報告</w:t>
            </w:r>
            <w:r w:rsidRPr="0003756D">
              <w:rPr>
                <w:rStyle w:val="ac"/>
                <w:rFonts w:ascii="Times New Roman" w:eastAsia="標楷體" w:hAnsi="Times New Roman"/>
                <w:noProof/>
              </w:rPr>
              <w:t>2022</w:t>
            </w:r>
            <w:r w:rsidRPr="0003756D">
              <w:rPr>
                <w:rFonts w:ascii="Times New Roman" w:hAnsi="Times New Roman" w:cs="Times New Roman"/>
                <w:noProof/>
                <w:webHidden/>
                <w:rPrChange w:id="689" w:author="瑋婷 徐" w:date="2025-01-06T10:12:00Z" w16du:dateUtc="2025-01-06T02:12:00Z">
                  <w:rPr>
                    <w:noProof/>
                    <w:webHidden/>
                  </w:rPr>
                </w:rPrChange>
              </w:rPr>
              <w:tab/>
            </w:r>
            <w:r w:rsidRPr="0003756D">
              <w:rPr>
                <w:rFonts w:ascii="Times New Roman" w:hAnsi="Times New Roman" w:cs="Times New Roman"/>
                <w:noProof/>
                <w:webHidden/>
                <w:rPrChange w:id="690" w:author="瑋婷 徐" w:date="2025-01-06T10:12:00Z" w16du:dateUtc="2025-01-06T02:12:00Z">
                  <w:rPr>
                    <w:noProof/>
                    <w:webHidden/>
                  </w:rPr>
                </w:rPrChange>
              </w:rPr>
              <w:fldChar w:fldCharType="begin"/>
            </w:r>
            <w:r w:rsidRPr="0003756D">
              <w:rPr>
                <w:rFonts w:ascii="Times New Roman" w:hAnsi="Times New Roman" w:cs="Times New Roman"/>
                <w:noProof/>
                <w:webHidden/>
                <w:rPrChange w:id="691" w:author="瑋婷 徐" w:date="2025-01-06T10:12:00Z" w16du:dateUtc="2025-01-06T02:12:00Z">
                  <w:rPr>
                    <w:noProof/>
                    <w:webHidden/>
                  </w:rPr>
                </w:rPrChange>
              </w:rPr>
              <w:instrText xml:space="preserve"> PAGEREF _Toc187050797 \h </w:instrText>
            </w:r>
            <w:r w:rsidRPr="0003756D">
              <w:rPr>
                <w:rFonts w:ascii="Times New Roman" w:hAnsi="Times New Roman" w:cs="Times New Roman"/>
                <w:noProof/>
                <w:webHidden/>
                <w:rPrChange w:id="692" w:author="瑋婷 徐" w:date="2025-01-06T10:12:00Z" w16du:dateUtc="2025-01-06T02:12:00Z">
                  <w:rPr>
                    <w:noProof/>
                    <w:webHidden/>
                  </w:rPr>
                </w:rPrChange>
              </w:rPr>
            </w:r>
          </w:ins>
          <w:r w:rsidRPr="0003756D">
            <w:rPr>
              <w:rFonts w:ascii="Times New Roman" w:hAnsi="Times New Roman" w:cs="Times New Roman"/>
              <w:noProof/>
              <w:webHidden/>
              <w:rPrChange w:id="693" w:author="瑋婷 徐" w:date="2025-01-06T10:12:00Z" w16du:dateUtc="2025-01-06T02:12:00Z">
                <w:rPr>
                  <w:noProof/>
                  <w:webHidden/>
                </w:rPr>
              </w:rPrChange>
            </w:rPr>
            <w:fldChar w:fldCharType="separate"/>
          </w:r>
          <w:ins w:id="694" w:author="瑋婷 徐" w:date="2025-01-06T10:12:00Z" w16du:dateUtc="2025-01-06T02:12:00Z">
            <w:r w:rsidRPr="0003756D">
              <w:rPr>
                <w:rFonts w:ascii="Times New Roman" w:hAnsi="Times New Roman" w:cs="Times New Roman"/>
                <w:noProof/>
                <w:webHidden/>
                <w:rPrChange w:id="695" w:author="瑋婷 徐" w:date="2025-01-06T10:12:00Z" w16du:dateUtc="2025-01-06T02:12:00Z">
                  <w:rPr>
                    <w:noProof/>
                    <w:webHidden/>
                  </w:rPr>
                </w:rPrChange>
              </w:rPr>
              <w:t>106</w:t>
            </w:r>
            <w:r w:rsidRPr="0003756D">
              <w:rPr>
                <w:rFonts w:ascii="Times New Roman" w:hAnsi="Times New Roman" w:cs="Times New Roman"/>
                <w:noProof/>
                <w:webHidden/>
                <w:rPrChange w:id="696" w:author="瑋婷 徐" w:date="2025-01-06T10:12:00Z" w16du:dateUtc="2025-01-06T02:12:00Z">
                  <w:rPr>
                    <w:noProof/>
                    <w:webHidden/>
                  </w:rPr>
                </w:rPrChange>
              </w:rPr>
              <w:fldChar w:fldCharType="end"/>
            </w:r>
            <w:r w:rsidRPr="0003756D">
              <w:rPr>
                <w:rStyle w:val="ac"/>
                <w:rFonts w:ascii="Times New Roman" w:hAnsi="Times New Roman"/>
                <w:noProof/>
                <w:rPrChange w:id="697" w:author="瑋婷 徐" w:date="2025-01-06T10:12:00Z" w16du:dateUtc="2025-01-06T02:12:00Z">
                  <w:rPr>
                    <w:rStyle w:val="ac"/>
                    <w:noProof/>
                  </w:rPr>
                </w:rPrChange>
              </w:rPr>
              <w:fldChar w:fldCharType="end"/>
            </w:r>
          </w:ins>
        </w:p>
        <w:p w14:paraId="71E14957" w14:textId="7BD37473" w:rsidR="00D76D6D" w:rsidRPr="0003756D" w:rsidDel="0003756D" w:rsidRDefault="00D76D6D">
          <w:pPr>
            <w:pStyle w:val="11"/>
            <w:rPr>
              <w:del w:id="698" w:author="瑋婷 徐" w:date="2025-01-06T10:12:00Z" w16du:dateUtc="2025-01-06T02:12:00Z"/>
              <w:rFonts w:ascii="Times New Roman" w:eastAsiaTheme="minorEastAsia" w:hAnsi="Times New Roman" w:cs="Times New Roman"/>
              <w:noProof/>
              <w:szCs w:val="24"/>
              <w14:ligatures w14:val="standardContextual"/>
            </w:rPr>
          </w:pPr>
          <w:del w:id="699" w:author="瑋婷 徐" w:date="2025-01-06T10:12:00Z" w16du:dateUtc="2025-01-06T02:12:00Z">
            <w:r w:rsidRPr="0003756D" w:rsidDel="0003756D">
              <w:rPr>
                <w:rFonts w:ascii="Times New Roman" w:eastAsia="標楷體" w:hAnsi="Times New Roman" w:cs="Times New Roman"/>
                <w:noProof/>
                <w:rPrChange w:id="700" w:author="瑋婷 徐" w:date="2025-01-06T10:12:00Z" w16du:dateUtc="2025-01-06T02:12:00Z">
                  <w:rPr>
                    <w:rStyle w:val="ac"/>
                    <w:rFonts w:ascii="Times New Roman" w:eastAsia="標楷體" w:hAnsi="Times New Roman"/>
                    <w:noProof/>
                  </w:rPr>
                </w:rPrChange>
              </w:rPr>
              <w:delText>摘要</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w:delText>
            </w:r>
          </w:del>
        </w:p>
        <w:p w14:paraId="6AC77BEC" w14:textId="787DC313" w:rsidR="00D76D6D" w:rsidRPr="0003756D" w:rsidDel="0003756D" w:rsidRDefault="00D76D6D">
          <w:pPr>
            <w:pStyle w:val="11"/>
            <w:rPr>
              <w:del w:id="701" w:author="瑋婷 徐" w:date="2025-01-06T10:12:00Z" w16du:dateUtc="2025-01-06T02:12:00Z"/>
              <w:rFonts w:ascii="Times New Roman" w:eastAsiaTheme="minorEastAsia" w:hAnsi="Times New Roman" w:cs="Times New Roman"/>
              <w:noProof/>
              <w:szCs w:val="24"/>
              <w14:ligatures w14:val="standardContextual"/>
            </w:rPr>
          </w:pPr>
          <w:del w:id="702" w:author="瑋婷 徐" w:date="2025-01-06T10:12:00Z" w16du:dateUtc="2025-01-06T02:12:00Z">
            <w:r w:rsidRPr="0003756D" w:rsidDel="0003756D">
              <w:rPr>
                <w:rFonts w:ascii="Times New Roman" w:eastAsia="標楷體" w:hAnsi="Times New Roman" w:cs="Times New Roman"/>
                <w:noProof/>
                <w:rPrChange w:id="703" w:author="瑋婷 徐" w:date="2025-01-06T10:12:00Z" w16du:dateUtc="2025-01-06T02:12:00Z">
                  <w:rPr>
                    <w:rStyle w:val="ac"/>
                    <w:rFonts w:ascii="Times New Roman" w:eastAsia="標楷體" w:hAnsi="Times New Roman"/>
                    <w:noProof/>
                  </w:rPr>
                </w:rPrChange>
              </w:rPr>
              <w:delText>壹、前言</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3</w:delText>
            </w:r>
          </w:del>
        </w:p>
        <w:p w14:paraId="01EA0D8A" w14:textId="61461264" w:rsidR="00D76D6D" w:rsidRPr="0003756D" w:rsidDel="0003756D" w:rsidRDefault="00D76D6D">
          <w:pPr>
            <w:pStyle w:val="11"/>
            <w:rPr>
              <w:del w:id="704" w:author="瑋婷 徐" w:date="2025-01-06T10:12:00Z" w16du:dateUtc="2025-01-06T02:12:00Z"/>
              <w:rFonts w:ascii="Times New Roman" w:eastAsiaTheme="minorEastAsia" w:hAnsi="Times New Roman" w:cs="Times New Roman"/>
              <w:noProof/>
              <w:szCs w:val="24"/>
              <w14:ligatures w14:val="standardContextual"/>
            </w:rPr>
          </w:pPr>
          <w:del w:id="705" w:author="瑋婷 徐" w:date="2025-01-06T10:12:00Z" w16du:dateUtc="2025-01-06T02:12:00Z">
            <w:r w:rsidRPr="0003756D" w:rsidDel="0003756D">
              <w:rPr>
                <w:rFonts w:ascii="Times New Roman" w:eastAsia="標楷體" w:hAnsi="Times New Roman" w:cs="Times New Roman"/>
                <w:noProof/>
                <w:rPrChange w:id="706" w:author="瑋婷 徐" w:date="2025-01-06T10:12:00Z" w16du:dateUtc="2025-01-06T02:12:00Z">
                  <w:rPr>
                    <w:rStyle w:val="ac"/>
                    <w:rFonts w:ascii="Times New Roman" w:eastAsia="標楷體" w:hAnsi="Times New Roman"/>
                    <w:noProof/>
                  </w:rPr>
                </w:rPrChange>
              </w:rPr>
              <w:delText>貳、</w:delText>
            </w:r>
            <w:r w:rsidRPr="0003756D" w:rsidDel="0003756D">
              <w:rPr>
                <w:rFonts w:ascii="Times New Roman" w:eastAsia="標楷體" w:hAnsi="Times New Roman" w:cs="Times New Roman"/>
                <w:noProof/>
                <w:rPrChange w:id="707" w:author="瑋婷 徐" w:date="2025-01-06T10:12:00Z" w16du:dateUtc="2025-01-06T02:12:00Z">
                  <w:rPr>
                    <w:rStyle w:val="ac"/>
                    <w:rFonts w:ascii="Times New Roman" w:eastAsia="標楷體" w:hAnsi="Times New Roman"/>
                    <w:noProof/>
                  </w:rPr>
                </w:rPrChange>
              </w:rPr>
              <w:delText>2023</w:delText>
            </w:r>
            <w:r w:rsidRPr="0003756D" w:rsidDel="0003756D">
              <w:rPr>
                <w:rFonts w:ascii="Times New Roman" w:eastAsia="標楷體" w:hAnsi="Times New Roman" w:cs="Times New Roman"/>
                <w:noProof/>
                <w:rPrChange w:id="708" w:author="瑋婷 徐" w:date="2025-01-06T10:12:00Z" w16du:dateUtc="2025-01-06T02:12:00Z">
                  <w:rPr>
                    <w:rStyle w:val="ac"/>
                    <w:rFonts w:ascii="Times New Roman" w:eastAsia="標楷體" w:hAnsi="Times New Roman"/>
                    <w:noProof/>
                  </w:rPr>
                </w:rPrChange>
              </w:rPr>
              <w:delText>年度目標</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5</w:delText>
            </w:r>
          </w:del>
        </w:p>
        <w:p w14:paraId="0B1623E7" w14:textId="4D96A630" w:rsidR="00D76D6D" w:rsidRPr="0003756D" w:rsidDel="0003756D" w:rsidRDefault="00D76D6D">
          <w:pPr>
            <w:pStyle w:val="11"/>
            <w:rPr>
              <w:del w:id="709" w:author="瑋婷 徐" w:date="2025-01-06T10:12:00Z" w16du:dateUtc="2025-01-06T02:12:00Z"/>
              <w:rFonts w:ascii="Times New Roman" w:eastAsiaTheme="minorEastAsia" w:hAnsi="Times New Roman" w:cs="Times New Roman"/>
              <w:noProof/>
              <w:szCs w:val="24"/>
              <w14:ligatures w14:val="standardContextual"/>
            </w:rPr>
          </w:pPr>
          <w:del w:id="710" w:author="瑋婷 徐" w:date="2025-01-06T10:12:00Z" w16du:dateUtc="2025-01-06T02:12:00Z">
            <w:r w:rsidRPr="0003756D" w:rsidDel="0003756D">
              <w:rPr>
                <w:rFonts w:ascii="Times New Roman" w:eastAsia="標楷體" w:hAnsi="Times New Roman" w:cs="Times New Roman"/>
                <w:noProof/>
                <w:rPrChange w:id="711" w:author="瑋婷 徐" w:date="2025-01-06T10:12:00Z" w16du:dateUtc="2025-01-06T02:12:00Z">
                  <w:rPr>
                    <w:rStyle w:val="ac"/>
                    <w:rFonts w:ascii="Times New Roman" w:eastAsia="標楷體" w:hAnsi="Times New Roman"/>
                    <w:noProof/>
                  </w:rPr>
                </w:rPrChange>
              </w:rPr>
              <w:delText>參、方法</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6</w:delText>
            </w:r>
          </w:del>
        </w:p>
        <w:p w14:paraId="6B6C144F" w14:textId="4E9B84E5" w:rsidR="00D76D6D" w:rsidRPr="0003756D" w:rsidDel="0003756D" w:rsidRDefault="00D76D6D">
          <w:pPr>
            <w:pStyle w:val="21"/>
            <w:tabs>
              <w:tab w:val="right" w:leader="dot" w:pos="8296"/>
            </w:tabs>
            <w:rPr>
              <w:del w:id="712" w:author="瑋婷 徐" w:date="2025-01-06T10:12:00Z" w16du:dateUtc="2025-01-06T02:12:00Z"/>
              <w:rFonts w:ascii="Times New Roman" w:eastAsiaTheme="minorEastAsia" w:hAnsi="Times New Roman" w:cs="Times New Roman"/>
              <w:noProof/>
              <w:szCs w:val="24"/>
              <w14:ligatures w14:val="standardContextual"/>
            </w:rPr>
          </w:pPr>
          <w:del w:id="713" w:author="瑋婷 徐" w:date="2025-01-06T10:12:00Z" w16du:dateUtc="2025-01-06T02:12:00Z">
            <w:r w:rsidRPr="0003756D" w:rsidDel="0003756D">
              <w:rPr>
                <w:rFonts w:ascii="Times New Roman" w:eastAsia="標楷體" w:hAnsi="Times New Roman" w:cs="Times New Roman"/>
                <w:noProof/>
                <w:rPrChange w:id="714" w:author="瑋婷 徐" w:date="2025-01-06T10:12:00Z" w16du:dateUtc="2025-01-06T02:12:00Z">
                  <w:rPr>
                    <w:rStyle w:val="ac"/>
                    <w:rFonts w:ascii="Times New Roman" w:eastAsia="標楷體" w:hAnsi="Times New Roman"/>
                    <w:noProof/>
                  </w:rPr>
                </w:rPrChange>
              </w:rPr>
              <w:delText>一、臺灣獼猴監測部分</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6</w:delText>
            </w:r>
          </w:del>
        </w:p>
        <w:p w14:paraId="2C53FECC" w14:textId="3CB7B724" w:rsidR="00D76D6D" w:rsidRPr="0003756D" w:rsidDel="0003756D" w:rsidRDefault="00D76D6D">
          <w:pPr>
            <w:pStyle w:val="31"/>
            <w:tabs>
              <w:tab w:val="right" w:leader="dot" w:pos="8296"/>
            </w:tabs>
            <w:rPr>
              <w:del w:id="715" w:author="瑋婷 徐" w:date="2025-01-06T10:12:00Z" w16du:dateUtc="2025-01-06T02:12:00Z"/>
              <w:rFonts w:ascii="Times New Roman" w:eastAsiaTheme="minorEastAsia" w:hAnsi="Times New Roman" w:cs="Times New Roman"/>
              <w:noProof/>
              <w:szCs w:val="24"/>
              <w14:ligatures w14:val="standardContextual"/>
            </w:rPr>
          </w:pPr>
          <w:del w:id="716" w:author="瑋婷 徐" w:date="2025-01-06T10:12:00Z" w16du:dateUtc="2025-01-06T02:12:00Z">
            <w:r w:rsidRPr="0003756D" w:rsidDel="0003756D">
              <w:rPr>
                <w:rFonts w:ascii="Times New Roman" w:eastAsia="標楷體" w:hAnsi="Times New Roman" w:cs="Times New Roman"/>
                <w:noProof/>
                <w:rPrChange w:id="717"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18" w:author="瑋婷 徐" w:date="2025-01-06T10:12:00Z" w16du:dateUtc="2025-01-06T02:12:00Z">
                  <w:rPr>
                    <w:rStyle w:val="ac"/>
                    <w:rFonts w:ascii="Times New Roman" w:eastAsia="標楷體" w:hAnsi="Times New Roman"/>
                    <w:noProof/>
                  </w:rPr>
                </w:rPrChange>
              </w:rPr>
              <w:delText>一</w:delText>
            </w:r>
            <w:r w:rsidRPr="0003756D" w:rsidDel="0003756D">
              <w:rPr>
                <w:rFonts w:ascii="Times New Roman" w:eastAsia="標楷體" w:hAnsi="Times New Roman" w:cs="Times New Roman"/>
                <w:noProof/>
                <w:rPrChange w:id="719"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720" w:author="瑋婷 徐" w:date="2025-01-06T10:12:00Z" w16du:dateUtc="2025-01-06T02:12:00Z">
                  <w:rPr>
                    <w:rStyle w:val="ac"/>
                    <w:rFonts w:ascii="Times New Roman" w:eastAsia="標楷體" w:hAnsi="Times New Roman"/>
                    <w:noProof/>
                  </w:rPr>
                </w:rPrChange>
              </w:rPr>
              <w:delText>猴群調查方法</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6</w:delText>
            </w:r>
          </w:del>
        </w:p>
        <w:p w14:paraId="2D62963A" w14:textId="1272E9C1" w:rsidR="00D76D6D" w:rsidRPr="0003756D" w:rsidDel="0003756D" w:rsidRDefault="00D76D6D">
          <w:pPr>
            <w:pStyle w:val="31"/>
            <w:tabs>
              <w:tab w:val="right" w:leader="dot" w:pos="8296"/>
            </w:tabs>
            <w:rPr>
              <w:del w:id="721" w:author="瑋婷 徐" w:date="2025-01-06T10:12:00Z" w16du:dateUtc="2025-01-06T02:12:00Z"/>
              <w:rFonts w:ascii="Times New Roman" w:eastAsiaTheme="minorEastAsia" w:hAnsi="Times New Roman" w:cs="Times New Roman"/>
              <w:noProof/>
              <w:szCs w:val="24"/>
              <w14:ligatures w14:val="standardContextual"/>
            </w:rPr>
          </w:pPr>
          <w:del w:id="722" w:author="瑋婷 徐" w:date="2025-01-06T10:12:00Z" w16du:dateUtc="2025-01-06T02:12:00Z">
            <w:r w:rsidRPr="0003756D" w:rsidDel="0003756D">
              <w:rPr>
                <w:rFonts w:ascii="Times New Roman" w:eastAsia="標楷體" w:hAnsi="Times New Roman" w:cs="Times New Roman"/>
                <w:noProof/>
                <w:rPrChange w:id="723"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24" w:author="瑋婷 徐" w:date="2025-01-06T10:12:00Z" w16du:dateUtc="2025-01-06T02:12:00Z">
                  <w:rPr>
                    <w:rStyle w:val="ac"/>
                    <w:rFonts w:ascii="Times New Roman" w:eastAsia="標楷體" w:hAnsi="Times New Roman"/>
                    <w:noProof/>
                  </w:rPr>
                </w:rPrChange>
              </w:rPr>
              <w:delText>二</w:delText>
            </w:r>
            <w:r w:rsidRPr="0003756D" w:rsidDel="0003756D">
              <w:rPr>
                <w:rFonts w:ascii="Times New Roman" w:eastAsia="標楷體" w:hAnsi="Times New Roman" w:cs="Times New Roman"/>
                <w:noProof/>
                <w:rPrChange w:id="725"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726" w:author="瑋婷 徐" w:date="2025-01-06T10:12:00Z" w16du:dateUtc="2025-01-06T02:12:00Z">
                  <w:rPr>
                    <w:rStyle w:val="ac"/>
                    <w:rFonts w:ascii="Times New Roman" w:eastAsia="標楷體" w:hAnsi="Times New Roman"/>
                    <w:noProof/>
                  </w:rPr>
                </w:rPrChange>
              </w:rPr>
              <w:delText>調查資料的回傳和檢核</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7</w:delText>
            </w:r>
          </w:del>
        </w:p>
        <w:p w14:paraId="3A29F8CD" w14:textId="6D8CF63F" w:rsidR="00D76D6D" w:rsidRPr="0003756D" w:rsidDel="0003756D" w:rsidRDefault="00D76D6D">
          <w:pPr>
            <w:pStyle w:val="31"/>
            <w:tabs>
              <w:tab w:val="right" w:leader="dot" w:pos="8296"/>
            </w:tabs>
            <w:rPr>
              <w:del w:id="727" w:author="瑋婷 徐" w:date="2025-01-06T10:12:00Z" w16du:dateUtc="2025-01-06T02:12:00Z"/>
              <w:rFonts w:ascii="Times New Roman" w:eastAsiaTheme="minorEastAsia" w:hAnsi="Times New Roman" w:cs="Times New Roman"/>
              <w:noProof/>
              <w:szCs w:val="24"/>
              <w14:ligatures w14:val="standardContextual"/>
            </w:rPr>
          </w:pPr>
          <w:del w:id="728" w:author="瑋婷 徐" w:date="2025-01-06T10:12:00Z" w16du:dateUtc="2025-01-06T02:12:00Z">
            <w:r w:rsidRPr="0003756D" w:rsidDel="0003756D">
              <w:rPr>
                <w:rFonts w:ascii="Times New Roman" w:eastAsia="標楷體" w:hAnsi="Times New Roman" w:cs="Times New Roman"/>
                <w:noProof/>
                <w:rPrChange w:id="729"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30" w:author="瑋婷 徐" w:date="2025-01-06T10:12:00Z" w16du:dateUtc="2025-01-06T02:12:00Z">
                  <w:rPr>
                    <w:rStyle w:val="ac"/>
                    <w:rFonts w:ascii="Times New Roman" w:eastAsia="標楷體" w:hAnsi="Times New Roman"/>
                    <w:noProof/>
                  </w:rPr>
                </w:rPrChange>
              </w:rPr>
              <w:delText>三</w:delText>
            </w:r>
            <w:r w:rsidRPr="0003756D" w:rsidDel="0003756D">
              <w:rPr>
                <w:rFonts w:ascii="Times New Roman" w:eastAsia="標楷體" w:hAnsi="Times New Roman" w:cs="Times New Roman"/>
                <w:noProof/>
                <w:rPrChange w:id="731"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732" w:author="瑋婷 徐" w:date="2025-01-06T10:12:00Z" w16du:dateUtc="2025-01-06T02:12:00Z">
                  <w:rPr>
                    <w:rStyle w:val="ac"/>
                    <w:rFonts w:ascii="Times New Roman" w:eastAsia="標楷體" w:hAnsi="Times New Roman"/>
                    <w:noProof/>
                  </w:rPr>
                </w:rPrChange>
              </w:rPr>
              <w:delText>資料彙算與統計分析</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8</w:delText>
            </w:r>
          </w:del>
        </w:p>
        <w:p w14:paraId="773AA01E" w14:textId="66E1E6CC" w:rsidR="00D76D6D" w:rsidRPr="0003756D" w:rsidDel="0003756D" w:rsidRDefault="00D76D6D">
          <w:pPr>
            <w:pStyle w:val="21"/>
            <w:tabs>
              <w:tab w:val="right" w:leader="dot" w:pos="8296"/>
            </w:tabs>
            <w:rPr>
              <w:del w:id="733" w:author="瑋婷 徐" w:date="2025-01-06T10:12:00Z" w16du:dateUtc="2025-01-06T02:12:00Z"/>
              <w:rFonts w:ascii="Times New Roman" w:eastAsiaTheme="minorEastAsia" w:hAnsi="Times New Roman" w:cs="Times New Roman"/>
              <w:noProof/>
              <w:szCs w:val="24"/>
              <w14:ligatures w14:val="standardContextual"/>
            </w:rPr>
          </w:pPr>
          <w:del w:id="734" w:author="瑋婷 徐" w:date="2025-01-06T10:12:00Z" w16du:dateUtc="2025-01-06T02:12:00Z">
            <w:r w:rsidRPr="0003756D" w:rsidDel="0003756D">
              <w:rPr>
                <w:rFonts w:ascii="Times New Roman" w:eastAsia="標楷體" w:hAnsi="Times New Roman" w:cs="Times New Roman"/>
                <w:noProof/>
                <w:rPrChange w:id="735" w:author="瑋婷 徐" w:date="2025-01-06T10:12:00Z" w16du:dateUtc="2025-01-06T02:12:00Z">
                  <w:rPr>
                    <w:rStyle w:val="ac"/>
                    <w:rFonts w:ascii="Times New Roman" w:eastAsia="標楷體" w:hAnsi="Times New Roman"/>
                    <w:noProof/>
                  </w:rPr>
                </w:rPrChange>
              </w:rPr>
              <w:delText>二、繁殖鳥類監測部分</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11</w:delText>
            </w:r>
          </w:del>
        </w:p>
        <w:p w14:paraId="1F1DA253" w14:textId="38D08CA0" w:rsidR="00D76D6D" w:rsidRPr="0003756D" w:rsidDel="0003756D" w:rsidRDefault="00D76D6D">
          <w:pPr>
            <w:pStyle w:val="31"/>
            <w:tabs>
              <w:tab w:val="right" w:leader="dot" w:pos="8296"/>
            </w:tabs>
            <w:rPr>
              <w:del w:id="736" w:author="瑋婷 徐" w:date="2025-01-06T10:12:00Z" w16du:dateUtc="2025-01-06T02:12:00Z"/>
              <w:rFonts w:ascii="Times New Roman" w:eastAsiaTheme="minorEastAsia" w:hAnsi="Times New Roman" w:cs="Times New Roman"/>
              <w:noProof/>
              <w:szCs w:val="24"/>
              <w14:ligatures w14:val="standardContextual"/>
            </w:rPr>
          </w:pPr>
          <w:del w:id="737" w:author="瑋婷 徐" w:date="2025-01-06T10:12:00Z" w16du:dateUtc="2025-01-06T02:12:00Z">
            <w:r w:rsidRPr="0003756D" w:rsidDel="0003756D">
              <w:rPr>
                <w:rFonts w:ascii="Times New Roman" w:eastAsia="標楷體" w:hAnsi="Times New Roman" w:cs="Times New Roman"/>
                <w:noProof/>
                <w:rPrChange w:id="738"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39" w:author="瑋婷 徐" w:date="2025-01-06T10:12:00Z" w16du:dateUtc="2025-01-06T02:12:00Z">
                  <w:rPr>
                    <w:rStyle w:val="ac"/>
                    <w:rFonts w:ascii="Times New Roman" w:eastAsia="標楷體" w:hAnsi="Times New Roman"/>
                    <w:noProof/>
                  </w:rPr>
                </w:rPrChange>
              </w:rPr>
              <w:delText>一</w:delText>
            </w:r>
            <w:r w:rsidRPr="0003756D" w:rsidDel="0003756D">
              <w:rPr>
                <w:rFonts w:ascii="Times New Roman" w:eastAsia="標楷體" w:hAnsi="Times New Roman" w:cs="Times New Roman"/>
                <w:noProof/>
                <w:rPrChange w:id="740"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741" w:author="瑋婷 徐" w:date="2025-01-06T10:12:00Z" w16du:dateUtc="2025-01-06T02:12:00Z">
                  <w:rPr>
                    <w:rStyle w:val="ac"/>
                    <w:rFonts w:ascii="Times New Roman" w:eastAsia="標楷體" w:hAnsi="Times New Roman"/>
                    <w:noProof/>
                  </w:rPr>
                </w:rPrChange>
              </w:rPr>
              <w:delText>繁殖鳥類調查方法</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11</w:delText>
            </w:r>
          </w:del>
        </w:p>
        <w:p w14:paraId="4EE914B5" w14:textId="5D7680D3" w:rsidR="00D76D6D" w:rsidRPr="0003756D" w:rsidDel="0003756D" w:rsidRDefault="00D76D6D">
          <w:pPr>
            <w:pStyle w:val="31"/>
            <w:tabs>
              <w:tab w:val="right" w:leader="dot" w:pos="8296"/>
            </w:tabs>
            <w:rPr>
              <w:del w:id="742" w:author="瑋婷 徐" w:date="2025-01-06T10:12:00Z" w16du:dateUtc="2025-01-06T02:12:00Z"/>
              <w:rFonts w:ascii="Times New Roman" w:eastAsiaTheme="minorEastAsia" w:hAnsi="Times New Roman" w:cs="Times New Roman"/>
              <w:noProof/>
              <w:szCs w:val="24"/>
              <w14:ligatures w14:val="standardContextual"/>
            </w:rPr>
          </w:pPr>
          <w:del w:id="743" w:author="瑋婷 徐" w:date="2025-01-06T10:12:00Z" w16du:dateUtc="2025-01-06T02:12:00Z">
            <w:r w:rsidRPr="0003756D" w:rsidDel="0003756D">
              <w:rPr>
                <w:rFonts w:ascii="Times New Roman" w:eastAsia="標楷體" w:hAnsi="Times New Roman" w:cs="Times New Roman"/>
                <w:noProof/>
                <w:rPrChange w:id="744"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45" w:author="瑋婷 徐" w:date="2025-01-06T10:12:00Z" w16du:dateUtc="2025-01-06T02:12:00Z">
                  <w:rPr>
                    <w:rStyle w:val="ac"/>
                    <w:rFonts w:ascii="Times New Roman" w:eastAsia="標楷體" w:hAnsi="Times New Roman"/>
                    <w:noProof/>
                  </w:rPr>
                </w:rPrChange>
              </w:rPr>
              <w:delText>二</w:delText>
            </w:r>
            <w:r w:rsidRPr="0003756D" w:rsidDel="0003756D">
              <w:rPr>
                <w:rFonts w:ascii="Times New Roman" w:eastAsia="標楷體" w:hAnsi="Times New Roman" w:cs="Times New Roman"/>
                <w:noProof/>
                <w:rPrChange w:id="746"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747" w:author="瑋婷 徐" w:date="2025-01-06T10:12:00Z" w16du:dateUtc="2025-01-06T02:12:00Z">
                  <w:rPr>
                    <w:rStyle w:val="ac"/>
                    <w:rFonts w:ascii="Times New Roman" w:eastAsia="標楷體" w:hAnsi="Times New Roman"/>
                    <w:noProof/>
                  </w:rPr>
                </w:rPrChange>
              </w:rPr>
              <w:delText>鳥類調查資料的回傳和檢核</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12</w:delText>
            </w:r>
          </w:del>
        </w:p>
        <w:p w14:paraId="5ECC3354" w14:textId="34B5A009" w:rsidR="00D76D6D" w:rsidRPr="0003756D" w:rsidDel="0003756D" w:rsidRDefault="00D76D6D">
          <w:pPr>
            <w:pStyle w:val="31"/>
            <w:tabs>
              <w:tab w:val="right" w:leader="dot" w:pos="8296"/>
            </w:tabs>
            <w:rPr>
              <w:del w:id="748" w:author="瑋婷 徐" w:date="2025-01-06T10:12:00Z" w16du:dateUtc="2025-01-06T02:12:00Z"/>
              <w:rFonts w:ascii="Times New Roman" w:eastAsiaTheme="minorEastAsia" w:hAnsi="Times New Roman" w:cs="Times New Roman"/>
              <w:noProof/>
              <w:szCs w:val="24"/>
              <w14:ligatures w14:val="standardContextual"/>
            </w:rPr>
          </w:pPr>
          <w:del w:id="749" w:author="瑋婷 徐" w:date="2025-01-06T10:12:00Z" w16du:dateUtc="2025-01-06T02:12:00Z">
            <w:r w:rsidRPr="0003756D" w:rsidDel="0003756D">
              <w:rPr>
                <w:rFonts w:ascii="Times New Roman" w:eastAsia="標楷體" w:hAnsi="Times New Roman" w:cs="Times New Roman"/>
                <w:noProof/>
                <w:rPrChange w:id="750"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51" w:author="瑋婷 徐" w:date="2025-01-06T10:12:00Z" w16du:dateUtc="2025-01-06T02:12:00Z">
                  <w:rPr>
                    <w:rStyle w:val="ac"/>
                    <w:rFonts w:ascii="Times New Roman" w:eastAsia="標楷體" w:hAnsi="Times New Roman"/>
                    <w:noProof/>
                  </w:rPr>
                </w:rPrChange>
              </w:rPr>
              <w:delText>三</w:delText>
            </w:r>
            <w:r w:rsidRPr="0003756D" w:rsidDel="0003756D">
              <w:rPr>
                <w:rFonts w:ascii="Times New Roman" w:eastAsia="標楷體" w:hAnsi="Times New Roman" w:cs="Times New Roman"/>
                <w:noProof/>
                <w:rPrChange w:id="752"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753" w:author="瑋婷 徐" w:date="2025-01-06T10:12:00Z" w16du:dateUtc="2025-01-06T02:12:00Z">
                  <w:rPr>
                    <w:rStyle w:val="ac"/>
                    <w:rFonts w:ascii="Times New Roman" w:eastAsia="標楷體" w:hAnsi="Times New Roman"/>
                    <w:noProof/>
                  </w:rPr>
                </w:rPrChange>
              </w:rPr>
              <w:delText>資料彙算與統計分析</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13</w:delText>
            </w:r>
          </w:del>
        </w:p>
        <w:p w14:paraId="5AD9F39B" w14:textId="424AA8BD" w:rsidR="00D76D6D" w:rsidRPr="0003756D" w:rsidDel="0003756D" w:rsidRDefault="00D76D6D">
          <w:pPr>
            <w:pStyle w:val="21"/>
            <w:tabs>
              <w:tab w:val="right" w:leader="dot" w:pos="8296"/>
            </w:tabs>
            <w:rPr>
              <w:del w:id="754" w:author="瑋婷 徐" w:date="2025-01-06T10:12:00Z" w16du:dateUtc="2025-01-06T02:12:00Z"/>
              <w:rFonts w:ascii="Times New Roman" w:eastAsiaTheme="minorEastAsia" w:hAnsi="Times New Roman" w:cs="Times New Roman"/>
              <w:noProof/>
              <w:szCs w:val="24"/>
              <w14:ligatures w14:val="standardContextual"/>
            </w:rPr>
          </w:pPr>
          <w:del w:id="755" w:author="瑋婷 徐" w:date="2025-01-06T10:12:00Z" w16du:dateUtc="2025-01-06T02:12:00Z">
            <w:r w:rsidRPr="0003756D" w:rsidDel="0003756D">
              <w:rPr>
                <w:rFonts w:ascii="Times New Roman" w:eastAsia="標楷體" w:hAnsi="Times New Roman" w:cs="Times New Roman"/>
                <w:noProof/>
                <w:rPrChange w:id="756" w:author="瑋婷 徐" w:date="2025-01-06T10:12:00Z" w16du:dateUtc="2025-01-06T02:12:00Z">
                  <w:rPr>
                    <w:rStyle w:val="ac"/>
                    <w:rFonts w:ascii="Times New Roman" w:eastAsia="標楷體" w:hAnsi="Times New Roman"/>
                    <w:noProof/>
                  </w:rPr>
                </w:rPrChange>
              </w:rPr>
              <w:delText>三、調查訓練班</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13</w:delText>
            </w:r>
          </w:del>
        </w:p>
        <w:p w14:paraId="76637632" w14:textId="3F4B021C" w:rsidR="00D76D6D" w:rsidRPr="0003756D" w:rsidDel="0003756D" w:rsidRDefault="00D76D6D">
          <w:pPr>
            <w:pStyle w:val="11"/>
            <w:rPr>
              <w:del w:id="757" w:author="瑋婷 徐" w:date="2025-01-06T10:12:00Z" w16du:dateUtc="2025-01-06T02:12:00Z"/>
              <w:rFonts w:ascii="Times New Roman" w:eastAsiaTheme="minorEastAsia" w:hAnsi="Times New Roman" w:cs="Times New Roman"/>
              <w:noProof/>
              <w:szCs w:val="24"/>
              <w14:ligatures w14:val="standardContextual"/>
            </w:rPr>
          </w:pPr>
          <w:del w:id="758" w:author="瑋婷 徐" w:date="2025-01-06T10:12:00Z" w16du:dateUtc="2025-01-06T02:12:00Z">
            <w:r w:rsidRPr="0003756D" w:rsidDel="0003756D">
              <w:rPr>
                <w:rFonts w:ascii="Times New Roman" w:eastAsia="標楷體" w:hAnsi="Times New Roman" w:cs="Times New Roman"/>
                <w:noProof/>
                <w:rPrChange w:id="759" w:author="瑋婷 徐" w:date="2025-01-06T10:12:00Z" w16du:dateUtc="2025-01-06T02:12:00Z">
                  <w:rPr>
                    <w:rStyle w:val="ac"/>
                    <w:rFonts w:ascii="Times New Roman" w:eastAsia="標楷體" w:hAnsi="Times New Roman"/>
                    <w:noProof/>
                  </w:rPr>
                </w:rPrChange>
              </w:rPr>
              <w:delText>肆、結果</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14</w:delText>
            </w:r>
          </w:del>
        </w:p>
        <w:p w14:paraId="60BA43CA" w14:textId="029C552B" w:rsidR="00D76D6D" w:rsidRPr="0003756D" w:rsidDel="0003756D" w:rsidRDefault="00D76D6D">
          <w:pPr>
            <w:pStyle w:val="21"/>
            <w:tabs>
              <w:tab w:val="right" w:leader="dot" w:pos="8296"/>
            </w:tabs>
            <w:rPr>
              <w:del w:id="760" w:author="瑋婷 徐" w:date="2025-01-06T10:12:00Z" w16du:dateUtc="2025-01-06T02:12:00Z"/>
              <w:rFonts w:ascii="Times New Roman" w:eastAsiaTheme="minorEastAsia" w:hAnsi="Times New Roman" w:cs="Times New Roman"/>
              <w:noProof/>
              <w:szCs w:val="24"/>
              <w14:ligatures w14:val="standardContextual"/>
            </w:rPr>
          </w:pPr>
          <w:del w:id="761" w:author="瑋婷 徐" w:date="2025-01-06T10:12:00Z" w16du:dateUtc="2025-01-06T02:12:00Z">
            <w:r w:rsidRPr="0003756D" w:rsidDel="0003756D">
              <w:rPr>
                <w:rFonts w:ascii="Times New Roman" w:eastAsia="標楷體" w:hAnsi="Times New Roman" w:cs="Times New Roman"/>
                <w:noProof/>
                <w:rPrChange w:id="762" w:author="瑋婷 徐" w:date="2025-01-06T10:12:00Z" w16du:dateUtc="2025-01-06T02:12:00Z">
                  <w:rPr>
                    <w:rStyle w:val="ac"/>
                    <w:rFonts w:ascii="Times New Roman" w:eastAsia="標楷體" w:hAnsi="Times New Roman"/>
                    <w:noProof/>
                  </w:rPr>
                </w:rPrChange>
              </w:rPr>
              <w:delText>一、臺灣獼猴監測部分</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14</w:delText>
            </w:r>
          </w:del>
        </w:p>
        <w:p w14:paraId="64C77E50" w14:textId="25E4B7C9" w:rsidR="00D76D6D" w:rsidRPr="0003756D" w:rsidDel="0003756D" w:rsidRDefault="00D76D6D">
          <w:pPr>
            <w:pStyle w:val="31"/>
            <w:tabs>
              <w:tab w:val="right" w:leader="dot" w:pos="8296"/>
            </w:tabs>
            <w:rPr>
              <w:del w:id="763" w:author="瑋婷 徐" w:date="2025-01-06T10:12:00Z" w16du:dateUtc="2025-01-06T02:12:00Z"/>
              <w:rFonts w:ascii="Times New Roman" w:eastAsiaTheme="minorEastAsia" w:hAnsi="Times New Roman" w:cs="Times New Roman"/>
              <w:noProof/>
              <w:szCs w:val="24"/>
              <w14:ligatures w14:val="standardContextual"/>
            </w:rPr>
          </w:pPr>
          <w:del w:id="764" w:author="瑋婷 徐" w:date="2025-01-06T10:12:00Z" w16du:dateUtc="2025-01-06T02:12:00Z">
            <w:r w:rsidRPr="0003756D" w:rsidDel="0003756D">
              <w:rPr>
                <w:rFonts w:ascii="Times New Roman" w:eastAsia="標楷體" w:hAnsi="Times New Roman" w:cs="Times New Roman"/>
                <w:noProof/>
                <w:rPrChange w:id="765"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66" w:author="瑋婷 徐" w:date="2025-01-06T10:12:00Z" w16du:dateUtc="2025-01-06T02:12:00Z">
                  <w:rPr>
                    <w:rStyle w:val="ac"/>
                    <w:rFonts w:ascii="Times New Roman" w:eastAsia="標楷體" w:hAnsi="Times New Roman"/>
                    <w:noProof/>
                  </w:rPr>
                </w:rPrChange>
              </w:rPr>
              <w:delText>ㄧ</w:delText>
            </w:r>
            <w:r w:rsidRPr="0003756D" w:rsidDel="0003756D">
              <w:rPr>
                <w:rFonts w:ascii="Times New Roman" w:eastAsia="標楷體" w:hAnsi="Times New Roman" w:cs="Times New Roman"/>
                <w:noProof/>
                <w:rPrChange w:id="767" w:author="瑋婷 徐" w:date="2025-01-06T10:12:00Z" w16du:dateUtc="2025-01-06T02:12:00Z">
                  <w:rPr>
                    <w:rStyle w:val="ac"/>
                    <w:rFonts w:ascii="Times New Roman" w:eastAsia="標楷體" w:hAnsi="Times New Roman"/>
                    <w:noProof/>
                  </w:rPr>
                </w:rPrChange>
              </w:rPr>
              <w:delText>) 2023</w:delText>
            </w:r>
            <w:r w:rsidRPr="0003756D" w:rsidDel="0003756D">
              <w:rPr>
                <w:rFonts w:ascii="Times New Roman" w:eastAsia="標楷體" w:hAnsi="Times New Roman" w:cs="Times New Roman"/>
                <w:noProof/>
                <w:rPrChange w:id="768" w:author="瑋婷 徐" w:date="2025-01-06T10:12:00Z" w16du:dateUtc="2025-01-06T02:12:00Z">
                  <w:rPr>
                    <w:rStyle w:val="ac"/>
                    <w:rFonts w:ascii="Times New Roman" w:eastAsia="標楷體" w:hAnsi="Times New Roman"/>
                    <w:noProof/>
                  </w:rPr>
                </w:rPrChange>
              </w:rPr>
              <w:delText>年臺灣獼猴調查資料回收及檢核情形</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14</w:delText>
            </w:r>
          </w:del>
        </w:p>
        <w:p w14:paraId="5445AC69" w14:textId="5C4A6702" w:rsidR="00D76D6D" w:rsidRPr="0003756D" w:rsidDel="0003756D" w:rsidRDefault="00D76D6D">
          <w:pPr>
            <w:pStyle w:val="31"/>
            <w:tabs>
              <w:tab w:val="right" w:leader="dot" w:pos="8296"/>
            </w:tabs>
            <w:rPr>
              <w:del w:id="769" w:author="瑋婷 徐" w:date="2025-01-06T10:12:00Z" w16du:dateUtc="2025-01-06T02:12:00Z"/>
              <w:rFonts w:ascii="Times New Roman" w:eastAsiaTheme="minorEastAsia" w:hAnsi="Times New Roman" w:cs="Times New Roman"/>
              <w:noProof/>
              <w:szCs w:val="24"/>
              <w14:ligatures w14:val="standardContextual"/>
            </w:rPr>
          </w:pPr>
          <w:del w:id="770" w:author="瑋婷 徐" w:date="2025-01-06T10:12:00Z" w16du:dateUtc="2025-01-06T02:12:00Z">
            <w:r w:rsidRPr="0003756D" w:rsidDel="0003756D">
              <w:rPr>
                <w:rFonts w:ascii="Times New Roman" w:eastAsia="標楷體" w:hAnsi="Times New Roman" w:cs="Times New Roman"/>
                <w:noProof/>
                <w:rPrChange w:id="771"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72" w:author="瑋婷 徐" w:date="2025-01-06T10:12:00Z" w16du:dateUtc="2025-01-06T02:12:00Z">
                  <w:rPr>
                    <w:rStyle w:val="ac"/>
                    <w:rFonts w:ascii="Times New Roman" w:eastAsia="標楷體" w:hAnsi="Times New Roman"/>
                    <w:noProof/>
                  </w:rPr>
                </w:rPrChange>
              </w:rPr>
              <w:delText>二</w:delText>
            </w:r>
            <w:r w:rsidRPr="0003756D" w:rsidDel="0003756D">
              <w:rPr>
                <w:rFonts w:ascii="Times New Roman" w:eastAsia="標楷體" w:hAnsi="Times New Roman" w:cs="Times New Roman"/>
                <w:noProof/>
                <w:rPrChange w:id="773"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774" w:author="瑋婷 徐" w:date="2025-01-06T10:12:00Z" w16du:dateUtc="2025-01-06T02:12:00Z">
                  <w:rPr>
                    <w:rStyle w:val="ac"/>
                    <w:rFonts w:ascii="Times New Roman" w:eastAsia="標楷體" w:hAnsi="Times New Roman"/>
                    <w:noProof/>
                  </w:rPr>
                </w:rPrChange>
              </w:rPr>
              <w:delText>猴群空間分布與棲地利用</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15</w:delText>
            </w:r>
          </w:del>
        </w:p>
        <w:p w14:paraId="0FF420D3" w14:textId="0062A0C5" w:rsidR="00D76D6D" w:rsidRPr="0003756D" w:rsidDel="0003756D" w:rsidRDefault="00D76D6D">
          <w:pPr>
            <w:pStyle w:val="31"/>
            <w:tabs>
              <w:tab w:val="right" w:leader="dot" w:pos="8296"/>
            </w:tabs>
            <w:rPr>
              <w:del w:id="775" w:author="瑋婷 徐" w:date="2025-01-06T10:12:00Z" w16du:dateUtc="2025-01-06T02:12:00Z"/>
              <w:rFonts w:ascii="Times New Roman" w:eastAsiaTheme="minorEastAsia" w:hAnsi="Times New Roman" w:cs="Times New Roman"/>
              <w:noProof/>
              <w:szCs w:val="24"/>
              <w14:ligatures w14:val="standardContextual"/>
            </w:rPr>
          </w:pPr>
          <w:del w:id="776" w:author="瑋婷 徐" w:date="2025-01-06T10:12:00Z" w16du:dateUtc="2025-01-06T02:12:00Z">
            <w:r w:rsidRPr="0003756D" w:rsidDel="0003756D">
              <w:rPr>
                <w:rFonts w:ascii="Times New Roman" w:eastAsia="標楷體" w:hAnsi="Times New Roman" w:cs="Times New Roman"/>
                <w:noProof/>
                <w:rPrChange w:id="777"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78" w:author="瑋婷 徐" w:date="2025-01-06T10:12:00Z" w16du:dateUtc="2025-01-06T02:12:00Z">
                  <w:rPr>
                    <w:rStyle w:val="ac"/>
                    <w:rFonts w:ascii="Times New Roman" w:eastAsia="標楷體" w:hAnsi="Times New Roman"/>
                    <w:noProof/>
                  </w:rPr>
                </w:rPrChange>
              </w:rPr>
              <w:delText>三</w:delText>
            </w:r>
            <w:r w:rsidRPr="0003756D" w:rsidDel="0003756D">
              <w:rPr>
                <w:rFonts w:ascii="Times New Roman" w:eastAsia="標楷體" w:hAnsi="Times New Roman" w:cs="Times New Roman"/>
                <w:noProof/>
                <w:rPrChange w:id="779"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780" w:author="瑋婷 徐" w:date="2025-01-06T10:12:00Z" w16du:dateUtc="2025-01-06T02:12:00Z">
                  <w:rPr>
                    <w:rStyle w:val="ac"/>
                    <w:rFonts w:ascii="Times New Roman" w:eastAsia="標楷體" w:hAnsi="Times New Roman"/>
                    <w:noProof/>
                  </w:rPr>
                </w:rPrChange>
              </w:rPr>
              <w:delText>影響獼猴分布的因子</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16</w:delText>
            </w:r>
          </w:del>
        </w:p>
        <w:p w14:paraId="239BE89D" w14:textId="6D3F64FC" w:rsidR="00D76D6D" w:rsidRPr="0003756D" w:rsidDel="0003756D" w:rsidRDefault="00D76D6D">
          <w:pPr>
            <w:pStyle w:val="21"/>
            <w:tabs>
              <w:tab w:val="right" w:leader="dot" w:pos="8296"/>
            </w:tabs>
            <w:rPr>
              <w:del w:id="781" w:author="瑋婷 徐" w:date="2025-01-06T10:12:00Z" w16du:dateUtc="2025-01-06T02:12:00Z"/>
              <w:rFonts w:ascii="Times New Roman" w:eastAsiaTheme="minorEastAsia" w:hAnsi="Times New Roman" w:cs="Times New Roman"/>
              <w:noProof/>
              <w:szCs w:val="24"/>
              <w14:ligatures w14:val="standardContextual"/>
            </w:rPr>
          </w:pPr>
          <w:del w:id="782" w:author="瑋婷 徐" w:date="2025-01-06T10:12:00Z" w16du:dateUtc="2025-01-06T02:12:00Z">
            <w:r w:rsidRPr="0003756D" w:rsidDel="0003756D">
              <w:rPr>
                <w:rFonts w:ascii="Times New Roman" w:eastAsia="標楷體" w:hAnsi="Times New Roman" w:cs="Times New Roman"/>
                <w:noProof/>
                <w:rPrChange w:id="783" w:author="瑋婷 徐" w:date="2025-01-06T10:12:00Z" w16du:dateUtc="2025-01-06T02:12:00Z">
                  <w:rPr>
                    <w:rStyle w:val="ac"/>
                    <w:rFonts w:ascii="Times New Roman" w:eastAsia="標楷體" w:hAnsi="Times New Roman"/>
                    <w:noProof/>
                  </w:rPr>
                </w:rPrChange>
              </w:rPr>
              <w:delText>二、繁殖鳥類監測部分</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16</w:delText>
            </w:r>
          </w:del>
        </w:p>
        <w:p w14:paraId="2F379E16" w14:textId="2596E4F9" w:rsidR="00D76D6D" w:rsidRPr="0003756D" w:rsidDel="0003756D" w:rsidRDefault="00D76D6D">
          <w:pPr>
            <w:pStyle w:val="31"/>
            <w:tabs>
              <w:tab w:val="right" w:leader="dot" w:pos="8296"/>
            </w:tabs>
            <w:rPr>
              <w:del w:id="784" w:author="瑋婷 徐" w:date="2025-01-06T10:12:00Z" w16du:dateUtc="2025-01-06T02:12:00Z"/>
              <w:rFonts w:ascii="Times New Roman" w:eastAsiaTheme="minorEastAsia" w:hAnsi="Times New Roman" w:cs="Times New Roman"/>
              <w:noProof/>
              <w:szCs w:val="24"/>
              <w14:ligatures w14:val="standardContextual"/>
            </w:rPr>
          </w:pPr>
          <w:del w:id="785" w:author="瑋婷 徐" w:date="2025-01-06T10:12:00Z" w16du:dateUtc="2025-01-06T02:12:00Z">
            <w:r w:rsidRPr="0003756D" w:rsidDel="0003756D">
              <w:rPr>
                <w:rFonts w:ascii="Times New Roman" w:eastAsia="標楷體" w:hAnsi="Times New Roman" w:cs="Times New Roman"/>
                <w:noProof/>
                <w:rPrChange w:id="786"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87" w:author="瑋婷 徐" w:date="2025-01-06T10:12:00Z" w16du:dateUtc="2025-01-06T02:12:00Z">
                  <w:rPr>
                    <w:rStyle w:val="ac"/>
                    <w:rFonts w:ascii="Times New Roman" w:eastAsia="標楷體" w:hAnsi="Times New Roman"/>
                    <w:noProof/>
                  </w:rPr>
                </w:rPrChange>
              </w:rPr>
              <w:delText>ㄧ</w:delText>
            </w:r>
            <w:r w:rsidRPr="0003756D" w:rsidDel="0003756D">
              <w:rPr>
                <w:rFonts w:ascii="Times New Roman" w:eastAsia="標楷體" w:hAnsi="Times New Roman" w:cs="Times New Roman"/>
                <w:noProof/>
                <w:rPrChange w:id="788" w:author="瑋婷 徐" w:date="2025-01-06T10:12:00Z" w16du:dateUtc="2025-01-06T02:12:00Z">
                  <w:rPr>
                    <w:rStyle w:val="ac"/>
                    <w:rFonts w:ascii="Times New Roman" w:eastAsia="標楷體" w:hAnsi="Times New Roman"/>
                    <w:noProof/>
                  </w:rPr>
                </w:rPrChange>
              </w:rPr>
              <w:delText>) 2023</w:delText>
            </w:r>
            <w:r w:rsidRPr="0003756D" w:rsidDel="0003756D">
              <w:rPr>
                <w:rFonts w:ascii="Times New Roman" w:eastAsia="標楷體" w:hAnsi="Times New Roman" w:cs="Times New Roman"/>
                <w:noProof/>
                <w:rPrChange w:id="789" w:author="瑋婷 徐" w:date="2025-01-06T10:12:00Z" w16du:dateUtc="2025-01-06T02:12:00Z">
                  <w:rPr>
                    <w:rStyle w:val="ac"/>
                    <w:rFonts w:ascii="Times New Roman" w:eastAsia="標楷體" w:hAnsi="Times New Roman"/>
                    <w:noProof/>
                  </w:rPr>
                </w:rPrChange>
              </w:rPr>
              <w:delText>年繁殖鳥類調查資料檢核情形</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16</w:delText>
            </w:r>
          </w:del>
        </w:p>
        <w:p w14:paraId="03B87DAC" w14:textId="66DF1F0D" w:rsidR="00D76D6D" w:rsidRPr="0003756D" w:rsidDel="0003756D" w:rsidRDefault="00D76D6D">
          <w:pPr>
            <w:pStyle w:val="31"/>
            <w:tabs>
              <w:tab w:val="right" w:leader="dot" w:pos="8296"/>
            </w:tabs>
            <w:rPr>
              <w:del w:id="790" w:author="瑋婷 徐" w:date="2025-01-06T10:12:00Z" w16du:dateUtc="2025-01-06T02:12:00Z"/>
              <w:rFonts w:ascii="Times New Roman" w:eastAsiaTheme="minorEastAsia" w:hAnsi="Times New Roman" w:cs="Times New Roman"/>
              <w:noProof/>
              <w:szCs w:val="24"/>
              <w14:ligatures w14:val="standardContextual"/>
            </w:rPr>
          </w:pPr>
          <w:del w:id="791" w:author="瑋婷 徐" w:date="2025-01-06T10:12:00Z" w16du:dateUtc="2025-01-06T02:12:00Z">
            <w:r w:rsidRPr="0003756D" w:rsidDel="0003756D">
              <w:rPr>
                <w:rFonts w:ascii="Times New Roman" w:eastAsia="標楷體" w:hAnsi="Times New Roman" w:cs="Times New Roman"/>
                <w:noProof/>
                <w:rPrChange w:id="792"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793" w:author="瑋婷 徐" w:date="2025-01-06T10:12:00Z" w16du:dateUtc="2025-01-06T02:12:00Z">
                  <w:rPr>
                    <w:rStyle w:val="ac"/>
                    <w:rFonts w:ascii="Times New Roman" w:eastAsia="標楷體" w:hAnsi="Times New Roman"/>
                    <w:noProof/>
                  </w:rPr>
                </w:rPrChange>
              </w:rPr>
              <w:delText>二</w:delText>
            </w:r>
            <w:r w:rsidRPr="0003756D" w:rsidDel="0003756D">
              <w:rPr>
                <w:rFonts w:ascii="Times New Roman" w:eastAsia="標楷體" w:hAnsi="Times New Roman" w:cs="Times New Roman"/>
                <w:noProof/>
                <w:rPrChange w:id="794"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795" w:author="瑋婷 徐" w:date="2025-01-06T10:12:00Z" w16du:dateUtc="2025-01-06T02:12:00Z">
                  <w:rPr>
                    <w:rStyle w:val="ac"/>
                    <w:rFonts w:ascii="Times New Roman" w:eastAsia="標楷體" w:hAnsi="Times New Roman"/>
                    <w:noProof/>
                  </w:rPr>
                </w:rPrChange>
              </w:rPr>
              <w:delText>繁殖鳥類資料分析</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17</w:delText>
            </w:r>
          </w:del>
        </w:p>
        <w:p w14:paraId="57B9F47E" w14:textId="67DD4D2B" w:rsidR="00D76D6D" w:rsidRPr="0003756D" w:rsidDel="0003756D" w:rsidRDefault="00D76D6D">
          <w:pPr>
            <w:pStyle w:val="21"/>
            <w:tabs>
              <w:tab w:val="right" w:leader="dot" w:pos="8296"/>
            </w:tabs>
            <w:rPr>
              <w:del w:id="796" w:author="瑋婷 徐" w:date="2025-01-06T10:12:00Z" w16du:dateUtc="2025-01-06T02:12:00Z"/>
              <w:rFonts w:ascii="Times New Roman" w:eastAsiaTheme="minorEastAsia" w:hAnsi="Times New Roman" w:cs="Times New Roman"/>
              <w:noProof/>
              <w:szCs w:val="24"/>
              <w14:ligatures w14:val="standardContextual"/>
            </w:rPr>
          </w:pPr>
          <w:del w:id="797" w:author="瑋婷 徐" w:date="2025-01-06T10:12:00Z" w16du:dateUtc="2025-01-06T02:12:00Z">
            <w:r w:rsidRPr="0003756D" w:rsidDel="0003756D">
              <w:rPr>
                <w:rFonts w:ascii="Times New Roman" w:eastAsia="標楷體" w:hAnsi="Times New Roman" w:cs="Times New Roman"/>
                <w:noProof/>
                <w:rPrChange w:id="798" w:author="瑋婷 徐" w:date="2025-01-06T10:12:00Z" w16du:dateUtc="2025-01-06T02:12:00Z">
                  <w:rPr>
                    <w:rStyle w:val="ac"/>
                    <w:rFonts w:ascii="Times New Roman" w:eastAsia="標楷體" w:hAnsi="Times New Roman"/>
                    <w:noProof/>
                  </w:rPr>
                </w:rPrChange>
              </w:rPr>
              <w:delText>三、調查訓練班執行情形</w:delText>
            </w:r>
            <w:r w:rsidRPr="0003756D" w:rsidDel="0003756D">
              <w:rPr>
                <w:rFonts w:ascii="Times New Roman" w:hAnsi="Times New Roman" w:cs="Times New Roman"/>
                <w:noProof/>
                <w:webHidden/>
              </w:rPr>
              <w:tab/>
            </w:r>
          </w:del>
          <w:del w:id="799" w:author="瑋婷 徐" w:date="2025-01-03T16:02:00Z" w16du:dateUtc="2025-01-03T08:02:00Z">
            <w:r w:rsidRPr="0003756D" w:rsidDel="00EF019E">
              <w:rPr>
                <w:rFonts w:ascii="Times New Roman" w:hAnsi="Times New Roman" w:cs="Times New Roman"/>
                <w:noProof/>
                <w:webHidden/>
              </w:rPr>
              <w:delText>17</w:delText>
            </w:r>
          </w:del>
        </w:p>
        <w:p w14:paraId="13E56AC8" w14:textId="2FE65E63" w:rsidR="00D76D6D" w:rsidRPr="0003756D" w:rsidDel="0003756D" w:rsidRDefault="00D76D6D">
          <w:pPr>
            <w:pStyle w:val="31"/>
            <w:tabs>
              <w:tab w:val="right" w:leader="dot" w:pos="8296"/>
            </w:tabs>
            <w:rPr>
              <w:del w:id="800" w:author="瑋婷 徐" w:date="2025-01-06T10:12:00Z" w16du:dateUtc="2025-01-06T02:12:00Z"/>
              <w:rFonts w:ascii="Times New Roman" w:eastAsiaTheme="minorEastAsia" w:hAnsi="Times New Roman" w:cs="Times New Roman"/>
              <w:noProof/>
              <w:szCs w:val="24"/>
              <w14:ligatures w14:val="standardContextual"/>
            </w:rPr>
          </w:pPr>
          <w:del w:id="801" w:author="瑋婷 徐" w:date="2025-01-06T10:12:00Z" w16du:dateUtc="2025-01-06T02:12:00Z">
            <w:r w:rsidRPr="0003756D" w:rsidDel="0003756D">
              <w:rPr>
                <w:rFonts w:ascii="Times New Roman" w:eastAsia="標楷體" w:hAnsi="Times New Roman" w:cs="Times New Roman"/>
                <w:noProof/>
                <w:rPrChange w:id="802"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803" w:author="瑋婷 徐" w:date="2025-01-06T10:12:00Z" w16du:dateUtc="2025-01-06T02:12:00Z">
                  <w:rPr>
                    <w:rStyle w:val="ac"/>
                    <w:rFonts w:ascii="Times New Roman" w:eastAsia="標楷體" w:hAnsi="Times New Roman"/>
                    <w:noProof/>
                  </w:rPr>
                </w:rPrChange>
              </w:rPr>
              <w:delText>一</w:delText>
            </w:r>
            <w:r w:rsidRPr="0003756D" w:rsidDel="0003756D">
              <w:rPr>
                <w:rFonts w:ascii="Times New Roman" w:eastAsia="標楷體" w:hAnsi="Times New Roman" w:cs="Times New Roman"/>
                <w:noProof/>
                <w:rPrChange w:id="804"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805" w:author="瑋婷 徐" w:date="2025-01-06T10:12:00Z" w16du:dateUtc="2025-01-06T02:12:00Z">
                  <w:rPr>
                    <w:rStyle w:val="ac"/>
                    <w:rFonts w:ascii="Times New Roman" w:eastAsia="標楷體" w:hAnsi="Times New Roman"/>
                    <w:noProof/>
                  </w:rPr>
                </w:rPrChange>
              </w:rPr>
              <w:delText>臺灣獼猴和繁殖鳥類調查初階訓練班</w:delText>
            </w:r>
            <w:r w:rsidRPr="0003756D" w:rsidDel="0003756D">
              <w:rPr>
                <w:rFonts w:ascii="Times New Roman" w:hAnsi="Times New Roman" w:cs="Times New Roman"/>
                <w:noProof/>
                <w:webHidden/>
              </w:rPr>
              <w:tab/>
            </w:r>
          </w:del>
          <w:del w:id="806" w:author="瑋婷 徐" w:date="2025-01-03T16:02:00Z" w16du:dateUtc="2025-01-03T08:02:00Z">
            <w:r w:rsidRPr="0003756D" w:rsidDel="00EF019E">
              <w:rPr>
                <w:rFonts w:ascii="Times New Roman" w:hAnsi="Times New Roman" w:cs="Times New Roman"/>
                <w:noProof/>
                <w:webHidden/>
              </w:rPr>
              <w:delText>17</w:delText>
            </w:r>
          </w:del>
        </w:p>
        <w:p w14:paraId="633E2870" w14:textId="2D8989D4" w:rsidR="00D76D6D" w:rsidRPr="0003756D" w:rsidDel="0003756D" w:rsidRDefault="00D76D6D">
          <w:pPr>
            <w:pStyle w:val="31"/>
            <w:tabs>
              <w:tab w:val="right" w:leader="dot" w:pos="8296"/>
            </w:tabs>
            <w:rPr>
              <w:del w:id="807" w:author="瑋婷 徐" w:date="2025-01-06T10:12:00Z" w16du:dateUtc="2025-01-06T02:12:00Z"/>
              <w:rFonts w:ascii="Times New Roman" w:eastAsiaTheme="minorEastAsia" w:hAnsi="Times New Roman" w:cs="Times New Roman"/>
              <w:noProof/>
              <w:szCs w:val="24"/>
              <w14:ligatures w14:val="standardContextual"/>
            </w:rPr>
          </w:pPr>
          <w:del w:id="808" w:author="瑋婷 徐" w:date="2025-01-06T10:12:00Z" w16du:dateUtc="2025-01-06T02:12:00Z">
            <w:r w:rsidRPr="0003756D" w:rsidDel="0003756D">
              <w:rPr>
                <w:rFonts w:ascii="Times New Roman" w:eastAsia="標楷體" w:hAnsi="Times New Roman" w:cs="Times New Roman"/>
                <w:noProof/>
                <w:rPrChange w:id="809"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810" w:author="瑋婷 徐" w:date="2025-01-06T10:12:00Z" w16du:dateUtc="2025-01-06T02:12:00Z">
                  <w:rPr>
                    <w:rStyle w:val="ac"/>
                    <w:rFonts w:ascii="Times New Roman" w:eastAsia="標楷體" w:hAnsi="Times New Roman"/>
                    <w:noProof/>
                  </w:rPr>
                </w:rPrChange>
              </w:rPr>
              <w:delText>二</w:delText>
            </w:r>
            <w:r w:rsidRPr="0003756D" w:rsidDel="0003756D">
              <w:rPr>
                <w:rFonts w:ascii="Times New Roman" w:eastAsia="標楷體" w:hAnsi="Times New Roman" w:cs="Times New Roman"/>
                <w:noProof/>
                <w:rPrChange w:id="811" w:author="瑋婷 徐" w:date="2025-01-06T10:12:00Z" w16du:dateUtc="2025-01-06T02:12:00Z">
                  <w:rPr>
                    <w:rStyle w:val="ac"/>
                    <w:rFonts w:ascii="Times New Roman" w:eastAsia="標楷體" w:hAnsi="Times New Roman"/>
                    <w:noProof/>
                  </w:rPr>
                </w:rPrChange>
              </w:rPr>
              <w:delText xml:space="preserve">) </w:delText>
            </w:r>
            <w:r w:rsidRPr="0003756D" w:rsidDel="0003756D">
              <w:rPr>
                <w:rFonts w:ascii="Times New Roman" w:eastAsia="標楷體" w:hAnsi="Times New Roman" w:cs="Times New Roman"/>
                <w:noProof/>
                <w:rPrChange w:id="812" w:author="瑋婷 徐" w:date="2025-01-06T10:12:00Z" w16du:dateUtc="2025-01-06T02:12:00Z">
                  <w:rPr>
                    <w:rStyle w:val="ac"/>
                    <w:rFonts w:ascii="Times New Roman" w:eastAsia="標楷體" w:hAnsi="Times New Roman"/>
                    <w:noProof/>
                  </w:rPr>
                </w:rPrChange>
              </w:rPr>
              <w:delText>繁殖鳥類調查進階班</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19</w:delText>
            </w:r>
          </w:del>
        </w:p>
        <w:p w14:paraId="62A229DA" w14:textId="33BFC7CB" w:rsidR="00D76D6D" w:rsidRPr="0003756D" w:rsidDel="0003756D" w:rsidRDefault="00D76D6D">
          <w:pPr>
            <w:pStyle w:val="11"/>
            <w:rPr>
              <w:del w:id="813" w:author="瑋婷 徐" w:date="2025-01-06T10:12:00Z" w16du:dateUtc="2025-01-06T02:12:00Z"/>
              <w:rFonts w:ascii="Times New Roman" w:eastAsiaTheme="minorEastAsia" w:hAnsi="Times New Roman" w:cs="Times New Roman"/>
              <w:noProof/>
              <w:szCs w:val="24"/>
              <w14:ligatures w14:val="standardContextual"/>
            </w:rPr>
          </w:pPr>
          <w:del w:id="814" w:author="瑋婷 徐" w:date="2025-01-06T10:12:00Z" w16du:dateUtc="2025-01-06T02:12:00Z">
            <w:r w:rsidRPr="0003756D" w:rsidDel="0003756D">
              <w:rPr>
                <w:rFonts w:ascii="Times New Roman" w:eastAsia="標楷體" w:hAnsi="Times New Roman" w:cs="Times New Roman"/>
                <w:noProof/>
                <w:rPrChange w:id="815" w:author="瑋婷 徐" w:date="2025-01-06T10:12:00Z" w16du:dateUtc="2025-01-06T02:12:00Z">
                  <w:rPr>
                    <w:rStyle w:val="ac"/>
                    <w:rFonts w:ascii="Times New Roman" w:eastAsia="標楷體" w:hAnsi="Times New Roman"/>
                    <w:noProof/>
                  </w:rPr>
                </w:rPrChange>
              </w:rPr>
              <w:delText>伍、</w:delText>
            </w:r>
            <w:r w:rsidRPr="0003756D" w:rsidDel="0003756D">
              <w:rPr>
                <w:rFonts w:ascii="Times New Roman" w:eastAsia="標楷體" w:hAnsi="Times New Roman" w:cs="Times New Roman"/>
                <w:noProof/>
                <w:rPrChange w:id="816" w:author="瑋婷 徐" w:date="2025-01-06T10:12:00Z" w16du:dateUtc="2025-01-06T02:12:00Z">
                  <w:rPr>
                    <w:rStyle w:val="ac"/>
                    <w:rFonts w:ascii="Times New Roman" w:eastAsia="標楷體" w:hAnsi="Times New Roman"/>
                    <w:noProof/>
                  </w:rPr>
                </w:rPrChange>
              </w:rPr>
              <w:delText>2023</w:delText>
            </w:r>
            <w:r w:rsidRPr="0003756D" w:rsidDel="0003756D">
              <w:rPr>
                <w:rFonts w:ascii="Times New Roman" w:eastAsia="標楷體" w:hAnsi="Times New Roman" w:cs="Times New Roman"/>
                <w:noProof/>
                <w:rPrChange w:id="817" w:author="瑋婷 徐" w:date="2025-01-06T10:12:00Z" w16du:dateUtc="2025-01-06T02:12:00Z">
                  <w:rPr>
                    <w:rStyle w:val="ac"/>
                    <w:rFonts w:ascii="Times New Roman" w:eastAsia="標楷體" w:hAnsi="Times New Roman"/>
                    <w:noProof/>
                  </w:rPr>
                </w:rPrChange>
              </w:rPr>
              <w:delText>年遭遇問題及建議解決方案</w:delText>
            </w:r>
            <w:r w:rsidRPr="0003756D" w:rsidDel="0003756D">
              <w:rPr>
                <w:rFonts w:ascii="Times New Roman" w:hAnsi="Times New Roman" w:cs="Times New Roman"/>
                <w:noProof/>
                <w:webHidden/>
              </w:rPr>
              <w:tab/>
            </w:r>
          </w:del>
          <w:del w:id="818" w:author="瑋婷 徐" w:date="2025-01-03T16:02:00Z" w16du:dateUtc="2025-01-03T08:02:00Z">
            <w:r w:rsidRPr="0003756D" w:rsidDel="00EF019E">
              <w:rPr>
                <w:rFonts w:ascii="Times New Roman" w:hAnsi="Times New Roman" w:cs="Times New Roman"/>
                <w:noProof/>
                <w:webHidden/>
              </w:rPr>
              <w:delText>20</w:delText>
            </w:r>
          </w:del>
        </w:p>
        <w:p w14:paraId="022C6FE2" w14:textId="4E876356" w:rsidR="00D76D6D" w:rsidRPr="0003756D" w:rsidDel="0003756D" w:rsidRDefault="00D76D6D">
          <w:pPr>
            <w:pStyle w:val="11"/>
            <w:rPr>
              <w:del w:id="819" w:author="瑋婷 徐" w:date="2025-01-06T10:12:00Z" w16du:dateUtc="2025-01-06T02:12:00Z"/>
              <w:rFonts w:ascii="Times New Roman" w:eastAsiaTheme="minorEastAsia" w:hAnsi="Times New Roman" w:cs="Times New Roman"/>
              <w:noProof/>
              <w:szCs w:val="24"/>
              <w14:ligatures w14:val="standardContextual"/>
            </w:rPr>
          </w:pPr>
          <w:del w:id="820" w:author="瑋婷 徐" w:date="2025-01-06T10:12:00Z" w16du:dateUtc="2025-01-06T02:12:00Z">
            <w:r w:rsidRPr="0003756D" w:rsidDel="0003756D">
              <w:rPr>
                <w:rFonts w:ascii="Times New Roman" w:eastAsia="標楷體" w:hAnsi="Times New Roman" w:cs="Times New Roman"/>
                <w:noProof/>
                <w:rPrChange w:id="821" w:author="瑋婷 徐" w:date="2025-01-06T10:12:00Z" w16du:dateUtc="2025-01-06T02:12:00Z">
                  <w:rPr>
                    <w:rStyle w:val="ac"/>
                    <w:rFonts w:ascii="Times New Roman" w:eastAsia="標楷體" w:hAnsi="Times New Roman"/>
                    <w:noProof/>
                  </w:rPr>
                </w:rPrChange>
              </w:rPr>
              <w:delText>陸、未來展望</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23</w:delText>
            </w:r>
          </w:del>
        </w:p>
        <w:p w14:paraId="7DCCE2DA" w14:textId="34336394" w:rsidR="00D76D6D" w:rsidRPr="0003756D" w:rsidDel="0003756D" w:rsidRDefault="00D76D6D">
          <w:pPr>
            <w:pStyle w:val="11"/>
            <w:rPr>
              <w:del w:id="822" w:author="瑋婷 徐" w:date="2025-01-06T10:12:00Z" w16du:dateUtc="2025-01-06T02:12:00Z"/>
              <w:rFonts w:ascii="Times New Roman" w:eastAsiaTheme="minorEastAsia" w:hAnsi="Times New Roman" w:cs="Times New Roman"/>
              <w:noProof/>
              <w:szCs w:val="24"/>
              <w14:ligatures w14:val="standardContextual"/>
            </w:rPr>
          </w:pPr>
          <w:del w:id="823" w:author="瑋婷 徐" w:date="2025-01-06T10:12:00Z" w16du:dateUtc="2025-01-06T02:12:00Z">
            <w:r w:rsidRPr="0003756D" w:rsidDel="0003756D">
              <w:rPr>
                <w:rFonts w:ascii="Times New Roman" w:eastAsia="標楷體" w:hAnsi="Times New Roman" w:cs="Times New Roman"/>
                <w:noProof/>
                <w:rPrChange w:id="824" w:author="瑋婷 徐" w:date="2025-01-06T10:12:00Z" w16du:dateUtc="2025-01-06T02:12:00Z">
                  <w:rPr>
                    <w:rStyle w:val="ac"/>
                    <w:rFonts w:ascii="Times New Roman" w:eastAsia="標楷體" w:hAnsi="Times New Roman"/>
                    <w:noProof/>
                  </w:rPr>
                </w:rPrChange>
              </w:rPr>
              <w:delText>引用文獻</w:delText>
            </w:r>
            <w:r w:rsidRPr="0003756D" w:rsidDel="0003756D">
              <w:rPr>
                <w:rFonts w:ascii="Times New Roman" w:hAnsi="Times New Roman" w:cs="Times New Roman"/>
                <w:noProof/>
                <w:webHidden/>
              </w:rPr>
              <w:tab/>
            </w:r>
            <w:r w:rsidR="00EF019E" w:rsidRPr="0003756D" w:rsidDel="0003756D">
              <w:rPr>
                <w:rFonts w:ascii="Times New Roman" w:hAnsi="Times New Roman" w:cs="Times New Roman"/>
                <w:noProof/>
                <w:webHidden/>
              </w:rPr>
              <w:delText>24</w:delText>
            </w:r>
          </w:del>
        </w:p>
        <w:p w14:paraId="3827B66A" w14:textId="5F6089B1" w:rsidR="00D76D6D" w:rsidRPr="0003756D" w:rsidDel="0003756D" w:rsidRDefault="00D76D6D">
          <w:pPr>
            <w:pStyle w:val="11"/>
            <w:rPr>
              <w:del w:id="825" w:author="瑋婷 徐" w:date="2025-01-06T10:12:00Z" w16du:dateUtc="2025-01-06T02:12:00Z"/>
              <w:rFonts w:ascii="Times New Roman" w:eastAsiaTheme="minorEastAsia" w:hAnsi="Times New Roman" w:cs="Times New Roman"/>
              <w:noProof/>
              <w:szCs w:val="24"/>
              <w14:ligatures w14:val="standardContextual"/>
            </w:rPr>
          </w:pPr>
          <w:del w:id="826" w:author="瑋婷 徐" w:date="2025-01-06T10:12:00Z" w16du:dateUtc="2025-01-06T02:12:00Z">
            <w:r w:rsidRPr="0003756D" w:rsidDel="0003756D">
              <w:rPr>
                <w:rFonts w:ascii="Times New Roman" w:eastAsia="標楷體" w:hAnsi="Times New Roman" w:cs="Times New Roman"/>
                <w:noProof/>
                <w:rPrChange w:id="827" w:author="瑋婷 徐" w:date="2025-01-06T10:12:00Z" w16du:dateUtc="2025-01-06T02:12:00Z">
                  <w:rPr>
                    <w:rStyle w:val="ac"/>
                    <w:rFonts w:ascii="Times New Roman" w:eastAsia="標楷體" w:hAnsi="Times New Roman"/>
                    <w:noProof/>
                  </w:rPr>
                </w:rPrChange>
              </w:rPr>
              <w:delText>附錄</w:delText>
            </w:r>
            <w:r w:rsidRPr="0003756D" w:rsidDel="0003756D">
              <w:rPr>
                <w:rFonts w:ascii="Times New Roman" w:eastAsia="標楷體" w:hAnsi="Times New Roman" w:cs="Times New Roman"/>
                <w:noProof/>
                <w:rPrChange w:id="828" w:author="瑋婷 徐" w:date="2025-01-06T10:12:00Z" w16du:dateUtc="2025-01-06T02:12:00Z">
                  <w:rPr>
                    <w:rStyle w:val="ac"/>
                    <w:rFonts w:ascii="Times New Roman" w:eastAsia="標楷體" w:hAnsi="Times New Roman"/>
                    <w:noProof/>
                  </w:rPr>
                </w:rPrChange>
              </w:rPr>
              <w:delText>1</w:delText>
            </w:r>
            <w:r w:rsidRPr="0003756D" w:rsidDel="0003756D">
              <w:rPr>
                <w:rFonts w:ascii="Times New Roman" w:eastAsia="標楷體" w:hAnsi="Times New Roman" w:cs="Times New Roman"/>
                <w:noProof/>
                <w:rPrChange w:id="829"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830" w:author="瑋婷 徐" w:date="2025-01-06T10:12:00Z" w16du:dateUtc="2025-01-06T02:12:00Z">
                  <w:rPr>
                    <w:rStyle w:val="ac"/>
                    <w:rFonts w:ascii="Times New Roman" w:eastAsia="標楷體" w:hAnsi="Times New Roman"/>
                    <w:noProof/>
                  </w:rPr>
                </w:rPrChange>
              </w:rPr>
              <w:delText>2023</w:delText>
            </w:r>
            <w:r w:rsidRPr="0003756D" w:rsidDel="0003756D">
              <w:rPr>
                <w:rFonts w:ascii="Times New Roman" w:eastAsia="標楷體" w:hAnsi="Times New Roman" w:cs="Times New Roman"/>
                <w:noProof/>
                <w:rPrChange w:id="831" w:author="瑋婷 徐" w:date="2025-01-06T10:12:00Z" w16du:dateUtc="2025-01-06T02:12:00Z">
                  <w:rPr>
                    <w:rStyle w:val="ac"/>
                    <w:rFonts w:ascii="Times New Roman" w:eastAsia="標楷體" w:hAnsi="Times New Roman"/>
                    <w:noProof/>
                  </w:rPr>
                </w:rPrChange>
              </w:rPr>
              <w:delText>年臺灣獼猴和繁殖鳥類調查初階訓練班簡章</w:delText>
            </w:r>
            <w:r w:rsidRPr="0003756D" w:rsidDel="0003756D">
              <w:rPr>
                <w:rFonts w:ascii="Times New Roman" w:hAnsi="Times New Roman" w:cs="Times New Roman"/>
                <w:noProof/>
                <w:webHidden/>
              </w:rPr>
              <w:tab/>
            </w:r>
          </w:del>
          <w:del w:id="832" w:author="瑋婷 徐" w:date="2025-01-03T16:02:00Z" w16du:dateUtc="2025-01-03T08:02:00Z">
            <w:r w:rsidRPr="0003756D" w:rsidDel="00EF019E">
              <w:rPr>
                <w:rFonts w:ascii="Times New Roman" w:hAnsi="Times New Roman" w:cs="Times New Roman"/>
                <w:noProof/>
                <w:webHidden/>
              </w:rPr>
              <w:delText>64</w:delText>
            </w:r>
          </w:del>
        </w:p>
        <w:p w14:paraId="668DDC98" w14:textId="158F2811" w:rsidR="00D76D6D" w:rsidRPr="0003756D" w:rsidDel="0003756D" w:rsidRDefault="00D76D6D">
          <w:pPr>
            <w:pStyle w:val="11"/>
            <w:rPr>
              <w:del w:id="833" w:author="瑋婷 徐" w:date="2025-01-06T10:12:00Z" w16du:dateUtc="2025-01-06T02:12:00Z"/>
              <w:rFonts w:ascii="Times New Roman" w:eastAsiaTheme="minorEastAsia" w:hAnsi="Times New Roman" w:cs="Times New Roman"/>
              <w:noProof/>
              <w:szCs w:val="24"/>
              <w14:ligatures w14:val="standardContextual"/>
            </w:rPr>
          </w:pPr>
          <w:del w:id="834" w:author="瑋婷 徐" w:date="2025-01-06T10:12:00Z" w16du:dateUtc="2025-01-06T02:12:00Z">
            <w:r w:rsidRPr="0003756D" w:rsidDel="0003756D">
              <w:rPr>
                <w:rFonts w:ascii="Times New Roman" w:eastAsia="標楷體" w:hAnsi="Times New Roman" w:cs="Times New Roman"/>
                <w:noProof/>
                <w:rPrChange w:id="835" w:author="瑋婷 徐" w:date="2025-01-06T10:12:00Z" w16du:dateUtc="2025-01-06T02:12:00Z">
                  <w:rPr>
                    <w:rStyle w:val="ac"/>
                    <w:rFonts w:ascii="Times New Roman" w:eastAsia="標楷體" w:hAnsi="Times New Roman"/>
                    <w:noProof/>
                  </w:rPr>
                </w:rPrChange>
              </w:rPr>
              <w:delText>附錄</w:delText>
            </w:r>
            <w:r w:rsidRPr="0003756D" w:rsidDel="0003756D">
              <w:rPr>
                <w:rFonts w:ascii="Times New Roman" w:eastAsia="標楷體" w:hAnsi="Times New Roman" w:cs="Times New Roman"/>
                <w:noProof/>
                <w:rPrChange w:id="836" w:author="瑋婷 徐" w:date="2025-01-06T10:12:00Z" w16du:dateUtc="2025-01-06T02:12:00Z">
                  <w:rPr>
                    <w:rStyle w:val="ac"/>
                    <w:rFonts w:ascii="Times New Roman" w:eastAsia="標楷體" w:hAnsi="Times New Roman"/>
                    <w:noProof/>
                  </w:rPr>
                </w:rPrChange>
              </w:rPr>
              <w:delText>2</w:delText>
            </w:r>
            <w:r w:rsidRPr="0003756D" w:rsidDel="0003756D">
              <w:rPr>
                <w:rFonts w:ascii="Times New Roman" w:eastAsia="標楷體" w:hAnsi="Times New Roman" w:cs="Times New Roman"/>
                <w:noProof/>
                <w:rPrChange w:id="837" w:author="瑋婷 徐" w:date="2025-01-06T10:12:00Z" w16du:dateUtc="2025-01-06T02:12:00Z">
                  <w:rPr>
                    <w:rStyle w:val="ac"/>
                    <w:rFonts w:ascii="Times New Roman" w:eastAsia="標楷體" w:hAnsi="Times New Roman"/>
                    <w:noProof/>
                  </w:rPr>
                </w:rPrChange>
              </w:rPr>
              <w:delText>、</w:delText>
            </w:r>
            <w:r w:rsidRPr="0003756D" w:rsidDel="0003756D">
              <w:rPr>
                <w:rFonts w:ascii="Times New Roman" w:eastAsia="標楷體" w:hAnsi="Times New Roman" w:cs="Times New Roman"/>
                <w:noProof/>
                <w:rPrChange w:id="838" w:author="瑋婷 徐" w:date="2025-01-06T10:12:00Z" w16du:dateUtc="2025-01-06T02:12:00Z">
                  <w:rPr>
                    <w:rStyle w:val="ac"/>
                    <w:rFonts w:ascii="Times New Roman" w:eastAsia="標楷體" w:hAnsi="Times New Roman"/>
                    <w:noProof/>
                  </w:rPr>
                </w:rPrChange>
              </w:rPr>
              <w:delText xml:space="preserve">2023 </w:delText>
            </w:r>
            <w:r w:rsidRPr="0003756D" w:rsidDel="0003756D">
              <w:rPr>
                <w:rFonts w:ascii="Times New Roman" w:eastAsia="標楷體" w:hAnsi="Times New Roman" w:cs="Times New Roman"/>
                <w:noProof/>
                <w:rPrChange w:id="839" w:author="瑋婷 徐" w:date="2025-01-06T10:12:00Z" w16du:dateUtc="2025-01-06T02:12:00Z">
                  <w:rPr>
                    <w:rStyle w:val="ac"/>
                    <w:rFonts w:ascii="Times New Roman" w:eastAsia="標楷體" w:hAnsi="Times New Roman"/>
                    <w:noProof/>
                  </w:rPr>
                </w:rPrChange>
              </w:rPr>
              <w:delText>年臺灣繁殖鳥類調查進階班簡章</w:delText>
            </w:r>
            <w:r w:rsidRPr="0003756D" w:rsidDel="0003756D">
              <w:rPr>
                <w:rFonts w:ascii="Times New Roman" w:hAnsi="Times New Roman" w:cs="Times New Roman"/>
                <w:noProof/>
                <w:webHidden/>
              </w:rPr>
              <w:tab/>
            </w:r>
          </w:del>
          <w:del w:id="840" w:author="瑋婷 徐" w:date="2025-01-03T16:02:00Z" w16du:dateUtc="2025-01-03T08:02:00Z">
            <w:r w:rsidRPr="0003756D" w:rsidDel="00EF019E">
              <w:rPr>
                <w:rFonts w:ascii="Times New Roman" w:hAnsi="Times New Roman" w:cs="Times New Roman"/>
                <w:noProof/>
                <w:webHidden/>
              </w:rPr>
              <w:delText>66</w:delText>
            </w:r>
          </w:del>
        </w:p>
        <w:p w14:paraId="6B54961F" w14:textId="3000C2B5" w:rsidR="00D76D6D" w:rsidRPr="0003756D" w:rsidDel="0003756D" w:rsidRDefault="00D76D6D">
          <w:pPr>
            <w:pStyle w:val="11"/>
            <w:rPr>
              <w:del w:id="841" w:author="瑋婷 徐" w:date="2025-01-06T10:12:00Z" w16du:dateUtc="2025-01-06T02:12:00Z"/>
              <w:rFonts w:ascii="Times New Roman" w:eastAsiaTheme="minorEastAsia" w:hAnsi="Times New Roman" w:cs="Times New Roman"/>
              <w:noProof/>
              <w:szCs w:val="24"/>
              <w14:ligatures w14:val="standardContextual"/>
            </w:rPr>
          </w:pPr>
          <w:del w:id="842" w:author="瑋婷 徐" w:date="2025-01-06T10:12:00Z" w16du:dateUtc="2025-01-06T02:12:00Z">
            <w:r w:rsidRPr="0003756D" w:rsidDel="0003756D">
              <w:rPr>
                <w:rFonts w:ascii="Times New Roman" w:eastAsia="標楷體" w:hAnsi="Times New Roman" w:cs="Times New Roman"/>
                <w:noProof/>
                <w:rPrChange w:id="843" w:author="瑋婷 徐" w:date="2025-01-06T10:12:00Z" w16du:dateUtc="2025-01-06T02:12:00Z">
                  <w:rPr>
                    <w:rStyle w:val="ac"/>
                    <w:rFonts w:ascii="Times New Roman" w:eastAsia="標楷體" w:hAnsi="Times New Roman"/>
                    <w:noProof/>
                  </w:rPr>
                </w:rPrChange>
              </w:rPr>
              <w:delText>附錄</w:delText>
            </w:r>
            <w:r w:rsidRPr="0003756D" w:rsidDel="0003756D">
              <w:rPr>
                <w:rFonts w:ascii="Times New Roman" w:eastAsia="標楷體" w:hAnsi="Times New Roman" w:cs="Times New Roman"/>
                <w:noProof/>
                <w:rPrChange w:id="844" w:author="瑋婷 徐" w:date="2025-01-06T10:12:00Z" w16du:dateUtc="2025-01-06T02:12:00Z">
                  <w:rPr>
                    <w:rStyle w:val="ac"/>
                    <w:rFonts w:ascii="Times New Roman" w:eastAsia="標楷體" w:hAnsi="Times New Roman"/>
                    <w:noProof/>
                  </w:rPr>
                </w:rPrChange>
              </w:rPr>
              <w:delText>3</w:delText>
            </w:r>
            <w:r w:rsidRPr="0003756D" w:rsidDel="0003756D">
              <w:rPr>
                <w:rFonts w:ascii="Times New Roman" w:eastAsia="標楷體" w:hAnsi="Times New Roman" w:cs="Times New Roman"/>
                <w:noProof/>
                <w:rPrChange w:id="845" w:author="瑋婷 徐" w:date="2025-01-06T10:12:00Z" w16du:dateUtc="2025-01-06T02:12:00Z">
                  <w:rPr>
                    <w:rStyle w:val="ac"/>
                    <w:rFonts w:ascii="Times New Roman" w:eastAsia="標楷體" w:hAnsi="Times New Roman"/>
                    <w:noProof/>
                  </w:rPr>
                </w:rPrChange>
              </w:rPr>
              <w:delText>、國有林班地臺灣獼猴與繁殖鳥類監測年度報告</w:delText>
            </w:r>
            <w:r w:rsidRPr="0003756D" w:rsidDel="0003756D">
              <w:rPr>
                <w:rFonts w:ascii="Times New Roman" w:eastAsia="標楷體" w:hAnsi="Times New Roman" w:cs="Times New Roman"/>
                <w:noProof/>
                <w:rPrChange w:id="846" w:author="瑋婷 徐" w:date="2025-01-06T10:12:00Z" w16du:dateUtc="2025-01-06T02:12:00Z">
                  <w:rPr>
                    <w:rStyle w:val="ac"/>
                    <w:rFonts w:ascii="Times New Roman" w:eastAsia="標楷體" w:hAnsi="Times New Roman"/>
                    <w:noProof/>
                  </w:rPr>
                </w:rPrChange>
              </w:rPr>
              <w:delText>2022</w:delText>
            </w:r>
            <w:r w:rsidRPr="0003756D" w:rsidDel="0003756D">
              <w:rPr>
                <w:rFonts w:ascii="Times New Roman" w:hAnsi="Times New Roman" w:cs="Times New Roman"/>
                <w:noProof/>
                <w:webHidden/>
              </w:rPr>
              <w:tab/>
            </w:r>
          </w:del>
          <w:del w:id="847" w:author="瑋婷 徐" w:date="2025-01-03T16:02:00Z" w16du:dateUtc="2025-01-03T08:02:00Z">
            <w:r w:rsidRPr="0003756D" w:rsidDel="00EF019E">
              <w:rPr>
                <w:rFonts w:ascii="Times New Roman" w:hAnsi="Times New Roman" w:cs="Times New Roman"/>
                <w:noProof/>
                <w:webHidden/>
              </w:rPr>
              <w:delText>69</w:delText>
            </w:r>
          </w:del>
        </w:p>
        <w:p w14:paraId="1C3A1462" w14:textId="27101A79" w:rsidR="00D93FCC" w:rsidRPr="0003756D" w:rsidRDefault="002435EC">
          <w:pPr>
            <w:rPr>
              <w:rFonts w:ascii="Times New Roman" w:hAnsi="Times New Roman" w:cs="Times New Roman"/>
              <w:rPrChange w:id="848" w:author="瑋婷 徐" w:date="2025-01-06T10:12:00Z" w16du:dateUtc="2025-01-06T02:12:00Z">
                <w:rPr/>
              </w:rPrChange>
            </w:rPr>
          </w:pPr>
          <w:r w:rsidRPr="0003756D">
            <w:rPr>
              <w:rFonts w:ascii="Times New Roman" w:eastAsia="標楷體" w:hAnsi="Times New Roman" w:cs="Times New Roman"/>
            </w:rPr>
            <w:fldChar w:fldCharType="end"/>
          </w:r>
        </w:p>
        <w:p w14:paraId="7B2CAA39" w14:textId="4E7F6FAE" w:rsidR="00D93FCC" w:rsidRDefault="00000000">
          <w:pPr>
            <w:sectPr w:rsidR="00D93FCC">
              <w:footerReference w:type="default" r:id="rId8"/>
              <w:pgSz w:w="11906" w:h="16838"/>
              <w:pgMar w:top="1440" w:right="1800" w:bottom="1440" w:left="1800" w:header="0" w:footer="992" w:gutter="0"/>
              <w:pgNumType w:start="1"/>
              <w:cols w:space="720"/>
              <w:formProt w:val="0"/>
              <w:docGrid w:type="lines" w:linePitch="360"/>
            </w:sectPr>
          </w:pPr>
        </w:p>
      </w:sdtContent>
    </w:sdt>
    <w:p w14:paraId="7B8B3681" w14:textId="77777777" w:rsidR="00D93FCC" w:rsidRDefault="002435EC">
      <w:pPr>
        <w:spacing w:line="360" w:lineRule="auto"/>
        <w:jc w:val="both"/>
        <w:outlineLvl w:val="0"/>
        <w:rPr>
          <w:rFonts w:ascii="Times New Roman" w:eastAsia="標楷體" w:hAnsi="Times New Roman" w:cs="Times New Roman"/>
          <w:b/>
          <w:sz w:val="32"/>
        </w:rPr>
      </w:pPr>
      <w:bookmarkStart w:id="849" w:name="_Toc121845037"/>
      <w:bookmarkStart w:id="850" w:name="_Toc187050766"/>
      <w:r>
        <w:rPr>
          <w:rFonts w:ascii="Times New Roman" w:eastAsia="標楷體" w:hAnsi="Times New Roman" w:cs="Times New Roman"/>
          <w:b/>
          <w:sz w:val="32"/>
        </w:rPr>
        <w:lastRenderedPageBreak/>
        <w:t>摘要</w:t>
      </w:r>
      <w:bookmarkEnd w:id="849"/>
      <w:bookmarkEnd w:id="850"/>
    </w:p>
    <w:p w14:paraId="26B6DEFD" w14:textId="5DEA2BB5" w:rsidR="00D93FCC" w:rsidRDefault="002435EC">
      <w:pPr>
        <w:pStyle w:val="aff3"/>
        <w:spacing w:line="360" w:lineRule="auto"/>
        <w:ind w:left="0"/>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為有效獲得目標物種及</w:t>
      </w:r>
      <w:proofErr w:type="gramStart"/>
      <w:r>
        <w:rPr>
          <w:rFonts w:ascii="Times New Roman" w:eastAsia="標楷體" w:hAnsi="Times New Roman" w:cs="Times New Roman"/>
        </w:rPr>
        <w:t>生物類群之</w:t>
      </w:r>
      <w:proofErr w:type="gramEnd"/>
      <w:r>
        <w:rPr>
          <w:rFonts w:ascii="Times New Roman" w:eastAsia="標楷體" w:hAnsi="Times New Roman" w:cs="Times New Roman"/>
        </w:rPr>
        <w:t>分布和數量變化趨勢，藉此反映環境狀況和檢討保育策略成效，</w:t>
      </w:r>
      <w:proofErr w:type="gramStart"/>
      <w:r w:rsidR="000311C8">
        <w:rPr>
          <w:rFonts w:ascii="Times New Roman" w:eastAsia="標楷體" w:hAnsi="Times New Roman" w:cs="Times New Roman"/>
        </w:rPr>
        <w:t>俾</w:t>
      </w:r>
      <w:proofErr w:type="gramEnd"/>
      <w:r w:rsidR="000311C8">
        <w:rPr>
          <w:rFonts w:ascii="Times New Roman" w:eastAsia="標楷體" w:hAnsi="Times New Roman" w:cs="Times New Roman"/>
        </w:rPr>
        <w:t>維護臺灣生物多樣性。</w:t>
      </w:r>
      <w:r>
        <w:rPr>
          <w:rFonts w:ascii="Times New Roman" w:eastAsia="標楷體" w:hAnsi="Times New Roman" w:cs="Times New Roman"/>
        </w:rPr>
        <w:t>必須系統性的在廣時空尺度下，以能夠快速重複的方式長期蒐集資料</w:t>
      </w:r>
      <w:r>
        <w:rPr>
          <w:rFonts w:ascii="標楷體" w:eastAsia="標楷體" w:hAnsi="標楷體" w:cs="Times New Roman"/>
        </w:rPr>
        <w:t>，</w:t>
      </w:r>
      <w:r>
        <w:rPr>
          <w:rFonts w:ascii="Times New Roman" w:eastAsia="標楷體" w:hAnsi="Times New Roman" w:cs="Times New Roman"/>
        </w:rPr>
        <w:t>並轉化成科學數據。本計畫監測的標的為臺灣獼猴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和臺灣繁殖鳥類，採用</w:t>
      </w:r>
      <w:r>
        <w:rPr>
          <w:rFonts w:ascii="Times New Roman" w:eastAsia="標楷體" w:hAnsi="Times New Roman" w:cs="Times New Roman"/>
        </w:rPr>
        <w:t>2009</w:t>
      </w:r>
      <w:r>
        <w:rPr>
          <w:rFonts w:ascii="Times New Roman" w:eastAsia="標楷體" w:hAnsi="Times New Roman" w:cs="Times New Roman"/>
        </w:rPr>
        <w:t>年執行至今的臺灣繁殖鳥類大調查計畫</w:t>
      </w:r>
      <w:r>
        <w:rPr>
          <w:rFonts w:ascii="Times New Roman" w:eastAsia="標楷體" w:hAnsi="Times New Roman" w:cs="Times New Roman"/>
        </w:rPr>
        <w:t>(Taiwan Breeding Bird Survey, BBS Taiwan)</w:t>
      </w:r>
      <w:r>
        <w:rPr>
          <w:rFonts w:ascii="Times New Roman" w:eastAsia="標楷體" w:hAnsi="Times New Roman" w:cs="Times New Roman"/>
        </w:rPr>
        <w:t>架構，運用林業及</w:t>
      </w:r>
      <w:r w:rsidR="000311C8">
        <w:rPr>
          <w:rFonts w:ascii="Times New Roman" w:eastAsia="標楷體" w:hAnsi="Times New Roman" w:cs="Times New Roman"/>
        </w:rPr>
        <w:t>自然</w:t>
      </w:r>
      <w:r>
        <w:rPr>
          <w:rFonts w:ascii="Times New Roman" w:eastAsia="標楷體" w:hAnsi="Times New Roman" w:cs="Times New Roman"/>
        </w:rPr>
        <w:t>保育署</w:t>
      </w:r>
      <w:r w:rsidR="00C30A83">
        <w:rPr>
          <w:rFonts w:ascii="Times New Roman" w:eastAsia="標楷體" w:hAnsi="Times New Roman" w:cs="Times New Roman" w:hint="eastAsia"/>
        </w:rPr>
        <w:t>(</w:t>
      </w:r>
      <w:r w:rsidR="00C30A83">
        <w:rPr>
          <w:rFonts w:ascii="Times New Roman" w:eastAsia="標楷體" w:hAnsi="Times New Roman" w:cs="Times New Roman" w:hint="eastAsia"/>
        </w:rPr>
        <w:t>簡稱</w:t>
      </w:r>
      <w:r w:rsidR="00C30A83">
        <w:rPr>
          <w:rFonts w:ascii="標楷體" w:eastAsia="標楷體" w:hAnsi="標楷體" w:cs="Times New Roman" w:hint="eastAsia"/>
        </w:rPr>
        <w:t>：</w:t>
      </w:r>
      <w:r w:rsidR="00C30A83">
        <w:rPr>
          <w:rFonts w:ascii="Times New Roman" w:eastAsia="標楷體" w:hAnsi="Times New Roman" w:cs="Times New Roman" w:hint="eastAsia"/>
        </w:rPr>
        <w:t>林業保育署</w:t>
      </w:r>
      <w:r w:rsidR="00C0537D">
        <w:rPr>
          <w:rFonts w:ascii="標楷體" w:eastAsia="標楷體" w:hAnsi="標楷體" w:cs="Times New Roman" w:hint="eastAsia"/>
        </w:rPr>
        <w:t>，</w:t>
      </w:r>
      <w:r w:rsidR="00C0537D">
        <w:rPr>
          <w:rFonts w:ascii="Times New Roman" w:eastAsia="標楷體" w:hAnsi="Times New Roman" w:cs="Times New Roman" w:hint="eastAsia"/>
        </w:rPr>
        <w:t>改制前為林務局</w:t>
      </w:r>
      <w:r w:rsidR="00C30A83">
        <w:rPr>
          <w:rFonts w:ascii="Times New Roman" w:eastAsia="標楷體" w:hAnsi="Times New Roman" w:cs="Times New Roman" w:hint="eastAsia"/>
        </w:rPr>
        <w:t>)</w:t>
      </w:r>
      <w:r>
        <w:rPr>
          <w:rFonts w:ascii="Times New Roman" w:eastAsia="標楷體" w:hAnsi="Times New Roman" w:cs="Times New Roman"/>
        </w:rPr>
        <w:t>旗下的</w:t>
      </w:r>
      <w:proofErr w:type="gramStart"/>
      <w:r>
        <w:rPr>
          <w:rFonts w:ascii="Times New Roman" w:eastAsia="標楷體" w:hAnsi="Times New Roman" w:cs="Times New Roman"/>
        </w:rPr>
        <w:t>森林護管員</w:t>
      </w:r>
      <w:proofErr w:type="gramEnd"/>
      <w:r>
        <w:rPr>
          <w:rFonts w:ascii="Times New Roman" w:eastAsia="標楷體" w:hAnsi="Times New Roman" w:cs="Times New Roman"/>
        </w:rPr>
        <w:t>，在國有林班地範圍內</w:t>
      </w:r>
      <w:r w:rsidR="009C06F4">
        <w:rPr>
          <w:rFonts w:ascii="Times New Roman" w:eastAsia="標楷體" w:hAnsi="Times New Roman" w:cs="Times New Roman" w:hint="eastAsia"/>
        </w:rPr>
        <w:t>以</w:t>
      </w:r>
      <w:r>
        <w:rPr>
          <w:rFonts w:ascii="Times New Roman" w:eastAsia="標楷體" w:hAnsi="Times New Roman" w:cs="Times New Roman"/>
        </w:rPr>
        <w:t>BBS Taiwan</w:t>
      </w:r>
      <w:r>
        <w:rPr>
          <w:rFonts w:ascii="Times New Roman" w:eastAsia="標楷體" w:hAnsi="Times New Roman" w:cs="Times New Roman"/>
        </w:rPr>
        <w:t>的標準化方法監測臺灣獼猴和繁殖鳥類。</w:t>
      </w:r>
    </w:p>
    <w:p w14:paraId="50954795" w14:textId="77777777" w:rsidR="00D93FCC" w:rsidRDefault="00D93FCC">
      <w:pPr>
        <w:pStyle w:val="aff3"/>
        <w:spacing w:line="360" w:lineRule="auto"/>
        <w:ind w:left="0"/>
        <w:jc w:val="both"/>
        <w:rPr>
          <w:rFonts w:ascii="Times New Roman" w:eastAsia="標楷體" w:hAnsi="Times New Roman" w:cs="Times New Roman"/>
        </w:rPr>
      </w:pPr>
    </w:p>
    <w:p w14:paraId="09E7F766" w14:textId="51D682DC" w:rsidR="00D93FCC" w:rsidRDefault="002435EC">
      <w:pPr>
        <w:pStyle w:val="aff3"/>
        <w:spacing w:line="360" w:lineRule="auto"/>
        <w:ind w:left="0"/>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在臺灣獼猴部分：</w:t>
      </w:r>
      <w:r>
        <w:rPr>
          <w:rFonts w:ascii="Times New Roman" w:eastAsia="標楷體" w:hAnsi="Times New Roman" w:cs="Times New Roman"/>
        </w:rPr>
        <w:t>202</w:t>
      </w:r>
      <w:del w:id="851" w:author="瑋婷 徐" w:date="2024-12-24T15:55:00Z" w16du:dateUtc="2024-12-24T07:55:00Z">
        <w:r w:rsidR="009C06F4" w:rsidDel="00A61466">
          <w:rPr>
            <w:rFonts w:ascii="Times New Roman" w:eastAsia="標楷體" w:hAnsi="Times New Roman" w:cs="Times New Roman"/>
          </w:rPr>
          <w:delText>3</w:delText>
        </w:r>
      </w:del>
      <w:ins w:id="852" w:author="瑋婷 徐" w:date="2024-12-24T15:55:00Z" w16du:dateUtc="2024-12-24T07:55:00Z">
        <w:r w:rsidR="00A61466">
          <w:rPr>
            <w:rFonts w:ascii="Times New Roman" w:eastAsia="標楷體" w:hAnsi="Times New Roman" w:cs="Times New Roman" w:hint="eastAsia"/>
          </w:rPr>
          <w:t>4</w:t>
        </w:r>
      </w:ins>
      <w:r>
        <w:rPr>
          <w:rFonts w:ascii="Times New Roman" w:eastAsia="標楷體" w:hAnsi="Times New Roman" w:cs="Times New Roman"/>
        </w:rPr>
        <w:t>年是國有林班地臺灣獼猴監測正式收到完整資料的第</w:t>
      </w:r>
      <w:del w:id="853" w:author="瑋婷 徐" w:date="2024-12-24T15:55:00Z" w16du:dateUtc="2024-12-24T07:55:00Z">
        <w:r w:rsidR="009C06F4" w:rsidDel="00A61466">
          <w:rPr>
            <w:rFonts w:ascii="Times New Roman" w:eastAsia="標楷體" w:hAnsi="Times New Roman" w:cs="Times New Roman"/>
          </w:rPr>
          <w:delText>4</w:delText>
        </w:r>
      </w:del>
      <w:ins w:id="854" w:author="瑋婷 徐" w:date="2024-12-24T15:55:00Z" w16du:dateUtc="2024-12-24T07:55:00Z">
        <w:r w:rsidR="00A61466">
          <w:rPr>
            <w:rFonts w:ascii="Times New Roman" w:eastAsia="標楷體" w:hAnsi="Times New Roman" w:cs="Times New Roman" w:hint="eastAsia"/>
          </w:rPr>
          <w:t>5</w:t>
        </w:r>
      </w:ins>
      <w:r>
        <w:rPr>
          <w:rFonts w:ascii="Times New Roman" w:eastAsia="標楷體" w:hAnsi="Times New Roman" w:cs="Times New Roman"/>
        </w:rPr>
        <w:t>年，本年度由</w:t>
      </w:r>
      <w:r>
        <w:rPr>
          <w:rFonts w:ascii="Times New Roman" w:eastAsia="標楷體" w:hAnsi="Times New Roman" w:cs="Times New Roman"/>
        </w:rPr>
        <w:t>4</w:t>
      </w:r>
      <w:del w:id="855" w:author="瑋婷 徐" w:date="2024-12-24T15:55:00Z" w16du:dateUtc="2024-12-24T07:55:00Z">
        <w:r w:rsidDel="00A61466">
          <w:rPr>
            <w:rFonts w:ascii="Times New Roman" w:eastAsia="標楷體" w:hAnsi="Times New Roman" w:cs="Times New Roman"/>
          </w:rPr>
          <w:delText>13</w:delText>
        </w:r>
      </w:del>
      <w:proofErr w:type="gramStart"/>
      <w:ins w:id="856" w:author="瑋婷 徐" w:date="2024-12-24T15:55:00Z" w16du:dateUtc="2024-12-24T07:55:00Z">
        <w:r w:rsidR="00A61466">
          <w:rPr>
            <w:rFonts w:ascii="Times New Roman" w:eastAsia="標楷體" w:hAnsi="Times New Roman" w:cs="Times New Roman" w:hint="eastAsia"/>
          </w:rPr>
          <w:t>06</w:t>
        </w:r>
      </w:ins>
      <w:r>
        <w:rPr>
          <w:rFonts w:ascii="Times New Roman" w:eastAsia="標楷體" w:hAnsi="Times New Roman" w:cs="Times New Roman"/>
        </w:rPr>
        <w:t>位護管員</w:t>
      </w:r>
      <w:proofErr w:type="gramEnd"/>
      <w:r>
        <w:rPr>
          <w:rFonts w:ascii="Times New Roman" w:eastAsia="標楷體" w:hAnsi="Times New Roman" w:cs="Times New Roman"/>
        </w:rPr>
        <w:t>，完成了</w:t>
      </w:r>
      <w:r>
        <w:rPr>
          <w:rFonts w:ascii="Times New Roman" w:eastAsia="標楷體" w:hAnsi="Times New Roman" w:cs="Times New Roman"/>
        </w:rPr>
        <w:t>3</w:t>
      </w:r>
      <w:del w:id="857" w:author="瑋婷 徐" w:date="2024-12-24T15:55:00Z" w16du:dateUtc="2024-12-24T07:55:00Z">
        <w:r w:rsidDel="00A61466">
          <w:rPr>
            <w:rFonts w:ascii="Times New Roman" w:eastAsia="標楷體" w:hAnsi="Times New Roman" w:cs="Times New Roman"/>
          </w:rPr>
          <w:delText>84</w:delText>
        </w:r>
      </w:del>
      <w:ins w:id="858" w:author="瑋婷 徐" w:date="2024-12-24T15:55:00Z" w16du:dateUtc="2024-12-24T07:55:00Z">
        <w:r w:rsidR="00A61466">
          <w:rPr>
            <w:rFonts w:ascii="Times New Roman" w:eastAsia="標楷體" w:hAnsi="Times New Roman" w:cs="Times New Roman" w:hint="eastAsia"/>
          </w:rPr>
          <w:t>91</w:t>
        </w:r>
      </w:ins>
      <w:r>
        <w:rPr>
          <w:rFonts w:ascii="Times New Roman" w:eastAsia="標楷體" w:hAnsi="Times New Roman" w:cs="Times New Roman"/>
        </w:rPr>
        <w:t>個樣區的獼猴調查。總共蒐集</w:t>
      </w:r>
      <w:r>
        <w:rPr>
          <w:rFonts w:ascii="Times New Roman" w:eastAsia="標楷體" w:hAnsi="Times New Roman" w:cs="Times New Roman"/>
        </w:rPr>
        <w:t>4,</w:t>
      </w:r>
      <w:del w:id="859" w:author="瑋婷 徐" w:date="2024-12-24T15:55:00Z" w16du:dateUtc="2024-12-24T07:55:00Z">
        <w:r w:rsidDel="00A61466">
          <w:rPr>
            <w:rFonts w:ascii="Times New Roman" w:eastAsia="標楷體" w:hAnsi="Times New Roman" w:cs="Times New Roman"/>
          </w:rPr>
          <w:delText>831</w:delText>
        </w:r>
      </w:del>
      <w:ins w:id="860" w:author="瑋婷 徐" w:date="2024-12-24T15:55:00Z" w16du:dateUtc="2024-12-24T07:55:00Z">
        <w:r w:rsidR="00A61466">
          <w:rPr>
            <w:rFonts w:ascii="Times New Roman" w:eastAsia="標楷體" w:hAnsi="Times New Roman" w:cs="Times New Roman" w:hint="eastAsia"/>
          </w:rPr>
          <w:t>912</w:t>
        </w:r>
      </w:ins>
      <w:r>
        <w:rPr>
          <w:rFonts w:ascii="Times New Roman" w:eastAsia="標楷體" w:hAnsi="Times New Roman" w:cs="Times New Roman"/>
        </w:rPr>
        <w:t>筆紀錄，經檢核後，符合標準的調查資料有</w:t>
      </w:r>
      <w:r>
        <w:rPr>
          <w:rFonts w:ascii="Times New Roman" w:eastAsia="標楷體" w:hAnsi="Times New Roman" w:cs="Times New Roman"/>
        </w:rPr>
        <w:t>4,6</w:t>
      </w:r>
      <w:del w:id="861" w:author="瑋婷 徐" w:date="2024-12-24T15:56:00Z" w16du:dateUtc="2024-12-24T07:56:00Z">
        <w:r w:rsidDel="00A61466">
          <w:rPr>
            <w:rFonts w:ascii="Times New Roman" w:eastAsia="標楷體" w:hAnsi="Times New Roman" w:cs="Times New Roman"/>
          </w:rPr>
          <w:delText>00</w:delText>
        </w:r>
      </w:del>
      <w:ins w:id="862" w:author="瑋婷 徐" w:date="2024-12-24T15:56:00Z" w16du:dateUtc="2024-12-24T07:56:00Z">
        <w:r w:rsidR="00A61466">
          <w:rPr>
            <w:rFonts w:ascii="Times New Roman" w:eastAsia="標楷體" w:hAnsi="Times New Roman" w:cs="Times New Roman" w:hint="eastAsia"/>
          </w:rPr>
          <w:t>95</w:t>
        </w:r>
      </w:ins>
      <w:r>
        <w:rPr>
          <w:rFonts w:ascii="Times New Roman" w:eastAsia="標楷體" w:hAnsi="Times New Roman" w:cs="Times New Roman"/>
        </w:rPr>
        <w:t>筆，資料正確率為</w:t>
      </w:r>
      <w:r>
        <w:rPr>
          <w:rFonts w:ascii="Times New Roman" w:eastAsia="標楷體" w:hAnsi="Times New Roman" w:cs="Times New Roman"/>
        </w:rPr>
        <w:t>95.</w:t>
      </w:r>
      <w:ins w:id="863" w:author="瑋婷 徐" w:date="2024-12-24T15:56:00Z" w16du:dateUtc="2024-12-24T07:56:00Z">
        <w:r w:rsidR="00A61466">
          <w:rPr>
            <w:rFonts w:ascii="Times New Roman" w:eastAsia="標楷體" w:hAnsi="Times New Roman" w:cs="Times New Roman" w:hint="eastAsia"/>
          </w:rPr>
          <w:t>6</w:t>
        </w:r>
      </w:ins>
      <w:del w:id="864" w:author="瑋婷 徐" w:date="2024-12-24T15:56:00Z" w16du:dateUtc="2024-12-24T07:56:00Z">
        <w:r w:rsidDel="00A61466">
          <w:rPr>
            <w:rFonts w:ascii="Times New Roman" w:eastAsia="標楷體" w:hAnsi="Times New Roman" w:cs="Times New Roman"/>
          </w:rPr>
          <w:delText>2</w:delText>
        </w:r>
      </w:del>
      <w:r>
        <w:rPr>
          <w:rFonts w:ascii="Times New Roman" w:eastAsia="標楷體" w:hAnsi="Times New Roman" w:cs="Times New Roman"/>
        </w:rPr>
        <w:t>%</w:t>
      </w:r>
      <w:r>
        <w:rPr>
          <w:rFonts w:ascii="Times New Roman" w:eastAsia="標楷體" w:hAnsi="Times New Roman" w:cs="Times New Roman"/>
        </w:rPr>
        <w:t>。在</w:t>
      </w:r>
      <w:r>
        <w:rPr>
          <w:rFonts w:ascii="Times New Roman" w:eastAsia="標楷體" w:hAnsi="Times New Roman" w:cs="Times New Roman"/>
        </w:rPr>
        <w:t>202</w:t>
      </w:r>
      <w:del w:id="865" w:author="瑋婷 徐" w:date="2024-12-24T15:56:00Z" w16du:dateUtc="2024-12-24T07:56:00Z">
        <w:r w:rsidDel="00A61466">
          <w:rPr>
            <w:rFonts w:ascii="Times New Roman" w:eastAsia="標楷體" w:hAnsi="Times New Roman" w:cs="Times New Roman"/>
          </w:rPr>
          <w:delText>3</w:delText>
        </w:r>
      </w:del>
      <w:ins w:id="866" w:author="瑋婷 徐" w:date="2024-12-24T15:56:00Z" w16du:dateUtc="2024-12-24T07:56:00Z">
        <w:r w:rsidR="00A61466">
          <w:rPr>
            <w:rFonts w:ascii="Times New Roman" w:eastAsia="標楷體" w:hAnsi="Times New Roman" w:cs="Times New Roman" w:hint="eastAsia"/>
          </w:rPr>
          <w:t>4</w:t>
        </w:r>
      </w:ins>
      <w:r>
        <w:rPr>
          <w:rFonts w:ascii="Times New Roman" w:eastAsia="標楷體" w:hAnsi="Times New Roman" w:cs="Times New Roman"/>
        </w:rPr>
        <w:t>年的</w:t>
      </w:r>
      <w:r>
        <w:rPr>
          <w:rFonts w:ascii="Times New Roman" w:eastAsia="標楷體" w:hAnsi="Times New Roman" w:cs="Times New Roman"/>
        </w:rPr>
        <w:t>2</w:t>
      </w:r>
      <w:r>
        <w:rPr>
          <w:rFonts w:ascii="Times New Roman" w:eastAsia="標楷體" w:hAnsi="Times New Roman" w:cs="Times New Roman"/>
        </w:rPr>
        <w:t>次調查中，每次調查到的</w:t>
      </w:r>
      <w:proofErr w:type="gramStart"/>
      <w:r>
        <w:rPr>
          <w:rFonts w:ascii="Times New Roman" w:eastAsia="標楷體" w:hAnsi="Times New Roman" w:cs="Times New Roman"/>
        </w:rPr>
        <w:t>猴群數平均</w:t>
      </w:r>
      <w:proofErr w:type="gramEnd"/>
      <w:r>
        <w:rPr>
          <w:rFonts w:ascii="Times New Roman" w:eastAsia="標楷體" w:hAnsi="Times New Roman" w:cs="Times New Roman"/>
        </w:rPr>
        <w:t>為</w:t>
      </w:r>
      <w:del w:id="867" w:author="瑋婷 徐" w:date="2024-12-24T15:57:00Z" w16du:dateUtc="2024-12-24T07:57:00Z">
        <w:r w:rsidR="00FB31FD" w:rsidRPr="00C0537D" w:rsidDel="00A61466">
          <w:rPr>
            <w:rFonts w:ascii="Times New Roman" w:eastAsia="標楷體" w:hAnsi="Times New Roman" w:cs="Times New Roman" w:hint="eastAsia"/>
          </w:rPr>
          <w:delText>93.5</w:delText>
        </w:r>
      </w:del>
      <w:ins w:id="868" w:author="瑋婷 徐" w:date="2024-12-24T16:38:00Z" w16du:dateUtc="2024-12-24T08:38:00Z">
        <w:r w:rsidR="007031B4">
          <w:rPr>
            <w:rFonts w:ascii="Times New Roman" w:eastAsia="標楷體" w:hAnsi="Times New Roman" w:cs="Times New Roman"/>
          </w:rPr>
          <w:t>78</w:t>
        </w:r>
      </w:ins>
      <w:r>
        <w:rPr>
          <w:rFonts w:ascii="Times New Roman" w:eastAsia="標楷體" w:hAnsi="Times New Roman" w:cs="Times New Roman"/>
        </w:rPr>
        <w:t>群</w:t>
      </w:r>
      <w:r>
        <w:rPr>
          <w:rFonts w:ascii="標楷體" w:eastAsia="標楷體" w:hAnsi="標楷體" w:cs="Times New Roman"/>
        </w:rPr>
        <w:t>，</w:t>
      </w:r>
      <w:r>
        <w:rPr>
          <w:rFonts w:ascii="Times New Roman" w:eastAsia="標楷體" w:hAnsi="Times New Roman" w:cs="Times New Roman"/>
        </w:rPr>
        <w:t>其中在海拔</w:t>
      </w:r>
      <w:r>
        <w:rPr>
          <w:rFonts w:ascii="Times New Roman" w:eastAsia="標楷體" w:hAnsi="Times New Roman" w:cs="Times New Roman"/>
        </w:rPr>
        <w:t xml:space="preserve">50 m </w:t>
      </w:r>
      <w:r>
        <w:rPr>
          <w:rFonts w:ascii="Times New Roman" w:eastAsia="標楷體" w:hAnsi="Times New Roman" w:cs="Times New Roman"/>
        </w:rPr>
        <w:t>以上的森林棲地調查到的猴群平均為</w:t>
      </w:r>
      <w:del w:id="869" w:author="瑋婷 徐" w:date="2024-12-24T15:57:00Z" w16du:dateUtc="2024-12-24T07:57:00Z">
        <w:r w:rsidDel="00A61466">
          <w:rPr>
            <w:rFonts w:ascii="Times New Roman" w:eastAsia="標楷體" w:hAnsi="Times New Roman" w:cs="Times New Roman"/>
          </w:rPr>
          <w:delText>89</w:delText>
        </w:r>
      </w:del>
      <w:ins w:id="870" w:author="瑋婷 徐" w:date="2024-12-24T15:57:00Z" w16du:dateUtc="2024-12-24T07:57:00Z">
        <w:r w:rsidR="00A61466">
          <w:rPr>
            <w:rFonts w:ascii="Times New Roman" w:eastAsia="標楷體" w:hAnsi="Times New Roman" w:cs="Times New Roman" w:hint="eastAsia"/>
          </w:rPr>
          <w:t>75.5</w:t>
        </w:r>
      </w:ins>
      <w:r>
        <w:rPr>
          <w:rFonts w:ascii="Times New Roman" w:eastAsia="標楷體" w:hAnsi="Times New Roman" w:cs="Times New Roman"/>
        </w:rPr>
        <w:t>群，平均的相對密度為</w:t>
      </w:r>
      <w:r>
        <w:rPr>
          <w:rFonts w:ascii="Times New Roman" w:eastAsia="標楷體" w:hAnsi="Times New Roman" w:cs="Times New Roman"/>
        </w:rPr>
        <w:t>0.0</w:t>
      </w:r>
      <w:del w:id="871" w:author="瑋婷 徐" w:date="2024-12-24T15:57:00Z" w16du:dateUtc="2024-12-24T07:57:00Z">
        <w:r w:rsidDel="00A61466">
          <w:rPr>
            <w:rFonts w:ascii="Times New Roman" w:eastAsia="標楷體" w:hAnsi="Times New Roman" w:cs="Times New Roman"/>
          </w:rPr>
          <w:delText>4</w:delText>
        </w:r>
      </w:del>
      <w:ins w:id="872" w:author="瑋婷 徐" w:date="2024-12-24T15:57:00Z" w16du:dateUtc="2024-12-24T07:57:00Z">
        <w:r w:rsidR="00A61466">
          <w:rPr>
            <w:rFonts w:ascii="Times New Roman" w:eastAsia="標楷體" w:hAnsi="Times New Roman" w:cs="Times New Roman" w:hint="eastAsia"/>
          </w:rPr>
          <w:t>3</w:t>
        </w:r>
      </w:ins>
      <w:r>
        <w:rPr>
          <w:rFonts w:ascii="Times New Roman" w:eastAsia="標楷體" w:hAnsi="Times New Roman" w:cs="Times New Roman"/>
        </w:rPr>
        <w:t>群</w:t>
      </w:r>
      <w:r>
        <w:rPr>
          <w:rFonts w:ascii="Times New Roman" w:eastAsia="標楷體" w:hAnsi="Times New Roman" w:cs="Times New Roman"/>
        </w:rPr>
        <w:t>/</w:t>
      </w:r>
      <w:proofErr w:type="gramStart"/>
      <w:r>
        <w:rPr>
          <w:rFonts w:ascii="Times New Roman" w:eastAsia="標楷體" w:hAnsi="Times New Roman" w:cs="Times New Roman"/>
        </w:rPr>
        <w:t>樣點</w:t>
      </w:r>
      <w:proofErr w:type="gramEnd"/>
      <w:r>
        <w:rPr>
          <w:rFonts w:ascii="Times New Roman" w:eastAsia="標楷體" w:hAnsi="Times New Roman" w:cs="Times New Roman"/>
        </w:rPr>
        <w:t>。經廣義線性混合模式</w:t>
      </w:r>
      <w:r>
        <w:rPr>
          <w:rFonts w:ascii="Times New Roman" w:eastAsia="標楷體" w:hAnsi="Times New Roman" w:cs="Times New Roman"/>
        </w:rPr>
        <w:t>(Generalized Linear Mixed-effects Model, GLMM)</w:t>
      </w:r>
      <w:r>
        <w:rPr>
          <w:rFonts w:ascii="Times New Roman" w:eastAsia="標楷體" w:hAnsi="Times New Roman" w:cs="Times New Roman"/>
        </w:rPr>
        <w:t>分析</w:t>
      </w:r>
      <w:r>
        <w:rPr>
          <w:rFonts w:ascii="Times New Roman" w:eastAsia="標楷體" w:hAnsi="Times New Roman" w:cs="Times New Roman"/>
        </w:rPr>
        <w:t>202</w:t>
      </w:r>
      <w:del w:id="873" w:author="瑋婷 徐" w:date="2024-12-24T15:57:00Z" w16du:dateUtc="2024-12-24T07:57:00Z">
        <w:r w:rsidDel="00A61466">
          <w:rPr>
            <w:rFonts w:ascii="Times New Roman" w:eastAsia="標楷體" w:hAnsi="Times New Roman" w:cs="Times New Roman" w:hint="eastAsia"/>
          </w:rPr>
          <w:delText>0</w:delText>
        </w:r>
      </w:del>
      <w:ins w:id="874" w:author="瑋婷 徐" w:date="2024-12-24T15:57:00Z" w16du:dateUtc="2024-12-24T07:57:00Z">
        <w:r w:rsidR="00A61466">
          <w:rPr>
            <w:rFonts w:ascii="Times New Roman" w:eastAsia="標楷體" w:hAnsi="Times New Roman" w:cs="Times New Roman" w:hint="eastAsia"/>
          </w:rPr>
          <w:t>1</w:t>
        </w:r>
      </w:ins>
      <w:r>
        <w:rPr>
          <w:rFonts w:ascii="Times New Roman" w:eastAsia="標楷體" w:hAnsi="Times New Roman" w:cs="Times New Roman"/>
        </w:rPr>
        <w:t xml:space="preserve"> - </w:t>
      </w:r>
      <w:del w:id="875" w:author="瑋婷 徐" w:date="2024-12-24T16:39:00Z" w16du:dateUtc="2024-12-24T08:39:00Z">
        <w:r w:rsidDel="002A2217">
          <w:rPr>
            <w:rFonts w:ascii="Times New Roman" w:eastAsia="標楷體" w:hAnsi="Times New Roman" w:cs="Times New Roman"/>
          </w:rPr>
          <w:delText>2023</w:delText>
        </w:r>
      </w:del>
      <w:ins w:id="876" w:author="瑋婷 徐" w:date="2024-12-24T16:39:00Z" w16du:dateUtc="2024-12-24T08:39:00Z">
        <w:r w:rsidR="002A2217">
          <w:rPr>
            <w:rFonts w:ascii="Times New Roman" w:eastAsia="標楷體" w:hAnsi="Times New Roman" w:cs="Times New Roman"/>
          </w:rPr>
          <w:t>2024</w:t>
        </w:r>
      </w:ins>
      <w:r>
        <w:rPr>
          <w:rFonts w:ascii="Times New Roman" w:eastAsia="標楷體" w:hAnsi="Times New Roman" w:cs="Times New Roman"/>
        </w:rPr>
        <w:t>年的調查資料後顯示，年份和分署這</w:t>
      </w:r>
      <w:r w:rsidR="009C06F4">
        <w:rPr>
          <w:rFonts w:ascii="Times New Roman" w:eastAsia="標楷體" w:hAnsi="Times New Roman" w:cs="Times New Roman"/>
        </w:rPr>
        <w:t>2</w:t>
      </w:r>
      <w:r>
        <w:rPr>
          <w:rFonts w:ascii="Times New Roman" w:eastAsia="標楷體" w:hAnsi="Times New Roman" w:cs="Times New Roman"/>
        </w:rPr>
        <w:t>個因子對獼猴出現的機率有顯著的影響。</w:t>
      </w:r>
      <w:r w:rsidR="009507D4" w:rsidRPr="009507D4">
        <w:rPr>
          <w:rFonts w:ascii="Times New Roman" w:eastAsia="標楷體" w:hAnsi="Times New Roman" w:cs="Times New Roman" w:hint="eastAsia"/>
        </w:rPr>
        <w:t>比較不同分署和年份的猴群相對密度，發現在分署部分，</w:t>
      </w:r>
      <w:proofErr w:type="gramStart"/>
      <w:r w:rsidR="009507D4" w:rsidRPr="009507D4">
        <w:rPr>
          <w:rFonts w:ascii="Times New Roman" w:eastAsia="標楷體" w:hAnsi="Times New Roman" w:cs="Times New Roman" w:hint="eastAsia"/>
        </w:rPr>
        <w:t>臺</w:t>
      </w:r>
      <w:proofErr w:type="gramEnd"/>
      <w:r w:rsidR="009507D4" w:rsidRPr="009507D4">
        <w:rPr>
          <w:rFonts w:ascii="Times New Roman" w:eastAsia="標楷體" w:hAnsi="Times New Roman" w:cs="Times New Roman" w:hint="eastAsia"/>
        </w:rPr>
        <w:t>東分署的猴群相對密度較高；新竹分署和</w:t>
      </w:r>
      <w:proofErr w:type="gramStart"/>
      <w:r w:rsidR="009507D4" w:rsidRPr="009507D4">
        <w:rPr>
          <w:rFonts w:ascii="Times New Roman" w:eastAsia="標楷體" w:hAnsi="Times New Roman" w:cs="Times New Roman" w:hint="eastAsia"/>
        </w:rPr>
        <w:t>臺</w:t>
      </w:r>
      <w:proofErr w:type="gramEnd"/>
      <w:r w:rsidR="009507D4" w:rsidRPr="009507D4">
        <w:rPr>
          <w:rFonts w:ascii="Times New Roman" w:eastAsia="標楷體" w:hAnsi="Times New Roman" w:cs="Times New Roman" w:hint="eastAsia"/>
        </w:rPr>
        <w:t>中分署的相對密度則是較低。以年份來看，</w:t>
      </w:r>
      <w:r w:rsidR="009507D4" w:rsidRPr="009507D4">
        <w:rPr>
          <w:rFonts w:ascii="Times New Roman" w:eastAsia="標楷體" w:hAnsi="Times New Roman" w:cs="Times New Roman"/>
        </w:rPr>
        <w:t>202</w:t>
      </w:r>
      <w:del w:id="877" w:author="瑋婷 徐" w:date="2024-12-24T15:58:00Z" w16du:dateUtc="2024-12-24T07:58:00Z">
        <w:r w:rsidR="009507D4" w:rsidRPr="009507D4" w:rsidDel="00A61466">
          <w:rPr>
            <w:rFonts w:ascii="Times New Roman" w:eastAsia="標楷體" w:hAnsi="Times New Roman" w:cs="Times New Roman" w:hint="eastAsia"/>
          </w:rPr>
          <w:delText>0</w:delText>
        </w:r>
      </w:del>
      <w:ins w:id="878" w:author="瑋婷 徐" w:date="2024-12-24T15:58:00Z" w16du:dateUtc="2024-12-24T07:58:00Z">
        <w:r w:rsidR="00A61466">
          <w:rPr>
            <w:rFonts w:ascii="Times New Roman" w:eastAsia="標楷體" w:hAnsi="Times New Roman" w:cs="Times New Roman" w:hint="eastAsia"/>
          </w:rPr>
          <w:t>1</w:t>
        </w:r>
      </w:ins>
      <w:r w:rsidR="009507D4" w:rsidRPr="009507D4">
        <w:rPr>
          <w:rFonts w:ascii="Times New Roman" w:eastAsia="標楷體" w:hAnsi="Times New Roman" w:cs="Times New Roman"/>
        </w:rPr>
        <w:t xml:space="preserve"> </w:t>
      </w:r>
      <w:proofErr w:type="gramStart"/>
      <w:r w:rsidR="009507D4" w:rsidRPr="009507D4">
        <w:rPr>
          <w:rFonts w:ascii="Times New Roman" w:eastAsia="標楷體" w:hAnsi="Times New Roman" w:cs="Times New Roman"/>
        </w:rPr>
        <w:t>–</w:t>
      </w:r>
      <w:proofErr w:type="gramEnd"/>
      <w:r w:rsidR="009507D4" w:rsidRPr="009507D4">
        <w:rPr>
          <w:rFonts w:ascii="Times New Roman" w:eastAsia="標楷體" w:hAnsi="Times New Roman" w:cs="Times New Roman"/>
        </w:rPr>
        <w:t xml:space="preserve"> 202</w:t>
      </w:r>
      <w:del w:id="879" w:author="瑋婷 徐" w:date="2024-12-24T15:58:00Z" w16du:dateUtc="2024-12-24T07:58:00Z">
        <w:r w:rsidR="009507D4" w:rsidRPr="009507D4" w:rsidDel="00A61466">
          <w:rPr>
            <w:rFonts w:ascii="Times New Roman" w:eastAsia="標楷體" w:hAnsi="Times New Roman" w:cs="Times New Roman"/>
          </w:rPr>
          <w:delText>3</w:delText>
        </w:r>
      </w:del>
      <w:ins w:id="880" w:author="瑋婷 徐" w:date="2024-12-24T15:58:00Z" w16du:dateUtc="2024-12-24T07:58:00Z">
        <w:r w:rsidR="00A61466">
          <w:rPr>
            <w:rFonts w:ascii="Times New Roman" w:eastAsia="標楷體" w:hAnsi="Times New Roman" w:cs="Times New Roman" w:hint="eastAsia"/>
          </w:rPr>
          <w:t>4</w:t>
        </w:r>
      </w:ins>
      <w:r w:rsidR="009507D4" w:rsidRPr="009507D4">
        <w:rPr>
          <w:rFonts w:ascii="Times New Roman" w:eastAsia="標楷體" w:hAnsi="Times New Roman" w:cs="Times New Roman" w:hint="eastAsia"/>
        </w:rPr>
        <w:t>年間，</w:t>
      </w:r>
      <w:r w:rsidR="007C6F7C">
        <w:rPr>
          <w:rFonts w:ascii="Times New Roman" w:eastAsia="標楷體" w:hAnsi="Times New Roman" w:cs="Times New Roman" w:hint="eastAsia"/>
        </w:rPr>
        <w:t>國有林班地內</w:t>
      </w:r>
      <w:r w:rsidR="009507D4" w:rsidRPr="009507D4">
        <w:rPr>
          <w:rFonts w:ascii="Times New Roman" w:eastAsia="標楷體" w:hAnsi="Times New Roman" w:cs="Times New Roman" w:hint="eastAsia"/>
        </w:rPr>
        <w:t>獼猴出現的機率</w:t>
      </w:r>
      <w:r w:rsidR="007C6F7C">
        <w:rPr>
          <w:rFonts w:ascii="Times New Roman" w:eastAsia="標楷體" w:hAnsi="Times New Roman" w:cs="Times New Roman" w:hint="eastAsia"/>
        </w:rPr>
        <w:t>為</w:t>
      </w:r>
      <w:r w:rsidR="00C0537D">
        <w:rPr>
          <w:rFonts w:ascii="Times New Roman" w:eastAsia="標楷體" w:hAnsi="Times New Roman" w:cs="Times New Roman" w:hint="eastAsia"/>
        </w:rPr>
        <w:t>顯著下降。然而，僅四</w:t>
      </w:r>
      <w:r w:rsidR="009507D4" w:rsidRPr="009507D4">
        <w:rPr>
          <w:rFonts w:ascii="Times New Roman" w:eastAsia="標楷體" w:hAnsi="Times New Roman" w:cs="Times New Roman" w:hint="eastAsia"/>
        </w:rPr>
        <w:t>年的時間，尙無法確認此族群變動是長期趨勢或僅為取樣誤差造成的年間波動情形。未來，仍需持續監測，才能較眞確地掌握臺灣獼猴族群在國有林班地的變化狀況。</w:t>
      </w:r>
    </w:p>
    <w:p w14:paraId="230AB67C" w14:textId="77777777" w:rsidR="00D93FCC" w:rsidRDefault="00D93FCC">
      <w:pPr>
        <w:pStyle w:val="aff3"/>
        <w:spacing w:line="360" w:lineRule="auto"/>
        <w:ind w:left="0"/>
        <w:jc w:val="both"/>
        <w:rPr>
          <w:rFonts w:ascii="Times New Roman" w:eastAsia="標楷體" w:hAnsi="Times New Roman" w:cs="Times New Roman"/>
        </w:rPr>
      </w:pPr>
    </w:p>
    <w:p w14:paraId="6D076FE3" w14:textId="124B118A" w:rsidR="00D93FCC" w:rsidRDefault="002435EC">
      <w:pPr>
        <w:pStyle w:val="aff3"/>
        <w:spacing w:line="360" w:lineRule="auto"/>
        <w:ind w:left="0"/>
        <w:jc w:val="both"/>
        <w:rPr>
          <w:rFonts w:ascii="Times New Roman" w:eastAsia="標楷體" w:hAnsi="Times New Roman" w:cs="Times New Roman"/>
          <w:szCs w:val="24"/>
        </w:rPr>
      </w:pPr>
      <w:r>
        <w:rPr>
          <w:rFonts w:ascii="Times New Roman" w:eastAsia="標楷體" w:hAnsi="Times New Roman" w:cs="Times New Roman"/>
        </w:rPr>
        <w:t xml:space="preserve">    </w:t>
      </w:r>
      <w:r>
        <w:rPr>
          <w:rFonts w:ascii="Times New Roman" w:eastAsia="標楷體" w:hAnsi="Times New Roman" w:cs="Times New Roman"/>
        </w:rPr>
        <w:t>在繁殖鳥類部分：</w:t>
      </w:r>
      <w:r>
        <w:rPr>
          <w:rFonts w:ascii="Times New Roman" w:eastAsia="標楷體" w:hAnsi="Times New Roman" w:cs="Times New Roman"/>
        </w:rPr>
        <w:t>202</w:t>
      </w:r>
      <w:del w:id="881" w:author="瑋婷 徐" w:date="2024-12-24T15:59:00Z" w16du:dateUtc="2024-12-24T07:59:00Z">
        <w:r w:rsidDel="00A61466">
          <w:rPr>
            <w:rFonts w:ascii="Times New Roman" w:eastAsia="標楷體" w:hAnsi="Times New Roman" w:cs="Times New Roman" w:hint="eastAsia"/>
          </w:rPr>
          <w:delText>3</w:delText>
        </w:r>
      </w:del>
      <w:ins w:id="882" w:author="瑋婷 徐" w:date="2024-12-24T15:59:00Z" w16du:dateUtc="2024-12-24T07:59:00Z">
        <w:r w:rsidR="00A61466">
          <w:rPr>
            <w:rFonts w:ascii="Times New Roman" w:eastAsia="標楷體" w:hAnsi="Times New Roman" w:cs="Times New Roman" w:hint="eastAsia"/>
          </w:rPr>
          <w:t>4</w:t>
        </w:r>
      </w:ins>
      <w:r>
        <w:rPr>
          <w:rFonts w:ascii="Times New Roman" w:eastAsia="標楷體" w:hAnsi="Times New Roman" w:cs="Times New Roman"/>
        </w:rPr>
        <w:t>年由</w:t>
      </w:r>
      <w:r>
        <w:rPr>
          <w:rFonts w:ascii="Times New Roman" w:eastAsia="標楷體" w:hAnsi="Times New Roman" w:cs="Times New Roman"/>
        </w:rPr>
        <w:t>7</w:t>
      </w:r>
      <w:del w:id="883" w:author="瑋婷 徐" w:date="2024-12-24T15:59:00Z" w16du:dateUtc="2024-12-24T07:59:00Z">
        <w:r w:rsidDel="00A61466">
          <w:rPr>
            <w:rFonts w:ascii="Times New Roman" w:eastAsia="標楷體" w:hAnsi="Times New Roman" w:cs="Times New Roman"/>
          </w:rPr>
          <w:delText>0</w:delText>
        </w:r>
      </w:del>
      <w:ins w:id="884" w:author="瑋婷 徐" w:date="2024-12-24T15:59:00Z" w16du:dateUtc="2024-12-24T07:59:00Z">
        <w:r w:rsidR="00A61466">
          <w:rPr>
            <w:rFonts w:ascii="Times New Roman" w:eastAsia="標楷體" w:hAnsi="Times New Roman" w:cs="Times New Roman" w:hint="eastAsia"/>
          </w:rPr>
          <w:t>6</w:t>
        </w:r>
      </w:ins>
      <w:r>
        <w:rPr>
          <w:rFonts w:ascii="Times New Roman" w:eastAsia="標楷體" w:hAnsi="Times New Roman" w:cs="Times New Roman"/>
        </w:rPr>
        <w:t>位人員，完成了</w:t>
      </w:r>
      <w:del w:id="885" w:author="瑋婷 徐" w:date="2024-12-24T15:59:00Z" w16du:dateUtc="2024-12-24T07:59:00Z">
        <w:r w:rsidDel="00A61466">
          <w:rPr>
            <w:rFonts w:ascii="Times New Roman" w:eastAsia="標楷體" w:hAnsi="Times New Roman" w:cs="Times New Roman" w:hint="eastAsia"/>
          </w:rPr>
          <w:delText>35</w:delText>
        </w:r>
      </w:del>
      <w:ins w:id="886" w:author="瑋婷 徐" w:date="2024-12-24T15:59:00Z" w16du:dateUtc="2024-12-24T07:59:00Z">
        <w:r w:rsidR="00A61466">
          <w:rPr>
            <w:rFonts w:ascii="Times New Roman" w:eastAsia="標楷體" w:hAnsi="Times New Roman" w:cs="Times New Roman" w:hint="eastAsia"/>
          </w:rPr>
          <w:t>41</w:t>
        </w:r>
      </w:ins>
      <w:r>
        <w:rPr>
          <w:rFonts w:ascii="Times New Roman" w:eastAsia="標楷體" w:hAnsi="Times New Roman" w:cs="Times New Roman"/>
        </w:rPr>
        <w:t>個樣區的繁殖鳥類調查</w:t>
      </w:r>
      <w:r>
        <w:rPr>
          <w:rFonts w:ascii="標楷體" w:eastAsia="標楷體" w:hAnsi="標楷體" w:cs="Times New Roman"/>
        </w:rPr>
        <w:t>，</w:t>
      </w:r>
      <w:del w:id="887" w:author="瑋婷 徐" w:date="2024-12-24T16:00:00Z" w16du:dateUtc="2024-12-24T08:00:00Z">
        <w:r w:rsidR="00835D72" w:rsidDel="00A61466">
          <w:rPr>
            <w:rFonts w:ascii="標楷體" w:eastAsia="標楷體" w:hAnsi="標楷體" w:cs="Times New Roman" w:hint="eastAsia"/>
          </w:rPr>
          <w:delText>其中的</w:delText>
        </w:r>
        <w:r w:rsidDel="00A61466">
          <w:rPr>
            <w:rFonts w:ascii="Times New Roman" w:eastAsia="標楷體" w:hAnsi="Times New Roman" w:cs="Times New Roman" w:hint="eastAsia"/>
          </w:rPr>
          <w:delText>34</w:delText>
        </w:r>
        <w:r w:rsidDel="00A61466">
          <w:rPr>
            <w:rFonts w:ascii="Times New Roman" w:eastAsia="標楷體" w:hAnsi="Times New Roman" w:cs="Times New Roman" w:hint="eastAsia"/>
          </w:rPr>
          <w:delText>個</w:delText>
        </w:r>
      </w:del>
      <w:ins w:id="888" w:author="瑋婷 徐" w:date="2024-12-24T16:00:00Z" w16du:dateUtc="2024-12-24T08:00:00Z">
        <w:r w:rsidR="00A61466">
          <w:rPr>
            <w:rFonts w:ascii="標楷體" w:eastAsia="標楷體" w:hAnsi="標楷體" w:cs="Times New Roman" w:hint="eastAsia"/>
          </w:rPr>
          <w:t>所有</w:t>
        </w:r>
      </w:ins>
      <w:r>
        <w:rPr>
          <w:rFonts w:ascii="Times New Roman" w:eastAsia="標楷體" w:hAnsi="Times New Roman" w:cs="Times New Roman"/>
        </w:rPr>
        <w:t>樣區均調查</w:t>
      </w:r>
      <w:r>
        <w:rPr>
          <w:rFonts w:ascii="Times New Roman" w:eastAsia="標楷體" w:hAnsi="Times New Roman" w:cs="Times New Roman"/>
        </w:rPr>
        <w:t>2</w:t>
      </w:r>
      <w:r>
        <w:rPr>
          <w:rFonts w:ascii="Times New Roman" w:eastAsia="標楷體" w:hAnsi="Times New Roman" w:cs="Times New Roman"/>
        </w:rPr>
        <w:t>次</w:t>
      </w:r>
      <w:del w:id="889" w:author="瑋婷 徐" w:date="2024-12-24T16:00:00Z" w16du:dateUtc="2024-12-24T08:00:00Z">
        <w:r w:rsidDel="00A61466">
          <w:rPr>
            <w:rFonts w:ascii="Times New Roman" w:eastAsia="標楷體" w:hAnsi="Times New Roman" w:cs="Times New Roman"/>
          </w:rPr>
          <w:delText>，</w:delText>
        </w:r>
        <w:r w:rsidR="00B6742E" w:rsidDel="00A61466">
          <w:rPr>
            <w:rFonts w:ascii="Times New Roman" w:eastAsia="標楷體" w:hAnsi="Times New Roman" w:cs="Times New Roman"/>
          </w:rPr>
          <w:delText>僅有</w:delText>
        </w:r>
        <w:r w:rsidDel="00A61466">
          <w:rPr>
            <w:rFonts w:ascii="Times New Roman" w:eastAsia="標楷體" w:hAnsi="Times New Roman" w:cs="Times New Roman"/>
          </w:rPr>
          <w:delText>勢麗仙區</w:delText>
        </w:r>
        <w:r w:rsidDel="00A61466">
          <w:rPr>
            <w:rFonts w:ascii="Times New Roman" w:eastAsia="標楷體" w:hAnsi="Times New Roman" w:cs="Times New Roman"/>
          </w:rPr>
          <w:delText>119(MB-C13-02)</w:delText>
        </w:r>
        <w:r w:rsidDel="00A61466">
          <w:rPr>
            <w:rFonts w:ascii="Times New Roman" w:eastAsia="標楷體" w:hAnsi="Times New Roman" w:cs="Times New Roman"/>
          </w:rPr>
          <w:delText>樣區因</w:delText>
        </w:r>
        <w:r w:rsidDel="00A61466">
          <w:rPr>
            <w:rFonts w:ascii="Times New Roman" w:eastAsia="標楷體" w:hAnsi="Times New Roman" w:cs="Times New Roman"/>
          </w:rPr>
          <w:delText>4</w:delText>
        </w:r>
        <w:r w:rsidDel="00A61466">
          <w:rPr>
            <w:rFonts w:ascii="Times New Roman" w:eastAsia="標楷體" w:hAnsi="Times New Roman" w:cs="Times New Roman"/>
          </w:rPr>
          <w:delText>月林道整修而僅調查</w:delText>
        </w:r>
        <w:r w:rsidDel="00A61466">
          <w:rPr>
            <w:rFonts w:ascii="Times New Roman" w:eastAsia="標楷體" w:hAnsi="Times New Roman" w:cs="Times New Roman"/>
          </w:rPr>
          <w:delText>1</w:delText>
        </w:r>
        <w:r w:rsidDel="00A61466">
          <w:rPr>
            <w:rFonts w:ascii="Times New Roman" w:eastAsia="標楷體" w:hAnsi="Times New Roman" w:cs="Times New Roman"/>
          </w:rPr>
          <w:delText>次</w:delText>
        </w:r>
      </w:del>
      <w:r>
        <w:rPr>
          <w:rFonts w:ascii="標楷體" w:eastAsia="標楷體" w:hAnsi="標楷體" w:cs="Times New Roman"/>
        </w:rPr>
        <w:t>，</w:t>
      </w:r>
      <w:r>
        <w:rPr>
          <w:rFonts w:ascii="Times New Roman" w:eastAsia="標楷體" w:hAnsi="Times New Roman" w:cs="Times New Roman"/>
        </w:rPr>
        <w:t>總計完成</w:t>
      </w:r>
      <w:del w:id="890" w:author="瑋婷 徐" w:date="2024-12-24T16:00:00Z" w16du:dateUtc="2024-12-24T08:00:00Z">
        <w:r w:rsidDel="00A61466">
          <w:rPr>
            <w:rFonts w:ascii="Times New Roman" w:eastAsia="標楷體" w:hAnsi="Times New Roman" w:cs="Times New Roman" w:hint="eastAsia"/>
          </w:rPr>
          <w:delText>69</w:delText>
        </w:r>
      </w:del>
      <w:ins w:id="891" w:author="瑋婷 徐" w:date="2024-12-24T16:00:00Z" w16du:dateUtc="2024-12-24T08:00:00Z">
        <w:r w:rsidR="00A61466">
          <w:rPr>
            <w:rFonts w:ascii="Times New Roman" w:eastAsia="標楷體" w:hAnsi="Times New Roman" w:cs="Times New Roman" w:hint="eastAsia"/>
          </w:rPr>
          <w:t>82</w:t>
        </w:r>
      </w:ins>
      <w:r>
        <w:rPr>
          <w:rFonts w:ascii="Times New Roman" w:eastAsia="標楷體" w:hAnsi="Times New Roman" w:cs="Times New Roman"/>
        </w:rPr>
        <w:t>個</w:t>
      </w:r>
      <w:proofErr w:type="gramStart"/>
      <w:r>
        <w:rPr>
          <w:rFonts w:ascii="Times New Roman" w:eastAsia="標楷體" w:hAnsi="Times New Roman" w:cs="Times New Roman"/>
        </w:rPr>
        <w:t>樣區次的</w:t>
      </w:r>
      <w:proofErr w:type="gramEnd"/>
      <w:r>
        <w:rPr>
          <w:rFonts w:ascii="Times New Roman" w:eastAsia="標楷體" w:hAnsi="Times New Roman" w:cs="Times New Roman"/>
        </w:rPr>
        <w:t>調查。參與繁殖鳥類調查的人員，</w:t>
      </w:r>
      <w:proofErr w:type="gramStart"/>
      <w:r>
        <w:rPr>
          <w:rFonts w:ascii="Times New Roman" w:eastAsia="標楷體" w:hAnsi="Times New Roman" w:cs="Times New Roman"/>
        </w:rPr>
        <w:lastRenderedPageBreak/>
        <w:t>除了護管員</w:t>
      </w:r>
      <w:proofErr w:type="gramEnd"/>
      <w:r>
        <w:rPr>
          <w:rFonts w:ascii="Times New Roman" w:eastAsia="標楷體" w:hAnsi="Times New Roman" w:cs="Times New Roman"/>
        </w:rPr>
        <w:t>(</w:t>
      </w:r>
      <w:del w:id="892" w:author="瑋婷 徐" w:date="2024-12-24T16:12:00Z" w16du:dateUtc="2024-12-24T08:12:00Z">
        <w:r w:rsidDel="00770F1A">
          <w:rPr>
            <w:rFonts w:ascii="Times New Roman" w:eastAsia="標楷體" w:hAnsi="Times New Roman" w:cs="Times New Roman"/>
          </w:rPr>
          <w:delText>67</w:delText>
        </w:r>
      </w:del>
      <w:ins w:id="893" w:author="瑋婷 徐" w:date="2024-12-24T16:13:00Z" w16du:dateUtc="2024-12-24T08:13:00Z">
        <w:r w:rsidR="00770F1A">
          <w:rPr>
            <w:rFonts w:ascii="Times New Roman" w:eastAsia="標楷體" w:hAnsi="Times New Roman" w:cs="Times New Roman"/>
          </w:rPr>
          <w:t>69</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之外，還包括國家森林志工</w:t>
      </w:r>
      <w:r>
        <w:rPr>
          <w:rFonts w:ascii="Times New Roman" w:eastAsia="標楷體" w:hAnsi="Times New Roman" w:cs="Times New Roman"/>
        </w:rPr>
        <w:t>(</w:t>
      </w:r>
      <w:del w:id="894" w:author="瑋婷 徐" w:date="2024-12-24T16:12:00Z" w16du:dateUtc="2024-12-24T08:12:00Z">
        <w:r w:rsidDel="00770F1A">
          <w:rPr>
            <w:rFonts w:ascii="Times New Roman" w:eastAsia="標楷體" w:hAnsi="Times New Roman" w:cs="Times New Roman"/>
          </w:rPr>
          <w:delText>2</w:delText>
        </w:r>
      </w:del>
      <w:ins w:id="895" w:author="瑋婷 徐" w:date="2024-12-24T16:12:00Z" w16du:dateUtc="2024-12-24T08:12:00Z">
        <w:r w:rsidR="00770F1A">
          <w:rPr>
            <w:rFonts w:ascii="Times New Roman" w:eastAsia="標楷體" w:hAnsi="Times New Roman" w:cs="Times New Roman"/>
          </w:rPr>
          <w:t>4</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和社區人員</w:t>
      </w:r>
      <w:r>
        <w:rPr>
          <w:rFonts w:ascii="Times New Roman" w:eastAsia="標楷體" w:hAnsi="Times New Roman" w:cs="Times New Roman"/>
        </w:rPr>
        <w:t>(</w:t>
      </w:r>
      <w:del w:id="896" w:author="瑋婷 徐" w:date="2024-12-24T16:11:00Z" w16du:dateUtc="2024-12-24T08:11:00Z">
        <w:r w:rsidDel="00770F1A">
          <w:rPr>
            <w:rFonts w:ascii="Times New Roman" w:eastAsia="標楷體" w:hAnsi="Times New Roman" w:cs="Times New Roman"/>
          </w:rPr>
          <w:delText>1</w:delText>
        </w:r>
      </w:del>
      <w:ins w:id="897" w:author="瑋婷 徐" w:date="2024-12-24T16:11:00Z" w16du:dateUtc="2024-12-24T08:11:00Z">
        <w:r w:rsidR="00770F1A">
          <w:rPr>
            <w:rFonts w:ascii="Times New Roman" w:eastAsia="標楷體" w:hAnsi="Times New Roman" w:cs="Times New Roman"/>
          </w:rPr>
          <w:t>3</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w:t>
      </w:r>
      <w:r w:rsidRPr="00BB76D4">
        <w:rPr>
          <w:rFonts w:ascii="Times New Roman" w:eastAsia="標楷體" w:hAnsi="Times New Roman" w:cs="Times New Roman" w:hint="eastAsia"/>
        </w:rPr>
        <w:t>總共蒐集</w:t>
      </w:r>
      <w:del w:id="898" w:author="瑋婷 徐" w:date="2024-12-24T16:14:00Z" w16du:dateUtc="2024-12-24T08:14:00Z">
        <w:r w:rsidRPr="00BB76D4" w:rsidDel="00770F1A">
          <w:rPr>
            <w:rFonts w:ascii="Times New Roman" w:eastAsia="標楷體" w:hAnsi="Times New Roman" w:cs="Times New Roman"/>
          </w:rPr>
          <w:delText>2,899</w:delText>
        </w:r>
      </w:del>
      <w:ins w:id="899" w:author="瑋婷 徐" w:date="2024-12-24T16:14:00Z" w16du:dateUtc="2024-12-24T08:14:00Z">
        <w:r w:rsidR="00770F1A">
          <w:rPr>
            <w:rFonts w:ascii="Times New Roman" w:eastAsia="標楷體" w:hAnsi="Times New Roman" w:cs="Times New Roman"/>
          </w:rPr>
          <w:t>4,089</w:t>
        </w:r>
      </w:ins>
      <w:r w:rsidRPr="00BB76D4">
        <w:rPr>
          <w:rFonts w:ascii="Times New Roman" w:eastAsia="標楷體" w:hAnsi="Times New Roman" w:cs="Times New Roman" w:hint="eastAsia"/>
        </w:rPr>
        <w:t>筆資料，</w:t>
      </w:r>
      <w:r w:rsidR="00560F02" w:rsidRPr="00BB76D4">
        <w:rPr>
          <w:rFonts w:ascii="Times New Roman" w:eastAsia="標楷體" w:hAnsi="Times New Roman" w:cs="Times New Roman" w:hint="eastAsia"/>
        </w:rPr>
        <w:t>依照研究人員野外調查經驗和目前已</w:t>
      </w:r>
      <w:proofErr w:type="gramStart"/>
      <w:r w:rsidR="00560F02" w:rsidRPr="00BB76D4">
        <w:rPr>
          <w:rFonts w:ascii="Times New Roman" w:eastAsia="標楷體" w:hAnsi="Times New Roman" w:cs="Times New Roman" w:hint="eastAsia"/>
        </w:rPr>
        <w:t>知各鳥種</w:t>
      </w:r>
      <w:proofErr w:type="gramEnd"/>
      <w:r w:rsidR="00560F02" w:rsidRPr="00BB76D4">
        <w:rPr>
          <w:rFonts w:ascii="Times New Roman" w:eastAsia="標楷體" w:hAnsi="Times New Roman" w:cs="Times New Roman" w:hint="eastAsia"/>
        </w:rPr>
        <w:t>的地理分布特性</w:t>
      </w:r>
      <w:r w:rsidRPr="00BB76D4">
        <w:rPr>
          <w:rFonts w:ascii="Times New Roman" w:eastAsia="標楷體" w:hAnsi="Times New Roman" w:cs="Times New Roman" w:hint="eastAsia"/>
        </w:rPr>
        <w:t>檢核後，</w:t>
      </w:r>
      <w:r w:rsidR="007C6F7C" w:rsidRPr="00BB76D4">
        <w:rPr>
          <w:rFonts w:ascii="Times New Roman" w:eastAsia="標楷體" w:hAnsi="Times New Roman" w:cs="Times New Roman" w:hint="eastAsia"/>
        </w:rPr>
        <w:t>上述</w:t>
      </w:r>
      <w:r w:rsidR="00560F02" w:rsidRPr="00BB76D4" w:rsidDel="00560F02">
        <w:rPr>
          <w:rFonts w:ascii="Times New Roman" w:eastAsia="標楷體" w:hAnsi="Times New Roman" w:cs="Times New Roman" w:hint="eastAsia"/>
        </w:rPr>
        <w:t xml:space="preserve"> </w:t>
      </w:r>
      <w:ins w:id="900" w:author="瑋婷 徐" w:date="2024-12-24T16:15:00Z" w16du:dateUtc="2024-12-24T08:15:00Z">
        <w:r w:rsidR="00770F1A" w:rsidRPr="00770F1A">
          <w:rPr>
            <w:rFonts w:ascii="Times New Roman" w:eastAsia="標楷體" w:hAnsi="Times New Roman" w:cs="Times New Roman"/>
          </w:rPr>
          <w:t>4,089</w:t>
        </w:r>
      </w:ins>
      <w:del w:id="901" w:author="瑋婷 徐" w:date="2024-12-24T16:15:00Z" w16du:dateUtc="2024-12-24T08:15:00Z">
        <w:r w:rsidRPr="00BB76D4" w:rsidDel="00770F1A">
          <w:rPr>
            <w:rFonts w:ascii="Times New Roman" w:eastAsia="標楷體" w:hAnsi="Times New Roman" w:cs="Times New Roman"/>
          </w:rPr>
          <w:delText>2,899</w:delText>
        </w:r>
      </w:del>
      <w:r w:rsidRPr="00BB76D4">
        <w:rPr>
          <w:rFonts w:ascii="Times New Roman" w:eastAsia="標楷體" w:hAnsi="Times New Roman" w:cs="Times New Roman" w:hint="eastAsia"/>
        </w:rPr>
        <w:t>筆</w:t>
      </w:r>
      <w:r w:rsidR="007C6F7C" w:rsidRPr="00BB76D4">
        <w:rPr>
          <w:rFonts w:ascii="Times New Roman" w:eastAsia="標楷體" w:hAnsi="Times New Roman" w:cs="Times New Roman" w:hint="eastAsia"/>
        </w:rPr>
        <w:t>在鳥種紀錄上應無問題</w:t>
      </w:r>
      <w:r w:rsidRPr="00BB76D4">
        <w:rPr>
          <w:rFonts w:ascii="Times New Roman" w:eastAsia="標楷體" w:hAnsi="Times New Roman" w:cs="Times New Roman" w:hint="eastAsia"/>
        </w:rPr>
        <w:t>。</w:t>
      </w:r>
      <w:del w:id="902" w:author="瑋婷 徐" w:date="2024-12-24T16:15:00Z" w16du:dateUtc="2024-12-24T08:15:00Z">
        <w:r w:rsidR="00835D72" w:rsidRPr="00BB76D4" w:rsidDel="00770F1A">
          <w:rPr>
            <w:rFonts w:ascii="Times New Roman" w:eastAsia="標楷體" w:hAnsi="Times New Roman" w:cs="Times New Roman"/>
          </w:rPr>
          <w:delText>2023</w:delText>
        </w:r>
      </w:del>
      <w:ins w:id="903" w:author="瑋婷 徐" w:date="2024-12-24T16:15:00Z" w16du:dateUtc="2024-12-24T08:15:00Z">
        <w:r w:rsidR="00770F1A" w:rsidRPr="00BB76D4">
          <w:rPr>
            <w:rFonts w:ascii="Times New Roman" w:eastAsia="標楷體" w:hAnsi="Times New Roman" w:cs="Times New Roman"/>
          </w:rPr>
          <w:t>202</w:t>
        </w:r>
        <w:r w:rsidR="00770F1A">
          <w:rPr>
            <w:rFonts w:ascii="Times New Roman" w:eastAsia="標楷體" w:hAnsi="Times New Roman" w:cs="Times New Roman"/>
          </w:rPr>
          <w:t>4</w:t>
        </w:r>
      </w:ins>
      <w:r w:rsidR="00835D72" w:rsidRPr="00BB76D4">
        <w:rPr>
          <w:rFonts w:ascii="Times New Roman" w:eastAsia="標楷體" w:hAnsi="Times New Roman" w:cs="Times New Roman" w:hint="eastAsia"/>
        </w:rPr>
        <w:t>年</w:t>
      </w:r>
      <w:r w:rsidRPr="00BB76D4">
        <w:rPr>
          <w:rFonts w:ascii="Times New Roman" w:eastAsia="標楷體" w:hAnsi="Times New Roman" w:cs="Times New Roman" w:hint="eastAsia"/>
        </w:rPr>
        <w:t>記錄到的鳥種為</w:t>
      </w:r>
      <w:del w:id="904" w:author="瑋婷 徐" w:date="2024-12-24T16:15:00Z" w16du:dateUtc="2024-12-24T08:15:00Z">
        <w:r w:rsidR="00560F02" w:rsidRPr="00BB76D4" w:rsidDel="00770F1A">
          <w:rPr>
            <w:rFonts w:ascii="Times New Roman" w:eastAsia="標楷體" w:hAnsi="Times New Roman" w:cs="Times New Roman" w:hint="eastAsia"/>
          </w:rPr>
          <w:delText>102</w:delText>
        </w:r>
      </w:del>
      <w:ins w:id="905" w:author="瑋婷 徐" w:date="2024-12-24T16:15:00Z" w16du:dateUtc="2024-12-24T08:15:00Z">
        <w:r w:rsidR="00770F1A">
          <w:rPr>
            <w:rFonts w:ascii="Times New Roman" w:eastAsia="標楷體" w:hAnsi="Times New Roman" w:cs="Times New Roman"/>
          </w:rPr>
          <w:t>117</w:t>
        </w:r>
      </w:ins>
      <w:r w:rsidRPr="00BB76D4">
        <w:rPr>
          <w:rFonts w:ascii="Times New Roman" w:eastAsia="標楷體" w:hAnsi="Times New Roman" w:cs="Times New Roman" w:hint="eastAsia"/>
        </w:rPr>
        <w:t>種，其中包括</w:t>
      </w:r>
      <w:del w:id="906" w:author="瑋婷 徐" w:date="2024-12-24T16:16:00Z" w16du:dateUtc="2024-12-24T08:16:00Z">
        <w:r w:rsidR="00560F02" w:rsidRPr="00BB76D4" w:rsidDel="00770F1A">
          <w:rPr>
            <w:rFonts w:ascii="Times New Roman" w:eastAsia="標楷體" w:hAnsi="Times New Roman" w:cs="Times New Roman" w:hint="eastAsia"/>
          </w:rPr>
          <w:delText>32</w:delText>
        </w:r>
      </w:del>
      <w:ins w:id="907" w:author="瑋婷 徐" w:date="2024-12-24T16:16:00Z" w16du:dateUtc="2024-12-24T08:16:00Z">
        <w:r w:rsidR="00770F1A">
          <w:rPr>
            <w:rFonts w:ascii="Times New Roman" w:eastAsia="標楷體" w:hAnsi="Times New Roman" w:cs="Times New Roman"/>
          </w:rPr>
          <w:t>38</w:t>
        </w:r>
      </w:ins>
      <w:r w:rsidRPr="00BB76D4">
        <w:rPr>
          <w:rFonts w:ascii="Times New Roman" w:eastAsia="標楷體" w:hAnsi="Times New Roman" w:cs="Times New Roman" w:hint="eastAsia"/>
        </w:rPr>
        <w:t>種保育類、</w:t>
      </w:r>
      <w:del w:id="908" w:author="瑋婷 徐" w:date="2024-12-24T16:18:00Z" w16du:dateUtc="2024-12-24T08:18:00Z">
        <w:r w:rsidR="00560F02" w:rsidRPr="00BB76D4" w:rsidDel="00770F1A">
          <w:rPr>
            <w:rFonts w:ascii="Times New Roman" w:eastAsia="標楷體" w:hAnsi="Times New Roman" w:cs="Times New Roman" w:hint="eastAsia"/>
          </w:rPr>
          <w:delText>31</w:delText>
        </w:r>
      </w:del>
      <w:ins w:id="909" w:author="瑋婷 徐" w:date="2024-12-24T16:18:00Z" w16du:dateUtc="2024-12-24T08:18:00Z">
        <w:r w:rsidR="00770F1A" w:rsidRPr="00BB76D4">
          <w:rPr>
            <w:rFonts w:ascii="Times New Roman" w:eastAsia="標楷體" w:hAnsi="Times New Roman" w:cs="Times New Roman" w:hint="eastAsia"/>
          </w:rPr>
          <w:t>3</w:t>
        </w:r>
        <w:r w:rsidR="00770F1A">
          <w:rPr>
            <w:rFonts w:ascii="Times New Roman" w:eastAsia="標楷體" w:hAnsi="Times New Roman" w:cs="Times New Roman"/>
          </w:rPr>
          <w:t>0</w:t>
        </w:r>
      </w:ins>
      <w:r w:rsidRPr="00BB76D4">
        <w:rPr>
          <w:rFonts w:ascii="Times New Roman" w:eastAsia="標楷體" w:hAnsi="Times New Roman" w:cs="Times New Roman" w:hint="eastAsia"/>
        </w:rPr>
        <w:t>種特有種和</w:t>
      </w:r>
      <w:del w:id="910" w:author="瑋婷 徐" w:date="2024-12-24T16:18:00Z" w16du:dateUtc="2024-12-24T08:18:00Z">
        <w:r w:rsidR="00560F02" w:rsidRPr="00BB76D4" w:rsidDel="00770F1A">
          <w:rPr>
            <w:rFonts w:ascii="Times New Roman" w:eastAsia="標楷體" w:hAnsi="Times New Roman" w:cs="Times New Roman" w:hint="eastAsia"/>
          </w:rPr>
          <w:delText>30</w:delText>
        </w:r>
      </w:del>
      <w:ins w:id="911" w:author="瑋婷 徐" w:date="2024-12-24T16:18:00Z" w16du:dateUtc="2024-12-24T08:18:00Z">
        <w:r w:rsidR="00770F1A">
          <w:rPr>
            <w:rFonts w:ascii="Times New Roman" w:eastAsia="標楷體" w:hAnsi="Times New Roman" w:cs="Times New Roman"/>
          </w:rPr>
          <w:t>33</w:t>
        </w:r>
      </w:ins>
      <w:r w:rsidRPr="00BB76D4">
        <w:rPr>
          <w:rFonts w:ascii="Times New Roman" w:eastAsia="標楷體" w:hAnsi="Times New Roman" w:cs="Times New Roman" w:hint="eastAsia"/>
        </w:rPr>
        <w:t>種特有亞種鳥類。</w:t>
      </w:r>
      <w:proofErr w:type="gramStart"/>
      <w:r>
        <w:rPr>
          <w:rFonts w:ascii="Times New Roman" w:eastAsia="標楷體" w:hAnsi="Times New Roman" w:cs="Times New Roman"/>
        </w:rPr>
        <w:t>此外，</w:t>
      </w:r>
      <w:proofErr w:type="gramEnd"/>
      <w:r w:rsidR="00835D72">
        <w:rPr>
          <w:rFonts w:ascii="Times New Roman" w:eastAsia="標楷體" w:hAnsi="Times New Roman" w:cs="Times New Roman"/>
        </w:rPr>
        <w:t>在這</w:t>
      </w:r>
      <w:ins w:id="912" w:author="瑋婷 徐" w:date="2024-12-24T16:18:00Z" w16du:dateUtc="2024-12-24T08:18:00Z">
        <w:r w:rsidR="00770F1A">
          <w:rPr>
            <w:rFonts w:ascii="Times New Roman" w:eastAsia="標楷體" w:hAnsi="Times New Roman" w:cs="Times New Roman"/>
          </w:rPr>
          <w:t>4,089</w:t>
        </w:r>
      </w:ins>
      <w:del w:id="913" w:author="瑋婷 徐" w:date="2024-12-24T16:18:00Z" w16du:dateUtc="2024-12-24T08:18:00Z">
        <w:r w:rsidR="00835D72" w:rsidDel="00770F1A">
          <w:rPr>
            <w:rFonts w:ascii="Times New Roman" w:eastAsia="標楷體" w:hAnsi="Times New Roman" w:cs="Times New Roman"/>
          </w:rPr>
          <w:delText>2</w:delText>
        </w:r>
        <w:r w:rsidR="007C6F7C" w:rsidDel="00770F1A">
          <w:rPr>
            <w:rFonts w:ascii="Times New Roman" w:eastAsia="標楷體" w:hAnsi="Times New Roman" w:cs="Times New Roman"/>
          </w:rPr>
          <w:delText>,</w:delText>
        </w:r>
        <w:r w:rsidR="00835D72" w:rsidDel="00770F1A">
          <w:rPr>
            <w:rFonts w:ascii="Times New Roman" w:eastAsia="標楷體" w:hAnsi="Times New Roman" w:cs="Times New Roman"/>
          </w:rPr>
          <w:delText>899</w:delText>
        </w:r>
      </w:del>
      <w:r w:rsidR="00835D72">
        <w:rPr>
          <w:rFonts w:ascii="Times New Roman" w:eastAsia="標楷體" w:hAnsi="Times New Roman" w:cs="Times New Roman"/>
        </w:rPr>
        <w:t>筆資料所</w:t>
      </w:r>
      <w:r>
        <w:rPr>
          <w:rFonts w:ascii="Times New Roman" w:eastAsia="標楷體" w:hAnsi="Times New Roman" w:cs="Times New Roman"/>
        </w:rPr>
        <w:t>記錄到的</w:t>
      </w:r>
      <w:ins w:id="914" w:author="瑋婷 徐" w:date="2024-12-24T16:19:00Z" w16du:dateUtc="2024-12-24T08:19:00Z">
        <w:r w:rsidR="00770F1A" w:rsidRPr="00770F1A">
          <w:rPr>
            <w:rFonts w:ascii="Times New Roman" w:eastAsia="標楷體" w:hAnsi="Times New Roman" w:cs="Times New Roman"/>
          </w:rPr>
          <w:t>7,564</w:t>
        </w:r>
      </w:ins>
      <w:del w:id="915" w:author="瑋婷 徐" w:date="2024-12-24T16:19:00Z" w16du:dateUtc="2024-12-24T08:19:00Z">
        <w:r w:rsidR="00C0537D" w:rsidDel="00770F1A">
          <w:rPr>
            <w:rFonts w:ascii="Times New Roman" w:eastAsia="標楷體" w:hAnsi="Times New Roman" w:cs="Times New Roman"/>
            <w:szCs w:val="24"/>
          </w:rPr>
          <w:delText>5,162</w:delText>
        </w:r>
      </w:del>
      <w:proofErr w:type="gramStart"/>
      <w:r>
        <w:rPr>
          <w:rFonts w:ascii="Times New Roman" w:eastAsia="標楷體" w:hAnsi="Times New Roman" w:cs="Times New Roman"/>
        </w:rPr>
        <w:t>隻次中</w:t>
      </w:r>
      <w:proofErr w:type="gramEnd"/>
      <w:r>
        <w:rPr>
          <w:rFonts w:ascii="Times New Roman" w:eastAsia="標楷體" w:hAnsi="Times New Roman" w:cs="Times New Roman"/>
        </w:rPr>
        <w:t>，</w:t>
      </w:r>
      <w:r w:rsidR="00835D72">
        <w:rPr>
          <w:rFonts w:ascii="Times New Roman" w:eastAsia="標楷體" w:hAnsi="Times New Roman" w:cs="Times New Roman"/>
        </w:rPr>
        <w:t>鳥類</w:t>
      </w:r>
      <w:r>
        <w:rPr>
          <w:rFonts w:ascii="Times New Roman" w:eastAsia="標楷體" w:hAnsi="Times New Roman" w:cs="Times New Roman"/>
        </w:rPr>
        <w:t>數量最多的前</w:t>
      </w:r>
      <w:r>
        <w:rPr>
          <w:rFonts w:ascii="Times New Roman" w:eastAsia="標楷體" w:hAnsi="Times New Roman" w:cs="Times New Roman"/>
        </w:rPr>
        <w:t>5</w:t>
      </w:r>
      <w:r>
        <w:rPr>
          <w:rFonts w:ascii="Times New Roman" w:eastAsia="標楷體" w:hAnsi="Times New Roman" w:cs="Times New Roman"/>
        </w:rPr>
        <w:t>名，</w:t>
      </w:r>
      <w:r>
        <w:rPr>
          <w:rFonts w:ascii="Times New Roman" w:eastAsia="標楷體" w:hAnsi="Times New Roman" w:cs="Times New Roman"/>
          <w:szCs w:val="24"/>
        </w:rPr>
        <w:t>依序為白耳畫眉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Heterophasia auricularis</w:t>
      </w:r>
      <w:r>
        <w:rPr>
          <w:rFonts w:ascii="Times New Roman" w:eastAsia="標楷體" w:hAnsi="Times New Roman" w:cs="Times New Roman"/>
          <w:szCs w:val="24"/>
        </w:rPr>
        <w:t>)</w:t>
      </w:r>
      <w:r>
        <w:rPr>
          <w:rFonts w:ascii="Times New Roman" w:eastAsia="標楷體" w:hAnsi="Times New Roman" w:cs="Times New Roman"/>
          <w:szCs w:val="24"/>
        </w:rPr>
        <w:t>、冠羽畫眉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Yuhina brunneiceps</w:t>
      </w:r>
      <w:r>
        <w:rPr>
          <w:rFonts w:ascii="Times New Roman" w:eastAsia="標楷體" w:hAnsi="Times New Roman" w:cs="Times New Roman"/>
          <w:color w:val="000000"/>
          <w:kern w:val="0"/>
          <w:szCs w:val="24"/>
        </w:rPr>
        <w:t>)</w:t>
      </w:r>
      <w:r>
        <w:rPr>
          <w:rFonts w:ascii="Times New Roman" w:eastAsia="標楷體" w:hAnsi="Times New Roman" w:cs="Times New Roman"/>
          <w:szCs w:val="24"/>
        </w:rPr>
        <w:t>、五色鳥</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Psilopogon nuchalis</w:t>
      </w:r>
      <w:r>
        <w:rPr>
          <w:rFonts w:ascii="Times New Roman" w:eastAsia="標楷體" w:hAnsi="Times New Roman" w:cs="Times New Roman"/>
          <w:szCs w:val="24"/>
        </w:rPr>
        <w:t xml:space="preserve">) </w:t>
      </w:r>
      <w:r>
        <w:rPr>
          <w:rFonts w:ascii="Times New Roman" w:eastAsia="標楷體" w:hAnsi="Times New Roman" w:cs="Times New Roman"/>
          <w:szCs w:val="24"/>
        </w:rPr>
        <w:t>、</w:t>
      </w:r>
      <w:ins w:id="916" w:author="瑋婷 徐" w:date="2024-12-24T16:19:00Z" w16du:dateUtc="2024-12-24T08:19:00Z">
        <w:r w:rsidR="00770F1A">
          <w:rPr>
            <w:rFonts w:ascii="Times New Roman" w:eastAsia="標楷體" w:hAnsi="Times New Roman" w:cs="Times New Roman"/>
            <w:szCs w:val="24"/>
          </w:rPr>
          <w:t>紅嘴黑</w:t>
        </w:r>
        <w:proofErr w:type="gramStart"/>
        <w:r w:rsidR="00770F1A">
          <w:rPr>
            <w:rFonts w:ascii="Times New Roman" w:eastAsia="標楷體" w:hAnsi="Times New Roman" w:cs="Times New Roman"/>
            <w:szCs w:val="24"/>
          </w:rPr>
          <w:t>鵯</w:t>
        </w:r>
        <w:proofErr w:type="gramEnd"/>
        <w:r w:rsidR="00770F1A">
          <w:rPr>
            <w:rFonts w:ascii="Times New Roman" w:eastAsia="標楷體" w:hAnsi="Times New Roman" w:cs="Times New Roman"/>
            <w:szCs w:val="24"/>
          </w:rPr>
          <w:t>(</w:t>
        </w:r>
        <w:r w:rsidR="00770F1A">
          <w:rPr>
            <w:rFonts w:ascii="Times New Roman" w:eastAsia="標楷體" w:hAnsi="Times New Roman" w:cs="Times New Roman"/>
            <w:i/>
            <w:color w:val="000000"/>
            <w:kern w:val="0"/>
            <w:szCs w:val="24"/>
          </w:rPr>
          <w:t>Hypsipetes leucocephalus</w:t>
        </w:r>
        <w:r w:rsidR="00770F1A">
          <w:rPr>
            <w:rFonts w:ascii="Times New Roman" w:eastAsia="標楷體" w:hAnsi="Times New Roman" w:cs="Times New Roman"/>
            <w:szCs w:val="24"/>
          </w:rPr>
          <w:t>)</w:t>
        </w:r>
        <w:r w:rsidR="00770F1A" w:rsidRPr="00770F1A">
          <w:rPr>
            <w:rFonts w:ascii="Times New Roman" w:eastAsia="標楷體" w:hAnsi="Times New Roman" w:cs="Times New Roman"/>
            <w:szCs w:val="24"/>
          </w:rPr>
          <w:t xml:space="preserve"> </w:t>
        </w:r>
        <w:r w:rsidR="00770F1A">
          <w:rPr>
            <w:rFonts w:ascii="Times New Roman" w:eastAsia="標楷體" w:hAnsi="Times New Roman" w:cs="Times New Roman"/>
            <w:szCs w:val="24"/>
          </w:rPr>
          <w:t>和</w:t>
        </w:r>
      </w:ins>
      <w:ins w:id="917" w:author="瑋婷 徐" w:date="2024-12-24T16:20:00Z" w16du:dateUtc="2024-12-24T08:20:00Z">
        <w:r w:rsidR="00770F1A">
          <w:rPr>
            <w:rFonts w:ascii="Times New Roman" w:eastAsia="標楷體" w:hAnsi="Times New Roman" w:cs="Times New Roman"/>
            <w:szCs w:val="24"/>
          </w:rPr>
          <w:t>繡眼畫眉</w:t>
        </w:r>
        <w:r w:rsidR="00770F1A">
          <w:rPr>
            <w:rFonts w:ascii="Times New Roman" w:eastAsia="標楷體" w:hAnsi="Times New Roman" w:cs="Times New Roman"/>
            <w:szCs w:val="24"/>
          </w:rPr>
          <w:t>(</w:t>
        </w:r>
        <w:r w:rsidR="00770F1A">
          <w:rPr>
            <w:rFonts w:ascii="Times New Roman" w:eastAsia="標楷體" w:hAnsi="Times New Roman" w:cs="Times New Roman"/>
            <w:i/>
            <w:color w:val="000000"/>
            <w:kern w:val="0"/>
            <w:szCs w:val="24"/>
          </w:rPr>
          <w:t>Alcippe morrisonia</w:t>
        </w:r>
        <w:r w:rsidR="00770F1A">
          <w:rPr>
            <w:rFonts w:ascii="Times New Roman" w:eastAsia="標楷體" w:hAnsi="Times New Roman" w:cs="Times New Roman"/>
            <w:szCs w:val="24"/>
          </w:rPr>
          <w:t>)</w:t>
        </w:r>
      </w:ins>
      <w:del w:id="918" w:author="瑋婷 徐" w:date="2024-12-24T16:23:00Z" w16du:dateUtc="2024-12-24T08:23:00Z">
        <w:r w:rsidDel="00770F1A">
          <w:rPr>
            <w:rFonts w:ascii="Times New Roman" w:eastAsia="標楷體" w:hAnsi="Times New Roman" w:cs="Times New Roman"/>
            <w:szCs w:val="24"/>
          </w:rPr>
          <w:delText>黃胸藪眉</w:delText>
        </w:r>
        <w:r w:rsidDel="00770F1A">
          <w:rPr>
            <w:rFonts w:ascii="Times New Roman" w:eastAsia="標楷體" w:hAnsi="Times New Roman" w:cs="Times New Roman"/>
            <w:szCs w:val="24"/>
          </w:rPr>
          <w:delText>(</w:delText>
        </w:r>
        <w:r w:rsidDel="00770F1A">
          <w:rPr>
            <w:rFonts w:ascii="Times New Roman" w:eastAsia="標楷體" w:hAnsi="Times New Roman" w:cs="Times New Roman"/>
            <w:i/>
            <w:color w:val="000000"/>
            <w:kern w:val="0"/>
            <w:szCs w:val="24"/>
          </w:rPr>
          <w:delText>Liocichla steerii</w:delText>
        </w:r>
        <w:r w:rsidDel="00770F1A">
          <w:rPr>
            <w:rFonts w:ascii="Times New Roman" w:eastAsia="標楷體" w:hAnsi="Times New Roman" w:cs="Times New Roman"/>
            <w:szCs w:val="24"/>
          </w:rPr>
          <w:delText>)</w:delText>
        </w:r>
      </w:del>
      <w:del w:id="919" w:author="瑋婷 徐" w:date="2024-12-24T16:19:00Z" w16du:dateUtc="2024-12-24T08:19:00Z">
        <w:r w:rsidDel="00770F1A">
          <w:rPr>
            <w:rFonts w:ascii="Times New Roman" w:eastAsia="標楷體" w:hAnsi="Times New Roman" w:cs="Times New Roman"/>
            <w:szCs w:val="24"/>
          </w:rPr>
          <w:delText>和紅嘴黑鵯</w:delText>
        </w:r>
        <w:r w:rsidDel="00770F1A">
          <w:rPr>
            <w:rFonts w:ascii="Times New Roman" w:eastAsia="標楷體" w:hAnsi="Times New Roman" w:cs="Times New Roman"/>
            <w:szCs w:val="24"/>
          </w:rPr>
          <w:delText>(</w:delText>
        </w:r>
        <w:r w:rsidDel="00770F1A">
          <w:rPr>
            <w:rFonts w:ascii="Times New Roman" w:eastAsia="標楷體" w:hAnsi="Times New Roman" w:cs="Times New Roman"/>
            <w:i/>
            <w:color w:val="000000"/>
            <w:kern w:val="0"/>
            <w:szCs w:val="24"/>
          </w:rPr>
          <w:delText>Hypsipetes leucocephalus</w:delText>
        </w:r>
        <w:r w:rsidDel="00770F1A">
          <w:rPr>
            <w:rFonts w:ascii="Times New Roman" w:eastAsia="標楷體" w:hAnsi="Times New Roman" w:cs="Times New Roman"/>
            <w:szCs w:val="24"/>
          </w:rPr>
          <w:delText>)</w:delText>
        </w:r>
      </w:del>
      <w:r>
        <w:rPr>
          <w:rFonts w:ascii="Times New Roman" w:eastAsia="標楷體" w:hAnsi="Times New Roman" w:cs="Times New Roman"/>
          <w:szCs w:val="24"/>
        </w:rPr>
        <w:t>；出現</w:t>
      </w:r>
      <w:r w:rsidR="00C0537D">
        <w:rPr>
          <w:rFonts w:ascii="Times New Roman" w:eastAsia="標楷體" w:hAnsi="Times New Roman" w:cs="Times New Roman"/>
          <w:szCs w:val="24"/>
        </w:rPr>
        <w:t>樣區</w:t>
      </w:r>
      <w:r w:rsidR="000B1893">
        <w:rPr>
          <w:rFonts w:ascii="Times New Roman" w:eastAsia="標楷體" w:hAnsi="Times New Roman" w:cs="Times New Roman" w:hint="eastAsia"/>
          <w:szCs w:val="24"/>
        </w:rPr>
        <w:t>占比</w:t>
      </w:r>
      <w:r>
        <w:rPr>
          <w:rFonts w:ascii="Times New Roman" w:eastAsia="標楷體" w:hAnsi="Times New Roman" w:cs="Times New Roman"/>
          <w:szCs w:val="24"/>
        </w:rPr>
        <w:t>最高的前</w:t>
      </w:r>
      <w:r>
        <w:rPr>
          <w:rFonts w:ascii="Times New Roman" w:eastAsia="標楷體" w:hAnsi="Times New Roman" w:cs="Times New Roman"/>
          <w:szCs w:val="24"/>
        </w:rPr>
        <w:t>5</w:t>
      </w:r>
      <w:r>
        <w:rPr>
          <w:rFonts w:ascii="Times New Roman" w:eastAsia="標楷體" w:hAnsi="Times New Roman" w:cs="Times New Roman"/>
          <w:szCs w:val="24"/>
        </w:rPr>
        <w:t>名，依序為五色鳥、山紅頭</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Cyanoderma ruficeps</w:t>
      </w:r>
      <w:r>
        <w:rPr>
          <w:rFonts w:ascii="Times New Roman" w:eastAsia="標楷體" w:hAnsi="Times New Roman" w:cs="Times New Roman"/>
          <w:szCs w:val="24"/>
        </w:rPr>
        <w:t>)</w:t>
      </w:r>
      <w:ins w:id="920" w:author="瑋婷 徐" w:date="2024-12-24T16:22:00Z" w16du:dateUtc="2024-12-24T08:22:00Z">
        <w:r w:rsidR="00770F1A" w:rsidRPr="00770F1A">
          <w:rPr>
            <w:rFonts w:ascii="Times New Roman" w:eastAsia="標楷體" w:hAnsi="Times New Roman" w:cs="Times New Roman"/>
            <w:szCs w:val="24"/>
          </w:rPr>
          <w:t xml:space="preserve"> </w:t>
        </w:r>
        <w:r w:rsidR="00770F1A">
          <w:rPr>
            <w:rFonts w:ascii="Times New Roman" w:eastAsia="標楷體" w:hAnsi="Times New Roman" w:cs="Times New Roman"/>
            <w:szCs w:val="24"/>
          </w:rPr>
          <w:t>、紅嘴黑</w:t>
        </w:r>
        <w:proofErr w:type="gramStart"/>
        <w:r w:rsidR="00770F1A">
          <w:rPr>
            <w:rFonts w:ascii="Times New Roman" w:eastAsia="標楷體" w:hAnsi="Times New Roman" w:cs="Times New Roman"/>
            <w:szCs w:val="24"/>
          </w:rPr>
          <w:t>鵯</w:t>
        </w:r>
      </w:ins>
      <w:proofErr w:type="gramEnd"/>
      <w:r>
        <w:rPr>
          <w:rFonts w:ascii="Times New Roman" w:eastAsia="標楷體" w:hAnsi="Times New Roman" w:cs="Times New Roman"/>
          <w:szCs w:val="24"/>
        </w:rPr>
        <w:t>、</w:t>
      </w:r>
      <w:ins w:id="921" w:author="瑋婷 徐" w:date="2024-12-24T16:22:00Z" w16du:dateUtc="2024-12-24T08:22:00Z">
        <w:r w:rsidR="00770F1A">
          <w:rPr>
            <w:rFonts w:ascii="Times New Roman" w:eastAsia="標楷體" w:hAnsi="Times New Roman" w:cs="Times New Roman"/>
            <w:szCs w:val="24"/>
          </w:rPr>
          <w:t>繡眼畫眉</w:t>
        </w:r>
      </w:ins>
      <w:del w:id="922" w:author="瑋婷 徐" w:date="2024-12-24T16:23:00Z" w16du:dateUtc="2024-12-24T08:23:00Z">
        <w:r w:rsidDel="00770F1A">
          <w:rPr>
            <w:rFonts w:ascii="Times New Roman" w:eastAsia="標楷體" w:hAnsi="Times New Roman" w:cs="Times New Roman"/>
            <w:szCs w:val="24"/>
          </w:rPr>
          <w:delText>白耳畫眉</w:delText>
        </w:r>
      </w:del>
      <w:del w:id="923" w:author="瑋婷 徐" w:date="2024-12-24T16:22:00Z" w16du:dateUtc="2024-12-24T08:22:00Z">
        <w:r w:rsidDel="00770F1A">
          <w:rPr>
            <w:rFonts w:ascii="Times New Roman" w:eastAsia="標楷體" w:hAnsi="Times New Roman" w:cs="Times New Roman"/>
            <w:szCs w:val="24"/>
          </w:rPr>
          <w:delText>、紅嘴黑鵯</w:delText>
        </w:r>
      </w:del>
      <w:r>
        <w:rPr>
          <w:rFonts w:ascii="Times New Roman" w:eastAsia="標楷體" w:hAnsi="Times New Roman" w:cs="Times New Roman"/>
          <w:szCs w:val="24"/>
        </w:rPr>
        <w:t>和</w:t>
      </w:r>
      <w:ins w:id="924" w:author="瑋婷 徐" w:date="2024-12-24T16:23:00Z" w16du:dateUtc="2024-12-24T08:23:00Z">
        <w:r w:rsidR="00770F1A">
          <w:rPr>
            <w:rFonts w:ascii="Times New Roman" w:eastAsia="標楷體" w:hAnsi="Times New Roman" w:cs="Times New Roman"/>
            <w:szCs w:val="24"/>
          </w:rPr>
          <w:t>黃胸</w:t>
        </w:r>
        <w:proofErr w:type="gramStart"/>
        <w:r w:rsidR="00770F1A">
          <w:rPr>
            <w:rFonts w:ascii="Times New Roman" w:eastAsia="標楷體" w:hAnsi="Times New Roman" w:cs="Times New Roman"/>
            <w:szCs w:val="24"/>
          </w:rPr>
          <w:t>藪</w:t>
        </w:r>
        <w:proofErr w:type="gramEnd"/>
        <w:r w:rsidR="00770F1A">
          <w:rPr>
            <w:rFonts w:ascii="Times New Roman" w:eastAsia="標楷體" w:hAnsi="Times New Roman" w:cs="Times New Roman"/>
            <w:szCs w:val="24"/>
          </w:rPr>
          <w:t>眉</w:t>
        </w:r>
        <w:r w:rsidR="00770F1A">
          <w:rPr>
            <w:rFonts w:ascii="Times New Roman" w:eastAsia="標楷體" w:hAnsi="Times New Roman" w:cs="Times New Roman"/>
            <w:szCs w:val="24"/>
          </w:rPr>
          <w:t>(</w:t>
        </w:r>
        <w:r w:rsidR="00770F1A">
          <w:rPr>
            <w:rFonts w:ascii="Times New Roman" w:eastAsia="標楷體" w:hAnsi="Times New Roman" w:cs="Times New Roman"/>
            <w:i/>
            <w:color w:val="000000"/>
            <w:kern w:val="0"/>
            <w:szCs w:val="24"/>
          </w:rPr>
          <w:t>Liocichla steerii</w:t>
        </w:r>
        <w:r w:rsidR="00770F1A">
          <w:rPr>
            <w:rFonts w:ascii="Times New Roman" w:eastAsia="標楷體" w:hAnsi="Times New Roman" w:cs="Times New Roman"/>
            <w:szCs w:val="24"/>
          </w:rPr>
          <w:t>)</w:t>
        </w:r>
      </w:ins>
      <w:del w:id="925" w:author="瑋婷 徐" w:date="2024-12-24T16:22:00Z" w16du:dateUtc="2024-12-24T08:22:00Z">
        <w:r w:rsidDel="00770F1A">
          <w:rPr>
            <w:rFonts w:ascii="Times New Roman" w:eastAsia="標楷體" w:hAnsi="Times New Roman" w:cs="Times New Roman"/>
            <w:szCs w:val="24"/>
          </w:rPr>
          <w:delText>繡眼畫眉</w:delText>
        </w:r>
        <w:r w:rsidDel="00770F1A">
          <w:rPr>
            <w:rFonts w:ascii="Times New Roman" w:eastAsia="標楷體" w:hAnsi="Times New Roman" w:cs="Times New Roman"/>
            <w:szCs w:val="24"/>
          </w:rPr>
          <w:delText>(</w:delText>
        </w:r>
        <w:r w:rsidDel="00770F1A">
          <w:rPr>
            <w:rFonts w:ascii="Times New Roman" w:eastAsia="標楷體" w:hAnsi="Times New Roman" w:cs="Times New Roman"/>
            <w:i/>
            <w:color w:val="000000"/>
            <w:kern w:val="0"/>
            <w:szCs w:val="24"/>
          </w:rPr>
          <w:delText>Alcippe morrisonia</w:delText>
        </w:r>
        <w:r w:rsidDel="00770F1A">
          <w:rPr>
            <w:rFonts w:ascii="Times New Roman" w:eastAsia="標楷體" w:hAnsi="Times New Roman" w:cs="Times New Roman"/>
            <w:szCs w:val="24"/>
          </w:rPr>
          <w:delText>)</w:delText>
        </w:r>
      </w:del>
      <w:r>
        <w:rPr>
          <w:rFonts w:ascii="Times New Roman" w:eastAsia="標楷體" w:hAnsi="Times New Roman" w:cs="Times New Roman"/>
          <w:szCs w:val="24"/>
        </w:rPr>
        <w:t>。檢核</w:t>
      </w:r>
      <w:del w:id="926" w:author="瑋婷 徐" w:date="2024-12-24T16:23:00Z" w16du:dateUtc="2024-12-24T08:23:00Z">
        <w:r w:rsidR="007C6F7C" w:rsidDel="00770F1A">
          <w:rPr>
            <w:rFonts w:ascii="Times New Roman" w:eastAsia="標楷體" w:hAnsi="Times New Roman" w:cs="Times New Roman" w:hint="eastAsia"/>
            <w:szCs w:val="24"/>
          </w:rPr>
          <w:delText>2</w:delText>
        </w:r>
        <w:r w:rsidR="007C6F7C" w:rsidDel="00770F1A">
          <w:rPr>
            <w:rFonts w:ascii="Times New Roman" w:eastAsia="標楷體" w:hAnsi="Times New Roman" w:cs="Times New Roman"/>
            <w:szCs w:val="24"/>
          </w:rPr>
          <w:delText>023</w:delText>
        </w:r>
      </w:del>
      <w:ins w:id="927" w:author="瑋婷 徐" w:date="2024-12-24T16:23:00Z" w16du:dateUtc="2024-12-24T08:23:00Z">
        <w:r w:rsidR="00770F1A">
          <w:rPr>
            <w:rFonts w:ascii="Times New Roman" w:eastAsia="標楷體" w:hAnsi="Times New Roman" w:cs="Times New Roman" w:hint="eastAsia"/>
            <w:szCs w:val="24"/>
          </w:rPr>
          <w:t>2</w:t>
        </w:r>
        <w:r w:rsidR="00770F1A">
          <w:rPr>
            <w:rFonts w:ascii="Times New Roman" w:eastAsia="標楷體" w:hAnsi="Times New Roman" w:cs="Times New Roman"/>
            <w:szCs w:val="24"/>
          </w:rPr>
          <w:t>024</w:t>
        </w:r>
      </w:ins>
      <w:r>
        <w:rPr>
          <w:rFonts w:ascii="Times New Roman" w:eastAsia="標楷體" w:hAnsi="Times New Roman" w:cs="Times New Roman"/>
          <w:szCs w:val="24"/>
        </w:rPr>
        <w:t>年回傳的調查資料後，有</w:t>
      </w:r>
      <w:del w:id="928" w:author="瑋婷 徐" w:date="2024-12-24T16:23:00Z" w16du:dateUtc="2024-12-24T08:23:00Z">
        <w:r w:rsidDel="00770F1A">
          <w:rPr>
            <w:rFonts w:ascii="Times New Roman" w:eastAsia="標楷體" w:hAnsi="Times New Roman" w:cs="Times New Roman"/>
            <w:szCs w:val="24"/>
          </w:rPr>
          <w:delText>2</w:delText>
        </w:r>
        <w:r w:rsidR="007C6F7C" w:rsidDel="00770F1A">
          <w:rPr>
            <w:rFonts w:ascii="Times New Roman" w:eastAsia="標楷體" w:hAnsi="Times New Roman" w:cs="Times New Roman"/>
            <w:szCs w:val="24"/>
          </w:rPr>
          <w:delText>7</w:delText>
        </w:r>
      </w:del>
      <w:ins w:id="929" w:author="瑋婷 徐" w:date="2024-12-24T16:23:00Z" w16du:dateUtc="2024-12-24T08:23:00Z">
        <w:r w:rsidR="00770F1A">
          <w:rPr>
            <w:rFonts w:ascii="Times New Roman" w:eastAsia="標楷體" w:hAnsi="Times New Roman" w:cs="Times New Roman"/>
            <w:szCs w:val="24"/>
          </w:rPr>
          <w:t>33</w:t>
        </w:r>
      </w:ins>
      <w:r>
        <w:rPr>
          <w:rFonts w:ascii="Times New Roman" w:eastAsia="標楷體" w:hAnsi="Times New Roman" w:cs="Times New Roman"/>
          <w:szCs w:val="24"/>
        </w:rPr>
        <w:t>個樣區</w:t>
      </w:r>
      <w:r w:rsidR="007C6F7C">
        <w:rPr>
          <w:rFonts w:ascii="Times New Roman" w:eastAsia="標楷體" w:hAnsi="Times New Roman" w:cs="Times New Roman" w:hint="eastAsia"/>
          <w:szCs w:val="24"/>
        </w:rPr>
        <w:t>(</w:t>
      </w:r>
      <w:r w:rsidR="007C6F7C">
        <w:rPr>
          <w:rFonts w:ascii="Times New Roman" w:eastAsia="標楷體" w:hAnsi="Times New Roman" w:cs="Times New Roman" w:hint="eastAsia"/>
          <w:szCs w:val="24"/>
        </w:rPr>
        <w:t>樣區數</w:t>
      </w:r>
      <w:proofErr w:type="gramStart"/>
      <w:r w:rsidR="007C6F7C">
        <w:rPr>
          <w:rFonts w:ascii="Times New Roman" w:eastAsia="標楷體" w:hAnsi="Times New Roman" w:cs="Times New Roman" w:hint="eastAsia"/>
          <w:szCs w:val="24"/>
        </w:rPr>
        <w:t>佔</w:t>
      </w:r>
      <w:proofErr w:type="gramEnd"/>
      <w:r w:rsidR="007C6F7C">
        <w:rPr>
          <w:rFonts w:ascii="Times New Roman" w:eastAsia="標楷體" w:hAnsi="Times New Roman" w:cs="Times New Roman" w:hint="eastAsia"/>
          <w:szCs w:val="24"/>
        </w:rPr>
        <w:t>比為</w:t>
      </w:r>
      <w:del w:id="930" w:author="瑋婷 徐" w:date="2024-12-24T16:24:00Z" w16du:dateUtc="2024-12-24T08:24:00Z">
        <w:r w:rsidR="007C6F7C" w:rsidDel="00770F1A">
          <w:rPr>
            <w:rFonts w:ascii="Times New Roman" w:eastAsia="標楷體" w:hAnsi="Times New Roman" w:cs="Times New Roman"/>
            <w:szCs w:val="24"/>
          </w:rPr>
          <w:delText>77</w:delText>
        </w:r>
      </w:del>
      <w:ins w:id="931" w:author="瑋婷 徐" w:date="2024-12-24T16:24:00Z" w16du:dateUtc="2024-12-24T08:24:00Z">
        <w:r w:rsidR="00770F1A">
          <w:rPr>
            <w:rFonts w:ascii="Times New Roman" w:eastAsia="標楷體" w:hAnsi="Times New Roman" w:cs="Times New Roman"/>
            <w:szCs w:val="24"/>
          </w:rPr>
          <w:t>80</w:t>
        </w:r>
      </w:ins>
      <w:r w:rsidR="007C6F7C">
        <w:rPr>
          <w:rFonts w:ascii="Times New Roman" w:eastAsia="標楷體" w:hAnsi="Times New Roman" w:cs="Times New Roman"/>
          <w:szCs w:val="24"/>
        </w:rPr>
        <w:t>%)</w:t>
      </w:r>
      <w:r>
        <w:rPr>
          <w:rFonts w:ascii="Times New Roman" w:eastAsia="標楷體" w:hAnsi="Times New Roman" w:cs="Times New Roman"/>
          <w:szCs w:val="24"/>
        </w:rPr>
        <w:t>的資料為優等，亦即資料均符合</w:t>
      </w:r>
      <w:r>
        <w:rPr>
          <w:rFonts w:ascii="Times New Roman" w:eastAsia="標楷體" w:hAnsi="Times New Roman" w:cs="Times New Roman"/>
          <w:szCs w:val="24"/>
        </w:rPr>
        <w:t>BBS Taiwan</w:t>
      </w:r>
      <w:r>
        <w:rPr>
          <w:rFonts w:ascii="Times New Roman" w:eastAsia="標楷體" w:hAnsi="Times New Roman" w:cs="Times New Roman"/>
          <w:szCs w:val="24"/>
        </w:rPr>
        <w:t>繁殖鳥類調查方法的標準，可納入後續全</w:t>
      </w:r>
      <w:proofErr w:type="gramStart"/>
      <w:r>
        <w:rPr>
          <w:rFonts w:ascii="Times New Roman" w:eastAsia="標楷體" w:hAnsi="Times New Roman" w:cs="Times New Roman"/>
          <w:szCs w:val="24"/>
        </w:rPr>
        <w:t>臺</w:t>
      </w:r>
      <w:proofErr w:type="gramEnd"/>
      <w:r>
        <w:rPr>
          <w:rFonts w:ascii="Times New Roman" w:eastAsia="標楷體" w:hAnsi="Times New Roman" w:cs="Times New Roman"/>
          <w:szCs w:val="24"/>
        </w:rPr>
        <w:t>繁殖鳥類族群變動趨勢分析及相關指標運算用；</w:t>
      </w:r>
      <w:del w:id="932" w:author="瑋婷 徐" w:date="2024-12-24T16:24:00Z" w16du:dateUtc="2024-12-24T08:24:00Z">
        <w:r w:rsidDel="00770F1A">
          <w:rPr>
            <w:rFonts w:ascii="Times New Roman" w:eastAsia="標楷體" w:hAnsi="Times New Roman" w:cs="Times New Roman"/>
            <w:szCs w:val="24"/>
          </w:rPr>
          <w:delText>有</w:delText>
        </w:r>
        <w:r w:rsidR="007C6F7C" w:rsidDel="00770F1A">
          <w:rPr>
            <w:rFonts w:ascii="Times New Roman" w:eastAsia="標楷體" w:hAnsi="Times New Roman" w:cs="Times New Roman" w:hint="eastAsia"/>
            <w:szCs w:val="24"/>
          </w:rPr>
          <w:delText>6</w:delText>
        </w:r>
        <w:r w:rsidDel="00770F1A">
          <w:rPr>
            <w:rFonts w:ascii="Times New Roman" w:eastAsia="標楷體" w:hAnsi="Times New Roman" w:cs="Times New Roman"/>
            <w:szCs w:val="24"/>
          </w:rPr>
          <w:delText>個樣區的資料為有疑慮，亦即調查樣點錯誤或調查到的鳥種數些微偏少；</w:delText>
        </w:r>
      </w:del>
      <w:r>
        <w:rPr>
          <w:rFonts w:ascii="Times New Roman" w:eastAsia="標楷體" w:hAnsi="Times New Roman" w:cs="Times New Roman"/>
          <w:szCs w:val="24"/>
        </w:rPr>
        <w:t>有</w:t>
      </w:r>
      <w:del w:id="933" w:author="瑋婷 徐" w:date="2024-12-24T16:24:00Z" w16du:dateUtc="2024-12-24T08:24:00Z">
        <w:r w:rsidR="007C6F7C" w:rsidDel="00770F1A">
          <w:rPr>
            <w:rFonts w:ascii="Times New Roman" w:eastAsia="標楷體" w:hAnsi="Times New Roman" w:cs="Times New Roman" w:hint="eastAsia"/>
            <w:szCs w:val="24"/>
          </w:rPr>
          <w:delText>2</w:delText>
        </w:r>
      </w:del>
      <w:ins w:id="934" w:author="瑋婷 徐" w:date="2024-12-24T16:24:00Z" w16du:dateUtc="2024-12-24T08:24:00Z">
        <w:r w:rsidR="00770F1A">
          <w:rPr>
            <w:rFonts w:ascii="Times New Roman" w:eastAsia="標楷體" w:hAnsi="Times New Roman" w:cs="Times New Roman"/>
            <w:szCs w:val="24"/>
          </w:rPr>
          <w:t>8</w:t>
        </w:r>
      </w:ins>
      <w:r>
        <w:rPr>
          <w:rFonts w:ascii="Times New Roman" w:eastAsia="標楷體" w:hAnsi="Times New Roman" w:cs="Times New Roman"/>
          <w:szCs w:val="24"/>
        </w:rPr>
        <w:t>個樣區的資料為待加強，亦即調查表填寫方式錯誤或調查到的鳥種數偏少。</w:t>
      </w:r>
    </w:p>
    <w:p w14:paraId="515C442F" w14:textId="77777777" w:rsidR="00D93FCC" w:rsidRDefault="00D93FCC">
      <w:pPr>
        <w:pStyle w:val="aff3"/>
        <w:spacing w:line="360" w:lineRule="auto"/>
        <w:ind w:left="0"/>
        <w:jc w:val="both"/>
        <w:rPr>
          <w:rFonts w:ascii="Times New Roman" w:eastAsia="標楷體" w:hAnsi="Times New Roman" w:cs="Times New Roman"/>
          <w:szCs w:val="24"/>
        </w:rPr>
      </w:pPr>
    </w:p>
    <w:p w14:paraId="5BB0AE7E" w14:textId="20DD34F0" w:rsidR="00D93FCC" w:rsidRPr="00BB76D4" w:rsidRDefault="002435EC" w:rsidP="00BB76D4">
      <w:pPr>
        <w:pStyle w:val="aff3"/>
        <w:spacing w:line="360" w:lineRule="auto"/>
        <w:ind w:left="0" w:firstLine="480"/>
        <w:jc w:val="both"/>
        <w:rPr>
          <w:rFonts w:ascii="Times New Roman" w:eastAsia="標楷體" w:hAnsi="Times New Roman" w:cs="Times New Roman"/>
          <w:szCs w:val="24"/>
        </w:rPr>
      </w:pPr>
      <w:proofErr w:type="gramStart"/>
      <w:r w:rsidRPr="009D77B3">
        <w:rPr>
          <w:rFonts w:ascii="Times New Roman" w:eastAsia="標楷體" w:hAnsi="Times New Roman" w:cs="Times New Roman"/>
          <w:szCs w:val="24"/>
        </w:rPr>
        <w:t>此外，</w:t>
      </w:r>
      <w:proofErr w:type="gramEnd"/>
      <w:del w:id="935" w:author="瑋婷 徐" w:date="2024-12-24T16:24:00Z" w16du:dateUtc="2024-12-24T08:24:00Z">
        <w:r w:rsidRPr="009D77B3" w:rsidDel="00770F1A">
          <w:rPr>
            <w:rFonts w:ascii="Times New Roman" w:eastAsia="標楷體" w:hAnsi="Times New Roman" w:cs="Times New Roman"/>
            <w:szCs w:val="24"/>
          </w:rPr>
          <w:delText>2023</w:delText>
        </w:r>
      </w:del>
      <w:ins w:id="936" w:author="瑋婷 徐" w:date="2024-12-24T16:24:00Z" w16du:dateUtc="2024-12-24T08:24:00Z">
        <w:r w:rsidR="00770F1A" w:rsidRPr="009D77B3">
          <w:rPr>
            <w:rFonts w:ascii="Times New Roman" w:eastAsia="標楷體" w:hAnsi="Times New Roman" w:cs="Times New Roman"/>
            <w:szCs w:val="24"/>
          </w:rPr>
          <w:t>202</w:t>
        </w:r>
        <w:r w:rsidR="00770F1A">
          <w:rPr>
            <w:rFonts w:ascii="Times New Roman" w:eastAsia="標楷體" w:hAnsi="Times New Roman" w:cs="Times New Roman"/>
            <w:szCs w:val="24"/>
          </w:rPr>
          <w:t>4</w:t>
        </w:r>
      </w:ins>
      <w:r w:rsidRPr="009D77B3">
        <w:rPr>
          <w:rFonts w:ascii="Times New Roman" w:eastAsia="標楷體" w:hAnsi="Times New Roman" w:cs="Times New Roman"/>
          <w:szCs w:val="24"/>
        </w:rPr>
        <w:t>年完成</w:t>
      </w:r>
      <w:r w:rsidRPr="009D77B3">
        <w:rPr>
          <w:rFonts w:ascii="Times New Roman" w:eastAsia="標楷體" w:hAnsi="Times New Roman" w:cs="Times New Roman"/>
          <w:szCs w:val="24"/>
        </w:rPr>
        <w:t>5</w:t>
      </w:r>
      <w:r w:rsidRPr="009D77B3">
        <w:rPr>
          <w:rFonts w:ascii="Times New Roman" w:eastAsia="標楷體" w:hAnsi="Times New Roman" w:cs="Times New Roman"/>
          <w:szCs w:val="24"/>
        </w:rPr>
        <w:t>場臺灣獼猴和繁殖鳥類的調查訓練班</w:t>
      </w:r>
      <w:r w:rsidRPr="009D77B3">
        <w:rPr>
          <w:rFonts w:ascii="標楷體" w:eastAsia="標楷體" w:hAnsi="標楷體" w:cs="Times New Roman"/>
          <w:szCs w:val="24"/>
        </w:rPr>
        <w:t>，</w:t>
      </w:r>
      <w:r w:rsidRPr="009D77B3">
        <w:rPr>
          <w:rFonts w:ascii="Times New Roman" w:eastAsia="標楷體" w:hAnsi="Times New Roman" w:cs="Times New Roman"/>
          <w:szCs w:val="24"/>
        </w:rPr>
        <w:t>其中包括</w:t>
      </w:r>
      <w:r w:rsidRPr="009D77B3">
        <w:rPr>
          <w:rFonts w:ascii="Times New Roman" w:eastAsia="標楷體" w:hAnsi="Times New Roman" w:cs="Times New Roman"/>
          <w:szCs w:val="24"/>
        </w:rPr>
        <w:t>4</w:t>
      </w:r>
      <w:r w:rsidR="00A814EE" w:rsidRPr="009D77B3">
        <w:rPr>
          <w:rFonts w:ascii="Times New Roman" w:eastAsia="標楷體" w:hAnsi="Times New Roman" w:cs="Times New Roman"/>
          <w:szCs w:val="24"/>
        </w:rPr>
        <w:t>場初階</w:t>
      </w:r>
      <w:r w:rsidRPr="009D77B3">
        <w:rPr>
          <w:rFonts w:ascii="Times New Roman" w:eastAsia="標楷體" w:hAnsi="Times New Roman" w:cs="Times New Roman"/>
          <w:szCs w:val="24"/>
        </w:rPr>
        <w:t>課程和</w:t>
      </w:r>
      <w:r w:rsidRPr="009D77B3">
        <w:rPr>
          <w:rFonts w:ascii="Times New Roman" w:eastAsia="標楷體" w:hAnsi="Times New Roman" w:cs="Times New Roman"/>
          <w:szCs w:val="24"/>
        </w:rPr>
        <w:t>1</w:t>
      </w:r>
      <w:r w:rsidRPr="009D77B3">
        <w:rPr>
          <w:rFonts w:ascii="Times New Roman" w:eastAsia="標楷體" w:hAnsi="Times New Roman" w:cs="Times New Roman"/>
          <w:szCs w:val="24"/>
        </w:rPr>
        <w:t>場進階課程；培訓的學員數總計</w:t>
      </w:r>
      <w:del w:id="937" w:author="瑋婷 徐" w:date="2024-12-24T16:26:00Z" w16du:dateUtc="2024-12-24T08:26:00Z">
        <w:r w:rsidRPr="009D77B3" w:rsidDel="00B9318B">
          <w:rPr>
            <w:rFonts w:ascii="Times New Roman" w:eastAsia="標楷體" w:hAnsi="Times New Roman" w:cs="Times New Roman"/>
            <w:szCs w:val="24"/>
          </w:rPr>
          <w:delText>174</w:delText>
        </w:r>
      </w:del>
      <w:ins w:id="938" w:author="瑋婷 徐" w:date="2024-12-24T16:26:00Z" w16du:dateUtc="2024-12-24T08:26:00Z">
        <w:r w:rsidR="00B9318B">
          <w:rPr>
            <w:rFonts w:ascii="Times New Roman" w:eastAsia="標楷體" w:hAnsi="Times New Roman" w:cs="Times New Roman"/>
            <w:szCs w:val="24"/>
          </w:rPr>
          <w:t>18</w:t>
        </w:r>
      </w:ins>
      <w:ins w:id="939" w:author="瑋婷 徐" w:date="2024-12-24T16:27:00Z" w16du:dateUtc="2024-12-24T08:27:00Z">
        <w:r w:rsidR="00B9318B">
          <w:rPr>
            <w:rFonts w:ascii="Times New Roman" w:eastAsia="標楷體" w:hAnsi="Times New Roman" w:cs="Times New Roman"/>
            <w:szCs w:val="24"/>
          </w:rPr>
          <w:t>2</w:t>
        </w:r>
      </w:ins>
      <w:r w:rsidRPr="009D77B3">
        <w:rPr>
          <w:rFonts w:ascii="Times New Roman" w:eastAsia="標楷體" w:hAnsi="Times New Roman" w:cs="Times New Roman"/>
          <w:szCs w:val="24"/>
        </w:rPr>
        <w:t>人次。</w:t>
      </w:r>
      <w:r w:rsidR="007C6F7C" w:rsidRPr="009D77B3">
        <w:rPr>
          <w:rFonts w:ascii="Times New Roman" w:eastAsia="標楷體" w:hAnsi="Times New Roman" w:cs="Times New Roman"/>
          <w:szCs w:val="24"/>
        </w:rPr>
        <w:t>其中</w:t>
      </w:r>
      <w:r w:rsidR="007C6F7C" w:rsidRPr="009D77B3">
        <w:rPr>
          <w:rFonts w:ascii="標楷體" w:eastAsia="標楷體" w:hAnsi="標楷體" w:cs="Times New Roman" w:hint="eastAsia"/>
          <w:szCs w:val="24"/>
        </w:rPr>
        <w:t>，</w:t>
      </w:r>
      <w:r w:rsidR="00C0537D">
        <w:rPr>
          <w:rFonts w:ascii="標楷體" w:eastAsia="標楷體" w:hAnsi="標楷體" w:cs="Times New Roman" w:hint="eastAsia"/>
          <w:szCs w:val="24"/>
        </w:rPr>
        <w:t>參加</w:t>
      </w:r>
      <w:r w:rsidR="00E5674A" w:rsidRPr="009D77B3">
        <w:rPr>
          <w:rFonts w:ascii="Times New Roman" w:eastAsia="標楷體" w:hAnsi="Times New Roman" w:cs="Times New Roman" w:hint="eastAsia"/>
          <w:szCs w:val="24"/>
        </w:rPr>
        <w:t>初階班</w:t>
      </w:r>
      <w:r w:rsidR="00C0537D">
        <w:rPr>
          <w:rFonts w:ascii="Times New Roman" w:eastAsia="標楷體" w:hAnsi="Times New Roman" w:cs="Times New Roman" w:hint="eastAsia"/>
          <w:szCs w:val="24"/>
        </w:rPr>
        <w:t>的</w:t>
      </w:r>
      <w:del w:id="940" w:author="瑋婷 徐" w:date="2024-12-24T16:27:00Z" w16du:dateUtc="2024-12-24T08:27:00Z">
        <w:r w:rsidR="00C0537D" w:rsidDel="00B9318B">
          <w:rPr>
            <w:rFonts w:ascii="Times New Roman" w:eastAsia="標楷體" w:hAnsi="Times New Roman" w:cs="Times New Roman" w:hint="eastAsia"/>
            <w:szCs w:val="24"/>
          </w:rPr>
          <w:delText>138</w:delText>
        </w:r>
      </w:del>
      <w:ins w:id="941" w:author="瑋婷 徐" w:date="2024-12-24T16:27:00Z" w16du:dateUtc="2024-12-24T08:27:00Z">
        <w:r w:rsidR="00B9318B">
          <w:rPr>
            <w:rFonts w:ascii="Times New Roman" w:eastAsia="標楷體" w:hAnsi="Times New Roman" w:cs="Times New Roman"/>
            <w:szCs w:val="24"/>
          </w:rPr>
          <w:t>151</w:t>
        </w:r>
      </w:ins>
      <w:r w:rsidR="00C0537D">
        <w:rPr>
          <w:rFonts w:ascii="Times New Roman" w:eastAsia="標楷體" w:hAnsi="Times New Roman" w:cs="Times New Roman" w:hint="eastAsia"/>
          <w:szCs w:val="24"/>
        </w:rPr>
        <w:t>位</w:t>
      </w:r>
      <w:r w:rsidR="009507D4" w:rsidRPr="009D77B3">
        <w:rPr>
          <w:rFonts w:ascii="Times New Roman" w:eastAsia="標楷體" w:hAnsi="Times New Roman" w:cs="Times New Roman" w:hint="eastAsia"/>
          <w:szCs w:val="24"/>
        </w:rPr>
        <w:t>學員</w:t>
      </w:r>
      <w:del w:id="942" w:author="瑋婷 徐" w:date="2024-12-25T16:37:00Z" w16du:dateUtc="2024-12-25T08:37:00Z">
        <w:r w:rsidR="00E5674A" w:rsidRPr="009D77B3" w:rsidDel="00DB240F">
          <w:rPr>
            <w:rFonts w:ascii="Times New Roman" w:eastAsia="標楷體" w:hAnsi="Times New Roman" w:cs="Times New Roman" w:hint="eastAsia"/>
            <w:szCs w:val="24"/>
          </w:rPr>
          <w:delText>在</w:delText>
        </w:r>
        <w:r w:rsidR="00BE6F4D" w:rsidRPr="009D77B3" w:rsidDel="00DB240F">
          <w:rPr>
            <w:rFonts w:ascii="Times New Roman" w:eastAsia="標楷體" w:hAnsi="Times New Roman" w:cs="Times New Roman" w:hint="eastAsia"/>
            <w:szCs w:val="24"/>
          </w:rPr>
          <w:delText>調查方法和</w:delText>
        </w:r>
        <w:r w:rsidR="00E5674A" w:rsidRPr="009D77B3" w:rsidDel="00DB240F">
          <w:rPr>
            <w:rFonts w:ascii="Times New Roman" w:eastAsia="標楷體" w:hAnsi="Times New Roman" w:cs="Times New Roman" w:hint="eastAsia"/>
            <w:szCs w:val="24"/>
          </w:rPr>
          <w:delText>鳥種辨識技巧</w:delText>
        </w:r>
        <w:r w:rsidR="009507D4" w:rsidRPr="009D77B3" w:rsidDel="00DB240F">
          <w:rPr>
            <w:rFonts w:ascii="Times New Roman" w:eastAsia="標楷體" w:hAnsi="Times New Roman" w:cs="Times New Roman" w:hint="eastAsia"/>
            <w:szCs w:val="24"/>
          </w:rPr>
          <w:delText>訓</w:delText>
        </w:r>
        <w:r w:rsidR="00E5674A" w:rsidRPr="009D77B3" w:rsidDel="00DB240F">
          <w:rPr>
            <w:rFonts w:ascii="Times New Roman" w:eastAsia="標楷體" w:hAnsi="Times New Roman" w:cs="Times New Roman" w:hint="eastAsia"/>
            <w:szCs w:val="24"/>
          </w:rPr>
          <w:delText>練</w:delText>
        </w:r>
        <w:r w:rsidR="009507D4" w:rsidRPr="009D77B3" w:rsidDel="00DB240F">
          <w:rPr>
            <w:rFonts w:ascii="Times New Roman" w:eastAsia="標楷體" w:hAnsi="Times New Roman" w:cs="Times New Roman" w:hint="eastAsia"/>
            <w:szCs w:val="24"/>
          </w:rPr>
          <w:delText>的部分</w:delText>
        </w:r>
      </w:del>
      <w:r w:rsidR="009507D4" w:rsidRPr="009D77B3">
        <w:rPr>
          <w:rFonts w:ascii="Times New Roman" w:eastAsia="標楷體" w:hAnsi="Times New Roman" w:cs="Times New Roman" w:hint="eastAsia"/>
          <w:szCs w:val="24"/>
        </w:rPr>
        <w:t>，完成</w:t>
      </w:r>
      <w:proofErr w:type="gramStart"/>
      <w:r w:rsidR="009507D4" w:rsidRPr="009D77B3">
        <w:rPr>
          <w:rFonts w:ascii="Times New Roman" w:eastAsia="標楷體" w:hAnsi="Times New Roman" w:cs="Times New Roman" w:hint="eastAsia"/>
          <w:szCs w:val="24"/>
        </w:rPr>
        <w:t>前測及後測</w:t>
      </w:r>
      <w:proofErr w:type="gramEnd"/>
      <w:r w:rsidR="009507D4" w:rsidRPr="009D77B3">
        <w:rPr>
          <w:rFonts w:ascii="Times New Roman" w:eastAsia="標楷體" w:hAnsi="Times New Roman" w:cs="Times New Roman" w:hint="eastAsia"/>
          <w:szCs w:val="24"/>
        </w:rPr>
        <w:t>者共計</w:t>
      </w:r>
      <w:del w:id="943" w:author="瑋婷 徐" w:date="2024-12-24T16:28:00Z" w16du:dateUtc="2024-12-24T08:28:00Z">
        <w:r w:rsidR="009507D4" w:rsidRPr="009D77B3" w:rsidDel="00B9318B">
          <w:rPr>
            <w:rFonts w:ascii="Times New Roman" w:eastAsia="標楷體" w:hAnsi="Times New Roman" w:cs="Times New Roman"/>
            <w:szCs w:val="24"/>
          </w:rPr>
          <w:delText>128</w:delText>
        </w:r>
      </w:del>
      <w:ins w:id="944" w:author="瑋婷 徐" w:date="2024-12-24T16:28:00Z" w16du:dateUtc="2024-12-24T08:28:00Z">
        <w:r w:rsidR="00B9318B" w:rsidRPr="009D77B3">
          <w:rPr>
            <w:rFonts w:ascii="Times New Roman" w:eastAsia="標楷體" w:hAnsi="Times New Roman" w:cs="Times New Roman"/>
            <w:szCs w:val="24"/>
          </w:rPr>
          <w:t>12</w:t>
        </w:r>
        <w:r w:rsidR="00B9318B">
          <w:rPr>
            <w:rFonts w:ascii="Times New Roman" w:eastAsia="標楷體" w:hAnsi="Times New Roman" w:cs="Times New Roman"/>
            <w:szCs w:val="24"/>
          </w:rPr>
          <w:t>0</w:t>
        </w:r>
      </w:ins>
      <w:r w:rsidR="009507D4" w:rsidRPr="009D77B3">
        <w:rPr>
          <w:rFonts w:ascii="Times New Roman" w:eastAsia="標楷體" w:hAnsi="Times New Roman" w:cs="Times New Roman" w:hint="eastAsia"/>
          <w:szCs w:val="24"/>
        </w:rPr>
        <w:t>人</w:t>
      </w:r>
      <w:r w:rsidR="007C6F7C" w:rsidRPr="009D77B3">
        <w:rPr>
          <w:rFonts w:ascii="標楷體" w:eastAsia="標楷體" w:hAnsi="標楷體" w:cs="Times New Roman" w:hint="eastAsia"/>
          <w:szCs w:val="24"/>
        </w:rPr>
        <w:t>，</w:t>
      </w:r>
      <w:r w:rsidR="007C6F7C" w:rsidRPr="009D77B3">
        <w:rPr>
          <w:rFonts w:ascii="Times New Roman" w:eastAsia="標楷體" w:hAnsi="Times New Roman" w:cs="Times New Roman"/>
          <w:szCs w:val="24"/>
        </w:rPr>
        <w:t>分析課程</w:t>
      </w:r>
      <w:proofErr w:type="gramStart"/>
      <w:r w:rsidR="007C6F7C" w:rsidRPr="009D77B3">
        <w:rPr>
          <w:rFonts w:ascii="Times New Roman" w:eastAsia="標楷體" w:hAnsi="Times New Roman" w:cs="Times New Roman"/>
          <w:szCs w:val="24"/>
        </w:rPr>
        <w:t>前後測</w:t>
      </w:r>
      <w:proofErr w:type="gramEnd"/>
      <w:r w:rsidR="007C6F7C" w:rsidRPr="009D77B3">
        <w:rPr>
          <w:rFonts w:ascii="Times New Roman" w:eastAsia="標楷體" w:hAnsi="Times New Roman" w:cs="Times New Roman"/>
          <w:szCs w:val="24"/>
        </w:rPr>
        <w:t>之</w:t>
      </w:r>
      <w:r w:rsidR="009507D4" w:rsidRPr="009D77B3">
        <w:rPr>
          <w:rFonts w:ascii="Times New Roman" w:eastAsia="標楷體" w:hAnsi="Times New Roman" w:cs="Times New Roman" w:hint="eastAsia"/>
          <w:szCs w:val="24"/>
        </w:rPr>
        <w:t>結果顯示</w:t>
      </w:r>
      <w:r w:rsidR="00C0537D">
        <w:rPr>
          <w:rFonts w:ascii="標楷體" w:eastAsia="標楷體" w:hAnsi="標楷體" w:cs="Times New Roman" w:hint="eastAsia"/>
          <w:szCs w:val="24"/>
        </w:rPr>
        <w:t>，</w:t>
      </w:r>
      <w:r w:rsidR="009507D4" w:rsidRPr="009D77B3">
        <w:rPr>
          <w:rFonts w:ascii="Times New Roman" w:eastAsia="標楷體" w:hAnsi="Times New Roman" w:cs="Times New Roman" w:hint="eastAsia"/>
          <w:szCs w:val="24"/>
        </w:rPr>
        <w:t>學員</w:t>
      </w:r>
      <w:r w:rsidR="00C0537D">
        <w:rPr>
          <w:rFonts w:ascii="Times New Roman" w:eastAsia="標楷體" w:hAnsi="Times New Roman" w:cs="Times New Roman" w:hint="eastAsia"/>
          <w:szCs w:val="24"/>
        </w:rPr>
        <w:t>在調查方法和鳥類辨識技巧</w:t>
      </w:r>
      <w:r w:rsidR="00A814EE" w:rsidRPr="009D77B3">
        <w:rPr>
          <w:rFonts w:ascii="Times New Roman" w:eastAsia="標楷體" w:hAnsi="Times New Roman" w:cs="Times New Roman" w:hint="eastAsia"/>
          <w:szCs w:val="24"/>
        </w:rPr>
        <w:t>的總成績</w:t>
      </w:r>
      <w:r w:rsidR="009507D4" w:rsidRPr="009D77B3">
        <w:rPr>
          <w:rFonts w:ascii="Times New Roman" w:eastAsia="標楷體" w:hAnsi="Times New Roman" w:cs="Times New Roman" w:hint="eastAsia"/>
          <w:szCs w:val="24"/>
        </w:rPr>
        <w:t>有顯著提升</w:t>
      </w:r>
      <w:r w:rsidR="009507D4" w:rsidRPr="009D77B3">
        <w:rPr>
          <w:rFonts w:ascii="Times New Roman" w:eastAsia="標楷體" w:hAnsi="Times New Roman" w:cs="Times New Roman"/>
          <w:szCs w:val="24"/>
        </w:rPr>
        <w:t>(</w:t>
      </w:r>
      <w:ins w:id="945" w:author="瑋婷 徐" w:date="2024-12-24T16:29:00Z" w16du:dateUtc="2024-12-24T08:29:00Z">
        <w:r w:rsidR="00B9318B" w:rsidRPr="00D50F04">
          <w:rPr>
            <w:rFonts w:ascii="Times New Roman" w:eastAsia="標楷體" w:hAnsi="Times New Roman" w:cs="Times New Roman"/>
            <w:szCs w:val="24"/>
          </w:rPr>
          <w:t>n = 120, t = 21.48, p</w:t>
        </w:r>
        <w:r w:rsidR="00B9318B">
          <w:rPr>
            <w:rFonts w:ascii="Times New Roman" w:eastAsia="標楷體" w:hAnsi="Times New Roman" w:cs="Times New Roman" w:hint="eastAsia"/>
            <w:szCs w:val="24"/>
          </w:rPr>
          <w:t xml:space="preserve"> </w:t>
        </w:r>
        <w:r w:rsidR="00B9318B" w:rsidRPr="00D50F04">
          <w:rPr>
            <w:rFonts w:ascii="Times New Roman" w:eastAsia="標楷體" w:hAnsi="Times New Roman" w:cs="Times New Roman"/>
            <w:szCs w:val="24"/>
          </w:rPr>
          <w:t>&lt;</w:t>
        </w:r>
        <w:r w:rsidR="00B9318B">
          <w:rPr>
            <w:rFonts w:ascii="Times New Roman" w:eastAsia="標楷體" w:hAnsi="Times New Roman" w:cs="Times New Roman" w:hint="eastAsia"/>
            <w:szCs w:val="24"/>
          </w:rPr>
          <w:t xml:space="preserve"> </w:t>
        </w:r>
        <w:r w:rsidR="00B9318B" w:rsidRPr="00D50F04">
          <w:rPr>
            <w:rFonts w:ascii="Times New Roman" w:eastAsia="標楷體" w:hAnsi="Times New Roman" w:cs="Times New Roman"/>
            <w:szCs w:val="24"/>
          </w:rPr>
          <w:t>0.05</w:t>
        </w:r>
      </w:ins>
      <w:del w:id="946" w:author="瑋婷 徐" w:date="2024-12-24T16:29:00Z" w16du:dateUtc="2024-12-24T08:29:00Z">
        <w:r w:rsidR="009507D4" w:rsidRPr="009D77B3" w:rsidDel="00B9318B">
          <w:rPr>
            <w:rFonts w:ascii="Times New Roman" w:eastAsia="標楷體" w:hAnsi="Times New Roman" w:cs="Times New Roman"/>
            <w:szCs w:val="24"/>
          </w:rPr>
          <w:delText>n = 128, t = 23.11, p &lt; 0.05</w:delText>
        </w:r>
      </w:del>
      <w:r w:rsidR="009507D4" w:rsidRPr="009D77B3">
        <w:rPr>
          <w:rFonts w:ascii="Times New Roman" w:eastAsia="標楷體" w:hAnsi="Times New Roman" w:cs="Times New Roman"/>
          <w:szCs w:val="24"/>
        </w:rPr>
        <w:t>)</w:t>
      </w:r>
      <w:r w:rsidR="009507D4" w:rsidRPr="009D77B3">
        <w:rPr>
          <w:rFonts w:ascii="Times New Roman" w:eastAsia="標楷體" w:hAnsi="Times New Roman" w:cs="Times New Roman" w:hint="eastAsia"/>
          <w:szCs w:val="24"/>
        </w:rPr>
        <w:t>，成績中位數自</w:t>
      </w:r>
      <w:ins w:id="947" w:author="瑋婷 徐" w:date="2024-12-24T16:29:00Z" w16du:dateUtc="2024-12-24T08:29:00Z">
        <w:r w:rsidR="00B9318B">
          <w:rPr>
            <w:rFonts w:ascii="Times New Roman" w:eastAsia="標楷體" w:hAnsi="Times New Roman" w:cs="Times New Roman" w:hint="eastAsia"/>
            <w:szCs w:val="24"/>
          </w:rPr>
          <w:t>54</w:t>
        </w:r>
        <w:r w:rsidR="00B9318B">
          <w:rPr>
            <w:rFonts w:ascii="Times New Roman" w:eastAsia="標楷體" w:hAnsi="Times New Roman" w:cs="Times New Roman"/>
            <w:szCs w:val="24"/>
          </w:rPr>
          <w:t>分大幅提升至</w:t>
        </w:r>
        <w:r w:rsidR="00B9318B">
          <w:rPr>
            <w:rFonts w:ascii="Times New Roman" w:eastAsia="標楷體" w:hAnsi="Times New Roman" w:cs="Times New Roman"/>
            <w:szCs w:val="24"/>
          </w:rPr>
          <w:t>8</w:t>
        </w:r>
        <w:r w:rsidR="00B9318B">
          <w:rPr>
            <w:rFonts w:ascii="Times New Roman" w:eastAsia="標楷體" w:hAnsi="Times New Roman" w:cs="Times New Roman" w:hint="eastAsia"/>
            <w:szCs w:val="24"/>
          </w:rPr>
          <w:t>4</w:t>
        </w:r>
        <w:r w:rsidR="00B9318B">
          <w:rPr>
            <w:rFonts w:ascii="Times New Roman" w:eastAsia="標楷體" w:hAnsi="Times New Roman" w:cs="Times New Roman"/>
            <w:szCs w:val="24"/>
          </w:rPr>
          <w:t>分</w:t>
        </w:r>
      </w:ins>
      <w:del w:id="948" w:author="瑋婷 徐" w:date="2024-12-24T16:29:00Z" w16du:dateUtc="2024-12-24T08:29:00Z">
        <w:r w:rsidR="009507D4" w:rsidRPr="009D77B3" w:rsidDel="00B9318B">
          <w:rPr>
            <w:rFonts w:ascii="Times New Roman" w:eastAsia="標楷體" w:hAnsi="Times New Roman" w:cs="Times New Roman"/>
            <w:szCs w:val="24"/>
          </w:rPr>
          <w:delText>56</w:delText>
        </w:r>
        <w:r w:rsidR="009507D4" w:rsidRPr="009D77B3" w:rsidDel="00B9318B">
          <w:rPr>
            <w:rFonts w:ascii="Times New Roman" w:eastAsia="標楷體" w:hAnsi="Times New Roman" w:cs="Times New Roman" w:hint="eastAsia"/>
            <w:szCs w:val="24"/>
          </w:rPr>
          <w:delText>分提升至</w:delText>
        </w:r>
        <w:r w:rsidR="009507D4" w:rsidRPr="009D77B3" w:rsidDel="00B9318B">
          <w:rPr>
            <w:rFonts w:ascii="Times New Roman" w:eastAsia="標楷體" w:hAnsi="Times New Roman" w:cs="Times New Roman"/>
            <w:szCs w:val="24"/>
          </w:rPr>
          <w:delText>88</w:delText>
        </w:r>
        <w:r w:rsidR="009507D4" w:rsidRPr="009D77B3" w:rsidDel="00B9318B">
          <w:rPr>
            <w:rFonts w:ascii="Times New Roman" w:eastAsia="標楷體" w:hAnsi="Times New Roman" w:cs="Times New Roman" w:hint="eastAsia"/>
            <w:szCs w:val="24"/>
          </w:rPr>
          <w:delText>分</w:delText>
        </w:r>
      </w:del>
      <w:r w:rsidR="00A814EE" w:rsidRPr="009D77B3">
        <w:rPr>
          <w:rFonts w:ascii="Times New Roman" w:eastAsia="標楷體" w:hAnsi="Times New Roman" w:cs="Times New Roman" w:hint="eastAsia"/>
          <w:szCs w:val="24"/>
        </w:rPr>
        <w:t>；參與進階</w:t>
      </w:r>
      <w:r w:rsidR="003D7549" w:rsidRPr="009D77B3">
        <w:rPr>
          <w:rFonts w:ascii="Times New Roman" w:eastAsia="標楷體" w:hAnsi="Times New Roman" w:cs="Times New Roman" w:hint="eastAsia"/>
          <w:szCs w:val="24"/>
        </w:rPr>
        <w:t>班的</w:t>
      </w:r>
      <w:del w:id="949" w:author="瑋婷 徐" w:date="2024-12-24T16:30:00Z" w16du:dateUtc="2024-12-24T08:30:00Z">
        <w:r w:rsidR="003D7549" w:rsidRPr="009D77B3" w:rsidDel="00B9318B">
          <w:rPr>
            <w:rFonts w:ascii="Times New Roman" w:eastAsia="標楷體" w:hAnsi="Times New Roman" w:cs="Times New Roman"/>
            <w:szCs w:val="24"/>
          </w:rPr>
          <w:delText>36</w:delText>
        </w:r>
      </w:del>
      <w:ins w:id="950" w:author="瑋婷 徐" w:date="2024-12-24T16:30:00Z" w16du:dateUtc="2024-12-24T08:30:00Z">
        <w:r w:rsidR="00B9318B" w:rsidRPr="009D77B3">
          <w:rPr>
            <w:rFonts w:ascii="Times New Roman" w:eastAsia="標楷體" w:hAnsi="Times New Roman" w:cs="Times New Roman"/>
            <w:szCs w:val="24"/>
          </w:rPr>
          <w:t>3</w:t>
        </w:r>
        <w:r w:rsidR="00B9318B">
          <w:rPr>
            <w:rFonts w:ascii="Times New Roman" w:eastAsia="標楷體" w:hAnsi="Times New Roman" w:cs="Times New Roman"/>
            <w:szCs w:val="24"/>
          </w:rPr>
          <w:t>1</w:t>
        </w:r>
      </w:ins>
      <w:r w:rsidR="00A814EE" w:rsidRPr="009D77B3">
        <w:rPr>
          <w:rFonts w:ascii="Times New Roman" w:eastAsia="標楷體" w:hAnsi="Times New Roman" w:cs="Times New Roman" w:hint="eastAsia"/>
          <w:szCs w:val="24"/>
        </w:rPr>
        <w:t>位</w:t>
      </w:r>
      <w:r w:rsidR="003D7549" w:rsidRPr="009D77B3">
        <w:rPr>
          <w:rFonts w:ascii="Times New Roman" w:eastAsia="標楷體" w:hAnsi="Times New Roman" w:cs="Times New Roman" w:hint="eastAsia"/>
          <w:szCs w:val="24"/>
        </w:rPr>
        <w:t>學員，有完成</w:t>
      </w:r>
      <w:proofErr w:type="gramStart"/>
      <w:r w:rsidR="003D7549" w:rsidRPr="009D77B3">
        <w:rPr>
          <w:rFonts w:ascii="Times New Roman" w:eastAsia="標楷體" w:hAnsi="Times New Roman" w:cs="Times New Roman" w:hint="eastAsia"/>
          <w:szCs w:val="24"/>
        </w:rPr>
        <w:t>前測及後測</w:t>
      </w:r>
      <w:proofErr w:type="gramEnd"/>
      <w:r w:rsidR="003D7549" w:rsidRPr="009D77B3">
        <w:rPr>
          <w:rFonts w:ascii="Times New Roman" w:eastAsia="標楷體" w:hAnsi="Times New Roman" w:cs="Times New Roman" w:hint="eastAsia"/>
          <w:szCs w:val="24"/>
        </w:rPr>
        <w:t>者共計</w:t>
      </w:r>
      <w:del w:id="951" w:author="瑋婷 徐" w:date="2024-12-24T16:31:00Z" w16du:dateUtc="2024-12-24T08:31:00Z">
        <w:r w:rsidR="003D7549" w:rsidRPr="009D77B3" w:rsidDel="00B9318B">
          <w:rPr>
            <w:rFonts w:ascii="Times New Roman" w:eastAsia="標楷體" w:hAnsi="Times New Roman" w:cs="Times New Roman"/>
            <w:szCs w:val="24"/>
          </w:rPr>
          <w:delText>32</w:delText>
        </w:r>
      </w:del>
      <w:ins w:id="952" w:author="瑋婷 徐" w:date="2024-12-24T16:31:00Z" w16du:dateUtc="2024-12-24T08:31:00Z">
        <w:r w:rsidR="00B9318B">
          <w:rPr>
            <w:rFonts w:ascii="Times New Roman" w:eastAsia="標楷體" w:hAnsi="Times New Roman" w:cs="Times New Roman"/>
            <w:szCs w:val="24"/>
          </w:rPr>
          <w:t>29</w:t>
        </w:r>
      </w:ins>
      <w:r w:rsidR="00A814EE" w:rsidRPr="009D77B3">
        <w:rPr>
          <w:rFonts w:ascii="Times New Roman" w:eastAsia="標楷體" w:hAnsi="Times New Roman" w:cs="Times New Roman" w:hint="eastAsia"/>
          <w:szCs w:val="24"/>
        </w:rPr>
        <w:t>人</w:t>
      </w:r>
      <w:r w:rsidR="00A814EE" w:rsidRPr="009D77B3">
        <w:rPr>
          <w:rFonts w:ascii="標楷體" w:eastAsia="標楷體" w:hAnsi="標楷體" w:cs="Times New Roman" w:hint="eastAsia"/>
          <w:szCs w:val="24"/>
        </w:rPr>
        <w:t>，</w:t>
      </w:r>
      <w:r w:rsidR="003D7549" w:rsidRPr="009D77B3">
        <w:rPr>
          <w:rFonts w:ascii="Times New Roman" w:eastAsia="標楷體" w:hAnsi="Times New Roman" w:cs="Times New Roman" w:hint="eastAsia"/>
          <w:szCs w:val="24"/>
        </w:rPr>
        <w:t>分析測驗結果顯示學員</w:t>
      </w:r>
      <w:r w:rsidR="00A814EE" w:rsidRPr="009D77B3">
        <w:rPr>
          <w:rFonts w:ascii="Times New Roman" w:eastAsia="標楷體" w:hAnsi="Times New Roman" w:cs="Times New Roman" w:hint="eastAsia"/>
          <w:szCs w:val="24"/>
        </w:rPr>
        <w:t>在鳥類辨識技巧</w:t>
      </w:r>
      <w:proofErr w:type="gramStart"/>
      <w:r w:rsidR="00C0537D">
        <w:rPr>
          <w:rFonts w:ascii="Times New Roman" w:eastAsia="標楷體" w:hAnsi="Times New Roman" w:cs="Times New Roman" w:hint="eastAsia"/>
          <w:szCs w:val="24"/>
        </w:rPr>
        <w:t>上均</w:t>
      </w:r>
      <w:r w:rsidR="003D7549" w:rsidRPr="009D77B3">
        <w:rPr>
          <w:rFonts w:ascii="Times New Roman" w:eastAsia="標楷體" w:hAnsi="Times New Roman" w:cs="Times New Roman" w:hint="eastAsia"/>
          <w:szCs w:val="24"/>
        </w:rPr>
        <w:t>有顯著</w:t>
      </w:r>
      <w:proofErr w:type="gramEnd"/>
      <w:r w:rsidR="003D7549" w:rsidRPr="009D77B3">
        <w:rPr>
          <w:rFonts w:ascii="Times New Roman" w:eastAsia="標楷體" w:hAnsi="Times New Roman" w:cs="Times New Roman" w:hint="eastAsia"/>
          <w:szCs w:val="24"/>
        </w:rPr>
        <w:t>提升</w:t>
      </w:r>
      <w:r w:rsidR="003D7549" w:rsidRPr="009D77B3">
        <w:rPr>
          <w:rFonts w:ascii="Times New Roman" w:eastAsia="標楷體" w:hAnsi="Times New Roman" w:cs="Times New Roman"/>
          <w:szCs w:val="24"/>
        </w:rPr>
        <w:t xml:space="preserve">(n = </w:t>
      </w:r>
      <w:del w:id="953" w:author="瑋婷 徐" w:date="2024-12-24T16:32:00Z" w16du:dateUtc="2024-12-24T08:32:00Z">
        <w:r w:rsidR="003D7549" w:rsidRPr="009D77B3" w:rsidDel="00B9318B">
          <w:rPr>
            <w:rFonts w:ascii="Times New Roman" w:eastAsia="標楷體" w:hAnsi="Times New Roman" w:cs="Times New Roman"/>
            <w:szCs w:val="24"/>
          </w:rPr>
          <w:delText>32</w:delText>
        </w:r>
      </w:del>
      <w:ins w:id="954" w:author="瑋婷 徐" w:date="2024-12-24T16:32:00Z" w16du:dateUtc="2024-12-24T08:32:00Z">
        <w:r w:rsidR="00B9318B">
          <w:rPr>
            <w:rFonts w:ascii="Times New Roman" w:eastAsia="標楷體" w:hAnsi="Times New Roman" w:cs="Times New Roman"/>
            <w:szCs w:val="24"/>
          </w:rPr>
          <w:t>29</w:t>
        </w:r>
      </w:ins>
      <w:r w:rsidR="003D7549" w:rsidRPr="009D77B3">
        <w:rPr>
          <w:rFonts w:ascii="Times New Roman" w:eastAsia="標楷體" w:hAnsi="Times New Roman" w:cs="Times New Roman"/>
          <w:szCs w:val="24"/>
        </w:rPr>
        <w:t xml:space="preserve">, t = </w:t>
      </w:r>
      <w:del w:id="955" w:author="瑋婷 徐" w:date="2024-12-24T16:32:00Z" w16du:dateUtc="2024-12-24T08:32:00Z">
        <w:r w:rsidR="003D7549" w:rsidRPr="009D77B3" w:rsidDel="00B9318B">
          <w:rPr>
            <w:rFonts w:ascii="Times New Roman" w:eastAsia="標楷體" w:hAnsi="Times New Roman" w:cs="Times New Roman"/>
            <w:szCs w:val="24"/>
          </w:rPr>
          <w:delText>8.44</w:delText>
        </w:r>
      </w:del>
      <w:ins w:id="956" w:author="瑋婷 徐" w:date="2024-12-24T16:32:00Z" w16du:dateUtc="2024-12-24T08:32:00Z">
        <w:r w:rsidR="00B9318B">
          <w:rPr>
            <w:rFonts w:ascii="Times New Roman" w:eastAsia="標楷體" w:hAnsi="Times New Roman" w:cs="Times New Roman"/>
            <w:szCs w:val="24"/>
          </w:rPr>
          <w:t>7.12</w:t>
        </w:r>
      </w:ins>
      <w:r w:rsidR="003D7549" w:rsidRPr="009D77B3">
        <w:rPr>
          <w:rFonts w:ascii="Times New Roman" w:eastAsia="標楷體" w:hAnsi="Times New Roman" w:cs="Times New Roman"/>
          <w:szCs w:val="24"/>
        </w:rPr>
        <w:t>, p &lt; 0.05)</w:t>
      </w:r>
      <w:r w:rsidR="003D7549" w:rsidRPr="009D77B3">
        <w:rPr>
          <w:rFonts w:ascii="Times New Roman" w:eastAsia="標楷體" w:hAnsi="Times New Roman" w:cs="Times New Roman" w:hint="eastAsia"/>
          <w:szCs w:val="24"/>
        </w:rPr>
        <w:t>，成績中位數自</w:t>
      </w:r>
      <w:del w:id="957" w:author="瑋婷 徐" w:date="2024-12-24T16:35:00Z" w16du:dateUtc="2024-12-24T08:35:00Z">
        <w:r w:rsidR="003D7549" w:rsidRPr="009D77B3" w:rsidDel="00AB6F00">
          <w:rPr>
            <w:rFonts w:ascii="Times New Roman" w:eastAsia="標楷體" w:hAnsi="Times New Roman" w:cs="Times New Roman"/>
            <w:szCs w:val="24"/>
          </w:rPr>
          <w:delText>48</w:delText>
        </w:r>
      </w:del>
      <w:ins w:id="958" w:author="瑋婷 徐" w:date="2024-12-24T16:35:00Z" w16du:dateUtc="2024-12-24T08:35:00Z">
        <w:r w:rsidR="00AB6F00">
          <w:rPr>
            <w:rFonts w:ascii="Times New Roman" w:eastAsia="標楷體" w:hAnsi="Times New Roman" w:cs="Times New Roman"/>
            <w:szCs w:val="24"/>
          </w:rPr>
          <w:t>64</w:t>
        </w:r>
      </w:ins>
      <w:r w:rsidR="003D7549" w:rsidRPr="009D77B3">
        <w:rPr>
          <w:rFonts w:ascii="Times New Roman" w:eastAsia="標楷體" w:hAnsi="Times New Roman" w:cs="Times New Roman" w:hint="eastAsia"/>
          <w:szCs w:val="24"/>
        </w:rPr>
        <w:t>分大幅提升至</w:t>
      </w:r>
      <w:del w:id="959" w:author="瑋婷 徐" w:date="2024-12-24T16:35:00Z" w16du:dateUtc="2024-12-24T08:35:00Z">
        <w:r w:rsidR="003D7549" w:rsidRPr="009D77B3" w:rsidDel="00AB6F00">
          <w:rPr>
            <w:rFonts w:ascii="Times New Roman" w:eastAsia="標楷體" w:hAnsi="Times New Roman" w:cs="Times New Roman"/>
            <w:szCs w:val="24"/>
          </w:rPr>
          <w:delText>74</w:delText>
        </w:r>
      </w:del>
      <w:ins w:id="960" w:author="瑋婷 徐" w:date="2024-12-24T16:35:00Z" w16du:dateUtc="2024-12-24T08:35:00Z">
        <w:r w:rsidR="00AB6F00">
          <w:rPr>
            <w:rFonts w:ascii="Times New Roman" w:eastAsia="標楷體" w:hAnsi="Times New Roman" w:cs="Times New Roman"/>
            <w:szCs w:val="24"/>
          </w:rPr>
          <w:t>82</w:t>
        </w:r>
      </w:ins>
      <w:r w:rsidR="003D7549" w:rsidRPr="009D77B3">
        <w:rPr>
          <w:rFonts w:ascii="Times New Roman" w:eastAsia="標楷體" w:hAnsi="Times New Roman" w:cs="Times New Roman" w:hint="eastAsia"/>
          <w:szCs w:val="24"/>
        </w:rPr>
        <w:t>分</w:t>
      </w:r>
      <w:r w:rsidR="00A814EE" w:rsidRPr="009D77B3">
        <w:rPr>
          <w:rFonts w:ascii="標楷體" w:eastAsia="標楷體" w:hAnsi="標楷體" w:cs="Times New Roman" w:hint="eastAsia"/>
          <w:szCs w:val="24"/>
        </w:rPr>
        <w:t>。藉由上述分析結果，</w:t>
      </w:r>
      <w:r w:rsidR="007C6F7C" w:rsidRPr="009D77B3">
        <w:rPr>
          <w:rFonts w:ascii="標楷體" w:eastAsia="標楷體" w:hAnsi="標楷體" w:cs="Times New Roman" w:hint="eastAsia"/>
          <w:szCs w:val="24"/>
        </w:rPr>
        <w:t>顯示</w:t>
      </w:r>
      <w:r w:rsidR="007C6F7C" w:rsidRPr="009D77B3">
        <w:rPr>
          <w:rFonts w:ascii="Times New Roman" w:eastAsia="標楷體" w:hAnsi="Times New Roman" w:cs="Times New Roman" w:hint="eastAsia"/>
          <w:szCs w:val="24"/>
        </w:rPr>
        <w:t>在</w:t>
      </w:r>
      <w:r w:rsidR="007C6F7C" w:rsidRPr="009D77B3">
        <w:rPr>
          <w:rFonts w:ascii="Times New Roman" w:eastAsia="標楷體" w:hAnsi="Times New Roman" w:cs="Times New Roman"/>
          <w:szCs w:val="24"/>
        </w:rPr>
        <w:t>經</w:t>
      </w:r>
      <w:r w:rsidR="007C6F7C" w:rsidRPr="009D77B3">
        <w:rPr>
          <w:rFonts w:ascii="Times New Roman" w:eastAsia="標楷體" w:hAnsi="Times New Roman" w:cs="Times New Roman" w:hint="eastAsia"/>
          <w:szCs w:val="24"/>
        </w:rPr>
        <w:t>過</w:t>
      </w:r>
      <w:r w:rsidR="007C6F7C" w:rsidRPr="009D77B3">
        <w:rPr>
          <w:rFonts w:ascii="Times New Roman" w:eastAsia="標楷體" w:hAnsi="Times New Roman" w:cs="Times New Roman"/>
          <w:szCs w:val="24"/>
        </w:rPr>
        <w:t>課程訓練後，學員能</w:t>
      </w:r>
      <w:r w:rsidR="007C6F7C" w:rsidRPr="009D77B3">
        <w:rPr>
          <w:rFonts w:ascii="Times New Roman" w:eastAsia="標楷體" w:hAnsi="Times New Roman" w:cs="Times New Roman" w:hint="eastAsia"/>
          <w:szCs w:val="24"/>
        </w:rPr>
        <w:t>由外</w:t>
      </w:r>
      <w:r w:rsidR="007C6F7C" w:rsidRPr="009D77B3">
        <w:rPr>
          <w:rFonts w:ascii="Times New Roman" w:eastAsia="標楷體" w:hAnsi="Times New Roman" w:cs="Times New Roman"/>
          <w:szCs w:val="24"/>
        </w:rPr>
        <w:t>形</w:t>
      </w:r>
      <w:proofErr w:type="gramStart"/>
      <w:r w:rsidR="007C6F7C" w:rsidRPr="009D77B3">
        <w:rPr>
          <w:rFonts w:ascii="Times New Roman" w:eastAsia="標楷體" w:hAnsi="Times New Roman" w:cs="Times New Roman"/>
          <w:szCs w:val="24"/>
        </w:rPr>
        <w:t>和</w:t>
      </w:r>
      <w:r w:rsidR="007C6F7C" w:rsidRPr="009D77B3">
        <w:rPr>
          <w:rFonts w:ascii="Times New Roman" w:eastAsia="標楷體" w:hAnsi="Times New Roman" w:cs="Times New Roman" w:hint="eastAsia"/>
          <w:szCs w:val="24"/>
        </w:rPr>
        <w:t>鳥音</w:t>
      </w:r>
      <w:r w:rsidR="007C6F7C" w:rsidRPr="009D77B3">
        <w:rPr>
          <w:rFonts w:ascii="Times New Roman" w:eastAsia="標楷體" w:hAnsi="Times New Roman" w:cs="Times New Roman"/>
          <w:szCs w:val="24"/>
        </w:rPr>
        <w:t>正確</w:t>
      </w:r>
      <w:proofErr w:type="gramEnd"/>
      <w:r w:rsidR="007C6F7C" w:rsidRPr="009D77B3">
        <w:rPr>
          <w:rFonts w:ascii="Times New Roman" w:eastAsia="標楷體" w:hAnsi="Times New Roman" w:cs="Times New Roman"/>
          <w:szCs w:val="24"/>
        </w:rPr>
        <w:t>辨識授課內容</w:t>
      </w:r>
      <w:r w:rsidR="007C6F7C" w:rsidRPr="009D77B3">
        <w:rPr>
          <w:rFonts w:ascii="Times New Roman" w:eastAsia="標楷體" w:hAnsi="Times New Roman" w:cs="Times New Roman" w:hint="eastAsia"/>
          <w:szCs w:val="24"/>
        </w:rPr>
        <w:t>鳥種</w:t>
      </w:r>
      <w:r w:rsidR="007C6F7C" w:rsidRPr="009D77B3">
        <w:rPr>
          <w:rFonts w:ascii="Times New Roman" w:eastAsia="標楷體" w:hAnsi="Times New Roman" w:cs="Times New Roman"/>
          <w:szCs w:val="24"/>
        </w:rPr>
        <w:t>的比例明顯大幅增加</w:t>
      </w:r>
      <w:r w:rsidR="007C6F7C" w:rsidRPr="009D77B3">
        <w:rPr>
          <w:rFonts w:ascii="標楷體" w:eastAsia="標楷體" w:hAnsi="標楷體" w:cs="Times New Roman" w:hint="eastAsia"/>
          <w:szCs w:val="24"/>
        </w:rPr>
        <w:t>。</w:t>
      </w:r>
    </w:p>
    <w:p w14:paraId="206574FF" w14:textId="05DDECE4" w:rsidR="00D93FCC" w:rsidRDefault="00250897">
      <w:pPr>
        <w:rPr>
          <w:rFonts w:ascii="Times New Roman" w:eastAsia="標楷體" w:hAnsi="Times New Roman" w:cs="Times New Roman"/>
        </w:rPr>
        <w:pPrChange w:id="961" w:author="瑋婷 徐" w:date="2024-12-25T16:46:00Z" w16du:dateUtc="2024-12-25T08:46:00Z">
          <w:pPr>
            <w:spacing w:line="360" w:lineRule="auto"/>
            <w:jc w:val="both"/>
          </w:pPr>
        </w:pPrChange>
      </w:pPr>
      <w:ins w:id="962" w:author="瑋婷 徐" w:date="2024-12-25T16:46:00Z" w16du:dateUtc="2024-12-25T08:46:00Z">
        <w:r>
          <w:rPr>
            <w:rFonts w:ascii="Times New Roman" w:eastAsia="標楷體" w:hAnsi="Times New Roman" w:cs="Times New Roman"/>
          </w:rPr>
          <w:br w:type="page"/>
        </w:r>
      </w:ins>
    </w:p>
    <w:p w14:paraId="6C2E7F1C" w14:textId="77777777" w:rsidR="00D93FCC" w:rsidRDefault="002435EC">
      <w:pPr>
        <w:spacing w:line="360" w:lineRule="auto"/>
        <w:jc w:val="both"/>
        <w:outlineLvl w:val="0"/>
        <w:rPr>
          <w:rFonts w:ascii="Times New Roman" w:eastAsia="標楷體" w:hAnsi="Times New Roman" w:cs="Times New Roman"/>
          <w:b/>
          <w:sz w:val="32"/>
        </w:rPr>
      </w:pPr>
      <w:bookmarkStart w:id="963" w:name="_Toc121845038"/>
      <w:bookmarkStart w:id="964" w:name="_Toc187050767"/>
      <w:r>
        <w:rPr>
          <w:rFonts w:ascii="Times New Roman" w:eastAsia="標楷體" w:hAnsi="Times New Roman" w:cs="Times New Roman"/>
          <w:b/>
          <w:sz w:val="32"/>
        </w:rPr>
        <w:lastRenderedPageBreak/>
        <w:t>壹、前言</w:t>
      </w:r>
      <w:bookmarkEnd w:id="963"/>
      <w:bookmarkEnd w:id="964"/>
    </w:p>
    <w:p w14:paraId="4ECF4291" w14:textId="015A135D" w:rsidR="00D93FCC" w:rsidRDefault="002435EC">
      <w:pPr>
        <w:spacing w:line="360" w:lineRule="auto"/>
        <w:rPr>
          <w:rFonts w:ascii="Times New Roman"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聯合國生物多樣性公約</w:t>
      </w:r>
      <w:r>
        <w:rPr>
          <w:rFonts w:ascii="Times New Roman" w:eastAsia="標楷體" w:hAnsi="Times New Roman" w:cs="Times New Roman"/>
        </w:rPr>
        <w:t>(Convention on Biological Diversity, CBD)</w:t>
      </w:r>
      <w:r w:rsidR="00BD46E0">
        <w:rPr>
          <w:rFonts w:ascii="Times New Roman" w:eastAsia="標楷體" w:hAnsi="Times New Roman" w:cs="Times New Roman"/>
        </w:rPr>
        <w:t>在</w:t>
      </w:r>
      <w:r w:rsidR="00BD46E0">
        <w:rPr>
          <w:rFonts w:ascii="Times New Roman" w:eastAsia="標楷體" w:hAnsi="Times New Roman" w:cs="Times New Roman"/>
        </w:rPr>
        <w:t>2022</w:t>
      </w:r>
      <w:r w:rsidR="00BD46E0">
        <w:rPr>
          <w:rFonts w:ascii="Times New Roman" w:eastAsia="標楷體" w:hAnsi="Times New Roman" w:cs="Times New Roman"/>
        </w:rPr>
        <w:t>年的第</w:t>
      </w:r>
      <w:r w:rsidR="00BD46E0">
        <w:rPr>
          <w:rFonts w:ascii="Times New Roman" w:eastAsia="標楷體" w:hAnsi="Times New Roman" w:cs="Times New Roman"/>
        </w:rPr>
        <w:t>15</w:t>
      </w:r>
      <w:r w:rsidR="00BD46E0">
        <w:rPr>
          <w:rFonts w:ascii="Times New Roman" w:eastAsia="標楷體" w:hAnsi="Times New Roman" w:cs="Times New Roman"/>
        </w:rPr>
        <w:t>屆締約方大會</w:t>
      </w:r>
      <w:r w:rsidR="00BD46E0">
        <w:rPr>
          <w:rFonts w:ascii="Times New Roman" w:eastAsia="標楷體" w:hAnsi="Times New Roman" w:cs="Times New Roman" w:hint="eastAsia"/>
        </w:rPr>
        <w:t>(</w:t>
      </w:r>
      <w:r w:rsidR="00BD46E0">
        <w:rPr>
          <w:rFonts w:ascii="Times New Roman" w:eastAsia="標楷體" w:hAnsi="Times New Roman" w:cs="Times New Roman"/>
        </w:rPr>
        <w:t>COP15)</w:t>
      </w:r>
      <w:r w:rsidR="00BD46E0">
        <w:rPr>
          <w:rFonts w:ascii="Times New Roman" w:eastAsia="標楷體" w:hAnsi="Times New Roman" w:cs="Times New Roman"/>
        </w:rPr>
        <w:t>訂立</w:t>
      </w:r>
      <w:r w:rsidR="00BD46E0">
        <w:rPr>
          <w:rFonts w:ascii="標楷體" w:eastAsia="標楷體" w:hAnsi="標楷體" w:cs="Times New Roman" w:hint="eastAsia"/>
        </w:rPr>
        <w:t>「</w:t>
      </w:r>
      <w:r w:rsidR="00BD46E0">
        <w:rPr>
          <w:rFonts w:ascii="Times New Roman" w:eastAsia="標楷體" w:hAnsi="Times New Roman" w:cs="Times New Roman"/>
        </w:rPr>
        <w:t>昆明</w:t>
      </w:r>
      <w:r w:rsidR="00BD46E0">
        <w:rPr>
          <w:rFonts w:ascii="Times New Roman" w:eastAsia="標楷體" w:hAnsi="Times New Roman" w:cs="Times New Roman"/>
        </w:rPr>
        <w:t>-</w:t>
      </w:r>
      <w:r w:rsidR="00BD46E0">
        <w:rPr>
          <w:rFonts w:ascii="Times New Roman" w:eastAsia="標楷體" w:hAnsi="Times New Roman" w:cs="Times New Roman"/>
        </w:rPr>
        <w:t>蒙特</w:t>
      </w:r>
      <w:proofErr w:type="gramStart"/>
      <w:r w:rsidR="00BD46E0">
        <w:rPr>
          <w:rFonts w:ascii="Times New Roman" w:eastAsia="標楷體" w:hAnsi="Times New Roman" w:cs="Times New Roman"/>
        </w:rPr>
        <w:t>婁</w:t>
      </w:r>
      <w:proofErr w:type="gramEnd"/>
      <w:r w:rsidR="00BD46E0">
        <w:rPr>
          <w:rFonts w:ascii="Times New Roman" w:eastAsia="標楷體" w:hAnsi="Times New Roman" w:cs="Times New Roman"/>
        </w:rPr>
        <w:t>全球生物多樣性框架</w:t>
      </w:r>
      <w:r w:rsidR="00BD46E0">
        <w:rPr>
          <w:rFonts w:ascii="標楷體" w:eastAsia="標楷體" w:hAnsi="標楷體" w:cs="Times New Roman" w:hint="eastAsia"/>
        </w:rPr>
        <w:t>」</w:t>
      </w:r>
      <w:r>
        <w:rPr>
          <w:rFonts w:ascii="Times New Roman" w:eastAsia="標楷體" w:hAnsi="Times New Roman" w:cs="Times New Roman"/>
        </w:rPr>
        <w:t>，</w:t>
      </w:r>
      <w:r w:rsidR="00BD46E0">
        <w:rPr>
          <w:rFonts w:ascii="Times New Roman" w:eastAsia="標楷體" w:hAnsi="Times New Roman" w:cs="Times New Roman"/>
        </w:rPr>
        <w:t>強調為了掌握國家生物多樣性現況與變化</w:t>
      </w:r>
      <w:r w:rsidR="00BD46E0">
        <w:rPr>
          <w:rFonts w:ascii="標楷體" w:eastAsia="標楷體" w:hAnsi="標楷體" w:cs="Times New Roman" w:hint="eastAsia"/>
        </w:rPr>
        <w:t>，</w:t>
      </w:r>
      <w:r w:rsidR="00BD46E0">
        <w:rPr>
          <w:rFonts w:ascii="Times New Roman" w:eastAsia="標楷體" w:hAnsi="Times New Roman" w:cs="Times New Roman"/>
        </w:rPr>
        <w:t>需設計相應的生物多樣性指標</w:t>
      </w:r>
      <w:r w:rsidR="00BD46E0">
        <w:rPr>
          <w:rFonts w:ascii="標楷體" w:eastAsia="標楷體" w:hAnsi="標楷體" w:cs="Times New Roman" w:hint="eastAsia"/>
        </w:rPr>
        <w:t>，</w:t>
      </w:r>
      <w:r w:rsidR="00BD46E0">
        <w:rPr>
          <w:rFonts w:ascii="Times New Roman" w:eastAsia="標楷體" w:hAnsi="Times New Roman" w:cs="Times New Roman"/>
        </w:rPr>
        <w:t>作為反映環境狀況和評估保育策略成效的重要工具</w:t>
      </w:r>
      <w:r>
        <w:rPr>
          <w:rFonts w:ascii="Times New Roman" w:eastAsia="標楷體" w:hAnsi="Times New Roman" w:cs="Times New Roman"/>
        </w:rPr>
        <w:t>。</w:t>
      </w:r>
      <w:r w:rsidR="00BD46E0">
        <w:rPr>
          <w:rFonts w:ascii="Times New Roman" w:eastAsia="標楷體" w:hAnsi="Times New Roman" w:cs="Times New Roman"/>
        </w:rPr>
        <w:t>因此</w:t>
      </w:r>
      <w:r w:rsidR="00BD46E0">
        <w:rPr>
          <w:rFonts w:ascii="標楷體" w:eastAsia="標楷體" w:hAnsi="標楷體" w:cs="Times New Roman" w:hint="eastAsia"/>
        </w:rPr>
        <w:t>，</w:t>
      </w:r>
      <w:r>
        <w:rPr>
          <w:rFonts w:ascii="Times New Roman" w:eastAsia="標楷體" w:hAnsi="Times New Roman" w:cs="Times New Roman"/>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Pr>
          <w:rFonts w:ascii="Times New Roman" w:eastAsia="標楷體" w:hAnsi="Times New Roman" w:cs="Times New Roman"/>
        </w:rPr>
        <w:t>(</w:t>
      </w:r>
      <w:r w:rsidRPr="00BE23B6">
        <w:rPr>
          <w:rFonts w:ascii="Times New Roman" w:eastAsia="標楷體" w:hAnsi="Times New Roman" w:cs="Times New Roman"/>
        </w:rPr>
        <w:t>Gi</w:t>
      </w:r>
      <w:r w:rsidR="00C0537D">
        <w:rPr>
          <w:rFonts w:ascii="Times New Roman" w:eastAsia="標楷體" w:hAnsi="Times New Roman" w:cs="Times New Roman"/>
        </w:rPr>
        <w:t>bbs 2000</w:t>
      </w:r>
      <w:r w:rsidR="00C0537D">
        <w:rPr>
          <w:rFonts w:ascii="標楷體" w:eastAsia="標楷體" w:hAnsi="標楷體" w:cs="Times New Roman" w:hint="eastAsia"/>
        </w:rPr>
        <w:t>；</w:t>
      </w:r>
      <w:r w:rsidRPr="00BE23B6">
        <w:rPr>
          <w:rFonts w:ascii="Times New Roman" w:eastAsia="標楷體" w:hAnsi="Times New Roman" w:cs="Times New Roman"/>
        </w:rPr>
        <w:t>Col</w:t>
      </w:r>
      <w:r>
        <w:rPr>
          <w:rFonts w:ascii="Times New Roman" w:eastAsia="標楷體" w:hAnsi="Times New Roman" w:cs="Times New Roman"/>
        </w:rPr>
        <w:t xml:space="preserve">len </w:t>
      </w:r>
      <w:r>
        <w:rPr>
          <w:rFonts w:ascii="Times New Roman" w:eastAsia="標楷體" w:hAnsi="Times New Roman" w:cs="Times New Roman"/>
          <w:i/>
        </w:rPr>
        <w:t>et al.</w:t>
      </w:r>
      <w:r>
        <w:rPr>
          <w:rFonts w:ascii="Times New Roman" w:eastAsia="標楷體" w:hAnsi="Times New Roman" w:cs="Times New Roman"/>
        </w:rPr>
        <w:t xml:space="preserve"> </w:t>
      </w:r>
      <w:proofErr w:type="gramStart"/>
      <w:r>
        <w:rPr>
          <w:rFonts w:ascii="Times New Roman" w:eastAsia="標楷體" w:hAnsi="Times New Roman" w:cs="Times New Roman"/>
        </w:rPr>
        <w:t>2009)</w:t>
      </w:r>
      <w:r>
        <w:rPr>
          <w:rFonts w:ascii="Times New Roman" w:eastAsia="標楷體" w:hAnsi="Times New Roman" w:cs="Times New Roman"/>
        </w:rPr>
        <w:t>。</w:t>
      </w:r>
      <w:proofErr w:type="gramEnd"/>
    </w:p>
    <w:p w14:paraId="00399603" w14:textId="77777777" w:rsidR="00D93FCC" w:rsidRDefault="00D93FCC">
      <w:pPr>
        <w:spacing w:line="360" w:lineRule="auto"/>
        <w:rPr>
          <w:rFonts w:ascii="Times New Roman" w:eastAsia="標楷體" w:hAnsi="Times New Roman" w:cs="Times New Roman"/>
        </w:rPr>
      </w:pPr>
    </w:p>
    <w:p w14:paraId="3C3CA2B1" w14:textId="4A69D32E" w:rsidR="00D93FCC" w:rsidRDefault="002435EC">
      <w:pPr>
        <w:spacing w:line="360" w:lineRule="auto"/>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本計畫監測的標的為臺灣獼猴和臺灣繁殖鳥類。其中，臺灣獼猴是臺灣特有且唯一的非人類靈長類動物，廣泛分布於臺灣本島，主要生活在森林棲地，從平地到海拔</w:t>
      </w:r>
      <w:r>
        <w:rPr>
          <w:rFonts w:ascii="Times New Roman" w:eastAsia="標楷體" w:hAnsi="Times New Roman" w:cs="Times New Roman"/>
        </w:rPr>
        <w:t>3,600 m</w:t>
      </w:r>
      <w:r>
        <w:rPr>
          <w:rFonts w:ascii="Times New Roman" w:eastAsia="標楷體" w:hAnsi="Times New Roman" w:cs="Times New Roman"/>
        </w:rPr>
        <w:t>之森林皆有出現紀錄</w:t>
      </w:r>
      <w:r>
        <w:rPr>
          <w:rFonts w:ascii="Times New Roman" w:eastAsia="標楷體" w:hAnsi="Times New Roman" w:cs="Times New Roman"/>
        </w:rPr>
        <w:t>(</w:t>
      </w:r>
      <w:r w:rsidRPr="00BE23B6">
        <w:rPr>
          <w:rFonts w:ascii="Times New Roman" w:eastAsia="標楷體" w:hAnsi="Times New Roman" w:cs="Times New Roman"/>
        </w:rPr>
        <w:t>Fo</w:t>
      </w:r>
      <w:r>
        <w:rPr>
          <w:rFonts w:ascii="Times New Roman" w:eastAsia="標楷體" w:hAnsi="Times New Roman" w:cs="Times New Roman"/>
        </w:rPr>
        <w:t>oden and Wu 2001</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w:t>
      </w:r>
      <w:r w:rsidRPr="009D77B3">
        <w:rPr>
          <w:rFonts w:ascii="Times New Roman" w:eastAsia="標楷體" w:hAnsi="Times New Roman" w:cs="Times New Roman"/>
        </w:rPr>
        <w:t>1989</w:t>
      </w:r>
      <w:r w:rsidRPr="009D77B3">
        <w:rPr>
          <w:rFonts w:ascii="Times New Roman" w:eastAsia="標楷體" w:hAnsi="Times New Roman" w:cs="Times New Roman"/>
        </w:rPr>
        <w:t>年臺灣公告實施「野生動物保育法」時，將臺灣獼猴列在保育類的名單中，係考量其分類上的特有性、學術研究之價值</w:t>
      </w:r>
      <w:proofErr w:type="gramStart"/>
      <w:r w:rsidRPr="009D77B3">
        <w:rPr>
          <w:rFonts w:ascii="Times New Roman" w:eastAsia="標楷體" w:hAnsi="Times New Roman" w:cs="Times New Roman"/>
        </w:rPr>
        <w:t>和受棲地</w:t>
      </w:r>
      <w:proofErr w:type="gramEnd"/>
      <w:r w:rsidRPr="009D77B3">
        <w:rPr>
          <w:rFonts w:ascii="Times New Roman" w:eastAsia="標楷體" w:hAnsi="Times New Roman" w:cs="Times New Roman"/>
        </w:rPr>
        <w:t>破壞與獵捕而導致數量減少等壓力</w:t>
      </w:r>
      <w:r w:rsidRPr="009D77B3">
        <w:rPr>
          <w:rFonts w:ascii="Times New Roman" w:eastAsia="標楷體" w:hAnsi="Times New Roman" w:cs="Times New Roman"/>
        </w:rPr>
        <w:t>(</w:t>
      </w:r>
      <w:r w:rsidRPr="00BE23B6">
        <w:rPr>
          <w:rFonts w:ascii="Times New Roman" w:eastAsia="標楷體" w:hAnsi="Times New Roman" w:cs="Times New Roman"/>
        </w:rPr>
        <w:t>李</w:t>
      </w:r>
      <w:r w:rsidRPr="009D77B3">
        <w:rPr>
          <w:rFonts w:ascii="Times New Roman" w:eastAsia="標楷體" w:hAnsi="Times New Roman" w:cs="Times New Roman"/>
        </w:rPr>
        <w:t>等</w:t>
      </w:r>
      <w:r w:rsidRPr="009D77B3">
        <w:rPr>
          <w:rFonts w:ascii="Times New Roman" w:eastAsia="標楷體" w:hAnsi="Times New Roman" w:cs="Times New Roman"/>
        </w:rPr>
        <w:t xml:space="preserve"> 2000)</w:t>
      </w:r>
      <w:r w:rsidRPr="009D77B3">
        <w:rPr>
          <w:rFonts w:ascii="Times New Roman" w:eastAsia="標楷體" w:hAnsi="Times New Roman" w:cs="Times New Roman"/>
        </w:rPr>
        <w:t>。隨著民眾保育意識提升，臺灣獼猴之獵捕壓力減輕，在</w:t>
      </w:r>
      <w:r w:rsidRPr="009D77B3">
        <w:rPr>
          <w:rFonts w:ascii="Times New Roman" w:eastAsia="標楷體" w:hAnsi="Times New Roman" w:cs="Times New Roman"/>
        </w:rPr>
        <w:t>2019</w:t>
      </w:r>
      <w:r w:rsidRPr="009D77B3">
        <w:rPr>
          <w:rFonts w:ascii="Times New Roman" w:eastAsia="標楷體" w:hAnsi="Times New Roman" w:cs="Times New Roman"/>
        </w:rPr>
        <w:t>年</w:t>
      </w:r>
      <w:r w:rsidRPr="009D77B3">
        <w:rPr>
          <w:rFonts w:ascii="Times New Roman" w:eastAsia="標楷體" w:hAnsi="Times New Roman" w:cs="Times New Roman"/>
        </w:rPr>
        <w:t>1</w:t>
      </w:r>
      <w:r w:rsidRPr="009D77B3">
        <w:rPr>
          <w:rFonts w:ascii="Times New Roman" w:eastAsia="標楷體" w:hAnsi="Times New Roman" w:cs="Times New Roman"/>
        </w:rPr>
        <w:t>月</w:t>
      </w:r>
      <w:r w:rsidRPr="009D77B3">
        <w:rPr>
          <w:rFonts w:ascii="Times New Roman" w:eastAsia="標楷體" w:hAnsi="Times New Roman" w:cs="Times New Roman"/>
        </w:rPr>
        <w:t>9</w:t>
      </w:r>
      <w:r w:rsidRPr="009D77B3">
        <w:rPr>
          <w:rFonts w:ascii="Times New Roman" w:eastAsia="標楷體" w:hAnsi="Times New Roman" w:cs="Times New Roman"/>
        </w:rPr>
        <w:t>日公告修正「陸域保育類野生動物名錄」中，主管機關將臺灣獼猴調整為一般類野生動物，但仍受野生動物保育法的保護</w:t>
      </w:r>
      <w:r w:rsidRPr="009D77B3">
        <w:rPr>
          <w:rFonts w:ascii="Times New Roman" w:eastAsia="標楷體" w:hAnsi="Times New Roman" w:cs="Times New Roman"/>
        </w:rPr>
        <w:t>(</w:t>
      </w:r>
      <w:r w:rsidR="00BD46E0" w:rsidRPr="00BE23B6">
        <w:rPr>
          <w:rFonts w:ascii="Times New Roman" w:eastAsia="標楷體" w:hAnsi="Times New Roman" w:cs="Times New Roman"/>
        </w:rPr>
        <w:t>林</w:t>
      </w:r>
      <w:r w:rsidR="00BD46E0" w:rsidRPr="009D77B3">
        <w:rPr>
          <w:rFonts w:ascii="Times New Roman" w:eastAsia="標楷體" w:hAnsi="Times New Roman" w:cs="Times New Roman"/>
        </w:rPr>
        <w:t>務局</w:t>
      </w:r>
      <w:r w:rsidRPr="009D77B3">
        <w:rPr>
          <w:rFonts w:ascii="Times New Roman" w:eastAsia="標楷體" w:hAnsi="Times New Roman" w:cs="Times New Roman"/>
        </w:rPr>
        <w:t xml:space="preserve"> 2019a)</w:t>
      </w:r>
      <w:r w:rsidRPr="009D77B3">
        <w:rPr>
          <w:rFonts w:ascii="Times New Roman" w:eastAsia="標楷體" w:hAnsi="Times New Roman" w:cs="Times New Roman"/>
        </w:rPr>
        <w:t>。此消息發布之後，亦引起社會大眾廣泛的討論，如果能有科學數據做為評估名錄的參考，將可提升保育類野生動物名錄之社會公信力</w:t>
      </w:r>
      <w:r w:rsidRPr="009D77B3">
        <w:rPr>
          <w:rFonts w:ascii="Times New Roman" w:eastAsia="標楷體" w:hAnsi="Times New Roman" w:cs="Times New Roman"/>
        </w:rPr>
        <w:t>(</w:t>
      </w:r>
      <w:r w:rsidR="00BD46E0" w:rsidRPr="00BE23B6">
        <w:rPr>
          <w:rFonts w:ascii="Times New Roman" w:eastAsia="標楷體" w:hAnsi="Times New Roman" w:cs="Times New Roman"/>
        </w:rPr>
        <w:t>林</w:t>
      </w:r>
      <w:r w:rsidR="00BD46E0" w:rsidRPr="009D77B3">
        <w:rPr>
          <w:rFonts w:ascii="Times New Roman" w:eastAsia="標楷體" w:hAnsi="Times New Roman" w:cs="Times New Roman"/>
        </w:rPr>
        <w:t>務局</w:t>
      </w:r>
      <w:r w:rsidRPr="009D77B3">
        <w:rPr>
          <w:rFonts w:ascii="Times New Roman" w:eastAsia="標楷體" w:hAnsi="Times New Roman" w:cs="Times New Roman"/>
        </w:rPr>
        <w:t xml:space="preserve"> 2019a)</w:t>
      </w:r>
      <w:r w:rsidRPr="009D77B3">
        <w:rPr>
          <w:rFonts w:ascii="Times New Roman" w:eastAsia="標楷體" w:hAnsi="Times New Roman" w:cs="Times New Roman"/>
        </w:rPr>
        <w:t>。</w:t>
      </w:r>
    </w:p>
    <w:p w14:paraId="7D3A4394" w14:textId="77777777" w:rsidR="00D93FCC" w:rsidRDefault="00D93FCC">
      <w:pPr>
        <w:spacing w:line="360" w:lineRule="auto"/>
        <w:rPr>
          <w:rFonts w:ascii="Times New Roman" w:eastAsia="標楷體" w:hAnsi="Times New Roman" w:cs="Times New Roman"/>
        </w:rPr>
      </w:pPr>
    </w:p>
    <w:p w14:paraId="3F3F86D7" w14:textId="4F34611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族群的分布與數量變動的趨勢是擬定經營管理策略，並且評估工作成效和調整內容的依據</w:t>
      </w:r>
      <w:r>
        <w:rPr>
          <w:rFonts w:ascii="Times New Roman" w:eastAsia="標楷體" w:hAnsi="Times New Roman" w:cs="Times New Roman"/>
        </w:rPr>
        <w:t>(</w:t>
      </w:r>
      <w:r w:rsidRPr="00BE23B6">
        <w:rPr>
          <w:rFonts w:ascii="Times New Roman" w:eastAsia="標楷體" w:hAnsi="Times New Roman" w:cs="Times New Roman"/>
        </w:rPr>
        <w:t>G</w:t>
      </w:r>
      <w:r>
        <w:rPr>
          <w:rFonts w:ascii="Times New Roman" w:eastAsia="標楷體" w:hAnsi="Times New Roman" w:cs="Times New Roman"/>
        </w:rPr>
        <w:t>ibbs 2000)</w:t>
      </w:r>
      <w:r w:rsidR="00C0537D">
        <w:rPr>
          <w:rFonts w:ascii="Times New Roman" w:eastAsia="標楷體" w:hAnsi="Times New Roman" w:cs="Times New Roman"/>
        </w:rPr>
        <w:t>。若要有效經營管理獼猴資源，必須</w:t>
      </w:r>
      <w:r>
        <w:rPr>
          <w:rFonts w:ascii="Times New Roman" w:eastAsia="標楷體" w:hAnsi="Times New Roman" w:cs="Times New Roman"/>
        </w:rPr>
        <w:t>先掌握獼猴之空間分布、族群量和</w:t>
      </w:r>
      <w:proofErr w:type="gramStart"/>
      <w:r>
        <w:rPr>
          <w:rFonts w:ascii="Times New Roman" w:eastAsia="標楷體" w:hAnsi="Times New Roman" w:cs="Times New Roman"/>
        </w:rPr>
        <w:t>棲地利</w:t>
      </w:r>
      <w:proofErr w:type="gramEnd"/>
      <w:r>
        <w:rPr>
          <w:rFonts w:ascii="Times New Roman" w:eastAsia="標楷體" w:hAnsi="Times New Roman" w:cs="Times New Roman"/>
        </w:rPr>
        <w:t>用等資訊，才能提出合宜的經營管理策略</w:t>
      </w:r>
      <w:r>
        <w:rPr>
          <w:rFonts w:ascii="Times New Roman" w:eastAsia="標楷體" w:hAnsi="Times New Roman" w:cs="Times New Roman"/>
        </w:rPr>
        <w:t>(</w:t>
      </w:r>
      <w:r w:rsidRPr="00BE23B6">
        <w:rPr>
          <w:rFonts w:ascii="Times New Roman" w:eastAsia="標楷體" w:hAnsi="Times New Roman" w:cs="Times New Roman"/>
        </w:rPr>
        <w:t>Wat</w:t>
      </w:r>
      <w:r>
        <w:rPr>
          <w:rFonts w:ascii="Times New Roman" w:eastAsia="標楷體" w:hAnsi="Times New Roman" w:cs="Times New Roman"/>
        </w:rPr>
        <w:t>anabe and Muroyama 2005</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等</w:t>
      </w:r>
      <w:r>
        <w:rPr>
          <w:rFonts w:ascii="Times New Roman" w:eastAsia="標楷體" w:hAnsi="Times New Roman" w:cs="Times New Roman"/>
        </w:rPr>
        <w:t xml:space="preserve"> 2011)</w:t>
      </w:r>
      <w:r>
        <w:rPr>
          <w:rFonts w:ascii="Times New Roman" w:eastAsia="標楷體" w:hAnsi="Times New Roman" w:cs="Times New Roman"/>
        </w:rPr>
        <w:t>。為了解臺灣獼猴的族群狀況，過去曾有不同</w:t>
      </w:r>
      <w:r>
        <w:rPr>
          <w:rFonts w:ascii="Times New Roman" w:eastAsia="標楷體" w:hAnsi="Times New Roman" w:cs="Times New Roman"/>
        </w:rPr>
        <w:lastRenderedPageBreak/>
        <w:t>團隊針對全島和特定區域的獼猴分布狀況進行調查和族群量估算</w:t>
      </w:r>
      <w:r>
        <w:rPr>
          <w:rFonts w:ascii="Times New Roman" w:eastAsia="標楷體" w:hAnsi="Times New Roman" w:cs="Times New Roman"/>
        </w:rPr>
        <w:t>(</w:t>
      </w:r>
      <w:r w:rsidRPr="00BE23B6">
        <w:rPr>
          <w:rFonts w:ascii="Times New Roman" w:eastAsia="標楷體" w:hAnsi="Times New Roman" w:cs="Times New Roman"/>
        </w:rPr>
        <w:t>吳</w:t>
      </w:r>
      <w:r>
        <w:rPr>
          <w:rFonts w:ascii="Times New Roman" w:eastAsia="標楷體" w:hAnsi="Times New Roman" w:cs="Times New Roman"/>
        </w:rPr>
        <w:t xml:space="preserve"> 2016</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w:t>
      </w:r>
      <w:r w:rsidRPr="00BE23B6">
        <w:rPr>
          <w:rFonts w:ascii="Times New Roman" w:eastAsia="標楷體" w:hAnsi="Times New Roman" w:cs="Times New Roman"/>
        </w:rPr>
        <w:t>林</w:t>
      </w:r>
      <w:r>
        <w:rPr>
          <w:rFonts w:ascii="Times New Roman" w:eastAsia="標楷體" w:hAnsi="Times New Roman" w:cs="Times New Roman"/>
        </w:rPr>
        <w:t xml:space="preserve"> 2019</w:t>
      </w:r>
      <w:r>
        <w:rPr>
          <w:rFonts w:ascii="Times New Roman" w:eastAsia="標楷體" w:hAnsi="Times New Roman" w:cs="Times New Roman"/>
        </w:rPr>
        <w:t>；</w:t>
      </w:r>
      <w:r w:rsidRPr="00BE23B6">
        <w:rPr>
          <w:rFonts w:ascii="Times New Roman" w:eastAsia="標楷體" w:hAnsi="Times New Roman" w:cs="Times New Roman"/>
        </w:rPr>
        <w:t>張</w:t>
      </w:r>
      <w:r>
        <w:rPr>
          <w:rFonts w:ascii="Times New Roman" w:eastAsia="標楷體" w:hAnsi="Times New Roman" w:cs="Times New Roman"/>
        </w:rPr>
        <w:t xml:space="preserve"> 2002</w:t>
      </w:r>
      <w:r>
        <w:rPr>
          <w:rFonts w:ascii="Times New Roman" w:eastAsia="標楷體" w:hAnsi="Times New Roman" w:cs="Times New Roman"/>
        </w:rPr>
        <w:t>；</w:t>
      </w:r>
      <w:r w:rsidRPr="00BE23B6">
        <w:rPr>
          <w:rFonts w:ascii="Times New Roman" w:eastAsia="標楷體" w:hAnsi="Times New Roman" w:cs="Times New Roman"/>
        </w:rPr>
        <w:t>張</w:t>
      </w:r>
      <w:r>
        <w:rPr>
          <w:rFonts w:ascii="Times New Roman" w:eastAsia="標楷體" w:hAnsi="Times New Roman" w:cs="Times New Roman"/>
        </w:rPr>
        <w:t>等</w:t>
      </w:r>
      <w:r>
        <w:rPr>
          <w:rFonts w:ascii="Times New Roman" w:eastAsia="標楷體" w:hAnsi="Times New Roman" w:cs="Times New Roman"/>
        </w:rPr>
        <w:t xml:space="preserve"> 2013</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 xml:space="preserve"> 2012a</w:t>
      </w:r>
      <w:r>
        <w:rPr>
          <w:rFonts w:ascii="Times New Roman" w:eastAsia="標楷體" w:hAnsi="Times New Roman" w:cs="Times New Roman"/>
        </w:rPr>
        <w:t>，</w:t>
      </w:r>
      <w:r>
        <w:rPr>
          <w:rFonts w:ascii="Times New Roman" w:eastAsia="標楷體" w:hAnsi="Times New Roman" w:cs="Times New Roman"/>
        </w:rPr>
        <w:t>2012b</w:t>
      </w:r>
      <w:r>
        <w:rPr>
          <w:rFonts w:ascii="Times New Roman" w:eastAsia="標楷體" w:hAnsi="Times New Roman" w:cs="Times New Roman"/>
        </w:rPr>
        <w:t>，</w:t>
      </w:r>
      <w:r>
        <w:rPr>
          <w:rFonts w:ascii="Times New Roman" w:eastAsia="標楷體" w:hAnsi="Times New Roman" w:cs="Times New Roman"/>
        </w:rPr>
        <w:t>2018</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與粘</w:t>
      </w:r>
      <w:r>
        <w:rPr>
          <w:rFonts w:ascii="Times New Roman" w:eastAsia="標楷體" w:hAnsi="Times New Roman" w:cs="Times New Roman"/>
        </w:rPr>
        <w:t xml:space="preserve"> 2013</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等</w:t>
      </w:r>
      <w:r>
        <w:rPr>
          <w:rFonts w:ascii="Times New Roman" w:eastAsia="標楷體" w:hAnsi="Times New Roman" w:cs="Times New Roman"/>
        </w:rPr>
        <w:t xml:space="preserve"> 2011)</w:t>
      </w:r>
      <w:r>
        <w:rPr>
          <w:rFonts w:ascii="Times New Roman" w:eastAsia="標楷體" w:hAnsi="Times New Roman" w:cs="Times New Roman"/>
        </w:rPr>
        <w:t>。其中，在獼猴族群量年間變動的情形，僅位於宜蘭和新北市交界的福山研究中心有</w:t>
      </w:r>
      <w:r>
        <w:rPr>
          <w:rFonts w:ascii="Times New Roman" w:eastAsia="標楷體" w:hAnsi="Times New Roman" w:cs="Times New Roman"/>
        </w:rPr>
        <w:t>1999 - 2009</w:t>
      </w:r>
      <w:r>
        <w:rPr>
          <w:rFonts w:ascii="Times New Roman" w:eastAsia="標楷體" w:hAnsi="Times New Roman" w:cs="Times New Roman"/>
        </w:rPr>
        <w:t>年間</w:t>
      </w:r>
      <w:proofErr w:type="gramStart"/>
      <w:r>
        <w:rPr>
          <w:rFonts w:ascii="Times New Roman" w:eastAsia="標楷體" w:hAnsi="Times New Roman" w:cs="Times New Roman"/>
        </w:rPr>
        <w:t>單一猴</w:t>
      </w:r>
      <w:proofErr w:type="gramEnd"/>
      <w:r>
        <w:rPr>
          <w:rFonts w:ascii="Times New Roman" w:eastAsia="標楷體" w:hAnsi="Times New Roman" w:cs="Times New Roman"/>
        </w:rPr>
        <w:t>群的數量變動資料</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等</w:t>
      </w:r>
      <w:r>
        <w:rPr>
          <w:rFonts w:ascii="Times New Roman" w:eastAsia="標楷體" w:hAnsi="Times New Roman" w:cs="Times New Roman"/>
        </w:rPr>
        <w:t xml:space="preserve"> 2010)</w:t>
      </w:r>
      <w:r>
        <w:rPr>
          <w:rFonts w:ascii="Times New Roman" w:eastAsia="標楷體" w:hAnsi="Times New Roman" w:cs="Times New Roman"/>
        </w:rPr>
        <w:t>；南投名間、彰化二水有</w:t>
      </w:r>
      <w:r>
        <w:rPr>
          <w:rFonts w:ascii="Times New Roman" w:eastAsia="標楷體" w:hAnsi="Times New Roman" w:cs="Times New Roman"/>
        </w:rPr>
        <w:t>1999 - 2000</w:t>
      </w:r>
      <w:r>
        <w:rPr>
          <w:rFonts w:ascii="Times New Roman" w:eastAsia="標楷體" w:hAnsi="Times New Roman" w:cs="Times New Roman"/>
        </w:rPr>
        <w:t>和</w:t>
      </w:r>
      <w:r>
        <w:rPr>
          <w:rFonts w:ascii="Times New Roman" w:eastAsia="標楷體" w:hAnsi="Times New Roman" w:cs="Times New Roman"/>
        </w:rPr>
        <w:t>2011 - 2012</w:t>
      </w:r>
      <w:r>
        <w:rPr>
          <w:rFonts w:ascii="Times New Roman" w:eastAsia="標楷體" w:hAnsi="Times New Roman" w:cs="Times New Roman"/>
        </w:rPr>
        <w:t>年間以及高雄壽山有</w:t>
      </w:r>
      <w:r>
        <w:rPr>
          <w:rFonts w:ascii="Times New Roman" w:eastAsia="標楷體" w:hAnsi="Times New Roman" w:cs="Times New Roman"/>
        </w:rPr>
        <w:t>2008</w:t>
      </w:r>
      <w:r>
        <w:rPr>
          <w:rFonts w:ascii="Times New Roman" w:eastAsia="標楷體" w:hAnsi="Times New Roman" w:cs="Times New Roman"/>
        </w:rPr>
        <w:t>年和</w:t>
      </w:r>
      <w:r>
        <w:rPr>
          <w:rFonts w:ascii="Times New Roman" w:eastAsia="標楷體" w:hAnsi="Times New Roman" w:cs="Times New Roman"/>
        </w:rPr>
        <w:t>2012</w:t>
      </w:r>
      <w:r>
        <w:rPr>
          <w:rFonts w:ascii="Times New Roman" w:eastAsia="標楷體" w:hAnsi="Times New Roman" w:cs="Times New Roman"/>
        </w:rPr>
        <w:t>年的族群量調查資料可以進行年間的比較</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 xml:space="preserve"> 2012b</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與粘</w:t>
      </w:r>
      <w:r>
        <w:rPr>
          <w:rFonts w:ascii="Times New Roman" w:eastAsia="標楷體" w:hAnsi="Times New Roman" w:cs="Times New Roman"/>
        </w:rPr>
        <w:t xml:space="preserve"> 2013)</w:t>
      </w:r>
      <w:r>
        <w:rPr>
          <w:rFonts w:ascii="Times New Roman" w:eastAsia="標楷體" w:hAnsi="Times New Roman" w:cs="Times New Roman"/>
        </w:rPr>
        <w:t>，其它地區的獼猴族群年間變動資料則闕如。</w:t>
      </w:r>
    </w:p>
    <w:p w14:paraId="0324CC89" w14:textId="77777777" w:rsidR="00D93FCC" w:rsidRDefault="00D93FCC">
      <w:pPr>
        <w:spacing w:line="360" w:lineRule="auto"/>
        <w:jc w:val="both"/>
        <w:rPr>
          <w:rFonts w:ascii="Times New Roman" w:eastAsia="標楷體" w:hAnsi="Times New Roman" w:cs="Times New Roman"/>
        </w:rPr>
      </w:pPr>
    </w:p>
    <w:p w14:paraId="35C762DC" w14:textId="3E61B5A0"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至於臺灣全島的獼猴族群分布和數量估算，</w:t>
      </w:r>
      <w:r w:rsidR="00C0537D">
        <w:rPr>
          <w:rFonts w:ascii="Times New Roman" w:eastAsia="標楷體" w:hAnsi="Times New Roman" w:cs="Times New Roman"/>
        </w:rPr>
        <w:t>曾</w:t>
      </w:r>
      <w:r>
        <w:rPr>
          <w:rFonts w:ascii="Times New Roman" w:eastAsia="標楷體" w:hAnsi="Times New Roman" w:cs="Times New Roman"/>
        </w:rPr>
        <w:t>在</w:t>
      </w:r>
      <w:r>
        <w:rPr>
          <w:rFonts w:ascii="Times New Roman" w:eastAsia="標楷體" w:hAnsi="Times New Roman" w:cs="Times New Roman"/>
        </w:rPr>
        <w:t>1997 - 2000</w:t>
      </w:r>
      <w:r>
        <w:rPr>
          <w:rFonts w:ascii="Times New Roman" w:eastAsia="標楷體" w:hAnsi="Times New Roman" w:cs="Times New Roman"/>
        </w:rPr>
        <w:t>年進行過一次沿線調查</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w:t>
      </w:r>
      <w:proofErr w:type="gramStart"/>
      <w:r>
        <w:rPr>
          <w:rFonts w:ascii="Times New Roman" w:eastAsia="標楷體" w:hAnsi="Times New Roman" w:cs="Times New Roman"/>
        </w:rPr>
        <w:t>此外，</w:t>
      </w:r>
      <w:proofErr w:type="gramEnd"/>
      <w:r>
        <w:rPr>
          <w:rFonts w:ascii="Times New Roman" w:eastAsia="標楷體" w:hAnsi="Times New Roman" w:cs="Times New Roman"/>
        </w:rPr>
        <w:t>自</w:t>
      </w:r>
      <w:r>
        <w:rPr>
          <w:rFonts w:ascii="Times New Roman" w:eastAsia="標楷體" w:hAnsi="Times New Roman" w:cs="Times New Roman"/>
        </w:rPr>
        <w:t>2015</w:t>
      </w:r>
      <w:r>
        <w:rPr>
          <w:rFonts w:ascii="Times New Roman" w:eastAsia="標楷體" w:hAnsi="Times New Roman" w:cs="Times New Roman"/>
        </w:rPr>
        <w:t>年起，</w:t>
      </w:r>
      <w:r>
        <w:rPr>
          <w:rFonts w:ascii="Times New Roman" w:eastAsia="標楷體" w:hAnsi="Times New Roman" w:cs="Times New Roman"/>
        </w:rPr>
        <w:t>BBS Taiwan</w:t>
      </w:r>
      <w:r>
        <w:rPr>
          <w:rFonts w:ascii="Times New Roman" w:eastAsia="標楷體" w:hAnsi="Times New Roman" w:cs="Times New Roman"/>
        </w:rPr>
        <w:t>將臺灣獼猴納入調查項目，請參與的公民科學家在進行鳥類調查的同時也記錄臺灣獼猴的出現狀況，此計畫採用定點調查法進行，目前已發布</w:t>
      </w:r>
      <w:r>
        <w:rPr>
          <w:rFonts w:ascii="Times New Roman" w:eastAsia="標楷體" w:hAnsi="Times New Roman" w:cs="Times New Roman"/>
        </w:rPr>
        <w:t>2015 - 2019</w:t>
      </w:r>
      <w:r>
        <w:rPr>
          <w:rFonts w:ascii="Times New Roman" w:eastAsia="標楷體" w:hAnsi="Times New Roman" w:cs="Times New Roman"/>
        </w:rPr>
        <w:t>年間的臺灣獼猴短期監測結果</w:t>
      </w:r>
      <w:r>
        <w:rPr>
          <w:rFonts w:ascii="Times New Roman" w:eastAsia="標楷體" w:hAnsi="Times New Roman" w:cs="Times New Roman"/>
        </w:rPr>
        <w:t>(</w:t>
      </w:r>
      <w:proofErr w:type="gramStart"/>
      <w:r w:rsidRPr="00BE23B6">
        <w:rPr>
          <w:rFonts w:ascii="Times New Roman" w:eastAsia="標楷體" w:hAnsi="Times New Roman" w:cs="Times New Roman"/>
        </w:rPr>
        <w:t>范</w:t>
      </w:r>
      <w:proofErr w:type="gramEnd"/>
      <w:r>
        <w:rPr>
          <w:rFonts w:ascii="Times New Roman" w:eastAsia="標楷體" w:hAnsi="Times New Roman" w:cs="Times New Roman"/>
        </w:rPr>
        <w:t>等</w:t>
      </w:r>
      <w:r>
        <w:rPr>
          <w:rFonts w:ascii="Times New Roman" w:eastAsia="標楷體" w:hAnsi="Times New Roman" w:cs="Times New Roman"/>
        </w:rPr>
        <w:t xml:space="preserve"> 2021)</w:t>
      </w:r>
      <w:r>
        <w:rPr>
          <w:rFonts w:ascii="Times New Roman" w:eastAsia="標楷體" w:hAnsi="Times New Roman" w:cs="Times New Roman"/>
        </w:rPr>
        <w:t>。為擴大監測範圍，尤其是</w:t>
      </w:r>
      <w:r>
        <w:rPr>
          <w:rFonts w:ascii="Times New Roman" w:eastAsia="標楷體" w:hAnsi="Times New Roman" w:cs="Times New Roman"/>
        </w:rPr>
        <w:t>BBS Taiwan</w:t>
      </w:r>
      <w:proofErr w:type="gramStart"/>
      <w:r>
        <w:rPr>
          <w:rFonts w:ascii="Times New Roman" w:eastAsia="標楷體" w:hAnsi="Times New Roman" w:cs="Times New Roman"/>
        </w:rPr>
        <w:t>志工較少</w:t>
      </w:r>
      <w:proofErr w:type="gramEnd"/>
      <w:r>
        <w:rPr>
          <w:rFonts w:ascii="Times New Roman" w:eastAsia="標楷體" w:hAnsi="Times New Roman" w:cs="Times New Roman"/>
        </w:rPr>
        <w:t>進入或難以到達的</w:t>
      </w:r>
      <w:r w:rsidR="006436B1">
        <w:rPr>
          <w:rFonts w:ascii="Times New Roman" w:eastAsia="標楷體" w:hAnsi="Times New Roman" w:cs="Times New Roman"/>
        </w:rPr>
        <w:t>偏遠</w:t>
      </w:r>
      <w:r>
        <w:rPr>
          <w:rFonts w:ascii="Times New Roman" w:eastAsia="標楷體" w:hAnsi="Times New Roman" w:cs="Times New Roman"/>
        </w:rPr>
        <w:t>山區，</w:t>
      </w:r>
      <w:r w:rsidR="006436B1">
        <w:rPr>
          <w:rFonts w:ascii="Times New Roman" w:eastAsia="標楷體" w:hAnsi="Times New Roman" w:cs="Times New Roman"/>
        </w:rPr>
        <w:t>林業保育署</w:t>
      </w:r>
      <w:r>
        <w:rPr>
          <w:rFonts w:ascii="Times New Roman" w:eastAsia="標楷體" w:hAnsi="Times New Roman" w:cs="Times New Roman"/>
        </w:rPr>
        <w:t>亦加入此監測計畫，</w:t>
      </w:r>
      <w:proofErr w:type="gramStart"/>
      <w:r>
        <w:rPr>
          <w:rFonts w:ascii="Times New Roman" w:eastAsia="標楷體" w:hAnsi="Times New Roman" w:cs="Times New Roman"/>
        </w:rPr>
        <w:t>一</w:t>
      </w:r>
      <w:proofErr w:type="gramEnd"/>
      <w:r>
        <w:rPr>
          <w:rFonts w:ascii="Times New Roman" w:eastAsia="標楷體" w:hAnsi="Times New Roman" w:cs="Times New Roman"/>
        </w:rPr>
        <w:t>起用這套可快速重複的調查方法來監測全島的獼猴族群。經過</w:t>
      </w:r>
      <w:r>
        <w:rPr>
          <w:rFonts w:ascii="Times New Roman" w:eastAsia="標楷體" w:hAnsi="Times New Roman" w:cs="Times New Roman"/>
        </w:rPr>
        <w:t>2019</w:t>
      </w:r>
      <w:r>
        <w:rPr>
          <w:rFonts w:ascii="Times New Roman" w:eastAsia="標楷體" w:hAnsi="Times New Roman" w:cs="Times New Roman"/>
        </w:rPr>
        <w:t>年的規劃和施行，自</w:t>
      </w:r>
      <w:r>
        <w:rPr>
          <w:rFonts w:ascii="Times New Roman" w:eastAsia="標楷體" w:hAnsi="Times New Roman" w:cs="Times New Roman"/>
        </w:rPr>
        <w:t>2020</w:t>
      </w:r>
      <w:r>
        <w:rPr>
          <w:rFonts w:ascii="Times New Roman" w:eastAsia="標楷體" w:hAnsi="Times New Roman" w:cs="Times New Roman"/>
        </w:rPr>
        <w:t>年起林業</w:t>
      </w:r>
      <w:proofErr w:type="gramStart"/>
      <w:r>
        <w:rPr>
          <w:rFonts w:ascii="Times New Roman" w:eastAsia="標楷體" w:hAnsi="Times New Roman" w:cs="Times New Roman"/>
        </w:rPr>
        <w:t>保育署旗下</w:t>
      </w:r>
      <w:proofErr w:type="gramEnd"/>
      <w:r>
        <w:rPr>
          <w:rFonts w:ascii="Times New Roman" w:eastAsia="標楷體" w:hAnsi="Times New Roman" w:cs="Times New Roman"/>
        </w:rPr>
        <w:t>的</w:t>
      </w:r>
      <w:proofErr w:type="gramStart"/>
      <w:r>
        <w:rPr>
          <w:rFonts w:ascii="Times New Roman" w:eastAsia="標楷體" w:hAnsi="Times New Roman" w:cs="Times New Roman"/>
        </w:rPr>
        <w:t>森林護管員</w:t>
      </w:r>
      <w:proofErr w:type="gramEnd"/>
      <w:r>
        <w:rPr>
          <w:rFonts w:ascii="Times New Roman" w:eastAsia="標楷體" w:hAnsi="Times New Roman" w:cs="Times New Roman"/>
        </w:rPr>
        <w:t>在國有林班地範圍內，用</w:t>
      </w:r>
      <w:r>
        <w:rPr>
          <w:rFonts w:ascii="Times New Roman" w:eastAsia="標楷體" w:hAnsi="Times New Roman" w:cs="Times New Roman"/>
        </w:rPr>
        <w:t>BBS Taiwan</w:t>
      </w:r>
      <w:r>
        <w:rPr>
          <w:rFonts w:ascii="Times New Roman" w:eastAsia="標楷體" w:hAnsi="Times New Roman" w:cs="Times New Roman"/>
        </w:rPr>
        <w:t>的標準化方法</w:t>
      </w:r>
      <w:r w:rsidR="00C0537D">
        <w:rPr>
          <w:rFonts w:ascii="Times New Roman" w:eastAsia="標楷體" w:hAnsi="Times New Roman" w:cs="Times New Roman" w:hint="eastAsia"/>
        </w:rPr>
        <w:t>正式</w:t>
      </w:r>
      <w:r w:rsidR="006436B1">
        <w:rPr>
          <w:rFonts w:ascii="Times New Roman" w:eastAsia="標楷體" w:hAnsi="Times New Roman" w:cs="Times New Roman" w:hint="eastAsia"/>
        </w:rPr>
        <w:t>收集</w:t>
      </w:r>
      <w:r>
        <w:rPr>
          <w:rFonts w:ascii="Times New Roman" w:eastAsia="標楷體" w:hAnsi="Times New Roman" w:cs="Times New Roman"/>
        </w:rPr>
        <w:t>臺灣獼猴</w:t>
      </w:r>
      <w:r w:rsidR="006436B1">
        <w:rPr>
          <w:rFonts w:ascii="Times New Roman" w:eastAsia="標楷體" w:hAnsi="Times New Roman" w:cs="Times New Roman"/>
        </w:rPr>
        <w:t>的監測資料</w:t>
      </w:r>
      <w:r w:rsidR="006436B1">
        <w:rPr>
          <w:rFonts w:ascii="標楷體" w:eastAsia="標楷體" w:hAnsi="標楷體" w:cs="Times New Roman" w:hint="eastAsia"/>
        </w:rPr>
        <w:t>，</w:t>
      </w:r>
      <w:r w:rsidR="006436B1">
        <w:rPr>
          <w:rFonts w:ascii="Times New Roman" w:eastAsia="標楷體" w:hAnsi="Times New Roman" w:cs="Times New Roman"/>
        </w:rPr>
        <w:t>即至</w:t>
      </w:r>
      <w:r>
        <w:rPr>
          <w:rFonts w:ascii="Times New Roman" w:eastAsia="標楷體" w:hAnsi="Times New Roman" w:cs="Times New Roman"/>
        </w:rPr>
        <w:t>2023</w:t>
      </w:r>
      <w:r>
        <w:rPr>
          <w:rFonts w:ascii="Times New Roman" w:eastAsia="標楷體" w:hAnsi="Times New Roman" w:cs="Times New Roman"/>
        </w:rPr>
        <w:t>年是正式執行的第四年調查</w:t>
      </w:r>
      <w:r w:rsidR="006436B1">
        <w:rPr>
          <w:rFonts w:ascii="Times New Roman" w:eastAsia="標楷體" w:hAnsi="Times New Roman" w:cs="Times New Roman"/>
        </w:rPr>
        <w:t>。</w:t>
      </w:r>
      <w:r>
        <w:rPr>
          <w:rFonts w:ascii="Times New Roman" w:eastAsia="標楷體" w:hAnsi="Times New Roman" w:cs="Times New Roman"/>
        </w:rPr>
        <w:t>未來仍需持續監測，才能掌握臺灣獼猴族群長期變化的科學數據。</w:t>
      </w:r>
    </w:p>
    <w:p w14:paraId="3D286984" w14:textId="77777777" w:rsidR="00D93FCC" w:rsidRDefault="00D93FCC">
      <w:pPr>
        <w:spacing w:line="360" w:lineRule="auto"/>
        <w:jc w:val="both"/>
        <w:rPr>
          <w:rFonts w:ascii="Times New Roman" w:eastAsia="標楷體" w:hAnsi="Times New Roman" w:cs="Times New Roman"/>
        </w:rPr>
      </w:pPr>
    </w:p>
    <w:p w14:paraId="5264C465"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color w:val="000000"/>
        </w:rPr>
        <w:t xml:space="preserve">    </w:t>
      </w:r>
      <w:r>
        <w:rPr>
          <w:rFonts w:ascii="Times New Roman" w:eastAsia="標楷體" w:hAnsi="Times New Roman" w:cs="Times New Roman"/>
          <w:color w:val="000000"/>
        </w:rPr>
        <w:t>在臺灣繁殖鳥類部分，鳥類族群狀態與環境之間具有連動關係</w:t>
      </w:r>
      <w:r>
        <w:rPr>
          <w:rFonts w:ascii="標楷體" w:eastAsia="標楷體" w:hAnsi="標楷體" w:cs="Times New Roman"/>
          <w:color w:val="000000"/>
        </w:rPr>
        <w:t>，</w:t>
      </w:r>
      <w:r>
        <w:rPr>
          <w:rFonts w:ascii="Times New Roman" w:eastAsia="標楷體" w:hAnsi="Times New Roman" w:cs="Times New Roman"/>
          <w:color w:val="000000"/>
        </w:rPr>
        <w:t>是</w:t>
      </w:r>
      <w:r>
        <w:rPr>
          <w:rFonts w:ascii="Times New Roman" w:eastAsia="標楷體" w:hAnsi="Times New Roman" w:cs="Times New Roman"/>
          <w:bCs/>
          <w:color w:val="000000"/>
        </w:rPr>
        <w:t>人類</w:t>
      </w:r>
      <w:r>
        <w:rPr>
          <w:rFonts w:ascii="Times New Roman" w:eastAsia="標楷體" w:hAnsi="Times New Roman" w:cs="Times New Roman"/>
          <w:color w:val="000000"/>
        </w:rPr>
        <w:t>生存環境健康與否的重要指標。在全球環境快速變遷，許多生物族群</w:t>
      </w:r>
      <w:proofErr w:type="gramStart"/>
      <w:r>
        <w:rPr>
          <w:rFonts w:ascii="Times New Roman" w:eastAsia="標楷體" w:hAnsi="Times New Roman" w:cs="Times New Roman"/>
          <w:color w:val="000000"/>
        </w:rPr>
        <w:t>及其棲地</w:t>
      </w:r>
      <w:proofErr w:type="gramEnd"/>
      <w:r>
        <w:rPr>
          <w:rFonts w:ascii="Times New Roman" w:eastAsia="標楷體" w:hAnsi="Times New Roman" w:cs="Times New Roman"/>
          <w:color w:val="000000"/>
        </w:rPr>
        <w:t>大量</w:t>
      </w:r>
      <w:proofErr w:type="gramStart"/>
      <w:r>
        <w:rPr>
          <w:rFonts w:ascii="Times New Roman" w:eastAsia="標楷體" w:hAnsi="Times New Roman" w:cs="Times New Roman"/>
          <w:color w:val="000000"/>
        </w:rPr>
        <w:t>減少與劣化</w:t>
      </w:r>
      <w:proofErr w:type="gramEnd"/>
      <w:r>
        <w:rPr>
          <w:rFonts w:ascii="Times New Roman" w:eastAsia="標楷體" w:hAnsi="Times New Roman" w:cs="Times New Roman"/>
          <w:color w:val="000000"/>
        </w:rPr>
        <w:t>的今日，關注鳥類不僅是因我們在乎</w:t>
      </w:r>
      <w:proofErr w:type="gramStart"/>
      <w:r>
        <w:rPr>
          <w:rFonts w:ascii="Times New Roman" w:eastAsia="標楷體" w:hAnsi="Times New Roman" w:cs="Times New Roman"/>
          <w:color w:val="000000"/>
        </w:rPr>
        <w:t>牠</w:t>
      </w:r>
      <w:proofErr w:type="gramEnd"/>
      <w:r>
        <w:rPr>
          <w:rFonts w:ascii="Times New Roman" w:eastAsia="標楷體" w:hAnsi="Times New Roman" w:cs="Times New Roman"/>
          <w:color w:val="000000"/>
        </w:rPr>
        <w:t>們的存在，也因鳥類族群能否存續預言著人類的未來。</w:t>
      </w:r>
      <w:r>
        <w:rPr>
          <w:rFonts w:ascii="Times New Roman" w:eastAsia="標楷體" w:hAnsi="Times New Roman" w:cs="Times New Roman"/>
          <w:color w:val="000000"/>
        </w:rPr>
        <w:t>BBS Taiwan</w:t>
      </w:r>
      <w:r>
        <w:rPr>
          <w:rFonts w:ascii="Times New Roman" w:eastAsia="標楷體" w:hAnsi="Times New Roman" w:cs="Times New Roman"/>
          <w:color w:val="000000"/>
        </w:rPr>
        <w:t>這項涵蓋面廣泛的監測活動，以其系統化取樣設計和標準化調查方法的特色為骨架，再運用公民科學</w:t>
      </w:r>
      <w:r>
        <w:rPr>
          <w:rFonts w:ascii="Times New Roman" w:eastAsia="標楷體" w:hAnsi="Times New Roman" w:cs="Times New Roman"/>
          <w:color w:val="000000"/>
        </w:rPr>
        <w:t>(Citizen Science)</w:t>
      </w:r>
      <w:r>
        <w:rPr>
          <w:rFonts w:ascii="Times New Roman" w:eastAsia="標楷體" w:hAnsi="Times New Roman" w:cs="Times New Roman"/>
          <w:color w:val="000000"/>
        </w:rPr>
        <w:t>的機制，亦即</w:t>
      </w:r>
      <w:r>
        <w:rPr>
          <w:rFonts w:ascii="Times New Roman" w:eastAsia="標楷體" w:hAnsi="Times New Roman" w:cs="Times New Roman"/>
        </w:rPr>
        <w:t>科學家為民眾量身打造適合其操作的長期監測方法，由參與民眾</w:t>
      </w:r>
      <w:r>
        <w:rPr>
          <w:rFonts w:ascii="Times New Roman" w:eastAsia="標楷體" w:hAnsi="Times New Roman" w:cs="Times New Roman"/>
        </w:rPr>
        <w:lastRenderedPageBreak/>
        <w:t>蒐集可供科學分析的數據資料，再由研究人員進一步分析探討</w:t>
      </w:r>
      <w:r>
        <w:rPr>
          <w:rFonts w:ascii="Times New Roman" w:eastAsia="標楷體" w:hAnsi="Times New Roman" w:cs="Times New Roman"/>
        </w:rPr>
        <w:t>(</w:t>
      </w:r>
      <w:r w:rsidRPr="00BE23B6">
        <w:rPr>
          <w:rFonts w:ascii="Times New Roman" w:eastAsia="標楷體" w:hAnsi="Times New Roman" w:cs="Times New Roman"/>
        </w:rPr>
        <w:t>Mc</w:t>
      </w:r>
      <w:r>
        <w:rPr>
          <w:rFonts w:ascii="Times New Roman" w:eastAsia="標楷體" w:hAnsi="Times New Roman" w:cs="Times New Roman"/>
        </w:rPr>
        <w:t xml:space="preserve">kinley </w:t>
      </w:r>
      <w:r>
        <w:rPr>
          <w:rFonts w:ascii="Times New Roman" w:eastAsia="標楷體" w:hAnsi="Times New Roman" w:cs="Times New Roman"/>
          <w:i/>
        </w:rPr>
        <w:t>et al.</w:t>
      </w:r>
      <w:r>
        <w:rPr>
          <w:rFonts w:ascii="Times New Roman" w:eastAsia="標楷體" w:hAnsi="Times New Roman" w:cs="Times New Roman"/>
        </w:rPr>
        <w:t xml:space="preserve"> 2017; </w:t>
      </w:r>
      <w:r w:rsidRPr="00BE23B6">
        <w:rPr>
          <w:rFonts w:ascii="Times New Roman" w:eastAsia="標楷體" w:hAnsi="Times New Roman" w:cs="Times New Roman"/>
        </w:rPr>
        <w:t>B</w:t>
      </w:r>
      <w:r>
        <w:rPr>
          <w:rFonts w:ascii="Times New Roman" w:eastAsia="標楷體" w:hAnsi="Times New Roman" w:cs="Times New Roman"/>
        </w:rPr>
        <w:t>onney 2021)</w:t>
      </w:r>
      <w:r>
        <w:rPr>
          <w:rFonts w:ascii="Times New Roman" w:eastAsia="標楷體" w:hAnsi="Times New Roman" w:cs="Times New Roman"/>
        </w:rPr>
        <w:t>。透過公民科學的運作模式，較容易獲得大量廣時空尺度及同步性高的資料，亦能提昇參與者的科學知識與素養，兼具科學研究及教育推廣的價值</w:t>
      </w:r>
      <w:r>
        <w:rPr>
          <w:rFonts w:ascii="Times New Roman" w:eastAsia="標楷體" w:hAnsi="Times New Roman" w:cs="Times New Roman"/>
        </w:rPr>
        <w:t>(</w:t>
      </w:r>
      <w:r w:rsidRPr="00BE23B6">
        <w:rPr>
          <w:rFonts w:ascii="Times New Roman" w:eastAsia="標楷體" w:hAnsi="Times New Roman" w:cs="Times New Roman"/>
        </w:rPr>
        <w:t>Mc</w:t>
      </w:r>
      <w:r>
        <w:rPr>
          <w:rFonts w:ascii="Times New Roman" w:eastAsia="標楷體" w:hAnsi="Times New Roman" w:cs="Times New Roman"/>
        </w:rPr>
        <w:t xml:space="preserve">kinley </w:t>
      </w:r>
      <w:r>
        <w:rPr>
          <w:rFonts w:ascii="Times New Roman" w:eastAsia="標楷體" w:hAnsi="Times New Roman" w:cs="Times New Roman"/>
          <w:i/>
        </w:rPr>
        <w:t>et al.</w:t>
      </w:r>
      <w:r>
        <w:rPr>
          <w:rFonts w:ascii="Times New Roman" w:eastAsia="標楷體" w:hAnsi="Times New Roman" w:cs="Times New Roman"/>
        </w:rPr>
        <w:t xml:space="preserve"> 2017; </w:t>
      </w:r>
      <w:r w:rsidRPr="00BE23B6">
        <w:rPr>
          <w:rFonts w:ascii="Times New Roman" w:eastAsia="標楷體" w:hAnsi="Times New Roman" w:cs="Times New Roman"/>
        </w:rPr>
        <w:t>Bo</w:t>
      </w:r>
      <w:r>
        <w:rPr>
          <w:rFonts w:ascii="Times New Roman" w:eastAsia="標楷體" w:hAnsi="Times New Roman" w:cs="Times New Roman"/>
        </w:rPr>
        <w:t>nney 2021)</w:t>
      </w:r>
      <w:r>
        <w:rPr>
          <w:rFonts w:ascii="Times New Roman" w:eastAsia="標楷體" w:hAnsi="Times New Roman" w:cs="Times New Roman"/>
        </w:rPr>
        <w:t>。</w:t>
      </w:r>
    </w:p>
    <w:p w14:paraId="7ECF2F8E" w14:textId="77777777" w:rsidR="00D93FCC" w:rsidRDefault="00D93FCC">
      <w:pPr>
        <w:spacing w:line="360" w:lineRule="auto"/>
        <w:jc w:val="both"/>
        <w:rPr>
          <w:rFonts w:ascii="Times New Roman" w:eastAsia="標楷體" w:hAnsi="Times New Roman" w:cs="Times New Roman"/>
        </w:rPr>
      </w:pPr>
    </w:p>
    <w:p w14:paraId="6D6044C2" w14:textId="7DDFBAB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C0537D">
        <w:rPr>
          <w:rFonts w:ascii="Times New Roman" w:eastAsia="標楷體" w:hAnsi="Times New Roman" w:cs="Times New Roman" w:hint="eastAsia"/>
        </w:rPr>
        <w:t>B</w:t>
      </w:r>
      <w:r w:rsidR="00C0537D">
        <w:rPr>
          <w:rFonts w:ascii="Times New Roman" w:eastAsia="標楷體" w:hAnsi="Times New Roman" w:cs="Times New Roman"/>
        </w:rPr>
        <w:t>BS Taiwan</w:t>
      </w:r>
      <w:r>
        <w:rPr>
          <w:rFonts w:ascii="Times New Roman" w:eastAsia="標楷體" w:hAnsi="Times New Roman" w:cs="Times New Roman"/>
        </w:rPr>
        <w:t>自</w:t>
      </w:r>
      <w:r>
        <w:rPr>
          <w:rFonts w:ascii="Times New Roman" w:eastAsia="標楷體" w:hAnsi="Times New Roman" w:cs="Times New Roman"/>
        </w:rPr>
        <w:t>2009</w:t>
      </w:r>
      <w:r>
        <w:rPr>
          <w:rFonts w:ascii="Times New Roman" w:eastAsia="標楷體" w:hAnsi="Times New Roman" w:cs="Times New Roman"/>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Pr>
          <w:rFonts w:ascii="Times New Roman" w:eastAsia="標楷體" w:hAnsi="Times New Roman" w:cs="Times New Roman"/>
        </w:rPr>
        <w:t>(</w:t>
      </w:r>
      <w:r w:rsidRPr="00BE23B6">
        <w:rPr>
          <w:rFonts w:ascii="Times New Roman" w:eastAsia="標楷體" w:hAnsi="Times New Roman" w:cs="Times New Roman"/>
        </w:rPr>
        <w:t>Ko</w:t>
      </w:r>
      <w:r>
        <w:rPr>
          <w:rFonts w:ascii="Times New Roman" w:eastAsia="標楷體" w:hAnsi="Times New Roman" w:cs="Times New Roman"/>
        </w:rPr>
        <w:t xml:space="preserve"> </w:t>
      </w:r>
      <w:r>
        <w:rPr>
          <w:rFonts w:ascii="Times New Roman" w:eastAsia="標楷體" w:hAnsi="Times New Roman" w:cs="Times New Roman"/>
          <w:i/>
        </w:rPr>
        <w:t>et al.</w:t>
      </w:r>
      <w:r>
        <w:rPr>
          <w:rFonts w:ascii="Times New Roman" w:eastAsia="標楷體" w:hAnsi="Times New Roman" w:cs="Times New Roman"/>
        </w:rPr>
        <w:t xml:space="preserve"> 2017)</w:t>
      </w:r>
      <w:r>
        <w:rPr>
          <w:rFonts w:ascii="Times New Roman" w:eastAsia="標楷體" w:hAnsi="Times New Roman" w:cs="Times New Roman"/>
        </w:rPr>
        <w:t>。</w:t>
      </w:r>
      <w:r>
        <w:rPr>
          <w:rFonts w:ascii="Times New Roman" w:eastAsia="標楷體" w:hAnsi="Times New Roman" w:cs="Times New Roman"/>
        </w:rPr>
        <w:t>2020</w:t>
      </w:r>
      <w:r>
        <w:rPr>
          <w:rFonts w:ascii="Times New Roman" w:eastAsia="標楷體" w:hAnsi="Times New Roman" w:cs="Times New Roman"/>
        </w:rPr>
        <w:t>年起，林業保育署與生物多樣性研究所</w:t>
      </w:r>
      <w:r>
        <w:rPr>
          <w:rFonts w:ascii="Times New Roman" w:eastAsia="標楷體" w:hAnsi="Times New Roman" w:cs="Times New Roman"/>
        </w:rPr>
        <w:t>(</w:t>
      </w:r>
      <w:r>
        <w:rPr>
          <w:rFonts w:ascii="Times New Roman" w:eastAsia="標楷體" w:hAnsi="Times New Roman" w:cs="Times New Roman"/>
        </w:rPr>
        <w:t>簡稱：生多所，改制前為特有生物研究保育中心</w:t>
      </w:r>
      <w:r>
        <w:rPr>
          <w:rFonts w:ascii="Times New Roman" w:eastAsia="標楷體" w:hAnsi="Times New Roman" w:cs="Times New Roman"/>
        </w:rPr>
        <w:t>)</w:t>
      </w:r>
      <w:r>
        <w:rPr>
          <w:rFonts w:ascii="Times New Roman" w:eastAsia="標楷體" w:hAnsi="Times New Roman" w:cs="Times New Roman"/>
        </w:rPr>
        <w:t>合作，藉由</w:t>
      </w:r>
      <w:r>
        <w:rPr>
          <w:rFonts w:ascii="Times New Roman" w:eastAsia="標楷體" w:hAnsi="Times New Roman" w:cs="Times New Roman"/>
        </w:rPr>
        <w:t>BBS Taiwan</w:t>
      </w:r>
      <w:r>
        <w:rPr>
          <w:rFonts w:ascii="Times New Roman" w:eastAsia="標楷體" w:hAnsi="Times New Roman" w:cs="Times New Roman"/>
        </w:rPr>
        <w:t>的運作模式，運用現有</w:t>
      </w:r>
      <w:proofErr w:type="gramStart"/>
      <w:r w:rsidR="00C0537D">
        <w:rPr>
          <w:rFonts w:ascii="Times New Roman" w:eastAsia="標楷體" w:hAnsi="Times New Roman" w:cs="Times New Roman"/>
        </w:rPr>
        <w:t>森林護管</w:t>
      </w:r>
      <w:r>
        <w:rPr>
          <w:rFonts w:ascii="Times New Roman" w:eastAsia="標楷體" w:hAnsi="Times New Roman" w:cs="Times New Roman"/>
        </w:rPr>
        <w:t>員</w:t>
      </w:r>
      <w:proofErr w:type="gramEnd"/>
      <w:r>
        <w:rPr>
          <w:rFonts w:ascii="Times New Roman" w:eastAsia="標楷體" w:hAnsi="Times New Roman" w:cs="Times New Roman"/>
        </w:rPr>
        <w:t>在其巡視的地區，依循其標準化的方法，在國有林班地進行臺灣繁殖鳥類的監測工作，以擴增調查的樣區數和資料，共同對臺灣本島的繁殖鳥類進行長期性的監測。</w:t>
      </w:r>
    </w:p>
    <w:p w14:paraId="213AAF27" w14:textId="77777777" w:rsidR="00D93FCC" w:rsidRDefault="00D93FCC">
      <w:pPr>
        <w:spacing w:line="360" w:lineRule="auto"/>
        <w:jc w:val="both"/>
        <w:rPr>
          <w:rFonts w:ascii="Times New Roman" w:eastAsia="標楷體" w:hAnsi="Times New Roman" w:cs="Times New Roman"/>
        </w:rPr>
      </w:pPr>
    </w:p>
    <w:p w14:paraId="635E3B90" w14:textId="7338FE0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proofErr w:type="gramStart"/>
      <w:r>
        <w:rPr>
          <w:rFonts w:ascii="Times New Roman" w:eastAsia="標楷體" w:hAnsi="Times New Roman" w:cs="Times New Roman"/>
        </w:rPr>
        <w:t>此外，</w:t>
      </w:r>
      <w:proofErr w:type="gramEnd"/>
      <w:r>
        <w:rPr>
          <w:rFonts w:ascii="Times New Roman" w:eastAsia="標楷體" w:hAnsi="Times New Roman" w:cs="Times New Roman"/>
        </w:rPr>
        <w:t>本計畫希望藉由</w:t>
      </w:r>
      <w:r>
        <w:rPr>
          <w:rFonts w:ascii="Times New Roman" w:eastAsia="標楷體" w:hAnsi="Times New Roman" w:cs="Times New Roman"/>
          <w:color w:val="000000"/>
        </w:rPr>
        <w:t>舉辦訓練班和輔導現場調查的過程，能夠讓參與者隨著經驗的累積和從培訓課程學習相關知識與技術，增進其偵測</w:t>
      </w:r>
      <w:r>
        <w:rPr>
          <w:rFonts w:ascii="Times New Roman" w:eastAsia="標楷體" w:hAnsi="Times New Roman" w:cs="Times New Roman"/>
        </w:rPr>
        <w:t>、</w:t>
      </w:r>
      <w:r>
        <w:rPr>
          <w:rFonts w:ascii="Times New Roman" w:eastAsia="標楷體" w:hAnsi="Times New Roman" w:cs="Times New Roman"/>
          <w:color w:val="000000"/>
        </w:rPr>
        <w:t>辨識繁殖鳥類的能力。如此，不僅能</w:t>
      </w:r>
      <w:r w:rsidR="00296B49">
        <w:rPr>
          <w:rFonts w:ascii="Times New Roman" w:eastAsia="標楷體" w:hAnsi="Times New Roman" w:cs="Times New Roman"/>
          <w:color w:val="000000"/>
        </w:rPr>
        <w:t>讓調查資料符合科學分析需求，也能加強參與者的調查知能以及各分署</w:t>
      </w:r>
      <w:r>
        <w:rPr>
          <w:rFonts w:ascii="Times New Roman" w:eastAsia="標楷體" w:hAnsi="Times New Roman" w:cs="Times New Roman"/>
          <w:color w:val="000000"/>
        </w:rPr>
        <w:t>的鳥類調查人力。</w:t>
      </w:r>
    </w:p>
    <w:p w14:paraId="311FFFB2" w14:textId="77777777" w:rsidR="00D93FCC" w:rsidRDefault="00D93FCC">
      <w:pPr>
        <w:spacing w:line="360" w:lineRule="auto"/>
        <w:jc w:val="both"/>
        <w:rPr>
          <w:rFonts w:ascii="Times New Roman" w:eastAsia="標楷體" w:hAnsi="Times New Roman" w:cs="Times New Roman"/>
        </w:rPr>
      </w:pPr>
    </w:p>
    <w:p w14:paraId="33A11739" w14:textId="097FE51E" w:rsidR="00D93FCC" w:rsidRDefault="002435EC">
      <w:pPr>
        <w:spacing w:line="360" w:lineRule="auto"/>
        <w:jc w:val="both"/>
        <w:outlineLvl w:val="0"/>
        <w:rPr>
          <w:rFonts w:ascii="Times New Roman" w:eastAsia="標楷體" w:hAnsi="Times New Roman" w:cs="Times New Roman"/>
          <w:b/>
        </w:rPr>
      </w:pPr>
      <w:bookmarkStart w:id="965" w:name="_Toc121845039"/>
      <w:bookmarkStart w:id="966" w:name="_Toc187050768"/>
      <w:r>
        <w:rPr>
          <w:rFonts w:ascii="Times New Roman" w:eastAsia="標楷體" w:hAnsi="Times New Roman" w:cs="Times New Roman"/>
          <w:b/>
          <w:sz w:val="32"/>
        </w:rPr>
        <w:t>貳、</w:t>
      </w:r>
      <w:r>
        <w:rPr>
          <w:rFonts w:ascii="Times New Roman" w:eastAsia="標楷體" w:hAnsi="Times New Roman" w:cs="Times New Roman"/>
          <w:b/>
          <w:sz w:val="32"/>
        </w:rPr>
        <w:t>202</w:t>
      </w:r>
      <w:del w:id="967" w:author="瑋婷 徐" w:date="2024-11-22T09:32:00Z" w16du:dateUtc="2024-11-22T01:32:00Z">
        <w:r w:rsidDel="00A17B6E">
          <w:rPr>
            <w:rFonts w:ascii="Times New Roman" w:eastAsia="標楷體" w:hAnsi="Times New Roman" w:cs="Times New Roman" w:hint="eastAsia"/>
            <w:b/>
            <w:sz w:val="32"/>
          </w:rPr>
          <w:delText>3</w:delText>
        </w:r>
      </w:del>
      <w:proofErr w:type="gramStart"/>
      <w:ins w:id="968" w:author="瑋婷 徐" w:date="2024-11-22T09:32:00Z" w16du:dateUtc="2024-11-22T01:32:00Z">
        <w:r w:rsidR="00A17B6E">
          <w:rPr>
            <w:rFonts w:ascii="Times New Roman" w:eastAsia="標楷體" w:hAnsi="Times New Roman" w:cs="Times New Roman" w:hint="eastAsia"/>
            <w:b/>
            <w:sz w:val="32"/>
          </w:rPr>
          <w:t>4</w:t>
        </w:r>
      </w:ins>
      <w:proofErr w:type="gramEnd"/>
      <w:r>
        <w:rPr>
          <w:rFonts w:ascii="Times New Roman" w:eastAsia="標楷體" w:hAnsi="Times New Roman" w:cs="Times New Roman"/>
          <w:b/>
          <w:sz w:val="32"/>
        </w:rPr>
        <w:t>年度目標</w:t>
      </w:r>
      <w:bookmarkEnd w:id="965"/>
      <w:bookmarkEnd w:id="966"/>
    </w:p>
    <w:p w14:paraId="4604AB17" w14:textId="77777777" w:rsidR="00D93FCC" w:rsidRDefault="002435EC">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辦理</w:t>
      </w:r>
      <w:r>
        <w:rPr>
          <w:rFonts w:ascii="Times New Roman" w:eastAsia="標楷體" w:hAnsi="Times New Roman" w:cs="Times New Roman"/>
        </w:rPr>
        <w:t>5</w:t>
      </w:r>
      <w:r>
        <w:rPr>
          <w:rFonts w:ascii="Times New Roman" w:eastAsia="標楷體" w:hAnsi="Times New Roman" w:cs="Times New Roman"/>
        </w:rPr>
        <w:t>場調查訓練班，訓練學員使用新開發</w:t>
      </w:r>
      <w:proofErr w:type="gramStart"/>
      <w:r>
        <w:rPr>
          <w:rFonts w:ascii="Times New Roman" w:eastAsia="標楷體" w:hAnsi="Times New Roman" w:cs="Times New Roman"/>
        </w:rPr>
        <w:t>的鳥音辨識</w:t>
      </w:r>
      <w:proofErr w:type="gramEnd"/>
      <w:r>
        <w:rPr>
          <w:rFonts w:ascii="Times New Roman" w:eastAsia="標楷體" w:hAnsi="Times New Roman" w:cs="Times New Roman"/>
        </w:rPr>
        <w:t>和記錄軟體，並推廣臺灣獼猴和繁殖鳥類的監測成果，增進調查者的技能和認同，以提升調查工作完成效率和調查資料品質。</w:t>
      </w:r>
    </w:p>
    <w:p w14:paraId="3C2472D6" w14:textId="77777777" w:rsidR="00D93FCC" w:rsidRDefault="002435EC">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協助完成國有林班地至少</w:t>
      </w:r>
      <w:r>
        <w:rPr>
          <w:rFonts w:ascii="Times New Roman" w:eastAsia="標楷體" w:hAnsi="Times New Roman" w:cs="Times New Roman"/>
        </w:rPr>
        <w:t>4,500</w:t>
      </w:r>
      <w:r>
        <w:rPr>
          <w:rFonts w:ascii="Times New Roman" w:eastAsia="標楷體" w:hAnsi="Times New Roman" w:cs="Times New Roman"/>
        </w:rPr>
        <w:t>個</w:t>
      </w:r>
      <w:proofErr w:type="gramStart"/>
      <w:r>
        <w:rPr>
          <w:rFonts w:ascii="Times New Roman" w:eastAsia="標楷體" w:hAnsi="Times New Roman" w:cs="Times New Roman"/>
        </w:rPr>
        <w:t>樣點次</w:t>
      </w:r>
      <w:proofErr w:type="gramEnd"/>
      <w:r>
        <w:rPr>
          <w:rFonts w:ascii="Times New Roman" w:eastAsia="標楷體" w:hAnsi="Times New Roman" w:cs="Times New Roman"/>
        </w:rPr>
        <w:t>的臺灣獼猴調查，並彙整、檢核和分析調查結果。</w:t>
      </w:r>
    </w:p>
    <w:p w14:paraId="5D5661A5" w14:textId="32878CF3" w:rsidR="00D93FCC" w:rsidRDefault="002435EC">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整合</w:t>
      </w:r>
      <w:r>
        <w:rPr>
          <w:rFonts w:ascii="Times New Roman" w:eastAsia="標楷體" w:hAnsi="Times New Roman" w:cs="Times New Roman"/>
        </w:rPr>
        <w:t>2020-202</w:t>
      </w:r>
      <w:del w:id="969" w:author="瑋婷 徐" w:date="2024-11-22T09:32:00Z" w16du:dateUtc="2024-11-22T01:32:00Z">
        <w:r w:rsidDel="00A17B6E">
          <w:rPr>
            <w:rFonts w:ascii="Times New Roman" w:eastAsia="標楷體" w:hAnsi="Times New Roman" w:cs="Times New Roman" w:hint="eastAsia"/>
          </w:rPr>
          <w:delText>3</w:delText>
        </w:r>
      </w:del>
      <w:ins w:id="970" w:author="瑋婷 徐" w:date="2024-11-22T09:32:00Z" w16du:dateUtc="2024-11-22T01:32:00Z">
        <w:r w:rsidR="00A17B6E">
          <w:rPr>
            <w:rFonts w:ascii="Times New Roman" w:eastAsia="標楷體" w:hAnsi="Times New Roman" w:cs="Times New Roman" w:hint="eastAsia"/>
          </w:rPr>
          <w:t>4</w:t>
        </w:r>
      </w:ins>
      <w:r>
        <w:rPr>
          <w:rFonts w:ascii="Times New Roman" w:eastAsia="標楷體" w:hAnsi="Times New Roman" w:cs="Times New Roman"/>
        </w:rPr>
        <w:t>年的國有林班地臺灣獼猴調查資料，分析其分布的地點、棲地特性和年間變化狀況。</w:t>
      </w:r>
    </w:p>
    <w:p w14:paraId="55ECD1FA" w14:textId="2FB9F4BB" w:rsidR="00D93FCC" w:rsidRDefault="00C0537D">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協助各分署</w:t>
      </w:r>
      <w:r w:rsidR="002435EC">
        <w:rPr>
          <w:rFonts w:ascii="Times New Roman" w:eastAsia="標楷體" w:hAnsi="Times New Roman" w:cs="Times New Roman"/>
        </w:rPr>
        <w:t>完成至少</w:t>
      </w:r>
      <w:r w:rsidR="002435EC">
        <w:rPr>
          <w:rFonts w:ascii="Times New Roman" w:eastAsia="標楷體" w:hAnsi="Times New Roman" w:cs="Times New Roman"/>
        </w:rPr>
        <w:t>60</w:t>
      </w:r>
      <w:r w:rsidR="002435EC">
        <w:rPr>
          <w:rFonts w:ascii="Times New Roman" w:eastAsia="標楷體" w:hAnsi="Times New Roman" w:cs="Times New Roman"/>
        </w:rPr>
        <w:t>個</w:t>
      </w:r>
      <w:proofErr w:type="gramStart"/>
      <w:r w:rsidR="002435EC">
        <w:rPr>
          <w:rFonts w:ascii="Times New Roman" w:eastAsia="標楷體" w:hAnsi="Times New Roman" w:cs="Times New Roman"/>
        </w:rPr>
        <w:t>樣區次的</w:t>
      </w:r>
      <w:proofErr w:type="gramEnd"/>
      <w:r w:rsidR="002435EC">
        <w:rPr>
          <w:rFonts w:ascii="Times New Roman" w:eastAsia="標楷體" w:hAnsi="Times New Roman" w:cs="Times New Roman"/>
        </w:rPr>
        <w:t>繁殖鳥類調查，並彙整、檢核和分析調查結果。</w:t>
      </w:r>
    </w:p>
    <w:p w14:paraId="79405841" w14:textId="77777777" w:rsidR="00D93FCC" w:rsidRDefault="002435EC">
      <w:pPr>
        <w:pStyle w:val="aff3"/>
        <w:numPr>
          <w:ilvl w:val="0"/>
          <w:numId w:val="2"/>
        </w:numPr>
        <w:spacing w:line="360" w:lineRule="auto"/>
        <w:jc w:val="both"/>
        <w:rPr>
          <w:rFonts w:ascii="Times New Roman" w:eastAsia="標楷體" w:hAnsi="Times New Roman" w:cs="Times New Roman"/>
          <w:b/>
          <w:sz w:val="32"/>
        </w:rPr>
      </w:pPr>
      <w:r>
        <w:rPr>
          <w:rFonts w:ascii="Times New Roman" w:eastAsia="標楷體" w:hAnsi="Times New Roman" w:cs="Times New Roman"/>
        </w:rPr>
        <w:t>出版年報一份，發送予參與調查的人員，推廣調查成果和</w:t>
      </w:r>
      <w:proofErr w:type="gramStart"/>
      <w:r>
        <w:rPr>
          <w:rFonts w:ascii="Times New Roman" w:eastAsia="標楷體" w:hAnsi="Times New Roman" w:cs="Times New Roman"/>
        </w:rPr>
        <w:t>藉此</w:t>
      </w:r>
      <w:proofErr w:type="gramEnd"/>
      <w:r>
        <w:rPr>
          <w:rFonts w:ascii="Times New Roman" w:eastAsia="標楷體" w:hAnsi="Times New Roman" w:cs="Times New Roman"/>
        </w:rPr>
        <w:t>增進參與者的成就感，並凝聚參與者對此監測工作的認同和增進其投入動力。</w:t>
      </w:r>
    </w:p>
    <w:p w14:paraId="3486C028" w14:textId="77777777" w:rsidR="00D93FCC" w:rsidRDefault="00D93FCC">
      <w:pPr>
        <w:spacing w:line="360" w:lineRule="auto"/>
        <w:jc w:val="both"/>
        <w:rPr>
          <w:rFonts w:ascii="Times New Roman" w:eastAsia="標楷體" w:hAnsi="Times New Roman" w:cs="Times New Roman"/>
          <w:b/>
          <w:sz w:val="32"/>
        </w:rPr>
      </w:pPr>
    </w:p>
    <w:p w14:paraId="308692D4" w14:textId="323483D1" w:rsidR="00D93FCC" w:rsidRDefault="002435EC" w:rsidP="0059745B">
      <w:pPr>
        <w:spacing w:line="360" w:lineRule="auto"/>
        <w:jc w:val="both"/>
        <w:outlineLvl w:val="0"/>
        <w:rPr>
          <w:rFonts w:ascii="Times New Roman" w:eastAsia="標楷體" w:hAnsi="Times New Roman" w:cs="Times New Roman"/>
          <w:b/>
          <w:sz w:val="32"/>
        </w:rPr>
      </w:pPr>
      <w:bookmarkStart w:id="971" w:name="_Toc187050769"/>
      <w:r>
        <w:rPr>
          <w:rFonts w:ascii="Times New Roman" w:eastAsia="標楷體" w:hAnsi="Times New Roman" w:cs="Times New Roman"/>
          <w:b/>
          <w:sz w:val="32"/>
        </w:rPr>
        <w:t>參、方法</w:t>
      </w:r>
      <w:bookmarkEnd w:id="971"/>
    </w:p>
    <w:p w14:paraId="35BB8FC1" w14:textId="77777777" w:rsidR="00D93FCC" w:rsidRDefault="002435EC">
      <w:pPr>
        <w:spacing w:line="360" w:lineRule="auto"/>
        <w:jc w:val="both"/>
        <w:outlineLvl w:val="1"/>
        <w:rPr>
          <w:rFonts w:ascii="Times New Roman" w:eastAsia="標楷體" w:hAnsi="Times New Roman" w:cs="Times New Roman"/>
          <w:b/>
          <w:sz w:val="28"/>
        </w:rPr>
      </w:pPr>
      <w:bookmarkStart w:id="972" w:name="_Toc121845040"/>
      <w:bookmarkStart w:id="973" w:name="_Toc187050770"/>
      <w:r>
        <w:rPr>
          <w:rFonts w:ascii="Times New Roman" w:eastAsia="標楷體" w:hAnsi="Times New Roman" w:cs="Times New Roman"/>
          <w:b/>
          <w:sz w:val="28"/>
        </w:rPr>
        <w:t>一、臺灣獼猴監測部分</w:t>
      </w:r>
      <w:bookmarkEnd w:id="972"/>
      <w:bookmarkEnd w:id="973"/>
    </w:p>
    <w:p w14:paraId="7786B68D" w14:textId="77777777" w:rsidR="00D93FCC" w:rsidRDefault="002435EC" w:rsidP="0059745B">
      <w:pPr>
        <w:spacing w:line="360" w:lineRule="auto"/>
        <w:jc w:val="both"/>
        <w:outlineLvl w:val="2"/>
        <w:rPr>
          <w:rFonts w:ascii="Times New Roman" w:eastAsia="標楷體" w:hAnsi="Times New Roman" w:cs="Times New Roman"/>
          <w:b/>
          <w:sz w:val="28"/>
        </w:rPr>
      </w:pPr>
      <w:bookmarkStart w:id="974" w:name="_Toc187050771"/>
      <w:r>
        <w:rPr>
          <w:rFonts w:ascii="Times New Roman" w:eastAsia="標楷體" w:hAnsi="Times New Roman" w:cs="Times New Roman"/>
          <w:b/>
          <w:sz w:val="28"/>
        </w:rPr>
        <w:t>(</w:t>
      </w:r>
      <w:proofErr w:type="gramStart"/>
      <w:r>
        <w:rPr>
          <w:rFonts w:ascii="Times New Roman" w:eastAsia="標楷體" w:hAnsi="Times New Roman" w:cs="Times New Roman"/>
          <w:b/>
          <w:sz w:val="28"/>
        </w:rPr>
        <w:t>一</w:t>
      </w:r>
      <w:proofErr w:type="gramEnd"/>
      <w:r>
        <w:rPr>
          <w:rFonts w:ascii="Times New Roman" w:eastAsia="標楷體" w:hAnsi="Times New Roman" w:cs="Times New Roman"/>
          <w:b/>
          <w:sz w:val="28"/>
        </w:rPr>
        <w:t xml:space="preserve">) </w:t>
      </w:r>
      <w:r>
        <w:rPr>
          <w:rFonts w:ascii="Times New Roman" w:eastAsia="標楷體" w:hAnsi="Times New Roman" w:cs="Times New Roman"/>
          <w:b/>
          <w:sz w:val="28"/>
        </w:rPr>
        <w:t>猴群調查方法</w:t>
      </w:r>
      <w:bookmarkEnd w:id="974"/>
    </w:p>
    <w:p w14:paraId="06163E74" w14:textId="53BABECD" w:rsidR="00D93FCC" w:rsidRDefault="002435EC">
      <w:pPr>
        <w:spacing w:line="360" w:lineRule="auto"/>
        <w:jc w:val="both"/>
        <w:rPr>
          <w:rFonts w:ascii="標楷體" w:eastAsia="標楷體" w:hAnsi="標楷體" w:cs="Times New Roman"/>
        </w:rPr>
      </w:pPr>
      <w:r>
        <w:rPr>
          <w:rFonts w:ascii="Times New Roman" w:eastAsia="標楷體" w:hAnsi="Times New Roman" w:cs="Times New Roman"/>
        </w:rPr>
        <w:t xml:space="preserve">    </w:t>
      </w:r>
      <w:r>
        <w:rPr>
          <w:rFonts w:ascii="Times New Roman" w:eastAsia="標楷體" w:hAnsi="Times New Roman" w:cs="Times New Roman"/>
        </w:rPr>
        <w:t>本計畫依循</w:t>
      </w:r>
      <w:r>
        <w:rPr>
          <w:rFonts w:ascii="Times New Roman" w:eastAsia="標楷體" w:hAnsi="Times New Roman" w:cs="Times New Roman"/>
        </w:rPr>
        <w:t>BBS Taiwan</w:t>
      </w:r>
      <w:r>
        <w:rPr>
          <w:rFonts w:ascii="Times New Roman" w:eastAsia="標楷體" w:hAnsi="Times New Roman" w:cs="Times New Roman"/>
        </w:rPr>
        <w:t>採用的定點調查法</w:t>
      </w:r>
      <w:r>
        <w:rPr>
          <w:rFonts w:ascii="Times New Roman" w:eastAsia="標楷體" w:hAnsi="Times New Roman" w:cs="Times New Roman"/>
        </w:rPr>
        <w:t>(Point Count)</w:t>
      </w:r>
      <w:r>
        <w:rPr>
          <w:rFonts w:ascii="Times New Roman" w:eastAsia="標楷體" w:hAnsi="Times New Roman" w:cs="Times New Roman"/>
        </w:rPr>
        <w:t>進行。每</w:t>
      </w:r>
      <w:proofErr w:type="gramStart"/>
      <w:r>
        <w:rPr>
          <w:rFonts w:ascii="Times New Roman" w:eastAsia="標楷體" w:hAnsi="Times New Roman" w:cs="Times New Roman"/>
        </w:rPr>
        <w:t>個</w:t>
      </w:r>
      <w:proofErr w:type="gramEnd"/>
      <w:r>
        <w:rPr>
          <w:rFonts w:ascii="Times New Roman" w:eastAsia="標楷體" w:hAnsi="Times New Roman" w:cs="Times New Roman"/>
        </w:rPr>
        <w:t>樣區以</w:t>
      </w:r>
      <w:r>
        <w:rPr>
          <w:rFonts w:ascii="Times New Roman" w:eastAsia="標楷體" w:hAnsi="Times New Roman" w:cs="Times New Roman"/>
        </w:rPr>
        <w:t>1 km X 1 km</w:t>
      </w:r>
      <w:proofErr w:type="gramStart"/>
      <w:r>
        <w:rPr>
          <w:rFonts w:ascii="Times New Roman" w:eastAsia="標楷體" w:hAnsi="Times New Roman" w:cs="Times New Roman"/>
        </w:rPr>
        <w:t>網格為</w:t>
      </w:r>
      <w:proofErr w:type="gramEnd"/>
      <w:r>
        <w:rPr>
          <w:rFonts w:ascii="Times New Roman" w:eastAsia="標楷體" w:hAnsi="Times New Roman" w:cs="Times New Roman"/>
        </w:rPr>
        <w:t>基礎，沿著車行</w:t>
      </w:r>
      <w:proofErr w:type="gramStart"/>
      <w:r>
        <w:rPr>
          <w:rFonts w:ascii="Times New Roman" w:eastAsia="標楷體" w:hAnsi="Times New Roman" w:cs="Times New Roman"/>
        </w:rPr>
        <w:t>道路或步道</w:t>
      </w:r>
      <w:proofErr w:type="gramEnd"/>
      <w:r>
        <w:rPr>
          <w:rFonts w:ascii="Times New Roman" w:eastAsia="標楷體" w:hAnsi="Times New Roman" w:cs="Times New Roman"/>
        </w:rPr>
        <w:t>於</w:t>
      </w:r>
      <w:proofErr w:type="gramStart"/>
      <w:r>
        <w:rPr>
          <w:rFonts w:ascii="Times New Roman" w:eastAsia="標楷體" w:hAnsi="Times New Roman" w:cs="Times New Roman"/>
        </w:rPr>
        <w:t>前述網格範圍</w:t>
      </w:r>
      <w:proofErr w:type="gramEnd"/>
      <w:r>
        <w:rPr>
          <w:rFonts w:ascii="Times New Roman" w:eastAsia="標楷體" w:hAnsi="Times New Roman" w:cs="Times New Roman"/>
        </w:rPr>
        <w:t>內或周邊設置</w:t>
      </w:r>
      <w:r>
        <w:rPr>
          <w:rFonts w:ascii="Times New Roman" w:eastAsia="標楷體" w:hAnsi="Times New Roman" w:cs="Times New Roman"/>
        </w:rPr>
        <w:t xml:space="preserve">6 - </w:t>
      </w:r>
      <w:proofErr w:type="gramStart"/>
      <w:r>
        <w:rPr>
          <w:rFonts w:ascii="Times New Roman" w:eastAsia="標楷體" w:hAnsi="Times New Roman" w:cs="Times New Roman"/>
        </w:rPr>
        <w:t>10</w:t>
      </w:r>
      <w:r>
        <w:rPr>
          <w:rFonts w:ascii="Times New Roman" w:eastAsia="標楷體" w:hAnsi="Times New Roman" w:cs="Times New Roman"/>
        </w:rPr>
        <w:t>個樣點</w:t>
      </w:r>
      <w:proofErr w:type="gramEnd"/>
      <w:r>
        <w:rPr>
          <w:rFonts w:ascii="Times New Roman" w:eastAsia="標楷體" w:hAnsi="Times New Roman" w:cs="Times New Roman"/>
        </w:rPr>
        <w:t>，每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的有效調查半徑為</w:t>
      </w:r>
      <w:r>
        <w:rPr>
          <w:rFonts w:ascii="Times New Roman" w:eastAsia="標楷體" w:hAnsi="Times New Roman" w:cs="Times New Roman"/>
        </w:rPr>
        <w:t>100 m</w:t>
      </w:r>
      <w:r>
        <w:rPr>
          <w:rFonts w:ascii="標楷體" w:eastAsia="標楷體" w:hAnsi="標楷體" w:cs="Times New Roman"/>
        </w:rPr>
        <w:t>。</w:t>
      </w:r>
      <w:r>
        <w:rPr>
          <w:rFonts w:ascii="Times New Roman" w:eastAsia="標楷體" w:hAnsi="Times New Roman" w:cs="Times New Roman"/>
        </w:rPr>
        <w:t>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之間的直線距離</w:t>
      </w:r>
      <w:proofErr w:type="gramStart"/>
      <w:r>
        <w:rPr>
          <w:rFonts w:ascii="Times New Roman" w:eastAsia="標楷體" w:hAnsi="Times New Roman" w:cs="Times New Roman"/>
        </w:rPr>
        <w:t>需相隔</w:t>
      </w:r>
      <w:proofErr w:type="gramEnd"/>
      <w:r>
        <w:rPr>
          <w:rFonts w:ascii="Times New Roman" w:eastAsia="標楷體" w:hAnsi="Times New Roman" w:cs="Times New Roman"/>
        </w:rPr>
        <w:t>200 m</w:t>
      </w:r>
      <w:r>
        <w:rPr>
          <w:rFonts w:ascii="Times New Roman" w:eastAsia="標楷體" w:hAnsi="Times New Roman" w:cs="Times New Roman"/>
        </w:rPr>
        <w:t>以上。本計畫在</w:t>
      </w:r>
      <w:r>
        <w:rPr>
          <w:rFonts w:ascii="Times New Roman" w:eastAsia="標楷體" w:hAnsi="Times New Roman" w:cs="Times New Roman"/>
        </w:rPr>
        <w:t>202</w:t>
      </w:r>
      <w:del w:id="975" w:author="瑋婷 徐" w:date="2024-11-22T09:32:00Z" w16du:dateUtc="2024-11-22T01:32:00Z">
        <w:r w:rsidDel="00A17B6E">
          <w:rPr>
            <w:rFonts w:ascii="Times New Roman" w:eastAsia="標楷體" w:hAnsi="Times New Roman" w:cs="Times New Roman" w:hint="eastAsia"/>
          </w:rPr>
          <w:delText>3</w:delText>
        </w:r>
      </w:del>
      <w:ins w:id="976" w:author="瑋婷 徐" w:date="2024-11-22T09:32:00Z" w16du:dateUtc="2024-11-22T01:32:00Z">
        <w:r w:rsidR="00A17B6E">
          <w:rPr>
            <w:rFonts w:ascii="Times New Roman" w:eastAsia="標楷體" w:hAnsi="Times New Roman" w:cs="Times New Roman" w:hint="eastAsia"/>
          </w:rPr>
          <w:t>4</w:t>
        </w:r>
      </w:ins>
      <w:r>
        <w:rPr>
          <w:rFonts w:ascii="Times New Roman" w:eastAsia="標楷體" w:hAnsi="Times New Roman" w:cs="Times New Roman"/>
        </w:rPr>
        <w:t>年的調查</w:t>
      </w:r>
      <w:proofErr w:type="gramStart"/>
      <w:r>
        <w:rPr>
          <w:rFonts w:ascii="Times New Roman" w:eastAsia="標楷體" w:hAnsi="Times New Roman" w:cs="Times New Roman"/>
        </w:rPr>
        <w:t>期間，</w:t>
      </w:r>
      <w:proofErr w:type="gramEnd"/>
      <w:r>
        <w:rPr>
          <w:rFonts w:ascii="Times New Roman" w:eastAsia="標楷體" w:hAnsi="Times New Roman" w:cs="Times New Roman"/>
        </w:rPr>
        <w:t>共計由</w:t>
      </w:r>
      <w:del w:id="977" w:author="瑋婷 徐" w:date="2024-11-22T09:32:00Z" w16du:dateUtc="2024-11-22T01:32:00Z">
        <w:r w:rsidRPr="00C0537D" w:rsidDel="00A17B6E">
          <w:rPr>
            <w:rFonts w:ascii="Times New Roman" w:eastAsia="標楷體" w:hAnsi="Times New Roman" w:cs="Times New Roman" w:hint="eastAsia"/>
          </w:rPr>
          <w:delText>41</w:delText>
        </w:r>
        <w:r w:rsidR="00FB31FD" w:rsidRPr="00C0537D" w:rsidDel="00A17B6E">
          <w:rPr>
            <w:rFonts w:ascii="Times New Roman" w:eastAsia="標楷體" w:hAnsi="Times New Roman" w:cs="Times New Roman" w:hint="eastAsia"/>
          </w:rPr>
          <w:delText>3</w:delText>
        </w:r>
      </w:del>
      <w:proofErr w:type="gramStart"/>
      <w:ins w:id="978" w:author="瑋婷 徐" w:date="2024-11-22T09:32:00Z" w16du:dateUtc="2024-11-22T01:32:00Z">
        <w:r w:rsidR="00A17B6E">
          <w:rPr>
            <w:rFonts w:ascii="Times New Roman" w:eastAsia="標楷體" w:hAnsi="Times New Roman" w:cs="Times New Roman" w:hint="eastAsia"/>
          </w:rPr>
          <w:t>406</w:t>
        </w:r>
      </w:ins>
      <w:r>
        <w:rPr>
          <w:rFonts w:ascii="Times New Roman" w:eastAsia="標楷體" w:hAnsi="Times New Roman" w:cs="Times New Roman"/>
        </w:rPr>
        <w:t>位護管員</w:t>
      </w:r>
      <w:proofErr w:type="gramEnd"/>
      <w:r>
        <w:rPr>
          <w:rFonts w:ascii="Times New Roman" w:eastAsia="標楷體" w:hAnsi="Times New Roman" w:cs="Times New Roman"/>
        </w:rPr>
        <w:t>，在</w:t>
      </w:r>
      <w:del w:id="979" w:author="瑋婷 徐" w:date="2024-11-22T09:32:00Z" w16du:dateUtc="2024-11-22T01:32:00Z">
        <w:r w:rsidDel="00A17B6E">
          <w:rPr>
            <w:rFonts w:ascii="Times New Roman" w:eastAsia="標楷體" w:hAnsi="Times New Roman" w:cs="Times New Roman" w:hint="eastAsia"/>
          </w:rPr>
          <w:delText>384</w:delText>
        </w:r>
      </w:del>
      <w:ins w:id="980" w:author="瑋婷 徐" w:date="2024-11-22T09:32:00Z" w16du:dateUtc="2024-11-22T01:32:00Z">
        <w:r w:rsidR="00A17B6E">
          <w:rPr>
            <w:rFonts w:ascii="Times New Roman" w:eastAsia="標楷體" w:hAnsi="Times New Roman" w:cs="Times New Roman" w:hint="eastAsia"/>
          </w:rPr>
          <w:t>391</w:t>
        </w:r>
      </w:ins>
      <w:r>
        <w:rPr>
          <w:rFonts w:ascii="Times New Roman" w:eastAsia="標楷體" w:hAnsi="Times New Roman" w:cs="Times New Roman"/>
        </w:rPr>
        <w:t>個樣區進行調查</w:t>
      </w:r>
      <w:r>
        <w:rPr>
          <w:rFonts w:ascii="Times New Roman" w:eastAsia="標楷體" w:hAnsi="Times New Roman" w:cs="Times New Roman"/>
        </w:rPr>
        <w:t>(</w:t>
      </w:r>
      <w:r>
        <w:rPr>
          <w:rFonts w:ascii="Times New Roman" w:eastAsia="標楷體" w:hAnsi="Times New Roman" w:cs="Times New Roman"/>
        </w:rPr>
        <w:t>如表</w:t>
      </w:r>
      <w:r>
        <w:rPr>
          <w:rFonts w:ascii="Times New Roman" w:eastAsia="標楷體" w:hAnsi="Times New Roman" w:cs="Times New Roman"/>
        </w:rPr>
        <w:t>1)</w:t>
      </w:r>
      <w:r>
        <w:rPr>
          <w:rFonts w:ascii="標楷體" w:eastAsia="標楷體" w:hAnsi="標楷體" w:cs="Times New Roman"/>
        </w:rPr>
        <w:t>。</w:t>
      </w:r>
    </w:p>
    <w:p w14:paraId="1E66AC1A" w14:textId="77777777" w:rsidR="00D93FCC" w:rsidRDefault="00D93FCC">
      <w:pPr>
        <w:spacing w:line="360" w:lineRule="auto"/>
        <w:jc w:val="both"/>
        <w:rPr>
          <w:rFonts w:ascii="Times New Roman" w:eastAsia="標楷體" w:hAnsi="Times New Roman" w:cs="Times New Roman"/>
        </w:rPr>
      </w:pPr>
    </w:p>
    <w:p w14:paraId="63E5319E"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調查期間為每年</w:t>
      </w:r>
      <w:r>
        <w:rPr>
          <w:rFonts w:ascii="Times New Roman" w:eastAsia="標楷體" w:hAnsi="Times New Roman" w:cs="Times New Roman"/>
        </w:rPr>
        <w:t>3 - 6</w:t>
      </w:r>
      <w:r>
        <w:rPr>
          <w:rFonts w:ascii="Times New Roman" w:eastAsia="標楷體" w:hAnsi="Times New Roman" w:cs="Times New Roman"/>
        </w:rPr>
        <w:t>月，然而</w:t>
      </w:r>
      <w:r>
        <w:rPr>
          <w:rFonts w:ascii="標楷體" w:eastAsia="標楷體" w:hAnsi="標楷體" w:cs="Times New Roman"/>
        </w:rPr>
        <w:t>，</w:t>
      </w:r>
      <w:r>
        <w:rPr>
          <w:rFonts w:ascii="Times New Roman" w:eastAsia="標楷體" w:hAnsi="Times New Roman" w:cs="Times New Roman"/>
        </w:rPr>
        <w:t>依海拔不同，各樣點進行調查的月份也有差異，分別是：低海拔樣區</w:t>
      </w:r>
      <w:proofErr w:type="gramStart"/>
      <w:r>
        <w:rPr>
          <w:rFonts w:ascii="Times New Roman" w:eastAsia="標楷體" w:hAnsi="Times New Roman" w:cs="Times New Roman"/>
        </w:rPr>
        <w:t>的樣點</w:t>
      </w:r>
      <w:proofErr w:type="gramEnd"/>
      <w:r>
        <w:rPr>
          <w:rFonts w:ascii="Times New Roman" w:eastAsia="標楷體" w:hAnsi="Times New Roman" w:cs="Times New Roman"/>
        </w:rPr>
        <w:t>(</w:t>
      </w:r>
      <w:r>
        <w:rPr>
          <w:rFonts w:ascii="Times New Roman" w:eastAsia="標楷體" w:hAnsi="Times New Roman" w:cs="Times New Roman"/>
        </w:rPr>
        <w:t>海拔</w:t>
      </w:r>
      <w:r>
        <w:rPr>
          <w:rFonts w:ascii="Times New Roman" w:eastAsia="標楷體" w:hAnsi="Times New Roman" w:cs="Times New Roman"/>
        </w:rPr>
        <w:t>&lt; 1,000m)</w:t>
      </w:r>
      <w:r>
        <w:rPr>
          <w:rFonts w:ascii="Times New Roman" w:eastAsia="標楷體" w:hAnsi="Times New Roman" w:cs="Times New Roman"/>
        </w:rPr>
        <w:t>為</w:t>
      </w:r>
      <w:r>
        <w:rPr>
          <w:rFonts w:ascii="Times New Roman" w:eastAsia="標楷體" w:hAnsi="Times New Roman" w:cs="Times New Roman"/>
        </w:rPr>
        <w:t>3</w:t>
      </w:r>
      <w:r>
        <w:rPr>
          <w:rFonts w:ascii="Times New Roman" w:eastAsia="標楷體" w:hAnsi="Times New Roman" w:cs="Times New Roman"/>
        </w:rPr>
        <w:t>月、</w:t>
      </w:r>
      <w:r>
        <w:rPr>
          <w:rFonts w:ascii="Times New Roman" w:eastAsia="標楷體" w:hAnsi="Times New Roman" w:cs="Times New Roman"/>
        </w:rPr>
        <w:t>5</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次；中海拔樣區</w:t>
      </w:r>
      <w:proofErr w:type="gramStart"/>
      <w:r>
        <w:rPr>
          <w:rFonts w:ascii="Times New Roman" w:eastAsia="標楷體" w:hAnsi="Times New Roman" w:cs="Times New Roman"/>
        </w:rPr>
        <w:t>的樣點</w:t>
      </w:r>
      <w:proofErr w:type="gramEnd"/>
      <w:r>
        <w:rPr>
          <w:rFonts w:ascii="Times New Roman" w:eastAsia="標楷體" w:hAnsi="Times New Roman" w:cs="Times New Roman"/>
        </w:rPr>
        <w:t>(1,001 - 2,500m)</w:t>
      </w:r>
      <w:r>
        <w:rPr>
          <w:rFonts w:ascii="Times New Roman" w:eastAsia="標楷體" w:hAnsi="Times New Roman" w:cs="Times New Roman"/>
        </w:rPr>
        <w:t>為</w:t>
      </w:r>
      <w:r>
        <w:rPr>
          <w:rFonts w:ascii="Times New Roman" w:eastAsia="標楷體" w:hAnsi="Times New Roman" w:cs="Times New Roman"/>
        </w:rPr>
        <w:t>4</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次；高海拔樣區</w:t>
      </w:r>
      <w:proofErr w:type="gramStart"/>
      <w:r>
        <w:rPr>
          <w:rFonts w:ascii="Times New Roman" w:eastAsia="標楷體" w:hAnsi="Times New Roman" w:cs="Times New Roman"/>
        </w:rPr>
        <w:t>的樣點</w:t>
      </w:r>
      <w:proofErr w:type="gramEnd"/>
      <w:r>
        <w:rPr>
          <w:rFonts w:ascii="Times New Roman" w:eastAsia="標楷體" w:hAnsi="Times New Roman" w:cs="Times New Roman"/>
        </w:rPr>
        <w:t>(&gt; 2,500m)</w:t>
      </w:r>
      <w:r>
        <w:rPr>
          <w:rFonts w:ascii="Times New Roman" w:eastAsia="標楷體" w:hAnsi="Times New Roman" w:cs="Times New Roman"/>
        </w:rPr>
        <w:t>為</w:t>
      </w:r>
      <w:r>
        <w:rPr>
          <w:rFonts w:ascii="Times New Roman" w:eastAsia="標楷體" w:hAnsi="Times New Roman" w:cs="Times New Roman"/>
        </w:rPr>
        <w:t>5</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次。調查者於每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進行</w:t>
      </w:r>
      <w:r>
        <w:rPr>
          <w:rFonts w:ascii="Times New Roman" w:eastAsia="標楷體" w:hAnsi="Times New Roman" w:cs="Times New Roman"/>
        </w:rPr>
        <w:t>2</w:t>
      </w:r>
      <w:r>
        <w:rPr>
          <w:rFonts w:ascii="Times New Roman" w:eastAsia="標楷體" w:hAnsi="Times New Roman" w:cs="Times New Roman"/>
        </w:rPr>
        <w:t>次調查，每次調查於上午</w:t>
      </w:r>
      <w:r>
        <w:rPr>
          <w:rFonts w:ascii="Times New Roman" w:eastAsia="標楷體" w:hAnsi="Times New Roman" w:cs="Times New Roman"/>
        </w:rPr>
        <w:t>11</w:t>
      </w:r>
      <w:r>
        <w:rPr>
          <w:rFonts w:ascii="Times New Roman" w:eastAsia="標楷體" w:hAnsi="Times New Roman" w:cs="Times New Roman"/>
        </w:rPr>
        <w:t>時之前完成。臺灣獼猴較不活動的時間為上午</w:t>
      </w:r>
      <w:r>
        <w:rPr>
          <w:rFonts w:ascii="Times New Roman" w:eastAsia="標楷體" w:hAnsi="Times New Roman" w:cs="Times New Roman"/>
        </w:rPr>
        <w:t>11</w:t>
      </w:r>
      <w:r>
        <w:rPr>
          <w:rFonts w:ascii="Times New Roman" w:eastAsia="標楷體" w:hAnsi="Times New Roman" w:cs="Times New Roman"/>
        </w:rPr>
        <w:t>時至下午</w:t>
      </w:r>
      <w:r>
        <w:rPr>
          <w:rFonts w:ascii="Times New Roman" w:eastAsia="標楷體" w:hAnsi="Times New Roman" w:cs="Times New Roman"/>
        </w:rPr>
        <w:t>2</w:t>
      </w:r>
      <w:r>
        <w:rPr>
          <w:rFonts w:ascii="Times New Roman" w:eastAsia="標楷體" w:hAnsi="Times New Roman" w:cs="Times New Roman"/>
        </w:rPr>
        <w:t>時</w:t>
      </w:r>
      <w:proofErr w:type="gramStart"/>
      <w:r>
        <w:rPr>
          <w:rFonts w:ascii="Times New Roman" w:eastAsia="標楷體" w:hAnsi="Times New Roman" w:cs="Times New Roman"/>
        </w:rPr>
        <w:t>之間</w:t>
      </w:r>
      <w:r>
        <w:rPr>
          <w:rFonts w:ascii="Times New Roman" w:eastAsia="標楷體" w:hAnsi="Times New Roman" w:cs="Times New Roman"/>
        </w:rPr>
        <w:t>(</w:t>
      </w:r>
      <w:proofErr w:type="gramEnd"/>
      <w:r w:rsidRPr="00BE23B6">
        <w:rPr>
          <w:rFonts w:ascii="Times New Roman" w:eastAsia="標楷體" w:hAnsi="Times New Roman" w:cs="Times New Roman"/>
        </w:rPr>
        <w:t>張</w:t>
      </w:r>
      <w:r>
        <w:rPr>
          <w:rFonts w:ascii="Times New Roman" w:eastAsia="標楷體" w:hAnsi="Times New Roman" w:cs="Times New Roman"/>
        </w:rPr>
        <w:t>等</w:t>
      </w:r>
      <w:r>
        <w:rPr>
          <w:rFonts w:ascii="Times New Roman" w:eastAsia="標楷體" w:hAnsi="Times New Roman" w:cs="Times New Roman"/>
        </w:rPr>
        <w:t xml:space="preserve">2013 ; </w:t>
      </w:r>
      <w:r w:rsidRPr="00BE23B6">
        <w:rPr>
          <w:rFonts w:ascii="Times New Roman" w:eastAsia="標楷體" w:hAnsi="Times New Roman" w:cs="Times New Roman"/>
        </w:rPr>
        <w:t>張</w:t>
      </w:r>
      <w:r>
        <w:rPr>
          <w:rFonts w:ascii="Times New Roman" w:eastAsia="標楷體" w:hAnsi="Times New Roman" w:cs="Times New Roman"/>
        </w:rPr>
        <w:t xml:space="preserve"> 1999) </w:t>
      </w:r>
      <w:r>
        <w:rPr>
          <w:rFonts w:ascii="Times New Roman" w:eastAsia="標楷體" w:hAnsi="Times New Roman" w:cs="Times New Roman"/>
        </w:rPr>
        <w:t>，本</w:t>
      </w:r>
      <w:proofErr w:type="gramStart"/>
      <w:r>
        <w:rPr>
          <w:rFonts w:ascii="Times New Roman" w:eastAsia="標楷體" w:hAnsi="Times New Roman" w:cs="Times New Roman"/>
        </w:rPr>
        <w:t>調查均在早上</w:t>
      </w:r>
      <w:r>
        <w:rPr>
          <w:rFonts w:ascii="Times New Roman" w:eastAsia="標楷體" w:hAnsi="Times New Roman" w:cs="Times New Roman"/>
        </w:rPr>
        <w:t>11</w:t>
      </w:r>
      <w:r>
        <w:rPr>
          <w:rFonts w:ascii="Times New Roman" w:eastAsia="標楷體" w:hAnsi="Times New Roman" w:cs="Times New Roman"/>
        </w:rPr>
        <w:t>時前</w:t>
      </w:r>
      <w:proofErr w:type="gramEnd"/>
      <w:r>
        <w:rPr>
          <w:rFonts w:ascii="Times New Roman" w:eastAsia="標楷體" w:hAnsi="Times New Roman" w:cs="Times New Roman"/>
        </w:rPr>
        <w:t>完成，可配合猴群較</w:t>
      </w:r>
      <w:proofErr w:type="gramStart"/>
      <w:r>
        <w:rPr>
          <w:rFonts w:ascii="Times New Roman" w:eastAsia="標楷體" w:hAnsi="Times New Roman" w:cs="Times New Roman"/>
        </w:rPr>
        <w:t>活躍的</w:t>
      </w:r>
      <w:proofErr w:type="gramEnd"/>
      <w:r>
        <w:rPr>
          <w:rFonts w:ascii="Times New Roman" w:eastAsia="標楷體" w:hAnsi="Times New Roman" w:cs="Times New Roman"/>
        </w:rPr>
        <w:t>時間區段。</w:t>
      </w:r>
    </w:p>
    <w:p w14:paraId="6AAD61DF" w14:textId="77777777" w:rsidR="00D93FCC" w:rsidRDefault="00D93FCC">
      <w:pPr>
        <w:spacing w:line="360" w:lineRule="auto"/>
        <w:ind w:firstLine="482"/>
        <w:jc w:val="both"/>
        <w:rPr>
          <w:rFonts w:ascii="Times New Roman" w:eastAsia="標楷體" w:hAnsi="Times New Roman" w:cs="Times New Roman"/>
        </w:rPr>
      </w:pPr>
    </w:p>
    <w:p w14:paraId="1890A24C" w14:textId="5EA6CC98"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調查者每次在每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進行</w:t>
      </w:r>
      <w:r>
        <w:rPr>
          <w:rFonts w:ascii="Times New Roman" w:eastAsia="標楷體" w:hAnsi="Times New Roman" w:cs="Times New Roman"/>
        </w:rPr>
        <w:t>6</w:t>
      </w:r>
      <w:r>
        <w:rPr>
          <w:rFonts w:ascii="Times New Roman" w:eastAsia="標楷體" w:hAnsi="Times New Roman" w:cs="Times New Roman"/>
        </w:rPr>
        <w:t>分鐘定點觀察，依循調查表</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2)</w:t>
      </w:r>
      <w:r>
        <w:rPr>
          <w:rFonts w:ascii="Times New Roman" w:eastAsia="標楷體" w:hAnsi="Times New Roman" w:cs="Times New Roman"/>
        </w:rPr>
        <w:t>之規定，依序記錄樣區</w:t>
      </w:r>
      <w:proofErr w:type="gramStart"/>
      <w:r>
        <w:rPr>
          <w:rFonts w:ascii="Times New Roman" w:eastAsia="標楷體" w:hAnsi="Times New Roman" w:cs="Times New Roman"/>
        </w:rPr>
        <w:t>和樣點名稱</w:t>
      </w:r>
      <w:proofErr w:type="gramEnd"/>
      <w:r>
        <w:rPr>
          <w:rFonts w:ascii="Times New Roman" w:eastAsia="標楷體" w:hAnsi="Times New Roman" w:cs="Times New Roman"/>
        </w:rPr>
        <w:t>、編號、座標、調查日期、開始時間、數量</w:t>
      </w:r>
      <w:r>
        <w:rPr>
          <w:rFonts w:ascii="Times New Roman" w:eastAsia="標楷體" w:hAnsi="Times New Roman" w:cs="Times New Roman"/>
        </w:rPr>
        <w:t>(</w:t>
      </w:r>
      <w:r>
        <w:rPr>
          <w:rFonts w:ascii="Times New Roman" w:eastAsia="標楷體" w:hAnsi="Times New Roman" w:cs="Times New Roman"/>
        </w:rPr>
        <w:t>無、孤猴、猴群</w:t>
      </w:r>
      <w:r>
        <w:rPr>
          <w:rFonts w:ascii="Times New Roman" w:eastAsia="標楷體" w:hAnsi="Times New Roman" w:cs="Times New Roman"/>
        </w:rPr>
        <w:t>)</w:t>
      </w:r>
      <w:r>
        <w:rPr>
          <w:rFonts w:ascii="Times New Roman" w:eastAsia="標楷體" w:hAnsi="Times New Roman" w:cs="Times New Roman"/>
        </w:rPr>
        <w:t>、距離區段、叫聲</w:t>
      </w:r>
      <w:r>
        <w:rPr>
          <w:rFonts w:ascii="Times New Roman" w:eastAsia="標楷體" w:hAnsi="Times New Roman" w:cs="Times New Roman"/>
        </w:rPr>
        <w:t>(</w:t>
      </w:r>
      <w:r>
        <w:rPr>
          <w:rFonts w:ascii="Times New Roman" w:eastAsia="標楷體" w:hAnsi="Times New Roman" w:cs="Times New Roman"/>
        </w:rPr>
        <w:t>有、無</w:t>
      </w:r>
      <w:r>
        <w:rPr>
          <w:rFonts w:ascii="Times New Roman" w:eastAsia="標楷體" w:hAnsi="Times New Roman" w:cs="Times New Roman"/>
        </w:rPr>
        <w:t>)</w:t>
      </w:r>
      <w:r w:rsidR="00296B49">
        <w:rPr>
          <w:rFonts w:ascii="Times New Roman" w:eastAsia="標楷體" w:hAnsi="Times New Roman" w:cs="Times New Roman"/>
        </w:rPr>
        <w:t>、棲地類型。並且在每</w:t>
      </w:r>
      <w:r>
        <w:rPr>
          <w:rFonts w:ascii="Times New Roman" w:eastAsia="標楷體" w:hAnsi="Times New Roman" w:cs="Times New Roman"/>
        </w:rPr>
        <w:t>次調查時拍攝各樣點</w:t>
      </w:r>
      <w:r>
        <w:rPr>
          <w:rFonts w:ascii="Times New Roman" w:eastAsia="標楷體" w:hAnsi="Times New Roman" w:cs="Times New Roman"/>
        </w:rPr>
        <w:t>4</w:t>
      </w:r>
      <w:r>
        <w:rPr>
          <w:rFonts w:ascii="Times New Roman" w:eastAsia="標楷體" w:hAnsi="Times New Roman" w:cs="Times New Roman"/>
        </w:rPr>
        <w:t>個方位共計</w:t>
      </w:r>
      <w:r>
        <w:rPr>
          <w:rFonts w:ascii="Times New Roman" w:eastAsia="標楷體" w:hAnsi="Times New Roman" w:cs="Times New Roman"/>
        </w:rPr>
        <w:t>4</w:t>
      </w:r>
      <w:r>
        <w:rPr>
          <w:rFonts w:ascii="Times New Roman" w:eastAsia="標楷體" w:hAnsi="Times New Roman" w:cs="Times New Roman"/>
        </w:rPr>
        <w:t>張的環境照片</w:t>
      </w:r>
      <w:r>
        <w:rPr>
          <w:rFonts w:ascii="標楷體" w:eastAsia="標楷體" w:hAnsi="標楷體" w:cs="Times New Roman"/>
        </w:rPr>
        <w:t>，</w:t>
      </w:r>
      <w:proofErr w:type="gramStart"/>
      <w:r>
        <w:rPr>
          <w:rFonts w:ascii="Times New Roman" w:eastAsia="標楷體" w:hAnsi="Times New Roman" w:cs="Times New Roman"/>
        </w:rPr>
        <w:t>此外</w:t>
      </w:r>
      <w:r>
        <w:rPr>
          <w:rFonts w:ascii="標楷體" w:eastAsia="標楷體" w:hAnsi="標楷體" w:cs="Times New Roman"/>
        </w:rPr>
        <w:t>，</w:t>
      </w:r>
      <w:proofErr w:type="gramEnd"/>
      <w:r>
        <w:rPr>
          <w:rFonts w:ascii="Times New Roman" w:eastAsia="標楷體" w:hAnsi="Times New Roman" w:cs="Times New Roman"/>
        </w:rPr>
        <w:t>每次調查也需要拍攝在該</w:t>
      </w:r>
      <w:proofErr w:type="gramStart"/>
      <w:r>
        <w:rPr>
          <w:rFonts w:ascii="Times New Roman" w:eastAsia="標楷體" w:hAnsi="Times New Roman" w:cs="Times New Roman"/>
        </w:rPr>
        <w:t>調查樣點的</w:t>
      </w:r>
      <w:proofErr w:type="gramEnd"/>
      <w:r>
        <w:rPr>
          <w:rFonts w:ascii="Times New Roman" w:eastAsia="標楷體" w:hAnsi="Times New Roman" w:cs="Times New Roman"/>
        </w:rPr>
        <w:t>GPS</w:t>
      </w:r>
      <w:r>
        <w:rPr>
          <w:rFonts w:ascii="Times New Roman" w:eastAsia="標楷體" w:hAnsi="Times New Roman" w:cs="Times New Roman"/>
        </w:rPr>
        <w:t>座標照片。在猴</w:t>
      </w:r>
      <w:proofErr w:type="gramStart"/>
      <w:r>
        <w:rPr>
          <w:rFonts w:ascii="Times New Roman" w:eastAsia="標楷體" w:hAnsi="Times New Roman" w:cs="Times New Roman"/>
        </w:rPr>
        <w:t>群或孤猴</w:t>
      </w:r>
      <w:proofErr w:type="gramEnd"/>
      <w:r>
        <w:rPr>
          <w:rFonts w:ascii="Times New Roman" w:eastAsia="標楷體" w:hAnsi="Times New Roman" w:cs="Times New Roman"/>
        </w:rPr>
        <w:t>的判斷部分，</w:t>
      </w:r>
      <w:proofErr w:type="gramStart"/>
      <w:r>
        <w:rPr>
          <w:rFonts w:ascii="Times New Roman" w:eastAsia="標楷體" w:hAnsi="Times New Roman" w:cs="Times New Roman"/>
        </w:rPr>
        <w:t>一</w:t>
      </w:r>
      <w:proofErr w:type="gramEnd"/>
      <w:r>
        <w:rPr>
          <w:rFonts w:ascii="Times New Roman" w:eastAsia="標楷體" w:hAnsi="Times New Roman" w:cs="Times New Roman"/>
        </w:rPr>
        <w:t>般若觀察到</w:t>
      </w:r>
      <w:r>
        <w:rPr>
          <w:rFonts w:ascii="Times New Roman" w:eastAsia="標楷體" w:hAnsi="Times New Roman" w:cs="Times New Roman"/>
        </w:rPr>
        <w:t>2</w:t>
      </w:r>
      <w:r>
        <w:rPr>
          <w:rFonts w:ascii="Times New Roman" w:eastAsia="標楷體" w:hAnsi="Times New Roman" w:cs="Times New Roman"/>
        </w:rPr>
        <w:t>隻</w:t>
      </w:r>
      <w:r>
        <w:rPr>
          <w:rFonts w:ascii="Times New Roman" w:eastAsia="標楷體" w:hAnsi="Times New Roman" w:cs="Times New Roman"/>
        </w:rPr>
        <w:t>(</w:t>
      </w:r>
      <w:r>
        <w:rPr>
          <w:rFonts w:ascii="Times New Roman" w:eastAsia="標楷體" w:hAnsi="Times New Roman" w:cs="Times New Roman"/>
        </w:rPr>
        <w:t>含</w:t>
      </w:r>
      <w:r>
        <w:rPr>
          <w:rFonts w:ascii="Times New Roman" w:eastAsia="標楷體" w:hAnsi="Times New Roman" w:cs="Times New Roman"/>
        </w:rPr>
        <w:t>)</w:t>
      </w:r>
      <w:r>
        <w:rPr>
          <w:rFonts w:ascii="Times New Roman" w:eastAsia="標楷體" w:hAnsi="Times New Roman" w:cs="Times New Roman"/>
        </w:rPr>
        <w:t>以上的個體即</w:t>
      </w:r>
      <w:proofErr w:type="gramStart"/>
      <w:r>
        <w:rPr>
          <w:rFonts w:ascii="Times New Roman" w:eastAsia="標楷體" w:hAnsi="Times New Roman" w:cs="Times New Roman"/>
        </w:rPr>
        <w:t>判定為猴群</w:t>
      </w:r>
      <w:proofErr w:type="gramEnd"/>
      <w:r>
        <w:rPr>
          <w:rFonts w:ascii="Times New Roman" w:eastAsia="標楷體" w:hAnsi="Times New Roman" w:cs="Times New Roman"/>
        </w:rPr>
        <w:t>。由於猴群是母系社會，群</w:t>
      </w:r>
      <w:proofErr w:type="gramStart"/>
      <w:r>
        <w:rPr>
          <w:rFonts w:ascii="Times New Roman" w:eastAsia="標楷體" w:hAnsi="Times New Roman" w:cs="Times New Roman"/>
        </w:rPr>
        <w:t>中雌猴</w:t>
      </w:r>
      <w:proofErr w:type="gramEnd"/>
      <w:r>
        <w:rPr>
          <w:rFonts w:ascii="Times New Roman" w:eastAsia="標楷體" w:hAnsi="Times New Roman" w:cs="Times New Roman"/>
        </w:rPr>
        <w:t>和未成年猴通常留在群內</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，若僅觀察到</w:t>
      </w:r>
      <w:r>
        <w:rPr>
          <w:rFonts w:ascii="Times New Roman" w:eastAsia="標楷體" w:hAnsi="Times New Roman" w:cs="Times New Roman"/>
        </w:rPr>
        <w:t>1</w:t>
      </w:r>
      <w:proofErr w:type="gramStart"/>
      <w:r>
        <w:rPr>
          <w:rFonts w:ascii="Times New Roman" w:eastAsia="標楷體" w:hAnsi="Times New Roman" w:cs="Times New Roman"/>
        </w:rPr>
        <w:t>隻雌猴或</w:t>
      </w:r>
      <w:proofErr w:type="gramEnd"/>
      <w:r>
        <w:rPr>
          <w:rFonts w:ascii="Times New Roman" w:eastAsia="標楷體" w:hAnsi="Times New Roman" w:cs="Times New Roman"/>
        </w:rPr>
        <w:t>未成年猴即</w:t>
      </w:r>
      <w:proofErr w:type="gramStart"/>
      <w:r>
        <w:rPr>
          <w:rFonts w:ascii="Times New Roman" w:eastAsia="標楷體" w:hAnsi="Times New Roman" w:cs="Times New Roman"/>
        </w:rPr>
        <w:t>判斷為猴群</w:t>
      </w:r>
      <w:proofErr w:type="gramEnd"/>
      <w:r>
        <w:rPr>
          <w:rFonts w:ascii="Times New Roman" w:eastAsia="標楷體" w:hAnsi="Times New Roman" w:cs="Times New Roman"/>
        </w:rPr>
        <w:t>；若僅觀察到</w:t>
      </w:r>
      <w:r>
        <w:rPr>
          <w:rFonts w:ascii="Times New Roman" w:eastAsia="標楷體" w:hAnsi="Times New Roman" w:cs="Times New Roman"/>
        </w:rPr>
        <w:t>1</w:t>
      </w:r>
      <w:proofErr w:type="gramStart"/>
      <w:r>
        <w:rPr>
          <w:rFonts w:ascii="Times New Roman" w:eastAsia="標楷體" w:hAnsi="Times New Roman" w:cs="Times New Roman"/>
        </w:rPr>
        <w:t>隻雄猴</w:t>
      </w:r>
      <w:proofErr w:type="gramEnd"/>
      <w:r>
        <w:rPr>
          <w:rFonts w:ascii="Times New Roman" w:eastAsia="標楷體" w:hAnsi="Times New Roman" w:cs="Times New Roman"/>
        </w:rPr>
        <w:t>，則需同時多處傳出叫聲或多處樹枝大力晃動，才會</w:t>
      </w:r>
      <w:proofErr w:type="gramStart"/>
      <w:r>
        <w:rPr>
          <w:rFonts w:ascii="Times New Roman" w:eastAsia="標楷體" w:hAnsi="Times New Roman" w:cs="Times New Roman"/>
        </w:rPr>
        <w:t>判斷為猴群</w:t>
      </w:r>
      <w:proofErr w:type="gramEnd"/>
      <w:r>
        <w:rPr>
          <w:rFonts w:ascii="Times New Roman" w:eastAsia="標楷體" w:hAnsi="Times New Roman" w:cs="Times New Roman"/>
        </w:rPr>
        <w:t>。</w:t>
      </w:r>
    </w:p>
    <w:p w14:paraId="7FAF01DE" w14:textId="77777777" w:rsidR="00D93FCC" w:rsidRDefault="00D93FCC">
      <w:pPr>
        <w:spacing w:line="360" w:lineRule="auto"/>
        <w:ind w:firstLine="482"/>
        <w:jc w:val="both"/>
        <w:rPr>
          <w:rFonts w:ascii="Times New Roman" w:eastAsia="標楷體" w:hAnsi="Times New Roman" w:cs="Times New Roman"/>
        </w:rPr>
      </w:pPr>
    </w:p>
    <w:p w14:paraId="77E78DB1"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w:t>
      </w:r>
      <w:proofErr w:type="gramStart"/>
      <w:r>
        <w:rPr>
          <w:rFonts w:ascii="Times New Roman" w:eastAsia="標楷體" w:hAnsi="Times New Roman" w:cs="Times New Roman"/>
        </w:rPr>
        <w:t>猴群數的</w:t>
      </w:r>
      <w:proofErr w:type="gramEnd"/>
      <w:r>
        <w:rPr>
          <w:rFonts w:ascii="Times New Roman" w:eastAsia="標楷體" w:hAnsi="Times New Roman" w:cs="Times New Roman"/>
        </w:rPr>
        <w:t>判斷上，依據研究人員長期的野外調查經驗，每一次調查在一樣點停留</w:t>
      </w:r>
      <w:r>
        <w:rPr>
          <w:rFonts w:ascii="Times New Roman" w:eastAsia="標楷體" w:hAnsi="Times New Roman" w:cs="Times New Roman"/>
        </w:rPr>
        <w:t>6</w:t>
      </w:r>
      <w:r>
        <w:rPr>
          <w:rFonts w:ascii="Times New Roman" w:eastAsia="標楷體" w:hAnsi="Times New Roman" w:cs="Times New Roman"/>
        </w:rPr>
        <w:t>分鐘的調查時間內會遇到</w:t>
      </w:r>
      <w:r>
        <w:rPr>
          <w:rFonts w:ascii="Times New Roman" w:eastAsia="標楷體" w:hAnsi="Times New Roman" w:cs="Times New Roman"/>
        </w:rPr>
        <w:t>2</w:t>
      </w:r>
      <w:r>
        <w:rPr>
          <w:rFonts w:ascii="Times New Roman" w:eastAsia="標楷體" w:hAnsi="Times New Roman" w:cs="Times New Roman"/>
        </w:rPr>
        <w:t>群以上的獼猴機率非常小，再加上若未長期追蹤猴群並辨認個體，要區分不同的猴群是非常困難的，因此本計畫將每一次於每一個樣點進行調查時，會記錄到</w:t>
      </w:r>
      <w:proofErr w:type="gramStart"/>
      <w:r>
        <w:rPr>
          <w:rFonts w:ascii="Times New Roman" w:eastAsia="標楷體" w:hAnsi="Times New Roman" w:cs="Times New Roman"/>
        </w:rPr>
        <w:t>之猴群數</w:t>
      </w:r>
      <w:proofErr w:type="gramEnd"/>
      <w:r>
        <w:rPr>
          <w:rFonts w:ascii="Times New Roman" w:eastAsia="標楷體" w:hAnsi="Times New Roman" w:cs="Times New Roman"/>
        </w:rPr>
        <w:t>視為</w:t>
      </w:r>
      <w:r>
        <w:rPr>
          <w:rFonts w:ascii="Times New Roman" w:eastAsia="標楷體" w:hAnsi="Times New Roman" w:cs="Times New Roman"/>
        </w:rPr>
        <w:t>1</w:t>
      </w:r>
      <w:r>
        <w:rPr>
          <w:rFonts w:ascii="Times New Roman" w:eastAsia="標楷體" w:hAnsi="Times New Roman" w:cs="Times New Roman"/>
        </w:rPr>
        <w:t>群，以減少人為判斷的偏差。</w:t>
      </w:r>
      <w:proofErr w:type="gramStart"/>
      <w:r>
        <w:rPr>
          <w:rFonts w:ascii="Times New Roman" w:eastAsia="標楷體" w:hAnsi="Times New Roman" w:cs="Times New Roman"/>
        </w:rPr>
        <w:t>人猴間的</w:t>
      </w:r>
      <w:proofErr w:type="gramEnd"/>
      <w:r>
        <w:rPr>
          <w:rFonts w:ascii="Times New Roman" w:eastAsia="標楷體" w:hAnsi="Times New Roman" w:cs="Times New Roman"/>
        </w:rPr>
        <w:t>水平直線距離，</w:t>
      </w:r>
      <w:proofErr w:type="gramStart"/>
      <w:r>
        <w:rPr>
          <w:rFonts w:ascii="Times New Roman" w:eastAsia="標楷體" w:hAnsi="Times New Roman" w:cs="Times New Roman"/>
        </w:rPr>
        <w:t>是指猴群</w:t>
      </w:r>
      <w:proofErr w:type="gramEnd"/>
      <w:r>
        <w:rPr>
          <w:rFonts w:ascii="Times New Roman" w:eastAsia="標楷體" w:hAnsi="Times New Roman" w:cs="Times New Roman"/>
        </w:rPr>
        <w:t>中第一隻被發現的獼猴個體與調查者的水平直線距離，調查時用</w:t>
      </w:r>
      <w:r>
        <w:rPr>
          <w:rFonts w:ascii="Times New Roman" w:eastAsia="標楷體" w:hAnsi="Times New Roman" w:cs="Times New Roman"/>
        </w:rPr>
        <w:t>0 - 25 m</w:t>
      </w:r>
      <w:r>
        <w:rPr>
          <w:rFonts w:ascii="Times New Roman" w:eastAsia="標楷體" w:hAnsi="Times New Roman" w:cs="Times New Roman"/>
        </w:rPr>
        <w:t>、</w:t>
      </w:r>
      <w:r>
        <w:rPr>
          <w:rFonts w:ascii="Times New Roman" w:eastAsia="標楷體" w:hAnsi="Times New Roman" w:cs="Times New Roman"/>
        </w:rPr>
        <w:t>26 - 100 m</w:t>
      </w:r>
      <w:r>
        <w:rPr>
          <w:rFonts w:ascii="Times New Roman" w:eastAsia="標楷體" w:hAnsi="Times New Roman" w:cs="Times New Roman"/>
        </w:rPr>
        <w:t>及</w:t>
      </w:r>
      <w:r>
        <w:rPr>
          <w:rFonts w:ascii="Times New Roman" w:eastAsia="標楷體" w:hAnsi="Times New Roman" w:cs="Times New Roman"/>
        </w:rPr>
        <w:t xml:space="preserve">&gt;100 m </w:t>
      </w:r>
      <w:r>
        <w:rPr>
          <w:rFonts w:ascii="Times New Roman" w:eastAsia="標楷體" w:hAnsi="Times New Roman" w:cs="Times New Roman"/>
        </w:rPr>
        <w:t>這</w:t>
      </w:r>
      <w:r>
        <w:rPr>
          <w:rFonts w:ascii="Times New Roman" w:eastAsia="標楷體" w:hAnsi="Times New Roman" w:cs="Times New Roman"/>
        </w:rPr>
        <w:t>3</w:t>
      </w:r>
      <w:r>
        <w:rPr>
          <w:rFonts w:ascii="Times New Roman" w:eastAsia="標楷體" w:hAnsi="Times New Roman" w:cs="Times New Roman"/>
        </w:rPr>
        <w:t>個距離區段記錄，估計距離係採用目測的方式。</w:t>
      </w:r>
    </w:p>
    <w:p w14:paraId="0933BCCF" w14:textId="77777777" w:rsidR="00D93FCC" w:rsidRDefault="00D93FCC">
      <w:pPr>
        <w:spacing w:line="360" w:lineRule="auto"/>
        <w:ind w:firstLine="482"/>
        <w:jc w:val="both"/>
        <w:rPr>
          <w:rFonts w:ascii="Times New Roman" w:eastAsia="標楷體" w:hAnsi="Times New Roman" w:cs="Times New Roman"/>
        </w:rPr>
      </w:pPr>
    </w:p>
    <w:p w14:paraId="20DF0E45" w14:textId="43E96F78"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臺灣僅有一種獼猴，且其體型大、群體活動時常會發出聲音、個體在樹枝間移動時常會造成枝條大幅度的擺動，再加上參與之</w:t>
      </w:r>
      <w:proofErr w:type="gramStart"/>
      <w:r w:rsidR="00C0537D">
        <w:rPr>
          <w:rFonts w:ascii="Times New Roman" w:eastAsia="標楷體" w:hAnsi="Times New Roman" w:cs="Times New Roman"/>
        </w:rPr>
        <w:t>森林</w:t>
      </w:r>
      <w:r>
        <w:rPr>
          <w:rFonts w:ascii="Times New Roman" w:eastAsia="標楷體" w:hAnsi="Times New Roman" w:cs="Times New Roman"/>
        </w:rPr>
        <w:t>護管員</w:t>
      </w:r>
      <w:proofErr w:type="gramEnd"/>
      <w:r>
        <w:rPr>
          <w:rFonts w:ascii="Times New Roman" w:eastAsia="標楷體" w:hAnsi="Times New Roman" w:cs="Times New Roman"/>
        </w:rPr>
        <w:t>平常就有在野外觀察與活動，因此若調查時有獼猴出現</w:t>
      </w:r>
      <w:proofErr w:type="gramStart"/>
      <w:r>
        <w:rPr>
          <w:rFonts w:ascii="Times New Roman" w:eastAsia="標楷體" w:hAnsi="Times New Roman" w:cs="Times New Roman"/>
        </w:rPr>
        <w:t>應均有察覺</w:t>
      </w:r>
      <w:proofErr w:type="gramEnd"/>
      <w:r>
        <w:rPr>
          <w:rFonts w:ascii="Times New Roman" w:eastAsia="標楷體" w:hAnsi="Times New Roman" w:cs="Times New Roman"/>
        </w:rPr>
        <w:t>之能力。為了加強</w:t>
      </w:r>
      <w:proofErr w:type="gramStart"/>
      <w:r w:rsidR="00C0537D">
        <w:rPr>
          <w:rFonts w:ascii="Times New Roman" w:eastAsia="標楷體" w:hAnsi="Times New Roman" w:cs="Times New Roman"/>
        </w:rPr>
        <w:t>森林</w:t>
      </w:r>
      <w:r>
        <w:rPr>
          <w:rFonts w:ascii="Times New Roman" w:eastAsia="標楷體" w:hAnsi="Times New Roman" w:cs="Times New Roman"/>
        </w:rPr>
        <w:t>護管員</w:t>
      </w:r>
      <w:proofErr w:type="gramEnd"/>
      <w:r>
        <w:rPr>
          <w:rFonts w:ascii="Times New Roman" w:eastAsia="標楷體" w:hAnsi="Times New Roman" w:cs="Times New Roman"/>
        </w:rPr>
        <w:t>區分猴群和</w:t>
      </w:r>
      <w:proofErr w:type="gramStart"/>
      <w:r>
        <w:rPr>
          <w:rFonts w:ascii="Times New Roman" w:eastAsia="標楷體" w:hAnsi="Times New Roman" w:cs="Times New Roman"/>
        </w:rPr>
        <w:t>孤猴</w:t>
      </w:r>
      <w:proofErr w:type="gramEnd"/>
      <w:r>
        <w:rPr>
          <w:rFonts w:ascii="Times New Roman" w:eastAsia="標楷體" w:hAnsi="Times New Roman" w:cs="Times New Roman"/>
        </w:rPr>
        <w:t>以及正確記錄的能力，本團隊除製作調查說明文宣廣發給</w:t>
      </w:r>
      <w:proofErr w:type="gramStart"/>
      <w:r w:rsidR="00C0537D">
        <w:rPr>
          <w:rFonts w:ascii="Times New Roman" w:eastAsia="標楷體" w:hAnsi="Times New Roman" w:cs="Times New Roman"/>
        </w:rPr>
        <w:t>森林</w:t>
      </w:r>
      <w:r>
        <w:rPr>
          <w:rFonts w:ascii="Times New Roman" w:eastAsia="標楷體" w:hAnsi="Times New Roman" w:cs="Times New Roman"/>
        </w:rPr>
        <w:t>護管員</w:t>
      </w:r>
      <w:proofErr w:type="gramEnd"/>
      <w:r>
        <w:rPr>
          <w:rFonts w:ascii="Times New Roman" w:eastAsia="標楷體" w:hAnsi="Times New Roman" w:cs="Times New Roman"/>
        </w:rPr>
        <w:t>參考之外，也舉辦調查訓練班加強說明調查注意事項，以增進</w:t>
      </w:r>
      <w:r w:rsidR="00C0537D">
        <w:rPr>
          <w:rFonts w:ascii="Times New Roman" w:eastAsia="標楷體" w:hAnsi="Times New Roman" w:cs="Times New Roman"/>
        </w:rPr>
        <w:t>其</w:t>
      </w:r>
      <w:r>
        <w:rPr>
          <w:rFonts w:ascii="Times New Roman" w:eastAsia="標楷體" w:hAnsi="Times New Roman" w:cs="Times New Roman"/>
        </w:rPr>
        <w:t>進行此項調查的能力。</w:t>
      </w:r>
    </w:p>
    <w:p w14:paraId="283321F8" w14:textId="77777777" w:rsidR="00D93FCC" w:rsidRDefault="00D93FCC">
      <w:pPr>
        <w:spacing w:line="360" w:lineRule="auto"/>
        <w:jc w:val="both"/>
        <w:rPr>
          <w:rFonts w:ascii="Times New Roman" w:eastAsia="標楷體" w:hAnsi="Times New Roman" w:cs="Times New Roman"/>
        </w:rPr>
      </w:pPr>
    </w:p>
    <w:p w14:paraId="4CAAE3B6" w14:textId="77777777" w:rsidR="00D93FCC" w:rsidRDefault="002435EC" w:rsidP="0059745B">
      <w:pPr>
        <w:spacing w:line="360" w:lineRule="auto"/>
        <w:jc w:val="both"/>
        <w:outlineLvl w:val="2"/>
        <w:rPr>
          <w:rFonts w:ascii="Times New Roman" w:eastAsia="標楷體" w:hAnsi="Times New Roman" w:cs="Times New Roman"/>
          <w:b/>
          <w:sz w:val="28"/>
        </w:rPr>
      </w:pPr>
      <w:bookmarkStart w:id="981" w:name="_Toc187050772"/>
      <w:r>
        <w:rPr>
          <w:rFonts w:ascii="Times New Roman" w:eastAsia="標楷體" w:hAnsi="Times New Roman" w:cs="Times New Roman"/>
          <w:b/>
          <w:sz w:val="28"/>
        </w:rPr>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調查資料的回傳和檢核</w:t>
      </w:r>
      <w:bookmarkEnd w:id="981"/>
    </w:p>
    <w:p w14:paraId="52EE94EF" w14:textId="054C236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調查完成之後，各分署將</w:t>
      </w:r>
      <w:r>
        <w:rPr>
          <w:rFonts w:ascii="Times New Roman" w:eastAsia="標楷體" w:hAnsi="Times New Roman" w:cs="Times New Roman"/>
        </w:rPr>
        <w:t>1.</w:t>
      </w:r>
      <w:r>
        <w:rPr>
          <w:rFonts w:ascii="Times New Roman" w:eastAsia="標楷體" w:hAnsi="Times New Roman" w:cs="Times New Roman"/>
        </w:rPr>
        <w:t>調查結果彙整後的</w:t>
      </w:r>
      <w:r>
        <w:rPr>
          <w:rFonts w:ascii="Times New Roman" w:eastAsia="標楷體" w:hAnsi="Times New Roman" w:cs="Times New Roman"/>
        </w:rPr>
        <w:t xml:space="preserve">Excel </w:t>
      </w:r>
      <w:r>
        <w:rPr>
          <w:rFonts w:ascii="Times New Roman" w:eastAsia="標楷體" w:hAnsi="Times New Roman" w:cs="Times New Roman"/>
        </w:rPr>
        <w:t>檔案；</w:t>
      </w:r>
      <w:r>
        <w:rPr>
          <w:rFonts w:ascii="Times New Roman" w:eastAsia="標楷體" w:hAnsi="Times New Roman" w:cs="Times New Roman"/>
        </w:rPr>
        <w:t>2.</w:t>
      </w:r>
      <w:r>
        <w:rPr>
          <w:rFonts w:ascii="Times New Roman" w:eastAsia="標楷體" w:hAnsi="Times New Roman" w:cs="Times New Roman"/>
        </w:rPr>
        <w:t>原始調查記錄表掃描後的</w:t>
      </w:r>
      <w:r>
        <w:rPr>
          <w:rFonts w:ascii="Times New Roman" w:eastAsia="標楷體" w:hAnsi="Times New Roman" w:cs="Times New Roman"/>
        </w:rPr>
        <w:t>PDF</w:t>
      </w:r>
      <w:r>
        <w:rPr>
          <w:rFonts w:ascii="Times New Roman" w:eastAsia="標楷體" w:hAnsi="Times New Roman" w:cs="Times New Roman"/>
        </w:rPr>
        <w:t>檔案；</w:t>
      </w:r>
      <w:r>
        <w:rPr>
          <w:rFonts w:ascii="Times New Roman" w:eastAsia="標楷體" w:hAnsi="Times New Roman" w:cs="Times New Roman"/>
        </w:rPr>
        <w:t>3.</w:t>
      </w:r>
      <w:r>
        <w:rPr>
          <w:rFonts w:ascii="Times New Roman" w:eastAsia="標楷體" w:hAnsi="Times New Roman" w:cs="Times New Roman"/>
        </w:rPr>
        <w:t>每</w:t>
      </w:r>
      <w:proofErr w:type="gramStart"/>
      <w:r>
        <w:rPr>
          <w:rFonts w:ascii="Times New Roman" w:eastAsia="標楷體" w:hAnsi="Times New Roman" w:cs="Times New Roman"/>
        </w:rPr>
        <w:t>個樣點</w:t>
      </w:r>
      <w:proofErr w:type="gramEnd"/>
      <w:r w:rsidR="00296B49">
        <w:rPr>
          <w:rFonts w:ascii="Times New Roman" w:eastAsia="標楷體" w:hAnsi="Times New Roman" w:cs="Times New Roman"/>
        </w:rPr>
        <w:t>的</w:t>
      </w:r>
      <w:r>
        <w:rPr>
          <w:rFonts w:ascii="Times New Roman" w:eastAsia="標楷體" w:hAnsi="Times New Roman" w:cs="Times New Roman"/>
        </w:rPr>
        <w:t>4</w:t>
      </w:r>
      <w:r>
        <w:rPr>
          <w:rFonts w:ascii="Times New Roman" w:eastAsia="標楷體" w:hAnsi="Times New Roman" w:cs="Times New Roman"/>
        </w:rPr>
        <w:t>張環境照片；</w:t>
      </w:r>
      <w:r>
        <w:rPr>
          <w:rFonts w:ascii="Times New Roman" w:eastAsia="標楷體" w:hAnsi="Times New Roman" w:cs="Times New Roman"/>
        </w:rPr>
        <w:t>4.</w:t>
      </w:r>
      <w:r>
        <w:rPr>
          <w:rFonts w:ascii="Times New Roman" w:eastAsia="標楷體" w:hAnsi="Times New Roman" w:cs="Times New Roman"/>
        </w:rPr>
        <w:t>顯示</w:t>
      </w:r>
      <w:proofErr w:type="gramStart"/>
      <w:r>
        <w:rPr>
          <w:rFonts w:ascii="Times New Roman" w:eastAsia="標楷體" w:hAnsi="Times New Roman" w:cs="Times New Roman"/>
        </w:rPr>
        <w:t>調查樣點座標</w:t>
      </w:r>
      <w:proofErr w:type="gramEnd"/>
      <w:r>
        <w:rPr>
          <w:rFonts w:ascii="Times New Roman" w:eastAsia="標楷體" w:hAnsi="Times New Roman" w:cs="Times New Roman"/>
        </w:rPr>
        <w:t>的</w:t>
      </w:r>
      <w:r>
        <w:rPr>
          <w:rFonts w:ascii="Times New Roman" w:eastAsia="標楷體" w:hAnsi="Times New Roman" w:cs="Times New Roman"/>
        </w:rPr>
        <w:t>GPS</w:t>
      </w:r>
      <w:r>
        <w:rPr>
          <w:rFonts w:ascii="Times New Roman" w:eastAsia="標楷體" w:hAnsi="Times New Roman" w:cs="Times New Roman"/>
        </w:rPr>
        <w:t>照片，回傳給生多所進行資料的檢核與分析工作。資料檢核流程圖詳見圖</w:t>
      </w:r>
      <w:r>
        <w:rPr>
          <w:rFonts w:ascii="Times New Roman" w:eastAsia="標楷體" w:hAnsi="Times New Roman" w:cs="Times New Roman"/>
        </w:rPr>
        <w:t>1</w:t>
      </w:r>
      <w:r>
        <w:rPr>
          <w:rFonts w:ascii="Times New Roman" w:eastAsia="標楷體" w:hAnsi="Times New Roman" w:cs="Times New Roman"/>
        </w:rPr>
        <w:t>，檢核項目包括：</w:t>
      </w:r>
      <w:r>
        <w:rPr>
          <w:rFonts w:ascii="Times New Roman" w:eastAsia="標楷體" w:hAnsi="Times New Roman" w:cs="Times New Roman"/>
        </w:rPr>
        <w:t>1.</w:t>
      </w:r>
      <w:r>
        <w:rPr>
          <w:rFonts w:ascii="Times New Roman" w:eastAsia="標楷體" w:hAnsi="Times New Roman" w:cs="Times New Roman"/>
        </w:rPr>
        <w:t>記錄的資料是否有缺漏、</w:t>
      </w:r>
      <w:r>
        <w:rPr>
          <w:rFonts w:ascii="Times New Roman" w:eastAsia="標楷體" w:hAnsi="Times New Roman" w:cs="Times New Roman"/>
        </w:rPr>
        <w:t>2.</w:t>
      </w:r>
      <w:r>
        <w:rPr>
          <w:rFonts w:ascii="Times New Roman" w:eastAsia="標楷體" w:hAnsi="Times New Roman" w:cs="Times New Roman"/>
        </w:rPr>
        <w:t>調查月份是否在</w:t>
      </w:r>
      <w:r>
        <w:rPr>
          <w:rFonts w:ascii="Times New Roman" w:eastAsia="標楷體" w:hAnsi="Times New Roman" w:cs="Times New Roman"/>
        </w:rPr>
        <w:t>3 - 6</w:t>
      </w:r>
      <w:r>
        <w:rPr>
          <w:rFonts w:ascii="Times New Roman" w:eastAsia="標楷體" w:hAnsi="Times New Roman" w:cs="Times New Roman"/>
        </w:rPr>
        <w:t>月間、</w:t>
      </w:r>
      <w:r>
        <w:rPr>
          <w:rFonts w:ascii="Times New Roman" w:eastAsia="標楷體" w:hAnsi="Times New Roman" w:cs="Times New Roman"/>
        </w:rPr>
        <w:t>3.</w:t>
      </w:r>
      <w:r>
        <w:rPr>
          <w:rFonts w:ascii="Times New Roman" w:eastAsia="標楷體" w:hAnsi="Times New Roman" w:cs="Times New Roman"/>
        </w:rPr>
        <w:t>同一旅次同一樣區的調查日期是否在</w:t>
      </w:r>
      <w:r>
        <w:rPr>
          <w:rFonts w:ascii="Times New Roman" w:eastAsia="標楷體" w:hAnsi="Times New Roman" w:cs="Times New Roman"/>
        </w:rPr>
        <w:t>7</w:t>
      </w:r>
      <w:r>
        <w:rPr>
          <w:rFonts w:ascii="Times New Roman" w:eastAsia="標楷體" w:hAnsi="Times New Roman" w:cs="Times New Roman"/>
        </w:rPr>
        <w:t>日內完成、</w:t>
      </w:r>
      <w:r>
        <w:rPr>
          <w:rFonts w:ascii="Times New Roman" w:eastAsia="標楷體" w:hAnsi="Times New Roman" w:cs="Times New Roman"/>
        </w:rPr>
        <w:t>4.</w:t>
      </w:r>
      <w:r>
        <w:rPr>
          <w:rFonts w:ascii="Times New Roman" w:eastAsia="標楷體" w:hAnsi="Times New Roman" w:cs="Times New Roman"/>
        </w:rPr>
        <w:t>是否在上午</w:t>
      </w:r>
      <w:r>
        <w:rPr>
          <w:rFonts w:ascii="Times New Roman" w:eastAsia="標楷體" w:hAnsi="Times New Roman" w:cs="Times New Roman"/>
        </w:rPr>
        <w:t>11</w:t>
      </w:r>
      <w:r>
        <w:rPr>
          <w:rFonts w:ascii="Times New Roman" w:eastAsia="標楷體" w:hAnsi="Times New Roman" w:cs="Times New Roman"/>
        </w:rPr>
        <w:t>點前完成調查、</w:t>
      </w:r>
      <w:r>
        <w:rPr>
          <w:rFonts w:ascii="Times New Roman" w:eastAsia="標楷體" w:hAnsi="Times New Roman" w:cs="Times New Roman"/>
        </w:rPr>
        <w:t>5.</w:t>
      </w:r>
      <w:r>
        <w:rPr>
          <w:rFonts w:ascii="Times New Roman" w:eastAsia="標楷體" w:hAnsi="Times New Roman" w:cs="Times New Roman"/>
        </w:rPr>
        <w:t>調查位置是否在預設</w:t>
      </w:r>
      <w:proofErr w:type="gramStart"/>
      <w:r>
        <w:rPr>
          <w:rFonts w:ascii="Times New Roman" w:eastAsia="標楷體" w:hAnsi="Times New Roman" w:cs="Times New Roman"/>
        </w:rPr>
        <w:t>的樣點上</w:t>
      </w:r>
      <w:proofErr w:type="gramEnd"/>
      <w:r>
        <w:rPr>
          <w:rFonts w:ascii="Times New Roman" w:eastAsia="標楷體" w:hAnsi="Times New Roman" w:cs="Times New Roman"/>
        </w:rPr>
        <w:t>、</w:t>
      </w:r>
      <w:r>
        <w:rPr>
          <w:rFonts w:ascii="Times New Roman" w:eastAsia="標楷體" w:hAnsi="Times New Roman" w:cs="Times New Roman"/>
        </w:rPr>
        <w:t>6.</w:t>
      </w:r>
      <w:r>
        <w:rPr>
          <w:rFonts w:ascii="Times New Roman" w:eastAsia="標楷體" w:hAnsi="Times New Roman" w:cs="Times New Roman"/>
        </w:rPr>
        <w:t>是否在每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調查滿</w:t>
      </w:r>
      <w:r>
        <w:rPr>
          <w:rFonts w:ascii="Times New Roman" w:eastAsia="標楷體" w:hAnsi="Times New Roman" w:cs="Times New Roman"/>
        </w:rPr>
        <w:t>6</w:t>
      </w:r>
      <w:r>
        <w:rPr>
          <w:rFonts w:ascii="Times New Roman" w:eastAsia="標楷體" w:hAnsi="Times New Roman" w:cs="Times New Roman"/>
        </w:rPr>
        <w:t>分鐘等。資料若有缺漏及調查位置不在</w:t>
      </w:r>
      <w:proofErr w:type="gramStart"/>
      <w:r>
        <w:rPr>
          <w:rFonts w:ascii="Times New Roman" w:eastAsia="標楷體" w:hAnsi="Times New Roman" w:cs="Times New Roman"/>
        </w:rPr>
        <w:t>預設樣點上</w:t>
      </w:r>
      <w:proofErr w:type="gramEnd"/>
      <w:r>
        <w:rPr>
          <w:rFonts w:ascii="Times New Roman" w:eastAsia="標楷體" w:hAnsi="Times New Roman" w:cs="Times New Roman"/>
        </w:rPr>
        <w:t>者，則請調查人員再確認；若調查期間不在</w:t>
      </w:r>
      <w:r>
        <w:rPr>
          <w:rFonts w:ascii="Times New Roman" w:eastAsia="標楷體" w:hAnsi="Times New Roman" w:cs="Times New Roman"/>
        </w:rPr>
        <w:t>3 - 6</w:t>
      </w:r>
      <w:r>
        <w:rPr>
          <w:rFonts w:ascii="Times New Roman" w:eastAsia="標楷體" w:hAnsi="Times New Roman" w:cs="Times New Roman"/>
        </w:rPr>
        <w:t>月間、同一旅次同一樣區的調查日期超過</w:t>
      </w:r>
      <w:r>
        <w:rPr>
          <w:rFonts w:ascii="Times New Roman" w:eastAsia="標楷體" w:hAnsi="Times New Roman" w:cs="Times New Roman"/>
        </w:rPr>
        <w:t>7</w:t>
      </w:r>
      <w:r>
        <w:rPr>
          <w:rFonts w:ascii="Times New Roman" w:eastAsia="標楷體" w:hAnsi="Times New Roman" w:cs="Times New Roman"/>
        </w:rPr>
        <w:t>日才完成、未在上午</w:t>
      </w:r>
      <w:r>
        <w:rPr>
          <w:rFonts w:ascii="Times New Roman" w:eastAsia="標楷體" w:hAnsi="Times New Roman" w:cs="Times New Roman"/>
        </w:rPr>
        <w:t>11</w:t>
      </w:r>
      <w:r>
        <w:rPr>
          <w:rFonts w:ascii="Times New Roman" w:eastAsia="標楷體" w:hAnsi="Times New Roman" w:cs="Times New Roman"/>
        </w:rPr>
        <w:t>點前完成調查、未依規定在</w:t>
      </w:r>
      <w:proofErr w:type="gramStart"/>
      <w:r>
        <w:rPr>
          <w:rFonts w:ascii="Times New Roman" w:eastAsia="標楷體" w:hAnsi="Times New Roman" w:cs="Times New Roman"/>
        </w:rPr>
        <w:t>預設樣點及</w:t>
      </w:r>
      <w:proofErr w:type="gramEnd"/>
      <w:r>
        <w:rPr>
          <w:rFonts w:ascii="Times New Roman" w:eastAsia="標楷體" w:hAnsi="Times New Roman" w:cs="Times New Roman"/>
        </w:rPr>
        <w:t>調查未滿</w:t>
      </w:r>
      <w:r>
        <w:rPr>
          <w:rFonts w:ascii="Times New Roman" w:eastAsia="標楷體" w:hAnsi="Times New Roman" w:cs="Times New Roman"/>
        </w:rPr>
        <w:t>6</w:t>
      </w:r>
      <w:r>
        <w:rPr>
          <w:rFonts w:ascii="Times New Roman" w:eastAsia="標楷體" w:hAnsi="Times New Roman" w:cs="Times New Roman"/>
        </w:rPr>
        <w:t>分</w:t>
      </w:r>
      <w:r w:rsidR="00C0537D">
        <w:rPr>
          <w:rFonts w:ascii="Times New Roman" w:eastAsia="標楷體" w:hAnsi="Times New Roman" w:cs="Times New Roman"/>
        </w:rPr>
        <w:t>鐘者，則請承辦人員轉知現場調查人員於未來調查時改善，且該筆資料</w:t>
      </w:r>
      <w:r>
        <w:rPr>
          <w:rFonts w:ascii="Times New Roman" w:eastAsia="標楷體" w:hAnsi="Times New Roman" w:cs="Times New Roman"/>
        </w:rPr>
        <w:t>被歸類為未符合標準資料，不列入後續的分析。</w:t>
      </w:r>
    </w:p>
    <w:p w14:paraId="25D46A2B" w14:textId="77777777" w:rsidR="00D93FCC" w:rsidRDefault="00D93FCC">
      <w:pPr>
        <w:spacing w:line="360" w:lineRule="auto"/>
        <w:jc w:val="both"/>
        <w:rPr>
          <w:rFonts w:ascii="Times New Roman" w:eastAsia="標楷體" w:hAnsi="Times New Roman" w:cs="Times New Roman"/>
        </w:rPr>
      </w:pPr>
    </w:p>
    <w:p w14:paraId="60F9C930" w14:textId="77777777" w:rsidR="00D93FCC" w:rsidRDefault="002435EC" w:rsidP="0059745B">
      <w:pPr>
        <w:spacing w:line="360" w:lineRule="auto"/>
        <w:jc w:val="both"/>
        <w:outlineLvl w:val="2"/>
        <w:rPr>
          <w:rFonts w:ascii="Times New Roman" w:eastAsia="標楷體" w:hAnsi="Times New Roman" w:cs="Times New Roman"/>
          <w:b/>
          <w:sz w:val="28"/>
        </w:rPr>
      </w:pPr>
      <w:bookmarkStart w:id="982" w:name="_Toc187050773"/>
      <w:r>
        <w:rPr>
          <w:rFonts w:ascii="Times New Roman" w:eastAsia="標楷體" w:hAnsi="Times New Roman" w:cs="Times New Roman"/>
          <w:b/>
          <w:sz w:val="28"/>
        </w:rPr>
        <w:t>(</w:t>
      </w:r>
      <w:r>
        <w:rPr>
          <w:rFonts w:ascii="Times New Roman" w:eastAsia="標楷體" w:hAnsi="Times New Roman" w:cs="Times New Roman"/>
          <w:b/>
          <w:sz w:val="28"/>
        </w:rPr>
        <w:t>三</w:t>
      </w:r>
      <w:r>
        <w:rPr>
          <w:rFonts w:ascii="Times New Roman" w:eastAsia="標楷體" w:hAnsi="Times New Roman" w:cs="Times New Roman"/>
          <w:b/>
          <w:sz w:val="28"/>
        </w:rPr>
        <w:t xml:space="preserve">) </w:t>
      </w:r>
      <w:r>
        <w:rPr>
          <w:rFonts w:ascii="Times New Roman" w:eastAsia="標楷體" w:hAnsi="Times New Roman" w:cs="Times New Roman"/>
          <w:b/>
          <w:sz w:val="28"/>
        </w:rPr>
        <w:t>資料彙算與統計分析</w:t>
      </w:r>
      <w:bookmarkEnd w:id="982"/>
    </w:p>
    <w:p w14:paraId="69A820E9"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臺灣獼猴是群居性動物，常態的猴群組成包含成年雌、</w:t>
      </w:r>
      <w:proofErr w:type="gramStart"/>
      <w:r>
        <w:rPr>
          <w:rFonts w:ascii="Times New Roman" w:eastAsia="標楷體" w:hAnsi="Times New Roman" w:cs="Times New Roman"/>
        </w:rPr>
        <w:t>雄猴與</w:t>
      </w:r>
      <w:proofErr w:type="gramEnd"/>
      <w:r>
        <w:rPr>
          <w:rFonts w:ascii="Times New Roman" w:eastAsia="標楷體" w:hAnsi="Times New Roman" w:cs="Times New Roman"/>
        </w:rPr>
        <w:t>未成年猴，非屬常態猴群成員的</w:t>
      </w:r>
      <w:proofErr w:type="gramStart"/>
      <w:r>
        <w:rPr>
          <w:rFonts w:ascii="Times New Roman" w:eastAsia="標楷體" w:hAnsi="Times New Roman" w:cs="Times New Roman"/>
        </w:rPr>
        <w:t>雄性孤猴與</w:t>
      </w:r>
      <w:proofErr w:type="gramEnd"/>
      <w:r>
        <w:rPr>
          <w:rFonts w:ascii="Times New Roman" w:eastAsia="標楷體" w:hAnsi="Times New Roman" w:cs="Times New Roman"/>
        </w:rPr>
        <w:t>雄性光棍群占總族群量的比例非常少，且結構零散不易估算</w:t>
      </w:r>
      <w:r>
        <w:rPr>
          <w:rFonts w:ascii="Times New Roman" w:eastAsia="標楷體" w:hAnsi="Times New Roman" w:cs="Times New Roman"/>
        </w:rPr>
        <w:t xml:space="preserve"> (</w:t>
      </w:r>
      <w:r w:rsidRPr="00BE23B6">
        <w:rPr>
          <w:rFonts w:ascii="Times New Roman" w:eastAsia="標楷體" w:hAnsi="Times New Roman" w:cs="Times New Roman"/>
        </w:rPr>
        <w:t>張</w:t>
      </w:r>
      <w:r>
        <w:rPr>
          <w:rFonts w:ascii="Times New Roman" w:eastAsia="標楷體" w:hAnsi="Times New Roman" w:cs="Times New Roman"/>
        </w:rPr>
        <w:t>等</w:t>
      </w:r>
      <w:r>
        <w:rPr>
          <w:rFonts w:ascii="Times New Roman" w:eastAsia="標楷體" w:hAnsi="Times New Roman" w:cs="Times New Roman"/>
        </w:rPr>
        <w:t xml:space="preserve"> 2013)</w:t>
      </w:r>
      <w:r>
        <w:rPr>
          <w:rFonts w:ascii="Times New Roman" w:eastAsia="標楷體" w:hAnsi="Times New Roman" w:cs="Times New Roman"/>
        </w:rPr>
        <w:t>。因此本計畫僅以常態猴群作為後續族群</w:t>
      </w:r>
      <w:proofErr w:type="gramStart"/>
      <w:r>
        <w:rPr>
          <w:rFonts w:ascii="Times New Roman" w:eastAsia="標楷體" w:hAnsi="Times New Roman" w:cs="Times New Roman"/>
        </w:rPr>
        <w:t>棲</w:t>
      </w:r>
      <w:proofErr w:type="gramEnd"/>
      <w:r>
        <w:rPr>
          <w:rFonts w:ascii="Times New Roman" w:eastAsia="標楷體" w:hAnsi="Times New Roman" w:cs="Times New Roman"/>
        </w:rPr>
        <w:t>地利用、趨勢變動和數量估算的對象。為避免重複計算</w:t>
      </w:r>
      <w:proofErr w:type="gramStart"/>
      <w:r>
        <w:rPr>
          <w:rFonts w:ascii="Times New Roman" w:eastAsia="標楷體" w:hAnsi="Times New Roman" w:cs="Times New Roman"/>
        </w:rPr>
        <w:t>同一猴</w:t>
      </w:r>
      <w:proofErr w:type="gramEnd"/>
      <w:r>
        <w:rPr>
          <w:rFonts w:ascii="Times New Roman" w:eastAsia="標楷體" w:hAnsi="Times New Roman" w:cs="Times New Roman"/>
        </w:rPr>
        <w:t>群，本研究僅採用距離</w:t>
      </w:r>
      <w:proofErr w:type="gramStart"/>
      <w:r>
        <w:rPr>
          <w:rFonts w:ascii="Times New Roman" w:eastAsia="標楷體" w:hAnsi="Times New Roman" w:cs="Times New Roman"/>
        </w:rPr>
        <w:t>調查樣點</w:t>
      </w:r>
      <w:proofErr w:type="gramEnd"/>
      <w:r>
        <w:rPr>
          <w:rFonts w:ascii="Times New Roman" w:eastAsia="標楷體" w:hAnsi="Times New Roman" w:cs="Times New Roman"/>
        </w:rPr>
        <w:t>100 m</w:t>
      </w:r>
      <w:r>
        <w:rPr>
          <w:rFonts w:ascii="Times New Roman" w:eastAsia="標楷體" w:hAnsi="Times New Roman" w:cs="Times New Roman"/>
        </w:rPr>
        <w:t>以內的資料；</w:t>
      </w:r>
      <w:proofErr w:type="gramStart"/>
      <w:r>
        <w:rPr>
          <w:rFonts w:ascii="Times New Roman" w:eastAsia="標楷體" w:hAnsi="Times New Roman" w:cs="Times New Roman"/>
        </w:rPr>
        <w:t>再者，</w:t>
      </w:r>
      <w:proofErr w:type="gramEnd"/>
      <w:r>
        <w:rPr>
          <w:rFonts w:ascii="Times New Roman" w:eastAsia="標楷體" w:hAnsi="Times New Roman" w:cs="Times New Roman"/>
        </w:rPr>
        <w:t>依據研究人員野外長期的調查經驗，若同一旅次相鄰兩個</w:t>
      </w:r>
      <w:proofErr w:type="gramStart"/>
      <w:r>
        <w:rPr>
          <w:rFonts w:ascii="Times New Roman" w:eastAsia="標楷體" w:hAnsi="Times New Roman" w:cs="Times New Roman"/>
        </w:rPr>
        <w:t>樣點均有調查到猴</w:t>
      </w:r>
      <w:proofErr w:type="gramEnd"/>
      <w:r>
        <w:rPr>
          <w:rFonts w:ascii="Times New Roman" w:eastAsia="標楷體" w:hAnsi="Times New Roman" w:cs="Times New Roman"/>
        </w:rPr>
        <w:t>群，且此兩樣點之直線距離小於</w:t>
      </w:r>
      <w:r>
        <w:rPr>
          <w:rFonts w:ascii="Times New Roman" w:eastAsia="標楷體" w:hAnsi="Times New Roman" w:cs="Times New Roman"/>
        </w:rPr>
        <w:t>300 m</w:t>
      </w:r>
      <w:r>
        <w:rPr>
          <w:rFonts w:ascii="Times New Roman" w:eastAsia="標楷體" w:hAnsi="Times New Roman" w:cs="Times New Roman"/>
        </w:rPr>
        <w:t>，則僅保留先調查的那個</w:t>
      </w:r>
      <w:proofErr w:type="gramStart"/>
      <w:r>
        <w:rPr>
          <w:rFonts w:ascii="Times New Roman" w:eastAsia="標楷體" w:hAnsi="Times New Roman" w:cs="Times New Roman"/>
        </w:rPr>
        <w:t>樣點之猴</w:t>
      </w:r>
      <w:proofErr w:type="gramEnd"/>
      <w:r>
        <w:rPr>
          <w:rFonts w:ascii="Times New Roman" w:eastAsia="標楷體" w:hAnsi="Times New Roman" w:cs="Times New Roman"/>
        </w:rPr>
        <w:t>群紀錄。</w:t>
      </w:r>
    </w:p>
    <w:p w14:paraId="720368C0" w14:textId="77777777" w:rsidR="00D93FCC" w:rsidRDefault="00D93FCC">
      <w:pPr>
        <w:spacing w:line="360" w:lineRule="auto"/>
        <w:jc w:val="both"/>
        <w:rPr>
          <w:rFonts w:ascii="Times New Roman" w:eastAsia="標楷體" w:hAnsi="Times New Roman" w:cs="Times New Roman"/>
        </w:rPr>
      </w:pPr>
    </w:p>
    <w:p w14:paraId="07D6935A" w14:textId="6D56ABB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Pr="009D77B3">
        <w:rPr>
          <w:rFonts w:ascii="Times New Roman" w:eastAsia="標楷體" w:hAnsi="Times New Roman" w:cs="Times New Roman"/>
        </w:rPr>
        <w:t>由於獼猴主要分布在森林棲地</w:t>
      </w:r>
      <w:r w:rsidRPr="009D77B3">
        <w:rPr>
          <w:rFonts w:ascii="Times New Roman" w:eastAsia="標楷體" w:hAnsi="Times New Roman" w:cs="Times New Roman"/>
        </w:rPr>
        <w:t>(</w:t>
      </w:r>
      <w:r w:rsidRPr="00BE23B6">
        <w:rPr>
          <w:rFonts w:ascii="Times New Roman" w:eastAsia="標楷體" w:hAnsi="Times New Roman" w:cs="Times New Roman"/>
        </w:rPr>
        <w:t>李</w:t>
      </w:r>
      <w:r w:rsidRPr="009D77B3">
        <w:rPr>
          <w:rFonts w:ascii="Times New Roman" w:eastAsia="標楷體" w:hAnsi="Times New Roman" w:cs="Times New Roman"/>
        </w:rPr>
        <w:t>等</w:t>
      </w:r>
      <w:r w:rsidRPr="009D77B3">
        <w:rPr>
          <w:rFonts w:ascii="Times New Roman" w:eastAsia="標楷體" w:hAnsi="Times New Roman" w:cs="Times New Roman"/>
        </w:rPr>
        <w:t xml:space="preserve"> 2000</w:t>
      </w:r>
      <w:r w:rsidRPr="009D77B3">
        <w:rPr>
          <w:rFonts w:ascii="Times New Roman" w:eastAsia="標楷體" w:hAnsi="Times New Roman" w:cs="Times New Roman"/>
        </w:rPr>
        <w:t>；</w:t>
      </w:r>
      <w:r w:rsidRPr="00BE23B6">
        <w:rPr>
          <w:rFonts w:ascii="Times New Roman" w:eastAsia="標楷體" w:hAnsi="Times New Roman" w:cs="Times New Roman"/>
        </w:rPr>
        <w:t>張</w:t>
      </w:r>
      <w:r w:rsidRPr="009D77B3">
        <w:rPr>
          <w:rFonts w:ascii="Times New Roman" w:eastAsia="標楷體" w:hAnsi="Times New Roman" w:cs="Times New Roman"/>
        </w:rPr>
        <w:t>等</w:t>
      </w:r>
      <w:r w:rsidRPr="009D77B3">
        <w:rPr>
          <w:rFonts w:ascii="Times New Roman" w:eastAsia="標楷體" w:hAnsi="Times New Roman" w:cs="Times New Roman"/>
        </w:rPr>
        <w:t xml:space="preserve"> 2013)</w:t>
      </w:r>
      <w:r w:rsidRPr="009D77B3">
        <w:rPr>
          <w:rFonts w:ascii="Times New Roman" w:eastAsia="標楷體" w:hAnsi="Times New Roman" w:cs="Times New Roman"/>
        </w:rPr>
        <w:t>，分析第四次森林資源調查報告</w:t>
      </w:r>
      <w:r w:rsidRPr="009D77B3">
        <w:rPr>
          <w:rFonts w:ascii="Times New Roman" w:eastAsia="標楷體" w:hAnsi="Times New Roman" w:cs="Times New Roman"/>
        </w:rPr>
        <w:t>(</w:t>
      </w:r>
      <w:r w:rsidR="00824598" w:rsidRPr="00BE23B6">
        <w:rPr>
          <w:rFonts w:ascii="Times New Roman" w:eastAsia="標楷體" w:hAnsi="Times New Roman" w:cs="Times New Roman"/>
        </w:rPr>
        <w:t>林</w:t>
      </w:r>
      <w:r w:rsidR="00824598" w:rsidRPr="009D77B3">
        <w:rPr>
          <w:rFonts w:ascii="Times New Roman" w:eastAsia="標楷體" w:hAnsi="Times New Roman" w:cs="Times New Roman"/>
        </w:rPr>
        <w:t>務局</w:t>
      </w:r>
      <w:r w:rsidRPr="009D77B3">
        <w:rPr>
          <w:rFonts w:ascii="Times New Roman" w:eastAsia="標楷體" w:hAnsi="Times New Roman" w:cs="Times New Roman"/>
        </w:rPr>
        <w:t xml:space="preserve"> 2018)</w:t>
      </w:r>
      <w:r w:rsidRPr="009D77B3">
        <w:rPr>
          <w:rFonts w:ascii="Times New Roman" w:eastAsia="標楷體" w:hAnsi="Times New Roman" w:cs="Times New Roman"/>
        </w:rPr>
        <w:t>的全</w:t>
      </w:r>
      <w:r>
        <w:rPr>
          <w:rFonts w:ascii="Times New Roman" w:eastAsia="標楷體" w:hAnsi="Times New Roman" w:cs="Times New Roman"/>
        </w:rPr>
        <w:t>島森林</w:t>
      </w:r>
      <w:proofErr w:type="gramStart"/>
      <w:r>
        <w:rPr>
          <w:rFonts w:ascii="Times New Roman" w:eastAsia="標楷體" w:hAnsi="Times New Roman" w:cs="Times New Roman"/>
        </w:rPr>
        <w:t>林</w:t>
      </w:r>
      <w:proofErr w:type="gramEnd"/>
      <w:r>
        <w:rPr>
          <w:rFonts w:ascii="Times New Roman" w:eastAsia="標楷體" w:hAnsi="Times New Roman" w:cs="Times New Roman"/>
        </w:rPr>
        <w:t>型分布圖層，發現臺灣本島之森林總面積為</w:t>
      </w:r>
      <w:r>
        <w:rPr>
          <w:rFonts w:ascii="Times New Roman" w:eastAsia="標楷體" w:hAnsi="Times New Roman" w:cs="Times New Roman"/>
        </w:rPr>
        <w:t xml:space="preserve">21,536.41 </w:t>
      </w:r>
      <w:r>
        <w:rPr>
          <w:rFonts w:ascii="Times New Roman" w:eastAsia="標楷體" w:hAnsi="Times New Roman" w:cs="Times New Roman"/>
          <w:color w:val="000000"/>
        </w:rPr>
        <w:t>km</w:t>
      </w:r>
      <w:r>
        <w:rPr>
          <w:rFonts w:ascii="Times New Roman" w:eastAsia="標楷體" w:hAnsi="Times New Roman" w:cs="Times New Roman"/>
          <w:color w:val="000000"/>
          <w:vertAlign w:val="superscript"/>
        </w:rPr>
        <w:t xml:space="preserve">2 </w:t>
      </w:r>
      <w:r>
        <w:rPr>
          <w:rFonts w:ascii="Times New Roman" w:eastAsia="標楷體" w:hAnsi="Times New Roman" w:cs="Times New Roman"/>
          <w:color w:val="000000"/>
        </w:rPr>
        <w:t>，其中，</w:t>
      </w:r>
      <w:r>
        <w:rPr>
          <w:rFonts w:ascii="Times New Roman" w:eastAsia="標楷體" w:hAnsi="Times New Roman" w:cs="Times New Roman"/>
        </w:rPr>
        <w:t>海拔</w:t>
      </w:r>
      <w:r>
        <w:rPr>
          <w:rFonts w:ascii="Times New Roman" w:eastAsia="標楷體" w:hAnsi="Times New Roman" w:cs="Times New Roman"/>
        </w:rPr>
        <w:t xml:space="preserve">50 m </w:t>
      </w:r>
      <w:r>
        <w:rPr>
          <w:rFonts w:ascii="Times New Roman" w:eastAsia="標楷體" w:hAnsi="Times New Roman" w:cs="Times New Roman"/>
        </w:rPr>
        <w:t>以下的森林總面積僅</w:t>
      </w:r>
      <w:r>
        <w:rPr>
          <w:rFonts w:ascii="Times New Roman" w:eastAsia="標楷體" w:hAnsi="Times New Roman" w:cs="Times New Roman"/>
        </w:rPr>
        <w:t xml:space="preserve">508.27 </w:t>
      </w:r>
      <w:r>
        <w:rPr>
          <w:rFonts w:ascii="Times New Roman" w:eastAsia="標楷體" w:hAnsi="Times New Roman" w:cs="Times New Roman"/>
          <w:color w:val="000000"/>
        </w:rPr>
        <w:t>km</w:t>
      </w:r>
      <w:r>
        <w:rPr>
          <w:rFonts w:ascii="Times New Roman" w:eastAsia="標楷體" w:hAnsi="Times New Roman" w:cs="Times New Roman"/>
          <w:color w:val="000000"/>
          <w:vertAlign w:val="superscript"/>
        </w:rPr>
        <w:t xml:space="preserve">2 </w:t>
      </w:r>
      <w:r>
        <w:rPr>
          <w:rFonts w:ascii="Times New Roman" w:eastAsia="標楷體" w:hAnsi="Times New Roman" w:cs="Times New Roman"/>
          <w:color w:val="000000"/>
        </w:rPr>
        <w:t>(</w:t>
      </w:r>
      <w:r>
        <w:rPr>
          <w:rFonts w:ascii="Times New Roman" w:eastAsia="標楷體" w:hAnsi="Times New Roman" w:cs="Times New Roman"/>
          <w:color w:val="000000"/>
        </w:rPr>
        <w:t>約占</w:t>
      </w:r>
      <w:r>
        <w:rPr>
          <w:rFonts w:ascii="Times New Roman" w:eastAsia="標楷體" w:hAnsi="Times New Roman" w:cs="Times New Roman"/>
          <w:color w:val="000000"/>
        </w:rPr>
        <w:t>2.36%)</w:t>
      </w:r>
      <w:r>
        <w:rPr>
          <w:rFonts w:ascii="Times New Roman" w:eastAsia="標楷體" w:hAnsi="Times New Roman" w:cs="Times New Roman"/>
          <w:color w:val="000000"/>
        </w:rPr>
        <w:t>。</w:t>
      </w:r>
      <w:r>
        <w:rPr>
          <w:rFonts w:ascii="Times New Roman" w:eastAsia="標楷體" w:hAnsi="Times New Roman" w:cs="Times New Roman"/>
        </w:rPr>
        <w:t>海拔</w:t>
      </w:r>
      <w:r>
        <w:rPr>
          <w:rFonts w:ascii="Times New Roman" w:eastAsia="標楷體" w:hAnsi="Times New Roman" w:cs="Times New Roman"/>
        </w:rPr>
        <w:t xml:space="preserve">50 m </w:t>
      </w:r>
      <w:r>
        <w:rPr>
          <w:rFonts w:ascii="Times New Roman" w:eastAsia="標楷體" w:hAnsi="Times New Roman" w:cs="Times New Roman"/>
        </w:rPr>
        <w:t>以下的森林不僅面積小、分布零散且有部分為海邊的防風林，不適合</w:t>
      </w:r>
      <w:r>
        <w:rPr>
          <w:rFonts w:ascii="Times New Roman" w:eastAsia="標楷體" w:hAnsi="Times New Roman" w:cs="Times New Roman"/>
        </w:rPr>
        <w:lastRenderedPageBreak/>
        <w:t>作為猴群密度估算的範圍。因此，本計畫後續納入分析之森林棲</w:t>
      </w:r>
      <w:proofErr w:type="gramStart"/>
      <w:r>
        <w:rPr>
          <w:rFonts w:ascii="Times New Roman" w:eastAsia="標楷體" w:hAnsi="Times New Roman" w:cs="Times New Roman"/>
        </w:rPr>
        <w:t>地樣點</w:t>
      </w:r>
      <w:proofErr w:type="gramEnd"/>
      <w:r>
        <w:rPr>
          <w:rFonts w:ascii="Times New Roman" w:eastAsia="標楷體" w:hAnsi="Times New Roman" w:cs="Times New Roman"/>
        </w:rPr>
        <w:t>僅以在臺灣本島海拔</w:t>
      </w:r>
      <w:r>
        <w:rPr>
          <w:rFonts w:ascii="Times New Roman" w:eastAsia="標楷體" w:hAnsi="Times New Roman" w:cs="Times New Roman"/>
        </w:rPr>
        <w:t xml:space="preserve">50 m </w:t>
      </w:r>
      <w:r>
        <w:rPr>
          <w:rFonts w:ascii="Times New Roman" w:eastAsia="標楷體" w:hAnsi="Times New Roman" w:cs="Times New Roman"/>
        </w:rPr>
        <w:t>以上之森林為目標區域，並假設猴群在臺灣全島上述森林範圍內均勻分布，且在非上述森林中的數量</w:t>
      </w:r>
      <w:proofErr w:type="gramStart"/>
      <w:r>
        <w:rPr>
          <w:rFonts w:ascii="Times New Roman" w:eastAsia="標楷體" w:hAnsi="Times New Roman" w:cs="Times New Roman"/>
        </w:rPr>
        <w:t>極微而可</w:t>
      </w:r>
      <w:proofErr w:type="gramEnd"/>
      <w:r>
        <w:rPr>
          <w:rFonts w:ascii="Times New Roman" w:eastAsia="標楷體" w:hAnsi="Times New Roman" w:cs="Times New Roman"/>
        </w:rPr>
        <w:t>忽略。</w:t>
      </w:r>
    </w:p>
    <w:p w14:paraId="4DDF9213" w14:textId="77777777" w:rsidR="00D93FCC" w:rsidRDefault="00D93FCC">
      <w:pPr>
        <w:spacing w:line="360" w:lineRule="auto"/>
        <w:jc w:val="both"/>
        <w:rPr>
          <w:rFonts w:ascii="Times New Roman" w:eastAsia="標楷體" w:hAnsi="Times New Roman" w:cs="Times New Roman"/>
        </w:rPr>
      </w:pPr>
    </w:p>
    <w:p w14:paraId="14F3CD74" w14:textId="1E17080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計算猴群的相對密度</w:t>
      </w:r>
      <w:r>
        <w:rPr>
          <w:rFonts w:ascii="Times New Roman" w:eastAsia="標楷體" w:hAnsi="Times New Roman" w:cs="Times New Roman"/>
        </w:rPr>
        <w:t>(</w:t>
      </w:r>
      <w:r>
        <w:rPr>
          <w:rFonts w:ascii="Times New Roman" w:eastAsia="標楷體" w:hAnsi="Times New Roman" w:cs="Times New Roman"/>
        </w:rPr>
        <w:t>群</w:t>
      </w:r>
      <w:r>
        <w:rPr>
          <w:rFonts w:ascii="Times New Roman" w:eastAsia="標楷體" w:hAnsi="Times New Roman" w:cs="Times New Roman"/>
        </w:rPr>
        <w:t>/</w:t>
      </w:r>
      <w:proofErr w:type="gramStart"/>
      <w:r>
        <w:rPr>
          <w:rFonts w:ascii="Times New Roman" w:eastAsia="標楷體" w:hAnsi="Times New Roman" w:cs="Times New Roman"/>
        </w:rPr>
        <w:t>樣點</w:t>
      </w:r>
      <w:proofErr w:type="gramEnd"/>
      <w:r>
        <w:rPr>
          <w:rFonts w:ascii="Times New Roman" w:eastAsia="標楷體" w:hAnsi="Times New Roman" w:cs="Times New Roman"/>
        </w:rPr>
        <w:t>)</w:t>
      </w:r>
      <w:r>
        <w:rPr>
          <w:rFonts w:ascii="Times New Roman" w:eastAsia="標楷體" w:hAnsi="Times New Roman" w:cs="Times New Roman"/>
        </w:rPr>
        <w:t>時，以相遇率</w:t>
      </w:r>
      <w:r>
        <w:rPr>
          <w:rFonts w:ascii="Times New Roman" w:eastAsia="標楷體" w:hAnsi="Times New Roman" w:cs="Times New Roman"/>
        </w:rPr>
        <w:t>(Encounter Rate)</w:t>
      </w:r>
      <w:r>
        <w:rPr>
          <w:rFonts w:ascii="Times New Roman" w:eastAsia="標楷體" w:hAnsi="Times New Roman" w:cs="Times New Roman"/>
        </w:rPr>
        <w:t>，即該次調查到的</w:t>
      </w:r>
      <w:proofErr w:type="gramStart"/>
      <w:r>
        <w:rPr>
          <w:rFonts w:ascii="Times New Roman" w:eastAsia="標楷體" w:hAnsi="Times New Roman" w:cs="Times New Roman"/>
        </w:rPr>
        <w:t>猴群數除</w:t>
      </w:r>
      <w:proofErr w:type="gramEnd"/>
      <w:r>
        <w:rPr>
          <w:rFonts w:ascii="Times New Roman" w:eastAsia="標楷體" w:hAnsi="Times New Roman" w:cs="Times New Roman"/>
        </w:rPr>
        <w:t>以該次調查在某類型棲地</w:t>
      </w:r>
      <w:proofErr w:type="gramStart"/>
      <w:r>
        <w:rPr>
          <w:rFonts w:ascii="Times New Roman" w:eastAsia="標楷體" w:hAnsi="Times New Roman" w:cs="Times New Roman"/>
        </w:rPr>
        <w:t>的總樣點數</w:t>
      </w:r>
      <w:proofErr w:type="gramEnd"/>
      <w:r>
        <w:rPr>
          <w:rFonts w:ascii="Times New Roman" w:eastAsia="標楷體" w:hAnsi="Times New Roman" w:cs="Times New Roman"/>
        </w:rPr>
        <w:t>，代表該次調查的猴群相對密度</w:t>
      </w:r>
      <w:r>
        <w:rPr>
          <w:rFonts w:ascii="標楷體" w:eastAsia="標楷體" w:hAnsi="標楷體" w:cs="Times New Roman"/>
        </w:rPr>
        <w:t>。</w:t>
      </w:r>
      <w:r>
        <w:rPr>
          <w:rFonts w:ascii="Times New Roman" w:eastAsia="標楷體" w:hAnsi="Times New Roman" w:cs="Times New Roman"/>
        </w:rPr>
        <w:t>202</w:t>
      </w:r>
      <w:del w:id="983" w:author="瑋婷 徐" w:date="2025-01-06T10:17:00Z" w16du:dateUtc="2025-01-06T02:17:00Z">
        <w:r w:rsidDel="0003756D">
          <w:rPr>
            <w:rFonts w:ascii="Times New Roman" w:eastAsia="標楷體" w:hAnsi="Times New Roman" w:cs="Times New Roman"/>
          </w:rPr>
          <w:delText>3</w:delText>
        </w:r>
      </w:del>
      <w:ins w:id="984" w:author="瑋婷 徐" w:date="2025-01-06T10:17:00Z" w16du:dateUtc="2025-01-06T02:17:00Z">
        <w:r w:rsidR="0003756D">
          <w:rPr>
            <w:rFonts w:ascii="Times New Roman" w:eastAsia="標楷體" w:hAnsi="Times New Roman" w:cs="Times New Roman" w:hint="eastAsia"/>
          </w:rPr>
          <w:t>4</w:t>
        </w:r>
      </w:ins>
      <w:r>
        <w:rPr>
          <w:rFonts w:ascii="Times New Roman" w:eastAsia="標楷體" w:hAnsi="Times New Roman" w:cs="Times New Roman"/>
        </w:rPr>
        <w:t>年的</w:t>
      </w:r>
      <w:r>
        <w:rPr>
          <w:rFonts w:ascii="Times New Roman" w:eastAsia="標楷體" w:hAnsi="Times New Roman" w:cs="Times New Roman"/>
        </w:rPr>
        <w:t>2</w:t>
      </w:r>
      <w:r>
        <w:rPr>
          <w:rFonts w:ascii="Times New Roman" w:eastAsia="標楷體" w:hAnsi="Times New Roman" w:cs="Times New Roman"/>
        </w:rPr>
        <w:t>次調查視為</w:t>
      </w:r>
      <w:r>
        <w:rPr>
          <w:rFonts w:ascii="Times New Roman" w:eastAsia="標楷體" w:hAnsi="Times New Roman" w:cs="Times New Roman"/>
        </w:rPr>
        <w:t>2</w:t>
      </w:r>
      <w:r>
        <w:rPr>
          <w:rFonts w:ascii="Times New Roman" w:eastAsia="標楷體" w:hAnsi="Times New Roman" w:cs="Times New Roman"/>
        </w:rPr>
        <w:t>次重複</w:t>
      </w:r>
      <w:r>
        <w:rPr>
          <w:rFonts w:ascii="標楷體" w:eastAsia="標楷體" w:hAnsi="標楷體" w:cs="Times New Roman"/>
        </w:rPr>
        <w:t>，</w:t>
      </w:r>
      <w:ins w:id="985" w:author="瑋婷 徐" w:date="2025-01-06T10:21:00Z" w16du:dateUtc="2025-01-06T02:21:00Z">
        <w:r w:rsidR="0003756D">
          <w:rPr>
            <w:rFonts w:ascii="Times New Roman" w:eastAsia="標楷體" w:hAnsi="Times New Roman" w:cs="Times New Roman"/>
          </w:rPr>
          <w:t xml:space="preserve"> </w:t>
        </w:r>
      </w:ins>
      <w:r>
        <w:rPr>
          <w:rFonts w:ascii="Times New Roman" w:eastAsia="標楷體" w:hAnsi="Times New Roman" w:cs="Times New Roman"/>
        </w:rPr>
        <w:t>202</w:t>
      </w:r>
      <w:del w:id="986" w:author="瑋婷 徐" w:date="2025-01-06T10:16:00Z" w16du:dateUtc="2025-01-06T02:16:00Z">
        <w:r w:rsidDel="0003756D">
          <w:rPr>
            <w:rFonts w:ascii="Times New Roman" w:eastAsia="標楷體" w:hAnsi="Times New Roman" w:cs="Times New Roman"/>
          </w:rPr>
          <w:delText>0</w:delText>
        </w:r>
      </w:del>
      <w:ins w:id="987" w:author="瑋婷 徐" w:date="2025-01-06T10:16:00Z" w16du:dateUtc="2025-01-06T02:16:00Z">
        <w:r w:rsidR="0003756D">
          <w:rPr>
            <w:rFonts w:ascii="Times New Roman" w:eastAsia="標楷體" w:hAnsi="Times New Roman" w:cs="Times New Roman" w:hint="eastAsia"/>
          </w:rPr>
          <w:t>0</w:t>
        </w:r>
      </w:ins>
      <w:r>
        <w:rPr>
          <w:rFonts w:ascii="Times New Roman" w:eastAsia="標楷體" w:hAnsi="Times New Roman" w:cs="Times New Roman"/>
        </w:rPr>
        <w:t>-202</w:t>
      </w:r>
      <w:del w:id="988" w:author="瑋婷 徐" w:date="2025-01-06T10:16:00Z" w16du:dateUtc="2025-01-06T02:16:00Z">
        <w:r w:rsidDel="0003756D">
          <w:rPr>
            <w:rFonts w:ascii="Times New Roman" w:eastAsia="標楷體" w:hAnsi="Times New Roman" w:cs="Times New Roman"/>
          </w:rPr>
          <w:delText>3</w:delText>
        </w:r>
      </w:del>
      <w:ins w:id="989" w:author="瑋婷 徐" w:date="2025-01-06T10:16:00Z" w16du:dateUtc="2025-01-06T02:16:00Z">
        <w:r w:rsidR="0003756D">
          <w:rPr>
            <w:rFonts w:ascii="Times New Roman" w:eastAsia="標楷體" w:hAnsi="Times New Roman" w:cs="Times New Roman" w:hint="eastAsia"/>
          </w:rPr>
          <w:t>4</w:t>
        </w:r>
      </w:ins>
      <w:r>
        <w:rPr>
          <w:rFonts w:ascii="Times New Roman" w:eastAsia="標楷體" w:hAnsi="Times New Roman" w:cs="Times New Roman"/>
        </w:rPr>
        <w:t>年則共有</w:t>
      </w:r>
      <w:del w:id="990" w:author="瑋婷 徐" w:date="2025-01-06T10:16:00Z" w16du:dateUtc="2025-01-06T02:16:00Z">
        <w:r w:rsidDel="0003756D">
          <w:rPr>
            <w:rFonts w:ascii="Times New Roman" w:eastAsia="標楷體" w:hAnsi="Times New Roman" w:cs="Times New Roman"/>
          </w:rPr>
          <w:delText>8</w:delText>
        </w:r>
      </w:del>
      <w:ins w:id="991" w:author="瑋婷 徐" w:date="2025-01-06T10:16:00Z" w16du:dateUtc="2025-01-06T02:16:00Z">
        <w:r w:rsidR="0003756D">
          <w:rPr>
            <w:rFonts w:ascii="Times New Roman" w:eastAsia="標楷體" w:hAnsi="Times New Roman" w:cs="Times New Roman" w:hint="eastAsia"/>
          </w:rPr>
          <w:t>10</w:t>
        </w:r>
      </w:ins>
      <w:r>
        <w:rPr>
          <w:rFonts w:ascii="Times New Roman" w:eastAsia="標楷體" w:hAnsi="Times New Roman" w:cs="Times New Roman"/>
        </w:rPr>
        <w:t>次調查</w:t>
      </w:r>
      <w:r>
        <w:rPr>
          <w:rFonts w:ascii="標楷體" w:eastAsia="標楷體" w:hAnsi="標楷體" w:cs="Times New Roman"/>
        </w:rPr>
        <w:t>。</w:t>
      </w:r>
    </w:p>
    <w:p w14:paraId="681D99DA" w14:textId="77777777" w:rsidR="00D93FCC" w:rsidRDefault="00D93FCC">
      <w:pPr>
        <w:spacing w:line="360" w:lineRule="auto"/>
        <w:jc w:val="both"/>
        <w:rPr>
          <w:rFonts w:ascii="Times New Roman" w:eastAsia="標楷體" w:hAnsi="Times New Roman" w:cs="Times New Roman"/>
        </w:rPr>
      </w:pPr>
    </w:p>
    <w:p w14:paraId="52A441AC" w14:textId="77777777" w:rsidR="00D93FCC" w:rsidRDefault="002435EC">
      <w:pPr>
        <w:pStyle w:val="aff3"/>
        <w:numPr>
          <w:ilvl w:val="0"/>
          <w:numId w:val="8"/>
        </w:numPr>
        <w:spacing w:line="360" w:lineRule="auto"/>
        <w:jc w:val="both"/>
        <w:rPr>
          <w:rFonts w:ascii="Times New Roman" w:eastAsia="標楷體" w:hAnsi="Times New Roman" w:cs="Times New Roman"/>
        </w:rPr>
      </w:pPr>
      <w:r>
        <w:rPr>
          <w:rFonts w:ascii="Times New Roman" w:eastAsia="標楷體" w:hAnsi="Times New Roman" w:cs="Times New Roman"/>
        </w:rPr>
        <w:t>猴群空間</w:t>
      </w:r>
      <w:proofErr w:type="gramStart"/>
      <w:r>
        <w:rPr>
          <w:rFonts w:ascii="Times New Roman" w:eastAsia="標楷體" w:hAnsi="Times New Roman" w:cs="Times New Roman"/>
        </w:rPr>
        <w:t>分布與棲地利</w:t>
      </w:r>
      <w:proofErr w:type="gramEnd"/>
      <w:r>
        <w:rPr>
          <w:rFonts w:ascii="Times New Roman" w:eastAsia="標楷體" w:hAnsi="Times New Roman" w:cs="Times New Roman"/>
        </w:rPr>
        <w:t>用</w:t>
      </w:r>
      <w:r>
        <w:rPr>
          <w:rFonts w:ascii="Times New Roman" w:eastAsia="標楷體" w:hAnsi="Times New Roman" w:cs="Times New Roman"/>
        </w:rPr>
        <w:t xml:space="preserve"> </w:t>
      </w:r>
    </w:p>
    <w:p w14:paraId="02783888"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將前述的全島森林</w:t>
      </w:r>
      <w:proofErr w:type="gramStart"/>
      <w:r>
        <w:rPr>
          <w:rFonts w:ascii="Times New Roman" w:eastAsia="標楷體" w:hAnsi="Times New Roman" w:cs="Times New Roman"/>
        </w:rPr>
        <w:t>林</w:t>
      </w:r>
      <w:proofErr w:type="gramEnd"/>
      <w:r>
        <w:rPr>
          <w:rFonts w:ascii="Times New Roman" w:eastAsia="標楷體" w:hAnsi="Times New Roman" w:cs="Times New Roman"/>
        </w:rPr>
        <w:t>型分布圖層，分別與所有</w:t>
      </w:r>
      <w:proofErr w:type="gramStart"/>
      <w:r>
        <w:rPr>
          <w:rFonts w:ascii="Times New Roman" w:eastAsia="標楷體" w:hAnsi="Times New Roman" w:cs="Times New Roman"/>
        </w:rPr>
        <w:t>調查樣點的</w:t>
      </w:r>
      <w:proofErr w:type="gramEnd"/>
      <w:r>
        <w:rPr>
          <w:rFonts w:ascii="Times New Roman" w:eastAsia="標楷體" w:hAnsi="Times New Roman" w:cs="Times New Roman"/>
        </w:rPr>
        <w:t>GPS</w:t>
      </w:r>
      <w:r>
        <w:rPr>
          <w:rFonts w:ascii="Times New Roman" w:eastAsia="標楷體" w:hAnsi="Times New Roman" w:cs="Times New Roman"/>
        </w:rPr>
        <w:t>座標以及有調查</w:t>
      </w:r>
      <w:proofErr w:type="gramStart"/>
      <w:r>
        <w:rPr>
          <w:rFonts w:ascii="Times New Roman" w:eastAsia="標楷體" w:hAnsi="Times New Roman" w:cs="Times New Roman"/>
        </w:rPr>
        <w:t>到猴群樣點</w:t>
      </w:r>
      <w:proofErr w:type="gramEnd"/>
      <w:r>
        <w:rPr>
          <w:rFonts w:ascii="Times New Roman" w:eastAsia="標楷體" w:hAnsi="Times New Roman" w:cs="Times New Roman"/>
        </w:rPr>
        <w:t>的</w:t>
      </w:r>
      <w:r>
        <w:rPr>
          <w:rFonts w:ascii="Times New Roman" w:eastAsia="標楷體" w:hAnsi="Times New Roman" w:cs="Times New Roman"/>
        </w:rPr>
        <w:t>GPS</w:t>
      </w:r>
      <w:r>
        <w:rPr>
          <w:rFonts w:ascii="Times New Roman" w:eastAsia="標楷體" w:hAnsi="Times New Roman" w:cs="Times New Roman"/>
        </w:rPr>
        <w:t>座標圖</w:t>
      </w:r>
      <w:proofErr w:type="gramStart"/>
      <w:r>
        <w:rPr>
          <w:rFonts w:ascii="Times New Roman" w:eastAsia="標楷體" w:hAnsi="Times New Roman" w:cs="Times New Roman"/>
        </w:rPr>
        <w:t>層疊圖</w:t>
      </w:r>
      <w:proofErr w:type="gramEnd"/>
      <w:r>
        <w:rPr>
          <w:rFonts w:ascii="Times New Roman" w:eastAsia="標楷體" w:hAnsi="Times New Roman" w:cs="Times New Roman"/>
        </w:rPr>
        <w:t>，計算所有</w:t>
      </w:r>
      <w:proofErr w:type="gramStart"/>
      <w:r>
        <w:rPr>
          <w:rFonts w:ascii="Times New Roman" w:eastAsia="標楷體" w:hAnsi="Times New Roman" w:cs="Times New Roman"/>
        </w:rPr>
        <w:t>調查樣點以及</w:t>
      </w:r>
      <w:proofErr w:type="gramEnd"/>
      <w:r>
        <w:rPr>
          <w:rFonts w:ascii="Times New Roman" w:eastAsia="標楷體" w:hAnsi="Times New Roman" w:cs="Times New Roman"/>
        </w:rPr>
        <w:t>有</w:t>
      </w:r>
      <w:proofErr w:type="gramStart"/>
      <w:r>
        <w:rPr>
          <w:rFonts w:ascii="Times New Roman" w:eastAsia="標楷體" w:hAnsi="Times New Roman" w:cs="Times New Roman"/>
        </w:rPr>
        <w:t>調查到猴群的樣點在不同林</w:t>
      </w:r>
      <w:r>
        <w:rPr>
          <w:rFonts w:ascii="Times New Roman" w:eastAsia="標楷體" w:hAnsi="Times New Roman" w:cs="Times New Roman"/>
          <w:color w:val="000000"/>
        </w:rPr>
        <w:t>型的</w:t>
      </w:r>
      <w:proofErr w:type="gramEnd"/>
      <w:r>
        <w:rPr>
          <w:rFonts w:ascii="Times New Roman" w:eastAsia="標楷體" w:hAnsi="Times New Roman" w:cs="Times New Roman"/>
          <w:color w:val="000000"/>
        </w:rPr>
        <w:t>數量。本研究</w:t>
      </w:r>
      <w:proofErr w:type="gramStart"/>
      <w:r>
        <w:rPr>
          <w:rFonts w:ascii="Times New Roman" w:eastAsia="標楷體" w:hAnsi="Times New Roman" w:cs="Times New Roman"/>
          <w:color w:val="000000"/>
        </w:rPr>
        <w:t>之林型分類</w:t>
      </w:r>
      <w:proofErr w:type="gramEnd"/>
      <w:r>
        <w:rPr>
          <w:rFonts w:ascii="Times New Roman" w:eastAsia="標楷體" w:hAnsi="Times New Roman" w:cs="Times New Roman"/>
          <w:color w:val="000000"/>
        </w:rPr>
        <w:t>，係參考</w:t>
      </w:r>
      <w:r>
        <w:rPr>
          <w:rFonts w:ascii="Times New Roman" w:eastAsia="標楷體" w:hAnsi="Times New Roman" w:cs="Times New Roman"/>
        </w:rPr>
        <w:t>李等</w:t>
      </w:r>
      <w:r>
        <w:rPr>
          <w:rFonts w:ascii="Times New Roman" w:eastAsia="標楷體" w:hAnsi="Times New Roman" w:cs="Times New Roman"/>
        </w:rPr>
        <w:t>(2000)</w:t>
      </w:r>
      <w:r>
        <w:rPr>
          <w:rFonts w:ascii="Times New Roman" w:eastAsia="標楷體" w:hAnsi="Times New Roman" w:cs="Times New Roman"/>
          <w:color w:val="000000"/>
        </w:rPr>
        <w:t>的研究，</w:t>
      </w:r>
      <w:r>
        <w:rPr>
          <w:rFonts w:ascii="Times New Roman" w:eastAsia="標楷體" w:hAnsi="Times New Roman" w:cs="Times New Roman"/>
        </w:rPr>
        <w:t>依照獼猴在</w:t>
      </w:r>
      <w:proofErr w:type="gramStart"/>
      <w:r>
        <w:rPr>
          <w:rFonts w:ascii="Times New Roman" w:eastAsia="標楷體" w:hAnsi="Times New Roman" w:cs="Times New Roman"/>
        </w:rPr>
        <w:t>不同林型的</w:t>
      </w:r>
      <w:proofErr w:type="gramEnd"/>
      <w:r>
        <w:rPr>
          <w:rFonts w:ascii="Times New Roman" w:eastAsia="標楷體" w:hAnsi="Times New Roman" w:cs="Times New Roman"/>
        </w:rPr>
        <w:t>出現特性</w:t>
      </w:r>
      <w:r>
        <w:rPr>
          <w:rFonts w:ascii="Times New Roman" w:eastAsia="標楷體" w:hAnsi="Times New Roman" w:cs="Times New Roman"/>
          <w:color w:val="000000"/>
        </w:rPr>
        <w:t>，將第四次全國森林資源調查中全島森林所分類的</w:t>
      </w:r>
      <w:proofErr w:type="gramStart"/>
      <w:r>
        <w:rPr>
          <w:rFonts w:ascii="Times New Roman" w:eastAsia="標楷體" w:hAnsi="Times New Roman" w:cs="Times New Roman"/>
          <w:color w:val="000000"/>
        </w:rPr>
        <w:t>9</w:t>
      </w:r>
      <w:r>
        <w:rPr>
          <w:rFonts w:ascii="Times New Roman" w:eastAsia="標楷體" w:hAnsi="Times New Roman" w:cs="Times New Roman"/>
          <w:color w:val="000000"/>
        </w:rPr>
        <w:t>個林型</w:t>
      </w:r>
      <w:proofErr w:type="gramEnd"/>
      <w:r>
        <w:rPr>
          <w:rFonts w:ascii="Times New Roman" w:eastAsia="標楷體" w:hAnsi="Times New Roman" w:cs="Times New Roman"/>
          <w:color w:val="000000"/>
        </w:rPr>
        <w:t>(</w:t>
      </w:r>
      <w:proofErr w:type="gramStart"/>
      <w:r>
        <w:rPr>
          <w:rFonts w:ascii="Times New Roman" w:eastAsia="標楷體" w:hAnsi="Times New Roman" w:cs="Times New Roman"/>
        </w:rPr>
        <w:t>闊葉樹林型</w:t>
      </w:r>
      <w:proofErr w:type="gramEnd"/>
      <w:r>
        <w:rPr>
          <w:rFonts w:ascii="Times New Roman" w:eastAsia="標楷體" w:hAnsi="Times New Roman" w:cs="Times New Roman"/>
        </w:rPr>
        <w:t>、</w:t>
      </w:r>
      <w:proofErr w:type="gramStart"/>
      <w:r>
        <w:rPr>
          <w:rFonts w:ascii="Times New Roman" w:eastAsia="標楷體" w:hAnsi="Times New Roman" w:cs="Times New Roman"/>
        </w:rPr>
        <w:t>針葉樹林型</w:t>
      </w:r>
      <w:proofErr w:type="gramEnd"/>
      <w:r>
        <w:rPr>
          <w:rFonts w:ascii="Times New Roman" w:eastAsia="標楷體" w:hAnsi="Times New Roman" w:cs="Times New Roman"/>
          <w:color w:val="000000"/>
        </w:rPr>
        <w:t>、</w:t>
      </w:r>
      <w:r>
        <w:rPr>
          <w:rFonts w:ascii="Times New Roman" w:eastAsia="標楷體" w:hAnsi="Times New Roman" w:cs="Times New Roman"/>
        </w:rPr>
        <w:t>竹林</w:t>
      </w:r>
      <w:r>
        <w:rPr>
          <w:rFonts w:ascii="Times New Roman" w:eastAsia="標楷體" w:hAnsi="Times New Roman" w:cs="Times New Roman"/>
          <w:color w:val="000000"/>
        </w:rPr>
        <w:t>、</w:t>
      </w:r>
      <w:r>
        <w:rPr>
          <w:rFonts w:ascii="Times New Roman" w:eastAsia="標楷體" w:hAnsi="Times New Roman" w:cs="Times New Roman"/>
        </w:rPr>
        <w:t>針闊葉樹混淆林</w:t>
      </w:r>
      <w:r>
        <w:rPr>
          <w:rFonts w:ascii="Times New Roman" w:eastAsia="標楷體" w:hAnsi="Times New Roman" w:cs="Times New Roman"/>
          <w:color w:val="000000"/>
        </w:rPr>
        <w:t>、</w:t>
      </w:r>
      <w:proofErr w:type="gramStart"/>
      <w:r>
        <w:rPr>
          <w:rFonts w:ascii="Times New Roman" w:eastAsia="標楷體" w:hAnsi="Times New Roman" w:cs="Times New Roman"/>
        </w:rPr>
        <w:t>竹闊混淆</w:t>
      </w:r>
      <w:proofErr w:type="gramEnd"/>
      <w:r>
        <w:rPr>
          <w:rFonts w:ascii="Times New Roman" w:eastAsia="標楷體" w:hAnsi="Times New Roman" w:cs="Times New Roman"/>
        </w:rPr>
        <w:t>林</w:t>
      </w:r>
      <w:r>
        <w:rPr>
          <w:rFonts w:ascii="Times New Roman" w:eastAsia="標楷體" w:hAnsi="Times New Roman" w:cs="Times New Roman"/>
          <w:color w:val="000000"/>
        </w:rPr>
        <w:t>、</w:t>
      </w:r>
      <w:proofErr w:type="gramStart"/>
      <w:r>
        <w:rPr>
          <w:rFonts w:ascii="Times New Roman" w:eastAsia="標楷體" w:hAnsi="Times New Roman" w:cs="Times New Roman"/>
        </w:rPr>
        <w:t>竹針闊混淆</w:t>
      </w:r>
      <w:proofErr w:type="gramEnd"/>
      <w:r>
        <w:rPr>
          <w:rFonts w:ascii="Times New Roman" w:eastAsia="標楷體" w:hAnsi="Times New Roman" w:cs="Times New Roman"/>
        </w:rPr>
        <w:t>林</w:t>
      </w:r>
      <w:r>
        <w:rPr>
          <w:rFonts w:ascii="Times New Roman" w:eastAsia="標楷體" w:hAnsi="Times New Roman" w:cs="Times New Roman"/>
          <w:color w:val="000000"/>
        </w:rPr>
        <w:t>、</w:t>
      </w:r>
      <w:r>
        <w:rPr>
          <w:rFonts w:ascii="Times New Roman" w:eastAsia="標楷體" w:hAnsi="Times New Roman" w:cs="Times New Roman"/>
        </w:rPr>
        <w:t>竹針混淆林</w:t>
      </w:r>
      <w:r>
        <w:rPr>
          <w:rFonts w:ascii="Times New Roman" w:eastAsia="標楷體" w:hAnsi="Times New Roman" w:cs="Times New Roman"/>
          <w:color w:val="000000"/>
        </w:rPr>
        <w:t>、</w:t>
      </w:r>
      <w:proofErr w:type="gramStart"/>
      <w:r>
        <w:rPr>
          <w:rFonts w:ascii="Times New Roman" w:eastAsia="標楷體" w:hAnsi="Times New Roman" w:cs="Times New Roman"/>
        </w:rPr>
        <w:t>待成林地</w:t>
      </w:r>
      <w:proofErr w:type="gramEnd"/>
      <w:r>
        <w:rPr>
          <w:rFonts w:ascii="Times New Roman" w:eastAsia="標楷體" w:hAnsi="Times New Roman" w:cs="Times New Roman"/>
        </w:rPr>
        <w:t>和</w:t>
      </w:r>
      <w:r>
        <w:rPr>
          <w:rFonts w:ascii="Times New Roman" w:eastAsia="標楷體" w:hAnsi="Times New Roman" w:cs="Times New Roman"/>
          <w:color w:val="000000"/>
        </w:rPr>
        <w:t>裸露地</w:t>
      </w:r>
      <w:r>
        <w:rPr>
          <w:rFonts w:ascii="Times New Roman" w:eastAsia="標楷體" w:hAnsi="Times New Roman" w:cs="Times New Roman"/>
          <w:color w:val="000000"/>
        </w:rPr>
        <w:t>)</w:t>
      </w:r>
      <w:proofErr w:type="gramStart"/>
      <w:r>
        <w:rPr>
          <w:rFonts w:ascii="Times New Roman" w:eastAsia="標楷體" w:hAnsi="Times New Roman" w:cs="Times New Roman"/>
          <w:color w:val="000000"/>
        </w:rPr>
        <w:t>扣除待成林地</w:t>
      </w:r>
      <w:proofErr w:type="gramEnd"/>
      <w:r>
        <w:rPr>
          <w:rFonts w:ascii="Times New Roman" w:eastAsia="標楷體" w:hAnsi="Times New Roman" w:cs="Times New Roman"/>
          <w:color w:val="000000"/>
        </w:rPr>
        <w:t>與裸露地不納入分析，其餘</w:t>
      </w:r>
      <w:r>
        <w:rPr>
          <w:rFonts w:ascii="Times New Roman" w:eastAsia="標楷體" w:hAnsi="Times New Roman" w:cs="Times New Roman"/>
          <w:color w:val="000000"/>
        </w:rPr>
        <w:t>7</w:t>
      </w:r>
      <w:r>
        <w:rPr>
          <w:rFonts w:ascii="Times New Roman" w:eastAsia="標楷體" w:hAnsi="Times New Roman" w:cs="Times New Roman"/>
          <w:color w:val="000000"/>
        </w:rPr>
        <w:t>個</w:t>
      </w:r>
      <w:proofErr w:type="gramStart"/>
      <w:r>
        <w:rPr>
          <w:rFonts w:ascii="Times New Roman" w:eastAsia="標楷體" w:hAnsi="Times New Roman" w:cs="Times New Roman"/>
          <w:color w:val="000000"/>
        </w:rPr>
        <w:t>林型統合為闊</w:t>
      </w:r>
      <w:proofErr w:type="gramEnd"/>
      <w:r>
        <w:rPr>
          <w:rFonts w:ascii="Times New Roman" w:eastAsia="標楷體" w:hAnsi="Times New Roman" w:cs="Times New Roman"/>
          <w:color w:val="000000"/>
        </w:rPr>
        <w:t>葉林</w:t>
      </w:r>
      <w:r>
        <w:rPr>
          <w:rFonts w:ascii="Times New Roman" w:eastAsia="標楷體" w:hAnsi="Times New Roman" w:cs="Times New Roman"/>
          <w:color w:val="000000"/>
        </w:rPr>
        <w:t>(</w:t>
      </w:r>
      <w:r>
        <w:rPr>
          <w:rFonts w:ascii="Times New Roman" w:eastAsia="標楷體" w:hAnsi="Times New Roman" w:cs="Times New Roman"/>
          <w:color w:val="000000"/>
        </w:rPr>
        <w:t>含</w:t>
      </w:r>
      <w:proofErr w:type="gramStart"/>
      <w:r>
        <w:rPr>
          <w:rFonts w:ascii="Times New Roman" w:eastAsia="標楷體" w:hAnsi="Times New Roman" w:cs="Times New Roman"/>
        </w:rPr>
        <w:t>闊葉樹林型</w:t>
      </w:r>
      <w:proofErr w:type="gramEnd"/>
      <w:r>
        <w:rPr>
          <w:rFonts w:ascii="Times New Roman" w:eastAsia="標楷體" w:hAnsi="Times New Roman" w:cs="Times New Roman"/>
        </w:rPr>
        <w:t>)</w:t>
      </w:r>
      <w:r>
        <w:rPr>
          <w:rFonts w:ascii="Times New Roman" w:eastAsia="標楷體" w:hAnsi="Times New Roman" w:cs="Times New Roman"/>
          <w:color w:val="000000"/>
        </w:rPr>
        <w:t>、針葉林</w:t>
      </w:r>
      <w:r>
        <w:rPr>
          <w:rFonts w:ascii="Times New Roman" w:eastAsia="標楷體" w:hAnsi="Times New Roman" w:cs="Times New Roman"/>
          <w:color w:val="000000"/>
        </w:rPr>
        <w:t>(</w:t>
      </w:r>
      <w:r>
        <w:rPr>
          <w:rFonts w:ascii="Times New Roman" w:eastAsia="標楷體" w:hAnsi="Times New Roman" w:cs="Times New Roman"/>
          <w:color w:val="000000"/>
        </w:rPr>
        <w:t>含</w:t>
      </w:r>
      <w:proofErr w:type="gramStart"/>
      <w:r>
        <w:rPr>
          <w:rFonts w:ascii="Times New Roman" w:eastAsia="標楷體" w:hAnsi="Times New Roman" w:cs="Times New Roman"/>
        </w:rPr>
        <w:t>針葉樹林型</w:t>
      </w:r>
      <w:proofErr w:type="gramEnd"/>
      <w:r>
        <w:rPr>
          <w:rFonts w:ascii="Times New Roman" w:eastAsia="標楷體" w:hAnsi="Times New Roman" w:cs="Times New Roman"/>
        </w:rPr>
        <w:t>)</w:t>
      </w:r>
      <w:r>
        <w:rPr>
          <w:rFonts w:ascii="Times New Roman" w:eastAsia="標楷體" w:hAnsi="Times New Roman" w:cs="Times New Roman"/>
          <w:color w:val="000000"/>
        </w:rPr>
        <w:t>、竹林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竹林</w:t>
      </w:r>
      <w:r>
        <w:rPr>
          <w:rFonts w:ascii="Times New Roman" w:eastAsia="標楷體" w:hAnsi="Times New Roman" w:cs="Times New Roman"/>
        </w:rPr>
        <w:t>)</w:t>
      </w:r>
      <w:r>
        <w:rPr>
          <w:rFonts w:ascii="Times New Roman" w:eastAsia="標楷體" w:hAnsi="Times New Roman" w:cs="Times New Roman"/>
          <w:color w:val="000000"/>
        </w:rPr>
        <w:t>以及混淆林</w:t>
      </w:r>
      <w:r>
        <w:rPr>
          <w:rFonts w:ascii="Times New Roman" w:eastAsia="標楷體" w:hAnsi="Times New Roman" w:cs="Times New Roman"/>
          <w:color w:val="000000"/>
        </w:rPr>
        <w:t>(</w:t>
      </w:r>
      <w:proofErr w:type="gramStart"/>
      <w:r>
        <w:rPr>
          <w:rFonts w:ascii="Times New Roman" w:eastAsia="標楷體" w:hAnsi="Times New Roman" w:cs="Times New Roman"/>
          <w:color w:val="000000"/>
        </w:rPr>
        <w:t>含</w:t>
      </w:r>
      <w:r>
        <w:rPr>
          <w:rFonts w:ascii="Times New Roman" w:eastAsia="標楷體" w:hAnsi="Times New Roman" w:cs="Times New Roman"/>
        </w:rPr>
        <w:t>針闊葉樹</w:t>
      </w:r>
      <w:proofErr w:type="gramEnd"/>
      <w:r>
        <w:rPr>
          <w:rFonts w:ascii="Times New Roman" w:eastAsia="標楷體" w:hAnsi="Times New Roman" w:cs="Times New Roman"/>
        </w:rPr>
        <w:t>混淆林</w:t>
      </w:r>
      <w:r>
        <w:rPr>
          <w:rFonts w:ascii="Times New Roman" w:eastAsia="標楷體" w:hAnsi="Times New Roman" w:cs="Times New Roman"/>
          <w:color w:val="000000"/>
        </w:rPr>
        <w:t>、</w:t>
      </w:r>
      <w:proofErr w:type="gramStart"/>
      <w:r>
        <w:rPr>
          <w:rFonts w:ascii="Times New Roman" w:eastAsia="標楷體" w:hAnsi="Times New Roman" w:cs="Times New Roman"/>
        </w:rPr>
        <w:t>竹闊混淆</w:t>
      </w:r>
      <w:proofErr w:type="gramEnd"/>
      <w:r>
        <w:rPr>
          <w:rFonts w:ascii="Times New Roman" w:eastAsia="標楷體" w:hAnsi="Times New Roman" w:cs="Times New Roman"/>
        </w:rPr>
        <w:t>林</w:t>
      </w:r>
      <w:r>
        <w:rPr>
          <w:rFonts w:ascii="Times New Roman" w:eastAsia="標楷體" w:hAnsi="Times New Roman" w:cs="Times New Roman"/>
          <w:color w:val="000000"/>
        </w:rPr>
        <w:t>、</w:t>
      </w:r>
      <w:proofErr w:type="gramStart"/>
      <w:r>
        <w:rPr>
          <w:rFonts w:ascii="Times New Roman" w:eastAsia="標楷體" w:hAnsi="Times New Roman" w:cs="Times New Roman"/>
        </w:rPr>
        <w:t>竹針闊混淆</w:t>
      </w:r>
      <w:proofErr w:type="gramEnd"/>
      <w:r>
        <w:rPr>
          <w:rFonts w:ascii="Times New Roman" w:eastAsia="標楷體" w:hAnsi="Times New Roman" w:cs="Times New Roman"/>
        </w:rPr>
        <w:t>林</w:t>
      </w:r>
      <w:r>
        <w:rPr>
          <w:rFonts w:ascii="Times New Roman" w:eastAsia="標楷體" w:hAnsi="Times New Roman" w:cs="Times New Roman"/>
          <w:color w:val="000000"/>
        </w:rPr>
        <w:t>和</w:t>
      </w:r>
      <w:r>
        <w:rPr>
          <w:rFonts w:ascii="Times New Roman" w:eastAsia="標楷體" w:hAnsi="Times New Roman" w:cs="Times New Roman"/>
        </w:rPr>
        <w:t>竹針混淆林</w:t>
      </w:r>
      <w:r>
        <w:rPr>
          <w:rFonts w:ascii="Times New Roman" w:eastAsia="標楷體" w:hAnsi="Times New Roman" w:cs="Times New Roman"/>
        </w:rPr>
        <w:t>)</w:t>
      </w:r>
      <w:r>
        <w:rPr>
          <w:rFonts w:ascii="Times New Roman" w:eastAsia="標楷體" w:hAnsi="Times New Roman" w:cs="Times New Roman"/>
          <w:color w:val="000000"/>
        </w:rPr>
        <w:t>等</w:t>
      </w:r>
      <w:proofErr w:type="gramStart"/>
      <w:r>
        <w:rPr>
          <w:rFonts w:ascii="Times New Roman" w:eastAsia="標楷體" w:hAnsi="Times New Roman" w:cs="Times New Roman"/>
          <w:color w:val="000000"/>
        </w:rPr>
        <w:t>4</w:t>
      </w:r>
      <w:r>
        <w:rPr>
          <w:rFonts w:ascii="Times New Roman" w:eastAsia="標楷體" w:hAnsi="Times New Roman" w:cs="Times New Roman"/>
          <w:color w:val="000000"/>
        </w:rPr>
        <w:t>類林型</w:t>
      </w:r>
      <w:proofErr w:type="gramEnd"/>
      <w:r>
        <w:rPr>
          <w:rFonts w:ascii="Times New Roman" w:eastAsia="標楷體" w:hAnsi="Times New Roman" w:cs="Times New Roman"/>
          <w:color w:val="000000"/>
        </w:rPr>
        <w:t>。上述</w:t>
      </w:r>
      <w:proofErr w:type="gramStart"/>
      <w:r>
        <w:rPr>
          <w:rFonts w:ascii="Times New Roman" w:eastAsia="標楷體" w:hAnsi="Times New Roman" w:cs="Times New Roman"/>
          <w:color w:val="000000"/>
        </w:rPr>
        <w:t>4</w:t>
      </w:r>
      <w:r>
        <w:rPr>
          <w:rFonts w:ascii="Times New Roman" w:eastAsia="標楷體" w:hAnsi="Times New Roman" w:cs="Times New Roman"/>
          <w:color w:val="000000"/>
        </w:rPr>
        <w:t>類林型在</w:t>
      </w:r>
      <w:proofErr w:type="gramEnd"/>
      <w:r>
        <w:rPr>
          <w:rFonts w:ascii="Times New Roman" w:eastAsia="標楷體" w:hAnsi="Times New Roman" w:cs="Times New Roman"/>
        </w:rPr>
        <w:t>臺灣本島海拔</w:t>
      </w:r>
      <w:r>
        <w:rPr>
          <w:rFonts w:ascii="Times New Roman" w:eastAsia="標楷體" w:hAnsi="Times New Roman" w:cs="Times New Roman"/>
        </w:rPr>
        <w:t>50 m</w:t>
      </w:r>
      <w:r>
        <w:rPr>
          <w:rFonts w:ascii="Times New Roman" w:eastAsia="標楷體" w:hAnsi="Times New Roman" w:cs="Times New Roman"/>
        </w:rPr>
        <w:t>以上</w:t>
      </w:r>
      <w:r>
        <w:rPr>
          <w:rFonts w:ascii="Times New Roman" w:eastAsia="標楷體" w:hAnsi="Times New Roman" w:cs="Times New Roman"/>
          <w:color w:val="000000"/>
        </w:rPr>
        <w:t>的面積依序為</w:t>
      </w:r>
      <w:r>
        <w:rPr>
          <w:rFonts w:ascii="Times New Roman" w:eastAsia="標楷體" w:hAnsi="Times New Roman" w:cs="Times New Roman"/>
          <w:color w:val="000000"/>
        </w:rPr>
        <w:t>14173.73 km</w:t>
      </w:r>
      <w:r>
        <w:rPr>
          <w:rFonts w:ascii="Times New Roman" w:eastAsia="標楷體" w:hAnsi="Times New Roman" w:cs="Times New Roman"/>
          <w:color w:val="000000"/>
          <w:vertAlign w:val="superscript"/>
        </w:rPr>
        <w:t>2</w:t>
      </w:r>
      <w:r>
        <w:rPr>
          <w:rFonts w:ascii="Times New Roman" w:eastAsia="標楷體" w:hAnsi="Times New Roman" w:cs="Times New Roman"/>
          <w:color w:val="000000"/>
        </w:rPr>
        <w:t>、</w:t>
      </w:r>
      <w:r>
        <w:rPr>
          <w:rFonts w:ascii="Times New Roman" w:eastAsia="標楷體" w:hAnsi="Times New Roman" w:cs="Times New Roman"/>
          <w:color w:val="000000"/>
        </w:rPr>
        <w:t>3003.28 km</w:t>
      </w:r>
      <w:r>
        <w:rPr>
          <w:rFonts w:ascii="Times New Roman" w:eastAsia="標楷體" w:hAnsi="Times New Roman" w:cs="Times New Roman"/>
          <w:color w:val="000000"/>
          <w:vertAlign w:val="superscript"/>
        </w:rPr>
        <w:t>2</w:t>
      </w:r>
      <w:r>
        <w:rPr>
          <w:rFonts w:ascii="Times New Roman" w:eastAsia="標楷體" w:hAnsi="Times New Roman" w:cs="Times New Roman"/>
          <w:color w:val="000000"/>
        </w:rPr>
        <w:t>、</w:t>
      </w:r>
      <w:r>
        <w:rPr>
          <w:rFonts w:ascii="Times New Roman" w:eastAsia="標楷體" w:hAnsi="Times New Roman" w:cs="Times New Roman"/>
          <w:color w:val="000000"/>
        </w:rPr>
        <w:t>124</w:t>
      </w:r>
      <w:r>
        <w:rPr>
          <w:rFonts w:ascii="Times New Roman" w:eastAsia="標楷體" w:hAnsi="Times New Roman" w:cs="Times New Roman"/>
        </w:rPr>
        <w:t>1.21 km</w:t>
      </w:r>
      <w:r>
        <w:rPr>
          <w:rFonts w:ascii="Times New Roman" w:eastAsia="標楷體" w:hAnsi="Times New Roman" w:cs="Times New Roman"/>
          <w:vertAlign w:val="superscript"/>
        </w:rPr>
        <w:t>2</w:t>
      </w:r>
      <w:r>
        <w:rPr>
          <w:rFonts w:ascii="Times New Roman" w:eastAsia="標楷體" w:hAnsi="Times New Roman" w:cs="Times New Roman"/>
        </w:rPr>
        <w:t>和</w:t>
      </w:r>
      <w:r>
        <w:rPr>
          <w:rFonts w:ascii="Times New Roman" w:eastAsia="標楷體" w:hAnsi="Times New Roman" w:cs="Times New Roman"/>
        </w:rPr>
        <w:t>2609.92 km</w:t>
      </w:r>
      <w:r>
        <w:rPr>
          <w:rFonts w:ascii="Times New Roman" w:eastAsia="標楷體" w:hAnsi="Times New Roman" w:cs="Times New Roman"/>
          <w:vertAlign w:val="superscript"/>
        </w:rPr>
        <w:t>2</w:t>
      </w:r>
      <w:r>
        <w:rPr>
          <w:rFonts w:ascii="Times New Roman" w:eastAsia="標楷體" w:hAnsi="Times New Roman" w:cs="Times New Roman"/>
        </w:rPr>
        <w:t>。另根據</w:t>
      </w:r>
      <w:proofErr w:type="gramStart"/>
      <w:r w:rsidRPr="00BE23B6">
        <w:rPr>
          <w:rFonts w:ascii="Times New Roman" w:eastAsia="標楷體" w:hAnsi="Times New Roman" w:cs="Times New Roman"/>
        </w:rPr>
        <w:t>蔡</w:t>
      </w:r>
      <w:proofErr w:type="gramEnd"/>
      <w:r>
        <w:rPr>
          <w:rFonts w:ascii="Times New Roman" w:eastAsia="標楷體" w:hAnsi="Times New Roman" w:cs="Times New Roman"/>
        </w:rPr>
        <w:t>(2006)</w:t>
      </w:r>
      <w:r>
        <w:rPr>
          <w:rFonts w:ascii="Times New Roman" w:eastAsia="標楷體" w:hAnsi="Times New Roman" w:cs="Times New Roman"/>
        </w:rPr>
        <w:t>在</w:t>
      </w:r>
      <w:proofErr w:type="gramStart"/>
      <w:r>
        <w:rPr>
          <w:rFonts w:ascii="Times New Roman" w:eastAsia="標楷體" w:hAnsi="Times New Roman" w:cs="Times New Roman"/>
        </w:rPr>
        <w:t>臺</w:t>
      </w:r>
      <w:proofErr w:type="gramEnd"/>
      <w:r>
        <w:rPr>
          <w:rFonts w:ascii="Times New Roman" w:eastAsia="標楷體" w:hAnsi="Times New Roman" w:cs="Times New Roman"/>
        </w:rPr>
        <w:t>東的研究結果顯示，距離樹林邊緣</w:t>
      </w:r>
      <w:r>
        <w:rPr>
          <w:rFonts w:ascii="Times New Roman" w:eastAsia="標楷體" w:hAnsi="Times New Roman" w:cs="Times New Roman"/>
        </w:rPr>
        <w:t>20 m</w:t>
      </w:r>
      <w:r>
        <w:rPr>
          <w:rFonts w:ascii="Times New Roman" w:eastAsia="標楷體" w:hAnsi="Times New Roman" w:cs="Times New Roman"/>
        </w:rPr>
        <w:t>以內的非森林地，也是猴群容易出沒的範圍。因此，</w:t>
      </w:r>
      <w:proofErr w:type="gramStart"/>
      <w:r>
        <w:rPr>
          <w:rFonts w:ascii="Times New Roman" w:eastAsia="標楷體" w:hAnsi="Times New Roman" w:cs="Times New Roman"/>
        </w:rPr>
        <w:t>若樣點</w:t>
      </w:r>
      <w:proofErr w:type="gramEnd"/>
      <w:r>
        <w:rPr>
          <w:rFonts w:ascii="Times New Roman" w:eastAsia="標楷體" w:hAnsi="Times New Roman" w:cs="Times New Roman"/>
        </w:rPr>
        <w:t>位在非森林地，則</w:t>
      </w:r>
      <w:proofErr w:type="gramStart"/>
      <w:r>
        <w:rPr>
          <w:rFonts w:ascii="Times New Roman" w:eastAsia="標楷體" w:hAnsi="Times New Roman" w:cs="Times New Roman"/>
        </w:rPr>
        <w:t>以樣點為</w:t>
      </w:r>
      <w:proofErr w:type="gramEnd"/>
      <w:r>
        <w:rPr>
          <w:rFonts w:ascii="Times New Roman" w:eastAsia="標楷體" w:hAnsi="Times New Roman" w:cs="Times New Roman"/>
        </w:rPr>
        <w:t>圓心，</w:t>
      </w:r>
      <w:proofErr w:type="gramStart"/>
      <w:r>
        <w:rPr>
          <w:rFonts w:ascii="Times New Roman" w:eastAsia="標楷體" w:hAnsi="Times New Roman" w:cs="Times New Roman"/>
        </w:rPr>
        <w:t>樣點向外</w:t>
      </w:r>
      <w:proofErr w:type="gramEnd"/>
      <w:r>
        <w:rPr>
          <w:rFonts w:ascii="Times New Roman" w:eastAsia="標楷體" w:hAnsi="Times New Roman" w:cs="Times New Roman"/>
        </w:rPr>
        <w:t>延伸</w:t>
      </w:r>
      <w:r>
        <w:rPr>
          <w:rFonts w:ascii="Times New Roman" w:eastAsia="標楷體" w:hAnsi="Times New Roman" w:cs="Times New Roman"/>
        </w:rPr>
        <w:t>20 m</w:t>
      </w:r>
      <w:r>
        <w:rPr>
          <w:rFonts w:ascii="Times New Roman" w:eastAsia="標楷體" w:hAnsi="Times New Roman" w:cs="Times New Roman"/>
        </w:rPr>
        <w:t>半徑</w:t>
      </w:r>
      <w:proofErr w:type="gramStart"/>
      <w:r>
        <w:rPr>
          <w:rFonts w:ascii="Times New Roman" w:eastAsia="標楷體" w:hAnsi="Times New Roman" w:cs="Times New Roman"/>
        </w:rPr>
        <w:t>的圓若有</w:t>
      </w:r>
      <w:proofErr w:type="gramEnd"/>
      <w:r>
        <w:rPr>
          <w:rFonts w:ascii="Times New Roman" w:eastAsia="標楷體" w:hAnsi="Times New Roman" w:cs="Times New Roman"/>
        </w:rPr>
        <w:t>涵蓋到森林，便以</w:t>
      </w:r>
      <w:proofErr w:type="gramStart"/>
      <w:r>
        <w:rPr>
          <w:rFonts w:ascii="Times New Roman" w:eastAsia="標楷體" w:hAnsi="Times New Roman" w:cs="Times New Roman"/>
        </w:rPr>
        <w:t>距離樣點最近</w:t>
      </w:r>
      <w:proofErr w:type="gramEnd"/>
      <w:r>
        <w:rPr>
          <w:rFonts w:ascii="Times New Roman" w:eastAsia="標楷體" w:hAnsi="Times New Roman" w:cs="Times New Roman"/>
        </w:rPr>
        <w:t>的森林類型為</w:t>
      </w:r>
      <w:proofErr w:type="gramStart"/>
      <w:r>
        <w:rPr>
          <w:rFonts w:ascii="Times New Roman" w:eastAsia="標楷體" w:hAnsi="Times New Roman" w:cs="Times New Roman"/>
        </w:rPr>
        <w:t>該樣點所在的林型</w:t>
      </w:r>
      <w:proofErr w:type="gramEnd"/>
      <w:r>
        <w:rPr>
          <w:rFonts w:ascii="Times New Roman" w:eastAsia="標楷體" w:hAnsi="Times New Roman" w:cs="Times New Roman"/>
        </w:rPr>
        <w:t>。若</w:t>
      </w:r>
      <w:proofErr w:type="gramStart"/>
      <w:r>
        <w:rPr>
          <w:rFonts w:ascii="Times New Roman" w:eastAsia="標楷體" w:hAnsi="Times New Roman" w:cs="Times New Roman"/>
        </w:rPr>
        <w:t>調查樣點位</w:t>
      </w:r>
      <w:proofErr w:type="gramEnd"/>
      <w:r>
        <w:rPr>
          <w:rFonts w:ascii="Times New Roman" w:eastAsia="標楷體" w:hAnsi="Times New Roman" w:cs="Times New Roman"/>
        </w:rPr>
        <w:t>在森林地中，則</w:t>
      </w:r>
      <w:proofErr w:type="gramStart"/>
      <w:r>
        <w:rPr>
          <w:rFonts w:ascii="Times New Roman" w:eastAsia="標楷體" w:hAnsi="Times New Roman" w:cs="Times New Roman"/>
        </w:rPr>
        <w:t>以樣點所在</w:t>
      </w:r>
      <w:proofErr w:type="gramEnd"/>
      <w:r>
        <w:rPr>
          <w:rFonts w:ascii="Times New Roman" w:eastAsia="標楷體" w:hAnsi="Times New Roman" w:cs="Times New Roman"/>
        </w:rPr>
        <w:t>之</w:t>
      </w:r>
      <w:proofErr w:type="gramStart"/>
      <w:r>
        <w:rPr>
          <w:rFonts w:ascii="Times New Roman" w:eastAsia="標楷體" w:hAnsi="Times New Roman" w:cs="Times New Roman"/>
        </w:rPr>
        <w:t>林型為樣點所屬林型</w:t>
      </w:r>
      <w:proofErr w:type="gramEnd"/>
      <w:r>
        <w:rPr>
          <w:rFonts w:ascii="Times New Roman" w:eastAsia="標楷體" w:hAnsi="Times New Roman" w:cs="Times New Roman"/>
        </w:rPr>
        <w:t>。</w:t>
      </w:r>
    </w:p>
    <w:p w14:paraId="591D731A" w14:textId="77777777" w:rsidR="00D93FCC" w:rsidRDefault="00D93FCC">
      <w:pPr>
        <w:spacing w:line="360" w:lineRule="auto"/>
        <w:jc w:val="both"/>
        <w:rPr>
          <w:rFonts w:ascii="Times New Roman" w:eastAsia="標楷體" w:hAnsi="Times New Roman" w:cs="Times New Roman"/>
          <w:color w:val="000000"/>
        </w:rPr>
      </w:pPr>
    </w:p>
    <w:p w14:paraId="59D5810A" w14:textId="0EC9B0FA" w:rsidR="00D93FCC" w:rsidRDefault="002435EC">
      <w:pPr>
        <w:spacing w:line="360" w:lineRule="auto"/>
        <w:jc w:val="both"/>
        <w:rPr>
          <w:rFonts w:ascii="Times New Roman" w:eastAsia="標楷體" w:hAnsi="Times New Roman" w:cs="Times New Roman"/>
          <w:color w:val="FF0000"/>
        </w:rPr>
      </w:pPr>
      <w:r>
        <w:rPr>
          <w:rFonts w:ascii="Times New Roman" w:eastAsia="標楷體" w:hAnsi="Times New Roman" w:cs="Times New Roman"/>
        </w:rPr>
        <w:lastRenderedPageBreak/>
        <w:t xml:space="preserve">    </w:t>
      </w:r>
      <w:r w:rsidR="00824598" w:rsidRPr="009D77B3">
        <w:rPr>
          <w:rFonts w:ascii="Times New Roman" w:eastAsia="標楷體" w:hAnsi="Times New Roman" w:cs="Times New Roman"/>
        </w:rPr>
        <w:t>為探討獼猴在各分署的分布狀況，本計畫使用之</w:t>
      </w:r>
      <w:r w:rsidR="00C0537D">
        <w:rPr>
          <w:rFonts w:ascii="Times New Roman" w:eastAsia="標楷體" w:hAnsi="Times New Roman" w:cs="Times New Roman" w:hint="eastAsia"/>
        </w:rPr>
        <w:t>林業保育署</w:t>
      </w:r>
      <w:r w:rsidRPr="009D77B3">
        <w:rPr>
          <w:rFonts w:ascii="Times New Roman" w:eastAsia="標楷體" w:hAnsi="Times New Roman" w:cs="Times New Roman"/>
        </w:rPr>
        <w:t>轄區圖層及保安林圖層資料，係採用</w:t>
      </w:r>
      <w:r w:rsidR="00B6742E">
        <w:rPr>
          <w:rFonts w:ascii="Times New Roman" w:eastAsia="標楷體" w:hAnsi="Times New Roman" w:cs="Times New Roman" w:hint="eastAsia"/>
        </w:rPr>
        <w:t>農業部</w:t>
      </w:r>
      <w:r w:rsidRPr="009D77B3">
        <w:rPr>
          <w:rFonts w:ascii="Times New Roman" w:eastAsia="標楷體" w:hAnsi="Times New Roman" w:cs="Times New Roman"/>
        </w:rPr>
        <w:t>資料開放平</w:t>
      </w:r>
      <w:proofErr w:type="gramStart"/>
      <w:r w:rsidRPr="009D77B3">
        <w:rPr>
          <w:rFonts w:ascii="Times New Roman" w:eastAsia="標楷體" w:hAnsi="Times New Roman" w:cs="Times New Roman"/>
        </w:rPr>
        <w:t>臺</w:t>
      </w:r>
      <w:proofErr w:type="gramEnd"/>
      <w:r w:rsidRPr="009D77B3">
        <w:rPr>
          <w:rFonts w:ascii="Times New Roman" w:eastAsia="標楷體" w:hAnsi="Times New Roman" w:cs="Times New Roman"/>
        </w:rPr>
        <w:t>提供的「國有林事業區內工作站轄區圖」</w:t>
      </w:r>
      <w:r w:rsidRPr="009D77B3">
        <w:rPr>
          <w:rFonts w:ascii="Times New Roman" w:eastAsia="標楷體" w:hAnsi="Times New Roman" w:cs="Times New Roman"/>
        </w:rPr>
        <w:t>(</w:t>
      </w:r>
      <w:r w:rsidR="008A0EA6" w:rsidRPr="00BE23B6">
        <w:rPr>
          <w:rFonts w:ascii="Times New Roman" w:eastAsia="標楷體" w:hAnsi="Times New Roman" w:cs="Times New Roman" w:hint="eastAsia"/>
        </w:rPr>
        <w:t>林務</w:t>
      </w:r>
      <w:r w:rsidR="008A0EA6" w:rsidRPr="009D77B3">
        <w:rPr>
          <w:rFonts w:ascii="Times New Roman" w:eastAsia="標楷體" w:hAnsi="Times New Roman" w:cs="Times New Roman" w:hint="eastAsia"/>
        </w:rPr>
        <w:t>局</w:t>
      </w:r>
      <w:r w:rsidRPr="009D77B3">
        <w:rPr>
          <w:rFonts w:ascii="Times New Roman" w:eastAsia="標楷體" w:hAnsi="Times New Roman" w:cs="Times New Roman"/>
        </w:rPr>
        <w:t xml:space="preserve"> 2019b)</w:t>
      </w:r>
      <w:r w:rsidRPr="009D77B3">
        <w:rPr>
          <w:rFonts w:ascii="Times New Roman" w:eastAsia="標楷體" w:hAnsi="Times New Roman" w:cs="Times New Roman"/>
        </w:rPr>
        <w:t>、「全台保安林分布概略圖」</w:t>
      </w:r>
      <w:r w:rsidRPr="009D77B3">
        <w:rPr>
          <w:rFonts w:ascii="Times New Roman" w:eastAsia="標楷體" w:hAnsi="Times New Roman" w:cs="Times New Roman"/>
        </w:rPr>
        <w:t>(</w:t>
      </w:r>
      <w:r w:rsidR="008A0EA6" w:rsidRPr="00BE23B6">
        <w:rPr>
          <w:rFonts w:ascii="Times New Roman" w:eastAsia="標楷體" w:hAnsi="Times New Roman" w:cs="Times New Roman" w:hint="eastAsia"/>
        </w:rPr>
        <w:t>林務</w:t>
      </w:r>
      <w:r w:rsidR="008A0EA6" w:rsidRPr="009D77B3">
        <w:rPr>
          <w:rFonts w:ascii="Times New Roman" w:eastAsia="標楷體" w:hAnsi="Times New Roman" w:cs="Times New Roman" w:hint="eastAsia"/>
        </w:rPr>
        <w:t>局</w:t>
      </w:r>
      <w:r w:rsidRPr="009D77B3">
        <w:rPr>
          <w:rFonts w:ascii="Times New Roman" w:eastAsia="標楷體" w:hAnsi="Times New Roman" w:cs="Times New Roman"/>
        </w:rPr>
        <w:t xml:space="preserve"> 2019c)</w:t>
      </w:r>
      <w:r w:rsidRPr="009D77B3">
        <w:rPr>
          <w:rFonts w:ascii="Times New Roman" w:eastAsia="標楷體" w:hAnsi="Times New Roman" w:cs="Times New Roman"/>
        </w:rPr>
        <w:t>。國有</w:t>
      </w:r>
      <w:r>
        <w:rPr>
          <w:rFonts w:ascii="Times New Roman" w:eastAsia="標楷體" w:hAnsi="Times New Roman" w:cs="Times New Roman"/>
        </w:rPr>
        <w:t>林事業區內工作站轄區圖為</w:t>
      </w:r>
      <w:r>
        <w:rPr>
          <w:rFonts w:ascii="Times New Roman" w:eastAsia="標楷體" w:hAnsi="Times New Roman" w:cs="Times New Roman"/>
        </w:rPr>
        <w:t>shp</w:t>
      </w:r>
      <w:r>
        <w:rPr>
          <w:rFonts w:ascii="Times New Roman" w:eastAsia="標楷體" w:hAnsi="Times New Roman" w:cs="Times New Roman"/>
        </w:rPr>
        <w:t>檔案，欄位包含分署中文名、分署編號、工作站名稱、面積等。「全台保安林分布概略圖」為</w:t>
      </w:r>
      <w:r>
        <w:rPr>
          <w:rFonts w:ascii="Times New Roman" w:eastAsia="標楷體" w:hAnsi="Times New Roman" w:cs="Times New Roman"/>
        </w:rPr>
        <w:t>shp</w:t>
      </w:r>
      <w:r>
        <w:rPr>
          <w:rFonts w:ascii="Times New Roman" w:eastAsia="標楷體" w:hAnsi="Times New Roman" w:cs="Times New Roman"/>
        </w:rPr>
        <w:t>檔案，欄位包含保安林類型、保安林標號、面積等。</w:t>
      </w:r>
    </w:p>
    <w:p w14:paraId="6EC4503F" w14:textId="77777777" w:rsidR="00D93FCC" w:rsidRDefault="00D93FCC">
      <w:pPr>
        <w:spacing w:line="360" w:lineRule="auto"/>
        <w:jc w:val="both"/>
        <w:rPr>
          <w:rFonts w:ascii="Times New Roman" w:eastAsia="標楷體" w:hAnsi="Times New Roman" w:cs="Times New Roman"/>
          <w:color w:val="FF0000"/>
        </w:rPr>
      </w:pPr>
    </w:p>
    <w:p w14:paraId="7C476523" w14:textId="5E2DCBAF" w:rsidR="00D93FCC" w:rsidRDefault="002435EC">
      <w:pPr>
        <w:spacing w:line="360" w:lineRule="auto"/>
        <w:ind w:firstLine="480"/>
        <w:jc w:val="both"/>
        <w:rPr>
          <w:rFonts w:ascii="Times New Roman" w:eastAsia="標楷體" w:hAnsi="Times New Roman" w:cs="Times New Roman"/>
        </w:rPr>
      </w:pPr>
      <w:r>
        <w:rPr>
          <w:rFonts w:ascii="Times New Roman" w:eastAsia="標楷體" w:hAnsi="Times New Roman" w:cs="Times New Roman"/>
          <w:color w:val="000000"/>
        </w:rPr>
        <w:t>本計畫之</w:t>
      </w:r>
      <w:r>
        <w:rPr>
          <w:rFonts w:ascii="Times New Roman" w:eastAsia="標楷體" w:hAnsi="Times New Roman" w:cs="Times New Roman"/>
        </w:rPr>
        <w:t>海拔資料，係採用內政資料開放平</w:t>
      </w:r>
      <w:proofErr w:type="gramStart"/>
      <w:r>
        <w:rPr>
          <w:rFonts w:ascii="Times New Roman" w:eastAsia="標楷體" w:hAnsi="Times New Roman" w:cs="Times New Roman"/>
        </w:rPr>
        <w:t>臺</w:t>
      </w:r>
      <w:proofErr w:type="gramEnd"/>
      <w:r>
        <w:rPr>
          <w:rFonts w:ascii="Times New Roman" w:eastAsia="標楷體" w:hAnsi="Times New Roman" w:cs="Times New Roman"/>
        </w:rPr>
        <w:t>提供的</w:t>
      </w:r>
      <w:r>
        <w:rPr>
          <w:rFonts w:ascii="Times New Roman" w:eastAsia="標楷體" w:hAnsi="Times New Roman" w:cs="Times New Roman"/>
        </w:rPr>
        <w:t>2019</w:t>
      </w:r>
      <w:r>
        <w:rPr>
          <w:rFonts w:ascii="Times New Roman" w:eastAsia="標楷體" w:hAnsi="Times New Roman" w:cs="Times New Roman"/>
        </w:rPr>
        <w:t>年「內政部</w:t>
      </w:r>
      <w:r>
        <w:rPr>
          <w:rFonts w:ascii="Times New Roman" w:eastAsia="標楷體" w:hAnsi="Times New Roman" w:cs="Times New Roman"/>
        </w:rPr>
        <w:t>20 m</w:t>
      </w:r>
      <w:proofErr w:type="gramStart"/>
      <w:r>
        <w:rPr>
          <w:rFonts w:ascii="Times New Roman" w:eastAsia="標楷體" w:hAnsi="Times New Roman" w:cs="Times New Roman"/>
        </w:rPr>
        <w:t>網格數值</w:t>
      </w:r>
      <w:proofErr w:type="gramEnd"/>
      <w:r>
        <w:rPr>
          <w:rFonts w:ascii="Times New Roman" w:eastAsia="標楷體" w:hAnsi="Times New Roman" w:cs="Times New Roman"/>
        </w:rPr>
        <w:t>地形模型資料」</w:t>
      </w:r>
      <w:r>
        <w:rPr>
          <w:rFonts w:ascii="Times New Roman" w:eastAsia="標楷體" w:hAnsi="Times New Roman" w:cs="Times New Roman"/>
        </w:rPr>
        <w:t>(</w:t>
      </w:r>
      <w:r w:rsidRPr="00BE23B6">
        <w:rPr>
          <w:rFonts w:ascii="Times New Roman" w:eastAsia="標楷體" w:hAnsi="Times New Roman" w:cs="Times New Roman"/>
        </w:rPr>
        <w:t>內</w:t>
      </w:r>
      <w:r>
        <w:rPr>
          <w:rFonts w:ascii="Times New Roman" w:eastAsia="標楷體" w:hAnsi="Times New Roman" w:cs="Times New Roman"/>
        </w:rPr>
        <w:t>政部</w:t>
      </w:r>
      <w:r>
        <w:rPr>
          <w:rFonts w:ascii="Times New Roman" w:eastAsia="標楷體" w:hAnsi="Times New Roman" w:cs="Times New Roman"/>
        </w:rPr>
        <w:t xml:space="preserve"> 2019)</w:t>
      </w:r>
      <w:r>
        <w:rPr>
          <w:rFonts w:ascii="Times New Roman" w:eastAsia="標楷體" w:hAnsi="Times New Roman" w:cs="Times New Roman"/>
        </w:rPr>
        <w:t>。該資料格式為臺灣的數值地形模型</w:t>
      </w:r>
      <w:r>
        <w:rPr>
          <w:rFonts w:ascii="Times New Roman" w:eastAsia="標楷體" w:hAnsi="Times New Roman" w:cs="Times New Roman"/>
        </w:rPr>
        <w:t xml:space="preserve"> (digital terrain model, DTM) </w:t>
      </w:r>
      <w:r>
        <w:rPr>
          <w:rFonts w:ascii="Times New Roman" w:eastAsia="標楷體" w:hAnsi="Times New Roman" w:cs="Times New Roman"/>
        </w:rPr>
        <w:t>，以</w:t>
      </w:r>
      <w:r>
        <w:rPr>
          <w:rFonts w:ascii="Times New Roman" w:eastAsia="標楷體" w:hAnsi="Times New Roman" w:cs="Times New Roman"/>
        </w:rPr>
        <w:t>20 m</w:t>
      </w:r>
      <w:proofErr w:type="gramStart"/>
      <w:r>
        <w:rPr>
          <w:rFonts w:ascii="Times New Roman" w:eastAsia="標楷體" w:hAnsi="Times New Roman" w:cs="Times New Roman"/>
        </w:rPr>
        <w:t>為網格間距</w:t>
      </w:r>
      <w:proofErr w:type="gramEnd"/>
      <w:r>
        <w:rPr>
          <w:rFonts w:ascii="Times New Roman" w:eastAsia="標楷體" w:hAnsi="Times New Roman" w:cs="Times New Roman"/>
        </w:rPr>
        <w:t>，</w:t>
      </w:r>
      <w:proofErr w:type="gramStart"/>
      <w:r>
        <w:rPr>
          <w:rFonts w:ascii="Times New Roman" w:eastAsia="標楷體" w:hAnsi="Times New Roman" w:cs="Times New Roman"/>
        </w:rPr>
        <w:t>每一網格記錄</w:t>
      </w:r>
      <w:proofErr w:type="gramEnd"/>
      <w:r>
        <w:rPr>
          <w:rFonts w:ascii="Times New Roman" w:eastAsia="標楷體" w:hAnsi="Times New Roman" w:cs="Times New Roman"/>
        </w:rPr>
        <w:t>該點之平面座標與高程資料。本研究利用</w:t>
      </w:r>
      <w:r>
        <w:rPr>
          <w:rFonts w:ascii="Times New Roman" w:eastAsia="標楷體" w:hAnsi="Times New Roman" w:cs="Times New Roman"/>
        </w:rPr>
        <w:t>Quantum GIS (3.</w:t>
      </w:r>
      <w:del w:id="992" w:author="瑋婷 徐" w:date="2024-11-22T09:33:00Z" w16du:dateUtc="2024-11-22T01:33:00Z">
        <w:r w:rsidDel="00A17B6E">
          <w:rPr>
            <w:rFonts w:ascii="Times New Roman" w:eastAsia="標楷體" w:hAnsi="Times New Roman" w:cs="Times New Roman"/>
          </w:rPr>
          <w:delText>1</w:delText>
        </w:r>
        <w:r w:rsidDel="00A17B6E">
          <w:rPr>
            <w:rFonts w:ascii="Times New Roman" w:eastAsia="標楷體" w:hAnsi="Times New Roman" w:cs="Times New Roman" w:hint="eastAsia"/>
          </w:rPr>
          <w:delText>6</w:delText>
        </w:r>
      </w:del>
      <w:ins w:id="993" w:author="瑋婷 徐" w:date="2024-11-22T09:33:00Z" w16du:dateUtc="2024-11-22T01:33:00Z">
        <w:r w:rsidR="00A17B6E">
          <w:rPr>
            <w:rFonts w:ascii="Times New Roman" w:eastAsia="標楷體" w:hAnsi="Times New Roman" w:cs="Times New Roman" w:hint="eastAsia"/>
          </w:rPr>
          <w:t>28</w:t>
        </w:r>
      </w:ins>
      <w:r>
        <w:rPr>
          <w:rFonts w:ascii="Times New Roman" w:eastAsia="標楷體" w:hAnsi="Times New Roman" w:cs="Times New Roman"/>
        </w:rPr>
        <w:t>.</w:t>
      </w:r>
      <w:ins w:id="994" w:author="瑋婷 徐" w:date="2024-11-22T09:33:00Z" w16du:dateUtc="2024-11-22T01:33:00Z">
        <w:r w:rsidR="00A17B6E">
          <w:rPr>
            <w:rFonts w:ascii="Times New Roman" w:eastAsia="標楷體" w:hAnsi="Times New Roman" w:cs="Times New Roman" w:hint="eastAsia"/>
          </w:rPr>
          <w:t>1</w:t>
        </w:r>
      </w:ins>
      <w:del w:id="995" w:author="瑋婷 徐" w:date="2024-11-22T09:33:00Z" w16du:dateUtc="2024-11-22T01:33:00Z">
        <w:r w:rsidDel="00A17B6E">
          <w:rPr>
            <w:rFonts w:ascii="Times New Roman" w:eastAsia="標楷體" w:hAnsi="Times New Roman" w:cs="Times New Roman"/>
          </w:rPr>
          <w:delText>9</w:delText>
        </w:r>
      </w:del>
      <w:ins w:id="996" w:author="瑋婷 徐" w:date="2024-11-22T09:33:00Z" w16du:dateUtc="2024-11-22T01:33:00Z">
        <w:r w:rsidR="00A17B6E">
          <w:rPr>
            <w:rFonts w:ascii="Times New Roman" w:eastAsia="標楷體" w:hAnsi="Times New Roman" w:cs="Times New Roman" w:hint="eastAsia"/>
          </w:rPr>
          <w:t>5</w:t>
        </w:r>
      </w:ins>
      <w:r>
        <w:rPr>
          <w:rFonts w:ascii="Times New Roman" w:eastAsia="標楷體" w:hAnsi="Times New Roman" w:cs="Times New Roman"/>
        </w:rPr>
        <w:t>版</w:t>
      </w:r>
      <w:r>
        <w:rPr>
          <w:rFonts w:ascii="Times New Roman" w:eastAsia="標楷體" w:hAnsi="Times New Roman" w:cs="Times New Roman"/>
        </w:rPr>
        <w:t xml:space="preserve">) </w:t>
      </w:r>
      <w:r>
        <w:rPr>
          <w:rFonts w:ascii="Times New Roman" w:eastAsia="標楷體" w:hAnsi="Times New Roman" w:cs="Times New Roman"/>
        </w:rPr>
        <w:t>將前述之</w:t>
      </w:r>
      <w:r>
        <w:rPr>
          <w:rFonts w:ascii="Times New Roman" w:eastAsia="標楷體" w:hAnsi="Times New Roman" w:cs="Times New Roman"/>
        </w:rPr>
        <w:t>DTM</w:t>
      </w:r>
      <w:r>
        <w:rPr>
          <w:rFonts w:ascii="Times New Roman" w:eastAsia="標楷體" w:hAnsi="Times New Roman" w:cs="Times New Roman"/>
        </w:rPr>
        <w:t>圖層與各樣點的</w:t>
      </w:r>
      <w:r>
        <w:rPr>
          <w:rFonts w:ascii="Times New Roman" w:eastAsia="標楷體" w:hAnsi="Times New Roman" w:cs="Times New Roman"/>
        </w:rPr>
        <w:t>GPS</w:t>
      </w:r>
      <w:r>
        <w:rPr>
          <w:rFonts w:ascii="Times New Roman" w:eastAsia="標楷體" w:hAnsi="Times New Roman" w:cs="Times New Roman"/>
        </w:rPr>
        <w:t>座標圖</w:t>
      </w:r>
      <w:proofErr w:type="gramStart"/>
      <w:r>
        <w:rPr>
          <w:rFonts w:ascii="Times New Roman" w:eastAsia="標楷體" w:hAnsi="Times New Roman" w:cs="Times New Roman"/>
        </w:rPr>
        <w:t>層套疊</w:t>
      </w:r>
      <w:proofErr w:type="gramEnd"/>
      <w:r>
        <w:rPr>
          <w:rFonts w:ascii="Times New Roman" w:eastAsia="標楷體" w:hAnsi="Times New Roman" w:cs="Times New Roman"/>
        </w:rPr>
        <w:t>，以取得各樣點之海拔高度。</w:t>
      </w:r>
    </w:p>
    <w:p w14:paraId="59FFF16A" w14:textId="77777777" w:rsidR="00D93FCC" w:rsidRDefault="00D93FCC">
      <w:pPr>
        <w:spacing w:line="360" w:lineRule="auto"/>
        <w:jc w:val="both"/>
        <w:rPr>
          <w:rFonts w:ascii="Times New Roman" w:eastAsia="標楷體" w:hAnsi="Times New Roman" w:cs="Times New Roman"/>
        </w:rPr>
      </w:pPr>
    </w:p>
    <w:p w14:paraId="4ADD5988" w14:textId="77777777" w:rsidR="00D93FCC" w:rsidRDefault="002435EC">
      <w:pPr>
        <w:pStyle w:val="aff3"/>
        <w:numPr>
          <w:ilvl w:val="0"/>
          <w:numId w:val="8"/>
        </w:numPr>
        <w:spacing w:line="360" w:lineRule="auto"/>
        <w:jc w:val="both"/>
        <w:rPr>
          <w:rFonts w:ascii="Times New Roman" w:eastAsia="標楷體" w:hAnsi="Times New Roman" w:cs="Times New Roman"/>
          <w:color w:val="000000"/>
        </w:rPr>
      </w:pPr>
      <w:r>
        <w:rPr>
          <w:rFonts w:ascii="Times New Roman" w:eastAsia="標楷體" w:hAnsi="Times New Roman" w:cs="Times New Roman"/>
          <w:color w:val="000000"/>
        </w:rPr>
        <w:t>影響獼猴分布的因子</w:t>
      </w:r>
    </w:p>
    <w:p w14:paraId="28C09112" w14:textId="352BA1BD"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color w:val="000000"/>
        </w:rPr>
        <w:t xml:space="preserve">    </w:t>
      </w:r>
      <w:r>
        <w:rPr>
          <w:rFonts w:ascii="Times New Roman" w:eastAsia="標楷體" w:hAnsi="Times New Roman" w:cs="Times New Roman"/>
          <w:color w:val="000000"/>
        </w:rPr>
        <w:t>本計畫使用</w:t>
      </w:r>
      <w:r>
        <w:rPr>
          <w:rFonts w:ascii="Times New Roman" w:eastAsia="標楷體" w:hAnsi="Times New Roman" w:cs="Times New Roman"/>
          <w:color w:val="000000"/>
        </w:rPr>
        <w:t>202</w:t>
      </w:r>
      <w:del w:id="997" w:author="瑋婷 徐" w:date="2025-01-06T10:22:00Z" w16du:dateUtc="2025-01-06T02:22:00Z">
        <w:r w:rsidDel="00B91480">
          <w:rPr>
            <w:rFonts w:ascii="Times New Roman" w:eastAsia="標楷體" w:hAnsi="Times New Roman" w:cs="Times New Roman"/>
            <w:color w:val="000000"/>
          </w:rPr>
          <w:delText>0</w:delText>
        </w:r>
      </w:del>
      <w:ins w:id="998" w:author="瑋婷 徐" w:date="2025-01-06T10:22:00Z" w16du:dateUtc="2025-01-06T02:22:00Z">
        <w:r w:rsidR="00B91480">
          <w:rPr>
            <w:rFonts w:ascii="Times New Roman" w:eastAsia="標楷體" w:hAnsi="Times New Roman" w:cs="Times New Roman" w:hint="eastAsia"/>
            <w:color w:val="000000"/>
          </w:rPr>
          <w:t>1</w:t>
        </w:r>
      </w:ins>
      <w:r>
        <w:rPr>
          <w:rFonts w:ascii="Times New Roman" w:eastAsia="標楷體" w:hAnsi="Times New Roman" w:cs="Times New Roman"/>
          <w:color w:val="000000"/>
        </w:rPr>
        <w:t xml:space="preserve"> </w:t>
      </w:r>
      <w:proofErr w:type="gramStart"/>
      <w:r>
        <w:rPr>
          <w:rFonts w:ascii="Times New Roman" w:eastAsia="標楷體" w:hAnsi="Times New Roman" w:cs="Times New Roman"/>
          <w:color w:val="000000"/>
        </w:rPr>
        <w:t>–</w:t>
      </w:r>
      <w:proofErr w:type="gramEnd"/>
      <w:r>
        <w:rPr>
          <w:rFonts w:ascii="Times New Roman" w:eastAsia="標楷體" w:hAnsi="Times New Roman" w:cs="Times New Roman"/>
          <w:color w:val="000000"/>
        </w:rPr>
        <w:t xml:space="preserve"> 202</w:t>
      </w:r>
      <w:del w:id="999" w:author="瑋婷 徐" w:date="2024-11-22T09:34:00Z" w16du:dateUtc="2024-11-22T01:34:00Z">
        <w:r w:rsidDel="00A17B6E">
          <w:rPr>
            <w:rFonts w:ascii="Times New Roman" w:eastAsia="標楷體" w:hAnsi="Times New Roman" w:cs="Times New Roman" w:hint="eastAsia"/>
            <w:color w:val="000000"/>
          </w:rPr>
          <w:delText>3</w:delText>
        </w:r>
      </w:del>
      <w:ins w:id="1000" w:author="瑋婷 徐" w:date="2024-11-22T09:34:00Z" w16du:dateUtc="2024-11-22T01:34:00Z">
        <w:r w:rsidR="00A17B6E">
          <w:rPr>
            <w:rFonts w:ascii="Times New Roman" w:eastAsia="標楷體" w:hAnsi="Times New Roman" w:cs="Times New Roman" w:hint="eastAsia"/>
            <w:color w:val="000000"/>
          </w:rPr>
          <w:t>4</w:t>
        </w:r>
      </w:ins>
      <w:r>
        <w:rPr>
          <w:rFonts w:ascii="Times New Roman" w:eastAsia="標楷體" w:hAnsi="Times New Roman" w:cs="Times New Roman"/>
          <w:color w:val="000000"/>
        </w:rPr>
        <w:t>年的調查資料，以廣義線性混合模式</w:t>
      </w:r>
      <w:r>
        <w:rPr>
          <w:rFonts w:ascii="Times New Roman" w:eastAsia="標楷體" w:hAnsi="Times New Roman" w:cs="Times New Roman"/>
          <w:color w:val="000000"/>
        </w:rPr>
        <w:t>(Generalized Linear Mixed-effects Model, GLMM) (Z</w:t>
      </w:r>
      <w:r w:rsidRPr="00BE23B6">
        <w:rPr>
          <w:rFonts w:ascii="Times New Roman" w:eastAsia="標楷體" w:hAnsi="Times New Roman" w:cs="Times New Roman"/>
          <w:color w:val="000000"/>
        </w:rPr>
        <w:t>u</w:t>
      </w:r>
      <w:r>
        <w:rPr>
          <w:rFonts w:ascii="Times New Roman" w:eastAsia="標楷體" w:hAnsi="Times New Roman" w:cs="Times New Roman"/>
          <w:color w:val="000000"/>
        </w:rPr>
        <w:t xml:space="preserve">ur </w:t>
      </w:r>
      <w:r>
        <w:rPr>
          <w:rFonts w:ascii="Times New Roman" w:eastAsia="標楷體" w:hAnsi="Times New Roman" w:cs="Times New Roman"/>
          <w:i/>
          <w:color w:val="000000"/>
        </w:rPr>
        <w:t>et al</w:t>
      </w:r>
      <w:r>
        <w:rPr>
          <w:rFonts w:ascii="Times New Roman" w:eastAsia="標楷體" w:hAnsi="Times New Roman" w:cs="Times New Roman"/>
          <w:color w:val="000000"/>
        </w:rPr>
        <w:t>. 2009)</w:t>
      </w:r>
      <w:r>
        <w:rPr>
          <w:rFonts w:ascii="Times New Roman" w:eastAsia="標楷體" w:hAnsi="Times New Roman" w:cs="Times New Roman"/>
          <w:color w:val="000000"/>
        </w:rPr>
        <w:t>分析獼猴的分布是否受年份、調查日</w:t>
      </w:r>
      <w:r>
        <w:rPr>
          <w:rFonts w:ascii="Times New Roman" w:eastAsia="標楷體" w:hAnsi="Times New Roman" w:cs="Times New Roman"/>
          <w:color w:val="000000"/>
        </w:rPr>
        <w:t>(</w:t>
      </w:r>
      <w:r>
        <w:rPr>
          <w:rFonts w:ascii="Times New Roman" w:eastAsia="標楷體" w:hAnsi="Times New Roman" w:cs="Times New Roman"/>
          <w:color w:val="000000"/>
        </w:rPr>
        <w:t>調查日期為該年度的第幾天，例如若為</w:t>
      </w:r>
      <w:r>
        <w:rPr>
          <w:rFonts w:ascii="Times New Roman" w:eastAsia="標楷體" w:hAnsi="Times New Roman" w:cs="Times New Roman"/>
          <w:color w:val="000000"/>
        </w:rPr>
        <w:t>1</w:t>
      </w:r>
      <w:r>
        <w:rPr>
          <w:rFonts w:ascii="Times New Roman" w:eastAsia="標楷體" w:hAnsi="Times New Roman" w:cs="Times New Roman"/>
          <w:color w:val="000000"/>
        </w:rPr>
        <w:t>月</w:t>
      </w:r>
      <w:r>
        <w:rPr>
          <w:rFonts w:ascii="Times New Roman" w:eastAsia="標楷體" w:hAnsi="Times New Roman" w:cs="Times New Roman"/>
          <w:color w:val="000000"/>
        </w:rPr>
        <w:t>1</w:t>
      </w:r>
      <w:r>
        <w:rPr>
          <w:rFonts w:ascii="Times New Roman" w:eastAsia="標楷體" w:hAnsi="Times New Roman" w:cs="Times New Roman"/>
          <w:color w:val="000000"/>
        </w:rPr>
        <w:t>日調查，其調查日為</w:t>
      </w:r>
      <w:r>
        <w:rPr>
          <w:rFonts w:ascii="Times New Roman" w:eastAsia="標楷體" w:hAnsi="Times New Roman" w:cs="Times New Roman"/>
          <w:color w:val="000000"/>
        </w:rPr>
        <w:t>1)</w:t>
      </w:r>
      <w:r>
        <w:rPr>
          <w:rFonts w:ascii="Times New Roman" w:eastAsia="標楷體" w:hAnsi="Times New Roman" w:cs="Times New Roman"/>
          <w:color w:val="000000"/>
        </w:rPr>
        <w:t>、森林類型、</w:t>
      </w:r>
      <w:r w:rsidR="00824598">
        <w:rPr>
          <w:rFonts w:ascii="Times New Roman" w:eastAsia="標楷體" w:hAnsi="Times New Roman" w:cs="Times New Roman"/>
          <w:color w:val="000000"/>
        </w:rPr>
        <w:t>分署</w:t>
      </w:r>
      <w:r>
        <w:rPr>
          <w:rFonts w:ascii="Times New Roman" w:eastAsia="標楷體" w:hAnsi="Times New Roman" w:cs="Times New Roman"/>
          <w:color w:val="000000"/>
        </w:rPr>
        <w:t>和海拔等因子之影響。並利用訊息理論研究法</w:t>
      </w:r>
      <w:r>
        <w:rPr>
          <w:rFonts w:ascii="Times New Roman" w:eastAsia="標楷體" w:hAnsi="Times New Roman" w:cs="Times New Roman"/>
          <w:color w:val="000000"/>
        </w:rPr>
        <w:t>(Information-theoretic Approach) (</w:t>
      </w:r>
      <w:r w:rsidRPr="00BE23B6">
        <w:rPr>
          <w:rFonts w:ascii="Times New Roman" w:eastAsia="標楷體" w:hAnsi="Times New Roman" w:cs="Times New Roman"/>
          <w:color w:val="000000"/>
        </w:rPr>
        <w:t>Burn</w:t>
      </w:r>
      <w:r>
        <w:rPr>
          <w:rFonts w:ascii="Times New Roman" w:eastAsia="標楷體" w:hAnsi="Times New Roman" w:cs="Times New Roman"/>
          <w:color w:val="000000"/>
        </w:rPr>
        <w:t>ham and Anderson 2002)</w:t>
      </w:r>
      <w:r>
        <w:rPr>
          <w:rFonts w:ascii="Times New Roman" w:eastAsia="標楷體" w:hAnsi="Times New Roman" w:cs="Times New Roman"/>
          <w:color w:val="000000"/>
        </w:rPr>
        <w:t>進行模式的比較，以尋找出</w:t>
      </w:r>
      <w:proofErr w:type="gramStart"/>
      <w:r>
        <w:rPr>
          <w:rFonts w:ascii="Times New Roman" w:eastAsia="標楷體" w:hAnsi="Times New Roman" w:cs="Times New Roman"/>
          <w:color w:val="000000"/>
        </w:rPr>
        <w:t>最</w:t>
      </w:r>
      <w:proofErr w:type="gramEnd"/>
      <w:r>
        <w:rPr>
          <w:rFonts w:ascii="Times New Roman" w:eastAsia="標楷體" w:hAnsi="Times New Roman" w:cs="Times New Roman"/>
          <w:color w:val="000000"/>
        </w:rPr>
        <w:t>被資料所支持的模式。</w:t>
      </w:r>
      <w:r>
        <w:rPr>
          <w:rFonts w:ascii="Times New Roman" w:eastAsia="標楷體" w:hAnsi="Times New Roman" w:cs="Times New Roman"/>
        </w:rPr>
        <w:t>分析時，以各樣點的猴群數量</w:t>
      </w:r>
      <w:r>
        <w:rPr>
          <w:rFonts w:ascii="Times New Roman" w:eastAsia="標楷體" w:hAnsi="Times New Roman" w:cs="Times New Roman"/>
        </w:rPr>
        <w:t>(0</w:t>
      </w:r>
      <w:r>
        <w:rPr>
          <w:rFonts w:ascii="Times New Roman" w:eastAsia="標楷體" w:hAnsi="Times New Roman" w:cs="Times New Roman"/>
        </w:rPr>
        <w:t>或</w:t>
      </w:r>
      <w:r>
        <w:rPr>
          <w:rFonts w:ascii="Times New Roman" w:eastAsia="標楷體" w:hAnsi="Times New Roman" w:cs="Times New Roman"/>
        </w:rPr>
        <w:t>1)</w:t>
      </w:r>
      <w:r>
        <w:rPr>
          <w:rFonts w:ascii="Times New Roman" w:eastAsia="標楷體" w:hAnsi="Times New Roman" w:cs="Times New Roman"/>
        </w:rPr>
        <w:t>為依變數，年份、調查日、森林類型、</w:t>
      </w:r>
      <w:r w:rsidR="00824598">
        <w:rPr>
          <w:rFonts w:ascii="Times New Roman" w:eastAsia="標楷體" w:hAnsi="Times New Roman" w:cs="Times New Roman"/>
          <w:color w:val="000000"/>
        </w:rPr>
        <w:t>分署</w:t>
      </w:r>
      <w:r>
        <w:rPr>
          <w:rFonts w:ascii="Times New Roman" w:eastAsia="標楷體" w:hAnsi="Times New Roman" w:cs="Times New Roman"/>
        </w:rPr>
        <w:t>和海拔為固定變數</w:t>
      </w:r>
      <w:r>
        <w:rPr>
          <w:rFonts w:ascii="Times New Roman" w:eastAsia="標楷體" w:hAnsi="Times New Roman" w:cs="Times New Roman"/>
        </w:rPr>
        <w:t>(Fixed Effect)</w:t>
      </w:r>
      <w:r>
        <w:rPr>
          <w:rFonts w:ascii="Times New Roman" w:eastAsia="標楷體" w:hAnsi="Times New Roman" w:cs="Times New Roman"/>
        </w:rPr>
        <w:t>，樣區為隨機變數</w:t>
      </w:r>
      <w:r>
        <w:rPr>
          <w:rFonts w:ascii="Times New Roman" w:eastAsia="標楷體" w:hAnsi="Times New Roman" w:cs="Times New Roman"/>
        </w:rPr>
        <w:t>(Random Effect)</w:t>
      </w:r>
      <w:r>
        <w:rPr>
          <w:rFonts w:ascii="Times New Roman" w:eastAsia="標楷體" w:hAnsi="Times New Roman" w:cs="Times New Roman"/>
        </w:rPr>
        <w:t>，並且以二項式分配</w:t>
      </w:r>
      <w:r>
        <w:rPr>
          <w:rFonts w:ascii="Times New Roman" w:eastAsia="標楷體" w:hAnsi="Times New Roman" w:cs="Times New Roman"/>
        </w:rPr>
        <w:t>(Binomial)</w:t>
      </w:r>
      <w:r>
        <w:rPr>
          <w:rFonts w:ascii="Times New Roman" w:eastAsia="標楷體" w:hAnsi="Times New Roman" w:cs="Times New Roman"/>
        </w:rPr>
        <w:t>為誤差分布。其中，年份、調查日和海拔為連續變數，森林類型及</w:t>
      </w:r>
      <w:r w:rsidR="00824598">
        <w:rPr>
          <w:rFonts w:ascii="Times New Roman" w:eastAsia="標楷體" w:hAnsi="Times New Roman" w:cs="Times New Roman"/>
          <w:color w:val="000000"/>
        </w:rPr>
        <w:t>分署</w:t>
      </w:r>
      <w:r>
        <w:rPr>
          <w:rFonts w:ascii="Times New Roman" w:eastAsia="標楷體" w:hAnsi="Times New Roman" w:cs="Times New Roman"/>
        </w:rPr>
        <w:t>為類別變數。</w:t>
      </w:r>
    </w:p>
    <w:p w14:paraId="7E8A3122" w14:textId="77777777" w:rsidR="00D93FCC" w:rsidRDefault="00D93FCC">
      <w:pPr>
        <w:spacing w:line="360" w:lineRule="auto"/>
        <w:jc w:val="both"/>
        <w:rPr>
          <w:rFonts w:ascii="Times New Roman" w:eastAsia="標楷體" w:hAnsi="Times New Roman" w:cs="Times New Roman"/>
          <w:color w:val="000000"/>
        </w:rPr>
      </w:pPr>
    </w:p>
    <w:p w14:paraId="168BDE24" w14:textId="076DB508" w:rsidR="00D93FCC" w:rsidRDefault="002435EC">
      <w:pPr>
        <w:spacing w:line="360" w:lineRule="auto"/>
        <w:ind w:firstLine="480"/>
        <w:jc w:val="both"/>
        <w:rPr>
          <w:rFonts w:ascii="Times New Roman" w:eastAsia="標楷體" w:hAnsi="Times New Roman" w:cs="Times New Roman"/>
          <w:color w:val="010101"/>
        </w:rPr>
      </w:pPr>
      <w:r>
        <w:rPr>
          <w:rFonts w:ascii="Times New Roman" w:eastAsia="標楷體" w:hAnsi="Times New Roman" w:cs="Times New Roman"/>
          <w:color w:val="000000"/>
        </w:rPr>
        <w:lastRenderedPageBreak/>
        <w:t>進行模式選擇時，係以上列</w:t>
      </w:r>
      <w:r>
        <w:rPr>
          <w:rFonts w:ascii="Times New Roman" w:eastAsia="標楷體" w:hAnsi="Times New Roman" w:cs="Times New Roman"/>
          <w:color w:val="000000"/>
        </w:rPr>
        <w:t>5</w:t>
      </w:r>
      <w:r>
        <w:rPr>
          <w:rFonts w:ascii="Times New Roman" w:eastAsia="標楷體" w:hAnsi="Times New Roman" w:cs="Times New Roman"/>
          <w:color w:val="000000"/>
        </w:rPr>
        <w:t>個固定變數，包括：</w:t>
      </w:r>
      <w:r>
        <w:rPr>
          <w:rFonts w:ascii="Times New Roman" w:eastAsia="標楷體" w:hAnsi="Times New Roman" w:cs="Times New Roman"/>
          <w:color w:val="000000"/>
        </w:rPr>
        <w:t>(1)</w:t>
      </w:r>
      <w:r>
        <w:rPr>
          <w:rFonts w:ascii="Times New Roman" w:eastAsia="標楷體" w:hAnsi="Times New Roman" w:cs="Times New Roman"/>
          <w:color w:val="000000"/>
        </w:rPr>
        <w:t>年份</w:t>
      </w:r>
      <w:r>
        <w:rPr>
          <w:rFonts w:ascii="Times New Roman" w:eastAsia="標楷體" w:hAnsi="Times New Roman" w:cs="Times New Roman"/>
        </w:rPr>
        <w:t>、</w:t>
      </w:r>
      <w:r>
        <w:rPr>
          <w:rFonts w:ascii="Times New Roman" w:eastAsia="標楷體" w:hAnsi="Times New Roman" w:cs="Times New Roman"/>
        </w:rPr>
        <w:t>(2)</w:t>
      </w:r>
      <w:r>
        <w:rPr>
          <w:rFonts w:ascii="Times New Roman" w:eastAsia="標楷體" w:hAnsi="Times New Roman" w:cs="Times New Roman"/>
        </w:rPr>
        <w:t>調查日、</w:t>
      </w:r>
      <w:r>
        <w:rPr>
          <w:rFonts w:ascii="Times New Roman" w:eastAsia="標楷體" w:hAnsi="Times New Roman" w:cs="Times New Roman"/>
        </w:rPr>
        <w:t>(3)</w:t>
      </w:r>
      <w:r>
        <w:rPr>
          <w:rFonts w:ascii="Times New Roman" w:eastAsia="標楷體" w:hAnsi="Times New Roman" w:cs="Times New Roman"/>
        </w:rPr>
        <w:t>森林類型、</w:t>
      </w:r>
      <w:r>
        <w:rPr>
          <w:rFonts w:ascii="Times New Roman" w:eastAsia="標楷體" w:hAnsi="Times New Roman" w:cs="Times New Roman"/>
        </w:rPr>
        <w:t>(4)</w:t>
      </w:r>
      <w:r w:rsidR="00824598">
        <w:rPr>
          <w:rFonts w:ascii="Times New Roman" w:eastAsia="標楷體" w:hAnsi="Times New Roman" w:cs="Times New Roman"/>
        </w:rPr>
        <w:t>分署</w:t>
      </w:r>
      <w:r>
        <w:rPr>
          <w:rFonts w:ascii="Times New Roman" w:eastAsia="標楷體" w:hAnsi="Times New Roman" w:cs="Times New Roman"/>
        </w:rPr>
        <w:t>和</w:t>
      </w:r>
      <w:r>
        <w:rPr>
          <w:rFonts w:ascii="Times New Roman" w:eastAsia="標楷體" w:hAnsi="Times New Roman" w:cs="Times New Roman"/>
        </w:rPr>
        <w:t>(5)</w:t>
      </w:r>
      <w:r>
        <w:rPr>
          <w:rFonts w:ascii="Times New Roman" w:eastAsia="標楷體" w:hAnsi="Times New Roman" w:cs="Times New Roman"/>
        </w:rPr>
        <w:t>海拔等</w:t>
      </w:r>
      <w:r>
        <w:rPr>
          <w:rFonts w:ascii="Times New Roman" w:eastAsia="標楷體" w:hAnsi="Times New Roman" w:cs="Times New Roman"/>
          <w:color w:val="000000"/>
        </w:rPr>
        <w:t>，</w:t>
      </w:r>
      <w:r>
        <w:rPr>
          <w:rFonts w:ascii="Times New Roman" w:eastAsia="標楷體" w:hAnsi="Times New Roman" w:cs="Times New Roman"/>
        </w:rPr>
        <w:t>經不同排列組合成</w:t>
      </w:r>
      <w:r>
        <w:rPr>
          <w:rFonts w:ascii="Times New Roman" w:eastAsia="標楷體" w:hAnsi="Times New Roman" w:cs="Times New Roman"/>
        </w:rPr>
        <w:t>31</w:t>
      </w:r>
      <w:r>
        <w:rPr>
          <w:rFonts w:ascii="Times New Roman" w:eastAsia="標楷體" w:hAnsi="Times New Roman" w:cs="Times New Roman"/>
        </w:rPr>
        <w:t>個競爭模式</w:t>
      </w:r>
      <w:r>
        <w:rPr>
          <w:rFonts w:ascii="Times New Roman" w:eastAsia="標楷體" w:hAnsi="Times New Roman" w:cs="Times New Roman"/>
        </w:rPr>
        <w:t>(Competing Models)</w:t>
      </w:r>
      <w:r>
        <w:rPr>
          <w:rFonts w:ascii="Times New Roman" w:eastAsia="標楷體" w:hAnsi="Times New Roman" w:cs="Times New Roman"/>
        </w:rPr>
        <w:t>進行分析。模式選擇</w:t>
      </w:r>
      <w:r>
        <w:rPr>
          <w:rFonts w:ascii="Times New Roman" w:eastAsia="標楷體" w:hAnsi="Times New Roman" w:cs="Times New Roman"/>
          <w:color w:val="000000"/>
        </w:rPr>
        <w:t>以校正</w:t>
      </w:r>
      <w:proofErr w:type="gramStart"/>
      <w:r>
        <w:rPr>
          <w:rFonts w:ascii="Times New Roman" w:eastAsia="標楷體" w:hAnsi="Times New Roman" w:cs="Times New Roman"/>
          <w:color w:val="000000"/>
        </w:rPr>
        <w:t>樣本數後的</w:t>
      </w:r>
      <w:proofErr w:type="gramEnd"/>
      <w:r>
        <w:rPr>
          <w:rFonts w:ascii="Times New Roman" w:eastAsia="標楷體" w:hAnsi="Times New Roman" w:cs="Times New Roman"/>
          <w:color w:val="000000"/>
        </w:rPr>
        <w:t>Akaike</w:t>
      </w:r>
      <w:proofErr w:type="gramStart"/>
      <w:r>
        <w:rPr>
          <w:rFonts w:ascii="Times New Roman" w:eastAsia="標楷體" w:hAnsi="Times New Roman" w:cs="Times New Roman"/>
          <w:color w:val="000000"/>
        </w:rPr>
        <w:t>’</w:t>
      </w:r>
      <w:proofErr w:type="gramEnd"/>
      <w:r>
        <w:rPr>
          <w:rFonts w:ascii="Times New Roman" w:eastAsia="標楷體" w:hAnsi="Times New Roman" w:cs="Times New Roman"/>
          <w:color w:val="000000"/>
        </w:rPr>
        <w:t>s Information Criterion</w:t>
      </w:r>
      <w:r>
        <w:rPr>
          <w:rFonts w:ascii="Times New Roman" w:eastAsia="標楷體" w:hAnsi="Times New Roman" w:cs="Times New Roman"/>
          <w:color w:val="000000"/>
        </w:rPr>
        <w:t>分數</w:t>
      </w:r>
      <w:r>
        <w:rPr>
          <w:rFonts w:ascii="Times New Roman" w:eastAsia="標楷體" w:hAnsi="Times New Roman" w:cs="Times New Roman"/>
          <w:color w:val="000000"/>
        </w:rPr>
        <w:t>(</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w:t>
      </w:r>
      <w:r>
        <w:rPr>
          <w:rFonts w:ascii="Times New Roman" w:eastAsia="標楷體" w:hAnsi="Times New Roman" w:cs="Times New Roman"/>
          <w:color w:val="010101"/>
        </w:rPr>
        <w:t>、</w:t>
      </w:r>
      <w:r>
        <w:rPr>
          <w:rFonts w:ascii="Times New Roman" w:eastAsia="標楷體" w:hAnsi="Times New Roman" w:cs="Times New Roman"/>
          <w:color w:val="010101"/>
        </w:rPr>
        <w:t>AIC</w:t>
      </w:r>
      <w:r>
        <w:rPr>
          <w:rFonts w:ascii="Times New Roman" w:eastAsia="標楷體" w:hAnsi="Times New Roman" w:cs="Times New Roman"/>
          <w:i/>
          <w:color w:val="010101"/>
        </w:rPr>
        <w:t>c</w:t>
      </w:r>
      <w:proofErr w:type="gramStart"/>
      <w:r>
        <w:rPr>
          <w:rFonts w:ascii="Times New Roman" w:eastAsia="標楷體" w:hAnsi="Times New Roman" w:cs="Times New Roman"/>
          <w:color w:val="010101"/>
        </w:rPr>
        <w:t>差值</w:t>
      </w:r>
      <w:proofErr w:type="gramEnd"/>
      <w:r>
        <w:rPr>
          <w:rFonts w:ascii="Times New Roman" w:eastAsia="標楷體" w:hAnsi="Times New Roman" w:cs="Times New Roman"/>
          <w:color w:val="010101"/>
        </w:rPr>
        <w:t>(</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w:t>
      </w:r>
      <w:r>
        <w:rPr>
          <w:rFonts w:ascii="Times New Roman" w:eastAsia="標楷體" w:hAnsi="Times New Roman" w:cs="Times New Roman"/>
          <w:color w:val="010101"/>
        </w:rPr>
        <w:t>及</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 (B</w:t>
      </w:r>
      <w:r w:rsidRPr="00BE23B6">
        <w:rPr>
          <w:rFonts w:ascii="Times New Roman" w:eastAsia="標楷體" w:hAnsi="Times New Roman" w:cs="Times New Roman"/>
          <w:color w:val="010101"/>
        </w:rPr>
        <w:t>ur</w:t>
      </w:r>
      <w:r>
        <w:rPr>
          <w:rFonts w:ascii="Times New Roman" w:eastAsia="標楷體" w:hAnsi="Times New Roman" w:cs="Times New Roman"/>
          <w:color w:val="010101"/>
        </w:rPr>
        <w:t>nham and Anderson 2002)</w:t>
      </w:r>
      <w:r>
        <w:rPr>
          <w:rFonts w:ascii="Times New Roman" w:eastAsia="標楷體" w:hAnsi="Times New Roman" w:cs="Times New Roman"/>
          <w:color w:val="010101"/>
        </w:rPr>
        <w:t>為標準。此方法在進行時，先計算各模式的</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值及各模式與具有最低</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值模式的</w:t>
      </w:r>
      <w:r>
        <w:rPr>
          <w:rFonts w:ascii="Times New Roman" w:eastAsia="標楷體" w:hAnsi="Times New Roman" w:cs="Times New Roman"/>
          <w:color w:val="010101"/>
        </w:rPr>
        <w:t>AIC</w:t>
      </w:r>
      <w:r>
        <w:rPr>
          <w:rFonts w:ascii="Times New Roman" w:eastAsia="標楷體" w:hAnsi="Times New Roman" w:cs="Times New Roman"/>
          <w:i/>
          <w:color w:val="010101"/>
        </w:rPr>
        <w:t>c</w:t>
      </w:r>
      <w:proofErr w:type="gramStart"/>
      <w:r>
        <w:rPr>
          <w:rFonts w:ascii="Times New Roman" w:eastAsia="標楷體" w:hAnsi="Times New Roman" w:cs="Times New Roman"/>
          <w:color w:val="010101"/>
        </w:rPr>
        <w:t>差值</w:t>
      </w:r>
      <w:proofErr w:type="gramEnd"/>
      <w:r>
        <w:rPr>
          <w:rFonts w:ascii="Times New Roman" w:eastAsia="標楷體" w:hAnsi="Times New Roman" w:cs="Times New Roman"/>
          <w:color w:val="010101"/>
        </w:rPr>
        <w:t>，之後再以</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 xml:space="preserve">c </w:t>
      </w:r>
      <w:proofErr w:type="gramStart"/>
      <w:r>
        <w:rPr>
          <w:color w:val="3C4043"/>
          <w:shd w:val="clear" w:color="auto" w:fill="FFFFFF"/>
        </w:rPr>
        <w:t>≦</w:t>
      </w:r>
      <w:proofErr w:type="gramEnd"/>
      <w:r>
        <w:rPr>
          <w:rFonts w:ascii="Times New Roman" w:eastAsia="標楷體" w:hAnsi="Times New Roman" w:cs="Times New Roman"/>
          <w:color w:val="3C4043"/>
          <w:shd w:val="clear" w:color="auto" w:fill="FFFFFF"/>
        </w:rPr>
        <w:t xml:space="preserve"> </w:t>
      </w:r>
      <w:r>
        <w:rPr>
          <w:rFonts w:ascii="Times New Roman" w:eastAsia="標楷體" w:hAnsi="Times New Roman" w:cs="Times New Roman"/>
          <w:color w:val="010101"/>
        </w:rPr>
        <w:t xml:space="preserve">2 </w:t>
      </w:r>
      <w:r>
        <w:rPr>
          <w:rFonts w:ascii="Times New Roman" w:eastAsia="標楷體" w:hAnsi="Times New Roman" w:cs="Times New Roman"/>
          <w:color w:val="010101"/>
        </w:rPr>
        <w:t>的模式作為</w:t>
      </w:r>
      <w:proofErr w:type="gramStart"/>
      <w:r>
        <w:rPr>
          <w:rFonts w:ascii="Times New Roman" w:eastAsia="標楷體" w:hAnsi="Times New Roman" w:cs="Times New Roman"/>
          <w:color w:val="010101"/>
        </w:rPr>
        <w:t>最</w:t>
      </w:r>
      <w:proofErr w:type="gramEnd"/>
      <w:r>
        <w:rPr>
          <w:rFonts w:ascii="Times New Roman" w:eastAsia="標楷體" w:hAnsi="Times New Roman" w:cs="Times New Roman"/>
          <w:color w:val="010101"/>
        </w:rPr>
        <w:t>被資料所支持的模式</w:t>
      </w:r>
      <w:r>
        <w:rPr>
          <w:rFonts w:ascii="Times New Roman" w:eastAsia="標楷體" w:hAnsi="Times New Roman" w:cs="Times New Roman"/>
          <w:color w:val="010101"/>
        </w:rPr>
        <w:t>(</w:t>
      </w:r>
      <w:r w:rsidRPr="00BE23B6">
        <w:rPr>
          <w:rFonts w:ascii="Times New Roman" w:eastAsia="標楷體" w:hAnsi="Times New Roman" w:cs="Times New Roman"/>
          <w:color w:val="010101"/>
        </w:rPr>
        <w:t>Bu</w:t>
      </w:r>
      <w:r>
        <w:rPr>
          <w:rFonts w:ascii="Times New Roman" w:eastAsia="標楷體" w:hAnsi="Times New Roman" w:cs="Times New Roman"/>
          <w:color w:val="010101"/>
        </w:rPr>
        <w:t>rnham and Anderson 2002)</w:t>
      </w:r>
      <w:r>
        <w:rPr>
          <w:rFonts w:ascii="Times New Roman" w:eastAsia="標楷體" w:hAnsi="Times New Roman" w:cs="Times New Roman"/>
          <w:color w:val="010101"/>
        </w:rPr>
        <w:t>。接著並挑選出</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 xml:space="preserve">c </w:t>
      </w:r>
      <w:proofErr w:type="gramStart"/>
      <w:r>
        <w:rPr>
          <w:color w:val="3C4043"/>
          <w:shd w:val="clear" w:color="auto" w:fill="FFFFFF"/>
        </w:rPr>
        <w:t>≦</w:t>
      </w:r>
      <w:proofErr w:type="gramEnd"/>
      <w:r>
        <w:rPr>
          <w:rFonts w:ascii="Times New Roman" w:eastAsia="標楷體" w:hAnsi="Times New Roman" w:cs="Times New Roman"/>
          <w:color w:val="3C4043"/>
          <w:shd w:val="clear" w:color="auto" w:fill="FFFFFF"/>
        </w:rPr>
        <w:t xml:space="preserve"> </w:t>
      </w:r>
      <w:r>
        <w:rPr>
          <w:rFonts w:ascii="Times New Roman" w:eastAsia="標楷體" w:hAnsi="Times New Roman" w:cs="Times New Roman"/>
          <w:color w:val="010101"/>
        </w:rPr>
        <w:t>2</w:t>
      </w:r>
      <w:r>
        <w:rPr>
          <w:rFonts w:ascii="Times New Roman" w:eastAsia="標楷體" w:hAnsi="Times New Roman" w:cs="Times New Roman"/>
          <w:color w:val="010101"/>
        </w:rPr>
        <w:t>的模式所包含的變數，進行後續</w:t>
      </w:r>
      <w:r>
        <w:rPr>
          <w:rFonts w:ascii="Times New Roman" w:eastAsia="標楷體" w:hAnsi="Times New Roman" w:cs="Times New Roman"/>
          <w:color w:val="010101"/>
        </w:rPr>
        <w:t>GLMM</w:t>
      </w:r>
      <w:r>
        <w:rPr>
          <w:rFonts w:ascii="Times New Roman" w:eastAsia="標楷體" w:hAnsi="Times New Roman" w:cs="Times New Roman"/>
          <w:color w:val="010101"/>
        </w:rPr>
        <w:t>的分析。</w:t>
      </w:r>
      <w:proofErr w:type="gramStart"/>
      <w:r>
        <w:rPr>
          <w:rFonts w:ascii="Times New Roman" w:eastAsia="標楷體" w:hAnsi="Times New Roman" w:cs="Times New Roman"/>
          <w:color w:val="010101"/>
        </w:rPr>
        <w:t>此外，</w:t>
      </w:r>
      <w:proofErr w:type="gramEnd"/>
      <w:r>
        <w:rPr>
          <w:rFonts w:ascii="Times New Roman" w:eastAsia="標楷體" w:hAnsi="Times New Roman" w:cs="Times New Roman"/>
          <w:color w:val="010101"/>
        </w:rPr>
        <w:t>以</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w:t>
      </w:r>
      <w:r>
        <w:rPr>
          <w:rFonts w:ascii="Times New Roman" w:eastAsia="標楷體" w:hAnsi="Times New Roman" w:cs="Times New Roman"/>
          <w:color w:val="010101"/>
        </w:rPr>
        <w:t>評估</w:t>
      </w:r>
      <w:proofErr w:type="gramStart"/>
      <w:r>
        <w:rPr>
          <w:rFonts w:ascii="Times New Roman" w:eastAsia="標楷體" w:hAnsi="Times New Roman" w:cs="Times New Roman"/>
          <w:color w:val="010101"/>
        </w:rPr>
        <w:t>一</w:t>
      </w:r>
      <w:proofErr w:type="gramEnd"/>
      <w:r>
        <w:rPr>
          <w:rFonts w:ascii="Times New Roman" w:eastAsia="標楷體" w:hAnsi="Times New Roman" w:cs="Times New Roman"/>
          <w:color w:val="010101"/>
        </w:rPr>
        <w:t>特定模式在同樣的資料及一組相互比較的模式中是否為最佳模式</w:t>
      </w:r>
      <w:r>
        <w:rPr>
          <w:rFonts w:ascii="Times New Roman" w:eastAsia="標楷體" w:hAnsi="Times New Roman" w:cs="Times New Roman"/>
          <w:color w:val="010101"/>
        </w:rPr>
        <w:t>(</w:t>
      </w:r>
      <w:r w:rsidRPr="00BE23B6">
        <w:rPr>
          <w:rFonts w:ascii="Times New Roman" w:eastAsia="標楷體" w:hAnsi="Times New Roman" w:cs="Times New Roman"/>
          <w:color w:val="010101"/>
        </w:rPr>
        <w:t>Burn</w:t>
      </w:r>
      <w:r>
        <w:rPr>
          <w:rFonts w:ascii="Times New Roman" w:eastAsia="標楷體" w:hAnsi="Times New Roman" w:cs="Times New Roman"/>
          <w:color w:val="010101"/>
        </w:rPr>
        <w:t>ham and Anderson 2002)</w:t>
      </w:r>
      <w:r>
        <w:rPr>
          <w:rFonts w:ascii="Times New Roman" w:eastAsia="標楷體" w:hAnsi="Times New Roman" w:cs="Times New Roman"/>
          <w:color w:val="010101"/>
        </w:rPr>
        <w:t>。個別變數的相對重要性也可以藉由加總特定變數在各模式的</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w:t>
      </w:r>
      <w:r>
        <w:rPr>
          <w:rFonts w:ascii="Times New Roman" w:eastAsia="標楷體" w:hAnsi="Times New Roman" w:cs="Times New Roman"/>
          <w:color w:val="010101"/>
        </w:rPr>
        <w:t>分數來解釋其影響力</w:t>
      </w:r>
      <w:r>
        <w:rPr>
          <w:rFonts w:ascii="Times New Roman" w:eastAsia="標楷體" w:hAnsi="Times New Roman" w:cs="Times New Roman"/>
          <w:color w:val="010101"/>
        </w:rPr>
        <w:t>(</w:t>
      </w:r>
      <w:r w:rsidRPr="00BE23B6">
        <w:rPr>
          <w:rFonts w:ascii="Times New Roman" w:eastAsia="標楷體" w:hAnsi="Times New Roman" w:cs="Times New Roman"/>
          <w:color w:val="010101"/>
        </w:rPr>
        <w:t>Burn</w:t>
      </w:r>
      <w:r>
        <w:rPr>
          <w:rFonts w:ascii="Times New Roman" w:eastAsia="標楷體" w:hAnsi="Times New Roman" w:cs="Times New Roman"/>
          <w:color w:val="010101"/>
        </w:rPr>
        <w:t>ham and Anderson 2002)</w:t>
      </w:r>
      <w:r>
        <w:rPr>
          <w:rFonts w:ascii="Times New Roman" w:eastAsia="標楷體" w:hAnsi="Times New Roman" w:cs="Times New Roman"/>
          <w:color w:val="010101"/>
        </w:rPr>
        <w:t>。</w:t>
      </w:r>
    </w:p>
    <w:p w14:paraId="0ED5B710" w14:textId="77777777" w:rsidR="00D93FCC" w:rsidRDefault="00D93FCC">
      <w:pPr>
        <w:spacing w:line="360" w:lineRule="auto"/>
        <w:jc w:val="both"/>
        <w:rPr>
          <w:rFonts w:ascii="Times New Roman" w:eastAsia="標楷體" w:hAnsi="Times New Roman" w:cs="Times New Roman"/>
          <w:color w:val="010101"/>
        </w:rPr>
      </w:pPr>
    </w:p>
    <w:p w14:paraId="37DCAC31" w14:textId="6DEA23DB" w:rsidR="00D93FCC" w:rsidRDefault="002435EC">
      <w:pPr>
        <w:spacing w:line="360" w:lineRule="auto"/>
        <w:ind w:firstLine="480"/>
        <w:jc w:val="both"/>
        <w:rPr>
          <w:rFonts w:ascii="Times New Roman" w:eastAsia="標楷體" w:hAnsi="Times New Roman" w:cs="Times New Roman"/>
        </w:rPr>
      </w:pPr>
      <w:r>
        <w:rPr>
          <w:rFonts w:ascii="Times New Roman" w:eastAsia="標楷體" w:hAnsi="Times New Roman" w:cs="Times New Roman"/>
        </w:rPr>
        <w:t>上述模式選擇的部分，是利用</w:t>
      </w:r>
      <w:r>
        <w:rPr>
          <w:rFonts w:ascii="Times New Roman" w:eastAsia="標楷體" w:hAnsi="Times New Roman" w:cs="Times New Roman"/>
        </w:rPr>
        <w:t>R</w:t>
      </w:r>
      <w:r>
        <w:rPr>
          <w:rFonts w:ascii="Times New Roman" w:eastAsia="標楷體" w:hAnsi="Times New Roman" w:cs="Times New Roman"/>
        </w:rPr>
        <w:t>軟體</w:t>
      </w:r>
      <w:r>
        <w:rPr>
          <w:rFonts w:ascii="Times New Roman" w:eastAsia="標楷體" w:hAnsi="Times New Roman" w:cs="Times New Roman"/>
        </w:rPr>
        <w:t>(4.</w:t>
      </w:r>
      <w:del w:id="1001" w:author="瑋婷 徐" w:date="2024-11-22T09:34:00Z" w16du:dateUtc="2024-11-22T01:34:00Z">
        <w:r w:rsidDel="00A17B6E">
          <w:rPr>
            <w:rFonts w:ascii="Times New Roman" w:eastAsia="標楷體" w:hAnsi="Times New Roman" w:cs="Times New Roman" w:hint="eastAsia"/>
          </w:rPr>
          <w:delText>0</w:delText>
        </w:r>
      </w:del>
      <w:ins w:id="1002" w:author="瑋婷 徐" w:date="2024-11-22T09:34:00Z" w16du:dateUtc="2024-11-22T01:34:00Z">
        <w:r w:rsidR="00A17B6E">
          <w:rPr>
            <w:rFonts w:ascii="Times New Roman" w:eastAsia="標楷體" w:hAnsi="Times New Roman" w:cs="Times New Roman" w:hint="eastAsia"/>
          </w:rPr>
          <w:t>2</w:t>
        </w:r>
      </w:ins>
      <w:r>
        <w:rPr>
          <w:rFonts w:ascii="Times New Roman" w:eastAsia="標楷體" w:hAnsi="Times New Roman" w:cs="Times New Roman"/>
        </w:rPr>
        <w:t>.1</w:t>
      </w:r>
      <w:r>
        <w:rPr>
          <w:rFonts w:ascii="Times New Roman" w:eastAsia="標楷體" w:hAnsi="Times New Roman" w:cs="Times New Roman"/>
        </w:rPr>
        <w:t>版</w:t>
      </w:r>
      <w:r>
        <w:rPr>
          <w:rFonts w:ascii="Times New Roman" w:eastAsia="標楷體" w:hAnsi="Times New Roman" w:cs="Times New Roman"/>
        </w:rPr>
        <w:t>)</w:t>
      </w:r>
      <w:r>
        <w:rPr>
          <w:rFonts w:ascii="Times New Roman" w:eastAsia="標楷體" w:hAnsi="Times New Roman" w:cs="Times New Roman"/>
        </w:rPr>
        <w:t>的</w:t>
      </w:r>
      <w:r>
        <w:rPr>
          <w:rFonts w:ascii="Times New Roman" w:eastAsia="標楷體" w:hAnsi="Times New Roman" w:cs="Times New Roman"/>
        </w:rPr>
        <w:t>MuMIn</w:t>
      </w:r>
      <w:r>
        <w:rPr>
          <w:rFonts w:ascii="Times New Roman" w:eastAsia="標楷體" w:hAnsi="Times New Roman" w:cs="Times New Roman"/>
        </w:rPr>
        <w:t>套件分析</w:t>
      </w:r>
      <w:r w:rsidRPr="00BE23B6">
        <w:rPr>
          <w:rFonts w:ascii="Times New Roman" w:eastAsia="標楷體" w:hAnsi="Times New Roman" w:cs="Times New Roman"/>
        </w:rPr>
        <w:t>(</w:t>
      </w:r>
      <w:r w:rsidRPr="00BE23B6">
        <w:rPr>
          <w:rFonts w:ascii="Times New Roman" w:eastAsia="標楷體" w:hAnsi="Times New Roman" w:cs="Times New Roman"/>
          <w:color w:val="000000"/>
        </w:rPr>
        <w:t>Bar</w:t>
      </w:r>
      <w:r>
        <w:rPr>
          <w:rFonts w:ascii="Times New Roman" w:eastAsia="標楷體" w:hAnsi="Times New Roman" w:cs="Times New Roman"/>
          <w:color w:val="000000"/>
        </w:rPr>
        <w:t>ton</w:t>
      </w:r>
      <w:r>
        <w:rPr>
          <w:rFonts w:ascii="Times New Roman" w:eastAsia="標楷體" w:hAnsi="Times New Roman" w:cs="Times New Roman"/>
        </w:rPr>
        <w:t xml:space="preserve"> 2019)</w:t>
      </w:r>
      <w:r>
        <w:rPr>
          <w:rFonts w:ascii="Times New Roman" w:eastAsia="標楷體" w:hAnsi="Times New Roman" w:cs="Times New Roman"/>
        </w:rPr>
        <w:t>。</w:t>
      </w:r>
      <w:r>
        <w:rPr>
          <w:rFonts w:ascii="Times New Roman" w:eastAsia="標楷體" w:hAnsi="Times New Roman" w:cs="Times New Roman"/>
        </w:rPr>
        <w:t>GLMM</w:t>
      </w:r>
      <w:r>
        <w:rPr>
          <w:rFonts w:ascii="Times New Roman" w:eastAsia="標楷體" w:hAnsi="Times New Roman" w:cs="Times New Roman"/>
        </w:rPr>
        <w:t>的分析則是利用</w:t>
      </w:r>
      <w:r>
        <w:rPr>
          <w:rFonts w:ascii="Times New Roman" w:eastAsia="標楷體" w:hAnsi="Times New Roman" w:cs="Times New Roman"/>
        </w:rPr>
        <w:t>R</w:t>
      </w:r>
      <w:r>
        <w:rPr>
          <w:rFonts w:ascii="Times New Roman" w:eastAsia="標楷體" w:hAnsi="Times New Roman" w:cs="Times New Roman"/>
        </w:rPr>
        <w:t>軟體的</w:t>
      </w:r>
      <w:r>
        <w:rPr>
          <w:rFonts w:ascii="Times New Roman" w:eastAsia="標楷體" w:hAnsi="Times New Roman" w:cs="Times New Roman"/>
        </w:rPr>
        <w:t>lme4</w:t>
      </w:r>
      <w:r>
        <w:rPr>
          <w:rFonts w:ascii="Times New Roman" w:eastAsia="標楷體" w:hAnsi="Times New Roman" w:cs="Times New Roman"/>
        </w:rPr>
        <w:t>套件</w:t>
      </w:r>
      <w:r>
        <w:rPr>
          <w:rFonts w:ascii="Times New Roman" w:eastAsia="標楷體" w:hAnsi="Times New Roman" w:cs="Times New Roman"/>
        </w:rPr>
        <w:t xml:space="preserve"> (</w:t>
      </w:r>
      <w:r w:rsidRPr="00BE23B6">
        <w:rPr>
          <w:rFonts w:ascii="Times New Roman" w:eastAsia="標楷體" w:hAnsi="Times New Roman" w:cs="Times New Roman"/>
        </w:rPr>
        <w:t>Bat</w:t>
      </w:r>
      <w:r>
        <w:rPr>
          <w:rFonts w:ascii="Times New Roman" w:eastAsia="標楷體" w:hAnsi="Times New Roman" w:cs="Times New Roman"/>
        </w:rPr>
        <w:t xml:space="preserve">es </w:t>
      </w:r>
      <w:r>
        <w:rPr>
          <w:rFonts w:ascii="Times New Roman" w:eastAsia="標楷體" w:hAnsi="Times New Roman" w:cs="Times New Roman"/>
          <w:i/>
        </w:rPr>
        <w:t>et al.</w:t>
      </w:r>
      <w:r>
        <w:rPr>
          <w:rFonts w:ascii="Times New Roman" w:eastAsia="標楷體" w:hAnsi="Times New Roman" w:cs="Times New Roman"/>
        </w:rPr>
        <w:t xml:space="preserve"> 2014) </w:t>
      </w:r>
      <w:r>
        <w:rPr>
          <w:rFonts w:ascii="Times New Roman" w:eastAsia="標楷體" w:hAnsi="Times New Roman" w:cs="Times New Roman"/>
        </w:rPr>
        <w:t>進行。</w:t>
      </w:r>
    </w:p>
    <w:p w14:paraId="27C6A34D" w14:textId="77777777" w:rsidR="00D93FCC" w:rsidRDefault="00D93FCC">
      <w:pPr>
        <w:spacing w:line="360" w:lineRule="auto"/>
        <w:jc w:val="both"/>
        <w:rPr>
          <w:rFonts w:ascii="Times New Roman" w:eastAsia="標楷體" w:hAnsi="Times New Roman" w:cs="Times New Roman"/>
        </w:rPr>
      </w:pPr>
    </w:p>
    <w:p w14:paraId="0A73901A" w14:textId="77777777" w:rsidR="00D93FCC" w:rsidRDefault="002435EC">
      <w:pPr>
        <w:spacing w:line="360" w:lineRule="auto"/>
        <w:jc w:val="both"/>
        <w:outlineLvl w:val="1"/>
        <w:rPr>
          <w:rFonts w:ascii="Times New Roman" w:eastAsia="標楷體" w:hAnsi="Times New Roman" w:cs="Times New Roman"/>
          <w:b/>
          <w:sz w:val="28"/>
        </w:rPr>
      </w:pPr>
      <w:bookmarkStart w:id="1003" w:name="_Toc121845041"/>
      <w:bookmarkStart w:id="1004" w:name="_Toc187050774"/>
      <w:r>
        <w:rPr>
          <w:rFonts w:ascii="Times New Roman" w:eastAsia="標楷體" w:hAnsi="Times New Roman" w:cs="Times New Roman"/>
          <w:b/>
          <w:sz w:val="28"/>
        </w:rPr>
        <w:t>二、繁殖鳥類監測部分</w:t>
      </w:r>
      <w:bookmarkEnd w:id="1003"/>
      <w:bookmarkEnd w:id="1004"/>
    </w:p>
    <w:p w14:paraId="0E6BE1BB" w14:textId="77777777" w:rsidR="00D93FCC" w:rsidRDefault="002435EC">
      <w:pPr>
        <w:spacing w:line="360" w:lineRule="auto"/>
        <w:jc w:val="both"/>
        <w:outlineLvl w:val="2"/>
        <w:rPr>
          <w:rFonts w:ascii="Times New Roman" w:eastAsia="標楷體" w:hAnsi="Times New Roman" w:cs="Times New Roman"/>
          <w:b/>
          <w:sz w:val="28"/>
        </w:rPr>
      </w:pPr>
      <w:bookmarkStart w:id="1005" w:name="_Toc121845042"/>
      <w:bookmarkStart w:id="1006" w:name="_Toc187050775"/>
      <w:r>
        <w:rPr>
          <w:rFonts w:ascii="Times New Roman" w:eastAsia="標楷體" w:hAnsi="Times New Roman" w:cs="Times New Roman"/>
          <w:b/>
          <w:sz w:val="28"/>
        </w:rPr>
        <w:t>(</w:t>
      </w:r>
      <w:proofErr w:type="gramStart"/>
      <w:r>
        <w:rPr>
          <w:rFonts w:ascii="Times New Roman" w:eastAsia="標楷體" w:hAnsi="Times New Roman" w:cs="Times New Roman"/>
          <w:b/>
          <w:sz w:val="28"/>
        </w:rPr>
        <w:t>一</w:t>
      </w:r>
      <w:proofErr w:type="gramEnd"/>
      <w:r>
        <w:rPr>
          <w:rFonts w:ascii="Times New Roman" w:eastAsia="標楷體" w:hAnsi="Times New Roman" w:cs="Times New Roman"/>
          <w:b/>
          <w:sz w:val="28"/>
        </w:rPr>
        <w:t xml:space="preserve">) </w:t>
      </w:r>
      <w:r>
        <w:rPr>
          <w:rFonts w:ascii="Times New Roman" w:eastAsia="標楷體" w:hAnsi="Times New Roman" w:cs="Times New Roman"/>
          <w:b/>
          <w:sz w:val="28"/>
        </w:rPr>
        <w:t>繁殖鳥類調查方法</w:t>
      </w:r>
      <w:bookmarkEnd w:id="1005"/>
      <w:bookmarkEnd w:id="1006"/>
    </w:p>
    <w:p w14:paraId="5BBF83D2" w14:textId="7A19377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本計畫調查方法為定點調查法</w:t>
      </w:r>
      <w:r>
        <w:rPr>
          <w:rFonts w:ascii="Times New Roman" w:eastAsia="標楷體" w:hAnsi="Times New Roman" w:cs="Times New Roman"/>
        </w:rPr>
        <w:t>(Point Count)</w:t>
      </w:r>
      <w:r>
        <w:rPr>
          <w:rFonts w:ascii="Times New Roman" w:eastAsia="標楷體" w:hAnsi="Times New Roman" w:cs="Times New Roman"/>
        </w:rPr>
        <w:t>。各</w:t>
      </w:r>
      <w:r w:rsidR="00824598">
        <w:rPr>
          <w:rFonts w:ascii="Times New Roman" w:eastAsia="標楷體" w:hAnsi="Times New Roman" w:cs="Times New Roman"/>
        </w:rPr>
        <w:t>分署</w:t>
      </w:r>
      <w:r>
        <w:rPr>
          <w:rFonts w:ascii="Times New Roman" w:eastAsia="標楷體" w:hAnsi="Times New Roman" w:cs="Times New Roman"/>
        </w:rPr>
        <w:t>從尚未有人認養的</w:t>
      </w:r>
      <w:r>
        <w:rPr>
          <w:rFonts w:ascii="Times New Roman" w:eastAsia="標楷體" w:hAnsi="Times New Roman" w:cs="Times New Roman"/>
        </w:rPr>
        <w:t>BBS Taiwan</w:t>
      </w:r>
      <w:r>
        <w:rPr>
          <w:rFonts w:ascii="Times New Roman" w:eastAsia="標楷體" w:hAnsi="Times New Roman" w:cs="Times New Roman"/>
        </w:rPr>
        <w:t>樣區或既有的臺灣獼猴調查樣區中，共挑選出</w:t>
      </w:r>
      <w:r>
        <w:rPr>
          <w:rFonts w:ascii="Times New Roman" w:eastAsia="標楷體" w:hAnsi="Times New Roman" w:cs="Times New Roman"/>
        </w:rPr>
        <w:t>35</w:t>
      </w:r>
      <w:r>
        <w:rPr>
          <w:rFonts w:ascii="Times New Roman" w:eastAsia="標楷體" w:hAnsi="Times New Roman" w:cs="Times New Roman"/>
        </w:rPr>
        <w:t>個樣區進行繁殖鳥類調查。每</w:t>
      </w:r>
      <w:proofErr w:type="gramStart"/>
      <w:r>
        <w:rPr>
          <w:rFonts w:ascii="Times New Roman" w:eastAsia="標楷體" w:hAnsi="Times New Roman" w:cs="Times New Roman"/>
        </w:rPr>
        <w:t>個</w:t>
      </w:r>
      <w:proofErr w:type="gramEnd"/>
      <w:r>
        <w:rPr>
          <w:rFonts w:ascii="Times New Roman" w:eastAsia="標楷體" w:hAnsi="Times New Roman" w:cs="Times New Roman"/>
        </w:rPr>
        <w:t>樣區以</w:t>
      </w:r>
      <w:r>
        <w:rPr>
          <w:rFonts w:ascii="Times New Roman" w:eastAsia="標楷體" w:hAnsi="Times New Roman" w:cs="Times New Roman"/>
        </w:rPr>
        <w:t>1 km X 1 km</w:t>
      </w:r>
      <w:proofErr w:type="gramStart"/>
      <w:r>
        <w:rPr>
          <w:rFonts w:ascii="Times New Roman" w:eastAsia="標楷體" w:hAnsi="Times New Roman" w:cs="Times New Roman"/>
        </w:rPr>
        <w:t>網格為</w:t>
      </w:r>
      <w:proofErr w:type="gramEnd"/>
      <w:r>
        <w:rPr>
          <w:rFonts w:ascii="Times New Roman" w:eastAsia="標楷體" w:hAnsi="Times New Roman" w:cs="Times New Roman"/>
        </w:rPr>
        <w:t>基礎，沿著車行</w:t>
      </w:r>
      <w:proofErr w:type="gramStart"/>
      <w:r>
        <w:rPr>
          <w:rFonts w:ascii="Times New Roman" w:eastAsia="標楷體" w:hAnsi="Times New Roman" w:cs="Times New Roman"/>
        </w:rPr>
        <w:t>道路或步道</w:t>
      </w:r>
      <w:proofErr w:type="gramEnd"/>
      <w:r>
        <w:rPr>
          <w:rFonts w:ascii="Times New Roman" w:eastAsia="標楷體" w:hAnsi="Times New Roman" w:cs="Times New Roman"/>
        </w:rPr>
        <w:t>於</w:t>
      </w:r>
      <w:proofErr w:type="gramStart"/>
      <w:r>
        <w:rPr>
          <w:rFonts w:ascii="Times New Roman" w:eastAsia="標楷體" w:hAnsi="Times New Roman" w:cs="Times New Roman"/>
        </w:rPr>
        <w:t>前述網格範圍</w:t>
      </w:r>
      <w:proofErr w:type="gramEnd"/>
      <w:r>
        <w:rPr>
          <w:rFonts w:ascii="Times New Roman" w:eastAsia="標楷體" w:hAnsi="Times New Roman" w:cs="Times New Roman"/>
        </w:rPr>
        <w:t>內或周邊設置</w:t>
      </w:r>
      <w:r>
        <w:rPr>
          <w:rFonts w:ascii="Times New Roman" w:eastAsia="標楷體" w:hAnsi="Times New Roman" w:cs="Times New Roman"/>
        </w:rPr>
        <w:t xml:space="preserve">6 - </w:t>
      </w:r>
      <w:proofErr w:type="gramStart"/>
      <w:r>
        <w:rPr>
          <w:rFonts w:ascii="Times New Roman" w:eastAsia="標楷體" w:hAnsi="Times New Roman" w:cs="Times New Roman"/>
        </w:rPr>
        <w:t>10</w:t>
      </w:r>
      <w:r>
        <w:rPr>
          <w:rFonts w:ascii="Times New Roman" w:eastAsia="標楷體" w:hAnsi="Times New Roman" w:cs="Times New Roman"/>
        </w:rPr>
        <w:t>個樣點</w:t>
      </w:r>
      <w:proofErr w:type="gramEnd"/>
      <w:r>
        <w:rPr>
          <w:rFonts w:ascii="Times New Roman" w:eastAsia="標楷體" w:hAnsi="Times New Roman" w:cs="Times New Roman"/>
        </w:rPr>
        <w:t>，每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的有效調查半徑為</w:t>
      </w:r>
      <w:r>
        <w:rPr>
          <w:rFonts w:ascii="Times New Roman" w:eastAsia="標楷體" w:hAnsi="Times New Roman" w:cs="Times New Roman"/>
        </w:rPr>
        <w:t>100 m</w:t>
      </w:r>
      <w:r>
        <w:rPr>
          <w:rFonts w:ascii="標楷體" w:eastAsia="標楷體" w:hAnsi="標楷體" w:cs="Times New Roman"/>
        </w:rPr>
        <w:t>。</w:t>
      </w:r>
      <w:r>
        <w:rPr>
          <w:rFonts w:ascii="Times New Roman" w:eastAsia="標楷體" w:hAnsi="Times New Roman" w:cs="Times New Roman"/>
        </w:rPr>
        <w:t>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之間的直線距離</w:t>
      </w:r>
      <w:proofErr w:type="gramStart"/>
      <w:r>
        <w:rPr>
          <w:rFonts w:ascii="Times New Roman" w:eastAsia="標楷體" w:hAnsi="Times New Roman" w:cs="Times New Roman"/>
        </w:rPr>
        <w:t>需相隔</w:t>
      </w:r>
      <w:proofErr w:type="gramEnd"/>
      <w:r>
        <w:rPr>
          <w:rFonts w:ascii="Times New Roman" w:eastAsia="標楷體" w:hAnsi="Times New Roman" w:cs="Times New Roman"/>
        </w:rPr>
        <w:t>200 m</w:t>
      </w:r>
      <w:r>
        <w:rPr>
          <w:rFonts w:ascii="Times New Roman" w:eastAsia="標楷體" w:hAnsi="Times New Roman" w:cs="Times New Roman"/>
        </w:rPr>
        <w:t>以上</w:t>
      </w:r>
      <w:r>
        <w:rPr>
          <w:rFonts w:ascii="標楷體" w:eastAsia="標楷體" w:hAnsi="標楷體" w:cs="Times New Roman"/>
        </w:rPr>
        <w:t>。</w:t>
      </w:r>
    </w:p>
    <w:p w14:paraId="5D30F4AA" w14:textId="77777777" w:rsidR="00D93FCC" w:rsidRDefault="00D93FCC">
      <w:pPr>
        <w:spacing w:line="360" w:lineRule="auto"/>
        <w:jc w:val="both"/>
        <w:rPr>
          <w:rFonts w:ascii="Times New Roman" w:eastAsia="標楷體" w:hAnsi="Times New Roman" w:cs="Times New Roman"/>
        </w:rPr>
      </w:pPr>
    </w:p>
    <w:p w14:paraId="3A2714BF" w14:textId="3471532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調查</w:t>
      </w:r>
      <w:r>
        <w:rPr>
          <w:rFonts w:ascii="Times New Roman" w:eastAsia="標楷體" w:hAnsi="Times New Roman" w:cs="Times New Roman"/>
        </w:rPr>
        <w:t>6</w:t>
      </w:r>
      <w:r>
        <w:rPr>
          <w:rFonts w:ascii="Times New Roman" w:eastAsia="標楷體" w:hAnsi="Times New Roman" w:cs="Times New Roman"/>
        </w:rPr>
        <w:t>分鐘，並且在每次調查時拍攝各樣點</w:t>
      </w:r>
      <w:r>
        <w:rPr>
          <w:rFonts w:ascii="Times New Roman" w:eastAsia="標楷體" w:hAnsi="Times New Roman" w:cs="Times New Roman"/>
        </w:rPr>
        <w:t>4</w:t>
      </w:r>
      <w:r>
        <w:rPr>
          <w:rFonts w:ascii="Times New Roman" w:eastAsia="標楷體" w:hAnsi="Times New Roman" w:cs="Times New Roman"/>
        </w:rPr>
        <w:t>個方位共計</w:t>
      </w:r>
      <w:r>
        <w:rPr>
          <w:rFonts w:ascii="Times New Roman" w:eastAsia="標楷體" w:hAnsi="Times New Roman" w:cs="Times New Roman"/>
        </w:rPr>
        <w:t>4</w:t>
      </w:r>
      <w:r>
        <w:rPr>
          <w:rFonts w:ascii="Times New Roman" w:eastAsia="標楷體" w:hAnsi="Times New Roman" w:cs="Times New Roman"/>
        </w:rPr>
        <w:t>張的環境照片，</w:t>
      </w:r>
      <w:proofErr w:type="gramStart"/>
      <w:r>
        <w:rPr>
          <w:rFonts w:ascii="Times New Roman" w:eastAsia="標楷體" w:hAnsi="Times New Roman" w:cs="Times New Roman"/>
        </w:rPr>
        <w:t>此外，</w:t>
      </w:r>
      <w:proofErr w:type="gramEnd"/>
      <w:r>
        <w:rPr>
          <w:rFonts w:ascii="Times New Roman" w:eastAsia="標楷體" w:hAnsi="Times New Roman" w:cs="Times New Roman"/>
        </w:rPr>
        <w:t>每次調查也需要拍攝</w:t>
      </w:r>
      <w:proofErr w:type="gramStart"/>
      <w:r>
        <w:rPr>
          <w:rFonts w:ascii="Times New Roman" w:eastAsia="標楷體" w:hAnsi="Times New Roman" w:cs="Times New Roman"/>
        </w:rPr>
        <w:t>調查樣點現</w:t>
      </w:r>
      <w:proofErr w:type="gramEnd"/>
      <w:r>
        <w:rPr>
          <w:rFonts w:ascii="Times New Roman" w:eastAsia="標楷體" w:hAnsi="Times New Roman" w:cs="Times New Roman"/>
        </w:rPr>
        <w:t>地實際收到的</w:t>
      </w:r>
      <w:r>
        <w:rPr>
          <w:rFonts w:ascii="Times New Roman" w:eastAsia="標楷體" w:hAnsi="Times New Roman" w:cs="Times New Roman"/>
        </w:rPr>
        <w:t>GPS</w:t>
      </w:r>
      <w:r>
        <w:rPr>
          <w:rFonts w:ascii="Times New Roman" w:eastAsia="標楷體" w:hAnsi="Times New Roman" w:cs="Times New Roman"/>
        </w:rPr>
        <w:t>座標照片。調</w:t>
      </w:r>
      <w:r>
        <w:rPr>
          <w:rFonts w:ascii="Times New Roman" w:eastAsia="標楷體" w:hAnsi="Times New Roman" w:cs="Times New Roman"/>
        </w:rPr>
        <w:lastRenderedPageBreak/>
        <w:t>查期間為每年</w:t>
      </w:r>
      <w:r>
        <w:rPr>
          <w:rFonts w:ascii="Times New Roman" w:eastAsia="標楷體" w:hAnsi="Times New Roman" w:cs="Times New Roman"/>
        </w:rPr>
        <w:t>3 - 6</w:t>
      </w:r>
      <w:r>
        <w:rPr>
          <w:rFonts w:ascii="Times New Roman" w:eastAsia="標楷體" w:hAnsi="Times New Roman" w:cs="Times New Roman"/>
        </w:rPr>
        <w:t>月，每</w:t>
      </w:r>
      <w:proofErr w:type="gramStart"/>
      <w:r>
        <w:rPr>
          <w:rFonts w:ascii="Times New Roman" w:eastAsia="標楷體" w:hAnsi="Times New Roman" w:cs="Times New Roman"/>
        </w:rPr>
        <w:t>個</w:t>
      </w:r>
      <w:proofErr w:type="gramEnd"/>
      <w:r>
        <w:rPr>
          <w:rFonts w:ascii="Times New Roman" w:eastAsia="標楷體" w:hAnsi="Times New Roman" w:cs="Times New Roman"/>
        </w:rPr>
        <w:t>樣區一年進行</w:t>
      </w:r>
      <w:r>
        <w:rPr>
          <w:rFonts w:ascii="Times New Roman" w:eastAsia="標楷體" w:hAnsi="Times New Roman" w:cs="Times New Roman"/>
        </w:rPr>
        <w:t>2</w:t>
      </w:r>
      <w:r>
        <w:rPr>
          <w:rFonts w:ascii="Times New Roman" w:eastAsia="標楷體" w:hAnsi="Times New Roman" w:cs="Times New Roman"/>
        </w:rPr>
        <w:t>次調查。依海拔不同，各樣區進行調查的月份也有差異，分別是：低海拔樣區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&lt;1,000 m)</w:t>
      </w:r>
      <w:r>
        <w:rPr>
          <w:rFonts w:ascii="Times New Roman" w:eastAsia="標楷體" w:hAnsi="Times New Roman" w:cs="Times New Roman"/>
        </w:rPr>
        <w:t>為</w:t>
      </w:r>
      <w:r>
        <w:rPr>
          <w:rFonts w:ascii="Times New Roman" w:eastAsia="標楷體" w:hAnsi="Times New Roman" w:cs="Times New Roman"/>
        </w:rPr>
        <w:t>3</w:t>
      </w:r>
      <w:r>
        <w:rPr>
          <w:rFonts w:ascii="Times New Roman" w:eastAsia="標楷體" w:hAnsi="Times New Roman" w:cs="Times New Roman"/>
        </w:rPr>
        <w:t>月、</w:t>
      </w:r>
      <w:r>
        <w:rPr>
          <w:rFonts w:ascii="Times New Roman" w:eastAsia="標楷體" w:hAnsi="Times New Roman" w:cs="Times New Roman"/>
        </w:rPr>
        <w:t>5</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次；中海拔樣區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1,001 - 2,500 m)</w:t>
      </w:r>
      <w:r>
        <w:rPr>
          <w:rFonts w:ascii="Times New Roman" w:eastAsia="標楷體" w:hAnsi="Times New Roman" w:cs="Times New Roman"/>
        </w:rPr>
        <w:t>為</w:t>
      </w:r>
      <w:r>
        <w:rPr>
          <w:rFonts w:ascii="Times New Roman" w:eastAsia="標楷體" w:hAnsi="Times New Roman" w:cs="Times New Roman"/>
        </w:rPr>
        <w:t>4</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次；高海拔樣區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&gt;2,500 m)</w:t>
      </w:r>
      <w:r>
        <w:rPr>
          <w:rFonts w:ascii="Times New Roman" w:eastAsia="標楷體" w:hAnsi="Times New Roman" w:cs="Times New Roman"/>
        </w:rPr>
        <w:t>為</w:t>
      </w:r>
      <w:r>
        <w:rPr>
          <w:rFonts w:ascii="Times New Roman" w:eastAsia="標楷體" w:hAnsi="Times New Roman" w:cs="Times New Roman"/>
        </w:rPr>
        <w:t>5</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次。調查時間為日出後</w:t>
      </w:r>
      <w:r>
        <w:rPr>
          <w:rFonts w:ascii="Times New Roman" w:eastAsia="標楷體" w:hAnsi="Times New Roman" w:cs="Times New Roman"/>
        </w:rPr>
        <w:t>4</w:t>
      </w:r>
      <w:r>
        <w:rPr>
          <w:rFonts w:ascii="Times New Roman" w:eastAsia="標楷體" w:hAnsi="Times New Roman" w:cs="Times New Roman"/>
        </w:rPr>
        <w:t>小時內完成。</w:t>
      </w:r>
    </w:p>
    <w:p w14:paraId="0853A7F3" w14:textId="77777777" w:rsidR="00D93FCC" w:rsidRDefault="00D93FCC">
      <w:pPr>
        <w:spacing w:line="360" w:lineRule="auto"/>
        <w:jc w:val="both"/>
        <w:rPr>
          <w:rFonts w:ascii="Times New Roman" w:eastAsia="標楷體" w:hAnsi="Times New Roman" w:cs="Times New Roman"/>
        </w:rPr>
      </w:pPr>
    </w:p>
    <w:p w14:paraId="0C5ED079" w14:textId="14C0A58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調查時，依循調查表</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3)</w:t>
      </w:r>
      <w:r>
        <w:rPr>
          <w:rFonts w:ascii="Times New Roman" w:eastAsia="標楷體" w:hAnsi="Times New Roman" w:cs="Times New Roman"/>
        </w:rPr>
        <w:t>之規定，分為</w:t>
      </w:r>
      <w:r>
        <w:rPr>
          <w:rFonts w:ascii="Times New Roman" w:eastAsia="標楷體" w:hAnsi="Times New Roman" w:cs="Times New Roman"/>
        </w:rPr>
        <w:t>0 - 3</w:t>
      </w:r>
      <w:r>
        <w:rPr>
          <w:rFonts w:ascii="Times New Roman" w:eastAsia="標楷體" w:hAnsi="Times New Roman" w:cs="Times New Roman"/>
        </w:rPr>
        <w:t>分鐘及</w:t>
      </w:r>
      <w:r>
        <w:rPr>
          <w:rFonts w:ascii="Times New Roman" w:eastAsia="標楷體" w:hAnsi="Times New Roman" w:cs="Times New Roman"/>
        </w:rPr>
        <w:t>3 - 6</w:t>
      </w:r>
      <w:r>
        <w:rPr>
          <w:rFonts w:ascii="Times New Roman" w:eastAsia="標楷體" w:hAnsi="Times New Roman" w:cs="Times New Roman"/>
        </w:rPr>
        <w:t>分鐘兩個時段記錄。以調查者為圓心，記錄看到與聽到的鳥種和數量。每一筆</w:t>
      </w:r>
      <w:proofErr w:type="gramStart"/>
      <w:r>
        <w:rPr>
          <w:rFonts w:ascii="Times New Roman" w:eastAsia="標楷體" w:hAnsi="Times New Roman" w:cs="Times New Roman"/>
        </w:rPr>
        <w:t>資料均需記錄</w:t>
      </w:r>
      <w:proofErr w:type="gramEnd"/>
      <w:r>
        <w:rPr>
          <w:rFonts w:ascii="Times New Roman" w:eastAsia="標楷體" w:hAnsi="Times New Roman" w:cs="Times New Roman"/>
        </w:rPr>
        <w:t>鳥類和調查者的「水平」距離區段，分成：</w:t>
      </w:r>
      <w:r>
        <w:rPr>
          <w:rFonts w:ascii="Times New Roman" w:eastAsia="標楷體" w:hAnsi="Times New Roman" w:cs="Times New Roman"/>
        </w:rPr>
        <w:t>(1)</w:t>
      </w:r>
      <w:r>
        <w:rPr>
          <w:rFonts w:ascii="Times New Roman" w:eastAsia="標楷體" w:hAnsi="Times New Roman" w:cs="Times New Roman"/>
        </w:rPr>
        <w:t>小於</w:t>
      </w:r>
      <w:r>
        <w:rPr>
          <w:rFonts w:ascii="Times New Roman" w:eastAsia="標楷體" w:hAnsi="Times New Roman" w:cs="Times New Roman"/>
        </w:rPr>
        <w:t>25</w:t>
      </w:r>
      <w:r>
        <w:rPr>
          <w:rFonts w:ascii="Times New Roman" w:eastAsia="標楷體" w:hAnsi="Times New Roman" w:cs="Times New Roman"/>
        </w:rPr>
        <w:t>公尺、</w:t>
      </w:r>
      <w:r>
        <w:rPr>
          <w:rFonts w:ascii="Times New Roman" w:eastAsia="標楷體" w:hAnsi="Times New Roman" w:cs="Times New Roman"/>
        </w:rPr>
        <w:t>(2) 26 - 100</w:t>
      </w:r>
      <w:r>
        <w:rPr>
          <w:rFonts w:ascii="Times New Roman" w:eastAsia="標楷體" w:hAnsi="Times New Roman" w:cs="Times New Roman"/>
        </w:rPr>
        <w:t>公尺、</w:t>
      </w:r>
      <w:r>
        <w:rPr>
          <w:rFonts w:ascii="Times New Roman" w:eastAsia="標楷體" w:hAnsi="Times New Roman" w:cs="Times New Roman"/>
        </w:rPr>
        <w:t>(3)</w:t>
      </w:r>
      <w:r>
        <w:rPr>
          <w:rFonts w:ascii="Times New Roman" w:eastAsia="標楷體" w:hAnsi="Times New Roman" w:cs="Times New Roman"/>
        </w:rPr>
        <w:t>大於</w:t>
      </w:r>
      <w:r>
        <w:rPr>
          <w:rFonts w:ascii="Times New Roman" w:eastAsia="標楷體" w:hAnsi="Times New Roman" w:cs="Times New Roman"/>
        </w:rPr>
        <w:t>100</w:t>
      </w:r>
      <w:r>
        <w:rPr>
          <w:rFonts w:ascii="Times New Roman" w:eastAsia="標楷體" w:hAnsi="Times New Roman" w:cs="Times New Roman"/>
        </w:rPr>
        <w:t>公尺等</w:t>
      </w:r>
      <w:r>
        <w:rPr>
          <w:rFonts w:ascii="Times New Roman" w:eastAsia="標楷體" w:hAnsi="Times New Roman" w:cs="Times New Roman"/>
        </w:rPr>
        <w:t>3</w:t>
      </w:r>
      <w:r>
        <w:rPr>
          <w:rFonts w:ascii="Times New Roman" w:eastAsia="標楷體" w:hAnsi="Times New Roman" w:cs="Times New Roman"/>
        </w:rPr>
        <w:t>個區段和</w:t>
      </w:r>
      <w:r>
        <w:rPr>
          <w:rFonts w:ascii="Times New Roman" w:eastAsia="標楷體" w:hAnsi="Times New Roman" w:cs="Times New Roman"/>
        </w:rPr>
        <w:t>(4)</w:t>
      </w:r>
      <w:r>
        <w:rPr>
          <w:rFonts w:ascii="Times New Roman" w:eastAsia="標楷體" w:hAnsi="Times New Roman" w:cs="Times New Roman"/>
        </w:rPr>
        <w:t>飛過：鳥類僅於空中飛行通過而沒有利用取樣點周圍環境，但是空中盤旋之猛禽、空中飛行覓食</w:t>
      </w:r>
      <w:proofErr w:type="gramStart"/>
      <w:r>
        <w:rPr>
          <w:rFonts w:ascii="Times New Roman" w:eastAsia="標楷體" w:hAnsi="Times New Roman" w:cs="Times New Roman"/>
        </w:rPr>
        <w:t>之燕科</w:t>
      </w:r>
      <w:proofErr w:type="gramEnd"/>
      <w:r>
        <w:rPr>
          <w:rFonts w:ascii="Times New Roman" w:eastAsia="標楷體" w:hAnsi="Times New Roman" w:cs="Times New Roman"/>
        </w:rPr>
        <w:t>，以及</w:t>
      </w:r>
      <w:proofErr w:type="gramStart"/>
      <w:r>
        <w:rPr>
          <w:rFonts w:ascii="Times New Roman" w:eastAsia="標楷體" w:hAnsi="Times New Roman" w:cs="Times New Roman"/>
        </w:rPr>
        <w:t>空中鳴</w:t>
      </w:r>
      <w:proofErr w:type="gramEnd"/>
      <w:r>
        <w:rPr>
          <w:rFonts w:ascii="Times New Roman" w:eastAsia="標楷體" w:hAnsi="Times New Roman" w:cs="Times New Roman"/>
        </w:rPr>
        <w:t>唱歌聲之小型燕雀，例如小雲雀</w:t>
      </w:r>
      <w:r>
        <w:rPr>
          <w:rFonts w:ascii="Times New Roman" w:eastAsia="標楷體" w:hAnsi="Times New Roman" w:cs="Times New Roman"/>
        </w:rPr>
        <w:t>(</w:t>
      </w:r>
      <w:r>
        <w:rPr>
          <w:rFonts w:ascii="Times New Roman" w:eastAsia="標楷體" w:hAnsi="Times New Roman" w:cs="Times New Roman"/>
          <w:i/>
        </w:rPr>
        <w:t>Alauda gulgula</w:t>
      </w:r>
      <w:r>
        <w:rPr>
          <w:rFonts w:ascii="Times New Roman" w:eastAsia="標楷體" w:hAnsi="Times New Roman" w:cs="Times New Roman"/>
        </w:rPr>
        <w:t>)</w:t>
      </w:r>
      <w:r>
        <w:rPr>
          <w:rFonts w:ascii="Times New Roman" w:eastAsia="標楷體" w:hAnsi="Times New Roman" w:cs="Times New Roman"/>
        </w:rPr>
        <w:t>、</w:t>
      </w:r>
      <w:proofErr w:type="gramStart"/>
      <w:r>
        <w:rPr>
          <w:rFonts w:ascii="Times New Roman" w:eastAsia="標楷體" w:hAnsi="Times New Roman" w:cs="Times New Roman"/>
        </w:rPr>
        <w:t>棕扇尾鶯</w:t>
      </w:r>
      <w:proofErr w:type="gramEnd"/>
      <w:r>
        <w:rPr>
          <w:rFonts w:ascii="Times New Roman" w:eastAsia="標楷體" w:hAnsi="Times New Roman" w:cs="Times New Roman"/>
        </w:rPr>
        <w:t>(</w:t>
      </w:r>
      <w:r>
        <w:rPr>
          <w:rFonts w:ascii="Times New Roman" w:eastAsia="標楷體" w:hAnsi="Times New Roman" w:cs="Times New Roman"/>
          <w:i/>
        </w:rPr>
        <w:t>Cisticola juncidis</w:t>
      </w:r>
      <w:r>
        <w:rPr>
          <w:rFonts w:ascii="Times New Roman" w:eastAsia="標楷體" w:hAnsi="Times New Roman" w:cs="Times New Roman"/>
        </w:rPr>
        <w:t>)</w:t>
      </w:r>
      <w:r>
        <w:rPr>
          <w:rFonts w:ascii="Times New Roman" w:eastAsia="標楷體" w:hAnsi="Times New Roman" w:cs="Times New Roman"/>
        </w:rPr>
        <w:t>、黃</w:t>
      </w:r>
      <w:proofErr w:type="gramStart"/>
      <w:r>
        <w:rPr>
          <w:rFonts w:ascii="Times New Roman" w:eastAsia="標楷體" w:hAnsi="Times New Roman" w:cs="Times New Roman"/>
        </w:rPr>
        <w:t>頭扇尾鶯</w:t>
      </w:r>
      <w:proofErr w:type="gramEnd"/>
      <w:r>
        <w:rPr>
          <w:rFonts w:ascii="Times New Roman" w:eastAsia="標楷體" w:hAnsi="Times New Roman" w:cs="Times New Roman"/>
        </w:rPr>
        <w:t>(</w:t>
      </w:r>
      <w:r>
        <w:rPr>
          <w:rFonts w:ascii="Times New Roman" w:eastAsia="標楷體" w:hAnsi="Times New Roman" w:cs="Times New Roman"/>
          <w:i/>
        </w:rPr>
        <w:t>Cisticola exilis</w:t>
      </w:r>
      <w:r>
        <w:rPr>
          <w:rFonts w:ascii="Times New Roman" w:eastAsia="標楷體" w:hAnsi="Times New Roman" w:cs="Times New Roman"/>
        </w:rPr>
        <w:t>)</w:t>
      </w:r>
      <w:r>
        <w:rPr>
          <w:rFonts w:ascii="Times New Roman" w:eastAsia="標楷體" w:hAnsi="Times New Roman" w:cs="Times New Roman"/>
        </w:rPr>
        <w:t>等，不以「飛過」計，須按距離分段記錄。在記錄距離區段時，是記錄「最初」看到或聽到這隻鳥時的水平距離區段，不管這隻鳥後來如何移動；唯一的例外只有當</w:t>
      </w:r>
      <w:proofErr w:type="gramStart"/>
      <w:r>
        <w:rPr>
          <w:rFonts w:ascii="Times New Roman" w:eastAsia="標楷體" w:hAnsi="Times New Roman" w:cs="Times New Roman"/>
        </w:rPr>
        <w:t>牠</w:t>
      </w:r>
      <w:proofErr w:type="gramEnd"/>
      <w:r>
        <w:rPr>
          <w:rFonts w:ascii="Times New Roman" w:eastAsia="標楷體" w:hAnsi="Times New Roman" w:cs="Times New Roman"/>
        </w:rPr>
        <w:t>本來在空中飛，後來停下來才會記「停下來時的距離」，而不會記「飛過」。同一種鳥，只要是不同個體，且出現時段不同、距離不同，皆須分開記錄。若發現</w:t>
      </w:r>
      <w:proofErr w:type="gramStart"/>
      <w:r>
        <w:rPr>
          <w:rFonts w:ascii="Times New Roman" w:eastAsia="標楷體" w:hAnsi="Times New Roman" w:cs="Times New Roman"/>
        </w:rPr>
        <w:t>鳥類為結群</w:t>
      </w:r>
      <w:proofErr w:type="gramEnd"/>
      <w:r>
        <w:rPr>
          <w:rFonts w:ascii="Times New Roman" w:eastAsia="標楷體" w:hAnsi="Times New Roman" w:cs="Times New Roman"/>
        </w:rPr>
        <w:t>活動時將該筆記錄的「結群」打勾。結群的定義為：</w:t>
      </w:r>
      <w:r w:rsidR="00C0537D">
        <w:rPr>
          <w:rFonts w:ascii="Times New Roman" w:eastAsia="標楷體" w:hAnsi="Times New Roman" w:cs="Times New Roman"/>
        </w:rPr>
        <w:t>同一鳥種</w:t>
      </w:r>
      <w:r>
        <w:rPr>
          <w:rFonts w:ascii="Times New Roman" w:eastAsia="標楷體" w:hAnsi="Times New Roman" w:cs="Times New Roman"/>
        </w:rPr>
        <w:t xml:space="preserve">5 </w:t>
      </w:r>
      <w:r w:rsidR="00C0537D">
        <w:rPr>
          <w:rFonts w:ascii="Times New Roman" w:eastAsia="標楷體" w:hAnsi="Times New Roman" w:cs="Times New Roman"/>
        </w:rPr>
        <w:t>隻</w:t>
      </w:r>
      <w:r>
        <w:rPr>
          <w:rFonts w:ascii="Times New Roman" w:eastAsia="標楷體" w:hAnsi="Times New Roman" w:cs="Times New Roman"/>
        </w:rPr>
        <w:t>以上</w:t>
      </w:r>
      <w:r>
        <w:rPr>
          <w:rFonts w:ascii="Times New Roman" w:eastAsia="標楷體" w:hAnsi="Times New Roman" w:cs="Times New Roman"/>
        </w:rPr>
        <w:t>(</w:t>
      </w:r>
      <w:r>
        <w:rPr>
          <w:rFonts w:ascii="Times New Roman" w:eastAsia="標楷體" w:hAnsi="Times New Roman" w:cs="Times New Roman"/>
        </w:rPr>
        <w:t>含</w:t>
      </w:r>
      <w:r>
        <w:rPr>
          <w:rFonts w:ascii="Times New Roman" w:eastAsia="標楷體" w:hAnsi="Times New Roman" w:cs="Times New Roman"/>
        </w:rPr>
        <w:t>)</w:t>
      </w:r>
      <w:r>
        <w:rPr>
          <w:rFonts w:ascii="Times New Roman" w:eastAsia="標楷體" w:hAnsi="Times New Roman" w:cs="Times New Roman"/>
        </w:rPr>
        <w:t>一起活動。數量不易明確計數時</w:t>
      </w:r>
      <w:r>
        <w:rPr>
          <w:rFonts w:ascii="Times New Roman" w:eastAsia="標楷體" w:hAnsi="Times New Roman" w:cs="Times New Roman"/>
        </w:rPr>
        <w:t>(</w:t>
      </w:r>
      <w:r>
        <w:rPr>
          <w:rFonts w:ascii="Times New Roman" w:eastAsia="標楷體" w:hAnsi="Times New Roman" w:cs="Times New Roman"/>
        </w:rPr>
        <w:t>如僅有聽到卻無法看到，或鳥群太過龐大時</w:t>
      </w:r>
      <w:proofErr w:type="gramStart"/>
      <w:r>
        <w:rPr>
          <w:rFonts w:ascii="Times New Roman" w:eastAsia="標楷體" w:hAnsi="Times New Roman" w:cs="Times New Roman"/>
        </w:rPr>
        <w:t>）</w:t>
      </w:r>
      <w:proofErr w:type="gramEnd"/>
      <w:r>
        <w:rPr>
          <w:rFonts w:ascii="Times New Roman" w:eastAsia="標楷體" w:hAnsi="Times New Roman" w:cs="Times New Roman"/>
        </w:rPr>
        <w:t>，</w:t>
      </w:r>
      <w:r w:rsidR="00C542D9">
        <w:rPr>
          <w:rFonts w:ascii="Times New Roman" w:eastAsia="標楷體" w:hAnsi="Times New Roman" w:cs="Times New Roman"/>
        </w:rPr>
        <w:t>則</w:t>
      </w:r>
      <w:r>
        <w:rPr>
          <w:rFonts w:ascii="Times New Roman" w:eastAsia="標楷體" w:hAnsi="Times New Roman" w:cs="Times New Roman"/>
        </w:rPr>
        <w:t>給定數量範圍</w:t>
      </w:r>
      <w:r>
        <w:rPr>
          <w:rFonts w:ascii="Times New Roman" w:eastAsia="標楷體" w:hAnsi="Times New Roman" w:cs="Times New Roman"/>
        </w:rPr>
        <w:t>(</w:t>
      </w:r>
      <w:r>
        <w:rPr>
          <w:rFonts w:ascii="Times New Roman" w:eastAsia="標楷體" w:hAnsi="Times New Roman" w:cs="Times New Roman"/>
        </w:rPr>
        <w:t>如</w:t>
      </w:r>
      <w:r>
        <w:rPr>
          <w:rFonts w:ascii="Times New Roman" w:eastAsia="標楷體" w:hAnsi="Times New Roman" w:cs="Times New Roman"/>
        </w:rPr>
        <w:t>20 - 30</w:t>
      </w:r>
      <w:r>
        <w:rPr>
          <w:rFonts w:ascii="Times New Roman" w:eastAsia="標楷體" w:hAnsi="Times New Roman" w:cs="Times New Roman"/>
        </w:rPr>
        <w:t>隻</w:t>
      </w:r>
      <w:r>
        <w:rPr>
          <w:rFonts w:ascii="Times New Roman" w:eastAsia="標楷體" w:hAnsi="Times New Roman" w:cs="Times New Roman"/>
        </w:rPr>
        <w:t>)</w:t>
      </w:r>
      <w:r>
        <w:rPr>
          <w:rFonts w:ascii="Times New Roman" w:eastAsia="標楷體" w:hAnsi="Times New Roman" w:cs="Times New Roman"/>
        </w:rPr>
        <w:t>。理想調查天氣應為晴天或陰天，理想風速條件應為「樹葉</w:t>
      </w:r>
      <w:proofErr w:type="gramStart"/>
      <w:r>
        <w:rPr>
          <w:rFonts w:ascii="Times New Roman" w:eastAsia="標楷體" w:hAnsi="Times New Roman" w:cs="Times New Roman"/>
        </w:rPr>
        <w:t>草莖不</w:t>
      </w:r>
      <w:proofErr w:type="gramEnd"/>
      <w:r>
        <w:rPr>
          <w:rFonts w:ascii="Times New Roman" w:eastAsia="標楷體" w:hAnsi="Times New Roman" w:cs="Times New Roman"/>
        </w:rPr>
        <w:t>動」或是「風拂面，樹葉有聲、</w:t>
      </w:r>
      <w:proofErr w:type="gramStart"/>
      <w:r>
        <w:rPr>
          <w:rFonts w:ascii="Times New Roman" w:eastAsia="標楷體" w:hAnsi="Times New Roman" w:cs="Times New Roman"/>
        </w:rPr>
        <w:t>草莖及</w:t>
      </w:r>
      <w:proofErr w:type="gramEnd"/>
      <w:r>
        <w:rPr>
          <w:rFonts w:ascii="Times New Roman" w:eastAsia="標楷體" w:hAnsi="Times New Roman" w:cs="Times New Roman"/>
        </w:rPr>
        <w:t>小樹枝動」。</w:t>
      </w:r>
      <w:proofErr w:type="gramStart"/>
      <w:r>
        <w:rPr>
          <w:rFonts w:ascii="Times New Roman" w:eastAsia="標楷體" w:hAnsi="Times New Roman" w:cs="Times New Roman"/>
        </w:rPr>
        <w:t>有霧或間歇</w:t>
      </w:r>
      <w:proofErr w:type="gramEnd"/>
      <w:r>
        <w:rPr>
          <w:rFonts w:ascii="Times New Roman" w:eastAsia="標楷體" w:hAnsi="Times New Roman" w:cs="Times New Roman"/>
        </w:rPr>
        <w:t>的毛毛雨仍可進行調查</w:t>
      </w:r>
      <w:r>
        <w:rPr>
          <w:rFonts w:ascii="Times New Roman" w:eastAsia="標楷體" w:hAnsi="Times New Roman" w:cs="Times New Roman"/>
        </w:rPr>
        <w:t xml:space="preserve">, </w:t>
      </w:r>
      <w:r>
        <w:rPr>
          <w:rFonts w:ascii="Times New Roman" w:eastAsia="標楷體" w:hAnsi="Times New Roman" w:cs="Times New Roman"/>
        </w:rPr>
        <w:t>但盡可能避免陣雨與持續性毛毛雨的天候。若一樣點調查的</w:t>
      </w:r>
      <w:r>
        <w:rPr>
          <w:rFonts w:ascii="Times New Roman" w:eastAsia="標楷體" w:hAnsi="Times New Roman" w:cs="Times New Roman"/>
        </w:rPr>
        <w:t xml:space="preserve"> 6 </w:t>
      </w:r>
      <w:r>
        <w:rPr>
          <w:rFonts w:ascii="Times New Roman" w:eastAsia="標楷體" w:hAnsi="Times New Roman" w:cs="Times New Roman"/>
        </w:rPr>
        <w:t>分鐘期間天氣有變化，</w:t>
      </w:r>
      <w:r w:rsidR="00C542D9">
        <w:rPr>
          <w:rFonts w:ascii="Times New Roman" w:eastAsia="標楷體" w:hAnsi="Times New Roman" w:cs="Times New Roman"/>
        </w:rPr>
        <w:t>則</w:t>
      </w:r>
      <w:r>
        <w:rPr>
          <w:rFonts w:ascii="Times New Roman" w:eastAsia="標楷體" w:hAnsi="Times New Roman" w:cs="Times New Roman"/>
        </w:rPr>
        <w:t>記錄最差的那一種天氣狀況。</w:t>
      </w:r>
    </w:p>
    <w:p w14:paraId="2C707877" w14:textId="77777777" w:rsidR="00D93FCC" w:rsidRDefault="00D93FCC">
      <w:pPr>
        <w:spacing w:line="360" w:lineRule="auto"/>
        <w:jc w:val="both"/>
        <w:rPr>
          <w:rFonts w:ascii="Times New Roman" w:eastAsia="標楷體" w:hAnsi="Times New Roman" w:cs="Times New Roman"/>
        </w:rPr>
      </w:pPr>
    </w:p>
    <w:p w14:paraId="71CA4425" w14:textId="77777777" w:rsidR="00D93FCC" w:rsidRDefault="002435EC">
      <w:pPr>
        <w:spacing w:line="360" w:lineRule="auto"/>
        <w:jc w:val="both"/>
        <w:outlineLvl w:val="2"/>
        <w:rPr>
          <w:rFonts w:ascii="Times New Roman" w:eastAsia="標楷體" w:hAnsi="Times New Roman" w:cs="Times New Roman"/>
          <w:b/>
          <w:sz w:val="28"/>
        </w:rPr>
      </w:pPr>
      <w:bookmarkStart w:id="1007" w:name="_Toc121845043"/>
      <w:bookmarkStart w:id="1008" w:name="_Toc187050776"/>
      <w:r>
        <w:rPr>
          <w:rFonts w:ascii="Times New Roman" w:eastAsia="標楷體" w:hAnsi="Times New Roman" w:cs="Times New Roman"/>
          <w:b/>
          <w:sz w:val="28"/>
        </w:rPr>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鳥類調查資料的回傳和檢核</w:t>
      </w:r>
      <w:bookmarkEnd w:id="1007"/>
      <w:bookmarkEnd w:id="1008"/>
    </w:p>
    <w:p w14:paraId="77A53440" w14:textId="34B66EE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調查完成之後，請各分署將</w:t>
      </w:r>
      <w:r>
        <w:rPr>
          <w:rFonts w:ascii="Times New Roman" w:eastAsia="標楷體" w:hAnsi="Times New Roman" w:cs="Times New Roman"/>
        </w:rPr>
        <w:t>1.</w:t>
      </w:r>
      <w:r>
        <w:rPr>
          <w:rFonts w:ascii="Times New Roman" w:eastAsia="標楷體" w:hAnsi="Times New Roman" w:cs="Times New Roman"/>
        </w:rPr>
        <w:t>調查結果彙整後的</w:t>
      </w:r>
      <w:r>
        <w:rPr>
          <w:rFonts w:ascii="Times New Roman" w:eastAsia="標楷體" w:hAnsi="Times New Roman" w:cs="Times New Roman"/>
        </w:rPr>
        <w:t xml:space="preserve">Excel </w:t>
      </w:r>
      <w:r>
        <w:rPr>
          <w:rFonts w:ascii="Times New Roman" w:eastAsia="標楷體" w:hAnsi="Times New Roman" w:cs="Times New Roman"/>
        </w:rPr>
        <w:t>檔案；</w:t>
      </w:r>
      <w:r>
        <w:rPr>
          <w:rFonts w:ascii="Times New Roman" w:eastAsia="標楷體" w:hAnsi="Times New Roman" w:cs="Times New Roman"/>
        </w:rPr>
        <w:t>2.</w:t>
      </w:r>
      <w:r>
        <w:rPr>
          <w:rFonts w:ascii="Times New Roman" w:eastAsia="標楷體" w:hAnsi="Times New Roman" w:cs="Times New Roman"/>
        </w:rPr>
        <w:t>原始調查記錄表掃描後的</w:t>
      </w:r>
      <w:r>
        <w:rPr>
          <w:rFonts w:ascii="Times New Roman" w:eastAsia="標楷體" w:hAnsi="Times New Roman" w:cs="Times New Roman"/>
        </w:rPr>
        <w:t>PDF</w:t>
      </w:r>
      <w:r>
        <w:rPr>
          <w:rFonts w:ascii="Times New Roman" w:eastAsia="標楷體" w:hAnsi="Times New Roman" w:cs="Times New Roman"/>
        </w:rPr>
        <w:t>檔案；</w:t>
      </w:r>
      <w:r>
        <w:rPr>
          <w:rFonts w:ascii="Times New Roman" w:eastAsia="標楷體" w:hAnsi="Times New Roman" w:cs="Times New Roman"/>
        </w:rPr>
        <w:t>3.</w:t>
      </w:r>
      <w:r>
        <w:rPr>
          <w:rFonts w:ascii="Times New Roman" w:eastAsia="標楷體" w:hAnsi="Times New Roman" w:cs="Times New Roman"/>
        </w:rPr>
        <w:t>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4</w:t>
      </w:r>
      <w:r>
        <w:rPr>
          <w:rFonts w:ascii="Times New Roman" w:eastAsia="標楷體" w:hAnsi="Times New Roman" w:cs="Times New Roman"/>
        </w:rPr>
        <w:t>張環境照片；</w:t>
      </w:r>
      <w:r>
        <w:rPr>
          <w:rFonts w:ascii="Times New Roman" w:eastAsia="標楷體" w:hAnsi="Times New Roman" w:cs="Times New Roman"/>
        </w:rPr>
        <w:t>4.</w:t>
      </w:r>
      <w:r>
        <w:rPr>
          <w:rFonts w:ascii="Times New Roman" w:eastAsia="標楷體" w:hAnsi="Times New Roman" w:cs="Times New Roman"/>
        </w:rPr>
        <w:t>顯示</w:t>
      </w:r>
      <w:proofErr w:type="gramStart"/>
      <w:r>
        <w:rPr>
          <w:rFonts w:ascii="Times New Roman" w:eastAsia="標楷體" w:hAnsi="Times New Roman" w:cs="Times New Roman"/>
        </w:rPr>
        <w:t>調查樣點座標</w:t>
      </w:r>
      <w:proofErr w:type="gramEnd"/>
      <w:r>
        <w:rPr>
          <w:rFonts w:ascii="Times New Roman" w:eastAsia="標楷體" w:hAnsi="Times New Roman" w:cs="Times New Roman"/>
        </w:rPr>
        <w:t>的</w:t>
      </w:r>
      <w:r>
        <w:rPr>
          <w:rFonts w:ascii="Times New Roman" w:eastAsia="標楷體" w:hAnsi="Times New Roman" w:cs="Times New Roman"/>
        </w:rPr>
        <w:t>GPS</w:t>
      </w:r>
      <w:r>
        <w:rPr>
          <w:rFonts w:ascii="Times New Roman" w:eastAsia="標楷體" w:hAnsi="Times New Roman" w:cs="Times New Roman"/>
        </w:rPr>
        <w:t>照片；</w:t>
      </w:r>
      <w:r>
        <w:rPr>
          <w:rFonts w:ascii="Times New Roman" w:eastAsia="標楷體" w:hAnsi="Times New Roman" w:cs="Times New Roman"/>
        </w:rPr>
        <w:t>5.</w:t>
      </w:r>
      <w:r w:rsidR="00C0537D">
        <w:rPr>
          <w:rFonts w:ascii="Times New Roman" w:eastAsia="標楷體" w:hAnsi="Times New Roman" w:cs="Times New Roman"/>
        </w:rPr>
        <w:t>調查</w:t>
      </w:r>
      <w:r>
        <w:rPr>
          <w:rFonts w:ascii="Times New Roman" w:eastAsia="標楷體" w:hAnsi="Times New Roman" w:cs="Times New Roman"/>
        </w:rPr>
        <w:t>時同步錄音</w:t>
      </w:r>
      <w:r>
        <w:rPr>
          <w:rFonts w:ascii="Times New Roman" w:eastAsia="標楷體" w:hAnsi="Times New Roman" w:cs="Times New Roman"/>
        </w:rPr>
        <w:t>6</w:t>
      </w:r>
      <w:r>
        <w:rPr>
          <w:rFonts w:ascii="Times New Roman" w:eastAsia="標楷體" w:hAnsi="Times New Roman" w:cs="Times New Roman"/>
        </w:rPr>
        <w:t>分鐘的檔案，回傳給生多所進行資料的檢核與彙整工作。資料檢核流程圖詳見圖</w:t>
      </w:r>
      <w:r>
        <w:rPr>
          <w:rFonts w:ascii="Times New Roman" w:eastAsia="標楷體" w:hAnsi="Times New Roman" w:cs="Times New Roman"/>
        </w:rPr>
        <w:t>2</w:t>
      </w:r>
      <w:r>
        <w:rPr>
          <w:rFonts w:ascii="標楷體" w:eastAsia="標楷體" w:hAnsi="標楷體" w:cs="Times New Roman"/>
        </w:rPr>
        <w:t>，</w:t>
      </w:r>
      <w:r>
        <w:rPr>
          <w:rFonts w:ascii="Times New Roman" w:eastAsia="標楷體" w:hAnsi="Times New Roman" w:cs="Times New Roman"/>
        </w:rPr>
        <w:t>檢核項目包括：</w:t>
      </w:r>
      <w:r>
        <w:rPr>
          <w:rFonts w:ascii="Times New Roman" w:eastAsia="標楷體" w:hAnsi="Times New Roman" w:cs="Times New Roman"/>
        </w:rPr>
        <w:t>1.</w:t>
      </w:r>
      <w:r>
        <w:rPr>
          <w:rFonts w:ascii="Times New Roman" w:eastAsia="標楷體" w:hAnsi="Times New Roman" w:cs="Times New Roman"/>
        </w:rPr>
        <w:t>記錄的資料是否有缺漏、</w:t>
      </w:r>
      <w:r>
        <w:rPr>
          <w:rFonts w:ascii="Times New Roman" w:eastAsia="標楷體" w:hAnsi="Times New Roman" w:cs="Times New Roman"/>
        </w:rPr>
        <w:t>2.</w:t>
      </w:r>
      <w:r>
        <w:rPr>
          <w:rFonts w:ascii="Times New Roman" w:eastAsia="標楷體" w:hAnsi="Times New Roman" w:cs="Times New Roman"/>
        </w:rPr>
        <w:t>調查月份是否在</w:t>
      </w:r>
      <w:r>
        <w:rPr>
          <w:rFonts w:ascii="Times New Roman" w:eastAsia="標楷體" w:hAnsi="Times New Roman" w:cs="Times New Roman"/>
        </w:rPr>
        <w:t>3-6</w:t>
      </w:r>
      <w:r>
        <w:rPr>
          <w:rFonts w:ascii="Times New Roman" w:eastAsia="標楷體" w:hAnsi="Times New Roman" w:cs="Times New Roman"/>
        </w:rPr>
        <w:t>月間、</w:t>
      </w:r>
      <w:r>
        <w:rPr>
          <w:rFonts w:ascii="Times New Roman" w:eastAsia="標楷體" w:hAnsi="Times New Roman" w:cs="Times New Roman"/>
        </w:rPr>
        <w:t>3.</w:t>
      </w:r>
      <w:r>
        <w:rPr>
          <w:rFonts w:ascii="Times New Roman" w:eastAsia="標楷體" w:hAnsi="Times New Roman" w:cs="Times New Roman"/>
        </w:rPr>
        <w:t>同一旅次同一樣區的調查日期是否在</w:t>
      </w:r>
      <w:r>
        <w:rPr>
          <w:rFonts w:ascii="Times New Roman" w:eastAsia="標楷體" w:hAnsi="Times New Roman" w:cs="Times New Roman"/>
        </w:rPr>
        <w:t>7</w:t>
      </w:r>
      <w:r>
        <w:rPr>
          <w:rFonts w:ascii="Times New Roman" w:eastAsia="標楷體" w:hAnsi="Times New Roman" w:cs="Times New Roman"/>
        </w:rPr>
        <w:t>日內完成、</w:t>
      </w:r>
      <w:r>
        <w:rPr>
          <w:rFonts w:ascii="Times New Roman" w:eastAsia="標楷體" w:hAnsi="Times New Roman" w:cs="Times New Roman"/>
        </w:rPr>
        <w:t>4.</w:t>
      </w:r>
      <w:r>
        <w:rPr>
          <w:rFonts w:ascii="Times New Roman" w:eastAsia="標楷體" w:hAnsi="Times New Roman" w:cs="Times New Roman"/>
        </w:rPr>
        <w:t>是否有在日出</w:t>
      </w:r>
      <w:r>
        <w:rPr>
          <w:rFonts w:ascii="Times New Roman" w:eastAsia="標楷體" w:hAnsi="Times New Roman" w:cs="Times New Roman"/>
        </w:rPr>
        <w:t>4</w:t>
      </w:r>
      <w:r>
        <w:rPr>
          <w:rFonts w:ascii="Times New Roman" w:eastAsia="標楷體" w:hAnsi="Times New Roman" w:cs="Times New Roman"/>
        </w:rPr>
        <w:t>小時內</w:t>
      </w:r>
      <w:r>
        <w:rPr>
          <w:rFonts w:ascii="Times New Roman" w:eastAsia="標楷體" w:hAnsi="Times New Roman" w:cs="Times New Roman"/>
        </w:rPr>
        <w:t>(</w:t>
      </w:r>
      <w:r>
        <w:rPr>
          <w:rFonts w:ascii="Times New Roman" w:eastAsia="標楷體" w:hAnsi="Times New Roman" w:cs="Times New Roman"/>
        </w:rPr>
        <w:t>最好是在</w:t>
      </w:r>
      <w:r>
        <w:rPr>
          <w:rFonts w:ascii="Times New Roman" w:eastAsia="標楷體" w:hAnsi="Times New Roman" w:cs="Times New Roman"/>
        </w:rPr>
        <w:t>9</w:t>
      </w:r>
      <w:r>
        <w:rPr>
          <w:rFonts w:ascii="Times New Roman" w:eastAsia="標楷體" w:hAnsi="Times New Roman" w:cs="Times New Roman"/>
        </w:rPr>
        <w:t>點半之前，最晚不超過上午</w:t>
      </w:r>
      <w:r>
        <w:rPr>
          <w:rFonts w:ascii="Times New Roman" w:eastAsia="標楷體" w:hAnsi="Times New Roman" w:cs="Times New Roman"/>
        </w:rPr>
        <w:t>11</w:t>
      </w:r>
      <w:r>
        <w:rPr>
          <w:rFonts w:ascii="Times New Roman" w:eastAsia="標楷體" w:hAnsi="Times New Roman" w:cs="Times New Roman"/>
        </w:rPr>
        <w:t>點</w:t>
      </w:r>
      <w:r>
        <w:rPr>
          <w:rFonts w:ascii="Times New Roman" w:eastAsia="標楷體" w:hAnsi="Times New Roman" w:cs="Times New Roman"/>
        </w:rPr>
        <w:t>)</w:t>
      </w:r>
      <w:r>
        <w:rPr>
          <w:rFonts w:ascii="Times New Roman" w:eastAsia="標楷體" w:hAnsi="Times New Roman" w:cs="Times New Roman"/>
        </w:rPr>
        <w:t>完成調查、</w:t>
      </w:r>
      <w:r>
        <w:rPr>
          <w:rFonts w:ascii="Times New Roman" w:eastAsia="標楷體" w:hAnsi="Times New Roman" w:cs="Times New Roman"/>
        </w:rPr>
        <w:t>5.</w:t>
      </w:r>
      <w:r>
        <w:rPr>
          <w:rFonts w:ascii="Times New Roman" w:eastAsia="標楷體" w:hAnsi="Times New Roman" w:cs="Times New Roman"/>
        </w:rPr>
        <w:t>調查位置是否在預設</w:t>
      </w:r>
      <w:proofErr w:type="gramStart"/>
      <w:r>
        <w:rPr>
          <w:rFonts w:ascii="Times New Roman" w:eastAsia="標楷體" w:hAnsi="Times New Roman" w:cs="Times New Roman"/>
        </w:rPr>
        <w:t>的樣點上</w:t>
      </w:r>
      <w:proofErr w:type="gramEnd"/>
      <w:r>
        <w:rPr>
          <w:rFonts w:ascii="Times New Roman" w:eastAsia="標楷體" w:hAnsi="Times New Roman" w:cs="Times New Roman"/>
        </w:rPr>
        <w:t>、</w:t>
      </w:r>
      <w:r>
        <w:rPr>
          <w:rFonts w:ascii="Times New Roman" w:eastAsia="標楷體" w:hAnsi="Times New Roman" w:cs="Times New Roman"/>
        </w:rPr>
        <w:t>6.</w:t>
      </w:r>
      <w:r>
        <w:rPr>
          <w:rFonts w:ascii="Times New Roman" w:eastAsia="標楷體" w:hAnsi="Times New Roman" w:cs="Times New Roman"/>
        </w:rPr>
        <w:t>是否在每</w:t>
      </w:r>
      <w:proofErr w:type="gramStart"/>
      <w:r>
        <w:rPr>
          <w:rFonts w:ascii="Times New Roman" w:eastAsia="標楷體" w:hAnsi="Times New Roman" w:cs="Times New Roman"/>
        </w:rPr>
        <w:t>個樣點</w:t>
      </w:r>
      <w:proofErr w:type="gramEnd"/>
      <w:r>
        <w:rPr>
          <w:rFonts w:ascii="Times New Roman" w:eastAsia="標楷體" w:hAnsi="Times New Roman" w:cs="Times New Roman"/>
        </w:rPr>
        <w:t>調查滿</w:t>
      </w:r>
      <w:r>
        <w:rPr>
          <w:rFonts w:ascii="Times New Roman" w:eastAsia="標楷體" w:hAnsi="Times New Roman" w:cs="Times New Roman"/>
        </w:rPr>
        <w:t>6</w:t>
      </w:r>
      <w:r>
        <w:rPr>
          <w:rFonts w:ascii="Times New Roman" w:eastAsia="標楷體" w:hAnsi="Times New Roman" w:cs="Times New Roman"/>
        </w:rPr>
        <w:t>分鐘、</w:t>
      </w:r>
      <w:r>
        <w:rPr>
          <w:rFonts w:ascii="Times New Roman" w:eastAsia="標楷體" w:hAnsi="Times New Roman" w:cs="Times New Roman"/>
        </w:rPr>
        <w:t>7.</w:t>
      </w:r>
      <w:r>
        <w:rPr>
          <w:rFonts w:ascii="Times New Roman" w:eastAsia="標楷體" w:hAnsi="Times New Roman" w:cs="Times New Roman"/>
        </w:rPr>
        <w:t>該樣區的鳥種紀錄是否能代表此樣區的鳥類相。</w:t>
      </w:r>
    </w:p>
    <w:p w14:paraId="17D28259" w14:textId="77777777" w:rsidR="00D93FCC" w:rsidRDefault="00D93FCC">
      <w:pPr>
        <w:spacing w:line="360" w:lineRule="auto"/>
        <w:jc w:val="both"/>
        <w:rPr>
          <w:rFonts w:ascii="Times New Roman" w:eastAsia="標楷體" w:hAnsi="Times New Roman" w:cs="Times New Roman"/>
        </w:rPr>
      </w:pPr>
    </w:p>
    <w:p w14:paraId="01DF56FE"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proofErr w:type="gramStart"/>
      <w:r>
        <w:rPr>
          <w:rFonts w:ascii="Times New Roman" w:eastAsia="標楷體" w:hAnsi="Times New Roman" w:cs="Times New Roman"/>
        </w:rPr>
        <w:t>由於各鳥種</w:t>
      </w:r>
      <w:proofErr w:type="gramEnd"/>
      <w:r>
        <w:rPr>
          <w:rFonts w:ascii="Times New Roman" w:eastAsia="標楷體" w:hAnsi="Times New Roman" w:cs="Times New Roman"/>
        </w:rPr>
        <w:t>有其生態地理分布範圍特性，針對出現在自然狀況下合理分布範圍之外的鳥種，則會請調查者再</w:t>
      </w:r>
      <w:proofErr w:type="gramStart"/>
      <w:r>
        <w:rPr>
          <w:rFonts w:ascii="Times New Roman" w:eastAsia="標楷體" w:hAnsi="Times New Roman" w:cs="Times New Roman"/>
        </w:rPr>
        <w:t>確認該鳥種</w:t>
      </w:r>
      <w:proofErr w:type="gramEnd"/>
      <w:r>
        <w:rPr>
          <w:rFonts w:ascii="Times New Roman" w:eastAsia="標楷體" w:hAnsi="Times New Roman" w:cs="Times New Roman"/>
        </w:rPr>
        <w:t>是否有筆誤或誤認。資料若有缺漏及調查位置不在</w:t>
      </w:r>
      <w:proofErr w:type="gramStart"/>
      <w:r>
        <w:rPr>
          <w:rFonts w:ascii="Times New Roman" w:eastAsia="標楷體" w:hAnsi="Times New Roman" w:cs="Times New Roman"/>
        </w:rPr>
        <w:t>預設樣點上</w:t>
      </w:r>
      <w:proofErr w:type="gramEnd"/>
      <w:r>
        <w:rPr>
          <w:rFonts w:ascii="Times New Roman" w:eastAsia="標楷體" w:hAnsi="Times New Roman" w:cs="Times New Roman"/>
        </w:rPr>
        <w:t>者，則請調查人員再確認；若未依規定在預設的調查月份</w:t>
      </w:r>
      <w:r>
        <w:rPr>
          <w:rFonts w:ascii="微軟正黑體" w:eastAsia="微軟正黑體" w:hAnsi="微軟正黑體" w:cs="微軟正黑體" w:hint="eastAsia"/>
        </w:rPr>
        <w:t>、</w:t>
      </w:r>
      <w:proofErr w:type="gramStart"/>
      <w:r>
        <w:rPr>
          <w:rFonts w:ascii="Times New Roman" w:eastAsia="標楷體" w:hAnsi="Times New Roman" w:cs="Times New Roman"/>
        </w:rPr>
        <w:t>預設樣點</w:t>
      </w:r>
      <w:proofErr w:type="gramEnd"/>
      <w:r>
        <w:rPr>
          <w:rFonts w:ascii="Times New Roman" w:eastAsia="標楷體" w:hAnsi="Times New Roman" w:cs="Times New Roman"/>
        </w:rPr>
        <w:t>、</w:t>
      </w:r>
      <w:r>
        <w:rPr>
          <w:rFonts w:ascii="Times New Roman" w:eastAsia="標楷體" w:hAnsi="Times New Roman" w:cs="Times New Roman"/>
        </w:rPr>
        <w:t>11</w:t>
      </w:r>
      <w:r>
        <w:rPr>
          <w:rFonts w:ascii="Times New Roman" w:eastAsia="標楷體" w:hAnsi="Times New Roman" w:cs="Times New Roman"/>
        </w:rPr>
        <w:t>點前完成調查及調查滿</w:t>
      </w:r>
      <w:r>
        <w:rPr>
          <w:rFonts w:ascii="Times New Roman" w:eastAsia="標楷體" w:hAnsi="Times New Roman" w:cs="Times New Roman"/>
        </w:rPr>
        <w:t>6</w:t>
      </w:r>
      <w:r>
        <w:rPr>
          <w:rFonts w:ascii="Times New Roman" w:eastAsia="標楷體" w:hAnsi="Times New Roman" w:cs="Times New Roman"/>
        </w:rPr>
        <w:t>分鐘者，則請承辦人員轉知現場調查人員於未來調查時改善，且這些資料不納入後續分析。</w:t>
      </w:r>
    </w:p>
    <w:p w14:paraId="70190CC3" w14:textId="77777777" w:rsidR="00D93FCC" w:rsidRDefault="00D93FCC">
      <w:pPr>
        <w:spacing w:line="360" w:lineRule="auto"/>
        <w:jc w:val="both"/>
        <w:rPr>
          <w:ins w:id="1009" w:author="瑋婷 徐" w:date="2025-01-06T11:09:00Z" w16du:dateUtc="2025-01-06T03:09:00Z"/>
          <w:rFonts w:ascii="Times New Roman" w:eastAsia="標楷體" w:hAnsi="Times New Roman" w:cs="Times New Roman"/>
        </w:rPr>
      </w:pPr>
    </w:p>
    <w:p w14:paraId="4F6979C8" w14:textId="4DD7F94C" w:rsidR="00F3255E" w:rsidRDefault="00F3255E">
      <w:pPr>
        <w:spacing w:line="360" w:lineRule="auto"/>
        <w:jc w:val="both"/>
        <w:rPr>
          <w:ins w:id="1010" w:author="瑋婷 徐" w:date="2025-01-06T11:09:00Z" w16du:dateUtc="2025-01-06T03:09:00Z"/>
          <w:rFonts w:ascii="Times New Roman" w:eastAsia="標楷體" w:hAnsi="Times New Roman" w:cs="Times New Roman"/>
        </w:rPr>
      </w:pPr>
      <w:ins w:id="1011" w:author="瑋婷 徐" w:date="2025-01-06T11:11:00Z" w16du:dateUtc="2025-01-06T03:11:00Z">
        <w:r>
          <w:rPr>
            <w:rFonts w:ascii="Times New Roman" w:eastAsia="標楷體" w:hAnsi="Times New Roman" w:cs="Times New Roman" w:hint="eastAsia"/>
          </w:rPr>
          <w:t xml:space="preserve">    </w:t>
        </w:r>
      </w:ins>
      <w:moveToRangeStart w:id="1012" w:author="瑋婷 徐" w:date="2025-01-06T11:10:00Z" w:name="move187054247"/>
      <w:ins w:id="1013" w:author="瑋婷 徐" w:date="2025-01-06T11:10:00Z" w16du:dateUtc="2025-01-06T03:10:00Z">
        <w:r>
          <w:rPr>
            <w:rFonts w:ascii="Times New Roman" w:eastAsia="標楷體" w:hAnsi="Times New Roman" w:cs="Times New Roman"/>
          </w:rPr>
          <w:t>調查資料分級</w:t>
        </w:r>
        <w:r>
          <w:rPr>
            <w:rFonts w:ascii="Times New Roman" w:eastAsia="標楷體" w:hAnsi="Times New Roman" w:cs="Times New Roman"/>
          </w:rPr>
          <w:t>(</w:t>
        </w:r>
        <w:r>
          <w:rPr>
            <w:rFonts w:ascii="Times New Roman" w:eastAsia="標楷體" w:hAnsi="Times New Roman" w:cs="Times New Roman"/>
          </w:rPr>
          <w:t>分成</w:t>
        </w:r>
        <w:r>
          <w:rPr>
            <w:rFonts w:ascii="Times New Roman" w:eastAsia="標楷體" w:hAnsi="Times New Roman" w:cs="Times New Roman"/>
          </w:rPr>
          <w:t>3</w:t>
        </w:r>
        <w:r>
          <w:rPr>
            <w:rFonts w:ascii="Times New Roman" w:eastAsia="標楷體" w:hAnsi="Times New Roman" w:cs="Times New Roman"/>
          </w:rPr>
          <w:t>級</w:t>
        </w:r>
        <w:r>
          <w:rPr>
            <w:rFonts w:ascii="Times New Roman" w:eastAsia="標楷體" w:hAnsi="Times New Roman" w:cs="Times New Roman"/>
          </w:rPr>
          <w:t>)</w:t>
        </w:r>
        <w:r>
          <w:rPr>
            <w:rFonts w:ascii="Times New Roman" w:eastAsia="標楷體" w:hAnsi="Times New Roman" w:cs="Times New Roman"/>
          </w:rPr>
          <w:t>，分別為</w:t>
        </w:r>
        <w:r>
          <w:rPr>
            <w:rFonts w:ascii="標楷體" w:eastAsia="標楷體" w:hAnsi="標楷體" w:cs="Times New Roman"/>
          </w:rPr>
          <w:t>：</w:t>
        </w:r>
        <w:r>
          <w:rPr>
            <w:rFonts w:ascii="Times New Roman" w:eastAsia="標楷體" w:hAnsi="Times New Roman" w:cs="Times New Roman"/>
          </w:rPr>
          <w:t>1.</w:t>
        </w:r>
        <w:r>
          <w:rPr>
            <w:rFonts w:ascii="Times New Roman" w:eastAsia="標楷體" w:hAnsi="Times New Roman" w:cs="Times New Roman"/>
          </w:rPr>
          <w:t>優等資料，代表該樣區之調查者具有足夠的鳥類辨識功力，可以辨識出在該樣區活動的大部分鳥類，並且正確的依循</w:t>
        </w:r>
        <w:r>
          <w:rPr>
            <w:rFonts w:ascii="Times New Roman" w:eastAsia="標楷體" w:hAnsi="Times New Roman" w:cs="Times New Roman"/>
          </w:rPr>
          <w:t>BBS Taiwan</w:t>
        </w:r>
        <w:r>
          <w:rPr>
            <w:rFonts w:ascii="Times New Roman" w:eastAsia="標楷體" w:hAnsi="Times New Roman" w:cs="Times New Roman"/>
          </w:rPr>
          <w:t>的方法記錄</w:t>
        </w:r>
        <w:r>
          <w:rPr>
            <w:rFonts w:ascii="標楷體" w:eastAsia="標楷體" w:hAnsi="標楷體" w:cs="Times New Roman"/>
          </w:rPr>
          <w:t>，</w:t>
        </w:r>
        <w:r>
          <w:rPr>
            <w:rFonts w:ascii="Times New Roman" w:eastAsia="標楷體" w:hAnsi="Times New Roman" w:cs="Times New Roman"/>
          </w:rPr>
          <w:t>所得到的資料能夠代表該樣區的鳥種和數量紀錄，符合</w:t>
        </w:r>
        <w:r>
          <w:rPr>
            <w:rFonts w:ascii="Times New Roman" w:eastAsia="標楷體" w:hAnsi="Times New Roman" w:cs="Times New Roman"/>
          </w:rPr>
          <w:t>BBS Taiwan</w:t>
        </w:r>
        <w:r>
          <w:rPr>
            <w:rFonts w:ascii="Times New Roman" w:eastAsia="標楷體" w:hAnsi="Times New Roman" w:cs="Times New Roman"/>
          </w:rPr>
          <w:t>要求的資料標準。後續會將前述優等樣區的調查資料，納入</w:t>
        </w:r>
        <w:r>
          <w:rPr>
            <w:rFonts w:ascii="Times New Roman" w:eastAsia="標楷體" w:hAnsi="Times New Roman" w:cs="Times New Roman"/>
          </w:rPr>
          <w:t>BBS Taiwan</w:t>
        </w:r>
        <w:r>
          <w:rPr>
            <w:rFonts w:ascii="Times New Roman" w:eastAsia="標楷體" w:hAnsi="Times New Roman" w:cs="Times New Roman"/>
          </w:rPr>
          <w:t>的全</w:t>
        </w:r>
        <w:proofErr w:type="gramStart"/>
        <w:r>
          <w:rPr>
            <w:rFonts w:ascii="Times New Roman" w:eastAsia="標楷體" w:hAnsi="Times New Roman" w:cs="Times New Roman"/>
          </w:rPr>
          <w:t>臺</w:t>
        </w:r>
        <w:proofErr w:type="gramEnd"/>
        <w:r>
          <w:rPr>
            <w:rFonts w:ascii="Times New Roman" w:eastAsia="標楷體" w:hAnsi="Times New Roman" w:cs="Times New Roman"/>
          </w:rPr>
          <w:t>繁殖鳥類族群趨勢之分析，可進一步協助建立鳥類族群監測等相關指標</w:t>
        </w:r>
        <w:r>
          <w:rPr>
            <w:rFonts w:ascii="標楷體" w:eastAsia="標楷體" w:hAnsi="標楷體" w:cs="Times New Roman"/>
          </w:rPr>
          <w:t>；</w:t>
        </w:r>
        <w:r>
          <w:rPr>
            <w:rFonts w:ascii="Times New Roman" w:eastAsia="標楷體" w:hAnsi="Times New Roman" w:cs="Times New Roman"/>
          </w:rPr>
          <w:t>2.</w:t>
        </w:r>
        <w:r>
          <w:rPr>
            <w:rFonts w:ascii="Times New Roman" w:eastAsia="標楷體" w:hAnsi="Times New Roman" w:cs="Times New Roman"/>
          </w:rPr>
          <w:t>有疑慮等級，亦即，該樣區之鳥類紀錄達標準但</w:t>
        </w:r>
        <w:proofErr w:type="gramStart"/>
        <w:r>
          <w:rPr>
            <w:rFonts w:ascii="Times New Roman" w:eastAsia="標楷體" w:hAnsi="Times New Roman" w:cs="Times New Roman"/>
          </w:rPr>
          <w:t>調查樣點位置</w:t>
        </w:r>
        <w:proofErr w:type="gramEnd"/>
        <w:r>
          <w:rPr>
            <w:rFonts w:ascii="Times New Roman" w:eastAsia="標楷體" w:hAnsi="Times New Roman" w:cs="Times New Roman"/>
          </w:rPr>
          <w:t>不在表訂的座標上或調查到的鳥種數些微偏少</w:t>
        </w:r>
        <w:r>
          <w:rPr>
            <w:rFonts w:ascii="標楷體" w:eastAsia="標楷體" w:hAnsi="標楷體" w:cs="Times New Roman"/>
          </w:rPr>
          <w:t>；</w:t>
        </w:r>
        <w:r>
          <w:rPr>
            <w:rFonts w:ascii="Times New Roman" w:eastAsia="標楷體" w:hAnsi="Times New Roman" w:cs="Times New Roman"/>
          </w:rPr>
          <w:t>3.</w:t>
        </w:r>
        <w:r>
          <w:rPr>
            <w:rFonts w:ascii="Times New Roman" w:eastAsia="標楷體" w:hAnsi="Times New Roman" w:cs="Times New Roman"/>
          </w:rPr>
          <w:t>待加強等級，亦即調查表填寫方式錯誤或調查到的鳥種數偏少。</w:t>
        </w:r>
      </w:ins>
      <w:moveToRangeEnd w:id="1012"/>
    </w:p>
    <w:p w14:paraId="1738553F" w14:textId="77777777" w:rsidR="00F3255E" w:rsidRDefault="00F3255E">
      <w:pPr>
        <w:spacing w:line="360" w:lineRule="auto"/>
        <w:jc w:val="both"/>
        <w:rPr>
          <w:rFonts w:ascii="Times New Roman" w:eastAsia="標楷體" w:hAnsi="Times New Roman" w:cs="Times New Roman" w:hint="eastAsia"/>
        </w:rPr>
      </w:pPr>
    </w:p>
    <w:p w14:paraId="0C0B816B" w14:textId="77777777" w:rsidR="00D93FCC" w:rsidRDefault="002435EC">
      <w:pPr>
        <w:spacing w:line="360" w:lineRule="auto"/>
        <w:jc w:val="both"/>
        <w:outlineLvl w:val="2"/>
        <w:rPr>
          <w:rFonts w:ascii="Times New Roman" w:eastAsia="標楷體" w:hAnsi="Times New Roman" w:cs="Times New Roman"/>
          <w:b/>
          <w:sz w:val="28"/>
        </w:rPr>
      </w:pPr>
      <w:bookmarkStart w:id="1014" w:name="_Toc121845044"/>
      <w:bookmarkStart w:id="1015" w:name="_Toc187050777"/>
      <w:r>
        <w:rPr>
          <w:rFonts w:ascii="Times New Roman" w:eastAsia="標楷體" w:hAnsi="Times New Roman" w:cs="Times New Roman"/>
          <w:b/>
          <w:sz w:val="28"/>
        </w:rPr>
        <w:t>(</w:t>
      </w:r>
      <w:r>
        <w:rPr>
          <w:rFonts w:ascii="Times New Roman" w:eastAsia="標楷體" w:hAnsi="Times New Roman" w:cs="Times New Roman"/>
          <w:b/>
          <w:sz w:val="28"/>
        </w:rPr>
        <w:t>三</w:t>
      </w:r>
      <w:r>
        <w:rPr>
          <w:rFonts w:ascii="Times New Roman" w:eastAsia="標楷體" w:hAnsi="Times New Roman" w:cs="Times New Roman"/>
          <w:b/>
          <w:sz w:val="28"/>
        </w:rPr>
        <w:t xml:space="preserve">) </w:t>
      </w:r>
      <w:r>
        <w:rPr>
          <w:rFonts w:ascii="Times New Roman" w:eastAsia="標楷體" w:hAnsi="Times New Roman" w:cs="Times New Roman"/>
          <w:b/>
          <w:sz w:val="28"/>
        </w:rPr>
        <w:t>資料彙算與統計分析</w:t>
      </w:r>
      <w:bookmarkEnd w:id="1014"/>
      <w:bookmarkEnd w:id="1015"/>
    </w:p>
    <w:p w14:paraId="3070918E" w14:textId="204FCF4B" w:rsidR="00D93FCC" w:rsidDel="00F3255E" w:rsidRDefault="002435EC">
      <w:pPr>
        <w:spacing w:line="360" w:lineRule="auto"/>
        <w:jc w:val="both"/>
        <w:rPr>
          <w:del w:id="1016" w:author="瑋婷 徐" w:date="2025-01-06T11:14:00Z" w16du:dateUtc="2025-01-06T03:14:00Z"/>
          <w:rFonts w:ascii="Times New Roman" w:eastAsia="標楷體" w:hAnsi="Times New Roman" w:cs="Times New Roman"/>
        </w:rPr>
      </w:pPr>
      <w:r>
        <w:rPr>
          <w:rFonts w:ascii="Times New Roman" w:eastAsia="標楷體" w:hAnsi="Times New Roman" w:cs="Times New Roman"/>
        </w:rPr>
        <w:lastRenderedPageBreak/>
        <w:t xml:space="preserve">    </w:t>
      </w:r>
      <w:del w:id="1017" w:author="瑋婷 徐" w:date="2025-01-06T11:14:00Z" w16du:dateUtc="2025-01-06T03:14:00Z">
        <w:r w:rsidDel="00F3255E">
          <w:rPr>
            <w:rFonts w:ascii="Times New Roman" w:eastAsia="標楷體" w:hAnsi="Times New Roman" w:cs="Times New Roman"/>
          </w:rPr>
          <w:delText>彙整</w:delText>
        </w:r>
      </w:del>
      <w:r>
        <w:rPr>
          <w:rFonts w:ascii="Times New Roman" w:eastAsia="標楷體" w:hAnsi="Times New Roman" w:cs="Times New Roman"/>
        </w:rPr>
        <w:t>檢核完成之資料後</w:t>
      </w:r>
      <w:ins w:id="1018" w:author="瑋婷 徐" w:date="2025-01-06T11:14:00Z" w16du:dateUtc="2025-01-06T03:14:00Z">
        <w:r w:rsidR="00F3255E">
          <w:rPr>
            <w:rFonts w:ascii="Times New Roman" w:eastAsia="標楷體" w:hAnsi="Times New Roman" w:cs="Times New Roman" w:hint="eastAsia"/>
          </w:rPr>
          <w:t>，</w:t>
        </w:r>
        <w:r w:rsidR="00F3255E">
          <w:rPr>
            <w:rFonts w:ascii="Times New Roman" w:eastAsia="標楷體" w:hAnsi="Times New Roman" w:cs="Times New Roman"/>
          </w:rPr>
          <w:t>彙整</w:t>
        </w:r>
        <w:r w:rsidR="00F3255E">
          <w:rPr>
            <w:rFonts w:ascii="Times New Roman" w:eastAsia="標楷體" w:hAnsi="Times New Roman" w:cs="Times New Roman" w:hint="eastAsia"/>
          </w:rPr>
          <w:t>並</w:t>
        </w:r>
        <w:r w:rsidR="00F3255E">
          <w:rPr>
            <w:rFonts w:ascii="Times New Roman" w:eastAsia="標楷體" w:hAnsi="Times New Roman" w:cs="Times New Roman"/>
          </w:rPr>
          <w:t>製作各樣區記錄到的鳥種清單</w:t>
        </w:r>
        <w:r w:rsidR="00F3255E">
          <w:rPr>
            <w:rFonts w:ascii="Times New Roman" w:eastAsia="標楷體" w:hAnsi="Times New Roman" w:cs="Times New Roman" w:hint="eastAsia"/>
          </w:rPr>
          <w:t>。</w:t>
        </w:r>
      </w:ins>
      <w:del w:id="1019" w:author="瑋婷 徐" w:date="2025-01-06T11:14:00Z" w16du:dateUtc="2025-01-06T03:14:00Z">
        <w:r w:rsidDel="00F3255E">
          <w:rPr>
            <w:rFonts w:ascii="Times New Roman" w:eastAsia="標楷體" w:hAnsi="Times New Roman" w:cs="Times New Roman" w:hint="eastAsia"/>
          </w:rPr>
          <w:delText>，</w:delText>
        </w:r>
      </w:del>
      <w:ins w:id="1020" w:author="瑋婷 徐" w:date="2025-01-06T11:14:00Z" w16du:dateUtc="2025-01-06T03:14:00Z">
        <w:r w:rsidR="00F3255E">
          <w:rPr>
            <w:rFonts w:ascii="Times New Roman" w:eastAsia="標楷體" w:hAnsi="Times New Roman" w:cs="Times New Roman" w:hint="eastAsia"/>
          </w:rPr>
          <w:t>另</w:t>
        </w:r>
      </w:ins>
      <w:ins w:id="1021" w:author="瑋婷 徐" w:date="2025-01-06T11:12:00Z" w16du:dateUtc="2025-01-06T03:12:00Z">
        <w:r w:rsidR="00F3255E">
          <w:rPr>
            <w:rFonts w:ascii="Times New Roman" w:eastAsia="標楷體" w:hAnsi="Times New Roman" w:cs="Times New Roman" w:hint="eastAsia"/>
          </w:rPr>
          <w:t>採用優等資料</w:t>
        </w:r>
      </w:ins>
      <w:ins w:id="1022" w:author="瑋婷 徐" w:date="2025-01-06T11:13:00Z" w16du:dateUtc="2025-01-06T03:13:00Z">
        <w:r w:rsidR="00F3255E">
          <w:rPr>
            <w:rFonts w:ascii="Times New Roman" w:eastAsia="標楷體" w:hAnsi="Times New Roman" w:cs="Times New Roman" w:hint="eastAsia"/>
          </w:rPr>
          <w:t>，</w:t>
        </w:r>
      </w:ins>
      <w:ins w:id="1023" w:author="瑋婷 徐" w:date="2025-01-06T11:14:00Z" w16du:dateUtc="2025-01-06T03:14:00Z">
        <w:r w:rsidR="00F3255E">
          <w:rPr>
            <w:rFonts w:ascii="Times New Roman" w:eastAsia="標楷體" w:hAnsi="Times New Roman" w:cs="Times New Roman" w:hint="eastAsia"/>
          </w:rPr>
          <w:t>依分署別及海拔段</w:t>
        </w:r>
      </w:ins>
      <w:ins w:id="1024" w:author="瑋婷 徐" w:date="2025-01-06T11:15:00Z" w16du:dateUtc="2025-01-06T03:15:00Z">
        <w:r w:rsidR="00F3255E">
          <w:rPr>
            <w:rFonts w:ascii="Times New Roman" w:eastAsia="標楷體" w:hAnsi="Times New Roman" w:cs="Times New Roman" w:hint="eastAsia"/>
          </w:rPr>
          <w:t>的不同</w:t>
        </w:r>
      </w:ins>
      <w:ins w:id="1025" w:author="瑋婷 徐" w:date="2025-01-06T11:14:00Z" w16du:dateUtc="2025-01-06T03:14:00Z">
        <w:r w:rsidR="00F3255E">
          <w:rPr>
            <w:rFonts w:ascii="Times New Roman" w:eastAsia="標楷體" w:hAnsi="Times New Roman" w:cs="Times New Roman" w:hint="eastAsia"/>
          </w:rPr>
          <w:t>，</w:t>
        </w:r>
      </w:ins>
      <w:ins w:id="1026" w:author="瑋婷 徐" w:date="2025-01-06T11:17:00Z" w16du:dateUtc="2025-01-06T03:17:00Z">
        <w:r w:rsidR="003266DF">
          <w:rPr>
            <w:rFonts w:ascii="Times New Roman" w:eastAsia="標楷體" w:hAnsi="Times New Roman" w:cs="Times New Roman" w:hint="eastAsia"/>
          </w:rPr>
          <w:t>個</w:t>
        </w:r>
      </w:ins>
      <w:ins w:id="1027" w:author="瑋婷 徐" w:date="2025-01-06T11:15:00Z" w16du:dateUtc="2025-01-06T03:15:00Z">
        <w:r w:rsidR="00F3255E">
          <w:rPr>
            <w:rFonts w:ascii="Times New Roman" w:eastAsia="標楷體" w:hAnsi="Times New Roman" w:cs="Times New Roman" w:hint="eastAsia"/>
          </w:rPr>
          <w:t>別</w:t>
        </w:r>
      </w:ins>
      <w:ins w:id="1028" w:author="瑋婷 徐" w:date="2025-01-06T11:17:00Z" w16du:dateUtc="2025-01-06T03:17:00Z">
        <w:r w:rsidR="003266DF">
          <w:rPr>
            <w:rFonts w:ascii="Times New Roman" w:eastAsia="標楷體" w:hAnsi="Times New Roman" w:cs="Times New Roman" w:hint="eastAsia"/>
          </w:rPr>
          <w:t>分析</w:t>
        </w:r>
      </w:ins>
      <w:ins w:id="1029" w:author="瑋婷 徐" w:date="2025-01-06T11:12:00Z" w16du:dateUtc="2025-01-06T03:12:00Z">
        <w:r w:rsidR="00F3255E">
          <w:rPr>
            <w:rFonts w:ascii="Times New Roman" w:eastAsia="標楷體" w:hAnsi="Times New Roman" w:cs="Times New Roman"/>
          </w:rPr>
          <w:t>計算與表列調查到數量最多和出現樣區占比</w:t>
        </w:r>
        <w:r w:rsidR="00F3255E">
          <w:rPr>
            <w:rFonts w:ascii="Times New Roman" w:eastAsia="標楷體" w:hAnsi="Times New Roman" w:cs="Times New Roman"/>
          </w:rPr>
          <w:t>(</w:t>
        </w:r>
        <w:proofErr w:type="gramStart"/>
        <w:r w:rsidR="00F3255E">
          <w:rPr>
            <w:rFonts w:ascii="Times New Roman" w:eastAsia="標楷體" w:hAnsi="Times New Roman" w:cs="Times New Roman"/>
          </w:rPr>
          <w:t>該鳥種</w:t>
        </w:r>
        <w:proofErr w:type="gramEnd"/>
        <w:r w:rsidR="00F3255E">
          <w:rPr>
            <w:rFonts w:ascii="Times New Roman" w:eastAsia="標楷體" w:hAnsi="Times New Roman" w:cs="Times New Roman"/>
          </w:rPr>
          <w:t>出現的樣區占所有樣區的百分比</w:t>
        </w:r>
        <w:r w:rsidR="00F3255E">
          <w:rPr>
            <w:rFonts w:ascii="Times New Roman" w:eastAsia="標楷體" w:hAnsi="Times New Roman" w:cs="Times New Roman"/>
          </w:rPr>
          <w:t>)</w:t>
        </w:r>
        <w:r w:rsidR="00F3255E">
          <w:rPr>
            <w:rFonts w:ascii="Times New Roman" w:eastAsia="標楷體" w:hAnsi="Times New Roman" w:cs="Times New Roman"/>
          </w:rPr>
          <w:t>最高的前</w:t>
        </w:r>
        <w:proofErr w:type="gramStart"/>
        <w:r w:rsidR="00F3255E">
          <w:rPr>
            <w:rFonts w:ascii="Times New Roman" w:eastAsia="標楷體" w:hAnsi="Times New Roman" w:cs="Times New Roman"/>
          </w:rPr>
          <w:t>10</w:t>
        </w:r>
        <w:r w:rsidR="00F3255E">
          <w:rPr>
            <w:rFonts w:ascii="Times New Roman" w:eastAsia="標楷體" w:hAnsi="Times New Roman" w:cs="Times New Roman"/>
          </w:rPr>
          <w:t>名鳥</w:t>
        </w:r>
        <w:proofErr w:type="gramEnd"/>
        <w:r w:rsidR="00F3255E">
          <w:rPr>
            <w:rFonts w:ascii="Times New Roman" w:eastAsia="標楷體" w:hAnsi="Times New Roman" w:cs="Times New Roman"/>
          </w:rPr>
          <w:t>種。</w:t>
        </w:r>
      </w:ins>
      <w:del w:id="1030" w:author="瑋婷 徐" w:date="2025-01-06T11:14:00Z" w16du:dateUtc="2025-01-06T03:14:00Z">
        <w:r w:rsidDel="00F3255E">
          <w:rPr>
            <w:rFonts w:ascii="Times New Roman" w:eastAsia="標楷體" w:hAnsi="Times New Roman" w:cs="Times New Roman"/>
          </w:rPr>
          <w:delText>製作各樣區記錄到的鳥種清單</w:delText>
        </w:r>
      </w:del>
      <w:del w:id="1031" w:author="瑋婷 徐" w:date="2025-01-06T11:15:00Z" w16du:dateUtc="2025-01-06T03:15:00Z">
        <w:r w:rsidDel="00F3255E">
          <w:rPr>
            <w:rFonts w:ascii="Times New Roman" w:eastAsia="標楷體" w:hAnsi="Times New Roman" w:cs="Times New Roman"/>
          </w:rPr>
          <w:delText>、</w:delText>
        </w:r>
      </w:del>
      <w:del w:id="1032" w:author="瑋婷 徐" w:date="2025-01-06T11:12:00Z" w16du:dateUtc="2025-01-06T03:12:00Z">
        <w:r w:rsidDel="00F3255E">
          <w:rPr>
            <w:rFonts w:ascii="Times New Roman" w:eastAsia="標楷體" w:hAnsi="Times New Roman" w:cs="Times New Roman"/>
          </w:rPr>
          <w:delText>計算與表列調查到數量最多和</w:delText>
        </w:r>
        <w:r w:rsidR="00927139" w:rsidDel="00F3255E">
          <w:rPr>
            <w:rFonts w:ascii="Times New Roman" w:eastAsia="標楷體" w:hAnsi="Times New Roman" w:cs="Times New Roman"/>
          </w:rPr>
          <w:delText>出現樣區占比</w:delText>
        </w:r>
        <w:r w:rsidR="00927139" w:rsidDel="00F3255E">
          <w:rPr>
            <w:rFonts w:ascii="Times New Roman" w:eastAsia="標楷體" w:hAnsi="Times New Roman" w:cs="Times New Roman"/>
          </w:rPr>
          <w:delText>(</w:delText>
        </w:r>
        <w:r w:rsidR="00927139" w:rsidDel="00F3255E">
          <w:rPr>
            <w:rFonts w:ascii="Times New Roman" w:eastAsia="標楷體" w:hAnsi="Times New Roman" w:cs="Times New Roman"/>
          </w:rPr>
          <w:delText>該鳥種出現的樣區占所有樣區的百分比</w:delText>
        </w:r>
        <w:r w:rsidR="00927139" w:rsidDel="00F3255E">
          <w:rPr>
            <w:rFonts w:ascii="Times New Roman" w:eastAsia="標楷體" w:hAnsi="Times New Roman" w:cs="Times New Roman"/>
          </w:rPr>
          <w:delText>)</w:delText>
        </w:r>
        <w:r w:rsidDel="00F3255E">
          <w:rPr>
            <w:rFonts w:ascii="Times New Roman" w:eastAsia="標楷體" w:hAnsi="Times New Roman" w:cs="Times New Roman"/>
          </w:rPr>
          <w:delText>最高的前</w:delText>
        </w:r>
        <w:r w:rsidDel="00F3255E">
          <w:rPr>
            <w:rFonts w:ascii="Times New Roman" w:eastAsia="標楷體" w:hAnsi="Times New Roman" w:cs="Times New Roman"/>
          </w:rPr>
          <w:delText>10</w:delText>
        </w:r>
        <w:r w:rsidDel="00F3255E">
          <w:rPr>
            <w:rFonts w:ascii="Times New Roman" w:eastAsia="標楷體" w:hAnsi="Times New Roman" w:cs="Times New Roman"/>
          </w:rPr>
          <w:delText>名鳥種。</w:delText>
        </w:r>
      </w:del>
      <w:del w:id="1033" w:author="瑋婷 徐" w:date="2025-01-06T11:11:00Z" w16du:dateUtc="2025-01-06T03:11:00Z">
        <w:r w:rsidDel="00F3255E">
          <w:rPr>
            <w:rFonts w:ascii="Times New Roman" w:eastAsia="標楷體" w:hAnsi="Times New Roman" w:cs="Times New Roman"/>
          </w:rPr>
          <w:delText>此外，並將</w:delText>
        </w:r>
      </w:del>
      <w:del w:id="1034" w:author="瑋婷 徐" w:date="2025-01-06T11:10:00Z" w16du:dateUtc="2025-01-06T03:10:00Z">
        <w:r w:rsidDel="00F3255E">
          <w:rPr>
            <w:rFonts w:ascii="Times New Roman" w:eastAsia="標楷體" w:hAnsi="Times New Roman" w:cs="Times New Roman"/>
          </w:rPr>
          <w:delText>調查資料分級</w:delText>
        </w:r>
        <w:r w:rsidDel="00F3255E">
          <w:rPr>
            <w:rFonts w:ascii="Times New Roman" w:eastAsia="標楷體" w:hAnsi="Times New Roman" w:cs="Times New Roman"/>
          </w:rPr>
          <w:delText>(</w:delText>
        </w:r>
        <w:r w:rsidDel="00F3255E">
          <w:rPr>
            <w:rFonts w:ascii="Times New Roman" w:eastAsia="標楷體" w:hAnsi="Times New Roman" w:cs="Times New Roman"/>
          </w:rPr>
          <w:delText>分成</w:delText>
        </w:r>
        <w:r w:rsidDel="00F3255E">
          <w:rPr>
            <w:rFonts w:ascii="Times New Roman" w:eastAsia="標楷體" w:hAnsi="Times New Roman" w:cs="Times New Roman"/>
          </w:rPr>
          <w:delText>3</w:delText>
        </w:r>
        <w:r w:rsidDel="00F3255E">
          <w:rPr>
            <w:rFonts w:ascii="Times New Roman" w:eastAsia="標楷體" w:hAnsi="Times New Roman" w:cs="Times New Roman"/>
          </w:rPr>
          <w:delText>級</w:delText>
        </w:r>
        <w:r w:rsidDel="00F3255E">
          <w:rPr>
            <w:rFonts w:ascii="Times New Roman" w:eastAsia="標楷體" w:hAnsi="Times New Roman" w:cs="Times New Roman"/>
          </w:rPr>
          <w:delText>)</w:delText>
        </w:r>
        <w:r w:rsidDel="00F3255E">
          <w:rPr>
            <w:rFonts w:ascii="Times New Roman" w:eastAsia="標楷體" w:hAnsi="Times New Roman" w:cs="Times New Roman"/>
          </w:rPr>
          <w:delText>，分別為</w:delText>
        </w:r>
        <w:r w:rsidDel="00F3255E">
          <w:rPr>
            <w:rFonts w:ascii="標楷體" w:eastAsia="標楷體" w:hAnsi="標楷體" w:cs="Times New Roman"/>
          </w:rPr>
          <w:delText>：</w:delText>
        </w:r>
        <w:r w:rsidDel="00F3255E">
          <w:rPr>
            <w:rFonts w:ascii="Times New Roman" w:eastAsia="標楷體" w:hAnsi="Times New Roman" w:cs="Times New Roman"/>
          </w:rPr>
          <w:delText>1.</w:delText>
        </w:r>
        <w:r w:rsidDel="00F3255E">
          <w:rPr>
            <w:rFonts w:ascii="Times New Roman" w:eastAsia="標楷體" w:hAnsi="Times New Roman" w:cs="Times New Roman"/>
          </w:rPr>
          <w:delText>優等資料，代表該樣區之調查者具有足夠的鳥類辨識功力，可以辨識出在該樣區活動的大部分鳥類，並且正確的依循</w:delText>
        </w:r>
        <w:r w:rsidDel="00F3255E">
          <w:rPr>
            <w:rFonts w:ascii="Times New Roman" w:eastAsia="標楷體" w:hAnsi="Times New Roman" w:cs="Times New Roman"/>
          </w:rPr>
          <w:delText>BBS Taiwan</w:delText>
        </w:r>
        <w:r w:rsidDel="00F3255E">
          <w:rPr>
            <w:rFonts w:ascii="Times New Roman" w:eastAsia="標楷體" w:hAnsi="Times New Roman" w:cs="Times New Roman"/>
          </w:rPr>
          <w:delText>的方法記錄</w:delText>
        </w:r>
        <w:r w:rsidDel="00F3255E">
          <w:rPr>
            <w:rFonts w:ascii="標楷體" w:eastAsia="標楷體" w:hAnsi="標楷體" w:cs="Times New Roman"/>
          </w:rPr>
          <w:delText>，</w:delText>
        </w:r>
        <w:r w:rsidDel="00F3255E">
          <w:rPr>
            <w:rFonts w:ascii="Times New Roman" w:eastAsia="標楷體" w:hAnsi="Times New Roman" w:cs="Times New Roman"/>
          </w:rPr>
          <w:delText>所得到的資料能夠代表該樣區的鳥種和數量紀錄，符合</w:delText>
        </w:r>
        <w:r w:rsidDel="00F3255E">
          <w:rPr>
            <w:rFonts w:ascii="Times New Roman" w:eastAsia="標楷體" w:hAnsi="Times New Roman" w:cs="Times New Roman"/>
          </w:rPr>
          <w:delText>BBS Taiwan</w:delText>
        </w:r>
        <w:r w:rsidDel="00F3255E">
          <w:rPr>
            <w:rFonts w:ascii="Times New Roman" w:eastAsia="標楷體" w:hAnsi="Times New Roman" w:cs="Times New Roman"/>
          </w:rPr>
          <w:delText>要求的資料標準。後續會將前述優等樣區的調查資料，納入</w:delText>
        </w:r>
        <w:r w:rsidDel="00F3255E">
          <w:rPr>
            <w:rFonts w:ascii="Times New Roman" w:eastAsia="標楷體" w:hAnsi="Times New Roman" w:cs="Times New Roman"/>
          </w:rPr>
          <w:delText>BBS Taiwan</w:delText>
        </w:r>
        <w:r w:rsidDel="00F3255E">
          <w:rPr>
            <w:rFonts w:ascii="Times New Roman" w:eastAsia="標楷體" w:hAnsi="Times New Roman" w:cs="Times New Roman"/>
          </w:rPr>
          <w:delText>的全臺繁殖鳥類族群趨勢之分析，可進一步協助建立鳥類族群監測等相關指標</w:delText>
        </w:r>
        <w:r w:rsidDel="00F3255E">
          <w:rPr>
            <w:rFonts w:ascii="標楷體" w:eastAsia="標楷體" w:hAnsi="標楷體" w:cs="Times New Roman"/>
          </w:rPr>
          <w:delText>；</w:delText>
        </w:r>
        <w:r w:rsidDel="00F3255E">
          <w:rPr>
            <w:rFonts w:ascii="Times New Roman" w:eastAsia="標楷體" w:hAnsi="Times New Roman" w:cs="Times New Roman"/>
          </w:rPr>
          <w:delText>2.</w:delText>
        </w:r>
        <w:r w:rsidDel="00F3255E">
          <w:rPr>
            <w:rFonts w:ascii="Times New Roman" w:eastAsia="標楷體" w:hAnsi="Times New Roman" w:cs="Times New Roman"/>
          </w:rPr>
          <w:delText>有疑慮等級，亦即，該樣區之鳥類紀錄達標準但調查樣點位置不在表訂的座標上或調查到的鳥種數些微偏少</w:delText>
        </w:r>
        <w:r w:rsidDel="00F3255E">
          <w:rPr>
            <w:rFonts w:ascii="標楷體" w:eastAsia="標楷體" w:hAnsi="標楷體" w:cs="Times New Roman"/>
          </w:rPr>
          <w:delText>；</w:delText>
        </w:r>
        <w:r w:rsidDel="00F3255E">
          <w:rPr>
            <w:rFonts w:ascii="Times New Roman" w:eastAsia="標楷體" w:hAnsi="Times New Roman" w:cs="Times New Roman"/>
          </w:rPr>
          <w:delText>3.</w:delText>
        </w:r>
        <w:r w:rsidDel="00F3255E">
          <w:rPr>
            <w:rFonts w:ascii="Times New Roman" w:eastAsia="標楷體" w:hAnsi="Times New Roman" w:cs="Times New Roman"/>
          </w:rPr>
          <w:delText>待加強等級，亦即調查表填寫方式錯誤或調查到的鳥種數偏少。</w:delText>
        </w:r>
      </w:del>
    </w:p>
    <w:p w14:paraId="56ED24B8" w14:textId="77777777" w:rsidR="00F3255E" w:rsidRDefault="00F3255E">
      <w:pPr>
        <w:spacing w:line="360" w:lineRule="auto"/>
        <w:jc w:val="both"/>
        <w:rPr>
          <w:ins w:id="1035" w:author="瑋婷 徐" w:date="2025-01-06T11:15:00Z" w16du:dateUtc="2025-01-06T03:15:00Z"/>
          <w:rFonts w:ascii="Times New Roman" w:eastAsia="標楷體" w:hAnsi="Times New Roman" w:cs="Times New Roman" w:hint="eastAsia"/>
        </w:rPr>
      </w:pPr>
    </w:p>
    <w:p w14:paraId="698CCA74" w14:textId="77777777" w:rsidR="00D93FCC" w:rsidRDefault="00D93FCC">
      <w:pPr>
        <w:spacing w:line="360" w:lineRule="auto"/>
        <w:jc w:val="both"/>
        <w:rPr>
          <w:rFonts w:ascii="Times New Roman" w:eastAsia="標楷體" w:hAnsi="Times New Roman" w:cs="Times New Roman" w:hint="eastAsia"/>
        </w:rPr>
      </w:pPr>
    </w:p>
    <w:p w14:paraId="593FA41F" w14:textId="19E7597F" w:rsidR="00D93FCC" w:rsidRDefault="002435EC">
      <w:pPr>
        <w:spacing w:line="360" w:lineRule="auto"/>
        <w:jc w:val="both"/>
        <w:outlineLvl w:val="1"/>
        <w:rPr>
          <w:rFonts w:ascii="標楷體" w:eastAsia="標楷體" w:hAnsi="標楷體"/>
        </w:rPr>
      </w:pPr>
      <w:bookmarkStart w:id="1036" w:name="_Toc187050778"/>
      <w:r>
        <w:rPr>
          <w:rFonts w:ascii="標楷體" w:eastAsia="標楷體" w:hAnsi="標楷體" w:cs="Times New Roman"/>
          <w:b/>
          <w:sz w:val="28"/>
        </w:rPr>
        <w:t>三</w:t>
      </w:r>
      <w:bookmarkStart w:id="1037" w:name="_Toc121845041_副本_1"/>
      <w:r>
        <w:rPr>
          <w:rFonts w:ascii="標楷體" w:eastAsia="標楷體" w:hAnsi="標楷體" w:cs="Times New Roman"/>
          <w:b/>
          <w:sz w:val="28"/>
        </w:rPr>
        <w:t>、</w:t>
      </w:r>
      <w:r w:rsidR="00FC1CAD">
        <w:rPr>
          <w:rFonts w:ascii="標楷體" w:eastAsia="標楷體" w:hAnsi="標楷體" w:cs="Times New Roman" w:hint="eastAsia"/>
          <w:b/>
          <w:sz w:val="28"/>
        </w:rPr>
        <w:t>調查</w:t>
      </w:r>
      <w:r>
        <w:rPr>
          <w:rFonts w:ascii="標楷體" w:eastAsia="標楷體" w:hAnsi="標楷體" w:cs="Times New Roman"/>
          <w:b/>
          <w:sz w:val="28"/>
        </w:rPr>
        <w:t>訓練班</w:t>
      </w:r>
      <w:bookmarkEnd w:id="1036"/>
      <w:bookmarkEnd w:id="1037"/>
    </w:p>
    <w:p w14:paraId="783CD0FB" w14:textId="1BFB119E" w:rsidR="00D93FCC" w:rsidRDefault="002435EC">
      <w:pPr>
        <w:spacing w:line="360" w:lineRule="auto"/>
        <w:jc w:val="both"/>
        <w:rPr>
          <w:rFonts w:ascii="Times New Roman" w:eastAsia="標楷體" w:hAnsi="Times New Roman" w:cs="Times New Roman"/>
        </w:rPr>
      </w:pPr>
      <w:r>
        <w:rPr>
          <w:rFonts w:ascii="Times New Roman" w:hAnsi="Times New Roman" w:cs="Times New Roman"/>
        </w:rPr>
        <w:t xml:space="preserve">   </w:t>
      </w:r>
      <w:r>
        <w:rPr>
          <w:rFonts w:ascii="Times New Roman" w:eastAsia="標楷體" w:hAnsi="Times New Roman" w:cs="Times New Roman"/>
        </w:rPr>
        <w:t>臺灣獼猴及繁殖鳥類之監測調查已納入森林</w:t>
      </w:r>
      <w:proofErr w:type="gramStart"/>
      <w:r>
        <w:rPr>
          <w:rFonts w:ascii="Times New Roman" w:eastAsia="標楷體" w:hAnsi="Times New Roman" w:cs="Times New Roman"/>
        </w:rPr>
        <w:t>護管員巡</w:t>
      </w:r>
      <w:proofErr w:type="gramEnd"/>
      <w:r>
        <w:rPr>
          <w:rFonts w:ascii="Times New Roman" w:eastAsia="標楷體" w:hAnsi="Times New Roman" w:cs="Times New Roman"/>
        </w:rPr>
        <w:t>護勤務，為加強各分署及工作站保育主辦和現場同仁之物種辨識和調查技巧，解析和研討現場調查時遇到的問題，以順利完成調查工作並提升資料之正確性</w:t>
      </w:r>
      <w:proofErr w:type="gramStart"/>
      <w:r w:rsidR="00C0537D">
        <w:rPr>
          <w:rFonts w:ascii="Times New Roman" w:eastAsia="標楷體" w:hAnsi="Times New Roman" w:cs="Times New Roman"/>
        </w:rPr>
        <w:t>規</w:t>
      </w:r>
      <w:proofErr w:type="gramEnd"/>
      <w:r w:rsidR="00C0537D">
        <w:rPr>
          <w:rFonts w:ascii="Times New Roman" w:eastAsia="標楷體" w:hAnsi="Times New Roman" w:cs="Times New Roman"/>
        </w:rPr>
        <w:t>畫調查訓練班</w:t>
      </w:r>
      <w:r w:rsidR="00C0537D">
        <w:rPr>
          <w:rFonts w:ascii="標楷體" w:eastAsia="標楷體" w:hAnsi="標楷體" w:cs="Times New Roman" w:hint="eastAsia"/>
        </w:rPr>
        <w:t>。</w:t>
      </w:r>
      <w:proofErr w:type="gramStart"/>
      <w:r>
        <w:rPr>
          <w:rFonts w:ascii="Times New Roman" w:eastAsia="標楷體" w:hAnsi="Times New Roman" w:cs="Times New Roman"/>
        </w:rPr>
        <w:t>此外，</w:t>
      </w:r>
      <w:proofErr w:type="gramEnd"/>
      <w:r>
        <w:rPr>
          <w:rFonts w:ascii="Times New Roman" w:eastAsia="標楷體" w:hAnsi="Times New Roman" w:cs="Times New Roman"/>
        </w:rPr>
        <w:t>亦在</w:t>
      </w:r>
      <w:r w:rsidR="00C0537D">
        <w:rPr>
          <w:rFonts w:ascii="Times New Roman" w:eastAsia="標楷體" w:hAnsi="Times New Roman" w:cs="Times New Roman"/>
        </w:rPr>
        <w:t>訓練班</w:t>
      </w:r>
      <w:r>
        <w:rPr>
          <w:rFonts w:ascii="Times New Roman" w:eastAsia="標楷體" w:hAnsi="Times New Roman" w:cs="Times New Roman"/>
        </w:rPr>
        <w:t>課程中分享調查成果，讓調查人員瞭解調查資料可產生的價值，以凝聚調查執行之共識。</w:t>
      </w:r>
      <w:r w:rsidR="00927139">
        <w:rPr>
          <w:rFonts w:ascii="Times New Roman" w:eastAsia="標楷體" w:hAnsi="Times New Roman" w:cs="Times New Roman"/>
        </w:rPr>
        <w:t>今年的初階訓練班選定在</w:t>
      </w:r>
      <w:del w:id="1038" w:author="瑋婷 徐" w:date="2024-11-22T09:35:00Z" w16du:dateUtc="2024-11-22T01:35:00Z">
        <w:r w:rsidR="00927139" w:rsidDel="00A17B6E">
          <w:rPr>
            <w:rFonts w:ascii="Times New Roman" w:eastAsia="標楷體" w:hAnsi="Times New Roman" w:cs="Times New Roman" w:hint="eastAsia"/>
          </w:rPr>
          <w:delText>新竹</w:delText>
        </w:r>
      </w:del>
      <w:ins w:id="1039" w:author="瑋婷 徐" w:date="2024-11-22T09:35:00Z" w16du:dateUtc="2024-11-22T01:35:00Z">
        <w:r w:rsidR="00A17B6E">
          <w:rPr>
            <w:rFonts w:ascii="Times New Roman" w:eastAsia="標楷體" w:hAnsi="Times New Roman" w:cs="Times New Roman" w:hint="eastAsia"/>
          </w:rPr>
          <w:t>宜蘭</w:t>
        </w:r>
      </w:ins>
      <w:r w:rsidR="00927139">
        <w:rPr>
          <w:rFonts w:ascii="Times New Roman" w:eastAsia="標楷體" w:hAnsi="Times New Roman" w:cs="Times New Roman"/>
        </w:rPr>
        <w:t>分署、</w:t>
      </w:r>
      <w:del w:id="1040" w:author="瑋婷 徐" w:date="2024-11-22T09:35:00Z" w16du:dateUtc="2024-11-22T01:35:00Z">
        <w:r w:rsidR="00927139" w:rsidDel="00A17B6E">
          <w:rPr>
            <w:rFonts w:ascii="Times New Roman" w:eastAsia="標楷體" w:hAnsi="Times New Roman" w:cs="Times New Roman"/>
          </w:rPr>
          <w:delText>臺</w:delText>
        </w:r>
        <w:r w:rsidDel="00A17B6E">
          <w:rPr>
            <w:rFonts w:ascii="Times New Roman" w:eastAsia="標楷體" w:hAnsi="Times New Roman" w:cs="Times New Roman"/>
          </w:rPr>
          <w:delText>中</w:delText>
        </w:r>
      </w:del>
      <w:ins w:id="1041" w:author="瑋婷 徐" w:date="2024-11-22T09:35:00Z" w16du:dateUtc="2024-11-22T01:35:00Z">
        <w:r w:rsidR="00A17B6E">
          <w:rPr>
            <w:rFonts w:ascii="Times New Roman" w:eastAsia="標楷體" w:hAnsi="Times New Roman" w:cs="Times New Roman" w:hint="eastAsia"/>
          </w:rPr>
          <w:t>花蓮</w:t>
        </w:r>
      </w:ins>
      <w:r>
        <w:rPr>
          <w:rFonts w:ascii="Times New Roman" w:eastAsia="標楷體" w:hAnsi="Times New Roman" w:cs="Times New Roman"/>
        </w:rPr>
        <w:t>分署、</w:t>
      </w:r>
      <w:del w:id="1042" w:author="瑋婷 徐" w:date="2024-11-22T09:35:00Z" w16du:dateUtc="2024-11-22T01:35:00Z">
        <w:r w:rsidDel="00A17B6E">
          <w:rPr>
            <w:rFonts w:ascii="Times New Roman" w:eastAsia="標楷體" w:hAnsi="Times New Roman" w:cs="Times New Roman"/>
          </w:rPr>
          <w:delText>南投</w:delText>
        </w:r>
      </w:del>
      <w:proofErr w:type="gramStart"/>
      <w:ins w:id="1043" w:author="瑋婷 徐" w:date="2024-11-22T09:35:00Z" w16du:dateUtc="2024-11-22T01:35:00Z">
        <w:r w:rsidR="00A17B6E">
          <w:rPr>
            <w:rFonts w:ascii="Times New Roman" w:eastAsia="標楷體" w:hAnsi="Times New Roman" w:cs="Times New Roman" w:hint="eastAsia"/>
          </w:rPr>
          <w:t>臺</w:t>
        </w:r>
        <w:proofErr w:type="gramEnd"/>
        <w:r w:rsidR="00A17B6E">
          <w:rPr>
            <w:rFonts w:ascii="Times New Roman" w:eastAsia="標楷體" w:hAnsi="Times New Roman" w:cs="Times New Roman" w:hint="eastAsia"/>
          </w:rPr>
          <w:t>東</w:t>
        </w:r>
      </w:ins>
      <w:r>
        <w:rPr>
          <w:rFonts w:ascii="Times New Roman" w:eastAsia="標楷體" w:hAnsi="Times New Roman" w:cs="Times New Roman"/>
        </w:rPr>
        <w:t>分署及</w:t>
      </w:r>
      <w:del w:id="1044" w:author="瑋婷 徐" w:date="2024-11-22T09:35:00Z" w16du:dateUtc="2024-11-22T01:35:00Z">
        <w:r w:rsidDel="00A17B6E">
          <w:rPr>
            <w:rFonts w:ascii="Times New Roman" w:eastAsia="標楷體" w:hAnsi="Times New Roman" w:cs="Times New Roman"/>
          </w:rPr>
          <w:delText>嘉義</w:delText>
        </w:r>
      </w:del>
      <w:ins w:id="1045" w:author="瑋婷 徐" w:date="2024-11-22T09:35:00Z" w16du:dateUtc="2024-11-22T01:35:00Z">
        <w:r w:rsidR="00A17B6E">
          <w:rPr>
            <w:rFonts w:ascii="Times New Roman" w:eastAsia="標楷體" w:hAnsi="Times New Roman" w:cs="Times New Roman" w:hint="eastAsia"/>
          </w:rPr>
          <w:t>屏東</w:t>
        </w:r>
      </w:ins>
      <w:r>
        <w:rPr>
          <w:rFonts w:ascii="Times New Roman" w:eastAsia="標楷體" w:hAnsi="Times New Roman" w:cs="Times New Roman"/>
        </w:rPr>
        <w:t>分署等</w:t>
      </w:r>
      <w:r>
        <w:rPr>
          <w:rFonts w:ascii="Times New Roman" w:eastAsia="標楷體" w:hAnsi="Times New Roman" w:cs="Times New Roman"/>
        </w:rPr>
        <w:t>4</w:t>
      </w:r>
      <w:r>
        <w:rPr>
          <w:rFonts w:ascii="Times New Roman" w:eastAsia="標楷體" w:hAnsi="Times New Roman" w:cs="Times New Roman"/>
        </w:rPr>
        <w:t>個分署辦理，</w:t>
      </w:r>
      <w:r w:rsidR="00927139">
        <w:rPr>
          <w:rFonts w:ascii="Times New Roman" w:eastAsia="標楷體" w:hAnsi="Times New Roman" w:cs="Times New Roman"/>
        </w:rPr>
        <w:t>此外</w:t>
      </w:r>
      <w:r>
        <w:rPr>
          <w:rFonts w:ascii="Times New Roman" w:eastAsia="標楷體" w:hAnsi="Times New Roman" w:cs="Times New Roman"/>
        </w:rPr>
        <w:t>在</w:t>
      </w:r>
      <w:del w:id="1046" w:author="瑋婷 徐" w:date="2024-11-22T09:35:00Z" w16du:dateUtc="2024-11-22T01:35:00Z">
        <w:r w:rsidDel="00A17B6E">
          <w:rPr>
            <w:rFonts w:ascii="Times New Roman" w:eastAsia="標楷體" w:hAnsi="Times New Roman" w:cs="Times New Roman"/>
          </w:rPr>
          <w:delText>阿里</w:delText>
        </w:r>
      </w:del>
      <w:ins w:id="1047" w:author="瑋婷 徐" w:date="2024-11-22T09:36:00Z" w16du:dateUtc="2024-11-22T01:36:00Z">
        <w:r w:rsidR="00A17B6E">
          <w:rPr>
            <w:rFonts w:ascii="Times New Roman" w:eastAsia="標楷體" w:hAnsi="Times New Roman" w:cs="Times New Roman" w:hint="eastAsia"/>
          </w:rPr>
          <w:t>大雪</w:t>
        </w:r>
      </w:ins>
      <w:r>
        <w:rPr>
          <w:rFonts w:ascii="Times New Roman" w:eastAsia="標楷體" w:hAnsi="Times New Roman" w:cs="Times New Roman"/>
        </w:rPr>
        <w:t>山森林遊樂區辦理</w:t>
      </w:r>
      <w:r w:rsidR="00C0537D">
        <w:rPr>
          <w:rFonts w:ascii="Times New Roman" w:eastAsia="標楷體" w:hAnsi="Times New Roman" w:cs="Times New Roman"/>
        </w:rPr>
        <w:t>1</w:t>
      </w:r>
      <w:r w:rsidR="00C0537D">
        <w:rPr>
          <w:rFonts w:ascii="Times New Roman" w:eastAsia="標楷體" w:hAnsi="Times New Roman" w:cs="Times New Roman"/>
        </w:rPr>
        <w:t>場</w:t>
      </w:r>
      <w:r>
        <w:rPr>
          <w:rFonts w:ascii="Times New Roman" w:eastAsia="標楷體" w:hAnsi="Times New Roman" w:cs="Times New Roman"/>
        </w:rPr>
        <w:t>進階訓練班。</w:t>
      </w:r>
    </w:p>
    <w:p w14:paraId="502A1A34" w14:textId="77777777" w:rsidR="00D93FCC" w:rsidRDefault="00D93FCC">
      <w:pPr>
        <w:spacing w:line="360" w:lineRule="auto"/>
        <w:jc w:val="both"/>
        <w:rPr>
          <w:rFonts w:ascii="Times New Roman" w:eastAsia="標楷體" w:hAnsi="Times New Roman" w:cs="Times New Roman"/>
        </w:rPr>
      </w:pPr>
    </w:p>
    <w:p w14:paraId="7A3C21D1" w14:textId="1B2BCE8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927139">
        <w:rPr>
          <w:rFonts w:ascii="Times New Roman" w:eastAsia="標楷體" w:hAnsi="Times New Roman" w:cs="Times New Roman"/>
        </w:rPr>
        <w:t>為瞭解訓練課程的效益和未來精進方向</w:t>
      </w:r>
      <w:r w:rsidR="00927139">
        <w:rPr>
          <w:rFonts w:ascii="標楷體" w:eastAsia="標楷體" w:hAnsi="標楷體" w:cs="Times New Roman" w:hint="eastAsia"/>
        </w:rPr>
        <w:t>，</w:t>
      </w:r>
      <w:r w:rsidR="00927139">
        <w:rPr>
          <w:rFonts w:ascii="Times New Roman" w:eastAsia="標楷體" w:hAnsi="Times New Roman" w:cs="Times New Roman"/>
        </w:rPr>
        <w:t>在受訓</w:t>
      </w:r>
      <w:proofErr w:type="gramStart"/>
      <w:r w:rsidR="00927139">
        <w:rPr>
          <w:rFonts w:ascii="Times New Roman" w:eastAsia="標楷體" w:hAnsi="Times New Roman" w:cs="Times New Roman"/>
        </w:rPr>
        <w:t>期間，</w:t>
      </w:r>
      <w:proofErr w:type="gramEnd"/>
      <w:r w:rsidR="00927139">
        <w:rPr>
          <w:rFonts w:ascii="Times New Roman" w:eastAsia="標楷體" w:hAnsi="Times New Roman" w:cs="Times New Roman"/>
        </w:rPr>
        <w:t>讓</w:t>
      </w:r>
      <w:r>
        <w:rPr>
          <w:rFonts w:ascii="Times New Roman" w:eastAsia="標楷體" w:hAnsi="Times New Roman" w:cs="Times New Roman"/>
        </w:rPr>
        <w:t>學員進行</w:t>
      </w:r>
      <w:proofErr w:type="gramStart"/>
      <w:r>
        <w:rPr>
          <w:rFonts w:ascii="Times New Roman" w:eastAsia="標楷體" w:hAnsi="Times New Roman" w:cs="Times New Roman"/>
        </w:rPr>
        <w:t>前</w:t>
      </w:r>
      <w:r w:rsidR="00927139">
        <w:rPr>
          <w:rFonts w:ascii="Times New Roman" w:eastAsia="標楷體" w:hAnsi="Times New Roman" w:cs="Times New Roman"/>
        </w:rPr>
        <w:t>測和後測</w:t>
      </w:r>
      <w:proofErr w:type="gramEnd"/>
      <w:r>
        <w:rPr>
          <w:rFonts w:ascii="Times New Roman" w:eastAsia="標楷體" w:hAnsi="Times New Roman" w:cs="Times New Roman"/>
        </w:rPr>
        <w:t>，</w:t>
      </w:r>
      <w:r w:rsidR="00927139">
        <w:rPr>
          <w:rFonts w:ascii="Times New Roman" w:eastAsia="標楷體" w:hAnsi="Times New Roman" w:cs="Times New Roman"/>
        </w:rPr>
        <w:t>並分析受訓前後的總分</w:t>
      </w:r>
      <w:proofErr w:type="gramStart"/>
      <w:r w:rsidR="00927139">
        <w:rPr>
          <w:rFonts w:ascii="Times New Roman" w:eastAsia="標楷體" w:hAnsi="Times New Roman" w:cs="Times New Roman"/>
        </w:rPr>
        <w:t>及各題的</w:t>
      </w:r>
      <w:proofErr w:type="gramEnd"/>
      <w:r w:rsidR="00927139">
        <w:rPr>
          <w:rFonts w:ascii="Times New Roman" w:eastAsia="標楷體" w:hAnsi="Times New Roman" w:cs="Times New Roman"/>
        </w:rPr>
        <w:t>成績差異</w:t>
      </w:r>
      <w:r w:rsidR="00927139">
        <w:rPr>
          <w:rFonts w:ascii="標楷體" w:eastAsia="標楷體" w:hAnsi="標楷體" w:cs="Times New Roman" w:hint="eastAsia"/>
        </w:rPr>
        <w:t>。</w:t>
      </w:r>
      <w:r w:rsidR="00C0537D">
        <w:rPr>
          <w:rFonts w:ascii="Times New Roman" w:eastAsia="標楷體" w:hAnsi="Times New Roman" w:cs="Times New Roman"/>
        </w:rPr>
        <w:t>學員針對</w:t>
      </w:r>
      <w:r w:rsidR="00927139">
        <w:rPr>
          <w:rFonts w:ascii="Times New Roman" w:eastAsia="標楷體" w:hAnsi="Times New Roman" w:cs="Times New Roman"/>
        </w:rPr>
        <w:t>同一題目在受訓前後的成績差異，</w:t>
      </w:r>
      <w:r>
        <w:rPr>
          <w:rFonts w:ascii="Times New Roman" w:eastAsia="標楷體" w:hAnsi="Times New Roman" w:cs="Times New Roman"/>
        </w:rPr>
        <w:t>使用成對樣本</w:t>
      </w:r>
      <w:r>
        <w:rPr>
          <w:rFonts w:ascii="Times New Roman" w:eastAsia="標楷體" w:hAnsi="Times New Roman" w:cs="Times New Roman"/>
        </w:rPr>
        <w:t>T</w:t>
      </w:r>
      <w:r>
        <w:rPr>
          <w:rFonts w:ascii="Times New Roman" w:eastAsia="標楷體" w:hAnsi="Times New Roman" w:cs="Times New Roman"/>
        </w:rPr>
        <w:t>檢定</w:t>
      </w:r>
      <w:r>
        <w:rPr>
          <w:rFonts w:ascii="Times New Roman" w:eastAsia="標楷體" w:hAnsi="Times New Roman" w:cs="Times New Roman"/>
        </w:rPr>
        <w:t>(Pair-T test)</w:t>
      </w:r>
      <w:r w:rsidR="00927139">
        <w:rPr>
          <w:rFonts w:ascii="Times New Roman" w:eastAsia="標楷體" w:hAnsi="Times New Roman" w:cs="Times New Roman"/>
        </w:rPr>
        <w:t>分析</w:t>
      </w:r>
      <w:r>
        <w:rPr>
          <w:rFonts w:ascii="Times New Roman" w:eastAsia="標楷體" w:hAnsi="Times New Roman" w:cs="Times New Roman"/>
        </w:rPr>
        <w:t>。</w:t>
      </w:r>
    </w:p>
    <w:p w14:paraId="6FEA4276" w14:textId="77777777" w:rsidR="00D93FCC" w:rsidRDefault="00D93FCC">
      <w:pPr>
        <w:spacing w:line="360" w:lineRule="auto"/>
        <w:jc w:val="both"/>
        <w:rPr>
          <w:rFonts w:ascii="Times New Roman" w:eastAsia="標楷體" w:hAnsi="Times New Roman" w:cs="Times New Roman"/>
        </w:rPr>
      </w:pPr>
    </w:p>
    <w:p w14:paraId="0904ACAB" w14:textId="77777777" w:rsidR="00D93FCC" w:rsidRDefault="002435EC">
      <w:pPr>
        <w:spacing w:line="360" w:lineRule="auto"/>
        <w:jc w:val="both"/>
        <w:outlineLvl w:val="0"/>
        <w:rPr>
          <w:rFonts w:ascii="Times New Roman" w:eastAsia="標楷體" w:hAnsi="Times New Roman" w:cs="Times New Roman"/>
          <w:b/>
          <w:sz w:val="32"/>
        </w:rPr>
      </w:pPr>
      <w:bookmarkStart w:id="1048" w:name="_Toc121845045"/>
      <w:bookmarkStart w:id="1049" w:name="_Toc187050779"/>
      <w:r>
        <w:rPr>
          <w:rFonts w:ascii="Times New Roman" w:eastAsia="標楷體" w:hAnsi="Times New Roman" w:cs="Times New Roman"/>
          <w:b/>
          <w:sz w:val="32"/>
        </w:rPr>
        <w:t>肆、結果</w:t>
      </w:r>
      <w:bookmarkEnd w:id="1048"/>
      <w:bookmarkEnd w:id="1049"/>
    </w:p>
    <w:p w14:paraId="1360E315" w14:textId="77777777" w:rsidR="00D93FCC" w:rsidRDefault="002435EC">
      <w:pPr>
        <w:spacing w:line="360" w:lineRule="auto"/>
        <w:jc w:val="both"/>
        <w:outlineLvl w:val="1"/>
        <w:rPr>
          <w:ins w:id="1050" w:author="瑋婷 徐" w:date="2024-11-22T09:56:00Z" w16du:dateUtc="2024-11-22T01:56:00Z"/>
          <w:rFonts w:ascii="Times New Roman" w:eastAsia="標楷體" w:hAnsi="Times New Roman" w:cs="Times New Roman"/>
          <w:b/>
          <w:sz w:val="28"/>
          <w:szCs w:val="32"/>
        </w:rPr>
      </w:pPr>
      <w:bookmarkStart w:id="1051" w:name="_Toc121845046"/>
      <w:bookmarkStart w:id="1052" w:name="_Toc187050780"/>
      <w:r>
        <w:rPr>
          <w:rFonts w:ascii="Times New Roman" w:eastAsia="標楷體" w:hAnsi="Times New Roman" w:cs="Times New Roman"/>
          <w:b/>
          <w:sz w:val="28"/>
          <w:szCs w:val="32"/>
        </w:rPr>
        <w:t>一、臺灣獼猴監測部分</w:t>
      </w:r>
      <w:bookmarkEnd w:id="1051"/>
      <w:bookmarkEnd w:id="1052"/>
    </w:p>
    <w:p w14:paraId="2D2C8031" w14:textId="7F7B4389" w:rsidR="0003537D" w:rsidRDefault="0003537D" w:rsidP="0003537D">
      <w:pPr>
        <w:spacing w:line="360" w:lineRule="auto"/>
        <w:jc w:val="both"/>
        <w:outlineLvl w:val="2"/>
        <w:rPr>
          <w:ins w:id="1053" w:author="瑋婷 徐" w:date="2024-11-22T09:56:00Z" w16du:dateUtc="2024-11-22T01:56:00Z"/>
          <w:rFonts w:ascii="Times New Roman" w:eastAsia="標楷體" w:hAnsi="Times New Roman" w:cs="Times New Roman"/>
          <w:b/>
          <w:sz w:val="28"/>
          <w:szCs w:val="32"/>
        </w:rPr>
      </w:pPr>
      <w:bookmarkStart w:id="1054" w:name="_Toc187050781"/>
      <w:ins w:id="1055" w:author="瑋婷 徐" w:date="2024-11-22T09:56:00Z" w16du:dateUtc="2024-11-22T01:56:00Z">
        <w:r>
          <w:rPr>
            <w:rFonts w:ascii="Times New Roman" w:eastAsia="標楷體" w:hAnsi="Times New Roman" w:cs="Times New Roman"/>
            <w:b/>
            <w:sz w:val="28"/>
            <w:szCs w:val="32"/>
          </w:rPr>
          <w:t>(</w:t>
        </w:r>
        <w:proofErr w:type="gramStart"/>
        <w:r>
          <w:rPr>
            <w:rFonts w:ascii="Times New Roman" w:eastAsia="標楷體" w:hAnsi="Times New Roman" w:cs="Times New Roman"/>
            <w:b/>
            <w:sz w:val="28"/>
            <w:szCs w:val="32"/>
          </w:rPr>
          <w:t>ㄧ</w:t>
        </w:r>
        <w:proofErr w:type="gramEnd"/>
        <w:r>
          <w:rPr>
            <w:rFonts w:ascii="Times New Roman" w:eastAsia="標楷體" w:hAnsi="Times New Roman" w:cs="Times New Roman"/>
            <w:b/>
            <w:sz w:val="28"/>
            <w:szCs w:val="32"/>
          </w:rPr>
          <w:t xml:space="preserve">) </w:t>
        </w:r>
      </w:ins>
      <w:ins w:id="1056" w:author="瑋婷 徐" w:date="2025-01-06T10:23:00Z" w16du:dateUtc="2025-01-06T02:23:00Z">
        <w:r w:rsidR="00294098">
          <w:rPr>
            <w:rFonts w:ascii="Times New Roman" w:eastAsia="標楷體" w:hAnsi="Times New Roman" w:cs="Times New Roman" w:hint="eastAsia"/>
            <w:b/>
            <w:sz w:val="28"/>
            <w:szCs w:val="32"/>
          </w:rPr>
          <w:t>擴大</w:t>
        </w:r>
      </w:ins>
      <w:ins w:id="1057" w:author="瑋婷 徐" w:date="2024-11-22T09:56:00Z" w16du:dateUtc="2024-11-22T01:56:00Z">
        <w:r>
          <w:rPr>
            <w:rFonts w:ascii="Times New Roman" w:eastAsia="標楷體" w:hAnsi="Times New Roman" w:cs="Times New Roman"/>
            <w:b/>
            <w:sz w:val="28"/>
            <w:szCs w:val="32"/>
          </w:rPr>
          <w:t>臺灣獼猴</w:t>
        </w:r>
      </w:ins>
      <w:bookmarkEnd w:id="1054"/>
      <w:ins w:id="1058" w:author="瑋婷 徐" w:date="2025-01-06T10:41:00Z" w16du:dateUtc="2025-01-06T02:41:00Z">
        <w:r w:rsidR="00EB4EEB">
          <w:rPr>
            <w:rFonts w:ascii="Times New Roman" w:eastAsia="標楷體" w:hAnsi="Times New Roman" w:cs="Times New Roman" w:hint="eastAsia"/>
            <w:b/>
            <w:sz w:val="28"/>
            <w:szCs w:val="32"/>
          </w:rPr>
          <w:t>監測範圍</w:t>
        </w:r>
      </w:ins>
    </w:p>
    <w:p w14:paraId="6F0DF961" w14:textId="7783F381" w:rsidR="0003537D" w:rsidRPr="009A26EB" w:rsidRDefault="00294098" w:rsidP="00294098">
      <w:pPr>
        <w:spacing w:line="360" w:lineRule="auto"/>
        <w:rPr>
          <w:ins w:id="1059" w:author="瑋婷 徐" w:date="2024-11-22T09:56:00Z" w16du:dateUtc="2024-11-22T01:56:00Z"/>
          <w:rFonts w:ascii="Times New Roman" w:eastAsia="標楷體" w:hAnsi="Times New Roman" w:cs="Times New Roman"/>
          <w:bCs/>
          <w:szCs w:val="28"/>
          <w:rPrChange w:id="1060" w:author="瑋婷 徐" w:date="2025-01-06T10:45:00Z" w16du:dateUtc="2025-01-06T02:45:00Z">
            <w:rPr>
              <w:ins w:id="1061" w:author="瑋婷 徐" w:date="2024-11-22T09:56:00Z" w16du:dateUtc="2024-11-22T01:56:00Z"/>
              <w:rFonts w:ascii="Times New Roman" w:eastAsia="標楷體" w:hAnsi="Times New Roman" w:cs="Times New Roman"/>
              <w:b/>
              <w:sz w:val="28"/>
              <w:szCs w:val="32"/>
            </w:rPr>
          </w:rPrChange>
        </w:rPr>
        <w:pPrChange w:id="1062" w:author="瑋婷 徐" w:date="2025-01-06T10:28:00Z" w16du:dateUtc="2025-01-06T02:28:00Z">
          <w:pPr>
            <w:spacing w:line="360" w:lineRule="auto"/>
            <w:jc w:val="both"/>
            <w:outlineLvl w:val="1"/>
          </w:pPr>
        </w:pPrChange>
      </w:pPr>
      <w:ins w:id="1063" w:author="瑋婷 徐" w:date="2025-01-06T10:28:00Z" w16du:dateUtc="2025-01-06T02:28:00Z">
        <w:r w:rsidRPr="00294098">
          <w:rPr>
            <w:rFonts w:ascii="Times New Roman" w:eastAsia="標楷體" w:hAnsi="Times New Roman" w:cs="Times New Roman"/>
            <w:rPrChange w:id="1064" w:author="瑋婷 徐" w:date="2025-01-06T10:30:00Z" w16du:dateUtc="2025-01-06T02:30:00Z">
              <w:rPr>
                <w:rFonts w:hint="eastAsia"/>
              </w:rPr>
            </w:rPrChange>
          </w:rPr>
          <w:t xml:space="preserve">   </w:t>
        </w:r>
      </w:ins>
      <w:ins w:id="1065" w:author="瑋婷 徐" w:date="2025-01-06T10:30:00Z" w16du:dateUtc="2025-01-06T02:30:00Z">
        <w:r>
          <w:rPr>
            <w:rFonts w:ascii="Times New Roman" w:eastAsia="標楷體" w:hAnsi="Times New Roman" w:cs="Times New Roman" w:hint="eastAsia"/>
            <w:bCs/>
            <w:szCs w:val="28"/>
          </w:rPr>
          <w:t xml:space="preserve"> </w:t>
        </w:r>
        <w:r w:rsidRPr="00B76D4A">
          <w:rPr>
            <w:rFonts w:ascii="Times New Roman" w:eastAsia="標楷體" w:hAnsi="Times New Roman" w:cs="Times New Roman"/>
            <w:bCs/>
            <w:szCs w:val="28"/>
            <w:rPrChange w:id="1066" w:author="瑋婷 徐" w:date="2025-01-06T14:36:00Z" w16du:dateUtc="2025-01-06T06:36:00Z">
              <w:rPr>
                <w:rFonts w:ascii="Times New Roman" w:eastAsia="標楷體" w:hAnsi="Times New Roman" w:cs="Times New Roman" w:hint="eastAsia"/>
                <w:bCs/>
                <w:szCs w:val="28"/>
              </w:rPr>
            </w:rPrChange>
          </w:rPr>
          <w:t>由</w:t>
        </w:r>
      </w:ins>
      <w:ins w:id="1067" w:author="瑋婷 徐" w:date="2025-01-06T14:32:00Z" w16du:dateUtc="2025-01-06T06:32:00Z">
        <w:r w:rsidR="00B76D4A" w:rsidRPr="00B76D4A">
          <w:rPr>
            <w:rFonts w:ascii="Times New Roman" w:eastAsia="標楷體" w:hAnsi="Times New Roman" w:cs="Times New Roman"/>
            <w:bCs/>
            <w:szCs w:val="28"/>
            <w:rPrChange w:id="1068" w:author="瑋婷 徐" w:date="2025-01-06T14:36:00Z" w16du:dateUtc="2025-01-06T06:36:00Z">
              <w:rPr>
                <w:rFonts w:ascii="Times New Roman" w:eastAsia="標楷體" w:hAnsi="Times New Roman" w:cs="Times New Roman" w:hint="eastAsia"/>
                <w:bCs/>
                <w:szCs w:val="28"/>
              </w:rPr>
            </w:rPrChange>
          </w:rPr>
          <w:t>獼猴監測計畫自執行以來已經進入第</w:t>
        </w:r>
        <w:r w:rsidR="00B76D4A" w:rsidRPr="00B76D4A">
          <w:rPr>
            <w:rFonts w:ascii="Times New Roman" w:eastAsia="標楷體" w:hAnsi="Times New Roman" w:cs="Times New Roman"/>
            <w:bCs/>
            <w:szCs w:val="28"/>
          </w:rPr>
          <w:t>5</w:t>
        </w:r>
        <w:r w:rsidR="00B76D4A" w:rsidRPr="00B76D4A">
          <w:rPr>
            <w:rFonts w:ascii="Times New Roman" w:eastAsia="標楷體" w:hAnsi="Times New Roman" w:cs="Times New Roman"/>
            <w:bCs/>
            <w:szCs w:val="28"/>
          </w:rPr>
          <w:t>個年頭，各分署的資料正確率在近年來穩定達到</w:t>
        </w:r>
        <w:r w:rsidR="00B76D4A" w:rsidRPr="00B76D4A">
          <w:rPr>
            <w:rFonts w:ascii="Times New Roman" w:eastAsia="標楷體" w:hAnsi="Times New Roman" w:cs="Times New Roman"/>
            <w:bCs/>
            <w:szCs w:val="28"/>
          </w:rPr>
          <w:t>95%</w:t>
        </w:r>
        <w:r w:rsidR="00B76D4A" w:rsidRPr="00B76D4A">
          <w:rPr>
            <w:rFonts w:ascii="Times New Roman" w:eastAsia="標楷體" w:hAnsi="Times New Roman" w:cs="Times New Roman"/>
            <w:bCs/>
            <w:szCs w:val="28"/>
          </w:rPr>
          <w:t>以上，表明各分署已充分掌握相關調查事宜及調查原則。</w:t>
        </w:r>
      </w:ins>
      <w:ins w:id="1069" w:author="瑋婷 徐" w:date="2025-01-06T14:35:00Z" w16du:dateUtc="2025-01-06T06:35:00Z">
        <w:r w:rsidR="00B76D4A" w:rsidRPr="00B76D4A">
          <w:rPr>
            <w:rFonts w:ascii="Times New Roman" w:eastAsia="標楷體" w:hAnsi="Times New Roman" w:cs="Times New Roman"/>
            <w:bCs/>
            <w:szCs w:val="28"/>
            <w:rPrChange w:id="1070" w:author="瑋婷 徐" w:date="2025-01-06T14:36:00Z" w16du:dateUtc="2025-01-06T06:36:00Z">
              <w:rPr>
                <w:rFonts w:ascii="Times New Roman" w:eastAsia="標楷體" w:hAnsi="Times New Roman" w:cs="Times New Roman" w:hint="eastAsia"/>
                <w:bCs/>
                <w:szCs w:val="28"/>
              </w:rPr>
            </w:rPrChange>
          </w:rPr>
          <w:t>為進一步擴大獼猴監測範圍，各分署在檢視工作量能後，</w:t>
        </w:r>
      </w:ins>
      <w:ins w:id="1071" w:author="瑋婷 徐" w:date="2025-01-06T14:33:00Z" w16du:dateUtc="2025-01-06T06:33:00Z">
        <w:r w:rsidR="00B76D4A" w:rsidRPr="00B76D4A">
          <w:rPr>
            <w:rFonts w:ascii="Times New Roman" w:eastAsia="標楷體" w:hAnsi="Times New Roman" w:cs="Times New Roman"/>
            <w:bCs/>
            <w:szCs w:val="28"/>
            <w:rPrChange w:id="1072" w:author="瑋婷 徐" w:date="2025-01-06T14:36:00Z" w16du:dateUtc="2025-01-06T06:36:00Z">
              <w:rPr>
                <w:rFonts w:ascii="Times New Roman" w:eastAsia="標楷體" w:hAnsi="Times New Roman" w:cs="Times New Roman" w:hint="eastAsia"/>
                <w:bCs/>
                <w:szCs w:val="28"/>
              </w:rPr>
            </w:rPrChange>
          </w:rPr>
          <w:t>嘉義分署新增了</w:t>
        </w:r>
        <w:r w:rsidR="00B76D4A" w:rsidRPr="00B76D4A">
          <w:rPr>
            <w:rFonts w:ascii="Times New Roman" w:eastAsia="標楷體" w:hAnsi="Times New Roman" w:cs="Times New Roman"/>
            <w:bCs/>
            <w:szCs w:val="28"/>
          </w:rPr>
          <w:t>3</w:t>
        </w:r>
        <w:r w:rsidR="00B76D4A" w:rsidRPr="00B76D4A">
          <w:rPr>
            <w:rFonts w:ascii="Times New Roman" w:eastAsia="標楷體" w:hAnsi="Times New Roman" w:cs="Times New Roman"/>
            <w:bCs/>
            <w:szCs w:val="28"/>
          </w:rPr>
          <w:t>個樣區，屏東分署新增了</w:t>
        </w:r>
        <w:r w:rsidR="00B76D4A" w:rsidRPr="00B76D4A">
          <w:rPr>
            <w:rFonts w:ascii="Times New Roman" w:eastAsia="標楷體" w:hAnsi="Times New Roman" w:cs="Times New Roman"/>
            <w:bCs/>
            <w:szCs w:val="28"/>
          </w:rPr>
          <w:t>1</w:t>
        </w:r>
        <w:r w:rsidR="00B76D4A" w:rsidRPr="00B76D4A">
          <w:rPr>
            <w:rFonts w:ascii="Times New Roman" w:eastAsia="標楷體" w:hAnsi="Times New Roman" w:cs="Times New Roman"/>
            <w:bCs/>
            <w:szCs w:val="28"/>
          </w:rPr>
          <w:t>個樣區，而花蓮分署則新增了</w:t>
        </w:r>
        <w:r w:rsidR="00B76D4A" w:rsidRPr="00B76D4A">
          <w:rPr>
            <w:rFonts w:ascii="Times New Roman" w:eastAsia="標楷體" w:hAnsi="Times New Roman" w:cs="Times New Roman"/>
            <w:bCs/>
            <w:szCs w:val="28"/>
          </w:rPr>
          <w:t>6</w:t>
        </w:r>
        <w:r w:rsidR="00B76D4A" w:rsidRPr="00B76D4A">
          <w:rPr>
            <w:rFonts w:ascii="Times New Roman" w:eastAsia="標楷體" w:hAnsi="Times New Roman" w:cs="Times New Roman"/>
            <w:bCs/>
            <w:szCs w:val="28"/>
          </w:rPr>
          <w:t>個樣區，詳情請參見表</w:t>
        </w:r>
        <w:r w:rsidR="00B76D4A" w:rsidRPr="00B76D4A">
          <w:rPr>
            <w:rFonts w:ascii="Times New Roman" w:eastAsia="標楷體" w:hAnsi="Times New Roman" w:cs="Times New Roman"/>
            <w:bCs/>
            <w:szCs w:val="28"/>
          </w:rPr>
          <w:lastRenderedPageBreak/>
          <w:t>4</w:t>
        </w:r>
        <w:r w:rsidR="00B76D4A" w:rsidRPr="00B76D4A">
          <w:rPr>
            <w:rFonts w:ascii="Times New Roman" w:eastAsia="標楷體" w:hAnsi="Times New Roman" w:cs="Times New Roman"/>
            <w:bCs/>
            <w:szCs w:val="28"/>
          </w:rPr>
          <w:t>中的樣區列表。</w:t>
        </w:r>
        <w:r w:rsidR="00B76D4A" w:rsidRPr="00B76D4A">
          <w:rPr>
            <w:rFonts w:ascii="Times New Roman" w:eastAsia="標楷體" w:hAnsi="Times New Roman" w:cs="Times New Roman" w:hint="eastAsia"/>
            <w:bCs/>
            <w:szCs w:val="28"/>
          </w:rPr>
          <w:t>這些新增的樣區將有助於提升獼猴監測工作的覆蓋範圍和數據準確性。</w:t>
        </w:r>
      </w:ins>
    </w:p>
    <w:p w14:paraId="6BB10952" w14:textId="77777777" w:rsidR="0003537D" w:rsidRPr="00B76D4A" w:rsidRDefault="0003537D" w:rsidP="00B76D4A">
      <w:pPr>
        <w:rPr>
          <w:rPrChange w:id="1073" w:author="瑋婷 徐" w:date="2025-01-06T14:34:00Z" w16du:dateUtc="2025-01-06T06:34:00Z">
            <w:rPr>
              <w:rFonts w:ascii="Times New Roman" w:eastAsia="標楷體" w:hAnsi="Times New Roman" w:cs="Times New Roman"/>
              <w:b/>
              <w:sz w:val="28"/>
              <w:szCs w:val="32"/>
            </w:rPr>
          </w:rPrChange>
        </w:rPr>
        <w:pPrChange w:id="1074" w:author="瑋婷 徐" w:date="2025-01-06T14:34:00Z" w16du:dateUtc="2025-01-06T06:34:00Z">
          <w:pPr>
            <w:spacing w:line="360" w:lineRule="auto"/>
            <w:jc w:val="both"/>
            <w:outlineLvl w:val="1"/>
          </w:pPr>
        </w:pPrChange>
      </w:pPr>
    </w:p>
    <w:p w14:paraId="06F450A2" w14:textId="3EC647FA" w:rsidR="00D93FCC" w:rsidRDefault="002435EC">
      <w:pPr>
        <w:spacing w:line="360" w:lineRule="auto"/>
        <w:jc w:val="both"/>
        <w:outlineLvl w:val="2"/>
        <w:rPr>
          <w:rFonts w:ascii="Times New Roman" w:eastAsia="標楷體" w:hAnsi="Times New Roman" w:cs="Times New Roman"/>
          <w:b/>
          <w:sz w:val="28"/>
          <w:szCs w:val="32"/>
        </w:rPr>
      </w:pPr>
      <w:bookmarkStart w:id="1075" w:name="_Toc121845047"/>
      <w:bookmarkStart w:id="1076" w:name="_Toc187050782"/>
      <w:r>
        <w:rPr>
          <w:rFonts w:ascii="Times New Roman" w:eastAsia="標楷體" w:hAnsi="Times New Roman" w:cs="Times New Roman"/>
          <w:b/>
          <w:sz w:val="28"/>
          <w:szCs w:val="32"/>
        </w:rPr>
        <w:t>(</w:t>
      </w:r>
      <w:del w:id="1077" w:author="瑋婷 徐" w:date="2024-11-22T09:57:00Z" w16du:dateUtc="2024-11-22T01:57:00Z">
        <w:r w:rsidDel="0003537D">
          <w:rPr>
            <w:rFonts w:ascii="Times New Roman" w:eastAsia="標楷體" w:hAnsi="Times New Roman" w:cs="Times New Roman"/>
            <w:b/>
            <w:sz w:val="28"/>
            <w:szCs w:val="32"/>
          </w:rPr>
          <w:delText>ㄧ</w:delText>
        </w:r>
      </w:del>
      <w:ins w:id="1078" w:author="瑋婷 徐" w:date="2024-11-22T09:57:00Z" w16du:dateUtc="2024-11-22T01:57:00Z">
        <w:r w:rsidR="0003537D">
          <w:rPr>
            <w:rFonts w:ascii="Times New Roman" w:eastAsia="標楷體" w:hAnsi="Times New Roman" w:cs="Times New Roman" w:hint="eastAsia"/>
            <w:b/>
            <w:sz w:val="28"/>
            <w:szCs w:val="32"/>
          </w:rPr>
          <w:t>二</w:t>
        </w:r>
      </w:ins>
      <w:r>
        <w:rPr>
          <w:rFonts w:ascii="Times New Roman" w:eastAsia="標楷體" w:hAnsi="Times New Roman" w:cs="Times New Roman"/>
          <w:b/>
          <w:sz w:val="28"/>
          <w:szCs w:val="32"/>
        </w:rPr>
        <w:t>) 202</w:t>
      </w:r>
      <w:del w:id="1079" w:author="瑋婷 徐" w:date="2024-11-22T09:36:00Z" w16du:dateUtc="2024-11-22T01:36:00Z">
        <w:r w:rsidDel="00A17B6E">
          <w:rPr>
            <w:rFonts w:ascii="Times New Roman" w:eastAsia="標楷體" w:hAnsi="Times New Roman" w:cs="Times New Roman" w:hint="eastAsia"/>
            <w:b/>
            <w:sz w:val="28"/>
            <w:szCs w:val="32"/>
          </w:rPr>
          <w:delText>3</w:delText>
        </w:r>
      </w:del>
      <w:ins w:id="1080" w:author="瑋婷 徐" w:date="2024-11-22T09:36:00Z" w16du:dateUtc="2024-11-22T01:36:00Z">
        <w:r w:rsidR="00A17B6E">
          <w:rPr>
            <w:rFonts w:ascii="Times New Roman" w:eastAsia="標楷體" w:hAnsi="Times New Roman" w:cs="Times New Roman" w:hint="eastAsia"/>
            <w:b/>
            <w:sz w:val="28"/>
            <w:szCs w:val="32"/>
          </w:rPr>
          <w:t>4</w:t>
        </w:r>
      </w:ins>
      <w:r>
        <w:rPr>
          <w:rFonts w:ascii="Times New Roman" w:eastAsia="標楷體" w:hAnsi="Times New Roman" w:cs="Times New Roman"/>
          <w:b/>
          <w:sz w:val="28"/>
          <w:szCs w:val="32"/>
        </w:rPr>
        <w:t>年臺灣獼猴調查資料回收及檢核情形</w:t>
      </w:r>
      <w:bookmarkEnd w:id="1075"/>
      <w:bookmarkEnd w:id="1076"/>
    </w:p>
    <w:p w14:paraId="65C60C93" w14:textId="2388A92C" w:rsidR="00D93FCC" w:rsidRDefault="00C0537D">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1081" w:author="瑋婷 徐" w:date="2024-11-22T09:36:00Z" w16du:dateUtc="2024-11-22T01:36:00Z">
        <w:r w:rsidDel="00A17B6E">
          <w:rPr>
            <w:rFonts w:ascii="Times New Roman" w:eastAsia="標楷體" w:hAnsi="Times New Roman" w:cs="Times New Roman" w:hint="eastAsia"/>
          </w:rPr>
          <w:delText>3</w:delText>
        </w:r>
      </w:del>
      <w:ins w:id="1082" w:author="瑋婷 徐" w:date="2024-11-22T09:36:00Z" w16du:dateUtc="2024-11-22T01:36:00Z">
        <w:r w:rsidR="00A17B6E">
          <w:rPr>
            <w:rFonts w:ascii="Times New Roman" w:eastAsia="標楷體" w:hAnsi="Times New Roman" w:cs="Times New Roman" w:hint="eastAsia"/>
          </w:rPr>
          <w:t>4</w:t>
        </w:r>
      </w:ins>
      <w:r w:rsidR="002435EC">
        <w:rPr>
          <w:rFonts w:ascii="Times New Roman" w:eastAsia="標楷體" w:hAnsi="Times New Roman" w:cs="Times New Roman"/>
        </w:rPr>
        <w:t>年由</w:t>
      </w:r>
      <w:r>
        <w:rPr>
          <w:rFonts w:ascii="Times New Roman" w:eastAsia="標楷體" w:hAnsi="Times New Roman" w:cs="Times New Roman"/>
        </w:rPr>
        <w:t>4</w:t>
      </w:r>
      <w:del w:id="1083" w:author="瑋婷 徐" w:date="2024-11-22T09:36:00Z" w16du:dateUtc="2024-11-22T01:36:00Z">
        <w:r w:rsidDel="00A17B6E">
          <w:rPr>
            <w:rFonts w:ascii="Times New Roman" w:eastAsia="標楷體" w:hAnsi="Times New Roman" w:cs="Times New Roman" w:hint="eastAsia"/>
          </w:rPr>
          <w:delText>13</w:delText>
        </w:r>
      </w:del>
      <w:proofErr w:type="gramStart"/>
      <w:ins w:id="1084" w:author="瑋婷 徐" w:date="2024-11-22T09:36:00Z" w16du:dateUtc="2024-11-22T01:36:00Z">
        <w:r w:rsidR="00A17B6E">
          <w:rPr>
            <w:rFonts w:ascii="Times New Roman" w:eastAsia="標楷體" w:hAnsi="Times New Roman" w:cs="Times New Roman" w:hint="eastAsia"/>
          </w:rPr>
          <w:t>06</w:t>
        </w:r>
      </w:ins>
      <w:r w:rsidR="002435EC">
        <w:rPr>
          <w:rFonts w:ascii="Times New Roman" w:eastAsia="標楷體" w:hAnsi="Times New Roman" w:cs="Times New Roman"/>
        </w:rPr>
        <w:t>位護管員</w:t>
      </w:r>
      <w:proofErr w:type="gramEnd"/>
      <w:r w:rsidR="002435EC">
        <w:rPr>
          <w:rFonts w:ascii="Times New Roman" w:eastAsia="標楷體" w:hAnsi="Times New Roman" w:cs="Times New Roman"/>
        </w:rPr>
        <w:t>，在</w:t>
      </w:r>
      <w:del w:id="1085" w:author="瑋婷 徐" w:date="2024-11-22T09:36:00Z" w16du:dateUtc="2024-11-22T01:36:00Z">
        <w:r w:rsidR="002435EC" w:rsidDel="00A17B6E">
          <w:rPr>
            <w:rFonts w:ascii="Times New Roman" w:eastAsia="標楷體" w:hAnsi="Times New Roman" w:cs="Times New Roman" w:hint="eastAsia"/>
          </w:rPr>
          <w:delText>384</w:delText>
        </w:r>
      </w:del>
      <w:ins w:id="1086" w:author="瑋婷 徐" w:date="2024-12-23T16:25:00Z" w16du:dateUtc="2024-12-23T08:25:00Z">
        <w:r w:rsidR="00AA6761">
          <w:rPr>
            <w:rFonts w:ascii="Times New Roman" w:eastAsia="標楷體" w:hAnsi="Times New Roman" w:cs="Times New Roman" w:hint="eastAsia"/>
          </w:rPr>
          <w:t>391</w:t>
        </w:r>
      </w:ins>
      <w:r w:rsidR="002435EC">
        <w:rPr>
          <w:rFonts w:ascii="Times New Roman" w:eastAsia="標楷體" w:hAnsi="Times New Roman" w:cs="Times New Roman"/>
        </w:rPr>
        <w:t>個樣區完成了獼猴調查</w:t>
      </w:r>
      <w:r w:rsidR="002435EC">
        <w:rPr>
          <w:rFonts w:ascii="Times New Roman" w:eastAsia="標楷體" w:hAnsi="Times New Roman" w:cs="Times New Roman"/>
        </w:rPr>
        <w:t>(</w:t>
      </w:r>
      <w:r w:rsidR="002435EC">
        <w:rPr>
          <w:rFonts w:ascii="Times New Roman" w:eastAsia="標楷體" w:hAnsi="Times New Roman" w:cs="Times New Roman"/>
        </w:rPr>
        <w:t>表</w:t>
      </w:r>
      <w:del w:id="1087" w:author="瑋婷 徐" w:date="2025-01-06T10:46:00Z" w16du:dateUtc="2025-01-06T02:46:00Z">
        <w:r w:rsidR="002435EC" w:rsidDel="0092507A">
          <w:rPr>
            <w:rFonts w:ascii="Times New Roman" w:eastAsia="標楷體" w:hAnsi="Times New Roman" w:cs="Times New Roman" w:hint="eastAsia"/>
          </w:rPr>
          <w:delText>1</w:delText>
        </w:r>
      </w:del>
      <w:ins w:id="1088" w:author="瑋婷 徐" w:date="2025-01-06T10:48:00Z" w16du:dateUtc="2025-01-06T02:48:00Z">
        <w:r w:rsidR="0092507A">
          <w:rPr>
            <w:rFonts w:ascii="Times New Roman" w:eastAsia="標楷體" w:hAnsi="Times New Roman" w:cs="Times New Roman" w:hint="eastAsia"/>
          </w:rPr>
          <w:t>1</w:t>
        </w:r>
      </w:ins>
      <w:r w:rsidR="002435EC">
        <w:rPr>
          <w:rFonts w:ascii="Times New Roman" w:eastAsia="標楷體" w:hAnsi="Times New Roman" w:cs="Times New Roman"/>
        </w:rPr>
        <w:t>)</w:t>
      </w:r>
      <w:r w:rsidR="002435EC">
        <w:rPr>
          <w:rFonts w:ascii="Times New Roman" w:eastAsia="標楷體" w:hAnsi="Times New Roman" w:cs="Times New Roman"/>
        </w:rPr>
        <w:t>，共計</w:t>
      </w:r>
      <w:r w:rsidR="002435EC">
        <w:rPr>
          <w:rFonts w:ascii="Times New Roman" w:eastAsia="標楷體" w:hAnsi="Times New Roman" w:cs="Times New Roman"/>
        </w:rPr>
        <w:t>4,</w:t>
      </w:r>
      <w:del w:id="1089" w:author="瑋婷 徐" w:date="2024-11-22T09:36:00Z" w16du:dateUtc="2024-11-22T01:36:00Z">
        <w:r w:rsidR="002435EC" w:rsidDel="00A17B6E">
          <w:rPr>
            <w:rFonts w:ascii="Times New Roman" w:eastAsia="標楷體" w:hAnsi="Times New Roman" w:cs="Times New Roman" w:hint="eastAsia"/>
          </w:rPr>
          <w:delText>831</w:delText>
        </w:r>
      </w:del>
      <w:ins w:id="1090" w:author="瑋婷 徐" w:date="2024-11-22T09:36:00Z" w16du:dateUtc="2024-11-22T01:36:00Z">
        <w:r w:rsidR="00A17B6E">
          <w:rPr>
            <w:rFonts w:ascii="Times New Roman" w:eastAsia="標楷體" w:hAnsi="Times New Roman" w:cs="Times New Roman" w:hint="eastAsia"/>
          </w:rPr>
          <w:t>912</w:t>
        </w:r>
      </w:ins>
      <w:r w:rsidR="002435EC">
        <w:rPr>
          <w:rFonts w:ascii="Times New Roman" w:eastAsia="標楷體" w:hAnsi="Times New Roman" w:cs="Times New Roman"/>
        </w:rPr>
        <w:t>個</w:t>
      </w:r>
      <w:proofErr w:type="gramStart"/>
      <w:r w:rsidR="002435EC">
        <w:rPr>
          <w:rFonts w:ascii="Times New Roman" w:eastAsia="標楷體" w:hAnsi="Times New Roman" w:cs="Times New Roman"/>
        </w:rPr>
        <w:t>樣點次</w:t>
      </w:r>
      <w:proofErr w:type="gramEnd"/>
      <w:r w:rsidR="002435EC">
        <w:rPr>
          <w:rFonts w:ascii="Times New Roman" w:eastAsia="標楷體" w:hAnsi="Times New Roman" w:cs="Times New Roman"/>
        </w:rPr>
        <w:t>(</w:t>
      </w:r>
      <w:r w:rsidR="002435EC">
        <w:rPr>
          <w:rFonts w:ascii="Times New Roman" w:eastAsia="標楷體" w:hAnsi="Times New Roman" w:cs="Times New Roman"/>
        </w:rPr>
        <w:t>筆</w:t>
      </w:r>
      <w:r w:rsidR="002435EC">
        <w:rPr>
          <w:rFonts w:ascii="Times New Roman" w:eastAsia="標楷體" w:hAnsi="Times New Roman" w:cs="Times New Roman"/>
        </w:rPr>
        <w:t>)</w:t>
      </w:r>
      <w:r w:rsidR="002435EC">
        <w:rPr>
          <w:rFonts w:ascii="Times New Roman" w:eastAsia="標楷體" w:hAnsi="Times New Roman" w:cs="Times New Roman"/>
        </w:rPr>
        <w:t>資料。經檢核後，</w:t>
      </w:r>
      <w:r w:rsidR="002435EC">
        <w:rPr>
          <w:rFonts w:ascii="Times New Roman" w:eastAsia="標楷體" w:hAnsi="Times New Roman" w:cs="Times New Roman"/>
        </w:rPr>
        <w:t>202</w:t>
      </w:r>
      <w:del w:id="1091" w:author="瑋婷 徐" w:date="2024-11-22T09:36:00Z" w16du:dateUtc="2024-11-22T01:36:00Z">
        <w:r w:rsidR="002435EC" w:rsidDel="00A17B6E">
          <w:rPr>
            <w:rFonts w:ascii="Times New Roman" w:eastAsia="標楷體" w:hAnsi="Times New Roman" w:cs="Times New Roman"/>
          </w:rPr>
          <w:delText>3</w:delText>
        </w:r>
      </w:del>
      <w:ins w:id="1092" w:author="瑋婷 徐" w:date="2024-11-22T09:36:00Z" w16du:dateUtc="2024-11-22T01:36:00Z">
        <w:r w:rsidR="00A17B6E">
          <w:rPr>
            <w:rFonts w:ascii="Times New Roman" w:eastAsia="標楷體" w:hAnsi="Times New Roman" w:cs="Times New Roman" w:hint="eastAsia"/>
          </w:rPr>
          <w:t>4</w:t>
        </w:r>
      </w:ins>
      <w:r w:rsidR="002435EC">
        <w:rPr>
          <w:rFonts w:ascii="Times New Roman" w:eastAsia="標楷體" w:hAnsi="Times New Roman" w:cs="Times New Roman"/>
        </w:rPr>
        <w:t>年符合標準的資料有</w:t>
      </w:r>
      <w:r w:rsidR="002435EC">
        <w:rPr>
          <w:rFonts w:ascii="Times New Roman" w:eastAsia="標楷體" w:hAnsi="Times New Roman" w:cs="Times New Roman"/>
        </w:rPr>
        <w:t>4,6</w:t>
      </w:r>
      <w:del w:id="1093" w:author="瑋婷 徐" w:date="2024-11-22T09:36:00Z" w16du:dateUtc="2024-11-22T01:36:00Z">
        <w:r w:rsidR="002435EC" w:rsidDel="00A17B6E">
          <w:rPr>
            <w:rFonts w:ascii="Times New Roman" w:eastAsia="標楷體" w:hAnsi="Times New Roman" w:cs="Times New Roman"/>
          </w:rPr>
          <w:delText>00</w:delText>
        </w:r>
      </w:del>
      <w:ins w:id="1094" w:author="瑋婷 徐" w:date="2024-11-22T09:36:00Z" w16du:dateUtc="2024-11-22T01:36:00Z">
        <w:r w:rsidR="00A17B6E">
          <w:rPr>
            <w:rFonts w:ascii="Times New Roman" w:eastAsia="標楷體" w:hAnsi="Times New Roman" w:cs="Times New Roman" w:hint="eastAsia"/>
          </w:rPr>
          <w:t>9</w:t>
        </w:r>
      </w:ins>
      <w:ins w:id="1095" w:author="瑋婷 徐" w:date="2024-12-23T16:25:00Z" w16du:dateUtc="2024-12-23T08:25:00Z">
        <w:r w:rsidR="00AA6761">
          <w:rPr>
            <w:rFonts w:ascii="Times New Roman" w:eastAsia="標楷體" w:hAnsi="Times New Roman" w:cs="Times New Roman" w:hint="eastAsia"/>
          </w:rPr>
          <w:t>5</w:t>
        </w:r>
      </w:ins>
      <w:r w:rsidR="002435EC">
        <w:rPr>
          <w:rFonts w:ascii="Times New Roman" w:eastAsia="標楷體" w:hAnsi="Times New Roman" w:cs="Times New Roman"/>
        </w:rPr>
        <w:t>筆，整體的資料正確率為</w:t>
      </w:r>
      <w:r w:rsidR="002435EC">
        <w:rPr>
          <w:rFonts w:ascii="Times New Roman" w:eastAsia="標楷體" w:hAnsi="Times New Roman" w:cs="Times New Roman"/>
        </w:rPr>
        <w:t>95.</w:t>
      </w:r>
      <w:del w:id="1096" w:author="瑋婷 徐" w:date="2024-11-22T09:37:00Z" w16du:dateUtc="2024-11-22T01:37:00Z">
        <w:r w:rsidR="002435EC" w:rsidDel="00A17B6E">
          <w:rPr>
            <w:rFonts w:ascii="Times New Roman" w:eastAsia="標楷體" w:hAnsi="Times New Roman" w:cs="Times New Roman" w:hint="eastAsia"/>
          </w:rPr>
          <w:delText>2</w:delText>
        </w:r>
      </w:del>
      <w:ins w:id="1097" w:author="瑋婷 徐" w:date="2024-11-22T09:37:00Z" w16du:dateUtc="2024-11-22T01:37:00Z">
        <w:r w:rsidR="00A17B6E">
          <w:rPr>
            <w:rFonts w:ascii="Times New Roman" w:eastAsia="標楷體" w:hAnsi="Times New Roman" w:cs="Times New Roman" w:hint="eastAsia"/>
          </w:rPr>
          <w:t>6</w:t>
        </w:r>
      </w:ins>
      <w:r w:rsidR="002435EC">
        <w:rPr>
          <w:rFonts w:ascii="Times New Roman" w:eastAsia="標楷體" w:hAnsi="Times New Roman" w:cs="Times New Roman"/>
        </w:rPr>
        <w:t>%</w:t>
      </w:r>
      <w:r w:rsidR="002435EC">
        <w:rPr>
          <w:rFonts w:ascii="Times New Roman" w:eastAsia="標楷體" w:hAnsi="Times New Roman" w:cs="Times New Roman"/>
        </w:rPr>
        <w:t>，相較</w:t>
      </w:r>
      <w:r w:rsidR="002435EC">
        <w:rPr>
          <w:rFonts w:ascii="Times New Roman" w:eastAsia="標楷體" w:hAnsi="Times New Roman" w:cs="Times New Roman"/>
        </w:rPr>
        <w:t>202</w:t>
      </w:r>
      <w:del w:id="1098" w:author="瑋婷 徐" w:date="2024-12-23T16:25:00Z" w16du:dateUtc="2024-12-23T08:25:00Z">
        <w:r w:rsidR="002435EC" w:rsidDel="00AA6761">
          <w:rPr>
            <w:rFonts w:ascii="Times New Roman" w:eastAsia="標楷體" w:hAnsi="Times New Roman" w:cs="Times New Roman" w:hint="eastAsia"/>
          </w:rPr>
          <w:delText>2</w:delText>
        </w:r>
      </w:del>
      <w:ins w:id="1099" w:author="瑋婷 徐" w:date="2024-12-23T16:25:00Z" w16du:dateUtc="2024-12-23T08:25:00Z">
        <w:r w:rsidR="00AA6761">
          <w:rPr>
            <w:rFonts w:ascii="Times New Roman" w:eastAsia="標楷體" w:hAnsi="Times New Roman" w:cs="Times New Roman" w:hint="eastAsia"/>
          </w:rPr>
          <w:t>3</w:t>
        </w:r>
      </w:ins>
      <w:r w:rsidR="002435EC">
        <w:rPr>
          <w:rFonts w:ascii="Times New Roman" w:eastAsia="標楷體" w:hAnsi="Times New Roman" w:cs="Times New Roman"/>
        </w:rPr>
        <w:t>年之資料正確率</w:t>
      </w:r>
      <w:r w:rsidR="002435EC">
        <w:rPr>
          <w:rFonts w:ascii="Times New Roman" w:eastAsia="標楷體" w:hAnsi="Times New Roman" w:cs="Times New Roman"/>
        </w:rPr>
        <w:t>(</w:t>
      </w:r>
      <w:ins w:id="1100" w:author="瑋婷 徐" w:date="2024-11-22T09:37:00Z" w16du:dateUtc="2024-11-22T01:37:00Z">
        <w:r w:rsidR="00A17B6E">
          <w:rPr>
            <w:rFonts w:ascii="Times New Roman" w:eastAsia="標楷體" w:hAnsi="Times New Roman" w:cs="Times New Roman"/>
          </w:rPr>
          <w:t>95.2</w:t>
        </w:r>
      </w:ins>
      <w:del w:id="1101" w:author="瑋婷 徐" w:date="2024-11-22T09:37:00Z" w16du:dateUtc="2024-11-22T01:37:00Z">
        <w:r w:rsidR="002435EC" w:rsidDel="00A17B6E">
          <w:rPr>
            <w:rFonts w:ascii="Times New Roman" w:eastAsia="標楷體" w:hAnsi="Times New Roman" w:cs="Times New Roman"/>
          </w:rPr>
          <w:delText>94.4</w:delText>
        </w:r>
      </w:del>
      <w:r w:rsidR="002435EC">
        <w:rPr>
          <w:rFonts w:ascii="Times New Roman" w:eastAsia="標楷體" w:hAnsi="Times New Roman" w:cs="Times New Roman"/>
        </w:rPr>
        <w:t>%)</w:t>
      </w:r>
      <w:r w:rsidR="002435EC">
        <w:rPr>
          <w:rFonts w:ascii="Times New Roman" w:eastAsia="標楷體" w:hAnsi="Times New Roman" w:cs="Times New Roman"/>
        </w:rPr>
        <w:t>，成長約</w:t>
      </w:r>
      <w:r w:rsidR="002435EC">
        <w:rPr>
          <w:rFonts w:ascii="Times New Roman" w:eastAsia="標楷體" w:hAnsi="Times New Roman" w:cs="Times New Roman"/>
        </w:rPr>
        <w:t>0.</w:t>
      </w:r>
      <w:del w:id="1102" w:author="瑋婷 徐" w:date="2024-11-22T09:37:00Z" w16du:dateUtc="2024-11-22T01:37:00Z">
        <w:r w:rsidR="002435EC" w:rsidDel="00A17B6E">
          <w:rPr>
            <w:rFonts w:ascii="Times New Roman" w:eastAsia="標楷體" w:hAnsi="Times New Roman" w:cs="Times New Roman" w:hint="eastAsia"/>
          </w:rPr>
          <w:delText>8</w:delText>
        </w:r>
      </w:del>
      <w:ins w:id="1103" w:author="瑋婷 徐" w:date="2024-11-22T09:37:00Z" w16du:dateUtc="2024-11-22T01:37:00Z">
        <w:r w:rsidR="00A17B6E">
          <w:rPr>
            <w:rFonts w:ascii="Times New Roman" w:eastAsia="標楷體" w:hAnsi="Times New Roman" w:cs="Times New Roman" w:hint="eastAsia"/>
          </w:rPr>
          <w:t>4</w:t>
        </w:r>
      </w:ins>
      <w:r w:rsidR="002435EC">
        <w:rPr>
          <w:rFonts w:ascii="Times New Roman" w:eastAsia="標楷體" w:hAnsi="Times New Roman" w:cs="Times New Roman"/>
        </w:rPr>
        <w:t>%</w:t>
      </w:r>
      <w:r w:rsidR="002435EC">
        <w:rPr>
          <w:rFonts w:ascii="Times New Roman" w:eastAsia="標楷體" w:hAnsi="Times New Roman" w:cs="Times New Roman"/>
        </w:rPr>
        <w:t>。</w:t>
      </w:r>
      <w:r w:rsidR="002435EC">
        <w:rPr>
          <w:rFonts w:ascii="Times New Roman" w:eastAsia="標楷體" w:hAnsi="Times New Roman" w:cs="Times New Roman"/>
        </w:rPr>
        <w:t>202</w:t>
      </w:r>
      <w:del w:id="1104" w:author="瑋婷 徐" w:date="2024-11-22T09:37:00Z" w16du:dateUtc="2024-11-22T01:37:00Z">
        <w:r w:rsidR="002435EC" w:rsidDel="00A17B6E">
          <w:rPr>
            <w:rFonts w:ascii="Times New Roman" w:eastAsia="標楷體" w:hAnsi="Times New Roman" w:cs="Times New Roman" w:hint="eastAsia"/>
          </w:rPr>
          <w:delText>3</w:delText>
        </w:r>
      </w:del>
      <w:ins w:id="1105" w:author="瑋婷 徐" w:date="2024-11-22T09:37:00Z" w16du:dateUtc="2024-11-22T01:37:00Z">
        <w:r w:rsidR="00A17B6E">
          <w:rPr>
            <w:rFonts w:ascii="Times New Roman" w:eastAsia="標楷體" w:hAnsi="Times New Roman" w:cs="Times New Roman" w:hint="eastAsia"/>
          </w:rPr>
          <w:t>4</w:t>
        </w:r>
      </w:ins>
      <w:r w:rsidR="00927139">
        <w:rPr>
          <w:rFonts w:ascii="Times New Roman" w:eastAsia="標楷體" w:hAnsi="Times New Roman" w:cs="Times New Roman"/>
        </w:rPr>
        <w:t>年，各分署資料正確率前三名，依序</w:t>
      </w:r>
      <w:r w:rsidR="002435EC">
        <w:rPr>
          <w:rFonts w:ascii="Times New Roman" w:eastAsia="標楷體" w:hAnsi="Times New Roman" w:cs="Times New Roman"/>
        </w:rPr>
        <w:t>為</w:t>
      </w:r>
      <w:ins w:id="1106" w:author="瑋婷 徐" w:date="2024-11-22T09:37:00Z" w16du:dateUtc="2024-11-22T01:37:00Z">
        <w:r w:rsidR="00A17B6E">
          <w:rPr>
            <w:rFonts w:ascii="Times New Roman" w:eastAsia="標楷體" w:hAnsi="Times New Roman" w:cs="Times New Roman"/>
          </w:rPr>
          <w:t>花蓮分署</w:t>
        </w:r>
        <w:r w:rsidR="00A17B6E">
          <w:rPr>
            <w:rFonts w:ascii="Times New Roman" w:eastAsia="標楷體" w:hAnsi="Times New Roman" w:cs="Times New Roman"/>
          </w:rPr>
          <w:t>(</w:t>
        </w:r>
      </w:ins>
      <w:ins w:id="1107" w:author="瑋婷 徐" w:date="2024-11-22T09:38:00Z" w16du:dateUtc="2024-11-22T01:38:00Z">
        <w:r w:rsidR="00A17B6E">
          <w:rPr>
            <w:rFonts w:ascii="Times New Roman" w:eastAsia="標楷體" w:hAnsi="Times New Roman" w:cs="Times New Roman" w:hint="eastAsia"/>
          </w:rPr>
          <w:t>98.8</w:t>
        </w:r>
      </w:ins>
      <w:ins w:id="1108" w:author="瑋婷 徐" w:date="2024-11-22T09:37:00Z" w16du:dateUtc="2024-11-22T01:37:00Z">
        <w:r w:rsidR="00A17B6E">
          <w:rPr>
            <w:rFonts w:ascii="Times New Roman" w:eastAsia="標楷體" w:hAnsi="Times New Roman" w:cs="Times New Roman"/>
          </w:rPr>
          <w:t>%)</w:t>
        </w:r>
        <w:r w:rsidR="00A17B6E">
          <w:rPr>
            <w:rFonts w:ascii="Times New Roman" w:eastAsia="標楷體" w:hAnsi="Times New Roman" w:cs="Times New Roman"/>
          </w:rPr>
          <w:t>、</w:t>
        </w:r>
      </w:ins>
      <w:proofErr w:type="gramStart"/>
      <w:r w:rsidR="002435EC">
        <w:rPr>
          <w:rFonts w:ascii="Times New Roman" w:eastAsia="標楷體" w:hAnsi="Times New Roman" w:cs="Times New Roman"/>
        </w:rPr>
        <w:t>臺</w:t>
      </w:r>
      <w:proofErr w:type="gramEnd"/>
      <w:r w:rsidR="002435EC">
        <w:rPr>
          <w:rFonts w:ascii="Times New Roman" w:eastAsia="標楷體" w:hAnsi="Times New Roman" w:cs="Times New Roman"/>
        </w:rPr>
        <w:t>中分署</w:t>
      </w:r>
      <w:r w:rsidR="002435EC">
        <w:rPr>
          <w:rFonts w:ascii="Times New Roman" w:eastAsia="標楷體" w:hAnsi="Times New Roman" w:cs="Times New Roman"/>
        </w:rPr>
        <w:t>(9</w:t>
      </w:r>
      <w:del w:id="1109" w:author="瑋婷 徐" w:date="2024-11-22T09:38:00Z" w16du:dateUtc="2024-11-22T01:38:00Z">
        <w:r w:rsidR="002435EC" w:rsidDel="00A17B6E">
          <w:rPr>
            <w:rFonts w:ascii="Times New Roman" w:eastAsia="標楷體" w:hAnsi="Times New Roman" w:cs="Times New Roman"/>
          </w:rPr>
          <w:delText>8</w:delText>
        </w:r>
      </w:del>
      <w:ins w:id="1110" w:author="瑋婷 徐" w:date="2024-11-22T09:38:00Z" w16du:dateUtc="2024-11-22T01:38:00Z">
        <w:r w:rsidR="00A17B6E">
          <w:rPr>
            <w:rFonts w:ascii="Times New Roman" w:eastAsia="標楷體" w:hAnsi="Times New Roman" w:cs="Times New Roman" w:hint="eastAsia"/>
          </w:rPr>
          <w:t>7</w:t>
        </w:r>
      </w:ins>
      <w:r w:rsidR="002435EC">
        <w:rPr>
          <w:rFonts w:ascii="Times New Roman" w:eastAsia="標楷體" w:hAnsi="Times New Roman" w:cs="Times New Roman"/>
        </w:rPr>
        <w:t>.</w:t>
      </w:r>
      <w:del w:id="1111" w:author="瑋婷 徐" w:date="2024-11-22T09:38:00Z" w16du:dateUtc="2024-11-22T01:38:00Z">
        <w:r w:rsidR="002435EC" w:rsidDel="00A17B6E">
          <w:rPr>
            <w:rFonts w:ascii="Times New Roman" w:eastAsia="標楷體" w:hAnsi="Times New Roman" w:cs="Times New Roman"/>
          </w:rPr>
          <w:delText>9</w:delText>
        </w:r>
      </w:del>
      <w:ins w:id="1112" w:author="瑋婷 徐" w:date="2024-11-22T09:38:00Z" w16du:dateUtc="2024-11-22T01:38:00Z">
        <w:r w:rsidR="00A17B6E">
          <w:rPr>
            <w:rFonts w:ascii="Times New Roman" w:eastAsia="標楷體" w:hAnsi="Times New Roman" w:cs="Times New Roman" w:hint="eastAsia"/>
          </w:rPr>
          <w:t>3</w:t>
        </w:r>
      </w:ins>
      <w:r w:rsidR="002435EC">
        <w:rPr>
          <w:rFonts w:ascii="Times New Roman" w:eastAsia="標楷體" w:hAnsi="Times New Roman" w:cs="Times New Roman"/>
        </w:rPr>
        <w:t xml:space="preserve"> %)</w:t>
      </w:r>
      <w:del w:id="1113" w:author="瑋婷 徐" w:date="2024-11-22T09:37:00Z" w16du:dateUtc="2024-11-22T01:37:00Z">
        <w:r w:rsidR="002435EC" w:rsidDel="00A17B6E">
          <w:rPr>
            <w:rFonts w:ascii="Times New Roman" w:eastAsia="標楷體" w:hAnsi="Times New Roman" w:cs="Times New Roman"/>
          </w:rPr>
          <w:delText>、花蓮分署</w:delText>
        </w:r>
        <w:r w:rsidR="002435EC" w:rsidDel="00A17B6E">
          <w:rPr>
            <w:rFonts w:ascii="Times New Roman" w:eastAsia="標楷體" w:hAnsi="Times New Roman" w:cs="Times New Roman"/>
          </w:rPr>
          <w:delText>(97.1%)</w:delText>
        </w:r>
      </w:del>
      <w:r w:rsidR="002435EC">
        <w:rPr>
          <w:rFonts w:ascii="Times New Roman" w:eastAsia="標楷體" w:hAnsi="Times New Roman" w:cs="Times New Roman"/>
        </w:rPr>
        <w:t>和</w:t>
      </w:r>
      <w:proofErr w:type="gramStart"/>
      <w:ins w:id="1114" w:author="瑋婷 徐" w:date="2024-12-23T16:26:00Z" w16du:dateUtc="2024-12-23T08:26:00Z">
        <w:r w:rsidR="00AA6761">
          <w:rPr>
            <w:rFonts w:ascii="Times New Roman" w:eastAsia="標楷體" w:hAnsi="Times New Roman" w:cs="Times New Roman" w:hint="eastAsia"/>
          </w:rPr>
          <w:t>臺</w:t>
        </w:r>
        <w:proofErr w:type="gramEnd"/>
        <w:r w:rsidR="00AA6761">
          <w:rPr>
            <w:rFonts w:ascii="Times New Roman" w:eastAsia="標楷體" w:hAnsi="Times New Roman" w:cs="Times New Roman" w:hint="eastAsia"/>
          </w:rPr>
          <w:t>東</w:t>
        </w:r>
      </w:ins>
      <w:del w:id="1115" w:author="瑋婷 徐" w:date="2024-12-23T16:26:00Z" w16du:dateUtc="2024-12-23T08:26:00Z">
        <w:r w:rsidR="002435EC" w:rsidDel="00AA6761">
          <w:rPr>
            <w:rFonts w:ascii="Times New Roman" w:eastAsia="標楷體" w:hAnsi="Times New Roman" w:cs="Times New Roman"/>
          </w:rPr>
          <w:delText>新竹</w:delText>
        </w:r>
      </w:del>
      <w:r w:rsidR="002435EC">
        <w:rPr>
          <w:rFonts w:ascii="Times New Roman" w:eastAsia="標楷體" w:hAnsi="Times New Roman" w:cs="Times New Roman"/>
        </w:rPr>
        <w:t>分署</w:t>
      </w:r>
      <w:r w:rsidR="002435EC">
        <w:rPr>
          <w:rFonts w:ascii="Times New Roman" w:eastAsia="標楷體" w:hAnsi="Times New Roman" w:cs="Times New Roman"/>
        </w:rPr>
        <w:t>(96.</w:t>
      </w:r>
      <w:del w:id="1116" w:author="瑋婷 徐" w:date="2024-11-22T09:38:00Z" w16du:dateUtc="2024-11-22T01:38:00Z">
        <w:r w:rsidR="002435EC" w:rsidDel="00A17B6E">
          <w:rPr>
            <w:rFonts w:ascii="Times New Roman" w:eastAsia="標楷體" w:hAnsi="Times New Roman" w:cs="Times New Roman" w:hint="eastAsia"/>
          </w:rPr>
          <w:delText>6</w:delText>
        </w:r>
      </w:del>
      <w:ins w:id="1117" w:author="瑋婷 徐" w:date="2024-12-23T16:26:00Z" w16du:dateUtc="2024-12-23T08:26:00Z">
        <w:r w:rsidR="00AA6761">
          <w:rPr>
            <w:rFonts w:ascii="Times New Roman" w:eastAsia="標楷體" w:hAnsi="Times New Roman" w:cs="Times New Roman" w:hint="eastAsia"/>
          </w:rPr>
          <w:t>2</w:t>
        </w:r>
      </w:ins>
      <w:r w:rsidR="002435EC">
        <w:rPr>
          <w:rFonts w:ascii="Times New Roman" w:eastAsia="標楷體" w:hAnsi="Times New Roman" w:cs="Times New Roman"/>
        </w:rPr>
        <w:t>%) (</w:t>
      </w:r>
      <w:r w:rsidR="002435EC">
        <w:rPr>
          <w:rFonts w:ascii="Times New Roman" w:eastAsia="標楷體" w:hAnsi="Times New Roman" w:cs="Times New Roman"/>
        </w:rPr>
        <w:t>表</w:t>
      </w:r>
      <w:del w:id="1118" w:author="瑋婷 徐" w:date="2025-01-06T10:50:00Z" w16du:dateUtc="2025-01-06T02:50:00Z">
        <w:r w:rsidR="002435EC" w:rsidDel="0092507A">
          <w:rPr>
            <w:rFonts w:ascii="Times New Roman" w:eastAsia="標楷體" w:hAnsi="Times New Roman" w:cs="Times New Roman"/>
          </w:rPr>
          <w:delText>4</w:delText>
        </w:r>
      </w:del>
      <w:ins w:id="1119" w:author="瑋婷 徐" w:date="2025-01-06T10:50:00Z" w16du:dateUtc="2025-01-06T02:50:00Z">
        <w:r w:rsidR="0092507A">
          <w:rPr>
            <w:rFonts w:ascii="Times New Roman" w:eastAsia="標楷體" w:hAnsi="Times New Roman" w:cs="Times New Roman" w:hint="eastAsia"/>
          </w:rPr>
          <w:t>5</w:t>
        </w:r>
      </w:ins>
      <w:r w:rsidR="002435EC">
        <w:rPr>
          <w:rFonts w:ascii="Times New Roman" w:eastAsia="標楷體" w:hAnsi="Times New Roman" w:cs="Times New Roman"/>
        </w:rPr>
        <w:t>)</w:t>
      </w:r>
      <w:r w:rsidR="002435EC">
        <w:rPr>
          <w:rFonts w:ascii="Times New Roman" w:eastAsia="標楷體" w:hAnsi="Times New Roman" w:cs="Times New Roman"/>
        </w:rPr>
        <w:t>。</w:t>
      </w:r>
    </w:p>
    <w:p w14:paraId="79DD464E" w14:textId="77777777" w:rsidR="00D93FCC" w:rsidRDefault="00D93FCC">
      <w:pPr>
        <w:spacing w:line="360" w:lineRule="auto"/>
        <w:jc w:val="both"/>
        <w:rPr>
          <w:rFonts w:ascii="Times New Roman" w:eastAsia="標楷體" w:hAnsi="Times New Roman" w:cs="Times New Roman"/>
        </w:rPr>
      </w:pPr>
    </w:p>
    <w:p w14:paraId="38DF158C" w14:textId="158B576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各分署調查資料未符合標準之類型及</w:t>
      </w:r>
      <w:proofErr w:type="gramStart"/>
      <w:r>
        <w:rPr>
          <w:rFonts w:ascii="Times New Roman" w:eastAsia="標楷體" w:hAnsi="Times New Roman" w:cs="Times New Roman"/>
        </w:rPr>
        <w:t>其筆數</w:t>
      </w:r>
      <w:r w:rsidR="00927139">
        <w:rPr>
          <w:rFonts w:ascii="Times New Roman" w:eastAsia="標楷體" w:hAnsi="Times New Roman" w:cs="Times New Roman"/>
        </w:rPr>
        <w:t>綜整</w:t>
      </w:r>
      <w:r>
        <w:rPr>
          <w:rFonts w:ascii="Times New Roman" w:eastAsia="標楷體" w:hAnsi="Times New Roman" w:cs="Times New Roman"/>
        </w:rPr>
        <w:t>如</w:t>
      </w:r>
      <w:proofErr w:type="gramEnd"/>
      <w:r>
        <w:rPr>
          <w:rFonts w:ascii="Times New Roman" w:eastAsia="標楷體" w:hAnsi="Times New Roman" w:cs="Times New Roman"/>
        </w:rPr>
        <w:t>表</w:t>
      </w:r>
      <w:del w:id="1120" w:author="瑋婷 徐" w:date="2025-01-06T10:51:00Z" w16du:dateUtc="2025-01-06T02:51:00Z">
        <w:r w:rsidDel="0092507A">
          <w:rPr>
            <w:rFonts w:ascii="Times New Roman" w:eastAsia="標楷體" w:hAnsi="Times New Roman" w:cs="Times New Roman"/>
          </w:rPr>
          <w:delText>5</w:delText>
        </w:r>
      </w:del>
      <w:ins w:id="1121" w:author="瑋婷 徐" w:date="2025-01-06T10:51:00Z" w16du:dateUtc="2025-01-06T02:51:00Z">
        <w:r w:rsidR="0092507A">
          <w:rPr>
            <w:rFonts w:ascii="Times New Roman" w:eastAsia="標楷體" w:hAnsi="Times New Roman" w:cs="Times New Roman" w:hint="eastAsia"/>
          </w:rPr>
          <w:t>6</w:t>
        </w:r>
      </w:ins>
      <w:r>
        <w:rPr>
          <w:rFonts w:ascii="Times New Roman" w:eastAsia="標楷體" w:hAnsi="Times New Roman" w:cs="Times New Roman"/>
        </w:rPr>
        <w:t>，主要</w:t>
      </w:r>
      <w:r w:rsidR="00927139">
        <w:rPr>
          <w:rFonts w:ascii="Times New Roman" w:eastAsia="標楷體" w:hAnsi="Times New Roman" w:cs="Times New Roman"/>
        </w:rPr>
        <w:t>的情況</w:t>
      </w:r>
      <w:r>
        <w:rPr>
          <w:rFonts w:ascii="Times New Roman" w:eastAsia="標楷體" w:hAnsi="Times New Roman" w:cs="Times New Roman"/>
        </w:rPr>
        <w:t>分成</w:t>
      </w:r>
      <w:r>
        <w:rPr>
          <w:rFonts w:ascii="Times New Roman" w:eastAsia="標楷體" w:hAnsi="Times New Roman" w:cs="Times New Roman"/>
        </w:rPr>
        <w:t>1.</w:t>
      </w:r>
      <w:r w:rsidR="00C0537D" w:rsidRPr="00C0537D">
        <w:rPr>
          <w:rFonts w:ascii="Times New Roman" w:eastAsia="標楷體" w:hAnsi="Times New Roman" w:cs="Times New Roman"/>
        </w:rPr>
        <w:t xml:space="preserve"> </w:t>
      </w:r>
      <w:r w:rsidR="00C0537D">
        <w:rPr>
          <w:rFonts w:ascii="Times New Roman" w:eastAsia="標楷體" w:hAnsi="Times New Roman" w:cs="Times New Roman"/>
        </w:rPr>
        <w:t>調查在上午</w:t>
      </w:r>
      <w:r w:rsidR="00C0537D">
        <w:rPr>
          <w:rFonts w:ascii="Times New Roman" w:eastAsia="標楷體" w:hAnsi="Times New Roman" w:cs="Times New Roman"/>
        </w:rPr>
        <w:t>11</w:t>
      </w:r>
      <w:r w:rsidR="00C0537D">
        <w:rPr>
          <w:rFonts w:ascii="Times New Roman" w:eastAsia="標楷體" w:hAnsi="Times New Roman" w:cs="Times New Roman"/>
        </w:rPr>
        <w:t>點之後才完成</w:t>
      </w:r>
      <w:r w:rsidR="00C0537D">
        <w:rPr>
          <w:rFonts w:ascii="Times New Roman" w:eastAsia="標楷體" w:hAnsi="Times New Roman" w:cs="Times New Roman"/>
        </w:rPr>
        <w:t>(</w:t>
      </w:r>
      <w:del w:id="1122" w:author="瑋婷 徐" w:date="2024-11-22T09:38:00Z" w16du:dateUtc="2024-11-22T01:38:00Z">
        <w:r w:rsidR="00C0537D" w:rsidDel="00A17B6E">
          <w:rPr>
            <w:rFonts w:ascii="Times New Roman" w:eastAsia="標楷體" w:hAnsi="Times New Roman" w:cs="Times New Roman" w:hint="eastAsia"/>
          </w:rPr>
          <w:delText>122</w:delText>
        </w:r>
      </w:del>
      <w:ins w:id="1123" w:author="瑋婷 徐" w:date="2024-12-23T16:26:00Z" w16du:dateUtc="2024-12-23T08:26:00Z">
        <w:r w:rsidR="00AA6761">
          <w:rPr>
            <w:rFonts w:ascii="Times New Roman" w:eastAsia="標楷體" w:hAnsi="Times New Roman" w:cs="Times New Roman" w:hint="eastAsia"/>
          </w:rPr>
          <w:t>96</w:t>
        </w:r>
      </w:ins>
      <w:r w:rsidR="00C0537D">
        <w:rPr>
          <w:rFonts w:ascii="Times New Roman" w:eastAsia="標楷體" w:hAnsi="Times New Roman" w:cs="Times New Roman"/>
        </w:rPr>
        <w:t>筆</w:t>
      </w:r>
      <w:r w:rsidR="00C0537D">
        <w:rPr>
          <w:rFonts w:ascii="Times New Roman" w:eastAsia="標楷體" w:hAnsi="Times New Roman" w:cs="Times New Roman"/>
        </w:rPr>
        <w:t>)</w:t>
      </w:r>
      <w:r w:rsidR="00C0537D">
        <w:rPr>
          <w:rFonts w:ascii="Times New Roman" w:eastAsia="標楷體" w:hAnsi="Times New Roman" w:cs="Times New Roman"/>
        </w:rPr>
        <w:t>；</w:t>
      </w:r>
      <w:r w:rsidR="00C0537D">
        <w:rPr>
          <w:rFonts w:ascii="Times New Roman" w:eastAsia="標楷體" w:hAnsi="Times New Roman" w:cs="Times New Roman"/>
        </w:rPr>
        <w:t>2.</w:t>
      </w:r>
      <w:proofErr w:type="gramStart"/>
      <w:r>
        <w:rPr>
          <w:rFonts w:ascii="Times New Roman" w:eastAsia="標楷體" w:hAnsi="Times New Roman" w:cs="Times New Roman"/>
        </w:rPr>
        <w:t>調查樣點位置</w:t>
      </w:r>
      <w:proofErr w:type="gramEnd"/>
      <w:r>
        <w:rPr>
          <w:rFonts w:ascii="Times New Roman" w:eastAsia="標楷體" w:hAnsi="Times New Roman" w:cs="Times New Roman"/>
        </w:rPr>
        <w:t>錯誤</w:t>
      </w:r>
      <w:r>
        <w:rPr>
          <w:rFonts w:ascii="Times New Roman" w:eastAsia="標楷體" w:hAnsi="Times New Roman" w:cs="Times New Roman"/>
        </w:rPr>
        <w:t>(</w:t>
      </w:r>
      <w:del w:id="1124" w:author="瑋婷 徐" w:date="2024-11-22T09:38:00Z" w16du:dateUtc="2024-11-22T01:38:00Z">
        <w:r w:rsidDel="00A17B6E">
          <w:rPr>
            <w:rFonts w:ascii="Times New Roman" w:eastAsia="標楷體" w:hAnsi="Times New Roman" w:cs="Times New Roman"/>
          </w:rPr>
          <w:delText>73</w:delText>
        </w:r>
      </w:del>
      <w:ins w:id="1125" w:author="瑋婷 徐" w:date="2024-11-22T09:38:00Z" w16du:dateUtc="2024-11-22T01:38:00Z">
        <w:r w:rsidR="00A17B6E">
          <w:rPr>
            <w:rFonts w:ascii="Times New Roman" w:eastAsia="標楷體" w:hAnsi="Times New Roman" w:cs="Times New Roman" w:hint="eastAsia"/>
          </w:rPr>
          <w:t>4</w:t>
        </w:r>
      </w:ins>
      <w:ins w:id="1126" w:author="瑋婷 徐" w:date="2024-12-23T16:27:00Z" w16du:dateUtc="2024-12-23T08:27:00Z">
        <w:r w:rsidR="00AA6761">
          <w:rPr>
            <w:rFonts w:ascii="Times New Roman" w:eastAsia="標楷體" w:hAnsi="Times New Roman" w:cs="Times New Roman" w:hint="eastAsia"/>
          </w:rPr>
          <w:t>1</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w:t>
      </w:r>
      <w:r>
        <w:rPr>
          <w:rFonts w:ascii="Times New Roman" w:eastAsia="標楷體" w:hAnsi="Times New Roman" w:cs="Times New Roman"/>
        </w:rPr>
        <w:t>3.</w:t>
      </w:r>
      <w:proofErr w:type="gramStart"/>
      <w:r>
        <w:rPr>
          <w:rFonts w:ascii="Times New Roman" w:eastAsia="標楷體" w:hAnsi="Times New Roman" w:cs="Times New Roman"/>
        </w:rPr>
        <w:t>在樣點調查</w:t>
      </w:r>
      <w:proofErr w:type="gramEnd"/>
      <w:r>
        <w:rPr>
          <w:rFonts w:ascii="Times New Roman" w:eastAsia="標楷體" w:hAnsi="Times New Roman" w:cs="Times New Roman"/>
        </w:rPr>
        <w:t>時間未滿</w:t>
      </w:r>
      <w:r>
        <w:rPr>
          <w:rFonts w:ascii="Times New Roman" w:eastAsia="標楷體" w:hAnsi="Times New Roman" w:cs="Times New Roman"/>
        </w:rPr>
        <w:t>6</w:t>
      </w:r>
      <w:r>
        <w:rPr>
          <w:rFonts w:ascii="Times New Roman" w:eastAsia="標楷體" w:hAnsi="Times New Roman" w:cs="Times New Roman"/>
        </w:rPr>
        <w:t>分鐘</w:t>
      </w:r>
      <w:r>
        <w:rPr>
          <w:rFonts w:ascii="Times New Roman" w:eastAsia="標楷體" w:hAnsi="Times New Roman" w:cs="Times New Roman"/>
        </w:rPr>
        <w:t>(</w:t>
      </w:r>
      <w:del w:id="1127" w:author="瑋婷 徐" w:date="2024-11-22T09:38:00Z" w16du:dateUtc="2024-11-22T01:38:00Z">
        <w:r w:rsidDel="00A17B6E">
          <w:rPr>
            <w:rFonts w:ascii="Times New Roman" w:eastAsia="標楷體" w:hAnsi="Times New Roman" w:cs="Times New Roman"/>
          </w:rPr>
          <w:delText>32</w:delText>
        </w:r>
      </w:del>
      <w:ins w:id="1128" w:author="瑋婷 徐" w:date="2024-12-23T16:27:00Z" w16du:dateUtc="2024-12-23T08:27:00Z">
        <w:r w:rsidR="00AA6761">
          <w:rPr>
            <w:rFonts w:ascii="Times New Roman" w:eastAsia="標楷體" w:hAnsi="Times New Roman" w:cs="Times New Roman" w:hint="eastAsia"/>
          </w:rPr>
          <w:t>41</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w:t>
      </w:r>
      <w:r>
        <w:rPr>
          <w:rFonts w:ascii="Times New Roman" w:eastAsia="標楷體" w:hAnsi="Times New Roman" w:cs="Times New Roman"/>
        </w:rPr>
        <w:t>4.</w:t>
      </w:r>
      <w:ins w:id="1129" w:author="瑋婷 徐" w:date="2024-11-22T09:39:00Z" w16du:dateUtc="2024-11-22T01:39:00Z">
        <w:r w:rsidR="00A17B6E">
          <w:rPr>
            <w:rFonts w:ascii="Times New Roman" w:eastAsia="標楷體" w:hAnsi="Times New Roman" w:cs="Times New Roman"/>
          </w:rPr>
          <w:t>同一旅次同一樣區之調查未在</w:t>
        </w:r>
        <w:r w:rsidR="00A17B6E">
          <w:rPr>
            <w:rFonts w:ascii="Times New Roman" w:eastAsia="標楷體" w:hAnsi="Times New Roman" w:cs="Times New Roman"/>
          </w:rPr>
          <w:t>7</w:t>
        </w:r>
        <w:r w:rsidR="00A17B6E">
          <w:rPr>
            <w:rFonts w:ascii="Times New Roman" w:eastAsia="標楷體" w:hAnsi="Times New Roman" w:cs="Times New Roman"/>
          </w:rPr>
          <w:t>日內完成</w:t>
        </w:r>
      </w:ins>
      <w:del w:id="1130" w:author="瑋婷 徐" w:date="2024-11-22T09:39:00Z" w16du:dateUtc="2024-11-22T01:39:00Z">
        <w:r w:rsidDel="00A17B6E">
          <w:rPr>
            <w:rFonts w:ascii="Times New Roman" w:eastAsia="標楷體" w:hAnsi="Times New Roman" w:cs="Times New Roman"/>
          </w:rPr>
          <w:delText>調查月份未在</w:delText>
        </w:r>
        <w:r w:rsidDel="00A17B6E">
          <w:rPr>
            <w:rFonts w:ascii="Times New Roman" w:eastAsia="標楷體" w:hAnsi="Times New Roman" w:cs="Times New Roman"/>
          </w:rPr>
          <w:delText>3 - 6</w:delText>
        </w:r>
        <w:r w:rsidDel="00A17B6E">
          <w:rPr>
            <w:rFonts w:ascii="Times New Roman" w:eastAsia="標楷體" w:hAnsi="Times New Roman" w:cs="Times New Roman"/>
          </w:rPr>
          <w:delText>月間</w:delText>
        </w:r>
      </w:del>
      <w:r>
        <w:rPr>
          <w:rFonts w:ascii="Times New Roman" w:eastAsia="標楷體" w:hAnsi="Times New Roman" w:cs="Times New Roman"/>
        </w:rPr>
        <w:t>(</w:t>
      </w:r>
      <w:ins w:id="1131" w:author="瑋婷 徐" w:date="2024-11-22T09:39:00Z" w16du:dateUtc="2024-11-22T01:39:00Z">
        <w:r w:rsidR="00A17B6E">
          <w:rPr>
            <w:rFonts w:ascii="Times New Roman" w:eastAsia="標楷體" w:hAnsi="Times New Roman" w:cs="Times New Roman" w:hint="eastAsia"/>
          </w:rPr>
          <w:t>6</w:t>
        </w:r>
      </w:ins>
      <w:del w:id="1132" w:author="瑋婷 徐" w:date="2024-11-22T09:39:00Z" w16du:dateUtc="2024-11-22T01:39:00Z">
        <w:r w:rsidDel="00A17B6E">
          <w:rPr>
            <w:rFonts w:ascii="Times New Roman" w:eastAsia="標楷體" w:hAnsi="Times New Roman" w:cs="Times New Roman"/>
          </w:rPr>
          <w:delText>113</w:delText>
        </w:r>
      </w:del>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等</w:t>
      </w:r>
      <w:r>
        <w:rPr>
          <w:rFonts w:ascii="Times New Roman" w:eastAsia="標楷體" w:hAnsi="Times New Roman" w:cs="Times New Roman"/>
        </w:rPr>
        <w:t>4</w:t>
      </w:r>
      <w:r>
        <w:rPr>
          <w:rFonts w:ascii="Times New Roman" w:eastAsia="標楷體" w:hAnsi="Times New Roman" w:cs="Times New Roman"/>
        </w:rPr>
        <w:t>種類型。至於</w:t>
      </w:r>
      <w:r>
        <w:rPr>
          <w:rFonts w:ascii="標楷體" w:eastAsia="標楷體" w:hAnsi="標楷體" w:cs="Times New Roman"/>
        </w:rPr>
        <w:t>，</w:t>
      </w:r>
      <w:del w:id="1133" w:author="瑋婷 徐" w:date="2024-11-22T09:39:00Z" w16du:dateUtc="2024-11-22T01:39:00Z">
        <w:r w:rsidDel="00A17B6E">
          <w:rPr>
            <w:rFonts w:ascii="Times New Roman" w:eastAsia="標楷體" w:hAnsi="Times New Roman" w:cs="Times New Roman"/>
          </w:rPr>
          <w:delText>同一旅次同一樣區之調查未在</w:delText>
        </w:r>
        <w:r w:rsidDel="00A17B6E">
          <w:rPr>
            <w:rFonts w:ascii="Times New Roman" w:eastAsia="標楷體" w:hAnsi="Times New Roman" w:cs="Times New Roman"/>
          </w:rPr>
          <w:delText>7</w:delText>
        </w:r>
        <w:r w:rsidDel="00A17B6E">
          <w:rPr>
            <w:rFonts w:ascii="Times New Roman" w:eastAsia="標楷體" w:hAnsi="Times New Roman" w:cs="Times New Roman"/>
          </w:rPr>
          <w:delText>日內完成</w:delText>
        </w:r>
      </w:del>
      <w:ins w:id="1134" w:author="瑋婷 徐" w:date="2024-11-22T09:39:00Z" w16du:dateUtc="2024-11-22T01:39:00Z">
        <w:r w:rsidR="00A17B6E">
          <w:rPr>
            <w:rFonts w:ascii="Times New Roman" w:eastAsia="標楷體" w:hAnsi="Times New Roman" w:cs="Times New Roman"/>
          </w:rPr>
          <w:t>調查月份未在</w:t>
        </w:r>
        <w:r w:rsidR="00A17B6E">
          <w:rPr>
            <w:rFonts w:ascii="Times New Roman" w:eastAsia="標楷體" w:hAnsi="Times New Roman" w:cs="Times New Roman"/>
          </w:rPr>
          <w:t xml:space="preserve">3 - </w:t>
        </w:r>
        <w:proofErr w:type="gramStart"/>
        <w:r w:rsidR="00A17B6E">
          <w:rPr>
            <w:rFonts w:ascii="Times New Roman" w:eastAsia="標楷體" w:hAnsi="Times New Roman" w:cs="Times New Roman"/>
          </w:rPr>
          <w:t>6</w:t>
        </w:r>
        <w:r w:rsidR="00A17B6E">
          <w:rPr>
            <w:rFonts w:ascii="Times New Roman" w:eastAsia="標楷體" w:hAnsi="Times New Roman" w:cs="Times New Roman"/>
          </w:rPr>
          <w:t>月間</w:t>
        </w:r>
      </w:ins>
      <w:r>
        <w:rPr>
          <w:rFonts w:ascii="Times New Roman" w:eastAsia="標楷體" w:hAnsi="Times New Roman" w:cs="Times New Roman"/>
        </w:rPr>
        <w:t>的狀況</w:t>
      </w:r>
      <w:proofErr w:type="gramEnd"/>
      <w:r>
        <w:rPr>
          <w:rFonts w:ascii="標楷體" w:eastAsia="標楷體" w:hAnsi="標楷體" w:cs="Times New Roman"/>
        </w:rPr>
        <w:t>，</w:t>
      </w:r>
      <w:r>
        <w:rPr>
          <w:rFonts w:ascii="Times New Roman" w:eastAsia="標楷體" w:hAnsi="Times New Roman" w:cs="Times New Roman"/>
        </w:rPr>
        <w:t>今年則無</w:t>
      </w:r>
      <w:r>
        <w:rPr>
          <w:rFonts w:ascii="標楷體" w:eastAsia="標楷體" w:hAnsi="標楷體" w:cs="Times New Roman"/>
        </w:rPr>
        <w:t>。針對</w:t>
      </w:r>
      <w:r>
        <w:rPr>
          <w:rFonts w:ascii="Times New Roman" w:eastAsia="標楷體" w:hAnsi="Times New Roman" w:cs="Times New Roman"/>
        </w:rPr>
        <w:t>資料未符合標準的情況，檢核後也回覆予各</w:t>
      </w:r>
      <w:r w:rsidR="00927139">
        <w:rPr>
          <w:rFonts w:ascii="Times New Roman" w:eastAsia="標楷體" w:hAnsi="Times New Roman" w:cs="Times New Roman"/>
        </w:rPr>
        <w:t>分署承辦</w:t>
      </w:r>
      <w:r w:rsidR="00927139">
        <w:rPr>
          <w:rFonts w:ascii="標楷體" w:eastAsia="標楷體" w:hAnsi="標楷體" w:cs="Times New Roman" w:hint="eastAsia"/>
        </w:rPr>
        <w:t>，</w:t>
      </w:r>
      <w:r w:rsidR="00927139">
        <w:rPr>
          <w:rFonts w:ascii="Times New Roman" w:eastAsia="標楷體" w:hAnsi="Times New Roman" w:cs="Times New Roman"/>
        </w:rPr>
        <w:t>請其</w:t>
      </w:r>
      <w:r>
        <w:rPr>
          <w:rFonts w:ascii="Times New Roman" w:eastAsia="標楷體" w:hAnsi="Times New Roman" w:cs="Times New Roman"/>
        </w:rPr>
        <w:t>通知現場人員改善</w:t>
      </w:r>
      <w:r>
        <w:rPr>
          <w:rFonts w:ascii="標楷體" w:eastAsia="標楷體" w:hAnsi="標楷體" w:cs="Times New Roman"/>
        </w:rPr>
        <w:t>；</w:t>
      </w:r>
      <w:proofErr w:type="gramStart"/>
      <w:r>
        <w:rPr>
          <w:rFonts w:ascii="標楷體" w:eastAsia="標楷體" w:hAnsi="標楷體" w:cs="Times New Roman"/>
        </w:rPr>
        <w:t>此外，</w:t>
      </w:r>
      <w:proofErr w:type="gramEnd"/>
      <w:r>
        <w:rPr>
          <w:rFonts w:ascii="標楷體" w:eastAsia="標楷體" w:hAnsi="標楷體" w:cs="Times New Roman"/>
        </w:rPr>
        <w:t>本團隊也在訓練課程對</w:t>
      </w:r>
      <w:r>
        <w:rPr>
          <w:rFonts w:ascii="Times New Roman" w:eastAsia="標楷體" w:hAnsi="Times New Roman" w:cs="Times New Roman"/>
        </w:rPr>
        <w:t>現場人員加強宣導和說明其必要性，希望</w:t>
      </w:r>
      <w:r>
        <w:rPr>
          <w:rFonts w:ascii="Times New Roman" w:eastAsia="標楷體" w:hAnsi="Times New Roman" w:cs="Times New Roman"/>
        </w:rPr>
        <w:t>202</w:t>
      </w:r>
      <w:del w:id="1135" w:author="瑋婷 徐" w:date="2024-11-22T09:40:00Z" w16du:dateUtc="2024-11-22T01:40:00Z">
        <w:r w:rsidDel="00A17B6E">
          <w:rPr>
            <w:rFonts w:ascii="Times New Roman" w:eastAsia="標楷體" w:hAnsi="Times New Roman" w:cs="Times New Roman" w:hint="eastAsia"/>
          </w:rPr>
          <w:delText>4</w:delText>
        </w:r>
      </w:del>
      <w:ins w:id="1136" w:author="瑋婷 徐" w:date="2024-11-22T09:40:00Z" w16du:dateUtc="2024-11-22T01:40:00Z">
        <w:r w:rsidR="00CF5CA5">
          <w:rPr>
            <w:rFonts w:ascii="Times New Roman" w:eastAsia="標楷體" w:hAnsi="Times New Roman" w:cs="Times New Roman" w:hint="eastAsia"/>
          </w:rPr>
          <w:t>5</w:t>
        </w:r>
      </w:ins>
      <w:r>
        <w:rPr>
          <w:rFonts w:ascii="Times New Roman" w:eastAsia="標楷體" w:hAnsi="Times New Roman" w:cs="Times New Roman"/>
        </w:rPr>
        <w:t>年可以再降低資料未符合標準的比例，以提升資料的正確率</w:t>
      </w:r>
      <w:r w:rsidR="00927139">
        <w:rPr>
          <w:rFonts w:ascii="Times New Roman" w:eastAsia="標楷體" w:hAnsi="Times New Roman" w:cs="Times New Roman"/>
        </w:rPr>
        <w:t>和執行的效率</w:t>
      </w:r>
      <w:r>
        <w:rPr>
          <w:rFonts w:ascii="Times New Roman" w:eastAsia="標楷體" w:hAnsi="Times New Roman" w:cs="Times New Roman"/>
        </w:rPr>
        <w:t>。</w:t>
      </w:r>
    </w:p>
    <w:p w14:paraId="614A7566" w14:textId="77777777" w:rsidR="00D93FCC" w:rsidRDefault="00D93FCC">
      <w:pPr>
        <w:spacing w:line="360" w:lineRule="auto"/>
        <w:jc w:val="both"/>
        <w:rPr>
          <w:rFonts w:ascii="Times New Roman" w:eastAsia="標楷體" w:hAnsi="Times New Roman" w:cs="Times New Roman"/>
          <w:b/>
        </w:rPr>
      </w:pPr>
    </w:p>
    <w:p w14:paraId="0086A638" w14:textId="6C5807FB" w:rsidR="00D93FCC" w:rsidRDefault="002435EC">
      <w:pPr>
        <w:spacing w:line="360" w:lineRule="auto"/>
        <w:jc w:val="both"/>
        <w:outlineLvl w:val="2"/>
        <w:rPr>
          <w:rFonts w:ascii="Times New Roman" w:eastAsia="標楷體" w:hAnsi="Times New Roman" w:cs="Times New Roman"/>
          <w:b/>
          <w:sz w:val="28"/>
        </w:rPr>
      </w:pPr>
      <w:bookmarkStart w:id="1137" w:name="_Toc121845048"/>
      <w:bookmarkStart w:id="1138" w:name="_Toc187050783"/>
      <w:r>
        <w:rPr>
          <w:rFonts w:ascii="Times New Roman" w:eastAsia="標楷體" w:hAnsi="Times New Roman" w:cs="Times New Roman"/>
          <w:b/>
          <w:sz w:val="28"/>
        </w:rPr>
        <w:t>(</w:t>
      </w:r>
      <w:del w:id="1139" w:author="瑋婷 徐" w:date="2024-11-22T09:57:00Z" w16du:dateUtc="2024-11-22T01:57:00Z">
        <w:r w:rsidDel="0003537D">
          <w:rPr>
            <w:rFonts w:ascii="Times New Roman" w:eastAsia="標楷體" w:hAnsi="Times New Roman" w:cs="Times New Roman"/>
            <w:b/>
            <w:sz w:val="28"/>
          </w:rPr>
          <w:delText>二</w:delText>
        </w:r>
      </w:del>
      <w:ins w:id="1140" w:author="瑋婷 徐" w:date="2024-11-22T09:57:00Z" w16du:dateUtc="2024-11-22T01:57:00Z">
        <w:r w:rsidR="0003537D">
          <w:rPr>
            <w:rFonts w:ascii="Times New Roman" w:eastAsia="標楷體" w:hAnsi="Times New Roman" w:cs="Times New Roman" w:hint="eastAsia"/>
            <w:b/>
            <w:sz w:val="28"/>
          </w:rPr>
          <w:t>三</w:t>
        </w:r>
      </w:ins>
      <w:r>
        <w:rPr>
          <w:rFonts w:ascii="Times New Roman" w:eastAsia="標楷體" w:hAnsi="Times New Roman" w:cs="Times New Roman"/>
          <w:b/>
          <w:sz w:val="28"/>
        </w:rPr>
        <w:t xml:space="preserve">) </w:t>
      </w:r>
      <w:r>
        <w:rPr>
          <w:rFonts w:ascii="Times New Roman" w:eastAsia="標楷體" w:hAnsi="Times New Roman" w:cs="Times New Roman"/>
          <w:b/>
          <w:sz w:val="28"/>
        </w:rPr>
        <w:t>猴群空間</w:t>
      </w:r>
      <w:proofErr w:type="gramStart"/>
      <w:r>
        <w:rPr>
          <w:rFonts w:ascii="Times New Roman" w:eastAsia="標楷體" w:hAnsi="Times New Roman" w:cs="Times New Roman"/>
          <w:b/>
          <w:sz w:val="28"/>
        </w:rPr>
        <w:t>分布與棲地利</w:t>
      </w:r>
      <w:proofErr w:type="gramEnd"/>
      <w:r>
        <w:rPr>
          <w:rFonts w:ascii="Times New Roman" w:eastAsia="標楷體" w:hAnsi="Times New Roman" w:cs="Times New Roman"/>
          <w:b/>
          <w:sz w:val="28"/>
        </w:rPr>
        <w:t>用</w:t>
      </w:r>
      <w:bookmarkEnd w:id="1137"/>
      <w:bookmarkEnd w:id="1138"/>
    </w:p>
    <w:p w14:paraId="48A375DB" w14:textId="1C0F0972"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1141" w:author="瑋婷 徐" w:date="2024-11-22T09:40:00Z" w16du:dateUtc="2024-11-22T01:40:00Z">
        <w:r w:rsidDel="00CF5CA5">
          <w:rPr>
            <w:rFonts w:ascii="Times New Roman" w:eastAsia="標楷體" w:hAnsi="Times New Roman" w:cs="Times New Roman" w:hint="eastAsia"/>
          </w:rPr>
          <w:delText>3</w:delText>
        </w:r>
      </w:del>
      <w:ins w:id="1142" w:author="瑋婷 徐" w:date="2024-11-22T09:40:00Z" w16du:dateUtc="2024-11-22T01:40:00Z">
        <w:r w:rsidR="00CF5CA5">
          <w:rPr>
            <w:rFonts w:ascii="Times New Roman" w:eastAsia="標楷體" w:hAnsi="Times New Roman" w:cs="Times New Roman" w:hint="eastAsia"/>
          </w:rPr>
          <w:t>4</w:t>
        </w:r>
      </w:ins>
      <w:r>
        <w:rPr>
          <w:rFonts w:ascii="Times New Roman" w:eastAsia="標楷體" w:hAnsi="Times New Roman" w:cs="Times New Roman"/>
        </w:rPr>
        <w:t>年總共進行</w:t>
      </w:r>
      <w:r>
        <w:rPr>
          <w:rFonts w:ascii="Times New Roman" w:eastAsia="標楷體" w:hAnsi="Times New Roman" w:cs="Times New Roman"/>
        </w:rPr>
        <w:t>2</w:t>
      </w:r>
      <w:r>
        <w:rPr>
          <w:rFonts w:ascii="Times New Roman" w:eastAsia="標楷體" w:hAnsi="Times New Roman" w:cs="Times New Roman"/>
        </w:rPr>
        <w:t>次獼猴調查，剔除未符合標準的資料後，</w:t>
      </w:r>
      <w:r w:rsidR="00D12DD3">
        <w:rPr>
          <w:rFonts w:ascii="Times New Roman" w:eastAsia="標楷體" w:hAnsi="Times New Roman" w:cs="Times New Roman"/>
        </w:rPr>
        <w:t>每次</w:t>
      </w:r>
      <w:r>
        <w:rPr>
          <w:rFonts w:ascii="Times New Roman" w:eastAsia="標楷體" w:hAnsi="Times New Roman" w:cs="Times New Roman"/>
        </w:rPr>
        <w:t>調查樣點數平均為</w:t>
      </w:r>
      <w:r>
        <w:rPr>
          <w:rFonts w:ascii="Times New Roman" w:eastAsia="標楷體" w:hAnsi="Times New Roman" w:cs="Times New Roman"/>
        </w:rPr>
        <w:t>2,3</w:t>
      </w:r>
      <w:del w:id="1143" w:author="瑋婷 徐" w:date="2024-11-22T09:41:00Z" w16du:dateUtc="2024-11-22T01:41:00Z">
        <w:r w:rsidDel="00CF5CA5">
          <w:rPr>
            <w:rFonts w:ascii="Times New Roman" w:eastAsia="標楷體" w:hAnsi="Times New Roman" w:cs="Times New Roman" w:hint="eastAsia"/>
          </w:rPr>
          <w:delText>00</w:delText>
        </w:r>
      </w:del>
      <w:ins w:id="1144" w:author="瑋婷 徐" w:date="2024-11-22T09:41:00Z" w16du:dateUtc="2024-11-22T01:41:00Z">
        <w:r w:rsidR="00CF5CA5">
          <w:rPr>
            <w:rFonts w:ascii="Times New Roman" w:eastAsia="標楷體" w:hAnsi="Times New Roman" w:cs="Times New Roman" w:hint="eastAsia"/>
          </w:rPr>
          <w:t>4</w:t>
        </w:r>
      </w:ins>
      <w:ins w:id="1145" w:author="瑋婷 徐" w:date="2024-12-23T16:28:00Z" w16du:dateUtc="2024-12-23T08:28:00Z">
        <w:r w:rsidR="00AA6761">
          <w:rPr>
            <w:rFonts w:ascii="Times New Roman" w:eastAsia="標楷體" w:hAnsi="Times New Roman" w:cs="Times New Roman" w:hint="eastAsia"/>
          </w:rPr>
          <w:t>7</w:t>
        </w:r>
      </w:ins>
      <w:ins w:id="1146" w:author="瑋婷 徐" w:date="2024-11-22T09:41:00Z" w16du:dateUtc="2024-11-22T01:41:00Z">
        <w:r w:rsidR="00CF5CA5">
          <w:rPr>
            <w:rFonts w:ascii="Times New Roman" w:eastAsia="標楷體" w:hAnsi="Times New Roman" w:cs="Times New Roman" w:hint="eastAsia"/>
          </w:rPr>
          <w:t>.5</w:t>
        </w:r>
      </w:ins>
      <w:r>
        <w:rPr>
          <w:rFonts w:ascii="Times New Roman" w:eastAsia="標楷體" w:hAnsi="Times New Roman" w:cs="Times New Roman"/>
        </w:rPr>
        <w:t>個</w:t>
      </w:r>
      <w:r>
        <w:rPr>
          <w:rFonts w:ascii="Times New Roman" w:eastAsia="標楷體" w:hAnsi="Times New Roman" w:cs="Times New Roman"/>
        </w:rPr>
        <w:t>(</w:t>
      </w:r>
      <w:r>
        <w:rPr>
          <w:rFonts w:ascii="Times New Roman" w:eastAsia="標楷體" w:hAnsi="Times New Roman" w:cs="Times New Roman"/>
        </w:rPr>
        <w:t>表</w:t>
      </w:r>
      <w:del w:id="1147" w:author="瑋婷 徐" w:date="2025-01-06T10:51:00Z" w16du:dateUtc="2025-01-06T02:51:00Z">
        <w:r w:rsidDel="0092507A">
          <w:rPr>
            <w:rFonts w:ascii="Times New Roman" w:eastAsia="標楷體" w:hAnsi="Times New Roman" w:cs="Times New Roman"/>
          </w:rPr>
          <w:delText>6</w:delText>
        </w:r>
      </w:del>
      <w:ins w:id="1148" w:author="瑋婷 徐" w:date="2025-01-06T10:51:00Z" w16du:dateUtc="2025-01-06T02:51:00Z">
        <w:r w:rsidR="0092507A">
          <w:rPr>
            <w:rFonts w:ascii="Times New Roman" w:eastAsia="標楷體" w:hAnsi="Times New Roman" w:cs="Times New Roman" w:hint="eastAsia"/>
          </w:rPr>
          <w:t>7</w:t>
        </w:r>
      </w:ins>
      <w:r>
        <w:rPr>
          <w:rFonts w:ascii="Times New Roman" w:eastAsia="標楷體" w:hAnsi="Times New Roman" w:cs="Times New Roman"/>
        </w:rPr>
        <w:t>)</w:t>
      </w:r>
      <w:r>
        <w:rPr>
          <w:rFonts w:ascii="Times New Roman" w:eastAsia="標楷體" w:hAnsi="Times New Roman" w:cs="Times New Roman"/>
        </w:rPr>
        <w:t>。其中，非森林的樣點數平均為</w:t>
      </w:r>
      <w:del w:id="1149" w:author="瑋婷 徐" w:date="2024-11-22T09:41:00Z" w16du:dateUtc="2024-11-22T01:41:00Z">
        <w:r w:rsidDel="00CF5CA5">
          <w:rPr>
            <w:rFonts w:ascii="Times New Roman" w:eastAsia="標楷體" w:hAnsi="Times New Roman" w:cs="Times New Roman" w:hint="eastAsia"/>
          </w:rPr>
          <w:delText>74.5</w:delText>
        </w:r>
      </w:del>
      <w:ins w:id="1150" w:author="瑋婷 徐" w:date="2024-11-22T09:41:00Z" w16du:dateUtc="2024-11-22T01:41:00Z">
        <w:r w:rsidR="00CF5CA5">
          <w:rPr>
            <w:rFonts w:ascii="Times New Roman" w:eastAsia="標楷體" w:hAnsi="Times New Roman" w:cs="Times New Roman" w:hint="eastAsia"/>
          </w:rPr>
          <w:t>81.5</w:t>
        </w:r>
      </w:ins>
      <w:r>
        <w:rPr>
          <w:rFonts w:ascii="Times New Roman" w:eastAsia="標楷體" w:hAnsi="Times New Roman" w:cs="Times New Roman"/>
        </w:rPr>
        <w:t>個；位在海拔</w:t>
      </w:r>
      <w:r>
        <w:rPr>
          <w:rFonts w:ascii="Times New Roman" w:eastAsia="標楷體" w:hAnsi="Times New Roman" w:cs="Times New Roman"/>
        </w:rPr>
        <w:t xml:space="preserve">50 m </w:t>
      </w:r>
      <w:r>
        <w:rPr>
          <w:rFonts w:ascii="Times New Roman" w:eastAsia="標楷體" w:hAnsi="Times New Roman" w:cs="Times New Roman"/>
        </w:rPr>
        <w:t>以下的森林棲地之樣點數平均為</w:t>
      </w:r>
      <w:r>
        <w:rPr>
          <w:rFonts w:ascii="Times New Roman" w:eastAsia="標楷體" w:hAnsi="Times New Roman" w:cs="Times New Roman"/>
        </w:rPr>
        <w:t>1</w:t>
      </w:r>
      <w:del w:id="1151" w:author="瑋婷 徐" w:date="2024-11-22T09:41:00Z" w16du:dateUtc="2024-11-22T01:41:00Z">
        <w:r w:rsidDel="00CF5CA5">
          <w:rPr>
            <w:rFonts w:ascii="Times New Roman" w:eastAsia="標楷體" w:hAnsi="Times New Roman" w:cs="Times New Roman" w:hint="eastAsia"/>
          </w:rPr>
          <w:delText>7</w:delText>
        </w:r>
      </w:del>
      <w:ins w:id="1152" w:author="瑋婷 徐" w:date="2024-11-22T09:41:00Z" w16du:dateUtc="2024-11-22T01:41:00Z">
        <w:r w:rsidR="00CF5CA5">
          <w:rPr>
            <w:rFonts w:ascii="Times New Roman" w:eastAsia="標楷體" w:hAnsi="Times New Roman" w:cs="Times New Roman" w:hint="eastAsia"/>
          </w:rPr>
          <w:t>9</w:t>
        </w:r>
      </w:ins>
      <w:r>
        <w:rPr>
          <w:rFonts w:ascii="Times New Roman" w:eastAsia="標楷體" w:hAnsi="Times New Roman" w:cs="Times New Roman"/>
        </w:rPr>
        <w:t>個；納入後續資料分析之海拔</w:t>
      </w:r>
      <w:r>
        <w:rPr>
          <w:rFonts w:ascii="Times New Roman" w:eastAsia="標楷體" w:hAnsi="Times New Roman" w:cs="Times New Roman"/>
        </w:rPr>
        <w:t xml:space="preserve">50 m </w:t>
      </w:r>
      <w:r>
        <w:rPr>
          <w:rFonts w:ascii="Times New Roman" w:eastAsia="標楷體" w:hAnsi="Times New Roman" w:cs="Times New Roman"/>
        </w:rPr>
        <w:t>以上的森林</w:t>
      </w:r>
      <w:proofErr w:type="gramStart"/>
      <w:r>
        <w:rPr>
          <w:rFonts w:ascii="Times New Roman" w:eastAsia="標楷體" w:hAnsi="Times New Roman" w:cs="Times New Roman"/>
        </w:rPr>
        <w:t>棲地樣點數</w:t>
      </w:r>
      <w:proofErr w:type="gramEnd"/>
      <w:r>
        <w:rPr>
          <w:rFonts w:ascii="Times New Roman" w:eastAsia="標楷體" w:hAnsi="Times New Roman" w:cs="Times New Roman"/>
        </w:rPr>
        <w:t>平均為</w:t>
      </w:r>
      <w:r>
        <w:rPr>
          <w:rFonts w:ascii="Times New Roman" w:eastAsia="標楷體" w:hAnsi="Times New Roman" w:cs="Times New Roman"/>
        </w:rPr>
        <w:t>2,2</w:t>
      </w:r>
      <w:del w:id="1153" w:author="瑋婷 徐" w:date="2024-11-22T09:41:00Z" w16du:dateUtc="2024-11-22T01:41:00Z">
        <w:r w:rsidDel="00CF5CA5">
          <w:rPr>
            <w:rFonts w:ascii="Times New Roman" w:eastAsia="標楷體" w:hAnsi="Times New Roman" w:cs="Times New Roman" w:hint="eastAsia"/>
          </w:rPr>
          <w:delText>09.5</w:delText>
        </w:r>
      </w:del>
      <w:ins w:id="1154" w:author="瑋婷 徐" w:date="2024-12-23T16:29:00Z" w16du:dateUtc="2024-12-23T08:29:00Z">
        <w:r w:rsidR="00AA6761">
          <w:rPr>
            <w:rFonts w:ascii="Times New Roman" w:eastAsia="標楷體" w:hAnsi="Times New Roman" w:cs="Times New Roman" w:hint="eastAsia"/>
          </w:rPr>
          <w:t>49</w:t>
        </w:r>
      </w:ins>
      <w:r>
        <w:rPr>
          <w:rFonts w:ascii="Times New Roman" w:eastAsia="標楷體" w:hAnsi="Times New Roman" w:cs="Times New Roman"/>
        </w:rPr>
        <w:t>個</w:t>
      </w:r>
      <w:r>
        <w:rPr>
          <w:rFonts w:ascii="Times New Roman" w:eastAsia="標楷體" w:hAnsi="Times New Roman" w:cs="Times New Roman"/>
        </w:rPr>
        <w:t>(9</w:t>
      </w:r>
      <w:del w:id="1155" w:author="瑋婷 徐" w:date="2024-11-22T09:42:00Z" w16du:dateUtc="2024-11-22T01:42:00Z">
        <w:r w:rsidDel="00CF5CA5">
          <w:rPr>
            <w:rFonts w:ascii="Times New Roman" w:eastAsia="標楷體" w:hAnsi="Times New Roman" w:cs="Times New Roman" w:hint="eastAsia"/>
          </w:rPr>
          <w:delText>6.07</w:delText>
        </w:r>
      </w:del>
      <w:ins w:id="1156" w:author="瑋婷 徐" w:date="2024-11-22T09:42:00Z" w16du:dateUtc="2024-11-22T01:42:00Z">
        <w:r w:rsidR="00CF5CA5">
          <w:rPr>
            <w:rFonts w:ascii="Times New Roman" w:eastAsia="標楷體" w:hAnsi="Times New Roman" w:cs="Times New Roman" w:hint="eastAsia"/>
          </w:rPr>
          <w:t>5.8</w:t>
        </w:r>
      </w:ins>
      <w:ins w:id="1157" w:author="瑋婷 徐" w:date="2024-12-23T16:29:00Z" w16du:dateUtc="2024-12-23T08:29:00Z">
        <w:r w:rsidR="00AA6761">
          <w:rPr>
            <w:rFonts w:ascii="Times New Roman" w:eastAsia="標楷體" w:hAnsi="Times New Roman" w:cs="Times New Roman" w:hint="eastAsia"/>
          </w:rPr>
          <w:t>0</w:t>
        </w:r>
      </w:ins>
      <w:r>
        <w:rPr>
          <w:rFonts w:ascii="Times New Roman" w:eastAsia="標楷體" w:hAnsi="Times New Roman" w:cs="Times New Roman"/>
        </w:rPr>
        <w:t>%)</w:t>
      </w:r>
      <w:r>
        <w:rPr>
          <w:rFonts w:ascii="Times New Roman" w:eastAsia="標楷體" w:hAnsi="Times New Roman" w:cs="Times New Roman"/>
        </w:rPr>
        <w:t>，</w:t>
      </w:r>
      <w:proofErr w:type="gramStart"/>
      <w:r>
        <w:rPr>
          <w:rFonts w:ascii="Times New Roman" w:eastAsia="標楷體" w:hAnsi="Times New Roman" w:cs="Times New Roman"/>
        </w:rPr>
        <w:t>樣點之</w:t>
      </w:r>
      <w:proofErr w:type="gramEnd"/>
      <w:r>
        <w:rPr>
          <w:rFonts w:ascii="Times New Roman" w:eastAsia="標楷體" w:hAnsi="Times New Roman" w:cs="Times New Roman"/>
        </w:rPr>
        <w:t>分布位置如圖</w:t>
      </w:r>
      <w:r>
        <w:rPr>
          <w:rFonts w:ascii="Times New Roman" w:eastAsia="標楷體" w:hAnsi="Times New Roman" w:cs="Times New Roman"/>
        </w:rPr>
        <w:t>3</w:t>
      </w:r>
      <w:r>
        <w:rPr>
          <w:rFonts w:ascii="Times New Roman" w:eastAsia="標楷體" w:hAnsi="Times New Roman" w:cs="Times New Roman"/>
        </w:rPr>
        <w:t>。在</w:t>
      </w:r>
      <w:r>
        <w:rPr>
          <w:rFonts w:ascii="Times New Roman" w:eastAsia="標楷體" w:hAnsi="Times New Roman" w:cs="Times New Roman"/>
        </w:rPr>
        <w:t>4</w:t>
      </w:r>
      <w:r>
        <w:rPr>
          <w:rFonts w:ascii="Times New Roman" w:eastAsia="標楷體" w:hAnsi="Times New Roman" w:cs="Times New Roman"/>
        </w:rPr>
        <w:t>種森林類型中，</w:t>
      </w:r>
      <w:proofErr w:type="gramStart"/>
      <w:r>
        <w:rPr>
          <w:rFonts w:ascii="Times New Roman" w:eastAsia="標楷體" w:hAnsi="Times New Roman" w:cs="Times New Roman"/>
        </w:rPr>
        <w:t>於闊葉</w:t>
      </w:r>
      <w:proofErr w:type="gramEnd"/>
      <w:r>
        <w:rPr>
          <w:rFonts w:ascii="Times New Roman" w:eastAsia="標楷體" w:hAnsi="Times New Roman" w:cs="Times New Roman"/>
        </w:rPr>
        <w:t>林的調查樣點數平均為</w:t>
      </w:r>
      <w:r>
        <w:rPr>
          <w:rFonts w:ascii="Times New Roman" w:eastAsia="標楷體" w:hAnsi="Times New Roman" w:cs="Times New Roman"/>
        </w:rPr>
        <w:t>1,5</w:t>
      </w:r>
      <w:del w:id="1158" w:author="瑋婷 徐" w:date="2024-11-22T09:42:00Z" w16du:dateUtc="2024-11-22T01:42:00Z">
        <w:r w:rsidDel="00CF5CA5">
          <w:rPr>
            <w:rFonts w:ascii="Times New Roman" w:eastAsia="標楷體" w:hAnsi="Times New Roman" w:cs="Times New Roman" w:hint="eastAsia"/>
          </w:rPr>
          <w:delText>14</w:delText>
        </w:r>
      </w:del>
      <w:ins w:id="1159" w:author="瑋婷 徐" w:date="2024-11-22T09:42:00Z" w16du:dateUtc="2024-11-22T01:42:00Z">
        <w:r w:rsidR="00CF5CA5">
          <w:rPr>
            <w:rFonts w:ascii="Times New Roman" w:eastAsia="標楷體" w:hAnsi="Times New Roman" w:cs="Times New Roman" w:hint="eastAsia"/>
          </w:rPr>
          <w:t>4</w:t>
        </w:r>
      </w:ins>
      <w:ins w:id="1160" w:author="瑋婷 徐" w:date="2024-12-23T16:29:00Z" w16du:dateUtc="2024-12-23T08:29:00Z">
        <w:r w:rsidR="00AA6761">
          <w:rPr>
            <w:rFonts w:ascii="Times New Roman" w:eastAsia="標楷體" w:hAnsi="Times New Roman" w:cs="Times New Roman" w:hint="eastAsia"/>
          </w:rPr>
          <w:t>1</w:t>
        </w:r>
      </w:ins>
      <w:r>
        <w:rPr>
          <w:rFonts w:ascii="Times New Roman" w:eastAsia="標楷體" w:hAnsi="Times New Roman" w:cs="Times New Roman"/>
        </w:rPr>
        <w:t>個</w:t>
      </w:r>
      <w:r>
        <w:rPr>
          <w:rFonts w:ascii="Times New Roman" w:eastAsia="標楷體" w:hAnsi="Times New Roman" w:cs="Times New Roman"/>
        </w:rPr>
        <w:t xml:space="preserve"> (68.5</w:t>
      </w:r>
      <w:del w:id="1161" w:author="瑋婷 徐" w:date="2024-11-22T09:44:00Z" w16du:dateUtc="2024-11-22T01:44:00Z">
        <w:r w:rsidDel="00CF5CA5">
          <w:rPr>
            <w:rFonts w:ascii="Times New Roman" w:eastAsia="標楷體" w:hAnsi="Times New Roman" w:cs="Times New Roman" w:hint="eastAsia"/>
          </w:rPr>
          <w:delText>2</w:delText>
        </w:r>
      </w:del>
      <w:ins w:id="1162" w:author="瑋婷 徐" w:date="2024-12-23T16:29:00Z" w16du:dateUtc="2024-12-23T08:29:00Z">
        <w:r w:rsidR="00AA6761">
          <w:rPr>
            <w:rFonts w:ascii="Times New Roman" w:eastAsia="標楷體" w:hAnsi="Times New Roman" w:cs="Times New Roman" w:hint="eastAsia"/>
          </w:rPr>
          <w:t>2</w:t>
        </w:r>
      </w:ins>
      <w:r>
        <w:rPr>
          <w:rFonts w:ascii="Times New Roman" w:eastAsia="標楷體" w:hAnsi="Times New Roman" w:cs="Times New Roman"/>
        </w:rPr>
        <w:t>%)</w:t>
      </w:r>
      <w:r>
        <w:rPr>
          <w:rFonts w:ascii="Times New Roman" w:eastAsia="標楷體" w:hAnsi="Times New Roman" w:cs="Times New Roman"/>
        </w:rPr>
        <w:t>，是調查時主要的棲地類型。其次依序為混淆林、針葉林及竹林</w:t>
      </w:r>
      <w:r>
        <w:rPr>
          <w:rFonts w:ascii="Times New Roman" w:eastAsia="標楷體" w:hAnsi="Times New Roman" w:cs="Times New Roman"/>
        </w:rPr>
        <w:t xml:space="preserve"> (</w:t>
      </w:r>
      <w:r>
        <w:rPr>
          <w:rFonts w:ascii="Times New Roman" w:eastAsia="標楷體" w:hAnsi="Times New Roman" w:cs="Times New Roman"/>
        </w:rPr>
        <w:t>表</w:t>
      </w:r>
      <w:del w:id="1163" w:author="瑋婷 徐" w:date="2025-01-06T10:51:00Z" w16du:dateUtc="2025-01-06T02:51:00Z">
        <w:r w:rsidDel="0092507A">
          <w:rPr>
            <w:rFonts w:ascii="Times New Roman" w:eastAsia="標楷體" w:hAnsi="Times New Roman" w:cs="Times New Roman"/>
          </w:rPr>
          <w:delText>6</w:delText>
        </w:r>
      </w:del>
      <w:ins w:id="1164" w:author="瑋婷 徐" w:date="2025-01-06T10:51:00Z" w16du:dateUtc="2025-01-06T02:51:00Z">
        <w:r w:rsidR="0092507A">
          <w:rPr>
            <w:rFonts w:ascii="Times New Roman" w:eastAsia="標楷體" w:hAnsi="Times New Roman" w:cs="Times New Roman" w:hint="eastAsia"/>
          </w:rPr>
          <w:t>7</w:t>
        </w:r>
      </w:ins>
      <w:r>
        <w:rPr>
          <w:rFonts w:ascii="Times New Roman" w:eastAsia="標楷體" w:hAnsi="Times New Roman" w:cs="Times New Roman"/>
        </w:rPr>
        <w:t>)</w:t>
      </w:r>
      <w:r>
        <w:rPr>
          <w:rFonts w:ascii="Times New Roman" w:eastAsia="標楷體" w:hAnsi="Times New Roman" w:cs="Times New Roman"/>
        </w:rPr>
        <w:t>。至於本計畫各</w:t>
      </w:r>
      <w:proofErr w:type="gramStart"/>
      <w:r>
        <w:rPr>
          <w:rFonts w:ascii="Times New Roman" w:eastAsia="標楷體" w:hAnsi="Times New Roman" w:cs="Times New Roman"/>
        </w:rPr>
        <w:t>林型調查樣點</w:t>
      </w:r>
      <w:proofErr w:type="gramEnd"/>
      <w:r>
        <w:rPr>
          <w:rFonts w:ascii="Times New Roman" w:eastAsia="標楷體" w:hAnsi="Times New Roman" w:cs="Times New Roman"/>
        </w:rPr>
        <w:t>所</w:t>
      </w:r>
      <w:r>
        <w:rPr>
          <w:rFonts w:ascii="Times New Roman" w:eastAsia="標楷體" w:hAnsi="Times New Roman" w:cs="Times New Roman"/>
        </w:rPr>
        <w:lastRenderedPageBreak/>
        <w:t>衍生的有效調查面積</w:t>
      </w:r>
      <w:r>
        <w:rPr>
          <w:rFonts w:ascii="Times New Roman" w:eastAsia="標楷體" w:hAnsi="Times New Roman" w:cs="Times New Roman"/>
        </w:rPr>
        <w:t>(</w:t>
      </w:r>
      <w:r>
        <w:rPr>
          <w:rFonts w:ascii="Times New Roman" w:eastAsia="標楷體" w:hAnsi="Times New Roman" w:cs="Times New Roman"/>
        </w:rPr>
        <w:t>每一樣點之有效調查面積為半徑</w:t>
      </w:r>
      <w:r>
        <w:rPr>
          <w:rFonts w:ascii="Times New Roman" w:eastAsia="標楷體" w:hAnsi="Times New Roman" w:cs="Times New Roman"/>
        </w:rPr>
        <w:t>100 m</w:t>
      </w:r>
      <w:r>
        <w:rPr>
          <w:rFonts w:ascii="Times New Roman" w:eastAsia="標楷體" w:hAnsi="Times New Roman" w:cs="Times New Roman"/>
        </w:rPr>
        <w:t>的圓形面積</w:t>
      </w:r>
      <w:proofErr w:type="gramStart"/>
      <w:r>
        <w:rPr>
          <w:rFonts w:ascii="Times New Roman" w:eastAsia="標楷體" w:hAnsi="Times New Roman" w:cs="Times New Roman"/>
        </w:rPr>
        <w:t>—</w:t>
      </w:r>
      <w:proofErr w:type="gramEnd"/>
      <w:r>
        <w:rPr>
          <w:rFonts w:ascii="Times New Roman" w:eastAsia="標楷體" w:hAnsi="Times New Roman" w:cs="Times New Roman"/>
        </w:rPr>
        <w:t>3.14ha)</w:t>
      </w:r>
      <w:r w:rsidRPr="009D77B3">
        <w:rPr>
          <w:rFonts w:ascii="Times New Roman" w:eastAsia="標楷體" w:hAnsi="Times New Roman" w:cs="Times New Roman"/>
        </w:rPr>
        <w:t>，</w:t>
      </w:r>
      <w:r w:rsidRPr="00CF5CA5">
        <w:rPr>
          <w:rFonts w:ascii="Times New Roman" w:eastAsia="標楷體" w:hAnsi="Times New Roman" w:cs="Times New Roman" w:hint="eastAsia"/>
          <w:color w:val="4472C4" w:themeColor="accent5"/>
          <w:rPrChange w:id="1165" w:author="瑋婷 徐" w:date="2024-11-22T09:45:00Z" w16du:dateUtc="2024-11-22T01:45:00Z">
            <w:rPr>
              <w:rFonts w:ascii="Times New Roman" w:eastAsia="標楷體" w:hAnsi="Times New Roman" w:cs="Times New Roman" w:hint="eastAsia"/>
            </w:rPr>
          </w:rPrChange>
        </w:rPr>
        <w:t>每次調查平均</w:t>
      </w:r>
      <w:proofErr w:type="gramStart"/>
      <w:r w:rsidRPr="00CF5CA5">
        <w:rPr>
          <w:rFonts w:ascii="Times New Roman" w:eastAsia="標楷體" w:hAnsi="Times New Roman" w:cs="Times New Roman" w:hint="eastAsia"/>
          <w:color w:val="4472C4" w:themeColor="accent5"/>
          <w:rPrChange w:id="1166" w:author="瑋婷 徐" w:date="2024-11-22T09:45:00Z" w16du:dateUtc="2024-11-22T01:45:00Z">
            <w:rPr>
              <w:rFonts w:ascii="Times New Roman" w:eastAsia="標楷體" w:hAnsi="Times New Roman" w:cs="Times New Roman" w:hint="eastAsia"/>
            </w:rPr>
          </w:rPrChange>
        </w:rPr>
        <w:t>分別為闊葉</w:t>
      </w:r>
      <w:proofErr w:type="gramEnd"/>
      <w:r w:rsidRPr="00CF5CA5">
        <w:rPr>
          <w:rFonts w:ascii="Times New Roman" w:eastAsia="標楷體" w:hAnsi="Times New Roman" w:cs="Times New Roman" w:hint="eastAsia"/>
          <w:color w:val="4472C4" w:themeColor="accent5"/>
          <w:rPrChange w:id="1167" w:author="瑋婷 徐" w:date="2024-11-22T09:45:00Z" w16du:dateUtc="2024-11-22T01:45:00Z">
            <w:rPr>
              <w:rFonts w:ascii="Times New Roman" w:eastAsia="標楷體" w:hAnsi="Times New Roman" w:cs="Times New Roman" w:hint="eastAsia"/>
            </w:rPr>
          </w:rPrChange>
        </w:rPr>
        <w:t>林</w:t>
      </w:r>
      <w:r w:rsidRPr="00CF5CA5">
        <w:rPr>
          <w:rFonts w:ascii="Times New Roman" w:eastAsia="標楷體" w:hAnsi="Times New Roman" w:cs="Times New Roman"/>
          <w:color w:val="4472C4" w:themeColor="accent5"/>
          <w:rPrChange w:id="1168" w:author="瑋婷 徐" w:date="2024-11-22T09:45:00Z" w16du:dateUtc="2024-11-22T01:45:00Z">
            <w:rPr>
              <w:rFonts w:ascii="Times New Roman" w:eastAsia="標楷體" w:hAnsi="Times New Roman" w:cs="Times New Roman"/>
            </w:rPr>
          </w:rPrChange>
        </w:rPr>
        <w:t>47.56 km</w:t>
      </w:r>
      <w:r w:rsidRPr="00CF5CA5">
        <w:rPr>
          <w:rFonts w:ascii="Times New Roman" w:eastAsia="標楷體" w:hAnsi="Times New Roman" w:cs="Times New Roman"/>
          <w:color w:val="4472C4" w:themeColor="accent5"/>
          <w:vertAlign w:val="superscript"/>
          <w:rPrChange w:id="1169"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1170" w:author="瑋婷 徐" w:date="2024-11-22T09:45:00Z" w16du:dateUtc="2024-11-22T01:45:00Z">
            <w:rPr>
              <w:rFonts w:ascii="Times New Roman" w:eastAsia="標楷體" w:hAnsi="Times New Roman" w:cs="Times New Roman" w:hint="eastAsia"/>
            </w:rPr>
          </w:rPrChange>
        </w:rPr>
        <w:t>、混淆林</w:t>
      </w:r>
      <w:r w:rsidRPr="00CF5CA5">
        <w:rPr>
          <w:rFonts w:ascii="Times New Roman" w:eastAsia="標楷體" w:hAnsi="Times New Roman" w:cs="Times New Roman"/>
          <w:color w:val="4472C4" w:themeColor="accent5"/>
          <w:rPrChange w:id="1171" w:author="瑋婷 徐" w:date="2024-11-22T09:45:00Z" w16du:dateUtc="2024-11-22T01:45:00Z">
            <w:rPr>
              <w:rFonts w:ascii="Times New Roman" w:eastAsia="標楷體" w:hAnsi="Times New Roman" w:cs="Times New Roman"/>
            </w:rPr>
          </w:rPrChange>
        </w:rPr>
        <w:t>9.08 km</w:t>
      </w:r>
      <w:r w:rsidRPr="00CF5CA5">
        <w:rPr>
          <w:rFonts w:ascii="Times New Roman" w:eastAsia="標楷體" w:hAnsi="Times New Roman" w:cs="Times New Roman"/>
          <w:color w:val="4472C4" w:themeColor="accent5"/>
          <w:vertAlign w:val="superscript"/>
          <w:rPrChange w:id="1172"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1173" w:author="瑋婷 徐" w:date="2024-11-22T09:45:00Z" w16du:dateUtc="2024-11-22T01:45:00Z">
            <w:rPr>
              <w:rFonts w:ascii="Times New Roman" w:eastAsia="標楷體" w:hAnsi="Times New Roman" w:cs="Times New Roman" w:hint="eastAsia"/>
            </w:rPr>
          </w:rPrChange>
        </w:rPr>
        <w:t>、針葉林</w:t>
      </w:r>
      <w:r w:rsidRPr="00CF5CA5">
        <w:rPr>
          <w:rFonts w:ascii="Times New Roman" w:eastAsia="標楷體" w:hAnsi="Times New Roman" w:cs="Times New Roman"/>
          <w:color w:val="4472C4" w:themeColor="accent5"/>
          <w:rPrChange w:id="1174" w:author="瑋婷 徐" w:date="2024-11-22T09:45:00Z" w16du:dateUtc="2024-11-22T01:45:00Z">
            <w:rPr>
              <w:rFonts w:ascii="Times New Roman" w:eastAsia="標楷體" w:hAnsi="Times New Roman" w:cs="Times New Roman"/>
            </w:rPr>
          </w:rPrChange>
        </w:rPr>
        <w:t>7.45 km</w:t>
      </w:r>
      <w:r w:rsidRPr="00CF5CA5">
        <w:rPr>
          <w:rFonts w:ascii="Times New Roman" w:eastAsia="標楷體" w:hAnsi="Times New Roman" w:cs="Times New Roman"/>
          <w:color w:val="4472C4" w:themeColor="accent5"/>
          <w:vertAlign w:val="superscript"/>
          <w:rPrChange w:id="1175"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1176" w:author="瑋婷 徐" w:date="2024-11-22T09:45:00Z" w16du:dateUtc="2024-11-22T01:45:00Z">
            <w:rPr>
              <w:rFonts w:ascii="Times New Roman" w:eastAsia="標楷體" w:hAnsi="Times New Roman" w:cs="Times New Roman" w:hint="eastAsia"/>
            </w:rPr>
          </w:rPrChange>
        </w:rPr>
        <w:t>和竹林</w:t>
      </w:r>
      <w:r w:rsidRPr="00CF5CA5">
        <w:rPr>
          <w:rFonts w:ascii="Times New Roman" w:eastAsia="標楷體" w:hAnsi="Times New Roman" w:cs="Times New Roman"/>
          <w:color w:val="4472C4" w:themeColor="accent5"/>
          <w:rPrChange w:id="1177" w:author="瑋婷 徐" w:date="2024-11-22T09:45:00Z" w16du:dateUtc="2024-11-22T01:45:00Z">
            <w:rPr>
              <w:rFonts w:ascii="Times New Roman" w:eastAsia="標楷體" w:hAnsi="Times New Roman" w:cs="Times New Roman"/>
            </w:rPr>
          </w:rPrChange>
        </w:rPr>
        <w:t>5.32 km</w:t>
      </w:r>
      <w:r w:rsidRPr="00CF5CA5">
        <w:rPr>
          <w:rFonts w:ascii="Times New Roman" w:eastAsia="標楷體" w:hAnsi="Times New Roman" w:cs="Times New Roman"/>
          <w:color w:val="4472C4" w:themeColor="accent5"/>
          <w:vertAlign w:val="superscript"/>
          <w:rPrChange w:id="1178"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1179" w:author="瑋婷 徐" w:date="2024-11-22T09:45:00Z" w16du:dateUtc="2024-11-22T01:45:00Z">
            <w:rPr>
              <w:rFonts w:ascii="Times New Roman" w:eastAsia="標楷體" w:hAnsi="Times New Roman" w:cs="Times New Roman" w:hint="eastAsia"/>
            </w:rPr>
          </w:rPrChange>
        </w:rPr>
        <w:t>。有效調查面積占全</w:t>
      </w:r>
      <w:proofErr w:type="gramStart"/>
      <w:r w:rsidRPr="00CF5CA5">
        <w:rPr>
          <w:rFonts w:ascii="Times New Roman" w:eastAsia="標楷體" w:hAnsi="Times New Roman" w:cs="Times New Roman" w:hint="eastAsia"/>
          <w:color w:val="4472C4" w:themeColor="accent5"/>
          <w:rPrChange w:id="1180" w:author="瑋婷 徐" w:date="2024-11-22T09:45:00Z" w16du:dateUtc="2024-11-22T01:45:00Z">
            <w:rPr>
              <w:rFonts w:ascii="Times New Roman" w:eastAsia="標楷體" w:hAnsi="Times New Roman" w:cs="Times New Roman" w:hint="eastAsia"/>
            </w:rPr>
          </w:rPrChange>
        </w:rPr>
        <w:t>臺同林型面積</w:t>
      </w:r>
      <w:proofErr w:type="gramEnd"/>
      <w:r w:rsidRPr="00CF5CA5">
        <w:rPr>
          <w:rFonts w:ascii="Times New Roman" w:eastAsia="標楷體" w:hAnsi="Times New Roman" w:cs="Times New Roman" w:hint="eastAsia"/>
          <w:color w:val="4472C4" w:themeColor="accent5"/>
          <w:rPrChange w:id="1181" w:author="瑋婷 徐" w:date="2024-11-22T09:45:00Z" w16du:dateUtc="2024-11-22T01:45:00Z">
            <w:rPr>
              <w:rFonts w:ascii="Times New Roman" w:eastAsia="標楷體" w:hAnsi="Times New Roman" w:cs="Times New Roman" w:hint="eastAsia"/>
            </w:rPr>
          </w:rPrChange>
        </w:rPr>
        <w:t>的涵蓋率以竹林最高</w:t>
      </w:r>
      <w:r w:rsidRPr="00CF5CA5">
        <w:rPr>
          <w:rFonts w:ascii="Times New Roman" w:eastAsia="標楷體" w:hAnsi="Times New Roman" w:cs="Times New Roman"/>
          <w:color w:val="4472C4" w:themeColor="accent5"/>
          <w:rPrChange w:id="1182" w:author="瑋婷 徐" w:date="2024-11-22T09:45:00Z" w16du:dateUtc="2024-11-22T01:45:00Z">
            <w:rPr>
              <w:rFonts w:ascii="Times New Roman" w:eastAsia="標楷體" w:hAnsi="Times New Roman" w:cs="Times New Roman"/>
            </w:rPr>
          </w:rPrChange>
        </w:rPr>
        <w:t xml:space="preserve"> (0.40%)</w:t>
      </w:r>
      <w:r w:rsidRPr="00CF5CA5">
        <w:rPr>
          <w:rFonts w:ascii="Times New Roman" w:eastAsia="標楷體" w:hAnsi="Times New Roman" w:cs="Times New Roman" w:hint="eastAsia"/>
          <w:color w:val="4472C4" w:themeColor="accent5"/>
          <w:rPrChange w:id="1183" w:author="瑋婷 徐" w:date="2024-11-22T09:45:00Z" w16du:dateUtc="2024-11-22T01:45:00Z">
            <w:rPr>
              <w:rFonts w:ascii="Times New Roman" w:eastAsia="標楷體" w:hAnsi="Times New Roman" w:cs="Times New Roman" w:hint="eastAsia"/>
            </w:rPr>
          </w:rPrChange>
        </w:rPr>
        <w:t>、其次依序為混淆林</w:t>
      </w:r>
      <w:r w:rsidRPr="00CF5CA5">
        <w:rPr>
          <w:rFonts w:ascii="Times New Roman" w:eastAsia="標楷體" w:hAnsi="Times New Roman" w:cs="Times New Roman"/>
          <w:color w:val="4472C4" w:themeColor="accent5"/>
          <w:rPrChange w:id="1184" w:author="瑋婷 徐" w:date="2024-11-22T09:45:00Z" w16du:dateUtc="2024-11-22T01:45:00Z">
            <w:rPr>
              <w:rFonts w:ascii="Times New Roman" w:eastAsia="標楷體" w:hAnsi="Times New Roman" w:cs="Times New Roman"/>
            </w:rPr>
          </w:rPrChange>
        </w:rPr>
        <w:t xml:space="preserve"> (0.34%)</w:t>
      </w:r>
      <w:r w:rsidRPr="00CF5CA5">
        <w:rPr>
          <w:rFonts w:ascii="Times New Roman" w:eastAsia="標楷體" w:hAnsi="Times New Roman" w:cs="Times New Roman" w:hint="eastAsia"/>
          <w:color w:val="4472C4" w:themeColor="accent5"/>
          <w:rPrChange w:id="1185" w:author="瑋婷 徐" w:date="2024-11-22T09:45:00Z" w16du:dateUtc="2024-11-22T01:45:00Z">
            <w:rPr>
              <w:rFonts w:ascii="Times New Roman" w:eastAsia="標楷體" w:hAnsi="Times New Roman" w:cs="Times New Roman" w:hint="eastAsia"/>
            </w:rPr>
          </w:rPrChange>
        </w:rPr>
        <w:t>、闊葉林</w:t>
      </w:r>
      <w:r w:rsidRPr="00CF5CA5">
        <w:rPr>
          <w:rFonts w:ascii="Times New Roman" w:eastAsia="標楷體" w:hAnsi="Times New Roman" w:cs="Times New Roman"/>
          <w:color w:val="4472C4" w:themeColor="accent5"/>
          <w:rPrChange w:id="1186" w:author="瑋婷 徐" w:date="2024-11-22T09:45:00Z" w16du:dateUtc="2024-11-22T01:45:00Z">
            <w:rPr>
              <w:rFonts w:ascii="Times New Roman" w:eastAsia="標楷體" w:hAnsi="Times New Roman" w:cs="Times New Roman"/>
            </w:rPr>
          </w:rPrChange>
        </w:rPr>
        <w:t xml:space="preserve"> (0.33%)</w:t>
      </w:r>
      <w:r w:rsidRPr="00CF5CA5">
        <w:rPr>
          <w:rFonts w:ascii="Times New Roman" w:eastAsia="標楷體" w:hAnsi="Times New Roman" w:cs="Times New Roman" w:hint="eastAsia"/>
          <w:color w:val="4472C4" w:themeColor="accent5"/>
          <w:rPrChange w:id="1187" w:author="瑋婷 徐" w:date="2024-11-22T09:45:00Z" w16du:dateUtc="2024-11-22T01:45:00Z">
            <w:rPr>
              <w:rFonts w:ascii="Times New Roman" w:eastAsia="標楷體" w:hAnsi="Times New Roman" w:cs="Times New Roman" w:hint="eastAsia"/>
            </w:rPr>
          </w:rPrChange>
        </w:rPr>
        <w:t>和針葉林</w:t>
      </w:r>
      <w:r w:rsidRPr="00CF5CA5">
        <w:rPr>
          <w:rFonts w:ascii="Times New Roman" w:eastAsia="標楷體" w:hAnsi="Times New Roman" w:cs="Times New Roman"/>
          <w:color w:val="4472C4" w:themeColor="accent5"/>
          <w:rPrChange w:id="1188" w:author="瑋婷 徐" w:date="2024-11-22T09:45:00Z" w16du:dateUtc="2024-11-22T01:45:00Z">
            <w:rPr>
              <w:rFonts w:ascii="Times New Roman" w:eastAsia="標楷體" w:hAnsi="Times New Roman" w:cs="Times New Roman"/>
            </w:rPr>
          </w:rPrChange>
        </w:rPr>
        <w:t xml:space="preserve"> (0.25%)</w:t>
      </w:r>
      <w:r w:rsidRPr="00CF5CA5">
        <w:rPr>
          <w:rFonts w:ascii="Times New Roman" w:eastAsia="標楷體" w:hAnsi="Times New Roman" w:cs="Times New Roman" w:hint="eastAsia"/>
          <w:color w:val="4472C4" w:themeColor="accent5"/>
          <w:rPrChange w:id="1189" w:author="瑋婷 徐" w:date="2024-11-22T09:45:00Z" w16du:dateUtc="2024-11-22T01:45:00Z">
            <w:rPr>
              <w:rFonts w:ascii="Times New Roman" w:eastAsia="標楷體" w:hAnsi="Times New Roman" w:cs="Times New Roman" w:hint="eastAsia"/>
            </w:rPr>
          </w:rPrChange>
        </w:rPr>
        <w:t>。</w:t>
      </w:r>
    </w:p>
    <w:p w14:paraId="41ED1F49" w14:textId="77777777" w:rsidR="00D93FCC" w:rsidRDefault="00D93FCC">
      <w:pPr>
        <w:spacing w:line="360" w:lineRule="auto"/>
        <w:jc w:val="both"/>
        <w:rPr>
          <w:rFonts w:ascii="Times New Roman" w:eastAsia="標楷體" w:hAnsi="Times New Roman" w:cs="Times New Roman"/>
        </w:rPr>
      </w:pPr>
    </w:p>
    <w:p w14:paraId="40D618D3" w14:textId="603B7896"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在這</w:t>
      </w:r>
      <w:r>
        <w:rPr>
          <w:rFonts w:ascii="Times New Roman" w:eastAsia="標楷體" w:hAnsi="Times New Roman" w:cs="Times New Roman"/>
        </w:rPr>
        <w:t>2</w:t>
      </w:r>
      <w:r>
        <w:rPr>
          <w:rFonts w:ascii="Times New Roman" w:eastAsia="標楷體" w:hAnsi="Times New Roman" w:cs="Times New Roman"/>
        </w:rPr>
        <w:t>次調查中，於海拔</w:t>
      </w:r>
      <w:r>
        <w:rPr>
          <w:rFonts w:ascii="Times New Roman" w:eastAsia="標楷體" w:hAnsi="Times New Roman" w:cs="Times New Roman"/>
        </w:rPr>
        <w:t xml:space="preserve">50 m </w:t>
      </w:r>
      <w:r>
        <w:rPr>
          <w:rFonts w:ascii="Times New Roman" w:eastAsia="標楷體" w:hAnsi="Times New Roman" w:cs="Times New Roman"/>
        </w:rPr>
        <w:t>以上的森林棲地每次調查到的猴群平均為</w:t>
      </w:r>
      <w:del w:id="1190" w:author="瑋婷 徐" w:date="2024-11-22T09:46:00Z" w16du:dateUtc="2024-11-22T01:46:00Z">
        <w:r w:rsidDel="00CF5CA5">
          <w:rPr>
            <w:rFonts w:ascii="Times New Roman" w:eastAsia="標楷體" w:hAnsi="Times New Roman" w:cs="Times New Roman" w:hint="eastAsia"/>
          </w:rPr>
          <w:delText>89</w:delText>
        </w:r>
      </w:del>
      <w:ins w:id="1191" w:author="瑋婷 徐" w:date="2024-12-23T16:30:00Z" w16du:dateUtc="2024-12-23T08:30:00Z">
        <w:r w:rsidR="00AA6761">
          <w:rPr>
            <w:rFonts w:ascii="Times New Roman" w:eastAsia="標楷體" w:hAnsi="Times New Roman" w:cs="Times New Roman" w:hint="eastAsia"/>
          </w:rPr>
          <w:t>75.5</w:t>
        </w:r>
      </w:ins>
      <w:r>
        <w:rPr>
          <w:rFonts w:ascii="Times New Roman" w:eastAsia="標楷體" w:hAnsi="Times New Roman" w:cs="Times New Roman"/>
        </w:rPr>
        <w:t>群、平均的相對密度為</w:t>
      </w:r>
      <w:r>
        <w:rPr>
          <w:rFonts w:ascii="Times New Roman" w:eastAsia="標楷體" w:hAnsi="Times New Roman" w:cs="Times New Roman"/>
        </w:rPr>
        <w:t>0.0</w:t>
      </w:r>
      <w:del w:id="1192" w:author="瑋婷 徐" w:date="2024-11-22T09:46:00Z" w16du:dateUtc="2024-11-22T01:46:00Z">
        <w:r w:rsidDel="00CF5CA5">
          <w:rPr>
            <w:rFonts w:ascii="Times New Roman" w:eastAsia="標楷體" w:hAnsi="Times New Roman" w:cs="Times New Roman" w:hint="eastAsia"/>
          </w:rPr>
          <w:delText>40</w:delText>
        </w:r>
      </w:del>
      <w:ins w:id="1193" w:author="瑋婷 徐" w:date="2024-11-22T09:46:00Z" w16du:dateUtc="2024-11-22T01:46:00Z">
        <w:r w:rsidR="00CF5CA5">
          <w:rPr>
            <w:rFonts w:ascii="Times New Roman" w:eastAsia="標楷體" w:hAnsi="Times New Roman" w:cs="Times New Roman" w:hint="eastAsia"/>
          </w:rPr>
          <w:t>3</w:t>
        </w:r>
      </w:ins>
      <w:ins w:id="1194" w:author="瑋婷 徐" w:date="2024-12-23T16:30:00Z" w16du:dateUtc="2024-12-23T08:30:00Z">
        <w:r w:rsidR="00AA6761">
          <w:rPr>
            <w:rFonts w:ascii="Times New Roman" w:eastAsia="標楷體" w:hAnsi="Times New Roman" w:cs="Times New Roman" w:hint="eastAsia"/>
          </w:rPr>
          <w:t>4</w:t>
        </w:r>
      </w:ins>
      <w:r>
        <w:rPr>
          <w:rFonts w:ascii="Times New Roman" w:eastAsia="標楷體" w:hAnsi="Times New Roman" w:cs="Times New Roman"/>
        </w:rPr>
        <w:t>群</w:t>
      </w:r>
      <w:r>
        <w:rPr>
          <w:rFonts w:ascii="Times New Roman" w:eastAsia="標楷體" w:hAnsi="Times New Roman" w:cs="Times New Roman"/>
        </w:rPr>
        <w:t>/</w:t>
      </w:r>
      <w:proofErr w:type="gramStart"/>
      <w:r>
        <w:rPr>
          <w:rFonts w:ascii="Times New Roman" w:eastAsia="標楷體" w:hAnsi="Times New Roman" w:cs="Times New Roman"/>
        </w:rPr>
        <w:t>樣點</w:t>
      </w:r>
      <w:proofErr w:type="gramEnd"/>
      <w:r>
        <w:rPr>
          <w:rFonts w:ascii="Times New Roman" w:eastAsia="標楷體" w:hAnsi="Times New Roman" w:cs="Times New Roman"/>
        </w:rPr>
        <w:t>；於海拔</w:t>
      </w:r>
      <w:r>
        <w:rPr>
          <w:rFonts w:ascii="Times New Roman" w:eastAsia="標楷體" w:hAnsi="Times New Roman" w:cs="Times New Roman"/>
        </w:rPr>
        <w:t xml:space="preserve">50 m </w:t>
      </w:r>
      <w:r>
        <w:rPr>
          <w:rFonts w:ascii="Times New Roman" w:eastAsia="標楷體" w:hAnsi="Times New Roman" w:cs="Times New Roman"/>
        </w:rPr>
        <w:t>以下的森林棲地每次調查到的猴群平均為</w:t>
      </w:r>
      <w:del w:id="1195" w:author="瑋婷 徐" w:date="2024-11-22T09:47:00Z" w16du:dateUtc="2024-11-22T01:47:00Z">
        <w:r w:rsidDel="00CF5CA5">
          <w:rPr>
            <w:rFonts w:ascii="Times New Roman" w:eastAsia="標楷體" w:hAnsi="Times New Roman" w:cs="Times New Roman" w:hint="eastAsia"/>
          </w:rPr>
          <w:delText>2</w:delText>
        </w:r>
      </w:del>
      <w:ins w:id="1196" w:author="瑋婷 徐" w:date="2024-11-22T09:47:00Z" w16du:dateUtc="2024-11-22T01:47:00Z">
        <w:r w:rsidR="00CF5CA5">
          <w:rPr>
            <w:rFonts w:ascii="Times New Roman" w:eastAsia="標楷體" w:hAnsi="Times New Roman" w:cs="Times New Roman" w:hint="eastAsia"/>
          </w:rPr>
          <w:t>0.5</w:t>
        </w:r>
      </w:ins>
      <w:r>
        <w:rPr>
          <w:rFonts w:ascii="Times New Roman" w:eastAsia="標楷體" w:hAnsi="Times New Roman" w:cs="Times New Roman"/>
        </w:rPr>
        <w:t>群、平均的相對密度為</w:t>
      </w:r>
      <w:r>
        <w:rPr>
          <w:rFonts w:ascii="Times New Roman" w:eastAsia="標楷體" w:hAnsi="Times New Roman" w:cs="Times New Roman"/>
        </w:rPr>
        <w:t>0.</w:t>
      </w:r>
      <w:del w:id="1197" w:author="瑋婷 徐" w:date="2024-11-22T09:46:00Z" w16du:dateUtc="2024-11-22T01:46:00Z">
        <w:r w:rsidDel="00CF5CA5">
          <w:rPr>
            <w:rFonts w:ascii="Times New Roman" w:eastAsia="標楷體" w:hAnsi="Times New Roman" w:cs="Times New Roman" w:hint="eastAsia"/>
          </w:rPr>
          <w:delText>118</w:delText>
        </w:r>
      </w:del>
      <w:ins w:id="1198" w:author="瑋婷 徐" w:date="2024-11-22T09:46:00Z" w16du:dateUtc="2024-11-22T01:46:00Z">
        <w:r w:rsidR="00CF5CA5">
          <w:rPr>
            <w:rFonts w:ascii="Times New Roman" w:eastAsia="標楷體" w:hAnsi="Times New Roman" w:cs="Times New Roman" w:hint="eastAsia"/>
          </w:rPr>
          <w:t>02</w:t>
        </w:r>
      </w:ins>
      <w:ins w:id="1199" w:author="瑋婷 徐" w:date="2024-11-22T09:47:00Z" w16du:dateUtc="2024-11-22T01:47:00Z">
        <w:r w:rsidR="00CF5CA5">
          <w:rPr>
            <w:rFonts w:ascii="Times New Roman" w:eastAsia="標楷體" w:hAnsi="Times New Roman" w:cs="Times New Roman" w:hint="eastAsia"/>
          </w:rPr>
          <w:t>6</w:t>
        </w:r>
      </w:ins>
      <w:r>
        <w:rPr>
          <w:rFonts w:ascii="Times New Roman" w:eastAsia="標楷體" w:hAnsi="Times New Roman" w:cs="Times New Roman"/>
        </w:rPr>
        <w:t>群</w:t>
      </w:r>
      <w:r>
        <w:rPr>
          <w:rFonts w:ascii="Times New Roman" w:eastAsia="標楷體" w:hAnsi="Times New Roman" w:cs="Times New Roman"/>
        </w:rPr>
        <w:t>/</w:t>
      </w:r>
      <w:proofErr w:type="gramStart"/>
      <w:r>
        <w:rPr>
          <w:rFonts w:ascii="Times New Roman" w:eastAsia="標楷體" w:hAnsi="Times New Roman" w:cs="Times New Roman"/>
        </w:rPr>
        <w:t>樣點</w:t>
      </w:r>
      <w:proofErr w:type="gramEnd"/>
      <w:r>
        <w:rPr>
          <w:rFonts w:ascii="Times New Roman" w:eastAsia="標楷體" w:hAnsi="Times New Roman" w:cs="Times New Roman"/>
        </w:rPr>
        <w:t>；於非森林棲地內每次調查到的猴群平均為</w:t>
      </w:r>
      <w:del w:id="1200" w:author="瑋婷 徐" w:date="2024-11-22T09:47:00Z" w16du:dateUtc="2024-11-22T01:47:00Z">
        <w:r w:rsidDel="00CF5CA5">
          <w:rPr>
            <w:rFonts w:ascii="Times New Roman" w:eastAsia="標楷體" w:hAnsi="Times New Roman" w:cs="Times New Roman" w:hint="eastAsia"/>
          </w:rPr>
          <w:delText>2.5</w:delText>
        </w:r>
      </w:del>
      <w:ins w:id="1201" w:author="瑋婷 徐" w:date="2024-11-22T09:47:00Z" w16du:dateUtc="2024-11-22T01:47:00Z">
        <w:r w:rsidR="00CF5CA5">
          <w:rPr>
            <w:rFonts w:ascii="Times New Roman" w:eastAsia="標楷體" w:hAnsi="Times New Roman" w:cs="Times New Roman" w:hint="eastAsia"/>
          </w:rPr>
          <w:t>2</w:t>
        </w:r>
      </w:ins>
      <w:r>
        <w:rPr>
          <w:rFonts w:ascii="Times New Roman" w:eastAsia="標楷體" w:hAnsi="Times New Roman" w:cs="Times New Roman"/>
        </w:rPr>
        <w:t>群、平均的相對密度為</w:t>
      </w:r>
      <w:r>
        <w:rPr>
          <w:rFonts w:ascii="Times New Roman" w:eastAsia="標楷體" w:hAnsi="Times New Roman" w:cs="Times New Roman"/>
        </w:rPr>
        <w:t>0.0</w:t>
      </w:r>
      <w:del w:id="1202" w:author="瑋婷 徐" w:date="2024-11-22T09:47:00Z" w16du:dateUtc="2024-11-22T01:47:00Z">
        <w:r w:rsidDel="00CF5CA5">
          <w:rPr>
            <w:rFonts w:ascii="Times New Roman" w:eastAsia="標楷體" w:hAnsi="Times New Roman" w:cs="Times New Roman" w:hint="eastAsia"/>
          </w:rPr>
          <w:delText>3</w:delText>
        </w:r>
      </w:del>
      <w:ins w:id="1203" w:author="瑋婷 徐" w:date="2024-11-22T09:47:00Z" w16du:dateUtc="2024-11-22T01:47:00Z">
        <w:r w:rsidR="00CF5CA5">
          <w:rPr>
            <w:rFonts w:ascii="Times New Roman" w:eastAsia="標楷體" w:hAnsi="Times New Roman" w:cs="Times New Roman" w:hint="eastAsia"/>
          </w:rPr>
          <w:t>2</w:t>
        </w:r>
      </w:ins>
      <w:r>
        <w:rPr>
          <w:rFonts w:ascii="Times New Roman" w:eastAsia="標楷體" w:hAnsi="Times New Roman" w:cs="Times New Roman"/>
        </w:rPr>
        <w:t>4</w:t>
      </w:r>
      <w:r>
        <w:rPr>
          <w:rFonts w:ascii="Times New Roman" w:eastAsia="標楷體" w:hAnsi="Times New Roman" w:cs="Times New Roman"/>
        </w:rPr>
        <w:t>群</w:t>
      </w:r>
      <w:r>
        <w:rPr>
          <w:rFonts w:ascii="Times New Roman" w:eastAsia="標楷體" w:hAnsi="Times New Roman" w:cs="Times New Roman"/>
        </w:rPr>
        <w:t>/</w:t>
      </w:r>
      <w:proofErr w:type="gramStart"/>
      <w:r>
        <w:rPr>
          <w:rFonts w:ascii="Times New Roman" w:eastAsia="標楷體" w:hAnsi="Times New Roman" w:cs="Times New Roman"/>
        </w:rPr>
        <w:t>樣點</w:t>
      </w:r>
      <w:proofErr w:type="gramEnd"/>
      <w:r>
        <w:rPr>
          <w:rFonts w:ascii="Times New Roman" w:eastAsia="標楷體" w:hAnsi="Times New Roman" w:cs="Times New Roman"/>
        </w:rPr>
        <w:t xml:space="preserve"> (</w:t>
      </w:r>
      <w:r>
        <w:rPr>
          <w:rFonts w:ascii="Times New Roman" w:eastAsia="標楷體" w:hAnsi="Times New Roman" w:cs="Times New Roman"/>
        </w:rPr>
        <w:t>表</w:t>
      </w:r>
      <w:del w:id="1204" w:author="瑋婷 徐" w:date="2025-01-06T10:52:00Z" w16du:dateUtc="2025-01-06T02:52:00Z">
        <w:r w:rsidDel="00B82309">
          <w:rPr>
            <w:rFonts w:ascii="Times New Roman" w:eastAsia="標楷體" w:hAnsi="Times New Roman" w:cs="Times New Roman"/>
          </w:rPr>
          <w:delText>6</w:delText>
        </w:r>
      </w:del>
      <w:ins w:id="1205" w:author="瑋婷 徐" w:date="2025-01-06T10:52:00Z" w16du:dateUtc="2025-01-06T02:52:00Z">
        <w:r w:rsidR="00B82309">
          <w:rPr>
            <w:rFonts w:ascii="Times New Roman" w:eastAsia="標楷體" w:hAnsi="Times New Roman" w:cs="Times New Roman" w:hint="eastAsia"/>
          </w:rPr>
          <w:t>7</w:t>
        </w:r>
      </w:ins>
      <w:r>
        <w:rPr>
          <w:rFonts w:ascii="Times New Roman" w:eastAsia="標楷體" w:hAnsi="Times New Roman" w:cs="Times New Roman"/>
        </w:rPr>
        <w:t>)</w:t>
      </w:r>
      <w:r>
        <w:rPr>
          <w:rFonts w:ascii="Times New Roman" w:eastAsia="標楷體" w:hAnsi="Times New Roman" w:cs="Times New Roman"/>
        </w:rPr>
        <w:t>。至於在不同森林類型調查到的猴群，</w:t>
      </w:r>
      <w:proofErr w:type="gramStart"/>
      <w:r>
        <w:rPr>
          <w:rFonts w:ascii="Times New Roman" w:eastAsia="標楷體" w:hAnsi="Times New Roman" w:cs="Times New Roman"/>
        </w:rPr>
        <w:t>以闊葉林平</w:t>
      </w:r>
      <w:proofErr w:type="gramEnd"/>
      <w:r>
        <w:rPr>
          <w:rFonts w:ascii="Times New Roman" w:eastAsia="標楷體" w:hAnsi="Times New Roman" w:cs="Times New Roman"/>
        </w:rPr>
        <w:t>均記錄到</w:t>
      </w:r>
      <w:del w:id="1206" w:author="瑋婷 徐" w:date="2024-11-22T09:47:00Z" w16du:dateUtc="2024-11-22T01:47:00Z">
        <w:r w:rsidDel="00CF5CA5">
          <w:rPr>
            <w:rFonts w:ascii="Times New Roman" w:eastAsia="標楷體" w:hAnsi="Times New Roman" w:cs="Times New Roman" w:hint="eastAsia"/>
          </w:rPr>
          <w:delText>63.5</w:delText>
        </w:r>
      </w:del>
      <w:ins w:id="1207" w:author="瑋婷 徐" w:date="2024-11-22T09:47:00Z" w16du:dateUtc="2024-11-22T01:47:00Z">
        <w:r w:rsidR="00CF5CA5">
          <w:rPr>
            <w:rFonts w:ascii="Times New Roman" w:eastAsia="標楷體" w:hAnsi="Times New Roman" w:cs="Times New Roman" w:hint="eastAsia"/>
          </w:rPr>
          <w:t>5</w:t>
        </w:r>
      </w:ins>
      <w:ins w:id="1208" w:author="瑋婷 徐" w:date="2024-12-23T16:31:00Z" w16du:dateUtc="2024-12-23T08:31:00Z">
        <w:r w:rsidR="00AA6761">
          <w:rPr>
            <w:rFonts w:ascii="Times New Roman" w:eastAsia="標楷體" w:hAnsi="Times New Roman" w:cs="Times New Roman" w:hint="eastAsia"/>
          </w:rPr>
          <w:t>9</w:t>
        </w:r>
      </w:ins>
      <w:r>
        <w:rPr>
          <w:rFonts w:ascii="Times New Roman" w:eastAsia="標楷體" w:hAnsi="Times New Roman" w:cs="Times New Roman"/>
        </w:rPr>
        <w:t>群的猴群為最多，其它</w:t>
      </w:r>
      <w:proofErr w:type="gramStart"/>
      <w:r>
        <w:rPr>
          <w:rFonts w:ascii="Times New Roman" w:eastAsia="標楷體" w:hAnsi="Times New Roman" w:cs="Times New Roman"/>
        </w:rPr>
        <w:t>3</w:t>
      </w:r>
      <w:r>
        <w:rPr>
          <w:rFonts w:ascii="Times New Roman" w:eastAsia="標楷體" w:hAnsi="Times New Roman" w:cs="Times New Roman"/>
        </w:rPr>
        <w:t>種林型平均</w:t>
      </w:r>
      <w:proofErr w:type="gramEnd"/>
      <w:r>
        <w:rPr>
          <w:rFonts w:ascii="Times New Roman" w:eastAsia="標楷體" w:hAnsi="Times New Roman" w:cs="Times New Roman"/>
        </w:rPr>
        <w:t>僅記錄到</w:t>
      </w:r>
      <w:r>
        <w:rPr>
          <w:rFonts w:ascii="Times New Roman" w:eastAsia="標楷體" w:hAnsi="Times New Roman" w:cs="Times New Roman"/>
        </w:rPr>
        <w:t xml:space="preserve">4.0 </w:t>
      </w:r>
      <w:del w:id="1209" w:author="瑋婷 徐" w:date="2024-12-23T16:31:00Z" w16du:dateUtc="2024-12-23T08:31:00Z">
        <w:r w:rsidDel="00AA6761">
          <w:rPr>
            <w:rFonts w:ascii="Times New Roman" w:eastAsia="標楷體" w:hAnsi="Times New Roman" w:cs="Times New Roman"/>
          </w:rPr>
          <w:delText>-</w:delText>
        </w:r>
      </w:del>
      <w:proofErr w:type="gramStart"/>
      <w:ins w:id="1210" w:author="瑋婷 徐" w:date="2024-12-23T16:31:00Z" w16du:dateUtc="2024-12-23T08:31:00Z">
        <w:r w:rsidR="00AA6761">
          <w:rPr>
            <w:rFonts w:ascii="Times New Roman" w:eastAsia="標楷體" w:hAnsi="Times New Roman" w:cs="Times New Roman"/>
          </w:rPr>
          <w:t>–</w:t>
        </w:r>
      </w:ins>
      <w:proofErr w:type="gramEnd"/>
      <w:r>
        <w:rPr>
          <w:rFonts w:ascii="Times New Roman" w:eastAsia="標楷體" w:hAnsi="Times New Roman" w:cs="Times New Roman"/>
        </w:rPr>
        <w:t xml:space="preserve"> </w:t>
      </w:r>
      <w:del w:id="1211" w:author="瑋婷 徐" w:date="2024-11-22T09:48:00Z" w16du:dateUtc="2024-11-22T01:48:00Z">
        <w:r w:rsidDel="00CF5CA5">
          <w:rPr>
            <w:rFonts w:ascii="Times New Roman" w:eastAsia="標楷體" w:hAnsi="Times New Roman" w:cs="Times New Roman" w:hint="eastAsia"/>
          </w:rPr>
          <w:delText>11.5</w:delText>
        </w:r>
      </w:del>
      <w:ins w:id="1212" w:author="瑋婷 徐" w:date="2024-12-23T16:31:00Z" w16du:dateUtc="2024-12-23T08:31:00Z">
        <w:r w:rsidR="00AA6761">
          <w:rPr>
            <w:rFonts w:ascii="Times New Roman" w:eastAsia="標楷體" w:hAnsi="Times New Roman" w:cs="Times New Roman" w:hint="eastAsia"/>
          </w:rPr>
          <w:t>6.5</w:t>
        </w:r>
      </w:ins>
      <w:r>
        <w:rPr>
          <w:rFonts w:ascii="Times New Roman" w:eastAsia="標楷體" w:hAnsi="Times New Roman" w:cs="Times New Roman"/>
        </w:rPr>
        <w:t>群</w:t>
      </w:r>
      <w:r>
        <w:rPr>
          <w:rFonts w:ascii="Times New Roman" w:eastAsia="標楷體" w:hAnsi="Times New Roman" w:cs="Times New Roman"/>
        </w:rPr>
        <w:t xml:space="preserve"> (</w:t>
      </w:r>
      <w:r>
        <w:rPr>
          <w:rFonts w:ascii="Times New Roman" w:eastAsia="標楷體" w:hAnsi="Times New Roman" w:cs="Times New Roman"/>
        </w:rPr>
        <w:t>表</w:t>
      </w:r>
      <w:del w:id="1213" w:author="瑋婷 徐" w:date="2025-01-06T10:52:00Z" w16du:dateUtc="2025-01-06T02:52:00Z">
        <w:r w:rsidDel="00B82309">
          <w:rPr>
            <w:rFonts w:ascii="Times New Roman" w:eastAsia="標楷體" w:hAnsi="Times New Roman" w:cs="Times New Roman"/>
          </w:rPr>
          <w:delText>6</w:delText>
        </w:r>
      </w:del>
      <w:ins w:id="1214" w:author="瑋婷 徐" w:date="2025-01-06T10:52:00Z" w16du:dateUtc="2025-01-06T02:52:00Z">
        <w:r w:rsidR="00B82309">
          <w:rPr>
            <w:rFonts w:ascii="Times New Roman" w:eastAsia="標楷體" w:hAnsi="Times New Roman" w:cs="Times New Roman" w:hint="eastAsia"/>
          </w:rPr>
          <w:t>7</w:t>
        </w:r>
      </w:ins>
      <w:r>
        <w:rPr>
          <w:rFonts w:ascii="Times New Roman" w:eastAsia="標楷體" w:hAnsi="Times New Roman" w:cs="Times New Roman"/>
        </w:rPr>
        <w:t>)</w:t>
      </w:r>
      <w:r>
        <w:rPr>
          <w:rFonts w:ascii="Times New Roman" w:eastAsia="標楷體" w:hAnsi="Times New Roman" w:cs="Times New Roman"/>
        </w:rPr>
        <w:t>。</w:t>
      </w:r>
      <w:proofErr w:type="gramStart"/>
      <w:r>
        <w:rPr>
          <w:rFonts w:ascii="Times New Roman" w:eastAsia="標楷體" w:hAnsi="Times New Roman" w:cs="Times New Roman"/>
        </w:rPr>
        <w:t>此外，</w:t>
      </w:r>
      <w:proofErr w:type="gramEnd"/>
      <w:r>
        <w:rPr>
          <w:rFonts w:ascii="Times New Roman" w:eastAsia="標楷體" w:hAnsi="Times New Roman" w:cs="Times New Roman"/>
        </w:rPr>
        <w:t>猴群的相對</w:t>
      </w:r>
      <w:r w:rsidR="009B088F">
        <w:rPr>
          <w:rFonts w:ascii="Times New Roman" w:eastAsia="標楷體" w:hAnsi="Times New Roman" w:cs="Times New Roman"/>
        </w:rPr>
        <w:t>密度</w:t>
      </w:r>
      <w:proofErr w:type="gramStart"/>
      <w:r w:rsidR="009B088F">
        <w:rPr>
          <w:rFonts w:ascii="Times New Roman" w:eastAsia="標楷體" w:hAnsi="Times New Roman" w:cs="Times New Roman"/>
        </w:rPr>
        <w:t>則以</w:t>
      </w:r>
      <w:ins w:id="1215" w:author="瑋婷 徐" w:date="2024-11-22T09:48:00Z" w16du:dateUtc="2024-11-22T01:48:00Z">
        <w:r w:rsidR="00CF5CA5" w:rsidRPr="009D77B3">
          <w:rPr>
            <w:rFonts w:ascii="Times New Roman" w:eastAsia="標楷體" w:hAnsi="Times New Roman" w:cs="Times New Roman"/>
          </w:rPr>
          <w:t>闊葉</w:t>
        </w:r>
        <w:proofErr w:type="gramEnd"/>
        <w:r w:rsidR="00CF5CA5" w:rsidRPr="009D77B3">
          <w:rPr>
            <w:rFonts w:ascii="Times New Roman" w:eastAsia="標楷體" w:hAnsi="Times New Roman" w:cs="Times New Roman"/>
          </w:rPr>
          <w:t>林</w:t>
        </w:r>
      </w:ins>
      <w:del w:id="1216" w:author="瑋婷 徐" w:date="2024-11-22T09:48:00Z" w16du:dateUtc="2024-11-22T01:48:00Z">
        <w:r w:rsidR="009B088F" w:rsidDel="00CF5CA5">
          <w:rPr>
            <w:rFonts w:ascii="Times New Roman" w:eastAsia="標楷體" w:hAnsi="Times New Roman" w:cs="Times New Roman"/>
          </w:rPr>
          <w:delText>竹</w:delText>
        </w:r>
        <w:r w:rsidDel="00CF5CA5">
          <w:rPr>
            <w:rFonts w:ascii="Times New Roman" w:eastAsia="標楷體" w:hAnsi="Times New Roman" w:cs="Times New Roman"/>
          </w:rPr>
          <w:delText>林</w:delText>
        </w:r>
      </w:del>
      <w:r>
        <w:rPr>
          <w:rFonts w:ascii="Times New Roman" w:eastAsia="標楷體" w:hAnsi="Times New Roman" w:cs="Times New Roman"/>
        </w:rPr>
        <w:t>最高，其他依序為</w:t>
      </w:r>
      <w:ins w:id="1217" w:author="瑋婷 徐" w:date="2024-12-23T16:31:00Z" w16du:dateUtc="2024-12-23T08:31:00Z">
        <w:r w:rsidR="00AA6761" w:rsidRPr="009D77B3">
          <w:rPr>
            <w:rFonts w:ascii="Times New Roman" w:eastAsia="標楷體" w:hAnsi="Times New Roman" w:cs="Times New Roman"/>
          </w:rPr>
          <w:t>混淆林</w:t>
        </w:r>
        <w:r w:rsidR="00AA6761">
          <w:rPr>
            <w:rFonts w:ascii="Times New Roman" w:eastAsia="標楷體" w:hAnsi="Times New Roman" w:cs="Times New Roman"/>
          </w:rPr>
          <w:t>、</w:t>
        </w:r>
      </w:ins>
      <w:ins w:id="1218" w:author="瑋婷 徐" w:date="2024-11-22T09:48:00Z" w16du:dateUtc="2024-11-22T01:48:00Z">
        <w:r w:rsidR="00CF5CA5">
          <w:rPr>
            <w:rFonts w:ascii="Times New Roman" w:eastAsia="標楷體" w:hAnsi="Times New Roman" w:cs="Times New Roman"/>
          </w:rPr>
          <w:t>竹林</w:t>
        </w:r>
      </w:ins>
      <w:del w:id="1219" w:author="瑋婷 徐" w:date="2024-11-22T09:48:00Z" w16du:dateUtc="2024-11-22T01:48:00Z">
        <w:r w:rsidR="009B088F" w:rsidRPr="009D77B3" w:rsidDel="00CF5CA5">
          <w:rPr>
            <w:rFonts w:ascii="Times New Roman" w:eastAsia="標楷體" w:hAnsi="Times New Roman" w:cs="Times New Roman"/>
          </w:rPr>
          <w:delText>闊葉林</w:delText>
        </w:r>
      </w:del>
      <w:del w:id="1220" w:author="瑋婷 徐" w:date="2024-12-23T16:31:00Z" w16du:dateUtc="2024-12-23T08:31:00Z">
        <w:r w:rsidDel="00AA6761">
          <w:rPr>
            <w:rFonts w:ascii="Times New Roman" w:eastAsia="標楷體" w:hAnsi="Times New Roman" w:cs="Times New Roman"/>
          </w:rPr>
          <w:delText>、</w:delText>
        </w:r>
        <w:r w:rsidR="009B088F" w:rsidRPr="009D77B3" w:rsidDel="00AA6761">
          <w:rPr>
            <w:rFonts w:ascii="Times New Roman" w:eastAsia="標楷體" w:hAnsi="Times New Roman" w:cs="Times New Roman"/>
          </w:rPr>
          <w:delText>混淆林</w:delText>
        </w:r>
      </w:del>
      <w:r>
        <w:rPr>
          <w:rFonts w:ascii="Times New Roman" w:eastAsia="標楷體" w:hAnsi="Times New Roman" w:cs="Times New Roman"/>
        </w:rPr>
        <w:t>和針葉林</w:t>
      </w:r>
      <w:r>
        <w:rPr>
          <w:rFonts w:ascii="Times New Roman" w:eastAsia="標楷體" w:hAnsi="Times New Roman" w:cs="Times New Roman"/>
        </w:rPr>
        <w:t>(</w:t>
      </w:r>
      <w:r>
        <w:rPr>
          <w:rFonts w:ascii="Times New Roman" w:eastAsia="標楷體" w:hAnsi="Times New Roman" w:cs="Times New Roman"/>
        </w:rPr>
        <w:t>表</w:t>
      </w:r>
      <w:del w:id="1221" w:author="瑋婷 徐" w:date="2025-01-06T10:52:00Z" w16du:dateUtc="2025-01-06T02:52:00Z">
        <w:r w:rsidDel="00B82309">
          <w:rPr>
            <w:rFonts w:ascii="Times New Roman" w:eastAsia="標楷體" w:hAnsi="Times New Roman" w:cs="Times New Roman"/>
          </w:rPr>
          <w:delText>6</w:delText>
        </w:r>
      </w:del>
      <w:ins w:id="1222" w:author="瑋婷 徐" w:date="2025-01-06T10:52:00Z" w16du:dateUtc="2025-01-06T02:52:00Z">
        <w:r w:rsidR="00B82309">
          <w:rPr>
            <w:rFonts w:ascii="Times New Roman" w:eastAsia="標楷體" w:hAnsi="Times New Roman" w:cs="Times New Roman" w:hint="eastAsia"/>
          </w:rPr>
          <w:t>7</w:t>
        </w:r>
      </w:ins>
      <w:r>
        <w:rPr>
          <w:rFonts w:ascii="Times New Roman" w:eastAsia="標楷體" w:hAnsi="Times New Roman" w:cs="Times New Roman"/>
        </w:rPr>
        <w:t>)</w:t>
      </w:r>
      <w:r>
        <w:rPr>
          <w:rFonts w:ascii="Times New Roman" w:eastAsia="標楷體" w:hAnsi="Times New Roman" w:cs="Times New Roman"/>
        </w:rPr>
        <w:t>。</w:t>
      </w:r>
    </w:p>
    <w:p w14:paraId="7083204E" w14:textId="77777777" w:rsidR="00D93FCC" w:rsidRDefault="00D93FCC">
      <w:pPr>
        <w:spacing w:line="360" w:lineRule="auto"/>
        <w:jc w:val="both"/>
        <w:rPr>
          <w:rFonts w:ascii="Times New Roman" w:eastAsia="標楷體" w:hAnsi="Times New Roman" w:cs="Times New Roman"/>
        </w:rPr>
      </w:pPr>
    </w:p>
    <w:p w14:paraId="717B3F61" w14:textId="10C5667D"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本計畫資料在各分署的狀況如表</w:t>
      </w:r>
      <w:del w:id="1223" w:author="瑋婷 徐" w:date="2025-01-06T10:53:00Z" w16du:dateUtc="2025-01-06T02:53:00Z">
        <w:r w:rsidDel="00B82309">
          <w:rPr>
            <w:rFonts w:ascii="Times New Roman" w:eastAsia="標楷體" w:hAnsi="Times New Roman" w:cs="Times New Roman"/>
          </w:rPr>
          <w:delText>7</w:delText>
        </w:r>
      </w:del>
      <w:ins w:id="1224" w:author="瑋婷 徐" w:date="2025-01-06T10:53:00Z" w16du:dateUtc="2025-01-06T02:53:00Z">
        <w:r w:rsidR="00B82309">
          <w:rPr>
            <w:rFonts w:ascii="Times New Roman" w:eastAsia="標楷體" w:hAnsi="Times New Roman" w:cs="Times New Roman" w:hint="eastAsia"/>
          </w:rPr>
          <w:t>8</w:t>
        </w:r>
      </w:ins>
      <w:r>
        <w:rPr>
          <w:rFonts w:ascii="Times New Roman" w:eastAsia="標楷體" w:hAnsi="Times New Roman" w:cs="Times New Roman"/>
        </w:rPr>
        <w:t>，</w:t>
      </w:r>
      <w:proofErr w:type="gramStart"/>
      <w:r>
        <w:rPr>
          <w:rFonts w:ascii="Times New Roman" w:eastAsia="標楷體" w:hAnsi="Times New Roman" w:cs="Times New Roman"/>
        </w:rPr>
        <w:t>樣點分布</w:t>
      </w:r>
      <w:proofErr w:type="gramEnd"/>
      <w:r>
        <w:rPr>
          <w:rFonts w:ascii="Times New Roman" w:eastAsia="標楷體" w:hAnsi="Times New Roman" w:cs="Times New Roman"/>
        </w:rPr>
        <w:t>位置則如圖</w:t>
      </w:r>
      <w:r>
        <w:rPr>
          <w:rFonts w:ascii="Times New Roman" w:eastAsia="標楷體" w:hAnsi="Times New Roman" w:cs="Times New Roman"/>
        </w:rPr>
        <w:t>4</w:t>
      </w:r>
      <w:r>
        <w:rPr>
          <w:rFonts w:ascii="Times New Roman" w:eastAsia="標楷體" w:hAnsi="Times New Roman" w:cs="Times New Roman"/>
        </w:rPr>
        <w:t>所示，各分署位在海拔</w:t>
      </w:r>
      <w:r>
        <w:rPr>
          <w:rFonts w:ascii="Times New Roman" w:eastAsia="標楷體" w:hAnsi="Times New Roman" w:cs="Times New Roman"/>
        </w:rPr>
        <w:t xml:space="preserve">50 m </w:t>
      </w:r>
      <w:r>
        <w:rPr>
          <w:rFonts w:ascii="Times New Roman" w:eastAsia="標楷體" w:hAnsi="Times New Roman" w:cs="Times New Roman"/>
        </w:rPr>
        <w:t>以上的森林棲地內的調查樣點數，以新竹分署和</w:t>
      </w:r>
      <w:proofErr w:type="gramStart"/>
      <w:r w:rsidRPr="009B088F">
        <w:rPr>
          <w:rFonts w:ascii="Times New Roman" w:eastAsia="標楷體" w:hAnsi="Times New Roman" w:cs="Times New Roman"/>
        </w:rPr>
        <w:t>臺</w:t>
      </w:r>
      <w:proofErr w:type="gramEnd"/>
      <w:r w:rsidR="00C87E3D" w:rsidRPr="009B088F">
        <w:rPr>
          <w:rFonts w:ascii="Times New Roman" w:eastAsia="標楷體" w:hAnsi="Times New Roman" w:cs="Times New Roman" w:hint="eastAsia"/>
        </w:rPr>
        <w:t>中</w:t>
      </w:r>
      <w:r>
        <w:rPr>
          <w:rFonts w:ascii="Times New Roman" w:eastAsia="標楷體" w:hAnsi="Times New Roman" w:cs="Times New Roman"/>
        </w:rPr>
        <w:t>分署最多。每次調查記錄到的猴</w:t>
      </w:r>
      <w:proofErr w:type="gramStart"/>
      <w:r>
        <w:rPr>
          <w:rFonts w:ascii="Times New Roman" w:eastAsia="標楷體" w:hAnsi="Times New Roman" w:cs="Times New Roman"/>
        </w:rPr>
        <w:t>群數平均值</w:t>
      </w:r>
      <w:r w:rsidR="00D12DD3">
        <w:rPr>
          <w:rFonts w:ascii="Times New Roman" w:eastAsia="標楷體" w:hAnsi="Times New Roman" w:cs="Times New Roman" w:hint="eastAsia"/>
        </w:rPr>
        <w:t>以及</w:t>
      </w:r>
      <w:r w:rsidR="00D12DD3">
        <w:rPr>
          <w:rFonts w:ascii="Times New Roman" w:eastAsia="標楷體" w:hAnsi="Times New Roman" w:cs="Times New Roman"/>
        </w:rPr>
        <w:t>猴</w:t>
      </w:r>
      <w:proofErr w:type="gramEnd"/>
      <w:r w:rsidR="00D12DD3">
        <w:rPr>
          <w:rFonts w:ascii="Times New Roman" w:eastAsia="標楷體" w:hAnsi="Times New Roman" w:cs="Times New Roman"/>
        </w:rPr>
        <w:t>群出現的相對密度均以</w:t>
      </w:r>
      <w:proofErr w:type="gramStart"/>
      <w:r w:rsidR="00D12DD3">
        <w:rPr>
          <w:rFonts w:ascii="Times New Roman" w:eastAsia="標楷體" w:hAnsi="Times New Roman" w:cs="Times New Roman"/>
        </w:rPr>
        <w:t>臺</w:t>
      </w:r>
      <w:proofErr w:type="gramEnd"/>
      <w:r w:rsidR="00D12DD3">
        <w:rPr>
          <w:rFonts w:ascii="Times New Roman" w:eastAsia="標楷體" w:hAnsi="Times New Roman" w:cs="Times New Roman"/>
        </w:rPr>
        <w:t>東分署最高、</w:t>
      </w:r>
      <w:r>
        <w:rPr>
          <w:rFonts w:ascii="Times New Roman" w:eastAsia="標楷體" w:hAnsi="Times New Roman" w:cs="Times New Roman"/>
        </w:rPr>
        <w:t>新竹分署最低</w:t>
      </w:r>
      <w:r>
        <w:rPr>
          <w:rFonts w:ascii="Times New Roman" w:eastAsia="標楷體" w:hAnsi="Times New Roman" w:cs="Times New Roman"/>
        </w:rPr>
        <w:t>(</w:t>
      </w:r>
      <w:r>
        <w:rPr>
          <w:rFonts w:ascii="Times New Roman" w:eastAsia="標楷體" w:hAnsi="Times New Roman" w:cs="Times New Roman"/>
        </w:rPr>
        <w:t>表</w:t>
      </w:r>
      <w:del w:id="1225" w:author="瑋婷 徐" w:date="2025-01-06T10:54:00Z" w16du:dateUtc="2025-01-06T02:54:00Z">
        <w:r w:rsidDel="00B82309">
          <w:rPr>
            <w:rFonts w:ascii="Times New Roman" w:eastAsia="標楷體" w:hAnsi="Times New Roman" w:cs="Times New Roman"/>
          </w:rPr>
          <w:delText>7</w:delText>
        </w:r>
      </w:del>
      <w:ins w:id="1226" w:author="瑋婷 徐" w:date="2025-01-06T10:54:00Z" w16du:dateUtc="2025-01-06T02:54:00Z">
        <w:r w:rsidR="00B82309">
          <w:rPr>
            <w:rFonts w:ascii="Times New Roman" w:eastAsia="標楷體" w:hAnsi="Times New Roman" w:cs="Times New Roman" w:hint="eastAsia"/>
          </w:rPr>
          <w:t>8</w:t>
        </w:r>
      </w:ins>
      <w:r>
        <w:rPr>
          <w:rFonts w:ascii="Times New Roman" w:eastAsia="標楷體" w:hAnsi="Times New Roman" w:cs="Times New Roman"/>
        </w:rPr>
        <w:t xml:space="preserve"> )</w:t>
      </w:r>
      <w:r>
        <w:rPr>
          <w:rFonts w:ascii="Times New Roman" w:eastAsia="標楷體" w:hAnsi="Times New Roman" w:cs="Times New Roman"/>
        </w:rPr>
        <w:t>。</w:t>
      </w:r>
      <w:r w:rsidR="00D12DD3">
        <w:rPr>
          <w:rFonts w:ascii="Times New Roman" w:eastAsia="標楷體" w:hAnsi="Times New Roman" w:cs="Times New Roman"/>
        </w:rPr>
        <w:t>然而</w:t>
      </w:r>
      <w:r w:rsidR="00D12DD3">
        <w:rPr>
          <w:rFonts w:ascii="標楷體" w:eastAsia="標楷體" w:hAnsi="標楷體" w:cs="Times New Roman" w:hint="eastAsia"/>
        </w:rPr>
        <w:t>，</w:t>
      </w:r>
      <w:r>
        <w:rPr>
          <w:rFonts w:ascii="Times New Roman" w:eastAsia="標楷體" w:hAnsi="Times New Roman" w:cs="Times New Roman"/>
        </w:rPr>
        <w:t>在這裡我們要特別強調，不論記錄到的</w:t>
      </w:r>
      <w:proofErr w:type="gramStart"/>
      <w:r>
        <w:rPr>
          <w:rFonts w:ascii="Times New Roman" w:eastAsia="標楷體" w:hAnsi="Times New Roman" w:cs="Times New Roman"/>
        </w:rPr>
        <w:t>猴群數多寡</w:t>
      </w:r>
      <w:proofErr w:type="gramEnd"/>
      <w:r>
        <w:rPr>
          <w:rFonts w:ascii="Times New Roman" w:eastAsia="標楷體" w:hAnsi="Times New Roman" w:cs="Times New Roman"/>
        </w:rPr>
        <w:t>，只要真實反映現場狀況的資料，都是一樣的珍貴。</w:t>
      </w:r>
      <w:r w:rsidR="00D12DD3">
        <w:rPr>
          <w:rFonts w:ascii="Times New Roman" w:eastAsia="標楷體" w:hAnsi="Times New Roman" w:cs="Times New Roman"/>
        </w:rPr>
        <w:t>從這種系統性的全島調查資料</w:t>
      </w:r>
      <w:r w:rsidR="00D12DD3">
        <w:rPr>
          <w:rFonts w:ascii="標楷體" w:eastAsia="標楷體" w:hAnsi="標楷體" w:cs="Times New Roman" w:hint="eastAsia"/>
        </w:rPr>
        <w:t>，</w:t>
      </w:r>
      <w:r w:rsidR="00D12DD3">
        <w:rPr>
          <w:rFonts w:ascii="Times New Roman" w:eastAsia="標楷體" w:hAnsi="Times New Roman" w:cs="Times New Roman"/>
        </w:rPr>
        <w:t>也可以讓我們瞭解猴群在不同地區的相對密度差異</w:t>
      </w:r>
      <w:r w:rsidR="00D12DD3">
        <w:rPr>
          <w:rFonts w:ascii="標楷體" w:eastAsia="標楷體" w:hAnsi="標楷體" w:cs="Times New Roman" w:hint="eastAsia"/>
        </w:rPr>
        <w:t>。</w:t>
      </w:r>
    </w:p>
    <w:p w14:paraId="203B4D93" w14:textId="77777777" w:rsidR="00D93FCC" w:rsidRDefault="00D93FCC">
      <w:pPr>
        <w:spacing w:line="360" w:lineRule="auto"/>
        <w:jc w:val="both"/>
        <w:rPr>
          <w:rFonts w:ascii="Times New Roman" w:eastAsia="標楷體" w:hAnsi="Times New Roman" w:cs="Times New Roman"/>
        </w:rPr>
      </w:pPr>
    </w:p>
    <w:p w14:paraId="1E1BB215" w14:textId="2F5BDAD6" w:rsidR="00D93FCC" w:rsidRDefault="002435EC">
      <w:pPr>
        <w:spacing w:line="360" w:lineRule="auto"/>
        <w:jc w:val="both"/>
        <w:outlineLvl w:val="2"/>
        <w:rPr>
          <w:rFonts w:ascii="Times New Roman" w:eastAsia="標楷體" w:hAnsi="Times New Roman" w:cs="Times New Roman"/>
          <w:b/>
          <w:sz w:val="28"/>
        </w:rPr>
      </w:pPr>
      <w:bookmarkStart w:id="1227" w:name="_Toc121845049"/>
      <w:bookmarkStart w:id="1228" w:name="_Toc187050784"/>
      <w:r>
        <w:rPr>
          <w:rFonts w:ascii="Times New Roman" w:eastAsia="標楷體" w:hAnsi="Times New Roman" w:cs="Times New Roman"/>
          <w:b/>
          <w:sz w:val="28"/>
        </w:rPr>
        <w:t>(</w:t>
      </w:r>
      <w:del w:id="1229" w:author="瑋婷 徐" w:date="2024-11-22T09:57:00Z" w16du:dateUtc="2024-11-22T01:57:00Z">
        <w:r w:rsidDel="0003537D">
          <w:rPr>
            <w:rFonts w:ascii="Times New Roman" w:eastAsia="標楷體" w:hAnsi="Times New Roman" w:cs="Times New Roman"/>
            <w:b/>
            <w:sz w:val="28"/>
          </w:rPr>
          <w:delText>三</w:delText>
        </w:r>
      </w:del>
      <w:ins w:id="1230" w:author="瑋婷 徐" w:date="2024-11-22T09:57:00Z" w16du:dateUtc="2024-11-22T01:57:00Z">
        <w:r w:rsidR="0003537D">
          <w:rPr>
            <w:rFonts w:ascii="Times New Roman" w:eastAsia="標楷體" w:hAnsi="Times New Roman" w:cs="Times New Roman" w:hint="eastAsia"/>
            <w:b/>
            <w:sz w:val="28"/>
          </w:rPr>
          <w:t>四</w:t>
        </w:r>
      </w:ins>
      <w:r>
        <w:rPr>
          <w:rFonts w:ascii="Times New Roman" w:eastAsia="標楷體" w:hAnsi="Times New Roman" w:cs="Times New Roman"/>
          <w:b/>
          <w:sz w:val="28"/>
        </w:rPr>
        <w:t xml:space="preserve">) </w:t>
      </w:r>
      <w:r>
        <w:rPr>
          <w:rFonts w:ascii="Times New Roman" w:eastAsia="標楷體" w:hAnsi="Times New Roman" w:cs="Times New Roman"/>
          <w:b/>
          <w:sz w:val="28"/>
        </w:rPr>
        <w:t>影響獼猴分布的因子</w:t>
      </w:r>
      <w:bookmarkEnd w:id="1227"/>
      <w:bookmarkEnd w:id="1228"/>
    </w:p>
    <w:p w14:paraId="278B9384" w14:textId="1F57696D"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彙整</w:t>
      </w:r>
      <w:r>
        <w:rPr>
          <w:rFonts w:ascii="Times New Roman" w:eastAsia="標楷體" w:hAnsi="Times New Roman" w:cs="Times New Roman"/>
        </w:rPr>
        <w:t>202</w:t>
      </w:r>
      <w:del w:id="1231" w:author="瑋婷 徐" w:date="2025-01-06T11:01:00Z" w16du:dateUtc="2025-01-06T03:01:00Z">
        <w:r w:rsidDel="00B70738">
          <w:rPr>
            <w:rFonts w:ascii="Times New Roman" w:eastAsia="標楷體" w:hAnsi="Times New Roman" w:cs="Times New Roman"/>
          </w:rPr>
          <w:delText>0</w:delText>
        </w:r>
      </w:del>
      <w:ins w:id="1232" w:author="瑋婷 徐" w:date="2025-01-06T11:01:00Z" w16du:dateUtc="2025-01-06T03:01:00Z">
        <w:r w:rsidR="00B70738">
          <w:rPr>
            <w:rFonts w:ascii="Times New Roman" w:eastAsia="標楷體" w:hAnsi="Times New Roman" w:cs="Times New Roman" w:hint="eastAsia"/>
          </w:rPr>
          <w:t>1</w:t>
        </w:r>
      </w:ins>
      <w:r>
        <w:rPr>
          <w:rFonts w:ascii="Times New Roman" w:eastAsia="標楷體" w:hAnsi="Times New Roman" w:cs="Times New Roman"/>
        </w:rPr>
        <w:t>-202</w:t>
      </w:r>
      <w:del w:id="1233" w:author="瑋婷 徐" w:date="2024-11-22T09:49:00Z" w16du:dateUtc="2024-11-22T01:49:00Z">
        <w:r w:rsidDel="00CF5CA5">
          <w:rPr>
            <w:rFonts w:ascii="Times New Roman" w:eastAsia="標楷體" w:hAnsi="Times New Roman" w:cs="Times New Roman" w:hint="eastAsia"/>
          </w:rPr>
          <w:delText>3</w:delText>
        </w:r>
      </w:del>
      <w:ins w:id="1234" w:author="瑋婷 徐" w:date="2024-11-22T09:49:00Z" w16du:dateUtc="2024-11-22T01:49:00Z">
        <w:r w:rsidR="00CF5CA5">
          <w:rPr>
            <w:rFonts w:ascii="Times New Roman" w:eastAsia="標楷體" w:hAnsi="Times New Roman" w:cs="Times New Roman" w:hint="eastAsia"/>
          </w:rPr>
          <w:t>4</w:t>
        </w:r>
      </w:ins>
      <w:r>
        <w:rPr>
          <w:rFonts w:ascii="Times New Roman" w:eastAsia="標楷體" w:hAnsi="Times New Roman" w:cs="Times New Roman"/>
        </w:rPr>
        <w:t>年的資料</w:t>
      </w:r>
      <w:r>
        <w:rPr>
          <w:rFonts w:ascii="標楷體" w:eastAsia="標楷體" w:hAnsi="標楷體" w:cs="Times New Roman"/>
        </w:rPr>
        <w:t>，</w:t>
      </w:r>
      <w:r>
        <w:rPr>
          <w:rFonts w:ascii="Times New Roman" w:eastAsia="標楷體" w:hAnsi="Times New Roman" w:cs="Times New Roman"/>
        </w:rPr>
        <w:t>以訊息理論研究法比較</w:t>
      </w:r>
      <w:r w:rsidRPr="003266DF">
        <w:rPr>
          <w:rFonts w:ascii="Times New Roman" w:eastAsia="標楷體" w:hAnsi="Times New Roman" w:cs="Times New Roman"/>
        </w:rPr>
        <w:t>31</w:t>
      </w:r>
      <w:r>
        <w:rPr>
          <w:rFonts w:ascii="Times New Roman" w:eastAsia="標楷體" w:hAnsi="Times New Roman" w:cs="Times New Roman"/>
        </w:rPr>
        <w:t>個模式之後，有</w:t>
      </w:r>
      <w:del w:id="1235" w:author="瑋婷 徐" w:date="2025-01-06T10:55:00Z" w16du:dateUtc="2025-01-06T02:55:00Z">
        <w:r w:rsidDel="000F4569">
          <w:rPr>
            <w:rFonts w:ascii="Times New Roman" w:eastAsia="標楷體" w:hAnsi="Times New Roman" w:cs="Times New Roman" w:hint="eastAsia"/>
          </w:rPr>
          <w:delText>2</w:delText>
        </w:r>
      </w:del>
      <w:ins w:id="1236" w:author="瑋婷 徐" w:date="2025-01-06T10:55:00Z" w16du:dateUtc="2025-01-06T02:55:00Z">
        <w:r w:rsidR="000F4569">
          <w:rPr>
            <w:rFonts w:ascii="Times New Roman" w:eastAsia="標楷體" w:hAnsi="Times New Roman" w:cs="Times New Roman" w:hint="eastAsia"/>
          </w:rPr>
          <w:t>4</w:t>
        </w:r>
      </w:ins>
      <w:r>
        <w:rPr>
          <w:rFonts w:ascii="Times New Roman" w:eastAsia="標楷體" w:hAnsi="Times New Roman" w:cs="Times New Roman"/>
        </w:rPr>
        <w:t>個模式的</w:t>
      </w:r>
      <w:r>
        <w:rPr>
          <w:rFonts w:ascii="Times New Roman" w:eastAsia="標楷體" w:hAnsi="Times New Roman" w:cs="Times New Roman"/>
        </w:rPr>
        <w:t>ΔAIC</w:t>
      </w:r>
      <w:r>
        <w:rPr>
          <w:rFonts w:ascii="Times New Roman" w:eastAsia="標楷體" w:hAnsi="Times New Roman" w:cs="Times New Roman"/>
          <w:i/>
        </w:rPr>
        <w:t>c</w:t>
      </w:r>
      <w:r>
        <w:rPr>
          <w:rFonts w:ascii="Times New Roman" w:eastAsia="標楷體" w:hAnsi="Times New Roman" w:cs="Times New Roman"/>
        </w:rPr>
        <w:t xml:space="preserve"> </w:t>
      </w:r>
      <w:proofErr w:type="gramStart"/>
      <w:r>
        <w:t>≦</w:t>
      </w:r>
      <w:proofErr w:type="gramEnd"/>
      <w:r>
        <w:rPr>
          <w:rFonts w:ascii="Times New Roman" w:eastAsia="標楷體" w:hAnsi="Times New Roman" w:cs="Times New Roman"/>
        </w:rPr>
        <w:t xml:space="preserve"> 2</w:t>
      </w:r>
      <w:r>
        <w:rPr>
          <w:rFonts w:ascii="Times New Roman" w:eastAsia="標楷體" w:hAnsi="Times New Roman" w:cs="Times New Roman"/>
        </w:rPr>
        <w:t>，其累積的</w:t>
      </w:r>
      <w:r>
        <w:rPr>
          <w:rFonts w:ascii="Times New Roman" w:eastAsia="標楷體" w:hAnsi="Times New Roman" w:cs="Times New Roman"/>
        </w:rPr>
        <w:t>Akaike weights (</w:t>
      </w:r>
      <w:r>
        <w:rPr>
          <w:rFonts w:ascii="Times New Roman" w:eastAsia="標楷體" w:hAnsi="Times New Roman" w:cs="Times New Roman"/>
          <w:i/>
        </w:rPr>
        <w:t>ωi</w:t>
      </w:r>
      <w:r>
        <w:rPr>
          <w:rFonts w:ascii="Times New Roman" w:eastAsia="標楷體" w:hAnsi="Times New Roman" w:cs="Times New Roman"/>
        </w:rPr>
        <w:t>)</w:t>
      </w:r>
      <w:r>
        <w:rPr>
          <w:rFonts w:ascii="Times New Roman" w:eastAsia="標楷體" w:hAnsi="Times New Roman" w:cs="Times New Roman"/>
        </w:rPr>
        <w:t>為</w:t>
      </w:r>
      <w:r w:rsidRPr="009B088F">
        <w:rPr>
          <w:rFonts w:ascii="Times New Roman" w:eastAsia="標楷體" w:hAnsi="Times New Roman" w:cs="Times New Roman"/>
        </w:rPr>
        <w:t>1.</w:t>
      </w:r>
      <w:r w:rsidR="004A327A" w:rsidRPr="009B088F">
        <w:rPr>
          <w:rFonts w:ascii="Times New Roman" w:eastAsia="標楷體" w:hAnsi="Times New Roman" w:cs="Times New Roman" w:hint="eastAsia"/>
        </w:rPr>
        <w:t>00</w:t>
      </w:r>
      <w:r>
        <w:rPr>
          <w:rFonts w:ascii="Times New Roman" w:eastAsia="標楷體" w:hAnsi="Times New Roman" w:cs="Times New Roman"/>
        </w:rPr>
        <w:t xml:space="preserve"> (</w:t>
      </w:r>
      <w:r>
        <w:rPr>
          <w:rFonts w:ascii="Times New Roman" w:eastAsia="標楷體" w:hAnsi="Times New Roman" w:cs="Times New Roman"/>
        </w:rPr>
        <w:t>表</w:t>
      </w:r>
      <w:del w:id="1237" w:author="瑋婷 徐" w:date="2025-01-06T10:54:00Z" w16du:dateUtc="2025-01-06T02:54:00Z">
        <w:r w:rsidDel="000F4569">
          <w:rPr>
            <w:rFonts w:ascii="Times New Roman" w:eastAsia="標楷體" w:hAnsi="Times New Roman" w:cs="Times New Roman"/>
          </w:rPr>
          <w:delText>8</w:delText>
        </w:r>
      </w:del>
      <w:ins w:id="1238" w:author="瑋婷 徐" w:date="2025-01-06T10:54:00Z" w16du:dateUtc="2025-01-06T02:54:00Z">
        <w:r w:rsidR="000F4569">
          <w:rPr>
            <w:rFonts w:ascii="Times New Roman" w:eastAsia="標楷體" w:hAnsi="Times New Roman" w:cs="Times New Roman" w:hint="eastAsia"/>
          </w:rPr>
          <w:t>9</w:t>
        </w:r>
      </w:ins>
      <w:r>
        <w:rPr>
          <w:rFonts w:ascii="Times New Roman" w:eastAsia="標楷體" w:hAnsi="Times New Roman" w:cs="Times New Roman"/>
        </w:rPr>
        <w:t>)</w:t>
      </w:r>
      <w:r>
        <w:rPr>
          <w:rFonts w:ascii="Times New Roman" w:eastAsia="標楷體" w:hAnsi="Times New Roman" w:cs="Times New Roman"/>
        </w:rPr>
        <w:t>。</w:t>
      </w:r>
      <w:del w:id="1239" w:author="瑋婷 徐" w:date="2025-01-06T10:58:00Z" w16du:dateUtc="2025-01-06T02:58:00Z">
        <w:r w:rsidDel="000F4569">
          <w:rPr>
            <w:rFonts w:ascii="Times New Roman" w:eastAsia="標楷體" w:hAnsi="Times New Roman" w:cs="Times New Roman"/>
          </w:rPr>
          <w:delText>在</w:delText>
        </w:r>
      </w:del>
      <w:r>
        <w:rPr>
          <w:rFonts w:ascii="Times New Roman" w:eastAsia="標楷體" w:hAnsi="Times New Roman" w:cs="Times New Roman"/>
        </w:rPr>
        <w:t>5</w:t>
      </w:r>
      <w:r>
        <w:rPr>
          <w:rFonts w:ascii="Times New Roman" w:eastAsia="標楷體" w:hAnsi="Times New Roman" w:cs="Times New Roman"/>
        </w:rPr>
        <w:t>個備選的固定變數</w:t>
      </w:r>
      <w:del w:id="1240" w:author="瑋婷 徐" w:date="2025-01-06T10:59:00Z" w16du:dateUtc="2025-01-06T02:59:00Z">
        <w:r w:rsidDel="000F4569">
          <w:rPr>
            <w:rFonts w:ascii="Times New Roman" w:eastAsia="標楷體" w:hAnsi="Times New Roman" w:cs="Times New Roman" w:hint="eastAsia"/>
          </w:rPr>
          <w:delText>中，僅海拔、分署及年份等</w:delText>
        </w:r>
      </w:del>
      <w:del w:id="1241" w:author="瑋婷 徐" w:date="2024-11-22T09:51:00Z" w16du:dateUtc="2024-11-22T01:51:00Z">
        <w:r w:rsidDel="00D84BDC">
          <w:rPr>
            <w:rFonts w:ascii="Times New Roman" w:eastAsia="標楷體" w:hAnsi="Times New Roman" w:cs="Times New Roman" w:hint="eastAsia"/>
          </w:rPr>
          <w:delText>3</w:delText>
        </w:r>
      </w:del>
      <w:del w:id="1242" w:author="瑋婷 徐" w:date="2025-01-06T10:59:00Z" w16du:dateUtc="2025-01-06T02:59:00Z">
        <w:r w:rsidDel="000F4569">
          <w:rPr>
            <w:rFonts w:ascii="Times New Roman" w:eastAsia="標楷體" w:hAnsi="Times New Roman" w:cs="Times New Roman" w:hint="eastAsia"/>
          </w:rPr>
          <w:delText>個變數，</w:delText>
        </w:r>
      </w:del>
      <w:ins w:id="1243" w:author="瑋婷 徐" w:date="2025-01-06T10:59:00Z" w16du:dateUtc="2025-01-06T02:59:00Z">
        <w:r w:rsidR="000F4569">
          <w:rPr>
            <w:rFonts w:ascii="Times New Roman" w:eastAsia="標楷體" w:hAnsi="Times New Roman" w:cs="Times New Roman" w:hint="eastAsia"/>
          </w:rPr>
          <w:t>皆</w:t>
        </w:r>
      </w:ins>
      <w:r>
        <w:rPr>
          <w:rFonts w:ascii="Times New Roman" w:eastAsia="標楷體" w:hAnsi="Times New Roman" w:cs="Times New Roman"/>
        </w:rPr>
        <w:t>被包含在這</w:t>
      </w:r>
      <w:del w:id="1244" w:author="瑋婷 徐" w:date="2024-11-22T09:51:00Z" w16du:dateUtc="2024-11-22T01:51:00Z">
        <w:r w:rsidDel="00D84BDC">
          <w:rPr>
            <w:rFonts w:ascii="Times New Roman" w:eastAsia="標楷體" w:hAnsi="Times New Roman" w:cs="Times New Roman" w:hint="eastAsia"/>
          </w:rPr>
          <w:delText>2</w:delText>
        </w:r>
      </w:del>
      <w:ins w:id="1245" w:author="瑋婷 徐" w:date="2025-01-06T10:58:00Z" w16du:dateUtc="2025-01-06T02:58:00Z">
        <w:r w:rsidR="000F4569">
          <w:rPr>
            <w:rFonts w:ascii="Times New Roman" w:eastAsia="標楷體" w:hAnsi="Times New Roman" w:cs="Times New Roman" w:hint="eastAsia"/>
          </w:rPr>
          <w:t>4</w:t>
        </w:r>
      </w:ins>
      <w:r>
        <w:rPr>
          <w:rFonts w:ascii="Times New Roman" w:eastAsia="標楷體" w:hAnsi="Times New Roman" w:cs="Times New Roman"/>
        </w:rPr>
        <w:t>個最佳模式中，因此在後續的</w:t>
      </w:r>
      <w:r>
        <w:rPr>
          <w:rFonts w:ascii="Times New Roman" w:eastAsia="標楷體" w:hAnsi="Times New Roman" w:cs="Times New Roman"/>
        </w:rPr>
        <w:t>GLMM</w:t>
      </w:r>
      <w:r>
        <w:rPr>
          <w:rFonts w:ascii="Times New Roman" w:eastAsia="標楷體" w:hAnsi="Times New Roman" w:cs="Times New Roman"/>
        </w:rPr>
        <w:t>分析中，將上列</w:t>
      </w:r>
      <w:del w:id="1246" w:author="瑋婷 徐" w:date="2024-11-22T09:51:00Z" w16du:dateUtc="2024-11-22T01:51:00Z">
        <w:r w:rsidDel="00D84BDC">
          <w:rPr>
            <w:rFonts w:ascii="Times New Roman" w:eastAsia="標楷體" w:hAnsi="Times New Roman" w:cs="Times New Roman" w:hint="eastAsia"/>
          </w:rPr>
          <w:delText>3</w:delText>
        </w:r>
      </w:del>
      <w:ins w:id="1247" w:author="瑋婷 徐" w:date="2025-01-06T10:59:00Z" w16du:dateUtc="2025-01-06T02:59:00Z">
        <w:r w:rsidR="000F4569">
          <w:rPr>
            <w:rFonts w:ascii="Times New Roman" w:eastAsia="標楷體" w:hAnsi="Times New Roman" w:cs="Times New Roman" w:hint="eastAsia"/>
          </w:rPr>
          <w:t>5</w:t>
        </w:r>
      </w:ins>
      <w:r>
        <w:rPr>
          <w:rFonts w:ascii="Times New Roman" w:eastAsia="標楷體" w:hAnsi="Times New Roman" w:cs="Times New Roman"/>
        </w:rPr>
        <w:t>個變數均納入分析。經</w:t>
      </w:r>
      <w:r>
        <w:rPr>
          <w:rFonts w:ascii="Times New Roman" w:eastAsia="標楷體" w:hAnsi="Times New Roman" w:cs="Times New Roman"/>
        </w:rPr>
        <w:t>GLMM</w:t>
      </w:r>
      <w:r w:rsidR="00D12DD3">
        <w:rPr>
          <w:rFonts w:ascii="Times New Roman" w:eastAsia="標楷體" w:hAnsi="Times New Roman" w:cs="Times New Roman"/>
        </w:rPr>
        <w:t>分析後，年份和分署</w:t>
      </w:r>
      <w:r>
        <w:rPr>
          <w:rFonts w:ascii="Times New Roman" w:eastAsia="標楷體" w:hAnsi="Times New Roman" w:cs="Times New Roman"/>
        </w:rPr>
        <w:t>這</w:t>
      </w:r>
      <w:r>
        <w:rPr>
          <w:rFonts w:ascii="Times New Roman" w:eastAsia="標楷體" w:hAnsi="Times New Roman" w:cs="Times New Roman"/>
        </w:rPr>
        <w:t>2</w:t>
      </w:r>
      <w:r>
        <w:rPr>
          <w:rFonts w:ascii="Times New Roman" w:eastAsia="標楷體" w:hAnsi="Times New Roman" w:cs="Times New Roman"/>
        </w:rPr>
        <w:t>個因子對獼猴出現的機率有</w:t>
      </w:r>
      <w:r>
        <w:rPr>
          <w:rFonts w:ascii="Times New Roman" w:eastAsia="標楷體" w:hAnsi="Times New Roman" w:cs="Times New Roman"/>
        </w:rPr>
        <w:lastRenderedPageBreak/>
        <w:t>顯著的影響性</w:t>
      </w:r>
      <w:r>
        <w:rPr>
          <w:rFonts w:ascii="Times New Roman" w:eastAsia="標楷體" w:hAnsi="Times New Roman" w:cs="Times New Roman"/>
        </w:rPr>
        <w:t xml:space="preserve"> (</w:t>
      </w:r>
      <w:r>
        <w:rPr>
          <w:rFonts w:ascii="Times New Roman" w:eastAsia="標楷體" w:hAnsi="Times New Roman" w:cs="Times New Roman"/>
        </w:rPr>
        <w:t>表</w:t>
      </w:r>
      <w:del w:id="1248" w:author="瑋婷 徐" w:date="2025-01-06T10:59:00Z" w16du:dateUtc="2025-01-06T02:59:00Z">
        <w:r w:rsidDel="000F4569">
          <w:rPr>
            <w:rFonts w:ascii="Times New Roman" w:eastAsia="標楷體" w:hAnsi="Times New Roman" w:cs="Times New Roman" w:hint="eastAsia"/>
          </w:rPr>
          <w:delText>9</w:delText>
        </w:r>
      </w:del>
      <w:ins w:id="1249" w:author="瑋婷 徐" w:date="2025-01-06T10:59:00Z" w16du:dateUtc="2025-01-06T02:59:00Z">
        <w:r w:rsidR="000F4569">
          <w:rPr>
            <w:rFonts w:ascii="Times New Roman" w:eastAsia="標楷體" w:hAnsi="Times New Roman" w:cs="Times New Roman" w:hint="eastAsia"/>
          </w:rPr>
          <w:t>10</w:t>
        </w:r>
      </w:ins>
      <w:r>
        <w:rPr>
          <w:rFonts w:ascii="Times New Roman" w:eastAsia="標楷體" w:hAnsi="Times New Roman" w:cs="Times New Roman"/>
        </w:rPr>
        <w:t>)</w:t>
      </w:r>
      <w:r w:rsidR="009B088F">
        <w:rPr>
          <w:rFonts w:ascii="Times New Roman" w:eastAsia="標楷體" w:hAnsi="Times New Roman" w:cs="Times New Roman"/>
        </w:rPr>
        <w:t>。在分署</w:t>
      </w:r>
      <w:r>
        <w:rPr>
          <w:rFonts w:ascii="Times New Roman" w:eastAsia="標楷體" w:hAnsi="Times New Roman" w:cs="Times New Roman"/>
        </w:rPr>
        <w:t>部分，</w:t>
      </w:r>
      <w:proofErr w:type="gramStart"/>
      <w:r>
        <w:rPr>
          <w:rFonts w:ascii="Times New Roman" w:eastAsia="標楷體" w:hAnsi="Times New Roman" w:cs="Times New Roman"/>
        </w:rPr>
        <w:t>臺</w:t>
      </w:r>
      <w:proofErr w:type="gramEnd"/>
      <w:r>
        <w:rPr>
          <w:rFonts w:ascii="Times New Roman" w:eastAsia="標楷體" w:hAnsi="Times New Roman" w:cs="Times New Roman"/>
        </w:rPr>
        <w:t>東分署的</w:t>
      </w:r>
      <w:r w:rsidR="009B088F">
        <w:rPr>
          <w:rFonts w:ascii="Times New Roman" w:eastAsia="標楷體" w:hAnsi="Times New Roman" w:cs="Times New Roman"/>
        </w:rPr>
        <w:t>猴群相對密度較高；新竹分署的</w:t>
      </w:r>
      <w:r>
        <w:rPr>
          <w:rFonts w:ascii="Times New Roman" w:eastAsia="標楷體" w:hAnsi="Times New Roman" w:cs="Times New Roman"/>
        </w:rPr>
        <w:t>相對密度</w:t>
      </w:r>
      <w:r w:rsidR="00D12DD3">
        <w:rPr>
          <w:rFonts w:ascii="Times New Roman" w:eastAsia="標楷體" w:hAnsi="Times New Roman" w:cs="Times New Roman"/>
        </w:rPr>
        <w:t>則是最</w:t>
      </w:r>
      <w:r>
        <w:rPr>
          <w:rFonts w:ascii="Times New Roman" w:eastAsia="標楷體" w:hAnsi="Times New Roman" w:cs="Times New Roman"/>
        </w:rPr>
        <w:t>低</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5)</w:t>
      </w:r>
      <w:r>
        <w:rPr>
          <w:rFonts w:ascii="Times New Roman" w:eastAsia="標楷體" w:hAnsi="Times New Roman" w:cs="Times New Roman"/>
        </w:rPr>
        <w:t>。以年份來看，</w:t>
      </w:r>
      <w:r>
        <w:rPr>
          <w:rFonts w:ascii="Times New Roman" w:eastAsia="標楷體" w:hAnsi="Times New Roman" w:cs="Times New Roman"/>
        </w:rPr>
        <w:t>202</w:t>
      </w:r>
      <w:del w:id="1250" w:author="瑋婷 徐" w:date="2025-01-06T11:01:00Z" w16du:dateUtc="2025-01-06T03:01:00Z">
        <w:r w:rsidDel="00B70738">
          <w:rPr>
            <w:rFonts w:ascii="Times New Roman" w:eastAsia="標楷體" w:hAnsi="Times New Roman" w:cs="Times New Roman"/>
          </w:rPr>
          <w:delText>0</w:delText>
        </w:r>
      </w:del>
      <w:ins w:id="1251" w:author="瑋婷 徐" w:date="2025-01-06T11:01:00Z" w16du:dateUtc="2025-01-06T03:01:00Z">
        <w:r w:rsidR="00B70738">
          <w:rPr>
            <w:rFonts w:ascii="Times New Roman" w:eastAsia="標楷體" w:hAnsi="Times New Roman" w:cs="Times New Roman" w:hint="eastAsia"/>
          </w:rPr>
          <w:t>1</w:t>
        </w:r>
      </w:ins>
      <w:r>
        <w:rPr>
          <w:rFonts w:ascii="Times New Roman" w:eastAsia="標楷體" w:hAnsi="Times New Roman" w:cs="Times New Roman"/>
        </w:rPr>
        <w:t xml:space="preserve"> </w:t>
      </w:r>
      <w:del w:id="1252" w:author="瑋婷 徐" w:date="2024-11-22T09:52:00Z" w16du:dateUtc="2024-11-22T01:52:00Z">
        <w:r w:rsidDel="00D84BDC">
          <w:rPr>
            <w:rFonts w:ascii="Times New Roman" w:eastAsia="標楷體" w:hAnsi="Times New Roman" w:cs="Times New Roman"/>
          </w:rPr>
          <w:delText>-</w:delText>
        </w:r>
      </w:del>
      <w:proofErr w:type="gramStart"/>
      <w:ins w:id="1253" w:author="瑋婷 徐" w:date="2024-11-22T09:52:00Z" w16du:dateUtc="2024-11-22T01:52:00Z">
        <w:r w:rsidR="00D84BDC">
          <w:rPr>
            <w:rFonts w:ascii="Times New Roman" w:eastAsia="標楷體" w:hAnsi="Times New Roman" w:cs="Times New Roman"/>
          </w:rPr>
          <w:t>–</w:t>
        </w:r>
      </w:ins>
      <w:proofErr w:type="gramEnd"/>
      <w:r>
        <w:rPr>
          <w:rFonts w:ascii="Times New Roman" w:eastAsia="標楷體" w:hAnsi="Times New Roman" w:cs="Times New Roman"/>
        </w:rPr>
        <w:t xml:space="preserve"> 202</w:t>
      </w:r>
      <w:del w:id="1254" w:author="瑋婷 徐" w:date="2024-11-22T09:52:00Z" w16du:dateUtc="2024-11-22T01:52:00Z">
        <w:r w:rsidDel="00D84BDC">
          <w:rPr>
            <w:rFonts w:ascii="Times New Roman" w:eastAsia="標楷體" w:hAnsi="Times New Roman" w:cs="Times New Roman" w:hint="eastAsia"/>
          </w:rPr>
          <w:delText>3</w:delText>
        </w:r>
      </w:del>
      <w:ins w:id="1255" w:author="瑋婷 徐" w:date="2024-11-22T09:52:00Z" w16du:dateUtc="2024-11-22T01:52:00Z">
        <w:r w:rsidR="00D84BDC">
          <w:rPr>
            <w:rFonts w:ascii="Times New Roman" w:eastAsia="標楷體" w:hAnsi="Times New Roman" w:cs="Times New Roman" w:hint="eastAsia"/>
          </w:rPr>
          <w:t>4</w:t>
        </w:r>
      </w:ins>
      <w:r>
        <w:rPr>
          <w:rFonts w:ascii="Times New Roman" w:eastAsia="標楷體" w:hAnsi="Times New Roman" w:cs="Times New Roman"/>
        </w:rPr>
        <w:t>年間，獼猴出現的機率為顯著下降</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6)</w:t>
      </w:r>
      <w:r>
        <w:rPr>
          <w:rFonts w:ascii="Times New Roman" w:eastAsia="標楷體" w:hAnsi="Times New Roman" w:cs="Times New Roman"/>
        </w:rPr>
        <w:t>。然而，僅</w:t>
      </w:r>
      <w:del w:id="1256" w:author="瑋婷 徐" w:date="2024-11-22T09:52:00Z" w16du:dateUtc="2024-11-22T01:52:00Z">
        <w:r w:rsidDel="00D84BDC">
          <w:rPr>
            <w:rFonts w:ascii="Times New Roman" w:eastAsia="標楷體" w:hAnsi="Times New Roman" w:cs="Times New Roman" w:hint="eastAsia"/>
          </w:rPr>
          <w:delText>四</w:delText>
        </w:r>
      </w:del>
      <w:ins w:id="1257" w:author="瑋婷 徐" w:date="2025-01-06T11:01:00Z" w16du:dateUtc="2025-01-06T03:01:00Z">
        <w:r w:rsidR="00B70738">
          <w:rPr>
            <w:rFonts w:ascii="Times New Roman" w:eastAsia="標楷體" w:hAnsi="Times New Roman" w:cs="Times New Roman" w:hint="eastAsia"/>
          </w:rPr>
          <w:t>四</w:t>
        </w:r>
      </w:ins>
      <w:r>
        <w:rPr>
          <w:rFonts w:ascii="Times New Roman" w:eastAsia="標楷體" w:hAnsi="Times New Roman" w:cs="Times New Roman"/>
        </w:rPr>
        <w:t>年的時間，尚無法呈現此族群變動趨勢為此方向性或僅為年間波動情形。未來，仍需持續監測，才能較真確地掌握其族群變化狀況。</w:t>
      </w:r>
    </w:p>
    <w:p w14:paraId="30A6F829" w14:textId="77777777" w:rsidR="00D93FCC" w:rsidRDefault="00D93FCC">
      <w:pPr>
        <w:spacing w:line="360" w:lineRule="auto"/>
        <w:jc w:val="both"/>
        <w:outlineLvl w:val="2"/>
        <w:rPr>
          <w:rFonts w:ascii="Times New Roman" w:eastAsia="標楷體" w:hAnsi="Times New Roman" w:cs="Times New Roman"/>
          <w:b/>
          <w:sz w:val="28"/>
        </w:rPr>
      </w:pPr>
      <w:bookmarkStart w:id="1258" w:name="__RefHeading___Toc21857_2104694559_副本_1_"/>
      <w:bookmarkEnd w:id="1258"/>
    </w:p>
    <w:p w14:paraId="108B0222" w14:textId="77777777" w:rsidR="00D93FCC" w:rsidRDefault="002435EC">
      <w:pPr>
        <w:spacing w:line="360" w:lineRule="auto"/>
        <w:jc w:val="both"/>
        <w:outlineLvl w:val="1"/>
        <w:rPr>
          <w:rFonts w:ascii="Times New Roman" w:eastAsia="標楷體" w:hAnsi="Times New Roman" w:cs="Times New Roman"/>
          <w:b/>
          <w:sz w:val="28"/>
          <w:szCs w:val="28"/>
        </w:rPr>
      </w:pPr>
      <w:bookmarkStart w:id="1259" w:name="_Toc121845051"/>
      <w:bookmarkStart w:id="1260" w:name="_Toc187050785"/>
      <w:r>
        <w:rPr>
          <w:rFonts w:ascii="Times New Roman" w:eastAsia="標楷體" w:hAnsi="Times New Roman" w:cs="Times New Roman"/>
          <w:b/>
          <w:sz w:val="28"/>
          <w:szCs w:val="28"/>
        </w:rPr>
        <w:t>二、繁殖鳥類監測部分</w:t>
      </w:r>
      <w:bookmarkEnd w:id="1259"/>
      <w:bookmarkEnd w:id="1260"/>
    </w:p>
    <w:p w14:paraId="3FDD7F89" w14:textId="46D0516F" w:rsidR="00D93FCC" w:rsidRDefault="002435EC">
      <w:pPr>
        <w:spacing w:line="360" w:lineRule="auto"/>
        <w:jc w:val="both"/>
        <w:outlineLvl w:val="2"/>
        <w:rPr>
          <w:ins w:id="1261" w:author="瑋婷 徐" w:date="2024-11-22T09:57:00Z" w16du:dateUtc="2024-11-22T01:57:00Z"/>
          <w:rFonts w:ascii="Times New Roman" w:eastAsia="標楷體" w:hAnsi="Times New Roman" w:cs="Times New Roman"/>
          <w:b/>
          <w:sz w:val="28"/>
          <w:szCs w:val="28"/>
        </w:rPr>
      </w:pPr>
      <w:bookmarkStart w:id="1262" w:name="_Toc121845052"/>
      <w:bookmarkStart w:id="1263" w:name="_Toc187050786"/>
      <w:r>
        <w:rPr>
          <w:rFonts w:ascii="Times New Roman" w:eastAsia="標楷體" w:hAnsi="Times New Roman" w:cs="Times New Roman"/>
          <w:b/>
          <w:sz w:val="28"/>
          <w:szCs w:val="28"/>
        </w:rPr>
        <w:t>(</w:t>
      </w:r>
      <w:proofErr w:type="gramStart"/>
      <w:r>
        <w:rPr>
          <w:rFonts w:ascii="Times New Roman" w:eastAsia="標楷體" w:hAnsi="Times New Roman" w:cs="Times New Roman"/>
          <w:b/>
          <w:sz w:val="28"/>
          <w:szCs w:val="28"/>
        </w:rPr>
        <w:t>ㄧ</w:t>
      </w:r>
      <w:proofErr w:type="gramEnd"/>
      <w:r>
        <w:rPr>
          <w:rFonts w:ascii="Times New Roman" w:eastAsia="標楷體" w:hAnsi="Times New Roman" w:cs="Times New Roman"/>
          <w:b/>
          <w:sz w:val="28"/>
          <w:szCs w:val="28"/>
        </w:rPr>
        <w:t xml:space="preserve">) </w:t>
      </w:r>
      <w:ins w:id="1264" w:author="瑋婷 徐" w:date="2025-01-06T11:24:00Z" w16du:dateUtc="2025-01-06T03:24:00Z">
        <w:r w:rsidR="00343F8A">
          <w:rPr>
            <w:rFonts w:ascii="Times New Roman" w:eastAsia="標楷體" w:hAnsi="Times New Roman" w:cs="Times New Roman" w:hint="eastAsia"/>
            <w:b/>
            <w:sz w:val="28"/>
            <w:szCs w:val="28"/>
          </w:rPr>
          <w:t>擴</w:t>
        </w:r>
      </w:ins>
      <w:ins w:id="1265" w:author="瑋婷 徐" w:date="2024-11-22T09:58:00Z" w16du:dateUtc="2024-11-22T01:58:00Z">
        <w:r w:rsidR="0003537D">
          <w:rPr>
            <w:rFonts w:ascii="Times New Roman" w:eastAsia="標楷體" w:hAnsi="Times New Roman" w:cs="Times New Roman" w:hint="eastAsia"/>
            <w:b/>
            <w:sz w:val="28"/>
            <w:szCs w:val="28"/>
          </w:rPr>
          <w:t>增</w:t>
        </w:r>
      </w:ins>
      <w:del w:id="1266" w:author="瑋婷 徐" w:date="2024-11-22T09:58:00Z" w16du:dateUtc="2024-11-22T01:58:00Z">
        <w:r w:rsidDel="0003537D">
          <w:rPr>
            <w:rFonts w:ascii="Times New Roman" w:eastAsia="標楷體" w:hAnsi="Times New Roman" w:cs="Times New Roman"/>
            <w:b/>
            <w:sz w:val="28"/>
            <w:szCs w:val="28"/>
          </w:rPr>
          <w:delText>202</w:delText>
        </w:r>
        <w:r w:rsidDel="0003537D">
          <w:rPr>
            <w:rFonts w:ascii="Times New Roman" w:eastAsia="標楷體" w:hAnsi="Times New Roman" w:cs="Times New Roman" w:hint="eastAsia"/>
            <w:b/>
            <w:sz w:val="28"/>
            <w:szCs w:val="28"/>
          </w:rPr>
          <w:delText>3</w:delText>
        </w:r>
        <w:r w:rsidDel="0003537D">
          <w:rPr>
            <w:rFonts w:ascii="Times New Roman" w:eastAsia="標楷體" w:hAnsi="Times New Roman" w:cs="Times New Roman"/>
            <w:b/>
            <w:sz w:val="28"/>
            <w:szCs w:val="28"/>
          </w:rPr>
          <w:delText>年</w:delText>
        </w:r>
      </w:del>
      <w:r>
        <w:rPr>
          <w:rFonts w:ascii="Times New Roman" w:eastAsia="標楷體" w:hAnsi="Times New Roman" w:cs="Times New Roman"/>
          <w:b/>
          <w:sz w:val="28"/>
          <w:szCs w:val="28"/>
        </w:rPr>
        <w:t>繁殖鳥類調查</w:t>
      </w:r>
      <w:del w:id="1267" w:author="瑋婷 徐" w:date="2024-11-22T09:58:00Z" w16du:dateUtc="2024-11-22T01:58:00Z">
        <w:r w:rsidDel="0003537D">
          <w:rPr>
            <w:rFonts w:ascii="Times New Roman" w:eastAsia="標楷體" w:hAnsi="Times New Roman" w:cs="Times New Roman" w:hint="eastAsia"/>
            <w:b/>
            <w:sz w:val="28"/>
            <w:szCs w:val="28"/>
          </w:rPr>
          <w:delText>資料檢核情形</w:delText>
        </w:r>
      </w:del>
      <w:bookmarkEnd w:id="1262"/>
      <w:ins w:id="1268" w:author="瑋婷 徐" w:date="2024-11-22T09:58:00Z" w16du:dateUtc="2024-11-22T01:58:00Z">
        <w:r w:rsidR="0003537D">
          <w:rPr>
            <w:rFonts w:ascii="Times New Roman" w:eastAsia="標楷體" w:hAnsi="Times New Roman" w:cs="Times New Roman" w:hint="eastAsia"/>
            <w:b/>
            <w:sz w:val="28"/>
            <w:szCs w:val="28"/>
          </w:rPr>
          <w:t>樣區</w:t>
        </w:r>
      </w:ins>
      <w:bookmarkEnd w:id="1263"/>
    </w:p>
    <w:p w14:paraId="380E7FD9" w14:textId="31A87183" w:rsidR="0003537D" w:rsidRPr="00343F8A" w:rsidRDefault="00FB201A">
      <w:pPr>
        <w:spacing w:line="360" w:lineRule="auto"/>
        <w:jc w:val="both"/>
        <w:rPr>
          <w:ins w:id="1269" w:author="瑋婷 徐" w:date="2025-01-06T11:02:00Z" w16du:dateUtc="2025-01-06T03:02:00Z"/>
          <w:rFonts w:ascii="Times New Roman" w:eastAsia="標楷體" w:hAnsi="Times New Roman" w:cs="Times New Roman"/>
          <w:bCs/>
          <w:rPrChange w:id="1270" w:author="瑋婷 徐" w:date="2025-01-06T11:23:00Z" w16du:dateUtc="2025-01-06T03:23:00Z">
            <w:rPr>
              <w:ins w:id="1271" w:author="瑋婷 徐" w:date="2025-01-06T11:02:00Z" w16du:dateUtc="2025-01-06T03:02:00Z"/>
              <w:rFonts w:ascii="Times New Roman" w:eastAsia="標楷體" w:hAnsi="Times New Roman" w:cs="Times New Roman"/>
              <w:b/>
              <w:sz w:val="28"/>
              <w:szCs w:val="28"/>
            </w:rPr>
          </w:rPrChange>
        </w:rPr>
      </w:pPr>
      <w:ins w:id="1272" w:author="瑋婷 徐" w:date="2025-01-06T11:02:00Z" w16du:dateUtc="2025-01-06T03:02:00Z">
        <w:r>
          <w:rPr>
            <w:rFonts w:ascii="Times New Roman" w:eastAsia="標楷體" w:hAnsi="Times New Roman" w:cs="Times New Roman" w:hint="eastAsia"/>
            <w:b/>
          </w:rPr>
          <w:t xml:space="preserve">    </w:t>
        </w:r>
      </w:ins>
      <w:ins w:id="1273" w:author="瑋婷 徐" w:date="2025-01-06T14:20:00Z" w16du:dateUtc="2025-01-06T06:20:00Z">
        <w:r w:rsidR="00BC22D0" w:rsidRPr="00BC22D0">
          <w:rPr>
            <w:rFonts w:ascii="Times New Roman" w:eastAsia="標楷體" w:hAnsi="Times New Roman" w:cs="Times New Roman" w:hint="eastAsia"/>
            <w:bCs/>
          </w:rPr>
          <w:t>為了</w:t>
        </w:r>
        <w:proofErr w:type="gramStart"/>
        <w:r w:rsidR="00BC22D0" w:rsidRPr="00BC22D0">
          <w:rPr>
            <w:rFonts w:ascii="Times New Roman" w:eastAsia="標楷體" w:hAnsi="Times New Roman" w:cs="Times New Roman" w:hint="eastAsia"/>
            <w:bCs/>
          </w:rPr>
          <w:t>鼓勵護管員</w:t>
        </w:r>
        <w:proofErr w:type="gramEnd"/>
        <w:r w:rsidR="00BC22D0" w:rsidRPr="00BC22D0">
          <w:rPr>
            <w:rFonts w:ascii="Times New Roman" w:eastAsia="標楷體" w:hAnsi="Times New Roman" w:cs="Times New Roman" w:hint="eastAsia"/>
            <w:bCs/>
          </w:rPr>
          <w:t>嘗試並練習繁殖鳥類調查，增加鳥類調查樣區，發現及培育鳥類調查人才，同時讓沒有負責鳥類調查樣區</w:t>
        </w:r>
        <w:proofErr w:type="gramStart"/>
        <w:r w:rsidR="00BC22D0" w:rsidRPr="00BC22D0">
          <w:rPr>
            <w:rFonts w:ascii="Times New Roman" w:eastAsia="標楷體" w:hAnsi="Times New Roman" w:cs="Times New Roman" w:hint="eastAsia"/>
            <w:bCs/>
          </w:rPr>
          <w:t>的護管員</w:t>
        </w:r>
        <w:proofErr w:type="gramEnd"/>
        <w:r w:rsidR="00BC22D0" w:rsidRPr="00BC22D0">
          <w:rPr>
            <w:rFonts w:ascii="Times New Roman" w:eastAsia="標楷體" w:hAnsi="Times New Roman" w:cs="Times New Roman" w:hint="eastAsia"/>
            <w:bCs/>
          </w:rPr>
          <w:t>也有機會參與鳥類調查，我們決定</w:t>
        </w:r>
        <w:proofErr w:type="gramStart"/>
        <w:r w:rsidR="00BC22D0" w:rsidRPr="00BC22D0">
          <w:rPr>
            <w:rFonts w:ascii="Times New Roman" w:eastAsia="標楷體" w:hAnsi="Times New Roman" w:cs="Times New Roman" w:hint="eastAsia"/>
            <w:bCs/>
          </w:rPr>
          <w:t>開放護管員</w:t>
        </w:r>
        <w:proofErr w:type="gramEnd"/>
        <w:r w:rsidR="00BC22D0" w:rsidRPr="00BC22D0">
          <w:rPr>
            <w:rFonts w:ascii="Times New Roman" w:eastAsia="標楷體" w:hAnsi="Times New Roman" w:cs="Times New Roman" w:hint="eastAsia"/>
            <w:bCs/>
          </w:rPr>
          <w:t>以自己負責的獼猴樣區或是認養</w:t>
        </w:r>
        <w:r w:rsidR="00BC22D0" w:rsidRPr="00BC22D0">
          <w:rPr>
            <w:rFonts w:ascii="Times New Roman" w:eastAsia="標楷體" w:hAnsi="Times New Roman" w:cs="Times New Roman"/>
            <w:bCs/>
          </w:rPr>
          <w:t>BBS</w:t>
        </w:r>
        <w:r w:rsidR="00BC22D0" w:rsidRPr="00BC22D0">
          <w:rPr>
            <w:rFonts w:ascii="Times New Roman" w:eastAsia="標楷體" w:hAnsi="Times New Roman" w:cs="Times New Roman"/>
            <w:bCs/>
          </w:rPr>
          <w:t>樣區進行繁殖鳥類調查。透過此措施，</w:t>
        </w:r>
        <w:proofErr w:type="gramStart"/>
        <w:r w:rsidR="00BC22D0" w:rsidRPr="00BC22D0">
          <w:rPr>
            <w:rFonts w:ascii="Times New Roman" w:eastAsia="標楷體" w:hAnsi="Times New Roman" w:cs="Times New Roman"/>
            <w:bCs/>
          </w:rPr>
          <w:t>護管員</w:t>
        </w:r>
        <w:proofErr w:type="gramEnd"/>
        <w:r w:rsidR="00BC22D0" w:rsidRPr="00BC22D0">
          <w:rPr>
            <w:rFonts w:ascii="Times New Roman" w:eastAsia="標楷體" w:hAnsi="Times New Roman" w:cs="Times New Roman"/>
            <w:bCs/>
          </w:rPr>
          <w:t>可以積極參與，並在各自認養的繁殖鳥類調查樣區中進行實際操作，新增的調查樣區</w:t>
        </w:r>
      </w:ins>
      <w:ins w:id="1274" w:author="瑋婷 徐" w:date="2025-01-06T14:27:00Z" w16du:dateUtc="2025-01-06T06:27:00Z">
        <w:r w:rsidR="00BC22D0">
          <w:rPr>
            <w:rFonts w:ascii="Times New Roman" w:eastAsia="標楷體" w:hAnsi="Times New Roman" w:cs="Times New Roman" w:hint="eastAsia"/>
            <w:bCs/>
          </w:rPr>
          <w:t>共計</w:t>
        </w:r>
        <w:r w:rsidR="00BC22D0">
          <w:rPr>
            <w:rFonts w:ascii="Times New Roman" w:eastAsia="標楷體" w:hAnsi="Times New Roman" w:cs="Times New Roman" w:hint="eastAsia"/>
            <w:bCs/>
          </w:rPr>
          <w:t>8</w:t>
        </w:r>
        <w:r w:rsidR="00BC22D0">
          <w:rPr>
            <w:rFonts w:ascii="Times New Roman" w:eastAsia="標楷體" w:hAnsi="Times New Roman" w:cs="Times New Roman" w:hint="eastAsia"/>
            <w:bCs/>
          </w:rPr>
          <w:t>個</w:t>
        </w:r>
      </w:ins>
      <w:ins w:id="1275" w:author="瑋婷 徐" w:date="2025-01-06T14:54:00Z" w16du:dateUtc="2025-01-06T06:54:00Z">
        <w:r w:rsidR="008B64B4">
          <w:rPr>
            <w:rFonts w:ascii="Times New Roman" w:eastAsia="標楷體" w:hAnsi="Times New Roman" w:cs="Times New Roman" w:hint="eastAsia"/>
            <w:bCs/>
          </w:rPr>
          <w:t>，</w:t>
        </w:r>
      </w:ins>
      <w:ins w:id="1276" w:author="瑋婷 徐" w:date="2025-01-06T14:55:00Z" w16du:dateUtc="2025-01-06T06:55:00Z">
        <w:r w:rsidR="008B64B4">
          <w:rPr>
            <w:rFonts w:ascii="Times New Roman" w:eastAsia="標楷體" w:hAnsi="Times New Roman" w:cs="Times New Roman" w:hint="eastAsia"/>
            <w:bCs/>
          </w:rPr>
          <w:t>新竹分署新增</w:t>
        </w:r>
        <w:r w:rsidR="008B64B4">
          <w:rPr>
            <w:rFonts w:ascii="Times New Roman" w:eastAsia="標楷體" w:hAnsi="Times New Roman" w:cs="Times New Roman" w:hint="eastAsia"/>
            <w:bCs/>
          </w:rPr>
          <w:t>4</w:t>
        </w:r>
        <w:r w:rsidR="008B64B4">
          <w:rPr>
            <w:rFonts w:ascii="Times New Roman" w:eastAsia="標楷體" w:hAnsi="Times New Roman" w:cs="Times New Roman" w:hint="eastAsia"/>
            <w:bCs/>
          </w:rPr>
          <w:t>個樣區，花蓮分署新增</w:t>
        </w:r>
        <w:r w:rsidR="008B64B4">
          <w:rPr>
            <w:rFonts w:ascii="Times New Roman" w:eastAsia="標楷體" w:hAnsi="Times New Roman" w:cs="Times New Roman" w:hint="eastAsia"/>
            <w:bCs/>
          </w:rPr>
          <w:t>1</w:t>
        </w:r>
        <w:r w:rsidR="008B64B4">
          <w:rPr>
            <w:rFonts w:ascii="Times New Roman" w:eastAsia="標楷體" w:hAnsi="Times New Roman" w:cs="Times New Roman" w:hint="eastAsia"/>
            <w:bCs/>
          </w:rPr>
          <w:t>個樣區，</w:t>
        </w:r>
        <w:proofErr w:type="gramStart"/>
        <w:r w:rsidR="008B64B4">
          <w:rPr>
            <w:rFonts w:ascii="Times New Roman" w:eastAsia="標楷體" w:hAnsi="Times New Roman" w:cs="Times New Roman" w:hint="eastAsia"/>
            <w:bCs/>
          </w:rPr>
          <w:t>臺</w:t>
        </w:r>
        <w:proofErr w:type="gramEnd"/>
        <w:r w:rsidR="008B64B4">
          <w:rPr>
            <w:rFonts w:ascii="Times New Roman" w:eastAsia="標楷體" w:hAnsi="Times New Roman" w:cs="Times New Roman" w:hint="eastAsia"/>
            <w:bCs/>
          </w:rPr>
          <w:t>中分署新增</w:t>
        </w:r>
        <w:r w:rsidR="008B64B4">
          <w:rPr>
            <w:rFonts w:ascii="Times New Roman" w:eastAsia="標楷體" w:hAnsi="Times New Roman" w:cs="Times New Roman" w:hint="eastAsia"/>
            <w:bCs/>
          </w:rPr>
          <w:t>3</w:t>
        </w:r>
        <w:r w:rsidR="008B64B4">
          <w:rPr>
            <w:rFonts w:ascii="Times New Roman" w:eastAsia="標楷體" w:hAnsi="Times New Roman" w:cs="Times New Roman" w:hint="eastAsia"/>
            <w:bCs/>
          </w:rPr>
          <w:t>個樣區</w:t>
        </w:r>
      </w:ins>
      <w:ins w:id="1277" w:author="瑋婷 徐" w:date="2025-01-06T14:27:00Z" w16du:dateUtc="2025-01-06T06:27:00Z">
        <w:r w:rsidR="00BC22D0">
          <w:rPr>
            <w:rFonts w:ascii="Times New Roman" w:eastAsia="標楷體" w:hAnsi="Times New Roman" w:cs="Times New Roman" w:hint="eastAsia"/>
            <w:bCs/>
          </w:rPr>
          <w:t>，</w:t>
        </w:r>
      </w:ins>
      <w:ins w:id="1278" w:author="瑋婷 徐" w:date="2025-01-06T14:20:00Z" w16du:dateUtc="2025-01-06T06:20:00Z">
        <w:r w:rsidR="00BC22D0" w:rsidRPr="00BC22D0">
          <w:rPr>
            <w:rFonts w:ascii="Times New Roman" w:eastAsia="標楷體" w:hAnsi="Times New Roman" w:cs="Times New Roman"/>
            <w:bCs/>
          </w:rPr>
          <w:t>詳情如表</w:t>
        </w:r>
        <w:r w:rsidR="00BC22D0">
          <w:rPr>
            <w:rFonts w:ascii="Times New Roman" w:eastAsia="標楷體" w:hAnsi="Times New Roman" w:cs="Times New Roman" w:hint="eastAsia"/>
            <w:bCs/>
          </w:rPr>
          <w:t>11</w:t>
        </w:r>
        <w:r w:rsidR="00BC22D0" w:rsidRPr="00BC22D0">
          <w:rPr>
            <w:rFonts w:ascii="Times New Roman" w:eastAsia="標楷體" w:hAnsi="Times New Roman" w:cs="Times New Roman"/>
            <w:bCs/>
          </w:rPr>
          <w:t>所示。這將有助於提升鳥類調查工作的全面性，並培育出更多優秀的鳥類調查專業人才。</w:t>
        </w:r>
      </w:ins>
    </w:p>
    <w:p w14:paraId="73700339" w14:textId="77777777" w:rsidR="00FB201A" w:rsidRPr="00FB201A" w:rsidRDefault="00FB201A">
      <w:pPr>
        <w:spacing w:line="360" w:lineRule="auto"/>
        <w:jc w:val="both"/>
        <w:rPr>
          <w:ins w:id="1279" w:author="瑋婷 徐" w:date="2024-11-22T09:57:00Z" w16du:dateUtc="2024-11-22T01:57:00Z"/>
          <w:rFonts w:ascii="Times New Roman" w:eastAsia="標楷體" w:hAnsi="Times New Roman" w:cs="Times New Roman"/>
          <w:b/>
          <w:rPrChange w:id="1280" w:author="瑋婷 徐" w:date="2025-01-06T11:02:00Z" w16du:dateUtc="2025-01-06T03:02:00Z">
            <w:rPr>
              <w:ins w:id="1281" w:author="瑋婷 徐" w:date="2024-11-22T09:57:00Z" w16du:dateUtc="2024-11-22T01:57:00Z"/>
              <w:rFonts w:ascii="Times New Roman" w:eastAsia="標楷體" w:hAnsi="Times New Roman" w:cs="Times New Roman" w:hint="eastAsia"/>
              <w:b/>
              <w:sz w:val="28"/>
              <w:szCs w:val="28"/>
            </w:rPr>
          </w:rPrChange>
        </w:rPr>
        <w:pPrChange w:id="1282" w:author="瑋婷 徐" w:date="2024-11-22T09:58:00Z" w16du:dateUtc="2024-11-22T01:58:00Z">
          <w:pPr>
            <w:spacing w:line="360" w:lineRule="auto"/>
            <w:jc w:val="both"/>
            <w:outlineLvl w:val="2"/>
          </w:pPr>
        </w:pPrChange>
      </w:pPr>
    </w:p>
    <w:p w14:paraId="62DB6D87" w14:textId="781B9672" w:rsidR="0003537D" w:rsidRDefault="0003537D" w:rsidP="0003537D">
      <w:pPr>
        <w:spacing w:line="360" w:lineRule="auto"/>
        <w:jc w:val="both"/>
        <w:outlineLvl w:val="2"/>
        <w:rPr>
          <w:ins w:id="1283" w:author="瑋婷 徐" w:date="2024-11-22T09:57:00Z" w16du:dateUtc="2024-11-22T01:57:00Z"/>
          <w:rFonts w:ascii="Times New Roman" w:eastAsia="標楷體" w:hAnsi="Times New Roman" w:cs="Times New Roman"/>
          <w:b/>
          <w:sz w:val="28"/>
          <w:szCs w:val="28"/>
        </w:rPr>
      </w:pPr>
      <w:bookmarkStart w:id="1284" w:name="_Toc187050787"/>
      <w:ins w:id="1285" w:author="瑋婷 徐" w:date="2024-11-22T09:57:00Z" w16du:dateUtc="2024-11-22T01:57:00Z">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二</w:t>
        </w:r>
        <w:r>
          <w:rPr>
            <w:rFonts w:ascii="Times New Roman" w:eastAsia="標楷體" w:hAnsi="Times New Roman" w:cs="Times New Roman"/>
            <w:b/>
            <w:sz w:val="28"/>
            <w:szCs w:val="28"/>
          </w:rPr>
          <w:t>) 202</w:t>
        </w:r>
        <w:r>
          <w:rPr>
            <w:rFonts w:ascii="Times New Roman" w:eastAsia="標楷體" w:hAnsi="Times New Roman" w:cs="Times New Roman" w:hint="eastAsia"/>
            <w:b/>
            <w:sz w:val="28"/>
            <w:szCs w:val="28"/>
          </w:rPr>
          <w:t>4</w:t>
        </w:r>
        <w:r>
          <w:rPr>
            <w:rFonts w:ascii="Times New Roman" w:eastAsia="標楷體" w:hAnsi="Times New Roman" w:cs="Times New Roman"/>
            <w:b/>
            <w:sz w:val="28"/>
            <w:szCs w:val="28"/>
          </w:rPr>
          <w:t>年繁殖鳥類調查資料檢核情形</w:t>
        </w:r>
        <w:bookmarkEnd w:id="1284"/>
      </w:ins>
    </w:p>
    <w:p w14:paraId="0B561DFF" w14:textId="7AA9FD8F" w:rsidR="0003537D" w:rsidRPr="0003537D" w:rsidDel="0003537D" w:rsidRDefault="0003537D">
      <w:pPr>
        <w:spacing w:line="360" w:lineRule="auto"/>
        <w:ind w:left="240" w:right="240"/>
        <w:jc w:val="both"/>
        <w:outlineLvl w:val="2"/>
        <w:rPr>
          <w:del w:id="1286" w:author="瑋婷 徐" w:date="2024-11-22T09:57:00Z" w16du:dateUtc="2024-11-22T01:57:00Z"/>
          <w:rFonts w:ascii="Times New Roman" w:eastAsia="標楷體" w:hAnsi="Times New Roman" w:cs="Times New Roman"/>
          <w:b/>
          <w:sz w:val="28"/>
          <w:szCs w:val="28"/>
        </w:rPr>
      </w:pPr>
    </w:p>
    <w:p w14:paraId="2F72728D" w14:textId="12251D9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1287" w:author="瑋婷 徐" w:date="2025-01-06T14:38:00Z" w16du:dateUtc="2025-01-06T06:38:00Z">
        <w:r w:rsidDel="0070348F">
          <w:rPr>
            <w:rFonts w:ascii="Times New Roman" w:eastAsia="標楷體" w:hAnsi="Times New Roman" w:cs="Times New Roman"/>
          </w:rPr>
          <w:delText>3</w:delText>
        </w:r>
      </w:del>
      <w:ins w:id="1288" w:author="瑋婷 徐" w:date="2025-01-06T14:38:00Z" w16du:dateUtc="2025-01-06T06:38:00Z">
        <w:r w:rsidR="0070348F">
          <w:rPr>
            <w:rFonts w:ascii="Times New Roman" w:eastAsia="標楷體" w:hAnsi="Times New Roman" w:cs="Times New Roman" w:hint="eastAsia"/>
          </w:rPr>
          <w:t>4</w:t>
        </w:r>
      </w:ins>
      <w:r>
        <w:rPr>
          <w:rFonts w:ascii="Times New Roman" w:eastAsia="標楷體" w:hAnsi="Times New Roman" w:cs="Times New Roman"/>
        </w:rPr>
        <w:t>年執行的繁殖鳥類調查，共由</w:t>
      </w:r>
      <w:r>
        <w:rPr>
          <w:rFonts w:ascii="Times New Roman" w:eastAsia="標楷體" w:hAnsi="Times New Roman" w:cs="Times New Roman"/>
        </w:rPr>
        <w:t>7</w:t>
      </w:r>
      <w:del w:id="1289" w:author="瑋婷 徐" w:date="2025-01-06T14:38:00Z" w16du:dateUtc="2025-01-06T06:38:00Z">
        <w:r w:rsidDel="0070348F">
          <w:rPr>
            <w:rFonts w:ascii="Times New Roman" w:eastAsia="標楷體" w:hAnsi="Times New Roman" w:cs="Times New Roman"/>
          </w:rPr>
          <w:delText>0</w:delText>
        </w:r>
      </w:del>
      <w:ins w:id="1290" w:author="瑋婷 徐" w:date="2025-01-06T14:38:00Z" w16du:dateUtc="2025-01-06T06:38:00Z">
        <w:r w:rsidR="0070348F">
          <w:rPr>
            <w:rFonts w:ascii="Times New Roman" w:eastAsia="標楷體" w:hAnsi="Times New Roman" w:cs="Times New Roman" w:hint="eastAsia"/>
          </w:rPr>
          <w:t>6</w:t>
        </w:r>
      </w:ins>
      <w:r>
        <w:rPr>
          <w:rFonts w:ascii="Times New Roman" w:eastAsia="標楷體" w:hAnsi="Times New Roman" w:cs="Times New Roman"/>
        </w:rPr>
        <w:t>位人員完成</w:t>
      </w:r>
      <w:del w:id="1291" w:author="瑋婷 徐" w:date="2025-01-06T14:38:00Z" w16du:dateUtc="2025-01-06T06:38:00Z">
        <w:r w:rsidDel="0070348F">
          <w:rPr>
            <w:rFonts w:ascii="Times New Roman" w:eastAsia="標楷體" w:hAnsi="Times New Roman" w:cs="Times New Roman"/>
          </w:rPr>
          <w:delText>35</w:delText>
        </w:r>
      </w:del>
      <w:ins w:id="1292" w:author="瑋婷 徐" w:date="2025-01-06T14:38:00Z" w16du:dateUtc="2025-01-06T06:38:00Z">
        <w:r w:rsidR="0070348F">
          <w:rPr>
            <w:rFonts w:ascii="Times New Roman" w:eastAsia="標楷體" w:hAnsi="Times New Roman" w:cs="Times New Roman" w:hint="eastAsia"/>
          </w:rPr>
          <w:t>41</w:t>
        </w:r>
      </w:ins>
      <w:r>
        <w:rPr>
          <w:rFonts w:ascii="Times New Roman" w:eastAsia="標楷體" w:hAnsi="Times New Roman" w:cs="Times New Roman"/>
        </w:rPr>
        <w:t>個樣區的調查</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w:t>
      </w:r>
      <w:del w:id="1293" w:author="瑋婷 徐" w:date="2025-01-06T14:27:00Z" w16du:dateUtc="2025-01-06T06:27:00Z">
        <w:r w:rsidDel="00EA5B0E">
          <w:rPr>
            <w:rFonts w:ascii="Times New Roman" w:eastAsia="標楷體" w:hAnsi="Times New Roman" w:cs="Times New Roman" w:hint="eastAsia"/>
          </w:rPr>
          <w:delText>0</w:delText>
        </w:r>
      </w:del>
      <w:ins w:id="1294" w:author="瑋婷 徐" w:date="2025-01-06T14:27:00Z" w16du:dateUtc="2025-01-06T06:27:00Z">
        <w:r w:rsidR="00EA5B0E">
          <w:rPr>
            <w:rFonts w:ascii="Times New Roman" w:eastAsia="標楷體" w:hAnsi="Times New Roman" w:cs="Times New Roman" w:hint="eastAsia"/>
          </w:rPr>
          <w:t>2</w:t>
        </w:r>
      </w:ins>
      <w:r>
        <w:rPr>
          <w:rFonts w:ascii="Times New Roman" w:eastAsia="標楷體" w:hAnsi="Times New Roman" w:cs="Times New Roman"/>
        </w:rPr>
        <w:t>)</w:t>
      </w:r>
      <w:r>
        <w:rPr>
          <w:rFonts w:ascii="標楷體" w:eastAsia="標楷體" w:hAnsi="標楷體" w:cs="Times New Roman"/>
        </w:rPr>
        <w:t>，</w:t>
      </w:r>
      <w:r>
        <w:rPr>
          <w:rFonts w:ascii="Times New Roman" w:eastAsia="標楷體" w:hAnsi="Times New Roman" w:cs="Times New Roman"/>
        </w:rPr>
        <w:t>樣區分布位置如圖</w:t>
      </w:r>
      <w:r>
        <w:rPr>
          <w:rFonts w:ascii="Times New Roman" w:eastAsia="標楷體" w:hAnsi="Times New Roman" w:cs="Times New Roman"/>
        </w:rPr>
        <w:t>7</w:t>
      </w:r>
      <w:r>
        <w:rPr>
          <w:rFonts w:ascii="Times New Roman" w:eastAsia="標楷體" w:hAnsi="Times New Roman" w:cs="Times New Roman"/>
        </w:rPr>
        <w:t>所示。參與繁殖鳥類調查的人員，除了各分署的保育承辦和</w:t>
      </w:r>
      <w:proofErr w:type="gramStart"/>
      <w:r>
        <w:rPr>
          <w:rFonts w:ascii="Times New Roman" w:eastAsia="標楷體" w:hAnsi="Times New Roman" w:cs="Times New Roman"/>
        </w:rPr>
        <w:t>森林護管員</w:t>
      </w:r>
      <w:proofErr w:type="gramEnd"/>
      <w:r>
        <w:rPr>
          <w:rFonts w:ascii="Times New Roman" w:eastAsia="標楷體" w:hAnsi="Times New Roman" w:cs="Times New Roman"/>
        </w:rPr>
        <w:t>(</w:t>
      </w:r>
      <w:del w:id="1295" w:author="瑋婷 徐" w:date="2025-01-06T14:38:00Z" w16du:dateUtc="2025-01-06T06:38:00Z">
        <w:r w:rsidDel="0070348F">
          <w:rPr>
            <w:rFonts w:ascii="Times New Roman" w:eastAsia="標楷體" w:hAnsi="Times New Roman" w:cs="Times New Roman" w:hint="eastAsia"/>
          </w:rPr>
          <w:delText>67</w:delText>
        </w:r>
      </w:del>
      <w:ins w:id="1296" w:author="瑋婷 徐" w:date="2025-01-06T14:38:00Z" w16du:dateUtc="2025-01-06T06:38:00Z">
        <w:r w:rsidR="0070348F">
          <w:rPr>
            <w:rFonts w:ascii="Times New Roman" w:eastAsia="標楷體" w:hAnsi="Times New Roman" w:cs="Times New Roman" w:hint="eastAsia"/>
          </w:rPr>
          <w:t>69</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之外，還包括國家森林志工</w:t>
      </w:r>
      <w:r>
        <w:rPr>
          <w:rFonts w:ascii="Times New Roman" w:eastAsia="標楷體" w:hAnsi="Times New Roman" w:cs="Times New Roman"/>
        </w:rPr>
        <w:t>(</w:t>
      </w:r>
      <w:del w:id="1297" w:author="瑋婷 徐" w:date="2025-01-06T14:38:00Z" w16du:dateUtc="2025-01-06T06:38:00Z">
        <w:r w:rsidDel="0070348F">
          <w:rPr>
            <w:rFonts w:ascii="Times New Roman" w:eastAsia="標楷體" w:hAnsi="Times New Roman" w:cs="Times New Roman" w:hint="eastAsia"/>
          </w:rPr>
          <w:delText>2</w:delText>
        </w:r>
      </w:del>
      <w:ins w:id="1298" w:author="瑋婷 徐" w:date="2025-01-06T14:38:00Z" w16du:dateUtc="2025-01-06T06:38:00Z">
        <w:r w:rsidR="0070348F">
          <w:rPr>
            <w:rFonts w:ascii="Times New Roman" w:eastAsia="標楷體" w:hAnsi="Times New Roman" w:cs="Times New Roman" w:hint="eastAsia"/>
          </w:rPr>
          <w:t>4</w:t>
        </w:r>
      </w:ins>
      <w:r>
        <w:rPr>
          <w:rFonts w:ascii="Times New Roman" w:eastAsia="標楷體" w:hAnsi="Times New Roman" w:cs="Times New Roman"/>
        </w:rPr>
        <w:t>人</w:t>
      </w:r>
      <w:r>
        <w:rPr>
          <w:rFonts w:ascii="Times New Roman" w:eastAsia="標楷體" w:hAnsi="Times New Roman" w:cs="Times New Roman"/>
        </w:rPr>
        <w:t xml:space="preserve">) </w:t>
      </w:r>
      <w:r>
        <w:rPr>
          <w:rFonts w:ascii="Times New Roman" w:eastAsia="標楷體" w:hAnsi="Times New Roman" w:cs="Times New Roman"/>
        </w:rPr>
        <w:t>和社區人員</w:t>
      </w:r>
      <w:r>
        <w:rPr>
          <w:rFonts w:ascii="Times New Roman" w:eastAsia="標楷體" w:hAnsi="Times New Roman" w:cs="Times New Roman"/>
        </w:rPr>
        <w:t>(</w:t>
      </w:r>
      <w:del w:id="1299" w:author="瑋婷 徐" w:date="2025-01-06T14:38:00Z" w16du:dateUtc="2025-01-06T06:38:00Z">
        <w:r w:rsidDel="0070348F">
          <w:rPr>
            <w:rFonts w:ascii="Times New Roman" w:eastAsia="標楷體" w:hAnsi="Times New Roman" w:cs="Times New Roman"/>
          </w:rPr>
          <w:delText>1</w:delText>
        </w:r>
      </w:del>
      <w:ins w:id="1300" w:author="瑋婷 徐" w:date="2025-01-06T14:38:00Z" w16du:dateUtc="2025-01-06T06:38:00Z">
        <w:r w:rsidR="0070348F">
          <w:rPr>
            <w:rFonts w:ascii="Times New Roman" w:eastAsia="標楷體" w:hAnsi="Times New Roman" w:cs="Times New Roman" w:hint="eastAsia"/>
          </w:rPr>
          <w:t>3</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w:t>
      </w:r>
      <w:r w:rsidR="00D12DD3" w:rsidRPr="00BB76D4">
        <w:rPr>
          <w:rFonts w:ascii="Times New Roman" w:eastAsia="標楷體" w:hAnsi="Times New Roman" w:cs="Times New Roman" w:hint="eastAsia"/>
        </w:rPr>
        <w:t>總共蒐集</w:t>
      </w:r>
      <w:del w:id="1301" w:author="瑋婷 徐" w:date="2025-01-06T14:38:00Z" w16du:dateUtc="2025-01-06T06:38:00Z">
        <w:r w:rsidR="00D12DD3" w:rsidRPr="00BB76D4" w:rsidDel="0070348F">
          <w:rPr>
            <w:rFonts w:ascii="Times New Roman" w:eastAsia="標楷體" w:hAnsi="Times New Roman" w:cs="Times New Roman"/>
          </w:rPr>
          <w:delText>2</w:delText>
        </w:r>
      </w:del>
      <w:ins w:id="1302" w:author="瑋婷 徐" w:date="2025-01-06T14:38:00Z" w16du:dateUtc="2025-01-06T06:38:00Z">
        <w:r w:rsidR="0070348F">
          <w:rPr>
            <w:rFonts w:ascii="Times New Roman" w:eastAsia="標楷體" w:hAnsi="Times New Roman" w:cs="Times New Roman" w:hint="eastAsia"/>
          </w:rPr>
          <w:t>4</w:t>
        </w:r>
      </w:ins>
      <w:r w:rsidR="00D12DD3" w:rsidRPr="00BB76D4">
        <w:rPr>
          <w:rFonts w:ascii="Times New Roman" w:eastAsia="標楷體" w:hAnsi="Times New Roman" w:cs="Times New Roman"/>
        </w:rPr>
        <w:t>,</w:t>
      </w:r>
      <w:del w:id="1303" w:author="瑋婷 徐" w:date="2025-01-06T14:38:00Z" w16du:dateUtc="2025-01-06T06:38:00Z">
        <w:r w:rsidR="00D12DD3" w:rsidRPr="00BB76D4" w:rsidDel="0070348F">
          <w:rPr>
            <w:rFonts w:ascii="Times New Roman" w:eastAsia="標楷體" w:hAnsi="Times New Roman" w:cs="Times New Roman"/>
          </w:rPr>
          <w:delText>899</w:delText>
        </w:r>
      </w:del>
      <w:ins w:id="1304" w:author="瑋婷 徐" w:date="2025-01-06T14:38:00Z" w16du:dateUtc="2025-01-06T06:38:00Z">
        <w:r w:rsidR="0070348F">
          <w:rPr>
            <w:rFonts w:ascii="Times New Roman" w:eastAsia="標楷體" w:hAnsi="Times New Roman" w:cs="Times New Roman" w:hint="eastAsia"/>
          </w:rPr>
          <w:t>089</w:t>
        </w:r>
      </w:ins>
      <w:r w:rsidR="00D12DD3" w:rsidRPr="00BB76D4">
        <w:rPr>
          <w:rFonts w:ascii="Times New Roman" w:eastAsia="標楷體" w:hAnsi="Times New Roman" w:cs="Times New Roman" w:hint="eastAsia"/>
        </w:rPr>
        <w:t>筆資料，依照研究人員野外調查經驗和目前已</w:t>
      </w:r>
      <w:proofErr w:type="gramStart"/>
      <w:r w:rsidR="00D12DD3" w:rsidRPr="00BB76D4">
        <w:rPr>
          <w:rFonts w:ascii="Times New Roman" w:eastAsia="標楷體" w:hAnsi="Times New Roman" w:cs="Times New Roman" w:hint="eastAsia"/>
        </w:rPr>
        <w:t>知各鳥種</w:t>
      </w:r>
      <w:proofErr w:type="gramEnd"/>
      <w:r w:rsidR="00D12DD3" w:rsidRPr="00BB76D4">
        <w:rPr>
          <w:rFonts w:ascii="Times New Roman" w:eastAsia="標楷體" w:hAnsi="Times New Roman" w:cs="Times New Roman" w:hint="eastAsia"/>
        </w:rPr>
        <w:t>的地理分布特性檢核後，上述</w:t>
      </w:r>
      <w:r w:rsidR="00D12DD3" w:rsidRPr="00BB76D4" w:rsidDel="00560F02">
        <w:rPr>
          <w:rFonts w:ascii="Times New Roman" w:eastAsia="標楷體" w:hAnsi="Times New Roman" w:cs="Times New Roman" w:hint="eastAsia"/>
        </w:rPr>
        <w:t xml:space="preserve"> </w:t>
      </w:r>
      <w:ins w:id="1305" w:author="瑋婷 徐" w:date="2025-01-06T14:38:00Z" w16du:dateUtc="2025-01-06T06:38:00Z">
        <w:r w:rsidR="0070348F">
          <w:rPr>
            <w:rFonts w:ascii="Times New Roman" w:eastAsia="標楷體" w:hAnsi="Times New Roman" w:cs="Times New Roman" w:hint="eastAsia"/>
          </w:rPr>
          <w:t>4</w:t>
        </w:r>
        <w:r w:rsidR="0070348F" w:rsidRPr="00BB76D4">
          <w:rPr>
            <w:rFonts w:ascii="Times New Roman" w:eastAsia="標楷體" w:hAnsi="Times New Roman" w:cs="Times New Roman"/>
          </w:rPr>
          <w:t>,</w:t>
        </w:r>
        <w:r w:rsidR="0070348F">
          <w:rPr>
            <w:rFonts w:ascii="Times New Roman" w:eastAsia="標楷體" w:hAnsi="Times New Roman" w:cs="Times New Roman" w:hint="eastAsia"/>
          </w:rPr>
          <w:t>089</w:t>
        </w:r>
      </w:ins>
      <w:del w:id="1306" w:author="瑋婷 徐" w:date="2025-01-06T14:38:00Z" w16du:dateUtc="2025-01-06T06:38:00Z">
        <w:r w:rsidR="00D12DD3" w:rsidRPr="00BB76D4" w:rsidDel="0070348F">
          <w:rPr>
            <w:rFonts w:ascii="Times New Roman" w:eastAsia="標楷體" w:hAnsi="Times New Roman" w:cs="Times New Roman"/>
          </w:rPr>
          <w:delText>2,899</w:delText>
        </w:r>
      </w:del>
      <w:r w:rsidR="00D12DD3" w:rsidRPr="00BB76D4">
        <w:rPr>
          <w:rFonts w:ascii="Times New Roman" w:eastAsia="標楷體" w:hAnsi="Times New Roman" w:cs="Times New Roman" w:hint="eastAsia"/>
        </w:rPr>
        <w:t>筆在鳥種紀錄上應無問題</w:t>
      </w:r>
      <w:r>
        <w:rPr>
          <w:rFonts w:ascii="Times New Roman" w:eastAsia="標楷體" w:hAnsi="Times New Roman" w:cs="Times New Roman"/>
        </w:rPr>
        <w:t>。</w:t>
      </w:r>
      <w:ins w:id="1307" w:author="瑋婷 徐" w:date="2025-01-06T14:39:00Z" w16du:dateUtc="2025-01-06T06:39:00Z">
        <w:r w:rsidR="0070348F">
          <w:rPr>
            <w:rFonts w:ascii="Times New Roman" w:eastAsia="標楷體" w:hAnsi="Times New Roman" w:cs="Times New Roman" w:hint="eastAsia"/>
          </w:rPr>
          <w:t>因受</w:t>
        </w:r>
        <w:r w:rsidR="0070348F">
          <w:rPr>
            <w:rFonts w:ascii="Times New Roman" w:eastAsia="標楷體" w:hAnsi="Times New Roman" w:cs="Times New Roman" w:hint="eastAsia"/>
          </w:rPr>
          <w:t>0403</w:t>
        </w:r>
        <w:r w:rsidR="0070348F">
          <w:rPr>
            <w:rFonts w:ascii="Times New Roman" w:eastAsia="標楷體" w:hAnsi="Times New Roman" w:cs="Times New Roman" w:hint="eastAsia"/>
          </w:rPr>
          <w:t>花蓮地震影響，花蓮分署</w:t>
        </w:r>
      </w:ins>
      <w:ins w:id="1308" w:author="瑋婷 徐" w:date="2025-01-06T14:40:00Z" w16du:dateUtc="2025-01-06T06:40:00Z">
        <w:r w:rsidR="0070348F">
          <w:rPr>
            <w:rFonts w:ascii="Times New Roman" w:eastAsia="標楷體" w:hAnsi="Times New Roman" w:cs="Times New Roman" w:hint="eastAsia"/>
          </w:rPr>
          <w:t>的大禹嶺及</w:t>
        </w:r>
      </w:ins>
      <w:ins w:id="1309" w:author="瑋婷 徐" w:date="2025-01-06T14:41:00Z" w16du:dateUtc="2025-01-06T06:41:00Z">
        <w:r w:rsidR="00DD6FB9" w:rsidRPr="00DD6FB9">
          <w:rPr>
            <w:rFonts w:ascii="Times New Roman" w:eastAsia="標楷體" w:hAnsi="Times New Roman" w:cs="Times New Roman" w:hint="eastAsia"/>
          </w:rPr>
          <w:t>磐石</w:t>
        </w:r>
        <w:r w:rsidR="00DD6FB9">
          <w:rPr>
            <w:rFonts w:ascii="Times New Roman" w:eastAsia="標楷體" w:hAnsi="Times New Roman" w:cs="Times New Roman" w:hint="eastAsia"/>
          </w:rPr>
          <w:t>(</w:t>
        </w:r>
        <w:proofErr w:type="gramStart"/>
        <w:r w:rsidR="00DD6FB9" w:rsidRPr="00DD6FB9">
          <w:rPr>
            <w:rFonts w:ascii="Times New Roman" w:eastAsia="標楷體" w:hAnsi="Times New Roman" w:cs="Times New Roman" w:hint="eastAsia"/>
          </w:rPr>
          <w:t>瀧</w:t>
        </w:r>
        <w:proofErr w:type="gramEnd"/>
        <w:r w:rsidR="00DD6FB9" w:rsidRPr="00DD6FB9">
          <w:rPr>
            <w:rFonts w:ascii="Times New Roman" w:eastAsia="標楷體" w:hAnsi="Times New Roman" w:cs="Times New Roman" w:hint="eastAsia"/>
          </w:rPr>
          <w:t>溪山</w:t>
        </w:r>
        <w:r w:rsidR="00DD6FB9">
          <w:rPr>
            <w:rFonts w:ascii="Times New Roman" w:eastAsia="標楷體" w:hAnsi="Times New Roman" w:cs="Times New Roman" w:hint="eastAsia"/>
          </w:rPr>
          <w:t>)</w:t>
        </w:r>
      </w:ins>
      <w:ins w:id="1310" w:author="瑋婷 徐" w:date="2025-01-06T14:42:00Z" w16du:dateUtc="2025-01-06T06:42:00Z">
        <w:r w:rsidR="00DD6FB9">
          <w:rPr>
            <w:rFonts w:ascii="Times New Roman" w:eastAsia="標楷體" w:hAnsi="Times New Roman" w:cs="Times New Roman" w:hint="eastAsia"/>
          </w:rPr>
          <w:t>等</w:t>
        </w:r>
        <w:r w:rsidR="00DD6FB9">
          <w:rPr>
            <w:rFonts w:ascii="Times New Roman" w:eastAsia="標楷體" w:hAnsi="Times New Roman" w:cs="Times New Roman" w:hint="eastAsia"/>
          </w:rPr>
          <w:t>2</w:t>
        </w:r>
        <w:r w:rsidR="00DD6FB9">
          <w:rPr>
            <w:rFonts w:ascii="Times New Roman" w:eastAsia="標楷體" w:hAnsi="Times New Roman" w:cs="Times New Roman" w:hint="eastAsia"/>
          </w:rPr>
          <w:t>個</w:t>
        </w:r>
      </w:ins>
      <w:ins w:id="1311" w:author="瑋婷 徐" w:date="2025-01-06T14:40:00Z" w16du:dateUtc="2025-01-06T06:40:00Z">
        <w:r w:rsidR="0070348F">
          <w:rPr>
            <w:rFonts w:ascii="Times New Roman" w:eastAsia="標楷體" w:hAnsi="Times New Roman" w:cs="Times New Roman" w:hint="eastAsia"/>
          </w:rPr>
          <w:t>樣區</w:t>
        </w:r>
      </w:ins>
      <w:ins w:id="1312" w:author="瑋婷 徐" w:date="2025-01-06T14:42:00Z" w16du:dateUtc="2025-01-06T06:42:00Z">
        <w:r w:rsidR="00DD6FB9">
          <w:rPr>
            <w:rFonts w:ascii="Times New Roman" w:eastAsia="標楷體" w:hAnsi="Times New Roman" w:cs="Times New Roman" w:hint="eastAsia"/>
          </w:rPr>
          <w:t>則今年無法進行繁殖鳥調查。</w:t>
        </w:r>
      </w:ins>
    </w:p>
    <w:p w14:paraId="54A16583" w14:textId="77777777" w:rsidR="00D93FCC" w:rsidRPr="005D47FC" w:rsidRDefault="00D93FCC">
      <w:pPr>
        <w:spacing w:line="360" w:lineRule="auto"/>
        <w:jc w:val="both"/>
        <w:rPr>
          <w:rFonts w:ascii="Times New Roman" w:eastAsia="標楷體" w:hAnsi="Times New Roman" w:cs="Times New Roman"/>
        </w:rPr>
      </w:pPr>
    </w:p>
    <w:p w14:paraId="4EC027B5" w14:textId="540F8E4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proofErr w:type="gramStart"/>
      <w:r>
        <w:rPr>
          <w:rFonts w:ascii="Times New Roman" w:eastAsia="標楷體" w:hAnsi="Times New Roman" w:cs="Times New Roman"/>
        </w:rPr>
        <w:t>此外，</w:t>
      </w:r>
      <w:proofErr w:type="gramEnd"/>
      <w:r>
        <w:rPr>
          <w:rFonts w:ascii="Times New Roman" w:eastAsia="標楷體" w:hAnsi="Times New Roman" w:cs="Times New Roman"/>
        </w:rPr>
        <w:t>再進一步依照</w:t>
      </w:r>
      <w:r>
        <w:rPr>
          <w:rFonts w:ascii="Times New Roman" w:eastAsia="標楷體" w:hAnsi="Times New Roman" w:cs="Times New Roman"/>
        </w:rPr>
        <w:t>BBS Taiwan</w:t>
      </w:r>
      <w:r>
        <w:rPr>
          <w:rFonts w:ascii="Times New Roman" w:eastAsia="標楷體" w:hAnsi="Times New Roman" w:cs="Times New Roman"/>
        </w:rPr>
        <w:t>資料需求的標準檢核之後，將資料分成</w:t>
      </w:r>
      <w:r>
        <w:rPr>
          <w:rFonts w:ascii="Times New Roman" w:eastAsia="標楷體" w:hAnsi="Times New Roman" w:cs="Times New Roman"/>
        </w:rPr>
        <w:t>3</w:t>
      </w:r>
      <w:r>
        <w:rPr>
          <w:rFonts w:ascii="Times New Roman" w:eastAsia="標楷體" w:hAnsi="Times New Roman" w:cs="Times New Roman"/>
        </w:rPr>
        <w:t>個類別。其中，有</w:t>
      </w:r>
      <w:del w:id="1313" w:author="瑋婷 徐" w:date="2025-01-06T14:49:00Z" w16du:dateUtc="2025-01-06T06:49:00Z">
        <w:r w:rsidDel="00A229EF">
          <w:rPr>
            <w:rFonts w:ascii="Times New Roman" w:eastAsia="標楷體" w:hAnsi="Times New Roman" w:cs="Times New Roman" w:hint="eastAsia"/>
          </w:rPr>
          <w:delText>2</w:delText>
        </w:r>
        <w:r w:rsidR="000A5F28" w:rsidDel="00A229EF">
          <w:rPr>
            <w:rFonts w:ascii="Times New Roman" w:eastAsia="標楷體" w:hAnsi="Times New Roman" w:cs="Times New Roman" w:hint="eastAsia"/>
          </w:rPr>
          <w:delText>7</w:delText>
        </w:r>
      </w:del>
      <w:ins w:id="1314" w:author="瑋婷 徐" w:date="2025-01-06T14:49:00Z" w16du:dateUtc="2025-01-06T06:49:00Z">
        <w:r w:rsidR="00A229EF">
          <w:rPr>
            <w:rFonts w:ascii="Times New Roman" w:eastAsia="標楷體" w:hAnsi="Times New Roman" w:cs="Times New Roman" w:hint="eastAsia"/>
          </w:rPr>
          <w:t>33</w:t>
        </w:r>
      </w:ins>
      <w:r>
        <w:rPr>
          <w:rFonts w:ascii="Times New Roman" w:eastAsia="標楷體" w:hAnsi="Times New Roman" w:cs="Times New Roman"/>
        </w:rPr>
        <w:t>個樣區的資料</w:t>
      </w:r>
      <w:r>
        <w:rPr>
          <w:rFonts w:ascii="Times New Roman" w:eastAsia="標楷體" w:hAnsi="Times New Roman" w:cs="Times New Roman"/>
        </w:rPr>
        <w:t>(</w:t>
      </w:r>
      <w:del w:id="1315" w:author="瑋婷 徐" w:date="2025-01-06T14:51:00Z" w16du:dateUtc="2025-01-06T06:51:00Z">
        <w:r w:rsidDel="00A229EF">
          <w:rPr>
            <w:rFonts w:ascii="Times New Roman" w:eastAsia="標楷體" w:hAnsi="Times New Roman" w:cs="Times New Roman" w:hint="eastAsia"/>
          </w:rPr>
          <w:delText>2,</w:delText>
        </w:r>
        <w:r w:rsidR="000A5F28" w:rsidDel="00A229EF">
          <w:rPr>
            <w:rFonts w:ascii="Times New Roman" w:eastAsia="標楷體" w:hAnsi="Times New Roman" w:cs="Times New Roman" w:hint="eastAsia"/>
          </w:rPr>
          <w:delText>722</w:delText>
        </w:r>
      </w:del>
      <w:ins w:id="1316" w:author="瑋婷 徐" w:date="2025-01-06T14:51:00Z" w16du:dateUtc="2025-01-06T06:51:00Z">
        <w:r w:rsidR="00A229EF">
          <w:rPr>
            <w:rFonts w:ascii="Times New Roman" w:eastAsia="標楷體" w:hAnsi="Times New Roman" w:cs="Times New Roman" w:hint="eastAsia"/>
          </w:rPr>
          <w:t>3,826</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屬於優等；有</w:t>
      </w:r>
      <w:del w:id="1317" w:author="瑋婷 徐" w:date="2025-01-06T14:49:00Z" w16du:dateUtc="2025-01-06T06:49:00Z">
        <w:r w:rsidR="000A5F28" w:rsidDel="00A229EF">
          <w:rPr>
            <w:rFonts w:ascii="Times New Roman" w:eastAsia="標楷體" w:hAnsi="Times New Roman" w:cs="Times New Roman" w:hint="eastAsia"/>
          </w:rPr>
          <w:delText>6</w:delText>
        </w:r>
      </w:del>
      <w:ins w:id="1318" w:author="瑋婷 徐" w:date="2025-01-06T14:49:00Z" w16du:dateUtc="2025-01-06T06:49:00Z">
        <w:r w:rsidR="00A229EF">
          <w:rPr>
            <w:rFonts w:ascii="Times New Roman" w:eastAsia="標楷體" w:hAnsi="Times New Roman" w:cs="Times New Roman" w:hint="eastAsia"/>
          </w:rPr>
          <w:t>0</w:t>
        </w:r>
      </w:ins>
      <w:r>
        <w:rPr>
          <w:rFonts w:ascii="Times New Roman" w:eastAsia="標楷體" w:hAnsi="Times New Roman" w:cs="Times New Roman"/>
        </w:rPr>
        <w:t>個樣區的資料</w:t>
      </w:r>
      <w:del w:id="1319" w:author="瑋婷 徐" w:date="2025-01-06T14:51:00Z" w16du:dateUtc="2025-01-06T06:51:00Z">
        <w:r w:rsidDel="00A229EF">
          <w:rPr>
            <w:rFonts w:ascii="Times New Roman" w:eastAsia="標楷體" w:hAnsi="Times New Roman" w:cs="Times New Roman"/>
          </w:rPr>
          <w:delText>(1</w:delText>
        </w:r>
        <w:r w:rsidR="000A5F28" w:rsidDel="00A229EF">
          <w:rPr>
            <w:rFonts w:ascii="Times New Roman" w:eastAsia="標楷體" w:hAnsi="Times New Roman" w:cs="Times New Roman" w:hint="eastAsia"/>
          </w:rPr>
          <w:delText>6</w:delText>
        </w:r>
        <w:r w:rsidDel="00A229EF">
          <w:rPr>
            <w:rFonts w:ascii="Times New Roman" w:eastAsia="標楷體" w:hAnsi="Times New Roman" w:cs="Times New Roman"/>
          </w:rPr>
          <w:delText>8</w:delText>
        </w:r>
        <w:r w:rsidDel="00A229EF">
          <w:rPr>
            <w:rFonts w:ascii="Times New Roman" w:eastAsia="標楷體" w:hAnsi="Times New Roman" w:cs="Times New Roman"/>
          </w:rPr>
          <w:delText>筆</w:delText>
        </w:r>
        <w:r w:rsidDel="00A229EF">
          <w:rPr>
            <w:rFonts w:ascii="Times New Roman" w:eastAsia="標楷體" w:hAnsi="Times New Roman" w:cs="Times New Roman"/>
          </w:rPr>
          <w:delText>)</w:delText>
        </w:r>
      </w:del>
      <w:r>
        <w:rPr>
          <w:rFonts w:ascii="Times New Roman" w:eastAsia="標楷體" w:hAnsi="Times New Roman" w:cs="Times New Roman"/>
        </w:rPr>
        <w:t>為有疑慮等級；有</w:t>
      </w:r>
      <w:del w:id="1320" w:author="瑋婷 徐" w:date="2025-01-06T14:50:00Z" w16du:dateUtc="2025-01-06T06:50:00Z">
        <w:r w:rsidR="000A5F28" w:rsidDel="00A229EF">
          <w:rPr>
            <w:rFonts w:ascii="Times New Roman" w:eastAsia="標楷體" w:hAnsi="Times New Roman" w:cs="Times New Roman" w:hint="eastAsia"/>
          </w:rPr>
          <w:delText>2</w:delText>
        </w:r>
      </w:del>
      <w:ins w:id="1321" w:author="瑋婷 徐" w:date="2025-01-06T14:50:00Z" w16du:dateUtc="2025-01-06T06:50:00Z">
        <w:r w:rsidR="00A229EF">
          <w:rPr>
            <w:rFonts w:ascii="Times New Roman" w:eastAsia="標楷體" w:hAnsi="Times New Roman" w:cs="Times New Roman" w:hint="eastAsia"/>
          </w:rPr>
          <w:t>8</w:t>
        </w:r>
      </w:ins>
      <w:r>
        <w:rPr>
          <w:rFonts w:ascii="Times New Roman" w:eastAsia="標楷體" w:hAnsi="Times New Roman" w:cs="Times New Roman"/>
        </w:rPr>
        <w:t>個樣區的資料</w:t>
      </w:r>
      <w:r>
        <w:rPr>
          <w:rFonts w:ascii="Times New Roman" w:eastAsia="標楷體" w:hAnsi="Times New Roman" w:cs="Times New Roman"/>
        </w:rPr>
        <w:t>(</w:t>
      </w:r>
      <w:del w:id="1322" w:author="瑋婷 徐" w:date="2025-01-06T14:51:00Z" w16du:dateUtc="2025-01-06T06:51:00Z">
        <w:r w:rsidR="000A5F28" w:rsidDel="00A229EF">
          <w:rPr>
            <w:rFonts w:ascii="Times New Roman" w:eastAsia="標楷體" w:hAnsi="Times New Roman" w:cs="Times New Roman" w:hint="eastAsia"/>
          </w:rPr>
          <w:delText>9</w:delText>
        </w:r>
      </w:del>
      <w:ins w:id="1323" w:author="瑋婷 徐" w:date="2025-01-06T14:51:00Z" w16du:dateUtc="2025-01-06T06:51:00Z">
        <w:r w:rsidR="00A229EF">
          <w:rPr>
            <w:rFonts w:ascii="Times New Roman" w:eastAsia="標楷體" w:hAnsi="Times New Roman" w:cs="Times New Roman"/>
          </w:rPr>
          <w:t>263</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為待加強等級</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w:t>
      </w:r>
      <w:del w:id="1324" w:author="瑋婷 徐" w:date="2025-01-06T14:50:00Z" w16du:dateUtc="2025-01-06T06:50:00Z">
        <w:r w:rsidDel="00A229EF">
          <w:rPr>
            <w:rFonts w:ascii="Times New Roman" w:eastAsia="標楷體" w:hAnsi="Times New Roman" w:cs="Times New Roman" w:hint="eastAsia"/>
          </w:rPr>
          <w:delText>1</w:delText>
        </w:r>
      </w:del>
      <w:ins w:id="1325" w:author="瑋婷 徐" w:date="2025-01-06T14:50:00Z" w16du:dateUtc="2025-01-06T06:50:00Z">
        <w:r w:rsidR="00A229EF">
          <w:rPr>
            <w:rFonts w:ascii="Times New Roman" w:eastAsia="標楷體" w:hAnsi="Times New Roman" w:cs="Times New Roman" w:hint="eastAsia"/>
          </w:rPr>
          <w:t>3</w:t>
        </w:r>
      </w:ins>
      <w:r>
        <w:rPr>
          <w:rFonts w:ascii="Times New Roman" w:eastAsia="標楷體" w:hAnsi="Times New Roman" w:cs="Times New Roman"/>
        </w:rPr>
        <w:t>)</w:t>
      </w:r>
      <w:r>
        <w:rPr>
          <w:rFonts w:ascii="標楷體" w:eastAsia="標楷體" w:hAnsi="標楷體" w:cs="Times New Roman"/>
        </w:rPr>
        <w:t>。</w:t>
      </w:r>
      <w:ins w:id="1326" w:author="瑋婷 徐" w:date="2025-01-06T15:13:00Z" w16du:dateUtc="2025-01-06T07:13:00Z">
        <w:r w:rsidR="00861E38">
          <w:rPr>
            <w:rFonts w:ascii="Times New Roman" w:eastAsia="標楷體" w:hAnsi="Times New Roman" w:cs="Times New Roman"/>
          </w:rPr>
          <w:t>202</w:t>
        </w:r>
        <w:r w:rsidR="00861E38">
          <w:rPr>
            <w:rFonts w:ascii="Times New Roman" w:eastAsia="標楷體" w:hAnsi="Times New Roman" w:cs="Times New Roman"/>
          </w:rPr>
          <w:t>4</w:t>
        </w:r>
        <w:r w:rsidR="00861E38">
          <w:rPr>
            <w:rFonts w:ascii="Times New Roman" w:eastAsia="標楷體" w:hAnsi="Times New Roman" w:cs="Times New Roman"/>
          </w:rPr>
          <w:t>年列為優等的樣區比例為</w:t>
        </w:r>
        <w:r w:rsidR="00861E38">
          <w:rPr>
            <w:rFonts w:ascii="Times New Roman" w:eastAsia="標楷體" w:hAnsi="Times New Roman" w:cs="Times New Roman"/>
          </w:rPr>
          <w:t>80%</w:t>
        </w:r>
        <w:r w:rsidR="00861E38">
          <w:rPr>
            <w:rFonts w:ascii="標楷體" w:eastAsia="標楷體" w:hAnsi="標楷體" w:cs="Times New Roman"/>
          </w:rPr>
          <w:t>，</w:t>
        </w:r>
        <w:r w:rsidR="00861E38">
          <w:rPr>
            <w:rFonts w:ascii="標楷體" w:eastAsia="標楷體" w:hAnsi="標楷體" w:cs="Times New Roman" w:hint="eastAsia"/>
          </w:rPr>
          <w:t>相較於去年的優等樣區比例</w:t>
        </w:r>
        <w:r w:rsidR="00861E38" w:rsidRPr="00BD46E0">
          <w:rPr>
            <w:rFonts w:ascii="Times New Roman" w:eastAsia="標楷體" w:hAnsi="Times New Roman" w:cs="Times New Roman"/>
          </w:rPr>
          <w:t>80%</w:t>
        </w:r>
        <w:r w:rsidR="00861E38">
          <w:rPr>
            <w:rFonts w:ascii="標楷體" w:eastAsia="標楷體" w:hAnsi="標楷體" w:cs="Times New Roman" w:hint="eastAsia"/>
          </w:rPr>
          <w:t>，保持一致水準。</w:t>
        </w:r>
      </w:ins>
    </w:p>
    <w:p w14:paraId="3CC031C8" w14:textId="77777777" w:rsidR="00D93FCC" w:rsidRDefault="00D93FCC">
      <w:pPr>
        <w:spacing w:line="360" w:lineRule="auto"/>
        <w:jc w:val="both"/>
        <w:rPr>
          <w:rFonts w:ascii="Times New Roman" w:eastAsia="標楷體" w:hAnsi="Times New Roman" w:cs="Times New Roman"/>
        </w:rPr>
      </w:pPr>
    </w:p>
    <w:p w14:paraId="34429621" w14:textId="5E8B26CD" w:rsidR="00D93FCC" w:rsidRPr="00727E7E" w:rsidRDefault="00861E38" w:rsidP="00861E38">
      <w:pPr>
        <w:spacing w:line="360" w:lineRule="auto"/>
        <w:jc w:val="both"/>
        <w:rPr>
          <w:rFonts w:ascii="Times New Roman" w:eastAsia="標楷體" w:hAnsi="Times New Roman" w:cs="Times New Roman"/>
        </w:rPr>
        <w:pPrChange w:id="1327" w:author="瑋婷 徐" w:date="2025-01-06T15:13:00Z" w16du:dateUtc="2025-01-06T07:13:00Z">
          <w:pPr>
            <w:spacing w:line="360" w:lineRule="auto"/>
            <w:ind w:firstLine="480"/>
            <w:jc w:val="both"/>
          </w:pPr>
        </w:pPrChange>
      </w:pPr>
      <w:ins w:id="1328" w:author="瑋婷 徐" w:date="2025-01-06T15:13:00Z" w16du:dateUtc="2025-01-06T07:13:00Z">
        <w:r w:rsidRPr="00727E7E">
          <w:rPr>
            <w:rFonts w:ascii="Times New Roman" w:eastAsia="標楷體" w:hAnsi="Times New Roman" w:cs="Times New Roman"/>
            <w:rPrChange w:id="1329" w:author="瑋婷 徐" w:date="2025-01-06T15:33:00Z" w16du:dateUtc="2025-01-06T07:33:00Z">
              <w:rPr>
                <w:rFonts w:ascii="Times New Roman" w:eastAsia="標楷體" w:hAnsi="Times New Roman" w:cs="Times New Roman" w:hint="eastAsia"/>
              </w:rPr>
            </w:rPrChange>
          </w:rPr>
          <w:t xml:space="preserve">    </w:t>
        </w:r>
      </w:ins>
      <w:ins w:id="1330" w:author="瑋婷 徐" w:date="2025-01-06T15:29:00Z" w16du:dateUtc="2025-01-06T07:29:00Z">
        <w:r w:rsidR="008D7205" w:rsidRPr="00727E7E">
          <w:rPr>
            <w:rFonts w:ascii="Times New Roman" w:eastAsia="標楷體" w:hAnsi="Times New Roman" w:cs="Times New Roman"/>
            <w:rPrChange w:id="1331" w:author="瑋婷 徐" w:date="2025-01-06T15:33:00Z" w16du:dateUtc="2025-01-06T07:33:00Z">
              <w:rPr>
                <w:rFonts w:ascii="Times New Roman" w:eastAsia="標楷體" w:hAnsi="Times New Roman" w:cs="Times New Roman" w:hint="eastAsia"/>
              </w:rPr>
            </w:rPrChange>
          </w:rPr>
          <w:t>今年新增的</w:t>
        </w:r>
        <w:r w:rsidR="008D7205" w:rsidRPr="00727E7E">
          <w:rPr>
            <w:rFonts w:ascii="Times New Roman" w:eastAsia="標楷體" w:hAnsi="Times New Roman" w:cs="Times New Roman"/>
          </w:rPr>
          <w:t>8</w:t>
        </w:r>
        <w:r w:rsidR="008D7205" w:rsidRPr="00727E7E">
          <w:rPr>
            <w:rFonts w:ascii="Times New Roman" w:eastAsia="標楷體" w:hAnsi="Times New Roman" w:cs="Times New Roman"/>
          </w:rPr>
          <w:t>個鳥類調查樣區由</w:t>
        </w:r>
        <w:r w:rsidR="008D7205" w:rsidRPr="00727E7E">
          <w:rPr>
            <w:rFonts w:ascii="Times New Roman" w:eastAsia="標楷體" w:hAnsi="Times New Roman" w:cs="Times New Roman"/>
          </w:rPr>
          <w:t>4</w:t>
        </w:r>
        <w:r w:rsidR="008D7205" w:rsidRPr="00727E7E">
          <w:rPr>
            <w:rFonts w:ascii="Times New Roman" w:eastAsia="標楷體" w:hAnsi="Times New Roman" w:cs="Times New Roman"/>
          </w:rPr>
          <w:t>位主調查者完成。多數主調查者已有繁殖鳥類調查經驗，今年額外認養新樣區，進一步擴大了鳥類調查的範圍。例如，紅毛山</w:t>
        </w:r>
        <w:r w:rsidR="008D7205" w:rsidRPr="00727E7E">
          <w:rPr>
            <w:rFonts w:ascii="Times New Roman" w:eastAsia="標楷體" w:hAnsi="Times New Roman" w:cs="Times New Roman"/>
            <w:rPrChange w:id="1332" w:author="瑋婷 徐" w:date="2025-01-06T15:33:00Z" w16du:dateUtc="2025-01-06T07:33:00Z">
              <w:rPr>
                <w:rFonts w:ascii="Times New Roman" w:eastAsia="標楷體" w:hAnsi="Times New Roman" w:cs="Times New Roman" w:hint="eastAsia"/>
              </w:rPr>
            </w:rPrChange>
          </w:rPr>
          <w:t>(</w:t>
        </w:r>
        <w:r w:rsidR="008D7205" w:rsidRPr="00727E7E">
          <w:rPr>
            <w:rFonts w:ascii="Times New Roman" w:eastAsia="標楷體" w:hAnsi="Times New Roman" w:cs="Times New Roman"/>
          </w:rPr>
          <w:t>大坪</w:t>
        </w:r>
        <w:r w:rsidR="008D7205" w:rsidRPr="00727E7E">
          <w:rPr>
            <w:rFonts w:ascii="Times New Roman" w:eastAsia="標楷體" w:hAnsi="Times New Roman" w:cs="Times New Roman"/>
            <w:rPrChange w:id="1333" w:author="瑋婷 徐" w:date="2025-01-06T15:33:00Z" w16du:dateUtc="2025-01-06T07:33:00Z">
              <w:rPr>
                <w:rFonts w:ascii="Times New Roman" w:eastAsia="標楷體" w:hAnsi="Times New Roman" w:cs="Times New Roman" w:hint="eastAsia"/>
              </w:rPr>
            </w:rPrChange>
          </w:rPr>
          <w:t>)</w:t>
        </w:r>
        <w:r w:rsidR="008D7205" w:rsidRPr="00727E7E">
          <w:rPr>
            <w:rFonts w:ascii="Times New Roman" w:eastAsia="標楷體" w:hAnsi="Times New Roman" w:cs="Times New Roman"/>
          </w:rPr>
          <w:t>樣區的主調查者</w:t>
        </w:r>
        <w:proofErr w:type="gramStart"/>
        <w:r w:rsidR="008D7205" w:rsidRPr="00727E7E">
          <w:rPr>
            <w:rFonts w:ascii="Times New Roman" w:eastAsia="標楷體" w:hAnsi="Times New Roman" w:cs="Times New Roman"/>
          </w:rPr>
          <w:t>郭祐</w:t>
        </w:r>
        <w:proofErr w:type="gramEnd"/>
        <w:r w:rsidR="008D7205" w:rsidRPr="00727E7E">
          <w:rPr>
            <w:rFonts w:ascii="Times New Roman" w:eastAsia="標楷體" w:hAnsi="Times New Roman" w:cs="Times New Roman"/>
          </w:rPr>
          <w:t>程雖然首次參與繁殖鳥類調查，但他所提交的調查資料品質達到優等水</w:t>
        </w:r>
        <w:r w:rsidR="008D7205" w:rsidRPr="00727E7E">
          <w:rPr>
            <w:rFonts w:ascii="Times New Roman" w:eastAsia="標楷體" w:hAnsi="Times New Roman" w:cs="Times New Roman"/>
            <w:rPrChange w:id="1334" w:author="瑋婷 徐" w:date="2025-01-06T15:33:00Z" w16du:dateUtc="2025-01-06T07:33:00Z">
              <w:rPr>
                <w:rFonts w:ascii="Times New Roman" w:eastAsia="標楷體" w:hAnsi="Times New Roman" w:cs="Times New Roman" w:hint="eastAsia"/>
              </w:rPr>
            </w:rPrChange>
          </w:rPr>
          <w:t>準</w:t>
        </w:r>
        <w:r w:rsidR="008D7205" w:rsidRPr="00727E7E">
          <w:rPr>
            <w:rFonts w:ascii="Times New Roman" w:eastAsia="標楷體" w:hAnsi="Times New Roman" w:cs="Times New Roman"/>
          </w:rPr>
          <w:t>。這不僅體現了新進調查者的潛力，也</w:t>
        </w:r>
      </w:ins>
      <w:ins w:id="1335" w:author="瑋婷 徐" w:date="2025-01-06T15:32:00Z" w16du:dateUtc="2025-01-06T07:32:00Z">
        <w:r w:rsidR="008D7205" w:rsidRPr="00727E7E">
          <w:rPr>
            <w:rFonts w:ascii="Times New Roman" w:eastAsia="標楷體" w:hAnsi="Times New Roman" w:cs="Times New Roman"/>
            <w:rPrChange w:id="1336" w:author="瑋婷 徐" w:date="2025-01-06T15:33:00Z" w16du:dateUtc="2025-01-06T07:33:00Z">
              <w:rPr>
                <w:rFonts w:ascii="Times New Roman" w:eastAsia="標楷體" w:hAnsi="Times New Roman" w:cs="Times New Roman" w:hint="eastAsia"/>
              </w:rPr>
            </w:rPrChange>
          </w:rPr>
          <w:t>有助於</w:t>
        </w:r>
        <w:r w:rsidR="008D7205" w:rsidRPr="00727E7E">
          <w:rPr>
            <w:rFonts w:ascii="Times New Roman" w:eastAsia="標楷體" w:hAnsi="Times New Roman" w:cs="Times New Roman"/>
            <w:rPrChange w:id="1337" w:author="瑋婷 徐" w:date="2025-01-06T15:33:00Z" w16du:dateUtc="2025-01-06T07:33:00Z">
              <w:rPr>
                <w:rFonts w:ascii="Times New Roman" w:eastAsia="標楷體" w:hAnsi="Times New Roman" w:cs="Times New Roman" w:hint="eastAsia"/>
              </w:rPr>
            </w:rPrChange>
          </w:rPr>
          <w:t>培育</w:t>
        </w:r>
        <w:r w:rsidR="008D7205" w:rsidRPr="00727E7E">
          <w:rPr>
            <w:rFonts w:ascii="Times New Roman" w:eastAsia="標楷體" w:hAnsi="Times New Roman" w:cs="Times New Roman"/>
            <w:rPrChange w:id="1338" w:author="瑋婷 徐" w:date="2025-01-06T15:33:00Z" w16du:dateUtc="2025-01-06T07:33:00Z">
              <w:rPr>
                <w:rFonts w:ascii="Times New Roman" w:eastAsia="標楷體" w:hAnsi="Times New Roman" w:cs="Times New Roman" w:hint="eastAsia"/>
              </w:rPr>
            </w:rPrChange>
          </w:rPr>
          <w:t>及發掘</w:t>
        </w:r>
        <w:r w:rsidR="008D7205" w:rsidRPr="00727E7E">
          <w:rPr>
            <w:rFonts w:ascii="Times New Roman" w:eastAsia="標楷體" w:hAnsi="Times New Roman" w:cs="Times New Roman"/>
            <w:rPrChange w:id="1339" w:author="瑋婷 徐" w:date="2025-01-06T15:33:00Z" w16du:dateUtc="2025-01-06T07:33:00Z">
              <w:rPr>
                <w:rFonts w:ascii="Times New Roman" w:eastAsia="標楷體" w:hAnsi="Times New Roman" w:cs="Times New Roman" w:hint="eastAsia"/>
              </w:rPr>
            </w:rPrChange>
          </w:rPr>
          <w:t>出更多優秀的鳥類調查專業人才</w:t>
        </w:r>
      </w:ins>
      <w:ins w:id="1340" w:author="瑋婷 徐" w:date="2025-01-06T15:33:00Z" w16du:dateUtc="2025-01-06T07:33:00Z">
        <w:r w:rsidR="00727E7E" w:rsidRPr="00727E7E">
          <w:rPr>
            <w:rFonts w:ascii="Times New Roman" w:eastAsia="標楷體" w:hAnsi="Times New Roman" w:cs="Times New Roman"/>
            <w:rPrChange w:id="1341" w:author="瑋婷 徐" w:date="2025-01-06T15:33:00Z" w16du:dateUtc="2025-01-06T07:33:00Z">
              <w:rPr>
                <w:rFonts w:ascii="Times New Roman" w:eastAsia="標楷體" w:hAnsi="Times New Roman" w:cs="Times New Roman" w:hint="eastAsia"/>
              </w:rPr>
            </w:rPrChange>
          </w:rPr>
          <w:t>。</w:t>
        </w:r>
      </w:ins>
      <w:del w:id="1342" w:author="瑋婷 徐" w:date="2025-01-06T14:51:00Z" w16du:dateUtc="2025-01-06T06:51:00Z">
        <w:r w:rsidR="002435EC" w:rsidRPr="00727E7E" w:rsidDel="00A229EF">
          <w:rPr>
            <w:rFonts w:ascii="Times New Roman" w:eastAsia="標楷體" w:hAnsi="Times New Roman" w:cs="Times New Roman"/>
          </w:rPr>
          <w:delText>2023</w:delText>
        </w:r>
      </w:del>
      <w:del w:id="1343" w:author="瑋婷 徐" w:date="2025-01-06T15:13:00Z" w16du:dateUtc="2025-01-06T07:13:00Z">
        <w:r w:rsidR="002435EC" w:rsidRPr="00727E7E" w:rsidDel="00861E38">
          <w:rPr>
            <w:rFonts w:ascii="Times New Roman" w:eastAsia="標楷體" w:hAnsi="Times New Roman" w:cs="Times New Roman"/>
          </w:rPr>
          <w:delText>年列為優等的樣區比例為</w:delText>
        </w:r>
      </w:del>
      <w:del w:id="1344" w:author="瑋婷 徐" w:date="2025-01-06T14:51:00Z" w16du:dateUtc="2025-01-06T06:51:00Z">
        <w:r w:rsidR="000A5F28" w:rsidRPr="00727E7E" w:rsidDel="008B64B4">
          <w:rPr>
            <w:rFonts w:ascii="Times New Roman" w:eastAsia="標楷體" w:hAnsi="Times New Roman" w:cs="Times New Roman"/>
            <w:rPrChange w:id="1345" w:author="瑋婷 徐" w:date="2025-01-06T15:33:00Z" w16du:dateUtc="2025-01-06T07:33:00Z">
              <w:rPr>
                <w:rFonts w:ascii="Times New Roman" w:eastAsia="標楷體" w:hAnsi="Times New Roman" w:cs="Times New Roman" w:hint="eastAsia"/>
              </w:rPr>
            </w:rPrChange>
          </w:rPr>
          <w:delText>77</w:delText>
        </w:r>
      </w:del>
      <w:del w:id="1346" w:author="瑋婷 徐" w:date="2025-01-06T15:13:00Z" w16du:dateUtc="2025-01-06T07:13:00Z">
        <w:r w:rsidR="002435EC" w:rsidRPr="00727E7E" w:rsidDel="00861E38">
          <w:rPr>
            <w:rFonts w:ascii="Times New Roman" w:eastAsia="標楷體" w:hAnsi="Times New Roman" w:cs="Times New Roman"/>
          </w:rPr>
          <w:delText>%</w:delText>
        </w:r>
        <w:r w:rsidR="002435EC" w:rsidRPr="00727E7E" w:rsidDel="00861E38">
          <w:rPr>
            <w:rFonts w:ascii="Times New Roman" w:eastAsia="標楷體" w:hAnsi="Times New Roman" w:cs="Times New Roman"/>
            <w:rPrChange w:id="1347" w:author="瑋婷 徐" w:date="2025-01-06T15:33:00Z" w16du:dateUtc="2025-01-06T07:33:00Z">
              <w:rPr>
                <w:rFonts w:ascii="標楷體" w:eastAsia="標楷體" w:hAnsi="標楷體" w:cs="Times New Roman"/>
              </w:rPr>
            </w:rPrChange>
          </w:rPr>
          <w:delText>，</w:delText>
        </w:r>
        <w:r w:rsidR="00DF679E" w:rsidRPr="00727E7E" w:rsidDel="00861E38">
          <w:rPr>
            <w:rFonts w:ascii="Times New Roman" w:eastAsia="標楷體" w:hAnsi="Times New Roman" w:cs="Times New Roman"/>
            <w:rPrChange w:id="1348" w:author="瑋婷 徐" w:date="2025-01-06T15:33:00Z" w16du:dateUtc="2025-01-06T07:33:00Z">
              <w:rPr>
                <w:rFonts w:ascii="標楷體" w:eastAsia="標楷體" w:hAnsi="標楷體" w:cs="Times New Roman" w:hint="eastAsia"/>
              </w:rPr>
            </w:rPrChange>
          </w:rPr>
          <w:delText>相較於</w:delText>
        </w:r>
        <w:r w:rsidR="00D12DD3" w:rsidRPr="00727E7E" w:rsidDel="00861E38">
          <w:rPr>
            <w:rFonts w:ascii="Times New Roman" w:eastAsia="標楷體" w:hAnsi="Times New Roman" w:cs="Times New Roman"/>
            <w:rPrChange w:id="1349" w:author="瑋婷 徐" w:date="2025-01-06T15:33:00Z" w16du:dateUtc="2025-01-06T07:33:00Z">
              <w:rPr>
                <w:rFonts w:ascii="標楷體" w:eastAsia="標楷體" w:hAnsi="標楷體" w:cs="Times New Roman" w:hint="eastAsia"/>
              </w:rPr>
            </w:rPrChange>
          </w:rPr>
          <w:delText>去年的</w:delText>
        </w:r>
        <w:r w:rsidR="00DF679E" w:rsidRPr="00727E7E" w:rsidDel="00861E38">
          <w:rPr>
            <w:rFonts w:ascii="Times New Roman" w:eastAsia="標楷體" w:hAnsi="Times New Roman" w:cs="Times New Roman"/>
            <w:rPrChange w:id="1350" w:author="瑋婷 徐" w:date="2025-01-06T15:33:00Z" w16du:dateUtc="2025-01-06T07:33:00Z">
              <w:rPr>
                <w:rFonts w:ascii="標楷體" w:eastAsia="標楷體" w:hAnsi="標楷體" w:cs="Times New Roman" w:hint="eastAsia"/>
              </w:rPr>
            </w:rPrChange>
          </w:rPr>
          <w:delText>優等樣區比例</w:delText>
        </w:r>
        <w:r w:rsidR="00DF679E" w:rsidRPr="00727E7E" w:rsidDel="00861E38">
          <w:rPr>
            <w:rFonts w:ascii="Times New Roman" w:eastAsia="標楷體" w:hAnsi="Times New Roman" w:cs="Times New Roman"/>
          </w:rPr>
          <w:delText>80%</w:delText>
        </w:r>
        <w:r w:rsidR="00DF679E" w:rsidRPr="00727E7E" w:rsidDel="00861E38">
          <w:rPr>
            <w:rFonts w:ascii="Times New Roman" w:eastAsia="標楷體" w:hAnsi="Times New Roman" w:cs="Times New Roman"/>
            <w:rPrChange w:id="1351" w:author="瑋婷 徐" w:date="2025-01-06T15:33:00Z" w16du:dateUtc="2025-01-06T07:33:00Z">
              <w:rPr>
                <w:rFonts w:ascii="標楷體" w:eastAsia="標楷體" w:hAnsi="標楷體" w:cs="Times New Roman" w:hint="eastAsia"/>
              </w:rPr>
            </w:rPrChange>
          </w:rPr>
          <w:delText>，保持一致水準。</w:delText>
        </w:r>
      </w:del>
      <w:del w:id="1352" w:author="瑋婷 徐" w:date="2025-01-06T14:53:00Z" w16du:dateUtc="2025-01-06T06:53:00Z">
        <w:r w:rsidR="00DF679E" w:rsidRPr="00727E7E" w:rsidDel="008B64B4">
          <w:rPr>
            <w:rFonts w:ascii="Times New Roman" w:eastAsia="標楷體" w:hAnsi="Times New Roman" w:cs="Times New Roman"/>
            <w:rPrChange w:id="1353" w:author="瑋婷 徐" w:date="2025-01-06T15:33:00Z" w16du:dateUtc="2025-01-06T07:33:00Z">
              <w:rPr>
                <w:rFonts w:ascii="標楷體" w:eastAsia="標楷體" w:hAnsi="標楷體" w:cs="Times New Roman" w:hint="eastAsia"/>
              </w:rPr>
            </w:rPrChange>
          </w:rPr>
          <w:delText>多數樣區的主調查者是與去年相同，</w:delText>
        </w:r>
        <w:r w:rsidR="009B088F" w:rsidRPr="00727E7E" w:rsidDel="008B64B4">
          <w:rPr>
            <w:rFonts w:ascii="Times New Roman" w:eastAsia="標楷體" w:hAnsi="Times New Roman" w:cs="Times New Roman"/>
            <w:rPrChange w:id="1354" w:author="瑋婷 徐" w:date="2025-01-06T15:33:00Z" w16du:dateUtc="2025-01-06T07:33:00Z">
              <w:rPr>
                <w:rFonts w:ascii="標楷體" w:eastAsia="標楷體" w:hAnsi="標楷體" w:cs="Times New Roman" w:hint="eastAsia"/>
              </w:rPr>
            </w:rPrChange>
          </w:rPr>
          <w:delText>然而，</w:delText>
        </w:r>
        <w:r w:rsidR="00DF679E" w:rsidRPr="00727E7E" w:rsidDel="008B64B4">
          <w:rPr>
            <w:rFonts w:ascii="Times New Roman" w:eastAsia="標楷體" w:hAnsi="Times New Roman" w:cs="Times New Roman"/>
            <w:rPrChange w:id="1355" w:author="瑋婷 徐" w:date="2025-01-06T15:33:00Z" w16du:dateUtc="2025-01-06T07:33:00Z">
              <w:rPr>
                <w:rFonts w:ascii="Times New Roman" w:eastAsia="標楷體" w:hAnsi="Times New Roman" w:cs="Times New Roman" w:hint="eastAsia"/>
              </w:rPr>
            </w:rPrChange>
          </w:rPr>
          <w:delText>有</w:delText>
        </w:r>
        <w:r w:rsidR="00DF679E" w:rsidRPr="00727E7E" w:rsidDel="008B64B4">
          <w:rPr>
            <w:rFonts w:ascii="Times New Roman" w:eastAsia="標楷體" w:hAnsi="Times New Roman" w:cs="Times New Roman"/>
          </w:rPr>
          <w:delText>9</w:delText>
        </w:r>
        <w:r w:rsidR="00DF679E" w:rsidRPr="00727E7E" w:rsidDel="008B64B4">
          <w:rPr>
            <w:rFonts w:ascii="Times New Roman" w:eastAsia="標楷體" w:hAnsi="Times New Roman" w:cs="Times New Roman"/>
            <w:rPrChange w:id="1356" w:author="瑋婷 徐" w:date="2025-01-06T15:33:00Z" w16du:dateUtc="2025-01-06T07:33:00Z">
              <w:rPr>
                <w:rFonts w:ascii="Times New Roman" w:eastAsia="標楷體" w:hAnsi="Times New Roman" w:cs="Times New Roman" w:hint="eastAsia"/>
              </w:rPr>
            </w:rPrChange>
          </w:rPr>
          <w:delText>個樣區的</w:delText>
        </w:r>
        <w:r w:rsidR="00DF679E" w:rsidRPr="00727E7E" w:rsidDel="008B64B4">
          <w:rPr>
            <w:rFonts w:ascii="Times New Roman" w:eastAsia="標楷體" w:hAnsi="Times New Roman" w:cs="Times New Roman"/>
            <w:rPrChange w:id="1357" w:author="瑋婷 徐" w:date="2025-01-06T15:33:00Z" w16du:dateUtc="2025-01-06T07:33:00Z">
              <w:rPr>
                <w:rFonts w:ascii="標楷體" w:eastAsia="標楷體" w:hAnsi="標楷體" w:cs="Times New Roman" w:hint="eastAsia"/>
              </w:rPr>
            </w:rPrChange>
          </w:rPr>
          <w:delText>主調查者</w:delText>
        </w:r>
        <w:r w:rsidR="00D12DD3" w:rsidRPr="00727E7E" w:rsidDel="008B64B4">
          <w:rPr>
            <w:rFonts w:ascii="Times New Roman" w:eastAsia="標楷體" w:hAnsi="Times New Roman" w:cs="Times New Roman"/>
            <w:rPrChange w:id="1358" w:author="瑋婷 徐" w:date="2025-01-06T15:33:00Z" w16du:dateUtc="2025-01-06T07:33:00Z">
              <w:rPr>
                <w:rFonts w:ascii="標楷體" w:eastAsia="標楷體" w:hAnsi="標楷體" w:cs="Times New Roman" w:hint="eastAsia"/>
              </w:rPr>
            </w:rPrChange>
          </w:rPr>
          <w:delText>有</w:delText>
        </w:r>
        <w:r w:rsidR="00DF679E" w:rsidRPr="00727E7E" w:rsidDel="008B64B4">
          <w:rPr>
            <w:rFonts w:ascii="Times New Roman" w:eastAsia="標楷體" w:hAnsi="Times New Roman" w:cs="Times New Roman"/>
            <w:rPrChange w:id="1359" w:author="瑋婷 徐" w:date="2025-01-06T15:33:00Z" w16du:dateUtc="2025-01-06T07:33:00Z">
              <w:rPr>
                <w:rFonts w:ascii="標楷體" w:eastAsia="標楷體" w:hAnsi="標楷體" w:cs="Times New Roman" w:hint="eastAsia"/>
              </w:rPr>
            </w:rPrChange>
          </w:rPr>
          <w:delText>更動</w:delText>
        </w:r>
        <w:r w:rsidR="00DF679E" w:rsidRPr="00727E7E" w:rsidDel="008B64B4">
          <w:rPr>
            <w:rFonts w:ascii="Times New Roman" w:eastAsia="標楷體" w:hAnsi="Times New Roman" w:cs="Times New Roman"/>
            <w:rPrChange w:id="1360" w:author="瑋婷 徐" w:date="2025-01-06T15:33:00Z" w16du:dateUtc="2025-01-06T07:33:00Z">
              <w:rPr>
                <w:rFonts w:ascii="Times New Roman" w:eastAsia="標楷體" w:hAnsi="Times New Roman" w:cs="Times New Roman" w:hint="eastAsia"/>
              </w:rPr>
            </w:rPrChange>
          </w:rPr>
          <w:delText>，在</w:delText>
        </w:r>
        <w:r w:rsidR="008858A0" w:rsidRPr="00727E7E" w:rsidDel="008B64B4">
          <w:rPr>
            <w:rFonts w:ascii="Times New Roman" w:eastAsia="標楷體" w:hAnsi="Times New Roman" w:cs="Times New Roman"/>
            <w:rPrChange w:id="1361" w:author="瑋婷 徐" w:date="2025-01-06T15:33:00Z" w16du:dateUtc="2025-01-06T07:33:00Z">
              <w:rPr>
                <w:rFonts w:ascii="Times New Roman" w:eastAsia="標楷體" w:hAnsi="Times New Roman" w:cs="Times New Roman" w:hint="eastAsia"/>
              </w:rPr>
            </w:rPrChange>
          </w:rPr>
          <w:delText>此</w:delText>
        </w:r>
        <w:r w:rsidR="00DF679E" w:rsidRPr="00727E7E" w:rsidDel="008B64B4">
          <w:rPr>
            <w:rFonts w:ascii="Times New Roman" w:eastAsia="標楷體" w:hAnsi="Times New Roman" w:cs="Times New Roman"/>
            <w:rPrChange w:id="1362" w:author="瑋婷 徐" w:date="2025-01-06T15:33:00Z" w16du:dateUtc="2025-01-06T07:33:00Z">
              <w:rPr>
                <w:rFonts w:ascii="Times New Roman" w:eastAsia="標楷體" w:hAnsi="Times New Roman" w:cs="Times New Roman" w:hint="eastAsia"/>
              </w:rPr>
            </w:rPrChange>
          </w:rPr>
          <w:delText>9</w:delText>
        </w:r>
        <w:r w:rsidR="00DF679E" w:rsidRPr="00727E7E" w:rsidDel="008B64B4">
          <w:rPr>
            <w:rFonts w:ascii="Times New Roman" w:eastAsia="標楷體" w:hAnsi="Times New Roman" w:cs="Times New Roman"/>
            <w:rPrChange w:id="1363" w:author="瑋婷 徐" w:date="2025-01-06T15:33:00Z" w16du:dateUtc="2025-01-06T07:33:00Z">
              <w:rPr>
                <w:rFonts w:ascii="Times New Roman" w:eastAsia="標楷體" w:hAnsi="Times New Roman" w:cs="Times New Roman" w:hint="eastAsia"/>
              </w:rPr>
            </w:rPrChange>
          </w:rPr>
          <w:delText>個樣區中，能將調查資料等級維持在優等或進步到優等的樣區有</w:delText>
        </w:r>
        <w:r w:rsidR="00DF679E" w:rsidRPr="00727E7E" w:rsidDel="008B64B4">
          <w:rPr>
            <w:rFonts w:ascii="Times New Roman" w:eastAsia="標楷體" w:hAnsi="Times New Roman" w:cs="Times New Roman"/>
            <w:rPrChange w:id="1364" w:author="瑋婷 徐" w:date="2025-01-06T15:33:00Z" w16du:dateUtc="2025-01-06T07:33:00Z">
              <w:rPr>
                <w:rFonts w:ascii="Times New Roman" w:eastAsia="標楷體" w:hAnsi="Times New Roman" w:cs="Times New Roman" w:hint="eastAsia"/>
              </w:rPr>
            </w:rPrChange>
          </w:rPr>
          <w:delText>5</w:delText>
        </w:r>
        <w:r w:rsidR="00DF679E" w:rsidRPr="00727E7E" w:rsidDel="008B64B4">
          <w:rPr>
            <w:rFonts w:ascii="Times New Roman" w:eastAsia="標楷體" w:hAnsi="Times New Roman" w:cs="Times New Roman"/>
            <w:rPrChange w:id="1365" w:author="瑋婷 徐" w:date="2025-01-06T15:33:00Z" w16du:dateUtc="2025-01-06T07:33:00Z">
              <w:rPr>
                <w:rFonts w:ascii="Times New Roman" w:eastAsia="標楷體" w:hAnsi="Times New Roman" w:cs="Times New Roman" w:hint="eastAsia"/>
              </w:rPr>
            </w:rPrChange>
          </w:rPr>
          <w:delText>個</w:delText>
        </w:r>
        <w:r w:rsidR="00BD29F5" w:rsidRPr="00727E7E" w:rsidDel="008B64B4">
          <w:rPr>
            <w:rFonts w:ascii="Times New Roman" w:eastAsia="標楷體" w:hAnsi="Times New Roman" w:cs="Times New Roman"/>
            <w:rPrChange w:id="1366" w:author="瑋婷 徐" w:date="2025-01-06T15:33:00Z" w16du:dateUtc="2025-01-06T07:33:00Z">
              <w:rPr>
                <w:rFonts w:ascii="Times New Roman" w:eastAsia="標楷體" w:hAnsi="Times New Roman" w:cs="Times New Roman" w:hint="eastAsia"/>
              </w:rPr>
            </w:rPrChange>
          </w:rPr>
          <w:delText>，較可惜的是</w:delText>
        </w:r>
        <w:r w:rsidR="008858A0" w:rsidRPr="00727E7E" w:rsidDel="008B64B4">
          <w:rPr>
            <w:rFonts w:ascii="Times New Roman" w:eastAsia="標楷體" w:hAnsi="Times New Roman" w:cs="Times New Roman"/>
            <w:rPrChange w:id="1367" w:author="瑋婷 徐" w:date="2025-01-06T15:33:00Z" w16du:dateUtc="2025-01-06T07:33:00Z">
              <w:rPr>
                <w:rFonts w:ascii="Times New Roman" w:eastAsia="標楷體" w:hAnsi="Times New Roman" w:cs="Times New Roman" w:hint="eastAsia"/>
              </w:rPr>
            </w:rPrChange>
          </w:rPr>
          <w:delText>有</w:delText>
        </w:r>
        <w:r w:rsidR="008858A0" w:rsidRPr="00727E7E" w:rsidDel="008B64B4">
          <w:rPr>
            <w:rFonts w:ascii="Times New Roman" w:eastAsia="標楷體" w:hAnsi="Times New Roman" w:cs="Times New Roman"/>
            <w:rPrChange w:id="1368" w:author="瑋婷 徐" w:date="2025-01-06T15:33:00Z" w16du:dateUtc="2025-01-06T07:33:00Z">
              <w:rPr>
                <w:rFonts w:ascii="Times New Roman" w:eastAsia="標楷體" w:hAnsi="Times New Roman" w:cs="Times New Roman" w:hint="eastAsia"/>
              </w:rPr>
            </w:rPrChange>
          </w:rPr>
          <w:delText>3</w:delText>
        </w:r>
        <w:r w:rsidR="008858A0" w:rsidRPr="00727E7E" w:rsidDel="008B64B4">
          <w:rPr>
            <w:rFonts w:ascii="Times New Roman" w:eastAsia="標楷體" w:hAnsi="Times New Roman" w:cs="Times New Roman"/>
            <w:rPrChange w:id="1369" w:author="瑋婷 徐" w:date="2025-01-06T15:33:00Z" w16du:dateUtc="2025-01-06T07:33:00Z">
              <w:rPr>
                <w:rFonts w:ascii="Times New Roman" w:eastAsia="標楷體" w:hAnsi="Times New Roman" w:cs="Times New Roman" w:hint="eastAsia"/>
              </w:rPr>
            </w:rPrChange>
          </w:rPr>
          <w:delText>個樣區資料等級下降</w:delText>
        </w:r>
        <w:r w:rsidR="00D12DD3" w:rsidRPr="00727E7E" w:rsidDel="008B64B4">
          <w:rPr>
            <w:rFonts w:ascii="Times New Roman" w:eastAsia="標楷體" w:hAnsi="Times New Roman" w:cs="Times New Roman"/>
          </w:rPr>
          <w:delText>。由於讓分署內</w:delText>
        </w:r>
        <w:r w:rsidR="00D12DD3" w:rsidRPr="00727E7E" w:rsidDel="008B64B4">
          <w:rPr>
            <w:rFonts w:ascii="Times New Roman" w:eastAsia="標楷體" w:hAnsi="Times New Roman" w:cs="Times New Roman"/>
            <w:color w:val="000000"/>
          </w:rPr>
          <w:delText>有鳥類調查能力之人員負責</w:delText>
        </w:r>
        <w:r w:rsidR="002435EC" w:rsidRPr="00727E7E" w:rsidDel="008B64B4">
          <w:rPr>
            <w:rFonts w:ascii="Times New Roman" w:eastAsia="標楷體" w:hAnsi="Times New Roman" w:cs="Times New Roman"/>
            <w:color w:val="000000"/>
          </w:rPr>
          <w:delText>鳥類調查是目前各分署主要的策略，</w:delText>
        </w:r>
        <w:r w:rsidR="00DF679E" w:rsidRPr="00727E7E" w:rsidDel="008B64B4">
          <w:rPr>
            <w:rFonts w:ascii="Times New Roman" w:eastAsia="標楷體" w:hAnsi="Times New Roman" w:cs="Times New Roman"/>
            <w:color w:val="000000"/>
            <w:rPrChange w:id="1370" w:author="瑋婷 徐" w:date="2025-01-06T15:33:00Z" w16du:dateUtc="2025-01-06T07:33:00Z">
              <w:rPr>
                <w:rFonts w:ascii="Times New Roman" w:eastAsia="標楷體" w:hAnsi="Times New Roman" w:cs="Times New Roman" w:hint="eastAsia"/>
                <w:color w:val="000000"/>
              </w:rPr>
            </w:rPrChange>
          </w:rPr>
          <w:delText>一旦</w:delText>
        </w:r>
        <w:r w:rsidR="002435EC" w:rsidRPr="00727E7E" w:rsidDel="008B64B4">
          <w:rPr>
            <w:rFonts w:ascii="Times New Roman" w:eastAsia="標楷體" w:hAnsi="Times New Roman" w:cs="Times New Roman"/>
            <w:color w:val="000000"/>
          </w:rPr>
          <w:delText>有鳥類調查能力之人員調動或退休，</w:delText>
        </w:r>
        <w:r w:rsidR="001E739E" w:rsidRPr="00727E7E" w:rsidDel="008B64B4">
          <w:rPr>
            <w:rFonts w:ascii="Times New Roman" w:eastAsia="標楷體" w:hAnsi="Times New Roman" w:cs="Times New Roman"/>
            <w:color w:val="000000"/>
            <w:rPrChange w:id="1371" w:author="瑋婷 徐" w:date="2025-01-06T15:33:00Z" w16du:dateUtc="2025-01-06T07:33:00Z">
              <w:rPr>
                <w:rFonts w:ascii="Times New Roman" w:eastAsia="標楷體" w:hAnsi="Times New Roman" w:cs="Times New Roman" w:hint="eastAsia"/>
                <w:color w:val="000000"/>
              </w:rPr>
            </w:rPrChange>
          </w:rPr>
          <w:delText>新</w:delText>
        </w:r>
        <w:r w:rsidR="00D12DD3" w:rsidRPr="00727E7E" w:rsidDel="008B64B4">
          <w:rPr>
            <w:rFonts w:ascii="Times New Roman" w:eastAsia="標楷體" w:hAnsi="Times New Roman" w:cs="Times New Roman"/>
            <w:color w:val="000000"/>
            <w:rPrChange w:id="1372" w:author="瑋婷 徐" w:date="2025-01-06T15:33:00Z" w16du:dateUtc="2025-01-06T07:33:00Z">
              <w:rPr>
                <w:rFonts w:ascii="Times New Roman" w:eastAsia="標楷體" w:hAnsi="Times New Roman" w:cs="Times New Roman" w:hint="eastAsia"/>
                <w:color w:val="000000"/>
              </w:rPr>
            </w:rPrChange>
          </w:rPr>
          <w:delText>接手</w:delText>
        </w:r>
        <w:r w:rsidR="001E739E" w:rsidRPr="00727E7E" w:rsidDel="008B64B4">
          <w:rPr>
            <w:rFonts w:ascii="Times New Roman" w:eastAsia="標楷體" w:hAnsi="Times New Roman" w:cs="Times New Roman"/>
            <w:color w:val="000000"/>
            <w:rPrChange w:id="1373" w:author="瑋婷 徐" w:date="2025-01-06T15:33:00Z" w16du:dateUtc="2025-01-06T07:33:00Z">
              <w:rPr>
                <w:rFonts w:ascii="Times New Roman" w:eastAsia="標楷體" w:hAnsi="Times New Roman" w:cs="Times New Roman" w:hint="eastAsia"/>
                <w:color w:val="000000"/>
              </w:rPr>
            </w:rPrChange>
          </w:rPr>
          <w:delText>主</w:delText>
        </w:r>
        <w:r w:rsidR="002435EC" w:rsidRPr="00727E7E" w:rsidDel="008B64B4">
          <w:rPr>
            <w:rFonts w:ascii="Times New Roman" w:eastAsia="標楷體" w:hAnsi="Times New Roman" w:cs="Times New Roman"/>
            <w:color w:val="000000"/>
          </w:rPr>
          <w:delText>調查者</w:delText>
        </w:r>
        <w:r w:rsidR="00D12DD3" w:rsidRPr="00727E7E" w:rsidDel="008B64B4">
          <w:rPr>
            <w:rFonts w:ascii="Times New Roman" w:eastAsia="標楷體" w:hAnsi="Times New Roman" w:cs="Times New Roman"/>
            <w:color w:val="000000"/>
            <w:rPrChange w:id="1374" w:author="瑋婷 徐" w:date="2025-01-06T15:33:00Z" w16du:dateUtc="2025-01-06T07:33:00Z">
              <w:rPr>
                <w:rFonts w:ascii="Times New Roman" w:eastAsia="標楷體" w:hAnsi="Times New Roman" w:cs="Times New Roman" w:hint="eastAsia"/>
                <w:color w:val="000000"/>
              </w:rPr>
            </w:rPrChange>
          </w:rPr>
          <w:delText>之</w:delText>
        </w:r>
        <w:r w:rsidR="002435EC" w:rsidRPr="00727E7E" w:rsidDel="008B64B4">
          <w:rPr>
            <w:rFonts w:ascii="Times New Roman" w:eastAsia="標楷體" w:hAnsi="Times New Roman" w:cs="Times New Roman"/>
            <w:color w:val="000000"/>
          </w:rPr>
          <w:delText>鳥</w:delText>
        </w:r>
        <w:r w:rsidR="009B088F" w:rsidRPr="00727E7E" w:rsidDel="008B64B4">
          <w:rPr>
            <w:rFonts w:ascii="Times New Roman" w:eastAsia="標楷體" w:hAnsi="Times New Roman" w:cs="Times New Roman"/>
            <w:color w:val="000000"/>
          </w:rPr>
          <w:delText>類</w:delText>
        </w:r>
        <w:r w:rsidR="002435EC" w:rsidRPr="00727E7E" w:rsidDel="008B64B4">
          <w:rPr>
            <w:rFonts w:ascii="Times New Roman" w:eastAsia="標楷體" w:hAnsi="Times New Roman" w:cs="Times New Roman"/>
            <w:color w:val="000000"/>
          </w:rPr>
          <w:delText>調</w:delText>
        </w:r>
        <w:r w:rsidR="009B088F" w:rsidRPr="00727E7E" w:rsidDel="008B64B4">
          <w:rPr>
            <w:rFonts w:ascii="Times New Roman" w:eastAsia="標楷體" w:hAnsi="Times New Roman" w:cs="Times New Roman"/>
            <w:color w:val="000000"/>
          </w:rPr>
          <w:delText>查</w:delText>
        </w:r>
        <w:r w:rsidR="002435EC" w:rsidRPr="00727E7E" w:rsidDel="008B64B4">
          <w:rPr>
            <w:rFonts w:ascii="Times New Roman" w:eastAsia="標楷體" w:hAnsi="Times New Roman" w:cs="Times New Roman"/>
            <w:color w:val="000000"/>
          </w:rPr>
          <w:delText>能力可能發生資料品質落差</w:delText>
        </w:r>
        <w:r w:rsidR="008858A0" w:rsidRPr="00727E7E" w:rsidDel="008B64B4">
          <w:rPr>
            <w:rFonts w:ascii="Times New Roman" w:eastAsia="標楷體" w:hAnsi="Times New Roman" w:cs="Times New Roman"/>
            <w:color w:val="000000"/>
            <w:rPrChange w:id="1375" w:author="瑋婷 徐" w:date="2025-01-06T15:33:00Z" w16du:dateUtc="2025-01-06T07:33:00Z">
              <w:rPr>
                <w:rFonts w:ascii="Times New Roman" w:eastAsia="標楷體" w:hAnsi="Times New Roman" w:cs="Times New Roman" w:hint="eastAsia"/>
                <w:color w:val="000000"/>
              </w:rPr>
            </w:rPrChange>
          </w:rPr>
          <w:delText>，</w:delText>
        </w:r>
        <w:r w:rsidR="00BD29F5" w:rsidRPr="00727E7E" w:rsidDel="008B64B4">
          <w:rPr>
            <w:rFonts w:ascii="Times New Roman" w:eastAsia="標楷體" w:hAnsi="Times New Roman" w:cs="Times New Roman"/>
            <w:color w:val="000000"/>
            <w:rPrChange w:id="1376" w:author="瑋婷 徐" w:date="2025-01-06T15:33:00Z" w16du:dateUtc="2025-01-06T07:33:00Z">
              <w:rPr>
                <w:rFonts w:ascii="Times New Roman" w:eastAsia="標楷體" w:hAnsi="Times New Roman" w:cs="Times New Roman" w:hint="eastAsia"/>
                <w:color w:val="000000"/>
              </w:rPr>
            </w:rPrChange>
          </w:rPr>
          <w:delText>故增強</w:delText>
        </w:r>
        <w:r w:rsidR="009B088F" w:rsidRPr="00727E7E" w:rsidDel="008B64B4">
          <w:rPr>
            <w:rFonts w:ascii="Times New Roman" w:eastAsia="標楷體" w:hAnsi="Times New Roman" w:cs="Times New Roman"/>
            <w:color w:val="000000"/>
            <w:rPrChange w:id="1377" w:author="瑋婷 徐" w:date="2025-01-06T15:33:00Z" w16du:dateUtc="2025-01-06T07:33:00Z">
              <w:rPr>
                <w:rFonts w:ascii="Times New Roman" w:eastAsia="標楷體" w:hAnsi="Times New Roman" w:cs="Times New Roman" w:hint="eastAsia"/>
                <w:color w:val="000000"/>
              </w:rPr>
            </w:rPrChange>
          </w:rPr>
          <w:delText>森林</w:delText>
        </w:r>
        <w:r w:rsidR="00BD29F5" w:rsidRPr="00727E7E" w:rsidDel="008B64B4">
          <w:rPr>
            <w:rFonts w:ascii="Times New Roman" w:eastAsia="標楷體" w:hAnsi="Times New Roman" w:cs="Times New Roman"/>
            <w:color w:val="000000"/>
            <w:rPrChange w:id="1378" w:author="瑋婷 徐" w:date="2025-01-06T15:33:00Z" w16du:dateUtc="2025-01-06T07:33:00Z">
              <w:rPr>
                <w:rFonts w:ascii="Times New Roman" w:eastAsia="標楷體" w:hAnsi="Times New Roman" w:cs="Times New Roman" w:hint="eastAsia"/>
                <w:color w:val="000000"/>
              </w:rPr>
            </w:rPrChange>
          </w:rPr>
          <w:delText>護管員們的鳥類辨識能力，</w:delText>
        </w:r>
        <w:r w:rsidR="00D12DD3" w:rsidRPr="00727E7E" w:rsidDel="008B64B4">
          <w:rPr>
            <w:rFonts w:ascii="Times New Roman" w:eastAsia="標楷體" w:hAnsi="Times New Roman" w:cs="Times New Roman"/>
            <w:color w:val="000000"/>
            <w:rPrChange w:id="1379" w:author="瑋婷 徐" w:date="2025-01-06T15:33:00Z" w16du:dateUtc="2025-01-06T07:33:00Z">
              <w:rPr>
                <w:rFonts w:ascii="Times New Roman" w:eastAsia="標楷體" w:hAnsi="Times New Roman" w:cs="Times New Roman" w:hint="eastAsia"/>
                <w:color w:val="000000"/>
              </w:rPr>
            </w:rPrChange>
          </w:rPr>
          <w:delText>增加可以接手調查的</w:delText>
        </w:r>
        <w:r w:rsidR="009B088F" w:rsidRPr="00727E7E" w:rsidDel="008B64B4">
          <w:rPr>
            <w:rFonts w:ascii="Times New Roman" w:eastAsia="標楷體" w:hAnsi="Times New Roman" w:cs="Times New Roman"/>
            <w:color w:val="000000"/>
            <w:rPrChange w:id="1380" w:author="瑋婷 徐" w:date="2025-01-06T15:33:00Z" w16du:dateUtc="2025-01-06T07:33:00Z">
              <w:rPr>
                <w:rFonts w:ascii="Times New Roman" w:eastAsia="標楷體" w:hAnsi="Times New Roman" w:cs="Times New Roman" w:hint="eastAsia"/>
                <w:color w:val="000000"/>
              </w:rPr>
            </w:rPrChange>
          </w:rPr>
          <w:delText>森林</w:delText>
        </w:r>
        <w:r w:rsidR="00D12DD3" w:rsidRPr="00727E7E" w:rsidDel="008B64B4">
          <w:rPr>
            <w:rFonts w:ascii="Times New Roman" w:eastAsia="標楷體" w:hAnsi="Times New Roman" w:cs="Times New Roman"/>
            <w:color w:val="000000"/>
            <w:rPrChange w:id="1381" w:author="瑋婷 徐" w:date="2025-01-06T15:33:00Z" w16du:dateUtc="2025-01-06T07:33:00Z">
              <w:rPr>
                <w:rFonts w:ascii="Times New Roman" w:eastAsia="標楷體" w:hAnsi="Times New Roman" w:cs="Times New Roman" w:hint="eastAsia"/>
                <w:color w:val="000000"/>
              </w:rPr>
            </w:rPrChange>
          </w:rPr>
          <w:delText>護管員人數，應可有效</w:delText>
        </w:r>
        <w:r w:rsidR="002E0D16" w:rsidRPr="00727E7E" w:rsidDel="008B64B4">
          <w:rPr>
            <w:rFonts w:ascii="Times New Roman" w:eastAsia="標楷體" w:hAnsi="Times New Roman" w:cs="Times New Roman"/>
            <w:color w:val="000000"/>
            <w:rPrChange w:id="1382" w:author="瑋婷 徐" w:date="2025-01-06T15:33:00Z" w16du:dateUtc="2025-01-06T07:33:00Z">
              <w:rPr>
                <w:rFonts w:ascii="Times New Roman" w:eastAsia="標楷體" w:hAnsi="Times New Roman" w:cs="Times New Roman" w:hint="eastAsia"/>
                <w:color w:val="000000"/>
              </w:rPr>
            </w:rPrChange>
          </w:rPr>
          <w:delText>避免鳥類長期監測資料</w:delText>
        </w:r>
        <w:r w:rsidR="00D12DD3" w:rsidRPr="00727E7E" w:rsidDel="008B64B4">
          <w:rPr>
            <w:rFonts w:ascii="Times New Roman" w:eastAsia="標楷體" w:hAnsi="Times New Roman" w:cs="Times New Roman"/>
            <w:color w:val="000000"/>
            <w:rPrChange w:id="1383" w:author="瑋婷 徐" w:date="2025-01-06T15:33:00Z" w16du:dateUtc="2025-01-06T07:33:00Z">
              <w:rPr>
                <w:rFonts w:ascii="Times New Roman" w:eastAsia="標楷體" w:hAnsi="Times New Roman" w:cs="Times New Roman" w:hint="eastAsia"/>
                <w:color w:val="000000"/>
              </w:rPr>
            </w:rPrChange>
          </w:rPr>
          <w:delText>收集面臨</w:delText>
        </w:r>
        <w:r w:rsidR="002E0D16" w:rsidRPr="00727E7E" w:rsidDel="008B64B4">
          <w:rPr>
            <w:rFonts w:ascii="Times New Roman" w:eastAsia="標楷體" w:hAnsi="Times New Roman" w:cs="Times New Roman"/>
            <w:color w:val="000000"/>
            <w:rPrChange w:id="1384" w:author="瑋婷 徐" w:date="2025-01-06T15:33:00Z" w16du:dateUtc="2025-01-06T07:33:00Z">
              <w:rPr>
                <w:rFonts w:ascii="Times New Roman" w:eastAsia="標楷體" w:hAnsi="Times New Roman" w:cs="Times New Roman" w:hint="eastAsia"/>
                <w:color w:val="000000"/>
              </w:rPr>
            </w:rPrChange>
          </w:rPr>
          <w:delText>中斷的情形</w:delText>
        </w:r>
        <w:r w:rsidR="002435EC" w:rsidRPr="00727E7E" w:rsidDel="008B64B4">
          <w:rPr>
            <w:rFonts w:ascii="Times New Roman" w:eastAsia="標楷體" w:hAnsi="Times New Roman" w:cs="Times New Roman"/>
          </w:rPr>
          <w:delText>。</w:delText>
        </w:r>
      </w:del>
    </w:p>
    <w:p w14:paraId="79864CF9" w14:textId="77777777" w:rsidR="00D93FCC" w:rsidRDefault="00D93FCC" w:rsidP="00861E38">
      <w:pPr>
        <w:spacing w:line="360" w:lineRule="auto"/>
        <w:jc w:val="both"/>
        <w:rPr>
          <w:rFonts w:ascii="Times New Roman" w:eastAsia="標楷體" w:hAnsi="Times New Roman" w:cs="Times New Roman" w:hint="eastAsia"/>
        </w:rPr>
        <w:pPrChange w:id="1385" w:author="瑋婷 徐" w:date="2025-01-06T15:13:00Z" w16du:dateUtc="2025-01-06T07:13:00Z">
          <w:pPr>
            <w:spacing w:line="360" w:lineRule="auto"/>
            <w:ind w:firstLine="480"/>
            <w:jc w:val="both"/>
          </w:pPr>
        </w:pPrChange>
      </w:pPr>
    </w:p>
    <w:p w14:paraId="3043D642" w14:textId="6ED39E64" w:rsidR="00D93FCC" w:rsidRDefault="002435EC">
      <w:pPr>
        <w:spacing w:line="360" w:lineRule="auto"/>
        <w:jc w:val="both"/>
        <w:outlineLvl w:val="2"/>
        <w:rPr>
          <w:rFonts w:ascii="Times New Roman" w:eastAsia="標楷體" w:hAnsi="Times New Roman" w:cs="Times New Roman"/>
          <w:b/>
          <w:sz w:val="28"/>
          <w:szCs w:val="28"/>
        </w:rPr>
      </w:pPr>
      <w:bookmarkStart w:id="1386" w:name="_Toc121845053"/>
      <w:bookmarkStart w:id="1387" w:name="_Toc187050788"/>
      <w:r>
        <w:rPr>
          <w:rFonts w:ascii="Times New Roman" w:eastAsia="標楷體" w:hAnsi="Times New Roman" w:cs="Times New Roman"/>
          <w:b/>
          <w:sz w:val="28"/>
          <w:szCs w:val="28"/>
        </w:rPr>
        <w:t>(</w:t>
      </w:r>
      <w:r>
        <w:rPr>
          <w:rFonts w:ascii="Times New Roman" w:eastAsia="標楷體" w:hAnsi="Times New Roman" w:cs="Times New Roman"/>
          <w:b/>
          <w:sz w:val="28"/>
          <w:szCs w:val="28"/>
        </w:rPr>
        <w:t>二</w:t>
      </w:r>
      <w:r>
        <w:rPr>
          <w:rFonts w:ascii="Times New Roman" w:eastAsia="標楷體" w:hAnsi="Times New Roman" w:cs="Times New Roman"/>
          <w:b/>
          <w:sz w:val="28"/>
          <w:szCs w:val="28"/>
        </w:rPr>
        <w:t>)</w:t>
      </w:r>
      <w:r>
        <w:rPr>
          <w:rFonts w:ascii="Times New Roman" w:eastAsia="標楷體" w:hAnsi="Times New Roman" w:cs="Times New Roman"/>
        </w:rPr>
        <w:t xml:space="preserve"> </w:t>
      </w:r>
      <w:r>
        <w:rPr>
          <w:rFonts w:ascii="Times New Roman" w:eastAsia="標楷體" w:hAnsi="Times New Roman" w:cs="Times New Roman"/>
          <w:b/>
          <w:sz w:val="28"/>
          <w:szCs w:val="28"/>
        </w:rPr>
        <w:t>繁殖鳥類</w:t>
      </w:r>
      <w:r w:rsidR="007C38AD">
        <w:rPr>
          <w:rFonts w:ascii="Times New Roman" w:eastAsia="標楷體" w:hAnsi="Times New Roman" w:cs="Times New Roman" w:hint="eastAsia"/>
          <w:b/>
          <w:sz w:val="28"/>
          <w:szCs w:val="28"/>
        </w:rPr>
        <w:t>資料</w:t>
      </w:r>
      <w:r>
        <w:rPr>
          <w:rFonts w:ascii="Times New Roman" w:eastAsia="標楷體" w:hAnsi="Times New Roman" w:cs="Times New Roman"/>
          <w:b/>
          <w:sz w:val="28"/>
          <w:szCs w:val="28"/>
        </w:rPr>
        <w:t>分析</w:t>
      </w:r>
      <w:bookmarkEnd w:id="1386"/>
      <w:bookmarkEnd w:id="1387"/>
    </w:p>
    <w:p w14:paraId="77102482" w14:textId="75D54501" w:rsidR="004B4B6E" w:rsidRDefault="002435EC">
      <w:pPr>
        <w:spacing w:line="360" w:lineRule="auto"/>
        <w:jc w:val="both"/>
        <w:rPr>
          <w:ins w:id="1388" w:author="瑋婷 徐" w:date="2025-01-06T15:45:00Z" w16du:dateUtc="2025-01-06T07:45:00Z"/>
          <w:rFonts w:ascii="Times New Roman" w:eastAsia="標楷體" w:hAnsi="Times New Roman" w:cs="Times New Roman"/>
        </w:rPr>
      </w:pPr>
      <w:bookmarkStart w:id="1389" w:name="__RefHeading___Toc57178_3404263392"/>
      <w:bookmarkEnd w:id="1389"/>
      <w:r>
        <w:rPr>
          <w:rFonts w:ascii="Times New Roman" w:eastAsia="標楷體" w:hAnsi="Times New Roman" w:cs="Times New Roman"/>
        </w:rPr>
        <w:t xml:space="preserve">    202</w:t>
      </w:r>
      <w:del w:id="1390" w:author="瑋婷 徐" w:date="2025-01-06T15:33:00Z" w16du:dateUtc="2025-01-06T07:33:00Z">
        <w:r w:rsidDel="00727E7E">
          <w:rPr>
            <w:rFonts w:ascii="Times New Roman" w:eastAsia="標楷體" w:hAnsi="Times New Roman" w:cs="Times New Roman" w:hint="eastAsia"/>
          </w:rPr>
          <w:delText>3</w:delText>
        </w:r>
      </w:del>
      <w:ins w:id="1391" w:author="瑋婷 徐" w:date="2025-01-06T15:33:00Z" w16du:dateUtc="2025-01-06T07:33:00Z">
        <w:r w:rsidR="00727E7E">
          <w:rPr>
            <w:rFonts w:ascii="Times New Roman" w:eastAsia="標楷體" w:hAnsi="Times New Roman" w:cs="Times New Roman" w:hint="eastAsia"/>
          </w:rPr>
          <w:t>4</w:t>
        </w:r>
      </w:ins>
      <w:r>
        <w:rPr>
          <w:rFonts w:ascii="Times New Roman" w:eastAsia="標楷體" w:hAnsi="Times New Roman" w:cs="Times New Roman"/>
        </w:rPr>
        <w:t>年調查人員在</w:t>
      </w:r>
      <w:del w:id="1392" w:author="瑋婷 徐" w:date="2025-01-06T15:33:00Z" w16du:dateUtc="2025-01-06T07:33:00Z">
        <w:r w:rsidDel="00727E7E">
          <w:rPr>
            <w:rFonts w:ascii="Times New Roman" w:eastAsia="標楷體" w:hAnsi="Times New Roman" w:cs="Times New Roman"/>
          </w:rPr>
          <w:delText>35</w:delText>
        </w:r>
      </w:del>
      <w:ins w:id="1393" w:author="瑋婷 徐" w:date="2025-01-06T15:33:00Z" w16du:dateUtc="2025-01-06T07:33:00Z">
        <w:r w:rsidR="00727E7E">
          <w:rPr>
            <w:rFonts w:ascii="Times New Roman" w:eastAsia="標楷體" w:hAnsi="Times New Roman" w:cs="Times New Roman" w:hint="eastAsia"/>
          </w:rPr>
          <w:t>41</w:t>
        </w:r>
      </w:ins>
      <w:r>
        <w:rPr>
          <w:rFonts w:ascii="Times New Roman" w:eastAsia="標楷體" w:hAnsi="Times New Roman" w:cs="Times New Roman"/>
        </w:rPr>
        <w:t>個樣區記錄到</w:t>
      </w:r>
      <w:r>
        <w:rPr>
          <w:rFonts w:ascii="Times New Roman" w:eastAsia="標楷體" w:hAnsi="Times New Roman" w:cs="Times New Roman"/>
        </w:rPr>
        <w:t>1</w:t>
      </w:r>
      <w:del w:id="1394" w:author="瑋婷 徐" w:date="2025-01-06T15:33:00Z" w16du:dateUtc="2025-01-06T07:33:00Z">
        <w:r w:rsidDel="00727E7E">
          <w:rPr>
            <w:rFonts w:ascii="Times New Roman" w:eastAsia="標楷體" w:hAnsi="Times New Roman" w:cs="Times New Roman" w:hint="eastAsia"/>
          </w:rPr>
          <w:delText>02</w:delText>
        </w:r>
      </w:del>
      <w:ins w:id="1395" w:author="瑋婷 徐" w:date="2025-01-06T15:33:00Z" w16du:dateUtc="2025-01-06T07:33:00Z">
        <w:r w:rsidR="00727E7E">
          <w:rPr>
            <w:rFonts w:ascii="Times New Roman" w:eastAsia="標楷體" w:hAnsi="Times New Roman" w:cs="Times New Roman" w:hint="eastAsia"/>
          </w:rPr>
          <w:t>17</w:t>
        </w:r>
      </w:ins>
      <w:r>
        <w:rPr>
          <w:rFonts w:ascii="Times New Roman" w:eastAsia="標楷體" w:hAnsi="Times New Roman" w:cs="Times New Roman"/>
        </w:rPr>
        <w:t>種鳥類</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w:t>
      </w:r>
      <w:del w:id="1396" w:author="瑋婷 徐" w:date="2025-01-06T15:33:00Z" w16du:dateUtc="2025-01-06T07:33:00Z">
        <w:r w:rsidDel="00727E7E">
          <w:rPr>
            <w:rFonts w:ascii="Times New Roman" w:eastAsia="標楷體" w:hAnsi="Times New Roman" w:cs="Times New Roman" w:hint="eastAsia"/>
          </w:rPr>
          <w:delText>2</w:delText>
        </w:r>
      </w:del>
      <w:ins w:id="1397" w:author="瑋婷 徐" w:date="2025-01-06T15:33:00Z" w16du:dateUtc="2025-01-06T07:33:00Z">
        <w:r w:rsidR="00727E7E">
          <w:rPr>
            <w:rFonts w:ascii="Times New Roman" w:eastAsia="標楷體" w:hAnsi="Times New Roman" w:cs="Times New Roman" w:hint="eastAsia"/>
          </w:rPr>
          <w:t>4</w:t>
        </w:r>
      </w:ins>
      <w:r>
        <w:rPr>
          <w:rFonts w:ascii="Times New Roman" w:eastAsia="標楷體" w:hAnsi="Times New Roman" w:cs="Times New Roman"/>
        </w:rPr>
        <w:t>)</w:t>
      </w:r>
      <w:r>
        <w:rPr>
          <w:rFonts w:ascii="Times New Roman" w:eastAsia="標楷體" w:hAnsi="Times New Roman" w:cs="Times New Roman"/>
        </w:rPr>
        <w:t>，包括保育類</w:t>
      </w:r>
      <w:del w:id="1398" w:author="瑋婷 徐" w:date="2025-01-06T15:38:00Z" w16du:dateUtc="2025-01-06T07:38:00Z">
        <w:r w:rsidDel="005F7518">
          <w:rPr>
            <w:rFonts w:ascii="Times New Roman" w:eastAsia="標楷體" w:hAnsi="Times New Roman" w:cs="Times New Roman" w:hint="eastAsia"/>
          </w:rPr>
          <w:delText>32</w:delText>
        </w:r>
      </w:del>
      <w:ins w:id="1399" w:author="瑋婷 徐" w:date="2025-01-06T15:38:00Z" w16du:dateUtc="2025-01-06T07:38:00Z">
        <w:r w:rsidR="005F7518">
          <w:rPr>
            <w:rFonts w:ascii="Times New Roman" w:eastAsia="標楷體" w:hAnsi="Times New Roman" w:cs="Times New Roman" w:hint="eastAsia"/>
          </w:rPr>
          <w:t>38</w:t>
        </w:r>
      </w:ins>
      <w:r>
        <w:rPr>
          <w:rFonts w:ascii="Times New Roman" w:eastAsia="標楷體" w:hAnsi="Times New Roman" w:cs="Times New Roman"/>
        </w:rPr>
        <w:t>種、臺灣特有種</w:t>
      </w:r>
      <w:r>
        <w:rPr>
          <w:rFonts w:ascii="Times New Roman" w:eastAsia="標楷體" w:hAnsi="Times New Roman" w:cs="Times New Roman"/>
        </w:rPr>
        <w:t>3</w:t>
      </w:r>
      <w:del w:id="1400" w:author="瑋婷 徐" w:date="2025-01-06T15:38:00Z" w16du:dateUtc="2025-01-06T07:38:00Z">
        <w:r w:rsidDel="005F7518">
          <w:rPr>
            <w:rFonts w:ascii="Times New Roman" w:eastAsia="標楷體" w:hAnsi="Times New Roman" w:cs="Times New Roman" w:hint="eastAsia"/>
          </w:rPr>
          <w:delText>1</w:delText>
        </w:r>
      </w:del>
      <w:ins w:id="1401" w:author="瑋婷 徐" w:date="2025-01-06T15:38:00Z" w16du:dateUtc="2025-01-06T07:38:00Z">
        <w:r w:rsidR="005F7518">
          <w:rPr>
            <w:rFonts w:ascii="Times New Roman" w:eastAsia="標楷體" w:hAnsi="Times New Roman" w:cs="Times New Roman" w:hint="eastAsia"/>
          </w:rPr>
          <w:t>0</w:t>
        </w:r>
      </w:ins>
      <w:r>
        <w:rPr>
          <w:rFonts w:ascii="Times New Roman" w:eastAsia="標楷體" w:hAnsi="Times New Roman" w:cs="Times New Roman"/>
        </w:rPr>
        <w:t>種和特有亞種</w:t>
      </w:r>
      <w:r>
        <w:rPr>
          <w:rFonts w:ascii="Times New Roman" w:eastAsia="標楷體" w:hAnsi="Times New Roman" w:cs="Times New Roman"/>
        </w:rPr>
        <w:t>3</w:t>
      </w:r>
      <w:del w:id="1402" w:author="瑋婷 徐" w:date="2025-01-06T15:38:00Z" w16du:dateUtc="2025-01-06T07:38:00Z">
        <w:r w:rsidDel="005F7518">
          <w:rPr>
            <w:rFonts w:ascii="Times New Roman" w:eastAsia="標楷體" w:hAnsi="Times New Roman" w:cs="Times New Roman"/>
          </w:rPr>
          <w:delText>0</w:delText>
        </w:r>
      </w:del>
      <w:ins w:id="1403" w:author="瑋婷 徐" w:date="2025-01-06T15:38:00Z" w16du:dateUtc="2025-01-06T07:38:00Z">
        <w:r w:rsidR="005F7518">
          <w:rPr>
            <w:rFonts w:ascii="Times New Roman" w:eastAsia="標楷體" w:hAnsi="Times New Roman" w:cs="Times New Roman" w:hint="eastAsia"/>
          </w:rPr>
          <w:t>3</w:t>
        </w:r>
      </w:ins>
      <w:r w:rsidR="00242A46">
        <w:rPr>
          <w:rFonts w:ascii="Times New Roman" w:eastAsia="標楷體" w:hAnsi="Times New Roman" w:cs="Times New Roman"/>
        </w:rPr>
        <w:t>種。</w:t>
      </w:r>
      <w:ins w:id="1404" w:author="瑋婷 徐" w:date="2025-01-06T15:42:00Z" w16du:dateUtc="2025-01-06T07:42:00Z">
        <w:r w:rsidR="000A4816">
          <w:rPr>
            <w:rFonts w:ascii="Times New Roman" w:eastAsia="標楷體" w:hAnsi="Times New Roman" w:cs="Times New Roman" w:hint="eastAsia"/>
          </w:rPr>
          <w:t>繁殖</w:t>
        </w:r>
      </w:ins>
      <w:ins w:id="1405" w:author="瑋婷 徐" w:date="2025-01-06T15:41:00Z" w16du:dateUtc="2025-01-06T07:41:00Z">
        <w:r w:rsidR="000A4816">
          <w:rPr>
            <w:rFonts w:ascii="Times New Roman" w:eastAsia="標楷體" w:hAnsi="Times New Roman" w:cs="Times New Roman" w:hint="eastAsia"/>
          </w:rPr>
          <w:t>鳥</w:t>
        </w:r>
      </w:ins>
      <w:ins w:id="1406" w:author="瑋婷 徐" w:date="2025-01-06T15:42:00Z" w16du:dateUtc="2025-01-06T07:42:00Z">
        <w:r w:rsidR="000A4816">
          <w:rPr>
            <w:rFonts w:ascii="Times New Roman" w:eastAsia="標楷體" w:hAnsi="Times New Roman" w:cs="Times New Roman" w:hint="eastAsia"/>
          </w:rPr>
          <w:t>類</w:t>
        </w:r>
      </w:ins>
      <w:ins w:id="1407" w:author="瑋婷 徐" w:date="2025-01-06T15:41:00Z" w16du:dateUtc="2025-01-06T07:41:00Z">
        <w:r w:rsidR="000A4816">
          <w:rPr>
            <w:rFonts w:ascii="Times New Roman" w:eastAsia="標楷體" w:hAnsi="Times New Roman" w:cs="Times New Roman" w:hint="eastAsia"/>
          </w:rPr>
          <w:t>資料</w:t>
        </w:r>
      </w:ins>
      <w:ins w:id="1408" w:author="瑋婷 徐" w:date="2025-01-06T15:42:00Z" w16du:dateUtc="2025-01-06T07:42:00Z">
        <w:r w:rsidR="000A4816">
          <w:rPr>
            <w:rFonts w:ascii="Times New Roman" w:eastAsia="標楷體" w:hAnsi="Times New Roman" w:cs="Times New Roman" w:hint="eastAsia"/>
          </w:rPr>
          <w:t>採用優等資料</w:t>
        </w:r>
      </w:ins>
      <w:ins w:id="1409" w:author="瑋婷 徐" w:date="2025-01-06T15:57:00Z" w16du:dateUtc="2025-01-06T07:57:00Z">
        <w:r w:rsidR="00D5199C">
          <w:rPr>
            <w:rFonts w:ascii="Times New Roman" w:eastAsia="標楷體" w:hAnsi="Times New Roman" w:cs="Times New Roman" w:hint="eastAsia"/>
          </w:rPr>
          <w:t>(33</w:t>
        </w:r>
        <w:r w:rsidR="00D5199C">
          <w:rPr>
            <w:rFonts w:ascii="Times New Roman" w:eastAsia="標楷體" w:hAnsi="Times New Roman" w:cs="Times New Roman" w:hint="eastAsia"/>
          </w:rPr>
          <w:t>個樣區</w:t>
        </w:r>
        <w:r w:rsidR="00D5199C">
          <w:rPr>
            <w:rFonts w:ascii="Times New Roman" w:eastAsia="標楷體" w:hAnsi="Times New Roman" w:cs="Times New Roman" w:hint="eastAsia"/>
          </w:rPr>
          <w:t>)</w:t>
        </w:r>
      </w:ins>
      <w:ins w:id="1410" w:author="瑋婷 徐" w:date="2025-01-06T15:42:00Z" w16du:dateUtc="2025-01-06T07:42:00Z">
        <w:r w:rsidR="000A4816">
          <w:rPr>
            <w:rFonts w:ascii="Times New Roman" w:eastAsia="標楷體" w:hAnsi="Times New Roman" w:cs="Times New Roman" w:hint="eastAsia"/>
          </w:rPr>
          <w:t>做後續分析，優等資料的樣區列表如</w:t>
        </w:r>
      </w:ins>
      <w:ins w:id="1411" w:author="瑋婷 徐" w:date="2025-01-06T15:43:00Z" w16du:dateUtc="2025-01-06T07:43:00Z">
        <w:r w:rsidR="000A4816">
          <w:rPr>
            <w:rFonts w:ascii="Times New Roman" w:eastAsia="標楷體" w:hAnsi="Times New Roman" w:cs="Times New Roman" w:hint="eastAsia"/>
          </w:rPr>
          <w:t>表</w:t>
        </w:r>
        <w:r w:rsidR="000A4816">
          <w:rPr>
            <w:rFonts w:ascii="Times New Roman" w:eastAsia="標楷體" w:hAnsi="Times New Roman" w:cs="Times New Roman" w:hint="eastAsia"/>
          </w:rPr>
          <w:t>15</w:t>
        </w:r>
        <w:r w:rsidR="000A4816">
          <w:rPr>
            <w:rFonts w:ascii="Times New Roman" w:eastAsia="標楷體" w:hAnsi="Times New Roman" w:cs="Times New Roman" w:hint="eastAsia"/>
          </w:rPr>
          <w:t>。</w:t>
        </w:r>
      </w:ins>
    </w:p>
    <w:p w14:paraId="2F4631DA" w14:textId="77777777" w:rsidR="004B4B6E" w:rsidRDefault="004B4B6E">
      <w:pPr>
        <w:spacing w:line="360" w:lineRule="auto"/>
        <w:jc w:val="both"/>
        <w:rPr>
          <w:ins w:id="1412" w:author="瑋婷 徐" w:date="2025-01-06T15:45:00Z" w16du:dateUtc="2025-01-06T07:45:00Z"/>
          <w:rFonts w:ascii="Times New Roman" w:eastAsia="標楷體" w:hAnsi="Times New Roman" w:cs="Times New Roman"/>
        </w:rPr>
      </w:pPr>
    </w:p>
    <w:p w14:paraId="261F1CA0" w14:textId="403567CD" w:rsidR="00D64EDF" w:rsidRDefault="00D64EDF">
      <w:pPr>
        <w:spacing w:line="360" w:lineRule="auto"/>
        <w:jc w:val="both"/>
        <w:rPr>
          <w:ins w:id="1413" w:author="瑋婷 徐" w:date="2025-01-06T16:22:00Z" w16du:dateUtc="2025-01-06T08:22:00Z"/>
          <w:rFonts w:ascii="Times New Roman" w:eastAsia="標楷體" w:hAnsi="Times New Roman" w:cs="Times New Roman"/>
        </w:rPr>
      </w:pPr>
      <w:ins w:id="1414" w:author="瑋婷 徐" w:date="2025-01-06T16:22:00Z" w16du:dateUtc="2025-01-06T08:22:00Z">
        <w:r>
          <w:rPr>
            <w:rFonts w:ascii="Times New Roman" w:eastAsia="標楷體" w:hAnsi="Times New Roman" w:cs="Times New Roman" w:hint="eastAsia"/>
          </w:rPr>
          <w:t xml:space="preserve">    </w:t>
        </w:r>
      </w:ins>
      <w:ins w:id="1415" w:author="瑋婷 徐" w:date="2025-01-06T16:10:00Z" w16du:dateUtc="2025-01-06T08:10:00Z">
        <w:r w:rsidR="00C02952">
          <w:rPr>
            <w:rFonts w:ascii="Times New Roman" w:eastAsia="標楷體" w:hAnsi="Times New Roman" w:cs="Times New Roman" w:hint="eastAsia"/>
          </w:rPr>
          <w:t>臺</w:t>
        </w:r>
      </w:ins>
      <w:ins w:id="1416" w:author="瑋婷 徐" w:date="2025-01-06T16:09:00Z" w16du:dateUtc="2025-01-06T08:09:00Z">
        <w:r w:rsidR="00C02952">
          <w:rPr>
            <w:rFonts w:ascii="Times New Roman" w:eastAsia="標楷體" w:hAnsi="Times New Roman" w:cs="Times New Roman" w:hint="eastAsia"/>
          </w:rPr>
          <w:t>灣</w:t>
        </w:r>
      </w:ins>
      <w:r w:rsidR="00242A46">
        <w:rPr>
          <w:rFonts w:ascii="Times New Roman" w:eastAsia="標楷體" w:hAnsi="Times New Roman" w:cs="Times New Roman"/>
        </w:rPr>
        <w:t>鳥</w:t>
      </w:r>
      <w:proofErr w:type="gramStart"/>
      <w:r w:rsidR="00242A46">
        <w:rPr>
          <w:rFonts w:ascii="Times New Roman" w:eastAsia="標楷體" w:hAnsi="Times New Roman" w:cs="Times New Roman"/>
        </w:rPr>
        <w:t>種隻次</w:t>
      </w:r>
      <w:proofErr w:type="gramEnd"/>
      <w:r w:rsidR="00242A46">
        <w:rPr>
          <w:rFonts w:ascii="Times New Roman" w:eastAsia="標楷體" w:hAnsi="Times New Roman" w:cs="Times New Roman"/>
        </w:rPr>
        <w:t>紀</w:t>
      </w:r>
      <w:r w:rsidR="002435EC">
        <w:rPr>
          <w:rFonts w:ascii="Times New Roman" w:eastAsia="標楷體" w:hAnsi="Times New Roman" w:cs="Times New Roman"/>
        </w:rPr>
        <w:t>錄為</w:t>
      </w:r>
      <w:ins w:id="1417" w:author="瑋婷 徐" w:date="2025-01-06T15:45:00Z" w16du:dateUtc="2025-01-06T07:45:00Z">
        <w:r w:rsidR="004B4B6E">
          <w:rPr>
            <w:rFonts w:ascii="Times New Roman" w:eastAsia="標楷體" w:hAnsi="Times New Roman" w:cs="Times New Roman" w:hint="eastAsia"/>
          </w:rPr>
          <w:t>7,219</w:t>
        </w:r>
      </w:ins>
      <w:del w:id="1418" w:author="瑋婷 徐" w:date="2025-01-06T15:38:00Z" w16du:dateUtc="2025-01-06T07:38:00Z">
        <w:r w:rsidR="002435EC" w:rsidDel="005F7518">
          <w:rPr>
            <w:rFonts w:ascii="Times New Roman" w:eastAsia="標楷體" w:hAnsi="Times New Roman" w:cs="Times New Roman"/>
          </w:rPr>
          <w:delText>5,162</w:delText>
        </w:r>
      </w:del>
      <w:r w:rsidR="00242A46">
        <w:rPr>
          <w:rFonts w:ascii="Times New Roman" w:eastAsia="標楷體" w:hAnsi="Times New Roman" w:cs="Times New Roman"/>
        </w:rPr>
        <w:t>隻，數量</w:t>
      </w:r>
      <w:r w:rsidR="002435EC">
        <w:rPr>
          <w:rFonts w:ascii="Times New Roman" w:eastAsia="標楷體" w:hAnsi="Times New Roman" w:cs="Times New Roman"/>
        </w:rPr>
        <w:t>最多的前</w:t>
      </w:r>
      <w:r w:rsidR="002435EC">
        <w:rPr>
          <w:rFonts w:ascii="Times New Roman" w:eastAsia="標楷體" w:hAnsi="Times New Roman" w:cs="Times New Roman"/>
        </w:rPr>
        <w:t>5</w:t>
      </w:r>
      <w:r w:rsidR="002435EC">
        <w:rPr>
          <w:rFonts w:ascii="Times New Roman" w:eastAsia="標楷體" w:hAnsi="Times New Roman" w:cs="Times New Roman"/>
        </w:rPr>
        <w:t>名，依序為白耳畫眉</w:t>
      </w:r>
      <w:r w:rsidR="002435EC">
        <w:rPr>
          <w:rFonts w:ascii="Times New Roman" w:eastAsia="標楷體" w:hAnsi="Times New Roman" w:cs="Times New Roman"/>
        </w:rPr>
        <w:t>(</w:t>
      </w:r>
      <w:ins w:id="1419" w:author="瑋婷 徐" w:date="2025-01-06T15:46:00Z" w16du:dateUtc="2025-01-06T07:46:00Z">
        <w:r w:rsidR="004B4B6E">
          <w:rPr>
            <w:rFonts w:ascii="Times New Roman" w:eastAsia="標楷體" w:hAnsi="Times New Roman" w:cs="Times New Roman"/>
          </w:rPr>
          <w:t>942</w:t>
        </w:r>
      </w:ins>
      <w:del w:id="1420" w:author="瑋婷 徐" w:date="2025-01-06T15:46:00Z" w16du:dateUtc="2025-01-06T07:46:00Z">
        <w:r w:rsidR="002435EC" w:rsidDel="004B4B6E">
          <w:rPr>
            <w:rFonts w:ascii="Times New Roman" w:eastAsia="標楷體" w:hAnsi="Times New Roman" w:cs="Times New Roman"/>
          </w:rPr>
          <w:delText>634</w:delText>
        </w:r>
      </w:del>
      <w:proofErr w:type="gramStart"/>
      <w:r w:rsidR="002435EC">
        <w:rPr>
          <w:rFonts w:ascii="Times New Roman" w:eastAsia="標楷體" w:hAnsi="Times New Roman" w:cs="Times New Roman"/>
        </w:rPr>
        <w:t>隻次</w:t>
      </w:r>
      <w:proofErr w:type="gramEnd"/>
      <w:r w:rsidR="002435EC">
        <w:rPr>
          <w:rFonts w:ascii="Times New Roman" w:eastAsia="標楷體" w:hAnsi="Times New Roman" w:cs="Times New Roman"/>
        </w:rPr>
        <w:t>)</w:t>
      </w:r>
      <w:r w:rsidR="002435EC">
        <w:rPr>
          <w:rFonts w:ascii="Times New Roman" w:eastAsia="標楷體" w:hAnsi="Times New Roman" w:cs="Times New Roman"/>
        </w:rPr>
        <w:t>、冠羽畫眉</w:t>
      </w:r>
      <w:r w:rsidR="002435EC">
        <w:rPr>
          <w:rFonts w:ascii="Times New Roman" w:eastAsia="標楷體" w:hAnsi="Times New Roman" w:cs="Times New Roman"/>
        </w:rPr>
        <w:t>(</w:t>
      </w:r>
      <w:del w:id="1421" w:author="瑋婷 徐" w:date="2025-01-06T15:46:00Z" w16du:dateUtc="2025-01-06T07:46:00Z">
        <w:r w:rsidR="002435EC" w:rsidDel="004B4B6E">
          <w:rPr>
            <w:rFonts w:ascii="Times New Roman" w:eastAsia="標楷體" w:hAnsi="Times New Roman" w:cs="Times New Roman"/>
          </w:rPr>
          <w:delText>582</w:delText>
        </w:r>
      </w:del>
      <w:ins w:id="1422" w:author="瑋婷 徐" w:date="2025-01-06T15:46:00Z" w16du:dateUtc="2025-01-06T07:46:00Z">
        <w:r w:rsidR="004B4B6E">
          <w:rPr>
            <w:rFonts w:ascii="Times New Roman" w:eastAsia="標楷體" w:hAnsi="Times New Roman" w:cs="Times New Roman"/>
          </w:rPr>
          <w:t>781</w:t>
        </w:r>
      </w:ins>
      <w:proofErr w:type="gramStart"/>
      <w:r w:rsidR="002435EC">
        <w:rPr>
          <w:rFonts w:ascii="Times New Roman" w:eastAsia="標楷體" w:hAnsi="Times New Roman" w:cs="Times New Roman"/>
        </w:rPr>
        <w:t>隻次</w:t>
      </w:r>
      <w:proofErr w:type="gramEnd"/>
      <w:r w:rsidR="002435EC">
        <w:rPr>
          <w:rFonts w:ascii="Times New Roman" w:eastAsia="標楷體" w:hAnsi="Times New Roman" w:cs="Times New Roman"/>
        </w:rPr>
        <w:t xml:space="preserve">) </w:t>
      </w:r>
      <w:r w:rsidR="002435EC">
        <w:rPr>
          <w:rFonts w:ascii="Times New Roman" w:eastAsia="標楷體" w:hAnsi="Times New Roman" w:cs="Times New Roman"/>
        </w:rPr>
        <w:t>、五色鳥</w:t>
      </w:r>
      <w:r w:rsidR="002435EC">
        <w:rPr>
          <w:rFonts w:ascii="Times New Roman" w:eastAsia="標楷體" w:hAnsi="Times New Roman" w:cs="Times New Roman"/>
        </w:rPr>
        <w:t xml:space="preserve"> (</w:t>
      </w:r>
      <w:del w:id="1423" w:author="瑋婷 徐" w:date="2025-01-06T15:46:00Z" w16du:dateUtc="2025-01-06T07:46:00Z">
        <w:r w:rsidR="002435EC" w:rsidDel="004B4B6E">
          <w:rPr>
            <w:rFonts w:ascii="Times New Roman" w:eastAsia="標楷體" w:hAnsi="Times New Roman" w:cs="Times New Roman"/>
          </w:rPr>
          <w:delText>399</w:delText>
        </w:r>
      </w:del>
      <w:ins w:id="1424" w:author="瑋婷 徐" w:date="2025-01-06T15:46:00Z" w16du:dateUtc="2025-01-06T07:46:00Z">
        <w:r w:rsidR="004B4B6E">
          <w:rPr>
            <w:rFonts w:ascii="Times New Roman" w:eastAsia="標楷體" w:hAnsi="Times New Roman" w:cs="Times New Roman"/>
          </w:rPr>
          <w:t>449</w:t>
        </w:r>
      </w:ins>
      <w:proofErr w:type="gramStart"/>
      <w:r w:rsidR="002435EC">
        <w:rPr>
          <w:rFonts w:ascii="Times New Roman" w:eastAsia="標楷體" w:hAnsi="Times New Roman" w:cs="Times New Roman"/>
        </w:rPr>
        <w:t>隻次</w:t>
      </w:r>
      <w:proofErr w:type="gramEnd"/>
      <w:r w:rsidR="002435EC">
        <w:rPr>
          <w:rFonts w:ascii="Times New Roman" w:eastAsia="標楷體" w:hAnsi="Times New Roman" w:cs="Times New Roman"/>
        </w:rPr>
        <w:t>)</w:t>
      </w:r>
      <w:r w:rsidR="002435EC">
        <w:rPr>
          <w:rFonts w:ascii="Times New Roman" w:eastAsia="標楷體" w:hAnsi="Times New Roman" w:cs="Times New Roman"/>
        </w:rPr>
        <w:t>、</w:t>
      </w:r>
      <w:ins w:id="1425" w:author="瑋婷 徐" w:date="2025-01-06T15:46:00Z" w16du:dateUtc="2025-01-06T07:46:00Z">
        <w:r w:rsidR="004B4B6E">
          <w:rPr>
            <w:rFonts w:ascii="Times New Roman" w:eastAsia="標楷體" w:hAnsi="Times New Roman" w:cs="Times New Roman" w:hint="eastAsia"/>
          </w:rPr>
          <w:t>紅嘴黑</w:t>
        </w:r>
        <w:proofErr w:type="gramStart"/>
        <w:r w:rsidR="004B4B6E">
          <w:rPr>
            <w:rFonts w:ascii="Times New Roman" w:eastAsia="標楷體" w:hAnsi="Times New Roman" w:cs="Times New Roman" w:hint="eastAsia"/>
          </w:rPr>
          <w:t>鵯</w:t>
        </w:r>
      </w:ins>
      <w:proofErr w:type="gramEnd"/>
      <w:del w:id="1426" w:author="瑋婷 徐" w:date="2025-01-06T15:46:00Z" w16du:dateUtc="2025-01-06T07:46:00Z">
        <w:r w:rsidR="002435EC" w:rsidDel="004B4B6E">
          <w:rPr>
            <w:rFonts w:ascii="Times New Roman" w:eastAsia="標楷體" w:hAnsi="Times New Roman" w:cs="Times New Roman"/>
          </w:rPr>
          <w:delText>黃胸藪眉</w:delText>
        </w:r>
      </w:del>
      <w:r w:rsidR="002435EC">
        <w:rPr>
          <w:rFonts w:ascii="Times New Roman" w:eastAsia="標楷體" w:hAnsi="Times New Roman" w:cs="Times New Roman"/>
        </w:rPr>
        <w:t>(</w:t>
      </w:r>
      <w:del w:id="1427" w:author="瑋婷 徐" w:date="2025-01-06T15:47:00Z" w16du:dateUtc="2025-01-06T07:47:00Z">
        <w:r w:rsidR="002435EC" w:rsidDel="004B4B6E">
          <w:rPr>
            <w:rFonts w:ascii="Times New Roman" w:eastAsia="標楷體" w:hAnsi="Times New Roman" w:cs="Times New Roman"/>
          </w:rPr>
          <w:delText>328</w:delText>
        </w:r>
      </w:del>
      <w:ins w:id="1428" w:author="瑋婷 徐" w:date="2025-01-06T15:47:00Z" w16du:dateUtc="2025-01-06T07:47:00Z">
        <w:r w:rsidR="004B4B6E">
          <w:rPr>
            <w:rFonts w:ascii="Times New Roman" w:eastAsia="標楷體" w:hAnsi="Times New Roman" w:cs="Times New Roman" w:hint="eastAsia"/>
          </w:rPr>
          <w:t>413</w:t>
        </w:r>
      </w:ins>
      <w:proofErr w:type="gramStart"/>
      <w:r w:rsidR="002435EC">
        <w:rPr>
          <w:rFonts w:ascii="Times New Roman" w:eastAsia="標楷體" w:hAnsi="Times New Roman" w:cs="Times New Roman"/>
        </w:rPr>
        <w:t>隻次</w:t>
      </w:r>
      <w:proofErr w:type="gramEnd"/>
      <w:r w:rsidR="002435EC">
        <w:rPr>
          <w:rFonts w:ascii="Times New Roman" w:eastAsia="標楷體" w:hAnsi="Times New Roman" w:cs="Times New Roman"/>
        </w:rPr>
        <w:t>)</w:t>
      </w:r>
      <w:r w:rsidR="002435EC">
        <w:rPr>
          <w:rFonts w:ascii="Times New Roman" w:eastAsia="標楷體" w:hAnsi="Times New Roman" w:cs="Times New Roman"/>
        </w:rPr>
        <w:t>、</w:t>
      </w:r>
      <w:del w:id="1429" w:author="瑋婷 徐" w:date="2025-01-06T15:47:00Z" w16du:dateUtc="2025-01-06T07:47:00Z">
        <w:r w:rsidR="002435EC" w:rsidDel="004B4B6E">
          <w:rPr>
            <w:rFonts w:ascii="Calibri Light" w:eastAsia="標楷體" w:hAnsi="Calibri Light" w:cs="Calibri Light"/>
            <w:color w:val="000000"/>
          </w:rPr>
          <w:delText>紅嘴黑鵯</w:delText>
        </w:r>
      </w:del>
      <w:ins w:id="1430" w:author="瑋婷 徐" w:date="2025-01-06T15:47:00Z" w16du:dateUtc="2025-01-06T07:47:00Z">
        <w:r w:rsidR="004B4B6E">
          <w:rPr>
            <w:rFonts w:ascii="Calibri Light" w:eastAsia="標楷體" w:hAnsi="Calibri Light" w:cs="Calibri Light" w:hint="eastAsia"/>
            <w:color w:val="000000"/>
          </w:rPr>
          <w:t>繡眼畫眉</w:t>
        </w:r>
      </w:ins>
      <w:r w:rsidR="002435EC">
        <w:rPr>
          <w:rFonts w:ascii="Times New Roman" w:eastAsia="標楷體" w:hAnsi="Times New Roman" w:cs="Times New Roman"/>
        </w:rPr>
        <w:t xml:space="preserve"> (3</w:t>
      </w:r>
      <w:del w:id="1431" w:author="瑋婷 徐" w:date="2025-01-06T15:47:00Z" w16du:dateUtc="2025-01-06T07:47:00Z">
        <w:r w:rsidR="002435EC" w:rsidDel="004B4B6E">
          <w:rPr>
            <w:rFonts w:ascii="Times New Roman" w:eastAsia="標楷體" w:hAnsi="Times New Roman" w:cs="Times New Roman"/>
          </w:rPr>
          <w:delText>24</w:delText>
        </w:r>
      </w:del>
      <w:ins w:id="1432" w:author="瑋婷 徐" w:date="2025-01-06T15:47:00Z" w16du:dateUtc="2025-01-06T07:47:00Z">
        <w:r w:rsidR="004B4B6E">
          <w:rPr>
            <w:rFonts w:ascii="Times New Roman" w:eastAsia="標楷體" w:hAnsi="Times New Roman" w:cs="Times New Roman" w:hint="eastAsia"/>
          </w:rPr>
          <w:t>93</w:t>
        </w:r>
      </w:ins>
      <w:proofErr w:type="gramStart"/>
      <w:r w:rsidR="002435EC">
        <w:rPr>
          <w:rFonts w:ascii="Times New Roman" w:eastAsia="標楷體" w:hAnsi="Times New Roman" w:cs="Times New Roman"/>
        </w:rPr>
        <w:t>隻次</w:t>
      </w:r>
      <w:proofErr w:type="gramEnd"/>
      <w:r w:rsidR="002435EC">
        <w:rPr>
          <w:rFonts w:ascii="Times New Roman" w:eastAsia="標楷體" w:hAnsi="Times New Roman" w:cs="Times New Roman"/>
        </w:rPr>
        <w:t>) (</w:t>
      </w:r>
      <w:del w:id="1433" w:author="瑋婷 徐" w:date="2025-01-06T15:48:00Z" w16du:dateUtc="2025-01-06T07:48:00Z">
        <w:r w:rsidR="002435EC" w:rsidDel="004B4B6E">
          <w:rPr>
            <w:rFonts w:ascii="Times New Roman" w:eastAsia="標楷體" w:hAnsi="Times New Roman" w:cs="Times New Roman" w:hint="eastAsia"/>
          </w:rPr>
          <w:delText>表</w:delText>
        </w:r>
        <w:r w:rsidR="002435EC" w:rsidDel="004B4B6E">
          <w:rPr>
            <w:rFonts w:ascii="Times New Roman" w:eastAsia="標楷體" w:hAnsi="Times New Roman" w:cs="Times New Roman" w:hint="eastAsia"/>
          </w:rPr>
          <w:delText>13</w:delText>
        </w:r>
      </w:del>
      <w:ins w:id="1434" w:author="瑋婷 徐" w:date="2025-01-06T15:48:00Z" w16du:dateUtc="2025-01-06T07:48:00Z">
        <w:r w:rsidR="004B4B6E">
          <w:rPr>
            <w:rFonts w:ascii="Times New Roman" w:eastAsia="標楷體" w:hAnsi="Times New Roman" w:cs="Times New Roman" w:hint="eastAsia"/>
          </w:rPr>
          <w:t>圖</w:t>
        </w:r>
        <w:r w:rsidR="004B4B6E">
          <w:rPr>
            <w:rFonts w:ascii="Times New Roman" w:eastAsia="標楷體" w:hAnsi="Times New Roman" w:cs="Times New Roman" w:hint="eastAsia"/>
          </w:rPr>
          <w:t>8</w:t>
        </w:r>
      </w:ins>
      <w:r w:rsidR="002435EC">
        <w:rPr>
          <w:rFonts w:ascii="Times New Roman" w:eastAsia="標楷體" w:hAnsi="Times New Roman" w:cs="Times New Roman"/>
        </w:rPr>
        <w:t>)</w:t>
      </w:r>
      <w:r w:rsidR="002435EC">
        <w:rPr>
          <w:rFonts w:ascii="Times New Roman" w:eastAsia="標楷體" w:hAnsi="Times New Roman" w:cs="Times New Roman"/>
        </w:rPr>
        <w:t>。</w:t>
      </w:r>
    </w:p>
    <w:p w14:paraId="3AF3F60C" w14:textId="77777777" w:rsidR="00D64EDF" w:rsidRDefault="00D64EDF">
      <w:pPr>
        <w:spacing w:line="360" w:lineRule="auto"/>
        <w:jc w:val="both"/>
        <w:rPr>
          <w:ins w:id="1435" w:author="瑋婷 徐" w:date="2025-01-06T16:22:00Z" w16du:dateUtc="2025-01-06T08:22:00Z"/>
          <w:rFonts w:ascii="Times New Roman" w:eastAsia="標楷體" w:hAnsi="Times New Roman" w:cs="Times New Roman"/>
        </w:rPr>
      </w:pPr>
    </w:p>
    <w:p w14:paraId="09EE994D" w14:textId="6486664F" w:rsidR="004B4B6E" w:rsidRDefault="00D64EDF">
      <w:pPr>
        <w:spacing w:line="360" w:lineRule="auto"/>
        <w:jc w:val="both"/>
        <w:rPr>
          <w:ins w:id="1436" w:author="瑋婷 徐" w:date="2025-01-06T16:22:00Z" w16du:dateUtc="2025-01-06T08:22:00Z"/>
          <w:rFonts w:ascii="Times New Roman" w:eastAsia="標楷體" w:hAnsi="Times New Roman" w:cs="Times New Roman"/>
        </w:rPr>
      </w:pPr>
      <w:ins w:id="1437" w:author="瑋婷 徐" w:date="2025-01-06T16:22:00Z" w16du:dateUtc="2025-01-06T08:22:00Z">
        <w:r>
          <w:rPr>
            <w:rFonts w:ascii="Times New Roman" w:eastAsia="標楷體" w:hAnsi="Times New Roman" w:cs="Times New Roman" w:hint="eastAsia"/>
          </w:rPr>
          <w:t xml:space="preserve">    </w:t>
        </w:r>
      </w:ins>
      <w:ins w:id="1438" w:author="瑋婷 徐" w:date="2025-01-06T15:54:00Z" w16du:dateUtc="2025-01-06T07:54:00Z">
        <w:r w:rsidR="004B4B6E">
          <w:rPr>
            <w:rFonts w:ascii="Times New Roman" w:eastAsia="標楷體" w:hAnsi="Times New Roman" w:cs="Times New Roman" w:hint="eastAsia"/>
          </w:rPr>
          <w:t>依海拔段區分，</w:t>
        </w:r>
      </w:ins>
      <w:ins w:id="1439" w:author="瑋婷 徐" w:date="2025-01-06T15:50:00Z" w16du:dateUtc="2025-01-06T07:50:00Z">
        <w:r w:rsidR="004B4B6E">
          <w:rPr>
            <w:rFonts w:ascii="Times New Roman" w:eastAsia="標楷體" w:hAnsi="Times New Roman" w:cs="Times New Roman" w:hint="eastAsia"/>
          </w:rPr>
          <w:t>低海拔段</w:t>
        </w:r>
      </w:ins>
      <w:ins w:id="1440" w:author="瑋婷 徐" w:date="2025-01-06T15:51:00Z" w16du:dateUtc="2025-01-06T07:51:00Z">
        <w:r w:rsidR="004B4B6E">
          <w:rPr>
            <w:rFonts w:ascii="Times New Roman" w:eastAsia="標楷體" w:hAnsi="Times New Roman" w:cs="Times New Roman" w:hint="eastAsia"/>
          </w:rPr>
          <w:t>的</w:t>
        </w:r>
      </w:ins>
      <w:ins w:id="1441" w:author="瑋婷 徐" w:date="2025-01-06T15:56:00Z" w16du:dateUtc="2025-01-06T07:56:00Z">
        <w:r w:rsidR="004B4B6E">
          <w:rPr>
            <w:rFonts w:ascii="Times New Roman" w:eastAsia="標楷體" w:hAnsi="Times New Roman" w:cs="Times New Roman" w:hint="eastAsia"/>
          </w:rPr>
          <w:t>樣區數共計</w:t>
        </w:r>
        <w:r w:rsidR="004B4B6E">
          <w:rPr>
            <w:rFonts w:ascii="Times New Roman" w:eastAsia="標楷體" w:hAnsi="Times New Roman" w:cs="Times New Roman" w:hint="eastAsia"/>
          </w:rPr>
          <w:t>11</w:t>
        </w:r>
        <w:r w:rsidR="004B4B6E">
          <w:rPr>
            <w:rFonts w:ascii="Times New Roman" w:eastAsia="標楷體" w:hAnsi="Times New Roman" w:cs="Times New Roman" w:hint="eastAsia"/>
          </w:rPr>
          <w:t>個，</w:t>
        </w:r>
      </w:ins>
      <w:ins w:id="1442" w:author="瑋婷 徐" w:date="2025-01-06T15:51:00Z" w16du:dateUtc="2025-01-06T07:51:00Z">
        <w:r w:rsidR="004B4B6E">
          <w:rPr>
            <w:rFonts w:ascii="Times New Roman" w:eastAsia="標楷體" w:hAnsi="Times New Roman" w:cs="Times New Roman" w:hint="eastAsia"/>
          </w:rPr>
          <w:t>鳥</w:t>
        </w:r>
        <w:proofErr w:type="gramStart"/>
        <w:r w:rsidR="004B4B6E">
          <w:rPr>
            <w:rFonts w:ascii="Times New Roman" w:eastAsia="標楷體" w:hAnsi="Times New Roman" w:cs="Times New Roman" w:hint="eastAsia"/>
          </w:rPr>
          <w:t>種隻次</w:t>
        </w:r>
        <w:proofErr w:type="gramEnd"/>
        <w:r w:rsidR="004B4B6E">
          <w:rPr>
            <w:rFonts w:ascii="Times New Roman" w:eastAsia="標楷體" w:hAnsi="Times New Roman" w:cs="Times New Roman" w:hint="eastAsia"/>
          </w:rPr>
          <w:t>紀錄為</w:t>
        </w:r>
        <w:r w:rsidR="004B4B6E">
          <w:rPr>
            <w:rFonts w:ascii="Times New Roman" w:eastAsia="標楷體" w:hAnsi="Times New Roman" w:cs="Times New Roman" w:hint="eastAsia"/>
          </w:rPr>
          <w:t>1,</w:t>
        </w:r>
        <w:r w:rsidR="004B4B6E">
          <w:rPr>
            <w:rFonts w:ascii="Times New Roman" w:eastAsia="標楷體" w:hAnsi="Times New Roman" w:cs="Times New Roman"/>
          </w:rPr>
          <w:t>865</w:t>
        </w:r>
        <w:r w:rsidR="004B4B6E">
          <w:rPr>
            <w:rFonts w:ascii="Times New Roman" w:eastAsia="標楷體" w:hAnsi="Times New Roman" w:cs="Times New Roman" w:hint="eastAsia"/>
          </w:rPr>
          <w:t>隻</w:t>
        </w:r>
      </w:ins>
      <w:ins w:id="1443" w:author="瑋婷 徐" w:date="2025-01-06T15:52:00Z" w16du:dateUtc="2025-01-06T07:52:00Z">
        <w:r w:rsidR="004B4B6E">
          <w:rPr>
            <w:rFonts w:ascii="Times New Roman" w:eastAsia="標楷體" w:hAnsi="Times New Roman" w:cs="Times New Roman"/>
          </w:rPr>
          <w:t>，數量最多的前</w:t>
        </w:r>
        <w:r w:rsidR="004B4B6E">
          <w:rPr>
            <w:rFonts w:ascii="Times New Roman" w:eastAsia="標楷體" w:hAnsi="Times New Roman" w:cs="Times New Roman"/>
          </w:rPr>
          <w:t>5</w:t>
        </w:r>
        <w:r w:rsidR="004B4B6E">
          <w:rPr>
            <w:rFonts w:ascii="Times New Roman" w:eastAsia="標楷體" w:hAnsi="Times New Roman" w:cs="Times New Roman"/>
          </w:rPr>
          <w:t>名，</w:t>
        </w:r>
        <w:r w:rsidR="004B4B6E">
          <w:rPr>
            <w:rFonts w:ascii="Times New Roman" w:eastAsia="標楷體" w:hAnsi="Times New Roman" w:cs="Times New Roman" w:hint="eastAsia"/>
          </w:rPr>
          <w:t>紅嘴黑</w:t>
        </w:r>
        <w:proofErr w:type="gramStart"/>
        <w:r w:rsidR="004B4B6E">
          <w:rPr>
            <w:rFonts w:ascii="Times New Roman" w:eastAsia="標楷體" w:hAnsi="Times New Roman" w:cs="Times New Roman" w:hint="eastAsia"/>
          </w:rPr>
          <w:t>鵯</w:t>
        </w:r>
        <w:proofErr w:type="gramEnd"/>
        <w:r w:rsidR="004B4B6E">
          <w:rPr>
            <w:rFonts w:ascii="Times New Roman" w:eastAsia="標楷體" w:hAnsi="Times New Roman" w:cs="Times New Roman" w:hint="eastAsia"/>
          </w:rPr>
          <w:t>(289</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hint="eastAsia"/>
          </w:rPr>
          <w:t>)</w:t>
        </w:r>
        <w:r w:rsidR="004B4B6E">
          <w:rPr>
            <w:rFonts w:ascii="Times New Roman" w:eastAsia="標楷體" w:hAnsi="Times New Roman" w:cs="Times New Roman" w:hint="eastAsia"/>
          </w:rPr>
          <w:t>、麻雀</w:t>
        </w:r>
        <w:r w:rsidR="004B4B6E">
          <w:rPr>
            <w:rFonts w:ascii="Times New Roman" w:eastAsia="標楷體" w:hAnsi="Times New Roman" w:cs="Times New Roman" w:hint="eastAsia"/>
          </w:rPr>
          <w:t>(143</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hint="eastAsia"/>
          </w:rPr>
          <w:t>)</w:t>
        </w:r>
        <w:r w:rsidR="004B4B6E">
          <w:rPr>
            <w:rFonts w:ascii="Times New Roman" w:eastAsia="標楷體" w:hAnsi="Times New Roman" w:cs="Times New Roman" w:hint="eastAsia"/>
          </w:rPr>
          <w:t>、繡眼畫眉</w:t>
        </w:r>
        <w:r w:rsidR="004B4B6E">
          <w:rPr>
            <w:rFonts w:ascii="Times New Roman" w:eastAsia="標楷體" w:hAnsi="Times New Roman" w:cs="Times New Roman" w:hint="eastAsia"/>
          </w:rPr>
          <w:t>(134</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hint="eastAsia"/>
          </w:rPr>
          <w:t>)</w:t>
        </w:r>
        <w:r w:rsidR="004B4B6E">
          <w:rPr>
            <w:rFonts w:ascii="Times New Roman" w:eastAsia="標楷體" w:hAnsi="Times New Roman" w:cs="Times New Roman" w:hint="eastAsia"/>
          </w:rPr>
          <w:t>、五色鳥</w:t>
        </w:r>
      </w:ins>
      <w:ins w:id="1444" w:author="瑋婷 徐" w:date="2025-01-06T15:53:00Z" w16du:dateUtc="2025-01-06T07:53:00Z">
        <w:r w:rsidR="004B4B6E">
          <w:rPr>
            <w:rFonts w:ascii="Times New Roman" w:eastAsia="標楷體" w:hAnsi="Times New Roman" w:cs="Times New Roman" w:hint="eastAsia"/>
          </w:rPr>
          <w:t>(115</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hint="eastAsia"/>
          </w:rPr>
          <w:t>)</w:t>
        </w:r>
      </w:ins>
      <w:ins w:id="1445" w:author="瑋婷 徐" w:date="2025-01-06T15:56:00Z" w16du:dateUtc="2025-01-06T07:56:00Z">
        <w:r w:rsidR="004B4B6E">
          <w:rPr>
            <w:rFonts w:ascii="Times New Roman" w:eastAsia="標楷體" w:hAnsi="Times New Roman" w:cs="Times New Roman" w:hint="eastAsia"/>
          </w:rPr>
          <w:t xml:space="preserve"> </w:t>
        </w:r>
      </w:ins>
      <w:ins w:id="1446" w:author="瑋婷 徐" w:date="2025-01-06T15:55:00Z" w16du:dateUtc="2025-01-06T07:55:00Z">
        <w:r w:rsidR="004B4B6E">
          <w:rPr>
            <w:rFonts w:ascii="Times New Roman" w:eastAsia="標楷體" w:hAnsi="Times New Roman" w:cs="Times New Roman" w:hint="eastAsia"/>
          </w:rPr>
          <w:t>(</w:t>
        </w:r>
      </w:ins>
      <w:ins w:id="1447" w:author="瑋婷 徐" w:date="2025-01-06T15:56:00Z" w16du:dateUtc="2025-01-06T07:56:00Z">
        <w:r w:rsidR="004B4B6E">
          <w:rPr>
            <w:rFonts w:ascii="Times New Roman" w:eastAsia="標楷體" w:hAnsi="Times New Roman" w:cs="Times New Roman" w:hint="eastAsia"/>
          </w:rPr>
          <w:t>圖</w:t>
        </w:r>
        <w:r w:rsidR="004B4B6E">
          <w:rPr>
            <w:rFonts w:ascii="Times New Roman" w:eastAsia="標楷體" w:hAnsi="Times New Roman" w:cs="Times New Roman" w:hint="eastAsia"/>
          </w:rPr>
          <w:t>9A</w:t>
        </w:r>
      </w:ins>
      <w:ins w:id="1448" w:author="瑋婷 徐" w:date="2025-01-06T15:55:00Z" w16du:dateUtc="2025-01-06T07:55:00Z">
        <w:r w:rsidR="004B4B6E">
          <w:rPr>
            <w:rFonts w:ascii="Times New Roman" w:eastAsia="標楷體" w:hAnsi="Times New Roman" w:cs="Times New Roman" w:hint="eastAsia"/>
          </w:rPr>
          <w:t>)</w:t>
        </w:r>
      </w:ins>
      <w:ins w:id="1449" w:author="瑋婷 徐" w:date="2025-01-06T15:53:00Z" w16du:dateUtc="2025-01-06T07:53:00Z">
        <w:r w:rsidR="004B4B6E">
          <w:rPr>
            <w:rFonts w:ascii="Times New Roman" w:eastAsia="標楷體" w:hAnsi="Times New Roman" w:cs="Times New Roman" w:hint="eastAsia"/>
          </w:rPr>
          <w:t>。中高海拔</w:t>
        </w:r>
      </w:ins>
      <w:ins w:id="1450" w:author="瑋婷 徐" w:date="2025-01-06T15:56:00Z" w16du:dateUtc="2025-01-06T07:56:00Z">
        <w:r w:rsidR="004B4B6E">
          <w:rPr>
            <w:rFonts w:ascii="Times New Roman" w:eastAsia="標楷體" w:hAnsi="Times New Roman" w:cs="Times New Roman" w:hint="eastAsia"/>
          </w:rPr>
          <w:t>段</w:t>
        </w:r>
      </w:ins>
      <w:ins w:id="1451" w:author="瑋婷 徐" w:date="2025-01-06T15:53:00Z" w16du:dateUtc="2025-01-06T07:53:00Z">
        <w:r w:rsidR="004B4B6E">
          <w:rPr>
            <w:rFonts w:ascii="Times New Roman" w:eastAsia="標楷體" w:hAnsi="Times New Roman" w:cs="Times New Roman" w:hint="eastAsia"/>
          </w:rPr>
          <w:t>的</w:t>
        </w:r>
      </w:ins>
      <w:ins w:id="1452" w:author="瑋婷 徐" w:date="2025-01-06T15:56:00Z" w16du:dateUtc="2025-01-06T07:56:00Z">
        <w:r w:rsidR="004B4B6E">
          <w:rPr>
            <w:rFonts w:ascii="Times New Roman" w:eastAsia="標楷體" w:hAnsi="Times New Roman" w:cs="Times New Roman" w:hint="eastAsia"/>
          </w:rPr>
          <w:t>樣區數為</w:t>
        </w:r>
        <w:r w:rsidR="004B4B6E">
          <w:rPr>
            <w:rFonts w:ascii="Times New Roman" w:eastAsia="標楷體" w:hAnsi="Times New Roman" w:cs="Times New Roman" w:hint="eastAsia"/>
          </w:rPr>
          <w:t>22</w:t>
        </w:r>
      </w:ins>
      <w:ins w:id="1453" w:author="瑋婷 徐" w:date="2025-01-06T15:57:00Z" w16du:dateUtc="2025-01-06T07:57:00Z">
        <w:r w:rsidR="004B4B6E">
          <w:rPr>
            <w:rFonts w:ascii="Times New Roman" w:eastAsia="標楷體" w:hAnsi="Times New Roman" w:cs="Times New Roman" w:hint="eastAsia"/>
          </w:rPr>
          <w:t>個，</w:t>
        </w:r>
      </w:ins>
      <w:ins w:id="1454" w:author="瑋婷 徐" w:date="2025-01-06T15:53:00Z" w16du:dateUtc="2025-01-06T07:53:00Z">
        <w:r w:rsidR="004B4B6E">
          <w:rPr>
            <w:rFonts w:ascii="Times New Roman" w:eastAsia="標楷體" w:hAnsi="Times New Roman" w:cs="Times New Roman" w:hint="eastAsia"/>
          </w:rPr>
          <w:t>鳥</w:t>
        </w:r>
        <w:proofErr w:type="gramStart"/>
        <w:r w:rsidR="004B4B6E">
          <w:rPr>
            <w:rFonts w:ascii="Times New Roman" w:eastAsia="標楷體" w:hAnsi="Times New Roman" w:cs="Times New Roman" w:hint="eastAsia"/>
          </w:rPr>
          <w:t>種隻次</w:t>
        </w:r>
        <w:proofErr w:type="gramEnd"/>
        <w:r w:rsidR="004B4B6E">
          <w:rPr>
            <w:rFonts w:ascii="Times New Roman" w:eastAsia="標楷體" w:hAnsi="Times New Roman" w:cs="Times New Roman" w:hint="eastAsia"/>
          </w:rPr>
          <w:t>紀錄為</w:t>
        </w:r>
        <w:r w:rsidR="004B4B6E">
          <w:rPr>
            <w:rFonts w:ascii="Times New Roman" w:eastAsia="標楷體" w:hAnsi="Times New Roman" w:cs="Times New Roman" w:hint="eastAsia"/>
          </w:rPr>
          <w:t>5</w:t>
        </w:r>
        <w:r w:rsidR="004B4B6E">
          <w:rPr>
            <w:rFonts w:ascii="Times New Roman" w:eastAsia="標楷體" w:hAnsi="Times New Roman" w:cs="Times New Roman"/>
          </w:rPr>
          <w:t>,</w:t>
        </w:r>
        <w:r w:rsidR="004B4B6E">
          <w:rPr>
            <w:rFonts w:ascii="Times New Roman" w:eastAsia="標楷體" w:hAnsi="Times New Roman" w:cs="Times New Roman" w:hint="eastAsia"/>
          </w:rPr>
          <w:t>354</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rPr>
          <w:t>，數量最多的前</w:t>
        </w:r>
        <w:r w:rsidR="004B4B6E">
          <w:rPr>
            <w:rFonts w:ascii="Times New Roman" w:eastAsia="標楷體" w:hAnsi="Times New Roman" w:cs="Times New Roman"/>
          </w:rPr>
          <w:t>5</w:t>
        </w:r>
        <w:r w:rsidR="004B4B6E">
          <w:rPr>
            <w:rFonts w:ascii="Times New Roman" w:eastAsia="標楷體" w:hAnsi="Times New Roman" w:cs="Times New Roman"/>
          </w:rPr>
          <w:t>名，</w:t>
        </w:r>
      </w:ins>
      <w:ins w:id="1455" w:author="瑋婷 徐" w:date="2025-01-06T15:54:00Z" w16du:dateUtc="2025-01-06T07:54:00Z">
        <w:r w:rsidR="004B4B6E">
          <w:rPr>
            <w:rFonts w:ascii="Times New Roman" w:eastAsia="標楷體" w:hAnsi="Times New Roman" w:cs="Times New Roman" w:hint="eastAsia"/>
          </w:rPr>
          <w:t>白耳畫眉</w:t>
        </w:r>
        <w:r w:rsidR="004B4B6E">
          <w:rPr>
            <w:rFonts w:ascii="Times New Roman" w:eastAsia="標楷體" w:hAnsi="Times New Roman" w:cs="Times New Roman" w:hint="eastAsia"/>
          </w:rPr>
          <w:t>(938</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hint="eastAsia"/>
          </w:rPr>
          <w:t>)</w:t>
        </w:r>
        <w:r w:rsidR="004B4B6E">
          <w:rPr>
            <w:rFonts w:ascii="Times New Roman" w:eastAsia="標楷體" w:hAnsi="Times New Roman" w:cs="Times New Roman" w:hint="eastAsia"/>
          </w:rPr>
          <w:t>、冠羽畫眉</w:t>
        </w:r>
        <w:r w:rsidR="004B4B6E">
          <w:rPr>
            <w:rFonts w:ascii="Times New Roman" w:eastAsia="標楷體" w:hAnsi="Times New Roman" w:cs="Times New Roman" w:hint="eastAsia"/>
          </w:rPr>
          <w:t>(776</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hint="eastAsia"/>
          </w:rPr>
          <w:t>)</w:t>
        </w:r>
        <w:r w:rsidR="004B4B6E">
          <w:rPr>
            <w:rFonts w:ascii="Times New Roman" w:eastAsia="標楷體" w:hAnsi="Times New Roman" w:cs="Times New Roman" w:hint="eastAsia"/>
          </w:rPr>
          <w:t>、</w:t>
        </w:r>
      </w:ins>
      <w:ins w:id="1456" w:author="瑋婷 徐" w:date="2025-01-06T15:55:00Z" w16du:dateUtc="2025-01-06T07:55:00Z">
        <w:r w:rsidR="004B4B6E">
          <w:rPr>
            <w:rFonts w:ascii="Times New Roman" w:eastAsia="標楷體" w:hAnsi="Times New Roman" w:cs="Times New Roman" w:hint="eastAsia"/>
          </w:rPr>
          <w:t>黃胸</w:t>
        </w:r>
        <w:proofErr w:type="gramStart"/>
        <w:r w:rsidR="004B4B6E">
          <w:rPr>
            <w:rFonts w:ascii="Times New Roman" w:eastAsia="標楷體" w:hAnsi="Times New Roman" w:cs="Times New Roman" w:hint="eastAsia"/>
          </w:rPr>
          <w:t>藪</w:t>
        </w:r>
        <w:proofErr w:type="gramEnd"/>
        <w:r w:rsidR="004B4B6E">
          <w:rPr>
            <w:rFonts w:ascii="Times New Roman" w:eastAsia="標楷體" w:hAnsi="Times New Roman" w:cs="Times New Roman" w:hint="eastAsia"/>
          </w:rPr>
          <w:t>眉</w:t>
        </w:r>
        <w:r w:rsidR="004B4B6E">
          <w:rPr>
            <w:rFonts w:ascii="Times New Roman" w:eastAsia="標楷體" w:hAnsi="Times New Roman" w:cs="Times New Roman" w:hint="eastAsia"/>
          </w:rPr>
          <w:t>(366</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hint="eastAsia"/>
          </w:rPr>
          <w:t>)</w:t>
        </w:r>
        <w:r w:rsidR="004B4B6E">
          <w:rPr>
            <w:rFonts w:ascii="Times New Roman" w:eastAsia="標楷體" w:hAnsi="Times New Roman" w:cs="Times New Roman" w:hint="eastAsia"/>
          </w:rPr>
          <w:t>、五色鳥</w:t>
        </w:r>
        <w:r w:rsidR="004B4B6E">
          <w:rPr>
            <w:rFonts w:ascii="Times New Roman" w:eastAsia="標楷體" w:hAnsi="Times New Roman" w:cs="Times New Roman" w:hint="eastAsia"/>
          </w:rPr>
          <w:t>(334</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hint="eastAsia"/>
          </w:rPr>
          <w:t>)</w:t>
        </w:r>
        <w:r w:rsidR="004B4B6E">
          <w:rPr>
            <w:rFonts w:ascii="Times New Roman" w:eastAsia="標楷體" w:hAnsi="Times New Roman" w:cs="Times New Roman" w:hint="eastAsia"/>
          </w:rPr>
          <w:t>、繡眼畫眉</w:t>
        </w:r>
        <w:r w:rsidR="004B4B6E">
          <w:rPr>
            <w:rFonts w:ascii="Times New Roman" w:eastAsia="標楷體" w:hAnsi="Times New Roman" w:cs="Times New Roman" w:hint="eastAsia"/>
          </w:rPr>
          <w:t>(259</w:t>
        </w:r>
        <w:proofErr w:type="gramStart"/>
        <w:r w:rsidR="004B4B6E">
          <w:rPr>
            <w:rFonts w:ascii="Times New Roman" w:eastAsia="標楷體" w:hAnsi="Times New Roman" w:cs="Times New Roman" w:hint="eastAsia"/>
          </w:rPr>
          <w:t>隻次</w:t>
        </w:r>
        <w:proofErr w:type="gramEnd"/>
        <w:r w:rsidR="004B4B6E">
          <w:rPr>
            <w:rFonts w:ascii="Times New Roman" w:eastAsia="標楷體" w:hAnsi="Times New Roman" w:cs="Times New Roman" w:hint="eastAsia"/>
          </w:rPr>
          <w:t>)</w:t>
        </w:r>
      </w:ins>
      <w:ins w:id="1457" w:author="瑋婷 徐" w:date="2025-01-06T15:56:00Z" w16du:dateUtc="2025-01-06T07:56:00Z">
        <w:r w:rsidR="004B4B6E">
          <w:rPr>
            <w:rFonts w:ascii="Times New Roman" w:eastAsia="標楷體" w:hAnsi="Times New Roman" w:cs="Times New Roman" w:hint="eastAsia"/>
          </w:rPr>
          <w:t xml:space="preserve"> (</w:t>
        </w:r>
        <w:r w:rsidR="004B4B6E">
          <w:rPr>
            <w:rFonts w:ascii="Times New Roman" w:eastAsia="標楷體" w:hAnsi="Times New Roman" w:cs="Times New Roman" w:hint="eastAsia"/>
          </w:rPr>
          <w:t>圖</w:t>
        </w:r>
        <w:r w:rsidR="004B4B6E">
          <w:rPr>
            <w:rFonts w:ascii="Times New Roman" w:eastAsia="標楷體" w:hAnsi="Times New Roman" w:cs="Times New Roman" w:hint="eastAsia"/>
          </w:rPr>
          <w:t>9</w:t>
        </w:r>
        <w:r w:rsidR="004B4B6E">
          <w:rPr>
            <w:rFonts w:ascii="Times New Roman" w:eastAsia="標楷體" w:hAnsi="Times New Roman" w:cs="Times New Roman" w:hint="eastAsia"/>
          </w:rPr>
          <w:t>B</w:t>
        </w:r>
        <w:r w:rsidR="004B4B6E">
          <w:rPr>
            <w:rFonts w:ascii="Times New Roman" w:eastAsia="標楷體" w:hAnsi="Times New Roman" w:cs="Times New Roman" w:hint="eastAsia"/>
          </w:rPr>
          <w:t>)</w:t>
        </w:r>
      </w:ins>
      <w:ins w:id="1458" w:author="瑋婷 徐" w:date="2025-01-06T15:55:00Z" w16du:dateUtc="2025-01-06T07:55:00Z">
        <w:r w:rsidR="004B4B6E">
          <w:rPr>
            <w:rFonts w:ascii="Times New Roman" w:eastAsia="標楷體" w:hAnsi="Times New Roman" w:cs="Times New Roman" w:hint="eastAsia"/>
          </w:rPr>
          <w:t>。</w:t>
        </w:r>
      </w:ins>
    </w:p>
    <w:p w14:paraId="595A7E60" w14:textId="77777777" w:rsidR="00D64EDF" w:rsidRDefault="00D64EDF">
      <w:pPr>
        <w:spacing w:line="360" w:lineRule="auto"/>
        <w:jc w:val="both"/>
        <w:rPr>
          <w:ins w:id="1459" w:author="瑋婷 徐" w:date="2025-01-06T16:22:00Z" w16du:dateUtc="2025-01-06T08:22:00Z"/>
          <w:rFonts w:ascii="Times New Roman" w:eastAsia="標楷體" w:hAnsi="Times New Roman" w:cs="Times New Roman"/>
        </w:rPr>
      </w:pPr>
    </w:p>
    <w:p w14:paraId="24E7847B" w14:textId="44C5A8C5" w:rsidR="00B6415C" w:rsidRPr="005E6B05" w:rsidRDefault="00D64EDF">
      <w:pPr>
        <w:spacing w:line="360" w:lineRule="auto"/>
        <w:jc w:val="both"/>
        <w:rPr>
          <w:ins w:id="1460" w:author="瑋婷 徐" w:date="2025-01-06T15:47:00Z" w16du:dateUtc="2025-01-06T07:47:00Z"/>
          <w:rFonts w:ascii="Times New Roman" w:eastAsia="標楷體" w:hAnsi="Times New Roman" w:cs="Times New Roman" w:hint="eastAsia"/>
          <w:rPrChange w:id="1461" w:author="瑋婷 徐" w:date="2025-01-06T16:42:00Z" w16du:dateUtc="2025-01-06T08:42:00Z">
            <w:rPr>
              <w:ins w:id="1462" w:author="瑋婷 徐" w:date="2025-01-06T15:47:00Z" w16du:dateUtc="2025-01-06T07:47:00Z"/>
              <w:rFonts w:ascii="Times New Roman" w:eastAsia="標楷體" w:hAnsi="Times New Roman" w:cs="Times New Roman"/>
            </w:rPr>
          </w:rPrChange>
        </w:rPr>
      </w:pPr>
      <w:ins w:id="1463" w:author="瑋婷 徐" w:date="2025-01-06T16:22:00Z" w16du:dateUtc="2025-01-06T08:22:00Z">
        <w:r>
          <w:rPr>
            <w:rFonts w:ascii="Times New Roman" w:eastAsia="標楷體" w:hAnsi="Times New Roman" w:cs="Times New Roman" w:hint="eastAsia"/>
          </w:rPr>
          <w:t xml:space="preserve">    </w:t>
        </w:r>
        <w:r>
          <w:rPr>
            <w:rFonts w:ascii="Times New Roman" w:eastAsia="標楷體" w:hAnsi="Times New Roman" w:cs="Times New Roman" w:hint="eastAsia"/>
          </w:rPr>
          <w:t>依</w:t>
        </w:r>
        <w:r>
          <w:rPr>
            <w:rFonts w:ascii="Times New Roman" w:eastAsia="標楷體" w:hAnsi="Times New Roman" w:cs="Times New Roman" w:hint="eastAsia"/>
          </w:rPr>
          <w:t>分署</w:t>
        </w:r>
        <w:r>
          <w:rPr>
            <w:rFonts w:ascii="Times New Roman" w:eastAsia="標楷體" w:hAnsi="Times New Roman" w:cs="Times New Roman" w:hint="eastAsia"/>
          </w:rPr>
          <w:t>區分，</w:t>
        </w:r>
      </w:ins>
      <w:ins w:id="1464" w:author="瑋婷 徐" w:date="2025-01-06T16:23:00Z" w16du:dateUtc="2025-01-06T08:23:00Z">
        <w:r>
          <w:rPr>
            <w:rFonts w:ascii="Times New Roman" w:eastAsia="標楷體" w:hAnsi="Times New Roman" w:cs="Times New Roman" w:hint="eastAsia"/>
          </w:rPr>
          <w:t>宜蘭分署</w:t>
        </w:r>
        <w:r>
          <w:rPr>
            <w:rFonts w:ascii="Times New Roman" w:eastAsia="標楷體" w:hAnsi="Times New Roman" w:cs="Times New Roman" w:hint="eastAsia"/>
          </w:rPr>
          <w:t>的樣區數共計</w:t>
        </w:r>
        <w:r>
          <w:rPr>
            <w:rFonts w:ascii="Times New Roman" w:eastAsia="標楷體" w:hAnsi="Times New Roman" w:cs="Times New Roman" w:hint="eastAsia"/>
          </w:rPr>
          <w:t>3</w:t>
        </w:r>
        <w:r>
          <w:rPr>
            <w:rFonts w:ascii="Times New Roman" w:eastAsia="標楷體" w:hAnsi="Times New Roman" w:cs="Times New Roman" w:hint="eastAsia"/>
          </w:rPr>
          <w:t>個，</w:t>
        </w:r>
      </w:ins>
      <w:ins w:id="1465" w:author="瑋婷 徐" w:date="2025-01-06T17:27:00Z" w16du:dateUtc="2025-01-06T09:27:00Z">
        <w:r w:rsidR="00022FB1">
          <w:rPr>
            <w:rFonts w:ascii="Times New Roman" w:eastAsia="標楷體" w:hAnsi="Times New Roman" w:cs="Times New Roman" w:hint="eastAsia"/>
          </w:rPr>
          <w:t>共記錄</w:t>
        </w:r>
      </w:ins>
      <w:ins w:id="1466" w:author="瑋婷 徐" w:date="2025-01-06T16:24:00Z" w16du:dateUtc="2025-01-06T08:24:00Z">
        <w:r>
          <w:rPr>
            <w:rFonts w:ascii="Times New Roman" w:eastAsia="標楷體" w:hAnsi="Times New Roman" w:cs="Times New Roman" w:hint="eastAsia"/>
          </w:rPr>
          <w:t>鳥種</w:t>
        </w:r>
      </w:ins>
      <w:ins w:id="1467" w:author="瑋婷 徐" w:date="2025-01-06T17:26:00Z" w16du:dateUtc="2025-01-06T09:26:00Z">
        <w:r w:rsidR="00022FB1">
          <w:rPr>
            <w:rFonts w:ascii="Times New Roman" w:eastAsia="標楷體" w:hAnsi="Times New Roman" w:cs="Times New Roman" w:hint="eastAsia"/>
          </w:rPr>
          <w:t>38</w:t>
        </w:r>
        <w:r w:rsidR="00022FB1">
          <w:rPr>
            <w:rFonts w:ascii="Times New Roman" w:eastAsia="標楷體" w:hAnsi="Times New Roman" w:cs="Times New Roman" w:hint="eastAsia"/>
          </w:rPr>
          <w:t>種，</w:t>
        </w:r>
      </w:ins>
      <w:proofErr w:type="gramStart"/>
      <w:ins w:id="1468" w:author="瑋婷 徐" w:date="2025-01-06T16:24:00Z" w16du:dateUtc="2025-01-06T08:24:00Z">
        <w:r>
          <w:rPr>
            <w:rFonts w:ascii="Times New Roman" w:eastAsia="標楷體" w:hAnsi="Times New Roman" w:cs="Times New Roman" w:hint="eastAsia"/>
          </w:rPr>
          <w:t>隻次紀錄</w:t>
        </w:r>
        <w:proofErr w:type="gramEnd"/>
        <w:r>
          <w:rPr>
            <w:rFonts w:ascii="Times New Roman" w:eastAsia="標楷體" w:hAnsi="Times New Roman" w:cs="Times New Roman" w:hint="eastAsia"/>
          </w:rPr>
          <w:t>為</w:t>
        </w:r>
        <w:r>
          <w:rPr>
            <w:rFonts w:ascii="Times New Roman" w:eastAsia="標楷體" w:hAnsi="Times New Roman" w:cs="Times New Roman" w:hint="eastAsia"/>
          </w:rPr>
          <w:t>634</w:t>
        </w:r>
        <w:r>
          <w:rPr>
            <w:rFonts w:ascii="Times New Roman" w:eastAsia="標楷體" w:hAnsi="Times New Roman" w:cs="Times New Roman" w:hint="eastAsia"/>
          </w:rPr>
          <w:t>隻</w:t>
        </w:r>
      </w:ins>
      <w:ins w:id="1469" w:author="瑋婷 徐" w:date="2025-01-06T17:37:00Z" w16du:dateUtc="2025-01-06T09:37:00Z">
        <w:r w:rsidR="006F5371">
          <w:rPr>
            <w:rFonts w:ascii="Times New Roman" w:eastAsia="標楷體" w:hAnsi="Times New Roman" w:cs="Times New Roman" w:hint="eastAsia"/>
          </w:rPr>
          <w:t>(</w:t>
        </w:r>
        <w:r w:rsidR="006F5371">
          <w:rPr>
            <w:rFonts w:ascii="Times New Roman" w:eastAsia="標楷體" w:hAnsi="Times New Roman" w:cs="Times New Roman" w:hint="eastAsia"/>
          </w:rPr>
          <w:t>表</w:t>
        </w:r>
        <w:r w:rsidR="006F5371">
          <w:rPr>
            <w:rFonts w:ascii="Times New Roman" w:eastAsia="標楷體" w:hAnsi="Times New Roman" w:cs="Times New Roman" w:hint="eastAsia"/>
          </w:rPr>
          <w:t>16</w:t>
        </w:r>
        <w:r w:rsidR="006F5371">
          <w:rPr>
            <w:rFonts w:ascii="Times New Roman" w:eastAsia="標楷體" w:hAnsi="Times New Roman" w:cs="Times New Roman" w:hint="eastAsia"/>
          </w:rPr>
          <w:t>)</w:t>
        </w:r>
      </w:ins>
      <w:ins w:id="1470" w:author="瑋婷 徐" w:date="2025-01-06T16:24:00Z" w16du:dateUtc="2025-01-06T08:24:00Z">
        <w:r>
          <w:rPr>
            <w:rFonts w:ascii="Times New Roman" w:eastAsia="標楷體" w:hAnsi="Times New Roman" w:cs="Times New Roman"/>
          </w:rPr>
          <w:t>，數量最多的前</w:t>
        </w:r>
        <w:r>
          <w:rPr>
            <w:rFonts w:ascii="Times New Roman" w:eastAsia="標楷體" w:hAnsi="Times New Roman" w:cs="Times New Roman"/>
          </w:rPr>
          <w:t>5</w:t>
        </w:r>
        <w:r>
          <w:rPr>
            <w:rFonts w:ascii="Times New Roman" w:eastAsia="標楷體" w:hAnsi="Times New Roman" w:cs="Times New Roman"/>
          </w:rPr>
          <w:t>名，</w:t>
        </w:r>
        <w:r>
          <w:rPr>
            <w:rFonts w:ascii="Times New Roman" w:eastAsia="標楷體" w:hAnsi="Times New Roman" w:cs="Times New Roman" w:hint="eastAsia"/>
          </w:rPr>
          <w:t>黃胸</w:t>
        </w:r>
        <w:proofErr w:type="gramStart"/>
        <w:r>
          <w:rPr>
            <w:rFonts w:ascii="Times New Roman" w:eastAsia="標楷體" w:hAnsi="Times New Roman" w:cs="Times New Roman" w:hint="eastAsia"/>
          </w:rPr>
          <w:t>藪</w:t>
        </w:r>
        <w:proofErr w:type="gramEnd"/>
        <w:r>
          <w:rPr>
            <w:rFonts w:ascii="Times New Roman" w:eastAsia="標楷體" w:hAnsi="Times New Roman" w:cs="Times New Roman" w:hint="eastAsia"/>
          </w:rPr>
          <w:t>眉</w:t>
        </w:r>
        <w:r>
          <w:rPr>
            <w:rFonts w:ascii="Times New Roman" w:eastAsia="標楷體" w:hAnsi="Times New Roman" w:cs="Times New Roman" w:hint="eastAsia"/>
          </w:rPr>
          <w:t>(53</w:t>
        </w:r>
        <w:proofErr w:type="gramStart"/>
        <w:r>
          <w:rPr>
            <w:rFonts w:ascii="Times New Roman" w:eastAsia="標楷體" w:hAnsi="Times New Roman" w:cs="Times New Roman" w:hint="eastAsia"/>
          </w:rPr>
          <w:t>隻次</w:t>
        </w:r>
        <w:proofErr w:type="gramEnd"/>
        <w:r>
          <w:rPr>
            <w:rFonts w:ascii="Times New Roman" w:eastAsia="標楷體" w:hAnsi="Times New Roman" w:cs="Times New Roman" w:hint="eastAsia"/>
          </w:rPr>
          <w:t>)</w:t>
        </w:r>
        <w:r>
          <w:rPr>
            <w:rFonts w:ascii="Times New Roman" w:eastAsia="標楷體" w:hAnsi="Times New Roman" w:cs="Times New Roman" w:hint="eastAsia"/>
          </w:rPr>
          <w:t>、繡眼畫眉</w:t>
        </w:r>
        <w:r>
          <w:rPr>
            <w:rFonts w:ascii="Times New Roman" w:eastAsia="標楷體" w:hAnsi="Times New Roman" w:cs="Times New Roman" w:hint="eastAsia"/>
          </w:rPr>
          <w:t>(52</w:t>
        </w:r>
        <w:proofErr w:type="gramStart"/>
        <w:r>
          <w:rPr>
            <w:rFonts w:ascii="Times New Roman" w:eastAsia="標楷體" w:hAnsi="Times New Roman" w:cs="Times New Roman" w:hint="eastAsia"/>
          </w:rPr>
          <w:t>隻次</w:t>
        </w:r>
        <w:proofErr w:type="gramEnd"/>
        <w:r>
          <w:rPr>
            <w:rFonts w:ascii="Times New Roman" w:eastAsia="標楷體" w:hAnsi="Times New Roman" w:cs="Times New Roman" w:hint="eastAsia"/>
          </w:rPr>
          <w:t>)</w:t>
        </w:r>
        <w:r>
          <w:rPr>
            <w:rFonts w:ascii="Times New Roman" w:eastAsia="標楷體" w:hAnsi="Times New Roman" w:cs="Times New Roman" w:hint="eastAsia"/>
          </w:rPr>
          <w:t>、五色鳥</w:t>
        </w:r>
        <w:r>
          <w:rPr>
            <w:rFonts w:ascii="Times New Roman" w:eastAsia="標楷體" w:hAnsi="Times New Roman" w:cs="Times New Roman" w:hint="eastAsia"/>
          </w:rPr>
          <w:t>(51</w:t>
        </w:r>
      </w:ins>
      <w:proofErr w:type="gramStart"/>
      <w:ins w:id="1471" w:author="瑋婷 徐" w:date="2025-01-06T16:25:00Z" w16du:dateUtc="2025-01-06T08:25:00Z">
        <w:r>
          <w:rPr>
            <w:rFonts w:ascii="Times New Roman" w:eastAsia="標楷體" w:hAnsi="Times New Roman" w:cs="Times New Roman" w:hint="eastAsia"/>
          </w:rPr>
          <w:t>隻次</w:t>
        </w:r>
      </w:ins>
      <w:proofErr w:type="gramEnd"/>
      <w:ins w:id="1472" w:author="瑋婷 徐" w:date="2025-01-06T16:24:00Z" w16du:dateUtc="2025-01-06T08:24:00Z">
        <w:r>
          <w:rPr>
            <w:rFonts w:ascii="Times New Roman" w:eastAsia="標楷體" w:hAnsi="Times New Roman" w:cs="Times New Roman" w:hint="eastAsia"/>
          </w:rPr>
          <w:t>)</w:t>
        </w:r>
      </w:ins>
      <w:ins w:id="1473" w:author="瑋婷 徐" w:date="2025-01-06T16:25:00Z" w16du:dateUtc="2025-01-06T08:25:00Z">
        <w:r>
          <w:rPr>
            <w:rFonts w:ascii="Times New Roman" w:eastAsia="標楷體" w:hAnsi="Times New Roman" w:cs="Times New Roman" w:hint="eastAsia"/>
          </w:rPr>
          <w:t>、樹鵲</w:t>
        </w:r>
        <w:r>
          <w:rPr>
            <w:rFonts w:ascii="Times New Roman" w:eastAsia="標楷體" w:hAnsi="Times New Roman" w:cs="Times New Roman" w:hint="eastAsia"/>
          </w:rPr>
          <w:t>(43</w:t>
        </w:r>
        <w:proofErr w:type="gramStart"/>
        <w:r>
          <w:rPr>
            <w:rFonts w:ascii="Times New Roman" w:eastAsia="標楷體" w:hAnsi="Times New Roman" w:cs="Times New Roman" w:hint="eastAsia"/>
          </w:rPr>
          <w:t>隻次</w:t>
        </w:r>
        <w:proofErr w:type="gramEnd"/>
        <w:r>
          <w:rPr>
            <w:rFonts w:ascii="Times New Roman" w:eastAsia="標楷體" w:hAnsi="Times New Roman" w:cs="Times New Roman" w:hint="eastAsia"/>
          </w:rPr>
          <w:t>)</w:t>
        </w:r>
        <w:r>
          <w:rPr>
            <w:rFonts w:ascii="Times New Roman" w:eastAsia="標楷體" w:hAnsi="Times New Roman" w:cs="Times New Roman" w:hint="eastAsia"/>
          </w:rPr>
          <w:t>、白耳畫眉</w:t>
        </w:r>
        <w:r>
          <w:rPr>
            <w:rFonts w:ascii="Times New Roman" w:eastAsia="標楷體" w:hAnsi="Times New Roman" w:cs="Times New Roman" w:hint="eastAsia"/>
          </w:rPr>
          <w:t>(41</w:t>
        </w:r>
        <w:proofErr w:type="gramStart"/>
        <w:r>
          <w:rPr>
            <w:rFonts w:ascii="Times New Roman" w:eastAsia="標楷體" w:hAnsi="Times New Roman" w:cs="Times New Roman" w:hint="eastAsia"/>
          </w:rPr>
          <w:t>隻次</w:t>
        </w:r>
        <w:proofErr w:type="gramEnd"/>
        <w:r>
          <w:rPr>
            <w:rFonts w:ascii="Times New Roman" w:eastAsia="標楷體" w:hAnsi="Times New Roman" w:cs="Times New Roman" w:hint="eastAsia"/>
          </w:rPr>
          <w:t>)</w:t>
        </w:r>
      </w:ins>
      <w:ins w:id="1474" w:author="瑋婷 徐" w:date="2025-01-06T16:42:00Z" w16du:dateUtc="2025-01-06T08:42:00Z">
        <w:r w:rsidR="00E74B52">
          <w:rPr>
            <w:rFonts w:ascii="Times New Roman" w:eastAsia="標楷體" w:hAnsi="Times New Roman" w:cs="Times New Roman" w:hint="eastAsia"/>
          </w:rPr>
          <w:t xml:space="preserve"> (</w:t>
        </w:r>
        <w:r w:rsidR="00E74B52">
          <w:rPr>
            <w:rFonts w:ascii="Times New Roman" w:eastAsia="標楷體" w:hAnsi="Times New Roman" w:cs="Times New Roman" w:hint="eastAsia"/>
          </w:rPr>
          <w:t>圖</w:t>
        </w:r>
        <w:r w:rsidR="00E74B52">
          <w:rPr>
            <w:rFonts w:ascii="Times New Roman" w:eastAsia="標楷體" w:hAnsi="Times New Roman" w:cs="Times New Roman" w:hint="eastAsia"/>
          </w:rPr>
          <w:t>10</w:t>
        </w:r>
      </w:ins>
      <w:ins w:id="1475" w:author="瑋婷 徐" w:date="2025-01-06T16:43:00Z" w16du:dateUtc="2025-01-06T08:43:00Z">
        <w:r w:rsidR="00E74B52">
          <w:rPr>
            <w:rFonts w:ascii="Times New Roman" w:eastAsia="標楷體" w:hAnsi="Times New Roman" w:cs="Times New Roman" w:hint="eastAsia"/>
          </w:rPr>
          <w:t>A</w:t>
        </w:r>
      </w:ins>
      <w:ins w:id="1476" w:author="瑋婷 徐" w:date="2025-01-06T16:42:00Z" w16du:dateUtc="2025-01-06T08:42:00Z">
        <w:r w:rsidR="00E74B52">
          <w:rPr>
            <w:rFonts w:ascii="Times New Roman" w:eastAsia="標楷體" w:hAnsi="Times New Roman" w:cs="Times New Roman" w:hint="eastAsia"/>
          </w:rPr>
          <w:t>)</w:t>
        </w:r>
      </w:ins>
      <w:ins w:id="1477" w:author="瑋婷 徐" w:date="2025-01-06T16:25:00Z" w16du:dateUtc="2025-01-06T08:25:00Z">
        <w:r>
          <w:rPr>
            <w:rFonts w:ascii="Times New Roman" w:eastAsia="標楷體" w:hAnsi="Times New Roman" w:cs="Times New Roman" w:hint="eastAsia"/>
          </w:rPr>
          <w:t>。</w:t>
        </w:r>
      </w:ins>
      <w:ins w:id="1478" w:author="瑋婷 徐" w:date="2025-01-06T16:26:00Z" w16du:dateUtc="2025-01-06T08:26:00Z">
        <w:r>
          <w:rPr>
            <w:rFonts w:ascii="Times New Roman" w:eastAsia="標楷體" w:hAnsi="Times New Roman" w:cs="Times New Roman" w:hint="eastAsia"/>
          </w:rPr>
          <w:t>新竹</w:t>
        </w:r>
        <w:r>
          <w:rPr>
            <w:rFonts w:ascii="Times New Roman" w:eastAsia="標楷體" w:hAnsi="Times New Roman" w:cs="Times New Roman" w:hint="eastAsia"/>
          </w:rPr>
          <w:t>分署的樣區數共計</w:t>
        </w:r>
        <w:r>
          <w:rPr>
            <w:rFonts w:ascii="Times New Roman" w:eastAsia="標楷體" w:hAnsi="Times New Roman" w:cs="Times New Roman" w:hint="eastAsia"/>
          </w:rPr>
          <w:t>6</w:t>
        </w:r>
        <w:r>
          <w:rPr>
            <w:rFonts w:ascii="Times New Roman" w:eastAsia="標楷體" w:hAnsi="Times New Roman" w:cs="Times New Roman" w:hint="eastAsia"/>
          </w:rPr>
          <w:t>個，</w:t>
        </w:r>
      </w:ins>
      <w:ins w:id="1479" w:author="瑋婷 徐" w:date="2025-01-06T17:27:00Z" w16du:dateUtc="2025-01-06T09:27:00Z">
        <w:r w:rsidR="00022FB1">
          <w:rPr>
            <w:rFonts w:ascii="Times New Roman" w:eastAsia="標楷體" w:hAnsi="Times New Roman" w:cs="Times New Roman" w:hint="eastAsia"/>
          </w:rPr>
          <w:t>共記錄鳥種</w:t>
        </w:r>
        <w:r w:rsidR="00022FB1">
          <w:rPr>
            <w:rFonts w:ascii="Times New Roman" w:eastAsia="標楷體" w:hAnsi="Times New Roman" w:cs="Times New Roman" w:hint="eastAsia"/>
          </w:rPr>
          <w:t>66</w:t>
        </w:r>
        <w:r w:rsidR="00022FB1">
          <w:rPr>
            <w:rFonts w:ascii="Times New Roman" w:eastAsia="標楷體" w:hAnsi="Times New Roman" w:cs="Times New Roman" w:hint="eastAsia"/>
          </w:rPr>
          <w:t>種，</w:t>
        </w:r>
      </w:ins>
      <w:proofErr w:type="gramStart"/>
      <w:ins w:id="1480" w:author="瑋婷 徐" w:date="2025-01-06T16:26:00Z" w16du:dateUtc="2025-01-06T08:26:00Z">
        <w:r>
          <w:rPr>
            <w:rFonts w:ascii="Times New Roman" w:eastAsia="標楷體" w:hAnsi="Times New Roman" w:cs="Times New Roman" w:hint="eastAsia"/>
          </w:rPr>
          <w:t>隻次紀錄</w:t>
        </w:r>
        <w:proofErr w:type="gramEnd"/>
        <w:r>
          <w:rPr>
            <w:rFonts w:ascii="Times New Roman" w:eastAsia="標楷體" w:hAnsi="Times New Roman" w:cs="Times New Roman" w:hint="eastAsia"/>
          </w:rPr>
          <w:t>為</w:t>
        </w:r>
        <w:r>
          <w:rPr>
            <w:rFonts w:ascii="Times New Roman" w:eastAsia="標楷體" w:hAnsi="Times New Roman" w:cs="Times New Roman" w:hint="eastAsia"/>
          </w:rPr>
          <w:t>1348</w:t>
        </w:r>
        <w:r>
          <w:rPr>
            <w:rFonts w:ascii="Times New Roman" w:eastAsia="標楷體" w:hAnsi="Times New Roman" w:cs="Times New Roman" w:hint="eastAsia"/>
          </w:rPr>
          <w:t>隻</w:t>
        </w:r>
      </w:ins>
      <w:ins w:id="1481" w:author="瑋婷 徐" w:date="2025-01-06T17:37:00Z" w16du:dateUtc="2025-01-06T09:37:00Z">
        <w:r w:rsidR="006F5371">
          <w:rPr>
            <w:rFonts w:ascii="Times New Roman" w:eastAsia="標楷體" w:hAnsi="Times New Roman" w:cs="Times New Roman" w:hint="eastAsia"/>
          </w:rPr>
          <w:t>(</w:t>
        </w:r>
        <w:r w:rsidR="006F5371">
          <w:rPr>
            <w:rFonts w:ascii="Times New Roman" w:eastAsia="標楷體" w:hAnsi="Times New Roman" w:cs="Times New Roman" w:hint="eastAsia"/>
          </w:rPr>
          <w:t>表</w:t>
        </w:r>
        <w:r w:rsidR="006F5371">
          <w:rPr>
            <w:rFonts w:ascii="Times New Roman" w:eastAsia="標楷體" w:hAnsi="Times New Roman" w:cs="Times New Roman" w:hint="eastAsia"/>
          </w:rPr>
          <w:t>1</w:t>
        </w:r>
        <w:r w:rsidR="006F5371">
          <w:rPr>
            <w:rFonts w:ascii="Times New Roman" w:eastAsia="標楷體" w:hAnsi="Times New Roman" w:cs="Times New Roman" w:hint="eastAsia"/>
          </w:rPr>
          <w:t>7</w:t>
        </w:r>
        <w:r w:rsidR="006F5371">
          <w:rPr>
            <w:rFonts w:ascii="Times New Roman" w:eastAsia="標楷體" w:hAnsi="Times New Roman" w:cs="Times New Roman" w:hint="eastAsia"/>
          </w:rPr>
          <w:t>)</w:t>
        </w:r>
      </w:ins>
      <w:ins w:id="1482" w:author="瑋婷 徐" w:date="2025-01-06T16:26:00Z" w16du:dateUtc="2025-01-06T08:26:00Z">
        <w:r>
          <w:rPr>
            <w:rFonts w:ascii="Times New Roman" w:eastAsia="標楷體" w:hAnsi="Times New Roman" w:cs="Times New Roman"/>
          </w:rPr>
          <w:t>，數量最多的前</w:t>
        </w:r>
        <w:r>
          <w:rPr>
            <w:rFonts w:ascii="Times New Roman" w:eastAsia="標楷體" w:hAnsi="Times New Roman" w:cs="Times New Roman"/>
          </w:rPr>
          <w:t>5</w:t>
        </w:r>
        <w:r>
          <w:rPr>
            <w:rFonts w:ascii="Times New Roman" w:eastAsia="標楷體" w:hAnsi="Times New Roman" w:cs="Times New Roman"/>
          </w:rPr>
          <w:t>名，</w:t>
        </w:r>
        <w:r>
          <w:rPr>
            <w:rFonts w:ascii="Times New Roman" w:eastAsia="標楷體" w:hAnsi="Times New Roman" w:cs="Times New Roman" w:hint="eastAsia"/>
          </w:rPr>
          <w:t>紅嘴黑</w:t>
        </w:r>
        <w:proofErr w:type="gramStart"/>
        <w:r>
          <w:rPr>
            <w:rFonts w:ascii="Times New Roman" w:eastAsia="標楷體" w:hAnsi="Times New Roman" w:cs="Times New Roman" w:hint="eastAsia"/>
          </w:rPr>
          <w:t>鵯</w:t>
        </w:r>
        <w:proofErr w:type="gramEnd"/>
        <w:r>
          <w:rPr>
            <w:rFonts w:ascii="Times New Roman" w:eastAsia="標楷體" w:hAnsi="Times New Roman" w:cs="Times New Roman" w:hint="eastAsia"/>
          </w:rPr>
          <w:t>(148</w:t>
        </w:r>
        <w:proofErr w:type="gramStart"/>
        <w:r>
          <w:rPr>
            <w:rFonts w:ascii="Times New Roman" w:eastAsia="標楷體" w:hAnsi="Times New Roman" w:cs="Times New Roman" w:hint="eastAsia"/>
          </w:rPr>
          <w:t>隻次</w:t>
        </w:r>
        <w:proofErr w:type="gramEnd"/>
        <w:r>
          <w:rPr>
            <w:rFonts w:ascii="Times New Roman" w:eastAsia="標楷體" w:hAnsi="Times New Roman" w:cs="Times New Roman" w:hint="eastAsia"/>
          </w:rPr>
          <w:t>)</w:t>
        </w:r>
        <w:r>
          <w:rPr>
            <w:rFonts w:ascii="Times New Roman" w:eastAsia="標楷體" w:hAnsi="Times New Roman" w:cs="Times New Roman" w:hint="eastAsia"/>
          </w:rPr>
          <w:t>、麻雀</w:t>
        </w:r>
        <w:r>
          <w:rPr>
            <w:rFonts w:ascii="Times New Roman" w:eastAsia="標楷體" w:hAnsi="Times New Roman" w:cs="Times New Roman" w:hint="eastAsia"/>
          </w:rPr>
          <w:t>(131</w:t>
        </w:r>
        <w:proofErr w:type="gramStart"/>
        <w:r>
          <w:rPr>
            <w:rFonts w:ascii="Times New Roman" w:eastAsia="標楷體" w:hAnsi="Times New Roman" w:cs="Times New Roman" w:hint="eastAsia"/>
          </w:rPr>
          <w:t>隻次</w:t>
        </w:r>
        <w:proofErr w:type="gramEnd"/>
        <w:r>
          <w:rPr>
            <w:rFonts w:ascii="Times New Roman" w:eastAsia="標楷體" w:hAnsi="Times New Roman" w:cs="Times New Roman" w:hint="eastAsia"/>
          </w:rPr>
          <w:t>)</w:t>
        </w:r>
        <w:r>
          <w:rPr>
            <w:rFonts w:ascii="Times New Roman" w:eastAsia="標楷體" w:hAnsi="Times New Roman" w:cs="Times New Roman" w:hint="eastAsia"/>
          </w:rPr>
          <w:t>、繡眼畫眉</w:t>
        </w:r>
        <w:r>
          <w:rPr>
            <w:rFonts w:ascii="Times New Roman" w:eastAsia="標楷體" w:hAnsi="Times New Roman" w:cs="Times New Roman" w:hint="eastAsia"/>
          </w:rPr>
          <w:t>(</w:t>
        </w:r>
      </w:ins>
      <w:ins w:id="1483" w:author="瑋婷 徐" w:date="2025-01-06T16:27:00Z" w16du:dateUtc="2025-01-06T08:27:00Z">
        <w:r>
          <w:rPr>
            <w:rFonts w:ascii="Times New Roman" w:eastAsia="標楷體" w:hAnsi="Times New Roman" w:cs="Times New Roman" w:hint="eastAsia"/>
          </w:rPr>
          <w:t>96</w:t>
        </w:r>
        <w:proofErr w:type="gramStart"/>
        <w:r>
          <w:rPr>
            <w:rFonts w:ascii="Times New Roman" w:eastAsia="標楷體" w:hAnsi="Times New Roman" w:cs="Times New Roman" w:hint="eastAsia"/>
          </w:rPr>
          <w:t>隻次</w:t>
        </w:r>
      </w:ins>
      <w:proofErr w:type="gramEnd"/>
      <w:ins w:id="1484" w:author="瑋婷 徐" w:date="2025-01-06T16:26:00Z" w16du:dateUtc="2025-01-06T08:26:00Z">
        <w:r>
          <w:rPr>
            <w:rFonts w:ascii="Times New Roman" w:eastAsia="標楷體" w:hAnsi="Times New Roman" w:cs="Times New Roman" w:hint="eastAsia"/>
          </w:rPr>
          <w:t>)</w:t>
        </w:r>
      </w:ins>
      <w:ins w:id="1485" w:author="瑋婷 徐" w:date="2025-01-06T16:27:00Z" w16du:dateUtc="2025-01-06T08:27:00Z">
        <w:r>
          <w:rPr>
            <w:rFonts w:ascii="Times New Roman" w:eastAsia="標楷體" w:hAnsi="Times New Roman" w:cs="Times New Roman" w:hint="eastAsia"/>
          </w:rPr>
          <w:t>、白頭翁</w:t>
        </w:r>
        <w:r>
          <w:rPr>
            <w:rFonts w:ascii="Times New Roman" w:eastAsia="標楷體" w:hAnsi="Times New Roman" w:cs="Times New Roman" w:hint="eastAsia"/>
          </w:rPr>
          <w:t>(85</w:t>
        </w:r>
        <w:proofErr w:type="gramStart"/>
        <w:r>
          <w:rPr>
            <w:rFonts w:ascii="Times New Roman" w:eastAsia="標楷體" w:hAnsi="Times New Roman" w:cs="Times New Roman" w:hint="eastAsia"/>
          </w:rPr>
          <w:t>隻次</w:t>
        </w:r>
        <w:proofErr w:type="gramEnd"/>
        <w:r>
          <w:rPr>
            <w:rFonts w:ascii="Times New Roman" w:eastAsia="標楷體" w:hAnsi="Times New Roman" w:cs="Times New Roman" w:hint="eastAsia"/>
          </w:rPr>
          <w:t>)</w:t>
        </w:r>
        <w:r>
          <w:rPr>
            <w:rFonts w:ascii="Times New Roman" w:eastAsia="標楷體" w:hAnsi="Times New Roman" w:cs="Times New Roman" w:hint="eastAsia"/>
          </w:rPr>
          <w:t>、斯氏繡眼</w:t>
        </w:r>
        <w:r>
          <w:rPr>
            <w:rFonts w:ascii="Times New Roman" w:eastAsia="標楷體" w:hAnsi="Times New Roman" w:cs="Times New Roman" w:hint="eastAsia"/>
          </w:rPr>
          <w:t>(81</w:t>
        </w:r>
        <w:proofErr w:type="gramStart"/>
        <w:r>
          <w:rPr>
            <w:rFonts w:ascii="Times New Roman" w:eastAsia="標楷體" w:hAnsi="Times New Roman" w:cs="Times New Roman" w:hint="eastAsia"/>
          </w:rPr>
          <w:t>隻次</w:t>
        </w:r>
        <w:proofErr w:type="gramEnd"/>
        <w:r>
          <w:rPr>
            <w:rFonts w:ascii="Times New Roman" w:eastAsia="標楷體" w:hAnsi="Times New Roman" w:cs="Times New Roman" w:hint="eastAsia"/>
          </w:rPr>
          <w:t>)</w:t>
        </w:r>
      </w:ins>
      <w:ins w:id="1486" w:author="瑋婷 徐" w:date="2025-01-06T16:43:00Z" w16du:dateUtc="2025-01-06T08:43:00Z">
        <w:r w:rsidR="00E74B52">
          <w:rPr>
            <w:rFonts w:ascii="Times New Roman" w:eastAsia="標楷體" w:hAnsi="Times New Roman" w:cs="Times New Roman" w:hint="eastAsia"/>
          </w:rPr>
          <w:t xml:space="preserve"> (</w:t>
        </w:r>
        <w:r w:rsidR="00E74B52">
          <w:rPr>
            <w:rFonts w:ascii="Times New Roman" w:eastAsia="標楷體" w:hAnsi="Times New Roman" w:cs="Times New Roman" w:hint="eastAsia"/>
          </w:rPr>
          <w:t>圖</w:t>
        </w:r>
        <w:r w:rsidR="00E74B52">
          <w:rPr>
            <w:rFonts w:ascii="Times New Roman" w:eastAsia="標楷體" w:hAnsi="Times New Roman" w:cs="Times New Roman" w:hint="eastAsia"/>
          </w:rPr>
          <w:t>10</w:t>
        </w:r>
        <w:r w:rsidR="00E74B52">
          <w:rPr>
            <w:rFonts w:ascii="Times New Roman" w:eastAsia="標楷體" w:hAnsi="Times New Roman" w:cs="Times New Roman" w:hint="eastAsia"/>
          </w:rPr>
          <w:t>B</w:t>
        </w:r>
        <w:r w:rsidR="00E74B52">
          <w:rPr>
            <w:rFonts w:ascii="Times New Roman" w:eastAsia="標楷體" w:hAnsi="Times New Roman" w:cs="Times New Roman" w:hint="eastAsia"/>
          </w:rPr>
          <w:t>)</w:t>
        </w:r>
      </w:ins>
      <w:ins w:id="1487" w:author="瑋婷 徐" w:date="2025-01-06T16:28:00Z" w16du:dateUtc="2025-01-06T08:28:00Z">
        <w:r>
          <w:rPr>
            <w:rFonts w:ascii="Times New Roman" w:eastAsia="標楷體" w:hAnsi="Times New Roman" w:cs="Times New Roman" w:hint="eastAsia"/>
          </w:rPr>
          <w:t>。</w:t>
        </w:r>
      </w:ins>
      <w:proofErr w:type="gramStart"/>
      <w:ins w:id="1488" w:author="瑋婷 徐" w:date="2025-01-06T16:29:00Z" w16du:dateUtc="2025-01-06T08:29:00Z">
        <w:r w:rsidR="004278A1">
          <w:rPr>
            <w:rFonts w:ascii="Times New Roman" w:eastAsia="標楷體" w:hAnsi="Times New Roman" w:cs="Times New Roman" w:hint="eastAsia"/>
          </w:rPr>
          <w:t>臺</w:t>
        </w:r>
        <w:proofErr w:type="gramEnd"/>
        <w:r w:rsidR="004278A1">
          <w:rPr>
            <w:rFonts w:ascii="Times New Roman" w:eastAsia="標楷體" w:hAnsi="Times New Roman" w:cs="Times New Roman" w:hint="eastAsia"/>
          </w:rPr>
          <w:t>中</w:t>
        </w:r>
        <w:r w:rsidR="004278A1">
          <w:rPr>
            <w:rFonts w:ascii="Times New Roman" w:eastAsia="標楷體" w:hAnsi="Times New Roman" w:cs="Times New Roman" w:hint="eastAsia"/>
          </w:rPr>
          <w:t>分署的樣區數共計</w:t>
        </w:r>
        <w:r w:rsidR="004278A1">
          <w:rPr>
            <w:rFonts w:ascii="Times New Roman" w:eastAsia="標楷體" w:hAnsi="Times New Roman" w:cs="Times New Roman" w:hint="eastAsia"/>
          </w:rPr>
          <w:t>8</w:t>
        </w:r>
        <w:r w:rsidR="004278A1">
          <w:rPr>
            <w:rFonts w:ascii="Times New Roman" w:eastAsia="標楷體" w:hAnsi="Times New Roman" w:cs="Times New Roman" w:hint="eastAsia"/>
          </w:rPr>
          <w:t>個，</w:t>
        </w:r>
      </w:ins>
      <w:ins w:id="1489" w:author="瑋婷 徐" w:date="2025-01-06T17:27:00Z" w16du:dateUtc="2025-01-06T09:27:00Z">
        <w:r w:rsidR="00022FB1">
          <w:rPr>
            <w:rFonts w:ascii="Times New Roman" w:eastAsia="標楷體" w:hAnsi="Times New Roman" w:cs="Times New Roman" w:hint="eastAsia"/>
          </w:rPr>
          <w:t>共記錄鳥種</w:t>
        </w:r>
      </w:ins>
      <w:ins w:id="1490" w:author="瑋婷 徐" w:date="2025-01-06T17:28:00Z" w16du:dateUtc="2025-01-06T09:28:00Z">
        <w:r w:rsidR="00022FB1">
          <w:rPr>
            <w:rFonts w:ascii="Times New Roman" w:eastAsia="標楷體" w:hAnsi="Times New Roman" w:cs="Times New Roman" w:hint="eastAsia"/>
          </w:rPr>
          <w:t>57</w:t>
        </w:r>
      </w:ins>
      <w:ins w:id="1491" w:author="瑋婷 徐" w:date="2025-01-06T17:27:00Z" w16du:dateUtc="2025-01-06T09:27:00Z">
        <w:r w:rsidR="00022FB1">
          <w:rPr>
            <w:rFonts w:ascii="Times New Roman" w:eastAsia="標楷體" w:hAnsi="Times New Roman" w:cs="Times New Roman" w:hint="eastAsia"/>
          </w:rPr>
          <w:t>種，</w:t>
        </w:r>
      </w:ins>
      <w:proofErr w:type="gramStart"/>
      <w:ins w:id="1492" w:author="瑋婷 徐" w:date="2025-01-06T16:29:00Z" w16du:dateUtc="2025-01-06T08:29:00Z">
        <w:r w:rsidR="004278A1">
          <w:rPr>
            <w:rFonts w:ascii="Times New Roman" w:eastAsia="標楷體" w:hAnsi="Times New Roman" w:cs="Times New Roman" w:hint="eastAsia"/>
          </w:rPr>
          <w:t>隻次紀錄</w:t>
        </w:r>
        <w:proofErr w:type="gramEnd"/>
        <w:r w:rsidR="004278A1">
          <w:rPr>
            <w:rFonts w:ascii="Times New Roman" w:eastAsia="標楷體" w:hAnsi="Times New Roman" w:cs="Times New Roman" w:hint="eastAsia"/>
          </w:rPr>
          <w:t>為</w:t>
        </w:r>
        <w:r w:rsidR="004278A1">
          <w:rPr>
            <w:rFonts w:ascii="Times New Roman" w:eastAsia="標楷體" w:hAnsi="Times New Roman" w:cs="Times New Roman" w:hint="eastAsia"/>
          </w:rPr>
          <w:t>2115</w:t>
        </w:r>
        <w:r w:rsidR="004278A1">
          <w:rPr>
            <w:rFonts w:ascii="Times New Roman" w:eastAsia="標楷體" w:hAnsi="Times New Roman" w:cs="Times New Roman" w:hint="eastAsia"/>
          </w:rPr>
          <w:t>隻</w:t>
        </w:r>
      </w:ins>
      <w:ins w:id="1493" w:author="瑋婷 徐" w:date="2025-01-06T17:37:00Z" w16du:dateUtc="2025-01-06T09:37:00Z">
        <w:r w:rsidR="006F5371">
          <w:rPr>
            <w:rFonts w:ascii="Times New Roman" w:eastAsia="標楷體" w:hAnsi="Times New Roman" w:cs="Times New Roman" w:hint="eastAsia"/>
          </w:rPr>
          <w:t>(</w:t>
        </w:r>
        <w:r w:rsidR="006F5371">
          <w:rPr>
            <w:rFonts w:ascii="Times New Roman" w:eastAsia="標楷體" w:hAnsi="Times New Roman" w:cs="Times New Roman" w:hint="eastAsia"/>
          </w:rPr>
          <w:t>表</w:t>
        </w:r>
        <w:r w:rsidR="006F5371">
          <w:rPr>
            <w:rFonts w:ascii="Times New Roman" w:eastAsia="標楷體" w:hAnsi="Times New Roman" w:cs="Times New Roman" w:hint="eastAsia"/>
          </w:rPr>
          <w:t>1</w:t>
        </w:r>
        <w:r w:rsidR="006F5371">
          <w:rPr>
            <w:rFonts w:ascii="Times New Roman" w:eastAsia="標楷體" w:hAnsi="Times New Roman" w:cs="Times New Roman" w:hint="eastAsia"/>
          </w:rPr>
          <w:t>8</w:t>
        </w:r>
        <w:r w:rsidR="006F5371">
          <w:rPr>
            <w:rFonts w:ascii="Times New Roman" w:eastAsia="標楷體" w:hAnsi="Times New Roman" w:cs="Times New Roman" w:hint="eastAsia"/>
          </w:rPr>
          <w:t>)</w:t>
        </w:r>
      </w:ins>
      <w:ins w:id="1494" w:author="瑋婷 徐" w:date="2025-01-06T16:29:00Z" w16du:dateUtc="2025-01-06T08:29:00Z">
        <w:r w:rsidR="004278A1">
          <w:rPr>
            <w:rFonts w:ascii="Times New Roman" w:eastAsia="標楷體" w:hAnsi="Times New Roman" w:cs="Times New Roman"/>
          </w:rPr>
          <w:t>，數量最多的前</w:t>
        </w:r>
        <w:r w:rsidR="004278A1">
          <w:rPr>
            <w:rFonts w:ascii="Times New Roman" w:eastAsia="標楷體" w:hAnsi="Times New Roman" w:cs="Times New Roman"/>
          </w:rPr>
          <w:t>5</w:t>
        </w:r>
        <w:r w:rsidR="004278A1">
          <w:rPr>
            <w:rFonts w:ascii="Times New Roman" w:eastAsia="標楷體" w:hAnsi="Times New Roman" w:cs="Times New Roman"/>
          </w:rPr>
          <w:t>名，</w:t>
        </w:r>
        <w:r w:rsidR="004278A1">
          <w:rPr>
            <w:rFonts w:ascii="Times New Roman" w:eastAsia="標楷體" w:hAnsi="Times New Roman" w:cs="Times New Roman" w:hint="eastAsia"/>
          </w:rPr>
          <w:t>冠羽畫眉</w:t>
        </w:r>
        <w:r w:rsidR="004278A1">
          <w:rPr>
            <w:rFonts w:ascii="Times New Roman" w:eastAsia="標楷體" w:hAnsi="Times New Roman" w:cs="Times New Roman" w:hint="eastAsia"/>
          </w:rPr>
          <w:t>(462</w:t>
        </w:r>
        <w:proofErr w:type="gramStart"/>
        <w:r w:rsidR="004278A1">
          <w:rPr>
            <w:rFonts w:ascii="Times New Roman" w:eastAsia="標楷體" w:hAnsi="Times New Roman" w:cs="Times New Roman" w:hint="eastAsia"/>
          </w:rPr>
          <w:t>隻次</w:t>
        </w:r>
        <w:proofErr w:type="gramEnd"/>
        <w:r w:rsidR="004278A1">
          <w:rPr>
            <w:rFonts w:ascii="Times New Roman" w:eastAsia="標楷體" w:hAnsi="Times New Roman" w:cs="Times New Roman" w:hint="eastAsia"/>
          </w:rPr>
          <w:t>)</w:t>
        </w:r>
        <w:r w:rsidR="004278A1">
          <w:rPr>
            <w:rFonts w:ascii="Times New Roman" w:eastAsia="標楷體" w:hAnsi="Times New Roman" w:cs="Times New Roman" w:hint="eastAsia"/>
          </w:rPr>
          <w:t>、白耳畫眉</w:t>
        </w:r>
        <w:r w:rsidR="004278A1">
          <w:rPr>
            <w:rFonts w:ascii="Times New Roman" w:eastAsia="標楷體" w:hAnsi="Times New Roman" w:cs="Times New Roman" w:hint="eastAsia"/>
          </w:rPr>
          <w:t>(330</w:t>
        </w:r>
        <w:proofErr w:type="gramStart"/>
        <w:r w:rsidR="004278A1">
          <w:rPr>
            <w:rFonts w:ascii="Times New Roman" w:eastAsia="標楷體" w:hAnsi="Times New Roman" w:cs="Times New Roman" w:hint="eastAsia"/>
          </w:rPr>
          <w:t>隻次</w:t>
        </w:r>
        <w:proofErr w:type="gramEnd"/>
        <w:r w:rsidR="004278A1">
          <w:rPr>
            <w:rFonts w:ascii="Times New Roman" w:eastAsia="標楷體" w:hAnsi="Times New Roman" w:cs="Times New Roman" w:hint="eastAsia"/>
          </w:rPr>
          <w:t>)</w:t>
        </w:r>
        <w:r w:rsidR="004278A1">
          <w:rPr>
            <w:rFonts w:ascii="Times New Roman" w:eastAsia="標楷體" w:hAnsi="Times New Roman" w:cs="Times New Roman" w:hint="eastAsia"/>
          </w:rPr>
          <w:t>、黃</w:t>
        </w:r>
      </w:ins>
      <w:ins w:id="1495" w:author="瑋婷 徐" w:date="2025-01-06T16:30:00Z" w16du:dateUtc="2025-01-06T08:30:00Z">
        <w:r w:rsidR="004278A1">
          <w:rPr>
            <w:rFonts w:ascii="Times New Roman" w:eastAsia="標楷體" w:hAnsi="Times New Roman" w:cs="Times New Roman" w:hint="eastAsia"/>
          </w:rPr>
          <w:t>胸</w:t>
        </w:r>
        <w:proofErr w:type="gramStart"/>
        <w:r w:rsidR="004278A1">
          <w:rPr>
            <w:rFonts w:ascii="Times New Roman" w:eastAsia="標楷體" w:hAnsi="Times New Roman" w:cs="Times New Roman" w:hint="eastAsia"/>
          </w:rPr>
          <w:t>藪</w:t>
        </w:r>
        <w:proofErr w:type="gramEnd"/>
        <w:r w:rsidR="004278A1">
          <w:rPr>
            <w:rFonts w:ascii="Times New Roman" w:eastAsia="標楷體" w:hAnsi="Times New Roman" w:cs="Times New Roman" w:hint="eastAsia"/>
          </w:rPr>
          <w:t>眉</w:t>
        </w:r>
        <w:r w:rsidR="004278A1">
          <w:rPr>
            <w:rFonts w:ascii="Times New Roman" w:eastAsia="標楷體" w:hAnsi="Times New Roman" w:cs="Times New Roman" w:hint="eastAsia"/>
          </w:rPr>
          <w:t>(148</w:t>
        </w:r>
        <w:proofErr w:type="gramStart"/>
        <w:r w:rsidR="004278A1">
          <w:rPr>
            <w:rFonts w:ascii="Times New Roman" w:eastAsia="標楷體" w:hAnsi="Times New Roman" w:cs="Times New Roman" w:hint="eastAsia"/>
          </w:rPr>
          <w:t>隻次</w:t>
        </w:r>
        <w:proofErr w:type="gramEnd"/>
        <w:r w:rsidR="004278A1">
          <w:rPr>
            <w:rFonts w:ascii="Times New Roman" w:eastAsia="標楷體" w:hAnsi="Times New Roman" w:cs="Times New Roman" w:hint="eastAsia"/>
          </w:rPr>
          <w:t>)</w:t>
        </w:r>
        <w:r w:rsidR="004278A1">
          <w:rPr>
            <w:rFonts w:ascii="Times New Roman" w:eastAsia="標楷體" w:hAnsi="Times New Roman" w:cs="Times New Roman" w:hint="eastAsia"/>
          </w:rPr>
          <w:t>、</w:t>
        </w:r>
        <w:proofErr w:type="gramStart"/>
        <w:r w:rsidR="004278A1">
          <w:rPr>
            <w:rFonts w:ascii="Times New Roman" w:eastAsia="標楷體" w:hAnsi="Times New Roman" w:cs="Times New Roman" w:hint="eastAsia"/>
          </w:rPr>
          <w:t>東方毛腳燕</w:t>
        </w:r>
        <w:proofErr w:type="gramEnd"/>
        <w:r w:rsidR="004278A1">
          <w:rPr>
            <w:rFonts w:ascii="Times New Roman" w:eastAsia="標楷體" w:hAnsi="Times New Roman" w:cs="Times New Roman" w:hint="eastAsia"/>
          </w:rPr>
          <w:t>(121</w:t>
        </w:r>
        <w:proofErr w:type="gramStart"/>
        <w:r w:rsidR="004278A1">
          <w:rPr>
            <w:rFonts w:ascii="Times New Roman" w:eastAsia="標楷體" w:hAnsi="Times New Roman" w:cs="Times New Roman" w:hint="eastAsia"/>
          </w:rPr>
          <w:t>隻次</w:t>
        </w:r>
        <w:proofErr w:type="gramEnd"/>
        <w:r w:rsidR="004278A1">
          <w:rPr>
            <w:rFonts w:ascii="Times New Roman" w:eastAsia="標楷體" w:hAnsi="Times New Roman" w:cs="Times New Roman" w:hint="eastAsia"/>
          </w:rPr>
          <w:t>)</w:t>
        </w:r>
        <w:r w:rsidR="004278A1">
          <w:rPr>
            <w:rFonts w:ascii="Times New Roman" w:eastAsia="標楷體" w:hAnsi="Times New Roman" w:cs="Times New Roman" w:hint="eastAsia"/>
          </w:rPr>
          <w:t>、黃腹琉璃</w:t>
        </w:r>
        <w:r w:rsidR="004278A1">
          <w:rPr>
            <w:rFonts w:ascii="Times New Roman" w:eastAsia="標楷體" w:hAnsi="Times New Roman" w:cs="Times New Roman" w:hint="eastAsia"/>
          </w:rPr>
          <w:t>(83</w:t>
        </w:r>
        <w:proofErr w:type="gramStart"/>
        <w:r w:rsidR="004278A1">
          <w:rPr>
            <w:rFonts w:ascii="Times New Roman" w:eastAsia="標楷體" w:hAnsi="Times New Roman" w:cs="Times New Roman" w:hint="eastAsia"/>
          </w:rPr>
          <w:t>隻次</w:t>
        </w:r>
        <w:proofErr w:type="gramEnd"/>
        <w:r w:rsidR="004278A1">
          <w:rPr>
            <w:rFonts w:ascii="Times New Roman" w:eastAsia="標楷體" w:hAnsi="Times New Roman" w:cs="Times New Roman" w:hint="eastAsia"/>
          </w:rPr>
          <w:t>)</w:t>
        </w:r>
      </w:ins>
      <w:ins w:id="1496" w:author="瑋婷 徐" w:date="2025-01-06T16:43:00Z" w16du:dateUtc="2025-01-06T08:43:00Z">
        <w:r w:rsidR="00E74B52">
          <w:rPr>
            <w:rFonts w:ascii="Times New Roman" w:eastAsia="標楷體" w:hAnsi="Times New Roman" w:cs="Times New Roman" w:hint="eastAsia"/>
          </w:rPr>
          <w:t xml:space="preserve"> (</w:t>
        </w:r>
        <w:r w:rsidR="00E74B52">
          <w:rPr>
            <w:rFonts w:ascii="Times New Roman" w:eastAsia="標楷體" w:hAnsi="Times New Roman" w:cs="Times New Roman" w:hint="eastAsia"/>
          </w:rPr>
          <w:t>圖</w:t>
        </w:r>
        <w:r w:rsidR="00E74B52">
          <w:rPr>
            <w:rFonts w:ascii="Times New Roman" w:eastAsia="標楷體" w:hAnsi="Times New Roman" w:cs="Times New Roman" w:hint="eastAsia"/>
          </w:rPr>
          <w:t>10</w:t>
        </w:r>
        <w:r w:rsidR="00E74B52">
          <w:rPr>
            <w:rFonts w:ascii="Times New Roman" w:eastAsia="標楷體" w:hAnsi="Times New Roman" w:cs="Times New Roman" w:hint="eastAsia"/>
          </w:rPr>
          <w:t>C</w:t>
        </w:r>
        <w:r w:rsidR="00E74B52">
          <w:rPr>
            <w:rFonts w:ascii="Times New Roman" w:eastAsia="標楷體" w:hAnsi="Times New Roman" w:cs="Times New Roman" w:hint="eastAsia"/>
          </w:rPr>
          <w:t>)</w:t>
        </w:r>
      </w:ins>
      <w:ins w:id="1497" w:author="瑋婷 徐" w:date="2025-01-06T16:30:00Z" w16du:dateUtc="2025-01-06T08:30:00Z">
        <w:r w:rsidR="004278A1">
          <w:rPr>
            <w:rFonts w:ascii="Times New Roman" w:eastAsia="標楷體" w:hAnsi="Times New Roman" w:cs="Times New Roman" w:hint="eastAsia"/>
          </w:rPr>
          <w:t>。</w:t>
        </w:r>
      </w:ins>
      <w:ins w:id="1498" w:author="瑋婷 徐" w:date="2025-01-06T16:31:00Z" w16du:dateUtc="2025-01-06T08:31:00Z">
        <w:r w:rsidR="00B6415C">
          <w:rPr>
            <w:rFonts w:ascii="Times New Roman" w:eastAsia="標楷體" w:hAnsi="Times New Roman" w:cs="Times New Roman" w:hint="eastAsia"/>
          </w:rPr>
          <w:t>南投</w:t>
        </w:r>
        <w:r w:rsidR="00B6415C">
          <w:rPr>
            <w:rFonts w:ascii="Times New Roman" w:eastAsia="標楷體" w:hAnsi="Times New Roman" w:cs="Times New Roman" w:hint="eastAsia"/>
          </w:rPr>
          <w:t>分署的樣區數共計</w:t>
        </w:r>
        <w:r w:rsidR="00B6415C">
          <w:rPr>
            <w:rFonts w:ascii="Times New Roman" w:eastAsia="標楷體" w:hAnsi="Times New Roman" w:cs="Times New Roman" w:hint="eastAsia"/>
          </w:rPr>
          <w:t>4</w:t>
        </w:r>
        <w:r w:rsidR="00B6415C">
          <w:rPr>
            <w:rFonts w:ascii="Times New Roman" w:eastAsia="標楷體" w:hAnsi="Times New Roman" w:cs="Times New Roman" w:hint="eastAsia"/>
          </w:rPr>
          <w:t>個，</w:t>
        </w:r>
      </w:ins>
      <w:ins w:id="1499" w:author="瑋婷 徐" w:date="2025-01-06T17:28:00Z" w16du:dateUtc="2025-01-06T09:28:00Z">
        <w:r w:rsidR="00022FB1">
          <w:rPr>
            <w:rFonts w:ascii="Times New Roman" w:eastAsia="標楷體" w:hAnsi="Times New Roman" w:cs="Times New Roman" w:hint="eastAsia"/>
          </w:rPr>
          <w:t>共記錄鳥種</w:t>
        </w:r>
        <w:r w:rsidR="00022FB1">
          <w:rPr>
            <w:rFonts w:ascii="Times New Roman" w:eastAsia="標楷體" w:hAnsi="Times New Roman" w:cs="Times New Roman" w:hint="eastAsia"/>
          </w:rPr>
          <w:t>46</w:t>
        </w:r>
        <w:r w:rsidR="00022FB1">
          <w:rPr>
            <w:rFonts w:ascii="Times New Roman" w:eastAsia="標楷體" w:hAnsi="Times New Roman" w:cs="Times New Roman" w:hint="eastAsia"/>
          </w:rPr>
          <w:t>種，</w:t>
        </w:r>
      </w:ins>
      <w:proofErr w:type="gramStart"/>
      <w:ins w:id="1500" w:author="瑋婷 徐" w:date="2025-01-06T16:31:00Z" w16du:dateUtc="2025-01-06T08:31:00Z">
        <w:r w:rsidR="00B6415C">
          <w:rPr>
            <w:rFonts w:ascii="Times New Roman" w:eastAsia="標楷體" w:hAnsi="Times New Roman" w:cs="Times New Roman" w:hint="eastAsia"/>
          </w:rPr>
          <w:t>隻次紀錄</w:t>
        </w:r>
        <w:proofErr w:type="gramEnd"/>
        <w:r w:rsidR="00B6415C">
          <w:rPr>
            <w:rFonts w:ascii="Times New Roman" w:eastAsia="標楷體" w:hAnsi="Times New Roman" w:cs="Times New Roman" w:hint="eastAsia"/>
          </w:rPr>
          <w:t>為</w:t>
        </w:r>
        <w:r w:rsidR="00B6415C">
          <w:rPr>
            <w:rFonts w:ascii="Times New Roman" w:eastAsia="標楷體" w:hAnsi="Times New Roman" w:cs="Times New Roman" w:hint="eastAsia"/>
          </w:rPr>
          <w:t>1095</w:t>
        </w:r>
        <w:r w:rsidR="00B6415C">
          <w:rPr>
            <w:rFonts w:ascii="Times New Roman" w:eastAsia="標楷體" w:hAnsi="Times New Roman" w:cs="Times New Roman" w:hint="eastAsia"/>
          </w:rPr>
          <w:t>隻</w:t>
        </w:r>
      </w:ins>
      <w:ins w:id="1501" w:author="瑋婷 徐" w:date="2025-01-06T17:37:00Z" w16du:dateUtc="2025-01-06T09:37:00Z">
        <w:r w:rsidR="006F5371">
          <w:rPr>
            <w:rFonts w:ascii="Times New Roman" w:eastAsia="標楷體" w:hAnsi="Times New Roman" w:cs="Times New Roman" w:hint="eastAsia"/>
          </w:rPr>
          <w:t>(</w:t>
        </w:r>
        <w:r w:rsidR="006F5371">
          <w:rPr>
            <w:rFonts w:ascii="Times New Roman" w:eastAsia="標楷體" w:hAnsi="Times New Roman" w:cs="Times New Roman" w:hint="eastAsia"/>
          </w:rPr>
          <w:t>表</w:t>
        </w:r>
        <w:r w:rsidR="006F5371">
          <w:rPr>
            <w:rFonts w:ascii="Times New Roman" w:eastAsia="標楷體" w:hAnsi="Times New Roman" w:cs="Times New Roman" w:hint="eastAsia"/>
          </w:rPr>
          <w:t>1</w:t>
        </w:r>
        <w:r w:rsidR="006F5371">
          <w:rPr>
            <w:rFonts w:ascii="Times New Roman" w:eastAsia="標楷體" w:hAnsi="Times New Roman" w:cs="Times New Roman" w:hint="eastAsia"/>
          </w:rPr>
          <w:t>9</w:t>
        </w:r>
        <w:r w:rsidR="006F5371">
          <w:rPr>
            <w:rFonts w:ascii="Times New Roman" w:eastAsia="標楷體" w:hAnsi="Times New Roman" w:cs="Times New Roman" w:hint="eastAsia"/>
          </w:rPr>
          <w:t>)</w:t>
        </w:r>
      </w:ins>
      <w:ins w:id="1502" w:author="瑋婷 徐" w:date="2025-01-06T16:31:00Z" w16du:dateUtc="2025-01-06T08:31:00Z">
        <w:r w:rsidR="00B6415C">
          <w:rPr>
            <w:rFonts w:ascii="Times New Roman" w:eastAsia="標楷體" w:hAnsi="Times New Roman" w:cs="Times New Roman"/>
          </w:rPr>
          <w:t>，數量最多的前</w:t>
        </w:r>
        <w:r w:rsidR="00B6415C">
          <w:rPr>
            <w:rFonts w:ascii="Times New Roman" w:eastAsia="標楷體" w:hAnsi="Times New Roman" w:cs="Times New Roman"/>
          </w:rPr>
          <w:t>5</w:t>
        </w:r>
        <w:r w:rsidR="00B6415C">
          <w:rPr>
            <w:rFonts w:ascii="Times New Roman" w:eastAsia="標楷體" w:hAnsi="Times New Roman" w:cs="Times New Roman"/>
          </w:rPr>
          <w:t>名，</w:t>
        </w:r>
        <w:r w:rsidR="00B6415C">
          <w:rPr>
            <w:rFonts w:ascii="Times New Roman" w:eastAsia="標楷體" w:hAnsi="Times New Roman" w:cs="Times New Roman" w:hint="eastAsia"/>
          </w:rPr>
          <w:t>白耳畫眉</w:t>
        </w:r>
        <w:r w:rsidR="00B6415C">
          <w:rPr>
            <w:rFonts w:ascii="Times New Roman" w:eastAsia="標楷體" w:hAnsi="Times New Roman" w:cs="Times New Roman" w:hint="eastAsia"/>
          </w:rPr>
          <w:t>(287</w:t>
        </w:r>
        <w:proofErr w:type="gramStart"/>
        <w:r w:rsidR="00B6415C">
          <w:rPr>
            <w:rFonts w:ascii="Times New Roman" w:eastAsia="標楷體" w:hAnsi="Times New Roman" w:cs="Times New Roman" w:hint="eastAsia"/>
          </w:rPr>
          <w:t>隻次</w:t>
        </w:r>
        <w:proofErr w:type="gramEnd"/>
        <w:r w:rsidR="00B6415C">
          <w:rPr>
            <w:rFonts w:ascii="Times New Roman" w:eastAsia="標楷體" w:hAnsi="Times New Roman" w:cs="Times New Roman" w:hint="eastAsia"/>
          </w:rPr>
          <w:t>)</w:t>
        </w:r>
        <w:r w:rsidR="00B6415C">
          <w:rPr>
            <w:rFonts w:ascii="Times New Roman" w:eastAsia="標楷體" w:hAnsi="Times New Roman" w:cs="Times New Roman" w:hint="eastAsia"/>
          </w:rPr>
          <w:t>、冠羽畫眉</w:t>
        </w:r>
        <w:r w:rsidR="00B6415C">
          <w:rPr>
            <w:rFonts w:ascii="Times New Roman" w:eastAsia="標楷體" w:hAnsi="Times New Roman" w:cs="Times New Roman" w:hint="eastAsia"/>
          </w:rPr>
          <w:t>(</w:t>
        </w:r>
      </w:ins>
      <w:ins w:id="1503" w:author="瑋婷 徐" w:date="2025-01-06T16:32:00Z" w16du:dateUtc="2025-01-06T08:32:00Z">
        <w:r w:rsidR="00B6415C">
          <w:rPr>
            <w:rFonts w:ascii="Times New Roman" w:eastAsia="標楷體" w:hAnsi="Times New Roman" w:cs="Times New Roman" w:hint="eastAsia"/>
          </w:rPr>
          <w:t>180</w:t>
        </w:r>
        <w:proofErr w:type="gramStart"/>
        <w:r w:rsidR="00B6415C">
          <w:rPr>
            <w:rFonts w:ascii="Times New Roman" w:eastAsia="標楷體" w:hAnsi="Times New Roman" w:cs="Times New Roman" w:hint="eastAsia"/>
          </w:rPr>
          <w:t>隻次</w:t>
        </w:r>
      </w:ins>
      <w:proofErr w:type="gramEnd"/>
      <w:ins w:id="1504" w:author="瑋婷 徐" w:date="2025-01-06T16:31:00Z" w16du:dateUtc="2025-01-06T08:31:00Z">
        <w:r w:rsidR="00B6415C">
          <w:rPr>
            <w:rFonts w:ascii="Times New Roman" w:eastAsia="標楷體" w:hAnsi="Times New Roman" w:cs="Times New Roman" w:hint="eastAsia"/>
          </w:rPr>
          <w:t>)</w:t>
        </w:r>
      </w:ins>
      <w:ins w:id="1505" w:author="瑋婷 徐" w:date="2025-01-06T16:32:00Z" w16du:dateUtc="2025-01-06T08:32:00Z">
        <w:r w:rsidR="00B6415C">
          <w:rPr>
            <w:rFonts w:ascii="Times New Roman" w:eastAsia="標楷體" w:hAnsi="Times New Roman" w:cs="Times New Roman" w:hint="eastAsia"/>
          </w:rPr>
          <w:t>、五色鳥</w:t>
        </w:r>
        <w:r w:rsidR="00B6415C">
          <w:rPr>
            <w:rFonts w:ascii="Times New Roman" w:eastAsia="標楷體" w:hAnsi="Times New Roman" w:cs="Times New Roman" w:hint="eastAsia"/>
          </w:rPr>
          <w:t>(76</w:t>
        </w:r>
        <w:proofErr w:type="gramStart"/>
        <w:r w:rsidR="00B6415C">
          <w:rPr>
            <w:rFonts w:ascii="Times New Roman" w:eastAsia="標楷體" w:hAnsi="Times New Roman" w:cs="Times New Roman" w:hint="eastAsia"/>
          </w:rPr>
          <w:t>隻次</w:t>
        </w:r>
        <w:proofErr w:type="gramEnd"/>
        <w:r w:rsidR="00B6415C">
          <w:rPr>
            <w:rFonts w:ascii="Times New Roman" w:eastAsia="標楷體" w:hAnsi="Times New Roman" w:cs="Times New Roman" w:hint="eastAsia"/>
          </w:rPr>
          <w:t>)</w:t>
        </w:r>
        <w:r w:rsidR="00B6415C">
          <w:rPr>
            <w:rFonts w:ascii="Times New Roman" w:eastAsia="標楷體" w:hAnsi="Times New Roman" w:cs="Times New Roman" w:hint="eastAsia"/>
          </w:rPr>
          <w:t>、山紅頭</w:t>
        </w:r>
        <w:r w:rsidR="00B6415C">
          <w:rPr>
            <w:rFonts w:ascii="Times New Roman" w:eastAsia="標楷體" w:hAnsi="Times New Roman" w:cs="Times New Roman" w:hint="eastAsia"/>
          </w:rPr>
          <w:t>(61</w:t>
        </w:r>
        <w:proofErr w:type="gramStart"/>
        <w:r w:rsidR="00B6415C">
          <w:rPr>
            <w:rFonts w:ascii="Times New Roman" w:eastAsia="標楷體" w:hAnsi="Times New Roman" w:cs="Times New Roman" w:hint="eastAsia"/>
          </w:rPr>
          <w:t>隻次</w:t>
        </w:r>
        <w:proofErr w:type="gramEnd"/>
        <w:r w:rsidR="00B6415C">
          <w:rPr>
            <w:rFonts w:ascii="Times New Roman" w:eastAsia="標楷體" w:hAnsi="Times New Roman" w:cs="Times New Roman" w:hint="eastAsia"/>
          </w:rPr>
          <w:t>)</w:t>
        </w:r>
        <w:r w:rsidR="00B6415C">
          <w:rPr>
            <w:rFonts w:ascii="Times New Roman" w:eastAsia="標楷體" w:hAnsi="Times New Roman" w:cs="Times New Roman" w:hint="eastAsia"/>
          </w:rPr>
          <w:t>、繡眼畫眉</w:t>
        </w:r>
        <w:r w:rsidR="00B6415C">
          <w:rPr>
            <w:rFonts w:ascii="Times New Roman" w:eastAsia="標楷體" w:hAnsi="Times New Roman" w:cs="Times New Roman" w:hint="eastAsia"/>
          </w:rPr>
          <w:t>(57</w:t>
        </w:r>
        <w:proofErr w:type="gramStart"/>
        <w:r w:rsidR="00B6415C">
          <w:rPr>
            <w:rFonts w:ascii="Times New Roman" w:eastAsia="標楷體" w:hAnsi="Times New Roman" w:cs="Times New Roman" w:hint="eastAsia"/>
          </w:rPr>
          <w:t>隻次</w:t>
        </w:r>
        <w:proofErr w:type="gramEnd"/>
        <w:r w:rsidR="00B6415C">
          <w:rPr>
            <w:rFonts w:ascii="Times New Roman" w:eastAsia="標楷體" w:hAnsi="Times New Roman" w:cs="Times New Roman" w:hint="eastAsia"/>
          </w:rPr>
          <w:t>)</w:t>
        </w:r>
      </w:ins>
      <w:ins w:id="1506" w:author="瑋婷 徐" w:date="2025-01-06T16:43:00Z" w16du:dateUtc="2025-01-06T08:43:00Z">
        <w:r w:rsidR="00E74B52">
          <w:rPr>
            <w:rFonts w:ascii="Times New Roman" w:eastAsia="標楷體" w:hAnsi="Times New Roman" w:cs="Times New Roman" w:hint="eastAsia"/>
          </w:rPr>
          <w:t xml:space="preserve"> (</w:t>
        </w:r>
        <w:r w:rsidR="00E74B52">
          <w:rPr>
            <w:rFonts w:ascii="Times New Roman" w:eastAsia="標楷體" w:hAnsi="Times New Roman" w:cs="Times New Roman" w:hint="eastAsia"/>
          </w:rPr>
          <w:t>圖</w:t>
        </w:r>
        <w:r w:rsidR="00E74B52">
          <w:rPr>
            <w:rFonts w:ascii="Times New Roman" w:eastAsia="標楷體" w:hAnsi="Times New Roman" w:cs="Times New Roman" w:hint="eastAsia"/>
          </w:rPr>
          <w:t>10</w:t>
        </w:r>
        <w:r w:rsidR="00E74B52">
          <w:rPr>
            <w:rFonts w:ascii="Times New Roman" w:eastAsia="標楷體" w:hAnsi="Times New Roman" w:cs="Times New Roman" w:hint="eastAsia"/>
          </w:rPr>
          <w:t>D</w:t>
        </w:r>
        <w:r w:rsidR="00E74B52">
          <w:rPr>
            <w:rFonts w:ascii="Times New Roman" w:eastAsia="標楷體" w:hAnsi="Times New Roman" w:cs="Times New Roman" w:hint="eastAsia"/>
          </w:rPr>
          <w:t>)</w:t>
        </w:r>
      </w:ins>
      <w:ins w:id="1507" w:author="瑋婷 徐" w:date="2025-01-06T16:32:00Z" w16du:dateUtc="2025-01-06T08:32:00Z">
        <w:r w:rsidR="00B6415C">
          <w:rPr>
            <w:rFonts w:ascii="Times New Roman" w:eastAsia="標楷體" w:hAnsi="Times New Roman" w:cs="Times New Roman" w:hint="eastAsia"/>
          </w:rPr>
          <w:t>。</w:t>
        </w:r>
      </w:ins>
      <w:ins w:id="1508" w:author="瑋婷 徐" w:date="2025-01-06T16:35:00Z" w16du:dateUtc="2025-01-06T08:35:00Z">
        <w:r w:rsidR="009339DC">
          <w:rPr>
            <w:rFonts w:ascii="Times New Roman" w:eastAsia="標楷體" w:hAnsi="Times New Roman" w:cs="Times New Roman" w:hint="eastAsia"/>
          </w:rPr>
          <w:t>嘉義</w:t>
        </w:r>
        <w:r w:rsidR="009339DC">
          <w:rPr>
            <w:rFonts w:ascii="Times New Roman" w:eastAsia="標楷體" w:hAnsi="Times New Roman" w:cs="Times New Roman" w:hint="eastAsia"/>
          </w:rPr>
          <w:t>分署的樣區數共計</w:t>
        </w:r>
        <w:r w:rsidR="009339DC">
          <w:rPr>
            <w:rFonts w:ascii="Times New Roman" w:eastAsia="標楷體" w:hAnsi="Times New Roman" w:cs="Times New Roman" w:hint="eastAsia"/>
          </w:rPr>
          <w:t>1</w:t>
        </w:r>
        <w:r w:rsidR="009339DC">
          <w:rPr>
            <w:rFonts w:ascii="Times New Roman" w:eastAsia="標楷體" w:hAnsi="Times New Roman" w:cs="Times New Roman" w:hint="eastAsia"/>
          </w:rPr>
          <w:t>個，</w:t>
        </w:r>
      </w:ins>
      <w:ins w:id="1509" w:author="瑋婷 徐" w:date="2025-01-06T17:28:00Z" w16du:dateUtc="2025-01-06T09:28:00Z">
        <w:r w:rsidR="00022FB1">
          <w:rPr>
            <w:rFonts w:ascii="Times New Roman" w:eastAsia="標楷體" w:hAnsi="Times New Roman" w:cs="Times New Roman" w:hint="eastAsia"/>
          </w:rPr>
          <w:t>共記錄鳥種</w:t>
        </w:r>
        <w:r w:rsidR="00022FB1">
          <w:rPr>
            <w:rFonts w:ascii="Times New Roman" w:eastAsia="標楷體" w:hAnsi="Times New Roman" w:cs="Times New Roman" w:hint="eastAsia"/>
          </w:rPr>
          <w:t>26</w:t>
        </w:r>
        <w:r w:rsidR="00022FB1">
          <w:rPr>
            <w:rFonts w:ascii="Times New Roman" w:eastAsia="標楷體" w:hAnsi="Times New Roman" w:cs="Times New Roman" w:hint="eastAsia"/>
          </w:rPr>
          <w:t>種，</w:t>
        </w:r>
      </w:ins>
      <w:proofErr w:type="gramStart"/>
      <w:ins w:id="1510" w:author="瑋婷 徐" w:date="2025-01-06T16:35:00Z" w16du:dateUtc="2025-01-06T08:35:00Z">
        <w:r w:rsidR="009339DC">
          <w:rPr>
            <w:rFonts w:ascii="Times New Roman" w:eastAsia="標楷體" w:hAnsi="Times New Roman" w:cs="Times New Roman" w:hint="eastAsia"/>
          </w:rPr>
          <w:t>隻次紀錄</w:t>
        </w:r>
        <w:proofErr w:type="gramEnd"/>
        <w:r w:rsidR="009339DC">
          <w:rPr>
            <w:rFonts w:ascii="Times New Roman" w:eastAsia="標楷體" w:hAnsi="Times New Roman" w:cs="Times New Roman" w:hint="eastAsia"/>
          </w:rPr>
          <w:t>為</w:t>
        </w:r>
        <w:r w:rsidR="009339DC">
          <w:rPr>
            <w:rFonts w:ascii="Times New Roman" w:eastAsia="標楷體" w:hAnsi="Times New Roman" w:cs="Times New Roman" w:hint="eastAsia"/>
          </w:rPr>
          <w:t>225</w:t>
        </w:r>
        <w:r w:rsidR="009339DC">
          <w:rPr>
            <w:rFonts w:ascii="Times New Roman" w:eastAsia="標楷體" w:hAnsi="Times New Roman" w:cs="Times New Roman" w:hint="eastAsia"/>
          </w:rPr>
          <w:t>隻</w:t>
        </w:r>
      </w:ins>
      <w:ins w:id="1511" w:author="瑋婷 徐" w:date="2025-01-06T17:37:00Z" w16du:dateUtc="2025-01-06T09:37:00Z">
        <w:r w:rsidR="006F5371">
          <w:rPr>
            <w:rFonts w:ascii="Times New Roman" w:eastAsia="標楷體" w:hAnsi="Times New Roman" w:cs="Times New Roman" w:hint="eastAsia"/>
          </w:rPr>
          <w:t>(</w:t>
        </w:r>
        <w:r w:rsidR="006F5371">
          <w:rPr>
            <w:rFonts w:ascii="Times New Roman" w:eastAsia="標楷體" w:hAnsi="Times New Roman" w:cs="Times New Roman" w:hint="eastAsia"/>
          </w:rPr>
          <w:t>表</w:t>
        </w:r>
        <w:r w:rsidR="006F5371">
          <w:rPr>
            <w:rFonts w:ascii="Times New Roman" w:eastAsia="標楷體" w:hAnsi="Times New Roman" w:cs="Times New Roman" w:hint="eastAsia"/>
          </w:rPr>
          <w:t>20</w:t>
        </w:r>
        <w:r w:rsidR="006F5371">
          <w:rPr>
            <w:rFonts w:ascii="Times New Roman" w:eastAsia="標楷體" w:hAnsi="Times New Roman" w:cs="Times New Roman" w:hint="eastAsia"/>
          </w:rPr>
          <w:t>)</w:t>
        </w:r>
      </w:ins>
      <w:ins w:id="1512" w:author="瑋婷 徐" w:date="2025-01-06T16:35:00Z" w16du:dateUtc="2025-01-06T08:35:00Z">
        <w:r w:rsidR="009339DC">
          <w:rPr>
            <w:rFonts w:ascii="Times New Roman" w:eastAsia="標楷體" w:hAnsi="Times New Roman" w:cs="Times New Roman"/>
          </w:rPr>
          <w:t>，數量最多的前</w:t>
        </w:r>
        <w:r w:rsidR="009339DC">
          <w:rPr>
            <w:rFonts w:ascii="Times New Roman" w:eastAsia="標楷體" w:hAnsi="Times New Roman" w:cs="Times New Roman"/>
          </w:rPr>
          <w:t>5</w:t>
        </w:r>
        <w:r w:rsidR="009339DC">
          <w:rPr>
            <w:rFonts w:ascii="Times New Roman" w:eastAsia="標楷體" w:hAnsi="Times New Roman" w:cs="Times New Roman"/>
          </w:rPr>
          <w:t>名，</w:t>
        </w:r>
        <w:r w:rsidR="009339DC">
          <w:rPr>
            <w:rFonts w:ascii="Times New Roman" w:eastAsia="標楷體" w:hAnsi="Times New Roman" w:cs="Times New Roman" w:hint="eastAsia"/>
          </w:rPr>
          <w:t>白耳畫眉</w:t>
        </w:r>
        <w:r w:rsidR="009339DC">
          <w:rPr>
            <w:rFonts w:ascii="Times New Roman" w:eastAsia="標楷體" w:hAnsi="Times New Roman" w:cs="Times New Roman" w:hint="eastAsia"/>
          </w:rPr>
          <w:t>(68</w:t>
        </w:r>
        <w:proofErr w:type="gramStart"/>
        <w:r w:rsidR="009339DC">
          <w:rPr>
            <w:rFonts w:ascii="Times New Roman" w:eastAsia="標楷體" w:hAnsi="Times New Roman" w:cs="Times New Roman" w:hint="eastAsia"/>
          </w:rPr>
          <w:t>隻次</w:t>
        </w:r>
        <w:proofErr w:type="gramEnd"/>
        <w:r w:rsidR="009339DC">
          <w:rPr>
            <w:rFonts w:ascii="Times New Roman" w:eastAsia="標楷體" w:hAnsi="Times New Roman" w:cs="Times New Roman" w:hint="eastAsia"/>
          </w:rPr>
          <w:t>)</w:t>
        </w:r>
        <w:r w:rsidR="009339DC">
          <w:rPr>
            <w:rFonts w:ascii="Times New Roman" w:eastAsia="標楷體" w:hAnsi="Times New Roman" w:cs="Times New Roman" w:hint="eastAsia"/>
          </w:rPr>
          <w:t>、黃胸</w:t>
        </w:r>
        <w:proofErr w:type="gramStart"/>
        <w:r w:rsidR="009339DC">
          <w:rPr>
            <w:rFonts w:ascii="Times New Roman" w:eastAsia="標楷體" w:hAnsi="Times New Roman" w:cs="Times New Roman" w:hint="eastAsia"/>
          </w:rPr>
          <w:t>藪</w:t>
        </w:r>
        <w:proofErr w:type="gramEnd"/>
        <w:r w:rsidR="009339DC">
          <w:rPr>
            <w:rFonts w:ascii="Times New Roman" w:eastAsia="標楷體" w:hAnsi="Times New Roman" w:cs="Times New Roman" w:hint="eastAsia"/>
          </w:rPr>
          <w:t>眉</w:t>
        </w:r>
        <w:r w:rsidR="009339DC">
          <w:rPr>
            <w:rFonts w:ascii="Times New Roman" w:eastAsia="標楷體" w:hAnsi="Times New Roman" w:cs="Times New Roman" w:hint="eastAsia"/>
          </w:rPr>
          <w:t>(36</w:t>
        </w:r>
        <w:proofErr w:type="gramStart"/>
        <w:r w:rsidR="009339DC">
          <w:rPr>
            <w:rFonts w:ascii="Times New Roman" w:eastAsia="標楷體" w:hAnsi="Times New Roman" w:cs="Times New Roman" w:hint="eastAsia"/>
          </w:rPr>
          <w:t>隻次</w:t>
        </w:r>
        <w:proofErr w:type="gramEnd"/>
        <w:r w:rsidR="009339DC">
          <w:rPr>
            <w:rFonts w:ascii="Times New Roman" w:eastAsia="標楷體" w:hAnsi="Times New Roman" w:cs="Times New Roman" w:hint="eastAsia"/>
          </w:rPr>
          <w:t>)</w:t>
        </w:r>
        <w:r w:rsidR="009339DC">
          <w:rPr>
            <w:rFonts w:ascii="Times New Roman" w:eastAsia="標楷體" w:hAnsi="Times New Roman" w:cs="Times New Roman" w:hint="eastAsia"/>
          </w:rPr>
          <w:t>、冠羽畫眉</w:t>
        </w:r>
        <w:r w:rsidR="009339DC">
          <w:rPr>
            <w:rFonts w:ascii="Times New Roman" w:eastAsia="標楷體" w:hAnsi="Times New Roman" w:cs="Times New Roman" w:hint="eastAsia"/>
          </w:rPr>
          <w:t>(21</w:t>
        </w:r>
        <w:proofErr w:type="gramStart"/>
        <w:r w:rsidR="009339DC">
          <w:rPr>
            <w:rFonts w:ascii="Times New Roman" w:eastAsia="標楷體" w:hAnsi="Times New Roman" w:cs="Times New Roman" w:hint="eastAsia"/>
          </w:rPr>
          <w:t>隻次</w:t>
        </w:r>
        <w:proofErr w:type="gramEnd"/>
        <w:r w:rsidR="009339DC">
          <w:rPr>
            <w:rFonts w:ascii="Times New Roman" w:eastAsia="標楷體" w:hAnsi="Times New Roman" w:cs="Times New Roman" w:hint="eastAsia"/>
          </w:rPr>
          <w:t>)</w:t>
        </w:r>
        <w:r w:rsidR="009339DC">
          <w:rPr>
            <w:rFonts w:ascii="Times New Roman" w:eastAsia="標楷體" w:hAnsi="Times New Roman" w:cs="Times New Roman" w:hint="eastAsia"/>
          </w:rPr>
          <w:t>、白</w:t>
        </w:r>
      </w:ins>
      <w:ins w:id="1513" w:author="瑋婷 徐" w:date="2025-01-06T16:36:00Z" w16du:dateUtc="2025-01-06T08:36:00Z">
        <w:r w:rsidR="009339DC">
          <w:rPr>
            <w:rFonts w:ascii="Times New Roman" w:eastAsia="標楷體" w:hAnsi="Times New Roman" w:cs="Times New Roman" w:hint="eastAsia"/>
          </w:rPr>
          <w:t>尾</w:t>
        </w:r>
        <w:proofErr w:type="gramStart"/>
        <w:r w:rsidR="009339DC">
          <w:rPr>
            <w:rFonts w:ascii="Times New Roman" w:eastAsia="標楷體" w:hAnsi="Times New Roman" w:cs="Times New Roman" w:hint="eastAsia"/>
          </w:rPr>
          <w:t>鴝</w:t>
        </w:r>
        <w:proofErr w:type="gramEnd"/>
        <w:r w:rsidR="009339DC">
          <w:rPr>
            <w:rFonts w:ascii="Times New Roman" w:eastAsia="標楷體" w:hAnsi="Times New Roman" w:cs="Times New Roman" w:hint="eastAsia"/>
          </w:rPr>
          <w:t>(21</w:t>
        </w:r>
        <w:proofErr w:type="gramStart"/>
        <w:r w:rsidR="009339DC">
          <w:rPr>
            <w:rFonts w:ascii="Times New Roman" w:eastAsia="標楷體" w:hAnsi="Times New Roman" w:cs="Times New Roman" w:hint="eastAsia"/>
          </w:rPr>
          <w:t>隻次</w:t>
        </w:r>
        <w:proofErr w:type="gramEnd"/>
        <w:r w:rsidR="009339DC">
          <w:rPr>
            <w:rFonts w:ascii="Times New Roman" w:eastAsia="標楷體" w:hAnsi="Times New Roman" w:cs="Times New Roman" w:hint="eastAsia"/>
          </w:rPr>
          <w:t>)</w:t>
        </w:r>
        <w:r w:rsidR="009339DC">
          <w:rPr>
            <w:rFonts w:ascii="Times New Roman" w:eastAsia="標楷體" w:hAnsi="Times New Roman" w:cs="Times New Roman" w:hint="eastAsia"/>
          </w:rPr>
          <w:t>、</w:t>
        </w:r>
        <w:proofErr w:type="gramStart"/>
        <w:r w:rsidR="009339DC">
          <w:rPr>
            <w:rFonts w:ascii="Times New Roman" w:eastAsia="標楷體" w:hAnsi="Times New Roman" w:cs="Times New Roman" w:hint="eastAsia"/>
          </w:rPr>
          <w:t>棕面鶯</w:t>
        </w:r>
        <w:proofErr w:type="gramEnd"/>
        <w:r w:rsidR="009339DC">
          <w:rPr>
            <w:rFonts w:ascii="Times New Roman" w:eastAsia="標楷體" w:hAnsi="Times New Roman" w:cs="Times New Roman" w:hint="eastAsia"/>
          </w:rPr>
          <w:t>(16</w:t>
        </w:r>
        <w:proofErr w:type="gramStart"/>
        <w:r w:rsidR="009339DC">
          <w:rPr>
            <w:rFonts w:ascii="Times New Roman" w:eastAsia="標楷體" w:hAnsi="Times New Roman" w:cs="Times New Roman" w:hint="eastAsia"/>
          </w:rPr>
          <w:t>隻次</w:t>
        </w:r>
        <w:proofErr w:type="gramEnd"/>
        <w:r w:rsidR="009339DC">
          <w:rPr>
            <w:rFonts w:ascii="Times New Roman" w:eastAsia="標楷體" w:hAnsi="Times New Roman" w:cs="Times New Roman" w:hint="eastAsia"/>
          </w:rPr>
          <w:t>)</w:t>
        </w:r>
      </w:ins>
      <w:ins w:id="1514" w:author="瑋婷 徐" w:date="2025-01-06T16:43:00Z" w16du:dateUtc="2025-01-06T08:43:00Z">
        <w:r w:rsidR="00E74B52">
          <w:rPr>
            <w:rFonts w:ascii="Times New Roman" w:eastAsia="標楷體" w:hAnsi="Times New Roman" w:cs="Times New Roman" w:hint="eastAsia"/>
          </w:rPr>
          <w:t xml:space="preserve"> (</w:t>
        </w:r>
        <w:r w:rsidR="00E74B52">
          <w:rPr>
            <w:rFonts w:ascii="Times New Roman" w:eastAsia="標楷體" w:hAnsi="Times New Roman" w:cs="Times New Roman" w:hint="eastAsia"/>
          </w:rPr>
          <w:t>圖</w:t>
        </w:r>
        <w:r w:rsidR="00E74B52">
          <w:rPr>
            <w:rFonts w:ascii="Times New Roman" w:eastAsia="標楷體" w:hAnsi="Times New Roman" w:cs="Times New Roman" w:hint="eastAsia"/>
          </w:rPr>
          <w:t>10</w:t>
        </w:r>
        <w:r w:rsidR="00E74B52">
          <w:rPr>
            <w:rFonts w:ascii="Times New Roman" w:eastAsia="標楷體" w:hAnsi="Times New Roman" w:cs="Times New Roman" w:hint="eastAsia"/>
          </w:rPr>
          <w:t>E</w:t>
        </w:r>
        <w:r w:rsidR="00E74B52">
          <w:rPr>
            <w:rFonts w:ascii="Times New Roman" w:eastAsia="標楷體" w:hAnsi="Times New Roman" w:cs="Times New Roman" w:hint="eastAsia"/>
          </w:rPr>
          <w:t>)</w:t>
        </w:r>
      </w:ins>
      <w:ins w:id="1515" w:author="瑋婷 徐" w:date="2025-01-06T16:36:00Z" w16du:dateUtc="2025-01-06T08:36:00Z">
        <w:r w:rsidR="009339DC">
          <w:rPr>
            <w:rFonts w:ascii="Times New Roman" w:eastAsia="標楷體" w:hAnsi="Times New Roman" w:cs="Times New Roman" w:hint="eastAsia"/>
          </w:rPr>
          <w:t>。</w:t>
        </w:r>
        <w:r w:rsidR="0015167F">
          <w:rPr>
            <w:rFonts w:ascii="Times New Roman" w:eastAsia="標楷體" w:hAnsi="Times New Roman" w:cs="Times New Roman" w:hint="eastAsia"/>
          </w:rPr>
          <w:t>屏東</w:t>
        </w:r>
        <w:r w:rsidR="0015167F">
          <w:rPr>
            <w:rFonts w:ascii="Times New Roman" w:eastAsia="標楷體" w:hAnsi="Times New Roman" w:cs="Times New Roman" w:hint="eastAsia"/>
          </w:rPr>
          <w:t>分署的樣區數共計</w:t>
        </w:r>
        <w:r w:rsidR="0015167F">
          <w:rPr>
            <w:rFonts w:ascii="Times New Roman" w:eastAsia="標楷體" w:hAnsi="Times New Roman" w:cs="Times New Roman" w:hint="eastAsia"/>
          </w:rPr>
          <w:t>4</w:t>
        </w:r>
        <w:r w:rsidR="0015167F">
          <w:rPr>
            <w:rFonts w:ascii="Times New Roman" w:eastAsia="標楷體" w:hAnsi="Times New Roman" w:cs="Times New Roman" w:hint="eastAsia"/>
          </w:rPr>
          <w:t>個，</w:t>
        </w:r>
      </w:ins>
      <w:ins w:id="1516" w:author="瑋婷 徐" w:date="2025-01-06T17:29:00Z" w16du:dateUtc="2025-01-06T09:29:00Z">
        <w:r w:rsidR="00022FB1">
          <w:rPr>
            <w:rFonts w:ascii="Times New Roman" w:eastAsia="標楷體" w:hAnsi="Times New Roman" w:cs="Times New Roman" w:hint="eastAsia"/>
          </w:rPr>
          <w:t>共記錄鳥種</w:t>
        </w:r>
        <w:r w:rsidR="00022FB1">
          <w:rPr>
            <w:rFonts w:ascii="Times New Roman" w:eastAsia="標楷體" w:hAnsi="Times New Roman" w:cs="Times New Roman" w:hint="eastAsia"/>
          </w:rPr>
          <w:t>46</w:t>
        </w:r>
        <w:r w:rsidR="00022FB1">
          <w:rPr>
            <w:rFonts w:ascii="Times New Roman" w:eastAsia="標楷體" w:hAnsi="Times New Roman" w:cs="Times New Roman" w:hint="eastAsia"/>
          </w:rPr>
          <w:t>種，</w:t>
        </w:r>
      </w:ins>
      <w:proofErr w:type="gramStart"/>
      <w:ins w:id="1517" w:author="瑋婷 徐" w:date="2025-01-06T16:36:00Z" w16du:dateUtc="2025-01-06T08:36:00Z">
        <w:r w:rsidR="0015167F">
          <w:rPr>
            <w:rFonts w:ascii="Times New Roman" w:eastAsia="標楷體" w:hAnsi="Times New Roman" w:cs="Times New Roman" w:hint="eastAsia"/>
          </w:rPr>
          <w:t>隻次紀錄</w:t>
        </w:r>
        <w:proofErr w:type="gramEnd"/>
        <w:r w:rsidR="0015167F">
          <w:rPr>
            <w:rFonts w:ascii="Times New Roman" w:eastAsia="標楷體" w:hAnsi="Times New Roman" w:cs="Times New Roman" w:hint="eastAsia"/>
          </w:rPr>
          <w:t>為</w:t>
        </w:r>
        <w:r w:rsidR="0015167F">
          <w:rPr>
            <w:rFonts w:ascii="Times New Roman" w:eastAsia="標楷體" w:hAnsi="Times New Roman" w:cs="Times New Roman" w:hint="eastAsia"/>
          </w:rPr>
          <w:t>937</w:t>
        </w:r>
        <w:r w:rsidR="0015167F">
          <w:rPr>
            <w:rFonts w:ascii="Times New Roman" w:eastAsia="標楷體" w:hAnsi="Times New Roman" w:cs="Times New Roman" w:hint="eastAsia"/>
          </w:rPr>
          <w:t>隻</w:t>
        </w:r>
      </w:ins>
      <w:ins w:id="1518" w:author="瑋婷 徐" w:date="2025-01-06T17:37:00Z" w16du:dateUtc="2025-01-06T09:37:00Z">
        <w:r w:rsidR="006F5371">
          <w:rPr>
            <w:rFonts w:ascii="Times New Roman" w:eastAsia="標楷體" w:hAnsi="Times New Roman" w:cs="Times New Roman" w:hint="eastAsia"/>
          </w:rPr>
          <w:t>(</w:t>
        </w:r>
        <w:r w:rsidR="006F5371">
          <w:rPr>
            <w:rFonts w:ascii="Times New Roman" w:eastAsia="標楷體" w:hAnsi="Times New Roman" w:cs="Times New Roman" w:hint="eastAsia"/>
          </w:rPr>
          <w:t>表</w:t>
        </w:r>
        <w:r w:rsidR="006F5371">
          <w:rPr>
            <w:rFonts w:ascii="Times New Roman" w:eastAsia="標楷體" w:hAnsi="Times New Roman" w:cs="Times New Roman" w:hint="eastAsia"/>
          </w:rPr>
          <w:t>21</w:t>
        </w:r>
        <w:r w:rsidR="006F5371">
          <w:rPr>
            <w:rFonts w:ascii="Times New Roman" w:eastAsia="標楷體" w:hAnsi="Times New Roman" w:cs="Times New Roman" w:hint="eastAsia"/>
          </w:rPr>
          <w:t>)</w:t>
        </w:r>
      </w:ins>
      <w:ins w:id="1519" w:author="瑋婷 徐" w:date="2025-01-06T16:36:00Z" w16du:dateUtc="2025-01-06T08:36:00Z">
        <w:r w:rsidR="0015167F">
          <w:rPr>
            <w:rFonts w:ascii="Times New Roman" w:eastAsia="標楷體" w:hAnsi="Times New Roman" w:cs="Times New Roman"/>
          </w:rPr>
          <w:t>，數量最多的前</w:t>
        </w:r>
        <w:r w:rsidR="0015167F">
          <w:rPr>
            <w:rFonts w:ascii="Times New Roman" w:eastAsia="標楷體" w:hAnsi="Times New Roman" w:cs="Times New Roman"/>
          </w:rPr>
          <w:t>5</w:t>
        </w:r>
        <w:r w:rsidR="0015167F">
          <w:rPr>
            <w:rFonts w:ascii="Times New Roman" w:eastAsia="標楷體" w:hAnsi="Times New Roman" w:cs="Times New Roman"/>
          </w:rPr>
          <w:t>名，</w:t>
        </w:r>
      </w:ins>
      <w:ins w:id="1520" w:author="瑋婷 徐" w:date="2025-01-06T16:37:00Z" w16du:dateUtc="2025-01-06T08:37:00Z">
        <w:r w:rsidR="005E6B05">
          <w:rPr>
            <w:rFonts w:ascii="Times New Roman" w:eastAsia="標楷體" w:hAnsi="Times New Roman" w:cs="Times New Roman" w:hint="eastAsia"/>
          </w:rPr>
          <w:t>白耳畫眉</w:t>
        </w:r>
        <w:r w:rsidR="005E6B05">
          <w:rPr>
            <w:rFonts w:ascii="Times New Roman" w:eastAsia="標楷體" w:hAnsi="Times New Roman" w:cs="Times New Roman" w:hint="eastAsia"/>
          </w:rPr>
          <w:t>(158</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ins>
      <w:ins w:id="1521" w:author="瑋婷 徐" w:date="2025-01-06T16:38:00Z" w16du:dateUtc="2025-01-06T08:38:00Z">
        <w:r w:rsidR="005E6B05">
          <w:rPr>
            <w:rFonts w:ascii="Times New Roman" w:eastAsia="標楷體" w:hAnsi="Times New Roman" w:cs="Times New Roman" w:hint="eastAsia"/>
          </w:rPr>
          <w:t>、繡眼畫眉</w:t>
        </w:r>
        <w:r w:rsidR="005E6B05">
          <w:rPr>
            <w:rFonts w:ascii="Times New Roman" w:eastAsia="標楷體" w:hAnsi="Times New Roman" w:cs="Times New Roman" w:hint="eastAsia"/>
          </w:rPr>
          <w:t>(84</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、五色鳥</w:t>
        </w:r>
        <w:r w:rsidR="005E6B05">
          <w:rPr>
            <w:rFonts w:ascii="Times New Roman" w:eastAsia="標楷體" w:hAnsi="Times New Roman" w:cs="Times New Roman" w:hint="eastAsia"/>
          </w:rPr>
          <w:t>(78</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、冠羽畫眉</w:t>
        </w:r>
        <w:r w:rsidR="005E6B05">
          <w:rPr>
            <w:rFonts w:ascii="Times New Roman" w:eastAsia="標楷體" w:hAnsi="Times New Roman" w:cs="Times New Roman" w:hint="eastAsia"/>
          </w:rPr>
          <w:t>(67</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、紅嘴黑</w:t>
        </w:r>
        <w:proofErr w:type="gramStart"/>
        <w:r w:rsidR="005E6B05">
          <w:rPr>
            <w:rFonts w:ascii="Times New Roman" w:eastAsia="標楷體" w:hAnsi="Times New Roman" w:cs="Times New Roman" w:hint="eastAsia"/>
          </w:rPr>
          <w:t>鵯</w:t>
        </w:r>
        <w:proofErr w:type="gramEnd"/>
        <w:r w:rsidR="005E6B05">
          <w:rPr>
            <w:rFonts w:ascii="Times New Roman" w:eastAsia="標楷體" w:hAnsi="Times New Roman" w:cs="Times New Roman" w:hint="eastAsia"/>
          </w:rPr>
          <w:t>(60</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ins>
      <w:ins w:id="1522" w:author="瑋婷 徐" w:date="2025-01-06T16:43:00Z" w16du:dateUtc="2025-01-06T08:43:00Z">
        <w:r w:rsidR="00E74B52">
          <w:rPr>
            <w:rFonts w:ascii="Times New Roman" w:eastAsia="標楷體" w:hAnsi="Times New Roman" w:cs="Times New Roman" w:hint="eastAsia"/>
          </w:rPr>
          <w:t xml:space="preserve"> (</w:t>
        </w:r>
        <w:r w:rsidR="00E74B52">
          <w:rPr>
            <w:rFonts w:ascii="Times New Roman" w:eastAsia="標楷體" w:hAnsi="Times New Roman" w:cs="Times New Roman" w:hint="eastAsia"/>
          </w:rPr>
          <w:t>圖</w:t>
        </w:r>
        <w:r w:rsidR="00E74B52">
          <w:rPr>
            <w:rFonts w:ascii="Times New Roman" w:eastAsia="標楷體" w:hAnsi="Times New Roman" w:cs="Times New Roman" w:hint="eastAsia"/>
          </w:rPr>
          <w:t>10</w:t>
        </w:r>
        <w:r w:rsidR="00E74B52">
          <w:rPr>
            <w:rFonts w:ascii="Times New Roman" w:eastAsia="標楷體" w:hAnsi="Times New Roman" w:cs="Times New Roman" w:hint="eastAsia"/>
          </w:rPr>
          <w:t>F</w:t>
        </w:r>
        <w:r w:rsidR="00E74B52">
          <w:rPr>
            <w:rFonts w:ascii="Times New Roman" w:eastAsia="標楷體" w:hAnsi="Times New Roman" w:cs="Times New Roman" w:hint="eastAsia"/>
          </w:rPr>
          <w:t>)</w:t>
        </w:r>
      </w:ins>
      <w:ins w:id="1523" w:author="瑋婷 徐" w:date="2025-01-06T16:38:00Z" w16du:dateUtc="2025-01-06T08:38:00Z">
        <w:r w:rsidR="005E6B05">
          <w:rPr>
            <w:rFonts w:ascii="Times New Roman" w:eastAsia="標楷體" w:hAnsi="Times New Roman" w:cs="Times New Roman" w:hint="eastAsia"/>
          </w:rPr>
          <w:t>。</w:t>
        </w:r>
      </w:ins>
      <w:ins w:id="1524" w:author="瑋婷 徐" w:date="2025-01-06T16:39:00Z" w16du:dateUtc="2025-01-06T08:39:00Z">
        <w:r w:rsidR="005E6B05">
          <w:rPr>
            <w:rFonts w:ascii="Times New Roman" w:eastAsia="標楷體" w:hAnsi="Times New Roman" w:cs="Times New Roman" w:hint="eastAsia"/>
          </w:rPr>
          <w:t>花蓮</w:t>
        </w:r>
        <w:r w:rsidR="005E6B05">
          <w:rPr>
            <w:rFonts w:ascii="Times New Roman" w:eastAsia="標楷體" w:hAnsi="Times New Roman" w:cs="Times New Roman" w:hint="eastAsia"/>
          </w:rPr>
          <w:t>分署的樣區數共計</w:t>
        </w:r>
        <w:r w:rsidR="005E6B05">
          <w:rPr>
            <w:rFonts w:ascii="Times New Roman" w:eastAsia="標楷體" w:hAnsi="Times New Roman" w:cs="Times New Roman" w:hint="eastAsia"/>
          </w:rPr>
          <w:t>3</w:t>
        </w:r>
        <w:r w:rsidR="005E6B05">
          <w:rPr>
            <w:rFonts w:ascii="Times New Roman" w:eastAsia="標楷體" w:hAnsi="Times New Roman" w:cs="Times New Roman" w:hint="eastAsia"/>
          </w:rPr>
          <w:t>個，</w:t>
        </w:r>
      </w:ins>
      <w:ins w:id="1525" w:author="瑋婷 徐" w:date="2025-01-06T17:29:00Z" w16du:dateUtc="2025-01-06T09:29:00Z">
        <w:r w:rsidR="00022FB1">
          <w:rPr>
            <w:rFonts w:ascii="Times New Roman" w:eastAsia="標楷體" w:hAnsi="Times New Roman" w:cs="Times New Roman" w:hint="eastAsia"/>
          </w:rPr>
          <w:t>共記錄鳥種</w:t>
        </w:r>
        <w:r w:rsidR="00022FB1">
          <w:rPr>
            <w:rFonts w:ascii="Times New Roman" w:eastAsia="標楷體" w:hAnsi="Times New Roman" w:cs="Times New Roman" w:hint="eastAsia"/>
          </w:rPr>
          <w:t>3</w:t>
        </w:r>
        <w:r w:rsidR="00022FB1">
          <w:rPr>
            <w:rFonts w:ascii="Times New Roman" w:eastAsia="標楷體" w:hAnsi="Times New Roman" w:cs="Times New Roman" w:hint="eastAsia"/>
          </w:rPr>
          <w:t>4</w:t>
        </w:r>
        <w:r w:rsidR="00022FB1">
          <w:rPr>
            <w:rFonts w:ascii="Times New Roman" w:eastAsia="標楷體" w:hAnsi="Times New Roman" w:cs="Times New Roman" w:hint="eastAsia"/>
          </w:rPr>
          <w:t>種，</w:t>
        </w:r>
      </w:ins>
      <w:proofErr w:type="gramStart"/>
      <w:ins w:id="1526" w:author="瑋婷 徐" w:date="2025-01-06T16:39:00Z" w16du:dateUtc="2025-01-06T08:39:00Z">
        <w:r w:rsidR="005E6B05">
          <w:rPr>
            <w:rFonts w:ascii="Times New Roman" w:eastAsia="標楷體" w:hAnsi="Times New Roman" w:cs="Times New Roman" w:hint="eastAsia"/>
          </w:rPr>
          <w:t>隻次紀錄</w:t>
        </w:r>
        <w:proofErr w:type="gramEnd"/>
        <w:r w:rsidR="005E6B05">
          <w:rPr>
            <w:rFonts w:ascii="Times New Roman" w:eastAsia="標楷體" w:hAnsi="Times New Roman" w:cs="Times New Roman" w:hint="eastAsia"/>
          </w:rPr>
          <w:t>為</w:t>
        </w:r>
        <w:r w:rsidR="005E6B05">
          <w:rPr>
            <w:rFonts w:ascii="Times New Roman" w:eastAsia="標楷體" w:hAnsi="Times New Roman" w:cs="Times New Roman" w:hint="eastAsia"/>
          </w:rPr>
          <w:t>313</w:t>
        </w:r>
        <w:r w:rsidR="005E6B05">
          <w:rPr>
            <w:rFonts w:ascii="Times New Roman" w:eastAsia="標楷體" w:hAnsi="Times New Roman" w:cs="Times New Roman" w:hint="eastAsia"/>
          </w:rPr>
          <w:t>隻</w:t>
        </w:r>
      </w:ins>
      <w:ins w:id="1527" w:author="瑋婷 徐" w:date="2025-01-06T17:38:00Z" w16du:dateUtc="2025-01-06T09:38:00Z">
        <w:r w:rsidR="006F5371">
          <w:rPr>
            <w:rFonts w:ascii="Times New Roman" w:eastAsia="標楷體" w:hAnsi="Times New Roman" w:cs="Times New Roman" w:hint="eastAsia"/>
          </w:rPr>
          <w:t>(</w:t>
        </w:r>
        <w:r w:rsidR="006F5371">
          <w:rPr>
            <w:rFonts w:ascii="Times New Roman" w:eastAsia="標楷體" w:hAnsi="Times New Roman" w:cs="Times New Roman" w:hint="eastAsia"/>
          </w:rPr>
          <w:t>表</w:t>
        </w:r>
        <w:r w:rsidR="006F5371">
          <w:rPr>
            <w:rFonts w:ascii="Times New Roman" w:eastAsia="標楷體" w:hAnsi="Times New Roman" w:cs="Times New Roman" w:hint="eastAsia"/>
          </w:rPr>
          <w:t>1</w:t>
        </w:r>
        <w:r w:rsidR="006F5371">
          <w:rPr>
            <w:rFonts w:ascii="Times New Roman" w:eastAsia="標楷體" w:hAnsi="Times New Roman" w:cs="Times New Roman" w:hint="eastAsia"/>
          </w:rPr>
          <w:t>22</w:t>
        </w:r>
        <w:r w:rsidR="006F5371">
          <w:rPr>
            <w:rFonts w:ascii="Times New Roman" w:eastAsia="標楷體" w:hAnsi="Times New Roman" w:cs="Times New Roman" w:hint="eastAsia"/>
          </w:rPr>
          <w:t>)</w:t>
        </w:r>
      </w:ins>
      <w:ins w:id="1528" w:author="瑋婷 徐" w:date="2025-01-06T16:39:00Z" w16du:dateUtc="2025-01-06T08:39:00Z">
        <w:r w:rsidR="005E6B05">
          <w:rPr>
            <w:rFonts w:ascii="Times New Roman" w:eastAsia="標楷體" w:hAnsi="Times New Roman" w:cs="Times New Roman"/>
          </w:rPr>
          <w:t>，數量最多的前</w:t>
        </w:r>
        <w:r w:rsidR="005E6B05">
          <w:rPr>
            <w:rFonts w:ascii="Times New Roman" w:eastAsia="標楷體" w:hAnsi="Times New Roman" w:cs="Times New Roman"/>
          </w:rPr>
          <w:t>5</w:t>
        </w:r>
        <w:r w:rsidR="005E6B05">
          <w:rPr>
            <w:rFonts w:ascii="Times New Roman" w:eastAsia="標楷體" w:hAnsi="Times New Roman" w:cs="Times New Roman"/>
          </w:rPr>
          <w:t>名，</w:t>
        </w:r>
        <w:r w:rsidR="005E6B05">
          <w:rPr>
            <w:rFonts w:ascii="Times New Roman" w:eastAsia="標楷體" w:hAnsi="Times New Roman" w:cs="Times New Roman" w:hint="eastAsia"/>
          </w:rPr>
          <w:t>紅嘴黑</w:t>
        </w:r>
        <w:proofErr w:type="gramStart"/>
        <w:r w:rsidR="005E6B05">
          <w:rPr>
            <w:rFonts w:ascii="Times New Roman" w:eastAsia="標楷體" w:hAnsi="Times New Roman" w:cs="Times New Roman" w:hint="eastAsia"/>
          </w:rPr>
          <w:t>鵯</w:t>
        </w:r>
        <w:proofErr w:type="gramEnd"/>
        <w:r w:rsidR="005E6B05">
          <w:rPr>
            <w:rFonts w:ascii="Times New Roman" w:eastAsia="標楷體" w:hAnsi="Times New Roman" w:cs="Times New Roman" w:hint="eastAsia"/>
          </w:rPr>
          <w:t>(57</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、五色鳥</w:t>
        </w:r>
        <w:r w:rsidR="005E6B05">
          <w:rPr>
            <w:rFonts w:ascii="Times New Roman" w:eastAsia="標楷體" w:hAnsi="Times New Roman" w:cs="Times New Roman" w:hint="eastAsia"/>
          </w:rPr>
          <w:t>(39</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w:t>
        </w:r>
        <w:proofErr w:type="gramStart"/>
        <w:r w:rsidR="005E6B05">
          <w:rPr>
            <w:rFonts w:ascii="Times New Roman" w:eastAsia="標楷體" w:hAnsi="Times New Roman" w:cs="Times New Roman" w:hint="eastAsia"/>
          </w:rPr>
          <w:t>頭</w:t>
        </w:r>
      </w:ins>
      <w:ins w:id="1529" w:author="瑋婷 徐" w:date="2025-01-06T16:40:00Z" w16du:dateUtc="2025-01-06T08:40:00Z">
        <w:r w:rsidR="005E6B05">
          <w:rPr>
            <w:rFonts w:ascii="Times New Roman" w:eastAsia="標楷體" w:hAnsi="Times New Roman" w:cs="Times New Roman" w:hint="eastAsia"/>
          </w:rPr>
          <w:t>烏線</w:t>
        </w:r>
        <w:proofErr w:type="gramEnd"/>
        <w:r w:rsidR="005E6B05">
          <w:rPr>
            <w:rFonts w:ascii="Times New Roman" w:eastAsia="標楷體" w:hAnsi="Times New Roman" w:cs="Times New Roman" w:hint="eastAsia"/>
          </w:rPr>
          <w:t>(39</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、綠畫眉</w:t>
        </w:r>
        <w:r w:rsidR="005E6B05">
          <w:rPr>
            <w:rFonts w:ascii="Times New Roman" w:eastAsia="標楷體" w:hAnsi="Times New Roman" w:cs="Times New Roman" w:hint="eastAsia"/>
          </w:rPr>
          <w:t>(19</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w:t>
        </w:r>
        <w:proofErr w:type="gramStart"/>
        <w:r w:rsidR="005E6B05">
          <w:rPr>
            <w:rFonts w:ascii="Times New Roman" w:eastAsia="標楷體" w:hAnsi="Times New Roman" w:cs="Times New Roman" w:hint="eastAsia"/>
          </w:rPr>
          <w:t>東方毛腳燕</w:t>
        </w:r>
        <w:proofErr w:type="gramEnd"/>
        <w:r w:rsidR="005E6B05">
          <w:rPr>
            <w:rFonts w:ascii="Times New Roman" w:eastAsia="標楷體" w:hAnsi="Times New Roman" w:cs="Times New Roman" w:hint="eastAsia"/>
          </w:rPr>
          <w:t>(17</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ins>
      <w:ins w:id="1530" w:author="瑋婷 徐" w:date="2025-01-06T16:43:00Z" w16du:dateUtc="2025-01-06T08:43:00Z">
        <w:r w:rsidR="00E74B52">
          <w:rPr>
            <w:rFonts w:ascii="Times New Roman" w:eastAsia="標楷體" w:hAnsi="Times New Roman" w:cs="Times New Roman" w:hint="eastAsia"/>
          </w:rPr>
          <w:t xml:space="preserve"> (</w:t>
        </w:r>
        <w:r w:rsidR="00E74B52">
          <w:rPr>
            <w:rFonts w:ascii="Times New Roman" w:eastAsia="標楷體" w:hAnsi="Times New Roman" w:cs="Times New Roman" w:hint="eastAsia"/>
          </w:rPr>
          <w:t>圖</w:t>
        </w:r>
        <w:r w:rsidR="00E74B52">
          <w:rPr>
            <w:rFonts w:ascii="Times New Roman" w:eastAsia="標楷體" w:hAnsi="Times New Roman" w:cs="Times New Roman" w:hint="eastAsia"/>
          </w:rPr>
          <w:t>10</w:t>
        </w:r>
        <w:r w:rsidR="00E74B52">
          <w:rPr>
            <w:rFonts w:ascii="Times New Roman" w:eastAsia="標楷體" w:hAnsi="Times New Roman" w:cs="Times New Roman" w:hint="eastAsia"/>
          </w:rPr>
          <w:t>G</w:t>
        </w:r>
        <w:r w:rsidR="00E74B52">
          <w:rPr>
            <w:rFonts w:ascii="Times New Roman" w:eastAsia="標楷體" w:hAnsi="Times New Roman" w:cs="Times New Roman" w:hint="eastAsia"/>
          </w:rPr>
          <w:t>)</w:t>
        </w:r>
      </w:ins>
      <w:ins w:id="1531" w:author="瑋婷 徐" w:date="2025-01-06T16:40:00Z" w16du:dateUtc="2025-01-06T08:40:00Z">
        <w:r w:rsidR="005E6B05">
          <w:rPr>
            <w:rFonts w:ascii="Times New Roman" w:eastAsia="標楷體" w:hAnsi="Times New Roman" w:cs="Times New Roman" w:hint="eastAsia"/>
          </w:rPr>
          <w:t>。</w:t>
        </w:r>
      </w:ins>
      <w:proofErr w:type="gramStart"/>
      <w:ins w:id="1532" w:author="瑋婷 徐" w:date="2025-01-06T16:41:00Z" w16du:dateUtc="2025-01-06T08:41:00Z">
        <w:r w:rsidR="005E6B05">
          <w:rPr>
            <w:rFonts w:ascii="Times New Roman" w:eastAsia="標楷體" w:hAnsi="Times New Roman" w:cs="Times New Roman" w:hint="eastAsia"/>
          </w:rPr>
          <w:t>臺</w:t>
        </w:r>
        <w:proofErr w:type="gramEnd"/>
        <w:r w:rsidR="005E6B05">
          <w:rPr>
            <w:rFonts w:ascii="Times New Roman" w:eastAsia="標楷體" w:hAnsi="Times New Roman" w:cs="Times New Roman" w:hint="eastAsia"/>
          </w:rPr>
          <w:t>東</w:t>
        </w:r>
      </w:ins>
      <w:ins w:id="1533" w:author="瑋婷 徐" w:date="2025-01-06T16:40:00Z" w16du:dateUtc="2025-01-06T08:40:00Z">
        <w:r w:rsidR="005E6B05">
          <w:rPr>
            <w:rFonts w:ascii="Times New Roman" w:eastAsia="標楷體" w:hAnsi="Times New Roman" w:cs="Times New Roman" w:hint="eastAsia"/>
          </w:rPr>
          <w:t>分署的樣區數共計</w:t>
        </w:r>
      </w:ins>
      <w:ins w:id="1534" w:author="瑋婷 徐" w:date="2025-01-06T16:41:00Z" w16du:dateUtc="2025-01-06T08:41:00Z">
        <w:r w:rsidR="005E6B05">
          <w:rPr>
            <w:rFonts w:ascii="Times New Roman" w:eastAsia="標楷體" w:hAnsi="Times New Roman" w:cs="Times New Roman" w:hint="eastAsia"/>
          </w:rPr>
          <w:t>4</w:t>
        </w:r>
      </w:ins>
      <w:ins w:id="1535" w:author="瑋婷 徐" w:date="2025-01-06T16:40:00Z" w16du:dateUtc="2025-01-06T08:40:00Z">
        <w:r w:rsidR="005E6B05">
          <w:rPr>
            <w:rFonts w:ascii="Times New Roman" w:eastAsia="標楷體" w:hAnsi="Times New Roman" w:cs="Times New Roman" w:hint="eastAsia"/>
          </w:rPr>
          <w:t>個，</w:t>
        </w:r>
      </w:ins>
      <w:ins w:id="1536" w:author="瑋婷 徐" w:date="2025-01-06T17:29:00Z" w16du:dateUtc="2025-01-06T09:29:00Z">
        <w:r w:rsidR="00022FB1">
          <w:rPr>
            <w:rFonts w:ascii="Times New Roman" w:eastAsia="標楷體" w:hAnsi="Times New Roman" w:cs="Times New Roman" w:hint="eastAsia"/>
          </w:rPr>
          <w:t>共記錄鳥種</w:t>
        </w:r>
      </w:ins>
      <w:ins w:id="1537" w:author="瑋婷 徐" w:date="2025-01-06T17:30:00Z" w16du:dateUtc="2025-01-06T09:30:00Z">
        <w:r w:rsidR="00022FB1">
          <w:rPr>
            <w:rFonts w:ascii="Times New Roman" w:eastAsia="標楷體" w:hAnsi="Times New Roman" w:cs="Times New Roman" w:hint="eastAsia"/>
          </w:rPr>
          <w:t>40</w:t>
        </w:r>
      </w:ins>
      <w:ins w:id="1538" w:author="瑋婷 徐" w:date="2025-01-06T17:29:00Z" w16du:dateUtc="2025-01-06T09:29:00Z">
        <w:r w:rsidR="00022FB1">
          <w:rPr>
            <w:rFonts w:ascii="Times New Roman" w:eastAsia="標楷體" w:hAnsi="Times New Roman" w:cs="Times New Roman" w:hint="eastAsia"/>
          </w:rPr>
          <w:t>種，</w:t>
        </w:r>
      </w:ins>
      <w:proofErr w:type="gramStart"/>
      <w:ins w:id="1539" w:author="瑋婷 徐" w:date="2025-01-06T16:40:00Z" w16du:dateUtc="2025-01-06T08:40:00Z">
        <w:r w:rsidR="005E6B05">
          <w:rPr>
            <w:rFonts w:ascii="Times New Roman" w:eastAsia="標楷體" w:hAnsi="Times New Roman" w:cs="Times New Roman" w:hint="eastAsia"/>
          </w:rPr>
          <w:t>隻次紀錄</w:t>
        </w:r>
        <w:proofErr w:type="gramEnd"/>
        <w:r w:rsidR="005E6B05">
          <w:rPr>
            <w:rFonts w:ascii="Times New Roman" w:eastAsia="標楷體" w:hAnsi="Times New Roman" w:cs="Times New Roman" w:hint="eastAsia"/>
          </w:rPr>
          <w:t>為</w:t>
        </w:r>
      </w:ins>
      <w:ins w:id="1540" w:author="瑋婷 徐" w:date="2025-01-06T16:41:00Z" w16du:dateUtc="2025-01-06T08:41:00Z">
        <w:r w:rsidR="005E6B05">
          <w:rPr>
            <w:rFonts w:ascii="Times New Roman" w:eastAsia="標楷體" w:hAnsi="Times New Roman" w:cs="Times New Roman" w:hint="eastAsia"/>
          </w:rPr>
          <w:t>552</w:t>
        </w:r>
      </w:ins>
      <w:ins w:id="1541" w:author="瑋婷 徐" w:date="2025-01-06T16:40:00Z" w16du:dateUtc="2025-01-06T08:40:00Z">
        <w:r w:rsidR="005E6B05">
          <w:rPr>
            <w:rFonts w:ascii="Times New Roman" w:eastAsia="標楷體" w:hAnsi="Times New Roman" w:cs="Times New Roman" w:hint="eastAsia"/>
          </w:rPr>
          <w:t>隻</w:t>
        </w:r>
      </w:ins>
      <w:ins w:id="1542" w:author="瑋婷 徐" w:date="2025-01-06T17:38:00Z" w16du:dateUtc="2025-01-06T09:38:00Z">
        <w:r w:rsidR="006F5371">
          <w:rPr>
            <w:rFonts w:ascii="Times New Roman" w:eastAsia="標楷體" w:hAnsi="Times New Roman" w:cs="Times New Roman" w:hint="eastAsia"/>
          </w:rPr>
          <w:t>(</w:t>
        </w:r>
        <w:r w:rsidR="006F5371">
          <w:rPr>
            <w:rFonts w:ascii="Times New Roman" w:eastAsia="標楷體" w:hAnsi="Times New Roman" w:cs="Times New Roman" w:hint="eastAsia"/>
          </w:rPr>
          <w:t>表</w:t>
        </w:r>
        <w:r w:rsidR="006F5371">
          <w:rPr>
            <w:rFonts w:ascii="Times New Roman" w:eastAsia="標楷體" w:hAnsi="Times New Roman" w:cs="Times New Roman" w:hint="eastAsia"/>
          </w:rPr>
          <w:t>23</w:t>
        </w:r>
        <w:r w:rsidR="006F5371">
          <w:rPr>
            <w:rFonts w:ascii="Times New Roman" w:eastAsia="標楷體" w:hAnsi="Times New Roman" w:cs="Times New Roman" w:hint="eastAsia"/>
          </w:rPr>
          <w:t>)</w:t>
        </w:r>
      </w:ins>
      <w:ins w:id="1543" w:author="瑋婷 徐" w:date="2025-01-06T16:40:00Z" w16du:dateUtc="2025-01-06T08:40:00Z">
        <w:r w:rsidR="005E6B05">
          <w:rPr>
            <w:rFonts w:ascii="Times New Roman" w:eastAsia="標楷體" w:hAnsi="Times New Roman" w:cs="Times New Roman"/>
          </w:rPr>
          <w:t>，數量最多的前</w:t>
        </w:r>
        <w:r w:rsidR="005E6B05">
          <w:rPr>
            <w:rFonts w:ascii="Times New Roman" w:eastAsia="標楷體" w:hAnsi="Times New Roman" w:cs="Times New Roman"/>
          </w:rPr>
          <w:t>5</w:t>
        </w:r>
        <w:r w:rsidR="005E6B05">
          <w:rPr>
            <w:rFonts w:ascii="Times New Roman" w:eastAsia="標楷體" w:hAnsi="Times New Roman" w:cs="Times New Roman"/>
          </w:rPr>
          <w:t>名，</w:t>
        </w:r>
      </w:ins>
      <w:ins w:id="1544" w:author="瑋婷 徐" w:date="2025-01-06T16:41:00Z" w16du:dateUtc="2025-01-06T08:41:00Z">
        <w:r w:rsidR="005E6B05">
          <w:rPr>
            <w:rFonts w:ascii="Times New Roman" w:eastAsia="標楷體" w:hAnsi="Times New Roman" w:cs="Times New Roman" w:hint="eastAsia"/>
          </w:rPr>
          <w:t>紅嘴黑</w:t>
        </w:r>
        <w:proofErr w:type="gramStart"/>
        <w:r w:rsidR="005E6B05">
          <w:rPr>
            <w:rFonts w:ascii="Times New Roman" w:eastAsia="標楷體" w:hAnsi="Times New Roman" w:cs="Times New Roman" w:hint="eastAsia"/>
          </w:rPr>
          <w:t>鵯</w:t>
        </w:r>
        <w:proofErr w:type="gramEnd"/>
        <w:r w:rsidR="005E6B05">
          <w:rPr>
            <w:rFonts w:ascii="Times New Roman" w:eastAsia="標楷體" w:hAnsi="Times New Roman" w:cs="Times New Roman" w:hint="eastAsia"/>
          </w:rPr>
          <w:t>(98</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、五色鳥</w:t>
        </w:r>
        <w:r w:rsidR="005E6B05">
          <w:rPr>
            <w:rFonts w:ascii="Times New Roman" w:eastAsia="標楷體" w:hAnsi="Times New Roman" w:cs="Times New Roman" w:hint="eastAsia"/>
          </w:rPr>
          <w:t>(90</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、小雨燕</w:t>
        </w:r>
        <w:r w:rsidR="005E6B05">
          <w:rPr>
            <w:rFonts w:ascii="Times New Roman" w:eastAsia="標楷體" w:hAnsi="Times New Roman" w:cs="Times New Roman" w:hint="eastAsia"/>
          </w:rPr>
          <w:t>(54</w:t>
        </w:r>
        <w:proofErr w:type="gramStart"/>
        <w:r w:rsidR="005E6B05">
          <w:rPr>
            <w:rFonts w:ascii="Times New Roman" w:eastAsia="標楷體" w:hAnsi="Times New Roman" w:cs="Times New Roman" w:hint="eastAsia"/>
          </w:rPr>
          <w:t>隻</w:t>
        </w:r>
      </w:ins>
      <w:ins w:id="1545" w:author="瑋婷 徐" w:date="2025-01-06T16:42:00Z" w16du:dateUtc="2025-01-06T08:42:00Z">
        <w:r w:rsidR="005E6B05">
          <w:rPr>
            <w:rFonts w:ascii="Times New Roman" w:eastAsia="標楷體" w:hAnsi="Times New Roman" w:cs="Times New Roman" w:hint="eastAsia"/>
          </w:rPr>
          <w:t>次</w:t>
        </w:r>
      </w:ins>
      <w:proofErr w:type="gramEnd"/>
      <w:ins w:id="1546" w:author="瑋婷 徐" w:date="2025-01-06T16:41:00Z" w16du:dateUtc="2025-01-06T08:41:00Z">
        <w:r w:rsidR="005E6B05">
          <w:rPr>
            <w:rFonts w:ascii="Times New Roman" w:eastAsia="標楷體" w:hAnsi="Times New Roman" w:cs="Times New Roman" w:hint="eastAsia"/>
          </w:rPr>
          <w:t>)</w:t>
        </w:r>
      </w:ins>
      <w:ins w:id="1547" w:author="瑋婷 徐" w:date="2025-01-06T16:42:00Z" w16du:dateUtc="2025-01-06T08:42:00Z">
        <w:r w:rsidR="005E6B05">
          <w:rPr>
            <w:rFonts w:ascii="Times New Roman" w:eastAsia="標楷體" w:hAnsi="Times New Roman" w:cs="Times New Roman" w:hint="eastAsia"/>
          </w:rPr>
          <w:t>、繡眼畫眉</w:t>
        </w:r>
        <w:r w:rsidR="005E6B05">
          <w:rPr>
            <w:rFonts w:ascii="Times New Roman" w:eastAsia="標楷體" w:hAnsi="Times New Roman" w:cs="Times New Roman" w:hint="eastAsia"/>
          </w:rPr>
          <w:t>(39</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r w:rsidR="005E6B05">
          <w:rPr>
            <w:rFonts w:ascii="Times New Roman" w:eastAsia="標楷體" w:hAnsi="Times New Roman" w:cs="Times New Roman" w:hint="eastAsia"/>
          </w:rPr>
          <w:t>、山紅頭</w:t>
        </w:r>
        <w:r w:rsidR="005E6B05">
          <w:rPr>
            <w:rFonts w:ascii="Times New Roman" w:eastAsia="標楷體" w:hAnsi="Times New Roman" w:cs="Times New Roman" w:hint="eastAsia"/>
          </w:rPr>
          <w:t>(38</w:t>
        </w:r>
        <w:proofErr w:type="gramStart"/>
        <w:r w:rsidR="005E6B05">
          <w:rPr>
            <w:rFonts w:ascii="Times New Roman" w:eastAsia="標楷體" w:hAnsi="Times New Roman" w:cs="Times New Roman" w:hint="eastAsia"/>
          </w:rPr>
          <w:t>隻次</w:t>
        </w:r>
        <w:proofErr w:type="gramEnd"/>
        <w:r w:rsidR="005E6B05">
          <w:rPr>
            <w:rFonts w:ascii="Times New Roman" w:eastAsia="標楷體" w:hAnsi="Times New Roman" w:cs="Times New Roman" w:hint="eastAsia"/>
          </w:rPr>
          <w:t>)</w:t>
        </w:r>
      </w:ins>
      <w:ins w:id="1548" w:author="瑋婷 徐" w:date="2025-01-06T16:43:00Z" w16du:dateUtc="2025-01-06T08:43:00Z">
        <w:r w:rsidR="00E74B52">
          <w:rPr>
            <w:rFonts w:ascii="Times New Roman" w:eastAsia="標楷體" w:hAnsi="Times New Roman" w:cs="Times New Roman" w:hint="eastAsia"/>
          </w:rPr>
          <w:t xml:space="preserve"> (</w:t>
        </w:r>
        <w:r w:rsidR="00E74B52">
          <w:rPr>
            <w:rFonts w:ascii="Times New Roman" w:eastAsia="標楷體" w:hAnsi="Times New Roman" w:cs="Times New Roman" w:hint="eastAsia"/>
          </w:rPr>
          <w:t>圖</w:t>
        </w:r>
        <w:r w:rsidR="00E74B52">
          <w:rPr>
            <w:rFonts w:ascii="Times New Roman" w:eastAsia="標楷體" w:hAnsi="Times New Roman" w:cs="Times New Roman" w:hint="eastAsia"/>
          </w:rPr>
          <w:t>10</w:t>
        </w:r>
        <w:r w:rsidR="00E74B52">
          <w:rPr>
            <w:rFonts w:ascii="Times New Roman" w:eastAsia="標楷體" w:hAnsi="Times New Roman" w:cs="Times New Roman" w:hint="eastAsia"/>
          </w:rPr>
          <w:t>H</w:t>
        </w:r>
        <w:r w:rsidR="00E74B52">
          <w:rPr>
            <w:rFonts w:ascii="Times New Roman" w:eastAsia="標楷體" w:hAnsi="Times New Roman" w:cs="Times New Roman" w:hint="eastAsia"/>
          </w:rPr>
          <w:t>)</w:t>
        </w:r>
      </w:ins>
      <w:ins w:id="1549" w:author="瑋婷 徐" w:date="2025-01-06T16:42:00Z" w16du:dateUtc="2025-01-06T08:42:00Z">
        <w:r w:rsidR="005E6B05">
          <w:rPr>
            <w:rFonts w:ascii="Times New Roman" w:eastAsia="標楷體" w:hAnsi="Times New Roman" w:cs="Times New Roman" w:hint="eastAsia"/>
          </w:rPr>
          <w:t>。</w:t>
        </w:r>
      </w:ins>
    </w:p>
    <w:p w14:paraId="45619DDB" w14:textId="658B4289" w:rsidR="004B4B6E" w:rsidRDefault="004B4B6E">
      <w:pPr>
        <w:spacing w:line="360" w:lineRule="auto"/>
        <w:jc w:val="both"/>
        <w:rPr>
          <w:ins w:id="1550" w:author="瑋婷 徐" w:date="2025-01-06T15:47:00Z" w16du:dateUtc="2025-01-06T07:47:00Z"/>
          <w:rFonts w:ascii="Times New Roman" w:eastAsia="標楷體" w:hAnsi="Times New Roman" w:cs="Times New Roman"/>
        </w:rPr>
      </w:pPr>
    </w:p>
    <w:p w14:paraId="357F67BC" w14:textId="078103C9" w:rsidR="00D93FCC" w:rsidRDefault="00586A12">
      <w:pPr>
        <w:spacing w:line="360" w:lineRule="auto"/>
        <w:jc w:val="both"/>
        <w:rPr>
          <w:ins w:id="1551" w:author="瑋婷 徐" w:date="2025-01-06T16:47:00Z" w16du:dateUtc="2025-01-06T08:47:00Z"/>
          <w:rFonts w:ascii="Times New Roman" w:eastAsia="標楷體" w:hAnsi="Times New Roman" w:cs="Times New Roman"/>
        </w:rPr>
      </w:pPr>
      <w:ins w:id="1552" w:author="瑋婷 徐" w:date="2025-01-06T16:47:00Z" w16du:dateUtc="2025-01-06T08:47:00Z">
        <w:r>
          <w:rPr>
            <w:rFonts w:ascii="Times New Roman" w:eastAsia="標楷體" w:hAnsi="Times New Roman" w:cs="Times New Roman" w:hint="eastAsia"/>
          </w:rPr>
          <w:lastRenderedPageBreak/>
          <w:t xml:space="preserve">    </w:t>
        </w:r>
      </w:ins>
      <w:ins w:id="1553" w:author="瑋婷 徐" w:date="2025-01-06T16:44:00Z" w16du:dateUtc="2025-01-06T08:44:00Z">
        <w:r>
          <w:rPr>
            <w:rFonts w:ascii="Times New Roman" w:eastAsia="標楷體" w:hAnsi="Times New Roman" w:cs="Times New Roman" w:hint="eastAsia"/>
          </w:rPr>
          <w:t>臺灣</w:t>
        </w:r>
      </w:ins>
      <w:r w:rsidR="00242A46">
        <w:rPr>
          <w:rFonts w:ascii="Times New Roman" w:eastAsia="標楷體" w:hAnsi="Times New Roman" w:cs="Times New Roman"/>
        </w:rPr>
        <w:t>出現樣區占比</w:t>
      </w:r>
      <w:r w:rsidR="002435EC">
        <w:rPr>
          <w:rFonts w:ascii="Times New Roman" w:eastAsia="標楷體" w:hAnsi="Times New Roman" w:cs="Times New Roman"/>
        </w:rPr>
        <w:t>最高的前</w:t>
      </w:r>
      <w:proofErr w:type="gramStart"/>
      <w:r w:rsidR="002435EC">
        <w:rPr>
          <w:rFonts w:ascii="Times New Roman" w:eastAsia="標楷體" w:hAnsi="Times New Roman" w:cs="Times New Roman"/>
        </w:rPr>
        <w:t>5</w:t>
      </w:r>
      <w:r w:rsidR="002435EC">
        <w:rPr>
          <w:rFonts w:ascii="Times New Roman" w:eastAsia="標楷體" w:hAnsi="Times New Roman" w:cs="Times New Roman"/>
        </w:rPr>
        <w:t>名鳥</w:t>
      </w:r>
      <w:proofErr w:type="gramEnd"/>
      <w:r w:rsidR="002435EC">
        <w:rPr>
          <w:rFonts w:ascii="Times New Roman" w:eastAsia="標楷體" w:hAnsi="Times New Roman" w:cs="Times New Roman"/>
        </w:rPr>
        <w:t>種，依序為五色鳥</w:t>
      </w:r>
      <w:r w:rsidR="002435EC">
        <w:rPr>
          <w:rFonts w:ascii="Times New Roman" w:eastAsia="標楷體" w:hAnsi="Times New Roman" w:cs="Times New Roman"/>
        </w:rPr>
        <w:t>(</w:t>
      </w:r>
      <w:del w:id="1554" w:author="瑋婷 徐" w:date="2025-01-06T16:45:00Z" w16du:dateUtc="2025-01-06T08:45:00Z">
        <w:r w:rsidR="002435EC" w:rsidDel="00586A12">
          <w:rPr>
            <w:rFonts w:ascii="Times New Roman" w:eastAsia="標楷體" w:hAnsi="Times New Roman" w:cs="Times New Roman" w:hint="eastAsia"/>
          </w:rPr>
          <w:delText>77</w:delText>
        </w:r>
      </w:del>
      <w:ins w:id="1555" w:author="瑋婷 徐" w:date="2025-01-06T16:45:00Z" w16du:dateUtc="2025-01-06T08:45:00Z">
        <w:r>
          <w:rPr>
            <w:rFonts w:ascii="Times New Roman" w:eastAsia="標楷體" w:hAnsi="Times New Roman" w:cs="Times New Roman" w:hint="eastAsia"/>
          </w:rPr>
          <w:t>90</w:t>
        </w:r>
      </w:ins>
      <w:r w:rsidR="002435EC">
        <w:rPr>
          <w:rFonts w:ascii="Times New Roman" w:eastAsia="標楷體" w:hAnsi="Times New Roman" w:cs="Times New Roman"/>
        </w:rPr>
        <w:t>%)</w:t>
      </w:r>
      <w:r w:rsidR="002435EC">
        <w:rPr>
          <w:rFonts w:ascii="Times New Roman" w:eastAsia="標楷體" w:hAnsi="Times New Roman" w:cs="Times New Roman"/>
        </w:rPr>
        <w:t>、山紅頭</w:t>
      </w:r>
      <w:r w:rsidR="002435EC">
        <w:rPr>
          <w:rFonts w:ascii="Times New Roman" w:eastAsia="標楷體" w:hAnsi="Times New Roman" w:cs="Times New Roman"/>
        </w:rPr>
        <w:t xml:space="preserve"> (</w:t>
      </w:r>
      <w:del w:id="1556" w:author="瑋婷 徐" w:date="2025-01-06T16:45:00Z" w16du:dateUtc="2025-01-06T08:45:00Z">
        <w:r w:rsidR="002435EC" w:rsidDel="00586A12">
          <w:rPr>
            <w:rFonts w:ascii="Times New Roman" w:eastAsia="標楷體" w:hAnsi="Times New Roman" w:cs="Times New Roman" w:hint="eastAsia"/>
          </w:rPr>
          <w:delText>66</w:delText>
        </w:r>
      </w:del>
      <w:ins w:id="1557" w:author="瑋婷 徐" w:date="2025-01-06T16:45:00Z" w16du:dateUtc="2025-01-06T08:45:00Z">
        <w:r>
          <w:rPr>
            <w:rFonts w:ascii="Times New Roman" w:eastAsia="標楷體" w:hAnsi="Times New Roman" w:cs="Times New Roman" w:hint="eastAsia"/>
          </w:rPr>
          <w:t>80</w:t>
        </w:r>
      </w:ins>
      <w:r w:rsidR="002435EC">
        <w:rPr>
          <w:rFonts w:ascii="Times New Roman" w:eastAsia="標楷體" w:hAnsi="Times New Roman" w:cs="Times New Roman"/>
        </w:rPr>
        <w:t>%)</w:t>
      </w:r>
      <w:ins w:id="1558" w:author="瑋婷 徐" w:date="2025-01-06T16:45:00Z" w16du:dateUtc="2025-01-06T08:45:00Z">
        <w:r>
          <w:rPr>
            <w:rFonts w:ascii="Times New Roman" w:eastAsia="標楷體" w:hAnsi="Times New Roman" w:cs="Times New Roman"/>
          </w:rPr>
          <w:t>、繡眼畫眉</w:t>
        </w:r>
        <w:r>
          <w:rPr>
            <w:rFonts w:ascii="Times New Roman" w:eastAsia="標楷體" w:hAnsi="Times New Roman" w:cs="Times New Roman"/>
          </w:rPr>
          <w:t>(</w:t>
        </w:r>
        <w:r>
          <w:rPr>
            <w:rFonts w:ascii="Times New Roman" w:eastAsia="標楷體" w:hAnsi="Times New Roman" w:cs="Times New Roman" w:hint="eastAsia"/>
          </w:rPr>
          <w:t>7</w:t>
        </w:r>
        <w:r>
          <w:rPr>
            <w:rFonts w:ascii="Times New Roman" w:eastAsia="標楷體" w:hAnsi="Times New Roman" w:cs="Times New Roman"/>
          </w:rPr>
          <w:t>0%)</w:t>
        </w:r>
      </w:ins>
      <w:r w:rsidR="002435EC">
        <w:rPr>
          <w:rFonts w:ascii="Times New Roman" w:eastAsia="標楷體" w:hAnsi="Times New Roman" w:cs="Times New Roman"/>
        </w:rPr>
        <w:t>、</w:t>
      </w:r>
      <w:del w:id="1559" w:author="瑋婷 徐" w:date="2025-01-06T16:45:00Z" w16du:dateUtc="2025-01-06T08:45:00Z">
        <w:r w:rsidR="002435EC" w:rsidDel="00586A12">
          <w:rPr>
            <w:rFonts w:ascii="Times New Roman" w:eastAsia="標楷體" w:hAnsi="Times New Roman" w:cs="Times New Roman" w:hint="eastAsia"/>
          </w:rPr>
          <w:delText>白耳</w:delText>
        </w:r>
      </w:del>
      <w:ins w:id="1560" w:author="瑋婷 徐" w:date="2025-01-06T16:45:00Z" w16du:dateUtc="2025-01-06T08:45:00Z">
        <w:r>
          <w:rPr>
            <w:rFonts w:ascii="Times New Roman" w:eastAsia="標楷體" w:hAnsi="Times New Roman" w:cs="Times New Roman" w:hint="eastAsia"/>
          </w:rPr>
          <w:t>冠羽</w:t>
        </w:r>
      </w:ins>
      <w:r w:rsidR="002435EC">
        <w:rPr>
          <w:rFonts w:ascii="Times New Roman" w:eastAsia="標楷體" w:hAnsi="Times New Roman" w:cs="Times New Roman"/>
        </w:rPr>
        <w:t>畫眉</w:t>
      </w:r>
      <w:r w:rsidR="002435EC">
        <w:rPr>
          <w:rFonts w:ascii="Times New Roman" w:eastAsia="標楷體" w:hAnsi="Times New Roman" w:cs="Times New Roman"/>
        </w:rPr>
        <w:t>(6</w:t>
      </w:r>
      <w:del w:id="1561" w:author="瑋婷 徐" w:date="2025-01-06T16:45:00Z" w16du:dateUtc="2025-01-06T08:45:00Z">
        <w:r w:rsidR="002435EC" w:rsidDel="00586A12">
          <w:rPr>
            <w:rFonts w:ascii="Times New Roman" w:eastAsia="標楷體" w:hAnsi="Times New Roman" w:cs="Times New Roman"/>
          </w:rPr>
          <w:delText>3</w:delText>
        </w:r>
      </w:del>
      <w:ins w:id="1562" w:author="瑋婷 徐" w:date="2025-01-06T16:45:00Z" w16du:dateUtc="2025-01-06T08:45:00Z">
        <w:r>
          <w:rPr>
            <w:rFonts w:ascii="Times New Roman" w:eastAsia="標楷體" w:hAnsi="Times New Roman" w:cs="Times New Roman" w:hint="eastAsia"/>
          </w:rPr>
          <w:t>0</w:t>
        </w:r>
      </w:ins>
      <w:r w:rsidR="002435EC">
        <w:rPr>
          <w:rFonts w:ascii="Times New Roman" w:eastAsia="標楷體" w:hAnsi="Times New Roman" w:cs="Times New Roman"/>
        </w:rPr>
        <w:t>%)</w:t>
      </w:r>
      <w:ins w:id="1563" w:author="瑋婷 徐" w:date="2025-01-06T16:45:00Z" w16du:dateUtc="2025-01-06T08:45:00Z">
        <w:r>
          <w:rPr>
            <w:rFonts w:ascii="Times New Roman" w:eastAsia="標楷體" w:hAnsi="Times New Roman" w:cs="Times New Roman" w:hint="eastAsia"/>
          </w:rPr>
          <w:t>、白</w:t>
        </w:r>
      </w:ins>
      <w:ins w:id="1564" w:author="瑋婷 徐" w:date="2025-01-06T16:46:00Z" w16du:dateUtc="2025-01-06T08:46:00Z">
        <w:r>
          <w:rPr>
            <w:rFonts w:ascii="Times New Roman" w:eastAsia="標楷體" w:hAnsi="Times New Roman" w:cs="Times New Roman" w:hint="eastAsia"/>
          </w:rPr>
          <w:t>尾</w:t>
        </w:r>
        <w:proofErr w:type="gramStart"/>
        <w:r>
          <w:rPr>
            <w:rFonts w:ascii="Times New Roman" w:eastAsia="標楷體" w:hAnsi="Times New Roman" w:cs="Times New Roman" w:hint="eastAsia"/>
          </w:rPr>
          <w:t>鴝</w:t>
        </w:r>
        <w:proofErr w:type="gramEnd"/>
        <w:r>
          <w:rPr>
            <w:rFonts w:ascii="Times New Roman" w:eastAsia="標楷體" w:hAnsi="Times New Roman" w:cs="Times New Roman" w:hint="eastAsia"/>
          </w:rPr>
          <w:t>(60%)</w:t>
        </w:r>
        <w:r>
          <w:rPr>
            <w:rFonts w:ascii="Times New Roman" w:eastAsia="標楷體" w:hAnsi="Times New Roman" w:cs="Times New Roman" w:hint="eastAsia"/>
          </w:rPr>
          <w:t>、白耳畫眉</w:t>
        </w:r>
        <w:r>
          <w:rPr>
            <w:rFonts w:ascii="Times New Roman" w:eastAsia="標楷體" w:hAnsi="Times New Roman" w:cs="Times New Roman" w:hint="eastAsia"/>
          </w:rPr>
          <w:t>(60%)</w:t>
        </w:r>
      </w:ins>
      <w:r w:rsidR="002435EC">
        <w:rPr>
          <w:rFonts w:ascii="Times New Roman" w:eastAsia="標楷體" w:hAnsi="Times New Roman" w:cs="Times New Roman"/>
        </w:rPr>
        <w:t>、紅嘴黑</w:t>
      </w:r>
      <w:proofErr w:type="gramStart"/>
      <w:r w:rsidR="002435EC">
        <w:rPr>
          <w:rFonts w:ascii="Times New Roman" w:eastAsia="標楷體" w:hAnsi="Times New Roman" w:cs="Times New Roman"/>
        </w:rPr>
        <w:t>鵯</w:t>
      </w:r>
      <w:proofErr w:type="gramEnd"/>
      <w:r w:rsidR="002435EC">
        <w:rPr>
          <w:rFonts w:ascii="Times New Roman" w:eastAsia="標楷體" w:hAnsi="Times New Roman" w:cs="Times New Roman"/>
        </w:rPr>
        <w:t>(6</w:t>
      </w:r>
      <w:del w:id="1565" w:author="瑋婷 徐" w:date="2025-01-06T16:46:00Z" w16du:dateUtc="2025-01-06T08:46:00Z">
        <w:r w:rsidR="002435EC" w:rsidDel="00586A12">
          <w:rPr>
            <w:rFonts w:ascii="Times New Roman" w:eastAsia="標楷體" w:hAnsi="Times New Roman" w:cs="Times New Roman"/>
          </w:rPr>
          <w:delText>3</w:delText>
        </w:r>
      </w:del>
      <w:ins w:id="1566" w:author="瑋婷 徐" w:date="2025-01-06T16:46:00Z" w16du:dateUtc="2025-01-06T08:46:00Z">
        <w:r>
          <w:rPr>
            <w:rFonts w:ascii="Times New Roman" w:eastAsia="標楷體" w:hAnsi="Times New Roman" w:cs="Times New Roman" w:hint="eastAsia"/>
          </w:rPr>
          <w:t>0</w:t>
        </w:r>
      </w:ins>
      <w:r w:rsidR="002435EC">
        <w:rPr>
          <w:rFonts w:ascii="Times New Roman" w:eastAsia="標楷體" w:hAnsi="Times New Roman" w:cs="Times New Roman"/>
        </w:rPr>
        <w:t>%)</w:t>
      </w:r>
      <w:ins w:id="1567" w:author="瑋婷 徐" w:date="2025-01-06T16:46:00Z" w16du:dateUtc="2025-01-06T08:46:00Z">
        <w:r>
          <w:rPr>
            <w:rFonts w:ascii="Times New Roman" w:eastAsia="標楷體" w:hAnsi="Times New Roman" w:cs="Times New Roman" w:hint="eastAsia"/>
          </w:rPr>
          <w:t>、臺灣山鷓鴣</w:t>
        </w:r>
        <w:r>
          <w:rPr>
            <w:rFonts w:ascii="Times New Roman" w:eastAsia="標楷體" w:hAnsi="Times New Roman" w:cs="Times New Roman" w:hint="eastAsia"/>
          </w:rPr>
          <w:t>(60%)</w:t>
        </w:r>
        <w:r>
          <w:rPr>
            <w:rFonts w:ascii="Times New Roman" w:eastAsia="標楷體" w:hAnsi="Times New Roman" w:cs="Times New Roman" w:hint="eastAsia"/>
          </w:rPr>
          <w:t>、黃胸</w:t>
        </w:r>
        <w:proofErr w:type="gramStart"/>
        <w:r>
          <w:rPr>
            <w:rFonts w:ascii="Times New Roman" w:eastAsia="標楷體" w:hAnsi="Times New Roman" w:cs="Times New Roman" w:hint="eastAsia"/>
          </w:rPr>
          <w:t>藪</w:t>
        </w:r>
        <w:proofErr w:type="gramEnd"/>
        <w:r>
          <w:rPr>
            <w:rFonts w:ascii="Times New Roman" w:eastAsia="標楷體" w:hAnsi="Times New Roman" w:cs="Times New Roman" w:hint="eastAsia"/>
          </w:rPr>
          <w:t>眉</w:t>
        </w:r>
        <w:r>
          <w:rPr>
            <w:rFonts w:ascii="Times New Roman" w:eastAsia="標楷體" w:hAnsi="Times New Roman" w:cs="Times New Roman" w:hint="eastAsia"/>
          </w:rPr>
          <w:t>(</w:t>
        </w:r>
      </w:ins>
      <w:ins w:id="1568" w:author="瑋婷 徐" w:date="2025-01-06T16:47:00Z" w16du:dateUtc="2025-01-06T08:47:00Z">
        <w:r>
          <w:rPr>
            <w:rFonts w:ascii="Times New Roman" w:eastAsia="標楷體" w:hAnsi="Times New Roman" w:cs="Times New Roman" w:hint="eastAsia"/>
          </w:rPr>
          <w:t>60%</w:t>
        </w:r>
      </w:ins>
      <w:ins w:id="1569" w:author="瑋婷 徐" w:date="2025-01-06T16:46:00Z" w16du:dateUtc="2025-01-06T08:46:00Z">
        <w:r>
          <w:rPr>
            <w:rFonts w:ascii="Times New Roman" w:eastAsia="標楷體" w:hAnsi="Times New Roman" w:cs="Times New Roman" w:hint="eastAsia"/>
          </w:rPr>
          <w:t>)</w:t>
        </w:r>
      </w:ins>
      <w:del w:id="1570" w:author="瑋婷 徐" w:date="2025-01-06T16:45:00Z" w16du:dateUtc="2025-01-06T08:45:00Z">
        <w:r w:rsidR="002435EC" w:rsidDel="00586A12">
          <w:rPr>
            <w:rFonts w:ascii="Times New Roman" w:eastAsia="標楷體" w:hAnsi="Times New Roman" w:cs="Times New Roman"/>
          </w:rPr>
          <w:delText>、繡眼畫眉</w:delText>
        </w:r>
        <w:r w:rsidR="002435EC" w:rsidDel="00586A12">
          <w:rPr>
            <w:rFonts w:ascii="Times New Roman" w:eastAsia="標楷體" w:hAnsi="Times New Roman" w:cs="Times New Roman"/>
          </w:rPr>
          <w:delText>(60%)</w:delText>
        </w:r>
      </w:del>
      <w:ins w:id="1571" w:author="瑋婷 徐" w:date="2025-01-06T16:47:00Z" w16du:dateUtc="2025-01-06T08:47:00Z">
        <w:r w:rsidDel="00586A12">
          <w:rPr>
            <w:rFonts w:ascii="Times New Roman" w:eastAsia="標楷體" w:hAnsi="Times New Roman" w:cs="Times New Roman"/>
          </w:rPr>
          <w:t xml:space="preserve"> </w:t>
        </w:r>
      </w:ins>
      <w:del w:id="1572" w:author="瑋婷 徐" w:date="2025-01-06T16:47:00Z" w16du:dateUtc="2025-01-06T08:47:00Z">
        <w:r w:rsidR="002435EC" w:rsidDel="00586A12">
          <w:rPr>
            <w:rFonts w:ascii="Times New Roman" w:eastAsia="標楷體" w:hAnsi="Times New Roman" w:cs="Times New Roman"/>
          </w:rPr>
          <w:delText>，這些鳥類是森林類型環境的常見鳥種</w:delText>
        </w:r>
      </w:del>
      <w:r w:rsidR="002435EC">
        <w:rPr>
          <w:rFonts w:ascii="Times New Roman" w:eastAsia="標楷體" w:hAnsi="Times New Roman" w:cs="Times New Roman"/>
        </w:rPr>
        <w:t>(</w:t>
      </w:r>
      <w:del w:id="1573" w:author="瑋婷 徐" w:date="2025-01-06T16:47:00Z" w16du:dateUtc="2025-01-06T08:47:00Z">
        <w:r w:rsidR="002435EC" w:rsidDel="00586A12">
          <w:rPr>
            <w:rFonts w:ascii="Times New Roman" w:eastAsia="標楷體" w:hAnsi="Times New Roman" w:cs="Times New Roman"/>
          </w:rPr>
          <w:delText>表</w:delText>
        </w:r>
      </w:del>
      <w:ins w:id="1574" w:author="瑋婷 徐" w:date="2025-01-06T16:47:00Z" w16du:dateUtc="2025-01-06T08:47:00Z">
        <w:r>
          <w:rPr>
            <w:rFonts w:ascii="Times New Roman" w:eastAsia="標楷體" w:hAnsi="Times New Roman" w:cs="Times New Roman" w:hint="eastAsia"/>
          </w:rPr>
          <w:t>圖</w:t>
        </w:r>
      </w:ins>
      <w:r w:rsidR="002435EC">
        <w:rPr>
          <w:rFonts w:ascii="Times New Roman" w:eastAsia="標楷體" w:hAnsi="Times New Roman" w:cs="Times New Roman"/>
        </w:rPr>
        <w:t>1</w:t>
      </w:r>
      <w:del w:id="1575" w:author="瑋婷 徐" w:date="2025-01-06T16:47:00Z" w16du:dateUtc="2025-01-06T08:47:00Z">
        <w:r w:rsidR="002435EC" w:rsidDel="00586A12">
          <w:rPr>
            <w:rFonts w:ascii="Times New Roman" w:eastAsia="標楷體" w:hAnsi="Times New Roman" w:cs="Times New Roman"/>
          </w:rPr>
          <w:delText>4</w:delText>
        </w:r>
      </w:del>
      <w:ins w:id="1576" w:author="瑋婷 徐" w:date="2025-01-06T16:47:00Z" w16du:dateUtc="2025-01-06T08:47:00Z">
        <w:r>
          <w:rPr>
            <w:rFonts w:ascii="Times New Roman" w:eastAsia="標楷體" w:hAnsi="Times New Roman" w:cs="Times New Roman" w:hint="eastAsia"/>
          </w:rPr>
          <w:t>1</w:t>
        </w:r>
      </w:ins>
      <w:r w:rsidR="002435EC">
        <w:rPr>
          <w:rFonts w:ascii="Times New Roman" w:eastAsia="標楷體" w:hAnsi="Times New Roman" w:cs="Times New Roman"/>
        </w:rPr>
        <w:t>)</w:t>
      </w:r>
      <w:r w:rsidR="002435EC">
        <w:rPr>
          <w:rFonts w:ascii="Times New Roman" w:eastAsia="標楷體" w:hAnsi="Times New Roman" w:cs="Times New Roman"/>
        </w:rPr>
        <w:t>。</w:t>
      </w:r>
    </w:p>
    <w:p w14:paraId="20151574" w14:textId="77777777" w:rsidR="00586A12" w:rsidRDefault="00586A12">
      <w:pPr>
        <w:spacing w:line="360" w:lineRule="auto"/>
        <w:jc w:val="both"/>
        <w:rPr>
          <w:ins w:id="1577" w:author="瑋婷 徐" w:date="2025-01-06T16:47:00Z" w16du:dateUtc="2025-01-06T08:47:00Z"/>
          <w:rFonts w:ascii="Times New Roman" w:eastAsia="標楷體" w:hAnsi="Times New Roman" w:cs="Times New Roman"/>
        </w:rPr>
      </w:pPr>
    </w:p>
    <w:p w14:paraId="739FA3BA" w14:textId="1957D75C" w:rsidR="000E5526" w:rsidRDefault="00A206F9">
      <w:pPr>
        <w:spacing w:line="360" w:lineRule="auto"/>
        <w:jc w:val="both"/>
        <w:rPr>
          <w:ins w:id="1578" w:author="瑋婷 徐" w:date="2025-01-06T16:52:00Z" w16du:dateUtc="2025-01-06T08:52:00Z"/>
          <w:rFonts w:ascii="Times New Roman" w:eastAsia="標楷體" w:hAnsi="Times New Roman" w:cs="Times New Roman"/>
        </w:rPr>
      </w:pPr>
      <w:ins w:id="1579" w:author="瑋婷 徐" w:date="2025-01-06T16:53:00Z" w16du:dateUtc="2025-01-06T08:53:00Z">
        <w:r>
          <w:rPr>
            <w:rFonts w:ascii="Times New Roman" w:eastAsia="標楷體" w:hAnsi="Times New Roman" w:cs="Times New Roman" w:hint="eastAsia"/>
          </w:rPr>
          <w:t xml:space="preserve">    </w:t>
        </w:r>
      </w:ins>
      <w:ins w:id="1580" w:author="瑋婷 徐" w:date="2025-01-06T16:48:00Z" w16du:dateUtc="2025-01-06T08:48:00Z">
        <w:r w:rsidR="00586A12">
          <w:rPr>
            <w:rFonts w:ascii="Times New Roman" w:eastAsia="標楷體" w:hAnsi="Times New Roman" w:cs="Times New Roman" w:hint="eastAsia"/>
          </w:rPr>
          <w:t>依海拔段區分，</w:t>
        </w:r>
        <w:r w:rsidR="00586A12" w:rsidRPr="00586A12">
          <w:rPr>
            <w:rFonts w:ascii="Times New Roman" w:eastAsia="標楷體" w:hAnsi="Times New Roman" w:cs="Times New Roman" w:hint="eastAsia"/>
          </w:rPr>
          <w:t>低海拔段的</w:t>
        </w:r>
        <w:r w:rsidR="00586A12">
          <w:rPr>
            <w:rFonts w:ascii="Times New Roman" w:eastAsia="標楷體" w:hAnsi="Times New Roman" w:cs="Times New Roman"/>
          </w:rPr>
          <w:t>出現樣區占比最高前</w:t>
        </w:r>
        <w:proofErr w:type="gramStart"/>
        <w:r w:rsidR="00586A12">
          <w:rPr>
            <w:rFonts w:ascii="Times New Roman" w:eastAsia="標楷體" w:hAnsi="Times New Roman" w:cs="Times New Roman"/>
          </w:rPr>
          <w:t>5</w:t>
        </w:r>
        <w:r w:rsidR="00586A12">
          <w:rPr>
            <w:rFonts w:ascii="Times New Roman" w:eastAsia="標楷體" w:hAnsi="Times New Roman" w:cs="Times New Roman"/>
          </w:rPr>
          <w:t>名鳥</w:t>
        </w:r>
        <w:proofErr w:type="gramEnd"/>
        <w:r w:rsidR="00586A12">
          <w:rPr>
            <w:rFonts w:ascii="Times New Roman" w:eastAsia="標楷體" w:hAnsi="Times New Roman" w:cs="Times New Roman"/>
          </w:rPr>
          <w:t>種，</w:t>
        </w:r>
      </w:ins>
      <w:ins w:id="1581" w:author="瑋婷 徐" w:date="2025-01-06T16:49:00Z" w16du:dateUtc="2025-01-06T08:49:00Z">
        <w:r w:rsidR="000E5526">
          <w:rPr>
            <w:rFonts w:ascii="Times New Roman" w:eastAsia="標楷體" w:hAnsi="Times New Roman" w:cs="Times New Roman" w:hint="eastAsia"/>
          </w:rPr>
          <w:t>紅嘴黑</w:t>
        </w:r>
        <w:proofErr w:type="gramStart"/>
        <w:r w:rsidR="000E5526">
          <w:rPr>
            <w:rFonts w:ascii="Times New Roman" w:eastAsia="標楷體" w:hAnsi="Times New Roman" w:cs="Times New Roman" w:hint="eastAsia"/>
          </w:rPr>
          <w:t>鵯</w:t>
        </w:r>
        <w:proofErr w:type="gramEnd"/>
        <w:r w:rsidR="000E5526">
          <w:rPr>
            <w:rFonts w:ascii="Times New Roman" w:eastAsia="標楷體" w:hAnsi="Times New Roman" w:cs="Times New Roman" w:hint="eastAsia"/>
          </w:rPr>
          <w:t>(100%)</w:t>
        </w:r>
        <w:r w:rsidR="000E5526">
          <w:rPr>
            <w:rFonts w:ascii="Times New Roman" w:eastAsia="標楷體" w:hAnsi="Times New Roman" w:cs="Times New Roman" w:hint="eastAsia"/>
          </w:rPr>
          <w:t>、五色鳥</w:t>
        </w:r>
        <w:r w:rsidR="000E5526">
          <w:rPr>
            <w:rFonts w:ascii="Times New Roman" w:eastAsia="標楷體" w:hAnsi="Times New Roman" w:cs="Times New Roman" w:hint="eastAsia"/>
          </w:rPr>
          <w:t>(90%)</w:t>
        </w:r>
        <w:r w:rsidR="000E5526">
          <w:rPr>
            <w:rFonts w:ascii="Times New Roman" w:eastAsia="標楷體" w:hAnsi="Times New Roman" w:cs="Times New Roman" w:hint="eastAsia"/>
          </w:rPr>
          <w:t>、小彎嘴</w:t>
        </w:r>
        <w:r w:rsidR="000E5526">
          <w:rPr>
            <w:rFonts w:ascii="Times New Roman" w:eastAsia="標楷體" w:hAnsi="Times New Roman" w:cs="Times New Roman" w:hint="eastAsia"/>
          </w:rPr>
          <w:t>(90%)</w:t>
        </w:r>
        <w:r w:rsidR="000E5526">
          <w:rPr>
            <w:rFonts w:ascii="Times New Roman" w:eastAsia="標楷體" w:hAnsi="Times New Roman" w:cs="Times New Roman" w:hint="eastAsia"/>
          </w:rPr>
          <w:t>、樹鵲</w:t>
        </w:r>
        <w:r w:rsidR="000E5526">
          <w:rPr>
            <w:rFonts w:ascii="Times New Roman" w:eastAsia="標楷體" w:hAnsi="Times New Roman" w:cs="Times New Roman" w:hint="eastAsia"/>
          </w:rPr>
          <w:t>(90%)</w:t>
        </w:r>
        <w:r w:rsidR="000E5526">
          <w:rPr>
            <w:rFonts w:ascii="Times New Roman" w:eastAsia="標楷體" w:hAnsi="Times New Roman" w:cs="Times New Roman" w:hint="eastAsia"/>
          </w:rPr>
          <w:t>、</w:t>
        </w:r>
      </w:ins>
      <w:ins w:id="1582" w:author="瑋婷 徐" w:date="2025-01-06T16:50:00Z" w16du:dateUtc="2025-01-06T08:50:00Z">
        <w:r w:rsidR="000E5526">
          <w:rPr>
            <w:rFonts w:ascii="Times New Roman" w:eastAsia="標楷體" w:hAnsi="Times New Roman" w:cs="Times New Roman" w:hint="eastAsia"/>
          </w:rPr>
          <w:t>斯氏繡眼</w:t>
        </w:r>
        <w:r w:rsidR="000E5526">
          <w:rPr>
            <w:rFonts w:ascii="Times New Roman" w:eastAsia="標楷體" w:hAnsi="Times New Roman" w:cs="Times New Roman" w:hint="eastAsia"/>
          </w:rPr>
          <w:t>(80%)</w:t>
        </w:r>
        <w:r w:rsidR="000E5526" w:rsidDel="00586A12">
          <w:rPr>
            <w:rFonts w:ascii="Times New Roman" w:eastAsia="標楷體" w:hAnsi="Times New Roman" w:cs="Times New Roman"/>
          </w:rPr>
          <w:t xml:space="preserve"> </w:t>
        </w:r>
        <w:r w:rsidR="000E5526">
          <w:rPr>
            <w:rFonts w:ascii="Times New Roman" w:eastAsia="標楷體" w:hAnsi="Times New Roman" w:cs="Times New Roman"/>
          </w:rPr>
          <w:t>(</w:t>
        </w:r>
        <w:r w:rsidR="000E5526">
          <w:rPr>
            <w:rFonts w:ascii="Times New Roman" w:eastAsia="標楷體" w:hAnsi="Times New Roman" w:cs="Times New Roman" w:hint="eastAsia"/>
          </w:rPr>
          <w:t>圖</w:t>
        </w:r>
        <w:r w:rsidR="000E5526">
          <w:rPr>
            <w:rFonts w:ascii="Times New Roman" w:eastAsia="標楷體" w:hAnsi="Times New Roman" w:cs="Times New Roman"/>
          </w:rPr>
          <w:t>1</w:t>
        </w:r>
        <w:r w:rsidR="000E5526">
          <w:rPr>
            <w:rFonts w:ascii="Times New Roman" w:eastAsia="標楷體" w:hAnsi="Times New Roman" w:cs="Times New Roman" w:hint="eastAsia"/>
          </w:rPr>
          <w:t>2A</w:t>
        </w:r>
        <w:r w:rsidR="000E5526">
          <w:rPr>
            <w:rFonts w:ascii="Times New Roman" w:eastAsia="標楷體" w:hAnsi="Times New Roman" w:cs="Times New Roman"/>
          </w:rPr>
          <w:t>)</w:t>
        </w:r>
        <w:r w:rsidR="000E5526">
          <w:rPr>
            <w:rFonts w:ascii="Times New Roman" w:eastAsia="標楷體" w:hAnsi="Times New Roman" w:cs="Times New Roman" w:hint="eastAsia"/>
          </w:rPr>
          <w:t>。中高</w:t>
        </w:r>
        <w:r w:rsidR="000E5526" w:rsidRPr="00586A12">
          <w:rPr>
            <w:rFonts w:ascii="Times New Roman" w:eastAsia="標楷體" w:hAnsi="Times New Roman" w:cs="Times New Roman" w:hint="eastAsia"/>
          </w:rPr>
          <w:t>海拔段的</w:t>
        </w:r>
        <w:r w:rsidR="000E5526">
          <w:rPr>
            <w:rFonts w:ascii="Times New Roman" w:eastAsia="標楷體" w:hAnsi="Times New Roman" w:cs="Times New Roman"/>
          </w:rPr>
          <w:t>出現樣區占比最高前</w:t>
        </w:r>
        <w:proofErr w:type="gramStart"/>
        <w:r w:rsidR="000E5526">
          <w:rPr>
            <w:rFonts w:ascii="Times New Roman" w:eastAsia="標楷體" w:hAnsi="Times New Roman" w:cs="Times New Roman"/>
          </w:rPr>
          <w:t>5</w:t>
        </w:r>
        <w:r w:rsidR="000E5526">
          <w:rPr>
            <w:rFonts w:ascii="Times New Roman" w:eastAsia="標楷體" w:hAnsi="Times New Roman" w:cs="Times New Roman"/>
          </w:rPr>
          <w:t>名鳥</w:t>
        </w:r>
        <w:proofErr w:type="gramEnd"/>
        <w:r w:rsidR="000E5526">
          <w:rPr>
            <w:rFonts w:ascii="Times New Roman" w:eastAsia="標楷體" w:hAnsi="Times New Roman" w:cs="Times New Roman"/>
          </w:rPr>
          <w:t>種，</w:t>
        </w:r>
        <w:r w:rsidR="000E5526">
          <w:rPr>
            <w:rFonts w:ascii="Times New Roman" w:eastAsia="標楷體" w:hAnsi="Times New Roman" w:cs="Times New Roman" w:hint="eastAsia"/>
          </w:rPr>
          <w:t>五色鳥</w:t>
        </w:r>
        <w:r w:rsidR="000E5526">
          <w:rPr>
            <w:rFonts w:ascii="Times New Roman" w:eastAsia="標楷體" w:hAnsi="Times New Roman" w:cs="Times New Roman" w:hint="eastAsia"/>
          </w:rPr>
          <w:t>(90%)</w:t>
        </w:r>
        <w:r w:rsidR="000E5526">
          <w:rPr>
            <w:rFonts w:ascii="Times New Roman" w:eastAsia="標楷體" w:hAnsi="Times New Roman" w:cs="Times New Roman" w:hint="eastAsia"/>
          </w:rPr>
          <w:t>、山</w:t>
        </w:r>
      </w:ins>
      <w:ins w:id="1583" w:author="瑋婷 徐" w:date="2025-01-06T16:51:00Z" w16du:dateUtc="2025-01-06T08:51:00Z">
        <w:r w:rsidR="000E5526">
          <w:rPr>
            <w:rFonts w:ascii="Times New Roman" w:eastAsia="標楷體" w:hAnsi="Times New Roman" w:cs="Times New Roman" w:hint="eastAsia"/>
          </w:rPr>
          <w:t>紅頭</w:t>
        </w:r>
        <w:r w:rsidR="000E5526">
          <w:rPr>
            <w:rFonts w:ascii="Times New Roman" w:eastAsia="標楷體" w:hAnsi="Times New Roman" w:cs="Times New Roman" w:hint="eastAsia"/>
          </w:rPr>
          <w:t>(90%)</w:t>
        </w:r>
        <w:r w:rsidR="000E5526">
          <w:rPr>
            <w:rFonts w:ascii="Times New Roman" w:eastAsia="標楷體" w:hAnsi="Times New Roman" w:cs="Times New Roman" w:hint="eastAsia"/>
          </w:rPr>
          <w:t>、冠羽畫眉</w:t>
        </w:r>
        <w:r w:rsidR="000E5526">
          <w:rPr>
            <w:rFonts w:ascii="Times New Roman" w:eastAsia="標楷體" w:hAnsi="Times New Roman" w:cs="Times New Roman" w:hint="eastAsia"/>
          </w:rPr>
          <w:t>(80%)</w:t>
        </w:r>
        <w:r w:rsidR="000E5526">
          <w:rPr>
            <w:rFonts w:ascii="Times New Roman" w:eastAsia="標楷體" w:hAnsi="Times New Roman" w:cs="Times New Roman" w:hint="eastAsia"/>
          </w:rPr>
          <w:t>、</w:t>
        </w:r>
        <w:proofErr w:type="gramStart"/>
        <w:r w:rsidR="000E5526">
          <w:rPr>
            <w:rFonts w:ascii="Times New Roman" w:eastAsia="標楷體" w:hAnsi="Times New Roman" w:cs="Times New Roman" w:hint="eastAsia"/>
          </w:rPr>
          <w:t>棕面鶯</w:t>
        </w:r>
        <w:proofErr w:type="gramEnd"/>
        <w:r w:rsidR="000E5526">
          <w:rPr>
            <w:rFonts w:ascii="Times New Roman" w:eastAsia="標楷體" w:hAnsi="Times New Roman" w:cs="Times New Roman" w:hint="eastAsia"/>
          </w:rPr>
          <w:t>(80%)</w:t>
        </w:r>
        <w:r w:rsidR="000E5526">
          <w:rPr>
            <w:rFonts w:ascii="Times New Roman" w:eastAsia="標楷體" w:hAnsi="Times New Roman" w:cs="Times New Roman" w:hint="eastAsia"/>
          </w:rPr>
          <w:t>、白尾</w:t>
        </w:r>
        <w:proofErr w:type="gramStart"/>
        <w:r w:rsidR="000E5526">
          <w:rPr>
            <w:rFonts w:ascii="Times New Roman" w:eastAsia="標楷體" w:hAnsi="Times New Roman" w:cs="Times New Roman" w:hint="eastAsia"/>
          </w:rPr>
          <w:t>鴝</w:t>
        </w:r>
        <w:proofErr w:type="gramEnd"/>
        <w:r w:rsidR="000E5526">
          <w:rPr>
            <w:rFonts w:ascii="Times New Roman" w:eastAsia="標楷體" w:hAnsi="Times New Roman" w:cs="Times New Roman" w:hint="eastAsia"/>
          </w:rPr>
          <w:t>(80%)</w:t>
        </w:r>
        <w:r w:rsidR="000E5526">
          <w:rPr>
            <w:rFonts w:ascii="Times New Roman" w:eastAsia="標楷體" w:hAnsi="Times New Roman" w:cs="Times New Roman" w:hint="eastAsia"/>
          </w:rPr>
          <w:t>、白耳畫眉</w:t>
        </w:r>
        <w:r w:rsidR="000E5526">
          <w:rPr>
            <w:rFonts w:ascii="Times New Roman" w:eastAsia="標楷體" w:hAnsi="Times New Roman" w:cs="Times New Roman" w:hint="eastAsia"/>
          </w:rPr>
          <w:t>(80%)</w:t>
        </w:r>
        <w:r w:rsidR="000E5526">
          <w:rPr>
            <w:rFonts w:ascii="Times New Roman" w:eastAsia="標楷體" w:hAnsi="Times New Roman" w:cs="Times New Roman" w:hint="eastAsia"/>
          </w:rPr>
          <w:t>、</w:t>
        </w:r>
      </w:ins>
      <w:ins w:id="1584" w:author="瑋婷 徐" w:date="2025-01-06T16:52:00Z" w16du:dateUtc="2025-01-06T08:52:00Z">
        <w:r w:rsidR="000E5526">
          <w:rPr>
            <w:rFonts w:ascii="Times New Roman" w:eastAsia="標楷體" w:hAnsi="Times New Roman" w:cs="Times New Roman" w:hint="eastAsia"/>
          </w:rPr>
          <w:t>黃胸</w:t>
        </w:r>
        <w:proofErr w:type="gramStart"/>
        <w:r w:rsidR="000E5526">
          <w:rPr>
            <w:rFonts w:ascii="Times New Roman" w:eastAsia="標楷體" w:hAnsi="Times New Roman" w:cs="Times New Roman" w:hint="eastAsia"/>
          </w:rPr>
          <w:t>藪</w:t>
        </w:r>
        <w:proofErr w:type="gramEnd"/>
        <w:r w:rsidR="000E5526">
          <w:rPr>
            <w:rFonts w:ascii="Times New Roman" w:eastAsia="標楷體" w:hAnsi="Times New Roman" w:cs="Times New Roman" w:hint="eastAsia"/>
          </w:rPr>
          <w:t>眉</w:t>
        </w:r>
        <w:r w:rsidR="000E5526">
          <w:rPr>
            <w:rFonts w:ascii="Times New Roman" w:eastAsia="標楷體" w:hAnsi="Times New Roman" w:cs="Times New Roman" w:hint="eastAsia"/>
          </w:rPr>
          <w:t>(80%)</w:t>
        </w:r>
        <w:r w:rsidR="000E5526" w:rsidDel="00586A12">
          <w:rPr>
            <w:rFonts w:ascii="Times New Roman" w:eastAsia="標楷體" w:hAnsi="Times New Roman" w:cs="Times New Roman"/>
          </w:rPr>
          <w:t xml:space="preserve"> </w:t>
        </w:r>
        <w:r w:rsidR="000E5526">
          <w:rPr>
            <w:rFonts w:ascii="Times New Roman" w:eastAsia="標楷體" w:hAnsi="Times New Roman" w:cs="Times New Roman"/>
          </w:rPr>
          <w:t>(</w:t>
        </w:r>
        <w:r w:rsidR="000E5526">
          <w:rPr>
            <w:rFonts w:ascii="Times New Roman" w:eastAsia="標楷體" w:hAnsi="Times New Roman" w:cs="Times New Roman" w:hint="eastAsia"/>
          </w:rPr>
          <w:t>圖</w:t>
        </w:r>
        <w:r w:rsidR="000E5526">
          <w:rPr>
            <w:rFonts w:ascii="Times New Roman" w:eastAsia="標楷體" w:hAnsi="Times New Roman" w:cs="Times New Roman"/>
          </w:rPr>
          <w:t>1</w:t>
        </w:r>
        <w:r w:rsidR="000E5526">
          <w:rPr>
            <w:rFonts w:ascii="Times New Roman" w:eastAsia="標楷體" w:hAnsi="Times New Roman" w:cs="Times New Roman" w:hint="eastAsia"/>
          </w:rPr>
          <w:t>2</w:t>
        </w:r>
        <w:r w:rsidR="000E5526">
          <w:rPr>
            <w:rFonts w:ascii="Times New Roman" w:eastAsia="標楷體" w:hAnsi="Times New Roman" w:cs="Times New Roman" w:hint="eastAsia"/>
          </w:rPr>
          <w:t>B</w:t>
        </w:r>
        <w:r w:rsidR="000E5526">
          <w:rPr>
            <w:rFonts w:ascii="Times New Roman" w:eastAsia="標楷體" w:hAnsi="Times New Roman" w:cs="Times New Roman"/>
          </w:rPr>
          <w:t>)</w:t>
        </w:r>
        <w:r w:rsidR="000E5526">
          <w:rPr>
            <w:rFonts w:ascii="Times New Roman" w:eastAsia="標楷體" w:hAnsi="Times New Roman" w:cs="Times New Roman" w:hint="eastAsia"/>
          </w:rPr>
          <w:t>。</w:t>
        </w:r>
      </w:ins>
    </w:p>
    <w:p w14:paraId="104F9B2D" w14:textId="76FD88D5" w:rsidR="000E5526" w:rsidRPr="000E5526" w:rsidDel="001C47FC" w:rsidRDefault="000E5526">
      <w:pPr>
        <w:spacing w:line="360" w:lineRule="auto"/>
        <w:jc w:val="both"/>
        <w:rPr>
          <w:del w:id="1585" w:author="瑋婷 徐" w:date="2025-01-06T17:05:00Z" w16du:dateUtc="2025-01-06T09:05:00Z"/>
          <w:rFonts w:ascii="Times New Roman" w:eastAsia="標楷體" w:hAnsi="Times New Roman" w:cs="Times New Roman" w:hint="eastAsia"/>
          <w:rPrChange w:id="1586" w:author="瑋婷 徐" w:date="2025-01-06T16:52:00Z" w16du:dateUtc="2025-01-06T08:52:00Z">
            <w:rPr>
              <w:del w:id="1587" w:author="瑋婷 徐" w:date="2025-01-06T17:05:00Z" w16du:dateUtc="2025-01-06T09:05:00Z"/>
            </w:rPr>
          </w:rPrChange>
        </w:rPr>
      </w:pPr>
    </w:p>
    <w:p w14:paraId="73BB7541" w14:textId="77777777" w:rsidR="00D93FCC" w:rsidRDefault="00D93FCC">
      <w:pPr>
        <w:spacing w:line="360" w:lineRule="auto"/>
        <w:jc w:val="both"/>
        <w:rPr>
          <w:rFonts w:ascii="Times New Roman" w:eastAsia="標楷體" w:hAnsi="Times New Roman" w:cs="Times New Roman"/>
        </w:rPr>
      </w:pPr>
    </w:p>
    <w:p w14:paraId="798E3645" w14:textId="58524D69" w:rsidR="00D93FCC" w:rsidRDefault="002435EC">
      <w:pPr>
        <w:spacing w:line="360" w:lineRule="auto"/>
        <w:jc w:val="both"/>
        <w:outlineLvl w:val="1"/>
      </w:pPr>
      <w:bookmarkStart w:id="1588" w:name="_Toc187050789"/>
      <w:r w:rsidRPr="00BC77BA">
        <w:rPr>
          <w:rFonts w:ascii="Times New Roman" w:eastAsia="標楷體" w:hAnsi="Times New Roman" w:cs="Times New Roman"/>
          <w:b/>
          <w:sz w:val="28"/>
          <w:szCs w:val="28"/>
        </w:rPr>
        <w:t>三、調查訓練班</w:t>
      </w:r>
      <w:r w:rsidR="007B021D" w:rsidRPr="00BC77BA">
        <w:rPr>
          <w:rFonts w:ascii="Times New Roman" w:eastAsia="標楷體" w:hAnsi="Times New Roman" w:cs="Times New Roman"/>
          <w:b/>
          <w:sz w:val="28"/>
          <w:szCs w:val="28"/>
        </w:rPr>
        <w:t>執行情形</w:t>
      </w:r>
      <w:bookmarkEnd w:id="1588"/>
    </w:p>
    <w:p w14:paraId="5FC4F86A" w14:textId="77777777" w:rsidR="00D93FCC" w:rsidRDefault="002435EC">
      <w:pPr>
        <w:spacing w:line="360" w:lineRule="auto"/>
        <w:jc w:val="both"/>
        <w:outlineLvl w:val="2"/>
        <w:rPr>
          <w:rFonts w:ascii="Times New Roman" w:eastAsia="標楷體" w:hAnsi="Times New Roman" w:cs="Times New Roman"/>
          <w:b/>
          <w:sz w:val="28"/>
        </w:rPr>
      </w:pPr>
      <w:bookmarkStart w:id="1589" w:name="_Toc187050790"/>
      <w:r>
        <w:rPr>
          <w:rFonts w:ascii="Times New Roman" w:eastAsia="標楷體" w:hAnsi="Times New Roman" w:cs="Times New Roman"/>
          <w:b/>
          <w:sz w:val="28"/>
        </w:rPr>
        <w:t>(</w:t>
      </w:r>
      <w:proofErr w:type="gramStart"/>
      <w:r>
        <w:rPr>
          <w:rFonts w:ascii="Times New Roman" w:eastAsia="標楷體" w:hAnsi="Times New Roman" w:cs="Times New Roman"/>
          <w:b/>
          <w:sz w:val="28"/>
        </w:rPr>
        <w:t>一</w:t>
      </w:r>
      <w:proofErr w:type="gramEnd"/>
      <w:r>
        <w:rPr>
          <w:rFonts w:ascii="Times New Roman" w:eastAsia="標楷體" w:hAnsi="Times New Roman" w:cs="Times New Roman"/>
          <w:b/>
          <w:sz w:val="28"/>
        </w:rPr>
        <w:t xml:space="preserve">) </w:t>
      </w:r>
      <w:r>
        <w:rPr>
          <w:rFonts w:ascii="Times New Roman" w:eastAsia="標楷體" w:hAnsi="Times New Roman" w:cs="Times New Roman"/>
          <w:b/>
          <w:sz w:val="28"/>
        </w:rPr>
        <w:t>臺灣獼猴和繁殖鳥類調查初階訓練班</w:t>
      </w:r>
      <w:bookmarkEnd w:id="1589"/>
    </w:p>
    <w:p w14:paraId="227AE462" w14:textId="61B2E8F2" w:rsidR="00D93FCC" w:rsidRPr="00881A41" w:rsidRDefault="002435EC" w:rsidP="003D7549">
      <w:pPr>
        <w:spacing w:line="360" w:lineRule="auto"/>
        <w:jc w:val="both"/>
        <w:rPr>
          <w:rFonts w:ascii="Times New Roman" w:eastAsia="標楷體" w:hAnsi="Times New Roman" w:cs="Times New Roman"/>
          <w:i/>
        </w:rPr>
      </w:pPr>
      <w:r>
        <w:rPr>
          <w:rFonts w:ascii="Times New Roman" w:eastAsia="標楷體" w:hAnsi="Times New Roman" w:cs="Times New Roman"/>
          <w:b/>
          <w:sz w:val="28"/>
        </w:rPr>
        <w:t xml:space="preserve">    </w:t>
      </w:r>
      <w:r>
        <w:rPr>
          <w:rFonts w:ascii="Times New Roman" w:eastAsia="標楷體" w:hAnsi="Times New Roman" w:cs="Times New Roman"/>
        </w:rPr>
        <w:t>由於臺灣獼</w:t>
      </w:r>
      <w:r w:rsidR="00BC77BA">
        <w:rPr>
          <w:rFonts w:ascii="Times New Roman" w:eastAsia="標楷體" w:hAnsi="Times New Roman" w:cs="Times New Roman"/>
        </w:rPr>
        <w:t>猴及繁殖鳥類之監測調查已納入森林</w:t>
      </w:r>
      <w:proofErr w:type="gramStart"/>
      <w:r w:rsidR="00BC77BA">
        <w:rPr>
          <w:rFonts w:ascii="Times New Roman" w:eastAsia="標楷體" w:hAnsi="Times New Roman" w:cs="Times New Roman"/>
        </w:rPr>
        <w:t>護管員巡</w:t>
      </w:r>
      <w:proofErr w:type="gramEnd"/>
      <w:r w:rsidR="00BC77BA">
        <w:rPr>
          <w:rFonts w:ascii="Times New Roman" w:eastAsia="標楷體" w:hAnsi="Times New Roman" w:cs="Times New Roman"/>
        </w:rPr>
        <w:t>護勤務，為加強各分署</w:t>
      </w:r>
      <w:r>
        <w:rPr>
          <w:rFonts w:ascii="Times New Roman" w:eastAsia="標楷體" w:hAnsi="Times New Roman" w:cs="Times New Roman"/>
        </w:rPr>
        <w:t>及工作站保育主辦和現場同仁之辨識和調查技巧，解析和研討現場調查時</w:t>
      </w:r>
      <w:r w:rsidR="00BC77BA">
        <w:rPr>
          <w:rFonts w:ascii="Times New Roman" w:eastAsia="標楷體" w:hAnsi="Times New Roman" w:cs="Times New Roman"/>
        </w:rPr>
        <w:t>遇到的問題，以順利完成調查工作並提升資料之正確性</w:t>
      </w:r>
      <w:r w:rsidR="00BC77BA">
        <w:rPr>
          <w:rFonts w:ascii="標楷體" w:eastAsia="標楷體" w:hAnsi="標楷體" w:cs="Times New Roman" w:hint="eastAsia"/>
        </w:rPr>
        <w:t>；</w:t>
      </w:r>
      <w:proofErr w:type="gramStart"/>
      <w:r w:rsidR="00BC77BA">
        <w:rPr>
          <w:rFonts w:ascii="Times New Roman" w:eastAsia="標楷體" w:hAnsi="Times New Roman" w:cs="Times New Roman"/>
        </w:rPr>
        <w:t>此外</w:t>
      </w:r>
      <w:r w:rsidR="00BC77BA">
        <w:rPr>
          <w:rFonts w:ascii="標楷體" w:eastAsia="標楷體" w:hAnsi="標楷體" w:cs="Times New Roman" w:hint="eastAsia"/>
        </w:rPr>
        <w:t>，</w:t>
      </w:r>
      <w:proofErr w:type="gramEnd"/>
      <w:r w:rsidR="00BC77BA">
        <w:rPr>
          <w:rFonts w:ascii="Times New Roman" w:eastAsia="標楷體" w:hAnsi="Times New Roman" w:cs="Times New Roman"/>
        </w:rPr>
        <w:t>並分享</w:t>
      </w:r>
      <w:r w:rsidR="00BC77BA">
        <w:rPr>
          <w:rFonts w:ascii="Times New Roman" w:eastAsia="標楷體" w:hAnsi="Times New Roman" w:cs="Times New Roman"/>
        </w:rPr>
        <w:t>2020-202</w:t>
      </w:r>
      <w:del w:id="1590" w:author="瑋婷 徐" w:date="2024-11-22T10:00:00Z" w16du:dateUtc="2024-11-22T02:00:00Z">
        <w:r w:rsidR="00BC77BA" w:rsidDel="0003537D">
          <w:rPr>
            <w:rFonts w:ascii="Times New Roman" w:eastAsia="標楷體" w:hAnsi="Times New Roman" w:cs="Times New Roman" w:hint="eastAsia"/>
          </w:rPr>
          <w:delText>2</w:delText>
        </w:r>
      </w:del>
      <w:ins w:id="1591" w:author="瑋婷 徐" w:date="2024-11-22T10:00:00Z" w16du:dateUtc="2024-11-22T02:00:00Z">
        <w:r w:rsidR="0003537D">
          <w:rPr>
            <w:rFonts w:ascii="Times New Roman" w:eastAsia="標楷體" w:hAnsi="Times New Roman" w:cs="Times New Roman" w:hint="eastAsia"/>
          </w:rPr>
          <w:t>3</w:t>
        </w:r>
      </w:ins>
      <w:r w:rsidR="00BC77BA">
        <w:rPr>
          <w:rFonts w:ascii="Times New Roman" w:eastAsia="標楷體" w:hAnsi="Times New Roman" w:cs="Times New Roman"/>
        </w:rPr>
        <w:t>年的調查成果和資料應用情形</w:t>
      </w:r>
      <w:r w:rsidR="00BC77BA">
        <w:rPr>
          <w:rFonts w:ascii="標楷體" w:eastAsia="標楷體" w:hAnsi="標楷體" w:cs="Times New Roman" w:hint="eastAsia"/>
        </w:rPr>
        <w:t>，</w:t>
      </w:r>
      <w:r w:rsidR="00BC77BA">
        <w:rPr>
          <w:rFonts w:ascii="Times New Roman" w:eastAsia="標楷體" w:hAnsi="Times New Roman" w:cs="Times New Roman"/>
        </w:rPr>
        <w:t>以凝聚調查人員的共識和強化參與動機</w:t>
      </w:r>
      <w:r w:rsidR="00BC77BA">
        <w:rPr>
          <w:rFonts w:ascii="標楷體" w:eastAsia="標楷體" w:hAnsi="標楷體" w:cs="Times New Roman" w:hint="eastAsia"/>
        </w:rPr>
        <w:t>。</w:t>
      </w:r>
      <w:r>
        <w:rPr>
          <w:rFonts w:ascii="Times New Roman" w:eastAsia="標楷體" w:hAnsi="Times New Roman" w:cs="Times New Roman"/>
        </w:rPr>
        <w:t>202</w:t>
      </w:r>
      <w:del w:id="1592" w:author="瑋婷 徐" w:date="2024-11-22T10:00:00Z" w16du:dateUtc="2024-11-22T02:00:00Z">
        <w:r w:rsidDel="0003537D">
          <w:rPr>
            <w:rFonts w:ascii="Times New Roman" w:eastAsia="標楷體" w:hAnsi="Times New Roman" w:cs="Times New Roman" w:hint="eastAsia"/>
          </w:rPr>
          <w:delText>3</w:delText>
        </w:r>
      </w:del>
      <w:ins w:id="1593" w:author="瑋婷 徐" w:date="2024-11-22T10:00:00Z" w16du:dateUtc="2024-11-22T02:00:00Z">
        <w:r w:rsidR="0003537D">
          <w:rPr>
            <w:rFonts w:ascii="Times New Roman" w:eastAsia="標楷體" w:hAnsi="Times New Roman" w:cs="Times New Roman" w:hint="eastAsia"/>
          </w:rPr>
          <w:t>4</w:t>
        </w:r>
      </w:ins>
      <w:r>
        <w:rPr>
          <w:rFonts w:ascii="Times New Roman" w:eastAsia="標楷體" w:hAnsi="Times New Roman" w:cs="Times New Roman"/>
        </w:rPr>
        <w:t>年在</w:t>
      </w:r>
      <w:del w:id="1594" w:author="瑋婷 徐" w:date="2024-11-22T10:00:00Z" w16du:dateUtc="2024-11-22T02:00:00Z">
        <w:r w:rsidDel="0003537D">
          <w:rPr>
            <w:rFonts w:ascii="Times New Roman" w:eastAsia="標楷體" w:hAnsi="Times New Roman" w:cs="Times New Roman" w:hint="eastAsia"/>
          </w:rPr>
          <w:delText>新竹</w:delText>
        </w:r>
      </w:del>
      <w:ins w:id="1595" w:author="瑋婷 徐" w:date="2024-11-22T10:00:00Z" w16du:dateUtc="2024-11-22T02:00:00Z">
        <w:r w:rsidR="0003537D">
          <w:rPr>
            <w:rFonts w:ascii="Times New Roman" w:eastAsia="標楷體" w:hAnsi="Times New Roman" w:cs="Times New Roman" w:hint="eastAsia"/>
          </w:rPr>
          <w:t>宜蘭</w:t>
        </w:r>
      </w:ins>
      <w:r>
        <w:rPr>
          <w:rFonts w:ascii="Times New Roman" w:eastAsia="標楷體" w:hAnsi="Times New Roman" w:cs="Times New Roman"/>
        </w:rPr>
        <w:t>分署、</w:t>
      </w:r>
      <w:del w:id="1596" w:author="瑋婷 徐" w:date="2024-11-22T10:00:00Z" w16du:dateUtc="2024-11-22T02:00:00Z">
        <w:r w:rsidDel="0003537D">
          <w:rPr>
            <w:rFonts w:ascii="Times New Roman" w:eastAsia="標楷體" w:hAnsi="Times New Roman" w:cs="Times New Roman"/>
          </w:rPr>
          <w:delText>臺中</w:delText>
        </w:r>
      </w:del>
      <w:ins w:id="1597" w:author="瑋婷 徐" w:date="2024-11-22T10:00:00Z" w16du:dateUtc="2024-11-22T02:00:00Z">
        <w:r w:rsidR="0003537D">
          <w:rPr>
            <w:rFonts w:ascii="Times New Roman" w:eastAsia="標楷體" w:hAnsi="Times New Roman" w:cs="Times New Roman" w:hint="eastAsia"/>
          </w:rPr>
          <w:t>花蓮</w:t>
        </w:r>
      </w:ins>
      <w:r>
        <w:rPr>
          <w:rFonts w:ascii="Times New Roman" w:eastAsia="標楷體" w:hAnsi="Times New Roman" w:cs="Times New Roman"/>
        </w:rPr>
        <w:t>分署、</w:t>
      </w:r>
      <w:del w:id="1598" w:author="瑋婷 徐" w:date="2024-11-22T10:00:00Z" w16du:dateUtc="2024-11-22T02:00:00Z">
        <w:r w:rsidDel="0003537D">
          <w:rPr>
            <w:rFonts w:ascii="Times New Roman" w:eastAsia="標楷體" w:hAnsi="Times New Roman" w:cs="Times New Roman"/>
          </w:rPr>
          <w:delText>南投</w:delText>
        </w:r>
      </w:del>
      <w:proofErr w:type="gramStart"/>
      <w:ins w:id="1599" w:author="瑋婷 徐" w:date="2024-11-22T10:00:00Z" w16du:dateUtc="2024-11-22T02:00:00Z">
        <w:r w:rsidR="0003537D">
          <w:rPr>
            <w:rFonts w:ascii="Times New Roman" w:eastAsia="標楷體" w:hAnsi="Times New Roman" w:cs="Times New Roman" w:hint="eastAsia"/>
          </w:rPr>
          <w:t>臺</w:t>
        </w:r>
        <w:proofErr w:type="gramEnd"/>
        <w:r w:rsidR="0003537D">
          <w:rPr>
            <w:rFonts w:ascii="Times New Roman" w:eastAsia="標楷體" w:hAnsi="Times New Roman" w:cs="Times New Roman" w:hint="eastAsia"/>
          </w:rPr>
          <w:t>東</w:t>
        </w:r>
      </w:ins>
      <w:r>
        <w:rPr>
          <w:rFonts w:ascii="Times New Roman" w:eastAsia="標楷體" w:hAnsi="Times New Roman" w:cs="Times New Roman"/>
        </w:rPr>
        <w:t>分署、</w:t>
      </w:r>
      <w:del w:id="1600" w:author="瑋婷 徐" w:date="2024-11-22T10:00:00Z" w16du:dateUtc="2024-11-22T02:00:00Z">
        <w:r w:rsidDel="0003537D">
          <w:rPr>
            <w:rFonts w:ascii="Times New Roman" w:eastAsia="標楷體" w:hAnsi="Times New Roman" w:cs="Times New Roman"/>
          </w:rPr>
          <w:delText>嘉義</w:delText>
        </w:r>
      </w:del>
      <w:ins w:id="1601" w:author="瑋婷 徐" w:date="2024-11-22T10:00:00Z" w16du:dateUtc="2024-11-22T02:00:00Z">
        <w:r w:rsidR="0003537D">
          <w:rPr>
            <w:rFonts w:ascii="Times New Roman" w:eastAsia="標楷體" w:hAnsi="Times New Roman" w:cs="Times New Roman" w:hint="eastAsia"/>
          </w:rPr>
          <w:t>屏東</w:t>
        </w:r>
      </w:ins>
      <w:r>
        <w:rPr>
          <w:rFonts w:ascii="Times New Roman" w:eastAsia="標楷體" w:hAnsi="Times New Roman" w:cs="Times New Roman"/>
        </w:rPr>
        <w:t>分署等</w:t>
      </w:r>
      <w:r>
        <w:rPr>
          <w:rFonts w:ascii="Times New Roman" w:eastAsia="標楷體" w:hAnsi="Times New Roman" w:cs="Times New Roman"/>
        </w:rPr>
        <w:t>4</w:t>
      </w:r>
      <w:r>
        <w:rPr>
          <w:rFonts w:ascii="Times New Roman" w:eastAsia="標楷體" w:hAnsi="Times New Roman" w:cs="Times New Roman"/>
        </w:rPr>
        <w:t>個分署辦理初階訓練班</w:t>
      </w:r>
      <w:r>
        <w:rPr>
          <w:rFonts w:ascii="Times New Roman" w:eastAsia="標楷體" w:hAnsi="Times New Roman" w:cs="Times New Roman"/>
        </w:rPr>
        <w:t>(</w:t>
      </w:r>
      <w:r>
        <w:rPr>
          <w:rFonts w:ascii="Times New Roman" w:eastAsia="標楷體" w:hAnsi="Times New Roman" w:cs="Times New Roman"/>
        </w:rPr>
        <w:t>課程簡章如附錄</w:t>
      </w:r>
      <w:r>
        <w:rPr>
          <w:rFonts w:ascii="Times New Roman" w:eastAsia="標楷體" w:hAnsi="Times New Roman" w:cs="Times New Roman"/>
        </w:rPr>
        <w:t>1)</w:t>
      </w:r>
      <w:r>
        <w:rPr>
          <w:rFonts w:ascii="標楷體" w:eastAsia="標楷體" w:hAnsi="標楷體" w:cs="Times New Roman"/>
        </w:rPr>
        <w:t>，</w:t>
      </w:r>
      <w:r w:rsidR="00BC77BA">
        <w:rPr>
          <w:rFonts w:ascii="標楷體" w:eastAsia="標楷體" w:hAnsi="標楷體" w:cs="Times New Roman"/>
        </w:rPr>
        <w:t>訓練對象為前述</w:t>
      </w:r>
      <w:r w:rsidR="00BC77BA" w:rsidRPr="008A0EA6">
        <w:rPr>
          <w:rFonts w:ascii="Times New Roman" w:eastAsia="標楷體" w:hAnsi="Times New Roman" w:cs="Times New Roman"/>
        </w:rPr>
        <w:t>4</w:t>
      </w:r>
      <w:r w:rsidR="00BC77BA">
        <w:rPr>
          <w:rFonts w:ascii="標楷體" w:eastAsia="標楷體" w:hAnsi="標楷體" w:cs="Times New Roman"/>
        </w:rPr>
        <w:t>分署之保育承辦</w:t>
      </w:r>
      <w:r w:rsidR="00BC77BA">
        <w:rPr>
          <w:rFonts w:cs="Times New Roman" w:hint="eastAsia"/>
        </w:rPr>
        <w:t>、</w:t>
      </w:r>
      <w:proofErr w:type="gramStart"/>
      <w:r w:rsidR="00BC77BA">
        <w:rPr>
          <w:rFonts w:ascii="標楷體" w:eastAsia="標楷體" w:hAnsi="標楷體" w:cs="Times New Roman"/>
        </w:rPr>
        <w:t>森林護管員</w:t>
      </w:r>
      <w:proofErr w:type="gramEnd"/>
      <w:r w:rsidR="00BC77BA">
        <w:rPr>
          <w:rFonts w:ascii="標楷體" w:eastAsia="標楷體" w:hAnsi="標楷體" w:cs="Times New Roman"/>
        </w:rPr>
        <w:t>及國家林志工</w:t>
      </w:r>
      <w:r w:rsidR="00BC77BA">
        <w:rPr>
          <w:rFonts w:ascii="標楷體" w:eastAsia="標楷體" w:hAnsi="標楷體" w:cs="Times New Roman" w:hint="eastAsia"/>
        </w:rPr>
        <w:t>。本次課程特別著重提升鳥類辨識能力，因此</w:t>
      </w:r>
      <w:r w:rsidR="00A90C56">
        <w:rPr>
          <w:rFonts w:ascii="標楷體" w:eastAsia="標楷體" w:hAnsi="標楷體" w:cs="Times New Roman" w:hint="eastAsia"/>
        </w:rPr>
        <w:t>透過與調查人員的訪談以及比對鳥類調查紀錄與調查時同步錄製的</w:t>
      </w:r>
      <w:proofErr w:type="gramStart"/>
      <w:r w:rsidR="00A90C56">
        <w:rPr>
          <w:rFonts w:ascii="標楷體" w:eastAsia="標楷體" w:hAnsi="標楷體" w:cs="Times New Roman" w:hint="eastAsia"/>
        </w:rPr>
        <w:t>現場鳥音檔案</w:t>
      </w:r>
      <w:proofErr w:type="gramEnd"/>
      <w:r w:rsidR="00A90C56">
        <w:rPr>
          <w:rFonts w:ascii="標楷體" w:eastAsia="標楷體" w:hAnsi="標楷體" w:cs="Times New Roman" w:hint="eastAsia"/>
        </w:rPr>
        <w:t>，彙整出調查人員在現場調查時容易遺漏的常見鳥類，例如：紅嘴黑</w:t>
      </w:r>
      <w:proofErr w:type="gramStart"/>
      <w:r w:rsidR="00A90C56">
        <w:rPr>
          <w:rFonts w:ascii="標楷體" w:eastAsia="標楷體" w:hAnsi="標楷體" w:cs="Times New Roman" w:hint="eastAsia"/>
        </w:rPr>
        <w:t>鵯</w:t>
      </w:r>
      <w:proofErr w:type="gramEnd"/>
      <w:r w:rsidR="00A90C56">
        <w:rPr>
          <w:rFonts w:cs="Times New Roman" w:hint="eastAsia"/>
        </w:rPr>
        <w:t>、</w:t>
      </w:r>
      <w:r w:rsidR="00A90C56">
        <w:rPr>
          <w:rFonts w:ascii="標楷體" w:eastAsia="標楷體" w:hAnsi="標楷體" w:cs="Times New Roman" w:hint="eastAsia"/>
        </w:rPr>
        <w:t>綠畫眉</w:t>
      </w:r>
      <w:r w:rsidR="00881A41" w:rsidRPr="00881A41">
        <w:rPr>
          <w:rFonts w:ascii="Times New Roman" w:eastAsia="標楷體" w:hAnsi="Times New Roman" w:cs="Times New Roman"/>
        </w:rPr>
        <w:t>(</w:t>
      </w:r>
      <w:r w:rsidR="00881A41" w:rsidRPr="00881A41">
        <w:rPr>
          <w:rFonts w:ascii="Times New Roman" w:eastAsia="標楷體" w:hAnsi="Times New Roman" w:cs="Times New Roman"/>
          <w:i/>
          <w:iCs/>
          <w:color w:val="000000"/>
        </w:rPr>
        <w:t>Erpornis zantholeuca</w:t>
      </w:r>
      <w:r w:rsidR="00881A41" w:rsidRPr="00881A41">
        <w:rPr>
          <w:rFonts w:ascii="標楷體" w:eastAsia="標楷體" w:hAnsi="標楷體" w:cs="Times New Roman"/>
        </w:rPr>
        <w:t>)</w:t>
      </w:r>
      <w:r w:rsidR="00A90C56">
        <w:rPr>
          <w:rFonts w:cs="Times New Roman" w:hint="eastAsia"/>
        </w:rPr>
        <w:t>、</w:t>
      </w:r>
      <w:proofErr w:type="gramStart"/>
      <w:r w:rsidR="00A90C56">
        <w:rPr>
          <w:rFonts w:ascii="標楷體" w:eastAsia="標楷體" w:hAnsi="標楷體" w:cs="Times New Roman" w:hint="eastAsia"/>
        </w:rPr>
        <w:t>小啄木</w:t>
      </w:r>
      <w:proofErr w:type="gramEnd"/>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Yungipicus canicapillus</w:t>
      </w:r>
      <w:r w:rsidR="00881A41" w:rsidRPr="00881A41">
        <w:rPr>
          <w:rFonts w:ascii="Times New Roman" w:eastAsia="標楷體" w:hAnsi="Times New Roman" w:cs="Times New Roman"/>
        </w:rPr>
        <w:t>)</w:t>
      </w:r>
      <w:proofErr w:type="gramStart"/>
      <w:r w:rsidR="00A90C56">
        <w:rPr>
          <w:rFonts w:ascii="標楷體" w:eastAsia="標楷體" w:hAnsi="標楷體" w:cs="Times New Roman" w:hint="eastAsia"/>
        </w:rPr>
        <w:t>和灰喉山椒</w:t>
      </w:r>
      <w:proofErr w:type="gramEnd"/>
      <w:r w:rsidR="00A90C56">
        <w:rPr>
          <w:rFonts w:ascii="標楷體" w:eastAsia="標楷體" w:hAnsi="標楷體" w:cs="Times New Roman" w:hint="eastAsia"/>
        </w:rPr>
        <w:t>鳥</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Pericrocotus solaris</w:t>
      </w:r>
      <w:r w:rsidR="00881A41" w:rsidRPr="00881A41">
        <w:rPr>
          <w:rFonts w:ascii="Times New Roman" w:eastAsia="標楷體" w:hAnsi="Times New Roman" w:cs="Times New Roman"/>
        </w:rPr>
        <w:t>)</w:t>
      </w:r>
      <w:r w:rsidR="009B088F">
        <w:rPr>
          <w:rFonts w:ascii="標楷體" w:eastAsia="標楷體" w:hAnsi="標楷體" w:cs="Times New Roman" w:hint="eastAsia"/>
        </w:rPr>
        <w:t>；以及</w:t>
      </w:r>
      <w:r w:rsidR="00A90C56">
        <w:rPr>
          <w:rFonts w:ascii="標楷體" w:eastAsia="標楷體" w:hAnsi="標楷體" w:cs="Times New Roman" w:hint="eastAsia"/>
        </w:rPr>
        <w:t>聲音</w:t>
      </w:r>
      <w:r w:rsidR="009B088F">
        <w:rPr>
          <w:rFonts w:ascii="標楷體" w:eastAsia="標楷體" w:hAnsi="標楷體" w:cs="Times New Roman" w:hint="eastAsia"/>
        </w:rPr>
        <w:t>或外形</w:t>
      </w:r>
      <w:r w:rsidR="00A90C56">
        <w:rPr>
          <w:rFonts w:ascii="標楷體" w:eastAsia="標楷體" w:hAnsi="標楷體" w:cs="Times New Roman" w:hint="eastAsia"/>
        </w:rPr>
        <w:t>易混淆的鳥種，例如：山紅頭和</w:t>
      </w:r>
      <w:proofErr w:type="gramStart"/>
      <w:r w:rsidR="00A90C56">
        <w:rPr>
          <w:rFonts w:ascii="標楷體" w:eastAsia="標楷體" w:hAnsi="標楷體" w:cs="Times New Roman" w:hint="eastAsia"/>
        </w:rPr>
        <w:t>黑枕藍鶲</w:t>
      </w:r>
      <w:proofErr w:type="gramEnd"/>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Hypothymis azurea</w:t>
      </w:r>
      <w:r w:rsidR="00881A41" w:rsidRPr="00881A41">
        <w:rPr>
          <w:rFonts w:ascii="Times New Roman" w:eastAsia="標楷體" w:hAnsi="Times New Roman" w:cs="Times New Roman"/>
        </w:rPr>
        <w:t>)</w:t>
      </w:r>
      <w:r w:rsidR="00A90C56">
        <w:rPr>
          <w:rFonts w:cs="Times New Roman" w:hint="eastAsia"/>
        </w:rPr>
        <w:t>、</w:t>
      </w:r>
      <w:r w:rsidR="00A90C56">
        <w:rPr>
          <w:rFonts w:ascii="標楷體" w:eastAsia="標楷體" w:hAnsi="標楷體" w:cs="Times New Roman" w:hint="eastAsia"/>
        </w:rPr>
        <w:t>繡眼畫眉和</w:t>
      </w:r>
      <w:proofErr w:type="gramStart"/>
      <w:r w:rsidR="00A90C56">
        <w:rPr>
          <w:rFonts w:ascii="標楷體" w:eastAsia="標楷體" w:hAnsi="標楷體" w:cs="Times New Roman" w:hint="eastAsia"/>
        </w:rPr>
        <w:t>頭烏線</w:t>
      </w:r>
      <w:proofErr w:type="gramEnd"/>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Schoeniparus brunneus</w:t>
      </w:r>
      <w:r w:rsidR="00881A41" w:rsidRPr="00881A41">
        <w:rPr>
          <w:rFonts w:ascii="Times New Roman" w:eastAsia="標楷體" w:hAnsi="Times New Roman" w:cs="Times New Roman"/>
        </w:rPr>
        <w:t>)</w:t>
      </w:r>
      <w:r w:rsidR="00A90C56">
        <w:rPr>
          <w:rFonts w:cs="Times New Roman" w:hint="eastAsia"/>
        </w:rPr>
        <w:t>、</w:t>
      </w:r>
      <w:r w:rsidR="00A90C56">
        <w:rPr>
          <w:rFonts w:ascii="標楷體" w:eastAsia="標楷體" w:hAnsi="標楷體" w:cs="Times New Roman" w:hint="eastAsia"/>
        </w:rPr>
        <w:t>大卷尾</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Dicrurus macrocercus</w:t>
      </w:r>
      <w:r w:rsidR="00881A41" w:rsidRPr="00881A41">
        <w:rPr>
          <w:rFonts w:ascii="Times New Roman" w:eastAsia="標楷體" w:hAnsi="Times New Roman" w:cs="Times New Roman"/>
        </w:rPr>
        <w:t>)</w:t>
      </w:r>
      <w:r w:rsidR="00A90C56">
        <w:rPr>
          <w:rFonts w:ascii="標楷體" w:eastAsia="標楷體" w:hAnsi="標楷體" w:cs="Times New Roman" w:hint="eastAsia"/>
        </w:rPr>
        <w:t>和小卷尾</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Dicrurus aeneus</w:t>
      </w:r>
      <w:r w:rsidR="00881A41" w:rsidRPr="00881A41">
        <w:rPr>
          <w:rFonts w:ascii="Times New Roman" w:eastAsia="標楷體" w:hAnsi="Times New Roman" w:cs="Times New Roman"/>
        </w:rPr>
        <w:t>)</w:t>
      </w:r>
      <w:r w:rsidR="00A90C56">
        <w:rPr>
          <w:rFonts w:ascii="標楷體" w:eastAsia="標楷體" w:hAnsi="標楷體" w:cs="Times New Roman" w:hint="eastAsia"/>
        </w:rPr>
        <w:t>等鳥類，分別解析其外形與聲音的特性和辨識技巧</w:t>
      </w:r>
      <w:r>
        <w:rPr>
          <w:rFonts w:ascii="Times New Roman" w:eastAsia="標楷體" w:hAnsi="Times New Roman" w:cs="Times New Roman"/>
        </w:rPr>
        <w:t>；</w:t>
      </w:r>
      <w:proofErr w:type="gramStart"/>
      <w:r w:rsidR="00BC77BA">
        <w:rPr>
          <w:rFonts w:ascii="Times New Roman" w:eastAsia="標楷體" w:hAnsi="Times New Roman" w:cs="Times New Roman"/>
        </w:rPr>
        <w:t>此外</w:t>
      </w:r>
      <w:r w:rsidR="00BC77BA">
        <w:rPr>
          <w:rFonts w:ascii="標楷體" w:eastAsia="標楷體" w:hAnsi="標楷體" w:cs="Times New Roman" w:hint="eastAsia"/>
        </w:rPr>
        <w:t>，</w:t>
      </w:r>
      <w:proofErr w:type="gramEnd"/>
      <w:r>
        <w:rPr>
          <w:rFonts w:ascii="Times New Roman" w:eastAsia="標楷體" w:hAnsi="Times New Roman" w:cs="Times New Roman"/>
        </w:rPr>
        <w:t>也介紹</w:t>
      </w:r>
      <w:r w:rsidR="00BC77BA">
        <w:rPr>
          <w:rFonts w:ascii="Times New Roman" w:eastAsia="標楷體" w:hAnsi="Times New Roman" w:cs="Times New Roman"/>
        </w:rPr>
        <w:t>由生多所開發的</w:t>
      </w:r>
      <w:r w:rsidR="00BC77BA">
        <w:rPr>
          <w:rFonts w:ascii="標楷體" w:eastAsia="標楷體" w:hAnsi="標楷體" w:cs="Times New Roman" w:hint="eastAsia"/>
        </w:rPr>
        <w:t>「</w:t>
      </w:r>
      <w:r w:rsidR="00BC77BA">
        <w:rPr>
          <w:rFonts w:ascii="Times New Roman" w:eastAsia="標楷體" w:hAnsi="Times New Roman" w:cs="Times New Roman"/>
        </w:rPr>
        <w:t>生物音智慧辨識與標記系統</w:t>
      </w:r>
      <w:r w:rsidR="00BC77BA">
        <w:rPr>
          <w:rFonts w:ascii="Times New Roman" w:eastAsia="標楷體" w:hAnsi="Times New Roman" w:cs="Times New Roman" w:hint="eastAsia"/>
        </w:rPr>
        <w:t>(</w:t>
      </w:r>
      <w:r w:rsidR="00BC77BA">
        <w:rPr>
          <w:rFonts w:ascii="Times New Roman" w:eastAsia="標楷體" w:hAnsi="Times New Roman" w:cs="Times New Roman"/>
        </w:rPr>
        <w:t>SILIC)</w:t>
      </w:r>
      <w:r w:rsidR="00BC77BA">
        <w:rPr>
          <w:rFonts w:ascii="標楷體" w:eastAsia="標楷體" w:hAnsi="標楷體" w:cs="Times New Roman" w:hint="eastAsia"/>
        </w:rPr>
        <w:t>」</w:t>
      </w:r>
      <w:r w:rsidR="00F750E5">
        <w:rPr>
          <w:rFonts w:ascii="標楷體" w:eastAsia="標楷體" w:hAnsi="標楷體" w:cs="Times New Roman" w:hint="eastAsia"/>
        </w:rPr>
        <w:t>，</w:t>
      </w:r>
      <w:r w:rsidR="00F750E5">
        <w:rPr>
          <w:rFonts w:ascii="Times New Roman" w:eastAsia="標楷體" w:hAnsi="Times New Roman" w:cs="Times New Roman"/>
        </w:rPr>
        <w:t>這個</w:t>
      </w:r>
      <w:r w:rsidR="00BC77BA">
        <w:rPr>
          <w:rFonts w:ascii="標楷體" w:eastAsia="標楷體" w:hAnsi="標楷體" w:cs="Times New Roman" w:hint="eastAsia"/>
        </w:rPr>
        <w:t>目前</w:t>
      </w:r>
      <w:r w:rsidR="00BC77BA">
        <w:rPr>
          <w:rFonts w:ascii="Times New Roman" w:eastAsia="標楷體" w:hAnsi="Times New Roman" w:cs="Times New Roman"/>
        </w:rPr>
        <w:t>可以藉由錄音辨</w:t>
      </w:r>
      <w:r w:rsidR="00BC77BA">
        <w:rPr>
          <w:rFonts w:ascii="Times New Roman" w:eastAsia="標楷體" w:hAnsi="Times New Roman" w:cs="Times New Roman"/>
        </w:rPr>
        <w:lastRenderedPageBreak/>
        <w:t>識出包括鳥類</w:t>
      </w:r>
      <w:r w:rsidR="00BC77BA">
        <w:rPr>
          <w:rFonts w:cs="Times New Roman" w:hint="eastAsia"/>
        </w:rPr>
        <w:t>、</w:t>
      </w:r>
      <w:r w:rsidR="00BC77BA">
        <w:rPr>
          <w:rFonts w:ascii="Times New Roman" w:eastAsia="標楷體" w:hAnsi="Times New Roman" w:cs="Times New Roman"/>
        </w:rPr>
        <w:t>蛙類及哺乳類等</w:t>
      </w:r>
      <w:del w:id="1602" w:author="瑋婷 徐" w:date="2024-11-22T10:40:00Z" w16du:dateUtc="2024-11-22T02:40:00Z">
        <w:r w:rsidR="00BC77BA" w:rsidDel="00D50F04">
          <w:rPr>
            <w:rFonts w:ascii="Times New Roman" w:eastAsia="標楷體" w:hAnsi="Times New Roman" w:cs="Times New Roman" w:hint="eastAsia"/>
          </w:rPr>
          <w:delText>184</w:delText>
        </w:r>
      </w:del>
      <w:ins w:id="1603" w:author="瑋婷 徐" w:date="2024-11-22T10:40:00Z" w16du:dateUtc="2024-11-22T02:40:00Z">
        <w:r w:rsidR="00D50F04">
          <w:rPr>
            <w:rFonts w:ascii="Times New Roman" w:eastAsia="標楷體" w:hAnsi="Times New Roman" w:cs="Times New Roman" w:hint="eastAsia"/>
          </w:rPr>
          <w:t>257</w:t>
        </w:r>
      </w:ins>
      <w:r w:rsidR="00BC77BA">
        <w:rPr>
          <w:rFonts w:ascii="Times New Roman" w:eastAsia="標楷體" w:hAnsi="Times New Roman" w:cs="Times New Roman"/>
        </w:rPr>
        <w:t>種動物</w:t>
      </w:r>
      <w:r w:rsidR="00F750E5">
        <w:rPr>
          <w:rFonts w:ascii="Times New Roman" w:eastAsia="標楷體" w:hAnsi="Times New Roman" w:cs="Times New Roman"/>
        </w:rPr>
        <w:t>的</w:t>
      </w:r>
      <w:r w:rsidR="00F750E5">
        <w:rPr>
          <w:rFonts w:ascii="Times New Roman" w:eastAsia="標楷體" w:hAnsi="Times New Roman" w:cs="Times New Roman" w:hint="eastAsia"/>
        </w:rPr>
        <w:t>A</w:t>
      </w:r>
      <w:r w:rsidR="00F750E5">
        <w:rPr>
          <w:rFonts w:ascii="Times New Roman" w:eastAsia="標楷體" w:hAnsi="Times New Roman" w:cs="Times New Roman"/>
        </w:rPr>
        <w:t>I</w:t>
      </w:r>
      <w:r w:rsidR="00F750E5">
        <w:rPr>
          <w:rFonts w:ascii="Times New Roman" w:eastAsia="標楷體" w:hAnsi="Times New Roman" w:cs="Times New Roman"/>
        </w:rPr>
        <w:t>軟體</w:t>
      </w:r>
      <w:r w:rsidR="00A90C56">
        <w:rPr>
          <w:rFonts w:ascii="標楷體" w:eastAsia="標楷體" w:hAnsi="標楷體" w:cs="Times New Roman" w:hint="eastAsia"/>
        </w:rPr>
        <w:t>，</w:t>
      </w:r>
      <w:r w:rsidR="00A90C56">
        <w:rPr>
          <w:rFonts w:ascii="Times New Roman" w:eastAsia="標楷體" w:hAnsi="Times New Roman" w:cs="Times New Roman"/>
        </w:rPr>
        <w:t>其中可以辨識出的鳥類為</w:t>
      </w:r>
      <w:del w:id="1604" w:author="瑋婷 徐" w:date="2024-11-22T10:40:00Z" w16du:dateUtc="2024-11-22T02:40:00Z">
        <w:r w:rsidR="00A90C56" w:rsidDel="00D50F04">
          <w:rPr>
            <w:rFonts w:ascii="Times New Roman" w:eastAsia="標楷體" w:hAnsi="Times New Roman" w:cs="Times New Roman" w:hint="eastAsia"/>
          </w:rPr>
          <w:delText>141</w:delText>
        </w:r>
      </w:del>
      <w:ins w:id="1605" w:author="瑋婷 徐" w:date="2024-11-22T10:40:00Z" w16du:dateUtc="2024-11-22T02:40:00Z">
        <w:r w:rsidR="00D50F04">
          <w:rPr>
            <w:rFonts w:ascii="Times New Roman" w:eastAsia="標楷體" w:hAnsi="Times New Roman" w:cs="Times New Roman" w:hint="eastAsia"/>
          </w:rPr>
          <w:t>213</w:t>
        </w:r>
      </w:ins>
      <w:r w:rsidR="00A90C56">
        <w:rPr>
          <w:rFonts w:ascii="Times New Roman" w:eastAsia="標楷體" w:hAnsi="Times New Roman" w:cs="Times New Roman"/>
        </w:rPr>
        <w:t>種</w:t>
      </w:r>
      <w:r w:rsidR="00A90C56">
        <w:rPr>
          <w:rFonts w:ascii="標楷體" w:eastAsia="標楷體" w:hAnsi="標楷體" w:cs="Times New Roman" w:hint="eastAsia"/>
        </w:rPr>
        <w:t>，</w:t>
      </w:r>
      <w:r w:rsidR="00A90C56">
        <w:rPr>
          <w:rFonts w:ascii="Times New Roman" w:eastAsia="標楷體" w:hAnsi="Times New Roman" w:cs="Times New Roman"/>
        </w:rPr>
        <w:t>希望藉由這種嶄新科技工具的應用</w:t>
      </w:r>
      <w:r w:rsidR="00A90C56">
        <w:rPr>
          <w:rFonts w:ascii="標楷體" w:eastAsia="標楷體" w:hAnsi="標楷體" w:cs="Times New Roman" w:hint="eastAsia"/>
        </w:rPr>
        <w:t>，</w:t>
      </w:r>
      <w:r>
        <w:rPr>
          <w:rFonts w:ascii="Times New Roman" w:eastAsia="標楷體" w:hAnsi="Times New Roman" w:cs="Times New Roman"/>
        </w:rPr>
        <w:t>增進</w:t>
      </w:r>
      <w:proofErr w:type="gramStart"/>
      <w:r w:rsidR="009B088F">
        <w:rPr>
          <w:rFonts w:ascii="Times New Roman" w:eastAsia="標楷體" w:hAnsi="Times New Roman" w:cs="Times New Roman"/>
        </w:rPr>
        <w:t>森林</w:t>
      </w:r>
      <w:r>
        <w:rPr>
          <w:rFonts w:ascii="Times New Roman" w:eastAsia="標楷體" w:hAnsi="Times New Roman" w:cs="Times New Roman"/>
        </w:rPr>
        <w:t>護管員</w:t>
      </w:r>
      <w:proofErr w:type="gramEnd"/>
      <w:r>
        <w:rPr>
          <w:rFonts w:ascii="Times New Roman" w:eastAsia="標楷體" w:hAnsi="Times New Roman" w:cs="Times New Roman"/>
        </w:rPr>
        <w:t>野外調查時的便利性和能力。這</w:t>
      </w:r>
      <w:r>
        <w:rPr>
          <w:rFonts w:ascii="Times New Roman" w:eastAsia="標楷體" w:hAnsi="Times New Roman" w:cs="Times New Roman"/>
        </w:rPr>
        <w:t>4</w:t>
      </w:r>
      <w:r>
        <w:rPr>
          <w:rFonts w:ascii="Times New Roman" w:eastAsia="標楷體" w:hAnsi="Times New Roman" w:cs="Times New Roman"/>
        </w:rPr>
        <w:t>場初階訓練班的參與人員共計</w:t>
      </w:r>
      <w:r>
        <w:rPr>
          <w:rFonts w:ascii="Times New Roman" w:eastAsia="標楷體" w:hAnsi="Times New Roman" w:cs="Times New Roman"/>
        </w:rPr>
        <w:t>138</w:t>
      </w:r>
      <w:r>
        <w:rPr>
          <w:rFonts w:ascii="Times New Roman" w:eastAsia="標楷體" w:hAnsi="Times New Roman" w:cs="Times New Roman"/>
        </w:rPr>
        <w:t>人次，課程活動照片如圖</w:t>
      </w:r>
      <w:r>
        <w:rPr>
          <w:rFonts w:ascii="Times New Roman" w:eastAsia="標楷體" w:hAnsi="Times New Roman" w:cs="Times New Roman"/>
        </w:rPr>
        <w:t>8-</w:t>
      </w:r>
      <w:r>
        <w:rPr>
          <w:rFonts w:ascii="Times New Roman" w:eastAsia="標楷體" w:hAnsi="Times New Roman" w:cs="Times New Roman"/>
        </w:rPr>
        <w:t>圖</w:t>
      </w:r>
      <w:r>
        <w:rPr>
          <w:rFonts w:ascii="Times New Roman" w:eastAsia="標楷體" w:hAnsi="Times New Roman" w:cs="Times New Roman"/>
        </w:rPr>
        <w:t>11</w:t>
      </w:r>
      <w:r>
        <w:rPr>
          <w:rFonts w:ascii="標楷體" w:eastAsia="標楷體" w:hAnsi="標楷體" w:cs="Times New Roman"/>
        </w:rPr>
        <w:t>。</w:t>
      </w:r>
    </w:p>
    <w:p w14:paraId="5F985054" w14:textId="77777777" w:rsidR="00D93FCC" w:rsidRDefault="00D93FCC">
      <w:pPr>
        <w:spacing w:line="360" w:lineRule="auto"/>
        <w:jc w:val="both"/>
        <w:rPr>
          <w:rFonts w:ascii="Times New Roman" w:eastAsia="標楷體" w:hAnsi="Times New Roman" w:cs="Times New Roman"/>
        </w:rPr>
      </w:pPr>
    </w:p>
    <w:p w14:paraId="714E805A" w14:textId="75A5448C" w:rsidR="00D93FCC" w:rsidRDefault="002435EC">
      <w:pPr>
        <w:spacing w:line="360" w:lineRule="auto"/>
        <w:jc w:val="both"/>
      </w:pPr>
      <w:r>
        <w:rPr>
          <w:rFonts w:ascii="Times New Roman" w:eastAsia="標楷體" w:hAnsi="Times New Roman" w:cs="Times New Roman"/>
        </w:rPr>
        <w:t xml:space="preserve">    </w:t>
      </w:r>
      <w:r w:rsidR="00A90C56">
        <w:rPr>
          <w:rFonts w:ascii="Times New Roman" w:eastAsia="標楷體" w:hAnsi="Times New Roman" w:cs="Times New Roman"/>
        </w:rPr>
        <w:t>參與</w:t>
      </w:r>
      <w:r w:rsidR="009B088F">
        <w:rPr>
          <w:rFonts w:ascii="Times New Roman" w:eastAsia="標楷體" w:hAnsi="Times New Roman" w:cs="Times New Roman"/>
        </w:rPr>
        <w:t>202</w:t>
      </w:r>
      <w:del w:id="1606" w:author="瑋婷 徐" w:date="2024-11-22T10:41:00Z" w16du:dateUtc="2024-11-22T02:41:00Z">
        <w:r w:rsidR="009B088F" w:rsidDel="00D50F04">
          <w:rPr>
            <w:rFonts w:ascii="Times New Roman" w:eastAsia="標楷體" w:hAnsi="Times New Roman" w:cs="Times New Roman" w:hint="eastAsia"/>
          </w:rPr>
          <w:delText>3</w:delText>
        </w:r>
      </w:del>
      <w:ins w:id="1607" w:author="瑋婷 徐" w:date="2024-11-22T10:41:00Z" w16du:dateUtc="2024-11-22T02:41:00Z">
        <w:r w:rsidR="00D50F04">
          <w:rPr>
            <w:rFonts w:ascii="Times New Roman" w:eastAsia="標楷體" w:hAnsi="Times New Roman" w:cs="Times New Roman" w:hint="eastAsia"/>
          </w:rPr>
          <w:t>4</w:t>
        </w:r>
      </w:ins>
      <w:r w:rsidR="009B088F">
        <w:rPr>
          <w:rFonts w:ascii="Times New Roman" w:eastAsia="標楷體" w:hAnsi="Times New Roman" w:cs="Times New Roman"/>
        </w:rPr>
        <w:t>年</w:t>
      </w:r>
      <w:r w:rsidR="00A90C56">
        <w:rPr>
          <w:rFonts w:ascii="Times New Roman" w:eastAsia="標楷體" w:hAnsi="Times New Roman" w:cs="Times New Roman"/>
        </w:rPr>
        <w:t>初階訓練班的</w:t>
      </w:r>
      <w:r w:rsidR="00A90C56">
        <w:rPr>
          <w:rFonts w:ascii="Times New Roman" w:eastAsia="標楷體" w:hAnsi="Times New Roman" w:cs="Times New Roman"/>
        </w:rPr>
        <w:t>1</w:t>
      </w:r>
      <w:del w:id="1608" w:author="瑋婷 徐" w:date="2024-11-22T10:41:00Z" w16du:dateUtc="2024-11-22T02:41:00Z">
        <w:r w:rsidR="00A90C56" w:rsidDel="00D50F04">
          <w:rPr>
            <w:rFonts w:ascii="Times New Roman" w:eastAsia="標楷體" w:hAnsi="Times New Roman" w:cs="Times New Roman" w:hint="eastAsia"/>
          </w:rPr>
          <w:delText>38</w:delText>
        </w:r>
      </w:del>
      <w:ins w:id="1609" w:author="瑋婷 徐" w:date="2024-11-22T10:41:00Z" w16du:dateUtc="2024-11-22T02:41:00Z">
        <w:r w:rsidR="00D50F04">
          <w:rPr>
            <w:rFonts w:ascii="Times New Roman" w:eastAsia="標楷體" w:hAnsi="Times New Roman" w:cs="Times New Roman" w:hint="eastAsia"/>
          </w:rPr>
          <w:t>5</w:t>
        </w:r>
      </w:ins>
      <w:ins w:id="1610" w:author="瑋婷 徐" w:date="2024-12-24T16:28:00Z" w16du:dateUtc="2024-12-24T08:28:00Z">
        <w:r w:rsidR="00B9318B">
          <w:rPr>
            <w:rFonts w:ascii="Times New Roman" w:eastAsia="標楷體" w:hAnsi="Times New Roman" w:cs="Times New Roman"/>
          </w:rPr>
          <w:t>1</w:t>
        </w:r>
      </w:ins>
      <w:r w:rsidR="009B088F">
        <w:rPr>
          <w:rFonts w:ascii="Times New Roman" w:eastAsia="標楷體" w:hAnsi="Times New Roman" w:cs="Times New Roman"/>
        </w:rPr>
        <w:t>位</w:t>
      </w:r>
      <w:r w:rsidR="00A90C56">
        <w:rPr>
          <w:rFonts w:ascii="Times New Roman" w:eastAsia="標楷體" w:hAnsi="Times New Roman" w:cs="Times New Roman"/>
        </w:rPr>
        <w:t>學員</w:t>
      </w:r>
      <w:r>
        <w:rPr>
          <w:rFonts w:ascii="Times New Roman" w:eastAsia="標楷體" w:hAnsi="Times New Roman" w:cs="Times New Roman"/>
        </w:rPr>
        <w:t>，</w:t>
      </w:r>
      <w:r w:rsidR="00A90C56">
        <w:rPr>
          <w:rFonts w:ascii="Times New Roman" w:eastAsia="標楷體" w:hAnsi="Times New Roman" w:cs="Times New Roman"/>
        </w:rPr>
        <w:t>有</w:t>
      </w:r>
      <w:r>
        <w:rPr>
          <w:rFonts w:ascii="Times New Roman" w:eastAsia="標楷體" w:hAnsi="Times New Roman" w:cs="Times New Roman"/>
        </w:rPr>
        <w:t>完</w:t>
      </w:r>
      <w:r w:rsidR="00C26FAF">
        <w:rPr>
          <w:rFonts w:ascii="Times New Roman" w:eastAsia="標楷體" w:hAnsi="Times New Roman" w:cs="Times New Roman" w:hint="eastAsia"/>
        </w:rPr>
        <w:t>成</w:t>
      </w:r>
      <w:proofErr w:type="gramStart"/>
      <w:r>
        <w:rPr>
          <w:rFonts w:ascii="Times New Roman" w:eastAsia="標楷體" w:hAnsi="Times New Roman" w:cs="Times New Roman"/>
        </w:rPr>
        <w:t>前</w:t>
      </w:r>
      <w:r w:rsidR="00C26FAF">
        <w:rPr>
          <w:rFonts w:ascii="Times New Roman" w:eastAsia="標楷體" w:hAnsi="Times New Roman" w:cs="Times New Roman" w:hint="eastAsia"/>
        </w:rPr>
        <w:t>測及</w:t>
      </w:r>
      <w:r w:rsidR="00A90C56">
        <w:rPr>
          <w:rFonts w:ascii="Times New Roman" w:eastAsia="標楷體" w:hAnsi="Times New Roman" w:cs="Times New Roman"/>
        </w:rPr>
        <w:t>後測</w:t>
      </w:r>
      <w:proofErr w:type="gramEnd"/>
      <w:r>
        <w:rPr>
          <w:rFonts w:ascii="Times New Roman" w:eastAsia="標楷體" w:hAnsi="Times New Roman" w:cs="Times New Roman"/>
        </w:rPr>
        <w:t>者共計</w:t>
      </w:r>
      <w:r>
        <w:rPr>
          <w:rFonts w:ascii="Times New Roman" w:eastAsia="標楷體" w:hAnsi="Times New Roman" w:cs="Times New Roman"/>
        </w:rPr>
        <w:t>12</w:t>
      </w:r>
      <w:del w:id="1611" w:author="瑋婷 徐" w:date="2024-11-22T10:41:00Z" w16du:dateUtc="2024-11-22T02:41:00Z">
        <w:r w:rsidDel="00D50F04">
          <w:rPr>
            <w:rFonts w:ascii="Times New Roman" w:eastAsia="標楷體" w:hAnsi="Times New Roman" w:cs="Times New Roman" w:hint="eastAsia"/>
          </w:rPr>
          <w:delText>8</w:delText>
        </w:r>
      </w:del>
      <w:ins w:id="1612" w:author="瑋婷 徐" w:date="2024-11-22T10:41:00Z" w16du:dateUtc="2024-11-22T02:41:00Z">
        <w:r w:rsidR="00D50F04">
          <w:rPr>
            <w:rFonts w:ascii="Times New Roman" w:eastAsia="標楷體" w:hAnsi="Times New Roman" w:cs="Times New Roman" w:hint="eastAsia"/>
          </w:rPr>
          <w:t>0</w:t>
        </w:r>
      </w:ins>
      <w:r>
        <w:rPr>
          <w:rFonts w:ascii="Times New Roman" w:eastAsia="標楷體" w:hAnsi="Times New Roman" w:cs="Times New Roman"/>
        </w:rPr>
        <w:t>人。</w:t>
      </w:r>
      <w:r w:rsidR="00A90C56">
        <w:rPr>
          <w:rFonts w:ascii="Times New Roman" w:eastAsia="標楷體" w:hAnsi="Times New Roman" w:cs="Times New Roman"/>
        </w:rPr>
        <w:t>分析測驗</w:t>
      </w:r>
      <w:r>
        <w:rPr>
          <w:rFonts w:ascii="Times New Roman" w:eastAsia="標楷體" w:hAnsi="Times New Roman" w:cs="Times New Roman"/>
        </w:rPr>
        <w:t>結果顯示學員</w:t>
      </w:r>
      <w:r w:rsidR="00A90C56">
        <w:rPr>
          <w:rFonts w:ascii="Times New Roman" w:eastAsia="標楷體" w:hAnsi="Times New Roman" w:cs="Times New Roman"/>
        </w:rPr>
        <w:t>在調查方法和鳥類辨識技巧訓練</w:t>
      </w:r>
      <w:r>
        <w:rPr>
          <w:rFonts w:ascii="Times New Roman" w:eastAsia="標楷體" w:hAnsi="Times New Roman" w:cs="Times New Roman"/>
        </w:rPr>
        <w:t>的</w:t>
      </w:r>
      <w:r w:rsidR="00A90C56">
        <w:rPr>
          <w:rFonts w:ascii="Times New Roman" w:eastAsia="標楷體" w:hAnsi="Times New Roman" w:cs="Times New Roman"/>
        </w:rPr>
        <w:t>總</w:t>
      </w:r>
      <w:r>
        <w:rPr>
          <w:rFonts w:ascii="Times New Roman" w:eastAsia="標楷體" w:hAnsi="Times New Roman" w:cs="Times New Roman"/>
        </w:rPr>
        <w:t>成績有顯著提升</w:t>
      </w:r>
      <w:r>
        <w:rPr>
          <w:rFonts w:ascii="Times New Roman" w:eastAsia="標楷體" w:hAnsi="Times New Roman" w:cs="Times New Roman"/>
        </w:rPr>
        <w:t>(</w:t>
      </w:r>
      <w:ins w:id="1613" w:author="瑋婷 徐" w:date="2024-11-22T10:42:00Z" w16du:dateUtc="2024-11-22T02:42:00Z">
        <w:r w:rsidR="00D50F04" w:rsidRPr="00D50F04">
          <w:rPr>
            <w:rFonts w:ascii="Times New Roman" w:eastAsia="標楷體" w:hAnsi="Times New Roman" w:cs="Times New Roman"/>
          </w:rPr>
          <w:t>n = 120, t = 21.48, p</w:t>
        </w:r>
        <w:r w:rsidR="00D50F04">
          <w:rPr>
            <w:rFonts w:ascii="Times New Roman" w:eastAsia="標楷體" w:hAnsi="Times New Roman" w:cs="Times New Roman" w:hint="eastAsia"/>
          </w:rPr>
          <w:t xml:space="preserve"> </w:t>
        </w:r>
        <w:r w:rsidR="00D50F04" w:rsidRPr="00D50F04">
          <w:rPr>
            <w:rFonts w:ascii="Times New Roman" w:eastAsia="標楷體" w:hAnsi="Times New Roman" w:cs="Times New Roman"/>
          </w:rPr>
          <w:t>&lt;</w:t>
        </w:r>
        <w:r w:rsidR="00D50F04">
          <w:rPr>
            <w:rFonts w:ascii="Times New Roman" w:eastAsia="標楷體" w:hAnsi="Times New Roman" w:cs="Times New Roman" w:hint="eastAsia"/>
          </w:rPr>
          <w:t xml:space="preserve"> </w:t>
        </w:r>
        <w:r w:rsidR="00D50F04" w:rsidRPr="00D50F04">
          <w:rPr>
            <w:rFonts w:ascii="Times New Roman" w:eastAsia="標楷體" w:hAnsi="Times New Roman" w:cs="Times New Roman"/>
          </w:rPr>
          <w:t>0.05</w:t>
        </w:r>
      </w:ins>
      <w:del w:id="1614" w:author="瑋婷 徐" w:date="2024-11-22T10:42:00Z" w16du:dateUtc="2024-11-22T02:42:00Z">
        <w:r w:rsidDel="00D50F04">
          <w:rPr>
            <w:rFonts w:ascii="Times New Roman" w:eastAsia="標楷體" w:hAnsi="Times New Roman" w:cs="Times New Roman"/>
          </w:rPr>
          <w:delText>n = 128, t = 23.11, p &lt; 0.05</w:delText>
        </w:r>
      </w:del>
      <w:r>
        <w:rPr>
          <w:rFonts w:ascii="Times New Roman" w:eastAsia="標楷體" w:hAnsi="Times New Roman" w:cs="Times New Roman"/>
        </w:rPr>
        <w:t>)</w:t>
      </w:r>
      <w:r>
        <w:rPr>
          <w:rFonts w:ascii="Times New Roman" w:eastAsia="標楷體" w:hAnsi="Times New Roman" w:cs="Times New Roman"/>
        </w:rPr>
        <w:t>，成績中位數自</w:t>
      </w:r>
      <w:del w:id="1615" w:author="瑋婷 徐" w:date="2024-11-22T10:43:00Z" w16du:dateUtc="2024-11-22T02:43:00Z">
        <w:r w:rsidDel="00D50F04">
          <w:rPr>
            <w:rFonts w:ascii="Times New Roman" w:eastAsia="標楷體" w:hAnsi="Times New Roman" w:cs="Times New Roman" w:hint="eastAsia"/>
          </w:rPr>
          <w:delText>56</w:delText>
        </w:r>
      </w:del>
      <w:ins w:id="1616" w:author="瑋婷 徐" w:date="2024-11-22T10:43:00Z" w16du:dateUtc="2024-11-22T02:43:00Z">
        <w:r w:rsidR="00D50F04">
          <w:rPr>
            <w:rFonts w:ascii="Times New Roman" w:eastAsia="標楷體" w:hAnsi="Times New Roman" w:cs="Times New Roman" w:hint="eastAsia"/>
          </w:rPr>
          <w:t>54</w:t>
        </w:r>
      </w:ins>
      <w:r>
        <w:rPr>
          <w:rFonts w:ascii="Times New Roman" w:eastAsia="標楷體" w:hAnsi="Times New Roman" w:cs="Times New Roman"/>
        </w:rPr>
        <w:t>分</w:t>
      </w:r>
      <w:r w:rsidR="00721BD6">
        <w:rPr>
          <w:rFonts w:ascii="Times New Roman" w:eastAsia="標楷體" w:hAnsi="Times New Roman" w:cs="Times New Roman"/>
        </w:rPr>
        <w:t>大幅</w:t>
      </w:r>
      <w:r>
        <w:rPr>
          <w:rFonts w:ascii="Times New Roman" w:eastAsia="標楷體" w:hAnsi="Times New Roman" w:cs="Times New Roman"/>
        </w:rPr>
        <w:t>提升至</w:t>
      </w:r>
      <w:r>
        <w:rPr>
          <w:rFonts w:ascii="Times New Roman" w:eastAsia="標楷體" w:hAnsi="Times New Roman" w:cs="Times New Roman"/>
        </w:rPr>
        <w:t>8</w:t>
      </w:r>
      <w:del w:id="1617" w:author="瑋婷 徐" w:date="2024-11-22T10:43:00Z" w16du:dateUtc="2024-11-22T02:43:00Z">
        <w:r w:rsidDel="00D50F04">
          <w:rPr>
            <w:rFonts w:ascii="Times New Roman" w:eastAsia="標楷體" w:hAnsi="Times New Roman" w:cs="Times New Roman"/>
          </w:rPr>
          <w:delText>8</w:delText>
        </w:r>
      </w:del>
      <w:ins w:id="1618" w:author="瑋婷 徐" w:date="2024-11-22T10:43:00Z" w16du:dateUtc="2024-11-22T02:43:00Z">
        <w:r w:rsidR="00D50F04">
          <w:rPr>
            <w:rFonts w:ascii="Times New Roman" w:eastAsia="標楷體" w:hAnsi="Times New Roman" w:cs="Times New Roman" w:hint="eastAsia"/>
          </w:rPr>
          <w:t>4</w:t>
        </w:r>
      </w:ins>
      <w:r>
        <w:rPr>
          <w:rFonts w:ascii="Times New Roman" w:eastAsia="標楷體" w:hAnsi="Times New Roman" w:cs="Times New Roman"/>
        </w:rPr>
        <w:t>分</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12)</w:t>
      </w:r>
      <w:r>
        <w:rPr>
          <w:rFonts w:ascii="Times New Roman" w:eastAsia="標楷體" w:hAnsi="Times New Roman" w:cs="Times New Roman"/>
          <w:color w:val="000000"/>
        </w:rPr>
        <w:t>。</w:t>
      </w:r>
    </w:p>
    <w:p w14:paraId="6B9EF4BA" w14:textId="77777777" w:rsidR="00D93FCC" w:rsidRDefault="00D93FCC">
      <w:pPr>
        <w:spacing w:line="360" w:lineRule="auto"/>
        <w:jc w:val="both"/>
        <w:rPr>
          <w:rFonts w:ascii="Times New Roman" w:eastAsia="標楷體" w:hAnsi="Times New Roman" w:cs="Times New Roman"/>
        </w:rPr>
      </w:pPr>
    </w:p>
    <w:p w14:paraId="4C1F8379" w14:textId="54B0880F"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9B088F">
        <w:rPr>
          <w:rFonts w:ascii="Times New Roman" w:eastAsia="標楷體" w:hAnsi="Times New Roman" w:cs="Times New Roman"/>
        </w:rPr>
        <w:t>進一步</w:t>
      </w:r>
      <w:r w:rsidR="00721BD6">
        <w:rPr>
          <w:rFonts w:ascii="Times New Roman" w:eastAsia="標楷體" w:hAnsi="Times New Roman" w:cs="Times New Roman"/>
        </w:rPr>
        <w:t>爬梳上述測驗結果</w:t>
      </w:r>
      <w:r w:rsidR="00721BD6">
        <w:rPr>
          <w:rFonts w:ascii="標楷體" w:eastAsia="標楷體" w:hAnsi="標楷體" w:cs="Times New Roman" w:hint="eastAsia"/>
        </w:rPr>
        <w:t>，</w:t>
      </w:r>
      <w:r w:rsidR="00721BD6">
        <w:rPr>
          <w:rFonts w:ascii="Times New Roman" w:eastAsia="標楷體" w:hAnsi="Times New Roman" w:cs="Times New Roman"/>
        </w:rPr>
        <w:t>發現</w:t>
      </w:r>
      <w:r>
        <w:rPr>
          <w:rFonts w:ascii="Times New Roman" w:eastAsia="標楷體" w:hAnsi="Times New Roman" w:cs="Times New Roman"/>
        </w:rPr>
        <w:t>在鳥類辨識方面，學員較擅長從外觀辨識鳥類，較不擅長從聲音辨識鳥類</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13)</w:t>
      </w:r>
      <w:r>
        <w:rPr>
          <w:rFonts w:ascii="Times New Roman" w:eastAsia="標楷體" w:hAnsi="Times New Roman" w:cs="Times New Roman"/>
        </w:rPr>
        <w:t>。從外觀辨識來看，紅嘴黑</w:t>
      </w:r>
      <w:proofErr w:type="gramStart"/>
      <w:r>
        <w:rPr>
          <w:rFonts w:ascii="Times New Roman" w:eastAsia="標楷體" w:hAnsi="Times New Roman" w:cs="Times New Roman"/>
        </w:rPr>
        <w:t>鵯</w:t>
      </w:r>
      <w:proofErr w:type="gramEnd"/>
      <w:r>
        <w:rPr>
          <w:rFonts w:ascii="Times New Roman" w:eastAsia="標楷體" w:hAnsi="Times New Roman" w:cs="Times New Roman"/>
        </w:rPr>
        <w:t>、斯氏繡眼</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Zosterops simplex</w:t>
      </w:r>
      <w:r w:rsidR="00F40616">
        <w:rPr>
          <w:rFonts w:ascii="Times New Roman" w:eastAsia="標楷體" w:hAnsi="Times New Roman" w:cs="Times New Roman"/>
        </w:rPr>
        <w:t>)</w:t>
      </w:r>
      <w:r>
        <w:rPr>
          <w:rFonts w:ascii="Times New Roman" w:eastAsia="標楷體" w:hAnsi="Times New Roman" w:cs="Times New Roman"/>
        </w:rPr>
        <w:t>、黃腹琉璃</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Niltava vivida</w:t>
      </w:r>
      <w:r w:rsidR="00F40616">
        <w:rPr>
          <w:rFonts w:ascii="Times New Roman" w:eastAsia="標楷體" w:hAnsi="Times New Roman" w:cs="Times New Roman"/>
        </w:rPr>
        <w:t>)</w:t>
      </w:r>
      <w:r>
        <w:rPr>
          <w:rFonts w:ascii="Times New Roman" w:eastAsia="標楷體" w:hAnsi="Times New Roman" w:cs="Times New Roman"/>
        </w:rPr>
        <w:t>、冠羽畫眉、白耳畫眉是多數學員已經熟悉的鳥類</w:t>
      </w:r>
      <w:r w:rsidR="00721BD6">
        <w:rPr>
          <w:rFonts w:ascii="標楷體" w:eastAsia="標楷體" w:hAnsi="標楷體" w:cs="Times New Roman" w:hint="eastAsia"/>
        </w:rPr>
        <w:t>；</w:t>
      </w:r>
      <w:r w:rsidR="00721BD6">
        <w:rPr>
          <w:rFonts w:ascii="Times New Roman" w:eastAsia="標楷體" w:hAnsi="Times New Roman" w:cs="Times New Roman"/>
        </w:rPr>
        <w:t>而小卷尾、</w:t>
      </w:r>
      <w:proofErr w:type="gramStart"/>
      <w:r w:rsidR="00721BD6">
        <w:rPr>
          <w:rFonts w:ascii="Times New Roman" w:eastAsia="標楷體" w:hAnsi="Times New Roman" w:cs="Times New Roman"/>
        </w:rPr>
        <w:t>青背山雀</w:t>
      </w:r>
      <w:proofErr w:type="gramEnd"/>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Parus monticolus</w:t>
      </w:r>
      <w:r w:rsidR="00F40616">
        <w:rPr>
          <w:rFonts w:ascii="Times New Roman" w:eastAsia="標楷體" w:hAnsi="Times New Roman" w:cs="Times New Roman"/>
        </w:rPr>
        <w:t>)</w:t>
      </w:r>
      <w:r w:rsidR="00721BD6">
        <w:rPr>
          <w:rFonts w:ascii="Times New Roman" w:eastAsia="標楷體" w:hAnsi="Times New Roman" w:cs="Times New Roman"/>
        </w:rPr>
        <w:t>和松</w:t>
      </w:r>
      <w:proofErr w:type="gramStart"/>
      <w:r w:rsidR="00721BD6">
        <w:rPr>
          <w:rFonts w:ascii="Times New Roman" w:eastAsia="標楷體" w:hAnsi="Times New Roman" w:cs="Times New Roman"/>
        </w:rPr>
        <w:t>鴉</w:t>
      </w:r>
      <w:proofErr w:type="gramEnd"/>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Garrulus glandarius</w:t>
      </w:r>
      <w:r w:rsidR="00F40616">
        <w:rPr>
          <w:rFonts w:ascii="Times New Roman" w:eastAsia="標楷體" w:hAnsi="Times New Roman" w:cs="Times New Roman"/>
        </w:rPr>
        <w:t>)</w:t>
      </w:r>
      <w:r w:rsidR="00721BD6">
        <w:rPr>
          <w:rFonts w:ascii="Times New Roman" w:eastAsia="標楷體" w:hAnsi="Times New Roman" w:cs="Times New Roman"/>
        </w:rPr>
        <w:t>等鳥類則是</w:t>
      </w:r>
      <w:proofErr w:type="gramStart"/>
      <w:r w:rsidR="00721BD6">
        <w:rPr>
          <w:rFonts w:ascii="Times New Roman" w:eastAsia="標楷體" w:hAnsi="Times New Roman" w:cs="Times New Roman"/>
        </w:rPr>
        <w:t>在前測時</w:t>
      </w:r>
      <w:proofErr w:type="gramEnd"/>
      <w:r w:rsidR="00721BD6">
        <w:rPr>
          <w:rFonts w:ascii="Times New Roman" w:eastAsia="標楷體" w:hAnsi="Times New Roman" w:cs="Times New Roman"/>
        </w:rPr>
        <w:t>僅</w:t>
      </w:r>
      <w:r w:rsidR="00721BD6">
        <w:rPr>
          <w:rFonts w:ascii="Times New Roman" w:eastAsia="標楷體" w:hAnsi="Times New Roman" w:cs="Times New Roman"/>
        </w:rPr>
        <w:t>40%</w:t>
      </w:r>
      <w:r w:rsidR="00721BD6">
        <w:rPr>
          <w:rFonts w:ascii="Times New Roman" w:eastAsia="標楷體" w:hAnsi="Times New Roman" w:cs="Times New Roman"/>
        </w:rPr>
        <w:t>左右的學員可以正確回答，</w:t>
      </w:r>
      <w:r w:rsidR="009B088F">
        <w:rPr>
          <w:rFonts w:ascii="Times New Roman" w:eastAsia="標楷體" w:hAnsi="Times New Roman" w:cs="Times New Roman"/>
        </w:rPr>
        <w:t>然而，</w:t>
      </w:r>
      <w:r w:rsidR="00721BD6">
        <w:rPr>
          <w:rFonts w:ascii="Times New Roman" w:eastAsia="標楷體" w:hAnsi="Times New Roman" w:cs="Times New Roman"/>
        </w:rPr>
        <w:t>經過課程培訓之後，</w:t>
      </w:r>
      <w:r w:rsidR="00721BD6">
        <w:rPr>
          <w:rFonts w:ascii="Times New Roman" w:eastAsia="標楷體" w:hAnsi="Times New Roman" w:cs="Times New Roman"/>
        </w:rPr>
        <w:t>70%</w:t>
      </w:r>
      <w:r w:rsidR="00721BD6">
        <w:rPr>
          <w:rFonts w:ascii="Times New Roman" w:eastAsia="標楷體" w:hAnsi="Times New Roman" w:cs="Times New Roman"/>
        </w:rPr>
        <w:t>以上的學員可以正確的辨識出上述鳥種</w:t>
      </w:r>
      <w:r w:rsidR="00721BD6">
        <w:rPr>
          <w:rFonts w:ascii="標楷體" w:eastAsia="標楷體" w:hAnsi="標楷體" w:cs="Times New Roman" w:hint="eastAsia"/>
        </w:rPr>
        <w:t>，有明顯的進步</w:t>
      </w:r>
      <w:r w:rsidR="00721BD6">
        <w:rPr>
          <w:rFonts w:ascii="Times New Roman" w:eastAsia="標楷體" w:hAnsi="Times New Roman" w:cs="Times New Roman"/>
        </w:rPr>
        <w:t xml:space="preserve"> </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13b)</w:t>
      </w:r>
      <w:r>
        <w:rPr>
          <w:rFonts w:ascii="Times New Roman" w:eastAsia="標楷體" w:hAnsi="Times New Roman" w:cs="Times New Roman"/>
        </w:rPr>
        <w:t>。</w:t>
      </w:r>
      <w:proofErr w:type="gramStart"/>
      <w:r w:rsidR="00721BD6">
        <w:rPr>
          <w:rFonts w:ascii="Times New Roman" w:eastAsia="標楷體" w:hAnsi="Times New Roman" w:cs="Times New Roman"/>
        </w:rPr>
        <w:t>在</w:t>
      </w:r>
      <w:r>
        <w:rPr>
          <w:rFonts w:ascii="Times New Roman" w:eastAsia="標楷體" w:hAnsi="Times New Roman" w:cs="Times New Roman"/>
        </w:rPr>
        <w:t>鳥音辨識</w:t>
      </w:r>
      <w:proofErr w:type="gramEnd"/>
      <w:r>
        <w:rPr>
          <w:rFonts w:ascii="Times New Roman" w:eastAsia="標楷體" w:hAnsi="Times New Roman" w:cs="Times New Roman"/>
        </w:rPr>
        <w:t>方面，五色鳥是多數學員已經熟悉</w:t>
      </w:r>
      <w:proofErr w:type="gramStart"/>
      <w:r>
        <w:rPr>
          <w:rFonts w:ascii="Times New Roman" w:eastAsia="標楷體" w:hAnsi="Times New Roman" w:cs="Times New Roman"/>
        </w:rPr>
        <w:t>的鳥音</w:t>
      </w:r>
      <w:proofErr w:type="gramEnd"/>
      <w:r>
        <w:rPr>
          <w:rFonts w:ascii="Times New Roman" w:eastAsia="標楷體" w:hAnsi="Times New Roman" w:cs="Times New Roman"/>
        </w:rPr>
        <w:t>，其餘鳥種</w:t>
      </w:r>
      <w:r w:rsidR="00721BD6">
        <w:rPr>
          <w:rFonts w:ascii="Times New Roman" w:eastAsia="標楷體" w:hAnsi="Times New Roman" w:cs="Times New Roman"/>
        </w:rPr>
        <w:t>的聲音</w:t>
      </w:r>
      <w:r>
        <w:rPr>
          <w:rFonts w:ascii="Times New Roman" w:eastAsia="標楷體" w:hAnsi="Times New Roman" w:cs="Times New Roman"/>
        </w:rPr>
        <w:t>經過訓練後，</w:t>
      </w:r>
      <w:r w:rsidR="00721BD6">
        <w:rPr>
          <w:rFonts w:ascii="Times New Roman" w:eastAsia="標楷體" w:hAnsi="Times New Roman" w:cs="Times New Roman"/>
        </w:rPr>
        <w:t>多數學員</w:t>
      </w:r>
      <w:r>
        <w:rPr>
          <w:rFonts w:ascii="Times New Roman" w:eastAsia="標楷體" w:hAnsi="Times New Roman" w:cs="Times New Roman"/>
        </w:rPr>
        <w:t>就能進步並清楚辨識鳥種</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13c)</w:t>
      </w:r>
      <w:r>
        <w:rPr>
          <w:rFonts w:ascii="Times New Roman" w:eastAsia="標楷體" w:hAnsi="Times New Roman" w:cs="Times New Roman"/>
        </w:rPr>
        <w:t>。其中，山紅頭、</w:t>
      </w:r>
      <w:proofErr w:type="gramStart"/>
      <w:r>
        <w:rPr>
          <w:rFonts w:ascii="Times New Roman" w:eastAsia="標楷體" w:hAnsi="Times New Roman" w:cs="Times New Roman"/>
        </w:rPr>
        <w:t>黑枕藍鶲的鳥音</w:t>
      </w:r>
      <w:proofErr w:type="gramEnd"/>
      <w:r>
        <w:rPr>
          <w:rFonts w:ascii="Times New Roman" w:eastAsia="標楷體" w:hAnsi="Times New Roman" w:cs="Times New Roman"/>
        </w:rPr>
        <w:t>是</w:t>
      </w:r>
      <w:r w:rsidR="00721BD6">
        <w:rPr>
          <w:rFonts w:ascii="Times New Roman" w:eastAsia="標楷體" w:hAnsi="Times New Roman" w:cs="Times New Roman"/>
        </w:rPr>
        <w:t>之前在訪談時</w:t>
      </w:r>
      <w:r w:rsidR="00721BD6">
        <w:rPr>
          <w:rFonts w:ascii="標楷體" w:eastAsia="標楷體" w:hAnsi="標楷體" w:cs="Times New Roman" w:hint="eastAsia"/>
        </w:rPr>
        <w:t>，</w:t>
      </w:r>
      <w:r w:rsidR="00721BD6">
        <w:rPr>
          <w:rFonts w:ascii="Times New Roman" w:eastAsia="標楷體" w:hAnsi="Times New Roman" w:cs="Times New Roman"/>
        </w:rPr>
        <w:t>多位</w:t>
      </w:r>
      <w:proofErr w:type="gramStart"/>
      <w:r w:rsidR="00721BD6">
        <w:rPr>
          <w:rFonts w:ascii="Times New Roman" w:eastAsia="標楷體" w:hAnsi="Times New Roman" w:cs="Times New Roman"/>
        </w:rPr>
        <w:t>森林</w:t>
      </w:r>
      <w:r>
        <w:rPr>
          <w:rFonts w:ascii="Times New Roman" w:eastAsia="標楷體" w:hAnsi="Times New Roman" w:cs="Times New Roman"/>
        </w:rPr>
        <w:t>護管員</w:t>
      </w:r>
      <w:proofErr w:type="gramEnd"/>
      <w:r>
        <w:rPr>
          <w:rFonts w:ascii="Times New Roman" w:eastAsia="標楷體" w:hAnsi="Times New Roman" w:cs="Times New Roman"/>
        </w:rPr>
        <w:t>反應較難以辨識的鳥種，經</w:t>
      </w:r>
      <w:r w:rsidR="003F4BF2">
        <w:rPr>
          <w:rFonts w:ascii="Times New Roman" w:eastAsia="標楷體" w:hAnsi="Times New Roman" w:cs="Times New Roman" w:hint="eastAsia"/>
        </w:rPr>
        <w:t>過</w:t>
      </w:r>
      <w:r>
        <w:rPr>
          <w:rFonts w:ascii="Times New Roman" w:eastAsia="標楷體" w:hAnsi="Times New Roman" w:cs="Times New Roman"/>
        </w:rPr>
        <w:t>課程訓練後，學員能正確辨識的比例</w:t>
      </w:r>
      <w:r w:rsidR="00721BD6">
        <w:rPr>
          <w:rFonts w:ascii="Times New Roman" w:eastAsia="標楷體" w:hAnsi="Times New Roman" w:cs="Times New Roman"/>
        </w:rPr>
        <w:t>亦</w:t>
      </w:r>
      <w:r>
        <w:rPr>
          <w:rFonts w:ascii="Times New Roman" w:eastAsia="標楷體" w:hAnsi="Times New Roman" w:cs="Times New Roman"/>
        </w:rPr>
        <w:t>大幅增加。</w:t>
      </w:r>
    </w:p>
    <w:p w14:paraId="70039531" w14:textId="77777777" w:rsidR="00D93FCC" w:rsidRDefault="00D93FCC">
      <w:pPr>
        <w:spacing w:line="360" w:lineRule="auto"/>
        <w:jc w:val="both"/>
        <w:rPr>
          <w:rFonts w:ascii="Times New Roman" w:eastAsia="標楷體" w:hAnsi="Times New Roman" w:cs="Times New Roman"/>
        </w:rPr>
      </w:pPr>
    </w:p>
    <w:p w14:paraId="547F69A4" w14:textId="47E783D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proofErr w:type="gramStart"/>
      <w:r>
        <w:rPr>
          <w:rFonts w:ascii="Times New Roman" w:eastAsia="標楷體" w:hAnsi="Times New Roman" w:cs="Times New Roman"/>
        </w:rPr>
        <w:t>此外，</w:t>
      </w:r>
      <w:proofErr w:type="gramEnd"/>
      <w:r w:rsidR="00721BD6">
        <w:rPr>
          <w:rFonts w:ascii="Times New Roman" w:eastAsia="標楷體" w:hAnsi="Times New Roman" w:cs="Times New Roman"/>
        </w:rPr>
        <w:t>因應現場</w:t>
      </w:r>
      <w:r>
        <w:rPr>
          <w:rFonts w:ascii="Times New Roman" w:eastAsia="標楷體" w:hAnsi="Times New Roman" w:cs="Times New Roman"/>
        </w:rPr>
        <w:t>調查時難免會遇到</w:t>
      </w:r>
      <w:r w:rsidR="00721BD6">
        <w:rPr>
          <w:rFonts w:ascii="Times New Roman" w:eastAsia="標楷體" w:hAnsi="Times New Roman" w:cs="Times New Roman"/>
        </w:rPr>
        <w:t>無法立即辨識出鳥類外形或聲音的情況</w:t>
      </w:r>
      <w:r>
        <w:rPr>
          <w:rFonts w:ascii="Times New Roman" w:eastAsia="標楷體" w:hAnsi="Times New Roman" w:cs="Times New Roman"/>
        </w:rPr>
        <w:t>，我們</w:t>
      </w:r>
      <w:r w:rsidR="00721BD6">
        <w:rPr>
          <w:rFonts w:ascii="Times New Roman" w:eastAsia="標楷體" w:hAnsi="Times New Roman" w:cs="Times New Roman"/>
        </w:rPr>
        <w:t>亦建議學員在手機預先安</w:t>
      </w:r>
      <w:r>
        <w:rPr>
          <w:rFonts w:ascii="Times New Roman" w:eastAsia="標楷體" w:hAnsi="Times New Roman" w:cs="Times New Roman"/>
        </w:rPr>
        <w:t>裝好</w:t>
      </w:r>
      <w:r>
        <w:rPr>
          <w:rFonts w:ascii="Times New Roman" w:eastAsia="標楷體" w:hAnsi="Times New Roman" w:cs="Times New Roman"/>
        </w:rPr>
        <w:t>Merlin</w:t>
      </w:r>
      <w:r>
        <w:rPr>
          <w:rFonts w:ascii="Times New Roman" w:eastAsia="標楷體" w:hAnsi="Times New Roman" w:cs="Times New Roman"/>
        </w:rPr>
        <w:t>鳥種辨識</w:t>
      </w:r>
      <w:r>
        <w:rPr>
          <w:rFonts w:ascii="Times New Roman" w:eastAsia="標楷體" w:hAnsi="Times New Roman" w:cs="Times New Roman"/>
        </w:rPr>
        <w:t>APP</w:t>
      </w:r>
      <w:r w:rsidR="00721BD6">
        <w:rPr>
          <w:rFonts w:ascii="Times New Roman" w:eastAsia="標楷體" w:hAnsi="Times New Roman" w:cs="Times New Roman"/>
        </w:rPr>
        <w:t>和</w:t>
      </w:r>
      <w:r w:rsidR="00721BD6">
        <w:rPr>
          <w:rFonts w:ascii="Times New Roman" w:eastAsia="標楷體" w:hAnsi="Times New Roman" w:cs="Times New Roman" w:hint="eastAsia"/>
        </w:rPr>
        <w:t>S</w:t>
      </w:r>
      <w:r w:rsidR="00721BD6">
        <w:rPr>
          <w:rFonts w:ascii="Times New Roman" w:eastAsia="標楷體" w:hAnsi="Times New Roman" w:cs="Times New Roman"/>
        </w:rPr>
        <w:t>ILIC</w:t>
      </w:r>
      <w:proofErr w:type="gramStart"/>
      <w:r w:rsidR="00721BD6">
        <w:rPr>
          <w:rFonts w:ascii="Times New Roman" w:eastAsia="標楷體" w:hAnsi="Times New Roman" w:cs="Times New Roman"/>
        </w:rPr>
        <w:t>鳥音辨識</w:t>
      </w:r>
      <w:proofErr w:type="gramEnd"/>
      <w:r w:rsidR="00721BD6">
        <w:rPr>
          <w:rFonts w:ascii="Times New Roman" w:eastAsia="標楷體" w:hAnsi="Times New Roman" w:cs="Times New Roman"/>
        </w:rPr>
        <w:t>軟體</w:t>
      </w:r>
      <w:r w:rsidR="00721BD6">
        <w:rPr>
          <w:rFonts w:ascii="標楷體" w:eastAsia="標楷體" w:hAnsi="標楷體" w:cs="Times New Roman" w:hint="eastAsia"/>
        </w:rPr>
        <w:t>，</w:t>
      </w:r>
      <w:r w:rsidR="00721BD6">
        <w:rPr>
          <w:rFonts w:ascii="Times New Roman" w:eastAsia="標楷體" w:hAnsi="Times New Roman" w:cs="Times New Roman"/>
        </w:rPr>
        <w:t>並且在調查時同步</w:t>
      </w:r>
      <w:r>
        <w:rPr>
          <w:rFonts w:ascii="Times New Roman" w:eastAsia="標楷體" w:hAnsi="Times New Roman" w:cs="Times New Roman"/>
        </w:rPr>
        <w:t>錄音，</w:t>
      </w:r>
      <w:r w:rsidR="00721BD6">
        <w:rPr>
          <w:rFonts w:ascii="Times New Roman" w:eastAsia="標楷體" w:hAnsi="Times New Roman" w:cs="Times New Roman"/>
        </w:rPr>
        <w:t>以協助後續的比對工作</w:t>
      </w:r>
      <w:r w:rsidR="00721BD6">
        <w:rPr>
          <w:rFonts w:ascii="標楷體" w:eastAsia="標楷體" w:hAnsi="標楷體" w:cs="Times New Roman" w:hint="eastAsia"/>
        </w:rPr>
        <w:t>。</w:t>
      </w:r>
      <w:r w:rsidR="00721BD6">
        <w:rPr>
          <w:rFonts w:ascii="Times New Roman" w:eastAsia="標楷體" w:hAnsi="Times New Roman" w:cs="Times New Roman"/>
        </w:rPr>
        <w:t>透過這一連串的過程</w:t>
      </w:r>
      <w:r w:rsidR="00721BD6">
        <w:rPr>
          <w:rFonts w:ascii="標楷體" w:eastAsia="標楷體" w:hAnsi="標楷體" w:cs="Times New Roman" w:hint="eastAsia"/>
        </w:rPr>
        <w:t>，</w:t>
      </w:r>
      <w:r w:rsidR="00721BD6">
        <w:rPr>
          <w:rFonts w:ascii="Times New Roman" w:eastAsia="標楷體" w:hAnsi="Times New Roman" w:cs="Times New Roman"/>
        </w:rPr>
        <w:t>也讓調查人員反覆練習與熟悉鳥類的外形和聲音</w:t>
      </w:r>
      <w:r w:rsidR="00721BD6">
        <w:rPr>
          <w:rFonts w:ascii="標楷體" w:eastAsia="標楷體" w:hAnsi="標楷體" w:cs="Times New Roman" w:hint="eastAsia"/>
        </w:rPr>
        <w:t>，</w:t>
      </w:r>
      <w:r w:rsidR="00721BD6">
        <w:rPr>
          <w:rFonts w:ascii="Times New Roman" w:eastAsia="標楷體" w:hAnsi="Times New Roman" w:cs="Times New Roman"/>
        </w:rPr>
        <w:t>有助於後續調查任務的執行</w:t>
      </w:r>
      <w:r>
        <w:rPr>
          <w:rFonts w:ascii="Times New Roman" w:eastAsia="標楷體" w:hAnsi="Times New Roman" w:cs="Times New Roman"/>
        </w:rPr>
        <w:t>。</w:t>
      </w:r>
    </w:p>
    <w:p w14:paraId="3704A7B3" w14:textId="77777777" w:rsidR="00D93FCC" w:rsidRDefault="00D93FCC">
      <w:pPr>
        <w:spacing w:line="360" w:lineRule="auto"/>
        <w:jc w:val="both"/>
        <w:rPr>
          <w:rFonts w:ascii="Times New Roman" w:eastAsia="標楷體" w:hAnsi="Times New Roman" w:cs="Times New Roman"/>
        </w:rPr>
      </w:pPr>
    </w:p>
    <w:p w14:paraId="48A23FD0" w14:textId="77777777" w:rsidR="00D93FCC" w:rsidRDefault="002435EC">
      <w:pPr>
        <w:spacing w:line="360" w:lineRule="auto"/>
        <w:jc w:val="both"/>
        <w:outlineLvl w:val="2"/>
        <w:rPr>
          <w:rFonts w:ascii="Times New Roman" w:eastAsia="標楷體" w:hAnsi="Times New Roman" w:cs="Times New Roman"/>
          <w:b/>
          <w:sz w:val="28"/>
        </w:rPr>
      </w:pPr>
      <w:bookmarkStart w:id="1619" w:name="_Toc121845054"/>
      <w:bookmarkStart w:id="1620" w:name="_Toc187050791"/>
      <w:r>
        <w:rPr>
          <w:rFonts w:ascii="Times New Roman" w:eastAsia="標楷體" w:hAnsi="Times New Roman" w:cs="Times New Roman"/>
          <w:b/>
          <w:sz w:val="28"/>
        </w:rPr>
        <w:lastRenderedPageBreak/>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繁殖鳥類調查進階班</w:t>
      </w:r>
      <w:bookmarkEnd w:id="1619"/>
      <w:bookmarkEnd w:id="1620"/>
    </w:p>
    <w:p w14:paraId="1376FAD6" w14:textId="0F3E143D" w:rsidR="00D93FCC" w:rsidRPr="009D77B3" w:rsidRDefault="002435EC">
      <w:pPr>
        <w:spacing w:line="360" w:lineRule="auto"/>
        <w:rPr>
          <w:rFonts w:ascii="Times New Roman" w:eastAsia="標楷體" w:hAnsi="Times New Roman" w:cs="Times New Roman"/>
        </w:rPr>
      </w:pPr>
      <w:r>
        <w:rPr>
          <w:rFonts w:ascii="Times New Roman" w:eastAsia="標楷體" w:hAnsi="Times New Roman" w:cs="Times New Roman"/>
        </w:rPr>
        <w:t xml:space="preserve">    </w:t>
      </w:r>
      <w:r w:rsidR="00504D38" w:rsidRPr="009D77B3">
        <w:rPr>
          <w:rFonts w:ascii="Times New Roman" w:eastAsia="標楷體" w:hAnsi="Times New Roman" w:cs="Times New Roman"/>
        </w:rPr>
        <w:t>為精進</w:t>
      </w:r>
      <w:r w:rsidRPr="009D77B3">
        <w:rPr>
          <w:rFonts w:ascii="Times New Roman" w:eastAsia="標楷體" w:hAnsi="Times New Roman" w:cs="Times New Roman"/>
        </w:rPr>
        <w:t>調查人員對繁殖鳥類的辨識和調查技巧，以順利完成調查工作並提升資料之正確性，</w:t>
      </w:r>
      <w:r w:rsidRPr="009D77B3">
        <w:rPr>
          <w:rFonts w:ascii="Times New Roman" w:eastAsia="標楷體" w:hAnsi="Times New Roman" w:cs="Times New Roman"/>
        </w:rPr>
        <w:t>2023</w:t>
      </w:r>
      <w:r w:rsidRPr="009D77B3">
        <w:rPr>
          <w:rFonts w:ascii="Times New Roman" w:eastAsia="標楷體" w:hAnsi="Times New Roman" w:cs="Times New Roman"/>
        </w:rPr>
        <w:t>年在阿里山國家森林遊樂區辦理一場進階訓練班</w:t>
      </w:r>
      <w:r w:rsidRPr="009D77B3">
        <w:rPr>
          <w:rFonts w:ascii="Times New Roman" w:eastAsia="標楷體" w:hAnsi="Times New Roman" w:cs="Times New Roman"/>
        </w:rPr>
        <w:t>(</w:t>
      </w:r>
      <w:r w:rsidRPr="009D77B3">
        <w:rPr>
          <w:rFonts w:ascii="Times New Roman" w:eastAsia="標楷體" w:hAnsi="Times New Roman" w:cs="Times New Roman"/>
        </w:rPr>
        <w:t>課程簡章如附錄</w:t>
      </w:r>
      <w:r w:rsidRPr="009D77B3">
        <w:rPr>
          <w:rFonts w:ascii="Times New Roman" w:eastAsia="標楷體" w:hAnsi="Times New Roman" w:cs="Times New Roman"/>
        </w:rPr>
        <w:t>2)</w:t>
      </w:r>
      <w:r w:rsidRPr="009D77B3">
        <w:rPr>
          <w:rFonts w:ascii="Times New Roman" w:eastAsia="標楷體" w:hAnsi="Times New Roman" w:cs="Times New Roman"/>
        </w:rPr>
        <w:t>，參加的學員為</w:t>
      </w:r>
      <w:r w:rsidRPr="009D77B3">
        <w:rPr>
          <w:rFonts w:ascii="Times New Roman" w:eastAsia="標楷體" w:hAnsi="Times New Roman" w:cs="Times New Roman"/>
        </w:rPr>
        <w:t>36</w:t>
      </w:r>
      <w:r w:rsidRPr="009D77B3">
        <w:rPr>
          <w:rFonts w:ascii="Times New Roman" w:eastAsia="標楷體" w:hAnsi="Times New Roman" w:cs="Times New Roman"/>
        </w:rPr>
        <w:t>人。課程內容包括</w:t>
      </w:r>
      <w:r w:rsidR="00504D38" w:rsidRPr="009D77B3">
        <w:rPr>
          <w:rFonts w:ascii="Times New Roman" w:eastAsia="標楷體" w:hAnsi="Times New Roman" w:cs="Times New Roman"/>
        </w:rPr>
        <w:t>SILIC</w:t>
      </w:r>
      <w:r w:rsidRPr="009D77B3">
        <w:rPr>
          <w:rFonts w:ascii="Times New Roman" w:eastAsia="標楷體" w:hAnsi="Times New Roman" w:cs="Times New Roman"/>
        </w:rPr>
        <w:t>的介紹與操作、低中</w:t>
      </w:r>
      <w:proofErr w:type="gramStart"/>
      <w:r w:rsidRPr="009D77B3">
        <w:rPr>
          <w:rFonts w:ascii="Times New Roman" w:eastAsia="標楷體" w:hAnsi="Times New Roman" w:cs="Times New Roman"/>
        </w:rPr>
        <w:t>海拔鳥音辨識</w:t>
      </w:r>
      <w:proofErr w:type="gramEnd"/>
      <w:r w:rsidRPr="009D77B3">
        <w:rPr>
          <w:rFonts w:ascii="Times New Roman" w:eastAsia="標楷體" w:hAnsi="Times New Roman" w:cs="Times New Roman"/>
        </w:rPr>
        <w:t>技巧、繁殖鳥類調查特訓和戶外實習</w:t>
      </w:r>
      <w:proofErr w:type="gramStart"/>
      <w:r w:rsidRPr="009D77B3">
        <w:rPr>
          <w:rFonts w:ascii="Times New Roman" w:eastAsia="標楷體" w:hAnsi="Times New Roman" w:cs="Times New Roman"/>
        </w:rPr>
        <w:t>與鳥音辨識</w:t>
      </w:r>
      <w:proofErr w:type="gramEnd"/>
      <w:r w:rsidRPr="009D77B3">
        <w:rPr>
          <w:rFonts w:ascii="Times New Roman" w:eastAsia="標楷體" w:hAnsi="Times New Roman" w:cs="Times New Roman"/>
        </w:rPr>
        <w:t>訓練等，課程活動照片如圖</w:t>
      </w:r>
      <w:r w:rsidRPr="009D77B3">
        <w:rPr>
          <w:rFonts w:ascii="Times New Roman" w:eastAsia="標楷體" w:hAnsi="Times New Roman" w:cs="Times New Roman"/>
        </w:rPr>
        <w:t>14</w:t>
      </w:r>
      <w:r w:rsidRPr="009D77B3">
        <w:rPr>
          <w:rFonts w:ascii="Times New Roman" w:eastAsia="標楷體" w:hAnsi="Times New Roman" w:cs="Times New Roman"/>
        </w:rPr>
        <w:t>。</w:t>
      </w:r>
    </w:p>
    <w:p w14:paraId="57C854ED" w14:textId="77777777" w:rsidR="00F05FC2" w:rsidRPr="009D77B3" w:rsidRDefault="00F05FC2" w:rsidP="00F05FC2">
      <w:pPr>
        <w:spacing w:line="360" w:lineRule="auto"/>
        <w:jc w:val="both"/>
        <w:rPr>
          <w:rFonts w:ascii="Times New Roman" w:eastAsia="標楷體" w:hAnsi="Times New Roman" w:cs="Times New Roman"/>
        </w:rPr>
      </w:pPr>
    </w:p>
    <w:p w14:paraId="3B6EDE44" w14:textId="67201736" w:rsidR="00F05FC2" w:rsidRPr="009D77B3" w:rsidRDefault="00F05FC2" w:rsidP="00F05FC2">
      <w:pPr>
        <w:spacing w:line="360" w:lineRule="auto"/>
        <w:jc w:val="both"/>
      </w:pPr>
      <w:r w:rsidRPr="009D77B3">
        <w:rPr>
          <w:rFonts w:ascii="Times New Roman" w:eastAsia="標楷體" w:hAnsi="Times New Roman" w:cs="Times New Roman"/>
        </w:rPr>
        <w:t xml:space="preserve">    </w:t>
      </w:r>
      <w:r w:rsidRPr="009D77B3">
        <w:rPr>
          <w:rFonts w:ascii="Times New Roman" w:eastAsia="標楷體" w:hAnsi="Times New Roman" w:cs="Times New Roman"/>
        </w:rPr>
        <w:t>參與</w:t>
      </w:r>
      <w:r w:rsidRPr="009D77B3">
        <w:rPr>
          <w:rFonts w:ascii="Times New Roman" w:eastAsia="標楷體" w:hAnsi="Times New Roman" w:cs="Times New Roman" w:hint="eastAsia"/>
        </w:rPr>
        <w:t>進階</w:t>
      </w:r>
      <w:r w:rsidRPr="009D77B3">
        <w:rPr>
          <w:rFonts w:ascii="Times New Roman" w:eastAsia="標楷體" w:hAnsi="Times New Roman" w:cs="Times New Roman"/>
        </w:rPr>
        <w:t>訓練班的</w:t>
      </w:r>
      <w:r w:rsidRPr="009D77B3">
        <w:rPr>
          <w:rFonts w:ascii="Times New Roman" w:eastAsia="標楷體" w:hAnsi="Times New Roman" w:cs="Times New Roman" w:hint="eastAsia"/>
        </w:rPr>
        <w:t>36</w:t>
      </w:r>
      <w:r w:rsidR="00A814EE" w:rsidRPr="009D77B3">
        <w:rPr>
          <w:rFonts w:ascii="Times New Roman" w:eastAsia="標楷體" w:hAnsi="Times New Roman" w:cs="Times New Roman"/>
        </w:rPr>
        <w:t>位</w:t>
      </w:r>
      <w:r w:rsidRPr="009D77B3">
        <w:rPr>
          <w:rFonts w:ascii="Times New Roman" w:eastAsia="標楷體" w:hAnsi="Times New Roman" w:cs="Times New Roman"/>
        </w:rPr>
        <w:t>學員，有完</w:t>
      </w:r>
      <w:r w:rsidRPr="009D77B3">
        <w:rPr>
          <w:rFonts w:ascii="Times New Roman" w:eastAsia="標楷體" w:hAnsi="Times New Roman" w:cs="Times New Roman" w:hint="eastAsia"/>
        </w:rPr>
        <w:t>成</w:t>
      </w:r>
      <w:proofErr w:type="gramStart"/>
      <w:r w:rsidRPr="009D77B3">
        <w:rPr>
          <w:rFonts w:ascii="Times New Roman" w:eastAsia="標楷體" w:hAnsi="Times New Roman" w:cs="Times New Roman"/>
        </w:rPr>
        <w:t>前</w:t>
      </w:r>
      <w:r w:rsidRPr="009D77B3">
        <w:rPr>
          <w:rFonts w:ascii="Times New Roman" w:eastAsia="標楷體" w:hAnsi="Times New Roman" w:cs="Times New Roman" w:hint="eastAsia"/>
        </w:rPr>
        <w:t>測及</w:t>
      </w:r>
      <w:r w:rsidRPr="009D77B3">
        <w:rPr>
          <w:rFonts w:ascii="Times New Roman" w:eastAsia="標楷體" w:hAnsi="Times New Roman" w:cs="Times New Roman"/>
        </w:rPr>
        <w:t>後測</w:t>
      </w:r>
      <w:proofErr w:type="gramEnd"/>
      <w:r w:rsidRPr="009D77B3">
        <w:rPr>
          <w:rFonts w:ascii="Times New Roman" w:eastAsia="標楷體" w:hAnsi="Times New Roman" w:cs="Times New Roman"/>
        </w:rPr>
        <w:t>者共計</w:t>
      </w:r>
      <w:r w:rsidRPr="009D77B3">
        <w:rPr>
          <w:rFonts w:ascii="Times New Roman" w:eastAsia="標楷體" w:hAnsi="Times New Roman" w:cs="Times New Roman" w:hint="eastAsia"/>
        </w:rPr>
        <w:t>32</w:t>
      </w:r>
      <w:r w:rsidR="00A814EE" w:rsidRPr="009D77B3">
        <w:rPr>
          <w:rFonts w:ascii="Times New Roman" w:eastAsia="標楷體" w:hAnsi="Times New Roman" w:cs="Times New Roman"/>
        </w:rPr>
        <w:t>人</w:t>
      </w:r>
      <w:r w:rsidR="00A814EE" w:rsidRPr="009D77B3">
        <w:rPr>
          <w:rFonts w:ascii="標楷體" w:eastAsia="標楷體" w:hAnsi="標楷體" w:cs="Times New Roman" w:hint="eastAsia"/>
        </w:rPr>
        <w:t>，</w:t>
      </w:r>
      <w:r w:rsidRPr="009D77B3">
        <w:rPr>
          <w:rFonts w:ascii="Times New Roman" w:eastAsia="標楷體" w:hAnsi="Times New Roman" w:cs="Times New Roman"/>
        </w:rPr>
        <w:t>分析測驗結果顯示學員在鳥類辨識技巧訓練的總成績有顯著提升</w:t>
      </w:r>
      <w:r w:rsidRPr="009D77B3">
        <w:rPr>
          <w:rFonts w:ascii="Times New Roman" w:eastAsia="標楷體" w:hAnsi="Times New Roman" w:cs="Times New Roman"/>
        </w:rPr>
        <w:t xml:space="preserve">(n = </w:t>
      </w:r>
      <w:r w:rsidRPr="009D77B3">
        <w:rPr>
          <w:rFonts w:ascii="Times New Roman" w:eastAsia="標楷體" w:hAnsi="Times New Roman" w:cs="Times New Roman" w:hint="eastAsia"/>
        </w:rPr>
        <w:t>32</w:t>
      </w:r>
      <w:r w:rsidRPr="009D77B3">
        <w:rPr>
          <w:rFonts w:ascii="Times New Roman" w:eastAsia="標楷體" w:hAnsi="Times New Roman" w:cs="Times New Roman"/>
        </w:rPr>
        <w:t xml:space="preserve">, t = </w:t>
      </w:r>
      <w:r w:rsidRPr="009D77B3">
        <w:rPr>
          <w:rFonts w:ascii="Times New Roman" w:eastAsia="標楷體" w:hAnsi="Times New Roman" w:cs="Times New Roman" w:hint="eastAsia"/>
        </w:rPr>
        <w:t>8.44</w:t>
      </w:r>
      <w:r w:rsidRPr="009D77B3">
        <w:rPr>
          <w:rFonts w:ascii="Times New Roman" w:eastAsia="標楷體" w:hAnsi="Times New Roman" w:cs="Times New Roman"/>
        </w:rPr>
        <w:t>, p &lt; 0.05)</w:t>
      </w:r>
      <w:r w:rsidRPr="009D77B3">
        <w:rPr>
          <w:rFonts w:ascii="Times New Roman" w:eastAsia="標楷體" w:hAnsi="Times New Roman" w:cs="Times New Roman"/>
        </w:rPr>
        <w:t>，成績中位數自</w:t>
      </w:r>
      <w:r w:rsidRPr="009D77B3">
        <w:rPr>
          <w:rFonts w:ascii="Times New Roman" w:eastAsia="標楷體" w:hAnsi="Times New Roman" w:cs="Times New Roman" w:hint="eastAsia"/>
        </w:rPr>
        <w:t>48</w:t>
      </w:r>
      <w:r w:rsidRPr="009D77B3">
        <w:rPr>
          <w:rFonts w:ascii="Times New Roman" w:eastAsia="標楷體" w:hAnsi="Times New Roman" w:cs="Times New Roman"/>
        </w:rPr>
        <w:t>分大幅提升至</w:t>
      </w:r>
      <w:r w:rsidRPr="009D77B3">
        <w:rPr>
          <w:rFonts w:ascii="Times New Roman" w:eastAsia="標楷體" w:hAnsi="Times New Roman" w:cs="Times New Roman" w:hint="eastAsia"/>
        </w:rPr>
        <w:t>74</w:t>
      </w:r>
      <w:r w:rsidRPr="009D77B3">
        <w:rPr>
          <w:rFonts w:ascii="Times New Roman" w:eastAsia="標楷體" w:hAnsi="Times New Roman" w:cs="Times New Roman"/>
        </w:rPr>
        <w:t>分</w:t>
      </w:r>
      <w:r w:rsidRPr="009D77B3">
        <w:rPr>
          <w:rFonts w:ascii="Times New Roman" w:eastAsia="標楷體" w:hAnsi="Times New Roman" w:cs="Times New Roman"/>
        </w:rPr>
        <w:t>(</w:t>
      </w:r>
      <w:r w:rsidRPr="009D77B3">
        <w:rPr>
          <w:rFonts w:ascii="Times New Roman" w:eastAsia="標楷體" w:hAnsi="Times New Roman" w:cs="Times New Roman"/>
        </w:rPr>
        <w:t>圖</w:t>
      </w:r>
      <w:r w:rsidRPr="009D77B3">
        <w:rPr>
          <w:rFonts w:ascii="Times New Roman" w:eastAsia="標楷體" w:hAnsi="Times New Roman" w:cs="Times New Roman"/>
        </w:rPr>
        <w:t>1</w:t>
      </w:r>
      <w:r w:rsidR="008D036F" w:rsidRPr="009D77B3">
        <w:rPr>
          <w:rFonts w:ascii="Times New Roman" w:eastAsia="標楷體" w:hAnsi="Times New Roman" w:cs="Times New Roman" w:hint="eastAsia"/>
        </w:rPr>
        <w:t>5</w:t>
      </w:r>
      <w:r w:rsidRPr="009D77B3">
        <w:rPr>
          <w:rFonts w:ascii="Times New Roman" w:eastAsia="標楷體" w:hAnsi="Times New Roman" w:cs="Times New Roman"/>
        </w:rPr>
        <w:t>)</w:t>
      </w:r>
      <w:r w:rsidRPr="009D77B3">
        <w:rPr>
          <w:rFonts w:ascii="Times New Roman" w:eastAsia="標楷體" w:hAnsi="Times New Roman" w:cs="Times New Roman"/>
          <w:color w:val="000000"/>
        </w:rPr>
        <w:t>。</w:t>
      </w:r>
    </w:p>
    <w:p w14:paraId="2AF5AE65" w14:textId="77777777" w:rsidR="00F05FC2" w:rsidRPr="009D77B3" w:rsidRDefault="00F05FC2">
      <w:pPr>
        <w:spacing w:line="360" w:lineRule="auto"/>
        <w:jc w:val="both"/>
        <w:rPr>
          <w:rFonts w:ascii="Times New Roman" w:eastAsia="標楷體" w:hAnsi="Times New Roman" w:cs="Times New Roman"/>
        </w:rPr>
      </w:pPr>
    </w:p>
    <w:p w14:paraId="3FDE2C8E" w14:textId="6302E745" w:rsidR="00CF6640" w:rsidRPr="00D95DD3" w:rsidRDefault="008D036F">
      <w:pPr>
        <w:spacing w:line="360" w:lineRule="auto"/>
        <w:jc w:val="both"/>
        <w:rPr>
          <w:rFonts w:ascii="Times New Roman" w:eastAsia="標楷體" w:hAnsi="Times New Roman" w:cs="Times New Roman"/>
        </w:rPr>
      </w:pPr>
      <w:r w:rsidRPr="009D77B3">
        <w:rPr>
          <w:rFonts w:ascii="Times New Roman" w:eastAsia="標楷體" w:hAnsi="Times New Roman" w:cs="Times New Roman"/>
        </w:rPr>
        <w:t xml:space="preserve">   </w:t>
      </w:r>
      <w:r w:rsidRPr="009D77B3">
        <w:rPr>
          <w:rFonts w:ascii="Times New Roman" w:eastAsia="標楷體" w:hAnsi="Times New Roman" w:cs="Times New Roman"/>
        </w:rPr>
        <w:t>從</w:t>
      </w:r>
      <w:r w:rsidR="00A814EE" w:rsidRPr="009D77B3">
        <w:rPr>
          <w:rFonts w:ascii="Times New Roman" w:eastAsia="標楷體" w:hAnsi="Times New Roman" w:cs="Times New Roman"/>
        </w:rPr>
        <w:t>鳥類</w:t>
      </w:r>
      <w:r w:rsidRPr="009D77B3">
        <w:rPr>
          <w:rFonts w:ascii="Times New Roman" w:eastAsia="標楷體" w:hAnsi="Times New Roman" w:cs="Times New Roman"/>
        </w:rPr>
        <w:t>外觀辨識</w:t>
      </w:r>
      <w:r w:rsidR="00A814EE" w:rsidRPr="009D77B3">
        <w:rPr>
          <w:rFonts w:ascii="Times New Roman" w:eastAsia="標楷體" w:hAnsi="Times New Roman" w:cs="Times New Roman"/>
        </w:rPr>
        <w:t>的測驗結果</w:t>
      </w:r>
      <w:r w:rsidRPr="009D77B3">
        <w:rPr>
          <w:rFonts w:ascii="Times New Roman" w:eastAsia="標楷體" w:hAnsi="Times New Roman" w:cs="Times New Roman"/>
        </w:rPr>
        <w:t>來看，</w:t>
      </w:r>
      <w:r w:rsidRPr="009D77B3">
        <w:rPr>
          <w:rFonts w:ascii="Times New Roman" w:eastAsia="標楷體" w:hAnsi="Times New Roman" w:cs="Times New Roman" w:hint="eastAsia"/>
        </w:rPr>
        <w:t>白耳畫眉、紅頭山雀</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Aegithalos concinnus</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、大</w:t>
      </w:r>
      <w:proofErr w:type="gramStart"/>
      <w:r w:rsidRPr="009D77B3">
        <w:rPr>
          <w:rFonts w:ascii="Times New Roman" w:eastAsia="標楷體" w:hAnsi="Times New Roman" w:cs="Times New Roman" w:hint="eastAsia"/>
        </w:rPr>
        <w:t>赤啄木</w:t>
      </w:r>
      <w:proofErr w:type="gramEnd"/>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Dendrocopos leucotos</w:t>
      </w:r>
      <w:r w:rsidR="00F40616" w:rsidRPr="009D77B3">
        <w:rPr>
          <w:rFonts w:ascii="Times New Roman" w:eastAsia="標楷體" w:hAnsi="Times New Roman" w:cs="Times New Roman"/>
        </w:rPr>
        <w:t>)</w:t>
      </w:r>
      <w:r w:rsidRPr="009D77B3">
        <w:rPr>
          <w:rFonts w:ascii="Times New Roman" w:eastAsia="標楷體" w:hAnsi="Times New Roman" w:cs="Times New Roman"/>
        </w:rPr>
        <w:t>是多數學員</w:t>
      </w:r>
      <w:r w:rsidRPr="009D77B3">
        <w:rPr>
          <w:rFonts w:ascii="Times New Roman" w:eastAsia="標楷體" w:hAnsi="Times New Roman" w:cs="Times New Roman" w:hint="eastAsia"/>
        </w:rPr>
        <w:t>較</w:t>
      </w:r>
      <w:r w:rsidRPr="009D77B3">
        <w:rPr>
          <w:rFonts w:ascii="Times New Roman" w:eastAsia="標楷體" w:hAnsi="Times New Roman" w:cs="Times New Roman"/>
        </w:rPr>
        <w:t>熟悉的鳥類</w:t>
      </w:r>
      <w:r w:rsidRPr="009D77B3">
        <w:rPr>
          <w:rFonts w:ascii="標楷體" w:eastAsia="標楷體" w:hAnsi="標楷體" w:cs="Times New Roman" w:hint="eastAsia"/>
        </w:rPr>
        <w:t>；</w:t>
      </w:r>
      <w:r w:rsidRPr="009D77B3">
        <w:rPr>
          <w:rFonts w:ascii="Times New Roman" w:eastAsia="標楷體" w:hAnsi="Times New Roman" w:cs="Times New Roman"/>
        </w:rPr>
        <w:t>而</w:t>
      </w:r>
      <w:proofErr w:type="gramStart"/>
      <w:r w:rsidRPr="009D77B3">
        <w:rPr>
          <w:rFonts w:ascii="Times New Roman" w:eastAsia="標楷體" w:hAnsi="Times New Roman" w:cs="Times New Roman" w:hint="eastAsia"/>
        </w:rPr>
        <w:t>栗背林鴝</w:t>
      </w:r>
      <w:proofErr w:type="gramEnd"/>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Tarsiger johnstoniae</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、煤山雀</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Periparus ater</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、紋翼畫眉</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Actinodura morrisoniana</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和</w:t>
      </w:r>
      <w:proofErr w:type="gramStart"/>
      <w:r w:rsidRPr="009D77B3">
        <w:rPr>
          <w:rFonts w:ascii="Times New Roman" w:eastAsia="標楷體" w:hAnsi="Times New Roman" w:cs="Times New Roman" w:hint="eastAsia"/>
        </w:rPr>
        <w:t>火冠戴菊鳥</w:t>
      </w:r>
      <w:proofErr w:type="gramEnd"/>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Regulus goodfellowi</w:t>
      </w:r>
      <w:r w:rsidR="00F40616" w:rsidRPr="009D77B3">
        <w:rPr>
          <w:rFonts w:ascii="Times New Roman" w:eastAsia="標楷體" w:hAnsi="Times New Roman" w:cs="Times New Roman"/>
        </w:rPr>
        <w:t>)</w:t>
      </w:r>
      <w:r w:rsidRPr="009D77B3">
        <w:rPr>
          <w:rFonts w:ascii="Times New Roman" w:eastAsia="標楷體" w:hAnsi="Times New Roman" w:cs="Times New Roman"/>
        </w:rPr>
        <w:t>等鳥類則是</w:t>
      </w:r>
      <w:proofErr w:type="gramStart"/>
      <w:r w:rsidRPr="009D77B3">
        <w:rPr>
          <w:rFonts w:ascii="Times New Roman" w:eastAsia="標楷體" w:hAnsi="Times New Roman" w:cs="Times New Roman"/>
        </w:rPr>
        <w:t>在前測時</w:t>
      </w:r>
      <w:proofErr w:type="gramEnd"/>
      <w:r w:rsidRPr="009D77B3">
        <w:rPr>
          <w:rFonts w:ascii="Times New Roman" w:eastAsia="標楷體" w:hAnsi="Times New Roman" w:cs="Times New Roman"/>
        </w:rPr>
        <w:t>僅</w:t>
      </w:r>
      <w:r w:rsidR="00A814EE" w:rsidRPr="009D77B3">
        <w:rPr>
          <w:rFonts w:ascii="Times New Roman" w:eastAsia="標楷體" w:hAnsi="Times New Roman" w:cs="Times New Roman"/>
        </w:rPr>
        <w:t>有大約</w:t>
      </w:r>
      <w:r w:rsidRPr="009D77B3">
        <w:rPr>
          <w:rFonts w:ascii="Times New Roman" w:eastAsia="標楷體" w:hAnsi="Times New Roman" w:cs="Times New Roman"/>
        </w:rPr>
        <w:t>40%</w:t>
      </w:r>
      <w:r w:rsidRPr="009D77B3">
        <w:rPr>
          <w:rFonts w:ascii="Times New Roman" w:eastAsia="標楷體" w:hAnsi="Times New Roman" w:cs="Times New Roman"/>
        </w:rPr>
        <w:t>的學員可以正確回答，</w:t>
      </w:r>
      <w:r w:rsidR="00A814EE" w:rsidRPr="009D77B3">
        <w:rPr>
          <w:rFonts w:ascii="Times New Roman" w:eastAsia="標楷體" w:hAnsi="Times New Roman" w:cs="Times New Roman"/>
        </w:rPr>
        <w:t>但</w:t>
      </w:r>
      <w:r w:rsidRPr="009D77B3">
        <w:rPr>
          <w:rFonts w:ascii="Times New Roman" w:eastAsia="標楷體" w:hAnsi="Times New Roman" w:cs="Times New Roman"/>
        </w:rPr>
        <w:t>經過課程培訓之後，</w:t>
      </w:r>
      <w:r w:rsidR="00A814EE" w:rsidRPr="009D77B3">
        <w:rPr>
          <w:rFonts w:ascii="Times New Roman" w:eastAsia="標楷體" w:hAnsi="Times New Roman" w:cs="Times New Roman"/>
        </w:rPr>
        <w:t>可以正確</w:t>
      </w:r>
      <w:r w:rsidRPr="009D77B3">
        <w:rPr>
          <w:rFonts w:ascii="Times New Roman" w:eastAsia="標楷體" w:hAnsi="Times New Roman" w:cs="Times New Roman"/>
        </w:rPr>
        <w:t>辨識出上述鳥種</w:t>
      </w:r>
      <w:r w:rsidR="00A814EE" w:rsidRPr="009D77B3">
        <w:rPr>
          <w:rFonts w:ascii="Times New Roman" w:eastAsia="標楷體" w:hAnsi="Times New Roman" w:cs="Times New Roman"/>
        </w:rPr>
        <w:t>的學員比例增為</w:t>
      </w:r>
      <w:r w:rsidR="00A814EE" w:rsidRPr="009D77B3">
        <w:rPr>
          <w:rFonts w:ascii="Times New Roman" w:eastAsia="標楷體" w:hAnsi="Times New Roman" w:cs="Times New Roman"/>
        </w:rPr>
        <w:t>60%</w:t>
      </w:r>
      <w:r w:rsidR="00A814EE" w:rsidRPr="009D77B3">
        <w:rPr>
          <w:rFonts w:ascii="標楷體" w:eastAsia="標楷體" w:hAnsi="標楷體" w:cs="Times New Roman" w:hint="eastAsia"/>
        </w:rPr>
        <w:t>，呈現顯著</w:t>
      </w:r>
      <w:r w:rsidRPr="009D77B3">
        <w:rPr>
          <w:rFonts w:ascii="標楷體" w:eastAsia="標楷體" w:hAnsi="標楷體" w:cs="Times New Roman" w:hint="eastAsia"/>
        </w:rPr>
        <w:t>的進步</w:t>
      </w:r>
      <w:r w:rsidRPr="009D77B3">
        <w:rPr>
          <w:rFonts w:ascii="Times New Roman" w:eastAsia="標楷體" w:hAnsi="Times New Roman" w:cs="Times New Roman"/>
        </w:rPr>
        <w:t xml:space="preserve"> (</w:t>
      </w:r>
      <w:r w:rsidRPr="009D77B3">
        <w:rPr>
          <w:rFonts w:ascii="Times New Roman" w:eastAsia="標楷體" w:hAnsi="Times New Roman" w:cs="Times New Roman"/>
        </w:rPr>
        <w:t>圖</w:t>
      </w:r>
      <w:r w:rsidRPr="009D77B3">
        <w:rPr>
          <w:rFonts w:ascii="Times New Roman" w:eastAsia="標楷體" w:hAnsi="Times New Roman" w:cs="Times New Roman"/>
        </w:rPr>
        <w:t>1</w:t>
      </w:r>
      <w:r w:rsidRPr="009D77B3">
        <w:rPr>
          <w:rFonts w:ascii="Times New Roman" w:eastAsia="標楷體" w:hAnsi="Times New Roman" w:cs="Times New Roman" w:hint="eastAsia"/>
        </w:rPr>
        <w:t>6</w:t>
      </w:r>
      <w:r w:rsidRPr="009D77B3">
        <w:rPr>
          <w:rFonts w:ascii="Times New Roman" w:eastAsia="標楷體" w:hAnsi="Times New Roman" w:cs="Times New Roman"/>
        </w:rPr>
        <w:t>a)</w:t>
      </w:r>
      <w:r w:rsidRPr="009D77B3">
        <w:rPr>
          <w:rFonts w:ascii="Times New Roman" w:eastAsia="標楷體" w:hAnsi="Times New Roman" w:cs="Times New Roman"/>
        </w:rPr>
        <w:t>。</w:t>
      </w:r>
      <w:proofErr w:type="gramStart"/>
      <w:r w:rsidRPr="009D77B3">
        <w:rPr>
          <w:rFonts w:ascii="Times New Roman" w:eastAsia="標楷體" w:hAnsi="Times New Roman" w:cs="Times New Roman" w:hint="eastAsia"/>
        </w:rPr>
        <w:t>在鳥音辨識</w:t>
      </w:r>
      <w:proofErr w:type="gramEnd"/>
      <w:r w:rsidRPr="009D77B3">
        <w:rPr>
          <w:rFonts w:ascii="Times New Roman" w:eastAsia="標楷體" w:hAnsi="Times New Roman" w:cs="Times New Roman" w:hint="eastAsia"/>
        </w:rPr>
        <w:t>方面，白耳畫眉是多數學員已經熟悉的</w:t>
      </w:r>
      <w:proofErr w:type="gramStart"/>
      <w:r w:rsidRPr="009D77B3">
        <w:rPr>
          <w:rFonts w:ascii="Times New Roman" w:eastAsia="標楷體" w:hAnsi="Times New Roman" w:cs="Times New Roman" w:hint="eastAsia"/>
        </w:rPr>
        <w:t>鳥音，青背</w:t>
      </w:r>
      <w:proofErr w:type="gramEnd"/>
      <w:r w:rsidRPr="009D77B3">
        <w:rPr>
          <w:rFonts w:ascii="Times New Roman" w:eastAsia="標楷體" w:hAnsi="Times New Roman" w:cs="Times New Roman" w:hint="eastAsia"/>
        </w:rPr>
        <w:t>山雀、</w:t>
      </w:r>
      <w:r w:rsidR="0056615D" w:rsidRPr="009D77B3">
        <w:rPr>
          <w:rFonts w:ascii="Times New Roman" w:eastAsia="標楷體" w:hAnsi="Times New Roman" w:cs="Times New Roman" w:hint="eastAsia"/>
        </w:rPr>
        <w:t>繡眼畫眉、</w:t>
      </w:r>
      <w:proofErr w:type="gramStart"/>
      <w:r w:rsidR="0056615D" w:rsidRPr="009D77B3">
        <w:rPr>
          <w:rFonts w:ascii="Times New Roman" w:eastAsia="標楷體" w:hAnsi="Times New Roman" w:cs="Times New Roman" w:hint="eastAsia"/>
        </w:rPr>
        <w:t>棕面鶯</w:t>
      </w:r>
      <w:proofErr w:type="gramEnd"/>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Abroscopus albogularis</w:t>
      </w:r>
      <w:r w:rsidR="00F40616" w:rsidRPr="009D77B3">
        <w:rPr>
          <w:rFonts w:ascii="Times New Roman" w:eastAsia="標楷體" w:hAnsi="Times New Roman" w:cs="Times New Roman"/>
        </w:rPr>
        <w:t>)</w:t>
      </w:r>
      <w:r w:rsidR="0056615D" w:rsidRPr="009D77B3">
        <w:rPr>
          <w:rFonts w:ascii="Times New Roman" w:eastAsia="標楷體" w:hAnsi="Times New Roman" w:cs="Times New Roman" w:hint="eastAsia"/>
        </w:rPr>
        <w:t>、臺灣</w:t>
      </w:r>
      <w:proofErr w:type="gramStart"/>
      <w:r w:rsidR="0056615D" w:rsidRPr="009D77B3">
        <w:rPr>
          <w:rFonts w:ascii="Times New Roman" w:eastAsia="標楷體" w:hAnsi="Times New Roman" w:cs="Times New Roman" w:hint="eastAsia"/>
        </w:rPr>
        <w:t>鷦</w:t>
      </w:r>
      <w:proofErr w:type="gramEnd"/>
      <w:r w:rsidR="0056615D" w:rsidRPr="009D77B3">
        <w:rPr>
          <w:rFonts w:ascii="Times New Roman" w:eastAsia="標楷體" w:hAnsi="Times New Roman" w:cs="Times New Roman" w:hint="eastAsia"/>
        </w:rPr>
        <w:t>眉</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Pnoepyga formosana</w:t>
      </w:r>
      <w:r w:rsidR="00F40616" w:rsidRPr="009D77B3">
        <w:rPr>
          <w:rFonts w:ascii="Times New Roman" w:eastAsia="標楷體" w:hAnsi="Times New Roman" w:cs="Times New Roman"/>
        </w:rPr>
        <w:t>)</w:t>
      </w:r>
      <w:r w:rsidR="0056615D" w:rsidRPr="009D77B3">
        <w:rPr>
          <w:rFonts w:ascii="Times New Roman" w:eastAsia="標楷體" w:hAnsi="Times New Roman" w:cs="Times New Roman" w:hint="eastAsia"/>
        </w:rPr>
        <w:t>等鳥類</w:t>
      </w:r>
      <w:r w:rsidRPr="009D77B3">
        <w:rPr>
          <w:rFonts w:ascii="Times New Roman" w:eastAsia="標楷體" w:hAnsi="Times New Roman" w:cs="Times New Roman" w:hint="eastAsia"/>
        </w:rPr>
        <w:t>的聲音經過訓練後，多數學員就能進步並清楚辨識鳥種</w:t>
      </w:r>
      <w:r w:rsidRPr="009D77B3">
        <w:rPr>
          <w:rFonts w:ascii="Times New Roman" w:eastAsia="標楷體" w:hAnsi="Times New Roman" w:cs="Times New Roman"/>
        </w:rPr>
        <w:t>(</w:t>
      </w:r>
      <w:r w:rsidRPr="009D77B3">
        <w:rPr>
          <w:rFonts w:ascii="Times New Roman" w:eastAsia="標楷體" w:hAnsi="Times New Roman" w:cs="Times New Roman" w:hint="eastAsia"/>
        </w:rPr>
        <w:t>圖</w:t>
      </w:r>
      <w:r w:rsidRPr="009D77B3">
        <w:rPr>
          <w:rFonts w:ascii="Times New Roman" w:eastAsia="標楷體" w:hAnsi="Times New Roman" w:cs="Times New Roman"/>
        </w:rPr>
        <w:t>1</w:t>
      </w:r>
      <w:r w:rsidRPr="009D77B3">
        <w:rPr>
          <w:rFonts w:ascii="Times New Roman" w:eastAsia="標楷體" w:hAnsi="Times New Roman" w:cs="Times New Roman" w:hint="eastAsia"/>
        </w:rPr>
        <w:t>6b</w:t>
      </w:r>
      <w:r w:rsidRPr="009D77B3">
        <w:rPr>
          <w:rFonts w:ascii="Times New Roman" w:eastAsia="標楷體" w:hAnsi="Times New Roman" w:cs="Times New Roman"/>
        </w:rPr>
        <w:t>)</w:t>
      </w:r>
      <w:r w:rsidRPr="009D77B3">
        <w:rPr>
          <w:rFonts w:ascii="Times New Roman" w:eastAsia="標楷體" w:hAnsi="Times New Roman" w:cs="Times New Roman" w:hint="eastAsia"/>
        </w:rPr>
        <w:t>。</w:t>
      </w:r>
    </w:p>
    <w:p w14:paraId="06D94212" w14:textId="77777777" w:rsidR="00F05FC2" w:rsidRDefault="00F05FC2">
      <w:pPr>
        <w:spacing w:line="360" w:lineRule="auto"/>
        <w:jc w:val="both"/>
        <w:rPr>
          <w:rFonts w:ascii="Times New Roman" w:eastAsia="標楷體" w:hAnsi="Times New Roman" w:cs="Times New Roman"/>
        </w:rPr>
      </w:pPr>
    </w:p>
    <w:p w14:paraId="4747D1D9" w14:textId="20C64F43" w:rsidR="00D93FCC" w:rsidRDefault="002435EC">
      <w:pPr>
        <w:spacing w:line="360" w:lineRule="auto"/>
        <w:jc w:val="both"/>
        <w:rPr>
          <w:rFonts w:ascii="Times New Roman" w:eastAsia="標楷體" w:hAnsi="Times New Roman" w:cs="Times New Roman"/>
          <w:b/>
          <w:sz w:val="28"/>
        </w:rPr>
      </w:pPr>
      <w:r>
        <w:rPr>
          <w:rFonts w:ascii="Times New Roman" w:eastAsia="標楷體" w:hAnsi="Times New Roman" w:cs="Times New Roman"/>
          <w:b/>
          <w:sz w:val="28"/>
        </w:rPr>
        <w:t>四</w:t>
      </w:r>
      <w:r>
        <w:rPr>
          <w:rFonts w:ascii="微軟正黑體" w:eastAsia="微軟正黑體" w:hAnsi="微軟正黑體" w:cs="微軟正黑體" w:hint="eastAsia"/>
          <w:b/>
          <w:sz w:val="28"/>
        </w:rPr>
        <w:t>、</w:t>
      </w:r>
      <w:r>
        <w:rPr>
          <w:rFonts w:ascii="Times New Roman" w:eastAsia="標楷體" w:hAnsi="Times New Roman" w:cs="Times New Roman"/>
          <w:b/>
          <w:sz w:val="28"/>
        </w:rPr>
        <w:t>出版「國有林班地臺灣獼猴與繁殖鳥類監測</w:t>
      </w:r>
      <w:r>
        <w:rPr>
          <w:rFonts w:ascii="Times New Roman" w:eastAsia="標楷體" w:hAnsi="Times New Roman" w:cs="Times New Roman"/>
          <w:b/>
          <w:sz w:val="28"/>
        </w:rPr>
        <w:t>202</w:t>
      </w:r>
      <w:del w:id="1621" w:author="瑋婷 徐" w:date="2025-01-06T17:43:00Z" w16du:dateUtc="2025-01-06T09:43:00Z">
        <w:r w:rsidDel="00FC6AD5">
          <w:rPr>
            <w:rFonts w:ascii="Times New Roman" w:eastAsia="標楷體" w:hAnsi="Times New Roman" w:cs="Times New Roman" w:hint="eastAsia"/>
            <w:b/>
            <w:sz w:val="28"/>
          </w:rPr>
          <w:delText>2</w:delText>
        </w:r>
      </w:del>
      <w:proofErr w:type="gramStart"/>
      <w:ins w:id="1622" w:author="瑋婷 徐" w:date="2025-01-06T17:43:00Z" w16du:dateUtc="2025-01-06T09:43:00Z">
        <w:r w:rsidR="00FC6AD5">
          <w:rPr>
            <w:rFonts w:ascii="Times New Roman" w:eastAsia="標楷體" w:hAnsi="Times New Roman" w:cs="Times New Roman" w:hint="eastAsia"/>
            <w:b/>
            <w:sz w:val="28"/>
          </w:rPr>
          <w:t>3</w:t>
        </w:r>
      </w:ins>
      <w:proofErr w:type="gramEnd"/>
      <w:r>
        <w:rPr>
          <w:rFonts w:ascii="Times New Roman" w:eastAsia="標楷體" w:hAnsi="Times New Roman" w:cs="Times New Roman"/>
          <w:b/>
          <w:sz w:val="28"/>
        </w:rPr>
        <w:t>年度報告」</w:t>
      </w:r>
    </w:p>
    <w:p w14:paraId="294A4F7E" w14:textId="64F1A011"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4B7B12">
        <w:rPr>
          <w:rFonts w:ascii="Times New Roman" w:eastAsia="標楷體" w:hAnsi="Times New Roman" w:cs="Times New Roman"/>
        </w:rPr>
        <w:t>本團隊已於</w:t>
      </w:r>
      <w:r w:rsidR="004B7B12">
        <w:rPr>
          <w:rFonts w:ascii="Times New Roman" w:eastAsia="標楷體" w:hAnsi="Times New Roman" w:cs="Times New Roman"/>
        </w:rPr>
        <w:t>202</w:t>
      </w:r>
      <w:del w:id="1623" w:author="瑋婷 徐" w:date="2025-01-06T17:43:00Z" w16du:dateUtc="2025-01-06T09:43:00Z">
        <w:r w:rsidR="004B7B12" w:rsidDel="00FC6AD5">
          <w:rPr>
            <w:rFonts w:ascii="Times New Roman" w:eastAsia="標楷體" w:hAnsi="Times New Roman" w:cs="Times New Roman"/>
          </w:rPr>
          <w:delText>3</w:delText>
        </w:r>
      </w:del>
      <w:ins w:id="1624" w:author="瑋婷 徐" w:date="2025-01-06T17:43:00Z" w16du:dateUtc="2025-01-06T09:43:00Z">
        <w:r w:rsidR="00FC6AD5">
          <w:rPr>
            <w:rFonts w:ascii="Times New Roman" w:eastAsia="標楷體" w:hAnsi="Times New Roman" w:cs="Times New Roman" w:hint="eastAsia"/>
          </w:rPr>
          <w:t>4</w:t>
        </w:r>
      </w:ins>
      <w:r w:rsidR="004B7B12">
        <w:rPr>
          <w:rFonts w:ascii="Times New Roman" w:eastAsia="標楷體" w:hAnsi="Times New Roman" w:cs="Times New Roman"/>
        </w:rPr>
        <w:t>年</w:t>
      </w:r>
      <w:r w:rsidR="004B7B12">
        <w:rPr>
          <w:rFonts w:ascii="Times New Roman" w:eastAsia="標楷體" w:hAnsi="Times New Roman" w:cs="Times New Roman"/>
        </w:rPr>
        <w:t>1</w:t>
      </w:r>
      <w:del w:id="1625" w:author="瑋婷 徐" w:date="2025-01-06T17:43:00Z" w16du:dateUtc="2025-01-06T09:43:00Z">
        <w:r w:rsidR="004B7B12" w:rsidDel="00FC6AD5">
          <w:rPr>
            <w:rFonts w:ascii="Times New Roman" w:eastAsia="標楷體" w:hAnsi="Times New Roman" w:cs="Times New Roman"/>
          </w:rPr>
          <w:delText>1</w:delText>
        </w:r>
      </w:del>
      <w:ins w:id="1626" w:author="瑋婷 徐" w:date="2025-01-06T17:43:00Z" w16du:dateUtc="2025-01-06T09:43:00Z">
        <w:r w:rsidR="00FC6AD5">
          <w:rPr>
            <w:rFonts w:ascii="Times New Roman" w:eastAsia="標楷體" w:hAnsi="Times New Roman" w:cs="Times New Roman" w:hint="eastAsia"/>
          </w:rPr>
          <w:t>2</w:t>
        </w:r>
      </w:ins>
      <w:r w:rsidR="004B7B12">
        <w:rPr>
          <w:rFonts w:ascii="Times New Roman" w:eastAsia="標楷體" w:hAnsi="Times New Roman" w:cs="Times New Roman"/>
        </w:rPr>
        <w:t>月出版</w:t>
      </w:r>
      <w:r>
        <w:rPr>
          <w:rFonts w:ascii="Times New Roman" w:eastAsia="標楷體" w:hAnsi="Times New Roman" w:cs="Times New Roman"/>
        </w:rPr>
        <w:t>「國有林班地臺灣獼猴與繁殖鳥類監測</w:t>
      </w:r>
      <w:r>
        <w:rPr>
          <w:rFonts w:ascii="Times New Roman" w:eastAsia="標楷體" w:hAnsi="Times New Roman" w:cs="Times New Roman"/>
        </w:rPr>
        <w:t>202</w:t>
      </w:r>
      <w:del w:id="1627" w:author="瑋婷 徐" w:date="2025-01-06T17:43:00Z" w16du:dateUtc="2025-01-06T09:43:00Z">
        <w:r w:rsidDel="00FC6AD5">
          <w:rPr>
            <w:rFonts w:ascii="Times New Roman" w:eastAsia="標楷體" w:hAnsi="Times New Roman" w:cs="Times New Roman"/>
          </w:rPr>
          <w:delText>2</w:delText>
        </w:r>
      </w:del>
      <w:proofErr w:type="gramStart"/>
      <w:ins w:id="1628" w:author="瑋婷 徐" w:date="2025-01-06T17:43:00Z" w16du:dateUtc="2025-01-06T09:43:00Z">
        <w:r w:rsidR="00FC6AD5">
          <w:rPr>
            <w:rFonts w:ascii="Times New Roman" w:eastAsia="標楷體" w:hAnsi="Times New Roman" w:cs="Times New Roman" w:hint="eastAsia"/>
          </w:rPr>
          <w:t>3</w:t>
        </w:r>
      </w:ins>
      <w:proofErr w:type="gramEnd"/>
      <w:r>
        <w:rPr>
          <w:rFonts w:ascii="Times New Roman" w:eastAsia="標楷體" w:hAnsi="Times New Roman" w:cs="Times New Roman"/>
        </w:rPr>
        <w:t>年度報告」</w:t>
      </w:r>
      <w:r>
        <w:rPr>
          <w:rFonts w:ascii="標楷體" w:eastAsia="標楷體" w:hAnsi="標楷體" w:cs="Times New Roman"/>
        </w:rPr>
        <w:t>，</w:t>
      </w:r>
      <w:r>
        <w:rPr>
          <w:rFonts w:ascii="Times New Roman" w:eastAsia="標楷體" w:hAnsi="Times New Roman" w:cs="Times New Roman"/>
        </w:rPr>
        <w:t>全文詳見附錄</w:t>
      </w:r>
      <w:r>
        <w:rPr>
          <w:rFonts w:ascii="Times New Roman" w:eastAsia="標楷體" w:hAnsi="Times New Roman" w:cs="Times New Roman"/>
        </w:rPr>
        <w:t>3</w:t>
      </w:r>
      <w:r>
        <w:rPr>
          <w:rFonts w:ascii="標楷體" w:eastAsia="標楷體" w:hAnsi="標楷體" w:cs="Times New Roman"/>
        </w:rPr>
        <w:t>，</w:t>
      </w:r>
      <w:r>
        <w:rPr>
          <w:rFonts w:ascii="Times New Roman" w:eastAsia="標楷體" w:hAnsi="Times New Roman" w:cs="Times New Roman"/>
        </w:rPr>
        <w:t>共計</w:t>
      </w:r>
      <w:r>
        <w:rPr>
          <w:rFonts w:ascii="Times New Roman" w:eastAsia="標楷體" w:hAnsi="Times New Roman" w:cs="Times New Roman"/>
        </w:rPr>
        <w:t>64</w:t>
      </w:r>
      <w:r>
        <w:rPr>
          <w:rFonts w:ascii="Times New Roman" w:eastAsia="標楷體" w:hAnsi="Times New Roman" w:cs="Times New Roman"/>
        </w:rPr>
        <w:t>頁。內容主要是報導</w:t>
      </w:r>
      <w:r w:rsidR="004B7B12">
        <w:rPr>
          <w:rFonts w:ascii="Times New Roman" w:eastAsia="標楷體" w:hAnsi="Times New Roman" w:cs="Times New Roman"/>
        </w:rPr>
        <w:t>2020-</w:t>
      </w:r>
      <w:r>
        <w:rPr>
          <w:rFonts w:ascii="Times New Roman" w:eastAsia="標楷體" w:hAnsi="Times New Roman" w:cs="Times New Roman"/>
        </w:rPr>
        <w:t>202</w:t>
      </w:r>
      <w:del w:id="1629" w:author="瑋婷 徐" w:date="2025-01-06T17:44:00Z" w16du:dateUtc="2025-01-06T09:44:00Z">
        <w:r w:rsidDel="00FC6AD5">
          <w:rPr>
            <w:rFonts w:ascii="Times New Roman" w:eastAsia="標楷體" w:hAnsi="Times New Roman" w:cs="Times New Roman"/>
          </w:rPr>
          <w:delText>2</w:delText>
        </w:r>
      </w:del>
      <w:ins w:id="1630" w:author="瑋婷 徐" w:date="2025-01-06T17:44:00Z" w16du:dateUtc="2025-01-06T09:44:00Z">
        <w:r w:rsidR="00FC6AD5">
          <w:rPr>
            <w:rFonts w:ascii="Times New Roman" w:eastAsia="標楷體" w:hAnsi="Times New Roman" w:cs="Times New Roman" w:hint="eastAsia"/>
          </w:rPr>
          <w:t>3</w:t>
        </w:r>
      </w:ins>
      <w:r>
        <w:rPr>
          <w:rFonts w:ascii="Times New Roman" w:eastAsia="標楷體" w:hAnsi="Times New Roman" w:cs="Times New Roman"/>
        </w:rPr>
        <w:t>年的執行</w:t>
      </w:r>
      <w:r>
        <w:rPr>
          <w:rFonts w:ascii="Times New Roman" w:eastAsia="標楷體" w:hAnsi="Times New Roman" w:cs="Times New Roman"/>
        </w:rPr>
        <w:lastRenderedPageBreak/>
        <w:t>成果，並且由團隊專訪</w:t>
      </w:r>
      <w:r>
        <w:rPr>
          <w:rFonts w:ascii="Times New Roman" w:eastAsia="標楷體" w:hAnsi="Times New Roman" w:cs="Times New Roman"/>
        </w:rPr>
        <w:t>8</w:t>
      </w:r>
      <w:r>
        <w:rPr>
          <w:rFonts w:ascii="Times New Roman" w:eastAsia="標楷體" w:hAnsi="Times New Roman" w:cs="Times New Roman"/>
        </w:rPr>
        <w:t>位優秀的</w:t>
      </w:r>
      <w:proofErr w:type="gramStart"/>
      <w:r w:rsidR="009B088F">
        <w:rPr>
          <w:rFonts w:ascii="Times New Roman" w:eastAsia="標楷體" w:hAnsi="Times New Roman" w:cs="Times New Roman"/>
        </w:rPr>
        <w:t>森林</w:t>
      </w:r>
      <w:r>
        <w:rPr>
          <w:rFonts w:ascii="Times New Roman" w:eastAsia="標楷體" w:hAnsi="Times New Roman" w:cs="Times New Roman"/>
        </w:rPr>
        <w:t>護管員</w:t>
      </w:r>
      <w:proofErr w:type="gramEnd"/>
      <w:r>
        <w:rPr>
          <w:rFonts w:ascii="Times New Roman" w:eastAsia="標楷體" w:hAnsi="Times New Roman" w:cs="Times New Roman"/>
        </w:rPr>
        <w:t>後撰寫成短文</w:t>
      </w:r>
      <w:r>
        <w:rPr>
          <w:rFonts w:ascii="標楷體" w:eastAsia="標楷體" w:hAnsi="標楷體" w:cs="Times New Roman"/>
        </w:rPr>
        <w:t>，</w:t>
      </w:r>
      <w:r>
        <w:rPr>
          <w:rFonts w:ascii="Times New Roman" w:eastAsia="標楷體" w:hAnsi="Times New Roman" w:cs="Times New Roman"/>
        </w:rPr>
        <w:t>介紹這些平時默默在自己崗位辛勤努力的參與者</w:t>
      </w:r>
      <w:r>
        <w:rPr>
          <w:rFonts w:ascii="標楷體" w:eastAsia="標楷體" w:hAnsi="標楷體" w:cs="Times New Roman"/>
        </w:rPr>
        <w:t>，</w:t>
      </w:r>
      <w:r>
        <w:rPr>
          <w:rFonts w:ascii="Times New Roman" w:eastAsia="標楷體" w:hAnsi="Times New Roman" w:cs="Times New Roman"/>
        </w:rPr>
        <w:t>關於他們的工作樣態以及與野鳥結緣的故事。</w:t>
      </w:r>
    </w:p>
    <w:p w14:paraId="22D87090" w14:textId="77777777" w:rsidR="00D93FCC" w:rsidRDefault="00D93FCC">
      <w:pPr>
        <w:spacing w:line="360" w:lineRule="auto"/>
        <w:jc w:val="both"/>
        <w:rPr>
          <w:rFonts w:ascii="Times New Roman" w:eastAsia="標楷體" w:hAnsi="Times New Roman" w:cs="Times New Roman"/>
        </w:rPr>
      </w:pPr>
    </w:p>
    <w:p w14:paraId="64630B58" w14:textId="33A5B7A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9B088F">
        <w:rPr>
          <w:rFonts w:ascii="Times New Roman" w:eastAsia="標楷體" w:hAnsi="Times New Roman" w:cs="Times New Roman"/>
        </w:rPr>
        <w:t>年報的電子檔已</w:t>
      </w:r>
      <w:r w:rsidR="004B7B12">
        <w:rPr>
          <w:rFonts w:ascii="Times New Roman" w:eastAsia="標楷體" w:hAnsi="Times New Roman" w:cs="Times New Roman"/>
        </w:rPr>
        <w:t>同步</w:t>
      </w:r>
      <w:r>
        <w:rPr>
          <w:rFonts w:ascii="Times New Roman" w:eastAsia="標楷體" w:hAnsi="Times New Roman" w:cs="Times New Roman"/>
        </w:rPr>
        <w:t>公布於</w:t>
      </w:r>
      <w:r w:rsidR="004B7B12">
        <w:rPr>
          <w:rFonts w:ascii="Times New Roman" w:eastAsia="標楷體" w:hAnsi="Times New Roman" w:cs="Times New Roman"/>
        </w:rPr>
        <w:t>林業保育署和</w:t>
      </w:r>
      <w:r w:rsidR="004B7B12">
        <w:rPr>
          <w:rFonts w:ascii="Times New Roman" w:eastAsia="標楷體" w:hAnsi="Times New Roman" w:cs="Times New Roman" w:hint="eastAsia"/>
        </w:rPr>
        <w:t>B</w:t>
      </w:r>
      <w:r w:rsidR="004B7B12">
        <w:rPr>
          <w:rFonts w:ascii="Times New Roman" w:eastAsia="標楷體" w:hAnsi="Times New Roman" w:cs="Times New Roman"/>
        </w:rPr>
        <w:t>BS Taiwan</w:t>
      </w:r>
      <w:r w:rsidR="004B7B12">
        <w:rPr>
          <w:rFonts w:ascii="Times New Roman" w:eastAsia="標楷體" w:hAnsi="Times New Roman" w:cs="Times New Roman"/>
        </w:rPr>
        <w:t>的網站</w:t>
      </w:r>
      <w:r>
        <w:rPr>
          <w:rFonts w:ascii="Times New Roman" w:eastAsia="標楷體" w:hAnsi="Times New Roman" w:cs="Times New Roman"/>
        </w:rPr>
        <w:t>供各界下載閱讀</w:t>
      </w:r>
      <w:r>
        <w:rPr>
          <w:rFonts w:ascii="標楷體" w:eastAsia="標楷體" w:hAnsi="標楷體" w:cs="Times New Roman"/>
        </w:rPr>
        <w:t>，</w:t>
      </w:r>
      <w:r>
        <w:rPr>
          <w:rFonts w:ascii="Times New Roman" w:eastAsia="標楷體" w:hAnsi="Times New Roman" w:cs="Times New Roman"/>
        </w:rPr>
        <w:t>另</w:t>
      </w:r>
      <w:r w:rsidR="004B7B12">
        <w:rPr>
          <w:rFonts w:ascii="Times New Roman" w:eastAsia="標楷體" w:hAnsi="Times New Roman" w:cs="Times New Roman"/>
        </w:rPr>
        <w:t>外</w:t>
      </w:r>
      <w:r w:rsidR="004B7B12">
        <w:rPr>
          <w:rFonts w:ascii="標楷體" w:eastAsia="標楷體" w:hAnsi="標楷體" w:cs="Times New Roman" w:hint="eastAsia"/>
        </w:rPr>
        <w:t>，</w:t>
      </w:r>
      <w:r w:rsidR="004B7B12">
        <w:rPr>
          <w:rFonts w:ascii="Times New Roman" w:eastAsia="標楷體" w:hAnsi="Times New Roman" w:cs="Times New Roman"/>
        </w:rPr>
        <w:t>也</w:t>
      </w:r>
      <w:r>
        <w:rPr>
          <w:rFonts w:ascii="Times New Roman" w:eastAsia="標楷體" w:hAnsi="Times New Roman" w:cs="Times New Roman"/>
        </w:rPr>
        <w:t>印製紙本發送予參與調查的人員和相關單位</w:t>
      </w:r>
      <w:r>
        <w:rPr>
          <w:rFonts w:ascii="標楷體" w:eastAsia="標楷體" w:hAnsi="標楷體" w:cs="Times New Roman"/>
        </w:rPr>
        <w:t>，</w:t>
      </w:r>
      <w:r>
        <w:rPr>
          <w:rFonts w:ascii="Times New Roman" w:eastAsia="標楷體" w:hAnsi="Times New Roman" w:cs="Times New Roman"/>
        </w:rPr>
        <w:t>以推廣調查成果並藉此增進參與者的成就感</w:t>
      </w:r>
      <w:r>
        <w:rPr>
          <w:rFonts w:ascii="標楷體" w:eastAsia="標楷體" w:hAnsi="標楷體" w:cs="Times New Roman"/>
        </w:rPr>
        <w:t>，</w:t>
      </w:r>
      <w:r>
        <w:rPr>
          <w:rFonts w:ascii="Times New Roman" w:eastAsia="標楷體" w:hAnsi="Times New Roman" w:cs="Times New Roman"/>
        </w:rPr>
        <w:t>進而希望凝聚參與者對此監測工作的認同和增加其投入動力</w:t>
      </w:r>
      <w:r>
        <w:rPr>
          <w:rFonts w:ascii="標楷體" w:eastAsia="標楷體" w:hAnsi="標楷體" w:cs="Times New Roman"/>
        </w:rPr>
        <w:t>。</w:t>
      </w:r>
    </w:p>
    <w:p w14:paraId="46B7104D" w14:textId="77777777" w:rsidR="00D93FCC" w:rsidRDefault="00D93FCC">
      <w:pPr>
        <w:spacing w:line="360" w:lineRule="auto"/>
        <w:jc w:val="both"/>
        <w:rPr>
          <w:rFonts w:ascii="Times New Roman" w:eastAsia="標楷體" w:hAnsi="Times New Roman" w:cs="Times New Roman"/>
        </w:rPr>
      </w:pPr>
    </w:p>
    <w:p w14:paraId="77F931EF" w14:textId="77777777" w:rsidR="00D93FCC" w:rsidRDefault="002435EC">
      <w:pPr>
        <w:outlineLvl w:val="0"/>
        <w:rPr>
          <w:rFonts w:ascii="Times New Roman" w:eastAsia="標楷體" w:hAnsi="Times New Roman" w:cs="Times New Roman"/>
          <w:b/>
          <w:sz w:val="32"/>
        </w:rPr>
      </w:pPr>
      <w:bookmarkStart w:id="1631" w:name="_Toc121845055"/>
      <w:bookmarkStart w:id="1632" w:name="_Toc187050792"/>
      <w:r>
        <w:rPr>
          <w:rFonts w:ascii="Times New Roman" w:eastAsia="標楷體" w:hAnsi="Times New Roman" w:cs="Times New Roman"/>
          <w:b/>
          <w:sz w:val="32"/>
        </w:rPr>
        <w:t>伍、</w:t>
      </w:r>
      <w:r>
        <w:rPr>
          <w:rFonts w:ascii="Times New Roman" w:eastAsia="標楷體" w:hAnsi="Times New Roman" w:cs="Times New Roman"/>
          <w:b/>
          <w:sz w:val="32"/>
        </w:rPr>
        <w:t>2023</w:t>
      </w:r>
      <w:r>
        <w:rPr>
          <w:rFonts w:ascii="Times New Roman" w:eastAsia="標楷體" w:hAnsi="Times New Roman" w:cs="Times New Roman"/>
          <w:b/>
          <w:sz w:val="32"/>
        </w:rPr>
        <w:t>年遭遇問題及建議解決方案</w:t>
      </w:r>
      <w:bookmarkEnd w:id="1631"/>
      <w:bookmarkEnd w:id="1632"/>
    </w:p>
    <w:p w14:paraId="2DFDA778" w14:textId="74E30A10"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一、</w:t>
      </w:r>
      <w:r>
        <w:rPr>
          <w:rFonts w:ascii="Times New Roman" w:eastAsia="標楷體" w:hAnsi="Times New Roman" w:cs="Times New Roman"/>
          <w:b/>
        </w:rPr>
        <w:t>問題：</w:t>
      </w:r>
      <w:r>
        <w:rPr>
          <w:rFonts w:ascii="Times New Roman" w:eastAsia="標楷體" w:hAnsi="Times New Roman" w:cs="Times New Roman"/>
          <w:bCs/>
        </w:rPr>
        <w:t>新</w:t>
      </w:r>
      <w:r w:rsidR="003468AC">
        <w:rPr>
          <w:rFonts w:ascii="Times New Roman" w:eastAsia="標楷體" w:hAnsi="Times New Roman" w:cs="Times New Roman"/>
          <w:bCs/>
        </w:rPr>
        <w:t>進</w:t>
      </w:r>
      <w:proofErr w:type="gramStart"/>
      <w:r w:rsidR="003468AC">
        <w:rPr>
          <w:rFonts w:ascii="Times New Roman" w:eastAsia="標楷體" w:hAnsi="Times New Roman" w:cs="Times New Roman"/>
          <w:bCs/>
        </w:rPr>
        <w:t>森林護管員</w:t>
      </w:r>
      <w:proofErr w:type="gramEnd"/>
      <w:r w:rsidR="003468AC">
        <w:rPr>
          <w:rFonts w:ascii="Times New Roman" w:eastAsia="標楷體" w:hAnsi="Times New Roman" w:cs="Times New Roman"/>
          <w:bCs/>
        </w:rPr>
        <w:t>或新</w:t>
      </w:r>
      <w:r>
        <w:rPr>
          <w:rFonts w:ascii="Times New Roman" w:eastAsia="標楷體" w:hAnsi="Times New Roman" w:cs="Times New Roman"/>
          <w:bCs/>
        </w:rPr>
        <w:t>接手</w:t>
      </w:r>
      <w:r>
        <w:rPr>
          <w:rFonts w:ascii="Times New Roman" w:eastAsia="標楷體" w:hAnsi="Times New Roman" w:cs="Times New Roman"/>
        </w:rPr>
        <w:t>人員對</w:t>
      </w:r>
      <w:r w:rsidR="003468AC">
        <w:rPr>
          <w:rFonts w:ascii="Times New Roman" w:eastAsia="標楷體" w:hAnsi="Times New Roman" w:cs="Times New Roman"/>
        </w:rPr>
        <w:t>臺灣</w:t>
      </w:r>
      <w:r>
        <w:rPr>
          <w:rFonts w:ascii="Times New Roman" w:eastAsia="標楷體" w:hAnsi="Times New Roman" w:cs="Times New Roman"/>
        </w:rPr>
        <w:t>獼猴調查</w:t>
      </w:r>
      <w:r w:rsidR="008F2AC2">
        <w:rPr>
          <w:rFonts w:ascii="Times New Roman" w:eastAsia="標楷體" w:hAnsi="Times New Roman" w:cs="Times New Roman"/>
        </w:rPr>
        <w:t>方法</w:t>
      </w:r>
      <w:r w:rsidR="003468AC">
        <w:rPr>
          <w:rFonts w:ascii="Times New Roman" w:eastAsia="標楷體" w:hAnsi="Times New Roman" w:cs="Times New Roman"/>
        </w:rPr>
        <w:t>不熟悉</w:t>
      </w:r>
    </w:p>
    <w:p w14:paraId="770E73FE" w14:textId="73638006" w:rsidR="00D93FCC" w:rsidRDefault="002435EC">
      <w:pPr>
        <w:spacing w:line="360" w:lineRule="auto"/>
        <w:ind w:left="480"/>
        <w:jc w:val="both"/>
        <w:rPr>
          <w:rFonts w:ascii="Times New Roman" w:eastAsia="標楷體" w:hAnsi="Times New Roman" w:cs="Times New Roman"/>
        </w:rPr>
      </w:pPr>
      <w:r>
        <w:rPr>
          <w:rFonts w:ascii="Times New Roman" w:eastAsia="標楷體" w:hAnsi="Times New Roman" w:cs="Times New Roman"/>
          <w:b/>
        </w:rPr>
        <w:t>解決方案：</w:t>
      </w:r>
      <w:r>
        <w:rPr>
          <w:rFonts w:ascii="Times New Roman" w:eastAsia="標楷體" w:hAnsi="Times New Roman" w:cs="Times New Roman"/>
          <w:bCs/>
        </w:rPr>
        <w:t>本計畫自</w:t>
      </w:r>
      <w:r>
        <w:rPr>
          <w:rFonts w:ascii="Times New Roman" w:eastAsia="標楷體" w:hAnsi="Times New Roman" w:cs="Times New Roman"/>
          <w:bCs/>
        </w:rPr>
        <w:t>2020</w:t>
      </w:r>
      <w:r>
        <w:rPr>
          <w:rFonts w:ascii="Times New Roman" w:eastAsia="標楷體" w:hAnsi="Times New Roman" w:cs="Times New Roman"/>
          <w:bCs/>
        </w:rPr>
        <w:t>年起開始</w:t>
      </w:r>
      <w:r w:rsidR="003468AC">
        <w:rPr>
          <w:rFonts w:ascii="Times New Roman" w:eastAsia="標楷體" w:hAnsi="Times New Roman" w:cs="Times New Roman"/>
          <w:bCs/>
        </w:rPr>
        <w:t>由各分署的</w:t>
      </w:r>
      <w:proofErr w:type="gramStart"/>
      <w:r w:rsidR="003468AC">
        <w:rPr>
          <w:rFonts w:ascii="Times New Roman" w:eastAsia="標楷體" w:hAnsi="Times New Roman" w:cs="Times New Roman"/>
          <w:bCs/>
        </w:rPr>
        <w:t>森林護管員</w:t>
      </w:r>
      <w:proofErr w:type="gramEnd"/>
      <w:r w:rsidR="003468AC">
        <w:rPr>
          <w:rFonts w:ascii="Times New Roman" w:eastAsia="標楷體" w:hAnsi="Times New Roman" w:cs="Times New Roman"/>
          <w:bCs/>
        </w:rPr>
        <w:t>執行臺灣</w:t>
      </w:r>
      <w:r>
        <w:rPr>
          <w:rFonts w:ascii="Times New Roman" w:eastAsia="標楷體" w:hAnsi="Times New Roman" w:cs="Times New Roman"/>
          <w:bCs/>
        </w:rPr>
        <w:t>獼猴調查</w:t>
      </w:r>
      <w:r w:rsidR="003468AC">
        <w:rPr>
          <w:rFonts w:ascii="Times New Roman" w:eastAsia="標楷體" w:hAnsi="Times New Roman" w:cs="Times New Roman"/>
          <w:bCs/>
        </w:rPr>
        <w:t>至</w:t>
      </w:r>
      <w:r w:rsidR="003468AC">
        <w:rPr>
          <w:rFonts w:ascii="Times New Roman" w:eastAsia="標楷體" w:hAnsi="Times New Roman" w:cs="Times New Roman"/>
          <w:bCs/>
        </w:rPr>
        <w:t>2023</w:t>
      </w:r>
      <w:r w:rsidR="003468AC">
        <w:rPr>
          <w:rFonts w:ascii="Times New Roman" w:eastAsia="標楷體" w:hAnsi="Times New Roman" w:cs="Times New Roman"/>
          <w:bCs/>
        </w:rPr>
        <w:t>年已是第</w:t>
      </w:r>
      <w:r>
        <w:rPr>
          <w:rFonts w:ascii="Times New Roman" w:eastAsia="標楷體" w:hAnsi="Times New Roman" w:cs="Times New Roman"/>
          <w:bCs/>
        </w:rPr>
        <w:t>四年，在每年訓練班及資料檢核時的一再提醒下，大部分的</w:t>
      </w:r>
      <w:proofErr w:type="gramStart"/>
      <w:r w:rsidR="003468AC">
        <w:rPr>
          <w:rFonts w:ascii="Times New Roman" w:eastAsia="標楷體" w:hAnsi="Times New Roman" w:cs="Times New Roman"/>
          <w:bCs/>
        </w:rPr>
        <w:t>森林護管員</w:t>
      </w:r>
      <w:proofErr w:type="gramEnd"/>
      <w:r w:rsidR="003468AC">
        <w:rPr>
          <w:rFonts w:ascii="Times New Roman" w:eastAsia="標楷體" w:hAnsi="Times New Roman" w:cs="Times New Roman"/>
          <w:bCs/>
        </w:rPr>
        <w:t>都能瞭解</w:t>
      </w:r>
      <w:r>
        <w:rPr>
          <w:rFonts w:ascii="Times New Roman" w:eastAsia="標楷體" w:hAnsi="Times New Roman" w:cs="Times New Roman"/>
          <w:bCs/>
        </w:rPr>
        <w:t>調查方法並盡力符合標</w:t>
      </w:r>
      <w:r w:rsidR="003468AC">
        <w:rPr>
          <w:rFonts w:ascii="Times New Roman" w:eastAsia="標楷體" w:hAnsi="Times New Roman" w:cs="Times New Roman"/>
          <w:bCs/>
        </w:rPr>
        <w:t>準。但是，隨著部分人員任務輪調或退休，</w:t>
      </w:r>
      <w:r>
        <w:rPr>
          <w:rFonts w:ascii="Times New Roman" w:eastAsia="標楷體" w:hAnsi="Times New Roman" w:cs="Times New Roman"/>
          <w:bCs/>
        </w:rPr>
        <w:t>如何</w:t>
      </w:r>
      <w:r w:rsidR="009B088F">
        <w:rPr>
          <w:rFonts w:ascii="Times New Roman" w:eastAsia="標楷體" w:hAnsi="Times New Roman" w:cs="Times New Roman"/>
          <w:bCs/>
        </w:rPr>
        <w:t>讓沒有調查經驗的人員快速上手及蒐集</w:t>
      </w:r>
      <w:r w:rsidR="003468AC">
        <w:rPr>
          <w:rFonts w:ascii="Times New Roman" w:eastAsia="標楷體" w:hAnsi="Times New Roman" w:cs="Times New Roman"/>
          <w:bCs/>
        </w:rPr>
        <w:t>到符合標準</w:t>
      </w:r>
      <w:r>
        <w:rPr>
          <w:rFonts w:ascii="Times New Roman" w:eastAsia="標楷體" w:hAnsi="Times New Roman" w:cs="Times New Roman"/>
          <w:bCs/>
        </w:rPr>
        <w:t>資料的問題</w:t>
      </w:r>
      <w:r w:rsidR="003468AC">
        <w:rPr>
          <w:rFonts w:ascii="Times New Roman" w:eastAsia="標楷體" w:hAnsi="Times New Roman" w:cs="Times New Roman"/>
          <w:bCs/>
        </w:rPr>
        <w:t>亦</w:t>
      </w:r>
      <w:r>
        <w:rPr>
          <w:rFonts w:ascii="Times New Roman" w:eastAsia="標楷體" w:hAnsi="Times New Roman" w:cs="Times New Roman"/>
          <w:bCs/>
        </w:rPr>
        <w:t>隨之而來</w:t>
      </w:r>
      <w:r>
        <w:rPr>
          <w:rFonts w:ascii="標楷體" w:eastAsia="標楷體" w:hAnsi="標楷體" w:cs="Times New Roman"/>
        </w:rPr>
        <w:t>。</w:t>
      </w:r>
      <w:r>
        <w:rPr>
          <w:rFonts w:ascii="Times New Roman" w:eastAsia="標楷體" w:hAnsi="Times New Roman" w:cs="Times New Roman"/>
        </w:rPr>
        <w:t>未來，</w:t>
      </w:r>
      <w:r w:rsidR="003468AC">
        <w:rPr>
          <w:rFonts w:ascii="Times New Roman" w:eastAsia="標楷體" w:hAnsi="Times New Roman" w:cs="Times New Roman"/>
        </w:rPr>
        <w:t>在大多數</w:t>
      </w:r>
      <w:proofErr w:type="gramStart"/>
      <w:r w:rsidR="003468AC">
        <w:rPr>
          <w:rFonts w:ascii="Times New Roman" w:eastAsia="標楷體" w:hAnsi="Times New Roman" w:cs="Times New Roman"/>
        </w:rPr>
        <w:t>森林護管員</w:t>
      </w:r>
      <w:proofErr w:type="gramEnd"/>
      <w:r w:rsidR="003468AC">
        <w:rPr>
          <w:rFonts w:ascii="Times New Roman" w:eastAsia="標楷體" w:hAnsi="Times New Roman" w:cs="Times New Roman"/>
        </w:rPr>
        <w:t>已上過調查方法課程的情況下</w:t>
      </w:r>
      <w:r w:rsidR="003468AC">
        <w:rPr>
          <w:rFonts w:ascii="標楷體" w:eastAsia="標楷體" w:hAnsi="標楷體" w:cs="Times New Roman" w:hint="eastAsia"/>
        </w:rPr>
        <w:t>，</w:t>
      </w:r>
      <w:r w:rsidR="003468AC">
        <w:rPr>
          <w:rFonts w:ascii="Times New Roman" w:eastAsia="標楷體" w:hAnsi="Times New Roman" w:cs="Times New Roman"/>
        </w:rPr>
        <w:t>為求培訓資源分配的效益</w:t>
      </w:r>
      <w:r w:rsidR="003468AC">
        <w:rPr>
          <w:rFonts w:ascii="標楷體" w:eastAsia="標楷體" w:hAnsi="標楷體" w:cs="Times New Roman" w:hint="eastAsia"/>
        </w:rPr>
        <w:t>，</w:t>
      </w:r>
      <w:r w:rsidR="003468AC">
        <w:rPr>
          <w:rFonts w:ascii="Times New Roman" w:eastAsia="標楷體" w:hAnsi="Times New Roman" w:cs="Times New Roman"/>
        </w:rPr>
        <w:t>建議未來</w:t>
      </w:r>
      <w:r>
        <w:rPr>
          <w:rFonts w:ascii="標楷體" w:eastAsia="標楷體" w:hAnsi="標楷體" w:cs="Times New Roman"/>
        </w:rPr>
        <w:t>在</w:t>
      </w:r>
      <w:r w:rsidR="003468AC">
        <w:rPr>
          <w:rFonts w:ascii="標楷體" w:eastAsia="標楷體" w:hAnsi="標楷體" w:cs="Times New Roman"/>
        </w:rPr>
        <w:t>新進</w:t>
      </w:r>
      <w:proofErr w:type="gramStart"/>
      <w:r w:rsidR="003468AC">
        <w:rPr>
          <w:rFonts w:ascii="標楷體" w:eastAsia="標楷體" w:hAnsi="標楷體" w:cs="Times New Roman"/>
        </w:rPr>
        <w:t>森林護管員</w:t>
      </w:r>
      <w:proofErr w:type="gramEnd"/>
      <w:r w:rsidR="003468AC">
        <w:rPr>
          <w:rFonts w:ascii="標楷體" w:eastAsia="標楷體" w:hAnsi="標楷體" w:cs="Times New Roman"/>
        </w:rPr>
        <w:t>的</w:t>
      </w:r>
      <w:r>
        <w:rPr>
          <w:rFonts w:ascii="標楷體" w:eastAsia="標楷體" w:hAnsi="標楷體" w:cs="Times New Roman"/>
        </w:rPr>
        <w:t>訓練中，加入獼猴調查方法課程，讓新進人員</w:t>
      </w:r>
      <w:r w:rsidR="003468AC">
        <w:rPr>
          <w:rFonts w:ascii="標楷體" w:eastAsia="標楷體" w:hAnsi="標楷體" w:cs="Times New Roman"/>
        </w:rPr>
        <w:t>接下來不管在哪一個分署任職，若有</w:t>
      </w:r>
      <w:r>
        <w:rPr>
          <w:rFonts w:ascii="標楷體" w:eastAsia="標楷體" w:hAnsi="標楷體" w:cs="Times New Roman"/>
        </w:rPr>
        <w:t>需要接任獼猴調查都能有基礎概念，</w:t>
      </w:r>
      <w:r w:rsidR="003468AC">
        <w:rPr>
          <w:rFonts w:ascii="標楷體" w:eastAsia="標楷體" w:hAnsi="標楷體" w:cs="Times New Roman"/>
        </w:rPr>
        <w:t>也能在前輩將職務交接時，更快掌握要點，以</w:t>
      </w:r>
      <w:r>
        <w:rPr>
          <w:rFonts w:ascii="標楷體" w:eastAsia="標楷體" w:hAnsi="標楷體" w:cs="Times New Roman"/>
        </w:rPr>
        <w:t>確保調查資料品質。</w:t>
      </w:r>
    </w:p>
    <w:p w14:paraId="0084C978" w14:textId="77777777" w:rsidR="00D93FCC" w:rsidRPr="003468AC" w:rsidRDefault="00D93FCC">
      <w:pPr>
        <w:spacing w:line="360" w:lineRule="auto"/>
        <w:jc w:val="both"/>
        <w:rPr>
          <w:rFonts w:ascii="Times New Roman" w:eastAsia="標楷體" w:hAnsi="Times New Roman" w:cs="Times New Roman"/>
        </w:rPr>
      </w:pPr>
    </w:p>
    <w:p w14:paraId="0131AD2E" w14:textId="72015AE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二、</w:t>
      </w:r>
      <w:r>
        <w:rPr>
          <w:rFonts w:ascii="Times New Roman" w:eastAsia="標楷體" w:hAnsi="Times New Roman" w:cs="Times New Roman"/>
          <w:b/>
        </w:rPr>
        <w:t>問題：</w:t>
      </w:r>
      <w:r w:rsidR="003468AC">
        <w:rPr>
          <w:rFonts w:ascii="Times New Roman" w:eastAsia="標楷體" w:hAnsi="Times New Roman" w:cs="Times New Roman"/>
        </w:rPr>
        <w:t>持續</w:t>
      </w:r>
      <w:r>
        <w:rPr>
          <w:rFonts w:ascii="Times New Roman" w:eastAsia="標楷體" w:hAnsi="Times New Roman" w:cs="Times New Roman"/>
        </w:rPr>
        <w:t>提升鳥類</w:t>
      </w:r>
      <w:r w:rsidR="003468AC">
        <w:rPr>
          <w:rFonts w:ascii="Times New Roman" w:eastAsia="標楷體" w:hAnsi="Times New Roman" w:cs="Times New Roman"/>
        </w:rPr>
        <w:t>調查</w:t>
      </w:r>
      <w:r>
        <w:rPr>
          <w:rFonts w:ascii="Times New Roman" w:eastAsia="標楷體" w:hAnsi="Times New Roman" w:cs="Times New Roman"/>
        </w:rPr>
        <w:t>資料的品質</w:t>
      </w:r>
    </w:p>
    <w:p w14:paraId="69CD741C" w14:textId="77777777" w:rsidR="00D93FCC" w:rsidRDefault="002435EC">
      <w:pPr>
        <w:spacing w:line="360" w:lineRule="auto"/>
        <w:ind w:left="480"/>
        <w:jc w:val="both"/>
        <w:rPr>
          <w:rFonts w:ascii="Times New Roman" w:eastAsia="標楷體" w:hAnsi="Times New Roman" w:cs="Times New Roman"/>
          <w:b/>
        </w:rPr>
      </w:pPr>
      <w:r>
        <w:rPr>
          <w:rFonts w:ascii="Times New Roman" w:eastAsia="標楷體" w:hAnsi="Times New Roman" w:cs="Times New Roman"/>
          <w:b/>
        </w:rPr>
        <w:t>解決方案：</w:t>
      </w:r>
    </w:p>
    <w:p w14:paraId="09EC3692" w14:textId="23AF6D15" w:rsidR="00D93FCC" w:rsidRDefault="002435EC" w:rsidP="00C128AB">
      <w:pPr>
        <w:pStyle w:val="aff3"/>
        <w:numPr>
          <w:ilvl w:val="0"/>
          <w:numId w:val="3"/>
        </w:numPr>
        <w:spacing w:line="360" w:lineRule="auto"/>
        <w:jc w:val="both"/>
        <w:rPr>
          <w:rFonts w:ascii="Times New Roman" w:eastAsia="標楷體" w:hAnsi="Times New Roman" w:cs="Times New Roman"/>
        </w:rPr>
      </w:pPr>
      <w:r w:rsidRPr="002435EC">
        <w:rPr>
          <w:rFonts w:ascii="Times New Roman" w:eastAsia="標楷體" w:hAnsi="Times New Roman" w:cs="Times New Roman" w:hint="eastAsia"/>
        </w:rPr>
        <w:t>針對待加強樣區的資料品質提升。目前</w:t>
      </w:r>
      <w:r w:rsidR="00C128AB">
        <w:rPr>
          <w:rFonts w:ascii="Times New Roman" w:eastAsia="標楷體" w:hAnsi="Times New Roman" w:cs="Times New Roman" w:hint="eastAsia"/>
        </w:rPr>
        <w:t>在</w:t>
      </w:r>
      <w:r w:rsidRPr="002435EC">
        <w:rPr>
          <w:rFonts w:ascii="Times New Roman" w:eastAsia="標楷體" w:hAnsi="Times New Roman" w:cs="Times New Roman"/>
        </w:rPr>
        <w:t>35</w:t>
      </w:r>
      <w:r w:rsidRPr="002435EC">
        <w:rPr>
          <w:rFonts w:ascii="Times New Roman" w:eastAsia="標楷體" w:hAnsi="Times New Roman" w:cs="Times New Roman" w:hint="eastAsia"/>
        </w:rPr>
        <w:t>個繁殖鳥類調查樣區中，有</w:t>
      </w:r>
      <w:r w:rsidRPr="002435EC">
        <w:rPr>
          <w:rFonts w:ascii="Times New Roman" w:eastAsia="標楷體" w:hAnsi="Times New Roman" w:cs="Times New Roman"/>
        </w:rPr>
        <w:t>5</w:t>
      </w:r>
      <w:r w:rsidRPr="002435EC">
        <w:rPr>
          <w:rFonts w:ascii="Times New Roman" w:eastAsia="標楷體" w:hAnsi="Times New Roman" w:cs="Times New Roman" w:hint="eastAsia"/>
        </w:rPr>
        <w:t>個樣區為</w:t>
      </w:r>
      <w:proofErr w:type="gramStart"/>
      <w:r w:rsidR="00C128AB">
        <w:rPr>
          <w:rFonts w:ascii="Times New Roman" w:eastAsia="標楷體" w:hAnsi="Times New Roman" w:cs="Times New Roman" w:hint="eastAsia"/>
        </w:rPr>
        <w:t>森林</w:t>
      </w:r>
      <w:r w:rsidRPr="002435EC">
        <w:rPr>
          <w:rFonts w:ascii="Times New Roman" w:eastAsia="標楷體" w:hAnsi="Times New Roman" w:cs="Times New Roman" w:hint="eastAsia"/>
        </w:rPr>
        <w:t>護管員</w:t>
      </w:r>
      <w:proofErr w:type="gramEnd"/>
      <w:r w:rsidRPr="002435EC">
        <w:rPr>
          <w:rFonts w:ascii="Times New Roman" w:eastAsia="標楷體" w:hAnsi="Times New Roman" w:cs="Times New Roman" w:hint="eastAsia"/>
        </w:rPr>
        <w:t>與國家森林志工或社區人員合作完成調查，其餘</w:t>
      </w:r>
      <w:r w:rsidRPr="002435EC">
        <w:rPr>
          <w:rFonts w:ascii="Times New Roman" w:eastAsia="標楷體" w:hAnsi="Times New Roman" w:cs="Times New Roman"/>
        </w:rPr>
        <w:t>30</w:t>
      </w:r>
      <w:r w:rsidR="00C128AB">
        <w:rPr>
          <w:rFonts w:ascii="Times New Roman" w:eastAsia="標楷體" w:hAnsi="Times New Roman" w:cs="Times New Roman" w:hint="eastAsia"/>
        </w:rPr>
        <w:t>個樣區皆由</w:t>
      </w:r>
      <w:proofErr w:type="gramStart"/>
      <w:r w:rsidR="00C128AB">
        <w:rPr>
          <w:rFonts w:ascii="Times New Roman" w:eastAsia="標楷體" w:hAnsi="Times New Roman" w:cs="Times New Roman" w:hint="eastAsia"/>
        </w:rPr>
        <w:t>森林</w:t>
      </w:r>
      <w:r w:rsidRPr="002435EC">
        <w:rPr>
          <w:rFonts w:ascii="Times New Roman" w:eastAsia="標楷體" w:hAnsi="Times New Roman" w:cs="Times New Roman" w:hint="eastAsia"/>
        </w:rPr>
        <w:t>護管員</w:t>
      </w:r>
      <w:proofErr w:type="gramEnd"/>
      <w:r w:rsidRPr="002435EC">
        <w:rPr>
          <w:rFonts w:ascii="Times New Roman" w:eastAsia="標楷體" w:hAnsi="Times New Roman" w:cs="Times New Roman" w:hint="eastAsia"/>
        </w:rPr>
        <w:t>完成</w:t>
      </w:r>
      <w:r w:rsidR="00C128AB">
        <w:rPr>
          <w:rFonts w:ascii="標楷體" w:eastAsia="標楷體" w:hAnsi="標楷體" w:cs="Times New Roman" w:hint="eastAsia"/>
        </w:rPr>
        <w:t>。</w:t>
      </w:r>
      <w:r w:rsidR="00C128AB">
        <w:rPr>
          <w:rFonts w:ascii="Times New Roman" w:eastAsia="標楷體" w:hAnsi="Times New Roman" w:cs="Times New Roman" w:hint="eastAsia"/>
        </w:rPr>
        <w:t>在這</w:t>
      </w:r>
      <w:r w:rsidR="00C128AB">
        <w:rPr>
          <w:rFonts w:ascii="Times New Roman" w:eastAsia="標楷體" w:hAnsi="Times New Roman" w:cs="Times New Roman" w:hint="eastAsia"/>
        </w:rPr>
        <w:t>35</w:t>
      </w:r>
      <w:r w:rsidR="00C128AB">
        <w:rPr>
          <w:rFonts w:ascii="Times New Roman" w:eastAsia="標楷體" w:hAnsi="Times New Roman" w:cs="Times New Roman" w:hint="eastAsia"/>
        </w:rPr>
        <w:t>個樣區中</w:t>
      </w:r>
      <w:r w:rsidR="00C128AB">
        <w:rPr>
          <w:rFonts w:ascii="標楷體" w:eastAsia="標楷體" w:hAnsi="標楷體" w:cs="Times New Roman" w:hint="eastAsia"/>
        </w:rPr>
        <w:t>，</w:t>
      </w:r>
      <w:r w:rsidRPr="002435EC">
        <w:rPr>
          <w:rFonts w:ascii="Times New Roman" w:eastAsia="標楷體" w:hAnsi="Times New Roman" w:cs="Times New Roman" w:hint="eastAsia"/>
        </w:rPr>
        <w:t>有</w:t>
      </w:r>
      <w:r w:rsidR="00C128AB">
        <w:rPr>
          <w:rFonts w:ascii="Times New Roman" w:eastAsia="標楷體" w:hAnsi="Times New Roman" w:cs="Times New Roman"/>
        </w:rPr>
        <w:t>27</w:t>
      </w:r>
      <w:r w:rsidR="00C128AB">
        <w:rPr>
          <w:rFonts w:ascii="Times New Roman" w:eastAsia="標楷體" w:hAnsi="Times New Roman" w:cs="Times New Roman"/>
        </w:rPr>
        <w:t>個樣區的資</w:t>
      </w:r>
      <w:r w:rsidR="00C128AB">
        <w:rPr>
          <w:rFonts w:ascii="Times New Roman" w:eastAsia="標楷體" w:hAnsi="Times New Roman" w:cs="Times New Roman"/>
        </w:rPr>
        <w:lastRenderedPageBreak/>
        <w:t>料為優等</w:t>
      </w:r>
      <w:r w:rsidR="00C128AB">
        <w:rPr>
          <w:rFonts w:ascii="標楷體" w:eastAsia="標楷體" w:hAnsi="標楷體" w:cs="Times New Roman" w:hint="eastAsia"/>
        </w:rPr>
        <w:t>，</w:t>
      </w:r>
      <w:r w:rsidR="00C128AB">
        <w:rPr>
          <w:rFonts w:ascii="Times New Roman" w:eastAsia="標楷體" w:hAnsi="Times New Roman" w:cs="Times New Roman"/>
        </w:rPr>
        <w:t>可納入後續的臺灣繁殖鳥類指標分析</w:t>
      </w:r>
      <w:r w:rsidR="00C128AB">
        <w:rPr>
          <w:rFonts w:ascii="標楷體" w:eastAsia="標楷體" w:hAnsi="標楷體" w:cs="Times New Roman" w:hint="eastAsia"/>
        </w:rPr>
        <w:t>。</w:t>
      </w:r>
      <w:r w:rsidR="00C128AB" w:rsidRPr="002435EC">
        <w:rPr>
          <w:rFonts w:ascii="Times New Roman" w:eastAsia="標楷體" w:hAnsi="Times New Roman" w:cs="Times New Roman" w:hint="eastAsia"/>
        </w:rPr>
        <w:t>由於鳥類調查需要具有鳥類辨識能力的人員進行</w:t>
      </w:r>
      <w:r w:rsidR="00C128AB">
        <w:rPr>
          <w:rFonts w:ascii="標楷體" w:eastAsia="標楷體" w:hAnsi="標楷體" w:cs="Times New Roman" w:hint="eastAsia"/>
        </w:rPr>
        <w:t>，</w:t>
      </w:r>
      <w:r w:rsidR="00C128AB">
        <w:rPr>
          <w:rFonts w:ascii="Times New Roman" w:eastAsia="標楷體" w:hAnsi="Times New Roman" w:cs="Times New Roman" w:hint="eastAsia"/>
        </w:rPr>
        <w:t>為提升資料為優等樣區的比例</w:t>
      </w:r>
      <w:r w:rsidR="00C128AB">
        <w:rPr>
          <w:rFonts w:ascii="標楷體" w:eastAsia="標楷體" w:hAnsi="標楷體" w:cs="Times New Roman" w:hint="eastAsia"/>
        </w:rPr>
        <w:t>，</w:t>
      </w:r>
      <w:r w:rsidR="00C128AB">
        <w:rPr>
          <w:rFonts w:ascii="Times New Roman" w:eastAsia="標楷體" w:hAnsi="Times New Roman" w:cs="Times New Roman" w:hint="eastAsia"/>
        </w:rPr>
        <w:t>讓投入調查的努力更有效益</w:t>
      </w:r>
      <w:r w:rsidRPr="002435EC">
        <w:rPr>
          <w:rFonts w:ascii="Times New Roman" w:eastAsia="標楷體" w:hAnsi="Times New Roman" w:cs="Times New Roman" w:hint="eastAsia"/>
        </w:rPr>
        <w:t>。</w:t>
      </w:r>
      <w:r w:rsidR="00C128AB" w:rsidRPr="002435EC">
        <w:rPr>
          <w:rFonts w:ascii="Times New Roman" w:eastAsia="標楷體" w:hAnsi="Times New Roman" w:cs="Times New Roman" w:hint="eastAsia"/>
        </w:rPr>
        <w:t>因此</w:t>
      </w:r>
      <w:r w:rsidR="00C128AB" w:rsidRPr="002435EC">
        <w:rPr>
          <w:rFonts w:ascii="Times New Roman" w:eastAsia="標楷體" w:hAnsi="Times New Roman" w:cs="Times New Roman"/>
        </w:rPr>
        <w:t>，</w:t>
      </w:r>
      <w:r w:rsidR="00C128AB">
        <w:rPr>
          <w:rFonts w:ascii="Times New Roman" w:eastAsia="標楷體" w:hAnsi="Times New Roman" w:cs="Times New Roman" w:hint="eastAsia"/>
        </w:rPr>
        <w:t>還仰賴各分署</w:t>
      </w:r>
      <w:r w:rsidR="00C128AB" w:rsidRPr="002435EC">
        <w:rPr>
          <w:rFonts w:ascii="Times New Roman" w:eastAsia="標楷體" w:hAnsi="Times New Roman" w:cs="Times New Roman" w:hint="eastAsia"/>
        </w:rPr>
        <w:t>的承辦人員扮演資源協調的關鍵人物以及各工作站主任的理解和支持。完成一個鳥類樣區的調查</w:t>
      </w:r>
      <w:r w:rsidR="00C128AB" w:rsidRPr="002435EC">
        <w:rPr>
          <w:rFonts w:ascii="Times New Roman" w:eastAsia="標楷體" w:hAnsi="Times New Roman" w:cs="Times New Roman"/>
        </w:rPr>
        <w:t>，</w:t>
      </w:r>
      <w:proofErr w:type="gramStart"/>
      <w:r w:rsidR="00C128AB" w:rsidRPr="002435EC">
        <w:rPr>
          <w:rFonts w:ascii="Times New Roman" w:eastAsia="標楷體" w:hAnsi="Times New Roman" w:cs="Times New Roman" w:hint="eastAsia"/>
        </w:rPr>
        <w:t>一</w:t>
      </w:r>
      <w:proofErr w:type="gramEnd"/>
      <w:r w:rsidR="00C128AB" w:rsidRPr="002435EC">
        <w:rPr>
          <w:rFonts w:ascii="Times New Roman" w:eastAsia="標楷體" w:hAnsi="Times New Roman" w:cs="Times New Roman" w:hint="eastAsia"/>
        </w:rPr>
        <w:t>年</w:t>
      </w:r>
      <w:r w:rsidR="00C128AB">
        <w:rPr>
          <w:rFonts w:ascii="Times New Roman" w:eastAsia="標楷體" w:hAnsi="Times New Roman" w:cs="Times New Roman" w:hint="eastAsia"/>
        </w:rPr>
        <w:t>僅</w:t>
      </w:r>
      <w:r w:rsidR="00C128AB" w:rsidRPr="002435EC">
        <w:rPr>
          <w:rFonts w:ascii="Times New Roman" w:eastAsia="標楷體" w:hAnsi="Times New Roman" w:cs="Times New Roman" w:hint="eastAsia"/>
        </w:rPr>
        <w:t>需</w:t>
      </w:r>
      <w:r w:rsidR="00C128AB" w:rsidRPr="002435EC">
        <w:rPr>
          <w:rFonts w:ascii="Times New Roman" w:eastAsia="標楷體" w:hAnsi="Times New Roman" w:cs="Times New Roman"/>
        </w:rPr>
        <w:t>2</w:t>
      </w:r>
      <w:r w:rsidR="00C128AB" w:rsidRPr="002435EC">
        <w:rPr>
          <w:rFonts w:ascii="Times New Roman" w:eastAsia="標楷體" w:hAnsi="Times New Roman" w:cs="Times New Roman" w:hint="eastAsia"/>
        </w:rPr>
        <w:t>天的時間，讓調查工作成效及完成度能夠最大化是相當重要的，</w:t>
      </w:r>
      <w:r w:rsidR="00C128AB">
        <w:rPr>
          <w:rFonts w:ascii="Times New Roman" w:eastAsia="標楷體" w:hAnsi="Times New Roman" w:cs="Times New Roman" w:hint="eastAsia"/>
        </w:rPr>
        <w:t>建議</w:t>
      </w:r>
      <w:r w:rsidR="00C128AB" w:rsidRPr="002435EC">
        <w:rPr>
          <w:rFonts w:ascii="Times New Roman" w:eastAsia="標楷體" w:hAnsi="Times New Roman" w:cs="Times New Roman"/>
        </w:rPr>
        <w:t>部分工作站如果缺乏鳥類專長人員，也許可以考慮運用</w:t>
      </w:r>
      <w:r w:rsidR="00C128AB">
        <w:rPr>
          <w:rFonts w:ascii="Times New Roman" w:eastAsia="標楷體" w:hAnsi="Times New Roman" w:cs="Times New Roman"/>
        </w:rPr>
        <w:t>森林</w:t>
      </w:r>
      <w:proofErr w:type="gramStart"/>
      <w:r w:rsidR="00C128AB" w:rsidRPr="002435EC">
        <w:rPr>
          <w:rFonts w:ascii="Times New Roman" w:eastAsia="標楷體" w:hAnsi="Times New Roman" w:cs="Times New Roman"/>
        </w:rPr>
        <w:t>護管員跨</w:t>
      </w:r>
      <w:proofErr w:type="gramEnd"/>
      <w:r w:rsidR="00C128AB" w:rsidRPr="002435EC">
        <w:rPr>
          <w:rFonts w:ascii="Times New Roman" w:eastAsia="標楷體" w:hAnsi="Times New Roman" w:cs="Times New Roman"/>
        </w:rPr>
        <w:t>區支援</w:t>
      </w:r>
      <w:r w:rsidR="00C128AB">
        <w:rPr>
          <w:rFonts w:ascii="標楷體" w:eastAsia="標楷體" w:hAnsi="標楷體" w:cs="Times New Roman" w:hint="eastAsia"/>
        </w:rPr>
        <w:t>，</w:t>
      </w:r>
      <w:r w:rsidR="00C128AB" w:rsidRPr="002435EC">
        <w:rPr>
          <w:rFonts w:ascii="Times New Roman" w:eastAsia="標楷體" w:hAnsi="Times New Roman" w:cs="Times New Roman" w:hint="eastAsia"/>
        </w:rPr>
        <w:t>例如</w:t>
      </w:r>
      <w:r w:rsidR="00C128AB">
        <w:rPr>
          <w:rFonts w:ascii="標楷體" w:eastAsia="標楷體" w:hAnsi="標楷體" w:cs="Times New Roman" w:hint="eastAsia"/>
        </w:rPr>
        <w:t>：</w:t>
      </w:r>
      <w:r w:rsidR="00C128AB" w:rsidRPr="002435EC">
        <w:rPr>
          <w:rFonts w:ascii="Times New Roman" w:eastAsia="標楷體" w:hAnsi="Times New Roman" w:cs="Times New Roman" w:hint="eastAsia"/>
        </w:rPr>
        <w:t>今年</w:t>
      </w:r>
      <w:proofErr w:type="gramStart"/>
      <w:r w:rsidR="00C128AB" w:rsidRPr="002435EC">
        <w:rPr>
          <w:rFonts w:ascii="Times New Roman" w:eastAsia="標楷體" w:hAnsi="Times New Roman" w:cs="Times New Roman" w:hint="eastAsia"/>
        </w:rPr>
        <w:t>臺</w:t>
      </w:r>
      <w:proofErr w:type="gramEnd"/>
      <w:r w:rsidR="00C128AB" w:rsidRPr="002435EC">
        <w:rPr>
          <w:rFonts w:ascii="Times New Roman" w:eastAsia="標楷體" w:hAnsi="Times New Roman" w:cs="Times New Roman" w:hint="eastAsia"/>
        </w:rPr>
        <w:t>東分署</w:t>
      </w:r>
      <w:proofErr w:type="gramStart"/>
      <w:r w:rsidR="00C128AB" w:rsidRPr="002435EC">
        <w:rPr>
          <w:rFonts w:ascii="Times New Roman" w:eastAsia="標楷體" w:hAnsi="Times New Roman" w:cs="Times New Roman" w:hint="eastAsia"/>
        </w:rPr>
        <w:t>大武站的</w:t>
      </w:r>
      <w:r w:rsidR="00C128AB">
        <w:rPr>
          <w:rFonts w:ascii="Times New Roman" w:eastAsia="標楷體" w:hAnsi="Times New Roman" w:cs="Times New Roman" w:hint="eastAsia"/>
        </w:rPr>
        <w:t>森林護管員</w:t>
      </w:r>
      <w:proofErr w:type="gramEnd"/>
      <w:r w:rsidR="00C128AB">
        <w:rPr>
          <w:rFonts w:ascii="Times New Roman" w:eastAsia="標楷體" w:hAnsi="Times New Roman" w:cs="Times New Roman" w:hint="eastAsia"/>
        </w:rPr>
        <w:t>支援知本站的鳥類調查</w:t>
      </w:r>
      <w:r w:rsidR="00C128AB">
        <w:rPr>
          <w:rFonts w:ascii="標楷體" w:eastAsia="標楷體" w:hAnsi="標楷體" w:cs="Times New Roman" w:hint="eastAsia"/>
        </w:rPr>
        <w:t>，</w:t>
      </w:r>
      <w:r w:rsidR="00C128AB">
        <w:rPr>
          <w:rFonts w:ascii="Times New Roman" w:eastAsia="標楷體" w:hAnsi="Times New Roman" w:cs="Times New Roman" w:hint="eastAsia"/>
        </w:rPr>
        <w:t>便順利收集到優等的資料</w:t>
      </w:r>
      <w:r w:rsidR="00C128AB">
        <w:rPr>
          <w:rFonts w:ascii="標楷體" w:eastAsia="標楷體" w:hAnsi="標楷體" w:cs="Times New Roman" w:hint="eastAsia"/>
        </w:rPr>
        <w:t>；</w:t>
      </w:r>
      <w:r w:rsidR="00C128AB" w:rsidRPr="002435EC">
        <w:rPr>
          <w:rFonts w:ascii="Times New Roman" w:eastAsia="標楷體" w:hAnsi="Times New Roman" w:cs="Times New Roman"/>
        </w:rPr>
        <w:t>或</w:t>
      </w:r>
      <w:r w:rsidR="00C128AB">
        <w:rPr>
          <w:rFonts w:ascii="Times New Roman" w:eastAsia="標楷體" w:hAnsi="Times New Roman" w:cs="Times New Roman"/>
        </w:rPr>
        <w:t>運用</w:t>
      </w:r>
      <w:r w:rsidR="00C128AB" w:rsidRPr="002435EC">
        <w:rPr>
          <w:rFonts w:ascii="Times New Roman" w:eastAsia="標楷體" w:hAnsi="Times New Roman" w:cs="Times New Roman"/>
        </w:rPr>
        <w:t>外部資源協助的方式完成，</w:t>
      </w:r>
      <w:r w:rsidR="00C128AB" w:rsidRPr="002435EC">
        <w:rPr>
          <w:rFonts w:ascii="Times New Roman" w:eastAsia="標楷體" w:hAnsi="Times New Roman" w:cs="Times New Roman" w:hint="eastAsia"/>
        </w:rPr>
        <w:t>例如</w:t>
      </w:r>
      <w:r w:rsidR="00C128AB">
        <w:rPr>
          <w:rFonts w:ascii="標楷體" w:eastAsia="標楷體" w:hAnsi="標楷體" w:cs="Times New Roman" w:hint="eastAsia"/>
        </w:rPr>
        <w:t>：</w:t>
      </w:r>
      <w:proofErr w:type="gramStart"/>
      <w:r w:rsidR="00C128AB">
        <w:rPr>
          <w:rFonts w:ascii="標楷體" w:eastAsia="標楷體" w:hAnsi="標楷體" w:cs="Times New Roman" w:hint="eastAsia"/>
        </w:rPr>
        <w:t>臺</w:t>
      </w:r>
      <w:proofErr w:type="gramEnd"/>
      <w:r w:rsidR="00C128AB">
        <w:rPr>
          <w:rFonts w:ascii="標楷體" w:eastAsia="標楷體" w:hAnsi="標楷體" w:cs="Times New Roman" w:hint="eastAsia"/>
        </w:rPr>
        <w:t>中分署和</w:t>
      </w:r>
      <w:r w:rsidR="00C128AB" w:rsidRPr="002435EC">
        <w:rPr>
          <w:rFonts w:ascii="Times New Roman" w:eastAsia="標楷體" w:hAnsi="Times New Roman" w:cs="Times New Roman" w:hint="eastAsia"/>
        </w:rPr>
        <w:t>南投分署</w:t>
      </w:r>
      <w:r w:rsidR="00C128AB">
        <w:rPr>
          <w:rFonts w:ascii="Times New Roman" w:eastAsia="標楷體" w:hAnsi="Times New Roman" w:cs="Times New Roman" w:hint="eastAsia"/>
        </w:rPr>
        <w:t>均有請國家森林志工協助</w:t>
      </w:r>
      <w:r w:rsidR="00C128AB" w:rsidRPr="002435EC">
        <w:rPr>
          <w:rFonts w:ascii="Times New Roman" w:eastAsia="標楷體" w:hAnsi="Times New Roman" w:cs="Times New Roman" w:hint="eastAsia"/>
        </w:rPr>
        <w:t>鳥類調查。</w:t>
      </w:r>
      <w:r w:rsidR="00C128AB" w:rsidRPr="002435EC">
        <w:rPr>
          <w:rFonts w:ascii="Times New Roman" w:eastAsia="標楷體" w:hAnsi="Times New Roman" w:cs="Times New Roman"/>
        </w:rPr>
        <w:t>這不僅能有效的達</w:t>
      </w:r>
      <w:r w:rsidR="00C128AB" w:rsidRPr="002435EC">
        <w:rPr>
          <w:rFonts w:ascii="Times New Roman" w:eastAsia="標楷體" w:hAnsi="Times New Roman" w:cs="Times New Roman" w:hint="eastAsia"/>
        </w:rPr>
        <w:t>成工作目</w:t>
      </w:r>
      <w:r w:rsidR="00C128AB" w:rsidRPr="002435EC">
        <w:rPr>
          <w:rFonts w:ascii="Times New Roman" w:eastAsia="標楷體" w:hAnsi="Times New Roman" w:cs="Times New Roman"/>
        </w:rPr>
        <w:t>標，亦讓收集到的資料達到標準以具有後續分析的價值。</w:t>
      </w:r>
    </w:p>
    <w:p w14:paraId="34B29F80" w14:textId="77777777" w:rsidR="00D93FCC" w:rsidRPr="00C128AB" w:rsidRDefault="00D93FCC" w:rsidP="00C128AB">
      <w:pPr>
        <w:rPr>
          <w:rFonts w:ascii="Times New Roman" w:eastAsia="標楷體" w:hAnsi="Times New Roman" w:cs="Times New Roman"/>
        </w:rPr>
      </w:pPr>
    </w:p>
    <w:p w14:paraId="254AE494" w14:textId="4904C9A8" w:rsidR="004C3C5D" w:rsidRPr="002435EC" w:rsidRDefault="00C128AB" w:rsidP="004C3C5D">
      <w:pPr>
        <w:pStyle w:val="aff3"/>
        <w:numPr>
          <w:ilvl w:val="0"/>
          <w:numId w:val="3"/>
        </w:numPr>
        <w:spacing w:line="360" w:lineRule="auto"/>
        <w:jc w:val="both"/>
        <w:rPr>
          <w:rFonts w:ascii="Times New Roman" w:eastAsia="標楷體" w:hAnsi="Times New Roman" w:cs="Times New Roman"/>
        </w:rPr>
      </w:pPr>
      <w:proofErr w:type="gramStart"/>
      <w:r>
        <w:rPr>
          <w:rFonts w:ascii="Times New Roman" w:eastAsia="標楷體" w:hAnsi="Times New Roman" w:cs="Times New Roman"/>
        </w:rPr>
        <w:t>此外</w:t>
      </w:r>
      <w:r>
        <w:rPr>
          <w:rFonts w:ascii="標楷體" w:eastAsia="標楷體" w:hAnsi="標楷體" w:cs="Times New Roman" w:hint="eastAsia"/>
        </w:rPr>
        <w:t>，</w:t>
      </w:r>
      <w:proofErr w:type="gramEnd"/>
      <w:r>
        <w:rPr>
          <w:rFonts w:ascii="Times New Roman" w:eastAsia="標楷體" w:hAnsi="Times New Roman" w:cs="Times New Roman"/>
        </w:rPr>
        <w:t>長期之計</w:t>
      </w:r>
      <w:r>
        <w:rPr>
          <w:rFonts w:ascii="Times New Roman" w:eastAsia="標楷體" w:hAnsi="Times New Roman" w:cs="Times New Roman" w:hint="eastAsia"/>
        </w:rPr>
        <w:t>，則建議</w:t>
      </w:r>
      <w:r w:rsidRPr="002435EC">
        <w:rPr>
          <w:rFonts w:ascii="Times New Roman" w:eastAsia="標楷體" w:hAnsi="Times New Roman" w:cs="Times New Roman" w:hint="eastAsia"/>
        </w:rPr>
        <w:t>加強整體</w:t>
      </w:r>
      <w:proofErr w:type="gramStart"/>
      <w:r>
        <w:rPr>
          <w:rFonts w:ascii="Times New Roman" w:eastAsia="標楷體" w:hAnsi="Times New Roman" w:cs="Times New Roman" w:hint="eastAsia"/>
        </w:rPr>
        <w:t>森林</w:t>
      </w:r>
      <w:r w:rsidRPr="002435EC">
        <w:rPr>
          <w:rFonts w:ascii="Times New Roman" w:eastAsia="標楷體" w:hAnsi="Times New Roman" w:cs="Times New Roman" w:hint="eastAsia"/>
        </w:rPr>
        <w:t>護管員</w:t>
      </w:r>
      <w:proofErr w:type="gramEnd"/>
      <w:r w:rsidRPr="002435EC">
        <w:rPr>
          <w:rFonts w:ascii="Times New Roman" w:eastAsia="標楷體" w:hAnsi="Times New Roman" w:cs="Times New Roman" w:hint="eastAsia"/>
        </w:rPr>
        <w:t>的常見鳥種辨識能力，讓以生態調查為工作之</w:t>
      </w:r>
      <w:proofErr w:type="gramStart"/>
      <w:r w:rsidRPr="002435EC">
        <w:rPr>
          <w:rFonts w:ascii="Times New Roman" w:eastAsia="標楷體" w:hAnsi="Times New Roman" w:cs="Times New Roman" w:hint="eastAsia"/>
        </w:rPr>
        <w:t>一</w:t>
      </w:r>
      <w:proofErr w:type="gramEnd"/>
      <w:r w:rsidRPr="002435EC">
        <w:rPr>
          <w:rFonts w:ascii="Times New Roman" w:eastAsia="標楷體" w:hAnsi="Times New Roman" w:cs="Times New Roman" w:hint="eastAsia"/>
        </w:rPr>
        <w:t>的</w:t>
      </w:r>
      <w:proofErr w:type="gramStart"/>
      <w:r>
        <w:rPr>
          <w:rFonts w:ascii="Times New Roman" w:eastAsia="標楷體" w:hAnsi="Times New Roman" w:cs="Times New Roman" w:hint="eastAsia"/>
        </w:rPr>
        <w:t>森林</w:t>
      </w:r>
      <w:r w:rsidRPr="002435EC">
        <w:rPr>
          <w:rFonts w:ascii="Times New Roman" w:eastAsia="標楷體" w:hAnsi="Times New Roman" w:cs="Times New Roman" w:hint="eastAsia"/>
        </w:rPr>
        <w:t>護管員</w:t>
      </w:r>
      <w:proofErr w:type="gramEnd"/>
      <w:r w:rsidRPr="002435EC">
        <w:rPr>
          <w:rFonts w:ascii="Times New Roman" w:eastAsia="標楷體" w:hAnsi="Times New Roman" w:cs="Times New Roman" w:hint="eastAsia"/>
        </w:rPr>
        <w:t>，提升常見鳥種辨識能力，亦是加強專業能力的重要一環。</w:t>
      </w:r>
      <w:r w:rsidR="002435EC">
        <w:rPr>
          <w:rFonts w:ascii="Times New Roman" w:eastAsia="標楷體" w:hAnsi="Times New Roman" w:cs="Times New Roman"/>
        </w:rPr>
        <w:t>本計畫將持續辦理鳥類調查和辨識的初階及進階訓練班。今年的初階訓</w:t>
      </w:r>
      <w:r w:rsidR="00BE6F4D">
        <w:rPr>
          <w:rFonts w:ascii="Times New Roman" w:eastAsia="標楷體" w:hAnsi="Times New Roman" w:cs="Times New Roman"/>
        </w:rPr>
        <w:t>練班除了持續</w:t>
      </w:r>
      <w:proofErr w:type="gramStart"/>
      <w:r w:rsidR="00BE6F4D">
        <w:rPr>
          <w:rFonts w:ascii="Times New Roman" w:eastAsia="標楷體" w:hAnsi="Times New Roman" w:cs="Times New Roman"/>
        </w:rPr>
        <w:t>釐</w:t>
      </w:r>
      <w:proofErr w:type="gramEnd"/>
      <w:r w:rsidR="00BE6F4D">
        <w:rPr>
          <w:rFonts w:ascii="Times New Roman" w:eastAsia="標楷體" w:hAnsi="Times New Roman" w:cs="Times New Roman"/>
        </w:rPr>
        <w:t>清調</w:t>
      </w:r>
      <w:r w:rsidR="009B088F">
        <w:rPr>
          <w:rFonts w:ascii="Times New Roman" w:eastAsia="標楷體" w:hAnsi="Times New Roman" w:cs="Times New Roman"/>
        </w:rPr>
        <w:t>查所遇到的問題及調查方法說明之外，增加鳥類外形</w:t>
      </w:r>
      <w:proofErr w:type="gramStart"/>
      <w:r w:rsidR="009B088F">
        <w:rPr>
          <w:rFonts w:ascii="Times New Roman" w:eastAsia="標楷體" w:hAnsi="Times New Roman" w:cs="Times New Roman"/>
        </w:rPr>
        <w:t>及鳥音辨識</w:t>
      </w:r>
      <w:proofErr w:type="gramEnd"/>
      <w:r w:rsidR="009B088F">
        <w:rPr>
          <w:rFonts w:ascii="Times New Roman" w:eastAsia="標楷體" w:hAnsi="Times New Roman" w:cs="Times New Roman"/>
        </w:rPr>
        <w:t>的課程</w:t>
      </w:r>
      <w:r w:rsidR="009B088F">
        <w:rPr>
          <w:rFonts w:ascii="標楷體" w:eastAsia="標楷體" w:hAnsi="標楷體" w:cs="Times New Roman" w:hint="eastAsia"/>
        </w:rPr>
        <w:t>。</w:t>
      </w:r>
      <w:r w:rsidR="00BE6F4D">
        <w:rPr>
          <w:rFonts w:ascii="Times New Roman" w:eastAsia="標楷體" w:hAnsi="Times New Roman" w:cs="Times New Roman"/>
        </w:rPr>
        <w:t>由</w:t>
      </w:r>
      <w:proofErr w:type="gramStart"/>
      <w:r w:rsidR="00BE6F4D">
        <w:rPr>
          <w:rFonts w:ascii="Times New Roman" w:eastAsia="標楷體" w:hAnsi="Times New Roman" w:cs="Times New Roman"/>
        </w:rPr>
        <w:t>前後測</w:t>
      </w:r>
      <w:proofErr w:type="gramEnd"/>
      <w:r w:rsidR="00BE6F4D">
        <w:rPr>
          <w:rFonts w:ascii="Times New Roman" w:eastAsia="標楷體" w:hAnsi="Times New Roman" w:cs="Times New Roman"/>
        </w:rPr>
        <w:t>成績來看，學員</w:t>
      </w:r>
      <w:r w:rsidR="002435EC">
        <w:rPr>
          <w:rFonts w:ascii="Times New Roman" w:eastAsia="標楷體" w:hAnsi="Times New Roman" w:cs="Times New Roman"/>
        </w:rPr>
        <w:t>透過</w:t>
      </w:r>
      <w:r w:rsidR="00BE6F4D">
        <w:rPr>
          <w:rFonts w:ascii="Times New Roman" w:eastAsia="標楷體" w:hAnsi="Times New Roman" w:cs="Times New Roman"/>
        </w:rPr>
        <w:t>參與</w:t>
      </w:r>
      <w:r w:rsidR="002435EC">
        <w:rPr>
          <w:rFonts w:ascii="Times New Roman" w:eastAsia="標楷體" w:hAnsi="Times New Roman" w:cs="Times New Roman"/>
        </w:rPr>
        <w:t>課程，能有很好的訓練成效。而進階訓練班，除了承辦人員間、</w:t>
      </w:r>
      <w:r w:rsidR="00BE6F4D">
        <w:rPr>
          <w:rFonts w:ascii="Times New Roman" w:eastAsia="標楷體" w:hAnsi="Times New Roman" w:cs="Times New Roman"/>
        </w:rPr>
        <w:t>森林</w:t>
      </w:r>
      <w:proofErr w:type="gramStart"/>
      <w:r w:rsidR="002435EC">
        <w:rPr>
          <w:rFonts w:ascii="Times New Roman" w:eastAsia="標楷體" w:hAnsi="Times New Roman" w:cs="Times New Roman"/>
        </w:rPr>
        <w:t>護管員間的</w:t>
      </w:r>
      <w:proofErr w:type="gramEnd"/>
      <w:r w:rsidR="002435EC">
        <w:rPr>
          <w:rFonts w:ascii="Times New Roman" w:eastAsia="標楷體" w:hAnsi="Times New Roman" w:cs="Times New Roman"/>
        </w:rPr>
        <w:t>經驗交流之外，更著重在戶外實作，由專業講師帶領</w:t>
      </w:r>
      <w:proofErr w:type="gramStart"/>
      <w:r w:rsidR="00BE6F4D">
        <w:rPr>
          <w:rFonts w:ascii="Times New Roman" w:eastAsia="標楷體" w:hAnsi="Times New Roman" w:cs="Times New Roman"/>
        </w:rPr>
        <w:t>森林</w:t>
      </w:r>
      <w:r w:rsidR="002435EC">
        <w:rPr>
          <w:rFonts w:ascii="Times New Roman" w:eastAsia="標楷體" w:hAnsi="Times New Roman" w:cs="Times New Roman"/>
        </w:rPr>
        <w:t>護管員</w:t>
      </w:r>
      <w:proofErr w:type="gramEnd"/>
      <w:r w:rsidR="00BE6F4D">
        <w:rPr>
          <w:rFonts w:ascii="Times New Roman" w:eastAsia="標楷體" w:hAnsi="Times New Roman" w:cs="Times New Roman"/>
        </w:rPr>
        <w:t>實地</w:t>
      </w:r>
      <w:r w:rsidR="002435EC">
        <w:rPr>
          <w:rFonts w:ascii="Times New Roman" w:eastAsia="標楷體" w:hAnsi="Times New Roman" w:cs="Times New Roman"/>
        </w:rPr>
        <w:t>走進森林練習及操作鳥類辨識</w:t>
      </w:r>
      <w:r w:rsidR="00BE6F4D">
        <w:rPr>
          <w:rFonts w:ascii="Times New Roman" w:eastAsia="標楷體" w:hAnsi="Times New Roman" w:cs="Times New Roman"/>
        </w:rPr>
        <w:t>相關軟體</w:t>
      </w:r>
      <w:r w:rsidR="002435EC">
        <w:rPr>
          <w:rFonts w:ascii="Times New Roman" w:eastAsia="標楷體" w:hAnsi="Times New Roman" w:cs="Times New Roman"/>
        </w:rPr>
        <w:t>，模擬及加強在樣區調查的情形，讓</w:t>
      </w:r>
      <w:proofErr w:type="gramStart"/>
      <w:r w:rsidR="00BE6F4D">
        <w:rPr>
          <w:rFonts w:ascii="Times New Roman" w:eastAsia="標楷體" w:hAnsi="Times New Roman" w:cs="Times New Roman"/>
        </w:rPr>
        <w:t>森林</w:t>
      </w:r>
      <w:r w:rsidR="002435EC">
        <w:rPr>
          <w:rFonts w:ascii="Times New Roman" w:eastAsia="標楷體" w:hAnsi="Times New Roman" w:cs="Times New Roman"/>
        </w:rPr>
        <w:t>護管員</w:t>
      </w:r>
      <w:proofErr w:type="gramEnd"/>
      <w:r w:rsidR="00BE6F4D">
        <w:rPr>
          <w:rFonts w:ascii="Times New Roman" w:eastAsia="標楷體" w:hAnsi="Times New Roman" w:cs="Times New Roman"/>
        </w:rPr>
        <w:t>更加</w:t>
      </w:r>
      <w:r w:rsidR="002435EC">
        <w:rPr>
          <w:rFonts w:ascii="Times New Roman" w:eastAsia="標楷體" w:hAnsi="Times New Roman" w:cs="Times New Roman"/>
        </w:rPr>
        <w:t>熟悉鳥類調查時的注意事項及辨識技巧。</w:t>
      </w:r>
    </w:p>
    <w:p w14:paraId="5604E7A9" w14:textId="77777777" w:rsidR="00D93FCC" w:rsidRDefault="00D93FCC" w:rsidP="002435EC">
      <w:pPr>
        <w:pStyle w:val="aff3"/>
        <w:spacing w:line="360" w:lineRule="auto"/>
        <w:ind w:left="840"/>
        <w:jc w:val="both"/>
        <w:rPr>
          <w:rFonts w:ascii="Times New Roman" w:eastAsia="標楷體" w:hAnsi="Times New Roman" w:cs="Times New Roman"/>
        </w:rPr>
      </w:pPr>
    </w:p>
    <w:p w14:paraId="1538329C" w14:textId="1E015742"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三、</w:t>
      </w:r>
      <w:r>
        <w:rPr>
          <w:rFonts w:ascii="Times New Roman" w:eastAsia="標楷體" w:hAnsi="Times New Roman" w:cs="Times New Roman"/>
          <w:b/>
        </w:rPr>
        <w:t>問題：</w:t>
      </w:r>
      <w:r>
        <w:rPr>
          <w:rFonts w:ascii="Times New Roman" w:eastAsia="標楷體" w:hAnsi="Times New Roman" w:cs="Times New Roman"/>
        </w:rPr>
        <w:t>承辦人員及</w:t>
      </w:r>
      <w:r w:rsidR="009B088F">
        <w:rPr>
          <w:rFonts w:ascii="Times New Roman" w:eastAsia="標楷體" w:hAnsi="Times New Roman" w:cs="Times New Roman"/>
        </w:rPr>
        <w:t>森林</w:t>
      </w:r>
      <w:proofErr w:type="gramStart"/>
      <w:r>
        <w:rPr>
          <w:rFonts w:ascii="Times New Roman" w:eastAsia="標楷體" w:hAnsi="Times New Roman" w:cs="Times New Roman"/>
        </w:rPr>
        <w:t>護管員輪</w:t>
      </w:r>
      <w:proofErr w:type="gramEnd"/>
      <w:r>
        <w:rPr>
          <w:rFonts w:ascii="Times New Roman" w:eastAsia="標楷體" w:hAnsi="Times New Roman" w:cs="Times New Roman"/>
        </w:rPr>
        <w:t>替</w:t>
      </w:r>
    </w:p>
    <w:p w14:paraId="27FA59F3" w14:textId="77777777" w:rsidR="00D93FCC" w:rsidRDefault="002435EC">
      <w:pPr>
        <w:spacing w:line="360" w:lineRule="auto"/>
        <w:ind w:left="480"/>
        <w:jc w:val="both"/>
        <w:rPr>
          <w:rFonts w:ascii="Times New Roman" w:eastAsia="標楷體" w:hAnsi="Times New Roman" w:cs="Times New Roman"/>
        </w:rPr>
      </w:pPr>
      <w:r>
        <w:rPr>
          <w:rFonts w:ascii="Times New Roman" w:eastAsia="標楷體" w:hAnsi="Times New Roman" w:cs="Times New Roman"/>
          <w:b/>
        </w:rPr>
        <w:t>解決方案：</w:t>
      </w:r>
    </w:p>
    <w:p w14:paraId="4A59797F" w14:textId="60930609" w:rsidR="00D93FCC" w:rsidRDefault="002435EC">
      <w:pPr>
        <w:pStyle w:val="aff3"/>
        <w:numPr>
          <w:ilvl w:val="0"/>
          <w:numId w:val="4"/>
        </w:numPr>
        <w:spacing w:line="360" w:lineRule="auto"/>
        <w:jc w:val="both"/>
        <w:rPr>
          <w:rFonts w:ascii="Times New Roman" w:eastAsia="標楷體" w:hAnsi="Times New Roman" w:cs="Times New Roman"/>
        </w:rPr>
      </w:pPr>
      <w:r>
        <w:rPr>
          <w:rFonts w:ascii="Times New Roman" w:eastAsia="標楷體" w:hAnsi="Times New Roman" w:cs="Times New Roman"/>
        </w:rPr>
        <w:t>每年</w:t>
      </w:r>
      <w:r>
        <w:rPr>
          <w:rFonts w:ascii="Times New Roman" w:eastAsia="標楷體" w:hAnsi="Times New Roman" w:cs="Times New Roman"/>
        </w:rPr>
        <w:t>2</w:t>
      </w:r>
      <w:r>
        <w:rPr>
          <w:rFonts w:ascii="Times New Roman" w:eastAsia="標楷體" w:hAnsi="Times New Roman" w:cs="Times New Roman"/>
        </w:rPr>
        <w:t>月，在調查季</w:t>
      </w:r>
      <w:r>
        <w:rPr>
          <w:rFonts w:ascii="Times New Roman" w:eastAsia="標楷體" w:hAnsi="Times New Roman" w:cs="Times New Roman"/>
        </w:rPr>
        <w:t>(3~6</w:t>
      </w:r>
      <w:r>
        <w:rPr>
          <w:rFonts w:ascii="Times New Roman" w:eastAsia="標楷體" w:hAnsi="Times New Roman" w:cs="Times New Roman"/>
        </w:rPr>
        <w:t>月</w:t>
      </w:r>
      <w:r>
        <w:rPr>
          <w:rFonts w:ascii="Times New Roman" w:eastAsia="標楷體" w:hAnsi="Times New Roman" w:cs="Times New Roman"/>
        </w:rPr>
        <w:t>)</w:t>
      </w:r>
      <w:r>
        <w:rPr>
          <w:rFonts w:ascii="Times New Roman" w:eastAsia="標楷體" w:hAnsi="Times New Roman" w:cs="Times New Roman"/>
        </w:rPr>
        <w:t>開始之前，固定用公文傳送表訂的樣</w:t>
      </w:r>
      <w:proofErr w:type="gramStart"/>
      <w:r>
        <w:rPr>
          <w:rFonts w:ascii="Times New Roman" w:eastAsia="標楷體" w:hAnsi="Times New Roman" w:cs="Times New Roman"/>
        </w:rPr>
        <w:t>區樣</w:t>
      </w:r>
      <w:r>
        <w:rPr>
          <w:rFonts w:ascii="Times New Roman" w:eastAsia="標楷體" w:hAnsi="Times New Roman" w:cs="Times New Roman"/>
        </w:rPr>
        <w:lastRenderedPageBreak/>
        <w:t>點表</w:t>
      </w:r>
      <w:proofErr w:type="gramEnd"/>
      <w:r>
        <w:rPr>
          <w:rFonts w:ascii="Times New Roman" w:eastAsia="標楷體" w:hAnsi="Times New Roman" w:cs="Times New Roman"/>
        </w:rPr>
        <w:t>、調查注意事項、執行配套方案</w:t>
      </w:r>
      <w:r>
        <w:rPr>
          <w:rFonts w:ascii="Times New Roman" w:eastAsia="標楷體" w:hAnsi="Times New Roman" w:cs="Times New Roman"/>
        </w:rPr>
        <w:t>(</w:t>
      </w:r>
      <w:r>
        <w:rPr>
          <w:rFonts w:ascii="Times New Roman" w:eastAsia="標楷體" w:hAnsi="Times New Roman" w:cs="Times New Roman"/>
        </w:rPr>
        <w:t>例如：為因應鳥類調查需提早進行、或部分偏遠地區的獼猴調查，</w:t>
      </w:r>
      <w:proofErr w:type="gramStart"/>
      <w:r w:rsidR="009B088F">
        <w:rPr>
          <w:rFonts w:ascii="Times New Roman" w:eastAsia="標楷體" w:hAnsi="Times New Roman" w:cs="Times New Roman"/>
        </w:rPr>
        <w:t>森林</w:t>
      </w:r>
      <w:r>
        <w:rPr>
          <w:rFonts w:ascii="Times New Roman" w:eastAsia="標楷體" w:hAnsi="Times New Roman" w:cs="Times New Roman"/>
        </w:rPr>
        <w:t>護管員</w:t>
      </w:r>
      <w:proofErr w:type="gramEnd"/>
      <w:r>
        <w:rPr>
          <w:rFonts w:ascii="Times New Roman" w:eastAsia="標楷體" w:hAnsi="Times New Roman" w:cs="Times New Roman"/>
        </w:rPr>
        <w:t>可報支加班或提前一天前往樣區等事宜</w:t>
      </w:r>
      <w:r>
        <w:rPr>
          <w:rFonts w:ascii="Times New Roman" w:eastAsia="標楷體" w:hAnsi="Times New Roman" w:cs="Times New Roman"/>
        </w:rPr>
        <w:t>)</w:t>
      </w:r>
      <w:r>
        <w:rPr>
          <w:rFonts w:ascii="Times New Roman" w:eastAsia="標楷體" w:hAnsi="Times New Roman" w:cs="Times New Roman"/>
        </w:rPr>
        <w:t>，以利新任承辦人員及</w:t>
      </w:r>
      <w:proofErr w:type="gramStart"/>
      <w:r w:rsidR="009B088F">
        <w:rPr>
          <w:rFonts w:ascii="Times New Roman" w:eastAsia="標楷體" w:hAnsi="Times New Roman" w:cs="Times New Roman"/>
        </w:rPr>
        <w:t>森林</w:t>
      </w:r>
      <w:r>
        <w:rPr>
          <w:rFonts w:ascii="Times New Roman" w:eastAsia="標楷體" w:hAnsi="Times New Roman" w:cs="Times New Roman"/>
        </w:rPr>
        <w:t>護管員</w:t>
      </w:r>
      <w:proofErr w:type="gramEnd"/>
      <w:r>
        <w:rPr>
          <w:rFonts w:ascii="Times New Roman" w:eastAsia="標楷體" w:hAnsi="Times New Roman" w:cs="Times New Roman"/>
        </w:rPr>
        <w:t>能詳知相關資訊，並確認調查執行項目。</w:t>
      </w:r>
    </w:p>
    <w:p w14:paraId="6596DC25" w14:textId="77777777" w:rsidR="00D93FCC" w:rsidRDefault="00D93FCC">
      <w:pPr>
        <w:pStyle w:val="aff3"/>
        <w:spacing w:line="360" w:lineRule="auto"/>
        <w:ind w:left="840"/>
        <w:jc w:val="both"/>
        <w:rPr>
          <w:rFonts w:ascii="Times New Roman" w:eastAsia="標楷體" w:hAnsi="Times New Roman" w:cs="Times New Roman"/>
        </w:rPr>
      </w:pPr>
    </w:p>
    <w:p w14:paraId="67885D91" w14:textId="201D7080" w:rsidR="00D93FCC" w:rsidRDefault="00BE6F4D">
      <w:pPr>
        <w:pStyle w:val="aff3"/>
        <w:numPr>
          <w:ilvl w:val="0"/>
          <w:numId w:val="4"/>
        </w:numPr>
        <w:spacing w:line="360" w:lineRule="auto"/>
        <w:jc w:val="both"/>
        <w:rPr>
          <w:rFonts w:ascii="Times New Roman" w:eastAsia="標楷體" w:hAnsi="Times New Roman" w:cs="Times New Roman"/>
        </w:rPr>
      </w:pPr>
      <w:r>
        <w:rPr>
          <w:rFonts w:ascii="Times New Roman" w:eastAsia="標楷體" w:hAnsi="Times New Roman" w:cs="Times New Roman"/>
        </w:rPr>
        <w:t>本團隊亦</w:t>
      </w:r>
      <w:r w:rsidR="002435EC">
        <w:rPr>
          <w:rFonts w:ascii="Times New Roman" w:eastAsia="標楷體" w:hAnsi="Times New Roman" w:cs="Times New Roman"/>
        </w:rPr>
        <w:t>製作鳥類調查學習包，內容包括低中海拔森林常見鳥類外</w:t>
      </w:r>
      <w:r>
        <w:rPr>
          <w:rFonts w:ascii="Times New Roman" w:eastAsia="標楷體" w:hAnsi="Times New Roman" w:cs="Times New Roman"/>
        </w:rPr>
        <w:t>形</w:t>
      </w:r>
      <w:proofErr w:type="gramStart"/>
      <w:r>
        <w:rPr>
          <w:rFonts w:ascii="Times New Roman" w:eastAsia="標楷體" w:hAnsi="Times New Roman" w:cs="Times New Roman"/>
        </w:rPr>
        <w:t>及鳥音辨識</w:t>
      </w:r>
      <w:proofErr w:type="gramEnd"/>
      <w:r>
        <w:rPr>
          <w:rFonts w:ascii="Times New Roman" w:eastAsia="標楷體" w:hAnsi="Times New Roman" w:cs="Times New Roman"/>
        </w:rPr>
        <w:t>彙整提供給各分署鳥類調查員學習及參考，並整合各</w:t>
      </w:r>
      <w:r w:rsidR="002435EC">
        <w:rPr>
          <w:rFonts w:ascii="Times New Roman" w:eastAsia="標楷體" w:hAnsi="Times New Roman" w:cs="Times New Roman"/>
        </w:rPr>
        <w:t>樣區</w:t>
      </w:r>
      <w:proofErr w:type="gramStart"/>
      <w:r w:rsidR="002435EC">
        <w:rPr>
          <w:rFonts w:ascii="Times New Roman" w:eastAsia="標楷體" w:hAnsi="Times New Roman" w:cs="Times New Roman"/>
        </w:rPr>
        <w:t>的樣點座標</w:t>
      </w:r>
      <w:proofErr w:type="gramEnd"/>
      <w:r w:rsidR="002435EC">
        <w:rPr>
          <w:rFonts w:ascii="Times New Roman" w:eastAsia="標楷體" w:hAnsi="Times New Roman" w:cs="Times New Roman"/>
        </w:rPr>
        <w:t>、環境照片、鳥類名錄</w:t>
      </w:r>
      <w:proofErr w:type="gramStart"/>
      <w:r w:rsidR="002435EC">
        <w:rPr>
          <w:rFonts w:ascii="Times New Roman" w:eastAsia="標楷體" w:hAnsi="Times New Roman" w:cs="Times New Roman"/>
        </w:rPr>
        <w:t>和鳥音檔案</w:t>
      </w:r>
      <w:proofErr w:type="gramEnd"/>
      <w:r w:rsidR="002435EC">
        <w:rPr>
          <w:rFonts w:ascii="Times New Roman" w:eastAsia="標楷體" w:hAnsi="Times New Roman" w:cs="Times New Roman"/>
        </w:rPr>
        <w:t>，提供予負責該樣區的鳥類調查人員參考與學習。建議鳥類調查人員輪替時，可將此資源轉知接手人員。</w:t>
      </w:r>
      <w:proofErr w:type="gramStart"/>
      <w:r w:rsidR="002435EC">
        <w:rPr>
          <w:rFonts w:ascii="Times New Roman" w:eastAsia="標楷體" w:hAnsi="Times New Roman" w:cs="Times New Roman"/>
        </w:rPr>
        <w:t>此外，</w:t>
      </w:r>
      <w:proofErr w:type="gramEnd"/>
      <w:r>
        <w:rPr>
          <w:rFonts w:ascii="Times New Roman" w:eastAsia="標楷體" w:hAnsi="Times New Roman" w:cs="Times New Roman"/>
        </w:rPr>
        <w:t>本團隊也建議由原調查人員帶領新接手</w:t>
      </w:r>
      <w:r w:rsidR="002435EC">
        <w:rPr>
          <w:rFonts w:ascii="Times New Roman" w:eastAsia="標楷體" w:hAnsi="Times New Roman" w:cs="Times New Roman"/>
        </w:rPr>
        <w:t>人員實際到現地演練一遍，可以提升接手人員對負責樣區的掌握度，亦有助於維持各</w:t>
      </w:r>
      <w:r>
        <w:rPr>
          <w:rFonts w:ascii="Times New Roman" w:eastAsia="標楷體" w:hAnsi="Times New Roman" w:cs="Times New Roman"/>
        </w:rPr>
        <w:t>分署鳥類調查</w:t>
      </w:r>
      <w:r w:rsidR="002435EC">
        <w:rPr>
          <w:rFonts w:ascii="Times New Roman" w:eastAsia="標楷體" w:hAnsi="Times New Roman" w:cs="Times New Roman"/>
        </w:rPr>
        <w:t>資料品質。</w:t>
      </w:r>
    </w:p>
    <w:p w14:paraId="757A739E" w14:textId="77777777" w:rsidR="00D93FCC" w:rsidRDefault="00D93FCC">
      <w:pPr>
        <w:pStyle w:val="aff3"/>
        <w:spacing w:line="360" w:lineRule="auto"/>
        <w:ind w:left="840"/>
        <w:jc w:val="both"/>
        <w:rPr>
          <w:rFonts w:ascii="Times New Roman" w:eastAsia="標楷體" w:hAnsi="Times New Roman" w:cs="Times New Roman"/>
        </w:rPr>
      </w:pPr>
    </w:p>
    <w:p w14:paraId="1089701D" w14:textId="77777777" w:rsidR="00C81426" w:rsidRDefault="00C81426">
      <w:pPr>
        <w:pStyle w:val="aff3"/>
        <w:spacing w:line="360" w:lineRule="auto"/>
        <w:ind w:left="840"/>
        <w:jc w:val="both"/>
        <w:rPr>
          <w:rFonts w:ascii="Times New Roman" w:eastAsia="標楷體" w:hAnsi="Times New Roman" w:cs="Times New Roman"/>
        </w:rPr>
      </w:pPr>
    </w:p>
    <w:p w14:paraId="75B25C79" w14:textId="77777777" w:rsidR="00D93FCC" w:rsidRDefault="002435EC">
      <w:pPr>
        <w:outlineLvl w:val="0"/>
        <w:rPr>
          <w:rFonts w:ascii="Times New Roman" w:eastAsia="標楷體" w:hAnsi="Times New Roman" w:cs="Times New Roman"/>
          <w:b/>
          <w:sz w:val="32"/>
        </w:rPr>
      </w:pPr>
      <w:bookmarkStart w:id="1633" w:name="_Toc121845056"/>
      <w:bookmarkStart w:id="1634" w:name="_Toc187050793"/>
      <w:r>
        <w:rPr>
          <w:rFonts w:ascii="Times New Roman" w:eastAsia="標楷體" w:hAnsi="Times New Roman" w:cs="Times New Roman"/>
          <w:b/>
          <w:sz w:val="32"/>
        </w:rPr>
        <w:t>陸、未來展望</w:t>
      </w:r>
      <w:bookmarkEnd w:id="1633"/>
      <w:bookmarkEnd w:id="1634"/>
    </w:p>
    <w:p w14:paraId="56927355" w14:textId="77777777" w:rsidR="00D93FCC" w:rsidRDefault="002435EC">
      <w:pPr>
        <w:rPr>
          <w:rFonts w:ascii="Times New Roman" w:eastAsia="標楷體" w:hAnsi="Times New Roman" w:cs="Times New Roman"/>
          <w:b/>
        </w:rPr>
      </w:pPr>
      <w:r>
        <w:rPr>
          <w:rFonts w:ascii="Times New Roman" w:eastAsia="標楷體" w:hAnsi="Times New Roman" w:cs="Times New Roman"/>
          <w:b/>
        </w:rPr>
        <w:t>一、持續監測、掌握族群變化狀況</w:t>
      </w:r>
    </w:p>
    <w:p w14:paraId="4B5F7AF1" w14:textId="30E4ADC6"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1635" w:author="瑋婷 徐" w:date="2024-11-22T14:26:00Z" w16du:dateUtc="2024-11-22T06:26:00Z">
        <w:r w:rsidDel="004A6A63">
          <w:rPr>
            <w:rFonts w:ascii="Times New Roman" w:eastAsia="標楷體" w:hAnsi="Times New Roman" w:cs="Times New Roman" w:hint="eastAsia"/>
          </w:rPr>
          <w:delText>3</w:delText>
        </w:r>
      </w:del>
      <w:ins w:id="1636" w:author="瑋婷 徐" w:date="2024-11-22T14:26:00Z" w16du:dateUtc="2024-11-22T06:26:00Z">
        <w:r w:rsidR="004A6A63">
          <w:rPr>
            <w:rFonts w:ascii="Times New Roman" w:eastAsia="標楷體" w:hAnsi="Times New Roman" w:cs="Times New Roman" w:hint="eastAsia"/>
          </w:rPr>
          <w:t>4</w:t>
        </w:r>
      </w:ins>
      <w:r>
        <w:rPr>
          <w:rFonts w:ascii="Times New Roman" w:eastAsia="標楷體" w:hAnsi="Times New Roman" w:cs="Times New Roman"/>
        </w:rPr>
        <w:t>年是國有林班地臺灣獼猴與繁殖鳥類監測正式收到完整資料的第</w:t>
      </w:r>
      <w:del w:id="1637" w:author="瑋婷 徐" w:date="2024-11-22T14:26:00Z" w16du:dateUtc="2024-11-22T06:26:00Z">
        <w:r w:rsidDel="004A6A63">
          <w:rPr>
            <w:rFonts w:ascii="Times New Roman" w:eastAsia="標楷體" w:hAnsi="Times New Roman" w:cs="Times New Roman" w:hint="eastAsia"/>
          </w:rPr>
          <w:delText>四</w:delText>
        </w:r>
      </w:del>
      <w:ins w:id="1638" w:author="瑋婷 徐" w:date="2024-11-22T14:26:00Z" w16du:dateUtc="2024-11-22T06:26:00Z">
        <w:r w:rsidR="004A6A63">
          <w:rPr>
            <w:rFonts w:ascii="Times New Roman" w:eastAsia="標楷體" w:hAnsi="Times New Roman" w:cs="Times New Roman" w:hint="eastAsia"/>
          </w:rPr>
          <w:t>五</w:t>
        </w:r>
      </w:ins>
      <w:r>
        <w:rPr>
          <w:rFonts w:ascii="Times New Roman" w:eastAsia="標楷體" w:hAnsi="Times New Roman" w:cs="Times New Roman"/>
        </w:rPr>
        <w:t>年，在全</w:t>
      </w:r>
      <w:proofErr w:type="gramStart"/>
      <w:r>
        <w:rPr>
          <w:rFonts w:ascii="Times New Roman" w:eastAsia="標楷體" w:hAnsi="Times New Roman" w:cs="Times New Roman"/>
        </w:rPr>
        <w:t>臺</w:t>
      </w:r>
      <w:proofErr w:type="gramEnd"/>
      <w:r>
        <w:rPr>
          <w:rFonts w:ascii="Times New Roman" w:eastAsia="標楷體" w:hAnsi="Times New Roman" w:cs="Times New Roman"/>
        </w:rPr>
        <w:t>的獼猴資源分布、棲息環境上，開始累積長期科學數據。在未來仍需持續性的監測獼猴資源動態，才能夠掌握獼猴族群在</w:t>
      </w:r>
      <w:r w:rsidR="00BE6F4D">
        <w:rPr>
          <w:rFonts w:ascii="Times New Roman" w:eastAsia="標楷體" w:hAnsi="Times New Roman" w:cs="Times New Roman"/>
        </w:rPr>
        <w:t>臺灣的族群變化趨勢</w:t>
      </w:r>
      <w:r>
        <w:rPr>
          <w:rFonts w:ascii="Times New Roman" w:eastAsia="標楷體" w:hAnsi="Times New Roman" w:cs="Times New Roman"/>
        </w:rPr>
        <w:t>。繁殖鳥類的監測，由於國有林班地內樣區的增設，加強了公民科學家不易到達地區的鳥種資料，也是國有林班地鳥種分布及數量變動珍貴的紀錄，未來不管是在教育解說、繁殖鳥類族群趨勢分析</w:t>
      </w:r>
      <w:r w:rsidR="00BE6F4D">
        <w:rPr>
          <w:rFonts w:ascii="Times New Roman" w:eastAsia="標楷體" w:hAnsi="Times New Roman" w:cs="Times New Roman"/>
        </w:rPr>
        <w:t>指標</w:t>
      </w:r>
      <w:r>
        <w:rPr>
          <w:rFonts w:ascii="Times New Roman" w:eastAsia="標楷體" w:hAnsi="Times New Roman" w:cs="Times New Roman"/>
        </w:rPr>
        <w:t>還是政策規劃方面，都是重要的資訊。</w:t>
      </w:r>
    </w:p>
    <w:p w14:paraId="28FC3B15" w14:textId="77777777" w:rsidR="00D93FCC" w:rsidRDefault="00D93FCC">
      <w:pPr>
        <w:spacing w:line="360" w:lineRule="auto"/>
        <w:jc w:val="both"/>
        <w:rPr>
          <w:rFonts w:ascii="Times New Roman" w:eastAsia="標楷體" w:hAnsi="Times New Roman" w:cs="Times New Roman"/>
        </w:rPr>
      </w:pPr>
    </w:p>
    <w:p w14:paraId="6F734BB3" w14:textId="77777777" w:rsidR="00D93FCC" w:rsidRDefault="002435EC">
      <w:pPr>
        <w:rPr>
          <w:rFonts w:ascii="Times New Roman" w:eastAsia="標楷體" w:hAnsi="Times New Roman" w:cs="Times New Roman"/>
          <w:b/>
        </w:rPr>
      </w:pPr>
      <w:r>
        <w:rPr>
          <w:rFonts w:ascii="Times New Roman" w:eastAsia="標楷體" w:hAnsi="Times New Roman" w:cs="Times New Roman"/>
          <w:b/>
        </w:rPr>
        <w:t>二、強化成果發表並持續出版</w:t>
      </w:r>
      <w:r>
        <w:rPr>
          <w:rFonts w:ascii="標楷體" w:eastAsia="標楷體" w:hAnsi="標楷體" w:cs="Times New Roman"/>
          <w:b/>
        </w:rPr>
        <w:t>「</w:t>
      </w:r>
      <w:r>
        <w:rPr>
          <w:rFonts w:ascii="Times New Roman" w:eastAsia="標楷體" w:hAnsi="Times New Roman" w:cs="Times New Roman"/>
          <w:b/>
        </w:rPr>
        <w:t>國有林班地臺灣獼猴與繁殖鳥類調查</w:t>
      </w:r>
      <w:r>
        <w:rPr>
          <w:rFonts w:ascii="標楷體" w:eastAsia="標楷體" w:hAnsi="標楷體" w:cs="Times New Roman"/>
          <w:b/>
        </w:rPr>
        <w:t>」</w:t>
      </w:r>
      <w:r>
        <w:rPr>
          <w:rFonts w:ascii="Times New Roman" w:eastAsia="標楷體" w:hAnsi="Times New Roman" w:cs="Times New Roman"/>
          <w:b/>
        </w:rPr>
        <w:t>年報</w:t>
      </w:r>
    </w:p>
    <w:p w14:paraId="352BFF46" w14:textId="6DB43CA5" w:rsidR="00D93FCC" w:rsidRDefault="002435EC">
      <w:pPr>
        <w:spacing w:line="360" w:lineRule="auto"/>
        <w:rPr>
          <w:rFonts w:ascii="Times New Roman" w:eastAsia="標楷體" w:hAnsi="Times New Roman" w:cs="Times New Roman"/>
        </w:rPr>
        <w:sectPr w:rsidR="00D93FCC">
          <w:footerReference w:type="default" r:id="rId9"/>
          <w:footerReference w:type="first" r:id="rId10"/>
          <w:pgSz w:w="11906" w:h="16838"/>
          <w:pgMar w:top="1440" w:right="1800" w:bottom="1440" w:left="1800" w:header="0" w:footer="992" w:gutter="0"/>
          <w:pgNumType w:start="1"/>
          <w:cols w:space="720"/>
          <w:formProt w:val="0"/>
          <w:docGrid w:type="lines" w:linePitch="360"/>
        </w:sectPr>
      </w:pPr>
      <w:r>
        <w:rPr>
          <w:rFonts w:ascii="Times New Roman" w:eastAsia="標楷體" w:hAnsi="Times New Roman" w:cs="Times New Roman"/>
        </w:rPr>
        <w:t xml:space="preserve">    202</w:t>
      </w:r>
      <w:del w:id="1639" w:author="瑋婷 徐" w:date="2024-11-22T14:26:00Z" w16du:dateUtc="2024-11-22T06:26:00Z">
        <w:r w:rsidDel="00B069D5">
          <w:rPr>
            <w:rFonts w:ascii="Times New Roman" w:eastAsia="標楷體" w:hAnsi="Times New Roman" w:cs="Times New Roman" w:hint="eastAsia"/>
          </w:rPr>
          <w:delText>3</w:delText>
        </w:r>
      </w:del>
      <w:ins w:id="1640" w:author="瑋婷 徐" w:date="2024-11-22T14:26:00Z" w16du:dateUtc="2024-11-22T06:26:00Z">
        <w:r w:rsidR="00B069D5">
          <w:rPr>
            <w:rFonts w:ascii="Times New Roman" w:eastAsia="標楷體" w:hAnsi="Times New Roman" w:cs="Times New Roman" w:hint="eastAsia"/>
          </w:rPr>
          <w:t>4</w:t>
        </w:r>
      </w:ins>
      <w:r>
        <w:rPr>
          <w:rFonts w:ascii="Times New Roman" w:eastAsia="標楷體" w:hAnsi="Times New Roman" w:cs="Times New Roman"/>
        </w:rPr>
        <w:t>年出版</w:t>
      </w:r>
      <w:r>
        <w:rPr>
          <w:rFonts w:ascii="標楷體" w:eastAsia="標楷體" w:hAnsi="標楷體" w:cs="Times New Roman"/>
        </w:rPr>
        <w:t>「</w:t>
      </w:r>
      <w:r>
        <w:rPr>
          <w:rFonts w:ascii="Times New Roman" w:eastAsia="標楷體" w:hAnsi="Times New Roman" w:cs="Times New Roman"/>
        </w:rPr>
        <w:t>國有林班地臺灣獼猴與繁殖鳥類監測</w:t>
      </w:r>
      <w:r>
        <w:rPr>
          <w:rFonts w:ascii="Times New Roman" w:eastAsia="標楷體" w:hAnsi="Times New Roman" w:cs="Times New Roman"/>
        </w:rPr>
        <w:t>202</w:t>
      </w:r>
      <w:del w:id="1641" w:author="瑋婷 徐" w:date="2024-11-22T14:26:00Z" w16du:dateUtc="2024-11-22T06:26:00Z">
        <w:r w:rsidDel="00B069D5">
          <w:rPr>
            <w:rFonts w:ascii="Times New Roman" w:eastAsia="標楷體" w:hAnsi="Times New Roman" w:cs="Times New Roman" w:hint="eastAsia"/>
          </w:rPr>
          <w:delText>2</w:delText>
        </w:r>
      </w:del>
      <w:proofErr w:type="gramStart"/>
      <w:ins w:id="1642" w:author="瑋婷 徐" w:date="2024-11-22T14:26:00Z" w16du:dateUtc="2024-11-22T06:26:00Z">
        <w:r w:rsidR="00B069D5">
          <w:rPr>
            <w:rFonts w:ascii="Times New Roman" w:eastAsia="標楷體" w:hAnsi="Times New Roman" w:cs="Times New Roman" w:hint="eastAsia"/>
          </w:rPr>
          <w:t>3</w:t>
        </w:r>
      </w:ins>
      <w:proofErr w:type="gramEnd"/>
      <w:r>
        <w:rPr>
          <w:rFonts w:ascii="Times New Roman" w:eastAsia="標楷體" w:hAnsi="Times New Roman" w:cs="Times New Roman"/>
        </w:rPr>
        <w:t>年度報告</w:t>
      </w:r>
      <w:r>
        <w:rPr>
          <w:rFonts w:ascii="標楷體" w:eastAsia="標楷體" w:hAnsi="標楷體" w:cs="Times New Roman"/>
        </w:rPr>
        <w:t>」</w:t>
      </w:r>
      <w:r>
        <w:rPr>
          <w:rFonts w:ascii="Times New Roman" w:eastAsia="標楷體" w:hAnsi="Times New Roman" w:cs="Times New Roman"/>
        </w:rPr>
        <w:t>，除發送紙本年報予參與調查的人員，</w:t>
      </w:r>
      <w:r w:rsidR="00BE6F4D">
        <w:rPr>
          <w:rFonts w:ascii="Times New Roman" w:eastAsia="標楷體" w:hAnsi="Times New Roman" w:cs="Times New Roman"/>
        </w:rPr>
        <w:t>以</w:t>
      </w:r>
      <w:r>
        <w:rPr>
          <w:rFonts w:ascii="Times New Roman" w:eastAsia="標楷體" w:hAnsi="Times New Roman" w:cs="Times New Roman"/>
        </w:rPr>
        <w:t>增進參與者的成就感，並凝聚參與者對此監</w:t>
      </w:r>
      <w:r>
        <w:rPr>
          <w:rFonts w:ascii="Times New Roman" w:eastAsia="標楷體" w:hAnsi="Times New Roman" w:cs="Times New Roman"/>
        </w:rPr>
        <w:lastRenderedPageBreak/>
        <w:t>測工作的認同和提升其投入動力外</w:t>
      </w:r>
      <w:r>
        <w:rPr>
          <w:rFonts w:ascii="標楷體" w:eastAsia="標楷體" w:hAnsi="標楷體" w:cs="Times New Roman"/>
        </w:rPr>
        <w:t>，</w:t>
      </w:r>
      <w:r>
        <w:rPr>
          <w:rFonts w:ascii="Times New Roman" w:eastAsia="標楷體" w:hAnsi="Times New Roman" w:cs="Times New Roman"/>
        </w:rPr>
        <w:t>也將年報電子</w:t>
      </w:r>
      <w:proofErr w:type="gramStart"/>
      <w:r>
        <w:rPr>
          <w:rFonts w:ascii="Times New Roman" w:eastAsia="標楷體" w:hAnsi="Times New Roman" w:cs="Times New Roman"/>
        </w:rPr>
        <w:t>檔</w:t>
      </w:r>
      <w:proofErr w:type="gramEnd"/>
      <w:r>
        <w:rPr>
          <w:rFonts w:ascii="Times New Roman" w:eastAsia="標楷體" w:hAnsi="Times New Roman" w:cs="Times New Roman"/>
        </w:rPr>
        <w:t>公開予各界免費下載參閱</w:t>
      </w:r>
      <w:r>
        <w:rPr>
          <w:rFonts w:ascii="標楷體" w:eastAsia="標楷體" w:hAnsi="標楷體" w:cs="Times New Roman"/>
        </w:rPr>
        <w:t>。</w:t>
      </w:r>
      <w:r>
        <w:rPr>
          <w:rFonts w:ascii="Times New Roman" w:eastAsia="標楷體" w:hAnsi="Times New Roman" w:cs="Times New Roman"/>
        </w:rPr>
        <w:t>未來也規劃每年出版年度報告</w:t>
      </w:r>
      <w:r>
        <w:rPr>
          <w:rFonts w:ascii="標楷體" w:eastAsia="標楷體" w:hAnsi="標楷體" w:cs="Times New Roman"/>
        </w:rPr>
        <w:t>，</w:t>
      </w:r>
      <w:r w:rsidR="00BE6F4D">
        <w:rPr>
          <w:rFonts w:ascii="標楷體" w:eastAsia="標楷體" w:hAnsi="標楷體" w:cs="Times New Roman"/>
        </w:rPr>
        <w:t>持續</w:t>
      </w:r>
      <w:r>
        <w:rPr>
          <w:rFonts w:ascii="Times New Roman" w:eastAsia="標楷體" w:hAnsi="Times New Roman" w:cs="Times New Roman"/>
        </w:rPr>
        <w:t>推廣此監測計畫的成果</w:t>
      </w:r>
      <w:r>
        <w:rPr>
          <w:rFonts w:ascii="標楷體" w:eastAsia="標楷體" w:hAnsi="標楷體" w:cs="Times New Roman"/>
        </w:rPr>
        <w:t>。</w:t>
      </w:r>
    </w:p>
    <w:p w14:paraId="73ECF3F9" w14:textId="77777777" w:rsidR="00D93FCC" w:rsidRDefault="002435EC">
      <w:pPr>
        <w:outlineLvl w:val="0"/>
        <w:rPr>
          <w:rFonts w:ascii="Times New Roman" w:eastAsia="標楷體" w:hAnsi="Times New Roman" w:cs="Times New Roman"/>
          <w:b/>
        </w:rPr>
      </w:pPr>
      <w:bookmarkStart w:id="1643" w:name="_Toc121845057"/>
      <w:bookmarkStart w:id="1644" w:name="_Toc187050794"/>
      <w:r>
        <w:rPr>
          <w:rFonts w:ascii="Times New Roman" w:eastAsia="標楷體" w:hAnsi="Times New Roman" w:cs="Times New Roman"/>
          <w:b/>
          <w:sz w:val="32"/>
        </w:rPr>
        <w:lastRenderedPageBreak/>
        <w:t>引用文獻</w:t>
      </w:r>
      <w:bookmarkEnd w:id="1643"/>
      <w:bookmarkEnd w:id="1644"/>
    </w:p>
    <w:p w14:paraId="6458859A"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內政</w:t>
      </w:r>
      <w:r>
        <w:rPr>
          <w:rFonts w:ascii="Times New Roman" w:eastAsia="標楷體" w:hAnsi="Times New Roman" w:cs="Times New Roman"/>
        </w:rPr>
        <w:t>部。</w:t>
      </w:r>
      <w:r>
        <w:rPr>
          <w:rFonts w:ascii="Times New Roman" w:eastAsia="標楷體" w:hAnsi="Times New Roman" w:cs="Times New Roman"/>
        </w:rPr>
        <w:t>2019</w:t>
      </w:r>
      <w:r>
        <w:rPr>
          <w:rFonts w:ascii="Times New Roman" w:eastAsia="標楷體" w:hAnsi="Times New Roman" w:cs="Times New Roman"/>
        </w:rPr>
        <w:t>。內政部</w:t>
      </w:r>
      <w:proofErr w:type="gramStart"/>
      <w:r>
        <w:rPr>
          <w:rFonts w:ascii="Times New Roman" w:eastAsia="標楷體" w:hAnsi="Times New Roman" w:cs="Times New Roman"/>
        </w:rPr>
        <w:t>20</w:t>
      </w:r>
      <w:r>
        <w:rPr>
          <w:rFonts w:ascii="Times New Roman" w:eastAsia="標楷體" w:hAnsi="Times New Roman" w:cs="Times New Roman"/>
        </w:rPr>
        <w:t>公尺網格數值</w:t>
      </w:r>
      <w:proofErr w:type="gramEnd"/>
      <w:r>
        <w:rPr>
          <w:rFonts w:ascii="Times New Roman" w:eastAsia="標楷體" w:hAnsi="Times New Roman" w:cs="Times New Roman"/>
        </w:rPr>
        <w:t>地形模型資料。</w:t>
      </w:r>
      <w:r>
        <w:rPr>
          <w:rFonts w:ascii="Times New Roman" w:eastAsia="標楷體" w:hAnsi="Times New Roman" w:cs="Times New Roman"/>
        </w:rPr>
        <w:t>2019</w:t>
      </w:r>
      <w:r>
        <w:rPr>
          <w:rFonts w:ascii="Times New Roman" w:eastAsia="標楷體" w:hAnsi="Times New Roman" w:cs="Times New Roman"/>
        </w:rPr>
        <w:t>年</w:t>
      </w:r>
      <w:r>
        <w:rPr>
          <w:rFonts w:ascii="Times New Roman" w:eastAsia="標楷體" w:hAnsi="Times New Roman" w:cs="Times New Roman"/>
        </w:rPr>
        <w:t>7</w:t>
      </w:r>
      <w:r>
        <w:rPr>
          <w:rFonts w:ascii="Times New Roman" w:eastAsia="標楷體" w:hAnsi="Times New Roman" w:cs="Times New Roman"/>
        </w:rPr>
        <w:t>月</w:t>
      </w:r>
      <w:r>
        <w:rPr>
          <w:rFonts w:ascii="Times New Roman" w:eastAsia="標楷體" w:hAnsi="Times New Roman" w:cs="Times New Roman"/>
        </w:rPr>
        <w:t>1</w:t>
      </w:r>
      <w:r>
        <w:rPr>
          <w:rFonts w:ascii="Times New Roman" w:eastAsia="標楷體" w:hAnsi="Times New Roman" w:cs="Times New Roman"/>
        </w:rPr>
        <w:t>日取</w:t>
      </w:r>
      <w:proofErr w:type="gramStart"/>
      <w:r>
        <w:rPr>
          <w:rFonts w:ascii="Times New Roman" w:eastAsia="標楷體" w:hAnsi="Times New Roman" w:cs="Times New Roman"/>
        </w:rPr>
        <w:t>自</w:t>
      </w:r>
      <w:proofErr w:type="gramEnd"/>
      <w:r>
        <w:rPr>
          <w:rFonts w:ascii="Times New Roman" w:eastAsia="標楷體" w:hAnsi="Times New Roman" w:cs="Times New Roman"/>
        </w:rPr>
        <w:t>：</w:t>
      </w:r>
      <w:r>
        <w:rPr>
          <w:rFonts w:ascii="Times New Roman" w:eastAsia="標楷體" w:hAnsi="Times New Roman" w:cs="Times New Roman"/>
        </w:rPr>
        <w:t>https://data.moi.gov.tw/MoiOD/Data/DataDetail.aspx?oid=84CF211B-4788-4FEF-B296-0F292C1DCBB8</w:t>
      </w:r>
      <w:r>
        <w:rPr>
          <w:rFonts w:ascii="Times New Roman" w:eastAsia="標楷體" w:hAnsi="Times New Roman" w:cs="Times New Roman"/>
        </w:rPr>
        <w:t>。</w:t>
      </w:r>
    </w:p>
    <w:p w14:paraId="330A3F63" w14:textId="313A1DF0" w:rsidR="00D93FCC" w:rsidRDefault="0056788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hint="eastAsia"/>
        </w:rPr>
        <w:t>林</w:t>
      </w:r>
      <w:r w:rsidRPr="0056788C">
        <w:rPr>
          <w:rFonts w:ascii="Times New Roman" w:eastAsia="標楷體" w:hAnsi="Times New Roman" w:cs="Times New Roman" w:hint="eastAsia"/>
        </w:rPr>
        <w:t>務局</w:t>
      </w:r>
      <w:r w:rsidR="002435EC">
        <w:rPr>
          <w:rFonts w:ascii="Times New Roman" w:eastAsia="標楷體" w:hAnsi="Times New Roman" w:cs="Times New Roman"/>
        </w:rPr>
        <w:t>。</w:t>
      </w:r>
      <w:r w:rsidR="002435EC">
        <w:rPr>
          <w:rFonts w:ascii="Times New Roman" w:eastAsia="標楷體" w:hAnsi="Times New Roman" w:cs="Times New Roman"/>
        </w:rPr>
        <w:t>2018</w:t>
      </w:r>
      <w:r w:rsidR="002435EC">
        <w:rPr>
          <w:rFonts w:ascii="Times New Roman" w:eastAsia="標楷體" w:hAnsi="Times New Roman" w:cs="Times New Roman"/>
        </w:rPr>
        <w:t>。第四次森林資源調查全島森林</w:t>
      </w:r>
      <w:proofErr w:type="gramStart"/>
      <w:r w:rsidR="002435EC">
        <w:rPr>
          <w:rFonts w:ascii="Times New Roman" w:eastAsia="標楷體" w:hAnsi="Times New Roman" w:cs="Times New Roman"/>
        </w:rPr>
        <w:t>林</w:t>
      </w:r>
      <w:proofErr w:type="gramEnd"/>
      <w:r w:rsidR="002435EC">
        <w:rPr>
          <w:rFonts w:ascii="Times New Roman" w:eastAsia="標楷體" w:hAnsi="Times New Roman" w:cs="Times New Roman"/>
        </w:rPr>
        <w:t>型分布圖。</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10</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w:t>
      </w:r>
      <w:proofErr w:type="gramStart"/>
      <w:r w:rsidR="002435EC">
        <w:rPr>
          <w:rFonts w:ascii="Times New Roman" w:eastAsia="標楷體" w:hAnsi="Times New Roman" w:cs="Times New Roman"/>
        </w:rPr>
        <w:t>自</w:t>
      </w:r>
      <w:proofErr w:type="gramEnd"/>
      <w:r w:rsidR="002435EC">
        <w:rPr>
          <w:rFonts w:ascii="Times New Roman" w:eastAsia="標楷體" w:hAnsi="Times New Roman" w:cs="Times New Roman"/>
        </w:rPr>
        <w:t>：</w:t>
      </w:r>
      <w:r w:rsidR="002435EC">
        <w:rPr>
          <w:rFonts w:ascii="Times New Roman" w:eastAsia="標楷體" w:hAnsi="Times New Roman" w:cs="Times New Roman"/>
        </w:rPr>
        <w:t>https://data.gov.tw/dataset/57873</w:t>
      </w:r>
    </w:p>
    <w:p w14:paraId="2B2E75A9" w14:textId="65EBD678" w:rsidR="00D93FCC" w:rsidRDefault="0056788C">
      <w:pPr>
        <w:spacing w:line="360" w:lineRule="auto"/>
        <w:ind w:left="708" w:hanging="708"/>
        <w:rPr>
          <w:rFonts w:ascii="Times New Roman" w:eastAsia="標楷體" w:hAnsi="Times New Roman" w:cs="Times New Roman"/>
          <w:color w:val="000000"/>
        </w:rPr>
      </w:pPr>
      <w:bookmarkStart w:id="1645" w:name="_Hlk155626885"/>
      <w:r w:rsidRPr="00BE23B6">
        <w:rPr>
          <w:rFonts w:ascii="Times New Roman" w:eastAsia="標楷體" w:hAnsi="Times New Roman" w:cs="Times New Roman" w:hint="eastAsia"/>
        </w:rPr>
        <w:t>林</w:t>
      </w:r>
      <w:r w:rsidRPr="0056788C">
        <w:rPr>
          <w:rFonts w:ascii="Times New Roman" w:eastAsia="標楷體" w:hAnsi="Times New Roman" w:cs="Times New Roman" w:hint="eastAsia"/>
        </w:rPr>
        <w:t>務局</w:t>
      </w:r>
      <w:bookmarkEnd w:id="1645"/>
      <w:r w:rsidR="002435EC">
        <w:rPr>
          <w:rFonts w:ascii="Times New Roman" w:eastAsia="標楷體" w:hAnsi="Times New Roman" w:cs="Times New Roman"/>
        </w:rPr>
        <w:t>。</w:t>
      </w:r>
      <w:r w:rsidR="002435EC">
        <w:rPr>
          <w:rFonts w:ascii="Times New Roman" w:eastAsia="標楷體" w:hAnsi="Times New Roman" w:cs="Times New Roman"/>
        </w:rPr>
        <w:t>2019a</w:t>
      </w:r>
      <w:r w:rsidR="002435EC">
        <w:rPr>
          <w:rFonts w:ascii="Times New Roman" w:eastAsia="標楷體" w:hAnsi="Times New Roman" w:cs="Times New Roman"/>
        </w:rPr>
        <w:t>。農委會公告修正陸域保育類野生動物名錄自</w:t>
      </w:r>
      <w:r w:rsidR="002435EC">
        <w:rPr>
          <w:rFonts w:ascii="Times New Roman" w:eastAsia="標楷體" w:hAnsi="Times New Roman" w:cs="Times New Roman"/>
        </w:rPr>
        <w:t>108</w:t>
      </w:r>
      <w:r w:rsidR="002435EC">
        <w:rPr>
          <w:rFonts w:ascii="Times New Roman" w:eastAsia="標楷體" w:hAnsi="Times New Roman" w:cs="Times New Roman"/>
        </w:rPr>
        <w:t>年</w:t>
      </w:r>
      <w:r w:rsidR="002435EC">
        <w:rPr>
          <w:rFonts w:ascii="Times New Roman" w:eastAsia="標楷體" w:hAnsi="Times New Roman" w:cs="Times New Roman"/>
        </w:rPr>
        <w:t>1</w:t>
      </w:r>
      <w:r w:rsidR="002435EC">
        <w:rPr>
          <w:rFonts w:ascii="Times New Roman" w:eastAsia="標楷體" w:hAnsi="Times New Roman" w:cs="Times New Roman"/>
        </w:rPr>
        <w:t>月</w:t>
      </w:r>
      <w:r w:rsidR="002435EC">
        <w:rPr>
          <w:rFonts w:ascii="Times New Roman" w:eastAsia="標楷體" w:hAnsi="Times New Roman" w:cs="Times New Roman"/>
        </w:rPr>
        <w:t>9</w:t>
      </w:r>
      <w:r w:rsidR="002435EC">
        <w:rPr>
          <w:rFonts w:ascii="Times New Roman" w:eastAsia="標楷體" w:hAnsi="Times New Roman" w:cs="Times New Roman"/>
        </w:rPr>
        <w:t>日生效</w:t>
      </w:r>
      <w:r w:rsidR="002435EC">
        <w:rPr>
          <w:rFonts w:ascii="Times New Roman" w:eastAsia="標楷體" w:hAnsi="Times New Roman" w:cs="Times New Roman"/>
        </w:rPr>
        <w:t xml:space="preserve"> </w:t>
      </w:r>
      <w:r w:rsidR="002435EC">
        <w:rPr>
          <w:rFonts w:ascii="Times New Roman" w:eastAsia="標楷體" w:hAnsi="Times New Roman" w:cs="Times New Roman"/>
        </w:rPr>
        <w:t>提醒民眾注意。</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9</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w:t>
      </w:r>
      <w:proofErr w:type="gramStart"/>
      <w:r w:rsidR="002435EC">
        <w:rPr>
          <w:rFonts w:ascii="Times New Roman" w:eastAsia="標楷體" w:hAnsi="Times New Roman" w:cs="Times New Roman"/>
        </w:rPr>
        <w:t>自</w:t>
      </w:r>
      <w:proofErr w:type="gramEnd"/>
      <w:r w:rsidR="002435EC">
        <w:rPr>
          <w:rFonts w:ascii="Times New Roman" w:eastAsia="標楷體" w:hAnsi="Times New Roman" w:cs="Times New Roman"/>
        </w:rPr>
        <w:t>：</w:t>
      </w:r>
      <w:hyperlink r:id="rId11">
        <w:r w:rsidR="002435EC">
          <w:rPr>
            <w:rStyle w:val="ac"/>
            <w:rFonts w:ascii="Times New Roman" w:eastAsia="標楷體" w:hAnsi="Times New Roman"/>
          </w:rPr>
          <w:t>https://conservation.forest.gov.tw/latest/0063328</w:t>
        </w:r>
      </w:hyperlink>
    </w:p>
    <w:p w14:paraId="30648CD1" w14:textId="23FE90B2" w:rsidR="00D93FCC" w:rsidRDefault="0056788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hint="eastAsia"/>
        </w:rPr>
        <w:t>林務</w:t>
      </w:r>
      <w:r w:rsidRPr="0056788C">
        <w:rPr>
          <w:rFonts w:ascii="Times New Roman" w:eastAsia="標楷體" w:hAnsi="Times New Roman" w:cs="Times New Roman" w:hint="eastAsia"/>
        </w:rPr>
        <w:t>局</w:t>
      </w:r>
      <w:r w:rsidR="002435EC">
        <w:rPr>
          <w:rFonts w:ascii="Times New Roman" w:eastAsia="標楷體" w:hAnsi="Times New Roman" w:cs="Times New Roman"/>
        </w:rPr>
        <w:t>。</w:t>
      </w:r>
      <w:r w:rsidR="002435EC">
        <w:rPr>
          <w:rFonts w:ascii="Times New Roman" w:eastAsia="標楷體" w:hAnsi="Times New Roman" w:cs="Times New Roman"/>
        </w:rPr>
        <w:t>2019b</w:t>
      </w:r>
      <w:r w:rsidR="002435EC">
        <w:rPr>
          <w:rFonts w:ascii="Times New Roman" w:eastAsia="標楷體" w:hAnsi="Times New Roman" w:cs="Times New Roman"/>
        </w:rPr>
        <w:t>。國有林事業區內工作站轄區圖。</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10</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w:t>
      </w:r>
      <w:proofErr w:type="gramStart"/>
      <w:r w:rsidR="002435EC">
        <w:rPr>
          <w:rFonts w:ascii="Times New Roman" w:eastAsia="標楷體" w:hAnsi="Times New Roman" w:cs="Times New Roman"/>
        </w:rPr>
        <w:t>自</w:t>
      </w:r>
      <w:proofErr w:type="gramEnd"/>
      <w:r w:rsidR="002435EC">
        <w:rPr>
          <w:rFonts w:ascii="Times New Roman" w:eastAsia="標楷體" w:hAnsi="Times New Roman" w:cs="Times New Roman"/>
        </w:rPr>
        <w:t>：</w:t>
      </w:r>
      <w:r w:rsidR="002435EC">
        <w:rPr>
          <w:rFonts w:ascii="Times New Roman" w:eastAsia="標楷體" w:hAnsi="Times New Roman" w:cs="Times New Roman"/>
        </w:rPr>
        <w:t>https://data.coa.gov.tw/Query/ServiceDetail.aspx?id=746</w:t>
      </w:r>
    </w:p>
    <w:p w14:paraId="1C7AFF27" w14:textId="4E561BAD" w:rsidR="00D93FCC" w:rsidRDefault="0056788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hint="eastAsia"/>
        </w:rPr>
        <w:t>林</w:t>
      </w:r>
      <w:r w:rsidRPr="0056788C">
        <w:rPr>
          <w:rFonts w:ascii="Times New Roman" w:eastAsia="標楷體" w:hAnsi="Times New Roman" w:cs="Times New Roman" w:hint="eastAsia"/>
        </w:rPr>
        <w:t>務局</w:t>
      </w:r>
      <w:r w:rsidR="002435EC">
        <w:rPr>
          <w:rFonts w:ascii="Times New Roman" w:eastAsia="標楷體" w:hAnsi="Times New Roman" w:cs="Times New Roman"/>
        </w:rPr>
        <w:t>。</w:t>
      </w:r>
      <w:r w:rsidR="002435EC">
        <w:rPr>
          <w:rFonts w:ascii="Times New Roman" w:eastAsia="標楷體" w:hAnsi="Times New Roman" w:cs="Times New Roman"/>
        </w:rPr>
        <w:t>2019c</w:t>
      </w:r>
      <w:r w:rsidR="002435EC">
        <w:rPr>
          <w:rFonts w:ascii="Times New Roman" w:eastAsia="標楷體" w:hAnsi="Times New Roman" w:cs="Times New Roman"/>
        </w:rPr>
        <w:t>。全台保安林分布概略圖。</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10</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w:t>
      </w:r>
      <w:proofErr w:type="gramStart"/>
      <w:r w:rsidR="002435EC">
        <w:rPr>
          <w:rFonts w:ascii="Times New Roman" w:eastAsia="標楷體" w:hAnsi="Times New Roman" w:cs="Times New Roman"/>
        </w:rPr>
        <w:t>自</w:t>
      </w:r>
      <w:proofErr w:type="gramEnd"/>
      <w:r w:rsidR="002435EC">
        <w:rPr>
          <w:rFonts w:ascii="Times New Roman" w:eastAsia="標楷體" w:hAnsi="Times New Roman" w:cs="Times New Roman"/>
        </w:rPr>
        <w:t>：</w:t>
      </w:r>
      <w:r w:rsidR="002435EC">
        <w:rPr>
          <w:rFonts w:ascii="Times New Roman" w:eastAsia="標楷體" w:hAnsi="Times New Roman" w:cs="Times New Roman"/>
        </w:rPr>
        <w:t>https://data.coa.gov.tw/Query/ServiceDetail.aspx?id=150</w:t>
      </w:r>
    </w:p>
    <w:p w14:paraId="359B2AC0" w14:textId="316422AF" w:rsidR="00D93FCC" w:rsidRDefault="002435EC" w:rsidP="006E3B2D">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吳</w:t>
      </w:r>
      <w:r>
        <w:rPr>
          <w:rFonts w:ascii="Times New Roman" w:eastAsia="標楷體" w:hAnsi="Times New Roman" w:cs="Times New Roman"/>
        </w:rPr>
        <w:t>海音。</w:t>
      </w:r>
      <w:r>
        <w:rPr>
          <w:rFonts w:ascii="Times New Roman" w:eastAsia="標楷體" w:hAnsi="Times New Roman" w:cs="Times New Roman"/>
        </w:rPr>
        <w:t>2016</w:t>
      </w:r>
      <w:r>
        <w:rPr>
          <w:rFonts w:ascii="Times New Roman" w:eastAsia="標楷體" w:hAnsi="Times New Roman" w:cs="Times New Roman"/>
        </w:rPr>
        <w:t>。</w:t>
      </w:r>
      <w:proofErr w:type="gramStart"/>
      <w:r>
        <w:rPr>
          <w:rFonts w:ascii="Times New Roman" w:eastAsia="標楷體" w:hAnsi="Times New Roman" w:cs="Times New Roman"/>
        </w:rPr>
        <w:t>臺</w:t>
      </w:r>
      <w:proofErr w:type="gramEnd"/>
      <w:r>
        <w:rPr>
          <w:rFonts w:ascii="Times New Roman" w:eastAsia="標楷體" w:hAnsi="Times New Roman" w:cs="Times New Roman"/>
        </w:rPr>
        <w:t>東縣東河鄉臺灣獼猴族群數量估算計畫。</w:t>
      </w:r>
      <w:r w:rsidR="006E3B2D" w:rsidRPr="006E3B2D">
        <w:rPr>
          <w:rFonts w:ascii="Times New Roman" w:eastAsia="標楷體" w:hAnsi="Times New Roman" w:cs="Times New Roman" w:hint="eastAsia"/>
        </w:rPr>
        <w:t>行政院農業委員會林務局臺東林區管理處</w:t>
      </w:r>
      <w:r>
        <w:rPr>
          <w:rFonts w:ascii="Times New Roman" w:eastAsia="標楷體" w:hAnsi="Times New Roman" w:cs="Times New Roman"/>
        </w:rPr>
        <w:t>。</w:t>
      </w:r>
    </w:p>
    <w:p w14:paraId="1CC3C857"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李</w:t>
      </w:r>
      <w:r>
        <w:rPr>
          <w:rFonts w:ascii="Times New Roman" w:eastAsia="標楷體" w:hAnsi="Times New Roman" w:cs="Times New Roman"/>
        </w:rPr>
        <w:t>玲玲、吳海音、張仕緯、徐芝敏、摩</w:t>
      </w:r>
      <w:proofErr w:type="gramStart"/>
      <w:r>
        <w:rPr>
          <w:rFonts w:ascii="Times New Roman" w:eastAsia="標楷體" w:hAnsi="Times New Roman" w:cs="Times New Roman"/>
        </w:rPr>
        <w:t>悌</w:t>
      </w:r>
      <w:proofErr w:type="gramEnd"/>
      <w:r>
        <w:rPr>
          <w:rFonts w:ascii="Times New Roman" w:eastAsia="標楷體" w:hAnsi="Times New Roman" w:cs="Times New Roman"/>
        </w:rPr>
        <w:t>。</w:t>
      </w:r>
      <w:r>
        <w:rPr>
          <w:rFonts w:ascii="Times New Roman" w:eastAsia="標楷體" w:hAnsi="Times New Roman" w:cs="Times New Roman"/>
        </w:rPr>
        <w:t>2000</w:t>
      </w:r>
      <w:r>
        <w:rPr>
          <w:rFonts w:ascii="Times New Roman" w:eastAsia="標楷體" w:hAnsi="Times New Roman" w:cs="Times New Roman"/>
        </w:rPr>
        <w:t>。台灣獼猴現況調查。</w:t>
      </w:r>
      <w:r w:rsidRPr="005F5354">
        <w:rPr>
          <w:rFonts w:ascii="Times New Roman" w:eastAsia="標楷體" w:hAnsi="Times New Roman" w:cs="Times New Roman" w:hint="eastAsia"/>
        </w:rPr>
        <w:t>行政院農業委員會</w:t>
      </w:r>
      <w:r w:rsidRPr="005F5354">
        <w:rPr>
          <w:rFonts w:ascii="Times New Roman" w:eastAsia="標楷體" w:hAnsi="Times New Roman" w:cs="Times New Roman"/>
        </w:rPr>
        <w:t>報告。</w:t>
      </w:r>
    </w:p>
    <w:p w14:paraId="1DE97B1D"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林</w:t>
      </w:r>
      <w:r>
        <w:rPr>
          <w:rFonts w:ascii="Times New Roman" w:eastAsia="標楷體" w:hAnsi="Times New Roman" w:cs="Times New Roman"/>
        </w:rPr>
        <w:t>良恭。</w:t>
      </w:r>
      <w:r>
        <w:rPr>
          <w:rFonts w:ascii="Times New Roman" w:eastAsia="標楷體" w:hAnsi="Times New Roman" w:cs="Times New Roman"/>
        </w:rPr>
        <w:t>2019</w:t>
      </w:r>
      <w:r>
        <w:rPr>
          <w:rFonts w:ascii="Times New Roman" w:eastAsia="標楷體" w:hAnsi="Times New Roman" w:cs="Times New Roman"/>
        </w:rPr>
        <w:t>。陽明山國家公園臺灣獼猴族群分布調查研究。陽明山國家公園管理處。</w:t>
      </w:r>
    </w:p>
    <w:p w14:paraId="2124C248"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范</w:t>
      </w:r>
      <w:r>
        <w:rPr>
          <w:rFonts w:ascii="Times New Roman" w:eastAsia="標楷體" w:hAnsi="Times New Roman" w:cs="Times New Roman"/>
        </w:rPr>
        <w:t>孟雯、張仕緯、徐瑋婷、林瑞興、張安瑜、蔡明剛、柯智仁。</w:t>
      </w:r>
      <w:r>
        <w:rPr>
          <w:rFonts w:ascii="Times New Roman" w:eastAsia="標楷體" w:hAnsi="Times New Roman" w:cs="Times New Roman"/>
        </w:rPr>
        <w:t>2021</w:t>
      </w:r>
      <w:r>
        <w:rPr>
          <w:rFonts w:ascii="Times New Roman" w:eastAsia="標楷體" w:hAnsi="Times New Roman" w:cs="Times New Roman"/>
        </w:rPr>
        <w:t>。以公民科學調查臺灣獼猴之分布與監測其族群趨勢：開創的五年（</w:t>
      </w:r>
      <w:r>
        <w:rPr>
          <w:rFonts w:ascii="Times New Roman" w:eastAsia="標楷體" w:hAnsi="Times New Roman" w:cs="Times New Roman"/>
        </w:rPr>
        <w:t>2015-2019</w:t>
      </w:r>
      <w:r>
        <w:rPr>
          <w:rFonts w:ascii="Times New Roman" w:eastAsia="標楷體" w:hAnsi="Times New Roman" w:cs="Times New Roman"/>
        </w:rPr>
        <w:t>年）。台灣生物多樣性研究</w:t>
      </w:r>
      <w:r>
        <w:rPr>
          <w:rFonts w:ascii="Times New Roman" w:eastAsia="標楷體" w:hAnsi="Times New Roman" w:cs="Times New Roman"/>
        </w:rPr>
        <w:t xml:space="preserve"> 23(1):63-82</w:t>
      </w:r>
      <w:r>
        <w:rPr>
          <w:rFonts w:ascii="Times New Roman" w:eastAsia="標楷體" w:hAnsi="Times New Roman" w:cs="Times New Roman"/>
        </w:rPr>
        <w:t>。</w:t>
      </w:r>
    </w:p>
    <w:p w14:paraId="1A3E0738"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張</w:t>
      </w:r>
      <w:r>
        <w:rPr>
          <w:rFonts w:ascii="Times New Roman" w:eastAsia="標楷體" w:hAnsi="Times New Roman" w:cs="Times New Roman"/>
        </w:rPr>
        <w:t>仕緯。</w:t>
      </w:r>
      <w:r>
        <w:rPr>
          <w:rFonts w:ascii="Times New Roman" w:eastAsia="標楷體" w:hAnsi="Times New Roman" w:cs="Times New Roman"/>
        </w:rPr>
        <w:t>2002</w:t>
      </w:r>
      <w:r>
        <w:rPr>
          <w:rFonts w:ascii="Times New Roman" w:eastAsia="標楷體" w:hAnsi="Times New Roman" w:cs="Times New Roman"/>
        </w:rPr>
        <w:t>。中部地區台灣獼猴危害農作物的現況及八卦山區猴</w:t>
      </w:r>
      <w:proofErr w:type="gramStart"/>
      <w:r>
        <w:rPr>
          <w:rFonts w:ascii="Times New Roman" w:eastAsia="標楷體" w:hAnsi="Times New Roman" w:cs="Times New Roman"/>
        </w:rPr>
        <w:t>害與猴群</w:t>
      </w:r>
      <w:proofErr w:type="gramEnd"/>
      <w:r>
        <w:rPr>
          <w:rFonts w:ascii="Times New Roman" w:eastAsia="標楷體" w:hAnsi="Times New Roman" w:cs="Times New Roman"/>
        </w:rPr>
        <w:t>的關係。台灣獼猴保育與經營管理研討座談會論文集</w:t>
      </w:r>
      <w:r>
        <w:rPr>
          <w:rFonts w:ascii="Times New Roman" w:eastAsia="標楷體" w:hAnsi="Times New Roman" w:cs="Times New Roman"/>
        </w:rPr>
        <w:t xml:space="preserve"> 66-87</w:t>
      </w:r>
      <w:r>
        <w:rPr>
          <w:rFonts w:ascii="Times New Roman" w:eastAsia="標楷體" w:hAnsi="Times New Roman" w:cs="Times New Roman"/>
        </w:rPr>
        <w:t>頁。</w:t>
      </w:r>
    </w:p>
    <w:p w14:paraId="58A7B89F"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lastRenderedPageBreak/>
        <w:t>張</w:t>
      </w:r>
      <w:r>
        <w:rPr>
          <w:rFonts w:ascii="Times New Roman" w:eastAsia="標楷體" w:hAnsi="Times New Roman" w:cs="Times New Roman"/>
        </w:rPr>
        <w:t>仕緯、張簡琳</w:t>
      </w:r>
      <w:proofErr w:type="gramStart"/>
      <w:r>
        <w:rPr>
          <w:rFonts w:ascii="Times New Roman" w:eastAsia="標楷體" w:hAnsi="Times New Roman" w:cs="Times New Roman"/>
        </w:rPr>
        <w:t>玟</w:t>
      </w:r>
      <w:proofErr w:type="gramEnd"/>
      <w:r>
        <w:rPr>
          <w:rFonts w:ascii="Times New Roman" w:eastAsia="標楷體" w:hAnsi="Times New Roman" w:cs="Times New Roman"/>
        </w:rPr>
        <w:t>、許善理、劉嘉顯。</w:t>
      </w:r>
      <w:r>
        <w:rPr>
          <w:rFonts w:ascii="Times New Roman" w:eastAsia="標楷體" w:hAnsi="Times New Roman" w:cs="Times New Roman"/>
        </w:rPr>
        <w:t>2013</w:t>
      </w:r>
      <w:r>
        <w:rPr>
          <w:rFonts w:ascii="Times New Roman" w:eastAsia="標楷體" w:hAnsi="Times New Roman" w:cs="Times New Roman"/>
        </w:rPr>
        <w:t>。台南縣台灣獼猴之族群現況與危害農作物情形。台灣生物多樣性研究</w:t>
      </w:r>
      <w:r>
        <w:rPr>
          <w:rFonts w:ascii="Times New Roman" w:eastAsia="標楷體" w:hAnsi="Times New Roman" w:cs="Times New Roman"/>
        </w:rPr>
        <w:t>15(3): 165-183</w:t>
      </w:r>
      <w:r>
        <w:rPr>
          <w:rFonts w:ascii="Times New Roman" w:eastAsia="標楷體" w:hAnsi="Times New Roman" w:cs="Times New Roman"/>
        </w:rPr>
        <w:t>。</w:t>
      </w:r>
    </w:p>
    <w:p w14:paraId="35629E54"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張</w:t>
      </w:r>
      <w:r>
        <w:rPr>
          <w:rFonts w:ascii="Times New Roman" w:eastAsia="標楷體" w:hAnsi="Times New Roman" w:cs="Times New Roman"/>
        </w:rPr>
        <w:t>可揚。</w:t>
      </w:r>
      <w:r>
        <w:rPr>
          <w:rFonts w:ascii="Times New Roman" w:eastAsia="標楷體" w:hAnsi="Times New Roman" w:cs="Times New Roman"/>
        </w:rPr>
        <w:t>1999</w:t>
      </w:r>
      <w:r>
        <w:rPr>
          <w:rFonts w:ascii="Times New Roman" w:eastAsia="標楷體" w:hAnsi="Times New Roman" w:cs="Times New Roman"/>
        </w:rPr>
        <w:t>。宜蘭福山試驗林台灣獼猴之覓食策略。國立臺灣大學碩士論文。</w:t>
      </w:r>
    </w:p>
    <w:p w14:paraId="2360CBF1"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蔡</w:t>
      </w:r>
      <w:r>
        <w:rPr>
          <w:rFonts w:ascii="Times New Roman" w:eastAsia="標楷體" w:hAnsi="Times New Roman" w:cs="Times New Roman"/>
        </w:rPr>
        <w:t>碧芝。</w:t>
      </w:r>
      <w:r>
        <w:rPr>
          <w:rFonts w:ascii="Times New Roman" w:eastAsia="標楷體" w:hAnsi="Times New Roman" w:cs="Times New Roman"/>
        </w:rPr>
        <w:t>2006</w:t>
      </w:r>
      <w:r>
        <w:rPr>
          <w:rFonts w:ascii="Times New Roman" w:eastAsia="標楷體" w:hAnsi="Times New Roman" w:cs="Times New Roman"/>
        </w:rPr>
        <w:t>。</w:t>
      </w:r>
      <w:proofErr w:type="gramStart"/>
      <w:r>
        <w:rPr>
          <w:rFonts w:ascii="Times New Roman" w:eastAsia="標楷體" w:hAnsi="Times New Roman" w:cs="Times New Roman"/>
        </w:rPr>
        <w:t>臺東縣泰源</w:t>
      </w:r>
      <w:proofErr w:type="gramEnd"/>
      <w:r>
        <w:rPr>
          <w:rFonts w:ascii="Times New Roman" w:eastAsia="標楷體" w:hAnsi="Times New Roman" w:cs="Times New Roman"/>
        </w:rPr>
        <w:t>盆地灣獼猴危害農作物現況與當居民保育態度之探討。國立東華大學碩士論文。</w:t>
      </w:r>
    </w:p>
    <w:p w14:paraId="537CA4B5" w14:textId="40491F33" w:rsidR="00D93FCC" w:rsidRPr="005F5354" w:rsidRDefault="002435EC">
      <w:pPr>
        <w:spacing w:line="360" w:lineRule="auto"/>
        <w:ind w:left="708" w:hanging="708"/>
        <w:rPr>
          <w:rFonts w:ascii="Times New Roman" w:eastAsia="標楷體" w:hAnsi="Times New Roman" w:cs="Times New Roman"/>
        </w:rPr>
      </w:pPr>
      <w:r w:rsidRPr="005F5354">
        <w:rPr>
          <w:rFonts w:ascii="Times New Roman" w:eastAsia="標楷體" w:hAnsi="Times New Roman" w:cs="Times New Roman"/>
        </w:rPr>
        <w:t>蘇秀慧。</w:t>
      </w:r>
      <w:r w:rsidRPr="005F5354">
        <w:rPr>
          <w:rFonts w:ascii="Times New Roman" w:eastAsia="標楷體" w:hAnsi="Times New Roman" w:cs="Times New Roman"/>
        </w:rPr>
        <w:t>2012a</w:t>
      </w:r>
      <w:r w:rsidRPr="005F5354">
        <w:rPr>
          <w:rFonts w:ascii="Times New Roman" w:eastAsia="標楷體" w:hAnsi="Times New Roman" w:cs="Times New Roman"/>
        </w:rPr>
        <w:t>。二水、名間地區台灣獼猴生態調查及管理方案。</w:t>
      </w:r>
      <w:r w:rsidR="006E3B2D" w:rsidRPr="005F5354">
        <w:rPr>
          <w:rFonts w:ascii="Times New Roman" w:eastAsia="標楷體" w:hAnsi="Times New Roman" w:cs="Times New Roman" w:hint="eastAsia"/>
        </w:rPr>
        <w:t>行政院農業委員會林務局南投林區管理處</w:t>
      </w:r>
      <w:r w:rsidRPr="005F5354">
        <w:rPr>
          <w:rFonts w:ascii="Times New Roman" w:eastAsia="標楷體" w:hAnsi="Times New Roman" w:cs="Times New Roman"/>
        </w:rPr>
        <w:t>。</w:t>
      </w:r>
    </w:p>
    <w:p w14:paraId="6FC78A85" w14:textId="530CDBFF" w:rsidR="00D93FCC" w:rsidRDefault="002435EC">
      <w:pPr>
        <w:spacing w:line="360" w:lineRule="auto"/>
        <w:ind w:left="708" w:hanging="708"/>
        <w:rPr>
          <w:rFonts w:ascii="Times New Roman" w:eastAsia="標楷體" w:hAnsi="Times New Roman" w:cs="Times New Roman"/>
        </w:rPr>
      </w:pPr>
      <w:r w:rsidRPr="005F5354">
        <w:rPr>
          <w:rFonts w:ascii="Times New Roman" w:eastAsia="標楷體" w:hAnsi="Times New Roman" w:cs="Times New Roman"/>
        </w:rPr>
        <w:t>蘇秀慧。</w:t>
      </w:r>
      <w:r w:rsidRPr="005F5354">
        <w:rPr>
          <w:rFonts w:ascii="Times New Roman" w:eastAsia="標楷體" w:hAnsi="Times New Roman" w:cs="Times New Roman"/>
        </w:rPr>
        <w:t>2012b</w:t>
      </w:r>
      <w:r w:rsidRPr="005F5354">
        <w:rPr>
          <w:rFonts w:ascii="Times New Roman" w:eastAsia="標楷體" w:hAnsi="Times New Roman" w:cs="Times New Roman"/>
        </w:rPr>
        <w:t>。壽山國家自然公園臺灣獼猴族群數量、分布及行為模式調查與保育模式</w:t>
      </w:r>
      <w:proofErr w:type="gramStart"/>
      <w:r w:rsidRPr="005F5354">
        <w:rPr>
          <w:rFonts w:ascii="Times New Roman" w:eastAsia="標楷體" w:hAnsi="Times New Roman" w:cs="Times New Roman"/>
        </w:rPr>
        <w:t>研</w:t>
      </w:r>
      <w:proofErr w:type="gramEnd"/>
      <w:r w:rsidRPr="005F5354">
        <w:rPr>
          <w:rFonts w:ascii="Times New Roman" w:eastAsia="標楷體" w:hAnsi="Times New Roman" w:cs="Times New Roman"/>
        </w:rPr>
        <w:t>擬計畫。</w:t>
      </w:r>
      <w:r w:rsidR="006E3B2D" w:rsidRPr="005F5354">
        <w:rPr>
          <w:rFonts w:ascii="Times New Roman" w:eastAsia="標楷體" w:hAnsi="Times New Roman" w:cs="Times New Roman" w:hint="eastAsia"/>
        </w:rPr>
        <w:t>農委會林務局保育研究系列</w:t>
      </w:r>
      <w:r w:rsidR="006E3B2D" w:rsidRPr="005F5354">
        <w:rPr>
          <w:rFonts w:ascii="Times New Roman" w:eastAsia="標楷體" w:hAnsi="Times New Roman" w:cs="Times New Roman"/>
        </w:rPr>
        <w:t xml:space="preserve"> 101-06</w:t>
      </w:r>
      <w:r w:rsidR="006E3B2D" w:rsidRPr="005F5354">
        <w:rPr>
          <w:rFonts w:ascii="Times New Roman" w:eastAsia="標楷體" w:hAnsi="Times New Roman" w:cs="Times New Roman" w:hint="eastAsia"/>
        </w:rPr>
        <w:t>號。</w:t>
      </w:r>
      <w:r w:rsidRPr="005F5354">
        <w:rPr>
          <w:rFonts w:ascii="Times New Roman" w:eastAsia="標楷體" w:hAnsi="Times New Roman" w:cs="Times New Roman"/>
        </w:rPr>
        <w:t>內政部營建署。</w:t>
      </w:r>
    </w:p>
    <w:p w14:paraId="5519F731"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rPr>
        <w:t>蘇</w:t>
      </w:r>
      <w:r>
        <w:rPr>
          <w:rFonts w:ascii="Times New Roman" w:eastAsia="標楷體" w:hAnsi="Times New Roman" w:cs="Times New Roman"/>
        </w:rPr>
        <w:t>秀慧。</w:t>
      </w:r>
      <w:r>
        <w:rPr>
          <w:rFonts w:ascii="Times New Roman" w:eastAsia="標楷體" w:hAnsi="Times New Roman" w:cs="Times New Roman"/>
        </w:rPr>
        <w:t>2018</w:t>
      </w:r>
      <w:r>
        <w:rPr>
          <w:rFonts w:ascii="Times New Roman" w:eastAsia="標楷體" w:hAnsi="Times New Roman" w:cs="Times New Roman"/>
        </w:rPr>
        <w:t>。壽山國家自然公園台灣獼猴保育管理暨社區參與計畫。內政部營建署。</w:t>
      </w:r>
    </w:p>
    <w:p w14:paraId="602CFBC6"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蘇</w:t>
      </w:r>
      <w:r>
        <w:rPr>
          <w:rFonts w:ascii="Times New Roman" w:eastAsia="標楷體" w:hAnsi="Times New Roman" w:cs="Times New Roman"/>
        </w:rPr>
        <w:t>秀慧、</w:t>
      </w:r>
      <w:proofErr w:type="gramStart"/>
      <w:r>
        <w:rPr>
          <w:rFonts w:ascii="Times New Roman" w:eastAsia="標楷體" w:hAnsi="Times New Roman" w:cs="Times New Roman"/>
        </w:rPr>
        <w:t>粘書維</w:t>
      </w:r>
      <w:proofErr w:type="gramEnd"/>
      <w:r>
        <w:rPr>
          <w:rFonts w:ascii="Times New Roman" w:eastAsia="標楷體" w:hAnsi="Times New Roman" w:cs="Times New Roman"/>
        </w:rPr>
        <w:t>。</w:t>
      </w:r>
      <w:r>
        <w:rPr>
          <w:rFonts w:ascii="Times New Roman" w:eastAsia="標楷體" w:hAnsi="Times New Roman" w:cs="Times New Roman"/>
        </w:rPr>
        <w:t>2013</w:t>
      </w:r>
      <w:r>
        <w:rPr>
          <w:rFonts w:ascii="Times New Roman" w:eastAsia="標楷體" w:hAnsi="Times New Roman" w:cs="Times New Roman"/>
        </w:rPr>
        <w:t>。壽山國家自然公園台灣獼猴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族群密度</w:t>
      </w:r>
      <w:proofErr w:type="gramStart"/>
      <w:r>
        <w:rPr>
          <w:rFonts w:ascii="Times New Roman" w:eastAsia="標楷體" w:hAnsi="Times New Roman" w:cs="Times New Roman"/>
        </w:rPr>
        <w:t>及人猴互動</w:t>
      </w:r>
      <w:proofErr w:type="gramEnd"/>
      <w:r>
        <w:rPr>
          <w:rFonts w:ascii="Times New Roman" w:eastAsia="標楷體" w:hAnsi="Times New Roman" w:cs="Times New Roman"/>
        </w:rPr>
        <w:t>。國家公園學報</w:t>
      </w:r>
      <w:r>
        <w:rPr>
          <w:rFonts w:ascii="Times New Roman" w:eastAsia="標楷體" w:hAnsi="Times New Roman" w:cs="Times New Roman"/>
        </w:rPr>
        <w:t xml:space="preserve"> 23: 33-48</w:t>
      </w:r>
      <w:r>
        <w:rPr>
          <w:rFonts w:ascii="Times New Roman" w:eastAsia="標楷體" w:hAnsi="Times New Roman" w:cs="Times New Roman"/>
        </w:rPr>
        <w:t>。</w:t>
      </w:r>
    </w:p>
    <w:p w14:paraId="38C3C720"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蘇</w:t>
      </w:r>
      <w:r>
        <w:rPr>
          <w:rFonts w:ascii="Times New Roman" w:eastAsia="標楷體" w:hAnsi="Times New Roman" w:cs="Times New Roman"/>
        </w:rPr>
        <w:t>秀慧、陳主恩、魏浚</w:t>
      </w:r>
      <w:proofErr w:type="gramStart"/>
      <w:r>
        <w:rPr>
          <w:rFonts w:ascii="Times New Roman" w:eastAsia="標楷體" w:hAnsi="Times New Roman" w:cs="Times New Roman"/>
        </w:rPr>
        <w:t>紘</w:t>
      </w:r>
      <w:proofErr w:type="gramEnd"/>
      <w:r>
        <w:rPr>
          <w:rFonts w:ascii="Times New Roman" w:eastAsia="標楷體" w:hAnsi="Times New Roman" w:cs="Times New Roman"/>
        </w:rPr>
        <w:t>、陳朝圳。</w:t>
      </w:r>
      <w:r>
        <w:rPr>
          <w:rFonts w:ascii="Times New Roman" w:eastAsia="標楷體" w:hAnsi="Times New Roman" w:cs="Times New Roman"/>
        </w:rPr>
        <w:t>2011</w:t>
      </w:r>
      <w:r>
        <w:rPr>
          <w:rFonts w:ascii="Times New Roman" w:eastAsia="標楷體" w:hAnsi="Times New Roman" w:cs="Times New Roman"/>
        </w:rPr>
        <w:t>。墾丁國家公園台灣獼猴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之族群密度與空間分布。國家公園學報</w:t>
      </w:r>
      <w:r>
        <w:rPr>
          <w:rFonts w:ascii="Times New Roman" w:eastAsia="標楷體" w:hAnsi="Times New Roman" w:cs="Times New Roman"/>
        </w:rPr>
        <w:t xml:space="preserve"> 21: 47-58</w:t>
      </w:r>
      <w:r>
        <w:rPr>
          <w:rFonts w:ascii="Times New Roman" w:eastAsia="標楷體" w:hAnsi="Times New Roman" w:cs="Times New Roman"/>
        </w:rPr>
        <w:t>。</w:t>
      </w:r>
    </w:p>
    <w:p w14:paraId="49BAFB8E" w14:textId="77777777" w:rsidR="00D93FCC" w:rsidRDefault="002435EC">
      <w:pPr>
        <w:spacing w:line="360" w:lineRule="auto"/>
        <w:ind w:left="708" w:hanging="708"/>
        <w:rPr>
          <w:rFonts w:ascii="Times New Roman" w:eastAsia="標楷體" w:hAnsi="Times New Roman" w:cs="Times New Roman"/>
        </w:rPr>
      </w:pPr>
      <w:r w:rsidRPr="005F5354">
        <w:rPr>
          <w:rFonts w:ascii="Times New Roman" w:eastAsia="標楷體" w:hAnsi="Times New Roman" w:cs="Times New Roman"/>
        </w:rPr>
        <w:t>蘇秀慧、鄧彥齡、賴姿均。</w:t>
      </w:r>
      <w:r w:rsidRPr="005F5354">
        <w:rPr>
          <w:rFonts w:ascii="Times New Roman" w:eastAsia="標楷體" w:hAnsi="Times New Roman" w:cs="Times New Roman"/>
        </w:rPr>
        <w:t>2010</w:t>
      </w:r>
      <w:r w:rsidRPr="005F5354">
        <w:rPr>
          <w:rFonts w:ascii="Times New Roman" w:eastAsia="標楷體" w:hAnsi="Times New Roman" w:cs="Times New Roman"/>
        </w:rPr>
        <w:t>。福山試驗林台灣獼猴長期研究。</w:t>
      </w:r>
      <w:r w:rsidRPr="005F5354">
        <w:rPr>
          <w:rFonts w:ascii="Times New Roman" w:eastAsia="標楷體" w:hAnsi="Times New Roman" w:cs="Times New Roman" w:hint="eastAsia"/>
        </w:rPr>
        <w:t>行政院農業委員會</w:t>
      </w:r>
      <w:r w:rsidRPr="005F5354">
        <w:rPr>
          <w:rFonts w:ascii="Times New Roman" w:eastAsia="標楷體" w:hAnsi="Times New Roman" w:cs="Times New Roman"/>
        </w:rPr>
        <w:t>林業試驗所</w:t>
      </w:r>
    </w:p>
    <w:p w14:paraId="255143C4"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Bar</w:t>
      </w:r>
      <w:r>
        <w:rPr>
          <w:rFonts w:ascii="Times New Roman" w:eastAsia="標楷體" w:hAnsi="Times New Roman" w:cs="Times New Roman"/>
        </w:rPr>
        <w:t xml:space="preserve">ton, </w:t>
      </w:r>
      <w:proofErr w:type="gramStart"/>
      <w:r>
        <w:rPr>
          <w:rFonts w:ascii="Times New Roman" w:eastAsia="標楷體" w:hAnsi="Times New Roman" w:cs="Times New Roman"/>
        </w:rPr>
        <w:t>K.</w:t>
      </w:r>
      <w:proofErr w:type="gramEnd"/>
      <w:r>
        <w:rPr>
          <w:rFonts w:ascii="Times New Roman" w:eastAsia="標楷體" w:hAnsi="Times New Roman" w:cs="Times New Roman"/>
        </w:rPr>
        <w:t xml:space="preserve"> and M. K. Barton. 2019. MuMIn: Multi-model inference. R package version 1.43.6. https://CRAN.R-project.org/package=MuMIn</w:t>
      </w:r>
    </w:p>
    <w:p w14:paraId="39A16D20"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Bo</w:t>
      </w:r>
      <w:r>
        <w:rPr>
          <w:rFonts w:ascii="Times New Roman" w:eastAsia="標楷體" w:hAnsi="Times New Roman" w:cs="Times New Roman"/>
        </w:rPr>
        <w:t xml:space="preserve">nney, R. 2021. Expanding the impact of citizen science. BioScience 71(5): 448-451. </w:t>
      </w:r>
    </w:p>
    <w:p w14:paraId="00E443F0"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Bu</w:t>
      </w:r>
      <w:r>
        <w:rPr>
          <w:rFonts w:ascii="Times New Roman" w:eastAsia="標楷體" w:hAnsi="Times New Roman" w:cs="Times New Roman"/>
        </w:rPr>
        <w:t xml:space="preserve">rnham, K. </w:t>
      </w:r>
      <w:proofErr w:type="gramStart"/>
      <w:r>
        <w:rPr>
          <w:rFonts w:ascii="Times New Roman" w:eastAsia="標楷體" w:hAnsi="Times New Roman" w:cs="Times New Roman"/>
        </w:rPr>
        <w:t>P.</w:t>
      </w:r>
      <w:proofErr w:type="gramEnd"/>
      <w:r>
        <w:rPr>
          <w:rFonts w:ascii="Times New Roman" w:eastAsia="標楷體" w:hAnsi="Times New Roman" w:cs="Times New Roman"/>
        </w:rPr>
        <w:t xml:space="preserve"> and D. R. Anderson. 2002. Model selection and multimodel inference: a practical information-theoretic approach. Second edition. Springer-Verlag, New York, USA.</w:t>
      </w:r>
    </w:p>
    <w:p w14:paraId="500F0376"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lastRenderedPageBreak/>
        <w:t>Bat</w:t>
      </w:r>
      <w:r>
        <w:rPr>
          <w:rFonts w:ascii="Times New Roman" w:eastAsia="標楷體" w:hAnsi="Times New Roman" w:cs="Times New Roman"/>
        </w:rPr>
        <w:t>es, D., M. Maechler, B. Bolker, S. Walker. 2014. lme4: Linear mixed-effects models using Eigen and S4. R package version 1.1-7. https://cran.r-project.org/web/packages/lme4/index.html</w:t>
      </w:r>
    </w:p>
    <w:p w14:paraId="6B04A553" w14:textId="77777777" w:rsidR="00D93FCC" w:rsidRDefault="002435EC">
      <w:pPr>
        <w:spacing w:line="360" w:lineRule="auto"/>
        <w:ind w:left="708" w:hanging="708"/>
        <w:rPr>
          <w:rFonts w:ascii="Times New Roman" w:eastAsia="標楷體" w:hAnsi="Times New Roman" w:cs="Times New Roman"/>
        </w:rPr>
      </w:pPr>
      <w:proofErr w:type="gramStart"/>
      <w:r w:rsidRPr="00BE23B6">
        <w:rPr>
          <w:rFonts w:ascii="Times New Roman" w:eastAsia="標楷體" w:hAnsi="Times New Roman" w:cs="Times New Roman"/>
        </w:rPr>
        <w:t>Co</w:t>
      </w:r>
      <w:r>
        <w:rPr>
          <w:rFonts w:ascii="Times New Roman" w:eastAsia="標楷體" w:hAnsi="Times New Roman" w:cs="Times New Roman"/>
        </w:rPr>
        <w:t>llen,B.</w:t>
      </w:r>
      <w:proofErr w:type="gramEnd"/>
      <w:r>
        <w:rPr>
          <w:rFonts w:ascii="Times New Roman" w:eastAsia="標楷體" w:hAnsi="Times New Roman" w:cs="Times New Roman"/>
        </w:rPr>
        <w:t>,J. Loh, S. Whitmee, L. McRae, R. Amin And J. E. M. Baillie. 2009. Monitoring change in vertebrate abundance: the living planet index. Conservation Biology. 23: 317-327.</w:t>
      </w:r>
    </w:p>
    <w:p w14:paraId="07AF4A5C" w14:textId="77777777" w:rsidR="00D93FCC" w:rsidRDefault="002435EC">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color w:val="000000"/>
        </w:rPr>
        <w:t>F</w:t>
      </w:r>
      <w:r w:rsidRPr="00BE23B6">
        <w:rPr>
          <w:rFonts w:ascii="Times New Roman" w:eastAsia="標楷體" w:hAnsi="Times New Roman" w:cs="Times New Roman"/>
          <w:color w:val="000000"/>
        </w:rPr>
        <w:t>o</w:t>
      </w:r>
      <w:r>
        <w:rPr>
          <w:rFonts w:ascii="Times New Roman" w:eastAsia="標楷體" w:hAnsi="Times New Roman" w:cs="Times New Roman"/>
          <w:color w:val="000000"/>
        </w:rPr>
        <w:t xml:space="preserve">oden, J. and H. Y. Wu. 2001. Systematic review of the Taiwan macaque, </w:t>
      </w:r>
      <w:r>
        <w:rPr>
          <w:rFonts w:ascii="Times New Roman" w:eastAsia="標楷體" w:hAnsi="Times New Roman" w:cs="Times New Roman"/>
          <w:i/>
          <w:color w:val="000000"/>
        </w:rPr>
        <w:t>Macaca cyclopis</w:t>
      </w:r>
      <w:r>
        <w:rPr>
          <w:rFonts w:ascii="Times New Roman" w:eastAsia="標楷體" w:hAnsi="Times New Roman" w:cs="Times New Roman"/>
          <w:color w:val="000000"/>
        </w:rPr>
        <w:t xml:space="preserve"> Swinhoe, 1863. Fieldiana: Zoology 98: 1-70.</w:t>
      </w:r>
    </w:p>
    <w:p w14:paraId="6AC45FF2"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Gi</w:t>
      </w:r>
      <w:r>
        <w:rPr>
          <w:rFonts w:ascii="Times New Roman" w:eastAsia="標楷體" w:hAnsi="Times New Roman" w:cs="Times New Roman"/>
          <w:color w:val="000000"/>
        </w:rPr>
        <w:t>bbs, J. P. 2000. Monitoring populations. pp. 213-252. In M. Pearl, L. Boitani and T. k. Fuller (eds.), Research Techniques in Animal Ecology: Controversies and Consequences. Columbia University Press, New York, USA.</w:t>
      </w:r>
    </w:p>
    <w:p w14:paraId="0AA1AD6B"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Mc</w:t>
      </w:r>
      <w:r>
        <w:rPr>
          <w:rFonts w:ascii="Times New Roman" w:eastAsia="標楷體" w:hAnsi="Times New Roman" w:cs="Times New Roman"/>
          <w:color w:val="000000"/>
        </w:rPr>
        <w:t>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14:paraId="7786A7ED"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K</w:t>
      </w:r>
      <w:r>
        <w:rPr>
          <w:rFonts w:ascii="Times New Roman" w:eastAsia="標楷體" w:hAnsi="Times New Roman" w:cs="Times New Roman"/>
          <w:color w:val="000000"/>
        </w:rPr>
        <w:t xml:space="preserve">o, J. C. J., M. W. Fan, R. S. Lin, P. F. </w:t>
      </w:r>
      <w:proofErr w:type="gramStart"/>
      <w:r>
        <w:rPr>
          <w:rFonts w:ascii="Times New Roman" w:eastAsia="標楷體" w:hAnsi="Times New Roman" w:cs="Times New Roman"/>
          <w:color w:val="000000"/>
        </w:rPr>
        <w:t>Lee</w:t>
      </w:r>
      <w:proofErr w:type="gramEnd"/>
      <w:r>
        <w:rPr>
          <w:rFonts w:ascii="Times New Roman" w:eastAsia="標楷體" w:hAnsi="Times New Roman" w:cs="Times New Roman"/>
          <w:color w:val="000000"/>
        </w:rPr>
        <w:t xml:space="preserve"> and S. P. Tsai. 2017. Point count sampling data from the Taiwan Breeding Bird Survey. Taiwan Journal of Biodiversity 19(4): 243-254.</w:t>
      </w:r>
    </w:p>
    <w:p w14:paraId="03E528EF"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Wa</w:t>
      </w:r>
      <w:r>
        <w:rPr>
          <w:rFonts w:ascii="Times New Roman" w:eastAsia="標楷體" w:hAnsi="Times New Roman" w:cs="Times New Roman"/>
          <w:color w:val="000000"/>
        </w:rPr>
        <w:t>tanabe, K and Y. Muroyama. 2005. Recent expansion of the range of Japanese Macaques, and associated management problems. pp. 400-419. In J. Paterson and J. Wallis (eds.), Commensalism and conflict: the human-primate interface. The American Society of Primatologists, Norman, Oklahoma.</w:t>
      </w:r>
    </w:p>
    <w:p w14:paraId="096019CA" w14:textId="77777777" w:rsidR="00D93FCC" w:rsidRDefault="002435EC">
      <w:pPr>
        <w:spacing w:line="360" w:lineRule="auto"/>
        <w:ind w:left="708" w:hanging="708"/>
        <w:rPr>
          <w:rFonts w:ascii="Times New Roman" w:eastAsia="標楷體" w:hAnsi="Times New Roman" w:cs="Times New Roman"/>
          <w:b/>
          <w:sz w:val="32"/>
        </w:rPr>
        <w:sectPr w:rsidR="00D93FCC">
          <w:footerReference w:type="default" r:id="rId12"/>
          <w:footerReference w:type="first" r:id="rId13"/>
          <w:pgSz w:w="11906" w:h="16838"/>
          <w:pgMar w:top="1440" w:right="1800" w:bottom="1440" w:left="1800" w:header="0" w:footer="992" w:gutter="0"/>
          <w:cols w:space="720"/>
          <w:formProt w:val="0"/>
          <w:docGrid w:type="lines" w:linePitch="360"/>
        </w:sectPr>
      </w:pPr>
      <w:r w:rsidRPr="00BE23B6">
        <w:rPr>
          <w:rFonts w:ascii="Times New Roman" w:eastAsia="標楷體" w:hAnsi="Times New Roman" w:cs="Times New Roman"/>
        </w:rPr>
        <w:lastRenderedPageBreak/>
        <w:t>Zu</w:t>
      </w:r>
      <w:r>
        <w:rPr>
          <w:rFonts w:ascii="Times New Roman" w:eastAsia="標楷體" w:hAnsi="Times New Roman" w:cs="Times New Roman"/>
        </w:rPr>
        <w:t xml:space="preserve">ur, A., E. N. Ieno, N. Walker, A. A. </w:t>
      </w:r>
      <w:proofErr w:type="gramStart"/>
      <w:r>
        <w:rPr>
          <w:rFonts w:ascii="Times New Roman" w:eastAsia="標楷體" w:hAnsi="Times New Roman" w:cs="Times New Roman"/>
        </w:rPr>
        <w:t>Saveliev</w:t>
      </w:r>
      <w:proofErr w:type="gramEnd"/>
      <w:r>
        <w:rPr>
          <w:rFonts w:ascii="Times New Roman" w:eastAsia="標楷體" w:hAnsi="Times New Roman" w:cs="Times New Roman"/>
        </w:rPr>
        <w:t xml:space="preserve"> and G. M. Smith. 2009. Mixed effects models and extensions in ecology with R. Springer Science &amp; Business Media, New York, USA.</w:t>
      </w:r>
    </w:p>
    <w:p w14:paraId="46CA205E" w14:textId="727F02DB" w:rsidR="00D93FCC" w:rsidRDefault="002435EC">
      <w:pPr>
        <w:spacing w:line="360" w:lineRule="auto"/>
        <w:rPr>
          <w:rFonts w:ascii="Times New Roman" w:eastAsia="標楷體" w:hAnsi="Times New Roman" w:cs="Times New Roman"/>
        </w:rPr>
      </w:pPr>
      <w:r>
        <w:rPr>
          <w:rFonts w:ascii="Times New Roman" w:eastAsia="標楷體" w:hAnsi="Times New Roman" w:cs="Times New Roman"/>
        </w:rPr>
        <w:lastRenderedPageBreak/>
        <w:t>表</w:t>
      </w:r>
      <w:del w:id="1646" w:author="瑋婷 徐" w:date="2025-01-06T10:46:00Z" w16du:dateUtc="2025-01-06T02:46:00Z">
        <w:r w:rsidDel="0092507A">
          <w:rPr>
            <w:rFonts w:ascii="Times New Roman" w:eastAsia="標楷體" w:hAnsi="Times New Roman" w:cs="Times New Roman" w:hint="eastAsia"/>
          </w:rPr>
          <w:delText>1</w:delText>
        </w:r>
      </w:del>
      <w:ins w:id="1647" w:author="瑋婷 徐" w:date="2025-01-06T10:47:00Z" w16du:dateUtc="2025-01-06T02:47:00Z">
        <w:r w:rsidR="0092507A">
          <w:rPr>
            <w:rFonts w:ascii="Times New Roman" w:eastAsia="標楷體" w:hAnsi="Times New Roman" w:cs="Times New Roman" w:hint="eastAsia"/>
          </w:rPr>
          <w:t>1</w:t>
        </w:r>
      </w:ins>
      <w:r>
        <w:rPr>
          <w:rFonts w:ascii="Times New Roman" w:eastAsia="標楷體" w:hAnsi="Times New Roman" w:cs="Times New Roman"/>
        </w:rPr>
        <w:t>、</w:t>
      </w:r>
      <w:r>
        <w:rPr>
          <w:rFonts w:ascii="Times New Roman" w:eastAsia="標楷體" w:hAnsi="Times New Roman" w:cs="Times New Roman"/>
        </w:rPr>
        <w:t>202</w:t>
      </w:r>
      <w:del w:id="1648" w:author="瑋婷 徐" w:date="2024-12-27T11:08:00Z" w16du:dateUtc="2024-12-27T03:08:00Z">
        <w:r w:rsidDel="00766F3B">
          <w:rPr>
            <w:rFonts w:ascii="Times New Roman" w:eastAsia="標楷體" w:hAnsi="Times New Roman" w:cs="Times New Roman" w:hint="eastAsia"/>
          </w:rPr>
          <w:delText>3</w:delText>
        </w:r>
      </w:del>
      <w:ins w:id="1649" w:author="瑋婷 徐" w:date="2024-12-27T11:08:00Z" w16du:dateUtc="2024-12-27T03:08:00Z">
        <w:r w:rsidR="00766F3B">
          <w:rPr>
            <w:rFonts w:ascii="Times New Roman" w:eastAsia="標楷體" w:hAnsi="Times New Roman" w:cs="Times New Roman" w:hint="eastAsia"/>
          </w:rPr>
          <w:t>4</w:t>
        </w:r>
      </w:ins>
      <w:r>
        <w:rPr>
          <w:rFonts w:ascii="Times New Roman" w:eastAsia="標楷體" w:hAnsi="Times New Roman" w:cs="Times New Roman"/>
        </w:rPr>
        <w:t>年各分署執行臺灣獼猴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調查的人數和樣區數</w:t>
      </w:r>
    </w:p>
    <w:tbl>
      <w:tblPr>
        <w:tblW w:w="5000" w:type="pct"/>
        <w:tblInd w:w="-66" w:type="dxa"/>
        <w:tblLayout w:type="fixed"/>
        <w:tblCellMar>
          <w:left w:w="28" w:type="dxa"/>
          <w:right w:w="28" w:type="dxa"/>
        </w:tblCellMar>
        <w:tblLook w:val="0000" w:firstRow="0" w:lastRow="0" w:firstColumn="0" w:lastColumn="0" w:noHBand="0" w:noVBand="0"/>
      </w:tblPr>
      <w:tblGrid>
        <w:gridCol w:w="837"/>
        <w:gridCol w:w="818"/>
        <w:gridCol w:w="841"/>
        <w:gridCol w:w="823"/>
        <w:gridCol w:w="843"/>
        <w:gridCol w:w="841"/>
        <w:gridCol w:w="823"/>
        <w:gridCol w:w="824"/>
        <w:gridCol w:w="823"/>
        <w:gridCol w:w="823"/>
        <w:tblGridChange w:id="1650">
          <w:tblGrid>
            <w:gridCol w:w="305"/>
            <w:gridCol w:w="532"/>
            <w:gridCol w:w="305"/>
            <w:gridCol w:w="513"/>
            <w:gridCol w:w="305"/>
            <w:gridCol w:w="536"/>
            <w:gridCol w:w="305"/>
            <w:gridCol w:w="518"/>
            <w:gridCol w:w="305"/>
            <w:gridCol w:w="538"/>
            <w:gridCol w:w="305"/>
            <w:gridCol w:w="536"/>
            <w:gridCol w:w="305"/>
            <w:gridCol w:w="518"/>
            <w:gridCol w:w="305"/>
            <w:gridCol w:w="519"/>
            <w:gridCol w:w="305"/>
            <w:gridCol w:w="518"/>
            <w:gridCol w:w="305"/>
            <w:gridCol w:w="518"/>
            <w:gridCol w:w="305"/>
          </w:tblGrid>
        </w:tblGridChange>
      </w:tblGrid>
      <w:tr w:rsidR="00D93FCC" w14:paraId="5D928036" w14:textId="77777777" w:rsidTr="00766F3B">
        <w:trPr>
          <w:trHeight w:val="336"/>
        </w:trPr>
        <w:tc>
          <w:tcPr>
            <w:tcW w:w="837" w:type="dxa"/>
            <w:tcBorders>
              <w:top w:val="single" w:sz="4" w:space="0" w:color="000000"/>
              <w:left w:val="single" w:sz="4" w:space="0" w:color="000000"/>
              <w:bottom w:val="single" w:sz="4" w:space="0" w:color="000000"/>
              <w:right w:val="single" w:sz="4" w:space="0" w:color="000000"/>
            </w:tcBorders>
            <w:vAlign w:val="center"/>
          </w:tcPr>
          <w:p w14:paraId="534882A6"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林管處</w:t>
            </w:r>
          </w:p>
        </w:tc>
        <w:tc>
          <w:tcPr>
            <w:tcW w:w="818" w:type="dxa"/>
            <w:tcBorders>
              <w:top w:val="single" w:sz="4" w:space="0" w:color="000000"/>
              <w:left w:val="single" w:sz="4" w:space="0" w:color="000000"/>
              <w:bottom w:val="single" w:sz="4" w:space="0" w:color="000000"/>
              <w:right w:val="single" w:sz="4" w:space="0" w:color="000000"/>
            </w:tcBorders>
            <w:vAlign w:val="center"/>
          </w:tcPr>
          <w:p w14:paraId="1FC9059B"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宜蘭</w:t>
            </w:r>
          </w:p>
        </w:tc>
        <w:tc>
          <w:tcPr>
            <w:tcW w:w="841" w:type="dxa"/>
            <w:tcBorders>
              <w:top w:val="single" w:sz="4" w:space="0" w:color="000000"/>
              <w:left w:val="single" w:sz="4" w:space="0" w:color="000000"/>
              <w:bottom w:val="single" w:sz="4" w:space="0" w:color="000000"/>
              <w:right w:val="single" w:sz="4" w:space="0" w:color="000000"/>
            </w:tcBorders>
            <w:vAlign w:val="center"/>
          </w:tcPr>
          <w:p w14:paraId="7DE8C2FA"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新竹</w:t>
            </w:r>
          </w:p>
        </w:tc>
        <w:tc>
          <w:tcPr>
            <w:tcW w:w="823" w:type="dxa"/>
            <w:tcBorders>
              <w:top w:val="single" w:sz="4" w:space="0" w:color="000000"/>
              <w:left w:val="single" w:sz="4" w:space="0" w:color="000000"/>
              <w:bottom w:val="single" w:sz="4" w:space="0" w:color="000000"/>
              <w:right w:val="single" w:sz="4" w:space="0" w:color="000000"/>
            </w:tcBorders>
            <w:vAlign w:val="center"/>
          </w:tcPr>
          <w:p w14:paraId="658CEF72" w14:textId="77777777" w:rsidR="00D93FCC" w:rsidRPr="00F65ABC" w:rsidRDefault="002435EC">
            <w:pPr>
              <w:spacing w:line="360" w:lineRule="auto"/>
              <w:jc w:val="center"/>
              <w:rPr>
                <w:rFonts w:ascii="Times New Roman" w:eastAsia="標楷體" w:hAnsi="Times New Roman" w:cs="Times New Roman"/>
                <w:color w:val="000000"/>
              </w:rPr>
            </w:pPr>
            <w:proofErr w:type="gramStart"/>
            <w:r w:rsidRPr="00F65ABC">
              <w:rPr>
                <w:rFonts w:ascii="Times New Roman" w:eastAsia="標楷體" w:hAnsi="Times New Roman" w:cs="Times New Roman"/>
                <w:color w:val="000000"/>
              </w:rPr>
              <w:t>臺</w:t>
            </w:r>
            <w:proofErr w:type="gramEnd"/>
            <w:r w:rsidRPr="00F65ABC">
              <w:rPr>
                <w:rFonts w:ascii="Times New Roman" w:eastAsia="標楷體" w:hAnsi="Times New Roman" w:cs="Times New Roman"/>
                <w:color w:val="000000"/>
              </w:rPr>
              <w:t>中</w:t>
            </w:r>
          </w:p>
        </w:tc>
        <w:tc>
          <w:tcPr>
            <w:tcW w:w="843" w:type="dxa"/>
            <w:tcBorders>
              <w:top w:val="single" w:sz="4" w:space="0" w:color="000000"/>
              <w:left w:val="single" w:sz="4" w:space="0" w:color="000000"/>
              <w:bottom w:val="single" w:sz="4" w:space="0" w:color="000000"/>
              <w:right w:val="single" w:sz="4" w:space="0" w:color="000000"/>
            </w:tcBorders>
            <w:vAlign w:val="center"/>
          </w:tcPr>
          <w:p w14:paraId="6ACAE7B7"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南投</w:t>
            </w:r>
          </w:p>
        </w:tc>
        <w:tc>
          <w:tcPr>
            <w:tcW w:w="841" w:type="dxa"/>
            <w:tcBorders>
              <w:top w:val="single" w:sz="4" w:space="0" w:color="000000"/>
              <w:left w:val="single" w:sz="4" w:space="0" w:color="000000"/>
              <w:bottom w:val="single" w:sz="4" w:space="0" w:color="000000"/>
              <w:right w:val="single" w:sz="4" w:space="0" w:color="000000"/>
            </w:tcBorders>
            <w:vAlign w:val="center"/>
          </w:tcPr>
          <w:p w14:paraId="052848A0"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嘉義</w:t>
            </w:r>
          </w:p>
        </w:tc>
        <w:tc>
          <w:tcPr>
            <w:tcW w:w="823" w:type="dxa"/>
            <w:tcBorders>
              <w:top w:val="single" w:sz="4" w:space="0" w:color="000000"/>
              <w:left w:val="single" w:sz="4" w:space="0" w:color="000000"/>
              <w:bottom w:val="single" w:sz="4" w:space="0" w:color="000000"/>
              <w:right w:val="single" w:sz="4" w:space="0" w:color="000000"/>
            </w:tcBorders>
            <w:vAlign w:val="center"/>
          </w:tcPr>
          <w:p w14:paraId="7576E063"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屏東</w:t>
            </w:r>
          </w:p>
        </w:tc>
        <w:tc>
          <w:tcPr>
            <w:tcW w:w="824" w:type="dxa"/>
            <w:tcBorders>
              <w:top w:val="single" w:sz="4" w:space="0" w:color="000000"/>
              <w:left w:val="single" w:sz="4" w:space="0" w:color="000000"/>
              <w:bottom w:val="single" w:sz="4" w:space="0" w:color="000000"/>
              <w:right w:val="single" w:sz="4" w:space="0" w:color="000000"/>
            </w:tcBorders>
            <w:vAlign w:val="center"/>
          </w:tcPr>
          <w:p w14:paraId="6C8B33FE"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花蓮</w:t>
            </w:r>
          </w:p>
        </w:tc>
        <w:tc>
          <w:tcPr>
            <w:tcW w:w="823" w:type="dxa"/>
            <w:tcBorders>
              <w:top w:val="single" w:sz="4" w:space="0" w:color="000000"/>
              <w:left w:val="single" w:sz="4" w:space="0" w:color="000000"/>
              <w:bottom w:val="single" w:sz="4" w:space="0" w:color="000000"/>
              <w:right w:val="single" w:sz="4" w:space="0" w:color="000000"/>
            </w:tcBorders>
            <w:vAlign w:val="center"/>
          </w:tcPr>
          <w:p w14:paraId="33568532" w14:textId="77777777" w:rsidR="00D93FCC" w:rsidRPr="00F65ABC" w:rsidRDefault="002435EC">
            <w:pPr>
              <w:spacing w:line="360" w:lineRule="auto"/>
              <w:jc w:val="center"/>
              <w:rPr>
                <w:rFonts w:ascii="Times New Roman" w:eastAsia="標楷體" w:hAnsi="Times New Roman" w:cs="Times New Roman"/>
                <w:color w:val="000000"/>
              </w:rPr>
            </w:pPr>
            <w:proofErr w:type="gramStart"/>
            <w:r w:rsidRPr="00F65ABC">
              <w:rPr>
                <w:rFonts w:ascii="Times New Roman" w:eastAsia="標楷體" w:hAnsi="Times New Roman" w:cs="Times New Roman"/>
                <w:color w:val="000000"/>
              </w:rPr>
              <w:t>臺</w:t>
            </w:r>
            <w:proofErr w:type="gramEnd"/>
            <w:r w:rsidRPr="00F65ABC">
              <w:rPr>
                <w:rFonts w:ascii="Times New Roman" w:eastAsia="標楷體" w:hAnsi="Times New Roman" w:cs="Times New Roman"/>
                <w:color w:val="000000"/>
              </w:rPr>
              <w:t>東</w:t>
            </w:r>
          </w:p>
        </w:tc>
        <w:tc>
          <w:tcPr>
            <w:tcW w:w="823" w:type="dxa"/>
            <w:tcBorders>
              <w:top w:val="single" w:sz="4" w:space="0" w:color="000000"/>
              <w:left w:val="single" w:sz="4" w:space="0" w:color="000000"/>
              <w:bottom w:val="single" w:sz="4" w:space="0" w:color="000000"/>
              <w:right w:val="single" w:sz="4" w:space="0" w:color="000000"/>
            </w:tcBorders>
            <w:vAlign w:val="center"/>
          </w:tcPr>
          <w:p w14:paraId="194094A0"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總計</w:t>
            </w:r>
          </w:p>
        </w:tc>
      </w:tr>
      <w:tr w:rsidR="00766F3B" w14:paraId="180737EF" w14:textId="77777777" w:rsidTr="00766F3B">
        <w:tblPrEx>
          <w:tblW w:w="5000" w:type="pct"/>
          <w:tblInd w:w="-66" w:type="dxa"/>
          <w:tblLayout w:type="fixed"/>
          <w:tblCellMar>
            <w:left w:w="28" w:type="dxa"/>
            <w:right w:w="28" w:type="dxa"/>
          </w:tblCellMar>
          <w:tblLook w:val="0000" w:firstRow="0" w:lastRow="0" w:firstColumn="0" w:lastColumn="0" w:noHBand="0" w:noVBand="0"/>
          <w:tblPrExChange w:id="1651" w:author="瑋婷 徐" w:date="2024-12-27T11:08:00Z" w16du:dateUtc="2024-12-27T03:08:00Z">
            <w:tblPrEx>
              <w:tblW w:w="5000" w:type="pct"/>
              <w:tblInd w:w="-66" w:type="dxa"/>
              <w:tblLayout w:type="fixed"/>
              <w:tblCellMar>
                <w:left w:w="28" w:type="dxa"/>
                <w:right w:w="28" w:type="dxa"/>
              </w:tblCellMar>
              <w:tblLook w:val="0000" w:firstRow="0" w:lastRow="0" w:firstColumn="0" w:lastColumn="0" w:noHBand="0" w:noVBand="0"/>
            </w:tblPrEx>
          </w:tblPrExChange>
        </w:tblPrEx>
        <w:trPr>
          <w:trHeight w:val="336"/>
          <w:trPrChange w:id="1652" w:author="瑋婷 徐" w:date="2024-12-27T11:08:00Z" w16du:dateUtc="2024-12-27T03:08:00Z">
            <w:trPr>
              <w:gridBefore w:val="1"/>
              <w:trHeight w:val="336"/>
            </w:trPr>
          </w:trPrChange>
        </w:trPr>
        <w:tc>
          <w:tcPr>
            <w:tcW w:w="837" w:type="dxa"/>
            <w:tcBorders>
              <w:top w:val="single" w:sz="4" w:space="0" w:color="000000"/>
              <w:left w:val="single" w:sz="4" w:space="0" w:color="000000"/>
              <w:bottom w:val="single" w:sz="4" w:space="0" w:color="000000"/>
              <w:right w:val="single" w:sz="4" w:space="0" w:color="000000"/>
            </w:tcBorders>
            <w:vAlign w:val="center"/>
            <w:tcPrChange w:id="1653" w:author="瑋婷 徐" w:date="2024-12-27T11:08:00Z" w16du:dateUtc="2024-12-27T03:08:00Z">
              <w:tcPr>
                <w:tcW w:w="837" w:type="dxa"/>
                <w:gridSpan w:val="2"/>
                <w:tcBorders>
                  <w:top w:val="single" w:sz="4" w:space="0" w:color="000000"/>
                  <w:left w:val="single" w:sz="4" w:space="0" w:color="000000"/>
                  <w:bottom w:val="single" w:sz="4" w:space="0" w:color="000000"/>
                  <w:right w:val="single" w:sz="4" w:space="0" w:color="000000"/>
                </w:tcBorders>
                <w:vAlign w:val="center"/>
              </w:tcPr>
            </w:tcPrChange>
          </w:tcPr>
          <w:p w14:paraId="584D7966" w14:textId="77777777" w:rsidR="00766F3B" w:rsidRPr="00F65ABC" w:rsidRDefault="00766F3B" w:rsidP="00766F3B">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人數</w:t>
            </w:r>
          </w:p>
        </w:tc>
        <w:tc>
          <w:tcPr>
            <w:tcW w:w="818" w:type="dxa"/>
            <w:tcBorders>
              <w:top w:val="single" w:sz="4" w:space="0" w:color="000000"/>
              <w:left w:val="single" w:sz="4" w:space="0" w:color="000000"/>
              <w:bottom w:val="single" w:sz="4" w:space="0" w:color="000000"/>
              <w:right w:val="single" w:sz="4" w:space="0" w:color="000000"/>
            </w:tcBorders>
            <w:tcPrChange w:id="1654" w:author="瑋婷 徐" w:date="2024-12-27T11:08:00Z" w16du:dateUtc="2024-12-27T03:08:00Z">
              <w:tcPr>
                <w:tcW w:w="819" w:type="dxa"/>
                <w:gridSpan w:val="2"/>
                <w:tcBorders>
                  <w:top w:val="single" w:sz="4" w:space="0" w:color="000000"/>
                  <w:left w:val="single" w:sz="4" w:space="0" w:color="000000"/>
                  <w:bottom w:val="single" w:sz="4" w:space="0" w:color="000000"/>
                  <w:right w:val="single" w:sz="4" w:space="0" w:color="000000"/>
                </w:tcBorders>
                <w:vAlign w:val="center"/>
              </w:tcPr>
            </w:tcPrChange>
          </w:tcPr>
          <w:p w14:paraId="2F371978" w14:textId="089BA6E1" w:rsidR="00766F3B" w:rsidRPr="00766F3B" w:rsidRDefault="00766F3B" w:rsidP="00766F3B">
            <w:pPr>
              <w:spacing w:line="360" w:lineRule="auto"/>
              <w:jc w:val="center"/>
              <w:rPr>
                <w:rFonts w:ascii="Times New Roman" w:eastAsia="Segoe UI" w:hAnsi="Times New Roman" w:cs="Times New Roman"/>
                <w:rPrChange w:id="1655" w:author="瑋婷 徐" w:date="2024-12-27T11:08:00Z" w16du:dateUtc="2024-12-27T03:08:00Z">
                  <w:rPr>
                    <w:rFonts w:ascii="Times New Roman" w:eastAsia="標楷體" w:hAnsi="Times New Roman" w:cs="Times New Roman"/>
                    <w:color w:val="000000"/>
                  </w:rPr>
                </w:rPrChange>
              </w:rPr>
            </w:pPr>
            <w:ins w:id="1656" w:author="瑋婷 徐" w:date="2024-12-27T11:08:00Z" w16du:dateUtc="2024-12-27T03:08:00Z">
              <w:r w:rsidRPr="00766F3B">
                <w:rPr>
                  <w:rFonts w:ascii="Times New Roman" w:hAnsi="Times New Roman" w:cs="Times New Roman"/>
                  <w:rPrChange w:id="1657" w:author="瑋婷 徐" w:date="2024-12-27T11:08:00Z" w16du:dateUtc="2024-12-27T03:08:00Z">
                    <w:rPr/>
                  </w:rPrChange>
                </w:rPr>
                <w:t>40</w:t>
              </w:r>
            </w:ins>
            <w:del w:id="1658" w:author="瑋婷 徐" w:date="2024-12-27T11:08:00Z" w16du:dateUtc="2024-12-27T03:08:00Z">
              <w:r w:rsidRPr="00766F3B" w:rsidDel="0062072F">
                <w:rPr>
                  <w:rFonts w:ascii="Times New Roman" w:eastAsia="Segoe UI" w:hAnsi="Times New Roman" w:cs="Times New Roman"/>
                  <w:rPrChange w:id="1659" w:author="瑋婷 徐" w:date="2024-12-27T11:08:00Z" w16du:dateUtc="2024-12-27T03:08:00Z">
                    <w:rPr>
                      <w:rFonts w:ascii="Times New Roman" w:eastAsia="標楷體" w:hAnsi="Times New Roman" w:cs="Times New Roman"/>
                      <w:color w:val="000000"/>
                    </w:rPr>
                  </w:rPrChange>
                </w:rPr>
                <w:delText>42</w:delText>
              </w:r>
            </w:del>
          </w:p>
        </w:tc>
        <w:tc>
          <w:tcPr>
            <w:tcW w:w="841" w:type="dxa"/>
            <w:tcBorders>
              <w:top w:val="single" w:sz="4" w:space="0" w:color="000000"/>
              <w:left w:val="single" w:sz="4" w:space="0" w:color="000000"/>
              <w:bottom w:val="single" w:sz="4" w:space="0" w:color="000000"/>
              <w:right w:val="single" w:sz="4" w:space="0" w:color="000000"/>
            </w:tcBorders>
            <w:tcPrChange w:id="1660" w:author="瑋婷 徐" w:date="2024-12-27T11:08:00Z" w16du:dateUtc="2024-12-27T03:08:00Z">
              <w:tcPr>
                <w:tcW w:w="842" w:type="dxa"/>
                <w:gridSpan w:val="2"/>
                <w:tcBorders>
                  <w:top w:val="single" w:sz="4" w:space="0" w:color="000000"/>
                  <w:left w:val="single" w:sz="4" w:space="0" w:color="000000"/>
                  <w:bottom w:val="single" w:sz="4" w:space="0" w:color="000000"/>
                  <w:right w:val="single" w:sz="4" w:space="0" w:color="000000"/>
                </w:tcBorders>
                <w:vAlign w:val="center"/>
              </w:tcPr>
            </w:tcPrChange>
          </w:tcPr>
          <w:p w14:paraId="6FD8DB25" w14:textId="532C1E83" w:rsidR="00766F3B" w:rsidRPr="00766F3B" w:rsidRDefault="00766F3B" w:rsidP="00766F3B">
            <w:pPr>
              <w:spacing w:line="360" w:lineRule="auto"/>
              <w:jc w:val="center"/>
              <w:rPr>
                <w:rFonts w:ascii="Times New Roman" w:eastAsia="Segoe UI" w:hAnsi="Times New Roman" w:cs="Times New Roman"/>
                <w:rPrChange w:id="1661" w:author="瑋婷 徐" w:date="2024-12-27T11:08:00Z" w16du:dateUtc="2024-12-27T03:08:00Z">
                  <w:rPr>
                    <w:rFonts w:ascii="Times New Roman" w:eastAsia="標楷體" w:hAnsi="Times New Roman" w:cs="Times New Roman"/>
                    <w:color w:val="000000"/>
                  </w:rPr>
                </w:rPrChange>
              </w:rPr>
            </w:pPr>
            <w:ins w:id="1662" w:author="瑋婷 徐" w:date="2024-12-27T11:08:00Z" w16du:dateUtc="2024-12-27T03:08:00Z">
              <w:r w:rsidRPr="00766F3B">
                <w:rPr>
                  <w:rFonts w:ascii="Times New Roman" w:hAnsi="Times New Roman" w:cs="Times New Roman"/>
                  <w:rPrChange w:id="1663" w:author="瑋婷 徐" w:date="2024-12-27T11:08:00Z" w16du:dateUtc="2024-12-27T03:08:00Z">
                    <w:rPr/>
                  </w:rPrChange>
                </w:rPr>
                <w:t>54</w:t>
              </w:r>
            </w:ins>
            <w:del w:id="1664" w:author="瑋婷 徐" w:date="2024-12-27T11:08:00Z" w16du:dateUtc="2024-12-27T03:08:00Z">
              <w:r w:rsidRPr="002435EC" w:rsidDel="0062072F">
                <w:rPr>
                  <w:rFonts w:ascii="Times New Roman" w:hAnsi="Times New Roman" w:cs="Times New Roman"/>
                </w:rPr>
                <w:delText>5</w:delText>
              </w:r>
              <w:r w:rsidRPr="00766F3B" w:rsidDel="0062072F">
                <w:rPr>
                  <w:rFonts w:ascii="Times New Roman" w:eastAsia="Segoe UI" w:hAnsi="Times New Roman" w:cs="Times New Roman"/>
                  <w:rPrChange w:id="1665" w:author="瑋婷 徐" w:date="2024-12-27T11:08:00Z" w16du:dateUtc="2024-12-27T03:08:00Z">
                    <w:rPr>
                      <w:rFonts w:ascii="Times New Roman" w:eastAsia="標楷體" w:hAnsi="Times New Roman" w:cs="Times New Roman"/>
                      <w:color w:val="000000"/>
                    </w:rPr>
                  </w:rPrChange>
                </w:rPr>
                <w:delText>4</w:delText>
              </w:r>
            </w:del>
          </w:p>
        </w:tc>
        <w:tc>
          <w:tcPr>
            <w:tcW w:w="823" w:type="dxa"/>
            <w:tcBorders>
              <w:top w:val="single" w:sz="4" w:space="0" w:color="000000"/>
              <w:left w:val="single" w:sz="4" w:space="0" w:color="000000"/>
              <w:bottom w:val="single" w:sz="4" w:space="0" w:color="000000"/>
              <w:right w:val="single" w:sz="4" w:space="0" w:color="000000"/>
            </w:tcBorders>
            <w:tcPrChange w:id="1666"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6D5C1060" w14:textId="0C17B210" w:rsidR="00766F3B" w:rsidRPr="00766F3B" w:rsidRDefault="00766F3B" w:rsidP="00766F3B">
            <w:pPr>
              <w:spacing w:line="360" w:lineRule="auto"/>
              <w:jc w:val="center"/>
              <w:rPr>
                <w:rFonts w:ascii="Times New Roman" w:eastAsia="Segoe UI" w:hAnsi="Times New Roman" w:cs="Times New Roman"/>
                <w:rPrChange w:id="1667" w:author="瑋婷 徐" w:date="2024-12-27T11:08:00Z" w16du:dateUtc="2024-12-27T03:08:00Z">
                  <w:rPr>
                    <w:rFonts w:ascii="Times New Roman" w:eastAsia="標楷體" w:hAnsi="Times New Roman" w:cs="Times New Roman"/>
                    <w:color w:val="000000"/>
                  </w:rPr>
                </w:rPrChange>
              </w:rPr>
            </w:pPr>
            <w:ins w:id="1668" w:author="瑋婷 徐" w:date="2024-12-27T11:08:00Z" w16du:dateUtc="2024-12-27T03:08:00Z">
              <w:r w:rsidRPr="00766F3B">
                <w:rPr>
                  <w:rFonts w:ascii="Times New Roman" w:hAnsi="Times New Roman" w:cs="Times New Roman"/>
                  <w:rPrChange w:id="1669" w:author="瑋婷 徐" w:date="2024-12-27T11:08:00Z" w16du:dateUtc="2024-12-27T03:08:00Z">
                    <w:rPr/>
                  </w:rPrChange>
                </w:rPr>
                <w:t>60</w:t>
              </w:r>
            </w:ins>
            <w:del w:id="1670" w:author="瑋婷 徐" w:date="2024-12-27T11:08:00Z" w16du:dateUtc="2024-12-27T03:08:00Z">
              <w:r w:rsidRPr="002435EC" w:rsidDel="0062072F">
                <w:rPr>
                  <w:rFonts w:ascii="Times New Roman" w:hAnsi="Times New Roman" w:cs="Times New Roman"/>
                </w:rPr>
                <w:delText>58</w:delText>
              </w:r>
            </w:del>
          </w:p>
        </w:tc>
        <w:tc>
          <w:tcPr>
            <w:tcW w:w="843" w:type="dxa"/>
            <w:tcBorders>
              <w:top w:val="single" w:sz="4" w:space="0" w:color="000000"/>
              <w:left w:val="single" w:sz="4" w:space="0" w:color="000000"/>
              <w:bottom w:val="single" w:sz="4" w:space="0" w:color="000000"/>
              <w:right w:val="single" w:sz="4" w:space="0" w:color="000000"/>
            </w:tcBorders>
            <w:tcPrChange w:id="1671" w:author="瑋婷 徐" w:date="2024-12-27T11:08:00Z" w16du:dateUtc="2024-12-27T03:08:00Z">
              <w:tcPr>
                <w:tcW w:w="844" w:type="dxa"/>
                <w:gridSpan w:val="2"/>
                <w:tcBorders>
                  <w:top w:val="single" w:sz="4" w:space="0" w:color="000000"/>
                  <w:left w:val="single" w:sz="4" w:space="0" w:color="000000"/>
                  <w:bottom w:val="single" w:sz="4" w:space="0" w:color="000000"/>
                  <w:right w:val="single" w:sz="4" w:space="0" w:color="000000"/>
                </w:tcBorders>
                <w:vAlign w:val="center"/>
              </w:tcPr>
            </w:tcPrChange>
          </w:tcPr>
          <w:p w14:paraId="7FED2F7A" w14:textId="7BA19945" w:rsidR="00766F3B" w:rsidRPr="00766F3B" w:rsidRDefault="00766F3B" w:rsidP="00766F3B">
            <w:pPr>
              <w:spacing w:line="360" w:lineRule="auto"/>
              <w:jc w:val="center"/>
              <w:rPr>
                <w:rFonts w:ascii="Times New Roman" w:eastAsia="Segoe UI" w:hAnsi="Times New Roman" w:cs="Times New Roman"/>
                <w:rPrChange w:id="1672" w:author="瑋婷 徐" w:date="2024-12-27T11:08:00Z" w16du:dateUtc="2024-12-27T03:08:00Z">
                  <w:rPr>
                    <w:rFonts w:ascii="Times New Roman" w:eastAsia="標楷體" w:hAnsi="Times New Roman" w:cs="Times New Roman"/>
                    <w:color w:val="000000"/>
                  </w:rPr>
                </w:rPrChange>
              </w:rPr>
            </w:pPr>
            <w:ins w:id="1673" w:author="瑋婷 徐" w:date="2024-12-27T11:08:00Z" w16du:dateUtc="2024-12-27T03:08:00Z">
              <w:r w:rsidRPr="00766F3B">
                <w:rPr>
                  <w:rFonts w:ascii="Times New Roman" w:hAnsi="Times New Roman" w:cs="Times New Roman"/>
                  <w:rPrChange w:id="1674" w:author="瑋婷 徐" w:date="2024-12-27T11:08:00Z" w16du:dateUtc="2024-12-27T03:08:00Z">
                    <w:rPr/>
                  </w:rPrChange>
                </w:rPr>
                <w:t>47</w:t>
              </w:r>
            </w:ins>
            <w:del w:id="1675" w:author="瑋婷 徐" w:date="2024-12-27T11:08:00Z" w16du:dateUtc="2024-12-27T03:08:00Z">
              <w:r w:rsidRPr="00766F3B" w:rsidDel="0062072F">
                <w:rPr>
                  <w:rFonts w:ascii="Times New Roman" w:eastAsia="Segoe UI" w:hAnsi="Times New Roman" w:cs="Times New Roman"/>
                  <w:rPrChange w:id="1676" w:author="瑋婷 徐" w:date="2024-12-27T11:08:00Z" w16du:dateUtc="2024-12-27T03:08:00Z">
                    <w:rPr>
                      <w:rFonts w:ascii="Times New Roman" w:eastAsia="標楷體" w:hAnsi="Times New Roman" w:cs="Times New Roman"/>
                      <w:color w:val="000000"/>
                    </w:rPr>
                  </w:rPrChange>
                </w:rPr>
                <w:delText>48</w:delText>
              </w:r>
            </w:del>
          </w:p>
        </w:tc>
        <w:tc>
          <w:tcPr>
            <w:tcW w:w="841" w:type="dxa"/>
            <w:tcBorders>
              <w:top w:val="single" w:sz="4" w:space="0" w:color="000000"/>
              <w:left w:val="single" w:sz="4" w:space="0" w:color="000000"/>
              <w:bottom w:val="single" w:sz="4" w:space="0" w:color="000000"/>
              <w:right w:val="single" w:sz="4" w:space="0" w:color="000000"/>
            </w:tcBorders>
            <w:tcPrChange w:id="1677" w:author="瑋婷 徐" w:date="2024-12-27T11:08:00Z" w16du:dateUtc="2024-12-27T03:08:00Z">
              <w:tcPr>
                <w:tcW w:w="842" w:type="dxa"/>
                <w:gridSpan w:val="2"/>
                <w:tcBorders>
                  <w:top w:val="single" w:sz="4" w:space="0" w:color="000000"/>
                  <w:left w:val="single" w:sz="4" w:space="0" w:color="000000"/>
                  <w:bottom w:val="single" w:sz="4" w:space="0" w:color="000000"/>
                  <w:right w:val="single" w:sz="4" w:space="0" w:color="000000"/>
                </w:tcBorders>
                <w:vAlign w:val="center"/>
              </w:tcPr>
            </w:tcPrChange>
          </w:tcPr>
          <w:p w14:paraId="49435E38" w14:textId="716B9823" w:rsidR="00766F3B" w:rsidRPr="00766F3B" w:rsidRDefault="00766F3B" w:rsidP="00766F3B">
            <w:pPr>
              <w:spacing w:line="360" w:lineRule="auto"/>
              <w:jc w:val="center"/>
              <w:rPr>
                <w:rFonts w:ascii="Times New Roman" w:eastAsia="Segoe UI" w:hAnsi="Times New Roman" w:cs="Times New Roman"/>
                <w:rPrChange w:id="1678" w:author="瑋婷 徐" w:date="2024-12-27T11:08:00Z" w16du:dateUtc="2024-12-27T03:08:00Z">
                  <w:rPr>
                    <w:rFonts w:ascii="Times New Roman" w:eastAsia="標楷體" w:hAnsi="Times New Roman" w:cs="Times New Roman"/>
                    <w:color w:val="000000"/>
                  </w:rPr>
                </w:rPrChange>
              </w:rPr>
            </w:pPr>
            <w:ins w:id="1679" w:author="瑋婷 徐" w:date="2024-12-27T11:08:00Z" w16du:dateUtc="2024-12-27T03:08:00Z">
              <w:r w:rsidRPr="00766F3B">
                <w:rPr>
                  <w:rFonts w:ascii="Times New Roman" w:hAnsi="Times New Roman" w:cs="Times New Roman"/>
                  <w:rPrChange w:id="1680" w:author="瑋婷 徐" w:date="2024-12-27T11:08:00Z" w16du:dateUtc="2024-12-27T03:08:00Z">
                    <w:rPr/>
                  </w:rPrChange>
                </w:rPr>
                <w:t>44</w:t>
              </w:r>
            </w:ins>
            <w:del w:id="1681" w:author="瑋婷 徐" w:date="2024-12-27T11:08:00Z" w16du:dateUtc="2024-12-27T03:08:00Z">
              <w:r w:rsidRPr="002435EC" w:rsidDel="0062072F">
                <w:rPr>
                  <w:rFonts w:ascii="Times New Roman" w:hAnsi="Times New Roman" w:cs="Times New Roman"/>
                </w:rPr>
                <w:delText>44</w:delText>
              </w:r>
            </w:del>
          </w:p>
        </w:tc>
        <w:tc>
          <w:tcPr>
            <w:tcW w:w="823" w:type="dxa"/>
            <w:tcBorders>
              <w:top w:val="single" w:sz="4" w:space="0" w:color="000000"/>
              <w:left w:val="single" w:sz="4" w:space="0" w:color="000000"/>
              <w:bottom w:val="single" w:sz="4" w:space="0" w:color="000000"/>
              <w:right w:val="single" w:sz="4" w:space="0" w:color="000000"/>
            </w:tcBorders>
            <w:tcPrChange w:id="1682"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388270C6" w14:textId="08A8EA41" w:rsidR="00766F3B" w:rsidRPr="00766F3B" w:rsidRDefault="00766F3B" w:rsidP="00766F3B">
            <w:pPr>
              <w:spacing w:line="360" w:lineRule="auto"/>
              <w:jc w:val="center"/>
              <w:rPr>
                <w:rFonts w:ascii="Times New Roman" w:eastAsia="Segoe UI" w:hAnsi="Times New Roman" w:cs="Times New Roman"/>
                <w:rPrChange w:id="1683" w:author="瑋婷 徐" w:date="2024-12-27T11:08:00Z" w16du:dateUtc="2024-12-27T03:08:00Z">
                  <w:rPr>
                    <w:rFonts w:ascii="Times New Roman" w:eastAsia="標楷體" w:hAnsi="Times New Roman" w:cs="Times New Roman"/>
                    <w:color w:val="000000"/>
                  </w:rPr>
                </w:rPrChange>
              </w:rPr>
            </w:pPr>
            <w:ins w:id="1684" w:author="瑋婷 徐" w:date="2024-12-27T11:08:00Z" w16du:dateUtc="2024-12-27T03:08:00Z">
              <w:r w:rsidRPr="00766F3B">
                <w:rPr>
                  <w:rFonts w:ascii="Times New Roman" w:hAnsi="Times New Roman" w:cs="Times New Roman"/>
                  <w:rPrChange w:id="1685" w:author="瑋婷 徐" w:date="2024-12-27T11:08:00Z" w16du:dateUtc="2024-12-27T03:08:00Z">
                    <w:rPr/>
                  </w:rPrChange>
                </w:rPr>
                <w:t>55</w:t>
              </w:r>
            </w:ins>
            <w:del w:id="1686" w:author="瑋婷 徐" w:date="2024-12-27T11:08:00Z" w16du:dateUtc="2024-12-27T03:08:00Z">
              <w:r w:rsidRPr="002435EC" w:rsidDel="0062072F">
                <w:rPr>
                  <w:rFonts w:ascii="Times New Roman" w:hAnsi="Times New Roman" w:cs="Times New Roman"/>
                </w:rPr>
                <w:delText>50</w:delText>
              </w:r>
            </w:del>
          </w:p>
        </w:tc>
        <w:tc>
          <w:tcPr>
            <w:tcW w:w="824" w:type="dxa"/>
            <w:tcBorders>
              <w:top w:val="single" w:sz="4" w:space="0" w:color="000000"/>
              <w:left w:val="single" w:sz="4" w:space="0" w:color="000000"/>
              <w:bottom w:val="single" w:sz="4" w:space="0" w:color="000000"/>
              <w:right w:val="single" w:sz="4" w:space="0" w:color="000000"/>
            </w:tcBorders>
            <w:tcPrChange w:id="1687" w:author="瑋婷 徐" w:date="2024-12-27T11:08:00Z" w16du:dateUtc="2024-12-27T03:08:00Z">
              <w:tcPr>
                <w:tcW w:w="825" w:type="dxa"/>
                <w:gridSpan w:val="2"/>
                <w:tcBorders>
                  <w:top w:val="single" w:sz="4" w:space="0" w:color="000000"/>
                  <w:left w:val="single" w:sz="4" w:space="0" w:color="000000"/>
                  <w:bottom w:val="single" w:sz="4" w:space="0" w:color="000000"/>
                  <w:right w:val="single" w:sz="4" w:space="0" w:color="000000"/>
                </w:tcBorders>
                <w:vAlign w:val="center"/>
              </w:tcPr>
            </w:tcPrChange>
          </w:tcPr>
          <w:p w14:paraId="7F2D1B04" w14:textId="7F943C40" w:rsidR="00766F3B" w:rsidRPr="00766F3B" w:rsidRDefault="00766F3B" w:rsidP="00766F3B">
            <w:pPr>
              <w:spacing w:line="360" w:lineRule="auto"/>
              <w:jc w:val="center"/>
              <w:rPr>
                <w:rFonts w:ascii="Times New Roman" w:eastAsia="Segoe UI" w:hAnsi="Times New Roman" w:cs="Times New Roman"/>
                <w:rPrChange w:id="1688" w:author="瑋婷 徐" w:date="2024-12-27T11:08:00Z" w16du:dateUtc="2024-12-27T03:08:00Z">
                  <w:rPr>
                    <w:rFonts w:ascii="Times New Roman" w:eastAsia="標楷體" w:hAnsi="Times New Roman" w:cs="Times New Roman"/>
                    <w:color w:val="000000"/>
                  </w:rPr>
                </w:rPrChange>
              </w:rPr>
            </w:pPr>
            <w:ins w:id="1689" w:author="瑋婷 徐" w:date="2024-12-27T11:08:00Z" w16du:dateUtc="2024-12-27T03:08:00Z">
              <w:r w:rsidRPr="00766F3B">
                <w:rPr>
                  <w:rFonts w:ascii="Times New Roman" w:hAnsi="Times New Roman" w:cs="Times New Roman"/>
                  <w:rPrChange w:id="1690" w:author="瑋婷 徐" w:date="2024-12-27T11:08:00Z" w16du:dateUtc="2024-12-27T03:08:00Z">
                    <w:rPr/>
                  </w:rPrChange>
                </w:rPr>
                <w:t>51</w:t>
              </w:r>
            </w:ins>
            <w:del w:id="1691" w:author="瑋婷 徐" w:date="2024-12-27T11:08:00Z" w16du:dateUtc="2024-12-27T03:08:00Z">
              <w:r w:rsidRPr="00766F3B" w:rsidDel="0062072F">
                <w:rPr>
                  <w:rFonts w:ascii="Times New Roman" w:eastAsia="Segoe UI" w:hAnsi="Times New Roman" w:cs="Times New Roman"/>
                  <w:rPrChange w:id="1692" w:author="瑋婷 徐" w:date="2024-12-27T11:08:00Z" w16du:dateUtc="2024-12-27T03:08:00Z">
                    <w:rPr>
                      <w:rFonts w:ascii="Times New Roman" w:eastAsia="標楷體" w:hAnsi="Times New Roman" w:cs="Times New Roman"/>
                      <w:color w:val="000000"/>
                    </w:rPr>
                  </w:rPrChange>
                </w:rPr>
                <w:delText>57</w:delText>
              </w:r>
            </w:del>
          </w:p>
        </w:tc>
        <w:tc>
          <w:tcPr>
            <w:tcW w:w="823" w:type="dxa"/>
            <w:tcBorders>
              <w:top w:val="single" w:sz="4" w:space="0" w:color="000000"/>
              <w:left w:val="single" w:sz="4" w:space="0" w:color="000000"/>
              <w:bottom w:val="single" w:sz="4" w:space="0" w:color="000000"/>
              <w:right w:val="single" w:sz="4" w:space="0" w:color="000000"/>
            </w:tcBorders>
            <w:tcPrChange w:id="1693"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00726669" w14:textId="2B3B7899" w:rsidR="00766F3B" w:rsidRPr="00766F3B" w:rsidRDefault="00766F3B" w:rsidP="00766F3B">
            <w:pPr>
              <w:spacing w:line="360" w:lineRule="auto"/>
              <w:jc w:val="center"/>
              <w:rPr>
                <w:rFonts w:ascii="Times New Roman" w:eastAsia="Segoe UI" w:hAnsi="Times New Roman" w:cs="Times New Roman"/>
                <w:rPrChange w:id="1694" w:author="瑋婷 徐" w:date="2024-12-27T11:08:00Z" w16du:dateUtc="2024-12-27T03:08:00Z">
                  <w:rPr>
                    <w:rFonts w:ascii="Times New Roman" w:eastAsia="標楷體" w:hAnsi="Times New Roman" w:cs="Times New Roman"/>
                    <w:color w:val="000000"/>
                  </w:rPr>
                </w:rPrChange>
              </w:rPr>
            </w:pPr>
            <w:ins w:id="1695" w:author="瑋婷 徐" w:date="2024-12-27T11:08:00Z" w16du:dateUtc="2024-12-27T03:08:00Z">
              <w:r w:rsidRPr="00766F3B">
                <w:rPr>
                  <w:rFonts w:ascii="Times New Roman" w:hAnsi="Times New Roman" w:cs="Times New Roman"/>
                  <w:rPrChange w:id="1696" w:author="瑋婷 徐" w:date="2024-12-27T11:08:00Z" w16du:dateUtc="2024-12-27T03:08:00Z">
                    <w:rPr/>
                  </w:rPrChange>
                </w:rPr>
                <w:t>55</w:t>
              </w:r>
            </w:ins>
            <w:del w:id="1697" w:author="瑋婷 徐" w:date="2024-12-27T11:08:00Z" w16du:dateUtc="2024-12-27T03:08:00Z">
              <w:r w:rsidRPr="002435EC" w:rsidDel="0062072F">
                <w:rPr>
                  <w:rFonts w:ascii="Times New Roman" w:hAnsi="Times New Roman" w:cs="Times New Roman"/>
                </w:rPr>
                <w:delText>60</w:delText>
              </w:r>
            </w:del>
          </w:p>
        </w:tc>
        <w:tc>
          <w:tcPr>
            <w:tcW w:w="823" w:type="dxa"/>
            <w:tcBorders>
              <w:top w:val="single" w:sz="4" w:space="0" w:color="000000"/>
              <w:left w:val="single" w:sz="4" w:space="0" w:color="000000"/>
              <w:bottom w:val="single" w:sz="4" w:space="0" w:color="000000"/>
              <w:right w:val="single" w:sz="4" w:space="0" w:color="000000"/>
            </w:tcBorders>
            <w:tcPrChange w:id="1698"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3FCF8AA8" w14:textId="507AB961" w:rsidR="00766F3B" w:rsidRPr="00766F3B" w:rsidRDefault="00766F3B" w:rsidP="00766F3B">
            <w:pPr>
              <w:spacing w:line="360" w:lineRule="auto"/>
              <w:jc w:val="center"/>
              <w:rPr>
                <w:rFonts w:ascii="Times New Roman" w:eastAsia="Segoe UI" w:hAnsi="Times New Roman" w:cs="Times New Roman"/>
                <w:rPrChange w:id="1699" w:author="瑋婷 徐" w:date="2024-12-27T11:08:00Z" w16du:dateUtc="2024-12-27T03:08:00Z">
                  <w:rPr>
                    <w:rFonts w:ascii="Times New Roman" w:eastAsia="標楷體" w:hAnsi="Times New Roman" w:cs="Times New Roman"/>
                    <w:color w:val="000000"/>
                  </w:rPr>
                </w:rPrChange>
              </w:rPr>
            </w:pPr>
            <w:ins w:id="1700" w:author="瑋婷 徐" w:date="2024-12-27T11:08:00Z" w16du:dateUtc="2024-12-27T03:08:00Z">
              <w:r w:rsidRPr="00766F3B">
                <w:rPr>
                  <w:rFonts w:ascii="Times New Roman" w:hAnsi="Times New Roman" w:cs="Times New Roman"/>
                  <w:rPrChange w:id="1701" w:author="瑋婷 徐" w:date="2024-12-27T11:08:00Z" w16du:dateUtc="2024-12-27T03:08:00Z">
                    <w:rPr/>
                  </w:rPrChange>
                </w:rPr>
                <w:t>406</w:t>
              </w:r>
            </w:ins>
            <w:del w:id="1702" w:author="瑋婷 徐" w:date="2024-12-27T11:08:00Z" w16du:dateUtc="2024-12-27T03:08:00Z">
              <w:r w:rsidRPr="00766F3B" w:rsidDel="0062072F">
                <w:rPr>
                  <w:rFonts w:ascii="Times New Roman" w:eastAsia="Segoe UI" w:hAnsi="Times New Roman" w:cs="Times New Roman"/>
                  <w:rPrChange w:id="1703" w:author="瑋婷 徐" w:date="2024-12-27T11:08:00Z" w16du:dateUtc="2024-12-27T03:08:00Z">
                    <w:rPr>
                      <w:rFonts w:ascii="Times New Roman" w:eastAsia="標楷體" w:hAnsi="Times New Roman" w:cs="Times New Roman"/>
                      <w:color w:val="000000"/>
                    </w:rPr>
                  </w:rPrChange>
                </w:rPr>
                <w:delText>413</w:delText>
              </w:r>
            </w:del>
          </w:p>
        </w:tc>
      </w:tr>
      <w:tr w:rsidR="00766F3B" w14:paraId="40D2FD24" w14:textId="77777777" w:rsidTr="00EF2A02">
        <w:tblPrEx>
          <w:tblW w:w="5000" w:type="pct"/>
          <w:tblInd w:w="-66" w:type="dxa"/>
          <w:tblLayout w:type="fixed"/>
          <w:tblCellMar>
            <w:left w:w="28" w:type="dxa"/>
            <w:right w:w="28" w:type="dxa"/>
          </w:tblCellMar>
          <w:tblLook w:val="0000" w:firstRow="0" w:lastRow="0" w:firstColumn="0" w:lastColumn="0" w:noHBand="0" w:noVBand="0"/>
          <w:tblPrExChange w:id="1704" w:author="瑋婷 徐" w:date="2024-12-27T11:08:00Z" w16du:dateUtc="2024-12-27T03:08:00Z">
            <w:tblPrEx>
              <w:tblW w:w="5000" w:type="pct"/>
              <w:tblInd w:w="-66" w:type="dxa"/>
              <w:tblLayout w:type="fixed"/>
              <w:tblCellMar>
                <w:left w:w="28" w:type="dxa"/>
                <w:right w:w="28" w:type="dxa"/>
              </w:tblCellMar>
              <w:tblLook w:val="0000" w:firstRow="0" w:lastRow="0" w:firstColumn="0" w:lastColumn="0" w:noHBand="0" w:noVBand="0"/>
            </w:tblPrEx>
          </w:tblPrExChange>
        </w:tblPrEx>
        <w:trPr>
          <w:trHeight w:val="336"/>
          <w:trPrChange w:id="1705" w:author="瑋婷 徐" w:date="2024-12-27T11:08:00Z" w16du:dateUtc="2024-12-27T03:08:00Z">
            <w:trPr>
              <w:gridBefore w:val="1"/>
              <w:trHeight w:val="336"/>
            </w:trPr>
          </w:trPrChange>
        </w:trPr>
        <w:tc>
          <w:tcPr>
            <w:tcW w:w="837" w:type="dxa"/>
            <w:tcBorders>
              <w:top w:val="single" w:sz="4" w:space="0" w:color="000000"/>
              <w:left w:val="single" w:sz="4" w:space="0" w:color="000000"/>
              <w:bottom w:val="single" w:sz="4" w:space="0" w:color="000000"/>
              <w:right w:val="single" w:sz="4" w:space="0" w:color="000000"/>
            </w:tcBorders>
            <w:vAlign w:val="center"/>
            <w:tcPrChange w:id="1706" w:author="瑋婷 徐" w:date="2024-12-27T11:08:00Z" w16du:dateUtc="2024-12-27T03:08:00Z">
              <w:tcPr>
                <w:tcW w:w="837" w:type="dxa"/>
                <w:gridSpan w:val="2"/>
                <w:tcBorders>
                  <w:top w:val="single" w:sz="4" w:space="0" w:color="000000"/>
                  <w:left w:val="single" w:sz="4" w:space="0" w:color="000000"/>
                  <w:bottom w:val="single" w:sz="4" w:space="0" w:color="000000"/>
                  <w:right w:val="single" w:sz="4" w:space="0" w:color="000000"/>
                </w:tcBorders>
                <w:vAlign w:val="center"/>
              </w:tcPr>
            </w:tcPrChange>
          </w:tcPr>
          <w:p w14:paraId="67F99627" w14:textId="77777777" w:rsidR="00766F3B" w:rsidRPr="00F65ABC" w:rsidRDefault="00766F3B" w:rsidP="00766F3B">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樣區數</w:t>
            </w:r>
          </w:p>
        </w:tc>
        <w:tc>
          <w:tcPr>
            <w:tcW w:w="818" w:type="dxa"/>
            <w:tcBorders>
              <w:top w:val="single" w:sz="4" w:space="0" w:color="000000"/>
              <w:left w:val="single" w:sz="4" w:space="0" w:color="000000"/>
              <w:bottom w:val="single" w:sz="4" w:space="0" w:color="000000"/>
              <w:right w:val="single" w:sz="4" w:space="0" w:color="000000"/>
            </w:tcBorders>
            <w:tcPrChange w:id="1707" w:author="瑋婷 徐" w:date="2024-12-27T11:08:00Z" w16du:dateUtc="2024-12-27T03:08:00Z">
              <w:tcPr>
                <w:tcW w:w="818" w:type="dxa"/>
                <w:gridSpan w:val="2"/>
                <w:tcBorders>
                  <w:top w:val="single" w:sz="4" w:space="0" w:color="000000"/>
                  <w:left w:val="single" w:sz="4" w:space="0" w:color="000000"/>
                  <w:bottom w:val="single" w:sz="4" w:space="0" w:color="000000"/>
                  <w:right w:val="single" w:sz="4" w:space="0" w:color="000000"/>
                </w:tcBorders>
                <w:vAlign w:val="center"/>
              </w:tcPr>
            </w:tcPrChange>
          </w:tcPr>
          <w:p w14:paraId="6D023733" w14:textId="04AC2238" w:rsidR="00766F3B" w:rsidRPr="00766F3B" w:rsidRDefault="00766F3B" w:rsidP="00766F3B">
            <w:pPr>
              <w:spacing w:line="360" w:lineRule="auto"/>
              <w:jc w:val="center"/>
              <w:rPr>
                <w:rFonts w:ascii="Times New Roman" w:eastAsia="Segoe UI" w:hAnsi="Times New Roman" w:cs="Times New Roman"/>
                <w:rPrChange w:id="1708" w:author="瑋婷 徐" w:date="2024-12-27T11:08:00Z" w16du:dateUtc="2024-12-27T03:08:00Z">
                  <w:rPr>
                    <w:rFonts w:ascii="Times New Roman" w:eastAsia="標楷體" w:hAnsi="Times New Roman" w:cs="Times New Roman"/>
                    <w:color w:val="000000"/>
                  </w:rPr>
                </w:rPrChange>
              </w:rPr>
            </w:pPr>
            <w:ins w:id="1709" w:author="瑋婷 徐" w:date="2024-12-27T11:08:00Z" w16du:dateUtc="2024-12-27T03:08:00Z">
              <w:r w:rsidRPr="00766F3B">
                <w:rPr>
                  <w:rFonts w:ascii="Times New Roman" w:hAnsi="Times New Roman" w:cs="Times New Roman"/>
                  <w:rPrChange w:id="1710" w:author="瑋婷 徐" w:date="2024-12-27T11:08:00Z" w16du:dateUtc="2024-12-27T03:08:00Z">
                    <w:rPr/>
                  </w:rPrChange>
                </w:rPr>
                <w:t>42</w:t>
              </w:r>
            </w:ins>
            <w:del w:id="1711" w:author="瑋婷 徐" w:date="2024-12-27T11:08:00Z" w16du:dateUtc="2024-12-27T03:08:00Z">
              <w:r w:rsidRPr="00766F3B" w:rsidDel="00EF2A02">
                <w:rPr>
                  <w:rFonts w:ascii="Times New Roman" w:eastAsia="Segoe UI" w:hAnsi="Times New Roman" w:cs="Times New Roman"/>
                  <w:rPrChange w:id="1712" w:author="瑋婷 徐" w:date="2024-12-27T11:08:00Z" w16du:dateUtc="2024-12-27T03:08:00Z">
                    <w:rPr>
                      <w:rFonts w:ascii="Times New Roman" w:eastAsia="標楷體" w:hAnsi="Times New Roman" w:cs="Times New Roman"/>
                      <w:color w:val="000000"/>
                    </w:rPr>
                  </w:rPrChange>
                </w:rPr>
                <w:delText>42</w:delText>
              </w:r>
            </w:del>
          </w:p>
        </w:tc>
        <w:tc>
          <w:tcPr>
            <w:tcW w:w="841" w:type="dxa"/>
            <w:tcBorders>
              <w:top w:val="single" w:sz="4" w:space="0" w:color="000000"/>
              <w:left w:val="single" w:sz="4" w:space="0" w:color="000000"/>
              <w:bottom w:val="single" w:sz="4" w:space="0" w:color="000000"/>
              <w:right w:val="single" w:sz="4" w:space="0" w:color="000000"/>
            </w:tcBorders>
            <w:tcPrChange w:id="1713" w:author="瑋婷 徐" w:date="2024-12-27T11:08:00Z" w16du:dateUtc="2024-12-27T03:08:00Z">
              <w:tcPr>
                <w:tcW w:w="841" w:type="dxa"/>
                <w:gridSpan w:val="2"/>
                <w:tcBorders>
                  <w:top w:val="single" w:sz="4" w:space="0" w:color="000000"/>
                  <w:left w:val="single" w:sz="4" w:space="0" w:color="000000"/>
                  <w:bottom w:val="single" w:sz="4" w:space="0" w:color="000000"/>
                  <w:right w:val="single" w:sz="4" w:space="0" w:color="000000"/>
                </w:tcBorders>
                <w:vAlign w:val="center"/>
              </w:tcPr>
            </w:tcPrChange>
          </w:tcPr>
          <w:p w14:paraId="090C81FD" w14:textId="3396FEE8" w:rsidR="00766F3B" w:rsidRPr="00766F3B" w:rsidRDefault="00766F3B" w:rsidP="00766F3B">
            <w:pPr>
              <w:spacing w:line="360" w:lineRule="auto"/>
              <w:jc w:val="center"/>
              <w:rPr>
                <w:rFonts w:ascii="Times New Roman" w:eastAsia="Segoe UI" w:hAnsi="Times New Roman" w:cs="Times New Roman"/>
                <w:rPrChange w:id="1714" w:author="瑋婷 徐" w:date="2024-12-27T11:08:00Z" w16du:dateUtc="2024-12-27T03:08:00Z">
                  <w:rPr>
                    <w:rFonts w:ascii="Times New Roman" w:eastAsia="標楷體" w:hAnsi="Times New Roman" w:cs="Times New Roman"/>
                    <w:color w:val="000000"/>
                  </w:rPr>
                </w:rPrChange>
              </w:rPr>
            </w:pPr>
            <w:ins w:id="1715" w:author="瑋婷 徐" w:date="2024-12-27T11:08:00Z" w16du:dateUtc="2024-12-27T03:08:00Z">
              <w:r w:rsidRPr="00766F3B">
                <w:rPr>
                  <w:rFonts w:ascii="Times New Roman" w:hAnsi="Times New Roman" w:cs="Times New Roman"/>
                  <w:rPrChange w:id="1716" w:author="瑋婷 徐" w:date="2024-12-27T11:08:00Z" w16du:dateUtc="2024-12-27T03:08:00Z">
                    <w:rPr/>
                  </w:rPrChange>
                </w:rPr>
                <w:t>55</w:t>
              </w:r>
            </w:ins>
            <w:del w:id="1717" w:author="瑋婷 徐" w:date="2024-12-27T11:08:00Z" w16du:dateUtc="2024-12-27T03:08:00Z">
              <w:r w:rsidRPr="002435EC" w:rsidDel="00EF2A02">
                <w:rPr>
                  <w:rFonts w:ascii="Times New Roman" w:hAnsi="Times New Roman" w:cs="Times New Roman"/>
                </w:rPr>
                <w:delText>55</w:delText>
              </w:r>
            </w:del>
          </w:p>
        </w:tc>
        <w:tc>
          <w:tcPr>
            <w:tcW w:w="823" w:type="dxa"/>
            <w:tcBorders>
              <w:top w:val="single" w:sz="4" w:space="0" w:color="000000"/>
              <w:left w:val="single" w:sz="4" w:space="0" w:color="000000"/>
              <w:bottom w:val="single" w:sz="4" w:space="0" w:color="000000"/>
              <w:right w:val="single" w:sz="4" w:space="0" w:color="000000"/>
            </w:tcBorders>
            <w:tcPrChange w:id="1718"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3FE36E19" w14:textId="09F0CA6B" w:rsidR="00766F3B" w:rsidRPr="00766F3B" w:rsidRDefault="00766F3B" w:rsidP="00766F3B">
            <w:pPr>
              <w:spacing w:line="360" w:lineRule="auto"/>
              <w:jc w:val="center"/>
              <w:rPr>
                <w:rFonts w:ascii="Times New Roman" w:eastAsia="Segoe UI" w:hAnsi="Times New Roman" w:cs="Times New Roman"/>
                <w:rPrChange w:id="1719" w:author="瑋婷 徐" w:date="2024-12-27T11:08:00Z" w16du:dateUtc="2024-12-27T03:08:00Z">
                  <w:rPr>
                    <w:rFonts w:ascii="Times New Roman" w:eastAsia="標楷體" w:hAnsi="Times New Roman" w:cs="Times New Roman"/>
                    <w:color w:val="000000"/>
                  </w:rPr>
                </w:rPrChange>
              </w:rPr>
            </w:pPr>
            <w:ins w:id="1720" w:author="瑋婷 徐" w:date="2024-12-27T11:08:00Z" w16du:dateUtc="2024-12-27T03:08:00Z">
              <w:r w:rsidRPr="00766F3B">
                <w:rPr>
                  <w:rFonts w:ascii="Times New Roman" w:hAnsi="Times New Roman" w:cs="Times New Roman"/>
                  <w:rPrChange w:id="1721" w:author="瑋婷 徐" w:date="2024-12-27T11:08:00Z" w16du:dateUtc="2024-12-27T03:08:00Z">
                    <w:rPr/>
                  </w:rPrChange>
                </w:rPr>
                <w:t>48</w:t>
              </w:r>
            </w:ins>
            <w:del w:id="1722" w:author="瑋婷 徐" w:date="2024-12-27T11:08:00Z" w16du:dateUtc="2024-12-27T03:08:00Z">
              <w:r w:rsidRPr="002435EC" w:rsidDel="00EF2A02">
                <w:rPr>
                  <w:rFonts w:ascii="Times New Roman" w:hAnsi="Times New Roman" w:cs="Times New Roman"/>
                </w:rPr>
                <w:delText>50</w:delText>
              </w:r>
            </w:del>
          </w:p>
        </w:tc>
        <w:tc>
          <w:tcPr>
            <w:tcW w:w="843" w:type="dxa"/>
            <w:tcBorders>
              <w:top w:val="single" w:sz="4" w:space="0" w:color="000000"/>
              <w:left w:val="single" w:sz="4" w:space="0" w:color="000000"/>
              <w:bottom w:val="single" w:sz="4" w:space="0" w:color="000000"/>
              <w:right w:val="single" w:sz="4" w:space="0" w:color="000000"/>
            </w:tcBorders>
            <w:tcPrChange w:id="1723" w:author="瑋婷 徐" w:date="2024-12-27T11:08:00Z" w16du:dateUtc="2024-12-27T03:08:00Z">
              <w:tcPr>
                <w:tcW w:w="843" w:type="dxa"/>
                <w:gridSpan w:val="2"/>
                <w:tcBorders>
                  <w:top w:val="single" w:sz="4" w:space="0" w:color="000000"/>
                  <w:left w:val="single" w:sz="4" w:space="0" w:color="000000"/>
                  <w:bottom w:val="single" w:sz="4" w:space="0" w:color="000000"/>
                  <w:right w:val="single" w:sz="4" w:space="0" w:color="000000"/>
                </w:tcBorders>
                <w:vAlign w:val="center"/>
              </w:tcPr>
            </w:tcPrChange>
          </w:tcPr>
          <w:p w14:paraId="13038ED9" w14:textId="04D92905" w:rsidR="00766F3B" w:rsidRPr="00766F3B" w:rsidRDefault="00766F3B" w:rsidP="00766F3B">
            <w:pPr>
              <w:spacing w:line="360" w:lineRule="auto"/>
              <w:jc w:val="center"/>
              <w:rPr>
                <w:rFonts w:ascii="Times New Roman" w:eastAsia="Segoe UI" w:hAnsi="Times New Roman" w:cs="Times New Roman"/>
                <w:rPrChange w:id="1724" w:author="瑋婷 徐" w:date="2024-12-27T11:08:00Z" w16du:dateUtc="2024-12-27T03:08:00Z">
                  <w:rPr>
                    <w:rFonts w:ascii="Times New Roman" w:eastAsia="標楷體" w:hAnsi="Times New Roman" w:cs="Times New Roman"/>
                    <w:color w:val="000000"/>
                  </w:rPr>
                </w:rPrChange>
              </w:rPr>
            </w:pPr>
            <w:ins w:id="1725" w:author="瑋婷 徐" w:date="2024-12-27T11:08:00Z" w16du:dateUtc="2024-12-27T03:08:00Z">
              <w:r w:rsidRPr="00766F3B">
                <w:rPr>
                  <w:rFonts w:ascii="Times New Roman" w:hAnsi="Times New Roman" w:cs="Times New Roman"/>
                  <w:rPrChange w:id="1726" w:author="瑋婷 徐" w:date="2024-12-27T11:08:00Z" w16du:dateUtc="2024-12-27T03:08:00Z">
                    <w:rPr/>
                  </w:rPrChange>
                </w:rPr>
                <w:t>45</w:t>
              </w:r>
            </w:ins>
            <w:del w:id="1727" w:author="瑋婷 徐" w:date="2024-12-27T11:08:00Z" w16du:dateUtc="2024-12-27T03:08:00Z">
              <w:r w:rsidRPr="002435EC" w:rsidDel="00EF2A02">
                <w:rPr>
                  <w:rFonts w:ascii="Times New Roman" w:hAnsi="Times New Roman" w:cs="Times New Roman"/>
                </w:rPr>
                <w:delText>45</w:delText>
              </w:r>
            </w:del>
          </w:p>
        </w:tc>
        <w:tc>
          <w:tcPr>
            <w:tcW w:w="841" w:type="dxa"/>
            <w:tcBorders>
              <w:top w:val="single" w:sz="4" w:space="0" w:color="000000"/>
              <w:left w:val="single" w:sz="4" w:space="0" w:color="000000"/>
              <w:bottom w:val="single" w:sz="4" w:space="0" w:color="000000"/>
              <w:right w:val="single" w:sz="4" w:space="0" w:color="000000"/>
            </w:tcBorders>
            <w:tcPrChange w:id="1728" w:author="瑋婷 徐" w:date="2024-12-27T11:08:00Z" w16du:dateUtc="2024-12-27T03:08:00Z">
              <w:tcPr>
                <w:tcW w:w="841" w:type="dxa"/>
                <w:gridSpan w:val="2"/>
                <w:tcBorders>
                  <w:top w:val="single" w:sz="4" w:space="0" w:color="000000"/>
                  <w:left w:val="single" w:sz="4" w:space="0" w:color="000000"/>
                  <w:bottom w:val="single" w:sz="4" w:space="0" w:color="000000"/>
                  <w:right w:val="single" w:sz="4" w:space="0" w:color="000000"/>
                </w:tcBorders>
                <w:vAlign w:val="center"/>
              </w:tcPr>
            </w:tcPrChange>
          </w:tcPr>
          <w:p w14:paraId="0A8BE58A" w14:textId="2859F555" w:rsidR="00766F3B" w:rsidRPr="00766F3B" w:rsidRDefault="00766F3B" w:rsidP="00766F3B">
            <w:pPr>
              <w:spacing w:line="360" w:lineRule="auto"/>
              <w:jc w:val="center"/>
              <w:rPr>
                <w:rFonts w:ascii="Times New Roman" w:eastAsia="Segoe UI" w:hAnsi="Times New Roman" w:cs="Times New Roman"/>
                <w:rPrChange w:id="1729" w:author="瑋婷 徐" w:date="2024-12-27T11:08:00Z" w16du:dateUtc="2024-12-27T03:08:00Z">
                  <w:rPr>
                    <w:rFonts w:ascii="Times New Roman" w:eastAsia="標楷體" w:hAnsi="Times New Roman" w:cs="Times New Roman"/>
                    <w:color w:val="000000"/>
                  </w:rPr>
                </w:rPrChange>
              </w:rPr>
            </w:pPr>
            <w:ins w:id="1730" w:author="瑋婷 徐" w:date="2024-12-27T11:08:00Z" w16du:dateUtc="2024-12-27T03:08:00Z">
              <w:r w:rsidRPr="00766F3B">
                <w:rPr>
                  <w:rFonts w:ascii="Times New Roman" w:hAnsi="Times New Roman" w:cs="Times New Roman"/>
                  <w:rPrChange w:id="1731" w:author="瑋婷 徐" w:date="2024-12-27T11:08:00Z" w16du:dateUtc="2024-12-27T03:08:00Z">
                    <w:rPr/>
                  </w:rPrChange>
                </w:rPr>
                <w:t>55</w:t>
              </w:r>
            </w:ins>
            <w:del w:id="1732" w:author="瑋婷 徐" w:date="2024-12-27T11:08:00Z" w16du:dateUtc="2024-12-27T03:08:00Z">
              <w:r w:rsidRPr="002435EC" w:rsidDel="00EF2A02">
                <w:rPr>
                  <w:rFonts w:ascii="Times New Roman" w:hAnsi="Times New Roman" w:cs="Times New Roman"/>
                </w:rPr>
                <w:delText>52</w:delText>
              </w:r>
            </w:del>
          </w:p>
        </w:tc>
        <w:tc>
          <w:tcPr>
            <w:tcW w:w="823" w:type="dxa"/>
            <w:tcBorders>
              <w:top w:val="single" w:sz="4" w:space="0" w:color="000000"/>
              <w:left w:val="single" w:sz="4" w:space="0" w:color="000000"/>
              <w:bottom w:val="single" w:sz="4" w:space="0" w:color="000000"/>
              <w:right w:val="single" w:sz="4" w:space="0" w:color="000000"/>
            </w:tcBorders>
            <w:tcPrChange w:id="1733"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33F19648" w14:textId="1FA828A5" w:rsidR="00766F3B" w:rsidRPr="00766F3B" w:rsidRDefault="00766F3B" w:rsidP="00766F3B">
            <w:pPr>
              <w:spacing w:line="360" w:lineRule="auto"/>
              <w:jc w:val="center"/>
              <w:rPr>
                <w:rFonts w:ascii="Times New Roman" w:eastAsia="Segoe UI" w:hAnsi="Times New Roman" w:cs="Times New Roman"/>
                <w:rPrChange w:id="1734" w:author="瑋婷 徐" w:date="2024-12-27T11:08:00Z" w16du:dateUtc="2024-12-27T03:08:00Z">
                  <w:rPr>
                    <w:rFonts w:ascii="Times New Roman" w:eastAsia="標楷體" w:hAnsi="Times New Roman" w:cs="Times New Roman"/>
                    <w:color w:val="000000"/>
                  </w:rPr>
                </w:rPrChange>
              </w:rPr>
            </w:pPr>
            <w:ins w:id="1735" w:author="瑋婷 徐" w:date="2024-12-27T11:08:00Z" w16du:dateUtc="2024-12-27T03:08:00Z">
              <w:r w:rsidRPr="00766F3B">
                <w:rPr>
                  <w:rFonts w:ascii="Times New Roman" w:hAnsi="Times New Roman" w:cs="Times New Roman"/>
                  <w:rPrChange w:id="1736" w:author="瑋婷 徐" w:date="2024-12-27T11:08:00Z" w16du:dateUtc="2024-12-27T03:08:00Z">
                    <w:rPr/>
                  </w:rPrChange>
                </w:rPr>
                <w:t>49</w:t>
              </w:r>
            </w:ins>
            <w:del w:id="1737" w:author="瑋婷 徐" w:date="2024-12-27T11:08:00Z" w16du:dateUtc="2024-12-27T03:08:00Z">
              <w:r w:rsidRPr="002435EC" w:rsidDel="00EF2A02">
                <w:rPr>
                  <w:rFonts w:ascii="Times New Roman" w:hAnsi="Times New Roman" w:cs="Times New Roman"/>
                </w:rPr>
                <w:delText>48</w:delText>
              </w:r>
            </w:del>
          </w:p>
        </w:tc>
        <w:tc>
          <w:tcPr>
            <w:tcW w:w="824" w:type="dxa"/>
            <w:tcBorders>
              <w:top w:val="single" w:sz="4" w:space="0" w:color="000000"/>
              <w:left w:val="single" w:sz="4" w:space="0" w:color="000000"/>
              <w:bottom w:val="single" w:sz="4" w:space="0" w:color="000000"/>
              <w:right w:val="single" w:sz="4" w:space="0" w:color="000000"/>
            </w:tcBorders>
            <w:tcPrChange w:id="1738"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561F1601" w14:textId="5F4D51B6" w:rsidR="00766F3B" w:rsidRPr="00766F3B" w:rsidRDefault="00766F3B" w:rsidP="00766F3B">
            <w:pPr>
              <w:spacing w:line="360" w:lineRule="auto"/>
              <w:jc w:val="center"/>
              <w:rPr>
                <w:rFonts w:ascii="Times New Roman" w:eastAsia="Segoe UI" w:hAnsi="Times New Roman" w:cs="Times New Roman"/>
                <w:rPrChange w:id="1739" w:author="瑋婷 徐" w:date="2024-12-27T11:08:00Z" w16du:dateUtc="2024-12-27T03:08:00Z">
                  <w:rPr>
                    <w:rFonts w:ascii="Times New Roman" w:eastAsia="標楷體" w:hAnsi="Times New Roman" w:cs="Times New Roman"/>
                    <w:color w:val="000000"/>
                  </w:rPr>
                </w:rPrChange>
              </w:rPr>
            </w:pPr>
            <w:ins w:id="1740" w:author="瑋婷 徐" w:date="2024-12-27T11:08:00Z" w16du:dateUtc="2024-12-27T03:08:00Z">
              <w:r w:rsidRPr="00766F3B">
                <w:rPr>
                  <w:rFonts w:ascii="Times New Roman" w:hAnsi="Times New Roman" w:cs="Times New Roman"/>
                  <w:rPrChange w:id="1741" w:author="瑋婷 徐" w:date="2024-12-27T11:08:00Z" w16du:dateUtc="2024-12-27T03:08:00Z">
                    <w:rPr/>
                  </w:rPrChange>
                </w:rPr>
                <w:t>47</w:t>
              </w:r>
            </w:ins>
            <w:del w:id="1742" w:author="瑋婷 徐" w:date="2024-12-27T11:08:00Z" w16du:dateUtc="2024-12-27T03:08:00Z">
              <w:r w:rsidRPr="002435EC" w:rsidDel="00EF2A02">
                <w:rPr>
                  <w:rFonts w:ascii="Times New Roman" w:hAnsi="Times New Roman" w:cs="Times New Roman"/>
                </w:rPr>
                <w:delText>42</w:delText>
              </w:r>
            </w:del>
          </w:p>
        </w:tc>
        <w:tc>
          <w:tcPr>
            <w:tcW w:w="823" w:type="dxa"/>
            <w:tcBorders>
              <w:top w:val="single" w:sz="4" w:space="0" w:color="000000"/>
              <w:left w:val="single" w:sz="4" w:space="0" w:color="000000"/>
              <w:bottom w:val="single" w:sz="4" w:space="0" w:color="000000"/>
              <w:right w:val="single" w:sz="4" w:space="0" w:color="000000"/>
            </w:tcBorders>
            <w:tcPrChange w:id="1743"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019C1A01" w14:textId="499D6E1A" w:rsidR="00766F3B" w:rsidRPr="00766F3B" w:rsidRDefault="00766F3B" w:rsidP="00766F3B">
            <w:pPr>
              <w:spacing w:line="360" w:lineRule="auto"/>
              <w:jc w:val="center"/>
              <w:rPr>
                <w:rFonts w:ascii="Times New Roman" w:eastAsia="Segoe UI" w:hAnsi="Times New Roman" w:cs="Times New Roman"/>
                <w:rPrChange w:id="1744" w:author="瑋婷 徐" w:date="2024-12-27T11:08:00Z" w16du:dateUtc="2024-12-27T03:08:00Z">
                  <w:rPr>
                    <w:rFonts w:ascii="Times New Roman" w:eastAsia="標楷體" w:hAnsi="Times New Roman" w:cs="Times New Roman"/>
                    <w:color w:val="000000"/>
                  </w:rPr>
                </w:rPrChange>
              </w:rPr>
            </w:pPr>
            <w:ins w:id="1745" w:author="瑋婷 徐" w:date="2024-12-27T11:08:00Z" w16du:dateUtc="2024-12-27T03:08:00Z">
              <w:r w:rsidRPr="00766F3B">
                <w:rPr>
                  <w:rFonts w:ascii="Times New Roman" w:hAnsi="Times New Roman" w:cs="Times New Roman"/>
                  <w:rPrChange w:id="1746" w:author="瑋婷 徐" w:date="2024-12-27T11:08:00Z" w16du:dateUtc="2024-12-27T03:08:00Z">
                    <w:rPr/>
                  </w:rPrChange>
                </w:rPr>
                <w:t>50</w:t>
              </w:r>
            </w:ins>
            <w:del w:id="1747" w:author="瑋婷 徐" w:date="2024-12-27T11:08:00Z" w16du:dateUtc="2024-12-27T03:08:00Z">
              <w:r w:rsidRPr="002435EC" w:rsidDel="00EF2A02">
                <w:rPr>
                  <w:rFonts w:ascii="Times New Roman" w:hAnsi="Times New Roman" w:cs="Times New Roman"/>
                </w:rPr>
                <w:delText>50</w:delText>
              </w:r>
            </w:del>
          </w:p>
        </w:tc>
        <w:tc>
          <w:tcPr>
            <w:tcW w:w="823" w:type="dxa"/>
            <w:tcBorders>
              <w:top w:val="single" w:sz="4" w:space="0" w:color="000000"/>
              <w:left w:val="single" w:sz="4" w:space="0" w:color="000000"/>
              <w:bottom w:val="single" w:sz="4" w:space="0" w:color="000000"/>
              <w:right w:val="single" w:sz="4" w:space="0" w:color="000000"/>
            </w:tcBorders>
            <w:tcPrChange w:id="1748"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5C9E5295" w14:textId="5F44FB6F" w:rsidR="00766F3B" w:rsidRPr="00766F3B" w:rsidRDefault="00766F3B" w:rsidP="00766F3B">
            <w:pPr>
              <w:spacing w:line="360" w:lineRule="auto"/>
              <w:jc w:val="center"/>
              <w:rPr>
                <w:rFonts w:ascii="Times New Roman" w:eastAsia="Segoe UI" w:hAnsi="Times New Roman" w:cs="Times New Roman"/>
                <w:rPrChange w:id="1749" w:author="瑋婷 徐" w:date="2024-12-27T11:08:00Z" w16du:dateUtc="2024-12-27T03:08:00Z">
                  <w:rPr>
                    <w:rFonts w:ascii="Times New Roman" w:eastAsia="標楷體" w:hAnsi="Times New Roman" w:cs="Times New Roman"/>
                    <w:color w:val="000000"/>
                  </w:rPr>
                </w:rPrChange>
              </w:rPr>
            </w:pPr>
            <w:ins w:id="1750" w:author="瑋婷 徐" w:date="2024-12-27T11:08:00Z" w16du:dateUtc="2024-12-27T03:08:00Z">
              <w:r w:rsidRPr="00766F3B">
                <w:rPr>
                  <w:rFonts w:ascii="Times New Roman" w:hAnsi="Times New Roman" w:cs="Times New Roman"/>
                  <w:rPrChange w:id="1751" w:author="瑋婷 徐" w:date="2024-12-27T11:08:00Z" w16du:dateUtc="2024-12-27T03:08:00Z">
                    <w:rPr/>
                  </w:rPrChange>
                </w:rPr>
                <w:t>391</w:t>
              </w:r>
            </w:ins>
            <w:del w:id="1752" w:author="瑋婷 徐" w:date="2024-12-27T11:08:00Z" w16du:dateUtc="2024-12-27T03:08:00Z">
              <w:r w:rsidRPr="002435EC" w:rsidDel="00EF2A02">
                <w:rPr>
                  <w:rFonts w:ascii="Times New Roman" w:hAnsi="Times New Roman" w:cs="Times New Roman"/>
                </w:rPr>
                <w:delText>38</w:delText>
              </w:r>
              <w:r w:rsidRPr="00766F3B" w:rsidDel="00EF2A02">
                <w:rPr>
                  <w:rFonts w:ascii="Times New Roman" w:eastAsia="Segoe UI" w:hAnsi="Times New Roman" w:cs="Times New Roman"/>
                  <w:rPrChange w:id="1753" w:author="瑋婷 徐" w:date="2024-12-27T11:08:00Z" w16du:dateUtc="2024-12-27T03:08:00Z">
                    <w:rPr>
                      <w:rFonts w:ascii="Times New Roman" w:eastAsia="標楷體" w:hAnsi="Times New Roman" w:cs="Times New Roman"/>
                      <w:color w:val="000000"/>
                    </w:rPr>
                  </w:rPrChange>
                </w:rPr>
                <w:delText>4</w:delText>
              </w:r>
            </w:del>
          </w:p>
        </w:tc>
      </w:tr>
    </w:tbl>
    <w:p w14:paraId="7946194E" w14:textId="77777777" w:rsidR="00D93FCC" w:rsidRDefault="00D93FCC">
      <w:pPr>
        <w:rPr>
          <w:rFonts w:ascii="Times New Roman" w:eastAsia="標楷體" w:hAnsi="Times New Roman" w:cs="Times New Roman"/>
        </w:rPr>
      </w:pPr>
    </w:p>
    <w:p w14:paraId="53C779FC" w14:textId="77777777" w:rsidR="0092507A" w:rsidRDefault="0092507A">
      <w:pPr>
        <w:suppressAutoHyphens/>
        <w:rPr>
          <w:ins w:id="1754" w:author="瑋婷 徐" w:date="2025-01-06T10:47:00Z" w16du:dateUtc="2025-01-06T02:47:00Z"/>
        </w:rPr>
      </w:pPr>
      <w:ins w:id="1755" w:author="瑋婷 徐" w:date="2025-01-06T10:47:00Z" w16du:dateUtc="2025-01-06T02:47:00Z">
        <w:r>
          <w:br w:type="page"/>
        </w:r>
      </w:ins>
    </w:p>
    <w:p w14:paraId="66F42C0B" w14:textId="77777777" w:rsidR="0092507A" w:rsidRDefault="0092507A" w:rsidP="0092507A">
      <w:pPr>
        <w:spacing w:line="360" w:lineRule="auto"/>
        <w:jc w:val="both"/>
        <w:rPr>
          <w:moveTo w:id="1756" w:author="瑋婷 徐" w:date="2025-01-06T10:50:00Z" w16du:dateUtc="2025-01-06T02:50:00Z"/>
          <w:rFonts w:ascii="Times New Roman" w:eastAsia="標楷體" w:hAnsi="Times New Roman" w:cs="Times New Roman"/>
        </w:rPr>
      </w:pPr>
      <w:moveToRangeStart w:id="1757" w:author="瑋婷 徐" w:date="2025-01-06T10:50:00Z" w:name="move187053031"/>
      <w:moveTo w:id="1758" w:author="瑋婷 徐" w:date="2025-01-06T10:50:00Z" w16du:dateUtc="2025-01-06T02:50:00Z">
        <w:r>
          <w:rPr>
            <w:rFonts w:ascii="Times New Roman" w:eastAsia="標楷體" w:hAnsi="Times New Roman" w:cs="Times New Roman"/>
          </w:rPr>
          <w:lastRenderedPageBreak/>
          <w:t>表</w:t>
        </w:r>
        <w:r>
          <w:rPr>
            <w:rFonts w:ascii="Times New Roman" w:eastAsia="標楷體" w:hAnsi="Times New Roman" w:cs="Times New Roman"/>
          </w:rPr>
          <w:t>2</w:t>
        </w:r>
        <w:r>
          <w:rPr>
            <w:rFonts w:ascii="Times New Roman" w:eastAsia="標楷體" w:hAnsi="Times New Roman" w:cs="Times New Roman"/>
          </w:rPr>
          <w:t>、臺灣獼猴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調查記錄表</w:t>
        </w:r>
      </w:moveTo>
    </w:p>
    <w:p w14:paraId="404AA1D3" w14:textId="77777777" w:rsidR="0092507A" w:rsidRDefault="0092507A" w:rsidP="0092507A">
      <w:pPr>
        <w:spacing w:line="360" w:lineRule="auto"/>
        <w:jc w:val="center"/>
        <w:rPr>
          <w:moveTo w:id="1759" w:author="瑋婷 徐" w:date="2025-01-06T10:50:00Z" w16du:dateUtc="2025-01-06T02:50:00Z"/>
          <w:rFonts w:ascii="Times New Roman" w:eastAsia="標楷體" w:hAnsi="Times New Roman" w:cs="Times New Roman"/>
        </w:rPr>
      </w:pPr>
      <w:moveTo w:id="1760" w:author="瑋婷 徐" w:date="2025-01-06T10:50:00Z" w16du:dateUtc="2025-01-06T02:50:00Z">
        <w:r>
          <w:rPr>
            <w:noProof/>
          </w:rPr>
          <w:drawing>
            <wp:inline distT="0" distB="0" distL="0" distR="0" wp14:anchorId="793C43AF" wp14:editId="17FD8E75">
              <wp:extent cx="5274310" cy="7400925"/>
              <wp:effectExtent l="0" t="0" r="2540" b="9525"/>
              <wp:docPr id="565865459" name="圖片 1" descr="一張含有 文字, 數字, 平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65459" name="圖片 1" descr="一張含有 文字, 數字, 平行, 字型 的圖片&#10;&#10;自動產生的描述"/>
                      <pic:cNvPicPr/>
                    </pic:nvPicPr>
                    <pic:blipFill>
                      <a:blip r:embed="rId14"/>
                      <a:stretch>
                        <a:fillRect/>
                      </a:stretch>
                    </pic:blipFill>
                    <pic:spPr>
                      <a:xfrm>
                        <a:off x="0" y="0"/>
                        <a:ext cx="5274310" cy="7400925"/>
                      </a:xfrm>
                      <a:prstGeom prst="rect">
                        <a:avLst/>
                      </a:prstGeom>
                    </pic:spPr>
                  </pic:pic>
                </a:graphicData>
              </a:graphic>
            </wp:inline>
          </w:drawing>
        </w:r>
      </w:moveTo>
    </w:p>
    <w:p w14:paraId="0A2EF0D9" w14:textId="77777777" w:rsidR="0092507A" w:rsidRDefault="0092507A" w:rsidP="0092507A">
      <w:pPr>
        <w:rPr>
          <w:moveTo w:id="1761" w:author="瑋婷 徐" w:date="2025-01-06T10:50:00Z" w16du:dateUtc="2025-01-06T02:50:00Z"/>
          <w:rFonts w:ascii="Times New Roman" w:eastAsia="標楷體" w:hAnsi="Times New Roman" w:cs="Times New Roman"/>
        </w:rPr>
      </w:pPr>
      <w:moveTo w:id="1762" w:author="瑋婷 徐" w:date="2025-01-06T10:50:00Z" w16du:dateUtc="2025-01-06T02:50:00Z">
        <w:r>
          <w:br w:type="page"/>
        </w:r>
      </w:moveTo>
    </w:p>
    <w:p w14:paraId="45DA7C77" w14:textId="77777777" w:rsidR="0092507A" w:rsidRDefault="0092507A" w:rsidP="0092507A">
      <w:pPr>
        <w:spacing w:line="360" w:lineRule="auto"/>
        <w:jc w:val="both"/>
        <w:rPr>
          <w:moveTo w:id="1763" w:author="瑋婷 徐" w:date="2025-01-06T10:50:00Z" w16du:dateUtc="2025-01-06T02:50:00Z"/>
          <w:rFonts w:ascii="Times New Roman" w:eastAsia="標楷體" w:hAnsi="Times New Roman" w:cs="Times New Roman"/>
        </w:rPr>
      </w:pPr>
      <w:moveTo w:id="1764" w:author="瑋婷 徐" w:date="2025-01-06T10:50:00Z" w16du:dateUtc="2025-01-06T02:50:00Z">
        <w:r>
          <w:rPr>
            <w:rFonts w:ascii="Times New Roman" w:eastAsia="標楷體" w:hAnsi="Times New Roman" w:cs="Times New Roman"/>
          </w:rPr>
          <w:lastRenderedPageBreak/>
          <w:t>表</w:t>
        </w:r>
        <w:r>
          <w:rPr>
            <w:rFonts w:ascii="Times New Roman" w:eastAsia="標楷體" w:hAnsi="Times New Roman" w:cs="Times New Roman"/>
          </w:rPr>
          <w:t>3</w:t>
        </w:r>
        <w:r>
          <w:rPr>
            <w:rFonts w:ascii="Times New Roman" w:eastAsia="標楷體" w:hAnsi="Times New Roman" w:cs="Times New Roman"/>
          </w:rPr>
          <w:t>、臺灣繁殖鳥類調查記錄表</w:t>
        </w:r>
      </w:moveTo>
    </w:p>
    <w:p w14:paraId="69E5AD95" w14:textId="77777777" w:rsidR="0092507A" w:rsidRDefault="0092507A" w:rsidP="0092507A">
      <w:pPr>
        <w:rPr>
          <w:moveTo w:id="1765" w:author="瑋婷 徐" w:date="2025-01-06T10:50:00Z" w16du:dateUtc="2025-01-06T02:50:00Z"/>
          <w:rFonts w:ascii="Times New Roman" w:eastAsia="標楷體" w:hAnsi="Times New Roman" w:cs="Times New Roman"/>
        </w:rPr>
      </w:pPr>
      <w:moveTo w:id="1766" w:author="瑋婷 徐" w:date="2025-01-06T10:50:00Z" w16du:dateUtc="2025-01-06T02:50:00Z">
        <w:r>
          <w:rPr>
            <w:noProof/>
          </w:rPr>
          <w:drawing>
            <wp:inline distT="0" distB="0" distL="0" distR="0" wp14:anchorId="754ED7F9" wp14:editId="6CC05182">
              <wp:extent cx="5274310" cy="7459980"/>
              <wp:effectExtent l="0" t="0" r="0" b="0"/>
              <wp:docPr id="172587275"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7275" name="圖片 7" descr="一張含有 文字 的圖片&#10;&#10;自動產生的描述"/>
                      <pic:cNvPicPr>
                        <a:picLocks noChangeAspect="1" noChangeArrowheads="1"/>
                      </pic:cNvPicPr>
                    </pic:nvPicPr>
                    <pic:blipFill>
                      <a:blip r:embed="rId15"/>
                      <a:stretch>
                        <a:fillRect/>
                      </a:stretch>
                    </pic:blipFill>
                    <pic:spPr bwMode="auto">
                      <a:xfrm>
                        <a:off x="0" y="0"/>
                        <a:ext cx="5274310" cy="7459980"/>
                      </a:xfrm>
                      <a:prstGeom prst="rect">
                        <a:avLst/>
                      </a:prstGeom>
                    </pic:spPr>
                  </pic:pic>
                </a:graphicData>
              </a:graphic>
            </wp:inline>
          </w:drawing>
        </w:r>
      </w:moveTo>
    </w:p>
    <w:p w14:paraId="301E1870" w14:textId="42557771" w:rsidR="0092507A" w:rsidRDefault="0092507A" w:rsidP="0092507A">
      <w:pPr>
        <w:suppressAutoHyphens/>
        <w:rPr>
          <w:ins w:id="1767" w:author="瑋婷 徐" w:date="2025-01-06T10:49:00Z" w16du:dateUtc="2025-01-06T02:49:00Z"/>
          <w:rFonts w:ascii="Times New Roman" w:eastAsia="標楷體" w:hAnsi="Times New Roman" w:cs="Times New Roman"/>
        </w:rPr>
      </w:pPr>
      <w:moveTo w:id="1768" w:author="瑋婷 徐" w:date="2025-01-06T10:50:00Z" w16du:dateUtc="2025-01-06T02:50:00Z">
        <w:r>
          <w:br w:type="page"/>
        </w:r>
      </w:moveTo>
      <w:moveToRangeEnd w:id="1757"/>
    </w:p>
    <w:p w14:paraId="5C496458" w14:textId="0C287838" w:rsidR="0092507A" w:rsidRDefault="0092507A" w:rsidP="0092507A">
      <w:pPr>
        <w:suppressAutoHyphens/>
        <w:rPr>
          <w:ins w:id="1769" w:author="瑋婷 徐" w:date="2025-01-06T10:48:00Z" w16du:dateUtc="2025-01-06T02:48:00Z"/>
          <w:rFonts w:ascii="Times New Roman" w:eastAsia="標楷體" w:hAnsi="Times New Roman" w:cs="Times New Roman"/>
        </w:rPr>
      </w:pPr>
      <w:ins w:id="1770" w:author="瑋婷 徐" w:date="2025-01-06T10:48:00Z" w16du:dateUtc="2025-01-06T02:48:00Z">
        <w:r>
          <w:rPr>
            <w:rFonts w:ascii="Times New Roman" w:eastAsia="標楷體" w:hAnsi="Times New Roman" w:cs="Times New Roman" w:hint="eastAsia"/>
          </w:rPr>
          <w:lastRenderedPageBreak/>
          <w:t>表</w:t>
        </w:r>
      </w:ins>
      <w:ins w:id="1771" w:author="瑋婷 徐" w:date="2025-01-06T10:50:00Z" w16du:dateUtc="2025-01-06T02:50:00Z">
        <w:r>
          <w:rPr>
            <w:rFonts w:ascii="Times New Roman" w:eastAsia="標楷體" w:hAnsi="Times New Roman" w:cs="Times New Roman" w:hint="eastAsia"/>
          </w:rPr>
          <w:t>4</w:t>
        </w:r>
      </w:ins>
      <w:ins w:id="1772" w:author="瑋婷 徐" w:date="2025-01-06T10:48:00Z" w16du:dateUtc="2025-01-06T02:48:00Z">
        <w:r>
          <w:rPr>
            <w:rFonts w:ascii="Times New Roman" w:eastAsia="標楷體" w:hAnsi="Times New Roman" w:cs="Times New Roman" w:hint="eastAsia"/>
          </w:rPr>
          <w:t>、</w:t>
        </w:r>
        <w:r w:rsidRPr="009A26EB">
          <w:rPr>
            <w:rFonts w:ascii="Times New Roman" w:eastAsia="標楷體" w:hAnsi="Times New Roman" w:cs="Times New Roman"/>
          </w:rPr>
          <w:t>2024</w:t>
        </w:r>
        <w:r w:rsidRPr="009A26EB">
          <w:rPr>
            <w:rFonts w:ascii="Times New Roman" w:eastAsia="標楷體" w:hAnsi="Times New Roman" w:cs="Times New Roman"/>
          </w:rPr>
          <w:t>年林業署獼猴新增樣區</w:t>
        </w:r>
      </w:ins>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1267"/>
        <w:gridCol w:w="1008"/>
        <w:gridCol w:w="1674"/>
        <w:gridCol w:w="1281"/>
        <w:gridCol w:w="2361"/>
      </w:tblGrid>
      <w:tr w:rsidR="0092507A" w:rsidRPr="009A26EB" w14:paraId="25B3B650" w14:textId="77777777" w:rsidTr="003065ED">
        <w:trPr>
          <w:trHeight w:val="300"/>
          <w:ins w:id="1773" w:author="瑋婷 徐" w:date="2025-01-06T10:48:00Z" w16du:dateUtc="2025-01-06T02:48:00Z"/>
        </w:trPr>
        <w:tc>
          <w:tcPr>
            <w:tcW w:w="430" w:type="pct"/>
            <w:tcBorders>
              <w:top w:val="single" w:sz="4" w:space="0" w:color="auto"/>
              <w:bottom w:val="single" w:sz="4" w:space="0" w:color="auto"/>
            </w:tcBorders>
            <w:vAlign w:val="center"/>
          </w:tcPr>
          <w:p w14:paraId="069B67ED" w14:textId="77777777" w:rsidR="0092507A" w:rsidRPr="003065ED" w:rsidRDefault="0092507A" w:rsidP="003065ED">
            <w:pPr>
              <w:spacing w:line="360" w:lineRule="auto"/>
              <w:rPr>
                <w:ins w:id="1774" w:author="瑋婷 徐" w:date="2025-01-06T10:48:00Z" w16du:dateUtc="2025-01-06T02:48:00Z"/>
                <w:rFonts w:ascii="Times New Roman" w:hAnsi="Times New Roman" w:cs="Times New Roman"/>
              </w:rPr>
            </w:pPr>
            <w:ins w:id="1775" w:author="瑋婷 徐" w:date="2025-01-06T10:48:00Z" w16du:dateUtc="2025-01-06T02:48:00Z">
              <w:r w:rsidRPr="003065ED">
                <w:rPr>
                  <w:rFonts w:ascii="Times New Roman" w:hAnsi="Times New Roman" w:cs="Times New Roman"/>
                </w:rPr>
                <w:t>NO.</w:t>
              </w:r>
            </w:ins>
          </w:p>
        </w:tc>
        <w:tc>
          <w:tcPr>
            <w:tcW w:w="763" w:type="pct"/>
            <w:tcBorders>
              <w:top w:val="single" w:sz="4" w:space="0" w:color="auto"/>
              <w:bottom w:val="single" w:sz="4" w:space="0" w:color="auto"/>
            </w:tcBorders>
            <w:vAlign w:val="center"/>
          </w:tcPr>
          <w:p w14:paraId="12EEAE6A" w14:textId="77777777" w:rsidR="0092507A" w:rsidRPr="003065ED" w:rsidRDefault="0092507A" w:rsidP="003065ED">
            <w:pPr>
              <w:spacing w:line="360" w:lineRule="auto"/>
              <w:rPr>
                <w:ins w:id="1776" w:author="瑋婷 徐" w:date="2025-01-06T10:48:00Z" w16du:dateUtc="2025-01-06T02:48:00Z"/>
                <w:rFonts w:ascii="Times New Roman" w:hAnsi="Times New Roman" w:cs="Times New Roman"/>
              </w:rPr>
            </w:pPr>
            <w:ins w:id="1777" w:author="瑋婷 徐" w:date="2025-01-06T10:48:00Z" w16du:dateUtc="2025-01-06T02:48:00Z">
              <w:r w:rsidRPr="003065ED">
                <w:rPr>
                  <w:rFonts w:ascii="Times New Roman" w:hAnsi="Times New Roman" w:cs="Times New Roman"/>
                </w:rPr>
                <w:t>分署</w:t>
              </w:r>
            </w:ins>
          </w:p>
        </w:tc>
        <w:tc>
          <w:tcPr>
            <w:tcW w:w="607" w:type="pct"/>
            <w:tcBorders>
              <w:top w:val="single" w:sz="4" w:space="0" w:color="auto"/>
              <w:bottom w:val="single" w:sz="4" w:space="0" w:color="auto"/>
            </w:tcBorders>
            <w:vAlign w:val="center"/>
          </w:tcPr>
          <w:p w14:paraId="69A5DEA3" w14:textId="77777777" w:rsidR="0092507A" w:rsidRPr="003065ED" w:rsidRDefault="0092507A" w:rsidP="003065ED">
            <w:pPr>
              <w:spacing w:line="360" w:lineRule="auto"/>
              <w:rPr>
                <w:ins w:id="1778" w:author="瑋婷 徐" w:date="2025-01-06T10:48:00Z" w16du:dateUtc="2025-01-06T02:48:00Z"/>
                <w:rFonts w:ascii="Times New Roman" w:hAnsi="Times New Roman" w:cs="Times New Roman"/>
              </w:rPr>
            </w:pPr>
            <w:ins w:id="1779" w:author="瑋婷 徐" w:date="2025-01-06T10:48:00Z" w16du:dateUtc="2025-01-06T02:48:00Z">
              <w:r w:rsidRPr="003065ED">
                <w:rPr>
                  <w:rFonts w:ascii="Times New Roman" w:hAnsi="Times New Roman" w:cs="Times New Roman"/>
                </w:rPr>
                <w:t>工作站</w:t>
              </w:r>
            </w:ins>
          </w:p>
        </w:tc>
        <w:tc>
          <w:tcPr>
            <w:tcW w:w="1008" w:type="pct"/>
            <w:tcBorders>
              <w:top w:val="single" w:sz="4" w:space="0" w:color="auto"/>
              <w:bottom w:val="single" w:sz="4" w:space="0" w:color="auto"/>
            </w:tcBorders>
            <w:noWrap/>
            <w:vAlign w:val="center"/>
            <w:hideMark/>
          </w:tcPr>
          <w:p w14:paraId="1B5B1405" w14:textId="77777777" w:rsidR="0092507A" w:rsidRPr="003065ED" w:rsidRDefault="0092507A" w:rsidP="003065ED">
            <w:pPr>
              <w:spacing w:line="360" w:lineRule="auto"/>
              <w:rPr>
                <w:ins w:id="1780" w:author="瑋婷 徐" w:date="2025-01-06T10:48:00Z" w16du:dateUtc="2025-01-06T02:48:00Z"/>
                <w:rFonts w:ascii="Times New Roman" w:hAnsi="Times New Roman" w:cs="Times New Roman"/>
              </w:rPr>
            </w:pPr>
            <w:ins w:id="1781" w:author="瑋婷 徐" w:date="2025-01-06T10:48:00Z" w16du:dateUtc="2025-01-06T02:48:00Z">
              <w:r w:rsidRPr="003065ED">
                <w:rPr>
                  <w:rFonts w:ascii="Times New Roman" w:hAnsi="Times New Roman" w:cs="Times New Roman"/>
                </w:rPr>
                <w:t>獼猴編號</w:t>
              </w:r>
            </w:ins>
          </w:p>
        </w:tc>
        <w:tc>
          <w:tcPr>
            <w:tcW w:w="771" w:type="pct"/>
            <w:tcBorders>
              <w:top w:val="single" w:sz="4" w:space="0" w:color="auto"/>
              <w:bottom w:val="single" w:sz="4" w:space="0" w:color="auto"/>
            </w:tcBorders>
            <w:noWrap/>
            <w:vAlign w:val="center"/>
            <w:hideMark/>
          </w:tcPr>
          <w:p w14:paraId="101BC083" w14:textId="77777777" w:rsidR="0092507A" w:rsidRPr="003065ED" w:rsidRDefault="0092507A" w:rsidP="003065ED">
            <w:pPr>
              <w:spacing w:line="360" w:lineRule="auto"/>
              <w:rPr>
                <w:ins w:id="1782" w:author="瑋婷 徐" w:date="2025-01-06T10:48:00Z" w16du:dateUtc="2025-01-06T02:48:00Z"/>
                <w:rFonts w:ascii="Times New Roman" w:hAnsi="Times New Roman" w:cs="Times New Roman"/>
              </w:rPr>
            </w:pPr>
            <w:ins w:id="1783" w:author="瑋婷 徐" w:date="2025-01-06T10:48:00Z" w16du:dateUtc="2025-01-06T02:48:00Z">
              <w:r w:rsidRPr="003065ED">
                <w:rPr>
                  <w:rFonts w:ascii="Times New Roman" w:hAnsi="Times New Roman" w:cs="Times New Roman"/>
                </w:rPr>
                <w:t>BBS</w:t>
              </w:r>
              <w:r w:rsidRPr="003065ED">
                <w:rPr>
                  <w:rFonts w:ascii="Times New Roman" w:hAnsi="Times New Roman" w:cs="Times New Roman"/>
                </w:rPr>
                <w:t>編號</w:t>
              </w:r>
            </w:ins>
          </w:p>
        </w:tc>
        <w:tc>
          <w:tcPr>
            <w:tcW w:w="1421" w:type="pct"/>
            <w:tcBorders>
              <w:top w:val="single" w:sz="4" w:space="0" w:color="auto"/>
              <w:bottom w:val="single" w:sz="4" w:space="0" w:color="auto"/>
            </w:tcBorders>
            <w:noWrap/>
            <w:vAlign w:val="center"/>
            <w:hideMark/>
          </w:tcPr>
          <w:p w14:paraId="13B51A04" w14:textId="77777777" w:rsidR="0092507A" w:rsidRPr="003065ED" w:rsidRDefault="0092507A" w:rsidP="003065ED">
            <w:pPr>
              <w:spacing w:line="360" w:lineRule="auto"/>
              <w:rPr>
                <w:ins w:id="1784" w:author="瑋婷 徐" w:date="2025-01-06T10:48:00Z" w16du:dateUtc="2025-01-06T02:48:00Z"/>
                <w:rFonts w:ascii="Times New Roman" w:hAnsi="Times New Roman" w:cs="Times New Roman"/>
              </w:rPr>
            </w:pPr>
            <w:ins w:id="1785" w:author="瑋婷 徐" w:date="2025-01-06T10:48:00Z" w16du:dateUtc="2025-01-06T02:48:00Z">
              <w:r w:rsidRPr="003065ED">
                <w:rPr>
                  <w:rFonts w:ascii="Times New Roman" w:hAnsi="Times New Roman" w:cs="Times New Roman"/>
                </w:rPr>
                <w:t>樣區名稱</w:t>
              </w:r>
            </w:ins>
          </w:p>
        </w:tc>
      </w:tr>
      <w:tr w:rsidR="0092507A" w:rsidRPr="009A26EB" w14:paraId="53D14982" w14:textId="77777777" w:rsidTr="003065ED">
        <w:trPr>
          <w:trHeight w:val="300"/>
          <w:ins w:id="1786" w:author="瑋婷 徐" w:date="2025-01-06T10:48:00Z" w16du:dateUtc="2025-01-06T02:48:00Z"/>
        </w:trPr>
        <w:tc>
          <w:tcPr>
            <w:tcW w:w="430" w:type="pct"/>
            <w:tcBorders>
              <w:top w:val="single" w:sz="4" w:space="0" w:color="auto"/>
            </w:tcBorders>
            <w:vAlign w:val="center"/>
          </w:tcPr>
          <w:p w14:paraId="7A65F101" w14:textId="77777777" w:rsidR="0092507A" w:rsidRPr="003065ED" w:rsidRDefault="0092507A" w:rsidP="003065ED">
            <w:pPr>
              <w:spacing w:line="360" w:lineRule="auto"/>
              <w:rPr>
                <w:ins w:id="1787" w:author="瑋婷 徐" w:date="2025-01-06T10:48:00Z" w16du:dateUtc="2025-01-06T02:48:00Z"/>
                <w:rFonts w:ascii="Times New Roman" w:hAnsi="Times New Roman" w:cs="Times New Roman"/>
              </w:rPr>
            </w:pPr>
            <w:ins w:id="1788" w:author="瑋婷 徐" w:date="2025-01-06T10:48:00Z" w16du:dateUtc="2025-01-06T02:48:00Z">
              <w:r w:rsidRPr="003065ED">
                <w:rPr>
                  <w:rFonts w:ascii="Times New Roman" w:hAnsi="Times New Roman" w:cs="Times New Roman"/>
                </w:rPr>
                <w:t>1</w:t>
              </w:r>
            </w:ins>
          </w:p>
        </w:tc>
        <w:tc>
          <w:tcPr>
            <w:tcW w:w="763" w:type="pct"/>
            <w:tcBorders>
              <w:top w:val="single" w:sz="4" w:space="0" w:color="auto"/>
            </w:tcBorders>
            <w:vAlign w:val="center"/>
          </w:tcPr>
          <w:p w14:paraId="33DB9A51" w14:textId="77777777" w:rsidR="0092507A" w:rsidRPr="003065ED" w:rsidRDefault="0092507A" w:rsidP="003065ED">
            <w:pPr>
              <w:spacing w:line="360" w:lineRule="auto"/>
              <w:rPr>
                <w:ins w:id="1789" w:author="瑋婷 徐" w:date="2025-01-06T10:48:00Z" w16du:dateUtc="2025-01-06T02:48:00Z"/>
                <w:rFonts w:ascii="Times New Roman" w:hAnsi="Times New Roman" w:cs="Times New Roman"/>
              </w:rPr>
            </w:pPr>
            <w:ins w:id="1790" w:author="瑋婷 徐" w:date="2025-01-06T10:48:00Z" w16du:dateUtc="2025-01-06T02:48:00Z">
              <w:r w:rsidRPr="003065ED">
                <w:rPr>
                  <w:rFonts w:ascii="Times New Roman" w:hAnsi="Times New Roman" w:cs="Times New Roman"/>
                </w:rPr>
                <w:t>嘉義</w:t>
              </w:r>
            </w:ins>
          </w:p>
        </w:tc>
        <w:tc>
          <w:tcPr>
            <w:tcW w:w="607" w:type="pct"/>
            <w:tcBorders>
              <w:top w:val="single" w:sz="4" w:space="0" w:color="auto"/>
            </w:tcBorders>
            <w:vAlign w:val="center"/>
          </w:tcPr>
          <w:p w14:paraId="0ABBDF15" w14:textId="77777777" w:rsidR="0092507A" w:rsidRPr="003065ED" w:rsidRDefault="0092507A" w:rsidP="003065ED">
            <w:pPr>
              <w:spacing w:line="360" w:lineRule="auto"/>
              <w:rPr>
                <w:ins w:id="1791" w:author="瑋婷 徐" w:date="2025-01-06T10:48:00Z" w16du:dateUtc="2025-01-06T02:48:00Z"/>
                <w:rFonts w:ascii="Times New Roman" w:hAnsi="Times New Roman" w:cs="Times New Roman"/>
              </w:rPr>
            </w:pPr>
            <w:ins w:id="1792" w:author="瑋婷 徐" w:date="2025-01-06T10:48:00Z" w16du:dateUtc="2025-01-06T02:48:00Z">
              <w:r w:rsidRPr="003065ED">
                <w:rPr>
                  <w:rFonts w:ascii="Times New Roman" w:hAnsi="Times New Roman" w:cs="Times New Roman"/>
                </w:rPr>
                <w:t>玉井</w:t>
              </w:r>
            </w:ins>
          </w:p>
        </w:tc>
        <w:tc>
          <w:tcPr>
            <w:tcW w:w="1008" w:type="pct"/>
            <w:tcBorders>
              <w:top w:val="single" w:sz="4" w:space="0" w:color="auto"/>
            </w:tcBorders>
            <w:noWrap/>
            <w:vAlign w:val="center"/>
          </w:tcPr>
          <w:p w14:paraId="6469F14F" w14:textId="77777777" w:rsidR="0092507A" w:rsidRPr="003065ED" w:rsidRDefault="0092507A" w:rsidP="003065ED">
            <w:pPr>
              <w:spacing w:line="360" w:lineRule="auto"/>
              <w:rPr>
                <w:ins w:id="1793" w:author="瑋婷 徐" w:date="2025-01-06T10:48:00Z" w16du:dateUtc="2025-01-06T02:48:00Z"/>
                <w:rFonts w:ascii="Times New Roman" w:hAnsi="Times New Roman" w:cs="Times New Roman"/>
              </w:rPr>
            </w:pPr>
            <w:ins w:id="1794" w:author="瑋婷 徐" w:date="2025-01-06T10:48:00Z" w16du:dateUtc="2025-01-06T02:48:00Z">
              <w:r w:rsidRPr="003065ED">
                <w:rPr>
                  <w:rFonts w:ascii="Times New Roman" w:hAnsi="Times New Roman" w:cs="Times New Roman"/>
                </w:rPr>
                <w:t>MA-E19-14</w:t>
              </w:r>
            </w:ins>
          </w:p>
        </w:tc>
        <w:tc>
          <w:tcPr>
            <w:tcW w:w="771" w:type="pct"/>
            <w:tcBorders>
              <w:top w:val="single" w:sz="4" w:space="0" w:color="auto"/>
            </w:tcBorders>
            <w:noWrap/>
            <w:vAlign w:val="center"/>
          </w:tcPr>
          <w:p w14:paraId="4F5B44E1" w14:textId="77777777" w:rsidR="0092507A" w:rsidRPr="003065ED" w:rsidRDefault="0092507A" w:rsidP="003065ED">
            <w:pPr>
              <w:spacing w:line="360" w:lineRule="auto"/>
              <w:rPr>
                <w:ins w:id="1795" w:author="瑋婷 徐" w:date="2025-01-06T10:48:00Z" w16du:dateUtc="2025-01-06T02:48:00Z"/>
                <w:rFonts w:ascii="Times New Roman" w:hAnsi="Times New Roman" w:cs="Times New Roman"/>
              </w:rPr>
            </w:pPr>
            <w:ins w:id="1796" w:author="瑋婷 徐" w:date="2025-01-06T10:48:00Z" w16du:dateUtc="2025-01-06T02:48:00Z">
              <w:r w:rsidRPr="003065ED">
                <w:rPr>
                  <w:rFonts w:ascii="Times New Roman" w:hAnsi="Times New Roman" w:cs="Times New Roman"/>
                </w:rPr>
                <w:t>A36-11</w:t>
              </w:r>
            </w:ins>
          </w:p>
        </w:tc>
        <w:tc>
          <w:tcPr>
            <w:tcW w:w="1421" w:type="pct"/>
            <w:tcBorders>
              <w:top w:val="single" w:sz="4" w:space="0" w:color="auto"/>
            </w:tcBorders>
            <w:noWrap/>
            <w:vAlign w:val="center"/>
          </w:tcPr>
          <w:p w14:paraId="7B6E5C21" w14:textId="77777777" w:rsidR="0092507A" w:rsidRPr="003065ED" w:rsidRDefault="0092507A" w:rsidP="003065ED">
            <w:pPr>
              <w:spacing w:line="360" w:lineRule="auto"/>
              <w:rPr>
                <w:ins w:id="1797" w:author="瑋婷 徐" w:date="2025-01-06T10:48:00Z" w16du:dateUtc="2025-01-06T02:48:00Z"/>
                <w:rFonts w:ascii="Times New Roman" w:hAnsi="Times New Roman" w:cs="Times New Roman"/>
              </w:rPr>
            </w:pPr>
            <w:proofErr w:type="gramStart"/>
            <w:ins w:id="1798" w:author="瑋婷 徐" w:date="2025-01-06T10:48:00Z" w16du:dateUtc="2025-01-06T02:48:00Z">
              <w:r w:rsidRPr="003065ED">
                <w:rPr>
                  <w:rFonts w:ascii="Times New Roman" w:hAnsi="Times New Roman" w:cs="Times New Roman"/>
                </w:rPr>
                <w:t>合水仔</w:t>
              </w:r>
              <w:proofErr w:type="gramEnd"/>
            </w:ins>
          </w:p>
        </w:tc>
      </w:tr>
      <w:tr w:rsidR="0092507A" w:rsidRPr="009A26EB" w14:paraId="55DC57CD" w14:textId="77777777" w:rsidTr="003065ED">
        <w:trPr>
          <w:trHeight w:val="300"/>
          <w:ins w:id="1799" w:author="瑋婷 徐" w:date="2025-01-06T10:48:00Z" w16du:dateUtc="2025-01-06T02:48:00Z"/>
        </w:trPr>
        <w:tc>
          <w:tcPr>
            <w:tcW w:w="430" w:type="pct"/>
            <w:vAlign w:val="center"/>
          </w:tcPr>
          <w:p w14:paraId="1EFDF33E" w14:textId="77777777" w:rsidR="0092507A" w:rsidRPr="003065ED" w:rsidRDefault="0092507A" w:rsidP="003065ED">
            <w:pPr>
              <w:spacing w:line="360" w:lineRule="auto"/>
              <w:rPr>
                <w:ins w:id="1800" w:author="瑋婷 徐" w:date="2025-01-06T10:48:00Z" w16du:dateUtc="2025-01-06T02:48:00Z"/>
                <w:rFonts w:ascii="Times New Roman" w:hAnsi="Times New Roman" w:cs="Times New Roman"/>
              </w:rPr>
            </w:pPr>
            <w:ins w:id="1801" w:author="瑋婷 徐" w:date="2025-01-06T10:48:00Z" w16du:dateUtc="2025-01-06T02:48:00Z">
              <w:r w:rsidRPr="003065ED">
                <w:rPr>
                  <w:rFonts w:ascii="Times New Roman" w:hAnsi="Times New Roman" w:cs="Times New Roman"/>
                </w:rPr>
                <w:t>2</w:t>
              </w:r>
            </w:ins>
          </w:p>
        </w:tc>
        <w:tc>
          <w:tcPr>
            <w:tcW w:w="763" w:type="pct"/>
            <w:vAlign w:val="center"/>
          </w:tcPr>
          <w:p w14:paraId="0F696466" w14:textId="77777777" w:rsidR="0092507A" w:rsidRPr="003065ED" w:rsidRDefault="0092507A" w:rsidP="003065ED">
            <w:pPr>
              <w:spacing w:line="360" w:lineRule="auto"/>
              <w:rPr>
                <w:ins w:id="1802" w:author="瑋婷 徐" w:date="2025-01-06T10:48:00Z" w16du:dateUtc="2025-01-06T02:48:00Z"/>
                <w:rFonts w:ascii="Times New Roman" w:hAnsi="Times New Roman" w:cs="Times New Roman"/>
              </w:rPr>
            </w:pPr>
            <w:ins w:id="1803" w:author="瑋婷 徐" w:date="2025-01-06T10:48:00Z" w16du:dateUtc="2025-01-06T02:48:00Z">
              <w:r w:rsidRPr="003065ED">
                <w:rPr>
                  <w:rFonts w:ascii="Times New Roman" w:hAnsi="Times New Roman" w:cs="Times New Roman"/>
                </w:rPr>
                <w:t>嘉義</w:t>
              </w:r>
            </w:ins>
          </w:p>
        </w:tc>
        <w:tc>
          <w:tcPr>
            <w:tcW w:w="607" w:type="pct"/>
            <w:vAlign w:val="center"/>
          </w:tcPr>
          <w:p w14:paraId="593D4C7C" w14:textId="77777777" w:rsidR="0092507A" w:rsidRPr="003065ED" w:rsidRDefault="0092507A" w:rsidP="003065ED">
            <w:pPr>
              <w:spacing w:line="360" w:lineRule="auto"/>
              <w:rPr>
                <w:ins w:id="1804" w:author="瑋婷 徐" w:date="2025-01-06T10:48:00Z" w16du:dateUtc="2025-01-06T02:48:00Z"/>
                <w:rFonts w:ascii="Times New Roman" w:hAnsi="Times New Roman" w:cs="Times New Roman"/>
              </w:rPr>
            </w:pPr>
            <w:ins w:id="1805" w:author="瑋婷 徐" w:date="2025-01-06T10:48:00Z" w16du:dateUtc="2025-01-06T02:48:00Z">
              <w:r w:rsidRPr="003065ED">
                <w:rPr>
                  <w:rFonts w:ascii="Times New Roman" w:hAnsi="Times New Roman" w:cs="Times New Roman"/>
                </w:rPr>
                <w:t>玉井</w:t>
              </w:r>
            </w:ins>
          </w:p>
        </w:tc>
        <w:tc>
          <w:tcPr>
            <w:tcW w:w="1008" w:type="pct"/>
            <w:noWrap/>
            <w:vAlign w:val="center"/>
          </w:tcPr>
          <w:p w14:paraId="1FAC0A10" w14:textId="77777777" w:rsidR="0092507A" w:rsidRPr="003065ED" w:rsidRDefault="0092507A" w:rsidP="003065ED">
            <w:pPr>
              <w:spacing w:line="360" w:lineRule="auto"/>
              <w:rPr>
                <w:ins w:id="1806" w:author="瑋婷 徐" w:date="2025-01-06T10:48:00Z" w16du:dateUtc="2025-01-06T02:48:00Z"/>
                <w:rFonts w:ascii="Times New Roman" w:hAnsi="Times New Roman" w:cs="Times New Roman"/>
              </w:rPr>
            </w:pPr>
            <w:ins w:id="1807" w:author="瑋婷 徐" w:date="2025-01-06T10:48:00Z" w16du:dateUtc="2025-01-06T02:48:00Z">
              <w:r w:rsidRPr="003065ED">
                <w:rPr>
                  <w:rFonts w:ascii="Times New Roman" w:hAnsi="Times New Roman" w:cs="Times New Roman"/>
                </w:rPr>
                <w:t>MA-E19-15</w:t>
              </w:r>
            </w:ins>
          </w:p>
        </w:tc>
        <w:tc>
          <w:tcPr>
            <w:tcW w:w="771" w:type="pct"/>
            <w:noWrap/>
            <w:vAlign w:val="center"/>
          </w:tcPr>
          <w:p w14:paraId="260AD990" w14:textId="77777777" w:rsidR="0092507A" w:rsidRPr="003065ED" w:rsidRDefault="0092507A" w:rsidP="003065ED">
            <w:pPr>
              <w:spacing w:line="360" w:lineRule="auto"/>
              <w:rPr>
                <w:ins w:id="1808" w:author="瑋婷 徐" w:date="2025-01-06T10:48:00Z" w16du:dateUtc="2025-01-06T02:48:00Z"/>
                <w:rFonts w:ascii="Times New Roman" w:hAnsi="Times New Roman" w:cs="Times New Roman"/>
              </w:rPr>
            </w:pPr>
            <w:ins w:id="1809" w:author="瑋婷 徐" w:date="2025-01-06T10:48:00Z" w16du:dateUtc="2025-01-06T02:48:00Z">
              <w:r w:rsidRPr="003065ED">
                <w:rPr>
                  <w:rFonts w:ascii="Times New Roman" w:hAnsi="Times New Roman" w:cs="Times New Roman"/>
                </w:rPr>
                <w:t>A36-14</w:t>
              </w:r>
            </w:ins>
          </w:p>
        </w:tc>
        <w:tc>
          <w:tcPr>
            <w:tcW w:w="1421" w:type="pct"/>
            <w:noWrap/>
            <w:vAlign w:val="center"/>
          </w:tcPr>
          <w:p w14:paraId="09492350" w14:textId="77777777" w:rsidR="0092507A" w:rsidRPr="003065ED" w:rsidRDefault="0092507A" w:rsidP="003065ED">
            <w:pPr>
              <w:spacing w:line="360" w:lineRule="auto"/>
              <w:rPr>
                <w:ins w:id="1810" w:author="瑋婷 徐" w:date="2025-01-06T10:48:00Z" w16du:dateUtc="2025-01-06T02:48:00Z"/>
                <w:rFonts w:ascii="Times New Roman" w:hAnsi="Times New Roman" w:cs="Times New Roman"/>
              </w:rPr>
            </w:pPr>
            <w:ins w:id="1811" w:author="瑋婷 徐" w:date="2025-01-06T10:48:00Z" w16du:dateUtc="2025-01-06T02:48:00Z">
              <w:r w:rsidRPr="003065ED">
                <w:rPr>
                  <w:rFonts w:ascii="Times New Roman" w:hAnsi="Times New Roman" w:cs="Times New Roman"/>
                </w:rPr>
                <w:t>龜丹溫泉</w:t>
              </w:r>
            </w:ins>
          </w:p>
        </w:tc>
      </w:tr>
      <w:tr w:rsidR="0092507A" w:rsidRPr="009A26EB" w14:paraId="3104A71A" w14:textId="77777777" w:rsidTr="003065ED">
        <w:trPr>
          <w:trHeight w:val="300"/>
          <w:ins w:id="1812" w:author="瑋婷 徐" w:date="2025-01-06T10:48:00Z" w16du:dateUtc="2025-01-06T02:48:00Z"/>
        </w:trPr>
        <w:tc>
          <w:tcPr>
            <w:tcW w:w="430" w:type="pct"/>
            <w:vAlign w:val="center"/>
          </w:tcPr>
          <w:p w14:paraId="012145F8" w14:textId="77777777" w:rsidR="0092507A" w:rsidRPr="003065ED" w:rsidRDefault="0092507A" w:rsidP="003065ED">
            <w:pPr>
              <w:spacing w:line="360" w:lineRule="auto"/>
              <w:rPr>
                <w:ins w:id="1813" w:author="瑋婷 徐" w:date="2025-01-06T10:48:00Z" w16du:dateUtc="2025-01-06T02:48:00Z"/>
                <w:rFonts w:ascii="Times New Roman" w:hAnsi="Times New Roman" w:cs="Times New Roman"/>
              </w:rPr>
            </w:pPr>
            <w:ins w:id="1814" w:author="瑋婷 徐" w:date="2025-01-06T10:48:00Z" w16du:dateUtc="2025-01-06T02:48:00Z">
              <w:r w:rsidRPr="003065ED">
                <w:rPr>
                  <w:rFonts w:ascii="Times New Roman" w:hAnsi="Times New Roman" w:cs="Times New Roman"/>
                </w:rPr>
                <w:t>3</w:t>
              </w:r>
            </w:ins>
          </w:p>
        </w:tc>
        <w:tc>
          <w:tcPr>
            <w:tcW w:w="763" w:type="pct"/>
            <w:vAlign w:val="center"/>
          </w:tcPr>
          <w:p w14:paraId="7485DD2F" w14:textId="77777777" w:rsidR="0092507A" w:rsidRPr="003065ED" w:rsidRDefault="0092507A" w:rsidP="003065ED">
            <w:pPr>
              <w:spacing w:line="360" w:lineRule="auto"/>
              <w:rPr>
                <w:ins w:id="1815" w:author="瑋婷 徐" w:date="2025-01-06T10:48:00Z" w16du:dateUtc="2025-01-06T02:48:00Z"/>
                <w:rFonts w:ascii="Times New Roman" w:hAnsi="Times New Roman" w:cs="Times New Roman"/>
              </w:rPr>
            </w:pPr>
            <w:ins w:id="1816" w:author="瑋婷 徐" w:date="2025-01-06T10:48:00Z" w16du:dateUtc="2025-01-06T02:48:00Z">
              <w:r w:rsidRPr="003065ED">
                <w:rPr>
                  <w:rFonts w:ascii="Times New Roman" w:hAnsi="Times New Roman" w:cs="Times New Roman"/>
                </w:rPr>
                <w:t>嘉義</w:t>
              </w:r>
            </w:ins>
          </w:p>
        </w:tc>
        <w:tc>
          <w:tcPr>
            <w:tcW w:w="607" w:type="pct"/>
            <w:vAlign w:val="center"/>
          </w:tcPr>
          <w:p w14:paraId="4E8346B7" w14:textId="77777777" w:rsidR="0092507A" w:rsidRPr="003065ED" w:rsidRDefault="0092507A" w:rsidP="003065ED">
            <w:pPr>
              <w:spacing w:line="360" w:lineRule="auto"/>
              <w:rPr>
                <w:ins w:id="1817" w:author="瑋婷 徐" w:date="2025-01-06T10:48:00Z" w16du:dateUtc="2025-01-06T02:48:00Z"/>
                <w:rFonts w:ascii="Times New Roman" w:hAnsi="Times New Roman" w:cs="Times New Roman"/>
              </w:rPr>
            </w:pPr>
            <w:ins w:id="1818" w:author="瑋婷 徐" w:date="2025-01-06T10:48:00Z" w16du:dateUtc="2025-01-06T02:48:00Z">
              <w:r w:rsidRPr="003065ED">
                <w:rPr>
                  <w:rFonts w:ascii="Times New Roman" w:hAnsi="Times New Roman" w:cs="Times New Roman"/>
                </w:rPr>
                <w:t>觸口</w:t>
              </w:r>
            </w:ins>
          </w:p>
        </w:tc>
        <w:tc>
          <w:tcPr>
            <w:tcW w:w="1008" w:type="pct"/>
            <w:noWrap/>
            <w:vAlign w:val="center"/>
          </w:tcPr>
          <w:p w14:paraId="1D3CBC6A" w14:textId="77777777" w:rsidR="0092507A" w:rsidRPr="003065ED" w:rsidRDefault="0092507A" w:rsidP="003065ED">
            <w:pPr>
              <w:spacing w:line="360" w:lineRule="auto"/>
              <w:rPr>
                <w:ins w:id="1819" w:author="瑋婷 徐" w:date="2025-01-06T10:48:00Z" w16du:dateUtc="2025-01-06T02:48:00Z"/>
                <w:rFonts w:ascii="Times New Roman" w:hAnsi="Times New Roman" w:cs="Times New Roman"/>
              </w:rPr>
            </w:pPr>
            <w:ins w:id="1820" w:author="瑋婷 徐" w:date="2025-01-06T10:48:00Z" w16du:dateUtc="2025-01-06T02:48:00Z">
              <w:r w:rsidRPr="003065ED">
                <w:rPr>
                  <w:rFonts w:ascii="Times New Roman" w:hAnsi="Times New Roman" w:cs="Times New Roman"/>
                </w:rPr>
                <w:t>MA-E22-14</w:t>
              </w:r>
            </w:ins>
          </w:p>
        </w:tc>
        <w:tc>
          <w:tcPr>
            <w:tcW w:w="771" w:type="pct"/>
            <w:noWrap/>
            <w:vAlign w:val="center"/>
          </w:tcPr>
          <w:p w14:paraId="3E14F17F" w14:textId="77777777" w:rsidR="0092507A" w:rsidRPr="003065ED" w:rsidRDefault="0092507A" w:rsidP="003065ED">
            <w:pPr>
              <w:spacing w:line="360" w:lineRule="auto"/>
              <w:rPr>
                <w:ins w:id="1821" w:author="瑋婷 徐" w:date="2025-01-06T10:48:00Z" w16du:dateUtc="2025-01-06T02:48:00Z"/>
                <w:rFonts w:ascii="Times New Roman" w:hAnsi="Times New Roman" w:cs="Times New Roman"/>
              </w:rPr>
            </w:pPr>
            <w:ins w:id="1822" w:author="瑋婷 徐" w:date="2025-01-06T10:48:00Z" w16du:dateUtc="2025-01-06T02:48:00Z">
              <w:r w:rsidRPr="003065ED">
                <w:rPr>
                  <w:rFonts w:ascii="Times New Roman" w:hAnsi="Times New Roman" w:cs="Times New Roman"/>
                </w:rPr>
                <w:t>A33-24</w:t>
              </w:r>
            </w:ins>
          </w:p>
        </w:tc>
        <w:tc>
          <w:tcPr>
            <w:tcW w:w="1421" w:type="pct"/>
            <w:noWrap/>
            <w:vAlign w:val="center"/>
          </w:tcPr>
          <w:p w14:paraId="44815773" w14:textId="77777777" w:rsidR="0092507A" w:rsidRPr="003065ED" w:rsidRDefault="0092507A" w:rsidP="003065ED">
            <w:pPr>
              <w:spacing w:line="360" w:lineRule="auto"/>
              <w:rPr>
                <w:ins w:id="1823" w:author="瑋婷 徐" w:date="2025-01-06T10:48:00Z" w16du:dateUtc="2025-01-06T02:48:00Z"/>
                <w:rFonts w:ascii="Times New Roman" w:hAnsi="Times New Roman" w:cs="Times New Roman"/>
              </w:rPr>
            </w:pPr>
            <w:ins w:id="1824" w:author="瑋婷 徐" w:date="2025-01-06T10:48:00Z" w16du:dateUtc="2025-01-06T02:48:00Z">
              <w:r w:rsidRPr="003065ED">
                <w:rPr>
                  <w:rFonts w:ascii="Times New Roman" w:hAnsi="Times New Roman" w:cs="Times New Roman"/>
                </w:rPr>
                <w:t>溪頭</w:t>
              </w:r>
            </w:ins>
          </w:p>
        </w:tc>
      </w:tr>
      <w:tr w:rsidR="0092507A" w:rsidRPr="009A26EB" w14:paraId="3558F369" w14:textId="77777777" w:rsidTr="003065ED">
        <w:trPr>
          <w:trHeight w:val="300"/>
          <w:ins w:id="1825" w:author="瑋婷 徐" w:date="2025-01-06T10:48:00Z" w16du:dateUtc="2025-01-06T02:48:00Z"/>
        </w:trPr>
        <w:tc>
          <w:tcPr>
            <w:tcW w:w="430" w:type="pct"/>
            <w:vAlign w:val="center"/>
          </w:tcPr>
          <w:p w14:paraId="1A8B5F7F" w14:textId="77777777" w:rsidR="0092507A" w:rsidRPr="003065ED" w:rsidRDefault="0092507A" w:rsidP="003065ED">
            <w:pPr>
              <w:spacing w:line="360" w:lineRule="auto"/>
              <w:rPr>
                <w:ins w:id="1826" w:author="瑋婷 徐" w:date="2025-01-06T10:48:00Z" w16du:dateUtc="2025-01-06T02:48:00Z"/>
                <w:rFonts w:ascii="Times New Roman" w:hAnsi="Times New Roman" w:cs="Times New Roman"/>
              </w:rPr>
            </w:pPr>
            <w:ins w:id="1827" w:author="瑋婷 徐" w:date="2025-01-06T10:48:00Z" w16du:dateUtc="2025-01-06T02:48:00Z">
              <w:r w:rsidRPr="003065ED">
                <w:rPr>
                  <w:rFonts w:ascii="Times New Roman" w:hAnsi="Times New Roman" w:cs="Times New Roman"/>
                </w:rPr>
                <w:t>4</w:t>
              </w:r>
            </w:ins>
          </w:p>
        </w:tc>
        <w:tc>
          <w:tcPr>
            <w:tcW w:w="763" w:type="pct"/>
            <w:shd w:val="clear" w:color="auto" w:fill="auto"/>
            <w:vAlign w:val="center"/>
          </w:tcPr>
          <w:p w14:paraId="6FDB56D0" w14:textId="77777777" w:rsidR="0092507A" w:rsidRPr="003065ED" w:rsidRDefault="0092507A" w:rsidP="003065ED">
            <w:pPr>
              <w:spacing w:line="360" w:lineRule="auto"/>
              <w:rPr>
                <w:ins w:id="1828" w:author="瑋婷 徐" w:date="2025-01-06T10:48:00Z" w16du:dateUtc="2025-01-06T02:48:00Z"/>
                <w:rFonts w:ascii="Times New Roman" w:hAnsi="Times New Roman" w:cs="Times New Roman"/>
              </w:rPr>
            </w:pPr>
            <w:ins w:id="1829" w:author="瑋婷 徐" w:date="2025-01-06T10:48:00Z" w16du:dateUtc="2025-01-06T02:48:00Z">
              <w:r w:rsidRPr="003065ED">
                <w:rPr>
                  <w:rFonts w:ascii="Times New Roman" w:hAnsi="Times New Roman" w:cs="Times New Roman"/>
                </w:rPr>
                <w:t>屏東</w:t>
              </w:r>
            </w:ins>
          </w:p>
        </w:tc>
        <w:tc>
          <w:tcPr>
            <w:tcW w:w="607" w:type="pct"/>
            <w:shd w:val="clear" w:color="auto" w:fill="auto"/>
            <w:vAlign w:val="center"/>
          </w:tcPr>
          <w:p w14:paraId="4C9E54EF" w14:textId="77777777" w:rsidR="0092507A" w:rsidRPr="003065ED" w:rsidRDefault="0092507A" w:rsidP="003065ED">
            <w:pPr>
              <w:spacing w:line="360" w:lineRule="auto"/>
              <w:rPr>
                <w:ins w:id="1830" w:author="瑋婷 徐" w:date="2025-01-06T10:48:00Z" w16du:dateUtc="2025-01-06T02:48:00Z"/>
                <w:rFonts w:ascii="Times New Roman" w:hAnsi="Times New Roman" w:cs="Times New Roman"/>
              </w:rPr>
            </w:pPr>
            <w:ins w:id="1831" w:author="瑋婷 徐" w:date="2025-01-06T10:48:00Z" w16du:dateUtc="2025-01-06T02:48:00Z">
              <w:r w:rsidRPr="003065ED">
                <w:rPr>
                  <w:rFonts w:ascii="Times New Roman" w:hAnsi="Times New Roman" w:cs="Times New Roman"/>
                </w:rPr>
                <w:t>六龜</w:t>
              </w:r>
            </w:ins>
          </w:p>
        </w:tc>
        <w:tc>
          <w:tcPr>
            <w:tcW w:w="1008" w:type="pct"/>
            <w:shd w:val="clear" w:color="auto" w:fill="auto"/>
            <w:noWrap/>
            <w:vAlign w:val="center"/>
          </w:tcPr>
          <w:p w14:paraId="712D39E6" w14:textId="77777777" w:rsidR="0092507A" w:rsidRPr="003065ED" w:rsidRDefault="0092507A" w:rsidP="003065ED">
            <w:pPr>
              <w:spacing w:line="360" w:lineRule="auto"/>
              <w:rPr>
                <w:ins w:id="1832" w:author="瑋婷 徐" w:date="2025-01-06T10:48:00Z" w16du:dateUtc="2025-01-06T02:48:00Z"/>
                <w:rFonts w:ascii="Times New Roman" w:hAnsi="Times New Roman" w:cs="Times New Roman"/>
              </w:rPr>
            </w:pPr>
            <w:ins w:id="1833" w:author="瑋婷 徐" w:date="2025-01-06T10:48:00Z" w16du:dateUtc="2025-01-06T02:48:00Z">
              <w:r w:rsidRPr="003065ED">
                <w:rPr>
                  <w:rFonts w:ascii="Times New Roman" w:hAnsi="Times New Roman" w:cs="Times New Roman"/>
                </w:rPr>
                <w:t>MB-F23-12</w:t>
              </w:r>
            </w:ins>
          </w:p>
        </w:tc>
        <w:tc>
          <w:tcPr>
            <w:tcW w:w="771" w:type="pct"/>
            <w:shd w:val="clear" w:color="auto" w:fill="auto"/>
            <w:noWrap/>
            <w:vAlign w:val="center"/>
          </w:tcPr>
          <w:p w14:paraId="6F132E07" w14:textId="77777777" w:rsidR="0092507A" w:rsidRPr="003065ED" w:rsidRDefault="0092507A" w:rsidP="003065ED">
            <w:pPr>
              <w:spacing w:line="360" w:lineRule="auto"/>
              <w:rPr>
                <w:ins w:id="1834" w:author="瑋婷 徐" w:date="2025-01-06T10:48:00Z" w16du:dateUtc="2025-01-06T02:48:00Z"/>
                <w:rFonts w:ascii="Times New Roman" w:hAnsi="Times New Roman" w:cs="Times New Roman"/>
              </w:rPr>
            </w:pPr>
            <w:ins w:id="1835" w:author="瑋婷 徐" w:date="2025-01-06T10:48:00Z" w16du:dateUtc="2025-01-06T02:48:00Z">
              <w:r w:rsidRPr="003065ED">
                <w:rPr>
                  <w:rFonts w:ascii="Times New Roman" w:hAnsi="Times New Roman" w:cs="Times New Roman"/>
                </w:rPr>
                <w:t>B38-06</w:t>
              </w:r>
            </w:ins>
          </w:p>
        </w:tc>
        <w:tc>
          <w:tcPr>
            <w:tcW w:w="1421" w:type="pct"/>
            <w:shd w:val="clear" w:color="auto" w:fill="auto"/>
            <w:noWrap/>
            <w:vAlign w:val="center"/>
          </w:tcPr>
          <w:p w14:paraId="4DD9BDF3" w14:textId="77777777" w:rsidR="0092507A" w:rsidRPr="003065ED" w:rsidRDefault="0092507A" w:rsidP="003065ED">
            <w:pPr>
              <w:spacing w:line="360" w:lineRule="auto"/>
              <w:rPr>
                <w:ins w:id="1836" w:author="瑋婷 徐" w:date="2025-01-06T10:48:00Z" w16du:dateUtc="2025-01-06T02:48:00Z"/>
                <w:rFonts w:ascii="Times New Roman" w:hAnsi="Times New Roman" w:cs="Times New Roman"/>
              </w:rPr>
            </w:pPr>
            <w:ins w:id="1837" w:author="瑋婷 徐" w:date="2025-01-06T10:48:00Z" w16du:dateUtc="2025-01-06T02:48:00Z">
              <w:r w:rsidRPr="003065ED">
                <w:rPr>
                  <w:rFonts w:ascii="Times New Roman" w:hAnsi="Times New Roman" w:cs="Times New Roman"/>
                </w:rPr>
                <w:t>小關山林道</w:t>
              </w:r>
            </w:ins>
          </w:p>
        </w:tc>
      </w:tr>
      <w:tr w:rsidR="0092507A" w:rsidRPr="009A26EB" w14:paraId="298CA069" w14:textId="77777777" w:rsidTr="003065ED">
        <w:trPr>
          <w:trHeight w:val="600"/>
          <w:ins w:id="1838" w:author="瑋婷 徐" w:date="2025-01-06T10:48:00Z" w16du:dateUtc="2025-01-06T02:48:00Z"/>
        </w:trPr>
        <w:tc>
          <w:tcPr>
            <w:tcW w:w="430" w:type="pct"/>
            <w:vAlign w:val="center"/>
          </w:tcPr>
          <w:p w14:paraId="307EDEB5" w14:textId="77777777" w:rsidR="0092507A" w:rsidRPr="003065ED" w:rsidRDefault="0092507A" w:rsidP="003065ED">
            <w:pPr>
              <w:spacing w:line="360" w:lineRule="auto"/>
              <w:rPr>
                <w:ins w:id="1839" w:author="瑋婷 徐" w:date="2025-01-06T10:48:00Z" w16du:dateUtc="2025-01-06T02:48:00Z"/>
                <w:rFonts w:ascii="Times New Roman" w:hAnsi="Times New Roman" w:cs="Times New Roman"/>
              </w:rPr>
            </w:pPr>
            <w:ins w:id="1840" w:author="瑋婷 徐" w:date="2025-01-06T10:48:00Z" w16du:dateUtc="2025-01-06T02:48:00Z">
              <w:r w:rsidRPr="003065ED">
                <w:rPr>
                  <w:rFonts w:ascii="Times New Roman" w:hAnsi="Times New Roman" w:cs="Times New Roman"/>
                </w:rPr>
                <w:t>5</w:t>
              </w:r>
            </w:ins>
          </w:p>
        </w:tc>
        <w:tc>
          <w:tcPr>
            <w:tcW w:w="763" w:type="pct"/>
            <w:vAlign w:val="center"/>
          </w:tcPr>
          <w:p w14:paraId="0E329E3F" w14:textId="77777777" w:rsidR="0092507A" w:rsidRPr="003065ED" w:rsidRDefault="0092507A" w:rsidP="003065ED">
            <w:pPr>
              <w:spacing w:line="360" w:lineRule="auto"/>
              <w:rPr>
                <w:ins w:id="1841" w:author="瑋婷 徐" w:date="2025-01-06T10:48:00Z" w16du:dateUtc="2025-01-06T02:48:00Z"/>
                <w:rFonts w:ascii="Times New Roman" w:hAnsi="Times New Roman" w:cs="Times New Roman"/>
              </w:rPr>
            </w:pPr>
            <w:ins w:id="1842" w:author="瑋婷 徐" w:date="2025-01-06T10:48:00Z" w16du:dateUtc="2025-01-06T02:48:00Z">
              <w:r w:rsidRPr="003065ED">
                <w:rPr>
                  <w:rFonts w:ascii="Times New Roman" w:hAnsi="Times New Roman" w:cs="Times New Roman"/>
                </w:rPr>
                <w:t>花蓮</w:t>
              </w:r>
            </w:ins>
          </w:p>
        </w:tc>
        <w:tc>
          <w:tcPr>
            <w:tcW w:w="607" w:type="pct"/>
            <w:vAlign w:val="center"/>
          </w:tcPr>
          <w:p w14:paraId="46ED9E38" w14:textId="77777777" w:rsidR="0092507A" w:rsidRPr="003065ED" w:rsidRDefault="0092507A" w:rsidP="003065ED">
            <w:pPr>
              <w:spacing w:line="360" w:lineRule="auto"/>
              <w:rPr>
                <w:ins w:id="1843" w:author="瑋婷 徐" w:date="2025-01-06T10:48:00Z" w16du:dateUtc="2025-01-06T02:48:00Z"/>
                <w:rFonts w:ascii="Times New Roman" w:hAnsi="Times New Roman" w:cs="Times New Roman"/>
              </w:rPr>
            </w:pPr>
            <w:ins w:id="1844" w:author="瑋婷 徐" w:date="2025-01-06T10:48:00Z" w16du:dateUtc="2025-01-06T02:48:00Z">
              <w:r w:rsidRPr="003065ED">
                <w:rPr>
                  <w:rFonts w:ascii="Times New Roman" w:hAnsi="Times New Roman" w:cs="Times New Roman"/>
                </w:rPr>
                <w:t>南華</w:t>
              </w:r>
            </w:ins>
          </w:p>
        </w:tc>
        <w:tc>
          <w:tcPr>
            <w:tcW w:w="1008" w:type="pct"/>
            <w:noWrap/>
            <w:vAlign w:val="center"/>
          </w:tcPr>
          <w:p w14:paraId="24DBA130" w14:textId="77777777" w:rsidR="0092507A" w:rsidRPr="003065ED" w:rsidRDefault="0092507A" w:rsidP="003065ED">
            <w:pPr>
              <w:spacing w:line="360" w:lineRule="auto"/>
              <w:rPr>
                <w:ins w:id="1845" w:author="瑋婷 徐" w:date="2025-01-06T10:48:00Z" w16du:dateUtc="2025-01-06T02:48:00Z"/>
                <w:rFonts w:ascii="Times New Roman" w:hAnsi="Times New Roman" w:cs="Times New Roman"/>
              </w:rPr>
            </w:pPr>
            <w:ins w:id="1846" w:author="瑋婷 徐" w:date="2025-01-06T10:48:00Z" w16du:dateUtc="2025-01-06T02:48:00Z">
              <w:r w:rsidRPr="003065ED">
                <w:rPr>
                  <w:rFonts w:ascii="Times New Roman" w:hAnsi="Times New Roman" w:cs="Times New Roman"/>
                </w:rPr>
                <w:t>MA-G28-14</w:t>
              </w:r>
            </w:ins>
          </w:p>
        </w:tc>
        <w:tc>
          <w:tcPr>
            <w:tcW w:w="771" w:type="pct"/>
            <w:noWrap/>
            <w:vAlign w:val="center"/>
          </w:tcPr>
          <w:p w14:paraId="18C375EC" w14:textId="77777777" w:rsidR="0092507A" w:rsidRPr="003065ED" w:rsidRDefault="0092507A" w:rsidP="003065ED">
            <w:pPr>
              <w:spacing w:line="360" w:lineRule="auto"/>
              <w:rPr>
                <w:ins w:id="1847" w:author="瑋婷 徐" w:date="2025-01-06T10:48:00Z" w16du:dateUtc="2025-01-06T02:48:00Z"/>
                <w:rFonts w:ascii="Times New Roman" w:hAnsi="Times New Roman" w:cs="Times New Roman"/>
              </w:rPr>
            </w:pPr>
            <w:ins w:id="1848" w:author="瑋婷 徐" w:date="2025-01-06T10:48:00Z" w16du:dateUtc="2025-01-06T02:48:00Z">
              <w:r w:rsidRPr="003065ED">
                <w:rPr>
                  <w:rFonts w:ascii="Times New Roman" w:hAnsi="Times New Roman" w:cs="Times New Roman"/>
                </w:rPr>
                <w:t>A17-02</w:t>
              </w:r>
            </w:ins>
          </w:p>
        </w:tc>
        <w:tc>
          <w:tcPr>
            <w:tcW w:w="1421" w:type="pct"/>
            <w:noWrap/>
            <w:vAlign w:val="center"/>
          </w:tcPr>
          <w:p w14:paraId="1D8F9D27" w14:textId="77777777" w:rsidR="0092507A" w:rsidRPr="003065ED" w:rsidRDefault="0092507A" w:rsidP="003065ED">
            <w:pPr>
              <w:spacing w:line="360" w:lineRule="auto"/>
              <w:rPr>
                <w:ins w:id="1849" w:author="瑋婷 徐" w:date="2025-01-06T10:48:00Z" w16du:dateUtc="2025-01-06T02:48:00Z"/>
                <w:rFonts w:ascii="Times New Roman" w:hAnsi="Times New Roman" w:cs="Times New Roman"/>
              </w:rPr>
            </w:pPr>
            <w:ins w:id="1850" w:author="瑋婷 徐" w:date="2025-01-06T10:48:00Z" w16du:dateUtc="2025-01-06T02:48:00Z">
              <w:r w:rsidRPr="003065ED">
                <w:rPr>
                  <w:rFonts w:ascii="Times New Roman" w:hAnsi="Times New Roman" w:cs="Times New Roman"/>
                </w:rPr>
                <w:t>花蓮縣龍澗</w:t>
              </w:r>
            </w:ins>
          </w:p>
        </w:tc>
      </w:tr>
      <w:tr w:rsidR="0092507A" w:rsidRPr="009A26EB" w14:paraId="2143C1E1" w14:textId="77777777" w:rsidTr="003065ED">
        <w:trPr>
          <w:trHeight w:val="300"/>
          <w:ins w:id="1851" w:author="瑋婷 徐" w:date="2025-01-06T10:48:00Z" w16du:dateUtc="2025-01-06T02:48:00Z"/>
        </w:trPr>
        <w:tc>
          <w:tcPr>
            <w:tcW w:w="430" w:type="pct"/>
            <w:vAlign w:val="center"/>
          </w:tcPr>
          <w:p w14:paraId="12F29B50" w14:textId="77777777" w:rsidR="0092507A" w:rsidRPr="003065ED" w:rsidRDefault="0092507A" w:rsidP="003065ED">
            <w:pPr>
              <w:spacing w:line="360" w:lineRule="auto"/>
              <w:rPr>
                <w:ins w:id="1852" w:author="瑋婷 徐" w:date="2025-01-06T10:48:00Z" w16du:dateUtc="2025-01-06T02:48:00Z"/>
                <w:rFonts w:ascii="Times New Roman" w:hAnsi="Times New Roman" w:cs="Times New Roman"/>
              </w:rPr>
            </w:pPr>
            <w:ins w:id="1853" w:author="瑋婷 徐" w:date="2025-01-06T10:48:00Z" w16du:dateUtc="2025-01-06T02:48:00Z">
              <w:r w:rsidRPr="003065ED">
                <w:rPr>
                  <w:rFonts w:ascii="Times New Roman" w:hAnsi="Times New Roman" w:cs="Times New Roman"/>
                </w:rPr>
                <w:t>6</w:t>
              </w:r>
            </w:ins>
          </w:p>
        </w:tc>
        <w:tc>
          <w:tcPr>
            <w:tcW w:w="763" w:type="pct"/>
            <w:vAlign w:val="center"/>
          </w:tcPr>
          <w:p w14:paraId="003D0443" w14:textId="77777777" w:rsidR="0092507A" w:rsidRPr="003065ED" w:rsidRDefault="0092507A" w:rsidP="003065ED">
            <w:pPr>
              <w:spacing w:line="360" w:lineRule="auto"/>
              <w:rPr>
                <w:ins w:id="1854" w:author="瑋婷 徐" w:date="2025-01-06T10:48:00Z" w16du:dateUtc="2025-01-06T02:48:00Z"/>
                <w:rFonts w:ascii="Times New Roman" w:hAnsi="Times New Roman" w:cs="Times New Roman"/>
              </w:rPr>
            </w:pPr>
            <w:ins w:id="1855" w:author="瑋婷 徐" w:date="2025-01-06T10:48:00Z" w16du:dateUtc="2025-01-06T02:48:00Z">
              <w:r w:rsidRPr="003065ED">
                <w:rPr>
                  <w:rFonts w:ascii="Times New Roman" w:hAnsi="Times New Roman" w:cs="Times New Roman"/>
                </w:rPr>
                <w:t>花蓮</w:t>
              </w:r>
            </w:ins>
          </w:p>
        </w:tc>
        <w:tc>
          <w:tcPr>
            <w:tcW w:w="607" w:type="pct"/>
            <w:vAlign w:val="center"/>
          </w:tcPr>
          <w:p w14:paraId="3FD93AA8" w14:textId="77777777" w:rsidR="0092507A" w:rsidRPr="003065ED" w:rsidRDefault="0092507A" w:rsidP="003065ED">
            <w:pPr>
              <w:spacing w:line="360" w:lineRule="auto"/>
              <w:rPr>
                <w:ins w:id="1856" w:author="瑋婷 徐" w:date="2025-01-06T10:48:00Z" w16du:dateUtc="2025-01-06T02:48:00Z"/>
                <w:rFonts w:ascii="Times New Roman" w:hAnsi="Times New Roman" w:cs="Times New Roman"/>
              </w:rPr>
            </w:pPr>
            <w:ins w:id="1857" w:author="瑋婷 徐" w:date="2025-01-06T10:48:00Z" w16du:dateUtc="2025-01-06T02:48:00Z">
              <w:r w:rsidRPr="003065ED">
                <w:rPr>
                  <w:rFonts w:ascii="Times New Roman" w:hAnsi="Times New Roman" w:cs="Times New Roman"/>
                </w:rPr>
                <w:t>新城</w:t>
              </w:r>
            </w:ins>
          </w:p>
        </w:tc>
        <w:tc>
          <w:tcPr>
            <w:tcW w:w="1008" w:type="pct"/>
            <w:noWrap/>
            <w:vAlign w:val="center"/>
          </w:tcPr>
          <w:p w14:paraId="0BAC2158" w14:textId="77777777" w:rsidR="0092507A" w:rsidRPr="003065ED" w:rsidRDefault="0092507A" w:rsidP="003065ED">
            <w:pPr>
              <w:spacing w:line="360" w:lineRule="auto"/>
              <w:rPr>
                <w:ins w:id="1858" w:author="瑋婷 徐" w:date="2025-01-06T10:48:00Z" w16du:dateUtc="2025-01-06T02:48:00Z"/>
                <w:rFonts w:ascii="Times New Roman" w:hAnsi="Times New Roman" w:cs="Times New Roman"/>
              </w:rPr>
            </w:pPr>
            <w:ins w:id="1859" w:author="瑋婷 徐" w:date="2025-01-06T10:48:00Z" w16du:dateUtc="2025-01-06T02:48:00Z">
              <w:r w:rsidRPr="003065ED">
                <w:rPr>
                  <w:rFonts w:ascii="Times New Roman" w:hAnsi="Times New Roman" w:cs="Times New Roman"/>
                </w:rPr>
                <w:t>MA-G29-10</w:t>
              </w:r>
            </w:ins>
          </w:p>
        </w:tc>
        <w:tc>
          <w:tcPr>
            <w:tcW w:w="771" w:type="pct"/>
            <w:noWrap/>
            <w:vAlign w:val="center"/>
          </w:tcPr>
          <w:p w14:paraId="6587D474" w14:textId="77777777" w:rsidR="0092507A" w:rsidRPr="003065ED" w:rsidRDefault="0092507A" w:rsidP="003065ED">
            <w:pPr>
              <w:spacing w:line="360" w:lineRule="auto"/>
              <w:rPr>
                <w:ins w:id="1860" w:author="瑋婷 徐" w:date="2025-01-06T10:48:00Z" w16du:dateUtc="2025-01-06T02:48:00Z"/>
                <w:rFonts w:ascii="Times New Roman" w:hAnsi="Times New Roman" w:cs="Times New Roman"/>
              </w:rPr>
            </w:pPr>
            <w:ins w:id="1861" w:author="瑋婷 徐" w:date="2025-01-06T10:48:00Z" w16du:dateUtc="2025-01-06T02:48:00Z">
              <w:r w:rsidRPr="003065ED">
                <w:rPr>
                  <w:rFonts w:ascii="Times New Roman" w:hAnsi="Times New Roman" w:cs="Times New Roman"/>
                </w:rPr>
                <w:t>A17-05</w:t>
              </w:r>
            </w:ins>
          </w:p>
        </w:tc>
        <w:tc>
          <w:tcPr>
            <w:tcW w:w="1421" w:type="pct"/>
            <w:noWrap/>
            <w:vAlign w:val="center"/>
          </w:tcPr>
          <w:p w14:paraId="26EE5BC8" w14:textId="77777777" w:rsidR="0092507A" w:rsidRPr="003065ED" w:rsidRDefault="0092507A" w:rsidP="003065ED">
            <w:pPr>
              <w:spacing w:line="360" w:lineRule="auto"/>
              <w:rPr>
                <w:ins w:id="1862" w:author="瑋婷 徐" w:date="2025-01-06T10:48:00Z" w16du:dateUtc="2025-01-06T02:48:00Z"/>
                <w:rFonts w:ascii="Times New Roman" w:hAnsi="Times New Roman" w:cs="Times New Roman"/>
              </w:rPr>
            </w:pPr>
            <w:ins w:id="1863" w:author="瑋婷 徐" w:date="2025-01-06T10:48:00Z" w16du:dateUtc="2025-01-06T02:48:00Z">
              <w:r w:rsidRPr="003065ED">
                <w:rPr>
                  <w:rFonts w:ascii="Times New Roman" w:hAnsi="Times New Roman" w:cs="Times New Roman"/>
                </w:rPr>
                <w:t>富</w:t>
              </w:r>
              <w:proofErr w:type="gramStart"/>
              <w:r w:rsidRPr="003065ED">
                <w:rPr>
                  <w:rFonts w:ascii="Times New Roman" w:hAnsi="Times New Roman" w:cs="Times New Roman"/>
                </w:rPr>
                <w:t>世</w:t>
              </w:r>
              <w:proofErr w:type="gramEnd"/>
              <w:r w:rsidRPr="003065ED">
                <w:rPr>
                  <w:rFonts w:ascii="Times New Roman" w:hAnsi="Times New Roman" w:cs="Times New Roman"/>
                </w:rPr>
                <w:t>國小</w:t>
              </w:r>
            </w:ins>
          </w:p>
        </w:tc>
      </w:tr>
      <w:tr w:rsidR="0092507A" w:rsidRPr="009A26EB" w14:paraId="2031E3B7" w14:textId="77777777" w:rsidTr="003065ED">
        <w:trPr>
          <w:trHeight w:val="300"/>
          <w:ins w:id="1864" w:author="瑋婷 徐" w:date="2025-01-06T10:48:00Z" w16du:dateUtc="2025-01-06T02:48:00Z"/>
        </w:trPr>
        <w:tc>
          <w:tcPr>
            <w:tcW w:w="430" w:type="pct"/>
            <w:vAlign w:val="center"/>
          </w:tcPr>
          <w:p w14:paraId="3F718D62" w14:textId="77777777" w:rsidR="0092507A" w:rsidRPr="003065ED" w:rsidRDefault="0092507A" w:rsidP="003065ED">
            <w:pPr>
              <w:spacing w:line="360" w:lineRule="auto"/>
              <w:rPr>
                <w:ins w:id="1865" w:author="瑋婷 徐" w:date="2025-01-06T10:48:00Z" w16du:dateUtc="2025-01-06T02:48:00Z"/>
                <w:rFonts w:ascii="Times New Roman" w:hAnsi="Times New Roman" w:cs="Times New Roman"/>
              </w:rPr>
            </w:pPr>
            <w:ins w:id="1866" w:author="瑋婷 徐" w:date="2025-01-06T10:48:00Z" w16du:dateUtc="2025-01-06T02:48:00Z">
              <w:r w:rsidRPr="003065ED">
                <w:rPr>
                  <w:rFonts w:ascii="Times New Roman" w:hAnsi="Times New Roman" w:cs="Times New Roman"/>
                </w:rPr>
                <w:t>7</w:t>
              </w:r>
            </w:ins>
          </w:p>
        </w:tc>
        <w:tc>
          <w:tcPr>
            <w:tcW w:w="763" w:type="pct"/>
            <w:vAlign w:val="center"/>
          </w:tcPr>
          <w:p w14:paraId="0249CEBC" w14:textId="77777777" w:rsidR="0092507A" w:rsidRPr="003065ED" w:rsidRDefault="0092507A" w:rsidP="003065ED">
            <w:pPr>
              <w:spacing w:line="360" w:lineRule="auto"/>
              <w:rPr>
                <w:ins w:id="1867" w:author="瑋婷 徐" w:date="2025-01-06T10:48:00Z" w16du:dateUtc="2025-01-06T02:48:00Z"/>
                <w:rFonts w:ascii="Times New Roman" w:hAnsi="Times New Roman" w:cs="Times New Roman"/>
              </w:rPr>
            </w:pPr>
            <w:ins w:id="1868" w:author="瑋婷 徐" w:date="2025-01-06T10:48:00Z" w16du:dateUtc="2025-01-06T02:48:00Z">
              <w:r w:rsidRPr="003065ED">
                <w:rPr>
                  <w:rFonts w:ascii="Times New Roman" w:hAnsi="Times New Roman" w:cs="Times New Roman"/>
                </w:rPr>
                <w:t>花蓮</w:t>
              </w:r>
            </w:ins>
          </w:p>
        </w:tc>
        <w:tc>
          <w:tcPr>
            <w:tcW w:w="607" w:type="pct"/>
            <w:vAlign w:val="center"/>
          </w:tcPr>
          <w:p w14:paraId="648CA583" w14:textId="77777777" w:rsidR="0092507A" w:rsidRPr="003065ED" w:rsidRDefault="0092507A" w:rsidP="003065ED">
            <w:pPr>
              <w:spacing w:line="360" w:lineRule="auto"/>
              <w:rPr>
                <w:ins w:id="1869" w:author="瑋婷 徐" w:date="2025-01-06T10:48:00Z" w16du:dateUtc="2025-01-06T02:48:00Z"/>
                <w:rFonts w:ascii="Times New Roman" w:hAnsi="Times New Roman" w:cs="Times New Roman"/>
              </w:rPr>
            </w:pPr>
            <w:ins w:id="1870" w:author="瑋婷 徐" w:date="2025-01-06T10:48:00Z" w16du:dateUtc="2025-01-06T02:48:00Z">
              <w:r w:rsidRPr="003065ED">
                <w:rPr>
                  <w:rFonts w:ascii="Times New Roman" w:hAnsi="Times New Roman" w:cs="Times New Roman"/>
                </w:rPr>
                <w:t>新城</w:t>
              </w:r>
            </w:ins>
          </w:p>
        </w:tc>
        <w:tc>
          <w:tcPr>
            <w:tcW w:w="1008" w:type="pct"/>
            <w:noWrap/>
            <w:vAlign w:val="center"/>
          </w:tcPr>
          <w:p w14:paraId="02B67AAC" w14:textId="77777777" w:rsidR="0092507A" w:rsidRPr="003065ED" w:rsidRDefault="0092507A" w:rsidP="003065ED">
            <w:pPr>
              <w:spacing w:line="360" w:lineRule="auto"/>
              <w:rPr>
                <w:ins w:id="1871" w:author="瑋婷 徐" w:date="2025-01-06T10:48:00Z" w16du:dateUtc="2025-01-06T02:48:00Z"/>
                <w:rFonts w:ascii="Times New Roman" w:hAnsi="Times New Roman" w:cs="Times New Roman"/>
              </w:rPr>
            </w:pPr>
            <w:ins w:id="1872" w:author="瑋婷 徐" w:date="2025-01-06T10:48:00Z" w16du:dateUtc="2025-01-06T02:48:00Z">
              <w:r w:rsidRPr="003065ED">
                <w:rPr>
                  <w:rFonts w:ascii="Times New Roman" w:hAnsi="Times New Roman" w:cs="Times New Roman"/>
                </w:rPr>
                <w:t>MA-G29-11</w:t>
              </w:r>
            </w:ins>
          </w:p>
        </w:tc>
        <w:tc>
          <w:tcPr>
            <w:tcW w:w="771" w:type="pct"/>
            <w:noWrap/>
            <w:vAlign w:val="center"/>
          </w:tcPr>
          <w:p w14:paraId="2D8CC811" w14:textId="77777777" w:rsidR="0092507A" w:rsidRPr="003065ED" w:rsidRDefault="0092507A" w:rsidP="003065ED">
            <w:pPr>
              <w:spacing w:line="360" w:lineRule="auto"/>
              <w:rPr>
                <w:ins w:id="1873" w:author="瑋婷 徐" w:date="2025-01-06T10:48:00Z" w16du:dateUtc="2025-01-06T02:48:00Z"/>
                <w:rFonts w:ascii="Times New Roman" w:hAnsi="Times New Roman" w:cs="Times New Roman"/>
              </w:rPr>
            </w:pPr>
            <w:ins w:id="1874" w:author="瑋婷 徐" w:date="2025-01-06T10:48:00Z" w16du:dateUtc="2025-01-06T02:48:00Z">
              <w:r w:rsidRPr="003065ED">
                <w:rPr>
                  <w:rFonts w:ascii="Times New Roman" w:hAnsi="Times New Roman" w:cs="Times New Roman"/>
                </w:rPr>
                <w:t>A16-07</w:t>
              </w:r>
            </w:ins>
          </w:p>
        </w:tc>
        <w:tc>
          <w:tcPr>
            <w:tcW w:w="1421" w:type="pct"/>
            <w:noWrap/>
            <w:vAlign w:val="center"/>
          </w:tcPr>
          <w:p w14:paraId="0CE3F4C5" w14:textId="77777777" w:rsidR="0092507A" w:rsidRPr="003065ED" w:rsidRDefault="0092507A" w:rsidP="003065ED">
            <w:pPr>
              <w:spacing w:line="360" w:lineRule="auto"/>
              <w:rPr>
                <w:ins w:id="1875" w:author="瑋婷 徐" w:date="2025-01-06T10:48:00Z" w16du:dateUtc="2025-01-06T02:48:00Z"/>
                <w:rFonts w:ascii="Times New Roman" w:hAnsi="Times New Roman" w:cs="Times New Roman"/>
              </w:rPr>
            </w:pPr>
            <w:ins w:id="1876" w:author="瑋婷 徐" w:date="2025-01-06T10:48:00Z" w16du:dateUtc="2025-01-06T02:48:00Z">
              <w:r w:rsidRPr="003065ED">
                <w:rPr>
                  <w:rFonts w:ascii="Times New Roman" w:hAnsi="Times New Roman" w:cs="Times New Roman"/>
                </w:rPr>
                <w:t>下清水橋</w:t>
              </w:r>
              <w:r w:rsidRPr="003065ED">
                <w:rPr>
                  <w:rFonts w:ascii="Times New Roman" w:hAnsi="Times New Roman" w:cs="Times New Roman"/>
                </w:rPr>
                <w:t>(</w:t>
              </w:r>
              <w:r w:rsidRPr="003065ED">
                <w:rPr>
                  <w:rFonts w:ascii="Times New Roman" w:hAnsi="Times New Roman" w:cs="Times New Roman"/>
                </w:rPr>
                <w:t>清水斷崖</w:t>
              </w:r>
              <w:r w:rsidRPr="003065ED">
                <w:rPr>
                  <w:rFonts w:ascii="Times New Roman" w:hAnsi="Times New Roman" w:cs="Times New Roman"/>
                </w:rPr>
                <w:t>)</w:t>
              </w:r>
            </w:ins>
          </w:p>
        </w:tc>
      </w:tr>
      <w:tr w:rsidR="0092507A" w:rsidRPr="009A26EB" w14:paraId="4233B269" w14:textId="77777777" w:rsidTr="003065ED">
        <w:trPr>
          <w:trHeight w:val="300"/>
          <w:ins w:id="1877" w:author="瑋婷 徐" w:date="2025-01-06T10:48:00Z" w16du:dateUtc="2025-01-06T02:48:00Z"/>
        </w:trPr>
        <w:tc>
          <w:tcPr>
            <w:tcW w:w="430" w:type="pct"/>
            <w:vAlign w:val="center"/>
          </w:tcPr>
          <w:p w14:paraId="34F99529" w14:textId="77777777" w:rsidR="0092507A" w:rsidRPr="003065ED" w:rsidRDefault="0092507A" w:rsidP="003065ED">
            <w:pPr>
              <w:spacing w:line="360" w:lineRule="auto"/>
              <w:rPr>
                <w:ins w:id="1878" w:author="瑋婷 徐" w:date="2025-01-06T10:48:00Z" w16du:dateUtc="2025-01-06T02:48:00Z"/>
                <w:rFonts w:ascii="Times New Roman" w:hAnsi="Times New Roman" w:cs="Times New Roman"/>
              </w:rPr>
            </w:pPr>
            <w:ins w:id="1879" w:author="瑋婷 徐" w:date="2025-01-06T10:48:00Z" w16du:dateUtc="2025-01-06T02:48:00Z">
              <w:r w:rsidRPr="003065ED">
                <w:rPr>
                  <w:rFonts w:ascii="Times New Roman" w:hAnsi="Times New Roman" w:cs="Times New Roman"/>
                </w:rPr>
                <w:t>8</w:t>
              </w:r>
            </w:ins>
          </w:p>
        </w:tc>
        <w:tc>
          <w:tcPr>
            <w:tcW w:w="763" w:type="pct"/>
            <w:vAlign w:val="center"/>
          </w:tcPr>
          <w:p w14:paraId="65DC09C7" w14:textId="77777777" w:rsidR="0092507A" w:rsidRPr="003065ED" w:rsidRDefault="0092507A" w:rsidP="003065ED">
            <w:pPr>
              <w:spacing w:line="360" w:lineRule="auto"/>
              <w:rPr>
                <w:ins w:id="1880" w:author="瑋婷 徐" w:date="2025-01-06T10:48:00Z" w16du:dateUtc="2025-01-06T02:48:00Z"/>
                <w:rFonts w:ascii="Times New Roman" w:hAnsi="Times New Roman" w:cs="Times New Roman"/>
              </w:rPr>
            </w:pPr>
            <w:ins w:id="1881" w:author="瑋婷 徐" w:date="2025-01-06T10:48:00Z" w16du:dateUtc="2025-01-06T02:48:00Z">
              <w:r w:rsidRPr="003065ED">
                <w:rPr>
                  <w:rFonts w:ascii="Times New Roman" w:hAnsi="Times New Roman" w:cs="Times New Roman"/>
                </w:rPr>
                <w:t>花蓮</w:t>
              </w:r>
            </w:ins>
          </w:p>
        </w:tc>
        <w:tc>
          <w:tcPr>
            <w:tcW w:w="607" w:type="pct"/>
            <w:vAlign w:val="center"/>
          </w:tcPr>
          <w:p w14:paraId="457006DC" w14:textId="77777777" w:rsidR="0092507A" w:rsidRPr="003065ED" w:rsidRDefault="0092507A" w:rsidP="003065ED">
            <w:pPr>
              <w:spacing w:line="360" w:lineRule="auto"/>
              <w:rPr>
                <w:ins w:id="1882" w:author="瑋婷 徐" w:date="2025-01-06T10:48:00Z" w16du:dateUtc="2025-01-06T02:48:00Z"/>
                <w:rFonts w:ascii="Times New Roman" w:hAnsi="Times New Roman" w:cs="Times New Roman"/>
              </w:rPr>
            </w:pPr>
            <w:ins w:id="1883" w:author="瑋婷 徐" w:date="2025-01-06T10:48:00Z" w16du:dateUtc="2025-01-06T02:48:00Z">
              <w:r w:rsidRPr="003065ED">
                <w:rPr>
                  <w:rFonts w:ascii="Times New Roman" w:hAnsi="Times New Roman" w:cs="Times New Roman"/>
                </w:rPr>
                <w:t>新城</w:t>
              </w:r>
            </w:ins>
          </w:p>
        </w:tc>
        <w:tc>
          <w:tcPr>
            <w:tcW w:w="1008" w:type="pct"/>
            <w:noWrap/>
            <w:vAlign w:val="center"/>
          </w:tcPr>
          <w:p w14:paraId="75C41184" w14:textId="77777777" w:rsidR="0092507A" w:rsidRPr="003065ED" w:rsidRDefault="0092507A" w:rsidP="003065ED">
            <w:pPr>
              <w:spacing w:line="360" w:lineRule="auto"/>
              <w:rPr>
                <w:ins w:id="1884" w:author="瑋婷 徐" w:date="2025-01-06T10:48:00Z" w16du:dateUtc="2025-01-06T02:48:00Z"/>
                <w:rFonts w:ascii="Times New Roman" w:hAnsi="Times New Roman" w:cs="Times New Roman"/>
              </w:rPr>
            </w:pPr>
            <w:ins w:id="1885" w:author="瑋婷 徐" w:date="2025-01-06T10:48:00Z" w16du:dateUtc="2025-01-06T02:48:00Z">
              <w:r w:rsidRPr="003065ED">
                <w:rPr>
                  <w:rFonts w:ascii="Times New Roman" w:hAnsi="Times New Roman" w:cs="Times New Roman"/>
                </w:rPr>
                <w:t>MA-G29-12</w:t>
              </w:r>
            </w:ins>
          </w:p>
        </w:tc>
        <w:tc>
          <w:tcPr>
            <w:tcW w:w="771" w:type="pct"/>
            <w:noWrap/>
            <w:vAlign w:val="center"/>
          </w:tcPr>
          <w:p w14:paraId="7DE0EEDC" w14:textId="77777777" w:rsidR="0092507A" w:rsidRPr="003065ED" w:rsidRDefault="0092507A" w:rsidP="003065ED">
            <w:pPr>
              <w:spacing w:line="360" w:lineRule="auto"/>
              <w:rPr>
                <w:ins w:id="1886" w:author="瑋婷 徐" w:date="2025-01-06T10:48:00Z" w16du:dateUtc="2025-01-06T02:48:00Z"/>
                <w:rFonts w:ascii="Times New Roman" w:hAnsi="Times New Roman" w:cs="Times New Roman"/>
              </w:rPr>
            </w:pPr>
            <w:ins w:id="1887" w:author="瑋婷 徐" w:date="2025-01-06T10:48:00Z" w16du:dateUtc="2025-01-06T02:48:00Z">
              <w:r w:rsidRPr="003065ED">
                <w:rPr>
                  <w:rFonts w:ascii="Times New Roman" w:hAnsi="Times New Roman" w:cs="Times New Roman"/>
                </w:rPr>
                <w:t>A16-04</w:t>
              </w:r>
            </w:ins>
          </w:p>
        </w:tc>
        <w:tc>
          <w:tcPr>
            <w:tcW w:w="1421" w:type="pct"/>
            <w:noWrap/>
            <w:vAlign w:val="center"/>
          </w:tcPr>
          <w:p w14:paraId="39385C24" w14:textId="77777777" w:rsidR="0092507A" w:rsidRPr="003065ED" w:rsidRDefault="0092507A" w:rsidP="003065ED">
            <w:pPr>
              <w:spacing w:line="360" w:lineRule="auto"/>
              <w:rPr>
                <w:ins w:id="1888" w:author="瑋婷 徐" w:date="2025-01-06T10:48:00Z" w16du:dateUtc="2025-01-06T02:48:00Z"/>
                <w:rFonts w:ascii="Times New Roman" w:hAnsi="Times New Roman" w:cs="Times New Roman"/>
              </w:rPr>
            </w:pPr>
            <w:proofErr w:type="gramStart"/>
            <w:ins w:id="1889" w:author="瑋婷 徐" w:date="2025-01-06T10:48:00Z" w16du:dateUtc="2025-01-06T02:48:00Z">
              <w:r w:rsidRPr="003065ED">
                <w:rPr>
                  <w:rFonts w:ascii="Times New Roman" w:hAnsi="Times New Roman" w:cs="Times New Roman"/>
                </w:rPr>
                <w:t>迴</w:t>
              </w:r>
              <w:proofErr w:type="gramEnd"/>
              <w:r w:rsidRPr="003065ED">
                <w:rPr>
                  <w:rFonts w:ascii="Times New Roman" w:hAnsi="Times New Roman" w:cs="Times New Roman"/>
                </w:rPr>
                <w:t>頭灣</w:t>
              </w:r>
            </w:ins>
          </w:p>
        </w:tc>
      </w:tr>
      <w:tr w:rsidR="0092507A" w:rsidRPr="009A26EB" w14:paraId="248B43FF" w14:textId="77777777" w:rsidTr="003065ED">
        <w:trPr>
          <w:trHeight w:val="300"/>
          <w:ins w:id="1890" w:author="瑋婷 徐" w:date="2025-01-06T10:48:00Z" w16du:dateUtc="2025-01-06T02:48:00Z"/>
        </w:trPr>
        <w:tc>
          <w:tcPr>
            <w:tcW w:w="430" w:type="pct"/>
            <w:vAlign w:val="center"/>
          </w:tcPr>
          <w:p w14:paraId="54503E1C" w14:textId="77777777" w:rsidR="0092507A" w:rsidRPr="003065ED" w:rsidRDefault="0092507A" w:rsidP="003065ED">
            <w:pPr>
              <w:spacing w:line="360" w:lineRule="auto"/>
              <w:rPr>
                <w:ins w:id="1891" w:author="瑋婷 徐" w:date="2025-01-06T10:48:00Z" w16du:dateUtc="2025-01-06T02:48:00Z"/>
                <w:rFonts w:ascii="Times New Roman" w:hAnsi="Times New Roman" w:cs="Times New Roman"/>
              </w:rPr>
            </w:pPr>
            <w:ins w:id="1892" w:author="瑋婷 徐" w:date="2025-01-06T10:48:00Z" w16du:dateUtc="2025-01-06T02:48:00Z">
              <w:r w:rsidRPr="003065ED">
                <w:rPr>
                  <w:rFonts w:ascii="Times New Roman" w:hAnsi="Times New Roman" w:cs="Times New Roman"/>
                </w:rPr>
                <w:t>9</w:t>
              </w:r>
            </w:ins>
          </w:p>
        </w:tc>
        <w:tc>
          <w:tcPr>
            <w:tcW w:w="763" w:type="pct"/>
            <w:vAlign w:val="center"/>
          </w:tcPr>
          <w:p w14:paraId="256B9B74" w14:textId="77777777" w:rsidR="0092507A" w:rsidRPr="003065ED" w:rsidRDefault="0092507A" w:rsidP="003065ED">
            <w:pPr>
              <w:spacing w:line="360" w:lineRule="auto"/>
              <w:rPr>
                <w:ins w:id="1893" w:author="瑋婷 徐" w:date="2025-01-06T10:48:00Z" w16du:dateUtc="2025-01-06T02:48:00Z"/>
                <w:rFonts w:ascii="Times New Roman" w:hAnsi="Times New Roman" w:cs="Times New Roman"/>
              </w:rPr>
            </w:pPr>
            <w:ins w:id="1894" w:author="瑋婷 徐" w:date="2025-01-06T10:48:00Z" w16du:dateUtc="2025-01-06T02:48:00Z">
              <w:r w:rsidRPr="003065ED">
                <w:rPr>
                  <w:rFonts w:ascii="Times New Roman" w:hAnsi="Times New Roman" w:cs="Times New Roman"/>
                </w:rPr>
                <w:t>花蓮</w:t>
              </w:r>
            </w:ins>
          </w:p>
        </w:tc>
        <w:tc>
          <w:tcPr>
            <w:tcW w:w="607" w:type="pct"/>
            <w:vAlign w:val="center"/>
          </w:tcPr>
          <w:p w14:paraId="2C377E78" w14:textId="77777777" w:rsidR="0092507A" w:rsidRPr="003065ED" w:rsidRDefault="0092507A" w:rsidP="003065ED">
            <w:pPr>
              <w:spacing w:line="360" w:lineRule="auto"/>
              <w:rPr>
                <w:ins w:id="1895" w:author="瑋婷 徐" w:date="2025-01-06T10:48:00Z" w16du:dateUtc="2025-01-06T02:48:00Z"/>
                <w:rFonts w:ascii="Times New Roman" w:hAnsi="Times New Roman" w:cs="Times New Roman"/>
              </w:rPr>
            </w:pPr>
            <w:ins w:id="1896" w:author="瑋婷 徐" w:date="2025-01-06T10:48:00Z" w16du:dateUtc="2025-01-06T02:48:00Z">
              <w:r w:rsidRPr="003065ED">
                <w:rPr>
                  <w:rFonts w:ascii="Times New Roman" w:hAnsi="Times New Roman" w:cs="Times New Roman"/>
                </w:rPr>
                <w:t>玉里</w:t>
              </w:r>
            </w:ins>
          </w:p>
        </w:tc>
        <w:tc>
          <w:tcPr>
            <w:tcW w:w="1008" w:type="pct"/>
            <w:noWrap/>
            <w:vAlign w:val="center"/>
          </w:tcPr>
          <w:p w14:paraId="67FB8673" w14:textId="77777777" w:rsidR="0092507A" w:rsidRPr="003065ED" w:rsidRDefault="0092507A" w:rsidP="003065ED">
            <w:pPr>
              <w:spacing w:line="360" w:lineRule="auto"/>
              <w:rPr>
                <w:ins w:id="1897" w:author="瑋婷 徐" w:date="2025-01-06T10:48:00Z" w16du:dateUtc="2025-01-06T02:48:00Z"/>
                <w:rFonts w:ascii="Times New Roman" w:hAnsi="Times New Roman" w:cs="Times New Roman"/>
              </w:rPr>
            </w:pPr>
            <w:ins w:id="1898" w:author="瑋婷 徐" w:date="2025-01-06T10:48:00Z" w16du:dateUtc="2025-01-06T02:48:00Z">
              <w:r w:rsidRPr="003065ED">
                <w:rPr>
                  <w:rFonts w:ascii="Times New Roman" w:hAnsi="Times New Roman" w:cs="Times New Roman"/>
                </w:rPr>
                <w:t>MB-G27-10</w:t>
              </w:r>
            </w:ins>
          </w:p>
        </w:tc>
        <w:tc>
          <w:tcPr>
            <w:tcW w:w="771" w:type="pct"/>
            <w:noWrap/>
            <w:vAlign w:val="center"/>
          </w:tcPr>
          <w:p w14:paraId="3761E735" w14:textId="77777777" w:rsidR="0092507A" w:rsidRPr="003065ED" w:rsidRDefault="0092507A" w:rsidP="003065ED">
            <w:pPr>
              <w:spacing w:line="360" w:lineRule="auto"/>
              <w:rPr>
                <w:ins w:id="1899" w:author="瑋婷 徐" w:date="2025-01-06T10:48:00Z" w16du:dateUtc="2025-01-06T02:48:00Z"/>
                <w:rFonts w:ascii="Times New Roman" w:hAnsi="Times New Roman" w:cs="Times New Roman"/>
              </w:rPr>
            </w:pPr>
            <w:ins w:id="1900" w:author="瑋婷 徐" w:date="2025-01-06T10:48:00Z" w16du:dateUtc="2025-01-06T02:48:00Z">
              <w:r w:rsidRPr="003065ED">
                <w:rPr>
                  <w:rFonts w:ascii="Times New Roman" w:hAnsi="Times New Roman" w:cs="Times New Roman"/>
                </w:rPr>
                <w:t>B20-02</w:t>
              </w:r>
            </w:ins>
          </w:p>
        </w:tc>
        <w:tc>
          <w:tcPr>
            <w:tcW w:w="1421" w:type="pct"/>
            <w:noWrap/>
            <w:vAlign w:val="center"/>
          </w:tcPr>
          <w:p w14:paraId="41EFB8A4" w14:textId="77777777" w:rsidR="0092507A" w:rsidRPr="003065ED" w:rsidRDefault="0092507A" w:rsidP="003065ED">
            <w:pPr>
              <w:spacing w:line="360" w:lineRule="auto"/>
              <w:rPr>
                <w:ins w:id="1901" w:author="瑋婷 徐" w:date="2025-01-06T10:48:00Z" w16du:dateUtc="2025-01-06T02:48:00Z"/>
                <w:rFonts w:ascii="Times New Roman" w:hAnsi="Times New Roman" w:cs="Times New Roman"/>
              </w:rPr>
            </w:pPr>
            <w:proofErr w:type="gramStart"/>
            <w:ins w:id="1902" w:author="瑋婷 徐" w:date="2025-01-06T10:48:00Z" w16du:dateUtc="2025-01-06T02:48:00Z">
              <w:r w:rsidRPr="003065ED">
                <w:rPr>
                  <w:rFonts w:ascii="Times New Roman" w:hAnsi="Times New Roman" w:cs="Times New Roman"/>
                </w:rPr>
                <w:t>苳苳</w:t>
              </w:r>
              <w:proofErr w:type="gramEnd"/>
              <w:r w:rsidRPr="003065ED">
                <w:rPr>
                  <w:rFonts w:ascii="Times New Roman" w:hAnsi="Times New Roman" w:cs="Times New Roman"/>
                </w:rPr>
                <w:t>園西山</w:t>
              </w:r>
            </w:ins>
          </w:p>
        </w:tc>
      </w:tr>
      <w:tr w:rsidR="0092507A" w:rsidRPr="009A26EB" w14:paraId="1A21EE98" w14:textId="77777777" w:rsidTr="003065ED">
        <w:trPr>
          <w:trHeight w:val="300"/>
          <w:ins w:id="1903" w:author="瑋婷 徐" w:date="2025-01-06T10:48:00Z" w16du:dateUtc="2025-01-06T02:48:00Z"/>
        </w:trPr>
        <w:tc>
          <w:tcPr>
            <w:tcW w:w="430" w:type="pct"/>
            <w:tcBorders>
              <w:bottom w:val="single" w:sz="4" w:space="0" w:color="auto"/>
            </w:tcBorders>
            <w:vAlign w:val="center"/>
          </w:tcPr>
          <w:p w14:paraId="0DBC4E01" w14:textId="77777777" w:rsidR="0092507A" w:rsidRPr="003065ED" w:rsidRDefault="0092507A" w:rsidP="003065ED">
            <w:pPr>
              <w:spacing w:line="360" w:lineRule="auto"/>
              <w:rPr>
                <w:ins w:id="1904" w:author="瑋婷 徐" w:date="2025-01-06T10:48:00Z" w16du:dateUtc="2025-01-06T02:48:00Z"/>
                <w:rFonts w:ascii="Times New Roman" w:hAnsi="Times New Roman" w:cs="Times New Roman"/>
              </w:rPr>
            </w:pPr>
            <w:ins w:id="1905" w:author="瑋婷 徐" w:date="2025-01-06T10:48:00Z" w16du:dateUtc="2025-01-06T02:48:00Z">
              <w:r w:rsidRPr="003065ED">
                <w:rPr>
                  <w:rFonts w:ascii="Times New Roman" w:hAnsi="Times New Roman" w:cs="Times New Roman"/>
                </w:rPr>
                <w:t>10</w:t>
              </w:r>
            </w:ins>
          </w:p>
        </w:tc>
        <w:tc>
          <w:tcPr>
            <w:tcW w:w="763" w:type="pct"/>
            <w:tcBorders>
              <w:bottom w:val="single" w:sz="4" w:space="0" w:color="auto"/>
            </w:tcBorders>
            <w:vAlign w:val="center"/>
          </w:tcPr>
          <w:p w14:paraId="0C0930F7" w14:textId="77777777" w:rsidR="0092507A" w:rsidRPr="003065ED" w:rsidRDefault="0092507A" w:rsidP="003065ED">
            <w:pPr>
              <w:spacing w:line="360" w:lineRule="auto"/>
              <w:rPr>
                <w:ins w:id="1906" w:author="瑋婷 徐" w:date="2025-01-06T10:48:00Z" w16du:dateUtc="2025-01-06T02:48:00Z"/>
                <w:rFonts w:ascii="Times New Roman" w:hAnsi="Times New Roman" w:cs="Times New Roman"/>
              </w:rPr>
            </w:pPr>
            <w:ins w:id="1907" w:author="瑋婷 徐" w:date="2025-01-06T10:48:00Z" w16du:dateUtc="2025-01-06T02:48:00Z">
              <w:r w:rsidRPr="003065ED">
                <w:rPr>
                  <w:rFonts w:ascii="Times New Roman" w:hAnsi="Times New Roman" w:cs="Times New Roman"/>
                </w:rPr>
                <w:t>花蓮</w:t>
              </w:r>
            </w:ins>
          </w:p>
        </w:tc>
        <w:tc>
          <w:tcPr>
            <w:tcW w:w="607" w:type="pct"/>
            <w:tcBorders>
              <w:bottom w:val="single" w:sz="4" w:space="0" w:color="auto"/>
            </w:tcBorders>
            <w:vAlign w:val="center"/>
          </w:tcPr>
          <w:p w14:paraId="57A83AD6" w14:textId="77777777" w:rsidR="0092507A" w:rsidRPr="003065ED" w:rsidRDefault="0092507A" w:rsidP="003065ED">
            <w:pPr>
              <w:spacing w:line="360" w:lineRule="auto"/>
              <w:rPr>
                <w:ins w:id="1908" w:author="瑋婷 徐" w:date="2025-01-06T10:48:00Z" w16du:dateUtc="2025-01-06T02:48:00Z"/>
                <w:rFonts w:ascii="Times New Roman" w:hAnsi="Times New Roman" w:cs="Times New Roman"/>
              </w:rPr>
            </w:pPr>
            <w:ins w:id="1909" w:author="瑋婷 徐" w:date="2025-01-06T10:48:00Z" w16du:dateUtc="2025-01-06T02:48:00Z">
              <w:r w:rsidRPr="003065ED">
                <w:rPr>
                  <w:rFonts w:ascii="Times New Roman" w:hAnsi="Times New Roman" w:cs="Times New Roman"/>
                </w:rPr>
                <w:t>萬榮</w:t>
              </w:r>
            </w:ins>
          </w:p>
        </w:tc>
        <w:tc>
          <w:tcPr>
            <w:tcW w:w="1008" w:type="pct"/>
            <w:tcBorders>
              <w:bottom w:val="single" w:sz="4" w:space="0" w:color="auto"/>
            </w:tcBorders>
            <w:noWrap/>
            <w:vAlign w:val="center"/>
          </w:tcPr>
          <w:p w14:paraId="6BE60C0A" w14:textId="77777777" w:rsidR="0092507A" w:rsidRPr="003065ED" w:rsidRDefault="0092507A" w:rsidP="003065ED">
            <w:pPr>
              <w:spacing w:line="360" w:lineRule="auto"/>
              <w:rPr>
                <w:ins w:id="1910" w:author="瑋婷 徐" w:date="2025-01-06T10:48:00Z" w16du:dateUtc="2025-01-06T02:48:00Z"/>
                <w:rFonts w:ascii="Times New Roman" w:hAnsi="Times New Roman" w:cs="Times New Roman"/>
              </w:rPr>
            </w:pPr>
            <w:ins w:id="1911" w:author="瑋婷 徐" w:date="2025-01-06T10:48:00Z" w16du:dateUtc="2025-01-06T02:48:00Z">
              <w:r w:rsidRPr="003065ED">
                <w:rPr>
                  <w:rFonts w:ascii="Times New Roman" w:hAnsi="Times New Roman" w:cs="Times New Roman"/>
                </w:rPr>
                <w:t>MA-G30-15</w:t>
              </w:r>
            </w:ins>
          </w:p>
        </w:tc>
        <w:tc>
          <w:tcPr>
            <w:tcW w:w="771" w:type="pct"/>
            <w:tcBorders>
              <w:bottom w:val="single" w:sz="4" w:space="0" w:color="auto"/>
            </w:tcBorders>
            <w:noWrap/>
            <w:vAlign w:val="center"/>
          </w:tcPr>
          <w:p w14:paraId="7368D5D7" w14:textId="77777777" w:rsidR="0092507A" w:rsidRPr="003065ED" w:rsidRDefault="0092507A" w:rsidP="003065ED">
            <w:pPr>
              <w:spacing w:line="360" w:lineRule="auto"/>
              <w:rPr>
                <w:ins w:id="1912" w:author="瑋婷 徐" w:date="2025-01-06T10:48:00Z" w16du:dateUtc="2025-01-06T02:48:00Z"/>
                <w:rFonts w:ascii="Times New Roman" w:hAnsi="Times New Roman" w:cs="Times New Roman"/>
              </w:rPr>
            </w:pPr>
            <w:ins w:id="1913" w:author="瑋婷 徐" w:date="2025-01-06T10:48:00Z" w16du:dateUtc="2025-01-06T02:48:00Z">
              <w:r w:rsidRPr="003065ED">
                <w:rPr>
                  <w:rFonts w:ascii="Times New Roman" w:hAnsi="Times New Roman" w:cs="Times New Roman"/>
                </w:rPr>
                <w:t>A18-05</w:t>
              </w:r>
            </w:ins>
          </w:p>
        </w:tc>
        <w:tc>
          <w:tcPr>
            <w:tcW w:w="1421" w:type="pct"/>
            <w:tcBorders>
              <w:bottom w:val="single" w:sz="4" w:space="0" w:color="auto"/>
            </w:tcBorders>
            <w:noWrap/>
            <w:vAlign w:val="center"/>
          </w:tcPr>
          <w:p w14:paraId="17E07CD6" w14:textId="77777777" w:rsidR="0092507A" w:rsidRPr="003065ED" w:rsidRDefault="0092507A" w:rsidP="003065ED">
            <w:pPr>
              <w:spacing w:line="360" w:lineRule="auto"/>
              <w:rPr>
                <w:ins w:id="1914" w:author="瑋婷 徐" w:date="2025-01-06T10:48:00Z" w16du:dateUtc="2025-01-06T02:48:00Z"/>
                <w:rFonts w:ascii="Times New Roman" w:hAnsi="Times New Roman" w:cs="Times New Roman"/>
              </w:rPr>
            </w:pPr>
            <w:ins w:id="1915" w:author="瑋婷 徐" w:date="2025-01-06T10:48:00Z" w16du:dateUtc="2025-01-06T02:48:00Z">
              <w:r w:rsidRPr="003065ED">
                <w:rPr>
                  <w:rFonts w:ascii="Times New Roman" w:hAnsi="Times New Roman" w:cs="Times New Roman"/>
                </w:rPr>
                <w:t>蕃薯寮溪流域間</w:t>
              </w:r>
            </w:ins>
          </w:p>
        </w:tc>
      </w:tr>
    </w:tbl>
    <w:p w14:paraId="22CAF052" w14:textId="77777777" w:rsidR="0092507A" w:rsidRDefault="0092507A" w:rsidP="0092507A">
      <w:pPr>
        <w:suppressAutoHyphens/>
        <w:rPr>
          <w:ins w:id="1916" w:author="瑋婷 徐" w:date="2025-01-06T10:48:00Z" w16du:dateUtc="2025-01-06T02:48:00Z"/>
          <w:rFonts w:ascii="Times New Roman" w:eastAsia="標楷體" w:hAnsi="Times New Roman" w:cs="Times New Roman" w:hint="eastAsia"/>
        </w:rPr>
      </w:pPr>
    </w:p>
    <w:p w14:paraId="1145AD44" w14:textId="18461605" w:rsidR="00D93FCC" w:rsidRDefault="002435EC">
      <w:pPr>
        <w:rPr>
          <w:rFonts w:ascii="Times New Roman" w:eastAsia="標楷體" w:hAnsi="Times New Roman" w:cs="Times New Roman"/>
        </w:rPr>
      </w:pPr>
      <w:r>
        <w:br w:type="page"/>
      </w:r>
    </w:p>
    <w:p w14:paraId="3914BAC8" w14:textId="334C8418" w:rsidR="00D93FCC" w:rsidDel="0092507A" w:rsidRDefault="002435EC">
      <w:pPr>
        <w:spacing w:line="360" w:lineRule="auto"/>
        <w:jc w:val="both"/>
        <w:rPr>
          <w:moveFrom w:id="1917" w:author="瑋婷 徐" w:date="2025-01-06T10:50:00Z" w16du:dateUtc="2025-01-06T02:50:00Z"/>
          <w:rFonts w:ascii="Times New Roman" w:eastAsia="標楷體" w:hAnsi="Times New Roman" w:cs="Times New Roman"/>
        </w:rPr>
      </w:pPr>
      <w:moveFromRangeStart w:id="1918" w:author="瑋婷 徐" w:date="2025-01-06T10:50:00Z" w:name="move187053031"/>
      <w:moveFrom w:id="1919" w:author="瑋婷 徐" w:date="2025-01-06T10:50:00Z" w16du:dateUtc="2025-01-06T02:50:00Z">
        <w:r w:rsidDel="0092507A">
          <w:rPr>
            <w:rFonts w:ascii="Times New Roman" w:eastAsia="標楷體" w:hAnsi="Times New Roman" w:cs="Times New Roman"/>
          </w:rPr>
          <w:lastRenderedPageBreak/>
          <w:t>表</w:t>
        </w:r>
        <w:r w:rsidDel="0092507A">
          <w:rPr>
            <w:rFonts w:ascii="Times New Roman" w:eastAsia="標楷體" w:hAnsi="Times New Roman" w:cs="Times New Roman"/>
          </w:rPr>
          <w:t>2</w:t>
        </w:r>
        <w:r w:rsidDel="0092507A">
          <w:rPr>
            <w:rFonts w:ascii="Times New Roman" w:eastAsia="標楷體" w:hAnsi="Times New Roman" w:cs="Times New Roman"/>
          </w:rPr>
          <w:t>、臺灣獼猴</w:t>
        </w:r>
        <w:r w:rsidDel="0092507A">
          <w:rPr>
            <w:rFonts w:ascii="Times New Roman" w:eastAsia="標楷體" w:hAnsi="Times New Roman" w:cs="Times New Roman"/>
          </w:rPr>
          <w:t>(</w:t>
        </w:r>
        <w:r w:rsidDel="0092507A">
          <w:rPr>
            <w:rFonts w:ascii="Times New Roman" w:eastAsia="標楷體" w:hAnsi="Times New Roman" w:cs="Times New Roman"/>
            <w:i/>
          </w:rPr>
          <w:t>Macaca cyclopis</w:t>
        </w:r>
        <w:r w:rsidDel="0092507A">
          <w:rPr>
            <w:rFonts w:ascii="Times New Roman" w:eastAsia="標楷體" w:hAnsi="Times New Roman" w:cs="Times New Roman"/>
          </w:rPr>
          <w:t>)</w:t>
        </w:r>
        <w:r w:rsidDel="0092507A">
          <w:rPr>
            <w:rFonts w:ascii="Times New Roman" w:eastAsia="標楷體" w:hAnsi="Times New Roman" w:cs="Times New Roman"/>
          </w:rPr>
          <w:t>調查記錄表</w:t>
        </w:r>
      </w:moveFrom>
    </w:p>
    <w:p w14:paraId="6B4E6385" w14:textId="12833D3E" w:rsidR="00D93FCC" w:rsidDel="0092507A" w:rsidRDefault="00145099">
      <w:pPr>
        <w:spacing w:line="360" w:lineRule="auto"/>
        <w:jc w:val="center"/>
        <w:rPr>
          <w:moveFrom w:id="1920" w:author="瑋婷 徐" w:date="2025-01-06T10:50:00Z" w16du:dateUtc="2025-01-06T02:50:00Z"/>
          <w:rFonts w:ascii="Times New Roman" w:eastAsia="標楷體" w:hAnsi="Times New Roman" w:cs="Times New Roman"/>
        </w:rPr>
      </w:pPr>
      <w:moveFrom w:id="1921" w:author="瑋婷 徐" w:date="2025-01-06T10:50:00Z" w16du:dateUtc="2025-01-06T02:50:00Z">
        <w:r w:rsidDel="0092507A">
          <w:rPr>
            <w:noProof/>
          </w:rPr>
          <w:drawing>
            <wp:inline distT="0" distB="0" distL="0" distR="0" wp14:anchorId="41606433" wp14:editId="2137FCA5">
              <wp:extent cx="5274310" cy="7400925"/>
              <wp:effectExtent l="0" t="0" r="2540" b="9525"/>
              <wp:docPr id="2083063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3482" name=""/>
                      <pic:cNvPicPr/>
                    </pic:nvPicPr>
                    <pic:blipFill>
                      <a:blip r:embed="rId14"/>
                      <a:stretch>
                        <a:fillRect/>
                      </a:stretch>
                    </pic:blipFill>
                    <pic:spPr>
                      <a:xfrm>
                        <a:off x="0" y="0"/>
                        <a:ext cx="5274310" cy="7400925"/>
                      </a:xfrm>
                      <a:prstGeom prst="rect">
                        <a:avLst/>
                      </a:prstGeom>
                    </pic:spPr>
                  </pic:pic>
                </a:graphicData>
              </a:graphic>
            </wp:inline>
          </w:drawing>
        </w:r>
      </w:moveFrom>
    </w:p>
    <w:p w14:paraId="394CCF7E" w14:textId="2592BF85" w:rsidR="00D93FCC" w:rsidDel="0092507A" w:rsidRDefault="002435EC">
      <w:pPr>
        <w:rPr>
          <w:moveFrom w:id="1922" w:author="瑋婷 徐" w:date="2025-01-06T10:50:00Z" w16du:dateUtc="2025-01-06T02:50:00Z"/>
          <w:rFonts w:ascii="Times New Roman" w:eastAsia="標楷體" w:hAnsi="Times New Roman" w:cs="Times New Roman"/>
        </w:rPr>
      </w:pPr>
      <w:moveFrom w:id="1923" w:author="瑋婷 徐" w:date="2025-01-06T10:50:00Z" w16du:dateUtc="2025-01-06T02:50:00Z">
        <w:r w:rsidDel="0092507A">
          <w:br w:type="page"/>
        </w:r>
      </w:moveFrom>
    </w:p>
    <w:p w14:paraId="52C0D716" w14:textId="23D75011" w:rsidR="00D93FCC" w:rsidDel="0092507A" w:rsidRDefault="002435EC">
      <w:pPr>
        <w:spacing w:line="360" w:lineRule="auto"/>
        <w:jc w:val="both"/>
        <w:rPr>
          <w:moveFrom w:id="1924" w:author="瑋婷 徐" w:date="2025-01-06T10:50:00Z" w16du:dateUtc="2025-01-06T02:50:00Z"/>
          <w:rFonts w:ascii="Times New Roman" w:eastAsia="標楷體" w:hAnsi="Times New Roman" w:cs="Times New Roman"/>
        </w:rPr>
      </w:pPr>
      <w:moveFrom w:id="1925" w:author="瑋婷 徐" w:date="2025-01-06T10:50:00Z" w16du:dateUtc="2025-01-06T02:50:00Z">
        <w:r w:rsidDel="0092507A">
          <w:rPr>
            <w:rFonts w:ascii="Times New Roman" w:eastAsia="標楷體" w:hAnsi="Times New Roman" w:cs="Times New Roman"/>
          </w:rPr>
          <w:t>表</w:t>
        </w:r>
        <w:r w:rsidDel="0092507A">
          <w:rPr>
            <w:rFonts w:ascii="Times New Roman" w:eastAsia="標楷體" w:hAnsi="Times New Roman" w:cs="Times New Roman"/>
          </w:rPr>
          <w:t>3</w:t>
        </w:r>
        <w:r w:rsidDel="0092507A">
          <w:rPr>
            <w:rFonts w:ascii="Times New Roman" w:eastAsia="標楷體" w:hAnsi="Times New Roman" w:cs="Times New Roman"/>
          </w:rPr>
          <w:t>、臺灣繁殖鳥類調查記錄表</w:t>
        </w:r>
      </w:moveFrom>
    </w:p>
    <w:p w14:paraId="4B083751" w14:textId="6B0A8392" w:rsidR="00D93FCC" w:rsidDel="0092507A" w:rsidRDefault="002435EC">
      <w:pPr>
        <w:rPr>
          <w:moveFrom w:id="1926" w:author="瑋婷 徐" w:date="2025-01-06T10:50:00Z" w16du:dateUtc="2025-01-06T02:50:00Z"/>
          <w:rFonts w:ascii="Times New Roman" w:eastAsia="標楷體" w:hAnsi="Times New Roman" w:cs="Times New Roman"/>
        </w:rPr>
      </w:pPr>
      <w:moveFrom w:id="1927" w:author="瑋婷 徐" w:date="2025-01-06T10:50:00Z" w16du:dateUtc="2025-01-06T02:50:00Z">
        <w:r w:rsidDel="0092507A">
          <w:rPr>
            <w:noProof/>
          </w:rPr>
          <w:drawing>
            <wp:inline distT="0" distB="0" distL="0" distR="0" wp14:anchorId="25ABA3C2" wp14:editId="44B61425">
              <wp:extent cx="5274310" cy="745998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7"/>
                      <pic:cNvPicPr>
                        <a:picLocks noChangeAspect="1" noChangeArrowheads="1"/>
                      </pic:cNvPicPr>
                    </pic:nvPicPr>
                    <pic:blipFill>
                      <a:blip r:embed="rId15"/>
                      <a:stretch>
                        <a:fillRect/>
                      </a:stretch>
                    </pic:blipFill>
                    <pic:spPr bwMode="auto">
                      <a:xfrm>
                        <a:off x="0" y="0"/>
                        <a:ext cx="5274310" cy="7459980"/>
                      </a:xfrm>
                      <a:prstGeom prst="rect">
                        <a:avLst/>
                      </a:prstGeom>
                    </pic:spPr>
                  </pic:pic>
                </a:graphicData>
              </a:graphic>
            </wp:inline>
          </w:drawing>
        </w:r>
      </w:moveFrom>
    </w:p>
    <w:p w14:paraId="153EED7A" w14:textId="0D666344" w:rsidR="00D93FCC" w:rsidRDefault="002435EC">
      <w:pPr>
        <w:rPr>
          <w:rFonts w:ascii="Times New Roman" w:eastAsia="標楷體" w:hAnsi="Times New Roman" w:cs="Times New Roman"/>
        </w:rPr>
      </w:pPr>
      <w:moveFrom w:id="1928" w:author="瑋婷 徐" w:date="2025-01-06T10:50:00Z" w16du:dateUtc="2025-01-06T02:50:00Z">
        <w:r w:rsidDel="0092507A">
          <w:br w:type="page"/>
        </w:r>
      </w:moveFrom>
      <w:moveFromRangeEnd w:id="1918"/>
    </w:p>
    <w:p w14:paraId="2A292D00" w14:textId="2BA0850C" w:rsidR="00D93FCC" w:rsidRDefault="002435EC">
      <w:pPr>
        <w:rPr>
          <w:rFonts w:ascii="Times New Roman" w:eastAsia="標楷體" w:hAnsi="Times New Roman" w:cs="Times New Roman"/>
        </w:rPr>
      </w:pPr>
      <w:r>
        <w:rPr>
          <w:rFonts w:ascii="Times New Roman" w:eastAsia="標楷體" w:hAnsi="Times New Roman" w:cs="Times New Roman"/>
        </w:rPr>
        <w:t>表</w:t>
      </w:r>
      <w:del w:id="1929" w:author="瑋婷 徐" w:date="2025-01-06T10:50:00Z" w16du:dateUtc="2025-01-06T02:50:00Z">
        <w:r w:rsidDel="0092507A">
          <w:rPr>
            <w:rFonts w:ascii="Times New Roman" w:eastAsia="標楷體" w:hAnsi="Times New Roman" w:cs="Times New Roman"/>
          </w:rPr>
          <w:delText>4</w:delText>
        </w:r>
      </w:del>
      <w:ins w:id="1930" w:author="瑋婷 徐" w:date="2025-01-06T10:50:00Z" w16du:dateUtc="2025-01-06T02:50:00Z">
        <w:r w:rsidR="0092507A">
          <w:rPr>
            <w:rFonts w:ascii="Times New Roman" w:eastAsia="標楷體" w:hAnsi="Times New Roman" w:cs="Times New Roman" w:hint="eastAsia"/>
          </w:rPr>
          <w:t>5</w:t>
        </w:r>
      </w:ins>
      <w:r>
        <w:rPr>
          <w:rFonts w:ascii="Times New Roman" w:eastAsia="標楷體" w:hAnsi="Times New Roman" w:cs="Times New Roman"/>
        </w:rPr>
        <w:t>、</w:t>
      </w:r>
      <w:r>
        <w:rPr>
          <w:rFonts w:ascii="Times New Roman" w:eastAsia="標楷體" w:hAnsi="Times New Roman" w:cs="Times New Roman"/>
        </w:rPr>
        <w:t>202</w:t>
      </w:r>
      <w:del w:id="1931" w:author="瑋婷 徐" w:date="2024-12-27T11:10:00Z" w16du:dateUtc="2024-12-27T03:10:00Z">
        <w:r w:rsidDel="00FC0E7C">
          <w:rPr>
            <w:rFonts w:ascii="Times New Roman" w:eastAsia="標楷體" w:hAnsi="Times New Roman" w:cs="Times New Roman" w:hint="eastAsia"/>
          </w:rPr>
          <w:delText>3</w:delText>
        </w:r>
      </w:del>
      <w:ins w:id="1932" w:author="瑋婷 徐" w:date="2024-12-27T11:10:00Z" w16du:dateUtc="2024-12-27T03:10:00Z">
        <w:r w:rsidR="00FC0E7C">
          <w:rPr>
            <w:rFonts w:ascii="Times New Roman" w:eastAsia="標楷體" w:hAnsi="Times New Roman" w:cs="Times New Roman" w:hint="eastAsia"/>
          </w:rPr>
          <w:t>4</w:t>
        </w:r>
      </w:ins>
      <w:r>
        <w:rPr>
          <w:rFonts w:ascii="Times New Roman" w:eastAsia="標楷體" w:hAnsi="Times New Roman" w:cs="Times New Roman"/>
        </w:rPr>
        <w:t>年各分署臺灣獼猴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調查的</w:t>
      </w:r>
      <w:proofErr w:type="gramStart"/>
      <w:r>
        <w:rPr>
          <w:rFonts w:ascii="Times New Roman" w:eastAsia="標楷體" w:hAnsi="Times New Roman" w:cs="Times New Roman"/>
        </w:rPr>
        <w:t>樣點次</w:t>
      </w:r>
      <w:proofErr w:type="gramEnd"/>
      <w:r>
        <w:rPr>
          <w:rFonts w:ascii="Times New Roman" w:eastAsia="標楷體" w:hAnsi="Times New Roman" w:cs="Times New Roman"/>
        </w:rPr>
        <w:t>和資料的正確率</w:t>
      </w:r>
    </w:p>
    <w:tbl>
      <w:tblPr>
        <w:tblW w:w="5000" w:type="pct"/>
        <w:tblInd w:w="-29" w:type="dxa"/>
        <w:tblLayout w:type="fixed"/>
        <w:tblCellMar>
          <w:top w:w="15" w:type="dxa"/>
          <w:left w:w="15" w:type="dxa"/>
          <w:right w:w="15" w:type="dxa"/>
        </w:tblCellMar>
        <w:tblLook w:val="0000" w:firstRow="0" w:lastRow="0" w:firstColumn="0" w:lastColumn="0" w:noHBand="0" w:noVBand="0"/>
        <w:tblPrChange w:id="1933" w:author="瑋婷 徐" w:date="2024-12-27T11:10:00Z" w16du:dateUtc="2024-12-27T03:10:00Z">
          <w:tblPr>
            <w:tblW w:w="5000" w:type="pct"/>
            <w:tblInd w:w="-29" w:type="dxa"/>
            <w:tblLayout w:type="fixed"/>
            <w:tblCellMar>
              <w:top w:w="15" w:type="dxa"/>
              <w:left w:w="15" w:type="dxa"/>
              <w:right w:w="15" w:type="dxa"/>
            </w:tblCellMar>
            <w:tblLook w:val="0000" w:firstRow="0" w:lastRow="0" w:firstColumn="0" w:lastColumn="0" w:noHBand="0" w:noVBand="0"/>
          </w:tblPr>
        </w:tblPrChange>
      </w:tblPr>
      <w:tblGrid>
        <w:gridCol w:w="1712"/>
        <w:gridCol w:w="1714"/>
        <w:gridCol w:w="1708"/>
        <w:gridCol w:w="3172"/>
        <w:tblGridChange w:id="1934">
          <w:tblGrid>
            <w:gridCol w:w="1712"/>
            <w:gridCol w:w="1714"/>
            <w:gridCol w:w="1708"/>
            <w:gridCol w:w="3172"/>
          </w:tblGrid>
        </w:tblGridChange>
      </w:tblGrid>
      <w:tr w:rsidR="00D93FCC" w14:paraId="585870A5" w14:textId="77777777" w:rsidTr="00766F3B">
        <w:trPr>
          <w:trHeight w:val="777"/>
          <w:trPrChange w:id="1935" w:author="瑋婷 徐" w:date="2024-12-27T11:10:00Z" w16du:dateUtc="2024-12-27T03:10:00Z">
            <w:trPr>
              <w:trHeight w:val="777"/>
            </w:trPr>
          </w:trPrChange>
        </w:trPr>
        <w:tc>
          <w:tcPr>
            <w:tcW w:w="1712" w:type="dxa"/>
            <w:tcBorders>
              <w:top w:val="single" w:sz="8" w:space="0" w:color="000000"/>
              <w:bottom w:val="single" w:sz="8" w:space="0" w:color="000000"/>
            </w:tcBorders>
            <w:vAlign w:val="center"/>
            <w:tcPrChange w:id="1936" w:author="瑋婷 徐" w:date="2024-12-27T11:10:00Z" w16du:dateUtc="2024-12-27T03:10:00Z">
              <w:tcPr>
                <w:tcW w:w="1712" w:type="dxa"/>
                <w:tcBorders>
                  <w:top w:val="single" w:sz="8" w:space="0" w:color="000000"/>
                  <w:bottom w:val="single" w:sz="8" w:space="0" w:color="000000"/>
                </w:tcBorders>
                <w:vAlign w:val="center"/>
              </w:tcPr>
            </w:tcPrChange>
          </w:tcPr>
          <w:p w14:paraId="08B01E03" w14:textId="28A991F9"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分署</w:t>
            </w:r>
          </w:p>
        </w:tc>
        <w:tc>
          <w:tcPr>
            <w:tcW w:w="1714" w:type="dxa"/>
            <w:tcBorders>
              <w:top w:val="single" w:sz="8" w:space="0" w:color="000000"/>
              <w:bottom w:val="single" w:sz="8" w:space="0" w:color="000000"/>
            </w:tcBorders>
            <w:vAlign w:val="center"/>
            <w:tcPrChange w:id="1937" w:author="瑋婷 徐" w:date="2024-12-27T11:10:00Z" w16du:dateUtc="2024-12-27T03:10:00Z">
              <w:tcPr>
                <w:tcW w:w="1714" w:type="dxa"/>
                <w:tcBorders>
                  <w:top w:val="single" w:sz="8" w:space="0" w:color="000000"/>
                  <w:bottom w:val="single" w:sz="8" w:space="0" w:color="000000"/>
                </w:tcBorders>
                <w:vAlign w:val="center"/>
              </w:tcPr>
            </w:tcPrChange>
          </w:tcPr>
          <w:p w14:paraId="6C299CFA" w14:textId="77777777" w:rsidR="00A814EE" w:rsidRDefault="00A814EE" w:rsidP="00766F3B">
            <w:pPr>
              <w:jc w:val="center"/>
              <w:rPr>
                <w:rFonts w:ascii="Times New Roman" w:eastAsia="標楷體" w:hAnsi="Times New Roman" w:cs="Times New Roman"/>
              </w:rPr>
            </w:pPr>
            <w:r>
              <w:rPr>
                <w:rFonts w:ascii="Times New Roman" w:eastAsia="標楷體" w:hAnsi="Times New Roman" w:cs="Times New Roman"/>
              </w:rPr>
              <w:t>調查</w:t>
            </w:r>
            <w:proofErr w:type="gramStart"/>
            <w:r w:rsidR="002435EC">
              <w:rPr>
                <w:rFonts w:ascii="Times New Roman" w:eastAsia="標楷體" w:hAnsi="Times New Roman" w:cs="Times New Roman"/>
              </w:rPr>
              <w:t>樣點次</w:t>
            </w:r>
            <w:proofErr w:type="gramEnd"/>
          </w:p>
          <w:p w14:paraId="677C17BA" w14:textId="13780F3F"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w:t>
            </w:r>
            <w:proofErr w:type="gramStart"/>
            <w:r>
              <w:rPr>
                <w:rFonts w:ascii="Times New Roman" w:eastAsia="標楷體" w:hAnsi="Times New Roman" w:cs="Times New Roman"/>
              </w:rPr>
              <w:t>個</w:t>
            </w:r>
            <w:proofErr w:type="gramEnd"/>
            <w:r>
              <w:rPr>
                <w:rFonts w:ascii="Times New Roman" w:eastAsia="標楷體" w:hAnsi="Times New Roman" w:cs="Times New Roman"/>
              </w:rPr>
              <w:t>)</w:t>
            </w:r>
          </w:p>
        </w:tc>
        <w:tc>
          <w:tcPr>
            <w:tcW w:w="1708" w:type="dxa"/>
            <w:tcBorders>
              <w:top w:val="single" w:sz="8" w:space="0" w:color="000000"/>
              <w:bottom w:val="single" w:sz="8" w:space="0" w:color="000000"/>
            </w:tcBorders>
            <w:vAlign w:val="center"/>
            <w:tcPrChange w:id="1938" w:author="瑋婷 徐" w:date="2024-12-27T11:10:00Z" w16du:dateUtc="2024-12-27T03:10:00Z">
              <w:tcPr>
                <w:tcW w:w="1708" w:type="dxa"/>
                <w:tcBorders>
                  <w:top w:val="single" w:sz="8" w:space="0" w:color="000000"/>
                  <w:bottom w:val="single" w:sz="8" w:space="0" w:color="000000"/>
                </w:tcBorders>
                <w:vAlign w:val="center"/>
              </w:tcPr>
            </w:tcPrChange>
          </w:tcPr>
          <w:p w14:paraId="1EA73515" w14:textId="77777777"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正確的</w:t>
            </w:r>
            <w:proofErr w:type="gramStart"/>
            <w:r>
              <w:rPr>
                <w:rFonts w:ascii="Times New Roman" w:eastAsia="標楷體" w:hAnsi="Times New Roman" w:cs="Times New Roman"/>
              </w:rPr>
              <w:t>樣點次</w:t>
            </w:r>
            <w:proofErr w:type="gramEnd"/>
            <w:r>
              <w:rPr>
                <w:rFonts w:ascii="Times New Roman" w:eastAsia="標楷體" w:hAnsi="Times New Roman" w:cs="Times New Roman"/>
              </w:rPr>
              <w:t>(</w:t>
            </w:r>
            <w:proofErr w:type="gramStart"/>
            <w:r>
              <w:rPr>
                <w:rFonts w:ascii="Times New Roman" w:eastAsia="標楷體" w:hAnsi="Times New Roman" w:cs="Times New Roman"/>
              </w:rPr>
              <w:t>個</w:t>
            </w:r>
            <w:proofErr w:type="gramEnd"/>
            <w:r>
              <w:rPr>
                <w:rFonts w:ascii="Times New Roman" w:eastAsia="標楷體" w:hAnsi="Times New Roman" w:cs="Times New Roman"/>
              </w:rPr>
              <w:t>)</w:t>
            </w:r>
          </w:p>
        </w:tc>
        <w:tc>
          <w:tcPr>
            <w:tcW w:w="3172" w:type="dxa"/>
            <w:tcBorders>
              <w:top w:val="single" w:sz="8" w:space="0" w:color="000000"/>
              <w:bottom w:val="single" w:sz="8" w:space="0" w:color="000000"/>
            </w:tcBorders>
            <w:vAlign w:val="center"/>
            <w:tcPrChange w:id="1939" w:author="瑋婷 徐" w:date="2024-12-27T11:10:00Z" w16du:dateUtc="2024-12-27T03:10:00Z">
              <w:tcPr>
                <w:tcW w:w="3172" w:type="dxa"/>
                <w:tcBorders>
                  <w:top w:val="single" w:sz="8" w:space="0" w:color="000000"/>
                  <w:bottom w:val="single" w:sz="8" w:space="0" w:color="000000"/>
                </w:tcBorders>
                <w:vAlign w:val="center"/>
              </w:tcPr>
            </w:tcPrChange>
          </w:tcPr>
          <w:p w14:paraId="0FAC196F" w14:textId="77777777"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正確率</w:t>
            </w:r>
            <w:r>
              <w:rPr>
                <w:rFonts w:ascii="Times New Roman" w:eastAsia="標楷體" w:hAnsi="Times New Roman" w:cs="Times New Roman"/>
              </w:rPr>
              <w:t>%</w:t>
            </w:r>
          </w:p>
        </w:tc>
      </w:tr>
      <w:tr w:rsidR="00766F3B" w14:paraId="4923C37E" w14:textId="77777777" w:rsidTr="00766F3B">
        <w:trPr>
          <w:trHeight w:val="740"/>
          <w:trPrChange w:id="1940" w:author="瑋婷 徐" w:date="2024-12-27T11:10:00Z" w16du:dateUtc="2024-12-27T03:10:00Z">
            <w:trPr>
              <w:trHeight w:val="740"/>
            </w:trPr>
          </w:trPrChange>
        </w:trPr>
        <w:tc>
          <w:tcPr>
            <w:tcW w:w="1712" w:type="dxa"/>
            <w:tcBorders>
              <w:top w:val="single" w:sz="8" w:space="0" w:color="000000"/>
            </w:tcBorders>
            <w:vAlign w:val="center"/>
            <w:tcPrChange w:id="1941" w:author="瑋婷 徐" w:date="2024-12-27T11:10:00Z" w16du:dateUtc="2024-12-27T03:10:00Z">
              <w:tcPr>
                <w:tcW w:w="1711" w:type="dxa"/>
                <w:tcBorders>
                  <w:top w:val="single" w:sz="8" w:space="0" w:color="000000"/>
                </w:tcBorders>
                <w:vAlign w:val="center"/>
              </w:tcPr>
            </w:tcPrChange>
          </w:tcPr>
          <w:p w14:paraId="53E6420E" w14:textId="215C362A" w:rsidR="00766F3B" w:rsidRDefault="00766F3B" w:rsidP="00766F3B">
            <w:pPr>
              <w:jc w:val="center"/>
              <w:rPr>
                <w:rFonts w:ascii="Times New Roman" w:eastAsia="標楷體" w:hAnsi="Times New Roman" w:cs="Times New Roman"/>
              </w:rPr>
            </w:pPr>
            <w:ins w:id="1942" w:author="瑋婷 徐" w:date="2024-12-27T11:09:00Z" w16du:dateUtc="2024-12-27T03:09:00Z">
              <w:r w:rsidRPr="00766F3B">
                <w:rPr>
                  <w:rFonts w:ascii="Times New Roman" w:eastAsia="標楷體" w:hAnsi="Times New Roman" w:cs="Times New Roman" w:hint="eastAsia"/>
                  <w:rPrChange w:id="1943" w:author="瑋婷 徐" w:date="2024-12-27T11:09:00Z" w16du:dateUtc="2024-12-27T03:09:00Z">
                    <w:rPr>
                      <w:rFonts w:ascii="微軟正黑體" w:eastAsia="微軟正黑體" w:hAnsi="微軟正黑體" w:cs="微軟正黑體" w:hint="eastAsia"/>
                    </w:rPr>
                  </w:rPrChange>
                </w:rPr>
                <w:t>花蓮</w:t>
              </w:r>
            </w:ins>
            <w:del w:id="1944" w:author="瑋婷 徐" w:date="2024-12-27T11:09:00Z" w16du:dateUtc="2024-12-27T03:09:00Z">
              <w:r w:rsidDel="000C2FB3">
                <w:rPr>
                  <w:rFonts w:ascii="Times New Roman" w:eastAsia="標楷體" w:hAnsi="Times New Roman" w:cs="Times New Roman"/>
                </w:rPr>
                <w:delText>臺中</w:delText>
              </w:r>
            </w:del>
          </w:p>
        </w:tc>
        <w:tc>
          <w:tcPr>
            <w:tcW w:w="1714" w:type="dxa"/>
            <w:tcBorders>
              <w:top w:val="single" w:sz="8" w:space="0" w:color="000000"/>
            </w:tcBorders>
            <w:vAlign w:val="center"/>
            <w:tcPrChange w:id="1945" w:author="瑋婷 徐" w:date="2024-12-27T11:10:00Z" w16du:dateUtc="2024-12-27T03:10:00Z">
              <w:tcPr>
                <w:tcW w:w="1714" w:type="dxa"/>
                <w:tcBorders>
                  <w:top w:val="single" w:sz="8" w:space="0" w:color="000000"/>
                </w:tcBorders>
                <w:vAlign w:val="center"/>
              </w:tcPr>
            </w:tcPrChange>
          </w:tcPr>
          <w:p w14:paraId="4381044D" w14:textId="53693A10" w:rsidR="00766F3B" w:rsidRDefault="00766F3B" w:rsidP="00766F3B">
            <w:pPr>
              <w:jc w:val="center"/>
              <w:rPr>
                <w:rFonts w:ascii="Times New Roman" w:eastAsia="標楷體" w:hAnsi="Times New Roman" w:cs="Times New Roman"/>
              </w:rPr>
            </w:pPr>
            <w:ins w:id="1946" w:author="瑋婷 徐" w:date="2024-12-27T11:09:00Z" w16du:dateUtc="2024-12-27T03:09:00Z">
              <w:r w:rsidRPr="00766F3B">
                <w:rPr>
                  <w:rFonts w:ascii="Times New Roman" w:eastAsia="標楷體" w:hAnsi="Times New Roman" w:cs="Times New Roman"/>
                  <w:rPrChange w:id="1947" w:author="瑋婷 徐" w:date="2024-12-27T11:09:00Z" w16du:dateUtc="2024-12-27T03:09:00Z">
                    <w:rPr/>
                  </w:rPrChange>
                </w:rPr>
                <w:t>605</w:t>
              </w:r>
            </w:ins>
            <w:del w:id="1948" w:author="瑋婷 徐" w:date="2024-12-27T11:09:00Z" w16du:dateUtc="2024-12-27T03:09:00Z">
              <w:r w:rsidDel="000C2FB3">
                <w:rPr>
                  <w:rFonts w:ascii="Times New Roman" w:eastAsia="標楷體" w:hAnsi="Times New Roman" w:cs="Times New Roman"/>
                </w:rPr>
                <w:delText>630</w:delText>
              </w:r>
            </w:del>
          </w:p>
        </w:tc>
        <w:tc>
          <w:tcPr>
            <w:tcW w:w="1708" w:type="dxa"/>
            <w:tcBorders>
              <w:top w:val="single" w:sz="8" w:space="0" w:color="000000"/>
            </w:tcBorders>
            <w:vAlign w:val="center"/>
            <w:tcPrChange w:id="1949" w:author="瑋婷 徐" w:date="2024-12-27T11:10:00Z" w16du:dateUtc="2024-12-27T03:10:00Z">
              <w:tcPr>
                <w:tcW w:w="1708" w:type="dxa"/>
                <w:tcBorders>
                  <w:top w:val="single" w:sz="8" w:space="0" w:color="000000"/>
                </w:tcBorders>
                <w:vAlign w:val="center"/>
              </w:tcPr>
            </w:tcPrChange>
          </w:tcPr>
          <w:p w14:paraId="478EE96B" w14:textId="252FB437" w:rsidR="00766F3B" w:rsidRDefault="00766F3B" w:rsidP="00766F3B">
            <w:pPr>
              <w:jc w:val="center"/>
              <w:rPr>
                <w:rFonts w:ascii="Times New Roman" w:eastAsia="標楷體" w:hAnsi="Times New Roman" w:cs="Times New Roman"/>
              </w:rPr>
            </w:pPr>
            <w:ins w:id="1950" w:author="瑋婷 徐" w:date="2024-12-27T11:09:00Z" w16du:dateUtc="2024-12-27T03:09:00Z">
              <w:r w:rsidRPr="00766F3B">
                <w:rPr>
                  <w:rFonts w:ascii="Times New Roman" w:eastAsia="標楷體" w:hAnsi="Times New Roman" w:cs="Times New Roman"/>
                  <w:rPrChange w:id="1951" w:author="瑋婷 徐" w:date="2024-12-27T11:09:00Z" w16du:dateUtc="2024-12-27T03:09:00Z">
                    <w:rPr/>
                  </w:rPrChange>
                </w:rPr>
                <w:t>598</w:t>
              </w:r>
            </w:ins>
            <w:del w:id="1952" w:author="瑋婷 徐" w:date="2024-12-27T11:09:00Z" w16du:dateUtc="2024-12-27T03:09:00Z">
              <w:r w:rsidDel="000C2FB3">
                <w:rPr>
                  <w:rFonts w:ascii="Times New Roman" w:eastAsia="標楷體" w:hAnsi="Times New Roman" w:cs="Times New Roman"/>
                </w:rPr>
                <w:delText>623</w:delText>
              </w:r>
            </w:del>
          </w:p>
        </w:tc>
        <w:tc>
          <w:tcPr>
            <w:tcW w:w="3172" w:type="dxa"/>
            <w:tcBorders>
              <w:top w:val="single" w:sz="8" w:space="0" w:color="000000"/>
            </w:tcBorders>
            <w:vAlign w:val="center"/>
            <w:tcPrChange w:id="1953" w:author="瑋婷 徐" w:date="2024-12-27T11:10:00Z" w16du:dateUtc="2024-12-27T03:10:00Z">
              <w:tcPr>
                <w:tcW w:w="3172" w:type="dxa"/>
                <w:tcBorders>
                  <w:top w:val="single" w:sz="8" w:space="0" w:color="000000"/>
                </w:tcBorders>
                <w:vAlign w:val="center"/>
              </w:tcPr>
            </w:tcPrChange>
          </w:tcPr>
          <w:p w14:paraId="509D99D8" w14:textId="45CF448B" w:rsidR="00766F3B" w:rsidRDefault="00766F3B" w:rsidP="00766F3B">
            <w:pPr>
              <w:jc w:val="center"/>
              <w:rPr>
                <w:rFonts w:ascii="Times New Roman" w:eastAsia="標楷體" w:hAnsi="Times New Roman" w:cs="Times New Roman"/>
              </w:rPr>
            </w:pPr>
            <w:ins w:id="1954" w:author="瑋婷 徐" w:date="2024-12-27T11:09:00Z" w16du:dateUtc="2024-12-27T03:09:00Z">
              <w:r w:rsidRPr="00766F3B">
                <w:rPr>
                  <w:rFonts w:ascii="Times New Roman" w:eastAsia="標楷體" w:hAnsi="Times New Roman" w:cs="Times New Roman"/>
                  <w:rPrChange w:id="1955" w:author="瑋婷 徐" w:date="2024-12-27T11:09:00Z" w16du:dateUtc="2024-12-27T03:09:00Z">
                    <w:rPr/>
                  </w:rPrChange>
                </w:rPr>
                <w:t>98.8(1.7)</w:t>
              </w:r>
            </w:ins>
            <w:del w:id="1956" w:author="瑋婷 徐" w:date="2024-12-27T11:09:00Z" w16du:dateUtc="2024-12-27T03:09:00Z">
              <w:r w:rsidDel="000C2FB3">
                <w:rPr>
                  <w:rFonts w:ascii="Times New Roman" w:eastAsia="標楷體" w:hAnsi="Times New Roman" w:cs="Times New Roman"/>
                </w:rPr>
                <w:delText>98.9(1.8)</w:delText>
              </w:r>
            </w:del>
          </w:p>
        </w:tc>
      </w:tr>
      <w:tr w:rsidR="00766F3B" w14:paraId="49348220" w14:textId="77777777" w:rsidTr="00766F3B">
        <w:trPr>
          <w:trHeight w:val="740"/>
          <w:trPrChange w:id="1957" w:author="瑋婷 徐" w:date="2024-12-27T11:10:00Z" w16du:dateUtc="2024-12-27T03:10:00Z">
            <w:trPr>
              <w:trHeight w:val="740"/>
            </w:trPr>
          </w:trPrChange>
        </w:trPr>
        <w:tc>
          <w:tcPr>
            <w:tcW w:w="1712" w:type="dxa"/>
            <w:vAlign w:val="center"/>
            <w:tcPrChange w:id="1958" w:author="瑋婷 徐" w:date="2024-12-27T11:10:00Z" w16du:dateUtc="2024-12-27T03:10:00Z">
              <w:tcPr>
                <w:tcW w:w="1711" w:type="dxa"/>
                <w:vAlign w:val="center"/>
              </w:tcPr>
            </w:tcPrChange>
          </w:tcPr>
          <w:p w14:paraId="7C0F924F" w14:textId="08312260" w:rsidR="00766F3B" w:rsidRDefault="00766F3B" w:rsidP="00766F3B">
            <w:pPr>
              <w:jc w:val="center"/>
              <w:rPr>
                <w:rFonts w:ascii="Times New Roman" w:eastAsia="標楷體" w:hAnsi="Times New Roman" w:cs="Times New Roman"/>
              </w:rPr>
            </w:pPr>
            <w:proofErr w:type="gramStart"/>
            <w:ins w:id="1959" w:author="瑋婷 徐" w:date="2024-12-27T11:09:00Z" w16du:dateUtc="2024-12-27T03:09:00Z">
              <w:r w:rsidRPr="00766F3B">
                <w:rPr>
                  <w:rFonts w:ascii="Times New Roman" w:eastAsia="標楷體" w:hAnsi="Times New Roman" w:cs="Times New Roman" w:hint="eastAsia"/>
                  <w:rPrChange w:id="1960" w:author="瑋婷 徐" w:date="2024-12-27T11:09:00Z" w16du:dateUtc="2024-12-27T03:09:00Z">
                    <w:rPr>
                      <w:rFonts w:ascii="微軟正黑體" w:eastAsia="微軟正黑體" w:hAnsi="微軟正黑體" w:cs="微軟正黑體" w:hint="eastAsia"/>
                    </w:rPr>
                  </w:rPrChange>
                </w:rPr>
                <w:t>臺</w:t>
              </w:r>
              <w:proofErr w:type="gramEnd"/>
              <w:r w:rsidRPr="00766F3B">
                <w:rPr>
                  <w:rFonts w:ascii="Times New Roman" w:eastAsia="標楷體" w:hAnsi="Times New Roman" w:cs="Times New Roman" w:hint="eastAsia"/>
                  <w:rPrChange w:id="1961" w:author="瑋婷 徐" w:date="2024-12-27T11:09:00Z" w16du:dateUtc="2024-12-27T03:09:00Z">
                    <w:rPr>
                      <w:rFonts w:ascii="微軟正黑體" w:eastAsia="微軟正黑體" w:hAnsi="微軟正黑體" w:cs="微軟正黑體" w:hint="eastAsia"/>
                    </w:rPr>
                  </w:rPrChange>
                </w:rPr>
                <w:t>中</w:t>
              </w:r>
            </w:ins>
            <w:del w:id="1962" w:author="瑋婷 徐" w:date="2024-12-27T11:09:00Z" w16du:dateUtc="2024-12-27T03:09:00Z">
              <w:r w:rsidDel="000C2FB3">
                <w:rPr>
                  <w:rFonts w:ascii="Times New Roman" w:eastAsia="標楷體" w:hAnsi="Times New Roman" w:cs="Times New Roman"/>
                </w:rPr>
                <w:delText>花蓮</w:delText>
              </w:r>
            </w:del>
          </w:p>
        </w:tc>
        <w:tc>
          <w:tcPr>
            <w:tcW w:w="1714" w:type="dxa"/>
            <w:vAlign w:val="center"/>
            <w:tcPrChange w:id="1963" w:author="瑋婷 徐" w:date="2024-12-27T11:10:00Z" w16du:dateUtc="2024-12-27T03:10:00Z">
              <w:tcPr>
                <w:tcW w:w="1714" w:type="dxa"/>
                <w:vAlign w:val="center"/>
              </w:tcPr>
            </w:tcPrChange>
          </w:tcPr>
          <w:p w14:paraId="7C6CE339" w14:textId="0967BAF4" w:rsidR="00766F3B" w:rsidRDefault="00766F3B" w:rsidP="00766F3B">
            <w:pPr>
              <w:jc w:val="center"/>
              <w:rPr>
                <w:rFonts w:ascii="Times New Roman" w:eastAsia="標楷體" w:hAnsi="Times New Roman" w:cs="Times New Roman"/>
              </w:rPr>
            </w:pPr>
            <w:ins w:id="1964" w:author="瑋婷 徐" w:date="2024-12-27T11:09:00Z" w16du:dateUtc="2024-12-27T03:09:00Z">
              <w:r w:rsidRPr="00766F3B">
                <w:rPr>
                  <w:rFonts w:ascii="Times New Roman" w:eastAsia="標楷體" w:hAnsi="Times New Roman" w:cs="Times New Roman"/>
                  <w:rPrChange w:id="1965" w:author="瑋婷 徐" w:date="2024-12-27T11:09:00Z" w16du:dateUtc="2024-12-27T03:09:00Z">
                    <w:rPr/>
                  </w:rPrChange>
                </w:rPr>
                <w:t>600</w:t>
              </w:r>
            </w:ins>
            <w:del w:id="1966" w:author="瑋婷 徐" w:date="2024-12-27T11:09:00Z" w16du:dateUtc="2024-12-27T03:09:00Z">
              <w:r w:rsidDel="000C2FB3">
                <w:rPr>
                  <w:rFonts w:ascii="Times New Roman" w:eastAsia="標楷體" w:hAnsi="Times New Roman" w:cs="Times New Roman"/>
                </w:rPr>
                <w:delText>547</w:delText>
              </w:r>
            </w:del>
          </w:p>
        </w:tc>
        <w:tc>
          <w:tcPr>
            <w:tcW w:w="1708" w:type="dxa"/>
            <w:vAlign w:val="center"/>
            <w:tcPrChange w:id="1967" w:author="瑋婷 徐" w:date="2024-12-27T11:10:00Z" w16du:dateUtc="2024-12-27T03:10:00Z">
              <w:tcPr>
                <w:tcW w:w="1708" w:type="dxa"/>
                <w:vAlign w:val="center"/>
              </w:tcPr>
            </w:tcPrChange>
          </w:tcPr>
          <w:p w14:paraId="7855EBBA" w14:textId="0742808D" w:rsidR="00766F3B" w:rsidRDefault="00766F3B" w:rsidP="00766F3B">
            <w:pPr>
              <w:jc w:val="center"/>
              <w:rPr>
                <w:rFonts w:ascii="Times New Roman" w:eastAsia="標楷體" w:hAnsi="Times New Roman" w:cs="Times New Roman"/>
              </w:rPr>
            </w:pPr>
            <w:ins w:id="1968" w:author="瑋婷 徐" w:date="2024-12-27T11:09:00Z" w16du:dateUtc="2024-12-27T03:09:00Z">
              <w:r w:rsidRPr="00766F3B">
                <w:rPr>
                  <w:rFonts w:ascii="Times New Roman" w:eastAsia="標楷體" w:hAnsi="Times New Roman" w:cs="Times New Roman"/>
                  <w:rPrChange w:id="1969" w:author="瑋婷 徐" w:date="2024-12-27T11:09:00Z" w16du:dateUtc="2024-12-27T03:09:00Z">
                    <w:rPr/>
                  </w:rPrChange>
                </w:rPr>
                <w:t>584</w:t>
              </w:r>
            </w:ins>
            <w:del w:id="1970" w:author="瑋婷 徐" w:date="2024-12-27T11:09:00Z" w16du:dateUtc="2024-12-27T03:09:00Z">
              <w:r w:rsidDel="000C2FB3">
                <w:rPr>
                  <w:rFonts w:ascii="Times New Roman" w:eastAsia="標楷體" w:hAnsi="Times New Roman" w:cs="Times New Roman"/>
                </w:rPr>
                <w:delText>531</w:delText>
              </w:r>
            </w:del>
          </w:p>
        </w:tc>
        <w:tc>
          <w:tcPr>
            <w:tcW w:w="3172" w:type="dxa"/>
            <w:vAlign w:val="center"/>
            <w:tcPrChange w:id="1971" w:author="瑋婷 徐" w:date="2024-12-27T11:10:00Z" w16du:dateUtc="2024-12-27T03:10:00Z">
              <w:tcPr>
                <w:tcW w:w="3172" w:type="dxa"/>
                <w:vAlign w:val="center"/>
              </w:tcPr>
            </w:tcPrChange>
          </w:tcPr>
          <w:p w14:paraId="13413FAD" w14:textId="472D2DDF" w:rsidR="00766F3B" w:rsidRDefault="00766F3B" w:rsidP="00766F3B">
            <w:pPr>
              <w:jc w:val="center"/>
              <w:rPr>
                <w:rFonts w:ascii="Times New Roman" w:eastAsia="標楷體" w:hAnsi="Times New Roman" w:cs="Times New Roman"/>
              </w:rPr>
            </w:pPr>
            <w:ins w:id="1972" w:author="瑋婷 徐" w:date="2024-12-27T11:09:00Z" w16du:dateUtc="2024-12-27T03:09:00Z">
              <w:r w:rsidRPr="00766F3B">
                <w:rPr>
                  <w:rFonts w:ascii="Times New Roman" w:eastAsia="標楷體" w:hAnsi="Times New Roman" w:cs="Times New Roman"/>
                  <w:rPrChange w:id="1973" w:author="瑋婷 徐" w:date="2024-12-27T11:09:00Z" w16du:dateUtc="2024-12-27T03:09:00Z">
                    <w:rPr/>
                  </w:rPrChange>
                </w:rPr>
                <w:t>97.3(</w:t>
              </w:r>
              <w:r w:rsidRPr="00766F3B">
                <w:rPr>
                  <w:rFonts w:ascii="Times New Roman" w:eastAsia="標楷體" w:hAnsi="Times New Roman" w:cs="Times New Roman"/>
                  <w:color w:val="FF0000"/>
                  <w:rPrChange w:id="1974" w:author="瑋婷 徐" w:date="2024-12-27T11:10:00Z" w16du:dateUtc="2024-12-27T03:10:00Z">
                    <w:rPr/>
                  </w:rPrChange>
                </w:rPr>
                <w:t>-1.6</w:t>
              </w:r>
              <w:r w:rsidRPr="00766F3B">
                <w:rPr>
                  <w:rFonts w:ascii="Times New Roman" w:eastAsia="標楷體" w:hAnsi="Times New Roman" w:cs="Times New Roman"/>
                  <w:rPrChange w:id="1975" w:author="瑋婷 徐" w:date="2024-12-27T11:09:00Z" w16du:dateUtc="2024-12-27T03:09:00Z">
                    <w:rPr/>
                  </w:rPrChange>
                </w:rPr>
                <w:t>)</w:t>
              </w:r>
            </w:ins>
            <w:del w:id="1976" w:author="瑋婷 徐" w:date="2024-12-27T11:09:00Z" w16du:dateUtc="2024-12-27T03:09:00Z">
              <w:r w:rsidDel="000C2FB3">
                <w:rPr>
                  <w:rFonts w:ascii="Times New Roman" w:eastAsia="標楷體" w:hAnsi="Times New Roman" w:cs="Times New Roman"/>
                </w:rPr>
                <w:delText>97.1(0.4)</w:delText>
              </w:r>
            </w:del>
          </w:p>
        </w:tc>
      </w:tr>
      <w:tr w:rsidR="00766F3B" w14:paraId="70B6B83B" w14:textId="77777777" w:rsidTr="00766F3B">
        <w:trPr>
          <w:trHeight w:val="740"/>
          <w:trPrChange w:id="1977" w:author="瑋婷 徐" w:date="2024-12-27T11:10:00Z" w16du:dateUtc="2024-12-27T03:10:00Z">
            <w:trPr>
              <w:trHeight w:val="740"/>
            </w:trPr>
          </w:trPrChange>
        </w:trPr>
        <w:tc>
          <w:tcPr>
            <w:tcW w:w="1712" w:type="dxa"/>
            <w:vAlign w:val="center"/>
            <w:tcPrChange w:id="1978" w:author="瑋婷 徐" w:date="2024-12-27T11:10:00Z" w16du:dateUtc="2024-12-27T03:10:00Z">
              <w:tcPr>
                <w:tcW w:w="1711" w:type="dxa"/>
                <w:vAlign w:val="center"/>
              </w:tcPr>
            </w:tcPrChange>
          </w:tcPr>
          <w:p w14:paraId="7E70DAE4" w14:textId="2A6932FD" w:rsidR="00766F3B" w:rsidRDefault="00766F3B" w:rsidP="00766F3B">
            <w:pPr>
              <w:jc w:val="center"/>
              <w:rPr>
                <w:rFonts w:ascii="Times New Roman" w:eastAsia="標楷體" w:hAnsi="Times New Roman" w:cs="Times New Roman"/>
              </w:rPr>
            </w:pPr>
            <w:proofErr w:type="gramStart"/>
            <w:ins w:id="1979" w:author="瑋婷 徐" w:date="2024-12-27T11:09:00Z" w16du:dateUtc="2024-12-27T03:09:00Z">
              <w:r w:rsidRPr="00766F3B">
                <w:rPr>
                  <w:rFonts w:ascii="Times New Roman" w:eastAsia="標楷體" w:hAnsi="Times New Roman" w:cs="Times New Roman" w:hint="eastAsia"/>
                  <w:rPrChange w:id="1980" w:author="瑋婷 徐" w:date="2024-12-27T11:09:00Z" w16du:dateUtc="2024-12-27T03:09:00Z">
                    <w:rPr>
                      <w:rFonts w:ascii="微軟正黑體" w:eastAsia="微軟正黑體" w:hAnsi="微軟正黑體" w:cs="微軟正黑體" w:hint="eastAsia"/>
                    </w:rPr>
                  </w:rPrChange>
                </w:rPr>
                <w:t>臺</w:t>
              </w:r>
              <w:proofErr w:type="gramEnd"/>
              <w:r w:rsidRPr="00766F3B">
                <w:rPr>
                  <w:rFonts w:ascii="Times New Roman" w:eastAsia="標楷體" w:hAnsi="Times New Roman" w:cs="Times New Roman" w:hint="eastAsia"/>
                  <w:rPrChange w:id="1981" w:author="瑋婷 徐" w:date="2024-12-27T11:09:00Z" w16du:dateUtc="2024-12-27T03:09:00Z">
                    <w:rPr>
                      <w:rFonts w:ascii="微軟正黑體" w:eastAsia="微軟正黑體" w:hAnsi="微軟正黑體" w:cs="微軟正黑體" w:hint="eastAsia"/>
                    </w:rPr>
                  </w:rPrChange>
                </w:rPr>
                <w:t>東</w:t>
              </w:r>
            </w:ins>
            <w:del w:id="1982" w:author="瑋婷 徐" w:date="2024-12-27T11:09:00Z" w16du:dateUtc="2024-12-27T03:09:00Z">
              <w:r w:rsidDel="000C2FB3">
                <w:rPr>
                  <w:rFonts w:ascii="Times New Roman" w:eastAsia="標楷體" w:hAnsi="Times New Roman" w:cs="Times New Roman"/>
                </w:rPr>
                <w:delText>新竹</w:delText>
              </w:r>
            </w:del>
          </w:p>
        </w:tc>
        <w:tc>
          <w:tcPr>
            <w:tcW w:w="1714" w:type="dxa"/>
            <w:vAlign w:val="center"/>
            <w:tcPrChange w:id="1983" w:author="瑋婷 徐" w:date="2024-12-27T11:10:00Z" w16du:dateUtc="2024-12-27T03:10:00Z">
              <w:tcPr>
                <w:tcW w:w="1714" w:type="dxa"/>
                <w:vAlign w:val="center"/>
              </w:tcPr>
            </w:tcPrChange>
          </w:tcPr>
          <w:p w14:paraId="4A8A51CA" w14:textId="460F5E76" w:rsidR="00766F3B" w:rsidRDefault="00766F3B" w:rsidP="00766F3B">
            <w:pPr>
              <w:jc w:val="center"/>
              <w:rPr>
                <w:rFonts w:ascii="Times New Roman" w:eastAsia="標楷體" w:hAnsi="Times New Roman" w:cs="Times New Roman"/>
              </w:rPr>
            </w:pPr>
            <w:ins w:id="1984" w:author="瑋婷 徐" w:date="2024-12-27T11:09:00Z" w16du:dateUtc="2024-12-27T03:09:00Z">
              <w:r w:rsidRPr="00766F3B">
                <w:rPr>
                  <w:rFonts w:ascii="Times New Roman" w:eastAsia="標楷體" w:hAnsi="Times New Roman" w:cs="Times New Roman"/>
                  <w:rPrChange w:id="1985" w:author="瑋婷 徐" w:date="2024-12-27T11:09:00Z" w16du:dateUtc="2024-12-27T03:09:00Z">
                    <w:rPr/>
                  </w:rPrChange>
                </w:rPr>
                <w:t>634</w:t>
              </w:r>
            </w:ins>
            <w:del w:id="1986" w:author="瑋婷 徐" w:date="2024-12-27T11:09:00Z" w16du:dateUtc="2024-12-27T03:09:00Z">
              <w:r w:rsidDel="000C2FB3">
                <w:rPr>
                  <w:rFonts w:ascii="Times New Roman" w:eastAsia="標楷體" w:hAnsi="Times New Roman" w:cs="Times New Roman"/>
                </w:rPr>
                <w:delText>696</w:delText>
              </w:r>
            </w:del>
          </w:p>
        </w:tc>
        <w:tc>
          <w:tcPr>
            <w:tcW w:w="1708" w:type="dxa"/>
            <w:vAlign w:val="center"/>
            <w:tcPrChange w:id="1987" w:author="瑋婷 徐" w:date="2024-12-27T11:10:00Z" w16du:dateUtc="2024-12-27T03:10:00Z">
              <w:tcPr>
                <w:tcW w:w="1708" w:type="dxa"/>
                <w:vAlign w:val="center"/>
              </w:tcPr>
            </w:tcPrChange>
          </w:tcPr>
          <w:p w14:paraId="3770A10E" w14:textId="7B395829" w:rsidR="00766F3B" w:rsidRDefault="00766F3B" w:rsidP="00766F3B">
            <w:pPr>
              <w:jc w:val="center"/>
              <w:rPr>
                <w:rFonts w:ascii="Times New Roman" w:eastAsia="標楷體" w:hAnsi="Times New Roman" w:cs="Times New Roman"/>
              </w:rPr>
            </w:pPr>
            <w:ins w:id="1988" w:author="瑋婷 徐" w:date="2024-12-27T11:09:00Z" w16du:dateUtc="2024-12-27T03:09:00Z">
              <w:r w:rsidRPr="00766F3B">
                <w:rPr>
                  <w:rFonts w:ascii="Times New Roman" w:eastAsia="標楷體" w:hAnsi="Times New Roman" w:cs="Times New Roman"/>
                  <w:rPrChange w:id="1989" w:author="瑋婷 徐" w:date="2024-12-27T11:09:00Z" w16du:dateUtc="2024-12-27T03:09:00Z">
                    <w:rPr/>
                  </w:rPrChange>
                </w:rPr>
                <w:t>610</w:t>
              </w:r>
            </w:ins>
            <w:del w:id="1990" w:author="瑋婷 徐" w:date="2024-12-27T11:09:00Z" w16du:dateUtc="2024-12-27T03:09:00Z">
              <w:r w:rsidDel="000C2FB3">
                <w:rPr>
                  <w:rFonts w:ascii="Times New Roman" w:eastAsia="標楷體" w:hAnsi="Times New Roman" w:cs="Times New Roman"/>
                </w:rPr>
                <w:delText>672</w:delText>
              </w:r>
            </w:del>
          </w:p>
        </w:tc>
        <w:tc>
          <w:tcPr>
            <w:tcW w:w="3172" w:type="dxa"/>
            <w:vAlign w:val="center"/>
            <w:tcPrChange w:id="1991" w:author="瑋婷 徐" w:date="2024-12-27T11:10:00Z" w16du:dateUtc="2024-12-27T03:10:00Z">
              <w:tcPr>
                <w:tcW w:w="3172" w:type="dxa"/>
                <w:vAlign w:val="center"/>
              </w:tcPr>
            </w:tcPrChange>
          </w:tcPr>
          <w:p w14:paraId="76DF546C" w14:textId="084D0524" w:rsidR="00766F3B" w:rsidRDefault="00766F3B" w:rsidP="00766F3B">
            <w:pPr>
              <w:jc w:val="center"/>
              <w:rPr>
                <w:rFonts w:ascii="Times New Roman" w:eastAsia="標楷體" w:hAnsi="Times New Roman" w:cs="Times New Roman"/>
              </w:rPr>
            </w:pPr>
            <w:ins w:id="1992" w:author="瑋婷 徐" w:date="2024-12-27T11:09:00Z" w16du:dateUtc="2024-12-27T03:09:00Z">
              <w:r w:rsidRPr="00766F3B">
                <w:rPr>
                  <w:rFonts w:ascii="Times New Roman" w:eastAsia="標楷體" w:hAnsi="Times New Roman" w:cs="Times New Roman"/>
                  <w:rPrChange w:id="1993" w:author="瑋婷 徐" w:date="2024-12-27T11:09:00Z" w16du:dateUtc="2024-12-27T03:09:00Z">
                    <w:rPr/>
                  </w:rPrChange>
                </w:rPr>
                <w:t>96.2(0.7)</w:t>
              </w:r>
            </w:ins>
            <w:del w:id="1994" w:author="瑋婷 徐" w:date="2024-12-27T11:09:00Z" w16du:dateUtc="2024-12-27T03:09:00Z">
              <w:r w:rsidDel="000C2FB3">
                <w:rPr>
                  <w:rFonts w:ascii="Times New Roman" w:eastAsia="標楷體" w:hAnsi="Times New Roman" w:cs="Times New Roman"/>
                </w:rPr>
                <w:delText>96.6(3.2)</w:delText>
              </w:r>
            </w:del>
          </w:p>
        </w:tc>
      </w:tr>
      <w:tr w:rsidR="00766F3B" w14:paraId="6BE43546" w14:textId="77777777" w:rsidTr="00766F3B">
        <w:trPr>
          <w:trHeight w:val="740"/>
          <w:trPrChange w:id="1995" w:author="瑋婷 徐" w:date="2024-12-27T11:10:00Z" w16du:dateUtc="2024-12-27T03:10:00Z">
            <w:trPr>
              <w:trHeight w:val="740"/>
            </w:trPr>
          </w:trPrChange>
        </w:trPr>
        <w:tc>
          <w:tcPr>
            <w:tcW w:w="1712" w:type="dxa"/>
            <w:vAlign w:val="center"/>
            <w:tcPrChange w:id="1996" w:author="瑋婷 徐" w:date="2024-12-27T11:10:00Z" w16du:dateUtc="2024-12-27T03:10:00Z">
              <w:tcPr>
                <w:tcW w:w="1711" w:type="dxa"/>
                <w:vAlign w:val="center"/>
              </w:tcPr>
            </w:tcPrChange>
          </w:tcPr>
          <w:p w14:paraId="2CC69929" w14:textId="3C54DF6C" w:rsidR="00766F3B" w:rsidRDefault="00766F3B" w:rsidP="00766F3B">
            <w:pPr>
              <w:jc w:val="center"/>
              <w:rPr>
                <w:rFonts w:ascii="Times New Roman" w:eastAsia="標楷體" w:hAnsi="Times New Roman" w:cs="Times New Roman"/>
              </w:rPr>
            </w:pPr>
            <w:ins w:id="1997" w:author="瑋婷 徐" w:date="2024-12-27T11:09:00Z" w16du:dateUtc="2024-12-27T03:09:00Z">
              <w:r w:rsidRPr="00766F3B">
                <w:rPr>
                  <w:rFonts w:ascii="Times New Roman" w:eastAsia="標楷體" w:hAnsi="Times New Roman" w:cs="Times New Roman" w:hint="eastAsia"/>
                  <w:rPrChange w:id="1998" w:author="瑋婷 徐" w:date="2024-12-27T11:09:00Z" w16du:dateUtc="2024-12-27T03:09:00Z">
                    <w:rPr>
                      <w:rFonts w:ascii="微軟正黑體" w:eastAsia="微軟正黑體" w:hAnsi="微軟正黑體" w:cs="微軟正黑體" w:hint="eastAsia"/>
                    </w:rPr>
                  </w:rPrChange>
                </w:rPr>
                <w:t>嘉義</w:t>
              </w:r>
            </w:ins>
            <w:del w:id="1999" w:author="瑋婷 徐" w:date="2024-12-27T11:09:00Z" w16du:dateUtc="2024-12-27T03:09:00Z">
              <w:r w:rsidDel="000C2FB3">
                <w:rPr>
                  <w:rFonts w:ascii="Times New Roman" w:eastAsia="標楷體" w:hAnsi="Times New Roman" w:cs="Times New Roman"/>
                </w:rPr>
                <w:delText>臺東</w:delText>
              </w:r>
            </w:del>
          </w:p>
        </w:tc>
        <w:tc>
          <w:tcPr>
            <w:tcW w:w="1714" w:type="dxa"/>
            <w:vAlign w:val="center"/>
            <w:tcPrChange w:id="2000" w:author="瑋婷 徐" w:date="2024-12-27T11:10:00Z" w16du:dateUtc="2024-12-27T03:10:00Z">
              <w:tcPr>
                <w:tcW w:w="1714" w:type="dxa"/>
                <w:vAlign w:val="center"/>
              </w:tcPr>
            </w:tcPrChange>
          </w:tcPr>
          <w:p w14:paraId="59EE78C2" w14:textId="2BF5E98D" w:rsidR="00766F3B" w:rsidRDefault="00766F3B" w:rsidP="00766F3B">
            <w:pPr>
              <w:jc w:val="center"/>
              <w:rPr>
                <w:rFonts w:ascii="Times New Roman" w:eastAsia="標楷體" w:hAnsi="Times New Roman" w:cs="Times New Roman"/>
              </w:rPr>
            </w:pPr>
            <w:ins w:id="2001" w:author="瑋婷 徐" w:date="2024-12-27T11:09:00Z" w16du:dateUtc="2024-12-27T03:09:00Z">
              <w:r w:rsidRPr="00766F3B">
                <w:rPr>
                  <w:rFonts w:ascii="Times New Roman" w:eastAsia="標楷體" w:hAnsi="Times New Roman" w:cs="Times New Roman"/>
                  <w:rPrChange w:id="2002" w:author="瑋婷 徐" w:date="2024-12-27T11:09:00Z" w16du:dateUtc="2024-12-27T03:09:00Z">
                    <w:rPr/>
                  </w:rPrChange>
                </w:rPr>
                <w:t>662</w:t>
              </w:r>
            </w:ins>
            <w:del w:id="2003" w:author="瑋婷 徐" w:date="2024-12-27T11:09:00Z" w16du:dateUtc="2024-12-27T03:09:00Z">
              <w:r w:rsidDel="000C2FB3">
                <w:rPr>
                  <w:rFonts w:ascii="Times New Roman" w:eastAsia="標楷體" w:hAnsi="Times New Roman" w:cs="Times New Roman"/>
                </w:rPr>
                <w:delText>642</w:delText>
              </w:r>
            </w:del>
          </w:p>
        </w:tc>
        <w:tc>
          <w:tcPr>
            <w:tcW w:w="1708" w:type="dxa"/>
            <w:vAlign w:val="center"/>
            <w:tcPrChange w:id="2004" w:author="瑋婷 徐" w:date="2024-12-27T11:10:00Z" w16du:dateUtc="2024-12-27T03:10:00Z">
              <w:tcPr>
                <w:tcW w:w="1708" w:type="dxa"/>
                <w:vAlign w:val="center"/>
              </w:tcPr>
            </w:tcPrChange>
          </w:tcPr>
          <w:p w14:paraId="2C9B9387" w14:textId="66A61B4E" w:rsidR="00766F3B" w:rsidRDefault="00766F3B" w:rsidP="00766F3B">
            <w:pPr>
              <w:jc w:val="center"/>
              <w:rPr>
                <w:rFonts w:ascii="Times New Roman" w:eastAsia="標楷體" w:hAnsi="Times New Roman" w:cs="Times New Roman"/>
              </w:rPr>
            </w:pPr>
            <w:ins w:id="2005" w:author="瑋婷 徐" w:date="2024-12-27T11:09:00Z" w16du:dateUtc="2024-12-27T03:09:00Z">
              <w:r w:rsidRPr="00766F3B">
                <w:rPr>
                  <w:rFonts w:ascii="Times New Roman" w:eastAsia="標楷體" w:hAnsi="Times New Roman" w:cs="Times New Roman"/>
                  <w:rPrChange w:id="2006" w:author="瑋婷 徐" w:date="2024-12-27T11:09:00Z" w16du:dateUtc="2024-12-27T03:09:00Z">
                    <w:rPr/>
                  </w:rPrChange>
                </w:rPr>
                <w:t>635</w:t>
              </w:r>
            </w:ins>
            <w:del w:id="2007" w:author="瑋婷 徐" w:date="2024-12-27T11:09:00Z" w16du:dateUtc="2024-12-27T03:09:00Z">
              <w:r w:rsidDel="000C2FB3">
                <w:rPr>
                  <w:rFonts w:ascii="Times New Roman" w:eastAsia="標楷體" w:hAnsi="Times New Roman" w:cs="Times New Roman"/>
                </w:rPr>
                <w:delText>613</w:delText>
              </w:r>
            </w:del>
          </w:p>
        </w:tc>
        <w:tc>
          <w:tcPr>
            <w:tcW w:w="3172" w:type="dxa"/>
            <w:vAlign w:val="center"/>
            <w:tcPrChange w:id="2008" w:author="瑋婷 徐" w:date="2024-12-27T11:10:00Z" w16du:dateUtc="2024-12-27T03:10:00Z">
              <w:tcPr>
                <w:tcW w:w="3172" w:type="dxa"/>
                <w:vAlign w:val="center"/>
              </w:tcPr>
            </w:tcPrChange>
          </w:tcPr>
          <w:p w14:paraId="67776ED8" w14:textId="73BE7EE1" w:rsidR="00766F3B" w:rsidRDefault="00766F3B" w:rsidP="00766F3B">
            <w:pPr>
              <w:jc w:val="center"/>
              <w:rPr>
                <w:rFonts w:ascii="Times New Roman" w:eastAsia="標楷體" w:hAnsi="Times New Roman" w:cs="Times New Roman"/>
              </w:rPr>
            </w:pPr>
            <w:ins w:id="2009" w:author="瑋婷 徐" w:date="2024-12-27T11:09:00Z" w16du:dateUtc="2024-12-27T03:09:00Z">
              <w:r w:rsidRPr="00766F3B">
                <w:rPr>
                  <w:rFonts w:ascii="Times New Roman" w:eastAsia="標楷體" w:hAnsi="Times New Roman" w:cs="Times New Roman"/>
                  <w:rPrChange w:id="2010" w:author="瑋婷 徐" w:date="2024-12-27T11:09:00Z" w16du:dateUtc="2024-12-27T03:09:00Z">
                    <w:rPr/>
                  </w:rPrChange>
                </w:rPr>
                <w:t>95.9(2.1)</w:t>
              </w:r>
            </w:ins>
            <w:del w:id="2011" w:author="瑋婷 徐" w:date="2024-12-27T11:09:00Z" w16du:dateUtc="2024-12-27T03:09:00Z">
              <w:r w:rsidDel="000C2FB3">
                <w:rPr>
                  <w:rFonts w:ascii="Times New Roman" w:eastAsia="標楷體" w:hAnsi="Times New Roman" w:cs="Times New Roman"/>
                </w:rPr>
                <w:delText>95.5(</w:delText>
              </w:r>
              <w:r w:rsidRPr="00766F3B" w:rsidDel="000C2FB3">
                <w:rPr>
                  <w:rFonts w:ascii="Times New Roman" w:eastAsia="標楷體" w:hAnsi="Times New Roman" w:cs="Times New Roman"/>
                  <w:rPrChange w:id="2012" w:author="瑋婷 徐" w:date="2024-12-27T11:09:00Z" w16du:dateUtc="2024-12-27T03:09:00Z">
                    <w:rPr>
                      <w:rFonts w:ascii="Times New Roman" w:eastAsia="標楷體" w:hAnsi="Times New Roman" w:cs="Times New Roman"/>
                      <w:color w:val="FF0000"/>
                    </w:rPr>
                  </w:rPrChange>
                </w:rPr>
                <w:delText>-1.1</w:delText>
              </w:r>
              <w:r w:rsidDel="000C2FB3">
                <w:rPr>
                  <w:rFonts w:ascii="Times New Roman" w:eastAsia="標楷體" w:hAnsi="Times New Roman" w:cs="Times New Roman"/>
                </w:rPr>
                <w:delText>)</w:delText>
              </w:r>
            </w:del>
          </w:p>
        </w:tc>
      </w:tr>
      <w:tr w:rsidR="00766F3B" w14:paraId="2AC176A5" w14:textId="77777777" w:rsidTr="00766F3B">
        <w:trPr>
          <w:trHeight w:val="740"/>
          <w:trPrChange w:id="2013" w:author="瑋婷 徐" w:date="2024-12-27T11:10:00Z" w16du:dateUtc="2024-12-27T03:10:00Z">
            <w:trPr>
              <w:trHeight w:val="740"/>
            </w:trPr>
          </w:trPrChange>
        </w:trPr>
        <w:tc>
          <w:tcPr>
            <w:tcW w:w="1712" w:type="dxa"/>
            <w:vAlign w:val="center"/>
            <w:tcPrChange w:id="2014" w:author="瑋婷 徐" w:date="2024-12-27T11:10:00Z" w16du:dateUtc="2024-12-27T03:10:00Z">
              <w:tcPr>
                <w:tcW w:w="1711" w:type="dxa"/>
                <w:vAlign w:val="center"/>
              </w:tcPr>
            </w:tcPrChange>
          </w:tcPr>
          <w:p w14:paraId="2CDCB258" w14:textId="7009F6F3" w:rsidR="00766F3B" w:rsidRDefault="00766F3B" w:rsidP="00766F3B">
            <w:pPr>
              <w:jc w:val="center"/>
              <w:rPr>
                <w:rFonts w:ascii="Times New Roman" w:eastAsia="標楷體" w:hAnsi="Times New Roman" w:cs="Times New Roman"/>
              </w:rPr>
            </w:pPr>
            <w:ins w:id="2015" w:author="瑋婷 徐" w:date="2024-12-27T11:09:00Z" w16du:dateUtc="2024-12-27T03:09:00Z">
              <w:r w:rsidRPr="00766F3B">
                <w:rPr>
                  <w:rFonts w:ascii="Times New Roman" w:eastAsia="標楷體" w:hAnsi="Times New Roman" w:cs="Times New Roman" w:hint="eastAsia"/>
                  <w:rPrChange w:id="2016" w:author="瑋婷 徐" w:date="2024-12-27T11:09:00Z" w16du:dateUtc="2024-12-27T03:09:00Z">
                    <w:rPr>
                      <w:rFonts w:ascii="微軟正黑體" w:eastAsia="微軟正黑體" w:hAnsi="微軟正黑體" w:cs="微軟正黑體" w:hint="eastAsia"/>
                    </w:rPr>
                  </w:rPrChange>
                </w:rPr>
                <w:t>新竹</w:t>
              </w:r>
            </w:ins>
            <w:del w:id="2017" w:author="瑋婷 徐" w:date="2024-12-27T11:09:00Z" w16du:dateUtc="2024-12-27T03:09:00Z">
              <w:r w:rsidDel="000C2FB3">
                <w:rPr>
                  <w:rFonts w:ascii="Times New Roman" w:eastAsia="標楷體" w:hAnsi="Times New Roman" w:cs="Times New Roman"/>
                </w:rPr>
                <w:delText>嘉義</w:delText>
              </w:r>
            </w:del>
          </w:p>
        </w:tc>
        <w:tc>
          <w:tcPr>
            <w:tcW w:w="1714" w:type="dxa"/>
            <w:vAlign w:val="center"/>
            <w:tcPrChange w:id="2018" w:author="瑋婷 徐" w:date="2024-12-27T11:10:00Z" w16du:dateUtc="2024-12-27T03:10:00Z">
              <w:tcPr>
                <w:tcW w:w="1714" w:type="dxa"/>
                <w:vAlign w:val="center"/>
              </w:tcPr>
            </w:tcPrChange>
          </w:tcPr>
          <w:p w14:paraId="29B2B3CF" w14:textId="297C1F44" w:rsidR="00766F3B" w:rsidRDefault="00766F3B" w:rsidP="00766F3B">
            <w:pPr>
              <w:jc w:val="center"/>
              <w:rPr>
                <w:rFonts w:ascii="Times New Roman" w:eastAsia="標楷體" w:hAnsi="Times New Roman" w:cs="Times New Roman"/>
              </w:rPr>
            </w:pPr>
            <w:ins w:id="2019" w:author="瑋婷 徐" w:date="2024-12-27T11:09:00Z" w16du:dateUtc="2024-12-27T03:09:00Z">
              <w:r w:rsidRPr="00766F3B">
                <w:rPr>
                  <w:rFonts w:ascii="Times New Roman" w:eastAsia="標楷體" w:hAnsi="Times New Roman" w:cs="Times New Roman"/>
                  <w:rPrChange w:id="2020" w:author="瑋婷 徐" w:date="2024-12-27T11:09:00Z" w16du:dateUtc="2024-12-27T03:09:00Z">
                    <w:rPr/>
                  </w:rPrChange>
                </w:rPr>
                <w:t>694</w:t>
              </w:r>
            </w:ins>
            <w:del w:id="2021" w:author="瑋婷 徐" w:date="2024-12-27T11:09:00Z" w16du:dateUtc="2024-12-27T03:09:00Z">
              <w:r w:rsidDel="000C2FB3">
                <w:rPr>
                  <w:rFonts w:ascii="Times New Roman" w:eastAsia="標楷體" w:hAnsi="Times New Roman" w:cs="Times New Roman"/>
                </w:rPr>
                <w:delText>624</w:delText>
              </w:r>
            </w:del>
          </w:p>
        </w:tc>
        <w:tc>
          <w:tcPr>
            <w:tcW w:w="1708" w:type="dxa"/>
            <w:vAlign w:val="center"/>
            <w:tcPrChange w:id="2022" w:author="瑋婷 徐" w:date="2024-12-27T11:10:00Z" w16du:dateUtc="2024-12-27T03:10:00Z">
              <w:tcPr>
                <w:tcW w:w="1708" w:type="dxa"/>
                <w:vAlign w:val="center"/>
              </w:tcPr>
            </w:tcPrChange>
          </w:tcPr>
          <w:p w14:paraId="47A8DDDF" w14:textId="32B2D1EC" w:rsidR="00766F3B" w:rsidRDefault="00766F3B" w:rsidP="00766F3B">
            <w:pPr>
              <w:jc w:val="center"/>
              <w:rPr>
                <w:rFonts w:ascii="Times New Roman" w:eastAsia="標楷體" w:hAnsi="Times New Roman" w:cs="Times New Roman"/>
              </w:rPr>
            </w:pPr>
            <w:ins w:id="2023" w:author="瑋婷 徐" w:date="2024-12-27T11:09:00Z" w16du:dateUtc="2024-12-27T03:09:00Z">
              <w:r w:rsidRPr="00766F3B">
                <w:rPr>
                  <w:rFonts w:ascii="Times New Roman" w:eastAsia="標楷體" w:hAnsi="Times New Roman" w:cs="Times New Roman"/>
                  <w:rPrChange w:id="2024" w:author="瑋婷 徐" w:date="2024-12-27T11:09:00Z" w16du:dateUtc="2024-12-27T03:09:00Z">
                    <w:rPr/>
                  </w:rPrChange>
                </w:rPr>
                <w:t>664</w:t>
              </w:r>
            </w:ins>
            <w:del w:id="2025" w:author="瑋婷 徐" w:date="2024-12-27T11:09:00Z" w16du:dateUtc="2024-12-27T03:09:00Z">
              <w:r w:rsidDel="000C2FB3">
                <w:rPr>
                  <w:rFonts w:ascii="Times New Roman" w:eastAsia="標楷體" w:hAnsi="Times New Roman" w:cs="Times New Roman"/>
                </w:rPr>
                <w:delText>585</w:delText>
              </w:r>
            </w:del>
          </w:p>
        </w:tc>
        <w:tc>
          <w:tcPr>
            <w:tcW w:w="3172" w:type="dxa"/>
            <w:vAlign w:val="center"/>
            <w:tcPrChange w:id="2026" w:author="瑋婷 徐" w:date="2024-12-27T11:10:00Z" w16du:dateUtc="2024-12-27T03:10:00Z">
              <w:tcPr>
                <w:tcW w:w="3172" w:type="dxa"/>
                <w:vAlign w:val="center"/>
              </w:tcPr>
            </w:tcPrChange>
          </w:tcPr>
          <w:p w14:paraId="34548D67" w14:textId="6302E9E9" w:rsidR="00766F3B" w:rsidRDefault="00766F3B" w:rsidP="00766F3B">
            <w:pPr>
              <w:jc w:val="center"/>
              <w:rPr>
                <w:rFonts w:ascii="Times New Roman" w:eastAsia="標楷體" w:hAnsi="Times New Roman" w:cs="Times New Roman"/>
              </w:rPr>
            </w:pPr>
            <w:ins w:id="2027" w:author="瑋婷 徐" w:date="2024-12-27T11:09:00Z" w16du:dateUtc="2024-12-27T03:09:00Z">
              <w:r w:rsidRPr="00766F3B">
                <w:rPr>
                  <w:rFonts w:ascii="Times New Roman" w:eastAsia="標楷體" w:hAnsi="Times New Roman" w:cs="Times New Roman"/>
                  <w:rPrChange w:id="2028" w:author="瑋婷 徐" w:date="2024-12-27T11:09:00Z" w16du:dateUtc="2024-12-27T03:09:00Z">
                    <w:rPr/>
                  </w:rPrChange>
                </w:rPr>
                <w:t>95.7(</w:t>
              </w:r>
              <w:r w:rsidRPr="00766F3B">
                <w:rPr>
                  <w:rFonts w:ascii="Times New Roman" w:eastAsia="標楷體" w:hAnsi="Times New Roman" w:cs="Times New Roman"/>
                  <w:color w:val="FF0000"/>
                  <w:rPrChange w:id="2029" w:author="瑋婷 徐" w:date="2024-12-27T11:10:00Z" w16du:dateUtc="2024-12-27T03:10:00Z">
                    <w:rPr/>
                  </w:rPrChange>
                </w:rPr>
                <w:t>-0.9</w:t>
              </w:r>
              <w:r w:rsidRPr="00766F3B">
                <w:rPr>
                  <w:rFonts w:ascii="Times New Roman" w:eastAsia="標楷體" w:hAnsi="Times New Roman" w:cs="Times New Roman"/>
                  <w:rPrChange w:id="2030" w:author="瑋婷 徐" w:date="2024-12-27T11:09:00Z" w16du:dateUtc="2024-12-27T03:09:00Z">
                    <w:rPr/>
                  </w:rPrChange>
                </w:rPr>
                <w:t>)</w:t>
              </w:r>
            </w:ins>
            <w:del w:id="2031" w:author="瑋婷 徐" w:date="2024-12-27T11:09:00Z" w16du:dateUtc="2024-12-27T03:09:00Z">
              <w:r w:rsidDel="000C2FB3">
                <w:rPr>
                  <w:rFonts w:ascii="Times New Roman" w:eastAsia="標楷體" w:hAnsi="Times New Roman" w:cs="Times New Roman"/>
                </w:rPr>
                <w:delText>93.8(0.9)</w:delText>
              </w:r>
            </w:del>
          </w:p>
        </w:tc>
      </w:tr>
      <w:tr w:rsidR="00766F3B" w14:paraId="031E617C" w14:textId="77777777" w:rsidTr="00766F3B">
        <w:trPr>
          <w:trHeight w:val="740"/>
          <w:trPrChange w:id="2032" w:author="瑋婷 徐" w:date="2024-12-27T11:10:00Z" w16du:dateUtc="2024-12-27T03:10:00Z">
            <w:trPr>
              <w:trHeight w:val="740"/>
            </w:trPr>
          </w:trPrChange>
        </w:trPr>
        <w:tc>
          <w:tcPr>
            <w:tcW w:w="1712" w:type="dxa"/>
            <w:vAlign w:val="center"/>
            <w:tcPrChange w:id="2033" w:author="瑋婷 徐" w:date="2024-12-27T11:10:00Z" w16du:dateUtc="2024-12-27T03:10:00Z">
              <w:tcPr>
                <w:tcW w:w="1711" w:type="dxa"/>
                <w:vAlign w:val="center"/>
              </w:tcPr>
            </w:tcPrChange>
          </w:tcPr>
          <w:p w14:paraId="5AF163B1" w14:textId="524BED41" w:rsidR="00766F3B" w:rsidRDefault="00766F3B" w:rsidP="00766F3B">
            <w:pPr>
              <w:jc w:val="center"/>
              <w:rPr>
                <w:rFonts w:ascii="Times New Roman" w:eastAsia="標楷體" w:hAnsi="Times New Roman" w:cs="Times New Roman"/>
              </w:rPr>
            </w:pPr>
            <w:ins w:id="2034" w:author="瑋婷 徐" w:date="2024-12-27T11:09:00Z" w16du:dateUtc="2024-12-27T03:09:00Z">
              <w:r w:rsidRPr="00766F3B">
                <w:rPr>
                  <w:rFonts w:ascii="Times New Roman" w:eastAsia="標楷體" w:hAnsi="Times New Roman" w:cs="Times New Roman" w:hint="eastAsia"/>
                  <w:rPrChange w:id="2035" w:author="瑋婷 徐" w:date="2024-12-27T11:09:00Z" w16du:dateUtc="2024-12-27T03:09:00Z">
                    <w:rPr>
                      <w:rFonts w:ascii="微軟正黑體" w:eastAsia="微軟正黑體" w:hAnsi="微軟正黑體" w:cs="微軟正黑體" w:hint="eastAsia"/>
                    </w:rPr>
                  </w:rPrChange>
                </w:rPr>
                <w:t>宜蘭</w:t>
              </w:r>
            </w:ins>
            <w:del w:id="2036" w:author="瑋婷 徐" w:date="2024-12-27T11:09:00Z" w16du:dateUtc="2024-12-27T03:09:00Z">
              <w:r w:rsidDel="000C2FB3">
                <w:rPr>
                  <w:rFonts w:ascii="Times New Roman" w:eastAsia="標楷體" w:hAnsi="Times New Roman" w:cs="Times New Roman"/>
                </w:rPr>
                <w:delText>屏東</w:delText>
              </w:r>
            </w:del>
          </w:p>
        </w:tc>
        <w:tc>
          <w:tcPr>
            <w:tcW w:w="1714" w:type="dxa"/>
            <w:vAlign w:val="center"/>
            <w:tcPrChange w:id="2037" w:author="瑋婷 徐" w:date="2024-12-27T11:10:00Z" w16du:dateUtc="2024-12-27T03:10:00Z">
              <w:tcPr>
                <w:tcW w:w="1714" w:type="dxa"/>
                <w:vAlign w:val="center"/>
              </w:tcPr>
            </w:tcPrChange>
          </w:tcPr>
          <w:p w14:paraId="798A6FA3" w14:textId="4BEB93F6" w:rsidR="00766F3B" w:rsidRDefault="00766F3B" w:rsidP="00766F3B">
            <w:pPr>
              <w:jc w:val="center"/>
              <w:rPr>
                <w:rFonts w:ascii="Times New Roman" w:eastAsia="標楷體" w:hAnsi="Times New Roman" w:cs="Times New Roman"/>
              </w:rPr>
            </w:pPr>
            <w:ins w:id="2038" w:author="瑋婷 徐" w:date="2024-12-27T11:09:00Z" w16du:dateUtc="2024-12-27T03:09:00Z">
              <w:r w:rsidRPr="00766F3B">
                <w:rPr>
                  <w:rFonts w:ascii="Times New Roman" w:eastAsia="標楷體" w:hAnsi="Times New Roman" w:cs="Times New Roman"/>
                  <w:rPrChange w:id="2039" w:author="瑋婷 徐" w:date="2024-12-27T11:09:00Z" w16du:dateUtc="2024-12-27T03:09:00Z">
                    <w:rPr/>
                  </w:rPrChange>
                </w:rPr>
                <w:t>544</w:t>
              </w:r>
            </w:ins>
            <w:del w:id="2040" w:author="瑋婷 徐" w:date="2024-12-27T11:09:00Z" w16du:dateUtc="2024-12-27T03:09:00Z">
              <w:r w:rsidDel="000C2FB3">
                <w:rPr>
                  <w:rFonts w:ascii="Times New Roman" w:eastAsia="標楷體" w:hAnsi="Times New Roman" w:cs="Times New Roman"/>
                </w:rPr>
                <w:delText>584</w:delText>
              </w:r>
            </w:del>
          </w:p>
        </w:tc>
        <w:tc>
          <w:tcPr>
            <w:tcW w:w="1708" w:type="dxa"/>
            <w:vAlign w:val="center"/>
            <w:tcPrChange w:id="2041" w:author="瑋婷 徐" w:date="2024-12-27T11:10:00Z" w16du:dateUtc="2024-12-27T03:10:00Z">
              <w:tcPr>
                <w:tcW w:w="1708" w:type="dxa"/>
                <w:vAlign w:val="center"/>
              </w:tcPr>
            </w:tcPrChange>
          </w:tcPr>
          <w:p w14:paraId="4EE9C776" w14:textId="1221E50D" w:rsidR="00766F3B" w:rsidRDefault="00766F3B" w:rsidP="00766F3B">
            <w:pPr>
              <w:jc w:val="center"/>
              <w:rPr>
                <w:rFonts w:ascii="Times New Roman" w:eastAsia="標楷體" w:hAnsi="Times New Roman" w:cs="Times New Roman"/>
              </w:rPr>
            </w:pPr>
            <w:ins w:id="2042" w:author="瑋婷 徐" w:date="2024-12-27T11:09:00Z" w16du:dateUtc="2024-12-27T03:09:00Z">
              <w:r w:rsidRPr="00766F3B">
                <w:rPr>
                  <w:rFonts w:ascii="Times New Roman" w:eastAsia="標楷體" w:hAnsi="Times New Roman" w:cs="Times New Roman"/>
                  <w:rPrChange w:id="2043" w:author="瑋婷 徐" w:date="2024-12-27T11:09:00Z" w16du:dateUtc="2024-12-27T03:09:00Z">
                    <w:rPr/>
                  </w:rPrChange>
                </w:rPr>
                <w:t>514</w:t>
              </w:r>
            </w:ins>
            <w:del w:id="2044" w:author="瑋婷 徐" w:date="2024-12-27T11:09:00Z" w16du:dateUtc="2024-12-27T03:09:00Z">
              <w:r w:rsidDel="000C2FB3">
                <w:rPr>
                  <w:rFonts w:ascii="Times New Roman" w:eastAsia="標楷體" w:hAnsi="Times New Roman" w:cs="Times New Roman"/>
                </w:rPr>
                <w:delText>546</w:delText>
              </w:r>
            </w:del>
          </w:p>
        </w:tc>
        <w:tc>
          <w:tcPr>
            <w:tcW w:w="3172" w:type="dxa"/>
            <w:vAlign w:val="center"/>
            <w:tcPrChange w:id="2045" w:author="瑋婷 徐" w:date="2024-12-27T11:10:00Z" w16du:dateUtc="2024-12-27T03:10:00Z">
              <w:tcPr>
                <w:tcW w:w="3172" w:type="dxa"/>
                <w:vAlign w:val="center"/>
              </w:tcPr>
            </w:tcPrChange>
          </w:tcPr>
          <w:p w14:paraId="7995CE75" w14:textId="385FA0B8" w:rsidR="00766F3B" w:rsidRDefault="00766F3B" w:rsidP="00766F3B">
            <w:pPr>
              <w:jc w:val="center"/>
              <w:rPr>
                <w:rFonts w:ascii="Times New Roman" w:eastAsia="標楷體" w:hAnsi="Times New Roman" w:cs="Times New Roman"/>
              </w:rPr>
            </w:pPr>
            <w:ins w:id="2046" w:author="瑋婷 徐" w:date="2024-12-27T11:09:00Z" w16du:dateUtc="2024-12-27T03:09:00Z">
              <w:r w:rsidRPr="00766F3B">
                <w:rPr>
                  <w:rFonts w:ascii="Times New Roman" w:eastAsia="標楷體" w:hAnsi="Times New Roman" w:cs="Times New Roman"/>
                  <w:rPrChange w:id="2047" w:author="瑋婷 徐" w:date="2024-12-27T11:09:00Z" w16du:dateUtc="2024-12-27T03:09:00Z">
                    <w:rPr/>
                  </w:rPrChange>
                </w:rPr>
                <w:t>94.5(2)</w:t>
              </w:r>
            </w:ins>
            <w:del w:id="2048" w:author="瑋婷 徐" w:date="2024-12-27T11:09:00Z" w16du:dateUtc="2024-12-27T03:09:00Z">
              <w:r w:rsidDel="000C2FB3">
                <w:rPr>
                  <w:rFonts w:ascii="Times New Roman" w:eastAsia="標楷體" w:hAnsi="Times New Roman" w:cs="Times New Roman"/>
                </w:rPr>
                <w:delText>93.5(1.1)</w:delText>
              </w:r>
            </w:del>
          </w:p>
        </w:tc>
      </w:tr>
      <w:tr w:rsidR="00766F3B" w14:paraId="1745368C" w14:textId="77777777" w:rsidTr="00766F3B">
        <w:trPr>
          <w:trHeight w:val="740"/>
          <w:trPrChange w:id="2049" w:author="瑋婷 徐" w:date="2024-12-27T11:10:00Z" w16du:dateUtc="2024-12-27T03:10:00Z">
            <w:trPr>
              <w:trHeight w:val="740"/>
            </w:trPr>
          </w:trPrChange>
        </w:trPr>
        <w:tc>
          <w:tcPr>
            <w:tcW w:w="1712" w:type="dxa"/>
            <w:vAlign w:val="center"/>
            <w:tcPrChange w:id="2050" w:author="瑋婷 徐" w:date="2024-12-27T11:10:00Z" w16du:dateUtc="2024-12-27T03:10:00Z">
              <w:tcPr>
                <w:tcW w:w="1711" w:type="dxa"/>
                <w:vAlign w:val="center"/>
              </w:tcPr>
            </w:tcPrChange>
          </w:tcPr>
          <w:p w14:paraId="3F8E72A4" w14:textId="3460AF44" w:rsidR="00766F3B" w:rsidRDefault="00766F3B" w:rsidP="00766F3B">
            <w:pPr>
              <w:jc w:val="center"/>
              <w:rPr>
                <w:rFonts w:ascii="Times New Roman" w:eastAsia="標楷體" w:hAnsi="Times New Roman" w:cs="Times New Roman"/>
              </w:rPr>
            </w:pPr>
            <w:ins w:id="2051" w:author="瑋婷 徐" w:date="2024-12-27T11:09:00Z" w16du:dateUtc="2024-12-27T03:09:00Z">
              <w:r w:rsidRPr="00766F3B">
                <w:rPr>
                  <w:rFonts w:ascii="Times New Roman" w:eastAsia="標楷體" w:hAnsi="Times New Roman" w:cs="Times New Roman" w:hint="eastAsia"/>
                  <w:rPrChange w:id="2052" w:author="瑋婷 徐" w:date="2024-12-27T11:09:00Z" w16du:dateUtc="2024-12-27T03:09:00Z">
                    <w:rPr>
                      <w:rFonts w:ascii="微軟正黑體" w:eastAsia="微軟正黑體" w:hAnsi="微軟正黑體" w:cs="微軟正黑體" w:hint="eastAsia"/>
                    </w:rPr>
                  </w:rPrChange>
                </w:rPr>
                <w:t>屏東</w:t>
              </w:r>
            </w:ins>
            <w:del w:id="2053" w:author="瑋婷 徐" w:date="2024-12-27T11:09:00Z" w16du:dateUtc="2024-12-27T03:09:00Z">
              <w:r w:rsidDel="000C2FB3">
                <w:rPr>
                  <w:rFonts w:ascii="Times New Roman" w:eastAsia="標楷體" w:hAnsi="Times New Roman" w:cs="Times New Roman"/>
                </w:rPr>
                <w:delText>南投</w:delText>
              </w:r>
            </w:del>
          </w:p>
        </w:tc>
        <w:tc>
          <w:tcPr>
            <w:tcW w:w="1714" w:type="dxa"/>
            <w:vAlign w:val="center"/>
            <w:tcPrChange w:id="2054" w:author="瑋婷 徐" w:date="2024-12-27T11:10:00Z" w16du:dateUtc="2024-12-27T03:10:00Z">
              <w:tcPr>
                <w:tcW w:w="1714" w:type="dxa"/>
                <w:vAlign w:val="center"/>
              </w:tcPr>
            </w:tcPrChange>
          </w:tcPr>
          <w:p w14:paraId="56D0D7F1" w14:textId="6E134672" w:rsidR="00766F3B" w:rsidRDefault="00766F3B" w:rsidP="00766F3B">
            <w:pPr>
              <w:jc w:val="center"/>
              <w:rPr>
                <w:rFonts w:ascii="Times New Roman" w:eastAsia="標楷體" w:hAnsi="Times New Roman" w:cs="Times New Roman"/>
              </w:rPr>
            </w:pPr>
            <w:ins w:id="2055" w:author="瑋婷 徐" w:date="2024-12-27T11:09:00Z" w16du:dateUtc="2024-12-27T03:09:00Z">
              <w:r w:rsidRPr="00766F3B">
                <w:rPr>
                  <w:rFonts w:ascii="Times New Roman" w:eastAsia="標楷體" w:hAnsi="Times New Roman" w:cs="Times New Roman"/>
                  <w:rPrChange w:id="2056" w:author="瑋婷 徐" w:date="2024-12-27T11:09:00Z" w16du:dateUtc="2024-12-27T03:09:00Z">
                    <w:rPr/>
                  </w:rPrChange>
                </w:rPr>
                <w:t>602</w:t>
              </w:r>
            </w:ins>
            <w:del w:id="2057" w:author="瑋婷 徐" w:date="2024-12-27T11:09:00Z" w16du:dateUtc="2024-12-27T03:09:00Z">
              <w:r w:rsidDel="000C2FB3">
                <w:rPr>
                  <w:rFonts w:ascii="Times New Roman" w:eastAsia="標楷體" w:hAnsi="Times New Roman" w:cs="Times New Roman"/>
                </w:rPr>
                <w:delText>564</w:delText>
              </w:r>
            </w:del>
          </w:p>
        </w:tc>
        <w:tc>
          <w:tcPr>
            <w:tcW w:w="1708" w:type="dxa"/>
            <w:vAlign w:val="center"/>
            <w:tcPrChange w:id="2058" w:author="瑋婷 徐" w:date="2024-12-27T11:10:00Z" w16du:dateUtc="2024-12-27T03:10:00Z">
              <w:tcPr>
                <w:tcW w:w="1708" w:type="dxa"/>
                <w:vAlign w:val="center"/>
              </w:tcPr>
            </w:tcPrChange>
          </w:tcPr>
          <w:p w14:paraId="24F92BA5" w14:textId="4A2342A2" w:rsidR="00766F3B" w:rsidRDefault="00766F3B" w:rsidP="00766F3B">
            <w:pPr>
              <w:jc w:val="center"/>
              <w:rPr>
                <w:rFonts w:ascii="Times New Roman" w:eastAsia="標楷體" w:hAnsi="Times New Roman" w:cs="Times New Roman"/>
              </w:rPr>
            </w:pPr>
            <w:ins w:id="2059" w:author="瑋婷 徐" w:date="2024-12-27T11:09:00Z" w16du:dateUtc="2024-12-27T03:09:00Z">
              <w:r w:rsidRPr="00766F3B">
                <w:rPr>
                  <w:rFonts w:ascii="Times New Roman" w:eastAsia="標楷體" w:hAnsi="Times New Roman" w:cs="Times New Roman"/>
                  <w:rPrChange w:id="2060" w:author="瑋婷 徐" w:date="2024-12-27T11:09:00Z" w16du:dateUtc="2024-12-27T03:09:00Z">
                    <w:rPr/>
                  </w:rPrChange>
                </w:rPr>
                <w:t>566</w:t>
              </w:r>
            </w:ins>
            <w:del w:id="2061" w:author="瑋婷 徐" w:date="2024-12-27T11:09:00Z" w16du:dateUtc="2024-12-27T03:09:00Z">
              <w:r w:rsidDel="000C2FB3">
                <w:rPr>
                  <w:rFonts w:ascii="Times New Roman" w:eastAsia="標楷體" w:hAnsi="Times New Roman" w:cs="Times New Roman"/>
                </w:rPr>
                <w:delText>527</w:delText>
              </w:r>
            </w:del>
          </w:p>
        </w:tc>
        <w:tc>
          <w:tcPr>
            <w:tcW w:w="3172" w:type="dxa"/>
            <w:vAlign w:val="center"/>
            <w:tcPrChange w:id="2062" w:author="瑋婷 徐" w:date="2024-12-27T11:10:00Z" w16du:dateUtc="2024-12-27T03:10:00Z">
              <w:tcPr>
                <w:tcW w:w="3172" w:type="dxa"/>
                <w:vAlign w:val="center"/>
              </w:tcPr>
            </w:tcPrChange>
          </w:tcPr>
          <w:p w14:paraId="060C0C6C" w14:textId="7684C1B1" w:rsidR="00766F3B" w:rsidRDefault="00766F3B" w:rsidP="00766F3B">
            <w:pPr>
              <w:jc w:val="center"/>
              <w:rPr>
                <w:rFonts w:ascii="Times New Roman" w:eastAsia="標楷體" w:hAnsi="Times New Roman" w:cs="Times New Roman"/>
              </w:rPr>
            </w:pPr>
            <w:ins w:id="2063" w:author="瑋婷 徐" w:date="2024-12-27T11:09:00Z" w16du:dateUtc="2024-12-27T03:09:00Z">
              <w:r w:rsidRPr="00766F3B">
                <w:rPr>
                  <w:rFonts w:ascii="Times New Roman" w:eastAsia="標楷體" w:hAnsi="Times New Roman" w:cs="Times New Roman"/>
                  <w:rPrChange w:id="2064" w:author="瑋婷 徐" w:date="2024-12-27T11:09:00Z" w16du:dateUtc="2024-12-27T03:09:00Z">
                    <w:rPr/>
                  </w:rPrChange>
                </w:rPr>
                <w:t>94(0.5)</w:t>
              </w:r>
            </w:ins>
            <w:del w:id="2065" w:author="瑋婷 徐" w:date="2024-12-27T11:09:00Z" w16du:dateUtc="2024-12-27T03:09:00Z">
              <w:r w:rsidDel="000C2FB3">
                <w:rPr>
                  <w:rFonts w:ascii="Times New Roman" w:eastAsia="標楷體" w:hAnsi="Times New Roman" w:cs="Times New Roman"/>
                </w:rPr>
                <w:delText>93.4(0.6)</w:delText>
              </w:r>
            </w:del>
          </w:p>
        </w:tc>
      </w:tr>
      <w:tr w:rsidR="00766F3B" w14:paraId="44AE2EB2" w14:textId="77777777" w:rsidTr="00766F3B">
        <w:trPr>
          <w:trHeight w:val="740"/>
          <w:trPrChange w:id="2066" w:author="瑋婷 徐" w:date="2024-12-27T11:10:00Z" w16du:dateUtc="2024-12-27T03:10:00Z">
            <w:trPr>
              <w:trHeight w:val="740"/>
            </w:trPr>
          </w:trPrChange>
        </w:trPr>
        <w:tc>
          <w:tcPr>
            <w:tcW w:w="1712" w:type="dxa"/>
            <w:tcBorders>
              <w:bottom w:val="single" w:sz="8" w:space="0" w:color="000000"/>
            </w:tcBorders>
            <w:vAlign w:val="center"/>
            <w:tcPrChange w:id="2067" w:author="瑋婷 徐" w:date="2024-12-27T11:10:00Z" w16du:dateUtc="2024-12-27T03:10:00Z">
              <w:tcPr>
                <w:tcW w:w="1711" w:type="dxa"/>
                <w:tcBorders>
                  <w:bottom w:val="single" w:sz="8" w:space="0" w:color="000000"/>
                </w:tcBorders>
                <w:vAlign w:val="center"/>
              </w:tcPr>
            </w:tcPrChange>
          </w:tcPr>
          <w:p w14:paraId="554A4BE2" w14:textId="66BF161B" w:rsidR="00766F3B" w:rsidRDefault="00766F3B" w:rsidP="00766F3B">
            <w:pPr>
              <w:jc w:val="center"/>
              <w:rPr>
                <w:rFonts w:ascii="Times New Roman" w:eastAsia="標楷體" w:hAnsi="Times New Roman" w:cs="Times New Roman"/>
              </w:rPr>
            </w:pPr>
            <w:ins w:id="2068" w:author="瑋婷 徐" w:date="2024-12-27T11:09:00Z" w16du:dateUtc="2024-12-27T03:09:00Z">
              <w:r w:rsidRPr="00766F3B">
                <w:rPr>
                  <w:rFonts w:ascii="Times New Roman" w:eastAsia="標楷體" w:hAnsi="Times New Roman" w:cs="Times New Roman" w:hint="eastAsia"/>
                  <w:rPrChange w:id="2069" w:author="瑋婷 徐" w:date="2024-12-27T11:09:00Z" w16du:dateUtc="2024-12-27T03:09:00Z">
                    <w:rPr>
                      <w:rFonts w:ascii="微軟正黑體" w:eastAsia="微軟正黑體" w:hAnsi="微軟正黑體" w:cs="微軟正黑體" w:hint="eastAsia"/>
                    </w:rPr>
                  </w:rPrChange>
                </w:rPr>
                <w:t>南投</w:t>
              </w:r>
            </w:ins>
            <w:del w:id="2070" w:author="瑋婷 徐" w:date="2024-12-27T11:09:00Z" w16du:dateUtc="2024-12-27T03:09:00Z">
              <w:r w:rsidDel="000C2FB3">
                <w:rPr>
                  <w:rFonts w:ascii="Times New Roman" w:eastAsia="標楷體" w:hAnsi="Times New Roman" w:cs="Times New Roman"/>
                </w:rPr>
                <w:delText>宜蘭</w:delText>
              </w:r>
            </w:del>
          </w:p>
        </w:tc>
        <w:tc>
          <w:tcPr>
            <w:tcW w:w="1714" w:type="dxa"/>
            <w:tcBorders>
              <w:bottom w:val="single" w:sz="8" w:space="0" w:color="000000"/>
            </w:tcBorders>
            <w:vAlign w:val="center"/>
            <w:tcPrChange w:id="2071" w:author="瑋婷 徐" w:date="2024-12-27T11:10:00Z" w16du:dateUtc="2024-12-27T03:10:00Z">
              <w:tcPr>
                <w:tcW w:w="1714" w:type="dxa"/>
                <w:tcBorders>
                  <w:bottom w:val="single" w:sz="8" w:space="0" w:color="000000"/>
                </w:tcBorders>
                <w:vAlign w:val="center"/>
              </w:tcPr>
            </w:tcPrChange>
          </w:tcPr>
          <w:p w14:paraId="1E4E11B1" w14:textId="20F3CAC6" w:rsidR="00766F3B" w:rsidRDefault="00766F3B" w:rsidP="00766F3B">
            <w:pPr>
              <w:jc w:val="center"/>
              <w:rPr>
                <w:rFonts w:ascii="Times New Roman" w:eastAsia="標楷體" w:hAnsi="Times New Roman" w:cs="Times New Roman"/>
              </w:rPr>
            </w:pPr>
            <w:ins w:id="2072" w:author="瑋婷 徐" w:date="2024-12-27T11:09:00Z" w16du:dateUtc="2024-12-27T03:09:00Z">
              <w:r w:rsidRPr="00766F3B">
                <w:rPr>
                  <w:rFonts w:ascii="Times New Roman" w:eastAsia="標楷體" w:hAnsi="Times New Roman" w:cs="Times New Roman"/>
                  <w:rPrChange w:id="2073" w:author="瑋婷 徐" w:date="2024-12-27T11:09:00Z" w16du:dateUtc="2024-12-27T03:09:00Z">
                    <w:rPr/>
                  </w:rPrChange>
                </w:rPr>
                <w:t>571</w:t>
              </w:r>
            </w:ins>
            <w:del w:id="2074" w:author="瑋婷 徐" w:date="2024-12-27T11:09:00Z" w16du:dateUtc="2024-12-27T03:09:00Z">
              <w:r w:rsidDel="000C2FB3">
                <w:rPr>
                  <w:rFonts w:ascii="Times New Roman" w:eastAsia="標楷體" w:hAnsi="Times New Roman" w:cs="Times New Roman"/>
                </w:rPr>
                <w:delText>544</w:delText>
              </w:r>
            </w:del>
          </w:p>
        </w:tc>
        <w:tc>
          <w:tcPr>
            <w:tcW w:w="1708" w:type="dxa"/>
            <w:tcBorders>
              <w:bottom w:val="single" w:sz="8" w:space="0" w:color="000000"/>
            </w:tcBorders>
            <w:vAlign w:val="center"/>
            <w:tcPrChange w:id="2075" w:author="瑋婷 徐" w:date="2024-12-27T11:10:00Z" w16du:dateUtc="2024-12-27T03:10:00Z">
              <w:tcPr>
                <w:tcW w:w="1708" w:type="dxa"/>
                <w:tcBorders>
                  <w:bottom w:val="single" w:sz="8" w:space="0" w:color="000000"/>
                </w:tcBorders>
                <w:vAlign w:val="center"/>
              </w:tcPr>
            </w:tcPrChange>
          </w:tcPr>
          <w:p w14:paraId="34097F0E" w14:textId="56FB0F5F" w:rsidR="00766F3B" w:rsidRDefault="00766F3B" w:rsidP="00766F3B">
            <w:pPr>
              <w:jc w:val="center"/>
              <w:rPr>
                <w:rFonts w:ascii="Times New Roman" w:eastAsia="標楷體" w:hAnsi="Times New Roman" w:cs="Times New Roman"/>
              </w:rPr>
            </w:pPr>
            <w:ins w:id="2076" w:author="瑋婷 徐" w:date="2024-12-27T11:09:00Z" w16du:dateUtc="2024-12-27T03:09:00Z">
              <w:r w:rsidRPr="00766F3B">
                <w:rPr>
                  <w:rFonts w:ascii="Times New Roman" w:eastAsia="標楷體" w:hAnsi="Times New Roman" w:cs="Times New Roman"/>
                  <w:rPrChange w:id="2077" w:author="瑋婷 徐" w:date="2024-12-27T11:09:00Z" w16du:dateUtc="2024-12-27T03:09:00Z">
                    <w:rPr/>
                  </w:rPrChange>
                </w:rPr>
                <w:t>524</w:t>
              </w:r>
            </w:ins>
            <w:del w:id="2078" w:author="瑋婷 徐" w:date="2024-12-27T11:09:00Z" w16du:dateUtc="2024-12-27T03:09:00Z">
              <w:r w:rsidDel="000C2FB3">
                <w:rPr>
                  <w:rFonts w:ascii="Times New Roman" w:eastAsia="標楷體" w:hAnsi="Times New Roman" w:cs="Times New Roman"/>
                </w:rPr>
                <w:delText>503</w:delText>
              </w:r>
            </w:del>
          </w:p>
        </w:tc>
        <w:tc>
          <w:tcPr>
            <w:tcW w:w="3172" w:type="dxa"/>
            <w:tcBorders>
              <w:bottom w:val="single" w:sz="8" w:space="0" w:color="000000"/>
            </w:tcBorders>
            <w:vAlign w:val="center"/>
            <w:tcPrChange w:id="2079" w:author="瑋婷 徐" w:date="2024-12-27T11:10:00Z" w16du:dateUtc="2024-12-27T03:10:00Z">
              <w:tcPr>
                <w:tcW w:w="3172" w:type="dxa"/>
                <w:tcBorders>
                  <w:bottom w:val="single" w:sz="8" w:space="0" w:color="000000"/>
                </w:tcBorders>
                <w:vAlign w:val="center"/>
              </w:tcPr>
            </w:tcPrChange>
          </w:tcPr>
          <w:p w14:paraId="6B5C0810" w14:textId="3964DBE8" w:rsidR="00766F3B" w:rsidRDefault="00766F3B" w:rsidP="00766F3B">
            <w:pPr>
              <w:jc w:val="center"/>
              <w:rPr>
                <w:rFonts w:ascii="Times New Roman" w:eastAsia="標楷體" w:hAnsi="Times New Roman" w:cs="Times New Roman"/>
              </w:rPr>
            </w:pPr>
            <w:ins w:id="2080" w:author="瑋婷 徐" w:date="2024-12-27T11:09:00Z" w16du:dateUtc="2024-12-27T03:09:00Z">
              <w:r w:rsidRPr="00766F3B">
                <w:rPr>
                  <w:rFonts w:ascii="Times New Roman" w:eastAsia="標楷體" w:hAnsi="Times New Roman" w:cs="Times New Roman"/>
                  <w:rPrChange w:id="2081" w:author="瑋婷 徐" w:date="2024-12-27T11:09:00Z" w16du:dateUtc="2024-12-27T03:09:00Z">
                    <w:rPr/>
                  </w:rPrChange>
                </w:rPr>
                <w:t>91.8(</w:t>
              </w:r>
              <w:r w:rsidRPr="00766F3B">
                <w:rPr>
                  <w:rFonts w:ascii="Times New Roman" w:eastAsia="標楷體" w:hAnsi="Times New Roman" w:cs="Times New Roman"/>
                  <w:color w:val="FF0000"/>
                  <w:rPrChange w:id="2082" w:author="瑋婷 徐" w:date="2024-12-27T11:10:00Z" w16du:dateUtc="2024-12-27T03:10:00Z">
                    <w:rPr/>
                  </w:rPrChange>
                </w:rPr>
                <w:t>-1.6</w:t>
              </w:r>
              <w:r w:rsidRPr="00766F3B">
                <w:rPr>
                  <w:rFonts w:ascii="Times New Roman" w:eastAsia="標楷體" w:hAnsi="Times New Roman" w:cs="Times New Roman"/>
                  <w:rPrChange w:id="2083" w:author="瑋婷 徐" w:date="2024-12-27T11:09:00Z" w16du:dateUtc="2024-12-27T03:09:00Z">
                    <w:rPr/>
                  </w:rPrChange>
                </w:rPr>
                <w:t>)</w:t>
              </w:r>
            </w:ins>
            <w:del w:id="2084" w:author="瑋婷 徐" w:date="2024-12-27T11:09:00Z" w16du:dateUtc="2024-12-27T03:09:00Z">
              <w:r w:rsidDel="000C2FB3">
                <w:rPr>
                  <w:rFonts w:ascii="Times New Roman" w:eastAsia="標楷體" w:hAnsi="Times New Roman" w:cs="Times New Roman"/>
                </w:rPr>
                <w:delText>92.5(</w:delText>
              </w:r>
              <w:r w:rsidRPr="00766F3B" w:rsidDel="000C2FB3">
                <w:rPr>
                  <w:rFonts w:ascii="Times New Roman" w:eastAsia="標楷體" w:hAnsi="Times New Roman" w:cs="Times New Roman"/>
                  <w:rPrChange w:id="2085" w:author="瑋婷 徐" w:date="2024-12-27T11:09:00Z" w16du:dateUtc="2024-12-27T03:09:00Z">
                    <w:rPr>
                      <w:rFonts w:ascii="Times New Roman" w:eastAsia="標楷體" w:hAnsi="Times New Roman" w:cs="Times New Roman"/>
                      <w:color w:val="FF0000"/>
                    </w:rPr>
                  </w:rPrChange>
                </w:rPr>
                <w:delText>-0.7</w:delText>
              </w:r>
              <w:r w:rsidDel="000C2FB3">
                <w:rPr>
                  <w:rFonts w:ascii="Times New Roman" w:eastAsia="標楷體" w:hAnsi="Times New Roman" w:cs="Times New Roman"/>
                </w:rPr>
                <w:delText>)</w:delText>
              </w:r>
            </w:del>
          </w:p>
        </w:tc>
      </w:tr>
      <w:tr w:rsidR="00766F3B" w14:paraId="4E64B72F" w14:textId="77777777" w:rsidTr="00766F3B">
        <w:trPr>
          <w:trHeight w:val="777"/>
          <w:trPrChange w:id="2086" w:author="瑋婷 徐" w:date="2024-12-27T11:10:00Z" w16du:dateUtc="2024-12-27T03:10:00Z">
            <w:trPr>
              <w:trHeight w:val="777"/>
            </w:trPr>
          </w:trPrChange>
        </w:trPr>
        <w:tc>
          <w:tcPr>
            <w:tcW w:w="1712" w:type="dxa"/>
            <w:tcBorders>
              <w:top w:val="single" w:sz="8" w:space="0" w:color="000000"/>
              <w:bottom w:val="single" w:sz="8" w:space="0" w:color="000000"/>
            </w:tcBorders>
            <w:vAlign w:val="center"/>
            <w:tcPrChange w:id="2087" w:author="瑋婷 徐" w:date="2024-12-27T11:10:00Z" w16du:dateUtc="2024-12-27T03:10:00Z">
              <w:tcPr>
                <w:tcW w:w="1712" w:type="dxa"/>
                <w:tcBorders>
                  <w:top w:val="single" w:sz="8" w:space="0" w:color="000000"/>
                  <w:bottom w:val="single" w:sz="8" w:space="0" w:color="000000"/>
                </w:tcBorders>
                <w:vAlign w:val="center"/>
              </w:tcPr>
            </w:tcPrChange>
          </w:tcPr>
          <w:p w14:paraId="69423742" w14:textId="77777777" w:rsidR="00766F3B" w:rsidRDefault="00766F3B" w:rsidP="00766F3B">
            <w:pPr>
              <w:jc w:val="center"/>
              <w:rPr>
                <w:rFonts w:ascii="Times New Roman" w:eastAsia="標楷體" w:hAnsi="Times New Roman" w:cs="Times New Roman"/>
              </w:rPr>
            </w:pPr>
            <w:r>
              <w:rPr>
                <w:rFonts w:ascii="Times New Roman" w:eastAsia="標楷體" w:hAnsi="Times New Roman" w:cs="Times New Roman"/>
              </w:rPr>
              <w:t>Total</w:t>
            </w:r>
          </w:p>
        </w:tc>
        <w:tc>
          <w:tcPr>
            <w:tcW w:w="1714" w:type="dxa"/>
            <w:tcBorders>
              <w:top w:val="single" w:sz="8" w:space="0" w:color="000000"/>
              <w:bottom w:val="single" w:sz="8" w:space="0" w:color="000000"/>
            </w:tcBorders>
            <w:vAlign w:val="center"/>
            <w:tcPrChange w:id="2088" w:author="瑋婷 徐" w:date="2024-12-27T11:10:00Z" w16du:dateUtc="2024-12-27T03:10:00Z">
              <w:tcPr>
                <w:tcW w:w="1714" w:type="dxa"/>
                <w:tcBorders>
                  <w:top w:val="single" w:sz="8" w:space="0" w:color="000000"/>
                  <w:bottom w:val="single" w:sz="8" w:space="0" w:color="000000"/>
                </w:tcBorders>
                <w:vAlign w:val="center"/>
              </w:tcPr>
            </w:tcPrChange>
          </w:tcPr>
          <w:p w14:paraId="2C4EBB97" w14:textId="6F4C208D" w:rsidR="00766F3B" w:rsidRDefault="00766F3B" w:rsidP="00766F3B">
            <w:pPr>
              <w:jc w:val="center"/>
              <w:rPr>
                <w:rFonts w:ascii="Times New Roman" w:eastAsia="標楷體" w:hAnsi="Times New Roman" w:cs="Times New Roman"/>
              </w:rPr>
            </w:pPr>
            <w:ins w:id="2089" w:author="瑋婷 徐" w:date="2024-12-27T11:09:00Z" w16du:dateUtc="2024-12-27T03:09:00Z">
              <w:r w:rsidRPr="00766F3B">
                <w:rPr>
                  <w:rFonts w:ascii="Times New Roman" w:eastAsia="標楷體" w:hAnsi="Times New Roman" w:cs="Times New Roman"/>
                  <w:rPrChange w:id="2090" w:author="瑋婷 徐" w:date="2024-12-27T11:10:00Z" w16du:dateUtc="2024-12-27T03:10:00Z">
                    <w:rPr/>
                  </w:rPrChange>
                </w:rPr>
                <w:t>4,912</w:t>
              </w:r>
            </w:ins>
            <w:del w:id="2091" w:author="瑋婷 徐" w:date="2024-12-27T11:09:00Z" w16du:dateUtc="2024-12-27T03:09:00Z">
              <w:r w:rsidDel="00597AB9">
                <w:rPr>
                  <w:rFonts w:ascii="Times New Roman" w:eastAsia="標楷體" w:hAnsi="Times New Roman" w:cs="Times New Roman"/>
                </w:rPr>
                <w:delText>4,831</w:delText>
              </w:r>
            </w:del>
          </w:p>
        </w:tc>
        <w:tc>
          <w:tcPr>
            <w:tcW w:w="1708" w:type="dxa"/>
            <w:tcBorders>
              <w:top w:val="single" w:sz="8" w:space="0" w:color="000000"/>
              <w:bottom w:val="single" w:sz="8" w:space="0" w:color="000000"/>
            </w:tcBorders>
            <w:vAlign w:val="center"/>
            <w:tcPrChange w:id="2092" w:author="瑋婷 徐" w:date="2024-12-27T11:10:00Z" w16du:dateUtc="2024-12-27T03:10:00Z">
              <w:tcPr>
                <w:tcW w:w="1708" w:type="dxa"/>
                <w:tcBorders>
                  <w:top w:val="single" w:sz="8" w:space="0" w:color="000000"/>
                  <w:bottom w:val="single" w:sz="8" w:space="0" w:color="000000"/>
                </w:tcBorders>
                <w:vAlign w:val="center"/>
              </w:tcPr>
            </w:tcPrChange>
          </w:tcPr>
          <w:p w14:paraId="637F56D0" w14:textId="797B9635" w:rsidR="00766F3B" w:rsidRDefault="00766F3B" w:rsidP="00766F3B">
            <w:pPr>
              <w:jc w:val="center"/>
              <w:rPr>
                <w:rFonts w:ascii="Times New Roman" w:eastAsia="標楷體" w:hAnsi="Times New Roman" w:cs="Times New Roman"/>
              </w:rPr>
            </w:pPr>
            <w:ins w:id="2093" w:author="瑋婷 徐" w:date="2024-12-27T11:09:00Z" w16du:dateUtc="2024-12-27T03:09:00Z">
              <w:r w:rsidRPr="00766F3B">
                <w:rPr>
                  <w:rFonts w:ascii="Times New Roman" w:eastAsia="標楷體" w:hAnsi="Times New Roman" w:cs="Times New Roman"/>
                  <w:rPrChange w:id="2094" w:author="瑋婷 徐" w:date="2024-12-27T11:10:00Z" w16du:dateUtc="2024-12-27T03:10:00Z">
                    <w:rPr/>
                  </w:rPrChange>
                </w:rPr>
                <w:t>4,695</w:t>
              </w:r>
            </w:ins>
            <w:del w:id="2095" w:author="瑋婷 徐" w:date="2024-12-27T11:09:00Z" w16du:dateUtc="2024-12-27T03:09:00Z">
              <w:r w:rsidDel="00597AB9">
                <w:rPr>
                  <w:rFonts w:ascii="Times New Roman" w:eastAsia="標楷體" w:hAnsi="Times New Roman" w:cs="Times New Roman"/>
                </w:rPr>
                <w:delText>4,600</w:delText>
              </w:r>
            </w:del>
          </w:p>
        </w:tc>
        <w:tc>
          <w:tcPr>
            <w:tcW w:w="3172" w:type="dxa"/>
            <w:tcBorders>
              <w:top w:val="single" w:sz="8" w:space="0" w:color="000000"/>
              <w:bottom w:val="single" w:sz="8" w:space="0" w:color="000000"/>
            </w:tcBorders>
            <w:vAlign w:val="center"/>
            <w:tcPrChange w:id="2096" w:author="瑋婷 徐" w:date="2024-12-27T11:10:00Z" w16du:dateUtc="2024-12-27T03:10:00Z">
              <w:tcPr>
                <w:tcW w:w="3172" w:type="dxa"/>
                <w:tcBorders>
                  <w:top w:val="single" w:sz="8" w:space="0" w:color="000000"/>
                  <w:bottom w:val="single" w:sz="8" w:space="0" w:color="000000"/>
                </w:tcBorders>
                <w:vAlign w:val="center"/>
              </w:tcPr>
            </w:tcPrChange>
          </w:tcPr>
          <w:p w14:paraId="273243EE" w14:textId="159A6099" w:rsidR="00766F3B" w:rsidRDefault="00766F3B" w:rsidP="00766F3B">
            <w:pPr>
              <w:jc w:val="center"/>
              <w:rPr>
                <w:rFonts w:ascii="Times New Roman" w:eastAsia="標楷體" w:hAnsi="Times New Roman" w:cs="Times New Roman"/>
              </w:rPr>
            </w:pPr>
            <w:ins w:id="2097" w:author="瑋婷 徐" w:date="2024-12-27T11:09:00Z" w16du:dateUtc="2024-12-27T03:09:00Z">
              <w:r w:rsidRPr="00766F3B">
                <w:rPr>
                  <w:rFonts w:ascii="Times New Roman" w:eastAsia="標楷體" w:hAnsi="Times New Roman" w:cs="Times New Roman"/>
                  <w:rPrChange w:id="2098" w:author="瑋婷 徐" w:date="2024-12-27T11:10:00Z" w16du:dateUtc="2024-12-27T03:10:00Z">
                    <w:rPr/>
                  </w:rPrChange>
                </w:rPr>
                <w:t>95.6(0.4)</w:t>
              </w:r>
            </w:ins>
            <w:del w:id="2099" w:author="瑋婷 徐" w:date="2024-12-27T11:09:00Z" w16du:dateUtc="2024-12-27T03:09:00Z">
              <w:r w:rsidDel="00597AB9">
                <w:rPr>
                  <w:rFonts w:ascii="Times New Roman" w:eastAsia="標楷體" w:hAnsi="Times New Roman" w:cs="Times New Roman"/>
                </w:rPr>
                <w:delText>95.2(0.8)</w:delText>
              </w:r>
            </w:del>
          </w:p>
        </w:tc>
      </w:tr>
    </w:tbl>
    <w:p w14:paraId="08D468FC" w14:textId="5C8EBB11" w:rsidR="00D93FCC" w:rsidRDefault="002435EC">
      <w:pPr>
        <w:rPr>
          <w:rFonts w:ascii="Times New Roman" w:eastAsia="標楷體" w:hAnsi="Times New Roman" w:cs="Times New Roman"/>
        </w:rPr>
      </w:pPr>
      <w:proofErr w:type="gramStart"/>
      <w:r>
        <w:rPr>
          <w:rFonts w:ascii="Times New Roman" w:eastAsia="標楷體" w:hAnsi="Times New Roman" w:cs="Times New Roman"/>
        </w:rPr>
        <w:t>註</w:t>
      </w:r>
      <w:proofErr w:type="gramEnd"/>
      <w:r>
        <w:rPr>
          <w:rFonts w:ascii="Times New Roman" w:eastAsia="標楷體" w:hAnsi="Times New Roman" w:cs="Times New Roman"/>
        </w:rPr>
        <w:t>：括號內為</w:t>
      </w:r>
      <w:r>
        <w:rPr>
          <w:rFonts w:ascii="Times New Roman" w:eastAsia="標楷體" w:hAnsi="Times New Roman" w:cs="Times New Roman"/>
        </w:rPr>
        <w:t>202</w:t>
      </w:r>
      <w:del w:id="2100" w:author="瑋婷 徐" w:date="2025-01-06T09:41:00Z" w16du:dateUtc="2025-01-06T01:41:00Z">
        <w:r w:rsidDel="009367F3">
          <w:rPr>
            <w:rFonts w:ascii="Times New Roman" w:eastAsia="標楷體" w:hAnsi="Times New Roman" w:cs="Times New Roman"/>
          </w:rPr>
          <w:delText>3</w:delText>
        </w:r>
      </w:del>
      <w:ins w:id="2101" w:author="瑋婷 徐" w:date="2025-01-06T09:41:00Z" w16du:dateUtc="2025-01-06T01:41:00Z">
        <w:r w:rsidR="009367F3">
          <w:rPr>
            <w:rFonts w:ascii="Times New Roman" w:eastAsia="標楷體" w:hAnsi="Times New Roman" w:cs="Times New Roman" w:hint="eastAsia"/>
          </w:rPr>
          <w:t>4</w:t>
        </w:r>
      </w:ins>
      <w:r>
        <w:rPr>
          <w:rFonts w:ascii="Times New Roman" w:eastAsia="標楷體" w:hAnsi="Times New Roman" w:cs="Times New Roman"/>
        </w:rPr>
        <w:t>年的正確率與</w:t>
      </w:r>
      <w:r>
        <w:rPr>
          <w:rFonts w:ascii="Times New Roman" w:eastAsia="標楷體" w:hAnsi="Times New Roman" w:cs="Times New Roman"/>
        </w:rPr>
        <w:t>202</w:t>
      </w:r>
      <w:del w:id="2102" w:author="瑋婷 徐" w:date="2025-01-06T09:41:00Z" w16du:dateUtc="2025-01-06T01:41:00Z">
        <w:r w:rsidDel="009367F3">
          <w:rPr>
            <w:rFonts w:ascii="Times New Roman" w:eastAsia="標楷體" w:hAnsi="Times New Roman" w:cs="Times New Roman"/>
          </w:rPr>
          <w:delText>2</w:delText>
        </w:r>
      </w:del>
      <w:ins w:id="2103" w:author="瑋婷 徐" w:date="2025-01-06T09:41:00Z" w16du:dateUtc="2025-01-06T01:41:00Z">
        <w:r w:rsidR="009367F3">
          <w:rPr>
            <w:rFonts w:ascii="Times New Roman" w:eastAsia="標楷體" w:hAnsi="Times New Roman" w:cs="Times New Roman" w:hint="eastAsia"/>
          </w:rPr>
          <w:t>3</w:t>
        </w:r>
      </w:ins>
      <w:r>
        <w:rPr>
          <w:rFonts w:ascii="Times New Roman" w:eastAsia="標楷體" w:hAnsi="Times New Roman" w:cs="Times New Roman"/>
        </w:rPr>
        <w:t>年的</w:t>
      </w:r>
      <w:proofErr w:type="gramStart"/>
      <w:r>
        <w:rPr>
          <w:rFonts w:ascii="Times New Roman" w:eastAsia="標楷體" w:hAnsi="Times New Roman" w:cs="Times New Roman"/>
        </w:rPr>
        <w:t>正確率差值</w:t>
      </w:r>
      <w:proofErr w:type="gramEnd"/>
      <w:r>
        <w:rPr>
          <w:rFonts w:ascii="Times New Roman" w:eastAsia="標楷體" w:hAnsi="Times New Roman" w:cs="Times New Roman"/>
        </w:rPr>
        <w:t>。</w:t>
      </w:r>
    </w:p>
    <w:p w14:paraId="57CC3608" w14:textId="77777777" w:rsidR="00D93FCC" w:rsidRDefault="002435EC">
      <w:pPr>
        <w:rPr>
          <w:rFonts w:ascii="Times New Roman" w:eastAsia="標楷體" w:hAnsi="Times New Roman" w:cs="Times New Roman"/>
        </w:rPr>
      </w:pPr>
      <w:r>
        <w:br w:type="page"/>
      </w:r>
    </w:p>
    <w:p w14:paraId="5041AA5F" w14:textId="15F234FC"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del w:id="2104" w:author="瑋婷 徐" w:date="2025-01-06T10:51:00Z" w16du:dateUtc="2025-01-06T02:51:00Z">
        <w:r w:rsidDel="0092507A">
          <w:rPr>
            <w:rFonts w:ascii="Times New Roman" w:eastAsia="標楷體" w:hAnsi="Times New Roman" w:cs="Times New Roman"/>
          </w:rPr>
          <w:delText>5</w:delText>
        </w:r>
      </w:del>
      <w:ins w:id="2105" w:author="瑋婷 徐" w:date="2025-01-06T10:51:00Z" w16du:dateUtc="2025-01-06T02:51:00Z">
        <w:r w:rsidR="0092507A">
          <w:rPr>
            <w:rFonts w:ascii="Times New Roman" w:eastAsia="標楷體" w:hAnsi="Times New Roman" w:cs="Times New Roman" w:hint="eastAsia"/>
          </w:rPr>
          <w:t>6</w:t>
        </w:r>
      </w:ins>
      <w:r>
        <w:rPr>
          <w:rFonts w:ascii="Times New Roman" w:eastAsia="標楷體" w:hAnsi="Times New Roman" w:cs="Times New Roman"/>
        </w:rPr>
        <w:t>、</w:t>
      </w:r>
      <w:r>
        <w:rPr>
          <w:rFonts w:ascii="Times New Roman" w:eastAsia="標楷體" w:hAnsi="Times New Roman" w:cs="Times New Roman"/>
        </w:rPr>
        <w:t>202</w:t>
      </w:r>
      <w:del w:id="2106" w:author="瑋婷 徐" w:date="2024-12-27T11:15:00Z" w16du:dateUtc="2024-12-27T03:15:00Z">
        <w:r w:rsidDel="008421D5">
          <w:rPr>
            <w:rFonts w:ascii="Times New Roman" w:eastAsia="標楷體" w:hAnsi="Times New Roman" w:cs="Times New Roman"/>
          </w:rPr>
          <w:delText>3</w:delText>
        </w:r>
      </w:del>
      <w:ins w:id="2107" w:author="瑋婷 徐" w:date="2024-12-27T11:15:00Z" w16du:dateUtc="2024-12-27T03:15:00Z">
        <w:r w:rsidR="008421D5">
          <w:rPr>
            <w:rFonts w:ascii="Times New Roman" w:eastAsia="標楷體" w:hAnsi="Times New Roman" w:cs="Times New Roman" w:hint="eastAsia"/>
          </w:rPr>
          <w:t>4</w:t>
        </w:r>
      </w:ins>
      <w:r>
        <w:rPr>
          <w:rFonts w:ascii="Times New Roman" w:eastAsia="標楷體" w:hAnsi="Times New Roman" w:cs="Times New Roman"/>
        </w:rPr>
        <w:t>年各分署臺灣獼猴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調查，未符合標準的類型及其資料筆數</w:t>
      </w:r>
    </w:p>
    <w:tbl>
      <w:tblPr>
        <w:tblW w:w="4742" w:type="pct"/>
        <w:tblInd w:w="-29" w:type="dxa"/>
        <w:tblLayout w:type="fixed"/>
        <w:tblCellMar>
          <w:top w:w="15" w:type="dxa"/>
          <w:left w:w="15" w:type="dxa"/>
          <w:right w:w="15" w:type="dxa"/>
        </w:tblCellMar>
        <w:tblLook w:val="0000" w:firstRow="0" w:lastRow="0" w:firstColumn="0" w:lastColumn="0" w:noHBand="0" w:noVBand="0"/>
        <w:tblPrChange w:id="2108" w:author="瑋婷 徐" w:date="2024-12-27T11:14:00Z" w16du:dateUtc="2024-12-27T03:14:00Z">
          <w:tblPr>
            <w:tblW w:w="5615" w:type="pct"/>
            <w:tblInd w:w="-29" w:type="dxa"/>
            <w:tblLayout w:type="fixed"/>
            <w:tblCellMar>
              <w:top w:w="15" w:type="dxa"/>
              <w:left w:w="15" w:type="dxa"/>
              <w:right w:w="15" w:type="dxa"/>
            </w:tblCellMar>
            <w:tblLook w:val="0000" w:firstRow="0" w:lastRow="0" w:firstColumn="0" w:lastColumn="0" w:noHBand="0" w:noVBand="0"/>
          </w:tblPr>
        </w:tblPrChange>
      </w:tblPr>
      <w:tblGrid>
        <w:gridCol w:w="980"/>
        <w:gridCol w:w="1272"/>
        <w:gridCol w:w="1272"/>
        <w:gridCol w:w="1451"/>
        <w:gridCol w:w="1451"/>
        <w:gridCol w:w="1451"/>
        <w:tblGridChange w:id="2109">
          <w:tblGrid>
            <w:gridCol w:w="980"/>
            <w:gridCol w:w="1272"/>
            <w:gridCol w:w="1272"/>
            <w:gridCol w:w="1451"/>
            <w:gridCol w:w="1451"/>
            <w:gridCol w:w="1451"/>
          </w:tblGrid>
        </w:tblGridChange>
      </w:tblGrid>
      <w:tr w:rsidR="008421D5" w14:paraId="26B9EDB6" w14:textId="77777777" w:rsidTr="008421D5">
        <w:trPr>
          <w:trHeight w:val="127"/>
          <w:trPrChange w:id="2110" w:author="瑋婷 徐" w:date="2024-12-27T11:14:00Z" w16du:dateUtc="2024-12-27T03:14:00Z">
            <w:trPr>
              <w:trHeight w:val="127"/>
            </w:trPr>
          </w:trPrChange>
        </w:trPr>
        <w:tc>
          <w:tcPr>
            <w:tcW w:w="980" w:type="dxa"/>
            <w:tcBorders>
              <w:top w:val="single" w:sz="8" w:space="0" w:color="000000"/>
              <w:bottom w:val="single" w:sz="8" w:space="0" w:color="000000"/>
            </w:tcBorders>
            <w:vAlign w:val="center"/>
            <w:tcPrChange w:id="2111" w:author="瑋婷 徐" w:date="2024-12-27T11:14:00Z" w16du:dateUtc="2024-12-27T03:14:00Z">
              <w:tcPr>
                <w:tcW w:w="980" w:type="dxa"/>
                <w:tcBorders>
                  <w:top w:val="single" w:sz="8" w:space="0" w:color="000000"/>
                  <w:bottom w:val="single" w:sz="8" w:space="0" w:color="000000"/>
                </w:tcBorders>
                <w:vAlign w:val="center"/>
              </w:tcPr>
            </w:tcPrChange>
          </w:tcPr>
          <w:p w14:paraId="0231D3B6"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分署</w:t>
            </w:r>
          </w:p>
        </w:tc>
        <w:tc>
          <w:tcPr>
            <w:tcW w:w="1272" w:type="dxa"/>
            <w:tcBorders>
              <w:top w:val="single" w:sz="8" w:space="0" w:color="000000"/>
              <w:bottom w:val="single" w:sz="8" w:space="0" w:color="000000"/>
            </w:tcBorders>
            <w:vAlign w:val="center"/>
            <w:tcPrChange w:id="2112" w:author="瑋婷 徐" w:date="2024-12-27T11:14:00Z" w16du:dateUtc="2024-12-27T03:14:00Z">
              <w:tcPr>
                <w:tcW w:w="1272" w:type="dxa"/>
                <w:tcBorders>
                  <w:top w:val="single" w:sz="8" w:space="0" w:color="000000"/>
                  <w:bottom w:val="single" w:sz="8" w:space="0" w:color="000000"/>
                </w:tcBorders>
                <w:vAlign w:val="center"/>
              </w:tcPr>
            </w:tcPrChange>
          </w:tcPr>
          <w:p w14:paraId="340F5ACB" w14:textId="36039C9C" w:rsidR="008421D5" w:rsidRDefault="008421D5" w:rsidP="008421D5">
            <w:pPr>
              <w:jc w:val="center"/>
              <w:rPr>
                <w:rFonts w:ascii="Times New Roman" w:eastAsia="標楷體" w:hAnsi="Times New Roman" w:cs="Times New Roman"/>
              </w:rPr>
            </w:pPr>
            <w:ins w:id="2113" w:author="瑋婷 徐" w:date="2024-12-27T11:13:00Z" w16du:dateUtc="2024-12-27T03:13:00Z">
              <w:r>
                <w:rPr>
                  <w:rFonts w:ascii="Times New Roman" w:eastAsia="標楷體" w:hAnsi="Times New Roman" w:cs="Times New Roman"/>
                </w:rPr>
                <w:t>晚於</w:t>
              </w:r>
              <w:r>
                <w:rPr>
                  <w:rFonts w:ascii="Times New Roman" w:eastAsia="標楷體" w:hAnsi="Times New Roman" w:cs="Times New Roman"/>
                </w:rPr>
                <w:t>11</w:t>
              </w:r>
              <w:r>
                <w:rPr>
                  <w:rFonts w:ascii="Times New Roman" w:eastAsia="標楷體" w:hAnsi="Times New Roman" w:cs="Times New Roman"/>
                </w:rPr>
                <w:t>時</w:t>
              </w:r>
            </w:ins>
          </w:p>
        </w:tc>
        <w:tc>
          <w:tcPr>
            <w:tcW w:w="1272" w:type="dxa"/>
            <w:tcBorders>
              <w:top w:val="single" w:sz="8" w:space="0" w:color="000000"/>
              <w:bottom w:val="single" w:sz="8" w:space="0" w:color="000000"/>
            </w:tcBorders>
            <w:vAlign w:val="center"/>
            <w:tcPrChange w:id="2114" w:author="瑋婷 徐" w:date="2024-12-27T11:14:00Z" w16du:dateUtc="2024-12-27T03:14:00Z">
              <w:tcPr>
                <w:tcW w:w="1272" w:type="dxa"/>
                <w:tcBorders>
                  <w:top w:val="single" w:sz="8" w:space="0" w:color="000000"/>
                  <w:bottom w:val="single" w:sz="8" w:space="0" w:color="000000"/>
                </w:tcBorders>
                <w:vAlign w:val="center"/>
              </w:tcPr>
            </w:tcPrChange>
          </w:tcPr>
          <w:p w14:paraId="53CA3851" w14:textId="7C895997" w:rsidR="008421D5" w:rsidRDefault="008421D5" w:rsidP="008421D5">
            <w:pPr>
              <w:jc w:val="center"/>
              <w:rPr>
                <w:rFonts w:ascii="Times New Roman" w:eastAsia="標楷體" w:hAnsi="Times New Roman" w:cs="Times New Roman"/>
              </w:rPr>
            </w:pPr>
            <w:proofErr w:type="gramStart"/>
            <w:r>
              <w:rPr>
                <w:rFonts w:ascii="Times New Roman" w:eastAsia="標楷體" w:hAnsi="Times New Roman" w:cs="Times New Roman"/>
              </w:rPr>
              <w:t>調查樣點位置</w:t>
            </w:r>
            <w:proofErr w:type="gramEnd"/>
            <w:r>
              <w:rPr>
                <w:rFonts w:ascii="Times New Roman" w:eastAsia="標楷體" w:hAnsi="Times New Roman" w:cs="Times New Roman"/>
              </w:rPr>
              <w:t>錯誤</w:t>
            </w:r>
          </w:p>
        </w:tc>
        <w:tc>
          <w:tcPr>
            <w:tcW w:w="1451" w:type="dxa"/>
            <w:tcBorders>
              <w:top w:val="single" w:sz="8" w:space="0" w:color="000000"/>
              <w:bottom w:val="single" w:sz="8" w:space="0" w:color="000000"/>
            </w:tcBorders>
            <w:vAlign w:val="center"/>
            <w:tcPrChange w:id="2115" w:author="瑋婷 徐" w:date="2024-12-27T11:14:00Z" w16du:dateUtc="2024-12-27T03:14:00Z">
              <w:tcPr>
                <w:tcW w:w="1451" w:type="dxa"/>
                <w:tcBorders>
                  <w:top w:val="single" w:sz="8" w:space="0" w:color="000000"/>
                  <w:bottom w:val="single" w:sz="8" w:space="0" w:color="000000"/>
                </w:tcBorders>
                <w:vAlign w:val="center"/>
              </w:tcPr>
            </w:tcPrChange>
          </w:tcPr>
          <w:p w14:paraId="2D2F23F8" w14:textId="197B36DA" w:rsidR="008421D5" w:rsidRDefault="008421D5" w:rsidP="008421D5">
            <w:pPr>
              <w:jc w:val="center"/>
              <w:rPr>
                <w:rFonts w:ascii="Times New Roman" w:eastAsia="標楷體" w:hAnsi="Times New Roman" w:cs="Times New Roman"/>
              </w:rPr>
            </w:pPr>
            <w:ins w:id="2116" w:author="瑋婷 徐" w:date="2024-12-27T11:14:00Z" w16du:dateUtc="2024-12-27T03:14:00Z">
              <w:r>
                <w:rPr>
                  <w:rFonts w:ascii="Times New Roman" w:eastAsia="標楷體" w:hAnsi="Times New Roman" w:cs="Times New Roman"/>
                </w:rPr>
                <w:t>不足</w:t>
              </w:r>
              <w:r>
                <w:rPr>
                  <w:rFonts w:ascii="Times New Roman" w:eastAsia="標楷體" w:hAnsi="Times New Roman" w:cs="Times New Roman"/>
                </w:rPr>
                <w:t>6</w:t>
              </w:r>
              <w:r>
                <w:rPr>
                  <w:rFonts w:ascii="Times New Roman" w:eastAsia="標楷體" w:hAnsi="Times New Roman" w:cs="Times New Roman"/>
                </w:rPr>
                <w:t>分鐘</w:t>
              </w:r>
            </w:ins>
          </w:p>
        </w:tc>
        <w:tc>
          <w:tcPr>
            <w:tcW w:w="1451" w:type="dxa"/>
            <w:tcBorders>
              <w:top w:val="single" w:sz="8" w:space="0" w:color="000000"/>
              <w:bottom w:val="single" w:sz="8" w:space="0" w:color="000000"/>
            </w:tcBorders>
            <w:vAlign w:val="center"/>
            <w:tcPrChange w:id="2117" w:author="瑋婷 徐" w:date="2024-12-27T11:14:00Z" w16du:dateUtc="2024-12-27T03:14:00Z">
              <w:tcPr>
                <w:tcW w:w="1451" w:type="dxa"/>
                <w:tcBorders>
                  <w:top w:val="single" w:sz="8" w:space="0" w:color="000000"/>
                  <w:bottom w:val="single" w:sz="8" w:space="0" w:color="000000"/>
                </w:tcBorders>
                <w:vAlign w:val="center"/>
              </w:tcPr>
            </w:tcPrChange>
          </w:tcPr>
          <w:p w14:paraId="46531EF3" w14:textId="4DAAFDFE" w:rsidR="008421D5" w:rsidRDefault="008421D5" w:rsidP="008421D5">
            <w:pPr>
              <w:jc w:val="center"/>
              <w:rPr>
                <w:rFonts w:ascii="Times New Roman" w:eastAsia="標楷體" w:hAnsi="Times New Roman" w:cs="Times New Roman"/>
              </w:rPr>
            </w:pPr>
            <w:ins w:id="2118" w:author="瑋婷 徐" w:date="2024-12-27T11:14:00Z" w16du:dateUtc="2024-12-27T03:14:00Z">
              <w:r>
                <w:rPr>
                  <w:rFonts w:ascii="Times New Roman" w:eastAsia="標楷體" w:hAnsi="Times New Roman" w:cs="Times New Roman"/>
                </w:rPr>
                <w:t>超過</w:t>
              </w:r>
              <w:r>
                <w:rPr>
                  <w:rFonts w:ascii="Times New Roman" w:eastAsia="標楷體" w:hAnsi="Times New Roman" w:cs="Times New Roman"/>
                </w:rPr>
                <w:t>7</w:t>
              </w:r>
              <w:r>
                <w:rPr>
                  <w:rFonts w:ascii="Times New Roman" w:eastAsia="標楷體" w:hAnsi="Times New Roman" w:cs="Times New Roman"/>
                </w:rPr>
                <w:t>日</w:t>
              </w:r>
            </w:ins>
          </w:p>
        </w:tc>
        <w:tc>
          <w:tcPr>
            <w:tcW w:w="1451" w:type="dxa"/>
            <w:tcBorders>
              <w:top w:val="single" w:sz="8" w:space="0" w:color="000000"/>
              <w:bottom w:val="single" w:sz="8" w:space="0" w:color="000000"/>
            </w:tcBorders>
            <w:vAlign w:val="center"/>
            <w:tcPrChange w:id="2119" w:author="瑋婷 徐" w:date="2024-12-27T11:14:00Z" w16du:dateUtc="2024-12-27T03:14:00Z">
              <w:tcPr>
                <w:tcW w:w="1451" w:type="dxa"/>
                <w:tcBorders>
                  <w:top w:val="single" w:sz="8" w:space="0" w:color="000000"/>
                  <w:bottom w:val="single" w:sz="8" w:space="0" w:color="000000"/>
                </w:tcBorders>
                <w:vAlign w:val="center"/>
              </w:tcPr>
            </w:tcPrChange>
          </w:tcPr>
          <w:p w14:paraId="09D07599" w14:textId="3082D03A"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未在</w:t>
            </w:r>
            <w:r>
              <w:rPr>
                <w:rFonts w:ascii="Times New Roman" w:eastAsia="標楷體" w:hAnsi="Times New Roman" w:cs="Times New Roman"/>
              </w:rPr>
              <w:t>3 - 6</w:t>
            </w:r>
            <w:r>
              <w:rPr>
                <w:rFonts w:ascii="Times New Roman" w:eastAsia="標楷體" w:hAnsi="Times New Roman" w:cs="Times New Roman"/>
              </w:rPr>
              <w:t>月間進行</w:t>
            </w:r>
          </w:p>
        </w:tc>
      </w:tr>
      <w:tr w:rsidR="008421D5" w14:paraId="4E8DE3E7" w14:textId="77777777" w:rsidTr="008421D5">
        <w:trPr>
          <w:trHeight w:val="583"/>
          <w:trPrChange w:id="2120" w:author="瑋婷 徐" w:date="2024-12-27T11:14:00Z" w16du:dateUtc="2024-12-27T03:14:00Z">
            <w:trPr>
              <w:trHeight w:val="583"/>
            </w:trPr>
          </w:trPrChange>
        </w:trPr>
        <w:tc>
          <w:tcPr>
            <w:tcW w:w="980" w:type="dxa"/>
            <w:tcBorders>
              <w:top w:val="single" w:sz="8" w:space="0" w:color="000000"/>
            </w:tcBorders>
            <w:vAlign w:val="center"/>
            <w:tcPrChange w:id="2121" w:author="瑋婷 徐" w:date="2024-12-27T11:14:00Z" w16du:dateUtc="2024-12-27T03:14:00Z">
              <w:tcPr>
                <w:tcW w:w="980" w:type="dxa"/>
                <w:tcBorders>
                  <w:top w:val="single" w:sz="8" w:space="0" w:color="000000"/>
                </w:tcBorders>
                <w:vAlign w:val="center"/>
              </w:tcPr>
            </w:tcPrChange>
          </w:tcPr>
          <w:p w14:paraId="45E117D6"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宜蘭</w:t>
            </w:r>
          </w:p>
        </w:tc>
        <w:tc>
          <w:tcPr>
            <w:tcW w:w="1272" w:type="dxa"/>
            <w:tcBorders>
              <w:top w:val="single" w:sz="8" w:space="0" w:color="000000"/>
            </w:tcBorders>
            <w:vAlign w:val="center"/>
            <w:tcPrChange w:id="2122" w:author="瑋婷 徐" w:date="2024-12-27T11:14:00Z" w16du:dateUtc="2024-12-27T03:14:00Z">
              <w:tcPr>
                <w:tcW w:w="1272" w:type="dxa"/>
                <w:tcBorders>
                  <w:top w:val="single" w:sz="8" w:space="0" w:color="000000"/>
                </w:tcBorders>
                <w:vAlign w:val="center"/>
              </w:tcPr>
            </w:tcPrChange>
          </w:tcPr>
          <w:p w14:paraId="3FAA9D69" w14:textId="439BEEFA" w:rsidR="008421D5" w:rsidRPr="008421D5" w:rsidRDefault="008421D5" w:rsidP="008421D5">
            <w:pPr>
              <w:jc w:val="center"/>
              <w:rPr>
                <w:rFonts w:ascii="Times New Roman" w:eastAsia="標楷體" w:hAnsi="Times New Roman" w:cs="Times New Roman"/>
              </w:rPr>
            </w:pPr>
            <w:ins w:id="2123" w:author="瑋婷 徐" w:date="2024-12-27T11:13:00Z" w16du:dateUtc="2024-12-27T03:13:00Z">
              <w:r w:rsidRPr="008421D5">
                <w:rPr>
                  <w:rFonts w:ascii="Times New Roman" w:eastAsia="標楷體" w:hAnsi="Times New Roman" w:cs="Times New Roman"/>
                  <w:rPrChange w:id="2124" w:author="瑋婷 徐" w:date="2024-12-27T11:13:00Z" w16du:dateUtc="2024-12-27T03:13:00Z">
                    <w:rPr>
                      <w:rFonts w:ascii="Arial" w:eastAsia="Arial" w:hAnsi="Arial" w:cs="Arial"/>
                      <w:color w:val="000000"/>
                      <w:sz w:val="22"/>
                    </w:rPr>
                  </w:rPrChange>
                </w:rPr>
                <w:t>22</w:t>
              </w:r>
            </w:ins>
          </w:p>
        </w:tc>
        <w:tc>
          <w:tcPr>
            <w:tcW w:w="1272" w:type="dxa"/>
            <w:tcBorders>
              <w:top w:val="single" w:sz="8" w:space="0" w:color="000000"/>
            </w:tcBorders>
            <w:vAlign w:val="center"/>
            <w:tcPrChange w:id="2125" w:author="瑋婷 徐" w:date="2024-12-27T11:14:00Z" w16du:dateUtc="2024-12-27T03:14:00Z">
              <w:tcPr>
                <w:tcW w:w="1272" w:type="dxa"/>
                <w:tcBorders>
                  <w:top w:val="single" w:sz="8" w:space="0" w:color="000000"/>
                </w:tcBorders>
                <w:vAlign w:val="center"/>
              </w:tcPr>
            </w:tcPrChange>
          </w:tcPr>
          <w:p w14:paraId="5CEF5290" w14:textId="0D67A861" w:rsidR="008421D5" w:rsidRPr="008421D5" w:rsidRDefault="008421D5" w:rsidP="008421D5">
            <w:pPr>
              <w:jc w:val="center"/>
              <w:rPr>
                <w:rFonts w:ascii="Times New Roman" w:eastAsia="標楷體" w:hAnsi="Times New Roman" w:cs="Times New Roman"/>
                <w:rPrChange w:id="2126" w:author="瑋婷 徐" w:date="2024-12-27T11:13:00Z" w16du:dateUtc="2024-12-27T03:13:00Z">
                  <w:rPr>
                    <w:rFonts w:ascii="Times New Roman" w:eastAsia="標楷體" w:hAnsi="Times New Roman" w:cs="Times New Roman"/>
                    <w:color w:val="000000"/>
                  </w:rPr>
                </w:rPrChange>
              </w:rPr>
            </w:pPr>
            <w:ins w:id="2127" w:author="瑋婷 徐" w:date="2024-12-27T11:13:00Z" w16du:dateUtc="2024-12-27T03:13:00Z">
              <w:r w:rsidRPr="008421D5">
                <w:rPr>
                  <w:rFonts w:ascii="Times New Roman" w:eastAsia="標楷體" w:hAnsi="Times New Roman" w:cs="Times New Roman"/>
                  <w:rPrChange w:id="2128" w:author="瑋婷 徐" w:date="2024-12-27T11:13:00Z" w16du:dateUtc="2024-12-27T03:13:00Z">
                    <w:rPr>
                      <w:rFonts w:ascii="Arial" w:eastAsia="Arial" w:hAnsi="Arial" w:cs="Arial"/>
                      <w:color w:val="000000"/>
                      <w:sz w:val="22"/>
                    </w:rPr>
                  </w:rPrChange>
                </w:rPr>
                <w:t>10</w:t>
              </w:r>
            </w:ins>
            <w:del w:id="2129" w:author="瑋婷 徐" w:date="2024-12-27T11:13:00Z" w16du:dateUtc="2024-12-27T03:13:00Z">
              <w:r w:rsidRPr="008421D5" w:rsidDel="00D513BA">
                <w:rPr>
                  <w:rFonts w:ascii="Times New Roman" w:eastAsia="標楷體" w:hAnsi="Times New Roman" w:cs="Times New Roman"/>
                  <w:rPrChange w:id="2130" w:author="瑋婷 徐" w:date="2024-12-27T11:13:00Z" w16du:dateUtc="2024-12-27T03:13:00Z">
                    <w:rPr>
                      <w:rFonts w:ascii="Times New Roman" w:eastAsia="標楷體" w:hAnsi="Times New Roman" w:cs="Times New Roman"/>
                      <w:color w:val="000000"/>
                    </w:rPr>
                  </w:rPrChange>
                </w:rPr>
                <w:delText>8</w:delText>
              </w:r>
            </w:del>
          </w:p>
        </w:tc>
        <w:tc>
          <w:tcPr>
            <w:tcW w:w="1451" w:type="dxa"/>
            <w:tcBorders>
              <w:top w:val="single" w:sz="8" w:space="0" w:color="000000"/>
            </w:tcBorders>
            <w:vAlign w:val="center"/>
            <w:tcPrChange w:id="2131" w:author="瑋婷 徐" w:date="2024-12-27T11:14:00Z" w16du:dateUtc="2024-12-27T03:14:00Z">
              <w:tcPr>
                <w:tcW w:w="1451" w:type="dxa"/>
                <w:tcBorders>
                  <w:top w:val="single" w:sz="8" w:space="0" w:color="000000"/>
                </w:tcBorders>
                <w:vAlign w:val="center"/>
              </w:tcPr>
            </w:tcPrChange>
          </w:tcPr>
          <w:p w14:paraId="48E43FD2" w14:textId="26F4116E" w:rsidR="008421D5" w:rsidRPr="008421D5" w:rsidRDefault="008421D5" w:rsidP="008421D5">
            <w:pPr>
              <w:jc w:val="center"/>
              <w:rPr>
                <w:rFonts w:ascii="Times New Roman" w:eastAsia="標楷體" w:hAnsi="Times New Roman" w:cs="Times New Roman"/>
              </w:rPr>
            </w:pPr>
            <w:ins w:id="2132" w:author="瑋婷 徐" w:date="2024-12-27T11:14:00Z" w16du:dateUtc="2024-12-27T03:14:00Z">
              <w:r w:rsidRPr="008421D5">
                <w:rPr>
                  <w:rFonts w:ascii="Times New Roman" w:eastAsia="標楷體" w:hAnsi="Times New Roman" w:cs="Times New Roman"/>
                  <w:rPrChange w:id="2133" w:author="瑋婷 徐" w:date="2024-12-27T11:13:00Z" w16du:dateUtc="2024-12-27T03:13:00Z">
                    <w:rPr>
                      <w:rFonts w:ascii="Arial" w:eastAsia="Arial" w:hAnsi="Arial" w:cs="Arial"/>
                      <w:color w:val="000000"/>
                      <w:sz w:val="22"/>
                    </w:rPr>
                  </w:rPrChange>
                </w:rPr>
                <w:t>1</w:t>
              </w:r>
            </w:ins>
          </w:p>
        </w:tc>
        <w:tc>
          <w:tcPr>
            <w:tcW w:w="1451" w:type="dxa"/>
            <w:tcBorders>
              <w:top w:val="single" w:sz="8" w:space="0" w:color="000000"/>
            </w:tcBorders>
            <w:vAlign w:val="center"/>
            <w:tcPrChange w:id="2134" w:author="瑋婷 徐" w:date="2024-12-27T11:14:00Z" w16du:dateUtc="2024-12-27T03:14:00Z">
              <w:tcPr>
                <w:tcW w:w="1451" w:type="dxa"/>
                <w:tcBorders>
                  <w:top w:val="single" w:sz="8" w:space="0" w:color="000000"/>
                </w:tcBorders>
                <w:vAlign w:val="center"/>
              </w:tcPr>
            </w:tcPrChange>
          </w:tcPr>
          <w:p w14:paraId="40D3E574" w14:textId="33DEEA7E" w:rsidR="008421D5" w:rsidRPr="008421D5" w:rsidRDefault="008421D5" w:rsidP="008421D5">
            <w:pPr>
              <w:jc w:val="center"/>
              <w:rPr>
                <w:rFonts w:ascii="Times New Roman" w:eastAsia="標楷體" w:hAnsi="Times New Roman" w:cs="Times New Roman"/>
              </w:rPr>
            </w:pPr>
            <w:ins w:id="2135" w:author="瑋婷 徐" w:date="2024-12-27T11:14:00Z" w16du:dateUtc="2024-12-27T03:14:00Z">
              <w:r w:rsidRPr="008421D5">
                <w:rPr>
                  <w:rFonts w:ascii="Times New Roman" w:eastAsia="標楷體" w:hAnsi="Times New Roman" w:cs="Times New Roman"/>
                  <w:rPrChange w:id="2136" w:author="瑋婷 徐" w:date="2024-12-27T11:13:00Z" w16du:dateUtc="2024-12-27T03:13:00Z">
                    <w:rPr>
                      <w:rFonts w:ascii="Arial" w:eastAsia="Arial" w:hAnsi="Arial" w:cs="Arial"/>
                      <w:color w:val="000000"/>
                      <w:sz w:val="22"/>
                    </w:rPr>
                  </w:rPrChange>
                </w:rPr>
                <w:t>-</w:t>
              </w:r>
            </w:ins>
          </w:p>
        </w:tc>
        <w:tc>
          <w:tcPr>
            <w:tcW w:w="1451" w:type="dxa"/>
            <w:tcBorders>
              <w:top w:val="single" w:sz="8" w:space="0" w:color="000000"/>
            </w:tcBorders>
            <w:vAlign w:val="center"/>
            <w:tcPrChange w:id="2137" w:author="瑋婷 徐" w:date="2024-12-27T11:14:00Z" w16du:dateUtc="2024-12-27T03:14:00Z">
              <w:tcPr>
                <w:tcW w:w="1451" w:type="dxa"/>
                <w:tcBorders>
                  <w:top w:val="single" w:sz="8" w:space="0" w:color="000000"/>
                </w:tcBorders>
                <w:vAlign w:val="center"/>
              </w:tcPr>
            </w:tcPrChange>
          </w:tcPr>
          <w:p w14:paraId="6A8A889E" w14:textId="7B1B1879" w:rsidR="008421D5" w:rsidRPr="008421D5" w:rsidRDefault="008421D5" w:rsidP="008421D5">
            <w:pPr>
              <w:jc w:val="center"/>
              <w:rPr>
                <w:rFonts w:ascii="Times New Roman" w:eastAsia="標楷體" w:hAnsi="Times New Roman" w:cs="Times New Roman"/>
                <w:rPrChange w:id="2138" w:author="瑋婷 徐" w:date="2024-12-27T11:13:00Z" w16du:dateUtc="2024-12-27T03:13:00Z">
                  <w:rPr>
                    <w:rFonts w:ascii="Times New Roman" w:eastAsia="標楷體" w:hAnsi="Times New Roman" w:cs="Times New Roman"/>
                    <w:color w:val="000000"/>
                  </w:rPr>
                </w:rPrChange>
              </w:rPr>
            </w:pPr>
            <w:ins w:id="2139" w:author="瑋婷 徐" w:date="2024-12-27T11:13:00Z" w16du:dateUtc="2024-12-27T03:13:00Z">
              <w:r w:rsidRPr="008421D5">
                <w:rPr>
                  <w:rFonts w:ascii="Times New Roman" w:eastAsia="標楷體" w:hAnsi="Times New Roman" w:cs="Times New Roman"/>
                  <w:rPrChange w:id="2140" w:author="瑋婷 徐" w:date="2024-12-27T11:13:00Z" w16du:dateUtc="2024-12-27T03:13:00Z">
                    <w:rPr>
                      <w:rFonts w:ascii="Arial" w:eastAsia="Arial" w:hAnsi="Arial" w:cs="Arial"/>
                      <w:color w:val="000000"/>
                      <w:sz w:val="22"/>
                    </w:rPr>
                  </w:rPrChange>
                </w:rPr>
                <w:t>-</w:t>
              </w:r>
            </w:ins>
            <w:del w:id="2141" w:author="瑋婷 徐" w:date="2024-12-27T11:13:00Z" w16du:dateUtc="2024-12-27T03:13:00Z">
              <w:r w:rsidRPr="008421D5" w:rsidDel="00D513BA">
                <w:rPr>
                  <w:rFonts w:ascii="Times New Roman" w:eastAsia="標楷體" w:hAnsi="Times New Roman" w:cs="Times New Roman"/>
                  <w:rPrChange w:id="2142" w:author="瑋婷 徐" w:date="2024-12-27T11:13:00Z" w16du:dateUtc="2024-12-27T03:13:00Z">
                    <w:rPr>
                      <w:rFonts w:ascii="Times New Roman" w:eastAsia="標楷體" w:hAnsi="Times New Roman" w:cs="Times New Roman"/>
                      <w:color w:val="000000"/>
                    </w:rPr>
                  </w:rPrChange>
                </w:rPr>
                <w:delText>-</w:delText>
              </w:r>
            </w:del>
          </w:p>
        </w:tc>
      </w:tr>
      <w:tr w:rsidR="008421D5" w14:paraId="11232409" w14:textId="77777777" w:rsidTr="008421D5">
        <w:trPr>
          <w:trHeight w:val="583"/>
          <w:trPrChange w:id="2143" w:author="瑋婷 徐" w:date="2024-12-27T11:14:00Z" w16du:dateUtc="2024-12-27T03:14:00Z">
            <w:trPr>
              <w:trHeight w:val="583"/>
            </w:trPr>
          </w:trPrChange>
        </w:trPr>
        <w:tc>
          <w:tcPr>
            <w:tcW w:w="980" w:type="dxa"/>
            <w:vAlign w:val="center"/>
            <w:tcPrChange w:id="2144" w:author="瑋婷 徐" w:date="2024-12-27T11:14:00Z" w16du:dateUtc="2024-12-27T03:14:00Z">
              <w:tcPr>
                <w:tcW w:w="980" w:type="dxa"/>
                <w:vAlign w:val="center"/>
              </w:tcPr>
            </w:tcPrChange>
          </w:tcPr>
          <w:p w14:paraId="346CE47E"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新竹</w:t>
            </w:r>
          </w:p>
        </w:tc>
        <w:tc>
          <w:tcPr>
            <w:tcW w:w="1272" w:type="dxa"/>
            <w:vAlign w:val="center"/>
            <w:tcPrChange w:id="2145" w:author="瑋婷 徐" w:date="2024-12-27T11:14:00Z" w16du:dateUtc="2024-12-27T03:14:00Z">
              <w:tcPr>
                <w:tcW w:w="1272" w:type="dxa"/>
                <w:vAlign w:val="center"/>
              </w:tcPr>
            </w:tcPrChange>
          </w:tcPr>
          <w:p w14:paraId="457D5EA7" w14:textId="502BD2A6" w:rsidR="008421D5" w:rsidRPr="008421D5" w:rsidRDefault="008421D5" w:rsidP="008421D5">
            <w:pPr>
              <w:jc w:val="center"/>
              <w:rPr>
                <w:rFonts w:ascii="Times New Roman" w:eastAsia="標楷體" w:hAnsi="Times New Roman" w:cs="Times New Roman"/>
              </w:rPr>
            </w:pPr>
            <w:ins w:id="2146" w:author="瑋婷 徐" w:date="2024-12-27T11:13:00Z" w16du:dateUtc="2024-12-27T03:13:00Z">
              <w:r w:rsidRPr="008421D5">
                <w:rPr>
                  <w:rFonts w:ascii="Times New Roman" w:eastAsia="標楷體" w:hAnsi="Times New Roman" w:cs="Times New Roman"/>
                  <w:rPrChange w:id="2147" w:author="瑋婷 徐" w:date="2024-12-27T11:13:00Z" w16du:dateUtc="2024-12-27T03:13:00Z">
                    <w:rPr>
                      <w:rFonts w:ascii="Arial" w:eastAsia="Arial" w:hAnsi="Arial" w:cs="Arial"/>
                      <w:color w:val="000000"/>
                      <w:sz w:val="22"/>
                    </w:rPr>
                  </w:rPrChange>
                </w:rPr>
                <w:t>16</w:t>
              </w:r>
            </w:ins>
          </w:p>
        </w:tc>
        <w:tc>
          <w:tcPr>
            <w:tcW w:w="1272" w:type="dxa"/>
            <w:vAlign w:val="center"/>
            <w:tcPrChange w:id="2148" w:author="瑋婷 徐" w:date="2024-12-27T11:14:00Z" w16du:dateUtc="2024-12-27T03:14:00Z">
              <w:tcPr>
                <w:tcW w:w="1272" w:type="dxa"/>
                <w:vAlign w:val="center"/>
              </w:tcPr>
            </w:tcPrChange>
          </w:tcPr>
          <w:p w14:paraId="54B0922C" w14:textId="15BFB848" w:rsidR="008421D5" w:rsidRPr="008421D5" w:rsidRDefault="008421D5" w:rsidP="008421D5">
            <w:pPr>
              <w:jc w:val="center"/>
              <w:rPr>
                <w:rFonts w:ascii="Times New Roman" w:eastAsia="標楷體" w:hAnsi="Times New Roman" w:cs="Times New Roman"/>
                <w:rPrChange w:id="2149" w:author="瑋婷 徐" w:date="2024-12-27T11:13:00Z" w16du:dateUtc="2024-12-27T03:13:00Z">
                  <w:rPr>
                    <w:rFonts w:ascii="Times New Roman" w:eastAsia="標楷體" w:hAnsi="Times New Roman" w:cs="Times New Roman"/>
                    <w:color w:val="000000"/>
                  </w:rPr>
                </w:rPrChange>
              </w:rPr>
            </w:pPr>
            <w:ins w:id="2150" w:author="瑋婷 徐" w:date="2024-12-27T11:13:00Z" w16du:dateUtc="2024-12-27T03:13:00Z">
              <w:r w:rsidRPr="008421D5">
                <w:rPr>
                  <w:rFonts w:ascii="Times New Roman" w:eastAsia="標楷體" w:hAnsi="Times New Roman" w:cs="Times New Roman"/>
                  <w:rPrChange w:id="2151" w:author="瑋婷 徐" w:date="2024-12-27T11:13:00Z" w16du:dateUtc="2024-12-27T03:13:00Z">
                    <w:rPr>
                      <w:rFonts w:ascii="Arial" w:eastAsia="Arial" w:hAnsi="Arial" w:cs="Arial"/>
                      <w:color w:val="000000"/>
                      <w:sz w:val="22"/>
                    </w:rPr>
                  </w:rPrChange>
                </w:rPr>
                <w:t>7</w:t>
              </w:r>
            </w:ins>
            <w:del w:id="2152" w:author="瑋婷 徐" w:date="2024-12-27T11:13:00Z" w16du:dateUtc="2024-12-27T03:13:00Z">
              <w:r w:rsidRPr="008421D5" w:rsidDel="00D513BA">
                <w:rPr>
                  <w:rFonts w:ascii="Times New Roman" w:eastAsia="標楷體" w:hAnsi="Times New Roman" w:cs="Times New Roman"/>
                  <w:rPrChange w:id="2153" w:author="瑋婷 徐" w:date="2024-12-27T11:13:00Z" w16du:dateUtc="2024-12-27T03:13:00Z">
                    <w:rPr>
                      <w:rFonts w:ascii="Times New Roman" w:eastAsia="標楷體" w:hAnsi="Times New Roman" w:cs="Times New Roman"/>
                      <w:color w:val="000000"/>
                    </w:rPr>
                  </w:rPrChange>
                </w:rPr>
                <w:delText>22</w:delText>
              </w:r>
            </w:del>
          </w:p>
        </w:tc>
        <w:tc>
          <w:tcPr>
            <w:tcW w:w="1451" w:type="dxa"/>
            <w:vAlign w:val="center"/>
            <w:tcPrChange w:id="2154" w:author="瑋婷 徐" w:date="2024-12-27T11:14:00Z" w16du:dateUtc="2024-12-27T03:14:00Z">
              <w:tcPr>
                <w:tcW w:w="1451" w:type="dxa"/>
                <w:vAlign w:val="center"/>
              </w:tcPr>
            </w:tcPrChange>
          </w:tcPr>
          <w:p w14:paraId="4CEAA657" w14:textId="7C4D6054" w:rsidR="008421D5" w:rsidRPr="008421D5" w:rsidRDefault="008421D5" w:rsidP="008421D5">
            <w:pPr>
              <w:jc w:val="center"/>
              <w:rPr>
                <w:rFonts w:ascii="Times New Roman" w:eastAsia="標楷體" w:hAnsi="Times New Roman" w:cs="Times New Roman"/>
              </w:rPr>
            </w:pPr>
            <w:ins w:id="2155" w:author="瑋婷 徐" w:date="2024-12-27T11:14:00Z" w16du:dateUtc="2024-12-27T03:14:00Z">
              <w:r w:rsidRPr="008421D5">
                <w:rPr>
                  <w:rFonts w:ascii="Times New Roman" w:eastAsia="標楷體" w:hAnsi="Times New Roman" w:cs="Times New Roman"/>
                  <w:rPrChange w:id="2156" w:author="瑋婷 徐" w:date="2024-12-27T11:13:00Z" w16du:dateUtc="2024-12-27T03:13:00Z">
                    <w:rPr>
                      <w:rFonts w:ascii="Arial" w:eastAsia="Arial" w:hAnsi="Arial" w:cs="Arial"/>
                      <w:color w:val="000000"/>
                      <w:sz w:val="22"/>
                    </w:rPr>
                  </w:rPrChange>
                </w:rPr>
                <w:t>8</w:t>
              </w:r>
            </w:ins>
          </w:p>
        </w:tc>
        <w:tc>
          <w:tcPr>
            <w:tcW w:w="1451" w:type="dxa"/>
            <w:vAlign w:val="center"/>
            <w:tcPrChange w:id="2157" w:author="瑋婷 徐" w:date="2024-12-27T11:14:00Z" w16du:dateUtc="2024-12-27T03:14:00Z">
              <w:tcPr>
                <w:tcW w:w="1451" w:type="dxa"/>
                <w:vAlign w:val="center"/>
              </w:tcPr>
            </w:tcPrChange>
          </w:tcPr>
          <w:p w14:paraId="217CC096" w14:textId="09D6A8DC" w:rsidR="008421D5" w:rsidRPr="008421D5" w:rsidRDefault="008421D5" w:rsidP="008421D5">
            <w:pPr>
              <w:jc w:val="center"/>
              <w:rPr>
                <w:rFonts w:ascii="Times New Roman" w:eastAsia="標楷體" w:hAnsi="Times New Roman" w:cs="Times New Roman"/>
              </w:rPr>
            </w:pPr>
            <w:ins w:id="2158" w:author="瑋婷 徐" w:date="2024-12-27T11:14:00Z" w16du:dateUtc="2024-12-27T03:14:00Z">
              <w:r w:rsidRPr="008421D5">
                <w:rPr>
                  <w:rFonts w:ascii="Times New Roman" w:eastAsia="標楷體" w:hAnsi="Times New Roman" w:cs="Times New Roman"/>
                  <w:rPrChange w:id="2159" w:author="瑋婷 徐" w:date="2024-12-27T11:13:00Z" w16du:dateUtc="2024-12-27T03:13:00Z">
                    <w:rPr>
                      <w:rFonts w:ascii="Arial" w:eastAsia="Arial" w:hAnsi="Arial" w:cs="Arial"/>
                      <w:color w:val="000000"/>
                      <w:sz w:val="22"/>
                    </w:rPr>
                  </w:rPrChange>
                </w:rPr>
                <w:t>-</w:t>
              </w:r>
            </w:ins>
          </w:p>
        </w:tc>
        <w:tc>
          <w:tcPr>
            <w:tcW w:w="1451" w:type="dxa"/>
            <w:vAlign w:val="center"/>
            <w:tcPrChange w:id="2160" w:author="瑋婷 徐" w:date="2024-12-27T11:14:00Z" w16du:dateUtc="2024-12-27T03:14:00Z">
              <w:tcPr>
                <w:tcW w:w="1451" w:type="dxa"/>
                <w:vAlign w:val="center"/>
              </w:tcPr>
            </w:tcPrChange>
          </w:tcPr>
          <w:p w14:paraId="1E800788" w14:textId="2577A820" w:rsidR="008421D5" w:rsidRPr="008421D5" w:rsidRDefault="008421D5" w:rsidP="008421D5">
            <w:pPr>
              <w:jc w:val="center"/>
              <w:rPr>
                <w:rFonts w:ascii="Times New Roman" w:eastAsia="標楷體" w:hAnsi="Times New Roman" w:cs="Times New Roman"/>
                <w:rPrChange w:id="2161" w:author="瑋婷 徐" w:date="2024-12-27T11:13:00Z" w16du:dateUtc="2024-12-27T03:13:00Z">
                  <w:rPr>
                    <w:rFonts w:ascii="Times New Roman" w:eastAsia="標楷體" w:hAnsi="Times New Roman" w:cs="Times New Roman"/>
                    <w:color w:val="000000"/>
                  </w:rPr>
                </w:rPrChange>
              </w:rPr>
            </w:pPr>
            <w:ins w:id="2162" w:author="瑋婷 徐" w:date="2024-12-27T11:13:00Z" w16du:dateUtc="2024-12-27T03:13:00Z">
              <w:r w:rsidRPr="008421D5">
                <w:rPr>
                  <w:rFonts w:ascii="Times New Roman" w:eastAsia="標楷體" w:hAnsi="Times New Roman" w:cs="Times New Roman"/>
                  <w:rPrChange w:id="2163" w:author="瑋婷 徐" w:date="2024-12-27T11:13:00Z" w16du:dateUtc="2024-12-27T03:13:00Z">
                    <w:rPr>
                      <w:rFonts w:ascii="Arial" w:eastAsia="Arial" w:hAnsi="Arial" w:cs="Arial"/>
                      <w:color w:val="000000"/>
                      <w:sz w:val="22"/>
                    </w:rPr>
                  </w:rPrChange>
                </w:rPr>
                <w:t>-</w:t>
              </w:r>
            </w:ins>
            <w:del w:id="2164" w:author="瑋婷 徐" w:date="2024-12-27T11:13:00Z" w16du:dateUtc="2024-12-27T03:13:00Z">
              <w:r w:rsidRPr="008421D5" w:rsidDel="00D513BA">
                <w:rPr>
                  <w:rFonts w:ascii="Times New Roman" w:eastAsia="標楷體" w:hAnsi="Times New Roman" w:cs="Times New Roman"/>
                  <w:rPrChange w:id="2165" w:author="瑋婷 徐" w:date="2024-12-27T11:13:00Z" w16du:dateUtc="2024-12-27T03:13:00Z">
                    <w:rPr>
                      <w:rFonts w:ascii="Times New Roman" w:eastAsia="標楷體" w:hAnsi="Times New Roman" w:cs="Times New Roman"/>
                      <w:color w:val="000000"/>
                    </w:rPr>
                  </w:rPrChange>
                </w:rPr>
                <w:delText>-</w:delText>
              </w:r>
            </w:del>
          </w:p>
        </w:tc>
      </w:tr>
      <w:tr w:rsidR="008421D5" w14:paraId="571356A9" w14:textId="77777777" w:rsidTr="008421D5">
        <w:trPr>
          <w:trHeight w:val="583"/>
          <w:trPrChange w:id="2166" w:author="瑋婷 徐" w:date="2024-12-27T11:14:00Z" w16du:dateUtc="2024-12-27T03:14:00Z">
            <w:trPr>
              <w:trHeight w:val="583"/>
            </w:trPr>
          </w:trPrChange>
        </w:trPr>
        <w:tc>
          <w:tcPr>
            <w:tcW w:w="980" w:type="dxa"/>
            <w:vAlign w:val="center"/>
            <w:tcPrChange w:id="2167" w:author="瑋婷 徐" w:date="2024-12-27T11:14:00Z" w16du:dateUtc="2024-12-27T03:14:00Z">
              <w:tcPr>
                <w:tcW w:w="980" w:type="dxa"/>
                <w:vAlign w:val="center"/>
              </w:tcPr>
            </w:tcPrChange>
          </w:tcPr>
          <w:p w14:paraId="0C2A16DC" w14:textId="77777777" w:rsidR="008421D5" w:rsidRDefault="008421D5" w:rsidP="008421D5">
            <w:pPr>
              <w:jc w:val="center"/>
              <w:rPr>
                <w:rFonts w:ascii="Times New Roman" w:eastAsia="標楷體" w:hAnsi="Times New Roman" w:cs="Times New Roman"/>
              </w:rPr>
            </w:pPr>
            <w:proofErr w:type="gramStart"/>
            <w:r>
              <w:rPr>
                <w:rFonts w:ascii="Times New Roman" w:eastAsia="標楷體" w:hAnsi="Times New Roman" w:cs="Times New Roman"/>
              </w:rPr>
              <w:t>臺</w:t>
            </w:r>
            <w:proofErr w:type="gramEnd"/>
            <w:r>
              <w:rPr>
                <w:rFonts w:ascii="Times New Roman" w:eastAsia="標楷體" w:hAnsi="Times New Roman" w:cs="Times New Roman"/>
              </w:rPr>
              <w:t>中</w:t>
            </w:r>
          </w:p>
        </w:tc>
        <w:tc>
          <w:tcPr>
            <w:tcW w:w="1272" w:type="dxa"/>
            <w:vAlign w:val="center"/>
            <w:tcPrChange w:id="2168" w:author="瑋婷 徐" w:date="2024-12-27T11:14:00Z" w16du:dateUtc="2024-12-27T03:14:00Z">
              <w:tcPr>
                <w:tcW w:w="1272" w:type="dxa"/>
                <w:vAlign w:val="center"/>
              </w:tcPr>
            </w:tcPrChange>
          </w:tcPr>
          <w:p w14:paraId="59645EF6" w14:textId="3C3CFE60" w:rsidR="008421D5" w:rsidRPr="008421D5" w:rsidRDefault="008421D5" w:rsidP="008421D5">
            <w:pPr>
              <w:jc w:val="center"/>
              <w:rPr>
                <w:rFonts w:ascii="Times New Roman" w:eastAsia="標楷體" w:hAnsi="Times New Roman" w:cs="Times New Roman"/>
              </w:rPr>
            </w:pPr>
            <w:ins w:id="2169" w:author="瑋婷 徐" w:date="2024-12-27T11:13:00Z" w16du:dateUtc="2024-12-27T03:13:00Z">
              <w:r w:rsidRPr="008421D5">
                <w:rPr>
                  <w:rFonts w:ascii="Times New Roman" w:eastAsia="標楷體" w:hAnsi="Times New Roman" w:cs="Times New Roman"/>
                  <w:rPrChange w:id="2170" w:author="瑋婷 徐" w:date="2024-12-27T11:13:00Z" w16du:dateUtc="2024-12-27T03:13:00Z">
                    <w:rPr>
                      <w:rFonts w:ascii="Arial" w:eastAsia="Arial" w:hAnsi="Arial" w:cs="Arial"/>
                      <w:color w:val="000000"/>
                      <w:sz w:val="22"/>
                    </w:rPr>
                  </w:rPrChange>
                </w:rPr>
                <w:t>-</w:t>
              </w:r>
            </w:ins>
          </w:p>
        </w:tc>
        <w:tc>
          <w:tcPr>
            <w:tcW w:w="1272" w:type="dxa"/>
            <w:vAlign w:val="center"/>
            <w:tcPrChange w:id="2171" w:author="瑋婷 徐" w:date="2024-12-27T11:14:00Z" w16du:dateUtc="2024-12-27T03:14:00Z">
              <w:tcPr>
                <w:tcW w:w="1272" w:type="dxa"/>
                <w:vAlign w:val="center"/>
              </w:tcPr>
            </w:tcPrChange>
          </w:tcPr>
          <w:p w14:paraId="4A47AC45" w14:textId="4B7D787B" w:rsidR="008421D5" w:rsidRPr="008421D5" w:rsidRDefault="008421D5" w:rsidP="008421D5">
            <w:pPr>
              <w:jc w:val="center"/>
              <w:rPr>
                <w:rFonts w:ascii="Times New Roman" w:eastAsia="標楷體" w:hAnsi="Times New Roman" w:cs="Times New Roman"/>
                <w:rPrChange w:id="2172" w:author="瑋婷 徐" w:date="2024-12-27T11:13:00Z" w16du:dateUtc="2024-12-27T03:13:00Z">
                  <w:rPr>
                    <w:rFonts w:ascii="Times New Roman" w:eastAsia="標楷體" w:hAnsi="Times New Roman" w:cs="Times New Roman"/>
                    <w:color w:val="000000"/>
                  </w:rPr>
                </w:rPrChange>
              </w:rPr>
            </w:pPr>
            <w:ins w:id="2173" w:author="瑋婷 徐" w:date="2024-12-27T11:13:00Z" w16du:dateUtc="2024-12-27T03:13:00Z">
              <w:r w:rsidRPr="008421D5">
                <w:rPr>
                  <w:rFonts w:ascii="Times New Roman" w:eastAsia="標楷體" w:hAnsi="Times New Roman" w:cs="Times New Roman"/>
                  <w:rPrChange w:id="2174" w:author="瑋婷 徐" w:date="2024-12-27T11:13:00Z" w16du:dateUtc="2024-12-27T03:13:00Z">
                    <w:rPr>
                      <w:rFonts w:ascii="Arial" w:eastAsia="Arial" w:hAnsi="Arial" w:cs="Arial"/>
                      <w:color w:val="000000"/>
                      <w:sz w:val="22"/>
                    </w:rPr>
                  </w:rPrChange>
                </w:rPr>
                <w:t>9</w:t>
              </w:r>
            </w:ins>
            <w:del w:id="2175" w:author="瑋婷 徐" w:date="2024-12-27T11:13:00Z" w16du:dateUtc="2024-12-27T03:13:00Z">
              <w:r w:rsidRPr="008421D5" w:rsidDel="00D513BA">
                <w:rPr>
                  <w:rFonts w:ascii="Times New Roman" w:eastAsia="標楷體" w:hAnsi="Times New Roman" w:cs="Times New Roman"/>
                  <w:rPrChange w:id="2176" w:author="瑋婷 徐" w:date="2024-12-27T11:13:00Z" w16du:dateUtc="2024-12-27T03:13:00Z">
                    <w:rPr>
                      <w:rFonts w:ascii="Times New Roman" w:eastAsia="標楷體" w:hAnsi="Times New Roman" w:cs="Times New Roman"/>
                      <w:color w:val="000000"/>
                    </w:rPr>
                  </w:rPrChange>
                </w:rPr>
                <w:delText>3</w:delText>
              </w:r>
            </w:del>
          </w:p>
        </w:tc>
        <w:tc>
          <w:tcPr>
            <w:tcW w:w="1451" w:type="dxa"/>
            <w:vAlign w:val="center"/>
            <w:tcPrChange w:id="2177" w:author="瑋婷 徐" w:date="2024-12-27T11:14:00Z" w16du:dateUtc="2024-12-27T03:14:00Z">
              <w:tcPr>
                <w:tcW w:w="1451" w:type="dxa"/>
                <w:vAlign w:val="center"/>
              </w:tcPr>
            </w:tcPrChange>
          </w:tcPr>
          <w:p w14:paraId="483ADA7B" w14:textId="3F757FA3" w:rsidR="008421D5" w:rsidRPr="008421D5" w:rsidRDefault="008421D5" w:rsidP="008421D5">
            <w:pPr>
              <w:jc w:val="center"/>
              <w:rPr>
                <w:rFonts w:ascii="Times New Roman" w:eastAsia="標楷體" w:hAnsi="Times New Roman" w:cs="Times New Roman"/>
              </w:rPr>
            </w:pPr>
            <w:ins w:id="2178" w:author="瑋婷 徐" w:date="2024-12-27T11:14:00Z" w16du:dateUtc="2024-12-27T03:14:00Z">
              <w:r w:rsidRPr="008421D5">
                <w:rPr>
                  <w:rFonts w:ascii="Times New Roman" w:eastAsia="標楷體" w:hAnsi="Times New Roman" w:cs="Times New Roman"/>
                  <w:rPrChange w:id="2179" w:author="瑋婷 徐" w:date="2024-12-27T11:13:00Z" w16du:dateUtc="2024-12-27T03:13:00Z">
                    <w:rPr>
                      <w:rFonts w:ascii="Arial" w:eastAsia="Arial" w:hAnsi="Arial" w:cs="Arial"/>
                      <w:color w:val="000000"/>
                      <w:sz w:val="22"/>
                    </w:rPr>
                  </w:rPrChange>
                </w:rPr>
                <w:t>1</w:t>
              </w:r>
            </w:ins>
          </w:p>
        </w:tc>
        <w:tc>
          <w:tcPr>
            <w:tcW w:w="1451" w:type="dxa"/>
            <w:vAlign w:val="center"/>
            <w:tcPrChange w:id="2180" w:author="瑋婷 徐" w:date="2024-12-27T11:14:00Z" w16du:dateUtc="2024-12-27T03:14:00Z">
              <w:tcPr>
                <w:tcW w:w="1451" w:type="dxa"/>
                <w:vAlign w:val="center"/>
              </w:tcPr>
            </w:tcPrChange>
          </w:tcPr>
          <w:p w14:paraId="548DD270" w14:textId="0B18C589" w:rsidR="008421D5" w:rsidRPr="008421D5" w:rsidRDefault="008421D5" w:rsidP="008421D5">
            <w:pPr>
              <w:jc w:val="center"/>
              <w:rPr>
                <w:rFonts w:ascii="Times New Roman" w:eastAsia="標楷體" w:hAnsi="Times New Roman" w:cs="Times New Roman"/>
              </w:rPr>
            </w:pPr>
            <w:ins w:id="2181" w:author="瑋婷 徐" w:date="2024-12-27T11:14:00Z" w16du:dateUtc="2024-12-27T03:14:00Z">
              <w:r w:rsidRPr="008421D5">
                <w:rPr>
                  <w:rFonts w:ascii="Times New Roman" w:eastAsia="標楷體" w:hAnsi="Times New Roman" w:cs="Times New Roman"/>
                  <w:rPrChange w:id="2182" w:author="瑋婷 徐" w:date="2024-12-27T11:13:00Z" w16du:dateUtc="2024-12-27T03:13:00Z">
                    <w:rPr>
                      <w:rFonts w:ascii="Arial" w:eastAsia="Arial" w:hAnsi="Arial" w:cs="Arial"/>
                      <w:color w:val="000000"/>
                      <w:sz w:val="22"/>
                    </w:rPr>
                  </w:rPrChange>
                </w:rPr>
                <w:t>6</w:t>
              </w:r>
            </w:ins>
          </w:p>
        </w:tc>
        <w:tc>
          <w:tcPr>
            <w:tcW w:w="1451" w:type="dxa"/>
            <w:vAlign w:val="center"/>
            <w:tcPrChange w:id="2183" w:author="瑋婷 徐" w:date="2024-12-27T11:14:00Z" w16du:dateUtc="2024-12-27T03:14:00Z">
              <w:tcPr>
                <w:tcW w:w="1451" w:type="dxa"/>
                <w:vAlign w:val="center"/>
              </w:tcPr>
            </w:tcPrChange>
          </w:tcPr>
          <w:p w14:paraId="7656D6EC" w14:textId="2782311B" w:rsidR="008421D5" w:rsidRPr="008421D5" w:rsidRDefault="008421D5" w:rsidP="008421D5">
            <w:pPr>
              <w:jc w:val="center"/>
              <w:rPr>
                <w:rFonts w:ascii="Times New Roman" w:eastAsia="標楷體" w:hAnsi="Times New Roman" w:cs="Times New Roman"/>
                <w:rPrChange w:id="2184" w:author="瑋婷 徐" w:date="2024-12-27T11:13:00Z" w16du:dateUtc="2024-12-27T03:13:00Z">
                  <w:rPr>
                    <w:rFonts w:ascii="Times New Roman" w:eastAsia="標楷體" w:hAnsi="Times New Roman" w:cs="Times New Roman"/>
                    <w:color w:val="000000"/>
                  </w:rPr>
                </w:rPrChange>
              </w:rPr>
            </w:pPr>
            <w:ins w:id="2185" w:author="瑋婷 徐" w:date="2024-12-27T11:13:00Z" w16du:dateUtc="2024-12-27T03:13:00Z">
              <w:r w:rsidRPr="008421D5">
                <w:rPr>
                  <w:rFonts w:ascii="Times New Roman" w:eastAsia="標楷體" w:hAnsi="Times New Roman" w:cs="Times New Roman"/>
                  <w:rPrChange w:id="2186" w:author="瑋婷 徐" w:date="2024-12-27T11:13:00Z" w16du:dateUtc="2024-12-27T03:13:00Z">
                    <w:rPr>
                      <w:rFonts w:ascii="Arial" w:eastAsia="Arial" w:hAnsi="Arial" w:cs="Arial"/>
                      <w:color w:val="000000"/>
                      <w:sz w:val="22"/>
                    </w:rPr>
                  </w:rPrChange>
                </w:rPr>
                <w:t>-</w:t>
              </w:r>
            </w:ins>
            <w:del w:id="2187" w:author="瑋婷 徐" w:date="2024-12-27T11:13:00Z" w16du:dateUtc="2024-12-27T03:13:00Z">
              <w:r w:rsidRPr="008421D5" w:rsidDel="00D513BA">
                <w:rPr>
                  <w:rFonts w:ascii="Times New Roman" w:eastAsia="標楷體" w:hAnsi="Times New Roman" w:cs="Times New Roman"/>
                  <w:rPrChange w:id="2188" w:author="瑋婷 徐" w:date="2024-12-27T11:13:00Z" w16du:dateUtc="2024-12-27T03:13:00Z">
                    <w:rPr>
                      <w:rFonts w:ascii="Times New Roman" w:eastAsia="標楷體" w:hAnsi="Times New Roman" w:cs="Times New Roman"/>
                      <w:color w:val="000000"/>
                    </w:rPr>
                  </w:rPrChange>
                </w:rPr>
                <w:delText>-</w:delText>
              </w:r>
            </w:del>
          </w:p>
        </w:tc>
      </w:tr>
      <w:tr w:rsidR="008421D5" w14:paraId="1F1E827B" w14:textId="77777777" w:rsidTr="008421D5">
        <w:trPr>
          <w:trHeight w:val="583"/>
          <w:trPrChange w:id="2189" w:author="瑋婷 徐" w:date="2024-12-27T11:14:00Z" w16du:dateUtc="2024-12-27T03:14:00Z">
            <w:trPr>
              <w:trHeight w:val="583"/>
            </w:trPr>
          </w:trPrChange>
        </w:trPr>
        <w:tc>
          <w:tcPr>
            <w:tcW w:w="980" w:type="dxa"/>
            <w:vAlign w:val="center"/>
            <w:tcPrChange w:id="2190" w:author="瑋婷 徐" w:date="2024-12-27T11:14:00Z" w16du:dateUtc="2024-12-27T03:14:00Z">
              <w:tcPr>
                <w:tcW w:w="980" w:type="dxa"/>
                <w:vAlign w:val="center"/>
              </w:tcPr>
            </w:tcPrChange>
          </w:tcPr>
          <w:p w14:paraId="1BF0640B"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南投</w:t>
            </w:r>
          </w:p>
        </w:tc>
        <w:tc>
          <w:tcPr>
            <w:tcW w:w="1272" w:type="dxa"/>
            <w:vAlign w:val="center"/>
            <w:tcPrChange w:id="2191" w:author="瑋婷 徐" w:date="2024-12-27T11:14:00Z" w16du:dateUtc="2024-12-27T03:14:00Z">
              <w:tcPr>
                <w:tcW w:w="1272" w:type="dxa"/>
                <w:vAlign w:val="center"/>
              </w:tcPr>
            </w:tcPrChange>
          </w:tcPr>
          <w:p w14:paraId="4D0B57AD" w14:textId="0AF77B13" w:rsidR="008421D5" w:rsidRPr="008421D5" w:rsidRDefault="008421D5" w:rsidP="008421D5">
            <w:pPr>
              <w:jc w:val="center"/>
              <w:rPr>
                <w:rFonts w:ascii="Times New Roman" w:eastAsia="標楷體" w:hAnsi="Times New Roman" w:cs="Times New Roman"/>
              </w:rPr>
            </w:pPr>
            <w:ins w:id="2192" w:author="瑋婷 徐" w:date="2024-12-27T11:13:00Z" w16du:dateUtc="2024-12-27T03:13:00Z">
              <w:r w:rsidRPr="008421D5">
                <w:rPr>
                  <w:rFonts w:ascii="Times New Roman" w:eastAsia="標楷體" w:hAnsi="Times New Roman" w:cs="Times New Roman"/>
                  <w:rPrChange w:id="2193" w:author="瑋婷 徐" w:date="2024-12-27T11:13:00Z" w16du:dateUtc="2024-12-27T03:13:00Z">
                    <w:rPr>
                      <w:rFonts w:ascii="Arial" w:eastAsia="Arial" w:hAnsi="Arial" w:cs="Arial"/>
                      <w:color w:val="000000"/>
                      <w:sz w:val="22"/>
                    </w:rPr>
                  </w:rPrChange>
                </w:rPr>
                <w:t>17</w:t>
              </w:r>
            </w:ins>
          </w:p>
        </w:tc>
        <w:tc>
          <w:tcPr>
            <w:tcW w:w="1272" w:type="dxa"/>
            <w:vAlign w:val="center"/>
            <w:tcPrChange w:id="2194" w:author="瑋婷 徐" w:date="2024-12-27T11:14:00Z" w16du:dateUtc="2024-12-27T03:14:00Z">
              <w:tcPr>
                <w:tcW w:w="1272" w:type="dxa"/>
                <w:vAlign w:val="center"/>
              </w:tcPr>
            </w:tcPrChange>
          </w:tcPr>
          <w:p w14:paraId="1820557B" w14:textId="16D6A280" w:rsidR="008421D5" w:rsidRPr="008421D5" w:rsidRDefault="008421D5" w:rsidP="008421D5">
            <w:pPr>
              <w:jc w:val="center"/>
              <w:rPr>
                <w:rFonts w:ascii="Times New Roman" w:eastAsia="標楷體" w:hAnsi="Times New Roman" w:cs="Times New Roman"/>
                <w:rPrChange w:id="2195" w:author="瑋婷 徐" w:date="2024-12-27T11:13:00Z" w16du:dateUtc="2024-12-27T03:13:00Z">
                  <w:rPr>
                    <w:rFonts w:ascii="Times New Roman" w:eastAsia="標楷體" w:hAnsi="Times New Roman" w:cs="Times New Roman"/>
                    <w:color w:val="000000"/>
                  </w:rPr>
                </w:rPrChange>
              </w:rPr>
            </w:pPr>
            <w:ins w:id="2196" w:author="瑋婷 徐" w:date="2024-12-27T11:13:00Z" w16du:dateUtc="2024-12-27T03:13:00Z">
              <w:r w:rsidRPr="008421D5">
                <w:rPr>
                  <w:rFonts w:ascii="Times New Roman" w:eastAsia="標楷體" w:hAnsi="Times New Roman" w:cs="Times New Roman"/>
                  <w:rPrChange w:id="2197" w:author="瑋婷 徐" w:date="2024-12-27T11:13:00Z" w16du:dateUtc="2024-12-27T03:13:00Z">
                    <w:rPr>
                      <w:rFonts w:ascii="Arial" w:eastAsia="Arial" w:hAnsi="Arial" w:cs="Arial"/>
                      <w:color w:val="000000"/>
                      <w:sz w:val="22"/>
                    </w:rPr>
                  </w:rPrChange>
                </w:rPr>
                <w:t>26</w:t>
              </w:r>
            </w:ins>
            <w:del w:id="2198" w:author="瑋婷 徐" w:date="2024-12-27T11:13:00Z" w16du:dateUtc="2024-12-27T03:13:00Z">
              <w:r w:rsidRPr="008421D5" w:rsidDel="00D513BA">
                <w:rPr>
                  <w:rFonts w:ascii="Times New Roman" w:eastAsia="標楷體" w:hAnsi="Times New Roman" w:cs="Times New Roman"/>
                  <w:rPrChange w:id="2199" w:author="瑋婷 徐" w:date="2024-12-27T11:13:00Z" w16du:dateUtc="2024-12-27T03:13:00Z">
                    <w:rPr>
                      <w:rFonts w:ascii="Times New Roman" w:eastAsia="標楷體" w:hAnsi="Times New Roman" w:cs="Times New Roman"/>
                      <w:color w:val="000000"/>
                    </w:rPr>
                  </w:rPrChange>
                </w:rPr>
                <w:delText>7</w:delText>
              </w:r>
            </w:del>
          </w:p>
        </w:tc>
        <w:tc>
          <w:tcPr>
            <w:tcW w:w="1451" w:type="dxa"/>
            <w:vAlign w:val="center"/>
            <w:tcPrChange w:id="2200" w:author="瑋婷 徐" w:date="2024-12-27T11:14:00Z" w16du:dateUtc="2024-12-27T03:14:00Z">
              <w:tcPr>
                <w:tcW w:w="1451" w:type="dxa"/>
                <w:vAlign w:val="center"/>
              </w:tcPr>
            </w:tcPrChange>
          </w:tcPr>
          <w:p w14:paraId="67B74AF9" w14:textId="19AE5347" w:rsidR="008421D5" w:rsidRPr="008421D5" w:rsidRDefault="008421D5" w:rsidP="008421D5">
            <w:pPr>
              <w:jc w:val="center"/>
              <w:rPr>
                <w:rFonts w:ascii="Times New Roman" w:eastAsia="標楷體" w:hAnsi="Times New Roman" w:cs="Times New Roman"/>
              </w:rPr>
            </w:pPr>
            <w:ins w:id="2201" w:author="瑋婷 徐" w:date="2024-12-27T11:14:00Z" w16du:dateUtc="2024-12-27T03:14:00Z">
              <w:r w:rsidRPr="008421D5">
                <w:rPr>
                  <w:rFonts w:ascii="Times New Roman" w:eastAsia="標楷體" w:hAnsi="Times New Roman" w:cs="Times New Roman"/>
                  <w:rPrChange w:id="2202" w:author="瑋婷 徐" w:date="2024-12-27T11:13:00Z" w16du:dateUtc="2024-12-27T03:13:00Z">
                    <w:rPr>
                      <w:rFonts w:ascii="Arial" w:eastAsia="Arial" w:hAnsi="Arial" w:cs="Arial"/>
                      <w:color w:val="000000"/>
                      <w:sz w:val="22"/>
                    </w:rPr>
                  </w:rPrChange>
                </w:rPr>
                <w:t>11</w:t>
              </w:r>
            </w:ins>
          </w:p>
        </w:tc>
        <w:tc>
          <w:tcPr>
            <w:tcW w:w="1451" w:type="dxa"/>
            <w:vAlign w:val="center"/>
            <w:tcPrChange w:id="2203" w:author="瑋婷 徐" w:date="2024-12-27T11:14:00Z" w16du:dateUtc="2024-12-27T03:14:00Z">
              <w:tcPr>
                <w:tcW w:w="1451" w:type="dxa"/>
                <w:vAlign w:val="center"/>
              </w:tcPr>
            </w:tcPrChange>
          </w:tcPr>
          <w:p w14:paraId="20A54519" w14:textId="505EC26E" w:rsidR="008421D5" w:rsidRPr="008421D5" w:rsidRDefault="008421D5" w:rsidP="008421D5">
            <w:pPr>
              <w:jc w:val="center"/>
              <w:rPr>
                <w:rFonts w:ascii="Times New Roman" w:eastAsia="標楷體" w:hAnsi="Times New Roman" w:cs="Times New Roman"/>
              </w:rPr>
            </w:pPr>
            <w:ins w:id="2204" w:author="瑋婷 徐" w:date="2024-12-27T11:14:00Z" w16du:dateUtc="2024-12-27T03:14:00Z">
              <w:r w:rsidRPr="008421D5">
                <w:rPr>
                  <w:rFonts w:ascii="Times New Roman" w:eastAsia="標楷體" w:hAnsi="Times New Roman" w:cs="Times New Roman"/>
                  <w:rPrChange w:id="2205" w:author="瑋婷 徐" w:date="2024-12-27T11:13:00Z" w16du:dateUtc="2024-12-27T03:13:00Z">
                    <w:rPr>
                      <w:rFonts w:ascii="Arial" w:eastAsia="Arial" w:hAnsi="Arial" w:cs="Arial"/>
                      <w:color w:val="000000"/>
                      <w:sz w:val="22"/>
                    </w:rPr>
                  </w:rPrChange>
                </w:rPr>
                <w:t>-</w:t>
              </w:r>
            </w:ins>
          </w:p>
        </w:tc>
        <w:tc>
          <w:tcPr>
            <w:tcW w:w="1451" w:type="dxa"/>
            <w:vAlign w:val="center"/>
            <w:tcPrChange w:id="2206" w:author="瑋婷 徐" w:date="2024-12-27T11:14:00Z" w16du:dateUtc="2024-12-27T03:14:00Z">
              <w:tcPr>
                <w:tcW w:w="1451" w:type="dxa"/>
                <w:vAlign w:val="center"/>
              </w:tcPr>
            </w:tcPrChange>
          </w:tcPr>
          <w:p w14:paraId="53F31B21" w14:textId="2084CBD4" w:rsidR="008421D5" w:rsidRPr="008421D5" w:rsidRDefault="008421D5" w:rsidP="008421D5">
            <w:pPr>
              <w:jc w:val="center"/>
              <w:rPr>
                <w:rFonts w:ascii="Times New Roman" w:eastAsia="標楷體" w:hAnsi="Times New Roman" w:cs="Times New Roman"/>
                <w:rPrChange w:id="2207" w:author="瑋婷 徐" w:date="2024-12-27T11:13:00Z" w16du:dateUtc="2024-12-27T03:13:00Z">
                  <w:rPr>
                    <w:rFonts w:ascii="Times New Roman" w:eastAsia="標楷體" w:hAnsi="Times New Roman" w:cs="Times New Roman"/>
                    <w:color w:val="000000"/>
                  </w:rPr>
                </w:rPrChange>
              </w:rPr>
            </w:pPr>
            <w:ins w:id="2208" w:author="瑋婷 徐" w:date="2024-12-27T11:13:00Z" w16du:dateUtc="2024-12-27T03:13:00Z">
              <w:r w:rsidRPr="008421D5">
                <w:rPr>
                  <w:rFonts w:ascii="Times New Roman" w:eastAsia="標楷體" w:hAnsi="Times New Roman" w:cs="Times New Roman"/>
                  <w:rPrChange w:id="2209" w:author="瑋婷 徐" w:date="2024-12-27T11:13:00Z" w16du:dateUtc="2024-12-27T03:13:00Z">
                    <w:rPr>
                      <w:rFonts w:ascii="Arial" w:eastAsia="Arial" w:hAnsi="Arial" w:cs="Arial"/>
                      <w:color w:val="000000"/>
                      <w:sz w:val="22"/>
                    </w:rPr>
                  </w:rPrChange>
                </w:rPr>
                <w:t>-</w:t>
              </w:r>
            </w:ins>
            <w:del w:id="2210" w:author="瑋婷 徐" w:date="2024-12-27T11:13:00Z" w16du:dateUtc="2024-12-27T03:13:00Z">
              <w:r w:rsidRPr="008421D5" w:rsidDel="00D513BA">
                <w:rPr>
                  <w:rFonts w:ascii="Times New Roman" w:eastAsia="標楷體" w:hAnsi="Times New Roman" w:cs="Times New Roman"/>
                  <w:rPrChange w:id="2211" w:author="瑋婷 徐" w:date="2024-12-27T11:13:00Z" w16du:dateUtc="2024-12-27T03:13:00Z">
                    <w:rPr>
                      <w:rFonts w:ascii="Times New Roman" w:eastAsia="標楷體" w:hAnsi="Times New Roman" w:cs="Times New Roman"/>
                      <w:color w:val="000000"/>
                    </w:rPr>
                  </w:rPrChange>
                </w:rPr>
                <w:delText>7</w:delText>
              </w:r>
            </w:del>
          </w:p>
        </w:tc>
      </w:tr>
      <w:tr w:rsidR="008421D5" w14:paraId="2D9EEDD5" w14:textId="77777777" w:rsidTr="008421D5">
        <w:trPr>
          <w:trHeight w:val="583"/>
          <w:trPrChange w:id="2212" w:author="瑋婷 徐" w:date="2024-12-27T11:14:00Z" w16du:dateUtc="2024-12-27T03:14:00Z">
            <w:trPr>
              <w:trHeight w:val="583"/>
            </w:trPr>
          </w:trPrChange>
        </w:trPr>
        <w:tc>
          <w:tcPr>
            <w:tcW w:w="980" w:type="dxa"/>
            <w:vAlign w:val="center"/>
            <w:tcPrChange w:id="2213" w:author="瑋婷 徐" w:date="2024-12-27T11:14:00Z" w16du:dateUtc="2024-12-27T03:14:00Z">
              <w:tcPr>
                <w:tcW w:w="980" w:type="dxa"/>
                <w:vAlign w:val="center"/>
              </w:tcPr>
            </w:tcPrChange>
          </w:tcPr>
          <w:p w14:paraId="70807C13"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嘉義</w:t>
            </w:r>
          </w:p>
        </w:tc>
        <w:tc>
          <w:tcPr>
            <w:tcW w:w="1272" w:type="dxa"/>
            <w:vAlign w:val="center"/>
            <w:tcPrChange w:id="2214" w:author="瑋婷 徐" w:date="2024-12-27T11:14:00Z" w16du:dateUtc="2024-12-27T03:14:00Z">
              <w:tcPr>
                <w:tcW w:w="1272" w:type="dxa"/>
                <w:vAlign w:val="center"/>
              </w:tcPr>
            </w:tcPrChange>
          </w:tcPr>
          <w:p w14:paraId="032D474C" w14:textId="53394558" w:rsidR="008421D5" w:rsidRPr="008421D5" w:rsidRDefault="008421D5" w:rsidP="008421D5">
            <w:pPr>
              <w:jc w:val="center"/>
              <w:rPr>
                <w:rFonts w:ascii="Times New Roman" w:eastAsia="標楷體" w:hAnsi="Times New Roman" w:cs="Times New Roman"/>
              </w:rPr>
            </w:pPr>
            <w:ins w:id="2215" w:author="瑋婷 徐" w:date="2024-12-27T11:13:00Z" w16du:dateUtc="2024-12-27T03:13:00Z">
              <w:r w:rsidRPr="008421D5">
                <w:rPr>
                  <w:rFonts w:ascii="Times New Roman" w:eastAsia="標楷體" w:hAnsi="Times New Roman" w:cs="Times New Roman"/>
                  <w:rPrChange w:id="2216" w:author="瑋婷 徐" w:date="2024-12-27T11:13:00Z" w16du:dateUtc="2024-12-27T03:13:00Z">
                    <w:rPr>
                      <w:rFonts w:ascii="Arial" w:eastAsia="Arial" w:hAnsi="Arial" w:cs="Arial"/>
                      <w:color w:val="000000"/>
                      <w:sz w:val="22"/>
                    </w:rPr>
                  </w:rPrChange>
                </w:rPr>
                <w:t>8</w:t>
              </w:r>
            </w:ins>
          </w:p>
        </w:tc>
        <w:tc>
          <w:tcPr>
            <w:tcW w:w="1272" w:type="dxa"/>
            <w:vAlign w:val="center"/>
            <w:tcPrChange w:id="2217" w:author="瑋婷 徐" w:date="2024-12-27T11:14:00Z" w16du:dateUtc="2024-12-27T03:14:00Z">
              <w:tcPr>
                <w:tcW w:w="1272" w:type="dxa"/>
                <w:vAlign w:val="center"/>
              </w:tcPr>
            </w:tcPrChange>
          </w:tcPr>
          <w:p w14:paraId="7F6A637C" w14:textId="1BD9AF2F" w:rsidR="008421D5" w:rsidRPr="008421D5" w:rsidRDefault="008421D5" w:rsidP="008421D5">
            <w:pPr>
              <w:jc w:val="center"/>
              <w:rPr>
                <w:rFonts w:ascii="Times New Roman" w:eastAsia="標楷體" w:hAnsi="Times New Roman" w:cs="Times New Roman"/>
                <w:rPrChange w:id="2218" w:author="瑋婷 徐" w:date="2024-12-27T11:13:00Z" w16du:dateUtc="2024-12-27T03:13:00Z">
                  <w:rPr>
                    <w:rFonts w:ascii="Times New Roman" w:eastAsia="標楷體" w:hAnsi="Times New Roman" w:cs="Times New Roman"/>
                    <w:color w:val="000000"/>
                  </w:rPr>
                </w:rPrChange>
              </w:rPr>
            </w:pPr>
            <w:ins w:id="2219" w:author="瑋婷 徐" w:date="2024-12-27T11:13:00Z" w16du:dateUtc="2024-12-27T03:13:00Z">
              <w:r w:rsidRPr="008421D5">
                <w:rPr>
                  <w:rFonts w:ascii="Times New Roman" w:eastAsia="標楷體" w:hAnsi="Times New Roman" w:cs="Times New Roman"/>
                  <w:rPrChange w:id="2220" w:author="瑋婷 徐" w:date="2024-12-27T11:13:00Z" w16du:dateUtc="2024-12-27T03:13:00Z">
                    <w:rPr>
                      <w:rFonts w:ascii="Arial" w:eastAsia="Arial" w:hAnsi="Arial" w:cs="Arial"/>
                      <w:color w:val="000000"/>
                      <w:sz w:val="22"/>
                    </w:rPr>
                  </w:rPrChange>
                </w:rPr>
                <w:t>11</w:t>
              </w:r>
            </w:ins>
            <w:del w:id="2221" w:author="瑋婷 徐" w:date="2024-12-27T11:13:00Z" w16du:dateUtc="2024-12-27T03:13:00Z">
              <w:r w:rsidRPr="008421D5" w:rsidDel="00D513BA">
                <w:rPr>
                  <w:rFonts w:ascii="Times New Roman" w:eastAsia="標楷體" w:hAnsi="Times New Roman" w:cs="Times New Roman"/>
                  <w:rPrChange w:id="2222" w:author="瑋婷 徐" w:date="2024-12-27T11:13:00Z" w16du:dateUtc="2024-12-27T03:13:00Z">
                    <w:rPr>
                      <w:rFonts w:ascii="Times New Roman" w:eastAsia="標楷體" w:hAnsi="Times New Roman" w:cs="Times New Roman"/>
                      <w:color w:val="000000"/>
                    </w:rPr>
                  </w:rPrChange>
                </w:rPr>
                <w:delText>14</w:delText>
              </w:r>
            </w:del>
          </w:p>
        </w:tc>
        <w:tc>
          <w:tcPr>
            <w:tcW w:w="1451" w:type="dxa"/>
            <w:vAlign w:val="center"/>
            <w:tcPrChange w:id="2223" w:author="瑋婷 徐" w:date="2024-12-27T11:14:00Z" w16du:dateUtc="2024-12-27T03:14:00Z">
              <w:tcPr>
                <w:tcW w:w="1451" w:type="dxa"/>
                <w:vAlign w:val="center"/>
              </w:tcPr>
            </w:tcPrChange>
          </w:tcPr>
          <w:p w14:paraId="67B93304" w14:textId="4FBD9412" w:rsidR="008421D5" w:rsidRPr="008421D5" w:rsidRDefault="008421D5" w:rsidP="008421D5">
            <w:pPr>
              <w:jc w:val="center"/>
              <w:rPr>
                <w:rFonts w:ascii="Times New Roman" w:eastAsia="標楷體" w:hAnsi="Times New Roman" w:cs="Times New Roman"/>
              </w:rPr>
            </w:pPr>
            <w:ins w:id="2224" w:author="瑋婷 徐" w:date="2024-12-27T11:14:00Z" w16du:dateUtc="2024-12-27T03:14:00Z">
              <w:r w:rsidRPr="008421D5">
                <w:rPr>
                  <w:rFonts w:ascii="Times New Roman" w:eastAsia="標楷體" w:hAnsi="Times New Roman" w:cs="Times New Roman"/>
                  <w:rPrChange w:id="2225" w:author="瑋婷 徐" w:date="2024-12-27T11:13:00Z" w16du:dateUtc="2024-12-27T03:13:00Z">
                    <w:rPr>
                      <w:rFonts w:ascii="Arial" w:eastAsia="Arial" w:hAnsi="Arial" w:cs="Arial"/>
                      <w:color w:val="000000"/>
                      <w:sz w:val="22"/>
                    </w:rPr>
                  </w:rPrChange>
                </w:rPr>
                <w:t>8</w:t>
              </w:r>
            </w:ins>
          </w:p>
        </w:tc>
        <w:tc>
          <w:tcPr>
            <w:tcW w:w="1451" w:type="dxa"/>
            <w:vAlign w:val="center"/>
            <w:tcPrChange w:id="2226" w:author="瑋婷 徐" w:date="2024-12-27T11:14:00Z" w16du:dateUtc="2024-12-27T03:14:00Z">
              <w:tcPr>
                <w:tcW w:w="1451" w:type="dxa"/>
                <w:vAlign w:val="center"/>
              </w:tcPr>
            </w:tcPrChange>
          </w:tcPr>
          <w:p w14:paraId="019F17EB" w14:textId="5E55CF80" w:rsidR="008421D5" w:rsidRPr="008421D5" w:rsidRDefault="008421D5" w:rsidP="008421D5">
            <w:pPr>
              <w:jc w:val="center"/>
              <w:rPr>
                <w:rFonts w:ascii="Times New Roman" w:eastAsia="標楷體" w:hAnsi="Times New Roman" w:cs="Times New Roman"/>
              </w:rPr>
            </w:pPr>
            <w:ins w:id="2227" w:author="瑋婷 徐" w:date="2024-12-27T11:14:00Z" w16du:dateUtc="2024-12-27T03:14:00Z">
              <w:r w:rsidRPr="008421D5">
                <w:rPr>
                  <w:rFonts w:ascii="Times New Roman" w:eastAsia="標楷體" w:hAnsi="Times New Roman" w:cs="Times New Roman"/>
                  <w:rPrChange w:id="2228" w:author="瑋婷 徐" w:date="2024-12-27T11:13:00Z" w16du:dateUtc="2024-12-27T03:13:00Z">
                    <w:rPr>
                      <w:rFonts w:ascii="Arial" w:eastAsia="Arial" w:hAnsi="Arial" w:cs="Arial"/>
                      <w:color w:val="000000"/>
                      <w:sz w:val="22"/>
                    </w:rPr>
                  </w:rPrChange>
                </w:rPr>
                <w:t>-</w:t>
              </w:r>
            </w:ins>
          </w:p>
        </w:tc>
        <w:tc>
          <w:tcPr>
            <w:tcW w:w="1451" w:type="dxa"/>
            <w:vAlign w:val="center"/>
            <w:tcPrChange w:id="2229" w:author="瑋婷 徐" w:date="2024-12-27T11:14:00Z" w16du:dateUtc="2024-12-27T03:14:00Z">
              <w:tcPr>
                <w:tcW w:w="1451" w:type="dxa"/>
                <w:vAlign w:val="center"/>
              </w:tcPr>
            </w:tcPrChange>
          </w:tcPr>
          <w:p w14:paraId="177A6E84" w14:textId="1F727DD2" w:rsidR="008421D5" w:rsidRPr="008421D5" w:rsidRDefault="008421D5" w:rsidP="008421D5">
            <w:pPr>
              <w:jc w:val="center"/>
              <w:rPr>
                <w:rFonts w:ascii="Times New Roman" w:eastAsia="標楷體" w:hAnsi="Times New Roman" w:cs="Times New Roman"/>
                <w:rPrChange w:id="2230" w:author="瑋婷 徐" w:date="2024-12-27T11:13:00Z" w16du:dateUtc="2024-12-27T03:13:00Z">
                  <w:rPr>
                    <w:rFonts w:ascii="Times New Roman" w:eastAsia="標楷體" w:hAnsi="Times New Roman" w:cs="Times New Roman"/>
                    <w:color w:val="000000"/>
                  </w:rPr>
                </w:rPrChange>
              </w:rPr>
            </w:pPr>
            <w:ins w:id="2231" w:author="瑋婷 徐" w:date="2024-12-27T11:13:00Z" w16du:dateUtc="2024-12-27T03:13:00Z">
              <w:r w:rsidRPr="008421D5">
                <w:rPr>
                  <w:rFonts w:ascii="Times New Roman" w:eastAsia="標楷體" w:hAnsi="Times New Roman" w:cs="Times New Roman"/>
                  <w:rPrChange w:id="2232" w:author="瑋婷 徐" w:date="2024-12-27T11:13:00Z" w16du:dateUtc="2024-12-27T03:13:00Z">
                    <w:rPr>
                      <w:rFonts w:ascii="Arial" w:eastAsia="Arial" w:hAnsi="Arial" w:cs="Arial"/>
                      <w:color w:val="000000"/>
                      <w:sz w:val="22"/>
                    </w:rPr>
                  </w:rPrChange>
                </w:rPr>
                <w:t>-</w:t>
              </w:r>
            </w:ins>
            <w:del w:id="2233" w:author="瑋婷 徐" w:date="2024-12-27T11:13:00Z" w16du:dateUtc="2024-12-27T03:13:00Z">
              <w:r w:rsidRPr="008421D5" w:rsidDel="00D513BA">
                <w:rPr>
                  <w:rFonts w:ascii="Times New Roman" w:eastAsia="標楷體" w:hAnsi="Times New Roman" w:cs="Times New Roman"/>
                  <w:rPrChange w:id="2234" w:author="瑋婷 徐" w:date="2024-12-27T11:13:00Z" w16du:dateUtc="2024-12-27T03:13:00Z">
                    <w:rPr>
                      <w:rFonts w:ascii="Times New Roman" w:eastAsia="標楷體" w:hAnsi="Times New Roman" w:cs="Times New Roman"/>
                      <w:color w:val="000000"/>
                    </w:rPr>
                  </w:rPrChange>
                </w:rPr>
                <w:delText>6</w:delText>
              </w:r>
            </w:del>
          </w:p>
        </w:tc>
      </w:tr>
      <w:tr w:rsidR="008421D5" w14:paraId="6EDFC896" w14:textId="77777777" w:rsidTr="008421D5">
        <w:trPr>
          <w:trHeight w:val="583"/>
          <w:trPrChange w:id="2235" w:author="瑋婷 徐" w:date="2024-12-27T11:14:00Z" w16du:dateUtc="2024-12-27T03:14:00Z">
            <w:trPr>
              <w:trHeight w:val="583"/>
            </w:trPr>
          </w:trPrChange>
        </w:trPr>
        <w:tc>
          <w:tcPr>
            <w:tcW w:w="980" w:type="dxa"/>
            <w:vAlign w:val="center"/>
            <w:tcPrChange w:id="2236" w:author="瑋婷 徐" w:date="2024-12-27T11:14:00Z" w16du:dateUtc="2024-12-27T03:14:00Z">
              <w:tcPr>
                <w:tcW w:w="980" w:type="dxa"/>
                <w:vAlign w:val="center"/>
              </w:tcPr>
            </w:tcPrChange>
          </w:tcPr>
          <w:p w14:paraId="4516C56B"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屏東</w:t>
            </w:r>
          </w:p>
        </w:tc>
        <w:tc>
          <w:tcPr>
            <w:tcW w:w="1272" w:type="dxa"/>
            <w:vAlign w:val="center"/>
            <w:tcPrChange w:id="2237" w:author="瑋婷 徐" w:date="2024-12-27T11:14:00Z" w16du:dateUtc="2024-12-27T03:14:00Z">
              <w:tcPr>
                <w:tcW w:w="1272" w:type="dxa"/>
                <w:vAlign w:val="center"/>
              </w:tcPr>
            </w:tcPrChange>
          </w:tcPr>
          <w:p w14:paraId="6D1AE1AE" w14:textId="572618B5" w:rsidR="008421D5" w:rsidRPr="008421D5" w:rsidRDefault="008421D5" w:rsidP="008421D5">
            <w:pPr>
              <w:jc w:val="center"/>
              <w:rPr>
                <w:rFonts w:ascii="Times New Roman" w:eastAsia="標楷體" w:hAnsi="Times New Roman" w:cs="Times New Roman"/>
              </w:rPr>
            </w:pPr>
            <w:ins w:id="2238" w:author="瑋婷 徐" w:date="2024-12-27T11:13:00Z" w16du:dateUtc="2024-12-27T03:13:00Z">
              <w:r w:rsidRPr="008421D5">
                <w:rPr>
                  <w:rFonts w:ascii="Times New Roman" w:eastAsia="標楷體" w:hAnsi="Times New Roman" w:cs="Times New Roman"/>
                  <w:rPrChange w:id="2239" w:author="瑋婷 徐" w:date="2024-12-27T11:13:00Z" w16du:dateUtc="2024-12-27T03:13:00Z">
                    <w:rPr>
                      <w:rFonts w:ascii="Arial" w:eastAsia="Arial" w:hAnsi="Arial" w:cs="Arial"/>
                      <w:color w:val="000000"/>
                      <w:sz w:val="22"/>
                    </w:rPr>
                  </w:rPrChange>
                </w:rPr>
                <w:t>25</w:t>
              </w:r>
            </w:ins>
          </w:p>
        </w:tc>
        <w:tc>
          <w:tcPr>
            <w:tcW w:w="1272" w:type="dxa"/>
            <w:vAlign w:val="center"/>
            <w:tcPrChange w:id="2240" w:author="瑋婷 徐" w:date="2024-12-27T11:14:00Z" w16du:dateUtc="2024-12-27T03:14:00Z">
              <w:tcPr>
                <w:tcW w:w="1272" w:type="dxa"/>
                <w:vAlign w:val="center"/>
              </w:tcPr>
            </w:tcPrChange>
          </w:tcPr>
          <w:p w14:paraId="45957508" w14:textId="0DD7CC44" w:rsidR="008421D5" w:rsidRPr="008421D5" w:rsidRDefault="008421D5" w:rsidP="008421D5">
            <w:pPr>
              <w:jc w:val="center"/>
              <w:rPr>
                <w:rFonts w:ascii="Times New Roman" w:eastAsia="標楷體" w:hAnsi="Times New Roman" w:cs="Times New Roman"/>
                <w:rPrChange w:id="2241" w:author="瑋婷 徐" w:date="2024-12-27T11:13:00Z" w16du:dateUtc="2024-12-27T03:13:00Z">
                  <w:rPr>
                    <w:rFonts w:ascii="Times New Roman" w:eastAsia="標楷體" w:hAnsi="Times New Roman" w:cs="Times New Roman"/>
                    <w:color w:val="000000"/>
                  </w:rPr>
                </w:rPrChange>
              </w:rPr>
            </w:pPr>
            <w:ins w:id="2242" w:author="瑋婷 徐" w:date="2024-12-27T11:13:00Z" w16du:dateUtc="2024-12-27T03:13:00Z">
              <w:r w:rsidRPr="008421D5">
                <w:rPr>
                  <w:rFonts w:ascii="Times New Roman" w:eastAsia="標楷體" w:hAnsi="Times New Roman" w:cs="Times New Roman"/>
                  <w:rPrChange w:id="2243" w:author="瑋婷 徐" w:date="2024-12-27T11:13:00Z" w16du:dateUtc="2024-12-27T03:13:00Z">
                    <w:rPr>
                      <w:rFonts w:ascii="Arial" w:eastAsia="Arial" w:hAnsi="Arial" w:cs="Arial"/>
                      <w:color w:val="000000"/>
                      <w:sz w:val="22"/>
                    </w:rPr>
                  </w:rPrChange>
                </w:rPr>
                <w:t>11</w:t>
              </w:r>
            </w:ins>
            <w:del w:id="2244" w:author="瑋婷 徐" w:date="2024-12-27T11:13:00Z" w16du:dateUtc="2024-12-27T03:13:00Z">
              <w:r w:rsidRPr="008421D5" w:rsidDel="00D513BA">
                <w:rPr>
                  <w:rFonts w:ascii="Times New Roman" w:eastAsia="標楷體" w:hAnsi="Times New Roman" w:cs="Times New Roman"/>
                  <w:rPrChange w:id="2245" w:author="瑋婷 徐" w:date="2024-12-27T11:13:00Z" w16du:dateUtc="2024-12-27T03:13:00Z">
                    <w:rPr>
                      <w:rFonts w:ascii="Times New Roman" w:eastAsia="標楷體" w:hAnsi="Times New Roman" w:cs="Times New Roman"/>
                      <w:color w:val="000000"/>
                    </w:rPr>
                  </w:rPrChange>
                </w:rPr>
                <w:delText>8</w:delText>
              </w:r>
            </w:del>
          </w:p>
        </w:tc>
        <w:tc>
          <w:tcPr>
            <w:tcW w:w="1451" w:type="dxa"/>
            <w:vAlign w:val="center"/>
            <w:tcPrChange w:id="2246" w:author="瑋婷 徐" w:date="2024-12-27T11:14:00Z" w16du:dateUtc="2024-12-27T03:14:00Z">
              <w:tcPr>
                <w:tcW w:w="1451" w:type="dxa"/>
                <w:vAlign w:val="center"/>
              </w:tcPr>
            </w:tcPrChange>
          </w:tcPr>
          <w:p w14:paraId="2B022889" w14:textId="36E6691B" w:rsidR="008421D5" w:rsidRPr="008421D5" w:rsidRDefault="008421D5" w:rsidP="008421D5">
            <w:pPr>
              <w:jc w:val="center"/>
              <w:rPr>
                <w:rFonts w:ascii="Times New Roman" w:eastAsia="標楷體" w:hAnsi="Times New Roman" w:cs="Times New Roman"/>
              </w:rPr>
            </w:pPr>
            <w:ins w:id="2247" w:author="瑋婷 徐" w:date="2024-12-27T11:14:00Z" w16du:dateUtc="2024-12-27T03:14:00Z">
              <w:r w:rsidRPr="008421D5">
                <w:rPr>
                  <w:rFonts w:ascii="Times New Roman" w:eastAsia="標楷體" w:hAnsi="Times New Roman" w:cs="Times New Roman"/>
                  <w:rPrChange w:id="2248" w:author="瑋婷 徐" w:date="2024-12-27T11:13:00Z" w16du:dateUtc="2024-12-27T03:13:00Z">
                    <w:rPr>
                      <w:rFonts w:ascii="Arial" w:eastAsia="Arial" w:hAnsi="Arial" w:cs="Arial"/>
                      <w:color w:val="000000"/>
                      <w:sz w:val="22"/>
                    </w:rPr>
                  </w:rPrChange>
                </w:rPr>
                <w:t>3</w:t>
              </w:r>
            </w:ins>
          </w:p>
        </w:tc>
        <w:tc>
          <w:tcPr>
            <w:tcW w:w="1451" w:type="dxa"/>
            <w:vAlign w:val="center"/>
            <w:tcPrChange w:id="2249" w:author="瑋婷 徐" w:date="2024-12-27T11:14:00Z" w16du:dateUtc="2024-12-27T03:14:00Z">
              <w:tcPr>
                <w:tcW w:w="1451" w:type="dxa"/>
                <w:vAlign w:val="center"/>
              </w:tcPr>
            </w:tcPrChange>
          </w:tcPr>
          <w:p w14:paraId="7B91635D" w14:textId="1D063DAA" w:rsidR="008421D5" w:rsidRPr="008421D5" w:rsidRDefault="008421D5" w:rsidP="008421D5">
            <w:pPr>
              <w:jc w:val="center"/>
              <w:rPr>
                <w:rFonts w:ascii="Times New Roman" w:eastAsia="標楷體" w:hAnsi="Times New Roman" w:cs="Times New Roman"/>
              </w:rPr>
            </w:pPr>
            <w:ins w:id="2250" w:author="瑋婷 徐" w:date="2024-12-27T11:14:00Z" w16du:dateUtc="2024-12-27T03:14:00Z">
              <w:r w:rsidRPr="008421D5">
                <w:rPr>
                  <w:rFonts w:ascii="Times New Roman" w:eastAsia="標楷體" w:hAnsi="Times New Roman" w:cs="Times New Roman"/>
                  <w:rPrChange w:id="2251" w:author="瑋婷 徐" w:date="2024-12-27T11:13:00Z" w16du:dateUtc="2024-12-27T03:13:00Z">
                    <w:rPr>
                      <w:rFonts w:ascii="Arial" w:eastAsia="Arial" w:hAnsi="Arial" w:cs="Arial"/>
                      <w:color w:val="000000"/>
                      <w:sz w:val="22"/>
                    </w:rPr>
                  </w:rPrChange>
                </w:rPr>
                <w:t>-</w:t>
              </w:r>
            </w:ins>
          </w:p>
        </w:tc>
        <w:tc>
          <w:tcPr>
            <w:tcW w:w="1451" w:type="dxa"/>
            <w:vAlign w:val="center"/>
            <w:tcPrChange w:id="2252" w:author="瑋婷 徐" w:date="2024-12-27T11:14:00Z" w16du:dateUtc="2024-12-27T03:14:00Z">
              <w:tcPr>
                <w:tcW w:w="1451" w:type="dxa"/>
                <w:vAlign w:val="center"/>
              </w:tcPr>
            </w:tcPrChange>
          </w:tcPr>
          <w:p w14:paraId="4C71CB47" w14:textId="06348D4E" w:rsidR="008421D5" w:rsidRPr="008421D5" w:rsidRDefault="008421D5" w:rsidP="008421D5">
            <w:pPr>
              <w:jc w:val="center"/>
              <w:rPr>
                <w:rFonts w:ascii="Times New Roman" w:eastAsia="標楷體" w:hAnsi="Times New Roman" w:cs="Times New Roman"/>
                <w:rPrChange w:id="2253" w:author="瑋婷 徐" w:date="2024-12-27T11:13:00Z" w16du:dateUtc="2024-12-27T03:13:00Z">
                  <w:rPr>
                    <w:rFonts w:ascii="Times New Roman" w:eastAsia="標楷體" w:hAnsi="Times New Roman" w:cs="Times New Roman"/>
                    <w:color w:val="000000"/>
                  </w:rPr>
                </w:rPrChange>
              </w:rPr>
            </w:pPr>
            <w:ins w:id="2254" w:author="瑋婷 徐" w:date="2024-12-27T11:13:00Z" w16du:dateUtc="2024-12-27T03:13:00Z">
              <w:r w:rsidRPr="008421D5">
                <w:rPr>
                  <w:rFonts w:ascii="Times New Roman" w:eastAsia="標楷體" w:hAnsi="Times New Roman" w:cs="Times New Roman"/>
                  <w:rPrChange w:id="2255" w:author="瑋婷 徐" w:date="2024-12-27T11:13:00Z" w16du:dateUtc="2024-12-27T03:13:00Z">
                    <w:rPr>
                      <w:rFonts w:ascii="Arial" w:eastAsia="Arial" w:hAnsi="Arial" w:cs="Arial"/>
                      <w:color w:val="000000"/>
                      <w:sz w:val="22"/>
                    </w:rPr>
                  </w:rPrChange>
                </w:rPr>
                <w:t>-</w:t>
              </w:r>
            </w:ins>
            <w:del w:id="2256" w:author="瑋婷 徐" w:date="2024-12-27T11:13:00Z" w16du:dateUtc="2024-12-27T03:13:00Z">
              <w:r w:rsidRPr="008421D5" w:rsidDel="00D513BA">
                <w:rPr>
                  <w:rFonts w:ascii="Times New Roman" w:eastAsia="標楷體" w:hAnsi="Times New Roman" w:cs="Times New Roman"/>
                  <w:rPrChange w:id="2257" w:author="瑋婷 徐" w:date="2024-12-27T11:13:00Z" w16du:dateUtc="2024-12-27T03:13:00Z">
                    <w:rPr>
                      <w:rFonts w:ascii="Times New Roman" w:eastAsia="標楷體" w:hAnsi="Times New Roman" w:cs="Times New Roman"/>
                      <w:color w:val="000000"/>
                    </w:rPr>
                  </w:rPrChange>
                </w:rPr>
                <w:delText>-</w:delText>
              </w:r>
            </w:del>
          </w:p>
        </w:tc>
      </w:tr>
      <w:tr w:rsidR="008421D5" w14:paraId="4903BD8B" w14:textId="77777777" w:rsidTr="008421D5">
        <w:trPr>
          <w:trHeight w:val="583"/>
          <w:trPrChange w:id="2258" w:author="瑋婷 徐" w:date="2024-12-27T11:14:00Z" w16du:dateUtc="2024-12-27T03:14:00Z">
            <w:trPr>
              <w:trHeight w:val="583"/>
            </w:trPr>
          </w:trPrChange>
        </w:trPr>
        <w:tc>
          <w:tcPr>
            <w:tcW w:w="980" w:type="dxa"/>
            <w:vAlign w:val="center"/>
            <w:tcPrChange w:id="2259" w:author="瑋婷 徐" w:date="2024-12-27T11:14:00Z" w16du:dateUtc="2024-12-27T03:14:00Z">
              <w:tcPr>
                <w:tcW w:w="980" w:type="dxa"/>
                <w:vAlign w:val="center"/>
              </w:tcPr>
            </w:tcPrChange>
          </w:tcPr>
          <w:p w14:paraId="1A1F1A74"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花蓮</w:t>
            </w:r>
          </w:p>
        </w:tc>
        <w:tc>
          <w:tcPr>
            <w:tcW w:w="1272" w:type="dxa"/>
            <w:vAlign w:val="center"/>
            <w:tcPrChange w:id="2260" w:author="瑋婷 徐" w:date="2024-12-27T11:14:00Z" w16du:dateUtc="2024-12-27T03:14:00Z">
              <w:tcPr>
                <w:tcW w:w="1272" w:type="dxa"/>
                <w:vAlign w:val="center"/>
              </w:tcPr>
            </w:tcPrChange>
          </w:tcPr>
          <w:p w14:paraId="227B70BF" w14:textId="6B8ECC7D" w:rsidR="008421D5" w:rsidRPr="008421D5" w:rsidRDefault="008421D5" w:rsidP="008421D5">
            <w:pPr>
              <w:jc w:val="center"/>
              <w:rPr>
                <w:rFonts w:ascii="Times New Roman" w:eastAsia="標楷體" w:hAnsi="Times New Roman" w:cs="Times New Roman"/>
              </w:rPr>
            </w:pPr>
            <w:ins w:id="2261" w:author="瑋婷 徐" w:date="2024-12-27T11:13:00Z" w16du:dateUtc="2024-12-27T03:13:00Z">
              <w:r w:rsidRPr="008421D5">
                <w:rPr>
                  <w:rFonts w:ascii="Times New Roman" w:eastAsia="標楷體" w:hAnsi="Times New Roman" w:cs="Times New Roman"/>
                  <w:rPrChange w:id="2262" w:author="瑋婷 徐" w:date="2024-12-27T11:13:00Z" w16du:dateUtc="2024-12-27T03:13:00Z">
                    <w:rPr>
                      <w:rFonts w:ascii="Arial" w:eastAsia="Arial" w:hAnsi="Arial" w:cs="Arial"/>
                      <w:color w:val="000000"/>
                      <w:sz w:val="22"/>
                    </w:rPr>
                  </w:rPrChange>
                </w:rPr>
                <w:t>1</w:t>
              </w:r>
            </w:ins>
          </w:p>
        </w:tc>
        <w:tc>
          <w:tcPr>
            <w:tcW w:w="1272" w:type="dxa"/>
            <w:vAlign w:val="center"/>
            <w:tcPrChange w:id="2263" w:author="瑋婷 徐" w:date="2024-12-27T11:14:00Z" w16du:dateUtc="2024-12-27T03:14:00Z">
              <w:tcPr>
                <w:tcW w:w="1272" w:type="dxa"/>
                <w:vAlign w:val="center"/>
              </w:tcPr>
            </w:tcPrChange>
          </w:tcPr>
          <w:p w14:paraId="4F739487" w14:textId="7A530083" w:rsidR="008421D5" w:rsidRPr="008421D5" w:rsidRDefault="008421D5" w:rsidP="008421D5">
            <w:pPr>
              <w:jc w:val="center"/>
              <w:rPr>
                <w:rFonts w:ascii="Times New Roman" w:eastAsia="標楷體" w:hAnsi="Times New Roman" w:cs="Times New Roman"/>
                <w:rPrChange w:id="2264" w:author="瑋婷 徐" w:date="2024-12-27T11:13:00Z" w16du:dateUtc="2024-12-27T03:13:00Z">
                  <w:rPr>
                    <w:rFonts w:ascii="Times New Roman" w:eastAsia="標楷體" w:hAnsi="Times New Roman" w:cs="Times New Roman"/>
                    <w:color w:val="000000"/>
                  </w:rPr>
                </w:rPrChange>
              </w:rPr>
            </w:pPr>
            <w:ins w:id="2265" w:author="瑋婷 徐" w:date="2024-12-27T11:13:00Z" w16du:dateUtc="2024-12-27T03:13:00Z">
              <w:r w:rsidRPr="008421D5">
                <w:rPr>
                  <w:rFonts w:ascii="Times New Roman" w:eastAsia="標楷體" w:hAnsi="Times New Roman" w:cs="Times New Roman"/>
                  <w:rPrChange w:id="2266" w:author="瑋婷 徐" w:date="2024-12-27T11:13:00Z" w16du:dateUtc="2024-12-27T03:13:00Z">
                    <w:rPr>
                      <w:rFonts w:ascii="Arial" w:eastAsia="Arial" w:hAnsi="Arial" w:cs="Arial"/>
                      <w:color w:val="000000"/>
                      <w:sz w:val="22"/>
                    </w:rPr>
                  </w:rPrChange>
                </w:rPr>
                <w:t>4</w:t>
              </w:r>
            </w:ins>
            <w:del w:id="2267" w:author="瑋婷 徐" w:date="2024-12-27T11:13:00Z" w16du:dateUtc="2024-12-27T03:13:00Z">
              <w:r w:rsidRPr="008421D5" w:rsidDel="00D513BA">
                <w:rPr>
                  <w:rFonts w:ascii="Times New Roman" w:eastAsia="標楷體" w:hAnsi="Times New Roman" w:cs="Times New Roman"/>
                  <w:rPrChange w:id="2268" w:author="瑋婷 徐" w:date="2024-12-27T11:13:00Z" w16du:dateUtc="2024-12-27T03:13:00Z">
                    <w:rPr>
                      <w:rFonts w:ascii="Times New Roman" w:eastAsia="標楷體" w:hAnsi="Times New Roman" w:cs="Times New Roman"/>
                      <w:color w:val="000000"/>
                    </w:rPr>
                  </w:rPrChange>
                </w:rPr>
                <w:delText>2</w:delText>
              </w:r>
            </w:del>
          </w:p>
        </w:tc>
        <w:tc>
          <w:tcPr>
            <w:tcW w:w="1451" w:type="dxa"/>
            <w:vAlign w:val="center"/>
            <w:tcPrChange w:id="2269" w:author="瑋婷 徐" w:date="2024-12-27T11:14:00Z" w16du:dateUtc="2024-12-27T03:14:00Z">
              <w:tcPr>
                <w:tcW w:w="1451" w:type="dxa"/>
                <w:vAlign w:val="center"/>
              </w:tcPr>
            </w:tcPrChange>
          </w:tcPr>
          <w:p w14:paraId="1A044F79" w14:textId="405B003C" w:rsidR="008421D5" w:rsidRPr="008421D5" w:rsidRDefault="008421D5" w:rsidP="008421D5">
            <w:pPr>
              <w:jc w:val="center"/>
              <w:rPr>
                <w:rFonts w:ascii="Times New Roman" w:eastAsia="標楷體" w:hAnsi="Times New Roman" w:cs="Times New Roman"/>
              </w:rPr>
            </w:pPr>
            <w:ins w:id="2270" w:author="瑋婷 徐" w:date="2024-12-27T11:14:00Z" w16du:dateUtc="2024-12-27T03:14:00Z">
              <w:r w:rsidRPr="008421D5">
                <w:rPr>
                  <w:rFonts w:ascii="Times New Roman" w:eastAsia="標楷體" w:hAnsi="Times New Roman" w:cs="Times New Roman"/>
                  <w:rPrChange w:id="2271" w:author="瑋婷 徐" w:date="2024-12-27T11:13:00Z" w16du:dateUtc="2024-12-27T03:13:00Z">
                    <w:rPr>
                      <w:rFonts w:ascii="Arial" w:eastAsia="Arial" w:hAnsi="Arial" w:cs="Arial"/>
                      <w:color w:val="000000"/>
                      <w:sz w:val="22"/>
                    </w:rPr>
                  </w:rPrChange>
                </w:rPr>
                <w:t>2</w:t>
              </w:r>
            </w:ins>
          </w:p>
        </w:tc>
        <w:tc>
          <w:tcPr>
            <w:tcW w:w="1451" w:type="dxa"/>
            <w:vAlign w:val="center"/>
            <w:tcPrChange w:id="2272" w:author="瑋婷 徐" w:date="2024-12-27T11:14:00Z" w16du:dateUtc="2024-12-27T03:14:00Z">
              <w:tcPr>
                <w:tcW w:w="1451" w:type="dxa"/>
                <w:vAlign w:val="center"/>
              </w:tcPr>
            </w:tcPrChange>
          </w:tcPr>
          <w:p w14:paraId="2AD5F3B1" w14:textId="13786645" w:rsidR="008421D5" w:rsidRPr="008421D5" w:rsidRDefault="008421D5" w:rsidP="008421D5">
            <w:pPr>
              <w:jc w:val="center"/>
              <w:rPr>
                <w:rFonts w:ascii="Times New Roman" w:eastAsia="標楷體" w:hAnsi="Times New Roman" w:cs="Times New Roman"/>
              </w:rPr>
            </w:pPr>
            <w:ins w:id="2273" w:author="瑋婷 徐" w:date="2024-12-27T11:14:00Z" w16du:dateUtc="2024-12-27T03:14:00Z">
              <w:r w:rsidRPr="008421D5">
                <w:rPr>
                  <w:rFonts w:ascii="Times New Roman" w:eastAsia="標楷體" w:hAnsi="Times New Roman" w:cs="Times New Roman"/>
                  <w:rPrChange w:id="2274" w:author="瑋婷 徐" w:date="2024-12-27T11:13:00Z" w16du:dateUtc="2024-12-27T03:13:00Z">
                    <w:rPr>
                      <w:rFonts w:ascii="Arial" w:eastAsia="Arial" w:hAnsi="Arial" w:cs="Arial"/>
                      <w:color w:val="000000"/>
                      <w:sz w:val="22"/>
                    </w:rPr>
                  </w:rPrChange>
                </w:rPr>
                <w:t>-</w:t>
              </w:r>
            </w:ins>
          </w:p>
        </w:tc>
        <w:tc>
          <w:tcPr>
            <w:tcW w:w="1451" w:type="dxa"/>
            <w:vAlign w:val="center"/>
            <w:tcPrChange w:id="2275" w:author="瑋婷 徐" w:date="2024-12-27T11:14:00Z" w16du:dateUtc="2024-12-27T03:14:00Z">
              <w:tcPr>
                <w:tcW w:w="1451" w:type="dxa"/>
                <w:vAlign w:val="center"/>
              </w:tcPr>
            </w:tcPrChange>
          </w:tcPr>
          <w:p w14:paraId="042505A3" w14:textId="70C22179" w:rsidR="008421D5" w:rsidRPr="008421D5" w:rsidRDefault="008421D5" w:rsidP="008421D5">
            <w:pPr>
              <w:jc w:val="center"/>
              <w:rPr>
                <w:rFonts w:ascii="Times New Roman" w:eastAsia="標楷體" w:hAnsi="Times New Roman" w:cs="Times New Roman"/>
                <w:rPrChange w:id="2276" w:author="瑋婷 徐" w:date="2024-12-27T11:13:00Z" w16du:dateUtc="2024-12-27T03:13:00Z">
                  <w:rPr>
                    <w:rFonts w:ascii="Times New Roman" w:eastAsia="標楷體" w:hAnsi="Times New Roman" w:cs="Times New Roman"/>
                    <w:color w:val="000000"/>
                  </w:rPr>
                </w:rPrChange>
              </w:rPr>
            </w:pPr>
            <w:ins w:id="2277" w:author="瑋婷 徐" w:date="2024-12-27T11:13:00Z" w16du:dateUtc="2024-12-27T03:13:00Z">
              <w:r w:rsidRPr="008421D5">
                <w:rPr>
                  <w:rFonts w:ascii="Times New Roman" w:eastAsia="標楷體" w:hAnsi="Times New Roman" w:cs="Times New Roman"/>
                  <w:rPrChange w:id="2278" w:author="瑋婷 徐" w:date="2024-12-27T11:13:00Z" w16du:dateUtc="2024-12-27T03:13:00Z">
                    <w:rPr>
                      <w:rFonts w:ascii="Arial" w:eastAsia="Arial" w:hAnsi="Arial" w:cs="Arial"/>
                      <w:color w:val="000000"/>
                      <w:sz w:val="22"/>
                    </w:rPr>
                  </w:rPrChange>
                </w:rPr>
                <w:t>-</w:t>
              </w:r>
            </w:ins>
            <w:del w:id="2279" w:author="瑋婷 徐" w:date="2024-12-27T11:13:00Z" w16du:dateUtc="2024-12-27T03:13:00Z">
              <w:r w:rsidRPr="008421D5" w:rsidDel="00D513BA">
                <w:rPr>
                  <w:rFonts w:ascii="Times New Roman" w:eastAsia="標楷體" w:hAnsi="Times New Roman" w:cs="Times New Roman"/>
                  <w:rPrChange w:id="2280" w:author="瑋婷 徐" w:date="2024-12-27T11:13:00Z" w16du:dateUtc="2024-12-27T03:13:00Z">
                    <w:rPr>
                      <w:rFonts w:ascii="Times New Roman" w:eastAsia="標楷體" w:hAnsi="Times New Roman" w:cs="Times New Roman"/>
                      <w:color w:val="000000"/>
                    </w:rPr>
                  </w:rPrChange>
                </w:rPr>
                <w:delText>-</w:delText>
              </w:r>
            </w:del>
          </w:p>
        </w:tc>
      </w:tr>
      <w:tr w:rsidR="008421D5" w14:paraId="039B8F4F" w14:textId="77777777" w:rsidTr="008421D5">
        <w:trPr>
          <w:trHeight w:val="583"/>
          <w:trPrChange w:id="2281" w:author="瑋婷 徐" w:date="2024-12-27T11:14:00Z" w16du:dateUtc="2024-12-27T03:14:00Z">
            <w:trPr>
              <w:trHeight w:val="583"/>
            </w:trPr>
          </w:trPrChange>
        </w:trPr>
        <w:tc>
          <w:tcPr>
            <w:tcW w:w="980" w:type="dxa"/>
            <w:tcBorders>
              <w:bottom w:val="single" w:sz="8" w:space="0" w:color="000000"/>
            </w:tcBorders>
            <w:vAlign w:val="center"/>
            <w:tcPrChange w:id="2282" w:author="瑋婷 徐" w:date="2024-12-27T11:14:00Z" w16du:dateUtc="2024-12-27T03:14:00Z">
              <w:tcPr>
                <w:tcW w:w="980" w:type="dxa"/>
                <w:tcBorders>
                  <w:bottom w:val="single" w:sz="8" w:space="0" w:color="000000"/>
                </w:tcBorders>
                <w:vAlign w:val="center"/>
              </w:tcPr>
            </w:tcPrChange>
          </w:tcPr>
          <w:p w14:paraId="2F8B669F" w14:textId="77777777" w:rsidR="008421D5" w:rsidRDefault="008421D5" w:rsidP="008421D5">
            <w:pPr>
              <w:jc w:val="center"/>
              <w:rPr>
                <w:rFonts w:ascii="Times New Roman" w:eastAsia="標楷體" w:hAnsi="Times New Roman" w:cs="Times New Roman"/>
              </w:rPr>
            </w:pPr>
            <w:proofErr w:type="gramStart"/>
            <w:r>
              <w:rPr>
                <w:rFonts w:ascii="Times New Roman" w:eastAsia="標楷體" w:hAnsi="Times New Roman" w:cs="Times New Roman"/>
              </w:rPr>
              <w:t>臺</w:t>
            </w:r>
            <w:proofErr w:type="gramEnd"/>
            <w:r>
              <w:rPr>
                <w:rFonts w:ascii="Times New Roman" w:eastAsia="標楷體" w:hAnsi="Times New Roman" w:cs="Times New Roman"/>
              </w:rPr>
              <w:t>東</w:t>
            </w:r>
          </w:p>
        </w:tc>
        <w:tc>
          <w:tcPr>
            <w:tcW w:w="1272" w:type="dxa"/>
            <w:tcBorders>
              <w:bottom w:val="single" w:sz="8" w:space="0" w:color="000000"/>
            </w:tcBorders>
            <w:vAlign w:val="center"/>
            <w:tcPrChange w:id="2283" w:author="瑋婷 徐" w:date="2024-12-27T11:14:00Z" w16du:dateUtc="2024-12-27T03:14:00Z">
              <w:tcPr>
                <w:tcW w:w="1272" w:type="dxa"/>
                <w:tcBorders>
                  <w:bottom w:val="single" w:sz="8" w:space="0" w:color="000000"/>
                </w:tcBorders>
                <w:vAlign w:val="center"/>
              </w:tcPr>
            </w:tcPrChange>
          </w:tcPr>
          <w:p w14:paraId="60ACC1CF" w14:textId="6047D776" w:rsidR="008421D5" w:rsidRPr="008421D5" w:rsidRDefault="008421D5" w:rsidP="008421D5">
            <w:pPr>
              <w:jc w:val="center"/>
              <w:rPr>
                <w:rFonts w:ascii="Times New Roman" w:eastAsia="標楷體" w:hAnsi="Times New Roman" w:cs="Times New Roman"/>
              </w:rPr>
            </w:pPr>
            <w:ins w:id="2284" w:author="瑋婷 徐" w:date="2024-12-27T11:13:00Z" w16du:dateUtc="2024-12-27T03:13:00Z">
              <w:r w:rsidRPr="008421D5">
                <w:rPr>
                  <w:rFonts w:ascii="Times New Roman" w:eastAsia="標楷體" w:hAnsi="Times New Roman" w:cs="Times New Roman"/>
                  <w:rPrChange w:id="2285" w:author="瑋婷 徐" w:date="2024-12-27T11:13:00Z" w16du:dateUtc="2024-12-27T03:13:00Z">
                    <w:rPr>
                      <w:rFonts w:ascii="Arial" w:eastAsia="Arial" w:hAnsi="Arial" w:cs="Arial"/>
                      <w:color w:val="000000"/>
                      <w:sz w:val="22"/>
                    </w:rPr>
                  </w:rPrChange>
                </w:rPr>
                <w:t>7</w:t>
              </w:r>
            </w:ins>
          </w:p>
        </w:tc>
        <w:tc>
          <w:tcPr>
            <w:tcW w:w="1272" w:type="dxa"/>
            <w:tcBorders>
              <w:bottom w:val="single" w:sz="8" w:space="0" w:color="000000"/>
            </w:tcBorders>
            <w:vAlign w:val="center"/>
            <w:tcPrChange w:id="2286" w:author="瑋婷 徐" w:date="2024-12-27T11:14:00Z" w16du:dateUtc="2024-12-27T03:14:00Z">
              <w:tcPr>
                <w:tcW w:w="1272" w:type="dxa"/>
                <w:tcBorders>
                  <w:bottom w:val="single" w:sz="8" w:space="0" w:color="000000"/>
                </w:tcBorders>
                <w:vAlign w:val="center"/>
              </w:tcPr>
            </w:tcPrChange>
          </w:tcPr>
          <w:p w14:paraId="40FCFF18" w14:textId="0C2A8283" w:rsidR="008421D5" w:rsidRPr="008421D5" w:rsidRDefault="008421D5" w:rsidP="008421D5">
            <w:pPr>
              <w:jc w:val="center"/>
              <w:rPr>
                <w:rFonts w:ascii="Times New Roman" w:eastAsia="標楷體" w:hAnsi="Times New Roman" w:cs="Times New Roman"/>
                <w:rPrChange w:id="2287" w:author="瑋婷 徐" w:date="2024-12-27T11:13:00Z" w16du:dateUtc="2024-12-27T03:13:00Z">
                  <w:rPr>
                    <w:rFonts w:ascii="Times New Roman" w:eastAsia="標楷體" w:hAnsi="Times New Roman" w:cs="Times New Roman"/>
                    <w:color w:val="000000"/>
                  </w:rPr>
                </w:rPrChange>
              </w:rPr>
            </w:pPr>
            <w:ins w:id="2288" w:author="瑋婷 徐" w:date="2024-12-27T11:13:00Z" w16du:dateUtc="2024-12-27T03:13:00Z">
              <w:r w:rsidRPr="008421D5">
                <w:rPr>
                  <w:rFonts w:ascii="Times New Roman" w:eastAsia="標楷體" w:hAnsi="Times New Roman" w:cs="Times New Roman"/>
                  <w:rPrChange w:id="2289" w:author="瑋婷 徐" w:date="2024-12-27T11:13:00Z" w16du:dateUtc="2024-12-27T03:13:00Z">
                    <w:rPr>
                      <w:rFonts w:ascii="Arial" w:eastAsia="Arial" w:hAnsi="Arial" w:cs="Arial"/>
                      <w:color w:val="000000"/>
                      <w:sz w:val="22"/>
                    </w:rPr>
                  </w:rPrChange>
                </w:rPr>
                <w:t>11</w:t>
              </w:r>
            </w:ins>
            <w:del w:id="2290" w:author="瑋婷 徐" w:date="2024-12-27T11:13:00Z" w16du:dateUtc="2024-12-27T03:13:00Z">
              <w:r w:rsidRPr="008421D5" w:rsidDel="00D513BA">
                <w:rPr>
                  <w:rFonts w:ascii="Times New Roman" w:eastAsia="標楷體" w:hAnsi="Times New Roman" w:cs="Times New Roman"/>
                  <w:rPrChange w:id="2291" w:author="瑋婷 徐" w:date="2024-12-27T11:13:00Z" w16du:dateUtc="2024-12-27T03:13:00Z">
                    <w:rPr>
                      <w:rFonts w:ascii="Times New Roman" w:eastAsia="標楷體" w:hAnsi="Times New Roman" w:cs="Times New Roman"/>
                      <w:color w:val="000000"/>
                    </w:rPr>
                  </w:rPrChange>
                </w:rPr>
                <w:delText>9</w:delText>
              </w:r>
            </w:del>
          </w:p>
        </w:tc>
        <w:tc>
          <w:tcPr>
            <w:tcW w:w="1451" w:type="dxa"/>
            <w:tcBorders>
              <w:bottom w:val="single" w:sz="8" w:space="0" w:color="000000"/>
            </w:tcBorders>
            <w:vAlign w:val="center"/>
            <w:tcPrChange w:id="2292" w:author="瑋婷 徐" w:date="2024-12-27T11:14:00Z" w16du:dateUtc="2024-12-27T03:14:00Z">
              <w:tcPr>
                <w:tcW w:w="1451" w:type="dxa"/>
                <w:tcBorders>
                  <w:bottom w:val="single" w:sz="8" w:space="0" w:color="000000"/>
                </w:tcBorders>
                <w:vAlign w:val="center"/>
              </w:tcPr>
            </w:tcPrChange>
          </w:tcPr>
          <w:p w14:paraId="1924B3A6" w14:textId="7E24C5F3" w:rsidR="008421D5" w:rsidRPr="008421D5" w:rsidRDefault="008421D5" w:rsidP="008421D5">
            <w:pPr>
              <w:jc w:val="center"/>
              <w:rPr>
                <w:rFonts w:ascii="Times New Roman" w:eastAsia="標楷體" w:hAnsi="Times New Roman" w:cs="Times New Roman"/>
              </w:rPr>
            </w:pPr>
            <w:ins w:id="2293" w:author="瑋婷 徐" w:date="2024-12-27T11:14:00Z" w16du:dateUtc="2024-12-27T03:14:00Z">
              <w:r w:rsidRPr="008421D5">
                <w:rPr>
                  <w:rFonts w:ascii="Times New Roman" w:eastAsia="標楷體" w:hAnsi="Times New Roman" w:cs="Times New Roman"/>
                  <w:rPrChange w:id="2294" w:author="瑋婷 徐" w:date="2024-12-27T11:13:00Z" w16du:dateUtc="2024-12-27T03:13:00Z">
                    <w:rPr>
                      <w:rFonts w:ascii="Arial" w:eastAsia="Arial" w:hAnsi="Arial" w:cs="Arial"/>
                      <w:color w:val="000000"/>
                      <w:sz w:val="22"/>
                    </w:rPr>
                  </w:rPrChange>
                </w:rPr>
                <w:t>7</w:t>
              </w:r>
            </w:ins>
          </w:p>
        </w:tc>
        <w:tc>
          <w:tcPr>
            <w:tcW w:w="1451" w:type="dxa"/>
            <w:tcBorders>
              <w:bottom w:val="single" w:sz="8" w:space="0" w:color="000000"/>
            </w:tcBorders>
            <w:vAlign w:val="center"/>
            <w:tcPrChange w:id="2295" w:author="瑋婷 徐" w:date="2024-12-27T11:14:00Z" w16du:dateUtc="2024-12-27T03:14:00Z">
              <w:tcPr>
                <w:tcW w:w="1451" w:type="dxa"/>
                <w:tcBorders>
                  <w:bottom w:val="single" w:sz="8" w:space="0" w:color="000000"/>
                </w:tcBorders>
                <w:vAlign w:val="center"/>
              </w:tcPr>
            </w:tcPrChange>
          </w:tcPr>
          <w:p w14:paraId="31D81AB6" w14:textId="0CF831CC" w:rsidR="008421D5" w:rsidRPr="008421D5" w:rsidRDefault="008421D5" w:rsidP="008421D5">
            <w:pPr>
              <w:jc w:val="center"/>
              <w:rPr>
                <w:rFonts w:ascii="Times New Roman" w:eastAsia="標楷體" w:hAnsi="Times New Roman" w:cs="Times New Roman"/>
              </w:rPr>
            </w:pPr>
            <w:ins w:id="2296" w:author="瑋婷 徐" w:date="2024-12-27T11:14:00Z" w16du:dateUtc="2024-12-27T03:14:00Z">
              <w:r w:rsidRPr="008421D5">
                <w:rPr>
                  <w:rFonts w:ascii="Times New Roman" w:eastAsia="標楷體" w:hAnsi="Times New Roman" w:cs="Times New Roman"/>
                  <w:rPrChange w:id="2297" w:author="瑋婷 徐" w:date="2024-12-27T11:13:00Z" w16du:dateUtc="2024-12-27T03:13:00Z">
                    <w:rPr>
                      <w:rFonts w:ascii="Arial" w:eastAsia="Arial" w:hAnsi="Arial" w:cs="Arial"/>
                      <w:color w:val="000000"/>
                      <w:sz w:val="22"/>
                    </w:rPr>
                  </w:rPrChange>
                </w:rPr>
                <w:t>-</w:t>
              </w:r>
            </w:ins>
          </w:p>
        </w:tc>
        <w:tc>
          <w:tcPr>
            <w:tcW w:w="1451" w:type="dxa"/>
            <w:tcBorders>
              <w:bottom w:val="single" w:sz="8" w:space="0" w:color="000000"/>
            </w:tcBorders>
            <w:vAlign w:val="center"/>
            <w:tcPrChange w:id="2298" w:author="瑋婷 徐" w:date="2024-12-27T11:14:00Z" w16du:dateUtc="2024-12-27T03:14:00Z">
              <w:tcPr>
                <w:tcW w:w="1451" w:type="dxa"/>
                <w:tcBorders>
                  <w:bottom w:val="single" w:sz="8" w:space="0" w:color="000000"/>
                </w:tcBorders>
                <w:vAlign w:val="center"/>
              </w:tcPr>
            </w:tcPrChange>
          </w:tcPr>
          <w:p w14:paraId="6F25D52E" w14:textId="0B9697E8" w:rsidR="008421D5" w:rsidRPr="008421D5" w:rsidRDefault="008421D5" w:rsidP="008421D5">
            <w:pPr>
              <w:jc w:val="center"/>
              <w:rPr>
                <w:rFonts w:ascii="Times New Roman" w:eastAsia="標楷體" w:hAnsi="Times New Roman" w:cs="Times New Roman"/>
                <w:rPrChange w:id="2299" w:author="瑋婷 徐" w:date="2024-12-27T11:13:00Z" w16du:dateUtc="2024-12-27T03:13:00Z">
                  <w:rPr>
                    <w:rFonts w:ascii="Times New Roman" w:eastAsia="標楷體" w:hAnsi="Times New Roman" w:cs="Times New Roman"/>
                    <w:color w:val="000000"/>
                  </w:rPr>
                </w:rPrChange>
              </w:rPr>
            </w:pPr>
            <w:ins w:id="2300" w:author="瑋婷 徐" w:date="2024-12-27T11:13:00Z" w16du:dateUtc="2024-12-27T03:13:00Z">
              <w:r w:rsidRPr="008421D5">
                <w:rPr>
                  <w:rFonts w:ascii="Times New Roman" w:eastAsia="標楷體" w:hAnsi="Times New Roman" w:cs="Times New Roman"/>
                  <w:rPrChange w:id="2301" w:author="瑋婷 徐" w:date="2024-12-27T11:13:00Z" w16du:dateUtc="2024-12-27T03:13:00Z">
                    <w:rPr>
                      <w:rFonts w:ascii="Arial" w:eastAsia="Arial" w:hAnsi="Arial" w:cs="Arial"/>
                      <w:color w:val="000000"/>
                      <w:sz w:val="22"/>
                    </w:rPr>
                  </w:rPrChange>
                </w:rPr>
                <w:t>-</w:t>
              </w:r>
            </w:ins>
            <w:del w:id="2302" w:author="瑋婷 徐" w:date="2024-12-27T11:13:00Z" w16du:dateUtc="2024-12-27T03:13:00Z">
              <w:r w:rsidRPr="008421D5" w:rsidDel="00D513BA">
                <w:rPr>
                  <w:rFonts w:ascii="Times New Roman" w:eastAsia="標楷體" w:hAnsi="Times New Roman" w:cs="Times New Roman"/>
                  <w:rPrChange w:id="2303" w:author="瑋婷 徐" w:date="2024-12-27T11:13:00Z" w16du:dateUtc="2024-12-27T03:13:00Z">
                    <w:rPr>
                      <w:rFonts w:ascii="Times New Roman" w:eastAsia="標楷體" w:hAnsi="Times New Roman" w:cs="Times New Roman"/>
                      <w:color w:val="000000"/>
                    </w:rPr>
                  </w:rPrChange>
                </w:rPr>
                <w:delText>-</w:delText>
              </w:r>
            </w:del>
          </w:p>
        </w:tc>
      </w:tr>
      <w:tr w:rsidR="008421D5" w14:paraId="2FA16FD0" w14:textId="77777777" w:rsidTr="008421D5">
        <w:trPr>
          <w:trHeight w:val="583"/>
          <w:trPrChange w:id="2304" w:author="瑋婷 徐" w:date="2024-12-27T11:14:00Z" w16du:dateUtc="2024-12-27T03:14:00Z">
            <w:trPr>
              <w:trHeight w:val="583"/>
            </w:trPr>
          </w:trPrChange>
        </w:trPr>
        <w:tc>
          <w:tcPr>
            <w:tcW w:w="980" w:type="dxa"/>
            <w:tcBorders>
              <w:top w:val="single" w:sz="8" w:space="0" w:color="000000"/>
              <w:bottom w:val="single" w:sz="8" w:space="0" w:color="000000"/>
            </w:tcBorders>
            <w:vAlign w:val="center"/>
            <w:tcPrChange w:id="2305" w:author="瑋婷 徐" w:date="2024-12-27T11:14:00Z" w16du:dateUtc="2024-12-27T03:14:00Z">
              <w:tcPr>
                <w:tcW w:w="980" w:type="dxa"/>
                <w:tcBorders>
                  <w:top w:val="single" w:sz="8" w:space="0" w:color="000000"/>
                  <w:bottom w:val="single" w:sz="8" w:space="0" w:color="000000"/>
                </w:tcBorders>
                <w:vAlign w:val="center"/>
              </w:tcPr>
            </w:tcPrChange>
          </w:tcPr>
          <w:p w14:paraId="01D56D85"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Total</w:t>
            </w:r>
          </w:p>
        </w:tc>
        <w:tc>
          <w:tcPr>
            <w:tcW w:w="1272" w:type="dxa"/>
            <w:tcBorders>
              <w:top w:val="single" w:sz="8" w:space="0" w:color="000000"/>
              <w:bottom w:val="single" w:sz="8" w:space="0" w:color="000000"/>
            </w:tcBorders>
            <w:vAlign w:val="center"/>
            <w:tcPrChange w:id="2306" w:author="瑋婷 徐" w:date="2024-12-27T11:14:00Z" w16du:dateUtc="2024-12-27T03:14:00Z">
              <w:tcPr>
                <w:tcW w:w="1272" w:type="dxa"/>
                <w:tcBorders>
                  <w:top w:val="single" w:sz="8" w:space="0" w:color="000000"/>
                  <w:bottom w:val="single" w:sz="8" w:space="0" w:color="000000"/>
                </w:tcBorders>
                <w:vAlign w:val="center"/>
              </w:tcPr>
            </w:tcPrChange>
          </w:tcPr>
          <w:p w14:paraId="6F808E8F" w14:textId="3F21B40A" w:rsidR="008421D5" w:rsidRPr="008421D5" w:rsidRDefault="008421D5" w:rsidP="008421D5">
            <w:pPr>
              <w:jc w:val="center"/>
              <w:rPr>
                <w:rFonts w:ascii="Times New Roman" w:eastAsia="標楷體" w:hAnsi="Times New Roman" w:cs="Times New Roman"/>
              </w:rPr>
            </w:pPr>
            <w:ins w:id="2307" w:author="瑋婷 徐" w:date="2024-12-27T11:13:00Z" w16du:dateUtc="2024-12-27T03:13:00Z">
              <w:r w:rsidRPr="008421D5">
                <w:rPr>
                  <w:rFonts w:ascii="Times New Roman" w:eastAsia="標楷體" w:hAnsi="Times New Roman" w:cs="Times New Roman"/>
                  <w:rPrChange w:id="2308" w:author="瑋婷 徐" w:date="2024-12-27T11:13:00Z" w16du:dateUtc="2024-12-27T03:13:00Z">
                    <w:rPr>
                      <w:rFonts w:ascii="Arial" w:eastAsia="Arial" w:hAnsi="Arial" w:cs="Arial"/>
                      <w:color w:val="000000"/>
                      <w:sz w:val="22"/>
                    </w:rPr>
                  </w:rPrChange>
                </w:rPr>
                <w:t>96</w:t>
              </w:r>
            </w:ins>
          </w:p>
        </w:tc>
        <w:tc>
          <w:tcPr>
            <w:tcW w:w="1272" w:type="dxa"/>
            <w:tcBorders>
              <w:top w:val="single" w:sz="8" w:space="0" w:color="000000"/>
              <w:bottom w:val="single" w:sz="8" w:space="0" w:color="000000"/>
            </w:tcBorders>
            <w:vAlign w:val="center"/>
            <w:tcPrChange w:id="2309" w:author="瑋婷 徐" w:date="2024-12-27T11:14:00Z" w16du:dateUtc="2024-12-27T03:14:00Z">
              <w:tcPr>
                <w:tcW w:w="1272" w:type="dxa"/>
                <w:tcBorders>
                  <w:top w:val="single" w:sz="8" w:space="0" w:color="000000"/>
                  <w:bottom w:val="single" w:sz="8" w:space="0" w:color="000000"/>
                </w:tcBorders>
                <w:vAlign w:val="center"/>
              </w:tcPr>
            </w:tcPrChange>
          </w:tcPr>
          <w:p w14:paraId="21F49B10" w14:textId="60471B39" w:rsidR="008421D5" w:rsidRPr="008421D5" w:rsidRDefault="008421D5" w:rsidP="008421D5">
            <w:pPr>
              <w:jc w:val="center"/>
              <w:rPr>
                <w:rFonts w:ascii="Times New Roman" w:eastAsia="標楷體" w:hAnsi="Times New Roman" w:cs="Times New Roman"/>
                <w:rPrChange w:id="2310" w:author="瑋婷 徐" w:date="2024-12-27T11:13:00Z" w16du:dateUtc="2024-12-27T03:13:00Z">
                  <w:rPr>
                    <w:rFonts w:ascii="Times New Roman" w:eastAsia="標楷體" w:hAnsi="Times New Roman" w:cs="Times New Roman"/>
                    <w:color w:val="000000"/>
                  </w:rPr>
                </w:rPrChange>
              </w:rPr>
            </w:pPr>
            <w:ins w:id="2311" w:author="瑋婷 徐" w:date="2024-12-27T11:13:00Z" w16du:dateUtc="2024-12-27T03:13:00Z">
              <w:r w:rsidRPr="008421D5">
                <w:rPr>
                  <w:rFonts w:ascii="Times New Roman" w:eastAsia="標楷體" w:hAnsi="Times New Roman" w:cs="Times New Roman"/>
                  <w:rPrChange w:id="2312" w:author="瑋婷 徐" w:date="2024-12-27T11:13:00Z" w16du:dateUtc="2024-12-27T03:13:00Z">
                    <w:rPr>
                      <w:rFonts w:ascii="Arial" w:eastAsia="Arial" w:hAnsi="Arial" w:cs="Arial"/>
                      <w:color w:val="000000"/>
                      <w:sz w:val="22"/>
                    </w:rPr>
                  </w:rPrChange>
                </w:rPr>
                <w:t>89</w:t>
              </w:r>
            </w:ins>
            <w:del w:id="2313" w:author="瑋婷 徐" w:date="2024-12-27T11:13:00Z" w16du:dateUtc="2024-12-27T03:13:00Z">
              <w:r w:rsidRPr="008421D5" w:rsidDel="00D513BA">
                <w:rPr>
                  <w:rFonts w:ascii="Times New Roman" w:eastAsia="標楷體" w:hAnsi="Times New Roman" w:cs="Times New Roman"/>
                  <w:rPrChange w:id="2314" w:author="瑋婷 徐" w:date="2024-12-27T11:13:00Z" w16du:dateUtc="2024-12-27T03:13:00Z">
                    <w:rPr>
                      <w:rFonts w:ascii="Times New Roman" w:eastAsia="標楷體" w:hAnsi="Times New Roman" w:cs="Times New Roman"/>
                      <w:color w:val="000000"/>
                    </w:rPr>
                  </w:rPrChange>
                </w:rPr>
                <w:delText>73</w:delText>
              </w:r>
            </w:del>
          </w:p>
        </w:tc>
        <w:tc>
          <w:tcPr>
            <w:tcW w:w="1451" w:type="dxa"/>
            <w:tcBorders>
              <w:top w:val="single" w:sz="8" w:space="0" w:color="000000"/>
              <w:bottom w:val="single" w:sz="8" w:space="0" w:color="000000"/>
            </w:tcBorders>
            <w:vAlign w:val="center"/>
            <w:tcPrChange w:id="2315" w:author="瑋婷 徐" w:date="2024-12-27T11:14:00Z" w16du:dateUtc="2024-12-27T03:14:00Z">
              <w:tcPr>
                <w:tcW w:w="1451" w:type="dxa"/>
                <w:tcBorders>
                  <w:top w:val="single" w:sz="8" w:space="0" w:color="000000"/>
                  <w:bottom w:val="single" w:sz="8" w:space="0" w:color="000000"/>
                </w:tcBorders>
                <w:vAlign w:val="center"/>
              </w:tcPr>
            </w:tcPrChange>
          </w:tcPr>
          <w:p w14:paraId="71525D07" w14:textId="63CAF868" w:rsidR="008421D5" w:rsidRPr="008421D5" w:rsidRDefault="008421D5" w:rsidP="008421D5">
            <w:pPr>
              <w:jc w:val="center"/>
              <w:rPr>
                <w:rFonts w:ascii="Times New Roman" w:eastAsia="標楷體" w:hAnsi="Times New Roman" w:cs="Times New Roman"/>
              </w:rPr>
            </w:pPr>
            <w:ins w:id="2316" w:author="瑋婷 徐" w:date="2024-12-27T11:14:00Z" w16du:dateUtc="2024-12-27T03:14:00Z">
              <w:r w:rsidRPr="008421D5">
                <w:rPr>
                  <w:rFonts w:ascii="Times New Roman" w:eastAsia="標楷體" w:hAnsi="Times New Roman" w:cs="Times New Roman"/>
                  <w:rPrChange w:id="2317" w:author="瑋婷 徐" w:date="2024-12-27T11:13:00Z" w16du:dateUtc="2024-12-27T03:13:00Z">
                    <w:rPr>
                      <w:rFonts w:ascii="Arial" w:eastAsia="Arial" w:hAnsi="Arial" w:cs="Arial"/>
                      <w:color w:val="000000"/>
                      <w:sz w:val="22"/>
                    </w:rPr>
                  </w:rPrChange>
                </w:rPr>
                <w:t>41</w:t>
              </w:r>
            </w:ins>
          </w:p>
        </w:tc>
        <w:tc>
          <w:tcPr>
            <w:tcW w:w="1451" w:type="dxa"/>
            <w:tcBorders>
              <w:top w:val="single" w:sz="8" w:space="0" w:color="000000"/>
              <w:bottom w:val="single" w:sz="8" w:space="0" w:color="000000"/>
            </w:tcBorders>
            <w:vAlign w:val="center"/>
            <w:tcPrChange w:id="2318" w:author="瑋婷 徐" w:date="2024-12-27T11:14:00Z" w16du:dateUtc="2024-12-27T03:14:00Z">
              <w:tcPr>
                <w:tcW w:w="1451" w:type="dxa"/>
                <w:tcBorders>
                  <w:top w:val="single" w:sz="8" w:space="0" w:color="000000"/>
                  <w:bottom w:val="single" w:sz="8" w:space="0" w:color="000000"/>
                </w:tcBorders>
                <w:vAlign w:val="center"/>
              </w:tcPr>
            </w:tcPrChange>
          </w:tcPr>
          <w:p w14:paraId="7FA50809" w14:textId="289B1296" w:rsidR="008421D5" w:rsidRPr="008421D5" w:rsidRDefault="008421D5" w:rsidP="008421D5">
            <w:pPr>
              <w:jc w:val="center"/>
              <w:rPr>
                <w:rFonts w:ascii="Times New Roman" w:eastAsia="標楷體" w:hAnsi="Times New Roman" w:cs="Times New Roman"/>
              </w:rPr>
            </w:pPr>
            <w:ins w:id="2319" w:author="瑋婷 徐" w:date="2024-12-27T11:14:00Z" w16du:dateUtc="2024-12-27T03:14:00Z">
              <w:r w:rsidRPr="008421D5">
                <w:rPr>
                  <w:rFonts w:ascii="Times New Roman" w:eastAsia="標楷體" w:hAnsi="Times New Roman" w:cs="Times New Roman"/>
                  <w:rPrChange w:id="2320" w:author="瑋婷 徐" w:date="2024-12-27T11:13:00Z" w16du:dateUtc="2024-12-27T03:13:00Z">
                    <w:rPr>
                      <w:rFonts w:ascii="Arial" w:eastAsia="Arial" w:hAnsi="Arial" w:cs="Arial"/>
                      <w:color w:val="000000"/>
                      <w:sz w:val="22"/>
                    </w:rPr>
                  </w:rPrChange>
                </w:rPr>
                <w:t>6</w:t>
              </w:r>
            </w:ins>
          </w:p>
        </w:tc>
        <w:tc>
          <w:tcPr>
            <w:tcW w:w="1451" w:type="dxa"/>
            <w:tcBorders>
              <w:top w:val="single" w:sz="8" w:space="0" w:color="000000"/>
              <w:bottom w:val="single" w:sz="8" w:space="0" w:color="000000"/>
            </w:tcBorders>
            <w:vAlign w:val="center"/>
            <w:tcPrChange w:id="2321" w:author="瑋婷 徐" w:date="2024-12-27T11:14:00Z" w16du:dateUtc="2024-12-27T03:14:00Z">
              <w:tcPr>
                <w:tcW w:w="1451" w:type="dxa"/>
                <w:tcBorders>
                  <w:top w:val="single" w:sz="8" w:space="0" w:color="000000"/>
                  <w:bottom w:val="single" w:sz="8" w:space="0" w:color="000000"/>
                </w:tcBorders>
                <w:vAlign w:val="center"/>
              </w:tcPr>
            </w:tcPrChange>
          </w:tcPr>
          <w:p w14:paraId="13421F7D" w14:textId="788CF9D7" w:rsidR="008421D5" w:rsidRPr="008421D5" w:rsidRDefault="008421D5" w:rsidP="008421D5">
            <w:pPr>
              <w:jc w:val="center"/>
              <w:rPr>
                <w:rFonts w:ascii="Times New Roman" w:eastAsia="標楷體" w:hAnsi="Times New Roman" w:cs="Times New Roman"/>
                <w:rPrChange w:id="2322" w:author="瑋婷 徐" w:date="2024-12-27T11:13:00Z" w16du:dateUtc="2024-12-27T03:13:00Z">
                  <w:rPr>
                    <w:rFonts w:ascii="Times New Roman" w:eastAsia="標楷體" w:hAnsi="Times New Roman" w:cs="Times New Roman"/>
                    <w:color w:val="000000"/>
                  </w:rPr>
                </w:rPrChange>
              </w:rPr>
            </w:pPr>
            <w:ins w:id="2323" w:author="瑋婷 徐" w:date="2024-12-27T11:13:00Z" w16du:dateUtc="2024-12-27T03:13:00Z">
              <w:r w:rsidRPr="008421D5">
                <w:rPr>
                  <w:rFonts w:ascii="Times New Roman" w:eastAsia="標楷體" w:hAnsi="Times New Roman" w:cs="Times New Roman"/>
                  <w:rPrChange w:id="2324" w:author="瑋婷 徐" w:date="2024-12-27T11:13:00Z" w16du:dateUtc="2024-12-27T03:13:00Z">
                    <w:rPr>
                      <w:rFonts w:ascii="Arial" w:eastAsia="Arial" w:hAnsi="Arial" w:cs="Arial"/>
                      <w:color w:val="000000"/>
                      <w:sz w:val="22"/>
                    </w:rPr>
                  </w:rPrChange>
                </w:rPr>
                <w:t>-</w:t>
              </w:r>
            </w:ins>
            <w:del w:id="2325" w:author="瑋婷 徐" w:date="2024-12-27T11:13:00Z" w16du:dateUtc="2024-12-27T03:13:00Z">
              <w:r w:rsidRPr="008421D5" w:rsidDel="00D513BA">
                <w:rPr>
                  <w:rFonts w:ascii="Times New Roman" w:eastAsia="標楷體" w:hAnsi="Times New Roman" w:cs="Times New Roman"/>
                  <w:rPrChange w:id="2326" w:author="瑋婷 徐" w:date="2024-12-27T11:13:00Z" w16du:dateUtc="2024-12-27T03:13:00Z">
                    <w:rPr>
                      <w:rFonts w:ascii="Times New Roman" w:eastAsia="標楷體" w:hAnsi="Times New Roman" w:cs="Times New Roman"/>
                      <w:color w:val="000000"/>
                    </w:rPr>
                  </w:rPrChange>
                </w:rPr>
                <w:delText>13</w:delText>
              </w:r>
            </w:del>
          </w:p>
        </w:tc>
      </w:tr>
    </w:tbl>
    <w:p w14:paraId="5F4B45D1" w14:textId="1DD5ECED" w:rsidR="00D93FCC" w:rsidRDefault="002435EC">
      <w:pPr>
        <w:rPr>
          <w:rFonts w:ascii="Times New Roman" w:eastAsia="標楷體" w:hAnsi="Times New Roman" w:cs="Times New Roman"/>
        </w:rPr>
      </w:pPr>
      <w:proofErr w:type="gramStart"/>
      <w:r>
        <w:rPr>
          <w:rFonts w:ascii="Times New Roman" w:eastAsia="標楷體" w:hAnsi="Times New Roman" w:cs="Times New Roman"/>
        </w:rPr>
        <w:t>註</w:t>
      </w:r>
      <w:proofErr w:type="gramEnd"/>
      <w:r>
        <w:rPr>
          <w:rFonts w:ascii="Times New Roman" w:eastAsia="標楷體" w:hAnsi="Times New Roman" w:cs="Times New Roman"/>
        </w:rPr>
        <w:t>：同一筆資料</w:t>
      </w:r>
      <w:r w:rsidR="00546C6F">
        <w:rPr>
          <w:rFonts w:ascii="Times New Roman" w:eastAsia="標楷體" w:hAnsi="Times New Roman" w:cs="Times New Roman"/>
        </w:rPr>
        <w:t>可能</w:t>
      </w:r>
      <w:r>
        <w:rPr>
          <w:rFonts w:ascii="Times New Roman" w:eastAsia="標楷體" w:hAnsi="Times New Roman" w:cs="Times New Roman"/>
        </w:rPr>
        <w:t>會有</w:t>
      </w:r>
      <w:r>
        <w:rPr>
          <w:rFonts w:ascii="Times New Roman" w:eastAsia="標楷體" w:hAnsi="Times New Roman" w:cs="Times New Roman"/>
        </w:rPr>
        <w:t>1</w:t>
      </w:r>
      <w:r>
        <w:rPr>
          <w:rFonts w:ascii="Times New Roman" w:eastAsia="標楷體" w:hAnsi="Times New Roman" w:cs="Times New Roman"/>
        </w:rPr>
        <w:t>種以上的疏失類型。</w:t>
      </w:r>
    </w:p>
    <w:p w14:paraId="65C25929" w14:textId="77777777" w:rsidR="00D93FCC" w:rsidRDefault="002435EC">
      <w:pPr>
        <w:rPr>
          <w:rFonts w:ascii="Times New Roman" w:eastAsia="標楷體" w:hAnsi="Times New Roman" w:cs="Times New Roman"/>
        </w:rPr>
      </w:pPr>
      <w:r>
        <w:br w:type="page"/>
      </w:r>
    </w:p>
    <w:p w14:paraId="6BE36BDC" w14:textId="20386EE2" w:rsidR="00D93FCC" w:rsidRDefault="002435EC">
      <w:pPr>
        <w:pStyle w:val="a0"/>
        <w:spacing w:before="0"/>
        <w:rPr>
          <w:rFonts w:ascii="Times New Roman" w:eastAsia="標楷體" w:hAnsi="Times New Roman" w:cs="Times New Roman"/>
          <w:lang w:eastAsia="zh-TW"/>
        </w:rPr>
      </w:pPr>
      <w:r>
        <w:rPr>
          <w:rFonts w:ascii="Times New Roman" w:eastAsia="標楷體" w:hAnsi="Times New Roman" w:cs="Times New Roman"/>
          <w:lang w:eastAsia="zh-TW"/>
        </w:rPr>
        <w:lastRenderedPageBreak/>
        <w:t>表</w:t>
      </w:r>
      <w:del w:id="2327" w:author="瑋婷 徐" w:date="2025-01-06T10:51:00Z" w16du:dateUtc="2025-01-06T02:51:00Z">
        <w:r w:rsidDel="0092507A">
          <w:rPr>
            <w:rFonts w:ascii="Times New Roman" w:eastAsia="標楷體" w:hAnsi="Times New Roman" w:cs="Times New Roman"/>
            <w:lang w:eastAsia="zh-TW"/>
          </w:rPr>
          <w:delText>6</w:delText>
        </w:r>
      </w:del>
      <w:ins w:id="2328" w:author="瑋婷 徐" w:date="2025-01-06T10:51:00Z" w16du:dateUtc="2025-01-06T02:51:00Z">
        <w:r w:rsidR="0092507A">
          <w:rPr>
            <w:rFonts w:ascii="Times New Roman" w:eastAsia="標楷體" w:hAnsi="Times New Roman" w:cs="Times New Roman" w:hint="eastAsia"/>
            <w:lang w:eastAsia="zh-TW"/>
          </w:rPr>
          <w:t>7</w:t>
        </w:r>
      </w:ins>
      <w:r>
        <w:rPr>
          <w:rFonts w:ascii="Times New Roman" w:eastAsia="標楷體" w:hAnsi="Times New Roman" w:cs="Times New Roman"/>
          <w:lang w:eastAsia="zh-TW"/>
        </w:rPr>
        <w:t>、</w:t>
      </w:r>
      <w:r>
        <w:rPr>
          <w:rFonts w:ascii="Times New Roman" w:eastAsia="標楷體" w:hAnsi="Times New Roman" w:cs="Times New Roman"/>
          <w:lang w:eastAsia="zh-TW"/>
        </w:rPr>
        <w:t>202</w:t>
      </w:r>
      <w:del w:id="2329" w:author="瑋婷 徐" w:date="2024-12-27T11:16:00Z" w16du:dateUtc="2024-12-27T03:16:00Z">
        <w:r w:rsidDel="008421D5">
          <w:rPr>
            <w:rFonts w:ascii="Times New Roman" w:eastAsia="標楷體" w:hAnsi="Times New Roman" w:cs="Times New Roman"/>
            <w:lang w:eastAsia="zh-TW"/>
          </w:rPr>
          <w:delText>3</w:delText>
        </w:r>
      </w:del>
      <w:proofErr w:type="gramStart"/>
      <w:ins w:id="2330" w:author="瑋婷 徐" w:date="2024-12-27T11:16:00Z" w16du:dateUtc="2024-12-27T03:16:00Z">
        <w:r w:rsidR="008421D5">
          <w:rPr>
            <w:rFonts w:ascii="Times New Roman" w:eastAsia="標楷體" w:hAnsi="Times New Roman" w:cs="Times New Roman" w:hint="eastAsia"/>
            <w:lang w:eastAsia="zh-TW"/>
          </w:rPr>
          <w:t>4</w:t>
        </w:r>
      </w:ins>
      <w:r>
        <w:rPr>
          <w:rFonts w:ascii="Times New Roman" w:eastAsia="標楷體" w:hAnsi="Times New Roman" w:cs="Times New Roman"/>
          <w:lang w:eastAsia="zh-TW"/>
        </w:rPr>
        <w:t>年各棲地</w:t>
      </w:r>
      <w:proofErr w:type="gramEnd"/>
      <w:r>
        <w:rPr>
          <w:rFonts w:ascii="Times New Roman" w:eastAsia="標楷體" w:hAnsi="Times New Roman" w:cs="Times New Roman"/>
          <w:lang w:eastAsia="zh-TW"/>
        </w:rPr>
        <w:t>類型內的調查樣點數、臺灣獼猴</w:t>
      </w:r>
      <w:r>
        <w:rPr>
          <w:rFonts w:ascii="Times New Roman" w:eastAsia="標楷體" w:hAnsi="Times New Roman" w:cs="Times New Roman"/>
          <w:lang w:eastAsia="zh-TW"/>
        </w:rPr>
        <w:t>(</w:t>
      </w:r>
      <w:r>
        <w:rPr>
          <w:rFonts w:ascii="Times New Roman" w:eastAsia="標楷體" w:hAnsi="Times New Roman" w:cs="Times New Roman"/>
          <w:i/>
          <w:lang w:eastAsia="zh-TW"/>
        </w:rPr>
        <w:t>Macaca cyclopis</w:t>
      </w:r>
      <w:r>
        <w:rPr>
          <w:rFonts w:ascii="Times New Roman" w:eastAsia="標楷體" w:hAnsi="Times New Roman" w:cs="Times New Roman"/>
          <w:lang w:eastAsia="zh-TW"/>
        </w:rPr>
        <w:t>)</w:t>
      </w:r>
      <w:r>
        <w:rPr>
          <w:rFonts w:ascii="Times New Roman" w:eastAsia="標楷體" w:hAnsi="Times New Roman" w:cs="Times New Roman"/>
          <w:lang w:eastAsia="zh-TW"/>
        </w:rPr>
        <w:t>的</w:t>
      </w:r>
      <w:proofErr w:type="gramStart"/>
      <w:r>
        <w:rPr>
          <w:rFonts w:ascii="Times New Roman" w:eastAsia="標楷體" w:hAnsi="Times New Roman" w:cs="Times New Roman"/>
          <w:lang w:eastAsia="zh-TW"/>
        </w:rPr>
        <w:t>猴群數及</w:t>
      </w:r>
      <w:proofErr w:type="gramEnd"/>
      <w:r>
        <w:rPr>
          <w:rFonts w:ascii="Times New Roman" w:eastAsia="標楷體" w:hAnsi="Times New Roman" w:cs="Times New Roman"/>
          <w:lang w:eastAsia="zh-TW"/>
        </w:rPr>
        <w:t>相對密度</w:t>
      </w:r>
      <w:r>
        <w:rPr>
          <w:rFonts w:ascii="Times New Roman" w:eastAsia="標楷體" w:hAnsi="Times New Roman" w:cs="Times New Roman"/>
          <w:lang w:eastAsia="zh-TW"/>
        </w:rPr>
        <w:t>(n=2)</w:t>
      </w:r>
    </w:p>
    <w:tbl>
      <w:tblPr>
        <w:tblW w:w="5000" w:type="pct"/>
        <w:jc w:val="center"/>
        <w:tblLayout w:type="fixed"/>
        <w:tblCellMar>
          <w:left w:w="0" w:type="dxa"/>
          <w:right w:w="0" w:type="dxa"/>
        </w:tblCellMar>
        <w:tblLook w:val="0000" w:firstRow="0" w:lastRow="0" w:firstColumn="0" w:lastColumn="0" w:noHBand="0" w:noVBand="0"/>
      </w:tblPr>
      <w:tblGrid>
        <w:gridCol w:w="2128"/>
        <w:gridCol w:w="1133"/>
        <w:gridCol w:w="1137"/>
        <w:gridCol w:w="917"/>
        <w:gridCol w:w="922"/>
        <w:gridCol w:w="1035"/>
        <w:gridCol w:w="1034"/>
      </w:tblGrid>
      <w:tr w:rsidR="00D93FCC" w14:paraId="66B6B1EC" w14:textId="77777777" w:rsidTr="00B3167B">
        <w:trPr>
          <w:cantSplit/>
          <w:tblHeader/>
          <w:jc w:val="center"/>
        </w:trPr>
        <w:tc>
          <w:tcPr>
            <w:tcW w:w="2128" w:type="dxa"/>
            <w:vMerge w:val="restart"/>
            <w:tcBorders>
              <w:top w:val="single" w:sz="4" w:space="0" w:color="000000"/>
              <w:bottom w:val="single" w:sz="4" w:space="0" w:color="000000"/>
            </w:tcBorders>
            <w:shd w:val="clear" w:color="auto" w:fill="FFFFFF"/>
            <w:vAlign w:val="center"/>
          </w:tcPr>
          <w:p w14:paraId="0EADBB54"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rPr>
              <w:t>森林類型</w:t>
            </w:r>
          </w:p>
        </w:tc>
        <w:tc>
          <w:tcPr>
            <w:tcW w:w="2270" w:type="dxa"/>
            <w:gridSpan w:val="2"/>
            <w:tcBorders>
              <w:top w:val="single" w:sz="4" w:space="0" w:color="000000"/>
              <w:bottom w:val="single" w:sz="4" w:space="0" w:color="000000"/>
            </w:tcBorders>
            <w:shd w:val="clear" w:color="auto" w:fill="FFFFFF"/>
            <w:vAlign w:val="center"/>
          </w:tcPr>
          <w:p w14:paraId="39F84847"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rPr>
              <w:t>樣點數</w:t>
            </w:r>
          </w:p>
        </w:tc>
        <w:tc>
          <w:tcPr>
            <w:tcW w:w="1839" w:type="dxa"/>
            <w:gridSpan w:val="2"/>
            <w:tcBorders>
              <w:top w:val="single" w:sz="4" w:space="0" w:color="000000"/>
              <w:bottom w:val="single" w:sz="4" w:space="0" w:color="000000"/>
            </w:tcBorders>
            <w:shd w:val="clear" w:color="auto" w:fill="FFFFFF"/>
            <w:vAlign w:val="center"/>
          </w:tcPr>
          <w:p w14:paraId="04F99F91" w14:textId="77777777" w:rsidR="00D93FCC" w:rsidRDefault="002435EC">
            <w:pPr>
              <w:spacing w:before="100" w:after="100"/>
              <w:ind w:left="100" w:right="100"/>
              <w:jc w:val="center"/>
              <w:rPr>
                <w:rFonts w:ascii="Times New Roman" w:eastAsia="標楷體" w:hAnsi="Times New Roman" w:cs="Times New Roman"/>
                <w:color w:val="000000"/>
                <w:sz w:val="22"/>
              </w:rPr>
            </w:pPr>
            <w:proofErr w:type="gramStart"/>
            <w:r>
              <w:rPr>
                <w:rFonts w:ascii="Times New Roman" w:eastAsia="標楷體" w:hAnsi="Times New Roman" w:cs="Times New Roman"/>
                <w:color w:val="000000"/>
                <w:sz w:val="22"/>
              </w:rPr>
              <w:t>猴群數</w:t>
            </w:r>
            <w:proofErr w:type="gramEnd"/>
          </w:p>
        </w:tc>
        <w:tc>
          <w:tcPr>
            <w:tcW w:w="2069" w:type="dxa"/>
            <w:gridSpan w:val="2"/>
            <w:tcBorders>
              <w:top w:val="single" w:sz="4" w:space="0" w:color="000000"/>
              <w:bottom w:val="single" w:sz="4" w:space="0" w:color="000000"/>
            </w:tcBorders>
            <w:shd w:val="clear" w:color="auto" w:fill="FFFFFF"/>
            <w:vAlign w:val="center"/>
          </w:tcPr>
          <w:p w14:paraId="776B33FF"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lang w:eastAsia="en-US"/>
              </w:rPr>
              <w:t>相對密度</w:t>
            </w:r>
            <w:r>
              <w:rPr>
                <w:rFonts w:ascii="Times New Roman" w:eastAsia="標楷體" w:hAnsi="Times New Roman" w:cs="Times New Roman"/>
                <w:color w:val="000000"/>
                <w:sz w:val="22"/>
              </w:rPr>
              <w:t>(</w:t>
            </w:r>
            <w:r>
              <w:rPr>
                <w:rFonts w:ascii="Times New Roman" w:eastAsia="標楷體" w:hAnsi="Times New Roman" w:cs="Times New Roman"/>
                <w:color w:val="000000"/>
                <w:sz w:val="22"/>
              </w:rPr>
              <w:t>群</w:t>
            </w:r>
            <w:r>
              <w:rPr>
                <w:rFonts w:ascii="Times New Roman" w:eastAsia="標楷體" w:hAnsi="Times New Roman" w:cs="Times New Roman"/>
                <w:color w:val="000000"/>
                <w:sz w:val="22"/>
              </w:rPr>
              <w:t>/</w:t>
            </w:r>
            <w:proofErr w:type="gramStart"/>
            <w:r>
              <w:rPr>
                <w:rFonts w:ascii="Times New Roman" w:eastAsia="標楷體" w:hAnsi="Times New Roman" w:cs="Times New Roman"/>
                <w:color w:val="000000"/>
                <w:sz w:val="22"/>
              </w:rPr>
              <w:t>樣點</w:t>
            </w:r>
            <w:proofErr w:type="gramEnd"/>
            <w:r>
              <w:rPr>
                <w:rFonts w:ascii="Times New Roman" w:eastAsia="標楷體" w:hAnsi="Times New Roman" w:cs="Times New Roman"/>
                <w:color w:val="000000"/>
                <w:sz w:val="22"/>
              </w:rPr>
              <w:t>)</w:t>
            </w:r>
          </w:p>
        </w:tc>
      </w:tr>
      <w:tr w:rsidR="00D93FCC" w14:paraId="1E31D6C9" w14:textId="77777777" w:rsidTr="00B3167B">
        <w:trPr>
          <w:cantSplit/>
          <w:tblHeader/>
          <w:jc w:val="center"/>
        </w:trPr>
        <w:tc>
          <w:tcPr>
            <w:tcW w:w="2128" w:type="dxa"/>
            <w:vMerge/>
            <w:tcBorders>
              <w:bottom w:val="single" w:sz="4" w:space="0" w:color="000000"/>
            </w:tcBorders>
            <w:shd w:val="clear" w:color="auto" w:fill="FFFFFF"/>
            <w:vAlign w:val="center"/>
          </w:tcPr>
          <w:p w14:paraId="09D4A758" w14:textId="77777777" w:rsidR="00D93FCC" w:rsidRDefault="00D93FCC"/>
        </w:tc>
        <w:tc>
          <w:tcPr>
            <w:tcW w:w="1133" w:type="dxa"/>
            <w:tcBorders>
              <w:top w:val="single" w:sz="4" w:space="0" w:color="000000"/>
              <w:bottom w:val="single" w:sz="4" w:space="0" w:color="000000"/>
            </w:tcBorders>
            <w:shd w:val="clear" w:color="auto" w:fill="FFFFFF"/>
            <w:vAlign w:val="center"/>
          </w:tcPr>
          <w:p w14:paraId="3E249111" w14:textId="77777777"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Mean</w:t>
            </w:r>
          </w:p>
        </w:tc>
        <w:tc>
          <w:tcPr>
            <w:tcW w:w="1137" w:type="dxa"/>
            <w:tcBorders>
              <w:top w:val="single" w:sz="4" w:space="0" w:color="000000"/>
              <w:bottom w:val="single" w:sz="4" w:space="0" w:color="000000"/>
            </w:tcBorders>
            <w:shd w:val="clear" w:color="auto" w:fill="FFFFFF"/>
            <w:vAlign w:val="center"/>
          </w:tcPr>
          <w:p w14:paraId="1BDE1890" w14:textId="1E9667CD"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S</w:t>
            </w:r>
            <w:r w:rsidR="00546C6F">
              <w:rPr>
                <w:rFonts w:ascii="Times New Roman" w:eastAsia="標楷體" w:hAnsi="Times New Roman" w:cs="Times New Roman"/>
                <w:color w:val="000000"/>
                <w:sz w:val="22"/>
                <w:lang w:eastAsia="en-US"/>
              </w:rPr>
              <w:t>E</w:t>
            </w:r>
          </w:p>
        </w:tc>
        <w:tc>
          <w:tcPr>
            <w:tcW w:w="917" w:type="dxa"/>
            <w:tcBorders>
              <w:top w:val="single" w:sz="4" w:space="0" w:color="000000"/>
              <w:bottom w:val="single" w:sz="4" w:space="0" w:color="000000"/>
            </w:tcBorders>
            <w:shd w:val="clear" w:color="auto" w:fill="FFFFFF"/>
            <w:vAlign w:val="center"/>
          </w:tcPr>
          <w:p w14:paraId="3261088E" w14:textId="77777777"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Mean</w:t>
            </w:r>
          </w:p>
        </w:tc>
        <w:tc>
          <w:tcPr>
            <w:tcW w:w="922" w:type="dxa"/>
            <w:tcBorders>
              <w:top w:val="single" w:sz="4" w:space="0" w:color="000000"/>
              <w:bottom w:val="single" w:sz="4" w:space="0" w:color="000000"/>
            </w:tcBorders>
            <w:shd w:val="clear" w:color="auto" w:fill="FFFFFF"/>
            <w:vAlign w:val="center"/>
          </w:tcPr>
          <w:p w14:paraId="4F920AEC" w14:textId="0B18D5C1"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S</w:t>
            </w:r>
            <w:r w:rsidR="00546C6F">
              <w:rPr>
                <w:rFonts w:ascii="Times New Roman" w:eastAsia="標楷體" w:hAnsi="Times New Roman" w:cs="Times New Roman"/>
                <w:color w:val="000000"/>
                <w:sz w:val="22"/>
                <w:lang w:eastAsia="en-US"/>
              </w:rPr>
              <w:t>E</w:t>
            </w:r>
          </w:p>
        </w:tc>
        <w:tc>
          <w:tcPr>
            <w:tcW w:w="1035" w:type="dxa"/>
            <w:tcBorders>
              <w:top w:val="single" w:sz="4" w:space="0" w:color="000000"/>
              <w:bottom w:val="single" w:sz="4" w:space="0" w:color="000000"/>
            </w:tcBorders>
            <w:shd w:val="clear" w:color="auto" w:fill="FFFFFF"/>
            <w:vAlign w:val="center"/>
          </w:tcPr>
          <w:p w14:paraId="30B9E9AF" w14:textId="77777777"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Mean</w:t>
            </w:r>
          </w:p>
        </w:tc>
        <w:tc>
          <w:tcPr>
            <w:tcW w:w="1034" w:type="dxa"/>
            <w:tcBorders>
              <w:top w:val="single" w:sz="4" w:space="0" w:color="000000"/>
              <w:bottom w:val="single" w:sz="4" w:space="0" w:color="000000"/>
            </w:tcBorders>
            <w:shd w:val="clear" w:color="auto" w:fill="FFFFFF"/>
            <w:vAlign w:val="center"/>
          </w:tcPr>
          <w:p w14:paraId="6746B244" w14:textId="52CCFC04"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S</w:t>
            </w:r>
            <w:r w:rsidR="00546C6F">
              <w:rPr>
                <w:rFonts w:ascii="Times New Roman" w:eastAsia="標楷體" w:hAnsi="Times New Roman" w:cs="Times New Roman"/>
                <w:color w:val="000000"/>
                <w:sz w:val="22"/>
                <w:lang w:eastAsia="en-US"/>
              </w:rPr>
              <w:t>E</w:t>
            </w:r>
          </w:p>
        </w:tc>
      </w:tr>
      <w:tr w:rsidR="008421D5" w14:paraId="787A416D" w14:textId="77777777" w:rsidTr="00B3167B">
        <w:trPr>
          <w:cantSplit/>
          <w:jc w:val="center"/>
        </w:trPr>
        <w:tc>
          <w:tcPr>
            <w:tcW w:w="2128" w:type="dxa"/>
            <w:tcBorders>
              <w:top w:val="single" w:sz="4" w:space="0" w:color="000000"/>
            </w:tcBorders>
            <w:shd w:val="clear" w:color="auto" w:fill="FFFFFF"/>
            <w:vAlign w:val="center"/>
          </w:tcPr>
          <w:p w14:paraId="7909AF10" w14:textId="77777777" w:rsidR="008421D5" w:rsidRDefault="008421D5" w:rsidP="008421D5">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lang w:eastAsia="en-US"/>
              </w:rPr>
              <w:t>Forest (EL* ≥ 50 m)</w:t>
            </w:r>
          </w:p>
        </w:tc>
        <w:tc>
          <w:tcPr>
            <w:tcW w:w="1133" w:type="dxa"/>
            <w:tcBorders>
              <w:top w:val="single" w:sz="4" w:space="0" w:color="000000"/>
            </w:tcBorders>
            <w:shd w:val="clear" w:color="auto" w:fill="FFFFFF"/>
            <w:vAlign w:val="center"/>
          </w:tcPr>
          <w:p w14:paraId="038DF50C" w14:textId="2993CB9A"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31" w:author="瑋婷 徐" w:date="2024-12-27T11:17:00Z" w16du:dateUtc="2024-12-27T03:17:00Z">
              <w:r w:rsidRPr="008421D5">
                <w:rPr>
                  <w:rFonts w:ascii="Times New Roman" w:eastAsia="Arial" w:hAnsi="Times New Roman" w:cs="Times New Roman"/>
                  <w:color w:val="000000"/>
                  <w:rPrChange w:id="2332" w:author="瑋婷 徐" w:date="2024-12-27T11:17:00Z" w16du:dateUtc="2024-12-27T03:17:00Z">
                    <w:rPr>
                      <w:rFonts w:ascii="Arial" w:eastAsia="Arial" w:hAnsi="Arial" w:cs="Arial"/>
                      <w:color w:val="000000"/>
                      <w:sz w:val="22"/>
                    </w:rPr>
                  </w:rPrChange>
                </w:rPr>
                <w:t>2,249.0</w:t>
              </w:r>
            </w:ins>
            <w:del w:id="2333" w:author="瑋婷 徐" w:date="2024-12-27T11:17:00Z" w16du:dateUtc="2024-12-27T03:17:00Z">
              <w:r w:rsidRPr="008421D5" w:rsidDel="00E17438">
                <w:rPr>
                  <w:rFonts w:ascii="Times New Roman" w:eastAsia="標楷體" w:hAnsi="Times New Roman" w:cs="Times New Roman"/>
                  <w:color w:val="000000"/>
                  <w:lang w:eastAsia="en-US"/>
                </w:rPr>
                <w:delText>2,209.5</w:delText>
              </w:r>
            </w:del>
          </w:p>
        </w:tc>
        <w:tc>
          <w:tcPr>
            <w:tcW w:w="1137" w:type="dxa"/>
            <w:tcBorders>
              <w:top w:val="single" w:sz="4" w:space="0" w:color="000000"/>
            </w:tcBorders>
            <w:shd w:val="clear" w:color="auto" w:fill="FFFFFF"/>
            <w:vAlign w:val="center"/>
          </w:tcPr>
          <w:p w14:paraId="77FE8720" w14:textId="7E39474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34" w:author="瑋婷 徐" w:date="2024-12-27T11:17:00Z" w16du:dateUtc="2024-12-27T03:17:00Z">
              <w:r w:rsidRPr="008421D5">
                <w:rPr>
                  <w:rFonts w:ascii="Times New Roman" w:eastAsia="Arial" w:hAnsi="Times New Roman" w:cs="Times New Roman"/>
                  <w:color w:val="000000"/>
                  <w:rPrChange w:id="2335" w:author="瑋婷 徐" w:date="2024-12-27T11:17:00Z" w16du:dateUtc="2024-12-27T03:17:00Z">
                    <w:rPr>
                      <w:rFonts w:ascii="Arial" w:eastAsia="Arial" w:hAnsi="Arial" w:cs="Arial"/>
                      <w:color w:val="000000"/>
                      <w:sz w:val="22"/>
                    </w:rPr>
                  </w:rPrChange>
                </w:rPr>
                <w:t>43.0</w:t>
              </w:r>
            </w:ins>
            <w:del w:id="2336" w:author="瑋婷 徐" w:date="2024-12-27T11:17:00Z" w16du:dateUtc="2024-12-27T03:17:00Z">
              <w:r w:rsidRPr="008421D5" w:rsidDel="00E17438">
                <w:rPr>
                  <w:rFonts w:ascii="Times New Roman" w:eastAsia="標楷體" w:hAnsi="Times New Roman" w:cs="Times New Roman"/>
                  <w:color w:val="000000"/>
                  <w:lang w:eastAsia="en-US"/>
                </w:rPr>
                <w:delText>32.5</w:delText>
              </w:r>
            </w:del>
          </w:p>
        </w:tc>
        <w:tc>
          <w:tcPr>
            <w:tcW w:w="917" w:type="dxa"/>
            <w:tcBorders>
              <w:top w:val="single" w:sz="4" w:space="0" w:color="000000"/>
            </w:tcBorders>
            <w:shd w:val="clear" w:color="auto" w:fill="FFFFFF"/>
            <w:vAlign w:val="center"/>
          </w:tcPr>
          <w:p w14:paraId="7A92D88C" w14:textId="4A9CB7AC"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37" w:author="瑋婷 徐" w:date="2024-12-27T11:17:00Z" w16du:dateUtc="2024-12-27T03:17:00Z">
              <w:r w:rsidRPr="008421D5">
                <w:rPr>
                  <w:rFonts w:ascii="Times New Roman" w:eastAsia="Arial" w:hAnsi="Times New Roman" w:cs="Times New Roman"/>
                  <w:color w:val="000000"/>
                  <w:rPrChange w:id="2338" w:author="瑋婷 徐" w:date="2024-12-27T11:17:00Z" w16du:dateUtc="2024-12-27T03:17:00Z">
                    <w:rPr>
                      <w:rFonts w:ascii="Arial" w:eastAsia="Arial" w:hAnsi="Arial" w:cs="Arial"/>
                      <w:color w:val="000000"/>
                      <w:sz w:val="22"/>
                    </w:rPr>
                  </w:rPrChange>
                </w:rPr>
                <w:t>75.5</w:t>
              </w:r>
            </w:ins>
            <w:del w:id="2339" w:author="瑋婷 徐" w:date="2024-12-27T11:17:00Z" w16du:dateUtc="2024-12-27T03:17:00Z">
              <w:r w:rsidRPr="008421D5" w:rsidDel="00E17438">
                <w:rPr>
                  <w:rFonts w:ascii="Times New Roman" w:eastAsia="標楷體" w:hAnsi="Times New Roman" w:cs="Times New Roman"/>
                  <w:color w:val="000000"/>
                  <w:lang w:eastAsia="en-US"/>
                </w:rPr>
                <w:delText>89.0</w:delText>
              </w:r>
            </w:del>
          </w:p>
        </w:tc>
        <w:tc>
          <w:tcPr>
            <w:tcW w:w="922" w:type="dxa"/>
            <w:tcBorders>
              <w:top w:val="single" w:sz="4" w:space="0" w:color="000000"/>
            </w:tcBorders>
            <w:shd w:val="clear" w:color="auto" w:fill="FFFFFF"/>
            <w:vAlign w:val="center"/>
          </w:tcPr>
          <w:p w14:paraId="6E8A71DC" w14:textId="064A025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40" w:author="瑋婷 徐" w:date="2024-12-27T11:17:00Z" w16du:dateUtc="2024-12-27T03:17:00Z">
              <w:r w:rsidRPr="008421D5">
                <w:rPr>
                  <w:rFonts w:ascii="Times New Roman" w:eastAsia="Arial" w:hAnsi="Times New Roman" w:cs="Times New Roman"/>
                  <w:color w:val="000000"/>
                  <w:rPrChange w:id="2341" w:author="瑋婷 徐" w:date="2024-12-27T11:17:00Z" w16du:dateUtc="2024-12-27T03:17:00Z">
                    <w:rPr>
                      <w:rFonts w:ascii="Arial" w:eastAsia="Arial" w:hAnsi="Arial" w:cs="Arial"/>
                      <w:color w:val="000000"/>
                      <w:sz w:val="22"/>
                    </w:rPr>
                  </w:rPrChange>
                </w:rPr>
                <w:t>1.5</w:t>
              </w:r>
            </w:ins>
            <w:del w:id="2342" w:author="瑋婷 徐" w:date="2024-12-27T11:17:00Z" w16du:dateUtc="2024-12-27T03:17:00Z">
              <w:r w:rsidRPr="008421D5" w:rsidDel="00E17438">
                <w:rPr>
                  <w:rFonts w:ascii="Times New Roman" w:eastAsia="標楷體" w:hAnsi="Times New Roman" w:cs="Times New Roman"/>
                  <w:color w:val="000000"/>
                  <w:lang w:eastAsia="en-US"/>
                </w:rPr>
                <w:delText>12.0</w:delText>
              </w:r>
            </w:del>
          </w:p>
        </w:tc>
        <w:tc>
          <w:tcPr>
            <w:tcW w:w="1035" w:type="dxa"/>
            <w:tcBorders>
              <w:top w:val="single" w:sz="4" w:space="0" w:color="000000"/>
            </w:tcBorders>
            <w:shd w:val="clear" w:color="auto" w:fill="FFFFFF"/>
            <w:vAlign w:val="center"/>
          </w:tcPr>
          <w:p w14:paraId="503F00A1" w14:textId="5C9372AC"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43" w:author="瑋婷 徐" w:date="2024-12-27T11:17:00Z" w16du:dateUtc="2024-12-27T03:17:00Z">
              <w:r w:rsidRPr="008421D5">
                <w:rPr>
                  <w:rFonts w:ascii="Times New Roman" w:eastAsia="Arial" w:hAnsi="Times New Roman" w:cs="Times New Roman"/>
                  <w:color w:val="000000"/>
                  <w:rPrChange w:id="2344" w:author="瑋婷 徐" w:date="2024-12-27T11:17:00Z" w16du:dateUtc="2024-12-27T03:17:00Z">
                    <w:rPr>
                      <w:rFonts w:ascii="Arial" w:eastAsia="Arial" w:hAnsi="Arial" w:cs="Arial"/>
                      <w:color w:val="000000"/>
                      <w:sz w:val="22"/>
                    </w:rPr>
                  </w:rPrChange>
                </w:rPr>
                <w:t>0.034</w:t>
              </w:r>
            </w:ins>
            <w:del w:id="2345" w:author="瑋婷 徐" w:date="2024-12-27T11:17:00Z" w16du:dateUtc="2024-12-27T03:17:00Z">
              <w:r w:rsidRPr="008421D5" w:rsidDel="00E17438">
                <w:rPr>
                  <w:rFonts w:ascii="Times New Roman" w:eastAsia="標楷體" w:hAnsi="Times New Roman" w:cs="Times New Roman"/>
                  <w:color w:val="000000"/>
                  <w:lang w:eastAsia="en-US"/>
                </w:rPr>
                <w:delText>0.040</w:delText>
              </w:r>
            </w:del>
          </w:p>
        </w:tc>
        <w:tc>
          <w:tcPr>
            <w:tcW w:w="1034" w:type="dxa"/>
            <w:tcBorders>
              <w:top w:val="single" w:sz="4" w:space="0" w:color="000000"/>
            </w:tcBorders>
            <w:shd w:val="clear" w:color="auto" w:fill="FFFFFF"/>
            <w:vAlign w:val="center"/>
          </w:tcPr>
          <w:p w14:paraId="1C07F622" w14:textId="038F471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46" w:author="瑋婷 徐" w:date="2024-12-27T11:17:00Z" w16du:dateUtc="2024-12-27T03:17:00Z">
              <w:r w:rsidRPr="008421D5">
                <w:rPr>
                  <w:rFonts w:ascii="Times New Roman" w:eastAsia="Arial" w:hAnsi="Times New Roman" w:cs="Times New Roman"/>
                  <w:color w:val="000000"/>
                  <w:rPrChange w:id="2347" w:author="瑋婷 徐" w:date="2024-12-27T11:17:00Z" w16du:dateUtc="2024-12-27T03:17:00Z">
                    <w:rPr>
                      <w:rFonts w:ascii="Arial" w:eastAsia="Arial" w:hAnsi="Arial" w:cs="Arial"/>
                      <w:color w:val="000000"/>
                      <w:sz w:val="22"/>
                    </w:rPr>
                  </w:rPrChange>
                </w:rPr>
                <w:t>0.000</w:t>
              </w:r>
            </w:ins>
            <w:del w:id="2348" w:author="瑋婷 徐" w:date="2024-12-27T11:17:00Z" w16du:dateUtc="2024-12-27T03:17:00Z">
              <w:r w:rsidRPr="008421D5" w:rsidDel="00E17438">
                <w:rPr>
                  <w:rFonts w:ascii="Times New Roman" w:eastAsia="標楷體" w:hAnsi="Times New Roman" w:cs="Times New Roman"/>
                  <w:color w:val="000000"/>
                  <w:lang w:eastAsia="en-US"/>
                </w:rPr>
                <w:delText>0.005</w:delText>
              </w:r>
            </w:del>
          </w:p>
        </w:tc>
      </w:tr>
      <w:tr w:rsidR="008421D5" w14:paraId="72445517" w14:textId="77777777" w:rsidTr="00B3167B">
        <w:trPr>
          <w:cantSplit/>
          <w:jc w:val="center"/>
        </w:trPr>
        <w:tc>
          <w:tcPr>
            <w:tcW w:w="2128" w:type="dxa"/>
            <w:shd w:val="clear" w:color="auto" w:fill="FFFFFF"/>
            <w:vAlign w:val="center"/>
          </w:tcPr>
          <w:p w14:paraId="052CF2F4" w14:textId="54D74113"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Change w:id="2349" w:author="瑋婷 徐" w:date="2024-12-27T11:17:00Z" w16du:dateUtc="2024-12-27T03:17:00Z">
                  <w:rPr>
                    <w:rFonts w:ascii="Times New Roman" w:eastAsia="標楷體" w:hAnsi="Times New Roman" w:cs="Times New Roman"/>
                  </w:rPr>
                </w:rPrChange>
              </w:rPr>
            </w:pPr>
            <w:ins w:id="2350" w:author="瑋婷 徐" w:date="2024-12-27T11:16:00Z" w16du:dateUtc="2024-12-27T03:16:00Z">
              <w:r w:rsidRPr="008421D5">
                <w:rPr>
                  <w:rFonts w:ascii="Times New Roman" w:eastAsia="標楷體" w:hAnsi="Times New Roman" w:cs="Times New Roman" w:hint="eastAsia"/>
                  <w:color w:val="000000"/>
                  <w:sz w:val="22"/>
                  <w:lang w:eastAsia="en-US"/>
                  <w:rPrChange w:id="2351" w:author="瑋婷 徐" w:date="2024-12-27T11:17:00Z" w16du:dateUtc="2024-12-27T03:17:00Z">
                    <w:rPr>
                      <w:rFonts w:ascii="Arial" w:eastAsia="Arial" w:hAnsi="Arial" w:cs="Arial" w:hint="eastAsia"/>
                      <w:color w:val="000000"/>
                      <w:sz w:val="22"/>
                    </w:rPr>
                  </w:rPrChange>
                </w:rPr>
                <w:t>闊葉林</w:t>
              </w:r>
            </w:ins>
            <w:del w:id="2352" w:author="瑋婷 徐" w:date="2024-12-27T11:16:00Z" w16du:dateUtc="2024-12-27T03:16:00Z">
              <w:r w:rsidRPr="008421D5" w:rsidDel="001F1E3E">
                <w:rPr>
                  <w:rFonts w:ascii="Times New Roman" w:eastAsia="標楷體" w:hAnsi="Times New Roman" w:cs="Times New Roman"/>
                  <w:color w:val="000000"/>
                  <w:sz w:val="22"/>
                  <w:lang w:eastAsia="en-US"/>
                </w:rPr>
                <w:delText>闊葉林</w:delText>
              </w:r>
            </w:del>
          </w:p>
        </w:tc>
        <w:tc>
          <w:tcPr>
            <w:tcW w:w="1133" w:type="dxa"/>
            <w:shd w:val="clear" w:color="auto" w:fill="FFFFFF"/>
            <w:vAlign w:val="center"/>
          </w:tcPr>
          <w:p w14:paraId="287133F6" w14:textId="1972054B"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53" w:author="瑋婷 徐" w:date="2024-12-27T11:17:00Z" w16du:dateUtc="2024-12-27T03:17:00Z">
              <w:r w:rsidRPr="008421D5">
                <w:rPr>
                  <w:rFonts w:ascii="Times New Roman" w:eastAsia="Arial" w:hAnsi="Times New Roman" w:cs="Times New Roman"/>
                  <w:color w:val="000000"/>
                  <w:rPrChange w:id="2354" w:author="瑋婷 徐" w:date="2024-12-27T11:17:00Z" w16du:dateUtc="2024-12-27T03:17:00Z">
                    <w:rPr>
                      <w:rFonts w:ascii="Arial" w:eastAsia="Arial" w:hAnsi="Arial" w:cs="Arial"/>
                      <w:color w:val="000000"/>
                      <w:sz w:val="22"/>
                    </w:rPr>
                  </w:rPrChange>
                </w:rPr>
                <w:t>1,541.0</w:t>
              </w:r>
            </w:ins>
            <w:del w:id="2355" w:author="瑋婷 徐" w:date="2024-12-27T11:17:00Z" w16du:dateUtc="2024-12-27T03:17:00Z">
              <w:r w:rsidRPr="008421D5" w:rsidDel="00E17438">
                <w:rPr>
                  <w:rFonts w:ascii="Times New Roman" w:eastAsia="標楷體" w:hAnsi="Times New Roman" w:cs="Times New Roman"/>
                  <w:color w:val="000000"/>
                  <w:lang w:eastAsia="en-US"/>
                </w:rPr>
                <w:delText>1,514.0</w:delText>
              </w:r>
            </w:del>
          </w:p>
        </w:tc>
        <w:tc>
          <w:tcPr>
            <w:tcW w:w="1137" w:type="dxa"/>
            <w:shd w:val="clear" w:color="auto" w:fill="FFFFFF"/>
            <w:vAlign w:val="center"/>
          </w:tcPr>
          <w:p w14:paraId="19E33C7C" w14:textId="63EE052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56" w:author="瑋婷 徐" w:date="2024-12-27T11:17:00Z" w16du:dateUtc="2024-12-27T03:17:00Z">
              <w:r w:rsidRPr="008421D5">
                <w:rPr>
                  <w:rFonts w:ascii="Times New Roman" w:eastAsia="Arial" w:hAnsi="Times New Roman" w:cs="Times New Roman"/>
                  <w:color w:val="000000"/>
                  <w:rPrChange w:id="2357" w:author="瑋婷 徐" w:date="2024-12-27T11:17:00Z" w16du:dateUtc="2024-12-27T03:17:00Z">
                    <w:rPr>
                      <w:rFonts w:ascii="Arial" w:eastAsia="Arial" w:hAnsi="Arial" w:cs="Arial"/>
                      <w:color w:val="000000"/>
                      <w:sz w:val="22"/>
                    </w:rPr>
                  </w:rPrChange>
                </w:rPr>
                <w:t>34.0</w:t>
              </w:r>
            </w:ins>
            <w:del w:id="2358" w:author="瑋婷 徐" w:date="2024-12-27T11:17:00Z" w16du:dateUtc="2024-12-27T03:17:00Z">
              <w:r w:rsidRPr="008421D5" w:rsidDel="00E17438">
                <w:rPr>
                  <w:rFonts w:ascii="Times New Roman" w:eastAsia="標楷體" w:hAnsi="Times New Roman" w:cs="Times New Roman"/>
                  <w:color w:val="000000"/>
                  <w:lang w:eastAsia="en-US"/>
                </w:rPr>
                <w:delText>30.0</w:delText>
              </w:r>
            </w:del>
          </w:p>
        </w:tc>
        <w:tc>
          <w:tcPr>
            <w:tcW w:w="917" w:type="dxa"/>
            <w:shd w:val="clear" w:color="auto" w:fill="FFFFFF"/>
            <w:vAlign w:val="center"/>
          </w:tcPr>
          <w:p w14:paraId="3D942BE7" w14:textId="318C207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59" w:author="瑋婷 徐" w:date="2024-12-27T11:17:00Z" w16du:dateUtc="2024-12-27T03:17:00Z">
              <w:r w:rsidRPr="008421D5">
                <w:rPr>
                  <w:rFonts w:ascii="Times New Roman" w:eastAsia="Arial" w:hAnsi="Times New Roman" w:cs="Times New Roman"/>
                  <w:color w:val="000000"/>
                  <w:rPrChange w:id="2360" w:author="瑋婷 徐" w:date="2024-12-27T11:17:00Z" w16du:dateUtc="2024-12-27T03:17:00Z">
                    <w:rPr>
                      <w:rFonts w:ascii="Arial" w:eastAsia="Arial" w:hAnsi="Arial" w:cs="Arial"/>
                      <w:color w:val="000000"/>
                      <w:sz w:val="22"/>
                    </w:rPr>
                  </w:rPrChange>
                </w:rPr>
                <w:t>59.0</w:t>
              </w:r>
            </w:ins>
            <w:del w:id="2361" w:author="瑋婷 徐" w:date="2024-12-27T11:17:00Z" w16du:dateUtc="2024-12-27T03:17:00Z">
              <w:r w:rsidRPr="008421D5" w:rsidDel="00E17438">
                <w:rPr>
                  <w:rFonts w:ascii="Times New Roman" w:eastAsia="標楷體" w:hAnsi="Times New Roman" w:cs="Times New Roman"/>
                  <w:color w:val="000000"/>
                  <w:lang w:eastAsia="en-US"/>
                </w:rPr>
                <w:delText>63.5</w:delText>
              </w:r>
            </w:del>
          </w:p>
        </w:tc>
        <w:tc>
          <w:tcPr>
            <w:tcW w:w="922" w:type="dxa"/>
            <w:shd w:val="clear" w:color="auto" w:fill="FFFFFF"/>
            <w:vAlign w:val="center"/>
          </w:tcPr>
          <w:p w14:paraId="78650200" w14:textId="47A1A64F"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62" w:author="瑋婷 徐" w:date="2024-12-27T11:17:00Z" w16du:dateUtc="2024-12-27T03:17:00Z">
              <w:r w:rsidRPr="008421D5">
                <w:rPr>
                  <w:rFonts w:ascii="Times New Roman" w:eastAsia="Arial" w:hAnsi="Times New Roman" w:cs="Times New Roman"/>
                  <w:color w:val="000000"/>
                  <w:rPrChange w:id="2363" w:author="瑋婷 徐" w:date="2024-12-27T11:17:00Z" w16du:dateUtc="2024-12-27T03:17:00Z">
                    <w:rPr>
                      <w:rFonts w:ascii="Arial" w:eastAsia="Arial" w:hAnsi="Arial" w:cs="Arial"/>
                      <w:color w:val="000000"/>
                      <w:sz w:val="22"/>
                    </w:rPr>
                  </w:rPrChange>
                </w:rPr>
                <w:t>1.0</w:t>
              </w:r>
            </w:ins>
            <w:del w:id="2364" w:author="瑋婷 徐" w:date="2024-12-27T11:17:00Z" w16du:dateUtc="2024-12-27T03:17:00Z">
              <w:r w:rsidRPr="008421D5" w:rsidDel="00E17438">
                <w:rPr>
                  <w:rFonts w:ascii="Times New Roman" w:eastAsia="標楷體" w:hAnsi="Times New Roman" w:cs="Times New Roman"/>
                  <w:color w:val="000000"/>
                  <w:lang w:eastAsia="en-US"/>
                </w:rPr>
                <w:delText>11.5</w:delText>
              </w:r>
            </w:del>
          </w:p>
        </w:tc>
        <w:tc>
          <w:tcPr>
            <w:tcW w:w="1035" w:type="dxa"/>
            <w:shd w:val="clear" w:color="auto" w:fill="FFFFFF"/>
            <w:vAlign w:val="center"/>
          </w:tcPr>
          <w:p w14:paraId="560AA5F8" w14:textId="0DE657F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65" w:author="瑋婷 徐" w:date="2024-12-27T11:17:00Z" w16du:dateUtc="2024-12-27T03:17:00Z">
              <w:r w:rsidRPr="008421D5">
                <w:rPr>
                  <w:rFonts w:ascii="Times New Roman" w:eastAsia="Arial" w:hAnsi="Times New Roman" w:cs="Times New Roman"/>
                  <w:color w:val="000000"/>
                  <w:rPrChange w:id="2366" w:author="瑋婷 徐" w:date="2024-12-27T11:17:00Z" w16du:dateUtc="2024-12-27T03:17:00Z">
                    <w:rPr>
                      <w:rFonts w:ascii="Arial" w:eastAsia="Arial" w:hAnsi="Arial" w:cs="Arial"/>
                      <w:color w:val="000000"/>
                      <w:sz w:val="22"/>
                    </w:rPr>
                  </w:rPrChange>
                </w:rPr>
                <w:t>0.038</w:t>
              </w:r>
            </w:ins>
            <w:del w:id="2367" w:author="瑋婷 徐" w:date="2024-12-27T11:17:00Z" w16du:dateUtc="2024-12-27T03:17:00Z">
              <w:r w:rsidRPr="008421D5" w:rsidDel="00E17438">
                <w:rPr>
                  <w:rFonts w:ascii="Times New Roman" w:eastAsia="標楷體" w:hAnsi="Times New Roman" w:cs="Times New Roman"/>
                  <w:color w:val="000000"/>
                  <w:lang w:eastAsia="en-US"/>
                </w:rPr>
                <w:delText>0.042</w:delText>
              </w:r>
            </w:del>
          </w:p>
        </w:tc>
        <w:tc>
          <w:tcPr>
            <w:tcW w:w="1034" w:type="dxa"/>
            <w:shd w:val="clear" w:color="auto" w:fill="FFFFFF"/>
            <w:vAlign w:val="center"/>
          </w:tcPr>
          <w:p w14:paraId="718E118D" w14:textId="6C59D54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68" w:author="瑋婷 徐" w:date="2024-12-27T11:17:00Z" w16du:dateUtc="2024-12-27T03:17:00Z">
              <w:r w:rsidRPr="008421D5">
                <w:rPr>
                  <w:rFonts w:ascii="Times New Roman" w:eastAsia="Arial" w:hAnsi="Times New Roman" w:cs="Times New Roman"/>
                  <w:color w:val="000000"/>
                  <w:rPrChange w:id="2369" w:author="瑋婷 徐" w:date="2024-12-27T11:17:00Z" w16du:dateUtc="2024-12-27T03:17:00Z">
                    <w:rPr>
                      <w:rFonts w:ascii="Arial" w:eastAsia="Arial" w:hAnsi="Arial" w:cs="Arial"/>
                      <w:color w:val="000000"/>
                      <w:sz w:val="22"/>
                    </w:rPr>
                  </w:rPrChange>
                </w:rPr>
                <w:t>0.00</w:t>
              </w:r>
              <w:r w:rsidRPr="008421D5">
                <w:rPr>
                  <w:rFonts w:ascii="Times New Roman" w:eastAsia="Arial" w:hAnsi="Times New Roman" w:cs="Times New Roman"/>
                  <w:color w:val="000000"/>
                  <w:rPrChange w:id="2370" w:author="瑋婷 徐" w:date="2024-12-27T11:18:00Z" w16du:dateUtc="2024-12-27T03:18:00Z">
                    <w:rPr>
                      <w:rFonts w:cs="Times New Roman"/>
                      <w:color w:val="000000"/>
                    </w:rPr>
                  </w:rPrChange>
                </w:rPr>
                <w:t>2</w:t>
              </w:r>
            </w:ins>
            <w:del w:id="2371" w:author="瑋婷 徐" w:date="2024-12-27T11:17:00Z" w16du:dateUtc="2024-12-27T03:17:00Z">
              <w:r w:rsidRPr="008421D5" w:rsidDel="00E17438">
                <w:rPr>
                  <w:rFonts w:ascii="Times New Roman" w:eastAsia="標楷體" w:hAnsi="Times New Roman" w:cs="Times New Roman"/>
                  <w:color w:val="000000"/>
                  <w:lang w:eastAsia="en-US"/>
                </w:rPr>
                <w:delText>0.007</w:delText>
              </w:r>
            </w:del>
          </w:p>
        </w:tc>
      </w:tr>
      <w:tr w:rsidR="008421D5" w14:paraId="17E3549A" w14:textId="77777777" w:rsidTr="00B3167B">
        <w:trPr>
          <w:cantSplit/>
          <w:jc w:val="center"/>
        </w:trPr>
        <w:tc>
          <w:tcPr>
            <w:tcW w:w="2128" w:type="dxa"/>
            <w:shd w:val="clear" w:color="auto" w:fill="FFFFFF"/>
            <w:vAlign w:val="center"/>
          </w:tcPr>
          <w:p w14:paraId="5D2CED02" w14:textId="4B171FE5"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
            </w:pPr>
            <w:ins w:id="2372" w:author="瑋婷 徐" w:date="2024-12-27T11:16:00Z" w16du:dateUtc="2024-12-27T03:16:00Z">
              <w:r w:rsidRPr="008421D5">
                <w:rPr>
                  <w:rFonts w:ascii="Times New Roman" w:eastAsia="標楷體" w:hAnsi="Times New Roman" w:cs="Times New Roman" w:hint="eastAsia"/>
                  <w:color w:val="000000"/>
                  <w:sz w:val="22"/>
                  <w:lang w:eastAsia="en-US"/>
                  <w:rPrChange w:id="2373" w:author="瑋婷 徐" w:date="2024-12-27T11:17:00Z" w16du:dateUtc="2024-12-27T03:17:00Z">
                    <w:rPr>
                      <w:rFonts w:ascii="Arial" w:eastAsia="Arial" w:hAnsi="Arial" w:cs="Arial" w:hint="eastAsia"/>
                      <w:color w:val="000000"/>
                      <w:sz w:val="22"/>
                    </w:rPr>
                  </w:rPrChange>
                </w:rPr>
                <w:t>竹林</w:t>
              </w:r>
            </w:ins>
            <w:del w:id="2374" w:author="瑋婷 徐" w:date="2024-12-27T11:16:00Z" w16du:dateUtc="2024-12-27T03:16:00Z">
              <w:r w:rsidRPr="008421D5" w:rsidDel="001F1E3E">
                <w:rPr>
                  <w:rFonts w:ascii="Times New Roman" w:eastAsia="標楷體" w:hAnsi="Times New Roman" w:cs="Times New Roman"/>
                  <w:color w:val="000000"/>
                  <w:sz w:val="22"/>
                  <w:lang w:eastAsia="en-US"/>
                </w:rPr>
                <w:delText>混淆林</w:delText>
              </w:r>
            </w:del>
          </w:p>
        </w:tc>
        <w:tc>
          <w:tcPr>
            <w:tcW w:w="1133" w:type="dxa"/>
            <w:shd w:val="clear" w:color="auto" w:fill="FFFFFF"/>
            <w:vAlign w:val="center"/>
          </w:tcPr>
          <w:p w14:paraId="1F8D56F2" w14:textId="4487544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75" w:author="瑋婷 徐" w:date="2024-12-27T11:17:00Z" w16du:dateUtc="2024-12-27T03:17:00Z">
              <w:r w:rsidRPr="008421D5">
                <w:rPr>
                  <w:rFonts w:ascii="Times New Roman" w:eastAsia="Arial" w:hAnsi="Times New Roman" w:cs="Times New Roman"/>
                  <w:color w:val="000000"/>
                  <w:rPrChange w:id="2376" w:author="瑋婷 徐" w:date="2024-12-27T11:17:00Z" w16du:dateUtc="2024-12-27T03:17:00Z">
                    <w:rPr>
                      <w:rFonts w:ascii="Arial" w:eastAsia="Arial" w:hAnsi="Arial" w:cs="Arial"/>
                      <w:color w:val="000000"/>
                      <w:sz w:val="22"/>
                    </w:rPr>
                  </w:rPrChange>
                </w:rPr>
                <w:t>175.5</w:t>
              </w:r>
            </w:ins>
            <w:del w:id="2377" w:author="瑋婷 徐" w:date="2024-12-27T11:17:00Z" w16du:dateUtc="2024-12-27T03:17:00Z">
              <w:r w:rsidRPr="008421D5" w:rsidDel="00E17438">
                <w:rPr>
                  <w:rFonts w:ascii="Times New Roman" w:eastAsia="標楷體" w:hAnsi="Times New Roman" w:cs="Times New Roman"/>
                  <w:color w:val="000000"/>
                  <w:lang w:eastAsia="en-US"/>
                </w:rPr>
                <w:delText>289.0</w:delText>
              </w:r>
            </w:del>
          </w:p>
        </w:tc>
        <w:tc>
          <w:tcPr>
            <w:tcW w:w="1137" w:type="dxa"/>
            <w:shd w:val="clear" w:color="auto" w:fill="FFFFFF"/>
            <w:vAlign w:val="center"/>
          </w:tcPr>
          <w:p w14:paraId="0C4D4700" w14:textId="28D2559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78" w:author="瑋婷 徐" w:date="2024-12-27T11:17:00Z" w16du:dateUtc="2024-12-27T03:17:00Z">
              <w:r w:rsidRPr="008421D5">
                <w:rPr>
                  <w:rFonts w:ascii="Times New Roman" w:eastAsia="Arial" w:hAnsi="Times New Roman" w:cs="Times New Roman"/>
                  <w:color w:val="000000"/>
                  <w:rPrChange w:id="2379" w:author="瑋婷 徐" w:date="2024-12-27T11:17:00Z" w16du:dateUtc="2024-12-27T03:17:00Z">
                    <w:rPr>
                      <w:rFonts w:ascii="Arial" w:eastAsia="Arial" w:hAnsi="Arial" w:cs="Arial"/>
                      <w:color w:val="000000"/>
                      <w:sz w:val="22"/>
                    </w:rPr>
                  </w:rPrChange>
                </w:rPr>
                <w:t>1.5</w:t>
              </w:r>
            </w:ins>
            <w:del w:id="2380" w:author="瑋婷 徐" w:date="2024-12-27T11:17:00Z" w16du:dateUtc="2024-12-27T03:17:00Z">
              <w:r w:rsidRPr="008421D5" w:rsidDel="00E17438">
                <w:rPr>
                  <w:rFonts w:ascii="Times New Roman" w:eastAsia="標楷體" w:hAnsi="Times New Roman" w:cs="Times New Roman"/>
                  <w:color w:val="000000"/>
                  <w:lang w:eastAsia="en-US"/>
                </w:rPr>
                <w:delText>3.0</w:delText>
              </w:r>
            </w:del>
          </w:p>
        </w:tc>
        <w:tc>
          <w:tcPr>
            <w:tcW w:w="917" w:type="dxa"/>
            <w:shd w:val="clear" w:color="auto" w:fill="FFFFFF"/>
            <w:vAlign w:val="center"/>
          </w:tcPr>
          <w:p w14:paraId="0BA9909D" w14:textId="6F0BE31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81" w:author="瑋婷 徐" w:date="2024-12-27T11:17:00Z" w16du:dateUtc="2024-12-27T03:17:00Z">
              <w:r w:rsidRPr="008421D5">
                <w:rPr>
                  <w:rFonts w:ascii="Times New Roman" w:eastAsia="Arial" w:hAnsi="Times New Roman" w:cs="Times New Roman"/>
                  <w:color w:val="000000"/>
                  <w:rPrChange w:id="2382" w:author="瑋婷 徐" w:date="2024-12-27T11:17:00Z" w16du:dateUtc="2024-12-27T03:17:00Z">
                    <w:rPr>
                      <w:rFonts w:ascii="Arial" w:eastAsia="Arial" w:hAnsi="Arial" w:cs="Arial"/>
                      <w:color w:val="000000"/>
                      <w:sz w:val="22"/>
                    </w:rPr>
                  </w:rPrChange>
                </w:rPr>
                <w:t>6.0</w:t>
              </w:r>
            </w:ins>
            <w:del w:id="2383" w:author="瑋婷 徐" w:date="2024-12-27T11:17:00Z" w16du:dateUtc="2024-12-27T03:17:00Z">
              <w:r w:rsidRPr="008421D5" w:rsidDel="00E17438">
                <w:rPr>
                  <w:rFonts w:ascii="Times New Roman" w:eastAsia="標楷體" w:hAnsi="Times New Roman" w:cs="Times New Roman"/>
                  <w:color w:val="000000"/>
                  <w:lang w:eastAsia="en-US"/>
                </w:rPr>
                <w:delText>11.5</w:delText>
              </w:r>
            </w:del>
          </w:p>
        </w:tc>
        <w:tc>
          <w:tcPr>
            <w:tcW w:w="922" w:type="dxa"/>
            <w:shd w:val="clear" w:color="auto" w:fill="FFFFFF"/>
            <w:vAlign w:val="center"/>
          </w:tcPr>
          <w:p w14:paraId="031D80B3" w14:textId="37274B5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84" w:author="瑋婷 徐" w:date="2024-12-27T11:17:00Z" w16du:dateUtc="2024-12-27T03:17:00Z">
              <w:r w:rsidRPr="008421D5">
                <w:rPr>
                  <w:rFonts w:ascii="Times New Roman" w:eastAsia="Arial" w:hAnsi="Times New Roman" w:cs="Times New Roman"/>
                  <w:color w:val="000000"/>
                  <w:rPrChange w:id="2385" w:author="瑋婷 徐" w:date="2024-12-27T11:17:00Z" w16du:dateUtc="2024-12-27T03:17:00Z">
                    <w:rPr>
                      <w:rFonts w:ascii="Arial" w:eastAsia="Arial" w:hAnsi="Arial" w:cs="Arial"/>
                      <w:color w:val="000000"/>
                      <w:sz w:val="22"/>
                    </w:rPr>
                  </w:rPrChange>
                </w:rPr>
                <w:t>1.0</w:t>
              </w:r>
            </w:ins>
            <w:del w:id="2386" w:author="瑋婷 徐" w:date="2024-12-27T11:17:00Z" w16du:dateUtc="2024-12-27T03:17:00Z">
              <w:r w:rsidRPr="008421D5" w:rsidDel="00E17438">
                <w:rPr>
                  <w:rFonts w:ascii="Times New Roman" w:eastAsia="標楷體" w:hAnsi="Times New Roman" w:cs="Times New Roman"/>
                  <w:color w:val="000000"/>
                  <w:lang w:eastAsia="en-US"/>
                </w:rPr>
                <w:delText>1.5</w:delText>
              </w:r>
            </w:del>
          </w:p>
        </w:tc>
        <w:tc>
          <w:tcPr>
            <w:tcW w:w="1035" w:type="dxa"/>
            <w:shd w:val="clear" w:color="auto" w:fill="FFFFFF"/>
            <w:vAlign w:val="center"/>
          </w:tcPr>
          <w:p w14:paraId="1DDF0635" w14:textId="1C995507"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87" w:author="瑋婷 徐" w:date="2024-12-27T11:17:00Z" w16du:dateUtc="2024-12-27T03:17:00Z">
              <w:r w:rsidRPr="008421D5">
                <w:rPr>
                  <w:rFonts w:ascii="Times New Roman" w:eastAsia="Arial" w:hAnsi="Times New Roman" w:cs="Times New Roman"/>
                  <w:color w:val="000000"/>
                  <w:rPrChange w:id="2388" w:author="瑋婷 徐" w:date="2024-12-27T11:17:00Z" w16du:dateUtc="2024-12-27T03:17:00Z">
                    <w:rPr>
                      <w:rFonts w:ascii="Arial" w:eastAsia="Arial" w:hAnsi="Arial" w:cs="Arial"/>
                      <w:color w:val="000000"/>
                      <w:sz w:val="22"/>
                    </w:rPr>
                  </w:rPrChange>
                </w:rPr>
                <w:t>0.034</w:t>
              </w:r>
            </w:ins>
            <w:del w:id="2389" w:author="瑋婷 徐" w:date="2024-12-27T11:17:00Z" w16du:dateUtc="2024-12-27T03:17:00Z">
              <w:r w:rsidRPr="008421D5" w:rsidDel="00E17438">
                <w:rPr>
                  <w:rFonts w:ascii="Times New Roman" w:eastAsia="標楷體" w:hAnsi="Times New Roman" w:cs="Times New Roman"/>
                  <w:color w:val="000000"/>
                  <w:lang w:eastAsia="en-US"/>
                </w:rPr>
                <w:delText>0.040</w:delText>
              </w:r>
            </w:del>
          </w:p>
        </w:tc>
        <w:tc>
          <w:tcPr>
            <w:tcW w:w="1034" w:type="dxa"/>
            <w:shd w:val="clear" w:color="auto" w:fill="FFFFFF"/>
            <w:vAlign w:val="center"/>
          </w:tcPr>
          <w:p w14:paraId="0FFDD50F" w14:textId="564574C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90" w:author="瑋婷 徐" w:date="2024-12-27T11:17:00Z" w16du:dateUtc="2024-12-27T03:17:00Z">
              <w:r w:rsidRPr="008421D5">
                <w:rPr>
                  <w:rFonts w:ascii="Times New Roman" w:eastAsia="Arial" w:hAnsi="Times New Roman" w:cs="Times New Roman"/>
                  <w:color w:val="000000"/>
                  <w:rPrChange w:id="2391" w:author="瑋婷 徐" w:date="2024-12-27T11:17:00Z" w16du:dateUtc="2024-12-27T03:17:00Z">
                    <w:rPr>
                      <w:rFonts w:ascii="Arial" w:eastAsia="Arial" w:hAnsi="Arial" w:cs="Arial"/>
                      <w:color w:val="000000"/>
                      <w:sz w:val="22"/>
                    </w:rPr>
                  </w:rPrChange>
                </w:rPr>
                <w:t>0.006</w:t>
              </w:r>
            </w:ins>
            <w:del w:id="2392" w:author="瑋婷 徐" w:date="2024-12-27T11:17:00Z" w16du:dateUtc="2024-12-27T03:17:00Z">
              <w:r w:rsidRPr="008421D5" w:rsidDel="00E17438">
                <w:rPr>
                  <w:rFonts w:ascii="Times New Roman" w:eastAsia="標楷體" w:hAnsi="Times New Roman" w:cs="Times New Roman"/>
                  <w:color w:val="000000"/>
                  <w:lang w:eastAsia="en-US"/>
                </w:rPr>
                <w:delText>0.005</w:delText>
              </w:r>
            </w:del>
          </w:p>
        </w:tc>
      </w:tr>
      <w:tr w:rsidR="008421D5" w14:paraId="64B641BE" w14:textId="77777777" w:rsidTr="00B3167B">
        <w:trPr>
          <w:cantSplit/>
          <w:jc w:val="center"/>
        </w:trPr>
        <w:tc>
          <w:tcPr>
            <w:tcW w:w="2128" w:type="dxa"/>
            <w:shd w:val="clear" w:color="auto" w:fill="FFFFFF"/>
            <w:vAlign w:val="center"/>
          </w:tcPr>
          <w:p w14:paraId="428151C2" w14:textId="228BE6DE"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Change w:id="2393" w:author="瑋婷 徐" w:date="2024-12-27T11:17:00Z" w16du:dateUtc="2024-12-27T03:17:00Z">
                  <w:rPr>
                    <w:rFonts w:ascii="Times New Roman" w:eastAsia="標楷體" w:hAnsi="Times New Roman" w:cs="Times New Roman"/>
                    <w:color w:val="000000"/>
                    <w:sz w:val="22"/>
                  </w:rPr>
                </w:rPrChange>
              </w:rPr>
            </w:pPr>
            <w:ins w:id="2394" w:author="瑋婷 徐" w:date="2024-12-27T11:16:00Z" w16du:dateUtc="2024-12-27T03:16:00Z">
              <w:r w:rsidRPr="008421D5">
                <w:rPr>
                  <w:rFonts w:ascii="Times New Roman" w:eastAsia="標楷體" w:hAnsi="Times New Roman" w:cs="Times New Roman" w:hint="eastAsia"/>
                  <w:color w:val="000000"/>
                  <w:sz w:val="22"/>
                  <w:lang w:eastAsia="en-US"/>
                  <w:rPrChange w:id="2395" w:author="瑋婷 徐" w:date="2024-12-27T11:17:00Z" w16du:dateUtc="2024-12-27T03:17:00Z">
                    <w:rPr>
                      <w:rFonts w:ascii="Arial" w:eastAsia="Arial" w:hAnsi="Arial" w:cs="Arial" w:hint="eastAsia"/>
                      <w:color w:val="000000"/>
                      <w:sz w:val="22"/>
                    </w:rPr>
                  </w:rPrChange>
                </w:rPr>
                <w:t>混淆林</w:t>
              </w:r>
            </w:ins>
            <w:del w:id="2396" w:author="瑋婷 徐" w:date="2024-12-27T11:16:00Z" w16du:dateUtc="2024-12-27T03:16:00Z">
              <w:r w:rsidRPr="008421D5" w:rsidDel="001F1E3E">
                <w:rPr>
                  <w:rFonts w:ascii="Times New Roman" w:eastAsia="標楷體" w:hAnsi="Times New Roman" w:cs="Times New Roman"/>
                  <w:color w:val="000000"/>
                  <w:sz w:val="22"/>
                  <w:lang w:eastAsia="en-US"/>
                </w:rPr>
                <w:delText>針葉林</w:delText>
              </w:r>
            </w:del>
          </w:p>
        </w:tc>
        <w:tc>
          <w:tcPr>
            <w:tcW w:w="1133" w:type="dxa"/>
            <w:shd w:val="clear" w:color="auto" w:fill="FFFFFF"/>
            <w:vAlign w:val="center"/>
          </w:tcPr>
          <w:p w14:paraId="762A69CC" w14:textId="3A28C40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397" w:author="瑋婷 徐" w:date="2024-12-27T11:17:00Z" w16du:dateUtc="2024-12-27T03:17:00Z">
              <w:r w:rsidRPr="008421D5">
                <w:rPr>
                  <w:rFonts w:ascii="Times New Roman" w:eastAsia="Arial" w:hAnsi="Times New Roman" w:cs="Times New Roman"/>
                  <w:color w:val="000000"/>
                  <w:rPrChange w:id="2398" w:author="瑋婷 徐" w:date="2024-12-27T11:17:00Z" w16du:dateUtc="2024-12-27T03:17:00Z">
                    <w:rPr>
                      <w:rFonts w:ascii="Arial" w:eastAsia="Arial" w:hAnsi="Arial" w:cs="Arial"/>
                      <w:color w:val="000000"/>
                      <w:sz w:val="22"/>
                    </w:rPr>
                  </w:rPrChange>
                </w:rPr>
                <w:t>293.5</w:t>
              </w:r>
            </w:ins>
            <w:del w:id="2399" w:author="瑋婷 徐" w:date="2024-12-27T11:17:00Z" w16du:dateUtc="2024-12-27T03:17:00Z">
              <w:r w:rsidRPr="008421D5" w:rsidDel="00E17438">
                <w:rPr>
                  <w:rFonts w:ascii="Times New Roman" w:eastAsia="標楷體" w:hAnsi="Times New Roman" w:cs="Times New Roman"/>
                  <w:color w:val="000000"/>
                  <w:lang w:eastAsia="en-US"/>
                </w:rPr>
                <w:delText>237.0</w:delText>
              </w:r>
            </w:del>
          </w:p>
        </w:tc>
        <w:tc>
          <w:tcPr>
            <w:tcW w:w="1137" w:type="dxa"/>
            <w:shd w:val="clear" w:color="auto" w:fill="FFFFFF"/>
            <w:vAlign w:val="center"/>
          </w:tcPr>
          <w:p w14:paraId="5429ADA5" w14:textId="79A9855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00" w:author="瑋婷 徐" w:date="2024-12-27T11:17:00Z" w16du:dateUtc="2024-12-27T03:17:00Z">
              <w:r w:rsidRPr="008421D5">
                <w:rPr>
                  <w:rFonts w:ascii="Times New Roman" w:eastAsia="Arial" w:hAnsi="Times New Roman" w:cs="Times New Roman"/>
                  <w:color w:val="000000"/>
                  <w:rPrChange w:id="2401" w:author="瑋婷 徐" w:date="2024-12-27T11:17:00Z" w16du:dateUtc="2024-12-27T03:17:00Z">
                    <w:rPr>
                      <w:rFonts w:ascii="Arial" w:eastAsia="Arial" w:hAnsi="Arial" w:cs="Arial"/>
                      <w:color w:val="000000"/>
                      <w:sz w:val="22"/>
                    </w:rPr>
                  </w:rPrChange>
                </w:rPr>
                <w:t>9.5</w:t>
              </w:r>
            </w:ins>
            <w:del w:id="2402" w:author="瑋婷 徐" w:date="2024-12-27T11:17:00Z" w16du:dateUtc="2024-12-27T03:17:00Z">
              <w:r w:rsidRPr="008421D5" w:rsidDel="00E17438">
                <w:rPr>
                  <w:rFonts w:ascii="Times New Roman" w:eastAsia="標楷體" w:hAnsi="Times New Roman" w:cs="Times New Roman"/>
                  <w:color w:val="000000"/>
                  <w:lang w:eastAsia="en-US"/>
                </w:rPr>
                <w:delText>3.0</w:delText>
              </w:r>
            </w:del>
          </w:p>
        </w:tc>
        <w:tc>
          <w:tcPr>
            <w:tcW w:w="917" w:type="dxa"/>
            <w:shd w:val="clear" w:color="auto" w:fill="FFFFFF"/>
            <w:vAlign w:val="center"/>
          </w:tcPr>
          <w:p w14:paraId="5DF77A91" w14:textId="19FC113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03" w:author="瑋婷 徐" w:date="2024-12-27T11:17:00Z" w16du:dateUtc="2024-12-27T03:17:00Z">
              <w:r w:rsidRPr="008421D5">
                <w:rPr>
                  <w:rFonts w:ascii="Times New Roman" w:eastAsia="Arial" w:hAnsi="Times New Roman" w:cs="Times New Roman"/>
                  <w:color w:val="000000"/>
                  <w:rPrChange w:id="2404" w:author="瑋婷 徐" w:date="2024-12-27T11:17:00Z" w16du:dateUtc="2024-12-27T03:17:00Z">
                    <w:rPr>
                      <w:rFonts w:ascii="Arial" w:eastAsia="Arial" w:hAnsi="Arial" w:cs="Arial"/>
                      <w:color w:val="000000"/>
                      <w:sz w:val="22"/>
                    </w:rPr>
                  </w:rPrChange>
                </w:rPr>
                <w:t>6.5</w:t>
              </w:r>
            </w:ins>
            <w:del w:id="2405" w:author="瑋婷 徐" w:date="2024-12-27T11:17:00Z" w16du:dateUtc="2024-12-27T03:17:00Z">
              <w:r w:rsidRPr="008421D5" w:rsidDel="00E17438">
                <w:rPr>
                  <w:rFonts w:ascii="Times New Roman" w:eastAsia="標楷體" w:hAnsi="Times New Roman" w:cs="Times New Roman"/>
                  <w:color w:val="000000"/>
                  <w:lang w:eastAsia="en-US"/>
                </w:rPr>
                <w:delText>4.0</w:delText>
              </w:r>
            </w:del>
          </w:p>
        </w:tc>
        <w:tc>
          <w:tcPr>
            <w:tcW w:w="922" w:type="dxa"/>
            <w:shd w:val="clear" w:color="auto" w:fill="FFFFFF"/>
            <w:vAlign w:val="center"/>
          </w:tcPr>
          <w:p w14:paraId="7A25EE87" w14:textId="2239E89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06" w:author="瑋婷 徐" w:date="2024-12-27T11:17:00Z" w16du:dateUtc="2024-12-27T03:17:00Z">
              <w:r w:rsidRPr="008421D5">
                <w:rPr>
                  <w:rFonts w:ascii="Times New Roman" w:eastAsia="Arial" w:hAnsi="Times New Roman" w:cs="Times New Roman"/>
                  <w:color w:val="000000"/>
                  <w:rPrChange w:id="2407" w:author="瑋婷 徐" w:date="2024-12-27T11:17:00Z" w16du:dateUtc="2024-12-27T03:17:00Z">
                    <w:rPr>
                      <w:rFonts w:ascii="Arial" w:eastAsia="Arial" w:hAnsi="Arial" w:cs="Arial"/>
                      <w:color w:val="000000"/>
                      <w:sz w:val="22"/>
                    </w:rPr>
                  </w:rPrChange>
                </w:rPr>
                <w:t>1.5</w:t>
              </w:r>
            </w:ins>
            <w:del w:id="2408" w:author="瑋婷 徐" w:date="2024-12-27T11:17:00Z" w16du:dateUtc="2024-12-27T03:17:00Z">
              <w:r w:rsidRPr="008421D5" w:rsidDel="00E17438">
                <w:rPr>
                  <w:rFonts w:ascii="Times New Roman" w:eastAsia="標楷體" w:hAnsi="Times New Roman" w:cs="Times New Roman"/>
                  <w:color w:val="000000"/>
                  <w:lang w:eastAsia="en-US"/>
                </w:rPr>
                <w:delText>1.0</w:delText>
              </w:r>
            </w:del>
          </w:p>
        </w:tc>
        <w:tc>
          <w:tcPr>
            <w:tcW w:w="1035" w:type="dxa"/>
            <w:shd w:val="clear" w:color="auto" w:fill="FFFFFF"/>
            <w:vAlign w:val="center"/>
          </w:tcPr>
          <w:p w14:paraId="1C3CB9CA" w14:textId="7410EAE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09" w:author="瑋婷 徐" w:date="2024-12-27T11:17:00Z" w16du:dateUtc="2024-12-27T03:17:00Z">
              <w:r w:rsidRPr="008421D5">
                <w:rPr>
                  <w:rFonts w:ascii="Times New Roman" w:eastAsia="Arial" w:hAnsi="Times New Roman" w:cs="Times New Roman"/>
                  <w:color w:val="000000"/>
                  <w:rPrChange w:id="2410" w:author="瑋婷 徐" w:date="2024-12-27T11:17:00Z" w16du:dateUtc="2024-12-27T03:17:00Z">
                    <w:rPr>
                      <w:rFonts w:ascii="Arial" w:eastAsia="Arial" w:hAnsi="Arial" w:cs="Arial"/>
                      <w:color w:val="000000"/>
                      <w:sz w:val="22"/>
                    </w:rPr>
                  </w:rPrChange>
                </w:rPr>
                <w:t>0.022</w:t>
              </w:r>
            </w:ins>
            <w:del w:id="2411" w:author="瑋婷 徐" w:date="2024-12-27T11:17:00Z" w16du:dateUtc="2024-12-27T03:17:00Z">
              <w:r w:rsidRPr="008421D5" w:rsidDel="00E17438">
                <w:rPr>
                  <w:rFonts w:ascii="Times New Roman" w:eastAsia="標楷體" w:hAnsi="Times New Roman" w:cs="Times New Roman"/>
                  <w:color w:val="000000"/>
                  <w:lang w:eastAsia="en-US"/>
                </w:rPr>
                <w:delText>0.017</w:delText>
              </w:r>
            </w:del>
          </w:p>
        </w:tc>
        <w:tc>
          <w:tcPr>
            <w:tcW w:w="1034" w:type="dxa"/>
            <w:shd w:val="clear" w:color="auto" w:fill="FFFFFF"/>
            <w:vAlign w:val="center"/>
          </w:tcPr>
          <w:p w14:paraId="60B040E3" w14:textId="4E3D1A33"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12" w:author="瑋婷 徐" w:date="2024-12-27T11:17:00Z" w16du:dateUtc="2024-12-27T03:17:00Z">
              <w:r w:rsidRPr="008421D5">
                <w:rPr>
                  <w:rFonts w:ascii="Times New Roman" w:eastAsia="Arial" w:hAnsi="Times New Roman" w:cs="Times New Roman"/>
                  <w:color w:val="000000"/>
                  <w:rPrChange w:id="2413" w:author="瑋婷 徐" w:date="2024-12-27T11:17:00Z" w16du:dateUtc="2024-12-27T03:17:00Z">
                    <w:rPr>
                      <w:rFonts w:ascii="Arial" w:eastAsia="Arial" w:hAnsi="Arial" w:cs="Arial"/>
                      <w:color w:val="000000"/>
                      <w:sz w:val="22"/>
                    </w:rPr>
                  </w:rPrChange>
                </w:rPr>
                <w:t>0.004</w:t>
              </w:r>
            </w:ins>
            <w:del w:id="2414" w:author="瑋婷 徐" w:date="2024-12-27T11:17:00Z" w16du:dateUtc="2024-12-27T03:17:00Z">
              <w:r w:rsidRPr="008421D5" w:rsidDel="00E17438">
                <w:rPr>
                  <w:rFonts w:ascii="Times New Roman" w:eastAsia="標楷體" w:hAnsi="Times New Roman" w:cs="Times New Roman"/>
                  <w:color w:val="000000"/>
                  <w:lang w:eastAsia="en-US"/>
                </w:rPr>
                <w:delText>0.004</w:delText>
              </w:r>
            </w:del>
          </w:p>
        </w:tc>
      </w:tr>
      <w:tr w:rsidR="008421D5" w14:paraId="6CE839D9" w14:textId="77777777" w:rsidTr="00B3167B">
        <w:trPr>
          <w:cantSplit/>
          <w:jc w:val="center"/>
        </w:trPr>
        <w:tc>
          <w:tcPr>
            <w:tcW w:w="2128" w:type="dxa"/>
            <w:shd w:val="clear" w:color="auto" w:fill="FFFFFF"/>
            <w:vAlign w:val="center"/>
          </w:tcPr>
          <w:p w14:paraId="3F050AD6" w14:textId="5156DE7E"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Change w:id="2415" w:author="瑋婷 徐" w:date="2024-12-27T11:17:00Z" w16du:dateUtc="2024-12-27T03:17:00Z">
                  <w:rPr>
                    <w:rFonts w:ascii="Times New Roman" w:eastAsia="標楷體" w:hAnsi="Times New Roman" w:cs="Times New Roman"/>
                  </w:rPr>
                </w:rPrChange>
              </w:rPr>
            </w:pPr>
            <w:ins w:id="2416" w:author="瑋婷 徐" w:date="2024-12-27T11:16:00Z" w16du:dateUtc="2024-12-27T03:16:00Z">
              <w:r w:rsidRPr="008421D5">
                <w:rPr>
                  <w:rFonts w:ascii="Times New Roman" w:eastAsia="標楷體" w:hAnsi="Times New Roman" w:cs="Times New Roman" w:hint="eastAsia"/>
                  <w:color w:val="000000"/>
                  <w:sz w:val="22"/>
                  <w:lang w:eastAsia="en-US"/>
                  <w:rPrChange w:id="2417" w:author="瑋婷 徐" w:date="2024-12-27T11:17:00Z" w16du:dateUtc="2024-12-27T03:17:00Z">
                    <w:rPr>
                      <w:rFonts w:ascii="Arial" w:eastAsia="Arial" w:hAnsi="Arial" w:cs="Arial" w:hint="eastAsia"/>
                      <w:color w:val="000000"/>
                      <w:sz w:val="22"/>
                    </w:rPr>
                  </w:rPrChange>
                </w:rPr>
                <w:t>針葉林</w:t>
              </w:r>
            </w:ins>
            <w:del w:id="2418" w:author="瑋婷 徐" w:date="2024-12-27T11:16:00Z" w16du:dateUtc="2024-12-27T03:16:00Z">
              <w:r w:rsidRPr="008421D5" w:rsidDel="001F1E3E">
                <w:rPr>
                  <w:rFonts w:ascii="Times New Roman" w:eastAsia="標楷體" w:hAnsi="Times New Roman" w:cs="Times New Roman"/>
                  <w:color w:val="000000"/>
                  <w:sz w:val="22"/>
                  <w:lang w:eastAsia="en-US"/>
                </w:rPr>
                <w:delText>竹林</w:delText>
              </w:r>
            </w:del>
          </w:p>
        </w:tc>
        <w:tc>
          <w:tcPr>
            <w:tcW w:w="1133" w:type="dxa"/>
            <w:shd w:val="clear" w:color="auto" w:fill="FFFFFF"/>
            <w:vAlign w:val="center"/>
          </w:tcPr>
          <w:p w14:paraId="3F7D9466" w14:textId="664483F4"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19" w:author="瑋婷 徐" w:date="2024-12-27T11:17:00Z" w16du:dateUtc="2024-12-27T03:17:00Z">
              <w:r w:rsidRPr="008421D5">
                <w:rPr>
                  <w:rFonts w:ascii="Times New Roman" w:eastAsia="Arial" w:hAnsi="Times New Roman" w:cs="Times New Roman"/>
                  <w:color w:val="000000"/>
                  <w:rPrChange w:id="2420" w:author="瑋婷 徐" w:date="2024-12-27T11:17:00Z" w16du:dateUtc="2024-12-27T03:17:00Z">
                    <w:rPr>
                      <w:rFonts w:ascii="Arial" w:eastAsia="Arial" w:hAnsi="Arial" w:cs="Arial"/>
                      <w:color w:val="000000"/>
                      <w:sz w:val="22"/>
                    </w:rPr>
                  </w:rPrChange>
                </w:rPr>
                <w:t>239.0</w:t>
              </w:r>
            </w:ins>
            <w:del w:id="2421" w:author="瑋婷 徐" w:date="2024-12-27T11:17:00Z" w16du:dateUtc="2024-12-27T03:17:00Z">
              <w:r w:rsidRPr="008421D5" w:rsidDel="00E17438">
                <w:rPr>
                  <w:rFonts w:ascii="Times New Roman" w:eastAsia="標楷體" w:hAnsi="Times New Roman" w:cs="Times New Roman"/>
                  <w:color w:val="000000"/>
                  <w:lang w:eastAsia="en-US"/>
                </w:rPr>
                <w:delText>169.5</w:delText>
              </w:r>
            </w:del>
          </w:p>
        </w:tc>
        <w:tc>
          <w:tcPr>
            <w:tcW w:w="1137" w:type="dxa"/>
            <w:shd w:val="clear" w:color="auto" w:fill="FFFFFF"/>
            <w:vAlign w:val="center"/>
          </w:tcPr>
          <w:p w14:paraId="4FB2F308" w14:textId="70E02B6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22" w:author="瑋婷 徐" w:date="2024-12-27T11:17:00Z" w16du:dateUtc="2024-12-27T03:17:00Z">
              <w:r w:rsidRPr="008421D5">
                <w:rPr>
                  <w:rFonts w:ascii="Times New Roman" w:eastAsia="Arial" w:hAnsi="Times New Roman" w:cs="Times New Roman"/>
                  <w:color w:val="000000"/>
                  <w:rPrChange w:id="2423" w:author="瑋婷 徐" w:date="2024-12-27T11:17:00Z" w16du:dateUtc="2024-12-27T03:17:00Z">
                    <w:rPr>
                      <w:rFonts w:ascii="Arial" w:eastAsia="Arial" w:hAnsi="Arial" w:cs="Arial"/>
                      <w:color w:val="000000"/>
                      <w:sz w:val="22"/>
                    </w:rPr>
                  </w:rPrChange>
                </w:rPr>
                <w:t>1.0</w:t>
              </w:r>
            </w:ins>
            <w:del w:id="2424" w:author="瑋婷 徐" w:date="2024-12-27T11:17:00Z" w16du:dateUtc="2024-12-27T03:17:00Z">
              <w:r w:rsidRPr="008421D5" w:rsidDel="00E17438">
                <w:rPr>
                  <w:rFonts w:ascii="Times New Roman" w:eastAsia="標楷體" w:hAnsi="Times New Roman" w:cs="Times New Roman"/>
                  <w:color w:val="000000"/>
                  <w:lang w:eastAsia="en-US"/>
                </w:rPr>
                <w:delText>2.5</w:delText>
              </w:r>
            </w:del>
          </w:p>
        </w:tc>
        <w:tc>
          <w:tcPr>
            <w:tcW w:w="917" w:type="dxa"/>
            <w:shd w:val="clear" w:color="auto" w:fill="FFFFFF"/>
            <w:vAlign w:val="center"/>
          </w:tcPr>
          <w:p w14:paraId="1F225BEA" w14:textId="39CBC72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25" w:author="瑋婷 徐" w:date="2024-12-27T11:17:00Z" w16du:dateUtc="2024-12-27T03:17:00Z">
              <w:r w:rsidRPr="008421D5">
                <w:rPr>
                  <w:rFonts w:ascii="Times New Roman" w:eastAsia="Arial" w:hAnsi="Times New Roman" w:cs="Times New Roman"/>
                  <w:color w:val="000000"/>
                  <w:rPrChange w:id="2426" w:author="瑋婷 徐" w:date="2024-12-27T11:17:00Z" w16du:dateUtc="2024-12-27T03:17:00Z">
                    <w:rPr>
                      <w:rFonts w:ascii="Arial" w:eastAsia="Arial" w:hAnsi="Arial" w:cs="Arial"/>
                      <w:color w:val="000000"/>
                      <w:sz w:val="22"/>
                    </w:rPr>
                  </w:rPrChange>
                </w:rPr>
                <w:t>4.0</w:t>
              </w:r>
            </w:ins>
            <w:del w:id="2427" w:author="瑋婷 徐" w:date="2024-12-27T11:17:00Z" w16du:dateUtc="2024-12-27T03:17:00Z">
              <w:r w:rsidRPr="008421D5" w:rsidDel="00E17438">
                <w:rPr>
                  <w:rFonts w:ascii="Times New Roman" w:eastAsia="標楷體" w:hAnsi="Times New Roman" w:cs="Times New Roman"/>
                  <w:color w:val="000000"/>
                  <w:lang w:eastAsia="en-US"/>
                </w:rPr>
                <w:delText>10.0</w:delText>
              </w:r>
            </w:del>
          </w:p>
        </w:tc>
        <w:tc>
          <w:tcPr>
            <w:tcW w:w="922" w:type="dxa"/>
            <w:shd w:val="clear" w:color="auto" w:fill="FFFFFF"/>
            <w:vAlign w:val="center"/>
          </w:tcPr>
          <w:p w14:paraId="042CE9F7" w14:textId="6621B5F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28" w:author="瑋婷 徐" w:date="2024-12-27T11:17:00Z" w16du:dateUtc="2024-12-27T03:17:00Z">
              <w:r w:rsidRPr="008421D5">
                <w:rPr>
                  <w:rFonts w:ascii="Times New Roman" w:eastAsia="Arial" w:hAnsi="Times New Roman" w:cs="Times New Roman"/>
                  <w:color w:val="000000"/>
                  <w:rPrChange w:id="2429" w:author="瑋婷 徐" w:date="2024-12-27T11:17:00Z" w16du:dateUtc="2024-12-27T03:17:00Z">
                    <w:rPr>
                      <w:rFonts w:ascii="Arial" w:eastAsia="Arial" w:hAnsi="Arial" w:cs="Arial"/>
                      <w:color w:val="000000"/>
                      <w:sz w:val="22"/>
                    </w:rPr>
                  </w:rPrChange>
                </w:rPr>
                <w:t>0.0</w:t>
              </w:r>
            </w:ins>
            <w:del w:id="2430" w:author="瑋婷 徐" w:date="2024-12-27T11:17:00Z" w16du:dateUtc="2024-12-27T03:17:00Z">
              <w:r w:rsidRPr="008421D5" w:rsidDel="00E17438">
                <w:rPr>
                  <w:rFonts w:ascii="Times New Roman" w:eastAsia="標楷體" w:hAnsi="Times New Roman" w:cs="Times New Roman"/>
                  <w:color w:val="000000"/>
                  <w:lang w:eastAsia="en-US"/>
                </w:rPr>
                <w:delText>0.0</w:delText>
              </w:r>
            </w:del>
          </w:p>
        </w:tc>
        <w:tc>
          <w:tcPr>
            <w:tcW w:w="1035" w:type="dxa"/>
            <w:shd w:val="clear" w:color="auto" w:fill="FFFFFF"/>
            <w:vAlign w:val="center"/>
          </w:tcPr>
          <w:p w14:paraId="4A1866EC" w14:textId="0082401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31" w:author="瑋婷 徐" w:date="2024-12-27T11:17:00Z" w16du:dateUtc="2024-12-27T03:17:00Z">
              <w:r w:rsidRPr="008421D5">
                <w:rPr>
                  <w:rFonts w:ascii="Times New Roman" w:eastAsia="Arial" w:hAnsi="Times New Roman" w:cs="Times New Roman"/>
                  <w:color w:val="000000"/>
                  <w:rPrChange w:id="2432" w:author="瑋婷 徐" w:date="2024-12-27T11:17:00Z" w16du:dateUtc="2024-12-27T03:17:00Z">
                    <w:rPr>
                      <w:rFonts w:ascii="Arial" w:eastAsia="Arial" w:hAnsi="Arial" w:cs="Arial"/>
                      <w:color w:val="000000"/>
                      <w:sz w:val="22"/>
                    </w:rPr>
                  </w:rPrChange>
                </w:rPr>
                <w:t>0.017</w:t>
              </w:r>
            </w:ins>
            <w:del w:id="2433" w:author="瑋婷 徐" w:date="2024-12-27T11:17:00Z" w16du:dateUtc="2024-12-27T03:17:00Z">
              <w:r w:rsidRPr="008421D5" w:rsidDel="00E17438">
                <w:rPr>
                  <w:rFonts w:ascii="Times New Roman" w:eastAsia="標楷體" w:hAnsi="Times New Roman" w:cs="Times New Roman"/>
                  <w:color w:val="000000"/>
                  <w:lang w:eastAsia="en-US"/>
                </w:rPr>
                <w:delText>0.059</w:delText>
              </w:r>
            </w:del>
          </w:p>
        </w:tc>
        <w:tc>
          <w:tcPr>
            <w:tcW w:w="1034" w:type="dxa"/>
            <w:shd w:val="clear" w:color="auto" w:fill="FFFFFF"/>
            <w:vAlign w:val="center"/>
          </w:tcPr>
          <w:p w14:paraId="25313C6F" w14:textId="15AB47E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34" w:author="瑋婷 徐" w:date="2024-12-27T11:17:00Z" w16du:dateUtc="2024-12-27T03:17:00Z">
              <w:r w:rsidRPr="008421D5">
                <w:rPr>
                  <w:rFonts w:ascii="Times New Roman" w:eastAsia="Arial" w:hAnsi="Times New Roman" w:cs="Times New Roman"/>
                  <w:color w:val="000000"/>
                  <w:rPrChange w:id="2435" w:author="瑋婷 徐" w:date="2024-12-27T11:17:00Z" w16du:dateUtc="2024-12-27T03:17:00Z">
                    <w:rPr>
                      <w:rFonts w:ascii="Arial" w:eastAsia="Arial" w:hAnsi="Arial" w:cs="Arial"/>
                      <w:color w:val="000000"/>
                      <w:sz w:val="22"/>
                    </w:rPr>
                  </w:rPrChange>
                </w:rPr>
                <w:t>0.000</w:t>
              </w:r>
            </w:ins>
            <w:del w:id="2436" w:author="瑋婷 徐" w:date="2024-12-27T11:17:00Z" w16du:dateUtc="2024-12-27T03:17:00Z">
              <w:r w:rsidRPr="008421D5" w:rsidDel="00E17438">
                <w:rPr>
                  <w:rFonts w:ascii="Times New Roman" w:eastAsia="標楷體" w:hAnsi="Times New Roman" w:cs="Times New Roman"/>
                  <w:color w:val="000000"/>
                  <w:lang w:eastAsia="en-US"/>
                </w:rPr>
                <w:delText>0.001</w:delText>
              </w:r>
            </w:del>
          </w:p>
        </w:tc>
      </w:tr>
      <w:tr w:rsidR="008421D5" w14:paraId="0D51B0BF" w14:textId="77777777" w:rsidTr="00B3167B">
        <w:trPr>
          <w:cantSplit/>
          <w:jc w:val="center"/>
        </w:trPr>
        <w:tc>
          <w:tcPr>
            <w:tcW w:w="2128" w:type="dxa"/>
            <w:shd w:val="clear" w:color="auto" w:fill="FFFFFF"/>
            <w:vAlign w:val="center"/>
          </w:tcPr>
          <w:p w14:paraId="6A6376D2" w14:textId="77777777" w:rsidR="008421D5" w:rsidRDefault="008421D5" w:rsidP="008421D5">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Forest (EL &lt; 50 m)</w:t>
            </w:r>
          </w:p>
        </w:tc>
        <w:tc>
          <w:tcPr>
            <w:tcW w:w="1133" w:type="dxa"/>
            <w:shd w:val="clear" w:color="auto" w:fill="FFFFFF"/>
            <w:vAlign w:val="center"/>
          </w:tcPr>
          <w:p w14:paraId="04D24257" w14:textId="4BCAD9F4"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37" w:author="瑋婷 徐" w:date="2024-12-27T11:17:00Z" w16du:dateUtc="2024-12-27T03:17:00Z">
              <w:r w:rsidRPr="008421D5">
                <w:rPr>
                  <w:rFonts w:ascii="Times New Roman" w:eastAsia="Arial" w:hAnsi="Times New Roman" w:cs="Times New Roman"/>
                  <w:color w:val="000000"/>
                  <w:rPrChange w:id="2438" w:author="瑋婷 徐" w:date="2024-12-27T11:17:00Z" w16du:dateUtc="2024-12-27T03:17:00Z">
                    <w:rPr>
                      <w:rFonts w:ascii="Arial" w:eastAsia="Arial" w:hAnsi="Arial" w:cs="Arial"/>
                      <w:color w:val="000000"/>
                      <w:sz w:val="22"/>
                    </w:rPr>
                  </w:rPrChange>
                </w:rPr>
                <w:t>19.0</w:t>
              </w:r>
            </w:ins>
            <w:del w:id="2439" w:author="瑋婷 徐" w:date="2024-12-27T11:17:00Z" w16du:dateUtc="2024-12-27T03:17:00Z">
              <w:r w:rsidRPr="008421D5" w:rsidDel="00E17438">
                <w:rPr>
                  <w:rFonts w:ascii="Times New Roman" w:eastAsia="標楷體" w:hAnsi="Times New Roman" w:cs="Times New Roman"/>
                  <w:color w:val="000000"/>
                  <w:lang w:eastAsia="en-US"/>
                </w:rPr>
                <w:delText>17.0</w:delText>
              </w:r>
            </w:del>
          </w:p>
        </w:tc>
        <w:tc>
          <w:tcPr>
            <w:tcW w:w="1137" w:type="dxa"/>
            <w:shd w:val="clear" w:color="auto" w:fill="FFFFFF"/>
            <w:vAlign w:val="center"/>
          </w:tcPr>
          <w:p w14:paraId="1147B43D" w14:textId="7DEEDBDA"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40" w:author="瑋婷 徐" w:date="2024-12-27T11:17:00Z" w16du:dateUtc="2024-12-27T03:17:00Z">
              <w:r w:rsidRPr="008421D5">
                <w:rPr>
                  <w:rFonts w:ascii="Times New Roman" w:eastAsia="Arial" w:hAnsi="Times New Roman" w:cs="Times New Roman"/>
                  <w:color w:val="000000"/>
                  <w:rPrChange w:id="2441" w:author="瑋婷 徐" w:date="2024-12-27T11:17:00Z" w16du:dateUtc="2024-12-27T03:17:00Z">
                    <w:rPr>
                      <w:rFonts w:ascii="Arial" w:eastAsia="Arial" w:hAnsi="Arial" w:cs="Arial"/>
                      <w:color w:val="000000"/>
                      <w:sz w:val="22"/>
                    </w:rPr>
                  </w:rPrChange>
                </w:rPr>
                <w:t>0.0</w:t>
              </w:r>
            </w:ins>
            <w:del w:id="2442" w:author="瑋婷 徐" w:date="2024-12-27T11:17:00Z" w16du:dateUtc="2024-12-27T03:17:00Z">
              <w:r w:rsidRPr="008421D5" w:rsidDel="00E17438">
                <w:rPr>
                  <w:rFonts w:ascii="Times New Roman" w:eastAsia="標楷體" w:hAnsi="Times New Roman" w:cs="Times New Roman"/>
                  <w:color w:val="000000"/>
                  <w:lang w:eastAsia="en-US"/>
                </w:rPr>
                <w:delText>0.0</w:delText>
              </w:r>
            </w:del>
          </w:p>
        </w:tc>
        <w:tc>
          <w:tcPr>
            <w:tcW w:w="917" w:type="dxa"/>
            <w:shd w:val="clear" w:color="auto" w:fill="FFFFFF"/>
            <w:vAlign w:val="center"/>
          </w:tcPr>
          <w:p w14:paraId="06DA3738" w14:textId="5DE9BCD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43" w:author="瑋婷 徐" w:date="2024-12-27T11:17:00Z" w16du:dateUtc="2024-12-27T03:17:00Z">
              <w:r w:rsidRPr="008421D5">
                <w:rPr>
                  <w:rFonts w:ascii="Times New Roman" w:eastAsia="Arial" w:hAnsi="Times New Roman" w:cs="Times New Roman"/>
                  <w:color w:val="000000"/>
                  <w:rPrChange w:id="2444" w:author="瑋婷 徐" w:date="2024-12-27T11:17:00Z" w16du:dateUtc="2024-12-27T03:17:00Z">
                    <w:rPr>
                      <w:rFonts w:ascii="Arial" w:eastAsia="Arial" w:hAnsi="Arial" w:cs="Arial"/>
                      <w:color w:val="000000"/>
                      <w:sz w:val="22"/>
                    </w:rPr>
                  </w:rPrChange>
                </w:rPr>
                <w:t>0.5</w:t>
              </w:r>
            </w:ins>
            <w:del w:id="2445" w:author="瑋婷 徐" w:date="2024-12-27T11:17:00Z" w16du:dateUtc="2024-12-27T03:17:00Z">
              <w:r w:rsidRPr="008421D5" w:rsidDel="00E17438">
                <w:rPr>
                  <w:rFonts w:ascii="Times New Roman" w:eastAsia="標楷體" w:hAnsi="Times New Roman" w:cs="Times New Roman"/>
                  <w:color w:val="000000"/>
                  <w:lang w:eastAsia="en-US"/>
                </w:rPr>
                <w:delText>2.0</w:delText>
              </w:r>
            </w:del>
          </w:p>
        </w:tc>
        <w:tc>
          <w:tcPr>
            <w:tcW w:w="922" w:type="dxa"/>
            <w:shd w:val="clear" w:color="auto" w:fill="FFFFFF"/>
            <w:vAlign w:val="center"/>
          </w:tcPr>
          <w:p w14:paraId="7C851583" w14:textId="3878A057"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46" w:author="瑋婷 徐" w:date="2024-12-27T11:17:00Z" w16du:dateUtc="2024-12-27T03:17:00Z">
              <w:r w:rsidRPr="008421D5">
                <w:rPr>
                  <w:rFonts w:ascii="Times New Roman" w:eastAsia="Arial" w:hAnsi="Times New Roman" w:cs="Times New Roman"/>
                  <w:color w:val="000000"/>
                  <w:rPrChange w:id="2447" w:author="瑋婷 徐" w:date="2024-12-27T11:17:00Z" w16du:dateUtc="2024-12-27T03:17:00Z">
                    <w:rPr>
                      <w:rFonts w:ascii="Arial" w:eastAsia="Arial" w:hAnsi="Arial" w:cs="Arial"/>
                      <w:color w:val="000000"/>
                      <w:sz w:val="22"/>
                    </w:rPr>
                  </w:rPrChange>
                </w:rPr>
                <w:t>0.5</w:t>
              </w:r>
            </w:ins>
            <w:del w:id="2448" w:author="瑋婷 徐" w:date="2024-12-27T11:17:00Z" w16du:dateUtc="2024-12-27T03:17:00Z">
              <w:r w:rsidRPr="008421D5" w:rsidDel="00E17438">
                <w:rPr>
                  <w:rFonts w:ascii="Times New Roman" w:eastAsia="標楷體" w:hAnsi="Times New Roman" w:cs="Times New Roman"/>
                  <w:color w:val="000000"/>
                  <w:lang w:eastAsia="en-US"/>
                </w:rPr>
                <w:delText>1.0</w:delText>
              </w:r>
            </w:del>
          </w:p>
        </w:tc>
        <w:tc>
          <w:tcPr>
            <w:tcW w:w="1035" w:type="dxa"/>
            <w:shd w:val="clear" w:color="auto" w:fill="FFFFFF"/>
            <w:vAlign w:val="center"/>
          </w:tcPr>
          <w:p w14:paraId="18974F4F" w14:textId="10353C47"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49" w:author="瑋婷 徐" w:date="2024-12-27T11:17:00Z" w16du:dateUtc="2024-12-27T03:17:00Z">
              <w:r w:rsidRPr="008421D5">
                <w:rPr>
                  <w:rFonts w:ascii="Times New Roman" w:eastAsia="Arial" w:hAnsi="Times New Roman" w:cs="Times New Roman"/>
                  <w:color w:val="000000"/>
                  <w:rPrChange w:id="2450" w:author="瑋婷 徐" w:date="2024-12-27T11:17:00Z" w16du:dateUtc="2024-12-27T03:17:00Z">
                    <w:rPr>
                      <w:rFonts w:ascii="Arial" w:eastAsia="Arial" w:hAnsi="Arial" w:cs="Arial"/>
                      <w:color w:val="000000"/>
                      <w:sz w:val="22"/>
                    </w:rPr>
                  </w:rPrChange>
                </w:rPr>
                <w:t>0.026</w:t>
              </w:r>
            </w:ins>
            <w:del w:id="2451" w:author="瑋婷 徐" w:date="2024-12-27T11:17:00Z" w16du:dateUtc="2024-12-27T03:17:00Z">
              <w:r w:rsidRPr="008421D5" w:rsidDel="00E17438">
                <w:rPr>
                  <w:rFonts w:ascii="Times New Roman" w:eastAsia="標楷體" w:hAnsi="Times New Roman" w:cs="Times New Roman"/>
                  <w:color w:val="000000"/>
                  <w:lang w:eastAsia="en-US"/>
                </w:rPr>
                <w:delText>0.118</w:delText>
              </w:r>
            </w:del>
          </w:p>
        </w:tc>
        <w:tc>
          <w:tcPr>
            <w:tcW w:w="1034" w:type="dxa"/>
            <w:shd w:val="clear" w:color="auto" w:fill="FFFFFF"/>
            <w:vAlign w:val="center"/>
          </w:tcPr>
          <w:p w14:paraId="7FCA41F8" w14:textId="5763163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52" w:author="瑋婷 徐" w:date="2024-12-27T11:17:00Z" w16du:dateUtc="2024-12-27T03:17:00Z">
              <w:r w:rsidRPr="008421D5">
                <w:rPr>
                  <w:rFonts w:ascii="Times New Roman" w:eastAsia="Arial" w:hAnsi="Times New Roman" w:cs="Times New Roman"/>
                  <w:color w:val="000000"/>
                  <w:rPrChange w:id="2453" w:author="瑋婷 徐" w:date="2024-12-27T11:17:00Z" w16du:dateUtc="2024-12-27T03:17:00Z">
                    <w:rPr>
                      <w:rFonts w:ascii="Arial" w:eastAsia="Arial" w:hAnsi="Arial" w:cs="Arial"/>
                      <w:color w:val="000000"/>
                      <w:sz w:val="22"/>
                    </w:rPr>
                  </w:rPrChange>
                </w:rPr>
                <w:t>0.026</w:t>
              </w:r>
            </w:ins>
            <w:del w:id="2454" w:author="瑋婷 徐" w:date="2024-12-27T11:17:00Z" w16du:dateUtc="2024-12-27T03:17:00Z">
              <w:r w:rsidRPr="008421D5" w:rsidDel="00E17438">
                <w:rPr>
                  <w:rFonts w:ascii="Times New Roman" w:eastAsia="標楷體" w:hAnsi="Times New Roman" w:cs="Times New Roman"/>
                  <w:color w:val="000000"/>
                  <w:lang w:eastAsia="en-US"/>
                </w:rPr>
                <w:delText>0.059</w:delText>
              </w:r>
            </w:del>
          </w:p>
        </w:tc>
      </w:tr>
      <w:tr w:rsidR="008421D5" w14:paraId="3CF823AA" w14:textId="77777777" w:rsidTr="00B3167B">
        <w:trPr>
          <w:cantSplit/>
          <w:jc w:val="center"/>
        </w:trPr>
        <w:tc>
          <w:tcPr>
            <w:tcW w:w="2128" w:type="dxa"/>
            <w:tcBorders>
              <w:bottom w:val="single" w:sz="4" w:space="0" w:color="000000"/>
            </w:tcBorders>
            <w:shd w:val="clear" w:color="auto" w:fill="FFFFFF"/>
            <w:vAlign w:val="center"/>
          </w:tcPr>
          <w:p w14:paraId="11F6475C" w14:textId="77777777" w:rsidR="008421D5" w:rsidRDefault="008421D5" w:rsidP="008421D5">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非森林</w:t>
            </w:r>
          </w:p>
        </w:tc>
        <w:tc>
          <w:tcPr>
            <w:tcW w:w="1133" w:type="dxa"/>
            <w:tcBorders>
              <w:bottom w:val="single" w:sz="4" w:space="0" w:color="000000"/>
            </w:tcBorders>
            <w:shd w:val="clear" w:color="auto" w:fill="FFFFFF"/>
            <w:vAlign w:val="center"/>
          </w:tcPr>
          <w:p w14:paraId="301C6233" w14:textId="72C8808A"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55" w:author="瑋婷 徐" w:date="2024-12-27T11:17:00Z" w16du:dateUtc="2024-12-27T03:17:00Z">
              <w:r w:rsidRPr="008421D5">
                <w:rPr>
                  <w:rFonts w:ascii="Times New Roman" w:eastAsia="Arial" w:hAnsi="Times New Roman" w:cs="Times New Roman"/>
                  <w:color w:val="000000"/>
                  <w:rPrChange w:id="2456" w:author="瑋婷 徐" w:date="2024-12-27T11:17:00Z" w16du:dateUtc="2024-12-27T03:17:00Z">
                    <w:rPr>
                      <w:rFonts w:ascii="Arial" w:eastAsia="Arial" w:hAnsi="Arial" w:cs="Arial"/>
                      <w:color w:val="000000"/>
                      <w:sz w:val="22"/>
                    </w:rPr>
                  </w:rPrChange>
                </w:rPr>
                <w:t>81.5</w:t>
              </w:r>
            </w:ins>
            <w:del w:id="2457" w:author="瑋婷 徐" w:date="2024-12-27T11:17:00Z" w16du:dateUtc="2024-12-27T03:17:00Z">
              <w:r w:rsidRPr="008421D5" w:rsidDel="00E17438">
                <w:rPr>
                  <w:rFonts w:ascii="Times New Roman" w:eastAsia="標楷體" w:hAnsi="Times New Roman" w:cs="Times New Roman"/>
                  <w:color w:val="000000"/>
                  <w:lang w:eastAsia="en-US"/>
                </w:rPr>
                <w:delText>74.5</w:delText>
              </w:r>
            </w:del>
          </w:p>
        </w:tc>
        <w:tc>
          <w:tcPr>
            <w:tcW w:w="1137" w:type="dxa"/>
            <w:tcBorders>
              <w:bottom w:val="single" w:sz="4" w:space="0" w:color="000000"/>
            </w:tcBorders>
            <w:shd w:val="clear" w:color="auto" w:fill="FFFFFF"/>
            <w:vAlign w:val="center"/>
          </w:tcPr>
          <w:p w14:paraId="4BF006D5" w14:textId="18D7B071"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58" w:author="瑋婷 徐" w:date="2024-12-27T11:17:00Z" w16du:dateUtc="2024-12-27T03:17:00Z">
              <w:r w:rsidRPr="008421D5">
                <w:rPr>
                  <w:rFonts w:ascii="Times New Roman" w:eastAsia="Arial" w:hAnsi="Times New Roman" w:cs="Times New Roman"/>
                  <w:color w:val="000000"/>
                  <w:rPrChange w:id="2459" w:author="瑋婷 徐" w:date="2024-12-27T11:17:00Z" w16du:dateUtc="2024-12-27T03:17:00Z">
                    <w:rPr>
                      <w:rFonts w:ascii="Arial" w:eastAsia="Arial" w:hAnsi="Arial" w:cs="Arial"/>
                      <w:color w:val="000000"/>
                      <w:sz w:val="22"/>
                    </w:rPr>
                  </w:rPrChange>
                </w:rPr>
                <w:t>0.5</w:t>
              </w:r>
            </w:ins>
            <w:del w:id="2460" w:author="瑋婷 徐" w:date="2024-12-27T11:17:00Z" w16du:dateUtc="2024-12-27T03:17:00Z">
              <w:r w:rsidRPr="008421D5" w:rsidDel="00E17438">
                <w:rPr>
                  <w:rFonts w:ascii="Times New Roman" w:eastAsia="標楷體" w:hAnsi="Times New Roman" w:cs="Times New Roman"/>
                  <w:color w:val="000000"/>
                  <w:lang w:eastAsia="en-US"/>
                </w:rPr>
                <w:delText>1.5</w:delText>
              </w:r>
            </w:del>
          </w:p>
        </w:tc>
        <w:tc>
          <w:tcPr>
            <w:tcW w:w="917" w:type="dxa"/>
            <w:tcBorders>
              <w:bottom w:val="single" w:sz="4" w:space="0" w:color="000000"/>
            </w:tcBorders>
            <w:shd w:val="clear" w:color="auto" w:fill="FFFFFF"/>
            <w:vAlign w:val="center"/>
          </w:tcPr>
          <w:p w14:paraId="5242FE15" w14:textId="6B819C7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61" w:author="瑋婷 徐" w:date="2024-12-27T11:17:00Z" w16du:dateUtc="2024-12-27T03:17:00Z">
              <w:r w:rsidRPr="008421D5">
                <w:rPr>
                  <w:rFonts w:ascii="Times New Roman" w:eastAsia="Arial" w:hAnsi="Times New Roman" w:cs="Times New Roman"/>
                  <w:color w:val="000000"/>
                  <w:rPrChange w:id="2462" w:author="瑋婷 徐" w:date="2024-12-27T11:17:00Z" w16du:dateUtc="2024-12-27T03:17:00Z">
                    <w:rPr>
                      <w:rFonts w:ascii="Arial" w:eastAsia="Arial" w:hAnsi="Arial" w:cs="Arial"/>
                      <w:color w:val="000000"/>
                      <w:sz w:val="22"/>
                    </w:rPr>
                  </w:rPrChange>
                </w:rPr>
                <w:t>2.0</w:t>
              </w:r>
            </w:ins>
            <w:del w:id="2463" w:author="瑋婷 徐" w:date="2024-12-27T11:17:00Z" w16du:dateUtc="2024-12-27T03:17:00Z">
              <w:r w:rsidRPr="008421D5" w:rsidDel="00E17438">
                <w:rPr>
                  <w:rFonts w:ascii="Times New Roman" w:eastAsia="標楷體" w:hAnsi="Times New Roman" w:cs="Times New Roman"/>
                  <w:color w:val="000000"/>
                  <w:lang w:eastAsia="en-US"/>
                </w:rPr>
                <w:delText>2.5</w:delText>
              </w:r>
            </w:del>
          </w:p>
        </w:tc>
        <w:tc>
          <w:tcPr>
            <w:tcW w:w="922" w:type="dxa"/>
            <w:tcBorders>
              <w:bottom w:val="single" w:sz="4" w:space="0" w:color="000000"/>
            </w:tcBorders>
            <w:shd w:val="clear" w:color="auto" w:fill="FFFFFF"/>
            <w:vAlign w:val="center"/>
          </w:tcPr>
          <w:p w14:paraId="6F1A4A43" w14:textId="7B6A296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64" w:author="瑋婷 徐" w:date="2024-12-27T11:17:00Z" w16du:dateUtc="2024-12-27T03:17:00Z">
              <w:r w:rsidRPr="008421D5">
                <w:rPr>
                  <w:rFonts w:ascii="Times New Roman" w:eastAsia="Arial" w:hAnsi="Times New Roman" w:cs="Times New Roman"/>
                  <w:color w:val="000000"/>
                  <w:rPrChange w:id="2465" w:author="瑋婷 徐" w:date="2024-12-27T11:17:00Z" w16du:dateUtc="2024-12-27T03:17:00Z">
                    <w:rPr>
                      <w:rFonts w:ascii="Arial" w:eastAsia="Arial" w:hAnsi="Arial" w:cs="Arial"/>
                      <w:color w:val="000000"/>
                      <w:sz w:val="22"/>
                    </w:rPr>
                  </w:rPrChange>
                </w:rPr>
                <w:t>2.0</w:t>
              </w:r>
            </w:ins>
            <w:del w:id="2466" w:author="瑋婷 徐" w:date="2024-12-27T11:17:00Z" w16du:dateUtc="2024-12-27T03:17:00Z">
              <w:r w:rsidRPr="008421D5" w:rsidDel="00E17438">
                <w:rPr>
                  <w:rFonts w:ascii="Times New Roman" w:eastAsia="標楷體" w:hAnsi="Times New Roman" w:cs="Times New Roman"/>
                  <w:color w:val="000000"/>
                  <w:lang w:eastAsia="en-US"/>
                </w:rPr>
                <w:delText>0.5</w:delText>
              </w:r>
            </w:del>
          </w:p>
        </w:tc>
        <w:tc>
          <w:tcPr>
            <w:tcW w:w="1035" w:type="dxa"/>
            <w:tcBorders>
              <w:bottom w:val="single" w:sz="4" w:space="0" w:color="000000"/>
            </w:tcBorders>
            <w:shd w:val="clear" w:color="auto" w:fill="FFFFFF"/>
            <w:vAlign w:val="center"/>
          </w:tcPr>
          <w:p w14:paraId="5E9FD5FD" w14:textId="7F0FCE24"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67" w:author="瑋婷 徐" w:date="2024-12-27T11:17:00Z" w16du:dateUtc="2024-12-27T03:17:00Z">
              <w:r w:rsidRPr="008421D5">
                <w:rPr>
                  <w:rFonts w:ascii="Times New Roman" w:eastAsia="Arial" w:hAnsi="Times New Roman" w:cs="Times New Roman"/>
                  <w:color w:val="000000"/>
                  <w:rPrChange w:id="2468" w:author="瑋婷 徐" w:date="2024-12-27T11:17:00Z" w16du:dateUtc="2024-12-27T03:17:00Z">
                    <w:rPr>
                      <w:rFonts w:ascii="Arial" w:eastAsia="Arial" w:hAnsi="Arial" w:cs="Arial"/>
                      <w:color w:val="000000"/>
                      <w:sz w:val="22"/>
                    </w:rPr>
                  </w:rPrChange>
                </w:rPr>
                <w:t>0.024</w:t>
              </w:r>
            </w:ins>
            <w:del w:id="2469" w:author="瑋婷 徐" w:date="2024-12-27T11:17:00Z" w16du:dateUtc="2024-12-27T03:17:00Z">
              <w:r w:rsidRPr="008421D5" w:rsidDel="00E17438">
                <w:rPr>
                  <w:rFonts w:ascii="Times New Roman" w:eastAsia="標楷體" w:hAnsi="Times New Roman" w:cs="Times New Roman"/>
                  <w:color w:val="000000"/>
                  <w:lang w:eastAsia="en-US"/>
                </w:rPr>
                <w:delText>0.034</w:delText>
              </w:r>
            </w:del>
          </w:p>
        </w:tc>
        <w:tc>
          <w:tcPr>
            <w:tcW w:w="1034" w:type="dxa"/>
            <w:tcBorders>
              <w:bottom w:val="single" w:sz="4" w:space="0" w:color="000000"/>
            </w:tcBorders>
            <w:shd w:val="clear" w:color="auto" w:fill="FFFFFF"/>
            <w:vAlign w:val="center"/>
          </w:tcPr>
          <w:p w14:paraId="34E1293F" w14:textId="48A4D121"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70" w:author="瑋婷 徐" w:date="2024-12-27T11:17:00Z" w16du:dateUtc="2024-12-27T03:17:00Z">
              <w:r w:rsidRPr="008421D5">
                <w:rPr>
                  <w:rFonts w:ascii="Times New Roman" w:eastAsia="Arial" w:hAnsi="Times New Roman" w:cs="Times New Roman"/>
                  <w:color w:val="000000"/>
                  <w:rPrChange w:id="2471" w:author="瑋婷 徐" w:date="2024-12-27T11:17:00Z" w16du:dateUtc="2024-12-27T03:17:00Z">
                    <w:rPr>
                      <w:rFonts w:ascii="Arial" w:eastAsia="Arial" w:hAnsi="Arial" w:cs="Arial"/>
                      <w:color w:val="000000"/>
                      <w:sz w:val="22"/>
                    </w:rPr>
                  </w:rPrChange>
                </w:rPr>
                <w:t>0.024</w:t>
              </w:r>
            </w:ins>
            <w:del w:id="2472" w:author="瑋婷 徐" w:date="2024-12-27T11:17:00Z" w16du:dateUtc="2024-12-27T03:17:00Z">
              <w:r w:rsidRPr="008421D5" w:rsidDel="00E17438">
                <w:rPr>
                  <w:rFonts w:ascii="Times New Roman" w:eastAsia="標楷體" w:hAnsi="Times New Roman" w:cs="Times New Roman"/>
                  <w:color w:val="000000"/>
                  <w:lang w:eastAsia="en-US"/>
                </w:rPr>
                <w:delText>0.007</w:delText>
              </w:r>
            </w:del>
          </w:p>
        </w:tc>
      </w:tr>
      <w:tr w:rsidR="008421D5" w14:paraId="79A332F2" w14:textId="77777777" w:rsidTr="00B3167B">
        <w:trPr>
          <w:cantSplit/>
          <w:jc w:val="center"/>
        </w:trPr>
        <w:tc>
          <w:tcPr>
            <w:tcW w:w="2128" w:type="dxa"/>
            <w:tcBorders>
              <w:top w:val="single" w:sz="4" w:space="0" w:color="000000"/>
              <w:bottom w:val="single" w:sz="4" w:space="0" w:color="000000"/>
            </w:tcBorders>
            <w:shd w:val="clear" w:color="auto" w:fill="FFFFFF"/>
            <w:vAlign w:val="center"/>
          </w:tcPr>
          <w:p w14:paraId="167CF911" w14:textId="77777777" w:rsidR="008421D5" w:rsidRDefault="008421D5" w:rsidP="008421D5">
            <w:pPr>
              <w:spacing w:before="100" w:after="100"/>
              <w:ind w:left="100" w:right="100"/>
              <w:jc w:val="center"/>
              <w:rPr>
                <w:rFonts w:ascii="Times New Roman" w:eastAsia="標楷體" w:hAnsi="Times New Roman" w:cs="Times New Roman"/>
              </w:rPr>
            </w:pPr>
            <w:r>
              <w:rPr>
                <w:rFonts w:ascii="Times New Roman" w:eastAsia="標楷體" w:hAnsi="Times New Roman" w:cs="Times New Roman"/>
              </w:rPr>
              <w:t>總計</w:t>
            </w:r>
          </w:p>
        </w:tc>
        <w:tc>
          <w:tcPr>
            <w:tcW w:w="1133" w:type="dxa"/>
            <w:tcBorders>
              <w:top w:val="single" w:sz="4" w:space="0" w:color="000000"/>
              <w:bottom w:val="single" w:sz="4" w:space="0" w:color="000000"/>
            </w:tcBorders>
            <w:shd w:val="clear" w:color="auto" w:fill="FFFFFF"/>
            <w:vAlign w:val="center"/>
          </w:tcPr>
          <w:p w14:paraId="536BBF84" w14:textId="39C4AF9F"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73" w:author="瑋婷 徐" w:date="2024-12-27T11:17:00Z" w16du:dateUtc="2024-12-27T03:17:00Z">
              <w:r w:rsidRPr="008421D5">
                <w:rPr>
                  <w:rFonts w:ascii="Times New Roman" w:eastAsia="Arial" w:hAnsi="Times New Roman" w:cs="Times New Roman"/>
                  <w:color w:val="000000"/>
                  <w:rPrChange w:id="2474" w:author="瑋婷 徐" w:date="2024-12-27T11:17:00Z" w16du:dateUtc="2024-12-27T03:17:00Z">
                    <w:rPr>
                      <w:rFonts w:ascii="Arial" w:eastAsia="Arial" w:hAnsi="Arial" w:cs="Arial"/>
                      <w:color w:val="000000"/>
                      <w:sz w:val="22"/>
                    </w:rPr>
                  </w:rPrChange>
                </w:rPr>
                <w:t>2,347.5</w:t>
              </w:r>
            </w:ins>
            <w:del w:id="2475" w:author="瑋婷 徐" w:date="2024-12-27T11:17:00Z" w16du:dateUtc="2024-12-27T03:17:00Z">
              <w:r w:rsidRPr="008421D5" w:rsidDel="00E17438">
                <w:rPr>
                  <w:rFonts w:ascii="Times New Roman" w:eastAsia="標楷體" w:hAnsi="Times New Roman" w:cs="Times New Roman"/>
                  <w:color w:val="000000"/>
                  <w:lang w:eastAsia="en-US"/>
                </w:rPr>
                <w:delText>2,300.0</w:delText>
              </w:r>
            </w:del>
          </w:p>
        </w:tc>
        <w:tc>
          <w:tcPr>
            <w:tcW w:w="1137" w:type="dxa"/>
            <w:tcBorders>
              <w:top w:val="single" w:sz="4" w:space="0" w:color="000000"/>
              <w:bottom w:val="single" w:sz="4" w:space="0" w:color="000000"/>
            </w:tcBorders>
            <w:shd w:val="clear" w:color="auto" w:fill="FFFFFF"/>
            <w:vAlign w:val="center"/>
          </w:tcPr>
          <w:p w14:paraId="679F0996" w14:textId="0B3DE03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76" w:author="瑋婷 徐" w:date="2024-12-27T11:17:00Z" w16du:dateUtc="2024-12-27T03:17:00Z">
              <w:r w:rsidRPr="008421D5">
                <w:rPr>
                  <w:rFonts w:ascii="Times New Roman" w:eastAsia="Arial" w:hAnsi="Times New Roman" w:cs="Times New Roman"/>
                  <w:color w:val="000000"/>
                  <w:rPrChange w:id="2477" w:author="瑋婷 徐" w:date="2024-12-27T11:17:00Z" w16du:dateUtc="2024-12-27T03:17:00Z">
                    <w:rPr>
                      <w:rFonts w:ascii="Arial" w:eastAsia="Arial" w:hAnsi="Arial" w:cs="Arial"/>
                      <w:color w:val="000000"/>
                      <w:sz w:val="22"/>
                    </w:rPr>
                  </w:rPrChange>
                </w:rPr>
                <w:t>42.5</w:t>
              </w:r>
            </w:ins>
            <w:del w:id="2478" w:author="瑋婷 徐" w:date="2024-12-27T11:17:00Z" w16du:dateUtc="2024-12-27T03:17:00Z">
              <w:r w:rsidRPr="008421D5" w:rsidDel="00E17438">
                <w:rPr>
                  <w:rFonts w:ascii="Times New Roman" w:eastAsia="標楷體" w:hAnsi="Times New Roman" w:cs="Times New Roman"/>
                  <w:color w:val="000000"/>
                  <w:lang w:eastAsia="en-US"/>
                </w:rPr>
                <w:delText>34.0</w:delText>
              </w:r>
            </w:del>
          </w:p>
        </w:tc>
        <w:tc>
          <w:tcPr>
            <w:tcW w:w="917" w:type="dxa"/>
            <w:tcBorders>
              <w:top w:val="single" w:sz="4" w:space="0" w:color="000000"/>
              <w:bottom w:val="single" w:sz="4" w:space="0" w:color="000000"/>
            </w:tcBorders>
            <w:shd w:val="clear" w:color="auto" w:fill="FFFFFF"/>
            <w:vAlign w:val="center"/>
          </w:tcPr>
          <w:p w14:paraId="5B3FA924" w14:textId="09F3F721"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79" w:author="瑋婷 徐" w:date="2024-12-27T11:17:00Z" w16du:dateUtc="2024-12-27T03:17:00Z">
              <w:r w:rsidRPr="008421D5">
                <w:rPr>
                  <w:rFonts w:ascii="Times New Roman" w:eastAsia="Arial" w:hAnsi="Times New Roman" w:cs="Times New Roman"/>
                  <w:color w:val="000000"/>
                  <w:rPrChange w:id="2480" w:author="瑋婷 徐" w:date="2024-12-27T11:17:00Z" w16du:dateUtc="2024-12-27T03:17:00Z">
                    <w:rPr>
                      <w:rFonts w:ascii="Arial" w:eastAsia="Arial" w:hAnsi="Arial" w:cs="Arial"/>
                      <w:color w:val="000000"/>
                      <w:sz w:val="22"/>
                    </w:rPr>
                  </w:rPrChange>
                </w:rPr>
                <w:t>78.0</w:t>
              </w:r>
            </w:ins>
            <w:del w:id="2481" w:author="瑋婷 徐" w:date="2024-12-27T11:17:00Z" w16du:dateUtc="2024-12-27T03:17:00Z">
              <w:r w:rsidRPr="008421D5" w:rsidDel="00E17438">
                <w:rPr>
                  <w:rFonts w:ascii="Times New Roman" w:eastAsia="標楷體" w:hAnsi="Times New Roman" w:cs="Times New Roman"/>
                  <w:color w:val="000000"/>
                  <w:lang w:eastAsia="en-US"/>
                </w:rPr>
                <w:delText>93.5</w:delText>
              </w:r>
            </w:del>
          </w:p>
        </w:tc>
        <w:tc>
          <w:tcPr>
            <w:tcW w:w="922" w:type="dxa"/>
            <w:tcBorders>
              <w:top w:val="single" w:sz="4" w:space="0" w:color="000000"/>
              <w:bottom w:val="single" w:sz="4" w:space="0" w:color="000000"/>
            </w:tcBorders>
            <w:shd w:val="clear" w:color="auto" w:fill="FFFFFF"/>
            <w:vAlign w:val="center"/>
          </w:tcPr>
          <w:p w14:paraId="3448A844" w14:textId="44A5D5A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82" w:author="瑋婷 徐" w:date="2024-12-27T11:17:00Z" w16du:dateUtc="2024-12-27T03:17:00Z">
              <w:r w:rsidRPr="008421D5">
                <w:rPr>
                  <w:rFonts w:ascii="Times New Roman" w:eastAsia="Arial" w:hAnsi="Times New Roman" w:cs="Times New Roman"/>
                  <w:color w:val="000000"/>
                  <w:rPrChange w:id="2483" w:author="瑋婷 徐" w:date="2024-12-27T11:17:00Z" w16du:dateUtc="2024-12-27T03:17:00Z">
                    <w:rPr>
                      <w:rFonts w:ascii="Arial" w:eastAsia="Arial" w:hAnsi="Arial" w:cs="Arial"/>
                      <w:color w:val="000000"/>
                      <w:sz w:val="22"/>
                    </w:rPr>
                  </w:rPrChange>
                </w:rPr>
                <w:t>1.0</w:t>
              </w:r>
            </w:ins>
            <w:del w:id="2484" w:author="瑋婷 徐" w:date="2024-12-27T11:17:00Z" w16du:dateUtc="2024-12-27T03:17:00Z">
              <w:r w:rsidRPr="008421D5" w:rsidDel="00E17438">
                <w:rPr>
                  <w:rFonts w:ascii="Times New Roman" w:eastAsia="標楷體" w:hAnsi="Times New Roman" w:cs="Times New Roman"/>
                  <w:color w:val="000000"/>
                  <w:lang w:eastAsia="en-US"/>
                </w:rPr>
                <w:delText>10.5</w:delText>
              </w:r>
            </w:del>
          </w:p>
        </w:tc>
        <w:tc>
          <w:tcPr>
            <w:tcW w:w="1035" w:type="dxa"/>
            <w:tcBorders>
              <w:top w:val="single" w:sz="4" w:space="0" w:color="000000"/>
              <w:bottom w:val="single" w:sz="4" w:space="0" w:color="000000"/>
            </w:tcBorders>
            <w:shd w:val="clear" w:color="auto" w:fill="FFFFFF"/>
            <w:vAlign w:val="center"/>
          </w:tcPr>
          <w:p w14:paraId="626BF88A" w14:textId="4C715ECF"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85" w:author="瑋婷 徐" w:date="2024-12-27T11:17:00Z" w16du:dateUtc="2024-12-27T03:17:00Z">
              <w:r w:rsidRPr="008421D5">
                <w:rPr>
                  <w:rFonts w:ascii="Times New Roman" w:eastAsia="Arial" w:hAnsi="Times New Roman" w:cs="Times New Roman"/>
                  <w:color w:val="000000"/>
                  <w:rPrChange w:id="2486" w:author="瑋婷 徐" w:date="2024-12-27T11:17:00Z" w16du:dateUtc="2024-12-27T03:17:00Z">
                    <w:rPr>
                      <w:rFonts w:ascii="Arial" w:eastAsia="Arial" w:hAnsi="Arial" w:cs="Arial"/>
                      <w:color w:val="000000"/>
                      <w:sz w:val="22"/>
                    </w:rPr>
                  </w:rPrChange>
                </w:rPr>
                <w:t>0.033</w:t>
              </w:r>
            </w:ins>
            <w:del w:id="2487" w:author="瑋婷 徐" w:date="2024-12-27T11:17:00Z" w16du:dateUtc="2024-12-27T03:17:00Z">
              <w:r w:rsidRPr="008421D5" w:rsidDel="00E17438">
                <w:rPr>
                  <w:rFonts w:ascii="Times New Roman" w:eastAsia="標楷體" w:hAnsi="Times New Roman" w:cs="Times New Roman"/>
                  <w:color w:val="000000"/>
                  <w:lang w:eastAsia="en-US"/>
                </w:rPr>
                <w:delText>0.041</w:delText>
              </w:r>
            </w:del>
          </w:p>
        </w:tc>
        <w:tc>
          <w:tcPr>
            <w:tcW w:w="1034" w:type="dxa"/>
            <w:tcBorders>
              <w:top w:val="single" w:sz="4" w:space="0" w:color="000000"/>
              <w:bottom w:val="single" w:sz="4" w:space="0" w:color="000000"/>
            </w:tcBorders>
            <w:shd w:val="clear" w:color="auto" w:fill="FFFFFF"/>
            <w:vAlign w:val="center"/>
          </w:tcPr>
          <w:p w14:paraId="632ABD0B" w14:textId="3E68DB13"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2488" w:author="瑋婷 徐" w:date="2024-12-27T11:17:00Z" w16du:dateUtc="2024-12-27T03:17:00Z">
              <w:r w:rsidRPr="008421D5">
                <w:rPr>
                  <w:rFonts w:ascii="Times New Roman" w:eastAsia="Arial" w:hAnsi="Times New Roman" w:cs="Times New Roman"/>
                  <w:color w:val="000000"/>
                  <w:rPrChange w:id="2489" w:author="瑋婷 徐" w:date="2024-12-27T11:17:00Z" w16du:dateUtc="2024-12-27T03:17:00Z">
                    <w:rPr>
                      <w:rFonts w:ascii="Arial" w:eastAsia="Arial" w:hAnsi="Arial" w:cs="Arial"/>
                      <w:color w:val="000000"/>
                      <w:sz w:val="22"/>
                    </w:rPr>
                  </w:rPrChange>
                </w:rPr>
                <w:t>0.001</w:t>
              </w:r>
            </w:ins>
            <w:del w:id="2490" w:author="瑋婷 徐" w:date="2024-12-27T11:17:00Z" w16du:dateUtc="2024-12-27T03:17:00Z">
              <w:r w:rsidRPr="008421D5" w:rsidDel="00E17438">
                <w:rPr>
                  <w:rFonts w:ascii="Times New Roman" w:eastAsia="標楷體" w:hAnsi="Times New Roman" w:cs="Times New Roman"/>
                  <w:color w:val="000000"/>
                  <w:lang w:eastAsia="en-US"/>
                </w:rPr>
                <w:delText>0.004</w:delText>
              </w:r>
            </w:del>
          </w:p>
        </w:tc>
      </w:tr>
    </w:tbl>
    <w:p w14:paraId="04E679F5" w14:textId="3122F137" w:rsidR="00D93FCC" w:rsidRDefault="002435EC">
      <w:pPr>
        <w:rPr>
          <w:rFonts w:ascii="Times New Roman" w:eastAsia="標楷體" w:hAnsi="Times New Roman" w:cs="Times New Roman"/>
        </w:rPr>
      </w:pPr>
      <w:proofErr w:type="gramStart"/>
      <w:r>
        <w:rPr>
          <w:rFonts w:ascii="Times New Roman" w:eastAsia="標楷體" w:hAnsi="Times New Roman" w:cs="Times New Roman"/>
        </w:rPr>
        <w:t>註</w:t>
      </w:r>
      <w:proofErr w:type="gramEnd"/>
      <w:r>
        <w:rPr>
          <w:rFonts w:ascii="Times New Roman" w:eastAsia="標楷體" w:hAnsi="Times New Roman" w:cs="Times New Roman"/>
        </w:rPr>
        <w:t>：</w:t>
      </w:r>
      <w:r>
        <w:rPr>
          <w:rFonts w:ascii="Times New Roman" w:eastAsia="標楷體" w:hAnsi="Times New Roman" w:cs="Times New Roman"/>
          <w:color w:val="000000"/>
        </w:rPr>
        <w:t>EL</w:t>
      </w:r>
      <w:r>
        <w:rPr>
          <w:rFonts w:ascii="Times New Roman" w:eastAsia="標楷體" w:hAnsi="Times New Roman" w:cs="Times New Roman"/>
          <w:color w:val="000000"/>
        </w:rPr>
        <w:t>表示海拔高度</w:t>
      </w:r>
      <w:r>
        <w:rPr>
          <w:rFonts w:ascii="Times New Roman" w:eastAsia="標楷體" w:hAnsi="Times New Roman" w:cs="Times New Roman"/>
          <w:color w:val="000000"/>
        </w:rPr>
        <w:t>(Elevation)</w:t>
      </w:r>
      <w:r>
        <w:rPr>
          <w:rFonts w:ascii="Times New Roman" w:eastAsia="標楷體" w:hAnsi="Times New Roman" w:cs="Times New Roman"/>
          <w:color w:val="000000"/>
        </w:rPr>
        <w:t>。</w:t>
      </w:r>
      <w:r>
        <w:rPr>
          <w:rFonts w:ascii="Times New Roman" w:eastAsia="標楷體" w:hAnsi="Times New Roman" w:cs="Times New Roman"/>
          <w:sz w:val="28"/>
        </w:rPr>
        <w:t xml:space="preserve"> </w:t>
      </w:r>
      <w:r>
        <w:br w:type="page"/>
      </w:r>
    </w:p>
    <w:p w14:paraId="18E17237" w14:textId="0E04A2CD"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del w:id="2491" w:author="瑋婷 徐" w:date="2025-01-06T10:53:00Z" w16du:dateUtc="2025-01-06T02:53:00Z">
        <w:r w:rsidDel="00B82309">
          <w:rPr>
            <w:rFonts w:ascii="Times New Roman" w:eastAsia="標楷體" w:hAnsi="Times New Roman" w:cs="Times New Roman"/>
          </w:rPr>
          <w:delText>7</w:delText>
        </w:r>
      </w:del>
      <w:ins w:id="2492" w:author="瑋婷 徐" w:date="2025-01-06T10:53:00Z" w16du:dateUtc="2025-01-06T02:53:00Z">
        <w:r w:rsidR="00B82309">
          <w:rPr>
            <w:rFonts w:ascii="Times New Roman" w:eastAsia="標楷體" w:hAnsi="Times New Roman" w:cs="Times New Roman" w:hint="eastAsia"/>
          </w:rPr>
          <w:t>8</w:t>
        </w:r>
      </w:ins>
      <w:r>
        <w:rPr>
          <w:rFonts w:ascii="Times New Roman" w:eastAsia="標楷體" w:hAnsi="Times New Roman" w:cs="Times New Roman"/>
        </w:rPr>
        <w:t>、</w:t>
      </w:r>
      <w:r>
        <w:rPr>
          <w:rFonts w:ascii="Times New Roman" w:eastAsia="標楷體" w:hAnsi="Times New Roman" w:cs="Times New Roman"/>
        </w:rPr>
        <w:t>202</w:t>
      </w:r>
      <w:del w:id="2493" w:author="瑋婷 徐" w:date="2024-12-27T11:15:00Z" w16du:dateUtc="2024-12-27T03:15:00Z">
        <w:r w:rsidDel="008421D5">
          <w:rPr>
            <w:rFonts w:ascii="Times New Roman" w:eastAsia="標楷體" w:hAnsi="Times New Roman" w:cs="Times New Roman"/>
          </w:rPr>
          <w:delText>3</w:delText>
        </w:r>
      </w:del>
      <w:ins w:id="2494" w:author="瑋婷 徐" w:date="2024-12-27T11:15:00Z" w16du:dateUtc="2024-12-27T03:15:00Z">
        <w:r w:rsidR="008421D5">
          <w:rPr>
            <w:rFonts w:ascii="Times New Roman" w:eastAsia="標楷體" w:hAnsi="Times New Roman" w:cs="Times New Roman" w:hint="eastAsia"/>
          </w:rPr>
          <w:t>4</w:t>
        </w:r>
      </w:ins>
      <w:r>
        <w:rPr>
          <w:rFonts w:ascii="Times New Roman" w:eastAsia="標楷體" w:hAnsi="Times New Roman" w:cs="Times New Roman"/>
        </w:rPr>
        <w:t>年各分署位在海拔</w:t>
      </w:r>
      <w:r>
        <w:rPr>
          <w:rFonts w:ascii="Times New Roman" w:eastAsia="標楷體" w:hAnsi="Times New Roman" w:cs="Times New Roman"/>
        </w:rPr>
        <w:t>50 m</w:t>
      </w:r>
      <w:r>
        <w:rPr>
          <w:rFonts w:ascii="Times New Roman" w:eastAsia="標楷體" w:hAnsi="Times New Roman" w:cs="Times New Roman"/>
        </w:rPr>
        <w:t>以上森林的調查樣點數、臺灣獼猴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的</w:t>
      </w:r>
      <w:proofErr w:type="gramStart"/>
      <w:r>
        <w:rPr>
          <w:rFonts w:ascii="Times New Roman" w:eastAsia="標楷體" w:hAnsi="Times New Roman" w:cs="Times New Roman"/>
        </w:rPr>
        <w:t>猴群數及</w:t>
      </w:r>
      <w:proofErr w:type="gramEnd"/>
      <w:r>
        <w:rPr>
          <w:rFonts w:ascii="Times New Roman" w:eastAsia="標楷體" w:hAnsi="Times New Roman" w:cs="Times New Roman"/>
        </w:rPr>
        <w:t>相對密度</w:t>
      </w:r>
      <w:r>
        <w:rPr>
          <w:rFonts w:ascii="Times New Roman" w:eastAsia="標楷體" w:hAnsi="Times New Roman" w:cs="Times New Roman"/>
        </w:rPr>
        <w:t>(n=2)</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642"/>
        <w:gridCol w:w="1277"/>
        <w:gridCol w:w="940"/>
        <w:gridCol w:w="1278"/>
        <w:gridCol w:w="686"/>
        <w:gridCol w:w="1277"/>
        <w:gridCol w:w="1190"/>
        <w:tblGridChange w:id="2495">
          <w:tblGrid>
            <w:gridCol w:w="310"/>
            <w:gridCol w:w="1332"/>
            <w:gridCol w:w="310"/>
            <w:gridCol w:w="967"/>
            <w:gridCol w:w="310"/>
            <w:gridCol w:w="630"/>
            <w:gridCol w:w="310"/>
            <w:gridCol w:w="968"/>
            <w:gridCol w:w="310"/>
            <w:gridCol w:w="376"/>
            <w:gridCol w:w="310"/>
            <w:gridCol w:w="967"/>
            <w:gridCol w:w="310"/>
            <w:gridCol w:w="880"/>
            <w:gridCol w:w="310"/>
          </w:tblGrid>
        </w:tblGridChange>
      </w:tblGrid>
      <w:tr w:rsidR="00D93FCC" w14:paraId="0893F1E0" w14:textId="77777777" w:rsidTr="00EE3504">
        <w:trPr>
          <w:trHeight w:val="743"/>
        </w:trPr>
        <w:tc>
          <w:tcPr>
            <w:tcW w:w="1642" w:type="dxa"/>
            <w:vMerge w:val="restart"/>
            <w:tcBorders>
              <w:top w:val="single" w:sz="8" w:space="0" w:color="000000"/>
              <w:left w:val="single" w:sz="6" w:space="0" w:color="FFFFFF"/>
              <w:bottom w:val="single" w:sz="8" w:space="0" w:color="000000"/>
              <w:right w:val="single" w:sz="6" w:space="0" w:color="FFFFFF"/>
            </w:tcBorders>
            <w:vAlign w:val="center"/>
          </w:tcPr>
          <w:p w14:paraId="1BE76307"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分署</w:t>
            </w:r>
          </w:p>
        </w:tc>
        <w:tc>
          <w:tcPr>
            <w:tcW w:w="2217" w:type="dxa"/>
            <w:gridSpan w:val="2"/>
            <w:tcBorders>
              <w:top w:val="single" w:sz="8" w:space="0" w:color="000000"/>
              <w:left w:val="single" w:sz="6" w:space="0" w:color="FFFFFF"/>
              <w:bottom w:val="single" w:sz="8" w:space="0" w:color="000000"/>
              <w:right w:val="single" w:sz="6" w:space="0" w:color="FFFFFF"/>
            </w:tcBorders>
            <w:vAlign w:val="center"/>
          </w:tcPr>
          <w:p w14:paraId="16CEBC1E"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樣點數</w:t>
            </w:r>
          </w:p>
        </w:tc>
        <w:tc>
          <w:tcPr>
            <w:tcW w:w="1964" w:type="dxa"/>
            <w:gridSpan w:val="2"/>
            <w:tcBorders>
              <w:top w:val="single" w:sz="8" w:space="0" w:color="000000"/>
              <w:left w:val="single" w:sz="6" w:space="0" w:color="FFFFFF"/>
              <w:bottom w:val="single" w:sz="8" w:space="0" w:color="000000"/>
              <w:right w:val="single" w:sz="6" w:space="0" w:color="FFFFFF"/>
            </w:tcBorders>
            <w:vAlign w:val="center"/>
          </w:tcPr>
          <w:p w14:paraId="141383B2" w14:textId="77777777" w:rsidR="00D93FCC" w:rsidRDefault="002435EC">
            <w:pPr>
              <w:jc w:val="center"/>
              <w:rPr>
                <w:rFonts w:ascii="Times New Roman" w:eastAsia="標楷體" w:hAnsi="Times New Roman" w:cs="Times New Roman"/>
              </w:rPr>
            </w:pPr>
            <w:proofErr w:type="gramStart"/>
            <w:r>
              <w:rPr>
                <w:rFonts w:ascii="Times New Roman" w:eastAsia="標楷體" w:hAnsi="Times New Roman" w:cs="Times New Roman"/>
              </w:rPr>
              <w:t>猴群數</w:t>
            </w:r>
            <w:proofErr w:type="gramEnd"/>
          </w:p>
        </w:tc>
        <w:tc>
          <w:tcPr>
            <w:tcW w:w="2467" w:type="dxa"/>
            <w:gridSpan w:val="2"/>
            <w:tcBorders>
              <w:top w:val="single" w:sz="8" w:space="0" w:color="000000"/>
              <w:left w:val="single" w:sz="6" w:space="0" w:color="FFFFFF"/>
              <w:bottom w:val="single" w:sz="8" w:space="0" w:color="000000"/>
              <w:right w:val="single" w:sz="6" w:space="0" w:color="FFFFFF"/>
            </w:tcBorders>
            <w:vAlign w:val="center"/>
          </w:tcPr>
          <w:p w14:paraId="4BB0115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相對密度</w:t>
            </w:r>
          </w:p>
          <w:p w14:paraId="3C97047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w:t>
            </w:r>
            <w:r>
              <w:rPr>
                <w:rFonts w:ascii="Times New Roman" w:eastAsia="標楷體" w:hAnsi="Times New Roman" w:cs="Times New Roman"/>
              </w:rPr>
              <w:t>群</w:t>
            </w:r>
            <w:r>
              <w:rPr>
                <w:rFonts w:ascii="Times New Roman" w:eastAsia="標楷體" w:hAnsi="Times New Roman" w:cs="Times New Roman"/>
              </w:rPr>
              <w:t>/</w:t>
            </w:r>
            <w:proofErr w:type="gramStart"/>
            <w:r>
              <w:rPr>
                <w:rFonts w:ascii="Times New Roman" w:eastAsia="標楷體" w:hAnsi="Times New Roman" w:cs="Times New Roman"/>
              </w:rPr>
              <w:t>樣點</w:t>
            </w:r>
            <w:proofErr w:type="gramEnd"/>
            <w:r>
              <w:rPr>
                <w:rFonts w:ascii="Times New Roman" w:eastAsia="標楷體" w:hAnsi="Times New Roman" w:cs="Times New Roman"/>
              </w:rPr>
              <w:t>)</w:t>
            </w:r>
          </w:p>
        </w:tc>
      </w:tr>
      <w:tr w:rsidR="00D93FCC" w14:paraId="00FA84C2" w14:textId="77777777" w:rsidTr="00EE3504">
        <w:trPr>
          <w:trHeight w:val="650"/>
        </w:trPr>
        <w:tc>
          <w:tcPr>
            <w:tcW w:w="1642" w:type="dxa"/>
            <w:vMerg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14:paraId="2EB2D646" w14:textId="77777777" w:rsidR="00D93FCC" w:rsidRDefault="00D93FCC"/>
        </w:tc>
        <w:tc>
          <w:tcPr>
            <w:tcW w:w="1277" w:type="dxa"/>
            <w:tcBorders>
              <w:top w:val="single" w:sz="8" w:space="0" w:color="000000"/>
              <w:left w:val="single" w:sz="6" w:space="0" w:color="FFFFFF"/>
              <w:bottom w:val="single" w:sz="8" w:space="0" w:color="000000"/>
              <w:right w:val="single" w:sz="6" w:space="0" w:color="FFFFFF"/>
            </w:tcBorders>
            <w:vAlign w:val="center"/>
          </w:tcPr>
          <w:p w14:paraId="1DD3023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Mean</w:t>
            </w:r>
          </w:p>
        </w:tc>
        <w:tc>
          <w:tcPr>
            <w:tcW w:w="940" w:type="dxa"/>
            <w:tcBorders>
              <w:top w:val="single" w:sz="8" w:space="0" w:color="000000"/>
              <w:left w:val="single" w:sz="6" w:space="0" w:color="FFFFFF"/>
              <w:bottom w:val="single" w:sz="8" w:space="0" w:color="000000"/>
              <w:right w:val="single" w:sz="6" w:space="0" w:color="FFFFFF"/>
            </w:tcBorders>
            <w:vAlign w:val="center"/>
          </w:tcPr>
          <w:p w14:paraId="4309AA96" w14:textId="6A66BB44" w:rsidR="00D93FCC" w:rsidRDefault="005F5354">
            <w:pPr>
              <w:jc w:val="center"/>
              <w:rPr>
                <w:rFonts w:ascii="Times New Roman" w:eastAsia="標楷體" w:hAnsi="Times New Roman" w:cs="Times New Roman"/>
              </w:rPr>
            </w:pPr>
            <w:r>
              <w:rPr>
                <w:rFonts w:ascii="Times New Roman" w:eastAsia="標楷體" w:hAnsi="Times New Roman" w:cs="Times New Roman"/>
              </w:rPr>
              <w:t>SE</w:t>
            </w:r>
          </w:p>
        </w:tc>
        <w:tc>
          <w:tcPr>
            <w:tcW w:w="1278" w:type="dxa"/>
            <w:tcBorders>
              <w:top w:val="single" w:sz="8" w:space="0" w:color="000000"/>
              <w:left w:val="single" w:sz="6" w:space="0" w:color="FFFFFF"/>
              <w:bottom w:val="single" w:sz="8" w:space="0" w:color="000000"/>
              <w:right w:val="single" w:sz="6" w:space="0" w:color="FFFFFF"/>
            </w:tcBorders>
            <w:vAlign w:val="center"/>
          </w:tcPr>
          <w:p w14:paraId="64E220D2"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Mean</w:t>
            </w:r>
          </w:p>
        </w:tc>
        <w:tc>
          <w:tcPr>
            <w:tcW w:w="686" w:type="dxa"/>
            <w:tcBorders>
              <w:top w:val="single" w:sz="8" w:space="0" w:color="000000"/>
              <w:left w:val="single" w:sz="6" w:space="0" w:color="FFFFFF"/>
              <w:bottom w:val="single" w:sz="8" w:space="0" w:color="000000"/>
              <w:right w:val="single" w:sz="6" w:space="0" w:color="FFFFFF"/>
            </w:tcBorders>
            <w:vAlign w:val="center"/>
          </w:tcPr>
          <w:p w14:paraId="5211FA72" w14:textId="4B097DBD" w:rsidR="00D93FCC" w:rsidRDefault="005F5354">
            <w:pPr>
              <w:jc w:val="center"/>
              <w:rPr>
                <w:rFonts w:ascii="Times New Roman" w:eastAsia="標楷體" w:hAnsi="Times New Roman" w:cs="Times New Roman"/>
              </w:rPr>
            </w:pPr>
            <w:r>
              <w:rPr>
                <w:rFonts w:ascii="Times New Roman" w:eastAsia="標楷體" w:hAnsi="Times New Roman" w:cs="Times New Roman"/>
              </w:rPr>
              <w:t>SE</w:t>
            </w:r>
          </w:p>
        </w:tc>
        <w:tc>
          <w:tcPr>
            <w:tcW w:w="1277" w:type="dxa"/>
            <w:tcBorders>
              <w:top w:val="single" w:sz="8" w:space="0" w:color="000000"/>
              <w:left w:val="single" w:sz="6" w:space="0" w:color="FFFFFF"/>
              <w:bottom w:val="single" w:sz="8" w:space="0" w:color="000000"/>
              <w:right w:val="single" w:sz="6" w:space="0" w:color="FFFFFF"/>
            </w:tcBorders>
            <w:vAlign w:val="center"/>
          </w:tcPr>
          <w:p w14:paraId="16C1BF4F"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Mean</w:t>
            </w:r>
          </w:p>
        </w:tc>
        <w:tc>
          <w:tcPr>
            <w:tcW w:w="1190" w:type="dxa"/>
            <w:tcBorders>
              <w:top w:val="single" w:sz="8" w:space="0" w:color="000000"/>
              <w:left w:val="single" w:sz="6" w:space="0" w:color="FFFFFF"/>
              <w:bottom w:val="single" w:sz="8" w:space="0" w:color="000000"/>
              <w:right w:val="single" w:sz="6" w:space="0" w:color="FFFFFF"/>
            </w:tcBorders>
            <w:vAlign w:val="center"/>
          </w:tcPr>
          <w:p w14:paraId="21D4EFA6" w14:textId="44229AA2" w:rsidR="00D93FCC" w:rsidRDefault="005F5354">
            <w:pPr>
              <w:jc w:val="center"/>
              <w:rPr>
                <w:rFonts w:ascii="Times New Roman" w:eastAsia="標楷體" w:hAnsi="Times New Roman" w:cs="Times New Roman"/>
              </w:rPr>
            </w:pPr>
            <w:r>
              <w:rPr>
                <w:rFonts w:ascii="Times New Roman" w:eastAsia="標楷體" w:hAnsi="Times New Roman" w:cs="Times New Roman"/>
              </w:rPr>
              <w:t>SE</w:t>
            </w:r>
          </w:p>
        </w:tc>
      </w:tr>
      <w:tr w:rsidR="00EE3504" w14:paraId="3CEDE9CB"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2496"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2497" w:author="瑋婷 徐" w:date="2024-12-27T11:22:00Z" w16du:dateUtc="2024-12-27T03:22:00Z">
            <w:trPr>
              <w:gridBefore w:val="1"/>
              <w:trHeight w:val="650"/>
            </w:trPr>
          </w:trPrChange>
        </w:trPr>
        <w:tc>
          <w:tcPr>
            <w:tcW w:w="1642" w:type="dxa"/>
            <w:tcBorders>
              <w:top w:val="single" w:sz="8" w:space="0" w:color="000000"/>
              <w:left w:val="single" w:sz="6" w:space="0" w:color="FFFFFF"/>
              <w:bottom w:val="single" w:sz="6" w:space="0" w:color="FFFFFF"/>
              <w:right w:val="single" w:sz="6" w:space="0" w:color="FFFFFF"/>
            </w:tcBorders>
            <w:vAlign w:val="center"/>
            <w:tcPrChange w:id="2498" w:author="瑋婷 徐" w:date="2024-12-27T11:22:00Z" w16du:dateUtc="2024-12-27T03:22:00Z">
              <w:tcPr>
                <w:tcW w:w="1642" w:type="dxa"/>
                <w:gridSpan w:val="2"/>
                <w:tcBorders>
                  <w:top w:val="single" w:sz="8" w:space="0" w:color="000000"/>
                  <w:left w:val="single" w:sz="6" w:space="0" w:color="FFFFFF"/>
                  <w:bottom w:val="single" w:sz="6" w:space="0" w:color="FFFFFF"/>
                  <w:right w:val="single" w:sz="6" w:space="0" w:color="FFFFFF"/>
                </w:tcBorders>
                <w:vAlign w:val="center"/>
              </w:tcPr>
            </w:tcPrChange>
          </w:tcPr>
          <w:p w14:paraId="25C3A49A"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宜蘭</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2499" w:author="瑋婷 徐" w:date="2024-12-27T11:22:00Z" w16du:dateUtc="2024-12-27T03:22:00Z">
              <w:tcPr>
                <w:tcW w:w="1277"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5D8E5C2C" w14:textId="395171DA" w:rsidR="00EE3504" w:rsidRPr="00EE3504" w:rsidRDefault="00EE3504">
            <w:pPr>
              <w:widowControl w:val="0"/>
              <w:jc w:val="center"/>
              <w:rPr>
                <w:rFonts w:ascii="Times New Roman" w:eastAsia="標楷體" w:hAnsi="Times New Roman" w:cs="Times New Roman"/>
                <w:rPrChange w:id="2500" w:author="瑋婷 徐" w:date="2024-12-27T11:22:00Z" w16du:dateUtc="2024-12-27T03:22:00Z">
                  <w:rPr>
                    <w:rFonts w:ascii="Times New Roman" w:eastAsia="標楷體" w:hAnsi="Times New Roman" w:cs="Times New Roman"/>
                    <w:color w:val="000000"/>
                  </w:rPr>
                </w:rPrChange>
              </w:rPr>
              <w:pPrChange w:id="2501" w:author="瑋婷 徐" w:date="2024-12-27T11:22:00Z" w16du:dateUtc="2024-12-27T03:22:00Z">
                <w:pPr>
                  <w:jc w:val="center"/>
                </w:pPr>
              </w:pPrChange>
            </w:pPr>
            <w:ins w:id="2502" w:author="瑋婷 徐" w:date="2024-12-27T11:21:00Z" w16du:dateUtc="2024-12-27T03:21:00Z">
              <w:r w:rsidRPr="00EE3504">
                <w:rPr>
                  <w:rFonts w:ascii="Times New Roman" w:eastAsia="標楷體" w:hAnsi="Times New Roman" w:cs="Times New Roman"/>
                  <w:rPrChange w:id="2503" w:author="瑋婷 徐" w:date="2024-12-27T11:22:00Z" w16du:dateUtc="2024-12-27T03:22:00Z">
                    <w:rPr>
                      <w:rFonts w:ascii="Arial" w:eastAsia="Arial" w:hAnsi="Arial" w:cs="Arial"/>
                      <w:color w:val="000000"/>
                      <w:sz w:val="22"/>
                    </w:rPr>
                  </w:rPrChange>
                </w:rPr>
                <w:t>251.0</w:t>
              </w:r>
            </w:ins>
            <w:del w:id="2504" w:author="瑋婷 徐" w:date="2024-12-27T11:21:00Z" w16du:dateUtc="2024-12-27T03:21:00Z">
              <w:r w:rsidRPr="00EE3504" w:rsidDel="00350BD7">
                <w:rPr>
                  <w:rFonts w:ascii="Times New Roman" w:eastAsia="標楷體" w:hAnsi="Times New Roman" w:cs="Times New Roman"/>
                  <w:rPrChange w:id="2505" w:author="瑋婷 徐" w:date="2024-12-27T11:22:00Z" w16du:dateUtc="2024-12-27T03:22:00Z">
                    <w:rPr>
                      <w:rFonts w:ascii="Times New Roman" w:eastAsia="標楷體" w:hAnsi="Times New Roman" w:cs="Times New Roman"/>
                      <w:color w:val="000000"/>
                    </w:rPr>
                  </w:rPrChange>
                </w:rPr>
                <w:delText>246.0</w:delText>
              </w:r>
            </w:del>
          </w:p>
        </w:tc>
        <w:tc>
          <w:tcPr>
            <w:tcW w:w="94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2506" w:author="瑋婷 徐" w:date="2024-12-27T11:22:00Z" w16du:dateUtc="2024-12-27T03:22:00Z">
              <w:tcPr>
                <w:tcW w:w="940"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3972DA1D" w14:textId="2E10054B" w:rsidR="00EE3504" w:rsidRPr="00EE3504" w:rsidRDefault="00EE3504">
            <w:pPr>
              <w:widowControl w:val="0"/>
              <w:jc w:val="center"/>
              <w:rPr>
                <w:rFonts w:ascii="Times New Roman" w:eastAsia="標楷體" w:hAnsi="Times New Roman" w:cs="Times New Roman"/>
                <w:rPrChange w:id="2507" w:author="瑋婷 徐" w:date="2024-12-27T11:22:00Z" w16du:dateUtc="2024-12-27T03:22:00Z">
                  <w:rPr>
                    <w:rFonts w:ascii="Times New Roman" w:eastAsia="標楷體" w:hAnsi="Times New Roman" w:cs="Times New Roman"/>
                    <w:color w:val="000000"/>
                  </w:rPr>
                </w:rPrChange>
              </w:rPr>
              <w:pPrChange w:id="2508" w:author="瑋婷 徐" w:date="2024-12-27T11:22:00Z" w16du:dateUtc="2024-12-27T03:22:00Z">
                <w:pPr>
                  <w:jc w:val="center"/>
                </w:pPr>
              </w:pPrChange>
            </w:pPr>
            <w:ins w:id="2509" w:author="瑋婷 徐" w:date="2024-12-27T11:21:00Z" w16du:dateUtc="2024-12-27T03:21:00Z">
              <w:r w:rsidRPr="00EE3504">
                <w:rPr>
                  <w:rFonts w:ascii="Times New Roman" w:eastAsia="標楷體" w:hAnsi="Times New Roman" w:cs="Times New Roman"/>
                  <w:rPrChange w:id="2510" w:author="瑋婷 徐" w:date="2024-12-27T11:22:00Z" w16du:dateUtc="2024-12-27T03:22:00Z">
                    <w:rPr>
                      <w:rFonts w:ascii="Arial" w:eastAsia="Arial" w:hAnsi="Arial" w:cs="Arial"/>
                      <w:color w:val="000000"/>
                      <w:sz w:val="22"/>
                    </w:rPr>
                  </w:rPrChange>
                </w:rPr>
                <w:t>2.0</w:t>
              </w:r>
            </w:ins>
            <w:del w:id="2511" w:author="瑋婷 徐" w:date="2024-12-27T11:21:00Z" w16du:dateUtc="2024-12-27T03:21:00Z">
              <w:r w:rsidRPr="00EE3504" w:rsidDel="00350BD7">
                <w:rPr>
                  <w:rFonts w:ascii="Times New Roman" w:eastAsia="標楷體" w:hAnsi="Times New Roman" w:cs="Times New Roman"/>
                  <w:rPrChange w:id="2512" w:author="瑋婷 徐" w:date="2024-12-27T11:22:00Z" w16du:dateUtc="2024-12-27T03:22:00Z">
                    <w:rPr>
                      <w:rFonts w:ascii="Times New Roman" w:eastAsia="標楷體" w:hAnsi="Times New Roman" w:cs="Times New Roman"/>
                      <w:color w:val="000000"/>
                    </w:rPr>
                  </w:rPrChange>
                </w:rPr>
                <w:delText>5.0</w:delText>
              </w:r>
            </w:del>
          </w:p>
        </w:tc>
        <w:tc>
          <w:tcPr>
            <w:tcW w:w="127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2513" w:author="瑋婷 徐" w:date="2024-12-27T11:22:00Z" w16du:dateUtc="2024-12-27T03:22:00Z">
              <w:tcPr>
                <w:tcW w:w="1278"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06266FB1" w14:textId="3F710650" w:rsidR="00EE3504" w:rsidRPr="00EE3504" w:rsidRDefault="00EE3504">
            <w:pPr>
              <w:widowControl w:val="0"/>
              <w:jc w:val="center"/>
              <w:rPr>
                <w:rFonts w:ascii="Times New Roman" w:eastAsia="標楷體" w:hAnsi="Times New Roman" w:cs="Times New Roman"/>
                <w:rPrChange w:id="2514" w:author="瑋婷 徐" w:date="2024-12-27T11:22:00Z" w16du:dateUtc="2024-12-27T03:22:00Z">
                  <w:rPr>
                    <w:rFonts w:ascii="Times New Roman" w:eastAsia="標楷體" w:hAnsi="Times New Roman" w:cs="Times New Roman"/>
                    <w:color w:val="000000"/>
                  </w:rPr>
                </w:rPrChange>
              </w:rPr>
              <w:pPrChange w:id="2515" w:author="瑋婷 徐" w:date="2024-12-27T11:22:00Z" w16du:dateUtc="2024-12-27T03:22:00Z">
                <w:pPr>
                  <w:jc w:val="center"/>
                </w:pPr>
              </w:pPrChange>
            </w:pPr>
            <w:ins w:id="2516" w:author="瑋婷 徐" w:date="2024-12-27T11:21:00Z" w16du:dateUtc="2024-12-27T03:21:00Z">
              <w:r w:rsidRPr="00EE3504">
                <w:rPr>
                  <w:rFonts w:ascii="Times New Roman" w:eastAsia="標楷體" w:hAnsi="Times New Roman" w:cs="Times New Roman"/>
                  <w:rPrChange w:id="2517" w:author="瑋婷 徐" w:date="2024-12-27T11:22:00Z" w16du:dateUtc="2024-12-27T03:22:00Z">
                    <w:rPr>
                      <w:rFonts w:ascii="Arial" w:eastAsia="Arial" w:hAnsi="Arial" w:cs="Arial"/>
                      <w:color w:val="000000"/>
                      <w:sz w:val="22"/>
                    </w:rPr>
                  </w:rPrChange>
                </w:rPr>
                <w:t>5.5</w:t>
              </w:r>
            </w:ins>
            <w:del w:id="2518" w:author="瑋婷 徐" w:date="2024-12-27T11:21:00Z" w16du:dateUtc="2024-12-27T03:21:00Z">
              <w:r w:rsidRPr="00EE3504" w:rsidDel="00350BD7">
                <w:rPr>
                  <w:rFonts w:ascii="Times New Roman" w:eastAsia="標楷體" w:hAnsi="Times New Roman" w:cs="Times New Roman"/>
                  <w:rPrChange w:id="2519" w:author="瑋婷 徐" w:date="2024-12-27T11:22:00Z" w16du:dateUtc="2024-12-27T03:22:00Z">
                    <w:rPr>
                      <w:rFonts w:ascii="Times New Roman" w:eastAsia="標楷體" w:hAnsi="Times New Roman" w:cs="Times New Roman"/>
                      <w:color w:val="000000"/>
                    </w:rPr>
                  </w:rPrChange>
                </w:rPr>
                <w:delText>7.0</w:delText>
              </w:r>
            </w:del>
          </w:p>
        </w:tc>
        <w:tc>
          <w:tcPr>
            <w:tcW w:w="686"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2520" w:author="瑋婷 徐" w:date="2024-12-27T11:22:00Z" w16du:dateUtc="2024-12-27T03:22:00Z">
              <w:tcPr>
                <w:tcW w:w="686"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0B979506" w14:textId="5B6A6304" w:rsidR="00EE3504" w:rsidRPr="00EE3504" w:rsidRDefault="00EE3504">
            <w:pPr>
              <w:widowControl w:val="0"/>
              <w:jc w:val="center"/>
              <w:rPr>
                <w:rFonts w:ascii="Times New Roman" w:eastAsia="標楷體" w:hAnsi="Times New Roman" w:cs="Times New Roman"/>
                <w:rPrChange w:id="2521" w:author="瑋婷 徐" w:date="2024-12-27T11:22:00Z" w16du:dateUtc="2024-12-27T03:22:00Z">
                  <w:rPr>
                    <w:rFonts w:ascii="Times New Roman" w:eastAsia="標楷體" w:hAnsi="Times New Roman" w:cs="Times New Roman"/>
                    <w:color w:val="000000"/>
                  </w:rPr>
                </w:rPrChange>
              </w:rPr>
              <w:pPrChange w:id="2522" w:author="瑋婷 徐" w:date="2024-12-27T11:22:00Z" w16du:dateUtc="2024-12-27T03:22:00Z">
                <w:pPr>
                  <w:jc w:val="center"/>
                </w:pPr>
              </w:pPrChange>
            </w:pPr>
            <w:ins w:id="2523" w:author="瑋婷 徐" w:date="2024-12-27T11:21:00Z" w16du:dateUtc="2024-12-27T03:21:00Z">
              <w:r w:rsidRPr="00EE3504">
                <w:rPr>
                  <w:rFonts w:ascii="Times New Roman" w:eastAsia="標楷體" w:hAnsi="Times New Roman" w:cs="Times New Roman"/>
                  <w:rPrChange w:id="2524" w:author="瑋婷 徐" w:date="2024-12-27T11:22:00Z" w16du:dateUtc="2024-12-27T03:22:00Z">
                    <w:rPr>
                      <w:rFonts w:ascii="Arial" w:eastAsia="Arial" w:hAnsi="Arial" w:cs="Arial"/>
                      <w:color w:val="000000"/>
                      <w:sz w:val="22"/>
                    </w:rPr>
                  </w:rPrChange>
                </w:rPr>
                <w:t>0.5</w:t>
              </w:r>
            </w:ins>
            <w:del w:id="2525" w:author="瑋婷 徐" w:date="2024-12-27T11:21:00Z" w16du:dateUtc="2024-12-27T03:21:00Z">
              <w:r w:rsidRPr="00EE3504" w:rsidDel="00350BD7">
                <w:rPr>
                  <w:rFonts w:ascii="Times New Roman" w:eastAsia="標楷體" w:hAnsi="Times New Roman" w:cs="Times New Roman"/>
                  <w:rPrChange w:id="2526" w:author="瑋婷 徐" w:date="2024-12-27T11:22:00Z" w16du:dateUtc="2024-12-27T03:22:00Z">
                    <w:rPr>
                      <w:rFonts w:ascii="Times New Roman" w:eastAsia="標楷體" w:hAnsi="Times New Roman" w:cs="Times New Roman"/>
                      <w:color w:val="000000"/>
                    </w:rPr>
                  </w:rPrChange>
                </w:rPr>
                <w:delText>2.0</w:delText>
              </w:r>
            </w:del>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2527" w:author="瑋婷 徐" w:date="2024-12-27T11:22:00Z" w16du:dateUtc="2024-12-27T03:22:00Z">
              <w:tcPr>
                <w:tcW w:w="1277"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513CB1BD" w14:textId="1D358AB6" w:rsidR="00EE3504" w:rsidRPr="00EE3504" w:rsidRDefault="00EE3504">
            <w:pPr>
              <w:widowControl w:val="0"/>
              <w:jc w:val="center"/>
              <w:rPr>
                <w:rFonts w:ascii="Times New Roman" w:eastAsia="標楷體" w:hAnsi="Times New Roman" w:cs="Times New Roman"/>
                <w:rPrChange w:id="2528" w:author="瑋婷 徐" w:date="2024-12-27T11:22:00Z" w16du:dateUtc="2024-12-27T03:22:00Z">
                  <w:rPr>
                    <w:rFonts w:ascii="Times New Roman" w:eastAsia="標楷體" w:hAnsi="Times New Roman" w:cs="Times New Roman"/>
                    <w:color w:val="000000"/>
                  </w:rPr>
                </w:rPrChange>
              </w:rPr>
              <w:pPrChange w:id="2529" w:author="瑋婷 徐" w:date="2024-12-27T11:22:00Z" w16du:dateUtc="2024-12-27T03:22:00Z">
                <w:pPr>
                  <w:jc w:val="center"/>
                </w:pPr>
              </w:pPrChange>
            </w:pPr>
            <w:ins w:id="2530" w:author="瑋婷 徐" w:date="2024-12-27T11:21:00Z" w16du:dateUtc="2024-12-27T03:21:00Z">
              <w:r w:rsidRPr="00EE3504">
                <w:rPr>
                  <w:rFonts w:ascii="Times New Roman" w:eastAsia="標楷體" w:hAnsi="Times New Roman" w:cs="Times New Roman"/>
                  <w:rPrChange w:id="2531" w:author="瑋婷 徐" w:date="2024-12-27T11:22:00Z" w16du:dateUtc="2024-12-27T03:22:00Z">
                    <w:rPr>
                      <w:rFonts w:ascii="Arial" w:eastAsia="Arial" w:hAnsi="Arial" w:cs="Arial"/>
                      <w:color w:val="000000"/>
                      <w:sz w:val="22"/>
                    </w:rPr>
                  </w:rPrChange>
                </w:rPr>
                <w:t>0.022</w:t>
              </w:r>
            </w:ins>
            <w:del w:id="2532" w:author="瑋婷 徐" w:date="2024-12-27T11:21:00Z" w16du:dateUtc="2024-12-27T03:21:00Z">
              <w:r w:rsidRPr="00EE3504" w:rsidDel="00350BD7">
                <w:rPr>
                  <w:rFonts w:ascii="Times New Roman" w:eastAsia="標楷體" w:hAnsi="Times New Roman" w:cs="Times New Roman"/>
                  <w:rPrChange w:id="2533" w:author="瑋婷 徐" w:date="2024-12-27T11:22:00Z" w16du:dateUtc="2024-12-27T03:22:00Z">
                    <w:rPr>
                      <w:rFonts w:ascii="Times New Roman" w:eastAsia="標楷體" w:hAnsi="Times New Roman" w:cs="Times New Roman"/>
                      <w:color w:val="000000"/>
                    </w:rPr>
                  </w:rPrChange>
                </w:rPr>
                <w:delText>0.028</w:delText>
              </w:r>
            </w:del>
          </w:p>
        </w:tc>
        <w:tc>
          <w:tcPr>
            <w:tcW w:w="119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2534" w:author="瑋婷 徐" w:date="2024-12-27T11:22:00Z" w16du:dateUtc="2024-12-27T03:22:00Z">
              <w:tcPr>
                <w:tcW w:w="1190"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207B8018" w14:textId="5852F0CC" w:rsidR="00EE3504" w:rsidRPr="00EE3504" w:rsidRDefault="00EE3504">
            <w:pPr>
              <w:widowControl w:val="0"/>
              <w:jc w:val="center"/>
              <w:rPr>
                <w:rFonts w:ascii="Times New Roman" w:eastAsia="標楷體" w:hAnsi="Times New Roman" w:cs="Times New Roman"/>
                <w:rPrChange w:id="2535" w:author="瑋婷 徐" w:date="2024-12-27T11:22:00Z" w16du:dateUtc="2024-12-27T03:22:00Z">
                  <w:rPr>
                    <w:rFonts w:ascii="Times New Roman" w:eastAsia="標楷體" w:hAnsi="Times New Roman" w:cs="Times New Roman"/>
                    <w:color w:val="000000"/>
                  </w:rPr>
                </w:rPrChange>
              </w:rPr>
              <w:pPrChange w:id="2536" w:author="瑋婷 徐" w:date="2024-12-27T11:22:00Z" w16du:dateUtc="2024-12-27T03:22:00Z">
                <w:pPr>
                  <w:jc w:val="center"/>
                </w:pPr>
              </w:pPrChange>
            </w:pPr>
            <w:ins w:id="2537" w:author="瑋婷 徐" w:date="2024-12-27T11:21:00Z" w16du:dateUtc="2024-12-27T03:21:00Z">
              <w:r w:rsidRPr="00EE3504">
                <w:rPr>
                  <w:rFonts w:ascii="Times New Roman" w:eastAsia="標楷體" w:hAnsi="Times New Roman" w:cs="Times New Roman"/>
                  <w:rPrChange w:id="2538" w:author="瑋婷 徐" w:date="2024-12-27T11:22:00Z" w16du:dateUtc="2024-12-27T03:22:00Z">
                    <w:rPr>
                      <w:rFonts w:ascii="Arial" w:eastAsia="Arial" w:hAnsi="Arial" w:cs="Arial"/>
                      <w:color w:val="000000"/>
                      <w:sz w:val="22"/>
                    </w:rPr>
                  </w:rPrChange>
                </w:rPr>
                <w:t>0.002</w:t>
              </w:r>
            </w:ins>
            <w:del w:id="2539" w:author="瑋婷 徐" w:date="2024-12-27T11:21:00Z" w16du:dateUtc="2024-12-27T03:21:00Z">
              <w:r w:rsidRPr="00EE3504" w:rsidDel="00350BD7">
                <w:rPr>
                  <w:rFonts w:ascii="Times New Roman" w:eastAsia="標楷體" w:hAnsi="Times New Roman" w:cs="Times New Roman"/>
                  <w:rPrChange w:id="2540" w:author="瑋婷 徐" w:date="2024-12-27T11:22:00Z" w16du:dateUtc="2024-12-27T03:22:00Z">
                    <w:rPr>
                      <w:rFonts w:ascii="Times New Roman" w:eastAsia="標楷體" w:hAnsi="Times New Roman" w:cs="Times New Roman"/>
                      <w:color w:val="000000"/>
                    </w:rPr>
                  </w:rPrChange>
                </w:rPr>
                <w:delText>0.008</w:delText>
              </w:r>
            </w:del>
          </w:p>
        </w:tc>
      </w:tr>
      <w:tr w:rsidR="00EE3504" w14:paraId="069AF204"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2541"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2542"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2543"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0E2ED8C1"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新竹</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544"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63E2CF2" w14:textId="1174FBF3" w:rsidR="00EE3504" w:rsidRPr="00EE3504" w:rsidRDefault="00EE3504">
            <w:pPr>
              <w:widowControl w:val="0"/>
              <w:jc w:val="center"/>
              <w:rPr>
                <w:rFonts w:ascii="Times New Roman" w:eastAsia="標楷體" w:hAnsi="Times New Roman" w:cs="Times New Roman"/>
                <w:rPrChange w:id="2545" w:author="瑋婷 徐" w:date="2024-12-27T11:22:00Z" w16du:dateUtc="2024-12-27T03:22:00Z">
                  <w:rPr>
                    <w:rFonts w:ascii="Times New Roman" w:eastAsia="標楷體" w:hAnsi="Times New Roman" w:cs="Times New Roman"/>
                    <w:color w:val="000000"/>
                  </w:rPr>
                </w:rPrChange>
              </w:rPr>
              <w:pPrChange w:id="2546" w:author="瑋婷 徐" w:date="2024-12-27T11:22:00Z" w16du:dateUtc="2024-12-27T03:22:00Z">
                <w:pPr>
                  <w:jc w:val="center"/>
                </w:pPr>
              </w:pPrChange>
            </w:pPr>
            <w:ins w:id="2547" w:author="瑋婷 徐" w:date="2024-12-27T11:21:00Z" w16du:dateUtc="2024-12-27T03:21:00Z">
              <w:r w:rsidRPr="00EE3504">
                <w:rPr>
                  <w:rFonts w:ascii="Times New Roman" w:eastAsia="標楷體" w:hAnsi="Times New Roman" w:cs="Times New Roman"/>
                  <w:rPrChange w:id="2548" w:author="瑋婷 徐" w:date="2024-12-27T11:22:00Z" w16du:dateUtc="2024-12-27T03:22:00Z">
                    <w:rPr>
                      <w:rFonts w:ascii="Arial" w:eastAsia="Arial" w:hAnsi="Arial" w:cs="Arial"/>
                      <w:color w:val="000000"/>
                      <w:sz w:val="22"/>
                    </w:rPr>
                  </w:rPrChange>
                </w:rPr>
                <w:t>328.5</w:t>
              </w:r>
            </w:ins>
            <w:del w:id="2549" w:author="瑋婷 徐" w:date="2024-12-27T11:21:00Z" w16du:dateUtc="2024-12-27T03:21:00Z">
              <w:r w:rsidRPr="00EE3504" w:rsidDel="00350BD7">
                <w:rPr>
                  <w:rFonts w:ascii="Times New Roman" w:eastAsia="標楷體" w:hAnsi="Times New Roman" w:cs="Times New Roman"/>
                  <w:rPrChange w:id="2550" w:author="瑋婷 徐" w:date="2024-12-27T11:22:00Z" w16du:dateUtc="2024-12-27T03:22:00Z">
                    <w:rPr>
                      <w:rFonts w:ascii="Times New Roman" w:eastAsia="標楷體" w:hAnsi="Times New Roman" w:cs="Times New Roman"/>
                      <w:color w:val="000000"/>
                    </w:rPr>
                  </w:rPrChange>
                </w:rPr>
                <w:delText>332.0</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551"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A4F08AC" w14:textId="207F825F" w:rsidR="00EE3504" w:rsidRPr="00EE3504" w:rsidRDefault="00EE3504">
            <w:pPr>
              <w:widowControl w:val="0"/>
              <w:jc w:val="center"/>
              <w:rPr>
                <w:rFonts w:ascii="Times New Roman" w:eastAsia="標楷體" w:hAnsi="Times New Roman" w:cs="Times New Roman"/>
                <w:rPrChange w:id="2552" w:author="瑋婷 徐" w:date="2024-12-27T11:22:00Z" w16du:dateUtc="2024-12-27T03:22:00Z">
                  <w:rPr>
                    <w:rFonts w:ascii="Times New Roman" w:eastAsia="標楷體" w:hAnsi="Times New Roman" w:cs="Times New Roman"/>
                    <w:color w:val="000000"/>
                  </w:rPr>
                </w:rPrChange>
              </w:rPr>
              <w:pPrChange w:id="2553" w:author="瑋婷 徐" w:date="2024-12-27T11:22:00Z" w16du:dateUtc="2024-12-27T03:22:00Z">
                <w:pPr>
                  <w:jc w:val="center"/>
                </w:pPr>
              </w:pPrChange>
            </w:pPr>
            <w:ins w:id="2554" w:author="瑋婷 徐" w:date="2024-12-27T11:21:00Z" w16du:dateUtc="2024-12-27T03:21:00Z">
              <w:r w:rsidRPr="00EE3504">
                <w:rPr>
                  <w:rFonts w:ascii="Times New Roman" w:eastAsia="標楷體" w:hAnsi="Times New Roman" w:cs="Times New Roman"/>
                  <w:rPrChange w:id="2555" w:author="瑋婷 徐" w:date="2024-12-27T11:22:00Z" w16du:dateUtc="2024-12-27T03:22:00Z">
                    <w:rPr>
                      <w:rFonts w:ascii="Arial" w:eastAsia="Arial" w:hAnsi="Arial" w:cs="Arial"/>
                      <w:color w:val="000000"/>
                      <w:sz w:val="22"/>
                    </w:rPr>
                  </w:rPrChange>
                </w:rPr>
                <w:t>0.5</w:t>
              </w:r>
            </w:ins>
            <w:del w:id="2556" w:author="瑋婷 徐" w:date="2024-12-27T11:21:00Z" w16du:dateUtc="2024-12-27T03:21:00Z">
              <w:r w:rsidRPr="00EE3504" w:rsidDel="00350BD7">
                <w:rPr>
                  <w:rFonts w:ascii="Times New Roman" w:eastAsia="標楷體" w:hAnsi="Times New Roman" w:cs="Times New Roman"/>
                  <w:rPrChange w:id="2557" w:author="瑋婷 徐" w:date="2024-12-27T11:22:00Z" w16du:dateUtc="2024-12-27T03:22:00Z">
                    <w:rPr>
                      <w:rFonts w:ascii="Times New Roman" w:eastAsia="標楷體" w:hAnsi="Times New Roman" w:cs="Times New Roman"/>
                      <w:color w:val="000000"/>
                    </w:rPr>
                  </w:rPrChange>
                </w:rPr>
                <w:delText>0.0</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558"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50C7046" w14:textId="1AA62867" w:rsidR="00EE3504" w:rsidRPr="00EE3504" w:rsidRDefault="00EE3504">
            <w:pPr>
              <w:widowControl w:val="0"/>
              <w:jc w:val="center"/>
              <w:rPr>
                <w:rFonts w:ascii="Times New Roman" w:eastAsia="標楷體" w:hAnsi="Times New Roman" w:cs="Times New Roman"/>
                <w:rPrChange w:id="2559" w:author="瑋婷 徐" w:date="2024-12-27T11:22:00Z" w16du:dateUtc="2024-12-27T03:22:00Z">
                  <w:rPr>
                    <w:rFonts w:ascii="Times New Roman" w:eastAsia="標楷體" w:hAnsi="Times New Roman" w:cs="Times New Roman"/>
                    <w:color w:val="000000"/>
                  </w:rPr>
                </w:rPrChange>
              </w:rPr>
              <w:pPrChange w:id="2560" w:author="瑋婷 徐" w:date="2024-12-27T11:22:00Z" w16du:dateUtc="2024-12-27T03:22:00Z">
                <w:pPr>
                  <w:jc w:val="center"/>
                </w:pPr>
              </w:pPrChange>
            </w:pPr>
            <w:ins w:id="2561" w:author="瑋婷 徐" w:date="2024-12-27T11:21:00Z" w16du:dateUtc="2024-12-27T03:21:00Z">
              <w:r w:rsidRPr="00EE3504">
                <w:rPr>
                  <w:rFonts w:ascii="Times New Roman" w:eastAsia="標楷體" w:hAnsi="Times New Roman" w:cs="Times New Roman"/>
                  <w:rPrChange w:id="2562" w:author="瑋婷 徐" w:date="2024-12-27T11:22:00Z" w16du:dateUtc="2024-12-27T03:22:00Z">
                    <w:rPr>
                      <w:rFonts w:ascii="Arial" w:eastAsia="Arial" w:hAnsi="Arial" w:cs="Arial"/>
                      <w:color w:val="000000"/>
                      <w:sz w:val="22"/>
                    </w:rPr>
                  </w:rPrChange>
                </w:rPr>
                <w:t>3.0</w:t>
              </w:r>
            </w:ins>
            <w:del w:id="2563" w:author="瑋婷 徐" w:date="2024-12-27T11:21:00Z" w16du:dateUtc="2024-12-27T03:21:00Z">
              <w:r w:rsidRPr="00EE3504" w:rsidDel="00350BD7">
                <w:rPr>
                  <w:rFonts w:ascii="Times New Roman" w:eastAsia="標楷體" w:hAnsi="Times New Roman" w:cs="Times New Roman"/>
                  <w:rPrChange w:id="2564" w:author="瑋婷 徐" w:date="2024-12-27T11:22:00Z" w16du:dateUtc="2024-12-27T03:22:00Z">
                    <w:rPr>
                      <w:rFonts w:ascii="Times New Roman" w:eastAsia="標楷體" w:hAnsi="Times New Roman" w:cs="Times New Roman"/>
                      <w:color w:val="000000"/>
                    </w:rPr>
                  </w:rPrChange>
                </w:rPr>
                <w:delText>4.5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565"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93BF357" w14:textId="10DE4B76" w:rsidR="00EE3504" w:rsidRPr="00EE3504" w:rsidRDefault="00EE3504">
            <w:pPr>
              <w:widowControl w:val="0"/>
              <w:jc w:val="center"/>
              <w:rPr>
                <w:rFonts w:ascii="Times New Roman" w:eastAsia="標楷體" w:hAnsi="Times New Roman" w:cs="Times New Roman"/>
                <w:rPrChange w:id="2566" w:author="瑋婷 徐" w:date="2024-12-27T11:22:00Z" w16du:dateUtc="2024-12-27T03:22:00Z">
                  <w:rPr>
                    <w:rFonts w:ascii="Times New Roman" w:eastAsia="標楷體" w:hAnsi="Times New Roman" w:cs="Times New Roman"/>
                    <w:color w:val="000000"/>
                  </w:rPr>
                </w:rPrChange>
              </w:rPr>
              <w:pPrChange w:id="2567" w:author="瑋婷 徐" w:date="2024-12-27T11:22:00Z" w16du:dateUtc="2024-12-27T03:22:00Z">
                <w:pPr>
                  <w:jc w:val="center"/>
                </w:pPr>
              </w:pPrChange>
            </w:pPr>
            <w:ins w:id="2568" w:author="瑋婷 徐" w:date="2024-12-27T11:21:00Z" w16du:dateUtc="2024-12-27T03:21:00Z">
              <w:r w:rsidRPr="00EE3504">
                <w:rPr>
                  <w:rFonts w:ascii="Times New Roman" w:eastAsia="標楷體" w:hAnsi="Times New Roman" w:cs="Times New Roman"/>
                  <w:rPrChange w:id="2569" w:author="瑋婷 徐" w:date="2024-12-27T11:22:00Z" w16du:dateUtc="2024-12-27T03:22:00Z">
                    <w:rPr>
                      <w:rFonts w:ascii="Arial" w:eastAsia="Arial" w:hAnsi="Arial" w:cs="Arial"/>
                      <w:color w:val="000000"/>
                      <w:sz w:val="22"/>
                    </w:rPr>
                  </w:rPrChange>
                </w:rPr>
                <w:t>0.0</w:t>
              </w:r>
            </w:ins>
            <w:del w:id="2570" w:author="瑋婷 徐" w:date="2024-12-27T11:21:00Z" w16du:dateUtc="2024-12-27T03:21:00Z">
              <w:r w:rsidRPr="00EE3504" w:rsidDel="00350BD7">
                <w:rPr>
                  <w:rFonts w:ascii="Times New Roman" w:eastAsia="標楷體" w:hAnsi="Times New Roman" w:cs="Times New Roman"/>
                  <w:rPrChange w:id="2571" w:author="瑋婷 徐" w:date="2024-12-27T11:22:00Z" w16du:dateUtc="2024-12-27T03:22:00Z">
                    <w:rPr>
                      <w:rFonts w:ascii="Times New Roman" w:eastAsia="標楷體" w:hAnsi="Times New Roman" w:cs="Times New Roman"/>
                      <w:color w:val="000000"/>
                    </w:rPr>
                  </w:rPrChange>
                </w:rPr>
                <w:delText>0.5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572"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BF31624" w14:textId="4B495F9A" w:rsidR="00EE3504" w:rsidRPr="00EE3504" w:rsidRDefault="00EE3504">
            <w:pPr>
              <w:widowControl w:val="0"/>
              <w:jc w:val="center"/>
              <w:rPr>
                <w:rFonts w:ascii="Times New Roman" w:eastAsia="標楷體" w:hAnsi="Times New Roman" w:cs="Times New Roman"/>
                <w:rPrChange w:id="2573" w:author="瑋婷 徐" w:date="2024-12-27T11:22:00Z" w16du:dateUtc="2024-12-27T03:22:00Z">
                  <w:rPr>
                    <w:rFonts w:ascii="Times New Roman" w:eastAsia="標楷體" w:hAnsi="Times New Roman" w:cs="Times New Roman"/>
                    <w:color w:val="000000"/>
                  </w:rPr>
                </w:rPrChange>
              </w:rPr>
              <w:pPrChange w:id="2574" w:author="瑋婷 徐" w:date="2024-12-27T11:22:00Z" w16du:dateUtc="2024-12-27T03:22:00Z">
                <w:pPr>
                  <w:jc w:val="center"/>
                </w:pPr>
              </w:pPrChange>
            </w:pPr>
            <w:ins w:id="2575" w:author="瑋婷 徐" w:date="2024-12-27T11:21:00Z" w16du:dateUtc="2024-12-27T03:21:00Z">
              <w:r w:rsidRPr="00EE3504">
                <w:rPr>
                  <w:rFonts w:ascii="Times New Roman" w:eastAsia="標楷體" w:hAnsi="Times New Roman" w:cs="Times New Roman"/>
                  <w:rPrChange w:id="2576" w:author="瑋婷 徐" w:date="2024-12-27T11:22:00Z" w16du:dateUtc="2024-12-27T03:22:00Z">
                    <w:rPr>
                      <w:rFonts w:ascii="Arial" w:eastAsia="Arial" w:hAnsi="Arial" w:cs="Arial"/>
                      <w:color w:val="000000"/>
                      <w:sz w:val="22"/>
                    </w:rPr>
                  </w:rPrChange>
                </w:rPr>
                <w:t>0.009</w:t>
              </w:r>
            </w:ins>
            <w:del w:id="2577" w:author="瑋婷 徐" w:date="2024-12-27T11:21:00Z" w16du:dateUtc="2024-12-27T03:21:00Z">
              <w:r w:rsidRPr="00EE3504" w:rsidDel="00350BD7">
                <w:rPr>
                  <w:rFonts w:ascii="Times New Roman" w:eastAsia="標楷體" w:hAnsi="Times New Roman" w:cs="Times New Roman"/>
                  <w:rPrChange w:id="2578" w:author="瑋婷 徐" w:date="2024-12-27T11:22:00Z" w16du:dateUtc="2024-12-27T03:22:00Z">
                    <w:rPr>
                      <w:rFonts w:ascii="Times New Roman" w:eastAsia="標楷體" w:hAnsi="Times New Roman" w:cs="Times New Roman"/>
                      <w:color w:val="000000"/>
                    </w:rPr>
                  </w:rPrChange>
                </w:rPr>
                <w:delText>0.014</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579"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7A52C23" w14:textId="765552FB" w:rsidR="00EE3504" w:rsidRPr="00EE3504" w:rsidRDefault="00EE3504">
            <w:pPr>
              <w:widowControl w:val="0"/>
              <w:jc w:val="center"/>
              <w:rPr>
                <w:rFonts w:ascii="Times New Roman" w:eastAsia="標楷體" w:hAnsi="Times New Roman" w:cs="Times New Roman"/>
                <w:rPrChange w:id="2580" w:author="瑋婷 徐" w:date="2024-12-27T11:22:00Z" w16du:dateUtc="2024-12-27T03:22:00Z">
                  <w:rPr>
                    <w:rFonts w:ascii="Times New Roman" w:eastAsia="標楷體" w:hAnsi="Times New Roman" w:cs="Times New Roman"/>
                    <w:color w:val="000000"/>
                  </w:rPr>
                </w:rPrChange>
              </w:rPr>
              <w:pPrChange w:id="2581" w:author="瑋婷 徐" w:date="2024-12-27T11:22:00Z" w16du:dateUtc="2024-12-27T03:22:00Z">
                <w:pPr>
                  <w:jc w:val="center"/>
                </w:pPr>
              </w:pPrChange>
            </w:pPr>
            <w:ins w:id="2582" w:author="瑋婷 徐" w:date="2024-12-27T11:21:00Z" w16du:dateUtc="2024-12-27T03:21:00Z">
              <w:r w:rsidRPr="00EE3504">
                <w:rPr>
                  <w:rFonts w:ascii="Times New Roman" w:eastAsia="標楷體" w:hAnsi="Times New Roman" w:cs="Times New Roman"/>
                  <w:rPrChange w:id="2583" w:author="瑋婷 徐" w:date="2024-12-27T11:22:00Z" w16du:dateUtc="2024-12-27T03:22:00Z">
                    <w:rPr>
                      <w:rFonts w:ascii="Arial" w:eastAsia="Arial" w:hAnsi="Arial" w:cs="Arial"/>
                      <w:color w:val="000000"/>
                      <w:sz w:val="22"/>
                    </w:rPr>
                  </w:rPrChange>
                </w:rPr>
                <w:t>0.000</w:t>
              </w:r>
            </w:ins>
            <w:del w:id="2584" w:author="瑋婷 徐" w:date="2024-12-27T11:21:00Z" w16du:dateUtc="2024-12-27T03:21:00Z">
              <w:r w:rsidRPr="00EE3504" w:rsidDel="00350BD7">
                <w:rPr>
                  <w:rFonts w:ascii="Times New Roman" w:eastAsia="標楷體" w:hAnsi="Times New Roman" w:cs="Times New Roman"/>
                  <w:rPrChange w:id="2585" w:author="瑋婷 徐" w:date="2024-12-27T11:22:00Z" w16du:dateUtc="2024-12-27T03:22:00Z">
                    <w:rPr>
                      <w:rFonts w:ascii="Times New Roman" w:eastAsia="標楷體" w:hAnsi="Times New Roman" w:cs="Times New Roman"/>
                      <w:color w:val="000000"/>
                    </w:rPr>
                  </w:rPrChange>
                </w:rPr>
                <w:delText>0.002</w:delText>
              </w:r>
            </w:del>
          </w:p>
        </w:tc>
      </w:tr>
      <w:tr w:rsidR="00EE3504" w14:paraId="1EC9ABF9"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2586"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2587"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2588"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014338E2" w14:textId="77777777" w:rsidR="00EE3504" w:rsidRDefault="00EE3504" w:rsidP="00EE3504">
            <w:pPr>
              <w:jc w:val="center"/>
              <w:rPr>
                <w:rFonts w:ascii="Times New Roman" w:eastAsia="標楷體" w:hAnsi="Times New Roman" w:cs="Times New Roman"/>
              </w:rPr>
            </w:pPr>
            <w:proofErr w:type="gramStart"/>
            <w:r>
              <w:rPr>
                <w:rFonts w:ascii="Times New Roman" w:eastAsia="標楷體" w:hAnsi="Times New Roman" w:cs="Times New Roman"/>
              </w:rPr>
              <w:t>臺</w:t>
            </w:r>
            <w:proofErr w:type="gramEnd"/>
            <w:r>
              <w:rPr>
                <w:rFonts w:ascii="Times New Roman" w:eastAsia="標楷體" w:hAnsi="Times New Roman" w:cs="Times New Roman"/>
              </w:rPr>
              <w:t>中</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589"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AE9D6C6" w14:textId="1209AD19" w:rsidR="00EE3504" w:rsidRPr="00EE3504" w:rsidRDefault="00EE3504">
            <w:pPr>
              <w:widowControl w:val="0"/>
              <w:jc w:val="center"/>
              <w:rPr>
                <w:rFonts w:ascii="Times New Roman" w:eastAsia="標楷體" w:hAnsi="Times New Roman" w:cs="Times New Roman"/>
                <w:rPrChange w:id="2590" w:author="瑋婷 徐" w:date="2024-12-27T11:22:00Z" w16du:dateUtc="2024-12-27T03:22:00Z">
                  <w:rPr>
                    <w:rFonts w:ascii="Times New Roman" w:eastAsia="標楷體" w:hAnsi="Times New Roman" w:cs="Times New Roman"/>
                    <w:color w:val="000000"/>
                  </w:rPr>
                </w:rPrChange>
              </w:rPr>
              <w:pPrChange w:id="2591" w:author="瑋婷 徐" w:date="2024-12-27T11:22:00Z" w16du:dateUtc="2024-12-27T03:22:00Z">
                <w:pPr>
                  <w:jc w:val="center"/>
                </w:pPr>
              </w:pPrChange>
            </w:pPr>
            <w:ins w:id="2592" w:author="瑋婷 徐" w:date="2024-12-27T11:21:00Z" w16du:dateUtc="2024-12-27T03:21:00Z">
              <w:r w:rsidRPr="00EE3504">
                <w:rPr>
                  <w:rFonts w:ascii="Times New Roman" w:eastAsia="標楷體" w:hAnsi="Times New Roman" w:cs="Times New Roman"/>
                  <w:rPrChange w:id="2593" w:author="瑋婷 徐" w:date="2024-12-27T11:22:00Z" w16du:dateUtc="2024-12-27T03:22:00Z">
                    <w:rPr>
                      <w:rFonts w:ascii="Arial" w:eastAsia="Arial" w:hAnsi="Arial" w:cs="Arial"/>
                      <w:color w:val="000000"/>
                      <w:sz w:val="22"/>
                    </w:rPr>
                  </w:rPrChange>
                </w:rPr>
                <w:t>284.5</w:t>
              </w:r>
            </w:ins>
            <w:del w:id="2594" w:author="瑋婷 徐" w:date="2024-12-27T11:21:00Z" w16du:dateUtc="2024-12-27T03:21:00Z">
              <w:r w:rsidRPr="00EE3504" w:rsidDel="00350BD7">
                <w:rPr>
                  <w:rFonts w:ascii="Times New Roman" w:eastAsia="標楷體" w:hAnsi="Times New Roman" w:cs="Times New Roman"/>
                  <w:rPrChange w:id="2595" w:author="瑋婷 徐" w:date="2024-12-27T11:22:00Z" w16du:dateUtc="2024-12-27T03:22:00Z">
                    <w:rPr>
                      <w:rFonts w:ascii="Times New Roman" w:eastAsia="標楷體" w:hAnsi="Times New Roman" w:cs="Times New Roman"/>
                      <w:color w:val="000000"/>
                    </w:rPr>
                  </w:rPrChange>
                </w:rPr>
                <w:delText>302.0</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596"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7E124E6" w14:textId="42D5190F" w:rsidR="00EE3504" w:rsidRPr="00EE3504" w:rsidRDefault="00EE3504">
            <w:pPr>
              <w:widowControl w:val="0"/>
              <w:jc w:val="center"/>
              <w:rPr>
                <w:rFonts w:ascii="Times New Roman" w:eastAsia="標楷體" w:hAnsi="Times New Roman" w:cs="Times New Roman"/>
                <w:rPrChange w:id="2597" w:author="瑋婷 徐" w:date="2024-12-27T11:22:00Z" w16du:dateUtc="2024-12-27T03:22:00Z">
                  <w:rPr>
                    <w:rFonts w:ascii="Times New Roman" w:eastAsia="標楷體" w:hAnsi="Times New Roman" w:cs="Times New Roman"/>
                    <w:color w:val="000000"/>
                  </w:rPr>
                </w:rPrChange>
              </w:rPr>
              <w:pPrChange w:id="2598" w:author="瑋婷 徐" w:date="2024-12-27T11:22:00Z" w16du:dateUtc="2024-12-27T03:22:00Z">
                <w:pPr>
                  <w:jc w:val="center"/>
                </w:pPr>
              </w:pPrChange>
            </w:pPr>
            <w:ins w:id="2599" w:author="瑋婷 徐" w:date="2024-12-27T11:21:00Z" w16du:dateUtc="2024-12-27T03:21:00Z">
              <w:r w:rsidRPr="00EE3504">
                <w:rPr>
                  <w:rFonts w:ascii="Times New Roman" w:eastAsia="標楷體" w:hAnsi="Times New Roman" w:cs="Times New Roman"/>
                  <w:rPrChange w:id="2600" w:author="瑋婷 徐" w:date="2024-12-27T11:22:00Z" w16du:dateUtc="2024-12-27T03:22:00Z">
                    <w:rPr>
                      <w:rFonts w:ascii="Arial" w:eastAsia="Arial" w:hAnsi="Arial" w:cs="Arial"/>
                      <w:color w:val="000000"/>
                      <w:sz w:val="22"/>
                    </w:rPr>
                  </w:rPrChange>
                </w:rPr>
                <w:t>8.5</w:t>
              </w:r>
            </w:ins>
            <w:del w:id="2601" w:author="瑋婷 徐" w:date="2024-12-27T11:21:00Z" w16du:dateUtc="2024-12-27T03:21:00Z">
              <w:r w:rsidRPr="00EE3504" w:rsidDel="00350BD7">
                <w:rPr>
                  <w:rFonts w:ascii="Times New Roman" w:eastAsia="標楷體" w:hAnsi="Times New Roman" w:cs="Times New Roman"/>
                  <w:rPrChange w:id="2602" w:author="瑋婷 徐" w:date="2024-12-27T11:22:00Z" w16du:dateUtc="2024-12-27T03:22:00Z">
                    <w:rPr>
                      <w:rFonts w:ascii="Times New Roman" w:eastAsia="標楷體" w:hAnsi="Times New Roman" w:cs="Times New Roman"/>
                      <w:color w:val="000000"/>
                    </w:rPr>
                  </w:rPrChange>
                </w:rPr>
                <w:delText>1.0</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03"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3516F06" w14:textId="232EE61D" w:rsidR="00EE3504" w:rsidRPr="00EE3504" w:rsidRDefault="00EE3504">
            <w:pPr>
              <w:widowControl w:val="0"/>
              <w:jc w:val="center"/>
              <w:rPr>
                <w:rFonts w:ascii="Times New Roman" w:eastAsia="標楷體" w:hAnsi="Times New Roman" w:cs="Times New Roman"/>
                <w:rPrChange w:id="2604" w:author="瑋婷 徐" w:date="2024-12-27T11:22:00Z" w16du:dateUtc="2024-12-27T03:22:00Z">
                  <w:rPr>
                    <w:rFonts w:ascii="Times New Roman" w:eastAsia="標楷體" w:hAnsi="Times New Roman" w:cs="Times New Roman"/>
                    <w:color w:val="000000"/>
                  </w:rPr>
                </w:rPrChange>
              </w:rPr>
              <w:pPrChange w:id="2605" w:author="瑋婷 徐" w:date="2024-12-27T11:22:00Z" w16du:dateUtc="2024-12-27T03:22:00Z">
                <w:pPr>
                  <w:jc w:val="center"/>
                </w:pPr>
              </w:pPrChange>
            </w:pPr>
            <w:ins w:id="2606" w:author="瑋婷 徐" w:date="2024-12-27T11:21:00Z" w16du:dateUtc="2024-12-27T03:21:00Z">
              <w:r w:rsidRPr="00EE3504">
                <w:rPr>
                  <w:rFonts w:ascii="Times New Roman" w:eastAsia="標楷體" w:hAnsi="Times New Roman" w:cs="Times New Roman"/>
                  <w:rPrChange w:id="2607" w:author="瑋婷 徐" w:date="2024-12-27T11:22:00Z" w16du:dateUtc="2024-12-27T03:22:00Z">
                    <w:rPr>
                      <w:rFonts w:ascii="Arial" w:eastAsia="Arial" w:hAnsi="Arial" w:cs="Arial"/>
                      <w:color w:val="000000"/>
                      <w:sz w:val="22"/>
                    </w:rPr>
                  </w:rPrChange>
                </w:rPr>
                <w:t>7.5</w:t>
              </w:r>
            </w:ins>
            <w:del w:id="2608" w:author="瑋婷 徐" w:date="2024-12-27T11:21:00Z" w16du:dateUtc="2024-12-27T03:21:00Z">
              <w:r w:rsidRPr="00EE3504" w:rsidDel="00350BD7">
                <w:rPr>
                  <w:rFonts w:ascii="Times New Roman" w:eastAsia="標楷體" w:hAnsi="Times New Roman" w:cs="Times New Roman"/>
                  <w:rPrChange w:id="2609" w:author="瑋婷 徐" w:date="2024-12-27T11:22:00Z" w16du:dateUtc="2024-12-27T03:22:00Z">
                    <w:rPr>
                      <w:rFonts w:ascii="Times New Roman" w:eastAsia="標楷體" w:hAnsi="Times New Roman" w:cs="Times New Roman"/>
                      <w:color w:val="000000"/>
                    </w:rPr>
                  </w:rPrChange>
                </w:rPr>
                <w:delText>8.5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10"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61D04B6" w14:textId="5598295E" w:rsidR="00EE3504" w:rsidRPr="00EE3504" w:rsidRDefault="00EE3504">
            <w:pPr>
              <w:widowControl w:val="0"/>
              <w:jc w:val="center"/>
              <w:rPr>
                <w:rFonts w:ascii="Times New Roman" w:eastAsia="標楷體" w:hAnsi="Times New Roman" w:cs="Times New Roman"/>
                <w:rPrChange w:id="2611" w:author="瑋婷 徐" w:date="2024-12-27T11:22:00Z" w16du:dateUtc="2024-12-27T03:22:00Z">
                  <w:rPr>
                    <w:rFonts w:ascii="Times New Roman" w:eastAsia="標楷體" w:hAnsi="Times New Roman" w:cs="Times New Roman"/>
                    <w:color w:val="000000"/>
                  </w:rPr>
                </w:rPrChange>
              </w:rPr>
              <w:pPrChange w:id="2612" w:author="瑋婷 徐" w:date="2024-12-27T11:22:00Z" w16du:dateUtc="2024-12-27T03:22:00Z">
                <w:pPr>
                  <w:jc w:val="center"/>
                </w:pPr>
              </w:pPrChange>
            </w:pPr>
            <w:ins w:id="2613" w:author="瑋婷 徐" w:date="2024-12-27T11:21:00Z" w16du:dateUtc="2024-12-27T03:21:00Z">
              <w:r w:rsidRPr="00EE3504">
                <w:rPr>
                  <w:rFonts w:ascii="Times New Roman" w:eastAsia="標楷體" w:hAnsi="Times New Roman" w:cs="Times New Roman"/>
                  <w:rPrChange w:id="2614" w:author="瑋婷 徐" w:date="2024-12-27T11:22:00Z" w16du:dateUtc="2024-12-27T03:22:00Z">
                    <w:rPr>
                      <w:rFonts w:ascii="Arial" w:eastAsia="Arial" w:hAnsi="Arial" w:cs="Arial"/>
                      <w:color w:val="000000"/>
                      <w:sz w:val="22"/>
                    </w:rPr>
                  </w:rPrChange>
                </w:rPr>
                <w:t>2.5</w:t>
              </w:r>
            </w:ins>
            <w:del w:id="2615" w:author="瑋婷 徐" w:date="2024-12-27T11:21:00Z" w16du:dateUtc="2024-12-27T03:21:00Z">
              <w:r w:rsidRPr="00EE3504" w:rsidDel="00350BD7">
                <w:rPr>
                  <w:rFonts w:ascii="Times New Roman" w:eastAsia="標楷體" w:hAnsi="Times New Roman" w:cs="Times New Roman"/>
                  <w:rPrChange w:id="2616" w:author="瑋婷 徐" w:date="2024-12-27T11:22:00Z" w16du:dateUtc="2024-12-27T03:22:00Z">
                    <w:rPr>
                      <w:rFonts w:ascii="Times New Roman" w:eastAsia="標楷體" w:hAnsi="Times New Roman" w:cs="Times New Roman"/>
                      <w:color w:val="000000"/>
                    </w:rPr>
                  </w:rPrChange>
                </w:rPr>
                <w:delText>1.5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17"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24A7131" w14:textId="16D38CD5" w:rsidR="00EE3504" w:rsidRPr="00EE3504" w:rsidRDefault="00EE3504">
            <w:pPr>
              <w:widowControl w:val="0"/>
              <w:jc w:val="center"/>
              <w:rPr>
                <w:rFonts w:ascii="Times New Roman" w:eastAsia="標楷體" w:hAnsi="Times New Roman" w:cs="Times New Roman"/>
                <w:rPrChange w:id="2618" w:author="瑋婷 徐" w:date="2024-12-27T11:22:00Z" w16du:dateUtc="2024-12-27T03:22:00Z">
                  <w:rPr>
                    <w:rFonts w:ascii="Times New Roman" w:eastAsia="標楷體" w:hAnsi="Times New Roman" w:cs="Times New Roman"/>
                    <w:color w:val="000000"/>
                  </w:rPr>
                </w:rPrChange>
              </w:rPr>
              <w:pPrChange w:id="2619" w:author="瑋婷 徐" w:date="2024-12-27T11:22:00Z" w16du:dateUtc="2024-12-27T03:22:00Z">
                <w:pPr>
                  <w:jc w:val="center"/>
                </w:pPr>
              </w:pPrChange>
            </w:pPr>
            <w:ins w:id="2620" w:author="瑋婷 徐" w:date="2024-12-27T11:21:00Z" w16du:dateUtc="2024-12-27T03:21:00Z">
              <w:r w:rsidRPr="00EE3504">
                <w:rPr>
                  <w:rFonts w:ascii="Times New Roman" w:eastAsia="標楷體" w:hAnsi="Times New Roman" w:cs="Times New Roman"/>
                  <w:rPrChange w:id="2621" w:author="瑋婷 徐" w:date="2024-12-27T11:22:00Z" w16du:dateUtc="2024-12-27T03:22:00Z">
                    <w:rPr>
                      <w:rFonts w:ascii="Arial" w:eastAsia="Arial" w:hAnsi="Arial" w:cs="Arial"/>
                      <w:color w:val="000000"/>
                      <w:sz w:val="22"/>
                    </w:rPr>
                  </w:rPrChange>
                </w:rPr>
                <w:t>0.026</w:t>
              </w:r>
            </w:ins>
            <w:del w:id="2622" w:author="瑋婷 徐" w:date="2024-12-27T11:21:00Z" w16du:dateUtc="2024-12-27T03:21:00Z">
              <w:r w:rsidRPr="00EE3504" w:rsidDel="00350BD7">
                <w:rPr>
                  <w:rFonts w:ascii="Times New Roman" w:eastAsia="標楷體" w:hAnsi="Times New Roman" w:cs="Times New Roman"/>
                  <w:rPrChange w:id="2623" w:author="瑋婷 徐" w:date="2024-12-27T11:22:00Z" w16du:dateUtc="2024-12-27T03:22:00Z">
                    <w:rPr>
                      <w:rFonts w:ascii="Times New Roman" w:eastAsia="標楷體" w:hAnsi="Times New Roman" w:cs="Times New Roman"/>
                      <w:color w:val="000000"/>
                    </w:rPr>
                  </w:rPrChange>
                </w:rPr>
                <w:delText>0.028</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24"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CE52BAF" w14:textId="2AAA79F2" w:rsidR="00EE3504" w:rsidRPr="00EE3504" w:rsidRDefault="00EE3504">
            <w:pPr>
              <w:widowControl w:val="0"/>
              <w:jc w:val="center"/>
              <w:rPr>
                <w:rFonts w:ascii="Times New Roman" w:eastAsia="標楷體" w:hAnsi="Times New Roman" w:cs="Times New Roman"/>
                <w:rPrChange w:id="2625" w:author="瑋婷 徐" w:date="2024-12-27T11:22:00Z" w16du:dateUtc="2024-12-27T03:22:00Z">
                  <w:rPr>
                    <w:rFonts w:ascii="Times New Roman" w:eastAsia="標楷體" w:hAnsi="Times New Roman" w:cs="Times New Roman"/>
                    <w:color w:val="000000"/>
                  </w:rPr>
                </w:rPrChange>
              </w:rPr>
              <w:pPrChange w:id="2626" w:author="瑋婷 徐" w:date="2024-12-27T11:22:00Z" w16du:dateUtc="2024-12-27T03:22:00Z">
                <w:pPr>
                  <w:jc w:val="center"/>
                </w:pPr>
              </w:pPrChange>
            </w:pPr>
            <w:ins w:id="2627" w:author="瑋婷 徐" w:date="2024-12-27T11:21:00Z" w16du:dateUtc="2024-12-27T03:21:00Z">
              <w:r w:rsidRPr="00EE3504">
                <w:rPr>
                  <w:rFonts w:ascii="Times New Roman" w:eastAsia="標楷體" w:hAnsi="Times New Roman" w:cs="Times New Roman"/>
                  <w:rPrChange w:id="2628" w:author="瑋婷 徐" w:date="2024-12-27T11:22:00Z" w16du:dateUtc="2024-12-27T03:22:00Z">
                    <w:rPr>
                      <w:rFonts w:ascii="Arial" w:eastAsia="Arial" w:hAnsi="Arial" w:cs="Arial"/>
                      <w:color w:val="000000"/>
                      <w:sz w:val="22"/>
                    </w:rPr>
                  </w:rPrChange>
                </w:rPr>
                <w:t>0.008</w:t>
              </w:r>
            </w:ins>
            <w:del w:id="2629" w:author="瑋婷 徐" w:date="2024-12-27T11:21:00Z" w16du:dateUtc="2024-12-27T03:21:00Z">
              <w:r w:rsidRPr="00EE3504" w:rsidDel="00350BD7">
                <w:rPr>
                  <w:rFonts w:ascii="Times New Roman" w:eastAsia="標楷體" w:hAnsi="Times New Roman" w:cs="Times New Roman"/>
                  <w:rPrChange w:id="2630" w:author="瑋婷 徐" w:date="2024-12-27T11:22:00Z" w16du:dateUtc="2024-12-27T03:22:00Z">
                    <w:rPr>
                      <w:rFonts w:ascii="Times New Roman" w:eastAsia="標楷體" w:hAnsi="Times New Roman" w:cs="Times New Roman"/>
                      <w:color w:val="000000"/>
                    </w:rPr>
                  </w:rPrChange>
                </w:rPr>
                <w:delText>0.005</w:delText>
              </w:r>
            </w:del>
          </w:p>
        </w:tc>
      </w:tr>
      <w:tr w:rsidR="00EE3504" w14:paraId="2A5E86AE"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2631"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2632"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2633"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39D7294D"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南投</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34"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E585182" w14:textId="6497D4A9" w:rsidR="00EE3504" w:rsidRPr="00EE3504" w:rsidRDefault="00EE3504">
            <w:pPr>
              <w:widowControl w:val="0"/>
              <w:jc w:val="center"/>
              <w:rPr>
                <w:rFonts w:ascii="Times New Roman" w:eastAsia="標楷體" w:hAnsi="Times New Roman" w:cs="Times New Roman"/>
                <w:rPrChange w:id="2635" w:author="瑋婷 徐" w:date="2024-12-27T11:22:00Z" w16du:dateUtc="2024-12-27T03:22:00Z">
                  <w:rPr>
                    <w:rFonts w:ascii="Times New Roman" w:eastAsia="標楷體" w:hAnsi="Times New Roman" w:cs="Times New Roman"/>
                    <w:color w:val="000000"/>
                  </w:rPr>
                </w:rPrChange>
              </w:rPr>
              <w:pPrChange w:id="2636" w:author="瑋婷 徐" w:date="2024-12-27T11:22:00Z" w16du:dateUtc="2024-12-27T03:22:00Z">
                <w:pPr>
                  <w:jc w:val="center"/>
                </w:pPr>
              </w:pPrChange>
            </w:pPr>
            <w:ins w:id="2637" w:author="瑋婷 徐" w:date="2024-12-27T11:21:00Z" w16du:dateUtc="2024-12-27T03:21:00Z">
              <w:r w:rsidRPr="00EE3504">
                <w:rPr>
                  <w:rFonts w:ascii="Times New Roman" w:eastAsia="標楷體" w:hAnsi="Times New Roman" w:cs="Times New Roman"/>
                  <w:rPrChange w:id="2638" w:author="瑋婷 徐" w:date="2024-12-27T11:22:00Z" w16du:dateUtc="2024-12-27T03:22:00Z">
                    <w:rPr>
                      <w:rFonts w:ascii="Arial" w:eastAsia="Arial" w:hAnsi="Arial" w:cs="Arial"/>
                      <w:color w:val="000000"/>
                      <w:sz w:val="22"/>
                    </w:rPr>
                  </w:rPrChange>
                </w:rPr>
                <w:t>246.0</w:t>
              </w:r>
            </w:ins>
            <w:del w:id="2639" w:author="瑋婷 徐" w:date="2024-12-27T11:21:00Z" w16du:dateUtc="2024-12-27T03:21:00Z">
              <w:r w:rsidRPr="00EE3504" w:rsidDel="00350BD7">
                <w:rPr>
                  <w:rFonts w:ascii="Times New Roman" w:eastAsia="標楷體" w:hAnsi="Times New Roman" w:cs="Times New Roman"/>
                  <w:rPrChange w:id="2640" w:author="瑋婷 徐" w:date="2024-12-27T11:22:00Z" w16du:dateUtc="2024-12-27T03:22:00Z">
                    <w:rPr>
                      <w:rFonts w:ascii="Times New Roman" w:eastAsia="標楷體" w:hAnsi="Times New Roman" w:cs="Times New Roman"/>
                      <w:color w:val="000000"/>
                    </w:rPr>
                  </w:rPrChange>
                </w:rPr>
                <w:delText>248.5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41"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D3B963B" w14:textId="62DFAB02" w:rsidR="00EE3504" w:rsidRPr="00EE3504" w:rsidRDefault="00EE3504">
            <w:pPr>
              <w:widowControl w:val="0"/>
              <w:jc w:val="center"/>
              <w:rPr>
                <w:rFonts w:ascii="Times New Roman" w:eastAsia="標楷體" w:hAnsi="Times New Roman" w:cs="Times New Roman"/>
                <w:rPrChange w:id="2642" w:author="瑋婷 徐" w:date="2024-12-27T11:22:00Z" w16du:dateUtc="2024-12-27T03:22:00Z">
                  <w:rPr>
                    <w:rFonts w:ascii="Times New Roman" w:eastAsia="標楷體" w:hAnsi="Times New Roman" w:cs="Times New Roman"/>
                    <w:color w:val="000000"/>
                  </w:rPr>
                </w:rPrChange>
              </w:rPr>
              <w:pPrChange w:id="2643" w:author="瑋婷 徐" w:date="2024-12-27T11:22:00Z" w16du:dateUtc="2024-12-27T03:22:00Z">
                <w:pPr>
                  <w:jc w:val="center"/>
                </w:pPr>
              </w:pPrChange>
            </w:pPr>
            <w:ins w:id="2644" w:author="瑋婷 徐" w:date="2024-12-27T11:21:00Z" w16du:dateUtc="2024-12-27T03:21:00Z">
              <w:r w:rsidRPr="00EE3504">
                <w:rPr>
                  <w:rFonts w:ascii="Times New Roman" w:eastAsia="標楷體" w:hAnsi="Times New Roman" w:cs="Times New Roman"/>
                  <w:rPrChange w:id="2645" w:author="瑋婷 徐" w:date="2024-12-27T11:22:00Z" w16du:dateUtc="2024-12-27T03:22:00Z">
                    <w:rPr>
                      <w:rFonts w:ascii="Arial" w:eastAsia="Arial" w:hAnsi="Arial" w:cs="Arial"/>
                      <w:color w:val="000000"/>
                      <w:sz w:val="22"/>
                    </w:rPr>
                  </w:rPrChange>
                </w:rPr>
                <w:t>25.0</w:t>
              </w:r>
            </w:ins>
            <w:del w:id="2646" w:author="瑋婷 徐" w:date="2024-12-27T11:21:00Z" w16du:dateUtc="2024-12-27T03:21:00Z">
              <w:r w:rsidRPr="00EE3504" w:rsidDel="00350BD7">
                <w:rPr>
                  <w:rFonts w:ascii="Times New Roman" w:eastAsia="標楷體" w:hAnsi="Times New Roman" w:cs="Times New Roman"/>
                  <w:rPrChange w:id="2647" w:author="瑋婷 徐" w:date="2024-12-27T11:22:00Z" w16du:dateUtc="2024-12-27T03:22:00Z">
                    <w:rPr>
                      <w:rFonts w:ascii="Times New Roman" w:eastAsia="標楷體" w:hAnsi="Times New Roman" w:cs="Times New Roman"/>
                      <w:color w:val="000000"/>
                    </w:rPr>
                  </w:rPrChange>
                </w:rPr>
                <w:delText>23.5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48"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1FF4381" w14:textId="3D355D25" w:rsidR="00EE3504" w:rsidRPr="00EE3504" w:rsidRDefault="00EE3504">
            <w:pPr>
              <w:widowControl w:val="0"/>
              <w:jc w:val="center"/>
              <w:rPr>
                <w:rFonts w:ascii="Times New Roman" w:eastAsia="標楷體" w:hAnsi="Times New Roman" w:cs="Times New Roman"/>
                <w:rPrChange w:id="2649" w:author="瑋婷 徐" w:date="2024-12-27T11:22:00Z" w16du:dateUtc="2024-12-27T03:22:00Z">
                  <w:rPr>
                    <w:rFonts w:ascii="Times New Roman" w:eastAsia="標楷體" w:hAnsi="Times New Roman" w:cs="Times New Roman"/>
                    <w:color w:val="000000"/>
                  </w:rPr>
                </w:rPrChange>
              </w:rPr>
              <w:pPrChange w:id="2650" w:author="瑋婷 徐" w:date="2024-12-27T11:22:00Z" w16du:dateUtc="2024-12-27T03:22:00Z">
                <w:pPr>
                  <w:jc w:val="center"/>
                </w:pPr>
              </w:pPrChange>
            </w:pPr>
            <w:ins w:id="2651" w:author="瑋婷 徐" w:date="2024-12-27T11:21:00Z" w16du:dateUtc="2024-12-27T03:21:00Z">
              <w:r w:rsidRPr="00EE3504">
                <w:rPr>
                  <w:rFonts w:ascii="Times New Roman" w:eastAsia="標楷體" w:hAnsi="Times New Roman" w:cs="Times New Roman"/>
                  <w:rPrChange w:id="2652" w:author="瑋婷 徐" w:date="2024-12-27T11:22:00Z" w16du:dateUtc="2024-12-27T03:22:00Z">
                    <w:rPr>
                      <w:rFonts w:ascii="Arial" w:eastAsia="Arial" w:hAnsi="Arial" w:cs="Arial"/>
                      <w:color w:val="000000"/>
                      <w:sz w:val="22"/>
                    </w:rPr>
                  </w:rPrChange>
                </w:rPr>
                <w:t>6.0</w:t>
              </w:r>
            </w:ins>
            <w:del w:id="2653" w:author="瑋婷 徐" w:date="2024-12-27T11:21:00Z" w16du:dateUtc="2024-12-27T03:21:00Z">
              <w:r w:rsidRPr="00EE3504" w:rsidDel="00350BD7">
                <w:rPr>
                  <w:rFonts w:ascii="Times New Roman" w:eastAsia="標楷體" w:hAnsi="Times New Roman" w:cs="Times New Roman"/>
                  <w:rPrChange w:id="2654" w:author="瑋婷 徐" w:date="2024-12-27T11:22:00Z" w16du:dateUtc="2024-12-27T03:22:00Z">
                    <w:rPr>
                      <w:rFonts w:ascii="Times New Roman" w:eastAsia="標楷體" w:hAnsi="Times New Roman" w:cs="Times New Roman"/>
                      <w:color w:val="000000"/>
                    </w:rPr>
                  </w:rPrChange>
                </w:rPr>
                <w:delText>9.5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55"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58CD7F42" w14:textId="04B4E1ED" w:rsidR="00EE3504" w:rsidRPr="00EE3504" w:rsidRDefault="00EE3504">
            <w:pPr>
              <w:widowControl w:val="0"/>
              <w:jc w:val="center"/>
              <w:rPr>
                <w:rFonts w:ascii="Times New Roman" w:eastAsia="標楷體" w:hAnsi="Times New Roman" w:cs="Times New Roman"/>
                <w:rPrChange w:id="2656" w:author="瑋婷 徐" w:date="2024-12-27T11:22:00Z" w16du:dateUtc="2024-12-27T03:22:00Z">
                  <w:rPr>
                    <w:rFonts w:ascii="Times New Roman" w:eastAsia="標楷體" w:hAnsi="Times New Roman" w:cs="Times New Roman"/>
                    <w:color w:val="000000"/>
                  </w:rPr>
                </w:rPrChange>
              </w:rPr>
              <w:pPrChange w:id="2657" w:author="瑋婷 徐" w:date="2024-12-27T11:22:00Z" w16du:dateUtc="2024-12-27T03:22:00Z">
                <w:pPr>
                  <w:jc w:val="center"/>
                </w:pPr>
              </w:pPrChange>
            </w:pPr>
            <w:ins w:id="2658" w:author="瑋婷 徐" w:date="2024-12-27T11:21:00Z" w16du:dateUtc="2024-12-27T03:21:00Z">
              <w:r w:rsidRPr="00EE3504">
                <w:rPr>
                  <w:rFonts w:ascii="Times New Roman" w:eastAsia="標楷體" w:hAnsi="Times New Roman" w:cs="Times New Roman"/>
                  <w:rPrChange w:id="2659" w:author="瑋婷 徐" w:date="2024-12-27T11:22:00Z" w16du:dateUtc="2024-12-27T03:22:00Z">
                    <w:rPr>
                      <w:rFonts w:ascii="Arial" w:eastAsia="Arial" w:hAnsi="Arial" w:cs="Arial"/>
                      <w:color w:val="000000"/>
                      <w:sz w:val="22"/>
                    </w:rPr>
                  </w:rPrChange>
                </w:rPr>
                <w:t>0.0</w:t>
              </w:r>
            </w:ins>
            <w:del w:id="2660" w:author="瑋婷 徐" w:date="2024-12-27T11:21:00Z" w16du:dateUtc="2024-12-27T03:21:00Z">
              <w:r w:rsidRPr="00EE3504" w:rsidDel="00350BD7">
                <w:rPr>
                  <w:rFonts w:ascii="Times New Roman" w:eastAsia="標楷體" w:hAnsi="Times New Roman" w:cs="Times New Roman"/>
                  <w:rPrChange w:id="2661" w:author="瑋婷 徐" w:date="2024-12-27T11:22:00Z" w16du:dateUtc="2024-12-27T03:22:00Z">
                    <w:rPr>
                      <w:rFonts w:ascii="Times New Roman" w:eastAsia="標楷體" w:hAnsi="Times New Roman" w:cs="Times New Roman"/>
                      <w:color w:val="000000"/>
                    </w:rPr>
                  </w:rPrChange>
                </w:rPr>
                <w:delText>0.5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62"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5E97E72F" w14:textId="3DA7EBF2" w:rsidR="00EE3504" w:rsidRPr="00EE3504" w:rsidRDefault="00EE3504">
            <w:pPr>
              <w:widowControl w:val="0"/>
              <w:jc w:val="center"/>
              <w:rPr>
                <w:rFonts w:ascii="Times New Roman" w:eastAsia="標楷體" w:hAnsi="Times New Roman" w:cs="Times New Roman"/>
                <w:rPrChange w:id="2663" w:author="瑋婷 徐" w:date="2024-12-27T11:22:00Z" w16du:dateUtc="2024-12-27T03:22:00Z">
                  <w:rPr>
                    <w:rFonts w:ascii="Times New Roman" w:eastAsia="標楷體" w:hAnsi="Times New Roman" w:cs="Times New Roman"/>
                    <w:color w:val="000000"/>
                  </w:rPr>
                </w:rPrChange>
              </w:rPr>
              <w:pPrChange w:id="2664" w:author="瑋婷 徐" w:date="2024-12-27T11:22:00Z" w16du:dateUtc="2024-12-27T03:22:00Z">
                <w:pPr>
                  <w:jc w:val="center"/>
                </w:pPr>
              </w:pPrChange>
            </w:pPr>
            <w:ins w:id="2665" w:author="瑋婷 徐" w:date="2024-12-27T11:21:00Z" w16du:dateUtc="2024-12-27T03:21:00Z">
              <w:r w:rsidRPr="00EE3504">
                <w:rPr>
                  <w:rFonts w:ascii="Times New Roman" w:eastAsia="標楷體" w:hAnsi="Times New Roman" w:cs="Times New Roman"/>
                  <w:rPrChange w:id="2666" w:author="瑋婷 徐" w:date="2024-12-27T11:22:00Z" w16du:dateUtc="2024-12-27T03:22:00Z">
                    <w:rPr>
                      <w:rFonts w:ascii="Arial" w:eastAsia="Arial" w:hAnsi="Arial" w:cs="Arial"/>
                      <w:color w:val="000000"/>
                      <w:sz w:val="22"/>
                    </w:rPr>
                  </w:rPrChange>
                </w:rPr>
                <w:t>0.025</w:t>
              </w:r>
            </w:ins>
            <w:del w:id="2667" w:author="瑋婷 徐" w:date="2024-12-27T11:21:00Z" w16du:dateUtc="2024-12-27T03:21:00Z">
              <w:r w:rsidRPr="00EE3504" w:rsidDel="00350BD7">
                <w:rPr>
                  <w:rFonts w:ascii="Times New Roman" w:eastAsia="標楷體" w:hAnsi="Times New Roman" w:cs="Times New Roman"/>
                  <w:rPrChange w:id="2668" w:author="瑋婷 徐" w:date="2024-12-27T11:22:00Z" w16du:dateUtc="2024-12-27T03:22:00Z">
                    <w:rPr>
                      <w:rFonts w:ascii="Times New Roman" w:eastAsia="標楷體" w:hAnsi="Times New Roman" w:cs="Times New Roman"/>
                      <w:color w:val="000000"/>
                    </w:rPr>
                  </w:rPrChange>
                </w:rPr>
                <w:delText>0.038</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69"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48CD89C" w14:textId="7E9CD326" w:rsidR="00EE3504" w:rsidRPr="00EE3504" w:rsidRDefault="00EE3504">
            <w:pPr>
              <w:widowControl w:val="0"/>
              <w:jc w:val="center"/>
              <w:rPr>
                <w:rFonts w:ascii="Times New Roman" w:eastAsia="標楷體" w:hAnsi="Times New Roman" w:cs="Times New Roman"/>
                <w:rPrChange w:id="2670" w:author="瑋婷 徐" w:date="2024-12-27T11:22:00Z" w16du:dateUtc="2024-12-27T03:22:00Z">
                  <w:rPr>
                    <w:rFonts w:ascii="Times New Roman" w:eastAsia="標楷體" w:hAnsi="Times New Roman" w:cs="Times New Roman"/>
                    <w:color w:val="000000"/>
                  </w:rPr>
                </w:rPrChange>
              </w:rPr>
              <w:pPrChange w:id="2671" w:author="瑋婷 徐" w:date="2024-12-27T11:22:00Z" w16du:dateUtc="2024-12-27T03:22:00Z">
                <w:pPr>
                  <w:jc w:val="center"/>
                </w:pPr>
              </w:pPrChange>
            </w:pPr>
            <w:ins w:id="2672" w:author="瑋婷 徐" w:date="2024-12-27T11:21:00Z" w16du:dateUtc="2024-12-27T03:21:00Z">
              <w:r w:rsidRPr="00EE3504">
                <w:rPr>
                  <w:rFonts w:ascii="Times New Roman" w:eastAsia="標楷體" w:hAnsi="Times New Roman" w:cs="Times New Roman"/>
                  <w:rPrChange w:id="2673" w:author="瑋婷 徐" w:date="2024-12-27T11:22:00Z" w16du:dateUtc="2024-12-27T03:22:00Z">
                    <w:rPr>
                      <w:rFonts w:ascii="Arial" w:eastAsia="Arial" w:hAnsi="Arial" w:cs="Arial"/>
                      <w:color w:val="000000"/>
                      <w:sz w:val="22"/>
                    </w:rPr>
                  </w:rPrChange>
                </w:rPr>
                <w:t>0.003</w:t>
              </w:r>
            </w:ins>
            <w:del w:id="2674" w:author="瑋婷 徐" w:date="2024-12-27T11:21:00Z" w16du:dateUtc="2024-12-27T03:21:00Z">
              <w:r w:rsidRPr="00EE3504" w:rsidDel="00350BD7">
                <w:rPr>
                  <w:rFonts w:ascii="Times New Roman" w:eastAsia="標楷體" w:hAnsi="Times New Roman" w:cs="Times New Roman"/>
                  <w:rPrChange w:id="2675" w:author="瑋婷 徐" w:date="2024-12-27T11:22:00Z" w16du:dateUtc="2024-12-27T03:22:00Z">
                    <w:rPr>
                      <w:rFonts w:ascii="Times New Roman" w:eastAsia="標楷體" w:hAnsi="Times New Roman" w:cs="Times New Roman"/>
                      <w:color w:val="000000"/>
                    </w:rPr>
                  </w:rPrChange>
                </w:rPr>
                <w:delText>0.002</w:delText>
              </w:r>
            </w:del>
          </w:p>
        </w:tc>
      </w:tr>
      <w:tr w:rsidR="00EE3504" w14:paraId="3A797115"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2676"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2677"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2678"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076188EC"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嘉義</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79"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3CE72B1" w14:textId="564626CC" w:rsidR="00EE3504" w:rsidRPr="00EE3504" w:rsidRDefault="00EE3504">
            <w:pPr>
              <w:widowControl w:val="0"/>
              <w:jc w:val="center"/>
              <w:rPr>
                <w:rFonts w:ascii="Times New Roman" w:eastAsia="標楷體" w:hAnsi="Times New Roman" w:cs="Times New Roman"/>
                <w:rPrChange w:id="2680" w:author="瑋婷 徐" w:date="2024-12-27T11:22:00Z" w16du:dateUtc="2024-12-27T03:22:00Z">
                  <w:rPr>
                    <w:rFonts w:ascii="Times New Roman" w:eastAsia="標楷體" w:hAnsi="Times New Roman" w:cs="Times New Roman"/>
                    <w:color w:val="000000"/>
                  </w:rPr>
                </w:rPrChange>
              </w:rPr>
              <w:pPrChange w:id="2681" w:author="瑋婷 徐" w:date="2024-12-27T11:22:00Z" w16du:dateUtc="2024-12-27T03:22:00Z">
                <w:pPr>
                  <w:jc w:val="center"/>
                </w:pPr>
              </w:pPrChange>
            </w:pPr>
            <w:ins w:id="2682" w:author="瑋婷 徐" w:date="2024-12-27T11:21:00Z" w16du:dateUtc="2024-12-27T03:21:00Z">
              <w:r w:rsidRPr="00EE3504">
                <w:rPr>
                  <w:rFonts w:ascii="Times New Roman" w:eastAsia="標楷體" w:hAnsi="Times New Roman" w:cs="Times New Roman"/>
                  <w:rPrChange w:id="2683" w:author="瑋婷 徐" w:date="2024-12-27T11:22:00Z" w16du:dateUtc="2024-12-27T03:22:00Z">
                    <w:rPr>
                      <w:rFonts w:ascii="Arial" w:eastAsia="Arial" w:hAnsi="Arial" w:cs="Arial"/>
                      <w:color w:val="000000"/>
                      <w:sz w:val="22"/>
                    </w:rPr>
                  </w:rPrChange>
                </w:rPr>
                <w:t>304.5</w:t>
              </w:r>
            </w:ins>
            <w:del w:id="2684" w:author="瑋婷 徐" w:date="2024-12-27T11:21:00Z" w16du:dateUtc="2024-12-27T03:21:00Z">
              <w:r w:rsidRPr="00EE3504" w:rsidDel="00350BD7">
                <w:rPr>
                  <w:rFonts w:ascii="Times New Roman" w:eastAsia="標楷體" w:hAnsi="Times New Roman" w:cs="Times New Roman"/>
                  <w:rPrChange w:id="2685" w:author="瑋婷 徐" w:date="2024-12-27T11:22:00Z" w16du:dateUtc="2024-12-27T03:22:00Z">
                    <w:rPr>
                      <w:rFonts w:ascii="Times New Roman" w:eastAsia="標楷體" w:hAnsi="Times New Roman" w:cs="Times New Roman"/>
                      <w:color w:val="000000"/>
                    </w:rPr>
                  </w:rPrChange>
                </w:rPr>
                <w:delText>282.5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86"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212C98A" w14:textId="50ACA666" w:rsidR="00EE3504" w:rsidRPr="00EE3504" w:rsidRDefault="00EE3504">
            <w:pPr>
              <w:widowControl w:val="0"/>
              <w:jc w:val="center"/>
              <w:rPr>
                <w:rFonts w:ascii="Times New Roman" w:eastAsia="標楷體" w:hAnsi="Times New Roman" w:cs="Times New Roman"/>
                <w:rPrChange w:id="2687" w:author="瑋婷 徐" w:date="2024-12-27T11:22:00Z" w16du:dateUtc="2024-12-27T03:22:00Z">
                  <w:rPr>
                    <w:rFonts w:ascii="Times New Roman" w:eastAsia="標楷體" w:hAnsi="Times New Roman" w:cs="Times New Roman"/>
                    <w:color w:val="000000"/>
                  </w:rPr>
                </w:rPrChange>
              </w:rPr>
              <w:pPrChange w:id="2688" w:author="瑋婷 徐" w:date="2024-12-27T11:22:00Z" w16du:dateUtc="2024-12-27T03:22:00Z">
                <w:pPr>
                  <w:jc w:val="center"/>
                </w:pPr>
              </w:pPrChange>
            </w:pPr>
            <w:ins w:id="2689" w:author="瑋婷 徐" w:date="2024-12-27T11:21:00Z" w16du:dateUtc="2024-12-27T03:21:00Z">
              <w:r w:rsidRPr="00EE3504">
                <w:rPr>
                  <w:rFonts w:ascii="Times New Roman" w:eastAsia="標楷體" w:hAnsi="Times New Roman" w:cs="Times New Roman"/>
                  <w:rPrChange w:id="2690" w:author="瑋婷 徐" w:date="2024-12-27T11:22:00Z" w16du:dateUtc="2024-12-27T03:22:00Z">
                    <w:rPr>
                      <w:rFonts w:ascii="Arial" w:eastAsia="Arial" w:hAnsi="Arial" w:cs="Arial"/>
                      <w:color w:val="000000"/>
                      <w:sz w:val="22"/>
                    </w:rPr>
                  </w:rPrChange>
                </w:rPr>
                <w:t>0.5</w:t>
              </w:r>
            </w:ins>
            <w:del w:id="2691" w:author="瑋婷 徐" w:date="2024-12-27T11:21:00Z" w16du:dateUtc="2024-12-27T03:21:00Z">
              <w:r w:rsidRPr="00EE3504" w:rsidDel="00350BD7">
                <w:rPr>
                  <w:rFonts w:ascii="Times New Roman" w:eastAsia="標楷體" w:hAnsi="Times New Roman" w:cs="Times New Roman"/>
                  <w:rPrChange w:id="2692" w:author="瑋婷 徐" w:date="2024-12-27T11:22:00Z" w16du:dateUtc="2024-12-27T03:22:00Z">
                    <w:rPr>
                      <w:rFonts w:ascii="Times New Roman" w:eastAsia="標楷體" w:hAnsi="Times New Roman" w:cs="Times New Roman"/>
                      <w:color w:val="000000"/>
                    </w:rPr>
                  </w:rPrChange>
                </w:rPr>
                <w:delText>0.5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693"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5CA99CA" w14:textId="4D47480E" w:rsidR="00EE3504" w:rsidRPr="00EE3504" w:rsidRDefault="00EE3504">
            <w:pPr>
              <w:widowControl w:val="0"/>
              <w:jc w:val="center"/>
              <w:rPr>
                <w:rFonts w:ascii="Times New Roman" w:eastAsia="標楷體" w:hAnsi="Times New Roman" w:cs="Times New Roman"/>
                <w:rPrChange w:id="2694" w:author="瑋婷 徐" w:date="2024-12-27T11:22:00Z" w16du:dateUtc="2024-12-27T03:22:00Z">
                  <w:rPr>
                    <w:rFonts w:ascii="Times New Roman" w:eastAsia="標楷體" w:hAnsi="Times New Roman" w:cs="Times New Roman"/>
                    <w:color w:val="000000"/>
                  </w:rPr>
                </w:rPrChange>
              </w:rPr>
              <w:pPrChange w:id="2695" w:author="瑋婷 徐" w:date="2024-12-27T11:22:00Z" w16du:dateUtc="2024-12-27T03:22:00Z">
                <w:pPr>
                  <w:jc w:val="center"/>
                </w:pPr>
              </w:pPrChange>
            </w:pPr>
            <w:ins w:id="2696" w:author="瑋婷 徐" w:date="2024-12-27T11:21:00Z" w16du:dateUtc="2024-12-27T03:21:00Z">
              <w:r w:rsidRPr="00EE3504">
                <w:rPr>
                  <w:rFonts w:ascii="Times New Roman" w:eastAsia="標楷體" w:hAnsi="Times New Roman" w:cs="Times New Roman"/>
                  <w:rPrChange w:id="2697" w:author="瑋婷 徐" w:date="2024-12-27T11:22:00Z" w16du:dateUtc="2024-12-27T03:22:00Z">
                    <w:rPr>
                      <w:rFonts w:ascii="Arial" w:eastAsia="Arial" w:hAnsi="Arial" w:cs="Arial"/>
                      <w:color w:val="000000"/>
                      <w:sz w:val="22"/>
                    </w:rPr>
                  </w:rPrChange>
                </w:rPr>
                <w:t>9.0</w:t>
              </w:r>
            </w:ins>
            <w:del w:id="2698" w:author="瑋婷 徐" w:date="2024-12-27T11:21:00Z" w16du:dateUtc="2024-12-27T03:21:00Z">
              <w:r w:rsidRPr="00EE3504" w:rsidDel="00350BD7">
                <w:rPr>
                  <w:rFonts w:ascii="Times New Roman" w:eastAsia="標楷體" w:hAnsi="Times New Roman" w:cs="Times New Roman"/>
                  <w:rPrChange w:id="2699" w:author="瑋婷 徐" w:date="2024-12-27T11:22:00Z" w16du:dateUtc="2024-12-27T03:22:00Z">
                    <w:rPr>
                      <w:rFonts w:ascii="Times New Roman" w:eastAsia="標楷體" w:hAnsi="Times New Roman" w:cs="Times New Roman"/>
                      <w:color w:val="000000"/>
                    </w:rPr>
                  </w:rPrChange>
                </w:rPr>
                <w:delText>13.5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00"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87A8804" w14:textId="2F250B31" w:rsidR="00EE3504" w:rsidRPr="00EE3504" w:rsidRDefault="00EE3504">
            <w:pPr>
              <w:widowControl w:val="0"/>
              <w:jc w:val="center"/>
              <w:rPr>
                <w:rFonts w:ascii="Times New Roman" w:eastAsia="標楷體" w:hAnsi="Times New Roman" w:cs="Times New Roman"/>
                <w:rPrChange w:id="2701" w:author="瑋婷 徐" w:date="2024-12-27T11:22:00Z" w16du:dateUtc="2024-12-27T03:22:00Z">
                  <w:rPr>
                    <w:rFonts w:ascii="Times New Roman" w:eastAsia="標楷體" w:hAnsi="Times New Roman" w:cs="Times New Roman"/>
                    <w:color w:val="000000"/>
                  </w:rPr>
                </w:rPrChange>
              </w:rPr>
              <w:pPrChange w:id="2702" w:author="瑋婷 徐" w:date="2024-12-27T11:22:00Z" w16du:dateUtc="2024-12-27T03:22:00Z">
                <w:pPr>
                  <w:jc w:val="center"/>
                </w:pPr>
              </w:pPrChange>
            </w:pPr>
            <w:ins w:id="2703" w:author="瑋婷 徐" w:date="2024-12-27T11:21:00Z" w16du:dateUtc="2024-12-27T03:21:00Z">
              <w:r w:rsidRPr="00EE3504">
                <w:rPr>
                  <w:rFonts w:ascii="Times New Roman" w:eastAsia="標楷體" w:hAnsi="Times New Roman" w:cs="Times New Roman"/>
                  <w:rPrChange w:id="2704" w:author="瑋婷 徐" w:date="2024-12-27T11:22:00Z" w16du:dateUtc="2024-12-27T03:22:00Z">
                    <w:rPr>
                      <w:rFonts w:ascii="Arial" w:eastAsia="Arial" w:hAnsi="Arial" w:cs="Arial"/>
                      <w:color w:val="000000"/>
                      <w:sz w:val="22"/>
                    </w:rPr>
                  </w:rPrChange>
                </w:rPr>
                <w:t>3.0</w:t>
              </w:r>
            </w:ins>
            <w:del w:id="2705" w:author="瑋婷 徐" w:date="2024-12-27T11:21:00Z" w16du:dateUtc="2024-12-27T03:21:00Z">
              <w:r w:rsidRPr="00EE3504" w:rsidDel="00350BD7">
                <w:rPr>
                  <w:rFonts w:ascii="Times New Roman" w:eastAsia="標楷體" w:hAnsi="Times New Roman" w:cs="Times New Roman"/>
                  <w:rPrChange w:id="2706" w:author="瑋婷 徐" w:date="2024-12-27T11:22:00Z" w16du:dateUtc="2024-12-27T03:22:00Z">
                    <w:rPr>
                      <w:rFonts w:ascii="Times New Roman" w:eastAsia="標楷體" w:hAnsi="Times New Roman" w:cs="Times New Roman"/>
                      <w:color w:val="000000"/>
                    </w:rPr>
                  </w:rPrChange>
                </w:rPr>
                <w:delText>1.5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07"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FC0CCAF" w14:textId="7EA32709" w:rsidR="00EE3504" w:rsidRPr="00EE3504" w:rsidRDefault="00EE3504">
            <w:pPr>
              <w:widowControl w:val="0"/>
              <w:jc w:val="center"/>
              <w:rPr>
                <w:rFonts w:ascii="Times New Roman" w:eastAsia="標楷體" w:hAnsi="Times New Roman" w:cs="Times New Roman"/>
                <w:rPrChange w:id="2708" w:author="瑋婷 徐" w:date="2024-12-27T11:22:00Z" w16du:dateUtc="2024-12-27T03:22:00Z">
                  <w:rPr>
                    <w:rFonts w:ascii="Times New Roman" w:eastAsia="標楷體" w:hAnsi="Times New Roman" w:cs="Times New Roman"/>
                    <w:color w:val="000000"/>
                  </w:rPr>
                </w:rPrChange>
              </w:rPr>
              <w:pPrChange w:id="2709" w:author="瑋婷 徐" w:date="2024-12-27T11:22:00Z" w16du:dateUtc="2024-12-27T03:22:00Z">
                <w:pPr>
                  <w:jc w:val="center"/>
                </w:pPr>
              </w:pPrChange>
            </w:pPr>
            <w:ins w:id="2710" w:author="瑋婷 徐" w:date="2024-12-27T11:21:00Z" w16du:dateUtc="2024-12-27T03:21:00Z">
              <w:r w:rsidRPr="00EE3504">
                <w:rPr>
                  <w:rFonts w:ascii="Times New Roman" w:eastAsia="標楷體" w:hAnsi="Times New Roman" w:cs="Times New Roman"/>
                  <w:rPrChange w:id="2711" w:author="瑋婷 徐" w:date="2024-12-27T11:22:00Z" w16du:dateUtc="2024-12-27T03:22:00Z">
                    <w:rPr>
                      <w:rFonts w:ascii="Arial" w:eastAsia="Arial" w:hAnsi="Arial" w:cs="Arial"/>
                      <w:color w:val="000000"/>
                      <w:sz w:val="22"/>
                    </w:rPr>
                  </w:rPrChange>
                </w:rPr>
                <w:t>0.030</w:t>
              </w:r>
            </w:ins>
            <w:del w:id="2712" w:author="瑋婷 徐" w:date="2024-12-27T11:21:00Z" w16du:dateUtc="2024-12-27T03:21:00Z">
              <w:r w:rsidRPr="00EE3504" w:rsidDel="00350BD7">
                <w:rPr>
                  <w:rFonts w:ascii="Times New Roman" w:eastAsia="標楷體" w:hAnsi="Times New Roman" w:cs="Times New Roman"/>
                  <w:rPrChange w:id="2713" w:author="瑋婷 徐" w:date="2024-12-27T11:22:00Z" w16du:dateUtc="2024-12-27T03:22:00Z">
                    <w:rPr>
                      <w:rFonts w:ascii="Times New Roman" w:eastAsia="標楷體" w:hAnsi="Times New Roman" w:cs="Times New Roman"/>
                      <w:color w:val="000000"/>
                    </w:rPr>
                  </w:rPrChange>
                </w:rPr>
                <w:delText>0.048</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14"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2791723" w14:textId="0D6CB0BE" w:rsidR="00EE3504" w:rsidRPr="00EE3504" w:rsidRDefault="00EE3504">
            <w:pPr>
              <w:widowControl w:val="0"/>
              <w:jc w:val="center"/>
              <w:rPr>
                <w:rFonts w:ascii="Times New Roman" w:eastAsia="標楷體" w:hAnsi="Times New Roman" w:cs="Times New Roman"/>
                <w:rPrChange w:id="2715" w:author="瑋婷 徐" w:date="2024-12-27T11:22:00Z" w16du:dateUtc="2024-12-27T03:22:00Z">
                  <w:rPr>
                    <w:rFonts w:ascii="Times New Roman" w:eastAsia="標楷體" w:hAnsi="Times New Roman" w:cs="Times New Roman"/>
                    <w:color w:val="000000"/>
                  </w:rPr>
                </w:rPrChange>
              </w:rPr>
              <w:pPrChange w:id="2716" w:author="瑋婷 徐" w:date="2024-12-27T11:22:00Z" w16du:dateUtc="2024-12-27T03:22:00Z">
                <w:pPr>
                  <w:jc w:val="center"/>
                </w:pPr>
              </w:pPrChange>
            </w:pPr>
            <w:ins w:id="2717" w:author="瑋婷 徐" w:date="2024-12-27T11:21:00Z" w16du:dateUtc="2024-12-27T03:21:00Z">
              <w:r w:rsidRPr="00EE3504">
                <w:rPr>
                  <w:rFonts w:ascii="Times New Roman" w:eastAsia="標楷體" w:hAnsi="Times New Roman" w:cs="Times New Roman"/>
                  <w:rPrChange w:id="2718" w:author="瑋婷 徐" w:date="2024-12-27T11:22:00Z" w16du:dateUtc="2024-12-27T03:22:00Z">
                    <w:rPr>
                      <w:rFonts w:ascii="Arial" w:eastAsia="Arial" w:hAnsi="Arial" w:cs="Arial"/>
                      <w:color w:val="000000"/>
                      <w:sz w:val="22"/>
                    </w:rPr>
                  </w:rPrChange>
                </w:rPr>
                <w:t>0.010</w:t>
              </w:r>
            </w:ins>
            <w:del w:id="2719" w:author="瑋婷 徐" w:date="2024-12-27T11:21:00Z" w16du:dateUtc="2024-12-27T03:21:00Z">
              <w:r w:rsidRPr="00EE3504" w:rsidDel="00350BD7">
                <w:rPr>
                  <w:rFonts w:ascii="Times New Roman" w:eastAsia="標楷體" w:hAnsi="Times New Roman" w:cs="Times New Roman"/>
                  <w:rPrChange w:id="2720" w:author="瑋婷 徐" w:date="2024-12-27T11:22:00Z" w16du:dateUtc="2024-12-27T03:22:00Z">
                    <w:rPr>
                      <w:rFonts w:ascii="Times New Roman" w:eastAsia="標楷體" w:hAnsi="Times New Roman" w:cs="Times New Roman"/>
                      <w:color w:val="000000"/>
                    </w:rPr>
                  </w:rPrChange>
                </w:rPr>
                <w:delText>0.005</w:delText>
              </w:r>
            </w:del>
          </w:p>
        </w:tc>
      </w:tr>
      <w:tr w:rsidR="00EE3504" w14:paraId="6850A166"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2721"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2722"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2723"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5FF40486"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屏東</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24"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F5E76FA" w14:textId="2DBDCDDB" w:rsidR="00EE3504" w:rsidRPr="00EE3504" w:rsidRDefault="00EE3504">
            <w:pPr>
              <w:widowControl w:val="0"/>
              <w:jc w:val="center"/>
              <w:rPr>
                <w:rFonts w:ascii="Times New Roman" w:eastAsia="標楷體" w:hAnsi="Times New Roman" w:cs="Times New Roman"/>
                <w:rPrChange w:id="2725" w:author="瑋婷 徐" w:date="2024-12-27T11:22:00Z" w16du:dateUtc="2024-12-27T03:22:00Z">
                  <w:rPr>
                    <w:rFonts w:ascii="Times New Roman" w:eastAsia="標楷體" w:hAnsi="Times New Roman" w:cs="Times New Roman"/>
                    <w:color w:val="000000"/>
                  </w:rPr>
                </w:rPrChange>
              </w:rPr>
              <w:pPrChange w:id="2726" w:author="瑋婷 徐" w:date="2024-12-27T11:22:00Z" w16du:dateUtc="2024-12-27T03:22:00Z">
                <w:pPr>
                  <w:jc w:val="center"/>
                </w:pPr>
              </w:pPrChange>
            </w:pPr>
            <w:ins w:id="2727" w:author="瑋婷 徐" w:date="2024-12-27T11:21:00Z" w16du:dateUtc="2024-12-27T03:21:00Z">
              <w:r w:rsidRPr="00EE3504">
                <w:rPr>
                  <w:rFonts w:ascii="Times New Roman" w:eastAsia="標楷體" w:hAnsi="Times New Roman" w:cs="Times New Roman"/>
                  <w:rPrChange w:id="2728" w:author="瑋婷 徐" w:date="2024-12-27T11:22:00Z" w16du:dateUtc="2024-12-27T03:22:00Z">
                    <w:rPr>
                      <w:rFonts w:ascii="Arial" w:eastAsia="Arial" w:hAnsi="Arial" w:cs="Arial"/>
                      <w:color w:val="000000"/>
                      <w:sz w:val="22"/>
                    </w:rPr>
                  </w:rPrChange>
                </w:rPr>
                <w:t>266.0</w:t>
              </w:r>
            </w:ins>
            <w:del w:id="2729" w:author="瑋婷 徐" w:date="2024-12-27T11:21:00Z" w16du:dateUtc="2024-12-27T03:21:00Z">
              <w:r w:rsidRPr="00EE3504" w:rsidDel="00350BD7">
                <w:rPr>
                  <w:rFonts w:ascii="Times New Roman" w:eastAsia="標楷體" w:hAnsi="Times New Roman" w:cs="Times New Roman"/>
                  <w:rPrChange w:id="2730" w:author="瑋婷 徐" w:date="2024-12-27T11:22:00Z" w16du:dateUtc="2024-12-27T03:22:00Z">
                    <w:rPr>
                      <w:rFonts w:ascii="Times New Roman" w:eastAsia="標楷體" w:hAnsi="Times New Roman" w:cs="Times New Roman"/>
                      <w:color w:val="000000"/>
                    </w:rPr>
                  </w:rPrChange>
                </w:rPr>
                <w:delText>256.5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31"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560716AE" w14:textId="3BEAB777" w:rsidR="00EE3504" w:rsidRPr="00EE3504" w:rsidRDefault="00EE3504">
            <w:pPr>
              <w:widowControl w:val="0"/>
              <w:jc w:val="center"/>
              <w:rPr>
                <w:rFonts w:ascii="Times New Roman" w:eastAsia="標楷體" w:hAnsi="Times New Roman" w:cs="Times New Roman"/>
                <w:rPrChange w:id="2732" w:author="瑋婷 徐" w:date="2024-12-27T11:22:00Z" w16du:dateUtc="2024-12-27T03:22:00Z">
                  <w:rPr>
                    <w:rFonts w:ascii="Times New Roman" w:eastAsia="標楷體" w:hAnsi="Times New Roman" w:cs="Times New Roman"/>
                    <w:color w:val="000000"/>
                  </w:rPr>
                </w:rPrChange>
              </w:rPr>
              <w:pPrChange w:id="2733" w:author="瑋婷 徐" w:date="2024-12-27T11:22:00Z" w16du:dateUtc="2024-12-27T03:22:00Z">
                <w:pPr>
                  <w:jc w:val="center"/>
                </w:pPr>
              </w:pPrChange>
            </w:pPr>
            <w:ins w:id="2734" w:author="瑋婷 徐" w:date="2024-12-27T11:21:00Z" w16du:dateUtc="2024-12-27T03:21:00Z">
              <w:r w:rsidRPr="00EE3504">
                <w:rPr>
                  <w:rFonts w:ascii="Times New Roman" w:eastAsia="標楷體" w:hAnsi="Times New Roman" w:cs="Times New Roman"/>
                  <w:rPrChange w:id="2735" w:author="瑋婷 徐" w:date="2024-12-27T11:22:00Z" w16du:dateUtc="2024-12-27T03:22:00Z">
                    <w:rPr>
                      <w:rFonts w:ascii="Arial" w:eastAsia="Arial" w:hAnsi="Arial" w:cs="Arial"/>
                      <w:color w:val="000000"/>
                      <w:sz w:val="22"/>
                    </w:rPr>
                  </w:rPrChange>
                </w:rPr>
                <w:t>2.0</w:t>
              </w:r>
            </w:ins>
            <w:del w:id="2736" w:author="瑋婷 徐" w:date="2024-12-27T11:21:00Z" w16du:dateUtc="2024-12-27T03:21:00Z">
              <w:r w:rsidRPr="00EE3504" w:rsidDel="00350BD7">
                <w:rPr>
                  <w:rFonts w:ascii="Times New Roman" w:eastAsia="標楷體" w:hAnsi="Times New Roman" w:cs="Times New Roman"/>
                  <w:rPrChange w:id="2737" w:author="瑋婷 徐" w:date="2024-12-27T11:22:00Z" w16du:dateUtc="2024-12-27T03:22:00Z">
                    <w:rPr>
                      <w:rFonts w:ascii="Times New Roman" w:eastAsia="標楷體" w:hAnsi="Times New Roman" w:cs="Times New Roman"/>
                      <w:color w:val="000000"/>
                    </w:rPr>
                  </w:rPrChange>
                </w:rPr>
                <w:delText>2.5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38"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8FE0473" w14:textId="5F93F1B8" w:rsidR="00EE3504" w:rsidRPr="00EE3504" w:rsidRDefault="00EE3504">
            <w:pPr>
              <w:widowControl w:val="0"/>
              <w:jc w:val="center"/>
              <w:rPr>
                <w:rFonts w:ascii="Times New Roman" w:eastAsia="標楷體" w:hAnsi="Times New Roman" w:cs="Times New Roman"/>
                <w:rPrChange w:id="2739" w:author="瑋婷 徐" w:date="2024-12-27T11:22:00Z" w16du:dateUtc="2024-12-27T03:22:00Z">
                  <w:rPr>
                    <w:rFonts w:ascii="Times New Roman" w:eastAsia="標楷體" w:hAnsi="Times New Roman" w:cs="Times New Roman"/>
                    <w:color w:val="000000"/>
                  </w:rPr>
                </w:rPrChange>
              </w:rPr>
              <w:pPrChange w:id="2740" w:author="瑋婷 徐" w:date="2024-12-27T11:22:00Z" w16du:dateUtc="2024-12-27T03:22:00Z">
                <w:pPr>
                  <w:jc w:val="center"/>
                </w:pPr>
              </w:pPrChange>
            </w:pPr>
            <w:ins w:id="2741" w:author="瑋婷 徐" w:date="2024-12-27T11:21:00Z" w16du:dateUtc="2024-12-27T03:21:00Z">
              <w:r w:rsidRPr="00EE3504">
                <w:rPr>
                  <w:rFonts w:ascii="Times New Roman" w:eastAsia="標楷體" w:hAnsi="Times New Roman" w:cs="Times New Roman"/>
                  <w:rPrChange w:id="2742" w:author="瑋婷 徐" w:date="2024-12-27T11:22:00Z" w16du:dateUtc="2024-12-27T03:22:00Z">
                    <w:rPr>
                      <w:rFonts w:ascii="Arial" w:eastAsia="Arial" w:hAnsi="Arial" w:cs="Arial"/>
                      <w:color w:val="000000"/>
                      <w:sz w:val="22"/>
                    </w:rPr>
                  </w:rPrChange>
                </w:rPr>
                <w:t>14.0</w:t>
              </w:r>
            </w:ins>
            <w:del w:id="2743" w:author="瑋婷 徐" w:date="2024-12-27T11:21:00Z" w16du:dateUtc="2024-12-27T03:21:00Z">
              <w:r w:rsidRPr="00EE3504" w:rsidDel="00350BD7">
                <w:rPr>
                  <w:rFonts w:ascii="Times New Roman" w:eastAsia="標楷體" w:hAnsi="Times New Roman" w:cs="Times New Roman"/>
                  <w:rPrChange w:id="2744" w:author="瑋婷 徐" w:date="2024-12-27T11:22:00Z" w16du:dateUtc="2024-12-27T03:22:00Z">
                    <w:rPr>
                      <w:rFonts w:ascii="Times New Roman" w:eastAsia="標楷體" w:hAnsi="Times New Roman" w:cs="Times New Roman"/>
                      <w:color w:val="000000"/>
                    </w:rPr>
                  </w:rPrChange>
                </w:rPr>
                <w:delText>15.5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45"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73FD978D" w14:textId="0F1B3BE9" w:rsidR="00EE3504" w:rsidRPr="00EE3504" w:rsidRDefault="00EE3504">
            <w:pPr>
              <w:widowControl w:val="0"/>
              <w:jc w:val="center"/>
              <w:rPr>
                <w:rFonts w:ascii="Times New Roman" w:eastAsia="標楷體" w:hAnsi="Times New Roman" w:cs="Times New Roman"/>
                <w:rPrChange w:id="2746" w:author="瑋婷 徐" w:date="2024-12-27T11:22:00Z" w16du:dateUtc="2024-12-27T03:22:00Z">
                  <w:rPr>
                    <w:rFonts w:ascii="Times New Roman" w:eastAsia="標楷體" w:hAnsi="Times New Roman" w:cs="Times New Roman"/>
                    <w:color w:val="000000"/>
                  </w:rPr>
                </w:rPrChange>
              </w:rPr>
              <w:pPrChange w:id="2747" w:author="瑋婷 徐" w:date="2024-12-27T11:22:00Z" w16du:dateUtc="2024-12-27T03:22:00Z">
                <w:pPr>
                  <w:jc w:val="center"/>
                </w:pPr>
              </w:pPrChange>
            </w:pPr>
            <w:ins w:id="2748" w:author="瑋婷 徐" w:date="2024-12-27T11:21:00Z" w16du:dateUtc="2024-12-27T03:21:00Z">
              <w:r w:rsidRPr="00EE3504">
                <w:rPr>
                  <w:rFonts w:ascii="Times New Roman" w:eastAsia="標楷體" w:hAnsi="Times New Roman" w:cs="Times New Roman"/>
                  <w:rPrChange w:id="2749" w:author="瑋婷 徐" w:date="2024-12-27T11:22:00Z" w16du:dateUtc="2024-12-27T03:22:00Z">
                    <w:rPr>
                      <w:rFonts w:ascii="Arial" w:eastAsia="Arial" w:hAnsi="Arial" w:cs="Arial"/>
                      <w:color w:val="000000"/>
                      <w:sz w:val="22"/>
                    </w:rPr>
                  </w:rPrChange>
                </w:rPr>
                <w:t>1.0</w:t>
              </w:r>
            </w:ins>
            <w:del w:id="2750" w:author="瑋婷 徐" w:date="2024-12-27T11:21:00Z" w16du:dateUtc="2024-12-27T03:21:00Z">
              <w:r w:rsidRPr="00EE3504" w:rsidDel="00350BD7">
                <w:rPr>
                  <w:rFonts w:ascii="Times New Roman" w:eastAsia="標楷體" w:hAnsi="Times New Roman" w:cs="Times New Roman"/>
                  <w:rPrChange w:id="2751" w:author="瑋婷 徐" w:date="2024-12-27T11:22:00Z" w16du:dateUtc="2024-12-27T03:22:00Z">
                    <w:rPr>
                      <w:rFonts w:ascii="Times New Roman" w:eastAsia="標楷體" w:hAnsi="Times New Roman" w:cs="Times New Roman"/>
                      <w:color w:val="000000"/>
                    </w:rPr>
                  </w:rPrChange>
                </w:rPr>
                <w:delText>0.5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52"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2ABEC04" w14:textId="079FDD00" w:rsidR="00EE3504" w:rsidRPr="00EE3504" w:rsidRDefault="00EE3504">
            <w:pPr>
              <w:widowControl w:val="0"/>
              <w:jc w:val="center"/>
              <w:rPr>
                <w:rFonts w:ascii="Times New Roman" w:eastAsia="標楷體" w:hAnsi="Times New Roman" w:cs="Times New Roman"/>
                <w:rPrChange w:id="2753" w:author="瑋婷 徐" w:date="2024-12-27T11:22:00Z" w16du:dateUtc="2024-12-27T03:22:00Z">
                  <w:rPr>
                    <w:rFonts w:ascii="Times New Roman" w:eastAsia="標楷體" w:hAnsi="Times New Roman" w:cs="Times New Roman"/>
                    <w:color w:val="000000"/>
                  </w:rPr>
                </w:rPrChange>
              </w:rPr>
              <w:pPrChange w:id="2754" w:author="瑋婷 徐" w:date="2024-12-27T11:22:00Z" w16du:dateUtc="2024-12-27T03:22:00Z">
                <w:pPr>
                  <w:jc w:val="center"/>
                </w:pPr>
              </w:pPrChange>
            </w:pPr>
            <w:ins w:id="2755" w:author="瑋婷 徐" w:date="2024-12-27T11:21:00Z" w16du:dateUtc="2024-12-27T03:21:00Z">
              <w:r w:rsidRPr="00EE3504">
                <w:rPr>
                  <w:rFonts w:ascii="Times New Roman" w:eastAsia="標楷體" w:hAnsi="Times New Roman" w:cs="Times New Roman"/>
                  <w:rPrChange w:id="2756" w:author="瑋婷 徐" w:date="2024-12-27T11:22:00Z" w16du:dateUtc="2024-12-27T03:22:00Z">
                    <w:rPr>
                      <w:rFonts w:ascii="Arial" w:eastAsia="Arial" w:hAnsi="Arial" w:cs="Arial"/>
                      <w:color w:val="000000"/>
                      <w:sz w:val="22"/>
                    </w:rPr>
                  </w:rPrChange>
                </w:rPr>
                <w:t>0.053</w:t>
              </w:r>
            </w:ins>
            <w:del w:id="2757" w:author="瑋婷 徐" w:date="2024-12-27T11:21:00Z" w16du:dateUtc="2024-12-27T03:21:00Z">
              <w:r w:rsidRPr="00EE3504" w:rsidDel="00350BD7">
                <w:rPr>
                  <w:rFonts w:ascii="Times New Roman" w:eastAsia="標楷體" w:hAnsi="Times New Roman" w:cs="Times New Roman"/>
                  <w:rPrChange w:id="2758" w:author="瑋婷 徐" w:date="2024-12-27T11:22:00Z" w16du:dateUtc="2024-12-27T03:22:00Z">
                    <w:rPr>
                      <w:rFonts w:ascii="Times New Roman" w:eastAsia="標楷體" w:hAnsi="Times New Roman" w:cs="Times New Roman"/>
                      <w:color w:val="000000"/>
                    </w:rPr>
                  </w:rPrChange>
                </w:rPr>
                <w:delText>0.060</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59"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788A2F97" w14:textId="360D10BA" w:rsidR="00EE3504" w:rsidRPr="00EE3504" w:rsidRDefault="00EE3504">
            <w:pPr>
              <w:widowControl w:val="0"/>
              <w:jc w:val="center"/>
              <w:rPr>
                <w:rFonts w:ascii="Times New Roman" w:eastAsia="標楷體" w:hAnsi="Times New Roman" w:cs="Times New Roman"/>
                <w:rPrChange w:id="2760" w:author="瑋婷 徐" w:date="2024-12-27T11:22:00Z" w16du:dateUtc="2024-12-27T03:22:00Z">
                  <w:rPr>
                    <w:rFonts w:ascii="Times New Roman" w:eastAsia="標楷體" w:hAnsi="Times New Roman" w:cs="Times New Roman"/>
                    <w:color w:val="000000"/>
                  </w:rPr>
                </w:rPrChange>
              </w:rPr>
              <w:pPrChange w:id="2761" w:author="瑋婷 徐" w:date="2024-12-27T11:22:00Z" w16du:dateUtc="2024-12-27T03:22:00Z">
                <w:pPr>
                  <w:jc w:val="center"/>
                </w:pPr>
              </w:pPrChange>
            </w:pPr>
            <w:ins w:id="2762" w:author="瑋婷 徐" w:date="2024-12-27T11:21:00Z" w16du:dateUtc="2024-12-27T03:21:00Z">
              <w:r w:rsidRPr="00EE3504">
                <w:rPr>
                  <w:rFonts w:ascii="Times New Roman" w:eastAsia="標楷體" w:hAnsi="Times New Roman" w:cs="Times New Roman"/>
                  <w:rPrChange w:id="2763" w:author="瑋婷 徐" w:date="2024-12-27T11:22:00Z" w16du:dateUtc="2024-12-27T03:22:00Z">
                    <w:rPr>
                      <w:rFonts w:ascii="Arial" w:eastAsia="Arial" w:hAnsi="Arial" w:cs="Arial"/>
                      <w:color w:val="000000"/>
                      <w:sz w:val="22"/>
                    </w:rPr>
                  </w:rPrChange>
                </w:rPr>
                <w:t>0.004</w:t>
              </w:r>
            </w:ins>
            <w:del w:id="2764" w:author="瑋婷 徐" w:date="2024-12-27T11:21:00Z" w16du:dateUtc="2024-12-27T03:21:00Z">
              <w:r w:rsidRPr="00EE3504" w:rsidDel="00350BD7">
                <w:rPr>
                  <w:rFonts w:ascii="Times New Roman" w:eastAsia="標楷體" w:hAnsi="Times New Roman" w:cs="Times New Roman"/>
                  <w:rPrChange w:id="2765" w:author="瑋婷 徐" w:date="2024-12-27T11:22:00Z" w16du:dateUtc="2024-12-27T03:22:00Z">
                    <w:rPr>
                      <w:rFonts w:ascii="Times New Roman" w:eastAsia="標楷體" w:hAnsi="Times New Roman" w:cs="Times New Roman"/>
                      <w:color w:val="000000"/>
                    </w:rPr>
                  </w:rPrChange>
                </w:rPr>
                <w:delText>0.001</w:delText>
              </w:r>
            </w:del>
          </w:p>
        </w:tc>
      </w:tr>
      <w:tr w:rsidR="00EE3504" w14:paraId="7F8005DB"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2766"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2767"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2768"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784CB578"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花蓮</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69"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1DAC09E" w14:textId="08E27928" w:rsidR="00EE3504" w:rsidRPr="00EE3504" w:rsidRDefault="00EE3504">
            <w:pPr>
              <w:widowControl w:val="0"/>
              <w:jc w:val="center"/>
              <w:rPr>
                <w:rFonts w:ascii="Times New Roman" w:eastAsia="標楷體" w:hAnsi="Times New Roman" w:cs="Times New Roman"/>
                <w:rPrChange w:id="2770" w:author="瑋婷 徐" w:date="2024-12-27T11:22:00Z" w16du:dateUtc="2024-12-27T03:22:00Z">
                  <w:rPr>
                    <w:rFonts w:ascii="Times New Roman" w:eastAsia="標楷體" w:hAnsi="Times New Roman" w:cs="Times New Roman"/>
                    <w:color w:val="000000"/>
                  </w:rPr>
                </w:rPrChange>
              </w:rPr>
              <w:pPrChange w:id="2771" w:author="瑋婷 徐" w:date="2024-12-27T11:22:00Z" w16du:dateUtc="2024-12-27T03:22:00Z">
                <w:pPr>
                  <w:jc w:val="center"/>
                </w:pPr>
              </w:pPrChange>
            </w:pPr>
            <w:ins w:id="2772" w:author="瑋婷 徐" w:date="2024-12-27T11:21:00Z" w16du:dateUtc="2024-12-27T03:21:00Z">
              <w:r w:rsidRPr="00EE3504">
                <w:rPr>
                  <w:rFonts w:ascii="Times New Roman" w:eastAsia="標楷體" w:hAnsi="Times New Roman" w:cs="Times New Roman"/>
                  <w:rPrChange w:id="2773" w:author="瑋婷 徐" w:date="2024-12-27T11:22:00Z" w16du:dateUtc="2024-12-27T03:22:00Z">
                    <w:rPr>
                      <w:rFonts w:ascii="Arial" w:eastAsia="Arial" w:hAnsi="Arial" w:cs="Arial"/>
                      <w:color w:val="000000"/>
                      <w:sz w:val="22"/>
                    </w:rPr>
                  </w:rPrChange>
                </w:rPr>
                <w:t>272.5</w:t>
              </w:r>
            </w:ins>
            <w:del w:id="2774" w:author="瑋婷 徐" w:date="2024-12-27T11:21:00Z" w16du:dateUtc="2024-12-27T03:21:00Z">
              <w:r w:rsidRPr="00EE3504" w:rsidDel="00350BD7">
                <w:rPr>
                  <w:rFonts w:ascii="Times New Roman" w:eastAsia="標楷體" w:hAnsi="Times New Roman" w:cs="Times New Roman"/>
                  <w:rPrChange w:id="2775" w:author="瑋婷 徐" w:date="2024-12-27T11:22:00Z" w16du:dateUtc="2024-12-27T03:22:00Z">
                    <w:rPr>
                      <w:rFonts w:ascii="Times New Roman" w:eastAsia="標楷體" w:hAnsi="Times New Roman" w:cs="Times New Roman"/>
                      <w:color w:val="000000"/>
                    </w:rPr>
                  </w:rPrChange>
                </w:rPr>
                <w:delText>242.5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76"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01C4956" w14:textId="2CDC98B8" w:rsidR="00EE3504" w:rsidRPr="00EE3504" w:rsidRDefault="00EE3504">
            <w:pPr>
              <w:widowControl w:val="0"/>
              <w:jc w:val="center"/>
              <w:rPr>
                <w:rFonts w:ascii="Times New Roman" w:eastAsia="標楷體" w:hAnsi="Times New Roman" w:cs="Times New Roman"/>
                <w:rPrChange w:id="2777" w:author="瑋婷 徐" w:date="2024-12-27T11:22:00Z" w16du:dateUtc="2024-12-27T03:22:00Z">
                  <w:rPr>
                    <w:rFonts w:ascii="Times New Roman" w:eastAsia="標楷體" w:hAnsi="Times New Roman" w:cs="Times New Roman"/>
                    <w:color w:val="000000"/>
                  </w:rPr>
                </w:rPrChange>
              </w:rPr>
              <w:pPrChange w:id="2778" w:author="瑋婷 徐" w:date="2024-12-27T11:22:00Z" w16du:dateUtc="2024-12-27T03:22:00Z">
                <w:pPr>
                  <w:jc w:val="center"/>
                </w:pPr>
              </w:pPrChange>
            </w:pPr>
            <w:ins w:id="2779" w:author="瑋婷 徐" w:date="2024-12-27T11:21:00Z" w16du:dateUtc="2024-12-27T03:21:00Z">
              <w:r w:rsidRPr="00EE3504">
                <w:rPr>
                  <w:rFonts w:ascii="Times New Roman" w:eastAsia="標楷體" w:hAnsi="Times New Roman" w:cs="Times New Roman"/>
                  <w:rPrChange w:id="2780" w:author="瑋婷 徐" w:date="2024-12-27T11:22:00Z" w16du:dateUtc="2024-12-27T03:22:00Z">
                    <w:rPr>
                      <w:rFonts w:ascii="Arial" w:eastAsia="Arial" w:hAnsi="Arial" w:cs="Arial"/>
                      <w:color w:val="000000"/>
                      <w:sz w:val="22"/>
                    </w:rPr>
                  </w:rPrChange>
                </w:rPr>
                <w:t>5.5</w:t>
              </w:r>
            </w:ins>
            <w:del w:id="2781" w:author="瑋婷 徐" w:date="2024-12-27T11:21:00Z" w16du:dateUtc="2024-12-27T03:21:00Z">
              <w:r w:rsidRPr="00EE3504" w:rsidDel="00350BD7">
                <w:rPr>
                  <w:rFonts w:ascii="Times New Roman" w:eastAsia="標楷體" w:hAnsi="Times New Roman" w:cs="Times New Roman"/>
                  <w:rPrChange w:id="2782" w:author="瑋婷 徐" w:date="2024-12-27T11:22:00Z" w16du:dateUtc="2024-12-27T03:22:00Z">
                    <w:rPr>
                      <w:rFonts w:ascii="Times New Roman" w:eastAsia="標楷體" w:hAnsi="Times New Roman" w:cs="Times New Roman"/>
                      <w:color w:val="000000"/>
                    </w:rPr>
                  </w:rPrChange>
                </w:rPr>
                <w:delText>3.5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83"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8363D36" w14:textId="714D58AA" w:rsidR="00EE3504" w:rsidRPr="00EE3504" w:rsidRDefault="00EE3504">
            <w:pPr>
              <w:widowControl w:val="0"/>
              <w:jc w:val="center"/>
              <w:rPr>
                <w:rFonts w:ascii="Times New Roman" w:eastAsia="標楷體" w:hAnsi="Times New Roman" w:cs="Times New Roman"/>
                <w:rPrChange w:id="2784" w:author="瑋婷 徐" w:date="2024-12-27T11:22:00Z" w16du:dateUtc="2024-12-27T03:22:00Z">
                  <w:rPr>
                    <w:rFonts w:ascii="Times New Roman" w:eastAsia="標楷體" w:hAnsi="Times New Roman" w:cs="Times New Roman"/>
                    <w:color w:val="000000"/>
                  </w:rPr>
                </w:rPrChange>
              </w:rPr>
              <w:pPrChange w:id="2785" w:author="瑋婷 徐" w:date="2024-12-27T11:22:00Z" w16du:dateUtc="2024-12-27T03:22:00Z">
                <w:pPr>
                  <w:jc w:val="center"/>
                </w:pPr>
              </w:pPrChange>
            </w:pPr>
            <w:ins w:id="2786" w:author="瑋婷 徐" w:date="2024-12-27T11:21:00Z" w16du:dateUtc="2024-12-27T03:21:00Z">
              <w:r w:rsidRPr="00EE3504">
                <w:rPr>
                  <w:rFonts w:ascii="Times New Roman" w:eastAsia="標楷體" w:hAnsi="Times New Roman" w:cs="Times New Roman"/>
                  <w:rPrChange w:id="2787" w:author="瑋婷 徐" w:date="2024-12-27T11:22:00Z" w16du:dateUtc="2024-12-27T03:22:00Z">
                    <w:rPr>
                      <w:rFonts w:ascii="Arial" w:eastAsia="Arial" w:hAnsi="Arial" w:cs="Arial"/>
                      <w:color w:val="000000"/>
                      <w:sz w:val="22"/>
                    </w:rPr>
                  </w:rPrChange>
                </w:rPr>
                <w:t>9.5</w:t>
              </w:r>
            </w:ins>
            <w:del w:id="2788" w:author="瑋婷 徐" w:date="2024-12-27T11:21:00Z" w16du:dateUtc="2024-12-27T03:21:00Z">
              <w:r w:rsidRPr="00EE3504" w:rsidDel="00350BD7">
                <w:rPr>
                  <w:rFonts w:ascii="Times New Roman" w:eastAsia="標楷體" w:hAnsi="Times New Roman" w:cs="Times New Roman"/>
                  <w:rPrChange w:id="2789" w:author="瑋婷 徐" w:date="2024-12-27T11:22:00Z" w16du:dateUtc="2024-12-27T03:22:00Z">
                    <w:rPr>
                      <w:rFonts w:ascii="Times New Roman" w:eastAsia="標楷體" w:hAnsi="Times New Roman" w:cs="Times New Roman"/>
                      <w:color w:val="000000"/>
                    </w:rPr>
                  </w:rPrChange>
                </w:rPr>
                <w:delText>8.0</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90"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3D719B4" w14:textId="64021110" w:rsidR="00EE3504" w:rsidRPr="00EE3504" w:rsidRDefault="00EE3504">
            <w:pPr>
              <w:widowControl w:val="0"/>
              <w:jc w:val="center"/>
              <w:rPr>
                <w:rFonts w:ascii="Times New Roman" w:eastAsia="標楷體" w:hAnsi="Times New Roman" w:cs="Times New Roman"/>
                <w:rPrChange w:id="2791" w:author="瑋婷 徐" w:date="2024-12-27T11:22:00Z" w16du:dateUtc="2024-12-27T03:22:00Z">
                  <w:rPr>
                    <w:rFonts w:ascii="Times New Roman" w:eastAsia="標楷體" w:hAnsi="Times New Roman" w:cs="Times New Roman"/>
                    <w:color w:val="000000"/>
                  </w:rPr>
                </w:rPrChange>
              </w:rPr>
              <w:pPrChange w:id="2792" w:author="瑋婷 徐" w:date="2024-12-27T11:22:00Z" w16du:dateUtc="2024-12-27T03:22:00Z">
                <w:pPr>
                  <w:jc w:val="center"/>
                </w:pPr>
              </w:pPrChange>
            </w:pPr>
            <w:ins w:id="2793" w:author="瑋婷 徐" w:date="2024-12-27T11:21:00Z" w16du:dateUtc="2024-12-27T03:21:00Z">
              <w:r w:rsidRPr="00EE3504">
                <w:rPr>
                  <w:rFonts w:ascii="Times New Roman" w:eastAsia="標楷體" w:hAnsi="Times New Roman" w:cs="Times New Roman"/>
                  <w:rPrChange w:id="2794" w:author="瑋婷 徐" w:date="2024-12-27T11:22:00Z" w16du:dateUtc="2024-12-27T03:22:00Z">
                    <w:rPr>
                      <w:rFonts w:ascii="Arial" w:eastAsia="Arial" w:hAnsi="Arial" w:cs="Arial"/>
                      <w:color w:val="000000"/>
                      <w:sz w:val="22"/>
                    </w:rPr>
                  </w:rPrChange>
                </w:rPr>
                <w:t>1.5</w:t>
              </w:r>
            </w:ins>
            <w:del w:id="2795" w:author="瑋婷 徐" w:date="2024-12-27T11:21:00Z" w16du:dateUtc="2024-12-27T03:21:00Z">
              <w:r w:rsidRPr="00EE3504" w:rsidDel="00350BD7">
                <w:rPr>
                  <w:rFonts w:ascii="Times New Roman" w:eastAsia="標楷體" w:hAnsi="Times New Roman" w:cs="Times New Roman"/>
                  <w:rPrChange w:id="2796" w:author="瑋婷 徐" w:date="2024-12-27T11:22:00Z" w16du:dateUtc="2024-12-27T03:22:00Z">
                    <w:rPr>
                      <w:rFonts w:ascii="Times New Roman" w:eastAsia="標楷體" w:hAnsi="Times New Roman" w:cs="Times New Roman"/>
                      <w:color w:val="000000"/>
                    </w:rPr>
                  </w:rPrChange>
                </w:rPr>
                <w:delText>0.0</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797"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E020D78" w14:textId="71804E72" w:rsidR="00EE3504" w:rsidRPr="00EE3504" w:rsidRDefault="00EE3504">
            <w:pPr>
              <w:widowControl w:val="0"/>
              <w:jc w:val="center"/>
              <w:rPr>
                <w:rFonts w:ascii="Times New Roman" w:eastAsia="標楷體" w:hAnsi="Times New Roman" w:cs="Times New Roman"/>
                <w:rPrChange w:id="2798" w:author="瑋婷 徐" w:date="2024-12-27T11:22:00Z" w16du:dateUtc="2024-12-27T03:22:00Z">
                  <w:rPr>
                    <w:rFonts w:ascii="Times New Roman" w:eastAsia="標楷體" w:hAnsi="Times New Roman" w:cs="Times New Roman"/>
                    <w:color w:val="000000"/>
                  </w:rPr>
                </w:rPrChange>
              </w:rPr>
              <w:pPrChange w:id="2799" w:author="瑋婷 徐" w:date="2024-12-27T11:22:00Z" w16du:dateUtc="2024-12-27T03:22:00Z">
                <w:pPr>
                  <w:jc w:val="center"/>
                </w:pPr>
              </w:pPrChange>
            </w:pPr>
            <w:ins w:id="2800" w:author="瑋婷 徐" w:date="2024-12-27T11:21:00Z" w16du:dateUtc="2024-12-27T03:21:00Z">
              <w:r w:rsidRPr="00EE3504">
                <w:rPr>
                  <w:rFonts w:ascii="Times New Roman" w:eastAsia="標楷體" w:hAnsi="Times New Roman" w:cs="Times New Roman"/>
                  <w:rPrChange w:id="2801" w:author="瑋婷 徐" w:date="2024-12-27T11:22:00Z" w16du:dateUtc="2024-12-27T03:22:00Z">
                    <w:rPr>
                      <w:rFonts w:ascii="Arial" w:eastAsia="Arial" w:hAnsi="Arial" w:cs="Arial"/>
                      <w:color w:val="000000"/>
                      <w:sz w:val="22"/>
                    </w:rPr>
                  </w:rPrChange>
                </w:rPr>
                <w:t>0.035</w:t>
              </w:r>
            </w:ins>
            <w:del w:id="2802" w:author="瑋婷 徐" w:date="2024-12-27T11:21:00Z" w16du:dateUtc="2024-12-27T03:21:00Z">
              <w:r w:rsidRPr="00EE3504" w:rsidDel="00350BD7">
                <w:rPr>
                  <w:rFonts w:ascii="Times New Roman" w:eastAsia="標楷體" w:hAnsi="Times New Roman" w:cs="Times New Roman"/>
                  <w:rPrChange w:id="2803" w:author="瑋婷 徐" w:date="2024-12-27T11:22:00Z" w16du:dateUtc="2024-12-27T03:22:00Z">
                    <w:rPr>
                      <w:rFonts w:ascii="Times New Roman" w:eastAsia="標楷體" w:hAnsi="Times New Roman" w:cs="Times New Roman"/>
                      <w:color w:val="000000"/>
                    </w:rPr>
                  </w:rPrChange>
                </w:rPr>
                <w:delText>0.033</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2804"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FCB90D5" w14:textId="72B79E6B" w:rsidR="00EE3504" w:rsidRPr="00EE3504" w:rsidRDefault="00EE3504">
            <w:pPr>
              <w:widowControl w:val="0"/>
              <w:jc w:val="center"/>
              <w:rPr>
                <w:rFonts w:ascii="Times New Roman" w:eastAsia="標楷體" w:hAnsi="Times New Roman" w:cs="Times New Roman"/>
                <w:rPrChange w:id="2805" w:author="瑋婷 徐" w:date="2024-12-27T11:22:00Z" w16du:dateUtc="2024-12-27T03:22:00Z">
                  <w:rPr>
                    <w:rFonts w:ascii="Times New Roman" w:eastAsia="標楷體" w:hAnsi="Times New Roman" w:cs="Times New Roman"/>
                    <w:color w:val="000000"/>
                  </w:rPr>
                </w:rPrChange>
              </w:rPr>
              <w:pPrChange w:id="2806" w:author="瑋婷 徐" w:date="2024-12-27T11:22:00Z" w16du:dateUtc="2024-12-27T03:22:00Z">
                <w:pPr>
                  <w:jc w:val="center"/>
                </w:pPr>
              </w:pPrChange>
            </w:pPr>
            <w:ins w:id="2807" w:author="瑋婷 徐" w:date="2024-12-27T11:21:00Z" w16du:dateUtc="2024-12-27T03:21:00Z">
              <w:r w:rsidRPr="00EE3504">
                <w:rPr>
                  <w:rFonts w:ascii="Times New Roman" w:eastAsia="標楷體" w:hAnsi="Times New Roman" w:cs="Times New Roman"/>
                  <w:rPrChange w:id="2808" w:author="瑋婷 徐" w:date="2024-12-27T11:22:00Z" w16du:dateUtc="2024-12-27T03:22:00Z">
                    <w:rPr>
                      <w:rFonts w:ascii="Arial" w:eastAsia="Arial" w:hAnsi="Arial" w:cs="Arial"/>
                      <w:color w:val="000000"/>
                      <w:sz w:val="22"/>
                    </w:rPr>
                  </w:rPrChange>
                </w:rPr>
                <w:t>0.006</w:t>
              </w:r>
            </w:ins>
            <w:del w:id="2809" w:author="瑋婷 徐" w:date="2024-12-27T11:21:00Z" w16du:dateUtc="2024-12-27T03:21:00Z">
              <w:r w:rsidRPr="00EE3504" w:rsidDel="00350BD7">
                <w:rPr>
                  <w:rFonts w:ascii="Times New Roman" w:eastAsia="標楷體" w:hAnsi="Times New Roman" w:cs="Times New Roman"/>
                  <w:rPrChange w:id="2810" w:author="瑋婷 徐" w:date="2024-12-27T11:22:00Z" w16du:dateUtc="2024-12-27T03:22:00Z">
                    <w:rPr>
                      <w:rFonts w:ascii="Times New Roman" w:eastAsia="標楷體" w:hAnsi="Times New Roman" w:cs="Times New Roman"/>
                      <w:color w:val="000000"/>
                    </w:rPr>
                  </w:rPrChange>
                </w:rPr>
                <w:delText>0.000</w:delText>
              </w:r>
            </w:del>
          </w:p>
        </w:tc>
      </w:tr>
      <w:tr w:rsidR="00EE3504" w14:paraId="190E5B27"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2811"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2812"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8" w:space="0" w:color="000000"/>
              <w:right w:val="single" w:sz="6" w:space="0" w:color="FFFFFF"/>
            </w:tcBorders>
            <w:vAlign w:val="center"/>
            <w:tcPrChange w:id="2813" w:author="瑋婷 徐" w:date="2024-12-27T11:22:00Z" w16du:dateUtc="2024-12-27T03:22:00Z">
              <w:tcPr>
                <w:tcW w:w="1642" w:type="dxa"/>
                <w:gridSpan w:val="2"/>
                <w:tcBorders>
                  <w:top w:val="single" w:sz="6" w:space="0" w:color="FFFFFF"/>
                  <w:left w:val="single" w:sz="6" w:space="0" w:color="FFFFFF"/>
                  <w:bottom w:val="single" w:sz="8" w:space="0" w:color="000000"/>
                  <w:right w:val="single" w:sz="6" w:space="0" w:color="FFFFFF"/>
                </w:tcBorders>
                <w:vAlign w:val="center"/>
              </w:tcPr>
            </w:tcPrChange>
          </w:tcPr>
          <w:p w14:paraId="6D6D9186" w14:textId="77777777" w:rsidR="00EE3504" w:rsidRDefault="00EE3504" w:rsidP="00EE3504">
            <w:pPr>
              <w:jc w:val="center"/>
              <w:rPr>
                <w:rFonts w:ascii="Times New Roman" w:eastAsia="標楷體" w:hAnsi="Times New Roman" w:cs="Times New Roman"/>
              </w:rPr>
            </w:pPr>
            <w:proofErr w:type="gramStart"/>
            <w:r>
              <w:rPr>
                <w:rFonts w:ascii="Times New Roman" w:eastAsia="標楷體" w:hAnsi="Times New Roman" w:cs="Times New Roman"/>
              </w:rPr>
              <w:t>臺</w:t>
            </w:r>
            <w:proofErr w:type="gramEnd"/>
            <w:r>
              <w:rPr>
                <w:rFonts w:ascii="Times New Roman" w:eastAsia="標楷體" w:hAnsi="Times New Roman" w:cs="Times New Roman"/>
              </w:rPr>
              <w:t>東</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2814" w:author="瑋婷 徐" w:date="2024-12-27T11:22:00Z" w16du:dateUtc="2024-12-27T03:22:00Z">
              <w:tcPr>
                <w:tcW w:w="1277"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1F74C255" w14:textId="48559721" w:rsidR="00EE3504" w:rsidRPr="00EE3504" w:rsidRDefault="00EE3504">
            <w:pPr>
              <w:widowControl w:val="0"/>
              <w:jc w:val="center"/>
              <w:rPr>
                <w:rFonts w:ascii="Times New Roman" w:eastAsia="標楷體" w:hAnsi="Times New Roman" w:cs="Times New Roman"/>
                <w:rPrChange w:id="2815" w:author="瑋婷 徐" w:date="2024-12-27T11:22:00Z" w16du:dateUtc="2024-12-27T03:22:00Z">
                  <w:rPr>
                    <w:rFonts w:ascii="Times New Roman" w:eastAsia="標楷體" w:hAnsi="Times New Roman" w:cs="Times New Roman"/>
                    <w:color w:val="000000"/>
                  </w:rPr>
                </w:rPrChange>
              </w:rPr>
              <w:pPrChange w:id="2816" w:author="瑋婷 徐" w:date="2024-12-27T11:22:00Z" w16du:dateUtc="2024-12-27T03:22:00Z">
                <w:pPr>
                  <w:jc w:val="center"/>
                </w:pPr>
              </w:pPrChange>
            </w:pPr>
            <w:ins w:id="2817" w:author="瑋婷 徐" w:date="2024-12-27T11:21:00Z" w16du:dateUtc="2024-12-27T03:21:00Z">
              <w:r w:rsidRPr="00EE3504">
                <w:rPr>
                  <w:rFonts w:ascii="Times New Roman" w:eastAsia="標楷體" w:hAnsi="Times New Roman" w:cs="Times New Roman"/>
                  <w:rPrChange w:id="2818" w:author="瑋婷 徐" w:date="2024-12-27T11:22:00Z" w16du:dateUtc="2024-12-27T03:22:00Z">
                    <w:rPr>
                      <w:rFonts w:ascii="Arial" w:eastAsia="Arial" w:hAnsi="Arial" w:cs="Arial"/>
                      <w:color w:val="000000"/>
                      <w:sz w:val="22"/>
                    </w:rPr>
                  </w:rPrChange>
                </w:rPr>
                <w:t>296.0</w:t>
              </w:r>
            </w:ins>
            <w:del w:id="2819" w:author="瑋婷 徐" w:date="2024-12-27T11:21:00Z" w16du:dateUtc="2024-12-27T03:21:00Z">
              <w:r w:rsidRPr="00EE3504" w:rsidDel="00350BD7">
                <w:rPr>
                  <w:rFonts w:ascii="Times New Roman" w:eastAsia="標楷體" w:hAnsi="Times New Roman" w:cs="Times New Roman"/>
                  <w:rPrChange w:id="2820" w:author="瑋婷 徐" w:date="2024-12-27T11:22:00Z" w16du:dateUtc="2024-12-27T03:22:00Z">
                    <w:rPr>
                      <w:rFonts w:ascii="Times New Roman" w:eastAsia="標楷體" w:hAnsi="Times New Roman" w:cs="Times New Roman"/>
                      <w:color w:val="000000"/>
                    </w:rPr>
                  </w:rPrChange>
                </w:rPr>
                <w:delText>299.5</w:delText>
              </w:r>
            </w:del>
          </w:p>
        </w:tc>
        <w:tc>
          <w:tcPr>
            <w:tcW w:w="94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2821" w:author="瑋婷 徐" w:date="2024-12-27T11:22:00Z" w16du:dateUtc="2024-12-27T03:22:00Z">
              <w:tcPr>
                <w:tcW w:w="940"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5D500C12" w14:textId="38B90D18" w:rsidR="00EE3504" w:rsidRPr="00EE3504" w:rsidRDefault="00EE3504">
            <w:pPr>
              <w:widowControl w:val="0"/>
              <w:jc w:val="center"/>
              <w:rPr>
                <w:rFonts w:ascii="Times New Roman" w:eastAsia="標楷體" w:hAnsi="Times New Roman" w:cs="Times New Roman"/>
                <w:rPrChange w:id="2822" w:author="瑋婷 徐" w:date="2024-12-27T11:22:00Z" w16du:dateUtc="2024-12-27T03:22:00Z">
                  <w:rPr>
                    <w:rFonts w:ascii="Times New Roman" w:eastAsia="標楷體" w:hAnsi="Times New Roman" w:cs="Times New Roman"/>
                    <w:color w:val="000000"/>
                  </w:rPr>
                </w:rPrChange>
              </w:rPr>
              <w:pPrChange w:id="2823" w:author="瑋婷 徐" w:date="2024-12-27T11:22:00Z" w16du:dateUtc="2024-12-27T03:22:00Z">
                <w:pPr>
                  <w:jc w:val="center"/>
                </w:pPr>
              </w:pPrChange>
            </w:pPr>
            <w:ins w:id="2824" w:author="瑋婷 徐" w:date="2024-12-27T11:21:00Z" w16du:dateUtc="2024-12-27T03:21:00Z">
              <w:r w:rsidRPr="00EE3504">
                <w:rPr>
                  <w:rFonts w:ascii="Times New Roman" w:eastAsia="標楷體" w:hAnsi="Times New Roman" w:cs="Times New Roman"/>
                  <w:rPrChange w:id="2825" w:author="瑋婷 徐" w:date="2024-12-27T11:22:00Z" w16du:dateUtc="2024-12-27T03:22:00Z">
                    <w:rPr>
                      <w:rFonts w:ascii="Arial" w:eastAsia="Arial" w:hAnsi="Arial" w:cs="Arial"/>
                      <w:color w:val="000000"/>
                      <w:sz w:val="22"/>
                    </w:rPr>
                  </w:rPrChange>
                </w:rPr>
                <w:t>5.0</w:t>
              </w:r>
            </w:ins>
            <w:del w:id="2826" w:author="瑋婷 徐" w:date="2024-12-27T11:21:00Z" w16du:dateUtc="2024-12-27T03:21:00Z">
              <w:r w:rsidRPr="00EE3504" w:rsidDel="00350BD7">
                <w:rPr>
                  <w:rFonts w:ascii="Times New Roman" w:eastAsia="標楷體" w:hAnsi="Times New Roman" w:cs="Times New Roman"/>
                  <w:rPrChange w:id="2827" w:author="瑋婷 徐" w:date="2024-12-27T11:22:00Z" w16du:dateUtc="2024-12-27T03:22:00Z">
                    <w:rPr>
                      <w:rFonts w:ascii="Times New Roman" w:eastAsia="標楷體" w:hAnsi="Times New Roman" w:cs="Times New Roman"/>
                      <w:color w:val="000000"/>
                    </w:rPr>
                  </w:rPrChange>
                </w:rPr>
                <w:delText>6.5</w:delText>
              </w:r>
            </w:del>
          </w:p>
        </w:tc>
        <w:tc>
          <w:tcPr>
            <w:tcW w:w="127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2828" w:author="瑋婷 徐" w:date="2024-12-27T11:22:00Z" w16du:dateUtc="2024-12-27T03:22:00Z">
              <w:tcPr>
                <w:tcW w:w="1278"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62EBFC88" w14:textId="3BC0C090" w:rsidR="00EE3504" w:rsidRPr="00EE3504" w:rsidRDefault="00EE3504">
            <w:pPr>
              <w:widowControl w:val="0"/>
              <w:jc w:val="center"/>
              <w:rPr>
                <w:rFonts w:ascii="Times New Roman" w:eastAsia="標楷體" w:hAnsi="Times New Roman" w:cs="Times New Roman"/>
                <w:rPrChange w:id="2829" w:author="瑋婷 徐" w:date="2024-12-27T11:22:00Z" w16du:dateUtc="2024-12-27T03:22:00Z">
                  <w:rPr>
                    <w:rFonts w:ascii="Times New Roman" w:eastAsia="標楷體" w:hAnsi="Times New Roman" w:cs="Times New Roman"/>
                    <w:color w:val="000000"/>
                  </w:rPr>
                </w:rPrChange>
              </w:rPr>
              <w:pPrChange w:id="2830" w:author="瑋婷 徐" w:date="2024-12-27T11:22:00Z" w16du:dateUtc="2024-12-27T03:22:00Z">
                <w:pPr>
                  <w:jc w:val="center"/>
                </w:pPr>
              </w:pPrChange>
            </w:pPr>
            <w:ins w:id="2831" w:author="瑋婷 徐" w:date="2024-12-27T11:21:00Z" w16du:dateUtc="2024-12-27T03:21:00Z">
              <w:r w:rsidRPr="00EE3504">
                <w:rPr>
                  <w:rFonts w:ascii="Times New Roman" w:eastAsia="標楷體" w:hAnsi="Times New Roman" w:cs="Times New Roman"/>
                  <w:rPrChange w:id="2832" w:author="瑋婷 徐" w:date="2024-12-27T11:22:00Z" w16du:dateUtc="2024-12-27T03:22:00Z">
                    <w:rPr>
                      <w:rFonts w:ascii="Arial" w:eastAsia="Arial" w:hAnsi="Arial" w:cs="Arial"/>
                      <w:color w:val="000000"/>
                      <w:sz w:val="22"/>
                    </w:rPr>
                  </w:rPrChange>
                </w:rPr>
                <w:t>21.0</w:t>
              </w:r>
            </w:ins>
            <w:del w:id="2833" w:author="瑋婷 徐" w:date="2024-12-27T11:21:00Z" w16du:dateUtc="2024-12-27T03:21:00Z">
              <w:r w:rsidRPr="00EE3504" w:rsidDel="00350BD7">
                <w:rPr>
                  <w:rFonts w:ascii="Times New Roman" w:eastAsia="標楷體" w:hAnsi="Times New Roman" w:cs="Times New Roman"/>
                  <w:rPrChange w:id="2834" w:author="瑋婷 徐" w:date="2024-12-27T11:22:00Z" w16du:dateUtc="2024-12-27T03:22:00Z">
                    <w:rPr>
                      <w:rFonts w:ascii="Times New Roman" w:eastAsia="標楷體" w:hAnsi="Times New Roman" w:cs="Times New Roman"/>
                      <w:color w:val="000000"/>
                    </w:rPr>
                  </w:rPrChange>
                </w:rPr>
                <w:delText>22.5</w:delText>
              </w:r>
            </w:del>
          </w:p>
        </w:tc>
        <w:tc>
          <w:tcPr>
            <w:tcW w:w="686"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2835" w:author="瑋婷 徐" w:date="2024-12-27T11:22:00Z" w16du:dateUtc="2024-12-27T03:22:00Z">
              <w:tcPr>
                <w:tcW w:w="686"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1243E020" w14:textId="08B21A5B" w:rsidR="00EE3504" w:rsidRPr="00EE3504" w:rsidRDefault="00EE3504">
            <w:pPr>
              <w:widowControl w:val="0"/>
              <w:jc w:val="center"/>
              <w:rPr>
                <w:rFonts w:ascii="Times New Roman" w:eastAsia="標楷體" w:hAnsi="Times New Roman" w:cs="Times New Roman"/>
                <w:rPrChange w:id="2836" w:author="瑋婷 徐" w:date="2024-12-27T11:22:00Z" w16du:dateUtc="2024-12-27T03:22:00Z">
                  <w:rPr>
                    <w:rFonts w:ascii="Times New Roman" w:eastAsia="標楷體" w:hAnsi="Times New Roman" w:cs="Times New Roman"/>
                    <w:color w:val="000000"/>
                  </w:rPr>
                </w:rPrChange>
              </w:rPr>
              <w:pPrChange w:id="2837" w:author="瑋婷 徐" w:date="2024-12-27T11:22:00Z" w16du:dateUtc="2024-12-27T03:22:00Z">
                <w:pPr>
                  <w:jc w:val="center"/>
                </w:pPr>
              </w:pPrChange>
            </w:pPr>
            <w:ins w:id="2838" w:author="瑋婷 徐" w:date="2024-12-27T11:21:00Z" w16du:dateUtc="2024-12-27T03:21:00Z">
              <w:r w:rsidRPr="00EE3504">
                <w:rPr>
                  <w:rFonts w:ascii="Times New Roman" w:eastAsia="標楷體" w:hAnsi="Times New Roman" w:cs="Times New Roman"/>
                  <w:rPrChange w:id="2839" w:author="瑋婷 徐" w:date="2024-12-27T11:22:00Z" w16du:dateUtc="2024-12-27T03:22:00Z">
                    <w:rPr>
                      <w:rFonts w:ascii="Arial" w:eastAsia="Arial" w:hAnsi="Arial" w:cs="Arial"/>
                      <w:color w:val="000000"/>
                      <w:sz w:val="22"/>
                    </w:rPr>
                  </w:rPrChange>
                </w:rPr>
                <w:t>4.0</w:t>
              </w:r>
            </w:ins>
            <w:del w:id="2840" w:author="瑋婷 徐" w:date="2024-12-27T11:21:00Z" w16du:dateUtc="2024-12-27T03:21:00Z">
              <w:r w:rsidRPr="00EE3504" w:rsidDel="00350BD7">
                <w:rPr>
                  <w:rFonts w:ascii="Times New Roman" w:eastAsia="標楷體" w:hAnsi="Times New Roman" w:cs="Times New Roman"/>
                  <w:rPrChange w:id="2841" w:author="瑋婷 徐" w:date="2024-12-27T11:22:00Z" w16du:dateUtc="2024-12-27T03:22:00Z">
                    <w:rPr>
                      <w:rFonts w:ascii="Times New Roman" w:eastAsia="標楷體" w:hAnsi="Times New Roman" w:cs="Times New Roman"/>
                      <w:color w:val="000000"/>
                    </w:rPr>
                  </w:rPrChange>
                </w:rPr>
                <w:delText>6.5</w:delText>
              </w:r>
            </w:del>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2842" w:author="瑋婷 徐" w:date="2024-12-27T11:22:00Z" w16du:dateUtc="2024-12-27T03:22:00Z">
              <w:tcPr>
                <w:tcW w:w="1277"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50F9E29F" w14:textId="139040AB" w:rsidR="00EE3504" w:rsidRPr="00EE3504" w:rsidRDefault="00EE3504">
            <w:pPr>
              <w:widowControl w:val="0"/>
              <w:jc w:val="center"/>
              <w:rPr>
                <w:rFonts w:ascii="Times New Roman" w:eastAsia="標楷體" w:hAnsi="Times New Roman" w:cs="Times New Roman"/>
                <w:rPrChange w:id="2843" w:author="瑋婷 徐" w:date="2024-12-27T11:22:00Z" w16du:dateUtc="2024-12-27T03:22:00Z">
                  <w:rPr>
                    <w:rFonts w:ascii="Times New Roman" w:eastAsia="標楷體" w:hAnsi="Times New Roman" w:cs="Times New Roman"/>
                    <w:color w:val="000000"/>
                  </w:rPr>
                </w:rPrChange>
              </w:rPr>
              <w:pPrChange w:id="2844" w:author="瑋婷 徐" w:date="2024-12-27T11:22:00Z" w16du:dateUtc="2024-12-27T03:22:00Z">
                <w:pPr>
                  <w:jc w:val="center"/>
                </w:pPr>
              </w:pPrChange>
            </w:pPr>
            <w:ins w:id="2845" w:author="瑋婷 徐" w:date="2024-12-27T11:21:00Z" w16du:dateUtc="2024-12-27T03:21:00Z">
              <w:r w:rsidRPr="00EE3504">
                <w:rPr>
                  <w:rFonts w:ascii="Times New Roman" w:eastAsia="標楷體" w:hAnsi="Times New Roman" w:cs="Times New Roman"/>
                  <w:rPrChange w:id="2846" w:author="瑋婷 徐" w:date="2024-12-27T11:22:00Z" w16du:dateUtc="2024-12-27T03:22:00Z">
                    <w:rPr>
                      <w:rFonts w:ascii="Arial" w:eastAsia="Arial" w:hAnsi="Arial" w:cs="Arial"/>
                      <w:color w:val="000000"/>
                      <w:sz w:val="22"/>
                    </w:rPr>
                  </w:rPrChange>
                </w:rPr>
                <w:t>0.071</w:t>
              </w:r>
            </w:ins>
            <w:del w:id="2847" w:author="瑋婷 徐" w:date="2024-12-27T11:21:00Z" w16du:dateUtc="2024-12-27T03:21:00Z">
              <w:r w:rsidRPr="00EE3504" w:rsidDel="00350BD7">
                <w:rPr>
                  <w:rFonts w:ascii="Times New Roman" w:eastAsia="標楷體" w:hAnsi="Times New Roman" w:cs="Times New Roman"/>
                  <w:rPrChange w:id="2848" w:author="瑋婷 徐" w:date="2024-12-27T11:22:00Z" w16du:dateUtc="2024-12-27T03:22:00Z">
                    <w:rPr>
                      <w:rFonts w:ascii="Times New Roman" w:eastAsia="標楷體" w:hAnsi="Times New Roman" w:cs="Times New Roman"/>
                      <w:color w:val="000000"/>
                    </w:rPr>
                  </w:rPrChange>
                </w:rPr>
                <w:delText>0.075</w:delText>
              </w:r>
            </w:del>
          </w:p>
        </w:tc>
        <w:tc>
          <w:tcPr>
            <w:tcW w:w="119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2849" w:author="瑋婷 徐" w:date="2024-12-27T11:22:00Z" w16du:dateUtc="2024-12-27T03:22:00Z">
              <w:tcPr>
                <w:tcW w:w="1190"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1D77D40B" w14:textId="45DE0F7E" w:rsidR="00EE3504" w:rsidRPr="00EE3504" w:rsidRDefault="00EE3504">
            <w:pPr>
              <w:widowControl w:val="0"/>
              <w:jc w:val="center"/>
              <w:rPr>
                <w:rFonts w:ascii="Times New Roman" w:eastAsia="標楷體" w:hAnsi="Times New Roman" w:cs="Times New Roman"/>
                <w:rPrChange w:id="2850" w:author="瑋婷 徐" w:date="2024-12-27T11:22:00Z" w16du:dateUtc="2024-12-27T03:22:00Z">
                  <w:rPr>
                    <w:rFonts w:ascii="Times New Roman" w:eastAsia="標楷體" w:hAnsi="Times New Roman" w:cs="Times New Roman"/>
                    <w:color w:val="000000"/>
                  </w:rPr>
                </w:rPrChange>
              </w:rPr>
              <w:pPrChange w:id="2851" w:author="瑋婷 徐" w:date="2024-12-27T11:22:00Z" w16du:dateUtc="2024-12-27T03:22:00Z">
                <w:pPr>
                  <w:jc w:val="center"/>
                </w:pPr>
              </w:pPrChange>
            </w:pPr>
            <w:ins w:id="2852" w:author="瑋婷 徐" w:date="2024-12-27T11:21:00Z" w16du:dateUtc="2024-12-27T03:21:00Z">
              <w:r w:rsidRPr="00EE3504">
                <w:rPr>
                  <w:rFonts w:ascii="Times New Roman" w:eastAsia="標楷體" w:hAnsi="Times New Roman" w:cs="Times New Roman"/>
                  <w:rPrChange w:id="2853" w:author="瑋婷 徐" w:date="2024-12-27T11:22:00Z" w16du:dateUtc="2024-12-27T03:22:00Z">
                    <w:rPr>
                      <w:rFonts w:ascii="Arial" w:eastAsia="Arial" w:hAnsi="Arial" w:cs="Arial"/>
                      <w:color w:val="000000"/>
                      <w:sz w:val="22"/>
                    </w:rPr>
                  </w:rPrChange>
                </w:rPr>
                <w:t>0.015</w:t>
              </w:r>
            </w:ins>
            <w:del w:id="2854" w:author="瑋婷 徐" w:date="2024-12-27T11:21:00Z" w16du:dateUtc="2024-12-27T03:21:00Z">
              <w:r w:rsidRPr="00EE3504" w:rsidDel="00350BD7">
                <w:rPr>
                  <w:rFonts w:ascii="Times New Roman" w:eastAsia="標楷體" w:hAnsi="Times New Roman" w:cs="Times New Roman"/>
                  <w:rPrChange w:id="2855" w:author="瑋婷 徐" w:date="2024-12-27T11:22:00Z" w16du:dateUtc="2024-12-27T03:22:00Z">
                    <w:rPr>
                      <w:rFonts w:ascii="Times New Roman" w:eastAsia="標楷體" w:hAnsi="Times New Roman" w:cs="Times New Roman"/>
                      <w:color w:val="000000"/>
                    </w:rPr>
                  </w:rPrChange>
                </w:rPr>
                <w:delText>0.020</w:delText>
              </w:r>
            </w:del>
          </w:p>
        </w:tc>
      </w:tr>
      <w:tr w:rsidR="00EE3504" w14:paraId="01C2D1CB"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2856"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2857" w:author="瑋婷 徐" w:date="2024-12-27T11:22:00Z" w16du:dateUtc="2024-12-27T03:22:00Z">
            <w:trPr>
              <w:gridBefore w:val="1"/>
              <w:trHeight w:val="650"/>
            </w:trPr>
          </w:trPrChange>
        </w:trPr>
        <w:tc>
          <w:tcPr>
            <w:tcW w:w="1642" w:type="dxa"/>
            <w:tcBorders>
              <w:top w:val="single" w:sz="8" w:space="0" w:color="000000"/>
              <w:left w:val="single" w:sz="6" w:space="0" w:color="FFFFFF"/>
              <w:bottom w:val="single" w:sz="8" w:space="0" w:color="000000"/>
              <w:right w:val="single" w:sz="6" w:space="0" w:color="FFFFFF"/>
            </w:tcBorders>
            <w:vAlign w:val="center"/>
            <w:tcPrChange w:id="2858" w:author="瑋婷 徐" w:date="2024-12-27T11:22:00Z" w16du:dateUtc="2024-12-27T03:22:00Z">
              <w:tcPr>
                <w:tcW w:w="1642" w:type="dxa"/>
                <w:gridSpan w:val="2"/>
                <w:tcBorders>
                  <w:top w:val="single" w:sz="8" w:space="0" w:color="000000"/>
                  <w:left w:val="single" w:sz="6" w:space="0" w:color="FFFFFF"/>
                  <w:bottom w:val="single" w:sz="8" w:space="0" w:color="000000"/>
                  <w:right w:val="single" w:sz="6" w:space="0" w:color="FFFFFF"/>
                </w:tcBorders>
                <w:vAlign w:val="center"/>
              </w:tcPr>
            </w:tcPrChange>
          </w:tcPr>
          <w:p w14:paraId="56CBA0A3"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總計</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2859" w:author="瑋婷 徐" w:date="2024-12-27T11:22:00Z" w16du:dateUtc="2024-12-27T03:22:00Z">
              <w:tcPr>
                <w:tcW w:w="1277"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CDE7344" w14:textId="2952C947" w:rsidR="00EE3504" w:rsidRPr="00EE3504" w:rsidRDefault="00EE3504">
            <w:pPr>
              <w:widowControl w:val="0"/>
              <w:jc w:val="center"/>
              <w:rPr>
                <w:rFonts w:ascii="Times New Roman" w:eastAsia="標楷體" w:hAnsi="Times New Roman" w:cs="Times New Roman"/>
                <w:rPrChange w:id="2860" w:author="瑋婷 徐" w:date="2024-12-27T11:22:00Z" w16du:dateUtc="2024-12-27T03:22:00Z">
                  <w:rPr>
                    <w:rFonts w:ascii="Times New Roman" w:eastAsia="標楷體" w:hAnsi="Times New Roman" w:cs="Times New Roman"/>
                    <w:color w:val="000000"/>
                  </w:rPr>
                </w:rPrChange>
              </w:rPr>
              <w:pPrChange w:id="2861" w:author="瑋婷 徐" w:date="2024-12-27T11:22:00Z" w16du:dateUtc="2024-12-27T03:22:00Z">
                <w:pPr>
                  <w:jc w:val="center"/>
                </w:pPr>
              </w:pPrChange>
            </w:pPr>
            <w:ins w:id="2862" w:author="瑋婷 徐" w:date="2024-12-27T11:21:00Z" w16du:dateUtc="2024-12-27T03:21:00Z">
              <w:r w:rsidRPr="00EE3504">
                <w:rPr>
                  <w:rFonts w:ascii="Times New Roman" w:eastAsia="標楷體" w:hAnsi="Times New Roman" w:cs="Times New Roman"/>
                  <w:rPrChange w:id="2863" w:author="瑋婷 徐" w:date="2024-12-27T11:22:00Z" w16du:dateUtc="2024-12-27T03:22:00Z">
                    <w:rPr>
                      <w:rFonts w:ascii="Arial" w:eastAsia="Arial" w:hAnsi="Arial" w:cs="Arial"/>
                      <w:color w:val="000000"/>
                      <w:sz w:val="22"/>
                    </w:rPr>
                  </w:rPrChange>
                </w:rPr>
                <w:t>2,249.0</w:t>
              </w:r>
            </w:ins>
            <w:del w:id="2864" w:author="瑋婷 徐" w:date="2024-12-27T11:21:00Z" w16du:dateUtc="2024-12-27T03:21:00Z">
              <w:r w:rsidRPr="00EE3504" w:rsidDel="00350BD7">
                <w:rPr>
                  <w:rFonts w:ascii="Times New Roman" w:eastAsia="標楷體" w:hAnsi="Times New Roman" w:cs="Times New Roman"/>
                  <w:rPrChange w:id="2865" w:author="瑋婷 徐" w:date="2024-12-27T11:22:00Z" w16du:dateUtc="2024-12-27T03:22:00Z">
                    <w:rPr>
                      <w:rFonts w:ascii="Times New Roman" w:eastAsia="標楷體" w:hAnsi="Times New Roman" w:cs="Times New Roman"/>
                      <w:color w:val="000000"/>
                    </w:rPr>
                  </w:rPrChange>
                </w:rPr>
                <w:delText>2,209.5</w:delText>
              </w:r>
            </w:del>
          </w:p>
        </w:tc>
        <w:tc>
          <w:tcPr>
            <w:tcW w:w="94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2866" w:author="瑋婷 徐" w:date="2024-12-27T11:22:00Z" w16du:dateUtc="2024-12-27T03:22:00Z">
              <w:tcPr>
                <w:tcW w:w="940"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CF8E0AD" w14:textId="739DF52E" w:rsidR="00EE3504" w:rsidRPr="00EE3504" w:rsidRDefault="00EE3504">
            <w:pPr>
              <w:widowControl w:val="0"/>
              <w:jc w:val="center"/>
              <w:rPr>
                <w:rFonts w:ascii="Times New Roman" w:eastAsia="標楷體" w:hAnsi="Times New Roman" w:cs="Times New Roman"/>
                <w:rPrChange w:id="2867" w:author="瑋婷 徐" w:date="2024-12-27T11:22:00Z" w16du:dateUtc="2024-12-27T03:22:00Z">
                  <w:rPr>
                    <w:rFonts w:ascii="Times New Roman" w:eastAsia="標楷體" w:hAnsi="Times New Roman" w:cs="Times New Roman"/>
                    <w:color w:val="000000"/>
                  </w:rPr>
                </w:rPrChange>
              </w:rPr>
              <w:pPrChange w:id="2868" w:author="瑋婷 徐" w:date="2024-12-27T11:22:00Z" w16du:dateUtc="2024-12-27T03:22:00Z">
                <w:pPr>
                  <w:jc w:val="center"/>
                </w:pPr>
              </w:pPrChange>
            </w:pPr>
            <w:ins w:id="2869" w:author="瑋婷 徐" w:date="2024-12-27T11:21:00Z" w16du:dateUtc="2024-12-27T03:21:00Z">
              <w:r w:rsidRPr="00EE3504">
                <w:rPr>
                  <w:rFonts w:ascii="Times New Roman" w:eastAsia="標楷體" w:hAnsi="Times New Roman" w:cs="Times New Roman"/>
                  <w:rPrChange w:id="2870" w:author="瑋婷 徐" w:date="2024-12-27T11:22:00Z" w16du:dateUtc="2024-12-27T03:22:00Z">
                    <w:rPr>
                      <w:rFonts w:ascii="Arial" w:eastAsia="Arial" w:hAnsi="Arial" w:cs="Arial"/>
                      <w:color w:val="000000"/>
                      <w:sz w:val="22"/>
                    </w:rPr>
                  </w:rPrChange>
                </w:rPr>
                <w:t>43.0</w:t>
              </w:r>
            </w:ins>
            <w:del w:id="2871" w:author="瑋婷 徐" w:date="2024-12-27T11:21:00Z" w16du:dateUtc="2024-12-27T03:21:00Z">
              <w:r w:rsidRPr="00EE3504" w:rsidDel="00350BD7">
                <w:rPr>
                  <w:rFonts w:ascii="Times New Roman" w:eastAsia="標楷體" w:hAnsi="Times New Roman" w:cs="Times New Roman"/>
                  <w:rPrChange w:id="2872" w:author="瑋婷 徐" w:date="2024-12-27T11:22:00Z" w16du:dateUtc="2024-12-27T03:22:00Z">
                    <w:rPr>
                      <w:rFonts w:ascii="Times New Roman" w:eastAsia="標楷體" w:hAnsi="Times New Roman" w:cs="Times New Roman"/>
                      <w:color w:val="000000"/>
                    </w:rPr>
                  </w:rPrChange>
                </w:rPr>
                <w:delText>32.5</w:delText>
              </w:r>
            </w:del>
          </w:p>
        </w:tc>
        <w:tc>
          <w:tcPr>
            <w:tcW w:w="127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2873" w:author="瑋婷 徐" w:date="2024-12-27T11:22:00Z" w16du:dateUtc="2024-12-27T03:22:00Z">
              <w:tcPr>
                <w:tcW w:w="1278"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2D0390B" w14:textId="13E06280" w:rsidR="00EE3504" w:rsidRPr="00EE3504" w:rsidRDefault="00EE3504">
            <w:pPr>
              <w:widowControl w:val="0"/>
              <w:jc w:val="center"/>
              <w:rPr>
                <w:rFonts w:ascii="Times New Roman" w:eastAsia="標楷體" w:hAnsi="Times New Roman" w:cs="Times New Roman"/>
                <w:rPrChange w:id="2874" w:author="瑋婷 徐" w:date="2024-12-27T11:22:00Z" w16du:dateUtc="2024-12-27T03:22:00Z">
                  <w:rPr>
                    <w:rFonts w:ascii="Times New Roman" w:eastAsia="標楷體" w:hAnsi="Times New Roman" w:cs="Times New Roman"/>
                    <w:color w:val="000000"/>
                  </w:rPr>
                </w:rPrChange>
              </w:rPr>
              <w:pPrChange w:id="2875" w:author="瑋婷 徐" w:date="2024-12-27T11:22:00Z" w16du:dateUtc="2024-12-27T03:22:00Z">
                <w:pPr>
                  <w:jc w:val="center"/>
                </w:pPr>
              </w:pPrChange>
            </w:pPr>
            <w:ins w:id="2876" w:author="瑋婷 徐" w:date="2024-12-27T11:21:00Z" w16du:dateUtc="2024-12-27T03:21:00Z">
              <w:r w:rsidRPr="00EE3504">
                <w:rPr>
                  <w:rFonts w:ascii="Times New Roman" w:eastAsia="標楷體" w:hAnsi="Times New Roman" w:cs="Times New Roman"/>
                  <w:rPrChange w:id="2877" w:author="瑋婷 徐" w:date="2024-12-27T11:22:00Z" w16du:dateUtc="2024-12-27T03:22:00Z">
                    <w:rPr>
                      <w:rFonts w:ascii="Arial" w:eastAsia="Arial" w:hAnsi="Arial" w:cs="Arial"/>
                      <w:color w:val="000000"/>
                      <w:sz w:val="22"/>
                    </w:rPr>
                  </w:rPrChange>
                </w:rPr>
                <w:t>75.5</w:t>
              </w:r>
            </w:ins>
            <w:del w:id="2878" w:author="瑋婷 徐" w:date="2024-12-27T11:21:00Z" w16du:dateUtc="2024-12-27T03:21:00Z">
              <w:r w:rsidRPr="00EE3504" w:rsidDel="00350BD7">
                <w:rPr>
                  <w:rFonts w:ascii="Times New Roman" w:eastAsia="標楷體" w:hAnsi="Times New Roman" w:cs="Times New Roman"/>
                  <w:rPrChange w:id="2879" w:author="瑋婷 徐" w:date="2024-12-27T11:22:00Z" w16du:dateUtc="2024-12-27T03:22:00Z">
                    <w:rPr>
                      <w:rFonts w:ascii="Times New Roman" w:eastAsia="標楷體" w:hAnsi="Times New Roman" w:cs="Times New Roman"/>
                      <w:color w:val="000000"/>
                    </w:rPr>
                  </w:rPrChange>
                </w:rPr>
                <w:delText>89.0</w:delText>
              </w:r>
            </w:del>
          </w:p>
        </w:tc>
        <w:tc>
          <w:tcPr>
            <w:tcW w:w="686"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2880" w:author="瑋婷 徐" w:date="2024-12-27T11:22:00Z" w16du:dateUtc="2024-12-27T03:22:00Z">
              <w:tcPr>
                <w:tcW w:w="686"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19293FED" w14:textId="15183BF3" w:rsidR="00EE3504" w:rsidRPr="00EE3504" w:rsidRDefault="00EE3504">
            <w:pPr>
              <w:widowControl w:val="0"/>
              <w:jc w:val="center"/>
              <w:rPr>
                <w:rFonts w:ascii="Times New Roman" w:eastAsia="標楷體" w:hAnsi="Times New Roman" w:cs="Times New Roman"/>
                <w:rPrChange w:id="2881" w:author="瑋婷 徐" w:date="2024-12-27T11:22:00Z" w16du:dateUtc="2024-12-27T03:22:00Z">
                  <w:rPr>
                    <w:rFonts w:ascii="Times New Roman" w:eastAsia="標楷體" w:hAnsi="Times New Roman" w:cs="Times New Roman"/>
                    <w:color w:val="000000"/>
                  </w:rPr>
                </w:rPrChange>
              </w:rPr>
              <w:pPrChange w:id="2882" w:author="瑋婷 徐" w:date="2024-12-27T11:22:00Z" w16du:dateUtc="2024-12-27T03:22:00Z">
                <w:pPr>
                  <w:jc w:val="center"/>
                </w:pPr>
              </w:pPrChange>
            </w:pPr>
            <w:ins w:id="2883" w:author="瑋婷 徐" w:date="2024-12-27T11:21:00Z" w16du:dateUtc="2024-12-27T03:21:00Z">
              <w:r w:rsidRPr="00EE3504">
                <w:rPr>
                  <w:rFonts w:ascii="Times New Roman" w:eastAsia="標楷體" w:hAnsi="Times New Roman" w:cs="Times New Roman"/>
                  <w:rPrChange w:id="2884" w:author="瑋婷 徐" w:date="2024-12-27T11:22:00Z" w16du:dateUtc="2024-12-27T03:22:00Z">
                    <w:rPr>
                      <w:rFonts w:ascii="Arial" w:eastAsia="Arial" w:hAnsi="Arial" w:cs="Arial"/>
                      <w:color w:val="000000"/>
                      <w:sz w:val="22"/>
                    </w:rPr>
                  </w:rPrChange>
                </w:rPr>
                <w:t>1.5</w:t>
              </w:r>
            </w:ins>
            <w:del w:id="2885" w:author="瑋婷 徐" w:date="2024-12-27T11:21:00Z" w16du:dateUtc="2024-12-27T03:21:00Z">
              <w:r w:rsidRPr="00EE3504" w:rsidDel="00350BD7">
                <w:rPr>
                  <w:rFonts w:ascii="Times New Roman" w:eastAsia="標楷體" w:hAnsi="Times New Roman" w:cs="Times New Roman"/>
                  <w:rPrChange w:id="2886" w:author="瑋婷 徐" w:date="2024-12-27T11:22:00Z" w16du:dateUtc="2024-12-27T03:22:00Z">
                    <w:rPr>
                      <w:rFonts w:ascii="Times New Roman" w:eastAsia="標楷體" w:hAnsi="Times New Roman" w:cs="Times New Roman"/>
                      <w:color w:val="000000"/>
                    </w:rPr>
                  </w:rPrChange>
                </w:rPr>
                <w:delText>12.0</w:delText>
              </w:r>
            </w:del>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2887" w:author="瑋婷 徐" w:date="2024-12-27T11:22:00Z" w16du:dateUtc="2024-12-27T03:22:00Z">
              <w:tcPr>
                <w:tcW w:w="1277"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E863446" w14:textId="3F82B2AC" w:rsidR="00EE3504" w:rsidRPr="00EE3504" w:rsidRDefault="00EE3504">
            <w:pPr>
              <w:widowControl w:val="0"/>
              <w:jc w:val="center"/>
              <w:rPr>
                <w:rFonts w:ascii="Times New Roman" w:eastAsia="標楷體" w:hAnsi="Times New Roman" w:cs="Times New Roman"/>
                <w:rPrChange w:id="2888" w:author="瑋婷 徐" w:date="2024-12-27T11:22:00Z" w16du:dateUtc="2024-12-27T03:22:00Z">
                  <w:rPr>
                    <w:rFonts w:ascii="Times New Roman" w:eastAsia="標楷體" w:hAnsi="Times New Roman" w:cs="Times New Roman"/>
                    <w:color w:val="000000"/>
                  </w:rPr>
                </w:rPrChange>
              </w:rPr>
              <w:pPrChange w:id="2889" w:author="瑋婷 徐" w:date="2024-12-27T11:22:00Z" w16du:dateUtc="2024-12-27T03:22:00Z">
                <w:pPr>
                  <w:jc w:val="center"/>
                </w:pPr>
              </w:pPrChange>
            </w:pPr>
            <w:ins w:id="2890" w:author="瑋婷 徐" w:date="2024-12-27T11:21:00Z" w16du:dateUtc="2024-12-27T03:21:00Z">
              <w:r w:rsidRPr="00EE3504">
                <w:rPr>
                  <w:rFonts w:ascii="Times New Roman" w:eastAsia="標楷體" w:hAnsi="Times New Roman" w:cs="Times New Roman"/>
                  <w:rPrChange w:id="2891" w:author="瑋婷 徐" w:date="2024-12-27T11:22:00Z" w16du:dateUtc="2024-12-27T03:22:00Z">
                    <w:rPr>
                      <w:rFonts w:ascii="Arial" w:eastAsia="Arial" w:hAnsi="Arial" w:cs="Arial"/>
                      <w:color w:val="000000"/>
                      <w:sz w:val="22"/>
                    </w:rPr>
                  </w:rPrChange>
                </w:rPr>
                <w:t>0.034</w:t>
              </w:r>
            </w:ins>
            <w:del w:id="2892" w:author="瑋婷 徐" w:date="2024-12-27T11:21:00Z" w16du:dateUtc="2024-12-27T03:21:00Z">
              <w:r w:rsidRPr="00EE3504" w:rsidDel="00350BD7">
                <w:rPr>
                  <w:rFonts w:ascii="Times New Roman" w:eastAsia="標楷體" w:hAnsi="Times New Roman" w:cs="Times New Roman"/>
                  <w:rPrChange w:id="2893" w:author="瑋婷 徐" w:date="2024-12-27T11:22:00Z" w16du:dateUtc="2024-12-27T03:22:00Z">
                    <w:rPr>
                      <w:rFonts w:ascii="Times New Roman" w:eastAsia="標楷體" w:hAnsi="Times New Roman" w:cs="Times New Roman"/>
                      <w:color w:val="000000"/>
                    </w:rPr>
                  </w:rPrChange>
                </w:rPr>
                <w:delText>0.040</w:delText>
              </w:r>
            </w:del>
          </w:p>
        </w:tc>
        <w:tc>
          <w:tcPr>
            <w:tcW w:w="119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2894" w:author="瑋婷 徐" w:date="2024-12-27T11:22:00Z" w16du:dateUtc="2024-12-27T03:22:00Z">
              <w:tcPr>
                <w:tcW w:w="1190"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D903EB7" w14:textId="5D5EFE85" w:rsidR="00EE3504" w:rsidRPr="00EE3504" w:rsidRDefault="00EE3504">
            <w:pPr>
              <w:widowControl w:val="0"/>
              <w:jc w:val="center"/>
              <w:rPr>
                <w:rFonts w:ascii="Times New Roman" w:eastAsia="標楷體" w:hAnsi="Times New Roman" w:cs="Times New Roman"/>
                <w:rPrChange w:id="2895" w:author="瑋婷 徐" w:date="2024-12-27T11:22:00Z" w16du:dateUtc="2024-12-27T03:22:00Z">
                  <w:rPr>
                    <w:rFonts w:ascii="Times New Roman" w:eastAsia="標楷體" w:hAnsi="Times New Roman" w:cs="Times New Roman"/>
                    <w:color w:val="000000"/>
                  </w:rPr>
                </w:rPrChange>
              </w:rPr>
              <w:pPrChange w:id="2896" w:author="瑋婷 徐" w:date="2024-12-27T11:22:00Z" w16du:dateUtc="2024-12-27T03:22:00Z">
                <w:pPr>
                  <w:jc w:val="center"/>
                </w:pPr>
              </w:pPrChange>
            </w:pPr>
            <w:ins w:id="2897" w:author="瑋婷 徐" w:date="2024-12-27T11:21:00Z" w16du:dateUtc="2024-12-27T03:21:00Z">
              <w:r w:rsidRPr="00EE3504">
                <w:rPr>
                  <w:rFonts w:ascii="Times New Roman" w:eastAsia="標楷體" w:hAnsi="Times New Roman" w:cs="Times New Roman"/>
                  <w:rPrChange w:id="2898" w:author="瑋婷 徐" w:date="2024-12-27T11:22:00Z" w16du:dateUtc="2024-12-27T03:22:00Z">
                    <w:rPr>
                      <w:rFonts w:ascii="Arial" w:eastAsia="Arial" w:hAnsi="Arial" w:cs="Arial"/>
                      <w:color w:val="000000"/>
                      <w:sz w:val="22"/>
                    </w:rPr>
                  </w:rPrChange>
                </w:rPr>
                <w:t>0.000</w:t>
              </w:r>
            </w:ins>
            <w:del w:id="2899" w:author="瑋婷 徐" w:date="2024-12-27T11:21:00Z" w16du:dateUtc="2024-12-27T03:21:00Z">
              <w:r w:rsidRPr="00EE3504" w:rsidDel="00350BD7">
                <w:rPr>
                  <w:rFonts w:ascii="Times New Roman" w:eastAsia="標楷體" w:hAnsi="Times New Roman" w:cs="Times New Roman"/>
                  <w:rPrChange w:id="2900" w:author="瑋婷 徐" w:date="2024-12-27T11:22:00Z" w16du:dateUtc="2024-12-27T03:22:00Z">
                    <w:rPr>
                      <w:rFonts w:ascii="Times New Roman" w:eastAsia="標楷體" w:hAnsi="Times New Roman" w:cs="Times New Roman"/>
                      <w:color w:val="000000"/>
                    </w:rPr>
                  </w:rPrChange>
                </w:rPr>
                <w:delText>0.005</w:delText>
              </w:r>
            </w:del>
          </w:p>
        </w:tc>
      </w:tr>
    </w:tbl>
    <w:p w14:paraId="29F70E06" w14:textId="77777777" w:rsidR="00D93FCC" w:rsidRDefault="00D93FCC">
      <w:pPr>
        <w:rPr>
          <w:rFonts w:ascii="Times New Roman" w:eastAsia="標楷體" w:hAnsi="Times New Roman" w:cs="Times New Roman"/>
        </w:rPr>
      </w:pPr>
    </w:p>
    <w:p w14:paraId="05E1B548" w14:textId="77777777" w:rsidR="00D93FCC" w:rsidRDefault="00D93FCC">
      <w:pPr>
        <w:rPr>
          <w:rFonts w:ascii="Times New Roman" w:eastAsia="標楷體" w:hAnsi="Times New Roman" w:cs="Times New Roman"/>
        </w:rPr>
      </w:pPr>
    </w:p>
    <w:p w14:paraId="3EF43F02" w14:textId="77777777" w:rsidR="00D93FCC" w:rsidRDefault="002435EC">
      <w:pPr>
        <w:rPr>
          <w:rFonts w:ascii="Times New Roman" w:eastAsia="標楷體" w:hAnsi="Times New Roman" w:cs="Times New Roman"/>
        </w:rPr>
      </w:pPr>
      <w:r>
        <w:br w:type="page"/>
      </w:r>
    </w:p>
    <w:p w14:paraId="3B21FDE1" w14:textId="3471B66F"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del w:id="2901" w:author="瑋婷 徐" w:date="2025-01-06T10:54:00Z" w16du:dateUtc="2025-01-06T02:54:00Z">
        <w:r w:rsidDel="000F4569">
          <w:rPr>
            <w:rFonts w:ascii="Times New Roman" w:eastAsia="標楷體" w:hAnsi="Times New Roman" w:cs="Times New Roman"/>
          </w:rPr>
          <w:delText>8</w:delText>
        </w:r>
      </w:del>
      <w:ins w:id="2902" w:author="瑋婷 徐" w:date="2025-01-06T10:54:00Z" w16du:dateUtc="2025-01-06T02:54:00Z">
        <w:r w:rsidR="000F4569">
          <w:rPr>
            <w:rFonts w:ascii="Times New Roman" w:eastAsia="標楷體" w:hAnsi="Times New Roman" w:cs="Times New Roman" w:hint="eastAsia"/>
          </w:rPr>
          <w:t>9</w:t>
        </w:r>
      </w:ins>
      <w:r>
        <w:rPr>
          <w:rFonts w:ascii="Times New Roman" w:eastAsia="標楷體" w:hAnsi="Times New Roman" w:cs="Times New Roman"/>
        </w:rPr>
        <w:t>、以訊息理論研究法之</w:t>
      </w:r>
      <w:r>
        <w:rPr>
          <w:rFonts w:ascii="Times New Roman" w:eastAsia="標楷體" w:hAnsi="Times New Roman" w:cs="Times New Roman"/>
        </w:rPr>
        <w:t xml:space="preserve"> AIC</w:t>
      </w:r>
      <w:r>
        <w:rPr>
          <w:rFonts w:ascii="Times New Roman" w:eastAsia="標楷體" w:hAnsi="Times New Roman" w:cs="Times New Roman"/>
          <w:i/>
          <w:iCs/>
        </w:rPr>
        <w:t xml:space="preserve">c </w:t>
      </w:r>
      <w:r>
        <w:rPr>
          <w:rFonts w:ascii="Times New Roman" w:eastAsia="標楷體" w:hAnsi="Times New Roman" w:cs="Times New Roman"/>
        </w:rPr>
        <w:t>對影響臺灣獼猴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分布因子進行模式選擇之結果</w:t>
      </w:r>
    </w:p>
    <w:p w14:paraId="22156586" w14:textId="77777777" w:rsidR="00D93FCC" w:rsidRDefault="00D93FCC">
      <w:pPr>
        <w:rPr>
          <w:rFonts w:ascii="Times New Roman" w:eastAsia="標楷體" w:hAnsi="Times New Roman" w:cs="Times New Roman"/>
          <w:iCs/>
        </w:rPr>
      </w:pPr>
    </w:p>
    <w:tbl>
      <w:tblPr>
        <w:tblW w:w="8290" w:type="dxa"/>
        <w:tblInd w:w="-70" w:type="dxa"/>
        <w:tblLayout w:type="fixed"/>
        <w:tblCellMar>
          <w:top w:w="15" w:type="dxa"/>
          <w:left w:w="28" w:type="dxa"/>
          <w:right w:w="28" w:type="dxa"/>
        </w:tblCellMar>
        <w:tblLook w:val="0000" w:firstRow="0" w:lastRow="0" w:firstColumn="0" w:lastColumn="0" w:noHBand="0" w:noVBand="0"/>
        <w:tblPrChange w:id="2903" w:author="瑋婷 徐" w:date="2025-01-06T09:44:00Z" w16du:dateUtc="2025-01-06T01:44:00Z">
          <w:tblPr>
            <w:tblW w:w="8290" w:type="dxa"/>
            <w:tblInd w:w="-70" w:type="dxa"/>
            <w:tblLayout w:type="fixed"/>
            <w:tblCellMar>
              <w:top w:w="15" w:type="dxa"/>
              <w:left w:w="28" w:type="dxa"/>
              <w:right w:w="28" w:type="dxa"/>
            </w:tblCellMar>
            <w:tblLook w:val="0000" w:firstRow="0" w:lastRow="0" w:firstColumn="0" w:lastColumn="0" w:noHBand="0" w:noVBand="0"/>
          </w:tblPr>
        </w:tblPrChange>
      </w:tblPr>
      <w:tblGrid>
        <w:gridCol w:w="931"/>
        <w:gridCol w:w="834"/>
        <w:gridCol w:w="805"/>
        <w:gridCol w:w="862"/>
        <w:gridCol w:w="548"/>
        <w:gridCol w:w="679"/>
        <w:gridCol w:w="1232"/>
        <w:gridCol w:w="960"/>
        <w:gridCol w:w="819"/>
        <w:gridCol w:w="620"/>
        <w:tblGridChange w:id="2904">
          <w:tblGrid>
            <w:gridCol w:w="931"/>
            <w:gridCol w:w="834"/>
            <w:gridCol w:w="805"/>
            <w:gridCol w:w="862"/>
            <w:gridCol w:w="548"/>
            <w:gridCol w:w="679"/>
            <w:gridCol w:w="1232"/>
            <w:gridCol w:w="960"/>
            <w:gridCol w:w="819"/>
            <w:gridCol w:w="620"/>
          </w:tblGrid>
        </w:tblGridChange>
      </w:tblGrid>
      <w:tr w:rsidR="00D93FCC" w14:paraId="27EBA77C" w14:textId="77777777" w:rsidTr="009367F3">
        <w:trPr>
          <w:trHeight w:val="324"/>
          <w:trPrChange w:id="2905" w:author="瑋婷 徐" w:date="2025-01-06T09:44:00Z" w16du:dateUtc="2025-01-06T01:44:00Z">
            <w:trPr>
              <w:trHeight w:val="324"/>
            </w:trPr>
          </w:trPrChange>
        </w:trPr>
        <w:tc>
          <w:tcPr>
            <w:tcW w:w="931" w:type="dxa"/>
            <w:tcBorders>
              <w:top w:val="single" w:sz="8" w:space="0" w:color="000000"/>
              <w:left w:val="single" w:sz="6" w:space="0" w:color="FFFFFF"/>
              <w:bottom w:val="single" w:sz="8" w:space="0" w:color="000000"/>
              <w:right w:val="single" w:sz="6" w:space="0" w:color="FFFFFF"/>
            </w:tcBorders>
            <w:vAlign w:val="center"/>
            <w:tcPrChange w:id="2906" w:author="瑋婷 徐" w:date="2025-01-06T09:44:00Z" w16du:dateUtc="2025-01-06T01:44:00Z">
              <w:tcPr>
                <w:tcW w:w="931" w:type="dxa"/>
                <w:tcBorders>
                  <w:top w:val="single" w:sz="8" w:space="0" w:color="000000"/>
                  <w:left w:val="single" w:sz="6" w:space="0" w:color="FFFFFF"/>
                  <w:bottom w:val="single" w:sz="8" w:space="0" w:color="000000"/>
                  <w:right w:val="single" w:sz="6" w:space="0" w:color="FFFFFF"/>
                </w:tcBorders>
                <w:vAlign w:val="center"/>
              </w:tcPr>
            </w:tcPrChange>
          </w:tcPr>
          <w:p w14:paraId="29E495C8" w14:textId="77777777" w:rsidR="00D93FCC" w:rsidRDefault="002435EC" w:rsidP="009367F3">
            <w:pPr>
              <w:spacing w:line="360" w:lineRule="auto"/>
              <w:jc w:val="center"/>
              <w:rPr>
                <w:rFonts w:ascii="Times New Roman" w:eastAsia="標楷體" w:hAnsi="Times New Roman" w:cs="Times New Roman"/>
              </w:rPr>
              <w:pPrChange w:id="2907" w:author="瑋婷 徐" w:date="2025-01-06T09:47:00Z" w16du:dateUtc="2025-01-06T01:47:00Z">
                <w:pPr>
                  <w:jc w:val="center"/>
                </w:pPr>
              </w:pPrChange>
            </w:pPr>
            <w:r>
              <w:rPr>
                <w:rFonts w:ascii="Times New Roman" w:eastAsia="標楷體" w:hAnsi="Times New Roman" w:cs="Times New Roman"/>
              </w:rPr>
              <w:t>Intercept</w:t>
            </w:r>
          </w:p>
        </w:tc>
        <w:tc>
          <w:tcPr>
            <w:tcW w:w="834" w:type="dxa"/>
            <w:tcBorders>
              <w:top w:val="single" w:sz="8" w:space="0" w:color="000000"/>
              <w:left w:val="single" w:sz="6" w:space="0" w:color="FFFFFF"/>
              <w:bottom w:val="single" w:sz="8" w:space="0" w:color="000000"/>
              <w:right w:val="single" w:sz="6" w:space="0" w:color="FFFFFF"/>
            </w:tcBorders>
            <w:vAlign w:val="center"/>
            <w:tcPrChange w:id="2908" w:author="瑋婷 徐" w:date="2025-01-06T09:44:00Z" w16du:dateUtc="2025-01-06T01:44:00Z">
              <w:tcPr>
                <w:tcW w:w="834" w:type="dxa"/>
                <w:tcBorders>
                  <w:top w:val="single" w:sz="8" w:space="0" w:color="000000"/>
                  <w:left w:val="single" w:sz="6" w:space="0" w:color="FFFFFF"/>
                  <w:bottom w:val="single" w:sz="8" w:space="0" w:color="000000"/>
                  <w:right w:val="single" w:sz="6" w:space="0" w:color="FFFFFF"/>
                </w:tcBorders>
                <w:vAlign w:val="center"/>
              </w:tcPr>
            </w:tcPrChange>
          </w:tcPr>
          <w:p w14:paraId="4152D3CD" w14:textId="77777777" w:rsidR="00D93FCC" w:rsidRDefault="002435EC" w:rsidP="009367F3">
            <w:pPr>
              <w:spacing w:line="360" w:lineRule="auto"/>
              <w:jc w:val="center"/>
              <w:rPr>
                <w:rFonts w:ascii="Times New Roman" w:eastAsia="標楷體" w:hAnsi="Times New Roman" w:cs="Times New Roman"/>
              </w:rPr>
              <w:pPrChange w:id="2909" w:author="瑋婷 徐" w:date="2025-01-06T09:47:00Z" w16du:dateUtc="2025-01-06T01:47:00Z">
                <w:pPr>
                  <w:jc w:val="center"/>
                </w:pPr>
              </w:pPrChange>
            </w:pPr>
            <w:r>
              <w:rPr>
                <w:rFonts w:ascii="Times New Roman" w:eastAsia="標楷體" w:hAnsi="Times New Roman" w:cs="Times New Roman"/>
              </w:rPr>
              <w:t>海拔</w:t>
            </w:r>
          </w:p>
        </w:tc>
        <w:tc>
          <w:tcPr>
            <w:tcW w:w="805" w:type="dxa"/>
            <w:tcBorders>
              <w:top w:val="single" w:sz="8" w:space="0" w:color="000000"/>
              <w:left w:val="single" w:sz="6" w:space="0" w:color="FFFFFF"/>
              <w:bottom w:val="single" w:sz="8" w:space="0" w:color="000000"/>
              <w:right w:val="single" w:sz="6" w:space="0" w:color="FFFFFF"/>
            </w:tcBorders>
            <w:vAlign w:val="center"/>
            <w:tcPrChange w:id="2910" w:author="瑋婷 徐" w:date="2025-01-06T09:44:00Z" w16du:dateUtc="2025-01-06T01:44:00Z">
              <w:tcPr>
                <w:tcW w:w="805" w:type="dxa"/>
                <w:tcBorders>
                  <w:top w:val="single" w:sz="8" w:space="0" w:color="000000"/>
                  <w:left w:val="single" w:sz="6" w:space="0" w:color="FFFFFF"/>
                  <w:bottom w:val="single" w:sz="8" w:space="0" w:color="000000"/>
                  <w:right w:val="single" w:sz="6" w:space="0" w:color="FFFFFF"/>
                </w:tcBorders>
                <w:vAlign w:val="center"/>
              </w:tcPr>
            </w:tcPrChange>
          </w:tcPr>
          <w:p w14:paraId="21943784" w14:textId="77777777" w:rsidR="00D93FCC" w:rsidRDefault="002435EC" w:rsidP="009367F3">
            <w:pPr>
              <w:spacing w:line="360" w:lineRule="auto"/>
              <w:jc w:val="center"/>
              <w:rPr>
                <w:rFonts w:ascii="Times New Roman" w:eastAsia="標楷體" w:hAnsi="Times New Roman" w:cs="Times New Roman"/>
              </w:rPr>
              <w:pPrChange w:id="2911" w:author="瑋婷 徐" w:date="2025-01-06T09:47:00Z" w16du:dateUtc="2025-01-06T01:47:00Z">
                <w:pPr>
                  <w:jc w:val="center"/>
                </w:pPr>
              </w:pPrChange>
            </w:pPr>
            <w:r>
              <w:rPr>
                <w:rFonts w:ascii="Times New Roman" w:eastAsia="標楷體" w:hAnsi="Times New Roman" w:cs="Times New Roman"/>
              </w:rPr>
              <w:t>調查日</w:t>
            </w:r>
          </w:p>
        </w:tc>
        <w:tc>
          <w:tcPr>
            <w:tcW w:w="862" w:type="dxa"/>
            <w:tcBorders>
              <w:top w:val="single" w:sz="8" w:space="0" w:color="000000"/>
              <w:left w:val="single" w:sz="6" w:space="0" w:color="FFFFFF"/>
              <w:bottom w:val="single" w:sz="8" w:space="0" w:color="000000"/>
              <w:right w:val="single" w:sz="6" w:space="0" w:color="FFFFFF"/>
            </w:tcBorders>
            <w:vAlign w:val="center"/>
            <w:tcPrChange w:id="2912" w:author="瑋婷 徐" w:date="2025-01-06T09:44:00Z" w16du:dateUtc="2025-01-06T01:44:00Z">
              <w:tcPr>
                <w:tcW w:w="862" w:type="dxa"/>
                <w:tcBorders>
                  <w:top w:val="single" w:sz="8" w:space="0" w:color="000000"/>
                  <w:left w:val="single" w:sz="6" w:space="0" w:color="FFFFFF"/>
                  <w:bottom w:val="single" w:sz="8" w:space="0" w:color="000000"/>
                  <w:right w:val="single" w:sz="6" w:space="0" w:color="FFFFFF"/>
                </w:tcBorders>
                <w:vAlign w:val="center"/>
              </w:tcPr>
            </w:tcPrChange>
          </w:tcPr>
          <w:p w14:paraId="4E2286D6" w14:textId="0697C57F" w:rsidR="00D93FCC" w:rsidRDefault="009B088F" w:rsidP="009367F3">
            <w:pPr>
              <w:spacing w:line="360" w:lineRule="auto"/>
              <w:jc w:val="center"/>
              <w:rPr>
                <w:rFonts w:ascii="Times New Roman" w:eastAsia="標楷體" w:hAnsi="Times New Roman" w:cs="Times New Roman"/>
              </w:rPr>
              <w:pPrChange w:id="2913" w:author="瑋婷 徐" w:date="2025-01-06T09:47:00Z" w16du:dateUtc="2025-01-06T01:47:00Z">
                <w:pPr>
                  <w:jc w:val="center"/>
                </w:pPr>
              </w:pPrChange>
            </w:pPr>
            <w:r>
              <w:rPr>
                <w:rFonts w:ascii="Times New Roman" w:eastAsia="標楷體" w:hAnsi="Times New Roman" w:cs="Times New Roman"/>
              </w:rPr>
              <w:t>分署</w:t>
            </w:r>
          </w:p>
        </w:tc>
        <w:tc>
          <w:tcPr>
            <w:tcW w:w="548" w:type="dxa"/>
            <w:tcBorders>
              <w:top w:val="single" w:sz="8" w:space="0" w:color="000000"/>
              <w:left w:val="single" w:sz="6" w:space="0" w:color="FFFFFF"/>
              <w:bottom w:val="single" w:sz="8" w:space="0" w:color="000000"/>
              <w:right w:val="single" w:sz="6" w:space="0" w:color="FFFFFF"/>
            </w:tcBorders>
            <w:vAlign w:val="center"/>
            <w:tcPrChange w:id="2914" w:author="瑋婷 徐" w:date="2025-01-06T09:44:00Z" w16du:dateUtc="2025-01-06T01:44:00Z">
              <w:tcPr>
                <w:tcW w:w="548" w:type="dxa"/>
                <w:tcBorders>
                  <w:top w:val="single" w:sz="8" w:space="0" w:color="000000"/>
                  <w:left w:val="single" w:sz="6" w:space="0" w:color="FFFFFF"/>
                  <w:bottom w:val="single" w:sz="8" w:space="0" w:color="000000"/>
                  <w:right w:val="single" w:sz="6" w:space="0" w:color="FFFFFF"/>
                </w:tcBorders>
                <w:vAlign w:val="center"/>
              </w:tcPr>
            </w:tcPrChange>
          </w:tcPr>
          <w:p w14:paraId="1D9BAF50" w14:textId="77777777" w:rsidR="00D93FCC" w:rsidRDefault="002435EC" w:rsidP="009367F3">
            <w:pPr>
              <w:spacing w:line="360" w:lineRule="auto"/>
              <w:jc w:val="center"/>
              <w:rPr>
                <w:rFonts w:ascii="Times New Roman" w:eastAsia="標楷體" w:hAnsi="Times New Roman" w:cs="Times New Roman"/>
              </w:rPr>
              <w:pPrChange w:id="2915" w:author="瑋婷 徐" w:date="2025-01-06T09:47:00Z" w16du:dateUtc="2025-01-06T01:47:00Z">
                <w:pPr>
                  <w:jc w:val="center"/>
                </w:pPr>
              </w:pPrChange>
            </w:pPr>
            <w:r>
              <w:rPr>
                <w:rFonts w:ascii="Times New Roman" w:eastAsia="標楷體" w:hAnsi="Times New Roman" w:cs="Times New Roman"/>
              </w:rPr>
              <w:t>森林</w:t>
            </w:r>
          </w:p>
          <w:p w14:paraId="78A1554B" w14:textId="77777777" w:rsidR="00D93FCC" w:rsidRDefault="002435EC" w:rsidP="009367F3">
            <w:pPr>
              <w:spacing w:line="360" w:lineRule="auto"/>
              <w:jc w:val="center"/>
              <w:rPr>
                <w:rFonts w:ascii="Times New Roman" w:eastAsia="標楷體" w:hAnsi="Times New Roman" w:cs="Times New Roman"/>
              </w:rPr>
              <w:pPrChange w:id="2916" w:author="瑋婷 徐" w:date="2025-01-06T09:47:00Z" w16du:dateUtc="2025-01-06T01:47:00Z">
                <w:pPr>
                  <w:jc w:val="center"/>
                </w:pPr>
              </w:pPrChange>
            </w:pPr>
            <w:r>
              <w:rPr>
                <w:rFonts w:ascii="Times New Roman" w:eastAsia="標楷體" w:hAnsi="Times New Roman" w:cs="Times New Roman"/>
              </w:rPr>
              <w:t>類型</w:t>
            </w:r>
          </w:p>
        </w:tc>
        <w:tc>
          <w:tcPr>
            <w:tcW w:w="679" w:type="dxa"/>
            <w:tcBorders>
              <w:top w:val="single" w:sz="8" w:space="0" w:color="000000"/>
              <w:left w:val="single" w:sz="6" w:space="0" w:color="FFFFFF"/>
              <w:bottom w:val="single" w:sz="8" w:space="0" w:color="000000"/>
              <w:right w:val="single" w:sz="6" w:space="0" w:color="FFFFFF"/>
            </w:tcBorders>
            <w:vAlign w:val="center"/>
            <w:tcPrChange w:id="2917" w:author="瑋婷 徐" w:date="2025-01-06T09:44:00Z" w16du:dateUtc="2025-01-06T01:44:00Z">
              <w:tcPr>
                <w:tcW w:w="679" w:type="dxa"/>
                <w:tcBorders>
                  <w:top w:val="single" w:sz="8" w:space="0" w:color="000000"/>
                  <w:left w:val="single" w:sz="6" w:space="0" w:color="FFFFFF"/>
                  <w:bottom w:val="single" w:sz="8" w:space="0" w:color="000000"/>
                  <w:right w:val="single" w:sz="6" w:space="0" w:color="FFFFFF"/>
                </w:tcBorders>
                <w:vAlign w:val="center"/>
              </w:tcPr>
            </w:tcPrChange>
          </w:tcPr>
          <w:p w14:paraId="60521827" w14:textId="77777777" w:rsidR="00D93FCC" w:rsidRDefault="002435EC" w:rsidP="009367F3">
            <w:pPr>
              <w:spacing w:line="360" w:lineRule="auto"/>
              <w:jc w:val="center"/>
              <w:rPr>
                <w:rFonts w:ascii="Times New Roman" w:eastAsia="標楷體" w:hAnsi="Times New Roman" w:cs="Times New Roman"/>
              </w:rPr>
              <w:pPrChange w:id="2918" w:author="瑋婷 徐" w:date="2025-01-06T09:47:00Z" w16du:dateUtc="2025-01-06T01:47:00Z">
                <w:pPr>
                  <w:jc w:val="center"/>
                </w:pPr>
              </w:pPrChange>
            </w:pPr>
            <w:r>
              <w:rPr>
                <w:rFonts w:ascii="Times New Roman" w:eastAsia="標楷體" w:hAnsi="Times New Roman" w:cs="Times New Roman"/>
              </w:rPr>
              <w:t>年份</w:t>
            </w:r>
          </w:p>
        </w:tc>
        <w:tc>
          <w:tcPr>
            <w:tcW w:w="1232" w:type="dxa"/>
            <w:tcBorders>
              <w:top w:val="single" w:sz="8" w:space="0" w:color="000000"/>
              <w:left w:val="single" w:sz="6" w:space="0" w:color="FFFFFF"/>
              <w:bottom w:val="single" w:sz="8" w:space="0" w:color="000000"/>
              <w:right w:val="single" w:sz="6" w:space="0" w:color="FFFFFF"/>
            </w:tcBorders>
            <w:vAlign w:val="center"/>
            <w:tcPrChange w:id="2919" w:author="瑋婷 徐" w:date="2025-01-06T09:44:00Z" w16du:dateUtc="2025-01-06T01:44:00Z">
              <w:tcPr>
                <w:tcW w:w="1232" w:type="dxa"/>
                <w:tcBorders>
                  <w:top w:val="single" w:sz="8" w:space="0" w:color="000000"/>
                  <w:left w:val="single" w:sz="6" w:space="0" w:color="FFFFFF"/>
                  <w:bottom w:val="single" w:sz="8" w:space="0" w:color="000000"/>
                  <w:right w:val="single" w:sz="6" w:space="0" w:color="FFFFFF"/>
                </w:tcBorders>
                <w:vAlign w:val="center"/>
              </w:tcPr>
            </w:tcPrChange>
          </w:tcPr>
          <w:p w14:paraId="48757E63" w14:textId="77777777" w:rsidR="00D93FCC" w:rsidRDefault="002435EC" w:rsidP="009367F3">
            <w:pPr>
              <w:spacing w:line="360" w:lineRule="auto"/>
              <w:jc w:val="center"/>
              <w:rPr>
                <w:rFonts w:ascii="Times New Roman" w:eastAsia="標楷體" w:hAnsi="Times New Roman" w:cs="Times New Roman"/>
              </w:rPr>
              <w:pPrChange w:id="2920" w:author="瑋婷 徐" w:date="2025-01-06T09:47:00Z" w16du:dateUtc="2025-01-06T01:47:00Z">
                <w:pPr>
                  <w:jc w:val="center"/>
                </w:pPr>
              </w:pPrChange>
            </w:pPr>
            <w:r>
              <w:rPr>
                <w:rFonts w:ascii="Times New Roman" w:eastAsia="標楷體" w:hAnsi="Times New Roman" w:cs="Times New Roman"/>
              </w:rPr>
              <w:t>Log-</w:t>
            </w:r>
          </w:p>
          <w:p w14:paraId="5E7E7D38" w14:textId="77777777" w:rsidR="00D93FCC" w:rsidRDefault="002435EC" w:rsidP="009367F3">
            <w:pPr>
              <w:spacing w:line="360" w:lineRule="auto"/>
              <w:jc w:val="center"/>
              <w:rPr>
                <w:rFonts w:ascii="Times New Roman" w:eastAsia="標楷體" w:hAnsi="Times New Roman" w:cs="Times New Roman"/>
              </w:rPr>
              <w:pPrChange w:id="2921" w:author="瑋婷 徐" w:date="2025-01-06T09:47:00Z" w16du:dateUtc="2025-01-06T01:47:00Z">
                <w:pPr>
                  <w:jc w:val="center"/>
                </w:pPr>
              </w:pPrChange>
            </w:pPr>
            <w:r>
              <w:rPr>
                <w:rFonts w:ascii="Times New Roman" w:eastAsia="標楷體" w:hAnsi="Times New Roman" w:cs="Times New Roman"/>
              </w:rPr>
              <w:t>likelihood</w:t>
            </w:r>
          </w:p>
        </w:tc>
        <w:tc>
          <w:tcPr>
            <w:tcW w:w="960" w:type="dxa"/>
            <w:tcBorders>
              <w:top w:val="single" w:sz="8" w:space="0" w:color="000000"/>
              <w:left w:val="single" w:sz="6" w:space="0" w:color="FFFFFF"/>
              <w:bottom w:val="single" w:sz="8" w:space="0" w:color="000000"/>
              <w:right w:val="single" w:sz="6" w:space="0" w:color="FFFFFF"/>
            </w:tcBorders>
            <w:vAlign w:val="center"/>
            <w:tcPrChange w:id="2922" w:author="瑋婷 徐" w:date="2025-01-06T09:44:00Z" w16du:dateUtc="2025-01-06T01:44:00Z">
              <w:tcPr>
                <w:tcW w:w="960" w:type="dxa"/>
                <w:tcBorders>
                  <w:top w:val="single" w:sz="8" w:space="0" w:color="000000"/>
                  <w:left w:val="single" w:sz="6" w:space="0" w:color="FFFFFF"/>
                  <w:bottom w:val="single" w:sz="8" w:space="0" w:color="000000"/>
                  <w:right w:val="single" w:sz="6" w:space="0" w:color="FFFFFF"/>
                </w:tcBorders>
                <w:vAlign w:val="center"/>
              </w:tcPr>
            </w:tcPrChange>
          </w:tcPr>
          <w:p w14:paraId="3596C4B5" w14:textId="77777777" w:rsidR="00D93FCC" w:rsidRDefault="002435EC" w:rsidP="009367F3">
            <w:pPr>
              <w:spacing w:line="360" w:lineRule="auto"/>
              <w:jc w:val="center"/>
              <w:rPr>
                <w:rFonts w:ascii="Times New Roman" w:eastAsia="標楷體" w:hAnsi="Times New Roman" w:cs="Times New Roman"/>
              </w:rPr>
              <w:pPrChange w:id="2923" w:author="瑋婷 徐" w:date="2025-01-06T09:47:00Z" w16du:dateUtc="2025-01-06T01:47:00Z">
                <w:pPr>
                  <w:jc w:val="center"/>
                </w:pPr>
              </w:pPrChange>
            </w:pPr>
            <w:r>
              <w:rPr>
                <w:rFonts w:ascii="Times New Roman" w:eastAsia="標楷體" w:hAnsi="Times New Roman" w:cs="Times New Roman"/>
              </w:rPr>
              <w:t>AIC</w:t>
            </w:r>
            <w:r>
              <w:rPr>
                <w:rFonts w:ascii="Times New Roman" w:eastAsia="標楷體" w:hAnsi="Times New Roman" w:cs="Times New Roman"/>
                <w:i/>
                <w:iCs/>
              </w:rPr>
              <w:t>c</w:t>
            </w:r>
          </w:p>
        </w:tc>
        <w:tc>
          <w:tcPr>
            <w:tcW w:w="819" w:type="dxa"/>
            <w:tcBorders>
              <w:top w:val="single" w:sz="8" w:space="0" w:color="000000"/>
              <w:left w:val="single" w:sz="6" w:space="0" w:color="FFFFFF"/>
              <w:bottom w:val="single" w:sz="8" w:space="0" w:color="000000"/>
              <w:right w:val="single" w:sz="6" w:space="0" w:color="FFFFFF"/>
            </w:tcBorders>
            <w:vAlign w:val="center"/>
            <w:tcPrChange w:id="2924" w:author="瑋婷 徐" w:date="2025-01-06T09:44:00Z" w16du:dateUtc="2025-01-06T01:44:00Z">
              <w:tcPr>
                <w:tcW w:w="819" w:type="dxa"/>
                <w:tcBorders>
                  <w:top w:val="single" w:sz="8" w:space="0" w:color="000000"/>
                  <w:left w:val="single" w:sz="6" w:space="0" w:color="FFFFFF"/>
                  <w:bottom w:val="single" w:sz="8" w:space="0" w:color="000000"/>
                  <w:right w:val="single" w:sz="6" w:space="0" w:color="FFFFFF"/>
                </w:tcBorders>
                <w:vAlign w:val="center"/>
              </w:tcPr>
            </w:tcPrChange>
          </w:tcPr>
          <w:p w14:paraId="740514CA" w14:textId="77777777" w:rsidR="00D93FCC" w:rsidRDefault="002435EC" w:rsidP="009367F3">
            <w:pPr>
              <w:spacing w:line="360" w:lineRule="auto"/>
              <w:jc w:val="center"/>
              <w:rPr>
                <w:rFonts w:ascii="Times New Roman" w:eastAsia="標楷體" w:hAnsi="Times New Roman" w:cs="Times New Roman"/>
              </w:rPr>
              <w:pPrChange w:id="2925" w:author="瑋婷 徐" w:date="2025-01-06T09:47:00Z" w16du:dateUtc="2025-01-06T01:47:00Z">
                <w:pPr>
                  <w:jc w:val="center"/>
                </w:pPr>
              </w:pPrChange>
            </w:pPr>
            <w:r>
              <w:rPr>
                <w:rFonts w:ascii="Times New Roman" w:eastAsia="標楷體" w:hAnsi="Times New Roman" w:cs="Times New Roman"/>
                <w:i/>
                <w:iCs/>
              </w:rPr>
              <w:t>Δ</w:t>
            </w:r>
            <w:r>
              <w:rPr>
                <w:rFonts w:ascii="Times New Roman" w:eastAsia="標楷體" w:hAnsi="Times New Roman" w:cs="Times New Roman"/>
              </w:rPr>
              <w:t>AIC</w:t>
            </w:r>
            <w:r>
              <w:rPr>
                <w:rFonts w:ascii="Times New Roman" w:eastAsia="標楷體" w:hAnsi="Times New Roman" w:cs="Times New Roman"/>
                <w:i/>
                <w:iCs/>
              </w:rPr>
              <w:t>c</w:t>
            </w:r>
          </w:p>
        </w:tc>
        <w:tc>
          <w:tcPr>
            <w:tcW w:w="620" w:type="dxa"/>
            <w:tcBorders>
              <w:top w:val="single" w:sz="8" w:space="0" w:color="000000"/>
              <w:left w:val="single" w:sz="6" w:space="0" w:color="FFFFFF"/>
              <w:bottom w:val="single" w:sz="8" w:space="0" w:color="000000"/>
              <w:right w:val="single" w:sz="6" w:space="0" w:color="FFFFFF"/>
            </w:tcBorders>
            <w:vAlign w:val="center"/>
            <w:tcPrChange w:id="2926" w:author="瑋婷 徐" w:date="2025-01-06T09:44:00Z" w16du:dateUtc="2025-01-06T01:44:00Z">
              <w:tcPr>
                <w:tcW w:w="620" w:type="dxa"/>
                <w:tcBorders>
                  <w:top w:val="single" w:sz="8" w:space="0" w:color="000000"/>
                  <w:left w:val="single" w:sz="6" w:space="0" w:color="FFFFFF"/>
                  <w:bottom w:val="single" w:sz="8" w:space="0" w:color="000000"/>
                  <w:right w:val="single" w:sz="6" w:space="0" w:color="FFFFFF"/>
                </w:tcBorders>
                <w:vAlign w:val="center"/>
              </w:tcPr>
            </w:tcPrChange>
          </w:tcPr>
          <w:p w14:paraId="01FB7CB4" w14:textId="77777777" w:rsidR="00D93FCC" w:rsidRDefault="002435EC" w:rsidP="009367F3">
            <w:pPr>
              <w:spacing w:line="360" w:lineRule="auto"/>
              <w:jc w:val="center"/>
              <w:rPr>
                <w:rFonts w:ascii="Times New Roman" w:eastAsia="標楷體" w:hAnsi="Times New Roman" w:cs="Times New Roman"/>
              </w:rPr>
              <w:pPrChange w:id="2927" w:author="瑋婷 徐" w:date="2025-01-06T09:47:00Z" w16du:dateUtc="2025-01-06T01:47:00Z">
                <w:pPr>
                  <w:jc w:val="center"/>
                </w:pPr>
              </w:pPrChange>
            </w:pPr>
            <w:r>
              <w:rPr>
                <w:rFonts w:ascii="Times New Roman" w:eastAsia="標楷體" w:hAnsi="Times New Roman" w:cs="Times New Roman"/>
                <w:i/>
                <w:iCs/>
              </w:rPr>
              <w:t>ωi</w:t>
            </w:r>
          </w:p>
        </w:tc>
      </w:tr>
      <w:tr w:rsidR="000F4569" w14:paraId="6129F9FC" w14:textId="77777777" w:rsidTr="009367F3">
        <w:trPr>
          <w:trHeight w:val="324"/>
          <w:trPrChange w:id="2928" w:author="瑋婷 徐" w:date="2025-01-06T09:44:00Z" w16du:dateUtc="2025-01-06T01:44:00Z">
            <w:trPr>
              <w:trHeight w:val="324"/>
            </w:trPr>
          </w:trPrChange>
        </w:trPr>
        <w:tc>
          <w:tcPr>
            <w:tcW w:w="931" w:type="dxa"/>
            <w:tcBorders>
              <w:top w:val="single" w:sz="8" w:space="0" w:color="000000"/>
              <w:left w:val="single" w:sz="6" w:space="0" w:color="FFFFFF"/>
              <w:right w:val="single" w:sz="6" w:space="0" w:color="FFFFFF"/>
            </w:tcBorders>
            <w:vAlign w:val="center"/>
            <w:tcPrChange w:id="2929" w:author="瑋婷 徐" w:date="2025-01-06T09:44:00Z" w16du:dateUtc="2025-01-06T01:44:00Z">
              <w:tcPr>
                <w:tcW w:w="931" w:type="dxa"/>
                <w:tcBorders>
                  <w:top w:val="single" w:sz="8" w:space="0" w:color="000000"/>
                  <w:left w:val="single" w:sz="6" w:space="0" w:color="FFFFFF"/>
                  <w:right w:val="single" w:sz="6" w:space="0" w:color="FFFFFF"/>
                </w:tcBorders>
                <w:vAlign w:val="center"/>
              </w:tcPr>
            </w:tcPrChange>
          </w:tcPr>
          <w:p w14:paraId="16850C54" w14:textId="5DFA255A" w:rsidR="000F4569" w:rsidRPr="009367F3" w:rsidRDefault="000F4569" w:rsidP="000F4569">
            <w:pPr>
              <w:spacing w:line="360" w:lineRule="auto"/>
              <w:jc w:val="center"/>
              <w:rPr>
                <w:rFonts w:ascii="Times New Roman" w:hAnsi="Times New Roman" w:cs="Times New Roman"/>
                <w:color w:val="000000"/>
              </w:rPr>
              <w:pPrChange w:id="2930" w:author="瑋婷 徐" w:date="2025-01-06T09:47:00Z" w16du:dateUtc="2025-01-06T01:47:00Z">
                <w:pPr>
                  <w:jc w:val="center"/>
                </w:pPr>
              </w:pPrChange>
            </w:pPr>
            <w:ins w:id="2931" w:author="瑋婷 徐" w:date="2025-01-06T09:43:00Z" w16du:dateUtc="2025-01-06T01:43:00Z">
              <w:r w:rsidRPr="009367F3">
                <w:rPr>
                  <w:rFonts w:ascii="Times New Roman" w:eastAsia="Arial Unicode MS" w:hAnsi="Times New Roman" w:cs="Times New Roman"/>
                  <w:color w:val="000000"/>
                  <w:rPrChange w:id="2932" w:author="瑋婷 徐" w:date="2025-01-06T09:43:00Z" w16du:dateUtc="2025-01-06T01:43:00Z">
                    <w:rPr>
                      <w:rFonts w:ascii="Arial Unicode MS" w:eastAsia="Arial Unicode MS" w:hAnsi="Arial Unicode MS" w:cs="Arial Unicode MS"/>
                      <w:color w:val="000000"/>
                      <w:sz w:val="22"/>
                      <w:szCs w:val="22"/>
                    </w:rPr>
                  </w:rPrChange>
                </w:rPr>
                <w:t>-4.060</w:t>
              </w:r>
            </w:ins>
            <w:del w:id="2933" w:author="瑋婷 徐" w:date="2025-01-06T09:43:00Z" w16du:dateUtc="2025-01-06T01:43:00Z">
              <w:r w:rsidRPr="009367F3" w:rsidDel="00E3688D">
                <w:rPr>
                  <w:rFonts w:ascii="Times New Roman" w:hAnsi="Times New Roman" w:cs="Times New Roman"/>
                  <w:color w:val="000000"/>
                </w:rPr>
                <w:delText>-3.593</w:delText>
              </w:r>
            </w:del>
          </w:p>
        </w:tc>
        <w:tc>
          <w:tcPr>
            <w:tcW w:w="834" w:type="dxa"/>
            <w:tcBorders>
              <w:top w:val="single" w:sz="8" w:space="0" w:color="000000"/>
              <w:left w:val="single" w:sz="6" w:space="0" w:color="FFFFFF"/>
              <w:right w:val="single" w:sz="6" w:space="0" w:color="FFFFFF"/>
            </w:tcBorders>
            <w:vAlign w:val="center"/>
            <w:tcPrChange w:id="2934" w:author="瑋婷 徐" w:date="2025-01-06T09:44:00Z" w16du:dateUtc="2025-01-06T01:44:00Z">
              <w:tcPr>
                <w:tcW w:w="834" w:type="dxa"/>
                <w:tcBorders>
                  <w:top w:val="single" w:sz="8" w:space="0" w:color="000000"/>
                  <w:left w:val="single" w:sz="6" w:space="0" w:color="FFFFFF"/>
                  <w:right w:val="single" w:sz="6" w:space="0" w:color="FFFFFF"/>
                </w:tcBorders>
                <w:vAlign w:val="center"/>
              </w:tcPr>
            </w:tcPrChange>
          </w:tcPr>
          <w:p w14:paraId="0936B98D" w14:textId="49ED55B0" w:rsidR="000F4569" w:rsidRPr="009367F3" w:rsidRDefault="000F4569" w:rsidP="000F4569">
            <w:pPr>
              <w:spacing w:line="360" w:lineRule="auto"/>
              <w:jc w:val="center"/>
              <w:rPr>
                <w:rFonts w:ascii="Times New Roman" w:hAnsi="Times New Roman" w:cs="Times New Roman"/>
                <w:color w:val="000000"/>
              </w:rPr>
              <w:pPrChange w:id="2935" w:author="瑋婷 徐" w:date="2025-01-06T09:47:00Z" w16du:dateUtc="2025-01-06T01:47:00Z">
                <w:pPr>
                  <w:jc w:val="center"/>
                </w:pPr>
              </w:pPrChange>
            </w:pPr>
          </w:p>
        </w:tc>
        <w:tc>
          <w:tcPr>
            <w:tcW w:w="805" w:type="dxa"/>
            <w:tcBorders>
              <w:top w:val="single" w:sz="8" w:space="0" w:color="000000"/>
              <w:left w:val="single" w:sz="6" w:space="0" w:color="FFFFFF"/>
              <w:right w:val="single" w:sz="6" w:space="0" w:color="FFFFFF"/>
            </w:tcBorders>
            <w:vAlign w:val="center"/>
            <w:tcPrChange w:id="2936" w:author="瑋婷 徐" w:date="2025-01-06T09:44:00Z" w16du:dateUtc="2025-01-06T01:44:00Z">
              <w:tcPr>
                <w:tcW w:w="805" w:type="dxa"/>
                <w:tcBorders>
                  <w:top w:val="single" w:sz="8" w:space="0" w:color="000000"/>
                  <w:left w:val="single" w:sz="6" w:space="0" w:color="FFFFFF"/>
                  <w:right w:val="single" w:sz="6" w:space="0" w:color="FFFFFF"/>
                </w:tcBorders>
                <w:vAlign w:val="center"/>
              </w:tcPr>
            </w:tcPrChange>
          </w:tcPr>
          <w:p w14:paraId="13791132" w14:textId="7B1E0687" w:rsidR="000F4569" w:rsidRPr="009367F3" w:rsidRDefault="000F4569" w:rsidP="000F4569">
            <w:pPr>
              <w:spacing w:line="360" w:lineRule="auto"/>
              <w:jc w:val="center"/>
              <w:rPr>
                <w:rFonts w:ascii="Times New Roman" w:hAnsi="Times New Roman" w:cs="Times New Roman"/>
                <w:color w:val="000000"/>
              </w:rPr>
              <w:pPrChange w:id="2937" w:author="瑋婷 徐" w:date="2025-01-06T09:47:00Z" w16du:dateUtc="2025-01-06T01:47:00Z">
                <w:pPr>
                  <w:jc w:val="center"/>
                </w:pPr>
              </w:pPrChange>
            </w:pPr>
          </w:p>
        </w:tc>
        <w:tc>
          <w:tcPr>
            <w:tcW w:w="862" w:type="dxa"/>
            <w:tcBorders>
              <w:top w:val="single" w:sz="8" w:space="0" w:color="000000"/>
              <w:left w:val="single" w:sz="6" w:space="0" w:color="FFFFFF"/>
              <w:right w:val="single" w:sz="6" w:space="0" w:color="FFFFFF"/>
            </w:tcBorders>
            <w:vAlign w:val="center"/>
            <w:tcPrChange w:id="2938" w:author="瑋婷 徐" w:date="2025-01-06T09:44:00Z" w16du:dateUtc="2025-01-06T01:44:00Z">
              <w:tcPr>
                <w:tcW w:w="862" w:type="dxa"/>
                <w:tcBorders>
                  <w:top w:val="single" w:sz="8" w:space="0" w:color="000000"/>
                  <w:left w:val="single" w:sz="6" w:space="0" w:color="FFFFFF"/>
                  <w:right w:val="single" w:sz="6" w:space="0" w:color="FFFFFF"/>
                </w:tcBorders>
                <w:vAlign w:val="center"/>
              </w:tcPr>
            </w:tcPrChange>
          </w:tcPr>
          <w:p w14:paraId="26955CC5" w14:textId="323EB176" w:rsidR="000F4569" w:rsidRPr="009367F3" w:rsidRDefault="000F4569" w:rsidP="000F4569">
            <w:pPr>
              <w:spacing w:line="360" w:lineRule="auto"/>
              <w:jc w:val="center"/>
              <w:rPr>
                <w:rFonts w:ascii="Times New Roman" w:hAnsi="Times New Roman" w:cs="Times New Roman"/>
                <w:color w:val="000000"/>
              </w:rPr>
              <w:pPrChange w:id="2939" w:author="瑋婷 徐" w:date="2025-01-06T09:47:00Z" w16du:dateUtc="2025-01-06T01:47:00Z">
                <w:pPr>
                  <w:jc w:val="center"/>
                </w:pPr>
              </w:pPrChange>
            </w:pPr>
            <w:ins w:id="2940" w:author="瑋婷 徐" w:date="2025-01-06T09:43:00Z" w16du:dateUtc="2025-01-06T01:43:00Z">
              <w:r w:rsidRPr="009367F3">
                <w:rPr>
                  <w:rFonts w:ascii="Times New Roman" w:eastAsia="Arial Unicode MS" w:hAnsi="Times New Roman" w:cs="Times New Roman"/>
                  <w:color w:val="000000"/>
                  <w:rPrChange w:id="2941" w:author="瑋婷 徐" w:date="2025-01-06T09:43:00Z" w16du:dateUtc="2025-01-06T01:43:00Z">
                    <w:rPr>
                      <w:rFonts w:ascii="Arial Unicode MS" w:eastAsia="Arial Unicode MS" w:hAnsi="Arial Unicode MS" w:cs="Arial Unicode MS"/>
                      <w:color w:val="000000"/>
                      <w:sz w:val="22"/>
                      <w:szCs w:val="22"/>
                    </w:rPr>
                  </w:rPrChange>
                </w:rPr>
                <w:t>+</w:t>
              </w:r>
            </w:ins>
            <w:del w:id="2942" w:author="瑋婷 徐" w:date="2025-01-06T09:43:00Z" w16du:dateUtc="2025-01-06T01:43:00Z">
              <w:r w:rsidRPr="009367F3" w:rsidDel="00E3688D">
                <w:rPr>
                  <w:rFonts w:ascii="Times New Roman" w:hAnsi="Times New Roman" w:cs="Times New Roman"/>
                  <w:color w:val="000000"/>
                </w:rPr>
                <w:delText>+</w:delText>
              </w:r>
            </w:del>
          </w:p>
        </w:tc>
        <w:tc>
          <w:tcPr>
            <w:tcW w:w="548" w:type="dxa"/>
            <w:tcBorders>
              <w:top w:val="single" w:sz="8" w:space="0" w:color="000000"/>
              <w:left w:val="single" w:sz="6" w:space="0" w:color="FFFFFF"/>
              <w:right w:val="single" w:sz="6" w:space="0" w:color="FFFFFF"/>
            </w:tcBorders>
            <w:vAlign w:val="center"/>
            <w:tcPrChange w:id="2943" w:author="瑋婷 徐" w:date="2025-01-06T09:44:00Z" w16du:dateUtc="2025-01-06T01:44:00Z">
              <w:tcPr>
                <w:tcW w:w="548" w:type="dxa"/>
                <w:tcBorders>
                  <w:top w:val="single" w:sz="8" w:space="0" w:color="000000"/>
                  <w:left w:val="single" w:sz="6" w:space="0" w:color="FFFFFF"/>
                  <w:right w:val="single" w:sz="6" w:space="0" w:color="FFFFFF"/>
                </w:tcBorders>
                <w:vAlign w:val="center"/>
              </w:tcPr>
            </w:tcPrChange>
          </w:tcPr>
          <w:p w14:paraId="4B14AE7C" w14:textId="77777777" w:rsidR="000F4569" w:rsidRPr="009367F3" w:rsidRDefault="000F4569" w:rsidP="000F4569">
            <w:pPr>
              <w:spacing w:line="360" w:lineRule="auto"/>
              <w:jc w:val="center"/>
              <w:rPr>
                <w:rFonts w:ascii="Times New Roman" w:hAnsi="Times New Roman" w:cs="Times New Roman"/>
                <w:color w:val="000000"/>
              </w:rPr>
              <w:pPrChange w:id="2944" w:author="瑋婷 徐" w:date="2025-01-06T09:47:00Z" w16du:dateUtc="2025-01-06T01:47:00Z">
                <w:pPr>
                  <w:jc w:val="center"/>
                </w:pPr>
              </w:pPrChange>
            </w:pPr>
          </w:p>
        </w:tc>
        <w:tc>
          <w:tcPr>
            <w:tcW w:w="679" w:type="dxa"/>
            <w:tcBorders>
              <w:top w:val="single" w:sz="8" w:space="0" w:color="000000"/>
              <w:left w:val="single" w:sz="6" w:space="0" w:color="FFFFFF"/>
              <w:right w:val="single" w:sz="6" w:space="0" w:color="FFFFFF"/>
            </w:tcBorders>
            <w:vAlign w:val="center"/>
            <w:tcPrChange w:id="2945" w:author="瑋婷 徐" w:date="2025-01-06T09:44:00Z" w16du:dateUtc="2025-01-06T01:44:00Z">
              <w:tcPr>
                <w:tcW w:w="679" w:type="dxa"/>
                <w:tcBorders>
                  <w:top w:val="single" w:sz="8" w:space="0" w:color="000000"/>
                  <w:left w:val="single" w:sz="6" w:space="0" w:color="FFFFFF"/>
                  <w:right w:val="single" w:sz="6" w:space="0" w:color="FFFFFF"/>
                </w:tcBorders>
                <w:vAlign w:val="center"/>
              </w:tcPr>
            </w:tcPrChange>
          </w:tcPr>
          <w:p w14:paraId="7376985F" w14:textId="492728FC" w:rsidR="000F4569" w:rsidRPr="009367F3" w:rsidRDefault="000F4569" w:rsidP="000F4569">
            <w:pPr>
              <w:spacing w:line="360" w:lineRule="auto"/>
              <w:jc w:val="center"/>
              <w:rPr>
                <w:rFonts w:ascii="Times New Roman" w:hAnsi="Times New Roman" w:cs="Times New Roman"/>
                <w:color w:val="000000"/>
              </w:rPr>
              <w:pPrChange w:id="2946" w:author="瑋婷 徐" w:date="2025-01-06T09:47:00Z" w16du:dateUtc="2025-01-06T01:47:00Z">
                <w:pPr>
                  <w:jc w:val="center"/>
                </w:pPr>
              </w:pPrChange>
            </w:pPr>
            <w:ins w:id="2947" w:author="瑋婷 徐" w:date="2025-01-06T09:43:00Z" w16du:dateUtc="2025-01-06T01:43:00Z">
              <w:r w:rsidRPr="009367F3">
                <w:rPr>
                  <w:rFonts w:ascii="Times New Roman" w:eastAsia="Arial Unicode MS" w:hAnsi="Times New Roman" w:cs="Times New Roman"/>
                  <w:color w:val="000000"/>
                  <w:rPrChange w:id="2948" w:author="瑋婷 徐" w:date="2025-01-06T09:43:00Z" w16du:dateUtc="2025-01-06T01:43:00Z">
                    <w:rPr>
                      <w:rFonts w:ascii="Arial Unicode MS" w:eastAsia="Arial Unicode MS" w:hAnsi="Arial Unicode MS" w:cs="Arial Unicode MS"/>
                      <w:color w:val="000000"/>
                      <w:sz w:val="22"/>
                      <w:szCs w:val="22"/>
                    </w:rPr>
                  </w:rPrChange>
                </w:rPr>
                <w:t>-0.080</w:t>
              </w:r>
            </w:ins>
            <w:del w:id="2949" w:author="瑋婷 徐" w:date="2025-01-06T09:43:00Z" w16du:dateUtc="2025-01-06T01:43:00Z">
              <w:r w:rsidRPr="009367F3" w:rsidDel="00E3688D">
                <w:rPr>
                  <w:rFonts w:ascii="Times New Roman" w:hAnsi="Times New Roman" w:cs="Times New Roman"/>
                  <w:color w:val="000000"/>
                </w:rPr>
                <w:delText>-0.108</w:delText>
              </w:r>
            </w:del>
          </w:p>
        </w:tc>
        <w:tc>
          <w:tcPr>
            <w:tcW w:w="1232" w:type="dxa"/>
            <w:tcBorders>
              <w:top w:val="single" w:sz="8" w:space="0" w:color="000000"/>
              <w:left w:val="single" w:sz="6" w:space="0" w:color="FFFFFF"/>
              <w:right w:val="single" w:sz="6" w:space="0" w:color="FFFFFF"/>
            </w:tcBorders>
            <w:vAlign w:val="center"/>
            <w:tcPrChange w:id="2950" w:author="瑋婷 徐" w:date="2025-01-06T09:44:00Z" w16du:dateUtc="2025-01-06T01:44:00Z">
              <w:tcPr>
                <w:tcW w:w="1232" w:type="dxa"/>
                <w:tcBorders>
                  <w:top w:val="single" w:sz="8" w:space="0" w:color="000000"/>
                  <w:left w:val="single" w:sz="6" w:space="0" w:color="FFFFFF"/>
                  <w:right w:val="single" w:sz="6" w:space="0" w:color="FFFFFF"/>
                </w:tcBorders>
                <w:vAlign w:val="center"/>
              </w:tcPr>
            </w:tcPrChange>
          </w:tcPr>
          <w:p w14:paraId="27C05FBC" w14:textId="30EAAEF0" w:rsidR="000F4569" w:rsidRPr="009367F3" w:rsidRDefault="000F4569" w:rsidP="000F4569">
            <w:pPr>
              <w:spacing w:line="360" w:lineRule="auto"/>
              <w:jc w:val="center"/>
              <w:rPr>
                <w:rFonts w:ascii="Times New Roman" w:hAnsi="Times New Roman" w:cs="Times New Roman"/>
                <w:color w:val="000000"/>
              </w:rPr>
              <w:pPrChange w:id="2951" w:author="瑋婷 徐" w:date="2025-01-06T09:47:00Z" w16du:dateUtc="2025-01-06T01:47:00Z">
                <w:pPr>
                  <w:jc w:val="center"/>
                </w:pPr>
              </w:pPrChange>
            </w:pPr>
            <w:ins w:id="2952" w:author="瑋婷 徐" w:date="2025-01-06T09:43:00Z" w16du:dateUtc="2025-01-06T01:43:00Z">
              <w:r w:rsidRPr="009367F3">
                <w:rPr>
                  <w:rFonts w:ascii="Times New Roman" w:eastAsia="Arial Unicode MS" w:hAnsi="Times New Roman" w:cs="Times New Roman"/>
                  <w:color w:val="000000"/>
                  <w:rPrChange w:id="2953" w:author="瑋婷 徐" w:date="2025-01-06T09:43:00Z" w16du:dateUtc="2025-01-06T01:43:00Z">
                    <w:rPr>
                      <w:rFonts w:ascii="Arial Unicode MS" w:eastAsia="Arial Unicode MS" w:hAnsi="Arial Unicode MS" w:cs="Arial Unicode MS"/>
                      <w:color w:val="000000"/>
                      <w:sz w:val="22"/>
                      <w:szCs w:val="22"/>
                    </w:rPr>
                  </w:rPrChange>
                </w:rPr>
                <w:t>10</w:t>
              </w:r>
            </w:ins>
            <w:del w:id="2954" w:author="瑋婷 徐" w:date="2025-01-06T09:43:00Z" w16du:dateUtc="2025-01-06T01:43:00Z">
              <w:r w:rsidRPr="009367F3" w:rsidDel="00E3688D">
                <w:rPr>
                  <w:rFonts w:ascii="Times New Roman" w:hAnsi="Times New Roman" w:cs="Times New Roman"/>
                  <w:color w:val="000000"/>
                </w:rPr>
                <w:delText>-2815.238</w:delText>
              </w:r>
            </w:del>
          </w:p>
        </w:tc>
        <w:tc>
          <w:tcPr>
            <w:tcW w:w="960" w:type="dxa"/>
            <w:tcBorders>
              <w:top w:val="single" w:sz="8" w:space="0" w:color="000000"/>
              <w:left w:val="single" w:sz="6" w:space="0" w:color="FFFFFF"/>
              <w:right w:val="single" w:sz="6" w:space="0" w:color="FFFFFF"/>
            </w:tcBorders>
            <w:vAlign w:val="center"/>
            <w:tcPrChange w:id="2955" w:author="瑋婷 徐" w:date="2025-01-06T09:44:00Z" w16du:dateUtc="2025-01-06T01:44:00Z">
              <w:tcPr>
                <w:tcW w:w="960" w:type="dxa"/>
                <w:tcBorders>
                  <w:top w:val="single" w:sz="8" w:space="0" w:color="000000"/>
                  <w:left w:val="single" w:sz="6" w:space="0" w:color="FFFFFF"/>
                  <w:right w:val="single" w:sz="6" w:space="0" w:color="FFFFFF"/>
                </w:tcBorders>
                <w:vAlign w:val="center"/>
              </w:tcPr>
            </w:tcPrChange>
          </w:tcPr>
          <w:p w14:paraId="1A258671" w14:textId="39F24FC0" w:rsidR="000F4569" w:rsidRPr="000F4569" w:rsidRDefault="000F4569" w:rsidP="000F4569">
            <w:pPr>
              <w:spacing w:line="360" w:lineRule="auto"/>
              <w:jc w:val="center"/>
              <w:rPr>
                <w:rFonts w:ascii="Times New Roman" w:eastAsia="Arial Unicode MS" w:hAnsi="Times New Roman" w:cs="Times New Roman"/>
                <w:color w:val="000000"/>
                <w:rPrChange w:id="2956" w:author="瑋婷 徐" w:date="2025-01-06T10:57:00Z" w16du:dateUtc="2025-01-06T02:57:00Z">
                  <w:rPr>
                    <w:rFonts w:ascii="Times New Roman" w:hAnsi="Times New Roman" w:cs="Times New Roman"/>
                    <w:color w:val="000000"/>
                  </w:rPr>
                </w:rPrChange>
              </w:rPr>
              <w:pPrChange w:id="2957" w:author="瑋婷 徐" w:date="2025-01-06T09:47:00Z" w16du:dateUtc="2025-01-06T01:47:00Z">
                <w:pPr>
                  <w:jc w:val="center"/>
                </w:pPr>
              </w:pPrChange>
            </w:pPr>
            <w:ins w:id="2958" w:author="瑋婷 徐" w:date="2025-01-06T10:57:00Z" w16du:dateUtc="2025-01-06T02:57:00Z">
              <w:r w:rsidRPr="000F4569">
                <w:rPr>
                  <w:rFonts w:ascii="Times New Roman" w:eastAsia="Arial Unicode MS" w:hAnsi="Times New Roman" w:cs="Times New Roman"/>
                  <w:color w:val="000000"/>
                  <w:rPrChange w:id="2959" w:author="瑋婷 徐" w:date="2025-01-06T10:57:00Z" w16du:dateUtc="2025-01-06T02:57:00Z">
                    <w:rPr>
                      <w:rFonts w:ascii="Arial Unicode MS" w:eastAsia="Arial Unicode MS" w:hAnsi="Arial Unicode MS" w:cs="Arial Unicode MS"/>
                      <w:color w:val="000000"/>
                      <w:sz w:val="22"/>
                      <w:szCs w:val="22"/>
                    </w:rPr>
                  </w:rPrChange>
                </w:rPr>
                <w:t>5390</w:t>
              </w:r>
            </w:ins>
            <w:del w:id="2960" w:author="瑋婷 徐" w:date="2025-01-06T09:43:00Z" w16du:dateUtc="2025-01-06T01:43:00Z">
              <w:r w:rsidRPr="000F4569" w:rsidDel="00E3688D">
                <w:rPr>
                  <w:rFonts w:ascii="Times New Roman" w:eastAsia="Arial Unicode MS" w:hAnsi="Times New Roman" w:cs="Times New Roman"/>
                  <w:color w:val="000000"/>
                  <w:rPrChange w:id="2961" w:author="瑋婷 徐" w:date="2025-01-06T10:57:00Z" w16du:dateUtc="2025-01-06T02:57:00Z">
                    <w:rPr>
                      <w:rFonts w:ascii="Times New Roman" w:hAnsi="Times New Roman" w:cs="Times New Roman"/>
                      <w:color w:val="000000"/>
                    </w:rPr>
                  </w:rPrChange>
                </w:rPr>
                <w:delText>5650.5</w:delText>
              </w:r>
            </w:del>
          </w:p>
        </w:tc>
        <w:tc>
          <w:tcPr>
            <w:tcW w:w="819" w:type="dxa"/>
            <w:tcBorders>
              <w:top w:val="single" w:sz="8" w:space="0" w:color="000000"/>
              <w:left w:val="single" w:sz="6" w:space="0" w:color="FFFFFF"/>
              <w:right w:val="single" w:sz="6" w:space="0" w:color="FFFFFF"/>
            </w:tcBorders>
            <w:vAlign w:val="center"/>
            <w:tcPrChange w:id="2962" w:author="瑋婷 徐" w:date="2025-01-06T09:44:00Z" w16du:dateUtc="2025-01-06T01:44:00Z">
              <w:tcPr>
                <w:tcW w:w="819" w:type="dxa"/>
                <w:tcBorders>
                  <w:top w:val="single" w:sz="8" w:space="0" w:color="000000"/>
                  <w:left w:val="single" w:sz="6" w:space="0" w:color="FFFFFF"/>
                  <w:right w:val="single" w:sz="6" w:space="0" w:color="FFFFFF"/>
                </w:tcBorders>
                <w:vAlign w:val="center"/>
              </w:tcPr>
            </w:tcPrChange>
          </w:tcPr>
          <w:p w14:paraId="2CA35A0B" w14:textId="317444BF" w:rsidR="000F4569" w:rsidRPr="009367F3" w:rsidRDefault="000F4569" w:rsidP="000F4569">
            <w:pPr>
              <w:spacing w:line="360" w:lineRule="auto"/>
              <w:jc w:val="center"/>
              <w:rPr>
                <w:rFonts w:ascii="Times New Roman" w:hAnsi="Times New Roman" w:cs="Times New Roman"/>
                <w:color w:val="000000"/>
              </w:rPr>
              <w:pPrChange w:id="2963" w:author="瑋婷 徐" w:date="2025-01-06T09:47:00Z" w16du:dateUtc="2025-01-06T01:47:00Z">
                <w:pPr>
                  <w:jc w:val="center"/>
                </w:pPr>
              </w:pPrChange>
            </w:pPr>
            <w:ins w:id="2964" w:author="瑋婷 徐" w:date="2025-01-06T10:55:00Z" w16du:dateUtc="2025-01-06T02:55:00Z">
              <w:r w:rsidRPr="002C0DD4">
                <w:rPr>
                  <w:rFonts w:ascii="Times New Roman" w:eastAsia="Arial Unicode MS" w:hAnsi="Times New Roman" w:cs="Times New Roman"/>
                  <w:color w:val="000000"/>
                </w:rPr>
                <w:t>0.000</w:t>
              </w:r>
            </w:ins>
            <w:del w:id="2965" w:author="瑋婷 徐" w:date="2025-01-06T09:43:00Z" w16du:dateUtc="2025-01-06T01:43:00Z">
              <w:r w:rsidRPr="009367F3" w:rsidDel="00E3688D">
                <w:rPr>
                  <w:rFonts w:ascii="Times New Roman" w:hAnsi="Times New Roman" w:cs="Times New Roman"/>
                  <w:color w:val="000000"/>
                </w:rPr>
                <w:delText>0</w:delText>
              </w:r>
            </w:del>
          </w:p>
        </w:tc>
        <w:tc>
          <w:tcPr>
            <w:tcW w:w="620" w:type="dxa"/>
            <w:tcBorders>
              <w:top w:val="single" w:sz="8" w:space="0" w:color="000000"/>
              <w:left w:val="single" w:sz="6" w:space="0" w:color="FFFFFF"/>
              <w:right w:val="single" w:sz="6" w:space="0" w:color="FFFFFF"/>
            </w:tcBorders>
            <w:vAlign w:val="center"/>
            <w:tcPrChange w:id="2966" w:author="瑋婷 徐" w:date="2025-01-06T09:44:00Z" w16du:dateUtc="2025-01-06T01:44:00Z">
              <w:tcPr>
                <w:tcW w:w="620" w:type="dxa"/>
                <w:tcBorders>
                  <w:top w:val="single" w:sz="8" w:space="0" w:color="000000"/>
                  <w:left w:val="single" w:sz="6" w:space="0" w:color="FFFFFF"/>
                  <w:right w:val="single" w:sz="6" w:space="0" w:color="FFFFFF"/>
                </w:tcBorders>
                <w:vAlign w:val="center"/>
              </w:tcPr>
            </w:tcPrChange>
          </w:tcPr>
          <w:p w14:paraId="11C22C4B" w14:textId="1DECDF05" w:rsidR="000F4569" w:rsidRPr="000F4569" w:rsidRDefault="000F4569" w:rsidP="000F4569">
            <w:pPr>
              <w:spacing w:line="360" w:lineRule="auto"/>
              <w:jc w:val="center"/>
              <w:rPr>
                <w:rFonts w:ascii="Times New Roman" w:eastAsia="Arial Unicode MS" w:hAnsi="Times New Roman" w:cs="Times New Roman"/>
                <w:color w:val="000000"/>
                <w:rPrChange w:id="2967" w:author="瑋婷 徐" w:date="2025-01-06T10:56:00Z" w16du:dateUtc="2025-01-06T02:56:00Z">
                  <w:rPr>
                    <w:rFonts w:ascii="Times New Roman" w:hAnsi="Times New Roman" w:cs="Times New Roman"/>
                    <w:color w:val="000000"/>
                  </w:rPr>
                </w:rPrChange>
              </w:rPr>
              <w:pPrChange w:id="2968" w:author="瑋婷 徐" w:date="2025-01-06T09:47:00Z" w16du:dateUtc="2025-01-06T01:47:00Z">
                <w:pPr>
                  <w:jc w:val="center"/>
                </w:pPr>
              </w:pPrChange>
            </w:pPr>
            <w:ins w:id="2969" w:author="瑋婷 徐" w:date="2025-01-06T10:56:00Z" w16du:dateUtc="2025-01-06T02:56:00Z">
              <w:r w:rsidRPr="000F4569">
                <w:rPr>
                  <w:rFonts w:ascii="Times New Roman" w:eastAsia="Arial Unicode MS" w:hAnsi="Times New Roman" w:cs="Times New Roman"/>
                  <w:color w:val="000000"/>
                  <w:rPrChange w:id="2970" w:author="瑋婷 徐" w:date="2025-01-06T10:56:00Z" w16du:dateUtc="2025-01-06T02:56:00Z">
                    <w:rPr>
                      <w:rFonts w:ascii="Arial Unicode MS" w:eastAsia="Arial Unicode MS" w:hAnsi="Arial Unicode MS" w:cs="Arial Unicode MS"/>
                      <w:color w:val="000000"/>
                      <w:sz w:val="22"/>
                      <w:szCs w:val="22"/>
                    </w:rPr>
                  </w:rPrChange>
                </w:rPr>
                <w:t>0.435</w:t>
              </w:r>
            </w:ins>
            <w:del w:id="2971" w:author="瑋婷 徐" w:date="2025-01-06T09:43:00Z" w16du:dateUtc="2025-01-06T01:43:00Z">
              <w:r w:rsidRPr="000F4569" w:rsidDel="00E3688D">
                <w:rPr>
                  <w:rFonts w:ascii="Times New Roman" w:eastAsia="Arial Unicode MS" w:hAnsi="Times New Roman" w:cs="Times New Roman"/>
                  <w:color w:val="000000"/>
                  <w:rPrChange w:id="2972" w:author="瑋婷 徐" w:date="2025-01-06T10:56:00Z" w16du:dateUtc="2025-01-06T02:56:00Z">
                    <w:rPr>
                      <w:rFonts w:ascii="Times New Roman" w:hAnsi="Times New Roman" w:cs="Times New Roman"/>
                      <w:color w:val="000000"/>
                    </w:rPr>
                  </w:rPrChange>
                </w:rPr>
                <w:delText>0.705</w:delText>
              </w:r>
            </w:del>
            <w:bookmarkStart w:id="2973" w:name="_Hlk153746113_副本_1_副本_1_副本_1_副本_1_副本_1_副"/>
            <w:bookmarkEnd w:id="2973"/>
          </w:p>
        </w:tc>
      </w:tr>
      <w:tr w:rsidR="000F4569" w14:paraId="62253A25" w14:textId="77777777" w:rsidTr="009367F3">
        <w:trPr>
          <w:trHeight w:val="324"/>
          <w:ins w:id="2974" w:author="瑋婷 徐" w:date="2025-01-06T09:43:00Z" w16du:dateUtc="2025-01-06T01:43:00Z"/>
          <w:trPrChange w:id="2975" w:author="瑋婷 徐" w:date="2025-01-06T09:44:00Z" w16du:dateUtc="2025-01-06T01:44:00Z">
            <w:trPr>
              <w:trHeight w:val="324"/>
            </w:trPr>
          </w:trPrChange>
        </w:trPr>
        <w:tc>
          <w:tcPr>
            <w:tcW w:w="931" w:type="dxa"/>
            <w:tcBorders>
              <w:left w:val="single" w:sz="6" w:space="0" w:color="FFFFFF"/>
              <w:right w:val="single" w:sz="6" w:space="0" w:color="FFFFFF"/>
            </w:tcBorders>
            <w:vAlign w:val="center"/>
            <w:tcPrChange w:id="2976" w:author="瑋婷 徐" w:date="2025-01-06T09:44:00Z" w16du:dateUtc="2025-01-06T01:44:00Z">
              <w:tcPr>
                <w:tcW w:w="931" w:type="dxa"/>
                <w:tcBorders>
                  <w:top w:val="single" w:sz="8" w:space="0" w:color="000000"/>
                  <w:left w:val="single" w:sz="6" w:space="0" w:color="FFFFFF"/>
                  <w:right w:val="single" w:sz="6" w:space="0" w:color="FFFFFF"/>
                </w:tcBorders>
                <w:vAlign w:val="center"/>
              </w:tcPr>
            </w:tcPrChange>
          </w:tcPr>
          <w:p w14:paraId="4D33E2F6" w14:textId="4040E2AE" w:rsidR="000F4569" w:rsidRPr="009367F3" w:rsidRDefault="000F4569" w:rsidP="000F4569">
            <w:pPr>
              <w:spacing w:line="360" w:lineRule="auto"/>
              <w:jc w:val="center"/>
              <w:rPr>
                <w:ins w:id="2977" w:author="瑋婷 徐" w:date="2025-01-06T09:43:00Z" w16du:dateUtc="2025-01-06T01:43:00Z"/>
                <w:rFonts w:ascii="Times New Roman" w:hAnsi="Times New Roman" w:cs="Times New Roman"/>
                <w:color w:val="000000"/>
              </w:rPr>
              <w:pPrChange w:id="2978" w:author="瑋婷 徐" w:date="2025-01-06T09:47:00Z" w16du:dateUtc="2025-01-06T01:47:00Z">
                <w:pPr>
                  <w:jc w:val="center"/>
                </w:pPr>
              </w:pPrChange>
            </w:pPr>
            <w:ins w:id="2979" w:author="瑋婷 徐" w:date="2025-01-06T09:43:00Z" w16du:dateUtc="2025-01-06T01:43:00Z">
              <w:r w:rsidRPr="009367F3">
                <w:rPr>
                  <w:rFonts w:ascii="Times New Roman" w:eastAsia="Arial Unicode MS" w:hAnsi="Times New Roman" w:cs="Times New Roman"/>
                  <w:color w:val="000000"/>
                  <w:rPrChange w:id="2980" w:author="瑋婷 徐" w:date="2025-01-06T09:43:00Z" w16du:dateUtc="2025-01-06T01:43:00Z">
                    <w:rPr>
                      <w:rFonts w:ascii="Arial Unicode MS" w:eastAsia="Arial Unicode MS" w:hAnsi="Arial Unicode MS" w:cs="Arial Unicode MS"/>
                      <w:color w:val="000000"/>
                      <w:sz w:val="22"/>
                      <w:szCs w:val="22"/>
                    </w:rPr>
                  </w:rPrChange>
                </w:rPr>
                <w:t>-4.063</w:t>
              </w:r>
            </w:ins>
          </w:p>
        </w:tc>
        <w:tc>
          <w:tcPr>
            <w:tcW w:w="834" w:type="dxa"/>
            <w:tcBorders>
              <w:left w:val="single" w:sz="6" w:space="0" w:color="FFFFFF"/>
              <w:right w:val="single" w:sz="6" w:space="0" w:color="FFFFFF"/>
            </w:tcBorders>
            <w:vAlign w:val="center"/>
            <w:tcPrChange w:id="2981" w:author="瑋婷 徐" w:date="2025-01-06T09:44:00Z" w16du:dateUtc="2025-01-06T01:44:00Z">
              <w:tcPr>
                <w:tcW w:w="834" w:type="dxa"/>
                <w:tcBorders>
                  <w:top w:val="single" w:sz="8" w:space="0" w:color="000000"/>
                  <w:left w:val="single" w:sz="6" w:space="0" w:color="FFFFFF"/>
                  <w:right w:val="single" w:sz="6" w:space="0" w:color="FFFFFF"/>
                </w:tcBorders>
                <w:vAlign w:val="center"/>
              </w:tcPr>
            </w:tcPrChange>
          </w:tcPr>
          <w:p w14:paraId="5A96D88C" w14:textId="64D80592" w:rsidR="000F4569" w:rsidRPr="009367F3" w:rsidRDefault="000F4569" w:rsidP="000F4569">
            <w:pPr>
              <w:spacing w:line="360" w:lineRule="auto"/>
              <w:jc w:val="center"/>
              <w:rPr>
                <w:ins w:id="2982" w:author="瑋婷 徐" w:date="2025-01-06T09:43:00Z" w16du:dateUtc="2025-01-06T01:43:00Z"/>
                <w:rFonts w:ascii="Times New Roman" w:hAnsi="Times New Roman" w:cs="Times New Roman"/>
                <w:color w:val="000000"/>
              </w:rPr>
              <w:pPrChange w:id="2983" w:author="瑋婷 徐" w:date="2025-01-06T09:47:00Z" w16du:dateUtc="2025-01-06T01:47:00Z">
                <w:pPr>
                  <w:jc w:val="center"/>
                </w:pPr>
              </w:pPrChange>
            </w:pPr>
          </w:p>
        </w:tc>
        <w:tc>
          <w:tcPr>
            <w:tcW w:w="805" w:type="dxa"/>
            <w:tcBorders>
              <w:left w:val="single" w:sz="6" w:space="0" w:color="FFFFFF"/>
              <w:right w:val="single" w:sz="6" w:space="0" w:color="FFFFFF"/>
            </w:tcBorders>
            <w:vAlign w:val="center"/>
            <w:tcPrChange w:id="2984" w:author="瑋婷 徐" w:date="2025-01-06T09:44:00Z" w16du:dateUtc="2025-01-06T01:44:00Z">
              <w:tcPr>
                <w:tcW w:w="805" w:type="dxa"/>
                <w:tcBorders>
                  <w:top w:val="single" w:sz="8" w:space="0" w:color="000000"/>
                  <w:left w:val="single" w:sz="6" w:space="0" w:color="FFFFFF"/>
                  <w:right w:val="single" w:sz="6" w:space="0" w:color="FFFFFF"/>
                </w:tcBorders>
                <w:vAlign w:val="center"/>
              </w:tcPr>
            </w:tcPrChange>
          </w:tcPr>
          <w:p w14:paraId="67FE6340" w14:textId="341E7292" w:rsidR="000F4569" w:rsidRPr="009367F3" w:rsidRDefault="000F4569" w:rsidP="000F4569">
            <w:pPr>
              <w:spacing w:line="360" w:lineRule="auto"/>
              <w:jc w:val="center"/>
              <w:rPr>
                <w:ins w:id="2985" w:author="瑋婷 徐" w:date="2025-01-06T09:43:00Z" w16du:dateUtc="2025-01-06T01:43:00Z"/>
                <w:rFonts w:ascii="Times New Roman" w:hAnsi="Times New Roman" w:cs="Times New Roman"/>
                <w:color w:val="000000"/>
              </w:rPr>
              <w:pPrChange w:id="2986" w:author="瑋婷 徐" w:date="2025-01-06T09:47:00Z" w16du:dateUtc="2025-01-06T01:47:00Z">
                <w:pPr>
                  <w:jc w:val="center"/>
                </w:pPr>
              </w:pPrChange>
            </w:pPr>
            <w:ins w:id="2987" w:author="瑋婷 徐" w:date="2025-01-06T09:43:00Z" w16du:dateUtc="2025-01-06T01:43:00Z">
              <w:r w:rsidRPr="009367F3">
                <w:rPr>
                  <w:rFonts w:ascii="Times New Roman" w:eastAsia="Arial Unicode MS" w:hAnsi="Times New Roman" w:cs="Times New Roman"/>
                  <w:color w:val="000000"/>
                  <w:rPrChange w:id="2988" w:author="瑋婷 徐" w:date="2025-01-06T09:43:00Z" w16du:dateUtc="2025-01-06T01:43:00Z">
                    <w:rPr>
                      <w:rFonts w:ascii="Arial Unicode MS" w:eastAsia="Arial Unicode MS" w:hAnsi="Arial Unicode MS" w:cs="Arial Unicode MS"/>
                      <w:color w:val="000000"/>
                      <w:sz w:val="22"/>
                      <w:szCs w:val="22"/>
                    </w:rPr>
                  </w:rPrChange>
                </w:rPr>
                <w:t>-0.028</w:t>
              </w:r>
            </w:ins>
          </w:p>
        </w:tc>
        <w:tc>
          <w:tcPr>
            <w:tcW w:w="862" w:type="dxa"/>
            <w:tcBorders>
              <w:left w:val="single" w:sz="6" w:space="0" w:color="FFFFFF"/>
              <w:right w:val="single" w:sz="6" w:space="0" w:color="FFFFFF"/>
            </w:tcBorders>
            <w:vAlign w:val="center"/>
            <w:tcPrChange w:id="2989" w:author="瑋婷 徐" w:date="2025-01-06T09:44:00Z" w16du:dateUtc="2025-01-06T01:44:00Z">
              <w:tcPr>
                <w:tcW w:w="862" w:type="dxa"/>
                <w:tcBorders>
                  <w:top w:val="single" w:sz="8" w:space="0" w:color="000000"/>
                  <w:left w:val="single" w:sz="6" w:space="0" w:color="FFFFFF"/>
                  <w:right w:val="single" w:sz="6" w:space="0" w:color="FFFFFF"/>
                </w:tcBorders>
                <w:vAlign w:val="center"/>
              </w:tcPr>
            </w:tcPrChange>
          </w:tcPr>
          <w:p w14:paraId="253279C6" w14:textId="0F1E2CD3" w:rsidR="000F4569" w:rsidRPr="009367F3" w:rsidRDefault="000F4569" w:rsidP="000F4569">
            <w:pPr>
              <w:spacing w:line="360" w:lineRule="auto"/>
              <w:jc w:val="center"/>
              <w:rPr>
                <w:ins w:id="2990" w:author="瑋婷 徐" w:date="2025-01-06T09:43:00Z" w16du:dateUtc="2025-01-06T01:43:00Z"/>
                <w:rFonts w:ascii="Times New Roman" w:hAnsi="Times New Roman" w:cs="Times New Roman"/>
                <w:color w:val="000000"/>
              </w:rPr>
              <w:pPrChange w:id="2991" w:author="瑋婷 徐" w:date="2025-01-06T09:47:00Z" w16du:dateUtc="2025-01-06T01:47:00Z">
                <w:pPr>
                  <w:jc w:val="center"/>
                </w:pPr>
              </w:pPrChange>
            </w:pPr>
            <w:ins w:id="2992" w:author="瑋婷 徐" w:date="2025-01-06T09:43:00Z" w16du:dateUtc="2025-01-06T01:43:00Z">
              <w:r w:rsidRPr="009367F3">
                <w:rPr>
                  <w:rFonts w:ascii="Times New Roman" w:eastAsia="Arial Unicode MS" w:hAnsi="Times New Roman" w:cs="Times New Roman"/>
                  <w:color w:val="000000"/>
                  <w:rPrChange w:id="2993" w:author="瑋婷 徐" w:date="2025-01-06T09:43:00Z" w16du:dateUtc="2025-01-06T01:43:00Z">
                    <w:rPr>
                      <w:rFonts w:ascii="Arial Unicode MS" w:eastAsia="Arial Unicode MS" w:hAnsi="Arial Unicode MS" w:cs="Arial Unicode MS"/>
                      <w:color w:val="000000"/>
                      <w:sz w:val="22"/>
                      <w:szCs w:val="22"/>
                    </w:rPr>
                  </w:rPrChange>
                </w:rPr>
                <w:t>+</w:t>
              </w:r>
            </w:ins>
          </w:p>
        </w:tc>
        <w:tc>
          <w:tcPr>
            <w:tcW w:w="548" w:type="dxa"/>
            <w:tcBorders>
              <w:left w:val="single" w:sz="6" w:space="0" w:color="FFFFFF"/>
              <w:right w:val="single" w:sz="6" w:space="0" w:color="FFFFFF"/>
            </w:tcBorders>
            <w:vAlign w:val="center"/>
            <w:tcPrChange w:id="2994" w:author="瑋婷 徐" w:date="2025-01-06T09:44:00Z" w16du:dateUtc="2025-01-06T01:44:00Z">
              <w:tcPr>
                <w:tcW w:w="548" w:type="dxa"/>
                <w:tcBorders>
                  <w:top w:val="single" w:sz="8" w:space="0" w:color="000000"/>
                  <w:left w:val="single" w:sz="6" w:space="0" w:color="FFFFFF"/>
                  <w:right w:val="single" w:sz="6" w:space="0" w:color="FFFFFF"/>
                </w:tcBorders>
                <w:vAlign w:val="center"/>
              </w:tcPr>
            </w:tcPrChange>
          </w:tcPr>
          <w:p w14:paraId="1C766D82" w14:textId="77777777" w:rsidR="000F4569" w:rsidRPr="009367F3" w:rsidRDefault="000F4569" w:rsidP="000F4569">
            <w:pPr>
              <w:spacing w:line="360" w:lineRule="auto"/>
              <w:jc w:val="center"/>
              <w:rPr>
                <w:ins w:id="2995" w:author="瑋婷 徐" w:date="2025-01-06T09:43:00Z" w16du:dateUtc="2025-01-06T01:43:00Z"/>
                <w:rFonts w:ascii="Times New Roman" w:hAnsi="Times New Roman" w:cs="Times New Roman"/>
                <w:color w:val="000000"/>
              </w:rPr>
              <w:pPrChange w:id="2996" w:author="瑋婷 徐" w:date="2025-01-06T09:47:00Z" w16du:dateUtc="2025-01-06T01:47:00Z">
                <w:pPr>
                  <w:jc w:val="center"/>
                </w:pPr>
              </w:pPrChange>
            </w:pPr>
          </w:p>
        </w:tc>
        <w:tc>
          <w:tcPr>
            <w:tcW w:w="679" w:type="dxa"/>
            <w:tcBorders>
              <w:left w:val="single" w:sz="6" w:space="0" w:color="FFFFFF"/>
              <w:right w:val="single" w:sz="6" w:space="0" w:color="FFFFFF"/>
            </w:tcBorders>
            <w:vAlign w:val="center"/>
            <w:tcPrChange w:id="2997" w:author="瑋婷 徐" w:date="2025-01-06T09:44:00Z" w16du:dateUtc="2025-01-06T01:44:00Z">
              <w:tcPr>
                <w:tcW w:w="679" w:type="dxa"/>
                <w:tcBorders>
                  <w:top w:val="single" w:sz="8" w:space="0" w:color="000000"/>
                  <w:left w:val="single" w:sz="6" w:space="0" w:color="FFFFFF"/>
                  <w:right w:val="single" w:sz="6" w:space="0" w:color="FFFFFF"/>
                </w:tcBorders>
                <w:vAlign w:val="center"/>
              </w:tcPr>
            </w:tcPrChange>
          </w:tcPr>
          <w:p w14:paraId="0653E022" w14:textId="13AA4FB4" w:rsidR="000F4569" w:rsidRPr="009367F3" w:rsidRDefault="000F4569" w:rsidP="000F4569">
            <w:pPr>
              <w:spacing w:line="360" w:lineRule="auto"/>
              <w:jc w:val="center"/>
              <w:rPr>
                <w:ins w:id="2998" w:author="瑋婷 徐" w:date="2025-01-06T09:43:00Z" w16du:dateUtc="2025-01-06T01:43:00Z"/>
                <w:rFonts w:ascii="Times New Roman" w:hAnsi="Times New Roman" w:cs="Times New Roman"/>
                <w:color w:val="000000"/>
              </w:rPr>
              <w:pPrChange w:id="2999" w:author="瑋婷 徐" w:date="2025-01-06T09:47:00Z" w16du:dateUtc="2025-01-06T01:47:00Z">
                <w:pPr>
                  <w:jc w:val="center"/>
                </w:pPr>
              </w:pPrChange>
            </w:pPr>
            <w:ins w:id="3000" w:author="瑋婷 徐" w:date="2025-01-06T09:43:00Z" w16du:dateUtc="2025-01-06T01:43:00Z">
              <w:r w:rsidRPr="009367F3">
                <w:rPr>
                  <w:rFonts w:ascii="Times New Roman" w:eastAsia="Arial Unicode MS" w:hAnsi="Times New Roman" w:cs="Times New Roman"/>
                  <w:color w:val="000000"/>
                  <w:rPrChange w:id="3001" w:author="瑋婷 徐" w:date="2025-01-06T09:43:00Z" w16du:dateUtc="2025-01-06T01:43:00Z">
                    <w:rPr>
                      <w:rFonts w:ascii="Arial Unicode MS" w:eastAsia="Arial Unicode MS" w:hAnsi="Arial Unicode MS" w:cs="Arial Unicode MS"/>
                      <w:color w:val="000000"/>
                      <w:sz w:val="22"/>
                      <w:szCs w:val="22"/>
                    </w:rPr>
                  </w:rPrChange>
                </w:rPr>
                <w:t>-0.081</w:t>
              </w:r>
            </w:ins>
          </w:p>
        </w:tc>
        <w:tc>
          <w:tcPr>
            <w:tcW w:w="1232" w:type="dxa"/>
            <w:tcBorders>
              <w:left w:val="single" w:sz="6" w:space="0" w:color="FFFFFF"/>
              <w:right w:val="single" w:sz="6" w:space="0" w:color="FFFFFF"/>
            </w:tcBorders>
            <w:vAlign w:val="center"/>
            <w:tcPrChange w:id="3002" w:author="瑋婷 徐" w:date="2025-01-06T09:44:00Z" w16du:dateUtc="2025-01-06T01:44:00Z">
              <w:tcPr>
                <w:tcW w:w="1232" w:type="dxa"/>
                <w:tcBorders>
                  <w:top w:val="single" w:sz="8" w:space="0" w:color="000000"/>
                  <w:left w:val="single" w:sz="6" w:space="0" w:color="FFFFFF"/>
                  <w:right w:val="single" w:sz="6" w:space="0" w:color="FFFFFF"/>
                </w:tcBorders>
                <w:vAlign w:val="center"/>
              </w:tcPr>
            </w:tcPrChange>
          </w:tcPr>
          <w:p w14:paraId="5ACA2BE7" w14:textId="07C076F3" w:rsidR="000F4569" w:rsidRPr="009367F3" w:rsidRDefault="000F4569" w:rsidP="000F4569">
            <w:pPr>
              <w:spacing w:line="360" w:lineRule="auto"/>
              <w:jc w:val="center"/>
              <w:rPr>
                <w:ins w:id="3003" w:author="瑋婷 徐" w:date="2025-01-06T09:43:00Z" w16du:dateUtc="2025-01-06T01:43:00Z"/>
                <w:rFonts w:ascii="Times New Roman" w:hAnsi="Times New Roman" w:cs="Times New Roman"/>
                <w:color w:val="000000"/>
              </w:rPr>
              <w:pPrChange w:id="3004" w:author="瑋婷 徐" w:date="2025-01-06T09:47:00Z" w16du:dateUtc="2025-01-06T01:47:00Z">
                <w:pPr>
                  <w:jc w:val="center"/>
                </w:pPr>
              </w:pPrChange>
            </w:pPr>
            <w:ins w:id="3005" w:author="瑋婷 徐" w:date="2025-01-06T09:43:00Z" w16du:dateUtc="2025-01-06T01:43:00Z">
              <w:r w:rsidRPr="009367F3">
                <w:rPr>
                  <w:rFonts w:ascii="Times New Roman" w:eastAsia="Arial Unicode MS" w:hAnsi="Times New Roman" w:cs="Times New Roman"/>
                  <w:color w:val="000000"/>
                  <w:rPrChange w:id="3006" w:author="瑋婷 徐" w:date="2025-01-06T09:43:00Z" w16du:dateUtc="2025-01-06T01:43:00Z">
                    <w:rPr>
                      <w:rFonts w:ascii="Arial Unicode MS" w:eastAsia="Arial Unicode MS" w:hAnsi="Arial Unicode MS" w:cs="Arial Unicode MS"/>
                      <w:color w:val="000000"/>
                      <w:sz w:val="22"/>
                      <w:szCs w:val="22"/>
                    </w:rPr>
                  </w:rPrChange>
                </w:rPr>
                <w:t>11</w:t>
              </w:r>
            </w:ins>
          </w:p>
        </w:tc>
        <w:tc>
          <w:tcPr>
            <w:tcW w:w="960" w:type="dxa"/>
            <w:tcBorders>
              <w:left w:val="single" w:sz="6" w:space="0" w:color="FFFFFF"/>
              <w:right w:val="single" w:sz="6" w:space="0" w:color="FFFFFF"/>
            </w:tcBorders>
            <w:vAlign w:val="center"/>
            <w:tcPrChange w:id="3007" w:author="瑋婷 徐" w:date="2025-01-06T09:44:00Z" w16du:dateUtc="2025-01-06T01:44:00Z">
              <w:tcPr>
                <w:tcW w:w="960" w:type="dxa"/>
                <w:tcBorders>
                  <w:top w:val="single" w:sz="8" w:space="0" w:color="000000"/>
                  <w:left w:val="single" w:sz="6" w:space="0" w:color="FFFFFF"/>
                  <w:right w:val="single" w:sz="6" w:space="0" w:color="FFFFFF"/>
                </w:tcBorders>
                <w:vAlign w:val="center"/>
              </w:tcPr>
            </w:tcPrChange>
          </w:tcPr>
          <w:p w14:paraId="19031590" w14:textId="7BB4396C" w:rsidR="000F4569" w:rsidRPr="000F4569" w:rsidRDefault="000F4569" w:rsidP="000F4569">
            <w:pPr>
              <w:spacing w:line="360" w:lineRule="auto"/>
              <w:jc w:val="center"/>
              <w:rPr>
                <w:ins w:id="3008" w:author="瑋婷 徐" w:date="2025-01-06T09:43:00Z" w16du:dateUtc="2025-01-06T01:43:00Z"/>
                <w:rFonts w:ascii="Times New Roman" w:eastAsia="Arial Unicode MS" w:hAnsi="Times New Roman" w:cs="Times New Roman"/>
                <w:color w:val="000000"/>
                <w:rPrChange w:id="3009" w:author="瑋婷 徐" w:date="2025-01-06T10:57:00Z" w16du:dateUtc="2025-01-06T02:57:00Z">
                  <w:rPr>
                    <w:ins w:id="3010" w:author="瑋婷 徐" w:date="2025-01-06T09:43:00Z" w16du:dateUtc="2025-01-06T01:43:00Z"/>
                    <w:rFonts w:ascii="Times New Roman" w:hAnsi="Times New Roman" w:cs="Times New Roman"/>
                    <w:color w:val="000000"/>
                  </w:rPr>
                </w:rPrChange>
              </w:rPr>
              <w:pPrChange w:id="3011" w:author="瑋婷 徐" w:date="2025-01-06T09:47:00Z" w16du:dateUtc="2025-01-06T01:47:00Z">
                <w:pPr>
                  <w:jc w:val="center"/>
                </w:pPr>
              </w:pPrChange>
            </w:pPr>
            <w:ins w:id="3012" w:author="瑋婷 徐" w:date="2025-01-06T10:57:00Z" w16du:dateUtc="2025-01-06T02:57:00Z">
              <w:r w:rsidRPr="000F4569">
                <w:rPr>
                  <w:rFonts w:ascii="Times New Roman" w:eastAsia="Arial Unicode MS" w:hAnsi="Times New Roman" w:cs="Times New Roman"/>
                  <w:color w:val="000000"/>
                  <w:rPrChange w:id="3013" w:author="瑋婷 徐" w:date="2025-01-06T10:57:00Z" w16du:dateUtc="2025-01-06T02:57:00Z">
                    <w:rPr>
                      <w:rFonts w:ascii="Arial Unicode MS" w:eastAsia="Arial Unicode MS" w:hAnsi="Arial Unicode MS" w:cs="Arial Unicode MS"/>
                      <w:color w:val="000000"/>
                      <w:sz w:val="22"/>
                      <w:szCs w:val="22"/>
                    </w:rPr>
                  </w:rPrChange>
                </w:rPr>
                <w:t>5392</w:t>
              </w:r>
            </w:ins>
          </w:p>
        </w:tc>
        <w:tc>
          <w:tcPr>
            <w:tcW w:w="819" w:type="dxa"/>
            <w:tcBorders>
              <w:left w:val="single" w:sz="6" w:space="0" w:color="FFFFFF"/>
              <w:right w:val="single" w:sz="6" w:space="0" w:color="FFFFFF"/>
            </w:tcBorders>
            <w:vAlign w:val="center"/>
            <w:tcPrChange w:id="3014" w:author="瑋婷 徐" w:date="2025-01-06T09:44:00Z" w16du:dateUtc="2025-01-06T01:44:00Z">
              <w:tcPr>
                <w:tcW w:w="819" w:type="dxa"/>
                <w:tcBorders>
                  <w:top w:val="single" w:sz="8" w:space="0" w:color="000000"/>
                  <w:left w:val="single" w:sz="6" w:space="0" w:color="FFFFFF"/>
                  <w:right w:val="single" w:sz="6" w:space="0" w:color="FFFFFF"/>
                </w:tcBorders>
                <w:vAlign w:val="center"/>
              </w:tcPr>
            </w:tcPrChange>
          </w:tcPr>
          <w:p w14:paraId="265EE438" w14:textId="547E1ED7" w:rsidR="000F4569" w:rsidRPr="009367F3" w:rsidRDefault="000F4569" w:rsidP="000F4569">
            <w:pPr>
              <w:spacing w:line="360" w:lineRule="auto"/>
              <w:jc w:val="center"/>
              <w:rPr>
                <w:ins w:id="3015" w:author="瑋婷 徐" w:date="2025-01-06T09:43:00Z" w16du:dateUtc="2025-01-06T01:43:00Z"/>
                <w:rFonts w:ascii="Times New Roman" w:hAnsi="Times New Roman" w:cs="Times New Roman"/>
                <w:color w:val="000000"/>
              </w:rPr>
              <w:pPrChange w:id="3016" w:author="瑋婷 徐" w:date="2025-01-06T09:47:00Z" w16du:dateUtc="2025-01-06T01:47:00Z">
                <w:pPr>
                  <w:jc w:val="center"/>
                </w:pPr>
              </w:pPrChange>
            </w:pPr>
            <w:ins w:id="3017" w:author="瑋婷 徐" w:date="2025-01-06T10:55:00Z" w16du:dateUtc="2025-01-06T02:55:00Z">
              <w:r w:rsidRPr="002C0DD4">
                <w:rPr>
                  <w:rFonts w:ascii="Times New Roman" w:eastAsia="Arial Unicode MS" w:hAnsi="Times New Roman" w:cs="Times New Roman"/>
                  <w:color w:val="000000"/>
                </w:rPr>
                <w:t>1.592</w:t>
              </w:r>
            </w:ins>
          </w:p>
        </w:tc>
        <w:tc>
          <w:tcPr>
            <w:tcW w:w="620" w:type="dxa"/>
            <w:tcBorders>
              <w:left w:val="single" w:sz="6" w:space="0" w:color="FFFFFF"/>
              <w:right w:val="single" w:sz="6" w:space="0" w:color="FFFFFF"/>
            </w:tcBorders>
            <w:vAlign w:val="center"/>
            <w:tcPrChange w:id="3018" w:author="瑋婷 徐" w:date="2025-01-06T09:44:00Z" w16du:dateUtc="2025-01-06T01:44:00Z">
              <w:tcPr>
                <w:tcW w:w="620" w:type="dxa"/>
                <w:tcBorders>
                  <w:top w:val="single" w:sz="8" w:space="0" w:color="000000"/>
                  <w:left w:val="single" w:sz="6" w:space="0" w:color="FFFFFF"/>
                  <w:right w:val="single" w:sz="6" w:space="0" w:color="FFFFFF"/>
                </w:tcBorders>
                <w:vAlign w:val="center"/>
              </w:tcPr>
            </w:tcPrChange>
          </w:tcPr>
          <w:p w14:paraId="216606F2" w14:textId="233488CD" w:rsidR="000F4569" w:rsidRPr="000F4569" w:rsidRDefault="000F4569" w:rsidP="000F4569">
            <w:pPr>
              <w:spacing w:line="360" w:lineRule="auto"/>
              <w:jc w:val="center"/>
              <w:rPr>
                <w:ins w:id="3019" w:author="瑋婷 徐" w:date="2025-01-06T09:43:00Z" w16du:dateUtc="2025-01-06T01:43:00Z"/>
                <w:rFonts w:ascii="Times New Roman" w:eastAsia="Arial Unicode MS" w:hAnsi="Times New Roman" w:cs="Times New Roman"/>
                <w:color w:val="000000"/>
                <w:rPrChange w:id="3020" w:author="瑋婷 徐" w:date="2025-01-06T10:56:00Z" w16du:dateUtc="2025-01-06T02:56:00Z">
                  <w:rPr>
                    <w:ins w:id="3021" w:author="瑋婷 徐" w:date="2025-01-06T09:43:00Z" w16du:dateUtc="2025-01-06T01:43:00Z"/>
                    <w:rFonts w:ascii="Times New Roman" w:hAnsi="Times New Roman" w:cs="Times New Roman"/>
                    <w:color w:val="000000"/>
                  </w:rPr>
                </w:rPrChange>
              </w:rPr>
              <w:pPrChange w:id="3022" w:author="瑋婷 徐" w:date="2025-01-06T09:47:00Z" w16du:dateUtc="2025-01-06T01:47:00Z">
                <w:pPr>
                  <w:jc w:val="center"/>
                </w:pPr>
              </w:pPrChange>
            </w:pPr>
            <w:ins w:id="3023" w:author="瑋婷 徐" w:date="2025-01-06T10:56:00Z" w16du:dateUtc="2025-01-06T02:56:00Z">
              <w:r w:rsidRPr="000F4569">
                <w:rPr>
                  <w:rFonts w:ascii="Times New Roman" w:eastAsia="Arial Unicode MS" w:hAnsi="Times New Roman" w:cs="Times New Roman"/>
                  <w:color w:val="000000"/>
                  <w:rPrChange w:id="3024" w:author="瑋婷 徐" w:date="2025-01-06T10:56:00Z" w16du:dateUtc="2025-01-06T02:56:00Z">
                    <w:rPr>
                      <w:rFonts w:ascii="Arial Unicode MS" w:eastAsia="Arial Unicode MS" w:hAnsi="Arial Unicode MS" w:cs="Arial Unicode MS"/>
                      <w:color w:val="000000"/>
                      <w:sz w:val="22"/>
                      <w:szCs w:val="22"/>
                    </w:rPr>
                  </w:rPrChange>
                </w:rPr>
                <w:t>0.196</w:t>
              </w:r>
            </w:ins>
          </w:p>
        </w:tc>
      </w:tr>
      <w:tr w:rsidR="000F4569" w14:paraId="0F6A0D5B" w14:textId="77777777" w:rsidTr="009367F3">
        <w:trPr>
          <w:trHeight w:val="324"/>
          <w:ins w:id="3025" w:author="瑋婷 徐" w:date="2025-01-06T09:43:00Z" w16du:dateUtc="2025-01-06T01:43:00Z"/>
          <w:trPrChange w:id="3026" w:author="瑋婷 徐" w:date="2025-01-06T09:44:00Z" w16du:dateUtc="2025-01-06T01:44:00Z">
            <w:trPr>
              <w:trHeight w:val="324"/>
            </w:trPr>
          </w:trPrChange>
        </w:trPr>
        <w:tc>
          <w:tcPr>
            <w:tcW w:w="931" w:type="dxa"/>
            <w:tcBorders>
              <w:left w:val="single" w:sz="6" w:space="0" w:color="FFFFFF"/>
              <w:right w:val="single" w:sz="6" w:space="0" w:color="FFFFFF"/>
            </w:tcBorders>
            <w:vAlign w:val="center"/>
            <w:tcPrChange w:id="3027" w:author="瑋婷 徐" w:date="2025-01-06T09:44:00Z" w16du:dateUtc="2025-01-06T01:44:00Z">
              <w:tcPr>
                <w:tcW w:w="931" w:type="dxa"/>
                <w:tcBorders>
                  <w:top w:val="single" w:sz="8" w:space="0" w:color="000000"/>
                  <w:left w:val="single" w:sz="6" w:space="0" w:color="FFFFFF"/>
                  <w:right w:val="single" w:sz="6" w:space="0" w:color="FFFFFF"/>
                </w:tcBorders>
                <w:vAlign w:val="center"/>
              </w:tcPr>
            </w:tcPrChange>
          </w:tcPr>
          <w:p w14:paraId="7418A0BD" w14:textId="0F3AE28A" w:rsidR="000F4569" w:rsidRPr="009367F3" w:rsidRDefault="000F4569" w:rsidP="000F4569">
            <w:pPr>
              <w:spacing w:line="360" w:lineRule="auto"/>
              <w:jc w:val="center"/>
              <w:rPr>
                <w:ins w:id="3028" w:author="瑋婷 徐" w:date="2025-01-06T09:43:00Z" w16du:dateUtc="2025-01-06T01:43:00Z"/>
                <w:rFonts w:ascii="Times New Roman" w:hAnsi="Times New Roman" w:cs="Times New Roman"/>
                <w:color w:val="000000"/>
              </w:rPr>
              <w:pPrChange w:id="3029" w:author="瑋婷 徐" w:date="2025-01-06T09:47:00Z" w16du:dateUtc="2025-01-06T01:47:00Z">
                <w:pPr>
                  <w:jc w:val="center"/>
                </w:pPr>
              </w:pPrChange>
            </w:pPr>
            <w:ins w:id="3030" w:author="瑋婷 徐" w:date="2025-01-06T09:43:00Z" w16du:dateUtc="2025-01-06T01:43:00Z">
              <w:r w:rsidRPr="009367F3">
                <w:rPr>
                  <w:rFonts w:ascii="Times New Roman" w:eastAsia="Arial Unicode MS" w:hAnsi="Times New Roman" w:cs="Times New Roman"/>
                  <w:color w:val="000000"/>
                  <w:rPrChange w:id="3031" w:author="瑋婷 徐" w:date="2025-01-06T09:43:00Z" w16du:dateUtc="2025-01-06T01:43:00Z">
                    <w:rPr>
                      <w:rFonts w:ascii="Arial Unicode MS" w:eastAsia="Arial Unicode MS" w:hAnsi="Arial Unicode MS" w:cs="Arial Unicode MS"/>
                      <w:color w:val="000000"/>
                      <w:sz w:val="22"/>
                      <w:szCs w:val="22"/>
                    </w:rPr>
                  </w:rPrChange>
                </w:rPr>
                <w:t>-4.105</w:t>
              </w:r>
            </w:ins>
          </w:p>
        </w:tc>
        <w:tc>
          <w:tcPr>
            <w:tcW w:w="834" w:type="dxa"/>
            <w:tcBorders>
              <w:left w:val="single" w:sz="6" w:space="0" w:color="FFFFFF"/>
              <w:right w:val="single" w:sz="6" w:space="0" w:color="FFFFFF"/>
            </w:tcBorders>
            <w:vAlign w:val="center"/>
            <w:tcPrChange w:id="3032" w:author="瑋婷 徐" w:date="2025-01-06T09:44:00Z" w16du:dateUtc="2025-01-06T01:44:00Z">
              <w:tcPr>
                <w:tcW w:w="834" w:type="dxa"/>
                <w:tcBorders>
                  <w:top w:val="single" w:sz="8" w:space="0" w:color="000000"/>
                  <w:left w:val="single" w:sz="6" w:space="0" w:color="FFFFFF"/>
                  <w:right w:val="single" w:sz="6" w:space="0" w:color="FFFFFF"/>
                </w:tcBorders>
                <w:vAlign w:val="center"/>
              </w:tcPr>
            </w:tcPrChange>
          </w:tcPr>
          <w:p w14:paraId="6FDB5DF4" w14:textId="4E5A9C83" w:rsidR="000F4569" w:rsidRPr="009367F3" w:rsidRDefault="000F4569" w:rsidP="000F4569">
            <w:pPr>
              <w:spacing w:line="360" w:lineRule="auto"/>
              <w:jc w:val="center"/>
              <w:rPr>
                <w:ins w:id="3033" w:author="瑋婷 徐" w:date="2025-01-06T09:43:00Z" w16du:dateUtc="2025-01-06T01:43:00Z"/>
                <w:rFonts w:ascii="Times New Roman" w:hAnsi="Times New Roman" w:cs="Times New Roman"/>
                <w:color w:val="000000"/>
              </w:rPr>
              <w:pPrChange w:id="3034" w:author="瑋婷 徐" w:date="2025-01-06T09:47:00Z" w16du:dateUtc="2025-01-06T01:47:00Z">
                <w:pPr>
                  <w:jc w:val="center"/>
                </w:pPr>
              </w:pPrChange>
            </w:pPr>
          </w:p>
        </w:tc>
        <w:tc>
          <w:tcPr>
            <w:tcW w:w="805" w:type="dxa"/>
            <w:tcBorders>
              <w:left w:val="single" w:sz="6" w:space="0" w:color="FFFFFF"/>
              <w:right w:val="single" w:sz="6" w:space="0" w:color="FFFFFF"/>
            </w:tcBorders>
            <w:vAlign w:val="center"/>
            <w:tcPrChange w:id="3035" w:author="瑋婷 徐" w:date="2025-01-06T09:44:00Z" w16du:dateUtc="2025-01-06T01:44:00Z">
              <w:tcPr>
                <w:tcW w:w="805" w:type="dxa"/>
                <w:tcBorders>
                  <w:top w:val="single" w:sz="8" w:space="0" w:color="000000"/>
                  <w:left w:val="single" w:sz="6" w:space="0" w:color="FFFFFF"/>
                  <w:right w:val="single" w:sz="6" w:space="0" w:color="FFFFFF"/>
                </w:tcBorders>
                <w:vAlign w:val="center"/>
              </w:tcPr>
            </w:tcPrChange>
          </w:tcPr>
          <w:p w14:paraId="4DB05E0A" w14:textId="3B074391" w:rsidR="000F4569" w:rsidRPr="009367F3" w:rsidRDefault="000F4569" w:rsidP="000F4569">
            <w:pPr>
              <w:spacing w:line="360" w:lineRule="auto"/>
              <w:jc w:val="center"/>
              <w:rPr>
                <w:ins w:id="3036" w:author="瑋婷 徐" w:date="2025-01-06T09:43:00Z" w16du:dateUtc="2025-01-06T01:43:00Z"/>
                <w:rFonts w:ascii="Times New Roman" w:hAnsi="Times New Roman" w:cs="Times New Roman"/>
                <w:color w:val="000000"/>
              </w:rPr>
              <w:pPrChange w:id="3037" w:author="瑋婷 徐" w:date="2025-01-06T09:47:00Z" w16du:dateUtc="2025-01-06T01:47:00Z">
                <w:pPr>
                  <w:jc w:val="center"/>
                </w:pPr>
              </w:pPrChange>
            </w:pPr>
          </w:p>
        </w:tc>
        <w:tc>
          <w:tcPr>
            <w:tcW w:w="862" w:type="dxa"/>
            <w:tcBorders>
              <w:left w:val="single" w:sz="6" w:space="0" w:color="FFFFFF"/>
              <w:right w:val="single" w:sz="6" w:space="0" w:color="FFFFFF"/>
            </w:tcBorders>
            <w:vAlign w:val="center"/>
            <w:tcPrChange w:id="3038" w:author="瑋婷 徐" w:date="2025-01-06T09:44:00Z" w16du:dateUtc="2025-01-06T01:44:00Z">
              <w:tcPr>
                <w:tcW w:w="862" w:type="dxa"/>
                <w:tcBorders>
                  <w:top w:val="single" w:sz="8" w:space="0" w:color="000000"/>
                  <w:left w:val="single" w:sz="6" w:space="0" w:color="FFFFFF"/>
                  <w:right w:val="single" w:sz="6" w:space="0" w:color="FFFFFF"/>
                </w:tcBorders>
                <w:vAlign w:val="center"/>
              </w:tcPr>
            </w:tcPrChange>
          </w:tcPr>
          <w:p w14:paraId="02147DFA" w14:textId="3016C081" w:rsidR="000F4569" w:rsidRPr="009367F3" w:rsidRDefault="000F4569" w:rsidP="000F4569">
            <w:pPr>
              <w:spacing w:line="360" w:lineRule="auto"/>
              <w:jc w:val="center"/>
              <w:rPr>
                <w:ins w:id="3039" w:author="瑋婷 徐" w:date="2025-01-06T09:43:00Z" w16du:dateUtc="2025-01-06T01:43:00Z"/>
                <w:rFonts w:ascii="Times New Roman" w:hAnsi="Times New Roman" w:cs="Times New Roman"/>
                <w:color w:val="000000"/>
              </w:rPr>
              <w:pPrChange w:id="3040" w:author="瑋婷 徐" w:date="2025-01-06T09:47:00Z" w16du:dateUtc="2025-01-06T01:47:00Z">
                <w:pPr>
                  <w:jc w:val="center"/>
                </w:pPr>
              </w:pPrChange>
            </w:pPr>
            <w:ins w:id="3041" w:author="瑋婷 徐" w:date="2025-01-06T09:43:00Z" w16du:dateUtc="2025-01-06T01:43:00Z">
              <w:r w:rsidRPr="009367F3">
                <w:rPr>
                  <w:rFonts w:ascii="Times New Roman" w:eastAsia="Arial Unicode MS" w:hAnsi="Times New Roman" w:cs="Times New Roman"/>
                  <w:color w:val="000000"/>
                  <w:rPrChange w:id="3042" w:author="瑋婷 徐" w:date="2025-01-06T09:43:00Z" w16du:dateUtc="2025-01-06T01:43:00Z">
                    <w:rPr>
                      <w:rFonts w:ascii="Arial Unicode MS" w:eastAsia="Arial Unicode MS" w:hAnsi="Arial Unicode MS" w:cs="Arial Unicode MS"/>
                      <w:color w:val="000000"/>
                      <w:sz w:val="22"/>
                      <w:szCs w:val="22"/>
                    </w:rPr>
                  </w:rPrChange>
                </w:rPr>
                <w:t>+</w:t>
              </w:r>
            </w:ins>
          </w:p>
        </w:tc>
        <w:tc>
          <w:tcPr>
            <w:tcW w:w="548" w:type="dxa"/>
            <w:tcBorders>
              <w:left w:val="single" w:sz="6" w:space="0" w:color="FFFFFF"/>
              <w:right w:val="single" w:sz="6" w:space="0" w:color="FFFFFF"/>
            </w:tcBorders>
            <w:vAlign w:val="center"/>
            <w:tcPrChange w:id="3043" w:author="瑋婷 徐" w:date="2025-01-06T09:44:00Z" w16du:dateUtc="2025-01-06T01:44:00Z">
              <w:tcPr>
                <w:tcW w:w="548" w:type="dxa"/>
                <w:tcBorders>
                  <w:top w:val="single" w:sz="8" w:space="0" w:color="000000"/>
                  <w:left w:val="single" w:sz="6" w:space="0" w:color="FFFFFF"/>
                  <w:right w:val="single" w:sz="6" w:space="0" w:color="FFFFFF"/>
                </w:tcBorders>
                <w:vAlign w:val="center"/>
              </w:tcPr>
            </w:tcPrChange>
          </w:tcPr>
          <w:p w14:paraId="67319937" w14:textId="73E3F332" w:rsidR="000F4569" w:rsidRPr="009367F3" w:rsidRDefault="000F4569" w:rsidP="000F4569">
            <w:pPr>
              <w:spacing w:line="360" w:lineRule="auto"/>
              <w:jc w:val="center"/>
              <w:rPr>
                <w:ins w:id="3044" w:author="瑋婷 徐" w:date="2025-01-06T09:43:00Z" w16du:dateUtc="2025-01-06T01:43:00Z"/>
                <w:rFonts w:ascii="Times New Roman" w:hAnsi="Times New Roman" w:cs="Times New Roman"/>
                <w:color w:val="000000"/>
              </w:rPr>
              <w:pPrChange w:id="3045" w:author="瑋婷 徐" w:date="2025-01-06T09:47:00Z" w16du:dateUtc="2025-01-06T01:47:00Z">
                <w:pPr>
                  <w:jc w:val="center"/>
                </w:pPr>
              </w:pPrChange>
            </w:pPr>
            <w:ins w:id="3046" w:author="瑋婷 徐" w:date="2025-01-06T09:43:00Z" w16du:dateUtc="2025-01-06T01:43:00Z">
              <w:r w:rsidRPr="009367F3">
                <w:rPr>
                  <w:rFonts w:ascii="Times New Roman" w:eastAsia="Arial Unicode MS" w:hAnsi="Times New Roman" w:cs="Times New Roman"/>
                  <w:color w:val="000000"/>
                  <w:rPrChange w:id="3047" w:author="瑋婷 徐" w:date="2025-01-06T09:43:00Z" w16du:dateUtc="2025-01-06T01:43:00Z">
                    <w:rPr>
                      <w:rFonts w:ascii="Arial Unicode MS" w:eastAsia="Arial Unicode MS" w:hAnsi="Arial Unicode MS" w:cs="Arial Unicode MS"/>
                      <w:color w:val="000000"/>
                      <w:sz w:val="22"/>
                      <w:szCs w:val="22"/>
                    </w:rPr>
                  </w:rPrChange>
                </w:rPr>
                <w:t>+</w:t>
              </w:r>
            </w:ins>
          </w:p>
        </w:tc>
        <w:tc>
          <w:tcPr>
            <w:tcW w:w="679" w:type="dxa"/>
            <w:tcBorders>
              <w:left w:val="single" w:sz="6" w:space="0" w:color="FFFFFF"/>
              <w:right w:val="single" w:sz="6" w:space="0" w:color="FFFFFF"/>
            </w:tcBorders>
            <w:vAlign w:val="center"/>
            <w:tcPrChange w:id="3048" w:author="瑋婷 徐" w:date="2025-01-06T09:44:00Z" w16du:dateUtc="2025-01-06T01:44:00Z">
              <w:tcPr>
                <w:tcW w:w="679" w:type="dxa"/>
                <w:tcBorders>
                  <w:top w:val="single" w:sz="8" w:space="0" w:color="000000"/>
                  <w:left w:val="single" w:sz="6" w:space="0" w:color="FFFFFF"/>
                  <w:right w:val="single" w:sz="6" w:space="0" w:color="FFFFFF"/>
                </w:tcBorders>
                <w:vAlign w:val="center"/>
              </w:tcPr>
            </w:tcPrChange>
          </w:tcPr>
          <w:p w14:paraId="74CFB210" w14:textId="0AF5B94E" w:rsidR="000F4569" w:rsidRPr="009367F3" w:rsidRDefault="000F4569" w:rsidP="000F4569">
            <w:pPr>
              <w:spacing w:line="360" w:lineRule="auto"/>
              <w:jc w:val="center"/>
              <w:rPr>
                <w:ins w:id="3049" w:author="瑋婷 徐" w:date="2025-01-06T09:43:00Z" w16du:dateUtc="2025-01-06T01:43:00Z"/>
                <w:rFonts w:ascii="Times New Roman" w:hAnsi="Times New Roman" w:cs="Times New Roman"/>
                <w:color w:val="000000"/>
              </w:rPr>
              <w:pPrChange w:id="3050" w:author="瑋婷 徐" w:date="2025-01-06T09:47:00Z" w16du:dateUtc="2025-01-06T01:47:00Z">
                <w:pPr>
                  <w:jc w:val="center"/>
                </w:pPr>
              </w:pPrChange>
            </w:pPr>
            <w:ins w:id="3051" w:author="瑋婷 徐" w:date="2025-01-06T09:43:00Z" w16du:dateUtc="2025-01-06T01:43:00Z">
              <w:r w:rsidRPr="009367F3">
                <w:rPr>
                  <w:rFonts w:ascii="Times New Roman" w:eastAsia="Arial Unicode MS" w:hAnsi="Times New Roman" w:cs="Times New Roman"/>
                  <w:color w:val="000000"/>
                  <w:rPrChange w:id="3052" w:author="瑋婷 徐" w:date="2025-01-06T09:43:00Z" w16du:dateUtc="2025-01-06T01:43:00Z">
                    <w:rPr>
                      <w:rFonts w:ascii="Arial Unicode MS" w:eastAsia="Arial Unicode MS" w:hAnsi="Arial Unicode MS" w:cs="Arial Unicode MS"/>
                      <w:color w:val="000000"/>
                      <w:sz w:val="22"/>
                      <w:szCs w:val="22"/>
                    </w:rPr>
                  </w:rPrChange>
                </w:rPr>
                <w:t>-0.080</w:t>
              </w:r>
            </w:ins>
          </w:p>
        </w:tc>
        <w:tc>
          <w:tcPr>
            <w:tcW w:w="1232" w:type="dxa"/>
            <w:tcBorders>
              <w:left w:val="single" w:sz="6" w:space="0" w:color="FFFFFF"/>
              <w:right w:val="single" w:sz="6" w:space="0" w:color="FFFFFF"/>
            </w:tcBorders>
            <w:vAlign w:val="center"/>
            <w:tcPrChange w:id="3053" w:author="瑋婷 徐" w:date="2025-01-06T09:44:00Z" w16du:dateUtc="2025-01-06T01:44:00Z">
              <w:tcPr>
                <w:tcW w:w="1232" w:type="dxa"/>
                <w:tcBorders>
                  <w:top w:val="single" w:sz="8" w:space="0" w:color="000000"/>
                  <w:left w:val="single" w:sz="6" w:space="0" w:color="FFFFFF"/>
                  <w:right w:val="single" w:sz="6" w:space="0" w:color="FFFFFF"/>
                </w:tcBorders>
                <w:vAlign w:val="center"/>
              </w:tcPr>
            </w:tcPrChange>
          </w:tcPr>
          <w:p w14:paraId="5EEF13E9" w14:textId="0FD2ADCB" w:rsidR="000F4569" w:rsidRPr="009367F3" w:rsidRDefault="000F4569" w:rsidP="000F4569">
            <w:pPr>
              <w:spacing w:line="360" w:lineRule="auto"/>
              <w:jc w:val="center"/>
              <w:rPr>
                <w:ins w:id="3054" w:author="瑋婷 徐" w:date="2025-01-06T09:43:00Z" w16du:dateUtc="2025-01-06T01:43:00Z"/>
                <w:rFonts w:ascii="Times New Roman" w:hAnsi="Times New Roman" w:cs="Times New Roman"/>
                <w:color w:val="000000"/>
              </w:rPr>
              <w:pPrChange w:id="3055" w:author="瑋婷 徐" w:date="2025-01-06T09:47:00Z" w16du:dateUtc="2025-01-06T01:47:00Z">
                <w:pPr>
                  <w:jc w:val="center"/>
                </w:pPr>
              </w:pPrChange>
            </w:pPr>
            <w:ins w:id="3056" w:author="瑋婷 徐" w:date="2025-01-06T09:43:00Z" w16du:dateUtc="2025-01-06T01:43:00Z">
              <w:r w:rsidRPr="009367F3">
                <w:rPr>
                  <w:rFonts w:ascii="Times New Roman" w:eastAsia="Arial Unicode MS" w:hAnsi="Times New Roman" w:cs="Times New Roman"/>
                  <w:color w:val="000000"/>
                  <w:rPrChange w:id="3057" w:author="瑋婷 徐" w:date="2025-01-06T09:43:00Z" w16du:dateUtc="2025-01-06T01:43:00Z">
                    <w:rPr>
                      <w:rFonts w:ascii="Arial Unicode MS" w:eastAsia="Arial Unicode MS" w:hAnsi="Arial Unicode MS" w:cs="Arial Unicode MS"/>
                      <w:color w:val="000000"/>
                      <w:sz w:val="22"/>
                      <w:szCs w:val="22"/>
                    </w:rPr>
                  </w:rPrChange>
                </w:rPr>
                <w:t>13</w:t>
              </w:r>
            </w:ins>
          </w:p>
        </w:tc>
        <w:tc>
          <w:tcPr>
            <w:tcW w:w="960" w:type="dxa"/>
            <w:tcBorders>
              <w:left w:val="single" w:sz="6" w:space="0" w:color="FFFFFF"/>
              <w:right w:val="single" w:sz="6" w:space="0" w:color="FFFFFF"/>
            </w:tcBorders>
            <w:vAlign w:val="center"/>
            <w:tcPrChange w:id="3058" w:author="瑋婷 徐" w:date="2025-01-06T09:44:00Z" w16du:dateUtc="2025-01-06T01:44:00Z">
              <w:tcPr>
                <w:tcW w:w="960" w:type="dxa"/>
                <w:tcBorders>
                  <w:top w:val="single" w:sz="8" w:space="0" w:color="000000"/>
                  <w:left w:val="single" w:sz="6" w:space="0" w:color="FFFFFF"/>
                  <w:right w:val="single" w:sz="6" w:space="0" w:color="FFFFFF"/>
                </w:tcBorders>
                <w:vAlign w:val="center"/>
              </w:tcPr>
            </w:tcPrChange>
          </w:tcPr>
          <w:p w14:paraId="14DBB47A" w14:textId="7BE3557D" w:rsidR="000F4569" w:rsidRPr="000F4569" w:rsidRDefault="000F4569" w:rsidP="000F4569">
            <w:pPr>
              <w:spacing w:line="360" w:lineRule="auto"/>
              <w:jc w:val="center"/>
              <w:rPr>
                <w:ins w:id="3059" w:author="瑋婷 徐" w:date="2025-01-06T09:43:00Z" w16du:dateUtc="2025-01-06T01:43:00Z"/>
                <w:rFonts w:ascii="Times New Roman" w:eastAsia="Arial Unicode MS" w:hAnsi="Times New Roman" w:cs="Times New Roman"/>
                <w:color w:val="000000"/>
                <w:rPrChange w:id="3060" w:author="瑋婷 徐" w:date="2025-01-06T10:57:00Z" w16du:dateUtc="2025-01-06T02:57:00Z">
                  <w:rPr>
                    <w:ins w:id="3061" w:author="瑋婷 徐" w:date="2025-01-06T09:43:00Z" w16du:dateUtc="2025-01-06T01:43:00Z"/>
                    <w:rFonts w:ascii="Times New Roman" w:hAnsi="Times New Roman" w:cs="Times New Roman"/>
                    <w:color w:val="000000"/>
                  </w:rPr>
                </w:rPrChange>
              </w:rPr>
              <w:pPrChange w:id="3062" w:author="瑋婷 徐" w:date="2025-01-06T09:47:00Z" w16du:dateUtc="2025-01-06T01:47:00Z">
                <w:pPr>
                  <w:jc w:val="center"/>
                </w:pPr>
              </w:pPrChange>
            </w:pPr>
            <w:ins w:id="3063" w:author="瑋婷 徐" w:date="2025-01-06T10:57:00Z" w16du:dateUtc="2025-01-06T02:57:00Z">
              <w:r w:rsidRPr="000F4569">
                <w:rPr>
                  <w:rFonts w:ascii="Times New Roman" w:eastAsia="Arial Unicode MS" w:hAnsi="Times New Roman" w:cs="Times New Roman"/>
                  <w:color w:val="000000"/>
                  <w:rPrChange w:id="3064" w:author="瑋婷 徐" w:date="2025-01-06T10:57:00Z" w16du:dateUtc="2025-01-06T02:57:00Z">
                    <w:rPr>
                      <w:rFonts w:ascii="Arial Unicode MS" w:eastAsia="Arial Unicode MS" w:hAnsi="Arial Unicode MS" w:cs="Arial Unicode MS"/>
                      <w:color w:val="000000"/>
                      <w:sz w:val="22"/>
                      <w:szCs w:val="22"/>
                    </w:rPr>
                  </w:rPrChange>
                </w:rPr>
                <w:t>5392</w:t>
              </w:r>
            </w:ins>
          </w:p>
        </w:tc>
        <w:tc>
          <w:tcPr>
            <w:tcW w:w="819" w:type="dxa"/>
            <w:tcBorders>
              <w:left w:val="single" w:sz="6" w:space="0" w:color="FFFFFF"/>
              <w:right w:val="single" w:sz="6" w:space="0" w:color="FFFFFF"/>
            </w:tcBorders>
            <w:vAlign w:val="center"/>
            <w:tcPrChange w:id="3065" w:author="瑋婷 徐" w:date="2025-01-06T09:44:00Z" w16du:dateUtc="2025-01-06T01:44:00Z">
              <w:tcPr>
                <w:tcW w:w="819" w:type="dxa"/>
                <w:tcBorders>
                  <w:top w:val="single" w:sz="8" w:space="0" w:color="000000"/>
                  <w:left w:val="single" w:sz="6" w:space="0" w:color="FFFFFF"/>
                  <w:right w:val="single" w:sz="6" w:space="0" w:color="FFFFFF"/>
                </w:tcBorders>
                <w:vAlign w:val="center"/>
              </w:tcPr>
            </w:tcPrChange>
          </w:tcPr>
          <w:p w14:paraId="4BA77633" w14:textId="0571F494" w:rsidR="000F4569" w:rsidRPr="009367F3" w:rsidRDefault="000F4569" w:rsidP="000F4569">
            <w:pPr>
              <w:spacing w:line="360" w:lineRule="auto"/>
              <w:jc w:val="center"/>
              <w:rPr>
                <w:ins w:id="3066" w:author="瑋婷 徐" w:date="2025-01-06T09:43:00Z" w16du:dateUtc="2025-01-06T01:43:00Z"/>
                <w:rFonts w:ascii="Times New Roman" w:hAnsi="Times New Roman" w:cs="Times New Roman"/>
                <w:color w:val="000000"/>
              </w:rPr>
              <w:pPrChange w:id="3067" w:author="瑋婷 徐" w:date="2025-01-06T09:47:00Z" w16du:dateUtc="2025-01-06T01:47:00Z">
                <w:pPr>
                  <w:jc w:val="center"/>
                </w:pPr>
              </w:pPrChange>
            </w:pPr>
            <w:ins w:id="3068" w:author="瑋婷 徐" w:date="2025-01-06T10:55:00Z" w16du:dateUtc="2025-01-06T02:55:00Z">
              <w:r w:rsidRPr="002C0DD4">
                <w:rPr>
                  <w:rFonts w:ascii="Times New Roman" w:eastAsia="Arial Unicode MS" w:hAnsi="Times New Roman" w:cs="Times New Roman"/>
                  <w:color w:val="000000"/>
                </w:rPr>
                <w:t>1.616</w:t>
              </w:r>
            </w:ins>
          </w:p>
        </w:tc>
        <w:tc>
          <w:tcPr>
            <w:tcW w:w="620" w:type="dxa"/>
            <w:tcBorders>
              <w:left w:val="single" w:sz="6" w:space="0" w:color="FFFFFF"/>
              <w:right w:val="single" w:sz="6" w:space="0" w:color="FFFFFF"/>
            </w:tcBorders>
            <w:vAlign w:val="center"/>
            <w:tcPrChange w:id="3069" w:author="瑋婷 徐" w:date="2025-01-06T09:44:00Z" w16du:dateUtc="2025-01-06T01:44:00Z">
              <w:tcPr>
                <w:tcW w:w="620" w:type="dxa"/>
                <w:tcBorders>
                  <w:top w:val="single" w:sz="8" w:space="0" w:color="000000"/>
                  <w:left w:val="single" w:sz="6" w:space="0" w:color="FFFFFF"/>
                  <w:right w:val="single" w:sz="6" w:space="0" w:color="FFFFFF"/>
                </w:tcBorders>
                <w:vAlign w:val="center"/>
              </w:tcPr>
            </w:tcPrChange>
          </w:tcPr>
          <w:p w14:paraId="726E601C" w14:textId="3170ECFA" w:rsidR="000F4569" w:rsidRPr="000F4569" w:rsidRDefault="000F4569" w:rsidP="000F4569">
            <w:pPr>
              <w:spacing w:line="360" w:lineRule="auto"/>
              <w:jc w:val="center"/>
              <w:rPr>
                <w:ins w:id="3070" w:author="瑋婷 徐" w:date="2025-01-06T09:43:00Z" w16du:dateUtc="2025-01-06T01:43:00Z"/>
                <w:rFonts w:ascii="Times New Roman" w:eastAsia="Arial Unicode MS" w:hAnsi="Times New Roman" w:cs="Times New Roman"/>
                <w:color w:val="000000"/>
                <w:rPrChange w:id="3071" w:author="瑋婷 徐" w:date="2025-01-06T10:56:00Z" w16du:dateUtc="2025-01-06T02:56:00Z">
                  <w:rPr>
                    <w:ins w:id="3072" w:author="瑋婷 徐" w:date="2025-01-06T09:43:00Z" w16du:dateUtc="2025-01-06T01:43:00Z"/>
                    <w:rFonts w:ascii="Times New Roman" w:hAnsi="Times New Roman" w:cs="Times New Roman"/>
                    <w:color w:val="000000"/>
                  </w:rPr>
                </w:rPrChange>
              </w:rPr>
              <w:pPrChange w:id="3073" w:author="瑋婷 徐" w:date="2025-01-06T09:47:00Z" w16du:dateUtc="2025-01-06T01:47:00Z">
                <w:pPr>
                  <w:jc w:val="center"/>
                </w:pPr>
              </w:pPrChange>
            </w:pPr>
            <w:ins w:id="3074" w:author="瑋婷 徐" w:date="2025-01-06T10:56:00Z" w16du:dateUtc="2025-01-06T02:56:00Z">
              <w:r w:rsidRPr="000F4569">
                <w:rPr>
                  <w:rFonts w:ascii="Times New Roman" w:eastAsia="Arial Unicode MS" w:hAnsi="Times New Roman" w:cs="Times New Roman"/>
                  <w:color w:val="000000"/>
                  <w:rPrChange w:id="3075" w:author="瑋婷 徐" w:date="2025-01-06T10:56:00Z" w16du:dateUtc="2025-01-06T02:56:00Z">
                    <w:rPr>
                      <w:rFonts w:ascii="Arial Unicode MS" w:eastAsia="Arial Unicode MS" w:hAnsi="Arial Unicode MS" w:cs="Arial Unicode MS"/>
                      <w:color w:val="000000"/>
                      <w:sz w:val="22"/>
                      <w:szCs w:val="22"/>
                    </w:rPr>
                  </w:rPrChange>
                </w:rPr>
                <w:t>0.194</w:t>
              </w:r>
            </w:ins>
          </w:p>
        </w:tc>
      </w:tr>
      <w:tr w:rsidR="000F4569" w14:paraId="53D24F6E" w14:textId="77777777" w:rsidTr="009367F3">
        <w:trPr>
          <w:trHeight w:val="324"/>
          <w:trPrChange w:id="3076" w:author="瑋婷 徐" w:date="2025-01-06T09:44:00Z" w16du:dateUtc="2025-01-06T01:44:00Z">
            <w:trPr>
              <w:trHeight w:val="324"/>
            </w:trPr>
          </w:trPrChange>
        </w:trPr>
        <w:tc>
          <w:tcPr>
            <w:tcW w:w="931" w:type="dxa"/>
            <w:tcBorders>
              <w:left w:val="single" w:sz="6" w:space="0" w:color="FFFFFF"/>
              <w:bottom w:val="single" w:sz="8" w:space="0" w:color="000000"/>
              <w:right w:val="single" w:sz="6" w:space="0" w:color="FFFFFF"/>
            </w:tcBorders>
            <w:vAlign w:val="center"/>
            <w:tcPrChange w:id="3077" w:author="瑋婷 徐" w:date="2025-01-06T09:44:00Z" w16du:dateUtc="2025-01-06T01:44:00Z">
              <w:tcPr>
                <w:tcW w:w="931" w:type="dxa"/>
                <w:tcBorders>
                  <w:left w:val="single" w:sz="6" w:space="0" w:color="FFFFFF"/>
                  <w:bottom w:val="single" w:sz="8" w:space="0" w:color="000000"/>
                  <w:right w:val="single" w:sz="6" w:space="0" w:color="FFFFFF"/>
                </w:tcBorders>
                <w:vAlign w:val="center"/>
              </w:tcPr>
            </w:tcPrChange>
          </w:tcPr>
          <w:p w14:paraId="3E26E466" w14:textId="08C55B73" w:rsidR="000F4569" w:rsidRPr="009367F3" w:rsidRDefault="000F4569" w:rsidP="000F4569">
            <w:pPr>
              <w:spacing w:line="360" w:lineRule="auto"/>
              <w:jc w:val="center"/>
              <w:rPr>
                <w:rFonts w:ascii="Times New Roman" w:eastAsia="標楷體" w:hAnsi="Times New Roman" w:cs="Times New Roman"/>
              </w:rPr>
              <w:pPrChange w:id="3078" w:author="瑋婷 徐" w:date="2025-01-06T09:47:00Z" w16du:dateUtc="2025-01-06T01:47:00Z">
                <w:pPr>
                  <w:jc w:val="center"/>
                </w:pPr>
              </w:pPrChange>
            </w:pPr>
            <w:ins w:id="3079" w:author="瑋婷 徐" w:date="2025-01-06T09:43:00Z" w16du:dateUtc="2025-01-06T01:43:00Z">
              <w:r w:rsidRPr="009367F3">
                <w:rPr>
                  <w:rFonts w:ascii="Times New Roman" w:eastAsia="Arial Unicode MS" w:hAnsi="Times New Roman" w:cs="Times New Roman"/>
                  <w:color w:val="000000"/>
                  <w:rPrChange w:id="3080" w:author="瑋婷 徐" w:date="2025-01-06T09:43:00Z" w16du:dateUtc="2025-01-06T01:43:00Z">
                    <w:rPr>
                      <w:rFonts w:ascii="Arial Unicode MS" w:eastAsia="Arial Unicode MS" w:hAnsi="Arial Unicode MS" w:cs="Arial Unicode MS"/>
                      <w:color w:val="000000"/>
                      <w:sz w:val="22"/>
                      <w:szCs w:val="22"/>
                    </w:rPr>
                  </w:rPrChange>
                </w:rPr>
                <w:t>-4.077</w:t>
              </w:r>
            </w:ins>
            <w:del w:id="3081" w:author="瑋婷 徐" w:date="2025-01-06T09:43:00Z" w16du:dateUtc="2025-01-06T01:43:00Z">
              <w:r w:rsidRPr="009367F3" w:rsidDel="00E3688D">
                <w:rPr>
                  <w:rFonts w:ascii="Times New Roman" w:hAnsi="Times New Roman" w:cs="Times New Roman"/>
                  <w:color w:val="000000"/>
                </w:rPr>
                <w:delText>-3.612</w:delText>
              </w:r>
            </w:del>
          </w:p>
        </w:tc>
        <w:tc>
          <w:tcPr>
            <w:tcW w:w="834" w:type="dxa"/>
            <w:tcBorders>
              <w:left w:val="single" w:sz="6" w:space="0" w:color="FFFFFF"/>
              <w:bottom w:val="single" w:sz="8" w:space="0" w:color="000000"/>
              <w:right w:val="single" w:sz="6" w:space="0" w:color="FFFFFF"/>
            </w:tcBorders>
            <w:vAlign w:val="center"/>
            <w:tcPrChange w:id="3082" w:author="瑋婷 徐" w:date="2025-01-06T09:44:00Z" w16du:dateUtc="2025-01-06T01:44:00Z">
              <w:tcPr>
                <w:tcW w:w="834" w:type="dxa"/>
                <w:tcBorders>
                  <w:left w:val="single" w:sz="6" w:space="0" w:color="FFFFFF"/>
                  <w:bottom w:val="single" w:sz="8" w:space="0" w:color="000000"/>
                  <w:right w:val="single" w:sz="6" w:space="0" w:color="FFFFFF"/>
                </w:tcBorders>
                <w:vAlign w:val="center"/>
              </w:tcPr>
            </w:tcPrChange>
          </w:tcPr>
          <w:p w14:paraId="7514EC2D" w14:textId="62CA72D3" w:rsidR="000F4569" w:rsidRPr="009367F3" w:rsidRDefault="000F4569" w:rsidP="000F4569">
            <w:pPr>
              <w:spacing w:line="360" w:lineRule="auto"/>
              <w:jc w:val="center"/>
              <w:rPr>
                <w:rFonts w:ascii="Times New Roman" w:eastAsia="標楷體" w:hAnsi="Times New Roman" w:cs="Times New Roman"/>
              </w:rPr>
              <w:pPrChange w:id="3083" w:author="瑋婷 徐" w:date="2025-01-06T09:47:00Z" w16du:dateUtc="2025-01-06T01:47:00Z">
                <w:pPr>
                  <w:jc w:val="center"/>
                </w:pPr>
              </w:pPrChange>
            </w:pPr>
            <w:ins w:id="3084" w:author="瑋婷 徐" w:date="2025-01-06T09:43:00Z" w16du:dateUtc="2025-01-06T01:43:00Z">
              <w:r w:rsidRPr="009367F3">
                <w:rPr>
                  <w:rFonts w:ascii="Times New Roman" w:eastAsia="Arial Unicode MS" w:hAnsi="Times New Roman" w:cs="Times New Roman"/>
                  <w:color w:val="000000"/>
                  <w:rPrChange w:id="3085" w:author="瑋婷 徐" w:date="2025-01-06T09:43:00Z" w16du:dateUtc="2025-01-06T01:43:00Z">
                    <w:rPr>
                      <w:rFonts w:ascii="Arial Unicode MS" w:eastAsia="Arial Unicode MS" w:hAnsi="Arial Unicode MS" w:cs="Arial Unicode MS"/>
                      <w:color w:val="000000"/>
                      <w:sz w:val="22"/>
                      <w:szCs w:val="22"/>
                    </w:rPr>
                  </w:rPrChange>
                </w:rPr>
                <w:t>-0.039</w:t>
              </w:r>
            </w:ins>
            <w:del w:id="3086" w:author="瑋婷 徐" w:date="2025-01-06T09:43:00Z" w16du:dateUtc="2025-01-06T01:43:00Z">
              <w:r w:rsidRPr="009367F3" w:rsidDel="00E3688D">
                <w:rPr>
                  <w:rFonts w:ascii="Times New Roman" w:hAnsi="Times New Roman" w:cs="Times New Roman"/>
                  <w:color w:val="000000"/>
                </w:rPr>
                <w:delText>-0.0452</w:delText>
              </w:r>
            </w:del>
          </w:p>
        </w:tc>
        <w:tc>
          <w:tcPr>
            <w:tcW w:w="805" w:type="dxa"/>
            <w:tcBorders>
              <w:left w:val="single" w:sz="6" w:space="0" w:color="FFFFFF"/>
              <w:bottom w:val="single" w:sz="8" w:space="0" w:color="000000"/>
              <w:right w:val="single" w:sz="6" w:space="0" w:color="FFFFFF"/>
            </w:tcBorders>
            <w:vAlign w:val="center"/>
            <w:tcPrChange w:id="3087" w:author="瑋婷 徐" w:date="2025-01-06T09:44:00Z" w16du:dateUtc="2025-01-06T01:44:00Z">
              <w:tcPr>
                <w:tcW w:w="805" w:type="dxa"/>
                <w:tcBorders>
                  <w:left w:val="single" w:sz="6" w:space="0" w:color="FFFFFF"/>
                  <w:bottom w:val="single" w:sz="8" w:space="0" w:color="000000"/>
                  <w:right w:val="single" w:sz="6" w:space="0" w:color="FFFFFF"/>
                </w:tcBorders>
                <w:vAlign w:val="center"/>
              </w:tcPr>
            </w:tcPrChange>
          </w:tcPr>
          <w:p w14:paraId="3EB5735B" w14:textId="20B7F5EF" w:rsidR="000F4569" w:rsidRPr="009367F3" w:rsidRDefault="000F4569" w:rsidP="000F4569">
            <w:pPr>
              <w:spacing w:line="360" w:lineRule="auto"/>
              <w:jc w:val="center"/>
              <w:rPr>
                <w:rFonts w:ascii="Times New Roman" w:eastAsia="標楷體" w:hAnsi="Times New Roman" w:cs="Times New Roman"/>
              </w:rPr>
              <w:pPrChange w:id="3088" w:author="瑋婷 徐" w:date="2025-01-06T09:47:00Z" w16du:dateUtc="2025-01-06T01:47:00Z">
                <w:pPr>
                  <w:jc w:val="center"/>
                </w:pPr>
              </w:pPrChange>
            </w:pPr>
          </w:p>
        </w:tc>
        <w:tc>
          <w:tcPr>
            <w:tcW w:w="862" w:type="dxa"/>
            <w:tcBorders>
              <w:left w:val="single" w:sz="6" w:space="0" w:color="FFFFFF"/>
              <w:bottom w:val="single" w:sz="8" w:space="0" w:color="000000"/>
              <w:right w:val="single" w:sz="6" w:space="0" w:color="FFFFFF"/>
            </w:tcBorders>
            <w:vAlign w:val="center"/>
            <w:tcPrChange w:id="3089" w:author="瑋婷 徐" w:date="2025-01-06T09:44:00Z" w16du:dateUtc="2025-01-06T01:44:00Z">
              <w:tcPr>
                <w:tcW w:w="862" w:type="dxa"/>
                <w:tcBorders>
                  <w:left w:val="single" w:sz="6" w:space="0" w:color="FFFFFF"/>
                  <w:bottom w:val="single" w:sz="8" w:space="0" w:color="000000"/>
                  <w:right w:val="single" w:sz="6" w:space="0" w:color="FFFFFF"/>
                </w:tcBorders>
                <w:vAlign w:val="center"/>
              </w:tcPr>
            </w:tcPrChange>
          </w:tcPr>
          <w:p w14:paraId="52175162" w14:textId="552104C6" w:rsidR="000F4569" w:rsidRPr="009367F3" w:rsidRDefault="000F4569" w:rsidP="000F4569">
            <w:pPr>
              <w:spacing w:line="360" w:lineRule="auto"/>
              <w:jc w:val="center"/>
              <w:rPr>
                <w:rFonts w:ascii="Times New Roman" w:eastAsia="標楷體" w:hAnsi="Times New Roman" w:cs="Times New Roman"/>
              </w:rPr>
              <w:pPrChange w:id="3090" w:author="瑋婷 徐" w:date="2025-01-06T09:47:00Z" w16du:dateUtc="2025-01-06T01:47:00Z">
                <w:pPr>
                  <w:jc w:val="center"/>
                </w:pPr>
              </w:pPrChange>
            </w:pPr>
            <w:ins w:id="3091" w:author="瑋婷 徐" w:date="2025-01-06T09:43:00Z" w16du:dateUtc="2025-01-06T01:43:00Z">
              <w:r w:rsidRPr="009367F3">
                <w:rPr>
                  <w:rFonts w:ascii="Times New Roman" w:eastAsia="Arial Unicode MS" w:hAnsi="Times New Roman" w:cs="Times New Roman"/>
                  <w:color w:val="000000"/>
                  <w:rPrChange w:id="3092" w:author="瑋婷 徐" w:date="2025-01-06T09:43:00Z" w16du:dateUtc="2025-01-06T01:43:00Z">
                    <w:rPr>
                      <w:rFonts w:ascii="Arial Unicode MS" w:eastAsia="Arial Unicode MS" w:hAnsi="Arial Unicode MS" w:cs="Arial Unicode MS"/>
                      <w:color w:val="000000"/>
                      <w:sz w:val="22"/>
                      <w:szCs w:val="22"/>
                    </w:rPr>
                  </w:rPrChange>
                </w:rPr>
                <w:t>+</w:t>
              </w:r>
            </w:ins>
            <w:del w:id="3093" w:author="瑋婷 徐" w:date="2025-01-06T09:43:00Z" w16du:dateUtc="2025-01-06T01:43:00Z">
              <w:r w:rsidRPr="009367F3" w:rsidDel="00E3688D">
                <w:rPr>
                  <w:rFonts w:ascii="Times New Roman" w:hAnsi="Times New Roman" w:cs="Times New Roman"/>
                  <w:color w:val="000000"/>
                </w:rPr>
                <w:delText>+</w:delText>
              </w:r>
            </w:del>
          </w:p>
        </w:tc>
        <w:tc>
          <w:tcPr>
            <w:tcW w:w="548" w:type="dxa"/>
            <w:tcBorders>
              <w:left w:val="single" w:sz="6" w:space="0" w:color="FFFFFF"/>
              <w:bottom w:val="single" w:sz="8" w:space="0" w:color="000000"/>
              <w:right w:val="single" w:sz="6" w:space="0" w:color="FFFFFF"/>
            </w:tcBorders>
            <w:vAlign w:val="center"/>
            <w:tcPrChange w:id="3094" w:author="瑋婷 徐" w:date="2025-01-06T09:44:00Z" w16du:dateUtc="2025-01-06T01:44:00Z">
              <w:tcPr>
                <w:tcW w:w="548" w:type="dxa"/>
                <w:tcBorders>
                  <w:left w:val="single" w:sz="6" w:space="0" w:color="FFFFFF"/>
                  <w:bottom w:val="single" w:sz="8" w:space="0" w:color="000000"/>
                  <w:right w:val="single" w:sz="6" w:space="0" w:color="FFFFFF"/>
                </w:tcBorders>
                <w:vAlign w:val="center"/>
              </w:tcPr>
            </w:tcPrChange>
          </w:tcPr>
          <w:p w14:paraId="639A08F2" w14:textId="77777777" w:rsidR="000F4569" w:rsidRPr="009367F3" w:rsidRDefault="000F4569" w:rsidP="000F4569">
            <w:pPr>
              <w:spacing w:line="360" w:lineRule="auto"/>
              <w:jc w:val="center"/>
              <w:rPr>
                <w:rFonts w:ascii="Times New Roman" w:eastAsia="標楷體" w:hAnsi="Times New Roman" w:cs="Times New Roman"/>
              </w:rPr>
              <w:pPrChange w:id="3095" w:author="瑋婷 徐" w:date="2025-01-06T09:47:00Z" w16du:dateUtc="2025-01-06T01:47:00Z">
                <w:pPr>
                  <w:jc w:val="center"/>
                </w:pPr>
              </w:pPrChange>
            </w:pPr>
          </w:p>
        </w:tc>
        <w:tc>
          <w:tcPr>
            <w:tcW w:w="679" w:type="dxa"/>
            <w:tcBorders>
              <w:left w:val="single" w:sz="6" w:space="0" w:color="FFFFFF"/>
              <w:bottom w:val="single" w:sz="8" w:space="0" w:color="000000"/>
              <w:right w:val="single" w:sz="6" w:space="0" w:color="FFFFFF"/>
            </w:tcBorders>
            <w:vAlign w:val="center"/>
            <w:tcPrChange w:id="3096" w:author="瑋婷 徐" w:date="2025-01-06T09:44:00Z" w16du:dateUtc="2025-01-06T01:44:00Z">
              <w:tcPr>
                <w:tcW w:w="679" w:type="dxa"/>
                <w:tcBorders>
                  <w:left w:val="single" w:sz="6" w:space="0" w:color="FFFFFF"/>
                  <w:bottom w:val="single" w:sz="8" w:space="0" w:color="000000"/>
                  <w:right w:val="single" w:sz="6" w:space="0" w:color="FFFFFF"/>
                </w:tcBorders>
                <w:vAlign w:val="center"/>
              </w:tcPr>
            </w:tcPrChange>
          </w:tcPr>
          <w:p w14:paraId="27561EC8" w14:textId="7EB8EF86" w:rsidR="000F4569" w:rsidRPr="009367F3" w:rsidRDefault="000F4569" w:rsidP="000F4569">
            <w:pPr>
              <w:spacing w:line="360" w:lineRule="auto"/>
              <w:jc w:val="center"/>
              <w:rPr>
                <w:rFonts w:ascii="Times New Roman" w:eastAsia="標楷體" w:hAnsi="Times New Roman" w:cs="Times New Roman"/>
              </w:rPr>
              <w:pPrChange w:id="3097" w:author="瑋婷 徐" w:date="2025-01-06T09:47:00Z" w16du:dateUtc="2025-01-06T01:47:00Z">
                <w:pPr>
                  <w:jc w:val="center"/>
                </w:pPr>
              </w:pPrChange>
            </w:pPr>
            <w:ins w:id="3098" w:author="瑋婷 徐" w:date="2025-01-06T09:43:00Z" w16du:dateUtc="2025-01-06T01:43:00Z">
              <w:r w:rsidRPr="009367F3">
                <w:rPr>
                  <w:rFonts w:ascii="Times New Roman" w:eastAsia="Arial Unicode MS" w:hAnsi="Times New Roman" w:cs="Times New Roman"/>
                  <w:color w:val="000000"/>
                  <w:rPrChange w:id="3099" w:author="瑋婷 徐" w:date="2025-01-06T09:43:00Z" w16du:dateUtc="2025-01-06T01:43:00Z">
                    <w:rPr>
                      <w:rFonts w:ascii="Arial Unicode MS" w:eastAsia="Arial Unicode MS" w:hAnsi="Arial Unicode MS" w:cs="Arial Unicode MS"/>
                      <w:color w:val="000000"/>
                      <w:sz w:val="22"/>
                      <w:szCs w:val="22"/>
                    </w:rPr>
                  </w:rPrChange>
                </w:rPr>
                <w:t>-0.080</w:t>
              </w:r>
            </w:ins>
            <w:del w:id="3100" w:author="瑋婷 徐" w:date="2025-01-06T09:43:00Z" w16du:dateUtc="2025-01-06T01:43:00Z">
              <w:r w:rsidRPr="009367F3" w:rsidDel="00E3688D">
                <w:rPr>
                  <w:rFonts w:ascii="Times New Roman" w:hAnsi="Times New Roman" w:cs="Times New Roman"/>
                  <w:color w:val="000000"/>
                </w:rPr>
                <w:delText>-0.108</w:delText>
              </w:r>
            </w:del>
          </w:p>
        </w:tc>
        <w:tc>
          <w:tcPr>
            <w:tcW w:w="1232" w:type="dxa"/>
            <w:tcBorders>
              <w:left w:val="single" w:sz="6" w:space="0" w:color="FFFFFF"/>
              <w:bottom w:val="single" w:sz="8" w:space="0" w:color="000000"/>
              <w:right w:val="single" w:sz="6" w:space="0" w:color="FFFFFF"/>
            </w:tcBorders>
            <w:vAlign w:val="center"/>
            <w:tcPrChange w:id="3101" w:author="瑋婷 徐" w:date="2025-01-06T09:44:00Z" w16du:dateUtc="2025-01-06T01:44:00Z">
              <w:tcPr>
                <w:tcW w:w="1232" w:type="dxa"/>
                <w:tcBorders>
                  <w:left w:val="single" w:sz="6" w:space="0" w:color="FFFFFF"/>
                  <w:bottom w:val="single" w:sz="8" w:space="0" w:color="000000"/>
                  <w:right w:val="single" w:sz="6" w:space="0" w:color="FFFFFF"/>
                </w:tcBorders>
                <w:vAlign w:val="center"/>
              </w:tcPr>
            </w:tcPrChange>
          </w:tcPr>
          <w:p w14:paraId="2DE7A397" w14:textId="38A0918A" w:rsidR="000F4569" w:rsidRPr="009367F3" w:rsidRDefault="000F4569" w:rsidP="000F4569">
            <w:pPr>
              <w:spacing w:line="360" w:lineRule="auto"/>
              <w:jc w:val="center"/>
              <w:rPr>
                <w:rFonts w:ascii="Times New Roman" w:eastAsia="標楷體" w:hAnsi="Times New Roman" w:cs="Times New Roman"/>
              </w:rPr>
              <w:pPrChange w:id="3102" w:author="瑋婷 徐" w:date="2025-01-06T09:47:00Z" w16du:dateUtc="2025-01-06T01:47:00Z">
                <w:pPr>
                  <w:jc w:val="center"/>
                </w:pPr>
              </w:pPrChange>
            </w:pPr>
            <w:ins w:id="3103" w:author="瑋婷 徐" w:date="2025-01-06T09:43:00Z" w16du:dateUtc="2025-01-06T01:43:00Z">
              <w:r w:rsidRPr="009367F3">
                <w:rPr>
                  <w:rFonts w:ascii="Times New Roman" w:eastAsia="Arial Unicode MS" w:hAnsi="Times New Roman" w:cs="Times New Roman"/>
                  <w:color w:val="000000"/>
                  <w:rPrChange w:id="3104" w:author="瑋婷 徐" w:date="2025-01-06T09:43:00Z" w16du:dateUtc="2025-01-06T01:43:00Z">
                    <w:rPr>
                      <w:rFonts w:ascii="Arial Unicode MS" w:eastAsia="Arial Unicode MS" w:hAnsi="Arial Unicode MS" w:cs="Arial Unicode MS"/>
                      <w:color w:val="000000"/>
                      <w:sz w:val="22"/>
                      <w:szCs w:val="22"/>
                    </w:rPr>
                  </w:rPrChange>
                </w:rPr>
                <w:t>11</w:t>
              </w:r>
            </w:ins>
            <w:del w:id="3105" w:author="瑋婷 徐" w:date="2025-01-06T09:43:00Z" w16du:dateUtc="2025-01-06T01:43:00Z">
              <w:r w:rsidRPr="009367F3" w:rsidDel="00E3688D">
                <w:rPr>
                  <w:rFonts w:ascii="Times New Roman" w:hAnsi="Times New Roman" w:cs="Times New Roman"/>
                  <w:color w:val="000000"/>
                </w:rPr>
                <w:delText>-2815.107</w:delText>
              </w:r>
            </w:del>
          </w:p>
        </w:tc>
        <w:tc>
          <w:tcPr>
            <w:tcW w:w="960" w:type="dxa"/>
            <w:tcBorders>
              <w:left w:val="single" w:sz="6" w:space="0" w:color="FFFFFF"/>
              <w:bottom w:val="single" w:sz="8" w:space="0" w:color="000000"/>
              <w:right w:val="single" w:sz="6" w:space="0" w:color="FFFFFF"/>
            </w:tcBorders>
            <w:vAlign w:val="center"/>
            <w:tcPrChange w:id="3106" w:author="瑋婷 徐" w:date="2025-01-06T09:44:00Z" w16du:dateUtc="2025-01-06T01:44:00Z">
              <w:tcPr>
                <w:tcW w:w="960" w:type="dxa"/>
                <w:tcBorders>
                  <w:left w:val="single" w:sz="6" w:space="0" w:color="FFFFFF"/>
                  <w:bottom w:val="single" w:sz="8" w:space="0" w:color="000000"/>
                  <w:right w:val="single" w:sz="6" w:space="0" w:color="FFFFFF"/>
                </w:tcBorders>
                <w:vAlign w:val="center"/>
              </w:tcPr>
            </w:tcPrChange>
          </w:tcPr>
          <w:p w14:paraId="2A7BB5E4" w14:textId="2F6FFE72" w:rsidR="000F4569" w:rsidRPr="000F4569" w:rsidRDefault="000F4569" w:rsidP="000F4569">
            <w:pPr>
              <w:spacing w:line="360" w:lineRule="auto"/>
              <w:jc w:val="center"/>
              <w:rPr>
                <w:rFonts w:ascii="Times New Roman" w:eastAsia="Arial Unicode MS" w:hAnsi="Times New Roman" w:cs="Times New Roman"/>
                <w:color w:val="000000"/>
                <w:rPrChange w:id="3107" w:author="瑋婷 徐" w:date="2025-01-06T10:57:00Z" w16du:dateUtc="2025-01-06T02:57:00Z">
                  <w:rPr>
                    <w:rFonts w:ascii="Times New Roman" w:eastAsia="標楷體" w:hAnsi="Times New Roman" w:cs="Times New Roman"/>
                  </w:rPr>
                </w:rPrChange>
              </w:rPr>
              <w:pPrChange w:id="3108" w:author="瑋婷 徐" w:date="2025-01-06T09:47:00Z" w16du:dateUtc="2025-01-06T01:47:00Z">
                <w:pPr>
                  <w:jc w:val="center"/>
                </w:pPr>
              </w:pPrChange>
            </w:pPr>
            <w:ins w:id="3109" w:author="瑋婷 徐" w:date="2025-01-06T10:57:00Z" w16du:dateUtc="2025-01-06T02:57:00Z">
              <w:r w:rsidRPr="000F4569">
                <w:rPr>
                  <w:rFonts w:ascii="Times New Roman" w:eastAsia="Arial Unicode MS" w:hAnsi="Times New Roman" w:cs="Times New Roman"/>
                  <w:color w:val="000000"/>
                  <w:rPrChange w:id="3110" w:author="瑋婷 徐" w:date="2025-01-06T10:57:00Z" w16du:dateUtc="2025-01-06T02:57:00Z">
                    <w:rPr>
                      <w:rFonts w:ascii="Arial Unicode MS" w:eastAsia="Arial Unicode MS" w:hAnsi="Arial Unicode MS" w:cs="Arial Unicode MS"/>
                      <w:color w:val="000000"/>
                      <w:sz w:val="22"/>
                      <w:szCs w:val="22"/>
                    </w:rPr>
                  </w:rPrChange>
                </w:rPr>
                <w:t>5392</w:t>
              </w:r>
            </w:ins>
            <w:del w:id="3111" w:author="瑋婷 徐" w:date="2025-01-06T09:43:00Z" w16du:dateUtc="2025-01-06T01:43:00Z">
              <w:r w:rsidRPr="000F4569" w:rsidDel="00E3688D">
                <w:rPr>
                  <w:rFonts w:ascii="Times New Roman" w:eastAsia="Arial Unicode MS" w:hAnsi="Times New Roman" w:cs="Times New Roman"/>
                  <w:color w:val="000000"/>
                  <w:rPrChange w:id="3112" w:author="瑋婷 徐" w:date="2025-01-06T10:57:00Z" w16du:dateUtc="2025-01-06T02:57:00Z">
                    <w:rPr>
                      <w:rFonts w:ascii="Times New Roman" w:hAnsi="Times New Roman" w:cs="Times New Roman"/>
                      <w:color w:val="000000"/>
                    </w:rPr>
                  </w:rPrChange>
                </w:rPr>
                <w:delText>5652.2</w:delText>
              </w:r>
            </w:del>
          </w:p>
        </w:tc>
        <w:tc>
          <w:tcPr>
            <w:tcW w:w="819" w:type="dxa"/>
            <w:tcBorders>
              <w:left w:val="single" w:sz="6" w:space="0" w:color="FFFFFF"/>
              <w:bottom w:val="single" w:sz="8" w:space="0" w:color="000000"/>
              <w:right w:val="single" w:sz="6" w:space="0" w:color="FFFFFF"/>
            </w:tcBorders>
            <w:vAlign w:val="center"/>
            <w:tcPrChange w:id="3113" w:author="瑋婷 徐" w:date="2025-01-06T09:44:00Z" w16du:dateUtc="2025-01-06T01:44:00Z">
              <w:tcPr>
                <w:tcW w:w="819" w:type="dxa"/>
                <w:tcBorders>
                  <w:left w:val="single" w:sz="6" w:space="0" w:color="FFFFFF"/>
                  <w:bottom w:val="single" w:sz="8" w:space="0" w:color="000000"/>
                  <w:right w:val="single" w:sz="6" w:space="0" w:color="FFFFFF"/>
                </w:tcBorders>
                <w:vAlign w:val="center"/>
              </w:tcPr>
            </w:tcPrChange>
          </w:tcPr>
          <w:p w14:paraId="66FDC417" w14:textId="7FC07667" w:rsidR="000F4569" w:rsidRPr="009367F3" w:rsidRDefault="000F4569" w:rsidP="000F4569">
            <w:pPr>
              <w:spacing w:line="360" w:lineRule="auto"/>
              <w:jc w:val="center"/>
              <w:rPr>
                <w:rFonts w:ascii="Times New Roman" w:eastAsia="標楷體" w:hAnsi="Times New Roman" w:cs="Times New Roman"/>
              </w:rPr>
              <w:pPrChange w:id="3114" w:author="瑋婷 徐" w:date="2025-01-06T09:47:00Z" w16du:dateUtc="2025-01-06T01:47:00Z">
                <w:pPr>
                  <w:jc w:val="center"/>
                </w:pPr>
              </w:pPrChange>
            </w:pPr>
            <w:ins w:id="3115" w:author="瑋婷 徐" w:date="2025-01-06T10:55:00Z" w16du:dateUtc="2025-01-06T02:55:00Z">
              <w:r w:rsidRPr="002C0DD4">
                <w:rPr>
                  <w:rFonts w:ascii="Times New Roman" w:eastAsia="Arial Unicode MS" w:hAnsi="Times New Roman" w:cs="Times New Roman"/>
                  <w:color w:val="000000"/>
                </w:rPr>
                <w:t>1.815</w:t>
              </w:r>
            </w:ins>
            <w:del w:id="3116" w:author="瑋婷 徐" w:date="2025-01-06T09:43:00Z" w16du:dateUtc="2025-01-06T01:43:00Z">
              <w:r w:rsidRPr="009367F3" w:rsidDel="00E3688D">
                <w:rPr>
                  <w:rFonts w:ascii="Times New Roman" w:hAnsi="Times New Roman" w:cs="Times New Roman"/>
                  <w:color w:val="000000"/>
                </w:rPr>
                <w:delText>1.74</w:delText>
              </w:r>
            </w:del>
          </w:p>
        </w:tc>
        <w:tc>
          <w:tcPr>
            <w:tcW w:w="620" w:type="dxa"/>
            <w:tcBorders>
              <w:left w:val="single" w:sz="6" w:space="0" w:color="FFFFFF"/>
              <w:bottom w:val="single" w:sz="8" w:space="0" w:color="000000"/>
              <w:right w:val="single" w:sz="6" w:space="0" w:color="FFFFFF"/>
            </w:tcBorders>
            <w:vAlign w:val="center"/>
            <w:tcPrChange w:id="3117" w:author="瑋婷 徐" w:date="2025-01-06T09:44:00Z" w16du:dateUtc="2025-01-06T01:44:00Z">
              <w:tcPr>
                <w:tcW w:w="620" w:type="dxa"/>
                <w:tcBorders>
                  <w:left w:val="single" w:sz="6" w:space="0" w:color="FFFFFF"/>
                  <w:bottom w:val="single" w:sz="8" w:space="0" w:color="000000"/>
                  <w:right w:val="single" w:sz="6" w:space="0" w:color="FFFFFF"/>
                </w:tcBorders>
                <w:vAlign w:val="center"/>
              </w:tcPr>
            </w:tcPrChange>
          </w:tcPr>
          <w:p w14:paraId="3058A583" w14:textId="543FF7C1" w:rsidR="000F4569" w:rsidRPr="000F4569" w:rsidRDefault="000F4569" w:rsidP="000F4569">
            <w:pPr>
              <w:spacing w:line="360" w:lineRule="auto"/>
              <w:jc w:val="center"/>
              <w:rPr>
                <w:rFonts w:ascii="Times New Roman" w:eastAsia="Arial Unicode MS" w:hAnsi="Times New Roman" w:cs="Times New Roman"/>
                <w:color w:val="000000"/>
                <w:rPrChange w:id="3118" w:author="瑋婷 徐" w:date="2025-01-06T10:56:00Z" w16du:dateUtc="2025-01-06T02:56:00Z">
                  <w:rPr>
                    <w:rFonts w:ascii="Times New Roman" w:eastAsia="標楷體" w:hAnsi="Times New Roman" w:cs="Times New Roman"/>
                  </w:rPr>
                </w:rPrChange>
              </w:rPr>
              <w:pPrChange w:id="3119" w:author="瑋婷 徐" w:date="2025-01-06T09:47:00Z" w16du:dateUtc="2025-01-06T01:47:00Z">
                <w:pPr>
                  <w:jc w:val="center"/>
                </w:pPr>
              </w:pPrChange>
            </w:pPr>
            <w:ins w:id="3120" w:author="瑋婷 徐" w:date="2025-01-06T10:56:00Z" w16du:dateUtc="2025-01-06T02:56:00Z">
              <w:r w:rsidRPr="000F4569">
                <w:rPr>
                  <w:rFonts w:ascii="Times New Roman" w:eastAsia="Arial Unicode MS" w:hAnsi="Times New Roman" w:cs="Times New Roman"/>
                  <w:color w:val="000000"/>
                  <w:rPrChange w:id="3121" w:author="瑋婷 徐" w:date="2025-01-06T10:56:00Z" w16du:dateUtc="2025-01-06T02:56:00Z">
                    <w:rPr>
                      <w:rFonts w:ascii="Arial Unicode MS" w:eastAsia="Arial Unicode MS" w:hAnsi="Arial Unicode MS" w:cs="Arial Unicode MS"/>
                      <w:color w:val="000000"/>
                      <w:sz w:val="22"/>
                      <w:szCs w:val="22"/>
                    </w:rPr>
                  </w:rPrChange>
                </w:rPr>
                <w:t>0.175</w:t>
              </w:r>
            </w:ins>
            <w:del w:id="3122" w:author="瑋婷 徐" w:date="2025-01-06T09:43:00Z" w16du:dateUtc="2025-01-06T01:43:00Z">
              <w:r w:rsidRPr="000F4569" w:rsidDel="00E3688D">
                <w:rPr>
                  <w:rFonts w:ascii="Times New Roman" w:eastAsia="Arial Unicode MS" w:hAnsi="Times New Roman" w:cs="Times New Roman"/>
                  <w:color w:val="000000"/>
                  <w:rPrChange w:id="3123" w:author="瑋婷 徐" w:date="2025-01-06T10:56:00Z" w16du:dateUtc="2025-01-06T02:56:00Z">
                    <w:rPr>
                      <w:rFonts w:ascii="Times New Roman" w:hAnsi="Times New Roman" w:cs="Times New Roman"/>
                      <w:color w:val="000000"/>
                    </w:rPr>
                  </w:rPrChange>
                </w:rPr>
                <w:delText>0.295</w:delText>
              </w:r>
            </w:del>
          </w:p>
        </w:tc>
      </w:tr>
    </w:tbl>
    <w:p w14:paraId="463E1BAF" w14:textId="77777777" w:rsidR="00D93FCC" w:rsidRDefault="00D93FCC">
      <w:pPr>
        <w:rPr>
          <w:rFonts w:ascii="Times New Roman" w:eastAsia="標楷體" w:hAnsi="Times New Roman" w:cs="Times New Roman"/>
          <w:iCs/>
        </w:rPr>
      </w:pPr>
    </w:p>
    <w:p w14:paraId="57B8D18E" w14:textId="77777777" w:rsidR="00D93FCC" w:rsidRDefault="002435EC">
      <w:pPr>
        <w:rPr>
          <w:rFonts w:ascii="Times New Roman" w:eastAsia="標楷體" w:hAnsi="Times New Roman" w:cs="Times New Roman"/>
          <w:iCs/>
        </w:rPr>
      </w:pPr>
      <w:proofErr w:type="gramStart"/>
      <w:r>
        <w:rPr>
          <w:rFonts w:ascii="Times New Roman" w:eastAsia="標楷體" w:hAnsi="Times New Roman" w:cs="Times New Roman"/>
          <w:iCs/>
        </w:rPr>
        <w:t>註</w:t>
      </w:r>
      <w:proofErr w:type="gramEnd"/>
      <w:r>
        <w:rPr>
          <w:rFonts w:ascii="Times New Roman" w:eastAsia="標楷體" w:hAnsi="Times New Roman" w:cs="Times New Roman"/>
          <w:iCs/>
        </w:rPr>
        <w:t>：</w:t>
      </w:r>
    </w:p>
    <w:p w14:paraId="684C0B47" w14:textId="73D0AA97" w:rsidR="00D93FCC" w:rsidRDefault="002435EC">
      <w:pPr>
        <w:pStyle w:val="aff3"/>
        <w:widowControl/>
        <w:numPr>
          <w:ilvl w:val="0"/>
          <w:numId w:val="7"/>
        </w:numPr>
        <w:rPr>
          <w:rFonts w:ascii="Times New Roman" w:eastAsia="標楷體" w:hAnsi="Times New Roman" w:cs="Times New Roman"/>
          <w:szCs w:val="24"/>
        </w:rPr>
      </w:pPr>
      <w:r>
        <w:rPr>
          <w:rFonts w:ascii="Times New Roman" w:eastAsia="標楷體" w:hAnsi="Times New Roman" w:cs="Times New Roman"/>
          <w:szCs w:val="24"/>
        </w:rPr>
        <w:t>AIC</w:t>
      </w:r>
      <w:r>
        <w:rPr>
          <w:rFonts w:ascii="Times New Roman" w:eastAsia="標楷體" w:hAnsi="Times New Roman" w:cs="Times New Roman"/>
          <w:i/>
          <w:iCs/>
          <w:szCs w:val="24"/>
        </w:rPr>
        <w:t>c</w:t>
      </w:r>
      <w:proofErr w:type="gramStart"/>
      <w:r>
        <w:rPr>
          <w:rFonts w:ascii="Times New Roman" w:eastAsia="標楷體" w:hAnsi="Times New Roman" w:cs="Times New Roman"/>
          <w:iCs/>
          <w:szCs w:val="24"/>
        </w:rPr>
        <w:t>差值</w:t>
      </w:r>
      <w:proofErr w:type="gramEnd"/>
      <w:r>
        <w:rPr>
          <w:rFonts w:ascii="Times New Roman" w:eastAsia="標楷體" w:hAnsi="Times New Roman" w:cs="Times New Roman"/>
          <w:iCs/>
          <w:szCs w:val="24"/>
        </w:rPr>
        <w:t>(</w:t>
      </w:r>
      <w:r>
        <w:rPr>
          <w:rFonts w:ascii="Times New Roman" w:eastAsia="標楷體" w:hAnsi="Times New Roman" w:cs="Times New Roman"/>
          <w:i/>
          <w:iCs/>
          <w:szCs w:val="24"/>
        </w:rPr>
        <w:t>Δ</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iCs/>
          <w:szCs w:val="24"/>
        </w:rPr>
        <w:t>)</w:t>
      </w:r>
      <w:r>
        <w:rPr>
          <w:rFonts w:ascii="Times New Roman" w:eastAsia="標楷體" w:hAnsi="Times New Roman" w:cs="Times New Roman"/>
          <w:szCs w:val="24"/>
        </w:rPr>
        <w:t>是各模式的</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szCs w:val="24"/>
        </w:rPr>
        <w:t>與具有最低</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szCs w:val="24"/>
        </w:rPr>
        <w:t>值</w:t>
      </w:r>
      <w:r>
        <w:rPr>
          <w:rFonts w:ascii="Times New Roman" w:eastAsia="標楷體" w:hAnsi="Times New Roman" w:cs="Times New Roman"/>
          <w:szCs w:val="24"/>
        </w:rPr>
        <w:t>(</w:t>
      </w:r>
      <w:r>
        <w:rPr>
          <w:rFonts w:ascii="Times New Roman" w:eastAsia="標楷體" w:hAnsi="Times New Roman" w:cs="Times New Roman"/>
          <w:szCs w:val="24"/>
        </w:rPr>
        <w:t>此計畫之數值為</w:t>
      </w:r>
      <w:r>
        <w:rPr>
          <w:rFonts w:ascii="Times New Roman" w:eastAsia="標楷體" w:hAnsi="Times New Roman" w:cs="Times New Roman"/>
          <w:szCs w:val="24"/>
        </w:rPr>
        <w:t>5</w:t>
      </w:r>
      <w:ins w:id="3124" w:author="瑋婷 徐" w:date="2025-01-06T10:57:00Z" w16du:dateUtc="2025-01-06T02:57:00Z">
        <w:r w:rsidR="000F4569">
          <w:rPr>
            <w:rFonts w:ascii="Times New Roman" w:eastAsia="標楷體" w:hAnsi="Times New Roman" w:cs="Times New Roman" w:hint="eastAsia"/>
            <w:szCs w:val="24"/>
          </w:rPr>
          <w:t>390</w:t>
        </w:r>
      </w:ins>
      <w:del w:id="3125" w:author="瑋婷 徐" w:date="2025-01-06T10:57:00Z" w16du:dateUtc="2025-01-06T02:57:00Z">
        <w:r w:rsidDel="000F4569">
          <w:rPr>
            <w:rFonts w:ascii="Times New Roman" w:eastAsia="標楷體" w:hAnsi="Times New Roman" w:cs="Times New Roman"/>
            <w:szCs w:val="24"/>
          </w:rPr>
          <w:delText>650.5</w:delText>
        </w:r>
      </w:del>
      <w:r>
        <w:rPr>
          <w:rFonts w:ascii="Times New Roman" w:eastAsia="標楷體" w:hAnsi="Times New Roman" w:cs="Times New Roman"/>
          <w:szCs w:val="24"/>
        </w:rPr>
        <w:t>)</w:t>
      </w:r>
      <w:r>
        <w:rPr>
          <w:rFonts w:ascii="Times New Roman" w:eastAsia="標楷體" w:hAnsi="Times New Roman" w:cs="Times New Roman"/>
          <w:szCs w:val="24"/>
        </w:rPr>
        <w:t>模式</w:t>
      </w:r>
      <w:proofErr w:type="gramStart"/>
      <w:r>
        <w:rPr>
          <w:rFonts w:ascii="Times New Roman" w:eastAsia="標楷體" w:hAnsi="Times New Roman" w:cs="Times New Roman"/>
          <w:szCs w:val="24"/>
        </w:rPr>
        <w:t>的差值</w:t>
      </w:r>
      <w:proofErr w:type="gramEnd"/>
      <w:r>
        <w:rPr>
          <w:rFonts w:ascii="Times New Roman" w:eastAsia="標楷體" w:hAnsi="Times New Roman" w:cs="Times New Roman"/>
          <w:szCs w:val="24"/>
        </w:rPr>
        <w:t>。</w:t>
      </w:r>
    </w:p>
    <w:p w14:paraId="485982B3" w14:textId="77777777" w:rsidR="00D93FCC" w:rsidRDefault="002435EC">
      <w:pPr>
        <w:pStyle w:val="aff3"/>
        <w:widowControl/>
        <w:numPr>
          <w:ilvl w:val="0"/>
          <w:numId w:val="7"/>
        </w:numPr>
        <w:rPr>
          <w:rFonts w:ascii="Times New Roman" w:eastAsia="標楷體" w:hAnsi="Times New Roman" w:cs="Times New Roman"/>
          <w:szCs w:val="24"/>
        </w:rPr>
      </w:pPr>
      <w:r>
        <w:rPr>
          <w:rFonts w:ascii="Times New Roman" w:eastAsia="標楷體" w:hAnsi="Times New Roman" w:cs="Times New Roman"/>
          <w:i/>
          <w:iCs/>
          <w:szCs w:val="24"/>
        </w:rPr>
        <w:t>ωi</w:t>
      </w:r>
      <w:r>
        <w:rPr>
          <w:rFonts w:ascii="Times New Roman" w:eastAsia="標楷體" w:hAnsi="Times New Roman" w:cs="Times New Roman"/>
          <w:szCs w:val="24"/>
        </w:rPr>
        <w:t>為</w:t>
      </w:r>
      <w:r>
        <w:rPr>
          <w:rFonts w:ascii="Times New Roman" w:eastAsia="標楷體" w:hAnsi="Times New Roman" w:cs="Times New Roman"/>
          <w:szCs w:val="24"/>
        </w:rPr>
        <w:t>Akaike weights</w:t>
      </w:r>
      <w:r>
        <w:rPr>
          <w:rFonts w:ascii="Times New Roman" w:eastAsia="標楷體" w:hAnsi="Times New Roman" w:cs="Times New Roman"/>
          <w:szCs w:val="24"/>
        </w:rPr>
        <w:t>的數值。</w:t>
      </w:r>
    </w:p>
    <w:p w14:paraId="2CF7FA0D" w14:textId="77777777" w:rsidR="00D93FCC" w:rsidRDefault="002435EC">
      <w:pPr>
        <w:pStyle w:val="aff3"/>
        <w:widowControl/>
        <w:numPr>
          <w:ilvl w:val="0"/>
          <w:numId w:val="7"/>
        </w:numPr>
        <w:rPr>
          <w:rFonts w:ascii="Times New Roman" w:eastAsia="標楷體" w:hAnsi="Times New Roman" w:cs="Times New Roman"/>
        </w:rPr>
      </w:pPr>
      <w:proofErr w:type="gramStart"/>
      <w:r>
        <w:rPr>
          <w:rFonts w:ascii="Times New Roman" w:eastAsia="標楷體" w:hAnsi="Times New Roman" w:cs="Times New Roman"/>
          <w:szCs w:val="24"/>
        </w:rPr>
        <w:t>此表僅</w:t>
      </w:r>
      <w:proofErr w:type="gramEnd"/>
      <w:r>
        <w:rPr>
          <w:rFonts w:ascii="Times New Roman" w:eastAsia="標楷體" w:hAnsi="Times New Roman" w:cs="Times New Roman"/>
          <w:szCs w:val="24"/>
        </w:rPr>
        <w:t>呈現</w:t>
      </w:r>
      <w:r>
        <w:rPr>
          <w:rFonts w:ascii="Times New Roman" w:eastAsia="標楷體" w:hAnsi="Times New Roman" w:cs="Times New Roman"/>
          <w:i/>
          <w:color w:val="010101"/>
          <w:szCs w:val="24"/>
        </w:rPr>
        <w:t>Δ</w:t>
      </w:r>
      <w:r>
        <w:rPr>
          <w:rFonts w:ascii="Times New Roman" w:eastAsia="標楷體" w:hAnsi="Times New Roman" w:cs="Times New Roman"/>
          <w:szCs w:val="24"/>
        </w:rPr>
        <w:t>AIC</w:t>
      </w:r>
      <w:r>
        <w:rPr>
          <w:rFonts w:ascii="Times New Roman" w:eastAsia="標楷體" w:hAnsi="Times New Roman" w:cs="Times New Roman"/>
          <w:i/>
          <w:szCs w:val="24"/>
        </w:rPr>
        <w:t xml:space="preserve">c </w:t>
      </w:r>
      <w:proofErr w:type="gramStart"/>
      <w:r>
        <w:rPr>
          <w:rFonts w:ascii="新細明體" w:eastAsia="新細明體" w:hAnsi="新細明體" w:cs="新細明體"/>
          <w:szCs w:val="24"/>
        </w:rPr>
        <w:t>≦</w:t>
      </w:r>
      <w:proofErr w:type="gramEnd"/>
      <w:r>
        <w:rPr>
          <w:rFonts w:ascii="Times New Roman" w:eastAsia="標楷體" w:hAnsi="Times New Roman" w:cs="Times New Roman"/>
          <w:szCs w:val="24"/>
        </w:rPr>
        <w:t xml:space="preserve"> 2</w:t>
      </w:r>
      <w:r>
        <w:rPr>
          <w:rFonts w:ascii="Times New Roman" w:eastAsia="標楷體" w:hAnsi="Times New Roman" w:cs="Times New Roman"/>
          <w:szCs w:val="24"/>
        </w:rPr>
        <w:t>的最佳模式。</w:t>
      </w:r>
      <w:r>
        <w:br w:type="page"/>
      </w:r>
    </w:p>
    <w:p w14:paraId="40408337" w14:textId="0E5B285D"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del w:id="3126" w:author="瑋婷 徐" w:date="2025-01-06T10:59:00Z" w16du:dateUtc="2025-01-06T02:59:00Z">
        <w:r w:rsidDel="000F4569">
          <w:rPr>
            <w:rFonts w:ascii="Times New Roman" w:eastAsia="標楷體" w:hAnsi="Times New Roman" w:cs="Times New Roman"/>
          </w:rPr>
          <w:delText>9</w:delText>
        </w:r>
      </w:del>
      <w:ins w:id="3127" w:author="瑋婷 徐" w:date="2025-01-06T10:59:00Z" w16du:dateUtc="2025-01-06T02:59:00Z">
        <w:r w:rsidR="000F4569">
          <w:rPr>
            <w:rFonts w:ascii="Times New Roman" w:eastAsia="標楷體" w:hAnsi="Times New Roman" w:cs="Times New Roman" w:hint="eastAsia"/>
          </w:rPr>
          <w:t>10</w:t>
        </w:r>
      </w:ins>
      <w:r>
        <w:rPr>
          <w:rFonts w:ascii="Times New Roman" w:eastAsia="標楷體" w:hAnsi="Times New Roman" w:cs="Times New Roman"/>
        </w:rPr>
        <w:t>、影響臺灣獼猴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分布因子經</w:t>
      </w:r>
      <w:r>
        <w:rPr>
          <w:rFonts w:ascii="Times New Roman" w:eastAsia="標楷體" w:hAnsi="Times New Roman" w:cs="Times New Roman"/>
        </w:rPr>
        <w:t>GLMM</w:t>
      </w:r>
      <w:r w:rsidR="009B088F">
        <w:rPr>
          <w:rFonts w:ascii="Times New Roman" w:eastAsia="標楷體" w:hAnsi="Times New Roman" w:cs="Times New Roman"/>
        </w:rPr>
        <w:t>模式</w:t>
      </w:r>
      <w:r>
        <w:rPr>
          <w:rFonts w:ascii="Times New Roman" w:eastAsia="標楷體" w:hAnsi="Times New Roman" w:cs="Times New Roman"/>
        </w:rPr>
        <w:t>的檢定結果</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852"/>
        <w:gridCol w:w="2003"/>
        <w:gridCol w:w="1236"/>
        <w:gridCol w:w="2199"/>
        <w:gridCol w:w="1000"/>
        <w:tblGridChange w:id="3128">
          <w:tblGrid>
            <w:gridCol w:w="1852"/>
            <w:gridCol w:w="2003"/>
            <w:gridCol w:w="1236"/>
            <w:gridCol w:w="2199"/>
            <w:gridCol w:w="1000"/>
          </w:tblGrid>
        </w:tblGridChange>
      </w:tblGrid>
      <w:tr w:rsidR="00D93FCC" w:rsidRPr="009367F3" w14:paraId="17318BEF" w14:textId="77777777" w:rsidTr="009367F3">
        <w:trPr>
          <w:trHeight w:val="324"/>
        </w:trPr>
        <w:tc>
          <w:tcPr>
            <w:tcW w:w="1852" w:type="dxa"/>
            <w:tcBorders>
              <w:top w:val="single" w:sz="8" w:space="0" w:color="000000"/>
              <w:left w:val="single" w:sz="6" w:space="0" w:color="FFFFFF"/>
              <w:bottom w:val="single" w:sz="8" w:space="0" w:color="000000"/>
              <w:right w:val="single" w:sz="6" w:space="0" w:color="FFFFFF"/>
            </w:tcBorders>
            <w:vAlign w:val="center"/>
          </w:tcPr>
          <w:p w14:paraId="05F69B31" w14:textId="77777777" w:rsidR="00D93FCC" w:rsidRPr="009367F3" w:rsidRDefault="002435EC">
            <w:pPr>
              <w:rPr>
                <w:rFonts w:ascii="Times New Roman" w:eastAsia="標楷體" w:hAnsi="Times New Roman" w:cs="Times New Roman"/>
              </w:rPr>
            </w:pPr>
            <w:r w:rsidRPr="009367F3">
              <w:rPr>
                <w:rFonts w:ascii="Times New Roman" w:eastAsia="標楷體" w:hAnsi="Times New Roman" w:cs="Times New Roman"/>
              </w:rPr>
              <w:t>變數</w:t>
            </w:r>
          </w:p>
        </w:tc>
        <w:tc>
          <w:tcPr>
            <w:tcW w:w="2003" w:type="dxa"/>
            <w:tcBorders>
              <w:top w:val="single" w:sz="8" w:space="0" w:color="000000"/>
              <w:left w:val="single" w:sz="6" w:space="0" w:color="FFFFFF"/>
              <w:bottom w:val="single" w:sz="8" w:space="0" w:color="000000"/>
              <w:right w:val="single" w:sz="6" w:space="0" w:color="FFFFFF"/>
            </w:tcBorders>
            <w:vAlign w:val="center"/>
          </w:tcPr>
          <w:p w14:paraId="60AC61D8" w14:textId="77777777" w:rsidR="00D93FCC" w:rsidRPr="009367F3" w:rsidRDefault="002435EC">
            <w:pPr>
              <w:rPr>
                <w:rFonts w:ascii="Times New Roman" w:eastAsia="標楷體" w:hAnsi="Times New Roman" w:cs="Times New Roman"/>
              </w:rPr>
            </w:pPr>
            <w:r w:rsidRPr="009367F3">
              <w:rPr>
                <w:rFonts w:ascii="Times New Roman" w:eastAsia="標楷體" w:hAnsi="Times New Roman" w:cs="Times New Roman"/>
              </w:rPr>
              <w:t>Chisq</w:t>
            </w:r>
          </w:p>
        </w:tc>
        <w:tc>
          <w:tcPr>
            <w:tcW w:w="1236" w:type="dxa"/>
            <w:tcBorders>
              <w:top w:val="single" w:sz="8" w:space="0" w:color="000000"/>
              <w:left w:val="single" w:sz="6" w:space="0" w:color="FFFFFF"/>
              <w:bottom w:val="single" w:sz="8" w:space="0" w:color="000000"/>
              <w:right w:val="single" w:sz="6" w:space="0" w:color="FFFFFF"/>
            </w:tcBorders>
            <w:vAlign w:val="center"/>
          </w:tcPr>
          <w:p w14:paraId="50327A67" w14:textId="16BC685A" w:rsidR="00D93FCC" w:rsidRPr="009367F3" w:rsidRDefault="000E2C28">
            <w:pPr>
              <w:rPr>
                <w:rFonts w:ascii="Times New Roman" w:eastAsia="標楷體" w:hAnsi="Times New Roman" w:cs="Times New Roman"/>
              </w:rPr>
            </w:pPr>
            <w:r w:rsidRPr="009367F3">
              <w:rPr>
                <w:rFonts w:ascii="Times New Roman" w:eastAsia="標楷體" w:hAnsi="Times New Roman" w:cs="Times New Roman"/>
                <w:rPrChange w:id="3129" w:author="瑋婷 徐" w:date="2025-01-06T09:46:00Z" w16du:dateUtc="2025-01-06T01:46:00Z">
                  <w:rPr>
                    <w:rFonts w:ascii="Times New Roman" w:eastAsia="標楷體" w:hAnsi="Times New Roman" w:cs="Times New Roman" w:hint="eastAsia"/>
                  </w:rPr>
                </w:rPrChange>
              </w:rPr>
              <w:t>d</w:t>
            </w:r>
            <w:r w:rsidR="002435EC" w:rsidRPr="009367F3">
              <w:rPr>
                <w:rFonts w:ascii="Times New Roman" w:eastAsia="標楷體" w:hAnsi="Times New Roman" w:cs="Times New Roman"/>
              </w:rPr>
              <w:t>f</w:t>
            </w:r>
          </w:p>
        </w:tc>
        <w:tc>
          <w:tcPr>
            <w:tcW w:w="2199" w:type="dxa"/>
            <w:tcBorders>
              <w:top w:val="single" w:sz="8" w:space="0" w:color="000000"/>
              <w:left w:val="single" w:sz="6" w:space="0" w:color="FFFFFF"/>
              <w:bottom w:val="single" w:sz="8" w:space="0" w:color="000000"/>
              <w:right w:val="single" w:sz="6" w:space="0" w:color="FFFFFF"/>
            </w:tcBorders>
            <w:vAlign w:val="center"/>
          </w:tcPr>
          <w:p w14:paraId="3B8EA094" w14:textId="77777777" w:rsidR="00D93FCC" w:rsidRPr="009367F3" w:rsidRDefault="002435EC">
            <w:pPr>
              <w:rPr>
                <w:rFonts w:ascii="Times New Roman" w:eastAsia="標楷體" w:hAnsi="Times New Roman" w:cs="Times New Roman"/>
              </w:rPr>
            </w:pPr>
            <w:r w:rsidRPr="009367F3">
              <w:rPr>
                <w:rFonts w:ascii="Times New Roman" w:eastAsia="標楷體" w:hAnsi="Times New Roman" w:cs="Times New Roman"/>
              </w:rPr>
              <w:t>Pr (&gt;Chisq)</w:t>
            </w:r>
          </w:p>
        </w:tc>
        <w:tc>
          <w:tcPr>
            <w:tcW w:w="1000" w:type="dxa"/>
            <w:tcBorders>
              <w:top w:val="single" w:sz="8" w:space="0" w:color="000000"/>
              <w:left w:val="single" w:sz="6" w:space="0" w:color="FFFFFF"/>
              <w:bottom w:val="single" w:sz="8" w:space="0" w:color="000000"/>
              <w:right w:val="single" w:sz="6" w:space="0" w:color="FFFFFF"/>
            </w:tcBorders>
            <w:vAlign w:val="center"/>
          </w:tcPr>
          <w:p w14:paraId="69B31B77" w14:textId="77777777" w:rsidR="00D93FCC" w:rsidRPr="009367F3" w:rsidRDefault="00D93FCC">
            <w:pPr>
              <w:rPr>
                <w:rFonts w:ascii="Times New Roman" w:eastAsia="標楷體" w:hAnsi="Times New Roman" w:cs="Times New Roman"/>
              </w:rPr>
            </w:pPr>
          </w:p>
        </w:tc>
      </w:tr>
      <w:tr w:rsidR="009367F3" w:rsidRPr="009367F3" w14:paraId="6F6FD493" w14:textId="77777777" w:rsidTr="009367F3">
        <w:tblPrEx>
          <w:tblW w:w="5000" w:type="pct"/>
          <w:tblInd w:w="-70" w:type="dxa"/>
          <w:tblLayout w:type="fixed"/>
          <w:tblCellMar>
            <w:top w:w="15" w:type="dxa"/>
            <w:left w:w="28" w:type="dxa"/>
            <w:right w:w="28" w:type="dxa"/>
          </w:tblCellMar>
          <w:tblLook w:val="0000" w:firstRow="0" w:lastRow="0" w:firstColumn="0" w:lastColumn="0" w:noHBand="0" w:noVBand="0"/>
          <w:tblPrExChange w:id="3130" w:author="瑋婷 徐" w:date="2025-01-06T09:45:00Z" w16du:dateUtc="2025-01-06T01:45: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324"/>
          <w:trPrChange w:id="3131" w:author="瑋婷 徐" w:date="2025-01-06T09:45:00Z" w16du:dateUtc="2025-01-06T01:45:00Z">
            <w:trPr>
              <w:trHeight w:val="324"/>
            </w:trPr>
          </w:trPrChange>
        </w:trPr>
        <w:tc>
          <w:tcPr>
            <w:tcW w:w="1852" w:type="dxa"/>
            <w:tcBorders>
              <w:top w:val="single" w:sz="8" w:space="0" w:color="000000"/>
              <w:left w:val="single" w:sz="6" w:space="0" w:color="FFFFFF"/>
              <w:right w:val="single" w:sz="6" w:space="0" w:color="FFFFFF"/>
            </w:tcBorders>
            <w:tcPrChange w:id="3132" w:author="瑋婷 徐" w:date="2025-01-06T09:45:00Z" w16du:dateUtc="2025-01-06T01:45:00Z">
              <w:tcPr>
                <w:tcW w:w="1868" w:type="dxa"/>
                <w:tcBorders>
                  <w:top w:val="single" w:sz="8" w:space="0" w:color="000000"/>
                  <w:left w:val="single" w:sz="6" w:space="0" w:color="FFFFFF"/>
                  <w:right w:val="single" w:sz="6" w:space="0" w:color="FFFFFF"/>
                </w:tcBorders>
              </w:tcPr>
            </w:tcPrChange>
          </w:tcPr>
          <w:p w14:paraId="62D21249" w14:textId="77777777" w:rsidR="009367F3" w:rsidRPr="009367F3" w:rsidRDefault="009367F3" w:rsidP="009367F3">
            <w:pPr>
              <w:rPr>
                <w:rFonts w:ascii="Times New Roman" w:eastAsia="標楷體" w:hAnsi="Times New Roman" w:cs="Times New Roman"/>
                <w:bCs/>
                <w:rPrChange w:id="3133" w:author="瑋婷 徐" w:date="2025-01-06T09:46:00Z" w16du:dateUtc="2025-01-06T01:46:00Z">
                  <w:rPr>
                    <w:rFonts w:ascii="Times New Roman" w:eastAsia="標楷體" w:hAnsi="Times New Roman" w:cs="Times New Roman"/>
                    <w:b/>
                  </w:rPr>
                </w:rPrChange>
              </w:rPr>
            </w:pPr>
            <w:r w:rsidRPr="009367F3">
              <w:rPr>
                <w:rFonts w:ascii="Times New Roman" w:eastAsia="標楷體" w:hAnsi="Times New Roman" w:cs="Times New Roman"/>
                <w:bCs/>
                <w:rPrChange w:id="3134" w:author="瑋婷 徐" w:date="2025-01-06T09:46:00Z" w16du:dateUtc="2025-01-06T01:46:00Z">
                  <w:rPr>
                    <w:rFonts w:ascii="Times New Roman" w:eastAsia="標楷體" w:hAnsi="Times New Roman" w:cs="Times New Roman"/>
                    <w:b/>
                  </w:rPr>
                </w:rPrChange>
              </w:rPr>
              <w:t>年份</w:t>
            </w:r>
          </w:p>
        </w:tc>
        <w:tc>
          <w:tcPr>
            <w:tcW w:w="2003" w:type="dxa"/>
            <w:tcBorders>
              <w:top w:val="single" w:sz="8" w:space="0" w:color="000000"/>
              <w:left w:val="single" w:sz="6" w:space="0" w:color="FFFFFF"/>
              <w:right w:val="single" w:sz="6" w:space="0" w:color="FFFFFF"/>
            </w:tcBorders>
            <w:tcPrChange w:id="3135" w:author="瑋婷 徐" w:date="2025-01-06T09:45:00Z" w16du:dateUtc="2025-01-06T01:45:00Z">
              <w:tcPr>
                <w:tcW w:w="2021" w:type="dxa"/>
                <w:tcBorders>
                  <w:top w:val="single" w:sz="8" w:space="0" w:color="000000"/>
                  <w:left w:val="single" w:sz="6" w:space="0" w:color="FFFFFF"/>
                  <w:right w:val="single" w:sz="6" w:space="0" w:color="FFFFFF"/>
                </w:tcBorders>
                <w:vAlign w:val="center"/>
              </w:tcPr>
            </w:tcPrChange>
          </w:tcPr>
          <w:p w14:paraId="301458C8" w14:textId="45EF7C72" w:rsidR="009367F3" w:rsidRPr="009367F3" w:rsidRDefault="009367F3" w:rsidP="009367F3">
            <w:pPr>
              <w:rPr>
                <w:rFonts w:ascii="Times New Roman" w:eastAsia="標楷體" w:hAnsi="Times New Roman" w:cs="Times New Roman"/>
                <w:bCs/>
                <w:color w:val="000000"/>
                <w:rPrChange w:id="3136" w:author="瑋婷 徐" w:date="2025-01-06T09:46:00Z" w16du:dateUtc="2025-01-06T01:46:00Z">
                  <w:rPr>
                    <w:rFonts w:ascii="Times New Roman" w:eastAsia="標楷體" w:hAnsi="Times New Roman" w:cs="Times New Roman"/>
                    <w:b/>
                    <w:color w:val="000000"/>
                  </w:rPr>
                </w:rPrChange>
              </w:rPr>
            </w:pPr>
            <w:ins w:id="3137" w:author="瑋婷 徐" w:date="2025-01-06T09:45:00Z" w16du:dateUtc="2025-01-06T01:45:00Z">
              <w:r w:rsidRPr="009367F3">
                <w:rPr>
                  <w:rFonts w:ascii="Times New Roman" w:eastAsia="標楷體" w:hAnsi="Times New Roman" w:cs="Times New Roman"/>
                  <w:bCs/>
                  <w:rPrChange w:id="3138" w:author="瑋婷 徐" w:date="2025-01-06T09:46:00Z" w16du:dateUtc="2025-01-06T01:46:00Z">
                    <w:rPr>
                      <w:bCs/>
                    </w:rPr>
                  </w:rPrChange>
                </w:rPr>
                <w:t>5.017</w:t>
              </w:r>
            </w:ins>
            <w:del w:id="3139" w:author="瑋婷 徐" w:date="2025-01-06T09:45:00Z" w16du:dateUtc="2025-01-06T01:45:00Z">
              <w:r w:rsidRPr="009367F3" w:rsidDel="004900DB">
                <w:rPr>
                  <w:rFonts w:ascii="Times New Roman" w:eastAsia="標楷體" w:hAnsi="Times New Roman" w:cs="Times New Roman"/>
                  <w:bCs/>
                  <w:color w:val="000000"/>
                  <w:rPrChange w:id="3140" w:author="瑋婷 徐" w:date="2025-01-06T09:46:00Z" w16du:dateUtc="2025-01-06T01:46:00Z">
                    <w:rPr>
                      <w:rFonts w:ascii="Times New Roman" w:eastAsia="標楷體" w:hAnsi="Times New Roman" w:cs="Times New Roman"/>
                      <w:b/>
                      <w:color w:val="000000"/>
                    </w:rPr>
                  </w:rPrChange>
                </w:rPr>
                <w:delText>9.445</w:delText>
              </w:r>
            </w:del>
          </w:p>
        </w:tc>
        <w:tc>
          <w:tcPr>
            <w:tcW w:w="1236" w:type="dxa"/>
            <w:tcBorders>
              <w:top w:val="single" w:sz="8" w:space="0" w:color="000000"/>
              <w:left w:val="single" w:sz="6" w:space="0" w:color="FFFFFF"/>
              <w:right w:val="single" w:sz="6" w:space="0" w:color="FFFFFF"/>
            </w:tcBorders>
            <w:tcPrChange w:id="3141" w:author="瑋婷 徐" w:date="2025-01-06T09:45:00Z" w16du:dateUtc="2025-01-06T01:45:00Z">
              <w:tcPr>
                <w:tcW w:w="1247" w:type="dxa"/>
                <w:tcBorders>
                  <w:top w:val="single" w:sz="8" w:space="0" w:color="000000"/>
                  <w:left w:val="single" w:sz="6" w:space="0" w:color="FFFFFF"/>
                  <w:right w:val="single" w:sz="6" w:space="0" w:color="FFFFFF"/>
                </w:tcBorders>
                <w:vAlign w:val="center"/>
              </w:tcPr>
            </w:tcPrChange>
          </w:tcPr>
          <w:p w14:paraId="179EB777" w14:textId="434F165E" w:rsidR="009367F3" w:rsidRPr="009367F3" w:rsidRDefault="009367F3" w:rsidP="009367F3">
            <w:pPr>
              <w:rPr>
                <w:rFonts w:ascii="Times New Roman" w:eastAsia="標楷體" w:hAnsi="Times New Roman" w:cs="Times New Roman"/>
                <w:bCs/>
                <w:color w:val="000000"/>
                <w:rPrChange w:id="3142" w:author="瑋婷 徐" w:date="2025-01-06T09:46:00Z" w16du:dateUtc="2025-01-06T01:46:00Z">
                  <w:rPr>
                    <w:rFonts w:ascii="Times New Roman" w:eastAsia="標楷體" w:hAnsi="Times New Roman" w:cs="Times New Roman"/>
                    <w:b/>
                    <w:color w:val="000000"/>
                  </w:rPr>
                </w:rPrChange>
              </w:rPr>
            </w:pPr>
            <w:ins w:id="3143" w:author="瑋婷 徐" w:date="2025-01-06T09:45:00Z" w16du:dateUtc="2025-01-06T01:45:00Z">
              <w:r w:rsidRPr="009367F3">
                <w:rPr>
                  <w:rFonts w:ascii="Times New Roman" w:eastAsia="標楷體" w:hAnsi="Times New Roman" w:cs="Times New Roman"/>
                  <w:bCs/>
                  <w:rPrChange w:id="3144" w:author="瑋婷 徐" w:date="2025-01-06T09:46:00Z" w16du:dateUtc="2025-01-06T01:46:00Z">
                    <w:rPr>
                      <w:bCs/>
                    </w:rPr>
                  </w:rPrChange>
                </w:rPr>
                <w:t>1</w:t>
              </w:r>
            </w:ins>
            <w:del w:id="3145" w:author="瑋婷 徐" w:date="2025-01-06T09:45:00Z" w16du:dateUtc="2025-01-06T01:45:00Z">
              <w:r w:rsidRPr="009367F3" w:rsidDel="004900DB">
                <w:rPr>
                  <w:rFonts w:ascii="Times New Roman" w:eastAsia="標楷體" w:hAnsi="Times New Roman" w:cs="Times New Roman"/>
                  <w:bCs/>
                  <w:color w:val="000000"/>
                  <w:rPrChange w:id="3146" w:author="瑋婷 徐" w:date="2025-01-06T09:46:00Z" w16du:dateUtc="2025-01-06T01:46:00Z">
                    <w:rPr>
                      <w:rFonts w:ascii="Times New Roman" w:eastAsia="標楷體" w:hAnsi="Times New Roman" w:cs="Times New Roman"/>
                      <w:b/>
                      <w:color w:val="000000"/>
                    </w:rPr>
                  </w:rPrChange>
                </w:rPr>
                <w:delText>1</w:delText>
              </w:r>
            </w:del>
          </w:p>
        </w:tc>
        <w:tc>
          <w:tcPr>
            <w:tcW w:w="2199" w:type="dxa"/>
            <w:tcBorders>
              <w:top w:val="single" w:sz="8" w:space="0" w:color="000000"/>
              <w:left w:val="single" w:sz="6" w:space="0" w:color="FFFFFF"/>
              <w:right w:val="single" w:sz="6" w:space="0" w:color="FFFFFF"/>
            </w:tcBorders>
            <w:tcPrChange w:id="3147" w:author="瑋婷 徐" w:date="2025-01-06T09:45:00Z" w16du:dateUtc="2025-01-06T01:45:00Z">
              <w:tcPr>
                <w:tcW w:w="2218" w:type="dxa"/>
                <w:tcBorders>
                  <w:top w:val="single" w:sz="8" w:space="0" w:color="000000"/>
                  <w:left w:val="single" w:sz="6" w:space="0" w:color="FFFFFF"/>
                  <w:right w:val="single" w:sz="6" w:space="0" w:color="FFFFFF"/>
                </w:tcBorders>
                <w:vAlign w:val="center"/>
              </w:tcPr>
            </w:tcPrChange>
          </w:tcPr>
          <w:p w14:paraId="3EF11CA8" w14:textId="1C4B3D00" w:rsidR="009367F3" w:rsidRPr="009367F3" w:rsidRDefault="009367F3" w:rsidP="009367F3">
            <w:pPr>
              <w:rPr>
                <w:rFonts w:ascii="Times New Roman" w:eastAsia="標楷體" w:hAnsi="Times New Roman" w:cs="Times New Roman"/>
                <w:bCs/>
                <w:color w:val="000000"/>
                <w:rPrChange w:id="3148" w:author="瑋婷 徐" w:date="2025-01-06T09:46:00Z" w16du:dateUtc="2025-01-06T01:46:00Z">
                  <w:rPr>
                    <w:rFonts w:ascii="Times New Roman" w:eastAsia="標楷體" w:hAnsi="Times New Roman" w:cs="Times New Roman"/>
                    <w:b/>
                    <w:color w:val="000000"/>
                  </w:rPr>
                </w:rPrChange>
              </w:rPr>
            </w:pPr>
            <w:ins w:id="3149" w:author="瑋婷 徐" w:date="2025-01-06T09:45:00Z" w16du:dateUtc="2025-01-06T01:45:00Z">
              <w:r w:rsidRPr="009367F3">
                <w:rPr>
                  <w:rFonts w:ascii="Times New Roman" w:eastAsia="標楷體" w:hAnsi="Times New Roman" w:cs="Times New Roman"/>
                  <w:bCs/>
                  <w:rPrChange w:id="3150" w:author="瑋婷 徐" w:date="2025-01-06T09:46:00Z" w16du:dateUtc="2025-01-06T01:46:00Z">
                    <w:rPr>
                      <w:bCs/>
                    </w:rPr>
                  </w:rPrChange>
                </w:rPr>
                <w:t>0.025</w:t>
              </w:r>
            </w:ins>
            <w:del w:id="3151" w:author="瑋婷 徐" w:date="2025-01-06T09:45:00Z" w16du:dateUtc="2025-01-06T01:45:00Z">
              <w:r w:rsidRPr="009367F3" w:rsidDel="004900DB">
                <w:rPr>
                  <w:rFonts w:ascii="Times New Roman" w:eastAsia="標楷體" w:hAnsi="Times New Roman" w:cs="Times New Roman"/>
                  <w:bCs/>
                  <w:color w:val="000000"/>
                  <w:rPrChange w:id="3152" w:author="瑋婷 徐" w:date="2025-01-06T09:46:00Z" w16du:dateUtc="2025-01-06T01:46:00Z">
                    <w:rPr>
                      <w:rFonts w:ascii="Times New Roman" w:eastAsia="標楷體" w:hAnsi="Times New Roman" w:cs="Times New Roman"/>
                      <w:b/>
                      <w:color w:val="000000"/>
                    </w:rPr>
                  </w:rPrChange>
                </w:rPr>
                <w:delText>0.002</w:delText>
              </w:r>
            </w:del>
          </w:p>
        </w:tc>
        <w:tc>
          <w:tcPr>
            <w:tcW w:w="1000" w:type="dxa"/>
            <w:tcBorders>
              <w:top w:val="single" w:sz="8" w:space="0" w:color="000000"/>
              <w:left w:val="single" w:sz="6" w:space="0" w:color="FFFFFF"/>
              <w:right w:val="single" w:sz="6" w:space="0" w:color="FFFFFF"/>
            </w:tcBorders>
            <w:tcPrChange w:id="3153" w:author="瑋婷 徐" w:date="2025-01-06T09:45:00Z" w16du:dateUtc="2025-01-06T01:45:00Z">
              <w:tcPr>
                <w:tcW w:w="1008" w:type="dxa"/>
                <w:tcBorders>
                  <w:top w:val="single" w:sz="8" w:space="0" w:color="000000"/>
                  <w:left w:val="single" w:sz="6" w:space="0" w:color="FFFFFF"/>
                  <w:right w:val="single" w:sz="6" w:space="0" w:color="FFFFFF"/>
                </w:tcBorders>
              </w:tcPr>
            </w:tcPrChange>
          </w:tcPr>
          <w:p w14:paraId="42E53D5C" w14:textId="77777777" w:rsidR="009367F3" w:rsidRPr="009367F3" w:rsidRDefault="009367F3" w:rsidP="009367F3">
            <w:pPr>
              <w:rPr>
                <w:rFonts w:ascii="Times New Roman" w:eastAsia="標楷體" w:hAnsi="Times New Roman" w:cs="Times New Roman"/>
                <w:b/>
              </w:rPr>
            </w:pPr>
            <w:r w:rsidRPr="009367F3">
              <w:rPr>
                <w:rFonts w:ascii="Times New Roman" w:eastAsia="標楷體" w:hAnsi="Times New Roman" w:cs="Times New Roman"/>
                <w:b/>
                <w:color w:val="000000"/>
              </w:rPr>
              <w:t>*</w:t>
            </w:r>
          </w:p>
        </w:tc>
      </w:tr>
      <w:tr w:rsidR="009367F3" w:rsidRPr="009367F3" w14:paraId="4B23934D" w14:textId="77777777" w:rsidTr="009367F3">
        <w:tblPrEx>
          <w:tblW w:w="5000" w:type="pct"/>
          <w:tblInd w:w="-70" w:type="dxa"/>
          <w:tblLayout w:type="fixed"/>
          <w:tblCellMar>
            <w:top w:w="15" w:type="dxa"/>
            <w:left w:w="28" w:type="dxa"/>
            <w:right w:w="28" w:type="dxa"/>
          </w:tblCellMar>
          <w:tblLook w:val="0000" w:firstRow="0" w:lastRow="0" w:firstColumn="0" w:lastColumn="0" w:noHBand="0" w:noVBand="0"/>
          <w:tblPrExChange w:id="3154" w:author="瑋婷 徐" w:date="2025-01-06T09:45:00Z" w16du:dateUtc="2025-01-06T01:45: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324"/>
          <w:trPrChange w:id="3155" w:author="瑋婷 徐" w:date="2025-01-06T09:45:00Z" w16du:dateUtc="2025-01-06T01:45:00Z">
            <w:trPr>
              <w:trHeight w:val="324"/>
            </w:trPr>
          </w:trPrChange>
        </w:trPr>
        <w:tc>
          <w:tcPr>
            <w:tcW w:w="1852" w:type="dxa"/>
            <w:tcBorders>
              <w:left w:val="single" w:sz="6" w:space="0" w:color="FFFFFF"/>
              <w:right w:val="single" w:sz="6" w:space="0" w:color="FFFFFF"/>
            </w:tcBorders>
            <w:tcPrChange w:id="3156" w:author="瑋婷 徐" w:date="2025-01-06T09:45:00Z" w16du:dateUtc="2025-01-06T01:45:00Z">
              <w:tcPr>
                <w:tcW w:w="1868" w:type="dxa"/>
                <w:tcBorders>
                  <w:left w:val="single" w:sz="6" w:space="0" w:color="FFFFFF"/>
                  <w:right w:val="single" w:sz="6" w:space="0" w:color="FFFFFF"/>
                </w:tcBorders>
              </w:tcPr>
            </w:tcPrChange>
          </w:tcPr>
          <w:p w14:paraId="303B09A8" w14:textId="77777777" w:rsidR="009367F3" w:rsidRPr="009367F3" w:rsidRDefault="009367F3" w:rsidP="009367F3">
            <w:pPr>
              <w:rPr>
                <w:rFonts w:ascii="Times New Roman" w:eastAsia="標楷體" w:hAnsi="Times New Roman" w:cs="Times New Roman"/>
                <w:b/>
              </w:rPr>
            </w:pPr>
            <w:r w:rsidRPr="009367F3">
              <w:rPr>
                <w:rFonts w:ascii="Times New Roman" w:eastAsia="標楷體" w:hAnsi="Times New Roman" w:cs="Times New Roman"/>
              </w:rPr>
              <w:t>海拔</w:t>
            </w:r>
          </w:p>
        </w:tc>
        <w:tc>
          <w:tcPr>
            <w:tcW w:w="2003" w:type="dxa"/>
            <w:tcBorders>
              <w:left w:val="single" w:sz="6" w:space="0" w:color="FFFFFF"/>
              <w:right w:val="single" w:sz="6" w:space="0" w:color="FFFFFF"/>
            </w:tcBorders>
            <w:tcPrChange w:id="3157" w:author="瑋婷 徐" w:date="2025-01-06T09:45:00Z" w16du:dateUtc="2025-01-06T01:45:00Z">
              <w:tcPr>
                <w:tcW w:w="2021" w:type="dxa"/>
                <w:tcBorders>
                  <w:left w:val="single" w:sz="6" w:space="0" w:color="FFFFFF"/>
                  <w:right w:val="single" w:sz="6" w:space="0" w:color="FFFFFF"/>
                </w:tcBorders>
                <w:vAlign w:val="center"/>
              </w:tcPr>
            </w:tcPrChange>
          </w:tcPr>
          <w:p w14:paraId="63EE4E6A" w14:textId="3D0ABEF9" w:rsidR="009367F3" w:rsidRPr="009367F3" w:rsidRDefault="009367F3" w:rsidP="009367F3">
            <w:pPr>
              <w:rPr>
                <w:rFonts w:ascii="Times New Roman" w:eastAsia="標楷體" w:hAnsi="Times New Roman" w:cs="Times New Roman"/>
                <w:bCs/>
                <w:color w:val="000000"/>
              </w:rPr>
            </w:pPr>
            <w:ins w:id="3158" w:author="瑋婷 徐" w:date="2025-01-06T09:45:00Z" w16du:dateUtc="2025-01-06T01:45:00Z">
              <w:r w:rsidRPr="009367F3">
                <w:rPr>
                  <w:rFonts w:ascii="Times New Roman" w:eastAsia="標楷體" w:hAnsi="Times New Roman" w:cs="Times New Roman"/>
                  <w:rPrChange w:id="3159" w:author="瑋婷 徐" w:date="2025-01-06T09:46:00Z" w16du:dateUtc="2025-01-06T01:46:00Z">
                    <w:rPr/>
                  </w:rPrChange>
                </w:rPr>
                <w:t>0.02</w:t>
              </w:r>
            </w:ins>
            <w:ins w:id="3160" w:author="瑋婷 徐" w:date="2025-01-06T09:46:00Z" w16du:dateUtc="2025-01-06T01:46:00Z">
              <w:r>
                <w:rPr>
                  <w:rFonts w:ascii="Times New Roman" w:eastAsia="標楷體" w:hAnsi="Times New Roman" w:cs="Times New Roman" w:hint="eastAsia"/>
                </w:rPr>
                <w:t>9</w:t>
              </w:r>
            </w:ins>
            <w:del w:id="3161" w:author="瑋婷 徐" w:date="2025-01-06T09:45:00Z" w16du:dateUtc="2025-01-06T01:45:00Z">
              <w:r w:rsidRPr="009367F3" w:rsidDel="004900DB">
                <w:rPr>
                  <w:rFonts w:ascii="Times New Roman" w:eastAsia="標楷體" w:hAnsi="Times New Roman" w:cs="Times New Roman"/>
                  <w:bCs/>
                  <w:color w:val="000000"/>
                </w:rPr>
                <w:delText>0.263</w:delText>
              </w:r>
            </w:del>
          </w:p>
        </w:tc>
        <w:tc>
          <w:tcPr>
            <w:tcW w:w="1236" w:type="dxa"/>
            <w:tcBorders>
              <w:left w:val="single" w:sz="6" w:space="0" w:color="FFFFFF"/>
              <w:right w:val="single" w:sz="6" w:space="0" w:color="FFFFFF"/>
            </w:tcBorders>
            <w:tcPrChange w:id="3162" w:author="瑋婷 徐" w:date="2025-01-06T09:45:00Z" w16du:dateUtc="2025-01-06T01:45:00Z">
              <w:tcPr>
                <w:tcW w:w="1247" w:type="dxa"/>
                <w:tcBorders>
                  <w:left w:val="single" w:sz="6" w:space="0" w:color="FFFFFF"/>
                  <w:right w:val="single" w:sz="6" w:space="0" w:color="FFFFFF"/>
                </w:tcBorders>
                <w:vAlign w:val="center"/>
              </w:tcPr>
            </w:tcPrChange>
          </w:tcPr>
          <w:p w14:paraId="48433749" w14:textId="100B094E" w:rsidR="009367F3" w:rsidRPr="009367F3" w:rsidRDefault="009367F3" w:rsidP="009367F3">
            <w:pPr>
              <w:rPr>
                <w:rFonts w:ascii="Times New Roman" w:eastAsia="標楷體" w:hAnsi="Times New Roman" w:cs="Times New Roman"/>
                <w:bCs/>
                <w:color w:val="000000"/>
              </w:rPr>
            </w:pPr>
            <w:ins w:id="3163" w:author="瑋婷 徐" w:date="2025-01-06T09:45:00Z" w16du:dateUtc="2025-01-06T01:45:00Z">
              <w:r w:rsidRPr="009367F3">
                <w:rPr>
                  <w:rFonts w:ascii="Times New Roman" w:eastAsia="標楷體" w:hAnsi="Times New Roman" w:cs="Times New Roman"/>
                  <w:rPrChange w:id="3164" w:author="瑋婷 徐" w:date="2025-01-06T09:46:00Z" w16du:dateUtc="2025-01-06T01:46:00Z">
                    <w:rPr/>
                  </w:rPrChange>
                </w:rPr>
                <w:t>1</w:t>
              </w:r>
            </w:ins>
            <w:del w:id="3165" w:author="瑋婷 徐" w:date="2025-01-06T09:45:00Z" w16du:dateUtc="2025-01-06T01:45:00Z">
              <w:r w:rsidRPr="009367F3" w:rsidDel="004900DB">
                <w:rPr>
                  <w:rFonts w:ascii="Times New Roman" w:eastAsia="標楷體" w:hAnsi="Times New Roman" w:cs="Times New Roman"/>
                  <w:bCs/>
                  <w:color w:val="000000"/>
                </w:rPr>
                <w:delText>1</w:delText>
              </w:r>
            </w:del>
          </w:p>
        </w:tc>
        <w:tc>
          <w:tcPr>
            <w:tcW w:w="2199" w:type="dxa"/>
            <w:tcBorders>
              <w:left w:val="single" w:sz="6" w:space="0" w:color="FFFFFF"/>
              <w:right w:val="single" w:sz="6" w:space="0" w:color="FFFFFF"/>
            </w:tcBorders>
            <w:tcPrChange w:id="3166" w:author="瑋婷 徐" w:date="2025-01-06T09:45:00Z" w16du:dateUtc="2025-01-06T01:45:00Z">
              <w:tcPr>
                <w:tcW w:w="2218" w:type="dxa"/>
                <w:tcBorders>
                  <w:left w:val="single" w:sz="6" w:space="0" w:color="FFFFFF"/>
                  <w:right w:val="single" w:sz="6" w:space="0" w:color="FFFFFF"/>
                </w:tcBorders>
                <w:vAlign w:val="center"/>
              </w:tcPr>
            </w:tcPrChange>
          </w:tcPr>
          <w:p w14:paraId="55ACD23F" w14:textId="04FB5967" w:rsidR="009367F3" w:rsidRPr="009367F3" w:rsidRDefault="009367F3" w:rsidP="009367F3">
            <w:pPr>
              <w:rPr>
                <w:rFonts w:ascii="Times New Roman" w:eastAsia="標楷體" w:hAnsi="Times New Roman" w:cs="Times New Roman"/>
                <w:bCs/>
                <w:color w:val="000000"/>
              </w:rPr>
            </w:pPr>
            <w:ins w:id="3167" w:author="瑋婷 徐" w:date="2025-01-06T09:45:00Z" w16du:dateUtc="2025-01-06T01:45:00Z">
              <w:r w:rsidRPr="009367F3">
                <w:rPr>
                  <w:rFonts w:ascii="Times New Roman" w:eastAsia="標楷體" w:hAnsi="Times New Roman" w:cs="Times New Roman"/>
                  <w:rPrChange w:id="3168" w:author="瑋婷 徐" w:date="2025-01-06T09:46:00Z" w16du:dateUtc="2025-01-06T01:46:00Z">
                    <w:rPr/>
                  </w:rPrChange>
                </w:rPr>
                <w:t>0.866</w:t>
              </w:r>
            </w:ins>
            <w:del w:id="3169" w:author="瑋婷 徐" w:date="2025-01-06T09:45:00Z" w16du:dateUtc="2025-01-06T01:45:00Z">
              <w:r w:rsidRPr="009367F3" w:rsidDel="004900DB">
                <w:rPr>
                  <w:rFonts w:ascii="Times New Roman" w:eastAsia="標楷體" w:hAnsi="Times New Roman" w:cs="Times New Roman"/>
                  <w:bCs/>
                  <w:color w:val="000000"/>
                </w:rPr>
                <w:delText>0.608</w:delText>
              </w:r>
            </w:del>
          </w:p>
        </w:tc>
        <w:tc>
          <w:tcPr>
            <w:tcW w:w="1000" w:type="dxa"/>
            <w:tcBorders>
              <w:left w:val="single" w:sz="6" w:space="0" w:color="FFFFFF"/>
              <w:right w:val="single" w:sz="6" w:space="0" w:color="FFFFFF"/>
            </w:tcBorders>
            <w:tcPrChange w:id="3170" w:author="瑋婷 徐" w:date="2025-01-06T09:45:00Z" w16du:dateUtc="2025-01-06T01:45:00Z">
              <w:tcPr>
                <w:tcW w:w="1008" w:type="dxa"/>
                <w:tcBorders>
                  <w:left w:val="single" w:sz="6" w:space="0" w:color="FFFFFF"/>
                  <w:right w:val="single" w:sz="6" w:space="0" w:color="FFFFFF"/>
                </w:tcBorders>
              </w:tcPr>
            </w:tcPrChange>
          </w:tcPr>
          <w:p w14:paraId="620A95D9" w14:textId="77777777" w:rsidR="009367F3" w:rsidRPr="009367F3" w:rsidRDefault="009367F3" w:rsidP="009367F3">
            <w:pPr>
              <w:rPr>
                <w:rFonts w:ascii="Times New Roman" w:eastAsia="標楷體" w:hAnsi="Times New Roman" w:cs="Times New Roman"/>
                <w:b/>
              </w:rPr>
            </w:pPr>
          </w:p>
        </w:tc>
      </w:tr>
      <w:tr w:rsidR="009367F3" w:rsidRPr="009367F3" w14:paraId="34CBEC7E" w14:textId="77777777" w:rsidTr="009367F3">
        <w:tblPrEx>
          <w:tblW w:w="5000" w:type="pct"/>
          <w:tblInd w:w="-70" w:type="dxa"/>
          <w:tblLayout w:type="fixed"/>
          <w:tblCellMar>
            <w:top w:w="15" w:type="dxa"/>
            <w:left w:w="28" w:type="dxa"/>
            <w:right w:w="28" w:type="dxa"/>
          </w:tblCellMar>
          <w:tblLook w:val="0000" w:firstRow="0" w:lastRow="0" w:firstColumn="0" w:lastColumn="0" w:noHBand="0" w:noVBand="0"/>
          <w:tblPrExChange w:id="3171" w:author="瑋婷 徐" w:date="2025-01-06T09:45:00Z" w16du:dateUtc="2025-01-06T01:45: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324"/>
          <w:ins w:id="3172" w:author="瑋婷 徐" w:date="2025-01-06T09:44:00Z" w16du:dateUtc="2025-01-06T01:44:00Z"/>
          <w:trPrChange w:id="3173" w:author="瑋婷 徐" w:date="2025-01-06T09:45:00Z" w16du:dateUtc="2025-01-06T01:45:00Z">
            <w:trPr>
              <w:trHeight w:val="324"/>
            </w:trPr>
          </w:trPrChange>
        </w:trPr>
        <w:tc>
          <w:tcPr>
            <w:tcW w:w="1852" w:type="dxa"/>
            <w:tcBorders>
              <w:left w:val="single" w:sz="6" w:space="0" w:color="FFFFFF"/>
              <w:right w:val="single" w:sz="6" w:space="0" w:color="FFFFFF"/>
            </w:tcBorders>
            <w:tcPrChange w:id="3174" w:author="瑋婷 徐" w:date="2025-01-06T09:45:00Z" w16du:dateUtc="2025-01-06T01:45:00Z">
              <w:tcPr>
                <w:tcW w:w="1868" w:type="dxa"/>
                <w:tcBorders>
                  <w:left w:val="single" w:sz="6" w:space="0" w:color="FFFFFF"/>
                  <w:right w:val="single" w:sz="6" w:space="0" w:color="FFFFFF"/>
                </w:tcBorders>
              </w:tcPr>
            </w:tcPrChange>
          </w:tcPr>
          <w:p w14:paraId="7881DDDD" w14:textId="41F08A58" w:rsidR="009367F3" w:rsidRPr="009367F3" w:rsidRDefault="009367F3" w:rsidP="009367F3">
            <w:pPr>
              <w:rPr>
                <w:ins w:id="3175" w:author="瑋婷 徐" w:date="2025-01-06T09:44:00Z" w16du:dateUtc="2025-01-06T01:44:00Z"/>
                <w:rFonts w:ascii="Times New Roman" w:eastAsia="標楷體" w:hAnsi="Times New Roman" w:cs="Times New Roman"/>
              </w:rPr>
            </w:pPr>
            <w:ins w:id="3176" w:author="瑋婷 徐" w:date="2025-01-06T09:45:00Z" w16du:dateUtc="2025-01-06T01:45:00Z">
              <w:r w:rsidRPr="009367F3">
                <w:rPr>
                  <w:rFonts w:ascii="Times New Roman" w:eastAsia="標楷體" w:hAnsi="Times New Roman" w:cs="Times New Roman"/>
                </w:rPr>
                <w:t>調查日</w:t>
              </w:r>
            </w:ins>
          </w:p>
        </w:tc>
        <w:tc>
          <w:tcPr>
            <w:tcW w:w="2003" w:type="dxa"/>
            <w:tcBorders>
              <w:left w:val="single" w:sz="6" w:space="0" w:color="FFFFFF"/>
              <w:right w:val="single" w:sz="6" w:space="0" w:color="FFFFFF"/>
            </w:tcBorders>
            <w:tcPrChange w:id="3177" w:author="瑋婷 徐" w:date="2025-01-06T09:45:00Z" w16du:dateUtc="2025-01-06T01:45:00Z">
              <w:tcPr>
                <w:tcW w:w="2021" w:type="dxa"/>
                <w:tcBorders>
                  <w:left w:val="single" w:sz="6" w:space="0" w:color="FFFFFF"/>
                  <w:right w:val="single" w:sz="6" w:space="0" w:color="FFFFFF"/>
                </w:tcBorders>
                <w:vAlign w:val="center"/>
              </w:tcPr>
            </w:tcPrChange>
          </w:tcPr>
          <w:p w14:paraId="2929714E" w14:textId="28EE9D8F" w:rsidR="009367F3" w:rsidRPr="009367F3" w:rsidRDefault="009367F3" w:rsidP="009367F3">
            <w:pPr>
              <w:rPr>
                <w:ins w:id="3178" w:author="瑋婷 徐" w:date="2025-01-06T09:44:00Z" w16du:dateUtc="2025-01-06T01:44:00Z"/>
                <w:rFonts w:ascii="Times New Roman" w:eastAsia="標楷體" w:hAnsi="Times New Roman" w:cs="Times New Roman"/>
                <w:bCs/>
                <w:color w:val="000000"/>
              </w:rPr>
            </w:pPr>
            <w:ins w:id="3179" w:author="瑋婷 徐" w:date="2025-01-06T09:45:00Z" w16du:dateUtc="2025-01-06T01:45:00Z">
              <w:r w:rsidRPr="009367F3">
                <w:rPr>
                  <w:rFonts w:ascii="Times New Roman" w:eastAsia="標楷體" w:hAnsi="Times New Roman" w:cs="Times New Roman"/>
                  <w:rPrChange w:id="3180" w:author="瑋婷 徐" w:date="2025-01-06T09:46:00Z" w16du:dateUtc="2025-01-06T01:46:00Z">
                    <w:rPr/>
                  </w:rPrChange>
                </w:rPr>
                <w:t>0.327</w:t>
              </w:r>
            </w:ins>
          </w:p>
        </w:tc>
        <w:tc>
          <w:tcPr>
            <w:tcW w:w="1236" w:type="dxa"/>
            <w:tcBorders>
              <w:left w:val="single" w:sz="6" w:space="0" w:color="FFFFFF"/>
              <w:right w:val="single" w:sz="6" w:space="0" w:color="FFFFFF"/>
            </w:tcBorders>
            <w:tcPrChange w:id="3181" w:author="瑋婷 徐" w:date="2025-01-06T09:45:00Z" w16du:dateUtc="2025-01-06T01:45:00Z">
              <w:tcPr>
                <w:tcW w:w="1247" w:type="dxa"/>
                <w:tcBorders>
                  <w:left w:val="single" w:sz="6" w:space="0" w:color="FFFFFF"/>
                  <w:right w:val="single" w:sz="6" w:space="0" w:color="FFFFFF"/>
                </w:tcBorders>
                <w:vAlign w:val="center"/>
              </w:tcPr>
            </w:tcPrChange>
          </w:tcPr>
          <w:p w14:paraId="35EC874B" w14:textId="3E9AB1CD" w:rsidR="009367F3" w:rsidRPr="009367F3" w:rsidRDefault="009367F3" w:rsidP="009367F3">
            <w:pPr>
              <w:rPr>
                <w:ins w:id="3182" w:author="瑋婷 徐" w:date="2025-01-06T09:44:00Z" w16du:dateUtc="2025-01-06T01:44:00Z"/>
                <w:rFonts w:ascii="Times New Roman" w:eastAsia="標楷體" w:hAnsi="Times New Roman" w:cs="Times New Roman"/>
                <w:bCs/>
                <w:color w:val="000000"/>
              </w:rPr>
            </w:pPr>
            <w:ins w:id="3183" w:author="瑋婷 徐" w:date="2025-01-06T09:45:00Z" w16du:dateUtc="2025-01-06T01:45:00Z">
              <w:r w:rsidRPr="009367F3">
                <w:rPr>
                  <w:rFonts w:ascii="Times New Roman" w:eastAsia="標楷體" w:hAnsi="Times New Roman" w:cs="Times New Roman"/>
                  <w:rPrChange w:id="3184" w:author="瑋婷 徐" w:date="2025-01-06T09:46:00Z" w16du:dateUtc="2025-01-06T01:46:00Z">
                    <w:rPr/>
                  </w:rPrChange>
                </w:rPr>
                <w:t>1</w:t>
              </w:r>
            </w:ins>
          </w:p>
        </w:tc>
        <w:tc>
          <w:tcPr>
            <w:tcW w:w="2199" w:type="dxa"/>
            <w:tcBorders>
              <w:left w:val="single" w:sz="6" w:space="0" w:color="FFFFFF"/>
              <w:right w:val="single" w:sz="6" w:space="0" w:color="FFFFFF"/>
            </w:tcBorders>
            <w:tcPrChange w:id="3185" w:author="瑋婷 徐" w:date="2025-01-06T09:45:00Z" w16du:dateUtc="2025-01-06T01:45:00Z">
              <w:tcPr>
                <w:tcW w:w="2218" w:type="dxa"/>
                <w:tcBorders>
                  <w:left w:val="single" w:sz="6" w:space="0" w:color="FFFFFF"/>
                  <w:right w:val="single" w:sz="6" w:space="0" w:color="FFFFFF"/>
                </w:tcBorders>
                <w:vAlign w:val="center"/>
              </w:tcPr>
            </w:tcPrChange>
          </w:tcPr>
          <w:p w14:paraId="4E0F0670" w14:textId="33AB5A31" w:rsidR="009367F3" w:rsidRPr="009367F3" w:rsidRDefault="009367F3" w:rsidP="009367F3">
            <w:pPr>
              <w:rPr>
                <w:ins w:id="3186" w:author="瑋婷 徐" w:date="2025-01-06T09:44:00Z" w16du:dateUtc="2025-01-06T01:44:00Z"/>
                <w:rFonts w:ascii="Times New Roman" w:eastAsia="標楷體" w:hAnsi="Times New Roman" w:cs="Times New Roman"/>
                <w:bCs/>
                <w:color w:val="000000"/>
              </w:rPr>
            </w:pPr>
            <w:ins w:id="3187" w:author="瑋婷 徐" w:date="2025-01-06T09:45:00Z" w16du:dateUtc="2025-01-06T01:45:00Z">
              <w:r w:rsidRPr="009367F3">
                <w:rPr>
                  <w:rFonts w:ascii="Times New Roman" w:eastAsia="標楷體" w:hAnsi="Times New Roman" w:cs="Times New Roman"/>
                  <w:rPrChange w:id="3188" w:author="瑋婷 徐" w:date="2025-01-06T09:46:00Z" w16du:dateUtc="2025-01-06T01:46:00Z">
                    <w:rPr/>
                  </w:rPrChange>
                </w:rPr>
                <w:t>0.567</w:t>
              </w:r>
            </w:ins>
          </w:p>
        </w:tc>
        <w:tc>
          <w:tcPr>
            <w:tcW w:w="1000" w:type="dxa"/>
            <w:tcBorders>
              <w:left w:val="single" w:sz="6" w:space="0" w:color="FFFFFF"/>
              <w:right w:val="single" w:sz="6" w:space="0" w:color="FFFFFF"/>
            </w:tcBorders>
            <w:tcPrChange w:id="3189" w:author="瑋婷 徐" w:date="2025-01-06T09:45:00Z" w16du:dateUtc="2025-01-06T01:45:00Z">
              <w:tcPr>
                <w:tcW w:w="1008" w:type="dxa"/>
                <w:tcBorders>
                  <w:left w:val="single" w:sz="6" w:space="0" w:color="FFFFFF"/>
                  <w:right w:val="single" w:sz="6" w:space="0" w:color="FFFFFF"/>
                </w:tcBorders>
              </w:tcPr>
            </w:tcPrChange>
          </w:tcPr>
          <w:p w14:paraId="3176C763" w14:textId="77777777" w:rsidR="009367F3" w:rsidRPr="009367F3" w:rsidRDefault="009367F3" w:rsidP="009367F3">
            <w:pPr>
              <w:rPr>
                <w:ins w:id="3190" w:author="瑋婷 徐" w:date="2025-01-06T09:44:00Z" w16du:dateUtc="2025-01-06T01:44:00Z"/>
                <w:rFonts w:ascii="Times New Roman" w:eastAsia="標楷體" w:hAnsi="Times New Roman" w:cs="Times New Roman"/>
                <w:b/>
              </w:rPr>
            </w:pPr>
          </w:p>
        </w:tc>
      </w:tr>
      <w:tr w:rsidR="009367F3" w:rsidRPr="009367F3" w14:paraId="15B6C9B8" w14:textId="77777777" w:rsidTr="009367F3">
        <w:tblPrEx>
          <w:tblW w:w="5000" w:type="pct"/>
          <w:tblInd w:w="-70" w:type="dxa"/>
          <w:tblLayout w:type="fixed"/>
          <w:tblCellMar>
            <w:top w:w="15" w:type="dxa"/>
            <w:left w:w="28" w:type="dxa"/>
            <w:right w:w="28" w:type="dxa"/>
          </w:tblCellMar>
          <w:tblLook w:val="0000" w:firstRow="0" w:lastRow="0" w:firstColumn="0" w:lastColumn="0" w:noHBand="0" w:noVBand="0"/>
          <w:tblPrExChange w:id="3191" w:author="瑋婷 徐" w:date="2025-01-06T09:45:00Z" w16du:dateUtc="2025-01-06T01:45: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324"/>
          <w:ins w:id="3192" w:author="瑋婷 徐" w:date="2025-01-06T09:44:00Z" w16du:dateUtc="2025-01-06T01:44:00Z"/>
          <w:trPrChange w:id="3193" w:author="瑋婷 徐" w:date="2025-01-06T09:45:00Z" w16du:dateUtc="2025-01-06T01:45:00Z">
            <w:trPr>
              <w:trHeight w:val="324"/>
            </w:trPr>
          </w:trPrChange>
        </w:trPr>
        <w:tc>
          <w:tcPr>
            <w:tcW w:w="1852" w:type="dxa"/>
            <w:tcBorders>
              <w:left w:val="single" w:sz="6" w:space="0" w:color="FFFFFF"/>
              <w:right w:val="single" w:sz="6" w:space="0" w:color="FFFFFF"/>
            </w:tcBorders>
            <w:tcPrChange w:id="3194" w:author="瑋婷 徐" w:date="2025-01-06T09:45:00Z" w16du:dateUtc="2025-01-06T01:45:00Z">
              <w:tcPr>
                <w:tcW w:w="1868" w:type="dxa"/>
                <w:tcBorders>
                  <w:left w:val="single" w:sz="6" w:space="0" w:color="FFFFFF"/>
                  <w:right w:val="single" w:sz="6" w:space="0" w:color="FFFFFF"/>
                </w:tcBorders>
              </w:tcPr>
            </w:tcPrChange>
          </w:tcPr>
          <w:p w14:paraId="3B9D2F1B" w14:textId="2ABD1D65" w:rsidR="009367F3" w:rsidRPr="009367F3" w:rsidRDefault="009367F3" w:rsidP="009367F3">
            <w:pPr>
              <w:rPr>
                <w:ins w:id="3195" w:author="瑋婷 徐" w:date="2025-01-06T09:44:00Z" w16du:dateUtc="2025-01-06T01:44:00Z"/>
                <w:rFonts w:ascii="Times New Roman" w:eastAsia="標楷體" w:hAnsi="Times New Roman" w:cs="Times New Roman"/>
              </w:rPr>
            </w:pPr>
            <w:ins w:id="3196" w:author="瑋婷 徐" w:date="2025-01-06T09:45:00Z" w16du:dateUtc="2025-01-06T01:45:00Z">
              <w:r w:rsidRPr="009367F3">
                <w:rPr>
                  <w:rFonts w:ascii="Times New Roman" w:eastAsia="標楷體" w:hAnsi="Times New Roman" w:cs="Times New Roman"/>
                </w:rPr>
                <w:t>森林類型</w:t>
              </w:r>
            </w:ins>
          </w:p>
        </w:tc>
        <w:tc>
          <w:tcPr>
            <w:tcW w:w="2003" w:type="dxa"/>
            <w:tcBorders>
              <w:left w:val="single" w:sz="6" w:space="0" w:color="FFFFFF"/>
              <w:right w:val="single" w:sz="6" w:space="0" w:color="FFFFFF"/>
            </w:tcBorders>
            <w:tcPrChange w:id="3197" w:author="瑋婷 徐" w:date="2025-01-06T09:45:00Z" w16du:dateUtc="2025-01-06T01:45:00Z">
              <w:tcPr>
                <w:tcW w:w="2021" w:type="dxa"/>
                <w:tcBorders>
                  <w:left w:val="single" w:sz="6" w:space="0" w:color="FFFFFF"/>
                  <w:right w:val="single" w:sz="6" w:space="0" w:color="FFFFFF"/>
                </w:tcBorders>
                <w:vAlign w:val="center"/>
              </w:tcPr>
            </w:tcPrChange>
          </w:tcPr>
          <w:p w14:paraId="1824DFC6" w14:textId="4ED0B2F3" w:rsidR="009367F3" w:rsidRPr="009367F3" w:rsidRDefault="009367F3" w:rsidP="009367F3">
            <w:pPr>
              <w:rPr>
                <w:ins w:id="3198" w:author="瑋婷 徐" w:date="2025-01-06T09:44:00Z" w16du:dateUtc="2025-01-06T01:44:00Z"/>
                <w:rFonts w:ascii="Times New Roman" w:eastAsia="標楷體" w:hAnsi="Times New Roman" w:cs="Times New Roman"/>
                <w:bCs/>
                <w:color w:val="000000"/>
              </w:rPr>
            </w:pPr>
            <w:ins w:id="3199" w:author="瑋婷 徐" w:date="2025-01-06T09:45:00Z" w16du:dateUtc="2025-01-06T01:45:00Z">
              <w:r w:rsidRPr="009367F3">
                <w:rPr>
                  <w:rFonts w:ascii="Times New Roman" w:eastAsia="標楷體" w:hAnsi="Times New Roman" w:cs="Times New Roman"/>
                  <w:rPrChange w:id="3200" w:author="瑋婷 徐" w:date="2025-01-06T09:46:00Z" w16du:dateUtc="2025-01-06T01:46:00Z">
                    <w:rPr/>
                  </w:rPrChange>
                </w:rPr>
                <w:t>4.13</w:t>
              </w:r>
            </w:ins>
            <w:ins w:id="3201" w:author="瑋婷 徐" w:date="2025-01-06T09:46:00Z" w16du:dateUtc="2025-01-06T01:46:00Z">
              <w:r>
                <w:rPr>
                  <w:rFonts w:ascii="Times New Roman" w:eastAsia="標楷體" w:hAnsi="Times New Roman" w:cs="Times New Roman" w:hint="eastAsia"/>
                </w:rPr>
                <w:t>3</w:t>
              </w:r>
            </w:ins>
          </w:p>
        </w:tc>
        <w:tc>
          <w:tcPr>
            <w:tcW w:w="1236" w:type="dxa"/>
            <w:tcBorders>
              <w:left w:val="single" w:sz="6" w:space="0" w:color="FFFFFF"/>
              <w:right w:val="single" w:sz="6" w:space="0" w:color="FFFFFF"/>
            </w:tcBorders>
            <w:tcPrChange w:id="3202" w:author="瑋婷 徐" w:date="2025-01-06T09:45:00Z" w16du:dateUtc="2025-01-06T01:45:00Z">
              <w:tcPr>
                <w:tcW w:w="1247" w:type="dxa"/>
                <w:tcBorders>
                  <w:left w:val="single" w:sz="6" w:space="0" w:color="FFFFFF"/>
                  <w:right w:val="single" w:sz="6" w:space="0" w:color="FFFFFF"/>
                </w:tcBorders>
                <w:vAlign w:val="center"/>
              </w:tcPr>
            </w:tcPrChange>
          </w:tcPr>
          <w:p w14:paraId="59A974E9" w14:textId="001A0C49" w:rsidR="009367F3" w:rsidRPr="009367F3" w:rsidRDefault="009367F3" w:rsidP="009367F3">
            <w:pPr>
              <w:rPr>
                <w:ins w:id="3203" w:author="瑋婷 徐" w:date="2025-01-06T09:44:00Z" w16du:dateUtc="2025-01-06T01:44:00Z"/>
                <w:rFonts w:ascii="Times New Roman" w:eastAsia="標楷體" w:hAnsi="Times New Roman" w:cs="Times New Roman"/>
                <w:bCs/>
                <w:color w:val="000000"/>
              </w:rPr>
            </w:pPr>
            <w:ins w:id="3204" w:author="瑋婷 徐" w:date="2025-01-06T09:45:00Z" w16du:dateUtc="2025-01-06T01:45:00Z">
              <w:r w:rsidRPr="009367F3">
                <w:rPr>
                  <w:rFonts w:ascii="Times New Roman" w:eastAsia="標楷體" w:hAnsi="Times New Roman" w:cs="Times New Roman"/>
                  <w:rPrChange w:id="3205" w:author="瑋婷 徐" w:date="2025-01-06T09:46:00Z" w16du:dateUtc="2025-01-06T01:46:00Z">
                    <w:rPr/>
                  </w:rPrChange>
                </w:rPr>
                <w:t>3</w:t>
              </w:r>
            </w:ins>
          </w:p>
        </w:tc>
        <w:tc>
          <w:tcPr>
            <w:tcW w:w="2199" w:type="dxa"/>
            <w:tcBorders>
              <w:left w:val="single" w:sz="6" w:space="0" w:color="FFFFFF"/>
              <w:right w:val="single" w:sz="6" w:space="0" w:color="FFFFFF"/>
            </w:tcBorders>
            <w:tcPrChange w:id="3206" w:author="瑋婷 徐" w:date="2025-01-06T09:45:00Z" w16du:dateUtc="2025-01-06T01:45:00Z">
              <w:tcPr>
                <w:tcW w:w="2218" w:type="dxa"/>
                <w:tcBorders>
                  <w:left w:val="single" w:sz="6" w:space="0" w:color="FFFFFF"/>
                  <w:right w:val="single" w:sz="6" w:space="0" w:color="FFFFFF"/>
                </w:tcBorders>
                <w:vAlign w:val="center"/>
              </w:tcPr>
            </w:tcPrChange>
          </w:tcPr>
          <w:p w14:paraId="54F70182" w14:textId="1C9949C6" w:rsidR="009367F3" w:rsidRPr="009367F3" w:rsidRDefault="009367F3" w:rsidP="009367F3">
            <w:pPr>
              <w:rPr>
                <w:ins w:id="3207" w:author="瑋婷 徐" w:date="2025-01-06T09:44:00Z" w16du:dateUtc="2025-01-06T01:44:00Z"/>
                <w:rFonts w:ascii="Times New Roman" w:eastAsia="標楷體" w:hAnsi="Times New Roman" w:cs="Times New Roman"/>
                <w:bCs/>
                <w:color w:val="000000"/>
              </w:rPr>
            </w:pPr>
            <w:ins w:id="3208" w:author="瑋婷 徐" w:date="2025-01-06T09:45:00Z" w16du:dateUtc="2025-01-06T01:45:00Z">
              <w:r w:rsidRPr="009367F3">
                <w:rPr>
                  <w:rFonts w:ascii="Times New Roman" w:eastAsia="標楷體" w:hAnsi="Times New Roman" w:cs="Times New Roman"/>
                  <w:rPrChange w:id="3209" w:author="瑋婷 徐" w:date="2025-01-06T09:46:00Z" w16du:dateUtc="2025-01-06T01:46:00Z">
                    <w:rPr/>
                  </w:rPrChange>
                </w:rPr>
                <w:t>0.24</w:t>
              </w:r>
            </w:ins>
            <w:ins w:id="3210" w:author="瑋婷 徐" w:date="2025-01-06T09:46:00Z" w16du:dateUtc="2025-01-06T01:46:00Z">
              <w:r>
                <w:rPr>
                  <w:rFonts w:ascii="Times New Roman" w:eastAsia="標楷體" w:hAnsi="Times New Roman" w:cs="Times New Roman" w:hint="eastAsia"/>
                </w:rPr>
                <w:t>8</w:t>
              </w:r>
            </w:ins>
          </w:p>
        </w:tc>
        <w:tc>
          <w:tcPr>
            <w:tcW w:w="1000" w:type="dxa"/>
            <w:tcBorders>
              <w:left w:val="single" w:sz="6" w:space="0" w:color="FFFFFF"/>
              <w:right w:val="single" w:sz="6" w:space="0" w:color="FFFFFF"/>
            </w:tcBorders>
            <w:tcPrChange w:id="3211" w:author="瑋婷 徐" w:date="2025-01-06T09:45:00Z" w16du:dateUtc="2025-01-06T01:45:00Z">
              <w:tcPr>
                <w:tcW w:w="1008" w:type="dxa"/>
                <w:tcBorders>
                  <w:left w:val="single" w:sz="6" w:space="0" w:color="FFFFFF"/>
                  <w:right w:val="single" w:sz="6" w:space="0" w:color="FFFFFF"/>
                </w:tcBorders>
              </w:tcPr>
            </w:tcPrChange>
          </w:tcPr>
          <w:p w14:paraId="2301C387" w14:textId="77777777" w:rsidR="009367F3" w:rsidRPr="009367F3" w:rsidRDefault="009367F3" w:rsidP="009367F3">
            <w:pPr>
              <w:rPr>
                <w:ins w:id="3212" w:author="瑋婷 徐" w:date="2025-01-06T09:44:00Z" w16du:dateUtc="2025-01-06T01:44:00Z"/>
                <w:rFonts w:ascii="Times New Roman" w:eastAsia="標楷體" w:hAnsi="Times New Roman" w:cs="Times New Roman"/>
                <w:b/>
              </w:rPr>
            </w:pPr>
          </w:p>
        </w:tc>
      </w:tr>
      <w:tr w:rsidR="009367F3" w:rsidRPr="009367F3" w14:paraId="309121A6" w14:textId="77777777" w:rsidTr="007D0C11">
        <w:tblPrEx>
          <w:tblW w:w="5000" w:type="pct"/>
          <w:tblInd w:w="-70" w:type="dxa"/>
          <w:tblLayout w:type="fixed"/>
          <w:tblCellMar>
            <w:top w:w="15" w:type="dxa"/>
            <w:left w:w="28" w:type="dxa"/>
            <w:right w:w="28" w:type="dxa"/>
          </w:tblCellMar>
          <w:tblLook w:val="0000" w:firstRow="0" w:lastRow="0" w:firstColumn="0" w:lastColumn="0" w:noHBand="0" w:noVBand="0"/>
          <w:tblPrExChange w:id="3213" w:author="瑋婷 徐" w:date="2025-01-06T09:46:00Z" w16du:dateUtc="2025-01-06T01:46: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324"/>
          <w:trPrChange w:id="3214" w:author="瑋婷 徐" w:date="2025-01-06T09:46:00Z" w16du:dateUtc="2025-01-06T01:46:00Z">
            <w:trPr>
              <w:trHeight w:val="324"/>
            </w:trPr>
          </w:trPrChange>
        </w:trPr>
        <w:tc>
          <w:tcPr>
            <w:tcW w:w="1852" w:type="dxa"/>
            <w:tcBorders>
              <w:top w:val="single" w:sz="6" w:space="0" w:color="FFFFFF"/>
              <w:left w:val="single" w:sz="6" w:space="0" w:color="FFFFFF"/>
              <w:bottom w:val="single" w:sz="8" w:space="0" w:color="000000"/>
              <w:right w:val="single" w:sz="6" w:space="0" w:color="FFFFFF"/>
            </w:tcBorders>
            <w:tcPrChange w:id="3215" w:author="瑋婷 徐" w:date="2025-01-06T09:46:00Z" w16du:dateUtc="2025-01-06T01:46:00Z">
              <w:tcPr>
                <w:tcW w:w="1852" w:type="dxa"/>
                <w:tcBorders>
                  <w:top w:val="single" w:sz="6" w:space="0" w:color="FFFFFF"/>
                  <w:left w:val="single" w:sz="6" w:space="0" w:color="FFFFFF"/>
                  <w:bottom w:val="single" w:sz="8" w:space="0" w:color="000000"/>
                  <w:right w:val="single" w:sz="6" w:space="0" w:color="FFFFFF"/>
                </w:tcBorders>
              </w:tcPr>
            </w:tcPrChange>
          </w:tcPr>
          <w:p w14:paraId="2C4AB45F" w14:textId="77777777" w:rsidR="009367F3" w:rsidRPr="009367F3" w:rsidRDefault="009367F3" w:rsidP="009367F3">
            <w:pPr>
              <w:rPr>
                <w:rFonts w:ascii="Times New Roman" w:eastAsia="標楷體" w:hAnsi="Times New Roman" w:cs="Times New Roman"/>
                <w:b/>
              </w:rPr>
            </w:pPr>
            <w:r w:rsidRPr="009367F3">
              <w:rPr>
                <w:rFonts w:ascii="Times New Roman" w:eastAsia="標楷體" w:hAnsi="Times New Roman" w:cs="Times New Roman"/>
                <w:b/>
              </w:rPr>
              <w:t>分署</w:t>
            </w:r>
          </w:p>
        </w:tc>
        <w:tc>
          <w:tcPr>
            <w:tcW w:w="2003" w:type="dxa"/>
            <w:tcBorders>
              <w:top w:val="single" w:sz="6" w:space="0" w:color="FFFFFF"/>
              <w:left w:val="single" w:sz="6" w:space="0" w:color="FFFFFF"/>
              <w:bottom w:val="single" w:sz="8" w:space="0" w:color="000000"/>
              <w:right w:val="single" w:sz="6" w:space="0" w:color="FFFFFF"/>
            </w:tcBorders>
            <w:tcPrChange w:id="3216" w:author="瑋婷 徐" w:date="2025-01-06T09:46:00Z" w16du:dateUtc="2025-01-06T01:46:00Z">
              <w:tcPr>
                <w:tcW w:w="2003" w:type="dxa"/>
                <w:tcBorders>
                  <w:top w:val="single" w:sz="6" w:space="0" w:color="FFFFFF"/>
                  <w:left w:val="single" w:sz="6" w:space="0" w:color="FFFFFF"/>
                  <w:bottom w:val="single" w:sz="8" w:space="0" w:color="000000"/>
                  <w:right w:val="single" w:sz="6" w:space="0" w:color="FFFFFF"/>
                </w:tcBorders>
                <w:vAlign w:val="center"/>
              </w:tcPr>
            </w:tcPrChange>
          </w:tcPr>
          <w:p w14:paraId="48F65EA1" w14:textId="2B40FEFD" w:rsidR="009367F3" w:rsidRPr="009367F3" w:rsidRDefault="009367F3" w:rsidP="009367F3">
            <w:pPr>
              <w:rPr>
                <w:rFonts w:ascii="Times New Roman" w:eastAsia="標楷體" w:hAnsi="Times New Roman" w:cs="Times New Roman"/>
                <w:b/>
                <w:bCs/>
                <w:color w:val="000000"/>
              </w:rPr>
            </w:pPr>
            <w:ins w:id="3217" w:author="瑋婷 徐" w:date="2025-01-06T09:46:00Z" w16du:dateUtc="2025-01-06T01:46:00Z">
              <w:r w:rsidRPr="009367F3">
                <w:rPr>
                  <w:rFonts w:ascii="Times New Roman" w:eastAsia="標楷體" w:hAnsi="Times New Roman" w:cs="Times New Roman"/>
                  <w:b/>
                  <w:bCs/>
                  <w:rPrChange w:id="3218" w:author="瑋婷 徐" w:date="2025-01-06T09:46:00Z" w16du:dateUtc="2025-01-06T01:46:00Z">
                    <w:rPr/>
                  </w:rPrChange>
                </w:rPr>
                <w:t>68.1817</w:t>
              </w:r>
            </w:ins>
            <w:del w:id="3219" w:author="瑋婷 徐" w:date="2025-01-06T09:46:00Z" w16du:dateUtc="2025-01-06T01:46:00Z">
              <w:r w:rsidRPr="009367F3" w:rsidDel="007D0C11">
                <w:rPr>
                  <w:rFonts w:ascii="Times New Roman" w:eastAsia="標楷體" w:hAnsi="Times New Roman" w:cs="Times New Roman"/>
                  <w:b/>
                  <w:bCs/>
                  <w:color w:val="000000"/>
                </w:rPr>
                <w:delText>76.122</w:delText>
              </w:r>
            </w:del>
          </w:p>
        </w:tc>
        <w:tc>
          <w:tcPr>
            <w:tcW w:w="1236" w:type="dxa"/>
            <w:tcBorders>
              <w:top w:val="single" w:sz="6" w:space="0" w:color="FFFFFF"/>
              <w:left w:val="single" w:sz="6" w:space="0" w:color="FFFFFF"/>
              <w:bottom w:val="single" w:sz="8" w:space="0" w:color="000000"/>
              <w:right w:val="single" w:sz="6" w:space="0" w:color="FFFFFF"/>
            </w:tcBorders>
            <w:tcPrChange w:id="3220" w:author="瑋婷 徐" w:date="2025-01-06T09:46:00Z" w16du:dateUtc="2025-01-06T01:46:00Z">
              <w:tcPr>
                <w:tcW w:w="1236" w:type="dxa"/>
                <w:tcBorders>
                  <w:top w:val="single" w:sz="6" w:space="0" w:color="FFFFFF"/>
                  <w:left w:val="single" w:sz="6" w:space="0" w:color="FFFFFF"/>
                  <w:bottom w:val="single" w:sz="8" w:space="0" w:color="000000"/>
                  <w:right w:val="single" w:sz="6" w:space="0" w:color="FFFFFF"/>
                </w:tcBorders>
                <w:vAlign w:val="center"/>
              </w:tcPr>
            </w:tcPrChange>
          </w:tcPr>
          <w:p w14:paraId="2E991038" w14:textId="7511EAD9" w:rsidR="009367F3" w:rsidRPr="009367F3" w:rsidRDefault="009367F3" w:rsidP="009367F3">
            <w:pPr>
              <w:rPr>
                <w:rFonts w:ascii="Times New Roman" w:eastAsia="標楷體" w:hAnsi="Times New Roman" w:cs="Times New Roman"/>
                <w:b/>
                <w:bCs/>
                <w:color w:val="000000"/>
              </w:rPr>
            </w:pPr>
            <w:ins w:id="3221" w:author="瑋婷 徐" w:date="2025-01-06T09:46:00Z" w16du:dateUtc="2025-01-06T01:46:00Z">
              <w:r w:rsidRPr="009367F3">
                <w:rPr>
                  <w:rFonts w:ascii="Times New Roman" w:eastAsia="標楷體" w:hAnsi="Times New Roman" w:cs="Times New Roman"/>
                  <w:b/>
                  <w:bCs/>
                  <w:rPrChange w:id="3222" w:author="瑋婷 徐" w:date="2025-01-06T09:46:00Z" w16du:dateUtc="2025-01-06T01:46:00Z">
                    <w:rPr/>
                  </w:rPrChange>
                </w:rPr>
                <w:t>7</w:t>
              </w:r>
            </w:ins>
            <w:del w:id="3223" w:author="瑋婷 徐" w:date="2025-01-06T09:46:00Z" w16du:dateUtc="2025-01-06T01:46:00Z">
              <w:r w:rsidRPr="009367F3" w:rsidDel="007D0C11">
                <w:rPr>
                  <w:rFonts w:ascii="Times New Roman" w:eastAsia="標楷體" w:hAnsi="Times New Roman" w:cs="Times New Roman"/>
                  <w:b/>
                  <w:bCs/>
                  <w:color w:val="000000"/>
                </w:rPr>
                <w:delText>7</w:delText>
              </w:r>
            </w:del>
          </w:p>
        </w:tc>
        <w:tc>
          <w:tcPr>
            <w:tcW w:w="2199" w:type="dxa"/>
            <w:tcBorders>
              <w:top w:val="single" w:sz="6" w:space="0" w:color="FFFFFF"/>
              <w:left w:val="single" w:sz="6" w:space="0" w:color="FFFFFF"/>
              <w:bottom w:val="single" w:sz="8" w:space="0" w:color="000000"/>
              <w:right w:val="single" w:sz="6" w:space="0" w:color="FFFFFF"/>
            </w:tcBorders>
            <w:vAlign w:val="center"/>
            <w:tcPrChange w:id="3224" w:author="瑋婷 徐" w:date="2025-01-06T09:46:00Z" w16du:dateUtc="2025-01-06T01:46:00Z">
              <w:tcPr>
                <w:tcW w:w="2199" w:type="dxa"/>
                <w:tcBorders>
                  <w:top w:val="single" w:sz="6" w:space="0" w:color="FFFFFF"/>
                  <w:left w:val="single" w:sz="6" w:space="0" w:color="FFFFFF"/>
                  <w:bottom w:val="single" w:sz="8" w:space="0" w:color="000000"/>
                  <w:right w:val="single" w:sz="6" w:space="0" w:color="FFFFFF"/>
                </w:tcBorders>
                <w:vAlign w:val="center"/>
              </w:tcPr>
            </w:tcPrChange>
          </w:tcPr>
          <w:p w14:paraId="411003FE" w14:textId="77777777" w:rsidR="009367F3" w:rsidRPr="009367F3" w:rsidRDefault="009367F3" w:rsidP="009367F3">
            <w:pPr>
              <w:rPr>
                <w:rFonts w:ascii="Times New Roman" w:eastAsia="標楷體" w:hAnsi="Times New Roman" w:cs="Times New Roman"/>
                <w:b/>
                <w:color w:val="000000"/>
              </w:rPr>
            </w:pPr>
            <w:r w:rsidRPr="009367F3">
              <w:rPr>
                <w:rFonts w:ascii="Times New Roman" w:eastAsia="標楷體" w:hAnsi="Times New Roman" w:cs="Times New Roman"/>
                <w:b/>
                <w:color w:val="000000"/>
              </w:rPr>
              <w:t>&lt; 0.001</w:t>
            </w:r>
          </w:p>
        </w:tc>
        <w:tc>
          <w:tcPr>
            <w:tcW w:w="1000" w:type="dxa"/>
            <w:tcBorders>
              <w:top w:val="single" w:sz="6" w:space="0" w:color="FFFFFF"/>
              <w:left w:val="single" w:sz="6" w:space="0" w:color="FFFFFF"/>
              <w:bottom w:val="single" w:sz="8" w:space="0" w:color="000000"/>
              <w:right w:val="single" w:sz="6" w:space="0" w:color="FFFFFF"/>
            </w:tcBorders>
            <w:tcPrChange w:id="3225" w:author="瑋婷 徐" w:date="2025-01-06T09:46:00Z" w16du:dateUtc="2025-01-06T01:46:00Z">
              <w:tcPr>
                <w:tcW w:w="1000" w:type="dxa"/>
                <w:tcBorders>
                  <w:top w:val="single" w:sz="6" w:space="0" w:color="FFFFFF"/>
                  <w:left w:val="single" w:sz="6" w:space="0" w:color="FFFFFF"/>
                  <w:bottom w:val="single" w:sz="8" w:space="0" w:color="000000"/>
                  <w:right w:val="single" w:sz="6" w:space="0" w:color="FFFFFF"/>
                </w:tcBorders>
              </w:tcPr>
            </w:tcPrChange>
          </w:tcPr>
          <w:p w14:paraId="1E760456" w14:textId="77777777" w:rsidR="009367F3" w:rsidRPr="009367F3" w:rsidRDefault="009367F3" w:rsidP="009367F3">
            <w:pPr>
              <w:rPr>
                <w:rFonts w:ascii="Times New Roman" w:eastAsia="標楷體" w:hAnsi="Times New Roman" w:cs="Times New Roman"/>
                <w:b/>
              </w:rPr>
            </w:pPr>
            <w:r w:rsidRPr="009367F3">
              <w:rPr>
                <w:rFonts w:ascii="Times New Roman" w:eastAsia="標楷體" w:hAnsi="Times New Roman" w:cs="Times New Roman"/>
                <w:b/>
                <w:color w:val="000000"/>
              </w:rPr>
              <w:t>***</w:t>
            </w:r>
          </w:p>
        </w:tc>
      </w:tr>
    </w:tbl>
    <w:p w14:paraId="4AC49EF1" w14:textId="77777777" w:rsidR="00D93FCC" w:rsidRDefault="00D93FCC">
      <w:pPr>
        <w:sectPr w:rsidR="00D93FCC">
          <w:footerReference w:type="default" r:id="rId16"/>
          <w:footerReference w:type="first" r:id="rId17"/>
          <w:pgSz w:w="11906" w:h="16838"/>
          <w:pgMar w:top="1440" w:right="1800" w:bottom="1440" w:left="1800" w:header="0" w:footer="992" w:gutter="0"/>
          <w:cols w:space="720"/>
          <w:formProt w:val="0"/>
          <w:docGrid w:type="lines" w:linePitch="360"/>
        </w:sectPr>
      </w:pPr>
    </w:p>
    <w:p w14:paraId="757E3FFE" w14:textId="5C7A676F" w:rsidR="00BC22D0" w:rsidRPr="00BC22D0" w:rsidRDefault="00BC22D0" w:rsidP="00BC22D0">
      <w:pPr>
        <w:rPr>
          <w:ins w:id="3226" w:author="瑋婷 徐" w:date="2025-01-06T14:22:00Z" w16du:dateUtc="2025-01-06T06:22:00Z"/>
          <w:rFonts w:ascii="Times New Roman" w:eastAsia="標楷體" w:hAnsi="Times New Roman" w:cs="Times New Roman"/>
          <w:rPrChange w:id="3227" w:author="瑋婷 徐" w:date="2025-01-06T14:25:00Z" w16du:dateUtc="2025-01-06T06:25:00Z">
            <w:rPr>
              <w:ins w:id="3228" w:author="瑋婷 徐" w:date="2025-01-06T14:22:00Z" w16du:dateUtc="2025-01-06T06:22:00Z"/>
              <w:rFonts w:ascii="芫荽 0.94" w:eastAsia="芫荽 0.94" w:hAnsi="芫荽 0.94" w:cs="芫荽 0.94"/>
            </w:rPr>
          </w:rPrChange>
        </w:rPr>
        <w:pPrChange w:id="3229" w:author="瑋婷 徐" w:date="2025-01-06T14:22:00Z" w16du:dateUtc="2025-01-06T06:22:00Z">
          <w:pPr>
            <w:spacing w:line="360" w:lineRule="auto"/>
          </w:pPr>
        </w:pPrChange>
      </w:pPr>
      <w:ins w:id="3230" w:author="瑋婷 徐" w:date="2025-01-06T14:22:00Z" w16du:dateUtc="2025-01-06T06:22:00Z">
        <w:r w:rsidRPr="00BC22D0">
          <w:rPr>
            <w:rFonts w:ascii="Times New Roman" w:eastAsia="標楷體" w:hAnsi="Times New Roman" w:cs="Times New Roman"/>
            <w:rPrChange w:id="3231" w:author="瑋婷 徐" w:date="2025-01-06T14:25:00Z" w16du:dateUtc="2025-01-06T06:25:00Z">
              <w:rPr>
                <w:rFonts w:ascii="芫荽 0.94" w:eastAsia="芫荽 0.94" w:hAnsi="芫荽 0.94" w:cs="芫荽 0.94" w:hint="eastAsia"/>
              </w:rPr>
            </w:rPrChange>
          </w:rPr>
          <w:lastRenderedPageBreak/>
          <w:t>表</w:t>
        </w:r>
      </w:ins>
      <w:ins w:id="3232" w:author="瑋婷 徐" w:date="2025-01-06T14:24:00Z" w16du:dateUtc="2025-01-06T06:24:00Z">
        <w:r w:rsidRPr="00BC22D0">
          <w:rPr>
            <w:rFonts w:ascii="Times New Roman" w:eastAsia="標楷體" w:hAnsi="Times New Roman" w:cs="Times New Roman"/>
            <w:rPrChange w:id="3233" w:author="瑋婷 徐" w:date="2025-01-06T14:25:00Z" w16du:dateUtc="2025-01-06T06:25:00Z">
              <w:rPr>
                <w:rFonts w:ascii="Times New Roman" w:eastAsia="標楷體" w:hAnsi="Times New Roman" w:cs="Times New Roman" w:hint="eastAsia"/>
              </w:rPr>
            </w:rPrChange>
          </w:rPr>
          <w:t>11</w:t>
        </w:r>
      </w:ins>
      <w:ins w:id="3234" w:author="瑋婷 徐" w:date="2025-01-06T14:22:00Z" w16du:dateUtc="2025-01-06T06:22:00Z">
        <w:r w:rsidRPr="00BC22D0">
          <w:rPr>
            <w:rFonts w:ascii="Times New Roman" w:eastAsia="標楷體" w:hAnsi="Times New Roman" w:cs="Times New Roman"/>
            <w:rPrChange w:id="3235" w:author="瑋婷 徐" w:date="2025-01-06T14:25:00Z" w16du:dateUtc="2025-01-06T06:25:00Z">
              <w:rPr>
                <w:rFonts w:ascii="芫荽 0.94" w:eastAsia="芫荽 0.94" w:hAnsi="芫荽 0.94" w:cs="芫荽 0.94" w:hint="eastAsia"/>
              </w:rPr>
            </w:rPrChange>
          </w:rPr>
          <w:t>、</w:t>
        </w:r>
        <w:r w:rsidRPr="00BC22D0">
          <w:rPr>
            <w:rFonts w:ascii="Times New Roman" w:eastAsia="標楷體" w:hAnsi="Times New Roman" w:cs="Times New Roman"/>
            <w:rPrChange w:id="3236" w:author="瑋婷 徐" w:date="2025-01-06T14:25:00Z" w16du:dateUtc="2025-01-06T06:25:00Z">
              <w:rPr>
                <w:rFonts w:ascii="芫荽 0.94" w:eastAsia="芫荽 0.94" w:hAnsi="芫荽 0.94" w:cs="芫荽 0.94"/>
              </w:rPr>
            </w:rPrChange>
          </w:rPr>
          <w:t>2024</w:t>
        </w:r>
        <w:r w:rsidRPr="00BC22D0">
          <w:rPr>
            <w:rFonts w:ascii="Times New Roman" w:eastAsia="標楷體" w:hAnsi="Times New Roman" w:cs="Times New Roman"/>
            <w:rPrChange w:id="3237" w:author="瑋婷 徐" w:date="2025-01-06T14:25:00Z" w16du:dateUtc="2025-01-06T06:25:00Z">
              <w:rPr>
                <w:rFonts w:ascii="芫荽 0.94" w:eastAsia="芫荽 0.94" w:hAnsi="芫荽 0.94" w:cs="芫荽 0.94"/>
              </w:rPr>
            </w:rPrChange>
          </w:rPr>
          <w:t>年繁殖鳥類新增認養樣區</w:t>
        </w:r>
      </w:ins>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38" w:author="瑋婷 徐" w:date="2025-01-06T14:27:00Z" w16du:dateUtc="2025-01-06T06:27:00Z">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24"/>
        <w:gridCol w:w="1557"/>
        <w:gridCol w:w="1239"/>
        <w:gridCol w:w="1874"/>
        <w:gridCol w:w="2812"/>
        <w:tblGridChange w:id="3239">
          <w:tblGrid>
            <w:gridCol w:w="709"/>
            <w:gridCol w:w="1336"/>
            <w:gridCol w:w="1063"/>
            <w:gridCol w:w="2784"/>
            <w:gridCol w:w="2414"/>
          </w:tblGrid>
        </w:tblGridChange>
      </w:tblGrid>
      <w:tr w:rsidR="00BC22D0" w:rsidRPr="00BC22D0" w14:paraId="48CA8236" w14:textId="77777777" w:rsidTr="00BC22D0">
        <w:trPr>
          <w:trHeight w:val="300"/>
          <w:ins w:id="3240" w:author="瑋婷 徐" w:date="2025-01-06T14:22:00Z" w16du:dateUtc="2025-01-06T06:22:00Z"/>
          <w:trPrChange w:id="3241" w:author="瑋婷 徐" w:date="2025-01-06T14:27:00Z" w16du:dateUtc="2025-01-06T06:27:00Z">
            <w:trPr>
              <w:trHeight w:val="300"/>
            </w:trPr>
          </w:trPrChange>
        </w:trPr>
        <w:tc>
          <w:tcPr>
            <w:tcW w:w="496" w:type="pct"/>
            <w:tcBorders>
              <w:top w:val="single" w:sz="4" w:space="0" w:color="auto"/>
              <w:bottom w:val="single" w:sz="4" w:space="0" w:color="auto"/>
            </w:tcBorders>
            <w:vAlign w:val="center"/>
            <w:tcPrChange w:id="3242" w:author="瑋婷 徐" w:date="2025-01-06T14:27:00Z" w16du:dateUtc="2025-01-06T06:27:00Z">
              <w:tcPr>
                <w:tcW w:w="426" w:type="pct"/>
                <w:tcBorders>
                  <w:top w:val="single" w:sz="4" w:space="0" w:color="auto"/>
                  <w:bottom w:val="single" w:sz="4" w:space="0" w:color="auto"/>
                </w:tcBorders>
              </w:tcPr>
            </w:tcPrChange>
          </w:tcPr>
          <w:p w14:paraId="0769DDAD" w14:textId="77777777" w:rsidR="00BC22D0" w:rsidRPr="00BC22D0" w:rsidRDefault="00BC22D0" w:rsidP="00BC22D0">
            <w:pPr>
              <w:spacing w:line="360" w:lineRule="auto"/>
              <w:jc w:val="center"/>
              <w:rPr>
                <w:ins w:id="3243" w:author="瑋婷 徐" w:date="2025-01-06T14:22:00Z" w16du:dateUtc="2025-01-06T06:22:00Z"/>
                <w:rFonts w:ascii="Times New Roman" w:eastAsia="標楷體" w:hAnsi="Times New Roman" w:cs="Times New Roman"/>
                <w:rPrChange w:id="3244" w:author="瑋婷 徐" w:date="2025-01-06T14:25:00Z" w16du:dateUtc="2025-01-06T06:25:00Z">
                  <w:rPr>
                    <w:ins w:id="3245" w:author="瑋婷 徐" w:date="2025-01-06T14:22:00Z" w16du:dateUtc="2025-01-06T06:22:00Z"/>
                    <w:rFonts w:ascii="芫荽 0.94" w:eastAsia="芫荽 0.94" w:hAnsi="芫荽 0.94" w:cs="芫荽 0.94"/>
                  </w:rPr>
                </w:rPrChange>
              </w:rPr>
              <w:pPrChange w:id="3246" w:author="瑋婷 徐" w:date="2025-01-06T14:27:00Z" w16du:dateUtc="2025-01-06T06:27:00Z">
                <w:pPr>
                  <w:framePr w:hSpace="180" w:wrap="around" w:vAnchor="text" w:hAnchor="margin" w:y="270"/>
                  <w:spacing w:line="360" w:lineRule="auto"/>
                </w:pPr>
              </w:pPrChange>
            </w:pPr>
            <w:ins w:id="3247" w:author="瑋婷 徐" w:date="2025-01-06T14:22:00Z" w16du:dateUtc="2025-01-06T06:22:00Z">
              <w:r w:rsidRPr="00BC22D0">
                <w:rPr>
                  <w:rFonts w:ascii="Times New Roman" w:eastAsia="標楷體" w:hAnsi="Times New Roman" w:cs="Times New Roman"/>
                  <w:rPrChange w:id="3248" w:author="瑋婷 徐" w:date="2025-01-06T14:25:00Z" w16du:dateUtc="2025-01-06T06:25:00Z">
                    <w:rPr>
                      <w:rFonts w:ascii="芫荽 0.94" w:eastAsia="芫荽 0.94" w:hAnsi="芫荽 0.94" w:cs="芫荽 0.94" w:hint="eastAsia"/>
                    </w:rPr>
                  </w:rPrChange>
                </w:rPr>
                <w:t>NO.</w:t>
              </w:r>
            </w:ins>
          </w:p>
        </w:tc>
        <w:tc>
          <w:tcPr>
            <w:tcW w:w="937" w:type="pct"/>
            <w:tcBorders>
              <w:top w:val="single" w:sz="4" w:space="0" w:color="auto"/>
              <w:bottom w:val="single" w:sz="4" w:space="0" w:color="auto"/>
            </w:tcBorders>
            <w:vAlign w:val="center"/>
            <w:tcPrChange w:id="3249" w:author="瑋婷 徐" w:date="2025-01-06T14:27:00Z" w16du:dateUtc="2025-01-06T06:27:00Z">
              <w:tcPr>
                <w:tcW w:w="804" w:type="pct"/>
                <w:tcBorders>
                  <w:top w:val="single" w:sz="4" w:space="0" w:color="auto"/>
                  <w:bottom w:val="single" w:sz="4" w:space="0" w:color="auto"/>
                </w:tcBorders>
              </w:tcPr>
            </w:tcPrChange>
          </w:tcPr>
          <w:p w14:paraId="0369E6A1" w14:textId="77777777" w:rsidR="00BC22D0" w:rsidRPr="00BC22D0" w:rsidRDefault="00BC22D0" w:rsidP="00BC22D0">
            <w:pPr>
              <w:spacing w:line="360" w:lineRule="auto"/>
              <w:jc w:val="center"/>
              <w:rPr>
                <w:ins w:id="3250" w:author="瑋婷 徐" w:date="2025-01-06T14:22:00Z" w16du:dateUtc="2025-01-06T06:22:00Z"/>
                <w:rFonts w:ascii="Times New Roman" w:eastAsia="標楷體" w:hAnsi="Times New Roman" w:cs="Times New Roman"/>
                <w:rPrChange w:id="3251" w:author="瑋婷 徐" w:date="2025-01-06T14:25:00Z" w16du:dateUtc="2025-01-06T06:25:00Z">
                  <w:rPr>
                    <w:ins w:id="3252" w:author="瑋婷 徐" w:date="2025-01-06T14:22:00Z" w16du:dateUtc="2025-01-06T06:22:00Z"/>
                    <w:rFonts w:ascii="芫荽 0.94" w:eastAsia="芫荽 0.94" w:hAnsi="芫荽 0.94" w:cs="芫荽 0.94"/>
                  </w:rPr>
                </w:rPrChange>
              </w:rPr>
              <w:pPrChange w:id="3253" w:author="瑋婷 徐" w:date="2025-01-06T14:27:00Z" w16du:dateUtc="2025-01-06T06:27:00Z">
                <w:pPr>
                  <w:framePr w:hSpace="180" w:wrap="around" w:vAnchor="text" w:hAnchor="margin" w:y="270"/>
                  <w:spacing w:line="360" w:lineRule="auto"/>
                </w:pPr>
              </w:pPrChange>
            </w:pPr>
            <w:ins w:id="3254" w:author="瑋婷 徐" w:date="2025-01-06T14:22:00Z" w16du:dateUtc="2025-01-06T06:22:00Z">
              <w:r w:rsidRPr="00BC22D0">
                <w:rPr>
                  <w:rFonts w:ascii="Times New Roman" w:eastAsia="標楷體" w:hAnsi="Times New Roman" w:cs="Times New Roman"/>
                  <w:rPrChange w:id="3255" w:author="瑋婷 徐" w:date="2025-01-06T14:25:00Z" w16du:dateUtc="2025-01-06T06:25:00Z">
                    <w:rPr>
                      <w:rFonts w:ascii="芫荽 0.94" w:eastAsia="芫荽 0.94" w:hAnsi="芫荽 0.94" w:cs="芫荽 0.94" w:hint="eastAsia"/>
                    </w:rPr>
                  </w:rPrChange>
                </w:rPr>
                <w:t>分署</w:t>
              </w:r>
            </w:ins>
          </w:p>
        </w:tc>
        <w:tc>
          <w:tcPr>
            <w:tcW w:w="746" w:type="pct"/>
            <w:tcBorders>
              <w:top w:val="single" w:sz="4" w:space="0" w:color="auto"/>
              <w:bottom w:val="single" w:sz="4" w:space="0" w:color="auto"/>
            </w:tcBorders>
            <w:vAlign w:val="center"/>
            <w:tcPrChange w:id="3256" w:author="瑋婷 徐" w:date="2025-01-06T14:27:00Z" w16du:dateUtc="2025-01-06T06:27:00Z">
              <w:tcPr>
                <w:tcW w:w="640" w:type="pct"/>
                <w:tcBorders>
                  <w:top w:val="single" w:sz="4" w:space="0" w:color="auto"/>
                  <w:bottom w:val="single" w:sz="4" w:space="0" w:color="auto"/>
                </w:tcBorders>
              </w:tcPr>
            </w:tcPrChange>
          </w:tcPr>
          <w:p w14:paraId="10C16B7C" w14:textId="77777777" w:rsidR="00BC22D0" w:rsidRPr="00BC22D0" w:rsidRDefault="00BC22D0" w:rsidP="00BC22D0">
            <w:pPr>
              <w:spacing w:line="360" w:lineRule="auto"/>
              <w:jc w:val="center"/>
              <w:rPr>
                <w:ins w:id="3257" w:author="瑋婷 徐" w:date="2025-01-06T14:22:00Z" w16du:dateUtc="2025-01-06T06:22:00Z"/>
                <w:rFonts w:ascii="Times New Roman" w:eastAsia="標楷體" w:hAnsi="Times New Roman" w:cs="Times New Roman"/>
                <w:rPrChange w:id="3258" w:author="瑋婷 徐" w:date="2025-01-06T14:25:00Z" w16du:dateUtc="2025-01-06T06:25:00Z">
                  <w:rPr>
                    <w:ins w:id="3259" w:author="瑋婷 徐" w:date="2025-01-06T14:22:00Z" w16du:dateUtc="2025-01-06T06:22:00Z"/>
                    <w:rFonts w:ascii="芫荽 0.94" w:eastAsia="芫荽 0.94" w:hAnsi="芫荽 0.94" w:cs="芫荽 0.94"/>
                  </w:rPr>
                </w:rPrChange>
              </w:rPr>
              <w:pPrChange w:id="3260" w:author="瑋婷 徐" w:date="2025-01-06T14:27:00Z" w16du:dateUtc="2025-01-06T06:27:00Z">
                <w:pPr>
                  <w:framePr w:hSpace="180" w:wrap="around" w:vAnchor="text" w:hAnchor="margin" w:y="270"/>
                  <w:spacing w:line="360" w:lineRule="auto"/>
                </w:pPr>
              </w:pPrChange>
            </w:pPr>
            <w:ins w:id="3261" w:author="瑋婷 徐" w:date="2025-01-06T14:22:00Z" w16du:dateUtc="2025-01-06T06:22:00Z">
              <w:r w:rsidRPr="00BC22D0">
                <w:rPr>
                  <w:rFonts w:ascii="Times New Roman" w:eastAsia="標楷體" w:hAnsi="Times New Roman" w:cs="Times New Roman"/>
                  <w:rPrChange w:id="3262" w:author="瑋婷 徐" w:date="2025-01-06T14:25:00Z" w16du:dateUtc="2025-01-06T06:25:00Z">
                    <w:rPr>
                      <w:rFonts w:ascii="芫荽 0.94" w:eastAsia="芫荽 0.94" w:hAnsi="芫荽 0.94" w:cs="芫荽 0.94" w:hint="eastAsia"/>
                    </w:rPr>
                  </w:rPrChange>
                </w:rPr>
                <w:t>工作站</w:t>
              </w:r>
            </w:ins>
          </w:p>
        </w:tc>
        <w:tc>
          <w:tcPr>
            <w:tcW w:w="1128" w:type="pct"/>
            <w:tcBorders>
              <w:top w:val="single" w:sz="4" w:space="0" w:color="auto"/>
              <w:bottom w:val="single" w:sz="4" w:space="0" w:color="auto"/>
            </w:tcBorders>
            <w:noWrap/>
            <w:vAlign w:val="center"/>
            <w:hideMark/>
            <w:tcPrChange w:id="3263" w:author="瑋婷 徐" w:date="2025-01-06T14:27:00Z" w16du:dateUtc="2025-01-06T06:27:00Z">
              <w:tcPr>
                <w:tcW w:w="1676" w:type="pct"/>
                <w:tcBorders>
                  <w:top w:val="single" w:sz="4" w:space="0" w:color="auto"/>
                  <w:bottom w:val="single" w:sz="4" w:space="0" w:color="auto"/>
                </w:tcBorders>
                <w:noWrap/>
                <w:hideMark/>
              </w:tcPr>
            </w:tcPrChange>
          </w:tcPr>
          <w:p w14:paraId="674521FA" w14:textId="29618F02" w:rsidR="00BC22D0" w:rsidRPr="00BC22D0" w:rsidRDefault="00BC22D0" w:rsidP="00BC22D0">
            <w:pPr>
              <w:spacing w:line="360" w:lineRule="auto"/>
              <w:jc w:val="center"/>
              <w:rPr>
                <w:ins w:id="3264" w:author="瑋婷 徐" w:date="2025-01-06T14:22:00Z" w16du:dateUtc="2025-01-06T06:22:00Z"/>
                <w:rFonts w:ascii="Times New Roman" w:eastAsia="標楷體" w:hAnsi="Times New Roman" w:cs="Times New Roman"/>
                <w:rPrChange w:id="3265" w:author="瑋婷 徐" w:date="2025-01-06T14:25:00Z" w16du:dateUtc="2025-01-06T06:25:00Z">
                  <w:rPr>
                    <w:ins w:id="3266" w:author="瑋婷 徐" w:date="2025-01-06T14:22:00Z" w16du:dateUtc="2025-01-06T06:22:00Z"/>
                    <w:rFonts w:ascii="芫荽 0.94" w:eastAsia="芫荽 0.94" w:hAnsi="芫荽 0.94" w:cs="芫荽 0.94"/>
                  </w:rPr>
                </w:rPrChange>
              </w:rPr>
              <w:pPrChange w:id="3267" w:author="瑋婷 徐" w:date="2025-01-06T14:27:00Z" w16du:dateUtc="2025-01-06T06:27:00Z">
                <w:pPr>
                  <w:framePr w:hSpace="180" w:wrap="around" w:vAnchor="text" w:hAnchor="margin" w:y="270"/>
                  <w:spacing w:line="360" w:lineRule="auto"/>
                </w:pPr>
              </w:pPrChange>
            </w:pPr>
            <w:ins w:id="3268" w:author="瑋婷 徐" w:date="2025-01-06T14:23:00Z" w16du:dateUtc="2025-01-06T06:23:00Z">
              <w:r w:rsidRPr="00BC22D0">
                <w:rPr>
                  <w:rFonts w:ascii="Times New Roman" w:eastAsia="標楷體" w:hAnsi="Times New Roman" w:cs="Times New Roman"/>
                  <w:rPrChange w:id="3269" w:author="瑋婷 徐" w:date="2025-01-06T14:25:00Z" w16du:dateUtc="2025-01-06T06:25:00Z">
                    <w:rPr>
                      <w:rFonts w:ascii="Times New Roman" w:eastAsia="標楷體" w:hAnsi="Times New Roman" w:cs="Times New Roman" w:hint="eastAsia"/>
                    </w:rPr>
                  </w:rPrChange>
                </w:rPr>
                <w:t>樣區</w:t>
              </w:r>
            </w:ins>
            <w:ins w:id="3270" w:author="瑋婷 徐" w:date="2025-01-06T14:22:00Z" w16du:dateUtc="2025-01-06T06:22:00Z">
              <w:r w:rsidRPr="00BC22D0">
                <w:rPr>
                  <w:rFonts w:ascii="Times New Roman" w:eastAsia="標楷體" w:hAnsi="Times New Roman" w:cs="Times New Roman"/>
                  <w:rPrChange w:id="3271" w:author="瑋婷 徐" w:date="2025-01-06T14:25:00Z" w16du:dateUtc="2025-01-06T06:25:00Z">
                    <w:rPr>
                      <w:rFonts w:ascii="芫荽 0.94" w:eastAsia="芫荽 0.94" w:hAnsi="芫荽 0.94" w:cs="芫荽 0.94" w:hint="eastAsia"/>
                    </w:rPr>
                  </w:rPrChange>
                </w:rPr>
                <w:t>編號</w:t>
              </w:r>
            </w:ins>
          </w:p>
        </w:tc>
        <w:tc>
          <w:tcPr>
            <w:tcW w:w="1693" w:type="pct"/>
            <w:tcBorders>
              <w:top w:val="single" w:sz="4" w:space="0" w:color="auto"/>
              <w:bottom w:val="single" w:sz="4" w:space="0" w:color="auto"/>
            </w:tcBorders>
            <w:noWrap/>
            <w:vAlign w:val="center"/>
            <w:hideMark/>
            <w:tcPrChange w:id="3272" w:author="瑋婷 徐" w:date="2025-01-06T14:27:00Z" w16du:dateUtc="2025-01-06T06:27:00Z">
              <w:tcPr>
                <w:tcW w:w="1453" w:type="pct"/>
                <w:tcBorders>
                  <w:top w:val="single" w:sz="4" w:space="0" w:color="auto"/>
                  <w:bottom w:val="single" w:sz="4" w:space="0" w:color="auto"/>
                </w:tcBorders>
                <w:noWrap/>
                <w:hideMark/>
              </w:tcPr>
            </w:tcPrChange>
          </w:tcPr>
          <w:p w14:paraId="33EDE72D" w14:textId="77777777" w:rsidR="00BC22D0" w:rsidRPr="00BC22D0" w:rsidRDefault="00BC22D0" w:rsidP="00BC22D0">
            <w:pPr>
              <w:spacing w:line="360" w:lineRule="auto"/>
              <w:jc w:val="center"/>
              <w:rPr>
                <w:ins w:id="3273" w:author="瑋婷 徐" w:date="2025-01-06T14:22:00Z" w16du:dateUtc="2025-01-06T06:22:00Z"/>
                <w:rFonts w:ascii="Times New Roman" w:eastAsia="標楷體" w:hAnsi="Times New Roman" w:cs="Times New Roman"/>
                <w:rPrChange w:id="3274" w:author="瑋婷 徐" w:date="2025-01-06T14:25:00Z" w16du:dateUtc="2025-01-06T06:25:00Z">
                  <w:rPr>
                    <w:ins w:id="3275" w:author="瑋婷 徐" w:date="2025-01-06T14:22:00Z" w16du:dateUtc="2025-01-06T06:22:00Z"/>
                    <w:rFonts w:ascii="芫荽 0.94" w:eastAsia="芫荽 0.94" w:hAnsi="芫荽 0.94" w:cs="芫荽 0.94"/>
                  </w:rPr>
                </w:rPrChange>
              </w:rPr>
              <w:pPrChange w:id="3276" w:author="瑋婷 徐" w:date="2025-01-06T14:27:00Z" w16du:dateUtc="2025-01-06T06:27:00Z">
                <w:pPr>
                  <w:framePr w:hSpace="180" w:wrap="around" w:vAnchor="text" w:hAnchor="margin" w:y="270"/>
                  <w:spacing w:line="360" w:lineRule="auto"/>
                </w:pPr>
              </w:pPrChange>
            </w:pPr>
            <w:ins w:id="3277" w:author="瑋婷 徐" w:date="2025-01-06T14:22:00Z" w16du:dateUtc="2025-01-06T06:22:00Z">
              <w:r w:rsidRPr="00BC22D0">
                <w:rPr>
                  <w:rFonts w:ascii="Times New Roman" w:eastAsia="標楷體" w:hAnsi="Times New Roman" w:cs="Times New Roman"/>
                  <w:rPrChange w:id="3278" w:author="瑋婷 徐" w:date="2025-01-06T14:25:00Z" w16du:dateUtc="2025-01-06T06:25:00Z">
                    <w:rPr>
                      <w:rFonts w:ascii="芫荽 0.94" w:eastAsia="芫荽 0.94" w:hAnsi="芫荽 0.94" w:cs="芫荽 0.94" w:hint="eastAsia"/>
                    </w:rPr>
                  </w:rPrChange>
                </w:rPr>
                <w:t>樣區名稱</w:t>
              </w:r>
            </w:ins>
          </w:p>
        </w:tc>
      </w:tr>
      <w:tr w:rsidR="00BC22D0" w:rsidRPr="00BC22D0" w14:paraId="493CF858" w14:textId="77777777" w:rsidTr="00BC22D0">
        <w:trPr>
          <w:trHeight w:val="300"/>
          <w:ins w:id="3279" w:author="瑋婷 徐" w:date="2025-01-06T14:22:00Z" w16du:dateUtc="2025-01-06T06:22:00Z"/>
          <w:trPrChange w:id="3280" w:author="瑋婷 徐" w:date="2025-01-06T14:27:00Z" w16du:dateUtc="2025-01-06T06:27:00Z">
            <w:trPr>
              <w:trHeight w:val="300"/>
            </w:trPr>
          </w:trPrChange>
        </w:trPr>
        <w:tc>
          <w:tcPr>
            <w:tcW w:w="496" w:type="pct"/>
            <w:tcBorders>
              <w:top w:val="single" w:sz="4" w:space="0" w:color="auto"/>
            </w:tcBorders>
            <w:vAlign w:val="center"/>
            <w:tcPrChange w:id="3281" w:author="瑋婷 徐" w:date="2025-01-06T14:27:00Z" w16du:dateUtc="2025-01-06T06:27:00Z">
              <w:tcPr>
                <w:tcW w:w="426" w:type="pct"/>
                <w:tcBorders>
                  <w:top w:val="single" w:sz="4" w:space="0" w:color="auto"/>
                </w:tcBorders>
                <w:vAlign w:val="center"/>
              </w:tcPr>
            </w:tcPrChange>
          </w:tcPr>
          <w:p w14:paraId="1BF23BCB" w14:textId="77777777" w:rsidR="00BC22D0" w:rsidRPr="00BC22D0" w:rsidRDefault="00BC22D0" w:rsidP="00BC22D0">
            <w:pPr>
              <w:spacing w:line="360" w:lineRule="auto"/>
              <w:jc w:val="center"/>
              <w:rPr>
                <w:ins w:id="3282" w:author="瑋婷 徐" w:date="2025-01-06T14:22:00Z" w16du:dateUtc="2025-01-06T06:22:00Z"/>
                <w:rFonts w:ascii="Times New Roman" w:eastAsia="標楷體" w:hAnsi="Times New Roman" w:cs="Times New Roman"/>
                <w:rPrChange w:id="3283" w:author="瑋婷 徐" w:date="2025-01-06T14:25:00Z" w16du:dateUtc="2025-01-06T06:25:00Z">
                  <w:rPr>
                    <w:ins w:id="3284" w:author="瑋婷 徐" w:date="2025-01-06T14:22:00Z" w16du:dateUtc="2025-01-06T06:22:00Z"/>
                    <w:rFonts w:ascii="芫荽 0.94" w:eastAsia="芫荽 0.94" w:hAnsi="芫荽 0.94" w:cs="芫荽 0.94"/>
                  </w:rPr>
                </w:rPrChange>
              </w:rPr>
              <w:pPrChange w:id="3285" w:author="瑋婷 徐" w:date="2025-01-06T14:27:00Z" w16du:dateUtc="2025-01-06T06:27:00Z">
                <w:pPr>
                  <w:framePr w:hSpace="180" w:wrap="around" w:vAnchor="text" w:hAnchor="margin" w:y="270"/>
                  <w:spacing w:line="360" w:lineRule="auto"/>
                </w:pPr>
              </w:pPrChange>
            </w:pPr>
            <w:ins w:id="3286" w:author="瑋婷 徐" w:date="2025-01-06T14:22:00Z" w16du:dateUtc="2025-01-06T06:22:00Z">
              <w:r w:rsidRPr="00BC22D0">
                <w:rPr>
                  <w:rFonts w:ascii="Times New Roman" w:eastAsia="標楷體" w:hAnsi="Times New Roman" w:cs="Times New Roman"/>
                  <w:rPrChange w:id="3287" w:author="瑋婷 徐" w:date="2025-01-06T14:25:00Z" w16du:dateUtc="2025-01-06T06:25:00Z">
                    <w:rPr>
                      <w:rFonts w:ascii="芫荽 0.94" w:eastAsia="芫荽 0.94" w:hAnsi="芫荽 0.94" w:cs="芫荽 0.94" w:hint="eastAsia"/>
                    </w:rPr>
                  </w:rPrChange>
                </w:rPr>
                <w:t>1</w:t>
              </w:r>
            </w:ins>
          </w:p>
        </w:tc>
        <w:tc>
          <w:tcPr>
            <w:tcW w:w="937" w:type="pct"/>
            <w:tcBorders>
              <w:top w:val="single" w:sz="4" w:space="0" w:color="auto"/>
            </w:tcBorders>
            <w:vAlign w:val="center"/>
            <w:tcPrChange w:id="3288" w:author="瑋婷 徐" w:date="2025-01-06T14:27:00Z" w16du:dateUtc="2025-01-06T06:27:00Z">
              <w:tcPr>
                <w:tcW w:w="804" w:type="pct"/>
                <w:tcBorders>
                  <w:top w:val="single" w:sz="4" w:space="0" w:color="auto"/>
                </w:tcBorders>
                <w:vAlign w:val="center"/>
              </w:tcPr>
            </w:tcPrChange>
          </w:tcPr>
          <w:p w14:paraId="36EC9CFC" w14:textId="77777777" w:rsidR="00BC22D0" w:rsidRPr="00BC22D0" w:rsidRDefault="00BC22D0" w:rsidP="00BC22D0">
            <w:pPr>
              <w:spacing w:line="360" w:lineRule="auto"/>
              <w:jc w:val="center"/>
              <w:rPr>
                <w:ins w:id="3289" w:author="瑋婷 徐" w:date="2025-01-06T14:22:00Z" w16du:dateUtc="2025-01-06T06:22:00Z"/>
                <w:rFonts w:ascii="Times New Roman" w:eastAsia="標楷體" w:hAnsi="Times New Roman" w:cs="Times New Roman"/>
                <w:rPrChange w:id="3290" w:author="瑋婷 徐" w:date="2025-01-06T14:25:00Z" w16du:dateUtc="2025-01-06T06:25:00Z">
                  <w:rPr>
                    <w:ins w:id="3291" w:author="瑋婷 徐" w:date="2025-01-06T14:22:00Z" w16du:dateUtc="2025-01-06T06:22:00Z"/>
                    <w:rFonts w:ascii="芫荽 0.94" w:eastAsia="芫荽 0.94" w:hAnsi="芫荽 0.94" w:cs="芫荽 0.94"/>
                  </w:rPr>
                </w:rPrChange>
              </w:rPr>
              <w:pPrChange w:id="3292" w:author="瑋婷 徐" w:date="2025-01-06T14:27:00Z" w16du:dateUtc="2025-01-06T06:27:00Z">
                <w:pPr>
                  <w:framePr w:hSpace="180" w:wrap="around" w:vAnchor="text" w:hAnchor="margin" w:y="270"/>
                  <w:spacing w:line="360" w:lineRule="auto"/>
                </w:pPr>
              </w:pPrChange>
            </w:pPr>
            <w:ins w:id="3293" w:author="瑋婷 徐" w:date="2025-01-06T14:22:00Z" w16du:dateUtc="2025-01-06T06:22:00Z">
              <w:r w:rsidRPr="00BC22D0">
                <w:rPr>
                  <w:rFonts w:ascii="Times New Roman" w:eastAsia="標楷體" w:hAnsi="Times New Roman" w:cs="Times New Roman"/>
                  <w:rPrChange w:id="3294" w:author="瑋婷 徐" w:date="2025-01-06T14:25:00Z" w16du:dateUtc="2025-01-06T06:25:00Z">
                    <w:rPr>
                      <w:rFonts w:ascii="芫荽 0.94" w:eastAsia="芫荽 0.94" w:hAnsi="芫荽 0.94" w:cs="芫荽 0.94" w:hint="eastAsia"/>
                    </w:rPr>
                  </w:rPrChange>
                </w:rPr>
                <w:t>新竹分署</w:t>
              </w:r>
            </w:ins>
          </w:p>
        </w:tc>
        <w:tc>
          <w:tcPr>
            <w:tcW w:w="746" w:type="pct"/>
            <w:tcBorders>
              <w:top w:val="single" w:sz="4" w:space="0" w:color="auto"/>
            </w:tcBorders>
            <w:vAlign w:val="center"/>
            <w:tcPrChange w:id="3295" w:author="瑋婷 徐" w:date="2025-01-06T14:27:00Z" w16du:dateUtc="2025-01-06T06:27:00Z">
              <w:tcPr>
                <w:tcW w:w="640" w:type="pct"/>
                <w:tcBorders>
                  <w:top w:val="single" w:sz="4" w:space="0" w:color="auto"/>
                </w:tcBorders>
                <w:vAlign w:val="center"/>
              </w:tcPr>
            </w:tcPrChange>
          </w:tcPr>
          <w:p w14:paraId="2E4F38E7" w14:textId="77777777" w:rsidR="00BC22D0" w:rsidRPr="00BC22D0" w:rsidRDefault="00BC22D0" w:rsidP="00BC22D0">
            <w:pPr>
              <w:spacing w:line="360" w:lineRule="auto"/>
              <w:jc w:val="center"/>
              <w:rPr>
                <w:ins w:id="3296" w:author="瑋婷 徐" w:date="2025-01-06T14:22:00Z" w16du:dateUtc="2025-01-06T06:22:00Z"/>
                <w:rFonts w:ascii="Times New Roman" w:eastAsia="標楷體" w:hAnsi="Times New Roman" w:cs="Times New Roman"/>
                <w:rPrChange w:id="3297" w:author="瑋婷 徐" w:date="2025-01-06T14:25:00Z" w16du:dateUtc="2025-01-06T06:25:00Z">
                  <w:rPr>
                    <w:ins w:id="3298" w:author="瑋婷 徐" w:date="2025-01-06T14:22:00Z" w16du:dateUtc="2025-01-06T06:22:00Z"/>
                    <w:rFonts w:ascii="芫荽 0.94" w:eastAsia="芫荽 0.94" w:hAnsi="芫荽 0.94" w:cs="芫荽 0.94"/>
                  </w:rPr>
                </w:rPrChange>
              </w:rPr>
              <w:pPrChange w:id="3299" w:author="瑋婷 徐" w:date="2025-01-06T14:27:00Z" w16du:dateUtc="2025-01-06T06:27:00Z">
                <w:pPr>
                  <w:framePr w:hSpace="180" w:wrap="around" w:vAnchor="text" w:hAnchor="margin" w:y="270"/>
                  <w:spacing w:line="360" w:lineRule="auto"/>
                </w:pPr>
              </w:pPrChange>
            </w:pPr>
            <w:ins w:id="3300" w:author="瑋婷 徐" w:date="2025-01-06T14:22:00Z" w16du:dateUtc="2025-01-06T06:22:00Z">
              <w:r w:rsidRPr="00BC22D0">
                <w:rPr>
                  <w:rFonts w:ascii="Times New Roman" w:eastAsia="標楷體" w:hAnsi="Times New Roman" w:cs="Times New Roman"/>
                  <w:rPrChange w:id="3301" w:author="瑋婷 徐" w:date="2025-01-06T14:25:00Z" w16du:dateUtc="2025-01-06T06:25:00Z">
                    <w:rPr>
                      <w:rFonts w:ascii="芫荽 0.94" w:eastAsia="芫荽 0.94" w:hAnsi="芫荽 0.94" w:cs="芫荽 0.94" w:hint="eastAsia"/>
                    </w:rPr>
                  </w:rPrChange>
                </w:rPr>
                <w:t>大湖</w:t>
              </w:r>
            </w:ins>
          </w:p>
        </w:tc>
        <w:tc>
          <w:tcPr>
            <w:tcW w:w="1128" w:type="pct"/>
            <w:tcBorders>
              <w:top w:val="single" w:sz="4" w:space="0" w:color="auto"/>
            </w:tcBorders>
            <w:noWrap/>
            <w:vAlign w:val="center"/>
            <w:tcPrChange w:id="3302" w:author="瑋婷 徐" w:date="2025-01-06T14:27:00Z" w16du:dateUtc="2025-01-06T06:27:00Z">
              <w:tcPr>
                <w:tcW w:w="1676" w:type="pct"/>
                <w:tcBorders>
                  <w:top w:val="single" w:sz="4" w:space="0" w:color="auto"/>
                </w:tcBorders>
                <w:noWrap/>
                <w:vAlign w:val="center"/>
              </w:tcPr>
            </w:tcPrChange>
          </w:tcPr>
          <w:p w14:paraId="3046C917" w14:textId="6D9834F5" w:rsidR="00BC22D0" w:rsidRPr="00BC22D0" w:rsidRDefault="00BC22D0" w:rsidP="00BC22D0">
            <w:pPr>
              <w:spacing w:line="360" w:lineRule="auto"/>
              <w:jc w:val="center"/>
              <w:rPr>
                <w:ins w:id="3303" w:author="瑋婷 徐" w:date="2025-01-06T14:22:00Z" w16du:dateUtc="2025-01-06T06:22:00Z"/>
                <w:rFonts w:ascii="Times New Roman" w:eastAsia="標楷體" w:hAnsi="Times New Roman" w:cs="Times New Roman"/>
                <w:rPrChange w:id="3304" w:author="瑋婷 徐" w:date="2025-01-06T14:25:00Z" w16du:dateUtc="2025-01-06T06:25:00Z">
                  <w:rPr>
                    <w:ins w:id="3305" w:author="瑋婷 徐" w:date="2025-01-06T14:22:00Z" w16du:dateUtc="2025-01-06T06:22:00Z"/>
                    <w:rFonts w:ascii="芫荽 0.94" w:eastAsia="芫荽 0.94" w:hAnsi="芫荽 0.94" w:cs="芫荽 0.94"/>
                  </w:rPr>
                </w:rPrChange>
              </w:rPr>
              <w:pPrChange w:id="3306" w:author="瑋婷 徐" w:date="2025-01-06T14:27:00Z" w16du:dateUtc="2025-01-06T06:27:00Z">
                <w:pPr>
                  <w:framePr w:hSpace="180" w:wrap="around" w:vAnchor="text" w:hAnchor="margin" w:y="270"/>
                  <w:spacing w:line="360" w:lineRule="auto"/>
                </w:pPr>
              </w:pPrChange>
            </w:pPr>
            <w:ins w:id="3307" w:author="瑋婷 徐" w:date="2025-01-06T14:24:00Z" w16du:dateUtc="2025-01-06T06:24:00Z">
              <w:r w:rsidRPr="00BC22D0">
                <w:rPr>
                  <w:rFonts w:ascii="Times New Roman" w:eastAsia="標楷體" w:hAnsi="Times New Roman" w:cs="Times New Roman"/>
                </w:rPr>
                <w:t>A27-11</w:t>
              </w:r>
            </w:ins>
          </w:p>
        </w:tc>
        <w:tc>
          <w:tcPr>
            <w:tcW w:w="1693" w:type="pct"/>
            <w:tcBorders>
              <w:top w:val="single" w:sz="4" w:space="0" w:color="auto"/>
            </w:tcBorders>
            <w:noWrap/>
            <w:vAlign w:val="center"/>
            <w:hideMark/>
            <w:tcPrChange w:id="3308" w:author="瑋婷 徐" w:date="2025-01-06T14:27:00Z" w16du:dateUtc="2025-01-06T06:27:00Z">
              <w:tcPr>
                <w:tcW w:w="1453" w:type="pct"/>
                <w:tcBorders>
                  <w:top w:val="single" w:sz="4" w:space="0" w:color="auto"/>
                </w:tcBorders>
                <w:noWrap/>
                <w:vAlign w:val="center"/>
                <w:hideMark/>
              </w:tcPr>
            </w:tcPrChange>
          </w:tcPr>
          <w:p w14:paraId="7A1315EC" w14:textId="77777777" w:rsidR="00BC22D0" w:rsidRPr="00BC22D0" w:rsidRDefault="00BC22D0" w:rsidP="00BC22D0">
            <w:pPr>
              <w:spacing w:line="360" w:lineRule="auto"/>
              <w:jc w:val="center"/>
              <w:rPr>
                <w:ins w:id="3309" w:author="瑋婷 徐" w:date="2025-01-06T14:22:00Z" w16du:dateUtc="2025-01-06T06:22:00Z"/>
                <w:rFonts w:ascii="Times New Roman" w:eastAsia="標楷體" w:hAnsi="Times New Roman" w:cs="Times New Roman"/>
                <w:rPrChange w:id="3310" w:author="瑋婷 徐" w:date="2025-01-06T14:25:00Z" w16du:dateUtc="2025-01-06T06:25:00Z">
                  <w:rPr>
                    <w:ins w:id="3311" w:author="瑋婷 徐" w:date="2025-01-06T14:22:00Z" w16du:dateUtc="2025-01-06T06:22:00Z"/>
                    <w:rFonts w:ascii="芫荽 0.94" w:eastAsia="芫荽 0.94" w:hAnsi="芫荽 0.94" w:cs="芫荽 0.94"/>
                  </w:rPr>
                </w:rPrChange>
              </w:rPr>
              <w:pPrChange w:id="3312" w:author="瑋婷 徐" w:date="2025-01-06T14:27:00Z" w16du:dateUtc="2025-01-06T06:27:00Z">
                <w:pPr>
                  <w:framePr w:hSpace="180" w:wrap="around" w:vAnchor="text" w:hAnchor="margin" w:y="270"/>
                  <w:spacing w:line="360" w:lineRule="auto"/>
                </w:pPr>
              </w:pPrChange>
            </w:pPr>
            <w:ins w:id="3313" w:author="瑋婷 徐" w:date="2025-01-06T14:22:00Z" w16du:dateUtc="2025-01-06T06:22:00Z">
              <w:r w:rsidRPr="00BC22D0">
                <w:rPr>
                  <w:rFonts w:ascii="Times New Roman" w:eastAsia="標楷體" w:hAnsi="Times New Roman" w:cs="Times New Roman"/>
                  <w:rPrChange w:id="3314" w:author="瑋婷 徐" w:date="2025-01-06T14:25:00Z" w16du:dateUtc="2025-01-06T06:25:00Z">
                    <w:rPr>
                      <w:rFonts w:ascii="芫荽 0.94" w:eastAsia="芫荽 0.94" w:hAnsi="芫荽 0.94" w:cs="芫荽 0.94" w:hint="eastAsia"/>
                    </w:rPr>
                  </w:rPrChange>
                </w:rPr>
                <w:t>僑育國小</w:t>
              </w:r>
            </w:ins>
          </w:p>
        </w:tc>
      </w:tr>
      <w:tr w:rsidR="00BC22D0" w:rsidRPr="00BC22D0" w14:paraId="444E7604" w14:textId="77777777" w:rsidTr="00BC22D0">
        <w:trPr>
          <w:trHeight w:val="300"/>
          <w:ins w:id="3315" w:author="瑋婷 徐" w:date="2025-01-06T14:22:00Z" w16du:dateUtc="2025-01-06T06:22:00Z"/>
          <w:trPrChange w:id="3316" w:author="瑋婷 徐" w:date="2025-01-06T14:27:00Z" w16du:dateUtc="2025-01-06T06:27:00Z">
            <w:trPr>
              <w:trHeight w:val="300"/>
            </w:trPr>
          </w:trPrChange>
        </w:trPr>
        <w:tc>
          <w:tcPr>
            <w:tcW w:w="496" w:type="pct"/>
            <w:vAlign w:val="center"/>
            <w:tcPrChange w:id="3317" w:author="瑋婷 徐" w:date="2025-01-06T14:27:00Z" w16du:dateUtc="2025-01-06T06:27:00Z">
              <w:tcPr>
                <w:tcW w:w="426" w:type="pct"/>
                <w:vAlign w:val="center"/>
              </w:tcPr>
            </w:tcPrChange>
          </w:tcPr>
          <w:p w14:paraId="43101A51" w14:textId="77777777" w:rsidR="00BC22D0" w:rsidRPr="00BC22D0" w:rsidRDefault="00BC22D0" w:rsidP="00BC22D0">
            <w:pPr>
              <w:spacing w:line="360" w:lineRule="auto"/>
              <w:jc w:val="center"/>
              <w:rPr>
                <w:ins w:id="3318" w:author="瑋婷 徐" w:date="2025-01-06T14:22:00Z" w16du:dateUtc="2025-01-06T06:22:00Z"/>
                <w:rFonts w:ascii="Times New Roman" w:eastAsia="標楷體" w:hAnsi="Times New Roman" w:cs="Times New Roman"/>
                <w:rPrChange w:id="3319" w:author="瑋婷 徐" w:date="2025-01-06T14:25:00Z" w16du:dateUtc="2025-01-06T06:25:00Z">
                  <w:rPr>
                    <w:ins w:id="3320" w:author="瑋婷 徐" w:date="2025-01-06T14:22:00Z" w16du:dateUtc="2025-01-06T06:22:00Z"/>
                    <w:rFonts w:ascii="芫荽 0.94" w:eastAsia="芫荽 0.94" w:hAnsi="芫荽 0.94" w:cs="芫荽 0.94"/>
                  </w:rPr>
                </w:rPrChange>
              </w:rPr>
              <w:pPrChange w:id="3321" w:author="瑋婷 徐" w:date="2025-01-06T14:27:00Z" w16du:dateUtc="2025-01-06T06:27:00Z">
                <w:pPr>
                  <w:framePr w:hSpace="180" w:wrap="around" w:vAnchor="text" w:hAnchor="margin" w:y="270"/>
                  <w:spacing w:line="360" w:lineRule="auto"/>
                </w:pPr>
              </w:pPrChange>
            </w:pPr>
            <w:ins w:id="3322" w:author="瑋婷 徐" w:date="2025-01-06T14:22:00Z" w16du:dateUtc="2025-01-06T06:22:00Z">
              <w:r w:rsidRPr="00BC22D0">
                <w:rPr>
                  <w:rFonts w:ascii="Times New Roman" w:eastAsia="標楷體" w:hAnsi="Times New Roman" w:cs="Times New Roman"/>
                  <w:rPrChange w:id="3323" w:author="瑋婷 徐" w:date="2025-01-06T14:25:00Z" w16du:dateUtc="2025-01-06T06:25:00Z">
                    <w:rPr>
                      <w:rFonts w:ascii="芫荽 0.94" w:eastAsia="芫荽 0.94" w:hAnsi="芫荽 0.94" w:cs="芫荽 0.94" w:hint="eastAsia"/>
                    </w:rPr>
                  </w:rPrChange>
                </w:rPr>
                <w:t>2</w:t>
              </w:r>
            </w:ins>
          </w:p>
        </w:tc>
        <w:tc>
          <w:tcPr>
            <w:tcW w:w="937" w:type="pct"/>
            <w:vAlign w:val="center"/>
            <w:tcPrChange w:id="3324" w:author="瑋婷 徐" w:date="2025-01-06T14:27:00Z" w16du:dateUtc="2025-01-06T06:27:00Z">
              <w:tcPr>
                <w:tcW w:w="804" w:type="pct"/>
                <w:vAlign w:val="center"/>
              </w:tcPr>
            </w:tcPrChange>
          </w:tcPr>
          <w:p w14:paraId="5BCE60CD" w14:textId="77777777" w:rsidR="00BC22D0" w:rsidRPr="00BC22D0" w:rsidRDefault="00BC22D0" w:rsidP="00BC22D0">
            <w:pPr>
              <w:spacing w:line="360" w:lineRule="auto"/>
              <w:jc w:val="center"/>
              <w:rPr>
                <w:ins w:id="3325" w:author="瑋婷 徐" w:date="2025-01-06T14:22:00Z" w16du:dateUtc="2025-01-06T06:22:00Z"/>
                <w:rFonts w:ascii="Times New Roman" w:eastAsia="標楷體" w:hAnsi="Times New Roman" w:cs="Times New Roman"/>
                <w:rPrChange w:id="3326" w:author="瑋婷 徐" w:date="2025-01-06T14:25:00Z" w16du:dateUtc="2025-01-06T06:25:00Z">
                  <w:rPr>
                    <w:ins w:id="3327" w:author="瑋婷 徐" w:date="2025-01-06T14:22:00Z" w16du:dateUtc="2025-01-06T06:22:00Z"/>
                    <w:rFonts w:ascii="芫荽 0.94" w:eastAsia="芫荽 0.94" w:hAnsi="芫荽 0.94" w:cs="芫荽 0.94"/>
                  </w:rPr>
                </w:rPrChange>
              </w:rPr>
              <w:pPrChange w:id="3328" w:author="瑋婷 徐" w:date="2025-01-06T14:27:00Z" w16du:dateUtc="2025-01-06T06:27:00Z">
                <w:pPr>
                  <w:framePr w:hSpace="180" w:wrap="around" w:vAnchor="text" w:hAnchor="margin" w:y="270"/>
                  <w:spacing w:line="360" w:lineRule="auto"/>
                </w:pPr>
              </w:pPrChange>
            </w:pPr>
            <w:ins w:id="3329" w:author="瑋婷 徐" w:date="2025-01-06T14:22:00Z" w16du:dateUtc="2025-01-06T06:22:00Z">
              <w:r w:rsidRPr="00BC22D0">
                <w:rPr>
                  <w:rFonts w:ascii="Times New Roman" w:eastAsia="標楷體" w:hAnsi="Times New Roman" w:cs="Times New Roman"/>
                  <w:rPrChange w:id="3330" w:author="瑋婷 徐" w:date="2025-01-06T14:25:00Z" w16du:dateUtc="2025-01-06T06:25:00Z">
                    <w:rPr>
                      <w:rFonts w:ascii="芫荽 0.94" w:eastAsia="芫荽 0.94" w:hAnsi="芫荽 0.94" w:cs="芫荽 0.94" w:hint="eastAsia"/>
                    </w:rPr>
                  </w:rPrChange>
                </w:rPr>
                <w:t>新竹分署</w:t>
              </w:r>
            </w:ins>
          </w:p>
        </w:tc>
        <w:tc>
          <w:tcPr>
            <w:tcW w:w="746" w:type="pct"/>
            <w:vAlign w:val="center"/>
            <w:tcPrChange w:id="3331" w:author="瑋婷 徐" w:date="2025-01-06T14:27:00Z" w16du:dateUtc="2025-01-06T06:27:00Z">
              <w:tcPr>
                <w:tcW w:w="640" w:type="pct"/>
                <w:vAlign w:val="center"/>
              </w:tcPr>
            </w:tcPrChange>
          </w:tcPr>
          <w:p w14:paraId="17648E56" w14:textId="77777777" w:rsidR="00BC22D0" w:rsidRPr="00BC22D0" w:rsidRDefault="00BC22D0" w:rsidP="00BC22D0">
            <w:pPr>
              <w:spacing w:line="360" w:lineRule="auto"/>
              <w:jc w:val="center"/>
              <w:rPr>
                <w:ins w:id="3332" w:author="瑋婷 徐" w:date="2025-01-06T14:22:00Z" w16du:dateUtc="2025-01-06T06:22:00Z"/>
                <w:rFonts w:ascii="Times New Roman" w:eastAsia="標楷體" w:hAnsi="Times New Roman" w:cs="Times New Roman"/>
                <w:rPrChange w:id="3333" w:author="瑋婷 徐" w:date="2025-01-06T14:25:00Z" w16du:dateUtc="2025-01-06T06:25:00Z">
                  <w:rPr>
                    <w:ins w:id="3334" w:author="瑋婷 徐" w:date="2025-01-06T14:22:00Z" w16du:dateUtc="2025-01-06T06:22:00Z"/>
                    <w:rFonts w:ascii="芫荽 0.94" w:eastAsia="芫荽 0.94" w:hAnsi="芫荽 0.94" w:cs="芫荽 0.94"/>
                  </w:rPr>
                </w:rPrChange>
              </w:rPr>
              <w:pPrChange w:id="3335" w:author="瑋婷 徐" w:date="2025-01-06T14:27:00Z" w16du:dateUtc="2025-01-06T06:27:00Z">
                <w:pPr>
                  <w:framePr w:hSpace="180" w:wrap="around" w:vAnchor="text" w:hAnchor="margin" w:y="270"/>
                  <w:spacing w:line="360" w:lineRule="auto"/>
                </w:pPr>
              </w:pPrChange>
            </w:pPr>
            <w:ins w:id="3336" w:author="瑋婷 徐" w:date="2025-01-06T14:22:00Z" w16du:dateUtc="2025-01-06T06:22:00Z">
              <w:r w:rsidRPr="00BC22D0">
                <w:rPr>
                  <w:rFonts w:ascii="Times New Roman" w:eastAsia="標楷體" w:hAnsi="Times New Roman" w:cs="Times New Roman"/>
                  <w:rPrChange w:id="3337" w:author="瑋婷 徐" w:date="2025-01-06T14:25:00Z" w16du:dateUtc="2025-01-06T06:25:00Z">
                    <w:rPr>
                      <w:rFonts w:ascii="芫荽 0.94" w:eastAsia="芫荽 0.94" w:hAnsi="芫荽 0.94" w:cs="芫荽 0.94" w:hint="eastAsia"/>
                    </w:rPr>
                  </w:rPrChange>
                </w:rPr>
                <w:t>大湖</w:t>
              </w:r>
            </w:ins>
          </w:p>
        </w:tc>
        <w:tc>
          <w:tcPr>
            <w:tcW w:w="1128" w:type="pct"/>
            <w:noWrap/>
            <w:vAlign w:val="center"/>
            <w:tcPrChange w:id="3338" w:author="瑋婷 徐" w:date="2025-01-06T14:27:00Z" w16du:dateUtc="2025-01-06T06:27:00Z">
              <w:tcPr>
                <w:tcW w:w="1676" w:type="pct"/>
                <w:noWrap/>
                <w:vAlign w:val="center"/>
              </w:tcPr>
            </w:tcPrChange>
          </w:tcPr>
          <w:p w14:paraId="07B5485F" w14:textId="2BFE81FB" w:rsidR="00BC22D0" w:rsidRPr="00BC22D0" w:rsidRDefault="00BC22D0" w:rsidP="00BC22D0">
            <w:pPr>
              <w:spacing w:line="360" w:lineRule="auto"/>
              <w:jc w:val="center"/>
              <w:rPr>
                <w:ins w:id="3339" w:author="瑋婷 徐" w:date="2025-01-06T14:22:00Z" w16du:dateUtc="2025-01-06T06:22:00Z"/>
                <w:rFonts w:ascii="Times New Roman" w:eastAsia="標楷體" w:hAnsi="Times New Roman" w:cs="Times New Roman"/>
                <w:rPrChange w:id="3340" w:author="瑋婷 徐" w:date="2025-01-06T14:25:00Z" w16du:dateUtc="2025-01-06T06:25:00Z">
                  <w:rPr>
                    <w:ins w:id="3341" w:author="瑋婷 徐" w:date="2025-01-06T14:22:00Z" w16du:dateUtc="2025-01-06T06:22:00Z"/>
                    <w:rFonts w:ascii="芫荽 0.94" w:eastAsia="芫荽 0.94" w:hAnsi="芫荽 0.94" w:cs="芫荽 0.94"/>
                  </w:rPr>
                </w:rPrChange>
              </w:rPr>
              <w:pPrChange w:id="3342" w:author="瑋婷 徐" w:date="2025-01-06T14:27:00Z" w16du:dateUtc="2025-01-06T06:27:00Z">
                <w:pPr>
                  <w:framePr w:hSpace="180" w:wrap="around" w:vAnchor="text" w:hAnchor="margin" w:y="270"/>
                  <w:spacing w:line="360" w:lineRule="auto"/>
                </w:pPr>
              </w:pPrChange>
            </w:pPr>
            <w:ins w:id="3343" w:author="瑋婷 徐" w:date="2025-01-06T14:24:00Z" w16du:dateUtc="2025-01-06T06:24:00Z">
              <w:r w:rsidRPr="00BC22D0">
                <w:rPr>
                  <w:rFonts w:ascii="Times New Roman" w:eastAsia="標楷體" w:hAnsi="Times New Roman" w:cs="Times New Roman"/>
                </w:rPr>
                <w:t>A28-16</w:t>
              </w:r>
            </w:ins>
          </w:p>
        </w:tc>
        <w:tc>
          <w:tcPr>
            <w:tcW w:w="1693" w:type="pct"/>
            <w:noWrap/>
            <w:vAlign w:val="center"/>
            <w:hideMark/>
            <w:tcPrChange w:id="3344" w:author="瑋婷 徐" w:date="2025-01-06T14:27:00Z" w16du:dateUtc="2025-01-06T06:27:00Z">
              <w:tcPr>
                <w:tcW w:w="1453" w:type="pct"/>
                <w:noWrap/>
                <w:vAlign w:val="center"/>
                <w:hideMark/>
              </w:tcPr>
            </w:tcPrChange>
          </w:tcPr>
          <w:p w14:paraId="0DDF2300" w14:textId="77777777" w:rsidR="00BC22D0" w:rsidRPr="00BC22D0" w:rsidRDefault="00BC22D0" w:rsidP="00BC22D0">
            <w:pPr>
              <w:spacing w:line="360" w:lineRule="auto"/>
              <w:jc w:val="center"/>
              <w:rPr>
                <w:ins w:id="3345" w:author="瑋婷 徐" w:date="2025-01-06T14:22:00Z" w16du:dateUtc="2025-01-06T06:22:00Z"/>
                <w:rFonts w:ascii="Times New Roman" w:eastAsia="標楷體" w:hAnsi="Times New Roman" w:cs="Times New Roman"/>
                <w:rPrChange w:id="3346" w:author="瑋婷 徐" w:date="2025-01-06T14:25:00Z" w16du:dateUtc="2025-01-06T06:25:00Z">
                  <w:rPr>
                    <w:ins w:id="3347" w:author="瑋婷 徐" w:date="2025-01-06T14:22:00Z" w16du:dateUtc="2025-01-06T06:22:00Z"/>
                    <w:rFonts w:ascii="芫荽 0.94" w:eastAsia="芫荽 0.94" w:hAnsi="芫荽 0.94" w:cs="芫荽 0.94"/>
                  </w:rPr>
                </w:rPrChange>
              </w:rPr>
              <w:pPrChange w:id="3348" w:author="瑋婷 徐" w:date="2025-01-06T14:27:00Z" w16du:dateUtc="2025-01-06T06:27:00Z">
                <w:pPr>
                  <w:framePr w:hSpace="180" w:wrap="around" w:vAnchor="text" w:hAnchor="margin" w:y="270"/>
                  <w:spacing w:line="360" w:lineRule="auto"/>
                </w:pPr>
              </w:pPrChange>
            </w:pPr>
            <w:ins w:id="3349" w:author="瑋婷 徐" w:date="2025-01-06T14:22:00Z" w16du:dateUtc="2025-01-06T06:22:00Z">
              <w:r w:rsidRPr="00BC22D0">
                <w:rPr>
                  <w:rFonts w:ascii="Times New Roman" w:eastAsia="標楷體" w:hAnsi="Times New Roman" w:cs="Times New Roman"/>
                  <w:rPrChange w:id="3350" w:author="瑋婷 徐" w:date="2025-01-06T14:25:00Z" w16du:dateUtc="2025-01-06T06:25:00Z">
                    <w:rPr>
                      <w:rFonts w:ascii="芫荽 0.94" w:eastAsia="芫荽 0.94" w:hAnsi="芫荽 0.94" w:cs="芫荽 0.94" w:hint="eastAsia"/>
                    </w:rPr>
                  </w:rPrChange>
                </w:rPr>
                <w:t>獅潭</w:t>
              </w:r>
              <w:r w:rsidRPr="00BC22D0">
                <w:rPr>
                  <w:rFonts w:ascii="Times New Roman" w:eastAsia="標楷體" w:hAnsi="Times New Roman" w:cs="Times New Roman"/>
                  <w:rPrChange w:id="3351" w:author="瑋婷 徐" w:date="2025-01-06T14:25:00Z" w16du:dateUtc="2025-01-06T06:25:00Z">
                    <w:rPr>
                      <w:rFonts w:ascii="芫荽 0.94" w:eastAsia="芫荽 0.94" w:hAnsi="芫荽 0.94" w:cs="芫荽 0.94" w:hint="eastAsia"/>
                    </w:rPr>
                  </w:rPrChange>
                </w:rPr>
                <w:t>123</w:t>
              </w:r>
              <w:r w:rsidRPr="00BC22D0">
                <w:rPr>
                  <w:rFonts w:ascii="Times New Roman" w:eastAsia="標楷體" w:hAnsi="Times New Roman" w:cs="Times New Roman"/>
                  <w:rPrChange w:id="3352" w:author="瑋婷 徐" w:date="2025-01-06T14:25:00Z" w16du:dateUtc="2025-01-06T06:25:00Z">
                    <w:rPr>
                      <w:rFonts w:ascii="芫荽 0.94" w:eastAsia="芫荽 0.94" w:hAnsi="芫荽 0.94" w:cs="芫荽 0.94" w:hint="eastAsia"/>
                    </w:rPr>
                  </w:rPrChange>
                </w:rPr>
                <w:t>生態農場</w:t>
              </w:r>
            </w:ins>
          </w:p>
        </w:tc>
      </w:tr>
      <w:tr w:rsidR="00BC22D0" w:rsidRPr="00BC22D0" w14:paraId="15A89593" w14:textId="77777777" w:rsidTr="00BC22D0">
        <w:trPr>
          <w:trHeight w:val="300"/>
          <w:ins w:id="3353" w:author="瑋婷 徐" w:date="2025-01-06T14:22:00Z" w16du:dateUtc="2025-01-06T06:22:00Z"/>
          <w:trPrChange w:id="3354" w:author="瑋婷 徐" w:date="2025-01-06T14:27:00Z" w16du:dateUtc="2025-01-06T06:27:00Z">
            <w:trPr>
              <w:trHeight w:val="300"/>
            </w:trPr>
          </w:trPrChange>
        </w:trPr>
        <w:tc>
          <w:tcPr>
            <w:tcW w:w="496" w:type="pct"/>
            <w:vAlign w:val="center"/>
            <w:tcPrChange w:id="3355" w:author="瑋婷 徐" w:date="2025-01-06T14:27:00Z" w16du:dateUtc="2025-01-06T06:27:00Z">
              <w:tcPr>
                <w:tcW w:w="426" w:type="pct"/>
                <w:vAlign w:val="center"/>
              </w:tcPr>
            </w:tcPrChange>
          </w:tcPr>
          <w:p w14:paraId="11124814" w14:textId="77777777" w:rsidR="00BC22D0" w:rsidRPr="00BC22D0" w:rsidRDefault="00BC22D0" w:rsidP="00BC22D0">
            <w:pPr>
              <w:spacing w:line="360" w:lineRule="auto"/>
              <w:jc w:val="center"/>
              <w:rPr>
                <w:ins w:id="3356" w:author="瑋婷 徐" w:date="2025-01-06T14:22:00Z" w16du:dateUtc="2025-01-06T06:22:00Z"/>
                <w:rFonts w:ascii="Times New Roman" w:eastAsia="標楷體" w:hAnsi="Times New Roman" w:cs="Times New Roman"/>
                <w:rPrChange w:id="3357" w:author="瑋婷 徐" w:date="2025-01-06T14:25:00Z" w16du:dateUtc="2025-01-06T06:25:00Z">
                  <w:rPr>
                    <w:ins w:id="3358" w:author="瑋婷 徐" w:date="2025-01-06T14:22:00Z" w16du:dateUtc="2025-01-06T06:22:00Z"/>
                    <w:rFonts w:ascii="芫荽 0.94" w:eastAsia="芫荽 0.94" w:hAnsi="芫荽 0.94" w:cs="芫荽 0.94"/>
                  </w:rPr>
                </w:rPrChange>
              </w:rPr>
              <w:pPrChange w:id="3359" w:author="瑋婷 徐" w:date="2025-01-06T14:27:00Z" w16du:dateUtc="2025-01-06T06:27:00Z">
                <w:pPr>
                  <w:framePr w:hSpace="180" w:wrap="around" w:vAnchor="text" w:hAnchor="margin" w:y="270"/>
                  <w:spacing w:line="360" w:lineRule="auto"/>
                </w:pPr>
              </w:pPrChange>
            </w:pPr>
            <w:ins w:id="3360" w:author="瑋婷 徐" w:date="2025-01-06T14:22:00Z" w16du:dateUtc="2025-01-06T06:22:00Z">
              <w:r w:rsidRPr="00BC22D0">
                <w:rPr>
                  <w:rFonts w:ascii="Times New Roman" w:eastAsia="標楷體" w:hAnsi="Times New Roman" w:cs="Times New Roman"/>
                  <w:rPrChange w:id="3361" w:author="瑋婷 徐" w:date="2025-01-06T14:25:00Z" w16du:dateUtc="2025-01-06T06:25:00Z">
                    <w:rPr>
                      <w:rFonts w:ascii="芫荽 0.94" w:eastAsia="芫荽 0.94" w:hAnsi="芫荽 0.94" w:cs="芫荽 0.94" w:hint="eastAsia"/>
                    </w:rPr>
                  </w:rPrChange>
                </w:rPr>
                <w:t>3</w:t>
              </w:r>
            </w:ins>
          </w:p>
        </w:tc>
        <w:tc>
          <w:tcPr>
            <w:tcW w:w="937" w:type="pct"/>
            <w:vAlign w:val="center"/>
            <w:tcPrChange w:id="3362" w:author="瑋婷 徐" w:date="2025-01-06T14:27:00Z" w16du:dateUtc="2025-01-06T06:27:00Z">
              <w:tcPr>
                <w:tcW w:w="804" w:type="pct"/>
                <w:vAlign w:val="center"/>
              </w:tcPr>
            </w:tcPrChange>
          </w:tcPr>
          <w:p w14:paraId="0563EBD4" w14:textId="77777777" w:rsidR="00BC22D0" w:rsidRPr="00BC22D0" w:rsidRDefault="00BC22D0" w:rsidP="00BC22D0">
            <w:pPr>
              <w:spacing w:line="360" w:lineRule="auto"/>
              <w:jc w:val="center"/>
              <w:rPr>
                <w:ins w:id="3363" w:author="瑋婷 徐" w:date="2025-01-06T14:22:00Z" w16du:dateUtc="2025-01-06T06:22:00Z"/>
                <w:rFonts w:ascii="Times New Roman" w:eastAsia="標楷體" w:hAnsi="Times New Roman" w:cs="Times New Roman"/>
                <w:rPrChange w:id="3364" w:author="瑋婷 徐" w:date="2025-01-06T14:25:00Z" w16du:dateUtc="2025-01-06T06:25:00Z">
                  <w:rPr>
                    <w:ins w:id="3365" w:author="瑋婷 徐" w:date="2025-01-06T14:22:00Z" w16du:dateUtc="2025-01-06T06:22:00Z"/>
                    <w:rFonts w:ascii="芫荽 0.94" w:eastAsia="芫荽 0.94" w:hAnsi="芫荽 0.94" w:cs="芫荽 0.94"/>
                  </w:rPr>
                </w:rPrChange>
              </w:rPr>
              <w:pPrChange w:id="3366" w:author="瑋婷 徐" w:date="2025-01-06T14:27:00Z" w16du:dateUtc="2025-01-06T06:27:00Z">
                <w:pPr>
                  <w:framePr w:hSpace="180" w:wrap="around" w:vAnchor="text" w:hAnchor="margin" w:y="270"/>
                  <w:spacing w:line="360" w:lineRule="auto"/>
                </w:pPr>
              </w:pPrChange>
            </w:pPr>
            <w:ins w:id="3367" w:author="瑋婷 徐" w:date="2025-01-06T14:22:00Z" w16du:dateUtc="2025-01-06T06:22:00Z">
              <w:r w:rsidRPr="00BC22D0">
                <w:rPr>
                  <w:rFonts w:ascii="Times New Roman" w:eastAsia="標楷體" w:hAnsi="Times New Roman" w:cs="Times New Roman"/>
                  <w:rPrChange w:id="3368" w:author="瑋婷 徐" w:date="2025-01-06T14:25:00Z" w16du:dateUtc="2025-01-06T06:25:00Z">
                    <w:rPr>
                      <w:rFonts w:ascii="芫荽 0.94" w:eastAsia="芫荽 0.94" w:hAnsi="芫荽 0.94" w:cs="芫荽 0.94" w:hint="eastAsia"/>
                    </w:rPr>
                  </w:rPrChange>
                </w:rPr>
                <w:t>新竹分署</w:t>
              </w:r>
            </w:ins>
          </w:p>
        </w:tc>
        <w:tc>
          <w:tcPr>
            <w:tcW w:w="746" w:type="pct"/>
            <w:vAlign w:val="center"/>
            <w:tcPrChange w:id="3369" w:author="瑋婷 徐" w:date="2025-01-06T14:27:00Z" w16du:dateUtc="2025-01-06T06:27:00Z">
              <w:tcPr>
                <w:tcW w:w="640" w:type="pct"/>
                <w:vAlign w:val="center"/>
              </w:tcPr>
            </w:tcPrChange>
          </w:tcPr>
          <w:p w14:paraId="655ADF35" w14:textId="77777777" w:rsidR="00BC22D0" w:rsidRPr="00BC22D0" w:rsidRDefault="00BC22D0" w:rsidP="00BC22D0">
            <w:pPr>
              <w:spacing w:line="360" w:lineRule="auto"/>
              <w:jc w:val="center"/>
              <w:rPr>
                <w:ins w:id="3370" w:author="瑋婷 徐" w:date="2025-01-06T14:22:00Z" w16du:dateUtc="2025-01-06T06:22:00Z"/>
                <w:rFonts w:ascii="Times New Roman" w:eastAsia="標楷體" w:hAnsi="Times New Roman" w:cs="Times New Roman"/>
                <w:rPrChange w:id="3371" w:author="瑋婷 徐" w:date="2025-01-06T14:25:00Z" w16du:dateUtc="2025-01-06T06:25:00Z">
                  <w:rPr>
                    <w:ins w:id="3372" w:author="瑋婷 徐" w:date="2025-01-06T14:22:00Z" w16du:dateUtc="2025-01-06T06:22:00Z"/>
                    <w:rFonts w:ascii="芫荽 0.94" w:eastAsia="芫荽 0.94" w:hAnsi="芫荽 0.94" w:cs="芫荽 0.94"/>
                  </w:rPr>
                </w:rPrChange>
              </w:rPr>
              <w:pPrChange w:id="3373" w:author="瑋婷 徐" w:date="2025-01-06T14:27:00Z" w16du:dateUtc="2025-01-06T06:27:00Z">
                <w:pPr>
                  <w:framePr w:hSpace="180" w:wrap="around" w:vAnchor="text" w:hAnchor="margin" w:y="270"/>
                  <w:spacing w:line="360" w:lineRule="auto"/>
                </w:pPr>
              </w:pPrChange>
            </w:pPr>
            <w:ins w:id="3374" w:author="瑋婷 徐" w:date="2025-01-06T14:22:00Z" w16du:dateUtc="2025-01-06T06:22:00Z">
              <w:r w:rsidRPr="00BC22D0">
                <w:rPr>
                  <w:rFonts w:ascii="Times New Roman" w:eastAsia="標楷體" w:hAnsi="Times New Roman" w:cs="Times New Roman"/>
                  <w:rPrChange w:id="3375" w:author="瑋婷 徐" w:date="2025-01-06T14:25:00Z" w16du:dateUtc="2025-01-06T06:25:00Z">
                    <w:rPr>
                      <w:rFonts w:ascii="芫荽 0.94" w:eastAsia="芫荽 0.94" w:hAnsi="芫荽 0.94" w:cs="芫荽 0.94" w:hint="eastAsia"/>
                    </w:rPr>
                  </w:rPrChange>
                </w:rPr>
                <w:t>大湖</w:t>
              </w:r>
            </w:ins>
          </w:p>
        </w:tc>
        <w:tc>
          <w:tcPr>
            <w:tcW w:w="1128" w:type="pct"/>
            <w:noWrap/>
            <w:vAlign w:val="center"/>
            <w:tcPrChange w:id="3376" w:author="瑋婷 徐" w:date="2025-01-06T14:27:00Z" w16du:dateUtc="2025-01-06T06:27:00Z">
              <w:tcPr>
                <w:tcW w:w="1676" w:type="pct"/>
                <w:noWrap/>
                <w:vAlign w:val="center"/>
              </w:tcPr>
            </w:tcPrChange>
          </w:tcPr>
          <w:p w14:paraId="6A31E11F" w14:textId="77777777" w:rsidR="00BC22D0" w:rsidRPr="00BC22D0" w:rsidRDefault="00BC22D0" w:rsidP="00BC22D0">
            <w:pPr>
              <w:spacing w:line="360" w:lineRule="auto"/>
              <w:jc w:val="center"/>
              <w:rPr>
                <w:ins w:id="3377" w:author="瑋婷 徐" w:date="2025-01-06T14:22:00Z" w16du:dateUtc="2025-01-06T06:22:00Z"/>
                <w:rFonts w:ascii="Times New Roman" w:eastAsia="標楷體" w:hAnsi="Times New Roman" w:cs="Times New Roman"/>
                <w:rPrChange w:id="3378" w:author="瑋婷 徐" w:date="2025-01-06T14:25:00Z" w16du:dateUtc="2025-01-06T06:25:00Z">
                  <w:rPr>
                    <w:ins w:id="3379" w:author="瑋婷 徐" w:date="2025-01-06T14:22:00Z" w16du:dateUtc="2025-01-06T06:22:00Z"/>
                    <w:rFonts w:ascii="芫荽 0.94" w:eastAsia="芫荽 0.94" w:hAnsi="芫荽 0.94" w:cs="芫荽 0.94"/>
                  </w:rPr>
                </w:rPrChange>
              </w:rPr>
              <w:pPrChange w:id="3380" w:author="瑋婷 徐" w:date="2025-01-06T14:27:00Z" w16du:dateUtc="2025-01-06T06:27:00Z">
                <w:pPr>
                  <w:framePr w:hSpace="180" w:wrap="around" w:vAnchor="text" w:hAnchor="margin" w:y="270"/>
                  <w:spacing w:line="360" w:lineRule="auto"/>
                </w:pPr>
              </w:pPrChange>
            </w:pPr>
            <w:ins w:id="3381" w:author="瑋婷 徐" w:date="2025-01-06T14:22:00Z" w16du:dateUtc="2025-01-06T06:22:00Z">
              <w:r w:rsidRPr="00BC22D0">
                <w:rPr>
                  <w:rFonts w:ascii="Times New Roman" w:eastAsia="標楷體" w:hAnsi="Times New Roman" w:cs="Times New Roman"/>
                  <w:rPrChange w:id="3382" w:author="瑋婷 徐" w:date="2025-01-06T14:25:00Z" w16du:dateUtc="2025-01-06T06:25:00Z">
                    <w:rPr>
                      <w:rFonts w:ascii="芫荽 0.94" w:eastAsia="芫荽 0.94" w:hAnsi="芫荽 0.94" w:cs="芫荽 0.94"/>
                    </w:rPr>
                  </w:rPrChange>
                </w:rPr>
                <w:t>MA-B06-04</w:t>
              </w:r>
            </w:ins>
          </w:p>
        </w:tc>
        <w:tc>
          <w:tcPr>
            <w:tcW w:w="1693" w:type="pct"/>
            <w:noWrap/>
            <w:vAlign w:val="center"/>
            <w:tcPrChange w:id="3383" w:author="瑋婷 徐" w:date="2025-01-06T14:27:00Z" w16du:dateUtc="2025-01-06T06:27:00Z">
              <w:tcPr>
                <w:tcW w:w="1453" w:type="pct"/>
                <w:noWrap/>
                <w:vAlign w:val="center"/>
              </w:tcPr>
            </w:tcPrChange>
          </w:tcPr>
          <w:p w14:paraId="21DC25F3" w14:textId="77777777" w:rsidR="00BC22D0" w:rsidRPr="00BC22D0" w:rsidRDefault="00BC22D0" w:rsidP="00BC22D0">
            <w:pPr>
              <w:spacing w:line="360" w:lineRule="auto"/>
              <w:jc w:val="center"/>
              <w:rPr>
                <w:ins w:id="3384" w:author="瑋婷 徐" w:date="2025-01-06T14:22:00Z" w16du:dateUtc="2025-01-06T06:22:00Z"/>
                <w:rFonts w:ascii="Times New Roman" w:eastAsia="標楷體" w:hAnsi="Times New Roman" w:cs="Times New Roman"/>
                <w:rPrChange w:id="3385" w:author="瑋婷 徐" w:date="2025-01-06T14:25:00Z" w16du:dateUtc="2025-01-06T06:25:00Z">
                  <w:rPr>
                    <w:ins w:id="3386" w:author="瑋婷 徐" w:date="2025-01-06T14:22:00Z" w16du:dateUtc="2025-01-06T06:22:00Z"/>
                    <w:rFonts w:ascii="芫荽 0.94" w:eastAsia="芫荽 0.94" w:hAnsi="芫荽 0.94" w:cs="芫荽 0.94"/>
                  </w:rPr>
                </w:rPrChange>
              </w:rPr>
              <w:pPrChange w:id="3387" w:author="瑋婷 徐" w:date="2025-01-06T14:27:00Z" w16du:dateUtc="2025-01-06T06:27:00Z">
                <w:pPr>
                  <w:framePr w:hSpace="180" w:wrap="around" w:vAnchor="text" w:hAnchor="margin" w:y="270"/>
                  <w:spacing w:line="360" w:lineRule="auto"/>
                </w:pPr>
              </w:pPrChange>
            </w:pPr>
            <w:ins w:id="3388" w:author="瑋婷 徐" w:date="2025-01-06T14:22:00Z" w16du:dateUtc="2025-01-06T06:22:00Z">
              <w:r w:rsidRPr="00BC22D0">
                <w:rPr>
                  <w:rFonts w:ascii="Times New Roman" w:eastAsia="標楷體" w:hAnsi="Times New Roman" w:cs="Times New Roman"/>
                  <w:rPrChange w:id="3389" w:author="瑋婷 徐" w:date="2025-01-06T14:25:00Z" w16du:dateUtc="2025-01-06T06:25:00Z">
                    <w:rPr>
                      <w:rFonts w:ascii="芫荽 0.94" w:eastAsia="芫荽 0.94" w:hAnsi="芫荽 0.94" w:cs="芫荽 0.94" w:hint="eastAsia"/>
                    </w:rPr>
                  </w:rPrChange>
                </w:rPr>
                <w:t>大湖第</w:t>
              </w:r>
              <w:r w:rsidRPr="00BC22D0">
                <w:rPr>
                  <w:rFonts w:ascii="Times New Roman" w:eastAsia="標楷體" w:hAnsi="Times New Roman" w:cs="Times New Roman"/>
                  <w:rPrChange w:id="3390" w:author="瑋婷 徐" w:date="2025-01-06T14:25:00Z" w16du:dateUtc="2025-01-06T06:25:00Z">
                    <w:rPr>
                      <w:rFonts w:ascii="芫荽 0.94" w:eastAsia="芫荽 0.94" w:hAnsi="芫荽 0.94" w:cs="芫荽 0.94" w:hint="eastAsia"/>
                    </w:rPr>
                  </w:rPrChange>
                </w:rPr>
                <w:t>38</w:t>
              </w:r>
              <w:r w:rsidRPr="00BC22D0">
                <w:rPr>
                  <w:rFonts w:ascii="Times New Roman" w:eastAsia="標楷體" w:hAnsi="Times New Roman" w:cs="Times New Roman"/>
                  <w:rPrChange w:id="3391" w:author="瑋婷 徐" w:date="2025-01-06T14:25:00Z" w16du:dateUtc="2025-01-06T06:25:00Z">
                    <w:rPr>
                      <w:rFonts w:ascii="芫荽 0.94" w:eastAsia="芫荽 0.94" w:hAnsi="芫荽 0.94" w:cs="芫荽 0.94" w:hint="eastAsia"/>
                    </w:rPr>
                  </w:rPrChange>
                </w:rPr>
                <w:t>林班</w:t>
              </w:r>
            </w:ins>
          </w:p>
        </w:tc>
      </w:tr>
      <w:tr w:rsidR="00BC22D0" w:rsidRPr="00BC22D0" w14:paraId="1CE3EA3E" w14:textId="77777777" w:rsidTr="00BC22D0">
        <w:trPr>
          <w:trHeight w:val="300"/>
          <w:ins w:id="3392" w:author="瑋婷 徐" w:date="2025-01-06T14:22:00Z" w16du:dateUtc="2025-01-06T06:22:00Z"/>
          <w:trPrChange w:id="3393" w:author="瑋婷 徐" w:date="2025-01-06T14:27:00Z" w16du:dateUtc="2025-01-06T06:27:00Z">
            <w:trPr>
              <w:trHeight w:val="300"/>
            </w:trPr>
          </w:trPrChange>
        </w:trPr>
        <w:tc>
          <w:tcPr>
            <w:tcW w:w="496" w:type="pct"/>
            <w:vAlign w:val="center"/>
            <w:tcPrChange w:id="3394" w:author="瑋婷 徐" w:date="2025-01-06T14:27:00Z" w16du:dateUtc="2025-01-06T06:27:00Z">
              <w:tcPr>
                <w:tcW w:w="426" w:type="pct"/>
                <w:vAlign w:val="center"/>
              </w:tcPr>
            </w:tcPrChange>
          </w:tcPr>
          <w:p w14:paraId="7F7EE803" w14:textId="77777777" w:rsidR="00BC22D0" w:rsidRPr="00BC22D0" w:rsidRDefault="00BC22D0" w:rsidP="00BC22D0">
            <w:pPr>
              <w:spacing w:line="360" w:lineRule="auto"/>
              <w:jc w:val="center"/>
              <w:rPr>
                <w:ins w:id="3395" w:author="瑋婷 徐" w:date="2025-01-06T14:22:00Z" w16du:dateUtc="2025-01-06T06:22:00Z"/>
                <w:rFonts w:ascii="Times New Roman" w:eastAsia="標楷體" w:hAnsi="Times New Roman" w:cs="Times New Roman"/>
                <w:rPrChange w:id="3396" w:author="瑋婷 徐" w:date="2025-01-06T14:25:00Z" w16du:dateUtc="2025-01-06T06:25:00Z">
                  <w:rPr>
                    <w:ins w:id="3397" w:author="瑋婷 徐" w:date="2025-01-06T14:22:00Z" w16du:dateUtc="2025-01-06T06:22:00Z"/>
                    <w:rFonts w:ascii="芫荽 0.94" w:eastAsia="芫荽 0.94" w:hAnsi="芫荽 0.94" w:cs="芫荽 0.94"/>
                  </w:rPr>
                </w:rPrChange>
              </w:rPr>
              <w:pPrChange w:id="3398" w:author="瑋婷 徐" w:date="2025-01-06T14:27:00Z" w16du:dateUtc="2025-01-06T06:27:00Z">
                <w:pPr>
                  <w:framePr w:hSpace="180" w:wrap="around" w:vAnchor="text" w:hAnchor="margin" w:y="270"/>
                  <w:spacing w:line="360" w:lineRule="auto"/>
                </w:pPr>
              </w:pPrChange>
            </w:pPr>
            <w:ins w:id="3399" w:author="瑋婷 徐" w:date="2025-01-06T14:22:00Z" w16du:dateUtc="2025-01-06T06:22:00Z">
              <w:r w:rsidRPr="00BC22D0">
                <w:rPr>
                  <w:rFonts w:ascii="Times New Roman" w:eastAsia="標楷體" w:hAnsi="Times New Roman" w:cs="Times New Roman"/>
                  <w:rPrChange w:id="3400" w:author="瑋婷 徐" w:date="2025-01-06T14:25:00Z" w16du:dateUtc="2025-01-06T06:25:00Z">
                    <w:rPr>
                      <w:rFonts w:ascii="芫荽 0.94" w:eastAsia="芫荽 0.94" w:hAnsi="芫荽 0.94" w:cs="芫荽 0.94" w:hint="eastAsia"/>
                    </w:rPr>
                  </w:rPrChange>
                </w:rPr>
                <w:t>4</w:t>
              </w:r>
            </w:ins>
          </w:p>
        </w:tc>
        <w:tc>
          <w:tcPr>
            <w:tcW w:w="937" w:type="pct"/>
            <w:vAlign w:val="center"/>
            <w:tcPrChange w:id="3401" w:author="瑋婷 徐" w:date="2025-01-06T14:27:00Z" w16du:dateUtc="2025-01-06T06:27:00Z">
              <w:tcPr>
                <w:tcW w:w="804" w:type="pct"/>
                <w:vAlign w:val="center"/>
              </w:tcPr>
            </w:tcPrChange>
          </w:tcPr>
          <w:p w14:paraId="4297C376" w14:textId="77777777" w:rsidR="00BC22D0" w:rsidRPr="00BC22D0" w:rsidRDefault="00BC22D0" w:rsidP="00BC22D0">
            <w:pPr>
              <w:spacing w:line="360" w:lineRule="auto"/>
              <w:jc w:val="center"/>
              <w:rPr>
                <w:ins w:id="3402" w:author="瑋婷 徐" w:date="2025-01-06T14:22:00Z" w16du:dateUtc="2025-01-06T06:22:00Z"/>
                <w:rFonts w:ascii="Times New Roman" w:eastAsia="標楷體" w:hAnsi="Times New Roman" w:cs="Times New Roman"/>
                <w:rPrChange w:id="3403" w:author="瑋婷 徐" w:date="2025-01-06T14:25:00Z" w16du:dateUtc="2025-01-06T06:25:00Z">
                  <w:rPr>
                    <w:ins w:id="3404" w:author="瑋婷 徐" w:date="2025-01-06T14:22:00Z" w16du:dateUtc="2025-01-06T06:22:00Z"/>
                    <w:rFonts w:ascii="芫荽 0.94" w:eastAsia="芫荽 0.94" w:hAnsi="芫荽 0.94" w:cs="芫荽 0.94"/>
                  </w:rPr>
                </w:rPrChange>
              </w:rPr>
              <w:pPrChange w:id="3405" w:author="瑋婷 徐" w:date="2025-01-06T14:27:00Z" w16du:dateUtc="2025-01-06T06:27:00Z">
                <w:pPr>
                  <w:framePr w:hSpace="180" w:wrap="around" w:vAnchor="text" w:hAnchor="margin" w:y="270"/>
                  <w:spacing w:line="360" w:lineRule="auto"/>
                </w:pPr>
              </w:pPrChange>
            </w:pPr>
            <w:ins w:id="3406" w:author="瑋婷 徐" w:date="2025-01-06T14:22:00Z" w16du:dateUtc="2025-01-06T06:22:00Z">
              <w:r w:rsidRPr="00BC22D0">
                <w:rPr>
                  <w:rFonts w:ascii="Times New Roman" w:eastAsia="標楷體" w:hAnsi="Times New Roman" w:cs="Times New Roman"/>
                  <w:rPrChange w:id="3407" w:author="瑋婷 徐" w:date="2025-01-06T14:25:00Z" w16du:dateUtc="2025-01-06T06:25:00Z">
                    <w:rPr>
                      <w:rFonts w:ascii="芫荽 0.94" w:eastAsia="芫荽 0.94" w:hAnsi="芫荽 0.94" w:cs="芫荽 0.94" w:hint="eastAsia"/>
                    </w:rPr>
                  </w:rPrChange>
                </w:rPr>
                <w:t>新竹分署</w:t>
              </w:r>
            </w:ins>
          </w:p>
        </w:tc>
        <w:tc>
          <w:tcPr>
            <w:tcW w:w="746" w:type="pct"/>
            <w:vAlign w:val="center"/>
            <w:tcPrChange w:id="3408" w:author="瑋婷 徐" w:date="2025-01-06T14:27:00Z" w16du:dateUtc="2025-01-06T06:27:00Z">
              <w:tcPr>
                <w:tcW w:w="640" w:type="pct"/>
                <w:vAlign w:val="center"/>
              </w:tcPr>
            </w:tcPrChange>
          </w:tcPr>
          <w:p w14:paraId="53324FD2" w14:textId="77777777" w:rsidR="00BC22D0" w:rsidRPr="00BC22D0" w:rsidRDefault="00BC22D0" w:rsidP="00BC22D0">
            <w:pPr>
              <w:spacing w:line="360" w:lineRule="auto"/>
              <w:jc w:val="center"/>
              <w:rPr>
                <w:ins w:id="3409" w:author="瑋婷 徐" w:date="2025-01-06T14:22:00Z" w16du:dateUtc="2025-01-06T06:22:00Z"/>
                <w:rFonts w:ascii="Times New Roman" w:eastAsia="標楷體" w:hAnsi="Times New Roman" w:cs="Times New Roman"/>
                <w:rPrChange w:id="3410" w:author="瑋婷 徐" w:date="2025-01-06T14:25:00Z" w16du:dateUtc="2025-01-06T06:25:00Z">
                  <w:rPr>
                    <w:ins w:id="3411" w:author="瑋婷 徐" w:date="2025-01-06T14:22:00Z" w16du:dateUtc="2025-01-06T06:22:00Z"/>
                    <w:rFonts w:ascii="芫荽 0.94" w:eastAsia="芫荽 0.94" w:hAnsi="芫荽 0.94" w:cs="芫荽 0.94"/>
                  </w:rPr>
                </w:rPrChange>
              </w:rPr>
              <w:pPrChange w:id="3412" w:author="瑋婷 徐" w:date="2025-01-06T14:27:00Z" w16du:dateUtc="2025-01-06T06:27:00Z">
                <w:pPr>
                  <w:framePr w:hSpace="180" w:wrap="around" w:vAnchor="text" w:hAnchor="margin" w:y="270"/>
                  <w:spacing w:line="360" w:lineRule="auto"/>
                </w:pPr>
              </w:pPrChange>
            </w:pPr>
            <w:ins w:id="3413" w:author="瑋婷 徐" w:date="2025-01-06T14:22:00Z" w16du:dateUtc="2025-01-06T06:22:00Z">
              <w:r w:rsidRPr="00BC22D0">
                <w:rPr>
                  <w:rFonts w:ascii="Times New Roman" w:eastAsia="標楷體" w:hAnsi="Times New Roman" w:cs="Times New Roman"/>
                  <w:rPrChange w:id="3414" w:author="瑋婷 徐" w:date="2025-01-06T14:25:00Z" w16du:dateUtc="2025-01-06T06:25:00Z">
                    <w:rPr>
                      <w:rFonts w:ascii="芫荽 0.94" w:eastAsia="芫荽 0.94" w:hAnsi="芫荽 0.94" w:cs="芫荽 0.94" w:hint="eastAsia"/>
                    </w:rPr>
                  </w:rPrChange>
                </w:rPr>
                <w:t>大湖</w:t>
              </w:r>
            </w:ins>
          </w:p>
        </w:tc>
        <w:tc>
          <w:tcPr>
            <w:tcW w:w="1128" w:type="pct"/>
            <w:noWrap/>
            <w:vAlign w:val="center"/>
            <w:tcPrChange w:id="3415" w:author="瑋婷 徐" w:date="2025-01-06T14:27:00Z" w16du:dateUtc="2025-01-06T06:27:00Z">
              <w:tcPr>
                <w:tcW w:w="1676" w:type="pct"/>
                <w:noWrap/>
                <w:vAlign w:val="center"/>
              </w:tcPr>
            </w:tcPrChange>
          </w:tcPr>
          <w:p w14:paraId="4C2D0FD8" w14:textId="77777777" w:rsidR="00BC22D0" w:rsidRPr="00BC22D0" w:rsidRDefault="00BC22D0" w:rsidP="00BC22D0">
            <w:pPr>
              <w:spacing w:line="360" w:lineRule="auto"/>
              <w:jc w:val="center"/>
              <w:rPr>
                <w:ins w:id="3416" w:author="瑋婷 徐" w:date="2025-01-06T14:22:00Z" w16du:dateUtc="2025-01-06T06:22:00Z"/>
                <w:rFonts w:ascii="Times New Roman" w:eastAsia="標楷體" w:hAnsi="Times New Roman" w:cs="Times New Roman"/>
                <w:rPrChange w:id="3417" w:author="瑋婷 徐" w:date="2025-01-06T14:25:00Z" w16du:dateUtc="2025-01-06T06:25:00Z">
                  <w:rPr>
                    <w:ins w:id="3418" w:author="瑋婷 徐" w:date="2025-01-06T14:22:00Z" w16du:dateUtc="2025-01-06T06:22:00Z"/>
                    <w:rFonts w:ascii="芫荽 0.94" w:eastAsia="芫荽 0.94" w:hAnsi="芫荽 0.94" w:cs="芫荽 0.94"/>
                  </w:rPr>
                </w:rPrChange>
              </w:rPr>
              <w:pPrChange w:id="3419" w:author="瑋婷 徐" w:date="2025-01-06T14:27:00Z" w16du:dateUtc="2025-01-06T06:27:00Z">
                <w:pPr>
                  <w:framePr w:hSpace="180" w:wrap="around" w:vAnchor="text" w:hAnchor="margin" w:y="270"/>
                  <w:spacing w:line="360" w:lineRule="auto"/>
                </w:pPr>
              </w:pPrChange>
            </w:pPr>
            <w:ins w:id="3420" w:author="瑋婷 徐" w:date="2025-01-06T14:22:00Z" w16du:dateUtc="2025-01-06T06:22:00Z">
              <w:r w:rsidRPr="00BC22D0">
                <w:rPr>
                  <w:rFonts w:ascii="Times New Roman" w:eastAsia="標楷體" w:hAnsi="Times New Roman" w:cs="Times New Roman"/>
                  <w:rPrChange w:id="3421" w:author="瑋婷 徐" w:date="2025-01-06T14:25:00Z" w16du:dateUtc="2025-01-06T06:25:00Z">
                    <w:rPr>
                      <w:rFonts w:ascii="芫荽 0.94" w:eastAsia="芫荽 0.94" w:hAnsi="芫荽 0.94" w:cs="芫荽 0.94"/>
                    </w:rPr>
                  </w:rPrChange>
                </w:rPr>
                <w:t>MB-B06-11</w:t>
              </w:r>
            </w:ins>
          </w:p>
        </w:tc>
        <w:tc>
          <w:tcPr>
            <w:tcW w:w="1693" w:type="pct"/>
            <w:noWrap/>
            <w:vAlign w:val="center"/>
            <w:tcPrChange w:id="3422" w:author="瑋婷 徐" w:date="2025-01-06T14:27:00Z" w16du:dateUtc="2025-01-06T06:27:00Z">
              <w:tcPr>
                <w:tcW w:w="1453" w:type="pct"/>
                <w:noWrap/>
                <w:vAlign w:val="center"/>
              </w:tcPr>
            </w:tcPrChange>
          </w:tcPr>
          <w:p w14:paraId="73EB1725" w14:textId="77777777" w:rsidR="00BC22D0" w:rsidRPr="00BC22D0" w:rsidRDefault="00BC22D0" w:rsidP="00BC22D0">
            <w:pPr>
              <w:spacing w:line="360" w:lineRule="auto"/>
              <w:jc w:val="center"/>
              <w:rPr>
                <w:ins w:id="3423" w:author="瑋婷 徐" w:date="2025-01-06T14:22:00Z" w16du:dateUtc="2025-01-06T06:22:00Z"/>
                <w:rFonts w:ascii="Times New Roman" w:eastAsia="標楷體" w:hAnsi="Times New Roman" w:cs="Times New Roman"/>
                <w:rPrChange w:id="3424" w:author="瑋婷 徐" w:date="2025-01-06T14:25:00Z" w16du:dateUtc="2025-01-06T06:25:00Z">
                  <w:rPr>
                    <w:ins w:id="3425" w:author="瑋婷 徐" w:date="2025-01-06T14:22:00Z" w16du:dateUtc="2025-01-06T06:22:00Z"/>
                    <w:rFonts w:ascii="芫荽 0.94" w:eastAsia="芫荽 0.94" w:hAnsi="芫荽 0.94" w:cs="芫荽 0.94"/>
                  </w:rPr>
                </w:rPrChange>
              </w:rPr>
              <w:pPrChange w:id="3426" w:author="瑋婷 徐" w:date="2025-01-06T14:27:00Z" w16du:dateUtc="2025-01-06T06:27:00Z">
                <w:pPr>
                  <w:framePr w:hSpace="180" w:wrap="around" w:vAnchor="text" w:hAnchor="margin" w:y="270"/>
                  <w:spacing w:line="360" w:lineRule="auto"/>
                </w:pPr>
              </w:pPrChange>
            </w:pPr>
            <w:ins w:id="3427" w:author="瑋婷 徐" w:date="2025-01-06T14:22:00Z" w16du:dateUtc="2025-01-06T06:22:00Z">
              <w:r w:rsidRPr="00BC22D0">
                <w:rPr>
                  <w:rFonts w:ascii="Times New Roman" w:eastAsia="標楷體" w:hAnsi="Times New Roman" w:cs="Times New Roman"/>
                  <w:rPrChange w:id="3428" w:author="瑋婷 徐" w:date="2025-01-06T14:25:00Z" w16du:dateUtc="2025-01-06T06:25:00Z">
                    <w:rPr>
                      <w:rFonts w:ascii="芫荽 0.94" w:eastAsia="芫荽 0.94" w:hAnsi="芫荽 0.94" w:cs="芫荽 0.94" w:hint="eastAsia"/>
                    </w:rPr>
                  </w:rPrChange>
                </w:rPr>
                <w:t>紅毛山</w:t>
              </w:r>
              <w:r w:rsidRPr="00BC22D0">
                <w:rPr>
                  <w:rFonts w:ascii="Times New Roman" w:eastAsia="標楷體" w:hAnsi="Times New Roman" w:cs="Times New Roman"/>
                  <w:rPrChange w:id="3429" w:author="瑋婷 徐" w:date="2025-01-06T14:25:00Z" w16du:dateUtc="2025-01-06T06:25:00Z">
                    <w:rPr>
                      <w:rFonts w:ascii="芫荽 0.94" w:eastAsia="芫荽 0.94" w:hAnsi="芫荽 0.94" w:cs="芫荽 0.94" w:hint="eastAsia"/>
                    </w:rPr>
                  </w:rPrChange>
                </w:rPr>
                <w:t>(</w:t>
              </w:r>
              <w:r w:rsidRPr="00BC22D0">
                <w:rPr>
                  <w:rFonts w:ascii="Times New Roman" w:eastAsia="標楷體" w:hAnsi="Times New Roman" w:cs="Times New Roman"/>
                  <w:rPrChange w:id="3430" w:author="瑋婷 徐" w:date="2025-01-06T14:25:00Z" w16du:dateUtc="2025-01-06T06:25:00Z">
                    <w:rPr>
                      <w:rFonts w:ascii="芫荽 0.94" w:eastAsia="芫荽 0.94" w:hAnsi="芫荽 0.94" w:cs="芫荽 0.94" w:hint="eastAsia"/>
                    </w:rPr>
                  </w:rPrChange>
                </w:rPr>
                <w:t>大坪</w:t>
              </w:r>
              <w:r w:rsidRPr="00BC22D0">
                <w:rPr>
                  <w:rFonts w:ascii="Times New Roman" w:eastAsia="標楷體" w:hAnsi="Times New Roman" w:cs="Times New Roman"/>
                  <w:rPrChange w:id="3431" w:author="瑋婷 徐" w:date="2025-01-06T14:25:00Z" w16du:dateUtc="2025-01-06T06:25:00Z">
                    <w:rPr>
                      <w:rFonts w:ascii="芫荽 0.94" w:eastAsia="芫荽 0.94" w:hAnsi="芫荽 0.94" w:cs="芫荽 0.94" w:hint="eastAsia"/>
                    </w:rPr>
                  </w:rPrChange>
                </w:rPr>
                <w:t>)</w:t>
              </w:r>
            </w:ins>
          </w:p>
        </w:tc>
      </w:tr>
      <w:tr w:rsidR="00BC22D0" w:rsidRPr="00BC22D0" w14:paraId="6795DF24" w14:textId="77777777" w:rsidTr="00BC22D0">
        <w:trPr>
          <w:trHeight w:val="300"/>
          <w:ins w:id="3432" w:author="瑋婷 徐" w:date="2025-01-06T14:22:00Z" w16du:dateUtc="2025-01-06T06:22:00Z"/>
          <w:trPrChange w:id="3433" w:author="瑋婷 徐" w:date="2025-01-06T14:27:00Z" w16du:dateUtc="2025-01-06T06:27:00Z">
            <w:trPr>
              <w:trHeight w:val="300"/>
            </w:trPr>
          </w:trPrChange>
        </w:trPr>
        <w:tc>
          <w:tcPr>
            <w:tcW w:w="496" w:type="pct"/>
            <w:vAlign w:val="center"/>
            <w:tcPrChange w:id="3434" w:author="瑋婷 徐" w:date="2025-01-06T14:27:00Z" w16du:dateUtc="2025-01-06T06:27:00Z">
              <w:tcPr>
                <w:tcW w:w="426" w:type="pct"/>
                <w:vAlign w:val="center"/>
              </w:tcPr>
            </w:tcPrChange>
          </w:tcPr>
          <w:p w14:paraId="6E9E137A" w14:textId="77777777" w:rsidR="00BC22D0" w:rsidRPr="00BC22D0" w:rsidRDefault="00BC22D0" w:rsidP="00BC22D0">
            <w:pPr>
              <w:spacing w:line="360" w:lineRule="auto"/>
              <w:jc w:val="center"/>
              <w:rPr>
                <w:ins w:id="3435" w:author="瑋婷 徐" w:date="2025-01-06T14:22:00Z" w16du:dateUtc="2025-01-06T06:22:00Z"/>
                <w:rFonts w:ascii="Times New Roman" w:eastAsia="標楷體" w:hAnsi="Times New Roman" w:cs="Times New Roman"/>
                <w:rPrChange w:id="3436" w:author="瑋婷 徐" w:date="2025-01-06T14:25:00Z" w16du:dateUtc="2025-01-06T06:25:00Z">
                  <w:rPr>
                    <w:ins w:id="3437" w:author="瑋婷 徐" w:date="2025-01-06T14:22:00Z" w16du:dateUtc="2025-01-06T06:22:00Z"/>
                    <w:rFonts w:ascii="芫荽 0.94" w:eastAsia="芫荽 0.94" w:hAnsi="芫荽 0.94" w:cs="芫荽 0.94"/>
                  </w:rPr>
                </w:rPrChange>
              </w:rPr>
              <w:pPrChange w:id="3438" w:author="瑋婷 徐" w:date="2025-01-06T14:27:00Z" w16du:dateUtc="2025-01-06T06:27:00Z">
                <w:pPr>
                  <w:framePr w:hSpace="180" w:wrap="around" w:vAnchor="text" w:hAnchor="margin" w:y="270"/>
                  <w:spacing w:line="360" w:lineRule="auto"/>
                </w:pPr>
              </w:pPrChange>
            </w:pPr>
            <w:ins w:id="3439" w:author="瑋婷 徐" w:date="2025-01-06T14:22:00Z" w16du:dateUtc="2025-01-06T06:22:00Z">
              <w:r w:rsidRPr="00BC22D0">
                <w:rPr>
                  <w:rFonts w:ascii="Times New Roman" w:eastAsia="標楷體" w:hAnsi="Times New Roman" w:cs="Times New Roman"/>
                  <w:rPrChange w:id="3440" w:author="瑋婷 徐" w:date="2025-01-06T14:25:00Z" w16du:dateUtc="2025-01-06T06:25:00Z">
                    <w:rPr>
                      <w:rFonts w:ascii="芫荽 0.94" w:eastAsia="芫荽 0.94" w:hAnsi="芫荽 0.94" w:cs="芫荽 0.94" w:hint="eastAsia"/>
                    </w:rPr>
                  </w:rPrChange>
                </w:rPr>
                <w:t>5</w:t>
              </w:r>
            </w:ins>
          </w:p>
        </w:tc>
        <w:tc>
          <w:tcPr>
            <w:tcW w:w="937" w:type="pct"/>
            <w:shd w:val="clear" w:color="auto" w:fill="auto"/>
            <w:vAlign w:val="center"/>
            <w:tcPrChange w:id="3441" w:author="瑋婷 徐" w:date="2025-01-06T14:27:00Z" w16du:dateUtc="2025-01-06T06:27:00Z">
              <w:tcPr>
                <w:tcW w:w="804" w:type="pct"/>
                <w:shd w:val="clear" w:color="auto" w:fill="auto"/>
                <w:vAlign w:val="center"/>
              </w:tcPr>
            </w:tcPrChange>
          </w:tcPr>
          <w:p w14:paraId="415E300C" w14:textId="77777777" w:rsidR="00BC22D0" w:rsidRPr="00BC22D0" w:rsidRDefault="00BC22D0" w:rsidP="00BC22D0">
            <w:pPr>
              <w:spacing w:line="360" w:lineRule="auto"/>
              <w:jc w:val="center"/>
              <w:rPr>
                <w:ins w:id="3442" w:author="瑋婷 徐" w:date="2025-01-06T14:22:00Z" w16du:dateUtc="2025-01-06T06:22:00Z"/>
                <w:rFonts w:ascii="Times New Roman" w:eastAsia="標楷體" w:hAnsi="Times New Roman" w:cs="Times New Roman"/>
                <w:rPrChange w:id="3443" w:author="瑋婷 徐" w:date="2025-01-06T14:25:00Z" w16du:dateUtc="2025-01-06T06:25:00Z">
                  <w:rPr>
                    <w:ins w:id="3444" w:author="瑋婷 徐" w:date="2025-01-06T14:22:00Z" w16du:dateUtc="2025-01-06T06:22:00Z"/>
                    <w:rFonts w:ascii="芫荽 0.94" w:eastAsia="芫荽 0.94" w:hAnsi="芫荽 0.94" w:cs="芫荽 0.94"/>
                  </w:rPr>
                </w:rPrChange>
              </w:rPr>
              <w:pPrChange w:id="3445" w:author="瑋婷 徐" w:date="2025-01-06T14:27:00Z" w16du:dateUtc="2025-01-06T06:27:00Z">
                <w:pPr>
                  <w:framePr w:hSpace="180" w:wrap="around" w:vAnchor="text" w:hAnchor="margin" w:y="270"/>
                  <w:spacing w:line="360" w:lineRule="auto"/>
                </w:pPr>
              </w:pPrChange>
            </w:pPr>
            <w:ins w:id="3446" w:author="瑋婷 徐" w:date="2025-01-06T14:22:00Z" w16du:dateUtc="2025-01-06T06:22:00Z">
              <w:r w:rsidRPr="00BC22D0">
                <w:rPr>
                  <w:rFonts w:ascii="Times New Roman" w:eastAsia="標楷體" w:hAnsi="Times New Roman" w:cs="Times New Roman"/>
                  <w:rPrChange w:id="3447" w:author="瑋婷 徐" w:date="2025-01-06T14:25:00Z" w16du:dateUtc="2025-01-06T06:25:00Z">
                    <w:rPr>
                      <w:rFonts w:ascii="芫荽 0.94" w:eastAsia="芫荽 0.94" w:hAnsi="芫荽 0.94" w:cs="芫荽 0.94" w:hint="eastAsia"/>
                    </w:rPr>
                  </w:rPrChange>
                </w:rPr>
                <w:t>花蓮分署</w:t>
              </w:r>
            </w:ins>
          </w:p>
        </w:tc>
        <w:tc>
          <w:tcPr>
            <w:tcW w:w="746" w:type="pct"/>
            <w:shd w:val="clear" w:color="auto" w:fill="auto"/>
            <w:vAlign w:val="center"/>
            <w:tcPrChange w:id="3448" w:author="瑋婷 徐" w:date="2025-01-06T14:27:00Z" w16du:dateUtc="2025-01-06T06:27:00Z">
              <w:tcPr>
                <w:tcW w:w="640" w:type="pct"/>
                <w:shd w:val="clear" w:color="auto" w:fill="auto"/>
                <w:vAlign w:val="center"/>
              </w:tcPr>
            </w:tcPrChange>
          </w:tcPr>
          <w:p w14:paraId="55661898" w14:textId="77777777" w:rsidR="00BC22D0" w:rsidRPr="00BC22D0" w:rsidRDefault="00BC22D0" w:rsidP="00BC22D0">
            <w:pPr>
              <w:spacing w:line="360" w:lineRule="auto"/>
              <w:jc w:val="center"/>
              <w:rPr>
                <w:ins w:id="3449" w:author="瑋婷 徐" w:date="2025-01-06T14:22:00Z" w16du:dateUtc="2025-01-06T06:22:00Z"/>
                <w:rFonts w:ascii="Times New Roman" w:eastAsia="標楷體" w:hAnsi="Times New Roman" w:cs="Times New Roman"/>
                <w:rPrChange w:id="3450" w:author="瑋婷 徐" w:date="2025-01-06T14:25:00Z" w16du:dateUtc="2025-01-06T06:25:00Z">
                  <w:rPr>
                    <w:ins w:id="3451" w:author="瑋婷 徐" w:date="2025-01-06T14:22:00Z" w16du:dateUtc="2025-01-06T06:22:00Z"/>
                    <w:rFonts w:ascii="芫荽 0.94" w:eastAsia="芫荽 0.94" w:hAnsi="芫荽 0.94" w:cs="芫荽 0.94"/>
                  </w:rPr>
                </w:rPrChange>
              </w:rPr>
              <w:pPrChange w:id="3452" w:author="瑋婷 徐" w:date="2025-01-06T14:27:00Z" w16du:dateUtc="2025-01-06T06:27:00Z">
                <w:pPr>
                  <w:framePr w:hSpace="180" w:wrap="around" w:vAnchor="text" w:hAnchor="margin" w:y="270"/>
                  <w:spacing w:line="360" w:lineRule="auto"/>
                </w:pPr>
              </w:pPrChange>
            </w:pPr>
            <w:ins w:id="3453" w:author="瑋婷 徐" w:date="2025-01-06T14:22:00Z" w16du:dateUtc="2025-01-06T06:22:00Z">
              <w:r w:rsidRPr="00BC22D0">
                <w:rPr>
                  <w:rFonts w:ascii="Times New Roman" w:eastAsia="標楷體" w:hAnsi="Times New Roman" w:cs="Times New Roman"/>
                  <w:rPrChange w:id="3454" w:author="瑋婷 徐" w:date="2025-01-06T14:25:00Z" w16du:dateUtc="2025-01-06T06:25:00Z">
                    <w:rPr>
                      <w:rFonts w:ascii="芫荽 0.94" w:eastAsia="芫荽 0.94" w:hAnsi="芫荽 0.94" w:cs="芫荽 0.94" w:hint="eastAsia"/>
                    </w:rPr>
                  </w:rPrChange>
                </w:rPr>
                <w:t>南華</w:t>
              </w:r>
            </w:ins>
          </w:p>
        </w:tc>
        <w:tc>
          <w:tcPr>
            <w:tcW w:w="1128" w:type="pct"/>
            <w:shd w:val="clear" w:color="auto" w:fill="auto"/>
            <w:noWrap/>
            <w:vAlign w:val="center"/>
            <w:hideMark/>
            <w:tcPrChange w:id="3455" w:author="瑋婷 徐" w:date="2025-01-06T14:27:00Z" w16du:dateUtc="2025-01-06T06:27:00Z">
              <w:tcPr>
                <w:tcW w:w="1676" w:type="pct"/>
                <w:shd w:val="clear" w:color="auto" w:fill="auto"/>
                <w:noWrap/>
                <w:vAlign w:val="center"/>
                <w:hideMark/>
              </w:tcPr>
            </w:tcPrChange>
          </w:tcPr>
          <w:p w14:paraId="48CA700F" w14:textId="77777777" w:rsidR="00BC22D0" w:rsidRPr="00BC22D0" w:rsidRDefault="00BC22D0" w:rsidP="00BC22D0">
            <w:pPr>
              <w:spacing w:line="360" w:lineRule="auto"/>
              <w:jc w:val="center"/>
              <w:rPr>
                <w:ins w:id="3456" w:author="瑋婷 徐" w:date="2025-01-06T14:22:00Z" w16du:dateUtc="2025-01-06T06:22:00Z"/>
                <w:rFonts w:ascii="Times New Roman" w:eastAsia="標楷體" w:hAnsi="Times New Roman" w:cs="Times New Roman"/>
                <w:rPrChange w:id="3457" w:author="瑋婷 徐" w:date="2025-01-06T14:25:00Z" w16du:dateUtc="2025-01-06T06:25:00Z">
                  <w:rPr>
                    <w:ins w:id="3458" w:author="瑋婷 徐" w:date="2025-01-06T14:22:00Z" w16du:dateUtc="2025-01-06T06:22:00Z"/>
                    <w:rFonts w:ascii="芫荽 0.94" w:eastAsia="芫荽 0.94" w:hAnsi="芫荽 0.94" w:cs="芫荽 0.94"/>
                  </w:rPr>
                </w:rPrChange>
              </w:rPr>
              <w:pPrChange w:id="3459" w:author="瑋婷 徐" w:date="2025-01-06T14:27:00Z" w16du:dateUtc="2025-01-06T06:27:00Z">
                <w:pPr>
                  <w:framePr w:hSpace="180" w:wrap="around" w:vAnchor="text" w:hAnchor="margin" w:y="270"/>
                  <w:spacing w:line="360" w:lineRule="auto"/>
                </w:pPr>
              </w:pPrChange>
            </w:pPr>
            <w:ins w:id="3460" w:author="瑋婷 徐" w:date="2025-01-06T14:22:00Z" w16du:dateUtc="2025-01-06T06:22:00Z">
              <w:r w:rsidRPr="00BC22D0">
                <w:rPr>
                  <w:rFonts w:ascii="Times New Roman" w:eastAsia="標楷體" w:hAnsi="Times New Roman" w:cs="Times New Roman"/>
                  <w:rPrChange w:id="3461" w:author="瑋婷 徐" w:date="2025-01-06T14:25:00Z" w16du:dateUtc="2025-01-06T06:25:00Z">
                    <w:rPr>
                      <w:rFonts w:ascii="芫荽 0.94" w:eastAsia="芫荽 0.94" w:hAnsi="芫荽 0.94" w:cs="芫荽 0.94" w:hint="eastAsia"/>
                    </w:rPr>
                  </w:rPrChange>
                </w:rPr>
                <w:t>MA-G28-14</w:t>
              </w:r>
            </w:ins>
          </w:p>
        </w:tc>
        <w:tc>
          <w:tcPr>
            <w:tcW w:w="1693" w:type="pct"/>
            <w:shd w:val="clear" w:color="auto" w:fill="auto"/>
            <w:noWrap/>
            <w:vAlign w:val="center"/>
            <w:hideMark/>
            <w:tcPrChange w:id="3462" w:author="瑋婷 徐" w:date="2025-01-06T14:27:00Z" w16du:dateUtc="2025-01-06T06:27:00Z">
              <w:tcPr>
                <w:tcW w:w="1453" w:type="pct"/>
                <w:shd w:val="clear" w:color="auto" w:fill="auto"/>
                <w:noWrap/>
                <w:vAlign w:val="center"/>
                <w:hideMark/>
              </w:tcPr>
            </w:tcPrChange>
          </w:tcPr>
          <w:p w14:paraId="5C168915" w14:textId="77777777" w:rsidR="00BC22D0" w:rsidRPr="00BC22D0" w:rsidRDefault="00BC22D0" w:rsidP="00BC22D0">
            <w:pPr>
              <w:spacing w:line="360" w:lineRule="auto"/>
              <w:jc w:val="center"/>
              <w:rPr>
                <w:ins w:id="3463" w:author="瑋婷 徐" w:date="2025-01-06T14:22:00Z" w16du:dateUtc="2025-01-06T06:22:00Z"/>
                <w:rFonts w:ascii="Times New Roman" w:eastAsia="標楷體" w:hAnsi="Times New Roman" w:cs="Times New Roman"/>
                <w:rPrChange w:id="3464" w:author="瑋婷 徐" w:date="2025-01-06T14:25:00Z" w16du:dateUtc="2025-01-06T06:25:00Z">
                  <w:rPr>
                    <w:ins w:id="3465" w:author="瑋婷 徐" w:date="2025-01-06T14:22:00Z" w16du:dateUtc="2025-01-06T06:22:00Z"/>
                    <w:rFonts w:ascii="芫荽 0.94" w:eastAsia="芫荽 0.94" w:hAnsi="芫荽 0.94" w:cs="芫荽 0.94"/>
                  </w:rPr>
                </w:rPrChange>
              </w:rPr>
              <w:pPrChange w:id="3466" w:author="瑋婷 徐" w:date="2025-01-06T14:27:00Z" w16du:dateUtc="2025-01-06T06:27:00Z">
                <w:pPr>
                  <w:framePr w:hSpace="180" w:wrap="around" w:vAnchor="text" w:hAnchor="margin" w:y="270"/>
                  <w:spacing w:line="360" w:lineRule="auto"/>
                </w:pPr>
              </w:pPrChange>
            </w:pPr>
            <w:ins w:id="3467" w:author="瑋婷 徐" w:date="2025-01-06T14:22:00Z" w16du:dateUtc="2025-01-06T06:22:00Z">
              <w:r w:rsidRPr="00BC22D0">
                <w:rPr>
                  <w:rFonts w:ascii="Times New Roman" w:eastAsia="標楷體" w:hAnsi="Times New Roman" w:cs="Times New Roman"/>
                  <w:rPrChange w:id="3468" w:author="瑋婷 徐" w:date="2025-01-06T14:25:00Z" w16du:dateUtc="2025-01-06T06:25:00Z">
                    <w:rPr>
                      <w:rFonts w:ascii="芫荽 0.94" w:eastAsia="芫荽 0.94" w:hAnsi="芫荽 0.94" w:cs="芫荽 0.94" w:hint="eastAsia"/>
                    </w:rPr>
                  </w:rPrChange>
                </w:rPr>
                <w:t>花蓮縣龍澗</w:t>
              </w:r>
            </w:ins>
          </w:p>
        </w:tc>
      </w:tr>
      <w:tr w:rsidR="00BC22D0" w:rsidRPr="00BC22D0" w14:paraId="70BA1B8A" w14:textId="77777777" w:rsidTr="00BC22D0">
        <w:trPr>
          <w:trHeight w:val="600"/>
          <w:ins w:id="3469" w:author="瑋婷 徐" w:date="2025-01-06T14:22:00Z" w16du:dateUtc="2025-01-06T06:22:00Z"/>
          <w:trPrChange w:id="3470" w:author="瑋婷 徐" w:date="2025-01-06T14:27:00Z" w16du:dateUtc="2025-01-06T06:27:00Z">
            <w:trPr>
              <w:trHeight w:val="600"/>
            </w:trPr>
          </w:trPrChange>
        </w:trPr>
        <w:tc>
          <w:tcPr>
            <w:tcW w:w="496" w:type="pct"/>
            <w:vAlign w:val="center"/>
            <w:tcPrChange w:id="3471" w:author="瑋婷 徐" w:date="2025-01-06T14:27:00Z" w16du:dateUtc="2025-01-06T06:27:00Z">
              <w:tcPr>
                <w:tcW w:w="426" w:type="pct"/>
                <w:vAlign w:val="center"/>
              </w:tcPr>
            </w:tcPrChange>
          </w:tcPr>
          <w:p w14:paraId="7B9E5339" w14:textId="77777777" w:rsidR="00BC22D0" w:rsidRPr="00BC22D0" w:rsidRDefault="00BC22D0" w:rsidP="00BC22D0">
            <w:pPr>
              <w:spacing w:line="360" w:lineRule="auto"/>
              <w:jc w:val="center"/>
              <w:rPr>
                <w:ins w:id="3472" w:author="瑋婷 徐" w:date="2025-01-06T14:22:00Z" w16du:dateUtc="2025-01-06T06:22:00Z"/>
                <w:rFonts w:ascii="Times New Roman" w:eastAsia="標楷體" w:hAnsi="Times New Roman" w:cs="Times New Roman"/>
                <w:rPrChange w:id="3473" w:author="瑋婷 徐" w:date="2025-01-06T14:25:00Z" w16du:dateUtc="2025-01-06T06:25:00Z">
                  <w:rPr>
                    <w:ins w:id="3474" w:author="瑋婷 徐" w:date="2025-01-06T14:22:00Z" w16du:dateUtc="2025-01-06T06:22:00Z"/>
                    <w:rFonts w:ascii="芫荽 0.94" w:eastAsia="芫荽 0.94" w:hAnsi="芫荽 0.94" w:cs="芫荽 0.94"/>
                  </w:rPr>
                </w:rPrChange>
              </w:rPr>
              <w:pPrChange w:id="3475" w:author="瑋婷 徐" w:date="2025-01-06T14:27:00Z" w16du:dateUtc="2025-01-06T06:27:00Z">
                <w:pPr>
                  <w:framePr w:hSpace="180" w:wrap="around" w:vAnchor="text" w:hAnchor="margin" w:y="270"/>
                  <w:spacing w:line="360" w:lineRule="auto"/>
                </w:pPr>
              </w:pPrChange>
            </w:pPr>
            <w:ins w:id="3476" w:author="瑋婷 徐" w:date="2025-01-06T14:22:00Z" w16du:dateUtc="2025-01-06T06:22:00Z">
              <w:r w:rsidRPr="00BC22D0">
                <w:rPr>
                  <w:rFonts w:ascii="Times New Roman" w:eastAsia="標楷體" w:hAnsi="Times New Roman" w:cs="Times New Roman"/>
                  <w:rPrChange w:id="3477" w:author="瑋婷 徐" w:date="2025-01-06T14:25:00Z" w16du:dateUtc="2025-01-06T06:25:00Z">
                    <w:rPr>
                      <w:rFonts w:ascii="芫荽 0.94" w:eastAsia="芫荽 0.94" w:hAnsi="芫荽 0.94" w:cs="芫荽 0.94" w:hint="eastAsia"/>
                    </w:rPr>
                  </w:rPrChange>
                </w:rPr>
                <w:t>6</w:t>
              </w:r>
            </w:ins>
          </w:p>
        </w:tc>
        <w:tc>
          <w:tcPr>
            <w:tcW w:w="937" w:type="pct"/>
            <w:vAlign w:val="center"/>
            <w:tcPrChange w:id="3478" w:author="瑋婷 徐" w:date="2025-01-06T14:27:00Z" w16du:dateUtc="2025-01-06T06:27:00Z">
              <w:tcPr>
                <w:tcW w:w="804" w:type="pct"/>
                <w:vAlign w:val="center"/>
              </w:tcPr>
            </w:tcPrChange>
          </w:tcPr>
          <w:p w14:paraId="03EBA82C" w14:textId="77777777" w:rsidR="00BC22D0" w:rsidRPr="00BC22D0" w:rsidRDefault="00BC22D0" w:rsidP="00BC22D0">
            <w:pPr>
              <w:spacing w:line="360" w:lineRule="auto"/>
              <w:jc w:val="center"/>
              <w:rPr>
                <w:ins w:id="3479" w:author="瑋婷 徐" w:date="2025-01-06T14:22:00Z" w16du:dateUtc="2025-01-06T06:22:00Z"/>
                <w:rFonts w:ascii="Times New Roman" w:eastAsia="標楷體" w:hAnsi="Times New Roman" w:cs="Times New Roman"/>
                <w:rPrChange w:id="3480" w:author="瑋婷 徐" w:date="2025-01-06T14:25:00Z" w16du:dateUtc="2025-01-06T06:25:00Z">
                  <w:rPr>
                    <w:ins w:id="3481" w:author="瑋婷 徐" w:date="2025-01-06T14:22:00Z" w16du:dateUtc="2025-01-06T06:22:00Z"/>
                    <w:rFonts w:ascii="芫荽 0.94" w:eastAsia="芫荽 0.94" w:hAnsi="芫荽 0.94" w:cs="芫荽 0.94"/>
                  </w:rPr>
                </w:rPrChange>
              </w:rPr>
              <w:pPrChange w:id="3482" w:author="瑋婷 徐" w:date="2025-01-06T14:27:00Z" w16du:dateUtc="2025-01-06T06:27:00Z">
                <w:pPr>
                  <w:framePr w:hSpace="180" w:wrap="around" w:vAnchor="text" w:hAnchor="margin" w:y="270"/>
                  <w:spacing w:line="360" w:lineRule="auto"/>
                </w:pPr>
              </w:pPrChange>
            </w:pPr>
            <w:proofErr w:type="gramStart"/>
            <w:ins w:id="3483" w:author="瑋婷 徐" w:date="2025-01-06T14:22:00Z" w16du:dateUtc="2025-01-06T06:22:00Z">
              <w:r w:rsidRPr="00BC22D0">
                <w:rPr>
                  <w:rFonts w:ascii="Times New Roman" w:eastAsia="標楷體" w:hAnsi="Times New Roman" w:cs="Times New Roman"/>
                  <w:rPrChange w:id="3484" w:author="瑋婷 徐" w:date="2025-01-06T14:25:00Z" w16du:dateUtc="2025-01-06T06:25:00Z">
                    <w:rPr>
                      <w:rFonts w:ascii="芫荽 0.94" w:eastAsia="芫荽 0.94" w:hAnsi="芫荽 0.94" w:cs="芫荽 0.94" w:hint="eastAsia"/>
                    </w:rPr>
                  </w:rPrChange>
                </w:rPr>
                <w:t>臺</w:t>
              </w:r>
              <w:proofErr w:type="gramEnd"/>
              <w:r w:rsidRPr="00BC22D0">
                <w:rPr>
                  <w:rFonts w:ascii="Times New Roman" w:eastAsia="標楷體" w:hAnsi="Times New Roman" w:cs="Times New Roman"/>
                  <w:rPrChange w:id="3485" w:author="瑋婷 徐" w:date="2025-01-06T14:25:00Z" w16du:dateUtc="2025-01-06T06:25:00Z">
                    <w:rPr>
                      <w:rFonts w:ascii="芫荽 0.94" w:eastAsia="芫荽 0.94" w:hAnsi="芫荽 0.94" w:cs="芫荽 0.94" w:hint="eastAsia"/>
                    </w:rPr>
                  </w:rPrChange>
                </w:rPr>
                <w:t>中分署</w:t>
              </w:r>
            </w:ins>
          </w:p>
        </w:tc>
        <w:tc>
          <w:tcPr>
            <w:tcW w:w="746" w:type="pct"/>
            <w:vAlign w:val="center"/>
            <w:tcPrChange w:id="3486" w:author="瑋婷 徐" w:date="2025-01-06T14:27:00Z" w16du:dateUtc="2025-01-06T06:27:00Z">
              <w:tcPr>
                <w:tcW w:w="640" w:type="pct"/>
                <w:vAlign w:val="center"/>
              </w:tcPr>
            </w:tcPrChange>
          </w:tcPr>
          <w:p w14:paraId="029F5A35" w14:textId="77777777" w:rsidR="00BC22D0" w:rsidRPr="00BC22D0" w:rsidRDefault="00BC22D0" w:rsidP="00BC22D0">
            <w:pPr>
              <w:spacing w:line="360" w:lineRule="auto"/>
              <w:jc w:val="center"/>
              <w:rPr>
                <w:ins w:id="3487" w:author="瑋婷 徐" w:date="2025-01-06T14:22:00Z" w16du:dateUtc="2025-01-06T06:22:00Z"/>
                <w:rFonts w:ascii="Times New Roman" w:eastAsia="標楷體" w:hAnsi="Times New Roman" w:cs="Times New Roman"/>
                <w:rPrChange w:id="3488" w:author="瑋婷 徐" w:date="2025-01-06T14:25:00Z" w16du:dateUtc="2025-01-06T06:25:00Z">
                  <w:rPr>
                    <w:ins w:id="3489" w:author="瑋婷 徐" w:date="2025-01-06T14:22:00Z" w16du:dateUtc="2025-01-06T06:22:00Z"/>
                    <w:rFonts w:ascii="芫荽 0.94" w:eastAsia="芫荽 0.94" w:hAnsi="芫荽 0.94" w:cs="芫荽 0.94"/>
                  </w:rPr>
                </w:rPrChange>
              </w:rPr>
              <w:pPrChange w:id="3490" w:author="瑋婷 徐" w:date="2025-01-06T14:27:00Z" w16du:dateUtc="2025-01-06T06:27:00Z">
                <w:pPr>
                  <w:framePr w:hSpace="180" w:wrap="around" w:vAnchor="text" w:hAnchor="margin" w:y="270"/>
                  <w:spacing w:line="360" w:lineRule="auto"/>
                </w:pPr>
              </w:pPrChange>
            </w:pPr>
            <w:ins w:id="3491" w:author="瑋婷 徐" w:date="2025-01-06T14:22:00Z" w16du:dateUtc="2025-01-06T06:22:00Z">
              <w:r w:rsidRPr="00BC22D0">
                <w:rPr>
                  <w:rFonts w:ascii="Times New Roman" w:eastAsia="標楷體" w:hAnsi="Times New Roman" w:cs="Times New Roman"/>
                  <w:rPrChange w:id="3492" w:author="瑋婷 徐" w:date="2025-01-06T14:25:00Z" w16du:dateUtc="2025-01-06T06:25:00Z">
                    <w:rPr>
                      <w:rFonts w:ascii="芫荽 0.94" w:eastAsia="芫荽 0.94" w:hAnsi="芫荽 0.94" w:cs="芫荽 0.94" w:hint="eastAsia"/>
                    </w:rPr>
                  </w:rPrChange>
                </w:rPr>
                <w:t>鞍馬山</w:t>
              </w:r>
            </w:ins>
          </w:p>
        </w:tc>
        <w:tc>
          <w:tcPr>
            <w:tcW w:w="1128" w:type="pct"/>
            <w:noWrap/>
            <w:vAlign w:val="center"/>
            <w:hideMark/>
            <w:tcPrChange w:id="3493" w:author="瑋婷 徐" w:date="2025-01-06T14:27:00Z" w16du:dateUtc="2025-01-06T06:27:00Z">
              <w:tcPr>
                <w:tcW w:w="1676" w:type="pct"/>
                <w:noWrap/>
                <w:vAlign w:val="center"/>
                <w:hideMark/>
              </w:tcPr>
            </w:tcPrChange>
          </w:tcPr>
          <w:p w14:paraId="36545BE7" w14:textId="77777777" w:rsidR="00BC22D0" w:rsidRPr="00BC22D0" w:rsidRDefault="00BC22D0" w:rsidP="00BC22D0">
            <w:pPr>
              <w:spacing w:line="360" w:lineRule="auto"/>
              <w:jc w:val="center"/>
              <w:rPr>
                <w:ins w:id="3494" w:author="瑋婷 徐" w:date="2025-01-06T14:22:00Z" w16du:dateUtc="2025-01-06T06:22:00Z"/>
                <w:rFonts w:ascii="Times New Roman" w:eastAsia="標楷體" w:hAnsi="Times New Roman" w:cs="Times New Roman"/>
                <w:rPrChange w:id="3495" w:author="瑋婷 徐" w:date="2025-01-06T14:25:00Z" w16du:dateUtc="2025-01-06T06:25:00Z">
                  <w:rPr>
                    <w:ins w:id="3496" w:author="瑋婷 徐" w:date="2025-01-06T14:22:00Z" w16du:dateUtc="2025-01-06T06:22:00Z"/>
                    <w:rFonts w:ascii="芫荽 0.94" w:eastAsia="芫荽 0.94" w:hAnsi="芫荽 0.94" w:cs="芫荽 0.94"/>
                  </w:rPr>
                </w:rPrChange>
              </w:rPr>
              <w:pPrChange w:id="3497" w:author="瑋婷 徐" w:date="2025-01-06T14:27:00Z" w16du:dateUtc="2025-01-06T06:27:00Z">
                <w:pPr>
                  <w:framePr w:hSpace="180" w:wrap="around" w:vAnchor="text" w:hAnchor="margin" w:y="270"/>
                  <w:spacing w:line="360" w:lineRule="auto"/>
                </w:pPr>
              </w:pPrChange>
            </w:pPr>
            <w:ins w:id="3498" w:author="瑋婷 徐" w:date="2025-01-06T14:22:00Z" w16du:dateUtc="2025-01-06T06:22:00Z">
              <w:r w:rsidRPr="00BC22D0">
                <w:rPr>
                  <w:rFonts w:ascii="Times New Roman" w:eastAsia="標楷體" w:hAnsi="Times New Roman" w:cs="Times New Roman"/>
                  <w:rPrChange w:id="3499" w:author="瑋婷 徐" w:date="2025-01-06T14:25:00Z" w16du:dateUtc="2025-01-06T06:25:00Z">
                    <w:rPr>
                      <w:rFonts w:ascii="芫荽 0.94" w:eastAsia="芫荽 0.94" w:hAnsi="芫荽 0.94" w:cs="芫荽 0.94" w:hint="eastAsia"/>
                    </w:rPr>
                  </w:rPrChange>
                </w:rPr>
                <w:t>MB-C11-08</w:t>
              </w:r>
            </w:ins>
          </w:p>
        </w:tc>
        <w:tc>
          <w:tcPr>
            <w:tcW w:w="1693" w:type="pct"/>
            <w:noWrap/>
            <w:vAlign w:val="center"/>
            <w:hideMark/>
            <w:tcPrChange w:id="3500" w:author="瑋婷 徐" w:date="2025-01-06T14:27:00Z" w16du:dateUtc="2025-01-06T06:27:00Z">
              <w:tcPr>
                <w:tcW w:w="1453" w:type="pct"/>
                <w:noWrap/>
                <w:vAlign w:val="center"/>
                <w:hideMark/>
              </w:tcPr>
            </w:tcPrChange>
          </w:tcPr>
          <w:p w14:paraId="57945628" w14:textId="77777777" w:rsidR="00BC22D0" w:rsidRPr="00BC22D0" w:rsidRDefault="00BC22D0" w:rsidP="00BC22D0">
            <w:pPr>
              <w:spacing w:line="360" w:lineRule="auto"/>
              <w:jc w:val="center"/>
              <w:rPr>
                <w:ins w:id="3501" w:author="瑋婷 徐" w:date="2025-01-06T14:22:00Z" w16du:dateUtc="2025-01-06T06:22:00Z"/>
                <w:rFonts w:ascii="Times New Roman" w:eastAsia="標楷體" w:hAnsi="Times New Roman" w:cs="Times New Roman"/>
                <w:rPrChange w:id="3502" w:author="瑋婷 徐" w:date="2025-01-06T14:25:00Z" w16du:dateUtc="2025-01-06T06:25:00Z">
                  <w:rPr>
                    <w:ins w:id="3503" w:author="瑋婷 徐" w:date="2025-01-06T14:22:00Z" w16du:dateUtc="2025-01-06T06:22:00Z"/>
                    <w:rFonts w:ascii="芫荽 0.94" w:eastAsia="芫荽 0.94" w:hAnsi="芫荽 0.94" w:cs="芫荽 0.94"/>
                  </w:rPr>
                </w:rPrChange>
              </w:rPr>
              <w:pPrChange w:id="3504" w:author="瑋婷 徐" w:date="2025-01-06T14:27:00Z" w16du:dateUtc="2025-01-06T06:27:00Z">
                <w:pPr>
                  <w:framePr w:hSpace="180" w:wrap="around" w:vAnchor="text" w:hAnchor="margin" w:y="270"/>
                  <w:spacing w:line="360" w:lineRule="auto"/>
                </w:pPr>
              </w:pPrChange>
            </w:pPr>
            <w:ins w:id="3505" w:author="瑋婷 徐" w:date="2025-01-06T14:22:00Z" w16du:dateUtc="2025-01-06T06:22:00Z">
              <w:r w:rsidRPr="00BC22D0">
                <w:rPr>
                  <w:rFonts w:ascii="Times New Roman" w:eastAsia="標楷體" w:hAnsi="Times New Roman" w:cs="Times New Roman"/>
                  <w:rPrChange w:id="3506" w:author="瑋婷 徐" w:date="2025-01-06T14:25:00Z" w16du:dateUtc="2025-01-06T06:25:00Z">
                    <w:rPr>
                      <w:rFonts w:ascii="芫荽 0.94" w:eastAsia="芫荽 0.94" w:hAnsi="芫荽 0.94" w:cs="芫荽 0.94" w:hint="eastAsia"/>
                    </w:rPr>
                  </w:rPrChange>
                </w:rPr>
                <w:t>大雪山</w:t>
              </w:r>
              <w:r w:rsidRPr="00BC22D0">
                <w:rPr>
                  <w:rFonts w:ascii="Times New Roman" w:eastAsia="標楷體" w:hAnsi="Times New Roman" w:cs="Times New Roman"/>
                  <w:rPrChange w:id="3507" w:author="瑋婷 徐" w:date="2025-01-06T14:25:00Z" w16du:dateUtc="2025-01-06T06:25:00Z">
                    <w:rPr>
                      <w:rFonts w:ascii="芫荽 0.94" w:eastAsia="芫荽 0.94" w:hAnsi="芫荽 0.94" w:cs="芫荽 0.94" w:hint="eastAsia"/>
                    </w:rPr>
                  </w:rPrChange>
                </w:rPr>
                <w:t>230</w:t>
              </w:r>
              <w:r w:rsidRPr="00BC22D0">
                <w:rPr>
                  <w:rFonts w:ascii="Times New Roman" w:eastAsia="標楷體" w:hAnsi="Times New Roman" w:cs="Times New Roman"/>
                  <w:rPrChange w:id="3508" w:author="瑋婷 徐" w:date="2025-01-06T14:25:00Z" w16du:dateUtc="2025-01-06T06:25:00Z">
                    <w:rPr>
                      <w:rFonts w:ascii="芫荽 0.94" w:eastAsia="芫荽 0.94" w:hAnsi="芫荽 0.94" w:cs="芫荽 0.94" w:hint="eastAsia"/>
                    </w:rPr>
                  </w:rPrChange>
                </w:rPr>
                <w:t>林道</w:t>
              </w:r>
              <w:r w:rsidRPr="00BC22D0">
                <w:rPr>
                  <w:rFonts w:ascii="Times New Roman" w:eastAsia="標楷體" w:hAnsi="Times New Roman" w:cs="Times New Roman"/>
                  <w:rPrChange w:id="3509" w:author="瑋婷 徐" w:date="2025-01-06T14:25:00Z" w16du:dateUtc="2025-01-06T06:25:00Z">
                    <w:rPr>
                      <w:rFonts w:ascii="芫荽 0.94" w:eastAsia="芫荽 0.94" w:hAnsi="芫荽 0.94" w:cs="芫荽 0.94" w:hint="eastAsia"/>
                    </w:rPr>
                  </w:rPrChange>
                </w:rPr>
                <w:t>A</w:t>
              </w:r>
            </w:ins>
          </w:p>
        </w:tc>
      </w:tr>
      <w:tr w:rsidR="00BC22D0" w:rsidRPr="00BC22D0" w14:paraId="76D3D334" w14:textId="77777777" w:rsidTr="00BC22D0">
        <w:trPr>
          <w:trHeight w:val="300"/>
          <w:ins w:id="3510" w:author="瑋婷 徐" w:date="2025-01-06T14:22:00Z" w16du:dateUtc="2025-01-06T06:22:00Z"/>
          <w:trPrChange w:id="3511" w:author="瑋婷 徐" w:date="2025-01-06T14:27:00Z" w16du:dateUtc="2025-01-06T06:27:00Z">
            <w:trPr>
              <w:trHeight w:val="300"/>
            </w:trPr>
          </w:trPrChange>
        </w:trPr>
        <w:tc>
          <w:tcPr>
            <w:tcW w:w="496" w:type="pct"/>
            <w:vAlign w:val="center"/>
            <w:tcPrChange w:id="3512" w:author="瑋婷 徐" w:date="2025-01-06T14:27:00Z" w16du:dateUtc="2025-01-06T06:27:00Z">
              <w:tcPr>
                <w:tcW w:w="426" w:type="pct"/>
                <w:vAlign w:val="center"/>
              </w:tcPr>
            </w:tcPrChange>
          </w:tcPr>
          <w:p w14:paraId="2EBF6343" w14:textId="77777777" w:rsidR="00BC22D0" w:rsidRPr="00BC22D0" w:rsidRDefault="00BC22D0" w:rsidP="00BC22D0">
            <w:pPr>
              <w:spacing w:line="360" w:lineRule="auto"/>
              <w:jc w:val="center"/>
              <w:rPr>
                <w:ins w:id="3513" w:author="瑋婷 徐" w:date="2025-01-06T14:22:00Z" w16du:dateUtc="2025-01-06T06:22:00Z"/>
                <w:rFonts w:ascii="Times New Roman" w:eastAsia="標楷體" w:hAnsi="Times New Roman" w:cs="Times New Roman"/>
                <w:rPrChange w:id="3514" w:author="瑋婷 徐" w:date="2025-01-06T14:25:00Z" w16du:dateUtc="2025-01-06T06:25:00Z">
                  <w:rPr>
                    <w:ins w:id="3515" w:author="瑋婷 徐" w:date="2025-01-06T14:22:00Z" w16du:dateUtc="2025-01-06T06:22:00Z"/>
                    <w:rFonts w:ascii="芫荽 0.94" w:eastAsia="芫荽 0.94" w:hAnsi="芫荽 0.94" w:cs="芫荽 0.94"/>
                  </w:rPr>
                </w:rPrChange>
              </w:rPr>
              <w:pPrChange w:id="3516" w:author="瑋婷 徐" w:date="2025-01-06T14:27:00Z" w16du:dateUtc="2025-01-06T06:27:00Z">
                <w:pPr>
                  <w:framePr w:hSpace="180" w:wrap="around" w:vAnchor="text" w:hAnchor="margin" w:y="270"/>
                  <w:spacing w:line="360" w:lineRule="auto"/>
                </w:pPr>
              </w:pPrChange>
            </w:pPr>
            <w:ins w:id="3517" w:author="瑋婷 徐" w:date="2025-01-06T14:22:00Z" w16du:dateUtc="2025-01-06T06:22:00Z">
              <w:r w:rsidRPr="00BC22D0">
                <w:rPr>
                  <w:rFonts w:ascii="Times New Roman" w:eastAsia="標楷體" w:hAnsi="Times New Roman" w:cs="Times New Roman"/>
                  <w:rPrChange w:id="3518" w:author="瑋婷 徐" w:date="2025-01-06T14:25:00Z" w16du:dateUtc="2025-01-06T06:25:00Z">
                    <w:rPr>
                      <w:rFonts w:ascii="芫荽 0.94" w:eastAsia="芫荽 0.94" w:hAnsi="芫荽 0.94" w:cs="芫荽 0.94" w:hint="eastAsia"/>
                    </w:rPr>
                  </w:rPrChange>
                </w:rPr>
                <w:t>7</w:t>
              </w:r>
            </w:ins>
          </w:p>
        </w:tc>
        <w:tc>
          <w:tcPr>
            <w:tcW w:w="937" w:type="pct"/>
            <w:vAlign w:val="center"/>
            <w:tcPrChange w:id="3519" w:author="瑋婷 徐" w:date="2025-01-06T14:27:00Z" w16du:dateUtc="2025-01-06T06:27:00Z">
              <w:tcPr>
                <w:tcW w:w="804" w:type="pct"/>
                <w:vAlign w:val="center"/>
              </w:tcPr>
            </w:tcPrChange>
          </w:tcPr>
          <w:p w14:paraId="7F4FCAFE" w14:textId="77777777" w:rsidR="00BC22D0" w:rsidRPr="00BC22D0" w:rsidRDefault="00BC22D0" w:rsidP="00BC22D0">
            <w:pPr>
              <w:spacing w:line="360" w:lineRule="auto"/>
              <w:jc w:val="center"/>
              <w:rPr>
                <w:ins w:id="3520" w:author="瑋婷 徐" w:date="2025-01-06T14:22:00Z" w16du:dateUtc="2025-01-06T06:22:00Z"/>
                <w:rFonts w:ascii="Times New Roman" w:eastAsia="標楷體" w:hAnsi="Times New Roman" w:cs="Times New Roman"/>
                <w:rPrChange w:id="3521" w:author="瑋婷 徐" w:date="2025-01-06T14:25:00Z" w16du:dateUtc="2025-01-06T06:25:00Z">
                  <w:rPr>
                    <w:ins w:id="3522" w:author="瑋婷 徐" w:date="2025-01-06T14:22:00Z" w16du:dateUtc="2025-01-06T06:22:00Z"/>
                    <w:rFonts w:ascii="芫荽 0.94" w:eastAsia="芫荽 0.94" w:hAnsi="芫荽 0.94" w:cs="芫荽 0.94"/>
                  </w:rPr>
                </w:rPrChange>
              </w:rPr>
              <w:pPrChange w:id="3523" w:author="瑋婷 徐" w:date="2025-01-06T14:27:00Z" w16du:dateUtc="2025-01-06T06:27:00Z">
                <w:pPr>
                  <w:framePr w:hSpace="180" w:wrap="around" w:vAnchor="text" w:hAnchor="margin" w:y="270"/>
                  <w:spacing w:line="360" w:lineRule="auto"/>
                </w:pPr>
              </w:pPrChange>
            </w:pPr>
            <w:proofErr w:type="gramStart"/>
            <w:ins w:id="3524" w:author="瑋婷 徐" w:date="2025-01-06T14:22:00Z" w16du:dateUtc="2025-01-06T06:22:00Z">
              <w:r w:rsidRPr="00BC22D0">
                <w:rPr>
                  <w:rFonts w:ascii="Times New Roman" w:eastAsia="標楷體" w:hAnsi="Times New Roman" w:cs="Times New Roman"/>
                  <w:rPrChange w:id="3525" w:author="瑋婷 徐" w:date="2025-01-06T14:25:00Z" w16du:dateUtc="2025-01-06T06:25:00Z">
                    <w:rPr>
                      <w:rFonts w:ascii="芫荽 0.94" w:eastAsia="芫荽 0.94" w:hAnsi="芫荽 0.94" w:cs="芫荽 0.94" w:hint="eastAsia"/>
                    </w:rPr>
                  </w:rPrChange>
                </w:rPr>
                <w:t>臺</w:t>
              </w:r>
              <w:proofErr w:type="gramEnd"/>
              <w:r w:rsidRPr="00BC22D0">
                <w:rPr>
                  <w:rFonts w:ascii="Times New Roman" w:eastAsia="標楷體" w:hAnsi="Times New Roman" w:cs="Times New Roman"/>
                  <w:rPrChange w:id="3526" w:author="瑋婷 徐" w:date="2025-01-06T14:25:00Z" w16du:dateUtc="2025-01-06T06:25:00Z">
                    <w:rPr>
                      <w:rFonts w:ascii="芫荽 0.94" w:eastAsia="芫荽 0.94" w:hAnsi="芫荽 0.94" w:cs="芫荽 0.94" w:hint="eastAsia"/>
                    </w:rPr>
                  </w:rPrChange>
                </w:rPr>
                <w:t>中分署</w:t>
              </w:r>
            </w:ins>
          </w:p>
        </w:tc>
        <w:tc>
          <w:tcPr>
            <w:tcW w:w="746" w:type="pct"/>
            <w:vAlign w:val="center"/>
            <w:tcPrChange w:id="3527" w:author="瑋婷 徐" w:date="2025-01-06T14:27:00Z" w16du:dateUtc="2025-01-06T06:27:00Z">
              <w:tcPr>
                <w:tcW w:w="640" w:type="pct"/>
                <w:vAlign w:val="center"/>
              </w:tcPr>
            </w:tcPrChange>
          </w:tcPr>
          <w:p w14:paraId="332B6151" w14:textId="77777777" w:rsidR="00BC22D0" w:rsidRPr="00BC22D0" w:rsidRDefault="00BC22D0" w:rsidP="00BC22D0">
            <w:pPr>
              <w:spacing w:line="360" w:lineRule="auto"/>
              <w:jc w:val="center"/>
              <w:rPr>
                <w:ins w:id="3528" w:author="瑋婷 徐" w:date="2025-01-06T14:22:00Z" w16du:dateUtc="2025-01-06T06:22:00Z"/>
                <w:rFonts w:ascii="Times New Roman" w:eastAsia="標楷體" w:hAnsi="Times New Roman" w:cs="Times New Roman"/>
                <w:rPrChange w:id="3529" w:author="瑋婷 徐" w:date="2025-01-06T14:25:00Z" w16du:dateUtc="2025-01-06T06:25:00Z">
                  <w:rPr>
                    <w:ins w:id="3530" w:author="瑋婷 徐" w:date="2025-01-06T14:22:00Z" w16du:dateUtc="2025-01-06T06:22:00Z"/>
                    <w:rFonts w:ascii="芫荽 0.94" w:eastAsia="芫荽 0.94" w:hAnsi="芫荽 0.94" w:cs="芫荽 0.94"/>
                  </w:rPr>
                </w:rPrChange>
              </w:rPr>
              <w:pPrChange w:id="3531" w:author="瑋婷 徐" w:date="2025-01-06T14:27:00Z" w16du:dateUtc="2025-01-06T06:27:00Z">
                <w:pPr>
                  <w:framePr w:hSpace="180" w:wrap="around" w:vAnchor="text" w:hAnchor="margin" w:y="270"/>
                  <w:spacing w:line="360" w:lineRule="auto"/>
                </w:pPr>
              </w:pPrChange>
            </w:pPr>
            <w:ins w:id="3532" w:author="瑋婷 徐" w:date="2025-01-06T14:22:00Z" w16du:dateUtc="2025-01-06T06:22:00Z">
              <w:r w:rsidRPr="00BC22D0">
                <w:rPr>
                  <w:rFonts w:ascii="Times New Roman" w:eastAsia="標楷體" w:hAnsi="Times New Roman" w:cs="Times New Roman"/>
                  <w:rPrChange w:id="3533" w:author="瑋婷 徐" w:date="2025-01-06T14:25:00Z" w16du:dateUtc="2025-01-06T06:25:00Z">
                    <w:rPr>
                      <w:rFonts w:ascii="芫荽 0.94" w:eastAsia="芫荽 0.94" w:hAnsi="芫荽 0.94" w:cs="芫荽 0.94" w:hint="eastAsia"/>
                    </w:rPr>
                  </w:rPrChange>
                </w:rPr>
                <w:t>鞍馬山</w:t>
              </w:r>
            </w:ins>
          </w:p>
        </w:tc>
        <w:tc>
          <w:tcPr>
            <w:tcW w:w="1128" w:type="pct"/>
            <w:noWrap/>
            <w:vAlign w:val="center"/>
            <w:hideMark/>
            <w:tcPrChange w:id="3534" w:author="瑋婷 徐" w:date="2025-01-06T14:27:00Z" w16du:dateUtc="2025-01-06T06:27:00Z">
              <w:tcPr>
                <w:tcW w:w="1676" w:type="pct"/>
                <w:noWrap/>
                <w:vAlign w:val="center"/>
                <w:hideMark/>
              </w:tcPr>
            </w:tcPrChange>
          </w:tcPr>
          <w:p w14:paraId="224141C3" w14:textId="77777777" w:rsidR="00BC22D0" w:rsidRPr="00BC22D0" w:rsidRDefault="00BC22D0" w:rsidP="00BC22D0">
            <w:pPr>
              <w:spacing w:line="360" w:lineRule="auto"/>
              <w:jc w:val="center"/>
              <w:rPr>
                <w:ins w:id="3535" w:author="瑋婷 徐" w:date="2025-01-06T14:22:00Z" w16du:dateUtc="2025-01-06T06:22:00Z"/>
                <w:rFonts w:ascii="Times New Roman" w:eastAsia="標楷體" w:hAnsi="Times New Roman" w:cs="Times New Roman"/>
                <w:rPrChange w:id="3536" w:author="瑋婷 徐" w:date="2025-01-06T14:25:00Z" w16du:dateUtc="2025-01-06T06:25:00Z">
                  <w:rPr>
                    <w:ins w:id="3537" w:author="瑋婷 徐" w:date="2025-01-06T14:22:00Z" w16du:dateUtc="2025-01-06T06:22:00Z"/>
                    <w:rFonts w:ascii="芫荽 0.94" w:eastAsia="芫荽 0.94" w:hAnsi="芫荽 0.94" w:cs="芫荽 0.94"/>
                  </w:rPr>
                </w:rPrChange>
              </w:rPr>
              <w:pPrChange w:id="3538" w:author="瑋婷 徐" w:date="2025-01-06T14:27:00Z" w16du:dateUtc="2025-01-06T06:27:00Z">
                <w:pPr>
                  <w:framePr w:hSpace="180" w:wrap="around" w:vAnchor="text" w:hAnchor="margin" w:y="270"/>
                  <w:spacing w:line="360" w:lineRule="auto"/>
                </w:pPr>
              </w:pPrChange>
            </w:pPr>
            <w:ins w:id="3539" w:author="瑋婷 徐" w:date="2025-01-06T14:22:00Z" w16du:dateUtc="2025-01-06T06:22:00Z">
              <w:r w:rsidRPr="00BC22D0">
                <w:rPr>
                  <w:rFonts w:ascii="Times New Roman" w:eastAsia="標楷體" w:hAnsi="Times New Roman" w:cs="Times New Roman"/>
                  <w:rPrChange w:id="3540" w:author="瑋婷 徐" w:date="2025-01-06T14:25:00Z" w16du:dateUtc="2025-01-06T06:25:00Z">
                    <w:rPr>
                      <w:rFonts w:ascii="芫荽 0.94" w:eastAsia="芫荽 0.94" w:hAnsi="芫荽 0.94" w:cs="芫荽 0.94" w:hint="eastAsia"/>
                    </w:rPr>
                  </w:rPrChange>
                </w:rPr>
                <w:t>MB-C11-09</w:t>
              </w:r>
            </w:ins>
          </w:p>
        </w:tc>
        <w:tc>
          <w:tcPr>
            <w:tcW w:w="1693" w:type="pct"/>
            <w:noWrap/>
            <w:vAlign w:val="center"/>
            <w:hideMark/>
            <w:tcPrChange w:id="3541" w:author="瑋婷 徐" w:date="2025-01-06T14:27:00Z" w16du:dateUtc="2025-01-06T06:27:00Z">
              <w:tcPr>
                <w:tcW w:w="1453" w:type="pct"/>
                <w:noWrap/>
                <w:vAlign w:val="center"/>
                <w:hideMark/>
              </w:tcPr>
            </w:tcPrChange>
          </w:tcPr>
          <w:p w14:paraId="434CDD55" w14:textId="77777777" w:rsidR="00BC22D0" w:rsidRPr="00BC22D0" w:rsidRDefault="00BC22D0" w:rsidP="00BC22D0">
            <w:pPr>
              <w:spacing w:line="360" w:lineRule="auto"/>
              <w:jc w:val="center"/>
              <w:rPr>
                <w:ins w:id="3542" w:author="瑋婷 徐" w:date="2025-01-06T14:22:00Z" w16du:dateUtc="2025-01-06T06:22:00Z"/>
                <w:rFonts w:ascii="Times New Roman" w:eastAsia="標楷體" w:hAnsi="Times New Roman" w:cs="Times New Roman"/>
                <w:rPrChange w:id="3543" w:author="瑋婷 徐" w:date="2025-01-06T14:25:00Z" w16du:dateUtc="2025-01-06T06:25:00Z">
                  <w:rPr>
                    <w:ins w:id="3544" w:author="瑋婷 徐" w:date="2025-01-06T14:22:00Z" w16du:dateUtc="2025-01-06T06:22:00Z"/>
                    <w:rFonts w:ascii="芫荽 0.94" w:eastAsia="芫荽 0.94" w:hAnsi="芫荽 0.94" w:cs="芫荽 0.94"/>
                  </w:rPr>
                </w:rPrChange>
              </w:rPr>
              <w:pPrChange w:id="3545" w:author="瑋婷 徐" w:date="2025-01-06T14:27:00Z" w16du:dateUtc="2025-01-06T06:27:00Z">
                <w:pPr>
                  <w:framePr w:hSpace="180" w:wrap="around" w:vAnchor="text" w:hAnchor="margin" w:y="270"/>
                  <w:spacing w:line="360" w:lineRule="auto"/>
                </w:pPr>
              </w:pPrChange>
            </w:pPr>
            <w:ins w:id="3546" w:author="瑋婷 徐" w:date="2025-01-06T14:22:00Z" w16du:dateUtc="2025-01-06T06:22:00Z">
              <w:r w:rsidRPr="00BC22D0">
                <w:rPr>
                  <w:rFonts w:ascii="Times New Roman" w:eastAsia="標楷體" w:hAnsi="Times New Roman" w:cs="Times New Roman"/>
                  <w:rPrChange w:id="3547" w:author="瑋婷 徐" w:date="2025-01-06T14:25:00Z" w16du:dateUtc="2025-01-06T06:25:00Z">
                    <w:rPr>
                      <w:rFonts w:ascii="芫荽 0.94" w:eastAsia="芫荽 0.94" w:hAnsi="芫荽 0.94" w:cs="芫荽 0.94" w:hint="eastAsia"/>
                    </w:rPr>
                  </w:rPrChange>
                </w:rPr>
                <w:t>230</w:t>
              </w:r>
              <w:r w:rsidRPr="00BC22D0">
                <w:rPr>
                  <w:rFonts w:ascii="Times New Roman" w:eastAsia="標楷體" w:hAnsi="Times New Roman" w:cs="Times New Roman"/>
                  <w:rPrChange w:id="3548" w:author="瑋婷 徐" w:date="2025-01-06T14:25:00Z" w16du:dateUtc="2025-01-06T06:25:00Z">
                    <w:rPr>
                      <w:rFonts w:ascii="芫荽 0.94" w:eastAsia="芫荽 0.94" w:hAnsi="芫荽 0.94" w:cs="芫荽 0.94" w:hint="eastAsia"/>
                    </w:rPr>
                  </w:rPrChange>
                </w:rPr>
                <w:t>林道</w:t>
              </w:r>
              <w:r w:rsidRPr="00BC22D0">
                <w:rPr>
                  <w:rFonts w:ascii="Times New Roman" w:eastAsia="標楷體" w:hAnsi="Times New Roman" w:cs="Times New Roman"/>
                  <w:rPrChange w:id="3549" w:author="瑋婷 徐" w:date="2025-01-06T14:25:00Z" w16du:dateUtc="2025-01-06T06:25:00Z">
                    <w:rPr>
                      <w:rFonts w:ascii="芫荽 0.94" w:eastAsia="芫荽 0.94" w:hAnsi="芫荽 0.94" w:cs="芫荽 0.94" w:hint="eastAsia"/>
                    </w:rPr>
                  </w:rPrChange>
                </w:rPr>
                <w:t>7</w:t>
              </w:r>
              <w:r w:rsidRPr="00BC22D0">
                <w:rPr>
                  <w:rFonts w:ascii="Times New Roman" w:eastAsia="標楷體" w:hAnsi="Times New Roman" w:cs="Times New Roman"/>
                  <w:rPrChange w:id="3550" w:author="瑋婷 徐" w:date="2025-01-06T14:25:00Z" w16du:dateUtc="2025-01-06T06:25:00Z">
                    <w:rPr>
                      <w:rFonts w:ascii="芫荽 0.94" w:eastAsia="芫荽 0.94" w:hAnsi="芫荽 0.94" w:cs="芫荽 0.94"/>
                    </w:rPr>
                  </w:rPrChange>
                </w:rPr>
                <w:t>k</w:t>
              </w:r>
            </w:ins>
          </w:p>
        </w:tc>
      </w:tr>
      <w:tr w:rsidR="00BC22D0" w:rsidRPr="00BC22D0" w14:paraId="2087C440" w14:textId="77777777" w:rsidTr="00BC22D0">
        <w:trPr>
          <w:trHeight w:val="300"/>
          <w:ins w:id="3551" w:author="瑋婷 徐" w:date="2025-01-06T14:22:00Z" w16du:dateUtc="2025-01-06T06:22:00Z"/>
          <w:trPrChange w:id="3552" w:author="瑋婷 徐" w:date="2025-01-06T14:27:00Z" w16du:dateUtc="2025-01-06T06:27:00Z">
            <w:trPr>
              <w:trHeight w:val="300"/>
            </w:trPr>
          </w:trPrChange>
        </w:trPr>
        <w:tc>
          <w:tcPr>
            <w:tcW w:w="496" w:type="pct"/>
            <w:tcBorders>
              <w:bottom w:val="single" w:sz="4" w:space="0" w:color="auto"/>
            </w:tcBorders>
            <w:vAlign w:val="center"/>
            <w:tcPrChange w:id="3553" w:author="瑋婷 徐" w:date="2025-01-06T14:27:00Z" w16du:dateUtc="2025-01-06T06:27:00Z">
              <w:tcPr>
                <w:tcW w:w="426" w:type="pct"/>
                <w:tcBorders>
                  <w:bottom w:val="single" w:sz="4" w:space="0" w:color="auto"/>
                </w:tcBorders>
                <w:vAlign w:val="center"/>
              </w:tcPr>
            </w:tcPrChange>
          </w:tcPr>
          <w:p w14:paraId="375A5D1D" w14:textId="77777777" w:rsidR="00BC22D0" w:rsidRPr="00BC22D0" w:rsidRDefault="00BC22D0" w:rsidP="00BC22D0">
            <w:pPr>
              <w:spacing w:line="360" w:lineRule="auto"/>
              <w:jc w:val="center"/>
              <w:rPr>
                <w:ins w:id="3554" w:author="瑋婷 徐" w:date="2025-01-06T14:22:00Z" w16du:dateUtc="2025-01-06T06:22:00Z"/>
                <w:rFonts w:ascii="Times New Roman" w:eastAsia="標楷體" w:hAnsi="Times New Roman" w:cs="Times New Roman"/>
                <w:rPrChange w:id="3555" w:author="瑋婷 徐" w:date="2025-01-06T14:25:00Z" w16du:dateUtc="2025-01-06T06:25:00Z">
                  <w:rPr>
                    <w:ins w:id="3556" w:author="瑋婷 徐" w:date="2025-01-06T14:22:00Z" w16du:dateUtc="2025-01-06T06:22:00Z"/>
                    <w:rFonts w:ascii="芫荽 0.94" w:eastAsia="芫荽 0.94" w:hAnsi="芫荽 0.94" w:cs="芫荽 0.94"/>
                  </w:rPr>
                </w:rPrChange>
              </w:rPr>
              <w:pPrChange w:id="3557" w:author="瑋婷 徐" w:date="2025-01-06T14:27:00Z" w16du:dateUtc="2025-01-06T06:27:00Z">
                <w:pPr>
                  <w:framePr w:hSpace="180" w:wrap="around" w:vAnchor="text" w:hAnchor="margin" w:y="270"/>
                  <w:spacing w:line="360" w:lineRule="auto"/>
                </w:pPr>
              </w:pPrChange>
            </w:pPr>
            <w:ins w:id="3558" w:author="瑋婷 徐" w:date="2025-01-06T14:22:00Z" w16du:dateUtc="2025-01-06T06:22:00Z">
              <w:r w:rsidRPr="00BC22D0">
                <w:rPr>
                  <w:rFonts w:ascii="Times New Roman" w:eastAsia="標楷體" w:hAnsi="Times New Roman" w:cs="Times New Roman"/>
                  <w:rPrChange w:id="3559" w:author="瑋婷 徐" w:date="2025-01-06T14:25:00Z" w16du:dateUtc="2025-01-06T06:25:00Z">
                    <w:rPr>
                      <w:rFonts w:ascii="芫荽 0.94" w:eastAsia="芫荽 0.94" w:hAnsi="芫荽 0.94" w:cs="芫荽 0.94" w:hint="eastAsia"/>
                    </w:rPr>
                  </w:rPrChange>
                </w:rPr>
                <w:t>8</w:t>
              </w:r>
            </w:ins>
          </w:p>
        </w:tc>
        <w:tc>
          <w:tcPr>
            <w:tcW w:w="937" w:type="pct"/>
            <w:tcBorders>
              <w:bottom w:val="single" w:sz="4" w:space="0" w:color="auto"/>
            </w:tcBorders>
            <w:vAlign w:val="center"/>
            <w:tcPrChange w:id="3560" w:author="瑋婷 徐" w:date="2025-01-06T14:27:00Z" w16du:dateUtc="2025-01-06T06:27:00Z">
              <w:tcPr>
                <w:tcW w:w="804" w:type="pct"/>
                <w:tcBorders>
                  <w:bottom w:val="single" w:sz="4" w:space="0" w:color="auto"/>
                </w:tcBorders>
                <w:vAlign w:val="center"/>
              </w:tcPr>
            </w:tcPrChange>
          </w:tcPr>
          <w:p w14:paraId="20B2F8AE" w14:textId="77777777" w:rsidR="00BC22D0" w:rsidRPr="00BC22D0" w:rsidRDefault="00BC22D0" w:rsidP="00BC22D0">
            <w:pPr>
              <w:spacing w:line="360" w:lineRule="auto"/>
              <w:jc w:val="center"/>
              <w:rPr>
                <w:ins w:id="3561" w:author="瑋婷 徐" w:date="2025-01-06T14:22:00Z" w16du:dateUtc="2025-01-06T06:22:00Z"/>
                <w:rFonts w:ascii="Times New Roman" w:eastAsia="標楷體" w:hAnsi="Times New Roman" w:cs="Times New Roman"/>
                <w:rPrChange w:id="3562" w:author="瑋婷 徐" w:date="2025-01-06T14:25:00Z" w16du:dateUtc="2025-01-06T06:25:00Z">
                  <w:rPr>
                    <w:ins w:id="3563" w:author="瑋婷 徐" w:date="2025-01-06T14:22:00Z" w16du:dateUtc="2025-01-06T06:22:00Z"/>
                    <w:rFonts w:ascii="芫荽 0.94" w:eastAsia="芫荽 0.94" w:hAnsi="芫荽 0.94" w:cs="芫荽 0.94"/>
                  </w:rPr>
                </w:rPrChange>
              </w:rPr>
              <w:pPrChange w:id="3564" w:author="瑋婷 徐" w:date="2025-01-06T14:27:00Z" w16du:dateUtc="2025-01-06T06:27:00Z">
                <w:pPr>
                  <w:framePr w:hSpace="180" w:wrap="around" w:vAnchor="text" w:hAnchor="margin" w:y="270"/>
                  <w:spacing w:line="360" w:lineRule="auto"/>
                </w:pPr>
              </w:pPrChange>
            </w:pPr>
            <w:proofErr w:type="gramStart"/>
            <w:ins w:id="3565" w:author="瑋婷 徐" w:date="2025-01-06T14:22:00Z" w16du:dateUtc="2025-01-06T06:22:00Z">
              <w:r w:rsidRPr="00BC22D0">
                <w:rPr>
                  <w:rFonts w:ascii="Times New Roman" w:eastAsia="標楷體" w:hAnsi="Times New Roman" w:cs="Times New Roman"/>
                  <w:rPrChange w:id="3566" w:author="瑋婷 徐" w:date="2025-01-06T14:25:00Z" w16du:dateUtc="2025-01-06T06:25:00Z">
                    <w:rPr>
                      <w:rFonts w:ascii="芫荽 0.94" w:eastAsia="芫荽 0.94" w:hAnsi="芫荽 0.94" w:cs="芫荽 0.94" w:hint="eastAsia"/>
                    </w:rPr>
                  </w:rPrChange>
                </w:rPr>
                <w:t>臺</w:t>
              </w:r>
              <w:proofErr w:type="gramEnd"/>
              <w:r w:rsidRPr="00BC22D0">
                <w:rPr>
                  <w:rFonts w:ascii="Times New Roman" w:eastAsia="標楷體" w:hAnsi="Times New Roman" w:cs="Times New Roman"/>
                  <w:rPrChange w:id="3567" w:author="瑋婷 徐" w:date="2025-01-06T14:25:00Z" w16du:dateUtc="2025-01-06T06:25:00Z">
                    <w:rPr>
                      <w:rFonts w:ascii="芫荽 0.94" w:eastAsia="芫荽 0.94" w:hAnsi="芫荽 0.94" w:cs="芫荽 0.94" w:hint="eastAsia"/>
                    </w:rPr>
                  </w:rPrChange>
                </w:rPr>
                <w:t>中分署</w:t>
              </w:r>
            </w:ins>
          </w:p>
        </w:tc>
        <w:tc>
          <w:tcPr>
            <w:tcW w:w="746" w:type="pct"/>
            <w:tcBorders>
              <w:bottom w:val="single" w:sz="4" w:space="0" w:color="auto"/>
            </w:tcBorders>
            <w:vAlign w:val="center"/>
            <w:tcPrChange w:id="3568" w:author="瑋婷 徐" w:date="2025-01-06T14:27:00Z" w16du:dateUtc="2025-01-06T06:27:00Z">
              <w:tcPr>
                <w:tcW w:w="640" w:type="pct"/>
                <w:tcBorders>
                  <w:bottom w:val="single" w:sz="4" w:space="0" w:color="auto"/>
                </w:tcBorders>
                <w:vAlign w:val="center"/>
              </w:tcPr>
            </w:tcPrChange>
          </w:tcPr>
          <w:p w14:paraId="0CFAE835" w14:textId="77777777" w:rsidR="00BC22D0" w:rsidRPr="00BC22D0" w:rsidRDefault="00BC22D0" w:rsidP="00BC22D0">
            <w:pPr>
              <w:spacing w:line="360" w:lineRule="auto"/>
              <w:jc w:val="center"/>
              <w:rPr>
                <w:ins w:id="3569" w:author="瑋婷 徐" w:date="2025-01-06T14:22:00Z" w16du:dateUtc="2025-01-06T06:22:00Z"/>
                <w:rFonts w:ascii="Times New Roman" w:eastAsia="標楷體" w:hAnsi="Times New Roman" w:cs="Times New Roman"/>
                <w:rPrChange w:id="3570" w:author="瑋婷 徐" w:date="2025-01-06T14:25:00Z" w16du:dateUtc="2025-01-06T06:25:00Z">
                  <w:rPr>
                    <w:ins w:id="3571" w:author="瑋婷 徐" w:date="2025-01-06T14:22:00Z" w16du:dateUtc="2025-01-06T06:22:00Z"/>
                    <w:rFonts w:ascii="芫荽 0.94" w:eastAsia="芫荽 0.94" w:hAnsi="芫荽 0.94" w:cs="芫荽 0.94"/>
                  </w:rPr>
                </w:rPrChange>
              </w:rPr>
              <w:pPrChange w:id="3572" w:author="瑋婷 徐" w:date="2025-01-06T14:27:00Z" w16du:dateUtc="2025-01-06T06:27:00Z">
                <w:pPr>
                  <w:framePr w:hSpace="180" w:wrap="around" w:vAnchor="text" w:hAnchor="margin" w:y="270"/>
                  <w:spacing w:line="360" w:lineRule="auto"/>
                </w:pPr>
              </w:pPrChange>
            </w:pPr>
            <w:ins w:id="3573" w:author="瑋婷 徐" w:date="2025-01-06T14:22:00Z" w16du:dateUtc="2025-01-06T06:22:00Z">
              <w:r w:rsidRPr="00BC22D0">
                <w:rPr>
                  <w:rFonts w:ascii="Times New Roman" w:eastAsia="標楷體" w:hAnsi="Times New Roman" w:cs="Times New Roman"/>
                  <w:rPrChange w:id="3574" w:author="瑋婷 徐" w:date="2025-01-06T14:25:00Z" w16du:dateUtc="2025-01-06T06:25:00Z">
                    <w:rPr>
                      <w:rFonts w:ascii="芫荽 0.94" w:eastAsia="芫荽 0.94" w:hAnsi="芫荽 0.94" w:cs="芫荽 0.94" w:hint="eastAsia"/>
                    </w:rPr>
                  </w:rPrChange>
                </w:rPr>
                <w:t>鞍馬山</w:t>
              </w:r>
            </w:ins>
          </w:p>
        </w:tc>
        <w:tc>
          <w:tcPr>
            <w:tcW w:w="1128" w:type="pct"/>
            <w:tcBorders>
              <w:bottom w:val="single" w:sz="4" w:space="0" w:color="auto"/>
            </w:tcBorders>
            <w:noWrap/>
            <w:vAlign w:val="center"/>
            <w:hideMark/>
            <w:tcPrChange w:id="3575" w:author="瑋婷 徐" w:date="2025-01-06T14:27:00Z" w16du:dateUtc="2025-01-06T06:27:00Z">
              <w:tcPr>
                <w:tcW w:w="1676" w:type="pct"/>
                <w:tcBorders>
                  <w:bottom w:val="single" w:sz="4" w:space="0" w:color="auto"/>
                </w:tcBorders>
                <w:noWrap/>
                <w:vAlign w:val="center"/>
                <w:hideMark/>
              </w:tcPr>
            </w:tcPrChange>
          </w:tcPr>
          <w:p w14:paraId="10AAE730" w14:textId="77777777" w:rsidR="00BC22D0" w:rsidRPr="00BC22D0" w:rsidRDefault="00BC22D0" w:rsidP="00BC22D0">
            <w:pPr>
              <w:spacing w:line="360" w:lineRule="auto"/>
              <w:jc w:val="center"/>
              <w:rPr>
                <w:ins w:id="3576" w:author="瑋婷 徐" w:date="2025-01-06T14:22:00Z" w16du:dateUtc="2025-01-06T06:22:00Z"/>
                <w:rFonts w:ascii="Times New Roman" w:eastAsia="標楷體" w:hAnsi="Times New Roman" w:cs="Times New Roman"/>
                <w:rPrChange w:id="3577" w:author="瑋婷 徐" w:date="2025-01-06T14:25:00Z" w16du:dateUtc="2025-01-06T06:25:00Z">
                  <w:rPr>
                    <w:ins w:id="3578" w:author="瑋婷 徐" w:date="2025-01-06T14:22:00Z" w16du:dateUtc="2025-01-06T06:22:00Z"/>
                    <w:rFonts w:ascii="芫荽 0.94" w:eastAsia="芫荽 0.94" w:hAnsi="芫荽 0.94" w:cs="芫荽 0.94"/>
                  </w:rPr>
                </w:rPrChange>
              </w:rPr>
              <w:pPrChange w:id="3579" w:author="瑋婷 徐" w:date="2025-01-06T14:27:00Z" w16du:dateUtc="2025-01-06T06:27:00Z">
                <w:pPr>
                  <w:framePr w:hSpace="180" w:wrap="around" w:vAnchor="text" w:hAnchor="margin" w:y="270"/>
                  <w:spacing w:line="360" w:lineRule="auto"/>
                </w:pPr>
              </w:pPrChange>
            </w:pPr>
            <w:ins w:id="3580" w:author="瑋婷 徐" w:date="2025-01-06T14:22:00Z" w16du:dateUtc="2025-01-06T06:22:00Z">
              <w:r w:rsidRPr="00BC22D0">
                <w:rPr>
                  <w:rFonts w:ascii="Times New Roman" w:eastAsia="標楷體" w:hAnsi="Times New Roman" w:cs="Times New Roman"/>
                  <w:rPrChange w:id="3581" w:author="瑋婷 徐" w:date="2025-01-06T14:25:00Z" w16du:dateUtc="2025-01-06T06:25:00Z">
                    <w:rPr>
                      <w:rFonts w:ascii="芫荽 0.94" w:eastAsia="芫荽 0.94" w:hAnsi="芫荽 0.94" w:cs="芫荽 0.94"/>
                    </w:rPr>
                  </w:rPrChange>
                </w:rPr>
                <w:t>MC-C11-12</w:t>
              </w:r>
            </w:ins>
          </w:p>
        </w:tc>
        <w:tc>
          <w:tcPr>
            <w:tcW w:w="1693" w:type="pct"/>
            <w:tcBorders>
              <w:bottom w:val="single" w:sz="4" w:space="0" w:color="auto"/>
            </w:tcBorders>
            <w:noWrap/>
            <w:vAlign w:val="center"/>
            <w:hideMark/>
            <w:tcPrChange w:id="3582" w:author="瑋婷 徐" w:date="2025-01-06T14:27:00Z" w16du:dateUtc="2025-01-06T06:27:00Z">
              <w:tcPr>
                <w:tcW w:w="1453" w:type="pct"/>
                <w:tcBorders>
                  <w:bottom w:val="single" w:sz="4" w:space="0" w:color="auto"/>
                </w:tcBorders>
                <w:noWrap/>
                <w:vAlign w:val="center"/>
                <w:hideMark/>
              </w:tcPr>
            </w:tcPrChange>
          </w:tcPr>
          <w:p w14:paraId="02F8DECB" w14:textId="77777777" w:rsidR="00BC22D0" w:rsidRPr="00BC22D0" w:rsidRDefault="00BC22D0" w:rsidP="00BC22D0">
            <w:pPr>
              <w:spacing w:line="360" w:lineRule="auto"/>
              <w:jc w:val="center"/>
              <w:rPr>
                <w:ins w:id="3583" w:author="瑋婷 徐" w:date="2025-01-06T14:22:00Z" w16du:dateUtc="2025-01-06T06:22:00Z"/>
                <w:rFonts w:ascii="Times New Roman" w:eastAsia="標楷體" w:hAnsi="Times New Roman" w:cs="Times New Roman"/>
                <w:rPrChange w:id="3584" w:author="瑋婷 徐" w:date="2025-01-06T14:25:00Z" w16du:dateUtc="2025-01-06T06:25:00Z">
                  <w:rPr>
                    <w:ins w:id="3585" w:author="瑋婷 徐" w:date="2025-01-06T14:22:00Z" w16du:dateUtc="2025-01-06T06:22:00Z"/>
                    <w:rFonts w:ascii="芫荽 0.94" w:eastAsia="芫荽 0.94" w:hAnsi="芫荽 0.94" w:cs="芫荽 0.94"/>
                  </w:rPr>
                </w:rPrChange>
              </w:rPr>
              <w:pPrChange w:id="3586" w:author="瑋婷 徐" w:date="2025-01-06T14:27:00Z" w16du:dateUtc="2025-01-06T06:27:00Z">
                <w:pPr>
                  <w:framePr w:hSpace="180" w:wrap="around" w:vAnchor="text" w:hAnchor="margin" w:y="270"/>
                  <w:spacing w:line="360" w:lineRule="auto"/>
                </w:pPr>
              </w:pPrChange>
            </w:pPr>
            <w:ins w:id="3587" w:author="瑋婷 徐" w:date="2025-01-06T14:22:00Z" w16du:dateUtc="2025-01-06T06:22:00Z">
              <w:r w:rsidRPr="00BC22D0">
                <w:rPr>
                  <w:rFonts w:ascii="Times New Roman" w:eastAsia="標楷體" w:hAnsi="Times New Roman" w:cs="Times New Roman"/>
                  <w:rPrChange w:id="3588" w:author="瑋婷 徐" w:date="2025-01-06T14:25:00Z" w16du:dateUtc="2025-01-06T06:25:00Z">
                    <w:rPr>
                      <w:rFonts w:ascii="芫荽 0.94" w:eastAsia="芫荽 0.94" w:hAnsi="芫荽 0.94" w:cs="芫荽 0.94" w:hint="eastAsia"/>
                    </w:rPr>
                  </w:rPrChange>
                </w:rPr>
                <w:t>小雪山雷達站</w:t>
              </w:r>
            </w:ins>
          </w:p>
        </w:tc>
      </w:tr>
    </w:tbl>
    <w:p w14:paraId="13808F11" w14:textId="5B5F3893" w:rsidR="00BC22D0" w:rsidRPr="00BC22D0" w:rsidRDefault="00BC22D0" w:rsidP="00BC22D0">
      <w:pPr>
        <w:spacing w:line="360" w:lineRule="auto"/>
        <w:rPr>
          <w:ins w:id="3589" w:author="瑋婷 徐" w:date="2025-01-06T14:22:00Z" w16du:dateUtc="2025-01-06T06:22:00Z"/>
          <w:rFonts w:ascii="Times New Roman" w:eastAsia="標楷體" w:hAnsi="Times New Roman" w:cs="Times New Roman"/>
          <w:rPrChange w:id="3590" w:author="瑋婷 徐" w:date="2025-01-06T14:25:00Z" w16du:dateUtc="2025-01-06T06:25:00Z">
            <w:rPr>
              <w:ins w:id="3591" w:author="瑋婷 徐" w:date="2025-01-06T14:22:00Z" w16du:dateUtc="2025-01-06T06:22:00Z"/>
              <w:rFonts w:ascii="芫荽 0.94" w:eastAsia="芫荽 0.94" w:hAnsi="芫荽 0.94" w:cs="芫荽 0.94"/>
            </w:rPr>
          </w:rPrChange>
        </w:rPr>
      </w:pPr>
      <w:proofErr w:type="gramStart"/>
      <w:ins w:id="3592" w:author="瑋婷 徐" w:date="2025-01-06T14:25:00Z" w16du:dateUtc="2025-01-06T06:25:00Z">
        <w:r w:rsidRPr="00BC22D0">
          <w:rPr>
            <w:rFonts w:ascii="Times New Roman" w:eastAsia="標楷體" w:hAnsi="Times New Roman" w:cs="Times New Roman"/>
            <w:rPrChange w:id="3593" w:author="瑋婷 徐" w:date="2025-01-06T14:25:00Z" w16du:dateUtc="2025-01-06T06:25:00Z">
              <w:rPr>
                <w:rFonts w:ascii="芫荽 0.94" w:eastAsia="芫荽 0.94" w:hAnsi="芫荽 0.94" w:cs="芫荽 0.94" w:hint="eastAsia"/>
              </w:rPr>
            </w:rPrChange>
          </w:rPr>
          <w:t>註</w:t>
        </w:r>
        <w:proofErr w:type="gramEnd"/>
        <w:r w:rsidRPr="00BC22D0">
          <w:rPr>
            <w:rFonts w:ascii="Times New Roman" w:eastAsia="標楷體" w:hAnsi="Times New Roman" w:cs="Times New Roman"/>
            <w:rPrChange w:id="3594" w:author="瑋婷 徐" w:date="2025-01-06T14:25:00Z" w16du:dateUtc="2025-01-06T06:25:00Z">
              <w:rPr>
                <w:rFonts w:ascii="芫荽 0.94" w:eastAsia="芫荽 0.94" w:hAnsi="芫荽 0.94" w:cs="芫荽 0.94" w:hint="eastAsia"/>
              </w:rPr>
            </w:rPrChange>
          </w:rPr>
          <w:t>：</w:t>
        </w:r>
        <w:r>
          <w:rPr>
            <w:rFonts w:ascii="Times New Roman" w:eastAsia="標楷體" w:hAnsi="Times New Roman" w:cs="Times New Roman" w:hint="eastAsia"/>
          </w:rPr>
          <w:t>A27-11</w:t>
        </w:r>
        <w:r>
          <w:rPr>
            <w:rFonts w:ascii="Times New Roman" w:eastAsia="標楷體" w:hAnsi="Times New Roman" w:cs="Times New Roman" w:hint="eastAsia"/>
          </w:rPr>
          <w:t>及</w:t>
        </w:r>
      </w:ins>
      <w:ins w:id="3595" w:author="瑋婷 徐" w:date="2025-01-06T14:26:00Z" w16du:dateUtc="2025-01-06T06:26:00Z">
        <w:r>
          <w:rPr>
            <w:rFonts w:ascii="Times New Roman" w:eastAsia="標楷體" w:hAnsi="Times New Roman" w:cs="Times New Roman" w:hint="eastAsia"/>
          </w:rPr>
          <w:t>A28-16</w:t>
        </w:r>
        <w:r>
          <w:rPr>
            <w:rFonts w:ascii="Times New Roman" w:eastAsia="標楷體" w:hAnsi="Times New Roman" w:cs="Times New Roman" w:hint="eastAsia"/>
          </w:rPr>
          <w:t>為</w:t>
        </w:r>
        <w:r>
          <w:rPr>
            <w:rFonts w:ascii="Times New Roman" w:eastAsia="標楷體" w:hAnsi="Times New Roman" w:cs="Times New Roman" w:hint="eastAsia"/>
          </w:rPr>
          <w:t>BB</w:t>
        </w:r>
        <w:r>
          <w:rPr>
            <w:rFonts w:ascii="Times New Roman" w:eastAsia="標楷體" w:hAnsi="Times New Roman" w:cs="Times New Roman"/>
          </w:rPr>
          <w:t>S</w:t>
        </w:r>
        <w:r>
          <w:rPr>
            <w:rFonts w:ascii="Times New Roman" w:eastAsia="標楷體" w:hAnsi="Times New Roman" w:cs="Times New Roman" w:hint="eastAsia"/>
          </w:rPr>
          <w:t>無人認養的樣區。</w:t>
        </w:r>
      </w:ins>
    </w:p>
    <w:p w14:paraId="3EBE32CD" w14:textId="77777777" w:rsidR="00BC22D0" w:rsidRDefault="00BC22D0">
      <w:pPr>
        <w:suppressAutoHyphens/>
        <w:rPr>
          <w:ins w:id="3596" w:author="瑋婷 徐" w:date="2025-01-06T14:21:00Z" w16du:dateUtc="2025-01-06T06:21:00Z"/>
          <w:rFonts w:ascii="Times New Roman" w:eastAsia="標楷體" w:hAnsi="Times New Roman" w:cs="Times New Roman"/>
        </w:rPr>
      </w:pPr>
    </w:p>
    <w:p w14:paraId="7021E4D9" w14:textId="77777777" w:rsidR="00BC22D0" w:rsidRDefault="00BC22D0">
      <w:pPr>
        <w:suppressAutoHyphens/>
        <w:rPr>
          <w:ins w:id="3597" w:author="瑋婷 徐" w:date="2025-01-06T14:23:00Z" w16du:dateUtc="2025-01-06T06:23:00Z"/>
          <w:rFonts w:ascii="Times New Roman" w:eastAsia="標楷體" w:hAnsi="Times New Roman" w:cs="Times New Roman"/>
        </w:rPr>
        <w:sectPr w:rsidR="00BC22D0" w:rsidSect="00BC22D0">
          <w:footerReference w:type="default" r:id="rId18"/>
          <w:footerReference w:type="first" r:id="rId19"/>
          <w:pgSz w:w="11906" w:h="16838" w:orient="portrait"/>
          <w:pgMar w:top="1440" w:right="1800" w:bottom="1440" w:left="1800" w:header="0" w:footer="992" w:gutter="0"/>
          <w:cols w:space="720"/>
          <w:formProt w:val="0"/>
          <w:docGrid w:type="lines" w:linePitch="360"/>
          <w:sectPrChange w:id="3598" w:author="瑋婷 徐" w:date="2025-01-06T14:23:00Z" w16du:dateUtc="2025-01-06T06:23:00Z">
            <w:sectPr w:rsidR="00BC22D0" w:rsidSect="00BC22D0">
              <w:pgSz w:w="16838" w:h="11906" w:orient="landscape"/>
              <w:pgMar w:top="1800" w:right="1440" w:bottom="1800" w:left="1440" w:header="0" w:footer="992" w:gutter="0"/>
            </w:sectPr>
          </w:sectPrChange>
        </w:sectPr>
      </w:pPr>
      <w:ins w:id="3599" w:author="瑋婷 徐" w:date="2025-01-06T14:21:00Z" w16du:dateUtc="2025-01-06T06:21:00Z">
        <w:r>
          <w:rPr>
            <w:rFonts w:ascii="Times New Roman" w:eastAsia="標楷體" w:hAnsi="Times New Roman" w:cs="Times New Roman"/>
          </w:rPr>
          <w:br w:type="page"/>
        </w:r>
      </w:ins>
    </w:p>
    <w:p w14:paraId="741261E2" w14:textId="623C7103"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w:t>
      </w:r>
      <w:del w:id="3600" w:author="瑋婷 徐" w:date="2025-01-06T14:27:00Z" w16du:dateUtc="2025-01-06T06:27:00Z">
        <w:r w:rsidDel="00EA5B0E">
          <w:rPr>
            <w:rFonts w:ascii="Times New Roman" w:eastAsia="標楷體" w:hAnsi="Times New Roman" w:cs="Times New Roman" w:hint="eastAsia"/>
          </w:rPr>
          <w:delText>0</w:delText>
        </w:r>
      </w:del>
      <w:ins w:id="3601" w:author="瑋婷 徐" w:date="2025-01-06T14:27:00Z" w16du:dateUtc="2025-01-06T06:27:00Z">
        <w:r w:rsidR="00EA5B0E">
          <w:rPr>
            <w:rFonts w:ascii="Times New Roman" w:eastAsia="標楷體" w:hAnsi="Times New Roman" w:cs="Times New Roman" w:hint="eastAsia"/>
          </w:rPr>
          <w:t>2</w:t>
        </w:r>
      </w:ins>
      <w:r>
        <w:rPr>
          <w:rFonts w:ascii="Times New Roman" w:eastAsia="標楷體" w:hAnsi="Times New Roman" w:cs="Times New Roman"/>
        </w:rPr>
        <w:t>、</w:t>
      </w:r>
      <w:r>
        <w:rPr>
          <w:rFonts w:ascii="Times New Roman" w:eastAsia="標楷體" w:hAnsi="Times New Roman" w:cs="Times New Roman"/>
        </w:rPr>
        <w:t>202</w:t>
      </w:r>
      <w:del w:id="3602" w:author="瑋婷 徐" w:date="2025-01-03T17:46:00Z" w16du:dateUtc="2025-01-03T09:46:00Z">
        <w:r w:rsidDel="00287E72">
          <w:rPr>
            <w:rFonts w:ascii="Times New Roman" w:eastAsia="標楷體" w:hAnsi="Times New Roman" w:cs="Times New Roman" w:hint="eastAsia"/>
          </w:rPr>
          <w:delText>3</w:delText>
        </w:r>
      </w:del>
      <w:ins w:id="3603" w:author="瑋婷 徐" w:date="2025-01-03T17:46:00Z" w16du:dateUtc="2025-01-03T09:46:00Z">
        <w:r w:rsidR="00287E72">
          <w:rPr>
            <w:rFonts w:ascii="Times New Roman" w:eastAsia="標楷體" w:hAnsi="Times New Roman" w:cs="Times New Roman" w:hint="eastAsia"/>
          </w:rPr>
          <w:t>4</w:t>
        </w:r>
      </w:ins>
      <w:r>
        <w:rPr>
          <w:rFonts w:ascii="Times New Roman" w:eastAsia="標楷體" w:hAnsi="Times New Roman" w:cs="Times New Roman"/>
        </w:rPr>
        <w:t>年繁殖鳥類調查的樣區編號、名稱和調查者列表</w:t>
      </w:r>
    </w:p>
    <w:tbl>
      <w:tblPr>
        <w:tblW w:w="0" w:type="auto"/>
        <w:tblCellMar>
          <w:left w:w="28" w:type="dxa"/>
          <w:right w:w="28" w:type="dxa"/>
        </w:tblCellMar>
        <w:tblLook w:val="0000" w:firstRow="0" w:lastRow="0" w:firstColumn="0" w:lastColumn="0" w:noHBand="0" w:noVBand="0"/>
        <w:tblPrChange w:id="3604" w:author="瑋婷 徐" w:date="2025-01-03T17:43:00Z" w16du:dateUtc="2025-01-03T09: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PrChange>
      </w:tblPr>
      <w:tblGrid>
        <w:gridCol w:w="846"/>
        <w:gridCol w:w="1701"/>
        <w:gridCol w:w="4252"/>
        <w:gridCol w:w="7149"/>
        <w:tblGridChange w:id="3605">
          <w:tblGrid>
            <w:gridCol w:w="25"/>
            <w:gridCol w:w="821"/>
            <w:gridCol w:w="25"/>
            <w:gridCol w:w="142"/>
            <w:gridCol w:w="1417"/>
            <w:gridCol w:w="117"/>
            <w:gridCol w:w="25"/>
            <w:gridCol w:w="283"/>
            <w:gridCol w:w="3402"/>
            <w:gridCol w:w="542"/>
            <w:gridCol w:w="25"/>
            <w:gridCol w:w="7124"/>
            <w:gridCol w:w="25"/>
          </w:tblGrid>
        </w:tblGridChange>
      </w:tblGrid>
      <w:tr w:rsidR="00287E72" w:rsidDel="00287E72" w14:paraId="2DA19211" w14:textId="67F456B3" w:rsidTr="00287E72">
        <w:trPr>
          <w:trHeight w:val="198"/>
          <w:tblHeader/>
          <w:del w:id="3606" w:author="瑋婷 徐" w:date="2025-01-03T17:37:00Z"/>
          <w:trPrChange w:id="3607" w:author="瑋婷 徐" w:date="2025-01-03T17:43:00Z" w16du:dateUtc="2025-01-03T09:43:00Z">
            <w:trPr>
              <w:gridBefore w:val="1"/>
              <w:trHeight w:val="198"/>
              <w:tblHeader/>
            </w:trPr>
          </w:trPrChange>
        </w:trPr>
        <w:tc>
          <w:tcPr>
            <w:tcW w:w="846" w:type="dxa"/>
            <w:vAlign w:val="center"/>
            <w:tcPrChange w:id="3608" w:author="瑋婷 徐" w:date="2025-01-03T17:43:00Z" w16du:dateUtc="2025-01-03T09:43:00Z">
              <w:tcPr>
                <w:tcW w:w="988" w:type="dxa"/>
                <w:gridSpan w:val="3"/>
                <w:vAlign w:val="center"/>
              </w:tcPr>
            </w:tcPrChange>
          </w:tcPr>
          <w:p w14:paraId="00420F3F" w14:textId="2DFC7318" w:rsidR="00D93FCC" w:rsidDel="00287E72" w:rsidRDefault="002435EC">
            <w:pPr>
              <w:spacing w:line="360" w:lineRule="auto"/>
              <w:jc w:val="center"/>
              <w:rPr>
                <w:del w:id="3609" w:author="瑋婷 徐" w:date="2025-01-03T17:37:00Z" w16du:dateUtc="2025-01-03T09:37:00Z"/>
                <w:rFonts w:ascii="Times New Roman" w:eastAsia="標楷體" w:hAnsi="Times New Roman" w:cs="Times New Roman"/>
              </w:rPr>
              <w:pPrChange w:id="3610" w:author="瑋婷 徐" w:date="2025-01-03T17:41:00Z" w16du:dateUtc="2025-01-03T09:41:00Z">
                <w:pPr>
                  <w:jc w:val="center"/>
                </w:pPr>
              </w:pPrChange>
            </w:pPr>
            <w:del w:id="3611" w:author="瑋婷 徐" w:date="2025-01-03T17:37:00Z" w16du:dateUtc="2025-01-03T09:37:00Z">
              <w:r w:rsidDel="00287E72">
                <w:rPr>
                  <w:rFonts w:ascii="Times New Roman" w:eastAsia="標楷體" w:hAnsi="Times New Roman" w:cs="Times New Roman"/>
                </w:rPr>
                <w:delText>序號</w:delText>
              </w:r>
            </w:del>
          </w:p>
        </w:tc>
        <w:tc>
          <w:tcPr>
            <w:tcW w:w="1701" w:type="dxa"/>
            <w:vAlign w:val="center"/>
            <w:tcPrChange w:id="3612" w:author="瑋婷 徐" w:date="2025-01-03T17:43:00Z" w16du:dateUtc="2025-01-03T09:43:00Z">
              <w:tcPr>
                <w:tcW w:w="1842" w:type="dxa"/>
                <w:gridSpan w:val="4"/>
                <w:vAlign w:val="center"/>
              </w:tcPr>
            </w:tcPrChange>
          </w:tcPr>
          <w:p w14:paraId="014F85FC" w14:textId="2A5B922A" w:rsidR="00D93FCC" w:rsidDel="00287E72" w:rsidRDefault="002435EC">
            <w:pPr>
              <w:spacing w:line="360" w:lineRule="auto"/>
              <w:jc w:val="center"/>
              <w:rPr>
                <w:del w:id="3613" w:author="瑋婷 徐" w:date="2025-01-03T17:37:00Z" w16du:dateUtc="2025-01-03T09:37:00Z"/>
                <w:rFonts w:ascii="Times New Roman" w:eastAsia="標楷體" w:hAnsi="Times New Roman" w:cs="Times New Roman"/>
                <w:color w:val="000000"/>
              </w:rPr>
              <w:pPrChange w:id="3614" w:author="瑋婷 徐" w:date="2025-01-03T17:41:00Z" w16du:dateUtc="2025-01-03T09:41:00Z">
                <w:pPr/>
              </w:pPrChange>
            </w:pPr>
            <w:del w:id="3615" w:author="瑋婷 徐" w:date="2025-01-03T17:37:00Z" w16du:dateUtc="2025-01-03T09:37:00Z">
              <w:r w:rsidDel="00287E72">
                <w:rPr>
                  <w:rFonts w:ascii="Times New Roman" w:eastAsia="標楷體" w:hAnsi="Times New Roman" w:cs="Times New Roman"/>
                  <w:color w:val="000000"/>
                </w:rPr>
                <w:delText>樣區編號</w:delText>
              </w:r>
            </w:del>
          </w:p>
        </w:tc>
        <w:tc>
          <w:tcPr>
            <w:tcW w:w="4252" w:type="dxa"/>
            <w:vAlign w:val="center"/>
            <w:tcPrChange w:id="3616" w:author="瑋婷 徐" w:date="2025-01-03T17:43:00Z" w16du:dateUtc="2025-01-03T09:43:00Z">
              <w:tcPr>
                <w:tcW w:w="3402" w:type="dxa"/>
                <w:vAlign w:val="center"/>
              </w:tcPr>
            </w:tcPrChange>
          </w:tcPr>
          <w:p w14:paraId="62D3BA76" w14:textId="12E50740" w:rsidR="00D93FCC" w:rsidDel="00287E72" w:rsidRDefault="002435EC">
            <w:pPr>
              <w:spacing w:line="360" w:lineRule="auto"/>
              <w:jc w:val="both"/>
              <w:rPr>
                <w:del w:id="3617" w:author="瑋婷 徐" w:date="2025-01-03T17:37:00Z" w16du:dateUtc="2025-01-03T09:37:00Z"/>
                <w:rFonts w:ascii="Times New Roman" w:eastAsia="標楷體" w:hAnsi="Times New Roman" w:cs="Times New Roman"/>
                <w:color w:val="000000"/>
              </w:rPr>
              <w:pPrChange w:id="3618" w:author="瑋婷 徐" w:date="2025-01-03T17:43:00Z" w16du:dateUtc="2025-01-03T09:43:00Z">
                <w:pPr/>
              </w:pPrChange>
            </w:pPr>
            <w:del w:id="3619" w:author="瑋婷 徐" w:date="2025-01-03T17:37:00Z" w16du:dateUtc="2025-01-03T09:37:00Z">
              <w:r w:rsidDel="00287E72">
                <w:rPr>
                  <w:rFonts w:ascii="Times New Roman" w:eastAsia="標楷體" w:hAnsi="Times New Roman" w:cs="Times New Roman"/>
                  <w:color w:val="000000"/>
                </w:rPr>
                <w:delText>樣區名稱</w:delText>
              </w:r>
            </w:del>
          </w:p>
        </w:tc>
        <w:tc>
          <w:tcPr>
            <w:tcW w:w="7149" w:type="dxa"/>
            <w:vAlign w:val="center"/>
            <w:tcPrChange w:id="3620" w:author="瑋婷 徐" w:date="2025-01-03T17:43:00Z" w16du:dateUtc="2025-01-03T09:43:00Z">
              <w:tcPr>
                <w:tcW w:w="7716" w:type="dxa"/>
                <w:gridSpan w:val="4"/>
                <w:vAlign w:val="center"/>
              </w:tcPr>
            </w:tcPrChange>
          </w:tcPr>
          <w:p w14:paraId="6FA525A1" w14:textId="1C439693" w:rsidR="00D93FCC" w:rsidDel="00287E72" w:rsidRDefault="002435EC">
            <w:pPr>
              <w:spacing w:line="360" w:lineRule="auto"/>
              <w:jc w:val="both"/>
              <w:rPr>
                <w:del w:id="3621" w:author="瑋婷 徐" w:date="2025-01-03T17:37:00Z" w16du:dateUtc="2025-01-03T09:37:00Z"/>
                <w:rFonts w:ascii="Times New Roman" w:eastAsia="標楷體" w:hAnsi="Times New Roman" w:cs="Times New Roman"/>
                <w:color w:val="000000"/>
              </w:rPr>
              <w:pPrChange w:id="3622" w:author="瑋婷 徐" w:date="2025-01-03T17:43:00Z" w16du:dateUtc="2025-01-03T09:43:00Z">
                <w:pPr/>
              </w:pPrChange>
            </w:pPr>
            <w:del w:id="3623" w:author="瑋婷 徐" w:date="2025-01-03T17:37:00Z" w16du:dateUtc="2025-01-03T09:37:00Z">
              <w:r w:rsidDel="00287E72">
                <w:rPr>
                  <w:rFonts w:ascii="Times New Roman" w:eastAsia="標楷體" w:hAnsi="Times New Roman" w:cs="Times New Roman"/>
                  <w:color w:val="000000"/>
                </w:rPr>
                <w:delText>調查者</w:delText>
              </w:r>
              <w:r w:rsidDel="00287E72">
                <w:rPr>
                  <w:rFonts w:ascii="Times New Roman" w:eastAsia="標楷體" w:hAnsi="Times New Roman" w:cs="Times New Roman"/>
                  <w:color w:val="000000"/>
                </w:rPr>
                <w:delText xml:space="preserve">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1</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2</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w:delText>
              </w:r>
            </w:del>
          </w:p>
        </w:tc>
      </w:tr>
      <w:tr w:rsidR="00287E72" w:rsidDel="00287E72" w14:paraId="243B2067" w14:textId="654C577E" w:rsidTr="00287E72">
        <w:trPr>
          <w:trHeight w:val="396"/>
          <w:del w:id="3624" w:author="瑋婷 徐" w:date="2025-01-03T17:37:00Z"/>
          <w:trPrChange w:id="3625" w:author="瑋婷 徐" w:date="2025-01-03T17:43:00Z" w16du:dateUtc="2025-01-03T09:43:00Z">
            <w:trPr>
              <w:gridBefore w:val="1"/>
              <w:trHeight w:val="396"/>
            </w:trPr>
          </w:trPrChange>
        </w:trPr>
        <w:tc>
          <w:tcPr>
            <w:tcW w:w="846" w:type="dxa"/>
            <w:vAlign w:val="center"/>
            <w:tcPrChange w:id="3626" w:author="瑋婷 徐" w:date="2025-01-03T17:43:00Z" w16du:dateUtc="2025-01-03T09:43:00Z">
              <w:tcPr>
                <w:tcW w:w="846" w:type="dxa"/>
                <w:gridSpan w:val="2"/>
                <w:vAlign w:val="center"/>
              </w:tcPr>
            </w:tcPrChange>
          </w:tcPr>
          <w:p w14:paraId="2A6D6454" w14:textId="08EAF306" w:rsidR="00D93FCC" w:rsidDel="00287E72" w:rsidRDefault="002435EC">
            <w:pPr>
              <w:spacing w:line="360" w:lineRule="auto"/>
              <w:jc w:val="both"/>
              <w:rPr>
                <w:del w:id="3627" w:author="瑋婷 徐" w:date="2025-01-03T17:37:00Z" w16du:dateUtc="2025-01-03T09:37:00Z"/>
                <w:rFonts w:ascii="Times New Roman" w:eastAsia="標楷體" w:hAnsi="Times New Roman" w:cs="Times New Roman"/>
                <w:color w:val="000000"/>
              </w:rPr>
              <w:pPrChange w:id="3628" w:author="瑋婷 徐" w:date="2025-01-03T17:43:00Z" w16du:dateUtc="2025-01-03T09:43:00Z">
                <w:pPr>
                  <w:jc w:val="center"/>
                </w:pPr>
              </w:pPrChange>
            </w:pPr>
            <w:del w:id="3629" w:author="瑋婷 徐" w:date="2025-01-03T17:37:00Z" w16du:dateUtc="2025-01-03T09:37:00Z">
              <w:r w:rsidDel="00287E72">
                <w:rPr>
                  <w:rFonts w:ascii="Times New Roman" w:eastAsia="標楷體" w:hAnsi="Times New Roman" w:cs="Times New Roman"/>
                  <w:color w:val="000000"/>
                </w:rPr>
                <w:delText>1</w:delText>
              </w:r>
            </w:del>
          </w:p>
        </w:tc>
        <w:tc>
          <w:tcPr>
            <w:tcW w:w="1701" w:type="dxa"/>
            <w:vAlign w:val="center"/>
            <w:tcPrChange w:id="3630" w:author="瑋婷 徐" w:date="2025-01-03T17:43:00Z" w16du:dateUtc="2025-01-03T09:43:00Z">
              <w:tcPr>
                <w:tcW w:w="1559" w:type="dxa"/>
                <w:gridSpan w:val="2"/>
                <w:vAlign w:val="center"/>
              </w:tcPr>
            </w:tcPrChange>
          </w:tcPr>
          <w:p w14:paraId="41AEAF4D" w14:textId="34481A40" w:rsidR="00D93FCC" w:rsidDel="00287E72" w:rsidRDefault="002435EC">
            <w:pPr>
              <w:spacing w:line="360" w:lineRule="auto"/>
              <w:jc w:val="both"/>
              <w:rPr>
                <w:del w:id="3631" w:author="瑋婷 徐" w:date="2025-01-03T17:37:00Z" w16du:dateUtc="2025-01-03T09:37:00Z"/>
                <w:rFonts w:ascii="Times New Roman" w:eastAsia="標楷體" w:hAnsi="Times New Roman" w:cs="Times New Roman"/>
                <w:color w:val="000000"/>
              </w:rPr>
              <w:pPrChange w:id="3632" w:author="瑋婷 徐" w:date="2025-01-03T17:43:00Z" w16du:dateUtc="2025-01-03T09:43:00Z">
                <w:pPr/>
              </w:pPrChange>
            </w:pPr>
            <w:del w:id="3633" w:author="瑋婷 徐" w:date="2025-01-03T17:37:00Z" w16du:dateUtc="2025-01-03T09:37:00Z">
              <w:r w:rsidDel="00287E72">
                <w:rPr>
                  <w:rFonts w:ascii="Times New Roman" w:eastAsia="標楷體" w:hAnsi="Times New Roman" w:cs="Times New Roman"/>
                  <w:color w:val="000000"/>
                </w:rPr>
                <w:delText>MB-A01-03</w:delText>
              </w:r>
            </w:del>
          </w:p>
        </w:tc>
        <w:tc>
          <w:tcPr>
            <w:tcW w:w="4252" w:type="dxa"/>
            <w:vAlign w:val="center"/>
            <w:tcPrChange w:id="3634" w:author="瑋婷 徐" w:date="2025-01-03T17:43:00Z" w16du:dateUtc="2025-01-03T09:43:00Z">
              <w:tcPr>
                <w:tcW w:w="4394" w:type="dxa"/>
                <w:gridSpan w:val="6"/>
                <w:vAlign w:val="center"/>
              </w:tcPr>
            </w:tcPrChange>
          </w:tcPr>
          <w:p w14:paraId="6587ED12" w14:textId="740B23B0" w:rsidR="00D93FCC" w:rsidDel="00287E72" w:rsidRDefault="002435EC">
            <w:pPr>
              <w:spacing w:line="360" w:lineRule="auto"/>
              <w:jc w:val="both"/>
              <w:rPr>
                <w:del w:id="3635" w:author="瑋婷 徐" w:date="2025-01-03T17:37:00Z" w16du:dateUtc="2025-01-03T09:37:00Z"/>
                <w:rFonts w:ascii="Times New Roman" w:eastAsia="標楷體" w:hAnsi="Times New Roman" w:cs="Times New Roman"/>
                <w:color w:val="000000"/>
              </w:rPr>
              <w:pPrChange w:id="3636" w:author="瑋婷 徐" w:date="2025-01-03T17:43:00Z" w16du:dateUtc="2025-01-03T09:43:00Z">
                <w:pPr/>
              </w:pPrChange>
            </w:pPr>
            <w:del w:id="3637" w:author="瑋婷 徐" w:date="2025-01-03T17:37:00Z" w16du:dateUtc="2025-01-03T09:37:00Z">
              <w:r w:rsidDel="00287E72">
                <w:rPr>
                  <w:rFonts w:ascii="Times New Roman" w:eastAsia="標楷體" w:hAnsi="Times New Roman" w:cs="Times New Roman"/>
                  <w:color w:val="000000"/>
                </w:rPr>
                <w:delText>明池</w:delText>
              </w:r>
            </w:del>
          </w:p>
        </w:tc>
        <w:tc>
          <w:tcPr>
            <w:tcW w:w="7149" w:type="dxa"/>
            <w:vAlign w:val="center"/>
            <w:tcPrChange w:id="3638" w:author="瑋婷 徐" w:date="2025-01-03T17:43:00Z" w16du:dateUtc="2025-01-03T09:43:00Z">
              <w:tcPr>
                <w:tcW w:w="7149" w:type="dxa"/>
                <w:gridSpan w:val="2"/>
                <w:vAlign w:val="center"/>
              </w:tcPr>
            </w:tcPrChange>
          </w:tcPr>
          <w:p w14:paraId="2A9EAC0C" w14:textId="4446A59D" w:rsidR="00D93FCC" w:rsidDel="00287E72" w:rsidRDefault="002435EC">
            <w:pPr>
              <w:spacing w:line="360" w:lineRule="auto"/>
              <w:jc w:val="both"/>
              <w:rPr>
                <w:del w:id="3639" w:author="瑋婷 徐" w:date="2025-01-03T17:37:00Z" w16du:dateUtc="2025-01-03T09:37:00Z"/>
                <w:rFonts w:ascii="Times New Roman" w:eastAsia="標楷體" w:hAnsi="Times New Roman" w:cs="Times New Roman"/>
                <w:color w:val="000000"/>
              </w:rPr>
              <w:pPrChange w:id="3640" w:author="瑋婷 徐" w:date="2025-01-03T17:43:00Z" w16du:dateUtc="2025-01-03T09:43:00Z">
                <w:pPr/>
              </w:pPrChange>
            </w:pPr>
            <w:del w:id="3641" w:author="瑋婷 徐" w:date="2025-01-03T17:37:00Z" w16du:dateUtc="2025-01-03T09:37:00Z">
              <w:r w:rsidDel="00287E72">
                <w:rPr>
                  <w:rFonts w:ascii="Times New Roman" w:eastAsia="標楷體" w:hAnsi="Times New Roman" w:cs="Times New Roman"/>
                  <w:color w:val="000000"/>
                </w:rPr>
                <w:delText>賴伯書</w:delText>
              </w:r>
            </w:del>
          </w:p>
        </w:tc>
      </w:tr>
      <w:tr w:rsidR="00287E72" w:rsidDel="00287E72" w14:paraId="3D4BCC78" w14:textId="3CD25FF7" w:rsidTr="00287E72">
        <w:trPr>
          <w:trHeight w:val="396"/>
          <w:del w:id="3642" w:author="瑋婷 徐" w:date="2025-01-03T17:37:00Z"/>
          <w:trPrChange w:id="3643" w:author="瑋婷 徐" w:date="2025-01-03T17:43:00Z" w16du:dateUtc="2025-01-03T09:43:00Z">
            <w:trPr>
              <w:gridBefore w:val="1"/>
              <w:trHeight w:val="396"/>
            </w:trPr>
          </w:trPrChange>
        </w:trPr>
        <w:tc>
          <w:tcPr>
            <w:tcW w:w="846" w:type="dxa"/>
            <w:vAlign w:val="center"/>
            <w:tcPrChange w:id="3644" w:author="瑋婷 徐" w:date="2025-01-03T17:43:00Z" w16du:dateUtc="2025-01-03T09:43:00Z">
              <w:tcPr>
                <w:tcW w:w="846" w:type="dxa"/>
                <w:gridSpan w:val="2"/>
                <w:vAlign w:val="center"/>
              </w:tcPr>
            </w:tcPrChange>
          </w:tcPr>
          <w:p w14:paraId="0B56D34E" w14:textId="7BF43B8C" w:rsidR="00D93FCC" w:rsidDel="00287E72" w:rsidRDefault="002435EC">
            <w:pPr>
              <w:spacing w:line="360" w:lineRule="auto"/>
              <w:jc w:val="both"/>
              <w:rPr>
                <w:del w:id="3645" w:author="瑋婷 徐" w:date="2025-01-03T17:37:00Z" w16du:dateUtc="2025-01-03T09:37:00Z"/>
                <w:rFonts w:ascii="Times New Roman" w:eastAsia="標楷體" w:hAnsi="Times New Roman" w:cs="Times New Roman"/>
                <w:color w:val="000000"/>
              </w:rPr>
              <w:pPrChange w:id="3646" w:author="瑋婷 徐" w:date="2025-01-03T17:43:00Z" w16du:dateUtc="2025-01-03T09:43:00Z">
                <w:pPr>
                  <w:jc w:val="center"/>
                </w:pPr>
              </w:pPrChange>
            </w:pPr>
            <w:del w:id="3647" w:author="瑋婷 徐" w:date="2025-01-03T17:37:00Z" w16du:dateUtc="2025-01-03T09:37:00Z">
              <w:r w:rsidDel="00287E72">
                <w:rPr>
                  <w:rFonts w:ascii="Times New Roman" w:eastAsia="標楷體" w:hAnsi="Times New Roman" w:cs="Times New Roman"/>
                  <w:color w:val="000000"/>
                </w:rPr>
                <w:delText>2</w:delText>
              </w:r>
            </w:del>
          </w:p>
        </w:tc>
        <w:tc>
          <w:tcPr>
            <w:tcW w:w="1701" w:type="dxa"/>
            <w:vAlign w:val="center"/>
            <w:tcPrChange w:id="3648" w:author="瑋婷 徐" w:date="2025-01-03T17:43:00Z" w16du:dateUtc="2025-01-03T09:43:00Z">
              <w:tcPr>
                <w:tcW w:w="1559" w:type="dxa"/>
                <w:gridSpan w:val="2"/>
                <w:vAlign w:val="center"/>
              </w:tcPr>
            </w:tcPrChange>
          </w:tcPr>
          <w:p w14:paraId="1CF5208B" w14:textId="25B35F53" w:rsidR="00D93FCC" w:rsidDel="00287E72" w:rsidRDefault="002435EC">
            <w:pPr>
              <w:spacing w:line="360" w:lineRule="auto"/>
              <w:jc w:val="both"/>
              <w:rPr>
                <w:del w:id="3649" w:author="瑋婷 徐" w:date="2025-01-03T17:37:00Z" w16du:dateUtc="2025-01-03T09:37:00Z"/>
                <w:rFonts w:ascii="Times New Roman" w:eastAsia="標楷體" w:hAnsi="Times New Roman" w:cs="Times New Roman"/>
                <w:color w:val="000000"/>
              </w:rPr>
              <w:pPrChange w:id="3650" w:author="瑋婷 徐" w:date="2025-01-03T17:43:00Z" w16du:dateUtc="2025-01-03T09:43:00Z">
                <w:pPr/>
              </w:pPrChange>
            </w:pPr>
            <w:del w:id="3651" w:author="瑋婷 徐" w:date="2025-01-03T17:37:00Z" w16du:dateUtc="2025-01-03T09:37:00Z">
              <w:r w:rsidDel="00287E72">
                <w:rPr>
                  <w:rFonts w:ascii="Times New Roman" w:eastAsia="標楷體" w:hAnsi="Times New Roman" w:cs="Times New Roman"/>
                  <w:color w:val="000000"/>
                </w:rPr>
                <w:delText>MA-A02-06</w:delText>
              </w:r>
            </w:del>
          </w:p>
        </w:tc>
        <w:tc>
          <w:tcPr>
            <w:tcW w:w="4252" w:type="dxa"/>
            <w:vAlign w:val="center"/>
            <w:tcPrChange w:id="3652" w:author="瑋婷 徐" w:date="2025-01-03T17:43:00Z" w16du:dateUtc="2025-01-03T09:43:00Z">
              <w:tcPr>
                <w:tcW w:w="4394" w:type="dxa"/>
                <w:gridSpan w:val="6"/>
                <w:vAlign w:val="center"/>
              </w:tcPr>
            </w:tcPrChange>
          </w:tcPr>
          <w:p w14:paraId="02EE39BC" w14:textId="48DA4C60" w:rsidR="00D93FCC" w:rsidDel="00287E72" w:rsidRDefault="002435EC">
            <w:pPr>
              <w:spacing w:line="360" w:lineRule="auto"/>
              <w:jc w:val="both"/>
              <w:rPr>
                <w:del w:id="3653" w:author="瑋婷 徐" w:date="2025-01-03T17:37:00Z" w16du:dateUtc="2025-01-03T09:37:00Z"/>
                <w:rFonts w:ascii="Times New Roman" w:eastAsia="標楷體" w:hAnsi="Times New Roman" w:cs="Times New Roman"/>
                <w:color w:val="000000"/>
              </w:rPr>
              <w:pPrChange w:id="3654" w:author="瑋婷 徐" w:date="2025-01-03T17:43:00Z" w16du:dateUtc="2025-01-03T09:43:00Z">
                <w:pPr/>
              </w:pPrChange>
            </w:pPr>
            <w:del w:id="3655" w:author="瑋婷 徐" w:date="2025-01-03T17:37:00Z" w16du:dateUtc="2025-01-03T09:37:00Z">
              <w:r w:rsidDel="00287E72">
                <w:rPr>
                  <w:rFonts w:ascii="Times New Roman" w:eastAsia="標楷體" w:hAnsi="Times New Roman" w:cs="Times New Roman"/>
                  <w:color w:val="000000"/>
                </w:rPr>
                <w:delText>羅區</w:delText>
              </w:r>
              <w:r w:rsidDel="00287E72">
                <w:rPr>
                  <w:rFonts w:ascii="Times New Roman" w:eastAsia="標楷體" w:hAnsi="Times New Roman" w:cs="Times New Roman"/>
                  <w:color w:val="000000"/>
                </w:rPr>
                <w:delText>101</w:delText>
              </w:r>
              <w:r w:rsidDel="00287E72">
                <w:rPr>
                  <w:rFonts w:ascii="Times New Roman" w:eastAsia="標楷體" w:hAnsi="Times New Roman" w:cs="Times New Roman"/>
                  <w:color w:val="000000"/>
                </w:rPr>
                <w:delText>林班</w:delText>
              </w:r>
            </w:del>
          </w:p>
        </w:tc>
        <w:tc>
          <w:tcPr>
            <w:tcW w:w="7149" w:type="dxa"/>
            <w:vAlign w:val="center"/>
            <w:tcPrChange w:id="3656" w:author="瑋婷 徐" w:date="2025-01-03T17:43:00Z" w16du:dateUtc="2025-01-03T09:43:00Z">
              <w:tcPr>
                <w:tcW w:w="7149" w:type="dxa"/>
                <w:gridSpan w:val="2"/>
                <w:vAlign w:val="center"/>
              </w:tcPr>
            </w:tcPrChange>
          </w:tcPr>
          <w:p w14:paraId="08298E7B" w14:textId="1214A388" w:rsidR="00D93FCC" w:rsidDel="00287E72" w:rsidRDefault="002435EC">
            <w:pPr>
              <w:spacing w:line="360" w:lineRule="auto"/>
              <w:jc w:val="both"/>
              <w:rPr>
                <w:del w:id="3657" w:author="瑋婷 徐" w:date="2025-01-03T17:37:00Z" w16du:dateUtc="2025-01-03T09:37:00Z"/>
                <w:rFonts w:ascii="Times New Roman" w:eastAsia="標楷體" w:hAnsi="Times New Roman" w:cs="Times New Roman"/>
                <w:color w:val="000000"/>
              </w:rPr>
              <w:pPrChange w:id="3658" w:author="瑋婷 徐" w:date="2025-01-03T17:43:00Z" w16du:dateUtc="2025-01-03T09:43:00Z">
                <w:pPr/>
              </w:pPrChange>
            </w:pPr>
            <w:del w:id="3659" w:author="瑋婷 徐" w:date="2025-01-03T17:37:00Z" w16du:dateUtc="2025-01-03T09:37:00Z">
              <w:r w:rsidDel="00287E72">
                <w:rPr>
                  <w:rFonts w:ascii="Times New Roman" w:eastAsia="標楷體" w:hAnsi="Times New Roman" w:cs="Times New Roman"/>
                  <w:color w:val="000000"/>
                </w:rPr>
                <w:delText>栗森林</w:delText>
              </w:r>
            </w:del>
          </w:p>
        </w:tc>
      </w:tr>
      <w:tr w:rsidR="00287E72" w:rsidDel="00287E72" w14:paraId="11A3EFE5" w14:textId="448CB1DF" w:rsidTr="00287E72">
        <w:trPr>
          <w:trHeight w:val="396"/>
          <w:del w:id="3660" w:author="瑋婷 徐" w:date="2025-01-03T17:37:00Z"/>
          <w:trPrChange w:id="3661" w:author="瑋婷 徐" w:date="2025-01-03T17:43:00Z" w16du:dateUtc="2025-01-03T09:43:00Z">
            <w:trPr>
              <w:gridBefore w:val="1"/>
              <w:trHeight w:val="396"/>
            </w:trPr>
          </w:trPrChange>
        </w:trPr>
        <w:tc>
          <w:tcPr>
            <w:tcW w:w="846" w:type="dxa"/>
            <w:vAlign w:val="center"/>
            <w:tcPrChange w:id="3662" w:author="瑋婷 徐" w:date="2025-01-03T17:43:00Z" w16du:dateUtc="2025-01-03T09:43:00Z">
              <w:tcPr>
                <w:tcW w:w="988" w:type="dxa"/>
                <w:gridSpan w:val="3"/>
                <w:vAlign w:val="center"/>
              </w:tcPr>
            </w:tcPrChange>
          </w:tcPr>
          <w:p w14:paraId="1FEFE284" w14:textId="524CD604" w:rsidR="00D93FCC" w:rsidDel="00287E72" w:rsidRDefault="002435EC">
            <w:pPr>
              <w:spacing w:line="360" w:lineRule="auto"/>
              <w:jc w:val="both"/>
              <w:rPr>
                <w:del w:id="3663" w:author="瑋婷 徐" w:date="2025-01-03T17:37:00Z" w16du:dateUtc="2025-01-03T09:37:00Z"/>
                <w:rFonts w:ascii="Times New Roman" w:eastAsia="標楷體" w:hAnsi="Times New Roman" w:cs="Times New Roman"/>
                <w:color w:val="000000"/>
              </w:rPr>
              <w:pPrChange w:id="3664" w:author="瑋婷 徐" w:date="2025-01-03T17:43:00Z" w16du:dateUtc="2025-01-03T09:43:00Z">
                <w:pPr>
                  <w:jc w:val="center"/>
                </w:pPr>
              </w:pPrChange>
            </w:pPr>
            <w:del w:id="3665" w:author="瑋婷 徐" w:date="2025-01-03T17:37:00Z" w16du:dateUtc="2025-01-03T09:37:00Z">
              <w:r w:rsidDel="00287E72">
                <w:rPr>
                  <w:rFonts w:ascii="Times New Roman" w:eastAsia="標楷體" w:hAnsi="Times New Roman" w:cs="Times New Roman"/>
                  <w:color w:val="000000"/>
                </w:rPr>
                <w:delText>3</w:delText>
              </w:r>
            </w:del>
          </w:p>
        </w:tc>
        <w:tc>
          <w:tcPr>
            <w:tcW w:w="1701" w:type="dxa"/>
            <w:vAlign w:val="center"/>
            <w:tcPrChange w:id="3666" w:author="瑋婷 徐" w:date="2025-01-03T17:43:00Z" w16du:dateUtc="2025-01-03T09:43:00Z">
              <w:tcPr>
                <w:tcW w:w="1842" w:type="dxa"/>
                <w:gridSpan w:val="4"/>
                <w:vAlign w:val="center"/>
              </w:tcPr>
            </w:tcPrChange>
          </w:tcPr>
          <w:p w14:paraId="50D19EB8" w14:textId="723086F7" w:rsidR="00D93FCC" w:rsidDel="00287E72" w:rsidRDefault="002435EC">
            <w:pPr>
              <w:spacing w:line="360" w:lineRule="auto"/>
              <w:jc w:val="both"/>
              <w:rPr>
                <w:del w:id="3667" w:author="瑋婷 徐" w:date="2025-01-03T17:37:00Z" w16du:dateUtc="2025-01-03T09:37:00Z"/>
                <w:rFonts w:ascii="Times New Roman" w:eastAsia="標楷體" w:hAnsi="Times New Roman" w:cs="Times New Roman"/>
                <w:color w:val="000000"/>
              </w:rPr>
              <w:pPrChange w:id="3668" w:author="瑋婷 徐" w:date="2025-01-03T17:43:00Z" w16du:dateUtc="2025-01-03T09:43:00Z">
                <w:pPr/>
              </w:pPrChange>
            </w:pPr>
            <w:del w:id="3669" w:author="瑋婷 徐" w:date="2025-01-03T17:37:00Z" w16du:dateUtc="2025-01-03T09:37:00Z">
              <w:r w:rsidDel="00287E72">
                <w:rPr>
                  <w:rFonts w:ascii="Times New Roman" w:eastAsia="標楷體" w:hAnsi="Times New Roman" w:cs="Times New Roman"/>
                  <w:color w:val="000000"/>
                </w:rPr>
                <w:delText>MA-A03-02</w:delText>
              </w:r>
            </w:del>
          </w:p>
        </w:tc>
        <w:tc>
          <w:tcPr>
            <w:tcW w:w="4252" w:type="dxa"/>
            <w:vAlign w:val="center"/>
            <w:tcPrChange w:id="3670" w:author="瑋婷 徐" w:date="2025-01-03T17:43:00Z" w16du:dateUtc="2025-01-03T09:43:00Z">
              <w:tcPr>
                <w:tcW w:w="3969" w:type="dxa"/>
                <w:gridSpan w:val="3"/>
                <w:vAlign w:val="center"/>
              </w:tcPr>
            </w:tcPrChange>
          </w:tcPr>
          <w:p w14:paraId="14C2DE99" w14:textId="5B738AFD" w:rsidR="00D93FCC" w:rsidDel="00287E72" w:rsidRDefault="002435EC">
            <w:pPr>
              <w:spacing w:line="360" w:lineRule="auto"/>
              <w:jc w:val="both"/>
              <w:rPr>
                <w:del w:id="3671" w:author="瑋婷 徐" w:date="2025-01-03T17:37:00Z" w16du:dateUtc="2025-01-03T09:37:00Z"/>
                <w:rFonts w:ascii="Times New Roman" w:eastAsia="標楷體" w:hAnsi="Times New Roman" w:cs="Times New Roman"/>
                <w:color w:val="000000"/>
              </w:rPr>
              <w:pPrChange w:id="3672" w:author="瑋婷 徐" w:date="2025-01-03T17:43:00Z" w16du:dateUtc="2025-01-03T09:43:00Z">
                <w:pPr/>
              </w:pPrChange>
            </w:pPr>
            <w:del w:id="3673" w:author="瑋婷 徐" w:date="2025-01-03T17:37:00Z" w16du:dateUtc="2025-01-03T09:37:00Z">
              <w:r w:rsidDel="00287E72">
                <w:rPr>
                  <w:rFonts w:ascii="Times New Roman" w:eastAsia="標楷體" w:hAnsi="Times New Roman" w:cs="Times New Roman"/>
                  <w:color w:val="000000"/>
                </w:rPr>
                <w:delText>北投沙帽山</w:delText>
              </w:r>
            </w:del>
          </w:p>
        </w:tc>
        <w:tc>
          <w:tcPr>
            <w:tcW w:w="7149" w:type="dxa"/>
            <w:vAlign w:val="center"/>
            <w:tcPrChange w:id="3674" w:author="瑋婷 徐" w:date="2025-01-03T17:43:00Z" w16du:dateUtc="2025-01-03T09:43:00Z">
              <w:tcPr>
                <w:tcW w:w="7149" w:type="dxa"/>
                <w:gridSpan w:val="2"/>
                <w:vAlign w:val="center"/>
              </w:tcPr>
            </w:tcPrChange>
          </w:tcPr>
          <w:p w14:paraId="12E260B0" w14:textId="15D26C2D" w:rsidR="00D93FCC" w:rsidDel="00287E72" w:rsidRDefault="002435EC">
            <w:pPr>
              <w:spacing w:line="360" w:lineRule="auto"/>
              <w:jc w:val="both"/>
              <w:rPr>
                <w:del w:id="3675" w:author="瑋婷 徐" w:date="2025-01-03T17:37:00Z" w16du:dateUtc="2025-01-03T09:37:00Z"/>
                <w:rFonts w:ascii="Times New Roman" w:eastAsia="標楷體" w:hAnsi="Times New Roman" w:cs="Times New Roman"/>
                <w:color w:val="000000"/>
              </w:rPr>
              <w:pPrChange w:id="3676" w:author="瑋婷 徐" w:date="2025-01-03T17:43:00Z" w16du:dateUtc="2025-01-03T09:43:00Z">
                <w:pPr/>
              </w:pPrChange>
            </w:pPr>
            <w:del w:id="3677" w:author="瑋婷 徐" w:date="2025-01-03T17:37:00Z" w16du:dateUtc="2025-01-03T09:37:00Z">
              <w:r w:rsidDel="00287E72">
                <w:rPr>
                  <w:rFonts w:ascii="Times New Roman" w:eastAsia="標楷體" w:hAnsi="Times New Roman" w:cs="Times New Roman"/>
                  <w:color w:val="000000"/>
                </w:rPr>
                <w:delText>林祐詳、謝昇峯</w:delText>
              </w:r>
            </w:del>
          </w:p>
        </w:tc>
      </w:tr>
      <w:tr w:rsidR="00287E72" w:rsidDel="00287E72" w14:paraId="2A2BDD89" w14:textId="54C4722D" w:rsidTr="00287E72">
        <w:trPr>
          <w:trHeight w:val="396"/>
          <w:del w:id="3678" w:author="瑋婷 徐" w:date="2025-01-03T17:37:00Z"/>
          <w:trPrChange w:id="3679" w:author="瑋婷 徐" w:date="2025-01-03T17:43:00Z" w16du:dateUtc="2025-01-03T09:43:00Z">
            <w:trPr>
              <w:gridBefore w:val="1"/>
              <w:trHeight w:val="396"/>
            </w:trPr>
          </w:trPrChange>
        </w:trPr>
        <w:tc>
          <w:tcPr>
            <w:tcW w:w="846" w:type="dxa"/>
            <w:vAlign w:val="center"/>
            <w:tcPrChange w:id="3680" w:author="瑋婷 徐" w:date="2025-01-03T17:43:00Z" w16du:dateUtc="2025-01-03T09:43:00Z">
              <w:tcPr>
                <w:tcW w:w="988" w:type="dxa"/>
                <w:gridSpan w:val="3"/>
                <w:vAlign w:val="center"/>
              </w:tcPr>
            </w:tcPrChange>
          </w:tcPr>
          <w:p w14:paraId="5936E142" w14:textId="16E524A4" w:rsidR="00D93FCC" w:rsidDel="00287E72" w:rsidRDefault="002435EC">
            <w:pPr>
              <w:spacing w:line="360" w:lineRule="auto"/>
              <w:jc w:val="both"/>
              <w:rPr>
                <w:del w:id="3681" w:author="瑋婷 徐" w:date="2025-01-03T17:37:00Z" w16du:dateUtc="2025-01-03T09:37:00Z"/>
                <w:rFonts w:ascii="Times New Roman" w:eastAsia="標楷體" w:hAnsi="Times New Roman" w:cs="Times New Roman"/>
                <w:color w:val="000000"/>
              </w:rPr>
              <w:pPrChange w:id="3682" w:author="瑋婷 徐" w:date="2025-01-03T17:43:00Z" w16du:dateUtc="2025-01-03T09:43:00Z">
                <w:pPr>
                  <w:jc w:val="center"/>
                </w:pPr>
              </w:pPrChange>
            </w:pPr>
            <w:del w:id="3683" w:author="瑋婷 徐" w:date="2025-01-03T17:37:00Z" w16du:dateUtc="2025-01-03T09:37:00Z">
              <w:r w:rsidDel="00287E72">
                <w:rPr>
                  <w:rFonts w:ascii="Times New Roman" w:eastAsia="標楷體" w:hAnsi="Times New Roman" w:cs="Times New Roman"/>
                  <w:color w:val="000000"/>
                </w:rPr>
                <w:delText>4</w:delText>
              </w:r>
            </w:del>
          </w:p>
        </w:tc>
        <w:tc>
          <w:tcPr>
            <w:tcW w:w="1701" w:type="dxa"/>
            <w:vAlign w:val="center"/>
            <w:tcPrChange w:id="3684" w:author="瑋婷 徐" w:date="2025-01-03T17:43:00Z" w16du:dateUtc="2025-01-03T09:43:00Z">
              <w:tcPr>
                <w:tcW w:w="1842" w:type="dxa"/>
                <w:gridSpan w:val="4"/>
                <w:vAlign w:val="center"/>
              </w:tcPr>
            </w:tcPrChange>
          </w:tcPr>
          <w:p w14:paraId="296C7C3E" w14:textId="02EB8AE4" w:rsidR="00D93FCC" w:rsidDel="00287E72" w:rsidRDefault="002435EC">
            <w:pPr>
              <w:spacing w:line="360" w:lineRule="auto"/>
              <w:jc w:val="both"/>
              <w:rPr>
                <w:del w:id="3685" w:author="瑋婷 徐" w:date="2025-01-03T17:37:00Z" w16du:dateUtc="2025-01-03T09:37:00Z"/>
                <w:rFonts w:ascii="Times New Roman" w:eastAsia="標楷體" w:hAnsi="Times New Roman" w:cs="Times New Roman"/>
                <w:color w:val="000000"/>
              </w:rPr>
              <w:pPrChange w:id="3686" w:author="瑋婷 徐" w:date="2025-01-03T17:43:00Z" w16du:dateUtc="2025-01-03T09:43:00Z">
                <w:pPr/>
              </w:pPrChange>
            </w:pPr>
            <w:del w:id="3687" w:author="瑋婷 徐" w:date="2025-01-03T17:37:00Z" w16du:dateUtc="2025-01-03T09:37:00Z">
              <w:r w:rsidDel="00287E72">
                <w:rPr>
                  <w:rFonts w:ascii="Times New Roman" w:eastAsia="標楷體" w:hAnsi="Times New Roman" w:cs="Times New Roman"/>
                  <w:color w:val="000000"/>
                </w:rPr>
                <w:delText>MA-A04-07</w:delText>
              </w:r>
            </w:del>
          </w:p>
        </w:tc>
        <w:tc>
          <w:tcPr>
            <w:tcW w:w="4252" w:type="dxa"/>
            <w:vAlign w:val="center"/>
            <w:tcPrChange w:id="3688" w:author="瑋婷 徐" w:date="2025-01-03T17:43:00Z" w16du:dateUtc="2025-01-03T09:43:00Z">
              <w:tcPr>
                <w:tcW w:w="3402" w:type="dxa"/>
                <w:vAlign w:val="center"/>
              </w:tcPr>
            </w:tcPrChange>
          </w:tcPr>
          <w:p w14:paraId="41E71324" w14:textId="13CDDA11" w:rsidR="00D93FCC" w:rsidDel="00287E72" w:rsidRDefault="002435EC">
            <w:pPr>
              <w:spacing w:line="360" w:lineRule="auto"/>
              <w:jc w:val="both"/>
              <w:rPr>
                <w:del w:id="3689" w:author="瑋婷 徐" w:date="2025-01-03T17:37:00Z" w16du:dateUtc="2025-01-03T09:37:00Z"/>
                <w:rFonts w:ascii="Times New Roman" w:eastAsia="標楷體" w:hAnsi="Times New Roman" w:cs="Times New Roman"/>
                <w:color w:val="000000"/>
              </w:rPr>
              <w:pPrChange w:id="3690" w:author="瑋婷 徐" w:date="2025-01-03T17:43:00Z" w16du:dateUtc="2025-01-03T09:43:00Z">
                <w:pPr/>
              </w:pPrChange>
            </w:pPr>
            <w:del w:id="3691" w:author="瑋婷 徐" w:date="2025-01-03T17:37:00Z" w16du:dateUtc="2025-01-03T09:37:00Z">
              <w:r w:rsidDel="00287E72">
                <w:rPr>
                  <w:rFonts w:ascii="Times New Roman" w:eastAsia="標楷體" w:hAnsi="Times New Roman" w:cs="Times New Roman"/>
                  <w:color w:val="000000"/>
                </w:rPr>
                <w:delText>礁溪</w:delText>
              </w:r>
            </w:del>
          </w:p>
        </w:tc>
        <w:tc>
          <w:tcPr>
            <w:tcW w:w="7149" w:type="dxa"/>
            <w:vAlign w:val="center"/>
            <w:tcPrChange w:id="3692" w:author="瑋婷 徐" w:date="2025-01-03T17:43:00Z" w16du:dateUtc="2025-01-03T09:43:00Z">
              <w:tcPr>
                <w:tcW w:w="7716" w:type="dxa"/>
                <w:gridSpan w:val="4"/>
                <w:vAlign w:val="center"/>
              </w:tcPr>
            </w:tcPrChange>
          </w:tcPr>
          <w:p w14:paraId="58D623E5" w14:textId="62E05FB4" w:rsidR="00D93FCC" w:rsidDel="00287E72" w:rsidRDefault="002435EC">
            <w:pPr>
              <w:spacing w:line="360" w:lineRule="auto"/>
              <w:jc w:val="both"/>
              <w:rPr>
                <w:del w:id="3693" w:author="瑋婷 徐" w:date="2025-01-03T17:37:00Z" w16du:dateUtc="2025-01-03T09:37:00Z"/>
                <w:rFonts w:ascii="Times New Roman" w:eastAsia="標楷體" w:hAnsi="Times New Roman" w:cs="Times New Roman"/>
                <w:color w:val="000000"/>
              </w:rPr>
              <w:pPrChange w:id="3694" w:author="瑋婷 徐" w:date="2025-01-03T17:43:00Z" w16du:dateUtc="2025-01-03T09:43:00Z">
                <w:pPr/>
              </w:pPrChange>
            </w:pPr>
            <w:del w:id="3695" w:author="瑋婷 徐" w:date="2025-01-03T17:37:00Z" w16du:dateUtc="2025-01-03T09:37:00Z">
              <w:r w:rsidDel="00287E72">
                <w:rPr>
                  <w:rFonts w:ascii="Times New Roman" w:eastAsia="標楷體" w:hAnsi="Times New Roman" w:cs="Times New Roman"/>
                  <w:color w:val="000000"/>
                </w:rPr>
                <w:delText>林宏陽、劉雯玲</w:delText>
              </w:r>
            </w:del>
          </w:p>
        </w:tc>
      </w:tr>
      <w:tr w:rsidR="00287E72" w:rsidDel="00287E72" w14:paraId="41B8D1EA" w14:textId="3F220311" w:rsidTr="00287E72">
        <w:trPr>
          <w:trHeight w:val="396"/>
          <w:del w:id="3696" w:author="瑋婷 徐" w:date="2025-01-03T17:37:00Z"/>
          <w:trPrChange w:id="3697" w:author="瑋婷 徐" w:date="2025-01-03T17:43:00Z" w16du:dateUtc="2025-01-03T09:43:00Z">
            <w:trPr>
              <w:gridBefore w:val="1"/>
              <w:trHeight w:val="396"/>
            </w:trPr>
          </w:trPrChange>
        </w:trPr>
        <w:tc>
          <w:tcPr>
            <w:tcW w:w="846" w:type="dxa"/>
            <w:vAlign w:val="center"/>
            <w:tcPrChange w:id="3698" w:author="瑋婷 徐" w:date="2025-01-03T17:43:00Z" w16du:dateUtc="2025-01-03T09:43:00Z">
              <w:tcPr>
                <w:tcW w:w="988" w:type="dxa"/>
                <w:gridSpan w:val="3"/>
                <w:vAlign w:val="center"/>
              </w:tcPr>
            </w:tcPrChange>
          </w:tcPr>
          <w:p w14:paraId="6FDEA656" w14:textId="0143196B" w:rsidR="00D93FCC" w:rsidDel="00287E72" w:rsidRDefault="002435EC">
            <w:pPr>
              <w:spacing w:line="360" w:lineRule="auto"/>
              <w:jc w:val="both"/>
              <w:rPr>
                <w:del w:id="3699" w:author="瑋婷 徐" w:date="2025-01-03T17:37:00Z" w16du:dateUtc="2025-01-03T09:37:00Z"/>
                <w:rFonts w:ascii="Times New Roman" w:eastAsia="標楷體" w:hAnsi="Times New Roman" w:cs="Times New Roman"/>
                <w:color w:val="000000"/>
              </w:rPr>
              <w:pPrChange w:id="3700" w:author="瑋婷 徐" w:date="2025-01-03T17:43:00Z" w16du:dateUtc="2025-01-03T09:43:00Z">
                <w:pPr>
                  <w:jc w:val="center"/>
                </w:pPr>
              </w:pPrChange>
            </w:pPr>
            <w:del w:id="3701" w:author="瑋婷 徐" w:date="2025-01-03T17:37:00Z" w16du:dateUtc="2025-01-03T09:37:00Z">
              <w:r w:rsidDel="00287E72">
                <w:rPr>
                  <w:rFonts w:ascii="Times New Roman" w:eastAsia="標楷體" w:hAnsi="Times New Roman" w:cs="Times New Roman"/>
                  <w:color w:val="000000"/>
                </w:rPr>
                <w:delText>5</w:delText>
              </w:r>
            </w:del>
          </w:p>
        </w:tc>
        <w:tc>
          <w:tcPr>
            <w:tcW w:w="1701" w:type="dxa"/>
            <w:vAlign w:val="center"/>
            <w:tcPrChange w:id="3702" w:author="瑋婷 徐" w:date="2025-01-03T17:43:00Z" w16du:dateUtc="2025-01-03T09:43:00Z">
              <w:tcPr>
                <w:tcW w:w="1842" w:type="dxa"/>
                <w:gridSpan w:val="4"/>
                <w:vAlign w:val="center"/>
              </w:tcPr>
            </w:tcPrChange>
          </w:tcPr>
          <w:p w14:paraId="4BA01BB7" w14:textId="688A3E80" w:rsidR="00D93FCC" w:rsidDel="00287E72" w:rsidRDefault="002435EC">
            <w:pPr>
              <w:spacing w:line="360" w:lineRule="auto"/>
              <w:jc w:val="both"/>
              <w:rPr>
                <w:del w:id="3703" w:author="瑋婷 徐" w:date="2025-01-03T17:37:00Z" w16du:dateUtc="2025-01-03T09:37:00Z"/>
                <w:rFonts w:ascii="Times New Roman" w:eastAsia="標楷體" w:hAnsi="Times New Roman" w:cs="Times New Roman"/>
                <w:color w:val="000000"/>
              </w:rPr>
              <w:pPrChange w:id="3704" w:author="瑋婷 徐" w:date="2025-01-03T17:43:00Z" w16du:dateUtc="2025-01-03T09:43:00Z">
                <w:pPr/>
              </w:pPrChange>
            </w:pPr>
            <w:del w:id="3705" w:author="瑋婷 徐" w:date="2025-01-03T17:37:00Z" w16du:dateUtc="2025-01-03T09:37:00Z">
              <w:r w:rsidDel="00287E72">
                <w:rPr>
                  <w:rFonts w:ascii="Times New Roman" w:eastAsia="標楷體" w:hAnsi="Times New Roman" w:cs="Times New Roman"/>
                  <w:color w:val="000000"/>
                </w:rPr>
                <w:delText>MA-A05-05</w:delText>
              </w:r>
            </w:del>
          </w:p>
        </w:tc>
        <w:tc>
          <w:tcPr>
            <w:tcW w:w="4252" w:type="dxa"/>
            <w:vAlign w:val="center"/>
            <w:tcPrChange w:id="3706" w:author="瑋婷 徐" w:date="2025-01-03T17:43:00Z" w16du:dateUtc="2025-01-03T09:43:00Z">
              <w:tcPr>
                <w:tcW w:w="3402" w:type="dxa"/>
                <w:vAlign w:val="center"/>
              </w:tcPr>
            </w:tcPrChange>
          </w:tcPr>
          <w:p w14:paraId="585419AA" w14:textId="03C01668" w:rsidR="00D93FCC" w:rsidDel="00287E72" w:rsidRDefault="002435EC">
            <w:pPr>
              <w:spacing w:line="360" w:lineRule="auto"/>
              <w:jc w:val="both"/>
              <w:rPr>
                <w:del w:id="3707" w:author="瑋婷 徐" w:date="2025-01-03T17:37:00Z" w16du:dateUtc="2025-01-03T09:37:00Z"/>
                <w:rFonts w:ascii="Times New Roman" w:eastAsia="標楷體" w:hAnsi="Times New Roman" w:cs="Times New Roman"/>
                <w:color w:val="000000"/>
              </w:rPr>
              <w:pPrChange w:id="3708" w:author="瑋婷 徐" w:date="2025-01-03T17:43:00Z" w16du:dateUtc="2025-01-03T09:43:00Z">
                <w:pPr/>
              </w:pPrChange>
            </w:pPr>
            <w:del w:id="3709" w:author="瑋婷 徐" w:date="2025-01-03T17:37:00Z" w16du:dateUtc="2025-01-03T09:37:00Z">
              <w:r w:rsidDel="00287E72">
                <w:rPr>
                  <w:rFonts w:ascii="Times New Roman" w:eastAsia="標楷體" w:hAnsi="Times New Roman" w:cs="Times New Roman"/>
                  <w:color w:val="000000"/>
                </w:rPr>
                <w:delText>南區</w:delText>
              </w:r>
              <w:r w:rsidDel="00287E72">
                <w:rPr>
                  <w:rFonts w:ascii="Times New Roman" w:eastAsia="標楷體" w:hAnsi="Times New Roman" w:cs="Times New Roman"/>
                  <w:color w:val="000000"/>
                </w:rPr>
                <w:delText>82</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color w:val="000000"/>
                </w:rPr>
                <w:delText>83</w:delText>
              </w:r>
              <w:r w:rsidDel="00287E72">
                <w:rPr>
                  <w:rFonts w:ascii="Times New Roman" w:eastAsia="標楷體" w:hAnsi="Times New Roman" w:cs="Times New Roman"/>
                  <w:color w:val="000000"/>
                </w:rPr>
                <w:delText>林班</w:delText>
              </w:r>
            </w:del>
          </w:p>
        </w:tc>
        <w:tc>
          <w:tcPr>
            <w:tcW w:w="7149" w:type="dxa"/>
            <w:vAlign w:val="center"/>
            <w:tcPrChange w:id="3710" w:author="瑋婷 徐" w:date="2025-01-03T17:43:00Z" w16du:dateUtc="2025-01-03T09:43:00Z">
              <w:tcPr>
                <w:tcW w:w="7716" w:type="dxa"/>
                <w:gridSpan w:val="4"/>
                <w:vAlign w:val="center"/>
              </w:tcPr>
            </w:tcPrChange>
          </w:tcPr>
          <w:p w14:paraId="2D6974F6" w14:textId="53BE1B16" w:rsidR="00D93FCC" w:rsidDel="00287E72" w:rsidRDefault="002435EC">
            <w:pPr>
              <w:spacing w:line="360" w:lineRule="auto"/>
              <w:jc w:val="both"/>
              <w:rPr>
                <w:del w:id="3711" w:author="瑋婷 徐" w:date="2025-01-03T17:37:00Z" w16du:dateUtc="2025-01-03T09:37:00Z"/>
                <w:rFonts w:ascii="Times New Roman" w:eastAsia="標楷體" w:hAnsi="Times New Roman" w:cs="Times New Roman"/>
                <w:color w:val="000000"/>
              </w:rPr>
              <w:pPrChange w:id="3712" w:author="瑋婷 徐" w:date="2025-01-03T17:43:00Z" w16du:dateUtc="2025-01-03T09:43:00Z">
                <w:pPr/>
              </w:pPrChange>
            </w:pPr>
            <w:del w:id="3713" w:author="瑋婷 徐" w:date="2025-01-03T17:37:00Z" w16du:dateUtc="2025-01-03T09:37:00Z">
              <w:r w:rsidDel="00287E72">
                <w:rPr>
                  <w:rFonts w:ascii="Times New Roman" w:eastAsia="標楷體" w:hAnsi="Times New Roman" w:cs="Times New Roman"/>
                  <w:color w:val="000000"/>
                </w:rPr>
                <w:delText>宋隆松</w:delText>
              </w:r>
            </w:del>
          </w:p>
        </w:tc>
      </w:tr>
      <w:tr w:rsidR="00287E72" w:rsidDel="00287E72" w14:paraId="57F768AC" w14:textId="126E66CA" w:rsidTr="00287E72">
        <w:trPr>
          <w:trHeight w:val="396"/>
          <w:del w:id="3714" w:author="瑋婷 徐" w:date="2025-01-03T17:37:00Z"/>
        </w:trPr>
        <w:tc>
          <w:tcPr>
            <w:tcW w:w="846" w:type="dxa"/>
            <w:vAlign w:val="center"/>
          </w:tcPr>
          <w:p w14:paraId="6A59E1F6" w14:textId="256CA057" w:rsidR="00D93FCC" w:rsidDel="00287E72" w:rsidRDefault="002435EC">
            <w:pPr>
              <w:spacing w:line="360" w:lineRule="auto"/>
              <w:jc w:val="both"/>
              <w:rPr>
                <w:del w:id="3715" w:author="瑋婷 徐" w:date="2025-01-03T17:37:00Z" w16du:dateUtc="2025-01-03T09:37:00Z"/>
                <w:rFonts w:ascii="Times New Roman" w:eastAsia="標楷體" w:hAnsi="Times New Roman" w:cs="Times New Roman"/>
                <w:color w:val="000000"/>
              </w:rPr>
              <w:pPrChange w:id="3716" w:author="瑋婷 徐" w:date="2025-01-03T17:43:00Z" w16du:dateUtc="2025-01-03T09:43:00Z">
                <w:pPr>
                  <w:jc w:val="center"/>
                </w:pPr>
              </w:pPrChange>
            </w:pPr>
            <w:del w:id="3717" w:author="瑋婷 徐" w:date="2025-01-03T17:37:00Z" w16du:dateUtc="2025-01-03T09:37:00Z">
              <w:r w:rsidDel="00287E72">
                <w:rPr>
                  <w:rFonts w:ascii="Times New Roman" w:eastAsia="標楷體" w:hAnsi="Times New Roman" w:cs="Times New Roman"/>
                  <w:color w:val="000000"/>
                </w:rPr>
                <w:delText>6</w:delText>
              </w:r>
            </w:del>
          </w:p>
        </w:tc>
        <w:tc>
          <w:tcPr>
            <w:tcW w:w="1701" w:type="dxa"/>
            <w:vAlign w:val="center"/>
          </w:tcPr>
          <w:p w14:paraId="153E800C" w14:textId="3D0EBBB4" w:rsidR="00D93FCC" w:rsidDel="00287E72" w:rsidRDefault="002435EC">
            <w:pPr>
              <w:spacing w:line="360" w:lineRule="auto"/>
              <w:jc w:val="both"/>
              <w:rPr>
                <w:del w:id="3718" w:author="瑋婷 徐" w:date="2025-01-03T17:37:00Z" w16du:dateUtc="2025-01-03T09:37:00Z"/>
                <w:rFonts w:ascii="Times New Roman" w:eastAsia="標楷體" w:hAnsi="Times New Roman" w:cs="Times New Roman"/>
                <w:color w:val="000000"/>
              </w:rPr>
              <w:pPrChange w:id="3719" w:author="瑋婷 徐" w:date="2025-01-03T17:43:00Z" w16du:dateUtc="2025-01-03T09:43:00Z">
                <w:pPr/>
              </w:pPrChange>
            </w:pPr>
            <w:del w:id="3720" w:author="瑋婷 徐" w:date="2025-01-03T17:37:00Z" w16du:dateUtc="2025-01-03T09:37:00Z">
              <w:r w:rsidDel="00287E72">
                <w:rPr>
                  <w:rFonts w:ascii="Times New Roman" w:eastAsia="標楷體" w:hAnsi="Times New Roman" w:cs="Times New Roman"/>
                  <w:color w:val="000000"/>
                </w:rPr>
                <w:delText>MB-B06-09</w:delText>
              </w:r>
            </w:del>
          </w:p>
        </w:tc>
        <w:tc>
          <w:tcPr>
            <w:tcW w:w="4252" w:type="dxa"/>
            <w:vAlign w:val="center"/>
          </w:tcPr>
          <w:p w14:paraId="19C3127F" w14:textId="35209E65" w:rsidR="00D93FCC" w:rsidDel="00287E72" w:rsidRDefault="002435EC">
            <w:pPr>
              <w:spacing w:line="360" w:lineRule="auto"/>
              <w:jc w:val="both"/>
              <w:rPr>
                <w:del w:id="3721" w:author="瑋婷 徐" w:date="2025-01-03T17:37:00Z" w16du:dateUtc="2025-01-03T09:37:00Z"/>
                <w:rFonts w:ascii="Times New Roman" w:eastAsia="標楷體" w:hAnsi="Times New Roman" w:cs="Times New Roman"/>
                <w:color w:val="000000"/>
              </w:rPr>
              <w:pPrChange w:id="3722" w:author="瑋婷 徐" w:date="2025-01-03T17:43:00Z" w16du:dateUtc="2025-01-03T09:43:00Z">
                <w:pPr/>
              </w:pPrChange>
            </w:pPr>
            <w:del w:id="3723" w:author="瑋婷 徐" w:date="2025-01-03T17:37:00Z" w16du:dateUtc="2025-01-03T09:37:00Z">
              <w:r w:rsidDel="00287E72">
                <w:rPr>
                  <w:rFonts w:ascii="Times New Roman" w:eastAsia="標楷體" w:hAnsi="Times New Roman" w:cs="Times New Roman"/>
                  <w:color w:val="000000"/>
                </w:rPr>
                <w:delText>司馬限山</w:delText>
              </w:r>
            </w:del>
          </w:p>
        </w:tc>
        <w:tc>
          <w:tcPr>
            <w:tcW w:w="7149" w:type="dxa"/>
            <w:vAlign w:val="center"/>
          </w:tcPr>
          <w:p w14:paraId="6BA94636" w14:textId="39D74492" w:rsidR="00D93FCC" w:rsidDel="00287E72" w:rsidRDefault="002435EC">
            <w:pPr>
              <w:spacing w:line="360" w:lineRule="auto"/>
              <w:jc w:val="both"/>
              <w:rPr>
                <w:del w:id="3724" w:author="瑋婷 徐" w:date="2025-01-03T17:37:00Z" w16du:dateUtc="2025-01-03T09:37:00Z"/>
                <w:rFonts w:ascii="Times New Roman" w:eastAsia="標楷體" w:hAnsi="Times New Roman" w:cs="Times New Roman"/>
                <w:color w:val="000000"/>
              </w:rPr>
              <w:pPrChange w:id="3725" w:author="瑋婷 徐" w:date="2025-01-03T17:43:00Z" w16du:dateUtc="2025-01-03T09:43:00Z">
                <w:pPr/>
              </w:pPrChange>
            </w:pPr>
            <w:del w:id="3726" w:author="瑋婷 徐" w:date="2025-01-03T17:37:00Z" w16du:dateUtc="2025-01-03T09:37:00Z">
              <w:r w:rsidDel="00287E72">
                <w:rPr>
                  <w:rFonts w:ascii="Times New Roman" w:eastAsia="標楷體" w:hAnsi="Times New Roman" w:cs="Times New Roman"/>
                  <w:color w:val="000000"/>
                </w:rPr>
                <w:delText>劉景能、余建勳</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劉景能</w:delText>
              </w:r>
            </w:del>
          </w:p>
        </w:tc>
      </w:tr>
      <w:tr w:rsidR="00287E72" w:rsidDel="00287E72" w14:paraId="6463148D" w14:textId="0C5705FA" w:rsidTr="00287E72">
        <w:trPr>
          <w:trHeight w:val="396"/>
          <w:del w:id="3727" w:author="瑋婷 徐" w:date="2025-01-03T17:37:00Z"/>
          <w:trPrChange w:id="3728" w:author="瑋婷 徐" w:date="2025-01-03T17:43:00Z" w16du:dateUtc="2025-01-03T09:43:00Z">
            <w:trPr>
              <w:gridBefore w:val="1"/>
              <w:trHeight w:val="396"/>
            </w:trPr>
          </w:trPrChange>
        </w:trPr>
        <w:tc>
          <w:tcPr>
            <w:tcW w:w="846" w:type="dxa"/>
            <w:vAlign w:val="center"/>
            <w:tcPrChange w:id="3729" w:author="瑋婷 徐" w:date="2025-01-03T17:43:00Z" w16du:dateUtc="2025-01-03T09:43:00Z">
              <w:tcPr>
                <w:tcW w:w="846" w:type="dxa"/>
                <w:gridSpan w:val="2"/>
                <w:vAlign w:val="center"/>
              </w:tcPr>
            </w:tcPrChange>
          </w:tcPr>
          <w:p w14:paraId="49776D6B" w14:textId="6F900C57" w:rsidR="00D93FCC" w:rsidDel="00287E72" w:rsidRDefault="002435EC">
            <w:pPr>
              <w:spacing w:line="360" w:lineRule="auto"/>
              <w:jc w:val="both"/>
              <w:rPr>
                <w:del w:id="3730" w:author="瑋婷 徐" w:date="2025-01-03T17:37:00Z" w16du:dateUtc="2025-01-03T09:37:00Z"/>
                <w:rFonts w:ascii="Times New Roman" w:eastAsia="標楷體" w:hAnsi="Times New Roman" w:cs="Times New Roman"/>
                <w:color w:val="000000"/>
              </w:rPr>
              <w:pPrChange w:id="3731" w:author="瑋婷 徐" w:date="2025-01-03T17:43:00Z" w16du:dateUtc="2025-01-03T09:43:00Z">
                <w:pPr>
                  <w:jc w:val="center"/>
                </w:pPr>
              </w:pPrChange>
            </w:pPr>
            <w:del w:id="3732" w:author="瑋婷 徐" w:date="2025-01-03T17:37:00Z" w16du:dateUtc="2025-01-03T09:37:00Z">
              <w:r w:rsidDel="00287E72">
                <w:rPr>
                  <w:rFonts w:ascii="Times New Roman" w:eastAsia="標楷體" w:hAnsi="Times New Roman" w:cs="Times New Roman"/>
                  <w:color w:val="000000"/>
                </w:rPr>
                <w:delText>7</w:delText>
              </w:r>
            </w:del>
          </w:p>
        </w:tc>
        <w:tc>
          <w:tcPr>
            <w:tcW w:w="1701" w:type="dxa"/>
            <w:vAlign w:val="center"/>
            <w:tcPrChange w:id="3733" w:author="瑋婷 徐" w:date="2025-01-03T17:43:00Z" w16du:dateUtc="2025-01-03T09:43:00Z">
              <w:tcPr>
                <w:tcW w:w="1559" w:type="dxa"/>
                <w:gridSpan w:val="2"/>
                <w:vAlign w:val="center"/>
              </w:tcPr>
            </w:tcPrChange>
          </w:tcPr>
          <w:p w14:paraId="05AD8109" w14:textId="33DE7F8A" w:rsidR="00D93FCC" w:rsidDel="00287E72" w:rsidRDefault="002435EC">
            <w:pPr>
              <w:spacing w:line="360" w:lineRule="auto"/>
              <w:jc w:val="both"/>
              <w:rPr>
                <w:del w:id="3734" w:author="瑋婷 徐" w:date="2025-01-03T17:37:00Z" w16du:dateUtc="2025-01-03T09:37:00Z"/>
                <w:rFonts w:ascii="Times New Roman" w:eastAsia="標楷體" w:hAnsi="Times New Roman" w:cs="Times New Roman"/>
                <w:color w:val="000000"/>
              </w:rPr>
              <w:pPrChange w:id="3735" w:author="瑋婷 徐" w:date="2025-01-03T17:43:00Z" w16du:dateUtc="2025-01-03T09:43:00Z">
                <w:pPr/>
              </w:pPrChange>
            </w:pPr>
            <w:del w:id="3736" w:author="瑋婷 徐" w:date="2025-01-03T17:37:00Z" w16du:dateUtc="2025-01-03T09:37:00Z">
              <w:r w:rsidDel="00287E72">
                <w:rPr>
                  <w:rFonts w:ascii="Times New Roman" w:eastAsia="標楷體" w:hAnsi="Times New Roman" w:cs="Times New Roman"/>
                  <w:color w:val="000000"/>
                </w:rPr>
                <w:delText>MB-B07-08</w:delText>
              </w:r>
            </w:del>
          </w:p>
        </w:tc>
        <w:tc>
          <w:tcPr>
            <w:tcW w:w="4252" w:type="dxa"/>
            <w:vAlign w:val="center"/>
            <w:tcPrChange w:id="3737" w:author="瑋婷 徐" w:date="2025-01-03T17:43:00Z" w16du:dateUtc="2025-01-03T09:43:00Z">
              <w:tcPr>
                <w:tcW w:w="4394" w:type="dxa"/>
                <w:gridSpan w:val="6"/>
                <w:vAlign w:val="center"/>
              </w:tcPr>
            </w:tcPrChange>
          </w:tcPr>
          <w:p w14:paraId="6C3BDD9B" w14:textId="371745A2" w:rsidR="00D93FCC" w:rsidDel="00287E72" w:rsidRDefault="002435EC">
            <w:pPr>
              <w:spacing w:line="360" w:lineRule="auto"/>
              <w:jc w:val="both"/>
              <w:rPr>
                <w:del w:id="3738" w:author="瑋婷 徐" w:date="2025-01-03T17:37:00Z" w16du:dateUtc="2025-01-03T09:37:00Z"/>
                <w:rFonts w:ascii="Times New Roman" w:eastAsia="標楷體" w:hAnsi="Times New Roman" w:cs="Times New Roman"/>
                <w:color w:val="000000"/>
              </w:rPr>
              <w:pPrChange w:id="3739" w:author="瑋婷 徐" w:date="2025-01-03T17:43:00Z" w16du:dateUtc="2025-01-03T09:43:00Z">
                <w:pPr/>
              </w:pPrChange>
            </w:pPr>
            <w:del w:id="3740" w:author="瑋婷 徐" w:date="2025-01-03T17:37:00Z" w16du:dateUtc="2025-01-03T09:37:00Z">
              <w:r w:rsidDel="00287E72">
                <w:rPr>
                  <w:rFonts w:ascii="Times New Roman" w:eastAsia="標楷體" w:hAnsi="Times New Roman" w:cs="Times New Roman"/>
                  <w:color w:val="000000"/>
                </w:rPr>
                <w:delText>大溪事業區</w:delText>
              </w:r>
              <w:r w:rsidDel="00287E72">
                <w:rPr>
                  <w:rFonts w:ascii="Times New Roman" w:eastAsia="標楷體" w:hAnsi="Times New Roman" w:cs="Times New Roman"/>
                  <w:color w:val="000000"/>
                </w:rPr>
                <w:delText>44</w:delText>
              </w:r>
              <w:r w:rsidDel="00287E72">
                <w:rPr>
                  <w:rFonts w:ascii="Times New Roman" w:eastAsia="標楷體" w:hAnsi="Times New Roman" w:cs="Times New Roman"/>
                  <w:color w:val="000000"/>
                </w:rPr>
                <w:delText>林班</w:delText>
              </w:r>
            </w:del>
          </w:p>
        </w:tc>
        <w:tc>
          <w:tcPr>
            <w:tcW w:w="7149" w:type="dxa"/>
            <w:vAlign w:val="center"/>
            <w:tcPrChange w:id="3741" w:author="瑋婷 徐" w:date="2025-01-03T17:43:00Z" w16du:dateUtc="2025-01-03T09:43:00Z">
              <w:tcPr>
                <w:tcW w:w="7149" w:type="dxa"/>
                <w:gridSpan w:val="2"/>
                <w:vAlign w:val="center"/>
              </w:tcPr>
            </w:tcPrChange>
          </w:tcPr>
          <w:p w14:paraId="4FB16B02" w14:textId="65691BA9" w:rsidR="00D93FCC" w:rsidDel="00287E72" w:rsidRDefault="002435EC">
            <w:pPr>
              <w:spacing w:line="360" w:lineRule="auto"/>
              <w:jc w:val="both"/>
              <w:rPr>
                <w:del w:id="3742" w:author="瑋婷 徐" w:date="2025-01-03T17:37:00Z" w16du:dateUtc="2025-01-03T09:37:00Z"/>
                <w:rFonts w:ascii="Times New Roman" w:eastAsia="標楷體" w:hAnsi="Times New Roman" w:cs="Times New Roman"/>
                <w:color w:val="000000"/>
              </w:rPr>
              <w:pPrChange w:id="3743" w:author="瑋婷 徐" w:date="2025-01-03T17:43:00Z" w16du:dateUtc="2025-01-03T09:43:00Z">
                <w:pPr/>
              </w:pPrChange>
            </w:pPr>
            <w:del w:id="3744" w:author="瑋婷 徐" w:date="2025-01-03T17:37:00Z" w16du:dateUtc="2025-01-03T09:37:00Z">
              <w:r w:rsidDel="00287E72">
                <w:rPr>
                  <w:rFonts w:ascii="Times New Roman" w:eastAsia="標楷體" w:hAnsi="Times New Roman" w:cs="Times New Roman"/>
                  <w:color w:val="000000"/>
                </w:rPr>
                <w:delText>盧冠廷</w:delText>
              </w:r>
            </w:del>
          </w:p>
        </w:tc>
      </w:tr>
      <w:tr w:rsidR="00287E72" w:rsidDel="00287E72" w14:paraId="2E90DD88" w14:textId="12F65523" w:rsidTr="00287E72">
        <w:trPr>
          <w:trHeight w:val="396"/>
          <w:del w:id="3745" w:author="瑋婷 徐" w:date="2025-01-03T17:37:00Z"/>
          <w:trPrChange w:id="3746" w:author="瑋婷 徐" w:date="2025-01-03T17:43:00Z" w16du:dateUtc="2025-01-03T09:43:00Z">
            <w:trPr>
              <w:gridBefore w:val="1"/>
              <w:trHeight w:val="396"/>
            </w:trPr>
          </w:trPrChange>
        </w:trPr>
        <w:tc>
          <w:tcPr>
            <w:tcW w:w="846" w:type="dxa"/>
            <w:vAlign w:val="center"/>
            <w:tcPrChange w:id="3747" w:author="瑋婷 徐" w:date="2025-01-03T17:43:00Z" w16du:dateUtc="2025-01-03T09:43:00Z">
              <w:tcPr>
                <w:tcW w:w="988" w:type="dxa"/>
                <w:gridSpan w:val="3"/>
                <w:vAlign w:val="center"/>
              </w:tcPr>
            </w:tcPrChange>
          </w:tcPr>
          <w:p w14:paraId="4818437B" w14:textId="1ADEA9C6" w:rsidR="00D93FCC" w:rsidDel="00287E72" w:rsidRDefault="002435EC">
            <w:pPr>
              <w:spacing w:line="360" w:lineRule="auto"/>
              <w:jc w:val="both"/>
              <w:rPr>
                <w:del w:id="3748" w:author="瑋婷 徐" w:date="2025-01-03T17:37:00Z" w16du:dateUtc="2025-01-03T09:37:00Z"/>
                <w:rFonts w:ascii="Times New Roman" w:eastAsia="標楷體" w:hAnsi="Times New Roman" w:cs="Times New Roman"/>
                <w:color w:val="000000"/>
              </w:rPr>
              <w:pPrChange w:id="3749" w:author="瑋婷 徐" w:date="2025-01-03T17:43:00Z" w16du:dateUtc="2025-01-03T09:43:00Z">
                <w:pPr>
                  <w:jc w:val="center"/>
                </w:pPr>
              </w:pPrChange>
            </w:pPr>
            <w:del w:id="3750" w:author="瑋婷 徐" w:date="2025-01-03T17:37:00Z" w16du:dateUtc="2025-01-03T09:37:00Z">
              <w:r w:rsidDel="00287E72">
                <w:rPr>
                  <w:rFonts w:ascii="Times New Roman" w:eastAsia="標楷體" w:hAnsi="Times New Roman" w:cs="Times New Roman"/>
                  <w:color w:val="000000"/>
                </w:rPr>
                <w:delText>8</w:delText>
              </w:r>
            </w:del>
          </w:p>
        </w:tc>
        <w:tc>
          <w:tcPr>
            <w:tcW w:w="1701" w:type="dxa"/>
            <w:vAlign w:val="center"/>
            <w:tcPrChange w:id="3751" w:author="瑋婷 徐" w:date="2025-01-03T17:43:00Z" w16du:dateUtc="2025-01-03T09:43:00Z">
              <w:tcPr>
                <w:tcW w:w="1842" w:type="dxa"/>
                <w:gridSpan w:val="4"/>
                <w:vAlign w:val="center"/>
              </w:tcPr>
            </w:tcPrChange>
          </w:tcPr>
          <w:p w14:paraId="65E1B2DA" w14:textId="5601C927" w:rsidR="00D93FCC" w:rsidDel="00287E72" w:rsidRDefault="002435EC">
            <w:pPr>
              <w:spacing w:line="360" w:lineRule="auto"/>
              <w:jc w:val="both"/>
              <w:rPr>
                <w:del w:id="3752" w:author="瑋婷 徐" w:date="2025-01-03T17:37:00Z" w16du:dateUtc="2025-01-03T09:37:00Z"/>
                <w:rFonts w:ascii="Times New Roman" w:eastAsia="標楷體" w:hAnsi="Times New Roman" w:cs="Times New Roman"/>
                <w:color w:val="000000"/>
              </w:rPr>
              <w:pPrChange w:id="3753" w:author="瑋婷 徐" w:date="2025-01-03T17:43:00Z" w16du:dateUtc="2025-01-03T09:43:00Z">
                <w:pPr/>
              </w:pPrChange>
            </w:pPr>
            <w:del w:id="3754" w:author="瑋婷 徐" w:date="2025-01-03T17:37:00Z" w16du:dateUtc="2025-01-03T09:37:00Z">
              <w:r w:rsidDel="00287E72">
                <w:rPr>
                  <w:rFonts w:ascii="Times New Roman" w:eastAsia="標楷體" w:hAnsi="Times New Roman" w:cs="Times New Roman"/>
                  <w:color w:val="000000"/>
                </w:rPr>
                <w:delText>MC-B08-16</w:delText>
              </w:r>
            </w:del>
          </w:p>
        </w:tc>
        <w:tc>
          <w:tcPr>
            <w:tcW w:w="4252" w:type="dxa"/>
            <w:vAlign w:val="center"/>
            <w:tcPrChange w:id="3755" w:author="瑋婷 徐" w:date="2025-01-03T17:43:00Z" w16du:dateUtc="2025-01-03T09:43:00Z">
              <w:tcPr>
                <w:tcW w:w="3969" w:type="dxa"/>
                <w:gridSpan w:val="3"/>
                <w:vAlign w:val="center"/>
              </w:tcPr>
            </w:tcPrChange>
          </w:tcPr>
          <w:p w14:paraId="1E9747FD" w14:textId="6C8AE84A" w:rsidR="00D93FCC" w:rsidDel="00287E72" w:rsidRDefault="002435EC">
            <w:pPr>
              <w:spacing w:line="360" w:lineRule="auto"/>
              <w:jc w:val="both"/>
              <w:rPr>
                <w:del w:id="3756" w:author="瑋婷 徐" w:date="2025-01-03T17:37:00Z" w16du:dateUtc="2025-01-03T09:37:00Z"/>
                <w:rFonts w:ascii="Times New Roman" w:eastAsia="標楷體" w:hAnsi="Times New Roman" w:cs="Times New Roman"/>
                <w:color w:val="000000"/>
              </w:rPr>
              <w:pPrChange w:id="3757" w:author="瑋婷 徐" w:date="2025-01-03T17:43:00Z" w16du:dateUtc="2025-01-03T09:43:00Z">
                <w:pPr/>
              </w:pPrChange>
            </w:pPr>
            <w:del w:id="3758" w:author="瑋婷 徐" w:date="2025-01-03T17:37:00Z" w16du:dateUtc="2025-01-03T09:37:00Z">
              <w:r w:rsidDel="00287E72">
                <w:rPr>
                  <w:rFonts w:ascii="Times New Roman" w:eastAsia="標楷體" w:hAnsi="Times New Roman" w:cs="Times New Roman"/>
                  <w:color w:val="000000"/>
                </w:rPr>
                <w:delText>大霸</w:delText>
              </w:r>
              <w:r w:rsidDel="00287E72">
                <w:rPr>
                  <w:rFonts w:ascii="Times New Roman" w:eastAsia="標楷體" w:hAnsi="Times New Roman" w:cs="Times New Roman"/>
                  <w:color w:val="000000"/>
                </w:rPr>
                <w:delText>A</w:delText>
              </w:r>
            </w:del>
          </w:p>
        </w:tc>
        <w:tc>
          <w:tcPr>
            <w:tcW w:w="7149" w:type="dxa"/>
            <w:vAlign w:val="center"/>
            <w:tcPrChange w:id="3759" w:author="瑋婷 徐" w:date="2025-01-03T17:43:00Z" w16du:dateUtc="2025-01-03T09:43:00Z">
              <w:tcPr>
                <w:tcW w:w="7149" w:type="dxa"/>
                <w:gridSpan w:val="2"/>
                <w:vAlign w:val="center"/>
              </w:tcPr>
            </w:tcPrChange>
          </w:tcPr>
          <w:p w14:paraId="2CB172E1" w14:textId="164FEAFB" w:rsidR="00D93FCC" w:rsidDel="00287E72" w:rsidRDefault="002435EC">
            <w:pPr>
              <w:spacing w:line="360" w:lineRule="auto"/>
              <w:jc w:val="both"/>
              <w:rPr>
                <w:del w:id="3760" w:author="瑋婷 徐" w:date="2025-01-03T17:37:00Z" w16du:dateUtc="2025-01-03T09:37:00Z"/>
                <w:rFonts w:ascii="Times New Roman" w:eastAsia="標楷體" w:hAnsi="Times New Roman" w:cs="Times New Roman"/>
                <w:color w:val="000000"/>
              </w:rPr>
              <w:pPrChange w:id="3761" w:author="瑋婷 徐" w:date="2025-01-03T17:43:00Z" w16du:dateUtc="2025-01-03T09:43:00Z">
                <w:pPr/>
              </w:pPrChange>
            </w:pPr>
            <w:del w:id="3762" w:author="瑋婷 徐" w:date="2025-01-03T17:37:00Z" w16du:dateUtc="2025-01-03T09:37:00Z">
              <w:r w:rsidDel="00287E72">
                <w:rPr>
                  <w:rFonts w:ascii="Times New Roman" w:eastAsia="標楷體" w:hAnsi="Times New Roman" w:cs="Times New Roman"/>
                  <w:color w:val="000000"/>
                </w:rPr>
                <w:delText>樂歐幸伐杜</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彭建豪</w:delText>
              </w:r>
            </w:del>
          </w:p>
        </w:tc>
      </w:tr>
      <w:tr w:rsidR="00287E72" w:rsidDel="00287E72" w14:paraId="1CBEBF8A" w14:textId="681E7C65" w:rsidTr="00287E72">
        <w:trPr>
          <w:trHeight w:val="396"/>
          <w:del w:id="3763" w:author="瑋婷 徐" w:date="2025-01-03T17:37:00Z"/>
          <w:trPrChange w:id="3764" w:author="瑋婷 徐" w:date="2025-01-03T17:43:00Z" w16du:dateUtc="2025-01-03T09:43:00Z">
            <w:trPr>
              <w:gridBefore w:val="1"/>
              <w:trHeight w:val="396"/>
            </w:trPr>
          </w:trPrChange>
        </w:trPr>
        <w:tc>
          <w:tcPr>
            <w:tcW w:w="846" w:type="dxa"/>
            <w:vAlign w:val="center"/>
            <w:tcPrChange w:id="3765" w:author="瑋婷 徐" w:date="2025-01-03T17:43:00Z" w16du:dateUtc="2025-01-03T09:43:00Z">
              <w:tcPr>
                <w:tcW w:w="846" w:type="dxa"/>
                <w:gridSpan w:val="2"/>
                <w:vAlign w:val="center"/>
              </w:tcPr>
            </w:tcPrChange>
          </w:tcPr>
          <w:p w14:paraId="068F824D" w14:textId="446CDEF5" w:rsidR="00D93FCC" w:rsidDel="00287E72" w:rsidRDefault="002435EC">
            <w:pPr>
              <w:spacing w:line="360" w:lineRule="auto"/>
              <w:jc w:val="both"/>
              <w:rPr>
                <w:del w:id="3766" w:author="瑋婷 徐" w:date="2025-01-03T17:37:00Z" w16du:dateUtc="2025-01-03T09:37:00Z"/>
                <w:rFonts w:ascii="Times New Roman" w:eastAsia="標楷體" w:hAnsi="Times New Roman" w:cs="Times New Roman"/>
                <w:color w:val="000000"/>
              </w:rPr>
              <w:pPrChange w:id="3767" w:author="瑋婷 徐" w:date="2025-01-03T17:43:00Z" w16du:dateUtc="2025-01-03T09:43:00Z">
                <w:pPr>
                  <w:jc w:val="center"/>
                </w:pPr>
              </w:pPrChange>
            </w:pPr>
            <w:del w:id="3768" w:author="瑋婷 徐" w:date="2025-01-03T17:37:00Z" w16du:dateUtc="2025-01-03T09:37:00Z">
              <w:r w:rsidDel="00287E72">
                <w:rPr>
                  <w:rFonts w:ascii="Times New Roman" w:eastAsia="標楷體" w:hAnsi="Times New Roman" w:cs="Times New Roman"/>
                  <w:color w:val="000000"/>
                </w:rPr>
                <w:delText>9</w:delText>
              </w:r>
            </w:del>
          </w:p>
        </w:tc>
        <w:tc>
          <w:tcPr>
            <w:tcW w:w="1701" w:type="dxa"/>
            <w:vAlign w:val="center"/>
            <w:tcPrChange w:id="3769" w:author="瑋婷 徐" w:date="2025-01-03T17:43:00Z" w16du:dateUtc="2025-01-03T09:43:00Z">
              <w:tcPr>
                <w:tcW w:w="1701" w:type="dxa"/>
                <w:gridSpan w:val="4"/>
                <w:vAlign w:val="center"/>
              </w:tcPr>
            </w:tcPrChange>
          </w:tcPr>
          <w:p w14:paraId="4A8679EC" w14:textId="130B8CDA" w:rsidR="00D93FCC" w:rsidDel="00287E72" w:rsidRDefault="002435EC">
            <w:pPr>
              <w:spacing w:line="360" w:lineRule="auto"/>
              <w:jc w:val="both"/>
              <w:rPr>
                <w:del w:id="3770" w:author="瑋婷 徐" w:date="2025-01-03T17:37:00Z" w16du:dateUtc="2025-01-03T09:37:00Z"/>
                <w:rFonts w:ascii="Times New Roman" w:eastAsia="標楷體" w:hAnsi="Times New Roman" w:cs="Times New Roman"/>
                <w:color w:val="000000"/>
              </w:rPr>
              <w:pPrChange w:id="3771" w:author="瑋婷 徐" w:date="2025-01-03T17:43:00Z" w16du:dateUtc="2025-01-03T09:43:00Z">
                <w:pPr/>
              </w:pPrChange>
            </w:pPr>
            <w:del w:id="3772" w:author="瑋婷 徐" w:date="2025-01-03T17:37:00Z" w16du:dateUtc="2025-01-03T09:37:00Z">
              <w:r w:rsidDel="00287E72">
                <w:rPr>
                  <w:rFonts w:ascii="Times New Roman" w:eastAsia="標楷體" w:hAnsi="Times New Roman" w:cs="Times New Roman"/>
                  <w:color w:val="000000"/>
                </w:rPr>
                <w:delText>MA-B09-02</w:delText>
              </w:r>
            </w:del>
          </w:p>
        </w:tc>
        <w:tc>
          <w:tcPr>
            <w:tcW w:w="4252" w:type="dxa"/>
            <w:vAlign w:val="center"/>
            <w:tcPrChange w:id="3773" w:author="瑋婷 徐" w:date="2025-01-03T17:43:00Z" w16du:dateUtc="2025-01-03T09:43:00Z">
              <w:tcPr>
                <w:tcW w:w="4252" w:type="dxa"/>
                <w:gridSpan w:val="4"/>
                <w:vAlign w:val="center"/>
              </w:tcPr>
            </w:tcPrChange>
          </w:tcPr>
          <w:p w14:paraId="2400242F" w14:textId="24842FD9" w:rsidR="00D93FCC" w:rsidDel="00287E72" w:rsidRDefault="002435EC">
            <w:pPr>
              <w:spacing w:line="360" w:lineRule="auto"/>
              <w:jc w:val="both"/>
              <w:rPr>
                <w:del w:id="3774" w:author="瑋婷 徐" w:date="2025-01-03T17:37:00Z" w16du:dateUtc="2025-01-03T09:37:00Z"/>
                <w:rFonts w:ascii="Times New Roman" w:eastAsia="標楷體" w:hAnsi="Times New Roman" w:cs="Times New Roman"/>
                <w:color w:val="000000"/>
              </w:rPr>
              <w:pPrChange w:id="3775" w:author="瑋婷 徐" w:date="2025-01-03T17:43:00Z" w16du:dateUtc="2025-01-03T09:43:00Z">
                <w:pPr/>
              </w:pPrChange>
            </w:pPr>
            <w:del w:id="3776" w:author="瑋婷 徐" w:date="2025-01-03T17:37:00Z" w16du:dateUtc="2025-01-03T09:37:00Z">
              <w:r w:rsidDel="00287E72">
                <w:rPr>
                  <w:rFonts w:ascii="Times New Roman" w:eastAsia="標楷體" w:hAnsi="Times New Roman" w:cs="Times New Roman"/>
                  <w:color w:val="000000"/>
                </w:rPr>
                <w:delText>信賢</w:delText>
              </w:r>
            </w:del>
          </w:p>
        </w:tc>
        <w:tc>
          <w:tcPr>
            <w:tcW w:w="7149" w:type="dxa"/>
            <w:vAlign w:val="center"/>
            <w:tcPrChange w:id="3777" w:author="瑋婷 徐" w:date="2025-01-03T17:43:00Z" w16du:dateUtc="2025-01-03T09:43:00Z">
              <w:tcPr>
                <w:tcW w:w="7149" w:type="dxa"/>
                <w:gridSpan w:val="2"/>
                <w:vAlign w:val="center"/>
              </w:tcPr>
            </w:tcPrChange>
          </w:tcPr>
          <w:p w14:paraId="3478E38F" w14:textId="6518165B" w:rsidR="00D93FCC" w:rsidDel="00287E72" w:rsidRDefault="002435EC">
            <w:pPr>
              <w:spacing w:line="360" w:lineRule="auto"/>
              <w:jc w:val="both"/>
              <w:rPr>
                <w:del w:id="3778" w:author="瑋婷 徐" w:date="2025-01-03T17:37:00Z" w16du:dateUtc="2025-01-03T09:37:00Z"/>
                <w:rFonts w:ascii="Times New Roman" w:eastAsia="標楷體" w:hAnsi="Times New Roman" w:cs="Times New Roman"/>
                <w:color w:val="000000"/>
              </w:rPr>
              <w:pPrChange w:id="3779" w:author="瑋婷 徐" w:date="2025-01-03T17:43:00Z" w16du:dateUtc="2025-01-03T09:43:00Z">
                <w:pPr/>
              </w:pPrChange>
            </w:pPr>
            <w:del w:id="3780" w:author="瑋婷 徐" w:date="2025-01-03T17:37:00Z" w16du:dateUtc="2025-01-03T09:37:00Z">
              <w:r w:rsidDel="00287E72">
                <w:rPr>
                  <w:rFonts w:ascii="Times New Roman" w:eastAsia="標楷體" w:hAnsi="Times New Roman" w:cs="Times New Roman"/>
                  <w:color w:val="000000"/>
                </w:rPr>
                <w:delText>陳鴻照、宋曉菁</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陳鴻照</w:delText>
              </w:r>
            </w:del>
          </w:p>
        </w:tc>
      </w:tr>
      <w:tr w:rsidR="00287E72" w:rsidDel="00287E72" w14:paraId="59598B13" w14:textId="5EF13AD2" w:rsidTr="00287E72">
        <w:trPr>
          <w:trHeight w:val="396"/>
          <w:del w:id="3781" w:author="瑋婷 徐" w:date="2025-01-03T17:37:00Z"/>
          <w:trPrChange w:id="3782" w:author="瑋婷 徐" w:date="2025-01-03T17:43:00Z" w16du:dateUtc="2025-01-03T09:43:00Z">
            <w:trPr>
              <w:gridBefore w:val="1"/>
              <w:trHeight w:val="396"/>
            </w:trPr>
          </w:trPrChange>
        </w:trPr>
        <w:tc>
          <w:tcPr>
            <w:tcW w:w="846" w:type="dxa"/>
            <w:vAlign w:val="center"/>
            <w:tcPrChange w:id="3783" w:author="瑋婷 徐" w:date="2025-01-03T17:43:00Z" w16du:dateUtc="2025-01-03T09:43:00Z">
              <w:tcPr>
                <w:tcW w:w="846" w:type="dxa"/>
                <w:gridSpan w:val="2"/>
                <w:vAlign w:val="center"/>
              </w:tcPr>
            </w:tcPrChange>
          </w:tcPr>
          <w:p w14:paraId="5CC6DBC3" w14:textId="63991F45" w:rsidR="00D93FCC" w:rsidDel="00287E72" w:rsidRDefault="002435EC">
            <w:pPr>
              <w:spacing w:line="360" w:lineRule="auto"/>
              <w:jc w:val="both"/>
              <w:rPr>
                <w:del w:id="3784" w:author="瑋婷 徐" w:date="2025-01-03T17:37:00Z" w16du:dateUtc="2025-01-03T09:37:00Z"/>
                <w:rFonts w:ascii="Times New Roman" w:eastAsia="標楷體" w:hAnsi="Times New Roman" w:cs="Times New Roman"/>
                <w:color w:val="000000"/>
              </w:rPr>
              <w:pPrChange w:id="3785" w:author="瑋婷 徐" w:date="2025-01-03T17:43:00Z" w16du:dateUtc="2025-01-03T09:43:00Z">
                <w:pPr>
                  <w:jc w:val="center"/>
                </w:pPr>
              </w:pPrChange>
            </w:pPr>
            <w:del w:id="3786" w:author="瑋婷 徐" w:date="2025-01-03T17:37:00Z" w16du:dateUtc="2025-01-03T09:37:00Z">
              <w:r w:rsidDel="00287E72">
                <w:rPr>
                  <w:rFonts w:ascii="Times New Roman" w:eastAsia="標楷體" w:hAnsi="Times New Roman" w:cs="Times New Roman"/>
                  <w:color w:val="000000"/>
                </w:rPr>
                <w:delText>10</w:delText>
              </w:r>
            </w:del>
          </w:p>
        </w:tc>
        <w:tc>
          <w:tcPr>
            <w:tcW w:w="1701" w:type="dxa"/>
            <w:vAlign w:val="center"/>
            <w:tcPrChange w:id="3787" w:author="瑋婷 徐" w:date="2025-01-03T17:43:00Z" w16du:dateUtc="2025-01-03T09:43:00Z">
              <w:tcPr>
                <w:tcW w:w="1701" w:type="dxa"/>
                <w:gridSpan w:val="4"/>
                <w:vAlign w:val="center"/>
              </w:tcPr>
            </w:tcPrChange>
          </w:tcPr>
          <w:p w14:paraId="53E99E62" w14:textId="48FCE1B9" w:rsidR="00D93FCC" w:rsidDel="00287E72" w:rsidRDefault="002435EC">
            <w:pPr>
              <w:spacing w:line="360" w:lineRule="auto"/>
              <w:jc w:val="both"/>
              <w:rPr>
                <w:del w:id="3788" w:author="瑋婷 徐" w:date="2025-01-03T17:37:00Z" w16du:dateUtc="2025-01-03T09:37:00Z"/>
                <w:rFonts w:ascii="Times New Roman" w:eastAsia="標楷體" w:hAnsi="Times New Roman" w:cs="Times New Roman"/>
                <w:color w:val="000000"/>
              </w:rPr>
              <w:pPrChange w:id="3789" w:author="瑋婷 徐" w:date="2025-01-03T17:43:00Z" w16du:dateUtc="2025-01-03T09:43:00Z">
                <w:pPr/>
              </w:pPrChange>
            </w:pPr>
            <w:del w:id="3790" w:author="瑋婷 徐" w:date="2025-01-03T17:37:00Z" w16du:dateUtc="2025-01-03T09:37:00Z">
              <w:r w:rsidDel="00287E72">
                <w:rPr>
                  <w:rFonts w:ascii="Times New Roman" w:eastAsia="標楷體" w:hAnsi="Times New Roman" w:cs="Times New Roman"/>
                  <w:color w:val="000000"/>
                </w:rPr>
                <w:delText>MA-B09-12</w:delText>
              </w:r>
            </w:del>
          </w:p>
        </w:tc>
        <w:tc>
          <w:tcPr>
            <w:tcW w:w="4252" w:type="dxa"/>
            <w:vAlign w:val="center"/>
            <w:tcPrChange w:id="3791" w:author="瑋婷 徐" w:date="2025-01-03T17:43:00Z" w16du:dateUtc="2025-01-03T09:43:00Z">
              <w:tcPr>
                <w:tcW w:w="4252" w:type="dxa"/>
                <w:gridSpan w:val="4"/>
                <w:vAlign w:val="center"/>
              </w:tcPr>
            </w:tcPrChange>
          </w:tcPr>
          <w:p w14:paraId="446DE793" w14:textId="58EB88BC" w:rsidR="00D93FCC" w:rsidDel="00287E72" w:rsidRDefault="002435EC">
            <w:pPr>
              <w:spacing w:line="360" w:lineRule="auto"/>
              <w:jc w:val="both"/>
              <w:rPr>
                <w:del w:id="3792" w:author="瑋婷 徐" w:date="2025-01-03T17:37:00Z" w16du:dateUtc="2025-01-03T09:37:00Z"/>
                <w:rFonts w:ascii="Times New Roman" w:eastAsia="標楷體" w:hAnsi="Times New Roman" w:cs="Times New Roman"/>
                <w:color w:val="000000"/>
              </w:rPr>
              <w:pPrChange w:id="3793" w:author="瑋婷 徐" w:date="2025-01-03T17:43:00Z" w16du:dateUtc="2025-01-03T09:43:00Z">
                <w:pPr/>
              </w:pPrChange>
            </w:pPr>
            <w:del w:id="3794" w:author="瑋婷 徐" w:date="2025-01-03T17:37:00Z" w16du:dateUtc="2025-01-03T09:37:00Z">
              <w:r w:rsidDel="00287E72">
                <w:rPr>
                  <w:rFonts w:ascii="Times New Roman" w:eastAsia="標楷體" w:hAnsi="Times New Roman" w:cs="Times New Roman"/>
                  <w:color w:val="000000"/>
                </w:rPr>
                <w:delText>東滿步道</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color w:val="000000"/>
                </w:rPr>
                <w:delText>烏來事業區第</w:delText>
              </w:r>
              <w:r w:rsidDel="00287E72">
                <w:rPr>
                  <w:rFonts w:ascii="Times New Roman" w:eastAsia="標楷體" w:hAnsi="Times New Roman" w:cs="Times New Roman"/>
                  <w:color w:val="000000"/>
                </w:rPr>
                <w:delText>36</w:delText>
              </w:r>
              <w:r w:rsidDel="00287E72">
                <w:rPr>
                  <w:rFonts w:ascii="Times New Roman" w:eastAsia="標楷體" w:hAnsi="Times New Roman" w:cs="Times New Roman"/>
                  <w:color w:val="000000"/>
                </w:rPr>
                <w:delText>林班</w:delText>
              </w:r>
              <w:r w:rsidDel="00287E72">
                <w:rPr>
                  <w:rFonts w:ascii="Times New Roman" w:eastAsia="標楷體" w:hAnsi="Times New Roman" w:cs="Times New Roman"/>
                  <w:color w:val="000000"/>
                </w:rPr>
                <w:delText>)</w:delText>
              </w:r>
            </w:del>
          </w:p>
        </w:tc>
        <w:tc>
          <w:tcPr>
            <w:tcW w:w="7149" w:type="dxa"/>
            <w:vAlign w:val="center"/>
            <w:tcPrChange w:id="3795" w:author="瑋婷 徐" w:date="2025-01-03T17:43:00Z" w16du:dateUtc="2025-01-03T09:43:00Z">
              <w:tcPr>
                <w:tcW w:w="7149" w:type="dxa"/>
                <w:gridSpan w:val="2"/>
                <w:vAlign w:val="center"/>
              </w:tcPr>
            </w:tcPrChange>
          </w:tcPr>
          <w:p w14:paraId="4759C14D" w14:textId="5281F718" w:rsidR="00D93FCC" w:rsidDel="00287E72" w:rsidRDefault="002435EC">
            <w:pPr>
              <w:spacing w:line="360" w:lineRule="auto"/>
              <w:jc w:val="both"/>
              <w:rPr>
                <w:del w:id="3796" w:author="瑋婷 徐" w:date="2025-01-03T17:37:00Z" w16du:dateUtc="2025-01-03T09:37:00Z"/>
                <w:rFonts w:ascii="Times New Roman" w:eastAsia="標楷體" w:hAnsi="Times New Roman" w:cs="Times New Roman"/>
                <w:color w:val="000000"/>
              </w:rPr>
              <w:pPrChange w:id="3797" w:author="瑋婷 徐" w:date="2025-01-03T17:43:00Z" w16du:dateUtc="2025-01-03T09:43:00Z">
                <w:pPr/>
              </w:pPrChange>
            </w:pPr>
            <w:del w:id="3798" w:author="瑋婷 徐" w:date="2025-01-03T17:37:00Z" w16du:dateUtc="2025-01-03T09:37:00Z">
              <w:r w:rsidDel="00287E72">
                <w:rPr>
                  <w:rFonts w:ascii="Times New Roman" w:eastAsia="標楷體" w:hAnsi="Times New Roman" w:cs="Times New Roman"/>
                  <w:color w:val="000000"/>
                </w:rPr>
                <w:delText>范開翔、黃裕鍇</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黃裕鍇</w:delText>
              </w:r>
            </w:del>
          </w:p>
        </w:tc>
      </w:tr>
      <w:tr w:rsidR="00287E72" w:rsidDel="00287E72" w14:paraId="6BEAC3BF" w14:textId="6ECF2F56" w:rsidTr="00287E72">
        <w:trPr>
          <w:trHeight w:val="396"/>
          <w:del w:id="3799" w:author="瑋婷 徐" w:date="2025-01-03T17:37:00Z"/>
          <w:trPrChange w:id="3800" w:author="瑋婷 徐" w:date="2025-01-03T17:43:00Z" w16du:dateUtc="2025-01-03T09:43:00Z">
            <w:trPr>
              <w:gridBefore w:val="1"/>
              <w:trHeight w:val="396"/>
            </w:trPr>
          </w:trPrChange>
        </w:trPr>
        <w:tc>
          <w:tcPr>
            <w:tcW w:w="846" w:type="dxa"/>
            <w:vAlign w:val="center"/>
            <w:tcPrChange w:id="3801" w:author="瑋婷 徐" w:date="2025-01-03T17:43:00Z" w16du:dateUtc="2025-01-03T09:43:00Z">
              <w:tcPr>
                <w:tcW w:w="846" w:type="dxa"/>
                <w:gridSpan w:val="2"/>
                <w:vAlign w:val="center"/>
              </w:tcPr>
            </w:tcPrChange>
          </w:tcPr>
          <w:p w14:paraId="5B394B84" w14:textId="77341BCC" w:rsidR="00D93FCC" w:rsidDel="00287E72" w:rsidRDefault="002435EC">
            <w:pPr>
              <w:spacing w:line="360" w:lineRule="auto"/>
              <w:jc w:val="both"/>
              <w:rPr>
                <w:del w:id="3802" w:author="瑋婷 徐" w:date="2025-01-03T17:37:00Z" w16du:dateUtc="2025-01-03T09:37:00Z"/>
                <w:rFonts w:ascii="Times New Roman" w:eastAsia="標楷體" w:hAnsi="Times New Roman" w:cs="Times New Roman"/>
                <w:color w:val="000000"/>
              </w:rPr>
              <w:pPrChange w:id="3803" w:author="瑋婷 徐" w:date="2025-01-03T17:43:00Z" w16du:dateUtc="2025-01-03T09:43:00Z">
                <w:pPr>
                  <w:jc w:val="center"/>
                </w:pPr>
              </w:pPrChange>
            </w:pPr>
            <w:del w:id="3804" w:author="瑋婷 徐" w:date="2025-01-03T17:37:00Z" w16du:dateUtc="2025-01-03T09:37:00Z">
              <w:r w:rsidDel="00287E72">
                <w:rPr>
                  <w:rFonts w:ascii="Times New Roman" w:eastAsia="標楷體" w:hAnsi="Times New Roman" w:cs="Times New Roman"/>
                  <w:color w:val="000000"/>
                </w:rPr>
                <w:delText>11</w:delText>
              </w:r>
            </w:del>
          </w:p>
        </w:tc>
        <w:tc>
          <w:tcPr>
            <w:tcW w:w="1701" w:type="dxa"/>
            <w:vAlign w:val="center"/>
            <w:tcPrChange w:id="3805" w:author="瑋婷 徐" w:date="2025-01-03T17:43:00Z" w16du:dateUtc="2025-01-03T09:43:00Z">
              <w:tcPr>
                <w:tcW w:w="1701" w:type="dxa"/>
                <w:gridSpan w:val="4"/>
                <w:vAlign w:val="center"/>
              </w:tcPr>
            </w:tcPrChange>
          </w:tcPr>
          <w:p w14:paraId="4012EB35" w14:textId="2323F1D5" w:rsidR="00D93FCC" w:rsidDel="00287E72" w:rsidRDefault="002435EC">
            <w:pPr>
              <w:spacing w:line="360" w:lineRule="auto"/>
              <w:jc w:val="both"/>
              <w:rPr>
                <w:del w:id="3806" w:author="瑋婷 徐" w:date="2025-01-03T17:37:00Z" w16du:dateUtc="2025-01-03T09:37:00Z"/>
                <w:rFonts w:ascii="Times New Roman" w:eastAsia="標楷體" w:hAnsi="Times New Roman" w:cs="Times New Roman"/>
                <w:color w:val="000000"/>
              </w:rPr>
              <w:pPrChange w:id="3807" w:author="瑋婷 徐" w:date="2025-01-03T17:43:00Z" w16du:dateUtc="2025-01-03T09:43:00Z">
                <w:pPr/>
              </w:pPrChange>
            </w:pPr>
            <w:del w:id="3808" w:author="瑋婷 徐" w:date="2025-01-03T17:37:00Z" w16du:dateUtc="2025-01-03T09:37:00Z">
              <w:r w:rsidDel="00287E72">
                <w:rPr>
                  <w:rFonts w:ascii="Times New Roman" w:eastAsia="標楷體" w:hAnsi="Times New Roman" w:cs="Times New Roman"/>
                  <w:color w:val="000000"/>
                </w:rPr>
                <w:delText>MB-C10-04</w:delText>
              </w:r>
            </w:del>
          </w:p>
        </w:tc>
        <w:tc>
          <w:tcPr>
            <w:tcW w:w="4252" w:type="dxa"/>
            <w:vAlign w:val="center"/>
            <w:tcPrChange w:id="3809" w:author="瑋婷 徐" w:date="2025-01-03T17:43:00Z" w16du:dateUtc="2025-01-03T09:43:00Z">
              <w:tcPr>
                <w:tcW w:w="4252" w:type="dxa"/>
                <w:gridSpan w:val="4"/>
                <w:vAlign w:val="center"/>
              </w:tcPr>
            </w:tcPrChange>
          </w:tcPr>
          <w:p w14:paraId="30D62B71" w14:textId="47B21E8E" w:rsidR="00D93FCC" w:rsidDel="00287E72" w:rsidRDefault="002435EC">
            <w:pPr>
              <w:spacing w:line="360" w:lineRule="auto"/>
              <w:jc w:val="both"/>
              <w:rPr>
                <w:del w:id="3810" w:author="瑋婷 徐" w:date="2025-01-03T17:37:00Z" w16du:dateUtc="2025-01-03T09:37:00Z"/>
                <w:rFonts w:ascii="Times New Roman" w:eastAsia="標楷體" w:hAnsi="Times New Roman" w:cs="Times New Roman"/>
                <w:color w:val="000000"/>
              </w:rPr>
              <w:pPrChange w:id="3811" w:author="瑋婷 徐" w:date="2025-01-03T17:43:00Z" w16du:dateUtc="2025-01-03T09:43:00Z">
                <w:pPr/>
              </w:pPrChange>
            </w:pPr>
            <w:del w:id="3812" w:author="瑋婷 徐" w:date="2025-01-03T17:37:00Z" w16du:dateUtc="2025-01-03T09:37:00Z">
              <w:r w:rsidDel="00287E72">
                <w:rPr>
                  <w:rFonts w:ascii="Times New Roman" w:eastAsia="標楷體" w:hAnsi="Times New Roman" w:cs="Times New Roman"/>
                  <w:color w:val="000000"/>
                </w:rPr>
                <w:delText>台</w:delText>
              </w:r>
              <w:r w:rsidDel="00287E72">
                <w:rPr>
                  <w:rFonts w:ascii="Times New Roman" w:eastAsia="標楷體" w:hAnsi="Times New Roman" w:cs="Times New Roman"/>
                  <w:color w:val="000000"/>
                </w:rPr>
                <w:delText>8</w:delText>
              </w:r>
              <w:r w:rsidDel="00287E72">
                <w:rPr>
                  <w:rFonts w:ascii="Times New Roman" w:eastAsia="標楷體" w:hAnsi="Times New Roman" w:cs="Times New Roman"/>
                  <w:color w:val="000000"/>
                </w:rPr>
                <w:delText>線</w:delText>
              </w:r>
              <w:r w:rsidDel="00287E72">
                <w:rPr>
                  <w:rFonts w:ascii="Times New Roman" w:eastAsia="標楷體" w:hAnsi="Times New Roman" w:cs="Times New Roman"/>
                  <w:color w:val="000000"/>
                </w:rPr>
                <w:delText>92k</w:delText>
              </w:r>
            </w:del>
          </w:p>
        </w:tc>
        <w:tc>
          <w:tcPr>
            <w:tcW w:w="7149" w:type="dxa"/>
            <w:vAlign w:val="center"/>
            <w:tcPrChange w:id="3813" w:author="瑋婷 徐" w:date="2025-01-03T17:43:00Z" w16du:dateUtc="2025-01-03T09:43:00Z">
              <w:tcPr>
                <w:tcW w:w="7149" w:type="dxa"/>
                <w:gridSpan w:val="2"/>
                <w:vAlign w:val="center"/>
              </w:tcPr>
            </w:tcPrChange>
          </w:tcPr>
          <w:p w14:paraId="234D6A11" w14:textId="4D3B1631" w:rsidR="00D93FCC" w:rsidDel="00287E72" w:rsidRDefault="002435EC">
            <w:pPr>
              <w:spacing w:line="360" w:lineRule="auto"/>
              <w:jc w:val="both"/>
              <w:rPr>
                <w:del w:id="3814" w:author="瑋婷 徐" w:date="2025-01-03T17:37:00Z" w16du:dateUtc="2025-01-03T09:37:00Z"/>
                <w:rFonts w:ascii="Times New Roman" w:eastAsia="標楷體" w:hAnsi="Times New Roman" w:cs="Times New Roman"/>
                <w:color w:val="000000"/>
              </w:rPr>
              <w:pPrChange w:id="3815" w:author="瑋婷 徐" w:date="2025-01-03T17:43:00Z" w16du:dateUtc="2025-01-03T09:43:00Z">
                <w:pPr/>
              </w:pPrChange>
            </w:pPr>
            <w:del w:id="3816" w:author="瑋婷 徐" w:date="2025-01-03T17:37:00Z" w16du:dateUtc="2025-01-03T09:37:00Z">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、陳文祥、廖俊忠</w:delText>
              </w:r>
              <w:r w:rsidDel="00287E72">
                <w:rPr>
                  <w:rFonts w:ascii="Times New Roman" w:eastAsia="標楷體" w:hAnsi="Times New Roman" w:cs="Times New Roman"/>
                  <w:color w:val="000000"/>
                </w:rPr>
                <w:delText xml:space="preserve"> //</w:delText>
              </w:r>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、陳文祥</w:delText>
              </w:r>
            </w:del>
          </w:p>
        </w:tc>
      </w:tr>
      <w:tr w:rsidR="00287E72" w:rsidDel="00287E72" w14:paraId="2431D266" w14:textId="199412AD" w:rsidTr="00287E72">
        <w:trPr>
          <w:trHeight w:val="396"/>
          <w:del w:id="3817" w:author="瑋婷 徐" w:date="2025-01-03T17:37:00Z"/>
          <w:trPrChange w:id="3818" w:author="瑋婷 徐" w:date="2025-01-03T17:43:00Z" w16du:dateUtc="2025-01-03T09:43:00Z">
            <w:trPr>
              <w:gridBefore w:val="1"/>
              <w:trHeight w:val="396"/>
            </w:trPr>
          </w:trPrChange>
        </w:trPr>
        <w:tc>
          <w:tcPr>
            <w:tcW w:w="846" w:type="dxa"/>
            <w:vAlign w:val="center"/>
            <w:tcPrChange w:id="3819" w:author="瑋婷 徐" w:date="2025-01-03T17:43:00Z" w16du:dateUtc="2025-01-03T09:43:00Z">
              <w:tcPr>
                <w:tcW w:w="846" w:type="dxa"/>
                <w:gridSpan w:val="2"/>
                <w:vAlign w:val="center"/>
              </w:tcPr>
            </w:tcPrChange>
          </w:tcPr>
          <w:p w14:paraId="286471B8" w14:textId="52EF613A" w:rsidR="00D93FCC" w:rsidDel="00287E72" w:rsidRDefault="002435EC">
            <w:pPr>
              <w:spacing w:line="360" w:lineRule="auto"/>
              <w:jc w:val="both"/>
              <w:rPr>
                <w:del w:id="3820" w:author="瑋婷 徐" w:date="2025-01-03T17:37:00Z" w16du:dateUtc="2025-01-03T09:37:00Z"/>
                <w:rFonts w:ascii="Times New Roman" w:eastAsia="標楷體" w:hAnsi="Times New Roman" w:cs="Times New Roman"/>
                <w:color w:val="000000"/>
              </w:rPr>
              <w:pPrChange w:id="3821" w:author="瑋婷 徐" w:date="2025-01-03T17:43:00Z" w16du:dateUtc="2025-01-03T09:43:00Z">
                <w:pPr>
                  <w:jc w:val="center"/>
                </w:pPr>
              </w:pPrChange>
            </w:pPr>
            <w:del w:id="3822" w:author="瑋婷 徐" w:date="2025-01-03T17:37:00Z" w16du:dateUtc="2025-01-03T09:37:00Z">
              <w:r w:rsidDel="00287E72">
                <w:rPr>
                  <w:rFonts w:ascii="Times New Roman" w:eastAsia="標楷體" w:hAnsi="Times New Roman" w:cs="Times New Roman"/>
                  <w:color w:val="000000"/>
                </w:rPr>
                <w:delText>12</w:delText>
              </w:r>
            </w:del>
          </w:p>
        </w:tc>
        <w:tc>
          <w:tcPr>
            <w:tcW w:w="1701" w:type="dxa"/>
            <w:vAlign w:val="center"/>
            <w:tcPrChange w:id="3823" w:author="瑋婷 徐" w:date="2025-01-03T17:43:00Z" w16du:dateUtc="2025-01-03T09:43:00Z">
              <w:tcPr>
                <w:tcW w:w="1559" w:type="dxa"/>
                <w:gridSpan w:val="2"/>
                <w:vAlign w:val="center"/>
              </w:tcPr>
            </w:tcPrChange>
          </w:tcPr>
          <w:p w14:paraId="306B7916" w14:textId="5C2EA5E4" w:rsidR="00D93FCC" w:rsidDel="00287E72" w:rsidRDefault="002435EC">
            <w:pPr>
              <w:spacing w:line="360" w:lineRule="auto"/>
              <w:jc w:val="both"/>
              <w:rPr>
                <w:del w:id="3824" w:author="瑋婷 徐" w:date="2025-01-03T17:37:00Z" w16du:dateUtc="2025-01-03T09:37:00Z"/>
                <w:rFonts w:ascii="Times New Roman" w:eastAsia="標楷體" w:hAnsi="Times New Roman" w:cs="Times New Roman"/>
                <w:color w:val="000000"/>
              </w:rPr>
              <w:pPrChange w:id="3825" w:author="瑋婷 徐" w:date="2025-01-03T17:43:00Z" w16du:dateUtc="2025-01-03T09:43:00Z">
                <w:pPr/>
              </w:pPrChange>
            </w:pPr>
            <w:del w:id="3826" w:author="瑋婷 徐" w:date="2025-01-03T17:37:00Z" w16du:dateUtc="2025-01-03T09:37:00Z">
              <w:r w:rsidDel="00287E72">
                <w:rPr>
                  <w:rFonts w:ascii="Times New Roman" w:eastAsia="標楷體" w:hAnsi="Times New Roman" w:cs="Times New Roman"/>
                  <w:color w:val="000000"/>
                </w:rPr>
                <w:delText>MB-C11-11</w:delText>
              </w:r>
            </w:del>
          </w:p>
        </w:tc>
        <w:tc>
          <w:tcPr>
            <w:tcW w:w="4252" w:type="dxa"/>
            <w:vAlign w:val="center"/>
            <w:tcPrChange w:id="3827" w:author="瑋婷 徐" w:date="2025-01-03T17:43:00Z" w16du:dateUtc="2025-01-03T09:43:00Z">
              <w:tcPr>
                <w:tcW w:w="4394" w:type="dxa"/>
                <w:gridSpan w:val="6"/>
                <w:vAlign w:val="center"/>
              </w:tcPr>
            </w:tcPrChange>
          </w:tcPr>
          <w:p w14:paraId="26110148" w14:textId="1F4E1FB3" w:rsidR="00D93FCC" w:rsidDel="00287E72" w:rsidRDefault="002435EC">
            <w:pPr>
              <w:spacing w:line="360" w:lineRule="auto"/>
              <w:jc w:val="both"/>
              <w:rPr>
                <w:del w:id="3828" w:author="瑋婷 徐" w:date="2025-01-03T17:37:00Z" w16du:dateUtc="2025-01-03T09:37:00Z"/>
                <w:rFonts w:ascii="Times New Roman" w:eastAsia="標楷體" w:hAnsi="Times New Roman" w:cs="Times New Roman"/>
                <w:color w:val="000000"/>
              </w:rPr>
              <w:pPrChange w:id="3829" w:author="瑋婷 徐" w:date="2025-01-03T17:43:00Z" w16du:dateUtc="2025-01-03T09:43:00Z">
                <w:pPr/>
              </w:pPrChange>
            </w:pPr>
            <w:del w:id="3830" w:author="瑋婷 徐" w:date="2025-01-03T17:37:00Z" w16du:dateUtc="2025-01-03T09:37:00Z">
              <w:r w:rsidDel="00287E72">
                <w:rPr>
                  <w:rFonts w:ascii="Times New Roman" w:eastAsia="標楷體" w:hAnsi="Times New Roman" w:cs="Times New Roman"/>
                  <w:color w:val="000000"/>
                </w:rPr>
                <w:delText>大雪山</w:delText>
              </w:r>
              <w:r w:rsidDel="00287E72">
                <w:rPr>
                  <w:rFonts w:ascii="Times New Roman" w:eastAsia="標楷體" w:hAnsi="Times New Roman" w:cs="Times New Roman"/>
                  <w:color w:val="000000"/>
                </w:rPr>
                <w:delText>210</w:delText>
              </w:r>
              <w:r w:rsidDel="00287E72">
                <w:rPr>
                  <w:rFonts w:ascii="Times New Roman" w:eastAsia="標楷體" w:hAnsi="Times New Roman" w:cs="Times New Roman"/>
                  <w:color w:val="000000"/>
                </w:rPr>
                <w:delText>林道</w:delText>
              </w:r>
              <w:r w:rsidDel="00287E72">
                <w:rPr>
                  <w:rFonts w:ascii="Times New Roman" w:eastAsia="標楷體" w:hAnsi="Times New Roman" w:cs="Times New Roman"/>
                  <w:color w:val="000000"/>
                </w:rPr>
                <w:delText>B※</w:delText>
              </w:r>
            </w:del>
          </w:p>
        </w:tc>
        <w:tc>
          <w:tcPr>
            <w:tcW w:w="7149" w:type="dxa"/>
            <w:vAlign w:val="center"/>
            <w:tcPrChange w:id="3831" w:author="瑋婷 徐" w:date="2025-01-03T17:43:00Z" w16du:dateUtc="2025-01-03T09:43:00Z">
              <w:tcPr>
                <w:tcW w:w="7149" w:type="dxa"/>
                <w:gridSpan w:val="2"/>
                <w:vAlign w:val="center"/>
              </w:tcPr>
            </w:tcPrChange>
          </w:tcPr>
          <w:p w14:paraId="756AFB26" w14:textId="3D44F5BC" w:rsidR="00D93FCC" w:rsidDel="00287E72" w:rsidRDefault="002435EC">
            <w:pPr>
              <w:spacing w:line="360" w:lineRule="auto"/>
              <w:jc w:val="both"/>
              <w:rPr>
                <w:del w:id="3832" w:author="瑋婷 徐" w:date="2025-01-03T17:37:00Z" w16du:dateUtc="2025-01-03T09:37:00Z"/>
                <w:rFonts w:ascii="Times New Roman" w:eastAsia="標楷體" w:hAnsi="Times New Roman" w:cs="Times New Roman"/>
                <w:color w:val="000000"/>
              </w:rPr>
              <w:pPrChange w:id="3833" w:author="瑋婷 徐" w:date="2025-01-03T17:43:00Z" w16du:dateUtc="2025-01-03T09:43:00Z">
                <w:pPr/>
              </w:pPrChange>
            </w:pPr>
            <w:del w:id="3834" w:author="瑋婷 徐" w:date="2025-01-03T17:37:00Z" w16du:dateUtc="2025-01-03T09:37:00Z">
              <w:r w:rsidDel="00287E72">
                <w:rPr>
                  <w:rFonts w:ascii="Times New Roman" w:eastAsia="標楷體" w:hAnsi="Times New Roman" w:cs="Times New Roman"/>
                  <w:color w:val="000000"/>
                </w:rPr>
                <w:delText>葉珈良、楊景文</w:delText>
              </w:r>
            </w:del>
          </w:p>
        </w:tc>
      </w:tr>
      <w:tr w:rsidR="00287E72" w:rsidDel="00287E72" w14:paraId="4C40A4F8" w14:textId="352467C3" w:rsidTr="00287E72">
        <w:trPr>
          <w:trHeight w:val="396"/>
          <w:del w:id="3835" w:author="瑋婷 徐" w:date="2025-01-03T17:37:00Z"/>
          <w:trPrChange w:id="3836" w:author="瑋婷 徐" w:date="2025-01-03T17:43:00Z" w16du:dateUtc="2025-01-03T09:43:00Z">
            <w:trPr>
              <w:gridBefore w:val="1"/>
              <w:trHeight w:val="396"/>
            </w:trPr>
          </w:trPrChange>
        </w:trPr>
        <w:tc>
          <w:tcPr>
            <w:tcW w:w="846" w:type="dxa"/>
            <w:vAlign w:val="center"/>
            <w:tcPrChange w:id="3837" w:author="瑋婷 徐" w:date="2025-01-03T17:43:00Z" w16du:dateUtc="2025-01-03T09:43:00Z">
              <w:tcPr>
                <w:tcW w:w="846" w:type="dxa"/>
                <w:gridSpan w:val="2"/>
                <w:vAlign w:val="center"/>
              </w:tcPr>
            </w:tcPrChange>
          </w:tcPr>
          <w:p w14:paraId="2661549E" w14:textId="0CCBB185" w:rsidR="00D93FCC" w:rsidDel="00287E72" w:rsidRDefault="002435EC">
            <w:pPr>
              <w:spacing w:line="360" w:lineRule="auto"/>
              <w:jc w:val="both"/>
              <w:rPr>
                <w:del w:id="3838" w:author="瑋婷 徐" w:date="2025-01-03T17:37:00Z" w16du:dateUtc="2025-01-03T09:37:00Z"/>
                <w:rFonts w:ascii="Times New Roman" w:eastAsia="標楷體" w:hAnsi="Times New Roman" w:cs="Times New Roman"/>
                <w:color w:val="000000"/>
              </w:rPr>
              <w:pPrChange w:id="3839" w:author="瑋婷 徐" w:date="2025-01-03T17:43:00Z" w16du:dateUtc="2025-01-03T09:43:00Z">
                <w:pPr>
                  <w:jc w:val="center"/>
                </w:pPr>
              </w:pPrChange>
            </w:pPr>
            <w:del w:id="3840" w:author="瑋婷 徐" w:date="2025-01-03T17:37:00Z" w16du:dateUtc="2025-01-03T09:37:00Z">
              <w:r w:rsidDel="00287E72">
                <w:rPr>
                  <w:rFonts w:ascii="Times New Roman" w:eastAsia="標楷體" w:hAnsi="Times New Roman" w:cs="Times New Roman"/>
                  <w:color w:val="000000"/>
                </w:rPr>
                <w:delText>13</w:delText>
              </w:r>
            </w:del>
          </w:p>
        </w:tc>
        <w:tc>
          <w:tcPr>
            <w:tcW w:w="1701" w:type="dxa"/>
            <w:vAlign w:val="center"/>
            <w:tcPrChange w:id="3841" w:author="瑋婷 徐" w:date="2025-01-03T17:43:00Z" w16du:dateUtc="2025-01-03T09:43:00Z">
              <w:tcPr>
                <w:tcW w:w="1559" w:type="dxa"/>
                <w:gridSpan w:val="2"/>
                <w:vAlign w:val="center"/>
              </w:tcPr>
            </w:tcPrChange>
          </w:tcPr>
          <w:p w14:paraId="7EF808C3" w14:textId="4BAEC619" w:rsidR="00D93FCC" w:rsidDel="00287E72" w:rsidRDefault="002435EC">
            <w:pPr>
              <w:spacing w:line="360" w:lineRule="auto"/>
              <w:jc w:val="both"/>
              <w:rPr>
                <w:del w:id="3842" w:author="瑋婷 徐" w:date="2025-01-03T17:37:00Z" w16du:dateUtc="2025-01-03T09:37:00Z"/>
                <w:rFonts w:ascii="Times New Roman" w:eastAsia="標楷體" w:hAnsi="Times New Roman" w:cs="Times New Roman"/>
                <w:color w:val="000000"/>
              </w:rPr>
              <w:pPrChange w:id="3843" w:author="瑋婷 徐" w:date="2025-01-03T17:43:00Z" w16du:dateUtc="2025-01-03T09:43:00Z">
                <w:pPr/>
              </w:pPrChange>
            </w:pPr>
            <w:del w:id="3844" w:author="瑋婷 徐" w:date="2025-01-03T17:37:00Z" w16du:dateUtc="2025-01-03T09:37:00Z">
              <w:r w:rsidDel="00287E72">
                <w:rPr>
                  <w:rFonts w:ascii="Times New Roman" w:eastAsia="標楷體" w:hAnsi="Times New Roman" w:cs="Times New Roman"/>
                  <w:color w:val="000000"/>
                </w:rPr>
                <w:delText>MC-C11-13</w:delText>
              </w:r>
            </w:del>
          </w:p>
        </w:tc>
        <w:tc>
          <w:tcPr>
            <w:tcW w:w="4252" w:type="dxa"/>
            <w:vAlign w:val="center"/>
            <w:tcPrChange w:id="3845" w:author="瑋婷 徐" w:date="2025-01-03T17:43:00Z" w16du:dateUtc="2025-01-03T09:43:00Z">
              <w:tcPr>
                <w:tcW w:w="4394" w:type="dxa"/>
                <w:gridSpan w:val="6"/>
                <w:vAlign w:val="center"/>
              </w:tcPr>
            </w:tcPrChange>
          </w:tcPr>
          <w:p w14:paraId="0C75191A" w14:textId="1C3D715A" w:rsidR="00D93FCC" w:rsidDel="00287E72" w:rsidRDefault="002435EC">
            <w:pPr>
              <w:spacing w:line="360" w:lineRule="auto"/>
              <w:jc w:val="both"/>
              <w:rPr>
                <w:del w:id="3846" w:author="瑋婷 徐" w:date="2025-01-03T17:37:00Z" w16du:dateUtc="2025-01-03T09:37:00Z"/>
                <w:rFonts w:ascii="Times New Roman" w:eastAsia="標楷體" w:hAnsi="Times New Roman" w:cs="Times New Roman"/>
                <w:color w:val="000000"/>
              </w:rPr>
              <w:pPrChange w:id="3847" w:author="瑋婷 徐" w:date="2025-01-03T17:43:00Z" w16du:dateUtc="2025-01-03T09:43:00Z">
                <w:pPr/>
              </w:pPrChange>
            </w:pPr>
            <w:del w:id="3848" w:author="瑋婷 徐" w:date="2025-01-03T17:37:00Z" w16du:dateUtc="2025-01-03T09:37:00Z">
              <w:r w:rsidDel="00287E72">
                <w:rPr>
                  <w:rFonts w:ascii="Times New Roman" w:eastAsia="標楷體" w:hAnsi="Times New Roman" w:cs="Times New Roman"/>
                  <w:color w:val="000000"/>
                </w:rPr>
                <w:delText>大雪山</w:delText>
              </w:r>
              <w:r w:rsidDel="00287E72">
                <w:rPr>
                  <w:rFonts w:ascii="Times New Roman" w:eastAsia="標楷體" w:hAnsi="Times New Roman" w:cs="Times New Roman"/>
                  <w:color w:val="000000"/>
                </w:rPr>
                <w:delText>230</w:delText>
              </w:r>
              <w:r w:rsidDel="00287E72">
                <w:rPr>
                  <w:rFonts w:ascii="Times New Roman" w:eastAsia="標楷體" w:hAnsi="Times New Roman" w:cs="Times New Roman"/>
                  <w:color w:val="000000"/>
                </w:rPr>
                <w:delText>林道</w:delText>
              </w:r>
              <w:r w:rsidDel="00287E72">
                <w:rPr>
                  <w:rFonts w:ascii="Times New Roman" w:eastAsia="標楷體" w:hAnsi="Times New Roman" w:cs="Times New Roman"/>
                  <w:color w:val="000000"/>
                </w:rPr>
                <w:delText>B※</w:delText>
              </w:r>
            </w:del>
          </w:p>
        </w:tc>
        <w:tc>
          <w:tcPr>
            <w:tcW w:w="7149" w:type="dxa"/>
            <w:vAlign w:val="center"/>
            <w:tcPrChange w:id="3849" w:author="瑋婷 徐" w:date="2025-01-03T17:43:00Z" w16du:dateUtc="2025-01-03T09:43:00Z">
              <w:tcPr>
                <w:tcW w:w="7149" w:type="dxa"/>
                <w:gridSpan w:val="2"/>
                <w:vAlign w:val="center"/>
              </w:tcPr>
            </w:tcPrChange>
          </w:tcPr>
          <w:p w14:paraId="0350C275" w14:textId="2EA96F6D" w:rsidR="00D93FCC" w:rsidDel="00287E72" w:rsidRDefault="002435EC">
            <w:pPr>
              <w:spacing w:line="360" w:lineRule="auto"/>
              <w:jc w:val="both"/>
              <w:rPr>
                <w:del w:id="3850" w:author="瑋婷 徐" w:date="2025-01-03T17:37:00Z" w16du:dateUtc="2025-01-03T09:37:00Z"/>
                <w:rFonts w:ascii="Times New Roman" w:eastAsia="標楷體" w:hAnsi="Times New Roman" w:cs="Times New Roman"/>
                <w:color w:val="000000"/>
              </w:rPr>
              <w:pPrChange w:id="3851" w:author="瑋婷 徐" w:date="2025-01-03T17:43:00Z" w16du:dateUtc="2025-01-03T09:43:00Z">
                <w:pPr/>
              </w:pPrChange>
            </w:pPr>
            <w:del w:id="3852" w:author="瑋婷 徐" w:date="2025-01-03T17:37:00Z" w16du:dateUtc="2025-01-03T09:37:00Z">
              <w:r w:rsidDel="00287E72">
                <w:rPr>
                  <w:rFonts w:ascii="Times New Roman" w:eastAsia="標楷體" w:hAnsi="Times New Roman" w:cs="Times New Roman"/>
                  <w:color w:val="000000"/>
                </w:rPr>
                <w:delText>葉珈良、楊景文</w:delText>
              </w:r>
            </w:del>
          </w:p>
        </w:tc>
      </w:tr>
      <w:tr w:rsidR="00287E72" w:rsidDel="00287E72" w14:paraId="28599CDD" w14:textId="55F138A7" w:rsidTr="00287E72">
        <w:trPr>
          <w:trHeight w:val="396"/>
          <w:del w:id="3853" w:author="瑋婷 徐" w:date="2025-01-03T17:37:00Z"/>
          <w:trPrChange w:id="3854" w:author="瑋婷 徐" w:date="2025-01-03T17:43:00Z" w16du:dateUtc="2025-01-03T09:43:00Z">
            <w:trPr>
              <w:gridBefore w:val="1"/>
              <w:trHeight w:val="396"/>
            </w:trPr>
          </w:trPrChange>
        </w:trPr>
        <w:tc>
          <w:tcPr>
            <w:tcW w:w="846" w:type="dxa"/>
            <w:vAlign w:val="center"/>
            <w:tcPrChange w:id="3855" w:author="瑋婷 徐" w:date="2025-01-03T17:43:00Z" w16du:dateUtc="2025-01-03T09:43:00Z">
              <w:tcPr>
                <w:tcW w:w="846" w:type="dxa"/>
                <w:gridSpan w:val="2"/>
                <w:vAlign w:val="center"/>
              </w:tcPr>
            </w:tcPrChange>
          </w:tcPr>
          <w:p w14:paraId="6705AD36" w14:textId="2B7065BD" w:rsidR="00D93FCC" w:rsidDel="00287E72" w:rsidRDefault="002435EC">
            <w:pPr>
              <w:spacing w:line="360" w:lineRule="auto"/>
              <w:jc w:val="both"/>
              <w:rPr>
                <w:del w:id="3856" w:author="瑋婷 徐" w:date="2025-01-03T17:37:00Z" w16du:dateUtc="2025-01-03T09:37:00Z"/>
                <w:rFonts w:ascii="Times New Roman" w:eastAsia="標楷體" w:hAnsi="Times New Roman" w:cs="Times New Roman"/>
                <w:color w:val="000000"/>
              </w:rPr>
              <w:pPrChange w:id="3857" w:author="瑋婷 徐" w:date="2025-01-03T17:43:00Z" w16du:dateUtc="2025-01-03T09:43:00Z">
                <w:pPr>
                  <w:jc w:val="center"/>
                </w:pPr>
              </w:pPrChange>
            </w:pPr>
            <w:del w:id="3858" w:author="瑋婷 徐" w:date="2025-01-03T17:37:00Z" w16du:dateUtc="2025-01-03T09:37:00Z">
              <w:r w:rsidDel="00287E72">
                <w:rPr>
                  <w:rFonts w:ascii="Times New Roman" w:eastAsia="標楷體" w:hAnsi="Times New Roman" w:cs="Times New Roman"/>
                  <w:color w:val="000000"/>
                </w:rPr>
                <w:delText>14</w:delText>
              </w:r>
            </w:del>
          </w:p>
        </w:tc>
        <w:tc>
          <w:tcPr>
            <w:tcW w:w="1701" w:type="dxa"/>
            <w:vAlign w:val="center"/>
            <w:tcPrChange w:id="3859" w:author="瑋婷 徐" w:date="2025-01-03T17:43:00Z" w16du:dateUtc="2025-01-03T09:43:00Z">
              <w:tcPr>
                <w:tcW w:w="1559" w:type="dxa"/>
                <w:gridSpan w:val="2"/>
                <w:vAlign w:val="center"/>
              </w:tcPr>
            </w:tcPrChange>
          </w:tcPr>
          <w:p w14:paraId="5FD2EFC5" w14:textId="01F25CC7" w:rsidR="00D93FCC" w:rsidDel="00287E72" w:rsidRDefault="002435EC">
            <w:pPr>
              <w:spacing w:line="360" w:lineRule="auto"/>
              <w:jc w:val="both"/>
              <w:rPr>
                <w:del w:id="3860" w:author="瑋婷 徐" w:date="2025-01-03T17:37:00Z" w16du:dateUtc="2025-01-03T09:37:00Z"/>
                <w:rFonts w:ascii="Times New Roman" w:eastAsia="標楷體" w:hAnsi="Times New Roman" w:cs="Times New Roman"/>
                <w:color w:val="000000"/>
              </w:rPr>
              <w:pPrChange w:id="3861" w:author="瑋婷 徐" w:date="2025-01-03T17:43:00Z" w16du:dateUtc="2025-01-03T09:43:00Z">
                <w:pPr/>
              </w:pPrChange>
            </w:pPr>
            <w:del w:id="3862" w:author="瑋婷 徐" w:date="2025-01-03T17:37:00Z" w16du:dateUtc="2025-01-03T09:37:00Z">
              <w:r w:rsidDel="00287E72">
                <w:rPr>
                  <w:rFonts w:ascii="Times New Roman" w:eastAsia="標楷體" w:hAnsi="Times New Roman" w:cs="Times New Roman"/>
                  <w:color w:val="000000"/>
                </w:rPr>
                <w:delText>MB-C12-02</w:delText>
              </w:r>
            </w:del>
          </w:p>
        </w:tc>
        <w:tc>
          <w:tcPr>
            <w:tcW w:w="4252" w:type="dxa"/>
            <w:vAlign w:val="center"/>
            <w:tcPrChange w:id="3863" w:author="瑋婷 徐" w:date="2025-01-03T17:43:00Z" w16du:dateUtc="2025-01-03T09:43:00Z">
              <w:tcPr>
                <w:tcW w:w="4394" w:type="dxa"/>
                <w:gridSpan w:val="6"/>
                <w:vAlign w:val="center"/>
              </w:tcPr>
            </w:tcPrChange>
          </w:tcPr>
          <w:p w14:paraId="3A453BC6" w14:textId="40630EF9" w:rsidR="00D93FCC" w:rsidDel="00287E72" w:rsidRDefault="002435EC">
            <w:pPr>
              <w:spacing w:line="360" w:lineRule="auto"/>
              <w:jc w:val="both"/>
              <w:rPr>
                <w:del w:id="3864" w:author="瑋婷 徐" w:date="2025-01-03T17:37:00Z" w16du:dateUtc="2025-01-03T09:37:00Z"/>
                <w:rFonts w:ascii="Times New Roman" w:eastAsia="標楷體" w:hAnsi="Times New Roman" w:cs="Times New Roman"/>
                <w:color w:val="000000"/>
              </w:rPr>
              <w:pPrChange w:id="3865" w:author="瑋婷 徐" w:date="2025-01-03T17:43:00Z" w16du:dateUtc="2025-01-03T09:43:00Z">
                <w:pPr/>
              </w:pPrChange>
            </w:pPr>
            <w:del w:id="3866" w:author="瑋婷 徐" w:date="2025-01-03T17:37:00Z" w16du:dateUtc="2025-01-03T09:37:00Z">
              <w:r w:rsidDel="00287E72">
                <w:rPr>
                  <w:rFonts w:ascii="Times New Roman" w:eastAsia="標楷體" w:hAnsi="Times New Roman" w:cs="Times New Roman"/>
                  <w:color w:val="000000"/>
                </w:rPr>
                <w:delText>540</w:delText>
              </w:r>
              <w:r w:rsidDel="00287E72">
                <w:rPr>
                  <w:rFonts w:ascii="Times New Roman" w:eastAsia="標楷體" w:hAnsi="Times New Roman" w:cs="Times New Roman"/>
                  <w:color w:val="000000"/>
                </w:rPr>
                <w:delText>林道停車場</w:delText>
              </w:r>
            </w:del>
          </w:p>
        </w:tc>
        <w:tc>
          <w:tcPr>
            <w:tcW w:w="7149" w:type="dxa"/>
            <w:vAlign w:val="center"/>
            <w:tcPrChange w:id="3867" w:author="瑋婷 徐" w:date="2025-01-03T17:43:00Z" w16du:dateUtc="2025-01-03T09:43:00Z">
              <w:tcPr>
                <w:tcW w:w="7149" w:type="dxa"/>
                <w:gridSpan w:val="2"/>
                <w:vAlign w:val="center"/>
              </w:tcPr>
            </w:tcPrChange>
          </w:tcPr>
          <w:p w14:paraId="0D12E14A" w14:textId="550C5A4E" w:rsidR="00D93FCC" w:rsidDel="00287E72" w:rsidRDefault="002435EC">
            <w:pPr>
              <w:spacing w:line="360" w:lineRule="auto"/>
              <w:jc w:val="both"/>
              <w:rPr>
                <w:del w:id="3868" w:author="瑋婷 徐" w:date="2025-01-03T17:37:00Z" w16du:dateUtc="2025-01-03T09:37:00Z"/>
                <w:rFonts w:ascii="Times New Roman" w:eastAsia="標楷體" w:hAnsi="Times New Roman" w:cs="Times New Roman"/>
                <w:color w:val="000000"/>
              </w:rPr>
              <w:pPrChange w:id="3869" w:author="瑋婷 徐" w:date="2025-01-03T17:43:00Z" w16du:dateUtc="2025-01-03T09:43:00Z">
                <w:pPr/>
              </w:pPrChange>
            </w:pPr>
            <w:del w:id="3870" w:author="瑋婷 徐" w:date="2025-01-03T17:37:00Z" w16du:dateUtc="2025-01-03T09:37:00Z">
              <w:r w:rsidDel="00287E72">
                <w:rPr>
                  <w:rFonts w:ascii="Times New Roman" w:eastAsia="標楷體" w:hAnsi="Times New Roman" w:cs="Times New Roman"/>
                  <w:color w:val="000000"/>
                </w:rPr>
                <w:delText>張舜雲、黃依萍、張錫田、林家榮</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b</w:delText>
              </w:r>
              <w:r w:rsidDel="00287E72">
                <w:rPr>
                  <w:rFonts w:ascii="Times New Roman" w:eastAsia="標楷體" w:hAnsi="Times New Roman" w:cs="Times New Roman"/>
                  <w:color w:val="000000"/>
                </w:rPr>
                <w:delText>、黃依萍、張舜雲</w:delText>
              </w:r>
            </w:del>
          </w:p>
        </w:tc>
      </w:tr>
      <w:tr w:rsidR="00287E72" w:rsidDel="00287E72" w14:paraId="7ED2D752" w14:textId="071968F8" w:rsidTr="00287E72">
        <w:trPr>
          <w:trHeight w:val="396"/>
          <w:del w:id="3871" w:author="瑋婷 徐" w:date="2025-01-03T17:37:00Z"/>
          <w:trPrChange w:id="3872" w:author="瑋婷 徐" w:date="2025-01-03T17:43:00Z" w16du:dateUtc="2025-01-03T09:43:00Z">
            <w:trPr>
              <w:gridBefore w:val="1"/>
              <w:trHeight w:val="396"/>
            </w:trPr>
          </w:trPrChange>
        </w:trPr>
        <w:tc>
          <w:tcPr>
            <w:tcW w:w="846" w:type="dxa"/>
            <w:vAlign w:val="center"/>
            <w:tcPrChange w:id="3873" w:author="瑋婷 徐" w:date="2025-01-03T17:43:00Z" w16du:dateUtc="2025-01-03T09:43:00Z">
              <w:tcPr>
                <w:tcW w:w="846" w:type="dxa"/>
                <w:gridSpan w:val="2"/>
                <w:vAlign w:val="center"/>
              </w:tcPr>
            </w:tcPrChange>
          </w:tcPr>
          <w:p w14:paraId="10E3A0FB" w14:textId="714F9458" w:rsidR="00D93FCC" w:rsidDel="00287E72" w:rsidRDefault="002435EC">
            <w:pPr>
              <w:spacing w:line="360" w:lineRule="auto"/>
              <w:jc w:val="both"/>
              <w:rPr>
                <w:del w:id="3874" w:author="瑋婷 徐" w:date="2025-01-03T17:37:00Z" w16du:dateUtc="2025-01-03T09:37:00Z"/>
                <w:rFonts w:ascii="Times New Roman" w:eastAsia="標楷體" w:hAnsi="Times New Roman" w:cs="Times New Roman"/>
                <w:color w:val="000000"/>
              </w:rPr>
              <w:pPrChange w:id="3875" w:author="瑋婷 徐" w:date="2025-01-03T17:43:00Z" w16du:dateUtc="2025-01-03T09:43:00Z">
                <w:pPr>
                  <w:jc w:val="center"/>
                </w:pPr>
              </w:pPrChange>
            </w:pPr>
            <w:del w:id="3876" w:author="瑋婷 徐" w:date="2025-01-03T17:37:00Z" w16du:dateUtc="2025-01-03T09:37:00Z">
              <w:r w:rsidDel="00287E72">
                <w:rPr>
                  <w:rFonts w:ascii="Times New Roman" w:eastAsia="標楷體" w:hAnsi="Times New Roman" w:cs="Times New Roman"/>
                  <w:color w:val="000000"/>
                </w:rPr>
                <w:delText>15</w:delText>
              </w:r>
            </w:del>
          </w:p>
        </w:tc>
        <w:tc>
          <w:tcPr>
            <w:tcW w:w="1701" w:type="dxa"/>
            <w:vAlign w:val="center"/>
            <w:tcPrChange w:id="3877" w:author="瑋婷 徐" w:date="2025-01-03T17:43:00Z" w16du:dateUtc="2025-01-03T09:43:00Z">
              <w:tcPr>
                <w:tcW w:w="1559" w:type="dxa"/>
                <w:gridSpan w:val="2"/>
                <w:vAlign w:val="center"/>
              </w:tcPr>
            </w:tcPrChange>
          </w:tcPr>
          <w:p w14:paraId="07A376BB" w14:textId="7615002A" w:rsidR="00D93FCC" w:rsidDel="00287E72" w:rsidRDefault="002435EC">
            <w:pPr>
              <w:spacing w:line="360" w:lineRule="auto"/>
              <w:jc w:val="both"/>
              <w:rPr>
                <w:del w:id="3878" w:author="瑋婷 徐" w:date="2025-01-03T17:37:00Z" w16du:dateUtc="2025-01-03T09:37:00Z"/>
                <w:rFonts w:ascii="Times New Roman" w:eastAsia="標楷體" w:hAnsi="Times New Roman" w:cs="Times New Roman"/>
                <w:color w:val="000000"/>
              </w:rPr>
              <w:pPrChange w:id="3879" w:author="瑋婷 徐" w:date="2025-01-03T17:43:00Z" w16du:dateUtc="2025-01-03T09:43:00Z">
                <w:pPr/>
              </w:pPrChange>
            </w:pPr>
            <w:del w:id="3880" w:author="瑋婷 徐" w:date="2025-01-03T17:37:00Z" w16du:dateUtc="2025-01-03T09:37:00Z">
              <w:r w:rsidDel="00287E72">
                <w:rPr>
                  <w:rFonts w:ascii="Times New Roman" w:eastAsia="標楷體" w:hAnsi="Times New Roman" w:cs="Times New Roman"/>
                  <w:color w:val="000000"/>
                </w:rPr>
                <w:delText>MB-C13-02</w:delText>
              </w:r>
            </w:del>
          </w:p>
        </w:tc>
        <w:tc>
          <w:tcPr>
            <w:tcW w:w="4252" w:type="dxa"/>
            <w:vAlign w:val="center"/>
            <w:tcPrChange w:id="3881" w:author="瑋婷 徐" w:date="2025-01-03T17:43:00Z" w16du:dateUtc="2025-01-03T09:43:00Z">
              <w:tcPr>
                <w:tcW w:w="4394" w:type="dxa"/>
                <w:gridSpan w:val="6"/>
                <w:vAlign w:val="center"/>
              </w:tcPr>
            </w:tcPrChange>
          </w:tcPr>
          <w:p w14:paraId="250EAA98" w14:textId="5F3790EA" w:rsidR="00D93FCC" w:rsidDel="00287E72" w:rsidRDefault="002435EC">
            <w:pPr>
              <w:spacing w:line="360" w:lineRule="auto"/>
              <w:jc w:val="both"/>
              <w:rPr>
                <w:del w:id="3882" w:author="瑋婷 徐" w:date="2025-01-03T17:37:00Z" w16du:dateUtc="2025-01-03T09:37:00Z"/>
                <w:rFonts w:ascii="Times New Roman" w:eastAsia="標楷體" w:hAnsi="Times New Roman" w:cs="Times New Roman"/>
                <w:color w:val="000000"/>
              </w:rPr>
              <w:pPrChange w:id="3883" w:author="瑋婷 徐" w:date="2025-01-03T17:43:00Z" w16du:dateUtc="2025-01-03T09:43:00Z">
                <w:pPr/>
              </w:pPrChange>
            </w:pPr>
            <w:del w:id="3884" w:author="瑋婷 徐" w:date="2025-01-03T17:37:00Z" w16du:dateUtc="2025-01-03T09:37:00Z">
              <w:r w:rsidDel="00287E72">
                <w:rPr>
                  <w:rFonts w:ascii="Times New Roman" w:eastAsia="標楷體" w:hAnsi="Times New Roman" w:cs="Times New Roman"/>
                  <w:color w:val="000000"/>
                </w:rPr>
                <w:delText>勢麗仙區</w:delText>
              </w:r>
              <w:r w:rsidDel="00287E72">
                <w:rPr>
                  <w:rFonts w:ascii="Times New Roman" w:eastAsia="標楷體" w:hAnsi="Times New Roman" w:cs="Times New Roman"/>
                  <w:color w:val="000000"/>
                </w:rPr>
                <w:delText>119</w:delText>
              </w:r>
            </w:del>
          </w:p>
        </w:tc>
        <w:tc>
          <w:tcPr>
            <w:tcW w:w="7149" w:type="dxa"/>
            <w:vAlign w:val="center"/>
            <w:tcPrChange w:id="3885" w:author="瑋婷 徐" w:date="2025-01-03T17:43:00Z" w16du:dateUtc="2025-01-03T09:43:00Z">
              <w:tcPr>
                <w:tcW w:w="7149" w:type="dxa"/>
                <w:gridSpan w:val="2"/>
                <w:vAlign w:val="center"/>
              </w:tcPr>
            </w:tcPrChange>
          </w:tcPr>
          <w:p w14:paraId="3EB347B6" w14:textId="5009128C" w:rsidR="00D93FCC" w:rsidDel="00287E72" w:rsidRDefault="00EC57E2">
            <w:pPr>
              <w:spacing w:line="360" w:lineRule="auto"/>
              <w:jc w:val="both"/>
              <w:rPr>
                <w:del w:id="3886" w:author="瑋婷 徐" w:date="2025-01-03T17:37:00Z" w16du:dateUtc="2025-01-03T09:37:00Z"/>
                <w:rFonts w:ascii="Times New Roman" w:eastAsia="標楷體" w:hAnsi="Times New Roman" w:cs="Times New Roman"/>
                <w:color w:val="000000"/>
              </w:rPr>
              <w:pPrChange w:id="3887" w:author="瑋婷 徐" w:date="2025-01-03T17:43:00Z" w16du:dateUtc="2025-01-03T09:43:00Z">
                <w:pPr/>
              </w:pPrChange>
            </w:pPr>
            <w:del w:id="3888" w:author="瑋婷 徐" w:date="2025-01-03T17:37:00Z" w16du:dateUtc="2025-01-03T09:37:00Z">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R="002435EC" w:rsidDel="00287E72">
                <w:rPr>
                  <w:rFonts w:ascii="Times New Roman" w:eastAsia="標楷體" w:hAnsi="Times New Roman" w:cs="Times New Roman"/>
                  <w:color w:val="000000"/>
                </w:rPr>
                <w:delText>、孫嘉祥、林俊佑</w:delText>
              </w:r>
              <w:r w:rsidR="002435EC" w:rsidDel="00287E72">
                <w:rPr>
                  <w:rFonts w:ascii="Times New Roman" w:eastAsia="標楷體" w:hAnsi="Times New Roman" w:cs="Times New Roman"/>
                  <w:color w:val="000000"/>
                </w:rPr>
                <w:delText xml:space="preserve"> // X</w:delText>
              </w:r>
            </w:del>
          </w:p>
        </w:tc>
      </w:tr>
      <w:tr w:rsidR="00287E72" w:rsidDel="00287E72" w14:paraId="684F5639" w14:textId="50182E67" w:rsidTr="00287E72">
        <w:trPr>
          <w:trHeight w:val="396"/>
          <w:del w:id="3889" w:author="瑋婷 徐" w:date="2025-01-03T17:37:00Z"/>
          <w:trPrChange w:id="3890" w:author="瑋婷 徐" w:date="2025-01-03T17:43:00Z" w16du:dateUtc="2025-01-03T09:43:00Z">
            <w:trPr>
              <w:gridBefore w:val="1"/>
              <w:trHeight w:val="396"/>
            </w:trPr>
          </w:trPrChange>
        </w:trPr>
        <w:tc>
          <w:tcPr>
            <w:tcW w:w="846" w:type="dxa"/>
            <w:vAlign w:val="center"/>
            <w:tcPrChange w:id="3891" w:author="瑋婷 徐" w:date="2025-01-03T17:43:00Z" w16du:dateUtc="2025-01-03T09:43:00Z">
              <w:tcPr>
                <w:tcW w:w="846" w:type="dxa"/>
                <w:gridSpan w:val="2"/>
                <w:vAlign w:val="center"/>
              </w:tcPr>
            </w:tcPrChange>
          </w:tcPr>
          <w:p w14:paraId="799B6C8E" w14:textId="4DE5B970" w:rsidR="00D93FCC" w:rsidDel="00287E72" w:rsidRDefault="002435EC">
            <w:pPr>
              <w:spacing w:line="360" w:lineRule="auto"/>
              <w:jc w:val="both"/>
              <w:rPr>
                <w:del w:id="3892" w:author="瑋婷 徐" w:date="2025-01-03T17:37:00Z" w16du:dateUtc="2025-01-03T09:37:00Z"/>
                <w:rFonts w:ascii="Times New Roman" w:eastAsia="標楷體" w:hAnsi="Times New Roman" w:cs="Times New Roman"/>
                <w:color w:val="000000"/>
              </w:rPr>
              <w:pPrChange w:id="3893" w:author="瑋婷 徐" w:date="2025-01-03T17:43:00Z" w16du:dateUtc="2025-01-03T09:43:00Z">
                <w:pPr>
                  <w:jc w:val="center"/>
                </w:pPr>
              </w:pPrChange>
            </w:pPr>
            <w:del w:id="3894" w:author="瑋婷 徐" w:date="2025-01-03T17:37:00Z" w16du:dateUtc="2025-01-03T09:37:00Z">
              <w:r w:rsidDel="00287E72">
                <w:rPr>
                  <w:rFonts w:ascii="Times New Roman" w:eastAsia="標楷體" w:hAnsi="Times New Roman" w:cs="Times New Roman"/>
                  <w:color w:val="000000"/>
                </w:rPr>
                <w:delText>16</w:delText>
              </w:r>
            </w:del>
          </w:p>
        </w:tc>
        <w:tc>
          <w:tcPr>
            <w:tcW w:w="1701" w:type="dxa"/>
            <w:vAlign w:val="center"/>
            <w:tcPrChange w:id="3895" w:author="瑋婷 徐" w:date="2025-01-03T17:43:00Z" w16du:dateUtc="2025-01-03T09:43:00Z">
              <w:tcPr>
                <w:tcW w:w="1559" w:type="dxa"/>
                <w:gridSpan w:val="2"/>
                <w:vAlign w:val="center"/>
              </w:tcPr>
            </w:tcPrChange>
          </w:tcPr>
          <w:p w14:paraId="5AA088E2" w14:textId="251DA521" w:rsidR="00D93FCC" w:rsidDel="00287E72" w:rsidRDefault="002435EC">
            <w:pPr>
              <w:spacing w:line="360" w:lineRule="auto"/>
              <w:jc w:val="both"/>
              <w:rPr>
                <w:del w:id="3896" w:author="瑋婷 徐" w:date="2025-01-03T17:37:00Z" w16du:dateUtc="2025-01-03T09:37:00Z"/>
                <w:rFonts w:ascii="Times New Roman" w:eastAsia="標楷體" w:hAnsi="Times New Roman" w:cs="Times New Roman"/>
                <w:color w:val="000000"/>
              </w:rPr>
              <w:pPrChange w:id="3897" w:author="瑋婷 徐" w:date="2025-01-03T17:43:00Z" w16du:dateUtc="2025-01-03T09:43:00Z">
                <w:pPr/>
              </w:pPrChange>
            </w:pPr>
            <w:del w:id="3898" w:author="瑋婷 徐" w:date="2025-01-03T17:37:00Z" w16du:dateUtc="2025-01-03T09:37:00Z">
              <w:r w:rsidDel="00287E72">
                <w:rPr>
                  <w:rFonts w:ascii="Times New Roman" w:eastAsia="標楷體" w:hAnsi="Times New Roman" w:cs="Times New Roman"/>
                  <w:color w:val="000000"/>
                </w:rPr>
                <w:delText>MB-D14-06</w:delText>
              </w:r>
            </w:del>
          </w:p>
        </w:tc>
        <w:tc>
          <w:tcPr>
            <w:tcW w:w="4252" w:type="dxa"/>
            <w:vAlign w:val="center"/>
            <w:tcPrChange w:id="3899" w:author="瑋婷 徐" w:date="2025-01-03T17:43:00Z" w16du:dateUtc="2025-01-03T09:43:00Z">
              <w:tcPr>
                <w:tcW w:w="4394" w:type="dxa"/>
                <w:gridSpan w:val="6"/>
                <w:vAlign w:val="center"/>
              </w:tcPr>
            </w:tcPrChange>
          </w:tcPr>
          <w:p w14:paraId="5BB02556" w14:textId="1FDEC945" w:rsidR="00D93FCC" w:rsidDel="00287E72" w:rsidRDefault="002435EC">
            <w:pPr>
              <w:spacing w:line="360" w:lineRule="auto"/>
              <w:jc w:val="both"/>
              <w:rPr>
                <w:del w:id="3900" w:author="瑋婷 徐" w:date="2025-01-03T17:37:00Z" w16du:dateUtc="2025-01-03T09:37:00Z"/>
                <w:rFonts w:ascii="Times New Roman" w:eastAsia="標楷體" w:hAnsi="Times New Roman" w:cs="Times New Roman"/>
                <w:color w:val="000000"/>
              </w:rPr>
              <w:pPrChange w:id="3901" w:author="瑋婷 徐" w:date="2025-01-03T17:43:00Z" w16du:dateUtc="2025-01-03T09:43:00Z">
                <w:pPr/>
              </w:pPrChange>
            </w:pPr>
            <w:del w:id="3902" w:author="瑋婷 徐" w:date="2025-01-03T17:37:00Z" w16du:dateUtc="2025-01-03T09:37:00Z">
              <w:r w:rsidDel="00287E72">
                <w:rPr>
                  <w:rFonts w:ascii="Times New Roman" w:eastAsia="標楷體" w:hAnsi="Times New Roman" w:cs="Times New Roman"/>
                  <w:color w:val="000000"/>
                </w:rPr>
                <w:delText>巒大</w:delText>
              </w:r>
              <w:r w:rsidDel="00287E72">
                <w:rPr>
                  <w:rFonts w:ascii="Times New Roman" w:eastAsia="標楷體" w:hAnsi="Times New Roman" w:cs="Times New Roman"/>
                  <w:color w:val="000000"/>
                </w:rPr>
                <w:delText>58</w:delText>
              </w:r>
              <w:r w:rsidDel="00287E72">
                <w:rPr>
                  <w:rFonts w:ascii="Times New Roman" w:eastAsia="標楷體" w:hAnsi="Times New Roman" w:cs="Times New Roman"/>
                  <w:color w:val="000000"/>
                </w:rPr>
                <w:delText>林班</w:delText>
              </w:r>
            </w:del>
          </w:p>
        </w:tc>
        <w:tc>
          <w:tcPr>
            <w:tcW w:w="7149" w:type="dxa"/>
            <w:vAlign w:val="center"/>
            <w:tcPrChange w:id="3903" w:author="瑋婷 徐" w:date="2025-01-03T17:43:00Z" w16du:dateUtc="2025-01-03T09:43:00Z">
              <w:tcPr>
                <w:tcW w:w="7149" w:type="dxa"/>
                <w:gridSpan w:val="2"/>
                <w:vAlign w:val="center"/>
              </w:tcPr>
            </w:tcPrChange>
          </w:tcPr>
          <w:p w14:paraId="0F9528EA" w14:textId="55E86930" w:rsidR="00D93FCC" w:rsidDel="00287E72" w:rsidRDefault="002435EC">
            <w:pPr>
              <w:spacing w:line="360" w:lineRule="auto"/>
              <w:jc w:val="both"/>
              <w:rPr>
                <w:del w:id="3904" w:author="瑋婷 徐" w:date="2025-01-03T17:37:00Z" w16du:dateUtc="2025-01-03T09:37:00Z"/>
                <w:rFonts w:ascii="Times New Roman" w:eastAsia="標楷體" w:hAnsi="Times New Roman" w:cs="Times New Roman"/>
                <w:color w:val="000000"/>
              </w:rPr>
              <w:pPrChange w:id="3905" w:author="瑋婷 徐" w:date="2025-01-03T17:43:00Z" w16du:dateUtc="2025-01-03T09:43:00Z">
                <w:pPr/>
              </w:pPrChange>
            </w:pPr>
            <w:del w:id="3906" w:author="瑋婷 徐" w:date="2025-01-03T17:37:00Z" w16du:dateUtc="2025-01-03T09:37:00Z">
              <w:r w:rsidDel="00287E72">
                <w:rPr>
                  <w:rFonts w:ascii="Times New Roman" w:eastAsia="標楷體" w:hAnsi="Times New Roman" w:cs="Times New Roman"/>
                  <w:color w:val="000000"/>
                </w:rPr>
                <w:delText>郭智筌、楊瀚晴</w:delText>
              </w:r>
            </w:del>
          </w:p>
        </w:tc>
      </w:tr>
      <w:tr w:rsidR="00287E72" w:rsidDel="00287E72" w14:paraId="6726CDA3" w14:textId="3173299D" w:rsidTr="00287E72">
        <w:trPr>
          <w:trHeight w:val="396"/>
          <w:del w:id="3907" w:author="瑋婷 徐" w:date="2025-01-03T17:37:00Z"/>
          <w:trPrChange w:id="3908" w:author="瑋婷 徐" w:date="2025-01-03T17:43:00Z" w16du:dateUtc="2025-01-03T09:43:00Z">
            <w:trPr>
              <w:gridBefore w:val="1"/>
              <w:trHeight w:val="396"/>
            </w:trPr>
          </w:trPrChange>
        </w:trPr>
        <w:tc>
          <w:tcPr>
            <w:tcW w:w="846" w:type="dxa"/>
            <w:vAlign w:val="center"/>
            <w:tcPrChange w:id="3909" w:author="瑋婷 徐" w:date="2025-01-03T17:43:00Z" w16du:dateUtc="2025-01-03T09:43:00Z">
              <w:tcPr>
                <w:tcW w:w="846" w:type="dxa"/>
                <w:gridSpan w:val="2"/>
                <w:vAlign w:val="center"/>
              </w:tcPr>
            </w:tcPrChange>
          </w:tcPr>
          <w:p w14:paraId="46ABB1E8" w14:textId="378F885B" w:rsidR="00D93FCC" w:rsidDel="00287E72" w:rsidRDefault="002435EC">
            <w:pPr>
              <w:spacing w:line="360" w:lineRule="auto"/>
              <w:jc w:val="both"/>
              <w:rPr>
                <w:del w:id="3910" w:author="瑋婷 徐" w:date="2025-01-03T17:37:00Z" w16du:dateUtc="2025-01-03T09:37:00Z"/>
                <w:rFonts w:ascii="Times New Roman" w:eastAsia="標楷體" w:hAnsi="Times New Roman" w:cs="Times New Roman"/>
                <w:color w:val="000000"/>
              </w:rPr>
              <w:pPrChange w:id="3911" w:author="瑋婷 徐" w:date="2025-01-03T17:43:00Z" w16du:dateUtc="2025-01-03T09:43:00Z">
                <w:pPr>
                  <w:jc w:val="center"/>
                </w:pPr>
              </w:pPrChange>
            </w:pPr>
            <w:del w:id="3912" w:author="瑋婷 徐" w:date="2025-01-03T17:37:00Z" w16du:dateUtc="2025-01-03T09:37:00Z">
              <w:r w:rsidDel="00287E72">
                <w:rPr>
                  <w:rFonts w:ascii="Times New Roman" w:eastAsia="標楷體" w:hAnsi="Times New Roman" w:cs="Times New Roman"/>
                  <w:color w:val="000000"/>
                </w:rPr>
                <w:delText>17</w:delText>
              </w:r>
            </w:del>
          </w:p>
        </w:tc>
        <w:tc>
          <w:tcPr>
            <w:tcW w:w="1701" w:type="dxa"/>
            <w:vAlign w:val="center"/>
            <w:tcPrChange w:id="3913" w:author="瑋婷 徐" w:date="2025-01-03T17:43:00Z" w16du:dateUtc="2025-01-03T09:43:00Z">
              <w:tcPr>
                <w:tcW w:w="1559" w:type="dxa"/>
                <w:gridSpan w:val="2"/>
                <w:vAlign w:val="center"/>
              </w:tcPr>
            </w:tcPrChange>
          </w:tcPr>
          <w:p w14:paraId="43D4EC05" w14:textId="6E2B416F" w:rsidR="00D93FCC" w:rsidDel="00287E72" w:rsidRDefault="002435EC">
            <w:pPr>
              <w:spacing w:line="360" w:lineRule="auto"/>
              <w:jc w:val="both"/>
              <w:rPr>
                <w:del w:id="3914" w:author="瑋婷 徐" w:date="2025-01-03T17:37:00Z" w16du:dateUtc="2025-01-03T09:37:00Z"/>
                <w:rFonts w:ascii="Times New Roman" w:eastAsia="標楷體" w:hAnsi="Times New Roman" w:cs="Times New Roman"/>
                <w:color w:val="000000"/>
              </w:rPr>
              <w:pPrChange w:id="3915" w:author="瑋婷 徐" w:date="2025-01-03T17:43:00Z" w16du:dateUtc="2025-01-03T09:43:00Z">
                <w:pPr/>
              </w:pPrChange>
            </w:pPr>
            <w:del w:id="3916" w:author="瑋婷 徐" w:date="2025-01-03T17:37:00Z" w16du:dateUtc="2025-01-03T09:37:00Z">
              <w:r w:rsidDel="00287E72">
                <w:rPr>
                  <w:rFonts w:ascii="Times New Roman" w:eastAsia="標楷體" w:hAnsi="Times New Roman" w:cs="Times New Roman"/>
                  <w:color w:val="000000"/>
                </w:rPr>
                <w:delText>MB-D15-06</w:delText>
              </w:r>
            </w:del>
          </w:p>
        </w:tc>
        <w:tc>
          <w:tcPr>
            <w:tcW w:w="4252" w:type="dxa"/>
            <w:vAlign w:val="center"/>
            <w:tcPrChange w:id="3917" w:author="瑋婷 徐" w:date="2025-01-03T17:43:00Z" w16du:dateUtc="2025-01-03T09:43:00Z">
              <w:tcPr>
                <w:tcW w:w="4394" w:type="dxa"/>
                <w:gridSpan w:val="6"/>
                <w:vAlign w:val="center"/>
              </w:tcPr>
            </w:tcPrChange>
          </w:tcPr>
          <w:p w14:paraId="5A6F5461" w14:textId="24E00206" w:rsidR="00D93FCC" w:rsidDel="00287E72" w:rsidRDefault="002435EC">
            <w:pPr>
              <w:spacing w:line="360" w:lineRule="auto"/>
              <w:jc w:val="both"/>
              <w:rPr>
                <w:del w:id="3918" w:author="瑋婷 徐" w:date="2025-01-03T17:37:00Z" w16du:dateUtc="2025-01-03T09:37:00Z"/>
                <w:rFonts w:ascii="Times New Roman" w:eastAsia="標楷體" w:hAnsi="Times New Roman" w:cs="Times New Roman"/>
                <w:color w:val="000000"/>
              </w:rPr>
              <w:pPrChange w:id="3919" w:author="瑋婷 徐" w:date="2025-01-03T17:43:00Z" w16du:dateUtc="2025-01-03T09:43:00Z">
                <w:pPr/>
              </w:pPrChange>
            </w:pPr>
            <w:del w:id="3920" w:author="瑋婷 徐" w:date="2025-01-03T17:37:00Z" w16du:dateUtc="2025-01-03T09:37:00Z">
              <w:r w:rsidDel="00287E72">
                <w:rPr>
                  <w:rFonts w:ascii="Times New Roman" w:eastAsia="標楷體" w:hAnsi="Times New Roman" w:cs="Times New Roman"/>
                  <w:color w:val="000000"/>
                </w:rPr>
                <w:delText>巒大</w:delText>
              </w:r>
              <w:r w:rsidDel="00287E72">
                <w:rPr>
                  <w:rFonts w:ascii="Times New Roman" w:eastAsia="標楷體" w:hAnsi="Times New Roman" w:cs="Times New Roman"/>
                  <w:color w:val="000000"/>
                </w:rPr>
                <w:delText>89</w:delText>
              </w:r>
              <w:r w:rsidDel="00287E72">
                <w:rPr>
                  <w:rFonts w:ascii="Times New Roman" w:eastAsia="標楷體" w:hAnsi="Times New Roman" w:cs="Times New Roman"/>
                  <w:color w:val="000000"/>
                </w:rPr>
                <w:delText>林班</w:delText>
              </w:r>
            </w:del>
          </w:p>
        </w:tc>
        <w:tc>
          <w:tcPr>
            <w:tcW w:w="7149" w:type="dxa"/>
            <w:vAlign w:val="center"/>
            <w:tcPrChange w:id="3921" w:author="瑋婷 徐" w:date="2025-01-03T17:43:00Z" w16du:dateUtc="2025-01-03T09:43:00Z">
              <w:tcPr>
                <w:tcW w:w="7149" w:type="dxa"/>
                <w:gridSpan w:val="2"/>
                <w:vAlign w:val="center"/>
              </w:tcPr>
            </w:tcPrChange>
          </w:tcPr>
          <w:p w14:paraId="7C0501E6" w14:textId="011583EF" w:rsidR="00D93FCC" w:rsidDel="00287E72" w:rsidRDefault="002435EC">
            <w:pPr>
              <w:spacing w:line="360" w:lineRule="auto"/>
              <w:jc w:val="both"/>
              <w:rPr>
                <w:del w:id="3922" w:author="瑋婷 徐" w:date="2025-01-03T17:37:00Z" w16du:dateUtc="2025-01-03T09:37:00Z"/>
                <w:rFonts w:ascii="Times New Roman" w:eastAsia="標楷體" w:hAnsi="Times New Roman" w:cs="Times New Roman"/>
                <w:color w:val="000000"/>
              </w:rPr>
              <w:pPrChange w:id="3923" w:author="瑋婷 徐" w:date="2025-01-03T17:43:00Z" w16du:dateUtc="2025-01-03T09:43:00Z">
                <w:pPr/>
              </w:pPrChange>
            </w:pPr>
            <w:del w:id="3924" w:author="瑋婷 徐" w:date="2025-01-03T17:37:00Z" w16du:dateUtc="2025-01-03T09:37:00Z">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b/>
                  <w:bCs/>
                  <w:color w:val="000000"/>
                </w:rPr>
                <w:delText>薛美雪</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、何姳璇、張裕興、陳建志</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b/>
                  <w:bCs/>
                  <w:color w:val="000000"/>
                </w:rPr>
                <w:delText>薛美雪</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、何姳璇、張裕興</w:delText>
              </w:r>
            </w:del>
          </w:p>
        </w:tc>
      </w:tr>
      <w:tr w:rsidR="00287E72" w:rsidDel="00287E72" w14:paraId="6076907E" w14:textId="17EC4991" w:rsidTr="00287E72">
        <w:trPr>
          <w:trHeight w:val="396"/>
          <w:del w:id="3925" w:author="瑋婷 徐" w:date="2025-01-03T17:37:00Z"/>
          <w:trPrChange w:id="3926" w:author="瑋婷 徐" w:date="2025-01-03T17:43:00Z" w16du:dateUtc="2025-01-03T09:43:00Z">
            <w:trPr>
              <w:gridBefore w:val="1"/>
              <w:trHeight w:val="396"/>
            </w:trPr>
          </w:trPrChange>
        </w:trPr>
        <w:tc>
          <w:tcPr>
            <w:tcW w:w="846" w:type="dxa"/>
            <w:tcBorders>
              <w:bottom w:val="single" w:sz="4" w:space="0" w:color="auto"/>
            </w:tcBorders>
            <w:vAlign w:val="center"/>
            <w:tcPrChange w:id="3927" w:author="瑋婷 徐" w:date="2025-01-03T17:43:00Z" w16du:dateUtc="2025-01-03T09:43:00Z">
              <w:tcPr>
                <w:tcW w:w="846" w:type="dxa"/>
                <w:gridSpan w:val="2"/>
                <w:vAlign w:val="center"/>
              </w:tcPr>
            </w:tcPrChange>
          </w:tcPr>
          <w:p w14:paraId="56ABD46F" w14:textId="4A58E1F3" w:rsidR="00D93FCC" w:rsidDel="00287E72" w:rsidRDefault="002435EC">
            <w:pPr>
              <w:spacing w:line="360" w:lineRule="auto"/>
              <w:jc w:val="both"/>
              <w:rPr>
                <w:del w:id="3928" w:author="瑋婷 徐" w:date="2025-01-03T17:37:00Z" w16du:dateUtc="2025-01-03T09:37:00Z"/>
                <w:rFonts w:ascii="Times New Roman" w:eastAsia="標楷體" w:hAnsi="Times New Roman" w:cs="Times New Roman"/>
                <w:color w:val="000000"/>
              </w:rPr>
              <w:pPrChange w:id="3929" w:author="瑋婷 徐" w:date="2025-01-03T17:43:00Z" w16du:dateUtc="2025-01-03T09:43:00Z">
                <w:pPr>
                  <w:jc w:val="center"/>
                </w:pPr>
              </w:pPrChange>
            </w:pPr>
            <w:del w:id="3930" w:author="瑋婷 徐" w:date="2025-01-03T17:37:00Z" w16du:dateUtc="2025-01-03T09:37:00Z">
              <w:r w:rsidDel="00287E72">
                <w:rPr>
                  <w:rFonts w:ascii="Times New Roman" w:eastAsia="標楷體" w:hAnsi="Times New Roman" w:cs="Times New Roman"/>
                  <w:color w:val="000000"/>
                </w:rPr>
                <w:delText>18</w:delText>
              </w:r>
            </w:del>
          </w:p>
        </w:tc>
        <w:tc>
          <w:tcPr>
            <w:tcW w:w="1701" w:type="dxa"/>
            <w:tcBorders>
              <w:bottom w:val="single" w:sz="4" w:space="0" w:color="auto"/>
            </w:tcBorders>
            <w:vAlign w:val="center"/>
            <w:tcPrChange w:id="3931" w:author="瑋婷 徐" w:date="2025-01-03T17:43:00Z" w16du:dateUtc="2025-01-03T09:43:00Z">
              <w:tcPr>
                <w:tcW w:w="1559" w:type="dxa"/>
                <w:gridSpan w:val="2"/>
                <w:vAlign w:val="center"/>
              </w:tcPr>
            </w:tcPrChange>
          </w:tcPr>
          <w:p w14:paraId="19018795" w14:textId="28A2C14C" w:rsidR="00D93FCC" w:rsidDel="00287E72" w:rsidRDefault="002435EC">
            <w:pPr>
              <w:spacing w:line="360" w:lineRule="auto"/>
              <w:jc w:val="both"/>
              <w:rPr>
                <w:del w:id="3932" w:author="瑋婷 徐" w:date="2025-01-03T17:37:00Z" w16du:dateUtc="2025-01-03T09:37:00Z"/>
                <w:rFonts w:ascii="Times New Roman" w:eastAsia="標楷體" w:hAnsi="Times New Roman" w:cs="Times New Roman"/>
                <w:color w:val="000000"/>
              </w:rPr>
              <w:pPrChange w:id="3933" w:author="瑋婷 徐" w:date="2025-01-03T17:43:00Z" w16du:dateUtc="2025-01-03T09:43:00Z">
                <w:pPr/>
              </w:pPrChange>
            </w:pPr>
            <w:del w:id="3934" w:author="瑋婷 徐" w:date="2025-01-03T17:37:00Z" w16du:dateUtc="2025-01-03T09:37:00Z">
              <w:r w:rsidDel="00287E72">
                <w:rPr>
                  <w:rFonts w:ascii="Times New Roman" w:eastAsia="標楷體" w:hAnsi="Times New Roman" w:cs="Times New Roman"/>
                  <w:color w:val="000000"/>
                </w:rPr>
                <w:delText>MB-D16-08</w:delText>
              </w:r>
            </w:del>
          </w:p>
        </w:tc>
        <w:tc>
          <w:tcPr>
            <w:tcW w:w="4252" w:type="dxa"/>
            <w:tcBorders>
              <w:bottom w:val="single" w:sz="4" w:space="0" w:color="auto"/>
            </w:tcBorders>
            <w:vAlign w:val="center"/>
            <w:tcPrChange w:id="3935" w:author="瑋婷 徐" w:date="2025-01-03T17:43:00Z" w16du:dateUtc="2025-01-03T09:43:00Z">
              <w:tcPr>
                <w:tcW w:w="4394" w:type="dxa"/>
                <w:gridSpan w:val="6"/>
                <w:vAlign w:val="center"/>
              </w:tcPr>
            </w:tcPrChange>
          </w:tcPr>
          <w:p w14:paraId="6ABB3020" w14:textId="14F77847" w:rsidR="00D93FCC" w:rsidDel="00287E72" w:rsidRDefault="002435EC">
            <w:pPr>
              <w:spacing w:line="360" w:lineRule="auto"/>
              <w:jc w:val="both"/>
              <w:rPr>
                <w:del w:id="3936" w:author="瑋婷 徐" w:date="2025-01-03T17:37:00Z" w16du:dateUtc="2025-01-03T09:37:00Z"/>
                <w:rFonts w:ascii="Times New Roman" w:eastAsia="標楷體" w:hAnsi="Times New Roman" w:cs="Times New Roman"/>
                <w:color w:val="000000"/>
              </w:rPr>
              <w:pPrChange w:id="3937" w:author="瑋婷 徐" w:date="2025-01-03T17:43:00Z" w16du:dateUtc="2025-01-03T09:43:00Z">
                <w:pPr/>
              </w:pPrChange>
            </w:pPr>
            <w:del w:id="3938" w:author="瑋婷 徐" w:date="2025-01-03T17:37:00Z" w16du:dateUtc="2025-01-03T09:37:00Z">
              <w:r w:rsidDel="00287E72">
                <w:rPr>
                  <w:rFonts w:ascii="Times New Roman" w:eastAsia="標楷體" w:hAnsi="Times New Roman" w:cs="Times New Roman"/>
                  <w:color w:val="000000"/>
                </w:rPr>
                <w:delText>長興林道</w:delText>
              </w:r>
              <w:r w:rsidDel="00287E72">
                <w:rPr>
                  <w:rFonts w:ascii="Times New Roman" w:eastAsia="標楷體" w:hAnsi="Times New Roman" w:cs="Times New Roman"/>
                  <w:color w:val="000000"/>
                </w:rPr>
                <w:delText>7K</w:delText>
              </w:r>
            </w:del>
          </w:p>
        </w:tc>
        <w:tc>
          <w:tcPr>
            <w:tcW w:w="7149" w:type="dxa"/>
            <w:tcBorders>
              <w:bottom w:val="single" w:sz="4" w:space="0" w:color="auto"/>
            </w:tcBorders>
            <w:vAlign w:val="center"/>
            <w:tcPrChange w:id="3939" w:author="瑋婷 徐" w:date="2025-01-03T17:43:00Z" w16du:dateUtc="2025-01-03T09:43:00Z">
              <w:tcPr>
                <w:tcW w:w="7149" w:type="dxa"/>
                <w:gridSpan w:val="2"/>
                <w:vAlign w:val="center"/>
              </w:tcPr>
            </w:tcPrChange>
          </w:tcPr>
          <w:p w14:paraId="2A322307" w14:textId="171EE963" w:rsidR="00D93FCC" w:rsidDel="00287E72" w:rsidRDefault="002435EC">
            <w:pPr>
              <w:spacing w:line="360" w:lineRule="auto"/>
              <w:jc w:val="both"/>
              <w:rPr>
                <w:del w:id="3940" w:author="瑋婷 徐" w:date="2025-01-03T17:37:00Z" w16du:dateUtc="2025-01-03T09:37:00Z"/>
                <w:rFonts w:ascii="Times New Roman" w:eastAsia="標楷體" w:hAnsi="Times New Roman" w:cs="Times New Roman"/>
                <w:color w:val="000000"/>
              </w:rPr>
              <w:pPrChange w:id="3941" w:author="瑋婷 徐" w:date="2025-01-03T17:43:00Z" w16du:dateUtc="2025-01-03T09:43:00Z">
                <w:pPr/>
              </w:pPrChange>
            </w:pPr>
            <w:del w:id="3942" w:author="瑋婷 徐" w:date="2025-01-03T17:37:00Z" w16du:dateUtc="2025-01-03T09:37:00Z">
              <w:r w:rsidDel="00287E72">
                <w:rPr>
                  <w:rFonts w:ascii="Times New Roman" w:eastAsia="標楷體" w:hAnsi="Times New Roman" w:cs="Times New Roman"/>
                  <w:color w:val="000000"/>
                </w:rPr>
                <w:delText>曾崇綸、黃亭愷</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曾崇綸</w:delText>
              </w:r>
            </w:del>
          </w:p>
        </w:tc>
      </w:tr>
      <w:tr w:rsidR="00287E72" w14:paraId="5F94FE4A" w14:textId="77777777" w:rsidTr="00287E72">
        <w:trPr>
          <w:trHeight w:val="396"/>
          <w:ins w:id="3943" w:author="瑋婷 徐" w:date="2025-01-03T17:37:00Z"/>
          <w:trPrChange w:id="3944" w:author="瑋婷 徐" w:date="2025-01-03T17:43:00Z" w16du:dateUtc="2025-01-03T09:43:00Z">
            <w:trPr>
              <w:gridBefore w:val="1"/>
              <w:trHeight w:val="396"/>
            </w:trPr>
          </w:trPrChange>
        </w:trPr>
        <w:tc>
          <w:tcPr>
            <w:tcW w:w="846" w:type="dxa"/>
            <w:tcBorders>
              <w:top w:val="single" w:sz="4" w:space="0" w:color="auto"/>
              <w:bottom w:val="single" w:sz="4" w:space="0" w:color="auto"/>
            </w:tcBorders>
            <w:vAlign w:val="center"/>
            <w:tcPrChange w:id="3945" w:author="瑋婷 徐" w:date="2025-01-03T17:43:00Z" w16du:dateUtc="2025-01-03T09:43:00Z">
              <w:tcPr>
                <w:tcW w:w="846" w:type="dxa"/>
                <w:gridSpan w:val="2"/>
                <w:vAlign w:val="center"/>
              </w:tcPr>
            </w:tcPrChange>
          </w:tcPr>
          <w:p w14:paraId="17EFFE8A" w14:textId="2DED6CCE"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3946" w:author="瑋婷 徐" w:date="2025-01-03T17:37:00Z" w16du:dateUtc="2025-01-03T09:37:00Z"/>
                <w:rFonts w:ascii="Times New Roman" w:eastAsia="標楷體" w:hAnsi="Times New Roman" w:cs="Times New Roman"/>
                <w:color w:val="000000"/>
              </w:rPr>
              <w:pPrChange w:id="394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48" w:author="瑋婷 徐" w:date="2025-01-03T17:42:00Z" w16du:dateUtc="2025-01-03T09:42:00Z">
              <w:r>
                <w:rPr>
                  <w:rFonts w:ascii="Times New Roman" w:eastAsia="標楷體" w:hAnsi="Times New Roman" w:cs="Times New Roman"/>
                </w:rPr>
                <w:t>序號</w:t>
              </w:r>
            </w:ins>
          </w:p>
        </w:tc>
        <w:tc>
          <w:tcPr>
            <w:tcW w:w="1701" w:type="dxa"/>
            <w:tcBorders>
              <w:top w:val="single" w:sz="4" w:space="0" w:color="auto"/>
              <w:bottom w:val="single" w:sz="4" w:space="0" w:color="auto"/>
            </w:tcBorders>
            <w:vAlign w:val="center"/>
            <w:tcPrChange w:id="3949" w:author="瑋婷 徐" w:date="2025-01-03T17:43:00Z" w16du:dateUtc="2025-01-03T09:43:00Z">
              <w:tcPr>
                <w:tcW w:w="1701" w:type="dxa"/>
                <w:gridSpan w:val="4"/>
                <w:vAlign w:val="center"/>
              </w:tcPr>
            </w:tcPrChange>
          </w:tcPr>
          <w:p w14:paraId="6D04AC54" w14:textId="61287D6B"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3950" w:author="瑋婷 徐" w:date="2025-01-03T17:37:00Z" w16du:dateUtc="2025-01-03T09:37:00Z"/>
                <w:rFonts w:ascii="Times New Roman" w:eastAsia="標楷體" w:hAnsi="Times New Roman" w:cs="Times New Roman"/>
                <w:color w:val="000000"/>
              </w:rPr>
              <w:pPrChange w:id="395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52" w:author="瑋婷 徐" w:date="2025-01-03T17:42:00Z" w16du:dateUtc="2025-01-03T09:42:00Z">
              <w:r>
                <w:rPr>
                  <w:rFonts w:ascii="Times New Roman" w:eastAsia="標楷體" w:hAnsi="Times New Roman" w:cs="Times New Roman"/>
                  <w:color w:val="000000"/>
                </w:rPr>
                <w:t>樣區編號</w:t>
              </w:r>
            </w:ins>
          </w:p>
        </w:tc>
        <w:tc>
          <w:tcPr>
            <w:tcW w:w="4252" w:type="dxa"/>
            <w:tcBorders>
              <w:top w:val="single" w:sz="4" w:space="0" w:color="auto"/>
              <w:bottom w:val="single" w:sz="4" w:space="0" w:color="auto"/>
            </w:tcBorders>
            <w:vAlign w:val="center"/>
            <w:tcPrChange w:id="3953" w:author="瑋婷 徐" w:date="2025-01-03T17:43:00Z" w16du:dateUtc="2025-01-03T09:43:00Z">
              <w:tcPr>
                <w:tcW w:w="4252" w:type="dxa"/>
                <w:gridSpan w:val="4"/>
                <w:vAlign w:val="center"/>
              </w:tcPr>
            </w:tcPrChange>
          </w:tcPr>
          <w:p w14:paraId="6753F532" w14:textId="302E00CE"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3954" w:author="瑋婷 徐" w:date="2025-01-03T17:37:00Z" w16du:dateUtc="2025-01-03T09:37:00Z"/>
                <w:rFonts w:ascii="Times New Roman" w:eastAsia="標楷體" w:hAnsi="Times New Roman" w:cs="Times New Roman"/>
                <w:color w:val="000000"/>
              </w:rPr>
              <w:pPrChange w:id="3955"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56" w:author="瑋婷 徐" w:date="2025-01-03T17:42:00Z" w16du:dateUtc="2025-01-03T09:42:00Z">
              <w:r>
                <w:rPr>
                  <w:rFonts w:ascii="Times New Roman" w:eastAsia="標楷體" w:hAnsi="Times New Roman" w:cs="Times New Roman"/>
                  <w:color w:val="000000"/>
                </w:rPr>
                <w:t>樣區名稱</w:t>
              </w:r>
            </w:ins>
          </w:p>
        </w:tc>
        <w:tc>
          <w:tcPr>
            <w:tcW w:w="7149" w:type="dxa"/>
            <w:tcBorders>
              <w:top w:val="single" w:sz="4" w:space="0" w:color="auto"/>
              <w:bottom w:val="single" w:sz="4" w:space="0" w:color="auto"/>
            </w:tcBorders>
            <w:vAlign w:val="center"/>
            <w:tcPrChange w:id="3957" w:author="瑋婷 徐" w:date="2025-01-03T17:43:00Z" w16du:dateUtc="2025-01-03T09:43:00Z">
              <w:tcPr>
                <w:tcW w:w="7149" w:type="dxa"/>
                <w:gridSpan w:val="2"/>
                <w:vAlign w:val="center"/>
              </w:tcPr>
            </w:tcPrChange>
          </w:tcPr>
          <w:p w14:paraId="1AF2618C" w14:textId="14E15F88"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3958" w:author="瑋婷 徐" w:date="2025-01-03T17:37:00Z" w16du:dateUtc="2025-01-03T09:37:00Z"/>
                <w:rFonts w:ascii="Times New Roman" w:eastAsia="標楷體" w:hAnsi="Times New Roman" w:cs="Times New Roman"/>
                <w:color w:val="000000"/>
              </w:rPr>
              <w:pPrChange w:id="3959"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60" w:author="瑋婷 徐" w:date="2025-01-03T17:42:00Z" w16du:dateUtc="2025-01-03T09:42:00Z">
              <w:r>
                <w:rPr>
                  <w:rFonts w:ascii="Times New Roman" w:eastAsia="標楷體" w:hAnsi="Times New Roman" w:cs="Times New Roman"/>
                  <w:color w:val="000000"/>
                </w:rPr>
                <w:t>調查者</w:t>
              </w:r>
              <w:r>
                <w:rPr>
                  <w:rFonts w:ascii="Times New Roman" w:eastAsia="標楷體" w:hAnsi="Times New Roman" w:cs="Times New Roman"/>
                  <w:color w:val="000000"/>
                </w:rPr>
                <w:t xml:space="preserve"> (</w:t>
              </w:r>
              <w:r>
                <w:rPr>
                  <w:rFonts w:ascii="Times New Roman" w:eastAsia="標楷體" w:hAnsi="Times New Roman" w:cs="Times New Roman"/>
                  <w:color w:val="000000"/>
                </w:rPr>
                <w:t>第</w:t>
              </w:r>
              <w:r>
                <w:rPr>
                  <w:rFonts w:ascii="Times New Roman" w:eastAsia="標楷體" w:hAnsi="Times New Roman" w:cs="Times New Roman"/>
                  <w:color w:val="000000"/>
                </w:rPr>
                <w:t>1</w:t>
              </w:r>
              <w:r>
                <w:rPr>
                  <w:rFonts w:ascii="Times New Roman" w:eastAsia="標楷體" w:hAnsi="Times New Roman" w:cs="Times New Roman"/>
                  <w:color w:val="000000"/>
                </w:rPr>
                <w:t>旅次</w:t>
              </w:r>
              <w:r>
                <w:rPr>
                  <w:rFonts w:ascii="Times New Roman" w:eastAsia="標楷體" w:hAnsi="Times New Roman" w:cs="Times New Roman"/>
                  <w:color w:val="000000"/>
                </w:rPr>
                <w:t xml:space="preserve"> // </w:t>
              </w:r>
              <w:r>
                <w:rPr>
                  <w:rFonts w:ascii="Times New Roman" w:eastAsia="標楷體" w:hAnsi="Times New Roman" w:cs="Times New Roman"/>
                  <w:color w:val="000000"/>
                </w:rPr>
                <w:t>第</w:t>
              </w:r>
              <w:r>
                <w:rPr>
                  <w:rFonts w:ascii="Times New Roman" w:eastAsia="標楷體" w:hAnsi="Times New Roman" w:cs="Times New Roman"/>
                  <w:color w:val="000000"/>
                </w:rPr>
                <w:t>2</w:t>
              </w:r>
              <w:r>
                <w:rPr>
                  <w:rFonts w:ascii="Times New Roman" w:eastAsia="標楷體" w:hAnsi="Times New Roman" w:cs="Times New Roman"/>
                  <w:color w:val="000000"/>
                </w:rPr>
                <w:t>旅次</w:t>
              </w:r>
              <w:r>
                <w:rPr>
                  <w:rFonts w:ascii="Times New Roman" w:eastAsia="標楷體" w:hAnsi="Times New Roman" w:cs="Times New Roman"/>
                  <w:color w:val="000000"/>
                </w:rPr>
                <w:t>)</w:t>
              </w:r>
            </w:ins>
          </w:p>
        </w:tc>
      </w:tr>
      <w:tr w:rsidR="00287E72" w14:paraId="6B1DEEBB" w14:textId="77777777" w:rsidTr="00287E72">
        <w:trPr>
          <w:trHeight w:val="396"/>
          <w:ins w:id="3961" w:author="瑋婷 徐" w:date="2025-01-03T17:37:00Z"/>
          <w:trPrChange w:id="3962" w:author="瑋婷 徐" w:date="2025-01-03T17:43:00Z" w16du:dateUtc="2025-01-03T09:43:00Z">
            <w:trPr>
              <w:gridBefore w:val="1"/>
              <w:trHeight w:val="396"/>
            </w:trPr>
          </w:trPrChange>
        </w:trPr>
        <w:tc>
          <w:tcPr>
            <w:tcW w:w="846" w:type="dxa"/>
            <w:tcBorders>
              <w:top w:val="single" w:sz="4" w:space="0" w:color="auto"/>
            </w:tcBorders>
            <w:vAlign w:val="center"/>
            <w:tcPrChange w:id="3963" w:author="瑋婷 徐" w:date="2025-01-03T17:43:00Z" w16du:dateUtc="2025-01-03T09:43:00Z">
              <w:tcPr>
                <w:tcW w:w="846" w:type="dxa"/>
                <w:gridSpan w:val="2"/>
                <w:tcBorders>
                  <w:bottom w:val="nil"/>
                  <w:right w:val="nil"/>
                </w:tcBorders>
                <w:vAlign w:val="center"/>
              </w:tcPr>
            </w:tcPrChange>
          </w:tcPr>
          <w:p w14:paraId="71EC533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3964" w:author="瑋婷 徐" w:date="2025-01-03T17:37:00Z" w16du:dateUtc="2025-01-03T09:37:00Z"/>
                <w:rFonts w:ascii="Times New Roman" w:eastAsia="標楷體" w:hAnsi="Times New Roman" w:cs="Times New Roman"/>
                <w:color w:val="000000"/>
              </w:rPr>
              <w:pPrChange w:id="396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66" w:author="瑋婷 徐" w:date="2025-01-03T17:37:00Z" w16du:dateUtc="2025-01-03T09:37:00Z">
              <w:r w:rsidRPr="00287E72">
                <w:rPr>
                  <w:rFonts w:ascii="Times New Roman" w:eastAsia="標楷體" w:hAnsi="Times New Roman" w:cs="Times New Roman"/>
                  <w:color w:val="000000"/>
                </w:rPr>
                <w:t>1</w:t>
              </w:r>
            </w:ins>
          </w:p>
        </w:tc>
        <w:tc>
          <w:tcPr>
            <w:tcW w:w="1701" w:type="dxa"/>
            <w:tcBorders>
              <w:top w:val="single" w:sz="4" w:space="0" w:color="auto"/>
            </w:tcBorders>
            <w:vAlign w:val="center"/>
            <w:tcPrChange w:id="3967" w:author="瑋婷 徐" w:date="2025-01-03T17:43:00Z" w16du:dateUtc="2025-01-03T09:43:00Z">
              <w:tcPr>
                <w:tcW w:w="1701" w:type="dxa"/>
                <w:gridSpan w:val="4"/>
                <w:tcBorders>
                  <w:left w:val="nil"/>
                  <w:bottom w:val="nil"/>
                  <w:right w:val="nil"/>
                </w:tcBorders>
                <w:vAlign w:val="center"/>
              </w:tcPr>
            </w:tcPrChange>
          </w:tcPr>
          <w:p w14:paraId="124077B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3968" w:author="瑋婷 徐" w:date="2025-01-03T17:37:00Z" w16du:dateUtc="2025-01-03T09:37:00Z"/>
                <w:rFonts w:ascii="Times New Roman" w:eastAsia="標楷體" w:hAnsi="Times New Roman" w:cs="Times New Roman"/>
                <w:color w:val="000000"/>
              </w:rPr>
              <w:pPrChange w:id="396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70" w:author="瑋婷 徐" w:date="2025-01-03T17:37:00Z" w16du:dateUtc="2025-01-03T09:37:00Z">
              <w:r w:rsidRPr="00287E72">
                <w:rPr>
                  <w:rFonts w:ascii="Times New Roman" w:eastAsia="標楷體" w:hAnsi="Times New Roman" w:cs="Times New Roman"/>
                  <w:color w:val="000000"/>
                </w:rPr>
                <w:t>A27-11</w:t>
              </w:r>
            </w:ins>
          </w:p>
        </w:tc>
        <w:tc>
          <w:tcPr>
            <w:tcW w:w="4252" w:type="dxa"/>
            <w:tcBorders>
              <w:top w:val="single" w:sz="4" w:space="0" w:color="auto"/>
            </w:tcBorders>
            <w:vAlign w:val="center"/>
            <w:tcPrChange w:id="3971" w:author="瑋婷 徐" w:date="2025-01-03T17:43:00Z" w16du:dateUtc="2025-01-03T09:43:00Z">
              <w:tcPr>
                <w:tcW w:w="4252" w:type="dxa"/>
                <w:gridSpan w:val="4"/>
                <w:tcBorders>
                  <w:left w:val="nil"/>
                  <w:bottom w:val="nil"/>
                  <w:right w:val="nil"/>
                </w:tcBorders>
                <w:vAlign w:val="center"/>
              </w:tcPr>
            </w:tcPrChange>
          </w:tcPr>
          <w:p w14:paraId="4E3E47B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3972" w:author="瑋婷 徐" w:date="2025-01-03T17:37:00Z" w16du:dateUtc="2025-01-03T09:37:00Z"/>
                <w:rFonts w:ascii="Times New Roman" w:eastAsia="標楷體" w:hAnsi="Times New Roman" w:cs="Times New Roman"/>
                <w:color w:val="000000"/>
              </w:rPr>
              <w:pPrChange w:id="397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74" w:author="瑋婷 徐" w:date="2025-01-03T17:37:00Z" w16du:dateUtc="2025-01-03T09:37:00Z">
              <w:r w:rsidRPr="00287E72">
                <w:rPr>
                  <w:rFonts w:ascii="Times New Roman" w:eastAsia="標楷體" w:hAnsi="Times New Roman" w:cs="Times New Roman"/>
                  <w:color w:val="000000"/>
                </w:rPr>
                <w:t>僑育國小</w:t>
              </w:r>
            </w:ins>
          </w:p>
        </w:tc>
        <w:tc>
          <w:tcPr>
            <w:tcW w:w="7149" w:type="dxa"/>
            <w:tcBorders>
              <w:top w:val="single" w:sz="4" w:space="0" w:color="auto"/>
            </w:tcBorders>
            <w:vAlign w:val="center"/>
            <w:tcPrChange w:id="3975" w:author="瑋婷 徐" w:date="2025-01-03T17:43:00Z" w16du:dateUtc="2025-01-03T09:43:00Z">
              <w:tcPr>
                <w:tcW w:w="7149" w:type="dxa"/>
                <w:gridSpan w:val="2"/>
                <w:tcBorders>
                  <w:left w:val="nil"/>
                  <w:bottom w:val="nil"/>
                </w:tcBorders>
                <w:vAlign w:val="center"/>
              </w:tcPr>
            </w:tcPrChange>
          </w:tcPr>
          <w:p w14:paraId="4652A202" w14:textId="0EA317B6"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3976" w:author="瑋婷 徐" w:date="2025-01-03T17:37:00Z" w16du:dateUtc="2025-01-03T09:37:00Z"/>
                <w:rFonts w:ascii="Times New Roman" w:eastAsia="標楷體" w:hAnsi="Times New Roman" w:cs="Times New Roman"/>
                <w:color w:val="000000"/>
              </w:rPr>
              <w:pPrChange w:id="397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78" w:author="瑋婷 徐" w:date="2025-01-03T17:37:00Z" w16du:dateUtc="2025-01-03T09:37:00Z">
              <w:r w:rsidRPr="00287E72">
                <w:rPr>
                  <w:rFonts w:ascii="Times New Roman" w:eastAsia="標楷體" w:hAnsi="Times New Roman" w:cs="Times New Roman"/>
                  <w:color w:val="000000"/>
                </w:rPr>
                <w:t>劉景能、吳妮</w:t>
              </w:r>
              <w:proofErr w:type="gramStart"/>
              <w:r w:rsidRPr="00287E72">
                <w:rPr>
                  <w:rFonts w:ascii="Times New Roman" w:eastAsia="標楷體" w:hAnsi="Times New Roman" w:cs="Times New Roman"/>
                  <w:color w:val="000000"/>
                </w:rPr>
                <w:t>臻</w:t>
              </w:r>
            </w:ins>
            <w:proofErr w:type="gramEnd"/>
            <w:ins w:id="3979" w:author="瑋婷 徐" w:date="2025-01-03T17:49:00Z" w16du:dateUtc="2025-01-03T09:49:00Z">
              <w:r w:rsidRPr="00287E72">
                <w:rPr>
                  <w:rFonts w:ascii="Times New Roman" w:eastAsia="標楷體" w:hAnsi="Times New Roman" w:cs="Times New Roman"/>
                  <w:color w:val="000000"/>
                  <w:vertAlign w:val="superscript"/>
                  <w:rPrChange w:id="3980" w:author="瑋婷 徐" w:date="2025-01-03T17:50:00Z" w16du:dateUtc="2025-01-03T09:50:00Z">
                    <w:rPr>
                      <w:rFonts w:ascii="Times New Roman" w:eastAsia="標楷體" w:hAnsi="Times New Roman" w:cs="Times New Roman"/>
                      <w:color w:val="000000"/>
                    </w:rPr>
                  </w:rPrChange>
                </w:rPr>
                <w:t>a</w:t>
              </w:r>
            </w:ins>
          </w:p>
        </w:tc>
      </w:tr>
      <w:tr w:rsidR="00287E72" w14:paraId="634F2D66" w14:textId="77777777" w:rsidTr="00287E72">
        <w:trPr>
          <w:trHeight w:val="396"/>
          <w:ins w:id="3981" w:author="瑋婷 徐" w:date="2025-01-03T17:37:00Z"/>
          <w:trPrChange w:id="3982" w:author="瑋婷 徐" w:date="2025-01-03T17:43:00Z" w16du:dateUtc="2025-01-03T09:43:00Z">
            <w:trPr>
              <w:gridBefore w:val="1"/>
              <w:trHeight w:val="396"/>
            </w:trPr>
          </w:trPrChange>
        </w:trPr>
        <w:tc>
          <w:tcPr>
            <w:tcW w:w="846" w:type="dxa"/>
            <w:vAlign w:val="center"/>
            <w:tcPrChange w:id="3983" w:author="瑋婷 徐" w:date="2025-01-03T17:43:00Z" w16du:dateUtc="2025-01-03T09:43:00Z">
              <w:tcPr>
                <w:tcW w:w="846" w:type="dxa"/>
                <w:gridSpan w:val="2"/>
                <w:tcBorders>
                  <w:top w:val="nil"/>
                  <w:bottom w:val="nil"/>
                  <w:right w:val="nil"/>
                </w:tcBorders>
                <w:vAlign w:val="center"/>
              </w:tcPr>
            </w:tcPrChange>
          </w:tcPr>
          <w:p w14:paraId="765C6B2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3984" w:author="瑋婷 徐" w:date="2025-01-03T17:37:00Z" w16du:dateUtc="2025-01-03T09:37:00Z"/>
                <w:rFonts w:ascii="Times New Roman" w:eastAsia="標楷體" w:hAnsi="Times New Roman" w:cs="Times New Roman"/>
                <w:color w:val="000000"/>
              </w:rPr>
              <w:pPrChange w:id="398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86" w:author="瑋婷 徐" w:date="2025-01-03T17:37:00Z" w16du:dateUtc="2025-01-03T09:37:00Z">
              <w:r w:rsidRPr="00287E72">
                <w:rPr>
                  <w:rFonts w:ascii="Times New Roman" w:eastAsia="標楷體" w:hAnsi="Times New Roman" w:cs="Times New Roman"/>
                  <w:color w:val="000000"/>
                </w:rPr>
                <w:t>2</w:t>
              </w:r>
            </w:ins>
          </w:p>
        </w:tc>
        <w:tc>
          <w:tcPr>
            <w:tcW w:w="1701" w:type="dxa"/>
            <w:vAlign w:val="center"/>
            <w:tcPrChange w:id="3987" w:author="瑋婷 徐" w:date="2025-01-03T17:43:00Z" w16du:dateUtc="2025-01-03T09:43:00Z">
              <w:tcPr>
                <w:tcW w:w="1701" w:type="dxa"/>
                <w:gridSpan w:val="4"/>
                <w:tcBorders>
                  <w:top w:val="nil"/>
                  <w:left w:val="nil"/>
                  <w:bottom w:val="nil"/>
                  <w:right w:val="nil"/>
                </w:tcBorders>
                <w:vAlign w:val="center"/>
              </w:tcPr>
            </w:tcPrChange>
          </w:tcPr>
          <w:p w14:paraId="528699B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3988" w:author="瑋婷 徐" w:date="2025-01-03T17:37:00Z" w16du:dateUtc="2025-01-03T09:37:00Z"/>
                <w:rFonts w:ascii="Times New Roman" w:eastAsia="標楷體" w:hAnsi="Times New Roman" w:cs="Times New Roman"/>
                <w:color w:val="000000"/>
              </w:rPr>
              <w:pPrChange w:id="398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90" w:author="瑋婷 徐" w:date="2025-01-03T17:37:00Z" w16du:dateUtc="2025-01-03T09:37:00Z">
              <w:r w:rsidRPr="00287E72">
                <w:rPr>
                  <w:rFonts w:ascii="Times New Roman" w:eastAsia="標楷體" w:hAnsi="Times New Roman" w:cs="Times New Roman"/>
                  <w:color w:val="000000"/>
                </w:rPr>
                <w:t>A28-16</w:t>
              </w:r>
            </w:ins>
          </w:p>
        </w:tc>
        <w:tc>
          <w:tcPr>
            <w:tcW w:w="4252" w:type="dxa"/>
            <w:vAlign w:val="center"/>
            <w:tcPrChange w:id="3991" w:author="瑋婷 徐" w:date="2025-01-03T17:43:00Z" w16du:dateUtc="2025-01-03T09:43:00Z">
              <w:tcPr>
                <w:tcW w:w="4252" w:type="dxa"/>
                <w:gridSpan w:val="4"/>
                <w:tcBorders>
                  <w:top w:val="nil"/>
                  <w:left w:val="nil"/>
                  <w:bottom w:val="nil"/>
                  <w:right w:val="nil"/>
                </w:tcBorders>
                <w:vAlign w:val="center"/>
              </w:tcPr>
            </w:tcPrChange>
          </w:tcPr>
          <w:p w14:paraId="10C4F64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3992" w:author="瑋婷 徐" w:date="2025-01-03T17:37:00Z" w16du:dateUtc="2025-01-03T09:37:00Z"/>
                <w:rFonts w:ascii="Times New Roman" w:eastAsia="標楷體" w:hAnsi="Times New Roman" w:cs="Times New Roman"/>
                <w:color w:val="000000"/>
              </w:rPr>
              <w:pPrChange w:id="399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94" w:author="瑋婷 徐" w:date="2025-01-03T17:37:00Z" w16du:dateUtc="2025-01-03T09:37:00Z">
              <w:r w:rsidRPr="00287E72">
                <w:rPr>
                  <w:rFonts w:ascii="Times New Roman" w:eastAsia="標楷體" w:hAnsi="Times New Roman" w:cs="Times New Roman"/>
                  <w:color w:val="000000"/>
                </w:rPr>
                <w:t>獅潭</w:t>
              </w:r>
              <w:r w:rsidRPr="00287E72">
                <w:rPr>
                  <w:rFonts w:ascii="Times New Roman" w:eastAsia="標楷體" w:hAnsi="Times New Roman" w:cs="Times New Roman"/>
                  <w:color w:val="000000"/>
                </w:rPr>
                <w:t>123</w:t>
              </w:r>
              <w:r w:rsidRPr="00287E72">
                <w:rPr>
                  <w:rFonts w:ascii="Times New Roman" w:eastAsia="標楷體" w:hAnsi="Times New Roman" w:cs="Times New Roman"/>
                  <w:color w:val="000000"/>
                </w:rPr>
                <w:t>生態農場</w:t>
              </w:r>
            </w:ins>
          </w:p>
        </w:tc>
        <w:tc>
          <w:tcPr>
            <w:tcW w:w="7149" w:type="dxa"/>
            <w:vAlign w:val="center"/>
            <w:tcPrChange w:id="3995" w:author="瑋婷 徐" w:date="2025-01-03T17:43:00Z" w16du:dateUtc="2025-01-03T09:43:00Z">
              <w:tcPr>
                <w:tcW w:w="7149" w:type="dxa"/>
                <w:gridSpan w:val="2"/>
                <w:tcBorders>
                  <w:top w:val="nil"/>
                  <w:left w:val="nil"/>
                  <w:bottom w:val="nil"/>
                </w:tcBorders>
                <w:vAlign w:val="center"/>
              </w:tcPr>
            </w:tcPrChange>
          </w:tcPr>
          <w:p w14:paraId="6F27C22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3996" w:author="瑋婷 徐" w:date="2025-01-03T17:37:00Z" w16du:dateUtc="2025-01-03T09:37:00Z"/>
                <w:rFonts w:ascii="Times New Roman" w:eastAsia="標楷體" w:hAnsi="Times New Roman" w:cs="Times New Roman"/>
                <w:color w:val="000000"/>
              </w:rPr>
              <w:pPrChange w:id="399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3998" w:author="瑋婷 徐" w:date="2025-01-03T17:37:00Z" w16du:dateUtc="2025-01-03T09:37:00Z">
              <w:r w:rsidRPr="00287E72">
                <w:rPr>
                  <w:rFonts w:ascii="Times New Roman" w:eastAsia="標楷體" w:hAnsi="Times New Roman" w:cs="Times New Roman"/>
                  <w:color w:val="000000"/>
                </w:rPr>
                <w:t>劉景能</w:t>
              </w:r>
            </w:ins>
          </w:p>
        </w:tc>
      </w:tr>
      <w:tr w:rsidR="00287E72" w14:paraId="2386EE4B" w14:textId="77777777" w:rsidTr="00287E72">
        <w:trPr>
          <w:trHeight w:val="396"/>
          <w:ins w:id="3999" w:author="瑋婷 徐" w:date="2025-01-03T17:37:00Z"/>
          <w:trPrChange w:id="4000" w:author="瑋婷 徐" w:date="2025-01-03T17:43:00Z" w16du:dateUtc="2025-01-03T09:43:00Z">
            <w:trPr>
              <w:gridBefore w:val="1"/>
              <w:trHeight w:val="396"/>
            </w:trPr>
          </w:trPrChange>
        </w:trPr>
        <w:tc>
          <w:tcPr>
            <w:tcW w:w="846" w:type="dxa"/>
            <w:vAlign w:val="center"/>
            <w:tcPrChange w:id="4001" w:author="瑋婷 徐" w:date="2025-01-03T17:43:00Z" w16du:dateUtc="2025-01-03T09:43:00Z">
              <w:tcPr>
                <w:tcW w:w="846" w:type="dxa"/>
                <w:gridSpan w:val="2"/>
                <w:tcBorders>
                  <w:top w:val="nil"/>
                  <w:bottom w:val="nil"/>
                  <w:right w:val="nil"/>
                </w:tcBorders>
                <w:vAlign w:val="center"/>
              </w:tcPr>
            </w:tcPrChange>
          </w:tcPr>
          <w:p w14:paraId="6F8D91E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02" w:author="瑋婷 徐" w:date="2025-01-03T17:37:00Z" w16du:dateUtc="2025-01-03T09:37:00Z"/>
                <w:rFonts w:ascii="Times New Roman" w:eastAsia="標楷體" w:hAnsi="Times New Roman" w:cs="Times New Roman"/>
                <w:color w:val="000000"/>
              </w:rPr>
              <w:pPrChange w:id="400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04" w:author="瑋婷 徐" w:date="2025-01-03T17:37:00Z" w16du:dateUtc="2025-01-03T09:37:00Z">
              <w:r w:rsidRPr="00287E72">
                <w:rPr>
                  <w:rFonts w:ascii="Times New Roman" w:eastAsia="標楷體" w:hAnsi="Times New Roman" w:cs="Times New Roman"/>
                  <w:color w:val="000000"/>
                </w:rPr>
                <w:t>3</w:t>
              </w:r>
            </w:ins>
          </w:p>
        </w:tc>
        <w:tc>
          <w:tcPr>
            <w:tcW w:w="1701" w:type="dxa"/>
            <w:vAlign w:val="center"/>
            <w:tcPrChange w:id="4005" w:author="瑋婷 徐" w:date="2025-01-03T17:43:00Z" w16du:dateUtc="2025-01-03T09:43:00Z">
              <w:tcPr>
                <w:tcW w:w="1701" w:type="dxa"/>
                <w:gridSpan w:val="4"/>
                <w:tcBorders>
                  <w:top w:val="nil"/>
                  <w:left w:val="nil"/>
                  <w:bottom w:val="nil"/>
                  <w:right w:val="nil"/>
                </w:tcBorders>
                <w:vAlign w:val="center"/>
              </w:tcPr>
            </w:tcPrChange>
          </w:tcPr>
          <w:p w14:paraId="2523EBD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06" w:author="瑋婷 徐" w:date="2025-01-03T17:37:00Z" w16du:dateUtc="2025-01-03T09:37:00Z"/>
                <w:rFonts w:ascii="Times New Roman" w:eastAsia="標楷體" w:hAnsi="Times New Roman" w:cs="Times New Roman"/>
                <w:color w:val="000000"/>
              </w:rPr>
              <w:pPrChange w:id="400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08" w:author="瑋婷 徐" w:date="2025-01-03T17:37:00Z" w16du:dateUtc="2025-01-03T09:37:00Z">
              <w:r w:rsidRPr="00287E72">
                <w:rPr>
                  <w:rFonts w:ascii="Times New Roman" w:eastAsia="標楷體" w:hAnsi="Times New Roman" w:cs="Times New Roman"/>
                  <w:color w:val="000000"/>
                </w:rPr>
                <w:t>MB-A01-03</w:t>
              </w:r>
            </w:ins>
          </w:p>
        </w:tc>
        <w:tc>
          <w:tcPr>
            <w:tcW w:w="4252" w:type="dxa"/>
            <w:vAlign w:val="center"/>
            <w:tcPrChange w:id="4009" w:author="瑋婷 徐" w:date="2025-01-03T17:43:00Z" w16du:dateUtc="2025-01-03T09:43:00Z">
              <w:tcPr>
                <w:tcW w:w="4252" w:type="dxa"/>
                <w:gridSpan w:val="4"/>
                <w:tcBorders>
                  <w:top w:val="nil"/>
                  <w:left w:val="nil"/>
                  <w:bottom w:val="nil"/>
                  <w:right w:val="nil"/>
                </w:tcBorders>
                <w:vAlign w:val="center"/>
              </w:tcPr>
            </w:tcPrChange>
          </w:tcPr>
          <w:p w14:paraId="6E1B808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10" w:author="瑋婷 徐" w:date="2025-01-03T17:37:00Z" w16du:dateUtc="2025-01-03T09:37:00Z"/>
                <w:rFonts w:ascii="Times New Roman" w:eastAsia="標楷體" w:hAnsi="Times New Roman" w:cs="Times New Roman"/>
                <w:color w:val="000000"/>
              </w:rPr>
              <w:pPrChange w:id="401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2" w:author="瑋婷 徐" w:date="2025-01-03T17:37:00Z" w16du:dateUtc="2025-01-03T09:37:00Z">
              <w:r w:rsidRPr="00287E72">
                <w:rPr>
                  <w:rFonts w:ascii="Times New Roman" w:eastAsia="標楷體" w:hAnsi="Times New Roman" w:cs="Times New Roman"/>
                  <w:color w:val="000000"/>
                </w:rPr>
                <w:t>明池</w:t>
              </w:r>
            </w:ins>
          </w:p>
        </w:tc>
        <w:tc>
          <w:tcPr>
            <w:tcW w:w="7149" w:type="dxa"/>
            <w:vAlign w:val="center"/>
            <w:tcPrChange w:id="4013" w:author="瑋婷 徐" w:date="2025-01-03T17:43:00Z" w16du:dateUtc="2025-01-03T09:43:00Z">
              <w:tcPr>
                <w:tcW w:w="7149" w:type="dxa"/>
                <w:gridSpan w:val="2"/>
                <w:tcBorders>
                  <w:top w:val="nil"/>
                  <w:left w:val="nil"/>
                  <w:bottom w:val="nil"/>
                </w:tcBorders>
                <w:vAlign w:val="center"/>
              </w:tcPr>
            </w:tcPrChange>
          </w:tcPr>
          <w:p w14:paraId="301EAAB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14" w:author="瑋婷 徐" w:date="2025-01-03T17:37:00Z" w16du:dateUtc="2025-01-03T09:37:00Z"/>
                <w:rFonts w:ascii="Times New Roman" w:eastAsia="標楷體" w:hAnsi="Times New Roman" w:cs="Times New Roman"/>
                <w:color w:val="000000"/>
              </w:rPr>
              <w:pPrChange w:id="401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16" w:author="瑋婷 徐" w:date="2025-01-03T17:37:00Z" w16du:dateUtc="2025-01-03T09:37:00Z">
              <w:r w:rsidRPr="00287E72">
                <w:rPr>
                  <w:rFonts w:ascii="Times New Roman" w:eastAsia="標楷體" w:hAnsi="Times New Roman" w:cs="Times New Roman"/>
                  <w:color w:val="000000"/>
                </w:rPr>
                <w:t>賴伯書</w:t>
              </w:r>
            </w:ins>
          </w:p>
        </w:tc>
      </w:tr>
      <w:tr w:rsidR="00287E72" w14:paraId="22942514" w14:textId="77777777" w:rsidTr="00287E72">
        <w:trPr>
          <w:trHeight w:val="396"/>
          <w:ins w:id="4017" w:author="瑋婷 徐" w:date="2025-01-03T17:37:00Z"/>
          <w:trPrChange w:id="4018" w:author="瑋婷 徐" w:date="2025-01-03T17:43:00Z" w16du:dateUtc="2025-01-03T09:43:00Z">
            <w:trPr>
              <w:gridBefore w:val="1"/>
              <w:trHeight w:val="396"/>
            </w:trPr>
          </w:trPrChange>
        </w:trPr>
        <w:tc>
          <w:tcPr>
            <w:tcW w:w="846" w:type="dxa"/>
            <w:vAlign w:val="center"/>
            <w:tcPrChange w:id="4019" w:author="瑋婷 徐" w:date="2025-01-03T17:43:00Z" w16du:dateUtc="2025-01-03T09:43:00Z">
              <w:tcPr>
                <w:tcW w:w="846" w:type="dxa"/>
                <w:gridSpan w:val="2"/>
                <w:tcBorders>
                  <w:top w:val="nil"/>
                  <w:bottom w:val="nil"/>
                  <w:right w:val="nil"/>
                </w:tcBorders>
                <w:vAlign w:val="center"/>
              </w:tcPr>
            </w:tcPrChange>
          </w:tcPr>
          <w:p w14:paraId="0A706A3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20" w:author="瑋婷 徐" w:date="2025-01-03T17:37:00Z" w16du:dateUtc="2025-01-03T09:37:00Z"/>
                <w:rFonts w:ascii="Times New Roman" w:eastAsia="標楷體" w:hAnsi="Times New Roman" w:cs="Times New Roman"/>
                <w:color w:val="000000"/>
              </w:rPr>
              <w:pPrChange w:id="402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22" w:author="瑋婷 徐" w:date="2025-01-03T17:37:00Z" w16du:dateUtc="2025-01-03T09:37:00Z">
              <w:r w:rsidRPr="00287E72">
                <w:rPr>
                  <w:rFonts w:ascii="Times New Roman" w:eastAsia="標楷體" w:hAnsi="Times New Roman" w:cs="Times New Roman"/>
                  <w:color w:val="000000"/>
                </w:rPr>
                <w:t>4</w:t>
              </w:r>
            </w:ins>
          </w:p>
        </w:tc>
        <w:tc>
          <w:tcPr>
            <w:tcW w:w="1701" w:type="dxa"/>
            <w:vAlign w:val="center"/>
            <w:tcPrChange w:id="4023" w:author="瑋婷 徐" w:date="2025-01-03T17:43:00Z" w16du:dateUtc="2025-01-03T09:43:00Z">
              <w:tcPr>
                <w:tcW w:w="1701" w:type="dxa"/>
                <w:gridSpan w:val="4"/>
                <w:tcBorders>
                  <w:top w:val="nil"/>
                  <w:left w:val="nil"/>
                  <w:bottom w:val="nil"/>
                  <w:right w:val="nil"/>
                </w:tcBorders>
                <w:vAlign w:val="center"/>
              </w:tcPr>
            </w:tcPrChange>
          </w:tcPr>
          <w:p w14:paraId="15A8B2C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24" w:author="瑋婷 徐" w:date="2025-01-03T17:37:00Z" w16du:dateUtc="2025-01-03T09:37:00Z"/>
                <w:rFonts w:ascii="Times New Roman" w:eastAsia="標楷體" w:hAnsi="Times New Roman" w:cs="Times New Roman"/>
                <w:color w:val="000000"/>
              </w:rPr>
              <w:pPrChange w:id="402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26" w:author="瑋婷 徐" w:date="2025-01-03T17:37:00Z" w16du:dateUtc="2025-01-03T09:37:00Z">
              <w:r w:rsidRPr="00287E72">
                <w:rPr>
                  <w:rFonts w:ascii="Times New Roman" w:eastAsia="標楷體" w:hAnsi="Times New Roman" w:cs="Times New Roman"/>
                  <w:color w:val="000000"/>
                </w:rPr>
                <w:t>MA-A02-06</w:t>
              </w:r>
            </w:ins>
          </w:p>
        </w:tc>
        <w:tc>
          <w:tcPr>
            <w:tcW w:w="4252" w:type="dxa"/>
            <w:vAlign w:val="center"/>
            <w:tcPrChange w:id="4027" w:author="瑋婷 徐" w:date="2025-01-03T17:43:00Z" w16du:dateUtc="2025-01-03T09:43:00Z">
              <w:tcPr>
                <w:tcW w:w="4252" w:type="dxa"/>
                <w:gridSpan w:val="4"/>
                <w:tcBorders>
                  <w:top w:val="nil"/>
                  <w:left w:val="nil"/>
                  <w:bottom w:val="nil"/>
                  <w:right w:val="nil"/>
                </w:tcBorders>
                <w:vAlign w:val="center"/>
              </w:tcPr>
            </w:tcPrChange>
          </w:tcPr>
          <w:p w14:paraId="03E039F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28" w:author="瑋婷 徐" w:date="2025-01-03T17:37:00Z" w16du:dateUtc="2025-01-03T09:37:00Z"/>
                <w:rFonts w:ascii="Times New Roman" w:eastAsia="標楷體" w:hAnsi="Times New Roman" w:cs="Times New Roman"/>
                <w:color w:val="000000"/>
              </w:rPr>
              <w:pPrChange w:id="402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030" w:author="瑋婷 徐" w:date="2025-01-03T17:37:00Z" w16du:dateUtc="2025-01-03T09:37:00Z">
              <w:r w:rsidRPr="00287E72">
                <w:rPr>
                  <w:rFonts w:ascii="Times New Roman" w:eastAsia="標楷體" w:hAnsi="Times New Roman" w:cs="Times New Roman"/>
                  <w:color w:val="000000"/>
                </w:rPr>
                <w:t>羅區</w:t>
              </w:r>
              <w:proofErr w:type="gramEnd"/>
              <w:r w:rsidRPr="00287E72">
                <w:rPr>
                  <w:rFonts w:ascii="Times New Roman" w:eastAsia="標楷體" w:hAnsi="Times New Roman" w:cs="Times New Roman"/>
                  <w:color w:val="000000"/>
                </w:rPr>
                <w:t>101</w:t>
              </w:r>
              <w:r w:rsidRPr="00287E72">
                <w:rPr>
                  <w:rFonts w:ascii="Times New Roman" w:eastAsia="標楷體" w:hAnsi="Times New Roman" w:cs="Times New Roman"/>
                  <w:color w:val="000000"/>
                </w:rPr>
                <w:t>林班</w:t>
              </w:r>
            </w:ins>
          </w:p>
        </w:tc>
        <w:tc>
          <w:tcPr>
            <w:tcW w:w="7149" w:type="dxa"/>
            <w:vAlign w:val="center"/>
            <w:tcPrChange w:id="4031" w:author="瑋婷 徐" w:date="2025-01-03T17:43:00Z" w16du:dateUtc="2025-01-03T09:43:00Z">
              <w:tcPr>
                <w:tcW w:w="7149" w:type="dxa"/>
                <w:gridSpan w:val="2"/>
                <w:tcBorders>
                  <w:top w:val="nil"/>
                  <w:left w:val="nil"/>
                  <w:bottom w:val="nil"/>
                </w:tcBorders>
                <w:vAlign w:val="center"/>
              </w:tcPr>
            </w:tcPrChange>
          </w:tcPr>
          <w:p w14:paraId="4C1D7EB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32" w:author="瑋婷 徐" w:date="2025-01-03T17:37:00Z" w16du:dateUtc="2025-01-03T09:37:00Z"/>
                <w:rFonts w:ascii="Times New Roman" w:eastAsia="標楷體" w:hAnsi="Times New Roman" w:cs="Times New Roman"/>
                <w:color w:val="000000"/>
              </w:rPr>
              <w:pPrChange w:id="403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034" w:author="瑋婷 徐" w:date="2025-01-03T17:37:00Z" w16du:dateUtc="2025-01-03T09:37:00Z">
              <w:r w:rsidRPr="00287E72">
                <w:rPr>
                  <w:rFonts w:ascii="Times New Roman" w:eastAsia="標楷體" w:hAnsi="Times New Roman" w:cs="Times New Roman"/>
                  <w:color w:val="000000"/>
                </w:rPr>
                <w:t>栗</w:t>
              </w:r>
              <w:proofErr w:type="gramEnd"/>
              <w:r w:rsidRPr="00287E72">
                <w:rPr>
                  <w:rFonts w:ascii="Times New Roman" w:eastAsia="標楷體" w:hAnsi="Times New Roman" w:cs="Times New Roman"/>
                  <w:color w:val="000000"/>
                </w:rPr>
                <w:t>森林</w:t>
              </w:r>
            </w:ins>
          </w:p>
        </w:tc>
      </w:tr>
      <w:tr w:rsidR="00287E72" w14:paraId="3F0BDF5A" w14:textId="77777777" w:rsidTr="00287E72">
        <w:trPr>
          <w:trHeight w:val="396"/>
          <w:ins w:id="4035" w:author="瑋婷 徐" w:date="2025-01-03T17:37:00Z"/>
          <w:trPrChange w:id="4036" w:author="瑋婷 徐" w:date="2025-01-03T17:43:00Z" w16du:dateUtc="2025-01-03T09:43:00Z">
            <w:trPr>
              <w:gridBefore w:val="1"/>
              <w:trHeight w:val="396"/>
            </w:trPr>
          </w:trPrChange>
        </w:trPr>
        <w:tc>
          <w:tcPr>
            <w:tcW w:w="846" w:type="dxa"/>
            <w:vAlign w:val="center"/>
            <w:tcPrChange w:id="4037" w:author="瑋婷 徐" w:date="2025-01-03T17:43:00Z" w16du:dateUtc="2025-01-03T09:43:00Z">
              <w:tcPr>
                <w:tcW w:w="846" w:type="dxa"/>
                <w:gridSpan w:val="2"/>
                <w:tcBorders>
                  <w:top w:val="nil"/>
                  <w:bottom w:val="nil"/>
                  <w:right w:val="nil"/>
                </w:tcBorders>
                <w:vAlign w:val="center"/>
              </w:tcPr>
            </w:tcPrChange>
          </w:tcPr>
          <w:p w14:paraId="285F32E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38" w:author="瑋婷 徐" w:date="2025-01-03T17:37:00Z" w16du:dateUtc="2025-01-03T09:37:00Z"/>
                <w:rFonts w:ascii="Times New Roman" w:eastAsia="標楷體" w:hAnsi="Times New Roman" w:cs="Times New Roman"/>
                <w:color w:val="000000"/>
              </w:rPr>
              <w:pPrChange w:id="403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0" w:author="瑋婷 徐" w:date="2025-01-03T17:37:00Z" w16du:dateUtc="2025-01-03T09:37:00Z">
              <w:r w:rsidRPr="00287E72">
                <w:rPr>
                  <w:rFonts w:ascii="Times New Roman" w:eastAsia="標楷體" w:hAnsi="Times New Roman" w:cs="Times New Roman"/>
                  <w:color w:val="000000"/>
                </w:rPr>
                <w:t>5</w:t>
              </w:r>
            </w:ins>
          </w:p>
        </w:tc>
        <w:tc>
          <w:tcPr>
            <w:tcW w:w="1701" w:type="dxa"/>
            <w:vAlign w:val="center"/>
            <w:tcPrChange w:id="4041" w:author="瑋婷 徐" w:date="2025-01-03T17:43:00Z" w16du:dateUtc="2025-01-03T09:43:00Z">
              <w:tcPr>
                <w:tcW w:w="1701" w:type="dxa"/>
                <w:gridSpan w:val="4"/>
                <w:tcBorders>
                  <w:top w:val="nil"/>
                  <w:left w:val="nil"/>
                  <w:bottom w:val="nil"/>
                  <w:right w:val="nil"/>
                </w:tcBorders>
                <w:vAlign w:val="center"/>
              </w:tcPr>
            </w:tcPrChange>
          </w:tcPr>
          <w:p w14:paraId="672FA79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42" w:author="瑋婷 徐" w:date="2025-01-03T17:37:00Z" w16du:dateUtc="2025-01-03T09:37:00Z"/>
                <w:rFonts w:ascii="Times New Roman" w:eastAsia="標楷體" w:hAnsi="Times New Roman" w:cs="Times New Roman"/>
                <w:color w:val="000000"/>
              </w:rPr>
              <w:pPrChange w:id="404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4" w:author="瑋婷 徐" w:date="2025-01-03T17:37:00Z" w16du:dateUtc="2025-01-03T09:37:00Z">
              <w:r w:rsidRPr="00287E72">
                <w:rPr>
                  <w:rFonts w:ascii="Times New Roman" w:eastAsia="標楷體" w:hAnsi="Times New Roman" w:cs="Times New Roman"/>
                  <w:color w:val="000000"/>
                </w:rPr>
                <w:t>MA-A03-02</w:t>
              </w:r>
            </w:ins>
          </w:p>
        </w:tc>
        <w:tc>
          <w:tcPr>
            <w:tcW w:w="4252" w:type="dxa"/>
            <w:vAlign w:val="center"/>
            <w:tcPrChange w:id="4045" w:author="瑋婷 徐" w:date="2025-01-03T17:43:00Z" w16du:dateUtc="2025-01-03T09:43:00Z">
              <w:tcPr>
                <w:tcW w:w="4252" w:type="dxa"/>
                <w:gridSpan w:val="4"/>
                <w:tcBorders>
                  <w:top w:val="nil"/>
                  <w:left w:val="nil"/>
                  <w:bottom w:val="nil"/>
                  <w:right w:val="nil"/>
                </w:tcBorders>
                <w:vAlign w:val="center"/>
              </w:tcPr>
            </w:tcPrChange>
          </w:tcPr>
          <w:p w14:paraId="2A3C70F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46" w:author="瑋婷 徐" w:date="2025-01-03T17:37:00Z" w16du:dateUtc="2025-01-03T09:37:00Z"/>
                <w:rFonts w:ascii="Times New Roman" w:eastAsia="標楷體" w:hAnsi="Times New Roman" w:cs="Times New Roman"/>
                <w:color w:val="000000"/>
              </w:rPr>
              <w:pPrChange w:id="404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48" w:author="瑋婷 徐" w:date="2025-01-03T17:37:00Z" w16du:dateUtc="2025-01-03T09:37:00Z">
              <w:r w:rsidRPr="00287E72">
                <w:rPr>
                  <w:rFonts w:ascii="Times New Roman" w:eastAsia="標楷體" w:hAnsi="Times New Roman" w:cs="Times New Roman"/>
                  <w:color w:val="000000"/>
                </w:rPr>
                <w:t>北投紗帽山</w:t>
              </w:r>
            </w:ins>
          </w:p>
        </w:tc>
        <w:tc>
          <w:tcPr>
            <w:tcW w:w="7149" w:type="dxa"/>
            <w:vAlign w:val="center"/>
            <w:tcPrChange w:id="4049" w:author="瑋婷 徐" w:date="2025-01-03T17:43:00Z" w16du:dateUtc="2025-01-03T09:43:00Z">
              <w:tcPr>
                <w:tcW w:w="7149" w:type="dxa"/>
                <w:gridSpan w:val="2"/>
                <w:tcBorders>
                  <w:top w:val="nil"/>
                  <w:left w:val="nil"/>
                  <w:bottom w:val="nil"/>
                </w:tcBorders>
                <w:vAlign w:val="center"/>
              </w:tcPr>
            </w:tcPrChange>
          </w:tcPr>
          <w:p w14:paraId="6BC6A74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50" w:author="瑋婷 徐" w:date="2025-01-03T17:37:00Z" w16du:dateUtc="2025-01-03T09:37:00Z"/>
                <w:rFonts w:ascii="Times New Roman" w:eastAsia="標楷體" w:hAnsi="Times New Roman" w:cs="Times New Roman"/>
                <w:color w:val="000000"/>
              </w:rPr>
              <w:pPrChange w:id="4051"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52" w:author="瑋婷 徐" w:date="2025-01-03T17:37:00Z" w16du:dateUtc="2025-01-03T09:37:00Z">
              <w:r w:rsidRPr="00287E72">
                <w:rPr>
                  <w:rFonts w:ascii="Times New Roman" w:eastAsia="標楷體" w:hAnsi="Times New Roman" w:cs="Times New Roman"/>
                  <w:color w:val="000000"/>
                </w:rPr>
                <w:t>林</w:t>
              </w:r>
              <w:proofErr w:type="gramStart"/>
              <w:r w:rsidRPr="00287E72">
                <w:rPr>
                  <w:rFonts w:ascii="Times New Roman" w:eastAsia="標楷體" w:hAnsi="Times New Roman" w:cs="Times New Roman"/>
                  <w:color w:val="000000"/>
                </w:rPr>
                <w:t>祐</w:t>
              </w:r>
              <w:proofErr w:type="gramEnd"/>
              <w:r w:rsidRPr="00287E72">
                <w:rPr>
                  <w:rFonts w:ascii="Times New Roman" w:eastAsia="標楷體" w:hAnsi="Times New Roman" w:cs="Times New Roman"/>
                  <w:color w:val="000000"/>
                </w:rPr>
                <w:t>詳、謝</w:t>
              </w:r>
              <w:proofErr w:type="gramStart"/>
              <w:r w:rsidRPr="00287E72">
                <w:rPr>
                  <w:rFonts w:ascii="Times New Roman" w:eastAsia="標楷體" w:hAnsi="Times New Roman" w:cs="Times New Roman"/>
                  <w:color w:val="000000"/>
                </w:rPr>
                <w:t>昇</w:t>
              </w:r>
              <w:proofErr w:type="gramEnd"/>
              <w:r w:rsidRPr="00287E72">
                <w:rPr>
                  <w:rFonts w:ascii="Times New Roman" w:eastAsia="標楷體" w:hAnsi="Times New Roman" w:cs="Times New Roman"/>
                  <w:color w:val="000000"/>
                </w:rPr>
                <w:t>峯</w:t>
              </w:r>
            </w:ins>
          </w:p>
        </w:tc>
      </w:tr>
      <w:tr w:rsidR="00287E72" w14:paraId="5985DEEE" w14:textId="77777777" w:rsidTr="00287E72">
        <w:trPr>
          <w:trHeight w:val="396"/>
          <w:ins w:id="4053" w:author="瑋婷 徐" w:date="2025-01-03T17:37:00Z"/>
          <w:trPrChange w:id="4054" w:author="瑋婷 徐" w:date="2025-01-03T17:43:00Z" w16du:dateUtc="2025-01-03T09:43:00Z">
            <w:trPr>
              <w:gridBefore w:val="1"/>
              <w:trHeight w:val="396"/>
            </w:trPr>
          </w:trPrChange>
        </w:trPr>
        <w:tc>
          <w:tcPr>
            <w:tcW w:w="846" w:type="dxa"/>
            <w:vAlign w:val="center"/>
            <w:tcPrChange w:id="4055" w:author="瑋婷 徐" w:date="2025-01-03T17:43:00Z" w16du:dateUtc="2025-01-03T09:43:00Z">
              <w:tcPr>
                <w:tcW w:w="846" w:type="dxa"/>
                <w:gridSpan w:val="2"/>
                <w:tcBorders>
                  <w:top w:val="nil"/>
                  <w:bottom w:val="nil"/>
                  <w:right w:val="nil"/>
                </w:tcBorders>
                <w:vAlign w:val="center"/>
              </w:tcPr>
            </w:tcPrChange>
          </w:tcPr>
          <w:p w14:paraId="45845F1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56" w:author="瑋婷 徐" w:date="2025-01-03T17:37:00Z" w16du:dateUtc="2025-01-03T09:37:00Z"/>
                <w:rFonts w:ascii="Times New Roman" w:eastAsia="標楷體" w:hAnsi="Times New Roman" w:cs="Times New Roman"/>
                <w:color w:val="000000"/>
              </w:rPr>
              <w:pPrChange w:id="405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58" w:author="瑋婷 徐" w:date="2025-01-03T17:37:00Z" w16du:dateUtc="2025-01-03T09:37:00Z">
              <w:r w:rsidRPr="00287E72">
                <w:rPr>
                  <w:rFonts w:ascii="Times New Roman" w:eastAsia="標楷體" w:hAnsi="Times New Roman" w:cs="Times New Roman"/>
                  <w:color w:val="000000"/>
                </w:rPr>
                <w:t>6</w:t>
              </w:r>
            </w:ins>
          </w:p>
        </w:tc>
        <w:tc>
          <w:tcPr>
            <w:tcW w:w="1701" w:type="dxa"/>
            <w:vAlign w:val="center"/>
            <w:tcPrChange w:id="4059" w:author="瑋婷 徐" w:date="2025-01-03T17:43:00Z" w16du:dateUtc="2025-01-03T09:43:00Z">
              <w:tcPr>
                <w:tcW w:w="1701" w:type="dxa"/>
                <w:gridSpan w:val="4"/>
                <w:tcBorders>
                  <w:top w:val="nil"/>
                  <w:left w:val="nil"/>
                  <w:bottom w:val="nil"/>
                  <w:right w:val="nil"/>
                </w:tcBorders>
                <w:vAlign w:val="center"/>
              </w:tcPr>
            </w:tcPrChange>
          </w:tcPr>
          <w:p w14:paraId="024064E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60" w:author="瑋婷 徐" w:date="2025-01-03T17:37:00Z" w16du:dateUtc="2025-01-03T09:37:00Z"/>
                <w:rFonts w:ascii="Times New Roman" w:eastAsia="標楷體" w:hAnsi="Times New Roman" w:cs="Times New Roman"/>
                <w:color w:val="000000"/>
              </w:rPr>
              <w:pPrChange w:id="406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2" w:author="瑋婷 徐" w:date="2025-01-03T17:37:00Z" w16du:dateUtc="2025-01-03T09:37:00Z">
              <w:r w:rsidRPr="00287E72">
                <w:rPr>
                  <w:rFonts w:ascii="Times New Roman" w:eastAsia="標楷體" w:hAnsi="Times New Roman" w:cs="Times New Roman"/>
                  <w:color w:val="000000"/>
                </w:rPr>
                <w:t>MA-A04-07</w:t>
              </w:r>
            </w:ins>
          </w:p>
        </w:tc>
        <w:tc>
          <w:tcPr>
            <w:tcW w:w="4252" w:type="dxa"/>
            <w:vAlign w:val="center"/>
            <w:tcPrChange w:id="4063" w:author="瑋婷 徐" w:date="2025-01-03T17:43:00Z" w16du:dateUtc="2025-01-03T09:43:00Z">
              <w:tcPr>
                <w:tcW w:w="4252" w:type="dxa"/>
                <w:gridSpan w:val="4"/>
                <w:tcBorders>
                  <w:top w:val="nil"/>
                  <w:left w:val="nil"/>
                  <w:bottom w:val="nil"/>
                  <w:right w:val="nil"/>
                </w:tcBorders>
                <w:vAlign w:val="center"/>
              </w:tcPr>
            </w:tcPrChange>
          </w:tcPr>
          <w:p w14:paraId="7B6A9A5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64" w:author="瑋婷 徐" w:date="2025-01-03T17:37:00Z" w16du:dateUtc="2025-01-03T09:37:00Z"/>
                <w:rFonts w:ascii="Times New Roman" w:eastAsia="標楷體" w:hAnsi="Times New Roman" w:cs="Times New Roman"/>
                <w:color w:val="000000"/>
              </w:rPr>
              <w:pPrChange w:id="4065"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66" w:author="瑋婷 徐" w:date="2025-01-03T17:37:00Z" w16du:dateUtc="2025-01-03T09:37:00Z">
              <w:r w:rsidRPr="00287E72">
                <w:rPr>
                  <w:rFonts w:ascii="Times New Roman" w:eastAsia="標楷體" w:hAnsi="Times New Roman" w:cs="Times New Roman"/>
                  <w:color w:val="000000"/>
                </w:rPr>
                <w:t>礁溪</w:t>
              </w:r>
            </w:ins>
          </w:p>
        </w:tc>
        <w:tc>
          <w:tcPr>
            <w:tcW w:w="7149" w:type="dxa"/>
            <w:vAlign w:val="center"/>
            <w:tcPrChange w:id="4067" w:author="瑋婷 徐" w:date="2025-01-03T17:43:00Z" w16du:dateUtc="2025-01-03T09:43:00Z">
              <w:tcPr>
                <w:tcW w:w="7149" w:type="dxa"/>
                <w:gridSpan w:val="2"/>
                <w:tcBorders>
                  <w:top w:val="nil"/>
                  <w:left w:val="nil"/>
                  <w:bottom w:val="nil"/>
                </w:tcBorders>
                <w:vAlign w:val="center"/>
              </w:tcPr>
            </w:tcPrChange>
          </w:tcPr>
          <w:p w14:paraId="43B0324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68" w:author="瑋婷 徐" w:date="2025-01-03T17:37:00Z" w16du:dateUtc="2025-01-03T09:37:00Z"/>
                <w:rFonts w:ascii="Times New Roman" w:eastAsia="標楷體" w:hAnsi="Times New Roman" w:cs="Times New Roman"/>
                <w:color w:val="000000"/>
              </w:rPr>
              <w:pPrChange w:id="4069"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70" w:author="瑋婷 徐" w:date="2025-01-03T17:37:00Z" w16du:dateUtc="2025-01-03T09:37:00Z">
              <w:r w:rsidRPr="00287E72">
                <w:rPr>
                  <w:rFonts w:ascii="Times New Roman" w:eastAsia="標楷體" w:hAnsi="Times New Roman" w:cs="Times New Roman"/>
                  <w:color w:val="000000"/>
                </w:rPr>
                <w:t>林宏陽、劉雯玲</w:t>
              </w:r>
            </w:ins>
          </w:p>
        </w:tc>
      </w:tr>
      <w:tr w:rsidR="00287E72" w14:paraId="1C6548B3" w14:textId="77777777" w:rsidTr="00287E72">
        <w:trPr>
          <w:trHeight w:val="396"/>
          <w:ins w:id="4071" w:author="瑋婷 徐" w:date="2025-01-03T17:37:00Z"/>
          <w:trPrChange w:id="4072" w:author="瑋婷 徐" w:date="2025-01-03T17:43:00Z" w16du:dateUtc="2025-01-03T09:43:00Z">
            <w:trPr>
              <w:gridBefore w:val="1"/>
              <w:trHeight w:val="396"/>
            </w:trPr>
          </w:trPrChange>
        </w:trPr>
        <w:tc>
          <w:tcPr>
            <w:tcW w:w="846" w:type="dxa"/>
            <w:vAlign w:val="center"/>
            <w:tcPrChange w:id="4073" w:author="瑋婷 徐" w:date="2025-01-03T17:43:00Z" w16du:dateUtc="2025-01-03T09:43:00Z">
              <w:tcPr>
                <w:tcW w:w="846" w:type="dxa"/>
                <w:gridSpan w:val="2"/>
                <w:tcBorders>
                  <w:top w:val="nil"/>
                  <w:bottom w:val="nil"/>
                  <w:right w:val="nil"/>
                </w:tcBorders>
                <w:vAlign w:val="center"/>
              </w:tcPr>
            </w:tcPrChange>
          </w:tcPr>
          <w:p w14:paraId="7FC6241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74" w:author="瑋婷 徐" w:date="2025-01-03T17:37:00Z" w16du:dateUtc="2025-01-03T09:37:00Z"/>
                <w:rFonts w:ascii="Times New Roman" w:eastAsia="標楷體" w:hAnsi="Times New Roman" w:cs="Times New Roman"/>
                <w:color w:val="000000"/>
              </w:rPr>
              <w:pPrChange w:id="407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76" w:author="瑋婷 徐" w:date="2025-01-03T17:37:00Z" w16du:dateUtc="2025-01-03T09:37:00Z">
              <w:r w:rsidRPr="00287E72">
                <w:rPr>
                  <w:rFonts w:ascii="Times New Roman" w:eastAsia="標楷體" w:hAnsi="Times New Roman" w:cs="Times New Roman"/>
                  <w:color w:val="000000"/>
                </w:rPr>
                <w:t>7</w:t>
              </w:r>
            </w:ins>
          </w:p>
        </w:tc>
        <w:tc>
          <w:tcPr>
            <w:tcW w:w="1701" w:type="dxa"/>
            <w:vAlign w:val="center"/>
            <w:tcPrChange w:id="4077" w:author="瑋婷 徐" w:date="2025-01-03T17:43:00Z" w16du:dateUtc="2025-01-03T09:43:00Z">
              <w:tcPr>
                <w:tcW w:w="1701" w:type="dxa"/>
                <w:gridSpan w:val="4"/>
                <w:tcBorders>
                  <w:top w:val="nil"/>
                  <w:left w:val="nil"/>
                  <w:bottom w:val="nil"/>
                  <w:right w:val="nil"/>
                </w:tcBorders>
                <w:vAlign w:val="center"/>
              </w:tcPr>
            </w:tcPrChange>
          </w:tcPr>
          <w:p w14:paraId="6F63086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78" w:author="瑋婷 徐" w:date="2025-01-03T17:37:00Z" w16du:dateUtc="2025-01-03T09:37:00Z"/>
                <w:rFonts w:ascii="Times New Roman" w:eastAsia="標楷體" w:hAnsi="Times New Roman" w:cs="Times New Roman"/>
                <w:color w:val="000000"/>
              </w:rPr>
              <w:pPrChange w:id="407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0" w:author="瑋婷 徐" w:date="2025-01-03T17:37:00Z" w16du:dateUtc="2025-01-03T09:37:00Z">
              <w:r w:rsidRPr="00287E72">
                <w:rPr>
                  <w:rFonts w:ascii="Times New Roman" w:eastAsia="標楷體" w:hAnsi="Times New Roman" w:cs="Times New Roman"/>
                  <w:color w:val="000000"/>
                </w:rPr>
                <w:t>MA-A05-05</w:t>
              </w:r>
            </w:ins>
          </w:p>
        </w:tc>
        <w:tc>
          <w:tcPr>
            <w:tcW w:w="4252" w:type="dxa"/>
            <w:vAlign w:val="center"/>
            <w:tcPrChange w:id="4081" w:author="瑋婷 徐" w:date="2025-01-03T17:43:00Z" w16du:dateUtc="2025-01-03T09:43:00Z">
              <w:tcPr>
                <w:tcW w:w="4252" w:type="dxa"/>
                <w:gridSpan w:val="4"/>
                <w:tcBorders>
                  <w:top w:val="nil"/>
                  <w:left w:val="nil"/>
                  <w:bottom w:val="nil"/>
                  <w:right w:val="nil"/>
                </w:tcBorders>
                <w:vAlign w:val="center"/>
              </w:tcPr>
            </w:tcPrChange>
          </w:tcPr>
          <w:p w14:paraId="4545477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82" w:author="瑋婷 徐" w:date="2025-01-03T17:37:00Z" w16du:dateUtc="2025-01-03T09:37:00Z"/>
                <w:rFonts w:ascii="Times New Roman" w:eastAsia="標楷體" w:hAnsi="Times New Roman" w:cs="Times New Roman"/>
                <w:color w:val="000000"/>
              </w:rPr>
              <w:pPrChange w:id="408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4" w:author="瑋婷 徐" w:date="2025-01-03T17:37:00Z" w16du:dateUtc="2025-01-03T09:37:00Z">
              <w:r w:rsidRPr="00287E72">
                <w:rPr>
                  <w:rFonts w:ascii="Times New Roman" w:eastAsia="標楷體" w:hAnsi="Times New Roman" w:cs="Times New Roman"/>
                  <w:color w:val="000000"/>
                </w:rPr>
                <w:t>南區</w:t>
              </w:r>
              <w:r w:rsidRPr="00287E72">
                <w:rPr>
                  <w:rFonts w:ascii="Times New Roman" w:eastAsia="標楷體" w:hAnsi="Times New Roman" w:cs="Times New Roman"/>
                  <w:color w:val="000000"/>
                </w:rPr>
                <w:t>82.83</w:t>
              </w:r>
              <w:r w:rsidRPr="00287E72">
                <w:rPr>
                  <w:rFonts w:ascii="Times New Roman" w:eastAsia="標楷體" w:hAnsi="Times New Roman" w:cs="Times New Roman"/>
                  <w:color w:val="000000"/>
                </w:rPr>
                <w:t>林班</w:t>
              </w:r>
            </w:ins>
          </w:p>
        </w:tc>
        <w:tc>
          <w:tcPr>
            <w:tcW w:w="7149" w:type="dxa"/>
            <w:vAlign w:val="center"/>
            <w:tcPrChange w:id="4085" w:author="瑋婷 徐" w:date="2025-01-03T17:43:00Z" w16du:dateUtc="2025-01-03T09:43:00Z">
              <w:tcPr>
                <w:tcW w:w="7149" w:type="dxa"/>
                <w:gridSpan w:val="2"/>
                <w:tcBorders>
                  <w:top w:val="nil"/>
                  <w:left w:val="nil"/>
                  <w:bottom w:val="nil"/>
                </w:tcBorders>
                <w:vAlign w:val="center"/>
              </w:tcPr>
            </w:tcPrChange>
          </w:tcPr>
          <w:p w14:paraId="0DD4163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086" w:author="瑋婷 徐" w:date="2025-01-03T17:37:00Z" w16du:dateUtc="2025-01-03T09:37:00Z"/>
                <w:rFonts w:ascii="Times New Roman" w:eastAsia="標楷體" w:hAnsi="Times New Roman" w:cs="Times New Roman"/>
                <w:color w:val="000000"/>
              </w:rPr>
              <w:pPrChange w:id="408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88" w:author="瑋婷 徐" w:date="2025-01-03T17:37:00Z" w16du:dateUtc="2025-01-03T09:37:00Z">
              <w:r w:rsidRPr="00287E72">
                <w:rPr>
                  <w:rFonts w:ascii="Times New Roman" w:eastAsia="標楷體" w:hAnsi="Times New Roman" w:cs="Times New Roman"/>
                  <w:color w:val="000000"/>
                </w:rPr>
                <w:t>葉錦維</w:t>
              </w:r>
            </w:ins>
          </w:p>
        </w:tc>
      </w:tr>
      <w:tr w:rsidR="00287E72" w14:paraId="10EED60C" w14:textId="77777777" w:rsidTr="00287E72">
        <w:trPr>
          <w:trHeight w:val="396"/>
          <w:ins w:id="4089" w:author="瑋婷 徐" w:date="2025-01-03T17:37:00Z"/>
          <w:trPrChange w:id="4090" w:author="瑋婷 徐" w:date="2025-01-03T17:43:00Z" w16du:dateUtc="2025-01-03T09:43:00Z">
            <w:trPr>
              <w:gridBefore w:val="1"/>
              <w:trHeight w:val="396"/>
            </w:trPr>
          </w:trPrChange>
        </w:trPr>
        <w:tc>
          <w:tcPr>
            <w:tcW w:w="846" w:type="dxa"/>
            <w:vAlign w:val="center"/>
            <w:tcPrChange w:id="4091" w:author="瑋婷 徐" w:date="2025-01-03T17:43:00Z" w16du:dateUtc="2025-01-03T09:43:00Z">
              <w:tcPr>
                <w:tcW w:w="846" w:type="dxa"/>
                <w:gridSpan w:val="2"/>
                <w:tcBorders>
                  <w:top w:val="nil"/>
                  <w:bottom w:val="nil"/>
                  <w:right w:val="nil"/>
                </w:tcBorders>
                <w:vAlign w:val="center"/>
              </w:tcPr>
            </w:tcPrChange>
          </w:tcPr>
          <w:p w14:paraId="74A2B32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92" w:author="瑋婷 徐" w:date="2025-01-03T17:37:00Z" w16du:dateUtc="2025-01-03T09:37:00Z"/>
                <w:rFonts w:ascii="Times New Roman" w:eastAsia="標楷體" w:hAnsi="Times New Roman" w:cs="Times New Roman"/>
                <w:color w:val="000000"/>
              </w:rPr>
              <w:pPrChange w:id="409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94" w:author="瑋婷 徐" w:date="2025-01-03T17:37:00Z" w16du:dateUtc="2025-01-03T09:37:00Z">
              <w:r w:rsidRPr="00287E72">
                <w:rPr>
                  <w:rFonts w:ascii="Times New Roman" w:eastAsia="標楷體" w:hAnsi="Times New Roman" w:cs="Times New Roman"/>
                  <w:color w:val="000000"/>
                </w:rPr>
                <w:t>8</w:t>
              </w:r>
            </w:ins>
          </w:p>
        </w:tc>
        <w:tc>
          <w:tcPr>
            <w:tcW w:w="1701" w:type="dxa"/>
            <w:vAlign w:val="center"/>
            <w:tcPrChange w:id="4095" w:author="瑋婷 徐" w:date="2025-01-03T17:43:00Z" w16du:dateUtc="2025-01-03T09:43:00Z">
              <w:tcPr>
                <w:tcW w:w="1701" w:type="dxa"/>
                <w:gridSpan w:val="4"/>
                <w:tcBorders>
                  <w:top w:val="nil"/>
                  <w:left w:val="nil"/>
                  <w:bottom w:val="nil"/>
                  <w:right w:val="nil"/>
                </w:tcBorders>
                <w:vAlign w:val="center"/>
              </w:tcPr>
            </w:tcPrChange>
          </w:tcPr>
          <w:p w14:paraId="20BF948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096" w:author="瑋婷 徐" w:date="2025-01-03T17:37:00Z" w16du:dateUtc="2025-01-03T09:37:00Z"/>
                <w:rFonts w:ascii="Times New Roman" w:eastAsia="標楷體" w:hAnsi="Times New Roman" w:cs="Times New Roman"/>
                <w:color w:val="000000"/>
              </w:rPr>
              <w:pPrChange w:id="409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098" w:author="瑋婷 徐" w:date="2025-01-03T17:37:00Z" w16du:dateUtc="2025-01-03T09:37:00Z">
              <w:r w:rsidRPr="00287E72">
                <w:rPr>
                  <w:rFonts w:ascii="Times New Roman" w:eastAsia="標楷體" w:hAnsi="Times New Roman" w:cs="Times New Roman"/>
                  <w:color w:val="000000"/>
                </w:rPr>
                <w:t>MA-B06-04</w:t>
              </w:r>
            </w:ins>
          </w:p>
        </w:tc>
        <w:tc>
          <w:tcPr>
            <w:tcW w:w="4252" w:type="dxa"/>
            <w:vAlign w:val="center"/>
            <w:tcPrChange w:id="4099" w:author="瑋婷 徐" w:date="2025-01-03T17:43:00Z" w16du:dateUtc="2025-01-03T09:43:00Z">
              <w:tcPr>
                <w:tcW w:w="4252" w:type="dxa"/>
                <w:gridSpan w:val="4"/>
                <w:tcBorders>
                  <w:top w:val="nil"/>
                  <w:left w:val="nil"/>
                  <w:bottom w:val="nil"/>
                  <w:right w:val="nil"/>
                </w:tcBorders>
                <w:vAlign w:val="center"/>
              </w:tcPr>
            </w:tcPrChange>
          </w:tcPr>
          <w:p w14:paraId="70B1726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00" w:author="瑋婷 徐" w:date="2025-01-03T17:37:00Z" w16du:dateUtc="2025-01-03T09:37:00Z"/>
                <w:rFonts w:ascii="Times New Roman" w:eastAsia="標楷體" w:hAnsi="Times New Roman" w:cs="Times New Roman"/>
                <w:color w:val="000000"/>
              </w:rPr>
              <w:pPrChange w:id="410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02" w:author="瑋婷 徐" w:date="2025-01-03T17:37:00Z" w16du:dateUtc="2025-01-03T09:37:00Z">
              <w:r w:rsidRPr="00287E72">
                <w:rPr>
                  <w:rFonts w:ascii="Times New Roman" w:eastAsia="標楷體" w:hAnsi="Times New Roman" w:cs="Times New Roman"/>
                  <w:color w:val="000000"/>
                </w:rPr>
                <w:t>大湖第</w:t>
              </w:r>
              <w:r w:rsidRPr="00287E72">
                <w:rPr>
                  <w:rFonts w:ascii="Times New Roman" w:eastAsia="標楷體" w:hAnsi="Times New Roman" w:cs="Times New Roman"/>
                  <w:color w:val="000000"/>
                </w:rPr>
                <w:t>38</w:t>
              </w:r>
              <w:r w:rsidRPr="00287E72">
                <w:rPr>
                  <w:rFonts w:ascii="Times New Roman" w:eastAsia="標楷體" w:hAnsi="Times New Roman" w:cs="Times New Roman"/>
                  <w:color w:val="000000"/>
                </w:rPr>
                <w:t>林班</w:t>
              </w:r>
            </w:ins>
          </w:p>
        </w:tc>
        <w:tc>
          <w:tcPr>
            <w:tcW w:w="7149" w:type="dxa"/>
            <w:vAlign w:val="center"/>
            <w:tcPrChange w:id="4103" w:author="瑋婷 徐" w:date="2025-01-03T17:43:00Z" w16du:dateUtc="2025-01-03T09:43:00Z">
              <w:tcPr>
                <w:tcW w:w="7149" w:type="dxa"/>
                <w:gridSpan w:val="2"/>
                <w:tcBorders>
                  <w:top w:val="nil"/>
                  <w:left w:val="nil"/>
                  <w:bottom w:val="nil"/>
                </w:tcBorders>
                <w:vAlign w:val="center"/>
              </w:tcPr>
            </w:tcPrChange>
          </w:tcPr>
          <w:p w14:paraId="627DD8B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04" w:author="瑋婷 徐" w:date="2025-01-03T17:37:00Z" w16du:dateUtc="2025-01-03T09:37:00Z"/>
                <w:rFonts w:ascii="Times New Roman" w:eastAsia="標楷體" w:hAnsi="Times New Roman" w:cs="Times New Roman"/>
                <w:color w:val="000000"/>
              </w:rPr>
              <w:pPrChange w:id="410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06" w:author="瑋婷 徐" w:date="2025-01-03T17:37:00Z" w16du:dateUtc="2025-01-03T09:37:00Z">
              <w:r w:rsidRPr="00287E72">
                <w:rPr>
                  <w:rFonts w:ascii="Times New Roman" w:eastAsia="標楷體" w:hAnsi="Times New Roman" w:cs="Times New Roman"/>
                  <w:color w:val="000000"/>
                </w:rPr>
                <w:t>劉景能、</w:t>
              </w:r>
              <w:proofErr w:type="gramStart"/>
              <w:r w:rsidRPr="00287E72">
                <w:rPr>
                  <w:rFonts w:ascii="Times New Roman" w:eastAsia="標楷體" w:hAnsi="Times New Roman" w:cs="Times New Roman"/>
                  <w:color w:val="000000"/>
                </w:rPr>
                <w:t>戴巧菲</w:t>
              </w:r>
              <w:proofErr w:type="gramEnd"/>
            </w:ins>
          </w:p>
        </w:tc>
      </w:tr>
      <w:tr w:rsidR="00287E72" w14:paraId="127D2CF5" w14:textId="77777777" w:rsidTr="00287E72">
        <w:trPr>
          <w:trHeight w:val="396"/>
          <w:ins w:id="4107" w:author="瑋婷 徐" w:date="2025-01-03T17:37:00Z"/>
          <w:trPrChange w:id="4108" w:author="瑋婷 徐" w:date="2025-01-03T17:43:00Z" w16du:dateUtc="2025-01-03T09:43:00Z">
            <w:trPr>
              <w:gridBefore w:val="1"/>
              <w:trHeight w:val="396"/>
            </w:trPr>
          </w:trPrChange>
        </w:trPr>
        <w:tc>
          <w:tcPr>
            <w:tcW w:w="846" w:type="dxa"/>
            <w:vAlign w:val="center"/>
            <w:tcPrChange w:id="4109" w:author="瑋婷 徐" w:date="2025-01-03T17:43:00Z" w16du:dateUtc="2025-01-03T09:43:00Z">
              <w:tcPr>
                <w:tcW w:w="846" w:type="dxa"/>
                <w:gridSpan w:val="2"/>
                <w:tcBorders>
                  <w:top w:val="nil"/>
                  <w:bottom w:val="nil"/>
                  <w:right w:val="nil"/>
                </w:tcBorders>
                <w:vAlign w:val="center"/>
              </w:tcPr>
            </w:tcPrChange>
          </w:tcPr>
          <w:p w14:paraId="3596325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10" w:author="瑋婷 徐" w:date="2025-01-03T17:37:00Z" w16du:dateUtc="2025-01-03T09:37:00Z"/>
                <w:rFonts w:ascii="Times New Roman" w:eastAsia="標楷體" w:hAnsi="Times New Roman" w:cs="Times New Roman"/>
                <w:color w:val="000000"/>
              </w:rPr>
              <w:pPrChange w:id="411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2" w:author="瑋婷 徐" w:date="2025-01-03T17:37:00Z" w16du:dateUtc="2025-01-03T09:37:00Z">
              <w:r w:rsidRPr="00287E72">
                <w:rPr>
                  <w:rFonts w:ascii="Times New Roman" w:eastAsia="標楷體" w:hAnsi="Times New Roman" w:cs="Times New Roman"/>
                  <w:color w:val="000000"/>
                </w:rPr>
                <w:t>9</w:t>
              </w:r>
            </w:ins>
          </w:p>
        </w:tc>
        <w:tc>
          <w:tcPr>
            <w:tcW w:w="1701" w:type="dxa"/>
            <w:vAlign w:val="center"/>
            <w:tcPrChange w:id="4113" w:author="瑋婷 徐" w:date="2025-01-03T17:43:00Z" w16du:dateUtc="2025-01-03T09:43:00Z">
              <w:tcPr>
                <w:tcW w:w="1701" w:type="dxa"/>
                <w:gridSpan w:val="4"/>
                <w:tcBorders>
                  <w:top w:val="nil"/>
                  <w:left w:val="nil"/>
                  <w:bottom w:val="nil"/>
                  <w:right w:val="nil"/>
                </w:tcBorders>
                <w:vAlign w:val="center"/>
              </w:tcPr>
            </w:tcPrChange>
          </w:tcPr>
          <w:p w14:paraId="5E174033"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14" w:author="瑋婷 徐" w:date="2025-01-03T17:37:00Z" w16du:dateUtc="2025-01-03T09:37:00Z"/>
                <w:rFonts w:ascii="Times New Roman" w:eastAsia="標楷體" w:hAnsi="Times New Roman" w:cs="Times New Roman"/>
                <w:color w:val="000000"/>
              </w:rPr>
              <w:pPrChange w:id="411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16" w:author="瑋婷 徐" w:date="2025-01-03T17:37:00Z" w16du:dateUtc="2025-01-03T09:37:00Z">
              <w:r w:rsidRPr="00287E72">
                <w:rPr>
                  <w:rFonts w:ascii="Times New Roman" w:eastAsia="標楷體" w:hAnsi="Times New Roman" w:cs="Times New Roman"/>
                  <w:color w:val="000000"/>
                </w:rPr>
                <w:t>MB-B06-09</w:t>
              </w:r>
            </w:ins>
          </w:p>
        </w:tc>
        <w:tc>
          <w:tcPr>
            <w:tcW w:w="4252" w:type="dxa"/>
            <w:vAlign w:val="center"/>
            <w:tcPrChange w:id="4117" w:author="瑋婷 徐" w:date="2025-01-03T17:43:00Z" w16du:dateUtc="2025-01-03T09:43:00Z">
              <w:tcPr>
                <w:tcW w:w="4252" w:type="dxa"/>
                <w:gridSpan w:val="4"/>
                <w:tcBorders>
                  <w:top w:val="nil"/>
                  <w:left w:val="nil"/>
                  <w:bottom w:val="nil"/>
                  <w:right w:val="nil"/>
                </w:tcBorders>
                <w:vAlign w:val="center"/>
              </w:tcPr>
            </w:tcPrChange>
          </w:tcPr>
          <w:p w14:paraId="3D06CEA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18" w:author="瑋婷 徐" w:date="2025-01-03T17:37:00Z" w16du:dateUtc="2025-01-03T09:37:00Z"/>
                <w:rFonts w:ascii="Times New Roman" w:eastAsia="標楷體" w:hAnsi="Times New Roman" w:cs="Times New Roman"/>
                <w:color w:val="000000"/>
              </w:rPr>
              <w:pPrChange w:id="411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20" w:author="瑋婷 徐" w:date="2025-01-03T17:37:00Z" w16du:dateUtc="2025-01-03T09:37:00Z">
              <w:r w:rsidRPr="00287E72">
                <w:rPr>
                  <w:rFonts w:ascii="Times New Roman" w:eastAsia="標楷體" w:hAnsi="Times New Roman" w:cs="Times New Roman"/>
                  <w:color w:val="000000"/>
                </w:rPr>
                <w:t>司馬限山</w:t>
              </w:r>
            </w:ins>
          </w:p>
        </w:tc>
        <w:tc>
          <w:tcPr>
            <w:tcW w:w="7149" w:type="dxa"/>
            <w:vAlign w:val="center"/>
            <w:tcPrChange w:id="4121" w:author="瑋婷 徐" w:date="2025-01-03T17:43:00Z" w16du:dateUtc="2025-01-03T09:43:00Z">
              <w:tcPr>
                <w:tcW w:w="7149" w:type="dxa"/>
                <w:gridSpan w:val="2"/>
                <w:tcBorders>
                  <w:top w:val="nil"/>
                  <w:left w:val="nil"/>
                  <w:bottom w:val="nil"/>
                </w:tcBorders>
                <w:vAlign w:val="center"/>
              </w:tcPr>
            </w:tcPrChange>
          </w:tcPr>
          <w:p w14:paraId="4931B1C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22" w:author="瑋婷 徐" w:date="2025-01-03T17:37:00Z" w16du:dateUtc="2025-01-03T09:37:00Z"/>
                <w:rFonts w:ascii="Times New Roman" w:eastAsia="標楷體" w:hAnsi="Times New Roman" w:cs="Times New Roman"/>
                <w:color w:val="000000"/>
              </w:rPr>
              <w:pPrChange w:id="412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24" w:author="瑋婷 徐" w:date="2025-01-03T17:37:00Z" w16du:dateUtc="2025-01-03T09:37:00Z">
              <w:r w:rsidRPr="00287E72">
                <w:rPr>
                  <w:rFonts w:ascii="Times New Roman" w:eastAsia="標楷體" w:hAnsi="Times New Roman" w:cs="Times New Roman"/>
                  <w:color w:val="000000"/>
                </w:rPr>
                <w:t>劉景能</w:t>
              </w:r>
            </w:ins>
          </w:p>
        </w:tc>
      </w:tr>
      <w:tr w:rsidR="00287E72" w14:paraId="4D866194" w14:textId="77777777" w:rsidTr="00287E72">
        <w:trPr>
          <w:trHeight w:val="396"/>
          <w:ins w:id="4125" w:author="瑋婷 徐" w:date="2025-01-03T17:37:00Z"/>
          <w:trPrChange w:id="4126" w:author="瑋婷 徐" w:date="2025-01-03T17:43:00Z" w16du:dateUtc="2025-01-03T09:43:00Z">
            <w:trPr>
              <w:gridBefore w:val="1"/>
              <w:trHeight w:val="396"/>
            </w:trPr>
          </w:trPrChange>
        </w:trPr>
        <w:tc>
          <w:tcPr>
            <w:tcW w:w="846" w:type="dxa"/>
            <w:vAlign w:val="center"/>
            <w:tcPrChange w:id="4127" w:author="瑋婷 徐" w:date="2025-01-03T17:43:00Z" w16du:dateUtc="2025-01-03T09:43:00Z">
              <w:tcPr>
                <w:tcW w:w="846" w:type="dxa"/>
                <w:gridSpan w:val="2"/>
                <w:tcBorders>
                  <w:top w:val="nil"/>
                  <w:bottom w:val="nil"/>
                  <w:right w:val="nil"/>
                </w:tcBorders>
                <w:vAlign w:val="center"/>
              </w:tcPr>
            </w:tcPrChange>
          </w:tcPr>
          <w:p w14:paraId="67325F6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28" w:author="瑋婷 徐" w:date="2025-01-03T17:37:00Z" w16du:dateUtc="2025-01-03T09:37:00Z"/>
                <w:rFonts w:ascii="Times New Roman" w:eastAsia="標楷體" w:hAnsi="Times New Roman" w:cs="Times New Roman"/>
                <w:color w:val="000000"/>
              </w:rPr>
              <w:pPrChange w:id="412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0" w:author="瑋婷 徐" w:date="2025-01-03T17:37:00Z" w16du:dateUtc="2025-01-03T09:37:00Z">
              <w:r w:rsidRPr="00287E72">
                <w:rPr>
                  <w:rFonts w:ascii="Times New Roman" w:eastAsia="標楷體" w:hAnsi="Times New Roman" w:cs="Times New Roman"/>
                  <w:color w:val="000000"/>
                </w:rPr>
                <w:t>10</w:t>
              </w:r>
            </w:ins>
          </w:p>
        </w:tc>
        <w:tc>
          <w:tcPr>
            <w:tcW w:w="1701" w:type="dxa"/>
            <w:vAlign w:val="center"/>
            <w:tcPrChange w:id="4131" w:author="瑋婷 徐" w:date="2025-01-03T17:43:00Z" w16du:dateUtc="2025-01-03T09:43:00Z">
              <w:tcPr>
                <w:tcW w:w="1701" w:type="dxa"/>
                <w:gridSpan w:val="4"/>
                <w:tcBorders>
                  <w:top w:val="nil"/>
                  <w:left w:val="nil"/>
                  <w:bottom w:val="nil"/>
                  <w:right w:val="nil"/>
                </w:tcBorders>
                <w:vAlign w:val="center"/>
              </w:tcPr>
            </w:tcPrChange>
          </w:tcPr>
          <w:p w14:paraId="12841A8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32" w:author="瑋婷 徐" w:date="2025-01-03T17:37:00Z" w16du:dateUtc="2025-01-03T09:37:00Z"/>
                <w:rFonts w:ascii="Times New Roman" w:eastAsia="標楷體" w:hAnsi="Times New Roman" w:cs="Times New Roman"/>
                <w:color w:val="000000"/>
              </w:rPr>
              <w:pPrChange w:id="413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4" w:author="瑋婷 徐" w:date="2025-01-03T17:37:00Z" w16du:dateUtc="2025-01-03T09:37:00Z">
              <w:r w:rsidRPr="00287E72">
                <w:rPr>
                  <w:rFonts w:ascii="Times New Roman" w:eastAsia="標楷體" w:hAnsi="Times New Roman" w:cs="Times New Roman"/>
                  <w:color w:val="000000"/>
                </w:rPr>
                <w:t>MB-B06-11</w:t>
              </w:r>
            </w:ins>
          </w:p>
        </w:tc>
        <w:tc>
          <w:tcPr>
            <w:tcW w:w="4252" w:type="dxa"/>
            <w:vAlign w:val="center"/>
            <w:tcPrChange w:id="4135" w:author="瑋婷 徐" w:date="2025-01-03T17:43:00Z" w16du:dateUtc="2025-01-03T09:43:00Z">
              <w:tcPr>
                <w:tcW w:w="4252" w:type="dxa"/>
                <w:gridSpan w:val="4"/>
                <w:tcBorders>
                  <w:top w:val="nil"/>
                  <w:left w:val="nil"/>
                  <w:bottom w:val="nil"/>
                  <w:right w:val="nil"/>
                </w:tcBorders>
                <w:vAlign w:val="center"/>
              </w:tcPr>
            </w:tcPrChange>
          </w:tcPr>
          <w:p w14:paraId="70F9F0B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36" w:author="瑋婷 徐" w:date="2025-01-03T17:37:00Z" w16du:dateUtc="2025-01-03T09:37:00Z"/>
                <w:rFonts w:ascii="Times New Roman" w:eastAsia="標楷體" w:hAnsi="Times New Roman" w:cs="Times New Roman"/>
                <w:color w:val="000000"/>
              </w:rPr>
              <w:pPrChange w:id="413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38" w:author="瑋婷 徐" w:date="2025-01-03T17:37:00Z" w16du:dateUtc="2025-01-03T09:37:00Z">
              <w:r w:rsidRPr="00287E72">
                <w:rPr>
                  <w:rFonts w:ascii="Times New Roman" w:eastAsia="標楷體" w:hAnsi="Times New Roman" w:cs="Times New Roman"/>
                  <w:color w:val="000000"/>
                </w:rPr>
                <w:t>紅毛山</w:t>
              </w:r>
              <w:r w:rsidRPr="00287E72">
                <w:rPr>
                  <w:rFonts w:ascii="Times New Roman" w:eastAsia="標楷體" w:hAnsi="Times New Roman" w:cs="Times New Roman"/>
                  <w:color w:val="000000"/>
                </w:rPr>
                <w:t>(</w:t>
              </w:r>
              <w:r w:rsidRPr="00287E72">
                <w:rPr>
                  <w:rFonts w:ascii="Times New Roman" w:eastAsia="標楷體" w:hAnsi="Times New Roman" w:cs="Times New Roman"/>
                  <w:color w:val="000000"/>
                </w:rPr>
                <w:t>大坪</w:t>
              </w:r>
              <w:r w:rsidRPr="00287E72">
                <w:rPr>
                  <w:rFonts w:ascii="Times New Roman" w:eastAsia="標楷體" w:hAnsi="Times New Roman" w:cs="Times New Roman"/>
                  <w:color w:val="000000"/>
                </w:rPr>
                <w:t>)</w:t>
              </w:r>
            </w:ins>
          </w:p>
        </w:tc>
        <w:tc>
          <w:tcPr>
            <w:tcW w:w="7149" w:type="dxa"/>
            <w:vAlign w:val="center"/>
            <w:tcPrChange w:id="4139" w:author="瑋婷 徐" w:date="2025-01-03T17:43:00Z" w16du:dateUtc="2025-01-03T09:43:00Z">
              <w:tcPr>
                <w:tcW w:w="7149" w:type="dxa"/>
                <w:gridSpan w:val="2"/>
                <w:tcBorders>
                  <w:top w:val="nil"/>
                  <w:left w:val="nil"/>
                  <w:bottom w:val="nil"/>
                </w:tcBorders>
                <w:vAlign w:val="center"/>
              </w:tcPr>
            </w:tcPrChange>
          </w:tcPr>
          <w:p w14:paraId="3F94E0F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40" w:author="瑋婷 徐" w:date="2025-01-03T17:37:00Z" w16du:dateUtc="2025-01-03T09:37:00Z"/>
                <w:rFonts w:ascii="Times New Roman" w:eastAsia="標楷體" w:hAnsi="Times New Roman" w:cs="Times New Roman"/>
                <w:color w:val="000000"/>
              </w:rPr>
              <w:pPrChange w:id="4141"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142" w:author="瑋婷 徐" w:date="2025-01-03T17:37:00Z" w16du:dateUtc="2025-01-03T09:37:00Z">
              <w:r w:rsidRPr="00287E72">
                <w:rPr>
                  <w:rFonts w:ascii="Times New Roman" w:eastAsia="標楷體" w:hAnsi="Times New Roman" w:cs="Times New Roman"/>
                  <w:color w:val="000000"/>
                </w:rPr>
                <w:t>郭祐</w:t>
              </w:r>
              <w:proofErr w:type="gramEnd"/>
              <w:r w:rsidRPr="00287E72">
                <w:rPr>
                  <w:rFonts w:ascii="Times New Roman" w:eastAsia="標楷體" w:hAnsi="Times New Roman" w:cs="Times New Roman"/>
                  <w:color w:val="000000"/>
                </w:rPr>
                <w:t>程、趙淑枝</w:t>
              </w:r>
            </w:ins>
          </w:p>
        </w:tc>
      </w:tr>
      <w:tr w:rsidR="00287E72" w14:paraId="0B33D7DD" w14:textId="77777777" w:rsidTr="00287E72">
        <w:trPr>
          <w:trHeight w:val="396"/>
          <w:ins w:id="4143" w:author="瑋婷 徐" w:date="2025-01-03T17:37:00Z"/>
          <w:trPrChange w:id="4144" w:author="瑋婷 徐" w:date="2025-01-03T17:43:00Z" w16du:dateUtc="2025-01-03T09:43:00Z">
            <w:trPr>
              <w:gridBefore w:val="1"/>
              <w:trHeight w:val="396"/>
            </w:trPr>
          </w:trPrChange>
        </w:trPr>
        <w:tc>
          <w:tcPr>
            <w:tcW w:w="846" w:type="dxa"/>
            <w:vAlign w:val="center"/>
            <w:tcPrChange w:id="4145" w:author="瑋婷 徐" w:date="2025-01-03T17:43:00Z" w16du:dateUtc="2025-01-03T09:43:00Z">
              <w:tcPr>
                <w:tcW w:w="846" w:type="dxa"/>
                <w:gridSpan w:val="2"/>
                <w:tcBorders>
                  <w:top w:val="nil"/>
                  <w:bottom w:val="nil"/>
                  <w:right w:val="nil"/>
                </w:tcBorders>
                <w:vAlign w:val="center"/>
              </w:tcPr>
            </w:tcPrChange>
          </w:tcPr>
          <w:p w14:paraId="375A576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46" w:author="瑋婷 徐" w:date="2025-01-03T17:37:00Z" w16du:dateUtc="2025-01-03T09:37:00Z"/>
                <w:rFonts w:ascii="Times New Roman" w:eastAsia="標楷體" w:hAnsi="Times New Roman" w:cs="Times New Roman"/>
                <w:color w:val="000000"/>
              </w:rPr>
              <w:pPrChange w:id="414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48" w:author="瑋婷 徐" w:date="2025-01-03T17:37:00Z" w16du:dateUtc="2025-01-03T09:37:00Z">
              <w:r w:rsidRPr="00287E72">
                <w:rPr>
                  <w:rFonts w:ascii="Times New Roman" w:eastAsia="標楷體" w:hAnsi="Times New Roman" w:cs="Times New Roman"/>
                  <w:color w:val="000000"/>
                </w:rPr>
                <w:t>11</w:t>
              </w:r>
            </w:ins>
          </w:p>
        </w:tc>
        <w:tc>
          <w:tcPr>
            <w:tcW w:w="1701" w:type="dxa"/>
            <w:vAlign w:val="center"/>
            <w:tcPrChange w:id="4149" w:author="瑋婷 徐" w:date="2025-01-03T17:43:00Z" w16du:dateUtc="2025-01-03T09:43:00Z">
              <w:tcPr>
                <w:tcW w:w="1701" w:type="dxa"/>
                <w:gridSpan w:val="4"/>
                <w:tcBorders>
                  <w:top w:val="nil"/>
                  <w:left w:val="nil"/>
                  <w:bottom w:val="nil"/>
                  <w:right w:val="nil"/>
                </w:tcBorders>
                <w:vAlign w:val="center"/>
              </w:tcPr>
            </w:tcPrChange>
          </w:tcPr>
          <w:p w14:paraId="1FD83F8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50" w:author="瑋婷 徐" w:date="2025-01-03T17:37:00Z" w16du:dateUtc="2025-01-03T09:37:00Z"/>
                <w:rFonts w:ascii="Times New Roman" w:eastAsia="標楷體" w:hAnsi="Times New Roman" w:cs="Times New Roman"/>
                <w:color w:val="000000"/>
              </w:rPr>
              <w:pPrChange w:id="415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2" w:author="瑋婷 徐" w:date="2025-01-03T17:37:00Z" w16du:dateUtc="2025-01-03T09:37:00Z">
              <w:r w:rsidRPr="00287E72">
                <w:rPr>
                  <w:rFonts w:ascii="Times New Roman" w:eastAsia="標楷體" w:hAnsi="Times New Roman" w:cs="Times New Roman"/>
                  <w:color w:val="000000"/>
                </w:rPr>
                <w:t>MB-B07-08</w:t>
              </w:r>
            </w:ins>
          </w:p>
        </w:tc>
        <w:tc>
          <w:tcPr>
            <w:tcW w:w="4252" w:type="dxa"/>
            <w:vAlign w:val="center"/>
            <w:tcPrChange w:id="4153" w:author="瑋婷 徐" w:date="2025-01-03T17:43:00Z" w16du:dateUtc="2025-01-03T09:43:00Z">
              <w:tcPr>
                <w:tcW w:w="4252" w:type="dxa"/>
                <w:gridSpan w:val="4"/>
                <w:tcBorders>
                  <w:top w:val="nil"/>
                  <w:left w:val="nil"/>
                  <w:bottom w:val="nil"/>
                  <w:right w:val="nil"/>
                </w:tcBorders>
                <w:vAlign w:val="center"/>
              </w:tcPr>
            </w:tcPrChange>
          </w:tcPr>
          <w:p w14:paraId="4609AC2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54" w:author="瑋婷 徐" w:date="2025-01-03T17:37:00Z" w16du:dateUtc="2025-01-03T09:37:00Z"/>
                <w:rFonts w:ascii="Times New Roman" w:eastAsia="標楷體" w:hAnsi="Times New Roman" w:cs="Times New Roman"/>
                <w:color w:val="000000"/>
              </w:rPr>
              <w:pPrChange w:id="4155"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56" w:author="瑋婷 徐" w:date="2025-01-03T17:37:00Z" w16du:dateUtc="2025-01-03T09:37:00Z">
              <w:r w:rsidRPr="00287E72">
                <w:rPr>
                  <w:rFonts w:ascii="Times New Roman" w:eastAsia="標楷體" w:hAnsi="Times New Roman" w:cs="Times New Roman"/>
                  <w:color w:val="000000"/>
                </w:rPr>
                <w:t>大溪</w:t>
              </w:r>
              <w:r w:rsidRPr="00287E72">
                <w:rPr>
                  <w:rFonts w:ascii="Times New Roman" w:eastAsia="標楷體" w:hAnsi="Times New Roman" w:cs="Times New Roman"/>
                  <w:color w:val="000000"/>
                </w:rPr>
                <w:t>44</w:t>
              </w:r>
              <w:r w:rsidRPr="00287E72">
                <w:rPr>
                  <w:rFonts w:ascii="Times New Roman" w:eastAsia="標楷體" w:hAnsi="Times New Roman" w:cs="Times New Roman"/>
                  <w:color w:val="000000"/>
                </w:rPr>
                <w:t>林班</w:t>
              </w:r>
            </w:ins>
          </w:p>
        </w:tc>
        <w:tc>
          <w:tcPr>
            <w:tcW w:w="7149" w:type="dxa"/>
            <w:vAlign w:val="center"/>
            <w:tcPrChange w:id="4157" w:author="瑋婷 徐" w:date="2025-01-03T17:43:00Z" w16du:dateUtc="2025-01-03T09:43:00Z">
              <w:tcPr>
                <w:tcW w:w="7149" w:type="dxa"/>
                <w:gridSpan w:val="2"/>
                <w:tcBorders>
                  <w:top w:val="nil"/>
                  <w:left w:val="nil"/>
                  <w:bottom w:val="nil"/>
                </w:tcBorders>
                <w:vAlign w:val="center"/>
              </w:tcPr>
            </w:tcPrChange>
          </w:tcPr>
          <w:p w14:paraId="7C1D4D8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58" w:author="瑋婷 徐" w:date="2025-01-03T17:37:00Z" w16du:dateUtc="2025-01-03T09:37:00Z"/>
                <w:rFonts w:ascii="Times New Roman" w:eastAsia="標楷體" w:hAnsi="Times New Roman" w:cs="Times New Roman"/>
                <w:color w:val="000000"/>
              </w:rPr>
              <w:pPrChange w:id="4159"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60" w:author="瑋婷 徐" w:date="2025-01-03T17:37:00Z" w16du:dateUtc="2025-01-03T09:37:00Z">
              <w:r w:rsidRPr="00287E72">
                <w:rPr>
                  <w:rFonts w:ascii="Times New Roman" w:eastAsia="標楷體" w:hAnsi="Times New Roman" w:cs="Times New Roman"/>
                  <w:color w:val="000000"/>
                </w:rPr>
                <w:t>盧冠廷、程宗德</w:t>
              </w:r>
            </w:ins>
          </w:p>
        </w:tc>
      </w:tr>
      <w:tr w:rsidR="00287E72" w14:paraId="6D9A066C" w14:textId="77777777" w:rsidTr="00287E72">
        <w:trPr>
          <w:trHeight w:val="396"/>
          <w:ins w:id="4161" w:author="瑋婷 徐" w:date="2025-01-03T17:37:00Z"/>
          <w:trPrChange w:id="4162" w:author="瑋婷 徐" w:date="2025-01-03T17:43:00Z" w16du:dateUtc="2025-01-03T09:43:00Z">
            <w:trPr>
              <w:gridBefore w:val="1"/>
              <w:trHeight w:val="396"/>
            </w:trPr>
          </w:trPrChange>
        </w:trPr>
        <w:tc>
          <w:tcPr>
            <w:tcW w:w="846" w:type="dxa"/>
            <w:vAlign w:val="center"/>
            <w:tcPrChange w:id="4163" w:author="瑋婷 徐" w:date="2025-01-03T17:43:00Z" w16du:dateUtc="2025-01-03T09:43:00Z">
              <w:tcPr>
                <w:tcW w:w="846" w:type="dxa"/>
                <w:gridSpan w:val="2"/>
                <w:tcBorders>
                  <w:top w:val="nil"/>
                  <w:bottom w:val="nil"/>
                  <w:right w:val="nil"/>
                </w:tcBorders>
                <w:vAlign w:val="center"/>
              </w:tcPr>
            </w:tcPrChange>
          </w:tcPr>
          <w:p w14:paraId="5EECE62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64" w:author="瑋婷 徐" w:date="2025-01-03T17:37:00Z" w16du:dateUtc="2025-01-03T09:37:00Z"/>
                <w:rFonts w:ascii="Times New Roman" w:eastAsia="標楷體" w:hAnsi="Times New Roman" w:cs="Times New Roman"/>
                <w:color w:val="000000"/>
              </w:rPr>
              <w:pPrChange w:id="416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66" w:author="瑋婷 徐" w:date="2025-01-03T17:37:00Z" w16du:dateUtc="2025-01-03T09:37:00Z">
              <w:r w:rsidRPr="00287E72">
                <w:rPr>
                  <w:rFonts w:ascii="Times New Roman" w:eastAsia="標楷體" w:hAnsi="Times New Roman" w:cs="Times New Roman"/>
                  <w:color w:val="000000"/>
                </w:rPr>
                <w:t>12</w:t>
              </w:r>
            </w:ins>
          </w:p>
        </w:tc>
        <w:tc>
          <w:tcPr>
            <w:tcW w:w="1701" w:type="dxa"/>
            <w:vAlign w:val="center"/>
            <w:tcPrChange w:id="4167" w:author="瑋婷 徐" w:date="2025-01-03T17:43:00Z" w16du:dateUtc="2025-01-03T09:43:00Z">
              <w:tcPr>
                <w:tcW w:w="1701" w:type="dxa"/>
                <w:gridSpan w:val="4"/>
                <w:tcBorders>
                  <w:top w:val="nil"/>
                  <w:left w:val="nil"/>
                  <w:bottom w:val="nil"/>
                  <w:right w:val="nil"/>
                </w:tcBorders>
                <w:vAlign w:val="center"/>
              </w:tcPr>
            </w:tcPrChange>
          </w:tcPr>
          <w:p w14:paraId="4146D1E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68" w:author="瑋婷 徐" w:date="2025-01-03T17:37:00Z" w16du:dateUtc="2025-01-03T09:37:00Z"/>
                <w:rFonts w:ascii="Times New Roman" w:eastAsia="標楷體" w:hAnsi="Times New Roman" w:cs="Times New Roman"/>
                <w:color w:val="000000"/>
              </w:rPr>
              <w:pPrChange w:id="416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70" w:author="瑋婷 徐" w:date="2025-01-03T17:37:00Z" w16du:dateUtc="2025-01-03T09:37:00Z">
              <w:r w:rsidRPr="00287E72">
                <w:rPr>
                  <w:rFonts w:ascii="Times New Roman" w:eastAsia="標楷體" w:hAnsi="Times New Roman" w:cs="Times New Roman"/>
                  <w:color w:val="000000"/>
                </w:rPr>
                <w:t>MC-B08-16</w:t>
              </w:r>
            </w:ins>
          </w:p>
        </w:tc>
        <w:tc>
          <w:tcPr>
            <w:tcW w:w="4252" w:type="dxa"/>
            <w:vAlign w:val="center"/>
            <w:tcPrChange w:id="4171" w:author="瑋婷 徐" w:date="2025-01-03T17:43:00Z" w16du:dateUtc="2025-01-03T09:43:00Z">
              <w:tcPr>
                <w:tcW w:w="4252" w:type="dxa"/>
                <w:gridSpan w:val="4"/>
                <w:tcBorders>
                  <w:top w:val="nil"/>
                  <w:left w:val="nil"/>
                  <w:bottom w:val="nil"/>
                  <w:right w:val="nil"/>
                </w:tcBorders>
                <w:vAlign w:val="center"/>
              </w:tcPr>
            </w:tcPrChange>
          </w:tcPr>
          <w:p w14:paraId="54EF029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72" w:author="瑋婷 徐" w:date="2025-01-03T17:37:00Z" w16du:dateUtc="2025-01-03T09:37:00Z"/>
                <w:rFonts w:ascii="Times New Roman" w:eastAsia="標楷體" w:hAnsi="Times New Roman" w:cs="Times New Roman"/>
                <w:color w:val="000000"/>
              </w:rPr>
              <w:pPrChange w:id="417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74" w:author="瑋婷 徐" w:date="2025-01-03T17:37:00Z" w16du:dateUtc="2025-01-03T09:37:00Z">
              <w:r w:rsidRPr="00287E72">
                <w:rPr>
                  <w:rFonts w:ascii="Times New Roman" w:eastAsia="標楷體" w:hAnsi="Times New Roman" w:cs="Times New Roman"/>
                  <w:color w:val="000000"/>
                </w:rPr>
                <w:t>大壩</w:t>
              </w:r>
              <w:r w:rsidRPr="00287E72">
                <w:rPr>
                  <w:rFonts w:ascii="Times New Roman" w:eastAsia="標楷體" w:hAnsi="Times New Roman" w:cs="Times New Roman"/>
                  <w:color w:val="000000"/>
                </w:rPr>
                <w:t>A</w:t>
              </w:r>
            </w:ins>
          </w:p>
        </w:tc>
        <w:tc>
          <w:tcPr>
            <w:tcW w:w="7149" w:type="dxa"/>
            <w:vAlign w:val="center"/>
            <w:tcPrChange w:id="4175" w:author="瑋婷 徐" w:date="2025-01-03T17:43:00Z" w16du:dateUtc="2025-01-03T09:43:00Z">
              <w:tcPr>
                <w:tcW w:w="7149" w:type="dxa"/>
                <w:gridSpan w:val="2"/>
                <w:tcBorders>
                  <w:top w:val="nil"/>
                  <w:left w:val="nil"/>
                  <w:bottom w:val="nil"/>
                </w:tcBorders>
                <w:vAlign w:val="center"/>
              </w:tcPr>
            </w:tcPrChange>
          </w:tcPr>
          <w:p w14:paraId="7043A19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76" w:author="瑋婷 徐" w:date="2025-01-03T17:37:00Z" w16du:dateUtc="2025-01-03T09:37:00Z"/>
                <w:rFonts w:ascii="Times New Roman" w:eastAsia="標楷體" w:hAnsi="Times New Roman" w:cs="Times New Roman"/>
                <w:color w:val="000000"/>
              </w:rPr>
              <w:pPrChange w:id="417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78" w:author="瑋婷 徐" w:date="2025-01-03T17:37:00Z" w16du:dateUtc="2025-01-03T09:37:00Z">
              <w:r w:rsidRPr="00287E72">
                <w:rPr>
                  <w:rFonts w:ascii="Times New Roman" w:eastAsia="標楷體" w:hAnsi="Times New Roman" w:cs="Times New Roman"/>
                  <w:color w:val="000000"/>
                </w:rPr>
                <w:t>李正雄、羅海君</w:t>
              </w:r>
            </w:ins>
          </w:p>
        </w:tc>
      </w:tr>
      <w:tr w:rsidR="00287E72" w14:paraId="146195B4" w14:textId="77777777" w:rsidTr="00287E72">
        <w:trPr>
          <w:trHeight w:val="396"/>
          <w:ins w:id="4179" w:author="瑋婷 徐" w:date="2025-01-03T17:37:00Z"/>
          <w:trPrChange w:id="4180" w:author="瑋婷 徐" w:date="2025-01-03T17:45:00Z" w16du:dateUtc="2025-01-03T09:45:00Z">
            <w:trPr>
              <w:gridBefore w:val="1"/>
              <w:trHeight w:val="396"/>
            </w:trPr>
          </w:trPrChange>
        </w:trPr>
        <w:tc>
          <w:tcPr>
            <w:tcW w:w="846" w:type="dxa"/>
            <w:vAlign w:val="center"/>
            <w:tcPrChange w:id="4181" w:author="瑋婷 徐" w:date="2025-01-03T17:45:00Z" w16du:dateUtc="2025-01-03T09:45:00Z">
              <w:tcPr>
                <w:tcW w:w="846" w:type="dxa"/>
                <w:gridSpan w:val="2"/>
                <w:tcBorders>
                  <w:top w:val="nil"/>
                  <w:bottom w:val="nil"/>
                  <w:right w:val="nil"/>
                </w:tcBorders>
                <w:vAlign w:val="center"/>
              </w:tcPr>
            </w:tcPrChange>
          </w:tcPr>
          <w:p w14:paraId="48F559D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82" w:author="瑋婷 徐" w:date="2025-01-03T17:37:00Z" w16du:dateUtc="2025-01-03T09:37:00Z"/>
                <w:rFonts w:ascii="Times New Roman" w:eastAsia="標楷體" w:hAnsi="Times New Roman" w:cs="Times New Roman"/>
                <w:color w:val="000000"/>
              </w:rPr>
              <w:pPrChange w:id="418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84" w:author="瑋婷 徐" w:date="2025-01-03T17:37:00Z" w16du:dateUtc="2025-01-03T09:37:00Z">
              <w:r w:rsidRPr="00287E72">
                <w:rPr>
                  <w:rFonts w:ascii="Times New Roman" w:eastAsia="標楷體" w:hAnsi="Times New Roman" w:cs="Times New Roman"/>
                  <w:color w:val="000000"/>
                </w:rPr>
                <w:t>13</w:t>
              </w:r>
            </w:ins>
          </w:p>
        </w:tc>
        <w:tc>
          <w:tcPr>
            <w:tcW w:w="1701" w:type="dxa"/>
            <w:vAlign w:val="center"/>
            <w:tcPrChange w:id="4185" w:author="瑋婷 徐" w:date="2025-01-03T17:45:00Z" w16du:dateUtc="2025-01-03T09:45:00Z">
              <w:tcPr>
                <w:tcW w:w="1701" w:type="dxa"/>
                <w:gridSpan w:val="4"/>
                <w:tcBorders>
                  <w:top w:val="nil"/>
                  <w:left w:val="nil"/>
                  <w:bottom w:val="nil"/>
                  <w:right w:val="nil"/>
                </w:tcBorders>
                <w:vAlign w:val="center"/>
              </w:tcPr>
            </w:tcPrChange>
          </w:tcPr>
          <w:p w14:paraId="078469A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186" w:author="瑋婷 徐" w:date="2025-01-03T17:37:00Z" w16du:dateUtc="2025-01-03T09:37:00Z"/>
                <w:rFonts w:ascii="Times New Roman" w:eastAsia="標楷體" w:hAnsi="Times New Roman" w:cs="Times New Roman"/>
                <w:color w:val="000000"/>
              </w:rPr>
              <w:pPrChange w:id="418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88" w:author="瑋婷 徐" w:date="2025-01-03T17:37:00Z" w16du:dateUtc="2025-01-03T09:37:00Z">
              <w:r w:rsidRPr="00287E72">
                <w:rPr>
                  <w:rFonts w:ascii="Times New Roman" w:eastAsia="標楷體" w:hAnsi="Times New Roman" w:cs="Times New Roman"/>
                  <w:color w:val="000000"/>
                </w:rPr>
                <w:t>MA-B09-02</w:t>
              </w:r>
            </w:ins>
          </w:p>
        </w:tc>
        <w:tc>
          <w:tcPr>
            <w:tcW w:w="4252" w:type="dxa"/>
            <w:vAlign w:val="center"/>
            <w:tcPrChange w:id="4189" w:author="瑋婷 徐" w:date="2025-01-03T17:45:00Z" w16du:dateUtc="2025-01-03T09:45:00Z">
              <w:tcPr>
                <w:tcW w:w="4252" w:type="dxa"/>
                <w:gridSpan w:val="4"/>
                <w:tcBorders>
                  <w:top w:val="nil"/>
                  <w:left w:val="nil"/>
                  <w:bottom w:val="nil"/>
                  <w:right w:val="nil"/>
                </w:tcBorders>
                <w:vAlign w:val="center"/>
              </w:tcPr>
            </w:tcPrChange>
          </w:tcPr>
          <w:p w14:paraId="7DD59EE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90" w:author="瑋婷 徐" w:date="2025-01-03T17:37:00Z" w16du:dateUtc="2025-01-03T09:37:00Z"/>
                <w:rFonts w:ascii="Times New Roman" w:eastAsia="標楷體" w:hAnsi="Times New Roman" w:cs="Times New Roman"/>
                <w:color w:val="000000"/>
              </w:rPr>
              <w:pPrChange w:id="419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92" w:author="瑋婷 徐" w:date="2025-01-03T17:37:00Z" w16du:dateUtc="2025-01-03T09:37:00Z">
              <w:r w:rsidRPr="00287E72">
                <w:rPr>
                  <w:rFonts w:ascii="Times New Roman" w:eastAsia="標楷體" w:hAnsi="Times New Roman" w:cs="Times New Roman"/>
                  <w:color w:val="000000"/>
                </w:rPr>
                <w:t>信賢</w:t>
              </w:r>
            </w:ins>
          </w:p>
        </w:tc>
        <w:tc>
          <w:tcPr>
            <w:tcW w:w="7149" w:type="dxa"/>
            <w:vAlign w:val="center"/>
            <w:tcPrChange w:id="4193" w:author="瑋婷 徐" w:date="2025-01-03T17:45:00Z" w16du:dateUtc="2025-01-03T09:45:00Z">
              <w:tcPr>
                <w:tcW w:w="7149" w:type="dxa"/>
                <w:gridSpan w:val="2"/>
                <w:tcBorders>
                  <w:top w:val="nil"/>
                  <w:left w:val="nil"/>
                  <w:bottom w:val="nil"/>
                </w:tcBorders>
                <w:vAlign w:val="center"/>
              </w:tcPr>
            </w:tcPrChange>
          </w:tcPr>
          <w:p w14:paraId="073EEEF3"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194" w:author="瑋婷 徐" w:date="2025-01-03T17:37:00Z" w16du:dateUtc="2025-01-03T09:37:00Z"/>
                <w:rFonts w:ascii="Times New Roman" w:eastAsia="標楷體" w:hAnsi="Times New Roman" w:cs="Times New Roman"/>
                <w:color w:val="000000"/>
              </w:rPr>
              <w:pPrChange w:id="419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196" w:author="瑋婷 徐" w:date="2025-01-03T17:37:00Z" w16du:dateUtc="2025-01-03T09:37:00Z">
              <w:r w:rsidRPr="00287E72">
                <w:rPr>
                  <w:rFonts w:ascii="Times New Roman" w:eastAsia="標楷體" w:hAnsi="Times New Roman" w:cs="Times New Roman"/>
                  <w:color w:val="000000"/>
                </w:rPr>
                <w:t>宋曉菁</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宋曉菁、翁冠霖、王</w:t>
              </w:r>
              <w:proofErr w:type="gramStart"/>
              <w:r w:rsidRPr="00287E72">
                <w:rPr>
                  <w:rFonts w:ascii="Times New Roman" w:eastAsia="標楷體" w:hAnsi="Times New Roman" w:cs="Times New Roman"/>
                  <w:color w:val="000000"/>
                </w:rPr>
                <w:t>嬿</w:t>
              </w:r>
              <w:proofErr w:type="gramEnd"/>
              <w:r w:rsidRPr="00287E72">
                <w:rPr>
                  <w:rFonts w:ascii="Times New Roman" w:eastAsia="標楷體" w:hAnsi="Times New Roman" w:cs="Times New Roman"/>
                  <w:color w:val="000000"/>
                </w:rPr>
                <w:t>翔</w:t>
              </w:r>
            </w:ins>
          </w:p>
        </w:tc>
      </w:tr>
      <w:tr w:rsidR="00287E72" w14:paraId="1B0AB024" w14:textId="77777777" w:rsidTr="00287E72">
        <w:trPr>
          <w:trHeight w:val="396"/>
          <w:ins w:id="4197" w:author="瑋婷 徐" w:date="2025-01-03T17:37:00Z"/>
          <w:trPrChange w:id="4198" w:author="瑋婷 徐" w:date="2025-01-03T17:45:00Z" w16du:dateUtc="2025-01-03T09:45:00Z">
            <w:trPr>
              <w:gridBefore w:val="1"/>
              <w:trHeight w:val="396"/>
            </w:trPr>
          </w:trPrChange>
        </w:trPr>
        <w:tc>
          <w:tcPr>
            <w:tcW w:w="846" w:type="dxa"/>
            <w:tcBorders>
              <w:bottom w:val="single" w:sz="4" w:space="0" w:color="auto"/>
            </w:tcBorders>
            <w:vAlign w:val="center"/>
            <w:tcPrChange w:id="4199" w:author="瑋婷 徐" w:date="2025-01-03T17:45:00Z" w16du:dateUtc="2025-01-03T09:45:00Z">
              <w:tcPr>
                <w:tcW w:w="846" w:type="dxa"/>
                <w:gridSpan w:val="2"/>
                <w:tcBorders>
                  <w:top w:val="nil"/>
                  <w:bottom w:val="nil"/>
                  <w:right w:val="nil"/>
                </w:tcBorders>
                <w:vAlign w:val="center"/>
              </w:tcPr>
            </w:tcPrChange>
          </w:tcPr>
          <w:p w14:paraId="7EB8E16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200" w:author="瑋婷 徐" w:date="2025-01-03T17:37:00Z" w16du:dateUtc="2025-01-03T09:37:00Z"/>
                <w:rFonts w:ascii="Times New Roman" w:eastAsia="標楷體" w:hAnsi="Times New Roman" w:cs="Times New Roman"/>
                <w:color w:val="000000"/>
              </w:rPr>
              <w:pPrChange w:id="420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02" w:author="瑋婷 徐" w:date="2025-01-03T17:37:00Z" w16du:dateUtc="2025-01-03T09:37:00Z">
              <w:r w:rsidRPr="00287E72">
                <w:rPr>
                  <w:rFonts w:ascii="Times New Roman" w:eastAsia="標楷體" w:hAnsi="Times New Roman" w:cs="Times New Roman"/>
                  <w:color w:val="000000"/>
                </w:rPr>
                <w:t>14</w:t>
              </w:r>
            </w:ins>
          </w:p>
        </w:tc>
        <w:tc>
          <w:tcPr>
            <w:tcW w:w="1701" w:type="dxa"/>
            <w:tcBorders>
              <w:bottom w:val="single" w:sz="4" w:space="0" w:color="auto"/>
            </w:tcBorders>
            <w:vAlign w:val="center"/>
            <w:tcPrChange w:id="4203" w:author="瑋婷 徐" w:date="2025-01-03T17:45:00Z" w16du:dateUtc="2025-01-03T09:45:00Z">
              <w:tcPr>
                <w:tcW w:w="1701" w:type="dxa"/>
                <w:gridSpan w:val="4"/>
                <w:tcBorders>
                  <w:top w:val="nil"/>
                  <w:left w:val="nil"/>
                  <w:bottom w:val="nil"/>
                  <w:right w:val="nil"/>
                </w:tcBorders>
                <w:vAlign w:val="center"/>
              </w:tcPr>
            </w:tcPrChange>
          </w:tcPr>
          <w:p w14:paraId="15ACCD9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204" w:author="瑋婷 徐" w:date="2025-01-03T17:37:00Z" w16du:dateUtc="2025-01-03T09:37:00Z"/>
                <w:rFonts w:ascii="Times New Roman" w:eastAsia="標楷體" w:hAnsi="Times New Roman" w:cs="Times New Roman"/>
                <w:color w:val="000000"/>
              </w:rPr>
              <w:pPrChange w:id="420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06" w:author="瑋婷 徐" w:date="2025-01-03T17:37:00Z" w16du:dateUtc="2025-01-03T09:37:00Z">
              <w:r w:rsidRPr="00287E72">
                <w:rPr>
                  <w:rFonts w:ascii="Times New Roman" w:eastAsia="標楷體" w:hAnsi="Times New Roman" w:cs="Times New Roman"/>
                  <w:color w:val="000000"/>
                </w:rPr>
                <w:t>MA-B09-12</w:t>
              </w:r>
            </w:ins>
          </w:p>
        </w:tc>
        <w:tc>
          <w:tcPr>
            <w:tcW w:w="4252" w:type="dxa"/>
            <w:tcBorders>
              <w:bottom w:val="single" w:sz="4" w:space="0" w:color="auto"/>
            </w:tcBorders>
            <w:vAlign w:val="center"/>
            <w:tcPrChange w:id="4207" w:author="瑋婷 徐" w:date="2025-01-03T17:45:00Z" w16du:dateUtc="2025-01-03T09:45:00Z">
              <w:tcPr>
                <w:tcW w:w="4252" w:type="dxa"/>
                <w:gridSpan w:val="4"/>
                <w:tcBorders>
                  <w:top w:val="nil"/>
                  <w:left w:val="nil"/>
                  <w:bottom w:val="nil"/>
                  <w:right w:val="nil"/>
                </w:tcBorders>
                <w:vAlign w:val="center"/>
              </w:tcPr>
            </w:tcPrChange>
          </w:tcPr>
          <w:p w14:paraId="21570BB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208" w:author="瑋婷 徐" w:date="2025-01-03T17:37:00Z" w16du:dateUtc="2025-01-03T09:37:00Z"/>
                <w:rFonts w:ascii="Times New Roman" w:eastAsia="標楷體" w:hAnsi="Times New Roman" w:cs="Times New Roman"/>
                <w:color w:val="000000"/>
              </w:rPr>
              <w:pPrChange w:id="420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210" w:author="瑋婷 徐" w:date="2025-01-03T17:37:00Z" w16du:dateUtc="2025-01-03T09:37:00Z">
              <w:r w:rsidRPr="00287E72">
                <w:rPr>
                  <w:rFonts w:ascii="Times New Roman" w:eastAsia="標楷體" w:hAnsi="Times New Roman" w:cs="Times New Roman"/>
                  <w:color w:val="000000"/>
                </w:rPr>
                <w:t>東滿步道</w:t>
              </w:r>
              <w:proofErr w:type="gramEnd"/>
              <w:r w:rsidRPr="00287E72">
                <w:rPr>
                  <w:rFonts w:ascii="Times New Roman" w:eastAsia="標楷體" w:hAnsi="Times New Roman" w:cs="Times New Roman"/>
                  <w:color w:val="000000"/>
                </w:rPr>
                <w:t>(</w:t>
              </w:r>
              <w:r w:rsidRPr="00287E72">
                <w:rPr>
                  <w:rFonts w:ascii="Times New Roman" w:eastAsia="標楷體" w:hAnsi="Times New Roman" w:cs="Times New Roman"/>
                  <w:color w:val="000000"/>
                </w:rPr>
                <w:t>烏來事業區第</w:t>
              </w:r>
              <w:r w:rsidRPr="00287E72">
                <w:rPr>
                  <w:rFonts w:ascii="Times New Roman" w:eastAsia="標楷體" w:hAnsi="Times New Roman" w:cs="Times New Roman"/>
                  <w:color w:val="000000"/>
                </w:rPr>
                <w:t>36</w:t>
              </w:r>
              <w:r w:rsidRPr="00287E72">
                <w:rPr>
                  <w:rFonts w:ascii="Times New Roman" w:eastAsia="標楷體" w:hAnsi="Times New Roman" w:cs="Times New Roman"/>
                  <w:color w:val="000000"/>
                </w:rPr>
                <w:t>林班</w:t>
              </w:r>
              <w:r w:rsidRPr="00287E72">
                <w:rPr>
                  <w:rFonts w:ascii="Times New Roman" w:eastAsia="標楷體" w:hAnsi="Times New Roman" w:cs="Times New Roman"/>
                  <w:color w:val="000000"/>
                </w:rPr>
                <w:t>)</w:t>
              </w:r>
            </w:ins>
          </w:p>
        </w:tc>
        <w:tc>
          <w:tcPr>
            <w:tcW w:w="7149" w:type="dxa"/>
            <w:tcBorders>
              <w:bottom w:val="single" w:sz="4" w:space="0" w:color="auto"/>
            </w:tcBorders>
            <w:vAlign w:val="center"/>
            <w:tcPrChange w:id="4211" w:author="瑋婷 徐" w:date="2025-01-03T17:45:00Z" w16du:dateUtc="2025-01-03T09:45:00Z">
              <w:tcPr>
                <w:tcW w:w="7149" w:type="dxa"/>
                <w:gridSpan w:val="2"/>
                <w:tcBorders>
                  <w:top w:val="nil"/>
                  <w:left w:val="nil"/>
                  <w:bottom w:val="nil"/>
                </w:tcBorders>
                <w:vAlign w:val="center"/>
              </w:tcPr>
            </w:tcPrChange>
          </w:tcPr>
          <w:p w14:paraId="236955B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212" w:author="瑋婷 徐" w:date="2025-01-03T17:37:00Z" w16du:dateUtc="2025-01-03T09:37:00Z"/>
                <w:rFonts w:ascii="Times New Roman" w:eastAsia="標楷體" w:hAnsi="Times New Roman" w:cs="Times New Roman"/>
                <w:color w:val="000000"/>
              </w:rPr>
              <w:pPrChange w:id="421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14" w:author="瑋婷 徐" w:date="2025-01-03T17:37:00Z" w16du:dateUtc="2025-01-03T09:37:00Z">
              <w:r w:rsidRPr="00287E72">
                <w:rPr>
                  <w:rFonts w:ascii="Times New Roman" w:eastAsia="標楷體" w:hAnsi="Times New Roman" w:cs="Times New Roman"/>
                  <w:color w:val="000000"/>
                </w:rPr>
                <w:t>黃裕鍇</w:t>
              </w:r>
            </w:ins>
          </w:p>
        </w:tc>
      </w:tr>
    </w:tbl>
    <w:p w14:paraId="7E1BB0F7" w14:textId="77777777" w:rsidR="00287E72" w:rsidRDefault="00287E72">
      <w:pPr>
        <w:rPr>
          <w:ins w:id="4215" w:author="瑋婷 徐" w:date="2025-01-03T17:44:00Z" w16du:dateUtc="2025-01-03T09:44:00Z"/>
        </w:rPr>
      </w:pPr>
    </w:p>
    <w:p w14:paraId="30030C25" w14:textId="77777777" w:rsidR="00287E72" w:rsidRDefault="00287E72">
      <w:pPr>
        <w:rPr>
          <w:ins w:id="4216" w:author="瑋婷 徐" w:date="2025-01-03T17:45:00Z" w16du:dateUtc="2025-01-03T09:45:00Z"/>
        </w:rPr>
      </w:pPr>
    </w:p>
    <w:p w14:paraId="1967F1AC" w14:textId="0075488E" w:rsidR="00287E72" w:rsidRPr="00287E72" w:rsidRDefault="00287E72">
      <w:pPr>
        <w:rPr>
          <w:ins w:id="4217" w:author="瑋婷 徐" w:date="2025-01-03T17:44:00Z" w16du:dateUtc="2025-01-03T09:44:00Z"/>
          <w:rFonts w:ascii="Times New Roman" w:eastAsia="標楷體" w:hAnsi="Times New Roman" w:cs="Times New Roman"/>
          <w:rPrChange w:id="4218" w:author="瑋婷 徐" w:date="2025-01-03T17:45:00Z" w16du:dateUtc="2025-01-03T09:45:00Z">
            <w:rPr>
              <w:ins w:id="4219" w:author="瑋婷 徐" w:date="2025-01-03T17:44:00Z" w16du:dateUtc="2025-01-03T09:44:00Z"/>
            </w:rPr>
          </w:rPrChange>
        </w:rPr>
      </w:pPr>
      <w:ins w:id="4220" w:author="瑋婷 徐" w:date="2025-01-03T17:45:00Z" w16du:dateUtc="2025-01-03T09:45:00Z">
        <w:r>
          <w:rPr>
            <w:rFonts w:ascii="Times New Roman" w:eastAsia="標楷體" w:hAnsi="Times New Roman" w:cs="Times New Roman"/>
          </w:rPr>
          <w:lastRenderedPageBreak/>
          <w:t>表</w:t>
        </w:r>
        <w:r>
          <w:rPr>
            <w:rFonts w:ascii="Times New Roman" w:eastAsia="標楷體" w:hAnsi="Times New Roman" w:cs="Times New Roman"/>
          </w:rPr>
          <w:t>1</w:t>
        </w:r>
      </w:ins>
      <w:ins w:id="4221" w:author="瑋婷 徐" w:date="2025-01-06T14:28:00Z" w16du:dateUtc="2025-01-06T06:28:00Z">
        <w:r w:rsidR="00EA5B0E">
          <w:rPr>
            <w:rFonts w:ascii="Times New Roman" w:eastAsia="標楷體" w:hAnsi="Times New Roman" w:cs="Times New Roman" w:hint="eastAsia"/>
          </w:rPr>
          <w:t>2</w:t>
        </w:r>
      </w:ins>
      <w:ins w:id="4222" w:author="瑋婷 徐" w:date="2025-01-03T17:45:00Z" w16du:dateUtc="2025-01-03T09:45:00Z">
        <w:r>
          <w:rPr>
            <w:rFonts w:ascii="Times New Roman" w:eastAsia="標楷體" w:hAnsi="Times New Roman" w:cs="Times New Roman"/>
          </w:rPr>
          <w:t>、</w:t>
        </w:r>
        <w:r>
          <w:rPr>
            <w:rFonts w:ascii="Times New Roman" w:eastAsia="標楷體" w:hAnsi="Times New Roman" w:cs="Times New Roman"/>
          </w:rPr>
          <w:t>202</w:t>
        </w:r>
      </w:ins>
      <w:ins w:id="4223" w:author="瑋婷 徐" w:date="2025-01-03T17:46:00Z" w16du:dateUtc="2025-01-03T09:46:00Z">
        <w:r>
          <w:rPr>
            <w:rFonts w:ascii="Times New Roman" w:eastAsia="標楷體" w:hAnsi="Times New Roman" w:cs="Times New Roman" w:hint="eastAsia"/>
          </w:rPr>
          <w:t>4</w:t>
        </w:r>
      </w:ins>
      <w:ins w:id="4224" w:author="瑋婷 徐" w:date="2025-01-03T17:45:00Z" w16du:dateUtc="2025-01-03T09:45:00Z">
        <w:r>
          <w:rPr>
            <w:rFonts w:ascii="Times New Roman" w:eastAsia="標楷體" w:hAnsi="Times New Roman" w:cs="Times New Roman"/>
          </w:rPr>
          <w:t>年繁殖鳥類調查的樣區編號、名稱和調查者列表</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W w:w="0" w:type="auto"/>
        <w:tblCellMar>
          <w:left w:w="28" w:type="dxa"/>
          <w:right w:w="28" w:type="dxa"/>
        </w:tblCellMar>
        <w:tblLook w:val="0000" w:firstRow="0" w:lastRow="0" w:firstColumn="0" w:lastColumn="0" w:noHBand="0" w:noVBand="0"/>
        <w:tblPrChange w:id="4225" w:author="瑋婷 徐" w:date="2025-01-03T17:52:00Z" w16du:dateUtc="2025-01-03T09:52:00Z">
          <w:tblPr>
            <w:tblW w:w="0" w:type="auto"/>
            <w:tblCellMar>
              <w:left w:w="28" w:type="dxa"/>
              <w:right w:w="28" w:type="dxa"/>
            </w:tblCellMar>
            <w:tblLook w:val="0000" w:firstRow="0" w:lastRow="0" w:firstColumn="0" w:lastColumn="0" w:noHBand="0" w:noVBand="0"/>
          </w:tblPr>
        </w:tblPrChange>
      </w:tblPr>
      <w:tblGrid>
        <w:gridCol w:w="846"/>
        <w:gridCol w:w="1701"/>
        <w:gridCol w:w="3123"/>
        <w:gridCol w:w="8278"/>
        <w:tblGridChange w:id="4226">
          <w:tblGrid>
            <w:gridCol w:w="5"/>
            <w:gridCol w:w="841"/>
            <w:gridCol w:w="5"/>
            <w:gridCol w:w="1696"/>
            <w:gridCol w:w="5"/>
            <w:gridCol w:w="4247"/>
            <w:gridCol w:w="5"/>
            <w:gridCol w:w="7144"/>
            <w:gridCol w:w="5"/>
          </w:tblGrid>
        </w:tblGridChange>
      </w:tblGrid>
      <w:tr w:rsidR="00287E72" w14:paraId="0EAA081A" w14:textId="77777777" w:rsidTr="00741331">
        <w:trPr>
          <w:trHeight w:val="396"/>
          <w:ins w:id="4227" w:author="瑋婷 徐" w:date="2025-01-03T17:44:00Z"/>
          <w:trPrChange w:id="4228" w:author="瑋婷 徐" w:date="2025-01-03T17:52:00Z" w16du:dateUtc="2025-01-03T09:52:00Z">
            <w:trPr>
              <w:gridAfter w:val="0"/>
              <w:trHeight w:val="396"/>
            </w:trPr>
          </w:trPrChange>
        </w:trPr>
        <w:tc>
          <w:tcPr>
            <w:tcW w:w="846" w:type="dxa"/>
            <w:tcBorders>
              <w:top w:val="single" w:sz="4" w:space="0" w:color="auto"/>
              <w:bottom w:val="single" w:sz="4" w:space="0" w:color="auto"/>
            </w:tcBorders>
            <w:vAlign w:val="center"/>
            <w:tcPrChange w:id="4229" w:author="瑋婷 徐" w:date="2025-01-03T17:52:00Z" w16du:dateUtc="2025-01-03T09:52:00Z">
              <w:tcPr>
                <w:tcW w:w="846" w:type="dxa"/>
                <w:gridSpan w:val="2"/>
                <w:vAlign w:val="center"/>
              </w:tcPr>
            </w:tcPrChange>
          </w:tcPr>
          <w:p w14:paraId="1A9EED12" w14:textId="0098C36A"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4230" w:author="瑋婷 徐" w:date="2025-01-03T17:44:00Z" w16du:dateUtc="2025-01-03T09:44:00Z"/>
                <w:rFonts w:ascii="Times New Roman" w:eastAsia="標楷體" w:hAnsi="Times New Roman" w:cs="Times New Roman"/>
                <w:color w:val="000000"/>
              </w:rPr>
            </w:pPr>
            <w:ins w:id="4231" w:author="瑋婷 徐" w:date="2025-01-03T17:44:00Z" w16du:dateUtc="2025-01-03T09:44:00Z">
              <w:r>
                <w:rPr>
                  <w:rFonts w:ascii="Times New Roman" w:eastAsia="標楷體" w:hAnsi="Times New Roman" w:cs="Times New Roman"/>
                </w:rPr>
                <w:t>序號</w:t>
              </w:r>
            </w:ins>
          </w:p>
        </w:tc>
        <w:tc>
          <w:tcPr>
            <w:tcW w:w="1701" w:type="dxa"/>
            <w:tcBorders>
              <w:top w:val="single" w:sz="4" w:space="0" w:color="auto"/>
              <w:bottom w:val="single" w:sz="4" w:space="0" w:color="auto"/>
            </w:tcBorders>
            <w:vAlign w:val="center"/>
            <w:tcPrChange w:id="4232" w:author="瑋婷 徐" w:date="2025-01-03T17:52:00Z" w16du:dateUtc="2025-01-03T09:52:00Z">
              <w:tcPr>
                <w:tcW w:w="1701" w:type="dxa"/>
                <w:gridSpan w:val="2"/>
                <w:vAlign w:val="center"/>
              </w:tcPr>
            </w:tcPrChange>
          </w:tcPr>
          <w:p w14:paraId="5DF97F8A" w14:textId="7F8D67F6"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4233" w:author="瑋婷 徐" w:date="2025-01-03T17:44:00Z" w16du:dateUtc="2025-01-03T09:44:00Z"/>
                <w:rFonts w:ascii="Times New Roman" w:eastAsia="標楷體" w:hAnsi="Times New Roman" w:cs="Times New Roman"/>
                <w:color w:val="000000"/>
              </w:rPr>
            </w:pPr>
            <w:ins w:id="4234" w:author="瑋婷 徐" w:date="2025-01-03T17:44:00Z" w16du:dateUtc="2025-01-03T09:44:00Z">
              <w:r>
                <w:rPr>
                  <w:rFonts w:ascii="Times New Roman" w:eastAsia="標楷體" w:hAnsi="Times New Roman" w:cs="Times New Roman"/>
                  <w:color w:val="000000"/>
                </w:rPr>
                <w:t>樣區編號</w:t>
              </w:r>
            </w:ins>
          </w:p>
        </w:tc>
        <w:tc>
          <w:tcPr>
            <w:tcW w:w="3123" w:type="dxa"/>
            <w:tcBorders>
              <w:top w:val="single" w:sz="4" w:space="0" w:color="auto"/>
              <w:bottom w:val="single" w:sz="4" w:space="0" w:color="auto"/>
            </w:tcBorders>
            <w:vAlign w:val="center"/>
            <w:tcPrChange w:id="4235" w:author="瑋婷 徐" w:date="2025-01-03T17:52:00Z" w16du:dateUtc="2025-01-03T09:52:00Z">
              <w:tcPr>
                <w:tcW w:w="4252" w:type="dxa"/>
                <w:gridSpan w:val="2"/>
                <w:vAlign w:val="center"/>
              </w:tcPr>
            </w:tcPrChange>
          </w:tcPr>
          <w:p w14:paraId="479EAD38" w14:textId="6EDA39E2"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4236" w:author="瑋婷 徐" w:date="2025-01-03T17:44:00Z" w16du:dateUtc="2025-01-03T09:44:00Z"/>
                <w:rFonts w:ascii="Times New Roman" w:eastAsia="標楷體" w:hAnsi="Times New Roman" w:cs="Times New Roman"/>
                <w:color w:val="000000"/>
              </w:rPr>
            </w:pPr>
            <w:ins w:id="4237" w:author="瑋婷 徐" w:date="2025-01-03T17:44:00Z" w16du:dateUtc="2025-01-03T09:44:00Z">
              <w:r>
                <w:rPr>
                  <w:rFonts w:ascii="Times New Roman" w:eastAsia="標楷體" w:hAnsi="Times New Roman" w:cs="Times New Roman"/>
                  <w:color w:val="000000"/>
                </w:rPr>
                <w:t>樣區名稱</w:t>
              </w:r>
            </w:ins>
          </w:p>
        </w:tc>
        <w:tc>
          <w:tcPr>
            <w:tcW w:w="8278" w:type="dxa"/>
            <w:tcBorders>
              <w:top w:val="single" w:sz="4" w:space="0" w:color="auto"/>
              <w:bottom w:val="single" w:sz="4" w:space="0" w:color="auto"/>
            </w:tcBorders>
            <w:vAlign w:val="center"/>
            <w:tcPrChange w:id="4238" w:author="瑋婷 徐" w:date="2025-01-03T17:52:00Z" w16du:dateUtc="2025-01-03T09:52:00Z">
              <w:tcPr>
                <w:tcW w:w="7149" w:type="dxa"/>
                <w:gridSpan w:val="2"/>
                <w:vAlign w:val="center"/>
              </w:tcPr>
            </w:tcPrChange>
          </w:tcPr>
          <w:p w14:paraId="2D682040" w14:textId="44EB7FAC"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4239" w:author="瑋婷 徐" w:date="2025-01-03T17:44:00Z" w16du:dateUtc="2025-01-03T09:44:00Z"/>
                <w:rFonts w:ascii="Times New Roman" w:eastAsia="標楷體" w:hAnsi="Times New Roman" w:cs="Times New Roman"/>
                <w:color w:val="000000"/>
              </w:rPr>
            </w:pPr>
            <w:ins w:id="4240" w:author="瑋婷 徐" w:date="2025-01-03T17:44:00Z" w16du:dateUtc="2025-01-03T09:44:00Z">
              <w:r>
                <w:rPr>
                  <w:rFonts w:ascii="Times New Roman" w:eastAsia="標楷體" w:hAnsi="Times New Roman" w:cs="Times New Roman"/>
                  <w:color w:val="000000"/>
                </w:rPr>
                <w:t>調查者</w:t>
              </w:r>
              <w:r>
                <w:rPr>
                  <w:rFonts w:ascii="Times New Roman" w:eastAsia="標楷體" w:hAnsi="Times New Roman" w:cs="Times New Roman"/>
                  <w:color w:val="000000"/>
                </w:rPr>
                <w:t xml:space="preserve"> (</w:t>
              </w:r>
              <w:r>
                <w:rPr>
                  <w:rFonts w:ascii="Times New Roman" w:eastAsia="標楷體" w:hAnsi="Times New Roman" w:cs="Times New Roman"/>
                  <w:color w:val="000000"/>
                </w:rPr>
                <w:t>第</w:t>
              </w:r>
              <w:r>
                <w:rPr>
                  <w:rFonts w:ascii="Times New Roman" w:eastAsia="標楷體" w:hAnsi="Times New Roman" w:cs="Times New Roman"/>
                  <w:color w:val="000000"/>
                </w:rPr>
                <w:t>1</w:t>
              </w:r>
              <w:r>
                <w:rPr>
                  <w:rFonts w:ascii="Times New Roman" w:eastAsia="標楷體" w:hAnsi="Times New Roman" w:cs="Times New Roman"/>
                  <w:color w:val="000000"/>
                </w:rPr>
                <w:t>旅次</w:t>
              </w:r>
              <w:r>
                <w:rPr>
                  <w:rFonts w:ascii="Times New Roman" w:eastAsia="標楷體" w:hAnsi="Times New Roman" w:cs="Times New Roman"/>
                  <w:color w:val="000000"/>
                </w:rPr>
                <w:t xml:space="preserve"> // </w:t>
              </w:r>
              <w:r>
                <w:rPr>
                  <w:rFonts w:ascii="Times New Roman" w:eastAsia="標楷體" w:hAnsi="Times New Roman" w:cs="Times New Roman"/>
                  <w:color w:val="000000"/>
                </w:rPr>
                <w:t>第</w:t>
              </w:r>
              <w:r>
                <w:rPr>
                  <w:rFonts w:ascii="Times New Roman" w:eastAsia="標楷體" w:hAnsi="Times New Roman" w:cs="Times New Roman"/>
                  <w:color w:val="000000"/>
                </w:rPr>
                <w:t>2</w:t>
              </w:r>
              <w:r>
                <w:rPr>
                  <w:rFonts w:ascii="Times New Roman" w:eastAsia="標楷體" w:hAnsi="Times New Roman" w:cs="Times New Roman"/>
                  <w:color w:val="000000"/>
                </w:rPr>
                <w:t>旅次</w:t>
              </w:r>
              <w:r>
                <w:rPr>
                  <w:rFonts w:ascii="Times New Roman" w:eastAsia="標楷體" w:hAnsi="Times New Roman" w:cs="Times New Roman"/>
                  <w:color w:val="000000"/>
                </w:rPr>
                <w:t>)</w:t>
              </w:r>
            </w:ins>
          </w:p>
        </w:tc>
      </w:tr>
      <w:tr w:rsidR="00287E72" w14:paraId="4FC7CF14" w14:textId="77777777" w:rsidTr="00741331">
        <w:tblPrEx>
          <w:tblPrExChange w:id="4241"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242" w:author="瑋婷 徐" w:date="2025-01-03T17:37:00Z"/>
          <w:trPrChange w:id="4243" w:author="瑋婷 徐" w:date="2025-01-03T17:52:00Z" w16du:dateUtc="2025-01-03T09:52:00Z">
            <w:trPr>
              <w:gridBefore w:val="1"/>
              <w:trHeight w:val="396"/>
            </w:trPr>
          </w:trPrChange>
        </w:trPr>
        <w:tc>
          <w:tcPr>
            <w:tcW w:w="846" w:type="dxa"/>
            <w:tcBorders>
              <w:top w:val="single" w:sz="4" w:space="0" w:color="auto"/>
            </w:tcBorders>
            <w:vAlign w:val="center"/>
            <w:tcPrChange w:id="4244" w:author="瑋婷 徐" w:date="2025-01-03T17:52:00Z" w16du:dateUtc="2025-01-03T09:52:00Z">
              <w:tcPr>
                <w:tcW w:w="846" w:type="dxa"/>
                <w:gridSpan w:val="2"/>
                <w:tcBorders>
                  <w:top w:val="nil"/>
                  <w:bottom w:val="nil"/>
                  <w:right w:val="nil"/>
                </w:tcBorders>
                <w:vAlign w:val="center"/>
              </w:tcPr>
            </w:tcPrChange>
          </w:tcPr>
          <w:p w14:paraId="04141A5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245" w:author="瑋婷 徐" w:date="2025-01-03T17:37:00Z" w16du:dateUtc="2025-01-03T09:37:00Z"/>
                <w:rFonts w:ascii="Times New Roman" w:eastAsia="標楷體" w:hAnsi="Times New Roman" w:cs="Times New Roman"/>
                <w:color w:val="000000"/>
              </w:rPr>
              <w:pPrChange w:id="424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47" w:author="瑋婷 徐" w:date="2025-01-03T17:37:00Z" w16du:dateUtc="2025-01-03T09:37:00Z">
              <w:r w:rsidRPr="00287E72">
                <w:rPr>
                  <w:rFonts w:ascii="Times New Roman" w:eastAsia="標楷體" w:hAnsi="Times New Roman" w:cs="Times New Roman"/>
                  <w:color w:val="000000"/>
                </w:rPr>
                <w:t>15</w:t>
              </w:r>
            </w:ins>
          </w:p>
        </w:tc>
        <w:tc>
          <w:tcPr>
            <w:tcW w:w="1701" w:type="dxa"/>
            <w:tcBorders>
              <w:top w:val="single" w:sz="4" w:space="0" w:color="auto"/>
            </w:tcBorders>
            <w:vAlign w:val="center"/>
            <w:tcPrChange w:id="4248" w:author="瑋婷 徐" w:date="2025-01-03T17:52:00Z" w16du:dateUtc="2025-01-03T09:52:00Z">
              <w:tcPr>
                <w:tcW w:w="1701" w:type="dxa"/>
                <w:gridSpan w:val="2"/>
                <w:tcBorders>
                  <w:top w:val="nil"/>
                  <w:left w:val="nil"/>
                  <w:bottom w:val="nil"/>
                  <w:right w:val="nil"/>
                </w:tcBorders>
                <w:vAlign w:val="center"/>
              </w:tcPr>
            </w:tcPrChange>
          </w:tcPr>
          <w:p w14:paraId="1242429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249" w:author="瑋婷 徐" w:date="2025-01-03T17:37:00Z" w16du:dateUtc="2025-01-03T09:37:00Z"/>
                <w:rFonts w:ascii="Times New Roman" w:eastAsia="標楷體" w:hAnsi="Times New Roman" w:cs="Times New Roman"/>
                <w:color w:val="000000"/>
              </w:rPr>
              <w:pPrChange w:id="425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51" w:author="瑋婷 徐" w:date="2025-01-03T17:37:00Z" w16du:dateUtc="2025-01-03T09:37:00Z">
              <w:r w:rsidRPr="00287E72">
                <w:rPr>
                  <w:rFonts w:ascii="Times New Roman" w:eastAsia="標楷體" w:hAnsi="Times New Roman" w:cs="Times New Roman"/>
                  <w:color w:val="000000"/>
                </w:rPr>
                <w:t>MB-C10-04</w:t>
              </w:r>
            </w:ins>
          </w:p>
        </w:tc>
        <w:tc>
          <w:tcPr>
            <w:tcW w:w="3123" w:type="dxa"/>
            <w:tcBorders>
              <w:top w:val="single" w:sz="4" w:space="0" w:color="auto"/>
            </w:tcBorders>
            <w:vAlign w:val="center"/>
            <w:tcPrChange w:id="4252" w:author="瑋婷 徐" w:date="2025-01-03T17:52:00Z" w16du:dateUtc="2025-01-03T09:52:00Z">
              <w:tcPr>
                <w:tcW w:w="4252" w:type="dxa"/>
                <w:gridSpan w:val="2"/>
                <w:tcBorders>
                  <w:top w:val="nil"/>
                  <w:left w:val="nil"/>
                  <w:bottom w:val="nil"/>
                  <w:right w:val="nil"/>
                </w:tcBorders>
                <w:vAlign w:val="center"/>
              </w:tcPr>
            </w:tcPrChange>
          </w:tcPr>
          <w:p w14:paraId="1302227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253" w:author="瑋婷 徐" w:date="2025-01-03T17:37:00Z" w16du:dateUtc="2025-01-03T09:37:00Z"/>
                <w:rFonts w:ascii="Times New Roman" w:eastAsia="標楷體" w:hAnsi="Times New Roman" w:cs="Times New Roman"/>
                <w:color w:val="000000"/>
              </w:rPr>
              <w:pPrChange w:id="425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55" w:author="瑋婷 徐" w:date="2025-01-03T17:37:00Z" w16du:dateUtc="2025-01-03T09:37:00Z">
              <w:r w:rsidRPr="00287E72">
                <w:rPr>
                  <w:rFonts w:ascii="Times New Roman" w:eastAsia="標楷體" w:hAnsi="Times New Roman" w:cs="Times New Roman"/>
                  <w:color w:val="000000"/>
                </w:rPr>
                <w:t>台</w:t>
              </w:r>
              <w:r w:rsidRPr="00287E72">
                <w:rPr>
                  <w:rFonts w:ascii="Times New Roman" w:eastAsia="標楷體" w:hAnsi="Times New Roman" w:cs="Times New Roman"/>
                  <w:color w:val="000000"/>
                </w:rPr>
                <w:t>8</w:t>
              </w:r>
              <w:r w:rsidRPr="00287E72">
                <w:rPr>
                  <w:rFonts w:ascii="Times New Roman" w:eastAsia="標楷體" w:hAnsi="Times New Roman" w:cs="Times New Roman"/>
                  <w:color w:val="000000"/>
                </w:rPr>
                <w:t>線</w:t>
              </w:r>
              <w:r w:rsidRPr="00287E72">
                <w:rPr>
                  <w:rFonts w:ascii="Times New Roman" w:eastAsia="標楷體" w:hAnsi="Times New Roman" w:cs="Times New Roman"/>
                  <w:color w:val="000000"/>
                </w:rPr>
                <w:t>92k</w:t>
              </w:r>
            </w:ins>
          </w:p>
        </w:tc>
        <w:tc>
          <w:tcPr>
            <w:tcW w:w="8278" w:type="dxa"/>
            <w:tcBorders>
              <w:top w:val="single" w:sz="4" w:space="0" w:color="auto"/>
            </w:tcBorders>
            <w:vAlign w:val="center"/>
            <w:tcPrChange w:id="4256" w:author="瑋婷 徐" w:date="2025-01-03T17:52:00Z" w16du:dateUtc="2025-01-03T09:52:00Z">
              <w:tcPr>
                <w:tcW w:w="7149" w:type="dxa"/>
                <w:gridSpan w:val="2"/>
                <w:tcBorders>
                  <w:top w:val="nil"/>
                  <w:left w:val="nil"/>
                  <w:bottom w:val="nil"/>
                </w:tcBorders>
                <w:vAlign w:val="center"/>
              </w:tcPr>
            </w:tcPrChange>
          </w:tcPr>
          <w:p w14:paraId="53F0966E" w14:textId="1C32CB33"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257" w:author="瑋婷 徐" w:date="2025-01-03T17:37:00Z" w16du:dateUtc="2025-01-03T09:37:00Z"/>
                <w:rFonts w:ascii="Times New Roman" w:eastAsia="標楷體" w:hAnsi="Times New Roman" w:cs="Times New Roman"/>
                <w:color w:val="000000"/>
              </w:rPr>
              <w:pPrChange w:id="425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59" w:author="瑋婷 徐" w:date="2025-01-03T17:37:00Z" w16du:dateUtc="2025-01-03T09:37:00Z">
              <w:r w:rsidRPr="00287E72">
                <w:rPr>
                  <w:rFonts w:ascii="Times New Roman" w:eastAsia="標楷體" w:hAnsi="Times New Roman" w:cs="Times New Roman"/>
                  <w:color w:val="000000"/>
                </w:rPr>
                <w:t>陳科綬</w:t>
              </w:r>
            </w:ins>
            <w:ins w:id="4260" w:author="瑋婷 徐" w:date="2025-01-03T17:50:00Z" w16du:dateUtc="2025-01-03T09:50:00Z">
              <w:r w:rsidRPr="00741331">
                <w:rPr>
                  <w:rFonts w:ascii="Times New Roman" w:eastAsia="標楷體" w:hAnsi="Times New Roman" w:cs="Times New Roman"/>
                  <w:color w:val="000000"/>
                  <w:vertAlign w:val="superscript"/>
                  <w:rPrChange w:id="4261" w:author="瑋婷 徐" w:date="2025-01-03T17:52:00Z" w16du:dateUtc="2025-01-03T09:52:00Z">
                    <w:rPr>
                      <w:rFonts w:ascii="Times New Roman" w:eastAsia="標楷體" w:hAnsi="Times New Roman" w:cs="Times New Roman"/>
                      <w:color w:val="000000"/>
                    </w:rPr>
                  </w:rPrChange>
                </w:rPr>
                <w:t>b</w:t>
              </w:r>
            </w:ins>
            <w:ins w:id="4262" w:author="瑋婷 徐" w:date="2025-01-03T17:37:00Z" w16du:dateUtc="2025-01-03T09:37:00Z">
              <w:r w:rsidRPr="00287E72">
                <w:rPr>
                  <w:rFonts w:ascii="Times New Roman" w:eastAsia="標楷體" w:hAnsi="Times New Roman" w:cs="Times New Roman"/>
                  <w:color w:val="000000"/>
                </w:rPr>
                <w:t>、余宏斌、蘇國銘</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4263" w:author="瑋婷 徐" w:date="2025-01-03T17:50:00Z" w16du:dateUtc="2025-01-03T09:50:00Z">
              <w:r w:rsidRPr="00741331">
                <w:rPr>
                  <w:rFonts w:ascii="Times New Roman" w:eastAsia="標楷體" w:hAnsi="Times New Roman" w:cs="Times New Roman"/>
                  <w:color w:val="000000"/>
                  <w:vertAlign w:val="superscript"/>
                  <w:rPrChange w:id="4264" w:author="瑋婷 徐" w:date="2025-01-03T17:52:00Z" w16du:dateUtc="2025-01-03T09:52:00Z">
                    <w:rPr>
                      <w:rFonts w:ascii="Times New Roman" w:eastAsia="標楷體" w:hAnsi="Times New Roman" w:cs="Times New Roman"/>
                      <w:color w:val="000000"/>
                    </w:rPr>
                  </w:rPrChange>
                </w:rPr>
                <w:t>b</w:t>
              </w:r>
            </w:ins>
            <w:ins w:id="4265" w:author="瑋婷 徐" w:date="2025-01-03T17:37:00Z" w16du:dateUtc="2025-01-03T09:37:00Z">
              <w:r w:rsidRPr="00287E72">
                <w:rPr>
                  <w:rFonts w:ascii="Times New Roman" w:eastAsia="標楷體" w:hAnsi="Times New Roman" w:cs="Times New Roman"/>
                  <w:color w:val="000000"/>
                </w:rPr>
                <w:t>、余宏斌、石懷仲、薛美雪</w:t>
              </w:r>
            </w:ins>
            <w:ins w:id="4266" w:author="瑋婷 徐" w:date="2025-01-03T17:50:00Z" w16du:dateUtc="2025-01-03T09:50:00Z">
              <w:r w:rsidRPr="00741331">
                <w:rPr>
                  <w:rFonts w:ascii="Times New Roman" w:eastAsia="標楷體" w:hAnsi="Times New Roman" w:cs="Times New Roman"/>
                  <w:color w:val="000000"/>
                  <w:vertAlign w:val="superscript"/>
                  <w:rPrChange w:id="4267" w:author="瑋婷 徐" w:date="2025-01-03T17:52:00Z" w16du:dateUtc="2025-01-03T09:52:00Z">
                    <w:rPr>
                      <w:rFonts w:ascii="Times New Roman" w:eastAsia="標楷體" w:hAnsi="Times New Roman" w:cs="Times New Roman"/>
                      <w:color w:val="000000"/>
                    </w:rPr>
                  </w:rPrChange>
                </w:rPr>
                <w:t>b</w:t>
              </w:r>
            </w:ins>
            <w:ins w:id="4268" w:author="瑋婷 徐" w:date="2025-01-03T17:37:00Z" w16du:dateUtc="2025-01-03T09:37:00Z">
              <w:r w:rsidRPr="00287E72">
                <w:rPr>
                  <w:rFonts w:ascii="Times New Roman" w:eastAsia="標楷體" w:hAnsi="Times New Roman" w:cs="Times New Roman"/>
                  <w:color w:val="000000"/>
                </w:rPr>
                <w:t>、官</w:t>
              </w:r>
              <w:proofErr w:type="gramStart"/>
              <w:r w:rsidRPr="00287E72">
                <w:rPr>
                  <w:rFonts w:ascii="Times New Roman" w:eastAsia="標楷體" w:hAnsi="Times New Roman" w:cs="Times New Roman"/>
                  <w:color w:val="000000"/>
                </w:rPr>
                <w:t>奕囷</w:t>
              </w:r>
            </w:ins>
            <w:proofErr w:type="gramEnd"/>
            <w:ins w:id="4269" w:author="瑋婷 徐" w:date="2025-01-03T17:50:00Z" w16du:dateUtc="2025-01-03T09:50:00Z">
              <w:r w:rsidRPr="00741331">
                <w:rPr>
                  <w:rFonts w:ascii="Times New Roman" w:eastAsia="標楷體" w:hAnsi="Times New Roman" w:cs="Times New Roman"/>
                  <w:color w:val="000000"/>
                  <w:vertAlign w:val="superscript"/>
                  <w:rPrChange w:id="4270" w:author="瑋婷 徐" w:date="2025-01-03T17:52:00Z" w16du:dateUtc="2025-01-03T09:52:00Z">
                    <w:rPr>
                      <w:rFonts w:ascii="Times New Roman" w:eastAsia="標楷體" w:hAnsi="Times New Roman" w:cs="Times New Roman"/>
                      <w:color w:val="000000"/>
                    </w:rPr>
                  </w:rPrChange>
                </w:rPr>
                <w:t>b</w:t>
              </w:r>
            </w:ins>
          </w:p>
        </w:tc>
      </w:tr>
      <w:tr w:rsidR="00287E72" w14:paraId="2A111EB0" w14:textId="77777777" w:rsidTr="00741331">
        <w:tblPrEx>
          <w:tblPrExChange w:id="4271"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272" w:author="瑋婷 徐" w:date="2025-01-03T17:37:00Z"/>
          <w:trPrChange w:id="4273" w:author="瑋婷 徐" w:date="2025-01-03T17:52:00Z" w16du:dateUtc="2025-01-03T09:52:00Z">
            <w:trPr>
              <w:gridBefore w:val="1"/>
              <w:trHeight w:val="396"/>
            </w:trPr>
          </w:trPrChange>
        </w:trPr>
        <w:tc>
          <w:tcPr>
            <w:tcW w:w="846" w:type="dxa"/>
            <w:vAlign w:val="center"/>
            <w:tcPrChange w:id="4274" w:author="瑋婷 徐" w:date="2025-01-03T17:52:00Z" w16du:dateUtc="2025-01-03T09:52:00Z">
              <w:tcPr>
                <w:tcW w:w="846" w:type="dxa"/>
                <w:gridSpan w:val="2"/>
                <w:tcBorders>
                  <w:top w:val="nil"/>
                  <w:bottom w:val="nil"/>
                  <w:right w:val="nil"/>
                </w:tcBorders>
                <w:vAlign w:val="center"/>
              </w:tcPr>
            </w:tcPrChange>
          </w:tcPr>
          <w:p w14:paraId="3F60194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275" w:author="瑋婷 徐" w:date="2025-01-03T17:37:00Z" w16du:dateUtc="2025-01-03T09:37:00Z"/>
                <w:rFonts w:ascii="Times New Roman" w:eastAsia="標楷體" w:hAnsi="Times New Roman" w:cs="Times New Roman"/>
                <w:color w:val="000000"/>
              </w:rPr>
              <w:pPrChange w:id="427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77" w:author="瑋婷 徐" w:date="2025-01-03T17:37:00Z" w16du:dateUtc="2025-01-03T09:37:00Z">
              <w:r w:rsidRPr="00287E72">
                <w:rPr>
                  <w:rFonts w:ascii="Times New Roman" w:eastAsia="標楷體" w:hAnsi="Times New Roman" w:cs="Times New Roman"/>
                  <w:color w:val="000000"/>
                </w:rPr>
                <w:t>16</w:t>
              </w:r>
            </w:ins>
          </w:p>
        </w:tc>
        <w:tc>
          <w:tcPr>
            <w:tcW w:w="1701" w:type="dxa"/>
            <w:vAlign w:val="center"/>
            <w:tcPrChange w:id="4278" w:author="瑋婷 徐" w:date="2025-01-03T17:52:00Z" w16du:dateUtc="2025-01-03T09:52:00Z">
              <w:tcPr>
                <w:tcW w:w="1701" w:type="dxa"/>
                <w:gridSpan w:val="2"/>
                <w:tcBorders>
                  <w:top w:val="nil"/>
                  <w:left w:val="nil"/>
                  <w:bottom w:val="nil"/>
                  <w:right w:val="nil"/>
                </w:tcBorders>
                <w:vAlign w:val="center"/>
              </w:tcPr>
            </w:tcPrChange>
          </w:tcPr>
          <w:p w14:paraId="64B722B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279" w:author="瑋婷 徐" w:date="2025-01-03T17:37:00Z" w16du:dateUtc="2025-01-03T09:37:00Z"/>
                <w:rFonts w:ascii="Times New Roman" w:eastAsia="標楷體" w:hAnsi="Times New Roman" w:cs="Times New Roman"/>
                <w:color w:val="000000"/>
              </w:rPr>
              <w:pPrChange w:id="428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81" w:author="瑋婷 徐" w:date="2025-01-03T17:37:00Z" w16du:dateUtc="2025-01-03T09:37:00Z">
              <w:r w:rsidRPr="00287E72">
                <w:rPr>
                  <w:rFonts w:ascii="Times New Roman" w:eastAsia="標楷體" w:hAnsi="Times New Roman" w:cs="Times New Roman"/>
                  <w:color w:val="000000"/>
                </w:rPr>
                <w:t>MB-C11-08</w:t>
              </w:r>
            </w:ins>
          </w:p>
        </w:tc>
        <w:tc>
          <w:tcPr>
            <w:tcW w:w="3123" w:type="dxa"/>
            <w:vAlign w:val="center"/>
            <w:tcPrChange w:id="4282" w:author="瑋婷 徐" w:date="2025-01-03T17:52:00Z" w16du:dateUtc="2025-01-03T09:52:00Z">
              <w:tcPr>
                <w:tcW w:w="4252" w:type="dxa"/>
                <w:gridSpan w:val="2"/>
                <w:tcBorders>
                  <w:top w:val="nil"/>
                  <w:left w:val="nil"/>
                  <w:bottom w:val="nil"/>
                  <w:right w:val="nil"/>
                </w:tcBorders>
                <w:vAlign w:val="center"/>
              </w:tcPr>
            </w:tcPrChange>
          </w:tcPr>
          <w:p w14:paraId="60BBC9D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283" w:author="瑋婷 徐" w:date="2025-01-03T17:37:00Z" w16du:dateUtc="2025-01-03T09:37:00Z"/>
                <w:rFonts w:ascii="Times New Roman" w:eastAsia="標楷體" w:hAnsi="Times New Roman" w:cs="Times New Roman"/>
                <w:color w:val="000000"/>
              </w:rPr>
              <w:pPrChange w:id="428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85" w:author="瑋婷 徐" w:date="2025-01-03T17:37:00Z" w16du:dateUtc="2025-01-03T09:37:00Z">
              <w:r w:rsidRPr="00287E72">
                <w:rPr>
                  <w:rFonts w:ascii="Times New Roman" w:eastAsia="標楷體" w:hAnsi="Times New Roman" w:cs="Times New Roman"/>
                  <w:color w:val="000000"/>
                </w:rPr>
                <w:t>大雪山</w:t>
              </w:r>
              <w:r w:rsidRPr="00287E72">
                <w:rPr>
                  <w:rFonts w:ascii="Times New Roman" w:eastAsia="標楷體" w:hAnsi="Times New Roman" w:cs="Times New Roman"/>
                  <w:color w:val="000000"/>
                </w:rPr>
                <w:t>230</w:t>
              </w:r>
              <w:r w:rsidRPr="00287E72">
                <w:rPr>
                  <w:rFonts w:ascii="Times New Roman" w:eastAsia="標楷體" w:hAnsi="Times New Roman" w:cs="Times New Roman"/>
                  <w:color w:val="000000"/>
                </w:rPr>
                <w:t>林道</w:t>
              </w:r>
              <w:r w:rsidRPr="00287E72">
                <w:rPr>
                  <w:rFonts w:ascii="Times New Roman" w:eastAsia="標楷體" w:hAnsi="Times New Roman" w:cs="Times New Roman"/>
                  <w:color w:val="000000"/>
                </w:rPr>
                <w:t>A</w:t>
              </w:r>
            </w:ins>
          </w:p>
        </w:tc>
        <w:tc>
          <w:tcPr>
            <w:tcW w:w="8278" w:type="dxa"/>
            <w:vAlign w:val="center"/>
            <w:tcPrChange w:id="4286" w:author="瑋婷 徐" w:date="2025-01-03T17:52:00Z" w16du:dateUtc="2025-01-03T09:52:00Z">
              <w:tcPr>
                <w:tcW w:w="7149" w:type="dxa"/>
                <w:gridSpan w:val="2"/>
                <w:tcBorders>
                  <w:top w:val="nil"/>
                  <w:left w:val="nil"/>
                  <w:bottom w:val="nil"/>
                </w:tcBorders>
                <w:vAlign w:val="center"/>
              </w:tcPr>
            </w:tcPrChange>
          </w:tcPr>
          <w:p w14:paraId="1F3AB3D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287" w:author="瑋婷 徐" w:date="2025-01-03T17:37:00Z" w16du:dateUtc="2025-01-03T09:37:00Z"/>
                <w:rFonts w:ascii="Times New Roman" w:eastAsia="標楷體" w:hAnsi="Times New Roman" w:cs="Times New Roman"/>
                <w:color w:val="000000"/>
              </w:rPr>
              <w:pPrChange w:id="428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89" w:author="瑋婷 徐" w:date="2025-01-03T17:37:00Z" w16du:dateUtc="2025-01-03T09:37:00Z">
              <w:r w:rsidRPr="00287E72">
                <w:rPr>
                  <w:rFonts w:ascii="Times New Roman" w:eastAsia="標楷體" w:hAnsi="Times New Roman" w:cs="Times New Roman"/>
                  <w:color w:val="000000"/>
                </w:rPr>
                <w:t>葉</w:t>
              </w:r>
              <w:proofErr w:type="gramStart"/>
              <w:r w:rsidRPr="00287E72">
                <w:rPr>
                  <w:rFonts w:ascii="Times New Roman" w:eastAsia="標楷體" w:hAnsi="Times New Roman" w:cs="Times New Roman"/>
                  <w:color w:val="000000"/>
                </w:rPr>
                <w:t>珈</w:t>
              </w:r>
              <w:proofErr w:type="gramEnd"/>
              <w:r w:rsidRPr="00287E72">
                <w:rPr>
                  <w:rFonts w:ascii="Times New Roman" w:eastAsia="標楷體" w:hAnsi="Times New Roman" w:cs="Times New Roman"/>
                  <w:color w:val="000000"/>
                </w:rPr>
                <w:t>良</w:t>
              </w:r>
            </w:ins>
          </w:p>
        </w:tc>
      </w:tr>
      <w:tr w:rsidR="00287E72" w14:paraId="5900436C" w14:textId="77777777" w:rsidTr="00741331">
        <w:tblPrEx>
          <w:tblPrExChange w:id="4290"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291" w:author="瑋婷 徐" w:date="2025-01-03T17:37:00Z"/>
          <w:trPrChange w:id="4292" w:author="瑋婷 徐" w:date="2025-01-03T17:52:00Z" w16du:dateUtc="2025-01-03T09:52:00Z">
            <w:trPr>
              <w:gridBefore w:val="1"/>
              <w:trHeight w:val="396"/>
            </w:trPr>
          </w:trPrChange>
        </w:trPr>
        <w:tc>
          <w:tcPr>
            <w:tcW w:w="846" w:type="dxa"/>
            <w:vAlign w:val="center"/>
            <w:tcPrChange w:id="4293" w:author="瑋婷 徐" w:date="2025-01-03T17:52:00Z" w16du:dateUtc="2025-01-03T09:52:00Z">
              <w:tcPr>
                <w:tcW w:w="846" w:type="dxa"/>
                <w:gridSpan w:val="2"/>
                <w:tcBorders>
                  <w:top w:val="nil"/>
                  <w:bottom w:val="nil"/>
                  <w:right w:val="nil"/>
                </w:tcBorders>
                <w:vAlign w:val="center"/>
              </w:tcPr>
            </w:tcPrChange>
          </w:tcPr>
          <w:p w14:paraId="6DD2FD8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294" w:author="瑋婷 徐" w:date="2025-01-03T17:37:00Z" w16du:dateUtc="2025-01-03T09:37:00Z"/>
                <w:rFonts w:ascii="Times New Roman" w:eastAsia="標楷體" w:hAnsi="Times New Roman" w:cs="Times New Roman"/>
                <w:color w:val="000000"/>
              </w:rPr>
              <w:pPrChange w:id="429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296" w:author="瑋婷 徐" w:date="2025-01-03T17:37:00Z" w16du:dateUtc="2025-01-03T09:37:00Z">
              <w:r w:rsidRPr="00287E72">
                <w:rPr>
                  <w:rFonts w:ascii="Times New Roman" w:eastAsia="標楷體" w:hAnsi="Times New Roman" w:cs="Times New Roman"/>
                  <w:color w:val="000000"/>
                </w:rPr>
                <w:t>17</w:t>
              </w:r>
            </w:ins>
          </w:p>
        </w:tc>
        <w:tc>
          <w:tcPr>
            <w:tcW w:w="1701" w:type="dxa"/>
            <w:vAlign w:val="center"/>
            <w:tcPrChange w:id="4297" w:author="瑋婷 徐" w:date="2025-01-03T17:52:00Z" w16du:dateUtc="2025-01-03T09:52:00Z">
              <w:tcPr>
                <w:tcW w:w="1701" w:type="dxa"/>
                <w:gridSpan w:val="2"/>
                <w:tcBorders>
                  <w:top w:val="nil"/>
                  <w:left w:val="nil"/>
                  <w:bottom w:val="nil"/>
                  <w:right w:val="nil"/>
                </w:tcBorders>
                <w:vAlign w:val="center"/>
              </w:tcPr>
            </w:tcPrChange>
          </w:tcPr>
          <w:p w14:paraId="5255421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298" w:author="瑋婷 徐" w:date="2025-01-03T17:37:00Z" w16du:dateUtc="2025-01-03T09:37:00Z"/>
                <w:rFonts w:ascii="Times New Roman" w:eastAsia="標楷體" w:hAnsi="Times New Roman" w:cs="Times New Roman"/>
                <w:color w:val="000000"/>
              </w:rPr>
              <w:pPrChange w:id="429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0" w:author="瑋婷 徐" w:date="2025-01-03T17:37:00Z" w16du:dateUtc="2025-01-03T09:37:00Z">
              <w:r w:rsidRPr="00287E72">
                <w:rPr>
                  <w:rFonts w:ascii="Times New Roman" w:eastAsia="標楷體" w:hAnsi="Times New Roman" w:cs="Times New Roman"/>
                  <w:color w:val="000000"/>
                </w:rPr>
                <w:t>MB-C11-09</w:t>
              </w:r>
            </w:ins>
          </w:p>
        </w:tc>
        <w:tc>
          <w:tcPr>
            <w:tcW w:w="3123" w:type="dxa"/>
            <w:vAlign w:val="center"/>
            <w:tcPrChange w:id="4301" w:author="瑋婷 徐" w:date="2025-01-03T17:52:00Z" w16du:dateUtc="2025-01-03T09:52:00Z">
              <w:tcPr>
                <w:tcW w:w="4252" w:type="dxa"/>
                <w:gridSpan w:val="2"/>
                <w:tcBorders>
                  <w:top w:val="nil"/>
                  <w:left w:val="nil"/>
                  <w:bottom w:val="nil"/>
                  <w:right w:val="nil"/>
                </w:tcBorders>
                <w:vAlign w:val="center"/>
              </w:tcPr>
            </w:tcPrChange>
          </w:tcPr>
          <w:p w14:paraId="2BD4632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02" w:author="瑋婷 徐" w:date="2025-01-03T17:37:00Z" w16du:dateUtc="2025-01-03T09:37:00Z"/>
                <w:rFonts w:ascii="Times New Roman" w:eastAsia="標楷體" w:hAnsi="Times New Roman" w:cs="Times New Roman"/>
                <w:color w:val="000000"/>
              </w:rPr>
              <w:pPrChange w:id="430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4" w:author="瑋婷 徐" w:date="2025-01-03T17:37:00Z" w16du:dateUtc="2025-01-03T09:37:00Z">
              <w:r w:rsidRPr="00287E72">
                <w:rPr>
                  <w:rFonts w:ascii="Times New Roman" w:eastAsia="標楷體" w:hAnsi="Times New Roman" w:cs="Times New Roman"/>
                  <w:color w:val="000000"/>
                </w:rPr>
                <w:t>雪山西</w:t>
              </w:r>
              <w:proofErr w:type="gramStart"/>
              <w:r w:rsidRPr="00287E72">
                <w:rPr>
                  <w:rFonts w:ascii="Times New Roman" w:eastAsia="標楷體" w:hAnsi="Times New Roman" w:cs="Times New Roman"/>
                  <w:color w:val="000000"/>
                </w:rPr>
                <w:t>稜</w:t>
              </w:r>
              <w:proofErr w:type="gramEnd"/>
              <w:r w:rsidRPr="00287E72">
                <w:rPr>
                  <w:rFonts w:ascii="Times New Roman" w:eastAsia="標楷體" w:hAnsi="Times New Roman" w:cs="Times New Roman"/>
                  <w:color w:val="000000"/>
                </w:rPr>
                <w:t>17K</w:t>
              </w:r>
            </w:ins>
          </w:p>
        </w:tc>
        <w:tc>
          <w:tcPr>
            <w:tcW w:w="8278" w:type="dxa"/>
            <w:vAlign w:val="center"/>
            <w:tcPrChange w:id="4305" w:author="瑋婷 徐" w:date="2025-01-03T17:52:00Z" w16du:dateUtc="2025-01-03T09:52:00Z">
              <w:tcPr>
                <w:tcW w:w="7149" w:type="dxa"/>
                <w:gridSpan w:val="2"/>
                <w:tcBorders>
                  <w:top w:val="nil"/>
                  <w:left w:val="nil"/>
                  <w:bottom w:val="nil"/>
                </w:tcBorders>
                <w:vAlign w:val="center"/>
              </w:tcPr>
            </w:tcPrChange>
          </w:tcPr>
          <w:p w14:paraId="0DED05B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06" w:author="瑋婷 徐" w:date="2025-01-03T17:37:00Z" w16du:dateUtc="2025-01-03T09:37:00Z"/>
                <w:rFonts w:ascii="Times New Roman" w:eastAsia="標楷體" w:hAnsi="Times New Roman" w:cs="Times New Roman"/>
                <w:color w:val="000000"/>
              </w:rPr>
              <w:pPrChange w:id="430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08" w:author="瑋婷 徐" w:date="2025-01-03T17:37:00Z" w16du:dateUtc="2025-01-03T09:37:00Z">
              <w:r w:rsidRPr="00287E72">
                <w:rPr>
                  <w:rFonts w:ascii="Times New Roman" w:eastAsia="標楷體" w:hAnsi="Times New Roman" w:cs="Times New Roman"/>
                  <w:color w:val="000000"/>
                </w:rPr>
                <w:t>葉</w:t>
              </w:r>
              <w:proofErr w:type="gramStart"/>
              <w:r w:rsidRPr="00287E72">
                <w:rPr>
                  <w:rFonts w:ascii="Times New Roman" w:eastAsia="標楷體" w:hAnsi="Times New Roman" w:cs="Times New Roman"/>
                  <w:color w:val="000000"/>
                </w:rPr>
                <w:t>珈</w:t>
              </w:r>
              <w:proofErr w:type="gramEnd"/>
              <w:r w:rsidRPr="00287E72">
                <w:rPr>
                  <w:rFonts w:ascii="Times New Roman" w:eastAsia="標楷體" w:hAnsi="Times New Roman" w:cs="Times New Roman"/>
                  <w:color w:val="000000"/>
                </w:rPr>
                <w:t>良</w:t>
              </w:r>
            </w:ins>
          </w:p>
        </w:tc>
      </w:tr>
      <w:tr w:rsidR="00287E72" w14:paraId="60D61265" w14:textId="77777777" w:rsidTr="00741331">
        <w:tblPrEx>
          <w:tblPrExChange w:id="4309"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310" w:author="瑋婷 徐" w:date="2025-01-03T17:37:00Z"/>
          <w:trPrChange w:id="4311" w:author="瑋婷 徐" w:date="2025-01-03T17:52:00Z" w16du:dateUtc="2025-01-03T09:52:00Z">
            <w:trPr>
              <w:gridBefore w:val="1"/>
              <w:trHeight w:val="396"/>
            </w:trPr>
          </w:trPrChange>
        </w:trPr>
        <w:tc>
          <w:tcPr>
            <w:tcW w:w="846" w:type="dxa"/>
            <w:vAlign w:val="center"/>
            <w:tcPrChange w:id="4312" w:author="瑋婷 徐" w:date="2025-01-03T17:52:00Z" w16du:dateUtc="2025-01-03T09:52:00Z">
              <w:tcPr>
                <w:tcW w:w="846" w:type="dxa"/>
                <w:gridSpan w:val="2"/>
                <w:tcBorders>
                  <w:top w:val="nil"/>
                  <w:bottom w:val="nil"/>
                  <w:right w:val="nil"/>
                </w:tcBorders>
                <w:vAlign w:val="center"/>
              </w:tcPr>
            </w:tcPrChange>
          </w:tcPr>
          <w:p w14:paraId="7A27643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13" w:author="瑋婷 徐" w:date="2025-01-03T17:37:00Z" w16du:dateUtc="2025-01-03T09:37:00Z"/>
                <w:rFonts w:ascii="Times New Roman" w:eastAsia="標楷體" w:hAnsi="Times New Roman" w:cs="Times New Roman"/>
                <w:color w:val="000000"/>
              </w:rPr>
              <w:pPrChange w:id="431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15" w:author="瑋婷 徐" w:date="2025-01-03T17:37:00Z" w16du:dateUtc="2025-01-03T09:37:00Z">
              <w:r w:rsidRPr="00287E72">
                <w:rPr>
                  <w:rFonts w:ascii="Times New Roman" w:eastAsia="標楷體" w:hAnsi="Times New Roman" w:cs="Times New Roman"/>
                  <w:color w:val="000000"/>
                </w:rPr>
                <w:t>18</w:t>
              </w:r>
            </w:ins>
          </w:p>
        </w:tc>
        <w:tc>
          <w:tcPr>
            <w:tcW w:w="1701" w:type="dxa"/>
            <w:vAlign w:val="center"/>
            <w:tcPrChange w:id="4316" w:author="瑋婷 徐" w:date="2025-01-03T17:52:00Z" w16du:dateUtc="2025-01-03T09:52:00Z">
              <w:tcPr>
                <w:tcW w:w="1701" w:type="dxa"/>
                <w:gridSpan w:val="2"/>
                <w:tcBorders>
                  <w:top w:val="nil"/>
                  <w:left w:val="nil"/>
                  <w:bottom w:val="nil"/>
                  <w:right w:val="nil"/>
                </w:tcBorders>
                <w:vAlign w:val="center"/>
              </w:tcPr>
            </w:tcPrChange>
          </w:tcPr>
          <w:p w14:paraId="543BA37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17" w:author="瑋婷 徐" w:date="2025-01-03T17:37:00Z" w16du:dateUtc="2025-01-03T09:37:00Z"/>
                <w:rFonts w:ascii="Times New Roman" w:eastAsia="標楷體" w:hAnsi="Times New Roman" w:cs="Times New Roman"/>
                <w:color w:val="000000"/>
              </w:rPr>
              <w:pPrChange w:id="431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19" w:author="瑋婷 徐" w:date="2025-01-03T17:37:00Z" w16du:dateUtc="2025-01-03T09:37:00Z">
              <w:r w:rsidRPr="00287E72">
                <w:rPr>
                  <w:rFonts w:ascii="Times New Roman" w:eastAsia="標楷體" w:hAnsi="Times New Roman" w:cs="Times New Roman"/>
                  <w:color w:val="000000"/>
                </w:rPr>
                <w:t>MB-C11-11</w:t>
              </w:r>
            </w:ins>
          </w:p>
        </w:tc>
        <w:tc>
          <w:tcPr>
            <w:tcW w:w="3123" w:type="dxa"/>
            <w:vAlign w:val="center"/>
            <w:tcPrChange w:id="4320" w:author="瑋婷 徐" w:date="2025-01-03T17:52:00Z" w16du:dateUtc="2025-01-03T09:52:00Z">
              <w:tcPr>
                <w:tcW w:w="4252" w:type="dxa"/>
                <w:gridSpan w:val="2"/>
                <w:tcBorders>
                  <w:top w:val="nil"/>
                  <w:left w:val="nil"/>
                  <w:bottom w:val="nil"/>
                  <w:right w:val="nil"/>
                </w:tcBorders>
                <w:vAlign w:val="center"/>
              </w:tcPr>
            </w:tcPrChange>
          </w:tcPr>
          <w:p w14:paraId="0EFAC2D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21" w:author="瑋婷 徐" w:date="2025-01-03T17:37:00Z" w16du:dateUtc="2025-01-03T09:37:00Z"/>
                <w:rFonts w:ascii="Times New Roman" w:eastAsia="標楷體" w:hAnsi="Times New Roman" w:cs="Times New Roman"/>
                <w:color w:val="000000"/>
              </w:rPr>
              <w:pPrChange w:id="432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23" w:author="瑋婷 徐" w:date="2025-01-03T17:37:00Z" w16du:dateUtc="2025-01-03T09:37:00Z">
              <w:r w:rsidRPr="00287E72">
                <w:rPr>
                  <w:rFonts w:ascii="Times New Roman" w:eastAsia="標楷體" w:hAnsi="Times New Roman" w:cs="Times New Roman"/>
                  <w:color w:val="000000"/>
                </w:rPr>
                <w:t>大雪山</w:t>
              </w:r>
              <w:r w:rsidRPr="00287E72">
                <w:rPr>
                  <w:rFonts w:ascii="Times New Roman" w:eastAsia="標楷體" w:hAnsi="Times New Roman" w:cs="Times New Roman"/>
                  <w:color w:val="000000"/>
                </w:rPr>
                <w:t>210</w:t>
              </w:r>
              <w:r w:rsidRPr="00287E72">
                <w:rPr>
                  <w:rFonts w:ascii="Times New Roman" w:eastAsia="標楷體" w:hAnsi="Times New Roman" w:cs="Times New Roman"/>
                  <w:color w:val="000000"/>
                </w:rPr>
                <w:t>林道</w:t>
              </w:r>
              <w:r w:rsidRPr="00287E72">
                <w:rPr>
                  <w:rFonts w:ascii="Times New Roman" w:eastAsia="標楷體" w:hAnsi="Times New Roman" w:cs="Times New Roman"/>
                  <w:color w:val="000000"/>
                </w:rPr>
                <w:t>B</w:t>
              </w:r>
            </w:ins>
          </w:p>
        </w:tc>
        <w:tc>
          <w:tcPr>
            <w:tcW w:w="8278" w:type="dxa"/>
            <w:vAlign w:val="center"/>
            <w:tcPrChange w:id="4324" w:author="瑋婷 徐" w:date="2025-01-03T17:52:00Z" w16du:dateUtc="2025-01-03T09:52:00Z">
              <w:tcPr>
                <w:tcW w:w="7149" w:type="dxa"/>
                <w:gridSpan w:val="2"/>
                <w:tcBorders>
                  <w:top w:val="nil"/>
                  <w:left w:val="nil"/>
                  <w:bottom w:val="nil"/>
                </w:tcBorders>
                <w:vAlign w:val="center"/>
              </w:tcPr>
            </w:tcPrChange>
          </w:tcPr>
          <w:p w14:paraId="45120EF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25" w:author="瑋婷 徐" w:date="2025-01-03T17:37:00Z" w16du:dateUtc="2025-01-03T09:37:00Z"/>
                <w:rFonts w:ascii="Times New Roman" w:eastAsia="標楷體" w:hAnsi="Times New Roman" w:cs="Times New Roman"/>
                <w:color w:val="000000"/>
              </w:rPr>
              <w:pPrChange w:id="432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27" w:author="瑋婷 徐" w:date="2025-01-03T17:37:00Z" w16du:dateUtc="2025-01-03T09:37:00Z">
              <w:r w:rsidRPr="00287E72">
                <w:rPr>
                  <w:rFonts w:ascii="Times New Roman" w:eastAsia="標楷體" w:hAnsi="Times New Roman" w:cs="Times New Roman"/>
                  <w:color w:val="000000"/>
                </w:rPr>
                <w:t>楊景文</w:t>
              </w:r>
            </w:ins>
          </w:p>
        </w:tc>
      </w:tr>
      <w:tr w:rsidR="00287E72" w14:paraId="1DBD2107" w14:textId="77777777" w:rsidTr="00741331">
        <w:tblPrEx>
          <w:tblPrExChange w:id="4328"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329" w:author="瑋婷 徐" w:date="2025-01-03T17:37:00Z"/>
          <w:trPrChange w:id="4330" w:author="瑋婷 徐" w:date="2025-01-03T17:52:00Z" w16du:dateUtc="2025-01-03T09:52:00Z">
            <w:trPr>
              <w:gridBefore w:val="1"/>
              <w:trHeight w:val="396"/>
            </w:trPr>
          </w:trPrChange>
        </w:trPr>
        <w:tc>
          <w:tcPr>
            <w:tcW w:w="846" w:type="dxa"/>
            <w:vAlign w:val="center"/>
            <w:tcPrChange w:id="4331" w:author="瑋婷 徐" w:date="2025-01-03T17:52:00Z" w16du:dateUtc="2025-01-03T09:52:00Z">
              <w:tcPr>
                <w:tcW w:w="846" w:type="dxa"/>
                <w:gridSpan w:val="2"/>
                <w:tcBorders>
                  <w:top w:val="nil"/>
                  <w:bottom w:val="nil"/>
                  <w:right w:val="nil"/>
                </w:tcBorders>
                <w:vAlign w:val="center"/>
              </w:tcPr>
            </w:tcPrChange>
          </w:tcPr>
          <w:p w14:paraId="0F8C8AA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32" w:author="瑋婷 徐" w:date="2025-01-03T17:37:00Z" w16du:dateUtc="2025-01-03T09:37:00Z"/>
                <w:rFonts w:ascii="Times New Roman" w:eastAsia="標楷體" w:hAnsi="Times New Roman" w:cs="Times New Roman"/>
                <w:color w:val="000000"/>
              </w:rPr>
              <w:pPrChange w:id="433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34" w:author="瑋婷 徐" w:date="2025-01-03T17:37:00Z" w16du:dateUtc="2025-01-03T09:37:00Z">
              <w:r w:rsidRPr="00287E72">
                <w:rPr>
                  <w:rFonts w:ascii="Times New Roman" w:eastAsia="標楷體" w:hAnsi="Times New Roman" w:cs="Times New Roman"/>
                  <w:color w:val="000000"/>
                </w:rPr>
                <w:t>19</w:t>
              </w:r>
            </w:ins>
          </w:p>
        </w:tc>
        <w:tc>
          <w:tcPr>
            <w:tcW w:w="1701" w:type="dxa"/>
            <w:vAlign w:val="center"/>
            <w:tcPrChange w:id="4335" w:author="瑋婷 徐" w:date="2025-01-03T17:52:00Z" w16du:dateUtc="2025-01-03T09:52:00Z">
              <w:tcPr>
                <w:tcW w:w="1701" w:type="dxa"/>
                <w:gridSpan w:val="2"/>
                <w:tcBorders>
                  <w:top w:val="nil"/>
                  <w:left w:val="nil"/>
                  <w:bottom w:val="nil"/>
                  <w:right w:val="nil"/>
                </w:tcBorders>
                <w:vAlign w:val="center"/>
              </w:tcPr>
            </w:tcPrChange>
          </w:tcPr>
          <w:p w14:paraId="1DAFF9F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36" w:author="瑋婷 徐" w:date="2025-01-03T17:37:00Z" w16du:dateUtc="2025-01-03T09:37:00Z"/>
                <w:rFonts w:ascii="Times New Roman" w:eastAsia="標楷體" w:hAnsi="Times New Roman" w:cs="Times New Roman"/>
                <w:color w:val="000000"/>
              </w:rPr>
              <w:pPrChange w:id="433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38" w:author="瑋婷 徐" w:date="2025-01-03T17:37:00Z" w16du:dateUtc="2025-01-03T09:37:00Z">
              <w:r w:rsidRPr="00287E72">
                <w:rPr>
                  <w:rFonts w:ascii="Times New Roman" w:eastAsia="標楷體" w:hAnsi="Times New Roman" w:cs="Times New Roman"/>
                  <w:color w:val="000000"/>
                </w:rPr>
                <w:t>MC-C11-12</w:t>
              </w:r>
            </w:ins>
          </w:p>
        </w:tc>
        <w:tc>
          <w:tcPr>
            <w:tcW w:w="3123" w:type="dxa"/>
            <w:vAlign w:val="center"/>
            <w:tcPrChange w:id="4339" w:author="瑋婷 徐" w:date="2025-01-03T17:52:00Z" w16du:dateUtc="2025-01-03T09:52:00Z">
              <w:tcPr>
                <w:tcW w:w="4252" w:type="dxa"/>
                <w:gridSpan w:val="2"/>
                <w:tcBorders>
                  <w:top w:val="nil"/>
                  <w:left w:val="nil"/>
                  <w:bottom w:val="nil"/>
                  <w:right w:val="nil"/>
                </w:tcBorders>
                <w:vAlign w:val="center"/>
              </w:tcPr>
            </w:tcPrChange>
          </w:tcPr>
          <w:p w14:paraId="031555A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40" w:author="瑋婷 徐" w:date="2025-01-03T17:37:00Z" w16du:dateUtc="2025-01-03T09:37:00Z"/>
                <w:rFonts w:ascii="Times New Roman" w:eastAsia="標楷體" w:hAnsi="Times New Roman" w:cs="Times New Roman"/>
                <w:color w:val="000000"/>
              </w:rPr>
              <w:pPrChange w:id="434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2" w:author="瑋婷 徐" w:date="2025-01-03T17:37:00Z" w16du:dateUtc="2025-01-03T09:37:00Z">
              <w:r w:rsidRPr="00287E72">
                <w:rPr>
                  <w:rFonts w:ascii="Times New Roman" w:eastAsia="標楷體" w:hAnsi="Times New Roman" w:cs="Times New Roman"/>
                  <w:color w:val="000000"/>
                </w:rPr>
                <w:t>小雪山雷達站</w:t>
              </w:r>
            </w:ins>
          </w:p>
        </w:tc>
        <w:tc>
          <w:tcPr>
            <w:tcW w:w="8278" w:type="dxa"/>
            <w:vAlign w:val="center"/>
            <w:tcPrChange w:id="4343" w:author="瑋婷 徐" w:date="2025-01-03T17:52:00Z" w16du:dateUtc="2025-01-03T09:52:00Z">
              <w:tcPr>
                <w:tcW w:w="7149" w:type="dxa"/>
                <w:gridSpan w:val="2"/>
                <w:tcBorders>
                  <w:top w:val="nil"/>
                  <w:left w:val="nil"/>
                  <w:bottom w:val="nil"/>
                </w:tcBorders>
                <w:vAlign w:val="center"/>
              </w:tcPr>
            </w:tcPrChange>
          </w:tcPr>
          <w:p w14:paraId="6483576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44" w:author="瑋婷 徐" w:date="2025-01-03T17:37:00Z" w16du:dateUtc="2025-01-03T09:37:00Z"/>
                <w:rFonts w:ascii="Times New Roman" w:eastAsia="標楷體" w:hAnsi="Times New Roman" w:cs="Times New Roman"/>
                <w:color w:val="000000"/>
              </w:rPr>
              <w:pPrChange w:id="434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46" w:author="瑋婷 徐" w:date="2025-01-03T17:37:00Z" w16du:dateUtc="2025-01-03T09:37:00Z">
              <w:r w:rsidRPr="00287E72">
                <w:rPr>
                  <w:rFonts w:ascii="Times New Roman" w:eastAsia="標楷體" w:hAnsi="Times New Roman" w:cs="Times New Roman"/>
                  <w:color w:val="000000"/>
                </w:rPr>
                <w:t>葉</w:t>
              </w:r>
              <w:proofErr w:type="gramStart"/>
              <w:r w:rsidRPr="00287E72">
                <w:rPr>
                  <w:rFonts w:ascii="Times New Roman" w:eastAsia="標楷體" w:hAnsi="Times New Roman" w:cs="Times New Roman"/>
                  <w:color w:val="000000"/>
                </w:rPr>
                <w:t>珈</w:t>
              </w:r>
              <w:proofErr w:type="gramEnd"/>
              <w:r w:rsidRPr="00287E72">
                <w:rPr>
                  <w:rFonts w:ascii="Times New Roman" w:eastAsia="標楷體" w:hAnsi="Times New Roman" w:cs="Times New Roman"/>
                  <w:color w:val="000000"/>
                </w:rPr>
                <w:t>良</w:t>
              </w:r>
            </w:ins>
          </w:p>
        </w:tc>
      </w:tr>
      <w:tr w:rsidR="00287E72" w14:paraId="40D66367" w14:textId="77777777" w:rsidTr="00741331">
        <w:tblPrEx>
          <w:tblPrExChange w:id="4347"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348" w:author="瑋婷 徐" w:date="2025-01-03T17:37:00Z"/>
          <w:trPrChange w:id="4349" w:author="瑋婷 徐" w:date="2025-01-03T17:52:00Z" w16du:dateUtc="2025-01-03T09:52:00Z">
            <w:trPr>
              <w:gridBefore w:val="1"/>
              <w:trHeight w:val="396"/>
            </w:trPr>
          </w:trPrChange>
        </w:trPr>
        <w:tc>
          <w:tcPr>
            <w:tcW w:w="846" w:type="dxa"/>
            <w:vAlign w:val="center"/>
            <w:tcPrChange w:id="4350" w:author="瑋婷 徐" w:date="2025-01-03T17:52:00Z" w16du:dateUtc="2025-01-03T09:52:00Z">
              <w:tcPr>
                <w:tcW w:w="846" w:type="dxa"/>
                <w:gridSpan w:val="2"/>
                <w:tcBorders>
                  <w:top w:val="nil"/>
                  <w:bottom w:val="nil"/>
                  <w:right w:val="nil"/>
                </w:tcBorders>
                <w:vAlign w:val="center"/>
              </w:tcPr>
            </w:tcPrChange>
          </w:tcPr>
          <w:p w14:paraId="7BA8D7C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51" w:author="瑋婷 徐" w:date="2025-01-03T17:37:00Z" w16du:dateUtc="2025-01-03T09:37:00Z"/>
                <w:rFonts w:ascii="Times New Roman" w:eastAsia="標楷體" w:hAnsi="Times New Roman" w:cs="Times New Roman"/>
                <w:color w:val="000000"/>
              </w:rPr>
              <w:pPrChange w:id="435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3" w:author="瑋婷 徐" w:date="2025-01-03T17:37:00Z" w16du:dateUtc="2025-01-03T09:37:00Z">
              <w:r w:rsidRPr="00287E72">
                <w:rPr>
                  <w:rFonts w:ascii="Times New Roman" w:eastAsia="標楷體" w:hAnsi="Times New Roman" w:cs="Times New Roman"/>
                  <w:color w:val="000000"/>
                </w:rPr>
                <w:t>20</w:t>
              </w:r>
            </w:ins>
          </w:p>
        </w:tc>
        <w:tc>
          <w:tcPr>
            <w:tcW w:w="1701" w:type="dxa"/>
            <w:vAlign w:val="center"/>
            <w:tcPrChange w:id="4354" w:author="瑋婷 徐" w:date="2025-01-03T17:52:00Z" w16du:dateUtc="2025-01-03T09:52:00Z">
              <w:tcPr>
                <w:tcW w:w="1701" w:type="dxa"/>
                <w:gridSpan w:val="2"/>
                <w:tcBorders>
                  <w:top w:val="nil"/>
                  <w:left w:val="nil"/>
                  <w:bottom w:val="nil"/>
                  <w:right w:val="nil"/>
                </w:tcBorders>
                <w:vAlign w:val="center"/>
              </w:tcPr>
            </w:tcPrChange>
          </w:tcPr>
          <w:p w14:paraId="176A6C5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55" w:author="瑋婷 徐" w:date="2025-01-03T17:37:00Z" w16du:dateUtc="2025-01-03T09:37:00Z"/>
                <w:rFonts w:ascii="Times New Roman" w:eastAsia="標楷體" w:hAnsi="Times New Roman" w:cs="Times New Roman"/>
                <w:color w:val="000000"/>
              </w:rPr>
              <w:pPrChange w:id="435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57" w:author="瑋婷 徐" w:date="2025-01-03T17:37:00Z" w16du:dateUtc="2025-01-03T09:37:00Z">
              <w:r w:rsidRPr="00287E72">
                <w:rPr>
                  <w:rFonts w:ascii="Times New Roman" w:eastAsia="標楷體" w:hAnsi="Times New Roman" w:cs="Times New Roman"/>
                  <w:color w:val="000000"/>
                </w:rPr>
                <w:t>MC-C11-13</w:t>
              </w:r>
            </w:ins>
          </w:p>
        </w:tc>
        <w:tc>
          <w:tcPr>
            <w:tcW w:w="3123" w:type="dxa"/>
            <w:vAlign w:val="center"/>
            <w:tcPrChange w:id="4358" w:author="瑋婷 徐" w:date="2025-01-03T17:52:00Z" w16du:dateUtc="2025-01-03T09:52:00Z">
              <w:tcPr>
                <w:tcW w:w="4252" w:type="dxa"/>
                <w:gridSpan w:val="2"/>
                <w:tcBorders>
                  <w:top w:val="nil"/>
                  <w:left w:val="nil"/>
                  <w:bottom w:val="nil"/>
                  <w:right w:val="nil"/>
                </w:tcBorders>
                <w:vAlign w:val="center"/>
              </w:tcPr>
            </w:tcPrChange>
          </w:tcPr>
          <w:p w14:paraId="68CA51D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59" w:author="瑋婷 徐" w:date="2025-01-03T17:37:00Z" w16du:dateUtc="2025-01-03T09:37:00Z"/>
                <w:rFonts w:ascii="Times New Roman" w:eastAsia="標楷體" w:hAnsi="Times New Roman" w:cs="Times New Roman"/>
                <w:color w:val="000000"/>
              </w:rPr>
              <w:pPrChange w:id="436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61" w:author="瑋婷 徐" w:date="2025-01-03T17:37:00Z" w16du:dateUtc="2025-01-03T09:37:00Z">
              <w:r w:rsidRPr="00287E72">
                <w:rPr>
                  <w:rFonts w:ascii="Times New Roman" w:eastAsia="標楷體" w:hAnsi="Times New Roman" w:cs="Times New Roman"/>
                  <w:color w:val="000000"/>
                </w:rPr>
                <w:t>大雪山</w:t>
              </w:r>
              <w:r w:rsidRPr="00287E72">
                <w:rPr>
                  <w:rFonts w:ascii="Times New Roman" w:eastAsia="標楷體" w:hAnsi="Times New Roman" w:cs="Times New Roman"/>
                  <w:color w:val="000000"/>
                </w:rPr>
                <w:t>230</w:t>
              </w:r>
              <w:r w:rsidRPr="00287E72">
                <w:rPr>
                  <w:rFonts w:ascii="Times New Roman" w:eastAsia="標楷體" w:hAnsi="Times New Roman" w:cs="Times New Roman"/>
                  <w:color w:val="000000"/>
                </w:rPr>
                <w:t>林道</w:t>
              </w:r>
              <w:r w:rsidRPr="00287E72">
                <w:rPr>
                  <w:rFonts w:ascii="Times New Roman" w:eastAsia="標楷體" w:hAnsi="Times New Roman" w:cs="Times New Roman"/>
                  <w:color w:val="000000"/>
                </w:rPr>
                <w:t>B</w:t>
              </w:r>
            </w:ins>
          </w:p>
        </w:tc>
        <w:tc>
          <w:tcPr>
            <w:tcW w:w="8278" w:type="dxa"/>
            <w:vAlign w:val="center"/>
            <w:tcPrChange w:id="4362" w:author="瑋婷 徐" w:date="2025-01-03T17:52:00Z" w16du:dateUtc="2025-01-03T09:52:00Z">
              <w:tcPr>
                <w:tcW w:w="7149" w:type="dxa"/>
                <w:gridSpan w:val="2"/>
                <w:tcBorders>
                  <w:top w:val="nil"/>
                  <w:left w:val="nil"/>
                  <w:bottom w:val="nil"/>
                </w:tcBorders>
                <w:vAlign w:val="center"/>
              </w:tcPr>
            </w:tcPrChange>
          </w:tcPr>
          <w:p w14:paraId="34B28CF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63" w:author="瑋婷 徐" w:date="2025-01-03T17:37:00Z" w16du:dateUtc="2025-01-03T09:37:00Z"/>
                <w:rFonts w:ascii="Times New Roman" w:eastAsia="標楷體" w:hAnsi="Times New Roman" w:cs="Times New Roman"/>
                <w:color w:val="000000"/>
              </w:rPr>
              <w:pPrChange w:id="436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65" w:author="瑋婷 徐" w:date="2025-01-03T17:37:00Z" w16du:dateUtc="2025-01-03T09:37:00Z">
              <w:r w:rsidRPr="00287E72">
                <w:rPr>
                  <w:rFonts w:ascii="Times New Roman" w:eastAsia="標楷體" w:hAnsi="Times New Roman" w:cs="Times New Roman"/>
                  <w:color w:val="000000"/>
                </w:rPr>
                <w:t>葉</w:t>
              </w:r>
              <w:proofErr w:type="gramStart"/>
              <w:r w:rsidRPr="00287E72">
                <w:rPr>
                  <w:rFonts w:ascii="Times New Roman" w:eastAsia="標楷體" w:hAnsi="Times New Roman" w:cs="Times New Roman"/>
                  <w:color w:val="000000"/>
                </w:rPr>
                <w:t>珈</w:t>
              </w:r>
              <w:proofErr w:type="gramEnd"/>
              <w:r w:rsidRPr="00287E72">
                <w:rPr>
                  <w:rFonts w:ascii="Times New Roman" w:eastAsia="標楷體" w:hAnsi="Times New Roman" w:cs="Times New Roman"/>
                  <w:color w:val="000000"/>
                </w:rPr>
                <w:t>良</w:t>
              </w:r>
            </w:ins>
          </w:p>
        </w:tc>
      </w:tr>
      <w:tr w:rsidR="00287E72" w14:paraId="7A8ED4A6" w14:textId="77777777" w:rsidTr="00741331">
        <w:tblPrEx>
          <w:tblPrExChange w:id="4366"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367" w:author="瑋婷 徐" w:date="2025-01-03T17:37:00Z"/>
          <w:trPrChange w:id="4368" w:author="瑋婷 徐" w:date="2025-01-03T17:52:00Z" w16du:dateUtc="2025-01-03T09:52:00Z">
            <w:trPr>
              <w:gridBefore w:val="1"/>
              <w:trHeight w:val="396"/>
            </w:trPr>
          </w:trPrChange>
        </w:trPr>
        <w:tc>
          <w:tcPr>
            <w:tcW w:w="846" w:type="dxa"/>
            <w:vAlign w:val="center"/>
            <w:tcPrChange w:id="4369" w:author="瑋婷 徐" w:date="2025-01-03T17:52:00Z" w16du:dateUtc="2025-01-03T09:52:00Z">
              <w:tcPr>
                <w:tcW w:w="846" w:type="dxa"/>
                <w:gridSpan w:val="2"/>
                <w:tcBorders>
                  <w:top w:val="nil"/>
                  <w:bottom w:val="nil"/>
                  <w:right w:val="nil"/>
                </w:tcBorders>
                <w:vAlign w:val="center"/>
              </w:tcPr>
            </w:tcPrChange>
          </w:tcPr>
          <w:p w14:paraId="7BB03C6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70" w:author="瑋婷 徐" w:date="2025-01-03T17:37:00Z" w16du:dateUtc="2025-01-03T09:37:00Z"/>
                <w:rFonts w:ascii="Times New Roman" w:eastAsia="標楷體" w:hAnsi="Times New Roman" w:cs="Times New Roman"/>
                <w:color w:val="000000"/>
              </w:rPr>
              <w:pPrChange w:id="437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72" w:author="瑋婷 徐" w:date="2025-01-03T17:37:00Z" w16du:dateUtc="2025-01-03T09:37:00Z">
              <w:r w:rsidRPr="00287E72">
                <w:rPr>
                  <w:rFonts w:ascii="Times New Roman" w:eastAsia="標楷體" w:hAnsi="Times New Roman" w:cs="Times New Roman"/>
                  <w:color w:val="000000"/>
                </w:rPr>
                <w:t>21</w:t>
              </w:r>
            </w:ins>
          </w:p>
        </w:tc>
        <w:tc>
          <w:tcPr>
            <w:tcW w:w="1701" w:type="dxa"/>
            <w:vAlign w:val="center"/>
            <w:tcPrChange w:id="4373" w:author="瑋婷 徐" w:date="2025-01-03T17:52:00Z" w16du:dateUtc="2025-01-03T09:52:00Z">
              <w:tcPr>
                <w:tcW w:w="1701" w:type="dxa"/>
                <w:gridSpan w:val="2"/>
                <w:tcBorders>
                  <w:top w:val="nil"/>
                  <w:left w:val="nil"/>
                  <w:bottom w:val="nil"/>
                  <w:right w:val="nil"/>
                </w:tcBorders>
                <w:vAlign w:val="center"/>
              </w:tcPr>
            </w:tcPrChange>
          </w:tcPr>
          <w:p w14:paraId="330B5C3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74" w:author="瑋婷 徐" w:date="2025-01-03T17:37:00Z" w16du:dateUtc="2025-01-03T09:37:00Z"/>
                <w:rFonts w:ascii="Times New Roman" w:eastAsia="標楷體" w:hAnsi="Times New Roman" w:cs="Times New Roman"/>
                <w:color w:val="000000"/>
              </w:rPr>
              <w:pPrChange w:id="437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76" w:author="瑋婷 徐" w:date="2025-01-03T17:37:00Z" w16du:dateUtc="2025-01-03T09:37:00Z">
              <w:r w:rsidRPr="00287E72">
                <w:rPr>
                  <w:rFonts w:ascii="Times New Roman" w:eastAsia="標楷體" w:hAnsi="Times New Roman" w:cs="Times New Roman"/>
                  <w:color w:val="000000"/>
                </w:rPr>
                <w:t>MB-C12-02</w:t>
              </w:r>
            </w:ins>
          </w:p>
        </w:tc>
        <w:tc>
          <w:tcPr>
            <w:tcW w:w="3123" w:type="dxa"/>
            <w:vAlign w:val="center"/>
            <w:tcPrChange w:id="4377" w:author="瑋婷 徐" w:date="2025-01-03T17:52:00Z" w16du:dateUtc="2025-01-03T09:52:00Z">
              <w:tcPr>
                <w:tcW w:w="4252" w:type="dxa"/>
                <w:gridSpan w:val="2"/>
                <w:tcBorders>
                  <w:top w:val="nil"/>
                  <w:left w:val="nil"/>
                  <w:bottom w:val="nil"/>
                  <w:right w:val="nil"/>
                </w:tcBorders>
                <w:vAlign w:val="center"/>
              </w:tcPr>
            </w:tcPrChange>
          </w:tcPr>
          <w:p w14:paraId="55DEA25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78" w:author="瑋婷 徐" w:date="2025-01-03T17:37:00Z" w16du:dateUtc="2025-01-03T09:37:00Z"/>
                <w:rFonts w:ascii="Times New Roman" w:eastAsia="標楷體" w:hAnsi="Times New Roman" w:cs="Times New Roman"/>
                <w:color w:val="000000"/>
              </w:rPr>
              <w:pPrChange w:id="437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0" w:author="瑋婷 徐" w:date="2025-01-03T17:37:00Z" w16du:dateUtc="2025-01-03T09:37:00Z">
              <w:r w:rsidRPr="00287E72">
                <w:rPr>
                  <w:rFonts w:ascii="Times New Roman" w:eastAsia="標楷體" w:hAnsi="Times New Roman" w:cs="Times New Roman"/>
                  <w:color w:val="000000"/>
                </w:rPr>
                <w:t>540</w:t>
              </w:r>
              <w:r w:rsidRPr="00287E72">
                <w:rPr>
                  <w:rFonts w:ascii="Times New Roman" w:eastAsia="標楷體" w:hAnsi="Times New Roman" w:cs="Times New Roman"/>
                  <w:color w:val="000000"/>
                </w:rPr>
                <w:t>林道停車場</w:t>
              </w:r>
            </w:ins>
          </w:p>
        </w:tc>
        <w:tc>
          <w:tcPr>
            <w:tcW w:w="8278" w:type="dxa"/>
            <w:vAlign w:val="center"/>
            <w:tcPrChange w:id="4381" w:author="瑋婷 徐" w:date="2025-01-03T17:52:00Z" w16du:dateUtc="2025-01-03T09:52:00Z">
              <w:tcPr>
                <w:tcW w:w="7149" w:type="dxa"/>
                <w:gridSpan w:val="2"/>
                <w:tcBorders>
                  <w:top w:val="nil"/>
                  <w:left w:val="nil"/>
                  <w:bottom w:val="nil"/>
                </w:tcBorders>
                <w:vAlign w:val="center"/>
              </w:tcPr>
            </w:tcPrChange>
          </w:tcPr>
          <w:p w14:paraId="5906F26B" w14:textId="4FC00F50"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382" w:author="瑋婷 徐" w:date="2025-01-03T17:37:00Z" w16du:dateUtc="2025-01-03T09:37:00Z"/>
                <w:rFonts w:ascii="Times New Roman" w:eastAsia="標楷體" w:hAnsi="Times New Roman" w:cs="Times New Roman"/>
                <w:color w:val="000000"/>
              </w:rPr>
              <w:pPrChange w:id="438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84" w:author="瑋婷 徐" w:date="2025-01-03T17:37:00Z" w16du:dateUtc="2025-01-03T09:37:00Z">
              <w:r w:rsidRPr="00287E72">
                <w:rPr>
                  <w:rFonts w:ascii="Times New Roman" w:eastAsia="標楷體" w:hAnsi="Times New Roman" w:cs="Times New Roman"/>
                  <w:color w:val="000000"/>
                </w:rPr>
                <w:t>陳科綬</w:t>
              </w:r>
            </w:ins>
            <w:ins w:id="4385" w:author="瑋婷 徐" w:date="2025-01-03T17:50:00Z" w16du:dateUtc="2025-01-03T09:50:00Z">
              <w:r w:rsidRPr="00741331">
                <w:rPr>
                  <w:rFonts w:ascii="Times New Roman" w:eastAsia="標楷體" w:hAnsi="Times New Roman" w:cs="Times New Roman"/>
                  <w:color w:val="000000"/>
                  <w:vertAlign w:val="superscript"/>
                  <w:rPrChange w:id="4386" w:author="瑋婷 徐" w:date="2025-01-03T17:52:00Z" w16du:dateUtc="2025-01-03T09:52:00Z">
                    <w:rPr>
                      <w:rFonts w:ascii="Times New Roman" w:eastAsia="標楷體" w:hAnsi="Times New Roman" w:cs="Times New Roman"/>
                      <w:color w:val="000000"/>
                    </w:rPr>
                  </w:rPrChange>
                </w:rPr>
                <w:t>b</w:t>
              </w:r>
            </w:ins>
            <w:ins w:id="4387" w:author="瑋婷 徐" w:date="2025-01-03T17:37:00Z" w16du:dateUtc="2025-01-03T09:37:00Z">
              <w:r w:rsidRPr="00287E72">
                <w:rPr>
                  <w:rFonts w:ascii="Times New Roman" w:eastAsia="標楷體" w:hAnsi="Times New Roman" w:cs="Times New Roman"/>
                  <w:color w:val="000000"/>
                </w:rPr>
                <w:t>、陳映</w:t>
              </w:r>
              <w:proofErr w:type="gramStart"/>
              <w:r w:rsidRPr="00287E72">
                <w:rPr>
                  <w:rFonts w:ascii="Times New Roman" w:eastAsia="標楷體" w:hAnsi="Times New Roman" w:cs="Times New Roman"/>
                  <w:color w:val="000000"/>
                </w:rPr>
                <w:t>璇</w:t>
              </w:r>
              <w:proofErr w:type="gramEnd"/>
              <w:r w:rsidRPr="00287E72">
                <w:rPr>
                  <w:rFonts w:ascii="Times New Roman" w:eastAsia="標楷體" w:hAnsi="Times New Roman" w:cs="Times New Roman"/>
                  <w:color w:val="000000"/>
                </w:rPr>
                <w:t>、張舜雲、林家榮、張錫田</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4388" w:author="瑋婷 徐" w:date="2025-01-03T17:50:00Z" w16du:dateUtc="2025-01-03T09:50:00Z">
              <w:r>
                <w:rPr>
                  <w:rFonts w:ascii="Times New Roman" w:eastAsia="標楷體" w:hAnsi="Times New Roman" w:cs="Times New Roman" w:hint="eastAsia"/>
                  <w:color w:val="000000"/>
                </w:rPr>
                <w:t>b</w:t>
              </w:r>
            </w:ins>
            <w:ins w:id="4389" w:author="瑋婷 徐" w:date="2025-01-03T17:37:00Z" w16du:dateUtc="2025-01-03T09:37:00Z">
              <w:r w:rsidRPr="00287E72">
                <w:rPr>
                  <w:rFonts w:ascii="Times New Roman" w:eastAsia="標楷體" w:hAnsi="Times New Roman" w:cs="Times New Roman"/>
                  <w:color w:val="000000"/>
                </w:rPr>
                <w:t>、陳映</w:t>
              </w:r>
              <w:proofErr w:type="gramStart"/>
              <w:r w:rsidRPr="00287E72">
                <w:rPr>
                  <w:rFonts w:ascii="Times New Roman" w:eastAsia="標楷體" w:hAnsi="Times New Roman" w:cs="Times New Roman"/>
                  <w:color w:val="000000"/>
                </w:rPr>
                <w:t>璇</w:t>
              </w:r>
              <w:proofErr w:type="gramEnd"/>
              <w:r w:rsidRPr="00287E72">
                <w:rPr>
                  <w:rFonts w:ascii="Times New Roman" w:eastAsia="標楷體" w:hAnsi="Times New Roman" w:cs="Times New Roman"/>
                  <w:color w:val="000000"/>
                </w:rPr>
                <w:t>、張舜雲</w:t>
              </w:r>
            </w:ins>
          </w:p>
        </w:tc>
      </w:tr>
      <w:tr w:rsidR="00287E72" w:rsidRPr="00741331" w14:paraId="05F69553" w14:textId="77777777" w:rsidTr="00741331">
        <w:tblPrEx>
          <w:tblPrExChange w:id="4390"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391" w:author="瑋婷 徐" w:date="2025-01-03T17:37:00Z"/>
          <w:trPrChange w:id="4392" w:author="瑋婷 徐" w:date="2025-01-03T17:52:00Z" w16du:dateUtc="2025-01-03T09:52:00Z">
            <w:trPr>
              <w:gridBefore w:val="1"/>
              <w:trHeight w:val="396"/>
            </w:trPr>
          </w:trPrChange>
        </w:trPr>
        <w:tc>
          <w:tcPr>
            <w:tcW w:w="846" w:type="dxa"/>
            <w:vAlign w:val="center"/>
            <w:tcPrChange w:id="4393" w:author="瑋婷 徐" w:date="2025-01-03T17:52:00Z" w16du:dateUtc="2025-01-03T09:52:00Z">
              <w:tcPr>
                <w:tcW w:w="846" w:type="dxa"/>
                <w:gridSpan w:val="2"/>
                <w:tcBorders>
                  <w:top w:val="nil"/>
                  <w:bottom w:val="nil"/>
                  <w:right w:val="nil"/>
                </w:tcBorders>
                <w:vAlign w:val="center"/>
              </w:tcPr>
            </w:tcPrChange>
          </w:tcPr>
          <w:p w14:paraId="5480E61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94" w:author="瑋婷 徐" w:date="2025-01-03T17:37:00Z" w16du:dateUtc="2025-01-03T09:37:00Z"/>
                <w:rFonts w:ascii="Times New Roman" w:eastAsia="標楷體" w:hAnsi="Times New Roman" w:cs="Times New Roman"/>
                <w:color w:val="000000"/>
              </w:rPr>
              <w:pPrChange w:id="439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396" w:author="瑋婷 徐" w:date="2025-01-03T17:37:00Z" w16du:dateUtc="2025-01-03T09:37:00Z">
              <w:r w:rsidRPr="00287E72">
                <w:rPr>
                  <w:rFonts w:ascii="Times New Roman" w:eastAsia="標楷體" w:hAnsi="Times New Roman" w:cs="Times New Roman"/>
                  <w:color w:val="000000"/>
                </w:rPr>
                <w:t>22</w:t>
              </w:r>
            </w:ins>
          </w:p>
        </w:tc>
        <w:tc>
          <w:tcPr>
            <w:tcW w:w="1701" w:type="dxa"/>
            <w:vAlign w:val="center"/>
            <w:tcPrChange w:id="4397" w:author="瑋婷 徐" w:date="2025-01-03T17:52:00Z" w16du:dateUtc="2025-01-03T09:52:00Z">
              <w:tcPr>
                <w:tcW w:w="1701" w:type="dxa"/>
                <w:gridSpan w:val="2"/>
                <w:tcBorders>
                  <w:top w:val="nil"/>
                  <w:left w:val="nil"/>
                  <w:bottom w:val="nil"/>
                  <w:right w:val="nil"/>
                </w:tcBorders>
                <w:vAlign w:val="center"/>
              </w:tcPr>
            </w:tcPrChange>
          </w:tcPr>
          <w:p w14:paraId="70077E2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398" w:author="瑋婷 徐" w:date="2025-01-03T17:37:00Z" w16du:dateUtc="2025-01-03T09:37:00Z"/>
                <w:rFonts w:ascii="Times New Roman" w:eastAsia="標楷體" w:hAnsi="Times New Roman" w:cs="Times New Roman"/>
                <w:color w:val="000000"/>
              </w:rPr>
              <w:pPrChange w:id="439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00" w:author="瑋婷 徐" w:date="2025-01-03T17:37:00Z" w16du:dateUtc="2025-01-03T09:37:00Z">
              <w:r w:rsidRPr="00287E72">
                <w:rPr>
                  <w:rFonts w:ascii="Times New Roman" w:eastAsia="標楷體" w:hAnsi="Times New Roman" w:cs="Times New Roman"/>
                  <w:color w:val="000000"/>
                </w:rPr>
                <w:t>MB-C13-02</w:t>
              </w:r>
            </w:ins>
          </w:p>
        </w:tc>
        <w:tc>
          <w:tcPr>
            <w:tcW w:w="3123" w:type="dxa"/>
            <w:vAlign w:val="center"/>
            <w:tcPrChange w:id="4401" w:author="瑋婷 徐" w:date="2025-01-03T17:52:00Z" w16du:dateUtc="2025-01-03T09:52:00Z">
              <w:tcPr>
                <w:tcW w:w="4252" w:type="dxa"/>
                <w:gridSpan w:val="2"/>
                <w:tcBorders>
                  <w:top w:val="nil"/>
                  <w:left w:val="nil"/>
                  <w:bottom w:val="nil"/>
                  <w:right w:val="nil"/>
                </w:tcBorders>
                <w:vAlign w:val="center"/>
              </w:tcPr>
            </w:tcPrChange>
          </w:tcPr>
          <w:p w14:paraId="6A80A0A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402" w:author="瑋婷 徐" w:date="2025-01-03T17:37:00Z" w16du:dateUtc="2025-01-03T09:37:00Z"/>
                <w:rFonts w:ascii="Times New Roman" w:eastAsia="標楷體" w:hAnsi="Times New Roman" w:cs="Times New Roman"/>
                <w:color w:val="000000"/>
              </w:rPr>
              <w:pPrChange w:id="440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404" w:author="瑋婷 徐" w:date="2025-01-03T17:37:00Z" w16du:dateUtc="2025-01-03T09:37:00Z">
              <w:r w:rsidRPr="00287E72">
                <w:rPr>
                  <w:rFonts w:ascii="Times New Roman" w:eastAsia="標楷體" w:hAnsi="Times New Roman" w:cs="Times New Roman"/>
                  <w:color w:val="000000"/>
                </w:rPr>
                <w:t>勢麗仙區</w:t>
              </w:r>
              <w:proofErr w:type="gramEnd"/>
              <w:r w:rsidRPr="00287E72">
                <w:rPr>
                  <w:rFonts w:ascii="Times New Roman" w:eastAsia="標楷體" w:hAnsi="Times New Roman" w:cs="Times New Roman"/>
                  <w:color w:val="000000"/>
                </w:rPr>
                <w:t>119</w:t>
              </w:r>
            </w:ins>
          </w:p>
        </w:tc>
        <w:tc>
          <w:tcPr>
            <w:tcW w:w="8278" w:type="dxa"/>
            <w:vAlign w:val="center"/>
            <w:tcPrChange w:id="4405" w:author="瑋婷 徐" w:date="2025-01-03T17:52:00Z" w16du:dateUtc="2025-01-03T09:52:00Z">
              <w:tcPr>
                <w:tcW w:w="7149" w:type="dxa"/>
                <w:gridSpan w:val="2"/>
                <w:tcBorders>
                  <w:top w:val="nil"/>
                  <w:left w:val="nil"/>
                  <w:bottom w:val="nil"/>
                </w:tcBorders>
                <w:vAlign w:val="center"/>
              </w:tcPr>
            </w:tcPrChange>
          </w:tcPr>
          <w:p w14:paraId="639FD68C" w14:textId="6584FF46"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406" w:author="瑋婷 徐" w:date="2025-01-03T17:37:00Z" w16du:dateUtc="2025-01-03T09:37:00Z"/>
                <w:rFonts w:ascii="Times New Roman" w:eastAsia="標楷體" w:hAnsi="Times New Roman" w:cs="Times New Roman"/>
                <w:color w:val="000000"/>
              </w:rPr>
              <w:pPrChange w:id="440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08" w:author="瑋婷 徐" w:date="2025-01-03T17:37:00Z" w16du:dateUtc="2025-01-03T09:37:00Z">
              <w:r w:rsidRPr="00287E72">
                <w:rPr>
                  <w:rFonts w:ascii="Times New Roman" w:eastAsia="標楷體" w:hAnsi="Times New Roman" w:cs="Times New Roman"/>
                  <w:color w:val="000000"/>
                </w:rPr>
                <w:t>陳科綬</w:t>
              </w:r>
            </w:ins>
            <w:ins w:id="4409" w:author="瑋婷 徐" w:date="2025-01-03T17:50:00Z" w16du:dateUtc="2025-01-03T09:50:00Z">
              <w:r w:rsidRPr="00741331">
                <w:rPr>
                  <w:rFonts w:ascii="Times New Roman" w:eastAsia="標楷體" w:hAnsi="Times New Roman" w:cs="Times New Roman"/>
                  <w:color w:val="000000"/>
                  <w:vertAlign w:val="superscript"/>
                  <w:rPrChange w:id="4410" w:author="瑋婷 徐" w:date="2025-01-03T17:52:00Z" w16du:dateUtc="2025-01-03T09:52:00Z">
                    <w:rPr>
                      <w:rFonts w:ascii="Times New Roman" w:eastAsia="標楷體" w:hAnsi="Times New Roman" w:cs="Times New Roman"/>
                      <w:color w:val="000000"/>
                    </w:rPr>
                  </w:rPrChange>
                </w:rPr>
                <w:t>b</w:t>
              </w:r>
            </w:ins>
            <w:ins w:id="4411" w:author="瑋婷 徐" w:date="2025-01-03T17:37:00Z" w16du:dateUtc="2025-01-03T09:37:00Z">
              <w:r w:rsidRPr="00287E72">
                <w:rPr>
                  <w:rFonts w:ascii="Times New Roman" w:eastAsia="標楷體" w:hAnsi="Times New Roman" w:cs="Times New Roman"/>
                  <w:color w:val="000000"/>
                </w:rPr>
                <w:t>、孫嘉祥、林俊佑</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4412" w:author="瑋婷 徐" w:date="2025-01-03T17:51:00Z" w16du:dateUtc="2025-01-03T09:51:00Z">
              <w:r>
                <w:rPr>
                  <w:rFonts w:ascii="Times New Roman" w:eastAsia="標楷體" w:hAnsi="Times New Roman" w:cs="Times New Roman" w:hint="eastAsia"/>
                  <w:color w:val="000000"/>
                </w:rPr>
                <w:t>b</w:t>
              </w:r>
            </w:ins>
            <w:ins w:id="4413" w:author="瑋婷 徐" w:date="2025-01-03T17:37:00Z" w16du:dateUtc="2025-01-03T09:37:00Z">
              <w:r w:rsidRPr="00287E72">
                <w:rPr>
                  <w:rFonts w:ascii="Times New Roman" w:eastAsia="標楷體" w:hAnsi="Times New Roman" w:cs="Times New Roman"/>
                  <w:color w:val="000000"/>
                </w:rPr>
                <w:t>、簡錕榮、林俊佑、</w:t>
              </w:r>
              <w:proofErr w:type="gramStart"/>
              <w:r w:rsidRPr="00287E72">
                <w:rPr>
                  <w:rFonts w:ascii="Times New Roman" w:eastAsia="標楷體" w:hAnsi="Times New Roman" w:cs="Times New Roman"/>
                  <w:color w:val="000000"/>
                </w:rPr>
                <w:t>張若鼎</w:t>
              </w:r>
              <w:proofErr w:type="gramEnd"/>
            </w:ins>
          </w:p>
        </w:tc>
      </w:tr>
      <w:tr w:rsidR="00287E72" w14:paraId="05025E73" w14:textId="77777777" w:rsidTr="00741331">
        <w:tblPrEx>
          <w:tblPrExChange w:id="4414"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415" w:author="瑋婷 徐" w:date="2025-01-03T17:37:00Z"/>
          <w:trPrChange w:id="4416" w:author="瑋婷 徐" w:date="2025-01-03T17:52:00Z" w16du:dateUtc="2025-01-03T09:52:00Z">
            <w:trPr>
              <w:gridBefore w:val="1"/>
              <w:trHeight w:val="396"/>
            </w:trPr>
          </w:trPrChange>
        </w:trPr>
        <w:tc>
          <w:tcPr>
            <w:tcW w:w="846" w:type="dxa"/>
            <w:vAlign w:val="center"/>
            <w:tcPrChange w:id="4417" w:author="瑋婷 徐" w:date="2025-01-03T17:52:00Z" w16du:dateUtc="2025-01-03T09:52:00Z">
              <w:tcPr>
                <w:tcW w:w="846" w:type="dxa"/>
                <w:gridSpan w:val="2"/>
                <w:tcBorders>
                  <w:top w:val="nil"/>
                  <w:bottom w:val="nil"/>
                  <w:right w:val="nil"/>
                </w:tcBorders>
                <w:vAlign w:val="center"/>
              </w:tcPr>
            </w:tcPrChange>
          </w:tcPr>
          <w:p w14:paraId="5FCB4A2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418" w:author="瑋婷 徐" w:date="2025-01-03T17:37:00Z" w16du:dateUtc="2025-01-03T09:37:00Z"/>
                <w:rFonts w:ascii="Times New Roman" w:eastAsia="標楷體" w:hAnsi="Times New Roman" w:cs="Times New Roman"/>
                <w:color w:val="000000"/>
              </w:rPr>
              <w:pPrChange w:id="441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20" w:author="瑋婷 徐" w:date="2025-01-03T17:37:00Z" w16du:dateUtc="2025-01-03T09:37:00Z">
              <w:r w:rsidRPr="00287E72">
                <w:rPr>
                  <w:rFonts w:ascii="Times New Roman" w:eastAsia="標楷體" w:hAnsi="Times New Roman" w:cs="Times New Roman"/>
                  <w:color w:val="000000"/>
                </w:rPr>
                <w:t>23</w:t>
              </w:r>
            </w:ins>
          </w:p>
        </w:tc>
        <w:tc>
          <w:tcPr>
            <w:tcW w:w="1701" w:type="dxa"/>
            <w:vAlign w:val="center"/>
            <w:tcPrChange w:id="4421" w:author="瑋婷 徐" w:date="2025-01-03T17:52:00Z" w16du:dateUtc="2025-01-03T09:52:00Z">
              <w:tcPr>
                <w:tcW w:w="1701" w:type="dxa"/>
                <w:gridSpan w:val="2"/>
                <w:tcBorders>
                  <w:top w:val="nil"/>
                  <w:left w:val="nil"/>
                  <w:bottom w:val="nil"/>
                  <w:right w:val="nil"/>
                </w:tcBorders>
                <w:vAlign w:val="center"/>
              </w:tcPr>
            </w:tcPrChange>
          </w:tcPr>
          <w:p w14:paraId="14E95C9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422" w:author="瑋婷 徐" w:date="2025-01-03T17:37:00Z" w16du:dateUtc="2025-01-03T09:37:00Z"/>
                <w:rFonts w:ascii="Times New Roman" w:eastAsia="標楷體" w:hAnsi="Times New Roman" w:cs="Times New Roman"/>
                <w:color w:val="000000"/>
              </w:rPr>
              <w:pPrChange w:id="442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24" w:author="瑋婷 徐" w:date="2025-01-03T17:37:00Z" w16du:dateUtc="2025-01-03T09:37:00Z">
              <w:r w:rsidRPr="00287E72">
                <w:rPr>
                  <w:rFonts w:ascii="Times New Roman" w:eastAsia="標楷體" w:hAnsi="Times New Roman" w:cs="Times New Roman"/>
                  <w:color w:val="000000"/>
                </w:rPr>
                <w:t>MB-D14-06</w:t>
              </w:r>
            </w:ins>
          </w:p>
        </w:tc>
        <w:tc>
          <w:tcPr>
            <w:tcW w:w="3123" w:type="dxa"/>
            <w:vAlign w:val="center"/>
            <w:tcPrChange w:id="4425" w:author="瑋婷 徐" w:date="2025-01-03T17:52:00Z" w16du:dateUtc="2025-01-03T09:52:00Z">
              <w:tcPr>
                <w:tcW w:w="4252" w:type="dxa"/>
                <w:gridSpan w:val="2"/>
                <w:tcBorders>
                  <w:top w:val="nil"/>
                  <w:left w:val="nil"/>
                  <w:bottom w:val="nil"/>
                  <w:right w:val="nil"/>
                </w:tcBorders>
                <w:vAlign w:val="center"/>
              </w:tcPr>
            </w:tcPrChange>
          </w:tcPr>
          <w:p w14:paraId="5791E83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426" w:author="瑋婷 徐" w:date="2025-01-03T17:37:00Z" w16du:dateUtc="2025-01-03T09:37:00Z"/>
                <w:rFonts w:ascii="Times New Roman" w:eastAsia="標楷體" w:hAnsi="Times New Roman" w:cs="Times New Roman"/>
                <w:color w:val="000000"/>
              </w:rPr>
              <w:pPrChange w:id="442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28" w:author="瑋婷 徐" w:date="2025-01-03T17:37:00Z" w16du:dateUtc="2025-01-03T09:37:00Z">
              <w:r w:rsidRPr="00287E72">
                <w:rPr>
                  <w:rFonts w:ascii="Times New Roman" w:eastAsia="標楷體" w:hAnsi="Times New Roman" w:cs="Times New Roman"/>
                  <w:color w:val="000000"/>
                </w:rPr>
                <w:t>巒大</w:t>
              </w:r>
              <w:r w:rsidRPr="00287E72">
                <w:rPr>
                  <w:rFonts w:ascii="Times New Roman" w:eastAsia="標楷體" w:hAnsi="Times New Roman" w:cs="Times New Roman"/>
                  <w:color w:val="000000"/>
                </w:rPr>
                <w:t>58</w:t>
              </w:r>
              <w:r w:rsidRPr="00287E72">
                <w:rPr>
                  <w:rFonts w:ascii="Times New Roman" w:eastAsia="標楷體" w:hAnsi="Times New Roman" w:cs="Times New Roman"/>
                  <w:color w:val="000000"/>
                </w:rPr>
                <w:t>林班</w:t>
              </w:r>
            </w:ins>
          </w:p>
        </w:tc>
        <w:tc>
          <w:tcPr>
            <w:tcW w:w="8278" w:type="dxa"/>
            <w:vAlign w:val="center"/>
            <w:tcPrChange w:id="4429" w:author="瑋婷 徐" w:date="2025-01-03T17:52:00Z" w16du:dateUtc="2025-01-03T09:52:00Z">
              <w:tcPr>
                <w:tcW w:w="7149" w:type="dxa"/>
                <w:gridSpan w:val="2"/>
                <w:tcBorders>
                  <w:top w:val="nil"/>
                  <w:left w:val="nil"/>
                  <w:bottom w:val="nil"/>
                </w:tcBorders>
                <w:vAlign w:val="center"/>
              </w:tcPr>
            </w:tcPrChange>
          </w:tcPr>
          <w:p w14:paraId="138589C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430" w:author="瑋婷 徐" w:date="2025-01-03T17:37:00Z" w16du:dateUtc="2025-01-03T09:37:00Z"/>
                <w:rFonts w:ascii="Times New Roman" w:eastAsia="標楷體" w:hAnsi="Times New Roman" w:cs="Times New Roman"/>
                <w:color w:val="000000"/>
              </w:rPr>
              <w:pPrChange w:id="4431"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32" w:author="瑋婷 徐" w:date="2025-01-03T17:37:00Z" w16du:dateUtc="2025-01-03T09:37:00Z">
              <w:r w:rsidRPr="00287E72">
                <w:rPr>
                  <w:rFonts w:ascii="Times New Roman" w:eastAsia="標楷體" w:hAnsi="Times New Roman" w:cs="Times New Roman"/>
                  <w:color w:val="000000"/>
                </w:rPr>
                <w:t>郭智筌、楊瀚晴</w:t>
              </w:r>
            </w:ins>
          </w:p>
        </w:tc>
      </w:tr>
      <w:tr w:rsidR="00287E72" w14:paraId="47528A78" w14:textId="77777777" w:rsidTr="00741331">
        <w:tblPrEx>
          <w:tblPrExChange w:id="4433"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434" w:author="瑋婷 徐" w:date="2025-01-03T17:37:00Z"/>
          <w:trPrChange w:id="4435" w:author="瑋婷 徐" w:date="2025-01-03T17:52:00Z" w16du:dateUtc="2025-01-03T09:52:00Z">
            <w:trPr>
              <w:gridBefore w:val="1"/>
              <w:trHeight w:val="396"/>
            </w:trPr>
          </w:trPrChange>
        </w:trPr>
        <w:tc>
          <w:tcPr>
            <w:tcW w:w="846" w:type="dxa"/>
            <w:vAlign w:val="center"/>
            <w:tcPrChange w:id="4436" w:author="瑋婷 徐" w:date="2025-01-03T17:52:00Z" w16du:dateUtc="2025-01-03T09:52:00Z">
              <w:tcPr>
                <w:tcW w:w="846" w:type="dxa"/>
                <w:gridSpan w:val="2"/>
                <w:tcBorders>
                  <w:top w:val="nil"/>
                  <w:bottom w:val="nil"/>
                  <w:right w:val="nil"/>
                </w:tcBorders>
                <w:vAlign w:val="center"/>
              </w:tcPr>
            </w:tcPrChange>
          </w:tcPr>
          <w:p w14:paraId="46EE112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437" w:author="瑋婷 徐" w:date="2025-01-03T17:37:00Z" w16du:dateUtc="2025-01-03T09:37:00Z"/>
                <w:rFonts w:ascii="Times New Roman" w:eastAsia="標楷體" w:hAnsi="Times New Roman" w:cs="Times New Roman"/>
                <w:color w:val="000000"/>
              </w:rPr>
              <w:pPrChange w:id="443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39" w:author="瑋婷 徐" w:date="2025-01-03T17:37:00Z" w16du:dateUtc="2025-01-03T09:37:00Z">
              <w:r w:rsidRPr="00287E72">
                <w:rPr>
                  <w:rFonts w:ascii="Times New Roman" w:eastAsia="標楷體" w:hAnsi="Times New Roman" w:cs="Times New Roman"/>
                  <w:color w:val="000000"/>
                </w:rPr>
                <w:t>24</w:t>
              </w:r>
            </w:ins>
          </w:p>
        </w:tc>
        <w:tc>
          <w:tcPr>
            <w:tcW w:w="1701" w:type="dxa"/>
            <w:vAlign w:val="center"/>
            <w:tcPrChange w:id="4440" w:author="瑋婷 徐" w:date="2025-01-03T17:52:00Z" w16du:dateUtc="2025-01-03T09:52:00Z">
              <w:tcPr>
                <w:tcW w:w="1701" w:type="dxa"/>
                <w:gridSpan w:val="2"/>
                <w:tcBorders>
                  <w:top w:val="nil"/>
                  <w:left w:val="nil"/>
                  <w:bottom w:val="nil"/>
                  <w:right w:val="nil"/>
                </w:tcBorders>
                <w:vAlign w:val="center"/>
              </w:tcPr>
            </w:tcPrChange>
          </w:tcPr>
          <w:p w14:paraId="3614176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441" w:author="瑋婷 徐" w:date="2025-01-03T17:37:00Z" w16du:dateUtc="2025-01-03T09:37:00Z"/>
                <w:rFonts w:ascii="Times New Roman" w:eastAsia="標楷體" w:hAnsi="Times New Roman" w:cs="Times New Roman"/>
                <w:color w:val="000000"/>
              </w:rPr>
              <w:pPrChange w:id="444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43" w:author="瑋婷 徐" w:date="2025-01-03T17:37:00Z" w16du:dateUtc="2025-01-03T09:37:00Z">
              <w:r w:rsidRPr="00287E72">
                <w:rPr>
                  <w:rFonts w:ascii="Times New Roman" w:eastAsia="標楷體" w:hAnsi="Times New Roman" w:cs="Times New Roman"/>
                  <w:color w:val="000000"/>
                </w:rPr>
                <w:t>MB-D15-06</w:t>
              </w:r>
            </w:ins>
          </w:p>
        </w:tc>
        <w:tc>
          <w:tcPr>
            <w:tcW w:w="3123" w:type="dxa"/>
            <w:vAlign w:val="center"/>
            <w:tcPrChange w:id="4444" w:author="瑋婷 徐" w:date="2025-01-03T17:52:00Z" w16du:dateUtc="2025-01-03T09:52:00Z">
              <w:tcPr>
                <w:tcW w:w="4252" w:type="dxa"/>
                <w:gridSpan w:val="2"/>
                <w:tcBorders>
                  <w:top w:val="nil"/>
                  <w:left w:val="nil"/>
                  <w:bottom w:val="nil"/>
                  <w:right w:val="nil"/>
                </w:tcBorders>
                <w:vAlign w:val="center"/>
              </w:tcPr>
            </w:tcPrChange>
          </w:tcPr>
          <w:p w14:paraId="3BD279E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445" w:author="瑋婷 徐" w:date="2025-01-03T17:37:00Z" w16du:dateUtc="2025-01-03T09:37:00Z"/>
                <w:rFonts w:ascii="Times New Roman" w:eastAsia="標楷體" w:hAnsi="Times New Roman" w:cs="Times New Roman"/>
                <w:color w:val="000000"/>
              </w:rPr>
              <w:pPrChange w:id="444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47" w:author="瑋婷 徐" w:date="2025-01-03T17:37:00Z" w16du:dateUtc="2025-01-03T09:37:00Z">
              <w:r w:rsidRPr="00287E72">
                <w:rPr>
                  <w:rFonts w:ascii="Times New Roman" w:eastAsia="標楷體" w:hAnsi="Times New Roman" w:cs="Times New Roman"/>
                  <w:color w:val="000000"/>
                </w:rPr>
                <w:t>巒大</w:t>
              </w:r>
              <w:r w:rsidRPr="00287E72">
                <w:rPr>
                  <w:rFonts w:ascii="Times New Roman" w:eastAsia="標楷體" w:hAnsi="Times New Roman" w:cs="Times New Roman"/>
                  <w:color w:val="000000"/>
                </w:rPr>
                <w:t>89</w:t>
              </w:r>
              <w:r w:rsidRPr="00287E72">
                <w:rPr>
                  <w:rFonts w:ascii="Times New Roman" w:eastAsia="標楷體" w:hAnsi="Times New Roman" w:cs="Times New Roman"/>
                  <w:color w:val="000000"/>
                </w:rPr>
                <w:t>林班</w:t>
              </w:r>
            </w:ins>
          </w:p>
        </w:tc>
        <w:tc>
          <w:tcPr>
            <w:tcW w:w="8278" w:type="dxa"/>
            <w:vAlign w:val="center"/>
            <w:tcPrChange w:id="4448" w:author="瑋婷 徐" w:date="2025-01-03T17:52:00Z" w16du:dateUtc="2025-01-03T09:52:00Z">
              <w:tcPr>
                <w:tcW w:w="7149" w:type="dxa"/>
                <w:gridSpan w:val="2"/>
                <w:tcBorders>
                  <w:top w:val="nil"/>
                  <w:left w:val="nil"/>
                  <w:bottom w:val="nil"/>
                </w:tcBorders>
                <w:vAlign w:val="center"/>
              </w:tcPr>
            </w:tcPrChange>
          </w:tcPr>
          <w:p w14:paraId="149C32B8" w14:textId="108FA065"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449" w:author="瑋婷 徐" w:date="2025-01-03T17:37:00Z" w16du:dateUtc="2025-01-03T09:37:00Z"/>
                <w:rFonts w:ascii="Times New Roman" w:eastAsia="標楷體" w:hAnsi="Times New Roman" w:cs="Times New Roman"/>
                <w:color w:val="000000"/>
              </w:rPr>
              <w:pPrChange w:id="445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51" w:author="瑋婷 徐" w:date="2025-01-03T17:37:00Z" w16du:dateUtc="2025-01-03T09:37:00Z">
              <w:r w:rsidRPr="00287E72">
                <w:rPr>
                  <w:rFonts w:ascii="Times New Roman" w:eastAsia="標楷體" w:hAnsi="Times New Roman" w:cs="Times New Roman"/>
                  <w:color w:val="000000"/>
                </w:rPr>
                <w:t>陳科綬</w:t>
              </w:r>
            </w:ins>
            <w:ins w:id="4452" w:author="瑋婷 徐" w:date="2025-01-03T17:51:00Z" w16du:dateUtc="2025-01-03T09:51:00Z">
              <w:r w:rsidRPr="00741331">
                <w:rPr>
                  <w:rFonts w:ascii="Times New Roman" w:eastAsia="標楷體" w:hAnsi="Times New Roman" w:cs="Times New Roman"/>
                  <w:color w:val="000000"/>
                  <w:vertAlign w:val="superscript"/>
                  <w:rPrChange w:id="4453" w:author="瑋婷 徐" w:date="2025-01-03T17:52:00Z" w16du:dateUtc="2025-01-03T09:52:00Z">
                    <w:rPr>
                      <w:rFonts w:ascii="Times New Roman" w:eastAsia="標楷體" w:hAnsi="Times New Roman" w:cs="Times New Roman"/>
                      <w:color w:val="000000"/>
                    </w:rPr>
                  </w:rPrChange>
                </w:rPr>
                <w:t>b</w:t>
              </w:r>
            </w:ins>
            <w:ins w:id="4454" w:author="瑋婷 徐" w:date="2025-01-03T17:37:00Z" w16du:dateUtc="2025-01-03T09:37:00Z">
              <w:r w:rsidRPr="00287E72">
                <w:rPr>
                  <w:rFonts w:ascii="Times New Roman" w:eastAsia="標楷體" w:hAnsi="Times New Roman" w:cs="Times New Roman"/>
                  <w:color w:val="000000"/>
                </w:rPr>
                <w:t>、薛美雪</w:t>
              </w:r>
            </w:ins>
            <w:ins w:id="4455" w:author="瑋婷 徐" w:date="2025-01-03T17:51:00Z" w16du:dateUtc="2025-01-03T09:51:00Z">
              <w:r w:rsidRPr="00741331">
                <w:rPr>
                  <w:rFonts w:ascii="Times New Roman" w:eastAsia="標楷體" w:hAnsi="Times New Roman" w:cs="Times New Roman"/>
                  <w:color w:val="000000"/>
                  <w:vertAlign w:val="superscript"/>
                  <w:rPrChange w:id="4456" w:author="瑋婷 徐" w:date="2025-01-03T17:52:00Z" w16du:dateUtc="2025-01-03T09:52:00Z">
                    <w:rPr>
                      <w:rFonts w:ascii="Times New Roman" w:eastAsia="標楷體" w:hAnsi="Times New Roman" w:cs="Times New Roman"/>
                      <w:color w:val="000000"/>
                    </w:rPr>
                  </w:rPrChange>
                </w:rPr>
                <w:t>b</w:t>
              </w:r>
            </w:ins>
            <w:ins w:id="4457" w:author="瑋婷 徐" w:date="2025-01-03T17:37:00Z" w16du:dateUtc="2025-01-03T09:37:00Z">
              <w:r w:rsidRPr="00287E72">
                <w:rPr>
                  <w:rFonts w:ascii="Times New Roman" w:eastAsia="標楷體" w:hAnsi="Times New Roman" w:cs="Times New Roman"/>
                  <w:color w:val="000000"/>
                </w:rPr>
                <w:t>、官</w:t>
              </w:r>
              <w:proofErr w:type="gramStart"/>
              <w:r w:rsidRPr="00287E72">
                <w:rPr>
                  <w:rFonts w:ascii="Times New Roman" w:eastAsia="標楷體" w:hAnsi="Times New Roman" w:cs="Times New Roman"/>
                  <w:color w:val="000000"/>
                </w:rPr>
                <w:t>奕囷</w:t>
              </w:r>
            </w:ins>
            <w:proofErr w:type="gramEnd"/>
            <w:ins w:id="4458" w:author="瑋婷 徐" w:date="2025-01-03T17:51:00Z" w16du:dateUtc="2025-01-03T09:51:00Z">
              <w:r w:rsidRPr="00741331">
                <w:rPr>
                  <w:rFonts w:ascii="Times New Roman" w:eastAsia="標楷體" w:hAnsi="Times New Roman" w:cs="Times New Roman"/>
                  <w:color w:val="000000"/>
                  <w:vertAlign w:val="superscript"/>
                  <w:rPrChange w:id="4459" w:author="瑋婷 徐" w:date="2025-01-03T17:52:00Z" w16du:dateUtc="2025-01-03T09:52:00Z">
                    <w:rPr>
                      <w:rFonts w:ascii="Times New Roman" w:eastAsia="標楷體" w:hAnsi="Times New Roman" w:cs="Times New Roman"/>
                      <w:color w:val="000000"/>
                    </w:rPr>
                  </w:rPrChange>
                </w:rPr>
                <w:t>b</w:t>
              </w:r>
            </w:ins>
            <w:ins w:id="4460" w:author="瑋婷 徐" w:date="2025-01-03T17:37:00Z" w16du:dateUtc="2025-01-03T09:37:00Z">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4461" w:author="瑋婷 徐" w:date="2025-01-03T17:51:00Z" w16du:dateUtc="2025-01-03T09:51:00Z">
              <w:r w:rsidRPr="00741331">
                <w:rPr>
                  <w:rFonts w:ascii="Times New Roman" w:eastAsia="標楷體" w:hAnsi="Times New Roman" w:cs="Times New Roman"/>
                  <w:color w:val="000000"/>
                  <w:vertAlign w:val="superscript"/>
                  <w:rPrChange w:id="4462" w:author="瑋婷 徐" w:date="2025-01-03T17:51:00Z" w16du:dateUtc="2025-01-03T09:51:00Z">
                    <w:rPr>
                      <w:rFonts w:ascii="Times New Roman" w:eastAsia="標楷體" w:hAnsi="Times New Roman" w:cs="Times New Roman"/>
                      <w:color w:val="000000"/>
                    </w:rPr>
                  </w:rPrChange>
                </w:rPr>
                <w:t>b</w:t>
              </w:r>
            </w:ins>
            <w:ins w:id="4463" w:author="瑋婷 徐" w:date="2025-01-03T17:37:00Z" w16du:dateUtc="2025-01-03T09:37:00Z">
              <w:r w:rsidRPr="00287E72">
                <w:rPr>
                  <w:rFonts w:ascii="Times New Roman" w:eastAsia="標楷體" w:hAnsi="Times New Roman" w:cs="Times New Roman"/>
                  <w:color w:val="000000"/>
                </w:rPr>
                <w:t>、薛美雪</w:t>
              </w:r>
            </w:ins>
            <w:ins w:id="4464" w:author="瑋婷 徐" w:date="2025-01-03T17:51:00Z" w16du:dateUtc="2025-01-03T09:51:00Z">
              <w:r w:rsidRPr="00741331">
                <w:rPr>
                  <w:rFonts w:ascii="Times New Roman" w:eastAsia="標楷體" w:hAnsi="Times New Roman" w:cs="Times New Roman"/>
                  <w:color w:val="000000"/>
                  <w:vertAlign w:val="superscript"/>
                  <w:rPrChange w:id="4465" w:author="瑋婷 徐" w:date="2025-01-03T17:51:00Z" w16du:dateUtc="2025-01-03T09:51:00Z">
                    <w:rPr>
                      <w:rFonts w:ascii="Times New Roman" w:eastAsia="標楷體" w:hAnsi="Times New Roman" w:cs="Times New Roman"/>
                      <w:color w:val="000000"/>
                    </w:rPr>
                  </w:rPrChange>
                </w:rPr>
                <w:t>b</w:t>
              </w:r>
            </w:ins>
            <w:ins w:id="4466" w:author="瑋婷 徐" w:date="2025-01-03T17:37:00Z" w16du:dateUtc="2025-01-03T09:37:00Z">
              <w:r w:rsidRPr="00287E72">
                <w:rPr>
                  <w:rFonts w:ascii="Times New Roman" w:eastAsia="標楷體" w:hAnsi="Times New Roman" w:cs="Times New Roman"/>
                  <w:color w:val="000000"/>
                </w:rPr>
                <w:t>、官</w:t>
              </w:r>
              <w:proofErr w:type="gramStart"/>
              <w:r w:rsidRPr="00287E72">
                <w:rPr>
                  <w:rFonts w:ascii="Times New Roman" w:eastAsia="標楷體" w:hAnsi="Times New Roman" w:cs="Times New Roman"/>
                  <w:color w:val="000000"/>
                </w:rPr>
                <w:t>奕囷</w:t>
              </w:r>
            </w:ins>
            <w:proofErr w:type="gramEnd"/>
            <w:ins w:id="4467" w:author="瑋婷 徐" w:date="2025-01-03T17:51:00Z" w16du:dateUtc="2025-01-03T09:51:00Z">
              <w:r w:rsidRPr="00741331">
                <w:rPr>
                  <w:rFonts w:ascii="Times New Roman" w:eastAsia="標楷體" w:hAnsi="Times New Roman" w:cs="Times New Roman"/>
                  <w:color w:val="000000"/>
                  <w:vertAlign w:val="superscript"/>
                  <w:rPrChange w:id="4468" w:author="瑋婷 徐" w:date="2025-01-03T17:51:00Z" w16du:dateUtc="2025-01-03T09:51:00Z">
                    <w:rPr>
                      <w:rFonts w:ascii="Times New Roman" w:eastAsia="標楷體" w:hAnsi="Times New Roman" w:cs="Times New Roman"/>
                      <w:color w:val="000000"/>
                    </w:rPr>
                  </w:rPrChange>
                </w:rPr>
                <w:t>b</w:t>
              </w:r>
            </w:ins>
            <w:ins w:id="4469" w:author="瑋婷 徐" w:date="2025-01-03T17:37:00Z" w16du:dateUtc="2025-01-03T09:37:00Z">
              <w:r w:rsidRPr="00287E72">
                <w:rPr>
                  <w:rFonts w:ascii="Times New Roman" w:eastAsia="標楷體" w:hAnsi="Times New Roman" w:cs="Times New Roman"/>
                  <w:color w:val="000000"/>
                </w:rPr>
                <w:t>、廖美鳳</w:t>
              </w:r>
            </w:ins>
            <w:ins w:id="4470" w:author="瑋婷 徐" w:date="2025-01-03T17:51:00Z" w16du:dateUtc="2025-01-03T09:51:00Z">
              <w:r w:rsidRPr="00741331">
                <w:rPr>
                  <w:rFonts w:ascii="Times New Roman" w:eastAsia="標楷體" w:hAnsi="Times New Roman" w:cs="Times New Roman"/>
                  <w:color w:val="000000"/>
                  <w:vertAlign w:val="superscript"/>
                  <w:rPrChange w:id="4471" w:author="瑋婷 徐" w:date="2025-01-03T17:51:00Z" w16du:dateUtc="2025-01-03T09:51:00Z">
                    <w:rPr>
                      <w:rFonts w:ascii="Times New Roman" w:eastAsia="標楷體" w:hAnsi="Times New Roman" w:cs="Times New Roman"/>
                      <w:color w:val="000000"/>
                    </w:rPr>
                  </w:rPrChange>
                </w:rPr>
                <w:t>b</w:t>
              </w:r>
            </w:ins>
          </w:p>
        </w:tc>
      </w:tr>
      <w:tr w:rsidR="00287E72" w14:paraId="4C523F23" w14:textId="77777777" w:rsidTr="00741331">
        <w:tblPrEx>
          <w:tblPrExChange w:id="4472"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473" w:author="瑋婷 徐" w:date="2025-01-03T17:37:00Z"/>
          <w:trPrChange w:id="4474" w:author="瑋婷 徐" w:date="2025-01-03T17:52:00Z" w16du:dateUtc="2025-01-03T09:52:00Z">
            <w:trPr>
              <w:gridBefore w:val="1"/>
              <w:trHeight w:val="396"/>
            </w:trPr>
          </w:trPrChange>
        </w:trPr>
        <w:tc>
          <w:tcPr>
            <w:tcW w:w="846" w:type="dxa"/>
            <w:vAlign w:val="center"/>
            <w:tcPrChange w:id="4475" w:author="瑋婷 徐" w:date="2025-01-03T17:52:00Z" w16du:dateUtc="2025-01-03T09:52:00Z">
              <w:tcPr>
                <w:tcW w:w="846" w:type="dxa"/>
                <w:gridSpan w:val="2"/>
                <w:tcBorders>
                  <w:top w:val="nil"/>
                  <w:bottom w:val="nil"/>
                  <w:right w:val="nil"/>
                </w:tcBorders>
                <w:vAlign w:val="center"/>
              </w:tcPr>
            </w:tcPrChange>
          </w:tcPr>
          <w:p w14:paraId="4496FE5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476" w:author="瑋婷 徐" w:date="2025-01-03T17:37:00Z" w16du:dateUtc="2025-01-03T09:37:00Z"/>
                <w:rFonts w:ascii="Times New Roman" w:eastAsia="標楷體" w:hAnsi="Times New Roman" w:cs="Times New Roman"/>
                <w:color w:val="000000"/>
              </w:rPr>
              <w:pPrChange w:id="447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78" w:author="瑋婷 徐" w:date="2025-01-03T17:37:00Z" w16du:dateUtc="2025-01-03T09:37:00Z">
              <w:r w:rsidRPr="00287E72">
                <w:rPr>
                  <w:rFonts w:ascii="Times New Roman" w:eastAsia="標楷體" w:hAnsi="Times New Roman" w:cs="Times New Roman"/>
                  <w:color w:val="000000"/>
                </w:rPr>
                <w:t>25</w:t>
              </w:r>
            </w:ins>
          </w:p>
        </w:tc>
        <w:tc>
          <w:tcPr>
            <w:tcW w:w="1701" w:type="dxa"/>
            <w:vAlign w:val="center"/>
            <w:tcPrChange w:id="4479" w:author="瑋婷 徐" w:date="2025-01-03T17:52:00Z" w16du:dateUtc="2025-01-03T09:52:00Z">
              <w:tcPr>
                <w:tcW w:w="1701" w:type="dxa"/>
                <w:gridSpan w:val="2"/>
                <w:tcBorders>
                  <w:top w:val="nil"/>
                  <w:left w:val="nil"/>
                  <w:bottom w:val="nil"/>
                  <w:right w:val="nil"/>
                </w:tcBorders>
                <w:vAlign w:val="center"/>
              </w:tcPr>
            </w:tcPrChange>
          </w:tcPr>
          <w:p w14:paraId="6FA7A31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480" w:author="瑋婷 徐" w:date="2025-01-03T17:37:00Z" w16du:dateUtc="2025-01-03T09:37:00Z"/>
                <w:rFonts w:ascii="Times New Roman" w:eastAsia="標楷體" w:hAnsi="Times New Roman" w:cs="Times New Roman"/>
                <w:color w:val="000000"/>
              </w:rPr>
              <w:pPrChange w:id="448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82" w:author="瑋婷 徐" w:date="2025-01-03T17:37:00Z" w16du:dateUtc="2025-01-03T09:37:00Z">
              <w:r w:rsidRPr="00287E72">
                <w:rPr>
                  <w:rFonts w:ascii="Times New Roman" w:eastAsia="標楷體" w:hAnsi="Times New Roman" w:cs="Times New Roman"/>
                  <w:color w:val="000000"/>
                </w:rPr>
                <w:t>MB-D16-08</w:t>
              </w:r>
            </w:ins>
          </w:p>
        </w:tc>
        <w:tc>
          <w:tcPr>
            <w:tcW w:w="3123" w:type="dxa"/>
            <w:vAlign w:val="center"/>
            <w:tcPrChange w:id="4483" w:author="瑋婷 徐" w:date="2025-01-03T17:52:00Z" w16du:dateUtc="2025-01-03T09:52:00Z">
              <w:tcPr>
                <w:tcW w:w="4252" w:type="dxa"/>
                <w:gridSpan w:val="2"/>
                <w:tcBorders>
                  <w:top w:val="nil"/>
                  <w:left w:val="nil"/>
                  <w:bottom w:val="nil"/>
                  <w:right w:val="nil"/>
                </w:tcBorders>
                <w:vAlign w:val="center"/>
              </w:tcPr>
            </w:tcPrChange>
          </w:tcPr>
          <w:p w14:paraId="0D28D3F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484" w:author="瑋婷 徐" w:date="2025-01-03T17:37:00Z" w16du:dateUtc="2025-01-03T09:37:00Z"/>
                <w:rFonts w:ascii="Times New Roman" w:eastAsia="標楷體" w:hAnsi="Times New Roman" w:cs="Times New Roman"/>
                <w:color w:val="000000"/>
              </w:rPr>
              <w:pPrChange w:id="4485"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86" w:author="瑋婷 徐" w:date="2025-01-03T17:37:00Z" w16du:dateUtc="2025-01-03T09:37:00Z">
              <w:r w:rsidRPr="00287E72">
                <w:rPr>
                  <w:rFonts w:ascii="Times New Roman" w:eastAsia="標楷體" w:hAnsi="Times New Roman" w:cs="Times New Roman"/>
                  <w:color w:val="000000"/>
                </w:rPr>
                <w:t>長興林道</w:t>
              </w:r>
              <w:r w:rsidRPr="00287E72">
                <w:rPr>
                  <w:rFonts w:ascii="Times New Roman" w:eastAsia="標楷體" w:hAnsi="Times New Roman" w:cs="Times New Roman"/>
                  <w:color w:val="000000"/>
                </w:rPr>
                <w:t>7K</w:t>
              </w:r>
            </w:ins>
          </w:p>
        </w:tc>
        <w:tc>
          <w:tcPr>
            <w:tcW w:w="8278" w:type="dxa"/>
            <w:vAlign w:val="center"/>
            <w:tcPrChange w:id="4487" w:author="瑋婷 徐" w:date="2025-01-03T17:52:00Z" w16du:dateUtc="2025-01-03T09:52:00Z">
              <w:tcPr>
                <w:tcW w:w="7149" w:type="dxa"/>
                <w:gridSpan w:val="2"/>
                <w:tcBorders>
                  <w:top w:val="nil"/>
                  <w:left w:val="nil"/>
                  <w:bottom w:val="nil"/>
                </w:tcBorders>
                <w:vAlign w:val="center"/>
              </w:tcPr>
            </w:tcPrChange>
          </w:tcPr>
          <w:p w14:paraId="72589B7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488" w:author="瑋婷 徐" w:date="2025-01-03T17:37:00Z" w16du:dateUtc="2025-01-03T09:37:00Z"/>
                <w:rFonts w:ascii="Times New Roman" w:eastAsia="標楷體" w:hAnsi="Times New Roman" w:cs="Times New Roman"/>
                <w:color w:val="000000"/>
              </w:rPr>
              <w:pPrChange w:id="4489"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90" w:author="瑋婷 徐" w:date="2025-01-03T17:37:00Z" w16du:dateUtc="2025-01-03T09:37:00Z">
              <w:r w:rsidRPr="00287E72">
                <w:rPr>
                  <w:rFonts w:ascii="Times New Roman" w:eastAsia="標楷體" w:hAnsi="Times New Roman" w:cs="Times New Roman"/>
                  <w:color w:val="000000"/>
                </w:rPr>
                <w:t>曾崇綸、林常存</w:t>
              </w:r>
            </w:ins>
          </w:p>
        </w:tc>
      </w:tr>
      <w:tr w:rsidR="00287E72" w14:paraId="18D649C5" w14:textId="77777777" w:rsidTr="00741331">
        <w:tblPrEx>
          <w:tblPrExChange w:id="4491"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492" w:author="瑋婷 徐" w:date="2025-01-03T17:37:00Z"/>
          <w:trPrChange w:id="4493" w:author="瑋婷 徐" w:date="2025-01-03T17:52:00Z" w16du:dateUtc="2025-01-03T09:52:00Z">
            <w:trPr>
              <w:gridBefore w:val="1"/>
              <w:trHeight w:val="396"/>
            </w:trPr>
          </w:trPrChange>
        </w:trPr>
        <w:tc>
          <w:tcPr>
            <w:tcW w:w="846" w:type="dxa"/>
            <w:vAlign w:val="center"/>
            <w:tcPrChange w:id="4494" w:author="瑋婷 徐" w:date="2025-01-03T17:52:00Z" w16du:dateUtc="2025-01-03T09:52:00Z">
              <w:tcPr>
                <w:tcW w:w="846" w:type="dxa"/>
                <w:gridSpan w:val="2"/>
                <w:tcBorders>
                  <w:top w:val="nil"/>
                  <w:bottom w:val="nil"/>
                  <w:right w:val="nil"/>
                </w:tcBorders>
                <w:vAlign w:val="center"/>
              </w:tcPr>
            </w:tcPrChange>
          </w:tcPr>
          <w:p w14:paraId="0A4D000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495" w:author="瑋婷 徐" w:date="2025-01-03T17:37:00Z" w16du:dateUtc="2025-01-03T09:37:00Z"/>
                <w:rFonts w:ascii="Times New Roman" w:eastAsia="標楷體" w:hAnsi="Times New Roman" w:cs="Times New Roman"/>
                <w:color w:val="000000"/>
              </w:rPr>
              <w:pPrChange w:id="449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497" w:author="瑋婷 徐" w:date="2025-01-03T17:37:00Z" w16du:dateUtc="2025-01-03T09:37:00Z">
              <w:r w:rsidRPr="00287E72">
                <w:rPr>
                  <w:rFonts w:ascii="Times New Roman" w:eastAsia="標楷體" w:hAnsi="Times New Roman" w:cs="Times New Roman"/>
                  <w:color w:val="000000"/>
                </w:rPr>
                <w:t>26</w:t>
              </w:r>
            </w:ins>
          </w:p>
        </w:tc>
        <w:tc>
          <w:tcPr>
            <w:tcW w:w="1701" w:type="dxa"/>
            <w:vAlign w:val="center"/>
            <w:tcPrChange w:id="4498" w:author="瑋婷 徐" w:date="2025-01-03T17:52:00Z" w16du:dateUtc="2025-01-03T09:52:00Z">
              <w:tcPr>
                <w:tcW w:w="1701" w:type="dxa"/>
                <w:gridSpan w:val="2"/>
                <w:tcBorders>
                  <w:top w:val="nil"/>
                  <w:left w:val="nil"/>
                  <w:bottom w:val="nil"/>
                  <w:right w:val="nil"/>
                </w:tcBorders>
                <w:vAlign w:val="center"/>
              </w:tcPr>
            </w:tcPrChange>
          </w:tcPr>
          <w:p w14:paraId="4707C08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499" w:author="瑋婷 徐" w:date="2025-01-03T17:37:00Z" w16du:dateUtc="2025-01-03T09:37:00Z"/>
                <w:rFonts w:ascii="Times New Roman" w:eastAsia="標楷體" w:hAnsi="Times New Roman" w:cs="Times New Roman"/>
                <w:color w:val="000000"/>
              </w:rPr>
              <w:pPrChange w:id="450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01" w:author="瑋婷 徐" w:date="2025-01-03T17:37:00Z" w16du:dateUtc="2025-01-03T09:37:00Z">
              <w:r w:rsidRPr="00287E72">
                <w:rPr>
                  <w:rFonts w:ascii="Times New Roman" w:eastAsia="標楷體" w:hAnsi="Times New Roman" w:cs="Times New Roman"/>
                  <w:color w:val="000000"/>
                </w:rPr>
                <w:t>MB-D17-01</w:t>
              </w:r>
            </w:ins>
          </w:p>
        </w:tc>
        <w:tc>
          <w:tcPr>
            <w:tcW w:w="3123" w:type="dxa"/>
            <w:vAlign w:val="center"/>
            <w:tcPrChange w:id="4502" w:author="瑋婷 徐" w:date="2025-01-03T17:52:00Z" w16du:dateUtc="2025-01-03T09:52:00Z">
              <w:tcPr>
                <w:tcW w:w="4252" w:type="dxa"/>
                <w:gridSpan w:val="2"/>
                <w:tcBorders>
                  <w:top w:val="nil"/>
                  <w:left w:val="nil"/>
                  <w:bottom w:val="nil"/>
                  <w:right w:val="nil"/>
                </w:tcBorders>
                <w:vAlign w:val="center"/>
              </w:tcPr>
            </w:tcPrChange>
          </w:tcPr>
          <w:p w14:paraId="0F70B6C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503" w:author="瑋婷 徐" w:date="2025-01-03T17:37:00Z" w16du:dateUtc="2025-01-03T09:37:00Z"/>
                <w:rFonts w:ascii="Times New Roman" w:eastAsia="標楷體" w:hAnsi="Times New Roman" w:cs="Times New Roman"/>
                <w:color w:val="000000"/>
              </w:rPr>
              <w:pPrChange w:id="450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505" w:author="瑋婷 徐" w:date="2025-01-03T17:37:00Z" w16du:dateUtc="2025-01-03T09:37:00Z">
              <w:r w:rsidRPr="00287E72">
                <w:rPr>
                  <w:rFonts w:ascii="Times New Roman" w:eastAsia="標楷體" w:hAnsi="Times New Roman" w:cs="Times New Roman"/>
                  <w:color w:val="000000"/>
                </w:rPr>
                <w:t>瑞岩溪水</w:t>
              </w:r>
              <w:proofErr w:type="gramEnd"/>
              <w:r w:rsidRPr="00287E72">
                <w:rPr>
                  <w:rFonts w:ascii="Times New Roman" w:eastAsia="標楷體" w:hAnsi="Times New Roman" w:cs="Times New Roman"/>
                  <w:color w:val="000000"/>
                </w:rPr>
                <w:t>管路</w:t>
              </w:r>
            </w:ins>
          </w:p>
        </w:tc>
        <w:tc>
          <w:tcPr>
            <w:tcW w:w="8278" w:type="dxa"/>
            <w:vAlign w:val="center"/>
            <w:tcPrChange w:id="4506" w:author="瑋婷 徐" w:date="2025-01-03T17:52:00Z" w16du:dateUtc="2025-01-03T09:52:00Z">
              <w:tcPr>
                <w:tcW w:w="7149" w:type="dxa"/>
                <w:gridSpan w:val="2"/>
                <w:tcBorders>
                  <w:top w:val="nil"/>
                  <w:left w:val="nil"/>
                  <w:bottom w:val="nil"/>
                </w:tcBorders>
                <w:vAlign w:val="center"/>
              </w:tcPr>
            </w:tcPrChange>
          </w:tcPr>
          <w:p w14:paraId="7221E189" w14:textId="73182664"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507" w:author="瑋婷 徐" w:date="2025-01-03T17:37:00Z" w16du:dateUtc="2025-01-03T09:37:00Z"/>
                <w:rFonts w:ascii="Times New Roman" w:eastAsia="標楷體" w:hAnsi="Times New Roman" w:cs="Times New Roman"/>
                <w:color w:val="000000"/>
              </w:rPr>
              <w:pPrChange w:id="450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09" w:author="瑋婷 徐" w:date="2025-01-03T17:37:00Z" w16du:dateUtc="2025-01-03T09:37:00Z">
              <w:r w:rsidRPr="00287E72">
                <w:rPr>
                  <w:rFonts w:ascii="Times New Roman" w:eastAsia="標楷體" w:hAnsi="Times New Roman" w:cs="Times New Roman"/>
                  <w:color w:val="000000"/>
                </w:rPr>
                <w:t>洪金宗、黃敏華</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官</w:t>
              </w:r>
              <w:proofErr w:type="gramStart"/>
              <w:r w:rsidRPr="00287E72">
                <w:rPr>
                  <w:rFonts w:ascii="Times New Roman" w:eastAsia="標楷體" w:hAnsi="Times New Roman" w:cs="Times New Roman"/>
                  <w:color w:val="000000"/>
                </w:rPr>
                <w:t>奕囷</w:t>
              </w:r>
            </w:ins>
            <w:proofErr w:type="gramEnd"/>
            <w:ins w:id="4510" w:author="瑋婷 徐" w:date="2025-01-03T17:51:00Z" w16du:dateUtc="2025-01-03T09:51:00Z">
              <w:r w:rsidR="00741331" w:rsidRPr="00741331">
                <w:rPr>
                  <w:rFonts w:ascii="Times New Roman" w:eastAsia="標楷體" w:hAnsi="Times New Roman" w:cs="Times New Roman"/>
                  <w:color w:val="000000"/>
                  <w:vertAlign w:val="superscript"/>
                  <w:rPrChange w:id="4511" w:author="瑋婷 徐" w:date="2025-01-03T17:51:00Z" w16du:dateUtc="2025-01-03T09:51:00Z">
                    <w:rPr>
                      <w:rFonts w:ascii="Times New Roman" w:eastAsia="標楷體" w:hAnsi="Times New Roman" w:cs="Times New Roman"/>
                      <w:color w:val="000000"/>
                    </w:rPr>
                  </w:rPrChange>
                </w:rPr>
                <w:t>b</w:t>
              </w:r>
            </w:ins>
            <w:ins w:id="4512" w:author="瑋婷 徐" w:date="2025-01-03T17:37:00Z" w16du:dateUtc="2025-01-03T09:37:00Z">
              <w:r w:rsidRPr="00287E72">
                <w:rPr>
                  <w:rFonts w:ascii="Times New Roman" w:eastAsia="標楷體" w:hAnsi="Times New Roman" w:cs="Times New Roman"/>
                  <w:color w:val="000000"/>
                </w:rPr>
                <w:t>、洪金宗、黃敏華</w:t>
              </w:r>
            </w:ins>
          </w:p>
        </w:tc>
      </w:tr>
      <w:tr w:rsidR="00287E72" w14:paraId="4D5FF0A2" w14:textId="77777777" w:rsidTr="00741331">
        <w:tblPrEx>
          <w:tblPrExChange w:id="4513"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514" w:author="瑋婷 徐" w:date="2025-01-03T17:37:00Z"/>
          <w:trPrChange w:id="4515" w:author="瑋婷 徐" w:date="2025-01-03T17:52:00Z" w16du:dateUtc="2025-01-03T09:52:00Z">
            <w:trPr>
              <w:gridBefore w:val="1"/>
              <w:trHeight w:val="396"/>
            </w:trPr>
          </w:trPrChange>
        </w:trPr>
        <w:tc>
          <w:tcPr>
            <w:tcW w:w="846" w:type="dxa"/>
            <w:vAlign w:val="center"/>
            <w:tcPrChange w:id="4516" w:author="瑋婷 徐" w:date="2025-01-03T17:52:00Z" w16du:dateUtc="2025-01-03T09:52:00Z">
              <w:tcPr>
                <w:tcW w:w="846" w:type="dxa"/>
                <w:gridSpan w:val="2"/>
                <w:tcBorders>
                  <w:top w:val="nil"/>
                  <w:bottom w:val="nil"/>
                  <w:right w:val="nil"/>
                </w:tcBorders>
                <w:vAlign w:val="center"/>
              </w:tcPr>
            </w:tcPrChange>
          </w:tcPr>
          <w:p w14:paraId="6FD8CDE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517" w:author="瑋婷 徐" w:date="2025-01-03T17:37:00Z" w16du:dateUtc="2025-01-03T09:37:00Z"/>
                <w:rFonts w:ascii="Times New Roman" w:eastAsia="標楷體" w:hAnsi="Times New Roman" w:cs="Times New Roman"/>
                <w:color w:val="000000"/>
              </w:rPr>
              <w:pPrChange w:id="451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19" w:author="瑋婷 徐" w:date="2025-01-03T17:37:00Z" w16du:dateUtc="2025-01-03T09:37:00Z">
              <w:r w:rsidRPr="00287E72">
                <w:rPr>
                  <w:rFonts w:ascii="Times New Roman" w:eastAsia="標楷體" w:hAnsi="Times New Roman" w:cs="Times New Roman"/>
                  <w:color w:val="000000"/>
                </w:rPr>
                <w:t>27</w:t>
              </w:r>
            </w:ins>
          </w:p>
        </w:tc>
        <w:tc>
          <w:tcPr>
            <w:tcW w:w="1701" w:type="dxa"/>
            <w:vAlign w:val="center"/>
            <w:tcPrChange w:id="4520" w:author="瑋婷 徐" w:date="2025-01-03T17:52:00Z" w16du:dateUtc="2025-01-03T09:52:00Z">
              <w:tcPr>
                <w:tcW w:w="1701" w:type="dxa"/>
                <w:gridSpan w:val="2"/>
                <w:tcBorders>
                  <w:top w:val="nil"/>
                  <w:left w:val="nil"/>
                  <w:bottom w:val="nil"/>
                  <w:right w:val="nil"/>
                </w:tcBorders>
                <w:vAlign w:val="center"/>
              </w:tcPr>
            </w:tcPrChange>
          </w:tcPr>
          <w:p w14:paraId="6B60E24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521" w:author="瑋婷 徐" w:date="2025-01-03T17:37:00Z" w16du:dateUtc="2025-01-03T09:37:00Z"/>
                <w:rFonts w:ascii="Times New Roman" w:eastAsia="標楷體" w:hAnsi="Times New Roman" w:cs="Times New Roman"/>
                <w:color w:val="000000"/>
              </w:rPr>
              <w:pPrChange w:id="452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23" w:author="瑋婷 徐" w:date="2025-01-03T17:37:00Z" w16du:dateUtc="2025-01-03T09:37:00Z">
              <w:r w:rsidRPr="00287E72">
                <w:rPr>
                  <w:rFonts w:ascii="Times New Roman" w:eastAsia="標楷體" w:hAnsi="Times New Roman" w:cs="Times New Roman"/>
                  <w:color w:val="000000"/>
                </w:rPr>
                <w:t>MA-E19-08</w:t>
              </w:r>
            </w:ins>
          </w:p>
        </w:tc>
        <w:tc>
          <w:tcPr>
            <w:tcW w:w="3123" w:type="dxa"/>
            <w:vAlign w:val="center"/>
            <w:tcPrChange w:id="4524" w:author="瑋婷 徐" w:date="2025-01-03T17:52:00Z" w16du:dateUtc="2025-01-03T09:52:00Z">
              <w:tcPr>
                <w:tcW w:w="4252" w:type="dxa"/>
                <w:gridSpan w:val="2"/>
                <w:tcBorders>
                  <w:top w:val="nil"/>
                  <w:left w:val="nil"/>
                  <w:bottom w:val="nil"/>
                  <w:right w:val="nil"/>
                </w:tcBorders>
                <w:vAlign w:val="center"/>
              </w:tcPr>
            </w:tcPrChange>
          </w:tcPr>
          <w:p w14:paraId="7ED4937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525" w:author="瑋婷 徐" w:date="2025-01-03T17:37:00Z" w16du:dateUtc="2025-01-03T09:37:00Z"/>
                <w:rFonts w:ascii="Times New Roman" w:eastAsia="標楷體" w:hAnsi="Times New Roman" w:cs="Times New Roman"/>
                <w:color w:val="000000"/>
              </w:rPr>
              <w:pPrChange w:id="452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527" w:author="瑋婷 徐" w:date="2025-01-03T17:37:00Z" w16du:dateUtc="2025-01-03T09:37:00Z">
              <w:r w:rsidRPr="00287E72">
                <w:rPr>
                  <w:rFonts w:ascii="Times New Roman" w:eastAsia="標楷體" w:hAnsi="Times New Roman" w:cs="Times New Roman"/>
                  <w:color w:val="000000"/>
                </w:rPr>
                <w:t>鈺</w:t>
              </w:r>
              <w:proofErr w:type="gramEnd"/>
              <w:r w:rsidRPr="00287E72">
                <w:rPr>
                  <w:rFonts w:ascii="Times New Roman" w:eastAsia="標楷體" w:hAnsi="Times New Roman" w:cs="Times New Roman"/>
                  <w:color w:val="000000"/>
                </w:rPr>
                <w:t>鼎</w:t>
              </w:r>
            </w:ins>
          </w:p>
        </w:tc>
        <w:tc>
          <w:tcPr>
            <w:tcW w:w="8278" w:type="dxa"/>
            <w:vAlign w:val="center"/>
            <w:tcPrChange w:id="4528" w:author="瑋婷 徐" w:date="2025-01-03T17:52:00Z" w16du:dateUtc="2025-01-03T09:52:00Z">
              <w:tcPr>
                <w:tcW w:w="7149" w:type="dxa"/>
                <w:gridSpan w:val="2"/>
                <w:tcBorders>
                  <w:top w:val="nil"/>
                  <w:left w:val="nil"/>
                  <w:bottom w:val="nil"/>
                </w:tcBorders>
                <w:vAlign w:val="center"/>
              </w:tcPr>
            </w:tcPrChange>
          </w:tcPr>
          <w:p w14:paraId="3C2AB49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529" w:author="瑋婷 徐" w:date="2025-01-03T17:37:00Z" w16du:dateUtc="2025-01-03T09:37:00Z"/>
                <w:rFonts w:ascii="Times New Roman" w:eastAsia="標楷體" w:hAnsi="Times New Roman" w:cs="Times New Roman"/>
                <w:color w:val="000000"/>
              </w:rPr>
              <w:pPrChange w:id="453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31" w:author="瑋婷 徐" w:date="2025-01-03T17:37:00Z" w16du:dateUtc="2025-01-03T09:37:00Z">
              <w:r w:rsidRPr="00287E72">
                <w:rPr>
                  <w:rFonts w:ascii="Times New Roman" w:eastAsia="標楷體" w:hAnsi="Times New Roman" w:cs="Times New Roman"/>
                  <w:color w:val="000000"/>
                </w:rPr>
                <w:t>陳榮作</w:t>
              </w:r>
            </w:ins>
          </w:p>
        </w:tc>
      </w:tr>
      <w:tr w:rsidR="00287E72" w14:paraId="1B68C3A2" w14:textId="77777777" w:rsidTr="00741331">
        <w:tblPrEx>
          <w:tblPrExChange w:id="4532"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533" w:author="瑋婷 徐" w:date="2025-01-03T17:37:00Z"/>
          <w:trPrChange w:id="4534" w:author="瑋婷 徐" w:date="2025-01-03T17:52:00Z" w16du:dateUtc="2025-01-03T09:52:00Z">
            <w:trPr>
              <w:gridBefore w:val="1"/>
              <w:trHeight w:val="396"/>
            </w:trPr>
          </w:trPrChange>
        </w:trPr>
        <w:tc>
          <w:tcPr>
            <w:tcW w:w="846" w:type="dxa"/>
            <w:vAlign w:val="center"/>
            <w:tcPrChange w:id="4535" w:author="瑋婷 徐" w:date="2025-01-03T17:52:00Z" w16du:dateUtc="2025-01-03T09:52:00Z">
              <w:tcPr>
                <w:tcW w:w="846" w:type="dxa"/>
                <w:gridSpan w:val="2"/>
                <w:tcBorders>
                  <w:top w:val="nil"/>
                  <w:bottom w:val="nil"/>
                  <w:right w:val="nil"/>
                </w:tcBorders>
                <w:vAlign w:val="center"/>
              </w:tcPr>
            </w:tcPrChange>
          </w:tcPr>
          <w:p w14:paraId="749F4B8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536" w:author="瑋婷 徐" w:date="2025-01-03T17:37:00Z" w16du:dateUtc="2025-01-03T09:37:00Z"/>
                <w:rFonts w:ascii="Times New Roman" w:eastAsia="標楷體" w:hAnsi="Times New Roman" w:cs="Times New Roman"/>
                <w:color w:val="000000"/>
              </w:rPr>
              <w:pPrChange w:id="453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38" w:author="瑋婷 徐" w:date="2025-01-03T17:37:00Z" w16du:dateUtc="2025-01-03T09:37:00Z">
              <w:r w:rsidRPr="00287E72">
                <w:rPr>
                  <w:rFonts w:ascii="Times New Roman" w:eastAsia="標楷體" w:hAnsi="Times New Roman" w:cs="Times New Roman"/>
                  <w:color w:val="000000"/>
                </w:rPr>
                <w:t>28</w:t>
              </w:r>
            </w:ins>
          </w:p>
        </w:tc>
        <w:tc>
          <w:tcPr>
            <w:tcW w:w="1701" w:type="dxa"/>
            <w:vAlign w:val="center"/>
            <w:tcPrChange w:id="4539" w:author="瑋婷 徐" w:date="2025-01-03T17:52:00Z" w16du:dateUtc="2025-01-03T09:52:00Z">
              <w:tcPr>
                <w:tcW w:w="1701" w:type="dxa"/>
                <w:gridSpan w:val="2"/>
                <w:tcBorders>
                  <w:top w:val="nil"/>
                  <w:left w:val="nil"/>
                  <w:bottom w:val="nil"/>
                  <w:right w:val="nil"/>
                </w:tcBorders>
                <w:vAlign w:val="center"/>
              </w:tcPr>
            </w:tcPrChange>
          </w:tcPr>
          <w:p w14:paraId="1E2110E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540" w:author="瑋婷 徐" w:date="2025-01-03T17:37:00Z" w16du:dateUtc="2025-01-03T09:37:00Z"/>
                <w:rFonts w:ascii="Times New Roman" w:eastAsia="標楷體" w:hAnsi="Times New Roman" w:cs="Times New Roman"/>
                <w:color w:val="000000"/>
              </w:rPr>
              <w:pPrChange w:id="454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42" w:author="瑋婷 徐" w:date="2025-01-03T17:37:00Z" w16du:dateUtc="2025-01-03T09:37:00Z">
              <w:r w:rsidRPr="00287E72">
                <w:rPr>
                  <w:rFonts w:ascii="Times New Roman" w:eastAsia="標楷體" w:hAnsi="Times New Roman" w:cs="Times New Roman"/>
                  <w:color w:val="000000"/>
                </w:rPr>
                <w:t>MB-E20-10</w:t>
              </w:r>
            </w:ins>
          </w:p>
        </w:tc>
        <w:tc>
          <w:tcPr>
            <w:tcW w:w="3123" w:type="dxa"/>
            <w:vAlign w:val="center"/>
            <w:tcPrChange w:id="4543" w:author="瑋婷 徐" w:date="2025-01-03T17:52:00Z" w16du:dateUtc="2025-01-03T09:52:00Z">
              <w:tcPr>
                <w:tcW w:w="4252" w:type="dxa"/>
                <w:gridSpan w:val="2"/>
                <w:tcBorders>
                  <w:top w:val="nil"/>
                  <w:left w:val="nil"/>
                  <w:bottom w:val="nil"/>
                  <w:right w:val="nil"/>
                </w:tcBorders>
                <w:vAlign w:val="center"/>
              </w:tcPr>
            </w:tcPrChange>
          </w:tcPr>
          <w:p w14:paraId="75920A7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544" w:author="瑋婷 徐" w:date="2025-01-03T17:37:00Z" w16du:dateUtc="2025-01-03T09:37:00Z"/>
                <w:rFonts w:ascii="Times New Roman" w:eastAsia="標楷體" w:hAnsi="Times New Roman" w:cs="Times New Roman"/>
                <w:color w:val="000000"/>
              </w:rPr>
              <w:pPrChange w:id="4545"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46" w:author="瑋婷 徐" w:date="2025-01-03T17:37:00Z" w16du:dateUtc="2025-01-03T09:37:00Z">
              <w:r w:rsidRPr="00287E72">
                <w:rPr>
                  <w:rFonts w:ascii="Times New Roman" w:eastAsia="標楷體" w:hAnsi="Times New Roman" w:cs="Times New Roman"/>
                  <w:color w:val="000000"/>
                </w:rPr>
                <w:t>一葉蘭自然保留區</w:t>
              </w:r>
            </w:ins>
          </w:p>
        </w:tc>
        <w:tc>
          <w:tcPr>
            <w:tcW w:w="8278" w:type="dxa"/>
            <w:vAlign w:val="center"/>
            <w:tcPrChange w:id="4547" w:author="瑋婷 徐" w:date="2025-01-03T17:52:00Z" w16du:dateUtc="2025-01-03T09:52:00Z">
              <w:tcPr>
                <w:tcW w:w="7149" w:type="dxa"/>
                <w:gridSpan w:val="2"/>
                <w:tcBorders>
                  <w:top w:val="nil"/>
                  <w:left w:val="nil"/>
                  <w:bottom w:val="nil"/>
                </w:tcBorders>
                <w:vAlign w:val="center"/>
              </w:tcPr>
            </w:tcPrChange>
          </w:tcPr>
          <w:p w14:paraId="7EA858E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548" w:author="瑋婷 徐" w:date="2025-01-03T17:37:00Z" w16du:dateUtc="2025-01-03T09:37:00Z"/>
                <w:rFonts w:ascii="Times New Roman" w:eastAsia="標楷體" w:hAnsi="Times New Roman" w:cs="Times New Roman"/>
                <w:color w:val="000000"/>
              </w:rPr>
              <w:pPrChange w:id="4549"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50" w:author="瑋婷 徐" w:date="2025-01-03T17:37:00Z" w16du:dateUtc="2025-01-03T09:37:00Z">
              <w:r w:rsidRPr="00287E72">
                <w:rPr>
                  <w:rFonts w:ascii="Times New Roman" w:eastAsia="標楷體" w:hAnsi="Times New Roman" w:cs="Times New Roman"/>
                  <w:color w:val="000000"/>
                </w:rPr>
                <w:t>蕭吉男、陳開明</w:t>
              </w:r>
            </w:ins>
          </w:p>
        </w:tc>
      </w:tr>
      <w:tr w:rsidR="00287E72" w14:paraId="449F3A97" w14:textId="77777777" w:rsidTr="00741331">
        <w:tblPrEx>
          <w:tblPrExChange w:id="4551"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552" w:author="瑋婷 徐" w:date="2025-01-03T17:37:00Z"/>
          <w:trPrChange w:id="4553" w:author="瑋婷 徐" w:date="2025-01-03T17:52:00Z" w16du:dateUtc="2025-01-03T09:52:00Z">
            <w:trPr>
              <w:gridBefore w:val="1"/>
              <w:trHeight w:val="396"/>
            </w:trPr>
          </w:trPrChange>
        </w:trPr>
        <w:tc>
          <w:tcPr>
            <w:tcW w:w="846" w:type="dxa"/>
            <w:tcBorders>
              <w:bottom w:val="single" w:sz="4" w:space="0" w:color="auto"/>
            </w:tcBorders>
            <w:vAlign w:val="center"/>
            <w:tcPrChange w:id="4554" w:author="瑋婷 徐" w:date="2025-01-03T17:52:00Z" w16du:dateUtc="2025-01-03T09:52:00Z">
              <w:tcPr>
                <w:tcW w:w="846" w:type="dxa"/>
                <w:gridSpan w:val="2"/>
                <w:tcBorders>
                  <w:top w:val="nil"/>
                  <w:bottom w:val="nil"/>
                  <w:right w:val="nil"/>
                </w:tcBorders>
                <w:vAlign w:val="center"/>
              </w:tcPr>
            </w:tcPrChange>
          </w:tcPr>
          <w:p w14:paraId="1D25EC9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555" w:author="瑋婷 徐" w:date="2025-01-03T17:37:00Z" w16du:dateUtc="2025-01-03T09:37:00Z"/>
                <w:rFonts w:ascii="Times New Roman" w:eastAsia="標楷體" w:hAnsi="Times New Roman" w:cs="Times New Roman"/>
                <w:color w:val="000000"/>
              </w:rPr>
              <w:pPrChange w:id="455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57" w:author="瑋婷 徐" w:date="2025-01-03T17:37:00Z" w16du:dateUtc="2025-01-03T09:37:00Z">
              <w:r w:rsidRPr="00287E72">
                <w:rPr>
                  <w:rFonts w:ascii="Times New Roman" w:eastAsia="標楷體" w:hAnsi="Times New Roman" w:cs="Times New Roman"/>
                  <w:color w:val="000000"/>
                </w:rPr>
                <w:t>29</w:t>
              </w:r>
            </w:ins>
          </w:p>
        </w:tc>
        <w:tc>
          <w:tcPr>
            <w:tcW w:w="1701" w:type="dxa"/>
            <w:tcBorders>
              <w:bottom w:val="single" w:sz="4" w:space="0" w:color="auto"/>
            </w:tcBorders>
            <w:vAlign w:val="center"/>
            <w:tcPrChange w:id="4558" w:author="瑋婷 徐" w:date="2025-01-03T17:52:00Z" w16du:dateUtc="2025-01-03T09:52:00Z">
              <w:tcPr>
                <w:tcW w:w="1701" w:type="dxa"/>
                <w:gridSpan w:val="2"/>
                <w:tcBorders>
                  <w:top w:val="nil"/>
                  <w:left w:val="nil"/>
                  <w:bottom w:val="nil"/>
                  <w:right w:val="nil"/>
                </w:tcBorders>
                <w:vAlign w:val="center"/>
              </w:tcPr>
            </w:tcPrChange>
          </w:tcPr>
          <w:p w14:paraId="52F2A61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559" w:author="瑋婷 徐" w:date="2025-01-03T17:37:00Z" w16du:dateUtc="2025-01-03T09:37:00Z"/>
                <w:rFonts w:ascii="Times New Roman" w:eastAsia="標楷體" w:hAnsi="Times New Roman" w:cs="Times New Roman"/>
                <w:color w:val="000000"/>
              </w:rPr>
              <w:pPrChange w:id="456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61" w:author="瑋婷 徐" w:date="2025-01-03T17:37:00Z" w16du:dateUtc="2025-01-03T09:37:00Z">
              <w:r w:rsidRPr="00287E72">
                <w:rPr>
                  <w:rFonts w:ascii="Times New Roman" w:eastAsia="標楷體" w:hAnsi="Times New Roman" w:cs="Times New Roman"/>
                  <w:color w:val="000000"/>
                </w:rPr>
                <w:t>MB-E21-12</w:t>
              </w:r>
            </w:ins>
          </w:p>
        </w:tc>
        <w:tc>
          <w:tcPr>
            <w:tcW w:w="3123" w:type="dxa"/>
            <w:tcBorders>
              <w:bottom w:val="single" w:sz="4" w:space="0" w:color="auto"/>
            </w:tcBorders>
            <w:vAlign w:val="center"/>
            <w:tcPrChange w:id="4562" w:author="瑋婷 徐" w:date="2025-01-03T17:52:00Z" w16du:dateUtc="2025-01-03T09:52:00Z">
              <w:tcPr>
                <w:tcW w:w="4252" w:type="dxa"/>
                <w:gridSpan w:val="2"/>
                <w:tcBorders>
                  <w:top w:val="nil"/>
                  <w:left w:val="nil"/>
                  <w:bottom w:val="nil"/>
                  <w:right w:val="nil"/>
                </w:tcBorders>
                <w:vAlign w:val="center"/>
              </w:tcPr>
            </w:tcPrChange>
          </w:tcPr>
          <w:p w14:paraId="41DB7C0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563" w:author="瑋婷 徐" w:date="2025-01-03T17:37:00Z" w16du:dateUtc="2025-01-03T09:37:00Z"/>
                <w:rFonts w:ascii="Times New Roman" w:eastAsia="標楷體" w:hAnsi="Times New Roman" w:cs="Times New Roman"/>
                <w:color w:val="000000"/>
              </w:rPr>
              <w:pPrChange w:id="456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565" w:author="瑋婷 徐" w:date="2025-01-03T17:37:00Z" w16du:dateUtc="2025-01-03T09:37:00Z">
              <w:r w:rsidRPr="00287E72">
                <w:rPr>
                  <w:rFonts w:ascii="Times New Roman" w:eastAsia="標楷體" w:hAnsi="Times New Roman" w:cs="Times New Roman"/>
                  <w:color w:val="000000"/>
                </w:rPr>
                <w:t>森鐵</w:t>
              </w:r>
              <w:r w:rsidRPr="00287E72">
                <w:rPr>
                  <w:rFonts w:ascii="Times New Roman" w:eastAsia="標楷體" w:hAnsi="Times New Roman" w:cs="Times New Roman"/>
                  <w:color w:val="000000"/>
                </w:rPr>
                <w:t>41</w:t>
              </w:r>
              <w:r w:rsidRPr="00287E72">
                <w:rPr>
                  <w:rFonts w:ascii="Times New Roman" w:eastAsia="標楷體" w:hAnsi="Times New Roman" w:cs="Times New Roman"/>
                  <w:color w:val="000000"/>
                </w:rPr>
                <w:t>號</w:t>
              </w:r>
              <w:proofErr w:type="gramEnd"/>
            </w:ins>
          </w:p>
        </w:tc>
        <w:tc>
          <w:tcPr>
            <w:tcW w:w="8278" w:type="dxa"/>
            <w:tcBorders>
              <w:bottom w:val="single" w:sz="4" w:space="0" w:color="auto"/>
            </w:tcBorders>
            <w:vAlign w:val="center"/>
            <w:tcPrChange w:id="4566" w:author="瑋婷 徐" w:date="2025-01-03T17:52:00Z" w16du:dateUtc="2025-01-03T09:52:00Z">
              <w:tcPr>
                <w:tcW w:w="7149" w:type="dxa"/>
                <w:gridSpan w:val="2"/>
                <w:tcBorders>
                  <w:top w:val="nil"/>
                  <w:left w:val="nil"/>
                  <w:bottom w:val="nil"/>
                </w:tcBorders>
                <w:vAlign w:val="center"/>
              </w:tcPr>
            </w:tcPrChange>
          </w:tcPr>
          <w:p w14:paraId="1C31FC0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567" w:author="瑋婷 徐" w:date="2025-01-03T17:37:00Z" w16du:dateUtc="2025-01-03T09:37:00Z"/>
                <w:rFonts w:ascii="Times New Roman" w:eastAsia="標楷體" w:hAnsi="Times New Roman" w:cs="Times New Roman"/>
                <w:color w:val="000000"/>
              </w:rPr>
              <w:pPrChange w:id="456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69" w:author="瑋婷 徐" w:date="2025-01-03T17:37:00Z" w16du:dateUtc="2025-01-03T09:37:00Z">
              <w:r w:rsidRPr="00287E72">
                <w:rPr>
                  <w:rFonts w:ascii="Times New Roman" w:eastAsia="標楷體" w:hAnsi="Times New Roman" w:cs="Times New Roman"/>
                  <w:color w:val="000000"/>
                </w:rPr>
                <w:t>黃勝謙</w:t>
              </w:r>
            </w:ins>
          </w:p>
        </w:tc>
      </w:tr>
    </w:tbl>
    <w:p w14:paraId="169E61C8" w14:textId="77777777" w:rsidR="00287E72" w:rsidRDefault="00287E72">
      <w:pPr>
        <w:rPr>
          <w:ins w:id="4570" w:author="瑋婷 徐" w:date="2025-01-03T17:46:00Z" w16du:dateUtc="2025-01-03T09:46:00Z"/>
        </w:rPr>
      </w:pPr>
    </w:p>
    <w:p w14:paraId="50717C8F" w14:textId="37168BBE" w:rsidR="00287E72" w:rsidRPr="00287E72" w:rsidRDefault="00287E72">
      <w:pPr>
        <w:rPr>
          <w:ins w:id="4571" w:author="瑋婷 徐" w:date="2025-01-03T17:45:00Z" w16du:dateUtc="2025-01-03T09:45:00Z"/>
          <w:rFonts w:ascii="Times New Roman" w:eastAsia="標楷體" w:hAnsi="Times New Roman" w:cs="Times New Roman"/>
          <w:rPrChange w:id="4572" w:author="瑋婷 徐" w:date="2025-01-03T17:46:00Z" w16du:dateUtc="2025-01-03T09:46:00Z">
            <w:rPr>
              <w:ins w:id="4573" w:author="瑋婷 徐" w:date="2025-01-03T17:45:00Z" w16du:dateUtc="2025-01-03T09:45:00Z"/>
            </w:rPr>
          </w:rPrChange>
        </w:rPr>
      </w:pPr>
      <w:ins w:id="4574" w:author="瑋婷 徐" w:date="2025-01-03T17:46:00Z" w16du:dateUtc="2025-01-03T09:46:00Z">
        <w:r>
          <w:rPr>
            <w:rFonts w:ascii="Times New Roman" w:eastAsia="標楷體" w:hAnsi="Times New Roman" w:cs="Times New Roman"/>
          </w:rPr>
          <w:lastRenderedPageBreak/>
          <w:t>表</w:t>
        </w:r>
        <w:r>
          <w:rPr>
            <w:rFonts w:ascii="Times New Roman" w:eastAsia="標楷體" w:hAnsi="Times New Roman" w:cs="Times New Roman"/>
          </w:rPr>
          <w:t>1</w:t>
        </w:r>
      </w:ins>
      <w:ins w:id="4575" w:author="瑋婷 徐" w:date="2025-01-06T14:28:00Z" w16du:dateUtc="2025-01-06T06:28:00Z">
        <w:r w:rsidR="00EA5B0E">
          <w:rPr>
            <w:rFonts w:ascii="Times New Roman" w:eastAsia="標楷體" w:hAnsi="Times New Roman" w:cs="Times New Roman" w:hint="eastAsia"/>
          </w:rPr>
          <w:t>2</w:t>
        </w:r>
      </w:ins>
      <w:ins w:id="4576" w:author="瑋婷 徐" w:date="2025-01-03T17:46:00Z" w16du:dateUtc="2025-01-03T09:46: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年繁殖鳥類調查的樣區編號、名稱和調查者列表</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W w:w="0" w:type="auto"/>
        <w:tblCellMar>
          <w:left w:w="28" w:type="dxa"/>
          <w:right w:w="28" w:type="dxa"/>
        </w:tblCellMar>
        <w:tblLook w:val="0000" w:firstRow="0" w:lastRow="0" w:firstColumn="0" w:lastColumn="0" w:noHBand="0" w:noVBand="0"/>
        <w:tblPrChange w:id="4577" w:author="瑋婷 徐" w:date="2025-01-03T17:46:00Z" w16du:dateUtc="2025-01-03T09:46:00Z">
          <w:tblPr>
            <w:tblW w:w="0" w:type="auto"/>
            <w:tblCellMar>
              <w:left w:w="28" w:type="dxa"/>
              <w:right w:w="28" w:type="dxa"/>
            </w:tblCellMar>
            <w:tblLook w:val="0000" w:firstRow="0" w:lastRow="0" w:firstColumn="0" w:lastColumn="0" w:noHBand="0" w:noVBand="0"/>
          </w:tblPr>
        </w:tblPrChange>
      </w:tblPr>
      <w:tblGrid>
        <w:gridCol w:w="846"/>
        <w:gridCol w:w="1701"/>
        <w:gridCol w:w="3265"/>
        <w:gridCol w:w="8136"/>
        <w:tblGridChange w:id="4578">
          <w:tblGrid>
            <w:gridCol w:w="5"/>
            <w:gridCol w:w="841"/>
            <w:gridCol w:w="5"/>
            <w:gridCol w:w="1696"/>
            <w:gridCol w:w="5"/>
            <w:gridCol w:w="3260"/>
            <w:gridCol w:w="992"/>
            <w:gridCol w:w="7144"/>
            <w:gridCol w:w="5"/>
          </w:tblGrid>
        </w:tblGridChange>
      </w:tblGrid>
      <w:tr w:rsidR="00287E72" w14:paraId="196720A4" w14:textId="77777777" w:rsidTr="00287E72">
        <w:trPr>
          <w:trHeight w:val="396"/>
          <w:ins w:id="4579" w:author="瑋婷 徐" w:date="2025-01-03T17:45:00Z"/>
          <w:trPrChange w:id="4580" w:author="瑋婷 徐" w:date="2025-01-03T17:46:00Z" w16du:dateUtc="2025-01-03T09:46:00Z">
            <w:trPr>
              <w:gridAfter w:val="0"/>
              <w:trHeight w:val="396"/>
            </w:trPr>
          </w:trPrChange>
        </w:trPr>
        <w:tc>
          <w:tcPr>
            <w:tcW w:w="846" w:type="dxa"/>
            <w:tcBorders>
              <w:top w:val="single" w:sz="4" w:space="0" w:color="auto"/>
              <w:bottom w:val="single" w:sz="4" w:space="0" w:color="auto"/>
            </w:tcBorders>
            <w:vAlign w:val="center"/>
            <w:tcPrChange w:id="4581" w:author="瑋婷 徐" w:date="2025-01-03T17:46:00Z" w16du:dateUtc="2025-01-03T09:46:00Z">
              <w:tcPr>
                <w:tcW w:w="846" w:type="dxa"/>
                <w:gridSpan w:val="2"/>
                <w:vAlign w:val="center"/>
              </w:tcPr>
            </w:tcPrChange>
          </w:tcPr>
          <w:p w14:paraId="51F469C8" w14:textId="53590C41"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4582" w:author="瑋婷 徐" w:date="2025-01-03T17:45:00Z" w16du:dateUtc="2025-01-03T09:45:00Z"/>
                <w:rFonts w:ascii="Times New Roman" w:eastAsia="標楷體" w:hAnsi="Times New Roman" w:cs="Times New Roman"/>
                <w:color w:val="000000"/>
              </w:rPr>
            </w:pPr>
            <w:ins w:id="4583" w:author="瑋婷 徐" w:date="2025-01-03T17:46:00Z" w16du:dateUtc="2025-01-03T09:46:00Z">
              <w:r>
                <w:rPr>
                  <w:rFonts w:ascii="Times New Roman" w:eastAsia="標楷體" w:hAnsi="Times New Roman" w:cs="Times New Roman"/>
                </w:rPr>
                <w:t>序號</w:t>
              </w:r>
            </w:ins>
          </w:p>
        </w:tc>
        <w:tc>
          <w:tcPr>
            <w:tcW w:w="1701" w:type="dxa"/>
            <w:tcBorders>
              <w:top w:val="single" w:sz="4" w:space="0" w:color="auto"/>
              <w:bottom w:val="single" w:sz="4" w:space="0" w:color="auto"/>
            </w:tcBorders>
            <w:vAlign w:val="center"/>
            <w:tcPrChange w:id="4584" w:author="瑋婷 徐" w:date="2025-01-03T17:46:00Z" w16du:dateUtc="2025-01-03T09:46:00Z">
              <w:tcPr>
                <w:tcW w:w="1701" w:type="dxa"/>
                <w:gridSpan w:val="2"/>
                <w:vAlign w:val="center"/>
              </w:tcPr>
            </w:tcPrChange>
          </w:tcPr>
          <w:p w14:paraId="288AF45A" w14:textId="1A37F3AE"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4585" w:author="瑋婷 徐" w:date="2025-01-03T17:45:00Z" w16du:dateUtc="2025-01-03T09:45:00Z"/>
                <w:rFonts w:ascii="Times New Roman" w:eastAsia="標楷體" w:hAnsi="Times New Roman" w:cs="Times New Roman"/>
                <w:color w:val="000000"/>
              </w:rPr>
            </w:pPr>
            <w:ins w:id="4586" w:author="瑋婷 徐" w:date="2025-01-03T17:46:00Z" w16du:dateUtc="2025-01-03T09:46:00Z">
              <w:r>
                <w:rPr>
                  <w:rFonts w:ascii="Times New Roman" w:eastAsia="標楷體" w:hAnsi="Times New Roman" w:cs="Times New Roman"/>
                  <w:color w:val="000000"/>
                </w:rPr>
                <w:t>樣區編號</w:t>
              </w:r>
            </w:ins>
          </w:p>
        </w:tc>
        <w:tc>
          <w:tcPr>
            <w:tcW w:w="3265" w:type="dxa"/>
            <w:tcBorders>
              <w:top w:val="single" w:sz="4" w:space="0" w:color="auto"/>
              <w:bottom w:val="single" w:sz="4" w:space="0" w:color="auto"/>
            </w:tcBorders>
            <w:vAlign w:val="center"/>
            <w:tcPrChange w:id="4587" w:author="瑋婷 徐" w:date="2025-01-03T17:46:00Z" w16du:dateUtc="2025-01-03T09:46:00Z">
              <w:tcPr>
                <w:tcW w:w="3265" w:type="dxa"/>
                <w:gridSpan w:val="2"/>
                <w:vAlign w:val="center"/>
              </w:tcPr>
            </w:tcPrChange>
          </w:tcPr>
          <w:p w14:paraId="75CCDA3D" w14:textId="6F8C1A6C"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4588" w:author="瑋婷 徐" w:date="2025-01-03T17:45:00Z" w16du:dateUtc="2025-01-03T09:45:00Z"/>
                <w:rFonts w:ascii="Times New Roman" w:eastAsia="標楷體" w:hAnsi="Times New Roman" w:cs="Times New Roman"/>
                <w:color w:val="000000"/>
              </w:rPr>
            </w:pPr>
            <w:ins w:id="4589" w:author="瑋婷 徐" w:date="2025-01-03T17:46:00Z" w16du:dateUtc="2025-01-03T09:46:00Z">
              <w:r>
                <w:rPr>
                  <w:rFonts w:ascii="Times New Roman" w:eastAsia="標楷體" w:hAnsi="Times New Roman" w:cs="Times New Roman"/>
                  <w:color w:val="000000"/>
                </w:rPr>
                <w:t>樣區名稱</w:t>
              </w:r>
            </w:ins>
          </w:p>
        </w:tc>
        <w:tc>
          <w:tcPr>
            <w:tcW w:w="8136" w:type="dxa"/>
            <w:tcBorders>
              <w:top w:val="single" w:sz="4" w:space="0" w:color="auto"/>
              <w:bottom w:val="single" w:sz="4" w:space="0" w:color="auto"/>
            </w:tcBorders>
            <w:vAlign w:val="center"/>
            <w:tcPrChange w:id="4590" w:author="瑋婷 徐" w:date="2025-01-03T17:46:00Z" w16du:dateUtc="2025-01-03T09:46:00Z">
              <w:tcPr>
                <w:tcW w:w="8136" w:type="dxa"/>
                <w:gridSpan w:val="2"/>
                <w:vAlign w:val="center"/>
              </w:tcPr>
            </w:tcPrChange>
          </w:tcPr>
          <w:p w14:paraId="4EDD432E" w14:textId="6CDE949F"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4591" w:author="瑋婷 徐" w:date="2025-01-03T17:45:00Z" w16du:dateUtc="2025-01-03T09:45:00Z"/>
                <w:rFonts w:ascii="Times New Roman" w:eastAsia="標楷體" w:hAnsi="Times New Roman" w:cs="Times New Roman"/>
                <w:color w:val="000000"/>
              </w:rPr>
            </w:pPr>
            <w:ins w:id="4592" w:author="瑋婷 徐" w:date="2025-01-03T17:46:00Z" w16du:dateUtc="2025-01-03T09:46:00Z">
              <w:r>
                <w:rPr>
                  <w:rFonts w:ascii="Times New Roman" w:eastAsia="標楷體" w:hAnsi="Times New Roman" w:cs="Times New Roman"/>
                  <w:color w:val="000000"/>
                </w:rPr>
                <w:t>調查者</w:t>
              </w:r>
              <w:r>
                <w:rPr>
                  <w:rFonts w:ascii="Times New Roman" w:eastAsia="標楷體" w:hAnsi="Times New Roman" w:cs="Times New Roman"/>
                  <w:color w:val="000000"/>
                </w:rPr>
                <w:t xml:space="preserve"> (</w:t>
              </w:r>
              <w:r>
                <w:rPr>
                  <w:rFonts w:ascii="Times New Roman" w:eastAsia="標楷體" w:hAnsi="Times New Roman" w:cs="Times New Roman"/>
                  <w:color w:val="000000"/>
                </w:rPr>
                <w:t>第</w:t>
              </w:r>
              <w:r>
                <w:rPr>
                  <w:rFonts w:ascii="Times New Roman" w:eastAsia="標楷體" w:hAnsi="Times New Roman" w:cs="Times New Roman"/>
                  <w:color w:val="000000"/>
                </w:rPr>
                <w:t>1</w:t>
              </w:r>
              <w:r>
                <w:rPr>
                  <w:rFonts w:ascii="Times New Roman" w:eastAsia="標楷體" w:hAnsi="Times New Roman" w:cs="Times New Roman"/>
                  <w:color w:val="000000"/>
                </w:rPr>
                <w:t>旅次</w:t>
              </w:r>
              <w:r>
                <w:rPr>
                  <w:rFonts w:ascii="Times New Roman" w:eastAsia="標楷體" w:hAnsi="Times New Roman" w:cs="Times New Roman"/>
                  <w:color w:val="000000"/>
                </w:rPr>
                <w:t xml:space="preserve"> // </w:t>
              </w:r>
              <w:r>
                <w:rPr>
                  <w:rFonts w:ascii="Times New Roman" w:eastAsia="標楷體" w:hAnsi="Times New Roman" w:cs="Times New Roman"/>
                  <w:color w:val="000000"/>
                </w:rPr>
                <w:t>第</w:t>
              </w:r>
              <w:r>
                <w:rPr>
                  <w:rFonts w:ascii="Times New Roman" w:eastAsia="標楷體" w:hAnsi="Times New Roman" w:cs="Times New Roman"/>
                  <w:color w:val="000000"/>
                </w:rPr>
                <w:t>2</w:t>
              </w:r>
              <w:r>
                <w:rPr>
                  <w:rFonts w:ascii="Times New Roman" w:eastAsia="標楷體" w:hAnsi="Times New Roman" w:cs="Times New Roman"/>
                  <w:color w:val="000000"/>
                </w:rPr>
                <w:t>旅次</w:t>
              </w:r>
              <w:r>
                <w:rPr>
                  <w:rFonts w:ascii="Times New Roman" w:eastAsia="標楷體" w:hAnsi="Times New Roman" w:cs="Times New Roman"/>
                  <w:color w:val="000000"/>
                </w:rPr>
                <w:t>)</w:t>
              </w:r>
            </w:ins>
          </w:p>
        </w:tc>
      </w:tr>
      <w:tr w:rsidR="00287E72" w14:paraId="0C0227BF" w14:textId="77777777" w:rsidTr="00287E72">
        <w:tblPrEx>
          <w:tblPrExChange w:id="4593" w:author="瑋婷 徐" w:date="2025-01-03T17:46:00Z" w16du:dateUtc="2025-01-03T09:4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594" w:author="瑋婷 徐" w:date="2025-01-03T17:37:00Z"/>
          <w:trPrChange w:id="4595" w:author="瑋婷 徐" w:date="2025-01-03T17:46:00Z" w16du:dateUtc="2025-01-03T09:46:00Z">
            <w:trPr>
              <w:gridBefore w:val="1"/>
              <w:trHeight w:val="396"/>
            </w:trPr>
          </w:trPrChange>
        </w:trPr>
        <w:tc>
          <w:tcPr>
            <w:tcW w:w="846" w:type="dxa"/>
            <w:tcBorders>
              <w:top w:val="single" w:sz="4" w:space="0" w:color="auto"/>
            </w:tcBorders>
            <w:vAlign w:val="center"/>
            <w:tcPrChange w:id="4596" w:author="瑋婷 徐" w:date="2025-01-03T17:46:00Z" w16du:dateUtc="2025-01-03T09:46:00Z">
              <w:tcPr>
                <w:tcW w:w="846" w:type="dxa"/>
                <w:gridSpan w:val="2"/>
                <w:tcBorders>
                  <w:top w:val="nil"/>
                  <w:bottom w:val="nil"/>
                  <w:right w:val="nil"/>
                </w:tcBorders>
                <w:vAlign w:val="center"/>
              </w:tcPr>
            </w:tcPrChange>
          </w:tcPr>
          <w:p w14:paraId="2B9791B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597" w:author="瑋婷 徐" w:date="2025-01-03T17:37:00Z" w16du:dateUtc="2025-01-03T09:37:00Z"/>
                <w:rFonts w:ascii="Times New Roman" w:eastAsia="標楷體" w:hAnsi="Times New Roman" w:cs="Times New Roman"/>
                <w:color w:val="000000"/>
              </w:rPr>
              <w:pPrChange w:id="459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599" w:author="瑋婷 徐" w:date="2025-01-03T17:37:00Z" w16du:dateUtc="2025-01-03T09:37:00Z">
              <w:r w:rsidRPr="00287E72">
                <w:rPr>
                  <w:rFonts w:ascii="Times New Roman" w:eastAsia="標楷體" w:hAnsi="Times New Roman" w:cs="Times New Roman"/>
                  <w:color w:val="000000"/>
                </w:rPr>
                <w:t>30</w:t>
              </w:r>
            </w:ins>
          </w:p>
        </w:tc>
        <w:tc>
          <w:tcPr>
            <w:tcW w:w="1701" w:type="dxa"/>
            <w:tcBorders>
              <w:top w:val="single" w:sz="4" w:space="0" w:color="auto"/>
            </w:tcBorders>
            <w:vAlign w:val="center"/>
            <w:tcPrChange w:id="4600" w:author="瑋婷 徐" w:date="2025-01-03T17:46:00Z" w16du:dateUtc="2025-01-03T09:46:00Z">
              <w:tcPr>
                <w:tcW w:w="1701" w:type="dxa"/>
                <w:gridSpan w:val="2"/>
                <w:tcBorders>
                  <w:top w:val="nil"/>
                  <w:left w:val="nil"/>
                  <w:bottom w:val="nil"/>
                  <w:right w:val="nil"/>
                </w:tcBorders>
                <w:vAlign w:val="center"/>
              </w:tcPr>
            </w:tcPrChange>
          </w:tcPr>
          <w:p w14:paraId="70BDF1A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01" w:author="瑋婷 徐" w:date="2025-01-03T17:37:00Z" w16du:dateUtc="2025-01-03T09:37:00Z"/>
                <w:rFonts w:ascii="Times New Roman" w:eastAsia="標楷體" w:hAnsi="Times New Roman" w:cs="Times New Roman"/>
                <w:color w:val="000000"/>
              </w:rPr>
              <w:pPrChange w:id="460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03" w:author="瑋婷 徐" w:date="2025-01-03T17:37:00Z" w16du:dateUtc="2025-01-03T09:37:00Z">
              <w:r w:rsidRPr="00287E72">
                <w:rPr>
                  <w:rFonts w:ascii="Times New Roman" w:eastAsia="標楷體" w:hAnsi="Times New Roman" w:cs="Times New Roman"/>
                  <w:color w:val="000000"/>
                </w:rPr>
                <w:t>MA-E22-07</w:t>
              </w:r>
            </w:ins>
          </w:p>
        </w:tc>
        <w:tc>
          <w:tcPr>
            <w:tcW w:w="3265" w:type="dxa"/>
            <w:tcBorders>
              <w:top w:val="single" w:sz="4" w:space="0" w:color="auto"/>
            </w:tcBorders>
            <w:vAlign w:val="center"/>
            <w:tcPrChange w:id="4604" w:author="瑋婷 徐" w:date="2025-01-03T17:46:00Z" w16du:dateUtc="2025-01-03T09:46:00Z">
              <w:tcPr>
                <w:tcW w:w="4252" w:type="dxa"/>
                <w:gridSpan w:val="2"/>
                <w:tcBorders>
                  <w:top w:val="nil"/>
                  <w:left w:val="nil"/>
                  <w:bottom w:val="nil"/>
                  <w:right w:val="nil"/>
                </w:tcBorders>
                <w:vAlign w:val="center"/>
              </w:tcPr>
            </w:tcPrChange>
          </w:tcPr>
          <w:p w14:paraId="41ED254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05" w:author="瑋婷 徐" w:date="2025-01-03T17:37:00Z" w16du:dateUtc="2025-01-03T09:37:00Z"/>
                <w:rFonts w:ascii="Times New Roman" w:eastAsia="標楷體" w:hAnsi="Times New Roman" w:cs="Times New Roman"/>
                <w:color w:val="000000"/>
              </w:rPr>
              <w:pPrChange w:id="460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07" w:author="瑋婷 徐" w:date="2025-01-03T17:37:00Z" w16du:dateUtc="2025-01-03T09:37:00Z">
              <w:r w:rsidRPr="00287E72">
                <w:rPr>
                  <w:rFonts w:ascii="Times New Roman" w:eastAsia="標楷體" w:hAnsi="Times New Roman" w:cs="Times New Roman"/>
                  <w:color w:val="000000"/>
                </w:rPr>
                <w:t>馬頭</w:t>
              </w:r>
              <w:proofErr w:type="gramStart"/>
              <w:r w:rsidRPr="00287E72">
                <w:rPr>
                  <w:rFonts w:ascii="Times New Roman" w:eastAsia="標楷體" w:hAnsi="Times New Roman" w:cs="Times New Roman"/>
                  <w:color w:val="000000"/>
                </w:rPr>
                <w:t>山路口公車站</w:t>
              </w:r>
              <w:proofErr w:type="gramEnd"/>
            </w:ins>
          </w:p>
        </w:tc>
        <w:tc>
          <w:tcPr>
            <w:tcW w:w="8136" w:type="dxa"/>
            <w:tcBorders>
              <w:top w:val="single" w:sz="4" w:space="0" w:color="auto"/>
            </w:tcBorders>
            <w:vAlign w:val="center"/>
            <w:tcPrChange w:id="4608" w:author="瑋婷 徐" w:date="2025-01-03T17:46:00Z" w16du:dateUtc="2025-01-03T09:46:00Z">
              <w:tcPr>
                <w:tcW w:w="7149" w:type="dxa"/>
                <w:gridSpan w:val="2"/>
                <w:tcBorders>
                  <w:top w:val="nil"/>
                  <w:left w:val="nil"/>
                  <w:bottom w:val="nil"/>
                </w:tcBorders>
                <w:vAlign w:val="center"/>
              </w:tcPr>
            </w:tcPrChange>
          </w:tcPr>
          <w:p w14:paraId="41BD08A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09" w:author="瑋婷 徐" w:date="2025-01-03T17:37:00Z" w16du:dateUtc="2025-01-03T09:37:00Z"/>
                <w:rFonts w:ascii="Times New Roman" w:eastAsia="標楷體" w:hAnsi="Times New Roman" w:cs="Times New Roman"/>
                <w:color w:val="000000"/>
              </w:rPr>
              <w:pPrChange w:id="461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11" w:author="瑋婷 徐" w:date="2025-01-03T17:37:00Z" w16du:dateUtc="2025-01-03T09:37:00Z">
              <w:r w:rsidRPr="00287E72">
                <w:rPr>
                  <w:rFonts w:ascii="Times New Roman" w:eastAsia="標楷體" w:hAnsi="Times New Roman" w:cs="Times New Roman"/>
                  <w:color w:val="000000"/>
                </w:rPr>
                <w:t>王日明</w:t>
              </w:r>
            </w:ins>
          </w:p>
        </w:tc>
      </w:tr>
      <w:tr w:rsidR="00287E72" w14:paraId="08543B72" w14:textId="77777777" w:rsidTr="00287E72">
        <w:tblPrEx>
          <w:tblPrExChange w:id="4612"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613" w:author="瑋婷 徐" w:date="2025-01-03T17:37:00Z"/>
          <w:trPrChange w:id="4614" w:author="瑋婷 徐" w:date="2025-01-03T17:45:00Z" w16du:dateUtc="2025-01-03T09:45:00Z">
            <w:trPr>
              <w:gridBefore w:val="1"/>
              <w:trHeight w:val="396"/>
            </w:trPr>
          </w:trPrChange>
        </w:trPr>
        <w:tc>
          <w:tcPr>
            <w:tcW w:w="846" w:type="dxa"/>
            <w:vAlign w:val="center"/>
            <w:tcPrChange w:id="4615" w:author="瑋婷 徐" w:date="2025-01-03T17:45:00Z" w16du:dateUtc="2025-01-03T09:45:00Z">
              <w:tcPr>
                <w:tcW w:w="846" w:type="dxa"/>
                <w:gridSpan w:val="2"/>
                <w:tcBorders>
                  <w:top w:val="nil"/>
                  <w:bottom w:val="nil"/>
                  <w:right w:val="nil"/>
                </w:tcBorders>
                <w:vAlign w:val="center"/>
              </w:tcPr>
            </w:tcPrChange>
          </w:tcPr>
          <w:p w14:paraId="49BB708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16" w:author="瑋婷 徐" w:date="2025-01-03T17:37:00Z" w16du:dateUtc="2025-01-03T09:37:00Z"/>
                <w:rFonts w:ascii="Times New Roman" w:eastAsia="標楷體" w:hAnsi="Times New Roman" w:cs="Times New Roman"/>
                <w:color w:val="000000"/>
              </w:rPr>
              <w:pPrChange w:id="461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18" w:author="瑋婷 徐" w:date="2025-01-03T17:37:00Z" w16du:dateUtc="2025-01-03T09:37:00Z">
              <w:r w:rsidRPr="00287E72">
                <w:rPr>
                  <w:rFonts w:ascii="Times New Roman" w:eastAsia="標楷體" w:hAnsi="Times New Roman" w:cs="Times New Roman"/>
                  <w:color w:val="000000"/>
                </w:rPr>
                <w:t>31</w:t>
              </w:r>
            </w:ins>
          </w:p>
        </w:tc>
        <w:tc>
          <w:tcPr>
            <w:tcW w:w="1701" w:type="dxa"/>
            <w:vAlign w:val="center"/>
            <w:tcPrChange w:id="4619" w:author="瑋婷 徐" w:date="2025-01-03T17:45:00Z" w16du:dateUtc="2025-01-03T09:45:00Z">
              <w:tcPr>
                <w:tcW w:w="1701" w:type="dxa"/>
                <w:gridSpan w:val="2"/>
                <w:tcBorders>
                  <w:top w:val="nil"/>
                  <w:left w:val="nil"/>
                  <w:bottom w:val="nil"/>
                  <w:right w:val="nil"/>
                </w:tcBorders>
                <w:vAlign w:val="center"/>
              </w:tcPr>
            </w:tcPrChange>
          </w:tcPr>
          <w:p w14:paraId="36D8AFF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20" w:author="瑋婷 徐" w:date="2025-01-03T17:37:00Z" w16du:dateUtc="2025-01-03T09:37:00Z"/>
                <w:rFonts w:ascii="Times New Roman" w:eastAsia="標楷體" w:hAnsi="Times New Roman" w:cs="Times New Roman"/>
                <w:color w:val="000000"/>
              </w:rPr>
              <w:pPrChange w:id="462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22" w:author="瑋婷 徐" w:date="2025-01-03T17:37:00Z" w16du:dateUtc="2025-01-03T09:37:00Z">
              <w:r w:rsidRPr="00287E72">
                <w:rPr>
                  <w:rFonts w:ascii="Times New Roman" w:eastAsia="標楷體" w:hAnsi="Times New Roman" w:cs="Times New Roman"/>
                  <w:color w:val="000000"/>
                </w:rPr>
                <w:t>MB-F23-08</w:t>
              </w:r>
            </w:ins>
          </w:p>
        </w:tc>
        <w:tc>
          <w:tcPr>
            <w:tcW w:w="3265" w:type="dxa"/>
            <w:vAlign w:val="center"/>
            <w:tcPrChange w:id="4623" w:author="瑋婷 徐" w:date="2025-01-03T17:45:00Z" w16du:dateUtc="2025-01-03T09:45:00Z">
              <w:tcPr>
                <w:tcW w:w="4252" w:type="dxa"/>
                <w:gridSpan w:val="2"/>
                <w:tcBorders>
                  <w:top w:val="nil"/>
                  <w:left w:val="nil"/>
                  <w:bottom w:val="nil"/>
                  <w:right w:val="nil"/>
                </w:tcBorders>
                <w:vAlign w:val="center"/>
              </w:tcPr>
            </w:tcPrChange>
          </w:tcPr>
          <w:p w14:paraId="31E3E7D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24" w:author="瑋婷 徐" w:date="2025-01-03T17:37:00Z" w16du:dateUtc="2025-01-03T09:37:00Z"/>
                <w:rFonts w:ascii="Times New Roman" w:eastAsia="標楷體" w:hAnsi="Times New Roman" w:cs="Times New Roman"/>
                <w:color w:val="000000"/>
              </w:rPr>
              <w:pPrChange w:id="4625"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26" w:author="瑋婷 徐" w:date="2025-01-03T17:37:00Z" w16du:dateUtc="2025-01-03T09:37:00Z">
              <w:r w:rsidRPr="00287E72">
                <w:rPr>
                  <w:rFonts w:ascii="Times New Roman" w:eastAsia="標楷體" w:hAnsi="Times New Roman" w:cs="Times New Roman"/>
                  <w:color w:val="000000"/>
                </w:rPr>
                <w:t>藤枝遊樂區</w:t>
              </w:r>
            </w:ins>
          </w:p>
        </w:tc>
        <w:tc>
          <w:tcPr>
            <w:tcW w:w="8136" w:type="dxa"/>
            <w:vAlign w:val="center"/>
            <w:tcPrChange w:id="4627" w:author="瑋婷 徐" w:date="2025-01-03T17:45:00Z" w16du:dateUtc="2025-01-03T09:45:00Z">
              <w:tcPr>
                <w:tcW w:w="7149" w:type="dxa"/>
                <w:gridSpan w:val="2"/>
                <w:tcBorders>
                  <w:top w:val="nil"/>
                  <w:left w:val="nil"/>
                  <w:bottom w:val="nil"/>
                </w:tcBorders>
                <w:vAlign w:val="center"/>
              </w:tcPr>
            </w:tcPrChange>
          </w:tcPr>
          <w:p w14:paraId="0F4294D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28" w:author="瑋婷 徐" w:date="2025-01-03T17:37:00Z" w16du:dateUtc="2025-01-03T09:37:00Z"/>
                <w:rFonts w:ascii="Times New Roman" w:eastAsia="標楷體" w:hAnsi="Times New Roman" w:cs="Times New Roman"/>
                <w:color w:val="000000"/>
              </w:rPr>
              <w:pPrChange w:id="4629"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630" w:author="瑋婷 徐" w:date="2025-01-03T17:37:00Z" w16du:dateUtc="2025-01-03T09:37:00Z">
              <w:r w:rsidRPr="00287E72">
                <w:rPr>
                  <w:rFonts w:ascii="Times New Roman" w:eastAsia="標楷體" w:hAnsi="Times New Roman" w:cs="Times New Roman"/>
                  <w:color w:val="000000"/>
                </w:rPr>
                <w:t>鍾魏任</w:t>
              </w:r>
              <w:proofErr w:type="gramEnd"/>
            </w:ins>
          </w:p>
        </w:tc>
      </w:tr>
      <w:tr w:rsidR="00287E72" w14:paraId="15D0D4F7" w14:textId="77777777" w:rsidTr="00287E72">
        <w:tblPrEx>
          <w:tblPrExChange w:id="4631"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632" w:author="瑋婷 徐" w:date="2025-01-03T17:37:00Z"/>
          <w:trPrChange w:id="4633" w:author="瑋婷 徐" w:date="2025-01-03T17:45:00Z" w16du:dateUtc="2025-01-03T09:45:00Z">
            <w:trPr>
              <w:gridBefore w:val="1"/>
              <w:trHeight w:val="396"/>
            </w:trPr>
          </w:trPrChange>
        </w:trPr>
        <w:tc>
          <w:tcPr>
            <w:tcW w:w="846" w:type="dxa"/>
            <w:vAlign w:val="center"/>
            <w:tcPrChange w:id="4634" w:author="瑋婷 徐" w:date="2025-01-03T17:45:00Z" w16du:dateUtc="2025-01-03T09:45:00Z">
              <w:tcPr>
                <w:tcW w:w="846" w:type="dxa"/>
                <w:gridSpan w:val="2"/>
                <w:tcBorders>
                  <w:top w:val="nil"/>
                  <w:bottom w:val="nil"/>
                  <w:right w:val="nil"/>
                </w:tcBorders>
                <w:vAlign w:val="center"/>
              </w:tcPr>
            </w:tcPrChange>
          </w:tcPr>
          <w:p w14:paraId="2279414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35" w:author="瑋婷 徐" w:date="2025-01-03T17:37:00Z" w16du:dateUtc="2025-01-03T09:37:00Z"/>
                <w:rFonts w:ascii="Times New Roman" w:eastAsia="標楷體" w:hAnsi="Times New Roman" w:cs="Times New Roman"/>
                <w:color w:val="000000"/>
              </w:rPr>
              <w:pPrChange w:id="463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37" w:author="瑋婷 徐" w:date="2025-01-03T17:37:00Z" w16du:dateUtc="2025-01-03T09:37:00Z">
              <w:r w:rsidRPr="00287E72">
                <w:rPr>
                  <w:rFonts w:ascii="Times New Roman" w:eastAsia="標楷體" w:hAnsi="Times New Roman" w:cs="Times New Roman"/>
                  <w:color w:val="000000"/>
                </w:rPr>
                <w:t>32</w:t>
              </w:r>
            </w:ins>
          </w:p>
        </w:tc>
        <w:tc>
          <w:tcPr>
            <w:tcW w:w="1701" w:type="dxa"/>
            <w:vAlign w:val="center"/>
            <w:tcPrChange w:id="4638" w:author="瑋婷 徐" w:date="2025-01-03T17:45:00Z" w16du:dateUtc="2025-01-03T09:45:00Z">
              <w:tcPr>
                <w:tcW w:w="1701" w:type="dxa"/>
                <w:gridSpan w:val="2"/>
                <w:tcBorders>
                  <w:top w:val="nil"/>
                  <w:left w:val="nil"/>
                  <w:bottom w:val="nil"/>
                  <w:right w:val="nil"/>
                </w:tcBorders>
                <w:vAlign w:val="center"/>
              </w:tcPr>
            </w:tcPrChange>
          </w:tcPr>
          <w:p w14:paraId="20C9475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39" w:author="瑋婷 徐" w:date="2025-01-03T17:37:00Z" w16du:dateUtc="2025-01-03T09:37:00Z"/>
                <w:rFonts w:ascii="Times New Roman" w:eastAsia="標楷體" w:hAnsi="Times New Roman" w:cs="Times New Roman"/>
                <w:color w:val="000000"/>
              </w:rPr>
              <w:pPrChange w:id="464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41" w:author="瑋婷 徐" w:date="2025-01-03T17:37:00Z" w16du:dateUtc="2025-01-03T09:37:00Z">
              <w:r w:rsidRPr="00287E72">
                <w:rPr>
                  <w:rFonts w:ascii="Times New Roman" w:eastAsia="標楷體" w:hAnsi="Times New Roman" w:cs="Times New Roman"/>
                  <w:color w:val="000000"/>
                </w:rPr>
                <w:t>MB-F24-01</w:t>
              </w:r>
            </w:ins>
          </w:p>
        </w:tc>
        <w:tc>
          <w:tcPr>
            <w:tcW w:w="3265" w:type="dxa"/>
            <w:vAlign w:val="center"/>
            <w:tcPrChange w:id="4642" w:author="瑋婷 徐" w:date="2025-01-03T17:45:00Z" w16du:dateUtc="2025-01-03T09:45:00Z">
              <w:tcPr>
                <w:tcW w:w="4252" w:type="dxa"/>
                <w:gridSpan w:val="2"/>
                <w:tcBorders>
                  <w:top w:val="nil"/>
                  <w:left w:val="nil"/>
                  <w:bottom w:val="nil"/>
                  <w:right w:val="nil"/>
                </w:tcBorders>
                <w:vAlign w:val="center"/>
              </w:tcPr>
            </w:tcPrChange>
          </w:tcPr>
          <w:p w14:paraId="64C2773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43" w:author="瑋婷 徐" w:date="2025-01-03T17:37:00Z" w16du:dateUtc="2025-01-03T09:37:00Z"/>
                <w:rFonts w:ascii="Times New Roman" w:eastAsia="標楷體" w:hAnsi="Times New Roman" w:cs="Times New Roman"/>
                <w:color w:val="000000"/>
              </w:rPr>
              <w:pPrChange w:id="464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645" w:author="瑋婷 徐" w:date="2025-01-03T17:37:00Z" w16du:dateUtc="2025-01-03T09:37:00Z">
              <w:r w:rsidRPr="00287E72">
                <w:rPr>
                  <w:rFonts w:ascii="Times New Roman" w:eastAsia="標楷體" w:hAnsi="Times New Roman" w:cs="Times New Roman"/>
                  <w:color w:val="000000"/>
                </w:rPr>
                <w:t>瑪</w:t>
              </w:r>
              <w:proofErr w:type="gramEnd"/>
              <w:r w:rsidRPr="00287E72">
                <w:rPr>
                  <w:rFonts w:ascii="Times New Roman" w:eastAsia="標楷體" w:hAnsi="Times New Roman" w:cs="Times New Roman"/>
                  <w:color w:val="000000"/>
                </w:rPr>
                <w:t>雅</w:t>
              </w:r>
            </w:ins>
          </w:p>
        </w:tc>
        <w:tc>
          <w:tcPr>
            <w:tcW w:w="8136" w:type="dxa"/>
            <w:vAlign w:val="center"/>
            <w:tcPrChange w:id="4646" w:author="瑋婷 徐" w:date="2025-01-03T17:45:00Z" w16du:dateUtc="2025-01-03T09:45:00Z">
              <w:tcPr>
                <w:tcW w:w="7149" w:type="dxa"/>
                <w:gridSpan w:val="2"/>
                <w:tcBorders>
                  <w:top w:val="nil"/>
                  <w:left w:val="nil"/>
                  <w:bottom w:val="nil"/>
                </w:tcBorders>
                <w:vAlign w:val="center"/>
              </w:tcPr>
            </w:tcPrChange>
          </w:tcPr>
          <w:p w14:paraId="13649C6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47" w:author="瑋婷 徐" w:date="2025-01-03T17:37:00Z" w16du:dateUtc="2025-01-03T09:37:00Z"/>
                <w:rFonts w:ascii="Times New Roman" w:eastAsia="標楷體" w:hAnsi="Times New Roman" w:cs="Times New Roman"/>
                <w:color w:val="000000"/>
              </w:rPr>
              <w:pPrChange w:id="464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49" w:author="瑋婷 徐" w:date="2025-01-03T17:37:00Z" w16du:dateUtc="2025-01-03T09:37:00Z">
              <w:r w:rsidRPr="00287E72">
                <w:rPr>
                  <w:rFonts w:ascii="Times New Roman" w:eastAsia="標楷體" w:hAnsi="Times New Roman" w:cs="Times New Roman"/>
                  <w:color w:val="000000"/>
                </w:rPr>
                <w:t>葉建緯</w:t>
              </w:r>
            </w:ins>
          </w:p>
        </w:tc>
      </w:tr>
      <w:tr w:rsidR="00287E72" w14:paraId="149CD66F" w14:textId="77777777" w:rsidTr="00287E72">
        <w:tblPrEx>
          <w:tblPrExChange w:id="4650"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651" w:author="瑋婷 徐" w:date="2025-01-03T17:37:00Z"/>
          <w:trPrChange w:id="4652" w:author="瑋婷 徐" w:date="2025-01-03T17:45:00Z" w16du:dateUtc="2025-01-03T09:45:00Z">
            <w:trPr>
              <w:gridBefore w:val="1"/>
              <w:trHeight w:val="396"/>
            </w:trPr>
          </w:trPrChange>
        </w:trPr>
        <w:tc>
          <w:tcPr>
            <w:tcW w:w="846" w:type="dxa"/>
            <w:vAlign w:val="center"/>
            <w:tcPrChange w:id="4653" w:author="瑋婷 徐" w:date="2025-01-03T17:45:00Z" w16du:dateUtc="2025-01-03T09:45:00Z">
              <w:tcPr>
                <w:tcW w:w="846" w:type="dxa"/>
                <w:gridSpan w:val="2"/>
                <w:tcBorders>
                  <w:top w:val="nil"/>
                  <w:bottom w:val="nil"/>
                  <w:right w:val="nil"/>
                </w:tcBorders>
                <w:vAlign w:val="center"/>
              </w:tcPr>
            </w:tcPrChange>
          </w:tcPr>
          <w:p w14:paraId="0786CE6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54" w:author="瑋婷 徐" w:date="2025-01-03T17:37:00Z" w16du:dateUtc="2025-01-03T09:37:00Z"/>
                <w:rFonts w:ascii="Times New Roman" w:eastAsia="標楷體" w:hAnsi="Times New Roman" w:cs="Times New Roman"/>
                <w:color w:val="000000"/>
              </w:rPr>
              <w:pPrChange w:id="465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56" w:author="瑋婷 徐" w:date="2025-01-03T17:37:00Z" w16du:dateUtc="2025-01-03T09:37:00Z">
              <w:r w:rsidRPr="00287E72">
                <w:rPr>
                  <w:rFonts w:ascii="Times New Roman" w:eastAsia="標楷體" w:hAnsi="Times New Roman" w:cs="Times New Roman"/>
                  <w:color w:val="000000"/>
                </w:rPr>
                <w:t>33</w:t>
              </w:r>
            </w:ins>
          </w:p>
        </w:tc>
        <w:tc>
          <w:tcPr>
            <w:tcW w:w="1701" w:type="dxa"/>
            <w:vAlign w:val="center"/>
            <w:tcPrChange w:id="4657" w:author="瑋婷 徐" w:date="2025-01-03T17:45:00Z" w16du:dateUtc="2025-01-03T09:45:00Z">
              <w:tcPr>
                <w:tcW w:w="1701" w:type="dxa"/>
                <w:gridSpan w:val="2"/>
                <w:tcBorders>
                  <w:top w:val="nil"/>
                  <w:left w:val="nil"/>
                  <w:bottom w:val="nil"/>
                  <w:right w:val="nil"/>
                </w:tcBorders>
                <w:vAlign w:val="center"/>
              </w:tcPr>
            </w:tcPrChange>
          </w:tcPr>
          <w:p w14:paraId="59A890D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58" w:author="瑋婷 徐" w:date="2025-01-03T17:37:00Z" w16du:dateUtc="2025-01-03T09:37:00Z"/>
                <w:rFonts w:ascii="Times New Roman" w:eastAsia="標楷體" w:hAnsi="Times New Roman" w:cs="Times New Roman"/>
                <w:color w:val="000000"/>
              </w:rPr>
              <w:pPrChange w:id="465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60" w:author="瑋婷 徐" w:date="2025-01-03T17:37:00Z" w16du:dateUtc="2025-01-03T09:37:00Z">
              <w:r w:rsidRPr="00287E72">
                <w:rPr>
                  <w:rFonts w:ascii="Times New Roman" w:eastAsia="標楷體" w:hAnsi="Times New Roman" w:cs="Times New Roman"/>
                  <w:color w:val="000000"/>
                </w:rPr>
                <w:t>MB-F25-05</w:t>
              </w:r>
            </w:ins>
          </w:p>
        </w:tc>
        <w:tc>
          <w:tcPr>
            <w:tcW w:w="3265" w:type="dxa"/>
            <w:vAlign w:val="center"/>
            <w:tcPrChange w:id="4661" w:author="瑋婷 徐" w:date="2025-01-03T17:45:00Z" w16du:dateUtc="2025-01-03T09:45:00Z">
              <w:tcPr>
                <w:tcW w:w="4252" w:type="dxa"/>
                <w:gridSpan w:val="2"/>
                <w:tcBorders>
                  <w:top w:val="nil"/>
                  <w:left w:val="nil"/>
                  <w:bottom w:val="nil"/>
                  <w:right w:val="nil"/>
                </w:tcBorders>
                <w:vAlign w:val="center"/>
              </w:tcPr>
            </w:tcPrChange>
          </w:tcPr>
          <w:p w14:paraId="32C88E7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62" w:author="瑋婷 徐" w:date="2025-01-03T17:37:00Z" w16du:dateUtc="2025-01-03T09:37:00Z"/>
                <w:rFonts w:ascii="Times New Roman" w:eastAsia="標楷體" w:hAnsi="Times New Roman" w:cs="Times New Roman"/>
                <w:color w:val="000000"/>
              </w:rPr>
              <w:pPrChange w:id="466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64" w:author="瑋婷 徐" w:date="2025-01-03T17:37:00Z" w16du:dateUtc="2025-01-03T09:37:00Z">
              <w:r w:rsidRPr="00287E72">
                <w:rPr>
                  <w:rFonts w:ascii="Times New Roman" w:eastAsia="標楷體" w:hAnsi="Times New Roman" w:cs="Times New Roman"/>
                  <w:color w:val="000000"/>
                </w:rPr>
                <w:t>霧</w:t>
              </w:r>
              <w:proofErr w:type="gramStart"/>
              <w:r w:rsidRPr="00287E72">
                <w:rPr>
                  <w:rFonts w:ascii="Times New Roman" w:eastAsia="標楷體" w:hAnsi="Times New Roman" w:cs="Times New Roman"/>
                  <w:color w:val="000000"/>
                </w:rPr>
                <w:t>台阿禮</w:t>
              </w:r>
              <w:proofErr w:type="gramEnd"/>
              <w:r w:rsidRPr="00287E72">
                <w:rPr>
                  <w:rFonts w:ascii="Times New Roman" w:eastAsia="標楷體" w:hAnsi="Times New Roman" w:cs="Times New Roman"/>
                  <w:color w:val="000000"/>
                </w:rPr>
                <w:t>B</w:t>
              </w:r>
            </w:ins>
          </w:p>
        </w:tc>
        <w:tc>
          <w:tcPr>
            <w:tcW w:w="8136" w:type="dxa"/>
            <w:vAlign w:val="center"/>
            <w:tcPrChange w:id="4665" w:author="瑋婷 徐" w:date="2025-01-03T17:45:00Z" w16du:dateUtc="2025-01-03T09:45:00Z">
              <w:tcPr>
                <w:tcW w:w="7149" w:type="dxa"/>
                <w:gridSpan w:val="2"/>
                <w:tcBorders>
                  <w:top w:val="nil"/>
                  <w:left w:val="nil"/>
                  <w:bottom w:val="nil"/>
                </w:tcBorders>
                <w:vAlign w:val="center"/>
              </w:tcPr>
            </w:tcPrChange>
          </w:tcPr>
          <w:p w14:paraId="530F7F8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66" w:author="瑋婷 徐" w:date="2025-01-03T17:37:00Z" w16du:dateUtc="2025-01-03T09:37:00Z"/>
                <w:rFonts w:ascii="Times New Roman" w:eastAsia="標楷體" w:hAnsi="Times New Roman" w:cs="Times New Roman"/>
                <w:color w:val="000000"/>
              </w:rPr>
              <w:pPrChange w:id="466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68" w:author="瑋婷 徐" w:date="2025-01-03T17:37:00Z" w16du:dateUtc="2025-01-03T09:37:00Z">
              <w:r w:rsidRPr="00287E72">
                <w:rPr>
                  <w:rFonts w:ascii="Times New Roman" w:eastAsia="標楷體" w:hAnsi="Times New Roman" w:cs="Times New Roman"/>
                  <w:color w:val="000000"/>
                </w:rPr>
                <w:t>劉育宗</w:t>
              </w:r>
            </w:ins>
          </w:p>
        </w:tc>
      </w:tr>
      <w:tr w:rsidR="00287E72" w14:paraId="75E2AF42" w14:textId="77777777" w:rsidTr="00287E72">
        <w:tblPrEx>
          <w:tblPrExChange w:id="4669"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670" w:author="瑋婷 徐" w:date="2025-01-03T17:37:00Z"/>
          <w:trPrChange w:id="4671" w:author="瑋婷 徐" w:date="2025-01-03T17:45:00Z" w16du:dateUtc="2025-01-03T09:45:00Z">
            <w:trPr>
              <w:gridBefore w:val="1"/>
              <w:trHeight w:val="396"/>
            </w:trPr>
          </w:trPrChange>
        </w:trPr>
        <w:tc>
          <w:tcPr>
            <w:tcW w:w="846" w:type="dxa"/>
            <w:vAlign w:val="center"/>
            <w:tcPrChange w:id="4672" w:author="瑋婷 徐" w:date="2025-01-03T17:45:00Z" w16du:dateUtc="2025-01-03T09:45:00Z">
              <w:tcPr>
                <w:tcW w:w="846" w:type="dxa"/>
                <w:gridSpan w:val="2"/>
                <w:tcBorders>
                  <w:top w:val="nil"/>
                  <w:bottom w:val="nil"/>
                  <w:right w:val="nil"/>
                </w:tcBorders>
                <w:vAlign w:val="center"/>
              </w:tcPr>
            </w:tcPrChange>
          </w:tcPr>
          <w:p w14:paraId="5FDB191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73" w:author="瑋婷 徐" w:date="2025-01-03T17:37:00Z" w16du:dateUtc="2025-01-03T09:37:00Z"/>
                <w:rFonts w:ascii="Times New Roman" w:eastAsia="標楷體" w:hAnsi="Times New Roman" w:cs="Times New Roman"/>
                <w:color w:val="000000"/>
              </w:rPr>
              <w:pPrChange w:id="467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75" w:author="瑋婷 徐" w:date="2025-01-03T17:37:00Z" w16du:dateUtc="2025-01-03T09:37:00Z">
              <w:r w:rsidRPr="00287E72">
                <w:rPr>
                  <w:rFonts w:ascii="Times New Roman" w:eastAsia="標楷體" w:hAnsi="Times New Roman" w:cs="Times New Roman"/>
                  <w:color w:val="000000"/>
                </w:rPr>
                <w:t>34</w:t>
              </w:r>
            </w:ins>
          </w:p>
        </w:tc>
        <w:tc>
          <w:tcPr>
            <w:tcW w:w="1701" w:type="dxa"/>
            <w:vAlign w:val="center"/>
            <w:tcPrChange w:id="4676" w:author="瑋婷 徐" w:date="2025-01-03T17:45:00Z" w16du:dateUtc="2025-01-03T09:45:00Z">
              <w:tcPr>
                <w:tcW w:w="1701" w:type="dxa"/>
                <w:gridSpan w:val="2"/>
                <w:tcBorders>
                  <w:top w:val="nil"/>
                  <w:left w:val="nil"/>
                  <w:bottom w:val="nil"/>
                  <w:right w:val="nil"/>
                </w:tcBorders>
                <w:vAlign w:val="center"/>
              </w:tcPr>
            </w:tcPrChange>
          </w:tcPr>
          <w:p w14:paraId="735F87F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77" w:author="瑋婷 徐" w:date="2025-01-03T17:37:00Z" w16du:dateUtc="2025-01-03T09:37:00Z"/>
                <w:rFonts w:ascii="Times New Roman" w:eastAsia="標楷體" w:hAnsi="Times New Roman" w:cs="Times New Roman"/>
                <w:color w:val="000000"/>
              </w:rPr>
              <w:pPrChange w:id="467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79" w:author="瑋婷 徐" w:date="2025-01-03T17:37:00Z" w16du:dateUtc="2025-01-03T09:37:00Z">
              <w:r w:rsidRPr="00287E72">
                <w:rPr>
                  <w:rFonts w:ascii="Times New Roman" w:eastAsia="標楷體" w:hAnsi="Times New Roman" w:cs="Times New Roman"/>
                  <w:color w:val="000000"/>
                </w:rPr>
                <w:t>MA-F26-01</w:t>
              </w:r>
            </w:ins>
          </w:p>
        </w:tc>
        <w:tc>
          <w:tcPr>
            <w:tcW w:w="3265" w:type="dxa"/>
            <w:vAlign w:val="center"/>
            <w:tcPrChange w:id="4680" w:author="瑋婷 徐" w:date="2025-01-03T17:45:00Z" w16du:dateUtc="2025-01-03T09:45:00Z">
              <w:tcPr>
                <w:tcW w:w="4252" w:type="dxa"/>
                <w:gridSpan w:val="2"/>
                <w:tcBorders>
                  <w:top w:val="nil"/>
                  <w:left w:val="nil"/>
                  <w:bottom w:val="nil"/>
                  <w:right w:val="nil"/>
                </w:tcBorders>
                <w:vAlign w:val="center"/>
              </w:tcPr>
            </w:tcPrChange>
          </w:tcPr>
          <w:p w14:paraId="32EFD01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81" w:author="瑋婷 徐" w:date="2025-01-03T17:37:00Z" w16du:dateUtc="2025-01-03T09:37:00Z"/>
                <w:rFonts w:ascii="Times New Roman" w:eastAsia="標楷體" w:hAnsi="Times New Roman" w:cs="Times New Roman"/>
                <w:color w:val="000000"/>
              </w:rPr>
              <w:pPrChange w:id="468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83" w:author="瑋婷 徐" w:date="2025-01-03T17:37:00Z" w16du:dateUtc="2025-01-03T09:37:00Z">
              <w:r w:rsidRPr="00287E72">
                <w:rPr>
                  <w:rFonts w:ascii="Times New Roman" w:eastAsia="標楷體" w:hAnsi="Times New Roman" w:cs="Times New Roman"/>
                  <w:color w:val="000000"/>
                </w:rPr>
                <w:t>墾丁苗圃</w:t>
              </w:r>
            </w:ins>
          </w:p>
        </w:tc>
        <w:tc>
          <w:tcPr>
            <w:tcW w:w="8136" w:type="dxa"/>
            <w:vAlign w:val="center"/>
            <w:tcPrChange w:id="4684" w:author="瑋婷 徐" w:date="2025-01-03T17:45:00Z" w16du:dateUtc="2025-01-03T09:45:00Z">
              <w:tcPr>
                <w:tcW w:w="7149" w:type="dxa"/>
                <w:gridSpan w:val="2"/>
                <w:tcBorders>
                  <w:top w:val="nil"/>
                  <w:left w:val="nil"/>
                  <w:bottom w:val="nil"/>
                </w:tcBorders>
                <w:vAlign w:val="center"/>
              </w:tcPr>
            </w:tcPrChange>
          </w:tcPr>
          <w:p w14:paraId="350E050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685" w:author="瑋婷 徐" w:date="2025-01-03T17:37:00Z" w16du:dateUtc="2025-01-03T09:37:00Z"/>
                <w:rFonts w:ascii="Times New Roman" w:eastAsia="標楷體" w:hAnsi="Times New Roman" w:cs="Times New Roman"/>
                <w:color w:val="000000"/>
              </w:rPr>
              <w:pPrChange w:id="468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687" w:author="瑋婷 徐" w:date="2025-01-03T17:37:00Z" w16du:dateUtc="2025-01-03T09:37:00Z">
              <w:r w:rsidRPr="00287E72">
                <w:rPr>
                  <w:rFonts w:ascii="Times New Roman" w:eastAsia="標楷體" w:hAnsi="Times New Roman" w:cs="Times New Roman"/>
                  <w:color w:val="000000"/>
                </w:rPr>
                <w:t>韋</w:t>
              </w:r>
              <w:proofErr w:type="gramEnd"/>
              <w:r w:rsidRPr="00287E72">
                <w:rPr>
                  <w:rFonts w:ascii="Times New Roman" w:eastAsia="標楷體" w:hAnsi="Times New Roman" w:cs="Times New Roman"/>
                  <w:color w:val="000000"/>
                </w:rPr>
                <w:t>樹德、荊平雲、王</w:t>
              </w:r>
              <w:proofErr w:type="gramStart"/>
              <w:r w:rsidRPr="00287E72">
                <w:rPr>
                  <w:rFonts w:ascii="Times New Roman" w:eastAsia="標楷體" w:hAnsi="Times New Roman" w:cs="Times New Roman"/>
                  <w:color w:val="000000"/>
                </w:rPr>
                <w:t>于</w:t>
              </w:r>
              <w:proofErr w:type="gramEnd"/>
              <w:r w:rsidRPr="00287E72">
                <w:rPr>
                  <w:rFonts w:ascii="Times New Roman" w:eastAsia="標楷體" w:hAnsi="Times New Roman" w:cs="Times New Roman"/>
                  <w:color w:val="000000"/>
                </w:rPr>
                <w:t>賓</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荊平雲、王</w:t>
              </w:r>
              <w:proofErr w:type="gramStart"/>
              <w:r w:rsidRPr="00287E72">
                <w:rPr>
                  <w:rFonts w:ascii="Times New Roman" w:eastAsia="標楷體" w:hAnsi="Times New Roman" w:cs="Times New Roman"/>
                  <w:color w:val="000000"/>
                </w:rPr>
                <w:t>于</w:t>
              </w:r>
              <w:proofErr w:type="gramEnd"/>
              <w:r w:rsidRPr="00287E72">
                <w:rPr>
                  <w:rFonts w:ascii="Times New Roman" w:eastAsia="標楷體" w:hAnsi="Times New Roman" w:cs="Times New Roman"/>
                  <w:color w:val="000000"/>
                </w:rPr>
                <w:t>賓</w:t>
              </w:r>
            </w:ins>
          </w:p>
        </w:tc>
      </w:tr>
      <w:tr w:rsidR="00287E72" w14:paraId="5DA9BDBB" w14:textId="77777777" w:rsidTr="00287E72">
        <w:tblPrEx>
          <w:tblPrExChange w:id="4688"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689" w:author="瑋婷 徐" w:date="2025-01-03T17:37:00Z"/>
          <w:trPrChange w:id="4690" w:author="瑋婷 徐" w:date="2025-01-03T17:45:00Z" w16du:dateUtc="2025-01-03T09:45:00Z">
            <w:trPr>
              <w:gridBefore w:val="1"/>
              <w:trHeight w:val="396"/>
            </w:trPr>
          </w:trPrChange>
        </w:trPr>
        <w:tc>
          <w:tcPr>
            <w:tcW w:w="846" w:type="dxa"/>
            <w:vAlign w:val="center"/>
            <w:tcPrChange w:id="4691" w:author="瑋婷 徐" w:date="2025-01-03T17:45:00Z" w16du:dateUtc="2025-01-03T09:45:00Z">
              <w:tcPr>
                <w:tcW w:w="846" w:type="dxa"/>
                <w:gridSpan w:val="2"/>
                <w:tcBorders>
                  <w:top w:val="nil"/>
                  <w:bottom w:val="nil"/>
                  <w:right w:val="nil"/>
                </w:tcBorders>
                <w:vAlign w:val="center"/>
              </w:tcPr>
            </w:tcPrChange>
          </w:tcPr>
          <w:p w14:paraId="146A642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92" w:author="瑋婷 徐" w:date="2025-01-03T17:37:00Z" w16du:dateUtc="2025-01-03T09:37:00Z"/>
                <w:rFonts w:ascii="Times New Roman" w:eastAsia="標楷體" w:hAnsi="Times New Roman" w:cs="Times New Roman"/>
                <w:color w:val="000000"/>
              </w:rPr>
              <w:pPrChange w:id="469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94" w:author="瑋婷 徐" w:date="2025-01-03T17:37:00Z" w16du:dateUtc="2025-01-03T09:37:00Z">
              <w:r w:rsidRPr="00287E72">
                <w:rPr>
                  <w:rFonts w:ascii="Times New Roman" w:eastAsia="標楷體" w:hAnsi="Times New Roman" w:cs="Times New Roman"/>
                  <w:color w:val="000000"/>
                </w:rPr>
                <w:t>35</w:t>
              </w:r>
            </w:ins>
          </w:p>
        </w:tc>
        <w:tc>
          <w:tcPr>
            <w:tcW w:w="1701" w:type="dxa"/>
            <w:vAlign w:val="center"/>
            <w:tcPrChange w:id="4695" w:author="瑋婷 徐" w:date="2025-01-03T17:45:00Z" w16du:dateUtc="2025-01-03T09:45:00Z">
              <w:tcPr>
                <w:tcW w:w="1701" w:type="dxa"/>
                <w:gridSpan w:val="2"/>
                <w:tcBorders>
                  <w:top w:val="nil"/>
                  <w:left w:val="nil"/>
                  <w:bottom w:val="nil"/>
                  <w:right w:val="nil"/>
                </w:tcBorders>
                <w:vAlign w:val="center"/>
              </w:tcPr>
            </w:tcPrChange>
          </w:tcPr>
          <w:p w14:paraId="5090D24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696" w:author="瑋婷 徐" w:date="2025-01-03T17:37:00Z" w16du:dateUtc="2025-01-03T09:37:00Z"/>
                <w:rFonts w:ascii="Times New Roman" w:eastAsia="標楷體" w:hAnsi="Times New Roman" w:cs="Times New Roman"/>
                <w:color w:val="000000"/>
              </w:rPr>
              <w:pPrChange w:id="469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698" w:author="瑋婷 徐" w:date="2025-01-03T17:37:00Z" w16du:dateUtc="2025-01-03T09:37:00Z">
              <w:r w:rsidRPr="00287E72">
                <w:rPr>
                  <w:rFonts w:ascii="Times New Roman" w:eastAsia="標楷體" w:hAnsi="Times New Roman" w:cs="Times New Roman"/>
                  <w:color w:val="000000"/>
                </w:rPr>
                <w:t>MA-G27-09</w:t>
              </w:r>
            </w:ins>
          </w:p>
        </w:tc>
        <w:tc>
          <w:tcPr>
            <w:tcW w:w="3265" w:type="dxa"/>
            <w:vAlign w:val="center"/>
            <w:tcPrChange w:id="4699" w:author="瑋婷 徐" w:date="2025-01-03T17:45:00Z" w16du:dateUtc="2025-01-03T09:45:00Z">
              <w:tcPr>
                <w:tcW w:w="4252" w:type="dxa"/>
                <w:gridSpan w:val="2"/>
                <w:tcBorders>
                  <w:top w:val="nil"/>
                  <w:left w:val="nil"/>
                  <w:bottom w:val="nil"/>
                  <w:right w:val="nil"/>
                </w:tcBorders>
                <w:vAlign w:val="center"/>
              </w:tcPr>
            </w:tcPrChange>
          </w:tcPr>
          <w:p w14:paraId="5EE0E5A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00" w:author="瑋婷 徐" w:date="2025-01-03T17:37:00Z" w16du:dateUtc="2025-01-03T09:37:00Z"/>
                <w:rFonts w:ascii="Times New Roman" w:eastAsia="標楷體" w:hAnsi="Times New Roman" w:cs="Times New Roman"/>
                <w:color w:val="000000"/>
              </w:rPr>
              <w:pPrChange w:id="470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02" w:author="瑋婷 徐" w:date="2025-01-03T17:37:00Z" w16du:dateUtc="2025-01-03T09:37:00Z">
              <w:r w:rsidRPr="00287E72">
                <w:rPr>
                  <w:rFonts w:ascii="Times New Roman" w:eastAsia="標楷體" w:hAnsi="Times New Roman" w:cs="Times New Roman"/>
                  <w:color w:val="000000"/>
                </w:rPr>
                <w:t>安通越嶺古道</w:t>
              </w:r>
            </w:ins>
          </w:p>
        </w:tc>
        <w:tc>
          <w:tcPr>
            <w:tcW w:w="8136" w:type="dxa"/>
            <w:vAlign w:val="center"/>
            <w:tcPrChange w:id="4703" w:author="瑋婷 徐" w:date="2025-01-03T17:45:00Z" w16du:dateUtc="2025-01-03T09:45:00Z">
              <w:tcPr>
                <w:tcW w:w="7149" w:type="dxa"/>
                <w:gridSpan w:val="2"/>
                <w:tcBorders>
                  <w:top w:val="nil"/>
                  <w:left w:val="nil"/>
                  <w:bottom w:val="nil"/>
                </w:tcBorders>
                <w:vAlign w:val="center"/>
              </w:tcPr>
            </w:tcPrChange>
          </w:tcPr>
          <w:p w14:paraId="74D655E2" w14:textId="019C9679"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04" w:author="瑋婷 徐" w:date="2025-01-03T17:37:00Z" w16du:dateUtc="2025-01-03T09:37:00Z"/>
                <w:rFonts w:ascii="Times New Roman" w:eastAsia="標楷體" w:hAnsi="Times New Roman" w:cs="Times New Roman"/>
                <w:color w:val="000000"/>
              </w:rPr>
              <w:pPrChange w:id="470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06" w:author="瑋婷 徐" w:date="2025-01-03T17:37:00Z" w16du:dateUtc="2025-01-03T09:37:00Z">
              <w:r w:rsidRPr="00287E72">
                <w:rPr>
                  <w:rFonts w:ascii="Times New Roman" w:eastAsia="標楷體" w:hAnsi="Times New Roman" w:cs="Times New Roman"/>
                  <w:color w:val="000000"/>
                </w:rPr>
                <w:t>陳睿騏</w:t>
              </w:r>
            </w:ins>
            <w:ins w:id="4707" w:author="瑋婷 徐" w:date="2025-01-03T17:50:00Z" w16du:dateUtc="2025-01-03T09:50:00Z">
              <w:r w:rsidRPr="00287E72">
                <w:rPr>
                  <w:rFonts w:ascii="Times New Roman" w:eastAsia="標楷體" w:hAnsi="Times New Roman" w:cs="Times New Roman"/>
                  <w:color w:val="000000"/>
                  <w:vertAlign w:val="superscript"/>
                  <w:rPrChange w:id="4708" w:author="瑋婷 徐" w:date="2025-01-03T17:50:00Z" w16du:dateUtc="2025-01-03T09:50:00Z">
                    <w:rPr>
                      <w:rFonts w:ascii="Times New Roman" w:eastAsia="標楷體" w:hAnsi="Times New Roman" w:cs="Times New Roman"/>
                      <w:color w:val="000000"/>
                    </w:rPr>
                  </w:rPrChange>
                </w:rPr>
                <w:t>a</w:t>
              </w:r>
            </w:ins>
            <w:ins w:id="4709" w:author="瑋婷 徐" w:date="2025-01-03T17:37:00Z" w16du:dateUtc="2025-01-03T09:37:00Z">
              <w:r w:rsidRPr="00287E72">
                <w:rPr>
                  <w:rFonts w:ascii="Times New Roman" w:eastAsia="標楷體" w:hAnsi="Times New Roman" w:cs="Times New Roman"/>
                  <w:color w:val="000000"/>
                </w:rPr>
                <w:t>、吳昆松、</w:t>
              </w:r>
              <w:proofErr w:type="gramStart"/>
              <w:r w:rsidRPr="00287E72">
                <w:rPr>
                  <w:rFonts w:ascii="Times New Roman" w:eastAsia="標楷體" w:hAnsi="Times New Roman" w:cs="Times New Roman"/>
                  <w:color w:val="000000"/>
                </w:rPr>
                <w:t>祈</w:t>
              </w:r>
              <w:proofErr w:type="gramEnd"/>
              <w:r w:rsidRPr="00287E72">
                <w:rPr>
                  <w:rFonts w:ascii="Times New Roman" w:eastAsia="標楷體" w:hAnsi="Times New Roman" w:cs="Times New Roman"/>
                  <w:color w:val="000000"/>
                </w:rPr>
                <w:t>克勤、</w:t>
              </w:r>
              <w:proofErr w:type="gramStart"/>
              <w:r w:rsidRPr="00287E72">
                <w:rPr>
                  <w:rFonts w:ascii="Times New Roman" w:eastAsia="標楷體" w:hAnsi="Times New Roman" w:cs="Times New Roman"/>
                  <w:color w:val="000000"/>
                </w:rPr>
                <w:t>武秀芳</w:t>
              </w:r>
              <w:proofErr w:type="gramEnd"/>
            </w:ins>
          </w:p>
        </w:tc>
      </w:tr>
      <w:tr w:rsidR="00287E72" w14:paraId="2DE189EB" w14:textId="77777777" w:rsidTr="00287E72">
        <w:tblPrEx>
          <w:tblPrExChange w:id="4710"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711" w:author="瑋婷 徐" w:date="2025-01-03T17:37:00Z"/>
          <w:trPrChange w:id="4712" w:author="瑋婷 徐" w:date="2025-01-03T17:45:00Z" w16du:dateUtc="2025-01-03T09:45:00Z">
            <w:trPr>
              <w:gridBefore w:val="1"/>
              <w:trHeight w:val="396"/>
            </w:trPr>
          </w:trPrChange>
        </w:trPr>
        <w:tc>
          <w:tcPr>
            <w:tcW w:w="846" w:type="dxa"/>
            <w:vAlign w:val="center"/>
            <w:tcPrChange w:id="4713" w:author="瑋婷 徐" w:date="2025-01-03T17:45:00Z" w16du:dateUtc="2025-01-03T09:45:00Z">
              <w:tcPr>
                <w:tcW w:w="846" w:type="dxa"/>
                <w:gridSpan w:val="2"/>
                <w:tcBorders>
                  <w:top w:val="nil"/>
                  <w:bottom w:val="nil"/>
                  <w:right w:val="nil"/>
                </w:tcBorders>
                <w:vAlign w:val="center"/>
              </w:tcPr>
            </w:tcPrChange>
          </w:tcPr>
          <w:p w14:paraId="53E087D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14" w:author="瑋婷 徐" w:date="2025-01-03T17:37:00Z" w16du:dateUtc="2025-01-03T09:37:00Z"/>
                <w:rFonts w:ascii="Times New Roman" w:eastAsia="標楷體" w:hAnsi="Times New Roman" w:cs="Times New Roman"/>
                <w:color w:val="000000"/>
              </w:rPr>
              <w:pPrChange w:id="471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16" w:author="瑋婷 徐" w:date="2025-01-03T17:37:00Z" w16du:dateUtc="2025-01-03T09:37:00Z">
              <w:r w:rsidRPr="00287E72">
                <w:rPr>
                  <w:rFonts w:ascii="Times New Roman" w:eastAsia="標楷體" w:hAnsi="Times New Roman" w:cs="Times New Roman"/>
                  <w:color w:val="000000"/>
                </w:rPr>
                <w:t>36</w:t>
              </w:r>
            </w:ins>
          </w:p>
        </w:tc>
        <w:tc>
          <w:tcPr>
            <w:tcW w:w="1701" w:type="dxa"/>
            <w:vAlign w:val="center"/>
            <w:tcPrChange w:id="4717" w:author="瑋婷 徐" w:date="2025-01-03T17:45:00Z" w16du:dateUtc="2025-01-03T09:45:00Z">
              <w:tcPr>
                <w:tcW w:w="1701" w:type="dxa"/>
                <w:gridSpan w:val="2"/>
                <w:tcBorders>
                  <w:top w:val="nil"/>
                  <w:left w:val="nil"/>
                  <w:bottom w:val="nil"/>
                  <w:right w:val="nil"/>
                </w:tcBorders>
                <w:vAlign w:val="center"/>
              </w:tcPr>
            </w:tcPrChange>
          </w:tcPr>
          <w:p w14:paraId="67C9672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18" w:author="瑋婷 徐" w:date="2025-01-03T17:37:00Z" w16du:dateUtc="2025-01-03T09:37:00Z"/>
                <w:rFonts w:ascii="Times New Roman" w:eastAsia="標楷體" w:hAnsi="Times New Roman" w:cs="Times New Roman"/>
                <w:color w:val="000000"/>
              </w:rPr>
              <w:pPrChange w:id="471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20" w:author="瑋婷 徐" w:date="2025-01-03T17:37:00Z" w16du:dateUtc="2025-01-03T09:37:00Z">
              <w:r w:rsidRPr="00287E72">
                <w:rPr>
                  <w:rFonts w:ascii="Times New Roman" w:eastAsia="標楷體" w:hAnsi="Times New Roman" w:cs="Times New Roman"/>
                  <w:color w:val="000000"/>
                </w:rPr>
                <w:t>MA-G28-14</w:t>
              </w:r>
            </w:ins>
          </w:p>
        </w:tc>
        <w:tc>
          <w:tcPr>
            <w:tcW w:w="3265" w:type="dxa"/>
            <w:vAlign w:val="center"/>
            <w:tcPrChange w:id="4721" w:author="瑋婷 徐" w:date="2025-01-03T17:45:00Z" w16du:dateUtc="2025-01-03T09:45:00Z">
              <w:tcPr>
                <w:tcW w:w="4252" w:type="dxa"/>
                <w:gridSpan w:val="2"/>
                <w:tcBorders>
                  <w:top w:val="nil"/>
                  <w:left w:val="nil"/>
                  <w:bottom w:val="nil"/>
                  <w:right w:val="nil"/>
                </w:tcBorders>
                <w:vAlign w:val="center"/>
              </w:tcPr>
            </w:tcPrChange>
          </w:tcPr>
          <w:p w14:paraId="348727A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22" w:author="瑋婷 徐" w:date="2025-01-03T17:37:00Z" w16du:dateUtc="2025-01-03T09:37:00Z"/>
                <w:rFonts w:ascii="Times New Roman" w:eastAsia="標楷體" w:hAnsi="Times New Roman" w:cs="Times New Roman"/>
                <w:color w:val="000000"/>
              </w:rPr>
              <w:pPrChange w:id="472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24" w:author="瑋婷 徐" w:date="2025-01-03T17:37:00Z" w16du:dateUtc="2025-01-03T09:37:00Z">
              <w:r w:rsidRPr="00287E72">
                <w:rPr>
                  <w:rFonts w:ascii="Times New Roman" w:eastAsia="標楷體" w:hAnsi="Times New Roman" w:cs="Times New Roman"/>
                  <w:color w:val="000000"/>
                </w:rPr>
                <w:t>花蓮縣瀧澗</w:t>
              </w:r>
            </w:ins>
          </w:p>
        </w:tc>
        <w:tc>
          <w:tcPr>
            <w:tcW w:w="8136" w:type="dxa"/>
            <w:vAlign w:val="center"/>
            <w:tcPrChange w:id="4725" w:author="瑋婷 徐" w:date="2025-01-03T17:45:00Z" w16du:dateUtc="2025-01-03T09:45:00Z">
              <w:tcPr>
                <w:tcW w:w="7149" w:type="dxa"/>
                <w:gridSpan w:val="2"/>
                <w:tcBorders>
                  <w:top w:val="nil"/>
                  <w:left w:val="nil"/>
                  <w:bottom w:val="nil"/>
                </w:tcBorders>
                <w:vAlign w:val="center"/>
              </w:tcPr>
            </w:tcPrChange>
          </w:tcPr>
          <w:p w14:paraId="4008D50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26" w:author="瑋婷 徐" w:date="2025-01-03T17:37:00Z" w16du:dateUtc="2025-01-03T09:37:00Z"/>
                <w:rFonts w:ascii="Times New Roman" w:eastAsia="標楷體" w:hAnsi="Times New Roman" w:cs="Times New Roman"/>
                <w:color w:val="000000"/>
              </w:rPr>
              <w:pPrChange w:id="472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28" w:author="瑋婷 徐" w:date="2025-01-03T17:37:00Z" w16du:dateUtc="2025-01-03T09:37:00Z">
              <w:r w:rsidRPr="00287E72">
                <w:rPr>
                  <w:rFonts w:ascii="Times New Roman" w:eastAsia="標楷體" w:hAnsi="Times New Roman" w:cs="Times New Roman"/>
                  <w:color w:val="000000"/>
                </w:rPr>
                <w:t>陳湘清、方雅芬、陳智宏、葉至誠、楊惟</w:t>
              </w:r>
              <w:proofErr w:type="gramStart"/>
              <w:r w:rsidRPr="00287E72">
                <w:rPr>
                  <w:rFonts w:ascii="Times New Roman" w:eastAsia="標楷體" w:hAnsi="Times New Roman" w:cs="Times New Roman"/>
                  <w:color w:val="000000"/>
                </w:rPr>
                <w:t>珽</w:t>
              </w:r>
              <w:proofErr w:type="gramEnd"/>
              <w:r w:rsidRPr="00287E72">
                <w:rPr>
                  <w:rFonts w:ascii="Times New Roman" w:eastAsia="標楷體" w:hAnsi="Times New Roman" w:cs="Times New Roman"/>
                  <w:color w:val="000000"/>
                </w:rPr>
                <w:t>、那家</w:t>
              </w:r>
              <w:proofErr w:type="gramStart"/>
              <w:r w:rsidRPr="00287E72">
                <w:rPr>
                  <w:rFonts w:ascii="Times New Roman" w:eastAsia="標楷體" w:hAnsi="Times New Roman" w:cs="Times New Roman"/>
                  <w:color w:val="000000"/>
                </w:rPr>
                <w:t>閔</w:t>
              </w:r>
              <w:proofErr w:type="gramEnd"/>
              <w:r w:rsidRPr="00287E72">
                <w:rPr>
                  <w:rFonts w:ascii="Times New Roman" w:eastAsia="標楷體" w:hAnsi="Times New Roman" w:cs="Times New Roman"/>
                  <w:color w:val="000000"/>
                </w:rPr>
                <w:t>、施明光</w:t>
              </w:r>
            </w:ins>
          </w:p>
        </w:tc>
      </w:tr>
      <w:tr w:rsidR="00287E72" w14:paraId="50AB17A6" w14:textId="77777777" w:rsidTr="00287E72">
        <w:tblPrEx>
          <w:tblPrExChange w:id="4729"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730" w:author="瑋婷 徐" w:date="2025-01-03T17:37:00Z"/>
          <w:trPrChange w:id="4731" w:author="瑋婷 徐" w:date="2025-01-03T17:45:00Z" w16du:dateUtc="2025-01-03T09:45:00Z">
            <w:trPr>
              <w:gridBefore w:val="1"/>
              <w:trHeight w:val="396"/>
            </w:trPr>
          </w:trPrChange>
        </w:trPr>
        <w:tc>
          <w:tcPr>
            <w:tcW w:w="846" w:type="dxa"/>
            <w:vAlign w:val="center"/>
            <w:tcPrChange w:id="4732" w:author="瑋婷 徐" w:date="2025-01-03T17:45:00Z" w16du:dateUtc="2025-01-03T09:45:00Z">
              <w:tcPr>
                <w:tcW w:w="846" w:type="dxa"/>
                <w:gridSpan w:val="2"/>
                <w:tcBorders>
                  <w:top w:val="nil"/>
                  <w:bottom w:val="nil"/>
                  <w:right w:val="nil"/>
                </w:tcBorders>
                <w:vAlign w:val="center"/>
              </w:tcPr>
            </w:tcPrChange>
          </w:tcPr>
          <w:p w14:paraId="4074D96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33" w:author="瑋婷 徐" w:date="2025-01-03T17:37:00Z" w16du:dateUtc="2025-01-03T09:37:00Z"/>
                <w:rFonts w:ascii="Times New Roman" w:eastAsia="標楷體" w:hAnsi="Times New Roman" w:cs="Times New Roman"/>
                <w:color w:val="000000"/>
              </w:rPr>
              <w:pPrChange w:id="473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35" w:author="瑋婷 徐" w:date="2025-01-03T17:37:00Z" w16du:dateUtc="2025-01-03T09:37:00Z">
              <w:r w:rsidRPr="00287E72">
                <w:rPr>
                  <w:rFonts w:ascii="Times New Roman" w:eastAsia="標楷體" w:hAnsi="Times New Roman" w:cs="Times New Roman"/>
                  <w:color w:val="000000"/>
                </w:rPr>
                <w:t>37</w:t>
              </w:r>
            </w:ins>
          </w:p>
        </w:tc>
        <w:tc>
          <w:tcPr>
            <w:tcW w:w="1701" w:type="dxa"/>
            <w:vAlign w:val="center"/>
            <w:tcPrChange w:id="4736" w:author="瑋婷 徐" w:date="2025-01-03T17:45:00Z" w16du:dateUtc="2025-01-03T09:45:00Z">
              <w:tcPr>
                <w:tcW w:w="1701" w:type="dxa"/>
                <w:gridSpan w:val="2"/>
                <w:tcBorders>
                  <w:top w:val="nil"/>
                  <w:left w:val="nil"/>
                  <w:bottom w:val="nil"/>
                  <w:right w:val="nil"/>
                </w:tcBorders>
                <w:vAlign w:val="center"/>
              </w:tcPr>
            </w:tcPrChange>
          </w:tcPr>
          <w:p w14:paraId="5DC641B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37" w:author="瑋婷 徐" w:date="2025-01-03T17:37:00Z" w16du:dateUtc="2025-01-03T09:37:00Z"/>
                <w:rFonts w:ascii="Times New Roman" w:eastAsia="標楷體" w:hAnsi="Times New Roman" w:cs="Times New Roman"/>
                <w:color w:val="000000"/>
              </w:rPr>
              <w:pPrChange w:id="473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39" w:author="瑋婷 徐" w:date="2025-01-03T17:37:00Z" w16du:dateUtc="2025-01-03T09:37:00Z">
              <w:r w:rsidRPr="00287E72">
                <w:rPr>
                  <w:rFonts w:ascii="Times New Roman" w:eastAsia="標楷體" w:hAnsi="Times New Roman" w:cs="Times New Roman"/>
                  <w:color w:val="000000"/>
                </w:rPr>
                <w:t>MB-G30-05</w:t>
              </w:r>
            </w:ins>
          </w:p>
        </w:tc>
        <w:tc>
          <w:tcPr>
            <w:tcW w:w="3265" w:type="dxa"/>
            <w:vAlign w:val="center"/>
            <w:tcPrChange w:id="4740" w:author="瑋婷 徐" w:date="2025-01-03T17:45:00Z" w16du:dateUtc="2025-01-03T09:45:00Z">
              <w:tcPr>
                <w:tcW w:w="4252" w:type="dxa"/>
                <w:gridSpan w:val="2"/>
                <w:tcBorders>
                  <w:top w:val="nil"/>
                  <w:left w:val="nil"/>
                  <w:bottom w:val="nil"/>
                  <w:right w:val="nil"/>
                </w:tcBorders>
                <w:vAlign w:val="center"/>
              </w:tcPr>
            </w:tcPrChange>
          </w:tcPr>
          <w:p w14:paraId="19D46493"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41" w:author="瑋婷 徐" w:date="2025-01-03T17:37:00Z" w16du:dateUtc="2025-01-03T09:37:00Z"/>
                <w:rFonts w:ascii="Times New Roman" w:eastAsia="標楷體" w:hAnsi="Times New Roman" w:cs="Times New Roman"/>
                <w:color w:val="000000"/>
              </w:rPr>
              <w:pPrChange w:id="474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43" w:author="瑋婷 徐" w:date="2025-01-03T17:37:00Z" w16du:dateUtc="2025-01-03T09:37:00Z">
              <w:r w:rsidRPr="00287E72">
                <w:rPr>
                  <w:rFonts w:ascii="Times New Roman" w:eastAsia="標楷體" w:hAnsi="Times New Roman" w:cs="Times New Roman"/>
                  <w:color w:val="000000"/>
                </w:rPr>
                <w:t>光復林道</w:t>
              </w:r>
            </w:ins>
          </w:p>
        </w:tc>
        <w:tc>
          <w:tcPr>
            <w:tcW w:w="8136" w:type="dxa"/>
            <w:vAlign w:val="center"/>
            <w:tcPrChange w:id="4744" w:author="瑋婷 徐" w:date="2025-01-03T17:45:00Z" w16du:dateUtc="2025-01-03T09:45:00Z">
              <w:tcPr>
                <w:tcW w:w="7149" w:type="dxa"/>
                <w:gridSpan w:val="2"/>
                <w:tcBorders>
                  <w:top w:val="nil"/>
                  <w:left w:val="nil"/>
                  <w:bottom w:val="nil"/>
                </w:tcBorders>
                <w:vAlign w:val="center"/>
              </w:tcPr>
            </w:tcPrChange>
          </w:tcPr>
          <w:p w14:paraId="0423136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45" w:author="瑋婷 徐" w:date="2025-01-03T17:37:00Z" w16du:dateUtc="2025-01-03T09:37:00Z"/>
                <w:rFonts w:ascii="Times New Roman" w:eastAsia="標楷體" w:hAnsi="Times New Roman" w:cs="Times New Roman"/>
                <w:color w:val="000000"/>
              </w:rPr>
              <w:pPrChange w:id="474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47" w:author="瑋婷 徐" w:date="2025-01-03T17:37:00Z" w16du:dateUtc="2025-01-03T09:37:00Z">
              <w:r w:rsidRPr="00287E72">
                <w:rPr>
                  <w:rFonts w:ascii="Times New Roman" w:eastAsia="標楷體" w:hAnsi="Times New Roman" w:cs="Times New Roman"/>
                  <w:color w:val="000000"/>
                </w:rPr>
                <w:t>曾冠瑜、吳明澤</w:t>
              </w:r>
            </w:ins>
          </w:p>
        </w:tc>
      </w:tr>
      <w:tr w:rsidR="00287E72" w14:paraId="6F18557C" w14:textId="77777777" w:rsidTr="00287E72">
        <w:tblPrEx>
          <w:tblPrExChange w:id="4748"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749" w:author="瑋婷 徐" w:date="2025-01-03T17:37:00Z"/>
          <w:trPrChange w:id="4750" w:author="瑋婷 徐" w:date="2025-01-03T17:45:00Z" w16du:dateUtc="2025-01-03T09:45:00Z">
            <w:trPr>
              <w:gridBefore w:val="1"/>
              <w:trHeight w:val="396"/>
            </w:trPr>
          </w:trPrChange>
        </w:trPr>
        <w:tc>
          <w:tcPr>
            <w:tcW w:w="846" w:type="dxa"/>
            <w:vAlign w:val="center"/>
            <w:tcPrChange w:id="4751" w:author="瑋婷 徐" w:date="2025-01-03T17:45:00Z" w16du:dateUtc="2025-01-03T09:45:00Z">
              <w:tcPr>
                <w:tcW w:w="846" w:type="dxa"/>
                <w:gridSpan w:val="2"/>
                <w:tcBorders>
                  <w:top w:val="nil"/>
                  <w:bottom w:val="nil"/>
                  <w:right w:val="nil"/>
                </w:tcBorders>
                <w:vAlign w:val="center"/>
              </w:tcPr>
            </w:tcPrChange>
          </w:tcPr>
          <w:p w14:paraId="4EB729F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52" w:author="瑋婷 徐" w:date="2025-01-03T17:37:00Z" w16du:dateUtc="2025-01-03T09:37:00Z"/>
                <w:rFonts w:ascii="Times New Roman" w:eastAsia="標楷體" w:hAnsi="Times New Roman" w:cs="Times New Roman"/>
                <w:color w:val="000000"/>
              </w:rPr>
              <w:pPrChange w:id="475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54" w:author="瑋婷 徐" w:date="2025-01-03T17:37:00Z" w16du:dateUtc="2025-01-03T09:37:00Z">
              <w:r w:rsidRPr="00287E72">
                <w:rPr>
                  <w:rFonts w:ascii="Times New Roman" w:eastAsia="標楷體" w:hAnsi="Times New Roman" w:cs="Times New Roman"/>
                  <w:color w:val="000000"/>
                </w:rPr>
                <w:t>38</w:t>
              </w:r>
            </w:ins>
          </w:p>
        </w:tc>
        <w:tc>
          <w:tcPr>
            <w:tcW w:w="1701" w:type="dxa"/>
            <w:vAlign w:val="center"/>
            <w:tcPrChange w:id="4755" w:author="瑋婷 徐" w:date="2025-01-03T17:45:00Z" w16du:dateUtc="2025-01-03T09:45:00Z">
              <w:tcPr>
                <w:tcW w:w="1701" w:type="dxa"/>
                <w:gridSpan w:val="2"/>
                <w:tcBorders>
                  <w:top w:val="nil"/>
                  <w:left w:val="nil"/>
                  <w:bottom w:val="nil"/>
                  <w:right w:val="nil"/>
                </w:tcBorders>
                <w:vAlign w:val="center"/>
              </w:tcPr>
            </w:tcPrChange>
          </w:tcPr>
          <w:p w14:paraId="63D21A2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56" w:author="瑋婷 徐" w:date="2025-01-03T17:37:00Z" w16du:dateUtc="2025-01-03T09:37:00Z"/>
                <w:rFonts w:ascii="Times New Roman" w:eastAsia="標楷體" w:hAnsi="Times New Roman" w:cs="Times New Roman"/>
                <w:color w:val="000000"/>
              </w:rPr>
              <w:pPrChange w:id="475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58" w:author="瑋婷 徐" w:date="2025-01-03T17:37:00Z" w16du:dateUtc="2025-01-03T09:37:00Z">
              <w:r w:rsidRPr="00287E72">
                <w:rPr>
                  <w:rFonts w:ascii="Times New Roman" w:eastAsia="標楷體" w:hAnsi="Times New Roman" w:cs="Times New Roman"/>
                  <w:color w:val="000000"/>
                </w:rPr>
                <w:t>MB-H31-12</w:t>
              </w:r>
            </w:ins>
          </w:p>
        </w:tc>
        <w:tc>
          <w:tcPr>
            <w:tcW w:w="3265" w:type="dxa"/>
            <w:vAlign w:val="center"/>
            <w:tcPrChange w:id="4759" w:author="瑋婷 徐" w:date="2025-01-03T17:45:00Z" w16du:dateUtc="2025-01-03T09:45:00Z">
              <w:tcPr>
                <w:tcW w:w="4252" w:type="dxa"/>
                <w:gridSpan w:val="2"/>
                <w:tcBorders>
                  <w:top w:val="nil"/>
                  <w:left w:val="nil"/>
                  <w:bottom w:val="nil"/>
                  <w:right w:val="nil"/>
                </w:tcBorders>
                <w:vAlign w:val="center"/>
              </w:tcPr>
            </w:tcPrChange>
          </w:tcPr>
          <w:p w14:paraId="0E42758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60" w:author="瑋婷 徐" w:date="2025-01-03T17:37:00Z" w16du:dateUtc="2025-01-03T09:37:00Z"/>
                <w:rFonts w:ascii="Times New Roman" w:eastAsia="標楷體" w:hAnsi="Times New Roman" w:cs="Times New Roman"/>
                <w:color w:val="000000"/>
              </w:rPr>
              <w:pPrChange w:id="476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62" w:author="瑋婷 徐" w:date="2025-01-03T17:37:00Z" w16du:dateUtc="2025-01-03T09:37:00Z">
              <w:r w:rsidRPr="00287E72">
                <w:rPr>
                  <w:rFonts w:ascii="Times New Roman" w:eastAsia="標楷體" w:hAnsi="Times New Roman" w:cs="Times New Roman"/>
                  <w:color w:val="000000"/>
                </w:rPr>
                <w:t>金山段</w:t>
              </w:r>
            </w:ins>
          </w:p>
        </w:tc>
        <w:tc>
          <w:tcPr>
            <w:tcW w:w="8136" w:type="dxa"/>
            <w:vAlign w:val="center"/>
            <w:tcPrChange w:id="4763" w:author="瑋婷 徐" w:date="2025-01-03T17:45:00Z" w16du:dateUtc="2025-01-03T09:45:00Z">
              <w:tcPr>
                <w:tcW w:w="7149" w:type="dxa"/>
                <w:gridSpan w:val="2"/>
                <w:tcBorders>
                  <w:top w:val="nil"/>
                  <w:left w:val="nil"/>
                  <w:bottom w:val="nil"/>
                </w:tcBorders>
                <w:vAlign w:val="center"/>
              </w:tcPr>
            </w:tcPrChange>
          </w:tcPr>
          <w:p w14:paraId="26A3A5B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64" w:author="瑋婷 徐" w:date="2025-01-03T17:37:00Z" w16du:dateUtc="2025-01-03T09:37:00Z"/>
                <w:rFonts w:ascii="Times New Roman" w:eastAsia="標楷體" w:hAnsi="Times New Roman" w:cs="Times New Roman"/>
                <w:color w:val="000000"/>
              </w:rPr>
              <w:pPrChange w:id="476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766" w:author="瑋婷 徐" w:date="2025-01-03T17:37:00Z" w16du:dateUtc="2025-01-03T09:37:00Z">
              <w:r w:rsidRPr="00287E72">
                <w:rPr>
                  <w:rFonts w:ascii="Times New Roman" w:eastAsia="標楷體" w:hAnsi="Times New Roman" w:cs="Times New Roman"/>
                  <w:color w:val="000000"/>
                </w:rPr>
                <w:t>顏羽汶</w:t>
              </w:r>
              <w:proofErr w:type="gramEnd"/>
              <w:r w:rsidRPr="00287E72">
                <w:rPr>
                  <w:rFonts w:ascii="Times New Roman" w:eastAsia="標楷體" w:hAnsi="Times New Roman" w:cs="Times New Roman"/>
                  <w:color w:val="000000"/>
                </w:rPr>
                <w:t>、王育誠、陳柏霖</w:t>
              </w:r>
            </w:ins>
          </w:p>
        </w:tc>
      </w:tr>
      <w:tr w:rsidR="00287E72" w14:paraId="4418ABE8" w14:textId="77777777" w:rsidTr="00287E72">
        <w:tblPrEx>
          <w:tblPrExChange w:id="4767"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768" w:author="瑋婷 徐" w:date="2025-01-03T17:37:00Z"/>
          <w:trPrChange w:id="4769" w:author="瑋婷 徐" w:date="2025-01-03T17:45:00Z" w16du:dateUtc="2025-01-03T09:45:00Z">
            <w:trPr>
              <w:gridBefore w:val="1"/>
              <w:trHeight w:val="396"/>
            </w:trPr>
          </w:trPrChange>
        </w:trPr>
        <w:tc>
          <w:tcPr>
            <w:tcW w:w="846" w:type="dxa"/>
            <w:vAlign w:val="center"/>
            <w:tcPrChange w:id="4770" w:author="瑋婷 徐" w:date="2025-01-03T17:45:00Z" w16du:dateUtc="2025-01-03T09:45:00Z">
              <w:tcPr>
                <w:tcW w:w="846" w:type="dxa"/>
                <w:gridSpan w:val="2"/>
                <w:tcBorders>
                  <w:top w:val="nil"/>
                  <w:bottom w:val="nil"/>
                  <w:right w:val="nil"/>
                </w:tcBorders>
                <w:vAlign w:val="center"/>
              </w:tcPr>
            </w:tcPrChange>
          </w:tcPr>
          <w:p w14:paraId="13945C4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71" w:author="瑋婷 徐" w:date="2025-01-03T17:37:00Z" w16du:dateUtc="2025-01-03T09:37:00Z"/>
                <w:rFonts w:ascii="Times New Roman" w:eastAsia="標楷體" w:hAnsi="Times New Roman" w:cs="Times New Roman"/>
                <w:color w:val="000000"/>
              </w:rPr>
              <w:pPrChange w:id="477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73" w:author="瑋婷 徐" w:date="2025-01-03T17:37:00Z" w16du:dateUtc="2025-01-03T09:37:00Z">
              <w:r w:rsidRPr="00287E72">
                <w:rPr>
                  <w:rFonts w:ascii="Times New Roman" w:eastAsia="標楷體" w:hAnsi="Times New Roman" w:cs="Times New Roman"/>
                  <w:color w:val="000000"/>
                </w:rPr>
                <w:t>39</w:t>
              </w:r>
            </w:ins>
          </w:p>
        </w:tc>
        <w:tc>
          <w:tcPr>
            <w:tcW w:w="1701" w:type="dxa"/>
            <w:vAlign w:val="center"/>
            <w:tcPrChange w:id="4774" w:author="瑋婷 徐" w:date="2025-01-03T17:45:00Z" w16du:dateUtc="2025-01-03T09:45:00Z">
              <w:tcPr>
                <w:tcW w:w="1701" w:type="dxa"/>
                <w:gridSpan w:val="2"/>
                <w:tcBorders>
                  <w:top w:val="nil"/>
                  <w:left w:val="nil"/>
                  <w:bottom w:val="nil"/>
                  <w:right w:val="nil"/>
                </w:tcBorders>
                <w:vAlign w:val="center"/>
              </w:tcPr>
            </w:tcPrChange>
          </w:tcPr>
          <w:p w14:paraId="3DA3D3C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75" w:author="瑋婷 徐" w:date="2025-01-03T17:37:00Z" w16du:dateUtc="2025-01-03T09:37:00Z"/>
                <w:rFonts w:ascii="Times New Roman" w:eastAsia="標楷體" w:hAnsi="Times New Roman" w:cs="Times New Roman"/>
                <w:color w:val="000000"/>
              </w:rPr>
              <w:pPrChange w:id="477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77" w:author="瑋婷 徐" w:date="2025-01-03T17:37:00Z" w16du:dateUtc="2025-01-03T09:37:00Z">
              <w:r w:rsidRPr="00287E72">
                <w:rPr>
                  <w:rFonts w:ascii="Times New Roman" w:eastAsia="標楷體" w:hAnsi="Times New Roman" w:cs="Times New Roman"/>
                  <w:color w:val="000000"/>
                </w:rPr>
                <w:t>MA-H32-06</w:t>
              </w:r>
            </w:ins>
          </w:p>
        </w:tc>
        <w:tc>
          <w:tcPr>
            <w:tcW w:w="3265" w:type="dxa"/>
            <w:vAlign w:val="center"/>
            <w:tcPrChange w:id="4778" w:author="瑋婷 徐" w:date="2025-01-03T17:45:00Z" w16du:dateUtc="2025-01-03T09:45:00Z">
              <w:tcPr>
                <w:tcW w:w="4252" w:type="dxa"/>
                <w:gridSpan w:val="2"/>
                <w:tcBorders>
                  <w:top w:val="nil"/>
                  <w:left w:val="nil"/>
                  <w:bottom w:val="nil"/>
                  <w:right w:val="nil"/>
                </w:tcBorders>
                <w:vAlign w:val="center"/>
              </w:tcPr>
            </w:tcPrChange>
          </w:tcPr>
          <w:p w14:paraId="51011D1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79" w:author="瑋婷 徐" w:date="2025-01-03T17:37:00Z" w16du:dateUtc="2025-01-03T09:37:00Z"/>
                <w:rFonts w:ascii="Times New Roman" w:eastAsia="標楷體" w:hAnsi="Times New Roman" w:cs="Times New Roman"/>
                <w:color w:val="000000"/>
              </w:rPr>
              <w:pPrChange w:id="478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81" w:author="瑋婷 徐" w:date="2025-01-03T17:37:00Z" w16du:dateUtc="2025-01-03T09:37:00Z">
              <w:r w:rsidRPr="00287E72">
                <w:rPr>
                  <w:rFonts w:ascii="Times New Roman" w:eastAsia="標楷體" w:hAnsi="Times New Roman" w:cs="Times New Roman"/>
                  <w:color w:val="000000"/>
                </w:rPr>
                <w:t>台東</w:t>
              </w:r>
              <w:r w:rsidRPr="00287E72">
                <w:rPr>
                  <w:rFonts w:ascii="Times New Roman" w:eastAsia="標楷體" w:hAnsi="Times New Roman" w:cs="Times New Roman"/>
                  <w:color w:val="000000"/>
                </w:rPr>
                <w:t>8</w:t>
              </w:r>
              <w:r w:rsidRPr="00287E72">
                <w:rPr>
                  <w:rFonts w:ascii="Times New Roman" w:eastAsia="標楷體" w:hAnsi="Times New Roman" w:cs="Times New Roman"/>
                  <w:color w:val="000000"/>
                </w:rPr>
                <w:t>林班</w:t>
              </w:r>
            </w:ins>
          </w:p>
        </w:tc>
        <w:tc>
          <w:tcPr>
            <w:tcW w:w="8136" w:type="dxa"/>
            <w:vAlign w:val="center"/>
            <w:tcPrChange w:id="4782" w:author="瑋婷 徐" w:date="2025-01-03T17:45:00Z" w16du:dateUtc="2025-01-03T09:45:00Z">
              <w:tcPr>
                <w:tcW w:w="7149" w:type="dxa"/>
                <w:gridSpan w:val="2"/>
                <w:tcBorders>
                  <w:top w:val="nil"/>
                  <w:left w:val="nil"/>
                  <w:bottom w:val="nil"/>
                </w:tcBorders>
                <w:vAlign w:val="center"/>
              </w:tcPr>
            </w:tcPrChange>
          </w:tcPr>
          <w:p w14:paraId="32C4D47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83" w:author="瑋婷 徐" w:date="2025-01-03T17:37:00Z" w16du:dateUtc="2025-01-03T09:37:00Z"/>
                <w:rFonts w:ascii="Times New Roman" w:eastAsia="標楷體" w:hAnsi="Times New Roman" w:cs="Times New Roman"/>
                <w:color w:val="000000"/>
              </w:rPr>
              <w:pPrChange w:id="478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785" w:author="瑋婷 徐" w:date="2025-01-03T17:37:00Z" w16du:dateUtc="2025-01-03T09:37:00Z">
              <w:r w:rsidRPr="00287E72">
                <w:rPr>
                  <w:rFonts w:ascii="Times New Roman" w:eastAsia="標楷體" w:hAnsi="Times New Roman" w:cs="Times New Roman"/>
                  <w:color w:val="000000"/>
                </w:rPr>
                <w:t>顏羽汶</w:t>
              </w:r>
              <w:proofErr w:type="gramEnd"/>
              <w:r w:rsidRPr="00287E72">
                <w:rPr>
                  <w:rFonts w:ascii="Times New Roman" w:eastAsia="標楷體" w:hAnsi="Times New Roman" w:cs="Times New Roman"/>
                  <w:color w:val="000000"/>
                </w:rPr>
                <w:t>、吳清良、尤如成</w:t>
              </w:r>
            </w:ins>
          </w:p>
        </w:tc>
      </w:tr>
      <w:tr w:rsidR="00287E72" w14:paraId="4F5BB52C" w14:textId="77777777" w:rsidTr="00287E72">
        <w:tblPrEx>
          <w:tblPrExChange w:id="4786" w:author="瑋婷 徐" w:date="2025-01-03T17:46:00Z" w16du:dateUtc="2025-01-03T09:4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787" w:author="瑋婷 徐" w:date="2025-01-03T17:37:00Z"/>
          <w:trPrChange w:id="4788" w:author="瑋婷 徐" w:date="2025-01-03T17:46:00Z" w16du:dateUtc="2025-01-03T09:46:00Z">
            <w:trPr>
              <w:gridBefore w:val="1"/>
              <w:trHeight w:val="396"/>
            </w:trPr>
          </w:trPrChange>
        </w:trPr>
        <w:tc>
          <w:tcPr>
            <w:tcW w:w="846" w:type="dxa"/>
            <w:vAlign w:val="center"/>
            <w:tcPrChange w:id="4789" w:author="瑋婷 徐" w:date="2025-01-03T17:46:00Z" w16du:dateUtc="2025-01-03T09:46:00Z">
              <w:tcPr>
                <w:tcW w:w="846" w:type="dxa"/>
                <w:gridSpan w:val="2"/>
                <w:tcBorders>
                  <w:top w:val="nil"/>
                  <w:bottom w:val="nil"/>
                  <w:right w:val="nil"/>
                </w:tcBorders>
                <w:vAlign w:val="center"/>
              </w:tcPr>
            </w:tcPrChange>
          </w:tcPr>
          <w:p w14:paraId="0187BDB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90" w:author="瑋婷 徐" w:date="2025-01-03T17:37:00Z" w16du:dateUtc="2025-01-03T09:37:00Z"/>
                <w:rFonts w:ascii="Times New Roman" w:eastAsia="標楷體" w:hAnsi="Times New Roman" w:cs="Times New Roman"/>
                <w:color w:val="000000"/>
              </w:rPr>
              <w:pPrChange w:id="479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92" w:author="瑋婷 徐" w:date="2025-01-03T17:37:00Z" w16du:dateUtc="2025-01-03T09:37:00Z">
              <w:r w:rsidRPr="00287E72">
                <w:rPr>
                  <w:rFonts w:ascii="Times New Roman" w:eastAsia="標楷體" w:hAnsi="Times New Roman" w:cs="Times New Roman"/>
                  <w:color w:val="000000"/>
                </w:rPr>
                <w:t>40</w:t>
              </w:r>
            </w:ins>
          </w:p>
        </w:tc>
        <w:tc>
          <w:tcPr>
            <w:tcW w:w="1701" w:type="dxa"/>
            <w:vAlign w:val="center"/>
            <w:tcPrChange w:id="4793" w:author="瑋婷 徐" w:date="2025-01-03T17:46:00Z" w16du:dateUtc="2025-01-03T09:46:00Z">
              <w:tcPr>
                <w:tcW w:w="1701" w:type="dxa"/>
                <w:gridSpan w:val="2"/>
                <w:tcBorders>
                  <w:top w:val="nil"/>
                  <w:left w:val="nil"/>
                  <w:bottom w:val="nil"/>
                  <w:right w:val="nil"/>
                </w:tcBorders>
                <w:vAlign w:val="center"/>
              </w:tcPr>
            </w:tcPrChange>
          </w:tcPr>
          <w:p w14:paraId="4F861EE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794" w:author="瑋婷 徐" w:date="2025-01-03T17:37:00Z" w16du:dateUtc="2025-01-03T09:37:00Z"/>
                <w:rFonts w:ascii="Times New Roman" w:eastAsia="標楷體" w:hAnsi="Times New Roman" w:cs="Times New Roman"/>
                <w:color w:val="000000"/>
              </w:rPr>
              <w:pPrChange w:id="479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796" w:author="瑋婷 徐" w:date="2025-01-03T17:37:00Z" w16du:dateUtc="2025-01-03T09:37:00Z">
              <w:r w:rsidRPr="00287E72">
                <w:rPr>
                  <w:rFonts w:ascii="Times New Roman" w:eastAsia="標楷體" w:hAnsi="Times New Roman" w:cs="Times New Roman"/>
                  <w:color w:val="000000"/>
                </w:rPr>
                <w:t>MB-H33-02</w:t>
              </w:r>
            </w:ins>
          </w:p>
        </w:tc>
        <w:tc>
          <w:tcPr>
            <w:tcW w:w="3265" w:type="dxa"/>
            <w:vAlign w:val="center"/>
            <w:tcPrChange w:id="4797" w:author="瑋婷 徐" w:date="2025-01-03T17:46:00Z" w16du:dateUtc="2025-01-03T09:46:00Z">
              <w:tcPr>
                <w:tcW w:w="4252" w:type="dxa"/>
                <w:gridSpan w:val="2"/>
                <w:tcBorders>
                  <w:top w:val="nil"/>
                  <w:left w:val="nil"/>
                  <w:bottom w:val="nil"/>
                  <w:right w:val="nil"/>
                </w:tcBorders>
                <w:vAlign w:val="center"/>
              </w:tcPr>
            </w:tcPrChange>
          </w:tcPr>
          <w:p w14:paraId="675C3C5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798" w:author="瑋婷 徐" w:date="2025-01-03T17:37:00Z" w16du:dateUtc="2025-01-03T09:37:00Z"/>
                <w:rFonts w:ascii="Times New Roman" w:eastAsia="標楷體" w:hAnsi="Times New Roman" w:cs="Times New Roman"/>
                <w:color w:val="000000"/>
              </w:rPr>
              <w:pPrChange w:id="479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800" w:author="瑋婷 徐" w:date="2025-01-03T17:37:00Z" w16du:dateUtc="2025-01-03T09:37:00Z">
              <w:r w:rsidRPr="00287E72">
                <w:rPr>
                  <w:rFonts w:ascii="Times New Roman" w:eastAsia="標楷體" w:hAnsi="Times New Roman" w:cs="Times New Roman"/>
                  <w:color w:val="000000"/>
                </w:rPr>
                <w:t>錦屏林道</w:t>
              </w:r>
            </w:ins>
          </w:p>
        </w:tc>
        <w:tc>
          <w:tcPr>
            <w:tcW w:w="8136" w:type="dxa"/>
            <w:vAlign w:val="center"/>
            <w:tcPrChange w:id="4801" w:author="瑋婷 徐" w:date="2025-01-03T17:46:00Z" w16du:dateUtc="2025-01-03T09:46:00Z">
              <w:tcPr>
                <w:tcW w:w="7149" w:type="dxa"/>
                <w:gridSpan w:val="2"/>
                <w:tcBorders>
                  <w:top w:val="nil"/>
                  <w:left w:val="nil"/>
                  <w:bottom w:val="nil"/>
                </w:tcBorders>
                <w:vAlign w:val="center"/>
              </w:tcPr>
            </w:tcPrChange>
          </w:tcPr>
          <w:p w14:paraId="5883B24A" w14:textId="0E7AD8F9"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802" w:author="瑋婷 徐" w:date="2025-01-03T17:37:00Z" w16du:dateUtc="2025-01-03T09:37:00Z"/>
                <w:rFonts w:ascii="Times New Roman" w:eastAsia="標楷體" w:hAnsi="Times New Roman" w:cs="Times New Roman"/>
                <w:color w:val="000000"/>
              </w:rPr>
              <w:pPrChange w:id="480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proofErr w:type="gramStart"/>
            <w:ins w:id="4804" w:author="瑋婷 徐" w:date="2025-01-03T17:37:00Z" w16du:dateUtc="2025-01-03T09:37:00Z">
              <w:r w:rsidRPr="00287E72">
                <w:rPr>
                  <w:rFonts w:ascii="Times New Roman" w:eastAsia="標楷體" w:hAnsi="Times New Roman" w:cs="Times New Roman"/>
                  <w:color w:val="000000"/>
                </w:rPr>
                <w:t>孫穩翔</w:t>
              </w:r>
            </w:ins>
            <w:proofErr w:type="gramEnd"/>
            <w:ins w:id="4805" w:author="瑋婷 徐" w:date="2025-01-03T17:50:00Z" w16du:dateUtc="2025-01-03T09:50:00Z">
              <w:r w:rsidRPr="00287E72">
                <w:rPr>
                  <w:rFonts w:ascii="Times New Roman" w:eastAsia="標楷體" w:hAnsi="Times New Roman" w:cs="Times New Roman"/>
                  <w:color w:val="000000"/>
                  <w:vertAlign w:val="superscript"/>
                  <w:rPrChange w:id="4806" w:author="瑋婷 徐" w:date="2025-01-03T17:50:00Z" w16du:dateUtc="2025-01-03T09:50:00Z">
                    <w:rPr>
                      <w:rFonts w:ascii="Times New Roman" w:eastAsia="標楷體" w:hAnsi="Times New Roman" w:cs="Times New Roman"/>
                      <w:color w:val="000000"/>
                    </w:rPr>
                  </w:rPrChange>
                </w:rPr>
                <w:t>a</w:t>
              </w:r>
            </w:ins>
            <w:ins w:id="4807" w:author="瑋婷 徐" w:date="2025-01-03T17:37:00Z" w16du:dateUtc="2025-01-03T09:37:00Z">
              <w:r w:rsidRPr="00287E72">
                <w:rPr>
                  <w:rFonts w:ascii="Times New Roman" w:eastAsia="標楷體" w:hAnsi="Times New Roman" w:cs="Times New Roman"/>
                  <w:color w:val="000000"/>
                </w:rPr>
                <w:t>、王志傑、邱金泉</w:t>
              </w:r>
              <w:r w:rsidRPr="00287E72">
                <w:rPr>
                  <w:rFonts w:ascii="Times New Roman" w:eastAsia="標楷體" w:hAnsi="Times New Roman" w:cs="Times New Roman"/>
                  <w:color w:val="000000"/>
                </w:rPr>
                <w:t xml:space="preserve"> // </w:t>
              </w:r>
              <w:proofErr w:type="gramStart"/>
              <w:r w:rsidRPr="00287E72">
                <w:rPr>
                  <w:rFonts w:ascii="Times New Roman" w:eastAsia="標楷體" w:hAnsi="Times New Roman" w:cs="Times New Roman"/>
                  <w:color w:val="000000"/>
                </w:rPr>
                <w:t>孫穩翔</w:t>
              </w:r>
            </w:ins>
            <w:proofErr w:type="gramEnd"/>
            <w:ins w:id="4808" w:author="瑋婷 徐" w:date="2025-01-03T17:50:00Z" w16du:dateUtc="2025-01-03T09:50:00Z">
              <w:r w:rsidRPr="00287E72">
                <w:rPr>
                  <w:rFonts w:ascii="Times New Roman" w:eastAsia="標楷體" w:hAnsi="Times New Roman" w:cs="Times New Roman"/>
                  <w:color w:val="000000"/>
                  <w:vertAlign w:val="superscript"/>
                  <w:rPrChange w:id="4809" w:author="瑋婷 徐" w:date="2025-01-03T17:50:00Z" w16du:dateUtc="2025-01-03T09:50:00Z">
                    <w:rPr>
                      <w:rFonts w:ascii="Times New Roman" w:eastAsia="標楷體" w:hAnsi="Times New Roman" w:cs="Times New Roman"/>
                      <w:color w:val="000000"/>
                    </w:rPr>
                  </w:rPrChange>
                </w:rPr>
                <w:t>a</w:t>
              </w:r>
            </w:ins>
            <w:ins w:id="4810" w:author="瑋婷 徐" w:date="2025-01-03T17:37:00Z" w16du:dateUtc="2025-01-03T09:37:00Z">
              <w:r w:rsidRPr="00287E72">
                <w:rPr>
                  <w:rFonts w:ascii="Times New Roman" w:eastAsia="標楷體" w:hAnsi="Times New Roman" w:cs="Times New Roman"/>
                  <w:color w:val="000000"/>
                </w:rPr>
                <w:t>、王志傑</w:t>
              </w:r>
            </w:ins>
          </w:p>
        </w:tc>
      </w:tr>
      <w:tr w:rsidR="00287E72" w14:paraId="128A5040" w14:textId="77777777" w:rsidTr="00287E72">
        <w:tblPrEx>
          <w:tblPrExChange w:id="4811" w:author="瑋婷 徐" w:date="2025-01-03T17:46:00Z" w16du:dateUtc="2025-01-03T09:4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4812" w:author="瑋婷 徐" w:date="2025-01-03T17:37:00Z"/>
          <w:trPrChange w:id="4813" w:author="瑋婷 徐" w:date="2025-01-03T17:46:00Z" w16du:dateUtc="2025-01-03T09:46:00Z">
            <w:trPr>
              <w:gridBefore w:val="1"/>
              <w:trHeight w:val="396"/>
            </w:trPr>
          </w:trPrChange>
        </w:trPr>
        <w:tc>
          <w:tcPr>
            <w:tcW w:w="846" w:type="dxa"/>
            <w:tcBorders>
              <w:bottom w:val="single" w:sz="4" w:space="0" w:color="auto"/>
            </w:tcBorders>
            <w:vAlign w:val="center"/>
            <w:tcPrChange w:id="4814" w:author="瑋婷 徐" w:date="2025-01-03T17:46:00Z" w16du:dateUtc="2025-01-03T09:46:00Z">
              <w:tcPr>
                <w:tcW w:w="846" w:type="dxa"/>
                <w:gridSpan w:val="2"/>
                <w:tcBorders>
                  <w:top w:val="nil"/>
                  <w:right w:val="nil"/>
                </w:tcBorders>
                <w:vAlign w:val="center"/>
              </w:tcPr>
            </w:tcPrChange>
          </w:tcPr>
          <w:p w14:paraId="0C422F3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815" w:author="瑋婷 徐" w:date="2025-01-03T17:37:00Z" w16du:dateUtc="2025-01-03T09:37:00Z"/>
                <w:rFonts w:ascii="Times New Roman" w:eastAsia="標楷體" w:hAnsi="Times New Roman" w:cs="Times New Roman"/>
                <w:color w:val="000000"/>
              </w:rPr>
              <w:pPrChange w:id="481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817" w:author="瑋婷 徐" w:date="2025-01-03T17:37:00Z" w16du:dateUtc="2025-01-03T09:37:00Z">
              <w:r w:rsidRPr="00287E72">
                <w:rPr>
                  <w:rFonts w:ascii="Times New Roman" w:eastAsia="標楷體" w:hAnsi="Times New Roman" w:cs="Times New Roman"/>
                  <w:color w:val="000000"/>
                </w:rPr>
                <w:t>41</w:t>
              </w:r>
            </w:ins>
          </w:p>
        </w:tc>
        <w:tc>
          <w:tcPr>
            <w:tcW w:w="1701" w:type="dxa"/>
            <w:tcBorders>
              <w:bottom w:val="single" w:sz="4" w:space="0" w:color="auto"/>
            </w:tcBorders>
            <w:vAlign w:val="center"/>
            <w:tcPrChange w:id="4818" w:author="瑋婷 徐" w:date="2025-01-03T17:46:00Z" w16du:dateUtc="2025-01-03T09:46:00Z">
              <w:tcPr>
                <w:tcW w:w="1701" w:type="dxa"/>
                <w:gridSpan w:val="2"/>
                <w:tcBorders>
                  <w:top w:val="nil"/>
                  <w:left w:val="nil"/>
                  <w:right w:val="nil"/>
                </w:tcBorders>
                <w:vAlign w:val="center"/>
              </w:tcPr>
            </w:tcPrChange>
          </w:tcPr>
          <w:p w14:paraId="621AA08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4819" w:author="瑋婷 徐" w:date="2025-01-03T17:37:00Z" w16du:dateUtc="2025-01-03T09:37:00Z"/>
                <w:rFonts w:ascii="Times New Roman" w:eastAsia="標楷體" w:hAnsi="Times New Roman" w:cs="Times New Roman"/>
                <w:color w:val="000000"/>
              </w:rPr>
              <w:pPrChange w:id="482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821" w:author="瑋婷 徐" w:date="2025-01-03T17:37:00Z" w16du:dateUtc="2025-01-03T09:37:00Z">
              <w:r w:rsidRPr="00287E72">
                <w:rPr>
                  <w:rFonts w:ascii="Times New Roman" w:eastAsia="標楷體" w:hAnsi="Times New Roman" w:cs="Times New Roman"/>
                  <w:color w:val="000000"/>
                </w:rPr>
                <w:t>MA-H34-01</w:t>
              </w:r>
            </w:ins>
          </w:p>
        </w:tc>
        <w:tc>
          <w:tcPr>
            <w:tcW w:w="3265" w:type="dxa"/>
            <w:tcBorders>
              <w:bottom w:val="single" w:sz="4" w:space="0" w:color="auto"/>
            </w:tcBorders>
            <w:vAlign w:val="center"/>
            <w:tcPrChange w:id="4822" w:author="瑋婷 徐" w:date="2025-01-03T17:46:00Z" w16du:dateUtc="2025-01-03T09:46:00Z">
              <w:tcPr>
                <w:tcW w:w="4252" w:type="dxa"/>
                <w:gridSpan w:val="2"/>
                <w:tcBorders>
                  <w:top w:val="nil"/>
                  <w:left w:val="nil"/>
                  <w:right w:val="nil"/>
                </w:tcBorders>
                <w:vAlign w:val="center"/>
              </w:tcPr>
            </w:tcPrChange>
          </w:tcPr>
          <w:p w14:paraId="328D60C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823" w:author="瑋婷 徐" w:date="2025-01-03T17:37:00Z" w16du:dateUtc="2025-01-03T09:37:00Z"/>
                <w:rFonts w:ascii="Times New Roman" w:eastAsia="標楷體" w:hAnsi="Times New Roman" w:cs="Times New Roman"/>
                <w:color w:val="000000"/>
              </w:rPr>
              <w:pPrChange w:id="482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825" w:author="瑋婷 徐" w:date="2025-01-03T17:37:00Z" w16du:dateUtc="2025-01-03T09:37:00Z">
              <w:r w:rsidRPr="00287E72">
                <w:rPr>
                  <w:rFonts w:ascii="Times New Roman" w:eastAsia="標楷體" w:hAnsi="Times New Roman" w:cs="Times New Roman"/>
                  <w:color w:val="000000"/>
                </w:rPr>
                <w:t>成功事業區</w:t>
              </w:r>
              <w:r w:rsidRPr="00287E72">
                <w:rPr>
                  <w:rFonts w:ascii="Times New Roman" w:eastAsia="標楷體" w:hAnsi="Times New Roman" w:cs="Times New Roman"/>
                  <w:color w:val="000000"/>
                </w:rPr>
                <w:t>13</w:t>
              </w:r>
              <w:r w:rsidRPr="00287E72">
                <w:rPr>
                  <w:rFonts w:ascii="Times New Roman" w:eastAsia="標楷體" w:hAnsi="Times New Roman" w:cs="Times New Roman"/>
                  <w:color w:val="000000"/>
                </w:rPr>
                <w:t>林班</w:t>
              </w:r>
            </w:ins>
          </w:p>
        </w:tc>
        <w:tc>
          <w:tcPr>
            <w:tcW w:w="8136" w:type="dxa"/>
            <w:tcBorders>
              <w:bottom w:val="single" w:sz="4" w:space="0" w:color="auto"/>
            </w:tcBorders>
            <w:vAlign w:val="center"/>
            <w:tcPrChange w:id="4826" w:author="瑋婷 徐" w:date="2025-01-03T17:46:00Z" w16du:dateUtc="2025-01-03T09:46:00Z">
              <w:tcPr>
                <w:tcW w:w="7149" w:type="dxa"/>
                <w:gridSpan w:val="2"/>
                <w:tcBorders>
                  <w:top w:val="nil"/>
                  <w:left w:val="nil"/>
                </w:tcBorders>
                <w:vAlign w:val="center"/>
              </w:tcPr>
            </w:tcPrChange>
          </w:tcPr>
          <w:p w14:paraId="74C707F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4827" w:author="瑋婷 徐" w:date="2025-01-03T17:37:00Z" w16du:dateUtc="2025-01-03T09:37:00Z"/>
                <w:rFonts w:ascii="Times New Roman" w:eastAsia="標楷體" w:hAnsi="Times New Roman" w:cs="Times New Roman"/>
                <w:color w:val="000000"/>
              </w:rPr>
              <w:pPrChange w:id="482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4829" w:author="瑋婷 徐" w:date="2025-01-03T17:37:00Z" w16du:dateUtc="2025-01-03T09:37:00Z">
              <w:r w:rsidRPr="00287E72">
                <w:rPr>
                  <w:rFonts w:ascii="Times New Roman" w:eastAsia="標楷體" w:hAnsi="Times New Roman" w:cs="Times New Roman"/>
                  <w:color w:val="000000"/>
                </w:rPr>
                <w:t>張恩賜、王志誠</w:t>
              </w:r>
            </w:ins>
          </w:p>
        </w:tc>
      </w:tr>
    </w:tbl>
    <w:p w14:paraId="4AE8A90E" w14:textId="77777777" w:rsidR="0044744F" w:rsidRDefault="0044744F" w:rsidP="0044744F">
      <w:pPr>
        <w:spacing w:line="0" w:lineRule="atLeast"/>
        <w:jc w:val="both"/>
        <w:rPr>
          <w:moveTo w:id="4830" w:author="瑋婷 徐" w:date="2025-01-04T22:38:00Z" w16du:dateUtc="2025-01-04T14:38:00Z"/>
          <w:rFonts w:ascii="Times New Roman" w:eastAsia="標楷體" w:hAnsi="Times New Roman" w:cs="Times New Roman"/>
        </w:rPr>
      </w:pPr>
      <w:moveToRangeStart w:id="4831" w:author="瑋婷 徐" w:date="2025-01-04T22:38:00Z" w:name="move186922745"/>
      <w:proofErr w:type="gramStart"/>
      <w:moveTo w:id="4832" w:author="瑋婷 徐" w:date="2025-01-04T22:38:00Z" w16du:dateUtc="2025-01-04T14:38:00Z">
        <w:r>
          <w:rPr>
            <w:rFonts w:ascii="Times New Roman" w:eastAsia="標楷體" w:hAnsi="Times New Roman" w:cs="Times New Roman"/>
          </w:rPr>
          <w:t>註</w:t>
        </w:r>
        <w:proofErr w:type="gramEnd"/>
        <w:r>
          <w:rPr>
            <w:rFonts w:ascii="Times New Roman" w:eastAsia="標楷體" w:hAnsi="Times New Roman" w:cs="Times New Roman"/>
          </w:rPr>
          <w:t>：</w:t>
        </w:r>
      </w:moveTo>
    </w:p>
    <w:moveToRangeEnd w:id="4831"/>
    <w:p w14:paraId="09C71D87" w14:textId="77777777" w:rsidR="0044744F" w:rsidRDefault="0044744F" w:rsidP="0044744F">
      <w:pPr>
        <w:pStyle w:val="aff3"/>
        <w:numPr>
          <w:ilvl w:val="0"/>
          <w:numId w:val="6"/>
        </w:numPr>
        <w:spacing w:line="0" w:lineRule="atLeast"/>
        <w:jc w:val="both"/>
        <w:rPr>
          <w:ins w:id="4833" w:author="瑋婷 徐" w:date="2025-01-04T22:39:00Z" w16du:dateUtc="2025-01-04T14:39:00Z"/>
          <w:rFonts w:ascii="Times New Roman" w:eastAsia="標楷體" w:hAnsi="Times New Roman" w:cs="Times New Roman"/>
        </w:rPr>
      </w:pPr>
      <w:ins w:id="4834" w:author="瑋婷 徐" w:date="2025-01-04T22:39:00Z" w16du:dateUtc="2025-01-04T14:39:00Z">
        <w:r>
          <w:rPr>
            <w:rFonts w:ascii="Times New Roman" w:eastAsia="標楷體" w:hAnsi="Times New Roman" w:cs="Times New Roman"/>
          </w:rPr>
          <w:t>樣區標號中以</w:t>
        </w:r>
        <w:r>
          <w:rPr>
            <w:rFonts w:ascii="Times New Roman" w:eastAsia="標楷體" w:hAnsi="Times New Roman" w:cs="Times New Roman"/>
          </w:rPr>
          <w:t>MA</w:t>
        </w:r>
        <w:r>
          <w:rPr>
            <w:rFonts w:ascii="Times New Roman" w:eastAsia="標楷體" w:hAnsi="Times New Roman" w:cs="Times New Roman"/>
          </w:rPr>
          <w:t>開頭者</w:t>
        </w:r>
        <w:r>
          <w:rPr>
            <w:rFonts w:ascii="Times New Roman" w:eastAsia="標楷體" w:hAnsi="Times New Roman" w:cs="Times New Roman" w:hint="eastAsia"/>
          </w:rPr>
          <w:t>及</w:t>
        </w:r>
        <w:r>
          <w:rPr>
            <w:rFonts w:ascii="Times New Roman" w:eastAsia="標楷體" w:hAnsi="Times New Roman" w:cs="Times New Roman" w:hint="eastAsia"/>
          </w:rPr>
          <w:t>A27-11</w:t>
        </w:r>
        <w:r>
          <w:rPr>
            <w:rFonts w:ascii="Times New Roman" w:eastAsia="標楷體" w:hAnsi="Times New Roman" w:cs="Times New Roman" w:hint="eastAsia"/>
          </w:rPr>
          <w:t>、</w:t>
        </w:r>
        <w:r>
          <w:rPr>
            <w:rFonts w:ascii="Times New Roman" w:eastAsia="標楷體" w:hAnsi="Times New Roman" w:cs="Times New Roman" w:hint="eastAsia"/>
          </w:rPr>
          <w:t>A28-16</w:t>
        </w:r>
        <w:r>
          <w:rPr>
            <w:rFonts w:ascii="Times New Roman" w:eastAsia="標楷體" w:hAnsi="Times New Roman" w:cs="Times New Roman"/>
          </w:rPr>
          <w:t>，表示低海拔樣區</w:t>
        </w:r>
        <w:r>
          <w:rPr>
            <w:rFonts w:ascii="Times New Roman" w:eastAsia="標楷體" w:hAnsi="Times New Roman" w:cs="Times New Roman"/>
          </w:rPr>
          <w:t>(&lt; 1,000 m)</w:t>
        </w:r>
        <w:r>
          <w:rPr>
            <w:rFonts w:ascii="Times New Roman" w:eastAsia="標楷體" w:hAnsi="Times New Roman" w:cs="Times New Roman"/>
          </w:rPr>
          <w:t>；以</w:t>
        </w:r>
        <w:r>
          <w:rPr>
            <w:rFonts w:ascii="Times New Roman" w:eastAsia="標楷體" w:hAnsi="Times New Roman" w:cs="Times New Roman"/>
          </w:rPr>
          <w:t>MB</w:t>
        </w:r>
        <w:r>
          <w:rPr>
            <w:rFonts w:ascii="Times New Roman" w:eastAsia="標楷體" w:hAnsi="Times New Roman" w:cs="Times New Roman"/>
          </w:rPr>
          <w:t>開頭者，表示中海拔樣區</w:t>
        </w:r>
        <w:r>
          <w:rPr>
            <w:rFonts w:ascii="Times New Roman" w:eastAsia="標楷體" w:hAnsi="Times New Roman" w:cs="Times New Roman"/>
          </w:rPr>
          <w:t>(1,001-2,500 m)</w:t>
        </w:r>
        <w:r>
          <w:rPr>
            <w:rFonts w:ascii="Times New Roman" w:eastAsia="標楷體" w:hAnsi="Times New Roman" w:cs="Times New Roman"/>
          </w:rPr>
          <w:t>；以</w:t>
        </w:r>
        <w:r>
          <w:rPr>
            <w:rFonts w:ascii="Times New Roman" w:eastAsia="標楷體" w:hAnsi="Times New Roman" w:cs="Times New Roman"/>
          </w:rPr>
          <w:t>MC</w:t>
        </w:r>
        <w:r>
          <w:rPr>
            <w:rFonts w:ascii="Times New Roman" w:eastAsia="標楷體" w:hAnsi="Times New Roman" w:cs="Times New Roman"/>
          </w:rPr>
          <w:t>開頭者，表示高海拔樣區</w:t>
        </w:r>
        <w:r>
          <w:rPr>
            <w:rFonts w:ascii="Times New Roman" w:eastAsia="標楷體" w:hAnsi="Times New Roman" w:cs="Times New Roman"/>
          </w:rPr>
          <w:t>(&gt; 2,500 m)</w:t>
        </w:r>
        <w:r>
          <w:rPr>
            <w:rFonts w:ascii="Times New Roman" w:eastAsia="標楷體" w:hAnsi="Times New Roman" w:cs="Times New Roman"/>
          </w:rPr>
          <w:t>。</w:t>
        </w:r>
      </w:ins>
    </w:p>
    <w:p w14:paraId="1E23C860" w14:textId="77777777" w:rsidR="0044744F" w:rsidRDefault="0044744F" w:rsidP="0044744F">
      <w:pPr>
        <w:pStyle w:val="aff3"/>
        <w:numPr>
          <w:ilvl w:val="0"/>
          <w:numId w:val="6"/>
        </w:numPr>
        <w:spacing w:line="0" w:lineRule="atLeast"/>
        <w:jc w:val="both"/>
        <w:rPr>
          <w:ins w:id="4835" w:author="瑋婷 徐" w:date="2025-01-04T22:42:00Z" w16du:dateUtc="2025-01-04T14:42:00Z"/>
          <w:rFonts w:ascii="Times New Roman" w:eastAsia="標楷體" w:hAnsi="Times New Roman" w:cs="Times New Roman"/>
        </w:rPr>
      </w:pPr>
      <w:ins w:id="4836" w:author="瑋婷 徐" w:date="2025-01-04T22:39:00Z" w16du:dateUtc="2025-01-04T14:39:00Z">
        <w:r>
          <w:rPr>
            <w:rFonts w:ascii="Times New Roman" w:eastAsia="標楷體" w:hAnsi="Times New Roman" w:cs="Times New Roman"/>
          </w:rPr>
          <w:t>調查者姓名標示</w:t>
        </w:r>
        <w:r>
          <w:rPr>
            <w:rFonts w:ascii="Times New Roman" w:eastAsia="標楷體" w:hAnsi="Times New Roman" w:cs="Times New Roman"/>
          </w:rPr>
          <w:t>a</w:t>
        </w:r>
        <w:r>
          <w:rPr>
            <w:rFonts w:ascii="Times New Roman" w:eastAsia="標楷體" w:hAnsi="Times New Roman" w:cs="Times New Roman"/>
          </w:rPr>
          <w:t>者，為社區人員；標示</w:t>
        </w:r>
        <w:r>
          <w:rPr>
            <w:rFonts w:ascii="Times New Roman" w:eastAsia="標楷體" w:hAnsi="Times New Roman" w:cs="Times New Roman"/>
          </w:rPr>
          <w:t>b</w:t>
        </w:r>
        <w:r>
          <w:rPr>
            <w:rFonts w:ascii="Times New Roman" w:eastAsia="標楷體" w:hAnsi="Times New Roman" w:cs="Times New Roman"/>
          </w:rPr>
          <w:t>者，為國家森林志工。</w:t>
        </w:r>
      </w:ins>
    </w:p>
    <w:p w14:paraId="27BB5808" w14:textId="77777777" w:rsidR="00BB31A1" w:rsidRDefault="00BB31A1">
      <w:pPr>
        <w:pStyle w:val="aff3"/>
        <w:spacing w:line="0" w:lineRule="atLeast"/>
        <w:ind w:left="360"/>
        <w:jc w:val="both"/>
        <w:rPr>
          <w:ins w:id="4837" w:author="瑋婷 徐" w:date="2025-01-04T22:42:00Z" w16du:dateUtc="2025-01-04T14:42:00Z"/>
          <w:rFonts w:ascii="Times New Roman" w:eastAsia="標楷體" w:hAnsi="Times New Roman" w:cs="Times New Roman"/>
        </w:rPr>
        <w:pPrChange w:id="4838" w:author="瑋婷 徐" w:date="2025-01-04T22:42:00Z" w16du:dateUtc="2025-01-04T14:42:00Z">
          <w:pPr>
            <w:pStyle w:val="aff3"/>
            <w:numPr>
              <w:numId w:val="6"/>
            </w:numPr>
            <w:tabs>
              <w:tab w:val="num" w:pos="0"/>
            </w:tabs>
            <w:spacing w:line="0" w:lineRule="atLeast"/>
            <w:ind w:left="360" w:hanging="360"/>
            <w:jc w:val="both"/>
          </w:pPr>
        </w:pPrChange>
      </w:pPr>
    </w:p>
    <w:p w14:paraId="483B6C9F" w14:textId="77777777" w:rsidR="00566323" w:rsidRPr="00566323" w:rsidRDefault="00566323" w:rsidP="00566323">
      <w:pPr>
        <w:spacing w:line="0" w:lineRule="atLeast"/>
        <w:jc w:val="both"/>
        <w:rPr>
          <w:ins w:id="4839" w:author="瑋婷 徐" w:date="2025-01-04T22:39:00Z" w16du:dateUtc="2025-01-04T14:39:00Z"/>
          <w:rFonts w:ascii="Times New Roman" w:eastAsia="標楷體" w:hAnsi="Times New Roman" w:cs="Times New Roman"/>
          <w:rPrChange w:id="4840" w:author="瑋婷 徐" w:date="2025-01-04T22:42:00Z" w16du:dateUtc="2025-01-04T14:42:00Z">
            <w:rPr>
              <w:ins w:id="4841" w:author="瑋婷 徐" w:date="2025-01-04T22:39:00Z" w16du:dateUtc="2025-01-04T14:39:00Z"/>
            </w:rPr>
          </w:rPrChange>
        </w:rPr>
        <w:sectPr w:rsidR="00566323" w:rsidRPr="00566323">
          <w:pgSz w:w="16838" w:h="11906" w:orient="landscape"/>
          <w:pgMar w:top="1800" w:right="1440" w:bottom="1800" w:left="1440" w:header="0" w:footer="992" w:gutter="0"/>
          <w:cols w:space="720"/>
          <w:formProt w:val="0"/>
          <w:docGrid w:type="lines" w:linePitch="360"/>
        </w:sectPr>
        <w:pPrChange w:id="4842" w:author="瑋婷 徐" w:date="2025-01-04T22:42:00Z" w16du:dateUtc="2025-01-04T14:42:00Z">
          <w:pPr>
            <w:pStyle w:val="aff3"/>
            <w:numPr>
              <w:numId w:val="6"/>
            </w:numPr>
            <w:tabs>
              <w:tab w:val="num" w:pos="0"/>
            </w:tabs>
            <w:spacing w:line="0" w:lineRule="atLeast"/>
            <w:ind w:left="360" w:hanging="360"/>
            <w:jc w:val="both"/>
          </w:pPr>
        </w:pPrChange>
      </w:pPr>
    </w:p>
    <w:p w14:paraId="2143CC1F" w14:textId="54C7B207" w:rsidR="00D93FCC" w:rsidRPr="00085A97" w:rsidDel="00085A97" w:rsidRDefault="00085A97">
      <w:pPr>
        <w:rPr>
          <w:del w:id="4843" w:author="瑋婷 徐" w:date="2025-01-04T22:56:00Z" w16du:dateUtc="2025-01-04T14:56:00Z"/>
          <w:rPrChange w:id="4844" w:author="瑋婷 徐" w:date="2025-01-04T22:56:00Z" w16du:dateUtc="2025-01-04T14:56:00Z">
            <w:rPr>
              <w:del w:id="4845" w:author="瑋婷 徐" w:date="2025-01-04T22:56:00Z" w16du:dateUtc="2025-01-04T14:56:00Z"/>
              <w:rFonts w:ascii="Times New Roman" w:eastAsia="標楷體" w:hAnsi="Times New Roman" w:cs="Times New Roman"/>
            </w:rPr>
          </w:rPrChange>
        </w:rPr>
        <w:pPrChange w:id="4846" w:author="瑋婷 徐" w:date="2025-01-04T22:57:00Z" w16du:dateUtc="2025-01-04T14:57:00Z">
          <w:pPr>
            <w:spacing w:line="360" w:lineRule="auto"/>
            <w:jc w:val="both"/>
          </w:pPr>
        </w:pPrChange>
      </w:pPr>
      <w:ins w:id="4847" w:author="瑋婷 徐" w:date="2025-01-04T22:56:00Z" w16du:dateUtc="2025-01-04T14:56:00Z">
        <w:r w:rsidRPr="00085A97">
          <w:rPr>
            <w:rFonts w:ascii="Times New Roman" w:eastAsia="標楷體" w:hAnsi="Times New Roman" w:cs="Times New Roman" w:hint="eastAsia"/>
          </w:rPr>
          <w:lastRenderedPageBreak/>
          <w:t>表</w:t>
        </w:r>
        <w:r w:rsidRPr="00085A97">
          <w:rPr>
            <w:rFonts w:ascii="Times New Roman" w:eastAsia="標楷體" w:hAnsi="Times New Roman" w:cs="Times New Roman"/>
          </w:rPr>
          <w:t>1</w:t>
        </w:r>
      </w:ins>
      <w:ins w:id="4848" w:author="瑋婷 徐" w:date="2025-01-06T14:49:00Z" w16du:dateUtc="2025-01-06T06:49:00Z">
        <w:r w:rsidR="00A229EF">
          <w:rPr>
            <w:rFonts w:ascii="Times New Roman" w:eastAsia="標楷體" w:hAnsi="Times New Roman" w:cs="Times New Roman" w:hint="eastAsia"/>
          </w:rPr>
          <w:t>3</w:t>
        </w:r>
      </w:ins>
      <w:ins w:id="4849" w:author="瑋婷 徐" w:date="2025-01-04T22:56:00Z" w16du:dateUtc="2025-01-04T14:56:00Z">
        <w:r w:rsidRPr="00085A97">
          <w:rPr>
            <w:rFonts w:ascii="Times New Roman" w:eastAsia="標楷體" w:hAnsi="Times New Roman" w:cs="Times New Roman"/>
          </w:rPr>
          <w:t>、</w:t>
        </w:r>
        <w:r w:rsidRPr="00085A97">
          <w:rPr>
            <w:rFonts w:ascii="Times New Roman" w:eastAsia="標楷體" w:hAnsi="Times New Roman" w:cs="Times New Roman"/>
          </w:rPr>
          <w:t>2024</w:t>
        </w:r>
        <w:r w:rsidRPr="00085A97">
          <w:rPr>
            <w:rFonts w:ascii="Times New Roman" w:eastAsia="標楷體" w:hAnsi="Times New Roman" w:cs="Times New Roman"/>
          </w:rPr>
          <w:t>年各分署繁殖鳥類調查的資料品質類型和樣區數</w:t>
        </w:r>
      </w:ins>
      <w:del w:id="4850" w:author="瑋婷 徐" w:date="2025-01-03T17:47:00Z" w16du:dateUtc="2025-01-03T09:47:00Z">
        <w:r w:rsidR="002435EC" w:rsidDel="00287E72">
          <w:rPr>
            <w:rFonts w:ascii="Times New Roman" w:eastAsia="標楷體" w:hAnsi="Times New Roman" w:cs="Times New Roman"/>
          </w:rPr>
          <w:delText>表</w:delText>
        </w:r>
        <w:r w:rsidR="002435EC" w:rsidDel="00287E72">
          <w:rPr>
            <w:rFonts w:ascii="Times New Roman" w:eastAsia="標楷體" w:hAnsi="Times New Roman" w:cs="Times New Roman"/>
          </w:rPr>
          <w:delText>10(</w:delText>
        </w:r>
        <w:r w:rsidR="002435EC" w:rsidDel="00287E72">
          <w:rPr>
            <w:rFonts w:ascii="Times New Roman" w:eastAsia="標楷體" w:hAnsi="Times New Roman" w:cs="Times New Roman"/>
          </w:rPr>
          <w:delText>續</w:delText>
        </w:r>
        <w:r w:rsidR="002435EC" w:rsidDel="00287E72">
          <w:rPr>
            <w:rFonts w:ascii="Times New Roman" w:eastAsia="標楷體" w:hAnsi="Times New Roman" w:cs="Times New Roman"/>
          </w:rPr>
          <w:delText>)</w:delText>
        </w:r>
        <w:r w:rsidR="002435EC" w:rsidDel="00287E72">
          <w:rPr>
            <w:rFonts w:ascii="Times New Roman" w:eastAsia="標楷體" w:hAnsi="Times New Roman" w:cs="Times New Roman"/>
          </w:rPr>
          <w:delText>、</w:delText>
        </w:r>
        <w:r w:rsidR="002435EC" w:rsidDel="00287E72">
          <w:rPr>
            <w:rFonts w:ascii="Times New Roman" w:eastAsia="標楷體" w:hAnsi="Times New Roman" w:cs="Times New Roman"/>
          </w:rPr>
          <w:delText>2023</w:delText>
        </w:r>
        <w:r w:rsidR="002435EC" w:rsidDel="00287E72">
          <w:rPr>
            <w:rFonts w:ascii="Times New Roman" w:eastAsia="標楷體" w:hAnsi="Times New Roman" w:cs="Times New Roman"/>
          </w:rPr>
          <w:delText>年繁殖鳥類調查的樣區編號、名稱和調查者列表</w:delText>
        </w:r>
      </w:del>
    </w:p>
    <w:tbl>
      <w:tblPr>
        <w:tblW w:w="8301" w:type="dxa"/>
        <w:tblLayout w:type="fixed"/>
        <w:tblCellMar>
          <w:left w:w="28" w:type="dxa"/>
          <w:right w:w="28" w:type="dxa"/>
        </w:tblCellMar>
        <w:tblLook w:val="0000" w:firstRow="0" w:lastRow="0" w:firstColumn="0" w:lastColumn="0" w:noHBand="0" w:noVBand="0"/>
      </w:tblPr>
      <w:tblGrid>
        <w:gridCol w:w="1561"/>
        <w:gridCol w:w="1076"/>
        <w:gridCol w:w="2052"/>
        <w:gridCol w:w="1024"/>
        <w:gridCol w:w="1024"/>
        <w:gridCol w:w="1564"/>
      </w:tblGrid>
      <w:tr w:rsidR="00D93FCC" w:rsidDel="00287E72" w14:paraId="721484D6" w14:textId="1D36BD13" w:rsidTr="00085A97">
        <w:trPr>
          <w:trHeight w:val="396"/>
          <w:del w:id="4851" w:author="瑋婷 徐" w:date="2025-01-03T17:47:00Z"/>
        </w:trPr>
        <w:tc>
          <w:tcPr>
            <w:tcW w:w="657" w:type="dxa"/>
            <w:tcBorders>
              <w:top w:val="single" w:sz="4" w:space="0" w:color="000000"/>
              <w:bottom w:val="single" w:sz="4" w:space="0" w:color="000000"/>
            </w:tcBorders>
            <w:vAlign w:val="center"/>
          </w:tcPr>
          <w:p w14:paraId="40FA8FB6" w14:textId="372DB4D8" w:rsidR="00D93FCC" w:rsidDel="00287E72" w:rsidRDefault="002435EC">
            <w:pPr>
              <w:rPr>
                <w:del w:id="4852" w:author="瑋婷 徐" w:date="2025-01-03T17:47:00Z" w16du:dateUtc="2025-01-03T09:47:00Z"/>
                <w:rFonts w:ascii="Times New Roman" w:eastAsia="標楷體" w:hAnsi="Times New Roman" w:cs="Times New Roman"/>
                <w:color w:val="000000"/>
              </w:rPr>
              <w:pPrChange w:id="4853" w:author="瑋婷 徐" w:date="2025-01-04T22:57:00Z" w16du:dateUtc="2025-01-04T14:57:00Z">
                <w:pPr>
                  <w:jc w:val="center"/>
                </w:pPr>
              </w:pPrChange>
            </w:pPr>
            <w:del w:id="4854" w:author="瑋婷 徐" w:date="2025-01-03T17:47:00Z" w16du:dateUtc="2025-01-03T09:47:00Z">
              <w:r w:rsidDel="00287E72">
                <w:rPr>
                  <w:rFonts w:ascii="Times New Roman" w:eastAsia="標楷體" w:hAnsi="Times New Roman" w:cs="Times New Roman"/>
                </w:rPr>
                <w:delText>序號</w:delText>
              </w:r>
            </w:del>
          </w:p>
        </w:tc>
        <w:tc>
          <w:tcPr>
            <w:tcW w:w="1979" w:type="dxa"/>
            <w:tcBorders>
              <w:top w:val="single" w:sz="4" w:space="0" w:color="000000"/>
              <w:bottom w:val="single" w:sz="4" w:space="0" w:color="000000"/>
            </w:tcBorders>
            <w:vAlign w:val="center"/>
          </w:tcPr>
          <w:p w14:paraId="676819C6" w14:textId="0AC51518" w:rsidR="00D93FCC" w:rsidDel="00287E72" w:rsidRDefault="002435EC">
            <w:pPr>
              <w:rPr>
                <w:del w:id="4855" w:author="瑋婷 徐" w:date="2025-01-03T17:47:00Z" w16du:dateUtc="2025-01-03T09:47:00Z"/>
                <w:rFonts w:ascii="Times New Roman" w:eastAsia="標楷體" w:hAnsi="Times New Roman" w:cs="Times New Roman"/>
                <w:color w:val="000000"/>
              </w:rPr>
            </w:pPr>
            <w:del w:id="4856" w:author="瑋婷 徐" w:date="2025-01-03T17:47:00Z" w16du:dateUtc="2025-01-03T09:47:00Z">
              <w:r w:rsidDel="00287E72">
                <w:rPr>
                  <w:rFonts w:ascii="Times New Roman" w:eastAsia="標楷體" w:hAnsi="Times New Roman" w:cs="Times New Roman"/>
                  <w:color w:val="000000"/>
                </w:rPr>
                <w:delText>樣區編號</w:delText>
              </w:r>
            </w:del>
          </w:p>
        </w:tc>
        <w:tc>
          <w:tcPr>
            <w:tcW w:w="3077" w:type="dxa"/>
            <w:gridSpan w:val="2"/>
            <w:tcBorders>
              <w:top w:val="single" w:sz="4" w:space="0" w:color="000000"/>
              <w:bottom w:val="single" w:sz="4" w:space="0" w:color="000000"/>
            </w:tcBorders>
            <w:vAlign w:val="center"/>
          </w:tcPr>
          <w:p w14:paraId="1FB1A6E9" w14:textId="7C7D9DB6" w:rsidR="00D93FCC" w:rsidDel="00287E72" w:rsidRDefault="002435EC">
            <w:pPr>
              <w:rPr>
                <w:del w:id="4857" w:author="瑋婷 徐" w:date="2025-01-03T17:47:00Z" w16du:dateUtc="2025-01-03T09:47:00Z"/>
                <w:rFonts w:ascii="Times New Roman" w:eastAsia="標楷體" w:hAnsi="Times New Roman" w:cs="Times New Roman"/>
                <w:color w:val="000000"/>
              </w:rPr>
            </w:pPr>
            <w:del w:id="4858" w:author="瑋婷 徐" w:date="2025-01-03T17:47:00Z" w16du:dateUtc="2025-01-03T09:47:00Z">
              <w:r w:rsidDel="00287E72">
                <w:rPr>
                  <w:rFonts w:ascii="Times New Roman" w:eastAsia="標楷體" w:hAnsi="Times New Roman" w:cs="Times New Roman"/>
                  <w:color w:val="000000"/>
                </w:rPr>
                <w:delText>樣區名稱</w:delText>
              </w:r>
            </w:del>
          </w:p>
        </w:tc>
        <w:tc>
          <w:tcPr>
            <w:tcW w:w="2593" w:type="dxa"/>
            <w:gridSpan w:val="2"/>
            <w:tcBorders>
              <w:top w:val="single" w:sz="4" w:space="0" w:color="000000"/>
              <w:bottom w:val="single" w:sz="4" w:space="0" w:color="000000"/>
            </w:tcBorders>
            <w:vAlign w:val="center"/>
          </w:tcPr>
          <w:p w14:paraId="7D5CF449" w14:textId="5D22DAF4" w:rsidR="00D93FCC" w:rsidDel="00287E72" w:rsidRDefault="002435EC">
            <w:pPr>
              <w:rPr>
                <w:del w:id="4859" w:author="瑋婷 徐" w:date="2025-01-03T17:47:00Z" w16du:dateUtc="2025-01-03T09:47:00Z"/>
                <w:rFonts w:ascii="Times New Roman" w:eastAsia="標楷體" w:hAnsi="Times New Roman" w:cs="Times New Roman"/>
                <w:color w:val="000000"/>
              </w:rPr>
            </w:pPr>
            <w:del w:id="4860" w:author="瑋婷 徐" w:date="2025-01-03T17:47:00Z" w16du:dateUtc="2025-01-03T09:47:00Z">
              <w:r w:rsidDel="00287E72">
                <w:rPr>
                  <w:rFonts w:ascii="Times New Roman" w:eastAsia="標楷體" w:hAnsi="Times New Roman" w:cs="Times New Roman"/>
                  <w:color w:val="000000"/>
                </w:rPr>
                <w:delText>調查者</w:delText>
              </w:r>
              <w:r w:rsidDel="00287E72">
                <w:rPr>
                  <w:rFonts w:ascii="Times New Roman" w:eastAsia="標楷體" w:hAnsi="Times New Roman" w:cs="Times New Roman"/>
                  <w:color w:val="000000"/>
                </w:rPr>
                <w:delText xml:space="preserve">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1</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2</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w:delText>
              </w:r>
            </w:del>
          </w:p>
        </w:tc>
      </w:tr>
      <w:tr w:rsidR="00D93FCC" w:rsidDel="00287E72" w14:paraId="3B9D3FAE" w14:textId="45B7378A" w:rsidTr="00085A97">
        <w:trPr>
          <w:trHeight w:val="396"/>
          <w:del w:id="4861" w:author="瑋婷 徐" w:date="2025-01-03T17:47:00Z"/>
        </w:trPr>
        <w:tc>
          <w:tcPr>
            <w:tcW w:w="657" w:type="dxa"/>
            <w:tcBorders>
              <w:top w:val="single" w:sz="4" w:space="0" w:color="000000"/>
            </w:tcBorders>
            <w:vAlign w:val="center"/>
          </w:tcPr>
          <w:p w14:paraId="1838EA60" w14:textId="1FA726E4" w:rsidR="00D93FCC" w:rsidDel="00287E72" w:rsidRDefault="002435EC">
            <w:pPr>
              <w:rPr>
                <w:del w:id="4862" w:author="瑋婷 徐" w:date="2025-01-03T17:47:00Z" w16du:dateUtc="2025-01-03T09:47:00Z"/>
                <w:rFonts w:ascii="Times New Roman" w:eastAsia="標楷體" w:hAnsi="Times New Roman" w:cs="Times New Roman"/>
                <w:color w:val="000000"/>
              </w:rPr>
              <w:pPrChange w:id="4863" w:author="瑋婷 徐" w:date="2025-01-04T22:57:00Z" w16du:dateUtc="2025-01-04T14:57:00Z">
                <w:pPr>
                  <w:jc w:val="center"/>
                </w:pPr>
              </w:pPrChange>
            </w:pPr>
            <w:del w:id="4864" w:author="瑋婷 徐" w:date="2025-01-03T17:47:00Z" w16du:dateUtc="2025-01-03T09:47:00Z">
              <w:r w:rsidDel="00287E72">
                <w:rPr>
                  <w:rFonts w:ascii="Times New Roman" w:eastAsia="標楷體" w:hAnsi="Times New Roman" w:cs="Times New Roman"/>
                  <w:color w:val="000000"/>
                </w:rPr>
                <w:delText>19</w:delText>
              </w:r>
            </w:del>
          </w:p>
        </w:tc>
        <w:tc>
          <w:tcPr>
            <w:tcW w:w="1979" w:type="dxa"/>
            <w:tcBorders>
              <w:top w:val="single" w:sz="4" w:space="0" w:color="000000"/>
            </w:tcBorders>
            <w:vAlign w:val="center"/>
          </w:tcPr>
          <w:p w14:paraId="5A841640" w14:textId="0B0D81A2" w:rsidR="00D93FCC" w:rsidDel="00287E72" w:rsidRDefault="002435EC">
            <w:pPr>
              <w:rPr>
                <w:del w:id="4865" w:author="瑋婷 徐" w:date="2025-01-03T17:47:00Z" w16du:dateUtc="2025-01-03T09:47:00Z"/>
                <w:rFonts w:ascii="Times New Roman" w:eastAsia="標楷體" w:hAnsi="Times New Roman" w:cs="Times New Roman"/>
                <w:color w:val="000000"/>
              </w:rPr>
            </w:pPr>
            <w:del w:id="4866" w:author="瑋婷 徐" w:date="2025-01-03T17:47:00Z" w16du:dateUtc="2025-01-03T09:47:00Z">
              <w:r w:rsidDel="00287E72">
                <w:rPr>
                  <w:rFonts w:ascii="Times New Roman" w:eastAsia="標楷體" w:hAnsi="Times New Roman" w:cs="Times New Roman"/>
                  <w:color w:val="000000"/>
                </w:rPr>
                <w:delText>MB-D17-01</w:delText>
              </w:r>
            </w:del>
          </w:p>
        </w:tc>
        <w:tc>
          <w:tcPr>
            <w:tcW w:w="3077" w:type="dxa"/>
            <w:gridSpan w:val="2"/>
            <w:tcBorders>
              <w:top w:val="single" w:sz="4" w:space="0" w:color="000000"/>
            </w:tcBorders>
            <w:vAlign w:val="center"/>
          </w:tcPr>
          <w:p w14:paraId="185689FE" w14:textId="5975C372" w:rsidR="00D93FCC" w:rsidDel="00287E72" w:rsidRDefault="002435EC">
            <w:pPr>
              <w:rPr>
                <w:del w:id="4867" w:author="瑋婷 徐" w:date="2025-01-03T17:47:00Z" w16du:dateUtc="2025-01-03T09:47:00Z"/>
                <w:rFonts w:ascii="Times New Roman" w:eastAsia="標楷體" w:hAnsi="Times New Roman" w:cs="Times New Roman"/>
                <w:color w:val="000000"/>
              </w:rPr>
            </w:pPr>
            <w:del w:id="4868" w:author="瑋婷 徐" w:date="2025-01-03T17:47:00Z" w16du:dateUtc="2025-01-03T09:47:00Z">
              <w:r w:rsidDel="00287E72">
                <w:rPr>
                  <w:rFonts w:ascii="Times New Roman" w:eastAsia="標楷體" w:hAnsi="Times New Roman" w:cs="Times New Roman"/>
                  <w:color w:val="000000"/>
                </w:rPr>
                <w:delText>瑞岩溪水管路</w:delText>
              </w:r>
            </w:del>
          </w:p>
        </w:tc>
        <w:tc>
          <w:tcPr>
            <w:tcW w:w="2593" w:type="dxa"/>
            <w:gridSpan w:val="2"/>
            <w:tcBorders>
              <w:top w:val="single" w:sz="4" w:space="0" w:color="000000"/>
            </w:tcBorders>
            <w:vAlign w:val="center"/>
          </w:tcPr>
          <w:p w14:paraId="4AF88899" w14:textId="13086FD7" w:rsidR="00D93FCC" w:rsidDel="00287E72" w:rsidRDefault="002435EC">
            <w:pPr>
              <w:rPr>
                <w:del w:id="4869" w:author="瑋婷 徐" w:date="2025-01-03T17:47:00Z" w16du:dateUtc="2025-01-03T09:47:00Z"/>
                <w:rFonts w:ascii="Times New Roman" w:eastAsia="標楷體" w:hAnsi="Times New Roman" w:cs="Times New Roman"/>
                <w:color w:val="000000"/>
              </w:rPr>
            </w:pPr>
            <w:del w:id="4870" w:author="瑋婷 徐" w:date="2025-01-03T17:47:00Z" w16du:dateUtc="2025-01-03T09:47:00Z">
              <w:r w:rsidDel="00287E72">
                <w:rPr>
                  <w:rFonts w:ascii="Times New Roman" w:eastAsia="標楷體" w:hAnsi="Times New Roman" w:cs="Times New Roman"/>
                  <w:color w:val="000000"/>
                </w:rPr>
                <w:delText>洪金宗、黃敏華</w:delText>
              </w:r>
            </w:del>
          </w:p>
        </w:tc>
      </w:tr>
      <w:tr w:rsidR="00D93FCC" w:rsidDel="00287E72" w14:paraId="02CAE2B1" w14:textId="27DD21B9" w:rsidTr="00085A97">
        <w:trPr>
          <w:trHeight w:val="396"/>
          <w:del w:id="4871" w:author="瑋婷 徐" w:date="2025-01-03T17:47:00Z"/>
        </w:trPr>
        <w:tc>
          <w:tcPr>
            <w:tcW w:w="657" w:type="dxa"/>
            <w:vAlign w:val="center"/>
          </w:tcPr>
          <w:p w14:paraId="1AA0D7D8" w14:textId="7838CF23" w:rsidR="00D93FCC" w:rsidDel="00287E72" w:rsidRDefault="002435EC">
            <w:pPr>
              <w:rPr>
                <w:del w:id="4872" w:author="瑋婷 徐" w:date="2025-01-03T17:47:00Z" w16du:dateUtc="2025-01-03T09:47:00Z"/>
                <w:rFonts w:ascii="Times New Roman" w:eastAsia="標楷體" w:hAnsi="Times New Roman" w:cs="Times New Roman"/>
                <w:color w:val="000000"/>
              </w:rPr>
              <w:pPrChange w:id="4873" w:author="瑋婷 徐" w:date="2025-01-04T22:57:00Z" w16du:dateUtc="2025-01-04T14:57:00Z">
                <w:pPr>
                  <w:jc w:val="center"/>
                </w:pPr>
              </w:pPrChange>
            </w:pPr>
            <w:del w:id="4874" w:author="瑋婷 徐" w:date="2025-01-03T17:47:00Z" w16du:dateUtc="2025-01-03T09:47:00Z">
              <w:r w:rsidDel="00287E72">
                <w:rPr>
                  <w:rFonts w:ascii="Times New Roman" w:eastAsia="標楷體" w:hAnsi="Times New Roman" w:cs="Times New Roman"/>
                  <w:color w:val="000000"/>
                </w:rPr>
                <w:delText>20</w:delText>
              </w:r>
            </w:del>
          </w:p>
        </w:tc>
        <w:tc>
          <w:tcPr>
            <w:tcW w:w="1979" w:type="dxa"/>
            <w:vAlign w:val="center"/>
          </w:tcPr>
          <w:p w14:paraId="278546F2" w14:textId="6B2D44CE" w:rsidR="00D93FCC" w:rsidDel="00287E72" w:rsidRDefault="002435EC">
            <w:pPr>
              <w:rPr>
                <w:del w:id="4875" w:author="瑋婷 徐" w:date="2025-01-03T17:47:00Z" w16du:dateUtc="2025-01-03T09:47:00Z"/>
                <w:rFonts w:ascii="Times New Roman" w:eastAsia="標楷體" w:hAnsi="Times New Roman" w:cs="Times New Roman"/>
                <w:color w:val="000000"/>
              </w:rPr>
            </w:pPr>
            <w:del w:id="4876" w:author="瑋婷 徐" w:date="2025-01-03T17:47:00Z" w16du:dateUtc="2025-01-03T09:47:00Z">
              <w:r w:rsidDel="00287E72">
                <w:rPr>
                  <w:rFonts w:ascii="Times New Roman" w:eastAsia="標楷體" w:hAnsi="Times New Roman" w:cs="Times New Roman"/>
                  <w:color w:val="000000"/>
                </w:rPr>
                <w:delText>MA-E19-08</w:delText>
              </w:r>
            </w:del>
          </w:p>
        </w:tc>
        <w:tc>
          <w:tcPr>
            <w:tcW w:w="3077" w:type="dxa"/>
            <w:gridSpan w:val="2"/>
            <w:vAlign w:val="center"/>
          </w:tcPr>
          <w:p w14:paraId="3EFF84B6" w14:textId="47E87A35" w:rsidR="00D93FCC" w:rsidDel="00287E72" w:rsidRDefault="002435EC">
            <w:pPr>
              <w:rPr>
                <w:del w:id="4877" w:author="瑋婷 徐" w:date="2025-01-03T17:47:00Z" w16du:dateUtc="2025-01-03T09:47:00Z"/>
                <w:rFonts w:ascii="Times New Roman" w:eastAsia="標楷體" w:hAnsi="Times New Roman" w:cs="Times New Roman"/>
                <w:color w:val="000000"/>
              </w:rPr>
            </w:pPr>
            <w:del w:id="4878" w:author="瑋婷 徐" w:date="2025-01-03T17:47:00Z" w16du:dateUtc="2025-01-03T09:47:00Z">
              <w:r w:rsidDel="00287E72">
                <w:rPr>
                  <w:rFonts w:ascii="Times New Roman" w:eastAsia="標楷體" w:hAnsi="Times New Roman" w:cs="Times New Roman"/>
                  <w:color w:val="000000"/>
                </w:rPr>
                <w:delText>鈺鼎</w:delText>
              </w:r>
            </w:del>
          </w:p>
        </w:tc>
        <w:tc>
          <w:tcPr>
            <w:tcW w:w="2593" w:type="dxa"/>
            <w:gridSpan w:val="2"/>
            <w:vAlign w:val="center"/>
          </w:tcPr>
          <w:p w14:paraId="6B9308F0" w14:textId="2F3BE56C" w:rsidR="00D93FCC" w:rsidDel="00287E72" w:rsidRDefault="002435EC">
            <w:pPr>
              <w:rPr>
                <w:del w:id="4879" w:author="瑋婷 徐" w:date="2025-01-03T17:47:00Z" w16du:dateUtc="2025-01-03T09:47:00Z"/>
                <w:rFonts w:ascii="Times New Roman" w:eastAsia="標楷體" w:hAnsi="Times New Roman" w:cs="Times New Roman"/>
                <w:color w:val="000000"/>
              </w:rPr>
            </w:pPr>
            <w:del w:id="4880" w:author="瑋婷 徐" w:date="2025-01-03T17:47:00Z" w16du:dateUtc="2025-01-03T09:47:00Z">
              <w:r w:rsidDel="00287E72">
                <w:rPr>
                  <w:rFonts w:ascii="Times New Roman" w:eastAsia="標楷體" w:hAnsi="Times New Roman" w:cs="Times New Roman"/>
                  <w:color w:val="000000"/>
                </w:rPr>
                <w:delText>陳榮作、葉思巖</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陳榮作</w:delText>
              </w:r>
            </w:del>
          </w:p>
        </w:tc>
      </w:tr>
      <w:tr w:rsidR="00D93FCC" w:rsidDel="00287E72" w14:paraId="5FD78844" w14:textId="41A56172" w:rsidTr="00085A97">
        <w:trPr>
          <w:trHeight w:val="396"/>
          <w:del w:id="4881" w:author="瑋婷 徐" w:date="2025-01-03T17:47:00Z"/>
        </w:trPr>
        <w:tc>
          <w:tcPr>
            <w:tcW w:w="657" w:type="dxa"/>
            <w:vAlign w:val="center"/>
          </w:tcPr>
          <w:p w14:paraId="3C674B63" w14:textId="2A2FBE54" w:rsidR="00D93FCC" w:rsidDel="00287E72" w:rsidRDefault="002435EC">
            <w:pPr>
              <w:rPr>
                <w:del w:id="4882" w:author="瑋婷 徐" w:date="2025-01-03T17:47:00Z" w16du:dateUtc="2025-01-03T09:47:00Z"/>
                <w:rFonts w:ascii="Times New Roman" w:eastAsia="標楷體" w:hAnsi="Times New Roman" w:cs="Times New Roman"/>
                <w:color w:val="000000"/>
              </w:rPr>
              <w:pPrChange w:id="4883" w:author="瑋婷 徐" w:date="2025-01-04T22:57:00Z" w16du:dateUtc="2025-01-04T14:57:00Z">
                <w:pPr>
                  <w:jc w:val="center"/>
                </w:pPr>
              </w:pPrChange>
            </w:pPr>
            <w:del w:id="4884" w:author="瑋婷 徐" w:date="2025-01-03T17:47:00Z" w16du:dateUtc="2025-01-03T09:47:00Z">
              <w:r w:rsidDel="00287E72">
                <w:rPr>
                  <w:rFonts w:ascii="Times New Roman" w:eastAsia="標楷體" w:hAnsi="Times New Roman" w:cs="Times New Roman"/>
                  <w:color w:val="000000"/>
                </w:rPr>
                <w:delText>21</w:delText>
              </w:r>
            </w:del>
          </w:p>
        </w:tc>
        <w:tc>
          <w:tcPr>
            <w:tcW w:w="1979" w:type="dxa"/>
            <w:vAlign w:val="center"/>
          </w:tcPr>
          <w:p w14:paraId="61C3D973" w14:textId="57FCF249" w:rsidR="00D93FCC" w:rsidDel="00287E72" w:rsidRDefault="002435EC">
            <w:pPr>
              <w:rPr>
                <w:del w:id="4885" w:author="瑋婷 徐" w:date="2025-01-03T17:47:00Z" w16du:dateUtc="2025-01-03T09:47:00Z"/>
                <w:rFonts w:ascii="Times New Roman" w:eastAsia="標楷體" w:hAnsi="Times New Roman" w:cs="Times New Roman"/>
                <w:color w:val="000000"/>
              </w:rPr>
            </w:pPr>
            <w:del w:id="4886" w:author="瑋婷 徐" w:date="2025-01-03T17:47:00Z" w16du:dateUtc="2025-01-03T09:47:00Z">
              <w:r w:rsidDel="00287E72">
                <w:rPr>
                  <w:rFonts w:ascii="Times New Roman" w:eastAsia="標楷體" w:hAnsi="Times New Roman" w:cs="Times New Roman"/>
                  <w:color w:val="000000"/>
                </w:rPr>
                <w:delText>MB-E20-10</w:delText>
              </w:r>
            </w:del>
          </w:p>
        </w:tc>
        <w:tc>
          <w:tcPr>
            <w:tcW w:w="3077" w:type="dxa"/>
            <w:gridSpan w:val="2"/>
            <w:vAlign w:val="center"/>
          </w:tcPr>
          <w:p w14:paraId="317A025F" w14:textId="5E2431E7" w:rsidR="00D93FCC" w:rsidDel="00287E72" w:rsidRDefault="002435EC">
            <w:pPr>
              <w:rPr>
                <w:del w:id="4887" w:author="瑋婷 徐" w:date="2025-01-03T17:47:00Z" w16du:dateUtc="2025-01-03T09:47:00Z"/>
                <w:rFonts w:ascii="Times New Roman" w:eastAsia="標楷體" w:hAnsi="Times New Roman" w:cs="Times New Roman"/>
                <w:color w:val="000000"/>
              </w:rPr>
            </w:pPr>
            <w:del w:id="4888" w:author="瑋婷 徐" w:date="2025-01-03T17:47:00Z" w16du:dateUtc="2025-01-03T09:47:00Z">
              <w:r w:rsidDel="00287E72">
                <w:rPr>
                  <w:rFonts w:ascii="Times New Roman" w:eastAsia="標楷體" w:hAnsi="Times New Roman" w:cs="Times New Roman"/>
                  <w:color w:val="000000"/>
                </w:rPr>
                <w:delText>一葉蘭自然保留區</w:delText>
              </w:r>
            </w:del>
          </w:p>
        </w:tc>
        <w:tc>
          <w:tcPr>
            <w:tcW w:w="2593" w:type="dxa"/>
            <w:gridSpan w:val="2"/>
            <w:vAlign w:val="center"/>
          </w:tcPr>
          <w:p w14:paraId="30B9B813" w14:textId="38D79614" w:rsidR="00D93FCC" w:rsidDel="00287E72" w:rsidRDefault="002435EC">
            <w:pPr>
              <w:rPr>
                <w:del w:id="4889" w:author="瑋婷 徐" w:date="2025-01-03T17:47:00Z" w16du:dateUtc="2025-01-03T09:47:00Z"/>
                <w:rFonts w:ascii="Times New Roman" w:eastAsia="標楷體" w:hAnsi="Times New Roman" w:cs="Times New Roman"/>
                <w:color w:val="000000"/>
              </w:rPr>
            </w:pPr>
            <w:del w:id="4890" w:author="瑋婷 徐" w:date="2025-01-03T17:47:00Z" w16du:dateUtc="2025-01-03T09:47:00Z">
              <w:r w:rsidDel="00287E72">
                <w:rPr>
                  <w:rFonts w:ascii="Times New Roman" w:eastAsia="標楷體" w:hAnsi="Times New Roman" w:cs="Times New Roman"/>
                  <w:color w:val="000000"/>
                </w:rPr>
                <w:delText>陳開明、蕭吉男</w:delText>
              </w:r>
            </w:del>
          </w:p>
        </w:tc>
      </w:tr>
      <w:tr w:rsidR="00D93FCC" w:rsidDel="00287E72" w14:paraId="17C04F25" w14:textId="2E46BA7A" w:rsidTr="00085A97">
        <w:trPr>
          <w:trHeight w:val="396"/>
          <w:del w:id="4891" w:author="瑋婷 徐" w:date="2025-01-03T17:47:00Z"/>
        </w:trPr>
        <w:tc>
          <w:tcPr>
            <w:tcW w:w="657" w:type="dxa"/>
            <w:vAlign w:val="center"/>
          </w:tcPr>
          <w:p w14:paraId="6A9390F6" w14:textId="680EF4FC" w:rsidR="00D93FCC" w:rsidDel="00287E72" w:rsidRDefault="002435EC">
            <w:pPr>
              <w:rPr>
                <w:del w:id="4892" w:author="瑋婷 徐" w:date="2025-01-03T17:47:00Z" w16du:dateUtc="2025-01-03T09:47:00Z"/>
                <w:rFonts w:ascii="Times New Roman" w:eastAsia="標楷體" w:hAnsi="Times New Roman" w:cs="Times New Roman"/>
                <w:color w:val="000000"/>
              </w:rPr>
              <w:pPrChange w:id="4893" w:author="瑋婷 徐" w:date="2025-01-04T22:57:00Z" w16du:dateUtc="2025-01-04T14:57:00Z">
                <w:pPr>
                  <w:jc w:val="center"/>
                </w:pPr>
              </w:pPrChange>
            </w:pPr>
            <w:del w:id="4894" w:author="瑋婷 徐" w:date="2025-01-03T17:47:00Z" w16du:dateUtc="2025-01-03T09:47:00Z">
              <w:r w:rsidDel="00287E72">
                <w:rPr>
                  <w:rFonts w:ascii="Times New Roman" w:eastAsia="標楷體" w:hAnsi="Times New Roman" w:cs="Times New Roman"/>
                  <w:color w:val="000000"/>
                </w:rPr>
                <w:delText>22</w:delText>
              </w:r>
            </w:del>
          </w:p>
        </w:tc>
        <w:tc>
          <w:tcPr>
            <w:tcW w:w="1979" w:type="dxa"/>
            <w:vAlign w:val="center"/>
          </w:tcPr>
          <w:p w14:paraId="3A2D1BAA" w14:textId="49F06D20" w:rsidR="00D93FCC" w:rsidDel="00287E72" w:rsidRDefault="002435EC">
            <w:pPr>
              <w:rPr>
                <w:del w:id="4895" w:author="瑋婷 徐" w:date="2025-01-03T17:47:00Z" w16du:dateUtc="2025-01-03T09:47:00Z"/>
                <w:rFonts w:ascii="Times New Roman" w:eastAsia="標楷體" w:hAnsi="Times New Roman" w:cs="Times New Roman"/>
                <w:color w:val="000000"/>
              </w:rPr>
            </w:pPr>
            <w:del w:id="4896" w:author="瑋婷 徐" w:date="2025-01-03T17:47:00Z" w16du:dateUtc="2025-01-03T09:47:00Z">
              <w:r w:rsidDel="00287E72">
                <w:rPr>
                  <w:rFonts w:ascii="Times New Roman" w:eastAsia="標楷體" w:hAnsi="Times New Roman" w:cs="Times New Roman"/>
                  <w:color w:val="000000"/>
                </w:rPr>
                <w:delText>MB-E21-12</w:delText>
              </w:r>
            </w:del>
          </w:p>
        </w:tc>
        <w:tc>
          <w:tcPr>
            <w:tcW w:w="3077" w:type="dxa"/>
            <w:gridSpan w:val="2"/>
            <w:vAlign w:val="center"/>
          </w:tcPr>
          <w:p w14:paraId="6F8B0A9E" w14:textId="5E1CEC09" w:rsidR="00D93FCC" w:rsidDel="00287E72" w:rsidRDefault="002435EC">
            <w:pPr>
              <w:rPr>
                <w:del w:id="4897" w:author="瑋婷 徐" w:date="2025-01-03T17:47:00Z" w16du:dateUtc="2025-01-03T09:47:00Z"/>
                <w:rFonts w:ascii="Times New Roman" w:eastAsia="標楷體" w:hAnsi="Times New Roman" w:cs="Times New Roman"/>
                <w:color w:val="000000"/>
              </w:rPr>
            </w:pPr>
            <w:del w:id="4898" w:author="瑋婷 徐" w:date="2025-01-03T17:47:00Z" w16du:dateUtc="2025-01-03T09:47:00Z">
              <w:r w:rsidDel="00287E72">
                <w:rPr>
                  <w:rFonts w:ascii="Times New Roman" w:eastAsia="標楷體" w:hAnsi="Times New Roman" w:cs="Times New Roman"/>
                  <w:color w:val="000000"/>
                </w:rPr>
                <w:delText>森鐵</w:delText>
              </w:r>
              <w:r w:rsidDel="00287E72">
                <w:rPr>
                  <w:rFonts w:ascii="Times New Roman" w:eastAsia="標楷體" w:hAnsi="Times New Roman" w:cs="Times New Roman"/>
                  <w:color w:val="000000"/>
                </w:rPr>
                <w:delText>41</w:delText>
              </w:r>
              <w:r w:rsidDel="00287E72">
                <w:rPr>
                  <w:rFonts w:ascii="Times New Roman" w:eastAsia="標楷體" w:hAnsi="Times New Roman" w:cs="Times New Roman"/>
                  <w:color w:val="000000"/>
                </w:rPr>
                <w:delText>號隧道</w:delText>
              </w:r>
            </w:del>
          </w:p>
        </w:tc>
        <w:tc>
          <w:tcPr>
            <w:tcW w:w="2593" w:type="dxa"/>
            <w:gridSpan w:val="2"/>
            <w:vAlign w:val="center"/>
          </w:tcPr>
          <w:p w14:paraId="442342A3" w14:textId="5F85E248" w:rsidR="00D93FCC" w:rsidDel="00287E72" w:rsidRDefault="002435EC">
            <w:pPr>
              <w:rPr>
                <w:del w:id="4899" w:author="瑋婷 徐" w:date="2025-01-03T17:47:00Z" w16du:dateUtc="2025-01-03T09:47:00Z"/>
                <w:rFonts w:ascii="Times New Roman" w:eastAsia="標楷體" w:hAnsi="Times New Roman" w:cs="Times New Roman"/>
                <w:color w:val="000000"/>
              </w:rPr>
            </w:pPr>
            <w:del w:id="4900" w:author="瑋婷 徐" w:date="2025-01-03T17:47:00Z" w16du:dateUtc="2025-01-03T09:47:00Z">
              <w:r w:rsidDel="00287E72">
                <w:rPr>
                  <w:rFonts w:ascii="Times New Roman" w:eastAsia="標楷體" w:hAnsi="Times New Roman" w:cs="Times New Roman"/>
                  <w:color w:val="000000"/>
                </w:rPr>
                <w:delText>黃勝謙</w:delText>
              </w:r>
            </w:del>
          </w:p>
        </w:tc>
      </w:tr>
      <w:tr w:rsidR="00D93FCC" w:rsidDel="00287E72" w14:paraId="7ABB9960" w14:textId="2255D7B7" w:rsidTr="00085A97">
        <w:trPr>
          <w:trHeight w:val="396"/>
          <w:del w:id="4901" w:author="瑋婷 徐" w:date="2025-01-03T17:47:00Z"/>
        </w:trPr>
        <w:tc>
          <w:tcPr>
            <w:tcW w:w="657" w:type="dxa"/>
            <w:vAlign w:val="center"/>
          </w:tcPr>
          <w:p w14:paraId="47A8EF72" w14:textId="62F88C3A" w:rsidR="00D93FCC" w:rsidDel="00287E72" w:rsidRDefault="002435EC">
            <w:pPr>
              <w:rPr>
                <w:del w:id="4902" w:author="瑋婷 徐" w:date="2025-01-03T17:47:00Z" w16du:dateUtc="2025-01-03T09:47:00Z"/>
                <w:rFonts w:ascii="Times New Roman" w:eastAsia="標楷體" w:hAnsi="Times New Roman" w:cs="Times New Roman"/>
                <w:color w:val="000000"/>
              </w:rPr>
              <w:pPrChange w:id="4903" w:author="瑋婷 徐" w:date="2025-01-04T22:57:00Z" w16du:dateUtc="2025-01-04T14:57:00Z">
                <w:pPr>
                  <w:jc w:val="center"/>
                </w:pPr>
              </w:pPrChange>
            </w:pPr>
            <w:del w:id="4904" w:author="瑋婷 徐" w:date="2025-01-03T17:47:00Z" w16du:dateUtc="2025-01-03T09:47:00Z">
              <w:r w:rsidDel="00287E72">
                <w:rPr>
                  <w:rFonts w:ascii="Times New Roman" w:eastAsia="標楷體" w:hAnsi="Times New Roman" w:cs="Times New Roman"/>
                  <w:color w:val="000000"/>
                </w:rPr>
                <w:delText>23</w:delText>
              </w:r>
            </w:del>
          </w:p>
        </w:tc>
        <w:tc>
          <w:tcPr>
            <w:tcW w:w="1979" w:type="dxa"/>
            <w:vAlign w:val="center"/>
          </w:tcPr>
          <w:p w14:paraId="36F6BA50" w14:textId="4E5F7A8A" w:rsidR="00D93FCC" w:rsidDel="00287E72" w:rsidRDefault="002435EC">
            <w:pPr>
              <w:rPr>
                <w:del w:id="4905" w:author="瑋婷 徐" w:date="2025-01-03T17:47:00Z" w16du:dateUtc="2025-01-03T09:47:00Z"/>
                <w:rFonts w:ascii="Times New Roman" w:eastAsia="標楷體" w:hAnsi="Times New Roman" w:cs="Times New Roman"/>
                <w:color w:val="000000"/>
              </w:rPr>
            </w:pPr>
            <w:del w:id="4906" w:author="瑋婷 徐" w:date="2025-01-03T17:47:00Z" w16du:dateUtc="2025-01-03T09:47:00Z">
              <w:r w:rsidDel="00287E72">
                <w:rPr>
                  <w:rFonts w:ascii="Times New Roman" w:eastAsia="標楷體" w:hAnsi="Times New Roman" w:cs="Times New Roman"/>
                  <w:color w:val="000000"/>
                </w:rPr>
                <w:delText>MA-E22-07</w:delText>
              </w:r>
            </w:del>
          </w:p>
        </w:tc>
        <w:tc>
          <w:tcPr>
            <w:tcW w:w="3077" w:type="dxa"/>
            <w:gridSpan w:val="2"/>
            <w:vAlign w:val="center"/>
          </w:tcPr>
          <w:p w14:paraId="325656FF" w14:textId="7BC67EE3" w:rsidR="00D93FCC" w:rsidDel="00287E72" w:rsidRDefault="002435EC">
            <w:pPr>
              <w:rPr>
                <w:del w:id="4907" w:author="瑋婷 徐" w:date="2025-01-03T17:47:00Z" w16du:dateUtc="2025-01-03T09:47:00Z"/>
                <w:rFonts w:ascii="Times New Roman" w:eastAsia="標楷體" w:hAnsi="Times New Roman" w:cs="Times New Roman"/>
                <w:color w:val="000000"/>
              </w:rPr>
            </w:pPr>
            <w:del w:id="4908" w:author="瑋婷 徐" w:date="2025-01-03T17:47:00Z" w16du:dateUtc="2025-01-03T09:47:00Z">
              <w:r w:rsidDel="00287E72">
                <w:rPr>
                  <w:rFonts w:ascii="Times New Roman" w:eastAsia="標楷體" w:hAnsi="Times New Roman" w:cs="Times New Roman"/>
                  <w:color w:val="000000"/>
                </w:rPr>
                <w:delText>馬頭山路口公車站</w:delText>
              </w:r>
            </w:del>
          </w:p>
        </w:tc>
        <w:tc>
          <w:tcPr>
            <w:tcW w:w="2593" w:type="dxa"/>
            <w:gridSpan w:val="2"/>
            <w:vAlign w:val="center"/>
          </w:tcPr>
          <w:p w14:paraId="35543680" w14:textId="2E703960" w:rsidR="00D93FCC" w:rsidDel="00287E72" w:rsidRDefault="002435EC">
            <w:pPr>
              <w:rPr>
                <w:del w:id="4909" w:author="瑋婷 徐" w:date="2025-01-03T17:47:00Z" w16du:dateUtc="2025-01-03T09:47:00Z"/>
                <w:rFonts w:ascii="Times New Roman" w:eastAsia="標楷體" w:hAnsi="Times New Roman" w:cs="Times New Roman"/>
                <w:color w:val="000000"/>
              </w:rPr>
            </w:pPr>
            <w:del w:id="4910" w:author="瑋婷 徐" w:date="2025-01-03T17:47:00Z" w16du:dateUtc="2025-01-03T09:47:00Z">
              <w:r w:rsidDel="00287E72">
                <w:rPr>
                  <w:rFonts w:ascii="Times New Roman" w:eastAsia="標楷體" w:hAnsi="Times New Roman" w:cs="Times New Roman"/>
                  <w:color w:val="000000"/>
                </w:rPr>
                <w:delText>王日明</w:delText>
              </w:r>
            </w:del>
          </w:p>
        </w:tc>
      </w:tr>
      <w:tr w:rsidR="00D93FCC" w:rsidDel="00287E72" w14:paraId="078FF0F1" w14:textId="4D1AEA02" w:rsidTr="00085A97">
        <w:trPr>
          <w:trHeight w:val="396"/>
          <w:del w:id="4911" w:author="瑋婷 徐" w:date="2025-01-03T17:47:00Z"/>
        </w:trPr>
        <w:tc>
          <w:tcPr>
            <w:tcW w:w="657" w:type="dxa"/>
            <w:vAlign w:val="center"/>
          </w:tcPr>
          <w:p w14:paraId="09F7DFA8" w14:textId="2FDAE880" w:rsidR="00D93FCC" w:rsidDel="00287E72" w:rsidRDefault="002435EC">
            <w:pPr>
              <w:rPr>
                <w:del w:id="4912" w:author="瑋婷 徐" w:date="2025-01-03T17:47:00Z" w16du:dateUtc="2025-01-03T09:47:00Z"/>
                <w:rFonts w:ascii="Times New Roman" w:eastAsia="標楷體" w:hAnsi="Times New Roman" w:cs="Times New Roman"/>
                <w:color w:val="000000"/>
              </w:rPr>
              <w:pPrChange w:id="4913" w:author="瑋婷 徐" w:date="2025-01-04T22:57:00Z" w16du:dateUtc="2025-01-04T14:57:00Z">
                <w:pPr>
                  <w:jc w:val="center"/>
                </w:pPr>
              </w:pPrChange>
            </w:pPr>
            <w:del w:id="4914" w:author="瑋婷 徐" w:date="2025-01-03T17:47:00Z" w16du:dateUtc="2025-01-03T09:47:00Z">
              <w:r w:rsidDel="00287E72">
                <w:rPr>
                  <w:rFonts w:ascii="Times New Roman" w:eastAsia="標楷體" w:hAnsi="Times New Roman" w:cs="Times New Roman"/>
                  <w:color w:val="000000"/>
                </w:rPr>
                <w:delText>24</w:delText>
              </w:r>
            </w:del>
          </w:p>
        </w:tc>
        <w:tc>
          <w:tcPr>
            <w:tcW w:w="1979" w:type="dxa"/>
            <w:vAlign w:val="center"/>
          </w:tcPr>
          <w:p w14:paraId="054BD32D" w14:textId="7B1B590E" w:rsidR="00D93FCC" w:rsidDel="00287E72" w:rsidRDefault="002435EC">
            <w:pPr>
              <w:rPr>
                <w:del w:id="4915" w:author="瑋婷 徐" w:date="2025-01-03T17:47:00Z" w16du:dateUtc="2025-01-03T09:47:00Z"/>
                <w:rFonts w:ascii="Times New Roman" w:eastAsia="標楷體" w:hAnsi="Times New Roman" w:cs="Times New Roman"/>
                <w:color w:val="000000"/>
              </w:rPr>
            </w:pPr>
            <w:del w:id="4916" w:author="瑋婷 徐" w:date="2025-01-03T17:47:00Z" w16du:dateUtc="2025-01-03T09:47:00Z">
              <w:r w:rsidDel="00287E72">
                <w:rPr>
                  <w:rFonts w:ascii="Times New Roman" w:eastAsia="標楷體" w:hAnsi="Times New Roman" w:cs="Times New Roman"/>
                  <w:color w:val="000000"/>
                </w:rPr>
                <w:delText>MB-F23-08</w:delText>
              </w:r>
            </w:del>
          </w:p>
        </w:tc>
        <w:tc>
          <w:tcPr>
            <w:tcW w:w="3077" w:type="dxa"/>
            <w:gridSpan w:val="2"/>
            <w:vAlign w:val="center"/>
          </w:tcPr>
          <w:p w14:paraId="48F12017" w14:textId="6D8EDD98" w:rsidR="00D93FCC" w:rsidDel="00287E72" w:rsidRDefault="002435EC">
            <w:pPr>
              <w:rPr>
                <w:del w:id="4917" w:author="瑋婷 徐" w:date="2025-01-03T17:47:00Z" w16du:dateUtc="2025-01-03T09:47:00Z"/>
                <w:rFonts w:ascii="Times New Roman" w:eastAsia="標楷體" w:hAnsi="Times New Roman" w:cs="Times New Roman"/>
                <w:color w:val="000000"/>
              </w:rPr>
            </w:pPr>
            <w:del w:id="4918" w:author="瑋婷 徐" w:date="2025-01-03T17:47:00Z" w16du:dateUtc="2025-01-03T09:47:00Z">
              <w:r w:rsidDel="00287E72">
                <w:rPr>
                  <w:rFonts w:ascii="Times New Roman" w:eastAsia="標楷體" w:hAnsi="Times New Roman" w:cs="Times New Roman"/>
                  <w:color w:val="000000"/>
                </w:rPr>
                <w:delText>藤枝遊樂區</w:delText>
              </w:r>
            </w:del>
          </w:p>
        </w:tc>
        <w:tc>
          <w:tcPr>
            <w:tcW w:w="2593" w:type="dxa"/>
            <w:gridSpan w:val="2"/>
            <w:vAlign w:val="center"/>
          </w:tcPr>
          <w:p w14:paraId="6568FBC7" w14:textId="24041EB6" w:rsidR="00D93FCC" w:rsidDel="00287E72" w:rsidRDefault="002435EC">
            <w:pPr>
              <w:rPr>
                <w:del w:id="4919" w:author="瑋婷 徐" w:date="2025-01-03T17:47:00Z" w16du:dateUtc="2025-01-03T09:47:00Z"/>
                <w:rFonts w:ascii="Times New Roman" w:eastAsia="標楷體" w:hAnsi="Times New Roman" w:cs="Times New Roman"/>
                <w:color w:val="000000"/>
              </w:rPr>
            </w:pPr>
            <w:del w:id="4920" w:author="瑋婷 徐" w:date="2025-01-03T17:47:00Z" w16du:dateUtc="2025-01-03T09:47:00Z">
              <w:r w:rsidDel="00287E72">
                <w:rPr>
                  <w:rFonts w:ascii="Times New Roman" w:eastAsia="標楷體" w:hAnsi="Times New Roman" w:cs="Times New Roman"/>
                  <w:color w:val="000000"/>
                </w:rPr>
                <w:delText>鍾魏任</w:delText>
              </w:r>
            </w:del>
          </w:p>
        </w:tc>
      </w:tr>
      <w:tr w:rsidR="00D93FCC" w:rsidDel="00287E72" w14:paraId="61D3B920" w14:textId="6A2C182D" w:rsidTr="00085A97">
        <w:trPr>
          <w:trHeight w:val="396"/>
          <w:del w:id="4921" w:author="瑋婷 徐" w:date="2025-01-03T17:47:00Z"/>
        </w:trPr>
        <w:tc>
          <w:tcPr>
            <w:tcW w:w="657" w:type="dxa"/>
            <w:vAlign w:val="center"/>
          </w:tcPr>
          <w:p w14:paraId="381AF364" w14:textId="61A4D205" w:rsidR="00D93FCC" w:rsidDel="00287E72" w:rsidRDefault="002435EC">
            <w:pPr>
              <w:rPr>
                <w:del w:id="4922" w:author="瑋婷 徐" w:date="2025-01-03T17:47:00Z" w16du:dateUtc="2025-01-03T09:47:00Z"/>
                <w:rFonts w:ascii="Times New Roman" w:eastAsia="標楷體" w:hAnsi="Times New Roman" w:cs="Times New Roman"/>
                <w:color w:val="000000"/>
              </w:rPr>
              <w:pPrChange w:id="4923" w:author="瑋婷 徐" w:date="2025-01-04T22:57:00Z" w16du:dateUtc="2025-01-04T14:57:00Z">
                <w:pPr>
                  <w:jc w:val="center"/>
                </w:pPr>
              </w:pPrChange>
            </w:pPr>
            <w:del w:id="4924" w:author="瑋婷 徐" w:date="2025-01-03T17:47:00Z" w16du:dateUtc="2025-01-03T09:47:00Z">
              <w:r w:rsidDel="00287E72">
                <w:rPr>
                  <w:rFonts w:ascii="Times New Roman" w:eastAsia="標楷體" w:hAnsi="Times New Roman" w:cs="Times New Roman"/>
                  <w:color w:val="000000"/>
                </w:rPr>
                <w:delText>25</w:delText>
              </w:r>
            </w:del>
          </w:p>
        </w:tc>
        <w:tc>
          <w:tcPr>
            <w:tcW w:w="1979" w:type="dxa"/>
            <w:vAlign w:val="center"/>
          </w:tcPr>
          <w:p w14:paraId="7CF812C0" w14:textId="7B8FF214" w:rsidR="00D93FCC" w:rsidDel="00287E72" w:rsidRDefault="002435EC">
            <w:pPr>
              <w:rPr>
                <w:del w:id="4925" w:author="瑋婷 徐" w:date="2025-01-03T17:47:00Z" w16du:dateUtc="2025-01-03T09:47:00Z"/>
                <w:rFonts w:ascii="Times New Roman" w:eastAsia="標楷體" w:hAnsi="Times New Roman" w:cs="Times New Roman"/>
                <w:color w:val="000000"/>
              </w:rPr>
            </w:pPr>
            <w:del w:id="4926" w:author="瑋婷 徐" w:date="2025-01-03T17:47:00Z" w16du:dateUtc="2025-01-03T09:47:00Z">
              <w:r w:rsidDel="00287E72">
                <w:rPr>
                  <w:rFonts w:ascii="Times New Roman" w:eastAsia="標楷體" w:hAnsi="Times New Roman" w:cs="Times New Roman"/>
                  <w:color w:val="000000"/>
                </w:rPr>
                <w:delText>MB-F24-01</w:delText>
              </w:r>
            </w:del>
          </w:p>
        </w:tc>
        <w:tc>
          <w:tcPr>
            <w:tcW w:w="3077" w:type="dxa"/>
            <w:gridSpan w:val="2"/>
            <w:vAlign w:val="center"/>
          </w:tcPr>
          <w:p w14:paraId="53F43E45" w14:textId="275AB3A3" w:rsidR="00D93FCC" w:rsidDel="00287E72" w:rsidRDefault="002435EC">
            <w:pPr>
              <w:rPr>
                <w:del w:id="4927" w:author="瑋婷 徐" w:date="2025-01-03T17:47:00Z" w16du:dateUtc="2025-01-03T09:47:00Z"/>
                <w:rFonts w:ascii="Times New Roman" w:eastAsia="標楷體" w:hAnsi="Times New Roman" w:cs="Times New Roman"/>
                <w:color w:val="000000"/>
              </w:rPr>
            </w:pPr>
            <w:del w:id="4928" w:author="瑋婷 徐" w:date="2025-01-03T17:47:00Z" w16du:dateUtc="2025-01-03T09:47:00Z">
              <w:r w:rsidDel="00287E72">
                <w:rPr>
                  <w:rFonts w:ascii="Times New Roman" w:eastAsia="標楷體" w:hAnsi="Times New Roman" w:cs="Times New Roman"/>
                  <w:color w:val="000000"/>
                </w:rPr>
                <w:delText>瑪雅</w:delText>
              </w:r>
            </w:del>
          </w:p>
        </w:tc>
        <w:tc>
          <w:tcPr>
            <w:tcW w:w="2593" w:type="dxa"/>
            <w:gridSpan w:val="2"/>
            <w:vAlign w:val="center"/>
          </w:tcPr>
          <w:p w14:paraId="5C05B3E8" w14:textId="6528D2CE" w:rsidR="00D93FCC" w:rsidDel="00287E72" w:rsidRDefault="002435EC">
            <w:pPr>
              <w:rPr>
                <w:del w:id="4929" w:author="瑋婷 徐" w:date="2025-01-03T17:47:00Z" w16du:dateUtc="2025-01-03T09:47:00Z"/>
                <w:rFonts w:ascii="Times New Roman" w:eastAsia="標楷體" w:hAnsi="Times New Roman" w:cs="Times New Roman"/>
                <w:color w:val="000000"/>
              </w:rPr>
            </w:pPr>
            <w:del w:id="4930" w:author="瑋婷 徐" w:date="2025-01-03T17:47:00Z" w16du:dateUtc="2025-01-03T09:47:00Z">
              <w:r w:rsidDel="00287E72">
                <w:rPr>
                  <w:rFonts w:ascii="Times New Roman" w:eastAsia="標楷體" w:hAnsi="Times New Roman" w:cs="Times New Roman"/>
                  <w:color w:val="000000"/>
                </w:rPr>
                <w:delText>葉建緯</w:delText>
              </w:r>
            </w:del>
          </w:p>
        </w:tc>
      </w:tr>
      <w:tr w:rsidR="00D93FCC" w:rsidDel="00287E72" w14:paraId="78485EB8" w14:textId="6383638E" w:rsidTr="00085A97">
        <w:trPr>
          <w:trHeight w:val="396"/>
          <w:del w:id="4931" w:author="瑋婷 徐" w:date="2025-01-03T17:47:00Z"/>
        </w:trPr>
        <w:tc>
          <w:tcPr>
            <w:tcW w:w="657" w:type="dxa"/>
            <w:vAlign w:val="center"/>
          </w:tcPr>
          <w:p w14:paraId="1271E568" w14:textId="31601654" w:rsidR="00D93FCC" w:rsidDel="00287E72" w:rsidRDefault="002435EC">
            <w:pPr>
              <w:rPr>
                <w:del w:id="4932" w:author="瑋婷 徐" w:date="2025-01-03T17:47:00Z" w16du:dateUtc="2025-01-03T09:47:00Z"/>
                <w:rFonts w:ascii="Times New Roman" w:eastAsia="標楷體" w:hAnsi="Times New Roman" w:cs="Times New Roman"/>
                <w:color w:val="000000"/>
              </w:rPr>
              <w:pPrChange w:id="4933" w:author="瑋婷 徐" w:date="2025-01-04T22:57:00Z" w16du:dateUtc="2025-01-04T14:57:00Z">
                <w:pPr>
                  <w:jc w:val="center"/>
                </w:pPr>
              </w:pPrChange>
            </w:pPr>
            <w:del w:id="4934" w:author="瑋婷 徐" w:date="2025-01-03T17:47:00Z" w16du:dateUtc="2025-01-03T09:47:00Z">
              <w:r w:rsidDel="00287E72">
                <w:rPr>
                  <w:rFonts w:ascii="Times New Roman" w:eastAsia="標楷體" w:hAnsi="Times New Roman" w:cs="Times New Roman"/>
                  <w:color w:val="000000"/>
                </w:rPr>
                <w:delText>26</w:delText>
              </w:r>
            </w:del>
          </w:p>
        </w:tc>
        <w:tc>
          <w:tcPr>
            <w:tcW w:w="1979" w:type="dxa"/>
            <w:vAlign w:val="center"/>
          </w:tcPr>
          <w:p w14:paraId="367A8606" w14:textId="55C78BD6" w:rsidR="00D93FCC" w:rsidDel="00287E72" w:rsidRDefault="002435EC">
            <w:pPr>
              <w:rPr>
                <w:del w:id="4935" w:author="瑋婷 徐" w:date="2025-01-03T17:47:00Z" w16du:dateUtc="2025-01-03T09:47:00Z"/>
                <w:rFonts w:ascii="Times New Roman" w:eastAsia="標楷體" w:hAnsi="Times New Roman" w:cs="Times New Roman"/>
                <w:color w:val="000000"/>
              </w:rPr>
            </w:pPr>
            <w:del w:id="4936" w:author="瑋婷 徐" w:date="2025-01-03T17:47:00Z" w16du:dateUtc="2025-01-03T09:47:00Z">
              <w:r w:rsidDel="00287E72">
                <w:rPr>
                  <w:rFonts w:ascii="Times New Roman" w:eastAsia="標楷體" w:hAnsi="Times New Roman" w:cs="Times New Roman"/>
                  <w:color w:val="000000"/>
                </w:rPr>
                <w:delText>MB-F25-05</w:delText>
              </w:r>
            </w:del>
          </w:p>
        </w:tc>
        <w:tc>
          <w:tcPr>
            <w:tcW w:w="3077" w:type="dxa"/>
            <w:gridSpan w:val="2"/>
            <w:vAlign w:val="center"/>
          </w:tcPr>
          <w:p w14:paraId="15745359" w14:textId="5672A587" w:rsidR="00D93FCC" w:rsidDel="00287E72" w:rsidRDefault="002435EC">
            <w:pPr>
              <w:rPr>
                <w:del w:id="4937" w:author="瑋婷 徐" w:date="2025-01-03T17:47:00Z" w16du:dateUtc="2025-01-03T09:47:00Z"/>
                <w:rFonts w:ascii="Times New Roman" w:eastAsia="標楷體" w:hAnsi="Times New Roman" w:cs="Times New Roman"/>
                <w:color w:val="000000"/>
              </w:rPr>
            </w:pPr>
            <w:del w:id="4938" w:author="瑋婷 徐" w:date="2025-01-03T17:47:00Z" w16du:dateUtc="2025-01-03T09:47:00Z">
              <w:r w:rsidDel="00287E72">
                <w:rPr>
                  <w:rFonts w:ascii="Times New Roman" w:eastAsia="標楷體" w:hAnsi="Times New Roman" w:cs="Times New Roman"/>
                  <w:color w:val="000000"/>
                </w:rPr>
                <w:delText>霧台阿禮</w:delText>
              </w:r>
              <w:r w:rsidDel="00287E72">
                <w:rPr>
                  <w:rFonts w:ascii="Times New Roman" w:eastAsia="標楷體" w:hAnsi="Times New Roman" w:cs="Times New Roman"/>
                  <w:color w:val="000000"/>
                </w:rPr>
                <w:delText>B</w:delText>
              </w:r>
            </w:del>
          </w:p>
        </w:tc>
        <w:tc>
          <w:tcPr>
            <w:tcW w:w="2593" w:type="dxa"/>
            <w:gridSpan w:val="2"/>
            <w:vAlign w:val="center"/>
          </w:tcPr>
          <w:p w14:paraId="2AAE3588" w14:textId="7ECB9796" w:rsidR="00D93FCC" w:rsidDel="00287E72" w:rsidRDefault="002435EC">
            <w:pPr>
              <w:rPr>
                <w:del w:id="4939" w:author="瑋婷 徐" w:date="2025-01-03T17:47:00Z" w16du:dateUtc="2025-01-03T09:47:00Z"/>
                <w:rFonts w:ascii="Times New Roman" w:eastAsia="標楷體" w:hAnsi="Times New Roman" w:cs="Times New Roman"/>
                <w:color w:val="000000"/>
              </w:rPr>
            </w:pPr>
            <w:del w:id="4940" w:author="瑋婷 徐" w:date="2025-01-03T17:47:00Z" w16du:dateUtc="2025-01-03T09:47:00Z">
              <w:r w:rsidDel="00287E72">
                <w:rPr>
                  <w:rFonts w:ascii="Times New Roman" w:eastAsia="標楷體" w:hAnsi="Times New Roman" w:cs="Times New Roman"/>
                  <w:color w:val="000000"/>
                </w:rPr>
                <w:delText>劉育宗</w:delText>
              </w:r>
            </w:del>
          </w:p>
        </w:tc>
      </w:tr>
      <w:tr w:rsidR="00D93FCC" w:rsidDel="00287E72" w14:paraId="7824548E" w14:textId="401DA08B" w:rsidTr="00085A97">
        <w:trPr>
          <w:trHeight w:val="396"/>
          <w:del w:id="4941" w:author="瑋婷 徐" w:date="2025-01-03T17:47:00Z"/>
        </w:trPr>
        <w:tc>
          <w:tcPr>
            <w:tcW w:w="657" w:type="dxa"/>
            <w:vAlign w:val="center"/>
          </w:tcPr>
          <w:p w14:paraId="0B66C184" w14:textId="08E7C568" w:rsidR="00D93FCC" w:rsidDel="00287E72" w:rsidRDefault="002435EC">
            <w:pPr>
              <w:rPr>
                <w:del w:id="4942" w:author="瑋婷 徐" w:date="2025-01-03T17:47:00Z" w16du:dateUtc="2025-01-03T09:47:00Z"/>
                <w:rFonts w:ascii="Times New Roman" w:eastAsia="標楷體" w:hAnsi="Times New Roman" w:cs="Times New Roman"/>
                <w:color w:val="000000"/>
              </w:rPr>
              <w:pPrChange w:id="4943" w:author="瑋婷 徐" w:date="2025-01-04T22:57:00Z" w16du:dateUtc="2025-01-04T14:57:00Z">
                <w:pPr>
                  <w:jc w:val="center"/>
                </w:pPr>
              </w:pPrChange>
            </w:pPr>
            <w:del w:id="4944" w:author="瑋婷 徐" w:date="2025-01-03T17:47:00Z" w16du:dateUtc="2025-01-03T09:47:00Z">
              <w:r w:rsidDel="00287E72">
                <w:rPr>
                  <w:rFonts w:ascii="Times New Roman" w:eastAsia="標楷體" w:hAnsi="Times New Roman" w:cs="Times New Roman"/>
                  <w:color w:val="000000"/>
                </w:rPr>
                <w:delText>27</w:delText>
              </w:r>
            </w:del>
          </w:p>
        </w:tc>
        <w:tc>
          <w:tcPr>
            <w:tcW w:w="1979" w:type="dxa"/>
            <w:vAlign w:val="center"/>
          </w:tcPr>
          <w:p w14:paraId="001AA46C" w14:textId="3F838648" w:rsidR="00D93FCC" w:rsidDel="00287E72" w:rsidRDefault="002435EC">
            <w:pPr>
              <w:rPr>
                <w:del w:id="4945" w:author="瑋婷 徐" w:date="2025-01-03T17:47:00Z" w16du:dateUtc="2025-01-03T09:47:00Z"/>
                <w:rFonts w:ascii="Times New Roman" w:eastAsia="標楷體" w:hAnsi="Times New Roman" w:cs="Times New Roman"/>
                <w:color w:val="000000"/>
              </w:rPr>
            </w:pPr>
            <w:del w:id="4946" w:author="瑋婷 徐" w:date="2025-01-03T17:47:00Z" w16du:dateUtc="2025-01-03T09:47:00Z">
              <w:r w:rsidDel="00287E72">
                <w:rPr>
                  <w:rFonts w:ascii="Times New Roman" w:eastAsia="標楷體" w:hAnsi="Times New Roman" w:cs="Times New Roman"/>
                  <w:color w:val="000000"/>
                </w:rPr>
                <w:delText>MA-F26-01</w:delText>
              </w:r>
            </w:del>
          </w:p>
        </w:tc>
        <w:tc>
          <w:tcPr>
            <w:tcW w:w="3077" w:type="dxa"/>
            <w:gridSpan w:val="2"/>
            <w:vAlign w:val="center"/>
          </w:tcPr>
          <w:p w14:paraId="192270F1" w14:textId="68BFE333" w:rsidR="00D93FCC" w:rsidDel="00287E72" w:rsidRDefault="002435EC">
            <w:pPr>
              <w:rPr>
                <w:del w:id="4947" w:author="瑋婷 徐" w:date="2025-01-03T17:47:00Z" w16du:dateUtc="2025-01-03T09:47:00Z"/>
                <w:rFonts w:ascii="Times New Roman" w:eastAsia="標楷體" w:hAnsi="Times New Roman" w:cs="Times New Roman"/>
                <w:color w:val="000000"/>
              </w:rPr>
            </w:pPr>
            <w:del w:id="4948" w:author="瑋婷 徐" w:date="2025-01-03T17:47:00Z" w16du:dateUtc="2025-01-03T09:47:00Z">
              <w:r w:rsidDel="00287E72">
                <w:rPr>
                  <w:rFonts w:ascii="Times New Roman" w:eastAsia="標楷體" w:hAnsi="Times New Roman" w:cs="Times New Roman"/>
                  <w:color w:val="000000"/>
                </w:rPr>
                <w:delText>墾丁苗圃</w:delText>
              </w:r>
            </w:del>
          </w:p>
        </w:tc>
        <w:tc>
          <w:tcPr>
            <w:tcW w:w="2593" w:type="dxa"/>
            <w:gridSpan w:val="2"/>
            <w:vAlign w:val="center"/>
          </w:tcPr>
          <w:p w14:paraId="59539FBF" w14:textId="47F5E9F8" w:rsidR="00D93FCC" w:rsidDel="00287E72" w:rsidRDefault="002435EC">
            <w:pPr>
              <w:rPr>
                <w:del w:id="4949" w:author="瑋婷 徐" w:date="2025-01-03T17:47:00Z" w16du:dateUtc="2025-01-03T09:47:00Z"/>
                <w:rFonts w:ascii="Times New Roman" w:eastAsia="標楷體" w:hAnsi="Times New Roman" w:cs="Times New Roman"/>
                <w:color w:val="000000"/>
              </w:rPr>
            </w:pPr>
            <w:del w:id="4950" w:author="瑋婷 徐" w:date="2025-01-03T17:47:00Z" w16du:dateUtc="2025-01-03T09:47:00Z">
              <w:r w:rsidDel="00287E72">
                <w:rPr>
                  <w:rFonts w:ascii="Times New Roman" w:eastAsia="標楷體" w:hAnsi="Times New Roman" w:cs="Times New Roman"/>
                  <w:color w:val="000000"/>
                </w:rPr>
                <w:delText>王于賓、韋樹德</w:delText>
              </w:r>
            </w:del>
          </w:p>
        </w:tc>
      </w:tr>
      <w:tr w:rsidR="00D93FCC" w:rsidDel="00287E72" w14:paraId="35EFE469" w14:textId="3CC9FD2C" w:rsidTr="00085A97">
        <w:trPr>
          <w:trHeight w:val="396"/>
          <w:del w:id="4951" w:author="瑋婷 徐" w:date="2025-01-03T17:47:00Z"/>
        </w:trPr>
        <w:tc>
          <w:tcPr>
            <w:tcW w:w="657" w:type="dxa"/>
            <w:vAlign w:val="center"/>
          </w:tcPr>
          <w:p w14:paraId="24CCCCC4" w14:textId="09594FC7" w:rsidR="00D93FCC" w:rsidDel="00287E72" w:rsidRDefault="002435EC">
            <w:pPr>
              <w:rPr>
                <w:del w:id="4952" w:author="瑋婷 徐" w:date="2025-01-03T17:47:00Z" w16du:dateUtc="2025-01-03T09:47:00Z"/>
                <w:rFonts w:ascii="Times New Roman" w:eastAsia="標楷體" w:hAnsi="Times New Roman" w:cs="Times New Roman"/>
                <w:color w:val="000000"/>
              </w:rPr>
              <w:pPrChange w:id="4953" w:author="瑋婷 徐" w:date="2025-01-04T22:57:00Z" w16du:dateUtc="2025-01-04T14:57:00Z">
                <w:pPr>
                  <w:jc w:val="center"/>
                </w:pPr>
              </w:pPrChange>
            </w:pPr>
            <w:del w:id="4954" w:author="瑋婷 徐" w:date="2025-01-03T17:47:00Z" w16du:dateUtc="2025-01-03T09:47:00Z">
              <w:r w:rsidDel="00287E72">
                <w:rPr>
                  <w:rFonts w:ascii="Times New Roman" w:eastAsia="標楷體" w:hAnsi="Times New Roman" w:cs="Times New Roman"/>
                  <w:color w:val="000000"/>
                </w:rPr>
                <w:delText>28</w:delText>
              </w:r>
            </w:del>
          </w:p>
        </w:tc>
        <w:tc>
          <w:tcPr>
            <w:tcW w:w="1979" w:type="dxa"/>
            <w:vAlign w:val="center"/>
          </w:tcPr>
          <w:p w14:paraId="5FD8345F" w14:textId="7E85297D" w:rsidR="00D93FCC" w:rsidDel="00287E72" w:rsidRDefault="002435EC">
            <w:pPr>
              <w:rPr>
                <w:del w:id="4955" w:author="瑋婷 徐" w:date="2025-01-03T17:47:00Z" w16du:dateUtc="2025-01-03T09:47:00Z"/>
                <w:rFonts w:ascii="Times New Roman" w:eastAsia="標楷體" w:hAnsi="Times New Roman" w:cs="Times New Roman"/>
                <w:color w:val="000000"/>
              </w:rPr>
            </w:pPr>
            <w:del w:id="4956" w:author="瑋婷 徐" w:date="2025-01-03T17:47:00Z" w16du:dateUtc="2025-01-03T09:47:00Z">
              <w:r w:rsidDel="00287E72">
                <w:rPr>
                  <w:rFonts w:ascii="Times New Roman" w:eastAsia="標楷體" w:hAnsi="Times New Roman" w:cs="Times New Roman"/>
                  <w:color w:val="000000"/>
                </w:rPr>
                <w:delText>MA-G27-09</w:delText>
              </w:r>
            </w:del>
          </w:p>
        </w:tc>
        <w:tc>
          <w:tcPr>
            <w:tcW w:w="3077" w:type="dxa"/>
            <w:gridSpan w:val="2"/>
            <w:vAlign w:val="center"/>
          </w:tcPr>
          <w:p w14:paraId="045E110F" w14:textId="6711A66F" w:rsidR="00D93FCC" w:rsidDel="00287E72" w:rsidRDefault="002435EC">
            <w:pPr>
              <w:rPr>
                <w:del w:id="4957" w:author="瑋婷 徐" w:date="2025-01-03T17:47:00Z" w16du:dateUtc="2025-01-03T09:47:00Z"/>
                <w:rFonts w:ascii="Times New Roman" w:eastAsia="標楷體" w:hAnsi="Times New Roman" w:cs="Times New Roman"/>
                <w:color w:val="000000"/>
              </w:rPr>
            </w:pPr>
            <w:del w:id="4958" w:author="瑋婷 徐" w:date="2025-01-03T17:47:00Z" w16du:dateUtc="2025-01-03T09:47:00Z">
              <w:r w:rsidDel="00287E72">
                <w:rPr>
                  <w:rFonts w:ascii="Times New Roman" w:eastAsia="標楷體" w:hAnsi="Times New Roman" w:cs="Times New Roman"/>
                  <w:color w:val="000000"/>
                </w:rPr>
                <w:delText>安通越嶺古道</w:delText>
              </w:r>
            </w:del>
          </w:p>
        </w:tc>
        <w:tc>
          <w:tcPr>
            <w:tcW w:w="2593" w:type="dxa"/>
            <w:gridSpan w:val="2"/>
            <w:vAlign w:val="center"/>
          </w:tcPr>
          <w:p w14:paraId="27C1192F" w14:textId="5DDB2FEA" w:rsidR="00D93FCC" w:rsidDel="00287E72" w:rsidRDefault="002435EC">
            <w:pPr>
              <w:rPr>
                <w:del w:id="4959" w:author="瑋婷 徐" w:date="2025-01-03T17:47:00Z" w16du:dateUtc="2025-01-03T09:47:00Z"/>
                <w:rFonts w:ascii="Times New Roman" w:eastAsia="標楷體" w:hAnsi="Times New Roman" w:cs="Times New Roman"/>
                <w:color w:val="000000"/>
              </w:rPr>
            </w:pPr>
            <w:del w:id="4960" w:author="瑋婷 徐" w:date="2025-01-03T17:47:00Z" w16du:dateUtc="2025-01-03T09:47:00Z">
              <w:r w:rsidDel="00287E72">
                <w:rPr>
                  <w:rFonts w:ascii="Times New Roman" w:eastAsia="標楷體" w:hAnsi="Times New Roman" w:cs="Times New Roman"/>
                  <w:color w:val="000000"/>
                </w:rPr>
                <w:delText>吳昆松、祁克勤</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祁克勤</w:delText>
              </w:r>
            </w:del>
          </w:p>
        </w:tc>
      </w:tr>
      <w:tr w:rsidR="00D93FCC" w:rsidDel="00287E72" w14:paraId="2475287E" w14:textId="6D373242" w:rsidTr="00085A97">
        <w:trPr>
          <w:trHeight w:val="396"/>
          <w:del w:id="4961" w:author="瑋婷 徐" w:date="2025-01-03T17:47:00Z"/>
        </w:trPr>
        <w:tc>
          <w:tcPr>
            <w:tcW w:w="657" w:type="dxa"/>
            <w:vAlign w:val="center"/>
          </w:tcPr>
          <w:p w14:paraId="4F1A5CCC" w14:textId="7243583C" w:rsidR="00D93FCC" w:rsidDel="00287E72" w:rsidRDefault="002435EC">
            <w:pPr>
              <w:rPr>
                <w:del w:id="4962" w:author="瑋婷 徐" w:date="2025-01-03T17:47:00Z" w16du:dateUtc="2025-01-03T09:47:00Z"/>
                <w:rFonts w:ascii="Times New Roman" w:eastAsia="標楷體" w:hAnsi="Times New Roman" w:cs="Times New Roman"/>
                <w:color w:val="000000"/>
              </w:rPr>
              <w:pPrChange w:id="4963" w:author="瑋婷 徐" w:date="2025-01-04T22:57:00Z" w16du:dateUtc="2025-01-04T14:57:00Z">
                <w:pPr>
                  <w:jc w:val="center"/>
                </w:pPr>
              </w:pPrChange>
            </w:pPr>
            <w:del w:id="4964" w:author="瑋婷 徐" w:date="2025-01-03T17:47:00Z" w16du:dateUtc="2025-01-03T09:47:00Z">
              <w:r w:rsidDel="00287E72">
                <w:rPr>
                  <w:rFonts w:ascii="Times New Roman" w:eastAsia="標楷體" w:hAnsi="Times New Roman" w:cs="Times New Roman"/>
                  <w:color w:val="000000"/>
                </w:rPr>
                <w:delText>29</w:delText>
              </w:r>
            </w:del>
          </w:p>
        </w:tc>
        <w:tc>
          <w:tcPr>
            <w:tcW w:w="1979" w:type="dxa"/>
            <w:vAlign w:val="center"/>
          </w:tcPr>
          <w:p w14:paraId="4166D0FB" w14:textId="4A57499D" w:rsidR="00D93FCC" w:rsidDel="00287E72" w:rsidRDefault="002435EC">
            <w:pPr>
              <w:rPr>
                <w:del w:id="4965" w:author="瑋婷 徐" w:date="2025-01-03T17:47:00Z" w16du:dateUtc="2025-01-03T09:47:00Z"/>
                <w:rFonts w:ascii="Times New Roman" w:eastAsia="標楷體" w:hAnsi="Times New Roman" w:cs="Times New Roman"/>
                <w:color w:val="000000"/>
              </w:rPr>
            </w:pPr>
            <w:del w:id="4966" w:author="瑋婷 徐" w:date="2025-01-03T17:47:00Z" w16du:dateUtc="2025-01-03T09:47:00Z">
              <w:r w:rsidDel="00287E72">
                <w:rPr>
                  <w:rFonts w:ascii="Times New Roman" w:eastAsia="標楷體" w:hAnsi="Times New Roman" w:cs="Times New Roman"/>
                  <w:color w:val="000000"/>
                </w:rPr>
                <w:delText>MB-G28-13</w:delText>
              </w:r>
            </w:del>
          </w:p>
        </w:tc>
        <w:tc>
          <w:tcPr>
            <w:tcW w:w="3077" w:type="dxa"/>
            <w:gridSpan w:val="2"/>
            <w:vAlign w:val="center"/>
          </w:tcPr>
          <w:p w14:paraId="206C02FB" w14:textId="2215CAF1" w:rsidR="00D93FCC" w:rsidDel="00287E72" w:rsidRDefault="002435EC">
            <w:pPr>
              <w:rPr>
                <w:del w:id="4967" w:author="瑋婷 徐" w:date="2025-01-03T17:47:00Z" w16du:dateUtc="2025-01-03T09:47:00Z"/>
                <w:rFonts w:ascii="Times New Roman" w:eastAsia="標楷體" w:hAnsi="Times New Roman" w:cs="Times New Roman"/>
                <w:color w:val="000000"/>
              </w:rPr>
            </w:pPr>
            <w:del w:id="4968" w:author="瑋婷 徐" w:date="2025-01-03T17:47:00Z" w16du:dateUtc="2025-01-03T09:47:00Z">
              <w:r w:rsidDel="00287E72">
                <w:rPr>
                  <w:rFonts w:ascii="Times New Roman" w:eastAsia="標楷體" w:hAnsi="Times New Roman" w:cs="Times New Roman"/>
                  <w:color w:val="000000"/>
                </w:rPr>
                <w:delText>磐石（瀧溪山）</w:delText>
              </w:r>
            </w:del>
          </w:p>
        </w:tc>
        <w:tc>
          <w:tcPr>
            <w:tcW w:w="2593" w:type="dxa"/>
            <w:gridSpan w:val="2"/>
            <w:vAlign w:val="center"/>
          </w:tcPr>
          <w:p w14:paraId="6ABB09D5" w14:textId="4A104516" w:rsidR="00D93FCC" w:rsidDel="00287E72" w:rsidRDefault="002435EC">
            <w:pPr>
              <w:rPr>
                <w:del w:id="4969" w:author="瑋婷 徐" w:date="2025-01-03T17:47:00Z" w16du:dateUtc="2025-01-03T09:47:00Z"/>
                <w:rFonts w:ascii="Times New Roman" w:eastAsia="標楷體" w:hAnsi="Times New Roman" w:cs="Times New Roman"/>
                <w:color w:val="000000"/>
              </w:rPr>
            </w:pPr>
            <w:del w:id="4970" w:author="瑋婷 徐" w:date="2025-01-03T17:47:00Z" w16du:dateUtc="2025-01-03T09:47:00Z">
              <w:r w:rsidDel="00287E72">
                <w:rPr>
                  <w:rFonts w:ascii="Times New Roman" w:eastAsia="標楷體" w:hAnsi="Times New Roman" w:cs="Times New Roman"/>
                  <w:color w:val="000000"/>
                </w:rPr>
                <w:delText>陳湘清、方雅芬、危家明、陳智弘、葉至誠、施明光</w:delText>
              </w:r>
            </w:del>
          </w:p>
        </w:tc>
      </w:tr>
      <w:tr w:rsidR="00D93FCC" w:rsidDel="00287E72" w14:paraId="7CA9210C" w14:textId="07A15136" w:rsidTr="00085A97">
        <w:trPr>
          <w:trHeight w:val="396"/>
          <w:del w:id="4971" w:author="瑋婷 徐" w:date="2025-01-03T17:47:00Z"/>
        </w:trPr>
        <w:tc>
          <w:tcPr>
            <w:tcW w:w="657" w:type="dxa"/>
            <w:vAlign w:val="center"/>
          </w:tcPr>
          <w:p w14:paraId="3D9F23C5" w14:textId="24CD9FDC" w:rsidR="00D93FCC" w:rsidDel="00287E72" w:rsidRDefault="002435EC">
            <w:pPr>
              <w:rPr>
                <w:del w:id="4972" w:author="瑋婷 徐" w:date="2025-01-03T17:47:00Z" w16du:dateUtc="2025-01-03T09:47:00Z"/>
                <w:rFonts w:ascii="Times New Roman" w:eastAsia="標楷體" w:hAnsi="Times New Roman" w:cs="Times New Roman"/>
                <w:color w:val="000000"/>
              </w:rPr>
              <w:pPrChange w:id="4973" w:author="瑋婷 徐" w:date="2025-01-04T22:57:00Z" w16du:dateUtc="2025-01-04T14:57:00Z">
                <w:pPr>
                  <w:jc w:val="center"/>
                </w:pPr>
              </w:pPrChange>
            </w:pPr>
            <w:del w:id="4974" w:author="瑋婷 徐" w:date="2025-01-03T17:47:00Z" w16du:dateUtc="2025-01-03T09:47:00Z">
              <w:r w:rsidDel="00287E72">
                <w:rPr>
                  <w:rFonts w:ascii="Times New Roman" w:eastAsia="標楷體" w:hAnsi="Times New Roman" w:cs="Times New Roman"/>
                  <w:color w:val="000000"/>
                </w:rPr>
                <w:delText>30</w:delText>
              </w:r>
            </w:del>
          </w:p>
        </w:tc>
        <w:tc>
          <w:tcPr>
            <w:tcW w:w="1979" w:type="dxa"/>
            <w:vAlign w:val="center"/>
          </w:tcPr>
          <w:p w14:paraId="1D2C06AC" w14:textId="188DBDD9" w:rsidR="00D93FCC" w:rsidDel="00287E72" w:rsidRDefault="002435EC">
            <w:pPr>
              <w:rPr>
                <w:del w:id="4975" w:author="瑋婷 徐" w:date="2025-01-03T17:47:00Z" w16du:dateUtc="2025-01-03T09:47:00Z"/>
                <w:rFonts w:ascii="Times New Roman" w:eastAsia="標楷體" w:hAnsi="Times New Roman" w:cs="Times New Roman"/>
                <w:color w:val="000000"/>
              </w:rPr>
            </w:pPr>
            <w:del w:id="4976" w:author="瑋婷 徐" w:date="2025-01-03T17:47:00Z" w16du:dateUtc="2025-01-03T09:47:00Z">
              <w:r w:rsidDel="00287E72">
                <w:rPr>
                  <w:rFonts w:ascii="Times New Roman" w:eastAsia="標楷體" w:hAnsi="Times New Roman" w:cs="Times New Roman"/>
                  <w:color w:val="000000"/>
                </w:rPr>
                <w:delText>MB-G29-01</w:delText>
              </w:r>
            </w:del>
          </w:p>
        </w:tc>
        <w:tc>
          <w:tcPr>
            <w:tcW w:w="3077" w:type="dxa"/>
            <w:gridSpan w:val="2"/>
            <w:vAlign w:val="center"/>
          </w:tcPr>
          <w:p w14:paraId="3D08C09D" w14:textId="2168D133" w:rsidR="00D93FCC" w:rsidDel="00287E72" w:rsidRDefault="002435EC">
            <w:pPr>
              <w:rPr>
                <w:del w:id="4977" w:author="瑋婷 徐" w:date="2025-01-03T17:47:00Z" w16du:dateUtc="2025-01-03T09:47:00Z"/>
                <w:rFonts w:ascii="Times New Roman" w:eastAsia="標楷體" w:hAnsi="Times New Roman" w:cs="Times New Roman"/>
                <w:color w:val="000000"/>
              </w:rPr>
            </w:pPr>
            <w:del w:id="4978" w:author="瑋婷 徐" w:date="2025-01-03T17:47:00Z" w16du:dateUtc="2025-01-03T09:47:00Z">
              <w:r w:rsidDel="00287E72">
                <w:rPr>
                  <w:rFonts w:ascii="Times New Roman" w:eastAsia="標楷體" w:hAnsi="Times New Roman" w:cs="Times New Roman"/>
                  <w:color w:val="000000"/>
                </w:rPr>
                <w:delText>大禹嶺</w:delText>
              </w:r>
            </w:del>
          </w:p>
        </w:tc>
        <w:tc>
          <w:tcPr>
            <w:tcW w:w="2593" w:type="dxa"/>
            <w:gridSpan w:val="2"/>
            <w:vAlign w:val="center"/>
          </w:tcPr>
          <w:p w14:paraId="13D20F7E" w14:textId="6EFD548B" w:rsidR="00D93FCC" w:rsidDel="00287E72" w:rsidRDefault="002435EC">
            <w:pPr>
              <w:rPr>
                <w:del w:id="4979" w:author="瑋婷 徐" w:date="2025-01-03T17:47:00Z" w16du:dateUtc="2025-01-03T09:47:00Z"/>
                <w:rFonts w:ascii="Times New Roman" w:eastAsia="標楷體" w:hAnsi="Times New Roman" w:cs="Times New Roman"/>
                <w:color w:val="000000"/>
              </w:rPr>
            </w:pPr>
            <w:del w:id="4980" w:author="瑋婷 徐" w:date="2025-01-03T17:47:00Z" w16du:dateUtc="2025-01-03T09:47:00Z">
              <w:r w:rsidDel="00287E72">
                <w:rPr>
                  <w:rFonts w:ascii="Times New Roman" w:eastAsia="標楷體" w:hAnsi="Times New Roman" w:cs="Times New Roman"/>
                  <w:color w:val="000000"/>
                </w:rPr>
                <w:delText>陳怡妡、簡愷陞、王俊傑</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陳怡妡</w:delText>
              </w:r>
            </w:del>
          </w:p>
        </w:tc>
      </w:tr>
      <w:tr w:rsidR="00D93FCC" w:rsidDel="00287E72" w14:paraId="5135B440" w14:textId="0660E6E2" w:rsidTr="00085A97">
        <w:trPr>
          <w:trHeight w:val="396"/>
          <w:del w:id="4981" w:author="瑋婷 徐" w:date="2025-01-03T17:47:00Z"/>
        </w:trPr>
        <w:tc>
          <w:tcPr>
            <w:tcW w:w="657" w:type="dxa"/>
            <w:vAlign w:val="center"/>
          </w:tcPr>
          <w:p w14:paraId="7F65C61D" w14:textId="0B0DDB3A" w:rsidR="00D93FCC" w:rsidDel="00287E72" w:rsidRDefault="002435EC">
            <w:pPr>
              <w:rPr>
                <w:del w:id="4982" w:author="瑋婷 徐" w:date="2025-01-03T17:47:00Z" w16du:dateUtc="2025-01-03T09:47:00Z"/>
                <w:rFonts w:ascii="Times New Roman" w:eastAsia="標楷體" w:hAnsi="Times New Roman" w:cs="Times New Roman"/>
                <w:color w:val="000000"/>
              </w:rPr>
              <w:pPrChange w:id="4983" w:author="瑋婷 徐" w:date="2025-01-04T22:57:00Z" w16du:dateUtc="2025-01-04T14:57:00Z">
                <w:pPr>
                  <w:jc w:val="center"/>
                </w:pPr>
              </w:pPrChange>
            </w:pPr>
            <w:del w:id="4984" w:author="瑋婷 徐" w:date="2025-01-03T17:47:00Z" w16du:dateUtc="2025-01-03T09:47:00Z">
              <w:r w:rsidDel="00287E72">
                <w:rPr>
                  <w:rFonts w:ascii="Times New Roman" w:eastAsia="標楷體" w:hAnsi="Times New Roman" w:cs="Times New Roman"/>
                  <w:color w:val="000000"/>
                </w:rPr>
                <w:delText>31</w:delText>
              </w:r>
            </w:del>
          </w:p>
        </w:tc>
        <w:tc>
          <w:tcPr>
            <w:tcW w:w="1979" w:type="dxa"/>
            <w:vAlign w:val="center"/>
          </w:tcPr>
          <w:p w14:paraId="7E6E3101" w14:textId="6A15ED23" w:rsidR="00D93FCC" w:rsidDel="00287E72" w:rsidRDefault="002435EC">
            <w:pPr>
              <w:rPr>
                <w:del w:id="4985" w:author="瑋婷 徐" w:date="2025-01-03T17:47:00Z" w16du:dateUtc="2025-01-03T09:47:00Z"/>
                <w:rFonts w:ascii="Times New Roman" w:eastAsia="標楷體" w:hAnsi="Times New Roman" w:cs="Times New Roman"/>
                <w:color w:val="000000"/>
              </w:rPr>
            </w:pPr>
            <w:del w:id="4986" w:author="瑋婷 徐" w:date="2025-01-03T17:47:00Z" w16du:dateUtc="2025-01-03T09:47:00Z">
              <w:r w:rsidDel="00287E72">
                <w:rPr>
                  <w:rFonts w:ascii="Times New Roman" w:eastAsia="標楷體" w:hAnsi="Times New Roman" w:cs="Times New Roman"/>
                  <w:color w:val="000000"/>
                </w:rPr>
                <w:delText>MB-G30-05</w:delText>
              </w:r>
            </w:del>
          </w:p>
        </w:tc>
        <w:tc>
          <w:tcPr>
            <w:tcW w:w="3077" w:type="dxa"/>
            <w:gridSpan w:val="2"/>
            <w:vAlign w:val="center"/>
          </w:tcPr>
          <w:p w14:paraId="645AF7E9" w14:textId="7200E4EE" w:rsidR="00D93FCC" w:rsidDel="00287E72" w:rsidRDefault="002435EC">
            <w:pPr>
              <w:rPr>
                <w:del w:id="4987" w:author="瑋婷 徐" w:date="2025-01-03T17:47:00Z" w16du:dateUtc="2025-01-03T09:47:00Z"/>
                <w:rFonts w:ascii="Times New Roman" w:eastAsia="標楷體" w:hAnsi="Times New Roman" w:cs="Times New Roman"/>
                <w:color w:val="000000"/>
              </w:rPr>
            </w:pPr>
            <w:del w:id="4988" w:author="瑋婷 徐" w:date="2025-01-03T17:47:00Z" w16du:dateUtc="2025-01-03T09:47:00Z">
              <w:r w:rsidDel="00287E72">
                <w:rPr>
                  <w:rFonts w:ascii="Times New Roman" w:eastAsia="標楷體" w:hAnsi="Times New Roman" w:cs="Times New Roman"/>
                  <w:color w:val="000000"/>
                </w:rPr>
                <w:delText>光復林道</w:delText>
              </w:r>
              <w:r w:rsidDel="00287E72">
                <w:rPr>
                  <w:rFonts w:ascii="Times New Roman" w:eastAsia="標楷體" w:hAnsi="Times New Roman" w:cs="Times New Roman"/>
                  <w:color w:val="000000"/>
                </w:rPr>
                <w:delText>19k</w:delText>
              </w:r>
            </w:del>
          </w:p>
        </w:tc>
        <w:tc>
          <w:tcPr>
            <w:tcW w:w="2593" w:type="dxa"/>
            <w:gridSpan w:val="2"/>
            <w:vAlign w:val="center"/>
          </w:tcPr>
          <w:p w14:paraId="10E58BED" w14:textId="7C05D247" w:rsidR="00D93FCC" w:rsidDel="00287E72" w:rsidRDefault="002435EC">
            <w:pPr>
              <w:rPr>
                <w:del w:id="4989" w:author="瑋婷 徐" w:date="2025-01-03T17:47:00Z" w16du:dateUtc="2025-01-03T09:47:00Z"/>
                <w:rFonts w:ascii="Times New Roman" w:eastAsia="標楷體" w:hAnsi="Times New Roman" w:cs="Times New Roman"/>
                <w:color w:val="000000"/>
              </w:rPr>
            </w:pPr>
            <w:del w:id="4990" w:author="瑋婷 徐" w:date="2025-01-03T17:47:00Z" w16du:dateUtc="2025-01-03T09:47:00Z">
              <w:r w:rsidDel="00287E72">
                <w:rPr>
                  <w:rFonts w:ascii="Times New Roman" w:eastAsia="標楷體" w:hAnsi="Times New Roman" w:cs="Times New Roman"/>
                  <w:color w:val="000000"/>
                </w:rPr>
                <w:delText>曾冠瑜</w:delText>
              </w:r>
            </w:del>
          </w:p>
        </w:tc>
      </w:tr>
      <w:tr w:rsidR="00D93FCC" w:rsidDel="00287E72" w14:paraId="24B4B4DE" w14:textId="0A661107" w:rsidTr="00085A97">
        <w:trPr>
          <w:trHeight w:val="396"/>
          <w:del w:id="4991" w:author="瑋婷 徐" w:date="2025-01-03T17:47:00Z"/>
        </w:trPr>
        <w:tc>
          <w:tcPr>
            <w:tcW w:w="657" w:type="dxa"/>
            <w:vAlign w:val="center"/>
          </w:tcPr>
          <w:p w14:paraId="1450DB16" w14:textId="07C4617B" w:rsidR="00D93FCC" w:rsidDel="00287E72" w:rsidRDefault="002435EC">
            <w:pPr>
              <w:rPr>
                <w:del w:id="4992" w:author="瑋婷 徐" w:date="2025-01-03T17:47:00Z" w16du:dateUtc="2025-01-03T09:47:00Z"/>
                <w:rFonts w:ascii="Times New Roman" w:eastAsia="標楷體" w:hAnsi="Times New Roman" w:cs="Times New Roman"/>
                <w:color w:val="000000"/>
              </w:rPr>
              <w:pPrChange w:id="4993" w:author="瑋婷 徐" w:date="2025-01-04T22:57:00Z" w16du:dateUtc="2025-01-04T14:57:00Z">
                <w:pPr>
                  <w:jc w:val="center"/>
                </w:pPr>
              </w:pPrChange>
            </w:pPr>
            <w:del w:id="4994" w:author="瑋婷 徐" w:date="2025-01-03T17:47:00Z" w16du:dateUtc="2025-01-03T09:47:00Z">
              <w:r w:rsidDel="00287E72">
                <w:rPr>
                  <w:rFonts w:ascii="Times New Roman" w:eastAsia="標楷體" w:hAnsi="Times New Roman" w:cs="Times New Roman"/>
                  <w:color w:val="000000"/>
                </w:rPr>
                <w:delText>32</w:delText>
              </w:r>
            </w:del>
          </w:p>
        </w:tc>
        <w:tc>
          <w:tcPr>
            <w:tcW w:w="1979" w:type="dxa"/>
            <w:vAlign w:val="center"/>
          </w:tcPr>
          <w:p w14:paraId="7CF19AAE" w14:textId="06E848D5" w:rsidR="00D93FCC" w:rsidDel="00287E72" w:rsidRDefault="002435EC">
            <w:pPr>
              <w:rPr>
                <w:del w:id="4995" w:author="瑋婷 徐" w:date="2025-01-03T17:47:00Z" w16du:dateUtc="2025-01-03T09:47:00Z"/>
                <w:rFonts w:ascii="Times New Roman" w:eastAsia="標楷體" w:hAnsi="Times New Roman" w:cs="Times New Roman"/>
                <w:color w:val="000000"/>
              </w:rPr>
            </w:pPr>
            <w:del w:id="4996" w:author="瑋婷 徐" w:date="2025-01-03T17:47:00Z" w16du:dateUtc="2025-01-03T09:47:00Z">
              <w:r w:rsidDel="00287E72">
                <w:rPr>
                  <w:rFonts w:ascii="Times New Roman" w:eastAsia="標楷體" w:hAnsi="Times New Roman" w:cs="Times New Roman"/>
                  <w:color w:val="000000"/>
                </w:rPr>
                <w:delText>MB-H31-12</w:delText>
              </w:r>
            </w:del>
          </w:p>
        </w:tc>
        <w:tc>
          <w:tcPr>
            <w:tcW w:w="3077" w:type="dxa"/>
            <w:gridSpan w:val="2"/>
            <w:vAlign w:val="center"/>
          </w:tcPr>
          <w:p w14:paraId="5BC7EE2F" w14:textId="3971277A" w:rsidR="00D93FCC" w:rsidDel="00287E72" w:rsidRDefault="002435EC">
            <w:pPr>
              <w:rPr>
                <w:del w:id="4997" w:author="瑋婷 徐" w:date="2025-01-03T17:47:00Z" w16du:dateUtc="2025-01-03T09:47:00Z"/>
                <w:rFonts w:ascii="Times New Roman" w:eastAsia="標楷體" w:hAnsi="Times New Roman" w:cs="Times New Roman"/>
                <w:color w:val="000000"/>
              </w:rPr>
            </w:pPr>
            <w:del w:id="4998" w:author="瑋婷 徐" w:date="2025-01-03T17:47:00Z" w16du:dateUtc="2025-01-03T09:47:00Z">
              <w:r w:rsidDel="00287E72">
                <w:rPr>
                  <w:rFonts w:ascii="Times New Roman" w:eastAsia="標楷體" w:hAnsi="Times New Roman" w:cs="Times New Roman"/>
                  <w:color w:val="000000"/>
                </w:rPr>
                <w:delText>金山段</w:delText>
              </w:r>
            </w:del>
          </w:p>
        </w:tc>
        <w:tc>
          <w:tcPr>
            <w:tcW w:w="2593" w:type="dxa"/>
            <w:gridSpan w:val="2"/>
            <w:vAlign w:val="center"/>
          </w:tcPr>
          <w:p w14:paraId="20096D59" w14:textId="4DFD5300" w:rsidR="00D93FCC" w:rsidDel="00287E72" w:rsidRDefault="002435EC">
            <w:pPr>
              <w:rPr>
                <w:del w:id="4999" w:author="瑋婷 徐" w:date="2025-01-03T17:47:00Z" w16du:dateUtc="2025-01-03T09:47:00Z"/>
                <w:rFonts w:ascii="Times New Roman" w:eastAsia="標楷體" w:hAnsi="Times New Roman" w:cs="Times New Roman"/>
                <w:color w:val="000000"/>
              </w:rPr>
            </w:pPr>
            <w:del w:id="5000" w:author="瑋婷 徐" w:date="2025-01-03T17:47:00Z" w16du:dateUtc="2025-01-03T09:47:00Z">
              <w:r w:rsidDel="00287E72">
                <w:rPr>
                  <w:rFonts w:ascii="Times New Roman" w:eastAsia="標楷體" w:hAnsi="Times New Roman" w:cs="Times New Roman"/>
                  <w:color w:val="000000"/>
                </w:rPr>
                <w:delText>王育誠、顏羽汶、陳柏霖</w:delText>
              </w:r>
            </w:del>
          </w:p>
        </w:tc>
      </w:tr>
      <w:tr w:rsidR="00D93FCC" w:rsidDel="00287E72" w14:paraId="601DAF18" w14:textId="5D7899C4" w:rsidTr="00085A97">
        <w:trPr>
          <w:trHeight w:val="396"/>
          <w:del w:id="5001" w:author="瑋婷 徐" w:date="2025-01-03T17:47:00Z"/>
        </w:trPr>
        <w:tc>
          <w:tcPr>
            <w:tcW w:w="657" w:type="dxa"/>
            <w:vAlign w:val="center"/>
          </w:tcPr>
          <w:p w14:paraId="438B71B4" w14:textId="2D5C4911" w:rsidR="00D93FCC" w:rsidDel="00287E72" w:rsidRDefault="002435EC">
            <w:pPr>
              <w:rPr>
                <w:del w:id="5002" w:author="瑋婷 徐" w:date="2025-01-03T17:47:00Z" w16du:dateUtc="2025-01-03T09:47:00Z"/>
                <w:rFonts w:ascii="Times New Roman" w:eastAsia="標楷體" w:hAnsi="Times New Roman" w:cs="Times New Roman"/>
                <w:color w:val="000000"/>
              </w:rPr>
              <w:pPrChange w:id="5003" w:author="瑋婷 徐" w:date="2025-01-04T22:57:00Z" w16du:dateUtc="2025-01-04T14:57:00Z">
                <w:pPr>
                  <w:jc w:val="center"/>
                </w:pPr>
              </w:pPrChange>
            </w:pPr>
            <w:del w:id="5004" w:author="瑋婷 徐" w:date="2025-01-03T17:47:00Z" w16du:dateUtc="2025-01-03T09:47:00Z">
              <w:r w:rsidDel="00287E72">
                <w:rPr>
                  <w:rFonts w:ascii="Times New Roman" w:eastAsia="標楷體" w:hAnsi="Times New Roman" w:cs="Times New Roman"/>
                  <w:color w:val="000000"/>
                </w:rPr>
                <w:delText>33</w:delText>
              </w:r>
            </w:del>
          </w:p>
        </w:tc>
        <w:tc>
          <w:tcPr>
            <w:tcW w:w="1979" w:type="dxa"/>
            <w:vAlign w:val="center"/>
          </w:tcPr>
          <w:p w14:paraId="5795E40D" w14:textId="6E0736ED" w:rsidR="00D93FCC" w:rsidDel="00287E72" w:rsidRDefault="002435EC">
            <w:pPr>
              <w:rPr>
                <w:del w:id="5005" w:author="瑋婷 徐" w:date="2025-01-03T17:47:00Z" w16du:dateUtc="2025-01-03T09:47:00Z"/>
                <w:rFonts w:ascii="Times New Roman" w:eastAsia="標楷體" w:hAnsi="Times New Roman" w:cs="Times New Roman"/>
                <w:color w:val="000000"/>
              </w:rPr>
            </w:pPr>
            <w:del w:id="5006" w:author="瑋婷 徐" w:date="2025-01-03T17:47:00Z" w16du:dateUtc="2025-01-03T09:47:00Z">
              <w:r w:rsidDel="00287E72">
                <w:rPr>
                  <w:rFonts w:ascii="Times New Roman" w:eastAsia="標楷體" w:hAnsi="Times New Roman" w:cs="Times New Roman"/>
                  <w:color w:val="000000"/>
                </w:rPr>
                <w:delText>MA-H32-06</w:delText>
              </w:r>
            </w:del>
          </w:p>
        </w:tc>
        <w:tc>
          <w:tcPr>
            <w:tcW w:w="3077" w:type="dxa"/>
            <w:gridSpan w:val="2"/>
            <w:vAlign w:val="center"/>
          </w:tcPr>
          <w:p w14:paraId="2C5AA283" w14:textId="47946BC0" w:rsidR="00D93FCC" w:rsidDel="00287E72" w:rsidRDefault="002435EC">
            <w:pPr>
              <w:rPr>
                <w:del w:id="5007" w:author="瑋婷 徐" w:date="2025-01-03T17:47:00Z" w16du:dateUtc="2025-01-03T09:47:00Z"/>
                <w:rFonts w:ascii="Times New Roman" w:eastAsia="標楷體" w:hAnsi="Times New Roman" w:cs="Times New Roman"/>
                <w:color w:val="000000"/>
              </w:rPr>
            </w:pPr>
            <w:del w:id="5008" w:author="瑋婷 徐" w:date="2025-01-03T17:47:00Z" w16du:dateUtc="2025-01-03T09:47:00Z">
              <w:r w:rsidDel="00287E72">
                <w:rPr>
                  <w:rFonts w:ascii="Times New Roman" w:eastAsia="標楷體" w:hAnsi="Times New Roman" w:cs="Times New Roman"/>
                  <w:color w:val="000000"/>
                </w:rPr>
                <w:delText>台東</w:delText>
              </w:r>
              <w:r w:rsidDel="00287E72">
                <w:rPr>
                  <w:rFonts w:ascii="Times New Roman" w:eastAsia="標楷體" w:hAnsi="Times New Roman" w:cs="Times New Roman"/>
                  <w:color w:val="000000"/>
                </w:rPr>
                <w:delText>8</w:delText>
              </w:r>
              <w:r w:rsidDel="00287E72">
                <w:rPr>
                  <w:rFonts w:ascii="Times New Roman" w:eastAsia="標楷體" w:hAnsi="Times New Roman" w:cs="Times New Roman"/>
                  <w:color w:val="000000"/>
                </w:rPr>
                <w:delText>林班</w:delText>
              </w:r>
            </w:del>
          </w:p>
        </w:tc>
        <w:tc>
          <w:tcPr>
            <w:tcW w:w="2593" w:type="dxa"/>
            <w:gridSpan w:val="2"/>
            <w:vAlign w:val="center"/>
          </w:tcPr>
          <w:p w14:paraId="2C1942A0" w14:textId="44828016" w:rsidR="00D93FCC" w:rsidDel="00287E72" w:rsidRDefault="002435EC">
            <w:pPr>
              <w:rPr>
                <w:del w:id="5009" w:author="瑋婷 徐" w:date="2025-01-03T17:47:00Z" w16du:dateUtc="2025-01-03T09:47:00Z"/>
                <w:rFonts w:ascii="Times New Roman" w:eastAsia="標楷體" w:hAnsi="Times New Roman" w:cs="Times New Roman"/>
                <w:color w:val="000000"/>
              </w:rPr>
            </w:pPr>
            <w:del w:id="5010" w:author="瑋婷 徐" w:date="2025-01-03T17:47:00Z" w16du:dateUtc="2025-01-03T09:47:00Z">
              <w:r w:rsidDel="00287E72">
                <w:rPr>
                  <w:rFonts w:ascii="Times New Roman" w:eastAsia="標楷體" w:hAnsi="Times New Roman" w:cs="Times New Roman"/>
                  <w:color w:val="000000"/>
                </w:rPr>
                <w:delText>顏羽汶、吳清良、楊致盛</w:delText>
              </w:r>
            </w:del>
          </w:p>
        </w:tc>
      </w:tr>
      <w:tr w:rsidR="00D93FCC" w:rsidDel="00287E72" w14:paraId="5AC9C31C" w14:textId="72BE1F6A" w:rsidTr="00085A97">
        <w:trPr>
          <w:trHeight w:val="396"/>
          <w:del w:id="5011" w:author="瑋婷 徐" w:date="2025-01-03T17:47:00Z"/>
        </w:trPr>
        <w:tc>
          <w:tcPr>
            <w:tcW w:w="657" w:type="dxa"/>
            <w:vAlign w:val="center"/>
          </w:tcPr>
          <w:p w14:paraId="6DD303AF" w14:textId="549F69B7" w:rsidR="00D93FCC" w:rsidDel="00287E72" w:rsidRDefault="002435EC">
            <w:pPr>
              <w:rPr>
                <w:del w:id="5012" w:author="瑋婷 徐" w:date="2025-01-03T17:47:00Z" w16du:dateUtc="2025-01-03T09:47:00Z"/>
                <w:rFonts w:ascii="Times New Roman" w:eastAsia="標楷體" w:hAnsi="Times New Roman" w:cs="Times New Roman"/>
                <w:color w:val="000000"/>
              </w:rPr>
              <w:pPrChange w:id="5013" w:author="瑋婷 徐" w:date="2025-01-04T22:57:00Z" w16du:dateUtc="2025-01-04T14:57:00Z">
                <w:pPr>
                  <w:jc w:val="center"/>
                </w:pPr>
              </w:pPrChange>
            </w:pPr>
            <w:del w:id="5014" w:author="瑋婷 徐" w:date="2025-01-03T17:47:00Z" w16du:dateUtc="2025-01-03T09:47:00Z">
              <w:r w:rsidDel="00287E72">
                <w:rPr>
                  <w:rFonts w:ascii="Times New Roman" w:eastAsia="標楷體" w:hAnsi="Times New Roman" w:cs="Times New Roman"/>
                  <w:color w:val="000000"/>
                </w:rPr>
                <w:delText>34</w:delText>
              </w:r>
            </w:del>
          </w:p>
        </w:tc>
        <w:tc>
          <w:tcPr>
            <w:tcW w:w="1979" w:type="dxa"/>
            <w:vAlign w:val="center"/>
          </w:tcPr>
          <w:p w14:paraId="534133DA" w14:textId="6C84F22F" w:rsidR="00D93FCC" w:rsidDel="00287E72" w:rsidRDefault="002435EC">
            <w:pPr>
              <w:rPr>
                <w:del w:id="5015" w:author="瑋婷 徐" w:date="2025-01-03T17:47:00Z" w16du:dateUtc="2025-01-03T09:47:00Z"/>
                <w:rFonts w:ascii="Times New Roman" w:eastAsia="標楷體" w:hAnsi="Times New Roman" w:cs="Times New Roman"/>
                <w:color w:val="000000"/>
              </w:rPr>
            </w:pPr>
            <w:del w:id="5016" w:author="瑋婷 徐" w:date="2025-01-03T17:47:00Z" w16du:dateUtc="2025-01-03T09:47:00Z">
              <w:r w:rsidDel="00287E72">
                <w:rPr>
                  <w:rFonts w:ascii="Times New Roman" w:eastAsia="標楷體" w:hAnsi="Times New Roman" w:cs="Times New Roman"/>
                  <w:color w:val="000000"/>
                </w:rPr>
                <w:delText>MB-H33-02</w:delText>
              </w:r>
            </w:del>
          </w:p>
        </w:tc>
        <w:tc>
          <w:tcPr>
            <w:tcW w:w="3077" w:type="dxa"/>
            <w:gridSpan w:val="2"/>
            <w:vAlign w:val="center"/>
          </w:tcPr>
          <w:p w14:paraId="076F25F7" w14:textId="4EF4882E" w:rsidR="00D93FCC" w:rsidDel="00287E72" w:rsidRDefault="002435EC">
            <w:pPr>
              <w:rPr>
                <w:del w:id="5017" w:author="瑋婷 徐" w:date="2025-01-03T17:47:00Z" w16du:dateUtc="2025-01-03T09:47:00Z"/>
                <w:rFonts w:ascii="Times New Roman" w:eastAsia="標楷體" w:hAnsi="Times New Roman" w:cs="Times New Roman"/>
                <w:color w:val="000000"/>
              </w:rPr>
            </w:pPr>
            <w:del w:id="5018" w:author="瑋婷 徐" w:date="2025-01-03T17:47:00Z" w16du:dateUtc="2025-01-03T09:47:00Z">
              <w:r w:rsidDel="00287E72">
                <w:rPr>
                  <w:rFonts w:ascii="Times New Roman" w:eastAsia="標楷體" w:hAnsi="Times New Roman" w:cs="Times New Roman"/>
                  <w:color w:val="000000"/>
                </w:rPr>
                <w:delText>錦屏林道</w:delText>
              </w:r>
            </w:del>
          </w:p>
        </w:tc>
        <w:tc>
          <w:tcPr>
            <w:tcW w:w="2593" w:type="dxa"/>
            <w:gridSpan w:val="2"/>
            <w:vAlign w:val="center"/>
          </w:tcPr>
          <w:p w14:paraId="4E101A32" w14:textId="11BF4B72" w:rsidR="00D93FCC" w:rsidDel="00287E72" w:rsidRDefault="002435EC">
            <w:pPr>
              <w:rPr>
                <w:del w:id="5019" w:author="瑋婷 徐" w:date="2025-01-03T17:47:00Z" w16du:dateUtc="2025-01-03T09:47:00Z"/>
                <w:rFonts w:ascii="Times New Roman" w:eastAsia="標楷體" w:hAnsi="Times New Roman" w:cs="Times New Roman"/>
                <w:color w:val="000000"/>
              </w:rPr>
            </w:pPr>
            <w:del w:id="5020" w:author="瑋婷 徐" w:date="2025-01-03T17:47:00Z" w16du:dateUtc="2025-01-03T09:47:00Z">
              <w:r w:rsidDel="00287E72">
                <w:rPr>
                  <w:rFonts w:ascii="Times New Roman" w:eastAsia="標楷體" w:hAnsi="Times New Roman" w:cs="Times New Roman"/>
                  <w:b/>
                  <w:bCs/>
                  <w:color w:val="000000"/>
                </w:rPr>
                <w:delText>孫穩翔</w:delText>
              </w:r>
              <w:r w:rsidDel="00287E72">
                <w:rPr>
                  <w:rFonts w:ascii="Times New Roman" w:eastAsia="標楷體" w:hAnsi="Times New Roman" w:cs="Times New Roman"/>
                  <w:b/>
                  <w:bCs/>
                  <w:color w:val="000000"/>
                  <w:vertAlign w:val="superscript"/>
                </w:rPr>
                <w:delText>b</w:delText>
              </w:r>
              <w:r w:rsidDel="00287E72">
                <w:rPr>
                  <w:rFonts w:ascii="Times New Roman" w:eastAsia="標楷體" w:hAnsi="Times New Roman" w:cs="Times New Roman"/>
                  <w:color w:val="000000"/>
                </w:rPr>
                <w:delText>、彭顯盛、王志傑</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b/>
                  <w:bCs/>
                  <w:color w:val="000000"/>
                </w:rPr>
                <w:delText>孫穩翔</w:delText>
              </w:r>
              <w:r w:rsidDel="00287E72">
                <w:rPr>
                  <w:rFonts w:ascii="Times New Roman" w:eastAsia="標楷體" w:hAnsi="Times New Roman" w:cs="Times New Roman"/>
                  <w:b/>
                  <w:bCs/>
                  <w:color w:val="000000"/>
                  <w:vertAlign w:val="superscript"/>
                </w:rPr>
                <w:delText>b</w:delText>
              </w:r>
              <w:r w:rsidDel="00287E72">
                <w:rPr>
                  <w:rFonts w:ascii="Times New Roman" w:eastAsia="標楷體" w:hAnsi="Times New Roman" w:cs="Times New Roman"/>
                  <w:color w:val="000000"/>
                </w:rPr>
                <w:delText>、王志傑</w:delText>
              </w:r>
            </w:del>
          </w:p>
        </w:tc>
      </w:tr>
      <w:tr w:rsidR="00D93FCC" w:rsidDel="00287E72" w14:paraId="2372A88A" w14:textId="1760E2E6" w:rsidTr="00085A97">
        <w:trPr>
          <w:trHeight w:val="396"/>
          <w:del w:id="5021" w:author="瑋婷 徐" w:date="2025-01-03T17:47:00Z"/>
        </w:trPr>
        <w:tc>
          <w:tcPr>
            <w:tcW w:w="657" w:type="dxa"/>
            <w:tcBorders>
              <w:bottom w:val="single" w:sz="4" w:space="0" w:color="000000"/>
            </w:tcBorders>
            <w:vAlign w:val="center"/>
          </w:tcPr>
          <w:p w14:paraId="094EE5F0" w14:textId="5255F48F" w:rsidR="00D93FCC" w:rsidDel="00287E72" w:rsidRDefault="002435EC">
            <w:pPr>
              <w:rPr>
                <w:del w:id="5022" w:author="瑋婷 徐" w:date="2025-01-03T17:47:00Z" w16du:dateUtc="2025-01-03T09:47:00Z"/>
                <w:rFonts w:ascii="Times New Roman" w:eastAsia="標楷體" w:hAnsi="Times New Roman" w:cs="Times New Roman"/>
                <w:color w:val="000000"/>
              </w:rPr>
              <w:pPrChange w:id="5023" w:author="瑋婷 徐" w:date="2025-01-04T22:57:00Z" w16du:dateUtc="2025-01-04T14:57:00Z">
                <w:pPr>
                  <w:jc w:val="center"/>
                </w:pPr>
              </w:pPrChange>
            </w:pPr>
            <w:del w:id="5024" w:author="瑋婷 徐" w:date="2025-01-03T17:47:00Z" w16du:dateUtc="2025-01-03T09:47:00Z">
              <w:r w:rsidDel="00287E72">
                <w:rPr>
                  <w:rFonts w:ascii="Times New Roman" w:eastAsia="標楷體" w:hAnsi="Times New Roman" w:cs="Times New Roman"/>
                  <w:color w:val="000000"/>
                </w:rPr>
                <w:delText>35</w:delText>
              </w:r>
            </w:del>
          </w:p>
        </w:tc>
        <w:tc>
          <w:tcPr>
            <w:tcW w:w="1979" w:type="dxa"/>
            <w:tcBorders>
              <w:bottom w:val="single" w:sz="4" w:space="0" w:color="000000"/>
            </w:tcBorders>
            <w:vAlign w:val="center"/>
          </w:tcPr>
          <w:p w14:paraId="32D7D6B8" w14:textId="326DBCB5" w:rsidR="00D93FCC" w:rsidDel="00287E72" w:rsidRDefault="002435EC">
            <w:pPr>
              <w:rPr>
                <w:del w:id="5025" w:author="瑋婷 徐" w:date="2025-01-03T17:47:00Z" w16du:dateUtc="2025-01-03T09:47:00Z"/>
                <w:rFonts w:ascii="Times New Roman" w:eastAsia="標楷體" w:hAnsi="Times New Roman" w:cs="Times New Roman"/>
                <w:color w:val="000000"/>
              </w:rPr>
            </w:pPr>
            <w:del w:id="5026" w:author="瑋婷 徐" w:date="2025-01-03T17:47:00Z" w16du:dateUtc="2025-01-03T09:47:00Z">
              <w:r w:rsidDel="00287E72">
                <w:rPr>
                  <w:rFonts w:ascii="Times New Roman" w:eastAsia="標楷體" w:hAnsi="Times New Roman" w:cs="Times New Roman"/>
                  <w:color w:val="000000"/>
                </w:rPr>
                <w:delText>MA-H34-01</w:delText>
              </w:r>
            </w:del>
          </w:p>
        </w:tc>
        <w:tc>
          <w:tcPr>
            <w:tcW w:w="3077" w:type="dxa"/>
            <w:gridSpan w:val="2"/>
            <w:tcBorders>
              <w:bottom w:val="single" w:sz="4" w:space="0" w:color="000000"/>
            </w:tcBorders>
            <w:vAlign w:val="center"/>
          </w:tcPr>
          <w:p w14:paraId="1D5522F8" w14:textId="1D4E3D9E" w:rsidR="00D93FCC" w:rsidDel="00287E72" w:rsidRDefault="002435EC">
            <w:pPr>
              <w:rPr>
                <w:del w:id="5027" w:author="瑋婷 徐" w:date="2025-01-03T17:47:00Z" w16du:dateUtc="2025-01-03T09:47:00Z"/>
                <w:rFonts w:ascii="Times New Roman" w:eastAsia="標楷體" w:hAnsi="Times New Roman" w:cs="Times New Roman"/>
                <w:color w:val="000000"/>
              </w:rPr>
            </w:pPr>
            <w:del w:id="5028" w:author="瑋婷 徐" w:date="2025-01-03T17:47:00Z" w16du:dateUtc="2025-01-03T09:47:00Z">
              <w:r w:rsidDel="00287E72">
                <w:rPr>
                  <w:rFonts w:ascii="Times New Roman" w:eastAsia="標楷體" w:hAnsi="Times New Roman" w:cs="Times New Roman"/>
                  <w:color w:val="000000"/>
                </w:rPr>
                <w:delText>成功事業區</w:delText>
              </w:r>
              <w:r w:rsidDel="00287E72">
                <w:rPr>
                  <w:rFonts w:ascii="Times New Roman" w:eastAsia="標楷體" w:hAnsi="Times New Roman" w:cs="Times New Roman"/>
                  <w:color w:val="000000"/>
                </w:rPr>
                <w:delText>13</w:delText>
              </w:r>
              <w:r w:rsidDel="00287E72">
                <w:rPr>
                  <w:rFonts w:ascii="Times New Roman" w:eastAsia="標楷體" w:hAnsi="Times New Roman" w:cs="Times New Roman"/>
                  <w:color w:val="000000"/>
                </w:rPr>
                <w:delText>林班</w:delText>
              </w:r>
            </w:del>
          </w:p>
        </w:tc>
        <w:tc>
          <w:tcPr>
            <w:tcW w:w="2593" w:type="dxa"/>
            <w:gridSpan w:val="2"/>
            <w:tcBorders>
              <w:bottom w:val="single" w:sz="4" w:space="0" w:color="000000"/>
            </w:tcBorders>
            <w:vAlign w:val="center"/>
          </w:tcPr>
          <w:p w14:paraId="662B3A91" w14:textId="300A54B8" w:rsidR="00D93FCC" w:rsidDel="00287E72" w:rsidRDefault="002435EC">
            <w:pPr>
              <w:rPr>
                <w:del w:id="5029" w:author="瑋婷 徐" w:date="2025-01-03T17:47:00Z" w16du:dateUtc="2025-01-03T09:47:00Z"/>
                <w:rFonts w:ascii="Times New Roman" w:eastAsia="標楷體" w:hAnsi="Times New Roman" w:cs="Times New Roman"/>
                <w:color w:val="000000"/>
              </w:rPr>
            </w:pPr>
            <w:del w:id="5030" w:author="瑋婷 徐" w:date="2025-01-03T17:47:00Z" w16du:dateUtc="2025-01-03T09:47:00Z">
              <w:r w:rsidDel="00287E72">
                <w:rPr>
                  <w:rFonts w:ascii="Times New Roman" w:eastAsia="標楷體" w:hAnsi="Times New Roman" w:cs="Times New Roman"/>
                  <w:color w:val="000000"/>
                </w:rPr>
                <w:delText>孔淵、張世華</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孔淵</w:delText>
              </w:r>
            </w:del>
          </w:p>
        </w:tc>
      </w:tr>
      <w:tr w:rsidR="00085A97" w14:paraId="32FA7518" w14:textId="77777777" w:rsidTr="00085A97">
        <w:tblPrEx>
          <w:tblCellMar>
            <w:top w:w="72" w:type="dxa"/>
            <w:left w:w="144" w:type="dxa"/>
            <w:bottom w:w="72" w:type="dxa"/>
            <w:right w:w="144" w:type="dxa"/>
          </w:tblCellMar>
        </w:tblPrEx>
        <w:trPr>
          <w:trHeight w:val="584"/>
          <w:ins w:id="5031" w:author="瑋婷 徐" w:date="2025-01-04T22:57:00Z"/>
        </w:trPr>
        <w:tc>
          <w:tcPr>
            <w:tcW w:w="940" w:type="pct"/>
            <w:tcBorders>
              <w:top w:val="single" w:sz="8" w:space="0" w:color="000000"/>
              <w:bottom w:val="single" w:sz="8" w:space="0" w:color="000000"/>
            </w:tcBorders>
            <w:vAlign w:val="center"/>
          </w:tcPr>
          <w:p w14:paraId="7D7B5BB1" w14:textId="77777777" w:rsidR="00085A97" w:rsidRDefault="00085A97">
            <w:pPr>
              <w:spacing w:line="360" w:lineRule="auto"/>
              <w:rPr>
                <w:ins w:id="5032" w:author="瑋婷 徐" w:date="2025-01-04T22:57:00Z" w16du:dateUtc="2025-01-04T14:57:00Z"/>
                <w:rFonts w:ascii="Times New Roman" w:eastAsia="標楷體" w:hAnsi="Times New Roman" w:cs="Times New Roman"/>
              </w:rPr>
              <w:pPrChange w:id="5033" w:author="瑋婷 徐" w:date="2025-01-04T22:57:00Z" w16du:dateUtc="2025-01-04T14:57:00Z">
                <w:pPr>
                  <w:spacing w:line="360" w:lineRule="auto"/>
                  <w:jc w:val="center"/>
                </w:pPr>
              </w:pPrChange>
            </w:pPr>
            <w:ins w:id="5034" w:author="瑋婷 徐" w:date="2025-01-04T22:57:00Z" w16du:dateUtc="2025-01-04T14:57:00Z">
              <w:r>
                <w:rPr>
                  <w:rFonts w:ascii="Times New Roman" w:eastAsia="標楷體" w:hAnsi="Times New Roman" w:cs="Times New Roman"/>
                </w:rPr>
                <w:t>分署</w:t>
              </w:r>
            </w:ins>
          </w:p>
        </w:tc>
        <w:tc>
          <w:tcPr>
            <w:tcW w:w="648" w:type="pct"/>
            <w:tcBorders>
              <w:top w:val="single" w:sz="8" w:space="0" w:color="000000"/>
              <w:bottom w:val="single" w:sz="8" w:space="0" w:color="000000"/>
            </w:tcBorders>
            <w:vAlign w:val="center"/>
          </w:tcPr>
          <w:p w14:paraId="007984CC" w14:textId="77777777" w:rsidR="00085A97" w:rsidRDefault="00085A97" w:rsidP="00F46B5A">
            <w:pPr>
              <w:spacing w:line="360" w:lineRule="auto"/>
              <w:jc w:val="center"/>
              <w:rPr>
                <w:ins w:id="5035" w:author="瑋婷 徐" w:date="2025-01-04T22:57:00Z" w16du:dateUtc="2025-01-04T14:57:00Z"/>
                <w:rFonts w:ascii="Times New Roman" w:eastAsia="標楷體" w:hAnsi="Times New Roman" w:cs="Times New Roman"/>
              </w:rPr>
            </w:pPr>
            <w:ins w:id="5036" w:author="瑋婷 徐" w:date="2025-01-04T22:57:00Z" w16du:dateUtc="2025-01-04T14:57:00Z">
              <w:r>
                <w:rPr>
                  <w:rFonts w:ascii="Times New Roman" w:eastAsia="標楷體" w:hAnsi="Times New Roman" w:cs="Times New Roman"/>
                </w:rPr>
                <w:t>優</w:t>
              </w:r>
            </w:ins>
          </w:p>
        </w:tc>
        <w:tc>
          <w:tcPr>
            <w:tcW w:w="1236" w:type="pct"/>
            <w:tcBorders>
              <w:top w:val="single" w:sz="8" w:space="0" w:color="000000"/>
              <w:bottom w:val="single" w:sz="8" w:space="0" w:color="000000"/>
            </w:tcBorders>
            <w:vAlign w:val="center"/>
          </w:tcPr>
          <w:p w14:paraId="50E84460" w14:textId="77777777" w:rsidR="00085A97" w:rsidRDefault="00085A97" w:rsidP="00F46B5A">
            <w:pPr>
              <w:spacing w:line="360" w:lineRule="auto"/>
              <w:jc w:val="center"/>
              <w:rPr>
                <w:ins w:id="5037" w:author="瑋婷 徐" w:date="2025-01-04T22:57:00Z" w16du:dateUtc="2025-01-04T14:57:00Z"/>
                <w:rFonts w:ascii="Times New Roman" w:eastAsia="標楷體" w:hAnsi="Times New Roman" w:cs="Times New Roman"/>
              </w:rPr>
            </w:pPr>
            <w:ins w:id="5038" w:author="瑋婷 徐" w:date="2025-01-04T22:57:00Z" w16du:dateUtc="2025-01-04T14:57:00Z">
              <w:r>
                <w:rPr>
                  <w:rFonts w:ascii="Times New Roman" w:eastAsia="標楷體" w:hAnsi="Times New Roman" w:cs="Times New Roman"/>
                </w:rPr>
                <w:t>有疑慮</w:t>
              </w:r>
            </w:ins>
          </w:p>
        </w:tc>
        <w:tc>
          <w:tcPr>
            <w:tcW w:w="1235" w:type="pct"/>
            <w:gridSpan w:val="2"/>
            <w:tcBorders>
              <w:top w:val="single" w:sz="8" w:space="0" w:color="000000"/>
              <w:bottom w:val="single" w:sz="8" w:space="0" w:color="000000"/>
            </w:tcBorders>
            <w:vAlign w:val="center"/>
          </w:tcPr>
          <w:p w14:paraId="7993EE8A" w14:textId="77777777" w:rsidR="00085A97" w:rsidRDefault="00085A97" w:rsidP="00F46B5A">
            <w:pPr>
              <w:spacing w:line="360" w:lineRule="auto"/>
              <w:jc w:val="center"/>
              <w:rPr>
                <w:ins w:id="5039" w:author="瑋婷 徐" w:date="2025-01-04T22:57:00Z" w16du:dateUtc="2025-01-04T14:57:00Z"/>
                <w:rFonts w:ascii="Times New Roman" w:eastAsia="標楷體" w:hAnsi="Times New Roman" w:cs="Times New Roman"/>
              </w:rPr>
            </w:pPr>
            <w:ins w:id="5040" w:author="瑋婷 徐" w:date="2025-01-04T22:57:00Z" w16du:dateUtc="2025-01-04T14:57:00Z">
              <w:r>
                <w:rPr>
                  <w:rFonts w:ascii="Times New Roman" w:eastAsia="標楷體" w:hAnsi="Times New Roman" w:cs="Times New Roman"/>
                </w:rPr>
                <w:t>待加強</w:t>
              </w:r>
            </w:ins>
          </w:p>
        </w:tc>
        <w:tc>
          <w:tcPr>
            <w:tcW w:w="941" w:type="pct"/>
            <w:tcBorders>
              <w:top w:val="single" w:sz="8" w:space="0" w:color="000000"/>
              <w:bottom w:val="single" w:sz="8" w:space="0" w:color="000000"/>
            </w:tcBorders>
            <w:vAlign w:val="center"/>
          </w:tcPr>
          <w:p w14:paraId="3B331D5E" w14:textId="77777777" w:rsidR="00085A97" w:rsidRDefault="00085A97" w:rsidP="00F46B5A">
            <w:pPr>
              <w:spacing w:line="360" w:lineRule="auto"/>
              <w:jc w:val="center"/>
              <w:rPr>
                <w:ins w:id="5041" w:author="瑋婷 徐" w:date="2025-01-04T22:57:00Z" w16du:dateUtc="2025-01-04T14:57:00Z"/>
                <w:rFonts w:ascii="Times New Roman" w:eastAsia="標楷體" w:hAnsi="Times New Roman" w:cs="Times New Roman"/>
              </w:rPr>
            </w:pPr>
            <w:ins w:id="5042" w:author="瑋婷 徐" w:date="2025-01-04T22:57:00Z" w16du:dateUtc="2025-01-04T14:57:00Z">
              <w:r>
                <w:rPr>
                  <w:rFonts w:ascii="Times New Roman" w:eastAsia="標楷體" w:hAnsi="Times New Roman" w:cs="Times New Roman"/>
                </w:rPr>
                <w:t>總計</w:t>
              </w:r>
            </w:ins>
          </w:p>
        </w:tc>
      </w:tr>
      <w:tr w:rsidR="00085A97" w14:paraId="1FD340CC" w14:textId="77777777" w:rsidTr="00085A97">
        <w:tblPrEx>
          <w:tblCellMar>
            <w:top w:w="72" w:type="dxa"/>
            <w:left w:w="144" w:type="dxa"/>
            <w:bottom w:w="72" w:type="dxa"/>
            <w:right w:w="144" w:type="dxa"/>
          </w:tblCellMar>
        </w:tblPrEx>
        <w:trPr>
          <w:trHeight w:val="584"/>
          <w:ins w:id="5043" w:author="瑋婷 徐" w:date="2025-01-04T22:57:00Z"/>
        </w:trPr>
        <w:tc>
          <w:tcPr>
            <w:tcW w:w="940" w:type="pct"/>
            <w:tcBorders>
              <w:top w:val="single" w:sz="8" w:space="0" w:color="000000"/>
            </w:tcBorders>
            <w:tcMar>
              <w:top w:w="12" w:type="dxa"/>
              <w:left w:w="12" w:type="dxa"/>
              <w:bottom w:w="0" w:type="dxa"/>
              <w:right w:w="12" w:type="dxa"/>
            </w:tcMar>
            <w:vAlign w:val="center"/>
          </w:tcPr>
          <w:p w14:paraId="4D6ADA4E" w14:textId="77777777" w:rsidR="00085A97" w:rsidRDefault="00085A97" w:rsidP="00F46B5A">
            <w:pPr>
              <w:spacing w:line="360" w:lineRule="auto"/>
              <w:jc w:val="center"/>
              <w:rPr>
                <w:ins w:id="5044" w:author="瑋婷 徐" w:date="2025-01-04T22:57:00Z" w16du:dateUtc="2025-01-04T14:57:00Z"/>
                <w:rFonts w:ascii="Times New Roman" w:eastAsia="標楷體" w:hAnsi="Times New Roman" w:cs="Times New Roman"/>
              </w:rPr>
            </w:pPr>
            <w:proofErr w:type="gramStart"/>
            <w:ins w:id="5045" w:author="瑋婷 徐" w:date="2025-01-04T22:57:00Z" w16du:dateUtc="2025-01-04T14:57:00Z">
              <w:r w:rsidRPr="00F46B5A">
                <w:rPr>
                  <w:rFonts w:ascii="Times New Roman" w:eastAsia="標楷體" w:hAnsi="Times New Roman" w:cs="Times New Roman" w:hint="eastAsia"/>
                </w:rPr>
                <w:t>臺</w:t>
              </w:r>
              <w:proofErr w:type="gramEnd"/>
              <w:r w:rsidRPr="00F46B5A">
                <w:rPr>
                  <w:rFonts w:ascii="Times New Roman" w:eastAsia="標楷體" w:hAnsi="Times New Roman" w:cs="Times New Roman" w:hint="eastAsia"/>
                </w:rPr>
                <w:t>中</w:t>
              </w:r>
            </w:ins>
          </w:p>
        </w:tc>
        <w:tc>
          <w:tcPr>
            <w:tcW w:w="648" w:type="pct"/>
            <w:tcBorders>
              <w:top w:val="single" w:sz="8" w:space="0" w:color="000000"/>
            </w:tcBorders>
            <w:vAlign w:val="center"/>
          </w:tcPr>
          <w:p w14:paraId="1745D235" w14:textId="77777777" w:rsidR="00085A97" w:rsidRDefault="00085A97" w:rsidP="00F46B5A">
            <w:pPr>
              <w:spacing w:line="360" w:lineRule="auto"/>
              <w:jc w:val="center"/>
              <w:rPr>
                <w:ins w:id="5046" w:author="瑋婷 徐" w:date="2025-01-04T22:57:00Z" w16du:dateUtc="2025-01-04T14:57:00Z"/>
                <w:rFonts w:ascii="Times New Roman" w:eastAsia="標楷體" w:hAnsi="Times New Roman" w:cs="Times New Roman"/>
                <w:color w:val="000000"/>
              </w:rPr>
            </w:pPr>
            <w:ins w:id="5047" w:author="瑋婷 徐" w:date="2025-01-04T22:57:00Z" w16du:dateUtc="2025-01-04T14:57:00Z">
              <w:r w:rsidRPr="00F46B5A">
                <w:rPr>
                  <w:rFonts w:ascii="Times New Roman" w:eastAsia="標楷體" w:hAnsi="Times New Roman" w:cs="Times New Roman"/>
                  <w:color w:val="000000"/>
                </w:rPr>
                <w:t>8</w:t>
              </w:r>
            </w:ins>
          </w:p>
        </w:tc>
        <w:tc>
          <w:tcPr>
            <w:tcW w:w="1236" w:type="pct"/>
            <w:tcBorders>
              <w:top w:val="single" w:sz="8" w:space="0" w:color="000000"/>
            </w:tcBorders>
            <w:vAlign w:val="center"/>
          </w:tcPr>
          <w:p w14:paraId="6C9DF5FF" w14:textId="77777777" w:rsidR="00085A97" w:rsidRDefault="00085A97" w:rsidP="00F46B5A">
            <w:pPr>
              <w:spacing w:line="360" w:lineRule="auto"/>
              <w:jc w:val="center"/>
              <w:rPr>
                <w:ins w:id="5048" w:author="瑋婷 徐" w:date="2025-01-04T22:57:00Z" w16du:dateUtc="2025-01-04T14:57:00Z"/>
                <w:rFonts w:ascii="Times New Roman" w:eastAsia="標楷體" w:hAnsi="Times New Roman" w:cs="Times New Roman"/>
                <w:color w:val="000000"/>
              </w:rPr>
            </w:pPr>
          </w:p>
        </w:tc>
        <w:tc>
          <w:tcPr>
            <w:tcW w:w="1235" w:type="pct"/>
            <w:gridSpan w:val="2"/>
            <w:tcBorders>
              <w:top w:val="single" w:sz="8" w:space="0" w:color="000000"/>
            </w:tcBorders>
            <w:vAlign w:val="center"/>
          </w:tcPr>
          <w:p w14:paraId="02F32111" w14:textId="77777777" w:rsidR="00085A97" w:rsidRDefault="00085A97" w:rsidP="00F46B5A">
            <w:pPr>
              <w:spacing w:line="360" w:lineRule="auto"/>
              <w:jc w:val="center"/>
              <w:rPr>
                <w:ins w:id="5049" w:author="瑋婷 徐" w:date="2025-01-04T22:57:00Z" w16du:dateUtc="2025-01-04T14:57:00Z"/>
                <w:rFonts w:ascii="Times New Roman" w:eastAsia="標楷體" w:hAnsi="Times New Roman" w:cs="Times New Roman"/>
                <w:color w:val="000000"/>
              </w:rPr>
            </w:pPr>
          </w:p>
        </w:tc>
        <w:tc>
          <w:tcPr>
            <w:tcW w:w="941" w:type="pct"/>
            <w:tcBorders>
              <w:top w:val="single" w:sz="8" w:space="0" w:color="000000"/>
            </w:tcBorders>
            <w:vAlign w:val="center"/>
          </w:tcPr>
          <w:p w14:paraId="44482C2B" w14:textId="77777777" w:rsidR="00085A97" w:rsidRDefault="00085A97" w:rsidP="00F46B5A">
            <w:pPr>
              <w:spacing w:line="360" w:lineRule="auto"/>
              <w:jc w:val="center"/>
              <w:rPr>
                <w:ins w:id="5050" w:author="瑋婷 徐" w:date="2025-01-04T22:57:00Z" w16du:dateUtc="2025-01-04T14:57:00Z"/>
                <w:rFonts w:ascii="Times New Roman" w:eastAsia="標楷體" w:hAnsi="Times New Roman" w:cs="Times New Roman"/>
                <w:color w:val="000000"/>
              </w:rPr>
            </w:pPr>
            <w:ins w:id="5051" w:author="瑋婷 徐" w:date="2025-01-04T22:57:00Z" w16du:dateUtc="2025-01-04T14:57:00Z">
              <w:r w:rsidRPr="00F46B5A">
                <w:rPr>
                  <w:rFonts w:ascii="Times New Roman" w:eastAsia="標楷體" w:hAnsi="Times New Roman" w:cs="Times New Roman"/>
                  <w:color w:val="000000"/>
                </w:rPr>
                <w:t>8</w:t>
              </w:r>
            </w:ins>
          </w:p>
        </w:tc>
      </w:tr>
      <w:tr w:rsidR="00085A97" w14:paraId="223E514D" w14:textId="77777777" w:rsidTr="00085A97">
        <w:tblPrEx>
          <w:tblCellMar>
            <w:top w:w="72" w:type="dxa"/>
            <w:left w:w="144" w:type="dxa"/>
            <w:bottom w:w="72" w:type="dxa"/>
            <w:right w:w="144" w:type="dxa"/>
          </w:tblCellMar>
        </w:tblPrEx>
        <w:trPr>
          <w:trHeight w:val="584"/>
          <w:ins w:id="5052" w:author="瑋婷 徐" w:date="2025-01-04T22:57:00Z"/>
        </w:trPr>
        <w:tc>
          <w:tcPr>
            <w:tcW w:w="940" w:type="pct"/>
            <w:tcMar>
              <w:top w:w="12" w:type="dxa"/>
              <w:left w:w="12" w:type="dxa"/>
              <w:bottom w:w="0" w:type="dxa"/>
              <w:right w:w="12" w:type="dxa"/>
            </w:tcMar>
            <w:vAlign w:val="center"/>
          </w:tcPr>
          <w:p w14:paraId="06698E0E" w14:textId="77777777" w:rsidR="00085A97" w:rsidRDefault="00085A97" w:rsidP="00F46B5A">
            <w:pPr>
              <w:spacing w:line="360" w:lineRule="auto"/>
              <w:jc w:val="center"/>
              <w:rPr>
                <w:ins w:id="5053" w:author="瑋婷 徐" w:date="2025-01-04T22:57:00Z" w16du:dateUtc="2025-01-04T14:57:00Z"/>
                <w:rFonts w:ascii="Times New Roman" w:eastAsia="標楷體" w:hAnsi="Times New Roman" w:cs="Times New Roman"/>
              </w:rPr>
            </w:pPr>
            <w:ins w:id="5054" w:author="瑋婷 徐" w:date="2025-01-04T22:57:00Z" w16du:dateUtc="2025-01-04T14:57:00Z">
              <w:r w:rsidRPr="00F46B5A">
                <w:rPr>
                  <w:rFonts w:ascii="Times New Roman" w:eastAsia="標楷體" w:hAnsi="Times New Roman" w:cs="Times New Roman" w:hint="eastAsia"/>
                </w:rPr>
                <w:t>新竹</w:t>
              </w:r>
            </w:ins>
          </w:p>
        </w:tc>
        <w:tc>
          <w:tcPr>
            <w:tcW w:w="648" w:type="pct"/>
            <w:vAlign w:val="center"/>
          </w:tcPr>
          <w:p w14:paraId="1A7B6E8E" w14:textId="77777777" w:rsidR="00085A97" w:rsidRDefault="00085A97" w:rsidP="00F46B5A">
            <w:pPr>
              <w:spacing w:line="360" w:lineRule="auto"/>
              <w:jc w:val="center"/>
              <w:rPr>
                <w:ins w:id="5055" w:author="瑋婷 徐" w:date="2025-01-04T22:57:00Z" w16du:dateUtc="2025-01-04T14:57:00Z"/>
                <w:rFonts w:ascii="Times New Roman" w:eastAsia="標楷體" w:hAnsi="Times New Roman" w:cs="Times New Roman"/>
                <w:color w:val="000000"/>
              </w:rPr>
            </w:pPr>
            <w:ins w:id="5056" w:author="瑋婷 徐" w:date="2025-01-04T22:57:00Z" w16du:dateUtc="2025-01-04T14:57:00Z">
              <w:r w:rsidRPr="00F46B5A">
                <w:rPr>
                  <w:rFonts w:ascii="Times New Roman" w:eastAsia="標楷體" w:hAnsi="Times New Roman" w:cs="Times New Roman"/>
                  <w:color w:val="000000"/>
                </w:rPr>
                <w:t>6</w:t>
              </w:r>
            </w:ins>
          </w:p>
        </w:tc>
        <w:tc>
          <w:tcPr>
            <w:tcW w:w="1236" w:type="pct"/>
            <w:vAlign w:val="center"/>
          </w:tcPr>
          <w:p w14:paraId="0C4CEB4C" w14:textId="77777777" w:rsidR="00085A97" w:rsidRDefault="00085A97" w:rsidP="00F46B5A">
            <w:pPr>
              <w:spacing w:line="360" w:lineRule="auto"/>
              <w:jc w:val="center"/>
              <w:rPr>
                <w:ins w:id="5057" w:author="瑋婷 徐" w:date="2025-01-04T22:57:00Z" w16du:dateUtc="2025-01-04T14:57:00Z"/>
                <w:rFonts w:ascii="Times New Roman" w:eastAsia="標楷體" w:hAnsi="Times New Roman" w:cs="Times New Roman"/>
                <w:color w:val="000000"/>
              </w:rPr>
            </w:pPr>
          </w:p>
        </w:tc>
        <w:tc>
          <w:tcPr>
            <w:tcW w:w="1235" w:type="pct"/>
            <w:gridSpan w:val="2"/>
            <w:vAlign w:val="center"/>
          </w:tcPr>
          <w:p w14:paraId="7DEB6E70" w14:textId="77777777" w:rsidR="00085A97" w:rsidRDefault="00085A97" w:rsidP="00F46B5A">
            <w:pPr>
              <w:spacing w:line="360" w:lineRule="auto"/>
              <w:jc w:val="center"/>
              <w:rPr>
                <w:ins w:id="5058" w:author="瑋婷 徐" w:date="2025-01-04T22:57:00Z" w16du:dateUtc="2025-01-04T14:57:00Z"/>
                <w:rFonts w:ascii="Times New Roman" w:eastAsia="標楷體" w:hAnsi="Times New Roman" w:cs="Times New Roman"/>
                <w:color w:val="000000"/>
              </w:rPr>
            </w:pPr>
            <w:ins w:id="5059" w:author="瑋婷 徐" w:date="2025-01-04T22:57:00Z" w16du:dateUtc="2025-01-04T14:57:00Z">
              <w:r w:rsidRPr="00F46B5A">
                <w:rPr>
                  <w:rFonts w:ascii="Times New Roman" w:eastAsia="標楷體" w:hAnsi="Times New Roman" w:cs="Times New Roman"/>
                  <w:color w:val="000000"/>
                </w:rPr>
                <w:t>3</w:t>
              </w:r>
            </w:ins>
          </w:p>
        </w:tc>
        <w:tc>
          <w:tcPr>
            <w:tcW w:w="941" w:type="pct"/>
            <w:vAlign w:val="center"/>
          </w:tcPr>
          <w:p w14:paraId="4BF8C8DB" w14:textId="77777777" w:rsidR="00085A97" w:rsidRDefault="00085A97" w:rsidP="00F46B5A">
            <w:pPr>
              <w:spacing w:line="360" w:lineRule="auto"/>
              <w:jc w:val="center"/>
              <w:rPr>
                <w:ins w:id="5060" w:author="瑋婷 徐" w:date="2025-01-04T22:57:00Z" w16du:dateUtc="2025-01-04T14:57:00Z"/>
                <w:rFonts w:ascii="Times New Roman" w:eastAsia="標楷體" w:hAnsi="Times New Roman" w:cs="Times New Roman"/>
                <w:color w:val="000000"/>
              </w:rPr>
            </w:pPr>
            <w:ins w:id="5061" w:author="瑋婷 徐" w:date="2025-01-04T22:57:00Z" w16du:dateUtc="2025-01-04T14:57:00Z">
              <w:r w:rsidRPr="00F46B5A">
                <w:rPr>
                  <w:rFonts w:ascii="Times New Roman" w:eastAsia="標楷體" w:hAnsi="Times New Roman" w:cs="Times New Roman"/>
                  <w:color w:val="000000"/>
                </w:rPr>
                <w:t>9</w:t>
              </w:r>
            </w:ins>
          </w:p>
        </w:tc>
      </w:tr>
      <w:tr w:rsidR="00085A97" w14:paraId="4D6508E2" w14:textId="77777777" w:rsidTr="00085A97">
        <w:tblPrEx>
          <w:tblCellMar>
            <w:top w:w="72" w:type="dxa"/>
            <w:left w:w="144" w:type="dxa"/>
            <w:bottom w:w="72" w:type="dxa"/>
            <w:right w:w="144" w:type="dxa"/>
          </w:tblCellMar>
        </w:tblPrEx>
        <w:trPr>
          <w:trHeight w:val="584"/>
          <w:ins w:id="5062" w:author="瑋婷 徐" w:date="2025-01-04T22:57:00Z"/>
        </w:trPr>
        <w:tc>
          <w:tcPr>
            <w:tcW w:w="940" w:type="pct"/>
            <w:tcMar>
              <w:top w:w="12" w:type="dxa"/>
              <w:left w:w="12" w:type="dxa"/>
              <w:bottom w:w="0" w:type="dxa"/>
              <w:right w:w="12" w:type="dxa"/>
            </w:tcMar>
            <w:vAlign w:val="center"/>
          </w:tcPr>
          <w:p w14:paraId="4BC1C559" w14:textId="77777777" w:rsidR="00085A97" w:rsidRDefault="00085A97" w:rsidP="00F46B5A">
            <w:pPr>
              <w:spacing w:line="360" w:lineRule="auto"/>
              <w:jc w:val="center"/>
              <w:rPr>
                <w:ins w:id="5063" w:author="瑋婷 徐" w:date="2025-01-04T22:57:00Z" w16du:dateUtc="2025-01-04T14:57:00Z"/>
                <w:rFonts w:ascii="Times New Roman" w:eastAsia="標楷體" w:hAnsi="Times New Roman" w:cs="Times New Roman"/>
              </w:rPr>
            </w:pPr>
            <w:ins w:id="5064" w:author="瑋婷 徐" w:date="2025-01-04T22:57:00Z" w16du:dateUtc="2025-01-04T14:57:00Z">
              <w:r w:rsidRPr="00F46B5A">
                <w:rPr>
                  <w:rFonts w:ascii="Times New Roman" w:eastAsia="標楷體" w:hAnsi="Times New Roman" w:cs="Times New Roman" w:hint="eastAsia"/>
                </w:rPr>
                <w:t>南投</w:t>
              </w:r>
            </w:ins>
          </w:p>
        </w:tc>
        <w:tc>
          <w:tcPr>
            <w:tcW w:w="648" w:type="pct"/>
            <w:vAlign w:val="center"/>
          </w:tcPr>
          <w:p w14:paraId="63BCC105" w14:textId="77777777" w:rsidR="00085A97" w:rsidRDefault="00085A97" w:rsidP="00F46B5A">
            <w:pPr>
              <w:spacing w:line="360" w:lineRule="auto"/>
              <w:jc w:val="center"/>
              <w:rPr>
                <w:ins w:id="5065" w:author="瑋婷 徐" w:date="2025-01-04T22:57:00Z" w16du:dateUtc="2025-01-04T14:57:00Z"/>
                <w:rFonts w:ascii="Times New Roman" w:eastAsia="標楷體" w:hAnsi="Times New Roman" w:cs="Times New Roman"/>
                <w:color w:val="000000"/>
              </w:rPr>
            </w:pPr>
            <w:ins w:id="5066" w:author="瑋婷 徐" w:date="2025-01-04T22:57:00Z" w16du:dateUtc="2025-01-04T14:57:00Z">
              <w:r w:rsidRPr="00F46B5A">
                <w:rPr>
                  <w:rFonts w:ascii="Times New Roman" w:eastAsia="標楷體" w:hAnsi="Times New Roman" w:cs="Times New Roman"/>
                  <w:color w:val="000000"/>
                </w:rPr>
                <w:t>4</w:t>
              </w:r>
            </w:ins>
          </w:p>
        </w:tc>
        <w:tc>
          <w:tcPr>
            <w:tcW w:w="1236" w:type="pct"/>
            <w:vAlign w:val="center"/>
          </w:tcPr>
          <w:p w14:paraId="5B45C6EA" w14:textId="77777777" w:rsidR="00085A97" w:rsidRDefault="00085A97" w:rsidP="00F46B5A">
            <w:pPr>
              <w:spacing w:line="360" w:lineRule="auto"/>
              <w:jc w:val="center"/>
              <w:rPr>
                <w:ins w:id="5067" w:author="瑋婷 徐" w:date="2025-01-04T22:57:00Z" w16du:dateUtc="2025-01-04T14:57:00Z"/>
                <w:rFonts w:ascii="Times New Roman" w:eastAsia="標楷體" w:hAnsi="Times New Roman" w:cs="Times New Roman"/>
                <w:color w:val="000000"/>
              </w:rPr>
            </w:pPr>
          </w:p>
        </w:tc>
        <w:tc>
          <w:tcPr>
            <w:tcW w:w="1235" w:type="pct"/>
            <w:gridSpan w:val="2"/>
            <w:vAlign w:val="center"/>
          </w:tcPr>
          <w:p w14:paraId="1EECE0A4" w14:textId="77777777" w:rsidR="00085A97" w:rsidRDefault="00085A97" w:rsidP="00F46B5A">
            <w:pPr>
              <w:spacing w:line="360" w:lineRule="auto"/>
              <w:jc w:val="center"/>
              <w:rPr>
                <w:ins w:id="5068" w:author="瑋婷 徐" w:date="2025-01-04T22:57:00Z" w16du:dateUtc="2025-01-04T14:57:00Z"/>
                <w:rFonts w:ascii="Times New Roman" w:eastAsia="標楷體" w:hAnsi="Times New Roman" w:cs="Times New Roman"/>
                <w:color w:val="000000"/>
              </w:rPr>
            </w:pPr>
          </w:p>
        </w:tc>
        <w:tc>
          <w:tcPr>
            <w:tcW w:w="941" w:type="pct"/>
            <w:vAlign w:val="center"/>
          </w:tcPr>
          <w:p w14:paraId="0072C10F" w14:textId="77777777" w:rsidR="00085A97" w:rsidRDefault="00085A97" w:rsidP="00F46B5A">
            <w:pPr>
              <w:spacing w:line="360" w:lineRule="auto"/>
              <w:jc w:val="center"/>
              <w:rPr>
                <w:ins w:id="5069" w:author="瑋婷 徐" w:date="2025-01-04T22:57:00Z" w16du:dateUtc="2025-01-04T14:57:00Z"/>
                <w:rFonts w:ascii="Times New Roman" w:eastAsia="標楷體" w:hAnsi="Times New Roman" w:cs="Times New Roman"/>
                <w:color w:val="000000"/>
              </w:rPr>
            </w:pPr>
            <w:ins w:id="5070" w:author="瑋婷 徐" w:date="2025-01-04T22:57:00Z" w16du:dateUtc="2025-01-04T14:57:00Z">
              <w:r w:rsidRPr="00F46B5A">
                <w:rPr>
                  <w:rFonts w:ascii="Times New Roman" w:eastAsia="標楷體" w:hAnsi="Times New Roman" w:cs="Times New Roman"/>
                  <w:color w:val="000000"/>
                </w:rPr>
                <w:t>4</w:t>
              </w:r>
            </w:ins>
          </w:p>
        </w:tc>
      </w:tr>
      <w:tr w:rsidR="00085A97" w14:paraId="3E454F54" w14:textId="77777777" w:rsidTr="00085A97">
        <w:tblPrEx>
          <w:tblCellMar>
            <w:top w:w="72" w:type="dxa"/>
            <w:left w:w="144" w:type="dxa"/>
            <w:bottom w:w="72" w:type="dxa"/>
            <w:right w:w="144" w:type="dxa"/>
          </w:tblCellMar>
        </w:tblPrEx>
        <w:trPr>
          <w:trHeight w:val="584"/>
          <w:ins w:id="5071" w:author="瑋婷 徐" w:date="2025-01-04T22:57:00Z"/>
        </w:trPr>
        <w:tc>
          <w:tcPr>
            <w:tcW w:w="940" w:type="pct"/>
            <w:tcMar>
              <w:top w:w="12" w:type="dxa"/>
              <w:left w:w="12" w:type="dxa"/>
              <w:bottom w:w="0" w:type="dxa"/>
              <w:right w:w="12" w:type="dxa"/>
            </w:tcMar>
            <w:vAlign w:val="center"/>
          </w:tcPr>
          <w:p w14:paraId="381294EE" w14:textId="77777777" w:rsidR="00085A97" w:rsidRDefault="00085A97" w:rsidP="00F46B5A">
            <w:pPr>
              <w:spacing w:line="360" w:lineRule="auto"/>
              <w:jc w:val="center"/>
              <w:rPr>
                <w:ins w:id="5072" w:author="瑋婷 徐" w:date="2025-01-04T22:57:00Z" w16du:dateUtc="2025-01-04T14:57:00Z"/>
                <w:rFonts w:ascii="Times New Roman" w:eastAsia="標楷體" w:hAnsi="Times New Roman" w:cs="Times New Roman"/>
              </w:rPr>
            </w:pPr>
            <w:ins w:id="5073" w:author="瑋婷 徐" w:date="2025-01-04T22:57:00Z" w16du:dateUtc="2025-01-04T14:57:00Z">
              <w:r w:rsidRPr="00F46B5A">
                <w:rPr>
                  <w:rFonts w:ascii="Times New Roman" w:eastAsia="標楷體" w:hAnsi="Times New Roman" w:cs="Times New Roman" w:hint="eastAsia"/>
                </w:rPr>
                <w:t>屏東</w:t>
              </w:r>
            </w:ins>
          </w:p>
        </w:tc>
        <w:tc>
          <w:tcPr>
            <w:tcW w:w="648" w:type="pct"/>
            <w:vAlign w:val="center"/>
          </w:tcPr>
          <w:p w14:paraId="3BE830B3" w14:textId="77777777" w:rsidR="00085A97" w:rsidRDefault="00085A97" w:rsidP="00F46B5A">
            <w:pPr>
              <w:spacing w:line="360" w:lineRule="auto"/>
              <w:jc w:val="center"/>
              <w:rPr>
                <w:ins w:id="5074" w:author="瑋婷 徐" w:date="2025-01-04T22:57:00Z" w16du:dateUtc="2025-01-04T14:57:00Z"/>
                <w:rFonts w:ascii="Times New Roman" w:eastAsia="標楷體" w:hAnsi="Times New Roman" w:cs="Times New Roman"/>
                <w:color w:val="000000"/>
              </w:rPr>
            </w:pPr>
            <w:ins w:id="5075" w:author="瑋婷 徐" w:date="2025-01-04T22:57:00Z" w16du:dateUtc="2025-01-04T14:57:00Z">
              <w:r w:rsidRPr="00F46B5A">
                <w:rPr>
                  <w:rFonts w:ascii="Times New Roman" w:eastAsia="標楷體" w:hAnsi="Times New Roman" w:cs="Times New Roman"/>
                  <w:color w:val="000000"/>
                </w:rPr>
                <w:t>4</w:t>
              </w:r>
            </w:ins>
          </w:p>
        </w:tc>
        <w:tc>
          <w:tcPr>
            <w:tcW w:w="1236" w:type="pct"/>
            <w:vAlign w:val="center"/>
          </w:tcPr>
          <w:p w14:paraId="55A10C62" w14:textId="77777777" w:rsidR="00085A97" w:rsidRDefault="00085A97" w:rsidP="00F46B5A">
            <w:pPr>
              <w:spacing w:line="360" w:lineRule="auto"/>
              <w:jc w:val="center"/>
              <w:rPr>
                <w:ins w:id="5076" w:author="瑋婷 徐" w:date="2025-01-04T22:57:00Z" w16du:dateUtc="2025-01-04T14:57:00Z"/>
                <w:rFonts w:ascii="Times New Roman" w:eastAsia="標楷體" w:hAnsi="Times New Roman" w:cs="Times New Roman"/>
                <w:color w:val="000000"/>
              </w:rPr>
            </w:pPr>
          </w:p>
        </w:tc>
        <w:tc>
          <w:tcPr>
            <w:tcW w:w="1235" w:type="pct"/>
            <w:gridSpan w:val="2"/>
            <w:vAlign w:val="center"/>
          </w:tcPr>
          <w:p w14:paraId="1E64DEC6" w14:textId="77777777" w:rsidR="00085A97" w:rsidRDefault="00085A97" w:rsidP="00F46B5A">
            <w:pPr>
              <w:spacing w:line="360" w:lineRule="auto"/>
              <w:jc w:val="center"/>
              <w:rPr>
                <w:ins w:id="5077" w:author="瑋婷 徐" w:date="2025-01-04T22:57:00Z" w16du:dateUtc="2025-01-04T14:57:00Z"/>
                <w:rFonts w:ascii="Times New Roman" w:eastAsia="標楷體" w:hAnsi="Times New Roman" w:cs="Times New Roman"/>
                <w:color w:val="000000"/>
              </w:rPr>
            </w:pPr>
          </w:p>
        </w:tc>
        <w:tc>
          <w:tcPr>
            <w:tcW w:w="941" w:type="pct"/>
            <w:vAlign w:val="center"/>
          </w:tcPr>
          <w:p w14:paraId="1EC31D3C" w14:textId="77777777" w:rsidR="00085A97" w:rsidRDefault="00085A97" w:rsidP="00F46B5A">
            <w:pPr>
              <w:spacing w:line="360" w:lineRule="auto"/>
              <w:jc w:val="center"/>
              <w:rPr>
                <w:ins w:id="5078" w:author="瑋婷 徐" w:date="2025-01-04T22:57:00Z" w16du:dateUtc="2025-01-04T14:57:00Z"/>
                <w:rFonts w:ascii="Times New Roman" w:eastAsia="標楷體" w:hAnsi="Times New Roman" w:cs="Times New Roman"/>
                <w:color w:val="000000"/>
              </w:rPr>
            </w:pPr>
            <w:ins w:id="5079" w:author="瑋婷 徐" w:date="2025-01-04T22:57:00Z" w16du:dateUtc="2025-01-04T14:57:00Z">
              <w:r w:rsidRPr="00F46B5A">
                <w:rPr>
                  <w:rFonts w:ascii="Times New Roman" w:eastAsia="標楷體" w:hAnsi="Times New Roman" w:cs="Times New Roman"/>
                  <w:color w:val="000000"/>
                </w:rPr>
                <w:t>4</w:t>
              </w:r>
            </w:ins>
          </w:p>
        </w:tc>
      </w:tr>
      <w:tr w:rsidR="00085A97" w14:paraId="2813847C" w14:textId="77777777" w:rsidTr="00085A97">
        <w:tblPrEx>
          <w:tblCellMar>
            <w:top w:w="72" w:type="dxa"/>
            <w:left w:w="144" w:type="dxa"/>
            <w:bottom w:w="72" w:type="dxa"/>
            <w:right w:w="144" w:type="dxa"/>
          </w:tblCellMar>
        </w:tblPrEx>
        <w:trPr>
          <w:trHeight w:val="584"/>
          <w:ins w:id="5080" w:author="瑋婷 徐" w:date="2025-01-04T22:57:00Z"/>
        </w:trPr>
        <w:tc>
          <w:tcPr>
            <w:tcW w:w="940" w:type="pct"/>
            <w:tcMar>
              <w:top w:w="12" w:type="dxa"/>
              <w:left w:w="12" w:type="dxa"/>
              <w:bottom w:w="0" w:type="dxa"/>
              <w:right w:w="12" w:type="dxa"/>
            </w:tcMar>
            <w:vAlign w:val="center"/>
          </w:tcPr>
          <w:p w14:paraId="04011CC4" w14:textId="77777777" w:rsidR="00085A97" w:rsidRDefault="00085A97" w:rsidP="00F46B5A">
            <w:pPr>
              <w:spacing w:line="360" w:lineRule="auto"/>
              <w:jc w:val="center"/>
              <w:rPr>
                <w:ins w:id="5081" w:author="瑋婷 徐" w:date="2025-01-04T22:57:00Z" w16du:dateUtc="2025-01-04T14:57:00Z"/>
                <w:rFonts w:ascii="Times New Roman" w:eastAsia="標楷體" w:hAnsi="Times New Roman" w:cs="Times New Roman"/>
              </w:rPr>
            </w:pPr>
            <w:proofErr w:type="gramStart"/>
            <w:ins w:id="5082" w:author="瑋婷 徐" w:date="2025-01-04T22:57:00Z" w16du:dateUtc="2025-01-04T14:57:00Z">
              <w:r w:rsidRPr="00F46B5A">
                <w:rPr>
                  <w:rFonts w:ascii="Times New Roman" w:eastAsia="標楷體" w:hAnsi="Times New Roman" w:cs="Times New Roman" w:hint="eastAsia"/>
                </w:rPr>
                <w:t>臺</w:t>
              </w:r>
              <w:proofErr w:type="gramEnd"/>
              <w:r w:rsidRPr="00F46B5A">
                <w:rPr>
                  <w:rFonts w:ascii="Times New Roman" w:eastAsia="標楷體" w:hAnsi="Times New Roman" w:cs="Times New Roman" w:hint="eastAsia"/>
                </w:rPr>
                <w:t>東</w:t>
              </w:r>
            </w:ins>
          </w:p>
        </w:tc>
        <w:tc>
          <w:tcPr>
            <w:tcW w:w="648" w:type="pct"/>
            <w:vAlign w:val="center"/>
          </w:tcPr>
          <w:p w14:paraId="39B9371D" w14:textId="77777777" w:rsidR="00085A97" w:rsidRDefault="00085A97" w:rsidP="00F46B5A">
            <w:pPr>
              <w:spacing w:line="360" w:lineRule="auto"/>
              <w:jc w:val="center"/>
              <w:rPr>
                <w:ins w:id="5083" w:author="瑋婷 徐" w:date="2025-01-04T22:57:00Z" w16du:dateUtc="2025-01-04T14:57:00Z"/>
                <w:rFonts w:ascii="Times New Roman" w:eastAsia="標楷體" w:hAnsi="Times New Roman" w:cs="Times New Roman"/>
                <w:color w:val="000000"/>
              </w:rPr>
            </w:pPr>
            <w:ins w:id="5084" w:author="瑋婷 徐" w:date="2025-01-04T22:57:00Z" w16du:dateUtc="2025-01-04T14:57:00Z">
              <w:r w:rsidRPr="00F46B5A">
                <w:rPr>
                  <w:rFonts w:ascii="Times New Roman" w:eastAsia="標楷體" w:hAnsi="Times New Roman" w:cs="Times New Roman"/>
                  <w:color w:val="000000"/>
                </w:rPr>
                <w:t>4</w:t>
              </w:r>
            </w:ins>
          </w:p>
        </w:tc>
        <w:tc>
          <w:tcPr>
            <w:tcW w:w="1236" w:type="pct"/>
            <w:vAlign w:val="center"/>
          </w:tcPr>
          <w:p w14:paraId="118417F3" w14:textId="77777777" w:rsidR="00085A97" w:rsidRDefault="00085A97" w:rsidP="00F46B5A">
            <w:pPr>
              <w:spacing w:line="360" w:lineRule="auto"/>
              <w:jc w:val="center"/>
              <w:rPr>
                <w:ins w:id="5085" w:author="瑋婷 徐" w:date="2025-01-04T22:57:00Z" w16du:dateUtc="2025-01-04T14:57:00Z"/>
                <w:rFonts w:ascii="Times New Roman" w:eastAsia="標楷體" w:hAnsi="Times New Roman" w:cs="Times New Roman"/>
                <w:color w:val="000000"/>
              </w:rPr>
            </w:pPr>
          </w:p>
        </w:tc>
        <w:tc>
          <w:tcPr>
            <w:tcW w:w="1235" w:type="pct"/>
            <w:gridSpan w:val="2"/>
            <w:vAlign w:val="center"/>
          </w:tcPr>
          <w:p w14:paraId="13977289" w14:textId="77777777" w:rsidR="00085A97" w:rsidRDefault="00085A97" w:rsidP="00F46B5A">
            <w:pPr>
              <w:spacing w:line="360" w:lineRule="auto"/>
              <w:jc w:val="center"/>
              <w:rPr>
                <w:ins w:id="5086" w:author="瑋婷 徐" w:date="2025-01-04T22:57:00Z" w16du:dateUtc="2025-01-04T14:57:00Z"/>
                <w:rFonts w:ascii="Times New Roman" w:eastAsia="標楷體" w:hAnsi="Times New Roman" w:cs="Times New Roman"/>
                <w:color w:val="000000"/>
              </w:rPr>
            </w:pPr>
          </w:p>
        </w:tc>
        <w:tc>
          <w:tcPr>
            <w:tcW w:w="941" w:type="pct"/>
            <w:vAlign w:val="center"/>
          </w:tcPr>
          <w:p w14:paraId="3411C085" w14:textId="77777777" w:rsidR="00085A97" w:rsidRDefault="00085A97" w:rsidP="00F46B5A">
            <w:pPr>
              <w:spacing w:line="360" w:lineRule="auto"/>
              <w:jc w:val="center"/>
              <w:rPr>
                <w:ins w:id="5087" w:author="瑋婷 徐" w:date="2025-01-04T22:57:00Z" w16du:dateUtc="2025-01-04T14:57:00Z"/>
                <w:rFonts w:ascii="Times New Roman" w:eastAsia="標楷體" w:hAnsi="Times New Roman" w:cs="Times New Roman"/>
                <w:color w:val="000000"/>
              </w:rPr>
            </w:pPr>
            <w:ins w:id="5088" w:author="瑋婷 徐" w:date="2025-01-04T22:57:00Z" w16du:dateUtc="2025-01-04T14:57:00Z">
              <w:r w:rsidRPr="00F46B5A">
                <w:rPr>
                  <w:rFonts w:ascii="Times New Roman" w:eastAsia="標楷體" w:hAnsi="Times New Roman" w:cs="Times New Roman"/>
                  <w:color w:val="000000"/>
                </w:rPr>
                <w:t>4</w:t>
              </w:r>
            </w:ins>
          </w:p>
        </w:tc>
      </w:tr>
      <w:tr w:rsidR="00085A97" w14:paraId="70717679" w14:textId="77777777" w:rsidTr="00085A97">
        <w:tblPrEx>
          <w:tblCellMar>
            <w:top w:w="72" w:type="dxa"/>
            <w:left w:w="144" w:type="dxa"/>
            <w:bottom w:w="72" w:type="dxa"/>
            <w:right w:w="144" w:type="dxa"/>
          </w:tblCellMar>
        </w:tblPrEx>
        <w:trPr>
          <w:trHeight w:val="584"/>
          <w:ins w:id="5089" w:author="瑋婷 徐" w:date="2025-01-04T22:57:00Z"/>
        </w:trPr>
        <w:tc>
          <w:tcPr>
            <w:tcW w:w="940" w:type="pct"/>
            <w:tcMar>
              <w:top w:w="12" w:type="dxa"/>
              <w:left w:w="12" w:type="dxa"/>
              <w:bottom w:w="0" w:type="dxa"/>
              <w:right w:w="12" w:type="dxa"/>
            </w:tcMar>
            <w:vAlign w:val="center"/>
          </w:tcPr>
          <w:p w14:paraId="0FCE5E8B" w14:textId="77777777" w:rsidR="00085A97" w:rsidRDefault="00085A97" w:rsidP="00F46B5A">
            <w:pPr>
              <w:spacing w:line="360" w:lineRule="auto"/>
              <w:jc w:val="center"/>
              <w:rPr>
                <w:ins w:id="5090" w:author="瑋婷 徐" w:date="2025-01-04T22:57:00Z" w16du:dateUtc="2025-01-04T14:57:00Z"/>
                <w:rFonts w:ascii="Times New Roman" w:eastAsia="標楷體" w:hAnsi="Times New Roman" w:cs="Times New Roman"/>
              </w:rPr>
            </w:pPr>
            <w:ins w:id="5091" w:author="瑋婷 徐" w:date="2025-01-04T22:57:00Z" w16du:dateUtc="2025-01-04T14:57:00Z">
              <w:r w:rsidRPr="00F46B5A">
                <w:rPr>
                  <w:rFonts w:ascii="Times New Roman" w:eastAsia="標楷體" w:hAnsi="Times New Roman" w:cs="Times New Roman" w:hint="eastAsia"/>
                </w:rPr>
                <w:t>宜蘭</w:t>
              </w:r>
            </w:ins>
          </w:p>
        </w:tc>
        <w:tc>
          <w:tcPr>
            <w:tcW w:w="648" w:type="pct"/>
            <w:vAlign w:val="center"/>
          </w:tcPr>
          <w:p w14:paraId="7B0DB7A2" w14:textId="77777777" w:rsidR="00085A97" w:rsidRDefault="00085A97" w:rsidP="00F46B5A">
            <w:pPr>
              <w:spacing w:line="360" w:lineRule="auto"/>
              <w:jc w:val="center"/>
              <w:rPr>
                <w:ins w:id="5092" w:author="瑋婷 徐" w:date="2025-01-04T22:57:00Z" w16du:dateUtc="2025-01-04T14:57:00Z"/>
                <w:rFonts w:ascii="Times New Roman" w:eastAsia="標楷體" w:hAnsi="Times New Roman" w:cs="Times New Roman"/>
                <w:color w:val="000000"/>
              </w:rPr>
            </w:pPr>
            <w:ins w:id="5093" w:author="瑋婷 徐" w:date="2025-01-04T22:57:00Z" w16du:dateUtc="2025-01-04T14:57:00Z">
              <w:r w:rsidRPr="00F46B5A">
                <w:rPr>
                  <w:rFonts w:ascii="Times New Roman" w:eastAsia="標楷體" w:hAnsi="Times New Roman" w:cs="Times New Roman"/>
                  <w:color w:val="000000"/>
                </w:rPr>
                <w:t>3</w:t>
              </w:r>
            </w:ins>
          </w:p>
        </w:tc>
        <w:tc>
          <w:tcPr>
            <w:tcW w:w="1236" w:type="pct"/>
            <w:vAlign w:val="center"/>
          </w:tcPr>
          <w:p w14:paraId="584ACA72" w14:textId="77777777" w:rsidR="00085A97" w:rsidRDefault="00085A97" w:rsidP="00F46B5A">
            <w:pPr>
              <w:spacing w:line="360" w:lineRule="auto"/>
              <w:jc w:val="center"/>
              <w:rPr>
                <w:ins w:id="5094" w:author="瑋婷 徐" w:date="2025-01-04T22:57:00Z" w16du:dateUtc="2025-01-04T14:57:00Z"/>
                <w:rFonts w:ascii="Times New Roman" w:eastAsia="標楷體" w:hAnsi="Times New Roman" w:cs="Times New Roman"/>
                <w:color w:val="000000"/>
              </w:rPr>
            </w:pPr>
          </w:p>
        </w:tc>
        <w:tc>
          <w:tcPr>
            <w:tcW w:w="1235" w:type="pct"/>
            <w:gridSpan w:val="2"/>
            <w:vAlign w:val="center"/>
          </w:tcPr>
          <w:p w14:paraId="48455659" w14:textId="77777777" w:rsidR="00085A97" w:rsidRDefault="00085A97" w:rsidP="00F46B5A">
            <w:pPr>
              <w:spacing w:line="360" w:lineRule="auto"/>
              <w:jc w:val="center"/>
              <w:rPr>
                <w:ins w:id="5095" w:author="瑋婷 徐" w:date="2025-01-04T22:57:00Z" w16du:dateUtc="2025-01-04T14:57:00Z"/>
                <w:rFonts w:ascii="Times New Roman" w:eastAsia="標楷體" w:hAnsi="Times New Roman" w:cs="Times New Roman"/>
                <w:color w:val="000000"/>
              </w:rPr>
            </w:pPr>
            <w:ins w:id="5096" w:author="瑋婷 徐" w:date="2025-01-04T22:57:00Z" w16du:dateUtc="2025-01-04T14:57:00Z">
              <w:r w:rsidRPr="00F46B5A">
                <w:rPr>
                  <w:rFonts w:ascii="Times New Roman" w:eastAsia="標楷體" w:hAnsi="Times New Roman" w:cs="Times New Roman"/>
                  <w:color w:val="000000"/>
                </w:rPr>
                <w:t>2</w:t>
              </w:r>
            </w:ins>
          </w:p>
        </w:tc>
        <w:tc>
          <w:tcPr>
            <w:tcW w:w="941" w:type="pct"/>
            <w:vAlign w:val="center"/>
          </w:tcPr>
          <w:p w14:paraId="270E737E" w14:textId="77777777" w:rsidR="00085A97" w:rsidRDefault="00085A97" w:rsidP="00F46B5A">
            <w:pPr>
              <w:spacing w:line="360" w:lineRule="auto"/>
              <w:jc w:val="center"/>
              <w:rPr>
                <w:ins w:id="5097" w:author="瑋婷 徐" w:date="2025-01-04T22:57:00Z" w16du:dateUtc="2025-01-04T14:57:00Z"/>
                <w:rFonts w:ascii="Times New Roman" w:eastAsia="標楷體" w:hAnsi="Times New Roman" w:cs="Times New Roman"/>
                <w:color w:val="000000"/>
              </w:rPr>
            </w:pPr>
            <w:ins w:id="5098" w:author="瑋婷 徐" w:date="2025-01-04T22:57:00Z" w16du:dateUtc="2025-01-04T14:57:00Z">
              <w:r w:rsidRPr="00F46B5A">
                <w:rPr>
                  <w:rFonts w:ascii="Times New Roman" w:eastAsia="標楷體" w:hAnsi="Times New Roman" w:cs="Times New Roman"/>
                  <w:color w:val="000000"/>
                </w:rPr>
                <w:t>5</w:t>
              </w:r>
            </w:ins>
          </w:p>
        </w:tc>
      </w:tr>
      <w:tr w:rsidR="00085A97" w14:paraId="7577C08D" w14:textId="77777777" w:rsidTr="00085A97">
        <w:tblPrEx>
          <w:tblCellMar>
            <w:top w:w="72" w:type="dxa"/>
            <w:left w:w="144" w:type="dxa"/>
            <w:bottom w:w="72" w:type="dxa"/>
            <w:right w:w="144" w:type="dxa"/>
          </w:tblCellMar>
        </w:tblPrEx>
        <w:trPr>
          <w:trHeight w:val="584"/>
          <w:ins w:id="5099" w:author="瑋婷 徐" w:date="2025-01-04T22:57:00Z"/>
        </w:trPr>
        <w:tc>
          <w:tcPr>
            <w:tcW w:w="940" w:type="pct"/>
            <w:tcMar>
              <w:top w:w="12" w:type="dxa"/>
              <w:left w:w="12" w:type="dxa"/>
              <w:bottom w:w="0" w:type="dxa"/>
              <w:right w:w="12" w:type="dxa"/>
            </w:tcMar>
            <w:vAlign w:val="center"/>
          </w:tcPr>
          <w:p w14:paraId="4BDAE7A8" w14:textId="77777777" w:rsidR="00085A97" w:rsidRDefault="00085A97" w:rsidP="00F46B5A">
            <w:pPr>
              <w:spacing w:line="360" w:lineRule="auto"/>
              <w:jc w:val="center"/>
              <w:rPr>
                <w:ins w:id="5100" w:author="瑋婷 徐" w:date="2025-01-04T22:57:00Z" w16du:dateUtc="2025-01-04T14:57:00Z"/>
                <w:rFonts w:ascii="Times New Roman" w:eastAsia="標楷體" w:hAnsi="Times New Roman" w:cs="Times New Roman"/>
              </w:rPr>
            </w:pPr>
            <w:ins w:id="5101" w:author="瑋婷 徐" w:date="2025-01-04T22:57:00Z" w16du:dateUtc="2025-01-04T14:57:00Z">
              <w:r w:rsidRPr="00F46B5A">
                <w:rPr>
                  <w:rFonts w:ascii="Times New Roman" w:eastAsia="標楷體" w:hAnsi="Times New Roman" w:cs="Times New Roman" w:hint="eastAsia"/>
                </w:rPr>
                <w:t>花蓮</w:t>
              </w:r>
            </w:ins>
          </w:p>
        </w:tc>
        <w:tc>
          <w:tcPr>
            <w:tcW w:w="648" w:type="pct"/>
            <w:vAlign w:val="center"/>
          </w:tcPr>
          <w:p w14:paraId="27F600DC" w14:textId="77777777" w:rsidR="00085A97" w:rsidRDefault="00085A97" w:rsidP="00F46B5A">
            <w:pPr>
              <w:spacing w:line="360" w:lineRule="auto"/>
              <w:jc w:val="center"/>
              <w:rPr>
                <w:ins w:id="5102" w:author="瑋婷 徐" w:date="2025-01-04T22:57:00Z" w16du:dateUtc="2025-01-04T14:57:00Z"/>
                <w:rFonts w:ascii="Times New Roman" w:eastAsia="標楷體" w:hAnsi="Times New Roman" w:cs="Times New Roman"/>
                <w:color w:val="000000"/>
              </w:rPr>
            </w:pPr>
            <w:ins w:id="5103" w:author="瑋婷 徐" w:date="2025-01-04T22:57:00Z" w16du:dateUtc="2025-01-04T14:57:00Z">
              <w:r w:rsidRPr="00F46B5A">
                <w:rPr>
                  <w:rFonts w:ascii="Times New Roman" w:eastAsia="標楷體" w:hAnsi="Times New Roman" w:cs="Times New Roman"/>
                  <w:color w:val="000000"/>
                </w:rPr>
                <w:t>3</w:t>
              </w:r>
            </w:ins>
          </w:p>
        </w:tc>
        <w:tc>
          <w:tcPr>
            <w:tcW w:w="1236" w:type="pct"/>
            <w:vAlign w:val="center"/>
          </w:tcPr>
          <w:p w14:paraId="238BAFD2" w14:textId="77777777" w:rsidR="00085A97" w:rsidRDefault="00085A97" w:rsidP="00F46B5A">
            <w:pPr>
              <w:spacing w:line="360" w:lineRule="auto"/>
              <w:jc w:val="center"/>
              <w:rPr>
                <w:ins w:id="5104" w:author="瑋婷 徐" w:date="2025-01-04T22:57:00Z" w16du:dateUtc="2025-01-04T14:57:00Z"/>
                <w:rFonts w:ascii="Times New Roman" w:eastAsia="標楷體" w:hAnsi="Times New Roman" w:cs="Times New Roman"/>
                <w:color w:val="000000"/>
              </w:rPr>
            </w:pPr>
          </w:p>
        </w:tc>
        <w:tc>
          <w:tcPr>
            <w:tcW w:w="1235" w:type="pct"/>
            <w:gridSpan w:val="2"/>
            <w:vAlign w:val="center"/>
          </w:tcPr>
          <w:p w14:paraId="40E4D219" w14:textId="77777777" w:rsidR="00085A97" w:rsidRDefault="00085A97" w:rsidP="00F46B5A">
            <w:pPr>
              <w:spacing w:line="360" w:lineRule="auto"/>
              <w:jc w:val="center"/>
              <w:rPr>
                <w:ins w:id="5105" w:author="瑋婷 徐" w:date="2025-01-04T22:57:00Z" w16du:dateUtc="2025-01-04T14:57:00Z"/>
                <w:rFonts w:ascii="Times New Roman" w:eastAsia="標楷體" w:hAnsi="Times New Roman" w:cs="Times New Roman"/>
                <w:color w:val="000000"/>
              </w:rPr>
            </w:pPr>
          </w:p>
        </w:tc>
        <w:tc>
          <w:tcPr>
            <w:tcW w:w="941" w:type="pct"/>
            <w:vAlign w:val="center"/>
          </w:tcPr>
          <w:p w14:paraId="255CD583" w14:textId="77777777" w:rsidR="00085A97" w:rsidRDefault="00085A97" w:rsidP="00F46B5A">
            <w:pPr>
              <w:spacing w:line="360" w:lineRule="auto"/>
              <w:jc w:val="center"/>
              <w:rPr>
                <w:ins w:id="5106" w:author="瑋婷 徐" w:date="2025-01-04T22:57:00Z" w16du:dateUtc="2025-01-04T14:57:00Z"/>
                <w:rFonts w:ascii="Times New Roman" w:eastAsia="標楷體" w:hAnsi="Times New Roman" w:cs="Times New Roman"/>
                <w:color w:val="000000"/>
              </w:rPr>
            </w:pPr>
            <w:ins w:id="5107" w:author="瑋婷 徐" w:date="2025-01-04T22:57:00Z" w16du:dateUtc="2025-01-04T14:57:00Z">
              <w:r w:rsidRPr="00F46B5A">
                <w:rPr>
                  <w:rFonts w:ascii="Times New Roman" w:eastAsia="標楷體" w:hAnsi="Times New Roman" w:cs="Times New Roman"/>
                  <w:color w:val="000000"/>
                </w:rPr>
                <w:t>3</w:t>
              </w:r>
            </w:ins>
          </w:p>
        </w:tc>
      </w:tr>
      <w:tr w:rsidR="00085A97" w14:paraId="446E380D" w14:textId="77777777" w:rsidTr="00085A97">
        <w:tblPrEx>
          <w:tblCellMar>
            <w:top w:w="72" w:type="dxa"/>
            <w:left w:w="144" w:type="dxa"/>
            <w:bottom w:w="72" w:type="dxa"/>
            <w:right w:w="144" w:type="dxa"/>
          </w:tblCellMar>
        </w:tblPrEx>
        <w:trPr>
          <w:trHeight w:val="584"/>
          <w:ins w:id="5108" w:author="瑋婷 徐" w:date="2025-01-04T22:57:00Z"/>
        </w:trPr>
        <w:tc>
          <w:tcPr>
            <w:tcW w:w="940" w:type="pct"/>
            <w:tcBorders>
              <w:bottom w:val="single" w:sz="8" w:space="0" w:color="000000"/>
            </w:tcBorders>
            <w:tcMar>
              <w:top w:w="12" w:type="dxa"/>
              <w:left w:w="12" w:type="dxa"/>
              <w:bottom w:w="0" w:type="dxa"/>
              <w:right w:w="12" w:type="dxa"/>
            </w:tcMar>
            <w:vAlign w:val="center"/>
          </w:tcPr>
          <w:p w14:paraId="0E22E9BF" w14:textId="77777777" w:rsidR="00085A97" w:rsidRDefault="00085A97" w:rsidP="00F46B5A">
            <w:pPr>
              <w:spacing w:line="360" w:lineRule="auto"/>
              <w:jc w:val="center"/>
              <w:rPr>
                <w:ins w:id="5109" w:author="瑋婷 徐" w:date="2025-01-04T22:57:00Z" w16du:dateUtc="2025-01-04T14:57:00Z"/>
                <w:rFonts w:ascii="Times New Roman" w:eastAsia="標楷體" w:hAnsi="Times New Roman" w:cs="Times New Roman"/>
              </w:rPr>
            </w:pPr>
            <w:ins w:id="5110" w:author="瑋婷 徐" w:date="2025-01-04T22:57:00Z" w16du:dateUtc="2025-01-04T14:57:00Z">
              <w:r w:rsidRPr="00F46B5A">
                <w:rPr>
                  <w:rFonts w:ascii="Times New Roman" w:eastAsia="標楷體" w:hAnsi="Times New Roman" w:cs="Times New Roman" w:hint="eastAsia"/>
                </w:rPr>
                <w:t>嘉義</w:t>
              </w:r>
            </w:ins>
          </w:p>
        </w:tc>
        <w:tc>
          <w:tcPr>
            <w:tcW w:w="648" w:type="pct"/>
            <w:tcBorders>
              <w:bottom w:val="single" w:sz="8" w:space="0" w:color="000000"/>
            </w:tcBorders>
            <w:vAlign w:val="center"/>
          </w:tcPr>
          <w:p w14:paraId="6C6DF610" w14:textId="77777777" w:rsidR="00085A97" w:rsidRDefault="00085A97" w:rsidP="00F46B5A">
            <w:pPr>
              <w:spacing w:line="360" w:lineRule="auto"/>
              <w:jc w:val="center"/>
              <w:rPr>
                <w:ins w:id="5111" w:author="瑋婷 徐" w:date="2025-01-04T22:57:00Z" w16du:dateUtc="2025-01-04T14:57:00Z"/>
                <w:rFonts w:ascii="Times New Roman" w:eastAsia="標楷體" w:hAnsi="Times New Roman" w:cs="Times New Roman"/>
                <w:color w:val="000000"/>
              </w:rPr>
            </w:pPr>
            <w:ins w:id="5112" w:author="瑋婷 徐" w:date="2025-01-04T22:57:00Z" w16du:dateUtc="2025-01-04T14:57:00Z">
              <w:r w:rsidRPr="00F46B5A">
                <w:rPr>
                  <w:rFonts w:ascii="Times New Roman" w:eastAsia="標楷體" w:hAnsi="Times New Roman" w:cs="Times New Roman"/>
                  <w:color w:val="000000"/>
                </w:rPr>
                <w:t>1</w:t>
              </w:r>
            </w:ins>
          </w:p>
        </w:tc>
        <w:tc>
          <w:tcPr>
            <w:tcW w:w="1236" w:type="pct"/>
            <w:tcBorders>
              <w:bottom w:val="single" w:sz="8" w:space="0" w:color="000000"/>
            </w:tcBorders>
            <w:vAlign w:val="center"/>
          </w:tcPr>
          <w:p w14:paraId="5185AE0F" w14:textId="77777777" w:rsidR="00085A97" w:rsidRDefault="00085A97" w:rsidP="00F46B5A">
            <w:pPr>
              <w:spacing w:line="360" w:lineRule="auto"/>
              <w:jc w:val="center"/>
              <w:rPr>
                <w:ins w:id="5113" w:author="瑋婷 徐" w:date="2025-01-04T22:57:00Z" w16du:dateUtc="2025-01-04T14:57:00Z"/>
                <w:rFonts w:ascii="Times New Roman" w:eastAsia="標楷體" w:hAnsi="Times New Roman" w:cs="Times New Roman"/>
                <w:color w:val="000000"/>
              </w:rPr>
            </w:pPr>
          </w:p>
        </w:tc>
        <w:tc>
          <w:tcPr>
            <w:tcW w:w="1235" w:type="pct"/>
            <w:gridSpan w:val="2"/>
            <w:tcBorders>
              <w:bottom w:val="single" w:sz="8" w:space="0" w:color="000000"/>
            </w:tcBorders>
            <w:vAlign w:val="center"/>
          </w:tcPr>
          <w:p w14:paraId="1073652C" w14:textId="77777777" w:rsidR="00085A97" w:rsidRDefault="00085A97" w:rsidP="00F46B5A">
            <w:pPr>
              <w:spacing w:line="360" w:lineRule="auto"/>
              <w:jc w:val="center"/>
              <w:rPr>
                <w:ins w:id="5114" w:author="瑋婷 徐" w:date="2025-01-04T22:57:00Z" w16du:dateUtc="2025-01-04T14:57:00Z"/>
                <w:rFonts w:ascii="Times New Roman" w:eastAsia="標楷體" w:hAnsi="Times New Roman" w:cs="Times New Roman"/>
                <w:color w:val="000000"/>
              </w:rPr>
            </w:pPr>
            <w:ins w:id="5115" w:author="瑋婷 徐" w:date="2025-01-04T22:57:00Z" w16du:dateUtc="2025-01-04T14:57:00Z">
              <w:r w:rsidRPr="00F46B5A">
                <w:rPr>
                  <w:rFonts w:ascii="Times New Roman" w:eastAsia="標楷體" w:hAnsi="Times New Roman" w:cs="Times New Roman"/>
                  <w:color w:val="000000"/>
                </w:rPr>
                <w:t>3</w:t>
              </w:r>
            </w:ins>
          </w:p>
        </w:tc>
        <w:tc>
          <w:tcPr>
            <w:tcW w:w="941" w:type="pct"/>
            <w:tcBorders>
              <w:bottom w:val="single" w:sz="8" w:space="0" w:color="000000"/>
            </w:tcBorders>
            <w:vAlign w:val="center"/>
          </w:tcPr>
          <w:p w14:paraId="35FCF5CB" w14:textId="77777777" w:rsidR="00085A97" w:rsidRDefault="00085A97" w:rsidP="00F46B5A">
            <w:pPr>
              <w:spacing w:line="360" w:lineRule="auto"/>
              <w:jc w:val="center"/>
              <w:rPr>
                <w:ins w:id="5116" w:author="瑋婷 徐" w:date="2025-01-04T22:57:00Z" w16du:dateUtc="2025-01-04T14:57:00Z"/>
                <w:rFonts w:ascii="Times New Roman" w:eastAsia="標楷體" w:hAnsi="Times New Roman" w:cs="Times New Roman"/>
                <w:color w:val="000000"/>
              </w:rPr>
            </w:pPr>
            <w:ins w:id="5117" w:author="瑋婷 徐" w:date="2025-01-04T22:57:00Z" w16du:dateUtc="2025-01-04T14:57:00Z">
              <w:r w:rsidRPr="00F46B5A">
                <w:rPr>
                  <w:rFonts w:ascii="Times New Roman" w:eastAsia="標楷體" w:hAnsi="Times New Roman" w:cs="Times New Roman"/>
                  <w:color w:val="000000"/>
                </w:rPr>
                <w:t>4</w:t>
              </w:r>
            </w:ins>
          </w:p>
        </w:tc>
      </w:tr>
      <w:tr w:rsidR="00085A97" w14:paraId="63DF6B13" w14:textId="77777777" w:rsidTr="00085A97">
        <w:tblPrEx>
          <w:tblCellMar>
            <w:top w:w="72" w:type="dxa"/>
            <w:left w:w="144" w:type="dxa"/>
            <w:bottom w:w="72" w:type="dxa"/>
            <w:right w:w="144" w:type="dxa"/>
          </w:tblCellMar>
        </w:tblPrEx>
        <w:trPr>
          <w:trHeight w:val="584"/>
          <w:ins w:id="5118" w:author="瑋婷 徐" w:date="2025-01-04T22:57:00Z"/>
        </w:trPr>
        <w:tc>
          <w:tcPr>
            <w:tcW w:w="940" w:type="pct"/>
            <w:tcBorders>
              <w:top w:val="single" w:sz="8" w:space="0" w:color="000000"/>
              <w:bottom w:val="single" w:sz="8" w:space="0" w:color="000000"/>
            </w:tcBorders>
            <w:tcMar>
              <w:top w:w="12" w:type="dxa"/>
              <w:left w:w="12" w:type="dxa"/>
              <w:bottom w:w="0" w:type="dxa"/>
              <w:right w:w="12" w:type="dxa"/>
            </w:tcMar>
            <w:vAlign w:val="center"/>
          </w:tcPr>
          <w:p w14:paraId="53691341" w14:textId="77777777" w:rsidR="00085A97" w:rsidRDefault="00085A97" w:rsidP="00F46B5A">
            <w:pPr>
              <w:spacing w:line="360" w:lineRule="auto"/>
              <w:jc w:val="center"/>
              <w:rPr>
                <w:ins w:id="5119" w:author="瑋婷 徐" w:date="2025-01-04T22:57:00Z" w16du:dateUtc="2025-01-04T14:57:00Z"/>
                <w:rFonts w:ascii="Times New Roman" w:eastAsia="標楷體" w:hAnsi="Times New Roman" w:cs="Times New Roman"/>
              </w:rPr>
            </w:pPr>
            <w:ins w:id="5120" w:author="瑋婷 徐" w:date="2025-01-04T22:57:00Z" w16du:dateUtc="2025-01-04T14:57:00Z">
              <w:r w:rsidRPr="00F46B5A">
                <w:rPr>
                  <w:rFonts w:ascii="Times New Roman" w:eastAsia="標楷體" w:hAnsi="Times New Roman" w:cs="Times New Roman" w:hint="eastAsia"/>
                </w:rPr>
                <w:t>總計</w:t>
              </w:r>
            </w:ins>
          </w:p>
        </w:tc>
        <w:tc>
          <w:tcPr>
            <w:tcW w:w="648" w:type="pct"/>
            <w:tcBorders>
              <w:top w:val="single" w:sz="8" w:space="0" w:color="000000"/>
              <w:bottom w:val="single" w:sz="8" w:space="0" w:color="000000"/>
            </w:tcBorders>
            <w:vAlign w:val="center"/>
          </w:tcPr>
          <w:p w14:paraId="011477DD" w14:textId="77777777" w:rsidR="00085A97" w:rsidRDefault="00085A97" w:rsidP="00F46B5A">
            <w:pPr>
              <w:spacing w:line="360" w:lineRule="auto"/>
              <w:jc w:val="center"/>
              <w:rPr>
                <w:ins w:id="5121" w:author="瑋婷 徐" w:date="2025-01-04T22:57:00Z" w16du:dateUtc="2025-01-04T14:57:00Z"/>
                <w:rFonts w:ascii="Times New Roman" w:eastAsia="標楷體" w:hAnsi="Times New Roman" w:cs="Times New Roman"/>
                <w:color w:val="000000"/>
              </w:rPr>
            </w:pPr>
            <w:ins w:id="5122" w:author="瑋婷 徐" w:date="2025-01-04T22:57:00Z" w16du:dateUtc="2025-01-04T14:57:00Z">
              <w:r w:rsidRPr="00F46B5A">
                <w:rPr>
                  <w:rFonts w:ascii="Times New Roman" w:eastAsia="標楷體" w:hAnsi="Times New Roman" w:cs="Times New Roman"/>
                  <w:color w:val="000000"/>
                </w:rPr>
                <w:t>33</w:t>
              </w:r>
            </w:ins>
          </w:p>
        </w:tc>
        <w:tc>
          <w:tcPr>
            <w:tcW w:w="1236" w:type="pct"/>
            <w:tcBorders>
              <w:top w:val="single" w:sz="8" w:space="0" w:color="000000"/>
              <w:bottom w:val="single" w:sz="8" w:space="0" w:color="000000"/>
            </w:tcBorders>
            <w:vAlign w:val="center"/>
          </w:tcPr>
          <w:p w14:paraId="09470532" w14:textId="77777777" w:rsidR="00085A97" w:rsidRDefault="00085A97" w:rsidP="00F46B5A">
            <w:pPr>
              <w:spacing w:line="360" w:lineRule="auto"/>
              <w:jc w:val="center"/>
              <w:rPr>
                <w:ins w:id="5123" w:author="瑋婷 徐" w:date="2025-01-04T22:57:00Z" w16du:dateUtc="2025-01-04T14:57:00Z"/>
                <w:rFonts w:ascii="Times New Roman" w:eastAsia="標楷體" w:hAnsi="Times New Roman" w:cs="Times New Roman"/>
                <w:color w:val="000000"/>
              </w:rPr>
            </w:pPr>
            <w:ins w:id="5124" w:author="瑋婷 徐" w:date="2025-01-04T22:57:00Z" w16du:dateUtc="2025-01-04T14:57:00Z">
              <w:r>
                <w:rPr>
                  <w:rFonts w:ascii="Times New Roman" w:eastAsia="標楷體" w:hAnsi="Times New Roman" w:cs="Times New Roman" w:hint="eastAsia"/>
                  <w:color w:val="000000"/>
                </w:rPr>
                <w:t>0</w:t>
              </w:r>
            </w:ins>
          </w:p>
        </w:tc>
        <w:tc>
          <w:tcPr>
            <w:tcW w:w="1235" w:type="pct"/>
            <w:gridSpan w:val="2"/>
            <w:tcBorders>
              <w:top w:val="single" w:sz="8" w:space="0" w:color="000000"/>
              <w:bottom w:val="single" w:sz="8" w:space="0" w:color="000000"/>
            </w:tcBorders>
            <w:vAlign w:val="center"/>
          </w:tcPr>
          <w:p w14:paraId="049F1394" w14:textId="77777777" w:rsidR="00085A97" w:rsidRDefault="00085A97" w:rsidP="00F46B5A">
            <w:pPr>
              <w:spacing w:line="360" w:lineRule="auto"/>
              <w:jc w:val="center"/>
              <w:rPr>
                <w:ins w:id="5125" w:author="瑋婷 徐" w:date="2025-01-04T22:57:00Z" w16du:dateUtc="2025-01-04T14:57:00Z"/>
                <w:rFonts w:ascii="Times New Roman" w:eastAsia="標楷體" w:hAnsi="Times New Roman" w:cs="Times New Roman"/>
                <w:color w:val="000000"/>
              </w:rPr>
            </w:pPr>
            <w:ins w:id="5126" w:author="瑋婷 徐" w:date="2025-01-04T22:57:00Z" w16du:dateUtc="2025-01-04T14:57:00Z">
              <w:r w:rsidRPr="00F46B5A">
                <w:rPr>
                  <w:rFonts w:ascii="Times New Roman" w:eastAsia="標楷體" w:hAnsi="Times New Roman" w:cs="Times New Roman"/>
                  <w:color w:val="000000"/>
                </w:rPr>
                <w:t>8</w:t>
              </w:r>
            </w:ins>
          </w:p>
        </w:tc>
        <w:tc>
          <w:tcPr>
            <w:tcW w:w="941" w:type="pct"/>
            <w:tcBorders>
              <w:top w:val="single" w:sz="8" w:space="0" w:color="000000"/>
              <w:bottom w:val="single" w:sz="8" w:space="0" w:color="000000"/>
            </w:tcBorders>
            <w:vAlign w:val="center"/>
          </w:tcPr>
          <w:p w14:paraId="65BECD86" w14:textId="77777777" w:rsidR="00085A97" w:rsidRDefault="00085A97" w:rsidP="00F46B5A">
            <w:pPr>
              <w:spacing w:line="360" w:lineRule="auto"/>
              <w:jc w:val="center"/>
              <w:rPr>
                <w:ins w:id="5127" w:author="瑋婷 徐" w:date="2025-01-04T22:57:00Z" w16du:dateUtc="2025-01-04T14:57:00Z"/>
                <w:rFonts w:ascii="Times New Roman" w:eastAsia="標楷體" w:hAnsi="Times New Roman" w:cs="Times New Roman"/>
                <w:color w:val="000000"/>
              </w:rPr>
            </w:pPr>
            <w:ins w:id="5128" w:author="瑋婷 徐" w:date="2025-01-04T22:57:00Z" w16du:dateUtc="2025-01-04T14:57:00Z">
              <w:r w:rsidRPr="00F46B5A">
                <w:rPr>
                  <w:rFonts w:ascii="Times New Roman" w:eastAsia="標楷體" w:hAnsi="Times New Roman" w:cs="Times New Roman"/>
                  <w:color w:val="000000"/>
                </w:rPr>
                <w:t>41</w:t>
              </w:r>
            </w:ins>
          </w:p>
        </w:tc>
      </w:tr>
    </w:tbl>
    <w:p w14:paraId="137C2D68" w14:textId="77777777" w:rsidR="00085A97" w:rsidRDefault="00085A97" w:rsidP="00085A97">
      <w:pPr>
        <w:spacing w:line="0" w:lineRule="atLeast"/>
        <w:jc w:val="both"/>
        <w:rPr>
          <w:moveTo w:id="5129" w:author="瑋婷 徐" w:date="2025-01-04T22:57:00Z" w16du:dateUtc="2025-01-04T14:57:00Z"/>
          <w:rFonts w:ascii="Times New Roman" w:eastAsia="標楷體" w:hAnsi="Times New Roman" w:cs="Times New Roman"/>
        </w:rPr>
      </w:pPr>
      <w:moveToRangeStart w:id="5130" w:author="瑋婷 徐" w:date="2025-01-04T22:57:00Z" w:name="move186923871"/>
      <w:proofErr w:type="gramStart"/>
      <w:moveTo w:id="5131" w:author="瑋婷 徐" w:date="2025-01-04T22:57:00Z" w16du:dateUtc="2025-01-04T14:57:00Z">
        <w:r>
          <w:rPr>
            <w:rFonts w:ascii="Times New Roman" w:eastAsia="標楷體" w:hAnsi="Times New Roman" w:cs="Times New Roman"/>
          </w:rPr>
          <w:t>註</w:t>
        </w:r>
        <w:proofErr w:type="gramEnd"/>
        <w:r>
          <w:rPr>
            <w:rFonts w:ascii="Times New Roman" w:eastAsia="標楷體" w:hAnsi="Times New Roman" w:cs="Times New Roman"/>
          </w:rPr>
          <w:t>：</w:t>
        </w:r>
      </w:moveTo>
    </w:p>
    <w:p w14:paraId="1DE6A555" w14:textId="77777777" w:rsidR="00085A97" w:rsidRDefault="00085A97" w:rsidP="00085A97">
      <w:pPr>
        <w:pStyle w:val="aff3"/>
        <w:numPr>
          <w:ilvl w:val="0"/>
          <w:numId w:val="5"/>
        </w:numPr>
        <w:spacing w:line="0" w:lineRule="atLeast"/>
        <w:jc w:val="both"/>
        <w:rPr>
          <w:moveTo w:id="5132" w:author="瑋婷 徐" w:date="2025-01-04T22:57:00Z" w16du:dateUtc="2025-01-04T14:57:00Z"/>
          <w:rFonts w:ascii="Times New Roman" w:eastAsia="標楷體" w:hAnsi="Times New Roman" w:cs="Times New Roman"/>
        </w:rPr>
      </w:pPr>
      <w:moveTo w:id="5133" w:author="瑋婷 徐" w:date="2025-01-04T22:57:00Z" w16du:dateUtc="2025-01-04T14:57:00Z">
        <w:r>
          <w:rPr>
            <w:rFonts w:ascii="Times New Roman" w:eastAsia="標楷體" w:hAnsi="Times New Roman" w:cs="Times New Roman"/>
          </w:rPr>
          <w:t>單位：樣區</w:t>
        </w:r>
        <w:r>
          <w:rPr>
            <w:rFonts w:ascii="Times New Roman" w:eastAsia="標楷體" w:hAnsi="Times New Roman" w:cs="Times New Roman"/>
          </w:rPr>
          <w:t>(</w:t>
        </w:r>
        <w:proofErr w:type="gramStart"/>
        <w:r>
          <w:rPr>
            <w:rFonts w:ascii="Times New Roman" w:eastAsia="標楷體" w:hAnsi="Times New Roman" w:cs="Times New Roman"/>
          </w:rPr>
          <w:t>個</w:t>
        </w:r>
        <w:proofErr w:type="gramEnd"/>
        <w:r>
          <w:rPr>
            <w:rFonts w:ascii="Times New Roman" w:eastAsia="標楷體" w:hAnsi="Times New Roman" w:cs="Times New Roman"/>
          </w:rPr>
          <w:t>)</w:t>
        </w:r>
        <w:r>
          <w:rPr>
            <w:rFonts w:ascii="Times New Roman" w:eastAsia="標楷體" w:hAnsi="Times New Roman" w:cs="Times New Roman"/>
          </w:rPr>
          <w:t>。</w:t>
        </w:r>
      </w:moveTo>
    </w:p>
    <w:p w14:paraId="34616A59" w14:textId="77777777" w:rsidR="00085A97" w:rsidRDefault="00085A97" w:rsidP="00085A97">
      <w:pPr>
        <w:pStyle w:val="aff3"/>
        <w:widowControl/>
        <w:numPr>
          <w:ilvl w:val="0"/>
          <w:numId w:val="5"/>
        </w:numPr>
        <w:spacing w:line="0" w:lineRule="atLeast"/>
        <w:rPr>
          <w:moveTo w:id="5134" w:author="瑋婷 徐" w:date="2025-01-04T22:57:00Z" w16du:dateUtc="2025-01-04T14:57:00Z"/>
          <w:rFonts w:ascii="Times New Roman" w:eastAsia="標楷體" w:hAnsi="Times New Roman" w:cs="Times New Roman"/>
        </w:rPr>
      </w:pPr>
      <w:moveTo w:id="5135" w:author="瑋婷 徐" w:date="2025-01-04T22:57:00Z" w16du:dateUtc="2025-01-04T14:57:00Z">
        <w:r>
          <w:rPr>
            <w:rFonts w:ascii="Times New Roman" w:eastAsia="標楷體" w:hAnsi="Times New Roman" w:cs="Times New Roman"/>
          </w:rPr>
          <w:t>優等，即資料均符合</w:t>
        </w:r>
        <w:r>
          <w:rPr>
            <w:rFonts w:ascii="Times New Roman" w:eastAsia="標楷體" w:hAnsi="Times New Roman" w:cs="Times New Roman"/>
          </w:rPr>
          <w:t>BBS Taiwan</w:t>
        </w:r>
        <w:r>
          <w:rPr>
            <w:rFonts w:ascii="Times New Roman" w:eastAsia="標楷體" w:hAnsi="Times New Roman" w:cs="Times New Roman"/>
          </w:rPr>
          <w:t>的調查標準，可納入後續全</w:t>
        </w:r>
        <w:proofErr w:type="gramStart"/>
        <w:r>
          <w:rPr>
            <w:rFonts w:ascii="Times New Roman" w:eastAsia="標楷體" w:hAnsi="Times New Roman" w:cs="Times New Roman"/>
          </w:rPr>
          <w:t>臺</w:t>
        </w:r>
        <w:proofErr w:type="gramEnd"/>
        <w:r>
          <w:rPr>
            <w:rFonts w:ascii="Times New Roman" w:eastAsia="標楷體" w:hAnsi="Times New Roman" w:cs="Times New Roman"/>
          </w:rPr>
          <w:t>繁殖鳥類族群變動趨勢分析及相關指標運算用。</w:t>
        </w:r>
      </w:moveTo>
    </w:p>
    <w:p w14:paraId="1839A237" w14:textId="77777777" w:rsidR="00085A97" w:rsidRDefault="00085A97" w:rsidP="00085A97">
      <w:pPr>
        <w:pStyle w:val="aff3"/>
        <w:widowControl/>
        <w:numPr>
          <w:ilvl w:val="0"/>
          <w:numId w:val="5"/>
        </w:numPr>
        <w:spacing w:line="0" w:lineRule="atLeast"/>
        <w:rPr>
          <w:moveTo w:id="5136" w:author="瑋婷 徐" w:date="2025-01-04T22:57:00Z" w16du:dateUtc="2025-01-04T14:57:00Z"/>
          <w:rFonts w:ascii="Times New Roman" w:eastAsia="標楷體" w:hAnsi="Times New Roman" w:cs="Times New Roman"/>
        </w:rPr>
      </w:pPr>
      <w:moveTo w:id="5137" w:author="瑋婷 徐" w:date="2025-01-04T22:57:00Z" w16du:dateUtc="2025-01-04T14:57:00Z">
        <w:r>
          <w:rPr>
            <w:rFonts w:ascii="Times New Roman" w:eastAsia="標楷體" w:hAnsi="Times New Roman" w:cs="Times New Roman"/>
          </w:rPr>
          <w:t>有疑慮等級，即該樣區調查到的鳥種數些微偏少。</w:t>
        </w:r>
      </w:moveTo>
    </w:p>
    <w:p w14:paraId="7610CF33" w14:textId="77777777" w:rsidR="00085A97" w:rsidRDefault="00085A97" w:rsidP="00085A97">
      <w:pPr>
        <w:pStyle w:val="aff3"/>
        <w:widowControl/>
        <w:numPr>
          <w:ilvl w:val="0"/>
          <w:numId w:val="5"/>
        </w:numPr>
        <w:spacing w:line="0" w:lineRule="atLeast"/>
        <w:rPr>
          <w:moveTo w:id="5138" w:author="瑋婷 徐" w:date="2025-01-04T22:57:00Z" w16du:dateUtc="2025-01-04T14:57:00Z"/>
          <w:rFonts w:ascii="Times New Roman" w:eastAsia="標楷體" w:hAnsi="Times New Roman" w:cs="Times New Roman"/>
        </w:rPr>
      </w:pPr>
      <w:moveTo w:id="5139" w:author="瑋婷 徐" w:date="2025-01-04T22:57:00Z" w16du:dateUtc="2025-01-04T14:57:00Z">
        <w:r>
          <w:rPr>
            <w:rFonts w:ascii="Times New Roman" w:eastAsia="標楷體" w:hAnsi="Times New Roman" w:cs="Times New Roman"/>
          </w:rPr>
          <w:t>待加強等級，即調查表填寫方式錯誤或調查到的鳥種數偏少。</w:t>
        </w:r>
      </w:moveTo>
    </w:p>
    <w:p w14:paraId="00B88423" w14:textId="530D1CF1" w:rsidR="00D93FCC" w:rsidRPr="0044744F" w:rsidDel="00085A97" w:rsidRDefault="002435EC">
      <w:pPr>
        <w:rPr>
          <w:del w:id="5140" w:author="瑋婷 徐" w:date="2025-01-04T22:56:00Z" w16du:dateUtc="2025-01-04T14:56:00Z"/>
          <w:moveFrom w:id="5141" w:author="瑋婷 徐" w:date="2025-01-04T22:38:00Z" w16du:dateUtc="2025-01-04T14:38:00Z"/>
          <w:rFonts w:ascii="Times New Roman" w:eastAsia="標楷體" w:hAnsi="Times New Roman" w:cs="Times New Roman"/>
          <w:rPrChange w:id="5142" w:author="瑋婷 徐" w:date="2025-01-04T22:39:00Z" w16du:dateUtc="2025-01-04T14:39:00Z">
            <w:rPr>
              <w:del w:id="5143" w:author="瑋婷 徐" w:date="2025-01-04T22:56:00Z" w16du:dateUtc="2025-01-04T14:56:00Z"/>
              <w:moveFrom w:id="5144" w:author="瑋婷 徐" w:date="2025-01-04T22:38:00Z" w16du:dateUtc="2025-01-04T14:38:00Z"/>
            </w:rPr>
          </w:rPrChange>
        </w:rPr>
        <w:pPrChange w:id="5145" w:author="瑋婷 徐" w:date="2025-01-04T22:39:00Z" w16du:dateUtc="2025-01-04T14:39:00Z">
          <w:pPr>
            <w:spacing w:line="0" w:lineRule="atLeast"/>
            <w:jc w:val="both"/>
          </w:pPr>
        </w:pPrChange>
      </w:pPr>
      <w:moveFromRangeStart w:id="5146" w:author="瑋婷 徐" w:date="2025-01-04T22:38:00Z" w:name="move186922745"/>
      <w:moveToRangeEnd w:id="5130"/>
      <w:moveFrom w:id="5147" w:author="瑋婷 徐" w:date="2025-01-04T22:38:00Z" w16du:dateUtc="2025-01-04T14:38:00Z">
        <w:del w:id="5148" w:author="瑋婷 徐" w:date="2025-01-04T22:56:00Z" w16du:dateUtc="2025-01-04T14:56:00Z">
          <w:r w:rsidRPr="0044744F" w:rsidDel="00085A97">
            <w:rPr>
              <w:rFonts w:ascii="Times New Roman" w:eastAsia="標楷體" w:hAnsi="Times New Roman" w:cs="Times New Roman"/>
              <w:rPrChange w:id="5149" w:author="瑋婷 徐" w:date="2025-01-04T22:39:00Z" w16du:dateUtc="2025-01-04T14:39:00Z">
                <w:rPr/>
              </w:rPrChange>
            </w:rPr>
            <w:delText>註：</w:delText>
          </w:r>
        </w:del>
      </w:moveFrom>
    </w:p>
    <w:moveFromRangeEnd w:id="5146"/>
    <w:p w14:paraId="41B1E990" w14:textId="6C9A103F" w:rsidR="00D93FCC" w:rsidDel="0044744F" w:rsidRDefault="002435EC">
      <w:pPr>
        <w:rPr>
          <w:del w:id="5150" w:author="瑋婷 徐" w:date="2025-01-04T22:39:00Z" w16du:dateUtc="2025-01-04T14:39:00Z"/>
        </w:rPr>
        <w:pPrChange w:id="5151" w:author="瑋婷 徐" w:date="2025-01-04T22:39:00Z" w16du:dateUtc="2025-01-04T14:39:00Z">
          <w:pPr>
            <w:pStyle w:val="aff3"/>
            <w:numPr>
              <w:numId w:val="6"/>
            </w:numPr>
            <w:tabs>
              <w:tab w:val="num" w:pos="0"/>
            </w:tabs>
            <w:spacing w:line="0" w:lineRule="atLeast"/>
            <w:ind w:left="360" w:hanging="360"/>
            <w:jc w:val="both"/>
          </w:pPr>
        </w:pPrChange>
      </w:pPr>
      <w:del w:id="5152" w:author="瑋婷 徐" w:date="2025-01-04T22:39:00Z" w16du:dateUtc="2025-01-04T14:39:00Z">
        <w:r w:rsidDel="0044744F">
          <w:delText>樣區標號中以MA開頭者，表示低海拔樣區(&lt; 1,000 m)；以MB開頭者，表示中海拔樣區(1,001-2,500 m)；以MC開頭者，表示高海拔樣區(&gt; 2,500 m)。</w:delText>
        </w:r>
      </w:del>
    </w:p>
    <w:p w14:paraId="615A11A7" w14:textId="4D4FAC5B" w:rsidR="00287E72" w:rsidDel="0044744F" w:rsidRDefault="002435EC">
      <w:pPr>
        <w:rPr>
          <w:del w:id="5153" w:author="瑋婷 徐" w:date="2025-01-04T22:39:00Z" w16du:dateUtc="2025-01-04T14:39:00Z"/>
        </w:rPr>
        <w:sectPr w:rsidR="00287E72" w:rsidDel="0044744F">
          <w:pgSz w:w="16838" w:h="11906" w:orient="landscape"/>
          <w:pgMar w:top="1800" w:right="1440" w:bottom="1800" w:left="1440" w:header="0" w:footer="992" w:gutter="0"/>
          <w:cols w:space="720"/>
          <w:formProt w:val="0"/>
          <w:docGrid w:type="lines" w:linePitch="360"/>
        </w:sectPr>
        <w:pPrChange w:id="5154" w:author="瑋婷 徐" w:date="2025-01-04T22:39:00Z" w16du:dateUtc="2025-01-04T14:39:00Z">
          <w:pPr>
            <w:pStyle w:val="aff3"/>
            <w:numPr>
              <w:numId w:val="6"/>
            </w:numPr>
            <w:tabs>
              <w:tab w:val="num" w:pos="0"/>
            </w:tabs>
            <w:spacing w:line="0" w:lineRule="atLeast"/>
            <w:ind w:left="360" w:hanging="360"/>
            <w:jc w:val="both"/>
          </w:pPr>
        </w:pPrChange>
      </w:pPr>
      <w:del w:id="5155" w:author="瑋婷 徐" w:date="2025-01-04T22:39:00Z" w16du:dateUtc="2025-01-04T14:39:00Z">
        <w:r w:rsidDel="0044744F">
          <w:delText>調查者姓名標示a者，為</w:delText>
        </w:r>
      </w:del>
      <w:del w:id="5156" w:author="瑋婷 徐" w:date="2025-01-03T17:49:00Z" w16du:dateUtc="2025-01-03T09:49:00Z">
        <w:r w:rsidDel="00287E72">
          <w:delText>國家森林志工</w:delText>
        </w:r>
      </w:del>
      <w:del w:id="5157" w:author="瑋婷 徐" w:date="2025-01-04T22:39:00Z" w16du:dateUtc="2025-01-04T14:39:00Z">
        <w:r w:rsidDel="0044744F">
          <w:delText>；標示b者，為</w:delText>
        </w:r>
      </w:del>
      <w:del w:id="5158" w:author="瑋婷 徐" w:date="2025-01-03T17:49:00Z" w16du:dateUtc="2025-01-03T09:49:00Z">
        <w:r w:rsidDel="00287E72">
          <w:delText>社區人員</w:delText>
        </w:r>
      </w:del>
      <w:del w:id="5159" w:author="瑋婷 徐" w:date="2025-01-04T22:39:00Z" w16du:dateUtc="2025-01-04T14:39:00Z">
        <w:r w:rsidDel="0044744F">
          <w:delText>。</w:delText>
        </w:r>
      </w:del>
    </w:p>
    <w:p w14:paraId="57641EE4" w14:textId="1EF12E61" w:rsidR="00D93FCC" w:rsidRDefault="002435EC">
      <w:pPr>
        <w:rPr>
          <w:rFonts w:ascii="Times New Roman" w:eastAsia="標楷體" w:hAnsi="Times New Roman" w:cs="Times New Roman"/>
        </w:rPr>
        <w:pPrChange w:id="5160" w:author="瑋婷 徐" w:date="2025-01-04T22:39:00Z" w16du:dateUtc="2025-01-04T14:39:00Z">
          <w:pPr>
            <w:spacing w:line="360" w:lineRule="auto"/>
            <w:jc w:val="both"/>
          </w:pPr>
        </w:pPrChange>
      </w:pPr>
      <w:del w:id="5161" w:author="瑋婷 徐" w:date="2025-01-04T22:56:00Z" w16du:dateUtc="2025-01-04T14:56:00Z">
        <w:r w:rsidDel="00085A97">
          <w:rPr>
            <w:rFonts w:ascii="Times New Roman" w:eastAsia="標楷體" w:hAnsi="Times New Roman" w:cs="Times New Roman"/>
          </w:rPr>
          <w:delText>表</w:delText>
        </w:r>
        <w:r w:rsidDel="00085A97">
          <w:rPr>
            <w:rFonts w:ascii="Times New Roman" w:eastAsia="標楷體" w:hAnsi="Times New Roman" w:cs="Times New Roman"/>
          </w:rPr>
          <w:delText>11</w:delText>
        </w:r>
        <w:r w:rsidDel="00085A97">
          <w:rPr>
            <w:rFonts w:ascii="Times New Roman" w:eastAsia="標楷體" w:hAnsi="Times New Roman" w:cs="Times New Roman"/>
          </w:rPr>
          <w:delText>、</w:delText>
        </w:r>
        <w:r w:rsidDel="00085A97">
          <w:rPr>
            <w:rFonts w:ascii="Times New Roman" w:eastAsia="標楷體" w:hAnsi="Times New Roman" w:cs="Times New Roman"/>
          </w:rPr>
          <w:delText>202</w:delText>
        </w:r>
      </w:del>
      <w:del w:id="5162" w:author="瑋婷 徐" w:date="2025-01-03T17:31:00Z" w16du:dateUtc="2025-01-03T09:31:00Z">
        <w:r w:rsidDel="00287E72">
          <w:rPr>
            <w:rFonts w:ascii="Times New Roman" w:eastAsia="標楷體" w:hAnsi="Times New Roman" w:cs="Times New Roman" w:hint="eastAsia"/>
          </w:rPr>
          <w:delText>3</w:delText>
        </w:r>
      </w:del>
      <w:del w:id="5163" w:author="瑋婷 徐" w:date="2025-01-04T22:56:00Z" w16du:dateUtc="2025-01-04T14:56:00Z">
        <w:r w:rsidDel="00085A97">
          <w:rPr>
            <w:rFonts w:ascii="Times New Roman" w:eastAsia="標楷體" w:hAnsi="Times New Roman" w:cs="Times New Roman"/>
          </w:rPr>
          <w:delText>年各分署繁殖鳥類調查的資料品質類型和樣區數</w:delText>
        </w:r>
      </w:del>
    </w:p>
    <w:tbl>
      <w:tblPr>
        <w:tblW w:w="5000" w:type="pct"/>
        <w:tblLayout w:type="fixed"/>
        <w:tblCellMar>
          <w:top w:w="72" w:type="dxa"/>
          <w:left w:w="144" w:type="dxa"/>
          <w:bottom w:w="72" w:type="dxa"/>
          <w:right w:w="144" w:type="dxa"/>
        </w:tblCellMar>
        <w:tblLook w:val="0000" w:firstRow="0" w:lastRow="0" w:firstColumn="0" w:lastColumn="0" w:noHBand="0" w:noVBand="0"/>
        <w:tblPrChange w:id="5164" w:author="瑋婷 徐" w:date="2025-01-03T17:32:00Z" w16du:dateUtc="2025-01-03T09:32:00Z">
          <w:tblPr>
            <w:tblW w:w="5000" w:type="pct"/>
            <w:tblLayout w:type="fixed"/>
            <w:tblCellMar>
              <w:top w:w="72" w:type="dxa"/>
              <w:left w:w="144" w:type="dxa"/>
              <w:bottom w:w="72" w:type="dxa"/>
              <w:right w:w="144" w:type="dxa"/>
            </w:tblCellMar>
            <w:tblLook w:val="0000" w:firstRow="0" w:lastRow="0" w:firstColumn="0" w:lastColumn="0" w:noHBand="0" w:noVBand="0"/>
          </w:tblPr>
        </w:tblPrChange>
      </w:tblPr>
      <w:tblGrid>
        <w:gridCol w:w="1564"/>
        <w:gridCol w:w="1075"/>
        <w:gridCol w:w="2052"/>
        <w:gridCol w:w="2052"/>
        <w:gridCol w:w="1563"/>
        <w:tblGridChange w:id="5165">
          <w:tblGrid>
            <w:gridCol w:w="1564"/>
            <w:gridCol w:w="1075"/>
            <w:gridCol w:w="2052"/>
            <w:gridCol w:w="2052"/>
            <w:gridCol w:w="1563"/>
          </w:tblGrid>
        </w:tblGridChange>
      </w:tblGrid>
      <w:tr w:rsidR="00D93FCC" w:rsidDel="00085A97" w14:paraId="26ECFDA6" w14:textId="342DADE3" w:rsidTr="00287E72">
        <w:trPr>
          <w:trHeight w:val="584"/>
          <w:del w:id="5166" w:author="瑋婷 徐" w:date="2025-01-04T22:57:00Z"/>
          <w:trPrChange w:id="5167" w:author="瑋婷 徐" w:date="2025-01-03T17:32:00Z" w16du:dateUtc="2025-01-03T09:32:00Z">
            <w:trPr>
              <w:trHeight w:val="584"/>
            </w:trPr>
          </w:trPrChange>
        </w:trPr>
        <w:tc>
          <w:tcPr>
            <w:tcW w:w="941" w:type="pct"/>
            <w:tcBorders>
              <w:top w:val="single" w:sz="8" w:space="0" w:color="000000"/>
              <w:bottom w:val="single" w:sz="8" w:space="0" w:color="000000"/>
            </w:tcBorders>
            <w:vAlign w:val="center"/>
            <w:tcPrChange w:id="5168" w:author="瑋婷 徐" w:date="2025-01-03T17:32:00Z" w16du:dateUtc="2025-01-03T09:32:00Z">
              <w:tcPr>
                <w:tcW w:w="941" w:type="pct"/>
                <w:tcBorders>
                  <w:top w:val="single" w:sz="8" w:space="0" w:color="000000"/>
                  <w:bottom w:val="single" w:sz="8" w:space="0" w:color="000000"/>
                </w:tcBorders>
                <w:vAlign w:val="center"/>
              </w:tcPr>
            </w:tcPrChange>
          </w:tcPr>
          <w:p w14:paraId="3701E7E5" w14:textId="2BC80AE4" w:rsidR="00D93FCC" w:rsidDel="00085A97" w:rsidRDefault="002435EC" w:rsidP="00287E72">
            <w:pPr>
              <w:spacing w:line="360" w:lineRule="auto"/>
              <w:jc w:val="center"/>
              <w:rPr>
                <w:del w:id="5169" w:author="瑋婷 徐" w:date="2025-01-04T22:57:00Z" w16du:dateUtc="2025-01-04T14:57:00Z"/>
                <w:rFonts w:ascii="Times New Roman" w:eastAsia="標楷體" w:hAnsi="Times New Roman" w:cs="Times New Roman"/>
              </w:rPr>
            </w:pPr>
            <w:del w:id="5170" w:author="瑋婷 徐" w:date="2025-01-04T22:57:00Z" w16du:dateUtc="2025-01-04T14:57:00Z">
              <w:r w:rsidDel="00085A97">
                <w:rPr>
                  <w:rFonts w:ascii="Times New Roman" w:eastAsia="標楷體" w:hAnsi="Times New Roman" w:cs="Times New Roman"/>
                </w:rPr>
                <w:delText>分署</w:delText>
              </w:r>
            </w:del>
          </w:p>
        </w:tc>
        <w:tc>
          <w:tcPr>
            <w:tcW w:w="647" w:type="pct"/>
            <w:tcBorders>
              <w:top w:val="single" w:sz="8" w:space="0" w:color="000000"/>
              <w:bottom w:val="single" w:sz="8" w:space="0" w:color="000000"/>
            </w:tcBorders>
            <w:vAlign w:val="center"/>
            <w:tcPrChange w:id="5171" w:author="瑋婷 徐" w:date="2025-01-03T17:32:00Z" w16du:dateUtc="2025-01-03T09:32:00Z">
              <w:tcPr>
                <w:tcW w:w="647" w:type="pct"/>
                <w:tcBorders>
                  <w:top w:val="single" w:sz="8" w:space="0" w:color="000000"/>
                  <w:bottom w:val="single" w:sz="8" w:space="0" w:color="000000"/>
                </w:tcBorders>
                <w:vAlign w:val="center"/>
              </w:tcPr>
            </w:tcPrChange>
          </w:tcPr>
          <w:p w14:paraId="5F2A1894" w14:textId="7A8FA7F0" w:rsidR="00D93FCC" w:rsidDel="00085A97" w:rsidRDefault="002435EC" w:rsidP="00287E72">
            <w:pPr>
              <w:spacing w:line="360" w:lineRule="auto"/>
              <w:jc w:val="center"/>
              <w:rPr>
                <w:del w:id="5172" w:author="瑋婷 徐" w:date="2025-01-04T22:57:00Z" w16du:dateUtc="2025-01-04T14:57:00Z"/>
                <w:rFonts w:ascii="Times New Roman" w:eastAsia="標楷體" w:hAnsi="Times New Roman" w:cs="Times New Roman"/>
              </w:rPr>
            </w:pPr>
            <w:del w:id="5173" w:author="瑋婷 徐" w:date="2025-01-04T22:57:00Z" w16du:dateUtc="2025-01-04T14:57:00Z">
              <w:r w:rsidDel="00085A97">
                <w:rPr>
                  <w:rFonts w:ascii="Times New Roman" w:eastAsia="標楷體" w:hAnsi="Times New Roman" w:cs="Times New Roman"/>
                </w:rPr>
                <w:delText>優</w:delText>
              </w:r>
            </w:del>
          </w:p>
        </w:tc>
        <w:tc>
          <w:tcPr>
            <w:tcW w:w="1235" w:type="pct"/>
            <w:tcBorders>
              <w:top w:val="single" w:sz="8" w:space="0" w:color="000000"/>
              <w:bottom w:val="single" w:sz="8" w:space="0" w:color="000000"/>
            </w:tcBorders>
            <w:vAlign w:val="center"/>
            <w:tcPrChange w:id="5174" w:author="瑋婷 徐" w:date="2025-01-03T17:32:00Z" w16du:dateUtc="2025-01-03T09:32:00Z">
              <w:tcPr>
                <w:tcW w:w="1235" w:type="pct"/>
                <w:tcBorders>
                  <w:top w:val="single" w:sz="8" w:space="0" w:color="000000"/>
                  <w:bottom w:val="single" w:sz="8" w:space="0" w:color="000000"/>
                </w:tcBorders>
                <w:vAlign w:val="center"/>
              </w:tcPr>
            </w:tcPrChange>
          </w:tcPr>
          <w:p w14:paraId="6CFDBE2E" w14:textId="213D5851" w:rsidR="00D93FCC" w:rsidDel="00085A97" w:rsidRDefault="002435EC" w:rsidP="00287E72">
            <w:pPr>
              <w:spacing w:line="360" w:lineRule="auto"/>
              <w:jc w:val="center"/>
              <w:rPr>
                <w:del w:id="5175" w:author="瑋婷 徐" w:date="2025-01-04T22:57:00Z" w16du:dateUtc="2025-01-04T14:57:00Z"/>
                <w:rFonts w:ascii="Times New Roman" w:eastAsia="標楷體" w:hAnsi="Times New Roman" w:cs="Times New Roman"/>
              </w:rPr>
            </w:pPr>
            <w:del w:id="5176" w:author="瑋婷 徐" w:date="2025-01-04T22:57:00Z" w16du:dateUtc="2025-01-04T14:57:00Z">
              <w:r w:rsidDel="00085A97">
                <w:rPr>
                  <w:rFonts w:ascii="Times New Roman" w:eastAsia="標楷體" w:hAnsi="Times New Roman" w:cs="Times New Roman"/>
                </w:rPr>
                <w:delText>有疑慮</w:delText>
              </w:r>
            </w:del>
          </w:p>
        </w:tc>
        <w:tc>
          <w:tcPr>
            <w:tcW w:w="1235" w:type="pct"/>
            <w:tcBorders>
              <w:top w:val="single" w:sz="8" w:space="0" w:color="000000"/>
              <w:bottom w:val="single" w:sz="8" w:space="0" w:color="000000"/>
            </w:tcBorders>
            <w:vAlign w:val="center"/>
            <w:tcPrChange w:id="5177" w:author="瑋婷 徐" w:date="2025-01-03T17:32:00Z" w16du:dateUtc="2025-01-03T09:32:00Z">
              <w:tcPr>
                <w:tcW w:w="1235" w:type="pct"/>
                <w:tcBorders>
                  <w:top w:val="single" w:sz="8" w:space="0" w:color="000000"/>
                  <w:bottom w:val="single" w:sz="8" w:space="0" w:color="000000"/>
                </w:tcBorders>
                <w:vAlign w:val="center"/>
              </w:tcPr>
            </w:tcPrChange>
          </w:tcPr>
          <w:p w14:paraId="5D75D170" w14:textId="329911DC" w:rsidR="00D93FCC" w:rsidDel="00085A97" w:rsidRDefault="002435EC" w:rsidP="00287E72">
            <w:pPr>
              <w:spacing w:line="360" w:lineRule="auto"/>
              <w:jc w:val="center"/>
              <w:rPr>
                <w:del w:id="5178" w:author="瑋婷 徐" w:date="2025-01-04T22:57:00Z" w16du:dateUtc="2025-01-04T14:57:00Z"/>
                <w:rFonts w:ascii="Times New Roman" w:eastAsia="標楷體" w:hAnsi="Times New Roman" w:cs="Times New Roman"/>
              </w:rPr>
            </w:pPr>
            <w:del w:id="5179" w:author="瑋婷 徐" w:date="2025-01-04T22:57:00Z" w16du:dateUtc="2025-01-04T14:57:00Z">
              <w:r w:rsidDel="00085A97">
                <w:rPr>
                  <w:rFonts w:ascii="Times New Roman" w:eastAsia="標楷體" w:hAnsi="Times New Roman" w:cs="Times New Roman"/>
                </w:rPr>
                <w:delText>待加強</w:delText>
              </w:r>
            </w:del>
          </w:p>
        </w:tc>
        <w:tc>
          <w:tcPr>
            <w:tcW w:w="941" w:type="pct"/>
            <w:tcBorders>
              <w:top w:val="single" w:sz="8" w:space="0" w:color="000000"/>
              <w:bottom w:val="single" w:sz="8" w:space="0" w:color="000000"/>
            </w:tcBorders>
            <w:vAlign w:val="center"/>
            <w:tcPrChange w:id="5180" w:author="瑋婷 徐" w:date="2025-01-03T17:32:00Z" w16du:dateUtc="2025-01-03T09:32:00Z">
              <w:tcPr>
                <w:tcW w:w="941" w:type="pct"/>
                <w:tcBorders>
                  <w:top w:val="single" w:sz="8" w:space="0" w:color="000000"/>
                  <w:bottom w:val="single" w:sz="8" w:space="0" w:color="000000"/>
                </w:tcBorders>
                <w:vAlign w:val="center"/>
              </w:tcPr>
            </w:tcPrChange>
          </w:tcPr>
          <w:p w14:paraId="0BF090BB" w14:textId="32AD0F38" w:rsidR="00D93FCC" w:rsidDel="00085A97" w:rsidRDefault="002435EC" w:rsidP="00287E72">
            <w:pPr>
              <w:spacing w:line="360" w:lineRule="auto"/>
              <w:jc w:val="center"/>
              <w:rPr>
                <w:del w:id="5181" w:author="瑋婷 徐" w:date="2025-01-04T22:57:00Z" w16du:dateUtc="2025-01-04T14:57:00Z"/>
                <w:rFonts w:ascii="Times New Roman" w:eastAsia="標楷體" w:hAnsi="Times New Roman" w:cs="Times New Roman"/>
              </w:rPr>
            </w:pPr>
            <w:del w:id="5182" w:author="瑋婷 徐" w:date="2025-01-04T22:57:00Z" w16du:dateUtc="2025-01-04T14:57:00Z">
              <w:r w:rsidDel="00085A97">
                <w:rPr>
                  <w:rFonts w:ascii="Times New Roman" w:eastAsia="標楷體" w:hAnsi="Times New Roman" w:cs="Times New Roman"/>
                </w:rPr>
                <w:delText>總計</w:delText>
              </w:r>
            </w:del>
          </w:p>
        </w:tc>
      </w:tr>
      <w:tr w:rsidR="00287E72" w:rsidDel="00085A97" w14:paraId="24772B11" w14:textId="171F9BC9" w:rsidTr="00287E72">
        <w:trPr>
          <w:trHeight w:val="584"/>
          <w:del w:id="5183" w:author="瑋婷 徐" w:date="2025-01-04T22:57:00Z"/>
          <w:trPrChange w:id="5184" w:author="瑋婷 徐" w:date="2025-01-03T17:32:00Z" w16du:dateUtc="2025-01-03T09:32:00Z">
            <w:trPr>
              <w:trHeight w:val="584"/>
            </w:trPr>
          </w:trPrChange>
        </w:trPr>
        <w:tc>
          <w:tcPr>
            <w:tcW w:w="941" w:type="pct"/>
            <w:tcBorders>
              <w:top w:val="single" w:sz="8" w:space="0" w:color="000000"/>
            </w:tcBorders>
            <w:tcMar>
              <w:top w:w="12" w:type="dxa"/>
              <w:left w:w="12" w:type="dxa"/>
              <w:bottom w:w="0" w:type="dxa"/>
              <w:right w:w="12" w:type="dxa"/>
            </w:tcMar>
            <w:vAlign w:val="center"/>
            <w:tcPrChange w:id="5185" w:author="瑋婷 徐" w:date="2025-01-03T17:32:00Z" w16du:dateUtc="2025-01-03T09:32:00Z">
              <w:tcPr>
                <w:tcW w:w="941" w:type="pct"/>
                <w:tcBorders>
                  <w:top w:val="single" w:sz="8" w:space="0" w:color="000000"/>
                </w:tcBorders>
                <w:tcMar>
                  <w:top w:w="12" w:type="dxa"/>
                  <w:left w:w="12" w:type="dxa"/>
                  <w:bottom w:w="0" w:type="dxa"/>
                  <w:right w:w="12" w:type="dxa"/>
                </w:tcMar>
                <w:vAlign w:val="center"/>
              </w:tcPr>
            </w:tcPrChange>
          </w:tcPr>
          <w:p w14:paraId="6CCB871E" w14:textId="327B2A97" w:rsidR="00287E72" w:rsidDel="00085A97" w:rsidRDefault="00287E72" w:rsidP="00287E72">
            <w:pPr>
              <w:spacing w:line="360" w:lineRule="auto"/>
              <w:jc w:val="center"/>
              <w:rPr>
                <w:del w:id="5186" w:author="瑋婷 徐" w:date="2025-01-04T22:57:00Z" w16du:dateUtc="2025-01-04T14:57:00Z"/>
                <w:rFonts w:ascii="Times New Roman" w:eastAsia="標楷體" w:hAnsi="Times New Roman" w:cs="Times New Roman"/>
              </w:rPr>
            </w:pPr>
            <w:del w:id="5187" w:author="瑋婷 徐" w:date="2025-01-03T17:31:00Z" w16du:dateUtc="2025-01-03T09:31:00Z">
              <w:r w:rsidRPr="00BD46E0" w:rsidDel="0012251D">
                <w:rPr>
                  <w:rFonts w:ascii="Times New Roman" w:eastAsia="標楷體" w:hAnsi="Times New Roman" w:cs="Times New Roman" w:hint="eastAsia"/>
                </w:rPr>
                <w:delText>臺中</w:delText>
              </w:r>
            </w:del>
          </w:p>
        </w:tc>
        <w:tc>
          <w:tcPr>
            <w:tcW w:w="647" w:type="pct"/>
            <w:tcBorders>
              <w:top w:val="single" w:sz="8" w:space="0" w:color="000000"/>
            </w:tcBorders>
            <w:vAlign w:val="center"/>
            <w:tcPrChange w:id="5188" w:author="瑋婷 徐" w:date="2025-01-03T17:32:00Z" w16du:dateUtc="2025-01-03T09:32:00Z">
              <w:tcPr>
                <w:tcW w:w="647" w:type="pct"/>
                <w:tcBorders>
                  <w:top w:val="single" w:sz="8" w:space="0" w:color="000000"/>
                </w:tcBorders>
                <w:vAlign w:val="center"/>
              </w:tcPr>
            </w:tcPrChange>
          </w:tcPr>
          <w:p w14:paraId="570B847B" w14:textId="1DA6DAD6" w:rsidR="00287E72" w:rsidDel="00085A97" w:rsidRDefault="00287E72" w:rsidP="00287E72">
            <w:pPr>
              <w:spacing w:line="360" w:lineRule="auto"/>
              <w:jc w:val="center"/>
              <w:rPr>
                <w:del w:id="5189" w:author="瑋婷 徐" w:date="2025-01-04T22:57:00Z" w16du:dateUtc="2025-01-04T14:57:00Z"/>
                <w:rFonts w:ascii="Times New Roman" w:eastAsia="標楷體" w:hAnsi="Times New Roman" w:cs="Times New Roman"/>
                <w:color w:val="000000"/>
              </w:rPr>
            </w:pPr>
            <w:del w:id="5190" w:author="瑋婷 徐" w:date="2025-01-03T17:31:00Z" w16du:dateUtc="2025-01-03T09:31:00Z">
              <w:r w:rsidRPr="00BD46E0" w:rsidDel="0012251D">
                <w:rPr>
                  <w:rFonts w:ascii="Times New Roman" w:eastAsia="標楷體" w:hAnsi="Times New Roman" w:cs="Times New Roman"/>
                  <w:color w:val="000000"/>
                </w:rPr>
                <w:delText>5</w:delText>
              </w:r>
            </w:del>
          </w:p>
        </w:tc>
        <w:tc>
          <w:tcPr>
            <w:tcW w:w="1235" w:type="pct"/>
            <w:tcBorders>
              <w:top w:val="single" w:sz="8" w:space="0" w:color="000000"/>
            </w:tcBorders>
            <w:vAlign w:val="center"/>
            <w:tcPrChange w:id="5191" w:author="瑋婷 徐" w:date="2025-01-03T17:32:00Z" w16du:dateUtc="2025-01-03T09:32:00Z">
              <w:tcPr>
                <w:tcW w:w="1235" w:type="pct"/>
                <w:tcBorders>
                  <w:top w:val="single" w:sz="8" w:space="0" w:color="000000"/>
                </w:tcBorders>
                <w:vAlign w:val="center"/>
              </w:tcPr>
            </w:tcPrChange>
          </w:tcPr>
          <w:p w14:paraId="6FE642D0" w14:textId="252601A3" w:rsidR="00287E72" w:rsidDel="00085A97" w:rsidRDefault="00287E72" w:rsidP="00287E72">
            <w:pPr>
              <w:spacing w:line="360" w:lineRule="auto"/>
              <w:jc w:val="center"/>
              <w:rPr>
                <w:del w:id="5192" w:author="瑋婷 徐" w:date="2025-01-04T22:57:00Z" w16du:dateUtc="2025-01-04T14:57:00Z"/>
                <w:rFonts w:ascii="Times New Roman" w:eastAsia="標楷體" w:hAnsi="Times New Roman" w:cs="Times New Roman"/>
                <w:color w:val="000000"/>
              </w:rPr>
            </w:pPr>
          </w:p>
        </w:tc>
        <w:tc>
          <w:tcPr>
            <w:tcW w:w="1235" w:type="pct"/>
            <w:tcBorders>
              <w:top w:val="single" w:sz="8" w:space="0" w:color="000000"/>
            </w:tcBorders>
            <w:vAlign w:val="center"/>
            <w:tcPrChange w:id="5193" w:author="瑋婷 徐" w:date="2025-01-03T17:32:00Z" w16du:dateUtc="2025-01-03T09:32:00Z">
              <w:tcPr>
                <w:tcW w:w="1235" w:type="pct"/>
                <w:tcBorders>
                  <w:top w:val="single" w:sz="8" w:space="0" w:color="000000"/>
                </w:tcBorders>
                <w:vAlign w:val="center"/>
              </w:tcPr>
            </w:tcPrChange>
          </w:tcPr>
          <w:p w14:paraId="6F9E277C" w14:textId="3E197F0A" w:rsidR="00287E72" w:rsidDel="00085A97" w:rsidRDefault="00287E72" w:rsidP="00287E72">
            <w:pPr>
              <w:spacing w:line="360" w:lineRule="auto"/>
              <w:jc w:val="center"/>
              <w:rPr>
                <w:del w:id="5194" w:author="瑋婷 徐" w:date="2025-01-04T22:57:00Z" w16du:dateUtc="2025-01-04T14:57:00Z"/>
                <w:rFonts w:ascii="Times New Roman" w:eastAsia="標楷體" w:hAnsi="Times New Roman" w:cs="Times New Roman"/>
                <w:color w:val="000000"/>
              </w:rPr>
            </w:pPr>
          </w:p>
        </w:tc>
        <w:tc>
          <w:tcPr>
            <w:tcW w:w="941" w:type="pct"/>
            <w:tcBorders>
              <w:top w:val="single" w:sz="8" w:space="0" w:color="000000"/>
            </w:tcBorders>
            <w:vAlign w:val="center"/>
            <w:tcPrChange w:id="5195" w:author="瑋婷 徐" w:date="2025-01-03T17:32:00Z" w16du:dateUtc="2025-01-03T09:32:00Z">
              <w:tcPr>
                <w:tcW w:w="941" w:type="pct"/>
                <w:tcBorders>
                  <w:top w:val="single" w:sz="8" w:space="0" w:color="000000"/>
                </w:tcBorders>
                <w:vAlign w:val="center"/>
              </w:tcPr>
            </w:tcPrChange>
          </w:tcPr>
          <w:p w14:paraId="215DBF0D" w14:textId="66A65BE0" w:rsidR="00287E72" w:rsidDel="00085A97" w:rsidRDefault="00287E72" w:rsidP="00287E72">
            <w:pPr>
              <w:spacing w:line="360" w:lineRule="auto"/>
              <w:jc w:val="center"/>
              <w:rPr>
                <w:del w:id="5196" w:author="瑋婷 徐" w:date="2025-01-04T22:57:00Z" w16du:dateUtc="2025-01-04T14:57:00Z"/>
                <w:rFonts w:ascii="Times New Roman" w:eastAsia="標楷體" w:hAnsi="Times New Roman" w:cs="Times New Roman"/>
                <w:color w:val="000000"/>
              </w:rPr>
            </w:pPr>
            <w:del w:id="5197" w:author="瑋婷 徐" w:date="2025-01-03T17:32:00Z" w16du:dateUtc="2025-01-03T09:32:00Z">
              <w:r w:rsidRPr="00BD46E0" w:rsidDel="006B70B0">
                <w:rPr>
                  <w:rFonts w:ascii="Times New Roman" w:eastAsia="標楷體" w:hAnsi="Times New Roman" w:cs="Times New Roman"/>
                  <w:color w:val="000000"/>
                </w:rPr>
                <w:delText>5</w:delText>
              </w:r>
            </w:del>
          </w:p>
        </w:tc>
      </w:tr>
      <w:tr w:rsidR="00287E72" w:rsidDel="00085A97" w14:paraId="2F0EA40B" w14:textId="7D78A60D" w:rsidTr="00287E72">
        <w:trPr>
          <w:trHeight w:val="584"/>
          <w:del w:id="5198" w:author="瑋婷 徐" w:date="2025-01-04T22:57:00Z"/>
          <w:trPrChange w:id="5199" w:author="瑋婷 徐" w:date="2025-01-03T17:32:00Z" w16du:dateUtc="2025-01-03T09:32:00Z">
            <w:trPr>
              <w:trHeight w:val="584"/>
            </w:trPr>
          </w:trPrChange>
        </w:trPr>
        <w:tc>
          <w:tcPr>
            <w:tcW w:w="941" w:type="pct"/>
            <w:tcMar>
              <w:top w:w="12" w:type="dxa"/>
              <w:left w:w="12" w:type="dxa"/>
              <w:bottom w:w="0" w:type="dxa"/>
              <w:right w:w="12" w:type="dxa"/>
            </w:tcMar>
            <w:vAlign w:val="center"/>
            <w:tcPrChange w:id="5200" w:author="瑋婷 徐" w:date="2025-01-03T17:32:00Z" w16du:dateUtc="2025-01-03T09:32:00Z">
              <w:tcPr>
                <w:tcW w:w="941" w:type="pct"/>
                <w:tcMar>
                  <w:top w:w="12" w:type="dxa"/>
                  <w:left w:w="12" w:type="dxa"/>
                  <w:bottom w:w="0" w:type="dxa"/>
                  <w:right w:w="12" w:type="dxa"/>
                </w:tcMar>
                <w:vAlign w:val="center"/>
              </w:tcPr>
            </w:tcPrChange>
          </w:tcPr>
          <w:p w14:paraId="0ABC00BF" w14:textId="78086C12" w:rsidR="00287E72" w:rsidDel="00085A97" w:rsidRDefault="00287E72" w:rsidP="00287E72">
            <w:pPr>
              <w:spacing w:line="360" w:lineRule="auto"/>
              <w:jc w:val="center"/>
              <w:rPr>
                <w:del w:id="5201" w:author="瑋婷 徐" w:date="2025-01-04T22:57:00Z" w16du:dateUtc="2025-01-04T14:57:00Z"/>
                <w:rFonts w:ascii="Times New Roman" w:eastAsia="標楷體" w:hAnsi="Times New Roman" w:cs="Times New Roman"/>
              </w:rPr>
            </w:pPr>
            <w:del w:id="5202" w:author="瑋婷 徐" w:date="2025-01-03T17:31:00Z" w16du:dateUtc="2025-01-03T09:31:00Z">
              <w:r w:rsidRPr="00BD46E0" w:rsidDel="0012251D">
                <w:rPr>
                  <w:rFonts w:ascii="Times New Roman" w:eastAsia="標楷體" w:hAnsi="Times New Roman" w:cs="Times New Roman" w:hint="eastAsia"/>
                </w:rPr>
                <w:delText>臺東</w:delText>
              </w:r>
            </w:del>
          </w:p>
        </w:tc>
        <w:tc>
          <w:tcPr>
            <w:tcW w:w="647" w:type="pct"/>
            <w:vAlign w:val="center"/>
            <w:tcPrChange w:id="5203" w:author="瑋婷 徐" w:date="2025-01-03T17:32:00Z" w16du:dateUtc="2025-01-03T09:32:00Z">
              <w:tcPr>
                <w:tcW w:w="647" w:type="pct"/>
                <w:vAlign w:val="center"/>
              </w:tcPr>
            </w:tcPrChange>
          </w:tcPr>
          <w:p w14:paraId="6975637F" w14:textId="4F0C1BE9" w:rsidR="00287E72" w:rsidDel="00085A97" w:rsidRDefault="00287E72" w:rsidP="00287E72">
            <w:pPr>
              <w:spacing w:line="360" w:lineRule="auto"/>
              <w:jc w:val="center"/>
              <w:rPr>
                <w:del w:id="5204" w:author="瑋婷 徐" w:date="2025-01-04T22:57:00Z" w16du:dateUtc="2025-01-04T14:57:00Z"/>
                <w:rFonts w:ascii="Times New Roman" w:eastAsia="標楷體" w:hAnsi="Times New Roman" w:cs="Times New Roman"/>
                <w:color w:val="000000"/>
              </w:rPr>
            </w:pPr>
            <w:del w:id="5205" w:author="瑋婷 徐" w:date="2025-01-03T17:31:00Z" w16du:dateUtc="2025-01-03T09:31:00Z">
              <w:r w:rsidRPr="00BD46E0" w:rsidDel="0012251D">
                <w:rPr>
                  <w:rFonts w:ascii="Times New Roman" w:eastAsia="標楷體" w:hAnsi="Times New Roman" w:cs="Times New Roman"/>
                  <w:color w:val="000000"/>
                </w:rPr>
                <w:delText>4</w:delText>
              </w:r>
            </w:del>
          </w:p>
        </w:tc>
        <w:tc>
          <w:tcPr>
            <w:tcW w:w="1235" w:type="pct"/>
            <w:vAlign w:val="center"/>
            <w:tcPrChange w:id="5206" w:author="瑋婷 徐" w:date="2025-01-03T17:32:00Z" w16du:dateUtc="2025-01-03T09:32:00Z">
              <w:tcPr>
                <w:tcW w:w="1235" w:type="pct"/>
                <w:vAlign w:val="center"/>
              </w:tcPr>
            </w:tcPrChange>
          </w:tcPr>
          <w:p w14:paraId="5776DD3F" w14:textId="1E979416" w:rsidR="00287E72" w:rsidDel="00085A97" w:rsidRDefault="00287E72" w:rsidP="00287E72">
            <w:pPr>
              <w:spacing w:line="360" w:lineRule="auto"/>
              <w:jc w:val="center"/>
              <w:rPr>
                <w:del w:id="5207" w:author="瑋婷 徐" w:date="2025-01-04T22:57:00Z" w16du:dateUtc="2025-01-04T14:57:00Z"/>
                <w:rFonts w:ascii="Times New Roman" w:eastAsia="標楷體" w:hAnsi="Times New Roman" w:cs="Times New Roman"/>
                <w:color w:val="000000"/>
              </w:rPr>
            </w:pPr>
          </w:p>
        </w:tc>
        <w:tc>
          <w:tcPr>
            <w:tcW w:w="1235" w:type="pct"/>
            <w:vAlign w:val="center"/>
            <w:tcPrChange w:id="5208" w:author="瑋婷 徐" w:date="2025-01-03T17:32:00Z" w16du:dateUtc="2025-01-03T09:32:00Z">
              <w:tcPr>
                <w:tcW w:w="1235" w:type="pct"/>
                <w:vAlign w:val="center"/>
              </w:tcPr>
            </w:tcPrChange>
          </w:tcPr>
          <w:p w14:paraId="06129920" w14:textId="2A71345C" w:rsidR="00287E72" w:rsidDel="00085A97" w:rsidRDefault="00287E72" w:rsidP="00287E72">
            <w:pPr>
              <w:spacing w:line="360" w:lineRule="auto"/>
              <w:jc w:val="center"/>
              <w:rPr>
                <w:del w:id="5209" w:author="瑋婷 徐" w:date="2025-01-04T22:57:00Z" w16du:dateUtc="2025-01-04T14:57:00Z"/>
                <w:rFonts w:ascii="Times New Roman" w:eastAsia="標楷體" w:hAnsi="Times New Roman" w:cs="Times New Roman"/>
                <w:color w:val="000000"/>
              </w:rPr>
            </w:pPr>
          </w:p>
        </w:tc>
        <w:tc>
          <w:tcPr>
            <w:tcW w:w="941" w:type="pct"/>
            <w:vAlign w:val="center"/>
            <w:tcPrChange w:id="5210" w:author="瑋婷 徐" w:date="2025-01-03T17:32:00Z" w16du:dateUtc="2025-01-03T09:32:00Z">
              <w:tcPr>
                <w:tcW w:w="941" w:type="pct"/>
                <w:vAlign w:val="center"/>
              </w:tcPr>
            </w:tcPrChange>
          </w:tcPr>
          <w:p w14:paraId="12890EEF" w14:textId="18F155E3" w:rsidR="00287E72" w:rsidDel="00085A97" w:rsidRDefault="00287E72" w:rsidP="00287E72">
            <w:pPr>
              <w:spacing w:line="360" w:lineRule="auto"/>
              <w:jc w:val="center"/>
              <w:rPr>
                <w:del w:id="5211" w:author="瑋婷 徐" w:date="2025-01-04T22:57:00Z" w16du:dateUtc="2025-01-04T14:57:00Z"/>
                <w:rFonts w:ascii="Times New Roman" w:eastAsia="標楷體" w:hAnsi="Times New Roman" w:cs="Times New Roman"/>
                <w:color w:val="000000"/>
              </w:rPr>
            </w:pPr>
            <w:del w:id="5212"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28293DD9" w14:textId="4B3B8E79" w:rsidTr="00287E72">
        <w:trPr>
          <w:trHeight w:val="584"/>
          <w:del w:id="5213" w:author="瑋婷 徐" w:date="2025-01-04T22:57:00Z"/>
          <w:trPrChange w:id="5214" w:author="瑋婷 徐" w:date="2025-01-03T17:32:00Z" w16du:dateUtc="2025-01-03T09:32:00Z">
            <w:trPr>
              <w:trHeight w:val="584"/>
            </w:trPr>
          </w:trPrChange>
        </w:trPr>
        <w:tc>
          <w:tcPr>
            <w:tcW w:w="941" w:type="pct"/>
            <w:tcMar>
              <w:top w:w="12" w:type="dxa"/>
              <w:left w:w="12" w:type="dxa"/>
              <w:bottom w:w="0" w:type="dxa"/>
              <w:right w:w="12" w:type="dxa"/>
            </w:tcMar>
            <w:vAlign w:val="center"/>
            <w:tcPrChange w:id="5215" w:author="瑋婷 徐" w:date="2025-01-03T17:32:00Z" w16du:dateUtc="2025-01-03T09:32:00Z">
              <w:tcPr>
                <w:tcW w:w="941" w:type="pct"/>
                <w:tcMar>
                  <w:top w:w="12" w:type="dxa"/>
                  <w:left w:w="12" w:type="dxa"/>
                  <w:bottom w:w="0" w:type="dxa"/>
                  <w:right w:w="12" w:type="dxa"/>
                </w:tcMar>
                <w:vAlign w:val="center"/>
              </w:tcPr>
            </w:tcPrChange>
          </w:tcPr>
          <w:p w14:paraId="5FB7FCD5" w14:textId="155FF20A" w:rsidR="00287E72" w:rsidDel="00085A97" w:rsidRDefault="00287E72" w:rsidP="00287E72">
            <w:pPr>
              <w:spacing w:line="360" w:lineRule="auto"/>
              <w:jc w:val="center"/>
              <w:rPr>
                <w:del w:id="5216" w:author="瑋婷 徐" w:date="2025-01-04T22:57:00Z" w16du:dateUtc="2025-01-04T14:57:00Z"/>
                <w:rFonts w:ascii="Times New Roman" w:eastAsia="標楷體" w:hAnsi="Times New Roman" w:cs="Times New Roman"/>
              </w:rPr>
            </w:pPr>
            <w:del w:id="5217" w:author="瑋婷 徐" w:date="2025-01-03T17:31:00Z" w16du:dateUtc="2025-01-03T09:31:00Z">
              <w:r w:rsidRPr="00BD46E0" w:rsidDel="0012251D">
                <w:rPr>
                  <w:rFonts w:ascii="Times New Roman" w:eastAsia="標楷體" w:hAnsi="Times New Roman" w:cs="Times New Roman" w:hint="eastAsia"/>
                </w:rPr>
                <w:delText>南投</w:delText>
              </w:r>
            </w:del>
          </w:p>
        </w:tc>
        <w:tc>
          <w:tcPr>
            <w:tcW w:w="647" w:type="pct"/>
            <w:vAlign w:val="center"/>
            <w:tcPrChange w:id="5218" w:author="瑋婷 徐" w:date="2025-01-03T17:32:00Z" w16du:dateUtc="2025-01-03T09:32:00Z">
              <w:tcPr>
                <w:tcW w:w="647" w:type="pct"/>
                <w:vAlign w:val="center"/>
              </w:tcPr>
            </w:tcPrChange>
          </w:tcPr>
          <w:p w14:paraId="306B521E" w14:textId="3A2BC5EB" w:rsidR="00287E72" w:rsidDel="00085A97" w:rsidRDefault="00287E72" w:rsidP="00287E72">
            <w:pPr>
              <w:spacing w:line="360" w:lineRule="auto"/>
              <w:jc w:val="center"/>
              <w:rPr>
                <w:del w:id="5219" w:author="瑋婷 徐" w:date="2025-01-04T22:57:00Z" w16du:dateUtc="2025-01-04T14:57:00Z"/>
                <w:rFonts w:ascii="Times New Roman" w:eastAsia="標楷體" w:hAnsi="Times New Roman" w:cs="Times New Roman"/>
                <w:color w:val="000000"/>
              </w:rPr>
            </w:pPr>
            <w:del w:id="5220" w:author="瑋婷 徐" w:date="2025-01-03T17:31:00Z" w16du:dateUtc="2025-01-03T09:31:00Z">
              <w:r w:rsidRPr="00BD46E0" w:rsidDel="0012251D">
                <w:rPr>
                  <w:rFonts w:ascii="Times New Roman" w:eastAsia="標楷體" w:hAnsi="Times New Roman" w:cs="Times New Roman"/>
                  <w:color w:val="000000"/>
                </w:rPr>
                <w:delText>4</w:delText>
              </w:r>
            </w:del>
          </w:p>
        </w:tc>
        <w:tc>
          <w:tcPr>
            <w:tcW w:w="1235" w:type="pct"/>
            <w:vAlign w:val="center"/>
            <w:tcPrChange w:id="5221" w:author="瑋婷 徐" w:date="2025-01-03T17:32:00Z" w16du:dateUtc="2025-01-03T09:32:00Z">
              <w:tcPr>
                <w:tcW w:w="1235" w:type="pct"/>
                <w:vAlign w:val="center"/>
              </w:tcPr>
            </w:tcPrChange>
          </w:tcPr>
          <w:p w14:paraId="203A2177" w14:textId="3C5494F3" w:rsidR="00287E72" w:rsidDel="00085A97" w:rsidRDefault="00287E72" w:rsidP="00287E72">
            <w:pPr>
              <w:spacing w:line="360" w:lineRule="auto"/>
              <w:jc w:val="center"/>
              <w:rPr>
                <w:del w:id="5222" w:author="瑋婷 徐" w:date="2025-01-04T22:57:00Z" w16du:dateUtc="2025-01-04T14:57:00Z"/>
                <w:rFonts w:ascii="Times New Roman" w:eastAsia="標楷體" w:hAnsi="Times New Roman" w:cs="Times New Roman"/>
                <w:color w:val="000000"/>
              </w:rPr>
            </w:pPr>
          </w:p>
        </w:tc>
        <w:tc>
          <w:tcPr>
            <w:tcW w:w="1235" w:type="pct"/>
            <w:vAlign w:val="center"/>
            <w:tcPrChange w:id="5223" w:author="瑋婷 徐" w:date="2025-01-03T17:32:00Z" w16du:dateUtc="2025-01-03T09:32:00Z">
              <w:tcPr>
                <w:tcW w:w="1235" w:type="pct"/>
                <w:vAlign w:val="center"/>
              </w:tcPr>
            </w:tcPrChange>
          </w:tcPr>
          <w:p w14:paraId="7122A087" w14:textId="13E2FA2F" w:rsidR="00287E72" w:rsidDel="00085A97" w:rsidRDefault="00287E72" w:rsidP="00287E72">
            <w:pPr>
              <w:spacing w:line="360" w:lineRule="auto"/>
              <w:jc w:val="center"/>
              <w:rPr>
                <w:del w:id="5224" w:author="瑋婷 徐" w:date="2025-01-04T22:57:00Z" w16du:dateUtc="2025-01-04T14:57:00Z"/>
                <w:rFonts w:ascii="Times New Roman" w:eastAsia="標楷體" w:hAnsi="Times New Roman" w:cs="Times New Roman"/>
                <w:color w:val="000000"/>
              </w:rPr>
            </w:pPr>
          </w:p>
        </w:tc>
        <w:tc>
          <w:tcPr>
            <w:tcW w:w="941" w:type="pct"/>
            <w:vAlign w:val="center"/>
            <w:tcPrChange w:id="5225" w:author="瑋婷 徐" w:date="2025-01-03T17:32:00Z" w16du:dateUtc="2025-01-03T09:32:00Z">
              <w:tcPr>
                <w:tcW w:w="941" w:type="pct"/>
                <w:vAlign w:val="center"/>
              </w:tcPr>
            </w:tcPrChange>
          </w:tcPr>
          <w:p w14:paraId="58755420" w14:textId="154D22C5" w:rsidR="00287E72" w:rsidDel="00085A97" w:rsidRDefault="00287E72" w:rsidP="00287E72">
            <w:pPr>
              <w:spacing w:line="360" w:lineRule="auto"/>
              <w:jc w:val="center"/>
              <w:rPr>
                <w:del w:id="5226" w:author="瑋婷 徐" w:date="2025-01-04T22:57:00Z" w16du:dateUtc="2025-01-04T14:57:00Z"/>
                <w:rFonts w:ascii="Times New Roman" w:eastAsia="標楷體" w:hAnsi="Times New Roman" w:cs="Times New Roman"/>
                <w:color w:val="000000"/>
              </w:rPr>
            </w:pPr>
            <w:del w:id="5227"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2E67EEE1" w14:textId="4ADCF00C" w:rsidTr="00287E72">
        <w:trPr>
          <w:trHeight w:val="584"/>
          <w:del w:id="5228" w:author="瑋婷 徐" w:date="2025-01-04T22:57:00Z"/>
          <w:trPrChange w:id="5229" w:author="瑋婷 徐" w:date="2025-01-03T17:32:00Z" w16du:dateUtc="2025-01-03T09:32:00Z">
            <w:trPr>
              <w:trHeight w:val="584"/>
            </w:trPr>
          </w:trPrChange>
        </w:trPr>
        <w:tc>
          <w:tcPr>
            <w:tcW w:w="941" w:type="pct"/>
            <w:tcMar>
              <w:top w:w="12" w:type="dxa"/>
              <w:left w:w="12" w:type="dxa"/>
              <w:bottom w:w="0" w:type="dxa"/>
              <w:right w:w="12" w:type="dxa"/>
            </w:tcMar>
            <w:vAlign w:val="center"/>
            <w:tcPrChange w:id="5230" w:author="瑋婷 徐" w:date="2025-01-03T17:32:00Z" w16du:dateUtc="2025-01-03T09:32:00Z">
              <w:tcPr>
                <w:tcW w:w="941" w:type="pct"/>
                <w:tcMar>
                  <w:top w:w="12" w:type="dxa"/>
                  <w:left w:w="12" w:type="dxa"/>
                  <w:bottom w:w="0" w:type="dxa"/>
                  <w:right w:w="12" w:type="dxa"/>
                </w:tcMar>
                <w:vAlign w:val="center"/>
              </w:tcPr>
            </w:tcPrChange>
          </w:tcPr>
          <w:p w14:paraId="513668BA" w14:textId="0897E42F" w:rsidR="00287E72" w:rsidDel="00085A97" w:rsidRDefault="00287E72" w:rsidP="00287E72">
            <w:pPr>
              <w:spacing w:line="360" w:lineRule="auto"/>
              <w:jc w:val="center"/>
              <w:rPr>
                <w:del w:id="5231" w:author="瑋婷 徐" w:date="2025-01-04T22:57:00Z" w16du:dateUtc="2025-01-04T14:57:00Z"/>
                <w:rFonts w:ascii="Times New Roman" w:eastAsia="標楷體" w:hAnsi="Times New Roman" w:cs="Times New Roman"/>
              </w:rPr>
            </w:pPr>
            <w:del w:id="5232" w:author="瑋婷 徐" w:date="2025-01-03T17:31:00Z" w16du:dateUtc="2025-01-03T09:31:00Z">
              <w:r w:rsidRPr="00BD46E0" w:rsidDel="0012251D">
                <w:rPr>
                  <w:rFonts w:ascii="Times New Roman" w:eastAsia="標楷體" w:hAnsi="Times New Roman" w:cs="Times New Roman" w:hint="eastAsia"/>
                </w:rPr>
                <w:delText>屏東</w:delText>
              </w:r>
            </w:del>
          </w:p>
        </w:tc>
        <w:tc>
          <w:tcPr>
            <w:tcW w:w="647" w:type="pct"/>
            <w:vAlign w:val="center"/>
            <w:tcPrChange w:id="5233" w:author="瑋婷 徐" w:date="2025-01-03T17:32:00Z" w16du:dateUtc="2025-01-03T09:32:00Z">
              <w:tcPr>
                <w:tcW w:w="647" w:type="pct"/>
                <w:vAlign w:val="center"/>
              </w:tcPr>
            </w:tcPrChange>
          </w:tcPr>
          <w:p w14:paraId="2F5C7892" w14:textId="5EAD762B" w:rsidR="00287E72" w:rsidDel="00085A97" w:rsidRDefault="00287E72" w:rsidP="00287E72">
            <w:pPr>
              <w:spacing w:line="360" w:lineRule="auto"/>
              <w:jc w:val="center"/>
              <w:rPr>
                <w:del w:id="5234" w:author="瑋婷 徐" w:date="2025-01-04T22:57:00Z" w16du:dateUtc="2025-01-04T14:57:00Z"/>
                <w:rFonts w:ascii="Times New Roman" w:eastAsia="標楷體" w:hAnsi="Times New Roman" w:cs="Times New Roman"/>
                <w:color w:val="000000"/>
              </w:rPr>
            </w:pPr>
            <w:del w:id="5235" w:author="瑋婷 徐" w:date="2025-01-03T17:31:00Z" w16du:dateUtc="2025-01-03T09:31:00Z">
              <w:r w:rsidRPr="00BD46E0" w:rsidDel="0012251D">
                <w:rPr>
                  <w:rFonts w:ascii="Times New Roman" w:eastAsia="標楷體" w:hAnsi="Times New Roman" w:cs="Times New Roman"/>
                  <w:color w:val="000000"/>
                </w:rPr>
                <w:delText>4</w:delText>
              </w:r>
            </w:del>
          </w:p>
        </w:tc>
        <w:tc>
          <w:tcPr>
            <w:tcW w:w="1235" w:type="pct"/>
            <w:vAlign w:val="center"/>
            <w:tcPrChange w:id="5236" w:author="瑋婷 徐" w:date="2025-01-03T17:32:00Z" w16du:dateUtc="2025-01-03T09:32:00Z">
              <w:tcPr>
                <w:tcW w:w="1235" w:type="pct"/>
                <w:vAlign w:val="center"/>
              </w:tcPr>
            </w:tcPrChange>
          </w:tcPr>
          <w:p w14:paraId="098A3A15" w14:textId="3F9B38E5" w:rsidR="00287E72" w:rsidDel="00085A97" w:rsidRDefault="00287E72" w:rsidP="00287E72">
            <w:pPr>
              <w:spacing w:line="360" w:lineRule="auto"/>
              <w:jc w:val="center"/>
              <w:rPr>
                <w:del w:id="5237" w:author="瑋婷 徐" w:date="2025-01-04T22:57:00Z" w16du:dateUtc="2025-01-04T14:57:00Z"/>
                <w:rFonts w:ascii="Times New Roman" w:eastAsia="標楷體" w:hAnsi="Times New Roman" w:cs="Times New Roman"/>
                <w:color w:val="000000"/>
              </w:rPr>
            </w:pPr>
          </w:p>
        </w:tc>
        <w:tc>
          <w:tcPr>
            <w:tcW w:w="1235" w:type="pct"/>
            <w:vAlign w:val="center"/>
            <w:tcPrChange w:id="5238" w:author="瑋婷 徐" w:date="2025-01-03T17:32:00Z" w16du:dateUtc="2025-01-03T09:32:00Z">
              <w:tcPr>
                <w:tcW w:w="1235" w:type="pct"/>
                <w:vAlign w:val="center"/>
              </w:tcPr>
            </w:tcPrChange>
          </w:tcPr>
          <w:p w14:paraId="16E2DE38" w14:textId="40E28AE6" w:rsidR="00287E72" w:rsidDel="00085A97" w:rsidRDefault="00287E72" w:rsidP="00287E72">
            <w:pPr>
              <w:spacing w:line="360" w:lineRule="auto"/>
              <w:jc w:val="center"/>
              <w:rPr>
                <w:del w:id="5239" w:author="瑋婷 徐" w:date="2025-01-04T22:57:00Z" w16du:dateUtc="2025-01-04T14:57:00Z"/>
                <w:rFonts w:ascii="Times New Roman" w:eastAsia="標楷體" w:hAnsi="Times New Roman" w:cs="Times New Roman"/>
                <w:color w:val="000000"/>
              </w:rPr>
            </w:pPr>
          </w:p>
        </w:tc>
        <w:tc>
          <w:tcPr>
            <w:tcW w:w="941" w:type="pct"/>
            <w:vAlign w:val="center"/>
            <w:tcPrChange w:id="5240" w:author="瑋婷 徐" w:date="2025-01-03T17:32:00Z" w16du:dateUtc="2025-01-03T09:32:00Z">
              <w:tcPr>
                <w:tcW w:w="941" w:type="pct"/>
                <w:vAlign w:val="center"/>
              </w:tcPr>
            </w:tcPrChange>
          </w:tcPr>
          <w:p w14:paraId="1873D2BA" w14:textId="2843C4AD" w:rsidR="00287E72" w:rsidDel="00085A97" w:rsidRDefault="00287E72" w:rsidP="00287E72">
            <w:pPr>
              <w:spacing w:line="360" w:lineRule="auto"/>
              <w:jc w:val="center"/>
              <w:rPr>
                <w:del w:id="5241" w:author="瑋婷 徐" w:date="2025-01-04T22:57:00Z" w16du:dateUtc="2025-01-04T14:57:00Z"/>
                <w:rFonts w:ascii="Times New Roman" w:eastAsia="標楷體" w:hAnsi="Times New Roman" w:cs="Times New Roman"/>
                <w:color w:val="000000"/>
              </w:rPr>
            </w:pPr>
            <w:del w:id="5242"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6C18032D" w14:textId="0D22A87B" w:rsidTr="00287E72">
        <w:trPr>
          <w:trHeight w:val="584"/>
          <w:del w:id="5243" w:author="瑋婷 徐" w:date="2025-01-04T22:57:00Z"/>
          <w:trPrChange w:id="5244" w:author="瑋婷 徐" w:date="2025-01-03T17:32:00Z" w16du:dateUtc="2025-01-03T09:32:00Z">
            <w:trPr>
              <w:trHeight w:val="584"/>
            </w:trPr>
          </w:trPrChange>
        </w:trPr>
        <w:tc>
          <w:tcPr>
            <w:tcW w:w="941" w:type="pct"/>
            <w:tcMar>
              <w:top w:w="12" w:type="dxa"/>
              <w:left w:w="12" w:type="dxa"/>
              <w:bottom w:w="0" w:type="dxa"/>
              <w:right w:w="12" w:type="dxa"/>
            </w:tcMar>
            <w:vAlign w:val="center"/>
            <w:tcPrChange w:id="5245" w:author="瑋婷 徐" w:date="2025-01-03T17:32:00Z" w16du:dateUtc="2025-01-03T09:32:00Z">
              <w:tcPr>
                <w:tcW w:w="941" w:type="pct"/>
                <w:tcMar>
                  <w:top w:w="12" w:type="dxa"/>
                  <w:left w:w="12" w:type="dxa"/>
                  <w:bottom w:w="0" w:type="dxa"/>
                  <w:right w:w="12" w:type="dxa"/>
                </w:tcMar>
                <w:vAlign w:val="center"/>
              </w:tcPr>
            </w:tcPrChange>
          </w:tcPr>
          <w:p w14:paraId="64440840" w14:textId="10AA9497" w:rsidR="00287E72" w:rsidDel="00085A97" w:rsidRDefault="00287E72" w:rsidP="00287E72">
            <w:pPr>
              <w:spacing w:line="360" w:lineRule="auto"/>
              <w:jc w:val="center"/>
              <w:rPr>
                <w:del w:id="5246" w:author="瑋婷 徐" w:date="2025-01-04T22:57:00Z" w16du:dateUtc="2025-01-04T14:57:00Z"/>
                <w:rFonts w:ascii="Times New Roman" w:eastAsia="標楷體" w:hAnsi="Times New Roman" w:cs="Times New Roman"/>
              </w:rPr>
            </w:pPr>
            <w:del w:id="5247" w:author="瑋婷 徐" w:date="2025-01-03T17:31:00Z" w16du:dateUtc="2025-01-03T09:31:00Z">
              <w:r w:rsidRPr="00BD46E0" w:rsidDel="0012251D">
                <w:rPr>
                  <w:rFonts w:ascii="Times New Roman" w:eastAsia="標楷體" w:hAnsi="Times New Roman" w:cs="Times New Roman" w:hint="eastAsia"/>
                </w:rPr>
                <w:delText>嘉義</w:delText>
              </w:r>
            </w:del>
          </w:p>
        </w:tc>
        <w:tc>
          <w:tcPr>
            <w:tcW w:w="647" w:type="pct"/>
            <w:vAlign w:val="center"/>
            <w:tcPrChange w:id="5248" w:author="瑋婷 徐" w:date="2025-01-03T17:32:00Z" w16du:dateUtc="2025-01-03T09:32:00Z">
              <w:tcPr>
                <w:tcW w:w="647" w:type="pct"/>
                <w:vAlign w:val="center"/>
              </w:tcPr>
            </w:tcPrChange>
          </w:tcPr>
          <w:p w14:paraId="20FD6947" w14:textId="286251FD" w:rsidR="00287E72" w:rsidDel="00085A97" w:rsidRDefault="00287E72" w:rsidP="00287E72">
            <w:pPr>
              <w:spacing w:line="360" w:lineRule="auto"/>
              <w:jc w:val="center"/>
              <w:rPr>
                <w:del w:id="5249" w:author="瑋婷 徐" w:date="2025-01-04T22:57:00Z" w16du:dateUtc="2025-01-04T14:57:00Z"/>
                <w:rFonts w:ascii="Times New Roman" w:eastAsia="標楷體" w:hAnsi="Times New Roman" w:cs="Times New Roman"/>
                <w:color w:val="000000"/>
              </w:rPr>
            </w:pPr>
            <w:del w:id="5250" w:author="瑋婷 徐" w:date="2025-01-03T17:31:00Z" w16du:dateUtc="2025-01-03T09:31:00Z">
              <w:r w:rsidRPr="00BD46E0" w:rsidDel="0012251D">
                <w:rPr>
                  <w:rFonts w:ascii="Times New Roman" w:eastAsia="標楷體" w:hAnsi="Times New Roman" w:cs="Times New Roman"/>
                  <w:color w:val="000000"/>
                </w:rPr>
                <w:delText>3</w:delText>
              </w:r>
            </w:del>
          </w:p>
        </w:tc>
        <w:tc>
          <w:tcPr>
            <w:tcW w:w="1235" w:type="pct"/>
            <w:vAlign w:val="center"/>
            <w:tcPrChange w:id="5251" w:author="瑋婷 徐" w:date="2025-01-03T17:32:00Z" w16du:dateUtc="2025-01-03T09:32:00Z">
              <w:tcPr>
                <w:tcW w:w="1235" w:type="pct"/>
                <w:vAlign w:val="center"/>
              </w:tcPr>
            </w:tcPrChange>
          </w:tcPr>
          <w:p w14:paraId="34BC7D18" w14:textId="5EF02D4D" w:rsidR="00287E72" w:rsidDel="00085A97" w:rsidRDefault="00287E72" w:rsidP="00287E72">
            <w:pPr>
              <w:spacing w:line="360" w:lineRule="auto"/>
              <w:jc w:val="center"/>
              <w:rPr>
                <w:del w:id="5252" w:author="瑋婷 徐" w:date="2025-01-04T22:57:00Z" w16du:dateUtc="2025-01-04T14:57:00Z"/>
                <w:rFonts w:ascii="Times New Roman" w:eastAsia="標楷體" w:hAnsi="Times New Roman" w:cs="Times New Roman"/>
                <w:color w:val="000000"/>
              </w:rPr>
            </w:pPr>
            <w:del w:id="5253" w:author="瑋婷 徐" w:date="2025-01-03T17:31:00Z" w16du:dateUtc="2025-01-03T09:31:00Z">
              <w:r w:rsidRPr="00BD46E0" w:rsidDel="00287E72">
                <w:rPr>
                  <w:rFonts w:ascii="Times New Roman" w:eastAsia="標楷體" w:hAnsi="Times New Roman" w:cs="Times New Roman"/>
                  <w:color w:val="000000"/>
                </w:rPr>
                <w:delText>1</w:delText>
              </w:r>
            </w:del>
          </w:p>
        </w:tc>
        <w:tc>
          <w:tcPr>
            <w:tcW w:w="1235" w:type="pct"/>
            <w:vAlign w:val="center"/>
            <w:tcPrChange w:id="5254" w:author="瑋婷 徐" w:date="2025-01-03T17:32:00Z" w16du:dateUtc="2025-01-03T09:32:00Z">
              <w:tcPr>
                <w:tcW w:w="1235" w:type="pct"/>
                <w:vAlign w:val="center"/>
              </w:tcPr>
            </w:tcPrChange>
          </w:tcPr>
          <w:p w14:paraId="3E17D351" w14:textId="3F06CD5F" w:rsidR="00287E72" w:rsidDel="00085A97" w:rsidRDefault="00287E72" w:rsidP="00287E72">
            <w:pPr>
              <w:spacing w:line="360" w:lineRule="auto"/>
              <w:jc w:val="center"/>
              <w:rPr>
                <w:del w:id="5255" w:author="瑋婷 徐" w:date="2025-01-04T22:57:00Z" w16du:dateUtc="2025-01-04T14:57:00Z"/>
                <w:rFonts w:ascii="Times New Roman" w:eastAsia="標楷體" w:hAnsi="Times New Roman" w:cs="Times New Roman"/>
                <w:color w:val="000000"/>
              </w:rPr>
            </w:pPr>
          </w:p>
        </w:tc>
        <w:tc>
          <w:tcPr>
            <w:tcW w:w="941" w:type="pct"/>
            <w:vAlign w:val="center"/>
            <w:tcPrChange w:id="5256" w:author="瑋婷 徐" w:date="2025-01-03T17:32:00Z" w16du:dateUtc="2025-01-03T09:32:00Z">
              <w:tcPr>
                <w:tcW w:w="941" w:type="pct"/>
                <w:vAlign w:val="center"/>
              </w:tcPr>
            </w:tcPrChange>
          </w:tcPr>
          <w:p w14:paraId="33129CD9" w14:textId="6D7DC605" w:rsidR="00287E72" w:rsidDel="00085A97" w:rsidRDefault="00287E72" w:rsidP="00287E72">
            <w:pPr>
              <w:spacing w:line="360" w:lineRule="auto"/>
              <w:jc w:val="center"/>
              <w:rPr>
                <w:del w:id="5257" w:author="瑋婷 徐" w:date="2025-01-04T22:57:00Z" w16du:dateUtc="2025-01-04T14:57:00Z"/>
                <w:rFonts w:ascii="Times New Roman" w:eastAsia="標楷體" w:hAnsi="Times New Roman" w:cs="Times New Roman"/>
                <w:color w:val="000000"/>
              </w:rPr>
            </w:pPr>
            <w:del w:id="5258"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5AA6C289" w14:textId="3CC1E562" w:rsidTr="00287E72">
        <w:trPr>
          <w:trHeight w:val="584"/>
          <w:del w:id="5259" w:author="瑋婷 徐" w:date="2025-01-04T22:57:00Z"/>
          <w:trPrChange w:id="5260" w:author="瑋婷 徐" w:date="2025-01-03T17:32:00Z" w16du:dateUtc="2025-01-03T09:32:00Z">
            <w:trPr>
              <w:trHeight w:val="584"/>
            </w:trPr>
          </w:trPrChange>
        </w:trPr>
        <w:tc>
          <w:tcPr>
            <w:tcW w:w="941" w:type="pct"/>
            <w:tcMar>
              <w:top w:w="12" w:type="dxa"/>
              <w:left w:w="12" w:type="dxa"/>
              <w:bottom w:w="0" w:type="dxa"/>
              <w:right w:w="12" w:type="dxa"/>
            </w:tcMar>
            <w:vAlign w:val="center"/>
            <w:tcPrChange w:id="5261" w:author="瑋婷 徐" w:date="2025-01-03T17:32:00Z" w16du:dateUtc="2025-01-03T09:32:00Z">
              <w:tcPr>
                <w:tcW w:w="941" w:type="pct"/>
                <w:tcMar>
                  <w:top w:w="12" w:type="dxa"/>
                  <w:left w:w="12" w:type="dxa"/>
                  <w:bottom w:w="0" w:type="dxa"/>
                  <w:right w:w="12" w:type="dxa"/>
                </w:tcMar>
                <w:vAlign w:val="center"/>
              </w:tcPr>
            </w:tcPrChange>
          </w:tcPr>
          <w:p w14:paraId="703EC716" w14:textId="525BBC30" w:rsidR="00287E72" w:rsidDel="00085A97" w:rsidRDefault="00287E72" w:rsidP="00287E72">
            <w:pPr>
              <w:spacing w:line="360" w:lineRule="auto"/>
              <w:jc w:val="center"/>
              <w:rPr>
                <w:del w:id="5262" w:author="瑋婷 徐" w:date="2025-01-04T22:57:00Z" w16du:dateUtc="2025-01-04T14:57:00Z"/>
                <w:rFonts w:ascii="Times New Roman" w:eastAsia="標楷體" w:hAnsi="Times New Roman" w:cs="Times New Roman"/>
              </w:rPr>
            </w:pPr>
            <w:del w:id="5263" w:author="瑋婷 徐" w:date="2025-01-03T17:31:00Z" w16du:dateUtc="2025-01-03T09:31:00Z">
              <w:r w:rsidRPr="00BD46E0" w:rsidDel="0012251D">
                <w:rPr>
                  <w:rFonts w:ascii="Times New Roman" w:eastAsia="標楷體" w:hAnsi="Times New Roman" w:cs="Times New Roman" w:hint="eastAsia"/>
                </w:rPr>
                <w:delText>宜蘭</w:delText>
              </w:r>
            </w:del>
          </w:p>
        </w:tc>
        <w:tc>
          <w:tcPr>
            <w:tcW w:w="647" w:type="pct"/>
            <w:vAlign w:val="center"/>
            <w:tcPrChange w:id="5264" w:author="瑋婷 徐" w:date="2025-01-03T17:32:00Z" w16du:dateUtc="2025-01-03T09:32:00Z">
              <w:tcPr>
                <w:tcW w:w="647" w:type="pct"/>
                <w:vAlign w:val="center"/>
              </w:tcPr>
            </w:tcPrChange>
          </w:tcPr>
          <w:p w14:paraId="33688D01" w14:textId="12CE50BA" w:rsidR="00287E72" w:rsidDel="00085A97" w:rsidRDefault="00287E72" w:rsidP="00287E72">
            <w:pPr>
              <w:spacing w:line="360" w:lineRule="auto"/>
              <w:jc w:val="center"/>
              <w:rPr>
                <w:del w:id="5265" w:author="瑋婷 徐" w:date="2025-01-04T22:57:00Z" w16du:dateUtc="2025-01-04T14:57:00Z"/>
                <w:rFonts w:ascii="Times New Roman" w:eastAsia="標楷體" w:hAnsi="Times New Roman" w:cs="Times New Roman"/>
                <w:color w:val="000000"/>
              </w:rPr>
            </w:pPr>
            <w:del w:id="5266" w:author="瑋婷 徐" w:date="2025-01-03T17:31:00Z" w16du:dateUtc="2025-01-03T09:31:00Z">
              <w:r w:rsidRPr="00BD46E0" w:rsidDel="0012251D">
                <w:rPr>
                  <w:rFonts w:ascii="Times New Roman" w:eastAsia="標楷體" w:hAnsi="Times New Roman" w:cs="Times New Roman"/>
                  <w:color w:val="000000"/>
                </w:rPr>
                <w:delText>3</w:delText>
              </w:r>
            </w:del>
          </w:p>
        </w:tc>
        <w:tc>
          <w:tcPr>
            <w:tcW w:w="1235" w:type="pct"/>
            <w:vAlign w:val="center"/>
            <w:tcPrChange w:id="5267" w:author="瑋婷 徐" w:date="2025-01-03T17:32:00Z" w16du:dateUtc="2025-01-03T09:32:00Z">
              <w:tcPr>
                <w:tcW w:w="1235" w:type="pct"/>
                <w:vAlign w:val="center"/>
              </w:tcPr>
            </w:tcPrChange>
          </w:tcPr>
          <w:p w14:paraId="4CF63C80" w14:textId="0FFBAAD8" w:rsidR="00287E72" w:rsidDel="00085A97" w:rsidRDefault="00287E72" w:rsidP="00287E72">
            <w:pPr>
              <w:spacing w:line="360" w:lineRule="auto"/>
              <w:jc w:val="center"/>
              <w:rPr>
                <w:del w:id="5268" w:author="瑋婷 徐" w:date="2025-01-04T22:57:00Z" w16du:dateUtc="2025-01-04T14:57:00Z"/>
                <w:rFonts w:ascii="Times New Roman" w:eastAsia="標楷體" w:hAnsi="Times New Roman" w:cs="Times New Roman"/>
                <w:color w:val="000000"/>
              </w:rPr>
            </w:pPr>
            <w:del w:id="5269" w:author="瑋婷 徐" w:date="2025-01-03T17:31:00Z" w16du:dateUtc="2025-01-03T09:31:00Z">
              <w:r w:rsidRPr="00BD46E0" w:rsidDel="00287E72">
                <w:rPr>
                  <w:rFonts w:ascii="Times New Roman" w:eastAsia="標楷體" w:hAnsi="Times New Roman" w:cs="Times New Roman"/>
                  <w:color w:val="000000"/>
                </w:rPr>
                <w:delText>1</w:delText>
              </w:r>
            </w:del>
          </w:p>
        </w:tc>
        <w:tc>
          <w:tcPr>
            <w:tcW w:w="1235" w:type="pct"/>
            <w:vAlign w:val="center"/>
            <w:tcPrChange w:id="5270" w:author="瑋婷 徐" w:date="2025-01-03T17:32:00Z" w16du:dateUtc="2025-01-03T09:32:00Z">
              <w:tcPr>
                <w:tcW w:w="1235" w:type="pct"/>
                <w:vAlign w:val="center"/>
              </w:tcPr>
            </w:tcPrChange>
          </w:tcPr>
          <w:p w14:paraId="1D7BCBE0" w14:textId="585671EC" w:rsidR="00287E72" w:rsidDel="00085A97" w:rsidRDefault="00287E72" w:rsidP="00287E72">
            <w:pPr>
              <w:spacing w:line="360" w:lineRule="auto"/>
              <w:jc w:val="center"/>
              <w:rPr>
                <w:del w:id="5271" w:author="瑋婷 徐" w:date="2025-01-04T22:57:00Z" w16du:dateUtc="2025-01-04T14:57:00Z"/>
                <w:rFonts w:ascii="Times New Roman" w:eastAsia="標楷體" w:hAnsi="Times New Roman" w:cs="Times New Roman"/>
                <w:color w:val="000000"/>
              </w:rPr>
            </w:pPr>
            <w:del w:id="5272" w:author="瑋婷 徐" w:date="2025-01-03T17:32:00Z" w16du:dateUtc="2025-01-03T09:32:00Z">
              <w:r w:rsidRPr="00BD46E0" w:rsidDel="006B70B0">
                <w:rPr>
                  <w:rFonts w:ascii="Times New Roman" w:eastAsia="標楷體" w:hAnsi="Times New Roman" w:cs="Times New Roman"/>
                  <w:color w:val="000000"/>
                </w:rPr>
                <w:delText>1</w:delText>
              </w:r>
            </w:del>
          </w:p>
        </w:tc>
        <w:tc>
          <w:tcPr>
            <w:tcW w:w="941" w:type="pct"/>
            <w:vAlign w:val="center"/>
            <w:tcPrChange w:id="5273" w:author="瑋婷 徐" w:date="2025-01-03T17:32:00Z" w16du:dateUtc="2025-01-03T09:32:00Z">
              <w:tcPr>
                <w:tcW w:w="941" w:type="pct"/>
                <w:vAlign w:val="center"/>
              </w:tcPr>
            </w:tcPrChange>
          </w:tcPr>
          <w:p w14:paraId="31490DE4" w14:textId="2435BDDF" w:rsidR="00287E72" w:rsidDel="00085A97" w:rsidRDefault="00287E72" w:rsidP="00287E72">
            <w:pPr>
              <w:spacing w:line="360" w:lineRule="auto"/>
              <w:jc w:val="center"/>
              <w:rPr>
                <w:del w:id="5274" w:author="瑋婷 徐" w:date="2025-01-04T22:57:00Z" w16du:dateUtc="2025-01-04T14:57:00Z"/>
                <w:rFonts w:ascii="Times New Roman" w:eastAsia="標楷體" w:hAnsi="Times New Roman" w:cs="Times New Roman"/>
                <w:color w:val="000000"/>
              </w:rPr>
            </w:pPr>
            <w:del w:id="5275" w:author="瑋婷 徐" w:date="2025-01-03T17:32:00Z" w16du:dateUtc="2025-01-03T09:32:00Z">
              <w:r w:rsidRPr="00BD46E0" w:rsidDel="006B70B0">
                <w:rPr>
                  <w:rFonts w:ascii="Times New Roman" w:eastAsia="標楷體" w:hAnsi="Times New Roman" w:cs="Times New Roman"/>
                  <w:color w:val="000000"/>
                </w:rPr>
                <w:delText>5</w:delText>
              </w:r>
            </w:del>
          </w:p>
        </w:tc>
      </w:tr>
      <w:tr w:rsidR="00287E72" w:rsidDel="00085A97" w14:paraId="7C98B1DF" w14:textId="532DF69A" w:rsidTr="00287E72">
        <w:trPr>
          <w:trHeight w:val="584"/>
          <w:del w:id="5276" w:author="瑋婷 徐" w:date="2025-01-04T22:57:00Z"/>
          <w:trPrChange w:id="5277" w:author="瑋婷 徐" w:date="2025-01-03T17:32:00Z" w16du:dateUtc="2025-01-03T09:32:00Z">
            <w:trPr>
              <w:trHeight w:val="584"/>
            </w:trPr>
          </w:trPrChange>
        </w:trPr>
        <w:tc>
          <w:tcPr>
            <w:tcW w:w="941" w:type="pct"/>
            <w:tcMar>
              <w:top w:w="12" w:type="dxa"/>
              <w:left w:w="12" w:type="dxa"/>
              <w:bottom w:w="0" w:type="dxa"/>
              <w:right w:w="12" w:type="dxa"/>
            </w:tcMar>
            <w:vAlign w:val="center"/>
            <w:tcPrChange w:id="5278" w:author="瑋婷 徐" w:date="2025-01-03T17:32:00Z" w16du:dateUtc="2025-01-03T09:32:00Z">
              <w:tcPr>
                <w:tcW w:w="941" w:type="pct"/>
                <w:tcMar>
                  <w:top w:w="12" w:type="dxa"/>
                  <w:left w:w="12" w:type="dxa"/>
                  <w:bottom w:w="0" w:type="dxa"/>
                  <w:right w:w="12" w:type="dxa"/>
                </w:tcMar>
                <w:vAlign w:val="center"/>
              </w:tcPr>
            </w:tcPrChange>
          </w:tcPr>
          <w:p w14:paraId="4A81F263" w14:textId="41438165" w:rsidR="00287E72" w:rsidDel="00085A97" w:rsidRDefault="00287E72" w:rsidP="00287E72">
            <w:pPr>
              <w:spacing w:line="360" w:lineRule="auto"/>
              <w:jc w:val="center"/>
              <w:rPr>
                <w:del w:id="5279" w:author="瑋婷 徐" w:date="2025-01-04T22:57:00Z" w16du:dateUtc="2025-01-04T14:57:00Z"/>
                <w:rFonts w:ascii="Times New Roman" w:eastAsia="標楷體" w:hAnsi="Times New Roman" w:cs="Times New Roman"/>
              </w:rPr>
            </w:pPr>
            <w:del w:id="5280" w:author="瑋婷 徐" w:date="2025-01-03T17:31:00Z" w16du:dateUtc="2025-01-03T09:31:00Z">
              <w:r w:rsidRPr="00BD46E0" w:rsidDel="0012251D">
                <w:rPr>
                  <w:rFonts w:ascii="Times New Roman" w:eastAsia="標楷體" w:hAnsi="Times New Roman" w:cs="Times New Roman" w:hint="eastAsia"/>
                </w:rPr>
                <w:delText>花蓮</w:delText>
              </w:r>
            </w:del>
          </w:p>
        </w:tc>
        <w:tc>
          <w:tcPr>
            <w:tcW w:w="647" w:type="pct"/>
            <w:vAlign w:val="center"/>
            <w:tcPrChange w:id="5281" w:author="瑋婷 徐" w:date="2025-01-03T17:32:00Z" w16du:dateUtc="2025-01-03T09:32:00Z">
              <w:tcPr>
                <w:tcW w:w="647" w:type="pct"/>
                <w:vAlign w:val="center"/>
              </w:tcPr>
            </w:tcPrChange>
          </w:tcPr>
          <w:p w14:paraId="763C9A07" w14:textId="6C9B22FA" w:rsidR="00287E72" w:rsidDel="00085A97" w:rsidRDefault="00287E72" w:rsidP="00287E72">
            <w:pPr>
              <w:spacing w:line="360" w:lineRule="auto"/>
              <w:jc w:val="center"/>
              <w:rPr>
                <w:del w:id="5282" w:author="瑋婷 徐" w:date="2025-01-04T22:57:00Z" w16du:dateUtc="2025-01-04T14:57:00Z"/>
                <w:rFonts w:ascii="Times New Roman" w:eastAsia="標楷體" w:hAnsi="Times New Roman" w:cs="Times New Roman"/>
                <w:color w:val="000000"/>
              </w:rPr>
            </w:pPr>
            <w:del w:id="5283" w:author="瑋婷 徐" w:date="2025-01-03T17:31:00Z" w16du:dateUtc="2025-01-03T09:31:00Z">
              <w:r w:rsidRPr="00BD46E0" w:rsidDel="0012251D">
                <w:rPr>
                  <w:rFonts w:ascii="Times New Roman" w:eastAsia="標楷體" w:hAnsi="Times New Roman" w:cs="Times New Roman"/>
                  <w:color w:val="000000"/>
                </w:rPr>
                <w:delText>2</w:delText>
              </w:r>
            </w:del>
          </w:p>
        </w:tc>
        <w:tc>
          <w:tcPr>
            <w:tcW w:w="1235" w:type="pct"/>
            <w:vAlign w:val="center"/>
            <w:tcPrChange w:id="5284" w:author="瑋婷 徐" w:date="2025-01-03T17:32:00Z" w16du:dateUtc="2025-01-03T09:32:00Z">
              <w:tcPr>
                <w:tcW w:w="1235" w:type="pct"/>
                <w:vAlign w:val="center"/>
              </w:tcPr>
            </w:tcPrChange>
          </w:tcPr>
          <w:p w14:paraId="0DEDE520" w14:textId="1699B766" w:rsidR="00287E72" w:rsidDel="00085A97" w:rsidRDefault="00287E72" w:rsidP="00287E72">
            <w:pPr>
              <w:spacing w:line="360" w:lineRule="auto"/>
              <w:jc w:val="center"/>
              <w:rPr>
                <w:del w:id="5285" w:author="瑋婷 徐" w:date="2025-01-04T22:57:00Z" w16du:dateUtc="2025-01-04T14:57:00Z"/>
                <w:rFonts w:ascii="Times New Roman" w:eastAsia="標楷體" w:hAnsi="Times New Roman" w:cs="Times New Roman"/>
                <w:color w:val="000000"/>
              </w:rPr>
            </w:pPr>
            <w:del w:id="5286" w:author="瑋婷 徐" w:date="2025-01-03T17:31:00Z" w16du:dateUtc="2025-01-03T09:31:00Z">
              <w:r w:rsidRPr="00BD46E0" w:rsidDel="00287E72">
                <w:rPr>
                  <w:rFonts w:ascii="Times New Roman" w:eastAsia="標楷體" w:hAnsi="Times New Roman" w:cs="Times New Roman"/>
                  <w:color w:val="000000"/>
                </w:rPr>
                <w:delText>2</w:delText>
              </w:r>
            </w:del>
          </w:p>
        </w:tc>
        <w:tc>
          <w:tcPr>
            <w:tcW w:w="1235" w:type="pct"/>
            <w:vAlign w:val="center"/>
            <w:tcPrChange w:id="5287" w:author="瑋婷 徐" w:date="2025-01-03T17:32:00Z" w16du:dateUtc="2025-01-03T09:32:00Z">
              <w:tcPr>
                <w:tcW w:w="1235" w:type="pct"/>
                <w:vAlign w:val="center"/>
              </w:tcPr>
            </w:tcPrChange>
          </w:tcPr>
          <w:p w14:paraId="7A7BA35C" w14:textId="221D9128" w:rsidR="00287E72" w:rsidDel="00085A97" w:rsidRDefault="00287E72" w:rsidP="00287E72">
            <w:pPr>
              <w:spacing w:line="360" w:lineRule="auto"/>
              <w:jc w:val="center"/>
              <w:rPr>
                <w:del w:id="5288" w:author="瑋婷 徐" w:date="2025-01-04T22:57:00Z" w16du:dateUtc="2025-01-04T14:57:00Z"/>
                <w:rFonts w:ascii="Times New Roman" w:eastAsia="標楷體" w:hAnsi="Times New Roman" w:cs="Times New Roman"/>
                <w:color w:val="000000"/>
              </w:rPr>
            </w:pPr>
          </w:p>
        </w:tc>
        <w:tc>
          <w:tcPr>
            <w:tcW w:w="941" w:type="pct"/>
            <w:vAlign w:val="center"/>
            <w:tcPrChange w:id="5289" w:author="瑋婷 徐" w:date="2025-01-03T17:32:00Z" w16du:dateUtc="2025-01-03T09:32:00Z">
              <w:tcPr>
                <w:tcW w:w="941" w:type="pct"/>
                <w:vAlign w:val="center"/>
              </w:tcPr>
            </w:tcPrChange>
          </w:tcPr>
          <w:p w14:paraId="7436FD1A" w14:textId="08C04544" w:rsidR="00287E72" w:rsidDel="00085A97" w:rsidRDefault="00287E72" w:rsidP="00287E72">
            <w:pPr>
              <w:spacing w:line="360" w:lineRule="auto"/>
              <w:jc w:val="center"/>
              <w:rPr>
                <w:del w:id="5290" w:author="瑋婷 徐" w:date="2025-01-04T22:57:00Z" w16du:dateUtc="2025-01-04T14:57:00Z"/>
                <w:rFonts w:ascii="Times New Roman" w:eastAsia="標楷體" w:hAnsi="Times New Roman" w:cs="Times New Roman"/>
                <w:color w:val="000000"/>
              </w:rPr>
            </w:pPr>
            <w:del w:id="5291"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2F57C934" w14:textId="78571FD1" w:rsidTr="00287E72">
        <w:trPr>
          <w:trHeight w:val="584"/>
          <w:del w:id="5292" w:author="瑋婷 徐" w:date="2025-01-04T22:57:00Z"/>
          <w:trPrChange w:id="5293" w:author="瑋婷 徐" w:date="2025-01-03T17:32:00Z" w16du:dateUtc="2025-01-03T09:32:00Z">
            <w:trPr>
              <w:trHeight w:val="584"/>
            </w:trPr>
          </w:trPrChange>
        </w:trPr>
        <w:tc>
          <w:tcPr>
            <w:tcW w:w="941" w:type="pct"/>
            <w:tcBorders>
              <w:bottom w:val="single" w:sz="8" w:space="0" w:color="000000"/>
            </w:tcBorders>
            <w:tcMar>
              <w:top w:w="12" w:type="dxa"/>
              <w:left w:w="12" w:type="dxa"/>
              <w:bottom w:w="0" w:type="dxa"/>
              <w:right w:w="12" w:type="dxa"/>
            </w:tcMar>
            <w:vAlign w:val="center"/>
            <w:tcPrChange w:id="5294" w:author="瑋婷 徐" w:date="2025-01-03T17:32:00Z" w16du:dateUtc="2025-01-03T09:32:00Z">
              <w:tcPr>
                <w:tcW w:w="941" w:type="pct"/>
                <w:tcBorders>
                  <w:bottom w:val="single" w:sz="8" w:space="0" w:color="000000"/>
                </w:tcBorders>
                <w:tcMar>
                  <w:top w:w="12" w:type="dxa"/>
                  <w:left w:w="12" w:type="dxa"/>
                  <w:bottom w:w="0" w:type="dxa"/>
                  <w:right w:w="12" w:type="dxa"/>
                </w:tcMar>
                <w:vAlign w:val="center"/>
              </w:tcPr>
            </w:tcPrChange>
          </w:tcPr>
          <w:p w14:paraId="08ECB9B7" w14:textId="1578DFEB" w:rsidR="00287E72" w:rsidDel="00085A97" w:rsidRDefault="00287E72" w:rsidP="00287E72">
            <w:pPr>
              <w:spacing w:line="360" w:lineRule="auto"/>
              <w:jc w:val="center"/>
              <w:rPr>
                <w:del w:id="5295" w:author="瑋婷 徐" w:date="2025-01-04T22:57:00Z" w16du:dateUtc="2025-01-04T14:57:00Z"/>
                <w:rFonts w:ascii="Times New Roman" w:eastAsia="標楷體" w:hAnsi="Times New Roman" w:cs="Times New Roman"/>
              </w:rPr>
            </w:pPr>
            <w:del w:id="5296" w:author="瑋婷 徐" w:date="2025-01-03T17:31:00Z" w16du:dateUtc="2025-01-03T09:31:00Z">
              <w:r w:rsidRPr="00BD46E0" w:rsidDel="0012251D">
                <w:rPr>
                  <w:rFonts w:ascii="Times New Roman" w:eastAsia="標楷體" w:hAnsi="Times New Roman" w:cs="Times New Roman" w:hint="eastAsia"/>
                </w:rPr>
                <w:delText>新竹</w:delText>
              </w:r>
            </w:del>
          </w:p>
        </w:tc>
        <w:tc>
          <w:tcPr>
            <w:tcW w:w="647" w:type="pct"/>
            <w:tcBorders>
              <w:bottom w:val="single" w:sz="8" w:space="0" w:color="000000"/>
            </w:tcBorders>
            <w:vAlign w:val="center"/>
            <w:tcPrChange w:id="5297" w:author="瑋婷 徐" w:date="2025-01-03T17:32:00Z" w16du:dateUtc="2025-01-03T09:32:00Z">
              <w:tcPr>
                <w:tcW w:w="647" w:type="pct"/>
                <w:tcBorders>
                  <w:bottom w:val="single" w:sz="8" w:space="0" w:color="000000"/>
                </w:tcBorders>
                <w:vAlign w:val="center"/>
              </w:tcPr>
            </w:tcPrChange>
          </w:tcPr>
          <w:p w14:paraId="7C9D6523" w14:textId="112EF744" w:rsidR="00287E72" w:rsidDel="00085A97" w:rsidRDefault="00287E72" w:rsidP="00287E72">
            <w:pPr>
              <w:spacing w:line="360" w:lineRule="auto"/>
              <w:jc w:val="center"/>
              <w:rPr>
                <w:del w:id="5298" w:author="瑋婷 徐" w:date="2025-01-04T22:57:00Z" w16du:dateUtc="2025-01-04T14:57:00Z"/>
                <w:rFonts w:ascii="Times New Roman" w:eastAsia="標楷體" w:hAnsi="Times New Roman" w:cs="Times New Roman"/>
                <w:color w:val="000000"/>
              </w:rPr>
            </w:pPr>
            <w:del w:id="5299" w:author="瑋婷 徐" w:date="2025-01-03T17:31:00Z" w16du:dateUtc="2025-01-03T09:31:00Z">
              <w:r w:rsidRPr="00BD46E0" w:rsidDel="0012251D">
                <w:rPr>
                  <w:rFonts w:ascii="Times New Roman" w:eastAsia="標楷體" w:hAnsi="Times New Roman" w:cs="Times New Roman"/>
                  <w:color w:val="000000"/>
                </w:rPr>
                <w:delText>2</w:delText>
              </w:r>
            </w:del>
          </w:p>
        </w:tc>
        <w:tc>
          <w:tcPr>
            <w:tcW w:w="1235" w:type="pct"/>
            <w:tcBorders>
              <w:bottom w:val="single" w:sz="8" w:space="0" w:color="000000"/>
            </w:tcBorders>
            <w:vAlign w:val="center"/>
            <w:tcPrChange w:id="5300" w:author="瑋婷 徐" w:date="2025-01-03T17:32:00Z" w16du:dateUtc="2025-01-03T09:32:00Z">
              <w:tcPr>
                <w:tcW w:w="1235" w:type="pct"/>
                <w:tcBorders>
                  <w:bottom w:val="single" w:sz="8" w:space="0" w:color="000000"/>
                </w:tcBorders>
                <w:vAlign w:val="center"/>
              </w:tcPr>
            </w:tcPrChange>
          </w:tcPr>
          <w:p w14:paraId="3D3DF0BE" w14:textId="51D0AFD0" w:rsidR="00287E72" w:rsidDel="00085A97" w:rsidRDefault="00287E72" w:rsidP="00287E72">
            <w:pPr>
              <w:spacing w:line="360" w:lineRule="auto"/>
              <w:jc w:val="center"/>
              <w:rPr>
                <w:del w:id="5301" w:author="瑋婷 徐" w:date="2025-01-04T22:57:00Z" w16du:dateUtc="2025-01-04T14:57:00Z"/>
                <w:rFonts w:ascii="Times New Roman" w:eastAsia="標楷體" w:hAnsi="Times New Roman" w:cs="Times New Roman"/>
                <w:color w:val="000000"/>
              </w:rPr>
            </w:pPr>
            <w:del w:id="5302" w:author="瑋婷 徐" w:date="2025-01-03T17:31:00Z" w16du:dateUtc="2025-01-03T09:31:00Z">
              <w:r w:rsidRPr="00BD46E0" w:rsidDel="00287E72">
                <w:rPr>
                  <w:rFonts w:ascii="Times New Roman" w:eastAsia="標楷體" w:hAnsi="Times New Roman" w:cs="Times New Roman"/>
                  <w:color w:val="000000"/>
                </w:rPr>
                <w:delText>2</w:delText>
              </w:r>
            </w:del>
          </w:p>
        </w:tc>
        <w:tc>
          <w:tcPr>
            <w:tcW w:w="1235" w:type="pct"/>
            <w:tcBorders>
              <w:bottom w:val="single" w:sz="8" w:space="0" w:color="000000"/>
            </w:tcBorders>
            <w:vAlign w:val="center"/>
            <w:tcPrChange w:id="5303" w:author="瑋婷 徐" w:date="2025-01-03T17:32:00Z" w16du:dateUtc="2025-01-03T09:32:00Z">
              <w:tcPr>
                <w:tcW w:w="1235" w:type="pct"/>
                <w:tcBorders>
                  <w:bottom w:val="single" w:sz="8" w:space="0" w:color="000000"/>
                </w:tcBorders>
                <w:vAlign w:val="center"/>
              </w:tcPr>
            </w:tcPrChange>
          </w:tcPr>
          <w:p w14:paraId="0C497AC6" w14:textId="628851B7" w:rsidR="00287E72" w:rsidDel="00085A97" w:rsidRDefault="00287E72" w:rsidP="00287E72">
            <w:pPr>
              <w:spacing w:line="360" w:lineRule="auto"/>
              <w:jc w:val="center"/>
              <w:rPr>
                <w:del w:id="5304" w:author="瑋婷 徐" w:date="2025-01-04T22:57:00Z" w16du:dateUtc="2025-01-04T14:57:00Z"/>
                <w:rFonts w:ascii="Times New Roman" w:eastAsia="標楷體" w:hAnsi="Times New Roman" w:cs="Times New Roman"/>
                <w:color w:val="000000"/>
              </w:rPr>
            </w:pPr>
            <w:del w:id="5305" w:author="瑋婷 徐" w:date="2025-01-03T17:32:00Z" w16du:dateUtc="2025-01-03T09:32:00Z">
              <w:r w:rsidRPr="00BD46E0" w:rsidDel="006B70B0">
                <w:rPr>
                  <w:rFonts w:ascii="Times New Roman" w:eastAsia="標楷體" w:hAnsi="Times New Roman" w:cs="Times New Roman"/>
                  <w:color w:val="000000"/>
                </w:rPr>
                <w:delText>1</w:delText>
              </w:r>
            </w:del>
          </w:p>
        </w:tc>
        <w:tc>
          <w:tcPr>
            <w:tcW w:w="941" w:type="pct"/>
            <w:tcBorders>
              <w:bottom w:val="single" w:sz="8" w:space="0" w:color="000000"/>
            </w:tcBorders>
            <w:vAlign w:val="center"/>
            <w:tcPrChange w:id="5306" w:author="瑋婷 徐" w:date="2025-01-03T17:32:00Z" w16du:dateUtc="2025-01-03T09:32:00Z">
              <w:tcPr>
                <w:tcW w:w="941" w:type="pct"/>
                <w:tcBorders>
                  <w:bottom w:val="single" w:sz="8" w:space="0" w:color="000000"/>
                </w:tcBorders>
                <w:vAlign w:val="center"/>
              </w:tcPr>
            </w:tcPrChange>
          </w:tcPr>
          <w:p w14:paraId="79F7B7EC" w14:textId="67EC892B" w:rsidR="00287E72" w:rsidDel="00085A97" w:rsidRDefault="00287E72" w:rsidP="00287E72">
            <w:pPr>
              <w:spacing w:line="360" w:lineRule="auto"/>
              <w:jc w:val="center"/>
              <w:rPr>
                <w:del w:id="5307" w:author="瑋婷 徐" w:date="2025-01-04T22:57:00Z" w16du:dateUtc="2025-01-04T14:57:00Z"/>
                <w:rFonts w:ascii="Times New Roman" w:eastAsia="標楷體" w:hAnsi="Times New Roman" w:cs="Times New Roman"/>
                <w:color w:val="000000"/>
              </w:rPr>
            </w:pPr>
            <w:del w:id="5308" w:author="瑋婷 徐" w:date="2025-01-03T17:32:00Z" w16du:dateUtc="2025-01-03T09:32:00Z">
              <w:r w:rsidRPr="00BD46E0" w:rsidDel="006B70B0">
                <w:rPr>
                  <w:rFonts w:ascii="Times New Roman" w:eastAsia="標楷體" w:hAnsi="Times New Roman" w:cs="Times New Roman"/>
                  <w:color w:val="000000"/>
                </w:rPr>
                <w:delText>5</w:delText>
              </w:r>
            </w:del>
          </w:p>
        </w:tc>
      </w:tr>
      <w:tr w:rsidR="00287E72" w:rsidDel="00085A97" w14:paraId="6001440B" w14:textId="3A311DD4" w:rsidTr="00287E72">
        <w:trPr>
          <w:trHeight w:val="584"/>
          <w:del w:id="5309" w:author="瑋婷 徐" w:date="2025-01-04T22:57:00Z"/>
          <w:trPrChange w:id="5310" w:author="瑋婷 徐" w:date="2025-01-03T17:32:00Z" w16du:dateUtc="2025-01-03T09:32:00Z">
            <w:trPr>
              <w:trHeight w:val="584"/>
            </w:trPr>
          </w:trPrChange>
        </w:trPr>
        <w:tc>
          <w:tcPr>
            <w:tcW w:w="941" w:type="pct"/>
            <w:tcBorders>
              <w:top w:val="single" w:sz="8" w:space="0" w:color="000000"/>
              <w:bottom w:val="single" w:sz="8" w:space="0" w:color="000000"/>
            </w:tcBorders>
            <w:tcMar>
              <w:top w:w="12" w:type="dxa"/>
              <w:left w:w="12" w:type="dxa"/>
              <w:bottom w:w="0" w:type="dxa"/>
              <w:right w:w="12" w:type="dxa"/>
            </w:tcMar>
            <w:vAlign w:val="center"/>
            <w:tcPrChange w:id="5311" w:author="瑋婷 徐" w:date="2025-01-03T17:32:00Z" w16du:dateUtc="2025-01-03T09:32:00Z">
              <w:tcPr>
                <w:tcW w:w="941" w:type="pct"/>
                <w:tcBorders>
                  <w:top w:val="single" w:sz="8" w:space="0" w:color="000000"/>
                  <w:bottom w:val="single" w:sz="8" w:space="0" w:color="000000"/>
                </w:tcBorders>
                <w:tcMar>
                  <w:top w:w="12" w:type="dxa"/>
                  <w:left w:w="12" w:type="dxa"/>
                  <w:bottom w:w="0" w:type="dxa"/>
                  <w:right w:w="12" w:type="dxa"/>
                </w:tcMar>
                <w:vAlign w:val="center"/>
              </w:tcPr>
            </w:tcPrChange>
          </w:tcPr>
          <w:p w14:paraId="55CE9C17" w14:textId="7DC4632E" w:rsidR="00287E72" w:rsidDel="00085A97" w:rsidRDefault="00287E72" w:rsidP="00287E72">
            <w:pPr>
              <w:spacing w:line="360" w:lineRule="auto"/>
              <w:jc w:val="center"/>
              <w:rPr>
                <w:del w:id="5312" w:author="瑋婷 徐" w:date="2025-01-04T22:57:00Z" w16du:dateUtc="2025-01-04T14:57:00Z"/>
                <w:rFonts w:ascii="Times New Roman" w:eastAsia="標楷體" w:hAnsi="Times New Roman" w:cs="Times New Roman"/>
              </w:rPr>
            </w:pPr>
            <w:del w:id="5313" w:author="瑋婷 徐" w:date="2025-01-03T17:31:00Z" w16du:dateUtc="2025-01-03T09:31:00Z">
              <w:r w:rsidDel="0012251D">
                <w:rPr>
                  <w:rFonts w:ascii="Times New Roman" w:eastAsia="標楷體" w:hAnsi="Times New Roman" w:cs="Times New Roman"/>
                </w:rPr>
                <w:delText>總計</w:delText>
              </w:r>
            </w:del>
          </w:p>
        </w:tc>
        <w:tc>
          <w:tcPr>
            <w:tcW w:w="647" w:type="pct"/>
            <w:tcBorders>
              <w:top w:val="single" w:sz="8" w:space="0" w:color="000000"/>
              <w:bottom w:val="single" w:sz="8" w:space="0" w:color="000000"/>
            </w:tcBorders>
            <w:vAlign w:val="center"/>
            <w:tcPrChange w:id="5314" w:author="瑋婷 徐" w:date="2025-01-03T17:32:00Z" w16du:dateUtc="2025-01-03T09:32:00Z">
              <w:tcPr>
                <w:tcW w:w="647" w:type="pct"/>
                <w:tcBorders>
                  <w:top w:val="single" w:sz="8" w:space="0" w:color="000000"/>
                  <w:bottom w:val="single" w:sz="8" w:space="0" w:color="000000"/>
                </w:tcBorders>
                <w:vAlign w:val="center"/>
              </w:tcPr>
            </w:tcPrChange>
          </w:tcPr>
          <w:p w14:paraId="72471424" w14:textId="7DDB19B7" w:rsidR="00287E72" w:rsidDel="00085A97" w:rsidRDefault="00287E72" w:rsidP="00287E72">
            <w:pPr>
              <w:spacing w:line="360" w:lineRule="auto"/>
              <w:jc w:val="center"/>
              <w:rPr>
                <w:del w:id="5315" w:author="瑋婷 徐" w:date="2025-01-04T22:57:00Z" w16du:dateUtc="2025-01-04T14:57:00Z"/>
                <w:rFonts w:ascii="Times New Roman" w:eastAsia="標楷體" w:hAnsi="Times New Roman" w:cs="Times New Roman"/>
                <w:color w:val="000000"/>
              </w:rPr>
            </w:pPr>
            <w:del w:id="5316" w:author="瑋婷 徐" w:date="2025-01-03T17:31:00Z" w16du:dateUtc="2025-01-03T09:31:00Z">
              <w:r w:rsidRPr="00BD46E0" w:rsidDel="0012251D">
                <w:rPr>
                  <w:rFonts w:ascii="Times New Roman" w:eastAsia="標楷體" w:hAnsi="Times New Roman" w:cs="Times New Roman"/>
                  <w:color w:val="000000"/>
                </w:rPr>
                <w:delText>27</w:delText>
              </w:r>
            </w:del>
          </w:p>
        </w:tc>
        <w:tc>
          <w:tcPr>
            <w:tcW w:w="1235" w:type="pct"/>
            <w:tcBorders>
              <w:top w:val="single" w:sz="8" w:space="0" w:color="000000"/>
              <w:bottom w:val="single" w:sz="8" w:space="0" w:color="000000"/>
            </w:tcBorders>
            <w:vAlign w:val="center"/>
            <w:tcPrChange w:id="5317" w:author="瑋婷 徐" w:date="2025-01-03T17:32:00Z" w16du:dateUtc="2025-01-03T09:32:00Z">
              <w:tcPr>
                <w:tcW w:w="1235" w:type="pct"/>
                <w:tcBorders>
                  <w:top w:val="single" w:sz="8" w:space="0" w:color="000000"/>
                  <w:bottom w:val="single" w:sz="8" w:space="0" w:color="000000"/>
                </w:tcBorders>
                <w:vAlign w:val="center"/>
              </w:tcPr>
            </w:tcPrChange>
          </w:tcPr>
          <w:p w14:paraId="2BDC9799" w14:textId="31CFEE88" w:rsidR="00287E72" w:rsidDel="00085A97" w:rsidRDefault="00287E72" w:rsidP="00287E72">
            <w:pPr>
              <w:spacing w:line="360" w:lineRule="auto"/>
              <w:jc w:val="center"/>
              <w:rPr>
                <w:del w:id="5318" w:author="瑋婷 徐" w:date="2025-01-04T22:57:00Z" w16du:dateUtc="2025-01-04T14:57:00Z"/>
                <w:rFonts w:ascii="Times New Roman" w:eastAsia="標楷體" w:hAnsi="Times New Roman" w:cs="Times New Roman"/>
                <w:color w:val="000000"/>
              </w:rPr>
            </w:pPr>
            <w:del w:id="5319" w:author="瑋婷 徐" w:date="2025-01-03T17:31:00Z" w16du:dateUtc="2025-01-03T09:31:00Z">
              <w:r w:rsidRPr="00BD46E0" w:rsidDel="00287E72">
                <w:rPr>
                  <w:rFonts w:ascii="Times New Roman" w:eastAsia="標楷體" w:hAnsi="Times New Roman" w:cs="Times New Roman"/>
                  <w:color w:val="000000"/>
                </w:rPr>
                <w:delText>6</w:delText>
              </w:r>
            </w:del>
          </w:p>
        </w:tc>
        <w:tc>
          <w:tcPr>
            <w:tcW w:w="1235" w:type="pct"/>
            <w:tcBorders>
              <w:top w:val="single" w:sz="8" w:space="0" w:color="000000"/>
              <w:bottom w:val="single" w:sz="8" w:space="0" w:color="000000"/>
            </w:tcBorders>
            <w:vAlign w:val="center"/>
            <w:tcPrChange w:id="5320" w:author="瑋婷 徐" w:date="2025-01-03T17:32:00Z" w16du:dateUtc="2025-01-03T09:32:00Z">
              <w:tcPr>
                <w:tcW w:w="1235" w:type="pct"/>
                <w:tcBorders>
                  <w:top w:val="single" w:sz="8" w:space="0" w:color="000000"/>
                  <w:bottom w:val="single" w:sz="8" w:space="0" w:color="000000"/>
                </w:tcBorders>
                <w:vAlign w:val="center"/>
              </w:tcPr>
            </w:tcPrChange>
          </w:tcPr>
          <w:p w14:paraId="48B09F6C" w14:textId="1202DC2E" w:rsidR="00287E72" w:rsidDel="00085A97" w:rsidRDefault="00287E72" w:rsidP="00287E72">
            <w:pPr>
              <w:spacing w:line="360" w:lineRule="auto"/>
              <w:jc w:val="center"/>
              <w:rPr>
                <w:del w:id="5321" w:author="瑋婷 徐" w:date="2025-01-04T22:57:00Z" w16du:dateUtc="2025-01-04T14:57:00Z"/>
                <w:rFonts w:ascii="Times New Roman" w:eastAsia="標楷體" w:hAnsi="Times New Roman" w:cs="Times New Roman"/>
                <w:color w:val="000000"/>
              </w:rPr>
            </w:pPr>
            <w:del w:id="5322" w:author="瑋婷 徐" w:date="2025-01-03T17:32:00Z" w16du:dateUtc="2025-01-03T09:32:00Z">
              <w:r w:rsidRPr="00BD46E0" w:rsidDel="006B70B0">
                <w:rPr>
                  <w:rFonts w:ascii="Times New Roman" w:eastAsia="標楷體" w:hAnsi="Times New Roman" w:cs="Times New Roman"/>
                  <w:color w:val="000000"/>
                </w:rPr>
                <w:delText>2</w:delText>
              </w:r>
            </w:del>
          </w:p>
        </w:tc>
        <w:tc>
          <w:tcPr>
            <w:tcW w:w="941" w:type="pct"/>
            <w:tcBorders>
              <w:top w:val="single" w:sz="8" w:space="0" w:color="000000"/>
              <w:bottom w:val="single" w:sz="8" w:space="0" w:color="000000"/>
            </w:tcBorders>
            <w:vAlign w:val="center"/>
            <w:tcPrChange w:id="5323" w:author="瑋婷 徐" w:date="2025-01-03T17:32:00Z" w16du:dateUtc="2025-01-03T09:32:00Z">
              <w:tcPr>
                <w:tcW w:w="941" w:type="pct"/>
                <w:tcBorders>
                  <w:top w:val="single" w:sz="8" w:space="0" w:color="000000"/>
                  <w:bottom w:val="single" w:sz="8" w:space="0" w:color="000000"/>
                </w:tcBorders>
                <w:vAlign w:val="center"/>
              </w:tcPr>
            </w:tcPrChange>
          </w:tcPr>
          <w:p w14:paraId="3AE0E014" w14:textId="3EB4D3E0" w:rsidR="00287E72" w:rsidDel="00085A97" w:rsidRDefault="00287E72" w:rsidP="00287E72">
            <w:pPr>
              <w:spacing w:line="360" w:lineRule="auto"/>
              <w:jc w:val="center"/>
              <w:rPr>
                <w:del w:id="5324" w:author="瑋婷 徐" w:date="2025-01-04T22:57:00Z" w16du:dateUtc="2025-01-04T14:57:00Z"/>
                <w:rFonts w:ascii="Times New Roman" w:eastAsia="標楷體" w:hAnsi="Times New Roman" w:cs="Times New Roman"/>
                <w:color w:val="000000"/>
              </w:rPr>
            </w:pPr>
            <w:del w:id="5325" w:author="瑋婷 徐" w:date="2025-01-03T17:32:00Z" w16du:dateUtc="2025-01-03T09:32:00Z">
              <w:r w:rsidRPr="00BD46E0" w:rsidDel="006B70B0">
                <w:rPr>
                  <w:rFonts w:ascii="Times New Roman" w:eastAsia="標楷體" w:hAnsi="Times New Roman" w:cs="Times New Roman"/>
                  <w:color w:val="000000"/>
                </w:rPr>
                <w:delText>35</w:delText>
              </w:r>
            </w:del>
          </w:p>
        </w:tc>
      </w:tr>
    </w:tbl>
    <w:p w14:paraId="2B9C3F9A" w14:textId="4394C42C" w:rsidR="00D93FCC" w:rsidDel="00085A97" w:rsidRDefault="002435EC">
      <w:pPr>
        <w:spacing w:line="0" w:lineRule="atLeast"/>
        <w:jc w:val="both"/>
        <w:rPr>
          <w:moveFrom w:id="5326" w:author="瑋婷 徐" w:date="2025-01-04T22:57:00Z" w16du:dateUtc="2025-01-04T14:57:00Z"/>
          <w:rFonts w:ascii="Times New Roman" w:eastAsia="標楷體" w:hAnsi="Times New Roman" w:cs="Times New Roman"/>
        </w:rPr>
      </w:pPr>
      <w:moveFromRangeStart w:id="5327" w:author="瑋婷 徐" w:date="2025-01-04T22:57:00Z" w:name="move186923871"/>
      <w:moveFrom w:id="5328" w:author="瑋婷 徐" w:date="2025-01-04T22:57:00Z" w16du:dateUtc="2025-01-04T14:57:00Z">
        <w:r w:rsidDel="00085A97">
          <w:rPr>
            <w:rFonts w:ascii="Times New Roman" w:eastAsia="標楷體" w:hAnsi="Times New Roman" w:cs="Times New Roman"/>
          </w:rPr>
          <w:t>註：</w:t>
        </w:r>
      </w:moveFrom>
    </w:p>
    <w:p w14:paraId="2440B61D" w14:textId="4BDE4608" w:rsidR="00D93FCC" w:rsidDel="00085A97" w:rsidRDefault="002435EC">
      <w:pPr>
        <w:pStyle w:val="aff3"/>
        <w:numPr>
          <w:ilvl w:val="0"/>
          <w:numId w:val="5"/>
        </w:numPr>
        <w:spacing w:line="0" w:lineRule="atLeast"/>
        <w:jc w:val="both"/>
        <w:rPr>
          <w:moveFrom w:id="5329" w:author="瑋婷 徐" w:date="2025-01-04T22:57:00Z" w16du:dateUtc="2025-01-04T14:57:00Z"/>
          <w:rFonts w:ascii="Times New Roman" w:eastAsia="標楷體" w:hAnsi="Times New Roman" w:cs="Times New Roman"/>
        </w:rPr>
      </w:pPr>
      <w:moveFrom w:id="5330" w:author="瑋婷 徐" w:date="2025-01-04T22:57:00Z" w16du:dateUtc="2025-01-04T14:57:00Z">
        <w:r w:rsidDel="00085A97">
          <w:rPr>
            <w:rFonts w:ascii="Times New Roman" w:eastAsia="標楷體" w:hAnsi="Times New Roman" w:cs="Times New Roman"/>
          </w:rPr>
          <w:t>單位：樣區</w:t>
        </w:r>
        <w:r w:rsidDel="00085A97">
          <w:rPr>
            <w:rFonts w:ascii="Times New Roman" w:eastAsia="標楷體" w:hAnsi="Times New Roman" w:cs="Times New Roman"/>
          </w:rPr>
          <w:t>(</w:t>
        </w:r>
        <w:r w:rsidDel="00085A97">
          <w:rPr>
            <w:rFonts w:ascii="Times New Roman" w:eastAsia="標楷體" w:hAnsi="Times New Roman" w:cs="Times New Roman"/>
          </w:rPr>
          <w:t>個</w:t>
        </w:r>
        <w:r w:rsidDel="00085A97">
          <w:rPr>
            <w:rFonts w:ascii="Times New Roman" w:eastAsia="標楷體" w:hAnsi="Times New Roman" w:cs="Times New Roman"/>
          </w:rPr>
          <w:t>)</w:t>
        </w:r>
        <w:r w:rsidDel="00085A97">
          <w:rPr>
            <w:rFonts w:ascii="Times New Roman" w:eastAsia="標楷體" w:hAnsi="Times New Roman" w:cs="Times New Roman"/>
          </w:rPr>
          <w:t>。</w:t>
        </w:r>
      </w:moveFrom>
    </w:p>
    <w:p w14:paraId="61972EBB" w14:textId="4DF3402B" w:rsidR="00D93FCC" w:rsidDel="00085A97" w:rsidRDefault="002435EC">
      <w:pPr>
        <w:pStyle w:val="aff3"/>
        <w:widowControl/>
        <w:numPr>
          <w:ilvl w:val="0"/>
          <w:numId w:val="5"/>
        </w:numPr>
        <w:spacing w:line="0" w:lineRule="atLeast"/>
        <w:rPr>
          <w:moveFrom w:id="5331" w:author="瑋婷 徐" w:date="2025-01-04T22:57:00Z" w16du:dateUtc="2025-01-04T14:57:00Z"/>
          <w:rFonts w:ascii="Times New Roman" w:eastAsia="標楷體" w:hAnsi="Times New Roman" w:cs="Times New Roman"/>
        </w:rPr>
      </w:pPr>
      <w:moveFrom w:id="5332" w:author="瑋婷 徐" w:date="2025-01-04T22:57:00Z" w16du:dateUtc="2025-01-04T14:57:00Z">
        <w:r w:rsidDel="00085A97">
          <w:rPr>
            <w:rFonts w:ascii="Times New Roman" w:eastAsia="標楷體" w:hAnsi="Times New Roman" w:cs="Times New Roman"/>
          </w:rPr>
          <w:t>優等，即資料均符合</w:t>
        </w:r>
        <w:r w:rsidDel="00085A97">
          <w:rPr>
            <w:rFonts w:ascii="Times New Roman" w:eastAsia="標楷體" w:hAnsi="Times New Roman" w:cs="Times New Roman"/>
          </w:rPr>
          <w:t>BBS Taiwan</w:t>
        </w:r>
        <w:r w:rsidDel="00085A97">
          <w:rPr>
            <w:rFonts w:ascii="Times New Roman" w:eastAsia="標楷體" w:hAnsi="Times New Roman" w:cs="Times New Roman"/>
          </w:rPr>
          <w:t>的調查標準，可納入後續全臺繁殖鳥類族群變動趨勢分析及相關指標運算用。</w:t>
        </w:r>
      </w:moveFrom>
    </w:p>
    <w:p w14:paraId="7FE89E9C" w14:textId="5A09CDD2" w:rsidR="00D93FCC" w:rsidDel="00085A97" w:rsidRDefault="002435EC">
      <w:pPr>
        <w:pStyle w:val="aff3"/>
        <w:widowControl/>
        <w:numPr>
          <w:ilvl w:val="0"/>
          <w:numId w:val="5"/>
        </w:numPr>
        <w:spacing w:line="0" w:lineRule="atLeast"/>
        <w:rPr>
          <w:moveFrom w:id="5333" w:author="瑋婷 徐" w:date="2025-01-04T22:57:00Z" w16du:dateUtc="2025-01-04T14:57:00Z"/>
          <w:rFonts w:ascii="Times New Roman" w:eastAsia="標楷體" w:hAnsi="Times New Roman" w:cs="Times New Roman"/>
        </w:rPr>
      </w:pPr>
      <w:moveFrom w:id="5334" w:author="瑋婷 徐" w:date="2025-01-04T22:57:00Z" w16du:dateUtc="2025-01-04T14:57:00Z">
        <w:r w:rsidDel="00085A97">
          <w:rPr>
            <w:rFonts w:ascii="Times New Roman" w:eastAsia="標楷體" w:hAnsi="Times New Roman" w:cs="Times New Roman"/>
          </w:rPr>
          <w:t>有疑慮等級，即該樣區調查到的鳥種數些微偏少。</w:t>
        </w:r>
      </w:moveFrom>
    </w:p>
    <w:p w14:paraId="0DE2C0C9" w14:textId="70F210AE" w:rsidR="00085A97" w:rsidRDefault="002435EC" w:rsidP="00085A97">
      <w:pPr>
        <w:spacing w:line="0" w:lineRule="atLeast"/>
        <w:rPr>
          <w:ins w:id="5335" w:author="瑋婷 徐" w:date="2025-01-04T22:57:00Z" w16du:dateUtc="2025-01-04T14:57:00Z"/>
        </w:rPr>
      </w:pPr>
      <w:moveFrom w:id="5336" w:author="瑋婷 徐" w:date="2025-01-04T22:57:00Z" w16du:dateUtc="2025-01-04T14:57:00Z">
        <w:r w:rsidDel="00085A97">
          <w:rPr>
            <w:rFonts w:ascii="Times New Roman" w:eastAsia="標楷體" w:hAnsi="Times New Roman" w:cs="Times New Roman"/>
          </w:rPr>
          <w:t>待加強等級，即調查表填寫方式錯誤或調查到的鳥種數偏少。</w:t>
        </w:r>
      </w:moveFrom>
      <w:moveFromRangeEnd w:id="5327"/>
    </w:p>
    <w:p w14:paraId="1A19CF58" w14:textId="7678A870" w:rsidR="00D93FCC" w:rsidRPr="00085A97" w:rsidRDefault="002435EC">
      <w:pPr>
        <w:spacing w:line="0" w:lineRule="atLeast"/>
        <w:rPr>
          <w:rFonts w:ascii="Times New Roman" w:eastAsia="標楷體" w:hAnsi="Times New Roman" w:cs="Times New Roman"/>
        </w:rPr>
        <w:sectPr w:rsidR="00D93FCC" w:rsidRPr="00085A97">
          <w:footerReference w:type="default" r:id="rId20"/>
          <w:footerReference w:type="first" r:id="rId21"/>
          <w:pgSz w:w="11906" w:h="16838"/>
          <w:pgMar w:top="1440" w:right="1800" w:bottom="1440" w:left="1800" w:header="0" w:footer="992" w:gutter="0"/>
          <w:cols w:space="720"/>
          <w:formProt w:val="0"/>
          <w:docGrid w:type="lines" w:linePitch="360"/>
        </w:sectPr>
        <w:pPrChange w:id="5337" w:author="瑋婷 徐" w:date="2025-01-04T22:57:00Z" w16du:dateUtc="2025-01-04T14:57:00Z">
          <w:pPr>
            <w:pStyle w:val="aff3"/>
            <w:widowControl/>
            <w:numPr>
              <w:numId w:val="5"/>
            </w:numPr>
            <w:tabs>
              <w:tab w:val="num" w:pos="0"/>
            </w:tabs>
            <w:spacing w:line="0" w:lineRule="atLeast"/>
            <w:ind w:left="360" w:hanging="360"/>
          </w:pPr>
        </w:pPrChange>
      </w:pPr>
      <w:r>
        <w:br w:type="page"/>
      </w:r>
    </w:p>
    <w:p w14:paraId="6B34226E" w14:textId="14DCDC50" w:rsidR="00D93FCC" w:rsidRDefault="002435EC">
      <w:pPr>
        <w:rPr>
          <w:ins w:id="5338" w:author="瑋婷 徐" w:date="2025-01-03T15:32:00Z" w16du:dateUtc="2025-01-03T07:32:00Z"/>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w:t>
      </w:r>
      <w:del w:id="5339" w:author="瑋婷 徐" w:date="2025-01-06T15:33:00Z" w16du:dateUtc="2025-01-06T07:33:00Z">
        <w:r w:rsidDel="00727E7E">
          <w:rPr>
            <w:rFonts w:ascii="Times New Roman" w:eastAsia="標楷體" w:hAnsi="Times New Roman" w:cs="Times New Roman" w:hint="eastAsia"/>
          </w:rPr>
          <w:delText>2</w:delText>
        </w:r>
      </w:del>
      <w:ins w:id="5340" w:author="瑋婷 徐" w:date="2025-01-06T15:33:00Z" w16du:dateUtc="2025-01-06T07:33:00Z">
        <w:r w:rsidR="00727E7E">
          <w:rPr>
            <w:rFonts w:ascii="Times New Roman" w:eastAsia="標楷體" w:hAnsi="Times New Roman" w:cs="Times New Roman" w:hint="eastAsia"/>
          </w:rPr>
          <w:t>4</w:t>
        </w:r>
      </w:ins>
      <w:r>
        <w:rPr>
          <w:rFonts w:ascii="Times New Roman" w:eastAsia="標楷體" w:hAnsi="Times New Roman" w:cs="Times New Roman"/>
        </w:rPr>
        <w:t>、</w:t>
      </w:r>
      <w:r>
        <w:rPr>
          <w:rFonts w:ascii="Times New Roman" w:eastAsia="標楷體" w:hAnsi="Times New Roman" w:cs="Times New Roman"/>
        </w:rPr>
        <w:t>202</w:t>
      </w:r>
      <w:del w:id="5341" w:author="瑋婷 徐" w:date="2025-01-03T15:33:00Z" w16du:dateUtc="2025-01-03T07:33:00Z">
        <w:r w:rsidDel="00D6558E">
          <w:rPr>
            <w:rFonts w:ascii="Times New Roman" w:eastAsia="標楷體" w:hAnsi="Times New Roman" w:cs="Times New Roman"/>
          </w:rPr>
          <w:delText>3</w:delText>
        </w:r>
      </w:del>
      <w:ins w:id="5342" w:author="瑋婷 徐" w:date="2025-01-03T15:33:00Z" w16du:dateUtc="2025-01-03T07:33:00Z">
        <w:r w:rsidR="00D6558E">
          <w:rPr>
            <w:rFonts w:ascii="Times New Roman" w:eastAsia="標楷體" w:hAnsi="Times New Roman" w:cs="Times New Roman" w:hint="eastAsia"/>
          </w:rPr>
          <w:t>4</w:t>
        </w:r>
      </w:ins>
      <w:r>
        <w:rPr>
          <w:rFonts w:ascii="Times New Roman" w:eastAsia="標楷體" w:hAnsi="Times New Roman" w:cs="Times New Roman"/>
        </w:rPr>
        <w:t>年各樣區的繁殖鳥類調查名錄</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343" w:author="瑋婷 徐" w:date="2025-01-04T15:41:00Z" w16du:dateUtc="2025-01-04T07:41: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424"/>
        <w:gridCol w:w="3483"/>
        <w:gridCol w:w="396"/>
        <w:gridCol w:w="396"/>
        <w:gridCol w:w="397"/>
        <w:gridCol w:w="397"/>
        <w:gridCol w:w="397"/>
        <w:gridCol w:w="397"/>
        <w:gridCol w:w="397"/>
        <w:gridCol w:w="397"/>
        <w:gridCol w:w="397"/>
        <w:gridCol w:w="539"/>
        <w:gridCol w:w="539"/>
        <w:gridCol w:w="539"/>
        <w:gridCol w:w="539"/>
        <w:gridCol w:w="539"/>
        <w:gridCol w:w="539"/>
        <w:gridCol w:w="539"/>
        <w:gridCol w:w="539"/>
        <w:gridCol w:w="539"/>
        <w:gridCol w:w="539"/>
        <w:gridCol w:w="520"/>
        <w:tblGridChange w:id="5344">
          <w:tblGrid>
            <w:gridCol w:w="2424"/>
            <w:gridCol w:w="130"/>
            <w:gridCol w:w="3353"/>
            <w:gridCol w:w="396"/>
            <w:gridCol w:w="198"/>
            <w:gridCol w:w="198"/>
            <w:gridCol w:w="397"/>
            <w:gridCol w:w="397"/>
            <w:gridCol w:w="397"/>
            <w:gridCol w:w="397"/>
            <w:gridCol w:w="397"/>
            <w:gridCol w:w="397"/>
            <w:gridCol w:w="397"/>
            <w:gridCol w:w="539"/>
            <w:gridCol w:w="539"/>
            <w:gridCol w:w="539"/>
            <w:gridCol w:w="539"/>
            <w:gridCol w:w="539"/>
            <w:gridCol w:w="539"/>
            <w:gridCol w:w="539"/>
            <w:gridCol w:w="539"/>
            <w:gridCol w:w="539"/>
            <w:gridCol w:w="539"/>
            <w:gridCol w:w="520"/>
          </w:tblGrid>
        </w:tblGridChange>
      </w:tblGrid>
      <w:tr w:rsidR="00DA433E" w:rsidRPr="00727E7E" w14:paraId="0D81317B" w14:textId="77777777" w:rsidTr="009B7475">
        <w:trPr>
          <w:cnfStyle w:val="100000000000" w:firstRow="1" w:lastRow="0" w:firstColumn="0" w:lastColumn="0" w:oddVBand="0" w:evenVBand="0" w:oddHBand="0" w:evenHBand="0" w:firstRowFirstColumn="0" w:firstRowLastColumn="0" w:lastRowFirstColumn="0" w:lastRowLastColumn="0"/>
          <w:trHeight w:val="375"/>
          <w:tblHeader/>
          <w:ins w:id="5345" w:author="瑋婷 徐" w:date="2025-01-03T16:36:00Z"/>
          <w:trPrChange w:id="5346" w:author="瑋婷 徐" w:date="2025-01-04T15:41:00Z" w16du:dateUtc="2025-01-04T07:41:00Z">
            <w:trPr>
              <w:trHeight w:val="375"/>
            </w:trPr>
          </w:trPrChange>
        </w:trPr>
        <w:tc>
          <w:tcPr>
            <w:cnfStyle w:val="001000000000" w:firstRow="0" w:lastRow="0" w:firstColumn="1" w:lastColumn="0" w:oddVBand="0" w:evenVBand="0" w:oddHBand="0" w:evenHBand="0" w:firstRowFirstColumn="0" w:firstRowLastColumn="0" w:lastRowFirstColumn="0" w:lastRowLastColumn="0"/>
            <w:tcW w:w="788" w:type="pct"/>
            <w:vMerge w:val="restart"/>
            <w:vAlign w:val="center"/>
            <w:tcPrChange w:id="5347" w:author="瑋婷 徐" w:date="2025-01-04T15:41:00Z" w16du:dateUtc="2025-01-04T07:41:00Z">
              <w:tcPr>
                <w:tcW w:w="831" w:type="pct"/>
                <w:gridSpan w:val="2"/>
                <w:vMerge w:val="restart"/>
                <w:vAlign w:val="center"/>
              </w:tcPr>
            </w:tcPrChange>
          </w:tcPr>
          <w:p w14:paraId="757A36E9" w14:textId="15C23BCE" w:rsidR="00DA433E" w:rsidRPr="00727E7E"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5348" w:author="瑋婷 徐" w:date="2025-01-03T16:36:00Z" w16du:dateUtc="2025-01-03T08:36:00Z"/>
                <w:rFonts w:asciiTheme="majorEastAsia" w:eastAsia="標楷體" w:hAnsiTheme="majorEastAsia" w:cstheme="majorEastAsia"/>
                <w:b w:val="0"/>
                <w:bCs w:val="0"/>
                <w:color w:val="000000"/>
                <w:rPrChange w:id="5349" w:author="瑋婷 徐" w:date="2025-01-06T15:34:00Z" w16du:dateUtc="2025-01-06T07:34:00Z">
                  <w:rPr>
                    <w:ins w:id="5350" w:author="瑋婷 徐" w:date="2025-01-03T16:36:00Z" w16du:dateUtc="2025-01-03T08:36:00Z"/>
                    <w:rFonts w:asciiTheme="majorEastAsia" w:eastAsia="標楷體" w:hAnsiTheme="majorEastAsia" w:cstheme="majorEastAsia"/>
                    <w:color w:val="000000"/>
                  </w:rPr>
                </w:rPrChange>
              </w:rPr>
              <w:pPrChange w:id="5351" w:author="瑋婷 徐" w:date="2025-01-03T16:39:00Z" w16du:dateUtc="2025-01-03T08:39: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5352" w:author="瑋婷 徐" w:date="2025-01-03T16:20:00Z" w16du:dateUtc="2025-01-03T08:20:00Z">
              <w:r w:rsidRPr="00727E7E">
                <w:rPr>
                  <w:rFonts w:asciiTheme="majorEastAsia" w:eastAsia="標楷體" w:hAnsiTheme="majorEastAsia" w:cstheme="majorEastAsia"/>
                  <w:b w:val="0"/>
                  <w:bCs w:val="0"/>
                  <w:color w:val="000000"/>
                  <w:rPrChange w:id="5353" w:author="瑋婷 徐" w:date="2025-01-06T15:34:00Z" w16du:dateUtc="2025-01-06T07:34:00Z">
                    <w:rPr>
                      <w:rFonts w:cs="Calibri"/>
                      <w:color w:val="000000"/>
                      <w:sz w:val="22"/>
                    </w:rPr>
                  </w:rPrChange>
                </w:rPr>
                <w:t>鳥種名</w:t>
              </w:r>
            </w:ins>
          </w:p>
        </w:tc>
        <w:tc>
          <w:tcPr>
            <w:tcW w:w="1132" w:type="pct"/>
            <w:vMerge w:val="restart"/>
            <w:vAlign w:val="center"/>
            <w:tcPrChange w:id="5354" w:author="瑋婷 徐" w:date="2025-01-04T15:41:00Z" w16du:dateUtc="2025-01-04T07:41:00Z">
              <w:tcPr>
                <w:tcW w:w="1283" w:type="pct"/>
                <w:gridSpan w:val="3"/>
                <w:vMerge w:val="restart"/>
                <w:vAlign w:val="center"/>
              </w:tcPr>
            </w:tcPrChange>
          </w:tcPr>
          <w:p w14:paraId="6C998B64" w14:textId="7744D2F0"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5355" w:author="瑋婷 徐" w:date="2025-01-03T16:36:00Z" w16du:dateUtc="2025-01-03T08:36:00Z"/>
                <w:rFonts w:asciiTheme="majorEastAsia" w:eastAsia="標楷體" w:hAnsiTheme="majorEastAsia" w:cstheme="majorEastAsia"/>
                <w:b w:val="0"/>
                <w:bCs w:val="0"/>
                <w:color w:val="000000"/>
                <w:rPrChange w:id="5356" w:author="瑋婷 徐" w:date="2025-01-06T15:34:00Z" w16du:dateUtc="2025-01-06T07:34:00Z">
                  <w:rPr>
                    <w:ins w:id="5357" w:author="瑋婷 徐" w:date="2025-01-03T16:36:00Z" w16du:dateUtc="2025-01-03T08:36:00Z"/>
                    <w:rFonts w:asciiTheme="majorEastAsia" w:eastAsia="標楷體" w:hAnsiTheme="majorEastAsia" w:cstheme="majorEastAsia"/>
                    <w:i/>
                    <w:iCs/>
                    <w:color w:val="000000"/>
                  </w:rPr>
                </w:rPrChange>
              </w:rPr>
              <w:pPrChange w:id="5358" w:author="瑋婷 徐" w:date="2025-01-04T15:41:00Z" w16du:dateUtc="2025-01-04T07:41: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5359" w:author="瑋婷 徐" w:date="2025-01-03T16:20:00Z" w16du:dateUtc="2025-01-03T08:20:00Z">
              <w:r w:rsidRPr="00727E7E">
                <w:rPr>
                  <w:rFonts w:asciiTheme="majorEastAsia" w:eastAsia="標楷體" w:hAnsiTheme="majorEastAsia" w:cstheme="majorEastAsia"/>
                  <w:b w:val="0"/>
                  <w:bCs w:val="0"/>
                  <w:color w:val="000000"/>
                  <w:rPrChange w:id="5360" w:author="瑋婷 徐" w:date="2025-01-06T15:34:00Z" w16du:dateUtc="2025-01-06T07:34:00Z">
                    <w:rPr>
                      <w:rFonts w:cs="Calibri"/>
                      <w:i/>
                      <w:iCs/>
                      <w:color w:val="000000"/>
                      <w:sz w:val="22"/>
                    </w:rPr>
                  </w:rPrChange>
                </w:rPr>
                <w:t>學名</w:t>
              </w:r>
            </w:ins>
          </w:p>
        </w:tc>
        <w:tc>
          <w:tcPr>
            <w:tcW w:w="3080" w:type="pct"/>
            <w:gridSpan w:val="20"/>
            <w:noWrap/>
            <w:tcPrChange w:id="5361" w:author="瑋婷 徐" w:date="2025-01-04T15:41:00Z" w16du:dateUtc="2025-01-04T07:41:00Z">
              <w:tcPr>
                <w:tcW w:w="2885" w:type="pct"/>
                <w:gridSpan w:val="19"/>
                <w:noWrap/>
                <w:vAlign w:val="center"/>
              </w:tcPr>
            </w:tcPrChange>
          </w:tcPr>
          <w:p w14:paraId="36163878" w14:textId="7CC24F60"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5362" w:author="瑋婷 徐" w:date="2025-01-03T16:36:00Z" w16du:dateUtc="2025-01-03T08:36:00Z"/>
                <w:rFonts w:asciiTheme="majorEastAsia" w:eastAsia="標楷體" w:hAnsiTheme="majorEastAsia" w:cstheme="majorEastAsia"/>
                <w:b w:val="0"/>
                <w:bCs w:val="0"/>
                <w:color w:val="000000"/>
                <w:rPrChange w:id="5363" w:author="瑋婷 徐" w:date="2025-01-06T15:34:00Z" w16du:dateUtc="2025-01-06T07:34:00Z">
                  <w:rPr>
                    <w:ins w:id="5364" w:author="瑋婷 徐" w:date="2025-01-03T16:36:00Z" w16du:dateUtc="2025-01-03T08:36:00Z"/>
                    <w:rFonts w:asciiTheme="majorEastAsia" w:eastAsia="標楷體" w:hAnsiTheme="majorEastAsia" w:cstheme="majorEastAsia"/>
                    <w:color w:val="000000"/>
                  </w:rPr>
                </w:rPrChange>
              </w:rPr>
              <w:pPrChange w:id="5365" w:author="瑋婷 徐" w:date="2025-01-03T16:37:00Z" w16du:dateUtc="2025-01-03T08:3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5366" w:author="瑋婷 徐" w:date="2025-01-03T16:37:00Z" w16du:dateUtc="2025-01-03T08:37:00Z">
              <w:r w:rsidRPr="00727E7E">
                <w:rPr>
                  <w:rFonts w:ascii="Times New Roman" w:eastAsia="標楷體" w:hAnsi="Times New Roman" w:cs="Times New Roman" w:hint="eastAsia"/>
                  <w:b w:val="0"/>
                  <w:bCs w:val="0"/>
                  <w:color w:val="000000"/>
                  <w:rPrChange w:id="5367" w:author="瑋婷 徐" w:date="2025-01-06T15:34:00Z" w16du:dateUtc="2025-01-06T07:34:00Z">
                    <w:rPr>
                      <w:rFonts w:ascii="Times New Roman" w:eastAsia="標楷體" w:hAnsi="Times New Roman" w:cs="Times New Roman" w:hint="eastAsia"/>
                      <w:color w:val="000000"/>
                    </w:rPr>
                  </w:rPrChange>
                </w:rPr>
                <w:t>樣區序號</w:t>
              </w:r>
            </w:ins>
          </w:p>
        </w:tc>
      </w:tr>
      <w:tr w:rsidR="00B436F0" w:rsidRPr="00727E7E" w14:paraId="3DB4298F" w14:textId="77777777" w:rsidTr="00B436F0">
        <w:trPr>
          <w:cnfStyle w:val="100000000000" w:firstRow="1" w:lastRow="0" w:firstColumn="0" w:lastColumn="0" w:oddVBand="0" w:evenVBand="0" w:oddHBand="0" w:evenHBand="0" w:firstRowFirstColumn="0" w:firstRowLastColumn="0" w:lastRowFirstColumn="0" w:lastRowLastColumn="0"/>
          <w:trHeight w:val="375"/>
          <w:tblHeader/>
          <w:ins w:id="5368"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vMerge/>
            <w:hideMark/>
          </w:tcPr>
          <w:p w14:paraId="24092EA0" w14:textId="7F024948" w:rsidR="00DA433E" w:rsidRPr="00727E7E" w:rsidRDefault="00DA433E">
            <w:pPr>
              <w:spacing w:line="360" w:lineRule="auto"/>
              <w:jc w:val="both"/>
              <w:rPr>
                <w:ins w:id="5369" w:author="瑋婷 徐" w:date="2025-01-03T16:20:00Z" w16du:dateUtc="2025-01-03T08:20:00Z"/>
                <w:rFonts w:asciiTheme="majorEastAsia" w:eastAsia="標楷體" w:hAnsiTheme="majorEastAsia" w:cstheme="majorEastAsia"/>
                <w:b w:val="0"/>
                <w:bCs w:val="0"/>
                <w:color w:val="000000"/>
                <w:rPrChange w:id="5370" w:author="瑋婷 徐" w:date="2025-01-06T15:34:00Z" w16du:dateUtc="2025-01-06T07:34:00Z">
                  <w:rPr>
                    <w:ins w:id="5371" w:author="瑋婷 徐" w:date="2025-01-03T16:20:00Z" w16du:dateUtc="2025-01-03T08:20:00Z"/>
                    <w:rFonts w:cs="Calibri"/>
                    <w:color w:val="000000"/>
                    <w:sz w:val="22"/>
                  </w:rPr>
                </w:rPrChange>
              </w:rPr>
              <w:pPrChange w:id="5372" w:author="瑋婷 徐" w:date="2025-01-03T16:21:00Z" w16du:dateUtc="2025-01-03T08:21:00Z">
                <w:pPr/>
              </w:pPrChange>
            </w:pPr>
          </w:p>
        </w:tc>
        <w:tc>
          <w:tcPr>
            <w:tcW w:w="1132" w:type="pct"/>
            <w:vMerge/>
            <w:hideMark/>
          </w:tcPr>
          <w:p w14:paraId="0F4E7955" w14:textId="4CABD630"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373" w:author="瑋婷 徐" w:date="2025-01-03T16:20:00Z" w16du:dateUtc="2025-01-03T08:20:00Z"/>
                <w:rFonts w:asciiTheme="majorEastAsia" w:eastAsia="標楷體" w:hAnsiTheme="majorEastAsia" w:cstheme="majorEastAsia"/>
                <w:b w:val="0"/>
                <w:bCs w:val="0"/>
                <w:i/>
                <w:iCs/>
                <w:color w:val="000000"/>
                <w:rPrChange w:id="5374" w:author="瑋婷 徐" w:date="2025-01-06T15:34:00Z" w16du:dateUtc="2025-01-06T07:34:00Z">
                  <w:rPr>
                    <w:ins w:id="5375" w:author="瑋婷 徐" w:date="2025-01-03T16:20:00Z" w16du:dateUtc="2025-01-03T08:20:00Z"/>
                    <w:rFonts w:cs="Calibri"/>
                    <w:i/>
                    <w:iCs/>
                    <w:color w:val="000000"/>
                    <w:sz w:val="22"/>
                  </w:rPr>
                </w:rPrChange>
              </w:rPr>
              <w:pPrChange w:id="5376"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p>
        </w:tc>
        <w:tc>
          <w:tcPr>
            <w:tcW w:w="129" w:type="pct"/>
            <w:noWrap/>
            <w:hideMark/>
          </w:tcPr>
          <w:p w14:paraId="5091771D"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377" w:author="瑋婷 徐" w:date="2025-01-03T16:20:00Z" w16du:dateUtc="2025-01-03T08:20:00Z"/>
                <w:rFonts w:asciiTheme="majorEastAsia" w:eastAsia="標楷體" w:hAnsiTheme="majorEastAsia" w:cstheme="majorEastAsia"/>
                <w:b w:val="0"/>
                <w:bCs w:val="0"/>
                <w:color w:val="000000"/>
                <w:rPrChange w:id="5378" w:author="瑋婷 徐" w:date="2025-01-06T15:34:00Z" w16du:dateUtc="2025-01-06T07:34:00Z">
                  <w:rPr>
                    <w:ins w:id="5379" w:author="瑋婷 徐" w:date="2025-01-03T16:20:00Z" w16du:dateUtc="2025-01-03T08:20:00Z"/>
                    <w:rFonts w:cs="Calibri"/>
                    <w:color w:val="000000"/>
                    <w:sz w:val="28"/>
                    <w:szCs w:val="28"/>
                  </w:rPr>
                </w:rPrChange>
              </w:rPr>
              <w:pPrChange w:id="5380"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381" w:author="瑋婷 徐" w:date="2025-01-03T16:20:00Z" w16du:dateUtc="2025-01-03T08:20:00Z">
              <w:r w:rsidRPr="00727E7E">
                <w:rPr>
                  <w:rFonts w:asciiTheme="majorEastAsia" w:eastAsia="標楷體" w:hAnsiTheme="majorEastAsia" w:cstheme="majorEastAsia"/>
                  <w:b w:val="0"/>
                  <w:bCs w:val="0"/>
                  <w:color w:val="000000"/>
                  <w:rPrChange w:id="5382" w:author="瑋婷 徐" w:date="2025-01-06T15:34:00Z" w16du:dateUtc="2025-01-06T07:34:00Z">
                    <w:rPr>
                      <w:rFonts w:cs="Calibri"/>
                      <w:color w:val="000000"/>
                      <w:sz w:val="28"/>
                      <w:szCs w:val="28"/>
                    </w:rPr>
                  </w:rPrChange>
                </w:rPr>
                <w:t>1</w:t>
              </w:r>
            </w:ins>
          </w:p>
        </w:tc>
        <w:tc>
          <w:tcPr>
            <w:tcW w:w="129" w:type="pct"/>
            <w:noWrap/>
            <w:hideMark/>
          </w:tcPr>
          <w:p w14:paraId="77936714"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383" w:author="瑋婷 徐" w:date="2025-01-03T16:20:00Z" w16du:dateUtc="2025-01-03T08:20:00Z"/>
                <w:rFonts w:asciiTheme="majorEastAsia" w:eastAsia="標楷體" w:hAnsiTheme="majorEastAsia" w:cstheme="majorEastAsia"/>
                <w:b w:val="0"/>
                <w:bCs w:val="0"/>
                <w:color w:val="000000"/>
                <w:rPrChange w:id="5384" w:author="瑋婷 徐" w:date="2025-01-06T15:34:00Z" w16du:dateUtc="2025-01-06T07:34:00Z">
                  <w:rPr>
                    <w:ins w:id="5385" w:author="瑋婷 徐" w:date="2025-01-03T16:20:00Z" w16du:dateUtc="2025-01-03T08:20:00Z"/>
                    <w:rFonts w:cs="Calibri"/>
                    <w:color w:val="000000"/>
                    <w:sz w:val="28"/>
                    <w:szCs w:val="28"/>
                  </w:rPr>
                </w:rPrChange>
              </w:rPr>
              <w:pPrChange w:id="5386"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387" w:author="瑋婷 徐" w:date="2025-01-03T16:20:00Z" w16du:dateUtc="2025-01-03T08:20:00Z">
              <w:r w:rsidRPr="00727E7E">
                <w:rPr>
                  <w:rFonts w:asciiTheme="majorEastAsia" w:eastAsia="標楷體" w:hAnsiTheme="majorEastAsia" w:cstheme="majorEastAsia"/>
                  <w:b w:val="0"/>
                  <w:bCs w:val="0"/>
                  <w:color w:val="000000"/>
                  <w:rPrChange w:id="5388" w:author="瑋婷 徐" w:date="2025-01-06T15:34:00Z" w16du:dateUtc="2025-01-06T07:34:00Z">
                    <w:rPr>
                      <w:rFonts w:cs="Calibri"/>
                      <w:color w:val="000000"/>
                      <w:sz w:val="28"/>
                      <w:szCs w:val="28"/>
                    </w:rPr>
                  </w:rPrChange>
                </w:rPr>
                <w:t>2</w:t>
              </w:r>
            </w:ins>
          </w:p>
        </w:tc>
        <w:tc>
          <w:tcPr>
            <w:tcW w:w="129" w:type="pct"/>
            <w:noWrap/>
            <w:hideMark/>
          </w:tcPr>
          <w:p w14:paraId="6CE65868"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389" w:author="瑋婷 徐" w:date="2025-01-03T16:20:00Z" w16du:dateUtc="2025-01-03T08:20:00Z"/>
                <w:rFonts w:asciiTheme="majorEastAsia" w:eastAsia="標楷體" w:hAnsiTheme="majorEastAsia" w:cstheme="majorEastAsia"/>
                <w:b w:val="0"/>
                <w:bCs w:val="0"/>
                <w:color w:val="000000"/>
                <w:rPrChange w:id="5390" w:author="瑋婷 徐" w:date="2025-01-06T15:34:00Z" w16du:dateUtc="2025-01-06T07:34:00Z">
                  <w:rPr>
                    <w:ins w:id="5391" w:author="瑋婷 徐" w:date="2025-01-03T16:20:00Z" w16du:dateUtc="2025-01-03T08:20:00Z"/>
                    <w:rFonts w:cs="Calibri"/>
                    <w:color w:val="000000"/>
                    <w:sz w:val="28"/>
                    <w:szCs w:val="28"/>
                  </w:rPr>
                </w:rPrChange>
              </w:rPr>
              <w:pPrChange w:id="5392"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393" w:author="瑋婷 徐" w:date="2025-01-03T16:20:00Z" w16du:dateUtc="2025-01-03T08:20:00Z">
              <w:r w:rsidRPr="00727E7E">
                <w:rPr>
                  <w:rFonts w:asciiTheme="majorEastAsia" w:eastAsia="標楷體" w:hAnsiTheme="majorEastAsia" w:cstheme="majorEastAsia"/>
                  <w:b w:val="0"/>
                  <w:bCs w:val="0"/>
                  <w:color w:val="000000"/>
                  <w:rPrChange w:id="5394" w:author="瑋婷 徐" w:date="2025-01-06T15:34:00Z" w16du:dateUtc="2025-01-06T07:34:00Z">
                    <w:rPr>
                      <w:rFonts w:cs="Calibri"/>
                      <w:color w:val="000000"/>
                      <w:sz w:val="28"/>
                      <w:szCs w:val="28"/>
                    </w:rPr>
                  </w:rPrChange>
                </w:rPr>
                <w:t>3</w:t>
              </w:r>
            </w:ins>
          </w:p>
        </w:tc>
        <w:tc>
          <w:tcPr>
            <w:tcW w:w="129" w:type="pct"/>
            <w:noWrap/>
            <w:hideMark/>
          </w:tcPr>
          <w:p w14:paraId="5BDA8E95"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395" w:author="瑋婷 徐" w:date="2025-01-03T16:20:00Z" w16du:dateUtc="2025-01-03T08:20:00Z"/>
                <w:rFonts w:asciiTheme="majorEastAsia" w:eastAsia="標楷體" w:hAnsiTheme="majorEastAsia" w:cstheme="majorEastAsia"/>
                <w:b w:val="0"/>
                <w:bCs w:val="0"/>
                <w:color w:val="000000"/>
                <w:rPrChange w:id="5396" w:author="瑋婷 徐" w:date="2025-01-06T15:34:00Z" w16du:dateUtc="2025-01-06T07:34:00Z">
                  <w:rPr>
                    <w:ins w:id="5397" w:author="瑋婷 徐" w:date="2025-01-03T16:20:00Z" w16du:dateUtc="2025-01-03T08:20:00Z"/>
                    <w:rFonts w:cs="Calibri"/>
                    <w:color w:val="000000"/>
                    <w:sz w:val="28"/>
                    <w:szCs w:val="28"/>
                  </w:rPr>
                </w:rPrChange>
              </w:rPr>
              <w:pPrChange w:id="5398"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399" w:author="瑋婷 徐" w:date="2025-01-03T16:20:00Z" w16du:dateUtc="2025-01-03T08:20:00Z">
              <w:r w:rsidRPr="00727E7E">
                <w:rPr>
                  <w:rFonts w:asciiTheme="majorEastAsia" w:eastAsia="標楷體" w:hAnsiTheme="majorEastAsia" w:cstheme="majorEastAsia"/>
                  <w:b w:val="0"/>
                  <w:bCs w:val="0"/>
                  <w:color w:val="000000"/>
                  <w:rPrChange w:id="5400" w:author="瑋婷 徐" w:date="2025-01-06T15:34:00Z" w16du:dateUtc="2025-01-06T07:34:00Z">
                    <w:rPr>
                      <w:rFonts w:cs="Calibri"/>
                      <w:color w:val="000000"/>
                      <w:sz w:val="28"/>
                      <w:szCs w:val="28"/>
                    </w:rPr>
                  </w:rPrChange>
                </w:rPr>
                <w:t>4</w:t>
              </w:r>
            </w:ins>
          </w:p>
        </w:tc>
        <w:tc>
          <w:tcPr>
            <w:tcW w:w="129" w:type="pct"/>
            <w:noWrap/>
            <w:hideMark/>
          </w:tcPr>
          <w:p w14:paraId="6A9CCD42"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01" w:author="瑋婷 徐" w:date="2025-01-03T16:20:00Z" w16du:dateUtc="2025-01-03T08:20:00Z"/>
                <w:rFonts w:asciiTheme="majorEastAsia" w:eastAsia="標楷體" w:hAnsiTheme="majorEastAsia" w:cstheme="majorEastAsia"/>
                <w:b w:val="0"/>
                <w:bCs w:val="0"/>
                <w:color w:val="000000"/>
                <w:rPrChange w:id="5402" w:author="瑋婷 徐" w:date="2025-01-06T15:34:00Z" w16du:dateUtc="2025-01-06T07:34:00Z">
                  <w:rPr>
                    <w:ins w:id="5403" w:author="瑋婷 徐" w:date="2025-01-03T16:20:00Z" w16du:dateUtc="2025-01-03T08:20:00Z"/>
                    <w:rFonts w:cs="Calibri"/>
                    <w:color w:val="000000"/>
                    <w:sz w:val="28"/>
                    <w:szCs w:val="28"/>
                  </w:rPr>
                </w:rPrChange>
              </w:rPr>
              <w:pPrChange w:id="5404"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05" w:author="瑋婷 徐" w:date="2025-01-03T16:20:00Z" w16du:dateUtc="2025-01-03T08:20:00Z">
              <w:r w:rsidRPr="00727E7E">
                <w:rPr>
                  <w:rFonts w:asciiTheme="majorEastAsia" w:eastAsia="標楷體" w:hAnsiTheme="majorEastAsia" w:cstheme="majorEastAsia"/>
                  <w:b w:val="0"/>
                  <w:bCs w:val="0"/>
                  <w:color w:val="000000"/>
                  <w:rPrChange w:id="5406" w:author="瑋婷 徐" w:date="2025-01-06T15:34:00Z" w16du:dateUtc="2025-01-06T07:34:00Z">
                    <w:rPr>
                      <w:rFonts w:cs="Calibri"/>
                      <w:color w:val="000000"/>
                      <w:sz w:val="28"/>
                      <w:szCs w:val="28"/>
                    </w:rPr>
                  </w:rPrChange>
                </w:rPr>
                <w:t>5</w:t>
              </w:r>
            </w:ins>
          </w:p>
        </w:tc>
        <w:tc>
          <w:tcPr>
            <w:tcW w:w="129" w:type="pct"/>
            <w:noWrap/>
            <w:hideMark/>
          </w:tcPr>
          <w:p w14:paraId="1C7B42BB"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07" w:author="瑋婷 徐" w:date="2025-01-03T16:20:00Z" w16du:dateUtc="2025-01-03T08:20:00Z"/>
                <w:rFonts w:asciiTheme="majorEastAsia" w:eastAsia="標楷體" w:hAnsiTheme="majorEastAsia" w:cstheme="majorEastAsia"/>
                <w:b w:val="0"/>
                <w:bCs w:val="0"/>
                <w:color w:val="000000"/>
                <w:rPrChange w:id="5408" w:author="瑋婷 徐" w:date="2025-01-06T15:34:00Z" w16du:dateUtc="2025-01-06T07:34:00Z">
                  <w:rPr>
                    <w:ins w:id="5409" w:author="瑋婷 徐" w:date="2025-01-03T16:20:00Z" w16du:dateUtc="2025-01-03T08:20:00Z"/>
                    <w:rFonts w:cs="Calibri"/>
                    <w:color w:val="000000"/>
                    <w:sz w:val="28"/>
                    <w:szCs w:val="28"/>
                  </w:rPr>
                </w:rPrChange>
              </w:rPr>
              <w:pPrChange w:id="5410"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11" w:author="瑋婷 徐" w:date="2025-01-03T16:20:00Z" w16du:dateUtc="2025-01-03T08:20:00Z">
              <w:r w:rsidRPr="00727E7E">
                <w:rPr>
                  <w:rFonts w:asciiTheme="majorEastAsia" w:eastAsia="標楷體" w:hAnsiTheme="majorEastAsia" w:cstheme="majorEastAsia"/>
                  <w:b w:val="0"/>
                  <w:bCs w:val="0"/>
                  <w:color w:val="000000"/>
                  <w:rPrChange w:id="5412" w:author="瑋婷 徐" w:date="2025-01-06T15:34:00Z" w16du:dateUtc="2025-01-06T07:34:00Z">
                    <w:rPr>
                      <w:rFonts w:cs="Calibri"/>
                      <w:color w:val="000000"/>
                      <w:sz w:val="28"/>
                      <w:szCs w:val="28"/>
                    </w:rPr>
                  </w:rPrChange>
                </w:rPr>
                <w:t>6</w:t>
              </w:r>
            </w:ins>
          </w:p>
        </w:tc>
        <w:tc>
          <w:tcPr>
            <w:tcW w:w="129" w:type="pct"/>
          </w:tcPr>
          <w:p w14:paraId="4326C52D" w14:textId="526A47CD" w:rsidR="00DA433E" w:rsidRPr="00727E7E"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ins w:id="5413" w:author="瑋婷 徐" w:date="2025-01-03T16:33:00Z" w16du:dateUtc="2025-01-03T08:33:00Z"/>
                <w:rFonts w:asciiTheme="majorEastAsia" w:eastAsia="標楷體" w:hAnsiTheme="majorEastAsia" w:cstheme="majorEastAsia"/>
                <w:b w:val="0"/>
                <w:bCs w:val="0"/>
                <w:color w:val="000000"/>
                <w:rPrChange w:id="5414" w:author="瑋婷 徐" w:date="2025-01-06T15:34:00Z" w16du:dateUtc="2025-01-06T07:34:00Z">
                  <w:rPr>
                    <w:ins w:id="5415" w:author="瑋婷 徐" w:date="2025-01-03T16:33:00Z" w16du:dateUtc="2025-01-03T08:33:00Z"/>
                    <w:rFonts w:asciiTheme="majorEastAsia" w:eastAsia="標楷體" w:hAnsiTheme="majorEastAsia" w:cstheme="majorEastAsia"/>
                    <w:color w:val="000000"/>
                  </w:rPr>
                </w:rPrChange>
              </w:rPr>
            </w:pPr>
            <w:ins w:id="5416" w:author="瑋婷 徐" w:date="2025-01-03T16:33:00Z" w16du:dateUtc="2025-01-03T08:33:00Z">
              <w:r w:rsidRPr="00727E7E">
                <w:rPr>
                  <w:rFonts w:asciiTheme="majorEastAsia" w:eastAsia="標楷體" w:hAnsiTheme="majorEastAsia" w:cstheme="majorEastAsia"/>
                  <w:b w:val="0"/>
                  <w:bCs w:val="0"/>
                  <w:color w:val="000000"/>
                  <w:rPrChange w:id="5417" w:author="瑋婷 徐" w:date="2025-01-06T15:34:00Z" w16du:dateUtc="2025-01-06T07:34:00Z">
                    <w:rPr>
                      <w:rFonts w:asciiTheme="majorEastAsia" w:eastAsia="標楷體" w:hAnsiTheme="majorEastAsia" w:cstheme="majorEastAsia"/>
                      <w:color w:val="000000"/>
                    </w:rPr>
                  </w:rPrChange>
                </w:rPr>
                <w:t>7</w:t>
              </w:r>
            </w:ins>
          </w:p>
        </w:tc>
        <w:tc>
          <w:tcPr>
            <w:tcW w:w="129" w:type="pct"/>
            <w:noWrap/>
            <w:hideMark/>
          </w:tcPr>
          <w:p w14:paraId="3FBBCD09" w14:textId="65EFFF6C"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18" w:author="瑋婷 徐" w:date="2025-01-03T16:20:00Z" w16du:dateUtc="2025-01-03T08:20:00Z"/>
                <w:rFonts w:asciiTheme="majorEastAsia" w:eastAsia="標楷體" w:hAnsiTheme="majorEastAsia" w:cstheme="majorEastAsia"/>
                <w:b w:val="0"/>
                <w:bCs w:val="0"/>
                <w:color w:val="000000"/>
                <w:rPrChange w:id="5419" w:author="瑋婷 徐" w:date="2025-01-06T15:34:00Z" w16du:dateUtc="2025-01-06T07:34:00Z">
                  <w:rPr>
                    <w:ins w:id="5420" w:author="瑋婷 徐" w:date="2025-01-03T16:20:00Z" w16du:dateUtc="2025-01-03T08:20:00Z"/>
                    <w:rFonts w:cs="Calibri"/>
                    <w:color w:val="000000"/>
                    <w:sz w:val="28"/>
                    <w:szCs w:val="28"/>
                  </w:rPr>
                </w:rPrChange>
              </w:rPr>
              <w:pPrChange w:id="5421"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22" w:author="瑋婷 徐" w:date="2025-01-03T16:20:00Z" w16du:dateUtc="2025-01-03T08:20:00Z">
              <w:r w:rsidRPr="00727E7E">
                <w:rPr>
                  <w:rFonts w:asciiTheme="majorEastAsia" w:eastAsia="標楷體" w:hAnsiTheme="majorEastAsia" w:cstheme="majorEastAsia"/>
                  <w:b w:val="0"/>
                  <w:bCs w:val="0"/>
                  <w:color w:val="000000"/>
                  <w:rPrChange w:id="5423" w:author="瑋婷 徐" w:date="2025-01-06T15:34:00Z" w16du:dateUtc="2025-01-06T07:34:00Z">
                    <w:rPr>
                      <w:rFonts w:cs="Calibri"/>
                      <w:color w:val="000000"/>
                      <w:sz w:val="28"/>
                      <w:szCs w:val="28"/>
                    </w:rPr>
                  </w:rPrChange>
                </w:rPr>
                <w:t>8</w:t>
              </w:r>
            </w:ins>
          </w:p>
        </w:tc>
        <w:tc>
          <w:tcPr>
            <w:tcW w:w="129" w:type="pct"/>
            <w:noWrap/>
            <w:hideMark/>
          </w:tcPr>
          <w:p w14:paraId="22B5A897"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24" w:author="瑋婷 徐" w:date="2025-01-03T16:20:00Z" w16du:dateUtc="2025-01-03T08:20:00Z"/>
                <w:rFonts w:asciiTheme="majorEastAsia" w:eastAsia="標楷體" w:hAnsiTheme="majorEastAsia" w:cstheme="majorEastAsia"/>
                <w:b w:val="0"/>
                <w:bCs w:val="0"/>
                <w:color w:val="000000"/>
                <w:rPrChange w:id="5425" w:author="瑋婷 徐" w:date="2025-01-06T15:34:00Z" w16du:dateUtc="2025-01-06T07:34:00Z">
                  <w:rPr>
                    <w:ins w:id="5426" w:author="瑋婷 徐" w:date="2025-01-03T16:20:00Z" w16du:dateUtc="2025-01-03T08:20:00Z"/>
                    <w:rFonts w:cs="Calibri"/>
                    <w:color w:val="000000"/>
                    <w:sz w:val="28"/>
                    <w:szCs w:val="28"/>
                  </w:rPr>
                </w:rPrChange>
              </w:rPr>
              <w:pPrChange w:id="5427"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28" w:author="瑋婷 徐" w:date="2025-01-03T16:20:00Z" w16du:dateUtc="2025-01-03T08:20:00Z">
              <w:r w:rsidRPr="00727E7E">
                <w:rPr>
                  <w:rFonts w:asciiTheme="majorEastAsia" w:eastAsia="標楷體" w:hAnsiTheme="majorEastAsia" w:cstheme="majorEastAsia"/>
                  <w:b w:val="0"/>
                  <w:bCs w:val="0"/>
                  <w:color w:val="000000"/>
                  <w:rPrChange w:id="5429" w:author="瑋婷 徐" w:date="2025-01-06T15:34:00Z" w16du:dateUtc="2025-01-06T07:34:00Z">
                    <w:rPr>
                      <w:rFonts w:cs="Calibri"/>
                      <w:color w:val="000000"/>
                      <w:sz w:val="28"/>
                      <w:szCs w:val="28"/>
                    </w:rPr>
                  </w:rPrChange>
                </w:rPr>
                <w:t>9</w:t>
              </w:r>
            </w:ins>
          </w:p>
        </w:tc>
        <w:tc>
          <w:tcPr>
            <w:tcW w:w="175" w:type="pct"/>
            <w:noWrap/>
            <w:hideMark/>
          </w:tcPr>
          <w:p w14:paraId="2E1165EC"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30" w:author="瑋婷 徐" w:date="2025-01-03T16:20:00Z" w16du:dateUtc="2025-01-03T08:20:00Z"/>
                <w:rFonts w:asciiTheme="majorEastAsia" w:eastAsia="標楷體" w:hAnsiTheme="majorEastAsia" w:cstheme="majorEastAsia"/>
                <w:b w:val="0"/>
                <w:bCs w:val="0"/>
                <w:color w:val="000000"/>
                <w:rPrChange w:id="5431" w:author="瑋婷 徐" w:date="2025-01-06T15:34:00Z" w16du:dateUtc="2025-01-06T07:34:00Z">
                  <w:rPr>
                    <w:ins w:id="5432" w:author="瑋婷 徐" w:date="2025-01-03T16:20:00Z" w16du:dateUtc="2025-01-03T08:20:00Z"/>
                    <w:rFonts w:cs="Calibri"/>
                    <w:color w:val="000000"/>
                    <w:sz w:val="28"/>
                    <w:szCs w:val="28"/>
                  </w:rPr>
                </w:rPrChange>
              </w:rPr>
              <w:pPrChange w:id="5433"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34" w:author="瑋婷 徐" w:date="2025-01-03T16:20:00Z" w16du:dateUtc="2025-01-03T08:20:00Z">
              <w:r w:rsidRPr="00727E7E">
                <w:rPr>
                  <w:rFonts w:asciiTheme="majorEastAsia" w:eastAsia="標楷體" w:hAnsiTheme="majorEastAsia" w:cstheme="majorEastAsia"/>
                  <w:b w:val="0"/>
                  <w:bCs w:val="0"/>
                  <w:color w:val="000000"/>
                  <w:rPrChange w:id="5435" w:author="瑋婷 徐" w:date="2025-01-06T15:34:00Z" w16du:dateUtc="2025-01-06T07:34:00Z">
                    <w:rPr>
                      <w:rFonts w:cs="Calibri"/>
                      <w:color w:val="000000"/>
                      <w:sz w:val="28"/>
                      <w:szCs w:val="28"/>
                    </w:rPr>
                  </w:rPrChange>
                </w:rPr>
                <w:t>10</w:t>
              </w:r>
            </w:ins>
          </w:p>
        </w:tc>
        <w:tc>
          <w:tcPr>
            <w:tcW w:w="175" w:type="pct"/>
            <w:noWrap/>
            <w:hideMark/>
          </w:tcPr>
          <w:p w14:paraId="6C7FE9FF"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36" w:author="瑋婷 徐" w:date="2025-01-03T16:20:00Z" w16du:dateUtc="2025-01-03T08:20:00Z"/>
                <w:rFonts w:asciiTheme="majorEastAsia" w:eastAsia="標楷體" w:hAnsiTheme="majorEastAsia" w:cstheme="majorEastAsia"/>
                <w:b w:val="0"/>
                <w:bCs w:val="0"/>
                <w:color w:val="000000"/>
                <w:rPrChange w:id="5437" w:author="瑋婷 徐" w:date="2025-01-06T15:34:00Z" w16du:dateUtc="2025-01-06T07:34:00Z">
                  <w:rPr>
                    <w:ins w:id="5438" w:author="瑋婷 徐" w:date="2025-01-03T16:20:00Z" w16du:dateUtc="2025-01-03T08:20:00Z"/>
                    <w:rFonts w:cs="Calibri"/>
                    <w:color w:val="000000"/>
                    <w:sz w:val="28"/>
                    <w:szCs w:val="28"/>
                  </w:rPr>
                </w:rPrChange>
              </w:rPr>
              <w:pPrChange w:id="5439"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40" w:author="瑋婷 徐" w:date="2025-01-03T16:20:00Z" w16du:dateUtc="2025-01-03T08:20:00Z">
              <w:r w:rsidRPr="00727E7E">
                <w:rPr>
                  <w:rFonts w:asciiTheme="majorEastAsia" w:eastAsia="標楷體" w:hAnsiTheme="majorEastAsia" w:cstheme="majorEastAsia"/>
                  <w:b w:val="0"/>
                  <w:bCs w:val="0"/>
                  <w:color w:val="000000"/>
                  <w:rPrChange w:id="5441" w:author="瑋婷 徐" w:date="2025-01-06T15:34:00Z" w16du:dateUtc="2025-01-06T07:34:00Z">
                    <w:rPr>
                      <w:rFonts w:cs="Calibri"/>
                      <w:color w:val="000000"/>
                      <w:sz w:val="28"/>
                      <w:szCs w:val="28"/>
                    </w:rPr>
                  </w:rPrChange>
                </w:rPr>
                <w:t>11</w:t>
              </w:r>
            </w:ins>
          </w:p>
        </w:tc>
        <w:tc>
          <w:tcPr>
            <w:tcW w:w="175" w:type="pct"/>
          </w:tcPr>
          <w:p w14:paraId="51928538" w14:textId="6382EE53" w:rsidR="00DA433E" w:rsidRPr="00727E7E"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ins w:id="5442" w:author="瑋婷 徐" w:date="2025-01-03T16:33:00Z" w16du:dateUtc="2025-01-03T08:33:00Z"/>
                <w:rFonts w:asciiTheme="majorEastAsia" w:eastAsia="標楷體" w:hAnsiTheme="majorEastAsia" w:cstheme="majorEastAsia"/>
                <w:b w:val="0"/>
                <w:bCs w:val="0"/>
                <w:color w:val="000000"/>
                <w:rPrChange w:id="5443" w:author="瑋婷 徐" w:date="2025-01-06T15:34:00Z" w16du:dateUtc="2025-01-06T07:34:00Z">
                  <w:rPr>
                    <w:ins w:id="5444" w:author="瑋婷 徐" w:date="2025-01-03T16:33:00Z" w16du:dateUtc="2025-01-03T08:33:00Z"/>
                    <w:rFonts w:asciiTheme="majorEastAsia" w:eastAsia="標楷體" w:hAnsiTheme="majorEastAsia" w:cstheme="majorEastAsia"/>
                    <w:color w:val="000000"/>
                  </w:rPr>
                </w:rPrChange>
              </w:rPr>
            </w:pPr>
            <w:ins w:id="5445" w:author="瑋婷 徐" w:date="2025-01-03T16:33:00Z" w16du:dateUtc="2025-01-03T08:33:00Z">
              <w:r w:rsidRPr="00727E7E">
                <w:rPr>
                  <w:rFonts w:asciiTheme="majorEastAsia" w:eastAsia="標楷體" w:hAnsiTheme="majorEastAsia" w:cstheme="majorEastAsia"/>
                  <w:b w:val="0"/>
                  <w:bCs w:val="0"/>
                  <w:color w:val="000000"/>
                  <w:rPrChange w:id="5446" w:author="瑋婷 徐" w:date="2025-01-06T15:34:00Z" w16du:dateUtc="2025-01-06T07:34:00Z">
                    <w:rPr>
                      <w:rFonts w:asciiTheme="majorEastAsia" w:eastAsia="標楷體" w:hAnsiTheme="majorEastAsia" w:cstheme="majorEastAsia"/>
                      <w:color w:val="000000"/>
                    </w:rPr>
                  </w:rPrChange>
                </w:rPr>
                <w:t>12</w:t>
              </w:r>
            </w:ins>
          </w:p>
        </w:tc>
        <w:tc>
          <w:tcPr>
            <w:tcW w:w="175" w:type="pct"/>
            <w:noWrap/>
            <w:hideMark/>
          </w:tcPr>
          <w:p w14:paraId="0240BE9F" w14:textId="706E4679"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47" w:author="瑋婷 徐" w:date="2025-01-03T16:20:00Z" w16du:dateUtc="2025-01-03T08:20:00Z"/>
                <w:rFonts w:asciiTheme="majorEastAsia" w:eastAsia="標楷體" w:hAnsiTheme="majorEastAsia" w:cstheme="majorEastAsia"/>
                <w:b w:val="0"/>
                <w:bCs w:val="0"/>
                <w:color w:val="000000"/>
                <w:rPrChange w:id="5448" w:author="瑋婷 徐" w:date="2025-01-06T15:34:00Z" w16du:dateUtc="2025-01-06T07:34:00Z">
                  <w:rPr>
                    <w:ins w:id="5449" w:author="瑋婷 徐" w:date="2025-01-03T16:20:00Z" w16du:dateUtc="2025-01-03T08:20:00Z"/>
                    <w:rFonts w:cs="Calibri"/>
                    <w:color w:val="000000"/>
                    <w:sz w:val="28"/>
                    <w:szCs w:val="28"/>
                  </w:rPr>
                </w:rPrChange>
              </w:rPr>
              <w:pPrChange w:id="5450"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51" w:author="瑋婷 徐" w:date="2025-01-03T16:20:00Z" w16du:dateUtc="2025-01-03T08:20:00Z">
              <w:r w:rsidRPr="00727E7E">
                <w:rPr>
                  <w:rFonts w:asciiTheme="majorEastAsia" w:eastAsia="標楷體" w:hAnsiTheme="majorEastAsia" w:cstheme="majorEastAsia"/>
                  <w:b w:val="0"/>
                  <w:bCs w:val="0"/>
                  <w:color w:val="000000"/>
                  <w:rPrChange w:id="5452" w:author="瑋婷 徐" w:date="2025-01-06T15:34:00Z" w16du:dateUtc="2025-01-06T07:34:00Z">
                    <w:rPr>
                      <w:rFonts w:cs="Calibri"/>
                      <w:color w:val="000000"/>
                      <w:sz w:val="28"/>
                      <w:szCs w:val="28"/>
                    </w:rPr>
                  </w:rPrChange>
                </w:rPr>
                <w:t>13</w:t>
              </w:r>
            </w:ins>
          </w:p>
        </w:tc>
        <w:tc>
          <w:tcPr>
            <w:tcW w:w="175" w:type="pct"/>
            <w:noWrap/>
            <w:hideMark/>
          </w:tcPr>
          <w:p w14:paraId="08DD8B4B"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53" w:author="瑋婷 徐" w:date="2025-01-03T16:20:00Z" w16du:dateUtc="2025-01-03T08:20:00Z"/>
                <w:rFonts w:asciiTheme="majorEastAsia" w:eastAsia="標楷體" w:hAnsiTheme="majorEastAsia" w:cstheme="majorEastAsia"/>
                <w:b w:val="0"/>
                <w:bCs w:val="0"/>
                <w:color w:val="000000"/>
                <w:rPrChange w:id="5454" w:author="瑋婷 徐" w:date="2025-01-06T15:34:00Z" w16du:dateUtc="2025-01-06T07:34:00Z">
                  <w:rPr>
                    <w:ins w:id="5455" w:author="瑋婷 徐" w:date="2025-01-03T16:20:00Z" w16du:dateUtc="2025-01-03T08:20:00Z"/>
                    <w:rFonts w:cs="Calibri"/>
                    <w:color w:val="000000"/>
                    <w:sz w:val="28"/>
                    <w:szCs w:val="28"/>
                  </w:rPr>
                </w:rPrChange>
              </w:rPr>
              <w:pPrChange w:id="5456"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57" w:author="瑋婷 徐" w:date="2025-01-03T16:20:00Z" w16du:dateUtc="2025-01-03T08:20:00Z">
              <w:r w:rsidRPr="00727E7E">
                <w:rPr>
                  <w:rFonts w:asciiTheme="majorEastAsia" w:eastAsia="標楷體" w:hAnsiTheme="majorEastAsia" w:cstheme="majorEastAsia"/>
                  <w:b w:val="0"/>
                  <w:bCs w:val="0"/>
                  <w:color w:val="000000"/>
                  <w:rPrChange w:id="5458" w:author="瑋婷 徐" w:date="2025-01-06T15:34:00Z" w16du:dateUtc="2025-01-06T07:34:00Z">
                    <w:rPr>
                      <w:rFonts w:cs="Calibri"/>
                      <w:color w:val="000000"/>
                      <w:sz w:val="28"/>
                      <w:szCs w:val="28"/>
                    </w:rPr>
                  </w:rPrChange>
                </w:rPr>
                <w:t>14</w:t>
              </w:r>
            </w:ins>
          </w:p>
        </w:tc>
        <w:tc>
          <w:tcPr>
            <w:tcW w:w="175" w:type="pct"/>
            <w:noWrap/>
            <w:hideMark/>
          </w:tcPr>
          <w:p w14:paraId="36357233"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59" w:author="瑋婷 徐" w:date="2025-01-03T16:20:00Z" w16du:dateUtc="2025-01-03T08:20:00Z"/>
                <w:rFonts w:asciiTheme="majorEastAsia" w:eastAsia="標楷體" w:hAnsiTheme="majorEastAsia" w:cstheme="majorEastAsia"/>
                <w:b w:val="0"/>
                <w:bCs w:val="0"/>
                <w:color w:val="000000"/>
                <w:rPrChange w:id="5460" w:author="瑋婷 徐" w:date="2025-01-06T15:34:00Z" w16du:dateUtc="2025-01-06T07:34:00Z">
                  <w:rPr>
                    <w:ins w:id="5461" w:author="瑋婷 徐" w:date="2025-01-03T16:20:00Z" w16du:dateUtc="2025-01-03T08:20:00Z"/>
                    <w:rFonts w:cs="Calibri"/>
                    <w:color w:val="000000"/>
                    <w:sz w:val="28"/>
                    <w:szCs w:val="28"/>
                  </w:rPr>
                </w:rPrChange>
              </w:rPr>
              <w:pPrChange w:id="5462"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63" w:author="瑋婷 徐" w:date="2025-01-03T16:20:00Z" w16du:dateUtc="2025-01-03T08:20:00Z">
              <w:r w:rsidRPr="00727E7E">
                <w:rPr>
                  <w:rFonts w:asciiTheme="majorEastAsia" w:eastAsia="標楷體" w:hAnsiTheme="majorEastAsia" w:cstheme="majorEastAsia"/>
                  <w:b w:val="0"/>
                  <w:bCs w:val="0"/>
                  <w:color w:val="000000"/>
                  <w:rPrChange w:id="5464" w:author="瑋婷 徐" w:date="2025-01-06T15:34:00Z" w16du:dateUtc="2025-01-06T07:34:00Z">
                    <w:rPr>
                      <w:rFonts w:cs="Calibri"/>
                      <w:color w:val="000000"/>
                      <w:sz w:val="28"/>
                      <w:szCs w:val="28"/>
                    </w:rPr>
                  </w:rPrChange>
                </w:rPr>
                <w:t>15</w:t>
              </w:r>
            </w:ins>
          </w:p>
        </w:tc>
        <w:tc>
          <w:tcPr>
            <w:tcW w:w="175" w:type="pct"/>
            <w:noWrap/>
            <w:hideMark/>
          </w:tcPr>
          <w:p w14:paraId="3B6AD09B"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65" w:author="瑋婷 徐" w:date="2025-01-03T16:20:00Z" w16du:dateUtc="2025-01-03T08:20:00Z"/>
                <w:rFonts w:asciiTheme="majorEastAsia" w:eastAsia="標楷體" w:hAnsiTheme="majorEastAsia" w:cstheme="majorEastAsia"/>
                <w:b w:val="0"/>
                <w:bCs w:val="0"/>
                <w:color w:val="000000"/>
                <w:rPrChange w:id="5466" w:author="瑋婷 徐" w:date="2025-01-06T15:34:00Z" w16du:dateUtc="2025-01-06T07:34:00Z">
                  <w:rPr>
                    <w:ins w:id="5467" w:author="瑋婷 徐" w:date="2025-01-03T16:20:00Z" w16du:dateUtc="2025-01-03T08:20:00Z"/>
                    <w:rFonts w:cs="Calibri"/>
                    <w:color w:val="000000"/>
                    <w:sz w:val="28"/>
                    <w:szCs w:val="28"/>
                  </w:rPr>
                </w:rPrChange>
              </w:rPr>
              <w:pPrChange w:id="5468"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69" w:author="瑋婷 徐" w:date="2025-01-03T16:20:00Z" w16du:dateUtc="2025-01-03T08:20:00Z">
              <w:r w:rsidRPr="00727E7E">
                <w:rPr>
                  <w:rFonts w:asciiTheme="majorEastAsia" w:eastAsia="標楷體" w:hAnsiTheme="majorEastAsia" w:cstheme="majorEastAsia"/>
                  <w:b w:val="0"/>
                  <w:bCs w:val="0"/>
                  <w:color w:val="000000"/>
                  <w:rPrChange w:id="5470" w:author="瑋婷 徐" w:date="2025-01-06T15:34:00Z" w16du:dateUtc="2025-01-06T07:34:00Z">
                    <w:rPr>
                      <w:rFonts w:cs="Calibri"/>
                      <w:color w:val="000000"/>
                      <w:sz w:val="28"/>
                      <w:szCs w:val="28"/>
                    </w:rPr>
                  </w:rPrChange>
                </w:rPr>
                <w:t>16</w:t>
              </w:r>
            </w:ins>
          </w:p>
        </w:tc>
        <w:tc>
          <w:tcPr>
            <w:tcW w:w="175" w:type="pct"/>
            <w:noWrap/>
            <w:hideMark/>
          </w:tcPr>
          <w:p w14:paraId="0BD19CCF"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71" w:author="瑋婷 徐" w:date="2025-01-03T16:20:00Z" w16du:dateUtc="2025-01-03T08:20:00Z"/>
                <w:rFonts w:asciiTheme="majorEastAsia" w:eastAsia="標楷體" w:hAnsiTheme="majorEastAsia" w:cstheme="majorEastAsia"/>
                <w:b w:val="0"/>
                <w:bCs w:val="0"/>
                <w:color w:val="000000"/>
                <w:rPrChange w:id="5472" w:author="瑋婷 徐" w:date="2025-01-06T15:34:00Z" w16du:dateUtc="2025-01-06T07:34:00Z">
                  <w:rPr>
                    <w:ins w:id="5473" w:author="瑋婷 徐" w:date="2025-01-03T16:20:00Z" w16du:dateUtc="2025-01-03T08:20:00Z"/>
                    <w:rFonts w:cs="Calibri"/>
                    <w:color w:val="000000"/>
                    <w:sz w:val="28"/>
                    <w:szCs w:val="28"/>
                  </w:rPr>
                </w:rPrChange>
              </w:rPr>
              <w:pPrChange w:id="5474"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75" w:author="瑋婷 徐" w:date="2025-01-03T16:20:00Z" w16du:dateUtc="2025-01-03T08:20:00Z">
              <w:r w:rsidRPr="00727E7E">
                <w:rPr>
                  <w:rFonts w:asciiTheme="majorEastAsia" w:eastAsia="標楷體" w:hAnsiTheme="majorEastAsia" w:cstheme="majorEastAsia"/>
                  <w:b w:val="0"/>
                  <w:bCs w:val="0"/>
                  <w:color w:val="000000"/>
                  <w:rPrChange w:id="5476" w:author="瑋婷 徐" w:date="2025-01-06T15:34:00Z" w16du:dateUtc="2025-01-06T07:34:00Z">
                    <w:rPr>
                      <w:rFonts w:cs="Calibri"/>
                      <w:color w:val="000000"/>
                      <w:sz w:val="28"/>
                      <w:szCs w:val="28"/>
                    </w:rPr>
                  </w:rPrChange>
                </w:rPr>
                <w:t>17</w:t>
              </w:r>
            </w:ins>
          </w:p>
        </w:tc>
        <w:tc>
          <w:tcPr>
            <w:tcW w:w="175" w:type="pct"/>
            <w:noWrap/>
            <w:hideMark/>
          </w:tcPr>
          <w:p w14:paraId="03796428"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77" w:author="瑋婷 徐" w:date="2025-01-03T16:20:00Z" w16du:dateUtc="2025-01-03T08:20:00Z"/>
                <w:rFonts w:asciiTheme="majorEastAsia" w:eastAsia="標楷體" w:hAnsiTheme="majorEastAsia" w:cstheme="majorEastAsia"/>
                <w:b w:val="0"/>
                <w:bCs w:val="0"/>
                <w:color w:val="000000"/>
                <w:rPrChange w:id="5478" w:author="瑋婷 徐" w:date="2025-01-06T15:34:00Z" w16du:dateUtc="2025-01-06T07:34:00Z">
                  <w:rPr>
                    <w:ins w:id="5479" w:author="瑋婷 徐" w:date="2025-01-03T16:20:00Z" w16du:dateUtc="2025-01-03T08:20:00Z"/>
                    <w:rFonts w:cs="Calibri"/>
                    <w:color w:val="000000"/>
                    <w:sz w:val="28"/>
                    <w:szCs w:val="28"/>
                  </w:rPr>
                </w:rPrChange>
              </w:rPr>
              <w:pPrChange w:id="5480"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81" w:author="瑋婷 徐" w:date="2025-01-03T16:20:00Z" w16du:dateUtc="2025-01-03T08:20:00Z">
              <w:r w:rsidRPr="00727E7E">
                <w:rPr>
                  <w:rFonts w:asciiTheme="majorEastAsia" w:eastAsia="標楷體" w:hAnsiTheme="majorEastAsia" w:cstheme="majorEastAsia"/>
                  <w:b w:val="0"/>
                  <w:bCs w:val="0"/>
                  <w:color w:val="000000"/>
                  <w:rPrChange w:id="5482" w:author="瑋婷 徐" w:date="2025-01-06T15:34:00Z" w16du:dateUtc="2025-01-06T07:34:00Z">
                    <w:rPr>
                      <w:rFonts w:cs="Calibri"/>
                      <w:color w:val="000000"/>
                      <w:sz w:val="28"/>
                      <w:szCs w:val="28"/>
                    </w:rPr>
                  </w:rPrChange>
                </w:rPr>
                <w:t>18</w:t>
              </w:r>
            </w:ins>
          </w:p>
        </w:tc>
        <w:tc>
          <w:tcPr>
            <w:tcW w:w="175" w:type="pct"/>
            <w:noWrap/>
            <w:hideMark/>
          </w:tcPr>
          <w:p w14:paraId="6303F36C"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83" w:author="瑋婷 徐" w:date="2025-01-03T16:20:00Z" w16du:dateUtc="2025-01-03T08:20:00Z"/>
                <w:rFonts w:asciiTheme="majorEastAsia" w:eastAsia="標楷體" w:hAnsiTheme="majorEastAsia" w:cstheme="majorEastAsia"/>
                <w:b w:val="0"/>
                <w:bCs w:val="0"/>
                <w:color w:val="000000"/>
                <w:rPrChange w:id="5484" w:author="瑋婷 徐" w:date="2025-01-06T15:34:00Z" w16du:dateUtc="2025-01-06T07:34:00Z">
                  <w:rPr>
                    <w:ins w:id="5485" w:author="瑋婷 徐" w:date="2025-01-03T16:20:00Z" w16du:dateUtc="2025-01-03T08:20:00Z"/>
                    <w:rFonts w:cs="Calibri"/>
                    <w:color w:val="000000"/>
                    <w:sz w:val="28"/>
                    <w:szCs w:val="28"/>
                  </w:rPr>
                </w:rPrChange>
              </w:rPr>
              <w:pPrChange w:id="5486"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87" w:author="瑋婷 徐" w:date="2025-01-03T16:20:00Z" w16du:dateUtc="2025-01-03T08:20:00Z">
              <w:r w:rsidRPr="00727E7E">
                <w:rPr>
                  <w:rFonts w:asciiTheme="majorEastAsia" w:eastAsia="標楷體" w:hAnsiTheme="majorEastAsia" w:cstheme="majorEastAsia"/>
                  <w:b w:val="0"/>
                  <w:bCs w:val="0"/>
                  <w:color w:val="000000"/>
                  <w:rPrChange w:id="5488" w:author="瑋婷 徐" w:date="2025-01-06T15:34:00Z" w16du:dateUtc="2025-01-06T07:34:00Z">
                    <w:rPr>
                      <w:rFonts w:cs="Calibri"/>
                      <w:color w:val="000000"/>
                      <w:sz w:val="28"/>
                      <w:szCs w:val="28"/>
                    </w:rPr>
                  </w:rPrChange>
                </w:rPr>
                <w:t>19</w:t>
              </w:r>
            </w:ins>
          </w:p>
        </w:tc>
        <w:tc>
          <w:tcPr>
            <w:tcW w:w="175" w:type="pct"/>
            <w:noWrap/>
            <w:hideMark/>
          </w:tcPr>
          <w:p w14:paraId="299E6C79" w14:textId="77777777" w:rsidR="00DA433E" w:rsidRPr="00727E7E"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5489" w:author="瑋婷 徐" w:date="2025-01-03T16:20:00Z" w16du:dateUtc="2025-01-03T08:20:00Z"/>
                <w:rFonts w:asciiTheme="majorEastAsia" w:eastAsia="標楷體" w:hAnsiTheme="majorEastAsia" w:cstheme="majorEastAsia"/>
                <w:b w:val="0"/>
                <w:bCs w:val="0"/>
                <w:color w:val="000000"/>
                <w:rPrChange w:id="5490" w:author="瑋婷 徐" w:date="2025-01-06T15:34:00Z" w16du:dateUtc="2025-01-06T07:34:00Z">
                  <w:rPr>
                    <w:ins w:id="5491" w:author="瑋婷 徐" w:date="2025-01-03T16:20:00Z" w16du:dateUtc="2025-01-03T08:20:00Z"/>
                    <w:rFonts w:cs="Calibri"/>
                    <w:color w:val="000000"/>
                    <w:sz w:val="28"/>
                    <w:szCs w:val="28"/>
                  </w:rPr>
                </w:rPrChange>
              </w:rPr>
              <w:pPrChange w:id="5492"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5493" w:author="瑋婷 徐" w:date="2025-01-03T16:20:00Z" w16du:dateUtc="2025-01-03T08:20:00Z">
              <w:r w:rsidRPr="00727E7E">
                <w:rPr>
                  <w:rFonts w:asciiTheme="majorEastAsia" w:eastAsia="標楷體" w:hAnsiTheme="majorEastAsia" w:cstheme="majorEastAsia"/>
                  <w:b w:val="0"/>
                  <w:bCs w:val="0"/>
                  <w:color w:val="000000"/>
                  <w:rPrChange w:id="5494" w:author="瑋婷 徐" w:date="2025-01-06T15:34:00Z" w16du:dateUtc="2025-01-06T07:34:00Z">
                    <w:rPr>
                      <w:rFonts w:cs="Calibri"/>
                      <w:color w:val="000000"/>
                      <w:sz w:val="28"/>
                      <w:szCs w:val="28"/>
                    </w:rPr>
                  </w:rPrChange>
                </w:rPr>
                <w:t>20</w:t>
              </w:r>
            </w:ins>
          </w:p>
        </w:tc>
      </w:tr>
      <w:tr w:rsidR="00727E7E" w:rsidRPr="00727E7E" w14:paraId="6D4AEC81" w14:textId="77777777" w:rsidTr="00B436F0">
        <w:trPr>
          <w:cnfStyle w:val="000000100000" w:firstRow="0" w:lastRow="0" w:firstColumn="0" w:lastColumn="0" w:oddVBand="0" w:evenVBand="0" w:oddHBand="1" w:evenHBand="0" w:firstRowFirstColumn="0" w:firstRowLastColumn="0" w:lastRowFirstColumn="0" w:lastRowLastColumn="0"/>
          <w:trHeight w:val="300"/>
          <w:ins w:id="5495"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3AB375A" w14:textId="77777777" w:rsidR="00DA433E" w:rsidRPr="00727E7E" w:rsidRDefault="00DA433E">
            <w:pPr>
              <w:spacing w:line="360" w:lineRule="auto"/>
              <w:jc w:val="both"/>
              <w:rPr>
                <w:ins w:id="5496" w:author="瑋婷 徐" w:date="2025-01-03T16:20:00Z" w16du:dateUtc="2025-01-03T08:20:00Z"/>
                <w:rFonts w:asciiTheme="majorEastAsia" w:eastAsia="標楷體" w:hAnsiTheme="majorEastAsia" w:cstheme="majorEastAsia"/>
                <w:b w:val="0"/>
                <w:bCs w:val="0"/>
                <w:color w:val="000000"/>
                <w:rPrChange w:id="5497" w:author="瑋婷 徐" w:date="2025-01-06T15:34:00Z" w16du:dateUtc="2025-01-06T07:34:00Z">
                  <w:rPr>
                    <w:ins w:id="5498" w:author="瑋婷 徐" w:date="2025-01-03T16:20:00Z" w16du:dateUtc="2025-01-03T08:20:00Z"/>
                    <w:rFonts w:cs="Calibri"/>
                    <w:color w:val="000000"/>
                    <w:sz w:val="22"/>
                  </w:rPr>
                </w:rPrChange>
              </w:rPr>
              <w:pPrChange w:id="5499" w:author="瑋婷 徐" w:date="2025-01-03T16:21:00Z" w16du:dateUtc="2025-01-03T08:21:00Z">
                <w:pPr/>
              </w:pPrChange>
            </w:pPr>
            <w:ins w:id="5500" w:author="瑋婷 徐" w:date="2025-01-03T16:20:00Z" w16du:dateUtc="2025-01-03T08:20:00Z">
              <w:r w:rsidRPr="00727E7E">
                <w:rPr>
                  <w:rFonts w:asciiTheme="majorEastAsia" w:eastAsia="標楷體" w:hAnsiTheme="majorEastAsia" w:cstheme="majorEastAsia"/>
                  <w:b w:val="0"/>
                  <w:bCs w:val="0"/>
                  <w:color w:val="000000"/>
                  <w:rPrChange w:id="5501" w:author="瑋婷 徐" w:date="2025-01-06T15:34:00Z" w16du:dateUtc="2025-01-06T07:34:00Z">
                    <w:rPr>
                      <w:rFonts w:cs="Calibri"/>
                      <w:color w:val="000000"/>
                      <w:sz w:val="22"/>
                    </w:rPr>
                  </w:rPrChange>
                </w:rPr>
                <w:t>臺灣山鷓鴣</w:t>
              </w:r>
              <w:r w:rsidRPr="00727E7E">
                <w:rPr>
                  <w:rFonts w:asciiTheme="majorEastAsia" w:eastAsia="標楷體" w:hAnsiTheme="majorEastAsia" w:cstheme="majorEastAsia"/>
                  <w:b w:val="0"/>
                  <w:bCs w:val="0"/>
                  <w:color w:val="000000"/>
                  <w:rPrChange w:id="5502"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5503"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5504" w:author="瑋婷 徐" w:date="2025-01-06T15:34:00Z" w16du:dateUtc="2025-01-06T07:34:00Z">
                    <w:rPr>
                      <w:rFonts w:cs="Calibri"/>
                      <w:color w:val="000000"/>
                      <w:sz w:val="22"/>
                    </w:rPr>
                  </w:rPrChange>
                </w:rPr>
                <w:t xml:space="preserve"> III</w:t>
              </w:r>
            </w:ins>
          </w:p>
        </w:tc>
        <w:tc>
          <w:tcPr>
            <w:tcW w:w="1132" w:type="pct"/>
            <w:hideMark/>
          </w:tcPr>
          <w:p w14:paraId="1A7760D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05" w:author="瑋婷 徐" w:date="2025-01-03T16:20:00Z" w16du:dateUtc="2025-01-03T08:20:00Z"/>
                <w:rFonts w:asciiTheme="majorEastAsia" w:eastAsia="標楷體" w:hAnsiTheme="majorEastAsia" w:cstheme="majorEastAsia"/>
                <w:i/>
                <w:iCs/>
                <w:color w:val="000000"/>
                <w:rPrChange w:id="5506" w:author="瑋婷 徐" w:date="2025-01-06T15:34:00Z" w16du:dateUtc="2025-01-06T07:34:00Z">
                  <w:rPr>
                    <w:ins w:id="5507" w:author="瑋婷 徐" w:date="2025-01-03T16:20:00Z" w16du:dateUtc="2025-01-03T08:20:00Z"/>
                    <w:rFonts w:cs="Calibri"/>
                    <w:i/>
                    <w:iCs/>
                    <w:color w:val="000000"/>
                    <w:sz w:val="22"/>
                  </w:rPr>
                </w:rPrChange>
              </w:rPr>
              <w:pPrChange w:id="55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509" w:author="瑋婷 徐" w:date="2025-01-03T16:20:00Z" w16du:dateUtc="2025-01-03T08:20:00Z">
              <w:r w:rsidRPr="00727E7E">
                <w:rPr>
                  <w:rFonts w:asciiTheme="majorEastAsia" w:eastAsia="標楷體" w:hAnsiTheme="majorEastAsia" w:cstheme="majorEastAsia"/>
                  <w:i/>
                  <w:iCs/>
                  <w:color w:val="000000"/>
                  <w:rPrChange w:id="5510" w:author="瑋婷 徐" w:date="2025-01-06T15:34:00Z" w16du:dateUtc="2025-01-06T07:34:00Z">
                    <w:rPr>
                      <w:rFonts w:cs="Calibri"/>
                      <w:i/>
                      <w:iCs/>
                      <w:color w:val="000000"/>
                      <w:sz w:val="22"/>
                    </w:rPr>
                  </w:rPrChange>
                </w:rPr>
                <w:t>Arborophila crudigularis</w:t>
              </w:r>
            </w:ins>
          </w:p>
        </w:tc>
        <w:tc>
          <w:tcPr>
            <w:tcW w:w="129" w:type="pct"/>
            <w:noWrap/>
            <w:hideMark/>
          </w:tcPr>
          <w:p w14:paraId="70CA2C0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11" w:author="瑋婷 徐" w:date="2025-01-03T16:20:00Z" w16du:dateUtc="2025-01-03T08:20:00Z"/>
                <w:rFonts w:asciiTheme="majorEastAsia" w:eastAsia="標楷體" w:hAnsiTheme="majorEastAsia" w:cstheme="majorEastAsia"/>
                <w:i/>
                <w:iCs/>
                <w:color w:val="000000"/>
                <w:rPrChange w:id="5512" w:author="瑋婷 徐" w:date="2025-01-06T15:34:00Z" w16du:dateUtc="2025-01-06T07:34:00Z">
                  <w:rPr>
                    <w:ins w:id="5513" w:author="瑋婷 徐" w:date="2025-01-03T16:20:00Z" w16du:dateUtc="2025-01-03T08:20:00Z"/>
                    <w:rFonts w:cs="Calibri"/>
                    <w:i/>
                    <w:iCs/>
                    <w:color w:val="000000"/>
                    <w:sz w:val="22"/>
                  </w:rPr>
                </w:rPrChange>
              </w:rPr>
              <w:pPrChange w:id="55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709182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15" w:author="瑋婷 徐" w:date="2025-01-03T16:20:00Z" w16du:dateUtc="2025-01-03T08:20:00Z"/>
                <w:rFonts w:asciiTheme="majorEastAsia" w:eastAsia="標楷體" w:hAnsiTheme="majorEastAsia" w:cstheme="majorEastAsia"/>
                <w:color w:val="000000"/>
                <w:rPrChange w:id="5516" w:author="瑋婷 徐" w:date="2025-01-06T15:34:00Z" w16du:dateUtc="2025-01-06T07:34:00Z">
                  <w:rPr>
                    <w:ins w:id="5517" w:author="瑋婷 徐" w:date="2025-01-03T16:20:00Z" w16du:dateUtc="2025-01-03T08:20:00Z"/>
                    <w:rFonts w:cs="Calibri"/>
                    <w:color w:val="000000"/>
                    <w:sz w:val="22"/>
                  </w:rPr>
                </w:rPrChange>
              </w:rPr>
              <w:pPrChange w:id="55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519" w:author="瑋婷 徐" w:date="2025-01-03T16:20:00Z" w16du:dateUtc="2025-01-03T08:20:00Z">
              <w:r w:rsidRPr="00727E7E">
                <w:rPr>
                  <w:rFonts w:asciiTheme="majorEastAsia" w:eastAsia="標楷體" w:hAnsiTheme="majorEastAsia" w:cstheme="majorEastAsia"/>
                  <w:color w:val="000000"/>
                  <w:rPrChange w:id="5520" w:author="瑋婷 徐" w:date="2025-01-06T15:34:00Z" w16du:dateUtc="2025-01-06T07:34:00Z">
                    <w:rPr>
                      <w:rFonts w:cs="Calibri"/>
                      <w:color w:val="000000"/>
                      <w:sz w:val="22"/>
                    </w:rPr>
                  </w:rPrChange>
                </w:rPr>
                <w:t>*</w:t>
              </w:r>
            </w:ins>
          </w:p>
        </w:tc>
        <w:tc>
          <w:tcPr>
            <w:tcW w:w="129" w:type="pct"/>
            <w:noWrap/>
            <w:hideMark/>
          </w:tcPr>
          <w:p w14:paraId="52EFC4B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21" w:author="瑋婷 徐" w:date="2025-01-03T16:20:00Z" w16du:dateUtc="2025-01-03T08:20:00Z"/>
                <w:rFonts w:asciiTheme="majorEastAsia" w:eastAsia="標楷體" w:hAnsiTheme="majorEastAsia" w:cstheme="majorEastAsia"/>
                <w:color w:val="000000"/>
                <w:rPrChange w:id="5522" w:author="瑋婷 徐" w:date="2025-01-06T15:34:00Z" w16du:dateUtc="2025-01-06T07:34:00Z">
                  <w:rPr>
                    <w:ins w:id="5523" w:author="瑋婷 徐" w:date="2025-01-03T16:20:00Z" w16du:dateUtc="2025-01-03T08:20:00Z"/>
                    <w:rFonts w:cs="Calibri"/>
                    <w:color w:val="000000"/>
                    <w:sz w:val="22"/>
                  </w:rPr>
                </w:rPrChange>
              </w:rPr>
              <w:pPrChange w:id="55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35A7DB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25" w:author="瑋婷 徐" w:date="2025-01-03T16:20:00Z" w16du:dateUtc="2025-01-03T08:20:00Z"/>
                <w:rFonts w:asciiTheme="majorEastAsia" w:eastAsia="標楷體" w:hAnsiTheme="majorEastAsia" w:cstheme="majorEastAsia"/>
                <w:rPrChange w:id="5526" w:author="瑋婷 徐" w:date="2025-01-06T15:34:00Z" w16du:dateUtc="2025-01-06T07:34:00Z">
                  <w:rPr>
                    <w:ins w:id="5527" w:author="瑋婷 徐" w:date="2025-01-03T16:20:00Z" w16du:dateUtc="2025-01-03T08:20:00Z"/>
                    <w:rFonts w:ascii="Times New Roman" w:eastAsia="Times New Roman" w:hAnsi="Times New Roman" w:cs="Times New Roman"/>
                    <w:sz w:val="20"/>
                    <w:szCs w:val="20"/>
                  </w:rPr>
                </w:rPrChange>
              </w:rPr>
              <w:pPrChange w:id="55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194C7A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29" w:author="瑋婷 徐" w:date="2025-01-03T16:20:00Z" w16du:dateUtc="2025-01-03T08:20:00Z"/>
                <w:rFonts w:asciiTheme="majorEastAsia" w:eastAsia="標楷體" w:hAnsiTheme="majorEastAsia" w:cstheme="majorEastAsia"/>
                <w:rPrChange w:id="5530" w:author="瑋婷 徐" w:date="2025-01-06T15:34:00Z" w16du:dateUtc="2025-01-06T07:34:00Z">
                  <w:rPr>
                    <w:ins w:id="5531" w:author="瑋婷 徐" w:date="2025-01-03T16:20:00Z" w16du:dateUtc="2025-01-03T08:20:00Z"/>
                    <w:rFonts w:ascii="Times New Roman" w:eastAsia="Times New Roman" w:hAnsi="Times New Roman" w:cs="Times New Roman"/>
                    <w:sz w:val="20"/>
                    <w:szCs w:val="20"/>
                  </w:rPr>
                </w:rPrChange>
              </w:rPr>
              <w:pPrChange w:id="55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3BBBE5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33" w:author="瑋婷 徐" w:date="2025-01-03T16:20:00Z" w16du:dateUtc="2025-01-03T08:20:00Z"/>
                <w:rFonts w:asciiTheme="majorEastAsia" w:eastAsia="標楷體" w:hAnsiTheme="majorEastAsia" w:cstheme="majorEastAsia"/>
                <w:rPrChange w:id="5534" w:author="瑋婷 徐" w:date="2025-01-06T15:34:00Z" w16du:dateUtc="2025-01-06T07:34:00Z">
                  <w:rPr>
                    <w:ins w:id="5535" w:author="瑋婷 徐" w:date="2025-01-03T16:20:00Z" w16du:dateUtc="2025-01-03T08:20:00Z"/>
                    <w:rFonts w:ascii="Times New Roman" w:eastAsia="Times New Roman" w:hAnsi="Times New Roman" w:cs="Times New Roman"/>
                    <w:sz w:val="20"/>
                    <w:szCs w:val="20"/>
                  </w:rPr>
                </w:rPrChange>
              </w:rPr>
              <w:pPrChange w:id="55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2B8D402A"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537" w:author="瑋婷 徐" w:date="2025-01-03T16:33:00Z" w16du:dateUtc="2025-01-03T08:33:00Z"/>
                <w:rFonts w:asciiTheme="majorEastAsia" w:eastAsia="標楷體" w:hAnsiTheme="majorEastAsia" w:cstheme="majorEastAsia"/>
                <w:color w:val="000000"/>
              </w:rPr>
            </w:pPr>
          </w:p>
        </w:tc>
        <w:tc>
          <w:tcPr>
            <w:tcW w:w="129" w:type="pct"/>
            <w:noWrap/>
            <w:hideMark/>
          </w:tcPr>
          <w:p w14:paraId="6481C853" w14:textId="41671B40"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38" w:author="瑋婷 徐" w:date="2025-01-03T16:20:00Z" w16du:dateUtc="2025-01-03T08:20:00Z"/>
                <w:rFonts w:asciiTheme="majorEastAsia" w:eastAsia="標楷體" w:hAnsiTheme="majorEastAsia" w:cstheme="majorEastAsia"/>
                <w:color w:val="000000"/>
                <w:rPrChange w:id="5539" w:author="瑋婷 徐" w:date="2025-01-06T15:34:00Z" w16du:dateUtc="2025-01-06T07:34:00Z">
                  <w:rPr>
                    <w:ins w:id="5540" w:author="瑋婷 徐" w:date="2025-01-03T16:20:00Z" w16du:dateUtc="2025-01-03T08:20:00Z"/>
                    <w:rFonts w:cs="Calibri"/>
                    <w:color w:val="000000"/>
                    <w:sz w:val="22"/>
                  </w:rPr>
                </w:rPrChange>
              </w:rPr>
              <w:pPrChange w:id="55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542" w:author="瑋婷 徐" w:date="2025-01-03T16:20:00Z" w16du:dateUtc="2025-01-03T08:20:00Z">
              <w:r w:rsidRPr="00727E7E">
                <w:rPr>
                  <w:rFonts w:asciiTheme="majorEastAsia" w:eastAsia="標楷體" w:hAnsiTheme="majorEastAsia" w:cstheme="majorEastAsia"/>
                  <w:color w:val="000000"/>
                  <w:rPrChange w:id="5543" w:author="瑋婷 徐" w:date="2025-01-06T15:34:00Z" w16du:dateUtc="2025-01-06T07:34:00Z">
                    <w:rPr>
                      <w:rFonts w:cs="Calibri"/>
                      <w:color w:val="000000"/>
                      <w:sz w:val="22"/>
                    </w:rPr>
                  </w:rPrChange>
                </w:rPr>
                <w:t>*</w:t>
              </w:r>
            </w:ins>
          </w:p>
        </w:tc>
        <w:tc>
          <w:tcPr>
            <w:tcW w:w="129" w:type="pct"/>
            <w:noWrap/>
            <w:hideMark/>
          </w:tcPr>
          <w:p w14:paraId="61EF053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44" w:author="瑋婷 徐" w:date="2025-01-03T16:20:00Z" w16du:dateUtc="2025-01-03T08:20:00Z"/>
                <w:rFonts w:asciiTheme="majorEastAsia" w:eastAsia="標楷體" w:hAnsiTheme="majorEastAsia" w:cstheme="majorEastAsia"/>
                <w:color w:val="000000"/>
                <w:rPrChange w:id="5545" w:author="瑋婷 徐" w:date="2025-01-06T15:34:00Z" w16du:dateUtc="2025-01-06T07:34:00Z">
                  <w:rPr>
                    <w:ins w:id="5546" w:author="瑋婷 徐" w:date="2025-01-03T16:20:00Z" w16du:dateUtc="2025-01-03T08:20:00Z"/>
                    <w:rFonts w:cs="Calibri"/>
                    <w:color w:val="000000"/>
                    <w:sz w:val="22"/>
                  </w:rPr>
                </w:rPrChange>
              </w:rPr>
              <w:pPrChange w:id="55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548" w:author="瑋婷 徐" w:date="2025-01-03T16:20:00Z" w16du:dateUtc="2025-01-03T08:20:00Z">
              <w:r w:rsidRPr="00727E7E">
                <w:rPr>
                  <w:rFonts w:asciiTheme="majorEastAsia" w:eastAsia="標楷體" w:hAnsiTheme="majorEastAsia" w:cstheme="majorEastAsia"/>
                  <w:color w:val="000000"/>
                  <w:rPrChange w:id="5549" w:author="瑋婷 徐" w:date="2025-01-06T15:34:00Z" w16du:dateUtc="2025-01-06T07:34:00Z">
                    <w:rPr>
                      <w:rFonts w:cs="Calibri"/>
                      <w:color w:val="000000"/>
                      <w:sz w:val="22"/>
                    </w:rPr>
                  </w:rPrChange>
                </w:rPr>
                <w:t>*</w:t>
              </w:r>
            </w:ins>
          </w:p>
        </w:tc>
        <w:tc>
          <w:tcPr>
            <w:tcW w:w="175" w:type="pct"/>
            <w:noWrap/>
            <w:hideMark/>
          </w:tcPr>
          <w:p w14:paraId="29A92DB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50" w:author="瑋婷 徐" w:date="2025-01-03T16:20:00Z" w16du:dateUtc="2025-01-03T08:20:00Z"/>
                <w:rFonts w:asciiTheme="majorEastAsia" w:eastAsia="標楷體" w:hAnsiTheme="majorEastAsia" w:cstheme="majorEastAsia"/>
                <w:color w:val="000000"/>
                <w:rPrChange w:id="5551" w:author="瑋婷 徐" w:date="2025-01-06T15:34:00Z" w16du:dateUtc="2025-01-06T07:34:00Z">
                  <w:rPr>
                    <w:ins w:id="5552" w:author="瑋婷 徐" w:date="2025-01-03T16:20:00Z" w16du:dateUtc="2025-01-03T08:20:00Z"/>
                    <w:rFonts w:cs="Calibri"/>
                    <w:color w:val="000000"/>
                    <w:sz w:val="22"/>
                  </w:rPr>
                </w:rPrChange>
              </w:rPr>
              <w:pPrChange w:id="55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554" w:author="瑋婷 徐" w:date="2025-01-03T16:20:00Z" w16du:dateUtc="2025-01-03T08:20:00Z">
              <w:r w:rsidRPr="00727E7E">
                <w:rPr>
                  <w:rFonts w:asciiTheme="majorEastAsia" w:eastAsia="標楷體" w:hAnsiTheme="majorEastAsia" w:cstheme="majorEastAsia"/>
                  <w:color w:val="000000"/>
                  <w:rPrChange w:id="5555" w:author="瑋婷 徐" w:date="2025-01-06T15:34:00Z" w16du:dateUtc="2025-01-06T07:34:00Z">
                    <w:rPr>
                      <w:rFonts w:cs="Calibri"/>
                      <w:color w:val="000000"/>
                      <w:sz w:val="22"/>
                    </w:rPr>
                  </w:rPrChange>
                </w:rPr>
                <w:t>*</w:t>
              </w:r>
            </w:ins>
          </w:p>
        </w:tc>
        <w:tc>
          <w:tcPr>
            <w:tcW w:w="175" w:type="pct"/>
            <w:noWrap/>
            <w:hideMark/>
          </w:tcPr>
          <w:p w14:paraId="5A4B613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56" w:author="瑋婷 徐" w:date="2025-01-03T16:20:00Z" w16du:dateUtc="2025-01-03T08:20:00Z"/>
                <w:rFonts w:asciiTheme="majorEastAsia" w:eastAsia="標楷體" w:hAnsiTheme="majorEastAsia" w:cstheme="majorEastAsia"/>
                <w:color w:val="000000"/>
                <w:rPrChange w:id="5557" w:author="瑋婷 徐" w:date="2025-01-06T15:34:00Z" w16du:dateUtc="2025-01-06T07:34:00Z">
                  <w:rPr>
                    <w:ins w:id="5558" w:author="瑋婷 徐" w:date="2025-01-03T16:20:00Z" w16du:dateUtc="2025-01-03T08:20:00Z"/>
                    <w:rFonts w:cs="Calibri"/>
                    <w:color w:val="000000"/>
                    <w:sz w:val="22"/>
                  </w:rPr>
                </w:rPrChange>
              </w:rPr>
              <w:pPrChange w:id="55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560" w:author="瑋婷 徐" w:date="2025-01-03T16:20:00Z" w16du:dateUtc="2025-01-03T08:20:00Z">
              <w:r w:rsidRPr="00727E7E">
                <w:rPr>
                  <w:rFonts w:asciiTheme="majorEastAsia" w:eastAsia="標楷體" w:hAnsiTheme="majorEastAsia" w:cstheme="majorEastAsia"/>
                  <w:color w:val="000000"/>
                  <w:rPrChange w:id="5561" w:author="瑋婷 徐" w:date="2025-01-06T15:34:00Z" w16du:dateUtc="2025-01-06T07:34:00Z">
                    <w:rPr>
                      <w:rFonts w:cs="Calibri"/>
                      <w:color w:val="000000"/>
                      <w:sz w:val="22"/>
                    </w:rPr>
                  </w:rPrChange>
                </w:rPr>
                <w:t>*</w:t>
              </w:r>
            </w:ins>
          </w:p>
        </w:tc>
        <w:tc>
          <w:tcPr>
            <w:tcW w:w="175" w:type="pct"/>
          </w:tcPr>
          <w:p w14:paraId="0DC77DE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562" w:author="瑋婷 徐" w:date="2025-01-03T16:33:00Z" w16du:dateUtc="2025-01-03T08:33:00Z"/>
                <w:rFonts w:asciiTheme="majorEastAsia" w:eastAsia="標楷體" w:hAnsiTheme="majorEastAsia" w:cstheme="majorEastAsia"/>
                <w:color w:val="000000"/>
              </w:rPr>
            </w:pPr>
          </w:p>
        </w:tc>
        <w:tc>
          <w:tcPr>
            <w:tcW w:w="175" w:type="pct"/>
            <w:noWrap/>
            <w:hideMark/>
          </w:tcPr>
          <w:p w14:paraId="18DCE9AD" w14:textId="7D0D9985"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63" w:author="瑋婷 徐" w:date="2025-01-03T16:20:00Z" w16du:dateUtc="2025-01-03T08:20:00Z"/>
                <w:rFonts w:asciiTheme="majorEastAsia" w:eastAsia="標楷體" w:hAnsiTheme="majorEastAsia" w:cstheme="majorEastAsia"/>
                <w:color w:val="000000"/>
                <w:rPrChange w:id="5564" w:author="瑋婷 徐" w:date="2025-01-06T15:34:00Z" w16du:dateUtc="2025-01-06T07:34:00Z">
                  <w:rPr>
                    <w:ins w:id="5565" w:author="瑋婷 徐" w:date="2025-01-03T16:20:00Z" w16du:dateUtc="2025-01-03T08:20:00Z"/>
                    <w:rFonts w:cs="Calibri"/>
                    <w:color w:val="000000"/>
                    <w:sz w:val="22"/>
                  </w:rPr>
                </w:rPrChange>
              </w:rPr>
              <w:pPrChange w:id="55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DFD46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67" w:author="瑋婷 徐" w:date="2025-01-03T16:20:00Z" w16du:dateUtc="2025-01-03T08:20:00Z"/>
                <w:rFonts w:asciiTheme="majorEastAsia" w:eastAsia="標楷體" w:hAnsiTheme="majorEastAsia" w:cstheme="majorEastAsia"/>
                <w:rPrChange w:id="5568" w:author="瑋婷 徐" w:date="2025-01-06T15:34:00Z" w16du:dateUtc="2025-01-06T07:34:00Z">
                  <w:rPr>
                    <w:ins w:id="5569" w:author="瑋婷 徐" w:date="2025-01-03T16:20:00Z" w16du:dateUtc="2025-01-03T08:20:00Z"/>
                    <w:rFonts w:ascii="Times New Roman" w:eastAsia="Times New Roman" w:hAnsi="Times New Roman" w:cs="Times New Roman"/>
                    <w:sz w:val="20"/>
                    <w:szCs w:val="20"/>
                  </w:rPr>
                </w:rPrChange>
              </w:rPr>
              <w:pPrChange w:id="55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895B01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71" w:author="瑋婷 徐" w:date="2025-01-03T16:20:00Z" w16du:dateUtc="2025-01-03T08:20:00Z"/>
                <w:rFonts w:asciiTheme="majorEastAsia" w:eastAsia="標楷體" w:hAnsiTheme="majorEastAsia" w:cstheme="majorEastAsia"/>
                <w:color w:val="000000"/>
                <w:rPrChange w:id="5572" w:author="瑋婷 徐" w:date="2025-01-06T15:34:00Z" w16du:dateUtc="2025-01-06T07:34:00Z">
                  <w:rPr>
                    <w:ins w:id="5573" w:author="瑋婷 徐" w:date="2025-01-03T16:20:00Z" w16du:dateUtc="2025-01-03T08:20:00Z"/>
                    <w:rFonts w:cs="Calibri"/>
                    <w:color w:val="000000"/>
                    <w:sz w:val="22"/>
                  </w:rPr>
                </w:rPrChange>
              </w:rPr>
              <w:pPrChange w:id="55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575" w:author="瑋婷 徐" w:date="2025-01-03T16:20:00Z" w16du:dateUtc="2025-01-03T08:20:00Z">
              <w:r w:rsidRPr="00727E7E">
                <w:rPr>
                  <w:rFonts w:asciiTheme="majorEastAsia" w:eastAsia="標楷體" w:hAnsiTheme="majorEastAsia" w:cstheme="majorEastAsia"/>
                  <w:color w:val="000000"/>
                  <w:rPrChange w:id="5576" w:author="瑋婷 徐" w:date="2025-01-06T15:34:00Z" w16du:dateUtc="2025-01-06T07:34:00Z">
                    <w:rPr>
                      <w:rFonts w:cs="Calibri"/>
                      <w:color w:val="000000"/>
                      <w:sz w:val="22"/>
                    </w:rPr>
                  </w:rPrChange>
                </w:rPr>
                <w:t>*</w:t>
              </w:r>
            </w:ins>
          </w:p>
        </w:tc>
        <w:tc>
          <w:tcPr>
            <w:tcW w:w="175" w:type="pct"/>
            <w:noWrap/>
            <w:hideMark/>
          </w:tcPr>
          <w:p w14:paraId="1191F1D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77" w:author="瑋婷 徐" w:date="2025-01-03T16:20:00Z" w16du:dateUtc="2025-01-03T08:20:00Z"/>
                <w:rFonts w:asciiTheme="majorEastAsia" w:eastAsia="標楷體" w:hAnsiTheme="majorEastAsia" w:cstheme="majorEastAsia"/>
                <w:color w:val="000000"/>
                <w:rPrChange w:id="5578" w:author="瑋婷 徐" w:date="2025-01-06T15:34:00Z" w16du:dateUtc="2025-01-06T07:34:00Z">
                  <w:rPr>
                    <w:ins w:id="5579" w:author="瑋婷 徐" w:date="2025-01-03T16:20:00Z" w16du:dateUtc="2025-01-03T08:20:00Z"/>
                    <w:rFonts w:cs="Calibri"/>
                    <w:color w:val="000000"/>
                    <w:sz w:val="22"/>
                  </w:rPr>
                </w:rPrChange>
              </w:rPr>
              <w:pPrChange w:id="55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6F6E25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81" w:author="瑋婷 徐" w:date="2025-01-03T16:20:00Z" w16du:dateUtc="2025-01-03T08:20:00Z"/>
                <w:rFonts w:asciiTheme="majorEastAsia" w:eastAsia="標楷體" w:hAnsiTheme="majorEastAsia" w:cstheme="majorEastAsia"/>
                <w:color w:val="000000"/>
                <w:rPrChange w:id="5582" w:author="瑋婷 徐" w:date="2025-01-06T15:34:00Z" w16du:dateUtc="2025-01-06T07:34:00Z">
                  <w:rPr>
                    <w:ins w:id="5583" w:author="瑋婷 徐" w:date="2025-01-03T16:20:00Z" w16du:dateUtc="2025-01-03T08:20:00Z"/>
                    <w:rFonts w:cs="Calibri"/>
                    <w:color w:val="000000"/>
                    <w:sz w:val="22"/>
                  </w:rPr>
                </w:rPrChange>
              </w:rPr>
              <w:pPrChange w:id="55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585" w:author="瑋婷 徐" w:date="2025-01-03T16:20:00Z" w16du:dateUtc="2025-01-03T08:20:00Z">
              <w:r w:rsidRPr="00727E7E">
                <w:rPr>
                  <w:rFonts w:asciiTheme="majorEastAsia" w:eastAsia="標楷體" w:hAnsiTheme="majorEastAsia" w:cstheme="majorEastAsia"/>
                  <w:color w:val="000000"/>
                  <w:rPrChange w:id="5586" w:author="瑋婷 徐" w:date="2025-01-06T15:34:00Z" w16du:dateUtc="2025-01-06T07:34:00Z">
                    <w:rPr>
                      <w:rFonts w:cs="Calibri"/>
                      <w:color w:val="000000"/>
                      <w:sz w:val="22"/>
                    </w:rPr>
                  </w:rPrChange>
                </w:rPr>
                <w:t>*</w:t>
              </w:r>
            </w:ins>
          </w:p>
        </w:tc>
        <w:tc>
          <w:tcPr>
            <w:tcW w:w="175" w:type="pct"/>
            <w:noWrap/>
            <w:hideMark/>
          </w:tcPr>
          <w:p w14:paraId="6856611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87" w:author="瑋婷 徐" w:date="2025-01-03T16:20:00Z" w16du:dateUtc="2025-01-03T08:20:00Z"/>
                <w:rFonts w:asciiTheme="majorEastAsia" w:eastAsia="標楷體" w:hAnsiTheme="majorEastAsia" w:cstheme="majorEastAsia"/>
                <w:color w:val="000000"/>
                <w:rPrChange w:id="5588" w:author="瑋婷 徐" w:date="2025-01-06T15:34:00Z" w16du:dateUtc="2025-01-06T07:34:00Z">
                  <w:rPr>
                    <w:ins w:id="5589" w:author="瑋婷 徐" w:date="2025-01-03T16:20:00Z" w16du:dateUtc="2025-01-03T08:20:00Z"/>
                    <w:rFonts w:cs="Calibri"/>
                    <w:color w:val="000000"/>
                    <w:sz w:val="22"/>
                  </w:rPr>
                </w:rPrChange>
              </w:rPr>
              <w:pPrChange w:id="55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591" w:author="瑋婷 徐" w:date="2025-01-03T16:20:00Z" w16du:dateUtc="2025-01-03T08:20:00Z">
              <w:r w:rsidRPr="00727E7E">
                <w:rPr>
                  <w:rFonts w:asciiTheme="majorEastAsia" w:eastAsia="標楷體" w:hAnsiTheme="majorEastAsia" w:cstheme="majorEastAsia"/>
                  <w:color w:val="000000"/>
                  <w:rPrChange w:id="5592" w:author="瑋婷 徐" w:date="2025-01-06T15:34:00Z" w16du:dateUtc="2025-01-06T07:34:00Z">
                    <w:rPr>
                      <w:rFonts w:cs="Calibri"/>
                      <w:color w:val="000000"/>
                      <w:sz w:val="22"/>
                    </w:rPr>
                  </w:rPrChange>
                </w:rPr>
                <w:t>*</w:t>
              </w:r>
            </w:ins>
          </w:p>
        </w:tc>
        <w:tc>
          <w:tcPr>
            <w:tcW w:w="175" w:type="pct"/>
            <w:noWrap/>
            <w:hideMark/>
          </w:tcPr>
          <w:p w14:paraId="54D7E41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93" w:author="瑋婷 徐" w:date="2025-01-03T16:20:00Z" w16du:dateUtc="2025-01-03T08:20:00Z"/>
                <w:rFonts w:asciiTheme="majorEastAsia" w:eastAsia="標楷體" w:hAnsiTheme="majorEastAsia" w:cstheme="majorEastAsia"/>
                <w:color w:val="000000"/>
                <w:rPrChange w:id="5594" w:author="瑋婷 徐" w:date="2025-01-06T15:34:00Z" w16du:dateUtc="2025-01-06T07:34:00Z">
                  <w:rPr>
                    <w:ins w:id="5595" w:author="瑋婷 徐" w:date="2025-01-03T16:20:00Z" w16du:dateUtc="2025-01-03T08:20:00Z"/>
                    <w:rFonts w:cs="Calibri"/>
                    <w:color w:val="000000"/>
                    <w:sz w:val="22"/>
                  </w:rPr>
                </w:rPrChange>
              </w:rPr>
              <w:pPrChange w:id="55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955D7F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97" w:author="瑋婷 徐" w:date="2025-01-03T16:20:00Z" w16du:dateUtc="2025-01-03T08:20:00Z"/>
                <w:rFonts w:asciiTheme="majorEastAsia" w:eastAsia="標楷體" w:hAnsiTheme="majorEastAsia" w:cstheme="majorEastAsia"/>
                <w:color w:val="000000"/>
                <w:rPrChange w:id="5598" w:author="瑋婷 徐" w:date="2025-01-06T15:34:00Z" w16du:dateUtc="2025-01-06T07:34:00Z">
                  <w:rPr>
                    <w:ins w:id="5599" w:author="瑋婷 徐" w:date="2025-01-03T16:20:00Z" w16du:dateUtc="2025-01-03T08:20:00Z"/>
                    <w:rFonts w:cs="Calibri"/>
                    <w:color w:val="000000"/>
                    <w:sz w:val="22"/>
                  </w:rPr>
                </w:rPrChange>
              </w:rPr>
              <w:pPrChange w:id="56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601" w:author="瑋婷 徐" w:date="2025-01-03T16:20:00Z" w16du:dateUtc="2025-01-03T08:20:00Z">
              <w:r w:rsidRPr="00727E7E">
                <w:rPr>
                  <w:rFonts w:asciiTheme="majorEastAsia" w:eastAsia="標楷體" w:hAnsiTheme="majorEastAsia" w:cstheme="majorEastAsia"/>
                  <w:color w:val="000000"/>
                  <w:rPrChange w:id="5602" w:author="瑋婷 徐" w:date="2025-01-06T15:34:00Z" w16du:dateUtc="2025-01-06T07:34:00Z">
                    <w:rPr>
                      <w:rFonts w:cs="Calibri"/>
                      <w:color w:val="000000"/>
                      <w:sz w:val="22"/>
                    </w:rPr>
                  </w:rPrChange>
                </w:rPr>
                <w:t>*</w:t>
              </w:r>
            </w:ins>
          </w:p>
        </w:tc>
      </w:tr>
      <w:tr w:rsidR="00B436F0" w:rsidRPr="00727E7E" w14:paraId="38180666" w14:textId="77777777" w:rsidTr="00B436F0">
        <w:trPr>
          <w:trHeight w:val="300"/>
          <w:ins w:id="5603"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6E5FFFAE" w14:textId="77777777" w:rsidR="00DA433E" w:rsidRPr="00727E7E" w:rsidRDefault="00DA433E">
            <w:pPr>
              <w:spacing w:line="360" w:lineRule="auto"/>
              <w:jc w:val="both"/>
              <w:rPr>
                <w:ins w:id="5604" w:author="瑋婷 徐" w:date="2025-01-03T16:20:00Z" w16du:dateUtc="2025-01-03T08:20:00Z"/>
                <w:rFonts w:asciiTheme="majorEastAsia" w:eastAsia="標楷體" w:hAnsiTheme="majorEastAsia" w:cstheme="majorEastAsia"/>
                <w:b w:val="0"/>
                <w:bCs w:val="0"/>
                <w:color w:val="000000"/>
                <w:rPrChange w:id="5605" w:author="瑋婷 徐" w:date="2025-01-06T15:34:00Z" w16du:dateUtc="2025-01-06T07:34:00Z">
                  <w:rPr>
                    <w:ins w:id="5606" w:author="瑋婷 徐" w:date="2025-01-03T16:20:00Z" w16du:dateUtc="2025-01-03T08:20:00Z"/>
                    <w:rFonts w:cs="Calibri"/>
                    <w:color w:val="000000"/>
                    <w:sz w:val="22"/>
                  </w:rPr>
                </w:rPrChange>
              </w:rPr>
              <w:pPrChange w:id="5607" w:author="瑋婷 徐" w:date="2025-01-03T16:21:00Z" w16du:dateUtc="2025-01-03T08:21:00Z">
                <w:pPr/>
              </w:pPrChange>
            </w:pPr>
            <w:proofErr w:type="gramStart"/>
            <w:ins w:id="5608" w:author="瑋婷 徐" w:date="2025-01-03T16:20:00Z" w16du:dateUtc="2025-01-03T08:20:00Z">
              <w:r w:rsidRPr="00727E7E">
                <w:rPr>
                  <w:rFonts w:asciiTheme="majorEastAsia" w:eastAsia="標楷體" w:hAnsiTheme="majorEastAsia" w:cstheme="majorEastAsia"/>
                  <w:b w:val="0"/>
                  <w:bCs w:val="0"/>
                  <w:color w:val="000000"/>
                  <w:rPrChange w:id="5609" w:author="瑋婷 徐" w:date="2025-01-06T15:34:00Z" w16du:dateUtc="2025-01-06T07:34:00Z">
                    <w:rPr>
                      <w:rFonts w:cs="Calibri"/>
                      <w:color w:val="000000"/>
                      <w:sz w:val="22"/>
                    </w:rPr>
                  </w:rPrChange>
                </w:rPr>
                <w:t>黑長尾雉</w:t>
              </w:r>
              <w:proofErr w:type="gramEnd"/>
              <w:r w:rsidRPr="00727E7E">
                <w:rPr>
                  <w:rFonts w:asciiTheme="majorEastAsia" w:eastAsia="標楷體" w:hAnsiTheme="majorEastAsia" w:cstheme="majorEastAsia"/>
                  <w:b w:val="0"/>
                  <w:bCs w:val="0"/>
                  <w:color w:val="000000"/>
                  <w:rPrChange w:id="5610"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5611"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5612" w:author="瑋婷 徐" w:date="2025-01-06T15:34:00Z" w16du:dateUtc="2025-01-06T07:34:00Z">
                    <w:rPr>
                      <w:rFonts w:cs="Calibri"/>
                      <w:color w:val="000000"/>
                      <w:sz w:val="22"/>
                    </w:rPr>
                  </w:rPrChange>
                </w:rPr>
                <w:t xml:space="preserve"> II</w:t>
              </w:r>
            </w:ins>
          </w:p>
        </w:tc>
        <w:tc>
          <w:tcPr>
            <w:tcW w:w="1132" w:type="pct"/>
            <w:hideMark/>
          </w:tcPr>
          <w:p w14:paraId="73E0A8E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13" w:author="瑋婷 徐" w:date="2025-01-03T16:20:00Z" w16du:dateUtc="2025-01-03T08:20:00Z"/>
                <w:rFonts w:asciiTheme="majorEastAsia" w:eastAsia="標楷體" w:hAnsiTheme="majorEastAsia" w:cstheme="majorEastAsia"/>
                <w:i/>
                <w:iCs/>
                <w:color w:val="000000"/>
                <w:rPrChange w:id="5614" w:author="瑋婷 徐" w:date="2025-01-06T15:34:00Z" w16du:dateUtc="2025-01-06T07:34:00Z">
                  <w:rPr>
                    <w:ins w:id="5615" w:author="瑋婷 徐" w:date="2025-01-03T16:20:00Z" w16du:dateUtc="2025-01-03T08:20:00Z"/>
                    <w:rFonts w:cs="Calibri"/>
                    <w:i/>
                    <w:iCs/>
                    <w:color w:val="000000"/>
                    <w:sz w:val="22"/>
                  </w:rPr>
                </w:rPrChange>
              </w:rPr>
              <w:pPrChange w:id="56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617" w:author="瑋婷 徐" w:date="2025-01-03T16:20:00Z" w16du:dateUtc="2025-01-03T08:20:00Z">
              <w:r w:rsidRPr="00727E7E">
                <w:rPr>
                  <w:rFonts w:asciiTheme="majorEastAsia" w:eastAsia="標楷體" w:hAnsiTheme="majorEastAsia" w:cstheme="majorEastAsia"/>
                  <w:i/>
                  <w:iCs/>
                  <w:color w:val="000000"/>
                  <w:rPrChange w:id="5618" w:author="瑋婷 徐" w:date="2025-01-06T15:34:00Z" w16du:dateUtc="2025-01-06T07:34:00Z">
                    <w:rPr>
                      <w:rFonts w:cs="Calibri"/>
                      <w:i/>
                      <w:iCs/>
                      <w:color w:val="000000"/>
                      <w:sz w:val="22"/>
                    </w:rPr>
                  </w:rPrChange>
                </w:rPr>
                <w:t>Syrmaticus mikado</w:t>
              </w:r>
            </w:ins>
          </w:p>
        </w:tc>
        <w:tc>
          <w:tcPr>
            <w:tcW w:w="129" w:type="pct"/>
            <w:noWrap/>
            <w:hideMark/>
          </w:tcPr>
          <w:p w14:paraId="0CBD698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19" w:author="瑋婷 徐" w:date="2025-01-03T16:20:00Z" w16du:dateUtc="2025-01-03T08:20:00Z"/>
                <w:rFonts w:asciiTheme="majorEastAsia" w:eastAsia="標楷體" w:hAnsiTheme="majorEastAsia" w:cstheme="majorEastAsia"/>
                <w:i/>
                <w:iCs/>
                <w:color w:val="000000"/>
                <w:rPrChange w:id="5620" w:author="瑋婷 徐" w:date="2025-01-06T15:34:00Z" w16du:dateUtc="2025-01-06T07:34:00Z">
                  <w:rPr>
                    <w:ins w:id="5621" w:author="瑋婷 徐" w:date="2025-01-03T16:20:00Z" w16du:dateUtc="2025-01-03T08:20:00Z"/>
                    <w:rFonts w:cs="Calibri"/>
                    <w:i/>
                    <w:iCs/>
                    <w:color w:val="000000"/>
                    <w:sz w:val="22"/>
                  </w:rPr>
                </w:rPrChange>
              </w:rPr>
              <w:pPrChange w:id="56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98673B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23" w:author="瑋婷 徐" w:date="2025-01-03T16:20:00Z" w16du:dateUtc="2025-01-03T08:20:00Z"/>
                <w:rFonts w:asciiTheme="majorEastAsia" w:eastAsia="標楷體" w:hAnsiTheme="majorEastAsia" w:cstheme="majorEastAsia"/>
                <w:rPrChange w:id="5624" w:author="瑋婷 徐" w:date="2025-01-06T15:34:00Z" w16du:dateUtc="2025-01-06T07:34:00Z">
                  <w:rPr>
                    <w:ins w:id="5625" w:author="瑋婷 徐" w:date="2025-01-03T16:20:00Z" w16du:dateUtc="2025-01-03T08:20:00Z"/>
                    <w:rFonts w:ascii="Times New Roman" w:eastAsia="Times New Roman" w:hAnsi="Times New Roman" w:cs="Times New Roman"/>
                    <w:sz w:val="20"/>
                    <w:szCs w:val="20"/>
                  </w:rPr>
                </w:rPrChange>
              </w:rPr>
              <w:pPrChange w:id="56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61280F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27" w:author="瑋婷 徐" w:date="2025-01-03T16:20:00Z" w16du:dateUtc="2025-01-03T08:20:00Z"/>
                <w:rFonts w:asciiTheme="majorEastAsia" w:eastAsia="標楷體" w:hAnsiTheme="majorEastAsia" w:cstheme="majorEastAsia"/>
                <w:rPrChange w:id="5628" w:author="瑋婷 徐" w:date="2025-01-06T15:34:00Z" w16du:dateUtc="2025-01-06T07:34:00Z">
                  <w:rPr>
                    <w:ins w:id="5629" w:author="瑋婷 徐" w:date="2025-01-03T16:20:00Z" w16du:dateUtc="2025-01-03T08:20:00Z"/>
                    <w:rFonts w:ascii="Times New Roman" w:eastAsia="Times New Roman" w:hAnsi="Times New Roman" w:cs="Times New Roman"/>
                    <w:sz w:val="20"/>
                    <w:szCs w:val="20"/>
                  </w:rPr>
                </w:rPrChange>
              </w:rPr>
              <w:pPrChange w:id="56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EE92CE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31" w:author="瑋婷 徐" w:date="2025-01-03T16:20:00Z" w16du:dateUtc="2025-01-03T08:20:00Z"/>
                <w:rFonts w:asciiTheme="majorEastAsia" w:eastAsia="標楷體" w:hAnsiTheme="majorEastAsia" w:cstheme="majorEastAsia"/>
                <w:rPrChange w:id="5632" w:author="瑋婷 徐" w:date="2025-01-06T15:34:00Z" w16du:dateUtc="2025-01-06T07:34:00Z">
                  <w:rPr>
                    <w:ins w:id="5633" w:author="瑋婷 徐" w:date="2025-01-03T16:20:00Z" w16du:dateUtc="2025-01-03T08:20:00Z"/>
                    <w:rFonts w:ascii="Times New Roman" w:eastAsia="Times New Roman" w:hAnsi="Times New Roman" w:cs="Times New Roman"/>
                    <w:sz w:val="20"/>
                    <w:szCs w:val="20"/>
                  </w:rPr>
                </w:rPrChange>
              </w:rPr>
              <w:pPrChange w:id="56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26CC98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35" w:author="瑋婷 徐" w:date="2025-01-03T16:20:00Z" w16du:dateUtc="2025-01-03T08:20:00Z"/>
                <w:rFonts w:asciiTheme="majorEastAsia" w:eastAsia="標楷體" w:hAnsiTheme="majorEastAsia" w:cstheme="majorEastAsia"/>
                <w:rPrChange w:id="5636" w:author="瑋婷 徐" w:date="2025-01-06T15:34:00Z" w16du:dateUtc="2025-01-06T07:34:00Z">
                  <w:rPr>
                    <w:ins w:id="5637" w:author="瑋婷 徐" w:date="2025-01-03T16:20:00Z" w16du:dateUtc="2025-01-03T08:20:00Z"/>
                    <w:rFonts w:ascii="Times New Roman" w:eastAsia="Times New Roman" w:hAnsi="Times New Roman" w:cs="Times New Roman"/>
                    <w:sz w:val="20"/>
                    <w:szCs w:val="20"/>
                  </w:rPr>
                </w:rPrChange>
              </w:rPr>
              <w:pPrChange w:id="56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27CF71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39" w:author="瑋婷 徐" w:date="2025-01-03T16:20:00Z" w16du:dateUtc="2025-01-03T08:20:00Z"/>
                <w:rFonts w:asciiTheme="majorEastAsia" w:eastAsia="標楷體" w:hAnsiTheme="majorEastAsia" w:cstheme="majorEastAsia"/>
                <w:rPrChange w:id="5640" w:author="瑋婷 徐" w:date="2025-01-06T15:34:00Z" w16du:dateUtc="2025-01-06T07:34:00Z">
                  <w:rPr>
                    <w:ins w:id="5641" w:author="瑋婷 徐" w:date="2025-01-03T16:20:00Z" w16du:dateUtc="2025-01-03T08:20:00Z"/>
                    <w:rFonts w:ascii="Times New Roman" w:eastAsia="Times New Roman" w:hAnsi="Times New Roman" w:cs="Times New Roman"/>
                    <w:sz w:val="20"/>
                    <w:szCs w:val="20"/>
                  </w:rPr>
                </w:rPrChange>
              </w:rPr>
              <w:pPrChange w:id="56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27C43D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643" w:author="瑋婷 徐" w:date="2025-01-03T16:33:00Z" w16du:dateUtc="2025-01-03T08:33:00Z"/>
                <w:rFonts w:asciiTheme="majorEastAsia" w:eastAsia="標楷體" w:hAnsiTheme="majorEastAsia" w:cstheme="majorEastAsia"/>
              </w:rPr>
            </w:pPr>
          </w:p>
        </w:tc>
        <w:tc>
          <w:tcPr>
            <w:tcW w:w="129" w:type="pct"/>
            <w:noWrap/>
            <w:hideMark/>
          </w:tcPr>
          <w:p w14:paraId="5F1F4700" w14:textId="64E363E5"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44" w:author="瑋婷 徐" w:date="2025-01-03T16:20:00Z" w16du:dateUtc="2025-01-03T08:20:00Z"/>
                <w:rFonts w:asciiTheme="majorEastAsia" w:eastAsia="標楷體" w:hAnsiTheme="majorEastAsia" w:cstheme="majorEastAsia"/>
                <w:rPrChange w:id="5645" w:author="瑋婷 徐" w:date="2025-01-06T15:34:00Z" w16du:dateUtc="2025-01-06T07:34:00Z">
                  <w:rPr>
                    <w:ins w:id="5646" w:author="瑋婷 徐" w:date="2025-01-03T16:20:00Z" w16du:dateUtc="2025-01-03T08:20:00Z"/>
                    <w:rFonts w:ascii="Times New Roman" w:eastAsia="Times New Roman" w:hAnsi="Times New Roman" w:cs="Times New Roman"/>
                    <w:sz w:val="20"/>
                    <w:szCs w:val="20"/>
                  </w:rPr>
                </w:rPrChange>
              </w:rPr>
              <w:pPrChange w:id="56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DF3C68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48" w:author="瑋婷 徐" w:date="2025-01-03T16:20:00Z" w16du:dateUtc="2025-01-03T08:20:00Z"/>
                <w:rFonts w:asciiTheme="majorEastAsia" w:eastAsia="標楷體" w:hAnsiTheme="majorEastAsia" w:cstheme="majorEastAsia"/>
                <w:rPrChange w:id="5649" w:author="瑋婷 徐" w:date="2025-01-06T15:34:00Z" w16du:dateUtc="2025-01-06T07:34:00Z">
                  <w:rPr>
                    <w:ins w:id="5650" w:author="瑋婷 徐" w:date="2025-01-03T16:20:00Z" w16du:dateUtc="2025-01-03T08:20:00Z"/>
                    <w:rFonts w:ascii="Times New Roman" w:eastAsia="Times New Roman" w:hAnsi="Times New Roman" w:cs="Times New Roman"/>
                    <w:sz w:val="20"/>
                    <w:szCs w:val="20"/>
                  </w:rPr>
                </w:rPrChange>
              </w:rPr>
              <w:pPrChange w:id="56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C15239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52" w:author="瑋婷 徐" w:date="2025-01-03T16:20:00Z" w16du:dateUtc="2025-01-03T08:20:00Z"/>
                <w:rFonts w:asciiTheme="majorEastAsia" w:eastAsia="標楷體" w:hAnsiTheme="majorEastAsia" w:cstheme="majorEastAsia"/>
                <w:rPrChange w:id="5653" w:author="瑋婷 徐" w:date="2025-01-06T15:34:00Z" w16du:dateUtc="2025-01-06T07:34:00Z">
                  <w:rPr>
                    <w:ins w:id="5654" w:author="瑋婷 徐" w:date="2025-01-03T16:20:00Z" w16du:dateUtc="2025-01-03T08:20:00Z"/>
                    <w:rFonts w:ascii="Times New Roman" w:eastAsia="Times New Roman" w:hAnsi="Times New Roman" w:cs="Times New Roman"/>
                    <w:sz w:val="20"/>
                    <w:szCs w:val="20"/>
                  </w:rPr>
                </w:rPrChange>
              </w:rPr>
              <w:pPrChange w:id="56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202D77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56" w:author="瑋婷 徐" w:date="2025-01-03T16:20:00Z" w16du:dateUtc="2025-01-03T08:20:00Z"/>
                <w:rFonts w:asciiTheme="majorEastAsia" w:eastAsia="標楷體" w:hAnsiTheme="majorEastAsia" w:cstheme="majorEastAsia"/>
                <w:rPrChange w:id="5657" w:author="瑋婷 徐" w:date="2025-01-06T15:34:00Z" w16du:dateUtc="2025-01-06T07:34:00Z">
                  <w:rPr>
                    <w:ins w:id="5658" w:author="瑋婷 徐" w:date="2025-01-03T16:20:00Z" w16du:dateUtc="2025-01-03T08:20:00Z"/>
                    <w:rFonts w:ascii="Times New Roman" w:eastAsia="Times New Roman" w:hAnsi="Times New Roman" w:cs="Times New Roman"/>
                    <w:sz w:val="20"/>
                    <w:szCs w:val="20"/>
                  </w:rPr>
                </w:rPrChange>
              </w:rPr>
              <w:pPrChange w:id="56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5E2DFB8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660" w:author="瑋婷 徐" w:date="2025-01-03T16:33:00Z" w16du:dateUtc="2025-01-03T08:33:00Z"/>
                <w:rFonts w:asciiTheme="majorEastAsia" w:eastAsia="標楷體" w:hAnsiTheme="majorEastAsia" w:cstheme="majorEastAsia"/>
              </w:rPr>
            </w:pPr>
          </w:p>
        </w:tc>
        <w:tc>
          <w:tcPr>
            <w:tcW w:w="175" w:type="pct"/>
            <w:noWrap/>
            <w:hideMark/>
          </w:tcPr>
          <w:p w14:paraId="7211670B" w14:textId="3935C0B0"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61" w:author="瑋婷 徐" w:date="2025-01-03T16:20:00Z" w16du:dateUtc="2025-01-03T08:20:00Z"/>
                <w:rFonts w:asciiTheme="majorEastAsia" w:eastAsia="標楷體" w:hAnsiTheme="majorEastAsia" w:cstheme="majorEastAsia"/>
                <w:rPrChange w:id="5662" w:author="瑋婷 徐" w:date="2025-01-06T15:34:00Z" w16du:dateUtc="2025-01-06T07:34:00Z">
                  <w:rPr>
                    <w:ins w:id="5663" w:author="瑋婷 徐" w:date="2025-01-03T16:20:00Z" w16du:dateUtc="2025-01-03T08:20:00Z"/>
                    <w:rFonts w:ascii="Times New Roman" w:eastAsia="Times New Roman" w:hAnsi="Times New Roman" w:cs="Times New Roman"/>
                    <w:sz w:val="20"/>
                    <w:szCs w:val="20"/>
                  </w:rPr>
                </w:rPrChange>
              </w:rPr>
              <w:pPrChange w:id="56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0AAF76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65" w:author="瑋婷 徐" w:date="2025-01-03T16:20:00Z" w16du:dateUtc="2025-01-03T08:20:00Z"/>
                <w:rFonts w:asciiTheme="majorEastAsia" w:eastAsia="標楷體" w:hAnsiTheme="majorEastAsia" w:cstheme="majorEastAsia"/>
                <w:rPrChange w:id="5666" w:author="瑋婷 徐" w:date="2025-01-06T15:34:00Z" w16du:dateUtc="2025-01-06T07:34:00Z">
                  <w:rPr>
                    <w:ins w:id="5667" w:author="瑋婷 徐" w:date="2025-01-03T16:20:00Z" w16du:dateUtc="2025-01-03T08:20:00Z"/>
                    <w:rFonts w:ascii="Times New Roman" w:eastAsia="Times New Roman" w:hAnsi="Times New Roman" w:cs="Times New Roman"/>
                    <w:sz w:val="20"/>
                    <w:szCs w:val="20"/>
                  </w:rPr>
                </w:rPrChange>
              </w:rPr>
              <w:pPrChange w:id="56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9E2CFC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69" w:author="瑋婷 徐" w:date="2025-01-03T16:20:00Z" w16du:dateUtc="2025-01-03T08:20:00Z"/>
                <w:rFonts w:asciiTheme="majorEastAsia" w:eastAsia="標楷體" w:hAnsiTheme="majorEastAsia" w:cstheme="majorEastAsia"/>
                <w:rPrChange w:id="5670" w:author="瑋婷 徐" w:date="2025-01-06T15:34:00Z" w16du:dateUtc="2025-01-06T07:34:00Z">
                  <w:rPr>
                    <w:ins w:id="5671" w:author="瑋婷 徐" w:date="2025-01-03T16:20:00Z" w16du:dateUtc="2025-01-03T08:20:00Z"/>
                    <w:rFonts w:ascii="Times New Roman" w:eastAsia="Times New Roman" w:hAnsi="Times New Roman" w:cs="Times New Roman"/>
                    <w:sz w:val="20"/>
                    <w:szCs w:val="20"/>
                  </w:rPr>
                </w:rPrChange>
              </w:rPr>
              <w:pPrChange w:id="56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D494A6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73" w:author="瑋婷 徐" w:date="2025-01-03T16:20:00Z" w16du:dateUtc="2025-01-03T08:20:00Z"/>
                <w:rFonts w:asciiTheme="majorEastAsia" w:eastAsia="標楷體" w:hAnsiTheme="majorEastAsia" w:cstheme="majorEastAsia"/>
                <w:rPrChange w:id="5674" w:author="瑋婷 徐" w:date="2025-01-06T15:34:00Z" w16du:dateUtc="2025-01-06T07:34:00Z">
                  <w:rPr>
                    <w:ins w:id="5675" w:author="瑋婷 徐" w:date="2025-01-03T16:20:00Z" w16du:dateUtc="2025-01-03T08:20:00Z"/>
                    <w:rFonts w:ascii="Times New Roman" w:eastAsia="Times New Roman" w:hAnsi="Times New Roman" w:cs="Times New Roman"/>
                    <w:sz w:val="20"/>
                    <w:szCs w:val="20"/>
                  </w:rPr>
                </w:rPrChange>
              </w:rPr>
              <w:pPrChange w:id="56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FB80DB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77" w:author="瑋婷 徐" w:date="2025-01-03T16:20:00Z" w16du:dateUtc="2025-01-03T08:20:00Z"/>
                <w:rFonts w:asciiTheme="majorEastAsia" w:eastAsia="標楷體" w:hAnsiTheme="majorEastAsia" w:cstheme="majorEastAsia"/>
                <w:rPrChange w:id="5678" w:author="瑋婷 徐" w:date="2025-01-06T15:34:00Z" w16du:dateUtc="2025-01-06T07:34:00Z">
                  <w:rPr>
                    <w:ins w:id="5679" w:author="瑋婷 徐" w:date="2025-01-03T16:20:00Z" w16du:dateUtc="2025-01-03T08:20:00Z"/>
                    <w:rFonts w:ascii="Times New Roman" w:eastAsia="Times New Roman" w:hAnsi="Times New Roman" w:cs="Times New Roman"/>
                    <w:sz w:val="20"/>
                    <w:szCs w:val="20"/>
                  </w:rPr>
                </w:rPrChange>
              </w:rPr>
              <w:pPrChange w:id="56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2F3C7A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81" w:author="瑋婷 徐" w:date="2025-01-03T16:20:00Z" w16du:dateUtc="2025-01-03T08:20:00Z"/>
                <w:rFonts w:asciiTheme="majorEastAsia" w:eastAsia="標楷體" w:hAnsiTheme="majorEastAsia" w:cstheme="majorEastAsia"/>
                <w:rPrChange w:id="5682" w:author="瑋婷 徐" w:date="2025-01-06T15:34:00Z" w16du:dateUtc="2025-01-06T07:34:00Z">
                  <w:rPr>
                    <w:ins w:id="5683" w:author="瑋婷 徐" w:date="2025-01-03T16:20:00Z" w16du:dateUtc="2025-01-03T08:20:00Z"/>
                    <w:rFonts w:ascii="Times New Roman" w:eastAsia="Times New Roman" w:hAnsi="Times New Roman" w:cs="Times New Roman"/>
                    <w:sz w:val="20"/>
                    <w:szCs w:val="20"/>
                  </w:rPr>
                </w:rPrChange>
              </w:rPr>
              <w:pPrChange w:id="56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D4024A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85" w:author="瑋婷 徐" w:date="2025-01-03T16:20:00Z" w16du:dateUtc="2025-01-03T08:20:00Z"/>
                <w:rFonts w:asciiTheme="majorEastAsia" w:eastAsia="標楷體" w:hAnsiTheme="majorEastAsia" w:cstheme="majorEastAsia"/>
                <w:rPrChange w:id="5686" w:author="瑋婷 徐" w:date="2025-01-06T15:34:00Z" w16du:dateUtc="2025-01-06T07:34:00Z">
                  <w:rPr>
                    <w:ins w:id="5687" w:author="瑋婷 徐" w:date="2025-01-03T16:20:00Z" w16du:dateUtc="2025-01-03T08:20:00Z"/>
                    <w:rFonts w:ascii="Times New Roman" w:eastAsia="Times New Roman" w:hAnsi="Times New Roman" w:cs="Times New Roman"/>
                    <w:sz w:val="20"/>
                    <w:szCs w:val="20"/>
                  </w:rPr>
                </w:rPrChange>
              </w:rPr>
              <w:pPrChange w:id="56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0CA9DE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89" w:author="瑋婷 徐" w:date="2025-01-03T16:20:00Z" w16du:dateUtc="2025-01-03T08:20:00Z"/>
                <w:rFonts w:asciiTheme="majorEastAsia" w:eastAsia="標楷體" w:hAnsiTheme="majorEastAsia" w:cstheme="majorEastAsia"/>
                <w:color w:val="000000"/>
                <w:rPrChange w:id="5690" w:author="瑋婷 徐" w:date="2025-01-06T15:34:00Z" w16du:dateUtc="2025-01-06T07:34:00Z">
                  <w:rPr>
                    <w:ins w:id="5691" w:author="瑋婷 徐" w:date="2025-01-03T16:20:00Z" w16du:dateUtc="2025-01-03T08:20:00Z"/>
                    <w:rFonts w:cs="Calibri"/>
                    <w:color w:val="000000"/>
                    <w:sz w:val="22"/>
                  </w:rPr>
                </w:rPrChange>
              </w:rPr>
              <w:pPrChange w:id="56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693" w:author="瑋婷 徐" w:date="2025-01-03T16:20:00Z" w16du:dateUtc="2025-01-03T08:20:00Z">
              <w:r w:rsidRPr="00727E7E">
                <w:rPr>
                  <w:rFonts w:asciiTheme="majorEastAsia" w:eastAsia="標楷體" w:hAnsiTheme="majorEastAsia" w:cstheme="majorEastAsia"/>
                  <w:color w:val="000000"/>
                  <w:rPrChange w:id="5694" w:author="瑋婷 徐" w:date="2025-01-06T15:34:00Z" w16du:dateUtc="2025-01-06T07:34:00Z">
                    <w:rPr>
                      <w:rFonts w:cs="Calibri"/>
                      <w:color w:val="000000"/>
                      <w:sz w:val="22"/>
                    </w:rPr>
                  </w:rPrChange>
                </w:rPr>
                <w:t>*</w:t>
              </w:r>
            </w:ins>
          </w:p>
        </w:tc>
      </w:tr>
      <w:tr w:rsidR="00727E7E" w:rsidRPr="00727E7E" w14:paraId="7959594C" w14:textId="77777777" w:rsidTr="00B436F0">
        <w:trPr>
          <w:cnfStyle w:val="000000100000" w:firstRow="0" w:lastRow="0" w:firstColumn="0" w:lastColumn="0" w:oddVBand="0" w:evenVBand="0" w:oddHBand="1" w:evenHBand="0" w:firstRowFirstColumn="0" w:firstRowLastColumn="0" w:lastRowFirstColumn="0" w:lastRowLastColumn="0"/>
          <w:trHeight w:val="300"/>
          <w:ins w:id="5695"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0CBA5757" w14:textId="77777777" w:rsidR="00DA433E" w:rsidRPr="00727E7E" w:rsidRDefault="00DA433E">
            <w:pPr>
              <w:spacing w:line="360" w:lineRule="auto"/>
              <w:jc w:val="both"/>
              <w:rPr>
                <w:ins w:id="5696" w:author="瑋婷 徐" w:date="2025-01-03T16:20:00Z" w16du:dateUtc="2025-01-03T08:20:00Z"/>
                <w:rFonts w:asciiTheme="majorEastAsia" w:eastAsia="標楷體" w:hAnsiTheme="majorEastAsia" w:cstheme="majorEastAsia"/>
                <w:b w:val="0"/>
                <w:bCs w:val="0"/>
                <w:color w:val="000000"/>
                <w:rPrChange w:id="5697" w:author="瑋婷 徐" w:date="2025-01-06T15:34:00Z" w16du:dateUtc="2025-01-06T07:34:00Z">
                  <w:rPr>
                    <w:ins w:id="5698" w:author="瑋婷 徐" w:date="2025-01-03T16:20:00Z" w16du:dateUtc="2025-01-03T08:20:00Z"/>
                    <w:rFonts w:cs="Calibri"/>
                    <w:color w:val="000000"/>
                    <w:sz w:val="22"/>
                  </w:rPr>
                </w:rPrChange>
              </w:rPr>
              <w:pPrChange w:id="5699" w:author="瑋婷 徐" w:date="2025-01-03T16:21:00Z" w16du:dateUtc="2025-01-03T08:21:00Z">
                <w:pPr/>
              </w:pPrChange>
            </w:pPr>
            <w:ins w:id="5700" w:author="瑋婷 徐" w:date="2025-01-03T16:20:00Z" w16du:dateUtc="2025-01-03T08:20:00Z">
              <w:r w:rsidRPr="00727E7E">
                <w:rPr>
                  <w:rFonts w:asciiTheme="majorEastAsia" w:eastAsia="標楷體" w:hAnsiTheme="majorEastAsia" w:cstheme="majorEastAsia"/>
                  <w:b w:val="0"/>
                  <w:bCs w:val="0"/>
                  <w:color w:val="000000"/>
                  <w:rPrChange w:id="5701" w:author="瑋婷 徐" w:date="2025-01-06T15:34:00Z" w16du:dateUtc="2025-01-06T07:34:00Z">
                    <w:rPr>
                      <w:rFonts w:cs="Calibri"/>
                      <w:color w:val="000000"/>
                      <w:sz w:val="22"/>
                    </w:rPr>
                  </w:rPrChange>
                </w:rPr>
                <w:t>藍腹</w:t>
              </w:r>
              <w:proofErr w:type="gramStart"/>
              <w:r w:rsidRPr="00727E7E">
                <w:rPr>
                  <w:rFonts w:asciiTheme="majorEastAsia" w:eastAsia="標楷體" w:hAnsiTheme="majorEastAsia" w:cstheme="majorEastAsia"/>
                  <w:b w:val="0"/>
                  <w:bCs w:val="0"/>
                  <w:color w:val="000000"/>
                  <w:rPrChange w:id="5702" w:author="瑋婷 徐" w:date="2025-01-06T15:34:00Z" w16du:dateUtc="2025-01-06T07:34:00Z">
                    <w:rPr>
                      <w:rFonts w:cs="Calibri"/>
                      <w:color w:val="000000"/>
                      <w:sz w:val="22"/>
                    </w:rPr>
                  </w:rPrChange>
                </w:rPr>
                <w:t>鷴</w:t>
              </w:r>
              <w:proofErr w:type="gramEnd"/>
              <w:r w:rsidRPr="00727E7E">
                <w:rPr>
                  <w:rFonts w:asciiTheme="majorEastAsia" w:eastAsia="標楷體" w:hAnsiTheme="majorEastAsia" w:cstheme="majorEastAsia"/>
                  <w:b w:val="0"/>
                  <w:bCs w:val="0"/>
                  <w:color w:val="000000"/>
                  <w:rPrChange w:id="5703"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5704"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5705" w:author="瑋婷 徐" w:date="2025-01-06T15:34:00Z" w16du:dateUtc="2025-01-06T07:34:00Z">
                    <w:rPr>
                      <w:rFonts w:cs="Calibri"/>
                      <w:color w:val="000000"/>
                      <w:sz w:val="22"/>
                    </w:rPr>
                  </w:rPrChange>
                </w:rPr>
                <w:t xml:space="preserve"> II</w:t>
              </w:r>
            </w:ins>
          </w:p>
        </w:tc>
        <w:tc>
          <w:tcPr>
            <w:tcW w:w="1132" w:type="pct"/>
            <w:hideMark/>
          </w:tcPr>
          <w:p w14:paraId="63B567B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06" w:author="瑋婷 徐" w:date="2025-01-03T16:20:00Z" w16du:dateUtc="2025-01-03T08:20:00Z"/>
                <w:rFonts w:asciiTheme="majorEastAsia" w:eastAsia="標楷體" w:hAnsiTheme="majorEastAsia" w:cstheme="majorEastAsia"/>
                <w:i/>
                <w:iCs/>
                <w:color w:val="000000"/>
                <w:rPrChange w:id="5707" w:author="瑋婷 徐" w:date="2025-01-06T15:34:00Z" w16du:dateUtc="2025-01-06T07:34:00Z">
                  <w:rPr>
                    <w:ins w:id="5708" w:author="瑋婷 徐" w:date="2025-01-03T16:20:00Z" w16du:dateUtc="2025-01-03T08:20:00Z"/>
                    <w:rFonts w:cs="Calibri"/>
                    <w:i/>
                    <w:iCs/>
                    <w:color w:val="000000"/>
                    <w:sz w:val="22"/>
                  </w:rPr>
                </w:rPrChange>
              </w:rPr>
              <w:pPrChange w:id="57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710" w:author="瑋婷 徐" w:date="2025-01-03T16:20:00Z" w16du:dateUtc="2025-01-03T08:20:00Z">
              <w:r w:rsidRPr="00727E7E">
                <w:rPr>
                  <w:rFonts w:asciiTheme="majorEastAsia" w:eastAsia="標楷體" w:hAnsiTheme="majorEastAsia" w:cstheme="majorEastAsia"/>
                  <w:i/>
                  <w:iCs/>
                  <w:color w:val="000000"/>
                  <w:rPrChange w:id="5711" w:author="瑋婷 徐" w:date="2025-01-06T15:34:00Z" w16du:dateUtc="2025-01-06T07:34:00Z">
                    <w:rPr>
                      <w:rFonts w:cs="Calibri"/>
                      <w:i/>
                      <w:iCs/>
                      <w:color w:val="000000"/>
                      <w:sz w:val="22"/>
                    </w:rPr>
                  </w:rPrChange>
                </w:rPr>
                <w:t>Lophura swinhoii</w:t>
              </w:r>
            </w:ins>
          </w:p>
        </w:tc>
        <w:tc>
          <w:tcPr>
            <w:tcW w:w="129" w:type="pct"/>
            <w:noWrap/>
            <w:hideMark/>
          </w:tcPr>
          <w:p w14:paraId="4159B44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12" w:author="瑋婷 徐" w:date="2025-01-03T16:20:00Z" w16du:dateUtc="2025-01-03T08:20:00Z"/>
                <w:rFonts w:asciiTheme="majorEastAsia" w:eastAsia="標楷體" w:hAnsiTheme="majorEastAsia" w:cstheme="majorEastAsia"/>
                <w:i/>
                <w:iCs/>
                <w:color w:val="000000"/>
                <w:rPrChange w:id="5713" w:author="瑋婷 徐" w:date="2025-01-06T15:34:00Z" w16du:dateUtc="2025-01-06T07:34:00Z">
                  <w:rPr>
                    <w:ins w:id="5714" w:author="瑋婷 徐" w:date="2025-01-03T16:20:00Z" w16du:dateUtc="2025-01-03T08:20:00Z"/>
                    <w:rFonts w:cs="Calibri"/>
                    <w:i/>
                    <w:iCs/>
                    <w:color w:val="000000"/>
                    <w:sz w:val="22"/>
                  </w:rPr>
                </w:rPrChange>
              </w:rPr>
              <w:pPrChange w:id="57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965A98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16" w:author="瑋婷 徐" w:date="2025-01-03T16:20:00Z" w16du:dateUtc="2025-01-03T08:20:00Z"/>
                <w:rFonts w:asciiTheme="majorEastAsia" w:eastAsia="標楷體" w:hAnsiTheme="majorEastAsia" w:cstheme="majorEastAsia"/>
                <w:rPrChange w:id="5717" w:author="瑋婷 徐" w:date="2025-01-06T15:34:00Z" w16du:dateUtc="2025-01-06T07:34:00Z">
                  <w:rPr>
                    <w:ins w:id="5718" w:author="瑋婷 徐" w:date="2025-01-03T16:20:00Z" w16du:dateUtc="2025-01-03T08:20:00Z"/>
                    <w:rFonts w:ascii="Times New Roman" w:eastAsia="Times New Roman" w:hAnsi="Times New Roman" w:cs="Times New Roman"/>
                    <w:sz w:val="20"/>
                    <w:szCs w:val="20"/>
                  </w:rPr>
                </w:rPrChange>
              </w:rPr>
              <w:pPrChange w:id="57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C24D66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20" w:author="瑋婷 徐" w:date="2025-01-03T16:20:00Z" w16du:dateUtc="2025-01-03T08:20:00Z"/>
                <w:rFonts w:asciiTheme="majorEastAsia" w:eastAsia="標楷體" w:hAnsiTheme="majorEastAsia" w:cstheme="majorEastAsia"/>
                <w:rPrChange w:id="5721" w:author="瑋婷 徐" w:date="2025-01-06T15:34:00Z" w16du:dateUtc="2025-01-06T07:34:00Z">
                  <w:rPr>
                    <w:ins w:id="5722" w:author="瑋婷 徐" w:date="2025-01-03T16:20:00Z" w16du:dateUtc="2025-01-03T08:20:00Z"/>
                    <w:rFonts w:ascii="Times New Roman" w:eastAsia="Times New Roman" w:hAnsi="Times New Roman" w:cs="Times New Roman"/>
                    <w:sz w:val="20"/>
                    <w:szCs w:val="20"/>
                  </w:rPr>
                </w:rPrChange>
              </w:rPr>
              <w:pPrChange w:id="57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6C417EF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24" w:author="瑋婷 徐" w:date="2025-01-03T16:20:00Z" w16du:dateUtc="2025-01-03T08:20:00Z"/>
                <w:rFonts w:asciiTheme="majorEastAsia" w:eastAsia="標楷體" w:hAnsiTheme="majorEastAsia" w:cstheme="majorEastAsia"/>
                <w:rPrChange w:id="5725" w:author="瑋婷 徐" w:date="2025-01-06T15:34:00Z" w16du:dateUtc="2025-01-06T07:34:00Z">
                  <w:rPr>
                    <w:ins w:id="5726" w:author="瑋婷 徐" w:date="2025-01-03T16:20:00Z" w16du:dateUtc="2025-01-03T08:20:00Z"/>
                    <w:rFonts w:ascii="Times New Roman" w:eastAsia="Times New Roman" w:hAnsi="Times New Roman" w:cs="Times New Roman"/>
                    <w:sz w:val="20"/>
                    <w:szCs w:val="20"/>
                  </w:rPr>
                </w:rPrChange>
              </w:rPr>
              <w:pPrChange w:id="57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7B08B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28" w:author="瑋婷 徐" w:date="2025-01-03T16:20:00Z" w16du:dateUtc="2025-01-03T08:20:00Z"/>
                <w:rFonts w:asciiTheme="majorEastAsia" w:eastAsia="標楷體" w:hAnsiTheme="majorEastAsia" w:cstheme="majorEastAsia"/>
                <w:rPrChange w:id="5729" w:author="瑋婷 徐" w:date="2025-01-06T15:34:00Z" w16du:dateUtc="2025-01-06T07:34:00Z">
                  <w:rPr>
                    <w:ins w:id="5730" w:author="瑋婷 徐" w:date="2025-01-03T16:20:00Z" w16du:dateUtc="2025-01-03T08:20:00Z"/>
                    <w:rFonts w:ascii="Times New Roman" w:eastAsia="Times New Roman" w:hAnsi="Times New Roman" w:cs="Times New Roman"/>
                    <w:sz w:val="20"/>
                    <w:szCs w:val="20"/>
                  </w:rPr>
                </w:rPrChange>
              </w:rPr>
              <w:pPrChange w:id="57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AF392A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32" w:author="瑋婷 徐" w:date="2025-01-03T16:20:00Z" w16du:dateUtc="2025-01-03T08:20:00Z"/>
                <w:rFonts w:asciiTheme="majorEastAsia" w:eastAsia="標楷體" w:hAnsiTheme="majorEastAsia" w:cstheme="majorEastAsia"/>
                <w:rPrChange w:id="5733" w:author="瑋婷 徐" w:date="2025-01-06T15:34:00Z" w16du:dateUtc="2025-01-06T07:34:00Z">
                  <w:rPr>
                    <w:ins w:id="5734" w:author="瑋婷 徐" w:date="2025-01-03T16:20:00Z" w16du:dateUtc="2025-01-03T08:20:00Z"/>
                    <w:rFonts w:ascii="Times New Roman" w:eastAsia="Times New Roman" w:hAnsi="Times New Roman" w:cs="Times New Roman"/>
                    <w:sz w:val="20"/>
                    <w:szCs w:val="20"/>
                  </w:rPr>
                </w:rPrChange>
              </w:rPr>
              <w:pPrChange w:id="57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406FB9D9"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736" w:author="瑋婷 徐" w:date="2025-01-03T16:33:00Z" w16du:dateUtc="2025-01-03T08:33:00Z"/>
                <w:rFonts w:asciiTheme="majorEastAsia" w:eastAsia="標楷體" w:hAnsiTheme="majorEastAsia" w:cstheme="majorEastAsia"/>
              </w:rPr>
            </w:pPr>
          </w:p>
        </w:tc>
        <w:tc>
          <w:tcPr>
            <w:tcW w:w="129" w:type="pct"/>
            <w:noWrap/>
            <w:hideMark/>
          </w:tcPr>
          <w:p w14:paraId="2D4DEEEE" w14:textId="7442C440"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37" w:author="瑋婷 徐" w:date="2025-01-03T16:20:00Z" w16du:dateUtc="2025-01-03T08:20:00Z"/>
                <w:rFonts w:asciiTheme="majorEastAsia" w:eastAsia="標楷體" w:hAnsiTheme="majorEastAsia" w:cstheme="majorEastAsia"/>
                <w:rPrChange w:id="5738" w:author="瑋婷 徐" w:date="2025-01-06T15:34:00Z" w16du:dateUtc="2025-01-06T07:34:00Z">
                  <w:rPr>
                    <w:ins w:id="5739" w:author="瑋婷 徐" w:date="2025-01-03T16:20:00Z" w16du:dateUtc="2025-01-03T08:20:00Z"/>
                    <w:rFonts w:ascii="Times New Roman" w:eastAsia="Times New Roman" w:hAnsi="Times New Roman" w:cs="Times New Roman"/>
                    <w:sz w:val="20"/>
                    <w:szCs w:val="20"/>
                  </w:rPr>
                </w:rPrChange>
              </w:rPr>
              <w:pPrChange w:id="57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1D3E74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41" w:author="瑋婷 徐" w:date="2025-01-03T16:20:00Z" w16du:dateUtc="2025-01-03T08:20:00Z"/>
                <w:rFonts w:asciiTheme="majorEastAsia" w:eastAsia="標楷體" w:hAnsiTheme="majorEastAsia" w:cstheme="majorEastAsia"/>
                <w:rPrChange w:id="5742" w:author="瑋婷 徐" w:date="2025-01-06T15:34:00Z" w16du:dateUtc="2025-01-06T07:34:00Z">
                  <w:rPr>
                    <w:ins w:id="5743" w:author="瑋婷 徐" w:date="2025-01-03T16:20:00Z" w16du:dateUtc="2025-01-03T08:20:00Z"/>
                    <w:rFonts w:ascii="Times New Roman" w:eastAsia="Times New Roman" w:hAnsi="Times New Roman" w:cs="Times New Roman"/>
                    <w:sz w:val="20"/>
                    <w:szCs w:val="20"/>
                  </w:rPr>
                </w:rPrChange>
              </w:rPr>
              <w:pPrChange w:id="57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95C0E7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45" w:author="瑋婷 徐" w:date="2025-01-03T16:20:00Z" w16du:dateUtc="2025-01-03T08:20:00Z"/>
                <w:rFonts w:asciiTheme="majorEastAsia" w:eastAsia="標楷體" w:hAnsiTheme="majorEastAsia" w:cstheme="majorEastAsia"/>
                <w:rPrChange w:id="5746" w:author="瑋婷 徐" w:date="2025-01-06T15:34:00Z" w16du:dateUtc="2025-01-06T07:34:00Z">
                  <w:rPr>
                    <w:ins w:id="5747" w:author="瑋婷 徐" w:date="2025-01-03T16:20:00Z" w16du:dateUtc="2025-01-03T08:20:00Z"/>
                    <w:rFonts w:ascii="Times New Roman" w:eastAsia="Times New Roman" w:hAnsi="Times New Roman" w:cs="Times New Roman"/>
                    <w:sz w:val="20"/>
                    <w:szCs w:val="20"/>
                  </w:rPr>
                </w:rPrChange>
              </w:rPr>
              <w:pPrChange w:id="57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BA4DC1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49" w:author="瑋婷 徐" w:date="2025-01-03T16:20:00Z" w16du:dateUtc="2025-01-03T08:20:00Z"/>
                <w:rFonts w:asciiTheme="majorEastAsia" w:eastAsia="標楷體" w:hAnsiTheme="majorEastAsia" w:cstheme="majorEastAsia"/>
                <w:rPrChange w:id="5750" w:author="瑋婷 徐" w:date="2025-01-06T15:34:00Z" w16du:dateUtc="2025-01-06T07:34:00Z">
                  <w:rPr>
                    <w:ins w:id="5751" w:author="瑋婷 徐" w:date="2025-01-03T16:20:00Z" w16du:dateUtc="2025-01-03T08:20:00Z"/>
                    <w:rFonts w:ascii="Times New Roman" w:eastAsia="Times New Roman" w:hAnsi="Times New Roman" w:cs="Times New Roman"/>
                    <w:sz w:val="20"/>
                    <w:szCs w:val="20"/>
                  </w:rPr>
                </w:rPrChange>
              </w:rPr>
              <w:pPrChange w:id="57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6022189B"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753" w:author="瑋婷 徐" w:date="2025-01-03T16:33:00Z" w16du:dateUtc="2025-01-03T08:33:00Z"/>
                <w:rFonts w:asciiTheme="majorEastAsia" w:eastAsia="標楷體" w:hAnsiTheme="majorEastAsia" w:cstheme="majorEastAsia"/>
              </w:rPr>
            </w:pPr>
          </w:p>
        </w:tc>
        <w:tc>
          <w:tcPr>
            <w:tcW w:w="175" w:type="pct"/>
            <w:noWrap/>
            <w:hideMark/>
          </w:tcPr>
          <w:p w14:paraId="3E9CB39A" w14:textId="251635FE"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54" w:author="瑋婷 徐" w:date="2025-01-03T16:20:00Z" w16du:dateUtc="2025-01-03T08:20:00Z"/>
                <w:rFonts w:asciiTheme="majorEastAsia" w:eastAsia="標楷體" w:hAnsiTheme="majorEastAsia" w:cstheme="majorEastAsia"/>
                <w:rPrChange w:id="5755" w:author="瑋婷 徐" w:date="2025-01-06T15:34:00Z" w16du:dateUtc="2025-01-06T07:34:00Z">
                  <w:rPr>
                    <w:ins w:id="5756" w:author="瑋婷 徐" w:date="2025-01-03T16:20:00Z" w16du:dateUtc="2025-01-03T08:20:00Z"/>
                    <w:rFonts w:ascii="Times New Roman" w:eastAsia="Times New Roman" w:hAnsi="Times New Roman" w:cs="Times New Roman"/>
                    <w:sz w:val="20"/>
                    <w:szCs w:val="20"/>
                  </w:rPr>
                </w:rPrChange>
              </w:rPr>
              <w:pPrChange w:id="57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CA2F2D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58" w:author="瑋婷 徐" w:date="2025-01-03T16:20:00Z" w16du:dateUtc="2025-01-03T08:20:00Z"/>
                <w:rFonts w:asciiTheme="majorEastAsia" w:eastAsia="標楷體" w:hAnsiTheme="majorEastAsia" w:cstheme="majorEastAsia"/>
                <w:rPrChange w:id="5759" w:author="瑋婷 徐" w:date="2025-01-06T15:34:00Z" w16du:dateUtc="2025-01-06T07:34:00Z">
                  <w:rPr>
                    <w:ins w:id="5760" w:author="瑋婷 徐" w:date="2025-01-03T16:20:00Z" w16du:dateUtc="2025-01-03T08:20:00Z"/>
                    <w:rFonts w:ascii="Times New Roman" w:eastAsia="Times New Roman" w:hAnsi="Times New Roman" w:cs="Times New Roman"/>
                    <w:sz w:val="20"/>
                    <w:szCs w:val="20"/>
                  </w:rPr>
                </w:rPrChange>
              </w:rPr>
              <w:pPrChange w:id="57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24AD80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62" w:author="瑋婷 徐" w:date="2025-01-03T16:20:00Z" w16du:dateUtc="2025-01-03T08:20:00Z"/>
                <w:rFonts w:asciiTheme="majorEastAsia" w:eastAsia="標楷體" w:hAnsiTheme="majorEastAsia" w:cstheme="majorEastAsia"/>
                <w:rPrChange w:id="5763" w:author="瑋婷 徐" w:date="2025-01-06T15:34:00Z" w16du:dateUtc="2025-01-06T07:34:00Z">
                  <w:rPr>
                    <w:ins w:id="5764" w:author="瑋婷 徐" w:date="2025-01-03T16:20:00Z" w16du:dateUtc="2025-01-03T08:20:00Z"/>
                    <w:rFonts w:ascii="Times New Roman" w:eastAsia="Times New Roman" w:hAnsi="Times New Roman" w:cs="Times New Roman"/>
                    <w:sz w:val="20"/>
                    <w:szCs w:val="20"/>
                  </w:rPr>
                </w:rPrChange>
              </w:rPr>
              <w:pPrChange w:id="57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C4F628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66" w:author="瑋婷 徐" w:date="2025-01-03T16:20:00Z" w16du:dateUtc="2025-01-03T08:20:00Z"/>
                <w:rFonts w:asciiTheme="majorEastAsia" w:eastAsia="標楷體" w:hAnsiTheme="majorEastAsia" w:cstheme="majorEastAsia"/>
                <w:rPrChange w:id="5767" w:author="瑋婷 徐" w:date="2025-01-06T15:34:00Z" w16du:dateUtc="2025-01-06T07:34:00Z">
                  <w:rPr>
                    <w:ins w:id="5768" w:author="瑋婷 徐" w:date="2025-01-03T16:20:00Z" w16du:dateUtc="2025-01-03T08:20:00Z"/>
                    <w:rFonts w:ascii="Times New Roman" w:eastAsia="Times New Roman" w:hAnsi="Times New Roman" w:cs="Times New Roman"/>
                    <w:sz w:val="20"/>
                    <w:szCs w:val="20"/>
                  </w:rPr>
                </w:rPrChange>
              </w:rPr>
              <w:pPrChange w:id="57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C83E64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70" w:author="瑋婷 徐" w:date="2025-01-03T16:20:00Z" w16du:dateUtc="2025-01-03T08:20:00Z"/>
                <w:rFonts w:asciiTheme="majorEastAsia" w:eastAsia="標楷體" w:hAnsiTheme="majorEastAsia" w:cstheme="majorEastAsia"/>
                <w:rPrChange w:id="5771" w:author="瑋婷 徐" w:date="2025-01-06T15:34:00Z" w16du:dateUtc="2025-01-06T07:34:00Z">
                  <w:rPr>
                    <w:ins w:id="5772" w:author="瑋婷 徐" w:date="2025-01-03T16:20:00Z" w16du:dateUtc="2025-01-03T08:20:00Z"/>
                    <w:rFonts w:ascii="Times New Roman" w:eastAsia="Times New Roman" w:hAnsi="Times New Roman" w:cs="Times New Roman"/>
                    <w:sz w:val="20"/>
                    <w:szCs w:val="20"/>
                  </w:rPr>
                </w:rPrChange>
              </w:rPr>
              <w:pPrChange w:id="57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B25265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74" w:author="瑋婷 徐" w:date="2025-01-03T16:20:00Z" w16du:dateUtc="2025-01-03T08:20:00Z"/>
                <w:rFonts w:asciiTheme="majorEastAsia" w:eastAsia="標楷體" w:hAnsiTheme="majorEastAsia" w:cstheme="majorEastAsia"/>
                <w:rPrChange w:id="5775" w:author="瑋婷 徐" w:date="2025-01-06T15:34:00Z" w16du:dateUtc="2025-01-06T07:34:00Z">
                  <w:rPr>
                    <w:ins w:id="5776" w:author="瑋婷 徐" w:date="2025-01-03T16:20:00Z" w16du:dateUtc="2025-01-03T08:20:00Z"/>
                    <w:rFonts w:ascii="Times New Roman" w:eastAsia="Times New Roman" w:hAnsi="Times New Roman" w:cs="Times New Roman"/>
                    <w:sz w:val="20"/>
                    <w:szCs w:val="20"/>
                  </w:rPr>
                </w:rPrChange>
              </w:rPr>
              <w:pPrChange w:id="57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B3D234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78" w:author="瑋婷 徐" w:date="2025-01-03T16:20:00Z" w16du:dateUtc="2025-01-03T08:20:00Z"/>
                <w:rFonts w:asciiTheme="majorEastAsia" w:eastAsia="標楷體" w:hAnsiTheme="majorEastAsia" w:cstheme="majorEastAsia"/>
                <w:rPrChange w:id="5779" w:author="瑋婷 徐" w:date="2025-01-06T15:34:00Z" w16du:dateUtc="2025-01-06T07:34:00Z">
                  <w:rPr>
                    <w:ins w:id="5780" w:author="瑋婷 徐" w:date="2025-01-03T16:20:00Z" w16du:dateUtc="2025-01-03T08:20:00Z"/>
                    <w:rFonts w:ascii="Times New Roman" w:eastAsia="Times New Roman" w:hAnsi="Times New Roman" w:cs="Times New Roman"/>
                    <w:sz w:val="20"/>
                    <w:szCs w:val="20"/>
                  </w:rPr>
                </w:rPrChange>
              </w:rPr>
              <w:pPrChange w:id="57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37E8FA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82" w:author="瑋婷 徐" w:date="2025-01-03T16:20:00Z" w16du:dateUtc="2025-01-03T08:20:00Z"/>
                <w:rFonts w:asciiTheme="majorEastAsia" w:eastAsia="標楷體" w:hAnsiTheme="majorEastAsia" w:cstheme="majorEastAsia"/>
                <w:rPrChange w:id="5783" w:author="瑋婷 徐" w:date="2025-01-06T15:34:00Z" w16du:dateUtc="2025-01-06T07:34:00Z">
                  <w:rPr>
                    <w:ins w:id="5784" w:author="瑋婷 徐" w:date="2025-01-03T16:20:00Z" w16du:dateUtc="2025-01-03T08:20:00Z"/>
                    <w:rFonts w:ascii="Times New Roman" w:eastAsia="Times New Roman" w:hAnsi="Times New Roman" w:cs="Times New Roman"/>
                    <w:sz w:val="20"/>
                    <w:szCs w:val="20"/>
                  </w:rPr>
                </w:rPrChange>
              </w:rPr>
              <w:pPrChange w:id="57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7CB638F0" w14:textId="77777777" w:rsidTr="00B436F0">
        <w:trPr>
          <w:trHeight w:val="300"/>
          <w:ins w:id="5786"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3C3A6D3" w14:textId="77777777" w:rsidR="00DA433E" w:rsidRPr="00727E7E" w:rsidRDefault="00DA433E">
            <w:pPr>
              <w:spacing w:line="360" w:lineRule="auto"/>
              <w:jc w:val="both"/>
              <w:rPr>
                <w:ins w:id="5787" w:author="瑋婷 徐" w:date="2025-01-03T16:20:00Z" w16du:dateUtc="2025-01-03T08:20:00Z"/>
                <w:rFonts w:asciiTheme="majorEastAsia" w:eastAsia="標楷體" w:hAnsiTheme="majorEastAsia" w:cstheme="majorEastAsia"/>
                <w:b w:val="0"/>
                <w:bCs w:val="0"/>
                <w:color w:val="000000"/>
                <w:rPrChange w:id="5788" w:author="瑋婷 徐" w:date="2025-01-06T15:34:00Z" w16du:dateUtc="2025-01-06T07:34:00Z">
                  <w:rPr>
                    <w:ins w:id="5789" w:author="瑋婷 徐" w:date="2025-01-03T16:20:00Z" w16du:dateUtc="2025-01-03T08:20:00Z"/>
                    <w:rFonts w:cs="Calibri"/>
                    <w:color w:val="000000"/>
                    <w:sz w:val="22"/>
                  </w:rPr>
                </w:rPrChange>
              </w:rPr>
              <w:pPrChange w:id="5790" w:author="瑋婷 徐" w:date="2025-01-03T16:21:00Z" w16du:dateUtc="2025-01-03T08:21:00Z">
                <w:pPr/>
              </w:pPrChange>
            </w:pPr>
            <w:ins w:id="5791" w:author="瑋婷 徐" w:date="2025-01-03T16:20:00Z" w16du:dateUtc="2025-01-03T08:20:00Z">
              <w:r w:rsidRPr="00727E7E">
                <w:rPr>
                  <w:rFonts w:asciiTheme="majorEastAsia" w:eastAsia="標楷體" w:hAnsiTheme="majorEastAsia" w:cstheme="majorEastAsia"/>
                  <w:b w:val="0"/>
                  <w:bCs w:val="0"/>
                  <w:color w:val="000000"/>
                  <w:rPrChange w:id="5792" w:author="瑋婷 徐" w:date="2025-01-06T15:34:00Z" w16du:dateUtc="2025-01-06T07:34:00Z">
                    <w:rPr>
                      <w:rFonts w:cs="Calibri"/>
                      <w:color w:val="000000"/>
                      <w:sz w:val="22"/>
                    </w:rPr>
                  </w:rPrChange>
                </w:rPr>
                <w:t>臺灣竹雞</w:t>
              </w:r>
              <w:r w:rsidRPr="00727E7E">
                <w:rPr>
                  <w:rFonts w:asciiTheme="majorEastAsia" w:eastAsia="標楷體" w:hAnsiTheme="majorEastAsia" w:cstheme="majorEastAsia"/>
                  <w:b w:val="0"/>
                  <w:bCs w:val="0"/>
                  <w:color w:val="000000"/>
                  <w:rPrChange w:id="5793"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5794"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5795" w:author="瑋婷 徐" w:date="2025-01-06T15:34:00Z" w16du:dateUtc="2025-01-06T07:34:00Z">
                    <w:rPr>
                      <w:rFonts w:cs="Calibri"/>
                      <w:color w:val="000000"/>
                      <w:sz w:val="22"/>
                    </w:rPr>
                  </w:rPrChange>
                </w:rPr>
                <w:t xml:space="preserve"> </w:t>
              </w:r>
            </w:ins>
          </w:p>
        </w:tc>
        <w:tc>
          <w:tcPr>
            <w:tcW w:w="1132" w:type="pct"/>
            <w:hideMark/>
          </w:tcPr>
          <w:p w14:paraId="33E3F45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96" w:author="瑋婷 徐" w:date="2025-01-03T16:20:00Z" w16du:dateUtc="2025-01-03T08:20:00Z"/>
                <w:rFonts w:asciiTheme="majorEastAsia" w:eastAsia="標楷體" w:hAnsiTheme="majorEastAsia" w:cstheme="majorEastAsia"/>
                <w:i/>
                <w:iCs/>
                <w:color w:val="000000"/>
                <w:rPrChange w:id="5797" w:author="瑋婷 徐" w:date="2025-01-06T15:34:00Z" w16du:dateUtc="2025-01-06T07:34:00Z">
                  <w:rPr>
                    <w:ins w:id="5798" w:author="瑋婷 徐" w:date="2025-01-03T16:20:00Z" w16du:dateUtc="2025-01-03T08:20:00Z"/>
                    <w:rFonts w:cs="Calibri"/>
                    <w:i/>
                    <w:iCs/>
                    <w:color w:val="000000"/>
                    <w:sz w:val="22"/>
                  </w:rPr>
                </w:rPrChange>
              </w:rPr>
              <w:pPrChange w:id="57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00" w:author="瑋婷 徐" w:date="2025-01-03T16:20:00Z" w16du:dateUtc="2025-01-03T08:20:00Z">
              <w:r w:rsidRPr="00727E7E">
                <w:rPr>
                  <w:rFonts w:asciiTheme="majorEastAsia" w:eastAsia="標楷體" w:hAnsiTheme="majorEastAsia" w:cstheme="majorEastAsia"/>
                  <w:i/>
                  <w:iCs/>
                  <w:color w:val="000000"/>
                  <w:rPrChange w:id="5801" w:author="瑋婷 徐" w:date="2025-01-06T15:34:00Z" w16du:dateUtc="2025-01-06T07:34:00Z">
                    <w:rPr>
                      <w:rFonts w:cs="Calibri"/>
                      <w:i/>
                      <w:iCs/>
                      <w:color w:val="000000"/>
                      <w:sz w:val="22"/>
                    </w:rPr>
                  </w:rPrChange>
                </w:rPr>
                <w:t>Bambusicola sonorivox</w:t>
              </w:r>
            </w:ins>
          </w:p>
        </w:tc>
        <w:tc>
          <w:tcPr>
            <w:tcW w:w="129" w:type="pct"/>
            <w:noWrap/>
            <w:hideMark/>
          </w:tcPr>
          <w:p w14:paraId="4B21D25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02" w:author="瑋婷 徐" w:date="2025-01-03T16:20:00Z" w16du:dateUtc="2025-01-03T08:20:00Z"/>
                <w:rFonts w:asciiTheme="majorEastAsia" w:eastAsia="標楷體" w:hAnsiTheme="majorEastAsia" w:cstheme="majorEastAsia"/>
                <w:color w:val="000000"/>
                <w:rPrChange w:id="5803" w:author="瑋婷 徐" w:date="2025-01-06T15:34:00Z" w16du:dateUtc="2025-01-06T07:34:00Z">
                  <w:rPr>
                    <w:ins w:id="5804" w:author="瑋婷 徐" w:date="2025-01-03T16:20:00Z" w16du:dateUtc="2025-01-03T08:20:00Z"/>
                    <w:rFonts w:cs="Calibri"/>
                    <w:color w:val="000000"/>
                    <w:sz w:val="22"/>
                  </w:rPr>
                </w:rPrChange>
              </w:rPr>
              <w:pPrChange w:id="58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06" w:author="瑋婷 徐" w:date="2025-01-03T16:20:00Z" w16du:dateUtc="2025-01-03T08:20:00Z">
              <w:r w:rsidRPr="00727E7E">
                <w:rPr>
                  <w:rFonts w:asciiTheme="majorEastAsia" w:eastAsia="標楷體" w:hAnsiTheme="majorEastAsia" w:cstheme="majorEastAsia"/>
                  <w:color w:val="000000"/>
                  <w:rPrChange w:id="5807" w:author="瑋婷 徐" w:date="2025-01-06T15:34:00Z" w16du:dateUtc="2025-01-06T07:34:00Z">
                    <w:rPr>
                      <w:rFonts w:cs="Calibri"/>
                      <w:color w:val="000000"/>
                      <w:sz w:val="22"/>
                    </w:rPr>
                  </w:rPrChange>
                </w:rPr>
                <w:t>*</w:t>
              </w:r>
            </w:ins>
          </w:p>
        </w:tc>
        <w:tc>
          <w:tcPr>
            <w:tcW w:w="129" w:type="pct"/>
            <w:noWrap/>
            <w:hideMark/>
          </w:tcPr>
          <w:p w14:paraId="6B9070C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08" w:author="瑋婷 徐" w:date="2025-01-03T16:20:00Z" w16du:dateUtc="2025-01-03T08:20:00Z"/>
                <w:rFonts w:asciiTheme="majorEastAsia" w:eastAsia="標楷體" w:hAnsiTheme="majorEastAsia" w:cstheme="majorEastAsia"/>
                <w:color w:val="000000"/>
                <w:rPrChange w:id="5809" w:author="瑋婷 徐" w:date="2025-01-06T15:34:00Z" w16du:dateUtc="2025-01-06T07:34:00Z">
                  <w:rPr>
                    <w:ins w:id="5810" w:author="瑋婷 徐" w:date="2025-01-03T16:20:00Z" w16du:dateUtc="2025-01-03T08:20:00Z"/>
                    <w:rFonts w:cs="Calibri"/>
                    <w:color w:val="000000"/>
                    <w:sz w:val="22"/>
                  </w:rPr>
                </w:rPrChange>
              </w:rPr>
              <w:pPrChange w:id="58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12" w:author="瑋婷 徐" w:date="2025-01-03T16:20:00Z" w16du:dateUtc="2025-01-03T08:20:00Z">
              <w:r w:rsidRPr="00727E7E">
                <w:rPr>
                  <w:rFonts w:asciiTheme="majorEastAsia" w:eastAsia="標楷體" w:hAnsiTheme="majorEastAsia" w:cstheme="majorEastAsia"/>
                  <w:color w:val="000000"/>
                  <w:rPrChange w:id="5813" w:author="瑋婷 徐" w:date="2025-01-06T15:34:00Z" w16du:dateUtc="2025-01-06T07:34:00Z">
                    <w:rPr>
                      <w:rFonts w:cs="Calibri"/>
                      <w:color w:val="000000"/>
                      <w:sz w:val="22"/>
                    </w:rPr>
                  </w:rPrChange>
                </w:rPr>
                <w:t>*</w:t>
              </w:r>
            </w:ins>
          </w:p>
        </w:tc>
        <w:tc>
          <w:tcPr>
            <w:tcW w:w="129" w:type="pct"/>
            <w:noWrap/>
            <w:hideMark/>
          </w:tcPr>
          <w:p w14:paraId="1F42B20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14" w:author="瑋婷 徐" w:date="2025-01-03T16:20:00Z" w16du:dateUtc="2025-01-03T08:20:00Z"/>
                <w:rFonts w:asciiTheme="majorEastAsia" w:eastAsia="標楷體" w:hAnsiTheme="majorEastAsia" w:cstheme="majorEastAsia"/>
                <w:color w:val="000000"/>
                <w:rPrChange w:id="5815" w:author="瑋婷 徐" w:date="2025-01-06T15:34:00Z" w16du:dateUtc="2025-01-06T07:34:00Z">
                  <w:rPr>
                    <w:ins w:id="5816" w:author="瑋婷 徐" w:date="2025-01-03T16:20:00Z" w16du:dateUtc="2025-01-03T08:20:00Z"/>
                    <w:rFonts w:cs="Calibri"/>
                    <w:color w:val="000000"/>
                    <w:sz w:val="22"/>
                  </w:rPr>
                </w:rPrChange>
              </w:rPr>
              <w:pPrChange w:id="58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CB53BA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18" w:author="瑋婷 徐" w:date="2025-01-03T16:20:00Z" w16du:dateUtc="2025-01-03T08:20:00Z"/>
                <w:rFonts w:asciiTheme="majorEastAsia" w:eastAsia="標楷體" w:hAnsiTheme="majorEastAsia" w:cstheme="majorEastAsia"/>
                <w:color w:val="000000"/>
                <w:rPrChange w:id="5819" w:author="瑋婷 徐" w:date="2025-01-06T15:34:00Z" w16du:dateUtc="2025-01-06T07:34:00Z">
                  <w:rPr>
                    <w:ins w:id="5820" w:author="瑋婷 徐" w:date="2025-01-03T16:20:00Z" w16du:dateUtc="2025-01-03T08:20:00Z"/>
                    <w:rFonts w:cs="Calibri"/>
                    <w:color w:val="000000"/>
                    <w:sz w:val="22"/>
                  </w:rPr>
                </w:rPrChange>
              </w:rPr>
              <w:pPrChange w:id="58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22" w:author="瑋婷 徐" w:date="2025-01-03T16:20:00Z" w16du:dateUtc="2025-01-03T08:20:00Z">
              <w:r w:rsidRPr="00727E7E">
                <w:rPr>
                  <w:rFonts w:asciiTheme="majorEastAsia" w:eastAsia="標楷體" w:hAnsiTheme="majorEastAsia" w:cstheme="majorEastAsia"/>
                  <w:color w:val="000000"/>
                  <w:rPrChange w:id="5823" w:author="瑋婷 徐" w:date="2025-01-06T15:34:00Z" w16du:dateUtc="2025-01-06T07:34:00Z">
                    <w:rPr>
                      <w:rFonts w:cs="Calibri"/>
                      <w:color w:val="000000"/>
                      <w:sz w:val="22"/>
                    </w:rPr>
                  </w:rPrChange>
                </w:rPr>
                <w:t>*</w:t>
              </w:r>
            </w:ins>
          </w:p>
        </w:tc>
        <w:tc>
          <w:tcPr>
            <w:tcW w:w="129" w:type="pct"/>
            <w:noWrap/>
            <w:hideMark/>
          </w:tcPr>
          <w:p w14:paraId="2FBEE9A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24" w:author="瑋婷 徐" w:date="2025-01-03T16:20:00Z" w16du:dateUtc="2025-01-03T08:20:00Z"/>
                <w:rFonts w:asciiTheme="majorEastAsia" w:eastAsia="標楷體" w:hAnsiTheme="majorEastAsia" w:cstheme="majorEastAsia"/>
                <w:color w:val="000000"/>
                <w:rPrChange w:id="5825" w:author="瑋婷 徐" w:date="2025-01-06T15:34:00Z" w16du:dateUtc="2025-01-06T07:34:00Z">
                  <w:rPr>
                    <w:ins w:id="5826" w:author="瑋婷 徐" w:date="2025-01-03T16:20:00Z" w16du:dateUtc="2025-01-03T08:20:00Z"/>
                    <w:rFonts w:cs="Calibri"/>
                    <w:color w:val="000000"/>
                    <w:sz w:val="22"/>
                  </w:rPr>
                </w:rPrChange>
              </w:rPr>
              <w:pPrChange w:id="58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28" w:author="瑋婷 徐" w:date="2025-01-03T16:20:00Z" w16du:dateUtc="2025-01-03T08:20:00Z">
              <w:r w:rsidRPr="00727E7E">
                <w:rPr>
                  <w:rFonts w:asciiTheme="majorEastAsia" w:eastAsia="標楷體" w:hAnsiTheme="majorEastAsia" w:cstheme="majorEastAsia"/>
                  <w:color w:val="000000"/>
                  <w:rPrChange w:id="5829" w:author="瑋婷 徐" w:date="2025-01-06T15:34:00Z" w16du:dateUtc="2025-01-06T07:34:00Z">
                    <w:rPr>
                      <w:rFonts w:cs="Calibri"/>
                      <w:color w:val="000000"/>
                      <w:sz w:val="22"/>
                    </w:rPr>
                  </w:rPrChange>
                </w:rPr>
                <w:t>*</w:t>
              </w:r>
            </w:ins>
          </w:p>
        </w:tc>
        <w:tc>
          <w:tcPr>
            <w:tcW w:w="129" w:type="pct"/>
            <w:noWrap/>
            <w:hideMark/>
          </w:tcPr>
          <w:p w14:paraId="4A15D5E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30" w:author="瑋婷 徐" w:date="2025-01-03T16:20:00Z" w16du:dateUtc="2025-01-03T08:20:00Z"/>
                <w:rFonts w:asciiTheme="majorEastAsia" w:eastAsia="標楷體" w:hAnsiTheme="majorEastAsia" w:cstheme="majorEastAsia"/>
                <w:color w:val="000000"/>
                <w:rPrChange w:id="5831" w:author="瑋婷 徐" w:date="2025-01-06T15:34:00Z" w16du:dateUtc="2025-01-06T07:34:00Z">
                  <w:rPr>
                    <w:ins w:id="5832" w:author="瑋婷 徐" w:date="2025-01-03T16:20:00Z" w16du:dateUtc="2025-01-03T08:20:00Z"/>
                    <w:rFonts w:cs="Calibri"/>
                    <w:color w:val="000000"/>
                    <w:sz w:val="22"/>
                  </w:rPr>
                </w:rPrChange>
              </w:rPr>
              <w:pPrChange w:id="58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34" w:author="瑋婷 徐" w:date="2025-01-03T16:20:00Z" w16du:dateUtc="2025-01-03T08:20:00Z">
              <w:r w:rsidRPr="00727E7E">
                <w:rPr>
                  <w:rFonts w:asciiTheme="majorEastAsia" w:eastAsia="標楷體" w:hAnsiTheme="majorEastAsia" w:cstheme="majorEastAsia"/>
                  <w:color w:val="000000"/>
                  <w:rPrChange w:id="5835" w:author="瑋婷 徐" w:date="2025-01-06T15:34:00Z" w16du:dateUtc="2025-01-06T07:34:00Z">
                    <w:rPr>
                      <w:rFonts w:cs="Calibri"/>
                      <w:color w:val="000000"/>
                      <w:sz w:val="22"/>
                    </w:rPr>
                  </w:rPrChange>
                </w:rPr>
                <w:t>*</w:t>
              </w:r>
            </w:ins>
          </w:p>
        </w:tc>
        <w:tc>
          <w:tcPr>
            <w:tcW w:w="129" w:type="pct"/>
          </w:tcPr>
          <w:p w14:paraId="4F2E12D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836" w:author="瑋婷 徐" w:date="2025-01-03T16:33:00Z" w16du:dateUtc="2025-01-03T08:33:00Z"/>
                <w:rFonts w:asciiTheme="majorEastAsia" w:eastAsia="標楷體" w:hAnsiTheme="majorEastAsia" w:cstheme="majorEastAsia"/>
                <w:color w:val="000000"/>
              </w:rPr>
            </w:pPr>
          </w:p>
        </w:tc>
        <w:tc>
          <w:tcPr>
            <w:tcW w:w="129" w:type="pct"/>
            <w:noWrap/>
            <w:hideMark/>
          </w:tcPr>
          <w:p w14:paraId="42BACD0A" w14:textId="19398849"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37" w:author="瑋婷 徐" w:date="2025-01-03T16:20:00Z" w16du:dateUtc="2025-01-03T08:20:00Z"/>
                <w:rFonts w:asciiTheme="majorEastAsia" w:eastAsia="標楷體" w:hAnsiTheme="majorEastAsia" w:cstheme="majorEastAsia"/>
                <w:color w:val="000000"/>
                <w:rPrChange w:id="5838" w:author="瑋婷 徐" w:date="2025-01-06T15:34:00Z" w16du:dateUtc="2025-01-06T07:34:00Z">
                  <w:rPr>
                    <w:ins w:id="5839" w:author="瑋婷 徐" w:date="2025-01-03T16:20:00Z" w16du:dateUtc="2025-01-03T08:20:00Z"/>
                    <w:rFonts w:cs="Calibri"/>
                    <w:color w:val="000000"/>
                    <w:sz w:val="22"/>
                  </w:rPr>
                </w:rPrChange>
              </w:rPr>
              <w:pPrChange w:id="58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41" w:author="瑋婷 徐" w:date="2025-01-03T16:20:00Z" w16du:dateUtc="2025-01-03T08:20:00Z">
              <w:r w:rsidRPr="00727E7E">
                <w:rPr>
                  <w:rFonts w:asciiTheme="majorEastAsia" w:eastAsia="標楷體" w:hAnsiTheme="majorEastAsia" w:cstheme="majorEastAsia"/>
                  <w:color w:val="000000"/>
                  <w:rPrChange w:id="5842" w:author="瑋婷 徐" w:date="2025-01-06T15:34:00Z" w16du:dateUtc="2025-01-06T07:34:00Z">
                    <w:rPr>
                      <w:rFonts w:cs="Calibri"/>
                      <w:color w:val="000000"/>
                      <w:sz w:val="22"/>
                    </w:rPr>
                  </w:rPrChange>
                </w:rPr>
                <w:t>*</w:t>
              </w:r>
            </w:ins>
          </w:p>
        </w:tc>
        <w:tc>
          <w:tcPr>
            <w:tcW w:w="129" w:type="pct"/>
            <w:noWrap/>
            <w:hideMark/>
          </w:tcPr>
          <w:p w14:paraId="1358CA3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43" w:author="瑋婷 徐" w:date="2025-01-03T16:20:00Z" w16du:dateUtc="2025-01-03T08:20:00Z"/>
                <w:rFonts w:asciiTheme="majorEastAsia" w:eastAsia="標楷體" w:hAnsiTheme="majorEastAsia" w:cstheme="majorEastAsia"/>
                <w:color w:val="000000"/>
                <w:rPrChange w:id="5844" w:author="瑋婷 徐" w:date="2025-01-06T15:34:00Z" w16du:dateUtc="2025-01-06T07:34:00Z">
                  <w:rPr>
                    <w:ins w:id="5845" w:author="瑋婷 徐" w:date="2025-01-03T16:20:00Z" w16du:dateUtc="2025-01-03T08:20:00Z"/>
                    <w:rFonts w:cs="Calibri"/>
                    <w:color w:val="000000"/>
                    <w:sz w:val="22"/>
                  </w:rPr>
                </w:rPrChange>
              </w:rPr>
              <w:pPrChange w:id="58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47" w:author="瑋婷 徐" w:date="2025-01-03T16:20:00Z" w16du:dateUtc="2025-01-03T08:20:00Z">
              <w:r w:rsidRPr="00727E7E">
                <w:rPr>
                  <w:rFonts w:asciiTheme="majorEastAsia" w:eastAsia="標楷體" w:hAnsiTheme="majorEastAsia" w:cstheme="majorEastAsia"/>
                  <w:color w:val="000000"/>
                  <w:rPrChange w:id="5848" w:author="瑋婷 徐" w:date="2025-01-06T15:34:00Z" w16du:dateUtc="2025-01-06T07:34:00Z">
                    <w:rPr>
                      <w:rFonts w:cs="Calibri"/>
                      <w:color w:val="000000"/>
                      <w:sz w:val="22"/>
                    </w:rPr>
                  </w:rPrChange>
                </w:rPr>
                <w:t>*</w:t>
              </w:r>
            </w:ins>
          </w:p>
        </w:tc>
        <w:tc>
          <w:tcPr>
            <w:tcW w:w="175" w:type="pct"/>
            <w:noWrap/>
            <w:hideMark/>
          </w:tcPr>
          <w:p w14:paraId="50530BD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49" w:author="瑋婷 徐" w:date="2025-01-03T16:20:00Z" w16du:dateUtc="2025-01-03T08:20:00Z"/>
                <w:rFonts w:asciiTheme="majorEastAsia" w:eastAsia="標楷體" w:hAnsiTheme="majorEastAsia" w:cstheme="majorEastAsia"/>
                <w:color w:val="000000"/>
                <w:rPrChange w:id="5850" w:author="瑋婷 徐" w:date="2025-01-06T15:34:00Z" w16du:dateUtc="2025-01-06T07:34:00Z">
                  <w:rPr>
                    <w:ins w:id="5851" w:author="瑋婷 徐" w:date="2025-01-03T16:20:00Z" w16du:dateUtc="2025-01-03T08:20:00Z"/>
                    <w:rFonts w:cs="Calibri"/>
                    <w:color w:val="000000"/>
                    <w:sz w:val="22"/>
                  </w:rPr>
                </w:rPrChange>
              </w:rPr>
              <w:pPrChange w:id="58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53" w:author="瑋婷 徐" w:date="2025-01-03T16:20:00Z" w16du:dateUtc="2025-01-03T08:20:00Z">
              <w:r w:rsidRPr="00727E7E">
                <w:rPr>
                  <w:rFonts w:asciiTheme="majorEastAsia" w:eastAsia="標楷體" w:hAnsiTheme="majorEastAsia" w:cstheme="majorEastAsia"/>
                  <w:color w:val="000000"/>
                  <w:rPrChange w:id="5854" w:author="瑋婷 徐" w:date="2025-01-06T15:34:00Z" w16du:dateUtc="2025-01-06T07:34:00Z">
                    <w:rPr>
                      <w:rFonts w:cs="Calibri"/>
                      <w:color w:val="000000"/>
                      <w:sz w:val="22"/>
                    </w:rPr>
                  </w:rPrChange>
                </w:rPr>
                <w:t>*</w:t>
              </w:r>
            </w:ins>
          </w:p>
        </w:tc>
        <w:tc>
          <w:tcPr>
            <w:tcW w:w="175" w:type="pct"/>
            <w:noWrap/>
            <w:hideMark/>
          </w:tcPr>
          <w:p w14:paraId="1CFAA2E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55" w:author="瑋婷 徐" w:date="2025-01-03T16:20:00Z" w16du:dateUtc="2025-01-03T08:20:00Z"/>
                <w:rFonts w:asciiTheme="majorEastAsia" w:eastAsia="標楷體" w:hAnsiTheme="majorEastAsia" w:cstheme="majorEastAsia"/>
                <w:color w:val="000000"/>
                <w:rPrChange w:id="5856" w:author="瑋婷 徐" w:date="2025-01-06T15:34:00Z" w16du:dateUtc="2025-01-06T07:34:00Z">
                  <w:rPr>
                    <w:ins w:id="5857" w:author="瑋婷 徐" w:date="2025-01-03T16:20:00Z" w16du:dateUtc="2025-01-03T08:20:00Z"/>
                    <w:rFonts w:cs="Calibri"/>
                    <w:color w:val="000000"/>
                    <w:sz w:val="22"/>
                  </w:rPr>
                </w:rPrChange>
              </w:rPr>
              <w:pPrChange w:id="58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602FA4A6"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859" w:author="瑋婷 徐" w:date="2025-01-03T16:33:00Z" w16du:dateUtc="2025-01-03T08:33:00Z"/>
                <w:rFonts w:asciiTheme="majorEastAsia" w:eastAsia="標楷體" w:hAnsiTheme="majorEastAsia" w:cstheme="majorEastAsia"/>
                <w:color w:val="000000"/>
              </w:rPr>
            </w:pPr>
          </w:p>
        </w:tc>
        <w:tc>
          <w:tcPr>
            <w:tcW w:w="175" w:type="pct"/>
            <w:noWrap/>
            <w:hideMark/>
          </w:tcPr>
          <w:p w14:paraId="564869A8" w14:textId="1716C92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60" w:author="瑋婷 徐" w:date="2025-01-03T16:20:00Z" w16du:dateUtc="2025-01-03T08:20:00Z"/>
                <w:rFonts w:asciiTheme="majorEastAsia" w:eastAsia="標楷體" w:hAnsiTheme="majorEastAsia" w:cstheme="majorEastAsia"/>
                <w:color w:val="000000"/>
                <w:rPrChange w:id="5861" w:author="瑋婷 徐" w:date="2025-01-06T15:34:00Z" w16du:dateUtc="2025-01-06T07:34:00Z">
                  <w:rPr>
                    <w:ins w:id="5862" w:author="瑋婷 徐" w:date="2025-01-03T16:20:00Z" w16du:dateUtc="2025-01-03T08:20:00Z"/>
                    <w:rFonts w:cs="Calibri"/>
                    <w:color w:val="000000"/>
                    <w:sz w:val="22"/>
                  </w:rPr>
                </w:rPrChange>
              </w:rPr>
              <w:pPrChange w:id="58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64" w:author="瑋婷 徐" w:date="2025-01-03T16:20:00Z" w16du:dateUtc="2025-01-03T08:20:00Z">
              <w:r w:rsidRPr="00727E7E">
                <w:rPr>
                  <w:rFonts w:asciiTheme="majorEastAsia" w:eastAsia="標楷體" w:hAnsiTheme="majorEastAsia" w:cstheme="majorEastAsia"/>
                  <w:color w:val="000000"/>
                  <w:rPrChange w:id="5865" w:author="瑋婷 徐" w:date="2025-01-06T15:34:00Z" w16du:dateUtc="2025-01-06T07:34:00Z">
                    <w:rPr>
                      <w:rFonts w:cs="Calibri"/>
                      <w:color w:val="000000"/>
                      <w:sz w:val="22"/>
                    </w:rPr>
                  </w:rPrChange>
                </w:rPr>
                <w:t>*</w:t>
              </w:r>
            </w:ins>
          </w:p>
        </w:tc>
        <w:tc>
          <w:tcPr>
            <w:tcW w:w="175" w:type="pct"/>
            <w:noWrap/>
            <w:hideMark/>
          </w:tcPr>
          <w:p w14:paraId="330A47E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66" w:author="瑋婷 徐" w:date="2025-01-03T16:20:00Z" w16du:dateUtc="2025-01-03T08:20:00Z"/>
                <w:rFonts w:asciiTheme="majorEastAsia" w:eastAsia="標楷體" w:hAnsiTheme="majorEastAsia" w:cstheme="majorEastAsia"/>
                <w:color w:val="000000"/>
                <w:rPrChange w:id="5867" w:author="瑋婷 徐" w:date="2025-01-06T15:34:00Z" w16du:dateUtc="2025-01-06T07:34:00Z">
                  <w:rPr>
                    <w:ins w:id="5868" w:author="瑋婷 徐" w:date="2025-01-03T16:20:00Z" w16du:dateUtc="2025-01-03T08:20:00Z"/>
                    <w:rFonts w:cs="Calibri"/>
                    <w:color w:val="000000"/>
                    <w:sz w:val="22"/>
                  </w:rPr>
                </w:rPrChange>
              </w:rPr>
              <w:pPrChange w:id="58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C74EB5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70" w:author="瑋婷 徐" w:date="2025-01-03T16:20:00Z" w16du:dateUtc="2025-01-03T08:20:00Z"/>
                <w:rFonts w:asciiTheme="majorEastAsia" w:eastAsia="標楷體" w:hAnsiTheme="majorEastAsia" w:cstheme="majorEastAsia"/>
                <w:rPrChange w:id="5871" w:author="瑋婷 徐" w:date="2025-01-06T15:34:00Z" w16du:dateUtc="2025-01-06T07:34:00Z">
                  <w:rPr>
                    <w:ins w:id="5872" w:author="瑋婷 徐" w:date="2025-01-03T16:20:00Z" w16du:dateUtc="2025-01-03T08:20:00Z"/>
                    <w:rFonts w:ascii="Times New Roman" w:eastAsia="Times New Roman" w:hAnsi="Times New Roman" w:cs="Times New Roman"/>
                    <w:sz w:val="20"/>
                    <w:szCs w:val="20"/>
                  </w:rPr>
                </w:rPrChange>
              </w:rPr>
              <w:pPrChange w:id="58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C74551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74" w:author="瑋婷 徐" w:date="2025-01-03T16:20:00Z" w16du:dateUtc="2025-01-03T08:20:00Z"/>
                <w:rFonts w:asciiTheme="majorEastAsia" w:eastAsia="標楷體" w:hAnsiTheme="majorEastAsia" w:cstheme="majorEastAsia"/>
                <w:rPrChange w:id="5875" w:author="瑋婷 徐" w:date="2025-01-06T15:34:00Z" w16du:dateUtc="2025-01-06T07:34:00Z">
                  <w:rPr>
                    <w:ins w:id="5876" w:author="瑋婷 徐" w:date="2025-01-03T16:20:00Z" w16du:dateUtc="2025-01-03T08:20:00Z"/>
                    <w:rFonts w:ascii="Times New Roman" w:eastAsia="Times New Roman" w:hAnsi="Times New Roman" w:cs="Times New Roman"/>
                    <w:sz w:val="20"/>
                    <w:szCs w:val="20"/>
                  </w:rPr>
                </w:rPrChange>
              </w:rPr>
              <w:pPrChange w:id="58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5F07AC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78" w:author="瑋婷 徐" w:date="2025-01-03T16:20:00Z" w16du:dateUtc="2025-01-03T08:20:00Z"/>
                <w:rFonts w:asciiTheme="majorEastAsia" w:eastAsia="標楷體" w:hAnsiTheme="majorEastAsia" w:cstheme="majorEastAsia"/>
                <w:rPrChange w:id="5879" w:author="瑋婷 徐" w:date="2025-01-06T15:34:00Z" w16du:dateUtc="2025-01-06T07:34:00Z">
                  <w:rPr>
                    <w:ins w:id="5880" w:author="瑋婷 徐" w:date="2025-01-03T16:20:00Z" w16du:dateUtc="2025-01-03T08:20:00Z"/>
                    <w:rFonts w:ascii="Times New Roman" w:eastAsia="Times New Roman" w:hAnsi="Times New Roman" w:cs="Times New Roman"/>
                    <w:sz w:val="20"/>
                    <w:szCs w:val="20"/>
                  </w:rPr>
                </w:rPrChange>
              </w:rPr>
              <w:pPrChange w:id="58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5A37CC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82" w:author="瑋婷 徐" w:date="2025-01-03T16:20:00Z" w16du:dateUtc="2025-01-03T08:20:00Z"/>
                <w:rFonts w:asciiTheme="majorEastAsia" w:eastAsia="標楷體" w:hAnsiTheme="majorEastAsia" w:cstheme="majorEastAsia"/>
                <w:rPrChange w:id="5883" w:author="瑋婷 徐" w:date="2025-01-06T15:34:00Z" w16du:dateUtc="2025-01-06T07:34:00Z">
                  <w:rPr>
                    <w:ins w:id="5884" w:author="瑋婷 徐" w:date="2025-01-03T16:20:00Z" w16du:dateUtc="2025-01-03T08:20:00Z"/>
                    <w:rFonts w:ascii="Times New Roman" w:eastAsia="Times New Roman" w:hAnsi="Times New Roman" w:cs="Times New Roman"/>
                    <w:sz w:val="20"/>
                    <w:szCs w:val="20"/>
                  </w:rPr>
                </w:rPrChange>
              </w:rPr>
              <w:pPrChange w:id="58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BF6157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86" w:author="瑋婷 徐" w:date="2025-01-03T16:20:00Z" w16du:dateUtc="2025-01-03T08:20:00Z"/>
                <w:rFonts w:asciiTheme="majorEastAsia" w:eastAsia="標楷體" w:hAnsiTheme="majorEastAsia" w:cstheme="majorEastAsia"/>
                <w:rPrChange w:id="5887" w:author="瑋婷 徐" w:date="2025-01-06T15:34:00Z" w16du:dateUtc="2025-01-06T07:34:00Z">
                  <w:rPr>
                    <w:ins w:id="5888" w:author="瑋婷 徐" w:date="2025-01-03T16:20:00Z" w16du:dateUtc="2025-01-03T08:20:00Z"/>
                    <w:rFonts w:ascii="Times New Roman" w:eastAsia="Times New Roman" w:hAnsi="Times New Roman" w:cs="Times New Roman"/>
                    <w:sz w:val="20"/>
                    <w:szCs w:val="20"/>
                  </w:rPr>
                </w:rPrChange>
              </w:rPr>
              <w:pPrChange w:id="58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AA23AC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90" w:author="瑋婷 徐" w:date="2025-01-03T16:20:00Z" w16du:dateUtc="2025-01-03T08:20:00Z"/>
                <w:rFonts w:asciiTheme="majorEastAsia" w:eastAsia="標楷體" w:hAnsiTheme="majorEastAsia" w:cstheme="majorEastAsia"/>
                <w:rPrChange w:id="5891" w:author="瑋婷 徐" w:date="2025-01-06T15:34:00Z" w16du:dateUtc="2025-01-06T07:34:00Z">
                  <w:rPr>
                    <w:ins w:id="5892" w:author="瑋婷 徐" w:date="2025-01-03T16:20:00Z" w16du:dateUtc="2025-01-03T08:20:00Z"/>
                    <w:rFonts w:ascii="Times New Roman" w:eastAsia="Times New Roman" w:hAnsi="Times New Roman" w:cs="Times New Roman"/>
                    <w:sz w:val="20"/>
                    <w:szCs w:val="20"/>
                  </w:rPr>
                </w:rPrChange>
              </w:rPr>
              <w:pPrChange w:id="58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60A3940B" w14:textId="77777777" w:rsidTr="00B436F0">
        <w:trPr>
          <w:cnfStyle w:val="000000100000" w:firstRow="0" w:lastRow="0" w:firstColumn="0" w:lastColumn="0" w:oddVBand="0" w:evenVBand="0" w:oddHBand="1" w:evenHBand="0" w:firstRowFirstColumn="0" w:firstRowLastColumn="0" w:lastRowFirstColumn="0" w:lastRowLastColumn="0"/>
          <w:trHeight w:val="300"/>
          <w:ins w:id="5894"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5B33C0E" w14:textId="77777777" w:rsidR="00DA433E" w:rsidRPr="00727E7E" w:rsidRDefault="00DA433E">
            <w:pPr>
              <w:spacing w:line="360" w:lineRule="auto"/>
              <w:jc w:val="both"/>
              <w:rPr>
                <w:ins w:id="5895" w:author="瑋婷 徐" w:date="2025-01-03T16:20:00Z" w16du:dateUtc="2025-01-03T08:20:00Z"/>
                <w:rFonts w:asciiTheme="majorEastAsia" w:eastAsia="標楷體" w:hAnsiTheme="majorEastAsia" w:cstheme="majorEastAsia"/>
                <w:b w:val="0"/>
                <w:bCs w:val="0"/>
                <w:color w:val="000000"/>
                <w:rPrChange w:id="5896" w:author="瑋婷 徐" w:date="2025-01-06T15:34:00Z" w16du:dateUtc="2025-01-06T07:34:00Z">
                  <w:rPr>
                    <w:ins w:id="5897" w:author="瑋婷 徐" w:date="2025-01-03T16:20:00Z" w16du:dateUtc="2025-01-03T08:20:00Z"/>
                    <w:rFonts w:cs="Calibri"/>
                    <w:color w:val="000000"/>
                    <w:sz w:val="22"/>
                  </w:rPr>
                </w:rPrChange>
              </w:rPr>
              <w:pPrChange w:id="5898" w:author="瑋婷 徐" w:date="2025-01-03T16:21:00Z" w16du:dateUtc="2025-01-03T08:21:00Z">
                <w:pPr/>
              </w:pPrChange>
            </w:pPr>
            <w:proofErr w:type="gramStart"/>
            <w:ins w:id="5899" w:author="瑋婷 徐" w:date="2025-01-03T16:20:00Z" w16du:dateUtc="2025-01-03T08:20:00Z">
              <w:r w:rsidRPr="00727E7E">
                <w:rPr>
                  <w:rFonts w:asciiTheme="majorEastAsia" w:eastAsia="標楷體" w:hAnsiTheme="majorEastAsia" w:cstheme="majorEastAsia"/>
                  <w:b w:val="0"/>
                  <w:bCs w:val="0"/>
                  <w:color w:val="000000"/>
                  <w:rPrChange w:id="5900" w:author="瑋婷 徐" w:date="2025-01-06T15:34:00Z" w16du:dateUtc="2025-01-06T07:34:00Z">
                    <w:rPr>
                      <w:rFonts w:cs="Calibri"/>
                      <w:color w:val="000000"/>
                      <w:sz w:val="22"/>
                    </w:rPr>
                  </w:rPrChange>
                </w:rPr>
                <w:t>灰林鴿</w:t>
              </w:r>
              <w:proofErr w:type="gramEnd"/>
              <w:r w:rsidRPr="00727E7E">
                <w:rPr>
                  <w:rFonts w:asciiTheme="majorEastAsia" w:eastAsia="標楷體" w:hAnsiTheme="majorEastAsia" w:cstheme="majorEastAsia"/>
                  <w:b w:val="0"/>
                  <w:bCs w:val="0"/>
                  <w:color w:val="000000"/>
                  <w:rPrChange w:id="5901" w:author="瑋婷 徐" w:date="2025-01-06T15:34:00Z" w16du:dateUtc="2025-01-06T07:34:00Z">
                    <w:rPr>
                      <w:rFonts w:cs="Calibri"/>
                      <w:color w:val="000000"/>
                      <w:sz w:val="22"/>
                    </w:rPr>
                  </w:rPrChange>
                </w:rPr>
                <w:t xml:space="preserve"> </w:t>
              </w:r>
            </w:ins>
          </w:p>
        </w:tc>
        <w:tc>
          <w:tcPr>
            <w:tcW w:w="1132" w:type="pct"/>
            <w:hideMark/>
          </w:tcPr>
          <w:p w14:paraId="7813E27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02" w:author="瑋婷 徐" w:date="2025-01-03T16:20:00Z" w16du:dateUtc="2025-01-03T08:20:00Z"/>
                <w:rFonts w:asciiTheme="majorEastAsia" w:eastAsia="標楷體" w:hAnsiTheme="majorEastAsia" w:cstheme="majorEastAsia"/>
                <w:i/>
                <w:iCs/>
                <w:color w:val="000000"/>
                <w:rPrChange w:id="5903" w:author="瑋婷 徐" w:date="2025-01-06T15:34:00Z" w16du:dateUtc="2025-01-06T07:34:00Z">
                  <w:rPr>
                    <w:ins w:id="5904" w:author="瑋婷 徐" w:date="2025-01-03T16:20:00Z" w16du:dateUtc="2025-01-03T08:20:00Z"/>
                    <w:rFonts w:cs="Calibri"/>
                    <w:i/>
                    <w:iCs/>
                    <w:color w:val="000000"/>
                    <w:sz w:val="22"/>
                  </w:rPr>
                </w:rPrChange>
              </w:rPr>
              <w:pPrChange w:id="59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906" w:author="瑋婷 徐" w:date="2025-01-03T16:20:00Z" w16du:dateUtc="2025-01-03T08:20:00Z">
              <w:r w:rsidRPr="00727E7E">
                <w:rPr>
                  <w:rFonts w:asciiTheme="majorEastAsia" w:eastAsia="標楷體" w:hAnsiTheme="majorEastAsia" w:cstheme="majorEastAsia"/>
                  <w:i/>
                  <w:iCs/>
                  <w:color w:val="000000"/>
                  <w:rPrChange w:id="5907" w:author="瑋婷 徐" w:date="2025-01-06T15:34:00Z" w16du:dateUtc="2025-01-06T07:34:00Z">
                    <w:rPr>
                      <w:rFonts w:cs="Calibri"/>
                      <w:i/>
                      <w:iCs/>
                      <w:color w:val="000000"/>
                      <w:sz w:val="22"/>
                    </w:rPr>
                  </w:rPrChange>
                </w:rPr>
                <w:t>Columba pulchricollis</w:t>
              </w:r>
            </w:ins>
          </w:p>
        </w:tc>
        <w:tc>
          <w:tcPr>
            <w:tcW w:w="129" w:type="pct"/>
            <w:noWrap/>
            <w:hideMark/>
          </w:tcPr>
          <w:p w14:paraId="2DE2DE8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08" w:author="瑋婷 徐" w:date="2025-01-03T16:20:00Z" w16du:dateUtc="2025-01-03T08:20:00Z"/>
                <w:rFonts w:asciiTheme="majorEastAsia" w:eastAsia="標楷體" w:hAnsiTheme="majorEastAsia" w:cstheme="majorEastAsia"/>
                <w:i/>
                <w:iCs/>
                <w:color w:val="000000"/>
                <w:rPrChange w:id="5909" w:author="瑋婷 徐" w:date="2025-01-06T15:34:00Z" w16du:dateUtc="2025-01-06T07:34:00Z">
                  <w:rPr>
                    <w:ins w:id="5910" w:author="瑋婷 徐" w:date="2025-01-03T16:20:00Z" w16du:dateUtc="2025-01-03T08:20:00Z"/>
                    <w:rFonts w:cs="Calibri"/>
                    <w:i/>
                    <w:iCs/>
                    <w:color w:val="000000"/>
                    <w:sz w:val="22"/>
                  </w:rPr>
                </w:rPrChange>
              </w:rPr>
              <w:pPrChange w:id="59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73805E1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12" w:author="瑋婷 徐" w:date="2025-01-03T16:20:00Z" w16du:dateUtc="2025-01-03T08:20:00Z"/>
                <w:rFonts w:asciiTheme="majorEastAsia" w:eastAsia="標楷體" w:hAnsiTheme="majorEastAsia" w:cstheme="majorEastAsia"/>
                <w:rPrChange w:id="5913" w:author="瑋婷 徐" w:date="2025-01-06T15:34:00Z" w16du:dateUtc="2025-01-06T07:34:00Z">
                  <w:rPr>
                    <w:ins w:id="5914" w:author="瑋婷 徐" w:date="2025-01-03T16:20:00Z" w16du:dateUtc="2025-01-03T08:20:00Z"/>
                    <w:rFonts w:ascii="Times New Roman" w:eastAsia="Times New Roman" w:hAnsi="Times New Roman" w:cs="Times New Roman"/>
                    <w:sz w:val="20"/>
                    <w:szCs w:val="20"/>
                  </w:rPr>
                </w:rPrChange>
              </w:rPr>
              <w:pPrChange w:id="59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EA5E81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16" w:author="瑋婷 徐" w:date="2025-01-03T16:20:00Z" w16du:dateUtc="2025-01-03T08:20:00Z"/>
                <w:rFonts w:asciiTheme="majorEastAsia" w:eastAsia="標楷體" w:hAnsiTheme="majorEastAsia" w:cstheme="majorEastAsia"/>
                <w:rPrChange w:id="5917" w:author="瑋婷 徐" w:date="2025-01-06T15:34:00Z" w16du:dateUtc="2025-01-06T07:34:00Z">
                  <w:rPr>
                    <w:ins w:id="5918" w:author="瑋婷 徐" w:date="2025-01-03T16:20:00Z" w16du:dateUtc="2025-01-03T08:20:00Z"/>
                    <w:rFonts w:ascii="Times New Roman" w:eastAsia="Times New Roman" w:hAnsi="Times New Roman" w:cs="Times New Roman"/>
                    <w:sz w:val="20"/>
                    <w:szCs w:val="20"/>
                  </w:rPr>
                </w:rPrChange>
              </w:rPr>
              <w:pPrChange w:id="59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DC6082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20" w:author="瑋婷 徐" w:date="2025-01-03T16:20:00Z" w16du:dateUtc="2025-01-03T08:20:00Z"/>
                <w:rFonts w:asciiTheme="majorEastAsia" w:eastAsia="標楷體" w:hAnsiTheme="majorEastAsia" w:cstheme="majorEastAsia"/>
                <w:rPrChange w:id="5921" w:author="瑋婷 徐" w:date="2025-01-06T15:34:00Z" w16du:dateUtc="2025-01-06T07:34:00Z">
                  <w:rPr>
                    <w:ins w:id="5922" w:author="瑋婷 徐" w:date="2025-01-03T16:20:00Z" w16du:dateUtc="2025-01-03T08:20:00Z"/>
                    <w:rFonts w:ascii="Times New Roman" w:eastAsia="Times New Roman" w:hAnsi="Times New Roman" w:cs="Times New Roman"/>
                    <w:sz w:val="20"/>
                    <w:szCs w:val="20"/>
                  </w:rPr>
                </w:rPrChange>
              </w:rPr>
              <w:pPrChange w:id="59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134CBA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24" w:author="瑋婷 徐" w:date="2025-01-03T16:20:00Z" w16du:dateUtc="2025-01-03T08:20:00Z"/>
                <w:rFonts w:asciiTheme="majorEastAsia" w:eastAsia="標楷體" w:hAnsiTheme="majorEastAsia" w:cstheme="majorEastAsia"/>
                <w:rPrChange w:id="5925" w:author="瑋婷 徐" w:date="2025-01-06T15:34:00Z" w16du:dateUtc="2025-01-06T07:34:00Z">
                  <w:rPr>
                    <w:ins w:id="5926" w:author="瑋婷 徐" w:date="2025-01-03T16:20:00Z" w16du:dateUtc="2025-01-03T08:20:00Z"/>
                    <w:rFonts w:ascii="Times New Roman" w:eastAsia="Times New Roman" w:hAnsi="Times New Roman" w:cs="Times New Roman"/>
                    <w:sz w:val="20"/>
                    <w:szCs w:val="20"/>
                  </w:rPr>
                </w:rPrChange>
              </w:rPr>
              <w:pPrChange w:id="59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17520E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28" w:author="瑋婷 徐" w:date="2025-01-03T16:20:00Z" w16du:dateUtc="2025-01-03T08:20:00Z"/>
                <w:rFonts w:asciiTheme="majorEastAsia" w:eastAsia="標楷體" w:hAnsiTheme="majorEastAsia" w:cstheme="majorEastAsia"/>
                <w:rPrChange w:id="5929" w:author="瑋婷 徐" w:date="2025-01-06T15:34:00Z" w16du:dateUtc="2025-01-06T07:34:00Z">
                  <w:rPr>
                    <w:ins w:id="5930" w:author="瑋婷 徐" w:date="2025-01-03T16:20:00Z" w16du:dateUtc="2025-01-03T08:20:00Z"/>
                    <w:rFonts w:ascii="Times New Roman" w:eastAsia="Times New Roman" w:hAnsi="Times New Roman" w:cs="Times New Roman"/>
                    <w:sz w:val="20"/>
                    <w:szCs w:val="20"/>
                  </w:rPr>
                </w:rPrChange>
              </w:rPr>
              <w:pPrChange w:id="59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211FDF24"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932" w:author="瑋婷 徐" w:date="2025-01-03T16:33:00Z" w16du:dateUtc="2025-01-03T08:33:00Z"/>
                <w:rFonts w:asciiTheme="majorEastAsia" w:eastAsia="標楷體" w:hAnsiTheme="majorEastAsia" w:cstheme="majorEastAsia"/>
              </w:rPr>
            </w:pPr>
          </w:p>
        </w:tc>
        <w:tc>
          <w:tcPr>
            <w:tcW w:w="129" w:type="pct"/>
            <w:noWrap/>
            <w:hideMark/>
          </w:tcPr>
          <w:p w14:paraId="757B2A75" w14:textId="35949B8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33" w:author="瑋婷 徐" w:date="2025-01-03T16:20:00Z" w16du:dateUtc="2025-01-03T08:20:00Z"/>
                <w:rFonts w:asciiTheme="majorEastAsia" w:eastAsia="標楷體" w:hAnsiTheme="majorEastAsia" w:cstheme="majorEastAsia"/>
                <w:rPrChange w:id="5934" w:author="瑋婷 徐" w:date="2025-01-06T15:34:00Z" w16du:dateUtc="2025-01-06T07:34:00Z">
                  <w:rPr>
                    <w:ins w:id="5935" w:author="瑋婷 徐" w:date="2025-01-03T16:20:00Z" w16du:dateUtc="2025-01-03T08:20:00Z"/>
                    <w:rFonts w:ascii="Times New Roman" w:eastAsia="Times New Roman" w:hAnsi="Times New Roman" w:cs="Times New Roman"/>
                    <w:sz w:val="20"/>
                    <w:szCs w:val="20"/>
                  </w:rPr>
                </w:rPrChange>
              </w:rPr>
              <w:pPrChange w:id="59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118B8B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37" w:author="瑋婷 徐" w:date="2025-01-03T16:20:00Z" w16du:dateUtc="2025-01-03T08:20:00Z"/>
                <w:rFonts w:asciiTheme="majorEastAsia" w:eastAsia="標楷體" w:hAnsiTheme="majorEastAsia" w:cstheme="majorEastAsia"/>
                <w:rPrChange w:id="5938" w:author="瑋婷 徐" w:date="2025-01-06T15:34:00Z" w16du:dateUtc="2025-01-06T07:34:00Z">
                  <w:rPr>
                    <w:ins w:id="5939" w:author="瑋婷 徐" w:date="2025-01-03T16:20:00Z" w16du:dateUtc="2025-01-03T08:20:00Z"/>
                    <w:rFonts w:ascii="Times New Roman" w:eastAsia="Times New Roman" w:hAnsi="Times New Roman" w:cs="Times New Roman"/>
                    <w:sz w:val="20"/>
                    <w:szCs w:val="20"/>
                  </w:rPr>
                </w:rPrChange>
              </w:rPr>
              <w:pPrChange w:id="59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C73728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41" w:author="瑋婷 徐" w:date="2025-01-03T16:20:00Z" w16du:dateUtc="2025-01-03T08:20:00Z"/>
                <w:rFonts w:asciiTheme="majorEastAsia" w:eastAsia="標楷體" w:hAnsiTheme="majorEastAsia" w:cstheme="majorEastAsia"/>
                <w:rPrChange w:id="5942" w:author="瑋婷 徐" w:date="2025-01-06T15:34:00Z" w16du:dateUtc="2025-01-06T07:34:00Z">
                  <w:rPr>
                    <w:ins w:id="5943" w:author="瑋婷 徐" w:date="2025-01-03T16:20:00Z" w16du:dateUtc="2025-01-03T08:20:00Z"/>
                    <w:rFonts w:ascii="Times New Roman" w:eastAsia="Times New Roman" w:hAnsi="Times New Roman" w:cs="Times New Roman"/>
                    <w:sz w:val="20"/>
                    <w:szCs w:val="20"/>
                  </w:rPr>
                </w:rPrChange>
              </w:rPr>
              <w:pPrChange w:id="59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3FDF01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45" w:author="瑋婷 徐" w:date="2025-01-03T16:20:00Z" w16du:dateUtc="2025-01-03T08:20:00Z"/>
                <w:rFonts w:asciiTheme="majorEastAsia" w:eastAsia="標楷體" w:hAnsiTheme="majorEastAsia" w:cstheme="majorEastAsia"/>
                <w:rPrChange w:id="5946" w:author="瑋婷 徐" w:date="2025-01-06T15:34:00Z" w16du:dateUtc="2025-01-06T07:34:00Z">
                  <w:rPr>
                    <w:ins w:id="5947" w:author="瑋婷 徐" w:date="2025-01-03T16:20:00Z" w16du:dateUtc="2025-01-03T08:20:00Z"/>
                    <w:rFonts w:ascii="Times New Roman" w:eastAsia="Times New Roman" w:hAnsi="Times New Roman" w:cs="Times New Roman"/>
                    <w:sz w:val="20"/>
                    <w:szCs w:val="20"/>
                  </w:rPr>
                </w:rPrChange>
              </w:rPr>
              <w:pPrChange w:id="59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2082603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949" w:author="瑋婷 徐" w:date="2025-01-03T16:33:00Z" w16du:dateUtc="2025-01-03T08:33:00Z"/>
                <w:rFonts w:asciiTheme="majorEastAsia" w:eastAsia="標楷體" w:hAnsiTheme="majorEastAsia" w:cstheme="majorEastAsia"/>
              </w:rPr>
            </w:pPr>
          </w:p>
        </w:tc>
        <w:tc>
          <w:tcPr>
            <w:tcW w:w="175" w:type="pct"/>
            <w:noWrap/>
            <w:hideMark/>
          </w:tcPr>
          <w:p w14:paraId="6FF0D282" w14:textId="1ECC5916"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50" w:author="瑋婷 徐" w:date="2025-01-03T16:20:00Z" w16du:dateUtc="2025-01-03T08:20:00Z"/>
                <w:rFonts w:asciiTheme="majorEastAsia" w:eastAsia="標楷體" w:hAnsiTheme="majorEastAsia" w:cstheme="majorEastAsia"/>
                <w:rPrChange w:id="5951" w:author="瑋婷 徐" w:date="2025-01-06T15:34:00Z" w16du:dateUtc="2025-01-06T07:34:00Z">
                  <w:rPr>
                    <w:ins w:id="5952" w:author="瑋婷 徐" w:date="2025-01-03T16:20:00Z" w16du:dateUtc="2025-01-03T08:20:00Z"/>
                    <w:rFonts w:ascii="Times New Roman" w:eastAsia="Times New Roman" w:hAnsi="Times New Roman" w:cs="Times New Roman"/>
                    <w:sz w:val="20"/>
                    <w:szCs w:val="20"/>
                  </w:rPr>
                </w:rPrChange>
              </w:rPr>
              <w:pPrChange w:id="59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4C8C6E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54" w:author="瑋婷 徐" w:date="2025-01-03T16:20:00Z" w16du:dateUtc="2025-01-03T08:20:00Z"/>
                <w:rFonts w:asciiTheme="majorEastAsia" w:eastAsia="標楷體" w:hAnsiTheme="majorEastAsia" w:cstheme="majorEastAsia"/>
                <w:rPrChange w:id="5955" w:author="瑋婷 徐" w:date="2025-01-06T15:34:00Z" w16du:dateUtc="2025-01-06T07:34:00Z">
                  <w:rPr>
                    <w:ins w:id="5956" w:author="瑋婷 徐" w:date="2025-01-03T16:20:00Z" w16du:dateUtc="2025-01-03T08:20:00Z"/>
                    <w:rFonts w:ascii="Times New Roman" w:eastAsia="Times New Roman" w:hAnsi="Times New Roman" w:cs="Times New Roman"/>
                    <w:sz w:val="20"/>
                    <w:szCs w:val="20"/>
                  </w:rPr>
                </w:rPrChange>
              </w:rPr>
              <w:pPrChange w:id="59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5845C2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58" w:author="瑋婷 徐" w:date="2025-01-03T16:20:00Z" w16du:dateUtc="2025-01-03T08:20:00Z"/>
                <w:rFonts w:asciiTheme="majorEastAsia" w:eastAsia="標楷體" w:hAnsiTheme="majorEastAsia" w:cstheme="majorEastAsia"/>
                <w:rPrChange w:id="5959" w:author="瑋婷 徐" w:date="2025-01-06T15:34:00Z" w16du:dateUtc="2025-01-06T07:34:00Z">
                  <w:rPr>
                    <w:ins w:id="5960" w:author="瑋婷 徐" w:date="2025-01-03T16:20:00Z" w16du:dateUtc="2025-01-03T08:20:00Z"/>
                    <w:rFonts w:ascii="Times New Roman" w:eastAsia="Times New Roman" w:hAnsi="Times New Roman" w:cs="Times New Roman"/>
                    <w:sz w:val="20"/>
                    <w:szCs w:val="20"/>
                  </w:rPr>
                </w:rPrChange>
              </w:rPr>
              <w:pPrChange w:id="59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1CEEBE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62" w:author="瑋婷 徐" w:date="2025-01-03T16:20:00Z" w16du:dateUtc="2025-01-03T08:20:00Z"/>
                <w:rFonts w:asciiTheme="majorEastAsia" w:eastAsia="標楷體" w:hAnsiTheme="majorEastAsia" w:cstheme="majorEastAsia"/>
                <w:color w:val="000000"/>
                <w:rPrChange w:id="5963" w:author="瑋婷 徐" w:date="2025-01-06T15:34:00Z" w16du:dateUtc="2025-01-06T07:34:00Z">
                  <w:rPr>
                    <w:ins w:id="5964" w:author="瑋婷 徐" w:date="2025-01-03T16:20:00Z" w16du:dateUtc="2025-01-03T08:20:00Z"/>
                    <w:rFonts w:cs="Calibri"/>
                    <w:color w:val="000000"/>
                    <w:sz w:val="22"/>
                  </w:rPr>
                </w:rPrChange>
              </w:rPr>
              <w:pPrChange w:id="59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966" w:author="瑋婷 徐" w:date="2025-01-03T16:20:00Z" w16du:dateUtc="2025-01-03T08:20:00Z">
              <w:r w:rsidRPr="00727E7E">
                <w:rPr>
                  <w:rFonts w:asciiTheme="majorEastAsia" w:eastAsia="標楷體" w:hAnsiTheme="majorEastAsia" w:cstheme="majorEastAsia"/>
                  <w:color w:val="000000"/>
                  <w:rPrChange w:id="5967" w:author="瑋婷 徐" w:date="2025-01-06T15:34:00Z" w16du:dateUtc="2025-01-06T07:34:00Z">
                    <w:rPr>
                      <w:rFonts w:cs="Calibri"/>
                      <w:color w:val="000000"/>
                      <w:sz w:val="22"/>
                    </w:rPr>
                  </w:rPrChange>
                </w:rPr>
                <w:t>*</w:t>
              </w:r>
            </w:ins>
          </w:p>
        </w:tc>
        <w:tc>
          <w:tcPr>
            <w:tcW w:w="175" w:type="pct"/>
            <w:noWrap/>
            <w:hideMark/>
          </w:tcPr>
          <w:p w14:paraId="5A3DB4B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68" w:author="瑋婷 徐" w:date="2025-01-03T16:20:00Z" w16du:dateUtc="2025-01-03T08:20:00Z"/>
                <w:rFonts w:asciiTheme="majorEastAsia" w:eastAsia="標楷體" w:hAnsiTheme="majorEastAsia" w:cstheme="majorEastAsia"/>
                <w:color w:val="000000"/>
                <w:rPrChange w:id="5969" w:author="瑋婷 徐" w:date="2025-01-06T15:34:00Z" w16du:dateUtc="2025-01-06T07:34:00Z">
                  <w:rPr>
                    <w:ins w:id="5970" w:author="瑋婷 徐" w:date="2025-01-03T16:20:00Z" w16du:dateUtc="2025-01-03T08:20:00Z"/>
                    <w:rFonts w:cs="Calibri"/>
                    <w:color w:val="000000"/>
                    <w:sz w:val="22"/>
                  </w:rPr>
                </w:rPrChange>
              </w:rPr>
              <w:pPrChange w:id="59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972" w:author="瑋婷 徐" w:date="2025-01-03T16:20:00Z" w16du:dateUtc="2025-01-03T08:20:00Z">
              <w:r w:rsidRPr="00727E7E">
                <w:rPr>
                  <w:rFonts w:asciiTheme="majorEastAsia" w:eastAsia="標楷體" w:hAnsiTheme="majorEastAsia" w:cstheme="majorEastAsia"/>
                  <w:color w:val="000000"/>
                  <w:rPrChange w:id="5973" w:author="瑋婷 徐" w:date="2025-01-06T15:34:00Z" w16du:dateUtc="2025-01-06T07:34:00Z">
                    <w:rPr>
                      <w:rFonts w:cs="Calibri"/>
                      <w:color w:val="000000"/>
                      <w:sz w:val="22"/>
                    </w:rPr>
                  </w:rPrChange>
                </w:rPr>
                <w:t>*</w:t>
              </w:r>
            </w:ins>
          </w:p>
        </w:tc>
        <w:tc>
          <w:tcPr>
            <w:tcW w:w="175" w:type="pct"/>
            <w:noWrap/>
            <w:hideMark/>
          </w:tcPr>
          <w:p w14:paraId="0C49E31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74" w:author="瑋婷 徐" w:date="2025-01-03T16:20:00Z" w16du:dateUtc="2025-01-03T08:20:00Z"/>
                <w:rFonts w:asciiTheme="majorEastAsia" w:eastAsia="標楷體" w:hAnsiTheme="majorEastAsia" w:cstheme="majorEastAsia"/>
                <w:color w:val="000000"/>
                <w:rPrChange w:id="5975" w:author="瑋婷 徐" w:date="2025-01-06T15:34:00Z" w16du:dateUtc="2025-01-06T07:34:00Z">
                  <w:rPr>
                    <w:ins w:id="5976" w:author="瑋婷 徐" w:date="2025-01-03T16:20:00Z" w16du:dateUtc="2025-01-03T08:20:00Z"/>
                    <w:rFonts w:cs="Calibri"/>
                    <w:color w:val="000000"/>
                    <w:sz w:val="22"/>
                  </w:rPr>
                </w:rPrChange>
              </w:rPr>
              <w:pPrChange w:id="59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978" w:author="瑋婷 徐" w:date="2025-01-03T16:20:00Z" w16du:dateUtc="2025-01-03T08:20:00Z">
              <w:r w:rsidRPr="00727E7E">
                <w:rPr>
                  <w:rFonts w:asciiTheme="majorEastAsia" w:eastAsia="標楷體" w:hAnsiTheme="majorEastAsia" w:cstheme="majorEastAsia"/>
                  <w:color w:val="000000"/>
                  <w:rPrChange w:id="5979" w:author="瑋婷 徐" w:date="2025-01-06T15:34:00Z" w16du:dateUtc="2025-01-06T07:34:00Z">
                    <w:rPr>
                      <w:rFonts w:cs="Calibri"/>
                      <w:color w:val="000000"/>
                      <w:sz w:val="22"/>
                    </w:rPr>
                  </w:rPrChange>
                </w:rPr>
                <w:t>*</w:t>
              </w:r>
            </w:ins>
          </w:p>
        </w:tc>
        <w:tc>
          <w:tcPr>
            <w:tcW w:w="175" w:type="pct"/>
            <w:noWrap/>
            <w:hideMark/>
          </w:tcPr>
          <w:p w14:paraId="0999955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80" w:author="瑋婷 徐" w:date="2025-01-03T16:20:00Z" w16du:dateUtc="2025-01-03T08:20:00Z"/>
                <w:rFonts w:asciiTheme="majorEastAsia" w:eastAsia="標楷體" w:hAnsiTheme="majorEastAsia" w:cstheme="majorEastAsia"/>
                <w:color w:val="000000"/>
                <w:rPrChange w:id="5981" w:author="瑋婷 徐" w:date="2025-01-06T15:34:00Z" w16du:dateUtc="2025-01-06T07:34:00Z">
                  <w:rPr>
                    <w:ins w:id="5982" w:author="瑋婷 徐" w:date="2025-01-03T16:20:00Z" w16du:dateUtc="2025-01-03T08:20:00Z"/>
                    <w:rFonts w:cs="Calibri"/>
                    <w:color w:val="000000"/>
                    <w:sz w:val="22"/>
                  </w:rPr>
                </w:rPrChange>
              </w:rPr>
              <w:pPrChange w:id="59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402F5F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84" w:author="瑋婷 徐" w:date="2025-01-03T16:20:00Z" w16du:dateUtc="2025-01-03T08:20:00Z"/>
                <w:rFonts w:asciiTheme="majorEastAsia" w:eastAsia="標楷體" w:hAnsiTheme="majorEastAsia" w:cstheme="majorEastAsia"/>
                <w:color w:val="000000"/>
                <w:rPrChange w:id="5985" w:author="瑋婷 徐" w:date="2025-01-06T15:34:00Z" w16du:dateUtc="2025-01-06T07:34:00Z">
                  <w:rPr>
                    <w:ins w:id="5986" w:author="瑋婷 徐" w:date="2025-01-03T16:20:00Z" w16du:dateUtc="2025-01-03T08:20:00Z"/>
                    <w:rFonts w:cs="Calibri"/>
                    <w:color w:val="000000"/>
                    <w:sz w:val="22"/>
                  </w:rPr>
                </w:rPrChange>
              </w:rPr>
              <w:pPrChange w:id="59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988" w:author="瑋婷 徐" w:date="2025-01-03T16:20:00Z" w16du:dateUtc="2025-01-03T08:20:00Z">
              <w:r w:rsidRPr="00727E7E">
                <w:rPr>
                  <w:rFonts w:asciiTheme="majorEastAsia" w:eastAsia="標楷體" w:hAnsiTheme="majorEastAsia" w:cstheme="majorEastAsia"/>
                  <w:color w:val="000000"/>
                  <w:rPrChange w:id="5989" w:author="瑋婷 徐" w:date="2025-01-06T15:34:00Z" w16du:dateUtc="2025-01-06T07:34:00Z">
                    <w:rPr>
                      <w:rFonts w:cs="Calibri"/>
                      <w:color w:val="000000"/>
                      <w:sz w:val="22"/>
                    </w:rPr>
                  </w:rPrChange>
                </w:rPr>
                <w:t>*</w:t>
              </w:r>
            </w:ins>
          </w:p>
        </w:tc>
      </w:tr>
      <w:tr w:rsidR="00B436F0" w:rsidRPr="00727E7E" w14:paraId="61D5B221" w14:textId="77777777" w:rsidTr="00B436F0">
        <w:trPr>
          <w:trHeight w:val="300"/>
          <w:ins w:id="5990"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E735F7B" w14:textId="77777777" w:rsidR="00DA433E" w:rsidRPr="00727E7E" w:rsidRDefault="00DA433E">
            <w:pPr>
              <w:spacing w:line="360" w:lineRule="auto"/>
              <w:jc w:val="both"/>
              <w:rPr>
                <w:ins w:id="5991" w:author="瑋婷 徐" w:date="2025-01-03T16:20:00Z" w16du:dateUtc="2025-01-03T08:20:00Z"/>
                <w:rFonts w:asciiTheme="majorEastAsia" w:eastAsia="標楷體" w:hAnsiTheme="majorEastAsia" w:cstheme="majorEastAsia"/>
                <w:b w:val="0"/>
                <w:bCs w:val="0"/>
                <w:color w:val="000000"/>
                <w:rPrChange w:id="5992" w:author="瑋婷 徐" w:date="2025-01-06T15:34:00Z" w16du:dateUtc="2025-01-06T07:34:00Z">
                  <w:rPr>
                    <w:ins w:id="5993" w:author="瑋婷 徐" w:date="2025-01-03T16:20:00Z" w16du:dateUtc="2025-01-03T08:20:00Z"/>
                    <w:rFonts w:cs="Calibri"/>
                    <w:color w:val="000000"/>
                    <w:sz w:val="22"/>
                  </w:rPr>
                </w:rPrChange>
              </w:rPr>
              <w:pPrChange w:id="5994" w:author="瑋婷 徐" w:date="2025-01-03T16:21:00Z" w16du:dateUtc="2025-01-03T08:21:00Z">
                <w:pPr/>
              </w:pPrChange>
            </w:pPr>
            <w:ins w:id="5995" w:author="瑋婷 徐" w:date="2025-01-03T16:20:00Z" w16du:dateUtc="2025-01-03T08:20:00Z">
              <w:r w:rsidRPr="00727E7E">
                <w:rPr>
                  <w:rFonts w:asciiTheme="majorEastAsia" w:eastAsia="標楷體" w:hAnsiTheme="majorEastAsia" w:cstheme="majorEastAsia"/>
                  <w:b w:val="0"/>
                  <w:bCs w:val="0"/>
                  <w:color w:val="000000"/>
                  <w:rPrChange w:id="5996" w:author="瑋婷 徐" w:date="2025-01-06T15:34:00Z" w16du:dateUtc="2025-01-06T07:34:00Z">
                    <w:rPr>
                      <w:rFonts w:cs="Calibri"/>
                      <w:color w:val="000000"/>
                      <w:sz w:val="22"/>
                    </w:rPr>
                  </w:rPrChange>
                </w:rPr>
                <w:t>金背</w:t>
              </w:r>
              <w:proofErr w:type="gramStart"/>
              <w:r w:rsidRPr="00727E7E">
                <w:rPr>
                  <w:rFonts w:asciiTheme="majorEastAsia" w:eastAsia="標楷體" w:hAnsiTheme="majorEastAsia" w:cstheme="majorEastAsia"/>
                  <w:b w:val="0"/>
                  <w:bCs w:val="0"/>
                  <w:color w:val="000000"/>
                  <w:rPrChange w:id="5997" w:author="瑋婷 徐" w:date="2025-01-06T15:34:00Z" w16du:dateUtc="2025-01-06T07:34:00Z">
                    <w:rPr>
                      <w:rFonts w:cs="Calibri"/>
                      <w:color w:val="000000"/>
                      <w:sz w:val="22"/>
                    </w:rPr>
                  </w:rPrChange>
                </w:rPr>
                <w:t>鳩</w:t>
              </w:r>
              <w:proofErr w:type="gramEnd"/>
              <w:r w:rsidRPr="00727E7E">
                <w:rPr>
                  <w:rFonts w:asciiTheme="majorEastAsia" w:eastAsia="標楷體" w:hAnsiTheme="majorEastAsia" w:cstheme="majorEastAsia"/>
                  <w:b w:val="0"/>
                  <w:bCs w:val="0"/>
                  <w:color w:val="000000"/>
                  <w:rPrChange w:id="5998"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5999"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6000" w:author="瑋婷 徐" w:date="2025-01-06T15:34:00Z" w16du:dateUtc="2025-01-06T07:34:00Z">
                    <w:rPr>
                      <w:rFonts w:cs="Calibri"/>
                      <w:color w:val="000000"/>
                      <w:sz w:val="22"/>
                    </w:rPr>
                  </w:rPrChange>
                </w:rPr>
                <w:t xml:space="preserve"> </w:t>
              </w:r>
            </w:ins>
          </w:p>
        </w:tc>
        <w:tc>
          <w:tcPr>
            <w:tcW w:w="1132" w:type="pct"/>
            <w:hideMark/>
          </w:tcPr>
          <w:p w14:paraId="2B22EAB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01" w:author="瑋婷 徐" w:date="2025-01-03T16:20:00Z" w16du:dateUtc="2025-01-03T08:20:00Z"/>
                <w:rFonts w:asciiTheme="majorEastAsia" w:eastAsia="標楷體" w:hAnsiTheme="majorEastAsia" w:cstheme="majorEastAsia"/>
                <w:i/>
                <w:iCs/>
                <w:color w:val="000000"/>
                <w:rPrChange w:id="6002" w:author="瑋婷 徐" w:date="2025-01-06T15:34:00Z" w16du:dateUtc="2025-01-06T07:34:00Z">
                  <w:rPr>
                    <w:ins w:id="6003" w:author="瑋婷 徐" w:date="2025-01-03T16:20:00Z" w16du:dateUtc="2025-01-03T08:20:00Z"/>
                    <w:rFonts w:cs="Calibri"/>
                    <w:i/>
                    <w:iCs/>
                    <w:color w:val="000000"/>
                    <w:sz w:val="22"/>
                  </w:rPr>
                </w:rPrChange>
              </w:rPr>
              <w:pPrChange w:id="60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005" w:author="瑋婷 徐" w:date="2025-01-03T16:20:00Z" w16du:dateUtc="2025-01-03T08:20:00Z">
              <w:r w:rsidRPr="00727E7E">
                <w:rPr>
                  <w:rFonts w:asciiTheme="majorEastAsia" w:eastAsia="標楷體" w:hAnsiTheme="majorEastAsia" w:cstheme="majorEastAsia"/>
                  <w:i/>
                  <w:iCs/>
                  <w:color w:val="000000"/>
                  <w:rPrChange w:id="6006" w:author="瑋婷 徐" w:date="2025-01-06T15:34:00Z" w16du:dateUtc="2025-01-06T07:34:00Z">
                    <w:rPr>
                      <w:rFonts w:cs="Calibri"/>
                      <w:i/>
                      <w:iCs/>
                      <w:color w:val="000000"/>
                      <w:sz w:val="22"/>
                    </w:rPr>
                  </w:rPrChange>
                </w:rPr>
                <w:t>Streptopelia orientalis</w:t>
              </w:r>
            </w:ins>
          </w:p>
        </w:tc>
        <w:tc>
          <w:tcPr>
            <w:tcW w:w="129" w:type="pct"/>
            <w:noWrap/>
            <w:hideMark/>
          </w:tcPr>
          <w:p w14:paraId="75926FA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07" w:author="瑋婷 徐" w:date="2025-01-03T16:20:00Z" w16du:dateUtc="2025-01-03T08:20:00Z"/>
                <w:rFonts w:asciiTheme="majorEastAsia" w:eastAsia="標楷體" w:hAnsiTheme="majorEastAsia" w:cstheme="majorEastAsia"/>
                <w:color w:val="000000"/>
                <w:rPrChange w:id="6008" w:author="瑋婷 徐" w:date="2025-01-06T15:34:00Z" w16du:dateUtc="2025-01-06T07:34:00Z">
                  <w:rPr>
                    <w:ins w:id="6009" w:author="瑋婷 徐" w:date="2025-01-03T16:20:00Z" w16du:dateUtc="2025-01-03T08:20:00Z"/>
                    <w:rFonts w:cs="Calibri"/>
                    <w:color w:val="000000"/>
                    <w:sz w:val="22"/>
                  </w:rPr>
                </w:rPrChange>
              </w:rPr>
              <w:pPrChange w:id="60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011" w:author="瑋婷 徐" w:date="2025-01-03T16:20:00Z" w16du:dateUtc="2025-01-03T08:20:00Z">
              <w:r w:rsidRPr="00727E7E">
                <w:rPr>
                  <w:rFonts w:asciiTheme="majorEastAsia" w:eastAsia="標楷體" w:hAnsiTheme="majorEastAsia" w:cstheme="majorEastAsia"/>
                  <w:color w:val="000000"/>
                  <w:rPrChange w:id="6012" w:author="瑋婷 徐" w:date="2025-01-06T15:34:00Z" w16du:dateUtc="2025-01-06T07:34:00Z">
                    <w:rPr>
                      <w:rFonts w:cs="Calibri"/>
                      <w:color w:val="000000"/>
                      <w:sz w:val="22"/>
                    </w:rPr>
                  </w:rPrChange>
                </w:rPr>
                <w:t>*</w:t>
              </w:r>
            </w:ins>
          </w:p>
        </w:tc>
        <w:tc>
          <w:tcPr>
            <w:tcW w:w="129" w:type="pct"/>
            <w:noWrap/>
            <w:hideMark/>
          </w:tcPr>
          <w:p w14:paraId="0DD1397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13" w:author="瑋婷 徐" w:date="2025-01-03T16:20:00Z" w16du:dateUtc="2025-01-03T08:20:00Z"/>
                <w:rFonts w:asciiTheme="majorEastAsia" w:eastAsia="標楷體" w:hAnsiTheme="majorEastAsia" w:cstheme="majorEastAsia"/>
                <w:color w:val="000000"/>
                <w:rPrChange w:id="6014" w:author="瑋婷 徐" w:date="2025-01-06T15:34:00Z" w16du:dateUtc="2025-01-06T07:34:00Z">
                  <w:rPr>
                    <w:ins w:id="6015" w:author="瑋婷 徐" w:date="2025-01-03T16:20:00Z" w16du:dateUtc="2025-01-03T08:20:00Z"/>
                    <w:rFonts w:cs="Calibri"/>
                    <w:color w:val="000000"/>
                    <w:sz w:val="22"/>
                  </w:rPr>
                </w:rPrChange>
              </w:rPr>
              <w:pPrChange w:id="60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2E96A39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17" w:author="瑋婷 徐" w:date="2025-01-03T16:20:00Z" w16du:dateUtc="2025-01-03T08:20:00Z"/>
                <w:rFonts w:asciiTheme="majorEastAsia" w:eastAsia="標楷體" w:hAnsiTheme="majorEastAsia" w:cstheme="majorEastAsia"/>
                <w:rPrChange w:id="6018" w:author="瑋婷 徐" w:date="2025-01-06T15:34:00Z" w16du:dateUtc="2025-01-06T07:34:00Z">
                  <w:rPr>
                    <w:ins w:id="6019" w:author="瑋婷 徐" w:date="2025-01-03T16:20:00Z" w16du:dateUtc="2025-01-03T08:20:00Z"/>
                    <w:rFonts w:ascii="Times New Roman" w:eastAsia="Times New Roman" w:hAnsi="Times New Roman" w:cs="Times New Roman"/>
                    <w:sz w:val="20"/>
                    <w:szCs w:val="20"/>
                  </w:rPr>
                </w:rPrChange>
              </w:rPr>
              <w:pPrChange w:id="60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40F6A8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21" w:author="瑋婷 徐" w:date="2025-01-03T16:20:00Z" w16du:dateUtc="2025-01-03T08:20:00Z"/>
                <w:rFonts w:asciiTheme="majorEastAsia" w:eastAsia="標楷體" w:hAnsiTheme="majorEastAsia" w:cstheme="majorEastAsia"/>
                <w:rPrChange w:id="6022" w:author="瑋婷 徐" w:date="2025-01-06T15:34:00Z" w16du:dateUtc="2025-01-06T07:34:00Z">
                  <w:rPr>
                    <w:ins w:id="6023" w:author="瑋婷 徐" w:date="2025-01-03T16:20:00Z" w16du:dateUtc="2025-01-03T08:20:00Z"/>
                    <w:rFonts w:ascii="Times New Roman" w:eastAsia="Times New Roman" w:hAnsi="Times New Roman" w:cs="Times New Roman"/>
                    <w:sz w:val="20"/>
                    <w:szCs w:val="20"/>
                  </w:rPr>
                </w:rPrChange>
              </w:rPr>
              <w:pPrChange w:id="60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E772C4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25" w:author="瑋婷 徐" w:date="2025-01-03T16:20:00Z" w16du:dateUtc="2025-01-03T08:20:00Z"/>
                <w:rFonts w:asciiTheme="majorEastAsia" w:eastAsia="標楷體" w:hAnsiTheme="majorEastAsia" w:cstheme="majorEastAsia"/>
                <w:rPrChange w:id="6026" w:author="瑋婷 徐" w:date="2025-01-06T15:34:00Z" w16du:dateUtc="2025-01-06T07:34:00Z">
                  <w:rPr>
                    <w:ins w:id="6027" w:author="瑋婷 徐" w:date="2025-01-03T16:20:00Z" w16du:dateUtc="2025-01-03T08:20:00Z"/>
                    <w:rFonts w:ascii="Times New Roman" w:eastAsia="Times New Roman" w:hAnsi="Times New Roman" w:cs="Times New Roman"/>
                    <w:sz w:val="20"/>
                    <w:szCs w:val="20"/>
                  </w:rPr>
                </w:rPrChange>
              </w:rPr>
              <w:pPrChange w:id="60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CEAEBE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29" w:author="瑋婷 徐" w:date="2025-01-03T16:20:00Z" w16du:dateUtc="2025-01-03T08:20:00Z"/>
                <w:rFonts w:asciiTheme="majorEastAsia" w:eastAsia="標楷體" w:hAnsiTheme="majorEastAsia" w:cstheme="majorEastAsia"/>
                <w:rPrChange w:id="6030" w:author="瑋婷 徐" w:date="2025-01-06T15:34:00Z" w16du:dateUtc="2025-01-06T07:34:00Z">
                  <w:rPr>
                    <w:ins w:id="6031" w:author="瑋婷 徐" w:date="2025-01-03T16:20:00Z" w16du:dateUtc="2025-01-03T08:20:00Z"/>
                    <w:rFonts w:ascii="Times New Roman" w:eastAsia="Times New Roman" w:hAnsi="Times New Roman" w:cs="Times New Roman"/>
                    <w:sz w:val="20"/>
                    <w:szCs w:val="20"/>
                  </w:rPr>
                </w:rPrChange>
              </w:rPr>
              <w:pPrChange w:id="60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E4C417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033" w:author="瑋婷 徐" w:date="2025-01-03T16:33:00Z" w16du:dateUtc="2025-01-03T08:33:00Z"/>
                <w:rFonts w:asciiTheme="majorEastAsia" w:eastAsia="標楷體" w:hAnsiTheme="majorEastAsia" w:cstheme="majorEastAsia"/>
                <w:color w:val="000000"/>
              </w:rPr>
            </w:pPr>
          </w:p>
        </w:tc>
        <w:tc>
          <w:tcPr>
            <w:tcW w:w="129" w:type="pct"/>
            <w:noWrap/>
            <w:hideMark/>
          </w:tcPr>
          <w:p w14:paraId="5B68A84D" w14:textId="5EC0320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34" w:author="瑋婷 徐" w:date="2025-01-03T16:20:00Z" w16du:dateUtc="2025-01-03T08:20:00Z"/>
                <w:rFonts w:asciiTheme="majorEastAsia" w:eastAsia="標楷體" w:hAnsiTheme="majorEastAsia" w:cstheme="majorEastAsia"/>
                <w:color w:val="000000"/>
                <w:rPrChange w:id="6035" w:author="瑋婷 徐" w:date="2025-01-06T15:34:00Z" w16du:dateUtc="2025-01-06T07:34:00Z">
                  <w:rPr>
                    <w:ins w:id="6036" w:author="瑋婷 徐" w:date="2025-01-03T16:20:00Z" w16du:dateUtc="2025-01-03T08:20:00Z"/>
                    <w:rFonts w:cs="Calibri"/>
                    <w:color w:val="000000"/>
                    <w:sz w:val="22"/>
                  </w:rPr>
                </w:rPrChange>
              </w:rPr>
              <w:pPrChange w:id="60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038" w:author="瑋婷 徐" w:date="2025-01-03T16:20:00Z" w16du:dateUtc="2025-01-03T08:20:00Z">
              <w:r w:rsidRPr="00727E7E">
                <w:rPr>
                  <w:rFonts w:asciiTheme="majorEastAsia" w:eastAsia="標楷體" w:hAnsiTheme="majorEastAsia" w:cstheme="majorEastAsia"/>
                  <w:color w:val="000000"/>
                  <w:rPrChange w:id="6039" w:author="瑋婷 徐" w:date="2025-01-06T15:34:00Z" w16du:dateUtc="2025-01-06T07:34:00Z">
                    <w:rPr>
                      <w:rFonts w:cs="Calibri"/>
                      <w:color w:val="000000"/>
                      <w:sz w:val="22"/>
                    </w:rPr>
                  </w:rPrChange>
                </w:rPr>
                <w:t>*</w:t>
              </w:r>
            </w:ins>
          </w:p>
        </w:tc>
        <w:tc>
          <w:tcPr>
            <w:tcW w:w="129" w:type="pct"/>
            <w:noWrap/>
            <w:hideMark/>
          </w:tcPr>
          <w:p w14:paraId="590D726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40" w:author="瑋婷 徐" w:date="2025-01-03T16:20:00Z" w16du:dateUtc="2025-01-03T08:20:00Z"/>
                <w:rFonts w:asciiTheme="majorEastAsia" w:eastAsia="標楷體" w:hAnsiTheme="majorEastAsia" w:cstheme="majorEastAsia"/>
                <w:color w:val="000000"/>
                <w:rPrChange w:id="6041" w:author="瑋婷 徐" w:date="2025-01-06T15:34:00Z" w16du:dateUtc="2025-01-06T07:34:00Z">
                  <w:rPr>
                    <w:ins w:id="6042" w:author="瑋婷 徐" w:date="2025-01-03T16:20:00Z" w16du:dateUtc="2025-01-03T08:20:00Z"/>
                    <w:rFonts w:cs="Calibri"/>
                    <w:color w:val="000000"/>
                    <w:sz w:val="22"/>
                  </w:rPr>
                </w:rPrChange>
              </w:rPr>
              <w:pPrChange w:id="60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3EAD0D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44" w:author="瑋婷 徐" w:date="2025-01-03T16:20:00Z" w16du:dateUtc="2025-01-03T08:20:00Z"/>
                <w:rFonts w:asciiTheme="majorEastAsia" w:eastAsia="標楷體" w:hAnsiTheme="majorEastAsia" w:cstheme="majorEastAsia"/>
                <w:rPrChange w:id="6045" w:author="瑋婷 徐" w:date="2025-01-06T15:34:00Z" w16du:dateUtc="2025-01-06T07:34:00Z">
                  <w:rPr>
                    <w:ins w:id="6046" w:author="瑋婷 徐" w:date="2025-01-03T16:20:00Z" w16du:dateUtc="2025-01-03T08:20:00Z"/>
                    <w:rFonts w:ascii="Times New Roman" w:eastAsia="Times New Roman" w:hAnsi="Times New Roman" w:cs="Times New Roman"/>
                    <w:sz w:val="20"/>
                    <w:szCs w:val="20"/>
                  </w:rPr>
                </w:rPrChange>
              </w:rPr>
              <w:pPrChange w:id="60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25B299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48" w:author="瑋婷 徐" w:date="2025-01-03T16:20:00Z" w16du:dateUtc="2025-01-03T08:20:00Z"/>
                <w:rFonts w:asciiTheme="majorEastAsia" w:eastAsia="標楷體" w:hAnsiTheme="majorEastAsia" w:cstheme="majorEastAsia"/>
                <w:rPrChange w:id="6049" w:author="瑋婷 徐" w:date="2025-01-06T15:34:00Z" w16du:dateUtc="2025-01-06T07:34:00Z">
                  <w:rPr>
                    <w:ins w:id="6050" w:author="瑋婷 徐" w:date="2025-01-03T16:20:00Z" w16du:dateUtc="2025-01-03T08:20:00Z"/>
                    <w:rFonts w:ascii="Times New Roman" w:eastAsia="Times New Roman" w:hAnsi="Times New Roman" w:cs="Times New Roman"/>
                    <w:sz w:val="20"/>
                    <w:szCs w:val="20"/>
                  </w:rPr>
                </w:rPrChange>
              </w:rPr>
              <w:pPrChange w:id="60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133C67EE"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052" w:author="瑋婷 徐" w:date="2025-01-03T16:33:00Z" w16du:dateUtc="2025-01-03T08:33:00Z"/>
                <w:rFonts w:asciiTheme="majorEastAsia" w:eastAsia="標楷體" w:hAnsiTheme="majorEastAsia" w:cstheme="majorEastAsia"/>
              </w:rPr>
            </w:pPr>
          </w:p>
        </w:tc>
        <w:tc>
          <w:tcPr>
            <w:tcW w:w="175" w:type="pct"/>
            <w:noWrap/>
            <w:hideMark/>
          </w:tcPr>
          <w:p w14:paraId="4E566895" w14:textId="44B29CF6"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53" w:author="瑋婷 徐" w:date="2025-01-03T16:20:00Z" w16du:dateUtc="2025-01-03T08:20:00Z"/>
                <w:rFonts w:asciiTheme="majorEastAsia" w:eastAsia="標楷體" w:hAnsiTheme="majorEastAsia" w:cstheme="majorEastAsia"/>
                <w:rPrChange w:id="6054" w:author="瑋婷 徐" w:date="2025-01-06T15:34:00Z" w16du:dateUtc="2025-01-06T07:34:00Z">
                  <w:rPr>
                    <w:ins w:id="6055" w:author="瑋婷 徐" w:date="2025-01-03T16:20:00Z" w16du:dateUtc="2025-01-03T08:20:00Z"/>
                    <w:rFonts w:ascii="Times New Roman" w:eastAsia="Times New Roman" w:hAnsi="Times New Roman" w:cs="Times New Roman"/>
                    <w:sz w:val="20"/>
                    <w:szCs w:val="20"/>
                  </w:rPr>
                </w:rPrChange>
              </w:rPr>
              <w:pPrChange w:id="60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3F6EBD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57" w:author="瑋婷 徐" w:date="2025-01-03T16:20:00Z" w16du:dateUtc="2025-01-03T08:20:00Z"/>
                <w:rFonts w:asciiTheme="majorEastAsia" w:eastAsia="標楷體" w:hAnsiTheme="majorEastAsia" w:cstheme="majorEastAsia"/>
                <w:rPrChange w:id="6058" w:author="瑋婷 徐" w:date="2025-01-06T15:34:00Z" w16du:dateUtc="2025-01-06T07:34:00Z">
                  <w:rPr>
                    <w:ins w:id="6059" w:author="瑋婷 徐" w:date="2025-01-03T16:20:00Z" w16du:dateUtc="2025-01-03T08:20:00Z"/>
                    <w:rFonts w:ascii="Times New Roman" w:eastAsia="Times New Roman" w:hAnsi="Times New Roman" w:cs="Times New Roman"/>
                    <w:sz w:val="20"/>
                    <w:szCs w:val="20"/>
                  </w:rPr>
                </w:rPrChange>
              </w:rPr>
              <w:pPrChange w:id="60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2C2EE3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61" w:author="瑋婷 徐" w:date="2025-01-03T16:20:00Z" w16du:dateUtc="2025-01-03T08:20:00Z"/>
                <w:rFonts w:asciiTheme="majorEastAsia" w:eastAsia="標楷體" w:hAnsiTheme="majorEastAsia" w:cstheme="majorEastAsia"/>
                <w:rPrChange w:id="6062" w:author="瑋婷 徐" w:date="2025-01-06T15:34:00Z" w16du:dateUtc="2025-01-06T07:34:00Z">
                  <w:rPr>
                    <w:ins w:id="6063" w:author="瑋婷 徐" w:date="2025-01-03T16:20:00Z" w16du:dateUtc="2025-01-03T08:20:00Z"/>
                    <w:rFonts w:ascii="Times New Roman" w:eastAsia="Times New Roman" w:hAnsi="Times New Roman" w:cs="Times New Roman"/>
                    <w:sz w:val="20"/>
                    <w:szCs w:val="20"/>
                  </w:rPr>
                </w:rPrChange>
              </w:rPr>
              <w:pPrChange w:id="60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B39ED5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65" w:author="瑋婷 徐" w:date="2025-01-03T16:20:00Z" w16du:dateUtc="2025-01-03T08:20:00Z"/>
                <w:rFonts w:asciiTheme="majorEastAsia" w:eastAsia="標楷體" w:hAnsiTheme="majorEastAsia" w:cstheme="majorEastAsia"/>
                <w:rPrChange w:id="6066" w:author="瑋婷 徐" w:date="2025-01-06T15:34:00Z" w16du:dateUtc="2025-01-06T07:34:00Z">
                  <w:rPr>
                    <w:ins w:id="6067" w:author="瑋婷 徐" w:date="2025-01-03T16:20:00Z" w16du:dateUtc="2025-01-03T08:20:00Z"/>
                    <w:rFonts w:ascii="Times New Roman" w:eastAsia="Times New Roman" w:hAnsi="Times New Roman" w:cs="Times New Roman"/>
                    <w:sz w:val="20"/>
                    <w:szCs w:val="20"/>
                  </w:rPr>
                </w:rPrChange>
              </w:rPr>
              <w:pPrChange w:id="60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8537E1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69" w:author="瑋婷 徐" w:date="2025-01-03T16:20:00Z" w16du:dateUtc="2025-01-03T08:20:00Z"/>
                <w:rFonts w:asciiTheme="majorEastAsia" w:eastAsia="標楷體" w:hAnsiTheme="majorEastAsia" w:cstheme="majorEastAsia"/>
                <w:rPrChange w:id="6070" w:author="瑋婷 徐" w:date="2025-01-06T15:34:00Z" w16du:dateUtc="2025-01-06T07:34:00Z">
                  <w:rPr>
                    <w:ins w:id="6071" w:author="瑋婷 徐" w:date="2025-01-03T16:20:00Z" w16du:dateUtc="2025-01-03T08:20:00Z"/>
                    <w:rFonts w:ascii="Times New Roman" w:eastAsia="Times New Roman" w:hAnsi="Times New Roman" w:cs="Times New Roman"/>
                    <w:sz w:val="20"/>
                    <w:szCs w:val="20"/>
                  </w:rPr>
                </w:rPrChange>
              </w:rPr>
              <w:pPrChange w:id="60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618535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73" w:author="瑋婷 徐" w:date="2025-01-03T16:20:00Z" w16du:dateUtc="2025-01-03T08:20:00Z"/>
                <w:rFonts w:asciiTheme="majorEastAsia" w:eastAsia="標楷體" w:hAnsiTheme="majorEastAsia" w:cstheme="majorEastAsia"/>
                <w:rPrChange w:id="6074" w:author="瑋婷 徐" w:date="2025-01-06T15:34:00Z" w16du:dateUtc="2025-01-06T07:34:00Z">
                  <w:rPr>
                    <w:ins w:id="6075" w:author="瑋婷 徐" w:date="2025-01-03T16:20:00Z" w16du:dateUtc="2025-01-03T08:20:00Z"/>
                    <w:rFonts w:ascii="Times New Roman" w:eastAsia="Times New Roman" w:hAnsi="Times New Roman" w:cs="Times New Roman"/>
                    <w:sz w:val="20"/>
                    <w:szCs w:val="20"/>
                  </w:rPr>
                </w:rPrChange>
              </w:rPr>
              <w:pPrChange w:id="60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E42833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77" w:author="瑋婷 徐" w:date="2025-01-03T16:20:00Z" w16du:dateUtc="2025-01-03T08:20:00Z"/>
                <w:rFonts w:asciiTheme="majorEastAsia" w:eastAsia="標楷體" w:hAnsiTheme="majorEastAsia" w:cstheme="majorEastAsia"/>
                <w:rPrChange w:id="6078" w:author="瑋婷 徐" w:date="2025-01-06T15:34:00Z" w16du:dateUtc="2025-01-06T07:34:00Z">
                  <w:rPr>
                    <w:ins w:id="6079" w:author="瑋婷 徐" w:date="2025-01-03T16:20:00Z" w16du:dateUtc="2025-01-03T08:20:00Z"/>
                    <w:rFonts w:ascii="Times New Roman" w:eastAsia="Times New Roman" w:hAnsi="Times New Roman" w:cs="Times New Roman"/>
                    <w:sz w:val="20"/>
                    <w:szCs w:val="20"/>
                  </w:rPr>
                </w:rPrChange>
              </w:rPr>
              <w:pPrChange w:id="60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8B1389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81" w:author="瑋婷 徐" w:date="2025-01-03T16:20:00Z" w16du:dateUtc="2025-01-03T08:20:00Z"/>
                <w:rFonts w:asciiTheme="majorEastAsia" w:eastAsia="標楷體" w:hAnsiTheme="majorEastAsia" w:cstheme="majorEastAsia"/>
                <w:rPrChange w:id="6082" w:author="瑋婷 徐" w:date="2025-01-06T15:34:00Z" w16du:dateUtc="2025-01-06T07:34:00Z">
                  <w:rPr>
                    <w:ins w:id="6083" w:author="瑋婷 徐" w:date="2025-01-03T16:20:00Z" w16du:dateUtc="2025-01-03T08:20:00Z"/>
                    <w:rFonts w:ascii="Times New Roman" w:eastAsia="Times New Roman" w:hAnsi="Times New Roman" w:cs="Times New Roman"/>
                    <w:sz w:val="20"/>
                    <w:szCs w:val="20"/>
                  </w:rPr>
                </w:rPrChange>
              </w:rPr>
              <w:pPrChange w:id="60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2D24EFA6" w14:textId="77777777" w:rsidTr="00B436F0">
        <w:trPr>
          <w:cnfStyle w:val="000000100000" w:firstRow="0" w:lastRow="0" w:firstColumn="0" w:lastColumn="0" w:oddVBand="0" w:evenVBand="0" w:oddHBand="1" w:evenHBand="0" w:firstRowFirstColumn="0" w:firstRowLastColumn="0" w:lastRowFirstColumn="0" w:lastRowLastColumn="0"/>
          <w:trHeight w:val="600"/>
          <w:ins w:id="6085"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5E1F86AF" w14:textId="77777777" w:rsidR="00DA433E" w:rsidRPr="00727E7E" w:rsidRDefault="00DA433E">
            <w:pPr>
              <w:spacing w:line="360" w:lineRule="auto"/>
              <w:jc w:val="both"/>
              <w:rPr>
                <w:ins w:id="6086" w:author="瑋婷 徐" w:date="2025-01-03T16:20:00Z" w16du:dateUtc="2025-01-03T08:20:00Z"/>
                <w:rFonts w:asciiTheme="majorEastAsia" w:eastAsia="標楷體" w:hAnsiTheme="majorEastAsia" w:cstheme="majorEastAsia"/>
                <w:b w:val="0"/>
                <w:bCs w:val="0"/>
                <w:color w:val="000000"/>
                <w:rPrChange w:id="6087" w:author="瑋婷 徐" w:date="2025-01-06T15:34:00Z" w16du:dateUtc="2025-01-06T07:34:00Z">
                  <w:rPr>
                    <w:ins w:id="6088" w:author="瑋婷 徐" w:date="2025-01-03T16:20:00Z" w16du:dateUtc="2025-01-03T08:20:00Z"/>
                    <w:rFonts w:cs="Calibri"/>
                    <w:color w:val="000000"/>
                    <w:sz w:val="22"/>
                  </w:rPr>
                </w:rPrChange>
              </w:rPr>
              <w:pPrChange w:id="6089" w:author="瑋婷 徐" w:date="2025-01-03T16:21:00Z" w16du:dateUtc="2025-01-03T08:21:00Z">
                <w:pPr/>
              </w:pPrChange>
            </w:pPr>
            <w:ins w:id="6090" w:author="瑋婷 徐" w:date="2025-01-03T16:20:00Z" w16du:dateUtc="2025-01-03T08:20:00Z">
              <w:r w:rsidRPr="00727E7E">
                <w:rPr>
                  <w:rFonts w:asciiTheme="majorEastAsia" w:eastAsia="標楷體" w:hAnsiTheme="majorEastAsia" w:cstheme="majorEastAsia"/>
                  <w:b w:val="0"/>
                  <w:bCs w:val="0"/>
                  <w:color w:val="000000"/>
                  <w:rPrChange w:id="6091" w:author="瑋婷 徐" w:date="2025-01-06T15:34:00Z" w16du:dateUtc="2025-01-06T07:34:00Z">
                    <w:rPr>
                      <w:rFonts w:cs="Calibri"/>
                      <w:color w:val="000000"/>
                      <w:sz w:val="22"/>
                    </w:rPr>
                  </w:rPrChange>
                </w:rPr>
                <w:t>紅</w:t>
              </w:r>
              <w:proofErr w:type="gramStart"/>
              <w:r w:rsidRPr="00727E7E">
                <w:rPr>
                  <w:rFonts w:asciiTheme="majorEastAsia" w:eastAsia="標楷體" w:hAnsiTheme="majorEastAsia" w:cstheme="majorEastAsia"/>
                  <w:b w:val="0"/>
                  <w:bCs w:val="0"/>
                  <w:color w:val="000000"/>
                  <w:rPrChange w:id="6092" w:author="瑋婷 徐" w:date="2025-01-06T15:34:00Z" w16du:dateUtc="2025-01-06T07:34:00Z">
                    <w:rPr>
                      <w:rFonts w:cs="Calibri"/>
                      <w:color w:val="000000"/>
                      <w:sz w:val="22"/>
                    </w:rPr>
                  </w:rPrChange>
                </w:rPr>
                <w:t>鳩</w:t>
              </w:r>
              <w:proofErr w:type="gramEnd"/>
              <w:r w:rsidRPr="00727E7E">
                <w:rPr>
                  <w:rFonts w:asciiTheme="majorEastAsia" w:eastAsia="標楷體" w:hAnsiTheme="majorEastAsia" w:cstheme="majorEastAsia"/>
                  <w:b w:val="0"/>
                  <w:bCs w:val="0"/>
                  <w:color w:val="000000"/>
                  <w:rPrChange w:id="6093" w:author="瑋婷 徐" w:date="2025-01-06T15:34:00Z" w16du:dateUtc="2025-01-06T07:34:00Z">
                    <w:rPr>
                      <w:rFonts w:cs="Calibri"/>
                      <w:color w:val="000000"/>
                      <w:sz w:val="22"/>
                    </w:rPr>
                  </w:rPrChange>
                </w:rPr>
                <w:t xml:space="preserve"> </w:t>
              </w:r>
            </w:ins>
          </w:p>
        </w:tc>
        <w:tc>
          <w:tcPr>
            <w:tcW w:w="1132" w:type="pct"/>
            <w:hideMark/>
          </w:tcPr>
          <w:p w14:paraId="7A7EDA9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94" w:author="瑋婷 徐" w:date="2025-01-03T16:20:00Z" w16du:dateUtc="2025-01-03T08:20:00Z"/>
                <w:rFonts w:asciiTheme="majorEastAsia" w:eastAsia="標楷體" w:hAnsiTheme="majorEastAsia" w:cstheme="majorEastAsia"/>
                <w:i/>
                <w:iCs/>
                <w:color w:val="000000"/>
                <w:rPrChange w:id="6095" w:author="瑋婷 徐" w:date="2025-01-06T15:34:00Z" w16du:dateUtc="2025-01-06T07:34:00Z">
                  <w:rPr>
                    <w:ins w:id="6096" w:author="瑋婷 徐" w:date="2025-01-03T16:20:00Z" w16du:dateUtc="2025-01-03T08:20:00Z"/>
                    <w:rFonts w:cs="Calibri"/>
                    <w:i/>
                    <w:iCs/>
                    <w:color w:val="000000"/>
                    <w:sz w:val="22"/>
                  </w:rPr>
                </w:rPrChange>
              </w:rPr>
              <w:pPrChange w:id="60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098" w:author="瑋婷 徐" w:date="2025-01-03T16:20:00Z" w16du:dateUtc="2025-01-03T08:20:00Z">
              <w:r w:rsidRPr="00727E7E">
                <w:rPr>
                  <w:rFonts w:asciiTheme="majorEastAsia" w:eastAsia="標楷體" w:hAnsiTheme="majorEastAsia" w:cstheme="majorEastAsia"/>
                  <w:i/>
                  <w:iCs/>
                  <w:color w:val="000000"/>
                  <w:rPrChange w:id="6099" w:author="瑋婷 徐" w:date="2025-01-06T15:34:00Z" w16du:dateUtc="2025-01-06T07:34:00Z">
                    <w:rPr>
                      <w:rFonts w:cs="Calibri"/>
                      <w:i/>
                      <w:iCs/>
                      <w:color w:val="000000"/>
                      <w:sz w:val="22"/>
                    </w:rPr>
                  </w:rPrChange>
                </w:rPr>
                <w:t>Streptopelia tranquebarica</w:t>
              </w:r>
            </w:ins>
          </w:p>
        </w:tc>
        <w:tc>
          <w:tcPr>
            <w:tcW w:w="129" w:type="pct"/>
            <w:noWrap/>
            <w:hideMark/>
          </w:tcPr>
          <w:p w14:paraId="6F94A5B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00" w:author="瑋婷 徐" w:date="2025-01-03T16:20:00Z" w16du:dateUtc="2025-01-03T08:20:00Z"/>
                <w:rFonts w:asciiTheme="majorEastAsia" w:eastAsia="標楷體" w:hAnsiTheme="majorEastAsia" w:cstheme="majorEastAsia"/>
                <w:color w:val="000000"/>
                <w:rPrChange w:id="6101" w:author="瑋婷 徐" w:date="2025-01-06T15:34:00Z" w16du:dateUtc="2025-01-06T07:34:00Z">
                  <w:rPr>
                    <w:ins w:id="6102" w:author="瑋婷 徐" w:date="2025-01-03T16:20:00Z" w16du:dateUtc="2025-01-03T08:20:00Z"/>
                    <w:rFonts w:cs="Calibri"/>
                    <w:color w:val="000000"/>
                    <w:sz w:val="22"/>
                  </w:rPr>
                </w:rPrChange>
              </w:rPr>
              <w:pPrChange w:id="61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104" w:author="瑋婷 徐" w:date="2025-01-03T16:20:00Z" w16du:dateUtc="2025-01-03T08:20:00Z">
              <w:r w:rsidRPr="00727E7E">
                <w:rPr>
                  <w:rFonts w:asciiTheme="majorEastAsia" w:eastAsia="標楷體" w:hAnsiTheme="majorEastAsia" w:cstheme="majorEastAsia"/>
                  <w:color w:val="000000"/>
                  <w:rPrChange w:id="6105" w:author="瑋婷 徐" w:date="2025-01-06T15:34:00Z" w16du:dateUtc="2025-01-06T07:34:00Z">
                    <w:rPr>
                      <w:rFonts w:cs="Calibri"/>
                      <w:color w:val="000000"/>
                      <w:sz w:val="22"/>
                    </w:rPr>
                  </w:rPrChange>
                </w:rPr>
                <w:t>*</w:t>
              </w:r>
            </w:ins>
          </w:p>
        </w:tc>
        <w:tc>
          <w:tcPr>
            <w:tcW w:w="129" w:type="pct"/>
            <w:noWrap/>
            <w:hideMark/>
          </w:tcPr>
          <w:p w14:paraId="34A6A68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06" w:author="瑋婷 徐" w:date="2025-01-03T16:20:00Z" w16du:dateUtc="2025-01-03T08:20:00Z"/>
                <w:rFonts w:asciiTheme="majorEastAsia" w:eastAsia="標楷體" w:hAnsiTheme="majorEastAsia" w:cstheme="majorEastAsia"/>
                <w:color w:val="000000"/>
                <w:rPrChange w:id="6107" w:author="瑋婷 徐" w:date="2025-01-06T15:34:00Z" w16du:dateUtc="2025-01-06T07:34:00Z">
                  <w:rPr>
                    <w:ins w:id="6108" w:author="瑋婷 徐" w:date="2025-01-03T16:20:00Z" w16du:dateUtc="2025-01-03T08:20:00Z"/>
                    <w:rFonts w:cs="Calibri"/>
                    <w:color w:val="000000"/>
                    <w:sz w:val="22"/>
                  </w:rPr>
                </w:rPrChange>
              </w:rPr>
              <w:pPrChange w:id="61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784ED69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10" w:author="瑋婷 徐" w:date="2025-01-03T16:20:00Z" w16du:dateUtc="2025-01-03T08:20:00Z"/>
                <w:rFonts w:asciiTheme="majorEastAsia" w:eastAsia="標楷體" w:hAnsiTheme="majorEastAsia" w:cstheme="majorEastAsia"/>
                <w:rPrChange w:id="6111" w:author="瑋婷 徐" w:date="2025-01-06T15:34:00Z" w16du:dateUtc="2025-01-06T07:34:00Z">
                  <w:rPr>
                    <w:ins w:id="6112" w:author="瑋婷 徐" w:date="2025-01-03T16:20:00Z" w16du:dateUtc="2025-01-03T08:20:00Z"/>
                    <w:rFonts w:ascii="Times New Roman" w:eastAsia="Times New Roman" w:hAnsi="Times New Roman" w:cs="Times New Roman"/>
                    <w:sz w:val="20"/>
                    <w:szCs w:val="20"/>
                  </w:rPr>
                </w:rPrChange>
              </w:rPr>
              <w:pPrChange w:id="61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38C3BE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14" w:author="瑋婷 徐" w:date="2025-01-03T16:20:00Z" w16du:dateUtc="2025-01-03T08:20:00Z"/>
                <w:rFonts w:asciiTheme="majorEastAsia" w:eastAsia="標楷體" w:hAnsiTheme="majorEastAsia" w:cstheme="majorEastAsia"/>
                <w:rPrChange w:id="6115" w:author="瑋婷 徐" w:date="2025-01-06T15:34:00Z" w16du:dateUtc="2025-01-06T07:34:00Z">
                  <w:rPr>
                    <w:ins w:id="6116" w:author="瑋婷 徐" w:date="2025-01-03T16:20:00Z" w16du:dateUtc="2025-01-03T08:20:00Z"/>
                    <w:rFonts w:ascii="Times New Roman" w:eastAsia="Times New Roman" w:hAnsi="Times New Roman" w:cs="Times New Roman"/>
                    <w:sz w:val="20"/>
                    <w:szCs w:val="20"/>
                  </w:rPr>
                </w:rPrChange>
              </w:rPr>
              <w:pPrChange w:id="61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5E1B72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18" w:author="瑋婷 徐" w:date="2025-01-03T16:20:00Z" w16du:dateUtc="2025-01-03T08:20:00Z"/>
                <w:rFonts w:asciiTheme="majorEastAsia" w:eastAsia="標楷體" w:hAnsiTheme="majorEastAsia" w:cstheme="majorEastAsia"/>
                <w:rPrChange w:id="6119" w:author="瑋婷 徐" w:date="2025-01-06T15:34:00Z" w16du:dateUtc="2025-01-06T07:34:00Z">
                  <w:rPr>
                    <w:ins w:id="6120" w:author="瑋婷 徐" w:date="2025-01-03T16:20:00Z" w16du:dateUtc="2025-01-03T08:20:00Z"/>
                    <w:rFonts w:ascii="Times New Roman" w:eastAsia="Times New Roman" w:hAnsi="Times New Roman" w:cs="Times New Roman"/>
                    <w:sz w:val="20"/>
                    <w:szCs w:val="20"/>
                  </w:rPr>
                </w:rPrChange>
              </w:rPr>
              <w:pPrChange w:id="61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F3BFE2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22" w:author="瑋婷 徐" w:date="2025-01-03T16:20:00Z" w16du:dateUtc="2025-01-03T08:20:00Z"/>
                <w:rFonts w:asciiTheme="majorEastAsia" w:eastAsia="標楷體" w:hAnsiTheme="majorEastAsia" w:cstheme="majorEastAsia"/>
                <w:rPrChange w:id="6123" w:author="瑋婷 徐" w:date="2025-01-06T15:34:00Z" w16du:dateUtc="2025-01-06T07:34:00Z">
                  <w:rPr>
                    <w:ins w:id="6124" w:author="瑋婷 徐" w:date="2025-01-03T16:20:00Z" w16du:dateUtc="2025-01-03T08:20:00Z"/>
                    <w:rFonts w:ascii="Times New Roman" w:eastAsia="Times New Roman" w:hAnsi="Times New Roman" w:cs="Times New Roman"/>
                    <w:sz w:val="20"/>
                    <w:szCs w:val="20"/>
                  </w:rPr>
                </w:rPrChange>
              </w:rPr>
              <w:pPrChange w:id="61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00ECB235"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126" w:author="瑋婷 徐" w:date="2025-01-03T16:33:00Z" w16du:dateUtc="2025-01-03T08:33:00Z"/>
                <w:rFonts w:asciiTheme="majorEastAsia" w:eastAsia="標楷體" w:hAnsiTheme="majorEastAsia" w:cstheme="majorEastAsia"/>
              </w:rPr>
            </w:pPr>
          </w:p>
        </w:tc>
        <w:tc>
          <w:tcPr>
            <w:tcW w:w="129" w:type="pct"/>
            <w:noWrap/>
            <w:hideMark/>
          </w:tcPr>
          <w:p w14:paraId="2B92E83B" w14:textId="1E781C91"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27" w:author="瑋婷 徐" w:date="2025-01-03T16:20:00Z" w16du:dateUtc="2025-01-03T08:20:00Z"/>
                <w:rFonts w:asciiTheme="majorEastAsia" w:eastAsia="標楷體" w:hAnsiTheme="majorEastAsia" w:cstheme="majorEastAsia"/>
                <w:rPrChange w:id="6128" w:author="瑋婷 徐" w:date="2025-01-06T15:34:00Z" w16du:dateUtc="2025-01-06T07:34:00Z">
                  <w:rPr>
                    <w:ins w:id="6129" w:author="瑋婷 徐" w:date="2025-01-03T16:20:00Z" w16du:dateUtc="2025-01-03T08:20:00Z"/>
                    <w:rFonts w:ascii="Times New Roman" w:eastAsia="Times New Roman" w:hAnsi="Times New Roman" w:cs="Times New Roman"/>
                    <w:sz w:val="20"/>
                    <w:szCs w:val="20"/>
                  </w:rPr>
                </w:rPrChange>
              </w:rPr>
              <w:pPrChange w:id="61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DE3D7C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31" w:author="瑋婷 徐" w:date="2025-01-03T16:20:00Z" w16du:dateUtc="2025-01-03T08:20:00Z"/>
                <w:rFonts w:asciiTheme="majorEastAsia" w:eastAsia="標楷體" w:hAnsiTheme="majorEastAsia" w:cstheme="majorEastAsia"/>
                <w:rPrChange w:id="6132" w:author="瑋婷 徐" w:date="2025-01-06T15:34:00Z" w16du:dateUtc="2025-01-06T07:34:00Z">
                  <w:rPr>
                    <w:ins w:id="6133" w:author="瑋婷 徐" w:date="2025-01-03T16:20:00Z" w16du:dateUtc="2025-01-03T08:20:00Z"/>
                    <w:rFonts w:ascii="Times New Roman" w:eastAsia="Times New Roman" w:hAnsi="Times New Roman" w:cs="Times New Roman"/>
                    <w:sz w:val="20"/>
                    <w:szCs w:val="20"/>
                  </w:rPr>
                </w:rPrChange>
              </w:rPr>
              <w:pPrChange w:id="61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8D9DDE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35" w:author="瑋婷 徐" w:date="2025-01-03T16:20:00Z" w16du:dateUtc="2025-01-03T08:20:00Z"/>
                <w:rFonts w:asciiTheme="majorEastAsia" w:eastAsia="標楷體" w:hAnsiTheme="majorEastAsia" w:cstheme="majorEastAsia"/>
                <w:rPrChange w:id="6136" w:author="瑋婷 徐" w:date="2025-01-06T15:34:00Z" w16du:dateUtc="2025-01-06T07:34:00Z">
                  <w:rPr>
                    <w:ins w:id="6137" w:author="瑋婷 徐" w:date="2025-01-03T16:20:00Z" w16du:dateUtc="2025-01-03T08:20:00Z"/>
                    <w:rFonts w:ascii="Times New Roman" w:eastAsia="Times New Roman" w:hAnsi="Times New Roman" w:cs="Times New Roman"/>
                    <w:sz w:val="20"/>
                    <w:szCs w:val="20"/>
                  </w:rPr>
                </w:rPrChange>
              </w:rPr>
              <w:pPrChange w:id="61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9230DB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39" w:author="瑋婷 徐" w:date="2025-01-03T16:20:00Z" w16du:dateUtc="2025-01-03T08:20:00Z"/>
                <w:rFonts w:asciiTheme="majorEastAsia" w:eastAsia="標楷體" w:hAnsiTheme="majorEastAsia" w:cstheme="majorEastAsia"/>
                <w:rPrChange w:id="6140" w:author="瑋婷 徐" w:date="2025-01-06T15:34:00Z" w16du:dateUtc="2025-01-06T07:34:00Z">
                  <w:rPr>
                    <w:ins w:id="6141" w:author="瑋婷 徐" w:date="2025-01-03T16:20:00Z" w16du:dateUtc="2025-01-03T08:20:00Z"/>
                    <w:rFonts w:ascii="Times New Roman" w:eastAsia="Times New Roman" w:hAnsi="Times New Roman" w:cs="Times New Roman"/>
                    <w:sz w:val="20"/>
                    <w:szCs w:val="20"/>
                  </w:rPr>
                </w:rPrChange>
              </w:rPr>
              <w:pPrChange w:id="61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365BA19A"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143" w:author="瑋婷 徐" w:date="2025-01-03T16:33:00Z" w16du:dateUtc="2025-01-03T08:33:00Z"/>
                <w:rFonts w:asciiTheme="majorEastAsia" w:eastAsia="標楷體" w:hAnsiTheme="majorEastAsia" w:cstheme="majorEastAsia"/>
              </w:rPr>
            </w:pPr>
          </w:p>
        </w:tc>
        <w:tc>
          <w:tcPr>
            <w:tcW w:w="175" w:type="pct"/>
            <w:noWrap/>
            <w:hideMark/>
          </w:tcPr>
          <w:p w14:paraId="20D1BF55" w14:textId="0F6BD1C8"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44" w:author="瑋婷 徐" w:date="2025-01-03T16:20:00Z" w16du:dateUtc="2025-01-03T08:20:00Z"/>
                <w:rFonts w:asciiTheme="majorEastAsia" w:eastAsia="標楷體" w:hAnsiTheme="majorEastAsia" w:cstheme="majorEastAsia"/>
                <w:rPrChange w:id="6145" w:author="瑋婷 徐" w:date="2025-01-06T15:34:00Z" w16du:dateUtc="2025-01-06T07:34:00Z">
                  <w:rPr>
                    <w:ins w:id="6146" w:author="瑋婷 徐" w:date="2025-01-03T16:20:00Z" w16du:dateUtc="2025-01-03T08:20:00Z"/>
                    <w:rFonts w:ascii="Times New Roman" w:eastAsia="Times New Roman" w:hAnsi="Times New Roman" w:cs="Times New Roman"/>
                    <w:sz w:val="20"/>
                    <w:szCs w:val="20"/>
                  </w:rPr>
                </w:rPrChange>
              </w:rPr>
              <w:pPrChange w:id="61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9A5ECE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48" w:author="瑋婷 徐" w:date="2025-01-03T16:20:00Z" w16du:dateUtc="2025-01-03T08:20:00Z"/>
                <w:rFonts w:asciiTheme="majorEastAsia" w:eastAsia="標楷體" w:hAnsiTheme="majorEastAsia" w:cstheme="majorEastAsia"/>
                <w:rPrChange w:id="6149" w:author="瑋婷 徐" w:date="2025-01-06T15:34:00Z" w16du:dateUtc="2025-01-06T07:34:00Z">
                  <w:rPr>
                    <w:ins w:id="6150" w:author="瑋婷 徐" w:date="2025-01-03T16:20:00Z" w16du:dateUtc="2025-01-03T08:20:00Z"/>
                    <w:rFonts w:ascii="Times New Roman" w:eastAsia="Times New Roman" w:hAnsi="Times New Roman" w:cs="Times New Roman"/>
                    <w:sz w:val="20"/>
                    <w:szCs w:val="20"/>
                  </w:rPr>
                </w:rPrChange>
              </w:rPr>
              <w:pPrChange w:id="61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D7E4FA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52" w:author="瑋婷 徐" w:date="2025-01-03T16:20:00Z" w16du:dateUtc="2025-01-03T08:20:00Z"/>
                <w:rFonts w:asciiTheme="majorEastAsia" w:eastAsia="標楷體" w:hAnsiTheme="majorEastAsia" w:cstheme="majorEastAsia"/>
                <w:rPrChange w:id="6153" w:author="瑋婷 徐" w:date="2025-01-06T15:34:00Z" w16du:dateUtc="2025-01-06T07:34:00Z">
                  <w:rPr>
                    <w:ins w:id="6154" w:author="瑋婷 徐" w:date="2025-01-03T16:20:00Z" w16du:dateUtc="2025-01-03T08:20:00Z"/>
                    <w:rFonts w:ascii="Times New Roman" w:eastAsia="Times New Roman" w:hAnsi="Times New Roman" w:cs="Times New Roman"/>
                    <w:sz w:val="20"/>
                    <w:szCs w:val="20"/>
                  </w:rPr>
                </w:rPrChange>
              </w:rPr>
              <w:pPrChange w:id="61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1C1BB0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56" w:author="瑋婷 徐" w:date="2025-01-03T16:20:00Z" w16du:dateUtc="2025-01-03T08:20:00Z"/>
                <w:rFonts w:asciiTheme="majorEastAsia" w:eastAsia="標楷體" w:hAnsiTheme="majorEastAsia" w:cstheme="majorEastAsia"/>
                <w:rPrChange w:id="6157" w:author="瑋婷 徐" w:date="2025-01-06T15:34:00Z" w16du:dateUtc="2025-01-06T07:34:00Z">
                  <w:rPr>
                    <w:ins w:id="6158" w:author="瑋婷 徐" w:date="2025-01-03T16:20:00Z" w16du:dateUtc="2025-01-03T08:20:00Z"/>
                    <w:rFonts w:ascii="Times New Roman" w:eastAsia="Times New Roman" w:hAnsi="Times New Roman" w:cs="Times New Roman"/>
                    <w:sz w:val="20"/>
                    <w:szCs w:val="20"/>
                  </w:rPr>
                </w:rPrChange>
              </w:rPr>
              <w:pPrChange w:id="61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031498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60" w:author="瑋婷 徐" w:date="2025-01-03T16:20:00Z" w16du:dateUtc="2025-01-03T08:20:00Z"/>
                <w:rFonts w:asciiTheme="majorEastAsia" w:eastAsia="標楷體" w:hAnsiTheme="majorEastAsia" w:cstheme="majorEastAsia"/>
                <w:rPrChange w:id="6161" w:author="瑋婷 徐" w:date="2025-01-06T15:34:00Z" w16du:dateUtc="2025-01-06T07:34:00Z">
                  <w:rPr>
                    <w:ins w:id="6162" w:author="瑋婷 徐" w:date="2025-01-03T16:20:00Z" w16du:dateUtc="2025-01-03T08:20:00Z"/>
                    <w:rFonts w:ascii="Times New Roman" w:eastAsia="Times New Roman" w:hAnsi="Times New Roman" w:cs="Times New Roman"/>
                    <w:sz w:val="20"/>
                    <w:szCs w:val="20"/>
                  </w:rPr>
                </w:rPrChange>
              </w:rPr>
              <w:pPrChange w:id="61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4DDE59D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64" w:author="瑋婷 徐" w:date="2025-01-03T16:20:00Z" w16du:dateUtc="2025-01-03T08:20:00Z"/>
                <w:rFonts w:asciiTheme="majorEastAsia" w:eastAsia="標楷體" w:hAnsiTheme="majorEastAsia" w:cstheme="majorEastAsia"/>
                <w:rPrChange w:id="6165" w:author="瑋婷 徐" w:date="2025-01-06T15:34:00Z" w16du:dateUtc="2025-01-06T07:34:00Z">
                  <w:rPr>
                    <w:ins w:id="6166" w:author="瑋婷 徐" w:date="2025-01-03T16:20:00Z" w16du:dateUtc="2025-01-03T08:20:00Z"/>
                    <w:rFonts w:ascii="Times New Roman" w:eastAsia="Times New Roman" w:hAnsi="Times New Roman" w:cs="Times New Roman"/>
                    <w:sz w:val="20"/>
                    <w:szCs w:val="20"/>
                  </w:rPr>
                </w:rPrChange>
              </w:rPr>
              <w:pPrChange w:id="61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628935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68" w:author="瑋婷 徐" w:date="2025-01-03T16:20:00Z" w16du:dateUtc="2025-01-03T08:20:00Z"/>
                <w:rFonts w:asciiTheme="majorEastAsia" w:eastAsia="標楷體" w:hAnsiTheme="majorEastAsia" w:cstheme="majorEastAsia"/>
                <w:rPrChange w:id="6169" w:author="瑋婷 徐" w:date="2025-01-06T15:34:00Z" w16du:dateUtc="2025-01-06T07:34:00Z">
                  <w:rPr>
                    <w:ins w:id="6170" w:author="瑋婷 徐" w:date="2025-01-03T16:20:00Z" w16du:dateUtc="2025-01-03T08:20:00Z"/>
                    <w:rFonts w:ascii="Times New Roman" w:eastAsia="Times New Roman" w:hAnsi="Times New Roman" w:cs="Times New Roman"/>
                    <w:sz w:val="20"/>
                    <w:szCs w:val="20"/>
                  </w:rPr>
                </w:rPrChange>
              </w:rPr>
              <w:pPrChange w:id="61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DA990C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72" w:author="瑋婷 徐" w:date="2025-01-03T16:20:00Z" w16du:dateUtc="2025-01-03T08:20:00Z"/>
                <w:rFonts w:asciiTheme="majorEastAsia" w:eastAsia="標楷體" w:hAnsiTheme="majorEastAsia" w:cstheme="majorEastAsia"/>
                <w:rPrChange w:id="6173" w:author="瑋婷 徐" w:date="2025-01-06T15:34:00Z" w16du:dateUtc="2025-01-06T07:34:00Z">
                  <w:rPr>
                    <w:ins w:id="6174" w:author="瑋婷 徐" w:date="2025-01-03T16:20:00Z" w16du:dateUtc="2025-01-03T08:20:00Z"/>
                    <w:rFonts w:ascii="Times New Roman" w:eastAsia="Times New Roman" w:hAnsi="Times New Roman" w:cs="Times New Roman"/>
                    <w:sz w:val="20"/>
                    <w:szCs w:val="20"/>
                  </w:rPr>
                </w:rPrChange>
              </w:rPr>
              <w:pPrChange w:id="61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4D7EA09B" w14:textId="77777777" w:rsidTr="00B436F0">
        <w:trPr>
          <w:trHeight w:val="300"/>
          <w:ins w:id="6176"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D0A91B6" w14:textId="77777777" w:rsidR="00DA433E" w:rsidRPr="00727E7E" w:rsidRDefault="00DA433E">
            <w:pPr>
              <w:spacing w:line="360" w:lineRule="auto"/>
              <w:jc w:val="both"/>
              <w:rPr>
                <w:ins w:id="6177" w:author="瑋婷 徐" w:date="2025-01-03T16:20:00Z" w16du:dateUtc="2025-01-03T08:20:00Z"/>
                <w:rFonts w:asciiTheme="majorEastAsia" w:eastAsia="標楷體" w:hAnsiTheme="majorEastAsia" w:cstheme="majorEastAsia"/>
                <w:b w:val="0"/>
                <w:bCs w:val="0"/>
                <w:color w:val="000000"/>
                <w:rPrChange w:id="6178" w:author="瑋婷 徐" w:date="2025-01-06T15:34:00Z" w16du:dateUtc="2025-01-06T07:34:00Z">
                  <w:rPr>
                    <w:ins w:id="6179" w:author="瑋婷 徐" w:date="2025-01-03T16:20:00Z" w16du:dateUtc="2025-01-03T08:20:00Z"/>
                    <w:rFonts w:cs="Calibri"/>
                    <w:color w:val="000000"/>
                    <w:sz w:val="22"/>
                  </w:rPr>
                </w:rPrChange>
              </w:rPr>
              <w:pPrChange w:id="6180" w:author="瑋婷 徐" w:date="2025-01-03T16:21:00Z" w16du:dateUtc="2025-01-03T08:21:00Z">
                <w:pPr/>
              </w:pPrChange>
            </w:pPr>
            <w:proofErr w:type="gramStart"/>
            <w:ins w:id="6181" w:author="瑋婷 徐" w:date="2025-01-03T16:20:00Z" w16du:dateUtc="2025-01-03T08:20:00Z">
              <w:r w:rsidRPr="00727E7E">
                <w:rPr>
                  <w:rFonts w:asciiTheme="majorEastAsia" w:eastAsia="標楷體" w:hAnsiTheme="majorEastAsia" w:cstheme="majorEastAsia"/>
                  <w:b w:val="0"/>
                  <w:bCs w:val="0"/>
                  <w:color w:val="000000"/>
                  <w:rPrChange w:id="6182" w:author="瑋婷 徐" w:date="2025-01-06T15:34:00Z" w16du:dateUtc="2025-01-06T07:34:00Z">
                    <w:rPr>
                      <w:rFonts w:cs="Calibri"/>
                      <w:color w:val="000000"/>
                      <w:sz w:val="22"/>
                    </w:rPr>
                  </w:rPrChange>
                </w:rPr>
                <w:t>珠頸斑鳩</w:t>
              </w:r>
              <w:proofErr w:type="gramEnd"/>
              <w:r w:rsidRPr="00727E7E">
                <w:rPr>
                  <w:rFonts w:asciiTheme="majorEastAsia" w:eastAsia="標楷體" w:hAnsiTheme="majorEastAsia" w:cstheme="majorEastAsia"/>
                  <w:b w:val="0"/>
                  <w:bCs w:val="0"/>
                  <w:color w:val="000000"/>
                  <w:rPrChange w:id="6183" w:author="瑋婷 徐" w:date="2025-01-06T15:34:00Z" w16du:dateUtc="2025-01-06T07:34:00Z">
                    <w:rPr>
                      <w:rFonts w:cs="Calibri"/>
                      <w:color w:val="000000"/>
                      <w:sz w:val="22"/>
                    </w:rPr>
                  </w:rPrChange>
                </w:rPr>
                <w:t xml:space="preserve"> </w:t>
              </w:r>
            </w:ins>
          </w:p>
        </w:tc>
        <w:tc>
          <w:tcPr>
            <w:tcW w:w="1132" w:type="pct"/>
            <w:hideMark/>
          </w:tcPr>
          <w:p w14:paraId="1984EE3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84" w:author="瑋婷 徐" w:date="2025-01-03T16:20:00Z" w16du:dateUtc="2025-01-03T08:20:00Z"/>
                <w:rFonts w:asciiTheme="majorEastAsia" w:eastAsia="標楷體" w:hAnsiTheme="majorEastAsia" w:cstheme="majorEastAsia"/>
                <w:i/>
                <w:iCs/>
                <w:color w:val="000000"/>
                <w:rPrChange w:id="6185" w:author="瑋婷 徐" w:date="2025-01-06T15:34:00Z" w16du:dateUtc="2025-01-06T07:34:00Z">
                  <w:rPr>
                    <w:ins w:id="6186" w:author="瑋婷 徐" w:date="2025-01-03T16:20:00Z" w16du:dateUtc="2025-01-03T08:20:00Z"/>
                    <w:rFonts w:cs="Calibri"/>
                    <w:i/>
                    <w:iCs/>
                    <w:color w:val="000000"/>
                    <w:sz w:val="22"/>
                  </w:rPr>
                </w:rPrChange>
              </w:rPr>
              <w:pPrChange w:id="61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188" w:author="瑋婷 徐" w:date="2025-01-03T16:20:00Z" w16du:dateUtc="2025-01-03T08:20:00Z">
              <w:r w:rsidRPr="00727E7E">
                <w:rPr>
                  <w:rFonts w:asciiTheme="majorEastAsia" w:eastAsia="標楷體" w:hAnsiTheme="majorEastAsia" w:cstheme="majorEastAsia"/>
                  <w:i/>
                  <w:iCs/>
                  <w:color w:val="000000"/>
                  <w:rPrChange w:id="6189" w:author="瑋婷 徐" w:date="2025-01-06T15:34:00Z" w16du:dateUtc="2025-01-06T07:34:00Z">
                    <w:rPr>
                      <w:rFonts w:cs="Calibri"/>
                      <w:i/>
                      <w:iCs/>
                      <w:color w:val="000000"/>
                      <w:sz w:val="22"/>
                    </w:rPr>
                  </w:rPrChange>
                </w:rPr>
                <w:t>Spilopelia chinensis</w:t>
              </w:r>
            </w:ins>
          </w:p>
        </w:tc>
        <w:tc>
          <w:tcPr>
            <w:tcW w:w="129" w:type="pct"/>
            <w:noWrap/>
            <w:hideMark/>
          </w:tcPr>
          <w:p w14:paraId="1BB3EB5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90" w:author="瑋婷 徐" w:date="2025-01-03T16:20:00Z" w16du:dateUtc="2025-01-03T08:20:00Z"/>
                <w:rFonts w:asciiTheme="majorEastAsia" w:eastAsia="標楷體" w:hAnsiTheme="majorEastAsia" w:cstheme="majorEastAsia"/>
                <w:color w:val="000000"/>
                <w:rPrChange w:id="6191" w:author="瑋婷 徐" w:date="2025-01-06T15:34:00Z" w16du:dateUtc="2025-01-06T07:34:00Z">
                  <w:rPr>
                    <w:ins w:id="6192" w:author="瑋婷 徐" w:date="2025-01-03T16:20:00Z" w16du:dateUtc="2025-01-03T08:20:00Z"/>
                    <w:rFonts w:cs="Calibri"/>
                    <w:color w:val="000000"/>
                    <w:sz w:val="22"/>
                  </w:rPr>
                </w:rPrChange>
              </w:rPr>
              <w:pPrChange w:id="61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194" w:author="瑋婷 徐" w:date="2025-01-03T16:20:00Z" w16du:dateUtc="2025-01-03T08:20:00Z">
              <w:r w:rsidRPr="00727E7E">
                <w:rPr>
                  <w:rFonts w:asciiTheme="majorEastAsia" w:eastAsia="標楷體" w:hAnsiTheme="majorEastAsia" w:cstheme="majorEastAsia"/>
                  <w:color w:val="000000"/>
                  <w:rPrChange w:id="6195" w:author="瑋婷 徐" w:date="2025-01-06T15:34:00Z" w16du:dateUtc="2025-01-06T07:34:00Z">
                    <w:rPr>
                      <w:rFonts w:cs="Calibri"/>
                      <w:color w:val="000000"/>
                      <w:sz w:val="22"/>
                    </w:rPr>
                  </w:rPrChange>
                </w:rPr>
                <w:t>*</w:t>
              </w:r>
            </w:ins>
          </w:p>
        </w:tc>
        <w:tc>
          <w:tcPr>
            <w:tcW w:w="129" w:type="pct"/>
            <w:noWrap/>
            <w:hideMark/>
          </w:tcPr>
          <w:p w14:paraId="6057E19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96" w:author="瑋婷 徐" w:date="2025-01-03T16:20:00Z" w16du:dateUtc="2025-01-03T08:20:00Z"/>
                <w:rFonts w:asciiTheme="majorEastAsia" w:eastAsia="標楷體" w:hAnsiTheme="majorEastAsia" w:cstheme="majorEastAsia"/>
                <w:color w:val="000000"/>
                <w:rPrChange w:id="6197" w:author="瑋婷 徐" w:date="2025-01-06T15:34:00Z" w16du:dateUtc="2025-01-06T07:34:00Z">
                  <w:rPr>
                    <w:ins w:id="6198" w:author="瑋婷 徐" w:date="2025-01-03T16:20:00Z" w16du:dateUtc="2025-01-03T08:20:00Z"/>
                    <w:rFonts w:cs="Calibri"/>
                    <w:color w:val="000000"/>
                    <w:sz w:val="22"/>
                  </w:rPr>
                </w:rPrChange>
              </w:rPr>
              <w:pPrChange w:id="61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200" w:author="瑋婷 徐" w:date="2025-01-03T16:20:00Z" w16du:dateUtc="2025-01-03T08:20:00Z">
              <w:r w:rsidRPr="00727E7E">
                <w:rPr>
                  <w:rFonts w:asciiTheme="majorEastAsia" w:eastAsia="標楷體" w:hAnsiTheme="majorEastAsia" w:cstheme="majorEastAsia"/>
                  <w:color w:val="000000"/>
                  <w:rPrChange w:id="6201" w:author="瑋婷 徐" w:date="2025-01-06T15:34:00Z" w16du:dateUtc="2025-01-06T07:34:00Z">
                    <w:rPr>
                      <w:rFonts w:cs="Calibri"/>
                      <w:color w:val="000000"/>
                      <w:sz w:val="22"/>
                    </w:rPr>
                  </w:rPrChange>
                </w:rPr>
                <w:t>*</w:t>
              </w:r>
            </w:ins>
          </w:p>
        </w:tc>
        <w:tc>
          <w:tcPr>
            <w:tcW w:w="129" w:type="pct"/>
            <w:noWrap/>
            <w:hideMark/>
          </w:tcPr>
          <w:p w14:paraId="2675284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02" w:author="瑋婷 徐" w:date="2025-01-03T16:20:00Z" w16du:dateUtc="2025-01-03T08:20:00Z"/>
                <w:rFonts w:asciiTheme="majorEastAsia" w:eastAsia="標楷體" w:hAnsiTheme="majorEastAsia" w:cstheme="majorEastAsia"/>
                <w:color w:val="000000"/>
                <w:rPrChange w:id="6203" w:author="瑋婷 徐" w:date="2025-01-06T15:34:00Z" w16du:dateUtc="2025-01-06T07:34:00Z">
                  <w:rPr>
                    <w:ins w:id="6204" w:author="瑋婷 徐" w:date="2025-01-03T16:20:00Z" w16du:dateUtc="2025-01-03T08:20:00Z"/>
                    <w:rFonts w:cs="Calibri"/>
                    <w:color w:val="000000"/>
                    <w:sz w:val="22"/>
                  </w:rPr>
                </w:rPrChange>
              </w:rPr>
              <w:pPrChange w:id="62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7980DC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06" w:author="瑋婷 徐" w:date="2025-01-03T16:20:00Z" w16du:dateUtc="2025-01-03T08:20:00Z"/>
                <w:rFonts w:asciiTheme="majorEastAsia" w:eastAsia="標楷體" w:hAnsiTheme="majorEastAsia" w:cstheme="majorEastAsia"/>
                <w:rPrChange w:id="6207" w:author="瑋婷 徐" w:date="2025-01-06T15:34:00Z" w16du:dateUtc="2025-01-06T07:34:00Z">
                  <w:rPr>
                    <w:ins w:id="6208" w:author="瑋婷 徐" w:date="2025-01-03T16:20:00Z" w16du:dateUtc="2025-01-03T08:20:00Z"/>
                    <w:rFonts w:ascii="Times New Roman" w:eastAsia="Times New Roman" w:hAnsi="Times New Roman" w:cs="Times New Roman"/>
                    <w:sz w:val="20"/>
                    <w:szCs w:val="20"/>
                  </w:rPr>
                </w:rPrChange>
              </w:rPr>
              <w:pPrChange w:id="62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F5481A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10" w:author="瑋婷 徐" w:date="2025-01-03T16:20:00Z" w16du:dateUtc="2025-01-03T08:20:00Z"/>
                <w:rFonts w:asciiTheme="majorEastAsia" w:eastAsia="標楷體" w:hAnsiTheme="majorEastAsia" w:cstheme="majorEastAsia"/>
                <w:rPrChange w:id="6211" w:author="瑋婷 徐" w:date="2025-01-06T15:34:00Z" w16du:dateUtc="2025-01-06T07:34:00Z">
                  <w:rPr>
                    <w:ins w:id="6212" w:author="瑋婷 徐" w:date="2025-01-03T16:20:00Z" w16du:dateUtc="2025-01-03T08:20:00Z"/>
                    <w:rFonts w:ascii="Times New Roman" w:eastAsia="Times New Roman" w:hAnsi="Times New Roman" w:cs="Times New Roman"/>
                    <w:sz w:val="20"/>
                    <w:szCs w:val="20"/>
                  </w:rPr>
                </w:rPrChange>
              </w:rPr>
              <w:pPrChange w:id="62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7FEA3B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14" w:author="瑋婷 徐" w:date="2025-01-03T16:20:00Z" w16du:dateUtc="2025-01-03T08:20:00Z"/>
                <w:rFonts w:asciiTheme="majorEastAsia" w:eastAsia="標楷體" w:hAnsiTheme="majorEastAsia" w:cstheme="majorEastAsia"/>
                <w:rPrChange w:id="6215" w:author="瑋婷 徐" w:date="2025-01-06T15:34:00Z" w16du:dateUtc="2025-01-06T07:34:00Z">
                  <w:rPr>
                    <w:ins w:id="6216" w:author="瑋婷 徐" w:date="2025-01-03T16:20:00Z" w16du:dateUtc="2025-01-03T08:20:00Z"/>
                    <w:rFonts w:ascii="Times New Roman" w:eastAsia="Times New Roman" w:hAnsi="Times New Roman" w:cs="Times New Roman"/>
                    <w:sz w:val="20"/>
                    <w:szCs w:val="20"/>
                  </w:rPr>
                </w:rPrChange>
              </w:rPr>
              <w:pPrChange w:id="62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49CC2766"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218" w:author="瑋婷 徐" w:date="2025-01-03T16:33:00Z" w16du:dateUtc="2025-01-03T08:33:00Z"/>
                <w:rFonts w:asciiTheme="majorEastAsia" w:eastAsia="標楷體" w:hAnsiTheme="majorEastAsia" w:cstheme="majorEastAsia"/>
                <w:color w:val="000000"/>
              </w:rPr>
            </w:pPr>
          </w:p>
        </w:tc>
        <w:tc>
          <w:tcPr>
            <w:tcW w:w="129" w:type="pct"/>
            <w:noWrap/>
            <w:hideMark/>
          </w:tcPr>
          <w:p w14:paraId="4EDC2263" w14:textId="137D5254"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19" w:author="瑋婷 徐" w:date="2025-01-03T16:20:00Z" w16du:dateUtc="2025-01-03T08:20:00Z"/>
                <w:rFonts w:asciiTheme="majorEastAsia" w:eastAsia="標楷體" w:hAnsiTheme="majorEastAsia" w:cstheme="majorEastAsia"/>
                <w:color w:val="000000"/>
                <w:rPrChange w:id="6220" w:author="瑋婷 徐" w:date="2025-01-06T15:34:00Z" w16du:dateUtc="2025-01-06T07:34:00Z">
                  <w:rPr>
                    <w:ins w:id="6221" w:author="瑋婷 徐" w:date="2025-01-03T16:20:00Z" w16du:dateUtc="2025-01-03T08:20:00Z"/>
                    <w:rFonts w:cs="Calibri"/>
                    <w:color w:val="000000"/>
                    <w:sz w:val="22"/>
                  </w:rPr>
                </w:rPrChange>
              </w:rPr>
              <w:pPrChange w:id="62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223" w:author="瑋婷 徐" w:date="2025-01-03T16:20:00Z" w16du:dateUtc="2025-01-03T08:20:00Z">
              <w:r w:rsidRPr="00727E7E">
                <w:rPr>
                  <w:rFonts w:asciiTheme="majorEastAsia" w:eastAsia="標楷體" w:hAnsiTheme="majorEastAsia" w:cstheme="majorEastAsia"/>
                  <w:color w:val="000000"/>
                  <w:rPrChange w:id="6224" w:author="瑋婷 徐" w:date="2025-01-06T15:34:00Z" w16du:dateUtc="2025-01-06T07:34:00Z">
                    <w:rPr>
                      <w:rFonts w:cs="Calibri"/>
                      <w:color w:val="000000"/>
                      <w:sz w:val="22"/>
                    </w:rPr>
                  </w:rPrChange>
                </w:rPr>
                <w:t>*</w:t>
              </w:r>
            </w:ins>
          </w:p>
        </w:tc>
        <w:tc>
          <w:tcPr>
            <w:tcW w:w="129" w:type="pct"/>
            <w:noWrap/>
            <w:hideMark/>
          </w:tcPr>
          <w:p w14:paraId="6E20078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25" w:author="瑋婷 徐" w:date="2025-01-03T16:20:00Z" w16du:dateUtc="2025-01-03T08:20:00Z"/>
                <w:rFonts w:asciiTheme="majorEastAsia" w:eastAsia="標楷體" w:hAnsiTheme="majorEastAsia" w:cstheme="majorEastAsia"/>
                <w:color w:val="000000"/>
                <w:rPrChange w:id="6226" w:author="瑋婷 徐" w:date="2025-01-06T15:34:00Z" w16du:dateUtc="2025-01-06T07:34:00Z">
                  <w:rPr>
                    <w:ins w:id="6227" w:author="瑋婷 徐" w:date="2025-01-03T16:20:00Z" w16du:dateUtc="2025-01-03T08:20:00Z"/>
                    <w:rFonts w:cs="Calibri"/>
                    <w:color w:val="000000"/>
                    <w:sz w:val="22"/>
                  </w:rPr>
                </w:rPrChange>
              </w:rPr>
              <w:pPrChange w:id="62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DCEB96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29" w:author="瑋婷 徐" w:date="2025-01-03T16:20:00Z" w16du:dateUtc="2025-01-03T08:20:00Z"/>
                <w:rFonts w:asciiTheme="majorEastAsia" w:eastAsia="標楷體" w:hAnsiTheme="majorEastAsia" w:cstheme="majorEastAsia"/>
                <w:rPrChange w:id="6230" w:author="瑋婷 徐" w:date="2025-01-06T15:34:00Z" w16du:dateUtc="2025-01-06T07:34:00Z">
                  <w:rPr>
                    <w:ins w:id="6231" w:author="瑋婷 徐" w:date="2025-01-03T16:20:00Z" w16du:dateUtc="2025-01-03T08:20:00Z"/>
                    <w:rFonts w:ascii="Times New Roman" w:eastAsia="Times New Roman" w:hAnsi="Times New Roman" w:cs="Times New Roman"/>
                    <w:sz w:val="20"/>
                    <w:szCs w:val="20"/>
                  </w:rPr>
                </w:rPrChange>
              </w:rPr>
              <w:pPrChange w:id="62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EAAECE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33" w:author="瑋婷 徐" w:date="2025-01-03T16:20:00Z" w16du:dateUtc="2025-01-03T08:20:00Z"/>
                <w:rFonts w:asciiTheme="majorEastAsia" w:eastAsia="標楷體" w:hAnsiTheme="majorEastAsia" w:cstheme="majorEastAsia"/>
                <w:rPrChange w:id="6234" w:author="瑋婷 徐" w:date="2025-01-06T15:34:00Z" w16du:dateUtc="2025-01-06T07:34:00Z">
                  <w:rPr>
                    <w:ins w:id="6235" w:author="瑋婷 徐" w:date="2025-01-03T16:20:00Z" w16du:dateUtc="2025-01-03T08:20:00Z"/>
                    <w:rFonts w:ascii="Times New Roman" w:eastAsia="Times New Roman" w:hAnsi="Times New Roman" w:cs="Times New Roman"/>
                    <w:sz w:val="20"/>
                    <w:szCs w:val="20"/>
                  </w:rPr>
                </w:rPrChange>
              </w:rPr>
              <w:pPrChange w:id="62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3B40A03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237" w:author="瑋婷 徐" w:date="2025-01-03T16:33:00Z" w16du:dateUtc="2025-01-03T08:33:00Z"/>
                <w:rFonts w:asciiTheme="majorEastAsia" w:eastAsia="標楷體" w:hAnsiTheme="majorEastAsia" w:cstheme="majorEastAsia"/>
              </w:rPr>
            </w:pPr>
          </w:p>
        </w:tc>
        <w:tc>
          <w:tcPr>
            <w:tcW w:w="175" w:type="pct"/>
            <w:noWrap/>
            <w:hideMark/>
          </w:tcPr>
          <w:p w14:paraId="5E4EF68A" w14:textId="7453506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38" w:author="瑋婷 徐" w:date="2025-01-03T16:20:00Z" w16du:dateUtc="2025-01-03T08:20:00Z"/>
                <w:rFonts w:asciiTheme="majorEastAsia" w:eastAsia="標楷體" w:hAnsiTheme="majorEastAsia" w:cstheme="majorEastAsia"/>
                <w:rPrChange w:id="6239" w:author="瑋婷 徐" w:date="2025-01-06T15:34:00Z" w16du:dateUtc="2025-01-06T07:34:00Z">
                  <w:rPr>
                    <w:ins w:id="6240" w:author="瑋婷 徐" w:date="2025-01-03T16:20:00Z" w16du:dateUtc="2025-01-03T08:20:00Z"/>
                    <w:rFonts w:ascii="Times New Roman" w:eastAsia="Times New Roman" w:hAnsi="Times New Roman" w:cs="Times New Roman"/>
                    <w:sz w:val="20"/>
                    <w:szCs w:val="20"/>
                  </w:rPr>
                </w:rPrChange>
              </w:rPr>
              <w:pPrChange w:id="62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654F4C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42" w:author="瑋婷 徐" w:date="2025-01-03T16:20:00Z" w16du:dateUtc="2025-01-03T08:20:00Z"/>
                <w:rFonts w:asciiTheme="majorEastAsia" w:eastAsia="標楷體" w:hAnsiTheme="majorEastAsia" w:cstheme="majorEastAsia"/>
                <w:rPrChange w:id="6243" w:author="瑋婷 徐" w:date="2025-01-06T15:34:00Z" w16du:dateUtc="2025-01-06T07:34:00Z">
                  <w:rPr>
                    <w:ins w:id="6244" w:author="瑋婷 徐" w:date="2025-01-03T16:20:00Z" w16du:dateUtc="2025-01-03T08:20:00Z"/>
                    <w:rFonts w:ascii="Times New Roman" w:eastAsia="Times New Roman" w:hAnsi="Times New Roman" w:cs="Times New Roman"/>
                    <w:sz w:val="20"/>
                    <w:szCs w:val="20"/>
                  </w:rPr>
                </w:rPrChange>
              </w:rPr>
              <w:pPrChange w:id="62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440798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46" w:author="瑋婷 徐" w:date="2025-01-03T16:20:00Z" w16du:dateUtc="2025-01-03T08:20:00Z"/>
                <w:rFonts w:asciiTheme="majorEastAsia" w:eastAsia="標楷體" w:hAnsiTheme="majorEastAsia" w:cstheme="majorEastAsia"/>
                <w:rPrChange w:id="6247" w:author="瑋婷 徐" w:date="2025-01-06T15:34:00Z" w16du:dateUtc="2025-01-06T07:34:00Z">
                  <w:rPr>
                    <w:ins w:id="6248" w:author="瑋婷 徐" w:date="2025-01-03T16:20:00Z" w16du:dateUtc="2025-01-03T08:20:00Z"/>
                    <w:rFonts w:ascii="Times New Roman" w:eastAsia="Times New Roman" w:hAnsi="Times New Roman" w:cs="Times New Roman"/>
                    <w:sz w:val="20"/>
                    <w:szCs w:val="20"/>
                  </w:rPr>
                </w:rPrChange>
              </w:rPr>
              <w:pPrChange w:id="62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882D8B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50" w:author="瑋婷 徐" w:date="2025-01-03T16:20:00Z" w16du:dateUtc="2025-01-03T08:20:00Z"/>
                <w:rFonts w:asciiTheme="majorEastAsia" w:eastAsia="標楷體" w:hAnsiTheme="majorEastAsia" w:cstheme="majorEastAsia"/>
                <w:rPrChange w:id="6251" w:author="瑋婷 徐" w:date="2025-01-06T15:34:00Z" w16du:dateUtc="2025-01-06T07:34:00Z">
                  <w:rPr>
                    <w:ins w:id="6252" w:author="瑋婷 徐" w:date="2025-01-03T16:20:00Z" w16du:dateUtc="2025-01-03T08:20:00Z"/>
                    <w:rFonts w:ascii="Times New Roman" w:eastAsia="Times New Roman" w:hAnsi="Times New Roman" w:cs="Times New Roman"/>
                    <w:sz w:val="20"/>
                    <w:szCs w:val="20"/>
                  </w:rPr>
                </w:rPrChange>
              </w:rPr>
              <w:pPrChange w:id="62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EC1499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54" w:author="瑋婷 徐" w:date="2025-01-03T16:20:00Z" w16du:dateUtc="2025-01-03T08:20:00Z"/>
                <w:rFonts w:asciiTheme="majorEastAsia" w:eastAsia="標楷體" w:hAnsiTheme="majorEastAsia" w:cstheme="majorEastAsia"/>
                <w:rPrChange w:id="6255" w:author="瑋婷 徐" w:date="2025-01-06T15:34:00Z" w16du:dateUtc="2025-01-06T07:34:00Z">
                  <w:rPr>
                    <w:ins w:id="6256" w:author="瑋婷 徐" w:date="2025-01-03T16:20:00Z" w16du:dateUtc="2025-01-03T08:20:00Z"/>
                    <w:rFonts w:ascii="Times New Roman" w:eastAsia="Times New Roman" w:hAnsi="Times New Roman" w:cs="Times New Roman"/>
                    <w:sz w:val="20"/>
                    <w:szCs w:val="20"/>
                  </w:rPr>
                </w:rPrChange>
              </w:rPr>
              <w:pPrChange w:id="62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831D10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58" w:author="瑋婷 徐" w:date="2025-01-03T16:20:00Z" w16du:dateUtc="2025-01-03T08:20:00Z"/>
                <w:rFonts w:asciiTheme="majorEastAsia" w:eastAsia="標楷體" w:hAnsiTheme="majorEastAsia" w:cstheme="majorEastAsia"/>
                <w:rPrChange w:id="6259" w:author="瑋婷 徐" w:date="2025-01-06T15:34:00Z" w16du:dateUtc="2025-01-06T07:34:00Z">
                  <w:rPr>
                    <w:ins w:id="6260" w:author="瑋婷 徐" w:date="2025-01-03T16:20:00Z" w16du:dateUtc="2025-01-03T08:20:00Z"/>
                    <w:rFonts w:ascii="Times New Roman" w:eastAsia="Times New Roman" w:hAnsi="Times New Roman" w:cs="Times New Roman"/>
                    <w:sz w:val="20"/>
                    <w:szCs w:val="20"/>
                  </w:rPr>
                </w:rPrChange>
              </w:rPr>
              <w:pPrChange w:id="62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A2D77F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62" w:author="瑋婷 徐" w:date="2025-01-03T16:20:00Z" w16du:dateUtc="2025-01-03T08:20:00Z"/>
                <w:rFonts w:asciiTheme="majorEastAsia" w:eastAsia="標楷體" w:hAnsiTheme="majorEastAsia" w:cstheme="majorEastAsia"/>
                <w:rPrChange w:id="6263" w:author="瑋婷 徐" w:date="2025-01-06T15:34:00Z" w16du:dateUtc="2025-01-06T07:34:00Z">
                  <w:rPr>
                    <w:ins w:id="6264" w:author="瑋婷 徐" w:date="2025-01-03T16:20:00Z" w16du:dateUtc="2025-01-03T08:20:00Z"/>
                    <w:rFonts w:ascii="Times New Roman" w:eastAsia="Times New Roman" w:hAnsi="Times New Roman" w:cs="Times New Roman"/>
                    <w:sz w:val="20"/>
                    <w:szCs w:val="20"/>
                  </w:rPr>
                </w:rPrChange>
              </w:rPr>
              <w:pPrChange w:id="62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D616C2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66" w:author="瑋婷 徐" w:date="2025-01-03T16:20:00Z" w16du:dateUtc="2025-01-03T08:20:00Z"/>
                <w:rFonts w:asciiTheme="majorEastAsia" w:eastAsia="標楷體" w:hAnsiTheme="majorEastAsia" w:cstheme="majorEastAsia"/>
                <w:rPrChange w:id="6267" w:author="瑋婷 徐" w:date="2025-01-06T15:34:00Z" w16du:dateUtc="2025-01-06T07:34:00Z">
                  <w:rPr>
                    <w:ins w:id="6268" w:author="瑋婷 徐" w:date="2025-01-03T16:20:00Z" w16du:dateUtc="2025-01-03T08:20:00Z"/>
                    <w:rFonts w:ascii="Times New Roman" w:eastAsia="Times New Roman" w:hAnsi="Times New Roman" w:cs="Times New Roman"/>
                    <w:sz w:val="20"/>
                    <w:szCs w:val="20"/>
                  </w:rPr>
                </w:rPrChange>
              </w:rPr>
              <w:pPrChange w:id="62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3652BBFA" w14:textId="77777777" w:rsidTr="00B436F0">
        <w:trPr>
          <w:cnfStyle w:val="000000100000" w:firstRow="0" w:lastRow="0" w:firstColumn="0" w:lastColumn="0" w:oddVBand="0" w:evenVBand="0" w:oddHBand="1" w:evenHBand="0" w:firstRowFirstColumn="0" w:firstRowLastColumn="0" w:lastRowFirstColumn="0" w:lastRowLastColumn="0"/>
          <w:trHeight w:val="300"/>
          <w:ins w:id="6270"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0DE43A25" w14:textId="77777777" w:rsidR="00DA433E" w:rsidRPr="00727E7E" w:rsidRDefault="00DA433E">
            <w:pPr>
              <w:spacing w:line="360" w:lineRule="auto"/>
              <w:jc w:val="both"/>
              <w:rPr>
                <w:ins w:id="6271" w:author="瑋婷 徐" w:date="2025-01-03T16:20:00Z" w16du:dateUtc="2025-01-03T08:20:00Z"/>
                <w:rFonts w:asciiTheme="majorEastAsia" w:eastAsia="標楷體" w:hAnsiTheme="majorEastAsia" w:cstheme="majorEastAsia"/>
                <w:b w:val="0"/>
                <w:bCs w:val="0"/>
                <w:color w:val="000000"/>
                <w:rPrChange w:id="6272" w:author="瑋婷 徐" w:date="2025-01-06T15:34:00Z" w16du:dateUtc="2025-01-06T07:34:00Z">
                  <w:rPr>
                    <w:ins w:id="6273" w:author="瑋婷 徐" w:date="2025-01-03T16:20:00Z" w16du:dateUtc="2025-01-03T08:20:00Z"/>
                    <w:rFonts w:cs="Calibri"/>
                    <w:color w:val="000000"/>
                    <w:sz w:val="22"/>
                  </w:rPr>
                </w:rPrChange>
              </w:rPr>
              <w:pPrChange w:id="6274" w:author="瑋婷 徐" w:date="2025-01-03T16:21:00Z" w16du:dateUtc="2025-01-03T08:21:00Z">
                <w:pPr/>
              </w:pPrChange>
            </w:pPr>
            <w:ins w:id="6275" w:author="瑋婷 徐" w:date="2025-01-03T16:20:00Z" w16du:dateUtc="2025-01-03T08:20:00Z">
              <w:r w:rsidRPr="00727E7E">
                <w:rPr>
                  <w:rFonts w:asciiTheme="majorEastAsia" w:eastAsia="標楷體" w:hAnsiTheme="majorEastAsia" w:cstheme="majorEastAsia"/>
                  <w:b w:val="0"/>
                  <w:bCs w:val="0"/>
                  <w:color w:val="000000"/>
                  <w:rPrChange w:id="6276" w:author="瑋婷 徐" w:date="2025-01-06T15:34:00Z" w16du:dateUtc="2025-01-06T07:34:00Z">
                    <w:rPr>
                      <w:rFonts w:cs="Calibri"/>
                      <w:color w:val="000000"/>
                      <w:sz w:val="22"/>
                    </w:rPr>
                  </w:rPrChange>
                </w:rPr>
                <w:t>翠翼</w:t>
              </w:r>
              <w:proofErr w:type="gramStart"/>
              <w:r w:rsidRPr="00727E7E">
                <w:rPr>
                  <w:rFonts w:asciiTheme="majorEastAsia" w:eastAsia="標楷體" w:hAnsiTheme="majorEastAsia" w:cstheme="majorEastAsia"/>
                  <w:b w:val="0"/>
                  <w:bCs w:val="0"/>
                  <w:color w:val="000000"/>
                  <w:rPrChange w:id="6277" w:author="瑋婷 徐" w:date="2025-01-06T15:34:00Z" w16du:dateUtc="2025-01-06T07:34:00Z">
                    <w:rPr>
                      <w:rFonts w:cs="Calibri"/>
                      <w:color w:val="000000"/>
                      <w:sz w:val="22"/>
                    </w:rPr>
                  </w:rPrChange>
                </w:rPr>
                <w:t>鳩</w:t>
              </w:r>
              <w:proofErr w:type="gramEnd"/>
              <w:r w:rsidRPr="00727E7E">
                <w:rPr>
                  <w:rFonts w:asciiTheme="majorEastAsia" w:eastAsia="標楷體" w:hAnsiTheme="majorEastAsia" w:cstheme="majorEastAsia"/>
                  <w:b w:val="0"/>
                  <w:bCs w:val="0"/>
                  <w:color w:val="000000"/>
                  <w:rPrChange w:id="6278" w:author="瑋婷 徐" w:date="2025-01-06T15:34:00Z" w16du:dateUtc="2025-01-06T07:34:00Z">
                    <w:rPr>
                      <w:rFonts w:cs="Calibri"/>
                      <w:color w:val="000000"/>
                      <w:sz w:val="22"/>
                    </w:rPr>
                  </w:rPrChange>
                </w:rPr>
                <w:t xml:space="preserve"> </w:t>
              </w:r>
            </w:ins>
          </w:p>
        </w:tc>
        <w:tc>
          <w:tcPr>
            <w:tcW w:w="1132" w:type="pct"/>
            <w:hideMark/>
          </w:tcPr>
          <w:p w14:paraId="07975D2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79" w:author="瑋婷 徐" w:date="2025-01-03T16:20:00Z" w16du:dateUtc="2025-01-03T08:20:00Z"/>
                <w:rFonts w:asciiTheme="majorEastAsia" w:eastAsia="標楷體" w:hAnsiTheme="majorEastAsia" w:cstheme="majorEastAsia"/>
                <w:i/>
                <w:iCs/>
                <w:color w:val="000000"/>
                <w:rPrChange w:id="6280" w:author="瑋婷 徐" w:date="2025-01-06T15:34:00Z" w16du:dateUtc="2025-01-06T07:34:00Z">
                  <w:rPr>
                    <w:ins w:id="6281" w:author="瑋婷 徐" w:date="2025-01-03T16:20:00Z" w16du:dateUtc="2025-01-03T08:20:00Z"/>
                    <w:rFonts w:cs="Calibri"/>
                    <w:i/>
                    <w:iCs/>
                    <w:color w:val="000000"/>
                    <w:sz w:val="22"/>
                  </w:rPr>
                </w:rPrChange>
              </w:rPr>
              <w:pPrChange w:id="62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283" w:author="瑋婷 徐" w:date="2025-01-03T16:20:00Z" w16du:dateUtc="2025-01-03T08:20:00Z">
              <w:r w:rsidRPr="00727E7E">
                <w:rPr>
                  <w:rFonts w:asciiTheme="majorEastAsia" w:eastAsia="標楷體" w:hAnsiTheme="majorEastAsia" w:cstheme="majorEastAsia"/>
                  <w:i/>
                  <w:iCs/>
                  <w:color w:val="000000"/>
                  <w:rPrChange w:id="6284" w:author="瑋婷 徐" w:date="2025-01-06T15:34:00Z" w16du:dateUtc="2025-01-06T07:34:00Z">
                    <w:rPr>
                      <w:rFonts w:cs="Calibri"/>
                      <w:i/>
                      <w:iCs/>
                      <w:color w:val="000000"/>
                      <w:sz w:val="22"/>
                    </w:rPr>
                  </w:rPrChange>
                </w:rPr>
                <w:t>Chalcophaps indica</w:t>
              </w:r>
            </w:ins>
          </w:p>
        </w:tc>
        <w:tc>
          <w:tcPr>
            <w:tcW w:w="129" w:type="pct"/>
            <w:noWrap/>
            <w:hideMark/>
          </w:tcPr>
          <w:p w14:paraId="54DCA3F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85" w:author="瑋婷 徐" w:date="2025-01-03T16:20:00Z" w16du:dateUtc="2025-01-03T08:20:00Z"/>
                <w:rFonts w:asciiTheme="majorEastAsia" w:eastAsia="標楷體" w:hAnsiTheme="majorEastAsia" w:cstheme="majorEastAsia"/>
                <w:i/>
                <w:iCs/>
                <w:color w:val="000000"/>
                <w:rPrChange w:id="6286" w:author="瑋婷 徐" w:date="2025-01-06T15:34:00Z" w16du:dateUtc="2025-01-06T07:34:00Z">
                  <w:rPr>
                    <w:ins w:id="6287" w:author="瑋婷 徐" w:date="2025-01-03T16:20:00Z" w16du:dateUtc="2025-01-03T08:20:00Z"/>
                    <w:rFonts w:cs="Calibri"/>
                    <w:i/>
                    <w:iCs/>
                    <w:color w:val="000000"/>
                    <w:sz w:val="22"/>
                  </w:rPr>
                </w:rPrChange>
              </w:rPr>
              <w:pPrChange w:id="62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F8B009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89" w:author="瑋婷 徐" w:date="2025-01-03T16:20:00Z" w16du:dateUtc="2025-01-03T08:20:00Z"/>
                <w:rFonts w:asciiTheme="majorEastAsia" w:eastAsia="標楷體" w:hAnsiTheme="majorEastAsia" w:cstheme="majorEastAsia"/>
                <w:rPrChange w:id="6290" w:author="瑋婷 徐" w:date="2025-01-06T15:34:00Z" w16du:dateUtc="2025-01-06T07:34:00Z">
                  <w:rPr>
                    <w:ins w:id="6291" w:author="瑋婷 徐" w:date="2025-01-03T16:20:00Z" w16du:dateUtc="2025-01-03T08:20:00Z"/>
                    <w:rFonts w:ascii="Times New Roman" w:eastAsia="Times New Roman" w:hAnsi="Times New Roman" w:cs="Times New Roman"/>
                    <w:sz w:val="20"/>
                    <w:szCs w:val="20"/>
                  </w:rPr>
                </w:rPrChange>
              </w:rPr>
              <w:pPrChange w:id="62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2A1793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93" w:author="瑋婷 徐" w:date="2025-01-03T16:20:00Z" w16du:dateUtc="2025-01-03T08:20:00Z"/>
                <w:rFonts w:asciiTheme="majorEastAsia" w:eastAsia="標楷體" w:hAnsiTheme="majorEastAsia" w:cstheme="majorEastAsia"/>
                <w:rPrChange w:id="6294" w:author="瑋婷 徐" w:date="2025-01-06T15:34:00Z" w16du:dateUtc="2025-01-06T07:34:00Z">
                  <w:rPr>
                    <w:ins w:id="6295" w:author="瑋婷 徐" w:date="2025-01-03T16:20:00Z" w16du:dateUtc="2025-01-03T08:20:00Z"/>
                    <w:rFonts w:ascii="Times New Roman" w:eastAsia="Times New Roman" w:hAnsi="Times New Roman" w:cs="Times New Roman"/>
                    <w:sz w:val="20"/>
                    <w:szCs w:val="20"/>
                  </w:rPr>
                </w:rPrChange>
              </w:rPr>
              <w:pPrChange w:id="62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7B50CB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97" w:author="瑋婷 徐" w:date="2025-01-03T16:20:00Z" w16du:dateUtc="2025-01-03T08:20:00Z"/>
                <w:rFonts w:asciiTheme="majorEastAsia" w:eastAsia="標楷體" w:hAnsiTheme="majorEastAsia" w:cstheme="majorEastAsia"/>
                <w:rPrChange w:id="6298" w:author="瑋婷 徐" w:date="2025-01-06T15:34:00Z" w16du:dateUtc="2025-01-06T07:34:00Z">
                  <w:rPr>
                    <w:ins w:id="6299" w:author="瑋婷 徐" w:date="2025-01-03T16:20:00Z" w16du:dateUtc="2025-01-03T08:20:00Z"/>
                    <w:rFonts w:ascii="Times New Roman" w:eastAsia="Times New Roman" w:hAnsi="Times New Roman" w:cs="Times New Roman"/>
                    <w:sz w:val="20"/>
                    <w:szCs w:val="20"/>
                  </w:rPr>
                </w:rPrChange>
              </w:rPr>
              <w:pPrChange w:id="63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7B50C5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01" w:author="瑋婷 徐" w:date="2025-01-03T16:20:00Z" w16du:dateUtc="2025-01-03T08:20:00Z"/>
                <w:rFonts w:asciiTheme="majorEastAsia" w:eastAsia="標楷體" w:hAnsiTheme="majorEastAsia" w:cstheme="majorEastAsia"/>
                <w:rPrChange w:id="6302" w:author="瑋婷 徐" w:date="2025-01-06T15:34:00Z" w16du:dateUtc="2025-01-06T07:34:00Z">
                  <w:rPr>
                    <w:ins w:id="6303" w:author="瑋婷 徐" w:date="2025-01-03T16:20:00Z" w16du:dateUtc="2025-01-03T08:20:00Z"/>
                    <w:rFonts w:ascii="Times New Roman" w:eastAsia="Times New Roman" w:hAnsi="Times New Roman" w:cs="Times New Roman"/>
                    <w:sz w:val="20"/>
                    <w:szCs w:val="20"/>
                  </w:rPr>
                </w:rPrChange>
              </w:rPr>
              <w:pPrChange w:id="63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7A64F5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05" w:author="瑋婷 徐" w:date="2025-01-03T16:20:00Z" w16du:dateUtc="2025-01-03T08:20:00Z"/>
                <w:rFonts w:asciiTheme="majorEastAsia" w:eastAsia="標楷體" w:hAnsiTheme="majorEastAsia" w:cstheme="majorEastAsia"/>
                <w:rPrChange w:id="6306" w:author="瑋婷 徐" w:date="2025-01-06T15:34:00Z" w16du:dateUtc="2025-01-06T07:34:00Z">
                  <w:rPr>
                    <w:ins w:id="6307" w:author="瑋婷 徐" w:date="2025-01-03T16:20:00Z" w16du:dateUtc="2025-01-03T08:20:00Z"/>
                    <w:rFonts w:ascii="Times New Roman" w:eastAsia="Times New Roman" w:hAnsi="Times New Roman" w:cs="Times New Roman"/>
                    <w:sz w:val="20"/>
                    <w:szCs w:val="20"/>
                  </w:rPr>
                </w:rPrChange>
              </w:rPr>
              <w:pPrChange w:id="63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654B232B"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309" w:author="瑋婷 徐" w:date="2025-01-03T16:33:00Z" w16du:dateUtc="2025-01-03T08:33:00Z"/>
                <w:rFonts w:asciiTheme="majorEastAsia" w:eastAsia="標楷體" w:hAnsiTheme="majorEastAsia" w:cstheme="majorEastAsia"/>
              </w:rPr>
            </w:pPr>
          </w:p>
        </w:tc>
        <w:tc>
          <w:tcPr>
            <w:tcW w:w="129" w:type="pct"/>
            <w:noWrap/>
            <w:hideMark/>
          </w:tcPr>
          <w:p w14:paraId="123F8C70" w14:textId="381052F4"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10" w:author="瑋婷 徐" w:date="2025-01-03T16:20:00Z" w16du:dateUtc="2025-01-03T08:20:00Z"/>
                <w:rFonts w:asciiTheme="majorEastAsia" w:eastAsia="標楷體" w:hAnsiTheme="majorEastAsia" w:cstheme="majorEastAsia"/>
                <w:rPrChange w:id="6311" w:author="瑋婷 徐" w:date="2025-01-06T15:34:00Z" w16du:dateUtc="2025-01-06T07:34:00Z">
                  <w:rPr>
                    <w:ins w:id="6312" w:author="瑋婷 徐" w:date="2025-01-03T16:20:00Z" w16du:dateUtc="2025-01-03T08:20:00Z"/>
                    <w:rFonts w:ascii="Times New Roman" w:eastAsia="Times New Roman" w:hAnsi="Times New Roman" w:cs="Times New Roman"/>
                    <w:sz w:val="20"/>
                    <w:szCs w:val="20"/>
                  </w:rPr>
                </w:rPrChange>
              </w:rPr>
              <w:pPrChange w:id="63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AFB5C8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14" w:author="瑋婷 徐" w:date="2025-01-03T16:20:00Z" w16du:dateUtc="2025-01-03T08:20:00Z"/>
                <w:rFonts w:asciiTheme="majorEastAsia" w:eastAsia="標楷體" w:hAnsiTheme="majorEastAsia" w:cstheme="majorEastAsia"/>
                <w:rPrChange w:id="6315" w:author="瑋婷 徐" w:date="2025-01-06T15:34:00Z" w16du:dateUtc="2025-01-06T07:34:00Z">
                  <w:rPr>
                    <w:ins w:id="6316" w:author="瑋婷 徐" w:date="2025-01-03T16:20:00Z" w16du:dateUtc="2025-01-03T08:20:00Z"/>
                    <w:rFonts w:ascii="Times New Roman" w:eastAsia="Times New Roman" w:hAnsi="Times New Roman" w:cs="Times New Roman"/>
                    <w:sz w:val="20"/>
                    <w:szCs w:val="20"/>
                  </w:rPr>
                </w:rPrChange>
              </w:rPr>
              <w:pPrChange w:id="63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818CD6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18" w:author="瑋婷 徐" w:date="2025-01-03T16:20:00Z" w16du:dateUtc="2025-01-03T08:20:00Z"/>
                <w:rFonts w:asciiTheme="majorEastAsia" w:eastAsia="標楷體" w:hAnsiTheme="majorEastAsia" w:cstheme="majorEastAsia"/>
                <w:rPrChange w:id="6319" w:author="瑋婷 徐" w:date="2025-01-06T15:34:00Z" w16du:dateUtc="2025-01-06T07:34:00Z">
                  <w:rPr>
                    <w:ins w:id="6320" w:author="瑋婷 徐" w:date="2025-01-03T16:20:00Z" w16du:dateUtc="2025-01-03T08:20:00Z"/>
                    <w:rFonts w:ascii="Times New Roman" w:eastAsia="Times New Roman" w:hAnsi="Times New Roman" w:cs="Times New Roman"/>
                    <w:sz w:val="20"/>
                    <w:szCs w:val="20"/>
                  </w:rPr>
                </w:rPrChange>
              </w:rPr>
              <w:pPrChange w:id="63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A8DC58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22" w:author="瑋婷 徐" w:date="2025-01-03T16:20:00Z" w16du:dateUtc="2025-01-03T08:20:00Z"/>
                <w:rFonts w:asciiTheme="majorEastAsia" w:eastAsia="標楷體" w:hAnsiTheme="majorEastAsia" w:cstheme="majorEastAsia"/>
                <w:rPrChange w:id="6323" w:author="瑋婷 徐" w:date="2025-01-06T15:34:00Z" w16du:dateUtc="2025-01-06T07:34:00Z">
                  <w:rPr>
                    <w:ins w:id="6324" w:author="瑋婷 徐" w:date="2025-01-03T16:20:00Z" w16du:dateUtc="2025-01-03T08:20:00Z"/>
                    <w:rFonts w:ascii="Times New Roman" w:eastAsia="Times New Roman" w:hAnsi="Times New Roman" w:cs="Times New Roman"/>
                    <w:sz w:val="20"/>
                    <w:szCs w:val="20"/>
                  </w:rPr>
                </w:rPrChange>
              </w:rPr>
              <w:pPrChange w:id="63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2DFDD1E5"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326" w:author="瑋婷 徐" w:date="2025-01-03T16:33:00Z" w16du:dateUtc="2025-01-03T08:33:00Z"/>
                <w:rFonts w:asciiTheme="majorEastAsia" w:eastAsia="標楷體" w:hAnsiTheme="majorEastAsia" w:cstheme="majorEastAsia"/>
              </w:rPr>
            </w:pPr>
          </w:p>
        </w:tc>
        <w:tc>
          <w:tcPr>
            <w:tcW w:w="175" w:type="pct"/>
            <w:noWrap/>
            <w:hideMark/>
          </w:tcPr>
          <w:p w14:paraId="6BDEF02E" w14:textId="394F3054"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27" w:author="瑋婷 徐" w:date="2025-01-03T16:20:00Z" w16du:dateUtc="2025-01-03T08:20:00Z"/>
                <w:rFonts w:asciiTheme="majorEastAsia" w:eastAsia="標楷體" w:hAnsiTheme="majorEastAsia" w:cstheme="majorEastAsia"/>
                <w:rPrChange w:id="6328" w:author="瑋婷 徐" w:date="2025-01-06T15:34:00Z" w16du:dateUtc="2025-01-06T07:34:00Z">
                  <w:rPr>
                    <w:ins w:id="6329" w:author="瑋婷 徐" w:date="2025-01-03T16:20:00Z" w16du:dateUtc="2025-01-03T08:20:00Z"/>
                    <w:rFonts w:ascii="Times New Roman" w:eastAsia="Times New Roman" w:hAnsi="Times New Roman" w:cs="Times New Roman"/>
                    <w:sz w:val="20"/>
                    <w:szCs w:val="20"/>
                  </w:rPr>
                </w:rPrChange>
              </w:rPr>
              <w:pPrChange w:id="63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2B0FA6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31" w:author="瑋婷 徐" w:date="2025-01-03T16:20:00Z" w16du:dateUtc="2025-01-03T08:20:00Z"/>
                <w:rFonts w:asciiTheme="majorEastAsia" w:eastAsia="標楷體" w:hAnsiTheme="majorEastAsia" w:cstheme="majorEastAsia"/>
                <w:rPrChange w:id="6332" w:author="瑋婷 徐" w:date="2025-01-06T15:34:00Z" w16du:dateUtc="2025-01-06T07:34:00Z">
                  <w:rPr>
                    <w:ins w:id="6333" w:author="瑋婷 徐" w:date="2025-01-03T16:20:00Z" w16du:dateUtc="2025-01-03T08:20:00Z"/>
                    <w:rFonts w:ascii="Times New Roman" w:eastAsia="Times New Roman" w:hAnsi="Times New Roman" w:cs="Times New Roman"/>
                    <w:sz w:val="20"/>
                    <w:szCs w:val="20"/>
                  </w:rPr>
                </w:rPrChange>
              </w:rPr>
              <w:pPrChange w:id="63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A82948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35" w:author="瑋婷 徐" w:date="2025-01-03T16:20:00Z" w16du:dateUtc="2025-01-03T08:20:00Z"/>
                <w:rFonts w:asciiTheme="majorEastAsia" w:eastAsia="標楷體" w:hAnsiTheme="majorEastAsia" w:cstheme="majorEastAsia"/>
                <w:rPrChange w:id="6336" w:author="瑋婷 徐" w:date="2025-01-06T15:34:00Z" w16du:dateUtc="2025-01-06T07:34:00Z">
                  <w:rPr>
                    <w:ins w:id="6337" w:author="瑋婷 徐" w:date="2025-01-03T16:20:00Z" w16du:dateUtc="2025-01-03T08:20:00Z"/>
                    <w:rFonts w:ascii="Times New Roman" w:eastAsia="Times New Roman" w:hAnsi="Times New Roman" w:cs="Times New Roman"/>
                    <w:sz w:val="20"/>
                    <w:szCs w:val="20"/>
                  </w:rPr>
                </w:rPrChange>
              </w:rPr>
              <w:pPrChange w:id="63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E892D2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39" w:author="瑋婷 徐" w:date="2025-01-03T16:20:00Z" w16du:dateUtc="2025-01-03T08:20:00Z"/>
                <w:rFonts w:asciiTheme="majorEastAsia" w:eastAsia="標楷體" w:hAnsiTheme="majorEastAsia" w:cstheme="majorEastAsia"/>
                <w:rPrChange w:id="6340" w:author="瑋婷 徐" w:date="2025-01-06T15:34:00Z" w16du:dateUtc="2025-01-06T07:34:00Z">
                  <w:rPr>
                    <w:ins w:id="6341" w:author="瑋婷 徐" w:date="2025-01-03T16:20:00Z" w16du:dateUtc="2025-01-03T08:20:00Z"/>
                    <w:rFonts w:ascii="Times New Roman" w:eastAsia="Times New Roman" w:hAnsi="Times New Roman" w:cs="Times New Roman"/>
                    <w:sz w:val="20"/>
                    <w:szCs w:val="20"/>
                  </w:rPr>
                </w:rPrChange>
              </w:rPr>
              <w:pPrChange w:id="63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F96F64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43" w:author="瑋婷 徐" w:date="2025-01-03T16:20:00Z" w16du:dateUtc="2025-01-03T08:20:00Z"/>
                <w:rFonts w:asciiTheme="majorEastAsia" w:eastAsia="標楷體" w:hAnsiTheme="majorEastAsia" w:cstheme="majorEastAsia"/>
                <w:rPrChange w:id="6344" w:author="瑋婷 徐" w:date="2025-01-06T15:34:00Z" w16du:dateUtc="2025-01-06T07:34:00Z">
                  <w:rPr>
                    <w:ins w:id="6345" w:author="瑋婷 徐" w:date="2025-01-03T16:20:00Z" w16du:dateUtc="2025-01-03T08:20:00Z"/>
                    <w:rFonts w:ascii="Times New Roman" w:eastAsia="Times New Roman" w:hAnsi="Times New Roman" w:cs="Times New Roman"/>
                    <w:sz w:val="20"/>
                    <w:szCs w:val="20"/>
                  </w:rPr>
                </w:rPrChange>
              </w:rPr>
              <w:pPrChange w:id="63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4D73075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47" w:author="瑋婷 徐" w:date="2025-01-03T16:20:00Z" w16du:dateUtc="2025-01-03T08:20:00Z"/>
                <w:rFonts w:asciiTheme="majorEastAsia" w:eastAsia="標楷體" w:hAnsiTheme="majorEastAsia" w:cstheme="majorEastAsia"/>
                <w:rPrChange w:id="6348" w:author="瑋婷 徐" w:date="2025-01-06T15:34:00Z" w16du:dateUtc="2025-01-06T07:34:00Z">
                  <w:rPr>
                    <w:ins w:id="6349" w:author="瑋婷 徐" w:date="2025-01-03T16:20:00Z" w16du:dateUtc="2025-01-03T08:20:00Z"/>
                    <w:rFonts w:ascii="Times New Roman" w:eastAsia="Times New Roman" w:hAnsi="Times New Roman" w:cs="Times New Roman"/>
                    <w:sz w:val="20"/>
                    <w:szCs w:val="20"/>
                  </w:rPr>
                </w:rPrChange>
              </w:rPr>
              <w:pPrChange w:id="63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0EC7C2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51" w:author="瑋婷 徐" w:date="2025-01-03T16:20:00Z" w16du:dateUtc="2025-01-03T08:20:00Z"/>
                <w:rFonts w:asciiTheme="majorEastAsia" w:eastAsia="標楷體" w:hAnsiTheme="majorEastAsia" w:cstheme="majorEastAsia"/>
                <w:rPrChange w:id="6352" w:author="瑋婷 徐" w:date="2025-01-06T15:34:00Z" w16du:dateUtc="2025-01-06T07:34:00Z">
                  <w:rPr>
                    <w:ins w:id="6353" w:author="瑋婷 徐" w:date="2025-01-03T16:20:00Z" w16du:dateUtc="2025-01-03T08:20:00Z"/>
                    <w:rFonts w:ascii="Times New Roman" w:eastAsia="Times New Roman" w:hAnsi="Times New Roman" w:cs="Times New Roman"/>
                    <w:sz w:val="20"/>
                    <w:szCs w:val="20"/>
                  </w:rPr>
                </w:rPrChange>
              </w:rPr>
              <w:pPrChange w:id="63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B62BF5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55" w:author="瑋婷 徐" w:date="2025-01-03T16:20:00Z" w16du:dateUtc="2025-01-03T08:20:00Z"/>
                <w:rFonts w:asciiTheme="majorEastAsia" w:eastAsia="標楷體" w:hAnsiTheme="majorEastAsia" w:cstheme="majorEastAsia"/>
                <w:rPrChange w:id="6356" w:author="瑋婷 徐" w:date="2025-01-06T15:34:00Z" w16du:dateUtc="2025-01-06T07:34:00Z">
                  <w:rPr>
                    <w:ins w:id="6357" w:author="瑋婷 徐" w:date="2025-01-03T16:20:00Z" w16du:dateUtc="2025-01-03T08:20:00Z"/>
                    <w:rFonts w:ascii="Times New Roman" w:eastAsia="Times New Roman" w:hAnsi="Times New Roman" w:cs="Times New Roman"/>
                    <w:sz w:val="20"/>
                    <w:szCs w:val="20"/>
                  </w:rPr>
                </w:rPrChange>
              </w:rPr>
              <w:pPrChange w:id="63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378F12A0" w14:textId="77777777" w:rsidTr="00B436F0">
        <w:trPr>
          <w:trHeight w:val="300"/>
          <w:ins w:id="6359"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1F024415" w14:textId="77777777" w:rsidR="00DA433E" w:rsidRPr="00727E7E" w:rsidRDefault="00DA433E">
            <w:pPr>
              <w:spacing w:line="360" w:lineRule="auto"/>
              <w:jc w:val="both"/>
              <w:rPr>
                <w:ins w:id="6360" w:author="瑋婷 徐" w:date="2025-01-03T16:20:00Z" w16du:dateUtc="2025-01-03T08:20:00Z"/>
                <w:rFonts w:asciiTheme="majorEastAsia" w:eastAsia="標楷體" w:hAnsiTheme="majorEastAsia" w:cstheme="majorEastAsia"/>
                <w:b w:val="0"/>
                <w:bCs w:val="0"/>
                <w:color w:val="000000"/>
                <w:rPrChange w:id="6361" w:author="瑋婷 徐" w:date="2025-01-06T15:34:00Z" w16du:dateUtc="2025-01-06T07:34:00Z">
                  <w:rPr>
                    <w:ins w:id="6362" w:author="瑋婷 徐" w:date="2025-01-03T16:20:00Z" w16du:dateUtc="2025-01-03T08:20:00Z"/>
                    <w:rFonts w:cs="Calibri"/>
                    <w:color w:val="000000"/>
                    <w:sz w:val="22"/>
                  </w:rPr>
                </w:rPrChange>
              </w:rPr>
              <w:pPrChange w:id="6363" w:author="瑋婷 徐" w:date="2025-01-03T16:21:00Z" w16du:dateUtc="2025-01-03T08:21:00Z">
                <w:pPr/>
              </w:pPrChange>
            </w:pPr>
            <w:ins w:id="6364" w:author="瑋婷 徐" w:date="2025-01-03T16:20:00Z" w16du:dateUtc="2025-01-03T08:20:00Z">
              <w:r w:rsidRPr="00727E7E">
                <w:rPr>
                  <w:rFonts w:asciiTheme="majorEastAsia" w:eastAsia="標楷體" w:hAnsiTheme="majorEastAsia" w:cstheme="majorEastAsia"/>
                  <w:b w:val="0"/>
                  <w:bCs w:val="0"/>
                  <w:color w:val="000000"/>
                  <w:rPrChange w:id="6365" w:author="瑋婷 徐" w:date="2025-01-06T15:34:00Z" w16du:dateUtc="2025-01-06T07:34:00Z">
                    <w:rPr>
                      <w:rFonts w:cs="Calibri"/>
                      <w:color w:val="000000"/>
                      <w:sz w:val="22"/>
                    </w:rPr>
                  </w:rPrChange>
                </w:rPr>
                <w:t>綠</w:t>
              </w:r>
              <w:proofErr w:type="gramStart"/>
              <w:r w:rsidRPr="00727E7E">
                <w:rPr>
                  <w:rFonts w:asciiTheme="majorEastAsia" w:eastAsia="標楷體" w:hAnsiTheme="majorEastAsia" w:cstheme="majorEastAsia"/>
                  <w:b w:val="0"/>
                  <w:bCs w:val="0"/>
                  <w:color w:val="000000"/>
                  <w:rPrChange w:id="6366" w:author="瑋婷 徐" w:date="2025-01-06T15:34:00Z" w16du:dateUtc="2025-01-06T07:34:00Z">
                    <w:rPr>
                      <w:rFonts w:cs="Calibri"/>
                      <w:color w:val="000000"/>
                      <w:sz w:val="22"/>
                    </w:rPr>
                  </w:rPrChange>
                </w:rPr>
                <w:t>鳩</w:t>
              </w:r>
              <w:proofErr w:type="gramEnd"/>
              <w:r w:rsidRPr="00727E7E">
                <w:rPr>
                  <w:rFonts w:asciiTheme="majorEastAsia" w:eastAsia="標楷體" w:hAnsiTheme="majorEastAsia" w:cstheme="majorEastAsia"/>
                  <w:b w:val="0"/>
                  <w:bCs w:val="0"/>
                  <w:color w:val="000000"/>
                  <w:rPrChange w:id="6367" w:author="瑋婷 徐" w:date="2025-01-06T15:34:00Z" w16du:dateUtc="2025-01-06T07:34:00Z">
                    <w:rPr>
                      <w:rFonts w:cs="Calibri"/>
                      <w:color w:val="000000"/>
                      <w:sz w:val="22"/>
                    </w:rPr>
                  </w:rPrChange>
                </w:rPr>
                <w:t xml:space="preserve"> </w:t>
              </w:r>
            </w:ins>
          </w:p>
        </w:tc>
        <w:tc>
          <w:tcPr>
            <w:tcW w:w="1132" w:type="pct"/>
            <w:hideMark/>
          </w:tcPr>
          <w:p w14:paraId="34FAA07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68" w:author="瑋婷 徐" w:date="2025-01-03T16:20:00Z" w16du:dateUtc="2025-01-03T08:20:00Z"/>
                <w:rFonts w:asciiTheme="majorEastAsia" w:eastAsia="標楷體" w:hAnsiTheme="majorEastAsia" w:cstheme="majorEastAsia"/>
                <w:i/>
                <w:iCs/>
                <w:color w:val="000000"/>
                <w:rPrChange w:id="6369" w:author="瑋婷 徐" w:date="2025-01-06T15:34:00Z" w16du:dateUtc="2025-01-06T07:34:00Z">
                  <w:rPr>
                    <w:ins w:id="6370" w:author="瑋婷 徐" w:date="2025-01-03T16:20:00Z" w16du:dateUtc="2025-01-03T08:20:00Z"/>
                    <w:rFonts w:cs="Calibri"/>
                    <w:i/>
                    <w:iCs/>
                    <w:color w:val="000000"/>
                    <w:sz w:val="22"/>
                  </w:rPr>
                </w:rPrChange>
              </w:rPr>
              <w:pPrChange w:id="63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372" w:author="瑋婷 徐" w:date="2025-01-03T16:20:00Z" w16du:dateUtc="2025-01-03T08:20:00Z">
              <w:r w:rsidRPr="00727E7E">
                <w:rPr>
                  <w:rFonts w:asciiTheme="majorEastAsia" w:eastAsia="標楷體" w:hAnsiTheme="majorEastAsia" w:cstheme="majorEastAsia"/>
                  <w:i/>
                  <w:iCs/>
                  <w:color w:val="000000"/>
                  <w:rPrChange w:id="6373" w:author="瑋婷 徐" w:date="2025-01-06T15:34:00Z" w16du:dateUtc="2025-01-06T07:34:00Z">
                    <w:rPr>
                      <w:rFonts w:cs="Calibri"/>
                      <w:i/>
                      <w:iCs/>
                      <w:color w:val="000000"/>
                      <w:sz w:val="22"/>
                    </w:rPr>
                  </w:rPrChange>
                </w:rPr>
                <w:t>Treron sieboldii</w:t>
              </w:r>
            </w:ins>
          </w:p>
        </w:tc>
        <w:tc>
          <w:tcPr>
            <w:tcW w:w="129" w:type="pct"/>
            <w:noWrap/>
            <w:hideMark/>
          </w:tcPr>
          <w:p w14:paraId="0DE9B51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74" w:author="瑋婷 徐" w:date="2025-01-03T16:20:00Z" w16du:dateUtc="2025-01-03T08:20:00Z"/>
                <w:rFonts w:asciiTheme="majorEastAsia" w:eastAsia="標楷體" w:hAnsiTheme="majorEastAsia" w:cstheme="majorEastAsia"/>
                <w:i/>
                <w:iCs/>
                <w:color w:val="000000"/>
                <w:rPrChange w:id="6375" w:author="瑋婷 徐" w:date="2025-01-06T15:34:00Z" w16du:dateUtc="2025-01-06T07:34:00Z">
                  <w:rPr>
                    <w:ins w:id="6376" w:author="瑋婷 徐" w:date="2025-01-03T16:20:00Z" w16du:dateUtc="2025-01-03T08:20:00Z"/>
                    <w:rFonts w:cs="Calibri"/>
                    <w:i/>
                    <w:iCs/>
                    <w:color w:val="000000"/>
                    <w:sz w:val="22"/>
                  </w:rPr>
                </w:rPrChange>
              </w:rPr>
              <w:pPrChange w:id="63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9D5FDD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78" w:author="瑋婷 徐" w:date="2025-01-03T16:20:00Z" w16du:dateUtc="2025-01-03T08:20:00Z"/>
                <w:rFonts w:asciiTheme="majorEastAsia" w:eastAsia="標楷體" w:hAnsiTheme="majorEastAsia" w:cstheme="majorEastAsia"/>
                <w:rPrChange w:id="6379" w:author="瑋婷 徐" w:date="2025-01-06T15:34:00Z" w16du:dateUtc="2025-01-06T07:34:00Z">
                  <w:rPr>
                    <w:ins w:id="6380" w:author="瑋婷 徐" w:date="2025-01-03T16:20:00Z" w16du:dateUtc="2025-01-03T08:20:00Z"/>
                    <w:rFonts w:ascii="Times New Roman" w:eastAsia="Times New Roman" w:hAnsi="Times New Roman" w:cs="Times New Roman"/>
                    <w:sz w:val="20"/>
                    <w:szCs w:val="20"/>
                  </w:rPr>
                </w:rPrChange>
              </w:rPr>
              <w:pPrChange w:id="63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178E97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82" w:author="瑋婷 徐" w:date="2025-01-03T16:20:00Z" w16du:dateUtc="2025-01-03T08:20:00Z"/>
                <w:rFonts w:asciiTheme="majorEastAsia" w:eastAsia="標楷體" w:hAnsiTheme="majorEastAsia" w:cstheme="majorEastAsia"/>
                <w:rPrChange w:id="6383" w:author="瑋婷 徐" w:date="2025-01-06T15:34:00Z" w16du:dateUtc="2025-01-06T07:34:00Z">
                  <w:rPr>
                    <w:ins w:id="6384" w:author="瑋婷 徐" w:date="2025-01-03T16:20:00Z" w16du:dateUtc="2025-01-03T08:20:00Z"/>
                    <w:rFonts w:ascii="Times New Roman" w:eastAsia="Times New Roman" w:hAnsi="Times New Roman" w:cs="Times New Roman"/>
                    <w:sz w:val="20"/>
                    <w:szCs w:val="20"/>
                  </w:rPr>
                </w:rPrChange>
              </w:rPr>
              <w:pPrChange w:id="63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6A06BF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86" w:author="瑋婷 徐" w:date="2025-01-03T16:20:00Z" w16du:dateUtc="2025-01-03T08:20:00Z"/>
                <w:rFonts w:asciiTheme="majorEastAsia" w:eastAsia="標楷體" w:hAnsiTheme="majorEastAsia" w:cstheme="majorEastAsia"/>
                <w:rPrChange w:id="6387" w:author="瑋婷 徐" w:date="2025-01-06T15:34:00Z" w16du:dateUtc="2025-01-06T07:34:00Z">
                  <w:rPr>
                    <w:ins w:id="6388" w:author="瑋婷 徐" w:date="2025-01-03T16:20:00Z" w16du:dateUtc="2025-01-03T08:20:00Z"/>
                    <w:rFonts w:ascii="Times New Roman" w:eastAsia="Times New Roman" w:hAnsi="Times New Roman" w:cs="Times New Roman"/>
                    <w:sz w:val="20"/>
                    <w:szCs w:val="20"/>
                  </w:rPr>
                </w:rPrChange>
              </w:rPr>
              <w:pPrChange w:id="63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2359D8D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90" w:author="瑋婷 徐" w:date="2025-01-03T16:20:00Z" w16du:dateUtc="2025-01-03T08:20:00Z"/>
                <w:rFonts w:asciiTheme="majorEastAsia" w:eastAsia="標楷體" w:hAnsiTheme="majorEastAsia" w:cstheme="majorEastAsia"/>
                <w:rPrChange w:id="6391" w:author="瑋婷 徐" w:date="2025-01-06T15:34:00Z" w16du:dateUtc="2025-01-06T07:34:00Z">
                  <w:rPr>
                    <w:ins w:id="6392" w:author="瑋婷 徐" w:date="2025-01-03T16:20:00Z" w16du:dateUtc="2025-01-03T08:20:00Z"/>
                    <w:rFonts w:ascii="Times New Roman" w:eastAsia="Times New Roman" w:hAnsi="Times New Roman" w:cs="Times New Roman"/>
                    <w:sz w:val="20"/>
                    <w:szCs w:val="20"/>
                  </w:rPr>
                </w:rPrChange>
              </w:rPr>
              <w:pPrChange w:id="63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8E1733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94" w:author="瑋婷 徐" w:date="2025-01-03T16:20:00Z" w16du:dateUtc="2025-01-03T08:20:00Z"/>
                <w:rFonts w:asciiTheme="majorEastAsia" w:eastAsia="標楷體" w:hAnsiTheme="majorEastAsia" w:cstheme="majorEastAsia"/>
                <w:rPrChange w:id="6395" w:author="瑋婷 徐" w:date="2025-01-06T15:34:00Z" w16du:dateUtc="2025-01-06T07:34:00Z">
                  <w:rPr>
                    <w:ins w:id="6396" w:author="瑋婷 徐" w:date="2025-01-03T16:20:00Z" w16du:dateUtc="2025-01-03T08:20:00Z"/>
                    <w:rFonts w:ascii="Times New Roman" w:eastAsia="Times New Roman" w:hAnsi="Times New Roman" w:cs="Times New Roman"/>
                    <w:sz w:val="20"/>
                    <w:szCs w:val="20"/>
                  </w:rPr>
                </w:rPrChange>
              </w:rPr>
              <w:pPrChange w:id="63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70DB03B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398" w:author="瑋婷 徐" w:date="2025-01-03T16:33:00Z" w16du:dateUtc="2025-01-03T08:33:00Z"/>
                <w:rFonts w:asciiTheme="majorEastAsia" w:eastAsia="標楷體" w:hAnsiTheme="majorEastAsia" w:cstheme="majorEastAsia"/>
              </w:rPr>
            </w:pPr>
          </w:p>
        </w:tc>
        <w:tc>
          <w:tcPr>
            <w:tcW w:w="129" w:type="pct"/>
            <w:noWrap/>
            <w:hideMark/>
          </w:tcPr>
          <w:p w14:paraId="0C0E97EF" w14:textId="0E91223C"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99" w:author="瑋婷 徐" w:date="2025-01-03T16:20:00Z" w16du:dateUtc="2025-01-03T08:20:00Z"/>
                <w:rFonts w:asciiTheme="majorEastAsia" w:eastAsia="標楷體" w:hAnsiTheme="majorEastAsia" w:cstheme="majorEastAsia"/>
                <w:rPrChange w:id="6400" w:author="瑋婷 徐" w:date="2025-01-06T15:34:00Z" w16du:dateUtc="2025-01-06T07:34:00Z">
                  <w:rPr>
                    <w:ins w:id="6401" w:author="瑋婷 徐" w:date="2025-01-03T16:20:00Z" w16du:dateUtc="2025-01-03T08:20:00Z"/>
                    <w:rFonts w:ascii="Times New Roman" w:eastAsia="Times New Roman" w:hAnsi="Times New Roman" w:cs="Times New Roman"/>
                    <w:sz w:val="20"/>
                    <w:szCs w:val="20"/>
                  </w:rPr>
                </w:rPrChange>
              </w:rPr>
              <w:pPrChange w:id="64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26E7606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03" w:author="瑋婷 徐" w:date="2025-01-03T16:20:00Z" w16du:dateUtc="2025-01-03T08:20:00Z"/>
                <w:rFonts w:asciiTheme="majorEastAsia" w:eastAsia="標楷體" w:hAnsiTheme="majorEastAsia" w:cstheme="majorEastAsia"/>
                <w:rPrChange w:id="6404" w:author="瑋婷 徐" w:date="2025-01-06T15:34:00Z" w16du:dateUtc="2025-01-06T07:34:00Z">
                  <w:rPr>
                    <w:ins w:id="6405" w:author="瑋婷 徐" w:date="2025-01-03T16:20:00Z" w16du:dateUtc="2025-01-03T08:20:00Z"/>
                    <w:rFonts w:ascii="Times New Roman" w:eastAsia="Times New Roman" w:hAnsi="Times New Roman" w:cs="Times New Roman"/>
                    <w:sz w:val="20"/>
                    <w:szCs w:val="20"/>
                  </w:rPr>
                </w:rPrChange>
              </w:rPr>
              <w:pPrChange w:id="64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56AFCB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07" w:author="瑋婷 徐" w:date="2025-01-03T16:20:00Z" w16du:dateUtc="2025-01-03T08:20:00Z"/>
                <w:rFonts w:asciiTheme="majorEastAsia" w:eastAsia="標楷體" w:hAnsiTheme="majorEastAsia" w:cstheme="majorEastAsia"/>
                <w:rPrChange w:id="6408" w:author="瑋婷 徐" w:date="2025-01-06T15:34:00Z" w16du:dateUtc="2025-01-06T07:34:00Z">
                  <w:rPr>
                    <w:ins w:id="6409" w:author="瑋婷 徐" w:date="2025-01-03T16:20:00Z" w16du:dateUtc="2025-01-03T08:20:00Z"/>
                    <w:rFonts w:ascii="Times New Roman" w:eastAsia="Times New Roman" w:hAnsi="Times New Roman" w:cs="Times New Roman"/>
                    <w:sz w:val="20"/>
                    <w:szCs w:val="20"/>
                  </w:rPr>
                </w:rPrChange>
              </w:rPr>
              <w:pPrChange w:id="64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46D6DB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11" w:author="瑋婷 徐" w:date="2025-01-03T16:20:00Z" w16du:dateUtc="2025-01-03T08:20:00Z"/>
                <w:rFonts w:asciiTheme="majorEastAsia" w:eastAsia="標楷體" w:hAnsiTheme="majorEastAsia" w:cstheme="majorEastAsia"/>
                <w:rPrChange w:id="6412" w:author="瑋婷 徐" w:date="2025-01-06T15:34:00Z" w16du:dateUtc="2025-01-06T07:34:00Z">
                  <w:rPr>
                    <w:ins w:id="6413" w:author="瑋婷 徐" w:date="2025-01-03T16:20:00Z" w16du:dateUtc="2025-01-03T08:20:00Z"/>
                    <w:rFonts w:ascii="Times New Roman" w:eastAsia="Times New Roman" w:hAnsi="Times New Roman" w:cs="Times New Roman"/>
                    <w:sz w:val="20"/>
                    <w:szCs w:val="20"/>
                  </w:rPr>
                </w:rPrChange>
              </w:rPr>
              <w:pPrChange w:id="64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689C0E6C"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415" w:author="瑋婷 徐" w:date="2025-01-03T16:33:00Z" w16du:dateUtc="2025-01-03T08:33:00Z"/>
                <w:rFonts w:asciiTheme="majorEastAsia" w:eastAsia="標楷體" w:hAnsiTheme="majorEastAsia" w:cstheme="majorEastAsia"/>
              </w:rPr>
            </w:pPr>
          </w:p>
        </w:tc>
        <w:tc>
          <w:tcPr>
            <w:tcW w:w="175" w:type="pct"/>
            <w:noWrap/>
            <w:hideMark/>
          </w:tcPr>
          <w:p w14:paraId="3515F326" w14:textId="7D6A0DB0"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16" w:author="瑋婷 徐" w:date="2025-01-03T16:20:00Z" w16du:dateUtc="2025-01-03T08:20:00Z"/>
                <w:rFonts w:asciiTheme="majorEastAsia" w:eastAsia="標楷體" w:hAnsiTheme="majorEastAsia" w:cstheme="majorEastAsia"/>
                <w:rPrChange w:id="6417" w:author="瑋婷 徐" w:date="2025-01-06T15:34:00Z" w16du:dateUtc="2025-01-06T07:34:00Z">
                  <w:rPr>
                    <w:ins w:id="6418" w:author="瑋婷 徐" w:date="2025-01-03T16:20:00Z" w16du:dateUtc="2025-01-03T08:20:00Z"/>
                    <w:rFonts w:ascii="Times New Roman" w:eastAsia="Times New Roman" w:hAnsi="Times New Roman" w:cs="Times New Roman"/>
                    <w:sz w:val="20"/>
                    <w:szCs w:val="20"/>
                  </w:rPr>
                </w:rPrChange>
              </w:rPr>
              <w:pPrChange w:id="64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61DB61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20" w:author="瑋婷 徐" w:date="2025-01-03T16:20:00Z" w16du:dateUtc="2025-01-03T08:20:00Z"/>
                <w:rFonts w:asciiTheme="majorEastAsia" w:eastAsia="標楷體" w:hAnsiTheme="majorEastAsia" w:cstheme="majorEastAsia"/>
                <w:rPrChange w:id="6421" w:author="瑋婷 徐" w:date="2025-01-06T15:34:00Z" w16du:dateUtc="2025-01-06T07:34:00Z">
                  <w:rPr>
                    <w:ins w:id="6422" w:author="瑋婷 徐" w:date="2025-01-03T16:20:00Z" w16du:dateUtc="2025-01-03T08:20:00Z"/>
                    <w:rFonts w:ascii="Times New Roman" w:eastAsia="Times New Roman" w:hAnsi="Times New Roman" w:cs="Times New Roman"/>
                    <w:sz w:val="20"/>
                    <w:szCs w:val="20"/>
                  </w:rPr>
                </w:rPrChange>
              </w:rPr>
              <w:pPrChange w:id="64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CDFA6E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24" w:author="瑋婷 徐" w:date="2025-01-03T16:20:00Z" w16du:dateUtc="2025-01-03T08:20:00Z"/>
                <w:rFonts w:asciiTheme="majorEastAsia" w:eastAsia="標楷體" w:hAnsiTheme="majorEastAsia" w:cstheme="majorEastAsia"/>
                <w:rPrChange w:id="6425" w:author="瑋婷 徐" w:date="2025-01-06T15:34:00Z" w16du:dateUtc="2025-01-06T07:34:00Z">
                  <w:rPr>
                    <w:ins w:id="6426" w:author="瑋婷 徐" w:date="2025-01-03T16:20:00Z" w16du:dateUtc="2025-01-03T08:20:00Z"/>
                    <w:rFonts w:ascii="Times New Roman" w:eastAsia="Times New Roman" w:hAnsi="Times New Roman" w:cs="Times New Roman"/>
                    <w:sz w:val="20"/>
                    <w:szCs w:val="20"/>
                  </w:rPr>
                </w:rPrChange>
              </w:rPr>
              <w:pPrChange w:id="64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B12291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28" w:author="瑋婷 徐" w:date="2025-01-03T16:20:00Z" w16du:dateUtc="2025-01-03T08:20:00Z"/>
                <w:rFonts w:asciiTheme="majorEastAsia" w:eastAsia="標楷體" w:hAnsiTheme="majorEastAsia" w:cstheme="majorEastAsia"/>
                <w:rPrChange w:id="6429" w:author="瑋婷 徐" w:date="2025-01-06T15:34:00Z" w16du:dateUtc="2025-01-06T07:34:00Z">
                  <w:rPr>
                    <w:ins w:id="6430" w:author="瑋婷 徐" w:date="2025-01-03T16:20:00Z" w16du:dateUtc="2025-01-03T08:20:00Z"/>
                    <w:rFonts w:ascii="Times New Roman" w:eastAsia="Times New Roman" w:hAnsi="Times New Roman" w:cs="Times New Roman"/>
                    <w:sz w:val="20"/>
                    <w:szCs w:val="20"/>
                  </w:rPr>
                </w:rPrChange>
              </w:rPr>
              <w:pPrChange w:id="64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2BEE39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32" w:author="瑋婷 徐" w:date="2025-01-03T16:20:00Z" w16du:dateUtc="2025-01-03T08:20:00Z"/>
                <w:rFonts w:asciiTheme="majorEastAsia" w:eastAsia="標楷體" w:hAnsiTheme="majorEastAsia" w:cstheme="majorEastAsia"/>
                <w:rPrChange w:id="6433" w:author="瑋婷 徐" w:date="2025-01-06T15:34:00Z" w16du:dateUtc="2025-01-06T07:34:00Z">
                  <w:rPr>
                    <w:ins w:id="6434" w:author="瑋婷 徐" w:date="2025-01-03T16:20:00Z" w16du:dateUtc="2025-01-03T08:20:00Z"/>
                    <w:rFonts w:ascii="Times New Roman" w:eastAsia="Times New Roman" w:hAnsi="Times New Roman" w:cs="Times New Roman"/>
                    <w:sz w:val="20"/>
                    <w:szCs w:val="20"/>
                  </w:rPr>
                </w:rPrChange>
              </w:rPr>
              <w:pPrChange w:id="64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02D22D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36" w:author="瑋婷 徐" w:date="2025-01-03T16:20:00Z" w16du:dateUtc="2025-01-03T08:20:00Z"/>
                <w:rFonts w:asciiTheme="majorEastAsia" w:eastAsia="標楷體" w:hAnsiTheme="majorEastAsia" w:cstheme="majorEastAsia"/>
                <w:rPrChange w:id="6437" w:author="瑋婷 徐" w:date="2025-01-06T15:34:00Z" w16du:dateUtc="2025-01-06T07:34:00Z">
                  <w:rPr>
                    <w:ins w:id="6438" w:author="瑋婷 徐" w:date="2025-01-03T16:20:00Z" w16du:dateUtc="2025-01-03T08:20:00Z"/>
                    <w:rFonts w:ascii="Times New Roman" w:eastAsia="Times New Roman" w:hAnsi="Times New Roman" w:cs="Times New Roman"/>
                    <w:sz w:val="20"/>
                    <w:szCs w:val="20"/>
                  </w:rPr>
                </w:rPrChange>
              </w:rPr>
              <w:pPrChange w:id="64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E9D906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40" w:author="瑋婷 徐" w:date="2025-01-03T16:20:00Z" w16du:dateUtc="2025-01-03T08:20:00Z"/>
                <w:rFonts w:asciiTheme="majorEastAsia" w:eastAsia="標楷體" w:hAnsiTheme="majorEastAsia" w:cstheme="majorEastAsia"/>
                <w:rPrChange w:id="6441" w:author="瑋婷 徐" w:date="2025-01-06T15:34:00Z" w16du:dateUtc="2025-01-06T07:34:00Z">
                  <w:rPr>
                    <w:ins w:id="6442" w:author="瑋婷 徐" w:date="2025-01-03T16:20:00Z" w16du:dateUtc="2025-01-03T08:20:00Z"/>
                    <w:rFonts w:ascii="Times New Roman" w:eastAsia="Times New Roman" w:hAnsi="Times New Roman" w:cs="Times New Roman"/>
                    <w:sz w:val="20"/>
                    <w:szCs w:val="20"/>
                  </w:rPr>
                </w:rPrChange>
              </w:rPr>
              <w:pPrChange w:id="64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DB9AF8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44" w:author="瑋婷 徐" w:date="2025-01-03T16:20:00Z" w16du:dateUtc="2025-01-03T08:20:00Z"/>
                <w:rFonts w:asciiTheme="majorEastAsia" w:eastAsia="標楷體" w:hAnsiTheme="majorEastAsia" w:cstheme="majorEastAsia"/>
                <w:rPrChange w:id="6445" w:author="瑋婷 徐" w:date="2025-01-06T15:34:00Z" w16du:dateUtc="2025-01-06T07:34:00Z">
                  <w:rPr>
                    <w:ins w:id="6446" w:author="瑋婷 徐" w:date="2025-01-03T16:20:00Z" w16du:dateUtc="2025-01-03T08:20:00Z"/>
                    <w:rFonts w:ascii="Times New Roman" w:eastAsia="Times New Roman" w:hAnsi="Times New Roman" w:cs="Times New Roman"/>
                    <w:sz w:val="20"/>
                    <w:szCs w:val="20"/>
                  </w:rPr>
                </w:rPrChange>
              </w:rPr>
              <w:pPrChange w:id="64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4A8E0AC3" w14:textId="77777777" w:rsidTr="00B436F0">
        <w:trPr>
          <w:cnfStyle w:val="000000100000" w:firstRow="0" w:lastRow="0" w:firstColumn="0" w:lastColumn="0" w:oddVBand="0" w:evenVBand="0" w:oddHBand="1" w:evenHBand="0" w:firstRowFirstColumn="0" w:firstRowLastColumn="0" w:lastRowFirstColumn="0" w:lastRowLastColumn="0"/>
          <w:trHeight w:val="300"/>
          <w:ins w:id="6448"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06CA5C65" w14:textId="77777777" w:rsidR="00DA433E" w:rsidRPr="00727E7E" w:rsidRDefault="00DA433E">
            <w:pPr>
              <w:spacing w:line="360" w:lineRule="auto"/>
              <w:jc w:val="both"/>
              <w:rPr>
                <w:ins w:id="6449" w:author="瑋婷 徐" w:date="2025-01-03T16:20:00Z" w16du:dateUtc="2025-01-03T08:20:00Z"/>
                <w:rFonts w:asciiTheme="majorEastAsia" w:eastAsia="標楷體" w:hAnsiTheme="majorEastAsia" w:cstheme="majorEastAsia"/>
                <w:b w:val="0"/>
                <w:bCs w:val="0"/>
                <w:color w:val="000000"/>
                <w:rPrChange w:id="6450" w:author="瑋婷 徐" w:date="2025-01-06T15:34:00Z" w16du:dateUtc="2025-01-06T07:34:00Z">
                  <w:rPr>
                    <w:ins w:id="6451" w:author="瑋婷 徐" w:date="2025-01-03T16:20:00Z" w16du:dateUtc="2025-01-03T08:20:00Z"/>
                    <w:rFonts w:cs="Calibri"/>
                    <w:color w:val="000000"/>
                    <w:sz w:val="22"/>
                  </w:rPr>
                </w:rPrChange>
              </w:rPr>
              <w:pPrChange w:id="6452" w:author="瑋婷 徐" w:date="2025-01-03T16:21:00Z" w16du:dateUtc="2025-01-03T08:21:00Z">
                <w:pPr/>
              </w:pPrChange>
            </w:pPr>
            <w:ins w:id="6453" w:author="瑋婷 徐" w:date="2025-01-03T16:20:00Z" w16du:dateUtc="2025-01-03T08:20:00Z">
              <w:r w:rsidRPr="00727E7E">
                <w:rPr>
                  <w:rFonts w:asciiTheme="majorEastAsia" w:eastAsia="標楷體" w:hAnsiTheme="majorEastAsia" w:cstheme="majorEastAsia"/>
                  <w:b w:val="0"/>
                  <w:bCs w:val="0"/>
                  <w:color w:val="000000"/>
                  <w:rPrChange w:id="6454" w:author="瑋婷 徐" w:date="2025-01-06T15:34:00Z" w16du:dateUtc="2025-01-06T07:34:00Z">
                    <w:rPr>
                      <w:rFonts w:cs="Calibri"/>
                      <w:color w:val="000000"/>
                      <w:sz w:val="22"/>
                    </w:rPr>
                  </w:rPrChange>
                </w:rPr>
                <w:t>鷹</w:t>
              </w:r>
              <w:proofErr w:type="gramStart"/>
              <w:r w:rsidRPr="00727E7E">
                <w:rPr>
                  <w:rFonts w:asciiTheme="majorEastAsia" w:eastAsia="標楷體" w:hAnsiTheme="majorEastAsia" w:cstheme="majorEastAsia"/>
                  <w:b w:val="0"/>
                  <w:bCs w:val="0"/>
                  <w:color w:val="000000"/>
                  <w:rPrChange w:id="6455" w:author="瑋婷 徐" w:date="2025-01-06T15:34:00Z" w16du:dateUtc="2025-01-06T07:34:00Z">
                    <w:rPr>
                      <w:rFonts w:cs="Calibri"/>
                      <w:color w:val="000000"/>
                      <w:sz w:val="22"/>
                    </w:rPr>
                  </w:rPrChange>
                </w:rPr>
                <w:t>鵑</w:t>
              </w:r>
              <w:proofErr w:type="gramEnd"/>
              <w:r w:rsidRPr="00727E7E">
                <w:rPr>
                  <w:rFonts w:asciiTheme="majorEastAsia" w:eastAsia="標楷體" w:hAnsiTheme="majorEastAsia" w:cstheme="majorEastAsia"/>
                  <w:b w:val="0"/>
                  <w:bCs w:val="0"/>
                  <w:color w:val="000000"/>
                  <w:rPrChange w:id="6456" w:author="瑋婷 徐" w:date="2025-01-06T15:34:00Z" w16du:dateUtc="2025-01-06T07:34:00Z">
                    <w:rPr>
                      <w:rFonts w:cs="Calibri"/>
                      <w:color w:val="000000"/>
                      <w:sz w:val="22"/>
                    </w:rPr>
                  </w:rPrChange>
                </w:rPr>
                <w:t xml:space="preserve"> </w:t>
              </w:r>
            </w:ins>
          </w:p>
        </w:tc>
        <w:tc>
          <w:tcPr>
            <w:tcW w:w="1132" w:type="pct"/>
            <w:hideMark/>
          </w:tcPr>
          <w:p w14:paraId="1C47411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57" w:author="瑋婷 徐" w:date="2025-01-03T16:20:00Z" w16du:dateUtc="2025-01-03T08:20:00Z"/>
                <w:rFonts w:asciiTheme="majorEastAsia" w:eastAsia="標楷體" w:hAnsiTheme="majorEastAsia" w:cstheme="majorEastAsia"/>
                <w:i/>
                <w:iCs/>
                <w:color w:val="000000"/>
                <w:rPrChange w:id="6458" w:author="瑋婷 徐" w:date="2025-01-06T15:34:00Z" w16du:dateUtc="2025-01-06T07:34:00Z">
                  <w:rPr>
                    <w:ins w:id="6459" w:author="瑋婷 徐" w:date="2025-01-03T16:20:00Z" w16du:dateUtc="2025-01-03T08:20:00Z"/>
                    <w:rFonts w:cs="Calibri"/>
                    <w:i/>
                    <w:iCs/>
                    <w:color w:val="000000"/>
                    <w:sz w:val="22"/>
                  </w:rPr>
                </w:rPrChange>
              </w:rPr>
              <w:pPrChange w:id="64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461" w:author="瑋婷 徐" w:date="2025-01-03T16:20:00Z" w16du:dateUtc="2025-01-03T08:20:00Z">
              <w:r w:rsidRPr="00727E7E">
                <w:rPr>
                  <w:rFonts w:asciiTheme="majorEastAsia" w:eastAsia="標楷體" w:hAnsiTheme="majorEastAsia" w:cstheme="majorEastAsia"/>
                  <w:i/>
                  <w:iCs/>
                  <w:color w:val="000000"/>
                  <w:rPrChange w:id="6462" w:author="瑋婷 徐" w:date="2025-01-06T15:34:00Z" w16du:dateUtc="2025-01-06T07:34:00Z">
                    <w:rPr>
                      <w:rFonts w:cs="Calibri"/>
                      <w:i/>
                      <w:iCs/>
                      <w:color w:val="000000"/>
                      <w:sz w:val="22"/>
                    </w:rPr>
                  </w:rPrChange>
                </w:rPr>
                <w:t>Hierococcyx sparverioides</w:t>
              </w:r>
            </w:ins>
          </w:p>
        </w:tc>
        <w:tc>
          <w:tcPr>
            <w:tcW w:w="129" w:type="pct"/>
            <w:noWrap/>
            <w:hideMark/>
          </w:tcPr>
          <w:p w14:paraId="7499FF1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63" w:author="瑋婷 徐" w:date="2025-01-03T16:20:00Z" w16du:dateUtc="2025-01-03T08:20:00Z"/>
                <w:rFonts w:asciiTheme="majorEastAsia" w:eastAsia="標楷體" w:hAnsiTheme="majorEastAsia" w:cstheme="majorEastAsia"/>
                <w:i/>
                <w:iCs/>
                <w:color w:val="000000"/>
                <w:rPrChange w:id="6464" w:author="瑋婷 徐" w:date="2025-01-06T15:34:00Z" w16du:dateUtc="2025-01-06T07:34:00Z">
                  <w:rPr>
                    <w:ins w:id="6465" w:author="瑋婷 徐" w:date="2025-01-03T16:20:00Z" w16du:dateUtc="2025-01-03T08:20:00Z"/>
                    <w:rFonts w:cs="Calibri"/>
                    <w:i/>
                    <w:iCs/>
                    <w:color w:val="000000"/>
                    <w:sz w:val="22"/>
                  </w:rPr>
                </w:rPrChange>
              </w:rPr>
              <w:pPrChange w:id="64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2DC752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67" w:author="瑋婷 徐" w:date="2025-01-03T16:20:00Z" w16du:dateUtc="2025-01-03T08:20:00Z"/>
                <w:rFonts w:asciiTheme="majorEastAsia" w:eastAsia="標楷體" w:hAnsiTheme="majorEastAsia" w:cstheme="majorEastAsia"/>
                <w:rPrChange w:id="6468" w:author="瑋婷 徐" w:date="2025-01-06T15:34:00Z" w16du:dateUtc="2025-01-06T07:34:00Z">
                  <w:rPr>
                    <w:ins w:id="6469" w:author="瑋婷 徐" w:date="2025-01-03T16:20:00Z" w16du:dateUtc="2025-01-03T08:20:00Z"/>
                    <w:rFonts w:ascii="Times New Roman" w:eastAsia="Times New Roman" w:hAnsi="Times New Roman" w:cs="Times New Roman"/>
                    <w:sz w:val="20"/>
                    <w:szCs w:val="20"/>
                  </w:rPr>
                </w:rPrChange>
              </w:rPr>
              <w:pPrChange w:id="64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6E87BBA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71" w:author="瑋婷 徐" w:date="2025-01-03T16:20:00Z" w16du:dateUtc="2025-01-03T08:20:00Z"/>
                <w:rFonts w:asciiTheme="majorEastAsia" w:eastAsia="標楷體" w:hAnsiTheme="majorEastAsia" w:cstheme="majorEastAsia"/>
                <w:color w:val="000000"/>
                <w:rPrChange w:id="6472" w:author="瑋婷 徐" w:date="2025-01-06T15:34:00Z" w16du:dateUtc="2025-01-06T07:34:00Z">
                  <w:rPr>
                    <w:ins w:id="6473" w:author="瑋婷 徐" w:date="2025-01-03T16:20:00Z" w16du:dateUtc="2025-01-03T08:20:00Z"/>
                    <w:rFonts w:cs="Calibri"/>
                    <w:color w:val="000000"/>
                    <w:sz w:val="22"/>
                  </w:rPr>
                </w:rPrChange>
              </w:rPr>
              <w:pPrChange w:id="64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475" w:author="瑋婷 徐" w:date="2025-01-03T16:20:00Z" w16du:dateUtc="2025-01-03T08:20:00Z">
              <w:r w:rsidRPr="00727E7E">
                <w:rPr>
                  <w:rFonts w:asciiTheme="majorEastAsia" w:eastAsia="標楷體" w:hAnsiTheme="majorEastAsia" w:cstheme="majorEastAsia"/>
                  <w:color w:val="000000"/>
                  <w:rPrChange w:id="6476" w:author="瑋婷 徐" w:date="2025-01-06T15:34:00Z" w16du:dateUtc="2025-01-06T07:34:00Z">
                    <w:rPr>
                      <w:rFonts w:cs="Calibri"/>
                      <w:color w:val="000000"/>
                      <w:sz w:val="22"/>
                    </w:rPr>
                  </w:rPrChange>
                </w:rPr>
                <w:t>*</w:t>
              </w:r>
            </w:ins>
          </w:p>
        </w:tc>
        <w:tc>
          <w:tcPr>
            <w:tcW w:w="129" w:type="pct"/>
            <w:noWrap/>
            <w:hideMark/>
          </w:tcPr>
          <w:p w14:paraId="6837B98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77" w:author="瑋婷 徐" w:date="2025-01-03T16:20:00Z" w16du:dateUtc="2025-01-03T08:20:00Z"/>
                <w:rFonts w:asciiTheme="majorEastAsia" w:eastAsia="標楷體" w:hAnsiTheme="majorEastAsia" w:cstheme="majorEastAsia"/>
                <w:color w:val="000000"/>
                <w:rPrChange w:id="6478" w:author="瑋婷 徐" w:date="2025-01-06T15:34:00Z" w16du:dateUtc="2025-01-06T07:34:00Z">
                  <w:rPr>
                    <w:ins w:id="6479" w:author="瑋婷 徐" w:date="2025-01-03T16:20:00Z" w16du:dateUtc="2025-01-03T08:20:00Z"/>
                    <w:rFonts w:cs="Calibri"/>
                    <w:color w:val="000000"/>
                    <w:sz w:val="22"/>
                  </w:rPr>
                </w:rPrChange>
              </w:rPr>
              <w:pPrChange w:id="64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CD48C2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81" w:author="瑋婷 徐" w:date="2025-01-03T16:20:00Z" w16du:dateUtc="2025-01-03T08:20:00Z"/>
                <w:rFonts w:asciiTheme="majorEastAsia" w:eastAsia="標楷體" w:hAnsiTheme="majorEastAsia" w:cstheme="majorEastAsia"/>
                <w:rPrChange w:id="6482" w:author="瑋婷 徐" w:date="2025-01-06T15:34:00Z" w16du:dateUtc="2025-01-06T07:34:00Z">
                  <w:rPr>
                    <w:ins w:id="6483" w:author="瑋婷 徐" w:date="2025-01-03T16:20:00Z" w16du:dateUtc="2025-01-03T08:20:00Z"/>
                    <w:rFonts w:ascii="Times New Roman" w:eastAsia="Times New Roman" w:hAnsi="Times New Roman" w:cs="Times New Roman"/>
                    <w:sz w:val="20"/>
                    <w:szCs w:val="20"/>
                  </w:rPr>
                </w:rPrChange>
              </w:rPr>
              <w:pPrChange w:id="64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111FC3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85" w:author="瑋婷 徐" w:date="2025-01-03T16:20:00Z" w16du:dateUtc="2025-01-03T08:20:00Z"/>
                <w:rFonts w:asciiTheme="majorEastAsia" w:eastAsia="標楷體" w:hAnsiTheme="majorEastAsia" w:cstheme="majorEastAsia"/>
                <w:rPrChange w:id="6486" w:author="瑋婷 徐" w:date="2025-01-06T15:34:00Z" w16du:dateUtc="2025-01-06T07:34:00Z">
                  <w:rPr>
                    <w:ins w:id="6487" w:author="瑋婷 徐" w:date="2025-01-03T16:20:00Z" w16du:dateUtc="2025-01-03T08:20:00Z"/>
                    <w:rFonts w:ascii="Times New Roman" w:eastAsia="Times New Roman" w:hAnsi="Times New Roman" w:cs="Times New Roman"/>
                    <w:sz w:val="20"/>
                    <w:szCs w:val="20"/>
                  </w:rPr>
                </w:rPrChange>
              </w:rPr>
              <w:pPrChange w:id="64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6E954DF3"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489" w:author="瑋婷 徐" w:date="2025-01-03T16:33:00Z" w16du:dateUtc="2025-01-03T08:33:00Z"/>
                <w:rFonts w:asciiTheme="majorEastAsia" w:eastAsia="標楷體" w:hAnsiTheme="majorEastAsia" w:cstheme="majorEastAsia"/>
              </w:rPr>
            </w:pPr>
          </w:p>
        </w:tc>
        <w:tc>
          <w:tcPr>
            <w:tcW w:w="129" w:type="pct"/>
            <w:noWrap/>
            <w:hideMark/>
          </w:tcPr>
          <w:p w14:paraId="6A061628" w14:textId="1D29FB2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90" w:author="瑋婷 徐" w:date="2025-01-03T16:20:00Z" w16du:dateUtc="2025-01-03T08:20:00Z"/>
                <w:rFonts w:asciiTheme="majorEastAsia" w:eastAsia="標楷體" w:hAnsiTheme="majorEastAsia" w:cstheme="majorEastAsia"/>
                <w:rPrChange w:id="6491" w:author="瑋婷 徐" w:date="2025-01-06T15:34:00Z" w16du:dateUtc="2025-01-06T07:34:00Z">
                  <w:rPr>
                    <w:ins w:id="6492" w:author="瑋婷 徐" w:date="2025-01-03T16:20:00Z" w16du:dateUtc="2025-01-03T08:20:00Z"/>
                    <w:rFonts w:ascii="Times New Roman" w:eastAsia="Times New Roman" w:hAnsi="Times New Roman" w:cs="Times New Roman"/>
                    <w:sz w:val="20"/>
                    <w:szCs w:val="20"/>
                  </w:rPr>
                </w:rPrChange>
              </w:rPr>
              <w:pPrChange w:id="64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68CFB9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94" w:author="瑋婷 徐" w:date="2025-01-03T16:20:00Z" w16du:dateUtc="2025-01-03T08:20:00Z"/>
                <w:rFonts w:asciiTheme="majorEastAsia" w:eastAsia="標楷體" w:hAnsiTheme="majorEastAsia" w:cstheme="majorEastAsia"/>
                <w:rPrChange w:id="6495" w:author="瑋婷 徐" w:date="2025-01-06T15:34:00Z" w16du:dateUtc="2025-01-06T07:34:00Z">
                  <w:rPr>
                    <w:ins w:id="6496" w:author="瑋婷 徐" w:date="2025-01-03T16:20:00Z" w16du:dateUtc="2025-01-03T08:20:00Z"/>
                    <w:rFonts w:ascii="Times New Roman" w:eastAsia="Times New Roman" w:hAnsi="Times New Roman" w:cs="Times New Roman"/>
                    <w:sz w:val="20"/>
                    <w:szCs w:val="20"/>
                  </w:rPr>
                </w:rPrChange>
              </w:rPr>
              <w:pPrChange w:id="64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99D6BE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98" w:author="瑋婷 徐" w:date="2025-01-03T16:20:00Z" w16du:dateUtc="2025-01-03T08:20:00Z"/>
                <w:rFonts w:asciiTheme="majorEastAsia" w:eastAsia="標楷體" w:hAnsiTheme="majorEastAsia" w:cstheme="majorEastAsia"/>
                <w:rPrChange w:id="6499" w:author="瑋婷 徐" w:date="2025-01-06T15:34:00Z" w16du:dateUtc="2025-01-06T07:34:00Z">
                  <w:rPr>
                    <w:ins w:id="6500" w:author="瑋婷 徐" w:date="2025-01-03T16:20:00Z" w16du:dateUtc="2025-01-03T08:20:00Z"/>
                    <w:rFonts w:ascii="Times New Roman" w:eastAsia="Times New Roman" w:hAnsi="Times New Roman" w:cs="Times New Roman"/>
                    <w:sz w:val="20"/>
                    <w:szCs w:val="20"/>
                  </w:rPr>
                </w:rPrChange>
              </w:rPr>
              <w:pPrChange w:id="65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741941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02" w:author="瑋婷 徐" w:date="2025-01-03T16:20:00Z" w16du:dateUtc="2025-01-03T08:20:00Z"/>
                <w:rFonts w:asciiTheme="majorEastAsia" w:eastAsia="標楷體" w:hAnsiTheme="majorEastAsia" w:cstheme="majorEastAsia"/>
                <w:rPrChange w:id="6503" w:author="瑋婷 徐" w:date="2025-01-06T15:34:00Z" w16du:dateUtc="2025-01-06T07:34:00Z">
                  <w:rPr>
                    <w:ins w:id="6504" w:author="瑋婷 徐" w:date="2025-01-03T16:20:00Z" w16du:dateUtc="2025-01-03T08:20:00Z"/>
                    <w:rFonts w:ascii="Times New Roman" w:eastAsia="Times New Roman" w:hAnsi="Times New Roman" w:cs="Times New Roman"/>
                    <w:sz w:val="20"/>
                    <w:szCs w:val="20"/>
                  </w:rPr>
                </w:rPrChange>
              </w:rPr>
              <w:pPrChange w:id="65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137AB7C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506" w:author="瑋婷 徐" w:date="2025-01-03T16:33:00Z" w16du:dateUtc="2025-01-03T08:33:00Z"/>
                <w:rFonts w:asciiTheme="majorEastAsia" w:eastAsia="標楷體" w:hAnsiTheme="majorEastAsia" w:cstheme="majorEastAsia"/>
              </w:rPr>
            </w:pPr>
          </w:p>
        </w:tc>
        <w:tc>
          <w:tcPr>
            <w:tcW w:w="175" w:type="pct"/>
            <w:noWrap/>
            <w:hideMark/>
          </w:tcPr>
          <w:p w14:paraId="09DC583C" w14:textId="45E23E3E"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07" w:author="瑋婷 徐" w:date="2025-01-03T16:20:00Z" w16du:dateUtc="2025-01-03T08:20:00Z"/>
                <w:rFonts w:asciiTheme="majorEastAsia" w:eastAsia="標楷體" w:hAnsiTheme="majorEastAsia" w:cstheme="majorEastAsia"/>
                <w:rPrChange w:id="6508" w:author="瑋婷 徐" w:date="2025-01-06T15:34:00Z" w16du:dateUtc="2025-01-06T07:34:00Z">
                  <w:rPr>
                    <w:ins w:id="6509" w:author="瑋婷 徐" w:date="2025-01-03T16:20:00Z" w16du:dateUtc="2025-01-03T08:20:00Z"/>
                    <w:rFonts w:ascii="Times New Roman" w:eastAsia="Times New Roman" w:hAnsi="Times New Roman" w:cs="Times New Roman"/>
                    <w:sz w:val="20"/>
                    <w:szCs w:val="20"/>
                  </w:rPr>
                </w:rPrChange>
              </w:rPr>
              <w:pPrChange w:id="65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531A9A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11" w:author="瑋婷 徐" w:date="2025-01-03T16:20:00Z" w16du:dateUtc="2025-01-03T08:20:00Z"/>
                <w:rFonts w:asciiTheme="majorEastAsia" w:eastAsia="標楷體" w:hAnsiTheme="majorEastAsia" w:cstheme="majorEastAsia"/>
                <w:rPrChange w:id="6512" w:author="瑋婷 徐" w:date="2025-01-06T15:34:00Z" w16du:dateUtc="2025-01-06T07:34:00Z">
                  <w:rPr>
                    <w:ins w:id="6513" w:author="瑋婷 徐" w:date="2025-01-03T16:20:00Z" w16du:dateUtc="2025-01-03T08:20:00Z"/>
                    <w:rFonts w:ascii="Times New Roman" w:eastAsia="Times New Roman" w:hAnsi="Times New Roman" w:cs="Times New Roman"/>
                    <w:sz w:val="20"/>
                    <w:szCs w:val="20"/>
                  </w:rPr>
                </w:rPrChange>
              </w:rPr>
              <w:pPrChange w:id="65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D46137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15" w:author="瑋婷 徐" w:date="2025-01-03T16:20:00Z" w16du:dateUtc="2025-01-03T08:20:00Z"/>
                <w:rFonts w:asciiTheme="majorEastAsia" w:eastAsia="標楷體" w:hAnsiTheme="majorEastAsia" w:cstheme="majorEastAsia"/>
                <w:color w:val="000000"/>
                <w:rPrChange w:id="6516" w:author="瑋婷 徐" w:date="2025-01-06T15:34:00Z" w16du:dateUtc="2025-01-06T07:34:00Z">
                  <w:rPr>
                    <w:ins w:id="6517" w:author="瑋婷 徐" w:date="2025-01-03T16:20:00Z" w16du:dateUtc="2025-01-03T08:20:00Z"/>
                    <w:rFonts w:cs="Calibri"/>
                    <w:color w:val="000000"/>
                    <w:sz w:val="22"/>
                  </w:rPr>
                </w:rPrChange>
              </w:rPr>
              <w:pPrChange w:id="65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519" w:author="瑋婷 徐" w:date="2025-01-03T16:20:00Z" w16du:dateUtc="2025-01-03T08:20:00Z">
              <w:r w:rsidRPr="00727E7E">
                <w:rPr>
                  <w:rFonts w:asciiTheme="majorEastAsia" w:eastAsia="標楷體" w:hAnsiTheme="majorEastAsia" w:cstheme="majorEastAsia"/>
                  <w:color w:val="000000"/>
                  <w:rPrChange w:id="6520" w:author="瑋婷 徐" w:date="2025-01-06T15:34:00Z" w16du:dateUtc="2025-01-06T07:34:00Z">
                    <w:rPr>
                      <w:rFonts w:cs="Calibri"/>
                      <w:color w:val="000000"/>
                      <w:sz w:val="22"/>
                    </w:rPr>
                  </w:rPrChange>
                </w:rPr>
                <w:t>*</w:t>
              </w:r>
            </w:ins>
          </w:p>
        </w:tc>
        <w:tc>
          <w:tcPr>
            <w:tcW w:w="175" w:type="pct"/>
            <w:noWrap/>
            <w:hideMark/>
          </w:tcPr>
          <w:p w14:paraId="4465344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21" w:author="瑋婷 徐" w:date="2025-01-03T16:20:00Z" w16du:dateUtc="2025-01-03T08:20:00Z"/>
                <w:rFonts w:asciiTheme="majorEastAsia" w:eastAsia="標楷體" w:hAnsiTheme="majorEastAsia" w:cstheme="majorEastAsia"/>
                <w:color w:val="000000"/>
                <w:rPrChange w:id="6522" w:author="瑋婷 徐" w:date="2025-01-06T15:34:00Z" w16du:dateUtc="2025-01-06T07:34:00Z">
                  <w:rPr>
                    <w:ins w:id="6523" w:author="瑋婷 徐" w:date="2025-01-03T16:20:00Z" w16du:dateUtc="2025-01-03T08:20:00Z"/>
                    <w:rFonts w:cs="Calibri"/>
                    <w:color w:val="000000"/>
                    <w:sz w:val="22"/>
                  </w:rPr>
                </w:rPrChange>
              </w:rPr>
              <w:pPrChange w:id="65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993CAF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25" w:author="瑋婷 徐" w:date="2025-01-03T16:20:00Z" w16du:dateUtc="2025-01-03T08:20:00Z"/>
                <w:rFonts w:asciiTheme="majorEastAsia" w:eastAsia="標楷體" w:hAnsiTheme="majorEastAsia" w:cstheme="majorEastAsia"/>
                <w:color w:val="000000"/>
                <w:rPrChange w:id="6526" w:author="瑋婷 徐" w:date="2025-01-06T15:34:00Z" w16du:dateUtc="2025-01-06T07:34:00Z">
                  <w:rPr>
                    <w:ins w:id="6527" w:author="瑋婷 徐" w:date="2025-01-03T16:20:00Z" w16du:dateUtc="2025-01-03T08:20:00Z"/>
                    <w:rFonts w:cs="Calibri"/>
                    <w:color w:val="000000"/>
                    <w:sz w:val="22"/>
                  </w:rPr>
                </w:rPrChange>
              </w:rPr>
              <w:pPrChange w:id="65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529" w:author="瑋婷 徐" w:date="2025-01-03T16:20:00Z" w16du:dateUtc="2025-01-03T08:20:00Z">
              <w:r w:rsidRPr="00727E7E">
                <w:rPr>
                  <w:rFonts w:asciiTheme="majorEastAsia" w:eastAsia="標楷體" w:hAnsiTheme="majorEastAsia" w:cstheme="majorEastAsia"/>
                  <w:color w:val="000000"/>
                  <w:rPrChange w:id="6530" w:author="瑋婷 徐" w:date="2025-01-06T15:34:00Z" w16du:dateUtc="2025-01-06T07:34:00Z">
                    <w:rPr>
                      <w:rFonts w:cs="Calibri"/>
                      <w:color w:val="000000"/>
                      <w:sz w:val="22"/>
                    </w:rPr>
                  </w:rPrChange>
                </w:rPr>
                <w:t>*</w:t>
              </w:r>
            </w:ins>
          </w:p>
        </w:tc>
        <w:tc>
          <w:tcPr>
            <w:tcW w:w="175" w:type="pct"/>
            <w:noWrap/>
            <w:hideMark/>
          </w:tcPr>
          <w:p w14:paraId="35DEDFB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31" w:author="瑋婷 徐" w:date="2025-01-03T16:20:00Z" w16du:dateUtc="2025-01-03T08:20:00Z"/>
                <w:rFonts w:asciiTheme="majorEastAsia" w:eastAsia="標楷體" w:hAnsiTheme="majorEastAsia" w:cstheme="majorEastAsia"/>
                <w:color w:val="000000"/>
                <w:rPrChange w:id="6532" w:author="瑋婷 徐" w:date="2025-01-06T15:34:00Z" w16du:dateUtc="2025-01-06T07:34:00Z">
                  <w:rPr>
                    <w:ins w:id="6533" w:author="瑋婷 徐" w:date="2025-01-03T16:20:00Z" w16du:dateUtc="2025-01-03T08:20:00Z"/>
                    <w:rFonts w:cs="Calibri"/>
                    <w:color w:val="000000"/>
                    <w:sz w:val="22"/>
                  </w:rPr>
                </w:rPrChange>
              </w:rPr>
              <w:pPrChange w:id="65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535" w:author="瑋婷 徐" w:date="2025-01-03T16:20:00Z" w16du:dateUtc="2025-01-03T08:20:00Z">
              <w:r w:rsidRPr="00727E7E">
                <w:rPr>
                  <w:rFonts w:asciiTheme="majorEastAsia" w:eastAsia="標楷體" w:hAnsiTheme="majorEastAsia" w:cstheme="majorEastAsia"/>
                  <w:color w:val="000000"/>
                  <w:rPrChange w:id="6536" w:author="瑋婷 徐" w:date="2025-01-06T15:34:00Z" w16du:dateUtc="2025-01-06T07:34:00Z">
                    <w:rPr>
                      <w:rFonts w:cs="Calibri"/>
                      <w:color w:val="000000"/>
                      <w:sz w:val="22"/>
                    </w:rPr>
                  </w:rPrChange>
                </w:rPr>
                <w:t>*</w:t>
              </w:r>
            </w:ins>
          </w:p>
        </w:tc>
        <w:tc>
          <w:tcPr>
            <w:tcW w:w="175" w:type="pct"/>
            <w:noWrap/>
            <w:hideMark/>
          </w:tcPr>
          <w:p w14:paraId="4238615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37" w:author="瑋婷 徐" w:date="2025-01-03T16:20:00Z" w16du:dateUtc="2025-01-03T08:20:00Z"/>
                <w:rFonts w:asciiTheme="majorEastAsia" w:eastAsia="標楷體" w:hAnsiTheme="majorEastAsia" w:cstheme="majorEastAsia"/>
                <w:color w:val="000000"/>
                <w:rPrChange w:id="6538" w:author="瑋婷 徐" w:date="2025-01-06T15:34:00Z" w16du:dateUtc="2025-01-06T07:34:00Z">
                  <w:rPr>
                    <w:ins w:id="6539" w:author="瑋婷 徐" w:date="2025-01-03T16:20:00Z" w16du:dateUtc="2025-01-03T08:20:00Z"/>
                    <w:rFonts w:cs="Calibri"/>
                    <w:color w:val="000000"/>
                    <w:sz w:val="22"/>
                  </w:rPr>
                </w:rPrChange>
              </w:rPr>
              <w:pPrChange w:id="65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7FB30D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41" w:author="瑋婷 徐" w:date="2025-01-03T16:20:00Z" w16du:dateUtc="2025-01-03T08:20:00Z"/>
                <w:rFonts w:asciiTheme="majorEastAsia" w:eastAsia="標楷體" w:hAnsiTheme="majorEastAsia" w:cstheme="majorEastAsia"/>
                <w:rPrChange w:id="6542" w:author="瑋婷 徐" w:date="2025-01-06T15:34:00Z" w16du:dateUtc="2025-01-06T07:34:00Z">
                  <w:rPr>
                    <w:ins w:id="6543" w:author="瑋婷 徐" w:date="2025-01-03T16:20:00Z" w16du:dateUtc="2025-01-03T08:20:00Z"/>
                    <w:rFonts w:ascii="Times New Roman" w:eastAsia="Times New Roman" w:hAnsi="Times New Roman" w:cs="Times New Roman"/>
                    <w:sz w:val="20"/>
                    <w:szCs w:val="20"/>
                  </w:rPr>
                </w:rPrChange>
              </w:rPr>
              <w:pPrChange w:id="65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24165052" w14:textId="77777777" w:rsidTr="00B436F0">
        <w:trPr>
          <w:trHeight w:val="300"/>
          <w:ins w:id="6545"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63FC670" w14:textId="77777777" w:rsidR="00DA433E" w:rsidRPr="00727E7E" w:rsidRDefault="00DA433E">
            <w:pPr>
              <w:spacing w:line="360" w:lineRule="auto"/>
              <w:jc w:val="both"/>
              <w:rPr>
                <w:ins w:id="6546" w:author="瑋婷 徐" w:date="2025-01-03T16:20:00Z" w16du:dateUtc="2025-01-03T08:20:00Z"/>
                <w:rFonts w:asciiTheme="majorEastAsia" w:eastAsia="標楷體" w:hAnsiTheme="majorEastAsia" w:cstheme="majorEastAsia"/>
                <w:b w:val="0"/>
                <w:bCs w:val="0"/>
                <w:color w:val="000000"/>
                <w:rPrChange w:id="6547" w:author="瑋婷 徐" w:date="2025-01-06T15:34:00Z" w16du:dateUtc="2025-01-06T07:34:00Z">
                  <w:rPr>
                    <w:ins w:id="6548" w:author="瑋婷 徐" w:date="2025-01-03T16:20:00Z" w16du:dateUtc="2025-01-03T08:20:00Z"/>
                    <w:rFonts w:cs="Calibri"/>
                    <w:color w:val="000000"/>
                    <w:sz w:val="22"/>
                  </w:rPr>
                </w:rPrChange>
              </w:rPr>
              <w:pPrChange w:id="6549" w:author="瑋婷 徐" w:date="2025-01-03T16:21:00Z" w16du:dateUtc="2025-01-03T08:21:00Z">
                <w:pPr/>
              </w:pPrChange>
            </w:pPr>
            <w:ins w:id="6550" w:author="瑋婷 徐" w:date="2025-01-03T16:20:00Z" w16du:dateUtc="2025-01-03T08:20:00Z">
              <w:r w:rsidRPr="00727E7E">
                <w:rPr>
                  <w:rFonts w:asciiTheme="majorEastAsia" w:eastAsia="標楷體" w:hAnsiTheme="majorEastAsia" w:cstheme="majorEastAsia"/>
                  <w:b w:val="0"/>
                  <w:bCs w:val="0"/>
                  <w:color w:val="000000"/>
                  <w:rPrChange w:id="6551" w:author="瑋婷 徐" w:date="2025-01-06T15:34:00Z" w16du:dateUtc="2025-01-06T07:34:00Z">
                    <w:rPr>
                      <w:rFonts w:cs="Calibri"/>
                      <w:color w:val="000000"/>
                      <w:sz w:val="22"/>
                    </w:rPr>
                  </w:rPrChange>
                </w:rPr>
                <w:t>小杜鵑</w:t>
              </w:r>
              <w:r w:rsidRPr="00727E7E">
                <w:rPr>
                  <w:rFonts w:asciiTheme="majorEastAsia" w:eastAsia="標楷體" w:hAnsiTheme="majorEastAsia" w:cstheme="majorEastAsia"/>
                  <w:b w:val="0"/>
                  <w:bCs w:val="0"/>
                  <w:color w:val="000000"/>
                  <w:rPrChange w:id="6552" w:author="瑋婷 徐" w:date="2025-01-06T15:34:00Z" w16du:dateUtc="2025-01-06T07:34:00Z">
                    <w:rPr>
                      <w:rFonts w:cs="Calibri"/>
                      <w:color w:val="000000"/>
                      <w:sz w:val="22"/>
                    </w:rPr>
                  </w:rPrChange>
                </w:rPr>
                <w:t xml:space="preserve"> </w:t>
              </w:r>
            </w:ins>
          </w:p>
        </w:tc>
        <w:tc>
          <w:tcPr>
            <w:tcW w:w="1132" w:type="pct"/>
            <w:hideMark/>
          </w:tcPr>
          <w:p w14:paraId="17AC8A3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53" w:author="瑋婷 徐" w:date="2025-01-03T16:20:00Z" w16du:dateUtc="2025-01-03T08:20:00Z"/>
                <w:rFonts w:asciiTheme="majorEastAsia" w:eastAsia="標楷體" w:hAnsiTheme="majorEastAsia" w:cstheme="majorEastAsia"/>
                <w:i/>
                <w:iCs/>
                <w:color w:val="000000"/>
                <w:rPrChange w:id="6554" w:author="瑋婷 徐" w:date="2025-01-06T15:34:00Z" w16du:dateUtc="2025-01-06T07:34:00Z">
                  <w:rPr>
                    <w:ins w:id="6555" w:author="瑋婷 徐" w:date="2025-01-03T16:20:00Z" w16du:dateUtc="2025-01-03T08:20:00Z"/>
                    <w:rFonts w:cs="Calibri"/>
                    <w:i/>
                    <w:iCs/>
                    <w:color w:val="000000"/>
                    <w:sz w:val="22"/>
                  </w:rPr>
                </w:rPrChange>
              </w:rPr>
              <w:pPrChange w:id="65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557" w:author="瑋婷 徐" w:date="2025-01-03T16:20:00Z" w16du:dateUtc="2025-01-03T08:20:00Z">
              <w:r w:rsidRPr="00727E7E">
                <w:rPr>
                  <w:rFonts w:asciiTheme="majorEastAsia" w:eastAsia="標楷體" w:hAnsiTheme="majorEastAsia" w:cstheme="majorEastAsia"/>
                  <w:i/>
                  <w:iCs/>
                  <w:color w:val="000000"/>
                  <w:rPrChange w:id="6558" w:author="瑋婷 徐" w:date="2025-01-06T15:34:00Z" w16du:dateUtc="2025-01-06T07:34:00Z">
                    <w:rPr>
                      <w:rFonts w:cs="Calibri"/>
                      <w:i/>
                      <w:iCs/>
                      <w:color w:val="000000"/>
                      <w:sz w:val="22"/>
                    </w:rPr>
                  </w:rPrChange>
                </w:rPr>
                <w:t>Cuculus poliocephalus</w:t>
              </w:r>
            </w:ins>
          </w:p>
        </w:tc>
        <w:tc>
          <w:tcPr>
            <w:tcW w:w="129" w:type="pct"/>
            <w:noWrap/>
            <w:hideMark/>
          </w:tcPr>
          <w:p w14:paraId="513FE79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59" w:author="瑋婷 徐" w:date="2025-01-03T16:20:00Z" w16du:dateUtc="2025-01-03T08:20:00Z"/>
                <w:rFonts w:asciiTheme="majorEastAsia" w:eastAsia="標楷體" w:hAnsiTheme="majorEastAsia" w:cstheme="majorEastAsia"/>
                <w:i/>
                <w:iCs/>
                <w:color w:val="000000"/>
                <w:rPrChange w:id="6560" w:author="瑋婷 徐" w:date="2025-01-06T15:34:00Z" w16du:dateUtc="2025-01-06T07:34:00Z">
                  <w:rPr>
                    <w:ins w:id="6561" w:author="瑋婷 徐" w:date="2025-01-03T16:20:00Z" w16du:dateUtc="2025-01-03T08:20:00Z"/>
                    <w:rFonts w:cs="Calibri"/>
                    <w:i/>
                    <w:iCs/>
                    <w:color w:val="000000"/>
                    <w:sz w:val="22"/>
                  </w:rPr>
                </w:rPrChange>
              </w:rPr>
              <w:pPrChange w:id="65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BA3F30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63" w:author="瑋婷 徐" w:date="2025-01-03T16:20:00Z" w16du:dateUtc="2025-01-03T08:20:00Z"/>
                <w:rFonts w:asciiTheme="majorEastAsia" w:eastAsia="標楷體" w:hAnsiTheme="majorEastAsia" w:cstheme="majorEastAsia"/>
                <w:rPrChange w:id="6564" w:author="瑋婷 徐" w:date="2025-01-06T15:34:00Z" w16du:dateUtc="2025-01-06T07:34:00Z">
                  <w:rPr>
                    <w:ins w:id="6565" w:author="瑋婷 徐" w:date="2025-01-03T16:20:00Z" w16du:dateUtc="2025-01-03T08:20:00Z"/>
                    <w:rFonts w:ascii="Times New Roman" w:eastAsia="Times New Roman" w:hAnsi="Times New Roman" w:cs="Times New Roman"/>
                    <w:sz w:val="20"/>
                    <w:szCs w:val="20"/>
                  </w:rPr>
                </w:rPrChange>
              </w:rPr>
              <w:pPrChange w:id="65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BB0353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67" w:author="瑋婷 徐" w:date="2025-01-03T16:20:00Z" w16du:dateUtc="2025-01-03T08:20:00Z"/>
                <w:rFonts w:asciiTheme="majorEastAsia" w:eastAsia="標楷體" w:hAnsiTheme="majorEastAsia" w:cstheme="majorEastAsia"/>
                <w:rPrChange w:id="6568" w:author="瑋婷 徐" w:date="2025-01-06T15:34:00Z" w16du:dateUtc="2025-01-06T07:34:00Z">
                  <w:rPr>
                    <w:ins w:id="6569" w:author="瑋婷 徐" w:date="2025-01-03T16:20:00Z" w16du:dateUtc="2025-01-03T08:20:00Z"/>
                    <w:rFonts w:ascii="Times New Roman" w:eastAsia="Times New Roman" w:hAnsi="Times New Roman" w:cs="Times New Roman"/>
                    <w:sz w:val="20"/>
                    <w:szCs w:val="20"/>
                  </w:rPr>
                </w:rPrChange>
              </w:rPr>
              <w:pPrChange w:id="65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1F5F2E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71" w:author="瑋婷 徐" w:date="2025-01-03T16:20:00Z" w16du:dateUtc="2025-01-03T08:20:00Z"/>
                <w:rFonts w:asciiTheme="majorEastAsia" w:eastAsia="標楷體" w:hAnsiTheme="majorEastAsia" w:cstheme="majorEastAsia"/>
                <w:rPrChange w:id="6572" w:author="瑋婷 徐" w:date="2025-01-06T15:34:00Z" w16du:dateUtc="2025-01-06T07:34:00Z">
                  <w:rPr>
                    <w:ins w:id="6573" w:author="瑋婷 徐" w:date="2025-01-03T16:20:00Z" w16du:dateUtc="2025-01-03T08:20:00Z"/>
                    <w:rFonts w:ascii="Times New Roman" w:eastAsia="Times New Roman" w:hAnsi="Times New Roman" w:cs="Times New Roman"/>
                    <w:sz w:val="20"/>
                    <w:szCs w:val="20"/>
                  </w:rPr>
                </w:rPrChange>
              </w:rPr>
              <w:pPrChange w:id="65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374F1E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75" w:author="瑋婷 徐" w:date="2025-01-03T16:20:00Z" w16du:dateUtc="2025-01-03T08:20:00Z"/>
                <w:rFonts w:asciiTheme="majorEastAsia" w:eastAsia="標楷體" w:hAnsiTheme="majorEastAsia" w:cstheme="majorEastAsia"/>
                <w:rPrChange w:id="6576" w:author="瑋婷 徐" w:date="2025-01-06T15:34:00Z" w16du:dateUtc="2025-01-06T07:34:00Z">
                  <w:rPr>
                    <w:ins w:id="6577" w:author="瑋婷 徐" w:date="2025-01-03T16:20:00Z" w16du:dateUtc="2025-01-03T08:20:00Z"/>
                    <w:rFonts w:ascii="Times New Roman" w:eastAsia="Times New Roman" w:hAnsi="Times New Roman" w:cs="Times New Roman"/>
                    <w:sz w:val="20"/>
                    <w:szCs w:val="20"/>
                  </w:rPr>
                </w:rPrChange>
              </w:rPr>
              <w:pPrChange w:id="65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871A85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79" w:author="瑋婷 徐" w:date="2025-01-03T16:20:00Z" w16du:dateUtc="2025-01-03T08:20:00Z"/>
                <w:rFonts w:asciiTheme="majorEastAsia" w:eastAsia="標楷體" w:hAnsiTheme="majorEastAsia" w:cstheme="majorEastAsia"/>
                <w:rPrChange w:id="6580" w:author="瑋婷 徐" w:date="2025-01-06T15:34:00Z" w16du:dateUtc="2025-01-06T07:34:00Z">
                  <w:rPr>
                    <w:ins w:id="6581" w:author="瑋婷 徐" w:date="2025-01-03T16:20:00Z" w16du:dateUtc="2025-01-03T08:20:00Z"/>
                    <w:rFonts w:ascii="Times New Roman" w:eastAsia="Times New Roman" w:hAnsi="Times New Roman" w:cs="Times New Roman"/>
                    <w:sz w:val="20"/>
                    <w:szCs w:val="20"/>
                  </w:rPr>
                </w:rPrChange>
              </w:rPr>
              <w:pPrChange w:id="65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51431E78"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583" w:author="瑋婷 徐" w:date="2025-01-03T16:33:00Z" w16du:dateUtc="2025-01-03T08:33:00Z"/>
                <w:rFonts w:asciiTheme="majorEastAsia" w:eastAsia="標楷體" w:hAnsiTheme="majorEastAsia" w:cstheme="majorEastAsia"/>
              </w:rPr>
            </w:pPr>
          </w:p>
        </w:tc>
        <w:tc>
          <w:tcPr>
            <w:tcW w:w="129" w:type="pct"/>
            <w:noWrap/>
            <w:hideMark/>
          </w:tcPr>
          <w:p w14:paraId="3B535DD5" w14:textId="70DC5F5B"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84" w:author="瑋婷 徐" w:date="2025-01-03T16:20:00Z" w16du:dateUtc="2025-01-03T08:20:00Z"/>
                <w:rFonts w:asciiTheme="majorEastAsia" w:eastAsia="標楷體" w:hAnsiTheme="majorEastAsia" w:cstheme="majorEastAsia"/>
                <w:rPrChange w:id="6585" w:author="瑋婷 徐" w:date="2025-01-06T15:34:00Z" w16du:dateUtc="2025-01-06T07:34:00Z">
                  <w:rPr>
                    <w:ins w:id="6586" w:author="瑋婷 徐" w:date="2025-01-03T16:20:00Z" w16du:dateUtc="2025-01-03T08:20:00Z"/>
                    <w:rFonts w:ascii="Times New Roman" w:eastAsia="Times New Roman" w:hAnsi="Times New Roman" w:cs="Times New Roman"/>
                    <w:sz w:val="20"/>
                    <w:szCs w:val="20"/>
                  </w:rPr>
                </w:rPrChange>
              </w:rPr>
              <w:pPrChange w:id="65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8437A9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88" w:author="瑋婷 徐" w:date="2025-01-03T16:20:00Z" w16du:dateUtc="2025-01-03T08:20:00Z"/>
                <w:rFonts w:asciiTheme="majorEastAsia" w:eastAsia="標楷體" w:hAnsiTheme="majorEastAsia" w:cstheme="majorEastAsia"/>
                <w:rPrChange w:id="6589" w:author="瑋婷 徐" w:date="2025-01-06T15:34:00Z" w16du:dateUtc="2025-01-06T07:34:00Z">
                  <w:rPr>
                    <w:ins w:id="6590" w:author="瑋婷 徐" w:date="2025-01-03T16:20:00Z" w16du:dateUtc="2025-01-03T08:20:00Z"/>
                    <w:rFonts w:ascii="Times New Roman" w:eastAsia="Times New Roman" w:hAnsi="Times New Roman" w:cs="Times New Roman"/>
                    <w:sz w:val="20"/>
                    <w:szCs w:val="20"/>
                  </w:rPr>
                </w:rPrChange>
              </w:rPr>
              <w:pPrChange w:id="65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FC2ADE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92" w:author="瑋婷 徐" w:date="2025-01-03T16:20:00Z" w16du:dateUtc="2025-01-03T08:20:00Z"/>
                <w:rFonts w:asciiTheme="majorEastAsia" w:eastAsia="標楷體" w:hAnsiTheme="majorEastAsia" w:cstheme="majorEastAsia"/>
                <w:rPrChange w:id="6593" w:author="瑋婷 徐" w:date="2025-01-06T15:34:00Z" w16du:dateUtc="2025-01-06T07:34:00Z">
                  <w:rPr>
                    <w:ins w:id="6594" w:author="瑋婷 徐" w:date="2025-01-03T16:20:00Z" w16du:dateUtc="2025-01-03T08:20:00Z"/>
                    <w:rFonts w:ascii="Times New Roman" w:eastAsia="Times New Roman" w:hAnsi="Times New Roman" w:cs="Times New Roman"/>
                    <w:sz w:val="20"/>
                    <w:szCs w:val="20"/>
                  </w:rPr>
                </w:rPrChange>
              </w:rPr>
              <w:pPrChange w:id="65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A962F7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96" w:author="瑋婷 徐" w:date="2025-01-03T16:20:00Z" w16du:dateUtc="2025-01-03T08:20:00Z"/>
                <w:rFonts w:asciiTheme="majorEastAsia" w:eastAsia="標楷體" w:hAnsiTheme="majorEastAsia" w:cstheme="majorEastAsia"/>
                <w:rPrChange w:id="6597" w:author="瑋婷 徐" w:date="2025-01-06T15:34:00Z" w16du:dateUtc="2025-01-06T07:34:00Z">
                  <w:rPr>
                    <w:ins w:id="6598" w:author="瑋婷 徐" w:date="2025-01-03T16:20:00Z" w16du:dateUtc="2025-01-03T08:20:00Z"/>
                    <w:rFonts w:ascii="Times New Roman" w:eastAsia="Times New Roman" w:hAnsi="Times New Roman" w:cs="Times New Roman"/>
                    <w:sz w:val="20"/>
                    <w:szCs w:val="20"/>
                  </w:rPr>
                </w:rPrChange>
              </w:rPr>
              <w:pPrChange w:id="65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388A0353"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600" w:author="瑋婷 徐" w:date="2025-01-03T16:33:00Z" w16du:dateUtc="2025-01-03T08:33:00Z"/>
                <w:rFonts w:asciiTheme="majorEastAsia" w:eastAsia="標楷體" w:hAnsiTheme="majorEastAsia" w:cstheme="majorEastAsia"/>
              </w:rPr>
            </w:pPr>
          </w:p>
        </w:tc>
        <w:tc>
          <w:tcPr>
            <w:tcW w:w="175" w:type="pct"/>
            <w:noWrap/>
            <w:hideMark/>
          </w:tcPr>
          <w:p w14:paraId="3EA8AD92" w14:textId="65E90C4E"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01" w:author="瑋婷 徐" w:date="2025-01-03T16:20:00Z" w16du:dateUtc="2025-01-03T08:20:00Z"/>
                <w:rFonts w:asciiTheme="majorEastAsia" w:eastAsia="標楷體" w:hAnsiTheme="majorEastAsia" w:cstheme="majorEastAsia"/>
                <w:rPrChange w:id="6602" w:author="瑋婷 徐" w:date="2025-01-06T15:34:00Z" w16du:dateUtc="2025-01-06T07:34:00Z">
                  <w:rPr>
                    <w:ins w:id="6603" w:author="瑋婷 徐" w:date="2025-01-03T16:20:00Z" w16du:dateUtc="2025-01-03T08:20:00Z"/>
                    <w:rFonts w:ascii="Times New Roman" w:eastAsia="Times New Roman" w:hAnsi="Times New Roman" w:cs="Times New Roman"/>
                    <w:sz w:val="20"/>
                    <w:szCs w:val="20"/>
                  </w:rPr>
                </w:rPrChange>
              </w:rPr>
              <w:pPrChange w:id="66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81787B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05" w:author="瑋婷 徐" w:date="2025-01-03T16:20:00Z" w16du:dateUtc="2025-01-03T08:20:00Z"/>
                <w:rFonts w:asciiTheme="majorEastAsia" w:eastAsia="標楷體" w:hAnsiTheme="majorEastAsia" w:cstheme="majorEastAsia"/>
                <w:rPrChange w:id="6606" w:author="瑋婷 徐" w:date="2025-01-06T15:34:00Z" w16du:dateUtc="2025-01-06T07:34:00Z">
                  <w:rPr>
                    <w:ins w:id="6607" w:author="瑋婷 徐" w:date="2025-01-03T16:20:00Z" w16du:dateUtc="2025-01-03T08:20:00Z"/>
                    <w:rFonts w:ascii="Times New Roman" w:eastAsia="Times New Roman" w:hAnsi="Times New Roman" w:cs="Times New Roman"/>
                    <w:sz w:val="20"/>
                    <w:szCs w:val="20"/>
                  </w:rPr>
                </w:rPrChange>
              </w:rPr>
              <w:pPrChange w:id="66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9BF455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09" w:author="瑋婷 徐" w:date="2025-01-03T16:20:00Z" w16du:dateUtc="2025-01-03T08:20:00Z"/>
                <w:rFonts w:asciiTheme="majorEastAsia" w:eastAsia="標楷體" w:hAnsiTheme="majorEastAsia" w:cstheme="majorEastAsia"/>
                <w:rPrChange w:id="6610" w:author="瑋婷 徐" w:date="2025-01-06T15:34:00Z" w16du:dateUtc="2025-01-06T07:34:00Z">
                  <w:rPr>
                    <w:ins w:id="6611" w:author="瑋婷 徐" w:date="2025-01-03T16:20:00Z" w16du:dateUtc="2025-01-03T08:20:00Z"/>
                    <w:rFonts w:ascii="Times New Roman" w:eastAsia="Times New Roman" w:hAnsi="Times New Roman" w:cs="Times New Roman"/>
                    <w:sz w:val="20"/>
                    <w:szCs w:val="20"/>
                  </w:rPr>
                </w:rPrChange>
              </w:rPr>
              <w:pPrChange w:id="66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9D4C33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13" w:author="瑋婷 徐" w:date="2025-01-03T16:20:00Z" w16du:dateUtc="2025-01-03T08:20:00Z"/>
                <w:rFonts w:asciiTheme="majorEastAsia" w:eastAsia="標楷體" w:hAnsiTheme="majorEastAsia" w:cstheme="majorEastAsia"/>
                <w:rPrChange w:id="6614" w:author="瑋婷 徐" w:date="2025-01-06T15:34:00Z" w16du:dateUtc="2025-01-06T07:34:00Z">
                  <w:rPr>
                    <w:ins w:id="6615" w:author="瑋婷 徐" w:date="2025-01-03T16:20:00Z" w16du:dateUtc="2025-01-03T08:20:00Z"/>
                    <w:rFonts w:ascii="Times New Roman" w:eastAsia="Times New Roman" w:hAnsi="Times New Roman" w:cs="Times New Roman"/>
                    <w:sz w:val="20"/>
                    <w:szCs w:val="20"/>
                  </w:rPr>
                </w:rPrChange>
              </w:rPr>
              <w:pPrChange w:id="66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253262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17" w:author="瑋婷 徐" w:date="2025-01-03T16:20:00Z" w16du:dateUtc="2025-01-03T08:20:00Z"/>
                <w:rFonts w:asciiTheme="majorEastAsia" w:eastAsia="標楷體" w:hAnsiTheme="majorEastAsia" w:cstheme="majorEastAsia"/>
                <w:rPrChange w:id="6618" w:author="瑋婷 徐" w:date="2025-01-06T15:34:00Z" w16du:dateUtc="2025-01-06T07:34:00Z">
                  <w:rPr>
                    <w:ins w:id="6619" w:author="瑋婷 徐" w:date="2025-01-03T16:20:00Z" w16du:dateUtc="2025-01-03T08:20:00Z"/>
                    <w:rFonts w:ascii="Times New Roman" w:eastAsia="Times New Roman" w:hAnsi="Times New Roman" w:cs="Times New Roman"/>
                    <w:sz w:val="20"/>
                    <w:szCs w:val="20"/>
                  </w:rPr>
                </w:rPrChange>
              </w:rPr>
              <w:pPrChange w:id="66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AEB469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21" w:author="瑋婷 徐" w:date="2025-01-03T16:20:00Z" w16du:dateUtc="2025-01-03T08:20:00Z"/>
                <w:rFonts w:asciiTheme="majorEastAsia" w:eastAsia="標楷體" w:hAnsiTheme="majorEastAsia" w:cstheme="majorEastAsia"/>
                <w:rPrChange w:id="6622" w:author="瑋婷 徐" w:date="2025-01-06T15:34:00Z" w16du:dateUtc="2025-01-06T07:34:00Z">
                  <w:rPr>
                    <w:ins w:id="6623" w:author="瑋婷 徐" w:date="2025-01-03T16:20:00Z" w16du:dateUtc="2025-01-03T08:20:00Z"/>
                    <w:rFonts w:ascii="Times New Roman" w:eastAsia="Times New Roman" w:hAnsi="Times New Roman" w:cs="Times New Roman"/>
                    <w:sz w:val="20"/>
                    <w:szCs w:val="20"/>
                  </w:rPr>
                </w:rPrChange>
              </w:rPr>
              <w:pPrChange w:id="66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F00C17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25" w:author="瑋婷 徐" w:date="2025-01-03T16:20:00Z" w16du:dateUtc="2025-01-03T08:20:00Z"/>
                <w:rFonts w:asciiTheme="majorEastAsia" w:eastAsia="標楷體" w:hAnsiTheme="majorEastAsia" w:cstheme="majorEastAsia"/>
                <w:rPrChange w:id="6626" w:author="瑋婷 徐" w:date="2025-01-06T15:34:00Z" w16du:dateUtc="2025-01-06T07:34:00Z">
                  <w:rPr>
                    <w:ins w:id="6627" w:author="瑋婷 徐" w:date="2025-01-03T16:20:00Z" w16du:dateUtc="2025-01-03T08:20:00Z"/>
                    <w:rFonts w:ascii="Times New Roman" w:eastAsia="Times New Roman" w:hAnsi="Times New Roman" w:cs="Times New Roman"/>
                    <w:sz w:val="20"/>
                    <w:szCs w:val="20"/>
                  </w:rPr>
                </w:rPrChange>
              </w:rPr>
              <w:pPrChange w:id="66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B0AB03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29" w:author="瑋婷 徐" w:date="2025-01-03T16:20:00Z" w16du:dateUtc="2025-01-03T08:20:00Z"/>
                <w:rFonts w:asciiTheme="majorEastAsia" w:eastAsia="標楷體" w:hAnsiTheme="majorEastAsia" w:cstheme="majorEastAsia"/>
                <w:rPrChange w:id="6630" w:author="瑋婷 徐" w:date="2025-01-06T15:34:00Z" w16du:dateUtc="2025-01-06T07:34:00Z">
                  <w:rPr>
                    <w:ins w:id="6631" w:author="瑋婷 徐" w:date="2025-01-03T16:20:00Z" w16du:dateUtc="2025-01-03T08:20:00Z"/>
                    <w:rFonts w:ascii="Times New Roman" w:eastAsia="Times New Roman" w:hAnsi="Times New Roman" w:cs="Times New Roman"/>
                    <w:sz w:val="20"/>
                    <w:szCs w:val="20"/>
                  </w:rPr>
                </w:rPrChange>
              </w:rPr>
              <w:pPrChange w:id="66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7A239B71" w14:textId="77777777" w:rsidTr="00B436F0">
        <w:trPr>
          <w:cnfStyle w:val="000000100000" w:firstRow="0" w:lastRow="0" w:firstColumn="0" w:lastColumn="0" w:oddVBand="0" w:evenVBand="0" w:oddHBand="1" w:evenHBand="0" w:firstRowFirstColumn="0" w:firstRowLastColumn="0" w:lastRowFirstColumn="0" w:lastRowLastColumn="0"/>
          <w:trHeight w:val="300"/>
          <w:ins w:id="6633"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071431AF" w14:textId="77777777" w:rsidR="00DA433E" w:rsidRPr="00727E7E" w:rsidRDefault="00DA433E">
            <w:pPr>
              <w:spacing w:line="360" w:lineRule="auto"/>
              <w:jc w:val="both"/>
              <w:rPr>
                <w:ins w:id="6634" w:author="瑋婷 徐" w:date="2025-01-03T16:20:00Z" w16du:dateUtc="2025-01-03T08:20:00Z"/>
                <w:rFonts w:asciiTheme="majorEastAsia" w:eastAsia="標楷體" w:hAnsiTheme="majorEastAsia" w:cstheme="majorEastAsia"/>
                <w:b w:val="0"/>
                <w:bCs w:val="0"/>
                <w:color w:val="000000"/>
                <w:rPrChange w:id="6635" w:author="瑋婷 徐" w:date="2025-01-06T15:34:00Z" w16du:dateUtc="2025-01-06T07:34:00Z">
                  <w:rPr>
                    <w:ins w:id="6636" w:author="瑋婷 徐" w:date="2025-01-03T16:20:00Z" w16du:dateUtc="2025-01-03T08:20:00Z"/>
                    <w:rFonts w:cs="Calibri"/>
                    <w:color w:val="000000"/>
                    <w:sz w:val="22"/>
                  </w:rPr>
                </w:rPrChange>
              </w:rPr>
              <w:pPrChange w:id="6637" w:author="瑋婷 徐" w:date="2025-01-03T16:21:00Z" w16du:dateUtc="2025-01-03T08:21:00Z">
                <w:pPr/>
              </w:pPrChange>
            </w:pPr>
            <w:ins w:id="6638" w:author="瑋婷 徐" w:date="2025-01-03T16:20:00Z" w16du:dateUtc="2025-01-03T08:20:00Z">
              <w:r w:rsidRPr="00727E7E">
                <w:rPr>
                  <w:rFonts w:asciiTheme="majorEastAsia" w:eastAsia="標楷體" w:hAnsiTheme="majorEastAsia" w:cstheme="majorEastAsia"/>
                  <w:b w:val="0"/>
                  <w:bCs w:val="0"/>
                  <w:color w:val="000000"/>
                  <w:rPrChange w:id="6639" w:author="瑋婷 徐" w:date="2025-01-06T15:34:00Z" w16du:dateUtc="2025-01-06T07:34:00Z">
                    <w:rPr>
                      <w:rFonts w:cs="Calibri"/>
                      <w:color w:val="000000"/>
                      <w:sz w:val="22"/>
                    </w:rPr>
                  </w:rPrChange>
                </w:rPr>
                <w:t>北方中杜鵑</w:t>
              </w:r>
              <w:r w:rsidRPr="00727E7E">
                <w:rPr>
                  <w:rFonts w:asciiTheme="majorEastAsia" w:eastAsia="標楷體" w:hAnsiTheme="majorEastAsia" w:cstheme="majorEastAsia"/>
                  <w:b w:val="0"/>
                  <w:bCs w:val="0"/>
                  <w:color w:val="000000"/>
                  <w:rPrChange w:id="6640" w:author="瑋婷 徐" w:date="2025-01-06T15:34:00Z" w16du:dateUtc="2025-01-06T07:34:00Z">
                    <w:rPr>
                      <w:rFonts w:cs="Calibri"/>
                      <w:color w:val="000000"/>
                      <w:sz w:val="22"/>
                    </w:rPr>
                  </w:rPrChange>
                </w:rPr>
                <w:t xml:space="preserve"> </w:t>
              </w:r>
            </w:ins>
          </w:p>
        </w:tc>
        <w:tc>
          <w:tcPr>
            <w:tcW w:w="1132" w:type="pct"/>
            <w:hideMark/>
          </w:tcPr>
          <w:p w14:paraId="2CC2BC8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41" w:author="瑋婷 徐" w:date="2025-01-03T16:20:00Z" w16du:dateUtc="2025-01-03T08:20:00Z"/>
                <w:rFonts w:asciiTheme="majorEastAsia" w:eastAsia="標楷體" w:hAnsiTheme="majorEastAsia" w:cstheme="majorEastAsia"/>
                <w:i/>
                <w:iCs/>
                <w:color w:val="000000"/>
                <w:rPrChange w:id="6642" w:author="瑋婷 徐" w:date="2025-01-06T15:34:00Z" w16du:dateUtc="2025-01-06T07:34:00Z">
                  <w:rPr>
                    <w:ins w:id="6643" w:author="瑋婷 徐" w:date="2025-01-03T16:20:00Z" w16du:dateUtc="2025-01-03T08:20:00Z"/>
                    <w:rFonts w:cs="Calibri"/>
                    <w:i/>
                    <w:iCs/>
                    <w:color w:val="000000"/>
                    <w:sz w:val="22"/>
                  </w:rPr>
                </w:rPrChange>
              </w:rPr>
              <w:pPrChange w:id="66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645" w:author="瑋婷 徐" w:date="2025-01-03T16:20:00Z" w16du:dateUtc="2025-01-03T08:20:00Z">
              <w:r w:rsidRPr="00727E7E">
                <w:rPr>
                  <w:rFonts w:asciiTheme="majorEastAsia" w:eastAsia="標楷體" w:hAnsiTheme="majorEastAsia" w:cstheme="majorEastAsia"/>
                  <w:i/>
                  <w:iCs/>
                  <w:color w:val="000000"/>
                  <w:rPrChange w:id="6646" w:author="瑋婷 徐" w:date="2025-01-06T15:34:00Z" w16du:dateUtc="2025-01-06T07:34:00Z">
                    <w:rPr>
                      <w:rFonts w:cs="Calibri"/>
                      <w:i/>
                      <w:iCs/>
                      <w:color w:val="000000"/>
                      <w:sz w:val="22"/>
                    </w:rPr>
                  </w:rPrChange>
                </w:rPr>
                <w:t>Cuculus optatus</w:t>
              </w:r>
            </w:ins>
          </w:p>
        </w:tc>
        <w:tc>
          <w:tcPr>
            <w:tcW w:w="129" w:type="pct"/>
            <w:noWrap/>
            <w:hideMark/>
          </w:tcPr>
          <w:p w14:paraId="45C7322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47" w:author="瑋婷 徐" w:date="2025-01-03T16:20:00Z" w16du:dateUtc="2025-01-03T08:20:00Z"/>
                <w:rFonts w:asciiTheme="majorEastAsia" w:eastAsia="標楷體" w:hAnsiTheme="majorEastAsia" w:cstheme="majorEastAsia"/>
                <w:color w:val="000000"/>
                <w:rPrChange w:id="6648" w:author="瑋婷 徐" w:date="2025-01-06T15:34:00Z" w16du:dateUtc="2025-01-06T07:34:00Z">
                  <w:rPr>
                    <w:ins w:id="6649" w:author="瑋婷 徐" w:date="2025-01-03T16:20:00Z" w16du:dateUtc="2025-01-03T08:20:00Z"/>
                    <w:rFonts w:cs="Calibri"/>
                    <w:color w:val="000000"/>
                    <w:sz w:val="22"/>
                  </w:rPr>
                </w:rPrChange>
              </w:rPr>
              <w:pPrChange w:id="66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651" w:author="瑋婷 徐" w:date="2025-01-03T16:20:00Z" w16du:dateUtc="2025-01-03T08:20:00Z">
              <w:r w:rsidRPr="00727E7E">
                <w:rPr>
                  <w:rFonts w:asciiTheme="majorEastAsia" w:eastAsia="標楷體" w:hAnsiTheme="majorEastAsia" w:cstheme="majorEastAsia"/>
                  <w:color w:val="000000"/>
                  <w:rPrChange w:id="6652" w:author="瑋婷 徐" w:date="2025-01-06T15:34:00Z" w16du:dateUtc="2025-01-06T07:34:00Z">
                    <w:rPr>
                      <w:rFonts w:cs="Calibri"/>
                      <w:color w:val="000000"/>
                      <w:sz w:val="22"/>
                    </w:rPr>
                  </w:rPrChange>
                </w:rPr>
                <w:t>*</w:t>
              </w:r>
            </w:ins>
          </w:p>
        </w:tc>
        <w:tc>
          <w:tcPr>
            <w:tcW w:w="129" w:type="pct"/>
            <w:noWrap/>
            <w:hideMark/>
          </w:tcPr>
          <w:p w14:paraId="05DAE07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53" w:author="瑋婷 徐" w:date="2025-01-03T16:20:00Z" w16du:dateUtc="2025-01-03T08:20:00Z"/>
                <w:rFonts w:asciiTheme="majorEastAsia" w:eastAsia="標楷體" w:hAnsiTheme="majorEastAsia" w:cstheme="majorEastAsia"/>
                <w:color w:val="000000"/>
                <w:rPrChange w:id="6654" w:author="瑋婷 徐" w:date="2025-01-06T15:34:00Z" w16du:dateUtc="2025-01-06T07:34:00Z">
                  <w:rPr>
                    <w:ins w:id="6655" w:author="瑋婷 徐" w:date="2025-01-03T16:20:00Z" w16du:dateUtc="2025-01-03T08:20:00Z"/>
                    <w:rFonts w:cs="Calibri"/>
                    <w:color w:val="000000"/>
                    <w:sz w:val="22"/>
                  </w:rPr>
                </w:rPrChange>
              </w:rPr>
              <w:pPrChange w:id="66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8E25C8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57" w:author="瑋婷 徐" w:date="2025-01-03T16:20:00Z" w16du:dateUtc="2025-01-03T08:20:00Z"/>
                <w:rFonts w:asciiTheme="majorEastAsia" w:eastAsia="標楷體" w:hAnsiTheme="majorEastAsia" w:cstheme="majorEastAsia"/>
                <w:rPrChange w:id="6658" w:author="瑋婷 徐" w:date="2025-01-06T15:34:00Z" w16du:dateUtc="2025-01-06T07:34:00Z">
                  <w:rPr>
                    <w:ins w:id="6659" w:author="瑋婷 徐" w:date="2025-01-03T16:20:00Z" w16du:dateUtc="2025-01-03T08:20:00Z"/>
                    <w:rFonts w:ascii="Times New Roman" w:eastAsia="Times New Roman" w:hAnsi="Times New Roman" w:cs="Times New Roman"/>
                    <w:sz w:val="20"/>
                    <w:szCs w:val="20"/>
                  </w:rPr>
                </w:rPrChange>
              </w:rPr>
              <w:pPrChange w:id="66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F05317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61" w:author="瑋婷 徐" w:date="2025-01-03T16:20:00Z" w16du:dateUtc="2025-01-03T08:20:00Z"/>
                <w:rFonts w:asciiTheme="majorEastAsia" w:eastAsia="標楷體" w:hAnsiTheme="majorEastAsia" w:cstheme="majorEastAsia"/>
                <w:rPrChange w:id="6662" w:author="瑋婷 徐" w:date="2025-01-06T15:34:00Z" w16du:dateUtc="2025-01-06T07:34:00Z">
                  <w:rPr>
                    <w:ins w:id="6663" w:author="瑋婷 徐" w:date="2025-01-03T16:20:00Z" w16du:dateUtc="2025-01-03T08:20:00Z"/>
                    <w:rFonts w:ascii="Times New Roman" w:eastAsia="Times New Roman" w:hAnsi="Times New Roman" w:cs="Times New Roman"/>
                    <w:sz w:val="20"/>
                    <w:szCs w:val="20"/>
                  </w:rPr>
                </w:rPrChange>
              </w:rPr>
              <w:pPrChange w:id="66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65485EF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65" w:author="瑋婷 徐" w:date="2025-01-03T16:20:00Z" w16du:dateUtc="2025-01-03T08:20:00Z"/>
                <w:rFonts w:asciiTheme="majorEastAsia" w:eastAsia="標楷體" w:hAnsiTheme="majorEastAsia" w:cstheme="majorEastAsia"/>
                <w:rPrChange w:id="6666" w:author="瑋婷 徐" w:date="2025-01-06T15:34:00Z" w16du:dateUtc="2025-01-06T07:34:00Z">
                  <w:rPr>
                    <w:ins w:id="6667" w:author="瑋婷 徐" w:date="2025-01-03T16:20:00Z" w16du:dateUtc="2025-01-03T08:20:00Z"/>
                    <w:rFonts w:ascii="Times New Roman" w:eastAsia="Times New Roman" w:hAnsi="Times New Roman" w:cs="Times New Roman"/>
                    <w:sz w:val="20"/>
                    <w:szCs w:val="20"/>
                  </w:rPr>
                </w:rPrChange>
              </w:rPr>
              <w:pPrChange w:id="66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46F889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69" w:author="瑋婷 徐" w:date="2025-01-03T16:20:00Z" w16du:dateUtc="2025-01-03T08:20:00Z"/>
                <w:rFonts w:asciiTheme="majorEastAsia" w:eastAsia="標楷體" w:hAnsiTheme="majorEastAsia" w:cstheme="majorEastAsia"/>
                <w:rPrChange w:id="6670" w:author="瑋婷 徐" w:date="2025-01-06T15:34:00Z" w16du:dateUtc="2025-01-06T07:34:00Z">
                  <w:rPr>
                    <w:ins w:id="6671" w:author="瑋婷 徐" w:date="2025-01-03T16:20:00Z" w16du:dateUtc="2025-01-03T08:20:00Z"/>
                    <w:rFonts w:ascii="Times New Roman" w:eastAsia="Times New Roman" w:hAnsi="Times New Roman" w:cs="Times New Roman"/>
                    <w:sz w:val="20"/>
                    <w:szCs w:val="20"/>
                  </w:rPr>
                </w:rPrChange>
              </w:rPr>
              <w:pPrChange w:id="66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4531E9B9"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673" w:author="瑋婷 徐" w:date="2025-01-03T16:33:00Z" w16du:dateUtc="2025-01-03T08:33:00Z"/>
                <w:rFonts w:asciiTheme="majorEastAsia" w:eastAsia="標楷體" w:hAnsiTheme="majorEastAsia" w:cstheme="majorEastAsia"/>
              </w:rPr>
            </w:pPr>
          </w:p>
        </w:tc>
        <w:tc>
          <w:tcPr>
            <w:tcW w:w="129" w:type="pct"/>
            <w:noWrap/>
            <w:hideMark/>
          </w:tcPr>
          <w:p w14:paraId="65D8BDEF" w14:textId="16F4B78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74" w:author="瑋婷 徐" w:date="2025-01-03T16:20:00Z" w16du:dateUtc="2025-01-03T08:20:00Z"/>
                <w:rFonts w:asciiTheme="majorEastAsia" w:eastAsia="標楷體" w:hAnsiTheme="majorEastAsia" w:cstheme="majorEastAsia"/>
                <w:rPrChange w:id="6675" w:author="瑋婷 徐" w:date="2025-01-06T15:34:00Z" w16du:dateUtc="2025-01-06T07:34:00Z">
                  <w:rPr>
                    <w:ins w:id="6676" w:author="瑋婷 徐" w:date="2025-01-03T16:20:00Z" w16du:dateUtc="2025-01-03T08:20:00Z"/>
                    <w:rFonts w:ascii="Times New Roman" w:eastAsia="Times New Roman" w:hAnsi="Times New Roman" w:cs="Times New Roman"/>
                    <w:sz w:val="20"/>
                    <w:szCs w:val="20"/>
                  </w:rPr>
                </w:rPrChange>
              </w:rPr>
              <w:pPrChange w:id="66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6FB5DE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78" w:author="瑋婷 徐" w:date="2025-01-03T16:20:00Z" w16du:dateUtc="2025-01-03T08:20:00Z"/>
                <w:rFonts w:asciiTheme="majorEastAsia" w:eastAsia="標楷體" w:hAnsiTheme="majorEastAsia" w:cstheme="majorEastAsia"/>
                <w:color w:val="000000"/>
                <w:rPrChange w:id="6679" w:author="瑋婷 徐" w:date="2025-01-06T15:34:00Z" w16du:dateUtc="2025-01-06T07:34:00Z">
                  <w:rPr>
                    <w:ins w:id="6680" w:author="瑋婷 徐" w:date="2025-01-03T16:20:00Z" w16du:dateUtc="2025-01-03T08:20:00Z"/>
                    <w:rFonts w:cs="Calibri"/>
                    <w:color w:val="000000"/>
                    <w:sz w:val="22"/>
                  </w:rPr>
                </w:rPrChange>
              </w:rPr>
              <w:pPrChange w:id="66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682" w:author="瑋婷 徐" w:date="2025-01-03T16:20:00Z" w16du:dateUtc="2025-01-03T08:20:00Z">
              <w:r w:rsidRPr="00727E7E">
                <w:rPr>
                  <w:rFonts w:asciiTheme="majorEastAsia" w:eastAsia="標楷體" w:hAnsiTheme="majorEastAsia" w:cstheme="majorEastAsia"/>
                  <w:color w:val="000000"/>
                  <w:rPrChange w:id="6683" w:author="瑋婷 徐" w:date="2025-01-06T15:34:00Z" w16du:dateUtc="2025-01-06T07:34:00Z">
                    <w:rPr>
                      <w:rFonts w:cs="Calibri"/>
                      <w:color w:val="000000"/>
                      <w:sz w:val="22"/>
                    </w:rPr>
                  </w:rPrChange>
                </w:rPr>
                <w:t>*</w:t>
              </w:r>
            </w:ins>
          </w:p>
        </w:tc>
        <w:tc>
          <w:tcPr>
            <w:tcW w:w="175" w:type="pct"/>
            <w:noWrap/>
            <w:hideMark/>
          </w:tcPr>
          <w:p w14:paraId="344F40B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84" w:author="瑋婷 徐" w:date="2025-01-03T16:20:00Z" w16du:dateUtc="2025-01-03T08:20:00Z"/>
                <w:rFonts w:asciiTheme="majorEastAsia" w:eastAsia="標楷體" w:hAnsiTheme="majorEastAsia" w:cstheme="majorEastAsia"/>
                <w:color w:val="000000"/>
                <w:rPrChange w:id="6685" w:author="瑋婷 徐" w:date="2025-01-06T15:34:00Z" w16du:dateUtc="2025-01-06T07:34:00Z">
                  <w:rPr>
                    <w:ins w:id="6686" w:author="瑋婷 徐" w:date="2025-01-03T16:20:00Z" w16du:dateUtc="2025-01-03T08:20:00Z"/>
                    <w:rFonts w:cs="Calibri"/>
                    <w:color w:val="000000"/>
                    <w:sz w:val="22"/>
                  </w:rPr>
                </w:rPrChange>
              </w:rPr>
              <w:pPrChange w:id="66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F726A5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88" w:author="瑋婷 徐" w:date="2025-01-03T16:20:00Z" w16du:dateUtc="2025-01-03T08:20:00Z"/>
                <w:rFonts w:asciiTheme="majorEastAsia" w:eastAsia="標楷體" w:hAnsiTheme="majorEastAsia" w:cstheme="majorEastAsia"/>
                <w:rPrChange w:id="6689" w:author="瑋婷 徐" w:date="2025-01-06T15:34:00Z" w16du:dateUtc="2025-01-06T07:34:00Z">
                  <w:rPr>
                    <w:ins w:id="6690" w:author="瑋婷 徐" w:date="2025-01-03T16:20:00Z" w16du:dateUtc="2025-01-03T08:20:00Z"/>
                    <w:rFonts w:ascii="Times New Roman" w:eastAsia="Times New Roman" w:hAnsi="Times New Roman" w:cs="Times New Roman"/>
                    <w:sz w:val="20"/>
                    <w:szCs w:val="20"/>
                  </w:rPr>
                </w:rPrChange>
              </w:rPr>
              <w:pPrChange w:id="66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369B66AD"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692" w:author="瑋婷 徐" w:date="2025-01-03T16:33:00Z" w16du:dateUtc="2025-01-03T08:33:00Z"/>
                <w:rFonts w:asciiTheme="majorEastAsia" w:eastAsia="標楷體" w:hAnsiTheme="majorEastAsia" w:cstheme="majorEastAsia"/>
              </w:rPr>
            </w:pPr>
          </w:p>
        </w:tc>
        <w:tc>
          <w:tcPr>
            <w:tcW w:w="175" w:type="pct"/>
            <w:noWrap/>
            <w:hideMark/>
          </w:tcPr>
          <w:p w14:paraId="436799B3" w14:textId="21AE4BB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93" w:author="瑋婷 徐" w:date="2025-01-03T16:20:00Z" w16du:dateUtc="2025-01-03T08:20:00Z"/>
                <w:rFonts w:asciiTheme="majorEastAsia" w:eastAsia="標楷體" w:hAnsiTheme="majorEastAsia" w:cstheme="majorEastAsia"/>
                <w:rPrChange w:id="6694" w:author="瑋婷 徐" w:date="2025-01-06T15:34:00Z" w16du:dateUtc="2025-01-06T07:34:00Z">
                  <w:rPr>
                    <w:ins w:id="6695" w:author="瑋婷 徐" w:date="2025-01-03T16:20:00Z" w16du:dateUtc="2025-01-03T08:20:00Z"/>
                    <w:rFonts w:ascii="Times New Roman" w:eastAsia="Times New Roman" w:hAnsi="Times New Roman" w:cs="Times New Roman"/>
                    <w:sz w:val="20"/>
                    <w:szCs w:val="20"/>
                  </w:rPr>
                </w:rPrChange>
              </w:rPr>
              <w:pPrChange w:id="66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880440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697" w:author="瑋婷 徐" w:date="2025-01-03T16:20:00Z" w16du:dateUtc="2025-01-03T08:20:00Z"/>
                <w:rFonts w:asciiTheme="majorEastAsia" w:eastAsia="標楷體" w:hAnsiTheme="majorEastAsia" w:cstheme="majorEastAsia"/>
                <w:rPrChange w:id="6698" w:author="瑋婷 徐" w:date="2025-01-06T15:34:00Z" w16du:dateUtc="2025-01-06T07:34:00Z">
                  <w:rPr>
                    <w:ins w:id="6699" w:author="瑋婷 徐" w:date="2025-01-03T16:20:00Z" w16du:dateUtc="2025-01-03T08:20:00Z"/>
                    <w:rFonts w:ascii="Times New Roman" w:eastAsia="Times New Roman" w:hAnsi="Times New Roman" w:cs="Times New Roman"/>
                    <w:sz w:val="20"/>
                    <w:szCs w:val="20"/>
                  </w:rPr>
                </w:rPrChange>
              </w:rPr>
              <w:pPrChange w:id="67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BBF0F9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01" w:author="瑋婷 徐" w:date="2025-01-03T16:20:00Z" w16du:dateUtc="2025-01-03T08:20:00Z"/>
                <w:rFonts w:asciiTheme="majorEastAsia" w:eastAsia="標楷體" w:hAnsiTheme="majorEastAsia" w:cstheme="majorEastAsia"/>
                <w:rPrChange w:id="6702" w:author="瑋婷 徐" w:date="2025-01-06T15:34:00Z" w16du:dateUtc="2025-01-06T07:34:00Z">
                  <w:rPr>
                    <w:ins w:id="6703" w:author="瑋婷 徐" w:date="2025-01-03T16:20:00Z" w16du:dateUtc="2025-01-03T08:20:00Z"/>
                    <w:rFonts w:ascii="Times New Roman" w:eastAsia="Times New Roman" w:hAnsi="Times New Roman" w:cs="Times New Roman"/>
                    <w:sz w:val="20"/>
                    <w:szCs w:val="20"/>
                  </w:rPr>
                </w:rPrChange>
              </w:rPr>
              <w:pPrChange w:id="67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BC5291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05" w:author="瑋婷 徐" w:date="2025-01-03T16:20:00Z" w16du:dateUtc="2025-01-03T08:20:00Z"/>
                <w:rFonts w:asciiTheme="majorEastAsia" w:eastAsia="標楷體" w:hAnsiTheme="majorEastAsia" w:cstheme="majorEastAsia"/>
                <w:color w:val="000000"/>
                <w:rPrChange w:id="6706" w:author="瑋婷 徐" w:date="2025-01-06T15:34:00Z" w16du:dateUtc="2025-01-06T07:34:00Z">
                  <w:rPr>
                    <w:ins w:id="6707" w:author="瑋婷 徐" w:date="2025-01-03T16:20:00Z" w16du:dateUtc="2025-01-03T08:20:00Z"/>
                    <w:rFonts w:cs="Calibri"/>
                    <w:color w:val="000000"/>
                    <w:sz w:val="22"/>
                  </w:rPr>
                </w:rPrChange>
              </w:rPr>
              <w:pPrChange w:id="67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709" w:author="瑋婷 徐" w:date="2025-01-03T16:20:00Z" w16du:dateUtc="2025-01-03T08:20:00Z">
              <w:r w:rsidRPr="00727E7E">
                <w:rPr>
                  <w:rFonts w:asciiTheme="majorEastAsia" w:eastAsia="標楷體" w:hAnsiTheme="majorEastAsia" w:cstheme="majorEastAsia"/>
                  <w:color w:val="000000"/>
                  <w:rPrChange w:id="6710" w:author="瑋婷 徐" w:date="2025-01-06T15:34:00Z" w16du:dateUtc="2025-01-06T07:34:00Z">
                    <w:rPr>
                      <w:rFonts w:cs="Calibri"/>
                      <w:color w:val="000000"/>
                      <w:sz w:val="22"/>
                    </w:rPr>
                  </w:rPrChange>
                </w:rPr>
                <w:t>*</w:t>
              </w:r>
            </w:ins>
          </w:p>
        </w:tc>
        <w:tc>
          <w:tcPr>
            <w:tcW w:w="175" w:type="pct"/>
            <w:noWrap/>
            <w:hideMark/>
          </w:tcPr>
          <w:p w14:paraId="75C5EAC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11" w:author="瑋婷 徐" w:date="2025-01-03T16:20:00Z" w16du:dateUtc="2025-01-03T08:20:00Z"/>
                <w:rFonts w:asciiTheme="majorEastAsia" w:eastAsia="標楷體" w:hAnsiTheme="majorEastAsia" w:cstheme="majorEastAsia"/>
                <w:color w:val="000000"/>
                <w:rPrChange w:id="6712" w:author="瑋婷 徐" w:date="2025-01-06T15:34:00Z" w16du:dateUtc="2025-01-06T07:34:00Z">
                  <w:rPr>
                    <w:ins w:id="6713" w:author="瑋婷 徐" w:date="2025-01-03T16:20:00Z" w16du:dateUtc="2025-01-03T08:20:00Z"/>
                    <w:rFonts w:cs="Calibri"/>
                    <w:color w:val="000000"/>
                    <w:sz w:val="22"/>
                  </w:rPr>
                </w:rPrChange>
              </w:rPr>
              <w:pPrChange w:id="67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715" w:author="瑋婷 徐" w:date="2025-01-03T16:20:00Z" w16du:dateUtc="2025-01-03T08:20:00Z">
              <w:r w:rsidRPr="00727E7E">
                <w:rPr>
                  <w:rFonts w:asciiTheme="majorEastAsia" w:eastAsia="標楷體" w:hAnsiTheme="majorEastAsia" w:cstheme="majorEastAsia"/>
                  <w:color w:val="000000"/>
                  <w:rPrChange w:id="6716" w:author="瑋婷 徐" w:date="2025-01-06T15:34:00Z" w16du:dateUtc="2025-01-06T07:34:00Z">
                    <w:rPr>
                      <w:rFonts w:cs="Calibri"/>
                      <w:color w:val="000000"/>
                      <w:sz w:val="22"/>
                    </w:rPr>
                  </w:rPrChange>
                </w:rPr>
                <w:t>*</w:t>
              </w:r>
            </w:ins>
          </w:p>
        </w:tc>
        <w:tc>
          <w:tcPr>
            <w:tcW w:w="175" w:type="pct"/>
            <w:noWrap/>
            <w:hideMark/>
          </w:tcPr>
          <w:p w14:paraId="44CC166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17" w:author="瑋婷 徐" w:date="2025-01-03T16:20:00Z" w16du:dateUtc="2025-01-03T08:20:00Z"/>
                <w:rFonts w:asciiTheme="majorEastAsia" w:eastAsia="標楷體" w:hAnsiTheme="majorEastAsia" w:cstheme="majorEastAsia"/>
                <w:color w:val="000000"/>
                <w:rPrChange w:id="6718" w:author="瑋婷 徐" w:date="2025-01-06T15:34:00Z" w16du:dateUtc="2025-01-06T07:34:00Z">
                  <w:rPr>
                    <w:ins w:id="6719" w:author="瑋婷 徐" w:date="2025-01-03T16:20:00Z" w16du:dateUtc="2025-01-03T08:20:00Z"/>
                    <w:rFonts w:cs="Calibri"/>
                    <w:color w:val="000000"/>
                    <w:sz w:val="22"/>
                  </w:rPr>
                </w:rPrChange>
              </w:rPr>
              <w:pPrChange w:id="67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484460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21" w:author="瑋婷 徐" w:date="2025-01-03T16:20:00Z" w16du:dateUtc="2025-01-03T08:20:00Z"/>
                <w:rFonts w:asciiTheme="majorEastAsia" w:eastAsia="標楷體" w:hAnsiTheme="majorEastAsia" w:cstheme="majorEastAsia"/>
                <w:color w:val="000000"/>
                <w:rPrChange w:id="6722" w:author="瑋婷 徐" w:date="2025-01-06T15:34:00Z" w16du:dateUtc="2025-01-06T07:34:00Z">
                  <w:rPr>
                    <w:ins w:id="6723" w:author="瑋婷 徐" w:date="2025-01-03T16:20:00Z" w16du:dateUtc="2025-01-03T08:20:00Z"/>
                    <w:rFonts w:cs="Calibri"/>
                    <w:color w:val="000000"/>
                    <w:sz w:val="22"/>
                  </w:rPr>
                </w:rPrChange>
              </w:rPr>
              <w:pPrChange w:id="67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725" w:author="瑋婷 徐" w:date="2025-01-03T16:20:00Z" w16du:dateUtc="2025-01-03T08:20:00Z">
              <w:r w:rsidRPr="00727E7E">
                <w:rPr>
                  <w:rFonts w:asciiTheme="majorEastAsia" w:eastAsia="標楷體" w:hAnsiTheme="majorEastAsia" w:cstheme="majorEastAsia"/>
                  <w:color w:val="000000"/>
                  <w:rPrChange w:id="6726" w:author="瑋婷 徐" w:date="2025-01-06T15:34:00Z" w16du:dateUtc="2025-01-06T07:34:00Z">
                    <w:rPr>
                      <w:rFonts w:cs="Calibri"/>
                      <w:color w:val="000000"/>
                      <w:sz w:val="22"/>
                    </w:rPr>
                  </w:rPrChange>
                </w:rPr>
                <w:t>*</w:t>
              </w:r>
            </w:ins>
          </w:p>
        </w:tc>
        <w:tc>
          <w:tcPr>
            <w:tcW w:w="175" w:type="pct"/>
            <w:noWrap/>
            <w:hideMark/>
          </w:tcPr>
          <w:p w14:paraId="418082B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727" w:author="瑋婷 徐" w:date="2025-01-03T16:20:00Z" w16du:dateUtc="2025-01-03T08:20:00Z"/>
                <w:rFonts w:asciiTheme="majorEastAsia" w:eastAsia="標楷體" w:hAnsiTheme="majorEastAsia" w:cstheme="majorEastAsia"/>
                <w:color w:val="000000"/>
                <w:rPrChange w:id="6728" w:author="瑋婷 徐" w:date="2025-01-06T15:34:00Z" w16du:dateUtc="2025-01-06T07:34:00Z">
                  <w:rPr>
                    <w:ins w:id="6729" w:author="瑋婷 徐" w:date="2025-01-03T16:20:00Z" w16du:dateUtc="2025-01-03T08:20:00Z"/>
                    <w:rFonts w:cs="Calibri"/>
                    <w:color w:val="000000"/>
                    <w:sz w:val="22"/>
                  </w:rPr>
                </w:rPrChange>
              </w:rPr>
              <w:pPrChange w:id="67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731" w:author="瑋婷 徐" w:date="2025-01-03T16:20:00Z" w16du:dateUtc="2025-01-03T08:20:00Z">
              <w:r w:rsidRPr="00727E7E">
                <w:rPr>
                  <w:rFonts w:asciiTheme="majorEastAsia" w:eastAsia="標楷體" w:hAnsiTheme="majorEastAsia" w:cstheme="majorEastAsia"/>
                  <w:color w:val="000000"/>
                  <w:rPrChange w:id="6732" w:author="瑋婷 徐" w:date="2025-01-06T15:34:00Z" w16du:dateUtc="2025-01-06T07:34:00Z">
                    <w:rPr>
                      <w:rFonts w:cs="Calibri"/>
                      <w:color w:val="000000"/>
                      <w:sz w:val="22"/>
                    </w:rPr>
                  </w:rPrChange>
                </w:rPr>
                <w:t>*</w:t>
              </w:r>
            </w:ins>
          </w:p>
        </w:tc>
      </w:tr>
      <w:tr w:rsidR="00B436F0" w:rsidRPr="00727E7E" w14:paraId="13FB36D1" w14:textId="77777777" w:rsidTr="00B436F0">
        <w:trPr>
          <w:trHeight w:val="600"/>
          <w:ins w:id="6733"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30F2CA5" w14:textId="77777777" w:rsidR="00DA433E" w:rsidRPr="00727E7E" w:rsidRDefault="00DA433E">
            <w:pPr>
              <w:spacing w:line="360" w:lineRule="auto"/>
              <w:jc w:val="both"/>
              <w:rPr>
                <w:ins w:id="6734" w:author="瑋婷 徐" w:date="2025-01-03T16:20:00Z" w16du:dateUtc="2025-01-03T08:20:00Z"/>
                <w:rFonts w:asciiTheme="majorEastAsia" w:eastAsia="標楷體" w:hAnsiTheme="majorEastAsia" w:cstheme="majorEastAsia"/>
                <w:b w:val="0"/>
                <w:bCs w:val="0"/>
                <w:color w:val="000000"/>
                <w:rPrChange w:id="6735" w:author="瑋婷 徐" w:date="2025-01-06T15:34:00Z" w16du:dateUtc="2025-01-06T07:34:00Z">
                  <w:rPr>
                    <w:ins w:id="6736" w:author="瑋婷 徐" w:date="2025-01-03T16:20:00Z" w16du:dateUtc="2025-01-03T08:20:00Z"/>
                    <w:rFonts w:cs="Calibri"/>
                    <w:color w:val="000000"/>
                    <w:sz w:val="22"/>
                  </w:rPr>
                </w:rPrChange>
              </w:rPr>
              <w:pPrChange w:id="6737" w:author="瑋婷 徐" w:date="2025-01-03T16:21:00Z" w16du:dateUtc="2025-01-03T08:21:00Z">
                <w:pPr/>
              </w:pPrChange>
            </w:pPr>
            <w:proofErr w:type="gramStart"/>
            <w:ins w:id="6738" w:author="瑋婷 徐" w:date="2025-01-03T16:20:00Z" w16du:dateUtc="2025-01-03T08:20:00Z">
              <w:r w:rsidRPr="00727E7E">
                <w:rPr>
                  <w:rFonts w:asciiTheme="majorEastAsia" w:eastAsia="標楷體" w:hAnsiTheme="majorEastAsia" w:cstheme="majorEastAsia"/>
                  <w:b w:val="0"/>
                  <w:bCs w:val="0"/>
                  <w:color w:val="000000"/>
                  <w:rPrChange w:id="6739" w:author="瑋婷 徐" w:date="2025-01-06T15:34:00Z" w16du:dateUtc="2025-01-06T07:34:00Z">
                    <w:rPr>
                      <w:rFonts w:cs="Calibri"/>
                      <w:color w:val="000000"/>
                      <w:sz w:val="22"/>
                    </w:rPr>
                  </w:rPrChange>
                </w:rPr>
                <w:t>灰喉針尾雨燕</w:t>
              </w:r>
              <w:proofErr w:type="gramEnd"/>
              <w:r w:rsidRPr="00727E7E">
                <w:rPr>
                  <w:rFonts w:asciiTheme="majorEastAsia" w:eastAsia="標楷體" w:hAnsiTheme="majorEastAsia" w:cstheme="majorEastAsia"/>
                  <w:b w:val="0"/>
                  <w:bCs w:val="0"/>
                  <w:color w:val="000000"/>
                  <w:rPrChange w:id="6740"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6741"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6742" w:author="瑋婷 徐" w:date="2025-01-06T15:34:00Z" w16du:dateUtc="2025-01-06T07:34:00Z">
                    <w:rPr>
                      <w:rFonts w:cs="Calibri"/>
                      <w:color w:val="000000"/>
                      <w:sz w:val="22"/>
                    </w:rPr>
                  </w:rPrChange>
                </w:rPr>
                <w:t xml:space="preserve"> </w:t>
              </w:r>
            </w:ins>
          </w:p>
        </w:tc>
        <w:tc>
          <w:tcPr>
            <w:tcW w:w="1132" w:type="pct"/>
            <w:hideMark/>
          </w:tcPr>
          <w:p w14:paraId="383093A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43" w:author="瑋婷 徐" w:date="2025-01-03T16:20:00Z" w16du:dateUtc="2025-01-03T08:20:00Z"/>
                <w:rFonts w:asciiTheme="majorEastAsia" w:eastAsia="標楷體" w:hAnsiTheme="majorEastAsia" w:cstheme="majorEastAsia"/>
                <w:i/>
                <w:iCs/>
                <w:color w:val="000000"/>
                <w:rPrChange w:id="6744" w:author="瑋婷 徐" w:date="2025-01-06T15:34:00Z" w16du:dateUtc="2025-01-06T07:34:00Z">
                  <w:rPr>
                    <w:ins w:id="6745" w:author="瑋婷 徐" w:date="2025-01-03T16:20:00Z" w16du:dateUtc="2025-01-03T08:20:00Z"/>
                    <w:rFonts w:cs="Calibri"/>
                    <w:i/>
                    <w:iCs/>
                    <w:color w:val="000000"/>
                    <w:sz w:val="22"/>
                  </w:rPr>
                </w:rPrChange>
              </w:rPr>
              <w:pPrChange w:id="67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747" w:author="瑋婷 徐" w:date="2025-01-03T16:20:00Z" w16du:dateUtc="2025-01-03T08:20:00Z">
              <w:r w:rsidRPr="00727E7E">
                <w:rPr>
                  <w:rFonts w:asciiTheme="majorEastAsia" w:eastAsia="標楷體" w:hAnsiTheme="majorEastAsia" w:cstheme="majorEastAsia"/>
                  <w:i/>
                  <w:iCs/>
                  <w:color w:val="000000"/>
                  <w:rPrChange w:id="6748" w:author="瑋婷 徐" w:date="2025-01-06T15:34:00Z" w16du:dateUtc="2025-01-06T07:34:00Z">
                    <w:rPr>
                      <w:rFonts w:cs="Calibri"/>
                      <w:i/>
                      <w:iCs/>
                      <w:color w:val="000000"/>
                      <w:sz w:val="22"/>
                    </w:rPr>
                  </w:rPrChange>
                </w:rPr>
                <w:t>Hirundapus cochinchinensis</w:t>
              </w:r>
            </w:ins>
          </w:p>
        </w:tc>
        <w:tc>
          <w:tcPr>
            <w:tcW w:w="129" w:type="pct"/>
            <w:noWrap/>
            <w:hideMark/>
          </w:tcPr>
          <w:p w14:paraId="3A9E369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49" w:author="瑋婷 徐" w:date="2025-01-03T16:20:00Z" w16du:dateUtc="2025-01-03T08:20:00Z"/>
                <w:rFonts w:asciiTheme="majorEastAsia" w:eastAsia="標楷體" w:hAnsiTheme="majorEastAsia" w:cstheme="majorEastAsia"/>
                <w:i/>
                <w:iCs/>
                <w:color w:val="000000"/>
                <w:rPrChange w:id="6750" w:author="瑋婷 徐" w:date="2025-01-06T15:34:00Z" w16du:dateUtc="2025-01-06T07:34:00Z">
                  <w:rPr>
                    <w:ins w:id="6751" w:author="瑋婷 徐" w:date="2025-01-03T16:20:00Z" w16du:dateUtc="2025-01-03T08:20:00Z"/>
                    <w:rFonts w:cs="Calibri"/>
                    <w:i/>
                    <w:iCs/>
                    <w:color w:val="000000"/>
                    <w:sz w:val="22"/>
                  </w:rPr>
                </w:rPrChange>
              </w:rPr>
              <w:pPrChange w:id="67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2A19B3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53" w:author="瑋婷 徐" w:date="2025-01-03T16:20:00Z" w16du:dateUtc="2025-01-03T08:20:00Z"/>
                <w:rFonts w:asciiTheme="majorEastAsia" w:eastAsia="標楷體" w:hAnsiTheme="majorEastAsia" w:cstheme="majorEastAsia"/>
                <w:rPrChange w:id="6754" w:author="瑋婷 徐" w:date="2025-01-06T15:34:00Z" w16du:dateUtc="2025-01-06T07:34:00Z">
                  <w:rPr>
                    <w:ins w:id="6755" w:author="瑋婷 徐" w:date="2025-01-03T16:20:00Z" w16du:dateUtc="2025-01-03T08:20:00Z"/>
                    <w:rFonts w:ascii="Times New Roman" w:eastAsia="Times New Roman" w:hAnsi="Times New Roman" w:cs="Times New Roman"/>
                    <w:sz w:val="20"/>
                    <w:szCs w:val="20"/>
                  </w:rPr>
                </w:rPrChange>
              </w:rPr>
              <w:pPrChange w:id="67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CCC950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57" w:author="瑋婷 徐" w:date="2025-01-03T16:20:00Z" w16du:dateUtc="2025-01-03T08:20:00Z"/>
                <w:rFonts w:asciiTheme="majorEastAsia" w:eastAsia="標楷體" w:hAnsiTheme="majorEastAsia" w:cstheme="majorEastAsia"/>
                <w:rPrChange w:id="6758" w:author="瑋婷 徐" w:date="2025-01-06T15:34:00Z" w16du:dateUtc="2025-01-06T07:34:00Z">
                  <w:rPr>
                    <w:ins w:id="6759" w:author="瑋婷 徐" w:date="2025-01-03T16:20:00Z" w16du:dateUtc="2025-01-03T08:20:00Z"/>
                    <w:rFonts w:ascii="Times New Roman" w:eastAsia="Times New Roman" w:hAnsi="Times New Roman" w:cs="Times New Roman"/>
                    <w:sz w:val="20"/>
                    <w:szCs w:val="20"/>
                  </w:rPr>
                </w:rPrChange>
              </w:rPr>
              <w:pPrChange w:id="67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F7EE82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61" w:author="瑋婷 徐" w:date="2025-01-03T16:20:00Z" w16du:dateUtc="2025-01-03T08:20:00Z"/>
                <w:rFonts w:asciiTheme="majorEastAsia" w:eastAsia="標楷體" w:hAnsiTheme="majorEastAsia" w:cstheme="majorEastAsia"/>
                <w:rPrChange w:id="6762" w:author="瑋婷 徐" w:date="2025-01-06T15:34:00Z" w16du:dateUtc="2025-01-06T07:34:00Z">
                  <w:rPr>
                    <w:ins w:id="6763" w:author="瑋婷 徐" w:date="2025-01-03T16:20:00Z" w16du:dateUtc="2025-01-03T08:20:00Z"/>
                    <w:rFonts w:ascii="Times New Roman" w:eastAsia="Times New Roman" w:hAnsi="Times New Roman" w:cs="Times New Roman"/>
                    <w:sz w:val="20"/>
                    <w:szCs w:val="20"/>
                  </w:rPr>
                </w:rPrChange>
              </w:rPr>
              <w:pPrChange w:id="67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29D885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65" w:author="瑋婷 徐" w:date="2025-01-03T16:20:00Z" w16du:dateUtc="2025-01-03T08:20:00Z"/>
                <w:rFonts w:asciiTheme="majorEastAsia" w:eastAsia="標楷體" w:hAnsiTheme="majorEastAsia" w:cstheme="majorEastAsia"/>
                <w:rPrChange w:id="6766" w:author="瑋婷 徐" w:date="2025-01-06T15:34:00Z" w16du:dateUtc="2025-01-06T07:34:00Z">
                  <w:rPr>
                    <w:ins w:id="6767" w:author="瑋婷 徐" w:date="2025-01-03T16:20:00Z" w16du:dateUtc="2025-01-03T08:20:00Z"/>
                    <w:rFonts w:ascii="Times New Roman" w:eastAsia="Times New Roman" w:hAnsi="Times New Roman" w:cs="Times New Roman"/>
                    <w:sz w:val="20"/>
                    <w:szCs w:val="20"/>
                  </w:rPr>
                </w:rPrChange>
              </w:rPr>
              <w:pPrChange w:id="67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0857AC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69" w:author="瑋婷 徐" w:date="2025-01-03T16:20:00Z" w16du:dateUtc="2025-01-03T08:20:00Z"/>
                <w:rFonts w:asciiTheme="majorEastAsia" w:eastAsia="標楷體" w:hAnsiTheme="majorEastAsia" w:cstheme="majorEastAsia"/>
                <w:rPrChange w:id="6770" w:author="瑋婷 徐" w:date="2025-01-06T15:34:00Z" w16du:dateUtc="2025-01-06T07:34:00Z">
                  <w:rPr>
                    <w:ins w:id="6771" w:author="瑋婷 徐" w:date="2025-01-03T16:20:00Z" w16du:dateUtc="2025-01-03T08:20:00Z"/>
                    <w:rFonts w:ascii="Times New Roman" w:eastAsia="Times New Roman" w:hAnsi="Times New Roman" w:cs="Times New Roman"/>
                    <w:sz w:val="20"/>
                    <w:szCs w:val="20"/>
                  </w:rPr>
                </w:rPrChange>
              </w:rPr>
              <w:pPrChange w:id="67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060523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773" w:author="瑋婷 徐" w:date="2025-01-03T16:33:00Z" w16du:dateUtc="2025-01-03T08:33:00Z"/>
                <w:rFonts w:asciiTheme="majorEastAsia" w:eastAsia="標楷體" w:hAnsiTheme="majorEastAsia" w:cstheme="majorEastAsia"/>
              </w:rPr>
            </w:pPr>
          </w:p>
        </w:tc>
        <w:tc>
          <w:tcPr>
            <w:tcW w:w="129" w:type="pct"/>
            <w:noWrap/>
            <w:hideMark/>
          </w:tcPr>
          <w:p w14:paraId="0BC31A94" w14:textId="26E027B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74" w:author="瑋婷 徐" w:date="2025-01-03T16:20:00Z" w16du:dateUtc="2025-01-03T08:20:00Z"/>
                <w:rFonts w:asciiTheme="majorEastAsia" w:eastAsia="標楷體" w:hAnsiTheme="majorEastAsia" w:cstheme="majorEastAsia"/>
                <w:rPrChange w:id="6775" w:author="瑋婷 徐" w:date="2025-01-06T15:34:00Z" w16du:dateUtc="2025-01-06T07:34:00Z">
                  <w:rPr>
                    <w:ins w:id="6776" w:author="瑋婷 徐" w:date="2025-01-03T16:20:00Z" w16du:dateUtc="2025-01-03T08:20:00Z"/>
                    <w:rFonts w:ascii="Times New Roman" w:eastAsia="Times New Roman" w:hAnsi="Times New Roman" w:cs="Times New Roman"/>
                    <w:sz w:val="20"/>
                    <w:szCs w:val="20"/>
                  </w:rPr>
                </w:rPrChange>
              </w:rPr>
              <w:pPrChange w:id="67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6DF58C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78" w:author="瑋婷 徐" w:date="2025-01-03T16:20:00Z" w16du:dateUtc="2025-01-03T08:20:00Z"/>
                <w:rFonts w:asciiTheme="majorEastAsia" w:eastAsia="標楷體" w:hAnsiTheme="majorEastAsia" w:cstheme="majorEastAsia"/>
                <w:rPrChange w:id="6779" w:author="瑋婷 徐" w:date="2025-01-06T15:34:00Z" w16du:dateUtc="2025-01-06T07:34:00Z">
                  <w:rPr>
                    <w:ins w:id="6780" w:author="瑋婷 徐" w:date="2025-01-03T16:20:00Z" w16du:dateUtc="2025-01-03T08:20:00Z"/>
                    <w:rFonts w:ascii="Times New Roman" w:eastAsia="Times New Roman" w:hAnsi="Times New Roman" w:cs="Times New Roman"/>
                    <w:sz w:val="20"/>
                    <w:szCs w:val="20"/>
                  </w:rPr>
                </w:rPrChange>
              </w:rPr>
              <w:pPrChange w:id="67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15DF9A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82" w:author="瑋婷 徐" w:date="2025-01-03T16:20:00Z" w16du:dateUtc="2025-01-03T08:20:00Z"/>
                <w:rFonts w:asciiTheme="majorEastAsia" w:eastAsia="標楷體" w:hAnsiTheme="majorEastAsia" w:cstheme="majorEastAsia"/>
                <w:rPrChange w:id="6783" w:author="瑋婷 徐" w:date="2025-01-06T15:34:00Z" w16du:dateUtc="2025-01-06T07:34:00Z">
                  <w:rPr>
                    <w:ins w:id="6784" w:author="瑋婷 徐" w:date="2025-01-03T16:20:00Z" w16du:dateUtc="2025-01-03T08:20:00Z"/>
                    <w:rFonts w:ascii="Times New Roman" w:eastAsia="Times New Roman" w:hAnsi="Times New Roman" w:cs="Times New Roman"/>
                    <w:sz w:val="20"/>
                    <w:szCs w:val="20"/>
                  </w:rPr>
                </w:rPrChange>
              </w:rPr>
              <w:pPrChange w:id="67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D3E4A7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86" w:author="瑋婷 徐" w:date="2025-01-03T16:20:00Z" w16du:dateUtc="2025-01-03T08:20:00Z"/>
                <w:rFonts w:asciiTheme="majorEastAsia" w:eastAsia="標楷體" w:hAnsiTheme="majorEastAsia" w:cstheme="majorEastAsia"/>
                <w:rPrChange w:id="6787" w:author="瑋婷 徐" w:date="2025-01-06T15:34:00Z" w16du:dateUtc="2025-01-06T07:34:00Z">
                  <w:rPr>
                    <w:ins w:id="6788" w:author="瑋婷 徐" w:date="2025-01-03T16:20:00Z" w16du:dateUtc="2025-01-03T08:20:00Z"/>
                    <w:rFonts w:ascii="Times New Roman" w:eastAsia="Times New Roman" w:hAnsi="Times New Roman" w:cs="Times New Roman"/>
                    <w:sz w:val="20"/>
                    <w:szCs w:val="20"/>
                  </w:rPr>
                </w:rPrChange>
              </w:rPr>
              <w:pPrChange w:id="67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6B0C96F9"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790" w:author="瑋婷 徐" w:date="2025-01-03T16:33:00Z" w16du:dateUtc="2025-01-03T08:33:00Z"/>
                <w:rFonts w:asciiTheme="majorEastAsia" w:eastAsia="標楷體" w:hAnsiTheme="majorEastAsia" w:cstheme="majorEastAsia"/>
              </w:rPr>
            </w:pPr>
          </w:p>
        </w:tc>
        <w:tc>
          <w:tcPr>
            <w:tcW w:w="175" w:type="pct"/>
            <w:noWrap/>
            <w:hideMark/>
          </w:tcPr>
          <w:p w14:paraId="79BB7AD0" w14:textId="02BEC15C"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91" w:author="瑋婷 徐" w:date="2025-01-03T16:20:00Z" w16du:dateUtc="2025-01-03T08:20:00Z"/>
                <w:rFonts w:asciiTheme="majorEastAsia" w:eastAsia="標楷體" w:hAnsiTheme="majorEastAsia" w:cstheme="majorEastAsia"/>
                <w:rPrChange w:id="6792" w:author="瑋婷 徐" w:date="2025-01-06T15:34:00Z" w16du:dateUtc="2025-01-06T07:34:00Z">
                  <w:rPr>
                    <w:ins w:id="6793" w:author="瑋婷 徐" w:date="2025-01-03T16:20:00Z" w16du:dateUtc="2025-01-03T08:20:00Z"/>
                    <w:rFonts w:ascii="Times New Roman" w:eastAsia="Times New Roman" w:hAnsi="Times New Roman" w:cs="Times New Roman"/>
                    <w:sz w:val="20"/>
                    <w:szCs w:val="20"/>
                  </w:rPr>
                </w:rPrChange>
              </w:rPr>
              <w:pPrChange w:id="67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863779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95" w:author="瑋婷 徐" w:date="2025-01-03T16:20:00Z" w16du:dateUtc="2025-01-03T08:20:00Z"/>
                <w:rFonts w:asciiTheme="majorEastAsia" w:eastAsia="標楷體" w:hAnsiTheme="majorEastAsia" w:cstheme="majorEastAsia"/>
                <w:rPrChange w:id="6796" w:author="瑋婷 徐" w:date="2025-01-06T15:34:00Z" w16du:dateUtc="2025-01-06T07:34:00Z">
                  <w:rPr>
                    <w:ins w:id="6797" w:author="瑋婷 徐" w:date="2025-01-03T16:20:00Z" w16du:dateUtc="2025-01-03T08:20:00Z"/>
                    <w:rFonts w:ascii="Times New Roman" w:eastAsia="Times New Roman" w:hAnsi="Times New Roman" w:cs="Times New Roman"/>
                    <w:sz w:val="20"/>
                    <w:szCs w:val="20"/>
                  </w:rPr>
                </w:rPrChange>
              </w:rPr>
              <w:pPrChange w:id="67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AF0E48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99" w:author="瑋婷 徐" w:date="2025-01-03T16:20:00Z" w16du:dateUtc="2025-01-03T08:20:00Z"/>
                <w:rFonts w:asciiTheme="majorEastAsia" w:eastAsia="標楷體" w:hAnsiTheme="majorEastAsia" w:cstheme="majorEastAsia"/>
                <w:rPrChange w:id="6800" w:author="瑋婷 徐" w:date="2025-01-06T15:34:00Z" w16du:dateUtc="2025-01-06T07:34:00Z">
                  <w:rPr>
                    <w:ins w:id="6801" w:author="瑋婷 徐" w:date="2025-01-03T16:20:00Z" w16du:dateUtc="2025-01-03T08:20:00Z"/>
                    <w:rFonts w:ascii="Times New Roman" w:eastAsia="Times New Roman" w:hAnsi="Times New Roman" w:cs="Times New Roman"/>
                    <w:sz w:val="20"/>
                    <w:szCs w:val="20"/>
                  </w:rPr>
                </w:rPrChange>
              </w:rPr>
              <w:pPrChange w:id="68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67CF49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03" w:author="瑋婷 徐" w:date="2025-01-03T16:20:00Z" w16du:dateUtc="2025-01-03T08:20:00Z"/>
                <w:rFonts w:asciiTheme="majorEastAsia" w:eastAsia="標楷體" w:hAnsiTheme="majorEastAsia" w:cstheme="majorEastAsia"/>
                <w:rPrChange w:id="6804" w:author="瑋婷 徐" w:date="2025-01-06T15:34:00Z" w16du:dateUtc="2025-01-06T07:34:00Z">
                  <w:rPr>
                    <w:ins w:id="6805" w:author="瑋婷 徐" w:date="2025-01-03T16:20:00Z" w16du:dateUtc="2025-01-03T08:20:00Z"/>
                    <w:rFonts w:ascii="Times New Roman" w:eastAsia="Times New Roman" w:hAnsi="Times New Roman" w:cs="Times New Roman"/>
                    <w:sz w:val="20"/>
                    <w:szCs w:val="20"/>
                  </w:rPr>
                </w:rPrChange>
              </w:rPr>
              <w:pPrChange w:id="68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2C089B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07" w:author="瑋婷 徐" w:date="2025-01-03T16:20:00Z" w16du:dateUtc="2025-01-03T08:20:00Z"/>
                <w:rFonts w:asciiTheme="majorEastAsia" w:eastAsia="標楷體" w:hAnsiTheme="majorEastAsia" w:cstheme="majorEastAsia"/>
                <w:rPrChange w:id="6808" w:author="瑋婷 徐" w:date="2025-01-06T15:34:00Z" w16du:dateUtc="2025-01-06T07:34:00Z">
                  <w:rPr>
                    <w:ins w:id="6809" w:author="瑋婷 徐" w:date="2025-01-03T16:20:00Z" w16du:dateUtc="2025-01-03T08:20:00Z"/>
                    <w:rFonts w:ascii="Times New Roman" w:eastAsia="Times New Roman" w:hAnsi="Times New Roman" w:cs="Times New Roman"/>
                    <w:sz w:val="20"/>
                    <w:szCs w:val="20"/>
                  </w:rPr>
                </w:rPrChange>
              </w:rPr>
              <w:pPrChange w:id="68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F6F2BA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11" w:author="瑋婷 徐" w:date="2025-01-03T16:20:00Z" w16du:dateUtc="2025-01-03T08:20:00Z"/>
                <w:rFonts w:asciiTheme="majorEastAsia" w:eastAsia="標楷體" w:hAnsiTheme="majorEastAsia" w:cstheme="majorEastAsia"/>
                <w:rPrChange w:id="6812" w:author="瑋婷 徐" w:date="2025-01-06T15:34:00Z" w16du:dateUtc="2025-01-06T07:34:00Z">
                  <w:rPr>
                    <w:ins w:id="6813" w:author="瑋婷 徐" w:date="2025-01-03T16:20:00Z" w16du:dateUtc="2025-01-03T08:20:00Z"/>
                    <w:rFonts w:ascii="Times New Roman" w:eastAsia="Times New Roman" w:hAnsi="Times New Roman" w:cs="Times New Roman"/>
                    <w:sz w:val="20"/>
                    <w:szCs w:val="20"/>
                  </w:rPr>
                </w:rPrChange>
              </w:rPr>
              <w:pPrChange w:id="68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6EABC7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15" w:author="瑋婷 徐" w:date="2025-01-03T16:20:00Z" w16du:dateUtc="2025-01-03T08:20:00Z"/>
                <w:rFonts w:asciiTheme="majorEastAsia" w:eastAsia="標楷體" w:hAnsiTheme="majorEastAsia" w:cstheme="majorEastAsia"/>
                <w:rPrChange w:id="6816" w:author="瑋婷 徐" w:date="2025-01-06T15:34:00Z" w16du:dateUtc="2025-01-06T07:34:00Z">
                  <w:rPr>
                    <w:ins w:id="6817" w:author="瑋婷 徐" w:date="2025-01-03T16:20:00Z" w16du:dateUtc="2025-01-03T08:20:00Z"/>
                    <w:rFonts w:ascii="Times New Roman" w:eastAsia="Times New Roman" w:hAnsi="Times New Roman" w:cs="Times New Roman"/>
                    <w:sz w:val="20"/>
                    <w:szCs w:val="20"/>
                  </w:rPr>
                </w:rPrChange>
              </w:rPr>
              <w:pPrChange w:id="68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64E46B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19" w:author="瑋婷 徐" w:date="2025-01-03T16:20:00Z" w16du:dateUtc="2025-01-03T08:20:00Z"/>
                <w:rFonts w:asciiTheme="majorEastAsia" w:eastAsia="標楷體" w:hAnsiTheme="majorEastAsia" w:cstheme="majorEastAsia"/>
                <w:rPrChange w:id="6820" w:author="瑋婷 徐" w:date="2025-01-06T15:34:00Z" w16du:dateUtc="2025-01-06T07:34:00Z">
                  <w:rPr>
                    <w:ins w:id="6821" w:author="瑋婷 徐" w:date="2025-01-03T16:20:00Z" w16du:dateUtc="2025-01-03T08:20:00Z"/>
                    <w:rFonts w:ascii="Times New Roman" w:eastAsia="Times New Roman" w:hAnsi="Times New Roman" w:cs="Times New Roman"/>
                    <w:sz w:val="20"/>
                    <w:szCs w:val="20"/>
                  </w:rPr>
                </w:rPrChange>
              </w:rPr>
              <w:pPrChange w:id="68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16BF57FD" w14:textId="77777777" w:rsidTr="00B436F0">
        <w:trPr>
          <w:cnfStyle w:val="000000100000" w:firstRow="0" w:lastRow="0" w:firstColumn="0" w:lastColumn="0" w:oddVBand="0" w:evenVBand="0" w:oddHBand="1" w:evenHBand="0" w:firstRowFirstColumn="0" w:firstRowLastColumn="0" w:lastRowFirstColumn="0" w:lastRowLastColumn="0"/>
          <w:trHeight w:val="300"/>
          <w:ins w:id="6823"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2772B815" w14:textId="77777777" w:rsidR="00DA433E" w:rsidRPr="00727E7E" w:rsidRDefault="00DA433E">
            <w:pPr>
              <w:spacing w:line="360" w:lineRule="auto"/>
              <w:jc w:val="both"/>
              <w:rPr>
                <w:ins w:id="6824" w:author="瑋婷 徐" w:date="2025-01-03T16:20:00Z" w16du:dateUtc="2025-01-03T08:20:00Z"/>
                <w:rFonts w:asciiTheme="majorEastAsia" w:eastAsia="標楷體" w:hAnsiTheme="majorEastAsia" w:cstheme="majorEastAsia"/>
                <w:b w:val="0"/>
                <w:bCs w:val="0"/>
                <w:color w:val="000000"/>
                <w:rPrChange w:id="6825" w:author="瑋婷 徐" w:date="2025-01-06T15:34:00Z" w16du:dateUtc="2025-01-06T07:34:00Z">
                  <w:rPr>
                    <w:ins w:id="6826" w:author="瑋婷 徐" w:date="2025-01-03T16:20:00Z" w16du:dateUtc="2025-01-03T08:20:00Z"/>
                    <w:rFonts w:cs="Calibri"/>
                    <w:color w:val="000000"/>
                    <w:sz w:val="22"/>
                  </w:rPr>
                </w:rPrChange>
              </w:rPr>
              <w:pPrChange w:id="6827" w:author="瑋婷 徐" w:date="2025-01-03T16:21:00Z" w16du:dateUtc="2025-01-03T08:21:00Z">
                <w:pPr/>
              </w:pPrChange>
            </w:pPr>
            <w:ins w:id="6828" w:author="瑋婷 徐" w:date="2025-01-03T16:20:00Z" w16du:dateUtc="2025-01-03T08:20:00Z">
              <w:r w:rsidRPr="00727E7E">
                <w:rPr>
                  <w:rFonts w:asciiTheme="majorEastAsia" w:eastAsia="標楷體" w:hAnsiTheme="majorEastAsia" w:cstheme="majorEastAsia"/>
                  <w:b w:val="0"/>
                  <w:bCs w:val="0"/>
                  <w:color w:val="000000"/>
                  <w:rPrChange w:id="6829" w:author="瑋婷 徐" w:date="2025-01-06T15:34:00Z" w16du:dateUtc="2025-01-06T07:34:00Z">
                    <w:rPr>
                      <w:rFonts w:cs="Calibri"/>
                      <w:color w:val="000000"/>
                      <w:sz w:val="22"/>
                    </w:rPr>
                  </w:rPrChange>
                </w:rPr>
                <w:t>小雨燕</w:t>
              </w:r>
              <w:r w:rsidRPr="00727E7E">
                <w:rPr>
                  <w:rFonts w:asciiTheme="majorEastAsia" w:eastAsia="標楷體" w:hAnsiTheme="majorEastAsia" w:cstheme="majorEastAsia"/>
                  <w:b w:val="0"/>
                  <w:bCs w:val="0"/>
                  <w:color w:val="000000"/>
                  <w:rPrChange w:id="6830"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6831"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6832" w:author="瑋婷 徐" w:date="2025-01-06T15:34:00Z" w16du:dateUtc="2025-01-06T07:34:00Z">
                    <w:rPr>
                      <w:rFonts w:cs="Calibri"/>
                      <w:color w:val="000000"/>
                      <w:sz w:val="22"/>
                    </w:rPr>
                  </w:rPrChange>
                </w:rPr>
                <w:t xml:space="preserve"> </w:t>
              </w:r>
            </w:ins>
          </w:p>
        </w:tc>
        <w:tc>
          <w:tcPr>
            <w:tcW w:w="1132" w:type="pct"/>
            <w:hideMark/>
          </w:tcPr>
          <w:p w14:paraId="770CD46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33" w:author="瑋婷 徐" w:date="2025-01-03T16:20:00Z" w16du:dateUtc="2025-01-03T08:20:00Z"/>
                <w:rFonts w:asciiTheme="majorEastAsia" w:eastAsia="標楷體" w:hAnsiTheme="majorEastAsia" w:cstheme="majorEastAsia"/>
                <w:i/>
                <w:iCs/>
                <w:color w:val="000000"/>
                <w:rPrChange w:id="6834" w:author="瑋婷 徐" w:date="2025-01-06T15:34:00Z" w16du:dateUtc="2025-01-06T07:34:00Z">
                  <w:rPr>
                    <w:ins w:id="6835" w:author="瑋婷 徐" w:date="2025-01-03T16:20:00Z" w16du:dateUtc="2025-01-03T08:20:00Z"/>
                    <w:rFonts w:cs="Calibri"/>
                    <w:i/>
                    <w:iCs/>
                    <w:color w:val="000000"/>
                    <w:sz w:val="22"/>
                  </w:rPr>
                </w:rPrChange>
              </w:rPr>
              <w:pPrChange w:id="68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837" w:author="瑋婷 徐" w:date="2025-01-03T16:20:00Z" w16du:dateUtc="2025-01-03T08:20:00Z">
              <w:r w:rsidRPr="00727E7E">
                <w:rPr>
                  <w:rFonts w:asciiTheme="majorEastAsia" w:eastAsia="標楷體" w:hAnsiTheme="majorEastAsia" w:cstheme="majorEastAsia"/>
                  <w:i/>
                  <w:iCs/>
                  <w:color w:val="000000"/>
                  <w:rPrChange w:id="6838" w:author="瑋婷 徐" w:date="2025-01-06T15:34:00Z" w16du:dateUtc="2025-01-06T07:34:00Z">
                    <w:rPr>
                      <w:rFonts w:cs="Calibri"/>
                      <w:i/>
                      <w:iCs/>
                      <w:color w:val="000000"/>
                      <w:sz w:val="22"/>
                    </w:rPr>
                  </w:rPrChange>
                </w:rPr>
                <w:t>Apus nipalensis</w:t>
              </w:r>
            </w:ins>
          </w:p>
        </w:tc>
        <w:tc>
          <w:tcPr>
            <w:tcW w:w="129" w:type="pct"/>
            <w:noWrap/>
            <w:hideMark/>
          </w:tcPr>
          <w:p w14:paraId="423D0D9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39" w:author="瑋婷 徐" w:date="2025-01-03T16:20:00Z" w16du:dateUtc="2025-01-03T08:20:00Z"/>
                <w:rFonts w:asciiTheme="majorEastAsia" w:eastAsia="標楷體" w:hAnsiTheme="majorEastAsia" w:cstheme="majorEastAsia"/>
                <w:i/>
                <w:iCs/>
                <w:color w:val="000000"/>
                <w:rPrChange w:id="6840" w:author="瑋婷 徐" w:date="2025-01-06T15:34:00Z" w16du:dateUtc="2025-01-06T07:34:00Z">
                  <w:rPr>
                    <w:ins w:id="6841" w:author="瑋婷 徐" w:date="2025-01-03T16:20:00Z" w16du:dateUtc="2025-01-03T08:20:00Z"/>
                    <w:rFonts w:cs="Calibri"/>
                    <w:i/>
                    <w:iCs/>
                    <w:color w:val="000000"/>
                    <w:sz w:val="22"/>
                  </w:rPr>
                </w:rPrChange>
              </w:rPr>
              <w:pPrChange w:id="68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B3E5CA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43" w:author="瑋婷 徐" w:date="2025-01-03T16:20:00Z" w16du:dateUtc="2025-01-03T08:20:00Z"/>
                <w:rFonts w:asciiTheme="majorEastAsia" w:eastAsia="標楷體" w:hAnsiTheme="majorEastAsia" w:cstheme="majorEastAsia"/>
                <w:rPrChange w:id="6844" w:author="瑋婷 徐" w:date="2025-01-06T15:34:00Z" w16du:dateUtc="2025-01-06T07:34:00Z">
                  <w:rPr>
                    <w:ins w:id="6845" w:author="瑋婷 徐" w:date="2025-01-03T16:20:00Z" w16du:dateUtc="2025-01-03T08:20:00Z"/>
                    <w:rFonts w:ascii="Times New Roman" w:eastAsia="Times New Roman" w:hAnsi="Times New Roman" w:cs="Times New Roman"/>
                    <w:sz w:val="20"/>
                    <w:szCs w:val="20"/>
                  </w:rPr>
                </w:rPrChange>
              </w:rPr>
              <w:pPrChange w:id="68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6275388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47" w:author="瑋婷 徐" w:date="2025-01-03T16:20:00Z" w16du:dateUtc="2025-01-03T08:20:00Z"/>
                <w:rFonts w:asciiTheme="majorEastAsia" w:eastAsia="標楷體" w:hAnsiTheme="majorEastAsia" w:cstheme="majorEastAsia"/>
                <w:rPrChange w:id="6848" w:author="瑋婷 徐" w:date="2025-01-06T15:34:00Z" w16du:dateUtc="2025-01-06T07:34:00Z">
                  <w:rPr>
                    <w:ins w:id="6849" w:author="瑋婷 徐" w:date="2025-01-03T16:20:00Z" w16du:dateUtc="2025-01-03T08:20:00Z"/>
                    <w:rFonts w:ascii="Times New Roman" w:eastAsia="Times New Roman" w:hAnsi="Times New Roman" w:cs="Times New Roman"/>
                    <w:sz w:val="20"/>
                    <w:szCs w:val="20"/>
                  </w:rPr>
                </w:rPrChange>
              </w:rPr>
              <w:pPrChange w:id="68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6056B6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51" w:author="瑋婷 徐" w:date="2025-01-03T16:20:00Z" w16du:dateUtc="2025-01-03T08:20:00Z"/>
                <w:rFonts w:asciiTheme="majorEastAsia" w:eastAsia="標楷體" w:hAnsiTheme="majorEastAsia" w:cstheme="majorEastAsia"/>
                <w:rPrChange w:id="6852" w:author="瑋婷 徐" w:date="2025-01-06T15:34:00Z" w16du:dateUtc="2025-01-06T07:34:00Z">
                  <w:rPr>
                    <w:ins w:id="6853" w:author="瑋婷 徐" w:date="2025-01-03T16:20:00Z" w16du:dateUtc="2025-01-03T08:20:00Z"/>
                    <w:rFonts w:ascii="Times New Roman" w:eastAsia="Times New Roman" w:hAnsi="Times New Roman" w:cs="Times New Roman"/>
                    <w:sz w:val="20"/>
                    <w:szCs w:val="20"/>
                  </w:rPr>
                </w:rPrChange>
              </w:rPr>
              <w:pPrChange w:id="68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8F7282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55" w:author="瑋婷 徐" w:date="2025-01-03T16:20:00Z" w16du:dateUtc="2025-01-03T08:20:00Z"/>
                <w:rFonts w:asciiTheme="majorEastAsia" w:eastAsia="標楷體" w:hAnsiTheme="majorEastAsia" w:cstheme="majorEastAsia"/>
                <w:rPrChange w:id="6856" w:author="瑋婷 徐" w:date="2025-01-06T15:34:00Z" w16du:dateUtc="2025-01-06T07:34:00Z">
                  <w:rPr>
                    <w:ins w:id="6857" w:author="瑋婷 徐" w:date="2025-01-03T16:20:00Z" w16du:dateUtc="2025-01-03T08:20:00Z"/>
                    <w:rFonts w:ascii="Times New Roman" w:eastAsia="Times New Roman" w:hAnsi="Times New Roman" w:cs="Times New Roman"/>
                    <w:sz w:val="20"/>
                    <w:szCs w:val="20"/>
                  </w:rPr>
                </w:rPrChange>
              </w:rPr>
              <w:pPrChange w:id="68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CCBA40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59" w:author="瑋婷 徐" w:date="2025-01-03T16:20:00Z" w16du:dateUtc="2025-01-03T08:20:00Z"/>
                <w:rFonts w:asciiTheme="majorEastAsia" w:eastAsia="標楷體" w:hAnsiTheme="majorEastAsia" w:cstheme="majorEastAsia"/>
                <w:rPrChange w:id="6860" w:author="瑋婷 徐" w:date="2025-01-06T15:34:00Z" w16du:dateUtc="2025-01-06T07:34:00Z">
                  <w:rPr>
                    <w:ins w:id="6861" w:author="瑋婷 徐" w:date="2025-01-03T16:20:00Z" w16du:dateUtc="2025-01-03T08:20:00Z"/>
                    <w:rFonts w:ascii="Times New Roman" w:eastAsia="Times New Roman" w:hAnsi="Times New Roman" w:cs="Times New Roman"/>
                    <w:sz w:val="20"/>
                    <w:szCs w:val="20"/>
                  </w:rPr>
                </w:rPrChange>
              </w:rPr>
              <w:pPrChange w:id="68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373F67A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863" w:author="瑋婷 徐" w:date="2025-01-03T16:33:00Z" w16du:dateUtc="2025-01-03T08:33:00Z"/>
                <w:rFonts w:asciiTheme="majorEastAsia" w:eastAsia="標楷體" w:hAnsiTheme="majorEastAsia" w:cstheme="majorEastAsia"/>
              </w:rPr>
            </w:pPr>
          </w:p>
        </w:tc>
        <w:tc>
          <w:tcPr>
            <w:tcW w:w="129" w:type="pct"/>
            <w:noWrap/>
            <w:hideMark/>
          </w:tcPr>
          <w:p w14:paraId="4B5F734F" w14:textId="0A3F3E22"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64" w:author="瑋婷 徐" w:date="2025-01-03T16:20:00Z" w16du:dateUtc="2025-01-03T08:20:00Z"/>
                <w:rFonts w:asciiTheme="majorEastAsia" w:eastAsia="標楷體" w:hAnsiTheme="majorEastAsia" w:cstheme="majorEastAsia"/>
                <w:rPrChange w:id="6865" w:author="瑋婷 徐" w:date="2025-01-06T15:34:00Z" w16du:dateUtc="2025-01-06T07:34:00Z">
                  <w:rPr>
                    <w:ins w:id="6866" w:author="瑋婷 徐" w:date="2025-01-03T16:20:00Z" w16du:dateUtc="2025-01-03T08:20:00Z"/>
                    <w:rFonts w:ascii="Times New Roman" w:eastAsia="Times New Roman" w:hAnsi="Times New Roman" w:cs="Times New Roman"/>
                    <w:sz w:val="20"/>
                    <w:szCs w:val="20"/>
                  </w:rPr>
                </w:rPrChange>
              </w:rPr>
              <w:pPrChange w:id="68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7D7795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68" w:author="瑋婷 徐" w:date="2025-01-03T16:20:00Z" w16du:dateUtc="2025-01-03T08:20:00Z"/>
                <w:rFonts w:asciiTheme="majorEastAsia" w:eastAsia="標楷體" w:hAnsiTheme="majorEastAsia" w:cstheme="majorEastAsia"/>
                <w:rPrChange w:id="6869" w:author="瑋婷 徐" w:date="2025-01-06T15:34:00Z" w16du:dateUtc="2025-01-06T07:34:00Z">
                  <w:rPr>
                    <w:ins w:id="6870" w:author="瑋婷 徐" w:date="2025-01-03T16:20:00Z" w16du:dateUtc="2025-01-03T08:20:00Z"/>
                    <w:rFonts w:ascii="Times New Roman" w:eastAsia="Times New Roman" w:hAnsi="Times New Roman" w:cs="Times New Roman"/>
                    <w:sz w:val="20"/>
                    <w:szCs w:val="20"/>
                  </w:rPr>
                </w:rPrChange>
              </w:rPr>
              <w:pPrChange w:id="68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056B7B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72" w:author="瑋婷 徐" w:date="2025-01-03T16:20:00Z" w16du:dateUtc="2025-01-03T08:20:00Z"/>
                <w:rFonts w:asciiTheme="majorEastAsia" w:eastAsia="標楷體" w:hAnsiTheme="majorEastAsia" w:cstheme="majorEastAsia"/>
                <w:rPrChange w:id="6873" w:author="瑋婷 徐" w:date="2025-01-06T15:34:00Z" w16du:dateUtc="2025-01-06T07:34:00Z">
                  <w:rPr>
                    <w:ins w:id="6874" w:author="瑋婷 徐" w:date="2025-01-03T16:20:00Z" w16du:dateUtc="2025-01-03T08:20:00Z"/>
                    <w:rFonts w:ascii="Times New Roman" w:eastAsia="Times New Roman" w:hAnsi="Times New Roman" w:cs="Times New Roman"/>
                    <w:sz w:val="20"/>
                    <w:szCs w:val="20"/>
                  </w:rPr>
                </w:rPrChange>
              </w:rPr>
              <w:pPrChange w:id="68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9D2379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76" w:author="瑋婷 徐" w:date="2025-01-03T16:20:00Z" w16du:dateUtc="2025-01-03T08:20:00Z"/>
                <w:rFonts w:asciiTheme="majorEastAsia" w:eastAsia="標楷體" w:hAnsiTheme="majorEastAsia" w:cstheme="majorEastAsia"/>
                <w:rPrChange w:id="6877" w:author="瑋婷 徐" w:date="2025-01-06T15:34:00Z" w16du:dateUtc="2025-01-06T07:34:00Z">
                  <w:rPr>
                    <w:ins w:id="6878" w:author="瑋婷 徐" w:date="2025-01-03T16:20:00Z" w16du:dateUtc="2025-01-03T08:20:00Z"/>
                    <w:rFonts w:ascii="Times New Roman" w:eastAsia="Times New Roman" w:hAnsi="Times New Roman" w:cs="Times New Roman"/>
                    <w:sz w:val="20"/>
                    <w:szCs w:val="20"/>
                  </w:rPr>
                </w:rPrChange>
              </w:rPr>
              <w:pPrChange w:id="68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343825BA"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880" w:author="瑋婷 徐" w:date="2025-01-03T16:33:00Z" w16du:dateUtc="2025-01-03T08:33:00Z"/>
                <w:rFonts w:asciiTheme="majorEastAsia" w:eastAsia="標楷體" w:hAnsiTheme="majorEastAsia" w:cstheme="majorEastAsia"/>
                <w:color w:val="000000"/>
              </w:rPr>
            </w:pPr>
          </w:p>
        </w:tc>
        <w:tc>
          <w:tcPr>
            <w:tcW w:w="175" w:type="pct"/>
            <w:noWrap/>
            <w:hideMark/>
          </w:tcPr>
          <w:p w14:paraId="40ABE62A" w14:textId="5D08C345"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81" w:author="瑋婷 徐" w:date="2025-01-03T16:20:00Z" w16du:dateUtc="2025-01-03T08:20:00Z"/>
                <w:rFonts w:asciiTheme="majorEastAsia" w:eastAsia="標楷體" w:hAnsiTheme="majorEastAsia" w:cstheme="majorEastAsia"/>
                <w:color w:val="000000"/>
                <w:rPrChange w:id="6882" w:author="瑋婷 徐" w:date="2025-01-06T15:34:00Z" w16du:dateUtc="2025-01-06T07:34:00Z">
                  <w:rPr>
                    <w:ins w:id="6883" w:author="瑋婷 徐" w:date="2025-01-03T16:20:00Z" w16du:dateUtc="2025-01-03T08:20:00Z"/>
                    <w:rFonts w:cs="Calibri"/>
                    <w:color w:val="000000"/>
                    <w:sz w:val="22"/>
                  </w:rPr>
                </w:rPrChange>
              </w:rPr>
              <w:pPrChange w:id="68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885" w:author="瑋婷 徐" w:date="2025-01-03T16:20:00Z" w16du:dateUtc="2025-01-03T08:20:00Z">
              <w:r w:rsidRPr="00727E7E">
                <w:rPr>
                  <w:rFonts w:asciiTheme="majorEastAsia" w:eastAsia="標楷體" w:hAnsiTheme="majorEastAsia" w:cstheme="majorEastAsia"/>
                  <w:color w:val="000000"/>
                  <w:rPrChange w:id="6886" w:author="瑋婷 徐" w:date="2025-01-06T15:34:00Z" w16du:dateUtc="2025-01-06T07:34:00Z">
                    <w:rPr>
                      <w:rFonts w:cs="Calibri"/>
                      <w:color w:val="000000"/>
                      <w:sz w:val="22"/>
                    </w:rPr>
                  </w:rPrChange>
                </w:rPr>
                <w:t>*</w:t>
              </w:r>
            </w:ins>
          </w:p>
        </w:tc>
        <w:tc>
          <w:tcPr>
            <w:tcW w:w="175" w:type="pct"/>
            <w:noWrap/>
            <w:hideMark/>
          </w:tcPr>
          <w:p w14:paraId="1DA99D3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87" w:author="瑋婷 徐" w:date="2025-01-03T16:20:00Z" w16du:dateUtc="2025-01-03T08:20:00Z"/>
                <w:rFonts w:asciiTheme="majorEastAsia" w:eastAsia="標楷體" w:hAnsiTheme="majorEastAsia" w:cstheme="majorEastAsia"/>
                <w:color w:val="000000"/>
                <w:rPrChange w:id="6888" w:author="瑋婷 徐" w:date="2025-01-06T15:34:00Z" w16du:dateUtc="2025-01-06T07:34:00Z">
                  <w:rPr>
                    <w:ins w:id="6889" w:author="瑋婷 徐" w:date="2025-01-03T16:20:00Z" w16du:dateUtc="2025-01-03T08:20:00Z"/>
                    <w:rFonts w:cs="Calibri"/>
                    <w:color w:val="000000"/>
                    <w:sz w:val="22"/>
                  </w:rPr>
                </w:rPrChange>
              </w:rPr>
              <w:pPrChange w:id="68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F013D8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91" w:author="瑋婷 徐" w:date="2025-01-03T16:20:00Z" w16du:dateUtc="2025-01-03T08:20:00Z"/>
                <w:rFonts w:asciiTheme="majorEastAsia" w:eastAsia="標楷體" w:hAnsiTheme="majorEastAsia" w:cstheme="majorEastAsia"/>
                <w:color w:val="000000"/>
                <w:rPrChange w:id="6892" w:author="瑋婷 徐" w:date="2025-01-06T15:34:00Z" w16du:dateUtc="2025-01-06T07:34:00Z">
                  <w:rPr>
                    <w:ins w:id="6893" w:author="瑋婷 徐" w:date="2025-01-03T16:20:00Z" w16du:dateUtc="2025-01-03T08:20:00Z"/>
                    <w:rFonts w:cs="Calibri"/>
                    <w:color w:val="000000"/>
                    <w:sz w:val="22"/>
                  </w:rPr>
                </w:rPrChange>
              </w:rPr>
              <w:pPrChange w:id="68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895" w:author="瑋婷 徐" w:date="2025-01-03T16:20:00Z" w16du:dateUtc="2025-01-03T08:20:00Z">
              <w:r w:rsidRPr="00727E7E">
                <w:rPr>
                  <w:rFonts w:asciiTheme="majorEastAsia" w:eastAsia="標楷體" w:hAnsiTheme="majorEastAsia" w:cstheme="majorEastAsia"/>
                  <w:color w:val="000000"/>
                  <w:rPrChange w:id="6896" w:author="瑋婷 徐" w:date="2025-01-06T15:34:00Z" w16du:dateUtc="2025-01-06T07:34:00Z">
                    <w:rPr>
                      <w:rFonts w:cs="Calibri"/>
                      <w:color w:val="000000"/>
                      <w:sz w:val="22"/>
                    </w:rPr>
                  </w:rPrChange>
                </w:rPr>
                <w:t>*</w:t>
              </w:r>
            </w:ins>
          </w:p>
        </w:tc>
        <w:tc>
          <w:tcPr>
            <w:tcW w:w="175" w:type="pct"/>
            <w:noWrap/>
            <w:hideMark/>
          </w:tcPr>
          <w:p w14:paraId="3DA1D86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97" w:author="瑋婷 徐" w:date="2025-01-03T16:20:00Z" w16du:dateUtc="2025-01-03T08:20:00Z"/>
                <w:rFonts w:asciiTheme="majorEastAsia" w:eastAsia="標楷體" w:hAnsiTheme="majorEastAsia" w:cstheme="majorEastAsia"/>
                <w:color w:val="000000"/>
                <w:rPrChange w:id="6898" w:author="瑋婷 徐" w:date="2025-01-06T15:34:00Z" w16du:dateUtc="2025-01-06T07:34:00Z">
                  <w:rPr>
                    <w:ins w:id="6899" w:author="瑋婷 徐" w:date="2025-01-03T16:20:00Z" w16du:dateUtc="2025-01-03T08:20:00Z"/>
                    <w:rFonts w:cs="Calibri"/>
                    <w:color w:val="000000"/>
                    <w:sz w:val="22"/>
                  </w:rPr>
                </w:rPrChange>
              </w:rPr>
              <w:pPrChange w:id="69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4F8C7E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1" w:author="瑋婷 徐" w:date="2025-01-03T16:20:00Z" w16du:dateUtc="2025-01-03T08:20:00Z"/>
                <w:rFonts w:asciiTheme="majorEastAsia" w:eastAsia="標楷體" w:hAnsiTheme="majorEastAsia" w:cstheme="majorEastAsia"/>
                <w:rPrChange w:id="6902" w:author="瑋婷 徐" w:date="2025-01-06T15:34:00Z" w16du:dateUtc="2025-01-06T07:34:00Z">
                  <w:rPr>
                    <w:ins w:id="6903" w:author="瑋婷 徐" w:date="2025-01-03T16:20:00Z" w16du:dateUtc="2025-01-03T08:20:00Z"/>
                    <w:rFonts w:ascii="Times New Roman" w:eastAsia="Times New Roman" w:hAnsi="Times New Roman" w:cs="Times New Roman"/>
                    <w:sz w:val="20"/>
                    <w:szCs w:val="20"/>
                  </w:rPr>
                </w:rPrChange>
              </w:rPr>
              <w:pPrChange w:id="69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718ED5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5" w:author="瑋婷 徐" w:date="2025-01-03T16:20:00Z" w16du:dateUtc="2025-01-03T08:20:00Z"/>
                <w:rFonts w:asciiTheme="majorEastAsia" w:eastAsia="標楷體" w:hAnsiTheme="majorEastAsia" w:cstheme="majorEastAsia"/>
                <w:rPrChange w:id="6906" w:author="瑋婷 徐" w:date="2025-01-06T15:34:00Z" w16du:dateUtc="2025-01-06T07:34:00Z">
                  <w:rPr>
                    <w:ins w:id="6907" w:author="瑋婷 徐" w:date="2025-01-03T16:20:00Z" w16du:dateUtc="2025-01-03T08:20:00Z"/>
                    <w:rFonts w:ascii="Times New Roman" w:eastAsia="Times New Roman" w:hAnsi="Times New Roman" w:cs="Times New Roman"/>
                    <w:sz w:val="20"/>
                    <w:szCs w:val="20"/>
                  </w:rPr>
                </w:rPrChange>
              </w:rPr>
              <w:pPrChange w:id="69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256CE7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9" w:author="瑋婷 徐" w:date="2025-01-03T16:20:00Z" w16du:dateUtc="2025-01-03T08:20:00Z"/>
                <w:rFonts w:asciiTheme="majorEastAsia" w:eastAsia="標楷體" w:hAnsiTheme="majorEastAsia" w:cstheme="majorEastAsia"/>
                <w:rPrChange w:id="6910" w:author="瑋婷 徐" w:date="2025-01-06T15:34:00Z" w16du:dateUtc="2025-01-06T07:34:00Z">
                  <w:rPr>
                    <w:ins w:id="6911" w:author="瑋婷 徐" w:date="2025-01-03T16:20:00Z" w16du:dateUtc="2025-01-03T08:20:00Z"/>
                    <w:rFonts w:ascii="Times New Roman" w:eastAsia="Times New Roman" w:hAnsi="Times New Roman" w:cs="Times New Roman"/>
                    <w:sz w:val="20"/>
                    <w:szCs w:val="20"/>
                  </w:rPr>
                </w:rPrChange>
              </w:rPr>
              <w:pPrChange w:id="69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73BA89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13" w:author="瑋婷 徐" w:date="2025-01-03T16:20:00Z" w16du:dateUtc="2025-01-03T08:20:00Z"/>
                <w:rFonts w:asciiTheme="majorEastAsia" w:eastAsia="標楷體" w:hAnsiTheme="majorEastAsia" w:cstheme="majorEastAsia"/>
                <w:rPrChange w:id="6914" w:author="瑋婷 徐" w:date="2025-01-06T15:34:00Z" w16du:dateUtc="2025-01-06T07:34:00Z">
                  <w:rPr>
                    <w:ins w:id="6915" w:author="瑋婷 徐" w:date="2025-01-03T16:20:00Z" w16du:dateUtc="2025-01-03T08:20:00Z"/>
                    <w:rFonts w:ascii="Times New Roman" w:eastAsia="Times New Roman" w:hAnsi="Times New Roman" w:cs="Times New Roman"/>
                    <w:sz w:val="20"/>
                    <w:szCs w:val="20"/>
                  </w:rPr>
                </w:rPrChange>
              </w:rPr>
              <w:pPrChange w:id="69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06B98224" w14:textId="77777777" w:rsidTr="00B436F0">
        <w:trPr>
          <w:trHeight w:val="300"/>
          <w:ins w:id="6917"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59F420D" w14:textId="77777777" w:rsidR="00DA433E" w:rsidRPr="00727E7E" w:rsidRDefault="00DA433E">
            <w:pPr>
              <w:spacing w:line="360" w:lineRule="auto"/>
              <w:jc w:val="both"/>
              <w:rPr>
                <w:ins w:id="6918" w:author="瑋婷 徐" w:date="2025-01-03T16:20:00Z" w16du:dateUtc="2025-01-03T08:20:00Z"/>
                <w:rFonts w:asciiTheme="majorEastAsia" w:eastAsia="標楷體" w:hAnsiTheme="majorEastAsia" w:cstheme="majorEastAsia"/>
                <w:b w:val="0"/>
                <w:bCs w:val="0"/>
                <w:color w:val="000000"/>
                <w:rPrChange w:id="6919" w:author="瑋婷 徐" w:date="2025-01-06T15:34:00Z" w16du:dateUtc="2025-01-06T07:34:00Z">
                  <w:rPr>
                    <w:ins w:id="6920" w:author="瑋婷 徐" w:date="2025-01-03T16:20:00Z" w16du:dateUtc="2025-01-03T08:20:00Z"/>
                    <w:rFonts w:cs="Calibri"/>
                    <w:color w:val="000000"/>
                    <w:sz w:val="22"/>
                  </w:rPr>
                </w:rPrChange>
              </w:rPr>
              <w:pPrChange w:id="6921" w:author="瑋婷 徐" w:date="2025-01-03T16:21:00Z" w16du:dateUtc="2025-01-03T08:21:00Z">
                <w:pPr/>
              </w:pPrChange>
            </w:pPr>
            <w:ins w:id="6922" w:author="瑋婷 徐" w:date="2025-01-03T16:20:00Z" w16du:dateUtc="2025-01-03T08:20:00Z">
              <w:r w:rsidRPr="00727E7E">
                <w:rPr>
                  <w:rFonts w:asciiTheme="majorEastAsia" w:eastAsia="標楷體" w:hAnsiTheme="majorEastAsia" w:cstheme="majorEastAsia"/>
                  <w:b w:val="0"/>
                  <w:bCs w:val="0"/>
                  <w:color w:val="000000"/>
                  <w:rPrChange w:id="6923" w:author="瑋婷 徐" w:date="2025-01-06T15:34:00Z" w16du:dateUtc="2025-01-06T07:34:00Z">
                    <w:rPr>
                      <w:rFonts w:cs="Calibri"/>
                      <w:color w:val="000000"/>
                      <w:sz w:val="22"/>
                    </w:rPr>
                  </w:rPrChange>
                </w:rPr>
                <w:t>白腹秧雞</w:t>
              </w:r>
              <w:r w:rsidRPr="00727E7E">
                <w:rPr>
                  <w:rFonts w:asciiTheme="majorEastAsia" w:eastAsia="標楷體" w:hAnsiTheme="majorEastAsia" w:cstheme="majorEastAsia"/>
                  <w:b w:val="0"/>
                  <w:bCs w:val="0"/>
                  <w:color w:val="000000"/>
                  <w:rPrChange w:id="6924" w:author="瑋婷 徐" w:date="2025-01-06T15:34:00Z" w16du:dateUtc="2025-01-06T07:34:00Z">
                    <w:rPr>
                      <w:rFonts w:cs="Calibri"/>
                      <w:color w:val="000000"/>
                      <w:sz w:val="22"/>
                    </w:rPr>
                  </w:rPrChange>
                </w:rPr>
                <w:t xml:space="preserve"> </w:t>
              </w:r>
            </w:ins>
          </w:p>
        </w:tc>
        <w:tc>
          <w:tcPr>
            <w:tcW w:w="1132" w:type="pct"/>
            <w:hideMark/>
          </w:tcPr>
          <w:p w14:paraId="09B5CEF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25" w:author="瑋婷 徐" w:date="2025-01-03T16:20:00Z" w16du:dateUtc="2025-01-03T08:20:00Z"/>
                <w:rFonts w:asciiTheme="majorEastAsia" w:eastAsia="標楷體" w:hAnsiTheme="majorEastAsia" w:cstheme="majorEastAsia"/>
                <w:i/>
                <w:iCs/>
                <w:color w:val="000000"/>
                <w:rPrChange w:id="6926" w:author="瑋婷 徐" w:date="2025-01-06T15:34:00Z" w16du:dateUtc="2025-01-06T07:34:00Z">
                  <w:rPr>
                    <w:ins w:id="6927" w:author="瑋婷 徐" w:date="2025-01-03T16:20:00Z" w16du:dateUtc="2025-01-03T08:20:00Z"/>
                    <w:rFonts w:cs="Calibri"/>
                    <w:i/>
                    <w:iCs/>
                    <w:color w:val="000000"/>
                    <w:sz w:val="22"/>
                  </w:rPr>
                </w:rPrChange>
              </w:rPr>
              <w:pPrChange w:id="69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29" w:author="瑋婷 徐" w:date="2025-01-03T16:20:00Z" w16du:dateUtc="2025-01-03T08:20:00Z">
              <w:r w:rsidRPr="00727E7E">
                <w:rPr>
                  <w:rFonts w:asciiTheme="majorEastAsia" w:eastAsia="標楷體" w:hAnsiTheme="majorEastAsia" w:cstheme="majorEastAsia"/>
                  <w:i/>
                  <w:iCs/>
                  <w:color w:val="000000"/>
                  <w:rPrChange w:id="6930" w:author="瑋婷 徐" w:date="2025-01-06T15:34:00Z" w16du:dateUtc="2025-01-06T07:34:00Z">
                    <w:rPr>
                      <w:rFonts w:cs="Calibri"/>
                      <w:i/>
                      <w:iCs/>
                      <w:color w:val="000000"/>
                      <w:sz w:val="22"/>
                    </w:rPr>
                  </w:rPrChange>
                </w:rPr>
                <w:t>Amaurornis phoenicurus</w:t>
              </w:r>
            </w:ins>
          </w:p>
        </w:tc>
        <w:tc>
          <w:tcPr>
            <w:tcW w:w="129" w:type="pct"/>
            <w:noWrap/>
            <w:hideMark/>
          </w:tcPr>
          <w:p w14:paraId="1ED1458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31" w:author="瑋婷 徐" w:date="2025-01-03T16:20:00Z" w16du:dateUtc="2025-01-03T08:20:00Z"/>
                <w:rFonts w:asciiTheme="majorEastAsia" w:eastAsia="標楷體" w:hAnsiTheme="majorEastAsia" w:cstheme="majorEastAsia"/>
                <w:color w:val="000000"/>
                <w:rPrChange w:id="6932" w:author="瑋婷 徐" w:date="2025-01-06T15:34:00Z" w16du:dateUtc="2025-01-06T07:34:00Z">
                  <w:rPr>
                    <w:ins w:id="6933" w:author="瑋婷 徐" w:date="2025-01-03T16:20:00Z" w16du:dateUtc="2025-01-03T08:20:00Z"/>
                    <w:rFonts w:cs="Calibri"/>
                    <w:color w:val="000000"/>
                    <w:sz w:val="22"/>
                  </w:rPr>
                </w:rPrChange>
              </w:rPr>
              <w:pPrChange w:id="69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35" w:author="瑋婷 徐" w:date="2025-01-03T16:20:00Z" w16du:dateUtc="2025-01-03T08:20:00Z">
              <w:r w:rsidRPr="00727E7E">
                <w:rPr>
                  <w:rFonts w:asciiTheme="majorEastAsia" w:eastAsia="標楷體" w:hAnsiTheme="majorEastAsia" w:cstheme="majorEastAsia"/>
                  <w:color w:val="000000"/>
                  <w:rPrChange w:id="6936" w:author="瑋婷 徐" w:date="2025-01-06T15:34:00Z" w16du:dateUtc="2025-01-06T07:34:00Z">
                    <w:rPr>
                      <w:rFonts w:cs="Calibri"/>
                      <w:color w:val="000000"/>
                      <w:sz w:val="22"/>
                    </w:rPr>
                  </w:rPrChange>
                </w:rPr>
                <w:t>*</w:t>
              </w:r>
            </w:ins>
          </w:p>
        </w:tc>
        <w:tc>
          <w:tcPr>
            <w:tcW w:w="129" w:type="pct"/>
            <w:noWrap/>
            <w:hideMark/>
          </w:tcPr>
          <w:p w14:paraId="5D6417B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37" w:author="瑋婷 徐" w:date="2025-01-03T16:20:00Z" w16du:dateUtc="2025-01-03T08:20:00Z"/>
                <w:rFonts w:asciiTheme="majorEastAsia" w:eastAsia="標楷體" w:hAnsiTheme="majorEastAsia" w:cstheme="majorEastAsia"/>
                <w:color w:val="000000"/>
                <w:rPrChange w:id="6938" w:author="瑋婷 徐" w:date="2025-01-06T15:34:00Z" w16du:dateUtc="2025-01-06T07:34:00Z">
                  <w:rPr>
                    <w:ins w:id="6939" w:author="瑋婷 徐" w:date="2025-01-03T16:20:00Z" w16du:dateUtc="2025-01-03T08:20:00Z"/>
                    <w:rFonts w:cs="Calibri"/>
                    <w:color w:val="000000"/>
                    <w:sz w:val="22"/>
                  </w:rPr>
                </w:rPrChange>
              </w:rPr>
              <w:pPrChange w:id="69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3EDB31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41" w:author="瑋婷 徐" w:date="2025-01-03T16:20:00Z" w16du:dateUtc="2025-01-03T08:20:00Z"/>
                <w:rFonts w:asciiTheme="majorEastAsia" w:eastAsia="標楷體" w:hAnsiTheme="majorEastAsia" w:cstheme="majorEastAsia"/>
                <w:rPrChange w:id="6942" w:author="瑋婷 徐" w:date="2025-01-06T15:34:00Z" w16du:dateUtc="2025-01-06T07:34:00Z">
                  <w:rPr>
                    <w:ins w:id="6943" w:author="瑋婷 徐" w:date="2025-01-03T16:20:00Z" w16du:dateUtc="2025-01-03T08:20:00Z"/>
                    <w:rFonts w:ascii="Times New Roman" w:eastAsia="Times New Roman" w:hAnsi="Times New Roman" w:cs="Times New Roman"/>
                    <w:sz w:val="20"/>
                    <w:szCs w:val="20"/>
                  </w:rPr>
                </w:rPrChange>
              </w:rPr>
              <w:pPrChange w:id="69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0FD939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45" w:author="瑋婷 徐" w:date="2025-01-03T16:20:00Z" w16du:dateUtc="2025-01-03T08:20:00Z"/>
                <w:rFonts w:asciiTheme="majorEastAsia" w:eastAsia="標楷體" w:hAnsiTheme="majorEastAsia" w:cstheme="majorEastAsia"/>
                <w:rPrChange w:id="6946" w:author="瑋婷 徐" w:date="2025-01-06T15:34:00Z" w16du:dateUtc="2025-01-06T07:34:00Z">
                  <w:rPr>
                    <w:ins w:id="6947" w:author="瑋婷 徐" w:date="2025-01-03T16:20:00Z" w16du:dateUtc="2025-01-03T08:20:00Z"/>
                    <w:rFonts w:ascii="Times New Roman" w:eastAsia="Times New Roman" w:hAnsi="Times New Roman" w:cs="Times New Roman"/>
                    <w:sz w:val="20"/>
                    <w:szCs w:val="20"/>
                  </w:rPr>
                </w:rPrChange>
              </w:rPr>
              <w:pPrChange w:id="69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B13CDD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49" w:author="瑋婷 徐" w:date="2025-01-03T16:20:00Z" w16du:dateUtc="2025-01-03T08:20:00Z"/>
                <w:rFonts w:asciiTheme="majorEastAsia" w:eastAsia="標楷體" w:hAnsiTheme="majorEastAsia" w:cstheme="majorEastAsia"/>
                <w:rPrChange w:id="6950" w:author="瑋婷 徐" w:date="2025-01-06T15:34:00Z" w16du:dateUtc="2025-01-06T07:34:00Z">
                  <w:rPr>
                    <w:ins w:id="6951" w:author="瑋婷 徐" w:date="2025-01-03T16:20:00Z" w16du:dateUtc="2025-01-03T08:20:00Z"/>
                    <w:rFonts w:ascii="Times New Roman" w:eastAsia="Times New Roman" w:hAnsi="Times New Roman" w:cs="Times New Roman"/>
                    <w:sz w:val="20"/>
                    <w:szCs w:val="20"/>
                  </w:rPr>
                </w:rPrChange>
              </w:rPr>
              <w:pPrChange w:id="69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1CC7D9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53" w:author="瑋婷 徐" w:date="2025-01-03T16:20:00Z" w16du:dateUtc="2025-01-03T08:20:00Z"/>
                <w:rFonts w:asciiTheme="majorEastAsia" w:eastAsia="標楷體" w:hAnsiTheme="majorEastAsia" w:cstheme="majorEastAsia"/>
                <w:rPrChange w:id="6954" w:author="瑋婷 徐" w:date="2025-01-06T15:34:00Z" w16du:dateUtc="2025-01-06T07:34:00Z">
                  <w:rPr>
                    <w:ins w:id="6955" w:author="瑋婷 徐" w:date="2025-01-03T16:20:00Z" w16du:dateUtc="2025-01-03T08:20:00Z"/>
                    <w:rFonts w:ascii="Times New Roman" w:eastAsia="Times New Roman" w:hAnsi="Times New Roman" w:cs="Times New Roman"/>
                    <w:sz w:val="20"/>
                    <w:szCs w:val="20"/>
                  </w:rPr>
                </w:rPrChange>
              </w:rPr>
              <w:pPrChange w:id="69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35339AC"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957" w:author="瑋婷 徐" w:date="2025-01-03T16:33:00Z" w16du:dateUtc="2025-01-03T08:33:00Z"/>
                <w:rFonts w:asciiTheme="majorEastAsia" w:eastAsia="標楷體" w:hAnsiTheme="majorEastAsia" w:cstheme="majorEastAsia"/>
              </w:rPr>
            </w:pPr>
          </w:p>
        </w:tc>
        <w:tc>
          <w:tcPr>
            <w:tcW w:w="129" w:type="pct"/>
            <w:noWrap/>
            <w:hideMark/>
          </w:tcPr>
          <w:p w14:paraId="6CFB8E9A" w14:textId="16778C6F"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58" w:author="瑋婷 徐" w:date="2025-01-03T16:20:00Z" w16du:dateUtc="2025-01-03T08:20:00Z"/>
                <w:rFonts w:asciiTheme="majorEastAsia" w:eastAsia="標楷體" w:hAnsiTheme="majorEastAsia" w:cstheme="majorEastAsia"/>
                <w:rPrChange w:id="6959" w:author="瑋婷 徐" w:date="2025-01-06T15:34:00Z" w16du:dateUtc="2025-01-06T07:34:00Z">
                  <w:rPr>
                    <w:ins w:id="6960" w:author="瑋婷 徐" w:date="2025-01-03T16:20:00Z" w16du:dateUtc="2025-01-03T08:20:00Z"/>
                    <w:rFonts w:ascii="Times New Roman" w:eastAsia="Times New Roman" w:hAnsi="Times New Roman" w:cs="Times New Roman"/>
                    <w:sz w:val="20"/>
                    <w:szCs w:val="20"/>
                  </w:rPr>
                </w:rPrChange>
              </w:rPr>
              <w:pPrChange w:id="69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99AAE5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62" w:author="瑋婷 徐" w:date="2025-01-03T16:20:00Z" w16du:dateUtc="2025-01-03T08:20:00Z"/>
                <w:rFonts w:asciiTheme="majorEastAsia" w:eastAsia="標楷體" w:hAnsiTheme="majorEastAsia" w:cstheme="majorEastAsia"/>
                <w:rPrChange w:id="6963" w:author="瑋婷 徐" w:date="2025-01-06T15:34:00Z" w16du:dateUtc="2025-01-06T07:34:00Z">
                  <w:rPr>
                    <w:ins w:id="6964" w:author="瑋婷 徐" w:date="2025-01-03T16:20:00Z" w16du:dateUtc="2025-01-03T08:20:00Z"/>
                    <w:rFonts w:ascii="Times New Roman" w:eastAsia="Times New Roman" w:hAnsi="Times New Roman" w:cs="Times New Roman"/>
                    <w:sz w:val="20"/>
                    <w:szCs w:val="20"/>
                  </w:rPr>
                </w:rPrChange>
              </w:rPr>
              <w:pPrChange w:id="69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E1F3E5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66" w:author="瑋婷 徐" w:date="2025-01-03T16:20:00Z" w16du:dateUtc="2025-01-03T08:20:00Z"/>
                <w:rFonts w:asciiTheme="majorEastAsia" w:eastAsia="標楷體" w:hAnsiTheme="majorEastAsia" w:cstheme="majorEastAsia"/>
                <w:rPrChange w:id="6967" w:author="瑋婷 徐" w:date="2025-01-06T15:34:00Z" w16du:dateUtc="2025-01-06T07:34:00Z">
                  <w:rPr>
                    <w:ins w:id="6968" w:author="瑋婷 徐" w:date="2025-01-03T16:20:00Z" w16du:dateUtc="2025-01-03T08:20:00Z"/>
                    <w:rFonts w:ascii="Times New Roman" w:eastAsia="Times New Roman" w:hAnsi="Times New Roman" w:cs="Times New Roman"/>
                    <w:sz w:val="20"/>
                    <w:szCs w:val="20"/>
                  </w:rPr>
                </w:rPrChange>
              </w:rPr>
              <w:pPrChange w:id="69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FA63C7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70" w:author="瑋婷 徐" w:date="2025-01-03T16:20:00Z" w16du:dateUtc="2025-01-03T08:20:00Z"/>
                <w:rFonts w:asciiTheme="majorEastAsia" w:eastAsia="標楷體" w:hAnsiTheme="majorEastAsia" w:cstheme="majorEastAsia"/>
                <w:rPrChange w:id="6971" w:author="瑋婷 徐" w:date="2025-01-06T15:34:00Z" w16du:dateUtc="2025-01-06T07:34:00Z">
                  <w:rPr>
                    <w:ins w:id="6972" w:author="瑋婷 徐" w:date="2025-01-03T16:20:00Z" w16du:dateUtc="2025-01-03T08:20:00Z"/>
                    <w:rFonts w:ascii="Times New Roman" w:eastAsia="Times New Roman" w:hAnsi="Times New Roman" w:cs="Times New Roman"/>
                    <w:sz w:val="20"/>
                    <w:szCs w:val="20"/>
                  </w:rPr>
                </w:rPrChange>
              </w:rPr>
              <w:pPrChange w:id="69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1339AA8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974" w:author="瑋婷 徐" w:date="2025-01-03T16:33:00Z" w16du:dateUtc="2025-01-03T08:33:00Z"/>
                <w:rFonts w:asciiTheme="majorEastAsia" w:eastAsia="標楷體" w:hAnsiTheme="majorEastAsia" w:cstheme="majorEastAsia"/>
              </w:rPr>
            </w:pPr>
          </w:p>
        </w:tc>
        <w:tc>
          <w:tcPr>
            <w:tcW w:w="175" w:type="pct"/>
            <w:noWrap/>
            <w:hideMark/>
          </w:tcPr>
          <w:p w14:paraId="076A3397" w14:textId="690C2D7B"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75" w:author="瑋婷 徐" w:date="2025-01-03T16:20:00Z" w16du:dateUtc="2025-01-03T08:20:00Z"/>
                <w:rFonts w:asciiTheme="majorEastAsia" w:eastAsia="標楷體" w:hAnsiTheme="majorEastAsia" w:cstheme="majorEastAsia"/>
                <w:rPrChange w:id="6976" w:author="瑋婷 徐" w:date="2025-01-06T15:34:00Z" w16du:dateUtc="2025-01-06T07:34:00Z">
                  <w:rPr>
                    <w:ins w:id="6977" w:author="瑋婷 徐" w:date="2025-01-03T16:20:00Z" w16du:dateUtc="2025-01-03T08:20:00Z"/>
                    <w:rFonts w:ascii="Times New Roman" w:eastAsia="Times New Roman" w:hAnsi="Times New Roman" w:cs="Times New Roman"/>
                    <w:sz w:val="20"/>
                    <w:szCs w:val="20"/>
                  </w:rPr>
                </w:rPrChange>
              </w:rPr>
              <w:pPrChange w:id="69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049EE9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79" w:author="瑋婷 徐" w:date="2025-01-03T16:20:00Z" w16du:dateUtc="2025-01-03T08:20:00Z"/>
                <w:rFonts w:asciiTheme="majorEastAsia" w:eastAsia="標楷體" w:hAnsiTheme="majorEastAsia" w:cstheme="majorEastAsia"/>
                <w:rPrChange w:id="6980" w:author="瑋婷 徐" w:date="2025-01-06T15:34:00Z" w16du:dateUtc="2025-01-06T07:34:00Z">
                  <w:rPr>
                    <w:ins w:id="6981" w:author="瑋婷 徐" w:date="2025-01-03T16:20:00Z" w16du:dateUtc="2025-01-03T08:20:00Z"/>
                    <w:rFonts w:ascii="Times New Roman" w:eastAsia="Times New Roman" w:hAnsi="Times New Roman" w:cs="Times New Roman"/>
                    <w:sz w:val="20"/>
                    <w:szCs w:val="20"/>
                  </w:rPr>
                </w:rPrChange>
              </w:rPr>
              <w:pPrChange w:id="69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F52DC4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83" w:author="瑋婷 徐" w:date="2025-01-03T16:20:00Z" w16du:dateUtc="2025-01-03T08:20:00Z"/>
                <w:rFonts w:asciiTheme="majorEastAsia" w:eastAsia="標楷體" w:hAnsiTheme="majorEastAsia" w:cstheme="majorEastAsia"/>
                <w:rPrChange w:id="6984" w:author="瑋婷 徐" w:date="2025-01-06T15:34:00Z" w16du:dateUtc="2025-01-06T07:34:00Z">
                  <w:rPr>
                    <w:ins w:id="6985" w:author="瑋婷 徐" w:date="2025-01-03T16:20:00Z" w16du:dateUtc="2025-01-03T08:20:00Z"/>
                    <w:rFonts w:ascii="Times New Roman" w:eastAsia="Times New Roman" w:hAnsi="Times New Roman" w:cs="Times New Roman"/>
                    <w:sz w:val="20"/>
                    <w:szCs w:val="20"/>
                  </w:rPr>
                </w:rPrChange>
              </w:rPr>
              <w:pPrChange w:id="69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8DAD18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87" w:author="瑋婷 徐" w:date="2025-01-03T16:20:00Z" w16du:dateUtc="2025-01-03T08:20:00Z"/>
                <w:rFonts w:asciiTheme="majorEastAsia" w:eastAsia="標楷體" w:hAnsiTheme="majorEastAsia" w:cstheme="majorEastAsia"/>
                <w:rPrChange w:id="6988" w:author="瑋婷 徐" w:date="2025-01-06T15:34:00Z" w16du:dateUtc="2025-01-06T07:34:00Z">
                  <w:rPr>
                    <w:ins w:id="6989" w:author="瑋婷 徐" w:date="2025-01-03T16:20:00Z" w16du:dateUtc="2025-01-03T08:20:00Z"/>
                    <w:rFonts w:ascii="Times New Roman" w:eastAsia="Times New Roman" w:hAnsi="Times New Roman" w:cs="Times New Roman"/>
                    <w:sz w:val="20"/>
                    <w:szCs w:val="20"/>
                  </w:rPr>
                </w:rPrChange>
              </w:rPr>
              <w:pPrChange w:id="69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DA4708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91" w:author="瑋婷 徐" w:date="2025-01-03T16:20:00Z" w16du:dateUtc="2025-01-03T08:20:00Z"/>
                <w:rFonts w:asciiTheme="majorEastAsia" w:eastAsia="標楷體" w:hAnsiTheme="majorEastAsia" w:cstheme="majorEastAsia"/>
                <w:rPrChange w:id="6992" w:author="瑋婷 徐" w:date="2025-01-06T15:34:00Z" w16du:dateUtc="2025-01-06T07:34:00Z">
                  <w:rPr>
                    <w:ins w:id="6993" w:author="瑋婷 徐" w:date="2025-01-03T16:20:00Z" w16du:dateUtc="2025-01-03T08:20:00Z"/>
                    <w:rFonts w:ascii="Times New Roman" w:eastAsia="Times New Roman" w:hAnsi="Times New Roman" w:cs="Times New Roman"/>
                    <w:sz w:val="20"/>
                    <w:szCs w:val="20"/>
                  </w:rPr>
                </w:rPrChange>
              </w:rPr>
              <w:pPrChange w:id="69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87D87A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95" w:author="瑋婷 徐" w:date="2025-01-03T16:20:00Z" w16du:dateUtc="2025-01-03T08:20:00Z"/>
                <w:rFonts w:asciiTheme="majorEastAsia" w:eastAsia="標楷體" w:hAnsiTheme="majorEastAsia" w:cstheme="majorEastAsia"/>
                <w:rPrChange w:id="6996" w:author="瑋婷 徐" w:date="2025-01-06T15:34:00Z" w16du:dateUtc="2025-01-06T07:34:00Z">
                  <w:rPr>
                    <w:ins w:id="6997" w:author="瑋婷 徐" w:date="2025-01-03T16:20:00Z" w16du:dateUtc="2025-01-03T08:20:00Z"/>
                    <w:rFonts w:ascii="Times New Roman" w:eastAsia="Times New Roman" w:hAnsi="Times New Roman" w:cs="Times New Roman"/>
                    <w:sz w:val="20"/>
                    <w:szCs w:val="20"/>
                  </w:rPr>
                </w:rPrChange>
              </w:rPr>
              <w:pPrChange w:id="69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2CA6D9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99" w:author="瑋婷 徐" w:date="2025-01-03T16:20:00Z" w16du:dateUtc="2025-01-03T08:20:00Z"/>
                <w:rFonts w:asciiTheme="majorEastAsia" w:eastAsia="標楷體" w:hAnsiTheme="majorEastAsia" w:cstheme="majorEastAsia"/>
                <w:rPrChange w:id="7000" w:author="瑋婷 徐" w:date="2025-01-06T15:34:00Z" w16du:dateUtc="2025-01-06T07:34:00Z">
                  <w:rPr>
                    <w:ins w:id="7001" w:author="瑋婷 徐" w:date="2025-01-03T16:20:00Z" w16du:dateUtc="2025-01-03T08:20:00Z"/>
                    <w:rFonts w:ascii="Times New Roman" w:eastAsia="Times New Roman" w:hAnsi="Times New Roman" w:cs="Times New Roman"/>
                    <w:sz w:val="20"/>
                    <w:szCs w:val="20"/>
                  </w:rPr>
                </w:rPrChange>
              </w:rPr>
              <w:pPrChange w:id="70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ADACB6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03" w:author="瑋婷 徐" w:date="2025-01-03T16:20:00Z" w16du:dateUtc="2025-01-03T08:20:00Z"/>
                <w:rFonts w:asciiTheme="majorEastAsia" w:eastAsia="標楷體" w:hAnsiTheme="majorEastAsia" w:cstheme="majorEastAsia"/>
                <w:rPrChange w:id="7004" w:author="瑋婷 徐" w:date="2025-01-06T15:34:00Z" w16du:dateUtc="2025-01-06T07:34:00Z">
                  <w:rPr>
                    <w:ins w:id="7005" w:author="瑋婷 徐" w:date="2025-01-03T16:20:00Z" w16du:dateUtc="2025-01-03T08:20:00Z"/>
                    <w:rFonts w:ascii="Times New Roman" w:eastAsia="Times New Roman" w:hAnsi="Times New Roman" w:cs="Times New Roman"/>
                    <w:sz w:val="20"/>
                    <w:szCs w:val="20"/>
                  </w:rPr>
                </w:rPrChange>
              </w:rPr>
              <w:pPrChange w:id="70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1BCEFF48" w14:textId="77777777" w:rsidTr="00B436F0">
        <w:trPr>
          <w:cnfStyle w:val="000000100000" w:firstRow="0" w:lastRow="0" w:firstColumn="0" w:lastColumn="0" w:oddVBand="0" w:evenVBand="0" w:oddHBand="1" w:evenHBand="0" w:firstRowFirstColumn="0" w:firstRowLastColumn="0" w:lastRowFirstColumn="0" w:lastRowLastColumn="0"/>
          <w:trHeight w:val="300"/>
          <w:ins w:id="7007"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15C24525" w14:textId="77777777" w:rsidR="00DA433E" w:rsidRPr="00727E7E" w:rsidRDefault="00DA433E">
            <w:pPr>
              <w:spacing w:line="360" w:lineRule="auto"/>
              <w:jc w:val="both"/>
              <w:rPr>
                <w:ins w:id="7008" w:author="瑋婷 徐" w:date="2025-01-03T16:20:00Z" w16du:dateUtc="2025-01-03T08:20:00Z"/>
                <w:rFonts w:asciiTheme="majorEastAsia" w:eastAsia="標楷體" w:hAnsiTheme="majorEastAsia" w:cstheme="majorEastAsia"/>
                <w:b w:val="0"/>
                <w:bCs w:val="0"/>
                <w:color w:val="000000"/>
                <w:rPrChange w:id="7009" w:author="瑋婷 徐" w:date="2025-01-06T15:34:00Z" w16du:dateUtc="2025-01-06T07:34:00Z">
                  <w:rPr>
                    <w:ins w:id="7010" w:author="瑋婷 徐" w:date="2025-01-03T16:20:00Z" w16du:dateUtc="2025-01-03T08:20:00Z"/>
                    <w:rFonts w:cs="Calibri"/>
                    <w:color w:val="000000"/>
                    <w:sz w:val="22"/>
                  </w:rPr>
                </w:rPrChange>
              </w:rPr>
              <w:pPrChange w:id="7011" w:author="瑋婷 徐" w:date="2025-01-03T16:21:00Z" w16du:dateUtc="2025-01-03T08:21:00Z">
                <w:pPr/>
              </w:pPrChange>
            </w:pPr>
            <w:ins w:id="7012" w:author="瑋婷 徐" w:date="2025-01-03T16:20:00Z" w16du:dateUtc="2025-01-03T08:20:00Z">
              <w:r w:rsidRPr="00727E7E">
                <w:rPr>
                  <w:rFonts w:asciiTheme="majorEastAsia" w:eastAsia="標楷體" w:hAnsiTheme="majorEastAsia" w:cstheme="majorEastAsia"/>
                  <w:b w:val="0"/>
                  <w:bCs w:val="0"/>
                  <w:color w:val="000000"/>
                  <w:rPrChange w:id="7013" w:author="瑋婷 徐" w:date="2025-01-06T15:34:00Z" w16du:dateUtc="2025-01-06T07:34:00Z">
                    <w:rPr>
                      <w:rFonts w:cs="Calibri"/>
                      <w:color w:val="000000"/>
                      <w:sz w:val="22"/>
                    </w:rPr>
                  </w:rPrChange>
                </w:rPr>
                <w:t>蒼鷺</w:t>
              </w:r>
              <w:r w:rsidRPr="00727E7E">
                <w:rPr>
                  <w:rFonts w:asciiTheme="majorEastAsia" w:eastAsia="標楷體" w:hAnsiTheme="majorEastAsia" w:cstheme="majorEastAsia"/>
                  <w:b w:val="0"/>
                  <w:bCs w:val="0"/>
                  <w:color w:val="000000"/>
                  <w:rPrChange w:id="7014" w:author="瑋婷 徐" w:date="2025-01-06T15:34:00Z" w16du:dateUtc="2025-01-06T07:34:00Z">
                    <w:rPr>
                      <w:rFonts w:cs="Calibri"/>
                      <w:color w:val="000000"/>
                      <w:sz w:val="22"/>
                    </w:rPr>
                  </w:rPrChange>
                </w:rPr>
                <w:t xml:space="preserve"> </w:t>
              </w:r>
            </w:ins>
          </w:p>
        </w:tc>
        <w:tc>
          <w:tcPr>
            <w:tcW w:w="1132" w:type="pct"/>
            <w:hideMark/>
          </w:tcPr>
          <w:p w14:paraId="58E35A6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15" w:author="瑋婷 徐" w:date="2025-01-03T16:20:00Z" w16du:dateUtc="2025-01-03T08:20:00Z"/>
                <w:rFonts w:asciiTheme="majorEastAsia" w:eastAsia="標楷體" w:hAnsiTheme="majorEastAsia" w:cstheme="majorEastAsia"/>
                <w:i/>
                <w:iCs/>
                <w:color w:val="000000"/>
                <w:rPrChange w:id="7016" w:author="瑋婷 徐" w:date="2025-01-06T15:34:00Z" w16du:dateUtc="2025-01-06T07:34:00Z">
                  <w:rPr>
                    <w:ins w:id="7017" w:author="瑋婷 徐" w:date="2025-01-03T16:20:00Z" w16du:dateUtc="2025-01-03T08:20:00Z"/>
                    <w:rFonts w:cs="Calibri"/>
                    <w:i/>
                    <w:iCs/>
                    <w:color w:val="000000"/>
                    <w:sz w:val="22"/>
                  </w:rPr>
                </w:rPrChange>
              </w:rPr>
              <w:pPrChange w:id="70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019" w:author="瑋婷 徐" w:date="2025-01-03T16:20:00Z" w16du:dateUtc="2025-01-03T08:20:00Z">
              <w:r w:rsidRPr="00727E7E">
                <w:rPr>
                  <w:rFonts w:asciiTheme="majorEastAsia" w:eastAsia="標楷體" w:hAnsiTheme="majorEastAsia" w:cstheme="majorEastAsia"/>
                  <w:i/>
                  <w:iCs/>
                  <w:color w:val="000000"/>
                  <w:rPrChange w:id="7020" w:author="瑋婷 徐" w:date="2025-01-06T15:34:00Z" w16du:dateUtc="2025-01-06T07:34:00Z">
                    <w:rPr>
                      <w:rFonts w:cs="Calibri"/>
                      <w:i/>
                      <w:iCs/>
                      <w:color w:val="000000"/>
                      <w:sz w:val="22"/>
                    </w:rPr>
                  </w:rPrChange>
                </w:rPr>
                <w:t>Ardea cinerea</w:t>
              </w:r>
            </w:ins>
          </w:p>
        </w:tc>
        <w:tc>
          <w:tcPr>
            <w:tcW w:w="129" w:type="pct"/>
            <w:noWrap/>
            <w:hideMark/>
          </w:tcPr>
          <w:p w14:paraId="251029F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21" w:author="瑋婷 徐" w:date="2025-01-03T16:20:00Z" w16du:dateUtc="2025-01-03T08:20:00Z"/>
                <w:rFonts w:asciiTheme="majorEastAsia" w:eastAsia="標楷體" w:hAnsiTheme="majorEastAsia" w:cstheme="majorEastAsia"/>
                <w:color w:val="000000"/>
                <w:rPrChange w:id="7022" w:author="瑋婷 徐" w:date="2025-01-06T15:34:00Z" w16du:dateUtc="2025-01-06T07:34:00Z">
                  <w:rPr>
                    <w:ins w:id="7023" w:author="瑋婷 徐" w:date="2025-01-03T16:20:00Z" w16du:dateUtc="2025-01-03T08:20:00Z"/>
                    <w:rFonts w:cs="Calibri"/>
                    <w:color w:val="000000"/>
                    <w:sz w:val="22"/>
                  </w:rPr>
                </w:rPrChange>
              </w:rPr>
              <w:pPrChange w:id="70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025" w:author="瑋婷 徐" w:date="2025-01-03T16:20:00Z" w16du:dateUtc="2025-01-03T08:20:00Z">
              <w:r w:rsidRPr="00727E7E">
                <w:rPr>
                  <w:rFonts w:asciiTheme="majorEastAsia" w:eastAsia="標楷體" w:hAnsiTheme="majorEastAsia" w:cstheme="majorEastAsia"/>
                  <w:color w:val="000000"/>
                  <w:rPrChange w:id="7026" w:author="瑋婷 徐" w:date="2025-01-06T15:34:00Z" w16du:dateUtc="2025-01-06T07:34:00Z">
                    <w:rPr>
                      <w:rFonts w:cs="Calibri"/>
                      <w:color w:val="000000"/>
                      <w:sz w:val="22"/>
                    </w:rPr>
                  </w:rPrChange>
                </w:rPr>
                <w:t>*</w:t>
              </w:r>
            </w:ins>
          </w:p>
        </w:tc>
        <w:tc>
          <w:tcPr>
            <w:tcW w:w="129" w:type="pct"/>
            <w:noWrap/>
            <w:hideMark/>
          </w:tcPr>
          <w:p w14:paraId="7825B41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27" w:author="瑋婷 徐" w:date="2025-01-03T16:20:00Z" w16du:dateUtc="2025-01-03T08:20:00Z"/>
                <w:rFonts w:asciiTheme="majorEastAsia" w:eastAsia="標楷體" w:hAnsiTheme="majorEastAsia" w:cstheme="majorEastAsia"/>
                <w:color w:val="000000"/>
                <w:rPrChange w:id="7028" w:author="瑋婷 徐" w:date="2025-01-06T15:34:00Z" w16du:dateUtc="2025-01-06T07:34:00Z">
                  <w:rPr>
                    <w:ins w:id="7029" w:author="瑋婷 徐" w:date="2025-01-03T16:20:00Z" w16du:dateUtc="2025-01-03T08:20:00Z"/>
                    <w:rFonts w:cs="Calibri"/>
                    <w:color w:val="000000"/>
                    <w:sz w:val="22"/>
                  </w:rPr>
                </w:rPrChange>
              </w:rPr>
              <w:pPrChange w:id="70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97A3F9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31" w:author="瑋婷 徐" w:date="2025-01-03T16:20:00Z" w16du:dateUtc="2025-01-03T08:20:00Z"/>
                <w:rFonts w:asciiTheme="majorEastAsia" w:eastAsia="標楷體" w:hAnsiTheme="majorEastAsia" w:cstheme="majorEastAsia"/>
                <w:rPrChange w:id="7032" w:author="瑋婷 徐" w:date="2025-01-06T15:34:00Z" w16du:dateUtc="2025-01-06T07:34:00Z">
                  <w:rPr>
                    <w:ins w:id="7033" w:author="瑋婷 徐" w:date="2025-01-03T16:20:00Z" w16du:dateUtc="2025-01-03T08:20:00Z"/>
                    <w:rFonts w:ascii="Times New Roman" w:eastAsia="Times New Roman" w:hAnsi="Times New Roman" w:cs="Times New Roman"/>
                    <w:sz w:val="20"/>
                    <w:szCs w:val="20"/>
                  </w:rPr>
                </w:rPrChange>
              </w:rPr>
              <w:pPrChange w:id="70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1E5E23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35" w:author="瑋婷 徐" w:date="2025-01-03T16:20:00Z" w16du:dateUtc="2025-01-03T08:20:00Z"/>
                <w:rFonts w:asciiTheme="majorEastAsia" w:eastAsia="標楷體" w:hAnsiTheme="majorEastAsia" w:cstheme="majorEastAsia"/>
                <w:rPrChange w:id="7036" w:author="瑋婷 徐" w:date="2025-01-06T15:34:00Z" w16du:dateUtc="2025-01-06T07:34:00Z">
                  <w:rPr>
                    <w:ins w:id="7037" w:author="瑋婷 徐" w:date="2025-01-03T16:20:00Z" w16du:dateUtc="2025-01-03T08:20:00Z"/>
                    <w:rFonts w:ascii="Times New Roman" w:eastAsia="Times New Roman" w:hAnsi="Times New Roman" w:cs="Times New Roman"/>
                    <w:sz w:val="20"/>
                    <w:szCs w:val="20"/>
                  </w:rPr>
                </w:rPrChange>
              </w:rPr>
              <w:pPrChange w:id="70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B241C7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39" w:author="瑋婷 徐" w:date="2025-01-03T16:20:00Z" w16du:dateUtc="2025-01-03T08:20:00Z"/>
                <w:rFonts w:asciiTheme="majorEastAsia" w:eastAsia="標楷體" w:hAnsiTheme="majorEastAsia" w:cstheme="majorEastAsia"/>
                <w:rPrChange w:id="7040" w:author="瑋婷 徐" w:date="2025-01-06T15:34:00Z" w16du:dateUtc="2025-01-06T07:34:00Z">
                  <w:rPr>
                    <w:ins w:id="7041" w:author="瑋婷 徐" w:date="2025-01-03T16:20:00Z" w16du:dateUtc="2025-01-03T08:20:00Z"/>
                    <w:rFonts w:ascii="Times New Roman" w:eastAsia="Times New Roman" w:hAnsi="Times New Roman" w:cs="Times New Roman"/>
                    <w:sz w:val="20"/>
                    <w:szCs w:val="20"/>
                  </w:rPr>
                </w:rPrChange>
              </w:rPr>
              <w:pPrChange w:id="70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364DBD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43" w:author="瑋婷 徐" w:date="2025-01-03T16:20:00Z" w16du:dateUtc="2025-01-03T08:20:00Z"/>
                <w:rFonts w:asciiTheme="majorEastAsia" w:eastAsia="標楷體" w:hAnsiTheme="majorEastAsia" w:cstheme="majorEastAsia"/>
                <w:rPrChange w:id="7044" w:author="瑋婷 徐" w:date="2025-01-06T15:34:00Z" w16du:dateUtc="2025-01-06T07:34:00Z">
                  <w:rPr>
                    <w:ins w:id="7045" w:author="瑋婷 徐" w:date="2025-01-03T16:20:00Z" w16du:dateUtc="2025-01-03T08:20:00Z"/>
                    <w:rFonts w:ascii="Times New Roman" w:eastAsia="Times New Roman" w:hAnsi="Times New Roman" w:cs="Times New Roman"/>
                    <w:sz w:val="20"/>
                    <w:szCs w:val="20"/>
                  </w:rPr>
                </w:rPrChange>
              </w:rPr>
              <w:pPrChange w:id="70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41BF6E5A"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047" w:author="瑋婷 徐" w:date="2025-01-03T16:33:00Z" w16du:dateUtc="2025-01-03T08:33:00Z"/>
                <w:rFonts w:asciiTheme="majorEastAsia" w:eastAsia="標楷體" w:hAnsiTheme="majorEastAsia" w:cstheme="majorEastAsia"/>
              </w:rPr>
            </w:pPr>
          </w:p>
        </w:tc>
        <w:tc>
          <w:tcPr>
            <w:tcW w:w="129" w:type="pct"/>
            <w:noWrap/>
            <w:hideMark/>
          </w:tcPr>
          <w:p w14:paraId="6F51D1EA" w14:textId="2AD82991"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48" w:author="瑋婷 徐" w:date="2025-01-03T16:20:00Z" w16du:dateUtc="2025-01-03T08:20:00Z"/>
                <w:rFonts w:asciiTheme="majorEastAsia" w:eastAsia="標楷體" w:hAnsiTheme="majorEastAsia" w:cstheme="majorEastAsia"/>
                <w:rPrChange w:id="7049" w:author="瑋婷 徐" w:date="2025-01-06T15:34:00Z" w16du:dateUtc="2025-01-06T07:34:00Z">
                  <w:rPr>
                    <w:ins w:id="7050" w:author="瑋婷 徐" w:date="2025-01-03T16:20:00Z" w16du:dateUtc="2025-01-03T08:20:00Z"/>
                    <w:rFonts w:ascii="Times New Roman" w:eastAsia="Times New Roman" w:hAnsi="Times New Roman" w:cs="Times New Roman"/>
                    <w:sz w:val="20"/>
                    <w:szCs w:val="20"/>
                  </w:rPr>
                </w:rPrChange>
              </w:rPr>
              <w:pPrChange w:id="70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0EEFAE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52" w:author="瑋婷 徐" w:date="2025-01-03T16:20:00Z" w16du:dateUtc="2025-01-03T08:20:00Z"/>
                <w:rFonts w:asciiTheme="majorEastAsia" w:eastAsia="標楷體" w:hAnsiTheme="majorEastAsia" w:cstheme="majorEastAsia"/>
                <w:rPrChange w:id="7053" w:author="瑋婷 徐" w:date="2025-01-06T15:34:00Z" w16du:dateUtc="2025-01-06T07:34:00Z">
                  <w:rPr>
                    <w:ins w:id="7054" w:author="瑋婷 徐" w:date="2025-01-03T16:20:00Z" w16du:dateUtc="2025-01-03T08:20:00Z"/>
                    <w:rFonts w:ascii="Times New Roman" w:eastAsia="Times New Roman" w:hAnsi="Times New Roman" w:cs="Times New Roman"/>
                    <w:sz w:val="20"/>
                    <w:szCs w:val="20"/>
                  </w:rPr>
                </w:rPrChange>
              </w:rPr>
              <w:pPrChange w:id="70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B1CB50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56" w:author="瑋婷 徐" w:date="2025-01-03T16:20:00Z" w16du:dateUtc="2025-01-03T08:20:00Z"/>
                <w:rFonts w:asciiTheme="majorEastAsia" w:eastAsia="標楷體" w:hAnsiTheme="majorEastAsia" w:cstheme="majorEastAsia"/>
                <w:rPrChange w:id="7057" w:author="瑋婷 徐" w:date="2025-01-06T15:34:00Z" w16du:dateUtc="2025-01-06T07:34:00Z">
                  <w:rPr>
                    <w:ins w:id="7058" w:author="瑋婷 徐" w:date="2025-01-03T16:20:00Z" w16du:dateUtc="2025-01-03T08:20:00Z"/>
                    <w:rFonts w:ascii="Times New Roman" w:eastAsia="Times New Roman" w:hAnsi="Times New Roman" w:cs="Times New Roman"/>
                    <w:sz w:val="20"/>
                    <w:szCs w:val="20"/>
                  </w:rPr>
                </w:rPrChange>
              </w:rPr>
              <w:pPrChange w:id="70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75AAFF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60" w:author="瑋婷 徐" w:date="2025-01-03T16:20:00Z" w16du:dateUtc="2025-01-03T08:20:00Z"/>
                <w:rFonts w:asciiTheme="majorEastAsia" w:eastAsia="標楷體" w:hAnsiTheme="majorEastAsia" w:cstheme="majorEastAsia"/>
                <w:rPrChange w:id="7061" w:author="瑋婷 徐" w:date="2025-01-06T15:34:00Z" w16du:dateUtc="2025-01-06T07:34:00Z">
                  <w:rPr>
                    <w:ins w:id="7062" w:author="瑋婷 徐" w:date="2025-01-03T16:20:00Z" w16du:dateUtc="2025-01-03T08:20:00Z"/>
                    <w:rFonts w:ascii="Times New Roman" w:eastAsia="Times New Roman" w:hAnsi="Times New Roman" w:cs="Times New Roman"/>
                    <w:sz w:val="20"/>
                    <w:szCs w:val="20"/>
                  </w:rPr>
                </w:rPrChange>
              </w:rPr>
              <w:pPrChange w:id="70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4C4FEFF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064" w:author="瑋婷 徐" w:date="2025-01-03T16:33:00Z" w16du:dateUtc="2025-01-03T08:33:00Z"/>
                <w:rFonts w:asciiTheme="majorEastAsia" w:eastAsia="標楷體" w:hAnsiTheme="majorEastAsia" w:cstheme="majorEastAsia"/>
              </w:rPr>
            </w:pPr>
          </w:p>
        </w:tc>
        <w:tc>
          <w:tcPr>
            <w:tcW w:w="175" w:type="pct"/>
            <w:noWrap/>
            <w:hideMark/>
          </w:tcPr>
          <w:p w14:paraId="6D1D039F" w14:textId="264F53D6"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65" w:author="瑋婷 徐" w:date="2025-01-03T16:20:00Z" w16du:dateUtc="2025-01-03T08:20:00Z"/>
                <w:rFonts w:asciiTheme="majorEastAsia" w:eastAsia="標楷體" w:hAnsiTheme="majorEastAsia" w:cstheme="majorEastAsia"/>
                <w:rPrChange w:id="7066" w:author="瑋婷 徐" w:date="2025-01-06T15:34:00Z" w16du:dateUtc="2025-01-06T07:34:00Z">
                  <w:rPr>
                    <w:ins w:id="7067" w:author="瑋婷 徐" w:date="2025-01-03T16:20:00Z" w16du:dateUtc="2025-01-03T08:20:00Z"/>
                    <w:rFonts w:ascii="Times New Roman" w:eastAsia="Times New Roman" w:hAnsi="Times New Roman" w:cs="Times New Roman"/>
                    <w:sz w:val="20"/>
                    <w:szCs w:val="20"/>
                  </w:rPr>
                </w:rPrChange>
              </w:rPr>
              <w:pPrChange w:id="70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D20DED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69" w:author="瑋婷 徐" w:date="2025-01-03T16:20:00Z" w16du:dateUtc="2025-01-03T08:20:00Z"/>
                <w:rFonts w:asciiTheme="majorEastAsia" w:eastAsia="標楷體" w:hAnsiTheme="majorEastAsia" w:cstheme="majorEastAsia"/>
                <w:rPrChange w:id="7070" w:author="瑋婷 徐" w:date="2025-01-06T15:34:00Z" w16du:dateUtc="2025-01-06T07:34:00Z">
                  <w:rPr>
                    <w:ins w:id="7071" w:author="瑋婷 徐" w:date="2025-01-03T16:20:00Z" w16du:dateUtc="2025-01-03T08:20:00Z"/>
                    <w:rFonts w:ascii="Times New Roman" w:eastAsia="Times New Roman" w:hAnsi="Times New Roman" w:cs="Times New Roman"/>
                    <w:sz w:val="20"/>
                    <w:szCs w:val="20"/>
                  </w:rPr>
                </w:rPrChange>
              </w:rPr>
              <w:pPrChange w:id="70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41112C6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73" w:author="瑋婷 徐" w:date="2025-01-03T16:20:00Z" w16du:dateUtc="2025-01-03T08:20:00Z"/>
                <w:rFonts w:asciiTheme="majorEastAsia" w:eastAsia="標楷體" w:hAnsiTheme="majorEastAsia" w:cstheme="majorEastAsia"/>
                <w:rPrChange w:id="7074" w:author="瑋婷 徐" w:date="2025-01-06T15:34:00Z" w16du:dateUtc="2025-01-06T07:34:00Z">
                  <w:rPr>
                    <w:ins w:id="7075" w:author="瑋婷 徐" w:date="2025-01-03T16:20:00Z" w16du:dateUtc="2025-01-03T08:20:00Z"/>
                    <w:rFonts w:ascii="Times New Roman" w:eastAsia="Times New Roman" w:hAnsi="Times New Roman" w:cs="Times New Roman"/>
                    <w:sz w:val="20"/>
                    <w:szCs w:val="20"/>
                  </w:rPr>
                </w:rPrChange>
              </w:rPr>
              <w:pPrChange w:id="70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4AE2416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77" w:author="瑋婷 徐" w:date="2025-01-03T16:20:00Z" w16du:dateUtc="2025-01-03T08:20:00Z"/>
                <w:rFonts w:asciiTheme="majorEastAsia" w:eastAsia="標楷體" w:hAnsiTheme="majorEastAsia" w:cstheme="majorEastAsia"/>
                <w:rPrChange w:id="7078" w:author="瑋婷 徐" w:date="2025-01-06T15:34:00Z" w16du:dateUtc="2025-01-06T07:34:00Z">
                  <w:rPr>
                    <w:ins w:id="7079" w:author="瑋婷 徐" w:date="2025-01-03T16:20:00Z" w16du:dateUtc="2025-01-03T08:20:00Z"/>
                    <w:rFonts w:ascii="Times New Roman" w:eastAsia="Times New Roman" w:hAnsi="Times New Roman" w:cs="Times New Roman"/>
                    <w:sz w:val="20"/>
                    <w:szCs w:val="20"/>
                  </w:rPr>
                </w:rPrChange>
              </w:rPr>
              <w:pPrChange w:id="70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4F3737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81" w:author="瑋婷 徐" w:date="2025-01-03T16:20:00Z" w16du:dateUtc="2025-01-03T08:20:00Z"/>
                <w:rFonts w:asciiTheme="majorEastAsia" w:eastAsia="標楷體" w:hAnsiTheme="majorEastAsia" w:cstheme="majorEastAsia"/>
                <w:rPrChange w:id="7082" w:author="瑋婷 徐" w:date="2025-01-06T15:34:00Z" w16du:dateUtc="2025-01-06T07:34:00Z">
                  <w:rPr>
                    <w:ins w:id="7083" w:author="瑋婷 徐" w:date="2025-01-03T16:20:00Z" w16du:dateUtc="2025-01-03T08:20:00Z"/>
                    <w:rFonts w:ascii="Times New Roman" w:eastAsia="Times New Roman" w:hAnsi="Times New Roman" w:cs="Times New Roman"/>
                    <w:sz w:val="20"/>
                    <w:szCs w:val="20"/>
                  </w:rPr>
                </w:rPrChange>
              </w:rPr>
              <w:pPrChange w:id="70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AA189C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85" w:author="瑋婷 徐" w:date="2025-01-03T16:20:00Z" w16du:dateUtc="2025-01-03T08:20:00Z"/>
                <w:rFonts w:asciiTheme="majorEastAsia" w:eastAsia="標楷體" w:hAnsiTheme="majorEastAsia" w:cstheme="majorEastAsia"/>
                <w:rPrChange w:id="7086" w:author="瑋婷 徐" w:date="2025-01-06T15:34:00Z" w16du:dateUtc="2025-01-06T07:34:00Z">
                  <w:rPr>
                    <w:ins w:id="7087" w:author="瑋婷 徐" w:date="2025-01-03T16:20:00Z" w16du:dateUtc="2025-01-03T08:20:00Z"/>
                    <w:rFonts w:ascii="Times New Roman" w:eastAsia="Times New Roman" w:hAnsi="Times New Roman" w:cs="Times New Roman"/>
                    <w:sz w:val="20"/>
                    <w:szCs w:val="20"/>
                  </w:rPr>
                </w:rPrChange>
              </w:rPr>
              <w:pPrChange w:id="70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22F603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89" w:author="瑋婷 徐" w:date="2025-01-03T16:20:00Z" w16du:dateUtc="2025-01-03T08:20:00Z"/>
                <w:rFonts w:asciiTheme="majorEastAsia" w:eastAsia="標楷體" w:hAnsiTheme="majorEastAsia" w:cstheme="majorEastAsia"/>
                <w:rPrChange w:id="7090" w:author="瑋婷 徐" w:date="2025-01-06T15:34:00Z" w16du:dateUtc="2025-01-06T07:34:00Z">
                  <w:rPr>
                    <w:ins w:id="7091" w:author="瑋婷 徐" w:date="2025-01-03T16:20:00Z" w16du:dateUtc="2025-01-03T08:20:00Z"/>
                    <w:rFonts w:ascii="Times New Roman" w:eastAsia="Times New Roman" w:hAnsi="Times New Roman" w:cs="Times New Roman"/>
                    <w:sz w:val="20"/>
                    <w:szCs w:val="20"/>
                  </w:rPr>
                </w:rPrChange>
              </w:rPr>
              <w:pPrChange w:id="70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E8A543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93" w:author="瑋婷 徐" w:date="2025-01-03T16:20:00Z" w16du:dateUtc="2025-01-03T08:20:00Z"/>
                <w:rFonts w:asciiTheme="majorEastAsia" w:eastAsia="標楷體" w:hAnsiTheme="majorEastAsia" w:cstheme="majorEastAsia"/>
                <w:rPrChange w:id="7094" w:author="瑋婷 徐" w:date="2025-01-06T15:34:00Z" w16du:dateUtc="2025-01-06T07:34:00Z">
                  <w:rPr>
                    <w:ins w:id="7095" w:author="瑋婷 徐" w:date="2025-01-03T16:20:00Z" w16du:dateUtc="2025-01-03T08:20:00Z"/>
                    <w:rFonts w:ascii="Times New Roman" w:eastAsia="Times New Roman" w:hAnsi="Times New Roman" w:cs="Times New Roman"/>
                    <w:sz w:val="20"/>
                    <w:szCs w:val="20"/>
                  </w:rPr>
                </w:rPrChange>
              </w:rPr>
              <w:pPrChange w:id="70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bl>
    <w:p w14:paraId="72C92A35" w14:textId="6631A639" w:rsidR="00DA433E" w:rsidRPr="003C19C7" w:rsidRDefault="003C19C7">
      <w:pPr>
        <w:rPr>
          <w:ins w:id="7097" w:author="瑋婷 徐" w:date="2025-01-03T16:40:00Z" w16du:dateUtc="2025-01-03T08:40:00Z"/>
          <w:rFonts w:ascii="Times New Roman" w:eastAsia="標楷體" w:hAnsi="Times New Roman" w:cs="Times New Roman"/>
          <w:rPrChange w:id="7098" w:author="瑋婷 徐" w:date="2025-01-03T17:07:00Z" w16du:dateUtc="2025-01-03T09:07:00Z">
            <w:rPr>
              <w:ins w:id="7099" w:author="瑋婷 徐" w:date="2025-01-03T16:40:00Z" w16du:dateUtc="2025-01-03T08:40:00Z"/>
            </w:rPr>
          </w:rPrChange>
        </w:rPr>
      </w:pPr>
      <w:ins w:id="7100" w:author="瑋婷 徐" w:date="2025-01-03T17:07:00Z" w16du:dateUtc="2025-01-03T09:07:00Z">
        <w:r>
          <w:rPr>
            <w:rFonts w:ascii="Times New Roman" w:eastAsia="標楷體" w:hAnsi="Times New Roman" w:cs="Times New Roman"/>
          </w:rPr>
          <w:lastRenderedPageBreak/>
          <w:t>表</w:t>
        </w:r>
        <w:r>
          <w:rPr>
            <w:rFonts w:ascii="Times New Roman" w:eastAsia="標楷體" w:hAnsi="Times New Roman" w:cs="Times New Roman"/>
          </w:rPr>
          <w:t>1</w:t>
        </w:r>
      </w:ins>
      <w:ins w:id="7101" w:author="瑋婷 徐" w:date="2025-01-06T15:34:00Z" w16du:dateUtc="2025-01-06T07:34:00Z">
        <w:r w:rsidR="00727E7E">
          <w:rPr>
            <w:rFonts w:ascii="Times New Roman" w:eastAsia="標楷體" w:hAnsi="Times New Roman" w:cs="Times New Roman" w:hint="eastAsia"/>
          </w:rPr>
          <w:t>4</w:t>
        </w:r>
      </w:ins>
      <w:ins w:id="7102" w:author="瑋婷 徐" w:date="2025-01-03T17:07:00Z" w16du:dateUtc="2025-01-03T09:07: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103" w:author="瑋婷 徐" w:date="2025-01-04T15:40:00Z" w16du:dateUtc="2025-01-04T07:40: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5"/>
        <w:gridCol w:w="3365"/>
        <w:gridCol w:w="413"/>
        <w:gridCol w:w="413"/>
        <w:gridCol w:w="412"/>
        <w:gridCol w:w="412"/>
        <w:gridCol w:w="412"/>
        <w:gridCol w:w="412"/>
        <w:gridCol w:w="412"/>
        <w:gridCol w:w="412"/>
        <w:gridCol w:w="412"/>
        <w:gridCol w:w="560"/>
        <w:gridCol w:w="560"/>
        <w:gridCol w:w="560"/>
        <w:gridCol w:w="560"/>
        <w:gridCol w:w="560"/>
        <w:gridCol w:w="560"/>
        <w:gridCol w:w="560"/>
        <w:gridCol w:w="560"/>
        <w:gridCol w:w="560"/>
        <w:gridCol w:w="560"/>
        <w:gridCol w:w="588"/>
        <w:tblGridChange w:id="7104">
          <w:tblGrid>
            <w:gridCol w:w="2125"/>
            <w:gridCol w:w="431"/>
            <w:gridCol w:w="2934"/>
            <w:gridCol w:w="413"/>
            <w:gridCol w:w="413"/>
            <w:gridCol w:w="191"/>
            <w:gridCol w:w="221"/>
            <w:gridCol w:w="412"/>
            <w:gridCol w:w="412"/>
            <w:gridCol w:w="412"/>
            <w:gridCol w:w="412"/>
            <w:gridCol w:w="412"/>
            <w:gridCol w:w="412"/>
            <w:gridCol w:w="560"/>
            <w:gridCol w:w="560"/>
            <w:gridCol w:w="560"/>
            <w:gridCol w:w="560"/>
            <w:gridCol w:w="560"/>
            <w:gridCol w:w="560"/>
            <w:gridCol w:w="560"/>
            <w:gridCol w:w="560"/>
            <w:gridCol w:w="560"/>
            <w:gridCol w:w="560"/>
            <w:gridCol w:w="588"/>
          </w:tblGrid>
        </w:tblGridChange>
      </w:tblGrid>
      <w:tr w:rsidR="00DA433E" w:rsidRPr="00727E7E" w14:paraId="099AFFFF" w14:textId="77777777" w:rsidTr="00B436F0">
        <w:trPr>
          <w:cnfStyle w:val="100000000000" w:firstRow="1" w:lastRow="0" w:firstColumn="0" w:lastColumn="0" w:oddVBand="0" w:evenVBand="0" w:oddHBand="0" w:evenHBand="0" w:firstRowFirstColumn="0" w:firstRowLastColumn="0" w:lastRowFirstColumn="0" w:lastRowLastColumn="0"/>
          <w:trHeight w:val="300"/>
          <w:ins w:id="7105" w:author="瑋婷 徐" w:date="2025-01-03T16:40:00Z"/>
          <w:trPrChange w:id="7106"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vMerge w:val="restart"/>
            <w:vAlign w:val="center"/>
            <w:tcPrChange w:id="7107" w:author="瑋婷 徐" w:date="2025-01-04T15:40:00Z" w16du:dateUtc="2025-01-04T07:40:00Z">
              <w:tcPr>
                <w:tcW w:w="831" w:type="pct"/>
                <w:gridSpan w:val="2"/>
                <w:vMerge w:val="restart"/>
              </w:tcPr>
            </w:tcPrChange>
          </w:tcPr>
          <w:p w14:paraId="1C90411D" w14:textId="5E1DC97B" w:rsidR="00DA433E" w:rsidRPr="00727E7E" w:rsidRDefault="00DA433E">
            <w:pPr>
              <w:widowControl w:val="0"/>
              <w:spacing w:line="360" w:lineRule="auto"/>
              <w:jc w:val="center"/>
              <w:cnfStyle w:val="101000000000" w:firstRow="1" w:lastRow="0" w:firstColumn="1" w:lastColumn="0" w:oddVBand="0" w:evenVBand="0" w:oddHBand="0" w:evenHBand="0" w:firstRowFirstColumn="0" w:firstRowLastColumn="0" w:lastRowFirstColumn="0" w:lastRowLastColumn="0"/>
              <w:rPr>
                <w:ins w:id="7108" w:author="瑋婷 徐" w:date="2025-01-03T16:40:00Z" w16du:dateUtc="2025-01-03T08:40:00Z"/>
                <w:rFonts w:asciiTheme="majorEastAsia" w:eastAsia="標楷體" w:hAnsiTheme="majorEastAsia" w:cstheme="majorEastAsia"/>
                <w:b w:val="0"/>
                <w:bCs w:val="0"/>
                <w:color w:val="000000"/>
                <w:rPrChange w:id="7109" w:author="瑋婷 徐" w:date="2025-01-06T15:34:00Z" w16du:dateUtc="2025-01-06T07:34:00Z">
                  <w:rPr>
                    <w:ins w:id="7110" w:author="瑋婷 徐" w:date="2025-01-03T16:40:00Z" w16du:dateUtc="2025-01-03T08:40:00Z"/>
                    <w:rFonts w:asciiTheme="majorEastAsia" w:eastAsia="標楷體" w:hAnsiTheme="majorEastAsia" w:cstheme="majorEastAsia"/>
                    <w:color w:val="000000"/>
                  </w:rPr>
                </w:rPrChange>
              </w:rPr>
              <w:pPrChange w:id="7111" w:author="瑋婷 徐" w:date="2025-01-03T16:41:00Z" w16du:dateUtc="2025-01-03T08:41: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7112" w:author="瑋婷 徐" w:date="2025-01-03T16:42:00Z" w16du:dateUtc="2025-01-03T08:42:00Z">
              <w:r w:rsidRPr="00727E7E">
                <w:rPr>
                  <w:rFonts w:asciiTheme="majorEastAsia" w:eastAsia="標楷體" w:hAnsiTheme="majorEastAsia" w:cstheme="majorEastAsia" w:hint="eastAsia"/>
                  <w:b w:val="0"/>
                  <w:bCs w:val="0"/>
                  <w:color w:val="000000"/>
                </w:rPr>
                <w:t>鳥種名</w:t>
              </w:r>
            </w:ins>
          </w:p>
        </w:tc>
        <w:tc>
          <w:tcPr>
            <w:tcW w:w="1093" w:type="pct"/>
            <w:vMerge w:val="restart"/>
            <w:vAlign w:val="center"/>
            <w:tcPrChange w:id="7113" w:author="瑋婷 徐" w:date="2025-01-04T15:40:00Z" w16du:dateUtc="2025-01-04T07:40:00Z">
              <w:tcPr>
                <w:tcW w:w="1284" w:type="pct"/>
                <w:gridSpan w:val="4"/>
                <w:vMerge w:val="restart"/>
              </w:tcPr>
            </w:tcPrChange>
          </w:tcPr>
          <w:p w14:paraId="651EA929" w14:textId="37C74B6D" w:rsidR="00DA433E" w:rsidRPr="00727E7E" w:rsidRDefault="00DA433E">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ins w:id="7114" w:author="瑋婷 徐" w:date="2025-01-03T16:40:00Z" w16du:dateUtc="2025-01-03T08:40:00Z"/>
                <w:rFonts w:asciiTheme="majorEastAsia" w:eastAsia="標楷體" w:hAnsiTheme="majorEastAsia" w:cstheme="majorEastAsia"/>
                <w:b w:val="0"/>
                <w:bCs w:val="0"/>
                <w:color w:val="000000"/>
                <w:rPrChange w:id="7115" w:author="瑋婷 徐" w:date="2025-01-06T15:34:00Z" w16du:dateUtc="2025-01-06T07:34:00Z">
                  <w:rPr>
                    <w:ins w:id="7116" w:author="瑋婷 徐" w:date="2025-01-03T16:40:00Z" w16du:dateUtc="2025-01-03T08:40:00Z"/>
                    <w:rFonts w:asciiTheme="majorEastAsia" w:eastAsia="標楷體" w:hAnsiTheme="majorEastAsia" w:cstheme="majorEastAsia"/>
                    <w:i/>
                    <w:iCs/>
                    <w:color w:val="000000"/>
                  </w:rPr>
                </w:rPrChange>
              </w:rPr>
              <w:pPrChange w:id="7117" w:author="瑋婷 徐" w:date="2025-01-03T16:41:00Z" w16du:dateUtc="2025-01-03T08:41: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7118" w:author="瑋婷 徐" w:date="2025-01-03T16:42:00Z" w16du:dateUtc="2025-01-03T08:42:00Z">
              <w:r w:rsidRPr="00727E7E">
                <w:rPr>
                  <w:rFonts w:asciiTheme="majorEastAsia" w:eastAsia="標楷體" w:hAnsiTheme="majorEastAsia" w:cstheme="majorEastAsia" w:hint="eastAsia"/>
                  <w:b w:val="0"/>
                  <w:bCs w:val="0"/>
                  <w:color w:val="000000"/>
                </w:rPr>
                <w:t>學名</w:t>
              </w:r>
            </w:ins>
          </w:p>
        </w:tc>
        <w:tc>
          <w:tcPr>
            <w:tcW w:w="3218" w:type="pct"/>
            <w:gridSpan w:val="20"/>
            <w:noWrap/>
            <w:tcPrChange w:id="7119" w:author="瑋婷 徐" w:date="2025-01-04T15:40:00Z" w16du:dateUtc="2025-01-04T07:40:00Z">
              <w:tcPr>
                <w:tcW w:w="2886" w:type="pct"/>
                <w:gridSpan w:val="18"/>
                <w:noWrap/>
              </w:tcPr>
            </w:tcPrChange>
          </w:tcPr>
          <w:p w14:paraId="72CBA58D" w14:textId="73A562F8" w:rsidR="00DA433E" w:rsidRPr="00727E7E" w:rsidRDefault="00DA433E">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ins w:id="7120" w:author="瑋婷 徐" w:date="2025-01-03T16:40:00Z" w16du:dateUtc="2025-01-03T08:40:00Z"/>
                <w:rFonts w:asciiTheme="majorEastAsia" w:eastAsia="標楷體" w:hAnsiTheme="majorEastAsia" w:cstheme="majorEastAsia"/>
                <w:b w:val="0"/>
                <w:bCs w:val="0"/>
                <w:color w:val="000000"/>
                <w:rPrChange w:id="7121" w:author="瑋婷 徐" w:date="2025-01-06T15:34:00Z" w16du:dateUtc="2025-01-06T07:34:00Z">
                  <w:rPr>
                    <w:ins w:id="7122" w:author="瑋婷 徐" w:date="2025-01-03T16:40:00Z" w16du:dateUtc="2025-01-03T08:40:00Z"/>
                    <w:rFonts w:asciiTheme="majorEastAsia" w:eastAsia="標楷體" w:hAnsiTheme="majorEastAsia" w:cstheme="majorEastAsia"/>
                  </w:rPr>
                </w:rPrChange>
              </w:rPr>
              <w:pPrChange w:id="7123" w:author="瑋婷 徐" w:date="2025-01-03T16:41:00Z" w16du:dateUtc="2025-01-03T08:41: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7124" w:author="瑋婷 徐" w:date="2025-01-03T16:42:00Z" w16du:dateUtc="2025-01-03T08:42:00Z">
              <w:r w:rsidRPr="00727E7E">
                <w:rPr>
                  <w:rFonts w:ascii="Times New Roman" w:eastAsia="標楷體" w:hAnsi="Times New Roman" w:cs="Times New Roman" w:hint="eastAsia"/>
                  <w:b w:val="0"/>
                  <w:bCs w:val="0"/>
                  <w:color w:val="000000"/>
                  <w:rPrChange w:id="7125" w:author="瑋婷 徐" w:date="2025-01-06T15:34:00Z" w16du:dateUtc="2025-01-06T07:34:00Z">
                    <w:rPr>
                      <w:rFonts w:ascii="Times New Roman" w:eastAsia="標楷體" w:hAnsi="Times New Roman" w:cs="Times New Roman" w:hint="eastAsia"/>
                      <w:color w:val="000000"/>
                    </w:rPr>
                  </w:rPrChange>
                </w:rPr>
                <w:t>樣區序號</w:t>
              </w:r>
            </w:ins>
          </w:p>
        </w:tc>
      </w:tr>
      <w:tr w:rsidR="00832762" w:rsidRPr="00727E7E" w14:paraId="47EF4FCC" w14:textId="77777777" w:rsidTr="00B436F0">
        <w:trPr>
          <w:cnfStyle w:val="000000100000" w:firstRow="0" w:lastRow="0" w:firstColumn="0" w:lastColumn="0" w:oddVBand="0" w:evenVBand="0" w:oddHBand="1" w:evenHBand="0" w:firstRowFirstColumn="0" w:firstRowLastColumn="0" w:lastRowFirstColumn="0" w:lastRowLastColumn="0"/>
          <w:trHeight w:val="300"/>
          <w:ins w:id="7126" w:author="瑋婷 徐" w:date="2025-01-03T16:40:00Z"/>
        </w:trPr>
        <w:tc>
          <w:tcPr>
            <w:cnfStyle w:val="001000000000" w:firstRow="0" w:lastRow="0" w:firstColumn="1" w:lastColumn="0" w:oddVBand="0" w:evenVBand="0" w:oddHBand="0" w:evenHBand="0" w:firstRowFirstColumn="0" w:firstRowLastColumn="0" w:lastRowFirstColumn="0" w:lastRowLastColumn="0"/>
            <w:tcW w:w="690" w:type="pct"/>
            <w:vMerge/>
          </w:tcPr>
          <w:p w14:paraId="6018BF3E" w14:textId="77777777" w:rsidR="00DA433E" w:rsidRPr="00727E7E" w:rsidRDefault="00DA433E">
            <w:pPr>
              <w:widowControl w:val="0"/>
              <w:spacing w:line="360" w:lineRule="auto"/>
              <w:jc w:val="center"/>
              <w:rPr>
                <w:ins w:id="7127" w:author="瑋婷 徐" w:date="2025-01-03T16:40:00Z" w16du:dateUtc="2025-01-03T08:40:00Z"/>
                <w:rFonts w:asciiTheme="majorEastAsia" w:eastAsia="標楷體" w:hAnsiTheme="majorEastAsia" w:cstheme="majorEastAsia"/>
                <w:b w:val="0"/>
                <w:bCs w:val="0"/>
                <w:color w:val="000000"/>
                <w:rPrChange w:id="7128" w:author="瑋婷 徐" w:date="2025-01-06T15:34:00Z" w16du:dateUtc="2025-01-06T07:34:00Z">
                  <w:rPr>
                    <w:ins w:id="7129" w:author="瑋婷 徐" w:date="2025-01-03T16:40:00Z" w16du:dateUtc="2025-01-03T08:40:00Z"/>
                    <w:rFonts w:asciiTheme="majorEastAsia" w:eastAsia="標楷體" w:hAnsiTheme="majorEastAsia" w:cstheme="majorEastAsia"/>
                    <w:color w:val="000000"/>
                  </w:rPr>
                </w:rPrChange>
              </w:rPr>
              <w:pPrChange w:id="7130" w:author="瑋婷 徐" w:date="2025-01-03T16:41:00Z" w16du:dateUtc="2025-01-03T08:41:00Z">
                <w:pPr>
                  <w:spacing w:line="360" w:lineRule="auto"/>
                  <w:jc w:val="both"/>
                </w:pPr>
              </w:pPrChange>
            </w:pPr>
          </w:p>
        </w:tc>
        <w:tc>
          <w:tcPr>
            <w:tcW w:w="1093" w:type="pct"/>
            <w:vMerge/>
          </w:tcPr>
          <w:p w14:paraId="306D997F" w14:textId="77777777"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31" w:author="瑋婷 徐" w:date="2025-01-03T16:40:00Z" w16du:dateUtc="2025-01-03T08:40:00Z"/>
                <w:rFonts w:asciiTheme="majorEastAsia" w:eastAsia="標楷體" w:hAnsiTheme="majorEastAsia" w:cstheme="majorEastAsia"/>
                <w:color w:val="000000"/>
                <w:rPrChange w:id="7132" w:author="瑋婷 徐" w:date="2025-01-06T15:34:00Z" w16du:dateUtc="2025-01-06T07:34:00Z">
                  <w:rPr>
                    <w:ins w:id="7133" w:author="瑋婷 徐" w:date="2025-01-03T16:40:00Z" w16du:dateUtc="2025-01-03T08:40:00Z"/>
                    <w:rFonts w:asciiTheme="majorEastAsia" w:eastAsia="標楷體" w:hAnsiTheme="majorEastAsia" w:cstheme="majorEastAsia"/>
                    <w:i/>
                    <w:iCs/>
                    <w:color w:val="000000"/>
                  </w:rPr>
                </w:rPrChange>
              </w:rPr>
              <w:pPrChange w:id="7134"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34" w:type="pct"/>
            <w:noWrap/>
          </w:tcPr>
          <w:p w14:paraId="77A66D28" w14:textId="5F182CF1"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35" w:author="瑋婷 徐" w:date="2025-01-03T16:40:00Z" w16du:dateUtc="2025-01-03T08:40:00Z"/>
                <w:rFonts w:asciiTheme="majorEastAsia" w:eastAsia="標楷體" w:hAnsiTheme="majorEastAsia" w:cstheme="majorEastAsia"/>
                <w:color w:val="000000"/>
                <w:rPrChange w:id="7136" w:author="瑋婷 徐" w:date="2025-01-06T15:34:00Z" w16du:dateUtc="2025-01-06T07:34:00Z">
                  <w:rPr>
                    <w:ins w:id="7137" w:author="瑋婷 徐" w:date="2025-01-03T16:40:00Z" w16du:dateUtc="2025-01-03T08:40:00Z"/>
                    <w:rFonts w:asciiTheme="majorEastAsia" w:eastAsia="標楷體" w:hAnsiTheme="majorEastAsia" w:cstheme="majorEastAsia"/>
                    <w:i/>
                    <w:iCs/>
                    <w:color w:val="000000"/>
                  </w:rPr>
                </w:rPrChange>
              </w:rPr>
              <w:pPrChange w:id="7138"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39" w:author="瑋婷 徐" w:date="2025-01-03T16:42:00Z" w16du:dateUtc="2025-01-03T08:42:00Z">
              <w:r w:rsidRPr="00727E7E">
                <w:rPr>
                  <w:rFonts w:asciiTheme="majorEastAsia" w:eastAsia="標楷體" w:hAnsiTheme="majorEastAsia" w:cstheme="majorEastAsia" w:hint="eastAsia"/>
                  <w:color w:val="000000"/>
                </w:rPr>
                <w:t>1</w:t>
              </w:r>
            </w:ins>
          </w:p>
        </w:tc>
        <w:tc>
          <w:tcPr>
            <w:tcW w:w="134" w:type="pct"/>
            <w:noWrap/>
          </w:tcPr>
          <w:p w14:paraId="46B6976F" w14:textId="3D80F962"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40" w:author="瑋婷 徐" w:date="2025-01-03T16:40:00Z" w16du:dateUtc="2025-01-03T08:40:00Z"/>
                <w:rFonts w:asciiTheme="majorEastAsia" w:eastAsia="標楷體" w:hAnsiTheme="majorEastAsia" w:cstheme="majorEastAsia"/>
                <w:color w:val="000000"/>
                <w:rPrChange w:id="7141" w:author="瑋婷 徐" w:date="2025-01-06T15:34:00Z" w16du:dateUtc="2025-01-06T07:34:00Z">
                  <w:rPr>
                    <w:ins w:id="7142" w:author="瑋婷 徐" w:date="2025-01-03T16:40:00Z" w16du:dateUtc="2025-01-03T08:40:00Z"/>
                    <w:rFonts w:asciiTheme="majorEastAsia" w:eastAsia="標楷體" w:hAnsiTheme="majorEastAsia" w:cstheme="majorEastAsia"/>
                  </w:rPr>
                </w:rPrChange>
              </w:rPr>
              <w:pPrChange w:id="7143"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44" w:author="瑋婷 徐" w:date="2025-01-03T16:42:00Z" w16du:dateUtc="2025-01-03T08:42:00Z">
              <w:r w:rsidRPr="00727E7E">
                <w:rPr>
                  <w:rFonts w:asciiTheme="majorEastAsia" w:eastAsia="標楷體" w:hAnsiTheme="majorEastAsia" w:cstheme="majorEastAsia" w:hint="eastAsia"/>
                  <w:color w:val="000000"/>
                </w:rPr>
                <w:t>2</w:t>
              </w:r>
            </w:ins>
          </w:p>
        </w:tc>
        <w:tc>
          <w:tcPr>
            <w:tcW w:w="134" w:type="pct"/>
            <w:noWrap/>
          </w:tcPr>
          <w:p w14:paraId="65DC598F" w14:textId="17EC0AA8"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45" w:author="瑋婷 徐" w:date="2025-01-03T16:40:00Z" w16du:dateUtc="2025-01-03T08:40:00Z"/>
                <w:rFonts w:asciiTheme="majorEastAsia" w:eastAsia="標楷體" w:hAnsiTheme="majorEastAsia" w:cstheme="majorEastAsia"/>
                <w:color w:val="000000"/>
                <w:rPrChange w:id="7146" w:author="瑋婷 徐" w:date="2025-01-06T15:34:00Z" w16du:dateUtc="2025-01-06T07:34:00Z">
                  <w:rPr>
                    <w:ins w:id="7147" w:author="瑋婷 徐" w:date="2025-01-03T16:40:00Z" w16du:dateUtc="2025-01-03T08:40:00Z"/>
                    <w:rFonts w:asciiTheme="majorEastAsia" w:eastAsia="標楷體" w:hAnsiTheme="majorEastAsia" w:cstheme="majorEastAsia"/>
                  </w:rPr>
                </w:rPrChange>
              </w:rPr>
              <w:pPrChange w:id="7148"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49" w:author="瑋婷 徐" w:date="2025-01-03T16:42:00Z" w16du:dateUtc="2025-01-03T08:42:00Z">
              <w:r w:rsidRPr="00727E7E">
                <w:rPr>
                  <w:rFonts w:asciiTheme="majorEastAsia" w:eastAsia="標楷體" w:hAnsiTheme="majorEastAsia" w:cstheme="majorEastAsia" w:hint="eastAsia"/>
                  <w:color w:val="000000"/>
                </w:rPr>
                <w:t>3</w:t>
              </w:r>
            </w:ins>
          </w:p>
        </w:tc>
        <w:tc>
          <w:tcPr>
            <w:tcW w:w="134" w:type="pct"/>
            <w:noWrap/>
          </w:tcPr>
          <w:p w14:paraId="5164B3CA" w14:textId="1B1D2CC7"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50" w:author="瑋婷 徐" w:date="2025-01-03T16:40:00Z" w16du:dateUtc="2025-01-03T08:40:00Z"/>
                <w:rFonts w:asciiTheme="majorEastAsia" w:eastAsia="標楷體" w:hAnsiTheme="majorEastAsia" w:cstheme="majorEastAsia"/>
                <w:color w:val="000000"/>
                <w:rPrChange w:id="7151" w:author="瑋婷 徐" w:date="2025-01-06T15:34:00Z" w16du:dateUtc="2025-01-06T07:34:00Z">
                  <w:rPr>
                    <w:ins w:id="7152" w:author="瑋婷 徐" w:date="2025-01-03T16:40:00Z" w16du:dateUtc="2025-01-03T08:40:00Z"/>
                    <w:rFonts w:asciiTheme="majorEastAsia" w:eastAsia="標楷體" w:hAnsiTheme="majorEastAsia" w:cstheme="majorEastAsia"/>
                  </w:rPr>
                </w:rPrChange>
              </w:rPr>
              <w:pPrChange w:id="7153"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54" w:author="瑋婷 徐" w:date="2025-01-03T16:42:00Z" w16du:dateUtc="2025-01-03T08:42:00Z">
              <w:r w:rsidRPr="00727E7E">
                <w:rPr>
                  <w:rFonts w:asciiTheme="majorEastAsia" w:eastAsia="標楷體" w:hAnsiTheme="majorEastAsia" w:cstheme="majorEastAsia" w:hint="eastAsia"/>
                  <w:color w:val="000000"/>
                </w:rPr>
                <w:t>4</w:t>
              </w:r>
            </w:ins>
          </w:p>
        </w:tc>
        <w:tc>
          <w:tcPr>
            <w:tcW w:w="134" w:type="pct"/>
            <w:noWrap/>
          </w:tcPr>
          <w:p w14:paraId="1F523B5B" w14:textId="494B8CDC"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55" w:author="瑋婷 徐" w:date="2025-01-03T16:40:00Z" w16du:dateUtc="2025-01-03T08:40:00Z"/>
                <w:rFonts w:asciiTheme="majorEastAsia" w:eastAsia="標楷體" w:hAnsiTheme="majorEastAsia" w:cstheme="majorEastAsia"/>
                <w:color w:val="000000"/>
                <w:rPrChange w:id="7156" w:author="瑋婷 徐" w:date="2025-01-06T15:34:00Z" w16du:dateUtc="2025-01-06T07:34:00Z">
                  <w:rPr>
                    <w:ins w:id="7157" w:author="瑋婷 徐" w:date="2025-01-03T16:40:00Z" w16du:dateUtc="2025-01-03T08:40:00Z"/>
                    <w:rFonts w:asciiTheme="majorEastAsia" w:eastAsia="標楷體" w:hAnsiTheme="majorEastAsia" w:cstheme="majorEastAsia"/>
                  </w:rPr>
                </w:rPrChange>
              </w:rPr>
              <w:pPrChange w:id="7158"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59" w:author="瑋婷 徐" w:date="2025-01-03T16:42:00Z" w16du:dateUtc="2025-01-03T08:42:00Z">
              <w:r w:rsidRPr="00727E7E">
                <w:rPr>
                  <w:rFonts w:asciiTheme="majorEastAsia" w:eastAsia="標楷體" w:hAnsiTheme="majorEastAsia" w:cstheme="majorEastAsia" w:hint="eastAsia"/>
                  <w:color w:val="000000"/>
                </w:rPr>
                <w:t>5</w:t>
              </w:r>
            </w:ins>
          </w:p>
        </w:tc>
        <w:tc>
          <w:tcPr>
            <w:tcW w:w="134" w:type="pct"/>
            <w:noWrap/>
          </w:tcPr>
          <w:p w14:paraId="30BBC5E9" w14:textId="7267A118"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60" w:author="瑋婷 徐" w:date="2025-01-03T16:40:00Z" w16du:dateUtc="2025-01-03T08:40:00Z"/>
                <w:rFonts w:asciiTheme="majorEastAsia" w:eastAsia="標楷體" w:hAnsiTheme="majorEastAsia" w:cstheme="majorEastAsia"/>
                <w:color w:val="000000"/>
                <w:rPrChange w:id="7161" w:author="瑋婷 徐" w:date="2025-01-06T15:34:00Z" w16du:dateUtc="2025-01-06T07:34:00Z">
                  <w:rPr>
                    <w:ins w:id="7162" w:author="瑋婷 徐" w:date="2025-01-03T16:40:00Z" w16du:dateUtc="2025-01-03T08:40:00Z"/>
                    <w:rFonts w:asciiTheme="majorEastAsia" w:eastAsia="標楷體" w:hAnsiTheme="majorEastAsia" w:cstheme="majorEastAsia"/>
                  </w:rPr>
                </w:rPrChange>
              </w:rPr>
              <w:pPrChange w:id="7163"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64" w:author="瑋婷 徐" w:date="2025-01-03T16:42:00Z" w16du:dateUtc="2025-01-03T08:42:00Z">
              <w:r w:rsidRPr="00727E7E">
                <w:rPr>
                  <w:rFonts w:asciiTheme="majorEastAsia" w:eastAsia="標楷體" w:hAnsiTheme="majorEastAsia" w:cstheme="majorEastAsia" w:hint="eastAsia"/>
                  <w:color w:val="000000"/>
                </w:rPr>
                <w:t>6</w:t>
              </w:r>
            </w:ins>
          </w:p>
        </w:tc>
        <w:tc>
          <w:tcPr>
            <w:tcW w:w="134" w:type="pct"/>
          </w:tcPr>
          <w:p w14:paraId="2EA449CC" w14:textId="5B860A88"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65" w:author="瑋婷 徐" w:date="2025-01-03T16:40:00Z" w16du:dateUtc="2025-01-03T08:40:00Z"/>
                <w:rFonts w:asciiTheme="majorEastAsia" w:eastAsia="標楷體" w:hAnsiTheme="majorEastAsia" w:cstheme="majorEastAsia"/>
                <w:color w:val="000000"/>
                <w:rPrChange w:id="7166" w:author="瑋婷 徐" w:date="2025-01-06T15:34:00Z" w16du:dateUtc="2025-01-06T07:34:00Z">
                  <w:rPr>
                    <w:ins w:id="7167" w:author="瑋婷 徐" w:date="2025-01-03T16:40:00Z" w16du:dateUtc="2025-01-03T08:40:00Z"/>
                    <w:rFonts w:asciiTheme="majorEastAsia" w:eastAsia="標楷體" w:hAnsiTheme="majorEastAsia" w:cstheme="majorEastAsia"/>
                  </w:rPr>
                </w:rPrChange>
              </w:rPr>
              <w:pPrChange w:id="7168"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69" w:author="瑋婷 徐" w:date="2025-01-03T16:42:00Z" w16du:dateUtc="2025-01-03T08:42:00Z">
              <w:r w:rsidRPr="00727E7E">
                <w:rPr>
                  <w:rFonts w:asciiTheme="majorEastAsia" w:eastAsia="標楷體" w:hAnsiTheme="majorEastAsia" w:cstheme="majorEastAsia"/>
                  <w:color w:val="000000"/>
                  <w:rPrChange w:id="7170" w:author="瑋婷 徐" w:date="2025-01-06T15:34:00Z" w16du:dateUtc="2025-01-06T07:34:00Z">
                    <w:rPr>
                      <w:rFonts w:asciiTheme="majorEastAsia" w:eastAsia="標楷體" w:hAnsiTheme="majorEastAsia" w:cstheme="majorEastAsia"/>
                      <w:b/>
                      <w:bCs/>
                      <w:color w:val="000000"/>
                    </w:rPr>
                  </w:rPrChange>
                </w:rPr>
                <w:t>7</w:t>
              </w:r>
            </w:ins>
          </w:p>
        </w:tc>
        <w:tc>
          <w:tcPr>
            <w:tcW w:w="134" w:type="pct"/>
            <w:noWrap/>
          </w:tcPr>
          <w:p w14:paraId="6FAFDBE4" w14:textId="404EE603"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71" w:author="瑋婷 徐" w:date="2025-01-03T16:40:00Z" w16du:dateUtc="2025-01-03T08:40:00Z"/>
                <w:rFonts w:asciiTheme="majorEastAsia" w:eastAsia="標楷體" w:hAnsiTheme="majorEastAsia" w:cstheme="majorEastAsia"/>
                <w:color w:val="000000"/>
                <w:rPrChange w:id="7172" w:author="瑋婷 徐" w:date="2025-01-06T15:34:00Z" w16du:dateUtc="2025-01-06T07:34:00Z">
                  <w:rPr>
                    <w:ins w:id="7173" w:author="瑋婷 徐" w:date="2025-01-03T16:40:00Z" w16du:dateUtc="2025-01-03T08:40:00Z"/>
                    <w:rFonts w:asciiTheme="majorEastAsia" w:eastAsia="標楷體" w:hAnsiTheme="majorEastAsia" w:cstheme="majorEastAsia"/>
                  </w:rPr>
                </w:rPrChange>
              </w:rPr>
              <w:pPrChange w:id="7174"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75" w:author="瑋婷 徐" w:date="2025-01-03T16:42:00Z" w16du:dateUtc="2025-01-03T08:42:00Z">
              <w:r w:rsidRPr="00727E7E">
                <w:rPr>
                  <w:rFonts w:asciiTheme="majorEastAsia" w:eastAsia="標楷體" w:hAnsiTheme="majorEastAsia" w:cstheme="majorEastAsia" w:hint="eastAsia"/>
                  <w:color w:val="000000"/>
                </w:rPr>
                <w:t>8</w:t>
              </w:r>
            </w:ins>
          </w:p>
        </w:tc>
        <w:tc>
          <w:tcPr>
            <w:tcW w:w="134" w:type="pct"/>
            <w:noWrap/>
          </w:tcPr>
          <w:p w14:paraId="4893B04A" w14:textId="2DDADC6E"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76" w:author="瑋婷 徐" w:date="2025-01-03T16:40:00Z" w16du:dateUtc="2025-01-03T08:40:00Z"/>
                <w:rFonts w:asciiTheme="majorEastAsia" w:eastAsia="標楷體" w:hAnsiTheme="majorEastAsia" w:cstheme="majorEastAsia"/>
                <w:color w:val="000000"/>
                <w:rPrChange w:id="7177" w:author="瑋婷 徐" w:date="2025-01-06T15:34:00Z" w16du:dateUtc="2025-01-06T07:34:00Z">
                  <w:rPr>
                    <w:ins w:id="7178" w:author="瑋婷 徐" w:date="2025-01-03T16:40:00Z" w16du:dateUtc="2025-01-03T08:40:00Z"/>
                    <w:rFonts w:asciiTheme="majorEastAsia" w:eastAsia="標楷體" w:hAnsiTheme="majorEastAsia" w:cstheme="majorEastAsia"/>
                  </w:rPr>
                </w:rPrChange>
              </w:rPr>
              <w:pPrChange w:id="717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80" w:author="瑋婷 徐" w:date="2025-01-03T16:42:00Z" w16du:dateUtc="2025-01-03T08:42:00Z">
              <w:r w:rsidRPr="00727E7E">
                <w:rPr>
                  <w:rFonts w:asciiTheme="majorEastAsia" w:eastAsia="標楷體" w:hAnsiTheme="majorEastAsia" w:cstheme="majorEastAsia" w:hint="eastAsia"/>
                  <w:color w:val="000000"/>
                </w:rPr>
                <w:t>9</w:t>
              </w:r>
            </w:ins>
          </w:p>
        </w:tc>
        <w:tc>
          <w:tcPr>
            <w:tcW w:w="182" w:type="pct"/>
            <w:noWrap/>
          </w:tcPr>
          <w:p w14:paraId="64DEE777" w14:textId="055E6D8F"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81" w:author="瑋婷 徐" w:date="2025-01-03T16:40:00Z" w16du:dateUtc="2025-01-03T08:40:00Z"/>
                <w:rFonts w:asciiTheme="majorEastAsia" w:eastAsia="標楷體" w:hAnsiTheme="majorEastAsia" w:cstheme="majorEastAsia"/>
                <w:color w:val="000000"/>
                <w:rPrChange w:id="7182" w:author="瑋婷 徐" w:date="2025-01-06T15:34:00Z" w16du:dateUtc="2025-01-06T07:34:00Z">
                  <w:rPr>
                    <w:ins w:id="7183" w:author="瑋婷 徐" w:date="2025-01-03T16:40:00Z" w16du:dateUtc="2025-01-03T08:40:00Z"/>
                    <w:rFonts w:asciiTheme="majorEastAsia" w:eastAsia="標楷體" w:hAnsiTheme="majorEastAsia" w:cstheme="majorEastAsia"/>
                  </w:rPr>
                </w:rPrChange>
              </w:rPr>
              <w:pPrChange w:id="7184"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85" w:author="瑋婷 徐" w:date="2025-01-03T16:42:00Z" w16du:dateUtc="2025-01-03T08:42:00Z">
              <w:r w:rsidRPr="00727E7E">
                <w:rPr>
                  <w:rFonts w:asciiTheme="majorEastAsia" w:eastAsia="標楷體" w:hAnsiTheme="majorEastAsia" w:cstheme="majorEastAsia" w:hint="eastAsia"/>
                  <w:color w:val="000000"/>
                </w:rPr>
                <w:t>10</w:t>
              </w:r>
            </w:ins>
          </w:p>
        </w:tc>
        <w:tc>
          <w:tcPr>
            <w:tcW w:w="182" w:type="pct"/>
            <w:noWrap/>
          </w:tcPr>
          <w:p w14:paraId="56629F3D" w14:textId="129DB64F"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86" w:author="瑋婷 徐" w:date="2025-01-03T16:40:00Z" w16du:dateUtc="2025-01-03T08:40:00Z"/>
                <w:rFonts w:asciiTheme="majorEastAsia" w:eastAsia="標楷體" w:hAnsiTheme="majorEastAsia" w:cstheme="majorEastAsia"/>
                <w:color w:val="000000"/>
                <w:rPrChange w:id="7187" w:author="瑋婷 徐" w:date="2025-01-06T15:34:00Z" w16du:dateUtc="2025-01-06T07:34:00Z">
                  <w:rPr>
                    <w:ins w:id="7188" w:author="瑋婷 徐" w:date="2025-01-03T16:40:00Z" w16du:dateUtc="2025-01-03T08:40:00Z"/>
                    <w:rFonts w:asciiTheme="majorEastAsia" w:eastAsia="標楷體" w:hAnsiTheme="majorEastAsia" w:cstheme="majorEastAsia"/>
                  </w:rPr>
                </w:rPrChange>
              </w:rPr>
              <w:pPrChange w:id="718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90" w:author="瑋婷 徐" w:date="2025-01-03T16:42:00Z" w16du:dateUtc="2025-01-03T08:42:00Z">
              <w:r w:rsidRPr="00727E7E">
                <w:rPr>
                  <w:rFonts w:asciiTheme="majorEastAsia" w:eastAsia="標楷體" w:hAnsiTheme="majorEastAsia" w:cstheme="majorEastAsia" w:hint="eastAsia"/>
                  <w:color w:val="000000"/>
                </w:rPr>
                <w:t>11</w:t>
              </w:r>
            </w:ins>
          </w:p>
        </w:tc>
        <w:tc>
          <w:tcPr>
            <w:tcW w:w="182" w:type="pct"/>
          </w:tcPr>
          <w:p w14:paraId="2083CD4A" w14:textId="4767A062"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91" w:author="瑋婷 徐" w:date="2025-01-03T16:40:00Z" w16du:dateUtc="2025-01-03T08:40:00Z"/>
                <w:rFonts w:asciiTheme="majorEastAsia" w:eastAsia="標楷體" w:hAnsiTheme="majorEastAsia" w:cstheme="majorEastAsia"/>
                <w:color w:val="000000"/>
              </w:rPr>
              <w:pPrChange w:id="7192"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93" w:author="瑋婷 徐" w:date="2025-01-03T16:42:00Z" w16du:dateUtc="2025-01-03T08:42:00Z">
              <w:r w:rsidRPr="00727E7E">
                <w:rPr>
                  <w:rFonts w:asciiTheme="majorEastAsia" w:eastAsia="標楷體" w:hAnsiTheme="majorEastAsia" w:cstheme="majorEastAsia"/>
                  <w:color w:val="000000"/>
                  <w:rPrChange w:id="7194" w:author="瑋婷 徐" w:date="2025-01-06T15:34:00Z" w16du:dateUtc="2025-01-06T07:34:00Z">
                    <w:rPr>
                      <w:rFonts w:asciiTheme="majorEastAsia" w:eastAsia="標楷體" w:hAnsiTheme="majorEastAsia" w:cstheme="majorEastAsia"/>
                      <w:b/>
                      <w:bCs/>
                      <w:color w:val="000000"/>
                    </w:rPr>
                  </w:rPrChange>
                </w:rPr>
                <w:t>12</w:t>
              </w:r>
            </w:ins>
          </w:p>
        </w:tc>
        <w:tc>
          <w:tcPr>
            <w:tcW w:w="182" w:type="pct"/>
            <w:noWrap/>
          </w:tcPr>
          <w:p w14:paraId="7B675976" w14:textId="7B58CC93"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95" w:author="瑋婷 徐" w:date="2025-01-03T16:40:00Z" w16du:dateUtc="2025-01-03T08:40:00Z"/>
                <w:rFonts w:asciiTheme="majorEastAsia" w:eastAsia="標楷體" w:hAnsiTheme="majorEastAsia" w:cstheme="majorEastAsia"/>
                <w:color w:val="000000"/>
              </w:rPr>
              <w:pPrChange w:id="7196"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197" w:author="瑋婷 徐" w:date="2025-01-03T16:42:00Z" w16du:dateUtc="2025-01-03T08:42:00Z">
              <w:r w:rsidRPr="00727E7E">
                <w:rPr>
                  <w:rFonts w:asciiTheme="majorEastAsia" w:eastAsia="標楷體" w:hAnsiTheme="majorEastAsia" w:cstheme="majorEastAsia" w:hint="eastAsia"/>
                  <w:color w:val="000000"/>
                </w:rPr>
                <w:t>13</w:t>
              </w:r>
            </w:ins>
          </w:p>
        </w:tc>
        <w:tc>
          <w:tcPr>
            <w:tcW w:w="182" w:type="pct"/>
            <w:noWrap/>
          </w:tcPr>
          <w:p w14:paraId="46DFEBF1" w14:textId="18AD1778"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198" w:author="瑋婷 徐" w:date="2025-01-03T16:40:00Z" w16du:dateUtc="2025-01-03T08:40:00Z"/>
                <w:rFonts w:asciiTheme="majorEastAsia" w:eastAsia="標楷體" w:hAnsiTheme="majorEastAsia" w:cstheme="majorEastAsia"/>
                <w:color w:val="000000"/>
              </w:rPr>
              <w:pPrChange w:id="719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200" w:author="瑋婷 徐" w:date="2025-01-03T16:42:00Z" w16du:dateUtc="2025-01-03T08:42:00Z">
              <w:r w:rsidRPr="00727E7E">
                <w:rPr>
                  <w:rFonts w:asciiTheme="majorEastAsia" w:eastAsia="標楷體" w:hAnsiTheme="majorEastAsia" w:cstheme="majorEastAsia" w:hint="eastAsia"/>
                  <w:color w:val="000000"/>
                </w:rPr>
                <w:t>14</w:t>
              </w:r>
            </w:ins>
          </w:p>
        </w:tc>
        <w:tc>
          <w:tcPr>
            <w:tcW w:w="182" w:type="pct"/>
            <w:noWrap/>
          </w:tcPr>
          <w:p w14:paraId="176B61EE" w14:textId="436A1802"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201" w:author="瑋婷 徐" w:date="2025-01-03T16:40:00Z" w16du:dateUtc="2025-01-03T08:40:00Z"/>
                <w:rFonts w:asciiTheme="majorEastAsia" w:eastAsia="標楷體" w:hAnsiTheme="majorEastAsia" w:cstheme="majorEastAsia"/>
                <w:color w:val="000000"/>
                <w:rPrChange w:id="7202" w:author="瑋婷 徐" w:date="2025-01-06T15:34:00Z" w16du:dateUtc="2025-01-06T07:34:00Z">
                  <w:rPr>
                    <w:ins w:id="7203" w:author="瑋婷 徐" w:date="2025-01-03T16:40:00Z" w16du:dateUtc="2025-01-03T08:40:00Z"/>
                    <w:rFonts w:asciiTheme="majorEastAsia" w:eastAsia="標楷體" w:hAnsiTheme="majorEastAsia" w:cstheme="majorEastAsia"/>
                  </w:rPr>
                </w:rPrChange>
              </w:rPr>
              <w:pPrChange w:id="7204"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205" w:author="瑋婷 徐" w:date="2025-01-03T16:42:00Z" w16du:dateUtc="2025-01-03T08:42:00Z">
              <w:r w:rsidRPr="00727E7E">
                <w:rPr>
                  <w:rFonts w:asciiTheme="majorEastAsia" w:eastAsia="標楷體" w:hAnsiTheme="majorEastAsia" w:cstheme="majorEastAsia" w:hint="eastAsia"/>
                  <w:color w:val="000000"/>
                </w:rPr>
                <w:t>15</w:t>
              </w:r>
            </w:ins>
          </w:p>
        </w:tc>
        <w:tc>
          <w:tcPr>
            <w:tcW w:w="182" w:type="pct"/>
            <w:noWrap/>
          </w:tcPr>
          <w:p w14:paraId="0D98B816" w14:textId="0A1CAEAC"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206" w:author="瑋婷 徐" w:date="2025-01-03T16:40:00Z" w16du:dateUtc="2025-01-03T08:40:00Z"/>
                <w:rFonts w:asciiTheme="majorEastAsia" w:eastAsia="標楷體" w:hAnsiTheme="majorEastAsia" w:cstheme="majorEastAsia"/>
                <w:color w:val="000000"/>
                <w:rPrChange w:id="7207" w:author="瑋婷 徐" w:date="2025-01-06T15:34:00Z" w16du:dateUtc="2025-01-06T07:34:00Z">
                  <w:rPr>
                    <w:ins w:id="7208" w:author="瑋婷 徐" w:date="2025-01-03T16:40:00Z" w16du:dateUtc="2025-01-03T08:40:00Z"/>
                    <w:rFonts w:asciiTheme="majorEastAsia" w:eastAsia="標楷體" w:hAnsiTheme="majorEastAsia" w:cstheme="majorEastAsia"/>
                  </w:rPr>
                </w:rPrChange>
              </w:rPr>
              <w:pPrChange w:id="720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210" w:author="瑋婷 徐" w:date="2025-01-03T16:42:00Z" w16du:dateUtc="2025-01-03T08:42:00Z">
              <w:r w:rsidRPr="00727E7E">
                <w:rPr>
                  <w:rFonts w:asciiTheme="majorEastAsia" w:eastAsia="標楷體" w:hAnsiTheme="majorEastAsia" w:cstheme="majorEastAsia" w:hint="eastAsia"/>
                  <w:color w:val="000000"/>
                </w:rPr>
                <w:t>16</w:t>
              </w:r>
            </w:ins>
          </w:p>
        </w:tc>
        <w:tc>
          <w:tcPr>
            <w:tcW w:w="182" w:type="pct"/>
            <w:noWrap/>
          </w:tcPr>
          <w:p w14:paraId="36DAE88D" w14:textId="0965C3AB"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211" w:author="瑋婷 徐" w:date="2025-01-03T16:40:00Z" w16du:dateUtc="2025-01-03T08:40:00Z"/>
                <w:rFonts w:asciiTheme="majorEastAsia" w:eastAsia="標楷體" w:hAnsiTheme="majorEastAsia" w:cstheme="majorEastAsia"/>
                <w:color w:val="000000"/>
                <w:rPrChange w:id="7212" w:author="瑋婷 徐" w:date="2025-01-06T15:34:00Z" w16du:dateUtc="2025-01-06T07:34:00Z">
                  <w:rPr>
                    <w:ins w:id="7213" w:author="瑋婷 徐" w:date="2025-01-03T16:40:00Z" w16du:dateUtc="2025-01-03T08:40:00Z"/>
                    <w:rFonts w:asciiTheme="majorEastAsia" w:eastAsia="標楷體" w:hAnsiTheme="majorEastAsia" w:cstheme="majorEastAsia"/>
                  </w:rPr>
                </w:rPrChange>
              </w:rPr>
              <w:pPrChange w:id="7214"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215" w:author="瑋婷 徐" w:date="2025-01-03T16:42:00Z" w16du:dateUtc="2025-01-03T08:42:00Z">
              <w:r w:rsidRPr="00727E7E">
                <w:rPr>
                  <w:rFonts w:asciiTheme="majorEastAsia" w:eastAsia="標楷體" w:hAnsiTheme="majorEastAsia" w:cstheme="majorEastAsia" w:hint="eastAsia"/>
                  <w:color w:val="000000"/>
                </w:rPr>
                <w:t>17</w:t>
              </w:r>
            </w:ins>
          </w:p>
        </w:tc>
        <w:tc>
          <w:tcPr>
            <w:tcW w:w="182" w:type="pct"/>
            <w:noWrap/>
          </w:tcPr>
          <w:p w14:paraId="07184AC8" w14:textId="20104007"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216" w:author="瑋婷 徐" w:date="2025-01-03T16:40:00Z" w16du:dateUtc="2025-01-03T08:40:00Z"/>
                <w:rFonts w:asciiTheme="majorEastAsia" w:eastAsia="標楷體" w:hAnsiTheme="majorEastAsia" w:cstheme="majorEastAsia"/>
                <w:color w:val="000000"/>
                <w:rPrChange w:id="7217" w:author="瑋婷 徐" w:date="2025-01-06T15:34:00Z" w16du:dateUtc="2025-01-06T07:34:00Z">
                  <w:rPr>
                    <w:ins w:id="7218" w:author="瑋婷 徐" w:date="2025-01-03T16:40:00Z" w16du:dateUtc="2025-01-03T08:40:00Z"/>
                    <w:rFonts w:asciiTheme="majorEastAsia" w:eastAsia="標楷體" w:hAnsiTheme="majorEastAsia" w:cstheme="majorEastAsia"/>
                  </w:rPr>
                </w:rPrChange>
              </w:rPr>
              <w:pPrChange w:id="721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220" w:author="瑋婷 徐" w:date="2025-01-03T16:42:00Z" w16du:dateUtc="2025-01-03T08:42:00Z">
              <w:r w:rsidRPr="00727E7E">
                <w:rPr>
                  <w:rFonts w:asciiTheme="majorEastAsia" w:eastAsia="標楷體" w:hAnsiTheme="majorEastAsia" w:cstheme="majorEastAsia" w:hint="eastAsia"/>
                  <w:color w:val="000000"/>
                </w:rPr>
                <w:t>18</w:t>
              </w:r>
            </w:ins>
          </w:p>
        </w:tc>
        <w:tc>
          <w:tcPr>
            <w:tcW w:w="182" w:type="pct"/>
            <w:noWrap/>
          </w:tcPr>
          <w:p w14:paraId="49F9A12A" w14:textId="69CA40BB"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221" w:author="瑋婷 徐" w:date="2025-01-03T16:40:00Z" w16du:dateUtc="2025-01-03T08:40:00Z"/>
                <w:rFonts w:asciiTheme="majorEastAsia" w:eastAsia="標楷體" w:hAnsiTheme="majorEastAsia" w:cstheme="majorEastAsia"/>
                <w:color w:val="000000"/>
                <w:rPrChange w:id="7222" w:author="瑋婷 徐" w:date="2025-01-06T15:34:00Z" w16du:dateUtc="2025-01-06T07:34:00Z">
                  <w:rPr>
                    <w:ins w:id="7223" w:author="瑋婷 徐" w:date="2025-01-03T16:40:00Z" w16du:dateUtc="2025-01-03T08:40:00Z"/>
                    <w:rFonts w:asciiTheme="majorEastAsia" w:eastAsia="標楷體" w:hAnsiTheme="majorEastAsia" w:cstheme="majorEastAsia"/>
                  </w:rPr>
                </w:rPrChange>
              </w:rPr>
              <w:pPrChange w:id="7224"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225" w:author="瑋婷 徐" w:date="2025-01-03T16:42:00Z" w16du:dateUtc="2025-01-03T08:42:00Z">
              <w:r w:rsidRPr="00727E7E">
                <w:rPr>
                  <w:rFonts w:asciiTheme="majorEastAsia" w:eastAsia="標楷體" w:hAnsiTheme="majorEastAsia" w:cstheme="majorEastAsia" w:hint="eastAsia"/>
                  <w:color w:val="000000"/>
                </w:rPr>
                <w:t>19</w:t>
              </w:r>
            </w:ins>
          </w:p>
        </w:tc>
        <w:tc>
          <w:tcPr>
            <w:tcW w:w="182" w:type="pct"/>
            <w:noWrap/>
          </w:tcPr>
          <w:p w14:paraId="08A89F2E" w14:textId="0F223295" w:rsidR="00DA433E" w:rsidRPr="00727E7E"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7226" w:author="瑋婷 徐" w:date="2025-01-03T16:40:00Z" w16du:dateUtc="2025-01-03T08:40:00Z"/>
                <w:rFonts w:asciiTheme="majorEastAsia" w:eastAsia="標楷體" w:hAnsiTheme="majorEastAsia" w:cstheme="majorEastAsia"/>
                <w:color w:val="000000"/>
                <w:rPrChange w:id="7227" w:author="瑋婷 徐" w:date="2025-01-06T15:34:00Z" w16du:dateUtc="2025-01-06T07:34:00Z">
                  <w:rPr>
                    <w:ins w:id="7228" w:author="瑋婷 徐" w:date="2025-01-03T16:40:00Z" w16du:dateUtc="2025-01-03T08:40:00Z"/>
                    <w:rFonts w:asciiTheme="majorEastAsia" w:eastAsia="標楷體" w:hAnsiTheme="majorEastAsia" w:cstheme="majorEastAsia"/>
                  </w:rPr>
                </w:rPrChange>
              </w:rPr>
              <w:pPrChange w:id="722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7230" w:author="瑋婷 徐" w:date="2025-01-03T16:42:00Z" w16du:dateUtc="2025-01-03T08:42:00Z">
              <w:r w:rsidRPr="00727E7E">
                <w:rPr>
                  <w:rFonts w:asciiTheme="majorEastAsia" w:eastAsia="標楷體" w:hAnsiTheme="majorEastAsia" w:cstheme="majorEastAsia" w:hint="eastAsia"/>
                  <w:color w:val="000000"/>
                </w:rPr>
                <w:t>20</w:t>
              </w:r>
            </w:ins>
          </w:p>
        </w:tc>
      </w:tr>
      <w:tr w:rsidR="00B436F0" w:rsidRPr="00727E7E" w14:paraId="3B8D4099" w14:textId="77777777" w:rsidTr="00B436F0">
        <w:trPr>
          <w:trHeight w:val="300"/>
          <w:ins w:id="7231"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6F243383" w14:textId="77777777" w:rsidR="00DA433E" w:rsidRPr="00727E7E" w:rsidRDefault="00DA433E">
            <w:pPr>
              <w:spacing w:line="360" w:lineRule="auto"/>
              <w:jc w:val="both"/>
              <w:rPr>
                <w:ins w:id="7232" w:author="瑋婷 徐" w:date="2025-01-03T16:20:00Z" w16du:dateUtc="2025-01-03T08:20:00Z"/>
                <w:rFonts w:asciiTheme="majorEastAsia" w:eastAsia="標楷體" w:hAnsiTheme="majorEastAsia" w:cstheme="majorEastAsia"/>
                <w:b w:val="0"/>
                <w:bCs w:val="0"/>
                <w:color w:val="000000"/>
                <w:rPrChange w:id="7233" w:author="瑋婷 徐" w:date="2025-01-06T15:34:00Z" w16du:dateUtc="2025-01-06T07:34:00Z">
                  <w:rPr>
                    <w:ins w:id="7234" w:author="瑋婷 徐" w:date="2025-01-03T16:20:00Z" w16du:dateUtc="2025-01-03T08:20:00Z"/>
                    <w:rFonts w:cs="Calibri"/>
                    <w:color w:val="000000"/>
                    <w:sz w:val="22"/>
                  </w:rPr>
                </w:rPrChange>
              </w:rPr>
              <w:pPrChange w:id="7235" w:author="瑋婷 徐" w:date="2025-01-03T16:21:00Z" w16du:dateUtc="2025-01-03T08:21:00Z">
                <w:pPr/>
              </w:pPrChange>
            </w:pPr>
            <w:proofErr w:type="gramStart"/>
            <w:ins w:id="7236" w:author="瑋婷 徐" w:date="2025-01-03T16:20:00Z" w16du:dateUtc="2025-01-03T08:20:00Z">
              <w:r w:rsidRPr="00727E7E">
                <w:rPr>
                  <w:rFonts w:asciiTheme="majorEastAsia" w:eastAsia="標楷體" w:hAnsiTheme="majorEastAsia" w:cstheme="majorEastAsia"/>
                  <w:b w:val="0"/>
                  <w:bCs w:val="0"/>
                  <w:color w:val="000000"/>
                  <w:rPrChange w:id="7237" w:author="瑋婷 徐" w:date="2025-01-06T15:34:00Z" w16du:dateUtc="2025-01-06T07:34:00Z">
                    <w:rPr>
                      <w:rFonts w:cs="Calibri"/>
                      <w:color w:val="000000"/>
                      <w:sz w:val="22"/>
                    </w:rPr>
                  </w:rPrChange>
                </w:rPr>
                <w:t>紫鷺</w:t>
              </w:r>
              <w:proofErr w:type="gramEnd"/>
              <w:r w:rsidRPr="00727E7E">
                <w:rPr>
                  <w:rFonts w:asciiTheme="majorEastAsia" w:eastAsia="標楷體" w:hAnsiTheme="majorEastAsia" w:cstheme="majorEastAsia"/>
                  <w:b w:val="0"/>
                  <w:bCs w:val="0"/>
                  <w:color w:val="000000"/>
                  <w:rPrChange w:id="7238" w:author="瑋婷 徐" w:date="2025-01-06T15:34:00Z" w16du:dateUtc="2025-01-06T07:34:00Z">
                    <w:rPr>
                      <w:rFonts w:cs="Calibri"/>
                      <w:color w:val="000000"/>
                      <w:sz w:val="22"/>
                    </w:rPr>
                  </w:rPrChange>
                </w:rPr>
                <w:t xml:space="preserve"> </w:t>
              </w:r>
            </w:ins>
          </w:p>
        </w:tc>
        <w:tc>
          <w:tcPr>
            <w:tcW w:w="1093" w:type="pct"/>
            <w:hideMark/>
          </w:tcPr>
          <w:p w14:paraId="5AD917E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39" w:author="瑋婷 徐" w:date="2025-01-03T16:20:00Z" w16du:dateUtc="2025-01-03T08:20:00Z"/>
                <w:rFonts w:asciiTheme="majorEastAsia" w:eastAsia="標楷體" w:hAnsiTheme="majorEastAsia" w:cstheme="majorEastAsia"/>
                <w:i/>
                <w:iCs/>
                <w:color w:val="000000"/>
                <w:rPrChange w:id="7240" w:author="瑋婷 徐" w:date="2025-01-06T15:34:00Z" w16du:dateUtc="2025-01-06T07:34:00Z">
                  <w:rPr>
                    <w:ins w:id="7241" w:author="瑋婷 徐" w:date="2025-01-03T16:20:00Z" w16du:dateUtc="2025-01-03T08:20:00Z"/>
                    <w:rFonts w:cs="Calibri"/>
                    <w:i/>
                    <w:iCs/>
                    <w:color w:val="000000"/>
                    <w:sz w:val="22"/>
                  </w:rPr>
                </w:rPrChange>
              </w:rPr>
              <w:pPrChange w:id="72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43" w:author="瑋婷 徐" w:date="2025-01-03T16:20:00Z" w16du:dateUtc="2025-01-03T08:20:00Z">
              <w:r w:rsidRPr="00727E7E">
                <w:rPr>
                  <w:rFonts w:asciiTheme="majorEastAsia" w:eastAsia="標楷體" w:hAnsiTheme="majorEastAsia" w:cstheme="majorEastAsia"/>
                  <w:i/>
                  <w:iCs/>
                  <w:color w:val="000000"/>
                  <w:rPrChange w:id="7244" w:author="瑋婷 徐" w:date="2025-01-06T15:34:00Z" w16du:dateUtc="2025-01-06T07:34:00Z">
                    <w:rPr>
                      <w:rFonts w:cs="Calibri"/>
                      <w:i/>
                      <w:iCs/>
                      <w:color w:val="000000"/>
                      <w:sz w:val="22"/>
                    </w:rPr>
                  </w:rPrChange>
                </w:rPr>
                <w:t>Ardea purpurea</w:t>
              </w:r>
            </w:ins>
          </w:p>
        </w:tc>
        <w:tc>
          <w:tcPr>
            <w:tcW w:w="134" w:type="pct"/>
            <w:noWrap/>
            <w:hideMark/>
          </w:tcPr>
          <w:p w14:paraId="557802A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45" w:author="瑋婷 徐" w:date="2025-01-03T16:20:00Z" w16du:dateUtc="2025-01-03T08:20:00Z"/>
                <w:rFonts w:asciiTheme="majorEastAsia" w:eastAsia="標楷體" w:hAnsiTheme="majorEastAsia" w:cstheme="majorEastAsia"/>
                <w:i/>
                <w:iCs/>
                <w:color w:val="000000"/>
                <w:rPrChange w:id="7246" w:author="瑋婷 徐" w:date="2025-01-06T15:34:00Z" w16du:dateUtc="2025-01-06T07:34:00Z">
                  <w:rPr>
                    <w:ins w:id="7247" w:author="瑋婷 徐" w:date="2025-01-03T16:20:00Z" w16du:dateUtc="2025-01-03T08:20:00Z"/>
                    <w:rFonts w:cs="Calibri"/>
                    <w:i/>
                    <w:iCs/>
                    <w:color w:val="000000"/>
                    <w:sz w:val="22"/>
                  </w:rPr>
                </w:rPrChange>
              </w:rPr>
              <w:pPrChange w:id="72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80B219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49" w:author="瑋婷 徐" w:date="2025-01-03T16:20:00Z" w16du:dateUtc="2025-01-03T08:20:00Z"/>
                <w:rFonts w:asciiTheme="majorEastAsia" w:eastAsia="標楷體" w:hAnsiTheme="majorEastAsia" w:cstheme="majorEastAsia"/>
                <w:rPrChange w:id="7250" w:author="瑋婷 徐" w:date="2025-01-06T15:34:00Z" w16du:dateUtc="2025-01-06T07:34:00Z">
                  <w:rPr>
                    <w:ins w:id="7251" w:author="瑋婷 徐" w:date="2025-01-03T16:20:00Z" w16du:dateUtc="2025-01-03T08:20:00Z"/>
                    <w:rFonts w:ascii="Times New Roman" w:eastAsia="Times New Roman" w:hAnsi="Times New Roman" w:cs="Times New Roman"/>
                    <w:sz w:val="20"/>
                    <w:szCs w:val="20"/>
                  </w:rPr>
                </w:rPrChange>
              </w:rPr>
              <w:pPrChange w:id="72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14F5B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53" w:author="瑋婷 徐" w:date="2025-01-03T16:20:00Z" w16du:dateUtc="2025-01-03T08:20:00Z"/>
                <w:rFonts w:asciiTheme="majorEastAsia" w:eastAsia="標楷體" w:hAnsiTheme="majorEastAsia" w:cstheme="majorEastAsia"/>
                <w:rPrChange w:id="7254" w:author="瑋婷 徐" w:date="2025-01-06T15:34:00Z" w16du:dateUtc="2025-01-06T07:34:00Z">
                  <w:rPr>
                    <w:ins w:id="7255" w:author="瑋婷 徐" w:date="2025-01-03T16:20:00Z" w16du:dateUtc="2025-01-03T08:20:00Z"/>
                    <w:rFonts w:ascii="Times New Roman" w:eastAsia="Times New Roman" w:hAnsi="Times New Roman" w:cs="Times New Roman"/>
                    <w:sz w:val="20"/>
                    <w:szCs w:val="20"/>
                  </w:rPr>
                </w:rPrChange>
              </w:rPr>
              <w:pPrChange w:id="72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5239FE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57" w:author="瑋婷 徐" w:date="2025-01-03T16:20:00Z" w16du:dateUtc="2025-01-03T08:20:00Z"/>
                <w:rFonts w:asciiTheme="majorEastAsia" w:eastAsia="標楷體" w:hAnsiTheme="majorEastAsia" w:cstheme="majorEastAsia"/>
                <w:rPrChange w:id="7258" w:author="瑋婷 徐" w:date="2025-01-06T15:34:00Z" w16du:dateUtc="2025-01-06T07:34:00Z">
                  <w:rPr>
                    <w:ins w:id="7259" w:author="瑋婷 徐" w:date="2025-01-03T16:20:00Z" w16du:dateUtc="2025-01-03T08:20:00Z"/>
                    <w:rFonts w:ascii="Times New Roman" w:eastAsia="Times New Roman" w:hAnsi="Times New Roman" w:cs="Times New Roman"/>
                    <w:sz w:val="20"/>
                    <w:szCs w:val="20"/>
                  </w:rPr>
                </w:rPrChange>
              </w:rPr>
              <w:pPrChange w:id="72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2B98D9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61" w:author="瑋婷 徐" w:date="2025-01-03T16:20:00Z" w16du:dateUtc="2025-01-03T08:20:00Z"/>
                <w:rFonts w:asciiTheme="majorEastAsia" w:eastAsia="標楷體" w:hAnsiTheme="majorEastAsia" w:cstheme="majorEastAsia"/>
                <w:rPrChange w:id="7262" w:author="瑋婷 徐" w:date="2025-01-06T15:34:00Z" w16du:dateUtc="2025-01-06T07:34:00Z">
                  <w:rPr>
                    <w:ins w:id="7263" w:author="瑋婷 徐" w:date="2025-01-03T16:20:00Z" w16du:dateUtc="2025-01-03T08:20:00Z"/>
                    <w:rFonts w:ascii="Times New Roman" w:eastAsia="Times New Roman" w:hAnsi="Times New Roman" w:cs="Times New Roman"/>
                    <w:sz w:val="20"/>
                    <w:szCs w:val="20"/>
                  </w:rPr>
                </w:rPrChange>
              </w:rPr>
              <w:pPrChange w:id="72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37A010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65" w:author="瑋婷 徐" w:date="2025-01-03T16:20:00Z" w16du:dateUtc="2025-01-03T08:20:00Z"/>
                <w:rFonts w:asciiTheme="majorEastAsia" w:eastAsia="標楷體" w:hAnsiTheme="majorEastAsia" w:cstheme="majorEastAsia"/>
                <w:rPrChange w:id="7266" w:author="瑋婷 徐" w:date="2025-01-06T15:34:00Z" w16du:dateUtc="2025-01-06T07:34:00Z">
                  <w:rPr>
                    <w:ins w:id="7267" w:author="瑋婷 徐" w:date="2025-01-03T16:20:00Z" w16du:dateUtc="2025-01-03T08:20:00Z"/>
                    <w:rFonts w:ascii="Times New Roman" w:eastAsia="Times New Roman" w:hAnsi="Times New Roman" w:cs="Times New Roman"/>
                    <w:sz w:val="20"/>
                    <w:szCs w:val="20"/>
                  </w:rPr>
                </w:rPrChange>
              </w:rPr>
              <w:pPrChange w:id="72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63D4401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269" w:author="瑋婷 徐" w:date="2025-01-03T16:33:00Z" w16du:dateUtc="2025-01-03T08:33:00Z"/>
                <w:rFonts w:asciiTheme="majorEastAsia" w:eastAsia="標楷體" w:hAnsiTheme="majorEastAsia" w:cstheme="majorEastAsia"/>
              </w:rPr>
            </w:pPr>
          </w:p>
        </w:tc>
        <w:tc>
          <w:tcPr>
            <w:tcW w:w="134" w:type="pct"/>
            <w:noWrap/>
            <w:hideMark/>
          </w:tcPr>
          <w:p w14:paraId="3A85FFDF" w14:textId="67F958E5"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70" w:author="瑋婷 徐" w:date="2025-01-03T16:20:00Z" w16du:dateUtc="2025-01-03T08:20:00Z"/>
                <w:rFonts w:asciiTheme="majorEastAsia" w:eastAsia="標楷體" w:hAnsiTheme="majorEastAsia" w:cstheme="majorEastAsia"/>
                <w:rPrChange w:id="7271" w:author="瑋婷 徐" w:date="2025-01-06T15:34:00Z" w16du:dateUtc="2025-01-06T07:34:00Z">
                  <w:rPr>
                    <w:ins w:id="7272" w:author="瑋婷 徐" w:date="2025-01-03T16:20:00Z" w16du:dateUtc="2025-01-03T08:20:00Z"/>
                    <w:rFonts w:ascii="Times New Roman" w:eastAsia="Times New Roman" w:hAnsi="Times New Roman" w:cs="Times New Roman"/>
                    <w:sz w:val="20"/>
                    <w:szCs w:val="20"/>
                  </w:rPr>
                </w:rPrChange>
              </w:rPr>
              <w:pPrChange w:id="72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1B5ECC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74" w:author="瑋婷 徐" w:date="2025-01-03T16:20:00Z" w16du:dateUtc="2025-01-03T08:20:00Z"/>
                <w:rFonts w:asciiTheme="majorEastAsia" w:eastAsia="標楷體" w:hAnsiTheme="majorEastAsia" w:cstheme="majorEastAsia"/>
                <w:rPrChange w:id="7275" w:author="瑋婷 徐" w:date="2025-01-06T15:34:00Z" w16du:dateUtc="2025-01-06T07:34:00Z">
                  <w:rPr>
                    <w:ins w:id="7276" w:author="瑋婷 徐" w:date="2025-01-03T16:20:00Z" w16du:dateUtc="2025-01-03T08:20:00Z"/>
                    <w:rFonts w:ascii="Times New Roman" w:eastAsia="Times New Roman" w:hAnsi="Times New Roman" w:cs="Times New Roman"/>
                    <w:sz w:val="20"/>
                    <w:szCs w:val="20"/>
                  </w:rPr>
                </w:rPrChange>
              </w:rPr>
              <w:pPrChange w:id="72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B4A1F5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78" w:author="瑋婷 徐" w:date="2025-01-03T16:20:00Z" w16du:dateUtc="2025-01-03T08:20:00Z"/>
                <w:rFonts w:asciiTheme="majorEastAsia" w:eastAsia="標楷體" w:hAnsiTheme="majorEastAsia" w:cstheme="majorEastAsia"/>
                <w:rPrChange w:id="7279" w:author="瑋婷 徐" w:date="2025-01-06T15:34:00Z" w16du:dateUtc="2025-01-06T07:34:00Z">
                  <w:rPr>
                    <w:ins w:id="7280" w:author="瑋婷 徐" w:date="2025-01-03T16:20:00Z" w16du:dateUtc="2025-01-03T08:20:00Z"/>
                    <w:rFonts w:ascii="Times New Roman" w:eastAsia="Times New Roman" w:hAnsi="Times New Roman" w:cs="Times New Roman"/>
                    <w:sz w:val="20"/>
                    <w:szCs w:val="20"/>
                  </w:rPr>
                </w:rPrChange>
              </w:rPr>
              <w:pPrChange w:id="72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5A0D5D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82" w:author="瑋婷 徐" w:date="2025-01-03T16:20:00Z" w16du:dateUtc="2025-01-03T08:20:00Z"/>
                <w:rFonts w:asciiTheme="majorEastAsia" w:eastAsia="標楷體" w:hAnsiTheme="majorEastAsia" w:cstheme="majorEastAsia"/>
                <w:rPrChange w:id="7283" w:author="瑋婷 徐" w:date="2025-01-06T15:34:00Z" w16du:dateUtc="2025-01-06T07:34:00Z">
                  <w:rPr>
                    <w:ins w:id="7284" w:author="瑋婷 徐" w:date="2025-01-03T16:20:00Z" w16du:dateUtc="2025-01-03T08:20:00Z"/>
                    <w:rFonts w:ascii="Times New Roman" w:eastAsia="Times New Roman" w:hAnsi="Times New Roman" w:cs="Times New Roman"/>
                    <w:sz w:val="20"/>
                    <w:szCs w:val="20"/>
                  </w:rPr>
                </w:rPrChange>
              </w:rPr>
              <w:pPrChange w:id="72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21830B61"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286" w:author="瑋婷 徐" w:date="2025-01-03T16:33:00Z" w16du:dateUtc="2025-01-03T08:33:00Z"/>
                <w:rFonts w:asciiTheme="majorEastAsia" w:eastAsia="標楷體" w:hAnsiTheme="majorEastAsia" w:cstheme="majorEastAsia"/>
                <w:color w:val="000000"/>
              </w:rPr>
            </w:pPr>
          </w:p>
        </w:tc>
        <w:tc>
          <w:tcPr>
            <w:tcW w:w="182" w:type="pct"/>
            <w:noWrap/>
            <w:hideMark/>
          </w:tcPr>
          <w:p w14:paraId="6637C050" w14:textId="31B5AB8D"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87" w:author="瑋婷 徐" w:date="2025-01-03T16:20:00Z" w16du:dateUtc="2025-01-03T08:20:00Z"/>
                <w:rFonts w:asciiTheme="majorEastAsia" w:eastAsia="標楷體" w:hAnsiTheme="majorEastAsia" w:cstheme="majorEastAsia"/>
                <w:color w:val="000000"/>
                <w:rPrChange w:id="7288" w:author="瑋婷 徐" w:date="2025-01-06T15:34:00Z" w16du:dateUtc="2025-01-06T07:34:00Z">
                  <w:rPr>
                    <w:ins w:id="7289" w:author="瑋婷 徐" w:date="2025-01-03T16:20:00Z" w16du:dateUtc="2025-01-03T08:20:00Z"/>
                    <w:rFonts w:cs="Calibri"/>
                    <w:color w:val="000000"/>
                    <w:sz w:val="22"/>
                  </w:rPr>
                </w:rPrChange>
              </w:rPr>
              <w:pPrChange w:id="72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91" w:author="瑋婷 徐" w:date="2025-01-03T16:20:00Z" w16du:dateUtc="2025-01-03T08:20:00Z">
              <w:r w:rsidRPr="00727E7E">
                <w:rPr>
                  <w:rFonts w:asciiTheme="majorEastAsia" w:eastAsia="標楷體" w:hAnsiTheme="majorEastAsia" w:cstheme="majorEastAsia"/>
                  <w:color w:val="000000"/>
                  <w:rPrChange w:id="7292" w:author="瑋婷 徐" w:date="2025-01-06T15:34:00Z" w16du:dateUtc="2025-01-06T07:34:00Z">
                    <w:rPr>
                      <w:rFonts w:cs="Calibri"/>
                      <w:color w:val="000000"/>
                      <w:sz w:val="22"/>
                    </w:rPr>
                  </w:rPrChange>
                </w:rPr>
                <w:t>*</w:t>
              </w:r>
            </w:ins>
          </w:p>
        </w:tc>
        <w:tc>
          <w:tcPr>
            <w:tcW w:w="182" w:type="pct"/>
            <w:noWrap/>
            <w:hideMark/>
          </w:tcPr>
          <w:p w14:paraId="03D9B3E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93" w:author="瑋婷 徐" w:date="2025-01-03T16:20:00Z" w16du:dateUtc="2025-01-03T08:20:00Z"/>
                <w:rFonts w:asciiTheme="majorEastAsia" w:eastAsia="標楷體" w:hAnsiTheme="majorEastAsia" w:cstheme="majorEastAsia"/>
                <w:color w:val="000000"/>
                <w:rPrChange w:id="7294" w:author="瑋婷 徐" w:date="2025-01-06T15:34:00Z" w16du:dateUtc="2025-01-06T07:34:00Z">
                  <w:rPr>
                    <w:ins w:id="7295" w:author="瑋婷 徐" w:date="2025-01-03T16:20:00Z" w16du:dateUtc="2025-01-03T08:20:00Z"/>
                    <w:rFonts w:cs="Calibri"/>
                    <w:color w:val="000000"/>
                    <w:sz w:val="22"/>
                  </w:rPr>
                </w:rPrChange>
              </w:rPr>
              <w:pPrChange w:id="72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1D75B8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97" w:author="瑋婷 徐" w:date="2025-01-03T16:20:00Z" w16du:dateUtc="2025-01-03T08:20:00Z"/>
                <w:rFonts w:asciiTheme="majorEastAsia" w:eastAsia="標楷體" w:hAnsiTheme="majorEastAsia" w:cstheme="majorEastAsia"/>
                <w:rPrChange w:id="7298" w:author="瑋婷 徐" w:date="2025-01-06T15:34:00Z" w16du:dateUtc="2025-01-06T07:34:00Z">
                  <w:rPr>
                    <w:ins w:id="7299" w:author="瑋婷 徐" w:date="2025-01-03T16:20:00Z" w16du:dateUtc="2025-01-03T08:20:00Z"/>
                    <w:rFonts w:ascii="Times New Roman" w:eastAsia="Times New Roman" w:hAnsi="Times New Roman" w:cs="Times New Roman"/>
                    <w:sz w:val="20"/>
                    <w:szCs w:val="20"/>
                  </w:rPr>
                </w:rPrChange>
              </w:rPr>
              <w:pPrChange w:id="73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DDFA6E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01" w:author="瑋婷 徐" w:date="2025-01-03T16:20:00Z" w16du:dateUtc="2025-01-03T08:20:00Z"/>
                <w:rFonts w:asciiTheme="majorEastAsia" w:eastAsia="標楷體" w:hAnsiTheme="majorEastAsia" w:cstheme="majorEastAsia"/>
                <w:rPrChange w:id="7302" w:author="瑋婷 徐" w:date="2025-01-06T15:34:00Z" w16du:dateUtc="2025-01-06T07:34:00Z">
                  <w:rPr>
                    <w:ins w:id="7303" w:author="瑋婷 徐" w:date="2025-01-03T16:20:00Z" w16du:dateUtc="2025-01-03T08:20:00Z"/>
                    <w:rFonts w:ascii="Times New Roman" w:eastAsia="Times New Roman" w:hAnsi="Times New Roman" w:cs="Times New Roman"/>
                    <w:sz w:val="20"/>
                    <w:szCs w:val="20"/>
                  </w:rPr>
                </w:rPrChange>
              </w:rPr>
              <w:pPrChange w:id="73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813E49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05" w:author="瑋婷 徐" w:date="2025-01-03T16:20:00Z" w16du:dateUtc="2025-01-03T08:20:00Z"/>
                <w:rFonts w:asciiTheme="majorEastAsia" w:eastAsia="標楷體" w:hAnsiTheme="majorEastAsia" w:cstheme="majorEastAsia"/>
                <w:rPrChange w:id="7306" w:author="瑋婷 徐" w:date="2025-01-06T15:34:00Z" w16du:dateUtc="2025-01-06T07:34:00Z">
                  <w:rPr>
                    <w:ins w:id="7307" w:author="瑋婷 徐" w:date="2025-01-03T16:20:00Z" w16du:dateUtc="2025-01-03T08:20:00Z"/>
                    <w:rFonts w:ascii="Times New Roman" w:eastAsia="Times New Roman" w:hAnsi="Times New Roman" w:cs="Times New Roman"/>
                    <w:sz w:val="20"/>
                    <w:szCs w:val="20"/>
                  </w:rPr>
                </w:rPrChange>
              </w:rPr>
              <w:pPrChange w:id="73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E35061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09" w:author="瑋婷 徐" w:date="2025-01-03T16:20:00Z" w16du:dateUtc="2025-01-03T08:20:00Z"/>
                <w:rFonts w:asciiTheme="majorEastAsia" w:eastAsia="標楷體" w:hAnsiTheme="majorEastAsia" w:cstheme="majorEastAsia"/>
                <w:rPrChange w:id="7310" w:author="瑋婷 徐" w:date="2025-01-06T15:34:00Z" w16du:dateUtc="2025-01-06T07:34:00Z">
                  <w:rPr>
                    <w:ins w:id="7311" w:author="瑋婷 徐" w:date="2025-01-03T16:20:00Z" w16du:dateUtc="2025-01-03T08:20:00Z"/>
                    <w:rFonts w:ascii="Times New Roman" w:eastAsia="Times New Roman" w:hAnsi="Times New Roman" w:cs="Times New Roman"/>
                    <w:sz w:val="20"/>
                    <w:szCs w:val="20"/>
                  </w:rPr>
                </w:rPrChange>
              </w:rPr>
              <w:pPrChange w:id="73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33771A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13" w:author="瑋婷 徐" w:date="2025-01-03T16:20:00Z" w16du:dateUtc="2025-01-03T08:20:00Z"/>
                <w:rFonts w:asciiTheme="majorEastAsia" w:eastAsia="標楷體" w:hAnsiTheme="majorEastAsia" w:cstheme="majorEastAsia"/>
                <w:rPrChange w:id="7314" w:author="瑋婷 徐" w:date="2025-01-06T15:34:00Z" w16du:dateUtc="2025-01-06T07:34:00Z">
                  <w:rPr>
                    <w:ins w:id="7315" w:author="瑋婷 徐" w:date="2025-01-03T16:20:00Z" w16du:dateUtc="2025-01-03T08:20:00Z"/>
                    <w:rFonts w:ascii="Times New Roman" w:eastAsia="Times New Roman" w:hAnsi="Times New Roman" w:cs="Times New Roman"/>
                    <w:sz w:val="20"/>
                    <w:szCs w:val="20"/>
                  </w:rPr>
                </w:rPrChange>
              </w:rPr>
              <w:pPrChange w:id="73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10FF09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17" w:author="瑋婷 徐" w:date="2025-01-03T16:20:00Z" w16du:dateUtc="2025-01-03T08:20:00Z"/>
                <w:rFonts w:asciiTheme="majorEastAsia" w:eastAsia="標楷體" w:hAnsiTheme="majorEastAsia" w:cstheme="majorEastAsia"/>
                <w:rPrChange w:id="7318" w:author="瑋婷 徐" w:date="2025-01-06T15:34:00Z" w16du:dateUtc="2025-01-06T07:34:00Z">
                  <w:rPr>
                    <w:ins w:id="7319" w:author="瑋婷 徐" w:date="2025-01-03T16:20:00Z" w16du:dateUtc="2025-01-03T08:20:00Z"/>
                    <w:rFonts w:ascii="Times New Roman" w:eastAsia="Times New Roman" w:hAnsi="Times New Roman" w:cs="Times New Roman"/>
                    <w:sz w:val="20"/>
                    <w:szCs w:val="20"/>
                  </w:rPr>
                </w:rPrChange>
              </w:rPr>
              <w:pPrChange w:id="73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179B477C" w14:textId="77777777" w:rsidTr="00B436F0">
        <w:trPr>
          <w:cnfStyle w:val="000000100000" w:firstRow="0" w:lastRow="0" w:firstColumn="0" w:lastColumn="0" w:oddVBand="0" w:evenVBand="0" w:oddHBand="1" w:evenHBand="0" w:firstRowFirstColumn="0" w:firstRowLastColumn="0" w:lastRowFirstColumn="0" w:lastRowLastColumn="0"/>
          <w:trHeight w:val="300"/>
          <w:ins w:id="7321"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4F3F776" w14:textId="77777777" w:rsidR="00DA433E" w:rsidRPr="00727E7E" w:rsidRDefault="00DA433E">
            <w:pPr>
              <w:spacing w:line="360" w:lineRule="auto"/>
              <w:jc w:val="both"/>
              <w:rPr>
                <w:ins w:id="7322" w:author="瑋婷 徐" w:date="2025-01-03T16:20:00Z" w16du:dateUtc="2025-01-03T08:20:00Z"/>
                <w:rFonts w:asciiTheme="majorEastAsia" w:eastAsia="標楷體" w:hAnsiTheme="majorEastAsia" w:cstheme="majorEastAsia"/>
                <w:b w:val="0"/>
                <w:bCs w:val="0"/>
                <w:color w:val="000000"/>
                <w:rPrChange w:id="7323" w:author="瑋婷 徐" w:date="2025-01-06T15:34:00Z" w16du:dateUtc="2025-01-06T07:34:00Z">
                  <w:rPr>
                    <w:ins w:id="7324" w:author="瑋婷 徐" w:date="2025-01-03T16:20:00Z" w16du:dateUtc="2025-01-03T08:20:00Z"/>
                    <w:rFonts w:cs="Calibri"/>
                    <w:color w:val="000000"/>
                    <w:sz w:val="22"/>
                  </w:rPr>
                </w:rPrChange>
              </w:rPr>
              <w:pPrChange w:id="7325" w:author="瑋婷 徐" w:date="2025-01-03T16:21:00Z" w16du:dateUtc="2025-01-03T08:21:00Z">
                <w:pPr/>
              </w:pPrChange>
            </w:pPr>
            <w:ins w:id="7326" w:author="瑋婷 徐" w:date="2025-01-03T16:20:00Z" w16du:dateUtc="2025-01-03T08:20:00Z">
              <w:r w:rsidRPr="00727E7E">
                <w:rPr>
                  <w:rFonts w:asciiTheme="majorEastAsia" w:eastAsia="標楷體" w:hAnsiTheme="majorEastAsia" w:cstheme="majorEastAsia"/>
                  <w:b w:val="0"/>
                  <w:bCs w:val="0"/>
                  <w:color w:val="000000"/>
                  <w:rPrChange w:id="7327" w:author="瑋婷 徐" w:date="2025-01-06T15:34:00Z" w16du:dateUtc="2025-01-06T07:34:00Z">
                    <w:rPr>
                      <w:rFonts w:cs="Calibri"/>
                      <w:color w:val="000000"/>
                      <w:sz w:val="22"/>
                    </w:rPr>
                  </w:rPrChange>
                </w:rPr>
                <w:t>小白鷺</w:t>
              </w:r>
              <w:r w:rsidRPr="00727E7E">
                <w:rPr>
                  <w:rFonts w:asciiTheme="majorEastAsia" w:eastAsia="標楷體" w:hAnsiTheme="majorEastAsia" w:cstheme="majorEastAsia"/>
                  <w:b w:val="0"/>
                  <w:bCs w:val="0"/>
                  <w:color w:val="000000"/>
                  <w:rPrChange w:id="7328" w:author="瑋婷 徐" w:date="2025-01-06T15:34:00Z" w16du:dateUtc="2025-01-06T07:34:00Z">
                    <w:rPr>
                      <w:rFonts w:cs="Calibri"/>
                      <w:color w:val="000000"/>
                      <w:sz w:val="22"/>
                    </w:rPr>
                  </w:rPrChange>
                </w:rPr>
                <w:t xml:space="preserve"> </w:t>
              </w:r>
            </w:ins>
          </w:p>
        </w:tc>
        <w:tc>
          <w:tcPr>
            <w:tcW w:w="1093" w:type="pct"/>
            <w:hideMark/>
          </w:tcPr>
          <w:p w14:paraId="0E69477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29" w:author="瑋婷 徐" w:date="2025-01-03T16:20:00Z" w16du:dateUtc="2025-01-03T08:20:00Z"/>
                <w:rFonts w:asciiTheme="majorEastAsia" w:eastAsia="標楷體" w:hAnsiTheme="majorEastAsia" w:cstheme="majorEastAsia"/>
                <w:i/>
                <w:iCs/>
                <w:color w:val="000000"/>
                <w:rPrChange w:id="7330" w:author="瑋婷 徐" w:date="2025-01-06T15:34:00Z" w16du:dateUtc="2025-01-06T07:34:00Z">
                  <w:rPr>
                    <w:ins w:id="7331" w:author="瑋婷 徐" w:date="2025-01-03T16:20:00Z" w16du:dateUtc="2025-01-03T08:20:00Z"/>
                    <w:rFonts w:cs="Calibri"/>
                    <w:i/>
                    <w:iCs/>
                    <w:color w:val="000000"/>
                    <w:sz w:val="22"/>
                  </w:rPr>
                </w:rPrChange>
              </w:rPr>
              <w:pPrChange w:id="73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333" w:author="瑋婷 徐" w:date="2025-01-03T16:20:00Z" w16du:dateUtc="2025-01-03T08:20:00Z">
              <w:r w:rsidRPr="00727E7E">
                <w:rPr>
                  <w:rFonts w:asciiTheme="majorEastAsia" w:eastAsia="標楷體" w:hAnsiTheme="majorEastAsia" w:cstheme="majorEastAsia"/>
                  <w:i/>
                  <w:iCs/>
                  <w:color w:val="000000"/>
                  <w:rPrChange w:id="7334" w:author="瑋婷 徐" w:date="2025-01-06T15:34:00Z" w16du:dateUtc="2025-01-06T07:34:00Z">
                    <w:rPr>
                      <w:rFonts w:cs="Calibri"/>
                      <w:i/>
                      <w:iCs/>
                      <w:color w:val="000000"/>
                      <w:sz w:val="22"/>
                    </w:rPr>
                  </w:rPrChange>
                </w:rPr>
                <w:t>Egretta garzetta</w:t>
              </w:r>
            </w:ins>
          </w:p>
        </w:tc>
        <w:tc>
          <w:tcPr>
            <w:tcW w:w="134" w:type="pct"/>
            <w:noWrap/>
            <w:hideMark/>
          </w:tcPr>
          <w:p w14:paraId="77E701F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35" w:author="瑋婷 徐" w:date="2025-01-03T16:20:00Z" w16du:dateUtc="2025-01-03T08:20:00Z"/>
                <w:rFonts w:asciiTheme="majorEastAsia" w:eastAsia="標楷體" w:hAnsiTheme="majorEastAsia" w:cstheme="majorEastAsia"/>
                <w:i/>
                <w:iCs/>
                <w:color w:val="000000"/>
                <w:rPrChange w:id="7336" w:author="瑋婷 徐" w:date="2025-01-06T15:34:00Z" w16du:dateUtc="2025-01-06T07:34:00Z">
                  <w:rPr>
                    <w:ins w:id="7337" w:author="瑋婷 徐" w:date="2025-01-03T16:20:00Z" w16du:dateUtc="2025-01-03T08:20:00Z"/>
                    <w:rFonts w:cs="Calibri"/>
                    <w:i/>
                    <w:iCs/>
                    <w:color w:val="000000"/>
                    <w:sz w:val="22"/>
                  </w:rPr>
                </w:rPrChange>
              </w:rPr>
              <w:pPrChange w:id="73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443058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39" w:author="瑋婷 徐" w:date="2025-01-03T16:20:00Z" w16du:dateUtc="2025-01-03T08:20:00Z"/>
                <w:rFonts w:asciiTheme="majorEastAsia" w:eastAsia="標楷體" w:hAnsiTheme="majorEastAsia" w:cstheme="majorEastAsia"/>
                <w:rPrChange w:id="7340" w:author="瑋婷 徐" w:date="2025-01-06T15:34:00Z" w16du:dateUtc="2025-01-06T07:34:00Z">
                  <w:rPr>
                    <w:ins w:id="7341" w:author="瑋婷 徐" w:date="2025-01-03T16:20:00Z" w16du:dateUtc="2025-01-03T08:20:00Z"/>
                    <w:rFonts w:ascii="Times New Roman" w:eastAsia="Times New Roman" w:hAnsi="Times New Roman" w:cs="Times New Roman"/>
                    <w:sz w:val="20"/>
                    <w:szCs w:val="20"/>
                  </w:rPr>
                </w:rPrChange>
              </w:rPr>
              <w:pPrChange w:id="73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A37A05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43" w:author="瑋婷 徐" w:date="2025-01-03T16:20:00Z" w16du:dateUtc="2025-01-03T08:20:00Z"/>
                <w:rFonts w:asciiTheme="majorEastAsia" w:eastAsia="標楷體" w:hAnsiTheme="majorEastAsia" w:cstheme="majorEastAsia"/>
                <w:rPrChange w:id="7344" w:author="瑋婷 徐" w:date="2025-01-06T15:34:00Z" w16du:dateUtc="2025-01-06T07:34:00Z">
                  <w:rPr>
                    <w:ins w:id="7345" w:author="瑋婷 徐" w:date="2025-01-03T16:20:00Z" w16du:dateUtc="2025-01-03T08:20:00Z"/>
                    <w:rFonts w:ascii="Times New Roman" w:eastAsia="Times New Roman" w:hAnsi="Times New Roman" w:cs="Times New Roman"/>
                    <w:sz w:val="20"/>
                    <w:szCs w:val="20"/>
                  </w:rPr>
                </w:rPrChange>
              </w:rPr>
              <w:pPrChange w:id="73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30F58D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47" w:author="瑋婷 徐" w:date="2025-01-03T16:20:00Z" w16du:dateUtc="2025-01-03T08:20:00Z"/>
                <w:rFonts w:asciiTheme="majorEastAsia" w:eastAsia="標楷體" w:hAnsiTheme="majorEastAsia" w:cstheme="majorEastAsia"/>
                <w:rPrChange w:id="7348" w:author="瑋婷 徐" w:date="2025-01-06T15:34:00Z" w16du:dateUtc="2025-01-06T07:34:00Z">
                  <w:rPr>
                    <w:ins w:id="7349" w:author="瑋婷 徐" w:date="2025-01-03T16:20:00Z" w16du:dateUtc="2025-01-03T08:20:00Z"/>
                    <w:rFonts w:ascii="Times New Roman" w:eastAsia="Times New Roman" w:hAnsi="Times New Roman" w:cs="Times New Roman"/>
                    <w:sz w:val="20"/>
                    <w:szCs w:val="20"/>
                  </w:rPr>
                </w:rPrChange>
              </w:rPr>
              <w:pPrChange w:id="73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ED0EAA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51" w:author="瑋婷 徐" w:date="2025-01-03T16:20:00Z" w16du:dateUtc="2025-01-03T08:20:00Z"/>
                <w:rFonts w:asciiTheme="majorEastAsia" w:eastAsia="標楷體" w:hAnsiTheme="majorEastAsia" w:cstheme="majorEastAsia"/>
                <w:color w:val="000000"/>
                <w:rPrChange w:id="7352" w:author="瑋婷 徐" w:date="2025-01-06T15:34:00Z" w16du:dateUtc="2025-01-06T07:34:00Z">
                  <w:rPr>
                    <w:ins w:id="7353" w:author="瑋婷 徐" w:date="2025-01-03T16:20:00Z" w16du:dateUtc="2025-01-03T08:20:00Z"/>
                    <w:rFonts w:cs="Calibri"/>
                    <w:color w:val="000000"/>
                    <w:sz w:val="22"/>
                  </w:rPr>
                </w:rPrChange>
              </w:rPr>
              <w:pPrChange w:id="73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355" w:author="瑋婷 徐" w:date="2025-01-03T16:20:00Z" w16du:dateUtc="2025-01-03T08:20:00Z">
              <w:r w:rsidRPr="00727E7E">
                <w:rPr>
                  <w:rFonts w:asciiTheme="majorEastAsia" w:eastAsia="標楷體" w:hAnsiTheme="majorEastAsia" w:cstheme="majorEastAsia"/>
                  <w:color w:val="000000"/>
                  <w:rPrChange w:id="7356" w:author="瑋婷 徐" w:date="2025-01-06T15:34:00Z" w16du:dateUtc="2025-01-06T07:34:00Z">
                    <w:rPr>
                      <w:rFonts w:cs="Calibri"/>
                      <w:color w:val="000000"/>
                      <w:sz w:val="22"/>
                    </w:rPr>
                  </w:rPrChange>
                </w:rPr>
                <w:t>*</w:t>
              </w:r>
            </w:ins>
          </w:p>
        </w:tc>
        <w:tc>
          <w:tcPr>
            <w:tcW w:w="134" w:type="pct"/>
            <w:noWrap/>
            <w:hideMark/>
          </w:tcPr>
          <w:p w14:paraId="7FC6F6B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57" w:author="瑋婷 徐" w:date="2025-01-03T16:20:00Z" w16du:dateUtc="2025-01-03T08:20:00Z"/>
                <w:rFonts w:asciiTheme="majorEastAsia" w:eastAsia="標楷體" w:hAnsiTheme="majorEastAsia" w:cstheme="majorEastAsia"/>
                <w:color w:val="000000"/>
                <w:rPrChange w:id="7358" w:author="瑋婷 徐" w:date="2025-01-06T15:34:00Z" w16du:dateUtc="2025-01-06T07:34:00Z">
                  <w:rPr>
                    <w:ins w:id="7359" w:author="瑋婷 徐" w:date="2025-01-03T16:20:00Z" w16du:dateUtc="2025-01-03T08:20:00Z"/>
                    <w:rFonts w:cs="Calibri"/>
                    <w:color w:val="000000"/>
                    <w:sz w:val="22"/>
                  </w:rPr>
                </w:rPrChange>
              </w:rPr>
              <w:pPrChange w:id="73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42F173B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361" w:author="瑋婷 徐" w:date="2025-01-03T16:33:00Z" w16du:dateUtc="2025-01-03T08:33:00Z"/>
                <w:rFonts w:asciiTheme="majorEastAsia" w:eastAsia="標楷體" w:hAnsiTheme="majorEastAsia" w:cstheme="majorEastAsia"/>
              </w:rPr>
            </w:pPr>
          </w:p>
        </w:tc>
        <w:tc>
          <w:tcPr>
            <w:tcW w:w="134" w:type="pct"/>
            <w:noWrap/>
            <w:hideMark/>
          </w:tcPr>
          <w:p w14:paraId="0EF483FC" w14:textId="60AC0966"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62" w:author="瑋婷 徐" w:date="2025-01-03T16:20:00Z" w16du:dateUtc="2025-01-03T08:20:00Z"/>
                <w:rFonts w:asciiTheme="majorEastAsia" w:eastAsia="標楷體" w:hAnsiTheme="majorEastAsia" w:cstheme="majorEastAsia"/>
                <w:rPrChange w:id="7363" w:author="瑋婷 徐" w:date="2025-01-06T15:34:00Z" w16du:dateUtc="2025-01-06T07:34:00Z">
                  <w:rPr>
                    <w:ins w:id="7364" w:author="瑋婷 徐" w:date="2025-01-03T16:20:00Z" w16du:dateUtc="2025-01-03T08:20:00Z"/>
                    <w:rFonts w:ascii="Times New Roman" w:eastAsia="Times New Roman" w:hAnsi="Times New Roman" w:cs="Times New Roman"/>
                    <w:sz w:val="20"/>
                    <w:szCs w:val="20"/>
                  </w:rPr>
                </w:rPrChange>
              </w:rPr>
              <w:pPrChange w:id="73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5780D6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66" w:author="瑋婷 徐" w:date="2025-01-03T16:20:00Z" w16du:dateUtc="2025-01-03T08:20:00Z"/>
                <w:rFonts w:asciiTheme="majorEastAsia" w:eastAsia="標楷體" w:hAnsiTheme="majorEastAsia" w:cstheme="majorEastAsia"/>
                <w:rPrChange w:id="7367" w:author="瑋婷 徐" w:date="2025-01-06T15:34:00Z" w16du:dateUtc="2025-01-06T07:34:00Z">
                  <w:rPr>
                    <w:ins w:id="7368" w:author="瑋婷 徐" w:date="2025-01-03T16:20:00Z" w16du:dateUtc="2025-01-03T08:20:00Z"/>
                    <w:rFonts w:ascii="Times New Roman" w:eastAsia="Times New Roman" w:hAnsi="Times New Roman" w:cs="Times New Roman"/>
                    <w:sz w:val="20"/>
                    <w:szCs w:val="20"/>
                  </w:rPr>
                </w:rPrChange>
              </w:rPr>
              <w:pPrChange w:id="73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9A7CEE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70" w:author="瑋婷 徐" w:date="2025-01-03T16:20:00Z" w16du:dateUtc="2025-01-03T08:20:00Z"/>
                <w:rFonts w:asciiTheme="majorEastAsia" w:eastAsia="標楷體" w:hAnsiTheme="majorEastAsia" w:cstheme="majorEastAsia"/>
                <w:rPrChange w:id="7371" w:author="瑋婷 徐" w:date="2025-01-06T15:34:00Z" w16du:dateUtc="2025-01-06T07:34:00Z">
                  <w:rPr>
                    <w:ins w:id="7372" w:author="瑋婷 徐" w:date="2025-01-03T16:20:00Z" w16du:dateUtc="2025-01-03T08:20:00Z"/>
                    <w:rFonts w:ascii="Times New Roman" w:eastAsia="Times New Roman" w:hAnsi="Times New Roman" w:cs="Times New Roman"/>
                    <w:sz w:val="20"/>
                    <w:szCs w:val="20"/>
                  </w:rPr>
                </w:rPrChange>
              </w:rPr>
              <w:pPrChange w:id="73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35B8AE7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74" w:author="瑋婷 徐" w:date="2025-01-03T16:20:00Z" w16du:dateUtc="2025-01-03T08:20:00Z"/>
                <w:rFonts w:asciiTheme="majorEastAsia" w:eastAsia="標楷體" w:hAnsiTheme="majorEastAsia" w:cstheme="majorEastAsia"/>
                <w:rPrChange w:id="7375" w:author="瑋婷 徐" w:date="2025-01-06T15:34:00Z" w16du:dateUtc="2025-01-06T07:34:00Z">
                  <w:rPr>
                    <w:ins w:id="7376" w:author="瑋婷 徐" w:date="2025-01-03T16:20:00Z" w16du:dateUtc="2025-01-03T08:20:00Z"/>
                    <w:rFonts w:ascii="Times New Roman" w:eastAsia="Times New Roman" w:hAnsi="Times New Roman" w:cs="Times New Roman"/>
                    <w:sz w:val="20"/>
                    <w:szCs w:val="20"/>
                  </w:rPr>
                </w:rPrChange>
              </w:rPr>
              <w:pPrChange w:id="73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4408C0DE"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378" w:author="瑋婷 徐" w:date="2025-01-03T16:33:00Z" w16du:dateUtc="2025-01-03T08:33:00Z"/>
                <w:rFonts w:asciiTheme="majorEastAsia" w:eastAsia="標楷體" w:hAnsiTheme="majorEastAsia" w:cstheme="majorEastAsia"/>
                <w:color w:val="000000"/>
              </w:rPr>
            </w:pPr>
          </w:p>
        </w:tc>
        <w:tc>
          <w:tcPr>
            <w:tcW w:w="182" w:type="pct"/>
            <w:noWrap/>
            <w:hideMark/>
          </w:tcPr>
          <w:p w14:paraId="0909B02C" w14:textId="3B5842D5"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79" w:author="瑋婷 徐" w:date="2025-01-03T16:20:00Z" w16du:dateUtc="2025-01-03T08:20:00Z"/>
                <w:rFonts w:asciiTheme="majorEastAsia" w:eastAsia="標楷體" w:hAnsiTheme="majorEastAsia" w:cstheme="majorEastAsia"/>
                <w:color w:val="000000"/>
                <w:rPrChange w:id="7380" w:author="瑋婷 徐" w:date="2025-01-06T15:34:00Z" w16du:dateUtc="2025-01-06T07:34:00Z">
                  <w:rPr>
                    <w:ins w:id="7381" w:author="瑋婷 徐" w:date="2025-01-03T16:20:00Z" w16du:dateUtc="2025-01-03T08:20:00Z"/>
                    <w:rFonts w:cs="Calibri"/>
                    <w:color w:val="000000"/>
                    <w:sz w:val="22"/>
                  </w:rPr>
                </w:rPrChange>
              </w:rPr>
              <w:pPrChange w:id="73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383" w:author="瑋婷 徐" w:date="2025-01-03T16:20:00Z" w16du:dateUtc="2025-01-03T08:20:00Z">
              <w:r w:rsidRPr="00727E7E">
                <w:rPr>
                  <w:rFonts w:asciiTheme="majorEastAsia" w:eastAsia="標楷體" w:hAnsiTheme="majorEastAsia" w:cstheme="majorEastAsia"/>
                  <w:color w:val="000000"/>
                  <w:rPrChange w:id="7384" w:author="瑋婷 徐" w:date="2025-01-06T15:34:00Z" w16du:dateUtc="2025-01-06T07:34:00Z">
                    <w:rPr>
                      <w:rFonts w:cs="Calibri"/>
                      <w:color w:val="000000"/>
                      <w:sz w:val="22"/>
                    </w:rPr>
                  </w:rPrChange>
                </w:rPr>
                <w:t>*</w:t>
              </w:r>
            </w:ins>
          </w:p>
        </w:tc>
        <w:tc>
          <w:tcPr>
            <w:tcW w:w="182" w:type="pct"/>
            <w:noWrap/>
            <w:hideMark/>
          </w:tcPr>
          <w:p w14:paraId="53B8508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85" w:author="瑋婷 徐" w:date="2025-01-03T16:20:00Z" w16du:dateUtc="2025-01-03T08:20:00Z"/>
                <w:rFonts w:asciiTheme="majorEastAsia" w:eastAsia="標楷體" w:hAnsiTheme="majorEastAsia" w:cstheme="majorEastAsia"/>
                <w:color w:val="000000"/>
                <w:rPrChange w:id="7386" w:author="瑋婷 徐" w:date="2025-01-06T15:34:00Z" w16du:dateUtc="2025-01-06T07:34:00Z">
                  <w:rPr>
                    <w:ins w:id="7387" w:author="瑋婷 徐" w:date="2025-01-03T16:20:00Z" w16du:dateUtc="2025-01-03T08:20:00Z"/>
                    <w:rFonts w:cs="Calibri"/>
                    <w:color w:val="000000"/>
                    <w:sz w:val="22"/>
                  </w:rPr>
                </w:rPrChange>
              </w:rPr>
              <w:pPrChange w:id="73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0F5AB3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89" w:author="瑋婷 徐" w:date="2025-01-03T16:20:00Z" w16du:dateUtc="2025-01-03T08:20:00Z"/>
                <w:rFonts w:asciiTheme="majorEastAsia" w:eastAsia="標楷體" w:hAnsiTheme="majorEastAsia" w:cstheme="majorEastAsia"/>
                <w:rPrChange w:id="7390" w:author="瑋婷 徐" w:date="2025-01-06T15:34:00Z" w16du:dateUtc="2025-01-06T07:34:00Z">
                  <w:rPr>
                    <w:ins w:id="7391" w:author="瑋婷 徐" w:date="2025-01-03T16:20:00Z" w16du:dateUtc="2025-01-03T08:20:00Z"/>
                    <w:rFonts w:ascii="Times New Roman" w:eastAsia="Times New Roman" w:hAnsi="Times New Roman" w:cs="Times New Roman"/>
                    <w:sz w:val="20"/>
                    <w:szCs w:val="20"/>
                  </w:rPr>
                </w:rPrChange>
              </w:rPr>
              <w:pPrChange w:id="73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BB595C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93" w:author="瑋婷 徐" w:date="2025-01-03T16:20:00Z" w16du:dateUtc="2025-01-03T08:20:00Z"/>
                <w:rFonts w:asciiTheme="majorEastAsia" w:eastAsia="標楷體" w:hAnsiTheme="majorEastAsia" w:cstheme="majorEastAsia"/>
                <w:rPrChange w:id="7394" w:author="瑋婷 徐" w:date="2025-01-06T15:34:00Z" w16du:dateUtc="2025-01-06T07:34:00Z">
                  <w:rPr>
                    <w:ins w:id="7395" w:author="瑋婷 徐" w:date="2025-01-03T16:20:00Z" w16du:dateUtc="2025-01-03T08:20:00Z"/>
                    <w:rFonts w:ascii="Times New Roman" w:eastAsia="Times New Roman" w:hAnsi="Times New Roman" w:cs="Times New Roman"/>
                    <w:sz w:val="20"/>
                    <w:szCs w:val="20"/>
                  </w:rPr>
                </w:rPrChange>
              </w:rPr>
              <w:pPrChange w:id="73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10409DE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97" w:author="瑋婷 徐" w:date="2025-01-03T16:20:00Z" w16du:dateUtc="2025-01-03T08:20:00Z"/>
                <w:rFonts w:asciiTheme="majorEastAsia" w:eastAsia="標楷體" w:hAnsiTheme="majorEastAsia" w:cstheme="majorEastAsia"/>
                <w:rPrChange w:id="7398" w:author="瑋婷 徐" w:date="2025-01-06T15:34:00Z" w16du:dateUtc="2025-01-06T07:34:00Z">
                  <w:rPr>
                    <w:ins w:id="7399" w:author="瑋婷 徐" w:date="2025-01-03T16:20:00Z" w16du:dateUtc="2025-01-03T08:20:00Z"/>
                    <w:rFonts w:ascii="Times New Roman" w:eastAsia="Times New Roman" w:hAnsi="Times New Roman" w:cs="Times New Roman"/>
                    <w:sz w:val="20"/>
                    <w:szCs w:val="20"/>
                  </w:rPr>
                </w:rPrChange>
              </w:rPr>
              <w:pPrChange w:id="74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19F5BAB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01" w:author="瑋婷 徐" w:date="2025-01-03T16:20:00Z" w16du:dateUtc="2025-01-03T08:20:00Z"/>
                <w:rFonts w:asciiTheme="majorEastAsia" w:eastAsia="標楷體" w:hAnsiTheme="majorEastAsia" w:cstheme="majorEastAsia"/>
                <w:rPrChange w:id="7402" w:author="瑋婷 徐" w:date="2025-01-06T15:34:00Z" w16du:dateUtc="2025-01-06T07:34:00Z">
                  <w:rPr>
                    <w:ins w:id="7403" w:author="瑋婷 徐" w:date="2025-01-03T16:20:00Z" w16du:dateUtc="2025-01-03T08:20:00Z"/>
                    <w:rFonts w:ascii="Times New Roman" w:eastAsia="Times New Roman" w:hAnsi="Times New Roman" w:cs="Times New Roman"/>
                    <w:sz w:val="20"/>
                    <w:szCs w:val="20"/>
                  </w:rPr>
                </w:rPrChange>
              </w:rPr>
              <w:pPrChange w:id="74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30919F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05" w:author="瑋婷 徐" w:date="2025-01-03T16:20:00Z" w16du:dateUtc="2025-01-03T08:20:00Z"/>
                <w:rFonts w:asciiTheme="majorEastAsia" w:eastAsia="標楷體" w:hAnsiTheme="majorEastAsia" w:cstheme="majorEastAsia"/>
                <w:rPrChange w:id="7406" w:author="瑋婷 徐" w:date="2025-01-06T15:34:00Z" w16du:dateUtc="2025-01-06T07:34:00Z">
                  <w:rPr>
                    <w:ins w:id="7407" w:author="瑋婷 徐" w:date="2025-01-03T16:20:00Z" w16du:dateUtc="2025-01-03T08:20:00Z"/>
                    <w:rFonts w:ascii="Times New Roman" w:eastAsia="Times New Roman" w:hAnsi="Times New Roman" w:cs="Times New Roman"/>
                    <w:sz w:val="20"/>
                    <w:szCs w:val="20"/>
                  </w:rPr>
                </w:rPrChange>
              </w:rPr>
              <w:pPrChange w:id="74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F35A22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09" w:author="瑋婷 徐" w:date="2025-01-03T16:20:00Z" w16du:dateUtc="2025-01-03T08:20:00Z"/>
                <w:rFonts w:asciiTheme="majorEastAsia" w:eastAsia="標楷體" w:hAnsiTheme="majorEastAsia" w:cstheme="majorEastAsia"/>
                <w:rPrChange w:id="7410" w:author="瑋婷 徐" w:date="2025-01-06T15:34:00Z" w16du:dateUtc="2025-01-06T07:34:00Z">
                  <w:rPr>
                    <w:ins w:id="7411" w:author="瑋婷 徐" w:date="2025-01-03T16:20:00Z" w16du:dateUtc="2025-01-03T08:20:00Z"/>
                    <w:rFonts w:ascii="Times New Roman" w:eastAsia="Times New Roman" w:hAnsi="Times New Roman" w:cs="Times New Roman"/>
                    <w:sz w:val="20"/>
                    <w:szCs w:val="20"/>
                  </w:rPr>
                </w:rPrChange>
              </w:rPr>
              <w:pPrChange w:id="74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416CD2C7" w14:textId="77777777" w:rsidTr="00B436F0">
        <w:trPr>
          <w:trHeight w:val="300"/>
          <w:ins w:id="7413"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B120DD4" w14:textId="77777777" w:rsidR="00DA433E" w:rsidRPr="00727E7E" w:rsidRDefault="00DA433E">
            <w:pPr>
              <w:spacing w:line="360" w:lineRule="auto"/>
              <w:jc w:val="both"/>
              <w:rPr>
                <w:ins w:id="7414" w:author="瑋婷 徐" w:date="2025-01-03T16:20:00Z" w16du:dateUtc="2025-01-03T08:20:00Z"/>
                <w:rFonts w:asciiTheme="majorEastAsia" w:eastAsia="標楷體" w:hAnsiTheme="majorEastAsia" w:cstheme="majorEastAsia"/>
                <w:b w:val="0"/>
                <w:bCs w:val="0"/>
                <w:color w:val="000000"/>
                <w:rPrChange w:id="7415" w:author="瑋婷 徐" w:date="2025-01-06T15:34:00Z" w16du:dateUtc="2025-01-06T07:34:00Z">
                  <w:rPr>
                    <w:ins w:id="7416" w:author="瑋婷 徐" w:date="2025-01-03T16:20:00Z" w16du:dateUtc="2025-01-03T08:20:00Z"/>
                    <w:rFonts w:cs="Calibri"/>
                    <w:color w:val="000000"/>
                    <w:sz w:val="22"/>
                  </w:rPr>
                </w:rPrChange>
              </w:rPr>
              <w:pPrChange w:id="7417" w:author="瑋婷 徐" w:date="2025-01-03T16:21:00Z" w16du:dateUtc="2025-01-03T08:21:00Z">
                <w:pPr/>
              </w:pPrChange>
            </w:pPr>
            <w:ins w:id="7418" w:author="瑋婷 徐" w:date="2025-01-03T16:20:00Z" w16du:dateUtc="2025-01-03T08:20:00Z">
              <w:r w:rsidRPr="00727E7E">
                <w:rPr>
                  <w:rFonts w:asciiTheme="majorEastAsia" w:eastAsia="標楷體" w:hAnsiTheme="majorEastAsia" w:cstheme="majorEastAsia"/>
                  <w:b w:val="0"/>
                  <w:bCs w:val="0"/>
                  <w:color w:val="000000"/>
                  <w:rPrChange w:id="7419" w:author="瑋婷 徐" w:date="2025-01-06T15:34:00Z" w16du:dateUtc="2025-01-06T07:34:00Z">
                    <w:rPr>
                      <w:rFonts w:cs="Calibri"/>
                      <w:color w:val="000000"/>
                      <w:sz w:val="22"/>
                    </w:rPr>
                  </w:rPrChange>
                </w:rPr>
                <w:t>黃頭鷺</w:t>
              </w:r>
              <w:r w:rsidRPr="00727E7E">
                <w:rPr>
                  <w:rFonts w:asciiTheme="majorEastAsia" w:eastAsia="標楷體" w:hAnsiTheme="majorEastAsia" w:cstheme="majorEastAsia"/>
                  <w:b w:val="0"/>
                  <w:bCs w:val="0"/>
                  <w:color w:val="000000"/>
                  <w:rPrChange w:id="7420" w:author="瑋婷 徐" w:date="2025-01-06T15:34:00Z" w16du:dateUtc="2025-01-06T07:34:00Z">
                    <w:rPr>
                      <w:rFonts w:cs="Calibri"/>
                      <w:color w:val="000000"/>
                      <w:sz w:val="22"/>
                    </w:rPr>
                  </w:rPrChange>
                </w:rPr>
                <w:t xml:space="preserve"> </w:t>
              </w:r>
            </w:ins>
          </w:p>
        </w:tc>
        <w:tc>
          <w:tcPr>
            <w:tcW w:w="1093" w:type="pct"/>
            <w:hideMark/>
          </w:tcPr>
          <w:p w14:paraId="3EA9572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21" w:author="瑋婷 徐" w:date="2025-01-03T16:20:00Z" w16du:dateUtc="2025-01-03T08:20:00Z"/>
                <w:rFonts w:asciiTheme="majorEastAsia" w:eastAsia="標楷體" w:hAnsiTheme="majorEastAsia" w:cstheme="majorEastAsia"/>
                <w:i/>
                <w:iCs/>
                <w:color w:val="000000"/>
                <w:rPrChange w:id="7422" w:author="瑋婷 徐" w:date="2025-01-06T15:34:00Z" w16du:dateUtc="2025-01-06T07:34:00Z">
                  <w:rPr>
                    <w:ins w:id="7423" w:author="瑋婷 徐" w:date="2025-01-03T16:20:00Z" w16du:dateUtc="2025-01-03T08:20:00Z"/>
                    <w:rFonts w:cs="Calibri"/>
                    <w:i/>
                    <w:iCs/>
                    <w:color w:val="000000"/>
                    <w:sz w:val="22"/>
                  </w:rPr>
                </w:rPrChange>
              </w:rPr>
              <w:pPrChange w:id="74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425" w:author="瑋婷 徐" w:date="2025-01-03T16:20:00Z" w16du:dateUtc="2025-01-03T08:20:00Z">
              <w:r w:rsidRPr="00727E7E">
                <w:rPr>
                  <w:rFonts w:asciiTheme="majorEastAsia" w:eastAsia="標楷體" w:hAnsiTheme="majorEastAsia" w:cstheme="majorEastAsia"/>
                  <w:i/>
                  <w:iCs/>
                  <w:color w:val="000000"/>
                  <w:rPrChange w:id="7426" w:author="瑋婷 徐" w:date="2025-01-06T15:34:00Z" w16du:dateUtc="2025-01-06T07:34:00Z">
                    <w:rPr>
                      <w:rFonts w:cs="Calibri"/>
                      <w:i/>
                      <w:iCs/>
                      <w:color w:val="000000"/>
                      <w:sz w:val="22"/>
                    </w:rPr>
                  </w:rPrChange>
                </w:rPr>
                <w:t>Bubulcus ibis</w:t>
              </w:r>
            </w:ins>
          </w:p>
        </w:tc>
        <w:tc>
          <w:tcPr>
            <w:tcW w:w="134" w:type="pct"/>
            <w:noWrap/>
            <w:hideMark/>
          </w:tcPr>
          <w:p w14:paraId="01825F6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27" w:author="瑋婷 徐" w:date="2025-01-03T16:20:00Z" w16du:dateUtc="2025-01-03T08:20:00Z"/>
                <w:rFonts w:asciiTheme="majorEastAsia" w:eastAsia="標楷體" w:hAnsiTheme="majorEastAsia" w:cstheme="majorEastAsia"/>
                <w:color w:val="000000"/>
                <w:rPrChange w:id="7428" w:author="瑋婷 徐" w:date="2025-01-06T15:34:00Z" w16du:dateUtc="2025-01-06T07:34:00Z">
                  <w:rPr>
                    <w:ins w:id="7429" w:author="瑋婷 徐" w:date="2025-01-03T16:20:00Z" w16du:dateUtc="2025-01-03T08:20:00Z"/>
                    <w:rFonts w:cs="Calibri"/>
                    <w:color w:val="000000"/>
                    <w:sz w:val="22"/>
                  </w:rPr>
                </w:rPrChange>
              </w:rPr>
              <w:pPrChange w:id="74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431" w:author="瑋婷 徐" w:date="2025-01-03T16:20:00Z" w16du:dateUtc="2025-01-03T08:20:00Z">
              <w:r w:rsidRPr="00727E7E">
                <w:rPr>
                  <w:rFonts w:asciiTheme="majorEastAsia" w:eastAsia="標楷體" w:hAnsiTheme="majorEastAsia" w:cstheme="majorEastAsia"/>
                  <w:color w:val="000000"/>
                  <w:rPrChange w:id="7432" w:author="瑋婷 徐" w:date="2025-01-06T15:34:00Z" w16du:dateUtc="2025-01-06T07:34:00Z">
                    <w:rPr>
                      <w:rFonts w:cs="Calibri"/>
                      <w:color w:val="000000"/>
                      <w:sz w:val="22"/>
                    </w:rPr>
                  </w:rPrChange>
                </w:rPr>
                <w:t>*</w:t>
              </w:r>
            </w:ins>
          </w:p>
        </w:tc>
        <w:tc>
          <w:tcPr>
            <w:tcW w:w="134" w:type="pct"/>
            <w:noWrap/>
            <w:hideMark/>
          </w:tcPr>
          <w:p w14:paraId="01927DD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33" w:author="瑋婷 徐" w:date="2025-01-03T16:20:00Z" w16du:dateUtc="2025-01-03T08:20:00Z"/>
                <w:rFonts w:asciiTheme="majorEastAsia" w:eastAsia="標楷體" w:hAnsiTheme="majorEastAsia" w:cstheme="majorEastAsia"/>
                <w:color w:val="000000"/>
                <w:rPrChange w:id="7434" w:author="瑋婷 徐" w:date="2025-01-06T15:34:00Z" w16du:dateUtc="2025-01-06T07:34:00Z">
                  <w:rPr>
                    <w:ins w:id="7435" w:author="瑋婷 徐" w:date="2025-01-03T16:20:00Z" w16du:dateUtc="2025-01-03T08:20:00Z"/>
                    <w:rFonts w:cs="Calibri"/>
                    <w:color w:val="000000"/>
                    <w:sz w:val="22"/>
                  </w:rPr>
                </w:rPrChange>
              </w:rPr>
              <w:pPrChange w:id="74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BF1390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37" w:author="瑋婷 徐" w:date="2025-01-03T16:20:00Z" w16du:dateUtc="2025-01-03T08:20:00Z"/>
                <w:rFonts w:asciiTheme="majorEastAsia" w:eastAsia="標楷體" w:hAnsiTheme="majorEastAsia" w:cstheme="majorEastAsia"/>
                <w:rPrChange w:id="7438" w:author="瑋婷 徐" w:date="2025-01-06T15:34:00Z" w16du:dateUtc="2025-01-06T07:34:00Z">
                  <w:rPr>
                    <w:ins w:id="7439" w:author="瑋婷 徐" w:date="2025-01-03T16:20:00Z" w16du:dateUtc="2025-01-03T08:20:00Z"/>
                    <w:rFonts w:ascii="Times New Roman" w:eastAsia="Times New Roman" w:hAnsi="Times New Roman" w:cs="Times New Roman"/>
                    <w:sz w:val="20"/>
                    <w:szCs w:val="20"/>
                  </w:rPr>
                </w:rPrChange>
              </w:rPr>
              <w:pPrChange w:id="74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0269EA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41" w:author="瑋婷 徐" w:date="2025-01-03T16:20:00Z" w16du:dateUtc="2025-01-03T08:20:00Z"/>
                <w:rFonts w:asciiTheme="majorEastAsia" w:eastAsia="標楷體" w:hAnsiTheme="majorEastAsia" w:cstheme="majorEastAsia"/>
                <w:rPrChange w:id="7442" w:author="瑋婷 徐" w:date="2025-01-06T15:34:00Z" w16du:dateUtc="2025-01-06T07:34:00Z">
                  <w:rPr>
                    <w:ins w:id="7443" w:author="瑋婷 徐" w:date="2025-01-03T16:20:00Z" w16du:dateUtc="2025-01-03T08:20:00Z"/>
                    <w:rFonts w:ascii="Times New Roman" w:eastAsia="Times New Roman" w:hAnsi="Times New Roman" w:cs="Times New Roman"/>
                    <w:sz w:val="20"/>
                    <w:szCs w:val="20"/>
                  </w:rPr>
                </w:rPrChange>
              </w:rPr>
              <w:pPrChange w:id="74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4A1E9D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45" w:author="瑋婷 徐" w:date="2025-01-03T16:20:00Z" w16du:dateUtc="2025-01-03T08:20:00Z"/>
                <w:rFonts w:asciiTheme="majorEastAsia" w:eastAsia="標楷體" w:hAnsiTheme="majorEastAsia" w:cstheme="majorEastAsia"/>
                <w:rPrChange w:id="7446" w:author="瑋婷 徐" w:date="2025-01-06T15:34:00Z" w16du:dateUtc="2025-01-06T07:34:00Z">
                  <w:rPr>
                    <w:ins w:id="7447" w:author="瑋婷 徐" w:date="2025-01-03T16:20:00Z" w16du:dateUtc="2025-01-03T08:20:00Z"/>
                    <w:rFonts w:ascii="Times New Roman" w:eastAsia="Times New Roman" w:hAnsi="Times New Roman" w:cs="Times New Roman"/>
                    <w:sz w:val="20"/>
                    <w:szCs w:val="20"/>
                  </w:rPr>
                </w:rPrChange>
              </w:rPr>
              <w:pPrChange w:id="74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29520F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49" w:author="瑋婷 徐" w:date="2025-01-03T16:20:00Z" w16du:dateUtc="2025-01-03T08:20:00Z"/>
                <w:rFonts w:asciiTheme="majorEastAsia" w:eastAsia="標楷體" w:hAnsiTheme="majorEastAsia" w:cstheme="majorEastAsia"/>
                <w:rPrChange w:id="7450" w:author="瑋婷 徐" w:date="2025-01-06T15:34:00Z" w16du:dateUtc="2025-01-06T07:34:00Z">
                  <w:rPr>
                    <w:ins w:id="7451" w:author="瑋婷 徐" w:date="2025-01-03T16:20:00Z" w16du:dateUtc="2025-01-03T08:20:00Z"/>
                    <w:rFonts w:ascii="Times New Roman" w:eastAsia="Times New Roman" w:hAnsi="Times New Roman" w:cs="Times New Roman"/>
                    <w:sz w:val="20"/>
                    <w:szCs w:val="20"/>
                  </w:rPr>
                </w:rPrChange>
              </w:rPr>
              <w:pPrChange w:id="74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B638B6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453" w:author="瑋婷 徐" w:date="2025-01-03T16:33:00Z" w16du:dateUtc="2025-01-03T08:33:00Z"/>
                <w:rFonts w:asciiTheme="majorEastAsia" w:eastAsia="標楷體" w:hAnsiTheme="majorEastAsia" w:cstheme="majorEastAsia"/>
              </w:rPr>
            </w:pPr>
          </w:p>
        </w:tc>
        <w:tc>
          <w:tcPr>
            <w:tcW w:w="134" w:type="pct"/>
            <w:noWrap/>
            <w:hideMark/>
          </w:tcPr>
          <w:p w14:paraId="3E1E9C97" w14:textId="43F1B96E"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54" w:author="瑋婷 徐" w:date="2025-01-03T16:20:00Z" w16du:dateUtc="2025-01-03T08:20:00Z"/>
                <w:rFonts w:asciiTheme="majorEastAsia" w:eastAsia="標楷體" w:hAnsiTheme="majorEastAsia" w:cstheme="majorEastAsia"/>
                <w:rPrChange w:id="7455" w:author="瑋婷 徐" w:date="2025-01-06T15:34:00Z" w16du:dateUtc="2025-01-06T07:34:00Z">
                  <w:rPr>
                    <w:ins w:id="7456" w:author="瑋婷 徐" w:date="2025-01-03T16:20:00Z" w16du:dateUtc="2025-01-03T08:20:00Z"/>
                    <w:rFonts w:ascii="Times New Roman" w:eastAsia="Times New Roman" w:hAnsi="Times New Roman" w:cs="Times New Roman"/>
                    <w:sz w:val="20"/>
                    <w:szCs w:val="20"/>
                  </w:rPr>
                </w:rPrChange>
              </w:rPr>
              <w:pPrChange w:id="74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76A262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58" w:author="瑋婷 徐" w:date="2025-01-03T16:20:00Z" w16du:dateUtc="2025-01-03T08:20:00Z"/>
                <w:rFonts w:asciiTheme="majorEastAsia" w:eastAsia="標楷體" w:hAnsiTheme="majorEastAsia" w:cstheme="majorEastAsia"/>
                <w:rPrChange w:id="7459" w:author="瑋婷 徐" w:date="2025-01-06T15:34:00Z" w16du:dateUtc="2025-01-06T07:34:00Z">
                  <w:rPr>
                    <w:ins w:id="7460" w:author="瑋婷 徐" w:date="2025-01-03T16:20:00Z" w16du:dateUtc="2025-01-03T08:20:00Z"/>
                    <w:rFonts w:ascii="Times New Roman" w:eastAsia="Times New Roman" w:hAnsi="Times New Roman" w:cs="Times New Roman"/>
                    <w:sz w:val="20"/>
                    <w:szCs w:val="20"/>
                  </w:rPr>
                </w:rPrChange>
              </w:rPr>
              <w:pPrChange w:id="74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E472D3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62" w:author="瑋婷 徐" w:date="2025-01-03T16:20:00Z" w16du:dateUtc="2025-01-03T08:20:00Z"/>
                <w:rFonts w:asciiTheme="majorEastAsia" w:eastAsia="標楷體" w:hAnsiTheme="majorEastAsia" w:cstheme="majorEastAsia"/>
                <w:rPrChange w:id="7463" w:author="瑋婷 徐" w:date="2025-01-06T15:34:00Z" w16du:dateUtc="2025-01-06T07:34:00Z">
                  <w:rPr>
                    <w:ins w:id="7464" w:author="瑋婷 徐" w:date="2025-01-03T16:20:00Z" w16du:dateUtc="2025-01-03T08:20:00Z"/>
                    <w:rFonts w:ascii="Times New Roman" w:eastAsia="Times New Roman" w:hAnsi="Times New Roman" w:cs="Times New Roman"/>
                    <w:sz w:val="20"/>
                    <w:szCs w:val="20"/>
                  </w:rPr>
                </w:rPrChange>
              </w:rPr>
              <w:pPrChange w:id="74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B9F736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66" w:author="瑋婷 徐" w:date="2025-01-03T16:20:00Z" w16du:dateUtc="2025-01-03T08:20:00Z"/>
                <w:rFonts w:asciiTheme="majorEastAsia" w:eastAsia="標楷體" w:hAnsiTheme="majorEastAsia" w:cstheme="majorEastAsia"/>
                <w:rPrChange w:id="7467" w:author="瑋婷 徐" w:date="2025-01-06T15:34:00Z" w16du:dateUtc="2025-01-06T07:34:00Z">
                  <w:rPr>
                    <w:ins w:id="7468" w:author="瑋婷 徐" w:date="2025-01-03T16:20:00Z" w16du:dateUtc="2025-01-03T08:20:00Z"/>
                    <w:rFonts w:ascii="Times New Roman" w:eastAsia="Times New Roman" w:hAnsi="Times New Roman" w:cs="Times New Roman"/>
                    <w:sz w:val="20"/>
                    <w:szCs w:val="20"/>
                  </w:rPr>
                </w:rPrChange>
              </w:rPr>
              <w:pPrChange w:id="74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2B4216F"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470" w:author="瑋婷 徐" w:date="2025-01-03T16:33:00Z" w16du:dateUtc="2025-01-03T08:33:00Z"/>
                <w:rFonts w:asciiTheme="majorEastAsia" w:eastAsia="標楷體" w:hAnsiTheme="majorEastAsia" w:cstheme="majorEastAsia"/>
              </w:rPr>
            </w:pPr>
          </w:p>
        </w:tc>
        <w:tc>
          <w:tcPr>
            <w:tcW w:w="182" w:type="pct"/>
            <w:noWrap/>
            <w:hideMark/>
          </w:tcPr>
          <w:p w14:paraId="7F1ADBCE" w14:textId="1EDBD62C"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71" w:author="瑋婷 徐" w:date="2025-01-03T16:20:00Z" w16du:dateUtc="2025-01-03T08:20:00Z"/>
                <w:rFonts w:asciiTheme="majorEastAsia" w:eastAsia="標楷體" w:hAnsiTheme="majorEastAsia" w:cstheme="majorEastAsia"/>
                <w:rPrChange w:id="7472" w:author="瑋婷 徐" w:date="2025-01-06T15:34:00Z" w16du:dateUtc="2025-01-06T07:34:00Z">
                  <w:rPr>
                    <w:ins w:id="7473" w:author="瑋婷 徐" w:date="2025-01-03T16:20:00Z" w16du:dateUtc="2025-01-03T08:20:00Z"/>
                    <w:rFonts w:ascii="Times New Roman" w:eastAsia="Times New Roman" w:hAnsi="Times New Roman" w:cs="Times New Roman"/>
                    <w:sz w:val="20"/>
                    <w:szCs w:val="20"/>
                  </w:rPr>
                </w:rPrChange>
              </w:rPr>
              <w:pPrChange w:id="74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46F602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75" w:author="瑋婷 徐" w:date="2025-01-03T16:20:00Z" w16du:dateUtc="2025-01-03T08:20:00Z"/>
                <w:rFonts w:asciiTheme="majorEastAsia" w:eastAsia="標楷體" w:hAnsiTheme="majorEastAsia" w:cstheme="majorEastAsia"/>
                <w:rPrChange w:id="7476" w:author="瑋婷 徐" w:date="2025-01-06T15:34:00Z" w16du:dateUtc="2025-01-06T07:34:00Z">
                  <w:rPr>
                    <w:ins w:id="7477" w:author="瑋婷 徐" w:date="2025-01-03T16:20:00Z" w16du:dateUtc="2025-01-03T08:20:00Z"/>
                    <w:rFonts w:ascii="Times New Roman" w:eastAsia="Times New Roman" w:hAnsi="Times New Roman" w:cs="Times New Roman"/>
                    <w:sz w:val="20"/>
                    <w:szCs w:val="20"/>
                  </w:rPr>
                </w:rPrChange>
              </w:rPr>
              <w:pPrChange w:id="74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FC97F6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79" w:author="瑋婷 徐" w:date="2025-01-03T16:20:00Z" w16du:dateUtc="2025-01-03T08:20:00Z"/>
                <w:rFonts w:asciiTheme="majorEastAsia" w:eastAsia="標楷體" w:hAnsiTheme="majorEastAsia" w:cstheme="majorEastAsia"/>
                <w:rPrChange w:id="7480" w:author="瑋婷 徐" w:date="2025-01-06T15:34:00Z" w16du:dateUtc="2025-01-06T07:34:00Z">
                  <w:rPr>
                    <w:ins w:id="7481" w:author="瑋婷 徐" w:date="2025-01-03T16:20:00Z" w16du:dateUtc="2025-01-03T08:20:00Z"/>
                    <w:rFonts w:ascii="Times New Roman" w:eastAsia="Times New Roman" w:hAnsi="Times New Roman" w:cs="Times New Roman"/>
                    <w:sz w:val="20"/>
                    <w:szCs w:val="20"/>
                  </w:rPr>
                </w:rPrChange>
              </w:rPr>
              <w:pPrChange w:id="74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0288EB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83" w:author="瑋婷 徐" w:date="2025-01-03T16:20:00Z" w16du:dateUtc="2025-01-03T08:20:00Z"/>
                <w:rFonts w:asciiTheme="majorEastAsia" w:eastAsia="標楷體" w:hAnsiTheme="majorEastAsia" w:cstheme="majorEastAsia"/>
                <w:rPrChange w:id="7484" w:author="瑋婷 徐" w:date="2025-01-06T15:34:00Z" w16du:dateUtc="2025-01-06T07:34:00Z">
                  <w:rPr>
                    <w:ins w:id="7485" w:author="瑋婷 徐" w:date="2025-01-03T16:20:00Z" w16du:dateUtc="2025-01-03T08:20:00Z"/>
                    <w:rFonts w:ascii="Times New Roman" w:eastAsia="Times New Roman" w:hAnsi="Times New Roman" w:cs="Times New Roman"/>
                    <w:sz w:val="20"/>
                    <w:szCs w:val="20"/>
                  </w:rPr>
                </w:rPrChange>
              </w:rPr>
              <w:pPrChange w:id="74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EF7103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87" w:author="瑋婷 徐" w:date="2025-01-03T16:20:00Z" w16du:dateUtc="2025-01-03T08:20:00Z"/>
                <w:rFonts w:asciiTheme="majorEastAsia" w:eastAsia="標楷體" w:hAnsiTheme="majorEastAsia" w:cstheme="majorEastAsia"/>
                <w:rPrChange w:id="7488" w:author="瑋婷 徐" w:date="2025-01-06T15:34:00Z" w16du:dateUtc="2025-01-06T07:34:00Z">
                  <w:rPr>
                    <w:ins w:id="7489" w:author="瑋婷 徐" w:date="2025-01-03T16:20:00Z" w16du:dateUtc="2025-01-03T08:20:00Z"/>
                    <w:rFonts w:ascii="Times New Roman" w:eastAsia="Times New Roman" w:hAnsi="Times New Roman" w:cs="Times New Roman"/>
                    <w:sz w:val="20"/>
                    <w:szCs w:val="20"/>
                  </w:rPr>
                </w:rPrChange>
              </w:rPr>
              <w:pPrChange w:id="74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735E7D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91" w:author="瑋婷 徐" w:date="2025-01-03T16:20:00Z" w16du:dateUtc="2025-01-03T08:20:00Z"/>
                <w:rFonts w:asciiTheme="majorEastAsia" w:eastAsia="標楷體" w:hAnsiTheme="majorEastAsia" w:cstheme="majorEastAsia"/>
                <w:rPrChange w:id="7492" w:author="瑋婷 徐" w:date="2025-01-06T15:34:00Z" w16du:dateUtc="2025-01-06T07:34:00Z">
                  <w:rPr>
                    <w:ins w:id="7493" w:author="瑋婷 徐" w:date="2025-01-03T16:20:00Z" w16du:dateUtc="2025-01-03T08:20:00Z"/>
                    <w:rFonts w:ascii="Times New Roman" w:eastAsia="Times New Roman" w:hAnsi="Times New Roman" w:cs="Times New Roman"/>
                    <w:sz w:val="20"/>
                    <w:szCs w:val="20"/>
                  </w:rPr>
                </w:rPrChange>
              </w:rPr>
              <w:pPrChange w:id="74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A0B34F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95" w:author="瑋婷 徐" w:date="2025-01-03T16:20:00Z" w16du:dateUtc="2025-01-03T08:20:00Z"/>
                <w:rFonts w:asciiTheme="majorEastAsia" w:eastAsia="標楷體" w:hAnsiTheme="majorEastAsia" w:cstheme="majorEastAsia"/>
                <w:rPrChange w:id="7496" w:author="瑋婷 徐" w:date="2025-01-06T15:34:00Z" w16du:dateUtc="2025-01-06T07:34:00Z">
                  <w:rPr>
                    <w:ins w:id="7497" w:author="瑋婷 徐" w:date="2025-01-03T16:20:00Z" w16du:dateUtc="2025-01-03T08:20:00Z"/>
                    <w:rFonts w:ascii="Times New Roman" w:eastAsia="Times New Roman" w:hAnsi="Times New Roman" w:cs="Times New Roman"/>
                    <w:sz w:val="20"/>
                    <w:szCs w:val="20"/>
                  </w:rPr>
                </w:rPrChange>
              </w:rPr>
              <w:pPrChange w:id="74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AFB9AC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99" w:author="瑋婷 徐" w:date="2025-01-03T16:20:00Z" w16du:dateUtc="2025-01-03T08:20:00Z"/>
                <w:rFonts w:asciiTheme="majorEastAsia" w:eastAsia="標楷體" w:hAnsiTheme="majorEastAsia" w:cstheme="majorEastAsia"/>
                <w:rPrChange w:id="7500" w:author="瑋婷 徐" w:date="2025-01-06T15:34:00Z" w16du:dateUtc="2025-01-06T07:34:00Z">
                  <w:rPr>
                    <w:ins w:id="7501" w:author="瑋婷 徐" w:date="2025-01-03T16:20:00Z" w16du:dateUtc="2025-01-03T08:20:00Z"/>
                    <w:rFonts w:ascii="Times New Roman" w:eastAsia="Times New Roman" w:hAnsi="Times New Roman" w:cs="Times New Roman"/>
                    <w:sz w:val="20"/>
                    <w:szCs w:val="20"/>
                  </w:rPr>
                </w:rPrChange>
              </w:rPr>
              <w:pPrChange w:id="75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6F43D1AA" w14:textId="77777777" w:rsidTr="00B436F0">
        <w:trPr>
          <w:cnfStyle w:val="000000100000" w:firstRow="0" w:lastRow="0" w:firstColumn="0" w:lastColumn="0" w:oddVBand="0" w:evenVBand="0" w:oddHBand="1" w:evenHBand="0" w:firstRowFirstColumn="0" w:firstRowLastColumn="0" w:lastRowFirstColumn="0" w:lastRowLastColumn="0"/>
          <w:trHeight w:val="300"/>
          <w:ins w:id="7503"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06DEEF05" w14:textId="77777777" w:rsidR="00DA433E" w:rsidRPr="00727E7E" w:rsidRDefault="00DA433E">
            <w:pPr>
              <w:spacing w:line="360" w:lineRule="auto"/>
              <w:jc w:val="both"/>
              <w:rPr>
                <w:ins w:id="7504" w:author="瑋婷 徐" w:date="2025-01-03T16:20:00Z" w16du:dateUtc="2025-01-03T08:20:00Z"/>
                <w:rFonts w:asciiTheme="majorEastAsia" w:eastAsia="標楷體" w:hAnsiTheme="majorEastAsia" w:cstheme="majorEastAsia"/>
                <w:b w:val="0"/>
                <w:bCs w:val="0"/>
                <w:color w:val="000000"/>
                <w:rPrChange w:id="7505" w:author="瑋婷 徐" w:date="2025-01-06T15:34:00Z" w16du:dateUtc="2025-01-06T07:34:00Z">
                  <w:rPr>
                    <w:ins w:id="7506" w:author="瑋婷 徐" w:date="2025-01-03T16:20:00Z" w16du:dateUtc="2025-01-03T08:20:00Z"/>
                    <w:rFonts w:cs="Calibri"/>
                    <w:color w:val="000000"/>
                    <w:sz w:val="22"/>
                  </w:rPr>
                </w:rPrChange>
              </w:rPr>
              <w:pPrChange w:id="7507" w:author="瑋婷 徐" w:date="2025-01-03T16:21:00Z" w16du:dateUtc="2025-01-03T08:21:00Z">
                <w:pPr/>
              </w:pPrChange>
            </w:pPr>
            <w:ins w:id="7508" w:author="瑋婷 徐" w:date="2025-01-03T16:20:00Z" w16du:dateUtc="2025-01-03T08:20:00Z">
              <w:r w:rsidRPr="00727E7E">
                <w:rPr>
                  <w:rFonts w:asciiTheme="majorEastAsia" w:eastAsia="標楷體" w:hAnsiTheme="majorEastAsia" w:cstheme="majorEastAsia"/>
                  <w:b w:val="0"/>
                  <w:bCs w:val="0"/>
                  <w:color w:val="000000"/>
                  <w:rPrChange w:id="7509" w:author="瑋婷 徐" w:date="2025-01-06T15:34:00Z" w16du:dateUtc="2025-01-06T07:34:00Z">
                    <w:rPr>
                      <w:rFonts w:cs="Calibri"/>
                      <w:color w:val="000000"/>
                      <w:sz w:val="22"/>
                    </w:rPr>
                  </w:rPrChange>
                </w:rPr>
                <w:t>夜鷺</w:t>
              </w:r>
              <w:r w:rsidRPr="00727E7E">
                <w:rPr>
                  <w:rFonts w:asciiTheme="majorEastAsia" w:eastAsia="標楷體" w:hAnsiTheme="majorEastAsia" w:cstheme="majorEastAsia"/>
                  <w:b w:val="0"/>
                  <w:bCs w:val="0"/>
                  <w:color w:val="000000"/>
                  <w:rPrChange w:id="7510" w:author="瑋婷 徐" w:date="2025-01-06T15:34:00Z" w16du:dateUtc="2025-01-06T07:34:00Z">
                    <w:rPr>
                      <w:rFonts w:cs="Calibri"/>
                      <w:color w:val="000000"/>
                      <w:sz w:val="22"/>
                    </w:rPr>
                  </w:rPrChange>
                </w:rPr>
                <w:t xml:space="preserve"> </w:t>
              </w:r>
            </w:ins>
          </w:p>
        </w:tc>
        <w:tc>
          <w:tcPr>
            <w:tcW w:w="1093" w:type="pct"/>
            <w:hideMark/>
          </w:tcPr>
          <w:p w14:paraId="3184345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11" w:author="瑋婷 徐" w:date="2025-01-03T16:20:00Z" w16du:dateUtc="2025-01-03T08:20:00Z"/>
                <w:rFonts w:asciiTheme="majorEastAsia" w:eastAsia="標楷體" w:hAnsiTheme="majorEastAsia" w:cstheme="majorEastAsia"/>
                <w:i/>
                <w:iCs/>
                <w:color w:val="000000"/>
                <w:rPrChange w:id="7512" w:author="瑋婷 徐" w:date="2025-01-06T15:34:00Z" w16du:dateUtc="2025-01-06T07:34:00Z">
                  <w:rPr>
                    <w:ins w:id="7513" w:author="瑋婷 徐" w:date="2025-01-03T16:20:00Z" w16du:dateUtc="2025-01-03T08:20:00Z"/>
                    <w:rFonts w:cs="Calibri"/>
                    <w:i/>
                    <w:iCs/>
                    <w:color w:val="000000"/>
                    <w:sz w:val="22"/>
                  </w:rPr>
                </w:rPrChange>
              </w:rPr>
              <w:pPrChange w:id="75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515" w:author="瑋婷 徐" w:date="2025-01-03T16:20:00Z" w16du:dateUtc="2025-01-03T08:20:00Z">
              <w:r w:rsidRPr="00727E7E">
                <w:rPr>
                  <w:rFonts w:asciiTheme="majorEastAsia" w:eastAsia="標楷體" w:hAnsiTheme="majorEastAsia" w:cstheme="majorEastAsia"/>
                  <w:i/>
                  <w:iCs/>
                  <w:color w:val="000000"/>
                  <w:rPrChange w:id="7516" w:author="瑋婷 徐" w:date="2025-01-06T15:34:00Z" w16du:dateUtc="2025-01-06T07:34:00Z">
                    <w:rPr>
                      <w:rFonts w:cs="Calibri"/>
                      <w:i/>
                      <w:iCs/>
                      <w:color w:val="000000"/>
                      <w:sz w:val="22"/>
                    </w:rPr>
                  </w:rPrChange>
                </w:rPr>
                <w:t>Nycticorax nycticorax</w:t>
              </w:r>
            </w:ins>
          </w:p>
        </w:tc>
        <w:tc>
          <w:tcPr>
            <w:tcW w:w="134" w:type="pct"/>
            <w:noWrap/>
            <w:hideMark/>
          </w:tcPr>
          <w:p w14:paraId="37D79BF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17" w:author="瑋婷 徐" w:date="2025-01-03T16:20:00Z" w16du:dateUtc="2025-01-03T08:20:00Z"/>
                <w:rFonts w:asciiTheme="majorEastAsia" w:eastAsia="標楷體" w:hAnsiTheme="majorEastAsia" w:cstheme="majorEastAsia"/>
                <w:color w:val="000000"/>
                <w:rPrChange w:id="7518" w:author="瑋婷 徐" w:date="2025-01-06T15:34:00Z" w16du:dateUtc="2025-01-06T07:34:00Z">
                  <w:rPr>
                    <w:ins w:id="7519" w:author="瑋婷 徐" w:date="2025-01-03T16:20:00Z" w16du:dateUtc="2025-01-03T08:20:00Z"/>
                    <w:rFonts w:cs="Calibri"/>
                    <w:color w:val="000000"/>
                    <w:sz w:val="22"/>
                  </w:rPr>
                </w:rPrChange>
              </w:rPr>
              <w:pPrChange w:id="75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521" w:author="瑋婷 徐" w:date="2025-01-03T16:20:00Z" w16du:dateUtc="2025-01-03T08:20:00Z">
              <w:r w:rsidRPr="00727E7E">
                <w:rPr>
                  <w:rFonts w:asciiTheme="majorEastAsia" w:eastAsia="標楷體" w:hAnsiTheme="majorEastAsia" w:cstheme="majorEastAsia"/>
                  <w:color w:val="000000"/>
                  <w:rPrChange w:id="7522" w:author="瑋婷 徐" w:date="2025-01-06T15:34:00Z" w16du:dateUtc="2025-01-06T07:34:00Z">
                    <w:rPr>
                      <w:rFonts w:cs="Calibri"/>
                      <w:color w:val="000000"/>
                      <w:sz w:val="22"/>
                    </w:rPr>
                  </w:rPrChange>
                </w:rPr>
                <w:t>*</w:t>
              </w:r>
            </w:ins>
          </w:p>
        </w:tc>
        <w:tc>
          <w:tcPr>
            <w:tcW w:w="134" w:type="pct"/>
            <w:noWrap/>
            <w:hideMark/>
          </w:tcPr>
          <w:p w14:paraId="6586D70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23" w:author="瑋婷 徐" w:date="2025-01-03T16:20:00Z" w16du:dateUtc="2025-01-03T08:20:00Z"/>
                <w:rFonts w:asciiTheme="majorEastAsia" w:eastAsia="標楷體" w:hAnsiTheme="majorEastAsia" w:cstheme="majorEastAsia"/>
                <w:color w:val="000000"/>
                <w:rPrChange w:id="7524" w:author="瑋婷 徐" w:date="2025-01-06T15:34:00Z" w16du:dateUtc="2025-01-06T07:34:00Z">
                  <w:rPr>
                    <w:ins w:id="7525" w:author="瑋婷 徐" w:date="2025-01-03T16:20:00Z" w16du:dateUtc="2025-01-03T08:20:00Z"/>
                    <w:rFonts w:cs="Calibri"/>
                    <w:color w:val="000000"/>
                    <w:sz w:val="22"/>
                  </w:rPr>
                </w:rPrChange>
              </w:rPr>
              <w:pPrChange w:id="75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0F3026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27" w:author="瑋婷 徐" w:date="2025-01-03T16:20:00Z" w16du:dateUtc="2025-01-03T08:20:00Z"/>
                <w:rFonts w:asciiTheme="majorEastAsia" w:eastAsia="標楷體" w:hAnsiTheme="majorEastAsia" w:cstheme="majorEastAsia"/>
                <w:rPrChange w:id="7528" w:author="瑋婷 徐" w:date="2025-01-06T15:34:00Z" w16du:dateUtc="2025-01-06T07:34:00Z">
                  <w:rPr>
                    <w:ins w:id="7529" w:author="瑋婷 徐" w:date="2025-01-03T16:20:00Z" w16du:dateUtc="2025-01-03T08:20:00Z"/>
                    <w:rFonts w:ascii="Times New Roman" w:eastAsia="Times New Roman" w:hAnsi="Times New Roman" w:cs="Times New Roman"/>
                    <w:sz w:val="20"/>
                    <w:szCs w:val="20"/>
                  </w:rPr>
                </w:rPrChange>
              </w:rPr>
              <w:pPrChange w:id="75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5AFF66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31" w:author="瑋婷 徐" w:date="2025-01-03T16:20:00Z" w16du:dateUtc="2025-01-03T08:20:00Z"/>
                <w:rFonts w:asciiTheme="majorEastAsia" w:eastAsia="標楷體" w:hAnsiTheme="majorEastAsia" w:cstheme="majorEastAsia"/>
                <w:rPrChange w:id="7532" w:author="瑋婷 徐" w:date="2025-01-06T15:34:00Z" w16du:dateUtc="2025-01-06T07:34:00Z">
                  <w:rPr>
                    <w:ins w:id="7533" w:author="瑋婷 徐" w:date="2025-01-03T16:20:00Z" w16du:dateUtc="2025-01-03T08:20:00Z"/>
                    <w:rFonts w:ascii="Times New Roman" w:eastAsia="Times New Roman" w:hAnsi="Times New Roman" w:cs="Times New Roman"/>
                    <w:sz w:val="20"/>
                    <w:szCs w:val="20"/>
                  </w:rPr>
                </w:rPrChange>
              </w:rPr>
              <w:pPrChange w:id="75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A8B62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35" w:author="瑋婷 徐" w:date="2025-01-03T16:20:00Z" w16du:dateUtc="2025-01-03T08:20:00Z"/>
                <w:rFonts w:asciiTheme="majorEastAsia" w:eastAsia="標楷體" w:hAnsiTheme="majorEastAsia" w:cstheme="majorEastAsia"/>
                <w:rPrChange w:id="7536" w:author="瑋婷 徐" w:date="2025-01-06T15:34:00Z" w16du:dateUtc="2025-01-06T07:34:00Z">
                  <w:rPr>
                    <w:ins w:id="7537" w:author="瑋婷 徐" w:date="2025-01-03T16:20:00Z" w16du:dateUtc="2025-01-03T08:20:00Z"/>
                    <w:rFonts w:ascii="Times New Roman" w:eastAsia="Times New Roman" w:hAnsi="Times New Roman" w:cs="Times New Roman"/>
                    <w:sz w:val="20"/>
                    <w:szCs w:val="20"/>
                  </w:rPr>
                </w:rPrChange>
              </w:rPr>
              <w:pPrChange w:id="75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05DBBF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39" w:author="瑋婷 徐" w:date="2025-01-03T16:20:00Z" w16du:dateUtc="2025-01-03T08:20:00Z"/>
                <w:rFonts w:asciiTheme="majorEastAsia" w:eastAsia="標楷體" w:hAnsiTheme="majorEastAsia" w:cstheme="majorEastAsia"/>
                <w:rPrChange w:id="7540" w:author="瑋婷 徐" w:date="2025-01-06T15:34:00Z" w16du:dateUtc="2025-01-06T07:34:00Z">
                  <w:rPr>
                    <w:ins w:id="7541" w:author="瑋婷 徐" w:date="2025-01-03T16:20:00Z" w16du:dateUtc="2025-01-03T08:20:00Z"/>
                    <w:rFonts w:ascii="Times New Roman" w:eastAsia="Times New Roman" w:hAnsi="Times New Roman" w:cs="Times New Roman"/>
                    <w:sz w:val="20"/>
                    <w:szCs w:val="20"/>
                  </w:rPr>
                </w:rPrChange>
              </w:rPr>
              <w:pPrChange w:id="75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669C2FF4"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543" w:author="瑋婷 徐" w:date="2025-01-03T16:33:00Z" w16du:dateUtc="2025-01-03T08:33:00Z"/>
                <w:rFonts w:asciiTheme="majorEastAsia" w:eastAsia="標楷體" w:hAnsiTheme="majorEastAsia" w:cstheme="majorEastAsia"/>
              </w:rPr>
            </w:pPr>
          </w:p>
        </w:tc>
        <w:tc>
          <w:tcPr>
            <w:tcW w:w="134" w:type="pct"/>
            <w:noWrap/>
            <w:hideMark/>
          </w:tcPr>
          <w:p w14:paraId="07020732" w14:textId="24E7AB1D"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44" w:author="瑋婷 徐" w:date="2025-01-03T16:20:00Z" w16du:dateUtc="2025-01-03T08:20:00Z"/>
                <w:rFonts w:asciiTheme="majorEastAsia" w:eastAsia="標楷體" w:hAnsiTheme="majorEastAsia" w:cstheme="majorEastAsia"/>
                <w:rPrChange w:id="7545" w:author="瑋婷 徐" w:date="2025-01-06T15:34:00Z" w16du:dateUtc="2025-01-06T07:34:00Z">
                  <w:rPr>
                    <w:ins w:id="7546" w:author="瑋婷 徐" w:date="2025-01-03T16:20:00Z" w16du:dateUtc="2025-01-03T08:20:00Z"/>
                    <w:rFonts w:ascii="Times New Roman" w:eastAsia="Times New Roman" w:hAnsi="Times New Roman" w:cs="Times New Roman"/>
                    <w:sz w:val="20"/>
                    <w:szCs w:val="20"/>
                  </w:rPr>
                </w:rPrChange>
              </w:rPr>
              <w:pPrChange w:id="75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3DACFA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48" w:author="瑋婷 徐" w:date="2025-01-03T16:20:00Z" w16du:dateUtc="2025-01-03T08:20:00Z"/>
                <w:rFonts w:asciiTheme="majorEastAsia" w:eastAsia="標楷體" w:hAnsiTheme="majorEastAsia" w:cstheme="majorEastAsia"/>
                <w:rPrChange w:id="7549" w:author="瑋婷 徐" w:date="2025-01-06T15:34:00Z" w16du:dateUtc="2025-01-06T07:34:00Z">
                  <w:rPr>
                    <w:ins w:id="7550" w:author="瑋婷 徐" w:date="2025-01-03T16:20:00Z" w16du:dateUtc="2025-01-03T08:20:00Z"/>
                    <w:rFonts w:ascii="Times New Roman" w:eastAsia="Times New Roman" w:hAnsi="Times New Roman" w:cs="Times New Roman"/>
                    <w:sz w:val="20"/>
                    <w:szCs w:val="20"/>
                  </w:rPr>
                </w:rPrChange>
              </w:rPr>
              <w:pPrChange w:id="75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C5DD06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52" w:author="瑋婷 徐" w:date="2025-01-03T16:20:00Z" w16du:dateUtc="2025-01-03T08:20:00Z"/>
                <w:rFonts w:asciiTheme="majorEastAsia" w:eastAsia="標楷體" w:hAnsiTheme="majorEastAsia" w:cstheme="majorEastAsia"/>
                <w:rPrChange w:id="7553" w:author="瑋婷 徐" w:date="2025-01-06T15:34:00Z" w16du:dateUtc="2025-01-06T07:34:00Z">
                  <w:rPr>
                    <w:ins w:id="7554" w:author="瑋婷 徐" w:date="2025-01-03T16:20:00Z" w16du:dateUtc="2025-01-03T08:20:00Z"/>
                    <w:rFonts w:ascii="Times New Roman" w:eastAsia="Times New Roman" w:hAnsi="Times New Roman" w:cs="Times New Roman"/>
                    <w:sz w:val="20"/>
                    <w:szCs w:val="20"/>
                  </w:rPr>
                </w:rPrChange>
              </w:rPr>
              <w:pPrChange w:id="75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610CDD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56" w:author="瑋婷 徐" w:date="2025-01-03T16:20:00Z" w16du:dateUtc="2025-01-03T08:20:00Z"/>
                <w:rFonts w:asciiTheme="majorEastAsia" w:eastAsia="標楷體" w:hAnsiTheme="majorEastAsia" w:cstheme="majorEastAsia"/>
                <w:rPrChange w:id="7557" w:author="瑋婷 徐" w:date="2025-01-06T15:34:00Z" w16du:dateUtc="2025-01-06T07:34:00Z">
                  <w:rPr>
                    <w:ins w:id="7558" w:author="瑋婷 徐" w:date="2025-01-03T16:20:00Z" w16du:dateUtc="2025-01-03T08:20:00Z"/>
                    <w:rFonts w:ascii="Times New Roman" w:eastAsia="Times New Roman" w:hAnsi="Times New Roman" w:cs="Times New Roman"/>
                    <w:sz w:val="20"/>
                    <w:szCs w:val="20"/>
                  </w:rPr>
                </w:rPrChange>
              </w:rPr>
              <w:pPrChange w:id="75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053A75B0"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560" w:author="瑋婷 徐" w:date="2025-01-03T16:33:00Z" w16du:dateUtc="2025-01-03T08:33:00Z"/>
                <w:rFonts w:asciiTheme="majorEastAsia" w:eastAsia="標楷體" w:hAnsiTheme="majorEastAsia" w:cstheme="majorEastAsia"/>
              </w:rPr>
            </w:pPr>
          </w:p>
        </w:tc>
        <w:tc>
          <w:tcPr>
            <w:tcW w:w="182" w:type="pct"/>
            <w:noWrap/>
            <w:hideMark/>
          </w:tcPr>
          <w:p w14:paraId="6DB69E4E" w14:textId="03739C29"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61" w:author="瑋婷 徐" w:date="2025-01-03T16:20:00Z" w16du:dateUtc="2025-01-03T08:20:00Z"/>
                <w:rFonts w:asciiTheme="majorEastAsia" w:eastAsia="標楷體" w:hAnsiTheme="majorEastAsia" w:cstheme="majorEastAsia"/>
                <w:rPrChange w:id="7562" w:author="瑋婷 徐" w:date="2025-01-06T15:34:00Z" w16du:dateUtc="2025-01-06T07:34:00Z">
                  <w:rPr>
                    <w:ins w:id="7563" w:author="瑋婷 徐" w:date="2025-01-03T16:20:00Z" w16du:dateUtc="2025-01-03T08:20:00Z"/>
                    <w:rFonts w:ascii="Times New Roman" w:eastAsia="Times New Roman" w:hAnsi="Times New Roman" w:cs="Times New Roman"/>
                    <w:sz w:val="20"/>
                    <w:szCs w:val="20"/>
                  </w:rPr>
                </w:rPrChange>
              </w:rPr>
              <w:pPrChange w:id="75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11E3FC5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65" w:author="瑋婷 徐" w:date="2025-01-03T16:20:00Z" w16du:dateUtc="2025-01-03T08:20:00Z"/>
                <w:rFonts w:asciiTheme="majorEastAsia" w:eastAsia="標楷體" w:hAnsiTheme="majorEastAsia" w:cstheme="majorEastAsia"/>
                <w:rPrChange w:id="7566" w:author="瑋婷 徐" w:date="2025-01-06T15:34:00Z" w16du:dateUtc="2025-01-06T07:34:00Z">
                  <w:rPr>
                    <w:ins w:id="7567" w:author="瑋婷 徐" w:date="2025-01-03T16:20:00Z" w16du:dateUtc="2025-01-03T08:20:00Z"/>
                    <w:rFonts w:ascii="Times New Roman" w:eastAsia="Times New Roman" w:hAnsi="Times New Roman" w:cs="Times New Roman"/>
                    <w:sz w:val="20"/>
                    <w:szCs w:val="20"/>
                  </w:rPr>
                </w:rPrChange>
              </w:rPr>
              <w:pPrChange w:id="75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2536B2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69" w:author="瑋婷 徐" w:date="2025-01-03T16:20:00Z" w16du:dateUtc="2025-01-03T08:20:00Z"/>
                <w:rFonts w:asciiTheme="majorEastAsia" w:eastAsia="標楷體" w:hAnsiTheme="majorEastAsia" w:cstheme="majorEastAsia"/>
                <w:rPrChange w:id="7570" w:author="瑋婷 徐" w:date="2025-01-06T15:34:00Z" w16du:dateUtc="2025-01-06T07:34:00Z">
                  <w:rPr>
                    <w:ins w:id="7571" w:author="瑋婷 徐" w:date="2025-01-03T16:20:00Z" w16du:dateUtc="2025-01-03T08:20:00Z"/>
                    <w:rFonts w:ascii="Times New Roman" w:eastAsia="Times New Roman" w:hAnsi="Times New Roman" w:cs="Times New Roman"/>
                    <w:sz w:val="20"/>
                    <w:szCs w:val="20"/>
                  </w:rPr>
                </w:rPrChange>
              </w:rPr>
              <w:pPrChange w:id="75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5423B5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73" w:author="瑋婷 徐" w:date="2025-01-03T16:20:00Z" w16du:dateUtc="2025-01-03T08:20:00Z"/>
                <w:rFonts w:asciiTheme="majorEastAsia" w:eastAsia="標楷體" w:hAnsiTheme="majorEastAsia" w:cstheme="majorEastAsia"/>
                <w:rPrChange w:id="7574" w:author="瑋婷 徐" w:date="2025-01-06T15:34:00Z" w16du:dateUtc="2025-01-06T07:34:00Z">
                  <w:rPr>
                    <w:ins w:id="7575" w:author="瑋婷 徐" w:date="2025-01-03T16:20:00Z" w16du:dateUtc="2025-01-03T08:20:00Z"/>
                    <w:rFonts w:ascii="Times New Roman" w:eastAsia="Times New Roman" w:hAnsi="Times New Roman" w:cs="Times New Roman"/>
                    <w:sz w:val="20"/>
                    <w:szCs w:val="20"/>
                  </w:rPr>
                </w:rPrChange>
              </w:rPr>
              <w:pPrChange w:id="75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8EC3F3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77" w:author="瑋婷 徐" w:date="2025-01-03T16:20:00Z" w16du:dateUtc="2025-01-03T08:20:00Z"/>
                <w:rFonts w:asciiTheme="majorEastAsia" w:eastAsia="標楷體" w:hAnsiTheme="majorEastAsia" w:cstheme="majorEastAsia"/>
                <w:rPrChange w:id="7578" w:author="瑋婷 徐" w:date="2025-01-06T15:34:00Z" w16du:dateUtc="2025-01-06T07:34:00Z">
                  <w:rPr>
                    <w:ins w:id="7579" w:author="瑋婷 徐" w:date="2025-01-03T16:20:00Z" w16du:dateUtc="2025-01-03T08:20:00Z"/>
                    <w:rFonts w:ascii="Times New Roman" w:eastAsia="Times New Roman" w:hAnsi="Times New Roman" w:cs="Times New Roman"/>
                    <w:sz w:val="20"/>
                    <w:szCs w:val="20"/>
                  </w:rPr>
                </w:rPrChange>
              </w:rPr>
              <w:pPrChange w:id="75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A42186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81" w:author="瑋婷 徐" w:date="2025-01-03T16:20:00Z" w16du:dateUtc="2025-01-03T08:20:00Z"/>
                <w:rFonts w:asciiTheme="majorEastAsia" w:eastAsia="標楷體" w:hAnsiTheme="majorEastAsia" w:cstheme="majorEastAsia"/>
                <w:rPrChange w:id="7582" w:author="瑋婷 徐" w:date="2025-01-06T15:34:00Z" w16du:dateUtc="2025-01-06T07:34:00Z">
                  <w:rPr>
                    <w:ins w:id="7583" w:author="瑋婷 徐" w:date="2025-01-03T16:20:00Z" w16du:dateUtc="2025-01-03T08:20:00Z"/>
                    <w:rFonts w:ascii="Times New Roman" w:eastAsia="Times New Roman" w:hAnsi="Times New Roman" w:cs="Times New Roman"/>
                    <w:sz w:val="20"/>
                    <w:szCs w:val="20"/>
                  </w:rPr>
                </w:rPrChange>
              </w:rPr>
              <w:pPrChange w:id="75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4AF88E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85" w:author="瑋婷 徐" w:date="2025-01-03T16:20:00Z" w16du:dateUtc="2025-01-03T08:20:00Z"/>
                <w:rFonts w:asciiTheme="majorEastAsia" w:eastAsia="標楷體" w:hAnsiTheme="majorEastAsia" w:cstheme="majorEastAsia"/>
                <w:rPrChange w:id="7586" w:author="瑋婷 徐" w:date="2025-01-06T15:34:00Z" w16du:dateUtc="2025-01-06T07:34:00Z">
                  <w:rPr>
                    <w:ins w:id="7587" w:author="瑋婷 徐" w:date="2025-01-03T16:20:00Z" w16du:dateUtc="2025-01-03T08:20:00Z"/>
                    <w:rFonts w:ascii="Times New Roman" w:eastAsia="Times New Roman" w:hAnsi="Times New Roman" w:cs="Times New Roman"/>
                    <w:sz w:val="20"/>
                    <w:szCs w:val="20"/>
                  </w:rPr>
                </w:rPrChange>
              </w:rPr>
              <w:pPrChange w:id="75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D22E8A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89" w:author="瑋婷 徐" w:date="2025-01-03T16:20:00Z" w16du:dateUtc="2025-01-03T08:20:00Z"/>
                <w:rFonts w:asciiTheme="majorEastAsia" w:eastAsia="標楷體" w:hAnsiTheme="majorEastAsia" w:cstheme="majorEastAsia"/>
                <w:rPrChange w:id="7590" w:author="瑋婷 徐" w:date="2025-01-06T15:34:00Z" w16du:dateUtc="2025-01-06T07:34:00Z">
                  <w:rPr>
                    <w:ins w:id="7591" w:author="瑋婷 徐" w:date="2025-01-03T16:20:00Z" w16du:dateUtc="2025-01-03T08:20:00Z"/>
                    <w:rFonts w:ascii="Times New Roman" w:eastAsia="Times New Roman" w:hAnsi="Times New Roman" w:cs="Times New Roman"/>
                    <w:sz w:val="20"/>
                    <w:szCs w:val="20"/>
                  </w:rPr>
                </w:rPrChange>
              </w:rPr>
              <w:pPrChange w:id="75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5AFA1343" w14:textId="77777777" w:rsidTr="00B436F0">
        <w:trPr>
          <w:trHeight w:val="300"/>
          <w:ins w:id="7593"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17CF4ACA" w14:textId="77777777" w:rsidR="00DA433E" w:rsidRPr="00727E7E" w:rsidRDefault="00DA433E">
            <w:pPr>
              <w:spacing w:line="360" w:lineRule="auto"/>
              <w:jc w:val="both"/>
              <w:rPr>
                <w:ins w:id="7594" w:author="瑋婷 徐" w:date="2025-01-03T16:20:00Z" w16du:dateUtc="2025-01-03T08:20:00Z"/>
                <w:rFonts w:asciiTheme="majorEastAsia" w:eastAsia="標楷體" w:hAnsiTheme="majorEastAsia" w:cstheme="majorEastAsia"/>
                <w:b w:val="0"/>
                <w:bCs w:val="0"/>
                <w:color w:val="000000"/>
                <w:rPrChange w:id="7595" w:author="瑋婷 徐" w:date="2025-01-06T15:34:00Z" w16du:dateUtc="2025-01-06T07:34:00Z">
                  <w:rPr>
                    <w:ins w:id="7596" w:author="瑋婷 徐" w:date="2025-01-03T16:20:00Z" w16du:dateUtc="2025-01-03T08:20:00Z"/>
                    <w:rFonts w:cs="Calibri"/>
                    <w:color w:val="000000"/>
                    <w:sz w:val="22"/>
                  </w:rPr>
                </w:rPrChange>
              </w:rPr>
              <w:pPrChange w:id="7597" w:author="瑋婷 徐" w:date="2025-01-03T16:21:00Z" w16du:dateUtc="2025-01-03T08:21:00Z">
                <w:pPr/>
              </w:pPrChange>
            </w:pPr>
            <w:proofErr w:type="gramStart"/>
            <w:ins w:id="7598" w:author="瑋婷 徐" w:date="2025-01-03T16:20:00Z" w16du:dateUtc="2025-01-03T08:20:00Z">
              <w:r w:rsidRPr="00727E7E">
                <w:rPr>
                  <w:rFonts w:asciiTheme="majorEastAsia" w:eastAsia="標楷體" w:hAnsiTheme="majorEastAsia" w:cstheme="majorEastAsia"/>
                  <w:b w:val="0"/>
                  <w:bCs w:val="0"/>
                  <w:color w:val="000000"/>
                  <w:rPrChange w:id="7599" w:author="瑋婷 徐" w:date="2025-01-06T15:34:00Z" w16du:dateUtc="2025-01-06T07:34:00Z">
                    <w:rPr>
                      <w:rFonts w:cs="Calibri"/>
                      <w:color w:val="000000"/>
                      <w:sz w:val="22"/>
                    </w:rPr>
                  </w:rPrChange>
                </w:rPr>
                <w:t>黑冠麻鷺</w:t>
              </w:r>
              <w:proofErr w:type="gramEnd"/>
              <w:r w:rsidRPr="00727E7E">
                <w:rPr>
                  <w:rFonts w:asciiTheme="majorEastAsia" w:eastAsia="標楷體" w:hAnsiTheme="majorEastAsia" w:cstheme="majorEastAsia"/>
                  <w:b w:val="0"/>
                  <w:bCs w:val="0"/>
                  <w:color w:val="000000"/>
                  <w:rPrChange w:id="7600" w:author="瑋婷 徐" w:date="2025-01-06T15:34:00Z" w16du:dateUtc="2025-01-06T07:34:00Z">
                    <w:rPr>
                      <w:rFonts w:cs="Calibri"/>
                      <w:color w:val="000000"/>
                      <w:sz w:val="22"/>
                    </w:rPr>
                  </w:rPrChange>
                </w:rPr>
                <w:t xml:space="preserve"> </w:t>
              </w:r>
            </w:ins>
          </w:p>
        </w:tc>
        <w:tc>
          <w:tcPr>
            <w:tcW w:w="1093" w:type="pct"/>
            <w:hideMark/>
          </w:tcPr>
          <w:p w14:paraId="0674EDB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01" w:author="瑋婷 徐" w:date="2025-01-03T16:20:00Z" w16du:dateUtc="2025-01-03T08:20:00Z"/>
                <w:rFonts w:asciiTheme="majorEastAsia" w:eastAsia="標楷體" w:hAnsiTheme="majorEastAsia" w:cstheme="majorEastAsia"/>
                <w:i/>
                <w:iCs/>
                <w:color w:val="000000"/>
                <w:rPrChange w:id="7602" w:author="瑋婷 徐" w:date="2025-01-06T15:34:00Z" w16du:dateUtc="2025-01-06T07:34:00Z">
                  <w:rPr>
                    <w:ins w:id="7603" w:author="瑋婷 徐" w:date="2025-01-03T16:20:00Z" w16du:dateUtc="2025-01-03T08:20:00Z"/>
                    <w:rFonts w:cs="Calibri"/>
                    <w:i/>
                    <w:iCs/>
                    <w:color w:val="000000"/>
                    <w:sz w:val="22"/>
                  </w:rPr>
                </w:rPrChange>
              </w:rPr>
              <w:pPrChange w:id="76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605" w:author="瑋婷 徐" w:date="2025-01-03T16:20:00Z" w16du:dateUtc="2025-01-03T08:20:00Z">
              <w:r w:rsidRPr="00727E7E">
                <w:rPr>
                  <w:rFonts w:asciiTheme="majorEastAsia" w:eastAsia="標楷體" w:hAnsiTheme="majorEastAsia" w:cstheme="majorEastAsia"/>
                  <w:i/>
                  <w:iCs/>
                  <w:color w:val="000000"/>
                  <w:rPrChange w:id="7606" w:author="瑋婷 徐" w:date="2025-01-06T15:34:00Z" w16du:dateUtc="2025-01-06T07:34:00Z">
                    <w:rPr>
                      <w:rFonts w:cs="Calibri"/>
                      <w:i/>
                      <w:iCs/>
                      <w:color w:val="000000"/>
                      <w:sz w:val="22"/>
                    </w:rPr>
                  </w:rPrChange>
                </w:rPr>
                <w:t>Gorsachius melanolophus</w:t>
              </w:r>
            </w:ins>
          </w:p>
        </w:tc>
        <w:tc>
          <w:tcPr>
            <w:tcW w:w="134" w:type="pct"/>
            <w:noWrap/>
            <w:hideMark/>
          </w:tcPr>
          <w:p w14:paraId="4ED15B0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07" w:author="瑋婷 徐" w:date="2025-01-03T16:20:00Z" w16du:dateUtc="2025-01-03T08:20:00Z"/>
                <w:rFonts w:asciiTheme="majorEastAsia" w:eastAsia="標楷體" w:hAnsiTheme="majorEastAsia" w:cstheme="majorEastAsia"/>
                <w:i/>
                <w:iCs/>
                <w:color w:val="000000"/>
                <w:rPrChange w:id="7608" w:author="瑋婷 徐" w:date="2025-01-06T15:34:00Z" w16du:dateUtc="2025-01-06T07:34:00Z">
                  <w:rPr>
                    <w:ins w:id="7609" w:author="瑋婷 徐" w:date="2025-01-03T16:20:00Z" w16du:dateUtc="2025-01-03T08:20:00Z"/>
                    <w:rFonts w:cs="Calibri"/>
                    <w:i/>
                    <w:iCs/>
                    <w:color w:val="000000"/>
                    <w:sz w:val="22"/>
                  </w:rPr>
                </w:rPrChange>
              </w:rPr>
              <w:pPrChange w:id="76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09D0C0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11" w:author="瑋婷 徐" w:date="2025-01-03T16:20:00Z" w16du:dateUtc="2025-01-03T08:20:00Z"/>
                <w:rFonts w:asciiTheme="majorEastAsia" w:eastAsia="標楷體" w:hAnsiTheme="majorEastAsia" w:cstheme="majorEastAsia"/>
                <w:color w:val="000000"/>
                <w:rPrChange w:id="7612" w:author="瑋婷 徐" w:date="2025-01-06T15:34:00Z" w16du:dateUtc="2025-01-06T07:34:00Z">
                  <w:rPr>
                    <w:ins w:id="7613" w:author="瑋婷 徐" w:date="2025-01-03T16:20:00Z" w16du:dateUtc="2025-01-03T08:20:00Z"/>
                    <w:rFonts w:cs="Calibri"/>
                    <w:color w:val="000000"/>
                    <w:sz w:val="22"/>
                  </w:rPr>
                </w:rPrChange>
              </w:rPr>
              <w:pPrChange w:id="76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615" w:author="瑋婷 徐" w:date="2025-01-03T16:20:00Z" w16du:dateUtc="2025-01-03T08:20:00Z">
              <w:r w:rsidRPr="00727E7E">
                <w:rPr>
                  <w:rFonts w:asciiTheme="majorEastAsia" w:eastAsia="標楷體" w:hAnsiTheme="majorEastAsia" w:cstheme="majorEastAsia"/>
                  <w:color w:val="000000"/>
                  <w:rPrChange w:id="7616" w:author="瑋婷 徐" w:date="2025-01-06T15:34:00Z" w16du:dateUtc="2025-01-06T07:34:00Z">
                    <w:rPr>
                      <w:rFonts w:cs="Calibri"/>
                      <w:color w:val="000000"/>
                      <w:sz w:val="22"/>
                    </w:rPr>
                  </w:rPrChange>
                </w:rPr>
                <w:t>*</w:t>
              </w:r>
            </w:ins>
          </w:p>
        </w:tc>
        <w:tc>
          <w:tcPr>
            <w:tcW w:w="134" w:type="pct"/>
            <w:noWrap/>
            <w:hideMark/>
          </w:tcPr>
          <w:p w14:paraId="33E454F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17" w:author="瑋婷 徐" w:date="2025-01-03T16:20:00Z" w16du:dateUtc="2025-01-03T08:20:00Z"/>
                <w:rFonts w:asciiTheme="majorEastAsia" w:eastAsia="標楷體" w:hAnsiTheme="majorEastAsia" w:cstheme="majorEastAsia"/>
                <w:color w:val="000000"/>
                <w:rPrChange w:id="7618" w:author="瑋婷 徐" w:date="2025-01-06T15:34:00Z" w16du:dateUtc="2025-01-06T07:34:00Z">
                  <w:rPr>
                    <w:ins w:id="7619" w:author="瑋婷 徐" w:date="2025-01-03T16:20:00Z" w16du:dateUtc="2025-01-03T08:20:00Z"/>
                    <w:rFonts w:cs="Calibri"/>
                    <w:color w:val="000000"/>
                    <w:sz w:val="22"/>
                  </w:rPr>
                </w:rPrChange>
              </w:rPr>
              <w:pPrChange w:id="76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99D814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21" w:author="瑋婷 徐" w:date="2025-01-03T16:20:00Z" w16du:dateUtc="2025-01-03T08:20:00Z"/>
                <w:rFonts w:asciiTheme="majorEastAsia" w:eastAsia="標楷體" w:hAnsiTheme="majorEastAsia" w:cstheme="majorEastAsia"/>
                <w:rPrChange w:id="7622" w:author="瑋婷 徐" w:date="2025-01-06T15:34:00Z" w16du:dateUtc="2025-01-06T07:34:00Z">
                  <w:rPr>
                    <w:ins w:id="7623" w:author="瑋婷 徐" w:date="2025-01-03T16:20:00Z" w16du:dateUtc="2025-01-03T08:20:00Z"/>
                    <w:rFonts w:ascii="Times New Roman" w:eastAsia="Times New Roman" w:hAnsi="Times New Roman" w:cs="Times New Roman"/>
                    <w:sz w:val="20"/>
                    <w:szCs w:val="20"/>
                  </w:rPr>
                </w:rPrChange>
              </w:rPr>
              <w:pPrChange w:id="76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A75FF1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25" w:author="瑋婷 徐" w:date="2025-01-03T16:20:00Z" w16du:dateUtc="2025-01-03T08:20:00Z"/>
                <w:rFonts w:asciiTheme="majorEastAsia" w:eastAsia="標楷體" w:hAnsiTheme="majorEastAsia" w:cstheme="majorEastAsia"/>
                <w:rPrChange w:id="7626" w:author="瑋婷 徐" w:date="2025-01-06T15:34:00Z" w16du:dateUtc="2025-01-06T07:34:00Z">
                  <w:rPr>
                    <w:ins w:id="7627" w:author="瑋婷 徐" w:date="2025-01-03T16:20:00Z" w16du:dateUtc="2025-01-03T08:20:00Z"/>
                    <w:rFonts w:ascii="Times New Roman" w:eastAsia="Times New Roman" w:hAnsi="Times New Roman" w:cs="Times New Roman"/>
                    <w:sz w:val="20"/>
                    <w:szCs w:val="20"/>
                  </w:rPr>
                </w:rPrChange>
              </w:rPr>
              <w:pPrChange w:id="76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BC84EA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29" w:author="瑋婷 徐" w:date="2025-01-03T16:20:00Z" w16du:dateUtc="2025-01-03T08:20:00Z"/>
                <w:rFonts w:asciiTheme="majorEastAsia" w:eastAsia="標楷體" w:hAnsiTheme="majorEastAsia" w:cstheme="majorEastAsia"/>
                <w:rPrChange w:id="7630" w:author="瑋婷 徐" w:date="2025-01-06T15:34:00Z" w16du:dateUtc="2025-01-06T07:34:00Z">
                  <w:rPr>
                    <w:ins w:id="7631" w:author="瑋婷 徐" w:date="2025-01-03T16:20:00Z" w16du:dateUtc="2025-01-03T08:20:00Z"/>
                    <w:rFonts w:ascii="Times New Roman" w:eastAsia="Times New Roman" w:hAnsi="Times New Roman" w:cs="Times New Roman"/>
                    <w:sz w:val="20"/>
                    <w:szCs w:val="20"/>
                  </w:rPr>
                </w:rPrChange>
              </w:rPr>
              <w:pPrChange w:id="76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4697D603"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633" w:author="瑋婷 徐" w:date="2025-01-03T16:33:00Z" w16du:dateUtc="2025-01-03T08:33:00Z"/>
                <w:rFonts w:asciiTheme="majorEastAsia" w:eastAsia="標楷體" w:hAnsiTheme="majorEastAsia" w:cstheme="majorEastAsia"/>
              </w:rPr>
            </w:pPr>
          </w:p>
        </w:tc>
        <w:tc>
          <w:tcPr>
            <w:tcW w:w="134" w:type="pct"/>
            <w:noWrap/>
            <w:hideMark/>
          </w:tcPr>
          <w:p w14:paraId="7E7E3E12" w14:textId="10E89B3B"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34" w:author="瑋婷 徐" w:date="2025-01-03T16:20:00Z" w16du:dateUtc="2025-01-03T08:20:00Z"/>
                <w:rFonts w:asciiTheme="majorEastAsia" w:eastAsia="標楷體" w:hAnsiTheme="majorEastAsia" w:cstheme="majorEastAsia"/>
                <w:rPrChange w:id="7635" w:author="瑋婷 徐" w:date="2025-01-06T15:34:00Z" w16du:dateUtc="2025-01-06T07:34:00Z">
                  <w:rPr>
                    <w:ins w:id="7636" w:author="瑋婷 徐" w:date="2025-01-03T16:20:00Z" w16du:dateUtc="2025-01-03T08:20:00Z"/>
                    <w:rFonts w:ascii="Times New Roman" w:eastAsia="Times New Roman" w:hAnsi="Times New Roman" w:cs="Times New Roman"/>
                    <w:sz w:val="20"/>
                    <w:szCs w:val="20"/>
                  </w:rPr>
                </w:rPrChange>
              </w:rPr>
              <w:pPrChange w:id="76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C203DD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38" w:author="瑋婷 徐" w:date="2025-01-03T16:20:00Z" w16du:dateUtc="2025-01-03T08:20:00Z"/>
                <w:rFonts w:asciiTheme="majorEastAsia" w:eastAsia="標楷體" w:hAnsiTheme="majorEastAsia" w:cstheme="majorEastAsia"/>
                <w:rPrChange w:id="7639" w:author="瑋婷 徐" w:date="2025-01-06T15:34:00Z" w16du:dateUtc="2025-01-06T07:34:00Z">
                  <w:rPr>
                    <w:ins w:id="7640" w:author="瑋婷 徐" w:date="2025-01-03T16:20:00Z" w16du:dateUtc="2025-01-03T08:20:00Z"/>
                    <w:rFonts w:ascii="Times New Roman" w:eastAsia="Times New Roman" w:hAnsi="Times New Roman" w:cs="Times New Roman"/>
                    <w:sz w:val="20"/>
                    <w:szCs w:val="20"/>
                  </w:rPr>
                </w:rPrChange>
              </w:rPr>
              <w:pPrChange w:id="76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BF119F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42" w:author="瑋婷 徐" w:date="2025-01-03T16:20:00Z" w16du:dateUtc="2025-01-03T08:20:00Z"/>
                <w:rFonts w:asciiTheme="majorEastAsia" w:eastAsia="標楷體" w:hAnsiTheme="majorEastAsia" w:cstheme="majorEastAsia"/>
                <w:rPrChange w:id="7643" w:author="瑋婷 徐" w:date="2025-01-06T15:34:00Z" w16du:dateUtc="2025-01-06T07:34:00Z">
                  <w:rPr>
                    <w:ins w:id="7644" w:author="瑋婷 徐" w:date="2025-01-03T16:20:00Z" w16du:dateUtc="2025-01-03T08:20:00Z"/>
                    <w:rFonts w:ascii="Times New Roman" w:eastAsia="Times New Roman" w:hAnsi="Times New Roman" w:cs="Times New Roman"/>
                    <w:sz w:val="20"/>
                    <w:szCs w:val="20"/>
                  </w:rPr>
                </w:rPrChange>
              </w:rPr>
              <w:pPrChange w:id="76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B7E607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46" w:author="瑋婷 徐" w:date="2025-01-03T16:20:00Z" w16du:dateUtc="2025-01-03T08:20:00Z"/>
                <w:rFonts w:asciiTheme="majorEastAsia" w:eastAsia="標楷體" w:hAnsiTheme="majorEastAsia" w:cstheme="majorEastAsia"/>
                <w:rPrChange w:id="7647" w:author="瑋婷 徐" w:date="2025-01-06T15:34:00Z" w16du:dateUtc="2025-01-06T07:34:00Z">
                  <w:rPr>
                    <w:ins w:id="7648" w:author="瑋婷 徐" w:date="2025-01-03T16:20:00Z" w16du:dateUtc="2025-01-03T08:20:00Z"/>
                    <w:rFonts w:ascii="Times New Roman" w:eastAsia="Times New Roman" w:hAnsi="Times New Roman" w:cs="Times New Roman"/>
                    <w:sz w:val="20"/>
                    <w:szCs w:val="20"/>
                  </w:rPr>
                </w:rPrChange>
              </w:rPr>
              <w:pPrChange w:id="76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54788BE5"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650" w:author="瑋婷 徐" w:date="2025-01-03T16:33:00Z" w16du:dateUtc="2025-01-03T08:33:00Z"/>
                <w:rFonts w:asciiTheme="majorEastAsia" w:eastAsia="標楷體" w:hAnsiTheme="majorEastAsia" w:cstheme="majorEastAsia"/>
              </w:rPr>
            </w:pPr>
          </w:p>
        </w:tc>
        <w:tc>
          <w:tcPr>
            <w:tcW w:w="182" w:type="pct"/>
            <w:noWrap/>
            <w:hideMark/>
          </w:tcPr>
          <w:p w14:paraId="7A487EFD" w14:textId="2EC19B8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51" w:author="瑋婷 徐" w:date="2025-01-03T16:20:00Z" w16du:dateUtc="2025-01-03T08:20:00Z"/>
                <w:rFonts w:asciiTheme="majorEastAsia" w:eastAsia="標楷體" w:hAnsiTheme="majorEastAsia" w:cstheme="majorEastAsia"/>
                <w:rPrChange w:id="7652" w:author="瑋婷 徐" w:date="2025-01-06T15:34:00Z" w16du:dateUtc="2025-01-06T07:34:00Z">
                  <w:rPr>
                    <w:ins w:id="7653" w:author="瑋婷 徐" w:date="2025-01-03T16:20:00Z" w16du:dateUtc="2025-01-03T08:20:00Z"/>
                    <w:rFonts w:ascii="Times New Roman" w:eastAsia="Times New Roman" w:hAnsi="Times New Roman" w:cs="Times New Roman"/>
                    <w:sz w:val="20"/>
                    <w:szCs w:val="20"/>
                  </w:rPr>
                </w:rPrChange>
              </w:rPr>
              <w:pPrChange w:id="76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A3C991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55" w:author="瑋婷 徐" w:date="2025-01-03T16:20:00Z" w16du:dateUtc="2025-01-03T08:20:00Z"/>
                <w:rFonts w:asciiTheme="majorEastAsia" w:eastAsia="標楷體" w:hAnsiTheme="majorEastAsia" w:cstheme="majorEastAsia"/>
                <w:rPrChange w:id="7656" w:author="瑋婷 徐" w:date="2025-01-06T15:34:00Z" w16du:dateUtc="2025-01-06T07:34:00Z">
                  <w:rPr>
                    <w:ins w:id="7657" w:author="瑋婷 徐" w:date="2025-01-03T16:20:00Z" w16du:dateUtc="2025-01-03T08:20:00Z"/>
                    <w:rFonts w:ascii="Times New Roman" w:eastAsia="Times New Roman" w:hAnsi="Times New Roman" w:cs="Times New Roman"/>
                    <w:sz w:val="20"/>
                    <w:szCs w:val="20"/>
                  </w:rPr>
                </w:rPrChange>
              </w:rPr>
              <w:pPrChange w:id="76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1CAA1E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59" w:author="瑋婷 徐" w:date="2025-01-03T16:20:00Z" w16du:dateUtc="2025-01-03T08:20:00Z"/>
                <w:rFonts w:asciiTheme="majorEastAsia" w:eastAsia="標楷體" w:hAnsiTheme="majorEastAsia" w:cstheme="majorEastAsia"/>
                <w:rPrChange w:id="7660" w:author="瑋婷 徐" w:date="2025-01-06T15:34:00Z" w16du:dateUtc="2025-01-06T07:34:00Z">
                  <w:rPr>
                    <w:ins w:id="7661" w:author="瑋婷 徐" w:date="2025-01-03T16:20:00Z" w16du:dateUtc="2025-01-03T08:20:00Z"/>
                    <w:rFonts w:ascii="Times New Roman" w:eastAsia="Times New Roman" w:hAnsi="Times New Roman" w:cs="Times New Roman"/>
                    <w:sz w:val="20"/>
                    <w:szCs w:val="20"/>
                  </w:rPr>
                </w:rPrChange>
              </w:rPr>
              <w:pPrChange w:id="76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5B2403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63" w:author="瑋婷 徐" w:date="2025-01-03T16:20:00Z" w16du:dateUtc="2025-01-03T08:20:00Z"/>
                <w:rFonts w:asciiTheme="majorEastAsia" w:eastAsia="標楷體" w:hAnsiTheme="majorEastAsia" w:cstheme="majorEastAsia"/>
                <w:rPrChange w:id="7664" w:author="瑋婷 徐" w:date="2025-01-06T15:34:00Z" w16du:dateUtc="2025-01-06T07:34:00Z">
                  <w:rPr>
                    <w:ins w:id="7665" w:author="瑋婷 徐" w:date="2025-01-03T16:20:00Z" w16du:dateUtc="2025-01-03T08:20:00Z"/>
                    <w:rFonts w:ascii="Times New Roman" w:eastAsia="Times New Roman" w:hAnsi="Times New Roman" w:cs="Times New Roman"/>
                    <w:sz w:val="20"/>
                    <w:szCs w:val="20"/>
                  </w:rPr>
                </w:rPrChange>
              </w:rPr>
              <w:pPrChange w:id="76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25625E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67" w:author="瑋婷 徐" w:date="2025-01-03T16:20:00Z" w16du:dateUtc="2025-01-03T08:20:00Z"/>
                <w:rFonts w:asciiTheme="majorEastAsia" w:eastAsia="標楷體" w:hAnsiTheme="majorEastAsia" w:cstheme="majorEastAsia"/>
                <w:rPrChange w:id="7668" w:author="瑋婷 徐" w:date="2025-01-06T15:34:00Z" w16du:dateUtc="2025-01-06T07:34:00Z">
                  <w:rPr>
                    <w:ins w:id="7669" w:author="瑋婷 徐" w:date="2025-01-03T16:20:00Z" w16du:dateUtc="2025-01-03T08:20:00Z"/>
                    <w:rFonts w:ascii="Times New Roman" w:eastAsia="Times New Roman" w:hAnsi="Times New Roman" w:cs="Times New Roman"/>
                    <w:sz w:val="20"/>
                    <w:szCs w:val="20"/>
                  </w:rPr>
                </w:rPrChange>
              </w:rPr>
              <w:pPrChange w:id="76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DF97B1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71" w:author="瑋婷 徐" w:date="2025-01-03T16:20:00Z" w16du:dateUtc="2025-01-03T08:20:00Z"/>
                <w:rFonts w:asciiTheme="majorEastAsia" w:eastAsia="標楷體" w:hAnsiTheme="majorEastAsia" w:cstheme="majorEastAsia"/>
                <w:rPrChange w:id="7672" w:author="瑋婷 徐" w:date="2025-01-06T15:34:00Z" w16du:dateUtc="2025-01-06T07:34:00Z">
                  <w:rPr>
                    <w:ins w:id="7673" w:author="瑋婷 徐" w:date="2025-01-03T16:20:00Z" w16du:dateUtc="2025-01-03T08:20:00Z"/>
                    <w:rFonts w:ascii="Times New Roman" w:eastAsia="Times New Roman" w:hAnsi="Times New Roman" w:cs="Times New Roman"/>
                    <w:sz w:val="20"/>
                    <w:szCs w:val="20"/>
                  </w:rPr>
                </w:rPrChange>
              </w:rPr>
              <w:pPrChange w:id="76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6F40F9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75" w:author="瑋婷 徐" w:date="2025-01-03T16:20:00Z" w16du:dateUtc="2025-01-03T08:20:00Z"/>
                <w:rFonts w:asciiTheme="majorEastAsia" w:eastAsia="標楷體" w:hAnsiTheme="majorEastAsia" w:cstheme="majorEastAsia"/>
                <w:rPrChange w:id="7676" w:author="瑋婷 徐" w:date="2025-01-06T15:34:00Z" w16du:dateUtc="2025-01-06T07:34:00Z">
                  <w:rPr>
                    <w:ins w:id="7677" w:author="瑋婷 徐" w:date="2025-01-03T16:20:00Z" w16du:dateUtc="2025-01-03T08:20:00Z"/>
                    <w:rFonts w:ascii="Times New Roman" w:eastAsia="Times New Roman" w:hAnsi="Times New Roman" w:cs="Times New Roman"/>
                    <w:sz w:val="20"/>
                    <w:szCs w:val="20"/>
                  </w:rPr>
                </w:rPrChange>
              </w:rPr>
              <w:pPrChange w:id="76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C065BB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79" w:author="瑋婷 徐" w:date="2025-01-03T16:20:00Z" w16du:dateUtc="2025-01-03T08:20:00Z"/>
                <w:rFonts w:asciiTheme="majorEastAsia" w:eastAsia="標楷體" w:hAnsiTheme="majorEastAsia" w:cstheme="majorEastAsia"/>
                <w:rPrChange w:id="7680" w:author="瑋婷 徐" w:date="2025-01-06T15:34:00Z" w16du:dateUtc="2025-01-06T07:34:00Z">
                  <w:rPr>
                    <w:ins w:id="7681" w:author="瑋婷 徐" w:date="2025-01-03T16:20:00Z" w16du:dateUtc="2025-01-03T08:20:00Z"/>
                    <w:rFonts w:ascii="Times New Roman" w:eastAsia="Times New Roman" w:hAnsi="Times New Roman" w:cs="Times New Roman"/>
                    <w:sz w:val="20"/>
                    <w:szCs w:val="20"/>
                  </w:rPr>
                </w:rPrChange>
              </w:rPr>
              <w:pPrChange w:id="76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513E3E20" w14:textId="77777777" w:rsidTr="00B436F0">
        <w:trPr>
          <w:cnfStyle w:val="000000100000" w:firstRow="0" w:lastRow="0" w:firstColumn="0" w:lastColumn="0" w:oddVBand="0" w:evenVBand="0" w:oddHBand="1" w:evenHBand="0" w:firstRowFirstColumn="0" w:firstRowLastColumn="0" w:lastRowFirstColumn="0" w:lastRowLastColumn="0"/>
          <w:trHeight w:val="300"/>
          <w:ins w:id="7683"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46C1D49F" w14:textId="77777777" w:rsidR="00DA433E" w:rsidRPr="00727E7E" w:rsidRDefault="00DA433E">
            <w:pPr>
              <w:spacing w:line="360" w:lineRule="auto"/>
              <w:jc w:val="both"/>
              <w:rPr>
                <w:ins w:id="7684" w:author="瑋婷 徐" w:date="2025-01-03T16:20:00Z" w16du:dateUtc="2025-01-03T08:20:00Z"/>
                <w:rFonts w:asciiTheme="majorEastAsia" w:eastAsia="標楷體" w:hAnsiTheme="majorEastAsia" w:cstheme="majorEastAsia"/>
                <w:b w:val="0"/>
                <w:bCs w:val="0"/>
                <w:color w:val="000000"/>
                <w:rPrChange w:id="7685" w:author="瑋婷 徐" w:date="2025-01-06T15:34:00Z" w16du:dateUtc="2025-01-06T07:34:00Z">
                  <w:rPr>
                    <w:ins w:id="7686" w:author="瑋婷 徐" w:date="2025-01-03T16:20:00Z" w16du:dateUtc="2025-01-03T08:20:00Z"/>
                    <w:rFonts w:cs="Calibri"/>
                    <w:color w:val="000000"/>
                    <w:sz w:val="22"/>
                  </w:rPr>
                </w:rPrChange>
              </w:rPr>
              <w:pPrChange w:id="7687" w:author="瑋婷 徐" w:date="2025-01-03T16:21:00Z" w16du:dateUtc="2025-01-03T08:21:00Z">
                <w:pPr/>
              </w:pPrChange>
            </w:pPr>
            <w:proofErr w:type="gramStart"/>
            <w:ins w:id="7688" w:author="瑋婷 徐" w:date="2025-01-03T16:20:00Z" w16du:dateUtc="2025-01-03T08:20:00Z">
              <w:r w:rsidRPr="00727E7E">
                <w:rPr>
                  <w:rFonts w:asciiTheme="majorEastAsia" w:eastAsia="標楷體" w:hAnsiTheme="majorEastAsia" w:cstheme="majorEastAsia"/>
                  <w:b w:val="0"/>
                  <w:bCs w:val="0"/>
                  <w:color w:val="000000"/>
                  <w:rPrChange w:id="7689" w:author="瑋婷 徐" w:date="2025-01-06T15:34:00Z" w16du:dateUtc="2025-01-06T07:34:00Z">
                    <w:rPr>
                      <w:rFonts w:cs="Calibri"/>
                      <w:color w:val="000000"/>
                      <w:sz w:val="22"/>
                    </w:rPr>
                  </w:rPrChange>
                </w:rPr>
                <w:t>東方蜂</w:t>
              </w:r>
              <w:proofErr w:type="gramEnd"/>
              <w:r w:rsidRPr="00727E7E">
                <w:rPr>
                  <w:rFonts w:asciiTheme="majorEastAsia" w:eastAsia="標楷體" w:hAnsiTheme="majorEastAsia" w:cstheme="majorEastAsia"/>
                  <w:b w:val="0"/>
                  <w:bCs w:val="0"/>
                  <w:color w:val="000000"/>
                  <w:rPrChange w:id="7690" w:author="瑋婷 徐" w:date="2025-01-06T15:34:00Z" w16du:dateUtc="2025-01-06T07:34:00Z">
                    <w:rPr>
                      <w:rFonts w:cs="Calibri"/>
                      <w:color w:val="000000"/>
                      <w:sz w:val="22"/>
                    </w:rPr>
                  </w:rPrChange>
                </w:rPr>
                <w:t>鷹</w:t>
              </w:r>
              <w:r w:rsidRPr="00727E7E">
                <w:rPr>
                  <w:rFonts w:asciiTheme="majorEastAsia" w:eastAsia="標楷體" w:hAnsiTheme="majorEastAsia" w:cstheme="majorEastAsia"/>
                  <w:b w:val="0"/>
                  <w:bCs w:val="0"/>
                  <w:color w:val="000000"/>
                  <w:rPrChange w:id="7691" w:author="瑋婷 徐" w:date="2025-01-06T15:34:00Z" w16du:dateUtc="2025-01-06T07:34:00Z">
                    <w:rPr>
                      <w:rFonts w:cs="Calibri"/>
                      <w:color w:val="000000"/>
                      <w:sz w:val="22"/>
                    </w:rPr>
                  </w:rPrChange>
                </w:rPr>
                <w:t xml:space="preserve"> II</w:t>
              </w:r>
            </w:ins>
          </w:p>
        </w:tc>
        <w:tc>
          <w:tcPr>
            <w:tcW w:w="1093" w:type="pct"/>
            <w:hideMark/>
          </w:tcPr>
          <w:p w14:paraId="1506A51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92" w:author="瑋婷 徐" w:date="2025-01-03T16:20:00Z" w16du:dateUtc="2025-01-03T08:20:00Z"/>
                <w:rFonts w:asciiTheme="majorEastAsia" w:eastAsia="標楷體" w:hAnsiTheme="majorEastAsia" w:cstheme="majorEastAsia"/>
                <w:i/>
                <w:iCs/>
                <w:color w:val="000000"/>
                <w:rPrChange w:id="7693" w:author="瑋婷 徐" w:date="2025-01-06T15:34:00Z" w16du:dateUtc="2025-01-06T07:34:00Z">
                  <w:rPr>
                    <w:ins w:id="7694" w:author="瑋婷 徐" w:date="2025-01-03T16:20:00Z" w16du:dateUtc="2025-01-03T08:20:00Z"/>
                    <w:rFonts w:cs="Calibri"/>
                    <w:i/>
                    <w:iCs/>
                    <w:color w:val="000000"/>
                    <w:sz w:val="22"/>
                  </w:rPr>
                </w:rPrChange>
              </w:rPr>
              <w:pPrChange w:id="76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696" w:author="瑋婷 徐" w:date="2025-01-03T16:20:00Z" w16du:dateUtc="2025-01-03T08:20:00Z">
              <w:r w:rsidRPr="00727E7E">
                <w:rPr>
                  <w:rFonts w:asciiTheme="majorEastAsia" w:eastAsia="標楷體" w:hAnsiTheme="majorEastAsia" w:cstheme="majorEastAsia"/>
                  <w:i/>
                  <w:iCs/>
                  <w:color w:val="000000"/>
                  <w:rPrChange w:id="7697" w:author="瑋婷 徐" w:date="2025-01-06T15:34:00Z" w16du:dateUtc="2025-01-06T07:34:00Z">
                    <w:rPr>
                      <w:rFonts w:cs="Calibri"/>
                      <w:i/>
                      <w:iCs/>
                      <w:color w:val="000000"/>
                      <w:sz w:val="22"/>
                    </w:rPr>
                  </w:rPrChange>
                </w:rPr>
                <w:t>Pernis ptilorhynchus</w:t>
              </w:r>
            </w:ins>
          </w:p>
        </w:tc>
        <w:tc>
          <w:tcPr>
            <w:tcW w:w="134" w:type="pct"/>
            <w:noWrap/>
            <w:hideMark/>
          </w:tcPr>
          <w:p w14:paraId="3AF8283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98" w:author="瑋婷 徐" w:date="2025-01-03T16:20:00Z" w16du:dateUtc="2025-01-03T08:20:00Z"/>
                <w:rFonts w:asciiTheme="majorEastAsia" w:eastAsia="標楷體" w:hAnsiTheme="majorEastAsia" w:cstheme="majorEastAsia"/>
                <w:i/>
                <w:iCs/>
                <w:color w:val="000000"/>
                <w:rPrChange w:id="7699" w:author="瑋婷 徐" w:date="2025-01-06T15:34:00Z" w16du:dateUtc="2025-01-06T07:34:00Z">
                  <w:rPr>
                    <w:ins w:id="7700" w:author="瑋婷 徐" w:date="2025-01-03T16:20:00Z" w16du:dateUtc="2025-01-03T08:20:00Z"/>
                    <w:rFonts w:cs="Calibri"/>
                    <w:i/>
                    <w:iCs/>
                    <w:color w:val="000000"/>
                    <w:sz w:val="22"/>
                  </w:rPr>
                </w:rPrChange>
              </w:rPr>
              <w:pPrChange w:id="77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D2B9D0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02" w:author="瑋婷 徐" w:date="2025-01-03T16:20:00Z" w16du:dateUtc="2025-01-03T08:20:00Z"/>
                <w:rFonts w:asciiTheme="majorEastAsia" w:eastAsia="標楷體" w:hAnsiTheme="majorEastAsia" w:cstheme="majorEastAsia"/>
                <w:rPrChange w:id="7703" w:author="瑋婷 徐" w:date="2025-01-06T15:34:00Z" w16du:dateUtc="2025-01-06T07:34:00Z">
                  <w:rPr>
                    <w:ins w:id="7704" w:author="瑋婷 徐" w:date="2025-01-03T16:20:00Z" w16du:dateUtc="2025-01-03T08:20:00Z"/>
                    <w:rFonts w:ascii="Times New Roman" w:eastAsia="Times New Roman" w:hAnsi="Times New Roman" w:cs="Times New Roman"/>
                    <w:sz w:val="20"/>
                    <w:szCs w:val="20"/>
                  </w:rPr>
                </w:rPrChange>
              </w:rPr>
              <w:pPrChange w:id="77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D34B1B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06" w:author="瑋婷 徐" w:date="2025-01-03T16:20:00Z" w16du:dateUtc="2025-01-03T08:20:00Z"/>
                <w:rFonts w:asciiTheme="majorEastAsia" w:eastAsia="標楷體" w:hAnsiTheme="majorEastAsia" w:cstheme="majorEastAsia"/>
                <w:rPrChange w:id="7707" w:author="瑋婷 徐" w:date="2025-01-06T15:34:00Z" w16du:dateUtc="2025-01-06T07:34:00Z">
                  <w:rPr>
                    <w:ins w:id="7708" w:author="瑋婷 徐" w:date="2025-01-03T16:20:00Z" w16du:dateUtc="2025-01-03T08:20:00Z"/>
                    <w:rFonts w:ascii="Times New Roman" w:eastAsia="Times New Roman" w:hAnsi="Times New Roman" w:cs="Times New Roman"/>
                    <w:sz w:val="20"/>
                    <w:szCs w:val="20"/>
                  </w:rPr>
                </w:rPrChange>
              </w:rPr>
              <w:pPrChange w:id="77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993C4C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10" w:author="瑋婷 徐" w:date="2025-01-03T16:20:00Z" w16du:dateUtc="2025-01-03T08:20:00Z"/>
                <w:rFonts w:asciiTheme="majorEastAsia" w:eastAsia="標楷體" w:hAnsiTheme="majorEastAsia" w:cstheme="majorEastAsia"/>
                <w:rPrChange w:id="7711" w:author="瑋婷 徐" w:date="2025-01-06T15:34:00Z" w16du:dateUtc="2025-01-06T07:34:00Z">
                  <w:rPr>
                    <w:ins w:id="7712" w:author="瑋婷 徐" w:date="2025-01-03T16:20:00Z" w16du:dateUtc="2025-01-03T08:20:00Z"/>
                    <w:rFonts w:ascii="Times New Roman" w:eastAsia="Times New Roman" w:hAnsi="Times New Roman" w:cs="Times New Roman"/>
                    <w:sz w:val="20"/>
                    <w:szCs w:val="20"/>
                  </w:rPr>
                </w:rPrChange>
              </w:rPr>
              <w:pPrChange w:id="77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4F1D33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14" w:author="瑋婷 徐" w:date="2025-01-03T16:20:00Z" w16du:dateUtc="2025-01-03T08:20:00Z"/>
                <w:rFonts w:asciiTheme="majorEastAsia" w:eastAsia="標楷體" w:hAnsiTheme="majorEastAsia" w:cstheme="majorEastAsia"/>
                <w:rPrChange w:id="7715" w:author="瑋婷 徐" w:date="2025-01-06T15:34:00Z" w16du:dateUtc="2025-01-06T07:34:00Z">
                  <w:rPr>
                    <w:ins w:id="7716" w:author="瑋婷 徐" w:date="2025-01-03T16:20:00Z" w16du:dateUtc="2025-01-03T08:20:00Z"/>
                    <w:rFonts w:ascii="Times New Roman" w:eastAsia="Times New Roman" w:hAnsi="Times New Roman" w:cs="Times New Roman"/>
                    <w:sz w:val="20"/>
                    <w:szCs w:val="20"/>
                  </w:rPr>
                </w:rPrChange>
              </w:rPr>
              <w:pPrChange w:id="77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C40267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18" w:author="瑋婷 徐" w:date="2025-01-03T16:20:00Z" w16du:dateUtc="2025-01-03T08:20:00Z"/>
                <w:rFonts w:asciiTheme="majorEastAsia" w:eastAsia="標楷體" w:hAnsiTheme="majorEastAsia" w:cstheme="majorEastAsia"/>
                <w:rPrChange w:id="7719" w:author="瑋婷 徐" w:date="2025-01-06T15:34:00Z" w16du:dateUtc="2025-01-06T07:34:00Z">
                  <w:rPr>
                    <w:ins w:id="7720" w:author="瑋婷 徐" w:date="2025-01-03T16:20:00Z" w16du:dateUtc="2025-01-03T08:20:00Z"/>
                    <w:rFonts w:ascii="Times New Roman" w:eastAsia="Times New Roman" w:hAnsi="Times New Roman" w:cs="Times New Roman"/>
                    <w:sz w:val="20"/>
                    <w:szCs w:val="20"/>
                  </w:rPr>
                </w:rPrChange>
              </w:rPr>
              <w:pPrChange w:id="77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1A792781"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722" w:author="瑋婷 徐" w:date="2025-01-03T16:33:00Z" w16du:dateUtc="2025-01-03T08:33:00Z"/>
                <w:rFonts w:asciiTheme="majorEastAsia" w:eastAsia="標楷體" w:hAnsiTheme="majorEastAsia" w:cstheme="majorEastAsia"/>
              </w:rPr>
            </w:pPr>
          </w:p>
        </w:tc>
        <w:tc>
          <w:tcPr>
            <w:tcW w:w="134" w:type="pct"/>
            <w:noWrap/>
            <w:hideMark/>
          </w:tcPr>
          <w:p w14:paraId="241176E2" w14:textId="49FA180B"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23" w:author="瑋婷 徐" w:date="2025-01-03T16:20:00Z" w16du:dateUtc="2025-01-03T08:20:00Z"/>
                <w:rFonts w:asciiTheme="majorEastAsia" w:eastAsia="標楷體" w:hAnsiTheme="majorEastAsia" w:cstheme="majorEastAsia"/>
                <w:rPrChange w:id="7724" w:author="瑋婷 徐" w:date="2025-01-06T15:34:00Z" w16du:dateUtc="2025-01-06T07:34:00Z">
                  <w:rPr>
                    <w:ins w:id="7725" w:author="瑋婷 徐" w:date="2025-01-03T16:20:00Z" w16du:dateUtc="2025-01-03T08:20:00Z"/>
                    <w:rFonts w:ascii="Times New Roman" w:eastAsia="Times New Roman" w:hAnsi="Times New Roman" w:cs="Times New Roman"/>
                    <w:sz w:val="20"/>
                    <w:szCs w:val="20"/>
                  </w:rPr>
                </w:rPrChange>
              </w:rPr>
              <w:pPrChange w:id="77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D0A7E0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27" w:author="瑋婷 徐" w:date="2025-01-03T16:20:00Z" w16du:dateUtc="2025-01-03T08:20:00Z"/>
                <w:rFonts w:asciiTheme="majorEastAsia" w:eastAsia="標楷體" w:hAnsiTheme="majorEastAsia" w:cstheme="majorEastAsia"/>
                <w:rPrChange w:id="7728" w:author="瑋婷 徐" w:date="2025-01-06T15:34:00Z" w16du:dateUtc="2025-01-06T07:34:00Z">
                  <w:rPr>
                    <w:ins w:id="7729" w:author="瑋婷 徐" w:date="2025-01-03T16:20:00Z" w16du:dateUtc="2025-01-03T08:20:00Z"/>
                    <w:rFonts w:ascii="Times New Roman" w:eastAsia="Times New Roman" w:hAnsi="Times New Roman" w:cs="Times New Roman"/>
                    <w:sz w:val="20"/>
                    <w:szCs w:val="20"/>
                  </w:rPr>
                </w:rPrChange>
              </w:rPr>
              <w:pPrChange w:id="77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692197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31" w:author="瑋婷 徐" w:date="2025-01-03T16:20:00Z" w16du:dateUtc="2025-01-03T08:20:00Z"/>
                <w:rFonts w:asciiTheme="majorEastAsia" w:eastAsia="標楷體" w:hAnsiTheme="majorEastAsia" w:cstheme="majorEastAsia"/>
                <w:rPrChange w:id="7732" w:author="瑋婷 徐" w:date="2025-01-06T15:34:00Z" w16du:dateUtc="2025-01-06T07:34:00Z">
                  <w:rPr>
                    <w:ins w:id="7733" w:author="瑋婷 徐" w:date="2025-01-03T16:20:00Z" w16du:dateUtc="2025-01-03T08:20:00Z"/>
                    <w:rFonts w:ascii="Times New Roman" w:eastAsia="Times New Roman" w:hAnsi="Times New Roman" w:cs="Times New Roman"/>
                    <w:sz w:val="20"/>
                    <w:szCs w:val="20"/>
                  </w:rPr>
                </w:rPrChange>
              </w:rPr>
              <w:pPrChange w:id="77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DE840F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35" w:author="瑋婷 徐" w:date="2025-01-03T16:20:00Z" w16du:dateUtc="2025-01-03T08:20:00Z"/>
                <w:rFonts w:asciiTheme="majorEastAsia" w:eastAsia="標楷體" w:hAnsiTheme="majorEastAsia" w:cstheme="majorEastAsia"/>
                <w:rPrChange w:id="7736" w:author="瑋婷 徐" w:date="2025-01-06T15:34:00Z" w16du:dateUtc="2025-01-06T07:34:00Z">
                  <w:rPr>
                    <w:ins w:id="7737" w:author="瑋婷 徐" w:date="2025-01-03T16:20:00Z" w16du:dateUtc="2025-01-03T08:20:00Z"/>
                    <w:rFonts w:ascii="Times New Roman" w:eastAsia="Times New Roman" w:hAnsi="Times New Roman" w:cs="Times New Roman"/>
                    <w:sz w:val="20"/>
                    <w:szCs w:val="20"/>
                  </w:rPr>
                </w:rPrChange>
              </w:rPr>
              <w:pPrChange w:id="77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0097B4F0"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739" w:author="瑋婷 徐" w:date="2025-01-03T16:33:00Z" w16du:dateUtc="2025-01-03T08:33:00Z"/>
                <w:rFonts w:asciiTheme="majorEastAsia" w:eastAsia="標楷體" w:hAnsiTheme="majorEastAsia" w:cstheme="majorEastAsia"/>
              </w:rPr>
            </w:pPr>
          </w:p>
        </w:tc>
        <w:tc>
          <w:tcPr>
            <w:tcW w:w="182" w:type="pct"/>
            <w:noWrap/>
            <w:hideMark/>
          </w:tcPr>
          <w:p w14:paraId="6211809F" w14:textId="2F9BA1B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40" w:author="瑋婷 徐" w:date="2025-01-03T16:20:00Z" w16du:dateUtc="2025-01-03T08:20:00Z"/>
                <w:rFonts w:asciiTheme="majorEastAsia" w:eastAsia="標楷體" w:hAnsiTheme="majorEastAsia" w:cstheme="majorEastAsia"/>
                <w:rPrChange w:id="7741" w:author="瑋婷 徐" w:date="2025-01-06T15:34:00Z" w16du:dateUtc="2025-01-06T07:34:00Z">
                  <w:rPr>
                    <w:ins w:id="7742" w:author="瑋婷 徐" w:date="2025-01-03T16:20:00Z" w16du:dateUtc="2025-01-03T08:20:00Z"/>
                    <w:rFonts w:ascii="Times New Roman" w:eastAsia="Times New Roman" w:hAnsi="Times New Roman" w:cs="Times New Roman"/>
                    <w:sz w:val="20"/>
                    <w:szCs w:val="20"/>
                  </w:rPr>
                </w:rPrChange>
              </w:rPr>
              <w:pPrChange w:id="77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48050B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44" w:author="瑋婷 徐" w:date="2025-01-03T16:20:00Z" w16du:dateUtc="2025-01-03T08:20:00Z"/>
                <w:rFonts w:asciiTheme="majorEastAsia" w:eastAsia="標楷體" w:hAnsiTheme="majorEastAsia" w:cstheme="majorEastAsia"/>
                <w:rPrChange w:id="7745" w:author="瑋婷 徐" w:date="2025-01-06T15:34:00Z" w16du:dateUtc="2025-01-06T07:34:00Z">
                  <w:rPr>
                    <w:ins w:id="7746" w:author="瑋婷 徐" w:date="2025-01-03T16:20:00Z" w16du:dateUtc="2025-01-03T08:20:00Z"/>
                    <w:rFonts w:ascii="Times New Roman" w:eastAsia="Times New Roman" w:hAnsi="Times New Roman" w:cs="Times New Roman"/>
                    <w:sz w:val="20"/>
                    <w:szCs w:val="20"/>
                  </w:rPr>
                </w:rPrChange>
              </w:rPr>
              <w:pPrChange w:id="77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9A661F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48" w:author="瑋婷 徐" w:date="2025-01-03T16:20:00Z" w16du:dateUtc="2025-01-03T08:20:00Z"/>
                <w:rFonts w:asciiTheme="majorEastAsia" w:eastAsia="標楷體" w:hAnsiTheme="majorEastAsia" w:cstheme="majorEastAsia"/>
                <w:rPrChange w:id="7749" w:author="瑋婷 徐" w:date="2025-01-06T15:34:00Z" w16du:dateUtc="2025-01-06T07:34:00Z">
                  <w:rPr>
                    <w:ins w:id="7750" w:author="瑋婷 徐" w:date="2025-01-03T16:20:00Z" w16du:dateUtc="2025-01-03T08:20:00Z"/>
                    <w:rFonts w:ascii="Times New Roman" w:eastAsia="Times New Roman" w:hAnsi="Times New Roman" w:cs="Times New Roman"/>
                    <w:sz w:val="20"/>
                    <w:szCs w:val="20"/>
                  </w:rPr>
                </w:rPrChange>
              </w:rPr>
              <w:pPrChange w:id="77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F090B8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52" w:author="瑋婷 徐" w:date="2025-01-03T16:20:00Z" w16du:dateUtc="2025-01-03T08:20:00Z"/>
                <w:rFonts w:asciiTheme="majorEastAsia" w:eastAsia="標楷體" w:hAnsiTheme="majorEastAsia" w:cstheme="majorEastAsia"/>
                <w:rPrChange w:id="7753" w:author="瑋婷 徐" w:date="2025-01-06T15:34:00Z" w16du:dateUtc="2025-01-06T07:34:00Z">
                  <w:rPr>
                    <w:ins w:id="7754" w:author="瑋婷 徐" w:date="2025-01-03T16:20:00Z" w16du:dateUtc="2025-01-03T08:20:00Z"/>
                    <w:rFonts w:ascii="Times New Roman" w:eastAsia="Times New Roman" w:hAnsi="Times New Roman" w:cs="Times New Roman"/>
                    <w:sz w:val="20"/>
                    <w:szCs w:val="20"/>
                  </w:rPr>
                </w:rPrChange>
              </w:rPr>
              <w:pPrChange w:id="77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90B5EB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56" w:author="瑋婷 徐" w:date="2025-01-03T16:20:00Z" w16du:dateUtc="2025-01-03T08:20:00Z"/>
                <w:rFonts w:asciiTheme="majorEastAsia" w:eastAsia="標楷體" w:hAnsiTheme="majorEastAsia" w:cstheme="majorEastAsia"/>
                <w:rPrChange w:id="7757" w:author="瑋婷 徐" w:date="2025-01-06T15:34:00Z" w16du:dateUtc="2025-01-06T07:34:00Z">
                  <w:rPr>
                    <w:ins w:id="7758" w:author="瑋婷 徐" w:date="2025-01-03T16:20:00Z" w16du:dateUtc="2025-01-03T08:20:00Z"/>
                    <w:rFonts w:ascii="Times New Roman" w:eastAsia="Times New Roman" w:hAnsi="Times New Roman" w:cs="Times New Roman"/>
                    <w:sz w:val="20"/>
                    <w:szCs w:val="20"/>
                  </w:rPr>
                </w:rPrChange>
              </w:rPr>
              <w:pPrChange w:id="77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43D0F7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60" w:author="瑋婷 徐" w:date="2025-01-03T16:20:00Z" w16du:dateUtc="2025-01-03T08:20:00Z"/>
                <w:rFonts w:asciiTheme="majorEastAsia" w:eastAsia="標楷體" w:hAnsiTheme="majorEastAsia" w:cstheme="majorEastAsia"/>
                <w:rPrChange w:id="7761" w:author="瑋婷 徐" w:date="2025-01-06T15:34:00Z" w16du:dateUtc="2025-01-06T07:34:00Z">
                  <w:rPr>
                    <w:ins w:id="7762" w:author="瑋婷 徐" w:date="2025-01-03T16:20:00Z" w16du:dateUtc="2025-01-03T08:20:00Z"/>
                    <w:rFonts w:ascii="Times New Roman" w:eastAsia="Times New Roman" w:hAnsi="Times New Roman" w:cs="Times New Roman"/>
                    <w:sz w:val="20"/>
                    <w:szCs w:val="20"/>
                  </w:rPr>
                </w:rPrChange>
              </w:rPr>
              <w:pPrChange w:id="77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587D7B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64" w:author="瑋婷 徐" w:date="2025-01-03T16:20:00Z" w16du:dateUtc="2025-01-03T08:20:00Z"/>
                <w:rFonts w:asciiTheme="majorEastAsia" w:eastAsia="標楷體" w:hAnsiTheme="majorEastAsia" w:cstheme="majorEastAsia"/>
                <w:rPrChange w:id="7765" w:author="瑋婷 徐" w:date="2025-01-06T15:34:00Z" w16du:dateUtc="2025-01-06T07:34:00Z">
                  <w:rPr>
                    <w:ins w:id="7766" w:author="瑋婷 徐" w:date="2025-01-03T16:20:00Z" w16du:dateUtc="2025-01-03T08:20:00Z"/>
                    <w:rFonts w:ascii="Times New Roman" w:eastAsia="Times New Roman" w:hAnsi="Times New Roman" w:cs="Times New Roman"/>
                    <w:sz w:val="20"/>
                    <w:szCs w:val="20"/>
                  </w:rPr>
                </w:rPrChange>
              </w:rPr>
              <w:pPrChange w:id="77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76AA4B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68" w:author="瑋婷 徐" w:date="2025-01-03T16:20:00Z" w16du:dateUtc="2025-01-03T08:20:00Z"/>
                <w:rFonts w:asciiTheme="majorEastAsia" w:eastAsia="標楷體" w:hAnsiTheme="majorEastAsia" w:cstheme="majorEastAsia"/>
                <w:rPrChange w:id="7769" w:author="瑋婷 徐" w:date="2025-01-06T15:34:00Z" w16du:dateUtc="2025-01-06T07:34:00Z">
                  <w:rPr>
                    <w:ins w:id="7770" w:author="瑋婷 徐" w:date="2025-01-03T16:20:00Z" w16du:dateUtc="2025-01-03T08:20:00Z"/>
                    <w:rFonts w:ascii="Times New Roman" w:eastAsia="Times New Roman" w:hAnsi="Times New Roman" w:cs="Times New Roman"/>
                    <w:sz w:val="20"/>
                    <w:szCs w:val="20"/>
                  </w:rPr>
                </w:rPrChange>
              </w:rPr>
              <w:pPrChange w:id="77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37D0000E" w14:textId="77777777" w:rsidTr="00B436F0">
        <w:trPr>
          <w:trHeight w:val="300"/>
          <w:ins w:id="7772"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5BE22146" w14:textId="77777777" w:rsidR="00DA433E" w:rsidRPr="00727E7E" w:rsidRDefault="00DA433E">
            <w:pPr>
              <w:spacing w:line="360" w:lineRule="auto"/>
              <w:jc w:val="both"/>
              <w:rPr>
                <w:ins w:id="7773" w:author="瑋婷 徐" w:date="2025-01-03T16:20:00Z" w16du:dateUtc="2025-01-03T08:20:00Z"/>
                <w:rFonts w:asciiTheme="majorEastAsia" w:eastAsia="標楷體" w:hAnsiTheme="majorEastAsia" w:cstheme="majorEastAsia"/>
                <w:b w:val="0"/>
                <w:bCs w:val="0"/>
                <w:color w:val="000000"/>
                <w:rPrChange w:id="7774" w:author="瑋婷 徐" w:date="2025-01-06T15:34:00Z" w16du:dateUtc="2025-01-06T07:34:00Z">
                  <w:rPr>
                    <w:ins w:id="7775" w:author="瑋婷 徐" w:date="2025-01-03T16:20:00Z" w16du:dateUtc="2025-01-03T08:20:00Z"/>
                    <w:rFonts w:cs="Calibri"/>
                    <w:color w:val="000000"/>
                    <w:sz w:val="22"/>
                  </w:rPr>
                </w:rPrChange>
              </w:rPr>
              <w:pPrChange w:id="7776" w:author="瑋婷 徐" w:date="2025-01-03T16:21:00Z" w16du:dateUtc="2025-01-03T08:21:00Z">
                <w:pPr/>
              </w:pPrChange>
            </w:pPr>
            <w:ins w:id="7777" w:author="瑋婷 徐" w:date="2025-01-03T16:20:00Z" w16du:dateUtc="2025-01-03T08:20:00Z">
              <w:r w:rsidRPr="00727E7E">
                <w:rPr>
                  <w:rFonts w:asciiTheme="majorEastAsia" w:eastAsia="標楷體" w:hAnsiTheme="majorEastAsia" w:cstheme="majorEastAsia"/>
                  <w:b w:val="0"/>
                  <w:bCs w:val="0"/>
                  <w:color w:val="000000"/>
                  <w:rPrChange w:id="7778" w:author="瑋婷 徐" w:date="2025-01-06T15:34:00Z" w16du:dateUtc="2025-01-06T07:34:00Z">
                    <w:rPr>
                      <w:rFonts w:cs="Calibri"/>
                      <w:color w:val="000000"/>
                      <w:sz w:val="22"/>
                    </w:rPr>
                  </w:rPrChange>
                </w:rPr>
                <w:t>大冠</w:t>
              </w:r>
              <w:proofErr w:type="gramStart"/>
              <w:r w:rsidRPr="00727E7E">
                <w:rPr>
                  <w:rFonts w:asciiTheme="majorEastAsia" w:eastAsia="標楷體" w:hAnsiTheme="majorEastAsia" w:cstheme="majorEastAsia"/>
                  <w:b w:val="0"/>
                  <w:bCs w:val="0"/>
                  <w:color w:val="000000"/>
                  <w:rPrChange w:id="7779" w:author="瑋婷 徐" w:date="2025-01-06T15:34:00Z" w16du:dateUtc="2025-01-06T07:34:00Z">
                    <w:rPr>
                      <w:rFonts w:cs="Calibri"/>
                      <w:color w:val="000000"/>
                      <w:sz w:val="22"/>
                    </w:rPr>
                  </w:rPrChange>
                </w:rPr>
                <w:t>鷲</w:t>
              </w:r>
              <w:proofErr w:type="gramEnd"/>
              <w:r w:rsidRPr="00727E7E">
                <w:rPr>
                  <w:rFonts w:asciiTheme="majorEastAsia" w:eastAsia="標楷體" w:hAnsiTheme="majorEastAsia" w:cstheme="majorEastAsia"/>
                  <w:b w:val="0"/>
                  <w:bCs w:val="0"/>
                  <w:color w:val="000000"/>
                  <w:rPrChange w:id="7780"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7781"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7782" w:author="瑋婷 徐" w:date="2025-01-06T15:34:00Z" w16du:dateUtc="2025-01-06T07:34:00Z">
                    <w:rPr>
                      <w:rFonts w:cs="Calibri"/>
                      <w:color w:val="000000"/>
                      <w:sz w:val="22"/>
                    </w:rPr>
                  </w:rPrChange>
                </w:rPr>
                <w:t xml:space="preserve"> II</w:t>
              </w:r>
            </w:ins>
          </w:p>
        </w:tc>
        <w:tc>
          <w:tcPr>
            <w:tcW w:w="1093" w:type="pct"/>
            <w:hideMark/>
          </w:tcPr>
          <w:p w14:paraId="0D23577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83" w:author="瑋婷 徐" w:date="2025-01-03T16:20:00Z" w16du:dateUtc="2025-01-03T08:20:00Z"/>
                <w:rFonts w:asciiTheme="majorEastAsia" w:eastAsia="標楷體" w:hAnsiTheme="majorEastAsia" w:cstheme="majorEastAsia"/>
                <w:i/>
                <w:iCs/>
                <w:color w:val="000000"/>
                <w:rPrChange w:id="7784" w:author="瑋婷 徐" w:date="2025-01-06T15:34:00Z" w16du:dateUtc="2025-01-06T07:34:00Z">
                  <w:rPr>
                    <w:ins w:id="7785" w:author="瑋婷 徐" w:date="2025-01-03T16:20:00Z" w16du:dateUtc="2025-01-03T08:20:00Z"/>
                    <w:rFonts w:cs="Calibri"/>
                    <w:i/>
                    <w:iCs/>
                    <w:color w:val="000000"/>
                    <w:sz w:val="22"/>
                  </w:rPr>
                </w:rPrChange>
              </w:rPr>
              <w:pPrChange w:id="77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87" w:author="瑋婷 徐" w:date="2025-01-03T16:20:00Z" w16du:dateUtc="2025-01-03T08:20:00Z">
              <w:r w:rsidRPr="00727E7E">
                <w:rPr>
                  <w:rFonts w:asciiTheme="majorEastAsia" w:eastAsia="標楷體" w:hAnsiTheme="majorEastAsia" w:cstheme="majorEastAsia"/>
                  <w:i/>
                  <w:iCs/>
                  <w:color w:val="000000"/>
                  <w:rPrChange w:id="7788" w:author="瑋婷 徐" w:date="2025-01-06T15:34:00Z" w16du:dateUtc="2025-01-06T07:34:00Z">
                    <w:rPr>
                      <w:rFonts w:cs="Calibri"/>
                      <w:i/>
                      <w:iCs/>
                      <w:color w:val="000000"/>
                      <w:sz w:val="22"/>
                    </w:rPr>
                  </w:rPrChange>
                </w:rPr>
                <w:t>Spilornis cheela</w:t>
              </w:r>
            </w:ins>
          </w:p>
        </w:tc>
        <w:tc>
          <w:tcPr>
            <w:tcW w:w="134" w:type="pct"/>
            <w:noWrap/>
            <w:hideMark/>
          </w:tcPr>
          <w:p w14:paraId="1FE0472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89" w:author="瑋婷 徐" w:date="2025-01-03T16:20:00Z" w16du:dateUtc="2025-01-03T08:20:00Z"/>
                <w:rFonts w:asciiTheme="majorEastAsia" w:eastAsia="標楷體" w:hAnsiTheme="majorEastAsia" w:cstheme="majorEastAsia"/>
                <w:i/>
                <w:iCs/>
                <w:color w:val="000000"/>
                <w:rPrChange w:id="7790" w:author="瑋婷 徐" w:date="2025-01-06T15:34:00Z" w16du:dateUtc="2025-01-06T07:34:00Z">
                  <w:rPr>
                    <w:ins w:id="7791" w:author="瑋婷 徐" w:date="2025-01-03T16:20:00Z" w16du:dateUtc="2025-01-03T08:20:00Z"/>
                    <w:rFonts w:cs="Calibri"/>
                    <w:i/>
                    <w:iCs/>
                    <w:color w:val="000000"/>
                    <w:sz w:val="22"/>
                  </w:rPr>
                </w:rPrChange>
              </w:rPr>
              <w:pPrChange w:id="77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A17715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93" w:author="瑋婷 徐" w:date="2025-01-03T16:20:00Z" w16du:dateUtc="2025-01-03T08:20:00Z"/>
                <w:rFonts w:asciiTheme="majorEastAsia" w:eastAsia="標楷體" w:hAnsiTheme="majorEastAsia" w:cstheme="majorEastAsia"/>
                <w:color w:val="000000"/>
                <w:rPrChange w:id="7794" w:author="瑋婷 徐" w:date="2025-01-06T15:34:00Z" w16du:dateUtc="2025-01-06T07:34:00Z">
                  <w:rPr>
                    <w:ins w:id="7795" w:author="瑋婷 徐" w:date="2025-01-03T16:20:00Z" w16du:dateUtc="2025-01-03T08:20:00Z"/>
                    <w:rFonts w:cs="Calibri"/>
                    <w:color w:val="000000"/>
                    <w:sz w:val="22"/>
                  </w:rPr>
                </w:rPrChange>
              </w:rPr>
              <w:pPrChange w:id="77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97" w:author="瑋婷 徐" w:date="2025-01-03T16:20:00Z" w16du:dateUtc="2025-01-03T08:20:00Z">
              <w:r w:rsidRPr="00727E7E">
                <w:rPr>
                  <w:rFonts w:asciiTheme="majorEastAsia" w:eastAsia="標楷體" w:hAnsiTheme="majorEastAsia" w:cstheme="majorEastAsia"/>
                  <w:color w:val="000000"/>
                  <w:rPrChange w:id="7798" w:author="瑋婷 徐" w:date="2025-01-06T15:34:00Z" w16du:dateUtc="2025-01-06T07:34:00Z">
                    <w:rPr>
                      <w:rFonts w:cs="Calibri"/>
                      <w:color w:val="000000"/>
                      <w:sz w:val="22"/>
                    </w:rPr>
                  </w:rPrChange>
                </w:rPr>
                <w:t>*</w:t>
              </w:r>
            </w:ins>
          </w:p>
        </w:tc>
        <w:tc>
          <w:tcPr>
            <w:tcW w:w="134" w:type="pct"/>
            <w:noWrap/>
            <w:hideMark/>
          </w:tcPr>
          <w:p w14:paraId="706441A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99" w:author="瑋婷 徐" w:date="2025-01-03T16:20:00Z" w16du:dateUtc="2025-01-03T08:20:00Z"/>
                <w:rFonts w:asciiTheme="majorEastAsia" w:eastAsia="標楷體" w:hAnsiTheme="majorEastAsia" w:cstheme="majorEastAsia"/>
                <w:color w:val="000000"/>
                <w:rPrChange w:id="7800" w:author="瑋婷 徐" w:date="2025-01-06T15:34:00Z" w16du:dateUtc="2025-01-06T07:34:00Z">
                  <w:rPr>
                    <w:ins w:id="7801" w:author="瑋婷 徐" w:date="2025-01-03T16:20:00Z" w16du:dateUtc="2025-01-03T08:20:00Z"/>
                    <w:rFonts w:cs="Calibri"/>
                    <w:color w:val="000000"/>
                    <w:sz w:val="22"/>
                  </w:rPr>
                </w:rPrChange>
              </w:rPr>
              <w:pPrChange w:id="78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803" w:author="瑋婷 徐" w:date="2025-01-03T16:20:00Z" w16du:dateUtc="2025-01-03T08:20:00Z">
              <w:r w:rsidRPr="00727E7E">
                <w:rPr>
                  <w:rFonts w:asciiTheme="majorEastAsia" w:eastAsia="標楷體" w:hAnsiTheme="majorEastAsia" w:cstheme="majorEastAsia"/>
                  <w:color w:val="000000"/>
                  <w:rPrChange w:id="7804" w:author="瑋婷 徐" w:date="2025-01-06T15:34:00Z" w16du:dateUtc="2025-01-06T07:34:00Z">
                    <w:rPr>
                      <w:rFonts w:cs="Calibri"/>
                      <w:color w:val="000000"/>
                      <w:sz w:val="22"/>
                    </w:rPr>
                  </w:rPrChange>
                </w:rPr>
                <w:t>*</w:t>
              </w:r>
            </w:ins>
          </w:p>
        </w:tc>
        <w:tc>
          <w:tcPr>
            <w:tcW w:w="134" w:type="pct"/>
            <w:noWrap/>
            <w:hideMark/>
          </w:tcPr>
          <w:p w14:paraId="51380AF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05" w:author="瑋婷 徐" w:date="2025-01-03T16:20:00Z" w16du:dateUtc="2025-01-03T08:20:00Z"/>
                <w:rFonts w:asciiTheme="majorEastAsia" w:eastAsia="標楷體" w:hAnsiTheme="majorEastAsia" w:cstheme="majorEastAsia"/>
                <w:color w:val="000000"/>
                <w:rPrChange w:id="7806" w:author="瑋婷 徐" w:date="2025-01-06T15:34:00Z" w16du:dateUtc="2025-01-06T07:34:00Z">
                  <w:rPr>
                    <w:ins w:id="7807" w:author="瑋婷 徐" w:date="2025-01-03T16:20:00Z" w16du:dateUtc="2025-01-03T08:20:00Z"/>
                    <w:rFonts w:cs="Calibri"/>
                    <w:color w:val="000000"/>
                    <w:sz w:val="22"/>
                  </w:rPr>
                </w:rPrChange>
              </w:rPr>
              <w:pPrChange w:id="78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809" w:author="瑋婷 徐" w:date="2025-01-03T16:20:00Z" w16du:dateUtc="2025-01-03T08:20:00Z">
              <w:r w:rsidRPr="00727E7E">
                <w:rPr>
                  <w:rFonts w:asciiTheme="majorEastAsia" w:eastAsia="標楷體" w:hAnsiTheme="majorEastAsia" w:cstheme="majorEastAsia"/>
                  <w:color w:val="000000"/>
                  <w:rPrChange w:id="7810" w:author="瑋婷 徐" w:date="2025-01-06T15:34:00Z" w16du:dateUtc="2025-01-06T07:34:00Z">
                    <w:rPr>
                      <w:rFonts w:cs="Calibri"/>
                      <w:color w:val="000000"/>
                      <w:sz w:val="22"/>
                    </w:rPr>
                  </w:rPrChange>
                </w:rPr>
                <w:t>*</w:t>
              </w:r>
            </w:ins>
          </w:p>
        </w:tc>
        <w:tc>
          <w:tcPr>
            <w:tcW w:w="134" w:type="pct"/>
            <w:noWrap/>
            <w:hideMark/>
          </w:tcPr>
          <w:p w14:paraId="6E09C1C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11" w:author="瑋婷 徐" w:date="2025-01-03T16:20:00Z" w16du:dateUtc="2025-01-03T08:20:00Z"/>
                <w:rFonts w:asciiTheme="majorEastAsia" w:eastAsia="標楷體" w:hAnsiTheme="majorEastAsia" w:cstheme="majorEastAsia"/>
                <w:color w:val="000000"/>
                <w:rPrChange w:id="7812" w:author="瑋婷 徐" w:date="2025-01-06T15:34:00Z" w16du:dateUtc="2025-01-06T07:34:00Z">
                  <w:rPr>
                    <w:ins w:id="7813" w:author="瑋婷 徐" w:date="2025-01-03T16:20:00Z" w16du:dateUtc="2025-01-03T08:20:00Z"/>
                    <w:rFonts w:cs="Calibri"/>
                    <w:color w:val="000000"/>
                    <w:sz w:val="22"/>
                  </w:rPr>
                </w:rPrChange>
              </w:rPr>
              <w:pPrChange w:id="78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75CE36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15" w:author="瑋婷 徐" w:date="2025-01-03T16:20:00Z" w16du:dateUtc="2025-01-03T08:20:00Z"/>
                <w:rFonts w:asciiTheme="majorEastAsia" w:eastAsia="標楷體" w:hAnsiTheme="majorEastAsia" w:cstheme="majorEastAsia"/>
                <w:color w:val="000000"/>
                <w:rPrChange w:id="7816" w:author="瑋婷 徐" w:date="2025-01-06T15:34:00Z" w16du:dateUtc="2025-01-06T07:34:00Z">
                  <w:rPr>
                    <w:ins w:id="7817" w:author="瑋婷 徐" w:date="2025-01-03T16:20:00Z" w16du:dateUtc="2025-01-03T08:20:00Z"/>
                    <w:rFonts w:cs="Calibri"/>
                    <w:color w:val="000000"/>
                    <w:sz w:val="22"/>
                  </w:rPr>
                </w:rPrChange>
              </w:rPr>
              <w:pPrChange w:id="78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819" w:author="瑋婷 徐" w:date="2025-01-03T16:20:00Z" w16du:dateUtc="2025-01-03T08:20:00Z">
              <w:r w:rsidRPr="00727E7E">
                <w:rPr>
                  <w:rFonts w:asciiTheme="majorEastAsia" w:eastAsia="標楷體" w:hAnsiTheme="majorEastAsia" w:cstheme="majorEastAsia"/>
                  <w:color w:val="000000"/>
                  <w:rPrChange w:id="7820" w:author="瑋婷 徐" w:date="2025-01-06T15:34:00Z" w16du:dateUtc="2025-01-06T07:34:00Z">
                    <w:rPr>
                      <w:rFonts w:cs="Calibri"/>
                      <w:color w:val="000000"/>
                      <w:sz w:val="22"/>
                    </w:rPr>
                  </w:rPrChange>
                </w:rPr>
                <w:t>*</w:t>
              </w:r>
            </w:ins>
          </w:p>
        </w:tc>
        <w:tc>
          <w:tcPr>
            <w:tcW w:w="134" w:type="pct"/>
          </w:tcPr>
          <w:p w14:paraId="0BEE35BC"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821" w:author="瑋婷 徐" w:date="2025-01-03T16:33:00Z" w16du:dateUtc="2025-01-03T08:33:00Z"/>
                <w:rFonts w:asciiTheme="majorEastAsia" w:eastAsia="標楷體" w:hAnsiTheme="majorEastAsia" w:cstheme="majorEastAsia"/>
                <w:color w:val="000000"/>
              </w:rPr>
            </w:pPr>
          </w:p>
        </w:tc>
        <w:tc>
          <w:tcPr>
            <w:tcW w:w="134" w:type="pct"/>
            <w:noWrap/>
            <w:hideMark/>
          </w:tcPr>
          <w:p w14:paraId="118C2802" w14:textId="34ED3A9C"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22" w:author="瑋婷 徐" w:date="2025-01-03T16:20:00Z" w16du:dateUtc="2025-01-03T08:20:00Z"/>
                <w:rFonts w:asciiTheme="majorEastAsia" w:eastAsia="標楷體" w:hAnsiTheme="majorEastAsia" w:cstheme="majorEastAsia"/>
                <w:color w:val="000000"/>
                <w:rPrChange w:id="7823" w:author="瑋婷 徐" w:date="2025-01-06T15:34:00Z" w16du:dateUtc="2025-01-06T07:34:00Z">
                  <w:rPr>
                    <w:ins w:id="7824" w:author="瑋婷 徐" w:date="2025-01-03T16:20:00Z" w16du:dateUtc="2025-01-03T08:20:00Z"/>
                    <w:rFonts w:cs="Calibri"/>
                    <w:color w:val="000000"/>
                    <w:sz w:val="22"/>
                  </w:rPr>
                </w:rPrChange>
              </w:rPr>
              <w:pPrChange w:id="78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8E77C7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26" w:author="瑋婷 徐" w:date="2025-01-03T16:20:00Z" w16du:dateUtc="2025-01-03T08:20:00Z"/>
                <w:rFonts w:asciiTheme="majorEastAsia" w:eastAsia="標楷體" w:hAnsiTheme="majorEastAsia" w:cstheme="majorEastAsia"/>
                <w:color w:val="000000"/>
                <w:rPrChange w:id="7827" w:author="瑋婷 徐" w:date="2025-01-06T15:34:00Z" w16du:dateUtc="2025-01-06T07:34:00Z">
                  <w:rPr>
                    <w:ins w:id="7828" w:author="瑋婷 徐" w:date="2025-01-03T16:20:00Z" w16du:dateUtc="2025-01-03T08:20:00Z"/>
                    <w:rFonts w:cs="Calibri"/>
                    <w:color w:val="000000"/>
                    <w:sz w:val="22"/>
                  </w:rPr>
                </w:rPrChange>
              </w:rPr>
              <w:pPrChange w:id="78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830" w:author="瑋婷 徐" w:date="2025-01-03T16:20:00Z" w16du:dateUtc="2025-01-03T08:20:00Z">
              <w:r w:rsidRPr="00727E7E">
                <w:rPr>
                  <w:rFonts w:asciiTheme="majorEastAsia" w:eastAsia="標楷體" w:hAnsiTheme="majorEastAsia" w:cstheme="majorEastAsia"/>
                  <w:color w:val="000000"/>
                  <w:rPrChange w:id="7831" w:author="瑋婷 徐" w:date="2025-01-06T15:34:00Z" w16du:dateUtc="2025-01-06T07:34:00Z">
                    <w:rPr>
                      <w:rFonts w:cs="Calibri"/>
                      <w:color w:val="000000"/>
                      <w:sz w:val="22"/>
                    </w:rPr>
                  </w:rPrChange>
                </w:rPr>
                <w:t>*</w:t>
              </w:r>
            </w:ins>
          </w:p>
        </w:tc>
        <w:tc>
          <w:tcPr>
            <w:tcW w:w="182" w:type="pct"/>
            <w:noWrap/>
            <w:hideMark/>
          </w:tcPr>
          <w:p w14:paraId="739DB8D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32" w:author="瑋婷 徐" w:date="2025-01-03T16:20:00Z" w16du:dateUtc="2025-01-03T08:20:00Z"/>
                <w:rFonts w:asciiTheme="majorEastAsia" w:eastAsia="標楷體" w:hAnsiTheme="majorEastAsia" w:cstheme="majorEastAsia"/>
                <w:color w:val="000000"/>
                <w:rPrChange w:id="7833" w:author="瑋婷 徐" w:date="2025-01-06T15:34:00Z" w16du:dateUtc="2025-01-06T07:34:00Z">
                  <w:rPr>
                    <w:ins w:id="7834" w:author="瑋婷 徐" w:date="2025-01-03T16:20:00Z" w16du:dateUtc="2025-01-03T08:20:00Z"/>
                    <w:rFonts w:cs="Calibri"/>
                    <w:color w:val="000000"/>
                    <w:sz w:val="22"/>
                  </w:rPr>
                </w:rPrChange>
              </w:rPr>
              <w:pPrChange w:id="78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4C9F0D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36" w:author="瑋婷 徐" w:date="2025-01-03T16:20:00Z" w16du:dateUtc="2025-01-03T08:20:00Z"/>
                <w:rFonts w:asciiTheme="majorEastAsia" w:eastAsia="標楷體" w:hAnsiTheme="majorEastAsia" w:cstheme="majorEastAsia"/>
                <w:rPrChange w:id="7837" w:author="瑋婷 徐" w:date="2025-01-06T15:34:00Z" w16du:dateUtc="2025-01-06T07:34:00Z">
                  <w:rPr>
                    <w:ins w:id="7838" w:author="瑋婷 徐" w:date="2025-01-03T16:20:00Z" w16du:dateUtc="2025-01-03T08:20:00Z"/>
                    <w:rFonts w:ascii="Times New Roman" w:eastAsia="Times New Roman" w:hAnsi="Times New Roman" w:cs="Times New Roman"/>
                    <w:sz w:val="20"/>
                    <w:szCs w:val="20"/>
                  </w:rPr>
                </w:rPrChange>
              </w:rPr>
              <w:pPrChange w:id="78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78F073F"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840" w:author="瑋婷 徐" w:date="2025-01-03T16:33:00Z" w16du:dateUtc="2025-01-03T08:33:00Z"/>
                <w:rFonts w:asciiTheme="majorEastAsia" w:eastAsia="標楷體" w:hAnsiTheme="majorEastAsia" w:cstheme="majorEastAsia"/>
                <w:color w:val="000000"/>
              </w:rPr>
            </w:pPr>
          </w:p>
        </w:tc>
        <w:tc>
          <w:tcPr>
            <w:tcW w:w="182" w:type="pct"/>
            <w:noWrap/>
            <w:hideMark/>
          </w:tcPr>
          <w:p w14:paraId="522A54C8" w14:textId="57050B4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41" w:author="瑋婷 徐" w:date="2025-01-03T16:20:00Z" w16du:dateUtc="2025-01-03T08:20:00Z"/>
                <w:rFonts w:asciiTheme="majorEastAsia" w:eastAsia="標楷體" w:hAnsiTheme="majorEastAsia" w:cstheme="majorEastAsia"/>
                <w:color w:val="000000"/>
                <w:rPrChange w:id="7842" w:author="瑋婷 徐" w:date="2025-01-06T15:34:00Z" w16du:dateUtc="2025-01-06T07:34:00Z">
                  <w:rPr>
                    <w:ins w:id="7843" w:author="瑋婷 徐" w:date="2025-01-03T16:20:00Z" w16du:dateUtc="2025-01-03T08:20:00Z"/>
                    <w:rFonts w:cs="Calibri"/>
                    <w:color w:val="000000"/>
                    <w:sz w:val="22"/>
                  </w:rPr>
                </w:rPrChange>
              </w:rPr>
              <w:pPrChange w:id="78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845" w:author="瑋婷 徐" w:date="2025-01-03T16:20:00Z" w16du:dateUtc="2025-01-03T08:20:00Z">
              <w:r w:rsidRPr="00727E7E">
                <w:rPr>
                  <w:rFonts w:asciiTheme="majorEastAsia" w:eastAsia="標楷體" w:hAnsiTheme="majorEastAsia" w:cstheme="majorEastAsia"/>
                  <w:color w:val="000000"/>
                  <w:rPrChange w:id="7846" w:author="瑋婷 徐" w:date="2025-01-06T15:34:00Z" w16du:dateUtc="2025-01-06T07:34:00Z">
                    <w:rPr>
                      <w:rFonts w:cs="Calibri"/>
                      <w:color w:val="000000"/>
                      <w:sz w:val="22"/>
                    </w:rPr>
                  </w:rPrChange>
                </w:rPr>
                <w:t>*</w:t>
              </w:r>
            </w:ins>
          </w:p>
        </w:tc>
        <w:tc>
          <w:tcPr>
            <w:tcW w:w="182" w:type="pct"/>
            <w:noWrap/>
            <w:hideMark/>
          </w:tcPr>
          <w:p w14:paraId="3D03583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47" w:author="瑋婷 徐" w:date="2025-01-03T16:20:00Z" w16du:dateUtc="2025-01-03T08:20:00Z"/>
                <w:rFonts w:asciiTheme="majorEastAsia" w:eastAsia="標楷體" w:hAnsiTheme="majorEastAsia" w:cstheme="majorEastAsia"/>
                <w:color w:val="000000"/>
                <w:rPrChange w:id="7848" w:author="瑋婷 徐" w:date="2025-01-06T15:34:00Z" w16du:dateUtc="2025-01-06T07:34:00Z">
                  <w:rPr>
                    <w:ins w:id="7849" w:author="瑋婷 徐" w:date="2025-01-03T16:20:00Z" w16du:dateUtc="2025-01-03T08:20:00Z"/>
                    <w:rFonts w:cs="Calibri"/>
                    <w:color w:val="000000"/>
                    <w:sz w:val="22"/>
                  </w:rPr>
                </w:rPrChange>
              </w:rPr>
              <w:pPrChange w:id="78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45C34D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51" w:author="瑋婷 徐" w:date="2025-01-03T16:20:00Z" w16du:dateUtc="2025-01-03T08:20:00Z"/>
                <w:rFonts w:asciiTheme="majorEastAsia" w:eastAsia="標楷體" w:hAnsiTheme="majorEastAsia" w:cstheme="majorEastAsia"/>
                <w:rPrChange w:id="7852" w:author="瑋婷 徐" w:date="2025-01-06T15:34:00Z" w16du:dateUtc="2025-01-06T07:34:00Z">
                  <w:rPr>
                    <w:ins w:id="7853" w:author="瑋婷 徐" w:date="2025-01-03T16:20:00Z" w16du:dateUtc="2025-01-03T08:20:00Z"/>
                    <w:rFonts w:ascii="Times New Roman" w:eastAsia="Times New Roman" w:hAnsi="Times New Roman" w:cs="Times New Roman"/>
                    <w:sz w:val="20"/>
                    <w:szCs w:val="20"/>
                  </w:rPr>
                </w:rPrChange>
              </w:rPr>
              <w:pPrChange w:id="78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063BD1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55" w:author="瑋婷 徐" w:date="2025-01-03T16:20:00Z" w16du:dateUtc="2025-01-03T08:20:00Z"/>
                <w:rFonts w:asciiTheme="majorEastAsia" w:eastAsia="標楷體" w:hAnsiTheme="majorEastAsia" w:cstheme="majorEastAsia"/>
                <w:rPrChange w:id="7856" w:author="瑋婷 徐" w:date="2025-01-06T15:34:00Z" w16du:dateUtc="2025-01-06T07:34:00Z">
                  <w:rPr>
                    <w:ins w:id="7857" w:author="瑋婷 徐" w:date="2025-01-03T16:20:00Z" w16du:dateUtc="2025-01-03T08:20:00Z"/>
                    <w:rFonts w:ascii="Times New Roman" w:eastAsia="Times New Roman" w:hAnsi="Times New Roman" w:cs="Times New Roman"/>
                    <w:sz w:val="20"/>
                    <w:szCs w:val="20"/>
                  </w:rPr>
                </w:rPrChange>
              </w:rPr>
              <w:pPrChange w:id="78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D5958B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59" w:author="瑋婷 徐" w:date="2025-01-03T16:20:00Z" w16du:dateUtc="2025-01-03T08:20:00Z"/>
                <w:rFonts w:asciiTheme="majorEastAsia" w:eastAsia="標楷體" w:hAnsiTheme="majorEastAsia" w:cstheme="majorEastAsia"/>
                <w:rPrChange w:id="7860" w:author="瑋婷 徐" w:date="2025-01-06T15:34:00Z" w16du:dateUtc="2025-01-06T07:34:00Z">
                  <w:rPr>
                    <w:ins w:id="7861" w:author="瑋婷 徐" w:date="2025-01-03T16:20:00Z" w16du:dateUtc="2025-01-03T08:20:00Z"/>
                    <w:rFonts w:ascii="Times New Roman" w:eastAsia="Times New Roman" w:hAnsi="Times New Roman" w:cs="Times New Roman"/>
                    <w:sz w:val="20"/>
                    <w:szCs w:val="20"/>
                  </w:rPr>
                </w:rPrChange>
              </w:rPr>
              <w:pPrChange w:id="78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7AE5ED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63" w:author="瑋婷 徐" w:date="2025-01-03T16:20:00Z" w16du:dateUtc="2025-01-03T08:20:00Z"/>
                <w:rFonts w:asciiTheme="majorEastAsia" w:eastAsia="標楷體" w:hAnsiTheme="majorEastAsia" w:cstheme="majorEastAsia"/>
                <w:rPrChange w:id="7864" w:author="瑋婷 徐" w:date="2025-01-06T15:34:00Z" w16du:dateUtc="2025-01-06T07:34:00Z">
                  <w:rPr>
                    <w:ins w:id="7865" w:author="瑋婷 徐" w:date="2025-01-03T16:20:00Z" w16du:dateUtc="2025-01-03T08:20:00Z"/>
                    <w:rFonts w:ascii="Times New Roman" w:eastAsia="Times New Roman" w:hAnsi="Times New Roman" w:cs="Times New Roman"/>
                    <w:sz w:val="20"/>
                    <w:szCs w:val="20"/>
                  </w:rPr>
                </w:rPrChange>
              </w:rPr>
              <w:pPrChange w:id="78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77A4F6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67" w:author="瑋婷 徐" w:date="2025-01-03T16:20:00Z" w16du:dateUtc="2025-01-03T08:20:00Z"/>
                <w:rFonts w:asciiTheme="majorEastAsia" w:eastAsia="標楷體" w:hAnsiTheme="majorEastAsia" w:cstheme="majorEastAsia"/>
                <w:rPrChange w:id="7868" w:author="瑋婷 徐" w:date="2025-01-06T15:34:00Z" w16du:dateUtc="2025-01-06T07:34:00Z">
                  <w:rPr>
                    <w:ins w:id="7869" w:author="瑋婷 徐" w:date="2025-01-03T16:20:00Z" w16du:dateUtc="2025-01-03T08:20:00Z"/>
                    <w:rFonts w:ascii="Times New Roman" w:eastAsia="Times New Roman" w:hAnsi="Times New Roman" w:cs="Times New Roman"/>
                    <w:sz w:val="20"/>
                    <w:szCs w:val="20"/>
                  </w:rPr>
                </w:rPrChange>
              </w:rPr>
              <w:pPrChange w:id="78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A45EE3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71" w:author="瑋婷 徐" w:date="2025-01-03T16:20:00Z" w16du:dateUtc="2025-01-03T08:20:00Z"/>
                <w:rFonts w:asciiTheme="majorEastAsia" w:eastAsia="標楷體" w:hAnsiTheme="majorEastAsia" w:cstheme="majorEastAsia"/>
                <w:rPrChange w:id="7872" w:author="瑋婷 徐" w:date="2025-01-06T15:34:00Z" w16du:dateUtc="2025-01-06T07:34:00Z">
                  <w:rPr>
                    <w:ins w:id="7873" w:author="瑋婷 徐" w:date="2025-01-03T16:20:00Z" w16du:dateUtc="2025-01-03T08:20:00Z"/>
                    <w:rFonts w:ascii="Times New Roman" w:eastAsia="Times New Roman" w:hAnsi="Times New Roman" w:cs="Times New Roman"/>
                    <w:sz w:val="20"/>
                    <w:szCs w:val="20"/>
                  </w:rPr>
                </w:rPrChange>
              </w:rPr>
              <w:pPrChange w:id="78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6A40FB2D" w14:textId="77777777" w:rsidTr="00B436F0">
        <w:trPr>
          <w:cnfStyle w:val="000000100000" w:firstRow="0" w:lastRow="0" w:firstColumn="0" w:lastColumn="0" w:oddVBand="0" w:evenVBand="0" w:oddHBand="1" w:evenHBand="0" w:firstRowFirstColumn="0" w:firstRowLastColumn="0" w:lastRowFirstColumn="0" w:lastRowLastColumn="0"/>
          <w:trHeight w:val="300"/>
          <w:ins w:id="7875"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419EF7A5" w14:textId="77777777" w:rsidR="00DA433E" w:rsidRPr="00727E7E" w:rsidRDefault="00DA433E">
            <w:pPr>
              <w:spacing w:line="360" w:lineRule="auto"/>
              <w:jc w:val="both"/>
              <w:rPr>
                <w:ins w:id="7876" w:author="瑋婷 徐" w:date="2025-01-03T16:20:00Z" w16du:dateUtc="2025-01-03T08:20:00Z"/>
                <w:rFonts w:asciiTheme="majorEastAsia" w:eastAsia="標楷體" w:hAnsiTheme="majorEastAsia" w:cstheme="majorEastAsia"/>
                <w:b w:val="0"/>
                <w:bCs w:val="0"/>
                <w:color w:val="000000"/>
                <w:rPrChange w:id="7877" w:author="瑋婷 徐" w:date="2025-01-06T15:34:00Z" w16du:dateUtc="2025-01-06T07:34:00Z">
                  <w:rPr>
                    <w:ins w:id="7878" w:author="瑋婷 徐" w:date="2025-01-03T16:20:00Z" w16du:dateUtc="2025-01-03T08:20:00Z"/>
                    <w:rFonts w:cs="Calibri"/>
                    <w:color w:val="000000"/>
                    <w:sz w:val="22"/>
                  </w:rPr>
                </w:rPrChange>
              </w:rPr>
              <w:pPrChange w:id="7879" w:author="瑋婷 徐" w:date="2025-01-03T16:21:00Z" w16du:dateUtc="2025-01-03T08:21:00Z">
                <w:pPr/>
              </w:pPrChange>
            </w:pPr>
            <w:proofErr w:type="gramStart"/>
            <w:ins w:id="7880" w:author="瑋婷 徐" w:date="2025-01-03T16:20:00Z" w16du:dateUtc="2025-01-03T08:20:00Z">
              <w:r w:rsidRPr="00727E7E">
                <w:rPr>
                  <w:rFonts w:asciiTheme="majorEastAsia" w:eastAsia="標楷體" w:hAnsiTheme="majorEastAsia" w:cstheme="majorEastAsia"/>
                  <w:b w:val="0"/>
                  <w:bCs w:val="0"/>
                  <w:color w:val="000000"/>
                  <w:rPrChange w:id="7881" w:author="瑋婷 徐" w:date="2025-01-06T15:34:00Z" w16du:dateUtc="2025-01-06T07:34:00Z">
                    <w:rPr>
                      <w:rFonts w:cs="Calibri"/>
                      <w:color w:val="000000"/>
                      <w:sz w:val="22"/>
                    </w:rPr>
                  </w:rPrChange>
                </w:rPr>
                <w:t>熊鷹</w:t>
              </w:r>
              <w:proofErr w:type="gramEnd"/>
              <w:r w:rsidRPr="00727E7E">
                <w:rPr>
                  <w:rFonts w:asciiTheme="majorEastAsia" w:eastAsia="標楷體" w:hAnsiTheme="majorEastAsia" w:cstheme="majorEastAsia"/>
                  <w:b w:val="0"/>
                  <w:bCs w:val="0"/>
                  <w:color w:val="000000"/>
                  <w:rPrChange w:id="7882" w:author="瑋婷 徐" w:date="2025-01-06T15:34:00Z" w16du:dateUtc="2025-01-06T07:34:00Z">
                    <w:rPr>
                      <w:rFonts w:cs="Calibri"/>
                      <w:color w:val="000000"/>
                      <w:sz w:val="22"/>
                    </w:rPr>
                  </w:rPrChange>
                </w:rPr>
                <w:t xml:space="preserve"> I</w:t>
              </w:r>
            </w:ins>
          </w:p>
        </w:tc>
        <w:tc>
          <w:tcPr>
            <w:tcW w:w="1093" w:type="pct"/>
            <w:hideMark/>
          </w:tcPr>
          <w:p w14:paraId="0A8F57A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83" w:author="瑋婷 徐" w:date="2025-01-03T16:20:00Z" w16du:dateUtc="2025-01-03T08:20:00Z"/>
                <w:rFonts w:asciiTheme="majorEastAsia" w:eastAsia="標楷體" w:hAnsiTheme="majorEastAsia" w:cstheme="majorEastAsia"/>
                <w:i/>
                <w:iCs/>
                <w:color w:val="000000"/>
                <w:rPrChange w:id="7884" w:author="瑋婷 徐" w:date="2025-01-06T15:34:00Z" w16du:dateUtc="2025-01-06T07:34:00Z">
                  <w:rPr>
                    <w:ins w:id="7885" w:author="瑋婷 徐" w:date="2025-01-03T16:20:00Z" w16du:dateUtc="2025-01-03T08:20:00Z"/>
                    <w:rFonts w:cs="Calibri"/>
                    <w:i/>
                    <w:iCs/>
                    <w:color w:val="000000"/>
                    <w:sz w:val="22"/>
                  </w:rPr>
                </w:rPrChange>
              </w:rPr>
              <w:pPrChange w:id="78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887" w:author="瑋婷 徐" w:date="2025-01-03T16:20:00Z" w16du:dateUtc="2025-01-03T08:20:00Z">
              <w:r w:rsidRPr="00727E7E">
                <w:rPr>
                  <w:rFonts w:asciiTheme="majorEastAsia" w:eastAsia="標楷體" w:hAnsiTheme="majorEastAsia" w:cstheme="majorEastAsia"/>
                  <w:i/>
                  <w:iCs/>
                  <w:color w:val="000000"/>
                  <w:rPrChange w:id="7888" w:author="瑋婷 徐" w:date="2025-01-06T15:34:00Z" w16du:dateUtc="2025-01-06T07:34:00Z">
                    <w:rPr>
                      <w:rFonts w:cs="Calibri"/>
                      <w:i/>
                      <w:iCs/>
                      <w:color w:val="000000"/>
                      <w:sz w:val="22"/>
                    </w:rPr>
                  </w:rPrChange>
                </w:rPr>
                <w:t>Nisaetus nipalensis</w:t>
              </w:r>
            </w:ins>
          </w:p>
        </w:tc>
        <w:tc>
          <w:tcPr>
            <w:tcW w:w="134" w:type="pct"/>
            <w:noWrap/>
            <w:hideMark/>
          </w:tcPr>
          <w:p w14:paraId="3821511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89" w:author="瑋婷 徐" w:date="2025-01-03T16:20:00Z" w16du:dateUtc="2025-01-03T08:20:00Z"/>
                <w:rFonts w:asciiTheme="majorEastAsia" w:eastAsia="標楷體" w:hAnsiTheme="majorEastAsia" w:cstheme="majorEastAsia"/>
                <w:i/>
                <w:iCs/>
                <w:color w:val="000000"/>
                <w:rPrChange w:id="7890" w:author="瑋婷 徐" w:date="2025-01-06T15:34:00Z" w16du:dateUtc="2025-01-06T07:34:00Z">
                  <w:rPr>
                    <w:ins w:id="7891" w:author="瑋婷 徐" w:date="2025-01-03T16:20:00Z" w16du:dateUtc="2025-01-03T08:20:00Z"/>
                    <w:rFonts w:cs="Calibri"/>
                    <w:i/>
                    <w:iCs/>
                    <w:color w:val="000000"/>
                    <w:sz w:val="22"/>
                  </w:rPr>
                </w:rPrChange>
              </w:rPr>
              <w:pPrChange w:id="78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12FDF0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93" w:author="瑋婷 徐" w:date="2025-01-03T16:20:00Z" w16du:dateUtc="2025-01-03T08:20:00Z"/>
                <w:rFonts w:asciiTheme="majorEastAsia" w:eastAsia="標楷體" w:hAnsiTheme="majorEastAsia" w:cstheme="majorEastAsia"/>
                <w:rPrChange w:id="7894" w:author="瑋婷 徐" w:date="2025-01-06T15:34:00Z" w16du:dateUtc="2025-01-06T07:34:00Z">
                  <w:rPr>
                    <w:ins w:id="7895" w:author="瑋婷 徐" w:date="2025-01-03T16:20:00Z" w16du:dateUtc="2025-01-03T08:20:00Z"/>
                    <w:rFonts w:ascii="Times New Roman" w:eastAsia="Times New Roman" w:hAnsi="Times New Roman" w:cs="Times New Roman"/>
                    <w:sz w:val="20"/>
                    <w:szCs w:val="20"/>
                  </w:rPr>
                </w:rPrChange>
              </w:rPr>
              <w:pPrChange w:id="78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48AFD6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97" w:author="瑋婷 徐" w:date="2025-01-03T16:20:00Z" w16du:dateUtc="2025-01-03T08:20:00Z"/>
                <w:rFonts w:asciiTheme="majorEastAsia" w:eastAsia="標楷體" w:hAnsiTheme="majorEastAsia" w:cstheme="majorEastAsia"/>
                <w:rPrChange w:id="7898" w:author="瑋婷 徐" w:date="2025-01-06T15:34:00Z" w16du:dateUtc="2025-01-06T07:34:00Z">
                  <w:rPr>
                    <w:ins w:id="7899" w:author="瑋婷 徐" w:date="2025-01-03T16:20:00Z" w16du:dateUtc="2025-01-03T08:20:00Z"/>
                    <w:rFonts w:ascii="Times New Roman" w:eastAsia="Times New Roman" w:hAnsi="Times New Roman" w:cs="Times New Roman"/>
                    <w:sz w:val="20"/>
                    <w:szCs w:val="20"/>
                  </w:rPr>
                </w:rPrChange>
              </w:rPr>
              <w:pPrChange w:id="79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3295DA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01" w:author="瑋婷 徐" w:date="2025-01-03T16:20:00Z" w16du:dateUtc="2025-01-03T08:20:00Z"/>
                <w:rFonts w:asciiTheme="majorEastAsia" w:eastAsia="標楷體" w:hAnsiTheme="majorEastAsia" w:cstheme="majorEastAsia"/>
                <w:rPrChange w:id="7902" w:author="瑋婷 徐" w:date="2025-01-06T15:34:00Z" w16du:dateUtc="2025-01-06T07:34:00Z">
                  <w:rPr>
                    <w:ins w:id="7903" w:author="瑋婷 徐" w:date="2025-01-03T16:20:00Z" w16du:dateUtc="2025-01-03T08:20:00Z"/>
                    <w:rFonts w:ascii="Times New Roman" w:eastAsia="Times New Roman" w:hAnsi="Times New Roman" w:cs="Times New Roman"/>
                    <w:sz w:val="20"/>
                    <w:szCs w:val="20"/>
                  </w:rPr>
                </w:rPrChange>
              </w:rPr>
              <w:pPrChange w:id="79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4FB5AD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05" w:author="瑋婷 徐" w:date="2025-01-03T16:20:00Z" w16du:dateUtc="2025-01-03T08:20:00Z"/>
                <w:rFonts w:asciiTheme="majorEastAsia" w:eastAsia="標楷體" w:hAnsiTheme="majorEastAsia" w:cstheme="majorEastAsia"/>
                <w:rPrChange w:id="7906" w:author="瑋婷 徐" w:date="2025-01-06T15:34:00Z" w16du:dateUtc="2025-01-06T07:34:00Z">
                  <w:rPr>
                    <w:ins w:id="7907" w:author="瑋婷 徐" w:date="2025-01-03T16:20:00Z" w16du:dateUtc="2025-01-03T08:20:00Z"/>
                    <w:rFonts w:ascii="Times New Roman" w:eastAsia="Times New Roman" w:hAnsi="Times New Roman" w:cs="Times New Roman"/>
                    <w:sz w:val="20"/>
                    <w:szCs w:val="20"/>
                  </w:rPr>
                </w:rPrChange>
              </w:rPr>
              <w:pPrChange w:id="79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9D99FF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09" w:author="瑋婷 徐" w:date="2025-01-03T16:20:00Z" w16du:dateUtc="2025-01-03T08:20:00Z"/>
                <w:rFonts w:asciiTheme="majorEastAsia" w:eastAsia="標楷體" w:hAnsiTheme="majorEastAsia" w:cstheme="majorEastAsia"/>
                <w:rPrChange w:id="7910" w:author="瑋婷 徐" w:date="2025-01-06T15:34:00Z" w16du:dateUtc="2025-01-06T07:34:00Z">
                  <w:rPr>
                    <w:ins w:id="7911" w:author="瑋婷 徐" w:date="2025-01-03T16:20:00Z" w16du:dateUtc="2025-01-03T08:20:00Z"/>
                    <w:rFonts w:ascii="Times New Roman" w:eastAsia="Times New Roman" w:hAnsi="Times New Roman" w:cs="Times New Roman"/>
                    <w:sz w:val="20"/>
                    <w:szCs w:val="20"/>
                  </w:rPr>
                </w:rPrChange>
              </w:rPr>
              <w:pPrChange w:id="79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538A97F8"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913" w:author="瑋婷 徐" w:date="2025-01-03T16:33:00Z" w16du:dateUtc="2025-01-03T08:33:00Z"/>
                <w:rFonts w:asciiTheme="majorEastAsia" w:eastAsia="標楷體" w:hAnsiTheme="majorEastAsia" w:cstheme="majorEastAsia"/>
              </w:rPr>
            </w:pPr>
          </w:p>
        </w:tc>
        <w:tc>
          <w:tcPr>
            <w:tcW w:w="134" w:type="pct"/>
            <w:noWrap/>
            <w:hideMark/>
          </w:tcPr>
          <w:p w14:paraId="7CD970E2" w14:textId="4C903694"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14" w:author="瑋婷 徐" w:date="2025-01-03T16:20:00Z" w16du:dateUtc="2025-01-03T08:20:00Z"/>
                <w:rFonts w:asciiTheme="majorEastAsia" w:eastAsia="標楷體" w:hAnsiTheme="majorEastAsia" w:cstheme="majorEastAsia"/>
                <w:rPrChange w:id="7915" w:author="瑋婷 徐" w:date="2025-01-06T15:34:00Z" w16du:dateUtc="2025-01-06T07:34:00Z">
                  <w:rPr>
                    <w:ins w:id="7916" w:author="瑋婷 徐" w:date="2025-01-03T16:20:00Z" w16du:dateUtc="2025-01-03T08:20:00Z"/>
                    <w:rFonts w:ascii="Times New Roman" w:eastAsia="Times New Roman" w:hAnsi="Times New Roman" w:cs="Times New Roman"/>
                    <w:sz w:val="20"/>
                    <w:szCs w:val="20"/>
                  </w:rPr>
                </w:rPrChange>
              </w:rPr>
              <w:pPrChange w:id="79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3CCC7ED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18" w:author="瑋婷 徐" w:date="2025-01-03T16:20:00Z" w16du:dateUtc="2025-01-03T08:20:00Z"/>
                <w:rFonts w:asciiTheme="majorEastAsia" w:eastAsia="標楷體" w:hAnsiTheme="majorEastAsia" w:cstheme="majorEastAsia"/>
                <w:rPrChange w:id="7919" w:author="瑋婷 徐" w:date="2025-01-06T15:34:00Z" w16du:dateUtc="2025-01-06T07:34:00Z">
                  <w:rPr>
                    <w:ins w:id="7920" w:author="瑋婷 徐" w:date="2025-01-03T16:20:00Z" w16du:dateUtc="2025-01-03T08:20:00Z"/>
                    <w:rFonts w:ascii="Times New Roman" w:eastAsia="Times New Roman" w:hAnsi="Times New Roman" w:cs="Times New Roman"/>
                    <w:sz w:val="20"/>
                    <w:szCs w:val="20"/>
                  </w:rPr>
                </w:rPrChange>
              </w:rPr>
              <w:pPrChange w:id="79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C2BF2B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22" w:author="瑋婷 徐" w:date="2025-01-03T16:20:00Z" w16du:dateUtc="2025-01-03T08:20:00Z"/>
                <w:rFonts w:asciiTheme="majorEastAsia" w:eastAsia="標楷體" w:hAnsiTheme="majorEastAsia" w:cstheme="majorEastAsia"/>
                <w:rPrChange w:id="7923" w:author="瑋婷 徐" w:date="2025-01-06T15:34:00Z" w16du:dateUtc="2025-01-06T07:34:00Z">
                  <w:rPr>
                    <w:ins w:id="7924" w:author="瑋婷 徐" w:date="2025-01-03T16:20:00Z" w16du:dateUtc="2025-01-03T08:20:00Z"/>
                    <w:rFonts w:ascii="Times New Roman" w:eastAsia="Times New Roman" w:hAnsi="Times New Roman" w:cs="Times New Roman"/>
                    <w:sz w:val="20"/>
                    <w:szCs w:val="20"/>
                  </w:rPr>
                </w:rPrChange>
              </w:rPr>
              <w:pPrChange w:id="79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D0B888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26" w:author="瑋婷 徐" w:date="2025-01-03T16:20:00Z" w16du:dateUtc="2025-01-03T08:20:00Z"/>
                <w:rFonts w:asciiTheme="majorEastAsia" w:eastAsia="標楷體" w:hAnsiTheme="majorEastAsia" w:cstheme="majorEastAsia"/>
                <w:rPrChange w:id="7927" w:author="瑋婷 徐" w:date="2025-01-06T15:34:00Z" w16du:dateUtc="2025-01-06T07:34:00Z">
                  <w:rPr>
                    <w:ins w:id="7928" w:author="瑋婷 徐" w:date="2025-01-03T16:20:00Z" w16du:dateUtc="2025-01-03T08:20:00Z"/>
                    <w:rFonts w:ascii="Times New Roman" w:eastAsia="Times New Roman" w:hAnsi="Times New Roman" w:cs="Times New Roman"/>
                    <w:sz w:val="20"/>
                    <w:szCs w:val="20"/>
                  </w:rPr>
                </w:rPrChange>
              </w:rPr>
              <w:pPrChange w:id="79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78270815"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930" w:author="瑋婷 徐" w:date="2025-01-03T16:33:00Z" w16du:dateUtc="2025-01-03T08:33:00Z"/>
                <w:rFonts w:asciiTheme="majorEastAsia" w:eastAsia="標楷體" w:hAnsiTheme="majorEastAsia" w:cstheme="majorEastAsia"/>
              </w:rPr>
            </w:pPr>
          </w:p>
        </w:tc>
        <w:tc>
          <w:tcPr>
            <w:tcW w:w="182" w:type="pct"/>
            <w:noWrap/>
            <w:hideMark/>
          </w:tcPr>
          <w:p w14:paraId="0E80D33F" w14:textId="451600BC"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31" w:author="瑋婷 徐" w:date="2025-01-03T16:20:00Z" w16du:dateUtc="2025-01-03T08:20:00Z"/>
                <w:rFonts w:asciiTheme="majorEastAsia" w:eastAsia="標楷體" w:hAnsiTheme="majorEastAsia" w:cstheme="majorEastAsia"/>
                <w:rPrChange w:id="7932" w:author="瑋婷 徐" w:date="2025-01-06T15:34:00Z" w16du:dateUtc="2025-01-06T07:34:00Z">
                  <w:rPr>
                    <w:ins w:id="7933" w:author="瑋婷 徐" w:date="2025-01-03T16:20:00Z" w16du:dateUtc="2025-01-03T08:20:00Z"/>
                    <w:rFonts w:ascii="Times New Roman" w:eastAsia="Times New Roman" w:hAnsi="Times New Roman" w:cs="Times New Roman"/>
                    <w:sz w:val="20"/>
                    <w:szCs w:val="20"/>
                  </w:rPr>
                </w:rPrChange>
              </w:rPr>
              <w:pPrChange w:id="79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F34E09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35" w:author="瑋婷 徐" w:date="2025-01-03T16:20:00Z" w16du:dateUtc="2025-01-03T08:20:00Z"/>
                <w:rFonts w:asciiTheme="majorEastAsia" w:eastAsia="標楷體" w:hAnsiTheme="majorEastAsia" w:cstheme="majorEastAsia"/>
                <w:rPrChange w:id="7936" w:author="瑋婷 徐" w:date="2025-01-06T15:34:00Z" w16du:dateUtc="2025-01-06T07:34:00Z">
                  <w:rPr>
                    <w:ins w:id="7937" w:author="瑋婷 徐" w:date="2025-01-03T16:20:00Z" w16du:dateUtc="2025-01-03T08:20:00Z"/>
                    <w:rFonts w:ascii="Times New Roman" w:eastAsia="Times New Roman" w:hAnsi="Times New Roman" w:cs="Times New Roman"/>
                    <w:sz w:val="20"/>
                    <w:szCs w:val="20"/>
                  </w:rPr>
                </w:rPrChange>
              </w:rPr>
              <w:pPrChange w:id="79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A97FBD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39" w:author="瑋婷 徐" w:date="2025-01-03T16:20:00Z" w16du:dateUtc="2025-01-03T08:20:00Z"/>
                <w:rFonts w:asciiTheme="majorEastAsia" w:eastAsia="標楷體" w:hAnsiTheme="majorEastAsia" w:cstheme="majorEastAsia"/>
                <w:rPrChange w:id="7940" w:author="瑋婷 徐" w:date="2025-01-06T15:34:00Z" w16du:dateUtc="2025-01-06T07:34:00Z">
                  <w:rPr>
                    <w:ins w:id="7941" w:author="瑋婷 徐" w:date="2025-01-03T16:20:00Z" w16du:dateUtc="2025-01-03T08:20:00Z"/>
                    <w:rFonts w:ascii="Times New Roman" w:eastAsia="Times New Roman" w:hAnsi="Times New Roman" w:cs="Times New Roman"/>
                    <w:sz w:val="20"/>
                    <w:szCs w:val="20"/>
                  </w:rPr>
                </w:rPrChange>
              </w:rPr>
              <w:pPrChange w:id="79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3A5F10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43" w:author="瑋婷 徐" w:date="2025-01-03T16:20:00Z" w16du:dateUtc="2025-01-03T08:20:00Z"/>
                <w:rFonts w:asciiTheme="majorEastAsia" w:eastAsia="標楷體" w:hAnsiTheme="majorEastAsia" w:cstheme="majorEastAsia"/>
                <w:rPrChange w:id="7944" w:author="瑋婷 徐" w:date="2025-01-06T15:34:00Z" w16du:dateUtc="2025-01-06T07:34:00Z">
                  <w:rPr>
                    <w:ins w:id="7945" w:author="瑋婷 徐" w:date="2025-01-03T16:20:00Z" w16du:dateUtc="2025-01-03T08:20:00Z"/>
                    <w:rFonts w:ascii="Times New Roman" w:eastAsia="Times New Roman" w:hAnsi="Times New Roman" w:cs="Times New Roman"/>
                    <w:sz w:val="20"/>
                    <w:szCs w:val="20"/>
                  </w:rPr>
                </w:rPrChange>
              </w:rPr>
              <w:pPrChange w:id="79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301C65A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47" w:author="瑋婷 徐" w:date="2025-01-03T16:20:00Z" w16du:dateUtc="2025-01-03T08:20:00Z"/>
                <w:rFonts w:asciiTheme="majorEastAsia" w:eastAsia="標楷體" w:hAnsiTheme="majorEastAsia" w:cstheme="majorEastAsia"/>
                <w:rPrChange w:id="7948" w:author="瑋婷 徐" w:date="2025-01-06T15:34:00Z" w16du:dateUtc="2025-01-06T07:34:00Z">
                  <w:rPr>
                    <w:ins w:id="7949" w:author="瑋婷 徐" w:date="2025-01-03T16:20:00Z" w16du:dateUtc="2025-01-03T08:20:00Z"/>
                    <w:rFonts w:ascii="Times New Roman" w:eastAsia="Times New Roman" w:hAnsi="Times New Roman" w:cs="Times New Roman"/>
                    <w:sz w:val="20"/>
                    <w:szCs w:val="20"/>
                  </w:rPr>
                </w:rPrChange>
              </w:rPr>
              <w:pPrChange w:id="79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C753FF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51" w:author="瑋婷 徐" w:date="2025-01-03T16:20:00Z" w16du:dateUtc="2025-01-03T08:20:00Z"/>
                <w:rFonts w:asciiTheme="majorEastAsia" w:eastAsia="標楷體" w:hAnsiTheme="majorEastAsia" w:cstheme="majorEastAsia"/>
                <w:rPrChange w:id="7952" w:author="瑋婷 徐" w:date="2025-01-06T15:34:00Z" w16du:dateUtc="2025-01-06T07:34:00Z">
                  <w:rPr>
                    <w:ins w:id="7953" w:author="瑋婷 徐" w:date="2025-01-03T16:20:00Z" w16du:dateUtc="2025-01-03T08:20:00Z"/>
                    <w:rFonts w:ascii="Times New Roman" w:eastAsia="Times New Roman" w:hAnsi="Times New Roman" w:cs="Times New Roman"/>
                    <w:sz w:val="20"/>
                    <w:szCs w:val="20"/>
                  </w:rPr>
                </w:rPrChange>
              </w:rPr>
              <w:pPrChange w:id="79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922CCD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55" w:author="瑋婷 徐" w:date="2025-01-03T16:20:00Z" w16du:dateUtc="2025-01-03T08:20:00Z"/>
                <w:rFonts w:asciiTheme="majorEastAsia" w:eastAsia="標楷體" w:hAnsiTheme="majorEastAsia" w:cstheme="majorEastAsia"/>
                <w:rPrChange w:id="7956" w:author="瑋婷 徐" w:date="2025-01-06T15:34:00Z" w16du:dateUtc="2025-01-06T07:34:00Z">
                  <w:rPr>
                    <w:ins w:id="7957" w:author="瑋婷 徐" w:date="2025-01-03T16:20:00Z" w16du:dateUtc="2025-01-03T08:20:00Z"/>
                    <w:rFonts w:ascii="Times New Roman" w:eastAsia="Times New Roman" w:hAnsi="Times New Roman" w:cs="Times New Roman"/>
                    <w:sz w:val="20"/>
                    <w:szCs w:val="20"/>
                  </w:rPr>
                </w:rPrChange>
              </w:rPr>
              <w:pPrChange w:id="79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718B76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59" w:author="瑋婷 徐" w:date="2025-01-03T16:20:00Z" w16du:dateUtc="2025-01-03T08:20:00Z"/>
                <w:rFonts w:asciiTheme="majorEastAsia" w:eastAsia="標楷體" w:hAnsiTheme="majorEastAsia" w:cstheme="majorEastAsia"/>
                <w:rPrChange w:id="7960" w:author="瑋婷 徐" w:date="2025-01-06T15:34:00Z" w16du:dateUtc="2025-01-06T07:34:00Z">
                  <w:rPr>
                    <w:ins w:id="7961" w:author="瑋婷 徐" w:date="2025-01-03T16:20:00Z" w16du:dateUtc="2025-01-03T08:20:00Z"/>
                    <w:rFonts w:ascii="Times New Roman" w:eastAsia="Times New Roman" w:hAnsi="Times New Roman" w:cs="Times New Roman"/>
                    <w:sz w:val="20"/>
                    <w:szCs w:val="20"/>
                  </w:rPr>
                </w:rPrChange>
              </w:rPr>
              <w:pPrChange w:id="79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29F15308" w14:textId="77777777" w:rsidTr="00B436F0">
        <w:trPr>
          <w:trHeight w:val="300"/>
          <w:ins w:id="7963"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59F0EADA" w14:textId="77777777" w:rsidR="00DA433E" w:rsidRPr="00727E7E" w:rsidRDefault="00DA433E">
            <w:pPr>
              <w:spacing w:line="360" w:lineRule="auto"/>
              <w:jc w:val="both"/>
              <w:rPr>
                <w:ins w:id="7964" w:author="瑋婷 徐" w:date="2025-01-03T16:20:00Z" w16du:dateUtc="2025-01-03T08:20:00Z"/>
                <w:rFonts w:asciiTheme="majorEastAsia" w:eastAsia="標楷體" w:hAnsiTheme="majorEastAsia" w:cstheme="majorEastAsia"/>
                <w:b w:val="0"/>
                <w:bCs w:val="0"/>
                <w:color w:val="000000"/>
                <w:rPrChange w:id="7965" w:author="瑋婷 徐" w:date="2025-01-06T15:34:00Z" w16du:dateUtc="2025-01-06T07:34:00Z">
                  <w:rPr>
                    <w:ins w:id="7966" w:author="瑋婷 徐" w:date="2025-01-03T16:20:00Z" w16du:dateUtc="2025-01-03T08:20:00Z"/>
                    <w:rFonts w:cs="Calibri"/>
                    <w:color w:val="000000"/>
                    <w:sz w:val="22"/>
                  </w:rPr>
                </w:rPrChange>
              </w:rPr>
              <w:pPrChange w:id="7967" w:author="瑋婷 徐" w:date="2025-01-03T16:21:00Z" w16du:dateUtc="2025-01-03T08:21:00Z">
                <w:pPr/>
              </w:pPrChange>
            </w:pPr>
            <w:ins w:id="7968" w:author="瑋婷 徐" w:date="2025-01-03T16:20:00Z" w16du:dateUtc="2025-01-03T08:20:00Z">
              <w:r w:rsidRPr="00727E7E">
                <w:rPr>
                  <w:rFonts w:asciiTheme="majorEastAsia" w:eastAsia="標楷體" w:hAnsiTheme="majorEastAsia" w:cstheme="majorEastAsia"/>
                  <w:b w:val="0"/>
                  <w:bCs w:val="0"/>
                  <w:color w:val="000000"/>
                  <w:rPrChange w:id="7969" w:author="瑋婷 徐" w:date="2025-01-06T15:34:00Z" w16du:dateUtc="2025-01-06T07:34:00Z">
                    <w:rPr>
                      <w:rFonts w:cs="Calibri"/>
                      <w:color w:val="000000"/>
                      <w:sz w:val="22"/>
                    </w:rPr>
                  </w:rPrChange>
                </w:rPr>
                <w:t>林</w:t>
              </w:r>
              <w:proofErr w:type="gramStart"/>
              <w:r w:rsidRPr="00727E7E">
                <w:rPr>
                  <w:rFonts w:asciiTheme="majorEastAsia" w:eastAsia="標楷體" w:hAnsiTheme="majorEastAsia" w:cstheme="majorEastAsia"/>
                  <w:b w:val="0"/>
                  <w:bCs w:val="0"/>
                  <w:color w:val="000000"/>
                  <w:rPrChange w:id="7970" w:author="瑋婷 徐" w:date="2025-01-06T15:34:00Z" w16du:dateUtc="2025-01-06T07:34:00Z">
                    <w:rPr>
                      <w:rFonts w:cs="Calibri"/>
                      <w:color w:val="000000"/>
                      <w:sz w:val="22"/>
                    </w:rPr>
                  </w:rPrChange>
                </w:rPr>
                <w:t>鵰</w:t>
              </w:r>
              <w:proofErr w:type="gramEnd"/>
              <w:r w:rsidRPr="00727E7E">
                <w:rPr>
                  <w:rFonts w:asciiTheme="majorEastAsia" w:eastAsia="標楷體" w:hAnsiTheme="majorEastAsia" w:cstheme="majorEastAsia"/>
                  <w:b w:val="0"/>
                  <w:bCs w:val="0"/>
                  <w:color w:val="000000"/>
                  <w:rPrChange w:id="7971" w:author="瑋婷 徐" w:date="2025-01-06T15:34:00Z" w16du:dateUtc="2025-01-06T07:34:00Z">
                    <w:rPr>
                      <w:rFonts w:cs="Calibri"/>
                      <w:color w:val="000000"/>
                      <w:sz w:val="22"/>
                    </w:rPr>
                  </w:rPrChange>
                </w:rPr>
                <w:t xml:space="preserve"> II</w:t>
              </w:r>
            </w:ins>
          </w:p>
        </w:tc>
        <w:tc>
          <w:tcPr>
            <w:tcW w:w="1093" w:type="pct"/>
            <w:hideMark/>
          </w:tcPr>
          <w:p w14:paraId="0A6E908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72" w:author="瑋婷 徐" w:date="2025-01-03T16:20:00Z" w16du:dateUtc="2025-01-03T08:20:00Z"/>
                <w:rFonts w:asciiTheme="majorEastAsia" w:eastAsia="標楷體" w:hAnsiTheme="majorEastAsia" w:cstheme="majorEastAsia"/>
                <w:i/>
                <w:iCs/>
                <w:color w:val="000000"/>
                <w:rPrChange w:id="7973" w:author="瑋婷 徐" w:date="2025-01-06T15:34:00Z" w16du:dateUtc="2025-01-06T07:34:00Z">
                  <w:rPr>
                    <w:ins w:id="7974" w:author="瑋婷 徐" w:date="2025-01-03T16:20:00Z" w16du:dateUtc="2025-01-03T08:20:00Z"/>
                    <w:rFonts w:cs="Calibri"/>
                    <w:i/>
                    <w:iCs/>
                    <w:color w:val="000000"/>
                    <w:sz w:val="22"/>
                  </w:rPr>
                </w:rPrChange>
              </w:rPr>
              <w:pPrChange w:id="79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976" w:author="瑋婷 徐" w:date="2025-01-03T16:20:00Z" w16du:dateUtc="2025-01-03T08:20:00Z">
              <w:r w:rsidRPr="00727E7E">
                <w:rPr>
                  <w:rFonts w:asciiTheme="majorEastAsia" w:eastAsia="標楷體" w:hAnsiTheme="majorEastAsia" w:cstheme="majorEastAsia"/>
                  <w:i/>
                  <w:iCs/>
                  <w:color w:val="000000"/>
                  <w:rPrChange w:id="7977" w:author="瑋婷 徐" w:date="2025-01-06T15:34:00Z" w16du:dateUtc="2025-01-06T07:34:00Z">
                    <w:rPr>
                      <w:rFonts w:cs="Calibri"/>
                      <w:i/>
                      <w:iCs/>
                      <w:color w:val="000000"/>
                      <w:sz w:val="22"/>
                    </w:rPr>
                  </w:rPrChange>
                </w:rPr>
                <w:t>Ictinaetus malaiensis</w:t>
              </w:r>
            </w:ins>
          </w:p>
        </w:tc>
        <w:tc>
          <w:tcPr>
            <w:tcW w:w="134" w:type="pct"/>
            <w:noWrap/>
            <w:hideMark/>
          </w:tcPr>
          <w:p w14:paraId="4EAC458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78" w:author="瑋婷 徐" w:date="2025-01-03T16:20:00Z" w16du:dateUtc="2025-01-03T08:20:00Z"/>
                <w:rFonts w:asciiTheme="majorEastAsia" w:eastAsia="標楷體" w:hAnsiTheme="majorEastAsia" w:cstheme="majorEastAsia"/>
                <w:i/>
                <w:iCs/>
                <w:color w:val="000000"/>
                <w:rPrChange w:id="7979" w:author="瑋婷 徐" w:date="2025-01-06T15:34:00Z" w16du:dateUtc="2025-01-06T07:34:00Z">
                  <w:rPr>
                    <w:ins w:id="7980" w:author="瑋婷 徐" w:date="2025-01-03T16:20:00Z" w16du:dateUtc="2025-01-03T08:20:00Z"/>
                    <w:rFonts w:cs="Calibri"/>
                    <w:i/>
                    <w:iCs/>
                    <w:color w:val="000000"/>
                    <w:sz w:val="22"/>
                  </w:rPr>
                </w:rPrChange>
              </w:rPr>
              <w:pPrChange w:id="79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1F3C00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82" w:author="瑋婷 徐" w:date="2025-01-03T16:20:00Z" w16du:dateUtc="2025-01-03T08:20:00Z"/>
                <w:rFonts w:asciiTheme="majorEastAsia" w:eastAsia="標楷體" w:hAnsiTheme="majorEastAsia" w:cstheme="majorEastAsia"/>
                <w:rPrChange w:id="7983" w:author="瑋婷 徐" w:date="2025-01-06T15:34:00Z" w16du:dateUtc="2025-01-06T07:34:00Z">
                  <w:rPr>
                    <w:ins w:id="7984" w:author="瑋婷 徐" w:date="2025-01-03T16:20:00Z" w16du:dateUtc="2025-01-03T08:20:00Z"/>
                    <w:rFonts w:ascii="Times New Roman" w:eastAsia="Times New Roman" w:hAnsi="Times New Roman" w:cs="Times New Roman"/>
                    <w:sz w:val="20"/>
                    <w:szCs w:val="20"/>
                  </w:rPr>
                </w:rPrChange>
              </w:rPr>
              <w:pPrChange w:id="79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F1BB08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86" w:author="瑋婷 徐" w:date="2025-01-03T16:20:00Z" w16du:dateUtc="2025-01-03T08:20:00Z"/>
                <w:rFonts w:asciiTheme="majorEastAsia" w:eastAsia="標楷體" w:hAnsiTheme="majorEastAsia" w:cstheme="majorEastAsia"/>
                <w:rPrChange w:id="7987" w:author="瑋婷 徐" w:date="2025-01-06T15:34:00Z" w16du:dateUtc="2025-01-06T07:34:00Z">
                  <w:rPr>
                    <w:ins w:id="7988" w:author="瑋婷 徐" w:date="2025-01-03T16:20:00Z" w16du:dateUtc="2025-01-03T08:20:00Z"/>
                    <w:rFonts w:ascii="Times New Roman" w:eastAsia="Times New Roman" w:hAnsi="Times New Roman" w:cs="Times New Roman"/>
                    <w:sz w:val="20"/>
                    <w:szCs w:val="20"/>
                  </w:rPr>
                </w:rPrChange>
              </w:rPr>
              <w:pPrChange w:id="79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45003E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90" w:author="瑋婷 徐" w:date="2025-01-03T16:20:00Z" w16du:dateUtc="2025-01-03T08:20:00Z"/>
                <w:rFonts w:asciiTheme="majorEastAsia" w:eastAsia="標楷體" w:hAnsiTheme="majorEastAsia" w:cstheme="majorEastAsia"/>
                <w:rPrChange w:id="7991" w:author="瑋婷 徐" w:date="2025-01-06T15:34:00Z" w16du:dateUtc="2025-01-06T07:34:00Z">
                  <w:rPr>
                    <w:ins w:id="7992" w:author="瑋婷 徐" w:date="2025-01-03T16:20:00Z" w16du:dateUtc="2025-01-03T08:20:00Z"/>
                    <w:rFonts w:ascii="Times New Roman" w:eastAsia="Times New Roman" w:hAnsi="Times New Roman" w:cs="Times New Roman"/>
                    <w:sz w:val="20"/>
                    <w:szCs w:val="20"/>
                  </w:rPr>
                </w:rPrChange>
              </w:rPr>
              <w:pPrChange w:id="79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CB2C57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94" w:author="瑋婷 徐" w:date="2025-01-03T16:20:00Z" w16du:dateUtc="2025-01-03T08:20:00Z"/>
                <w:rFonts w:asciiTheme="majorEastAsia" w:eastAsia="標楷體" w:hAnsiTheme="majorEastAsia" w:cstheme="majorEastAsia"/>
                <w:rPrChange w:id="7995" w:author="瑋婷 徐" w:date="2025-01-06T15:34:00Z" w16du:dateUtc="2025-01-06T07:34:00Z">
                  <w:rPr>
                    <w:ins w:id="7996" w:author="瑋婷 徐" w:date="2025-01-03T16:20:00Z" w16du:dateUtc="2025-01-03T08:20:00Z"/>
                    <w:rFonts w:ascii="Times New Roman" w:eastAsia="Times New Roman" w:hAnsi="Times New Roman" w:cs="Times New Roman"/>
                    <w:sz w:val="20"/>
                    <w:szCs w:val="20"/>
                  </w:rPr>
                </w:rPrChange>
              </w:rPr>
              <w:pPrChange w:id="79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14DDBB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98" w:author="瑋婷 徐" w:date="2025-01-03T16:20:00Z" w16du:dateUtc="2025-01-03T08:20:00Z"/>
                <w:rFonts w:asciiTheme="majorEastAsia" w:eastAsia="標楷體" w:hAnsiTheme="majorEastAsia" w:cstheme="majorEastAsia"/>
                <w:rPrChange w:id="7999" w:author="瑋婷 徐" w:date="2025-01-06T15:34:00Z" w16du:dateUtc="2025-01-06T07:34:00Z">
                  <w:rPr>
                    <w:ins w:id="8000" w:author="瑋婷 徐" w:date="2025-01-03T16:20:00Z" w16du:dateUtc="2025-01-03T08:20:00Z"/>
                    <w:rFonts w:ascii="Times New Roman" w:eastAsia="Times New Roman" w:hAnsi="Times New Roman" w:cs="Times New Roman"/>
                    <w:sz w:val="20"/>
                    <w:szCs w:val="20"/>
                  </w:rPr>
                </w:rPrChange>
              </w:rPr>
              <w:pPrChange w:id="80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7989BA78"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002" w:author="瑋婷 徐" w:date="2025-01-03T16:33:00Z" w16du:dateUtc="2025-01-03T08:33:00Z"/>
                <w:rFonts w:asciiTheme="majorEastAsia" w:eastAsia="標楷體" w:hAnsiTheme="majorEastAsia" w:cstheme="majorEastAsia"/>
              </w:rPr>
            </w:pPr>
          </w:p>
        </w:tc>
        <w:tc>
          <w:tcPr>
            <w:tcW w:w="134" w:type="pct"/>
            <w:noWrap/>
            <w:hideMark/>
          </w:tcPr>
          <w:p w14:paraId="02F3D162" w14:textId="06F4D486"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03" w:author="瑋婷 徐" w:date="2025-01-03T16:20:00Z" w16du:dateUtc="2025-01-03T08:20:00Z"/>
                <w:rFonts w:asciiTheme="majorEastAsia" w:eastAsia="標楷體" w:hAnsiTheme="majorEastAsia" w:cstheme="majorEastAsia"/>
                <w:rPrChange w:id="8004" w:author="瑋婷 徐" w:date="2025-01-06T15:34:00Z" w16du:dateUtc="2025-01-06T07:34:00Z">
                  <w:rPr>
                    <w:ins w:id="8005" w:author="瑋婷 徐" w:date="2025-01-03T16:20:00Z" w16du:dateUtc="2025-01-03T08:20:00Z"/>
                    <w:rFonts w:ascii="Times New Roman" w:eastAsia="Times New Roman" w:hAnsi="Times New Roman" w:cs="Times New Roman"/>
                    <w:sz w:val="20"/>
                    <w:szCs w:val="20"/>
                  </w:rPr>
                </w:rPrChange>
              </w:rPr>
              <w:pPrChange w:id="80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B4496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07" w:author="瑋婷 徐" w:date="2025-01-03T16:20:00Z" w16du:dateUtc="2025-01-03T08:20:00Z"/>
                <w:rFonts w:asciiTheme="majorEastAsia" w:eastAsia="標楷體" w:hAnsiTheme="majorEastAsia" w:cstheme="majorEastAsia"/>
                <w:rPrChange w:id="8008" w:author="瑋婷 徐" w:date="2025-01-06T15:34:00Z" w16du:dateUtc="2025-01-06T07:34:00Z">
                  <w:rPr>
                    <w:ins w:id="8009" w:author="瑋婷 徐" w:date="2025-01-03T16:20:00Z" w16du:dateUtc="2025-01-03T08:20:00Z"/>
                    <w:rFonts w:ascii="Times New Roman" w:eastAsia="Times New Roman" w:hAnsi="Times New Roman" w:cs="Times New Roman"/>
                    <w:sz w:val="20"/>
                    <w:szCs w:val="20"/>
                  </w:rPr>
                </w:rPrChange>
              </w:rPr>
              <w:pPrChange w:id="80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5710C7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11" w:author="瑋婷 徐" w:date="2025-01-03T16:20:00Z" w16du:dateUtc="2025-01-03T08:20:00Z"/>
                <w:rFonts w:asciiTheme="majorEastAsia" w:eastAsia="標楷體" w:hAnsiTheme="majorEastAsia" w:cstheme="majorEastAsia"/>
                <w:rPrChange w:id="8012" w:author="瑋婷 徐" w:date="2025-01-06T15:34:00Z" w16du:dateUtc="2025-01-06T07:34:00Z">
                  <w:rPr>
                    <w:ins w:id="8013" w:author="瑋婷 徐" w:date="2025-01-03T16:20:00Z" w16du:dateUtc="2025-01-03T08:20:00Z"/>
                    <w:rFonts w:ascii="Times New Roman" w:eastAsia="Times New Roman" w:hAnsi="Times New Roman" w:cs="Times New Roman"/>
                    <w:sz w:val="20"/>
                    <w:szCs w:val="20"/>
                  </w:rPr>
                </w:rPrChange>
              </w:rPr>
              <w:pPrChange w:id="80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CF7775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15" w:author="瑋婷 徐" w:date="2025-01-03T16:20:00Z" w16du:dateUtc="2025-01-03T08:20:00Z"/>
                <w:rFonts w:asciiTheme="majorEastAsia" w:eastAsia="標楷體" w:hAnsiTheme="majorEastAsia" w:cstheme="majorEastAsia"/>
                <w:rPrChange w:id="8016" w:author="瑋婷 徐" w:date="2025-01-06T15:34:00Z" w16du:dateUtc="2025-01-06T07:34:00Z">
                  <w:rPr>
                    <w:ins w:id="8017" w:author="瑋婷 徐" w:date="2025-01-03T16:20:00Z" w16du:dateUtc="2025-01-03T08:20:00Z"/>
                    <w:rFonts w:ascii="Times New Roman" w:eastAsia="Times New Roman" w:hAnsi="Times New Roman" w:cs="Times New Roman"/>
                    <w:sz w:val="20"/>
                    <w:szCs w:val="20"/>
                  </w:rPr>
                </w:rPrChange>
              </w:rPr>
              <w:pPrChange w:id="80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243F682"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019" w:author="瑋婷 徐" w:date="2025-01-03T16:33:00Z" w16du:dateUtc="2025-01-03T08:33:00Z"/>
                <w:rFonts w:asciiTheme="majorEastAsia" w:eastAsia="標楷體" w:hAnsiTheme="majorEastAsia" w:cstheme="majorEastAsia"/>
                <w:color w:val="000000"/>
              </w:rPr>
            </w:pPr>
          </w:p>
        </w:tc>
        <w:tc>
          <w:tcPr>
            <w:tcW w:w="182" w:type="pct"/>
            <w:noWrap/>
            <w:hideMark/>
          </w:tcPr>
          <w:p w14:paraId="5CA9023D" w14:textId="0C6DFB0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20" w:author="瑋婷 徐" w:date="2025-01-03T16:20:00Z" w16du:dateUtc="2025-01-03T08:20:00Z"/>
                <w:rFonts w:asciiTheme="majorEastAsia" w:eastAsia="標楷體" w:hAnsiTheme="majorEastAsia" w:cstheme="majorEastAsia"/>
                <w:color w:val="000000"/>
                <w:rPrChange w:id="8021" w:author="瑋婷 徐" w:date="2025-01-06T15:34:00Z" w16du:dateUtc="2025-01-06T07:34:00Z">
                  <w:rPr>
                    <w:ins w:id="8022" w:author="瑋婷 徐" w:date="2025-01-03T16:20:00Z" w16du:dateUtc="2025-01-03T08:20:00Z"/>
                    <w:rFonts w:cs="Calibri"/>
                    <w:color w:val="000000"/>
                    <w:sz w:val="22"/>
                  </w:rPr>
                </w:rPrChange>
              </w:rPr>
              <w:pPrChange w:id="80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024" w:author="瑋婷 徐" w:date="2025-01-03T16:20:00Z" w16du:dateUtc="2025-01-03T08:20:00Z">
              <w:r w:rsidRPr="00727E7E">
                <w:rPr>
                  <w:rFonts w:asciiTheme="majorEastAsia" w:eastAsia="標楷體" w:hAnsiTheme="majorEastAsia" w:cstheme="majorEastAsia"/>
                  <w:color w:val="000000"/>
                  <w:rPrChange w:id="8025" w:author="瑋婷 徐" w:date="2025-01-06T15:34:00Z" w16du:dateUtc="2025-01-06T07:34:00Z">
                    <w:rPr>
                      <w:rFonts w:cs="Calibri"/>
                      <w:color w:val="000000"/>
                      <w:sz w:val="22"/>
                    </w:rPr>
                  </w:rPrChange>
                </w:rPr>
                <w:t>*</w:t>
              </w:r>
            </w:ins>
          </w:p>
        </w:tc>
        <w:tc>
          <w:tcPr>
            <w:tcW w:w="182" w:type="pct"/>
            <w:noWrap/>
            <w:hideMark/>
          </w:tcPr>
          <w:p w14:paraId="5AC7D79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26" w:author="瑋婷 徐" w:date="2025-01-03T16:20:00Z" w16du:dateUtc="2025-01-03T08:20:00Z"/>
                <w:rFonts w:asciiTheme="majorEastAsia" w:eastAsia="標楷體" w:hAnsiTheme="majorEastAsia" w:cstheme="majorEastAsia"/>
                <w:color w:val="000000"/>
                <w:rPrChange w:id="8027" w:author="瑋婷 徐" w:date="2025-01-06T15:34:00Z" w16du:dateUtc="2025-01-06T07:34:00Z">
                  <w:rPr>
                    <w:ins w:id="8028" w:author="瑋婷 徐" w:date="2025-01-03T16:20:00Z" w16du:dateUtc="2025-01-03T08:20:00Z"/>
                    <w:rFonts w:cs="Calibri"/>
                    <w:color w:val="000000"/>
                    <w:sz w:val="22"/>
                  </w:rPr>
                </w:rPrChange>
              </w:rPr>
              <w:pPrChange w:id="80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FA7B31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30" w:author="瑋婷 徐" w:date="2025-01-03T16:20:00Z" w16du:dateUtc="2025-01-03T08:20:00Z"/>
                <w:rFonts w:asciiTheme="majorEastAsia" w:eastAsia="標楷體" w:hAnsiTheme="majorEastAsia" w:cstheme="majorEastAsia"/>
                <w:color w:val="000000"/>
                <w:rPrChange w:id="8031" w:author="瑋婷 徐" w:date="2025-01-06T15:34:00Z" w16du:dateUtc="2025-01-06T07:34:00Z">
                  <w:rPr>
                    <w:ins w:id="8032" w:author="瑋婷 徐" w:date="2025-01-03T16:20:00Z" w16du:dateUtc="2025-01-03T08:20:00Z"/>
                    <w:rFonts w:cs="Calibri"/>
                    <w:color w:val="000000"/>
                    <w:sz w:val="22"/>
                  </w:rPr>
                </w:rPrChange>
              </w:rPr>
              <w:pPrChange w:id="80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034" w:author="瑋婷 徐" w:date="2025-01-03T16:20:00Z" w16du:dateUtc="2025-01-03T08:20:00Z">
              <w:r w:rsidRPr="00727E7E">
                <w:rPr>
                  <w:rFonts w:asciiTheme="majorEastAsia" w:eastAsia="標楷體" w:hAnsiTheme="majorEastAsia" w:cstheme="majorEastAsia"/>
                  <w:color w:val="000000"/>
                  <w:rPrChange w:id="8035" w:author="瑋婷 徐" w:date="2025-01-06T15:34:00Z" w16du:dateUtc="2025-01-06T07:34:00Z">
                    <w:rPr>
                      <w:rFonts w:cs="Calibri"/>
                      <w:color w:val="000000"/>
                      <w:sz w:val="22"/>
                    </w:rPr>
                  </w:rPrChange>
                </w:rPr>
                <w:t>*</w:t>
              </w:r>
            </w:ins>
          </w:p>
        </w:tc>
        <w:tc>
          <w:tcPr>
            <w:tcW w:w="182" w:type="pct"/>
            <w:noWrap/>
            <w:hideMark/>
          </w:tcPr>
          <w:p w14:paraId="1F8E92B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36" w:author="瑋婷 徐" w:date="2025-01-03T16:20:00Z" w16du:dateUtc="2025-01-03T08:20:00Z"/>
                <w:rFonts w:asciiTheme="majorEastAsia" w:eastAsia="標楷體" w:hAnsiTheme="majorEastAsia" w:cstheme="majorEastAsia"/>
                <w:color w:val="000000"/>
                <w:rPrChange w:id="8037" w:author="瑋婷 徐" w:date="2025-01-06T15:34:00Z" w16du:dateUtc="2025-01-06T07:34:00Z">
                  <w:rPr>
                    <w:ins w:id="8038" w:author="瑋婷 徐" w:date="2025-01-03T16:20:00Z" w16du:dateUtc="2025-01-03T08:20:00Z"/>
                    <w:rFonts w:cs="Calibri"/>
                    <w:color w:val="000000"/>
                    <w:sz w:val="22"/>
                  </w:rPr>
                </w:rPrChange>
              </w:rPr>
              <w:pPrChange w:id="80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BA0092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40" w:author="瑋婷 徐" w:date="2025-01-03T16:20:00Z" w16du:dateUtc="2025-01-03T08:20:00Z"/>
                <w:rFonts w:asciiTheme="majorEastAsia" w:eastAsia="標楷體" w:hAnsiTheme="majorEastAsia" w:cstheme="majorEastAsia"/>
                <w:rPrChange w:id="8041" w:author="瑋婷 徐" w:date="2025-01-06T15:34:00Z" w16du:dateUtc="2025-01-06T07:34:00Z">
                  <w:rPr>
                    <w:ins w:id="8042" w:author="瑋婷 徐" w:date="2025-01-03T16:20:00Z" w16du:dateUtc="2025-01-03T08:20:00Z"/>
                    <w:rFonts w:ascii="Times New Roman" w:eastAsia="Times New Roman" w:hAnsi="Times New Roman" w:cs="Times New Roman"/>
                    <w:sz w:val="20"/>
                    <w:szCs w:val="20"/>
                  </w:rPr>
                </w:rPrChange>
              </w:rPr>
              <w:pPrChange w:id="80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58C8C6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44" w:author="瑋婷 徐" w:date="2025-01-03T16:20:00Z" w16du:dateUtc="2025-01-03T08:20:00Z"/>
                <w:rFonts w:asciiTheme="majorEastAsia" w:eastAsia="標楷體" w:hAnsiTheme="majorEastAsia" w:cstheme="majorEastAsia"/>
                <w:rPrChange w:id="8045" w:author="瑋婷 徐" w:date="2025-01-06T15:34:00Z" w16du:dateUtc="2025-01-06T07:34:00Z">
                  <w:rPr>
                    <w:ins w:id="8046" w:author="瑋婷 徐" w:date="2025-01-03T16:20:00Z" w16du:dateUtc="2025-01-03T08:20:00Z"/>
                    <w:rFonts w:ascii="Times New Roman" w:eastAsia="Times New Roman" w:hAnsi="Times New Roman" w:cs="Times New Roman"/>
                    <w:sz w:val="20"/>
                    <w:szCs w:val="20"/>
                  </w:rPr>
                </w:rPrChange>
              </w:rPr>
              <w:pPrChange w:id="80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BF3978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48" w:author="瑋婷 徐" w:date="2025-01-03T16:20:00Z" w16du:dateUtc="2025-01-03T08:20:00Z"/>
                <w:rFonts w:asciiTheme="majorEastAsia" w:eastAsia="標楷體" w:hAnsiTheme="majorEastAsia" w:cstheme="majorEastAsia"/>
                <w:rPrChange w:id="8049" w:author="瑋婷 徐" w:date="2025-01-06T15:34:00Z" w16du:dateUtc="2025-01-06T07:34:00Z">
                  <w:rPr>
                    <w:ins w:id="8050" w:author="瑋婷 徐" w:date="2025-01-03T16:20:00Z" w16du:dateUtc="2025-01-03T08:20:00Z"/>
                    <w:rFonts w:ascii="Times New Roman" w:eastAsia="Times New Roman" w:hAnsi="Times New Roman" w:cs="Times New Roman"/>
                    <w:sz w:val="20"/>
                    <w:szCs w:val="20"/>
                  </w:rPr>
                </w:rPrChange>
              </w:rPr>
              <w:pPrChange w:id="80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B08C16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52" w:author="瑋婷 徐" w:date="2025-01-03T16:20:00Z" w16du:dateUtc="2025-01-03T08:20:00Z"/>
                <w:rFonts w:asciiTheme="majorEastAsia" w:eastAsia="標楷體" w:hAnsiTheme="majorEastAsia" w:cstheme="majorEastAsia"/>
                <w:rPrChange w:id="8053" w:author="瑋婷 徐" w:date="2025-01-06T15:34:00Z" w16du:dateUtc="2025-01-06T07:34:00Z">
                  <w:rPr>
                    <w:ins w:id="8054" w:author="瑋婷 徐" w:date="2025-01-03T16:20:00Z" w16du:dateUtc="2025-01-03T08:20:00Z"/>
                    <w:rFonts w:ascii="Times New Roman" w:eastAsia="Times New Roman" w:hAnsi="Times New Roman" w:cs="Times New Roman"/>
                    <w:sz w:val="20"/>
                    <w:szCs w:val="20"/>
                  </w:rPr>
                </w:rPrChange>
              </w:rPr>
              <w:pPrChange w:id="80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270055B7" w14:textId="77777777" w:rsidTr="00B436F0">
        <w:trPr>
          <w:cnfStyle w:val="000000100000" w:firstRow="0" w:lastRow="0" w:firstColumn="0" w:lastColumn="0" w:oddVBand="0" w:evenVBand="0" w:oddHBand="1" w:evenHBand="0" w:firstRowFirstColumn="0" w:firstRowLastColumn="0" w:lastRowFirstColumn="0" w:lastRowLastColumn="0"/>
          <w:trHeight w:val="300"/>
          <w:ins w:id="8056"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2A0B2AFB" w14:textId="77777777" w:rsidR="00DA433E" w:rsidRPr="00727E7E" w:rsidRDefault="00DA433E">
            <w:pPr>
              <w:spacing w:line="360" w:lineRule="auto"/>
              <w:jc w:val="both"/>
              <w:rPr>
                <w:ins w:id="8057" w:author="瑋婷 徐" w:date="2025-01-03T16:20:00Z" w16du:dateUtc="2025-01-03T08:20:00Z"/>
                <w:rFonts w:asciiTheme="majorEastAsia" w:eastAsia="標楷體" w:hAnsiTheme="majorEastAsia" w:cstheme="majorEastAsia"/>
                <w:b w:val="0"/>
                <w:bCs w:val="0"/>
                <w:color w:val="000000"/>
                <w:rPrChange w:id="8058" w:author="瑋婷 徐" w:date="2025-01-06T15:34:00Z" w16du:dateUtc="2025-01-06T07:34:00Z">
                  <w:rPr>
                    <w:ins w:id="8059" w:author="瑋婷 徐" w:date="2025-01-03T16:20:00Z" w16du:dateUtc="2025-01-03T08:20:00Z"/>
                    <w:rFonts w:cs="Calibri"/>
                    <w:color w:val="000000"/>
                    <w:sz w:val="22"/>
                  </w:rPr>
                </w:rPrChange>
              </w:rPr>
              <w:pPrChange w:id="8060" w:author="瑋婷 徐" w:date="2025-01-03T16:21:00Z" w16du:dateUtc="2025-01-03T08:21:00Z">
                <w:pPr/>
              </w:pPrChange>
            </w:pPr>
            <w:ins w:id="8061" w:author="瑋婷 徐" w:date="2025-01-03T16:20:00Z" w16du:dateUtc="2025-01-03T08:20:00Z">
              <w:r w:rsidRPr="00727E7E">
                <w:rPr>
                  <w:rFonts w:asciiTheme="majorEastAsia" w:eastAsia="標楷體" w:hAnsiTheme="majorEastAsia" w:cstheme="majorEastAsia"/>
                  <w:b w:val="0"/>
                  <w:bCs w:val="0"/>
                  <w:color w:val="000000"/>
                  <w:rPrChange w:id="8062" w:author="瑋婷 徐" w:date="2025-01-06T15:34:00Z" w16du:dateUtc="2025-01-06T07:34:00Z">
                    <w:rPr>
                      <w:rFonts w:cs="Calibri"/>
                      <w:color w:val="000000"/>
                      <w:sz w:val="22"/>
                    </w:rPr>
                  </w:rPrChange>
                </w:rPr>
                <w:t>鳳頭蒼鷹</w:t>
              </w:r>
              <w:r w:rsidRPr="00727E7E">
                <w:rPr>
                  <w:rFonts w:asciiTheme="majorEastAsia" w:eastAsia="標楷體" w:hAnsiTheme="majorEastAsia" w:cstheme="majorEastAsia"/>
                  <w:b w:val="0"/>
                  <w:bCs w:val="0"/>
                  <w:color w:val="000000"/>
                  <w:rPrChange w:id="8063"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8064"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8065" w:author="瑋婷 徐" w:date="2025-01-06T15:34:00Z" w16du:dateUtc="2025-01-06T07:34:00Z">
                    <w:rPr>
                      <w:rFonts w:cs="Calibri"/>
                      <w:color w:val="000000"/>
                      <w:sz w:val="22"/>
                    </w:rPr>
                  </w:rPrChange>
                </w:rPr>
                <w:t xml:space="preserve"> II</w:t>
              </w:r>
            </w:ins>
          </w:p>
        </w:tc>
        <w:tc>
          <w:tcPr>
            <w:tcW w:w="1093" w:type="pct"/>
            <w:hideMark/>
          </w:tcPr>
          <w:p w14:paraId="097CA73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66" w:author="瑋婷 徐" w:date="2025-01-03T16:20:00Z" w16du:dateUtc="2025-01-03T08:20:00Z"/>
                <w:rFonts w:asciiTheme="majorEastAsia" w:eastAsia="標楷體" w:hAnsiTheme="majorEastAsia" w:cstheme="majorEastAsia"/>
                <w:i/>
                <w:iCs/>
                <w:color w:val="000000"/>
                <w:rPrChange w:id="8067" w:author="瑋婷 徐" w:date="2025-01-06T15:34:00Z" w16du:dateUtc="2025-01-06T07:34:00Z">
                  <w:rPr>
                    <w:ins w:id="8068" w:author="瑋婷 徐" w:date="2025-01-03T16:20:00Z" w16du:dateUtc="2025-01-03T08:20:00Z"/>
                    <w:rFonts w:cs="Calibri"/>
                    <w:i/>
                    <w:iCs/>
                    <w:color w:val="000000"/>
                    <w:sz w:val="22"/>
                  </w:rPr>
                </w:rPrChange>
              </w:rPr>
              <w:pPrChange w:id="80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070" w:author="瑋婷 徐" w:date="2025-01-03T16:20:00Z" w16du:dateUtc="2025-01-03T08:20:00Z">
              <w:r w:rsidRPr="00727E7E">
                <w:rPr>
                  <w:rFonts w:asciiTheme="majorEastAsia" w:eastAsia="標楷體" w:hAnsiTheme="majorEastAsia" w:cstheme="majorEastAsia"/>
                  <w:i/>
                  <w:iCs/>
                  <w:color w:val="000000"/>
                  <w:rPrChange w:id="8071" w:author="瑋婷 徐" w:date="2025-01-06T15:34:00Z" w16du:dateUtc="2025-01-06T07:34:00Z">
                    <w:rPr>
                      <w:rFonts w:cs="Calibri"/>
                      <w:i/>
                      <w:iCs/>
                      <w:color w:val="000000"/>
                      <w:sz w:val="22"/>
                    </w:rPr>
                  </w:rPrChange>
                </w:rPr>
                <w:t>Accipiter trivirgatus</w:t>
              </w:r>
            </w:ins>
          </w:p>
        </w:tc>
        <w:tc>
          <w:tcPr>
            <w:tcW w:w="134" w:type="pct"/>
            <w:noWrap/>
            <w:hideMark/>
          </w:tcPr>
          <w:p w14:paraId="0E26CBA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72" w:author="瑋婷 徐" w:date="2025-01-03T16:20:00Z" w16du:dateUtc="2025-01-03T08:20:00Z"/>
                <w:rFonts w:asciiTheme="majorEastAsia" w:eastAsia="標楷體" w:hAnsiTheme="majorEastAsia" w:cstheme="majorEastAsia"/>
                <w:i/>
                <w:iCs/>
                <w:color w:val="000000"/>
                <w:rPrChange w:id="8073" w:author="瑋婷 徐" w:date="2025-01-06T15:34:00Z" w16du:dateUtc="2025-01-06T07:34:00Z">
                  <w:rPr>
                    <w:ins w:id="8074" w:author="瑋婷 徐" w:date="2025-01-03T16:20:00Z" w16du:dateUtc="2025-01-03T08:20:00Z"/>
                    <w:rFonts w:cs="Calibri"/>
                    <w:i/>
                    <w:iCs/>
                    <w:color w:val="000000"/>
                    <w:sz w:val="22"/>
                  </w:rPr>
                </w:rPrChange>
              </w:rPr>
              <w:pPrChange w:id="80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15ECE9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76" w:author="瑋婷 徐" w:date="2025-01-03T16:20:00Z" w16du:dateUtc="2025-01-03T08:20:00Z"/>
                <w:rFonts w:asciiTheme="majorEastAsia" w:eastAsia="標楷體" w:hAnsiTheme="majorEastAsia" w:cstheme="majorEastAsia"/>
                <w:rPrChange w:id="8077" w:author="瑋婷 徐" w:date="2025-01-06T15:34:00Z" w16du:dateUtc="2025-01-06T07:34:00Z">
                  <w:rPr>
                    <w:ins w:id="8078" w:author="瑋婷 徐" w:date="2025-01-03T16:20:00Z" w16du:dateUtc="2025-01-03T08:20:00Z"/>
                    <w:rFonts w:ascii="Times New Roman" w:eastAsia="Times New Roman" w:hAnsi="Times New Roman" w:cs="Times New Roman"/>
                    <w:sz w:val="20"/>
                    <w:szCs w:val="20"/>
                  </w:rPr>
                </w:rPrChange>
              </w:rPr>
              <w:pPrChange w:id="80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D28F87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80" w:author="瑋婷 徐" w:date="2025-01-03T16:20:00Z" w16du:dateUtc="2025-01-03T08:20:00Z"/>
                <w:rFonts w:asciiTheme="majorEastAsia" w:eastAsia="標楷體" w:hAnsiTheme="majorEastAsia" w:cstheme="majorEastAsia"/>
                <w:rPrChange w:id="8081" w:author="瑋婷 徐" w:date="2025-01-06T15:34:00Z" w16du:dateUtc="2025-01-06T07:34:00Z">
                  <w:rPr>
                    <w:ins w:id="8082" w:author="瑋婷 徐" w:date="2025-01-03T16:20:00Z" w16du:dateUtc="2025-01-03T08:20:00Z"/>
                    <w:rFonts w:ascii="Times New Roman" w:eastAsia="Times New Roman" w:hAnsi="Times New Roman" w:cs="Times New Roman"/>
                    <w:sz w:val="20"/>
                    <w:szCs w:val="20"/>
                  </w:rPr>
                </w:rPrChange>
              </w:rPr>
              <w:pPrChange w:id="80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7D08CC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84" w:author="瑋婷 徐" w:date="2025-01-03T16:20:00Z" w16du:dateUtc="2025-01-03T08:20:00Z"/>
                <w:rFonts w:asciiTheme="majorEastAsia" w:eastAsia="標楷體" w:hAnsiTheme="majorEastAsia" w:cstheme="majorEastAsia"/>
                <w:color w:val="000000"/>
                <w:rPrChange w:id="8085" w:author="瑋婷 徐" w:date="2025-01-06T15:34:00Z" w16du:dateUtc="2025-01-06T07:34:00Z">
                  <w:rPr>
                    <w:ins w:id="8086" w:author="瑋婷 徐" w:date="2025-01-03T16:20:00Z" w16du:dateUtc="2025-01-03T08:20:00Z"/>
                    <w:rFonts w:cs="Calibri"/>
                    <w:color w:val="000000"/>
                    <w:sz w:val="22"/>
                  </w:rPr>
                </w:rPrChange>
              </w:rPr>
              <w:pPrChange w:id="80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088" w:author="瑋婷 徐" w:date="2025-01-03T16:20:00Z" w16du:dateUtc="2025-01-03T08:20:00Z">
              <w:r w:rsidRPr="00727E7E">
                <w:rPr>
                  <w:rFonts w:asciiTheme="majorEastAsia" w:eastAsia="標楷體" w:hAnsiTheme="majorEastAsia" w:cstheme="majorEastAsia"/>
                  <w:color w:val="000000"/>
                  <w:rPrChange w:id="8089" w:author="瑋婷 徐" w:date="2025-01-06T15:34:00Z" w16du:dateUtc="2025-01-06T07:34:00Z">
                    <w:rPr>
                      <w:rFonts w:cs="Calibri"/>
                      <w:color w:val="000000"/>
                      <w:sz w:val="22"/>
                    </w:rPr>
                  </w:rPrChange>
                </w:rPr>
                <w:t>*</w:t>
              </w:r>
            </w:ins>
          </w:p>
        </w:tc>
        <w:tc>
          <w:tcPr>
            <w:tcW w:w="134" w:type="pct"/>
            <w:noWrap/>
            <w:hideMark/>
          </w:tcPr>
          <w:p w14:paraId="36B57F5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90" w:author="瑋婷 徐" w:date="2025-01-03T16:20:00Z" w16du:dateUtc="2025-01-03T08:20:00Z"/>
                <w:rFonts w:asciiTheme="majorEastAsia" w:eastAsia="標楷體" w:hAnsiTheme="majorEastAsia" w:cstheme="majorEastAsia"/>
                <w:color w:val="000000"/>
                <w:rPrChange w:id="8091" w:author="瑋婷 徐" w:date="2025-01-06T15:34:00Z" w16du:dateUtc="2025-01-06T07:34:00Z">
                  <w:rPr>
                    <w:ins w:id="8092" w:author="瑋婷 徐" w:date="2025-01-03T16:20:00Z" w16du:dateUtc="2025-01-03T08:20:00Z"/>
                    <w:rFonts w:cs="Calibri"/>
                    <w:color w:val="000000"/>
                    <w:sz w:val="22"/>
                  </w:rPr>
                </w:rPrChange>
              </w:rPr>
              <w:pPrChange w:id="80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BE2913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94" w:author="瑋婷 徐" w:date="2025-01-03T16:20:00Z" w16du:dateUtc="2025-01-03T08:20:00Z"/>
                <w:rFonts w:asciiTheme="majorEastAsia" w:eastAsia="標楷體" w:hAnsiTheme="majorEastAsia" w:cstheme="majorEastAsia"/>
                <w:rPrChange w:id="8095" w:author="瑋婷 徐" w:date="2025-01-06T15:34:00Z" w16du:dateUtc="2025-01-06T07:34:00Z">
                  <w:rPr>
                    <w:ins w:id="8096" w:author="瑋婷 徐" w:date="2025-01-03T16:20:00Z" w16du:dateUtc="2025-01-03T08:20:00Z"/>
                    <w:rFonts w:ascii="Times New Roman" w:eastAsia="Times New Roman" w:hAnsi="Times New Roman" w:cs="Times New Roman"/>
                    <w:sz w:val="20"/>
                    <w:szCs w:val="20"/>
                  </w:rPr>
                </w:rPrChange>
              </w:rPr>
              <w:pPrChange w:id="80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6FADC23B"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098" w:author="瑋婷 徐" w:date="2025-01-03T16:33:00Z" w16du:dateUtc="2025-01-03T08:33:00Z"/>
                <w:rFonts w:asciiTheme="majorEastAsia" w:eastAsia="標楷體" w:hAnsiTheme="majorEastAsia" w:cstheme="majorEastAsia"/>
              </w:rPr>
            </w:pPr>
          </w:p>
        </w:tc>
        <w:tc>
          <w:tcPr>
            <w:tcW w:w="134" w:type="pct"/>
            <w:noWrap/>
            <w:hideMark/>
          </w:tcPr>
          <w:p w14:paraId="6DE9EF74" w14:textId="33C38AB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99" w:author="瑋婷 徐" w:date="2025-01-03T16:20:00Z" w16du:dateUtc="2025-01-03T08:20:00Z"/>
                <w:rFonts w:asciiTheme="majorEastAsia" w:eastAsia="標楷體" w:hAnsiTheme="majorEastAsia" w:cstheme="majorEastAsia"/>
                <w:rPrChange w:id="8100" w:author="瑋婷 徐" w:date="2025-01-06T15:34:00Z" w16du:dateUtc="2025-01-06T07:34:00Z">
                  <w:rPr>
                    <w:ins w:id="8101" w:author="瑋婷 徐" w:date="2025-01-03T16:20:00Z" w16du:dateUtc="2025-01-03T08:20:00Z"/>
                    <w:rFonts w:ascii="Times New Roman" w:eastAsia="Times New Roman" w:hAnsi="Times New Roman" w:cs="Times New Roman"/>
                    <w:sz w:val="20"/>
                    <w:szCs w:val="20"/>
                  </w:rPr>
                </w:rPrChange>
              </w:rPr>
              <w:pPrChange w:id="81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294146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03" w:author="瑋婷 徐" w:date="2025-01-03T16:20:00Z" w16du:dateUtc="2025-01-03T08:20:00Z"/>
                <w:rFonts w:asciiTheme="majorEastAsia" w:eastAsia="標楷體" w:hAnsiTheme="majorEastAsia" w:cstheme="majorEastAsia"/>
                <w:rPrChange w:id="8104" w:author="瑋婷 徐" w:date="2025-01-06T15:34:00Z" w16du:dateUtc="2025-01-06T07:34:00Z">
                  <w:rPr>
                    <w:ins w:id="8105" w:author="瑋婷 徐" w:date="2025-01-03T16:20:00Z" w16du:dateUtc="2025-01-03T08:20:00Z"/>
                    <w:rFonts w:ascii="Times New Roman" w:eastAsia="Times New Roman" w:hAnsi="Times New Roman" w:cs="Times New Roman"/>
                    <w:sz w:val="20"/>
                    <w:szCs w:val="20"/>
                  </w:rPr>
                </w:rPrChange>
              </w:rPr>
              <w:pPrChange w:id="81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5DE7B9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07" w:author="瑋婷 徐" w:date="2025-01-03T16:20:00Z" w16du:dateUtc="2025-01-03T08:20:00Z"/>
                <w:rFonts w:asciiTheme="majorEastAsia" w:eastAsia="標楷體" w:hAnsiTheme="majorEastAsia" w:cstheme="majorEastAsia"/>
                <w:rPrChange w:id="8108" w:author="瑋婷 徐" w:date="2025-01-06T15:34:00Z" w16du:dateUtc="2025-01-06T07:34:00Z">
                  <w:rPr>
                    <w:ins w:id="8109" w:author="瑋婷 徐" w:date="2025-01-03T16:20:00Z" w16du:dateUtc="2025-01-03T08:20:00Z"/>
                    <w:rFonts w:ascii="Times New Roman" w:eastAsia="Times New Roman" w:hAnsi="Times New Roman" w:cs="Times New Roman"/>
                    <w:sz w:val="20"/>
                    <w:szCs w:val="20"/>
                  </w:rPr>
                </w:rPrChange>
              </w:rPr>
              <w:pPrChange w:id="81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33946F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11" w:author="瑋婷 徐" w:date="2025-01-03T16:20:00Z" w16du:dateUtc="2025-01-03T08:20:00Z"/>
                <w:rFonts w:asciiTheme="majorEastAsia" w:eastAsia="標楷體" w:hAnsiTheme="majorEastAsia" w:cstheme="majorEastAsia"/>
                <w:rPrChange w:id="8112" w:author="瑋婷 徐" w:date="2025-01-06T15:34:00Z" w16du:dateUtc="2025-01-06T07:34:00Z">
                  <w:rPr>
                    <w:ins w:id="8113" w:author="瑋婷 徐" w:date="2025-01-03T16:20:00Z" w16du:dateUtc="2025-01-03T08:20:00Z"/>
                    <w:rFonts w:ascii="Times New Roman" w:eastAsia="Times New Roman" w:hAnsi="Times New Roman" w:cs="Times New Roman"/>
                    <w:sz w:val="20"/>
                    <w:szCs w:val="20"/>
                  </w:rPr>
                </w:rPrChange>
              </w:rPr>
              <w:pPrChange w:id="81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35DE4604"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115" w:author="瑋婷 徐" w:date="2025-01-03T16:33:00Z" w16du:dateUtc="2025-01-03T08:33:00Z"/>
                <w:rFonts w:asciiTheme="majorEastAsia" w:eastAsia="標楷體" w:hAnsiTheme="majorEastAsia" w:cstheme="majorEastAsia"/>
              </w:rPr>
            </w:pPr>
          </w:p>
        </w:tc>
        <w:tc>
          <w:tcPr>
            <w:tcW w:w="182" w:type="pct"/>
            <w:noWrap/>
            <w:hideMark/>
          </w:tcPr>
          <w:p w14:paraId="476396FE" w14:textId="3454D78F"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16" w:author="瑋婷 徐" w:date="2025-01-03T16:20:00Z" w16du:dateUtc="2025-01-03T08:20:00Z"/>
                <w:rFonts w:asciiTheme="majorEastAsia" w:eastAsia="標楷體" w:hAnsiTheme="majorEastAsia" w:cstheme="majorEastAsia"/>
                <w:rPrChange w:id="8117" w:author="瑋婷 徐" w:date="2025-01-06T15:34:00Z" w16du:dateUtc="2025-01-06T07:34:00Z">
                  <w:rPr>
                    <w:ins w:id="8118" w:author="瑋婷 徐" w:date="2025-01-03T16:20:00Z" w16du:dateUtc="2025-01-03T08:20:00Z"/>
                    <w:rFonts w:ascii="Times New Roman" w:eastAsia="Times New Roman" w:hAnsi="Times New Roman" w:cs="Times New Roman"/>
                    <w:sz w:val="20"/>
                    <w:szCs w:val="20"/>
                  </w:rPr>
                </w:rPrChange>
              </w:rPr>
              <w:pPrChange w:id="81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2A4696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20" w:author="瑋婷 徐" w:date="2025-01-03T16:20:00Z" w16du:dateUtc="2025-01-03T08:20:00Z"/>
                <w:rFonts w:asciiTheme="majorEastAsia" w:eastAsia="標楷體" w:hAnsiTheme="majorEastAsia" w:cstheme="majorEastAsia"/>
                <w:rPrChange w:id="8121" w:author="瑋婷 徐" w:date="2025-01-06T15:34:00Z" w16du:dateUtc="2025-01-06T07:34:00Z">
                  <w:rPr>
                    <w:ins w:id="8122" w:author="瑋婷 徐" w:date="2025-01-03T16:20:00Z" w16du:dateUtc="2025-01-03T08:20:00Z"/>
                    <w:rFonts w:ascii="Times New Roman" w:eastAsia="Times New Roman" w:hAnsi="Times New Roman" w:cs="Times New Roman"/>
                    <w:sz w:val="20"/>
                    <w:szCs w:val="20"/>
                  </w:rPr>
                </w:rPrChange>
              </w:rPr>
              <w:pPrChange w:id="81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86BE70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24" w:author="瑋婷 徐" w:date="2025-01-03T16:20:00Z" w16du:dateUtc="2025-01-03T08:20:00Z"/>
                <w:rFonts w:asciiTheme="majorEastAsia" w:eastAsia="標楷體" w:hAnsiTheme="majorEastAsia" w:cstheme="majorEastAsia"/>
                <w:rPrChange w:id="8125" w:author="瑋婷 徐" w:date="2025-01-06T15:34:00Z" w16du:dateUtc="2025-01-06T07:34:00Z">
                  <w:rPr>
                    <w:ins w:id="8126" w:author="瑋婷 徐" w:date="2025-01-03T16:20:00Z" w16du:dateUtc="2025-01-03T08:20:00Z"/>
                    <w:rFonts w:ascii="Times New Roman" w:eastAsia="Times New Roman" w:hAnsi="Times New Roman" w:cs="Times New Roman"/>
                    <w:sz w:val="20"/>
                    <w:szCs w:val="20"/>
                  </w:rPr>
                </w:rPrChange>
              </w:rPr>
              <w:pPrChange w:id="81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E8A351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28" w:author="瑋婷 徐" w:date="2025-01-03T16:20:00Z" w16du:dateUtc="2025-01-03T08:20:00Z"/>
                <w:rFonts w:asciiTheme="majorEastAsia" w:eastAsia="標楷體" w:hAnsiTheme="majorEastAsia" w:cstheme="majorEastAsia"/>
                <w:rPrChange w:id="8129" w:author="瑋婷 徐" w:date="2025-01-06T15:34:00Z" w16du:dateUtc="2025-01-06T07:34:00Z">
                  <w:rPr>
                    <w:ins w:id="8130" w:author="瑋婷 徐" w:date="2025-01-03T16:20:00Z" w16du:dateUtc="2025-01-03T08:20:00Z"/>
                    <w:rFonts w:ascii="Times New Roman" w:eastAsia="Times New Roman" w:hAnsi="Times New Roman" w:cs="Times New Roman"/>
                    <w:sz w:val="20"/>
                    <w:szCs w:val="20"/>
                  </w:rPr>
                </w:rPrChange>
              </w:rPr>
              <w:pPrChange w:id="81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7233C0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32" w:author="瑋婷 徐" w:date="2025-01-03T16:20:00Z" w16du:dateUtc="2025-01-03T08:20:00Z"/>
                <w:rFonts w:asciiTheme="majorEastAsia" w:eastAsia="標楷體" w:hAnsiTheme="majorEastAsia" w:cstheme="majorEastAsia"/>
                <w:rPrChange w:id="8133" w:author="瑋婷 徐" w:date="2025-01-06T15:34:00Z" w16du:dateUtc="2025-01-06T07:34:00Z">
                  <w:rPr>
                    <w:ins w:id="8134" w:author="瑋婷 徐" w:date="2025-01-03T16:20:00Z" w16du:dateUtc="2025-01-03T08:20:00Z"/>
                    <w:rFonts w:ascii="Times New Roman" w:eastAsia="Times New Roman" w:hAnsi="Times New Roman" w:cs="Times New Roman"/>
                    <w:sz w:val="20"/>
                    <w:szCs w:val="20"/>
                  </w:rPr>
                </w:rPrChange>
              </w:rPr>
              <w:pPrChange w:id="81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DC374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36" w:author="瑋婷 徐" w:date="2025-01-03T16:20:00Z" w16du:dateUtc="2025-01-03T08:20:00Z"/>
                <w:rFonts w:asciiTheme="majorEastAsia" w:eastAsia="標楷體" w:hAnsiTheme="majorEastAsia" w:cstheme="majorEastAsia"/>
                <w:rPrChange w:id="8137" w:author="瑋婷 徐" w:date="2025-01-06T15:34:00Z" w16du:dateUtc="2025-01-06T07:34:00Z">
                  <w:rPr>
                    <w:ins w:id="8138" w:author="瑋婷 徐" w:date="2025-01-03T16:20:00Z" w16du:dateUtc="2025-01-03T08:20:00Z"/>
                    <w:rFonts w:ascii="Times New Roman" w:eastAsia="Times New Roman" w:hAnsi="Times New Roman" w:cs="Times New Roman"/>
                    <w:sz w:val="20"/>
                    <w:szCs w:val="20"/>
                  </w:rPr>
                </w:rPrChange>
              </w:rPr>
              <w:pPrChange w:id="81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E685B8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40" w:author="瑋婷 徐" w:date="2025-01-03T16:20:00Z" w16du:dateUtc="2025-01-03T08:20:00Z"/>
                <w:rFonts w:asciiTheme="majorEastAsia" w:eastAsia="標楷體" w:hAnsiTheme="majorEastAsia" w:cstheme="majorEastAsia"/>
                <w:rPrChange w:id="8141" w:author="瑋婷 徐" w:date="2025-01-06T15:34:00Z" w16du:dateUtc="2025-01-06T07:34:00Z">
                  <w:rPr>
                    <w:ins w:id="8142" w:author="瑋婷 徐" w:date="2025-01-03T16:20:00Z" w16du:dateUtc="2025-01-03T08:20:00Z"/>
                    <w:rFonts w:ascii="Times New Roman" w:eastAsia="Times New Roman" w:hAnsi="Times New Roman" w:cs="Times New Roman"/>
                    <w:sz w:val="20"/>
                    <w:szCs w:val="20"/>
                  </w:rPr>
                </w:rPrChange>
              </w:rPr>
              <w:pPrChange w:id="81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48CC22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44" w:author="瑋婷 徐" w:date="2025-01-03T16:20:00Z" w16du:dateUtc="2025-01-03T08:20:00Z"/>
                <w:rFonts w:asciiTheme="majorEastAsia" w:eastAsia="標楷體" w:hAnsiTheme="majorEastAsia" w:cstheme="majorEastAsia"/>
                <w:rPrChange w:id="8145" w:author="瑋婷 徐" w:date="2025-01-06T15:34:00Z" w16du:dateUtc="2025-01-06T07:34:00Z">
                  <w:rPr>
                    <w:ins w:id="8146" w:author="瑋婷 徐" w:date="2025-01-03T16:20:00Z" w16du:dateUtc="2025-01-03T08:20:00Z"/>
                    <w:rFonts w:ascii="Times New Roman" w:eastAsia="Times New Roman" w:hAnsi="Times New Roman" w:cs="Times New Roman"/>
                    <w:sz w:val="20"/>
                    <w:szCs w:val="20"/>
                  </w:rPr>
                </w:rPrChange>
              </w:rPr>
              <w:pPrChange w:id="81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192E2BE7" w14:textId="77777777" w:rsidTr="00B436F0">
        <w:trPr>
          <w:trHeight w:val="300"/>
          <w:ins w:id="8148"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52E50C45" w14:textId="77777777" w:rsidR="00DA433E" w:rsidRPr="00727E7E" w:rsidRDefault="00DA433E">
            <w:pPr>
              <w:spacing w:line="360" w:lineRule="auto"/>
              <w:jc w:val="both"/>
              <w:rPr>
                <w:ins w:id="8149" w:author="瑋婷 徐" w:date="2025-01-03T16:20:00Z" w16du:dateUtc="2025-01-03T08:20:00Z"/>
                <w:rFonts w:asciiTheme="majorEastAsia" w:eastAsia="標楷體" w:hAnsiTheme="majorEastAsia" w:cstheme="majorEastAsia"/>
                <w:b w:val="0"/>
                <w:bCs w:val="0"/>
                <w:color w:val="000000"/>
                <w:rPrChange w:id="8150" w:author="瑋婷 徐" w:date="2025-01-06T15:34:00Z" w16du:dateUtc="2025-01-06T07:34:00Z">
                  <w:rPr>
                    <w:ins w:id="8151" w:author="瑋婷 徐" w:date="2025-01-03T16:20:00Z" w16du:dateUtc="2025-01-03T08:20:00Z"/>
                    <w:rFonts w:cs="Calibri"/>
                    <w:color w:val="000000"/>
                    <w:sz w:val="22"/>
                  </w:rPr>
                </w:rPrChange>
              </w:rPr>
              <w:pPrChange w:id="8152" w:author="瑋婷 徐" w:date="2025-01-03T16:21:00Z" w16du:dateUtc="2025-01-03T08:21:00Z">
                <w:pPr/>
              </w:pPrChange>
            </w:pPr>
            <w:ins w:id="8153" w:author="瑋婷 徐" w:date="2025-01-03T16:20:00Z" w16du:dateUtc="2025-01-03T08:20:00Z">
              <w:r w:rsidRPr="00727E7E">
                <w:rPr>
                  <w:rFonts w:asciiTheme="majorEastAsia" w:eastAsia="標楷體" w:hAnsiTheme="majorEastAsia" w:cstheme="majorEastAsia"/>
                  <w:b w:val="0"/>
                  <w:bCs w:val="0"/>
                  <w:color w:val="000000"/>
                  <w:rPrChange w:id="8154" w:author="瑋婷 徐" w:date="2025-01-06T15:34:00Z" w16du:dateUtc="2025-01-06T07:34:00Z">
                    <w:rPr>
                      <w:rFonts w:cs="Calibri"/>
                      <w:color w:val="000000"/>
                      <w:sz w:val="22"/>
                    </w:rPr>
                  </w:rPrChange>
                </w:rPr>
                <w:t>松雀鷹</w:t>
              </w:r>
              <w:r w:rsidRPr="00727E7E">
                <w:rPr>
                  <w:rFonts w:asciiTheme="majorEastAsia" w:eastAsia="標楷體" w:hAnsiTheme="majorEastAsia" w:cstheme="majorEastAsia"/>
                  <w:b w:val="0"/>
                  <w:bCs w:val="0"/>
                  <w:color w:val="000000"/>
                  <w:rPrChange w:id="8155"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8156"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8157" w:author="瑋婷 徐" w:date="2025-01-06T15:34:00Z" w16du:dateUtc="2025-01-06T07:34:00Z">
                    <w:rPr>
                      <w:rFonts w:cs="Calibri"/>
                      <w:color w:val="000000"/>
                      <w:sz w:val="22"/>
                    </w:rPr>
                  </w:rPrChange>
                </w:rPr>
                <w:t xml:space="preserve"> II</w:t>
              </w:r>
            </w:ins>
          </w:p>
        </w:tc>
        <w:tc>
          <w:tcPr>
            <w:tcW w:w="1093" w:type="pct"/>
            <w:hideMark/>
          </w:tcPr>
          <w:p w14:paraId="3814952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58" w:author="瑋婷 徐" w:date="2025-01-03T16:20:00Z" w16du:dateUtc="2025-01-03T08:20:00Z"/>
                <w:rFonts w:asciiTheme="majorEastAsia" w:eastAsia="標楷體" w:hAnsiTheme="majorEastAsia" w:cstheme="majorEastAsia"/>
                <w:i/>
                <w:iCs/>
                <w:color w:val="000000"/>
                <w:rPrChange w:id="8159" w:author="瑋婷 徐" w:date="2025-01-06T15:34:00Z" w16du:dateUtc="2025-01-06T07:34:00Z">
                  <w:rPr>
                    <w:ins w:id="8160" w:author="瑋婷 徐" w:date="2025-01-03T16:20:00Z" w16du:dateUtc="2025-01-03T08:20:00Z"/>
                    <w:rFonts w:cs="Calibri"/>
                    <w:i/>
                    <w:iCs/>
                    <w:color w:val="000000"/>
                    <w:sz w:val="22"/>
                  </w:rPr>
                </w:rPrChange>
              </w:rPr>
              <w:pPrChange w:id="81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162" w:author="瑋婷 徐" w:date="2025-01-03T16:20:00Z" w16du:dateUtc="2025-01-03T08:20:00Z">
              <w:r w:rsidRPr="00727E7E">
                <w:rPr>
                  <w:rFonts w:asciiTheme="majorEastAsia" w:eastAsia="標楷體" w:hAnsiTheme="majorEastAsia" w:cstheme="majorEastAsia"/>
                  <w:i/>
                  <w:iCs/>
                  <w:color w:val="000000"/>
                  <w:rPrChange w:id="8163" w:author="瑋婷 徐" w:date="2025-01-06T15:34:00Z" w16du:dateUtc="2025-01-06T07:34:00Z">
                    <w:rPr>
                      <w:rFonts w:cs="Calibri"/>
                      <w:i/>
                      <w:iCs/>
                      <w:color w:val="000000"/>
                      <w:sz w:val="22"/>
                    </w:rPr>
                  </w:rPrChange>
                </w:rPr>
                <w:t>Accipiter virgatus</w:t>
              </w:r>
            </w:ins>
          </w:p>
        </w:tc>
        <w:tc>
          <w:tcPr>
            <w:tcW w:w="134" w:type="pct"/>
            <w:noWrap/>
            <w:hideMark/>
          </w:tcPr>
          <w:p w14:paraId="08AAA3B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64" w:author="瑋婷 徐" w:date="2025-01-03T16:20:00Z" w16du:dateUtc="2025-01-03T08:20:00Z"/>
                <w:rFonts w:asciiTheme="majorEastAsia" w:eastAsia="標楷體" w:hAnsiTheme="majorEastAsia" w:cstheme="majorEastAsia"/>
                <w:i/>
                <w:iCs/>
                <w:color w:val="000000"/>
                <w:rPrChange w:id="8165" w:author="瑋婷 徐" w:date="2025-01-06T15:34:00Z" w16du:dateUtc="2025-01-06T07:34:00Z">
                  <w:rPr>
                    <w:ins w:id="8166" w:author="瑋婷 徐" w:date="2025-01-03T16:20:00Z" w16du:dateUtc="2025-01-03T08:20:00Z"/>
                    <w:rFonts w:cs="Calibri"/>
                    <w:i/>
                    <w:iCs/>
                    <w:color w:val="000000"/>
                    <w:sz w:val="22"/>
                  </w:rPr>
                </w:rPrChange>
              </w:rPr>
              <w:pPrChange w:id="81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557F70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68" w:author="瑋婷 徐" w:date="2025-01-03T16:20:00Z" w16du:dateUtc="2025-01-03T08:20:00Z"/>
                <w:rFonts w:asciiTheme="majorEastAsia" w:eastAsia="標楷體" w:hAnsiTheme="majorEastAsia" w:cstheme="majorEastAsia"/>
                <w:rPrChange w:id="8169" w:author="瑋婷 徐" w:date="2025-01-06T15:34:00Z" w16du:dateUtc="2025-01-06T07:34:00Z">
                  <w:rPr>
                    <w:ins w:id="8170" w:author="瑋婷 徐" w:date="2025-01-03T16:20:00Z" w16du:dateUtc="2025-01-03T08:20:00Z"/>
                    <w:rFonts w:ascii="Times New Roman" w:eastAsia="Times New Roman" w:hAnsi="Times New Roman" w:cs="Times New Roman"/>
                    <w:sz w:val="20"/>
                    <w:szCs w:val="20"/>
                  </w:rPr>
                </w:rPrChange>
              </w:rPr>
              <w:pPrChange w:id="81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AABB26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72" w:author="瑋婷 徐" w:date="2025-01-03T16:20:00Z" w16du:dateUtc="2025-01-03T08:20:00Z"/>
                <w:rFonts w:asciiTheme="majorEastAsia" w:eastAsia="標楷體" w:hAnsiTheme="majorEastAsia" w:cstheme="majorEastAsia"/>
                <w:rPrChange w:id="8173" w:author="瑋婷 徐" w:date="2025-01-06T15:34:00Z" w16du:dateUtc="2025-01-06T07:34:00Z">
                  <w:rPr>
                    <w:ins w:id="8174" w:author="瑋婷 徐" w:date="2025-01-03T16:20:00Z" w16du:dateUtc="2025-01-03T08:20:00Z"/>
                    <w:rFonts w:ascii="Times New Roman" w:eastAsia="Times New Roman" w:hAnsi="Times New Roman" w:cs="Times New Roman"/>
                    <w:sz w:val="20"/>
                    <w:szCs w:val="20"/>
                  </w:rPr>
                </w:rPrChange>
              </w:rPr>
              <w:pPrChange w:id="81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7E93AB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76" w:author="瑋婷 徐" w:date="2025-01-03T16:20:00Z" w16du:dateUtc="2025-01-03T08:20:00Z"/>
                <w:rFonts w:asciiTheme="majorEastAsia" w:eastAsia="標楷體" w:hAnsiTheme="majorEastAsia" w:cstheme="majorEastAsia"/>
                <w:rPrChange w:id="8177" w:author="瑋婷 徐" w:date="2025-01-06T15:34:00Z" w16du:dateUtc="2025-01-06T07:34:00Z">
                  <w:rPr>
                    <w:ins w:id="8178" w:author="瑋婷 徐" w:date="2025-01-03T16:20:00Z" w16du:dateUtc="2025-01-03T08:20:00Z"/>
                    <w:rFonts w:ascii="Times New Roman" w:eastAsia="Times New Roman" w:hAnsi="Times New Roman" w:cs="Times New Roman"/>
                    <w:sz w:val="20"/>
                    <w:szCs w:val="20"/>
                  </w:rPr>
                </w:rPrChange>
              </w:rPr>
              <w:pPrChange w:id="81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97D877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80" w:author="瑋婷 徐" w:date="2025-01-03T16:20:00Z" w16du:dateUtc="2025-01-03T08:20:00Z"/>
                <w:rFonts w:asciiTheme="majorEastAsia" w:eastAsia="標楷體" w:hAnsiTheme="majorEastAsia" w:cstheme="majorEastAsia"/>
                <w:rPrChange w:id="8181" w:author="瑋婷 徐" w:date="2025-01-06T15:34:00Z" w16du:dateUtc="2025-01-06T07:34:00Z">
                  <w:rPr>
                    <w:ins w:id="8182" w:author="瑋婷 徐" w:date="2025-01-03T16:20:00Z" w16du:dateUtc="2025-01-03T08:20:00Z"/>
                    <w:rFonts w:ascii="Times New Roman" w:eastAsia="Times New Roman" w:hAnsi="Times New Roman" w:cs="Times New Roman"/>
                    <w:sz w:val="20"/>
                    <w:szCs w:val="20"/>
                  </w:rPr>
                </w:rPrChange>
              </w:rPr>
              <w:pPrChange w:id="81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FC3DBE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84" w:author="瑋婷 徐" w:date="2025-01-03T16:20:00Z" w16du:dateUtc="2025-01-03T08:20:00Z"/>
                <w:rFonts w:asciiTheme="majorEastAsia" w:eastAsia="標楷體" w:hAnsiTheme="majorEastAsia" w:cstheme="majorEastAsia"/>
                <w:rPrChange w:id="8185" w:author="瑋婷 徐" w:date="2025-01-06T15:34:00Z" w16du:dateUtc="2025-01-06T07:34:00Z">
                  <w:rPr>
                    <w:ins w:id="8186" w:author="瑋婷 徐" w:date="2025-01-03T16:20:00Z" w16du:dateUtc="2025-01-03T08:20:00Z"/>
                    <w:rFonts w:ascii="Times New Roman" w:eastAsia="Times New Roman" w:hAnsi="Times New Roman" w:cs="Times New Roman"/>
                    <w:sz w:val="20"/>
                    <w:szCs w:val="20"/>
                  </w:rPr>
                </w:rPrChange>
              </w:rPr>
              <w:pPrChange w:id="81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643E5C33"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188" w:author="瑋婷 徐" w:date="2025-01-03T16:33:00Z" w16du:dateUtc="2025-01-03T08:33:00Z"/>
                <w:rFonts w:asciiTheme="majorEastAsia" w:eastAsia="標楷體" w:hAnsiTheme="majorEastAsia" w:cstheme="majorEastAsia"/>
              </w:rPr>
            </w:pPr>
          </w:p>
        </w:tc>
        <w:tc>
          <w:tcPr>
            <w:tcW w:w="134" w:type="pct"/>
            <w:noWrap/>
            <w:hideMark/>
          </w:tcPr>
          <w:p w14:paraId="27D7A1FB" w14:textId="78014844"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89" w:author="瑋婷 徐" w:date="2025-01-03T16:20:00Z" w16du:dateUtc="2025-01-03T08:20:00Z"/>
                <w:rFonts w:asciiTheme="majorEastAsia" w:eastAsia="標楷體" w:hAnsiTheme="majorEastAsia" w:cstheme="majorEastAsia"/>
                <w:rPrChange w:id="8190" w:author="瑋婷 徐" w:date="2025-01-06T15:34:00Z" w16du:dateUtc="2025-01-06T07:34:00Z">
                  <w:rPr>
                    <w:ins w:id="8191" w:author="瑋婷 徐" w:date="2025-01-03T16:20:00Z" w16du:dateUtc="2025-01-03T08:20:00Z"/>
                    <w:rFonts w:ascii="Times New Roman" w:eastAsia="Times New Roman" w:hAnsi="Times New Roman" w:cs="Times New Roman"/>
                    <w:sz w:val="20"/>
                    <w:szCs w:val="20"/>
                  </w:rPr>
                </w:rPrChange>
              </w:rPr>
              <w:pPrChange w:id="81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66DE01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93" w:author="瑋婷 徐" w:date="2025-01-03T16:20:00Z" w16du:dateUtc="2025-01-03T08:20:00Z"/>
                <w:rFonts w:asciiTheme="majorEastAsia" w:eastAsia="標楷體" w:hAnsiTheme="majorEastAsia" w:cstheme="majorEastAsia"/>
                <w:rPrChange w:id="8194" w:author="瑋婷 徐" w:date="2025-01-06T15:34:00Z" w16du:dateUtc="2025-01-06T07:34:00Z">
                  <w:rPr>
                    <w:ins w:id="8195" w:author="瑋婷 徐" w:date="2025-01-03T16:20:00Z" w16du:dateUtc="2025-01-03T08:20:00Z"/>
                    <w:rFonts w:ascii="Times New Roman" w:eastAsia="Times New Roman" w:hAnsi="Times New Roman" w:cs="Times New Roman"/>
                    <w:sz w:val="20"/>
                    <w:szCs w:val="20"/>
                  </w:rPr>
                </w:rPrChange>
              </w:rPr>
              <w:pPrChange w:id="81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03ABE4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97" w:author="瑋婷 徐" w:date="2025-01-03T16:20:00Z" w16du:dateUtc="2025-01-03T08:20:00Z"/>
                <w:rFonts w:asciiTheme="majorEastAsia" w:eastAsia="標楷體" w:hAnsiTheme="majorEastAsia" w:cstheme="majorEastAsia"/>
                <w:rPrChange w:id="8198" w:author="瑋婷 徐" w:date="2025-01-06T15:34:00Z" w16du:dateUtc="2025-01-06T07:34:00Z">
                  <w:rPr>
                    <w:ins w:id="8199" w:author="瑋婷 徐" w:date="2025-01-03T16:20:00Z" w16du:dateUtc="2025-01-03T08:20:00Z"/>
                    <w:rFonts w:ascii="Times New Roman" w:eastAsia="Times New Roman" w:hAnsi="Times New Roman" w:cs="Times New Roman"/>
                    <w:sz w:val="20"/>
                    <w:szCs w:val="20"/>
                  </w:rPr>
                </w:rPrChange>
              </w:rPr>
              <w:pPrChange w:id="82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8A18CA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01" w:author="瑋婷 徐" w:date="2025-01-03T16:20:00Z" w16du:dateUtc="2025-01-03T08:20:00Z"/>
                <w:rFonts w:asciiTheme="majorEastAsia" w:eastAsia="標楷體" w:hAnsiTheme="majorEastAsia" w:cstheme="majorEastAsia"/>
                <w:rPrChange w:id="8202" w:author="瑋婷 徐" w:date="2025-01-06T15:34:00Z" w16du:dateUtc="2025-01-06T07:34:00Z">
                  <w:rPr>
                    <w:ins w:id="8203" w:author="瑋婷 徐" w:date="2025-01-03T16:20:00Z" w16du:dateUtc="2025-01-03T08:20:00Z"/>
                    <w:rFonts w:ascii="Times New Roman" w:eastAsia="Times New Roman" w:hAnsi="Times New Roman" w:cs="Times New Roman"/>
                    <w:sz w:val="20"/>
                    <w:szCs w:val="20"/>
                  </w:rPr>
                </w:rPrChange>
              </w:rPr>
              <w:pPrChange w:id="82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0D76697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205" w:author="瑋婷 徐" w:date="2025-01-03T16:33:00Z" w16du:dateUtc="2025-01-03T08:33:00Z"/>
                <w:rFonts w:asciiTheme="majorEastAsia" w:eastAsia="標楷體" w:hAnsiTheme="majorEastAsia" w:cstheme="majorEastAsia"/>
              </w:rPr>
            </w:pPr>
          </w:p>
        </w:tc>
        <w:tc>
          <w:tcPr>
            <w:tcW w:w="182" w:type="pct"/>
            <w:noWrap/>
            <w:hideMark/>
          </w:tcPr>
          <w:p w14:paraId="289E59C9" w14:textId="2B30E2B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06" w:author="瑋婷 徐" w:date="2025-01-03T16:20:00Z" w16du:dateUtc="2025-01-03T08:20:00Z"/>
                <w:rFonts w:asciiTheme="majorEastAsia" w:eastAsia="標楷體" w:hAnsiTheme="majorEastAsia" w:cstheme="majorEastAsia"/>
                <w:rPrChange w:id="8207" w:author="瑋婷 徐" w:date="2025-01-06T15:34:00Z" w16du:dateUtc="2025-01-06T07:34:00Z">
                  <w:rPr>
                    <w:ins w:id="8208" w:author="瑋婷 徐" w:date="2025-01-03T16:20:00Z" w16du:dateUtc="2025-01-03T08:20:00Z"/>
                    <w:rFonts w:ascii="Times New Roman" w:eastAsia="Times New Roman" w:hAnsi="Times New Roman" w:cs="Times New Roman"/>
                    <w:sz w:val="20"/>
                    <w:szCs w:val="20"/>
                  </w:rPr>
                </w:rPrChange>
              </w:rPr>
              <w:pPrChange w:id="82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DE7297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10" w:author="瑋婷 徐" w:date="2025-01-03T16:20:00Z" w16du:dateUtc="2025-01-03T08:20:00Z"/>
                <w:rFonts w:asciiTheme="majorEastAsia" w:eastAsia="標楷體" w:hAnsiTheme="majorEastAsia" w:cstheme="majorEastAsia"/>
                <w:rPrChange w:id="8211" w:author="瑋婷 徐" w:date="2025-01-06T15:34:00Z" w16du:dateUtc="2025-01-06T07:34:00Z">
                  <w:rPr>
                    <w:ins w:id="8212" w:author="瑋婷 徐" w:date="2025-01-03T16:20:00Z" w16du:dateUtc="2025-01-03T08:20:00Z"/>
                    <w:rFonts w:ascii="Times New Roman" w:eastAsia="Times New Roman" w:hAnsi="Times New Roman" w:cs="Times New Roman"/>
                    <w:sz w:val="20"/>
                    <w:szCs w:val="20"/>
                  </w:rPr>
                </w:rPrChange>
              </w:rPr>
              <w:pPrChange w:id="82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82DC17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14" w:author="瑋婷 徐" w:date="2025-01-03T16:20:00Z" w16du:dateUtc="2025-01-03T08:20:00Z"/>
                <w:rFonts w:asciiTheme="majorEastAsia" w:eastAsia="標楷體" w:hAnsiTheme="majorEastAsia" w:cstheme="majorEastAsia"/>
                <w:rPrChange w:id="8215" w:author="瑋婷 徐" w:date="2025-01-06T15:34:00Z" w16du:dateUtc="2025-01-06T07:34:00Z">
                  <w:rPr>
                    <w:ins w:id="8216" w:author="瑋婷 徐" w:date="2025-01-03T16:20:00Z" w16du:dateUtc="2025-01-03T08:20:00Z"/>
                    <w:rFonts w:ascii="Times New Roman" w:eastAsia="Times New Roman" w:hAnsi="Times New Roman" w:cs="Times New Roman"/>
                    <w:sz w:val="20"/>
                    <w:szCs w:val="20"/>
                  </w:rPr>
                </w:rPrChange>
              </w:rPr>
              <w:pPrChange w:id="82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E6313B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18" w:author="瑋婷 徐" w:date="2025-01-03T16:20:00Z" w16du:dateUtc="2025-01-03T08:20:00Z"/>
                <w:rFonts w:asciiTheme="majorEastAsia" w:eastAsia="標楷體" w:hAnsiTheme="majorEastAsia" w:cstheme="majorEastAsia"/>
                <w:rPrChange w:id="8219" w:author="瑋婷 徐" w:date="2025-01-06T15:34:00Z" w16du:dateUtc="2025-01-06T07:34:00Z">
                  <w:rPr>
                    <w:ins w:id="8220" w:author="瑋婷 徐" w:date="2025-01-03T16:20:00Z" w16du:dateUtc="2025-01-03T08:20:00Z"/>
                    <w:rFonts w:ascii="Times New Roman" w:eastAsia="Times New Roman" w:hAnsi="Times New Roman" w:cs="Times New Roman"/>
                    <w:sz w:val="20"/>
                    <w:szCs w:val="20"/>
                  </w:rPr>
                </w:rPrChange>
              </w:rPr>
              <w:pPrChange w:id="82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9F95E5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22" w:author="瑋婷 徐" w:date="2025-01-03T16:20:00Z" w16du:dateUtc="2025-01-03T08:20:00Z"/>
                <w:rFonts w:asciiTheme="majorEastAsia" w:eastAsia="標楷體" w:hAnsiTheme="majorEastAsia" w:cstheme="majorEastAsia"/>
                <w:rPrChange w:id="8223" w:author="瑋婷 徐" w:date="2025-01-06T15:34:00Z" w16du:dateUtc="2025-01-06T07:34:00Z">
                  <w:rPr>
                    <w:ins w:id="8224" w:author="瑋婷 徐" w:date="2025-01-03T16:20:00Z" w16du:dateUtc="2025-01-03T08:20:00Z"/>
                    <w:rFonts w:ascii="Times New Roman" w:eastAsia="Times New Roman" w:hAnsi="Times New Roman" w:cs="Times New Roman"/>
                    <w:sz w:val="20"/>
                    <w:szCs w:val="20"/>
                  </w:rPr>
                </w:rPrChange>
              </w:rPr>
              <w:pPrChange w:id="82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EA585F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26" w:author="瑋婷 徐" w:date="2025-01-03T16:20:00Z" w16du:dateUtc="2025-01-03T08:20:00Z"/>
                <w:rFonts w:asciiTheme="majorEastAsia" w:eastAsia="標楷體" w:hAnsiTheme="majorEastAsia" w:cstheme="majorEastAsia"/>
                <w:rPrChange w:id="8227" w:author="瑋婷 徐" w:date="2025-01-06T15:34:00Z" w16du:dateUtc="2025-01-06T07:34:00Z">
                  <w:rPr>
                    <w:ins w:id="8228" w:author="瑋婷 徐" w:date="2025-01-03T16:20:00Z" w16du:dateUtc="2025-01-03T08:20:00Z"/>
                    <w:rFonts w:ascii="Times New Roman" w:eastAsia="Times New Roman" w:hAnsi="Times New Roman" w:cs="Times New Roman"/>
                    <w:sz w:val="20"/>
                    <w:szCs w:val="20"/>
                  </w:rPr>
                </w:rPrChange>
              </w:rPr>
              <w:pPrChange w:id="82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F11952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30" w:author="瑋婷 徐" w:date="2025-01-03T16:20:00Z" w16du:dateUtc="2025-01-03T08:20:00Z"/>
                <w:rFonts w:asciiTheme="majorEastAsia" w:eastAsia="標楷體" w:hAnsiTheme="majorEastAsia" w:cstheme="majorEastAsia"/>
                <w:rPrChange w:id="8231" w:author="瑋婷 徐" w:date="2025-01-06T15:34:00Z" w16du:dateUtc="2025-01-06T07:34:00Z">
                  <w:rPr>
                    <w:ins w:id="8232" w:author="瑋婷 徐" w:date="2025-01-03T16:20:00Z" w16du:dateUtc="2025-01-03T08:20:00Z"/>
                    <w:rFonts w:ascii="Times New Roman" w:eastAsia="Times New Roman" w:hAnsi="Times New Roman" w:cs="Times New Roman"/>
                    <w:sz w:val="20"/>
                    <w:szCs w:val="20"/>
                  </w:rPr>
                </w:rPrChange>
              </w:rPr>
              <w:pPrChange w:id="82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09397A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34" w:author="瑋婷 徐" w:date="2025-01-03T16:20:00Z" w16du:dateUtc="2025-01-03T08:20:00Z"/>
                <w:rFonts w:asciiTheme="majorEastAsia" w:eastAsia="標楷體" w:hAnsiTheme="majorEastAsia" w:cstheme="majorEastAsia"/>
                <w:rPrChange w:id="8235" w:author="瑋婷 徐" w:date="2025-01-06T15:34:00Z" w16du:dateUtc="2025-01-06T07:34:00Z">
                  <w:rPr>
                    <w:ins w:id="8236" w:author="瑋婷 徐" w:date="2025-01-03T16:20:00Z" w16du:dateUtc="2025-01-03T08:20:00Z"/>
                    <w:rFonts w:ascii="Times New Roman" w:eastAsia="Times New Roman" w:hAnsi="Times New Roman" w:cs="Times New Roman"/>
                    <w:sz w:val="20"/>
                    <w:szCs w:val="20"/>
                  </w:rPr>
                </w:rPrChange>
              </w:rPr>
              <w:pPrChange w:id="82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7E79ECDC" w14:textId="77777777" w:rsidTr="00B436F0">
        <w:trPr>
          <w:cnfStyle w:val="000000100000" w:firstRow="0" w:lastRow="0" w:firstColumn="0" w:lastColumn="0" w:oddVBand="0" w:evenVBand="0" w:oddHBand="1" w:evenHBand="0" w:firstRowFirstColumn="0" w:firstRowLastColumn="0" w:lastRowFirstColumn="0" w:lastRowLastColumn="0"/>
          <w:trHeight w:val="300"/>
          <w:ins w:id="8238"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1B56F9EA" w14:textId="77777777" w:rsidR="00DA433E" w:rsidRPr="00727E7E" w:rsidRDefault="00DA433E">
            <w:pPr>
              <w:spacing w:line="360" w:lineRule="auto"/>
              <w:jc w:val="both"/>
              <w:rPr>
                <w:ins w:id="8239" w:author="瑋婷 徐" w:date="2025-01-03T16:20:00Z" w16du:dateUtc="2025-01-03T08:20:00Z"/>
                <w:rFonts w:asciiTheme="majorEastAsia" w:eastAsia="標楷體" w:hAnsiTheme="majorEastAsia" w:cstheme="majorEastAsia"/>
                <w:b w:val="0"/>
                <w:bCs w:val="0"/>
                <w:color w:val="000000"/>
                <w:rPrChange w:id="8240" w:author="瑋婷 徐" w:date="2025-01-06T15:34:00Z" w16du:dateUtc="2025-01-06T07:34:00Z">
                  <w:rPr>
                    <w:ins w:id="8241" w:author="瑋婷 徐" w:date="2025-01-03T16:20:00Z" w16du:dateUtc="2025-01-03T08:20:00Z"/>
                    <w:rFonts w:cs="Calibri"/>
                    <w:color w:val="000000"/>
                    <w:sz w:val="22"/>
                  </w:rPr>
                </w:rPrChange>
              </w:rPr>
              <w:pPrChange w:id="8242" w:author="瑋婷 徐" w:date="2025-01-03T16:21:00Z" w16du:dateUtc="2025-01-03T08:21:00Z">
                <w:pPr/>
              </w:pPrChange>
            </w:pPr>
            <w:ins w:id="8243" w:author="瑋婷 徐" w:date="2025-01-03T16:20:00Z" w16du:dateUtc="2025-01-03T08:20:00Z">
              <w:r w:rsidRPr="00727E7E">
                <w:rPr>
                  <w:rFonts w:asciiTheme="majorEastAsia" w:eastAsia="標楷體" w:hAnsiTheme="majorEastAsia" w:cstheme="majorEastAsia"/>
                  <w:b w:val="0"/>
                  <w:bCs w:val="0"/>
                  <w:color w:val="000000"/>
                  <w:rPrChange w:id="8244" w:author="瑋婷 徐" w:date="2025-01-06T15:34:00Z" w16du:dateUtc="2025-01-06T07:34:00Z">
                    <w:rPr>
                      <w:rFonts w:cs="Calibri"/>
                      <w:color w:val="000000"/>
                      <w:sz w:val="22"/>
                    </w:rPr>
                  </w:rPrChange>
                </w:rPr>
                <w:t>黑</w:t>
              </w:r>
              <w:proofErr w:type="gramStart"/>
              <w:r w:rsidRPr="00727E7E">
                <w:rPr>
                  <w:rFonts w:asciiTheme="majorEastAsia" w:eastAsia="標楷體" w:hAnsiTheme="majorEastAsia" w:cstheme="majorEastAsia"/>
                  <w:b w:val="0"/>
                  <w:bCs w:val="0"/>
                  <w:color w:val="000000"/>
                  <w:rPrChange w:id="8245" w:author="瑋婷 徐" w:date="2025-01-06T15:34:00Z" w16du:dateUtc="2025-01-06T07:34:00Z">
                    <w:rPr>
                      <w:rFonts w:cs="Calibri"/>
                      <w:color w:val="000000"/>
                      <w:sz w:val="22"/>
                    </w:rPr>
                  </w:rPrChange>
                </w:rPr>
                <w:t>鳶</w:t>
              </w:r>
              <w:proofErr w:type="gramEnd"/>
              <w:r w:rsidRPr="00727E7E">
                <w:rPr>
                  <w:rFonts w:asciiTheme="majorEastAsia" w:eastAsia="標楷體" w:hAnsiTheme="majorEastAsia" w:cstheme="majorEastAsia"/>
                  <w:b w:val="0"/>
                  <w:bCs w:val="0"/>
                  <w:color w:val="000000"/>
                  <w:rPrChange w:id="8246" w:author="瑋婷 徐" w:date="2025-01-06T15:34:00Z" w16du:dateUtc="2025-01-06T07:34:00Z">
                    <w:rPr>
                      <w:rFonts w:cs="Calibri"/>
                      <w:color w:val="000000"/>
                      <w:sz w:val="22"/>
                    </w:rPr>
                  </w:rPrChange>
                </w:rPr>
                <w:t xml:space="preserve"> II</w:t>
              </w:r>
            </w:ins>
          </w:p>
        </w:tc>
        <w:tc>
          <w:tcPr>
            <w:tcW w:w="1093" w:type="pct"/>
            <w:hideMark/>
          </w:tcPr>
          <w:p w14:paraId="72BE33F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47" w:author="瑋婷 徐" w:date="2025-01-03T16:20:00Z" w16du:dateUtc="2025-01-03T08:20:00Z"/>
                <w:rFonts w:asciiTheme="majorEastAsia" w:eastAsia="標楷體" w:hAnsiTheme="majorEastAsia" w:cstheme="majorEastAsia"/>
                <w:i/>
                <w:iCs/>
                <w:color w:val="000000"/>
                <w:rPrChange w:id="8248" w:author="瑋婷 徐" w:date="2025-01-06T15:34:00Z" w16du:dateUtc="2025-01-06T07:34:00Z">
                  <w:rPr>
                    <w:ins w:id="8249" w:author="瑋婷 徐" w:date="2025-01-03T16:20:00Z" w16du:dateUtc="2025-01-03T08:20:00Z"/>
                    <w:rFonts w:cs="Calibri"/>
                    <w:i/>
                    <w:iCs/>
                    <w:color w:val="000000"/>
                    <w:sz w:val="22"/>
                  </w:rPr>
                </w:rPrChange>
              </w:rPr>
              <w:pPrChange w:id="82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51" w:author="瑋婷 徐" w:date="2025-01-03T16:20:00Z" w16du:dateUtc="2025-01-03T08:20:00Z">
              <w:r w:rsidRPr="00727E7E">
                <w:rPr>
                  <w:rFonts w:asciiTheme="majorEastAsia" w:eastAsia="標楷體" w:hAnsiTheme="majorEastAsia" w:cstheme="majorEastAsia"/>
                  <w:i/>
                  <w:iCs/>
                  <w:color w:val="000000"/>
                  <w:rPrChange w:id="8252" w:author="瑋婷 徐" w:date="2025-01-06T15:34:00Z" w16du:dateUtc="2025-01-06T07:34:00Z">
                    <w:rPr>
                      <w:rFonts w:cs="Calibri"/>
                      <w:i/>
                      <w:iCs/>
                      <w:color w:val="000000"/>
                      <w:sz w:val="22"/>
                    </w:rPr>
                  </w:rPrChange>
                </w:rPr>
                <w:t>Milvus migrans</w:t>
              </w:r>
            </w:ins>
          </w:p>
        </w:tc>
        <w:tc>
          <w:tcPr>
            <w:tcW w:w="134" w:type="pct"/>
            <w:noWrap/>
            <w:hideMark/>
          </w:tcPr>
          <w:p w14:paraId="05DB654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53" w:author="瑋婷 徐" w:date="2025-01-03T16:20:00Z" w16du:dateUtc="2025-01-03T08:20:00Z"/>
                <w:rFonts w:asciiTheme="majorEastAsia" w:eastAsia="標楷體" w:hAnsiTheme="majorEastAsia" w:cstheme="majorEastAsia"/>
                <w:i/>
                <w:iCs/>
                <w:color w:val="000000"/>
                <w:rPrChange w:id="8254" w:author="瑋婷 徐" w:date="2025-01-06T15:34:00Z" w16du:dateUtc="2025-01-06T07:34:00Z">
                  <w:rPr>
                    <w:ins w:id="8255" w:author="瑋婷 徐" w:date="2025-01-03T16:20:00Z" w16du:dateUtc="2025-01-03T08:20:00Z"/>
                    <w:rFonts w:cs="Calibri"/>
                    <w:i/>
                    <w:iCs/>
                    <w:color w:val="000000"/>
                    <w:sz w:val="22"/>
                  </w:rPr>
                </w:rPrChange>
              </w:rPr>
              <w:pPrChange w:id="82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CC99F5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57" w:author="瑋婷 徐" w:date="2025-01-03T16:20:00Z" w16du:dateUtc="2025-01-03T08:20:00Z"/>
                <w:rFonts w:asciiTheme="majorEastAsia" w:eastAsia="標楷體" w:hAnsiTheme="majorEastAsia" w:cstheme="majorEastAsia"/>
                <w:rPrChange w:id="8258" w:author="瑋婷 徐" w:date="2025-01-06T15:34:00Z" w16du:dateUtc="2025-01-06T07:34:00Z">
                  <w:rPr>
                    <w:ins w:id="8259" w:author="瑋婷 徐" w:date="2025-01-03T16:20:00Z" w16du:dateUtc="2025-01-03T08:20:00Z"/>
                    <w:rFonts w:ascii="Times New Roman" w:eastAsia="Times New Roman" w:hAnsi="Times New Roman" w:cs="Times New Roman"/>
                    <w:sz w:val="20"/>
                    <w:szCs w:val="20"/>
                  </w:rPr>
                </w:rPrChange>
              </w:rPr>
              <w:pPrChange w:id="82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DF20C0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61" w:author="瑋婷 徐" w:date="2025-01-03T16:20:00Z" w16du:dateUtc="2025-01-03T08:20:00Z"/>
                <w:rFonts w:asciiTheme="majorEastAsia" w:eastAsia="標楷體" w:hAnsiTheme="majorEastAsia" w:cstheme="majorEastAsia"/>
                <w:rPrChange w:id="8262" w:author="瑋婷 徐" w:date="2025-01-06T15:34:00Z" w16du:dateUtc="2025-01-06T07:34:00Z">
                  <w:rPr>
                    <w:ins w:id="8263" w:author="瑋婷 徐" w:date="2025-01-03T16:20:00Z" w16du:dateUtc="2025-01-03T08:20:00Z"/>
                    <w:rFonts w:ascii="Times New Roman" w:eastAsia="Times New Roman" w:hAnsi="Times New Roman" w:cs="Times New Roman"/>
                    <w:sz w:val="20"/>
                    <w:szCs w:val="20"/>
                  </w:rPr>
                </w:rPrChange>
              </w:rPr>
              <w:pPrChange w:id="82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9C3DFA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65" w:author="瑋婷 徐" w:date="2025-01-03T16:20:00Z" w16du:dateUtc="2025-01-03T08:20:00Z"/>
                <w:rFonts w:asciiTheme="majorEastAsia" w:eastAsia="標楷體" w:hAnsiTheme="majorEastAsia" w:cstheme="majorEastAsia"/>
                <w:rPrChange w:id="8266" w:author="瑋婷 徐" w:date="2025-01-06T15:34:00Z" w16du:dateUtc="2025-01-06T07:34:00Z">
                  <w:rPr>
                    <w:ins w:id="8267" w:author="瑋婷 徐" w:date="2025-01-03T16:20:00Z" w16du:dateUtc="2025-01-03T08:20:00Z"/>
                    <w:rFonts w:ascii="Times New Roman" w:eastAsia="Times New Roman" w:hAnsi="Times New Roman" w:cs="Times New Roman"/>
                    <w:sz w:val="20"/>
                    <w:szCs w:val="20"/>
                  </w:rPr>
                </w:rPrChange>
              </w:rPr>
              <w:pPrChange w:id="82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A66E5C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69" w:author="瑋婷 徐" w:date="2025-01-03T16:20:00Z" w16du:dateUtc="2025-01-03T08:20:00Z"/>
                <w:rFonts w:asciiTheme="majorEastAsia" w:eastAsia="標楷體" w:hAnsiTheme="majorEastAsia" w:cstheme="majorEastAsia"/>
                <w:rPrChange w:id="8270" w:author="瑋婷 徐" w:date="2025-01-06T15:34:00Z" w16du:dateUtc="2025-01-06T07:34:00Z">
                  <w:rPr>
                    <w:ins w:id="8271" w:author="瑋婷 徐" w:date="2025-01-03T16:20:00Z" w16du:dateUtc="2025-01-03T08:20:00Z"/>
                    <w:rFonts w:ascii="Times New Roman" w:eastAsia="Times New Roman" w:hAnsi="Times New Roman" w:cs="Times New Roman"/>
                    <w:sz w:val="20"/>
                    <w:szCs w:val="20"/>
                  </w:rPr>
                </w:rPrChange>
              </w:rPr>
              <w:pPrChange w:id="82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88AB9E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73" w:author="瑋婷 徐" w:date="2025-01-03T16:20:00Z" w16du:dateUtc="2025-01-03T08:20:00Z"/>
                <w:rFonts w:asciiTheme="majorEastAsia" w:eastAsia="標楷體" w:hAnsiTheme="majorEastAsia" w:cstheme="majorEastAsia"/>
                <w:rPrChange w:id="8274" w:author="瑋婷 徐" w:date="2025-01-06T15:34:00Z" w16du:dateUtc="2025-01-06T07:34:00Z">
                  <w:rPr>
                    <w:ins w:id="8275" w:author="瑋婷 徐" w:date="2025-01-03T16:20:00Z" w16du:dateUtc="2025-01-03T08:20:00Z"/>
                    <w:rFonts w:ascii="Times New Roman" w:eastAsia="Times New Roman" w:hAnsi="Times New Roman" w:cs="Times New Roman"/>
                    <w:sz w:val="20"/>
                    <w:szCs w:val="20"/>
                  </w:rPr>
                </w:rPrChange>
              </w:rPr>
              <w:pPrChange w:id="82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63A0B61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277" w:author="瑋婷 徐" w:date="2025-01-03T16:33:00Z" w16du:dateUtc="2025-01-03T08:33:00Z"/>
                <w:rFonts w:asciiTheme="majorEastAsia" w:eastAsia="標楷體" w:hAnsiTheme="majorEastAsia" w:cstheme="majorEastAsia"/>
              </w:rPr>
            </w:pPr>
          </w:p>
        </w:tc>
        <w:tc>
          <w:tcPr>
            <w:tcW w:w="134" w:type="pct"/>
            <w:noWrap/>
            <w:hideMark/>
          </w:tcPr>
          <w:p w14:paraId="4D097607" w14:textId="47640856"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78" w:author="瑋婷 徐" w:date="2025-01-03T16:20:00Z" w16du:dateUtc="2025-01-03T08:20:00Z"/>
                <w:rFonts w:asciiTheme="majorEastAsia" w:eastAsia="標楷體" w:hAnsiTheme="majorEastAsia" w:cstheme="majorEastAsia"/>
                <w:rPrChange w:id="8279" w:author="瑋婷 徐" w:date="2025-01-06T15:34:00Z" w16du:dateUtc="2025-01-06T07:34:00Z">
                  <w:rPr>
                    <w:ins w:id="8280" w:author="瑋婷 徐" w:date="2025-01-03T16:20:00Z" w16du:dateUtc="2025-01-03T08:20:00Z"/>
                    <w:rFonts w:ascii="Times New Roman" w:eastAsia="Times New Roman" w:hAnsi="Times New Roman" w:cs="Times New Roman"/>
                    <w:sz w:val="20"/>
                    <w:szCs w:val="20"/>
                  </w:rPr>
                </w:rPrChange>
              </w:rPr>
              <w:pPrChange w:id="82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F01D87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82" w:author="瑋婷 徐" w:date="2025-01-03T16:20:00Z" w16du:dateUtc="2025-01-03T08:20:00Z"/>
                <w:rFonts w:asciiTheme="majorEastAsia" w:eastAsia="標楷體" w:hAnsiTheme="majorEastAsia" w:cstheme="majorEastAsia"/>
                <w:rPrChange w:id="8283" w:author="瑋婷 徐" w:date="2025-01-06T15:34:00Z" w16du:dateUtc="2025-01-06T07:34:00Z">
                  <w:rPr>
                    <w:ins w:id="8284" w:author="瑋婷 徐" w:date="2025-01-03T16:20:00Z" w16du:dateUtc="2025-01-03T08:20:00Z"/>
                    <w:rFonts w:ascii="Times New Roman" w:eastAsia="Times New Roman" w:hAnsi="Times New Roman" w:cs="Times New Roman"/>
                    <w:sz w:val="20"/>
                    <w:szCs w:val="20"/>
                  </w:rPr>
                </w:rPrChange>
              </w:rPr>
              <w:pPrChange w:id="82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4DA129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86" w:author="瑋婷 徐" w:date="2025-01-03T16:20:00Z" w16du:dateUtc="2025-01-03T08:20:00Z"/>
                <w:rFonts w:asciiTheme="majorEastAsia" w:eastAsia="標楷體" w:hAnsiTheme="majorEastAsia" w:cstheme="majorEastAsia"/>
                <w:rPrChange w:id="8287" w:author="瑋婷 徐" w:date="2025-01-06T15:34:00Z" w16du:dateUtc="2025-01-06T07:34:00Z">
                  <w:rPr>
                    <w:ins w:id="8288" w:author="瑋婷 徐" w:date="2025-01-03T16:20:00Z" w16du:dateUtc="2025-01-03T08:20:00Z"/>
                    <w:rFonts w:ascii="Times New Roman" w:eastAsia="Times New Roman" w:hAnsi="Times New Roman" w:cs="Times New Roman"/>
                    <w:sz w:val="20"/>
                    <w:szCs w:val="20"/>
                  </w:rPr>
                </w:rPrChange>
              </w:rPr>
              <w:pPrChange w:id="82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3D08F2A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90" w:author="瑋婷 徐" w:date="2025-01-03T16:20:00Z" w16du:dateUtc="2025-01-03T08:20:00Z"/>
                <w:rFonts w:asciiTheme="majorEastAsia" w:eastAsia="標楷體" w:hAnsiTheme="majorEastAsia" w:cstheme="majorEastAsia"/>
                <w:rPrChange w:id="8291" w:author="瑋婷 徐" w:date="2025-01-06T15:34:00Z" w16du:dateUtc="2025-01-06T07:34:00Z">
                  <w:rPr>
                    <w:ins w:id="8292" w:author="瑋婷 徐" w:date="2025-01-03T16:20:00Z" w16du:dateUtc="2025-01-03T08:20:00Z"/>
                    <w:rFonts w:ascii="Times New Roman" w:eastAsia="Times New Roman" w:hAnsi="Times New Roman" w:cs="Times New Roman"/>
                    <w:sz w:val="20"/>
                    <w:szCs w:val="20"/>
                  </w:rPr>
                </w:rPrChange>
              </w:rPr>
              <w:pPrChange w:id="82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519F2DEB"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294" w:author="瑋婷 徐" w:date="2025-01-03T16:33:00Z" w16du:dateUtc="2025-01-03T08:33:00Z"/>
                <w:rFonts w:asciiTheme="majorEastAsia" w:eastAsia="標楷體" w:hAnsiTheme="majorEastAsia" w:cstheme="majorEastAsia"/>
              </w:rPr>
            </w:pPr>
          </w:p>
        </w:tc>
        <w:tc>
          <w:tcPr>
            <w:tcW w:w="182" w:type="pct"/>
            <w:noWrap/>
            <w:hideMark/>
          </w:tcPr>
          <w:p w14:paraId="1B525799" w14:textId="12B8ABB0"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95" w:author="瑋婷 徐" w:date="2025-01-03T16:20:00Z" w16du:dateUtc="2025-01-03T08:20:00Z"/>
                <w:rFonts w:asciiTheme="majorEastAsia" w:eastAsia="標楷體" w:hAnsiTheme="majorEastAsia" w:cstheme="majorEastAsia"/>
                <w:rPrChange w:id="8296" w:author="瑋婷 徐" w:date="2025-01-06T15:34:00Z" w16du:dateUtc="2025-01-06T07:34:00Z">
                  <w:rPr>
                    <w:ins w:id="8297" w:author="瑋婷 徐" w:date="2025-01-03T16:20:00Z" w16du:dateUtc="2025-01-03T08:20:00Z"/>
                    <w:rFonts w:ascii="Times New Roman" w:eastAsia="Times New Roman" w:hAnsi="Times New Roman" w:cs="Times New Roman"/>
                    <w:sz w:val="20"/>
                    <w:szCs w:val="20"/>
                  </w:rPr>
                </w:rPrChange>
              </w:rPr>
              <w:pPrChange w:id="82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0F75B6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99" w:author="瑋婷 徐" w:date="2025-01-03T16:20:00Z" w16du:dateUtc="2025-01-03T08:20:00Z"/>
                <w:rFonts w:asciiTheme="majorEastAsia" w:eastAsia="標楷體" w:hAnsiTheme="majorEastAsia" w:cstheme="majorEastAsia"/>
                <w:rPrChange w:id="8300" w:author="瑋婷 徐" w:date="2025-01-06T15:34:00Z" w16du:dateUtc="2025-01-06T07:34:00Z">
                  <w:rPr>
                    <w:ins w:id="8301" w:author="瑋婷 徐" w:date="2025-01-03T16:20:00Z" w16du:dateUtc="2025-01-03T08:20:00Z"/>
                    <w:rFonts w:ascii="Times New Roman" w:eastAsia="Times New Roman" w:hAnsi="Times New Roman" w:cs="Times New Roman"/>
                    <w:sz w:val="20"/>
                    <w:szCs w:val="20"/>
                  </w:rPr>
                </w:rPrChange>
              </w:rPr>
              <w:pPrChange w:id="83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C79670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03" w:author="瑋婷 徐" w:date="2025-01-03T16:20:00Z" w16du:dateUtc="2025-01-03T08:20:00Z"/>
                <w:rFonts w:asciiTheme="majorEastAsia" w:eastAsia="標楷體" w:hAnsiTheme="majorEastAsia" w:cstheme="majorEastAsia"/>
                <w:rPrChange w:id="8304" w:author="瑋婷 徐" w:date="2025-01-06T15:34:00Z" w16du:dateUtc="2025-01-06T07:34:00Z">
                  <w:rPr>
                    <w:ins w:id="8305" w:author="瑋婷 徐" w:date="2025-01-03T16:20:00Z" w16du:dateUtc="2025-01-03T08:20:00Z"/>
                    <w:rFonts w:ascii="Times New Roman" w:eastAsia="Times New Roman" w:hAnsi="Times New Roman" w:cs="Times New Roman"/>
                    <w:sz w:val="20"/>
                    <w:szCs w:val="20"/>
                  </w:rPr>
                </w:rPrChange>
              </w:rPr>
              <w:pPrChange w:id="83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873ADF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07" w:author="瑋婷 徐" w:date="2025-01-03T16:20:00Z" w16du:dateUtc="2025-01-03T08:20:00Z"/>
                <w:rFonts w:asciiTheme="majorEastAsia" w:eastAsia="標楷體" w:hAnsiTheme="majorEastAsia" w:cstheme="majorEastAsia"/>
                <w:rPrChange w:id="8308" w:author="瑋婷 徐" w:date="2025-01-06T15:34:00Z" w16du:dateUtc="2025-01-06T07:34:00Z">
                  <w:rPr>
                    <w:ins w:id="8309" w:author="瑋婷 徐" w:date="2025-01-03T16:20:00Z" w16du:dateUtc="2025-01-03T08:20:00Z"/>
                    <w:rFonts w:ascii="Times New Roman" w:eastAsia="Times New Roman" w:hAnsi="Times New Roman" w:cs="Times New Roman"/>
                    <w:sz w:val="20"/>
                    <w:szCs w:val="20"/>
                  </w:rPr>
                </w:rPrChange>
              </w:rPr>
              <w:pPrChange w:id="83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8E514B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11" w:author="瑋婷 徐" w:date="2025-01-03T16:20:00Z" w16du:dateUtc="2025-01-03T08:20:00Z"/>
                <w:rFonts w:asciiTheme="majorEastAsia" w:eastAsia="標楷體" w:hAnsiTheme="majorEastAsia" w:cstheme="majorEastAsia"/>
                <w:rPrChange w:id="8312" w:author="瑋婷 徐" w:date="2025-01-06T15:34:00Z" w16du:dateUtc="2025-01-06T07:34:00Z">
                  <w:rPr>
                    <w:ins w:id="8313" w:author="瑋婷 徐" w:date="2025-01-03T16:20:00Z" w16du:dateUtc="2025-01-03T08:20:00Z"/>
                    <w:rFonts w:ascii="Times New Roman" w:eastAsia="Times New Roman" w:hAnsi="Times New Roman" w:cs="Times New Roman"/>
                    <w:sz w:val="20"/>
                    <w:szCs w:val="20"/>
                  </w:rPr>
                </w:rPrChange>
              </w:rPr>
              <w:pPrChange w:id="83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758E80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15" w:author="瑋婷 徐" w:date="2025-01-03T16:20:00Z" w16du:dateUtc="2025-01-03T08:20:00Z"/>
                <w:rFonts w:asciiTheme="majorEastAsia" w:eastAsia="標楷體" w:hAnsiTheme="majorEastAsia" w:cstheme="majorEastAsia"/>
                <w:rPrChange w:id="8316" w:author="瑋婷 徐" w:date="2025-01-06T15:34:00Z" w16du:dateUtc="2025-01-06T07:34:00Z">
                  <w:rPr>
                    <w:ins w:id="8317" w:author="瑋婷 徐" w:date="2025-01-03T16:20:00Z" w16du:dateUtc="2025-01-03T08:20:00Z"/>
                    <w:rFonts w:ascii="Times New Roman" w:eastAsia="Times New Roman" w:hAnsi="Times New Roman" w:cs="Times New Roman"/>
                    <w:sz w:val="20"/>
                    <w:szCs w:val="20"/>
                  </w:rPr>
                </w:rPrChange>
              </w:rPr>
              <w:pPrChange w:id="83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8CB3BA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19" w:author="瑋婷 徐" w:date="2025-01-03T16:20:00Z" w16du:dateUtc="2025-01-03T08:20:00Z"/>
                <w:rFonts w:asciiTheme="majorEastAsia" w:eastAsia="標楷體" w:hAnsiTheme="majorEastAsia" w:cstheme="majorEastAsia"/>
                <w:rPrChange w:id="8320" w:author="瑋婷 徐" w:date="2025-01-06T15:34:00Z" w16du:dateUtc="2025-01-06T07:34:00Z">
                  <w:rPr>
                    <w:ins w:id="8321" w:author="瑋婷 徐" w:date="2025-01-03T16:20:00Z" w16du:dateUtc="2025-01-03T08:20:00Z"/>
                    <w:rFonts w:ascii="Times New Roman" w:eastAsia="Times New Roman" w:hAnsi="Times New Roman" w:cs="Times New Roman"/>
                    <w:sz w:val="20"/>
                    <w:szCs w:val="20"/>
                  </w:rPr>
                </w:rPrChange>
              </w:rPr>
              <w:pPrChange w:id="83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7BD267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23" w:author="瑋婷 徐" w:date="2025-01-03T16:20:00Z" w16du:dateUtc="2025-01-03T08:20:00Z"/>
                <w:rFonts w:asciiTheme="majorEastAsia" w:eastAsia="標楷體" w:hAnsiTheme="majorEastAsia" w:cstheme="majorEastAsia"/>
                <w:rPrChange w:id="8324" w:author="瑋婷 徐" w:date="2025-01-06T15:34:00Z" w16du:dateUtc="2025-01-06T07:34:00Z">
                  <w:rPr>
                    <w:ins w:id="8325" w:author="瑋婷 徐" w:date="2025-01-03T16:20:00Z" w16du:dateUtc="2025-01-03T08:20:00Z"/>
                    <w:rFonts w:ascii="Times New Roman" w:eastAsia="Times New Roman" w:hAnsi="Times New Roman" w:cs="Times New Roman"/>
                    <w:sz w:val="20"/>
                    <w:szCs w:val="20"/>
                  </w:rPr>
                </w:rPrChange>
              </w:rPr>
              <w:pPrChange w:id="83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72AB9690" w14:textId="77777777" w:rsidTr="00B436F0">
        <w:trPr>
          <w:trHeight w:val="300"/>
          <w:ins w:id="8327"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2680AC42" w14:textId="77777777" w:rsidR="00DA433E" w:rsidRPr="00727E7E" w:rsidRDefault="00DA433E">
            <w:pPr>
              <w:spacing w:line="360" w:lineRule="auto"/>
              <w:jc w:val="both"/>
              <w:rPr>
                <w:ins w:id="8328" w:author="瑋婷 徐" w:date="2025-01-03T16:20:00Z" w16du:dateUtc="2025-01-03T08:20:00Z"/>
                <w:rFonts w:asciiTheme="majorEastAsia" w:eastAsia="標楷體" w:hAnsiTheme="majorEastAsia" w:cstheme="majorEastAsia"/>
                <w:b w:val="0"/>
                <w:bCs w:val="0"/>
                <w:color w:val="000000"/>
                <w:rPrChange w:id="8329" w:author="瑋婷 徐" w:date="2025-01-06T15:34:00Z" w16du:dateUtc="2025-01-06T07:34:00Z">
                  <w:rPr>
                    <w:ins w:id="8330" w:author="瑋婷 徐" w:date="2025-01-03T16:20:00Z" w16du:dateUtc="2025-01-03T08:20:00Z"/>
                    <w:rFonts w:cs="Calibri"/>
                    <w:color w:val="000000"/>
                    <w:sz w:val="22"/>
                  </w:rPr>
                </w:rPrChange>
              </w:rPr>
              <w:pPrChange w:id="8331" w:author="瑋婷 徐" w:date="2025-01-03T16:21:00Z" w16du:dateUtc="2025-01-03T08:21:00Z">
                <w:pPr/>
              </w:pPrChange>
            </w:pPr>
            <w:ins w:id="8332" w:author="瑋婷 徐" w:date="2025-01-03T16:20:00Z" w16du:dateUtc="2025-01-03T08:20:00Z">
              <w:r w:rsidRPr="00727E7E">
                <w:rPr>
                  <w:rFonts w:asciiTheme="majorEastAsia" w:eastAsia="標楷體" w:hAnsiTheme="majorEastAsia" w:cstheme="majorEastAsia"/>
                  <w:b w:val="0"/>
                  <w:bCs w:val="0"/>
                  <w:color w:val="000000"/>
                  <w:rPrChange w:id="8333" w:author="瑋婷 徐" w:date="2025-01-06T15:34:00Z" w16du:dateUtc="2025-01-06T07:34:00Z">
                    <w:rPr>
                      <w:rFonts w:cs="Calibri"/>
                      <w:color w:val="000000"/>
                      <w:sz w:val="22"/>
                    </w:rPr>
                  </w:rPrChange>
                </w:rPr>
                <w:t>黃嘴角</w:t>
              </w:r>
              <w:proofErr w:type="gramStart"/>
              <w:r w:rsidRPr="00727E7E">
                <w:rPr>
                  <w:rFonts w:asciiTheme="majorEastAsia" w:eastAsia="標楷體" w:hAnsiTheme="majorEastAsia" w:cstheme="majorEastAsia"/>
                  <w:b w:val="0"/>
                  <w:bCs w:val="0"/>
                  <w:color w:val="000000"/>
                  <w:rPrChange w:id="8334" w:author="瑋婷 徐" w:date="2025-01-06T15:34:00Z" w16du:dateUtc="2025-01-06T07:34:00Z">
                    <w:rPr>
                      <w:rFonts w:cs="Calibri"/>
                      <w:color w:val="000000"/>
                      <w:sz w:val="22"/>
                    </w:rPr>
                  </w:rPrChange>
                </w:rPr>
                <w:t>鴞</w:t>
              </w:r>
              <w:proofErr w:type="gramEnd"/>
              <w:r w:rsidRPr="00727E7E">
                <w:rPr>
                  <w:rFonts w:asciiTheme="majorEastAsia" w:eastAsia="標楷體" w:hAnsiTheme="majorEastAsia" w:cstheme="majorEastAsia"/>
                  <w:b w:val="0"/>
                  <w:bCs w:val="0"/>
                  <w:color w:val="000000"/>
                  <w:rPrChange w:id="8335"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8336"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8337" w:author="瑋婷 徐" w:date="2025-01-06T15:34:00Z" w16du:dateUtc="2025-01-06T07:34:00Z">
                    <w:rPr>
                      <w:rFonts w:cs="Calibri"/>
                      <w:color w:val="000000"/>
                      <w:sz w:val="22"/>
                    </w:rPr>
                  </w:rPrChange>
                </w:rPr>
                <w:t xml:space="preserve"> II</w:t>
              </w:r>
            </w:ins>
          </w:p>
        </w:tc>
        <w:tc>
          <w:tcPr>
            <w:tcW w:w="1093" w:type="pct"/>
            <w:hideMark/>
          </w:tcPr>
          <w:p w14:paraId="315D2F0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38" w:author="瑋婷 徐" w:date="2025-01-03T16:20:00Z" w16du:dateUtc="2025-01-03T08:20:00Z"/>
                <w:rFonts w:asciiTheme="majorEastAsia" w:eastAsia="標楷體" w:hAnsiTheme="majorEastAsia" w:cstheme="majorEastAsia"/>
                <w:i/>
                <w:iCs/>
                <w:color w:val="000000"/>
                <w:rPrChange w:id="8339" w:author="瑋婷 徐" w:date="2025-01-06T15:34:00Z" w16du:dateUtc="2025-01-06T07:34:00Z">
                  <w:rPr>
                    <w:ins w:id="8340" w:author="瑋婷 徐" w:date="2025-01-03T16:20:00Z" w16du:dateUtc="2025-01-03T08:20:00Z"/>
                    <w:rFonts w:cs="Calibri"/>
                    <w:i/>
                    <w:iCs/>
                    <w:color w:val="000000"/>
                    <w:sz w:val="22"/>
                  </w:rPr>
                </w:rPrChange>
              </w:rPr>
              <w:pPrChange w:id="83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342" w:author="瑋婷 徐" w:date="2025-01-03T16:20:00Z" w16du:dateUtc="2025-01-03T08:20:00Z">
              <w:r w:rsidRPr="00727E7E">
                <w:rPr>
                  <w:rFonts w:asciiTheme="majorEastAsia" w:eastAsia="標楷體" w:hAnsiTheme="majorEastAsia" w:cstheme="majorEastAsia"/>
                  <w:i/>
                  <w:iCs/>
                  <w:color w:val="000000"/>
                  <w:rPrChange w:id="8343" w:author="瑋婷 徐" w:date="2025-01-06T15:34:00Z" w16du:dateUtc="2025-01-06T07:34:00Z">
                    <w:rPr>
                      <w:rFonts w:cs="Calibri"/>
                      <w:i/>
                      <w:iCs/>
                      <w:color w:val="000000"/>
                      <w:sz w:val="22"/>
                    </w:rPr>
                  </w:rPrChange>
                </w:rPr>
                <w:t>Otus spilocephalus</w:t>
              </w:r>
            </w:ins>
          </w:p>
        </w:tc>
        <w:tc>
          <w:tcPr>
            <w:tcW w:w="134" w:type="pct"/>
            <w:noWrap/>
            <w:hideMark/>
          </w:tcPr>
          <w:p w14:paraId="5EE1EB3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44" w:author="瑋婷 徐" w:date="2025-01-03T16:20:00Z" w16du:dateUtc="2025-01-03T08:20:00Z"/>
                <w:rFonts w:asciiTheme="majorEastAsia" w:eastAsia="標楷體" w:hAnsiTheme="majorEastAsia" w:cstheme="majorEastAsia"/>
                <w:i/>
                <w:iCs/>
                <w:color w:val="000000"/>
                <w:rPrChange w:id="8345" w:author="瑋婷 徐" w:date="2025-01-06T15:34:00Z" w16du:dateUtc="2025-01-06T07:34:00Z">
                  <w:rPr>
                    <w:ins w:id="8346" w:author="瑋婷 徐" w:date="2025-01-03T16:20:00Z" w16du:dateUtc="2025-01-03T08:20:00Z"/>
                    <w:rFonts w:cs="Calibri"/>
                    <w:i/>
                    <w:iCs/>
                    <w:color w:val="000000"/>
                    <w:sz w:val="22"/>
                  </w:rPr>
                </w:rPrChange>
              </w:rPr>
              <w:pPrChange w:id="83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C09AEB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48" w:author="瑋婷 徐" w:date="2025-01-03T16:20:00Z" w16du:dateUtc="2025-01-03T08:20:00Z"/>
                <w:rFonts w:asciiTheme="majorEastAsia" w:eastAsia="標楷體" w:hAnsiTheme="majorEastAsia" w:cstheme="majorEastAsia"/>
                <w:rPrChange w:id="8349" w:author="瑋婷 徐" w:date="2025-01-06T15:34:00Z" w16du:dateUtc="2025-01-06T07:34:00Z">
                  <w:rPr>
                    <w:ins w:id="8350" w:author="瑋婷 徐" w:date="2025-01-03T16:20:00Z" w16du:dateUtc="2025-01-03T08:20:00Z"/>
                    <w:rFonts w:ascii="Times New Roman" w:eastAsia="Times New Roman" w:hAnsi="Times New Roman" w:cs="Times New Roman"/>
                    <w:sz w:val="20"/>
                    <w:szCs w:val="20"/>
                  </w:rPr>
                </w:rPrChange>
              </w:rPr>
              <w:pPrChange w:id="83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A80877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52" w:author="瑋婷 徐" w:date="2025-01-03T16:20:00Z" w16du:dateUtc="2025-01-03T08:20:00Z"/>
                <w:rFonts w:asciiTheme="majorEastAsia" w:eastAsia="標楷體" w:hAnsiTheme="majorEastAsia" w:cstheme="majorEastAsia"/>
                <w:rPrChange w:id="8353" w:author="瑋婷 徐" w:date="2025-01-06T15:34:00Z" w16du:dateUtc="2025-01-06T07:34:00Z">
                  <w:rPr>
                    <w:ins w:id="8354" w:author="瑋婷 徐" w:date="2025-01-03T16:20:00Z" w16du:dateUtc="2025-01-03T08:20:00Z"/>
                    <w:rFonts w:ascii="Times New Roman" w:eastAsia="Times New Roman" w:hAnsi="Times New Roman" w:cs="Times New Roman"/>
                    <w:sz w:val="20"/>
                    <w:szCs w:val="20"/>
                  </w:rPr>
                </w:rPrChange>
              </w:rPr>
              <w:pPrChange w:id="83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FDA743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56" w:author="瑋婷 徐" w:date="2025-01-03T16:20:00Z" w16du:dateUtc="2025-01-03T08:20:00Z"/>
                <w:rFonts w:asciiTheme="majorEastAsia" w:eastAsia="標楷體" w:hAnsiTheme="majorEastAsia" w:cstheme="majorEastAsia"/>
                <w:color w:val="000000"/>
                <w:rPrChange w:id="8357" w:author="瑋婷 徐" w:date="2025-01-06T15:34:00Z" w16du:dateUtc="2025-01-06T07:34:00Z">
                  <w:rPr>
                    <w:ins w:id="8358" w:author="瑋婷 徐" w:date="2025-01-03T16:20:00Z" w16du:dateUtc="2025-01-03T08:20:00Z"/>
                    <w:rFonts w:cs="Calibri"/>
                    <w:color w:val="000000"/>
                    <w:sz w:val="22"/>
                  </w:rPr>
                </w:rPrChange>
              </w:rPr>
              <w:pPrChange w:id="83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360" w:author="瑋婷 徐" w:date="2025-01-03T16:20:00Z" w16du:dateUtc="2025-01-03T08:20:00Z">
              <w:r w:rsidRPr="00727E7E">
                <w:rPr>
                  <w:rFonts w:asciiTheme="majorEastAsia" w:eastAsia="標楷體" w:hAnsiTheme="majorEastAsia" w:cstheme="majorEastAsia"/>
                  <w:color w:val="000000"/>
                  <w:rPrChange w:id="8361" w:author="瑋婷 徐" w:date="2025-01-06T15:34:00Z" w16du:dateUtc="2025-01-06T07:34:00Z">
                    <w:rPr>
                      <w:rFonts w:cs="Calibri"/>
                      <w:color w:val="000000"/>
                      <w:sz w:val="22"/>
                    </w:rPr>
                  </w:rPrChange>
                </w:rPr>
                <w:t>*</w:t>
              </w:r>
            </w:ins>
          </w:p>
        </w:tc>
        <w:tc>
          <w:tcPr>
            <w:tcW w:w="134" w:type="pct"/>
            <w:noWrap/>
            <w:hideMark/>
          </w:tcPr>
          <w:p w14:paraId="2AA854F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62" w:author="瑋婷 徐" w:date="2025-01-03T16:20:00Z" w16du:dateUtc="2025-01-03T08:20:00Z"/>
                <w:rFonts w:asciiTheme="majorEastAsia" w:eastAsia="標楷體" w:hAnsiTheme="majorEastAsia" w:cstheme="majorEastAsia"/>
                <w:color w:val="000000"/>
                <w:rPrChange w:id="8363" w:author="瑋婷 徐" w:date="2025-01-06T15:34:00Z" w16du:dateUtc="2025-01-06T07:34:00Z">
                  <w:rPr>
                    <w:ins w:id="8364" w:author="瑋婷 徐" w:date="2025-01-03T16:20:00Z" w16du:dateUtc="2025-01-03T08:20:00Z"/>
                    <w:rFonts w:cs="Calibri"/>
                    <w:color w:val="000000"/>
                    <w:sz w:val="22"/>
                  </w:rPr>
                </w:rPrChange>
              </w:rPr>
              <w:pPrChange w:id="83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6D0679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66" w:author="瑋婷 徐" w:date="2025-01-03T16:20:00Z" w16du:dateUtc="2025-01-03T08:20:00Z"/>
                <w:rFonts w:asciiTheme="majorEastAsia" w:eastAsia="標楷體" w:hAnsiTheme="majorEastAsia" w:cstheme="majorEastAsia"/>
                <w:rPrChange w:id="8367" w:author="瑋婷 徐" w:date="2025-01-06T15:34:00Z" w16du:dateUtc="2025-01-06T07:34:00Z">
                  <w:rPr>
                    <w:ins w:id="8368" w:author="瑋婷 徐" w:date="2025-01-03T16:20:00Z" w16du:dateUtc="2025-01-03T08:20:00Z"/>
                    <w:rFonts w:ascii="Times New Roman" w:eastAsia="Times New Roman" w:hAnsi="Times New Roman" w:cs="Times New Roman"/>
                    <w:sz w:val="20"/>
                    <w:szCs w:val="20"/>
                  </w:rPr>
                </w:rPrChange>
              </w:rPr>
              <w:pPrChange w:id="83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4F1908C"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370" w:author="瑋婷 徐" w:date="2025-01-03T16:33:00Z" w16du:dateUtc="2025-01-03T08:33:00Z"/>
                <w:rFonts w:asciiTheme="majorEastAsia" w:eastAsia="標楷體" w:hAnsiTheme="majorEastAsia" w:cstheme="majorEastAsia"/>
              </w:rPr>
            </w:pPr>
          </w:p>
        </w:tc>
        <w:tc>
          <w:tcPr>
            <w:tcW w:w="134" w:type="pct"/>
            <w:noWrap/>
            <w:hideMark/>
          </w:tcPr>
          <w:p w14:paraId="5421E55D" w14:textId="27766AF2"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71" w:author="瑋婷 徐" w:date="2025-01-03T16:20:00Z" w16du:dateUtc="2025-01-03T08:20:00Z"/>
                <w:rFonts w:asciiTheme="majorEastAsia" w:eastAsia="標楷體" w:hAnsiTheme="majorEastAsia" w:cstheme="majorEastAsia"/>
                <w:rPrChange w:id="8372" w:author="瑋婷 徐" w:date="2025-01-06T15:34:00Z" w16du:dateUtc="2025-01-06T07:34:00Z">
                  <w:rPr>
                    <w:ins w:id="8373" w:author="瑋婷 徐" w:date="2025-01-03T16:20:00Z" w16du:dateUtc="2025-01-03T08:20:00Z"/>
                    <w:rFonts w:ascii="Times New Roman" w:eastAsia="Times New Roman" w:hAnsi="Times New Roman" w:cs="Times New Roman"/>
                    <w:sz w:val="20"/>
                    <w:szCs w:val="20"/>
                  </w:rPr>
                </w:rPrChange>
              </w:rPr>
              <w:pPrChange w:id="83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36909C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75" w:author="瑋婷 徐" w:date="2025-01-03T16:20:00Z" w16du:dateUtc="2025-01-03T08:20:00Z"/>
                <w:rFonts w:asciiTheme="majorEastAsia" w:eastAsia="標楷體" w:hAnsiTheme="majorEastAsia" w:cstheme="majorEastAsia"/>
                <w:rPrChange w:id="8376" w:author="瑋婷 徐" w:date="2025-01-06T15:34:00Z" w16du:dateUtc="2025-01-06T07:34:00Z">
                  <w:rPr>
                    <w:ins w:id="8377" w:author="瑋婷 徐" w:date="2025-01-03T16:20:00Z" w16du:dateUtc="2025-01-03T08:20:00Z"/>
                    <w:rFonts w:ascii="Times New Roman" w:eastAsia="Times New Roman" w:hAnsi="Times New Roman" w:cs="Times New Roman"/>
                    <w:sz w:val="20"/>
                    <w:szCs w:val="20"/>
                  </w:rPr>
                </w:rPrChange>
              </w:rPr>
              <w:pPrChange w:id="83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FA843A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79" w:author="瑋婷 徐" w:date="2025-01-03T16:20:00Z" w16du:dateUtc="2025-01-03T08:20:00Z"/>
                <w:rFonts w:asciiTheme="majorEastAsia" w:eastAsia="標楷體" w:hAnsiTheme="majorEastAsia" w:cstheme="majorEastAsia"/>
                <w:rPrChange w:id="8380" w:author="瑋婷 徐" w:date="2025-01-06T15:34:00Z" w16du:dateUtc="2025-01-06T07:34:00Z">
                  <w:rPr>
                    <w:ins w:id="8381" w:author="瑋婷 徐" w:date="2025-01-03T16:20:00Z" w16du:dateUtc="2025-01-03T08:20:00Z"/>
                    <w:rFonts w:ascii="Times New Roman" w:eastAsia="Times New Roman" w:hAnsi="Times New Roman" w:cs="Times New Roman"/>
                    <w:sz w:val="20"/>
                    <w:szCs w:val="20"/>
                  </w:rPr>
                </w:rPrChange>
              </w:rPr>
              <w:pPrChange w:id="83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539026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83" w:author="瑋婷 徐" w:date="2025-01-03T16:20:00Z" w16du:dateUtc="2025-01-03T08:20:00Z"/>
                <w:rFonts w:asciiTheme="majorEastAsia" w:eastAsia="標楷體" w:hAnsiTheme="majorEastAsia" w:cstheme="majorEastAsia"/>
                <w:rPrChange w:id="8384" w:author="瑋婷 徐" w:date="2025-01-06T15:34:00Z" w16du:dateUtc="2025-01-06T07:34:00Z">
                  <w:rPr>
                    <w:ins w:id="8385" w:author="瑋婷 徐" w:date="2025-01-03T16:20:00Z" w16du:dateUtc="2025-01-03T08:20:00Z"/>
                    <w:rFonts w:ascii="Times New Roman" w:eastAsia="Times New Roman" w:hAnsi="Times New Roman" w:cs="Times New Roman"/>
                    <w:sz w:val="20"/>
                    <w:szCs w:val="20"/>
                  </w:rPr>
                </w:rPrChange>
              </w:rPr>
              <w:pPrChange w:id="83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4AA092A9"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387" w:author="瑋婷 徐" w:date="2025-01-03T16:33:00Z" w16du:dateUtc="2025-01-03T08:33:00Z"/>
                <w:rFonts w:asciiTheme="majorEastAsia" w:eastAsia="標楷體" w:hAnsiTheme="majorEastAsia" w:cstheme="majorEastAsia"/>
              </w:rPr>
            </w:pPr>
          </w:p>
        </w:tc>
        <w:tc>
          <w:tcPr>
            <w:tcW w:w="182" w:type="pct"/>
            <w:noWrap/>
            <w:hideMark/>
          </w:tcPr>
          <w:p w14:paraId="071E69B0" w14:textId="62B165F0"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88" w:author="瑋婷 徐" w:date="2025-01-03T16:20:00Z" w16du:dateUtc="2025-01-03T08:20:00Z"/>
                <w:rFonts w:asciiTheme="majorEastAsia" w:eastAsia="標楷體" w:hAnsiTheme="majorEastAsia" w:cstheme="majorEastAsia"/>
                <w:rPrChange w:id="8389" w:author="瑋婷 徐" w:date="2025-01-06T15:34:00Z" w16du:dateUtc="2025-01-06T07:34:00Z">
                  <w:rPr>
                    <w:ins w:id="8390" w:author="瑋婷 徐" w:date="2025-01-03T16:20:00Z" w16du:dateUtc="2025-01-03T08:20:00Z"/>
                    <w:rFonts w:ascii="Times New Roman" w:eastAsia="Times New Roman" w:hAnsi="Times New Roman" w:cs="Times New Roman"/>
                    <w:sz w:val="20"/>
                    <w:szCs w:val="20"/>
                  </w:rPr>
                </w:rPrChange>
              </w:rPr>
              <w:pPrChange w:id="83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4C93BD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92" w:author="瑋婷 徐" w:date="2025-01-03T16:20:00Z" w16du:dateUtc="2025-01-03T08:20:00Z"/>
                <w:rFonts w:asciiTheme="majorEastAsia" w:eastAsia="標楷體" w:hAnsiTheme="majorEastAsia" w:cstheme="majorEastAsia"/>
                <w:rPrChange w:id="8393" w:author="瑋婷 徐" w:date="2025-01-06T15:34:00Z" w16du:dateUtc="2025-01-06T07:34:00Z">
                  <w:rPr>
                    <w:ins w:id="8394" w:author="瑋婷 徐" w:date="2025-01-03T16:20:00Z" w16du:dateUtc="2025-01-03T08:20:00Z"/>
                    <w:rFonts w:ascii="Times New Roman" w:eastAsia="Times New Roman" w:hAnsi="Times New Roman" w:cs="Times New Roman"/>
                    <w:sz w:val="20"/>
                    <w:szCs w:val="20"/>
                  </w:rPr>
                </w:rPrChange>
              </w:rPr>
              <w:pPrChange w:id="83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70A463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96" w:author="瑋婷 徐" w:date="2025-01-03T16:20:00Z" w16du:dateUtc="2025-01-03T08:20:00Z"/>
                <w:rFonts w:asciiTheme="majorEastAsia" w:eastAsia="標楷體" w:hAnsiTheme="majorEastAsia" w:cstheme="majorEastAsia"/>
                <w:rPrChange w:id="8397" w:author="瑋婷 徐" w:date="2025-01-06T15:34:00Z" w16du:dateUtc="2025-01-06T07:34:00Z">
                  <w:rPr>
                    <w:ins w:id="8398" w:author="瑋婷 徐" w:date="2025-01-03T16:20:00Z" w16du:dateUtc="2025-01-03T08:20:00Z"/>
                    <w:rFonts w:ascii="Times New Roman" w:eastAsia="Times New Roman" w:hAnsi="Times New Roman" w:cs="Times New Roman"/>
                    <w:sz w:val="20"/>
                    <w:szCs w:val="20"/>
                  </w:rPr>
                </w:rPrChange>
              </w:rPr>
              <w:pPrChange w:id="83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035211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00" w:author="瑋婷 徐" w:date="2025-01-03T16:20:00Z" w16du:dateUtc="2025-01-03T08:20:00Z"/>
                <w:rFonts w:asciiTheme="majorEastAsia" w:eastAsia="標楷體" w:hAnsiTheme="majorEastAsia" w:cstheme="majorEastAsia"/>
                <w:rPrChange w:id="8401" w:author="瑋婷 徐" w:date="2025-01-06T15:34:00Z" w16du:dateUtc="2025-01-06T07:34:00Z">
                  <w:rPr>
                    <w:ins w:id="8402" w:author="瑋婷 徐" w:date="2025-01-03T16:20:00Z" w16du:dateUtc="2025-01-03T08:20:00Z"/>
                    <w:rFonts w:ascii="Times New Roman" w:eastAsia="Times New Roman" w:hAnsi="Times New Roman" w:cs="Times New Roman"/>
                    <w:sz w:val="20"/>
                    <w:szCs w:val="20"/>
                  </w:rPr>
                </w:rPrChange>
              </w:rPr>
              <w:pPrChange w:id="84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1428F0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04" w:author="瑋婷 徐" w:date="2025-01-03T16:20:00Z" w16du:dateUtc="2025-01-03T08:20:00Z"/>
                <w:rFonts w:asciiTheme="majorEastAsia" w:eastAsia="標楷體" w:hAnsiTheme="majorEastAsia" w:cstheme="majorEastAsia"/>
                <w:rPrChange w:id="8405" w:author="瑋婷 徐" w:date="2025-01-06T15:34:00Z" w16du:dateUtc="2025-01-06T07:34:00Z">
                  <w:rPr>
                    <w:ins w:id="8406" w:author="瑋婷 徐" w:date="2025-01-03T16:20:00Z" w16du:dateUtc="2025-01-03T08:20:00Z"/>
                    <w:rFonts w:ascii="Times New Roman" w:eastAsia="Times New Roman" w:hAnsi="Times New Roman" w:cs="Times New Roman"/>
                    <w:sz w:val="20"/>
                    <w:szCs w:val="20"/>
                  </w:rPr>
                </w:rPrChange>
              </w:rPr>
              <w:pPrChange w:id="84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174B63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08" w:author="瑋婷 徐" w:date="2025-01-03T16:20:00Z" w16du:dateUtc="2025-01-03T08:20:00Z"/>
                <w:rFonts w:asciiTheme="majorEastAsia" w:eastAsia="標楷體" w:hAnsiTheme="majorEastAsia" w:cstheme="majorEastAsia"/>
                <w:rPrChange w:id="8409" w:author="瑋婷 徐" w:date="2025-01-06T15:34:00Z" w16du:dateUtc="2025-01-06T07:34:00Z">
                  <w:rPr>
                    <w:ins w:id="8410" w:author="瑋婷 徐" w:date="2025-01-03T16:20:00Z" w16du:dateUtc="2025-01-03T08:20:00Z"/>
                    <w:rFonts w:ascii="Times New Roman" w:eastAsia="Times New Roman" w:hAnsi="Times New Roman" w:cs="Times New Roman"/>
                    <w:sz w:val="20"/>
                    <w:szCs w:val="20"/>
                  </w:rPr>
                </w:rPrChange>
              </w:rPr>
              <w:pPrChange w:id="84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57F0CD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12" w:author="瑋婷 徐" w:date="2025-01-03T16:20:00Z" w16du:dateUtc="2025-01-03T08:20:00Z"/>
                <w:rFonts w:asciiTheme="majorEastAsia" w:eastAsia="標楷體" w:hAnsiTheme="majorEastAsia" w:cstheme="majorEastAsia"/>
                <w:rPrChange w:id="8413" w:author="瑋婷 徐" w:date="2025-01-06T15:34:00Z" w16du:dateUtc="2025-01-06T07:34:00Z">
                  <w:rPr>
                    <w:ins w:id="8414" w:author="瑋婷 徐" w:date="2025-01-03T16:20:00Z" w16du:dateUtc="2025-01-03T08:20:00Z"/>
                    <w:rFonts w:ascii="Times New Roman" w:eastAsia="Times New Roman" w:hAnsi="Times New Roman" w:cs="Times New Roman"/>
                    <w:sz w:val="20"/>
                    <w:szCs w:val="20"/>
                  </w:rPr>
                </w:rPrChange>
              </w:rPr>
              <w:pPrChange w:id="84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61C31B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16" w:author="瑋婷 徐" w:date="2025-01-03T16:20:00Z" w16du:dateUtc="2025-01-03T08:20:00Z"/>
                <w:rFonts w:asciiTheme="majorEastAsia" w:eastAsia="標楷體" w:hAnsiTheme="majorEastAsia" w:cstheme="majorEastAsia"/>
                <w:rPrChange w:id="8417" w:author="瑋婷 徐" w:date="2025-01-06T15:34:00Z" w16du:dateUtc="2025-01-06T07:34:00Z">
                  <w:rPr>
                    <w:ins w:id="8418" w:author="瑋婷 徐" w:date="2025-01-03T16:20:00Z" w16du:dateUtc="2025-01-03T08:20:00Z"/>
                    <w:rFonts w:ascii="Times New Roman" w:eastAsia="Times New Roman" w:hAnsi="Times New Roman" w:cs="Times New Roman"/>
                    <w:sz w:val="20"/>
                    <w:szCs w:val="20"/>
                  </w:rPr>
                </w:rPrChange>
              </w:rPr>
              <w:pPrChange w:id="84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37F9A148" w14:textId="77777777" w:rsidTr="00B436F0">
        <w:trPr>
          <w:cnfStyle w:val="000000100000" w:firstRow="0" w:lastRow="0" w:firstColumn="0" w:lastColumn="0" w:oddVBand="0" w:evenVBand="0" w:oddHBand="1" w:evenHBand="0" w:firstRowFirstColumn="0" w:firstRowLastColumn="0" w:lastRowFirstColumn="0" w:lastRowLastColumn="0"/>
          <w:trHeight w:val="300"/>
          <w:ins w:id="842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BBBF9CA" w14:textId="77777777" w:rsidR="00DA433E" w:rsidRPr="00727E7E" w:rsidRDefault="00DA433E">
            <w:pPr>
              <w:spacing w:line="360" w:lineRule="auto"/>
              <w:jc w:val="both"/>
              <w:rPr>
                <w:ins w:id="8421" w:author="瑋婷 徐" w:date="2025-01-03T16:20:00Z" w16du:dateUtc="2025-01-03T08:20:00Z"/>
                <w:rFonts w:asciiTheme="majorEastAsia" w:eastAsia="標楷體" w:hAnsiTheme="majorEastAsia" w:cstheme="majorEastAsia"/>
                <w:b w:val="0"/>
                <w:bCs w:val="0"/>
                <w:color w:val="000000"/>
                <w:rPrChange w:id="8422" w:author="瑋婷 徐" w:date="2025-01-06T15:34:00Z" w16du:dateUtc="2025-01-06T07:34:00Z">
                  <w:rPr>
                    <w:ins w:id="8423" w:author="瑋婷 徐" w:date="2025-01-03T16:20:00Z" w16du:dateUtc="2025-01-03T08:20:00Z"/>
                    <w:rFonts w:cs="Calibri"/>
                    <w:color w:val="000000"/>
                    <w:sz w:val="22"/>
                  </w:rPr>
                </w:rPrChange>
              </w:rPr>
              <w:pPrChange w:id="8424" w:author="瑋婷 徐" w:date="2025-01-03T16:21:00Z" w16du:dateUtc="2025-01-03T08:21:00Z">
                <w:pPr/>
              </w:pPrChange>
            </w:pPr>
            <w:ins w:id="8425" w:author="瑋婷 徐" w:date="2025-01-03T16:20:00Z" w16du:dateUtc="2025-01-03T08:20:00Z">
              <w:r w:rsidRPr="00727E7E">
                <w:rPr>
                  <w:rFonts w:asciiTheme="majorEastAsia" w:eastAsia="標楷體" w:hAnsiTheme="majorEastAsia" w:cstheme="majorEastAsia"/>
                  <w:b w:val="0"/>
                  <w:bCs w:val="0"/>
                  <w:color w:val="000000"/>
                  <w:rPrChange w:id="8426" w:author="瑋婷 徐" w:date="2025-01-06T15:34:00Z" w16du:dateUtc="2025-01-06T07:34:00Z">
                    <w:rPr>
                      <w:rFonts w:cs="Calibri"/>
                      <w:color w:val="000000"/>
                      <w:sz w:val="22"/>
                    </w:rPr>
                  </w:rPrChange>
                </w:rPr>
                <w:t>領角</w:t>
              </w:r>
              <w:proofErr w:type="gramStart"/>
              <w:r w:rsidRPr="00727E7E">
                <w:rPr>
                  <w:rFonts w:asciiTheme="majorEastAsia" w:eastAsia="標楷體" w:hAnsiTheme="majorEastAsia" w:cstheme="majorEastAsia"/>
                  <w:b w:val="0"/>
                  <w:bCs w:val="0"/>
                  <w:color w:val="000000"/>
                  <w:rPrChange w:id="8427" w:author="瑋婷 徐" w:date="2025-01-06T15:34:00Z" w16du:dateUtc="2025-01-06T07:34:00Z">
                    <w:rPr>
                      <w:rFonts w:cs="Calibri"/>
                      <w:color w:val="000000"/>
                      <w:sz w:val="22"/>
                    </w:rPr>
                  </w:rPrChange>
                </w:rPr>
                <w:t>鴞</w:t>
              </w:r>
              <w:proofErr w:type="gramEnd"/>
              <w:r w:rsidRPr="00727E7E">
                <w:rPr>
                  <w:rFonts w:asciiTheme="majorEastAsia" w:eastAsia="標楷體" w:hAnsiTheme="majorEastAsia" w:cstheme="majorEastAsia"/>
                  <w:b w:val="0"/>
                  <w:bCs w:val="0"/>
                  <w:color w:val="000000"/>
                  <w:rPrChange w:id="8428"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8429"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8430" w:author="瑋婷 徐" w:date="2025-01-06T15:34:00Z" w16du:dateUtc="2025-01-06T07:34:00Z">
                    <w:rPr>
                      <w:rFonts w:cs="Calibri"/>
                      <w:color w:val="000000"/>
                      <w:sz w:val="22"/>
                    </w:rPr>
                  </w:rPrChange>
                </w:rPr>
                <w:t xml:space="preserve"> II</w:t>
              </w:r>
            </w:ins>
          </w:p>
        </w:tc>
        <w:tc>
          <w:tcPr>
            <w:tcW w:w="1093" w:type="pct"/>
            <w:hideMark/>
          </w:tcPr>
          <w:p w14:paraId="356A8E6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31" w:author="瑋婷 徐" w:date="2025-01-03T16:20:00Z" w16du:dateUtc="2025-01-03T08:20:00Z"/>
                <w:rFonts w:asciiTheme="majorEastAsia" w:eastAsia="標楷體" w:hAnsiTheme="majorEastAsia" w:cstheme="majorEastAsia"/>
                <w:i/>
                <w:iCs/>
                <w:color w:val="000000"/>
                <w:rPrChange w:id="8432" w:author="瑋婷 徐" w:date="2025-01-06T15:34:00Z" w16du:dateUtc="2025-01-06T07:34:00Z">
                  <w:rPr>
                    <w:ins w:id="8433" w:author="瑋婷 徐" w:date="2025-01-03T16:20:00Z" w16du:dateUtc="2025-01-03T08:20:00Z"/>
                    <w:rFonts w:cs="Calibri"/>
                    <w:i/>
                    <w:iCs/>
                    <w:color w:val="000000"/>
                    <w:sz w:val="22"/>
                  </w:rPr>
                </w:rPrChange>
              </w:rPr>
              <w:pPrChange w:id="84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435" w:author="瑋婷 徐" w:date="2025-01-03T16:20:00Z" w16du:dateUtc="2025-01-03T08:20:00Z">
              <w:r w:rsidRPr="00727E7E">
                <w:rPr>
                  <w:rFonts w:asciiTheme="majorEastAsia" w:eastAsia="標楷體" w:hAnsiTheme="majorEastAsia" w:cstheme="majorEastAsia"/>
                  <w:i/>
                  <w:iCs/>
                  <w:color w:val="000000"/>
                  <w:rPrChange w:id="8436" w:author="瑋婷 徐" w:date="2025-01-06T15:34:00Z" w16du:dateUtc="2025-01-06T07:34:00Z">
                    <w:rPr>
                      <w:rFonts w:cs="Calibri"/>
                      <w:i/>
                      <w:iCs/>
                      <w:color w:val="000000"/>
                      <w:sz w:val="22"/>
                    </w:rPr>
                  </w:rPrChange>
                </w:rPr>
                <w:t>Otus lettia</w:t>
              </w:r>
            </w:ins>
          </w:p>
        </w:tc>
        <w:tc>
          <w:tcPr>
            <w:tcW w:w="134" w:type="pct"/>
            <w:noWrap/>
            <w:hideMark/>
          </w:tcPr>
          <w:p w14:paraId="53E4EA7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37" w:author="瑋婷 徐" w:date="2025-01-03T16:20:00Z" w16du:dateUtc="2025-01-03T08:20:00Z"/>
                <w:rFonts w:asciiTheme="majorEastAsia" w:eastAsia="標楷體" w:hAnsiTheme="majorEastAsia" w:cstheme="majorEastAsia"/>
                <w:i/>
                <w:iCs/>
                <w:color w:val="000000"/>
                <w:rPrChange w:id="8438" w:author="瑋婷 徐" w:date="2025-01-06T15:34:00Z" w16du:dateUtc="2025-01-06T07:34:00Z">
                  <w:rPr>
                    <w:ins w:id="8439" w:author="瑋婷 徐" w:date="2025-01-03T16:20:00Z" w16du:dateUtc="2025-01-03T08:20:00Z"/>
                    <w:rFonts w:cs="Calibri"/>
                    <w:i/>
                    <w:iCs/>
                    <w:color w:val="000000"/>
                    <w:sz w:val="22"/>
                  </w:rPr>
                </w:rPrChange>
              </w:rPr>
              <w:pPrChange w:id="84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003BF2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1" w:author="瑋婷 徐" w:date="2025-01-03T16:20:00Z" w16du:dateUtc="2025-01-03T08:20:00Z"/>
                <w:rFonts w:asciiTheme="majorEastAsia" w:eastAsia="標楷體" w:hAnsiTheme="majorEastAsia" w:cstheme="majorEastAsia"/>
                <w:rPrChange w:id="8442" w:author="瑋婷 徐" w:date="2025-01-06T15:34:00Z" w16du:dateUtc="2025-01-06T07:34:00Z">
                  <w:rPr>
                    <w:ins w:id="8443" w:author="瑋婷 徐" w:date="2025-01-03T16:20:00Z" w16du:dateUtc="2025-01-03T08:20:00Z"/>
                    <w:rFonts w:ascii="Times New Roman" w:eastAsia="Times New Roman" w:hAnsi="Times New Roman" w:cs="Times New Roman"/>
                    <w:sz w:val="20"/>
                    <w:szCs w:val="20"/>
                  </w:rPr>
                </w:rPrChange>
              </w:rPr>
              <w:pPrChange w:id="84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AC938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5" w:author="瑋婷 徐" w:date="2025-01-03T16:20:00Z" w16du:dateUtc="2025-01-03T08:20:00Z"/>
                <w:rFonts w:asciiTheme="majorEastAsia" w:eastAsia="標楷體" w:hAnsiTheme="majorEastAsia" w:cstheme="majorEastAsia"/>
                <w:rPrChange w:id="8446" w:author="瑋婷 徐" w:date="2025-01-06T15:34:00Z" w16du:dateUtc="2025-01-06T07:34:00Z">
                  <w:rPr>
                    <w:ins w:id="8447" w:author="瑋婷 徐" w:date="2025-01-03T16:20:00Z" w16du:dateUtc="2025-01-03T08:20:00Z"/>
                    <w:rFonts w:ascii="Times New Roman" w:eastAsia="Times New Roman" w:hAnsi="Times New Roman" w:cs="Times New Roman"/>
                    <w:sz w:val="20"/>
                    <w:szCs w:val="20"/>
                  </w:rPr>
                </w:rPrChange>
              </w:rPr>
              <w:pPrChange w:id="84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498A17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9" w:author="瑋婷 徐" w:date="2025-01-03T16:20:00Z" w16du:dateUtc="2025-01-03T08:20:00Z"/>
                <w:rFonts w:asciiTheme="majorEastAsia" w:eastAsia="標楷體" w:hAnsiTheme="majorEastAsia" w:cstheme="majorEastAsia"/>
                <w:rPrChange w:id="8450" w:author="瑋婷 徐" w:date="2025-01-06T15:34:00Z" w16du:dateUtc="2025-01-06T07:34:00Z">
                  <w:rPr>
                    <w:ins w:id="8451" w:author="瑋婷 徐" w:date="2025-01-03T16:20:00Z" w16du:dateUtc="2025-01-03T08:20:00Z"/>
                    <w:rFonts w:ascii="Times New Roman" w:eastAsia="Times New Roman" w:hAnsi="Times New Roman" w:cs="Times New Roman"/>
                    <w:sz w:val="20"/>
                    <w:szCs w:val="20"/>
                  </w:rPr>
                </w:rPrChange>
              </w:rPr>
              <w:pPrChange w:id="84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3E76A72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53" w:author="瑋婷 徐" w:date="2025-01-03T16:20:00Z" w16du:dateUtc="2025-01-03T08:20:00Z"/>
                <w:rFonts w:asciiTheme="majorEastAsia" w:eastAsia="標楷體" w:hAnsiTheme="majorEastAsia" w:cstheme="majorEastAsia"/>
                <w:rPrChange w:id="8454" w:author="瑋婷 徐" w:date="2025-01-06T15:34:00Z" w16du:dateUtc="2025-01-06T07:34:00Z">
                  <w:rPr>
                    <w:ins w:id="8455" w:author="瑋婷 徐" w:date="2025-01-03T16:20:00Z" w16du:dateUtc="2025-01-03T08:20:00Z"/>
                    <w:rFonts w:ascii="Times New Roman" w:eastAsia="Times New Roman" w:hAnsi="Times New Roman" w:cs="Times New Roman"/>
                    <w:sz w:val="20"/>
                    <w:szCs w:val="20"/>
                  </w:rPr>
                </w:rPrChange>
              </w:rPr>
              <w:pPrChange w:id="84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8F725A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57" w:author="瑋婷 徐" w:date="2025-01-03T16:20:00Z" w16du:dateUtc="2025-01-03T08:20:00Z"/>
                <w:rFonts w:asciiTheme="majorEastAsia" w:eastAsia="標楷體" w:hAnsiTheme="majorEastAsia" w:cstheme="majorEastAsia"/>
                <w:rPrChange w:id="8458" w:author="瑋婷 徐" w:date="2025-01-06T15:34:00Z" w16du:dateUtc="2025-01-06T07:34:00Z">
                  <w:rPr>
                    <w:ins w:id="8459" w:author="瑋婷 徐" w:date="2025-01-03T16:20:00Z" w16du:dateUtc="2025-01-03T08:20:00Z"/>
                    <w:rFonts w:ascii="Times New Roman" w:eastAsia="Times New Roman" w:hAnsi="Times New Roman" w:cs="Times New Roman"/>
                    <w:sz w:val="20"/>
                    <w:szCs w:val="20"/>
                  </w:rPr>
                </w:rPrChange>
              </w:rPr>
              <w:pPrChange w:id="84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1EA5809B"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461" w:author="瑋婷 徐" w:date="2025-01-03T16:33:00Z" w16du:dateUtc="2025-01-03T08:33:00Z"/>
                <w:rFonts w:asciiTheme="majorEastAsia" w:eastAsia="標楷體" w:hAnsiTheme="majorEastAsia" w:cstheme="majorEastAsia"/>
              </w:rPr>
            </w:pPr>
          </w:p>
        </w:tc>
        <w:tc>
          <w:tcPr>
            <w:tcW w:w="134" w:type="pct"/>
            <w:noWrap/>
            <w:hideMark/>
          </w:tcPr>
          <w:p w14:paraId="6C6BA6F8" w14:textId="4242FB0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62" w:author="瑋婷 徐" w:date="2025-01-03T16:20:00Z" w16du:dateUtc="2025-01-03T08:20:00Z"/>
                <w:rFonts w:asciiTheme="majorEastAsia" w:eastAsia="標楷體" w:hAnsiTheme="majorEastAsia" w:cstheme="majorEastAsia"/>
                <w:rPrChange w:id="8463" w:author="瑋婷 徐" w:date="2025-01-06T15:34:00Z" w16du:dateUtc="2025-01-06T07:34:00Z">
                  <w:rPr>
                    <w:ins w:id="8464" w:author="瑋婷 徐" w:date="2025-01-03T16:20:00Z" w16du:dateUtc="2025-01-03T08:20:00Z"/>
                    <w:rFonts w:ascii="Times New Roman" w:eastAsia="Times New Roman" w:hAnsi="Times New Roman" w:cs="Times New Roman"/>
                    <w:sz w:val="20"/>
                    <w:szCs w:val="20"/>
                  </w:rPr>
                </w:rPrChange>
              </w:rPr>
              <w:pPrChange w:id="84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8F1603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66" w:author="瑋婷 徐" w:date="2025-01-03T16:20:00Z" w16du:dateUtc="2025-01-03T08:20:00Z"/>
                <w:rFonts w:asciiTheme="majorEastAsia" w:eastAsia="標楷體" w:hAnsiTheme="majorEastAsia" w:cstheme="majorEastAsia"/>
                <w:rPrChange w:id="8467" w:author="瑋婷 徐" w:date="2025-01-06T15:34:00Z" w16du:dateUtc="2025-01-06T07:34:00Z">
                  <w:rPr>
                    <w:ins w:id="8468" w:author="瑋婷 徐" w:date="2025-01-03T16:20:00Z" w16du:dateUtc="2025-01-03T08:20:00Z"/>
                    <w:rFonts w:ascii="Times New Roman" w:eastAsia="Times New Roman" w:hAnsi="Times New Roman" w:cs="Times New Roman"/>
                    <w:sz w:val="20"/>
                    <w:szCs w:val="20"/>
                  </w:rPr>
                </w:rPrChange>
              </w:rPr>
              <w:pPrChange w:id="84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F0616F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70" w:author="瑋婷 徐" w:date="2025-01-03T16:20:00Z" w16du:dateUtc="2025-01-03T08:20:00Z"/>
                <w:rFonts w:asciiTheme="majorEastAsia" w:eastAsia="標楷體" w:hAnsiTheme="majorEastAsia" w:cstheme="majorEastAsia"/>
                <w:rPrChange w:id="8471" w:author="瑋婷 徐" w:date="2025-01-06T15:34:00Z" w16du:dateUtc="2025-01-06T07:34:00Z">
                  <w:rPr>
                    <w:ins w:id="8472" w:author="瑋婷 徐" w:date="2025-01-03T16:20:00Z" w16du:dateUtc="2025-01-03T08:20:00Z"/>
                    <w:rFonts w:ascii="Times New Roman" w:eastAsia="Times New Roman" w:hAnsi="Times New Roman" w:cs="Times New Roman"/>
                    <w:sz w:val="20"/>
                    <w:szCs w:val="20"/>
                  </w:rPr>
                </w:rPrChange>
              </w:rPr>
              <w:pPrChange w:id="84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7AB157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74" w:author="瑋婷 徐" w:date="2025-01-03T16:20:00Z" w16du:dateUtc="2025-01-03T08:20:00Z"/>
                <w:rFonts w:asciiTheme="majorEastAsia" w:eastAsia="標楷體" w:hAnsiTheme="majorEastAsia" w:cstheme="majorEastAsia"/>
                <w:rPrChange w:id="8475" w:author="瑋婷 徐" w:date="2025-01-06T15:34:00Z" w16du:dateUtc="2025-01-06T07:34:00Z">
                  <w:rPr>
                    <w:ins w:id="8476" w:author="瑋婷 徐" w:date="2025-01-03T16:20:00Z" w16du:dateUtc="2025-01-03T08:20:00Z"/>
                    <w:rFonts w:ascii="Times New Roman" w:eastAsia="Times New Roman" w:hAnsi="Times New Roman" w:cs="Times New Roman"/>
                    <w:sz w:val="20"/>
                    <w:szCs w:val="20"/>
                  </w:rPr>
                </w:rPrChange>
              </w:rPr>
              <w:pPrChange w:id="84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3522A319"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478" w:author="瑋婷 徐" w:date="2025-01-03T16:33:00Z" w16du:dateUtc="2025-01-03T08:33:00Z"/>
                <w:rFonts w:asciiTheme="majorEastAsia" w:eastAsia="標楷體" w:hAnsiTheme="majorEastAsia" w:cstheme="majorEastAsia"/>
              </w:rPr>
            </w:pPr>
          </w:p>
        </w:tc>
        <w:tc>
          <w:tcPr>
            <w:tcW w:w="182" w:type="pct"/>
            <w:noWrap/>
            <w:hideMark/>
          </w:tcPr>
          <w:p w14:paraId="496317A6" w14:textId="0D273B82"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79" w:author="瑋婷 徐" w:date="2025-01-03T16:20:00Z" w16du:dateUtc="2025-01-03T08:20:00Z"/>
                <w:rFonts w:asciiTheme="majorEastAsia" w:eastAsia="標楷體" w:hAnsiTheme="majorEastAsia" w:cstheme="majorEastAsia"/>
                <w:rPrChange w:id="8480" w:author="瑋婷 徐" w:date="2025-01-06T15:34:00Z" w16du:dateUtc="2025-01-06T07:34:00Z">
                  <w:rPr>
                    <w:ins w:id="8481" w:author="瑋婷 徐" w:date="2025-01-03T16:20:00Z" w16du:dateUtc="2025-01-03T08:20:00Z"/>
                    <w:rFonts w:ascii="Times New Roman" w:eastAsia="Times New Roman" w:hAnsi="Times New Roman" w:cs="Times New Roman"/>
                    <w:sz w:val="20"/>
                    <w:szCs w:val="20"/>
                  </w:rPr>
                </w:rPrChange>
              </w:rPr>
              <w:pPrChange w:id="84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98F159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83" w:author="瑋婷 徐" w:date="2025-01-03T16:20:00Z" w16du:dateUtc="2025-01-03T08:20:00Z"/>
                <w:rFonts w:asciiTheme="majorEastAsia" w:eastAsia="標楷體" w:hAnsiTheme="majorEastAsia" w:cstheme="majorEastAsia"/>
                <w:rPrChange w:id="8484" w:author="瑋婷 徐" w:date="2025-01-06T15:34:00Z" w16du:dateUtc="2025-01-06T07:34:00Z">
                  <w:rPr>
                    <w:ins w:id="8485" w:author="瑋婷 徐" w:date="2025-01-03T16:20:00Z" w16du:dateUtc="2025-01-03T08:20:00Z"/>
                    <w:rFonts w:ascii="Times New Roman" w:eastAsia="Times New Roman" w:hAnsi="Times New Roman" w:cs="Times New Roman"/>
                    <w:sz w:val="20"/>
                    <w:szCs w:val="20"/>
                  </w:rPr>
                </w:rPrChange>
              </w:rPr>
              <w:pPrChange w:id="84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13C3D5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87" w:author="瑋婷 徐" w:date="2025-01-03T16:20:00Z" w16du:dateUtc="2025-01-03T08:20:00Z"/>
                <w:rFonts w:asciiTheme="majorEastAsia" w:eastAsia="標楷體" w:hAnsiTheme="majorEastAsia" w:cstheme="majorEastAsia"/>
                <w:rPrChange w:id="8488" w:author="瑋婷 徐" w:date="2025-01-06T15:34:00Z" w16du:dateUtc="2025-01-06T07:34:00Z">
                  <w:rPr>
                    <w:ins w:id="8489" w:author="瑋婷 徐" w:date="2025-01-03T16:20:00Z" w16du:dateUtc="2025-01-03T08:20:00Z"/>
                    <w:rFonts w:ascii="Times New Roman" w:eastAsia="Times New Roman" w:hAnsi="Times New Roman" w:cs="Times New Roman"/>
                    <w:sz w:val="20"/>
                    <w:szCs w:val="20"/>
                  </w:rPr>
                </w:rPrChange>
              </w:rPr>
              <w:pPrChange w:id="84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F09F34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91" w:author="瑋婷 徐" w:date="2025-01-03T16:20:00Z" w16du:dateUtc="2025-01-03T08:20:00Z"/>
                <w:rFonts w:asciiTheme="majorEastAsia" w:eastAsia="標楷體" w:hAnsiTheme="majorEastAsia" w:cstheme="majorEastAsia"/>
                <w:rPrChange w:id="8492" w:author="瑋婷 徐" w:date="2025-01-06T15:34:00Z" w16du:dateUtc="2025-01-06T07:34:00Z">
                  <w:rPr>
                    <w:ins w:id="8493" w:author="瑋婷 徐" w:date="2025-01-03T16:20:00Z" w16du:dateUtc="2025-01-03T08:20:00Z"/>
                    <w:rFonts w:ascii="Times New Roman" w:eastAsia="Times New Roman" w:hAnsi="Times New Roman" w:cs="Times New Roman"/>
                    <w:sz w:val="20"/>
                    <w:szCs w:val="20"/>
                  </w:rPr>
                </w:rPrChange>
              </w:rPr>
              <w:pPrChange w:id="84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3BC66E8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95" w:author="瑋婷 徐" w:date="2025-01-03T16:20:00Z" w16du:dateUtc="2025-01-03T08:20:00Z"/>
                <w:rFonts w:asciiTheme="majorEastAsia" w:eastAsia="標楷體" w:hAnsiTheme="majorEastAsia" w:cstheme="majorEastAsia"/>
                <w:rPrChange w:id="8496" w:author="瑋婷 徐" w:date="2025-01-06T15:34:00Z" w16du:dateUtc="2025-01-06T07:34:00Z">
                  <w:rPr>
                    <w:ins w:id="8497" w:author="瑋婷 徐" w:date="2025-01-03T16:20:00Z" w16du:dateUtc="2025-01-03T08:20:00Z"/>
                    <w:rFonts w:ascii="Times New Roman" w:eastAsia="Times New Roman" w:hAnsi="Times New Roman" w:cs="Times New Roman"/>
                    <w:sz w:val="20"/>
                    <w:szCs w:val="20"/>
                  </w:rPr>
                </w:rPrChange>
              </w:rPr>
              <w:pPrChange w:id="84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68B8CA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499" w:author="瑋婷 徐" w:date="2025-01-03T16:20:00Z" w16du:dateUtc="2025-01-03T08:20:00Z"/>
                <w:rFonts w:asciiTheme="majorEastAsia" w:eastAsia="標楷體" w:hAnsiTheme="majorEastAsia" w:cstheme="majorEastAsia"/>
                <w:rPrChange w:id="8500" w:author="瑋婷 徐" w:date="2025-01-06T15:34:00Z" w16du:dateUtc="2025-01-06T07:34:00Z">
                  <w:rPr>
                    <w:ins w:id="8501" w:author="瑋婷 徐" w:date="2025-01-03T16:20:00Z" w16du:dateUtc="2025-01-03T08:20:00Z"/>
                    <w:rFonts w:ascii="Times New Roman" w:eastAsia="Times New Roman" w:hAnsi="Times New Roman" w:cs="Times New Roman"/>
                    <w:sz w:val="20"/>
                    <w:szCs w:val="20"/>
                  </w:rPr>
                </w:rPrChange>
              </w:rPr>
              <w:pPrChange w:id="85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29FF1C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503" w:author="瑋婷 徐" w:date="2025-01-03T16:20:00Z" w16du:dateUtc="2025-01-03T08:20:00Z"/>
                <w:rFonts w:asciiTheme="majorEastAsia" w:eastAsia="標楷體" w:hAnsiTheme="majorEastAsia" w:cstheme="majorEastAsia"/>
                <w:rPrChange w:id="8504" w:author="瑋婷 徐" w:date="2025-01-06T15:34:00Z" w16du:dateUtc="2025-01-06T07:34:00Z">
                  <w:rPr>
                    <w:ins w:id="8505" w:author="瑋婷 徐" w:date="2025-01-03T16:20:00Z" w16du:dateUtc="2025-01-03T08:20:00Z"/>
                    <w:rFonts w:ascii="Times New Roman" w:eastAsia="Times New Roman" w:hAnsi="Times New Roman" w:cs="Times New Roman"/>
                    <w:sz w:val="20"/>
                    <w:szCs w:val="20"/>
                  </w:rPr>
                </w:rPrChange>
              </w:rPr>
              <w:pPrChange w:id="85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D0B5CF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507" w:author="瑋婷 徐" w:date="2025-01-03T16:20:00Z" w16du:dateUtc="2025-01-03T08:20:00Z"/>
                <w:rFonts w:asciiTheme="majorEastAsia" w:eastAsia="標楷體" w:hAnsiTheme="majorEastAsia" w:cstheme="majorEastAsia"/>
                <w:rPrChange w:id="8508" w:author="瑋婷 徐" w:date="2025-01-06T15:34:00Z" w16du:dateUtc="2025-01-06T07:34:00Z">
                  <w:rPr>
                    <w:ins w:id="8509" w:author="瑋婷 徐" w:date="2025-01-03T16:20:00Z" w16du:dateUtc="2025-01-03T08:20:00Z"/>
                    <w:rFonts w:ascii="Times New Roman" w:eastAsia="Times New Roman" w:hAnsi="Times New Roman" w:cs="Times New Roman"/>
                    <w:sz w:val="20"/>
                    <w:szCs w:val="20"/>
                  </w:rPr>
                </w:rPrChange>
              </w:rPr>
              <w:pPrChange w:id="85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6B3F7ECA" w14:textId="77777777" w:rsidTr="00B436F0">
        <w:trPr>
          <w:trHeight w:val="300"/>
          <w:ins w:id="8511"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7EAD1A40" w14:textId="77777777" w:rsidR="00DA433E" w:rsidRPr="00727E7E" w:rsidRDefault="00DA433E">
            <w:pPr>
              <w:spacing w:line="360" w:lineRule="auto"/>
              <w:jc w:val="both"/>
              <w:rPr>
                <w:ins w:id="8512" w:author="瑋婷 徐" w:date="2025-01-03T16:20:00Z" w16du:dateUtc="2025-01-03T08:20:00Z"/>
                <w:rFonts w:asciiTheme="majorEastAsia" w:eastAsia="標楷體" w:hAnsiTheme="majorEastAsia" w:cstheme="majorEastAsia"/>
                <w:b w:val="0"/>
                <w:bCs w:val="0"/>
                <w:color w:val="000000"/>
                <w:rPrChange w:id="8513" w:author="瑋婷 徐" w:date="2025-01-06T15:34:00Z" w16du:dateUtc="2025-01-06T07:34:00Z">
                  <w:rPr>
                    <w:ins w:id="8514" w:author="瑋婷 徐" w:date="2025-01-03T16:20:00Z" w16du:dateUtc="2025-01-03T08:20:00Z"/>
                    <w:rFonts w:cs="Calibri"/>
                    <w:color w:val="000000"/>
                    <w:sz w:val="22"/>
                  </w:rPr>
                </w:rPrChange>
              </w:rPr>
              <w:pPrChange w:id="8515" w:author="瑋婷 徐" w:date="2025-01-03T16:21:00Z" w16du:dateUtc="2025-01-03T08:21:00Z">
                <w:pPr/>
              </w:pPrChange>
            </w:pPr>
            <w:proofErr w:type="gramStart"/>
            <w:ins w:id="8516" w:author="瑋婷 徐" w:date="2025-01-03T16:20:00Z" w16du:dateUtc="2025-01-03T08:20:00Z">
              <w:r w:rsidRPr="00727E7E">
                <w:rPr>
                  <w:rFonts w:asciiTheme="majorEastAsia" w:eastAsia="標楷體" w:hAnsiTheme="majorEastAsia" w:cstheme="majorEastAsia"/>
                  <w:b w:val="0"/>
                  <w:bCs w:val="0"/>
                  <w:color w:val="000000"/>
                  <w:rPrChange w:id="8517" w:author="瑋婷 徐" w:date="2025-01-06T15:34:00Z" w16du:dateUtc="2025-01-06T07:34:00Z">
                    <w:rPr>
                      <w:rFonts w:cs="Calibri"/>
                      <w:color w:val="000000"/>
                      <w:sz w:val="22"/>
                    </w:rPr>
                  </w:rPrChange>
                </w:rPr>
                <w:t>鵂鶹</w:t>
              </w:r>
              <w:proofErr w:type="gramEnd"/>
              <w:r w:rsidRPr="00727E7E">
                <w:rPr>
                  <w:rFonts w:asciiTheme="majorEastAsia" w:eastAsia="標楷體" w:hAnsiTheme="majorEastAsia" w:cstheme="majorEastAsia"/>
                  <w:b w:val="0"/>
                  <w:bCs w:val="0"/>
                  <w:color w:val="000000"/>
                  <w:rPrChange w:id="8518"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8519"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8520" w:author="瑋婷 徐" w:date="2025-01-06T15:34:00Z" w16du:dateUtc="2025-01-06T07:34:00Z">
                    <w:rPr>
                      <w:rFonts w:cs="Calibri"/>
                      <w:color w:val="000000"/>
                      <w:sz w:val="22"/>
                    </w:rPr>
                  </w:rPrChange>
                </w:rPr>
                <w:t xml:space="preserve"> II</w:t>
              </w:r>
            </w:ins>
          </w:p>
        </w:tc>
        <w:tc>
          <w:tcPr>
            <w:tcW w:w="1093" w:type="pct"/>
            <w:hideMark/>
          </w:tcPr>
          <w:p w14:paraId="51D4F3F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21" w:author="瑋婷 徐" w:date="2025-01-03T16:20:00Z" w16du:dateUtc="2025-01-03T08:20:00Z"/>
                <w:rFonts w:asciiTheme="majorEastAsia" w:eastAsia="標楷體" w:hAnsiTheme="majorEastAsia" w:cstheme="majorEastAsia"/>
                <w:i/>
                <w:iCs/>
                <w:color w:val="000000"/>
                <w:rPrChange w:id="8522" w:author="瑋婷 徐" w:date="2025-01-06T15:34:00Z" w16du:dateUtc="2025-01-06T07:34:00Z">
                  <w:rPr>
                    <w:ins w:id="8523" w:author="瑋婷 徐" w:date="2025-01-03T16:20:00Z" w16du:dateUtc="2025-01-03T08:20:00Z"/>
                    <w:rFonts w:cs="Calibri"/>
                    <w:i/>
                    <w:iCs/>
                    <w:color w:val="000000"/>
                    <w:sz w:val="22"/>
                  </w:rPr>
                </w:rPrChange>
              </w:rPr>
              <w:pPrChange w:id="85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25" w:author="瑋婷 徐" w:date="2025-01-03T16:20:00Z" w16du:dateUtc="2025-01-03T08:20:00Z">
              <w:r w:rsidRPr="00727E7E">
                <w:rPr>
                  <w:rFonts w:asciiTheme="majorEastAsia" w:eastAsia="標楷體" w:hAnsiTheme="majorEastAsia" w:cstheme="majorEastAsia"/>
                  <w:i/>
                  <w:iCs/>
                  <w:color w:val="000000"/>
                  <w:rPrChange w:id="8526" w:author="瑋婷 徐" w:date="2025-01-06T15:34:00Z" w16du:dateUtc="2025-01-06T07:34:00Z">
                    <w:rPr>
                      <w:rFonts w:cs="Calibri"/>
                      <w:i/>
                      <w:iCs/>
                      <w:color w:val="000000"/>
                      <w:sz w:val="22"/>
                    </w:rPr>
                  </w:rPrChange>
                </w:rPr>
                <w:t>Taenioptynx brodiei</w:t>
              </w:r>
            </w:ins>
          </w:p>
        </w:tc>
        <w:tc>
          <w:tcPr>
            <w:tcW w:w="134" w:type="pct"/>
            <w:noWrap/>
            <w:hideMark/>
          </w:tcPr>
          <w:p w14:paraId="719F7DE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27" w:author="瑋婷 徐" w:date="2025-01-03T16:20:00Z" w16du:dateUtc="2025-01-03T08:20:00Z"/>
                <w:rFonts w:asciiTheme="majorEastAsia" w:eastAsia="標楷體" w:hAnsiTheme="majorEastAsia" w:cstheme="majorEastAsia"/>
                <w:i/>
                <w:iCs/>
                <w:color w:val="000000"/>
                <w:rPrChange w:id="8528" w:author="瑋婷 徐" w:date="2025-01-06T15:34:00Z" w16du:dateUtc="2025-01-06T07:34:00Z">
                  <w:rPr>
                    <w:ins w:id="8529" w:author="瑋婷 徐" w:date="2025-01-03T16:20:00Z" w16du:dateUtc="2025-01-03T08:20:00Z"/>
                    <w:rFonts w:cs="Calibri"/>
                    <w:i/>
                    <w:iCs/>
                    <w:color w:val="000000"/>
                    <w:sz w:val="22"/>
                  </w:rPr>
                </w:rPrChange>
              </w:rPr>
              <w:pPrChange w:id="85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EAEE65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31" w:author="瑋婷 徐" w:date="2025-01-03T16:20:00Z" w16du:dateUtc="2025-01-03T08:20:00Z"/>
                <w:rFonts w:asciiTheme="majorEastAsia" w:eastAsia="標楷體" w:hAnsiTheme="majorEastAsia" w:cstheme="majorEastAsia"/>
                <w:rPrChange w:id="8532" w:author="瑋婷 徐" w:date="2025-01-06T15:34:00Z" w16du:dateUtc="2025-01-06T07:34:00Z">
                  <w:rPr>
                    <w:ins w:id="8533" w:author="瑋婷 徐" w:date="2025-01-03T16:20:00Z" w16du:dateUtc="2025-01-03T08:20:00Z"/>
                    <w:rFonts w:ascii="Times New Roman" w:eastAsia="Times New Roman" w:hAnsi="Times New Roman" w:cs="Times New Roman"/>
                    <w:sz w:val="20"/>
                    <w:szCs w:val="20"/>
                  </w:rPr>
                </w:rPrChange>
              </w:rPr>
              <w:pPrChange w:id="85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6C720D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35" w:author="瑋婷 徐" w:date="2025-01-03T16:20:00Z" w16du:dateUtc="2025-01-03T08:20:00Z"/>
                <w:rFonts w:asciiTheme="majorEastAsia" w:eastAsia="標楷體" w:hAnsiTheme="majorEastAsia" w:cstheme="majorEastAsia"/>
                <w:color w:val="000000"/>
                <w:rPrChange w:id="8536" w:author="瑋婷 徐" w:date="2025-01-06T15:34:00Z" w16du:dateUtc="2025-01-06T07:34:00Z">
                  <w:rPr>
                    <w:ins w:id="8537" w:author="瑋婷 徐" w:date="2025-01-03T16:20:00Z" w16du:dateUtc="2025-01-03T08:20:00Z"/>
                    <w:rFonts w:cs="Calibri"/>
                    <w:color w:val="000000"/>
                    <w:sz w:val="22"/>
                  </w:rPr>
                </w:rPrChange>
              </w:rPr>
              <w:pPrChange w:id="85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39" w:author="瑋婷 徐" w:date="2025-01-03T16:20:00Z" w16du:dateUtc="2025-01-03T08:20:00Z">
              <w:r w:rsidRPr="00727E7E">
                <w:rPr>
                  <w:rFonts w:asciiTheme="majorEastAsia" w:eastAsia="標楷體" w:hAnsiTheme="majorEastAsia" w:cstheme="majorEastAsia"/>
                  <w:color w:val="000000"/>
                  <w:rPrChange w:id="8540" w:author="瑋婷 徐" w:date="2025-01-06T15:34:00Z" w16du:dateUtc="2025-01-06T07:34:00Z">
                    <w:rPr>
                      <w:rFonts w:cs="Calibri"/>
                      <w:color w:val="000000"/>
                      <w:sz w:val="22"/>
                    </w:rPr>
                  </w:rPrChange>
                </w:rPr>
                <w:t>*</w:t>
              </w:r>
            </w:ins>
          </w:p>
        </w:tc>
        <w:tc>
          <w:tcPr>
            <w:tcW w:w="134" w:type="pct"/>
            <w:noWrap/>
            <w:hideMark/>
          </w:tcPr>
          <w:p w14:paraId="0042FF3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41" w:author="瑋婷 徐" w:date="2025-01-03T16:20:00Z" w16du:dateUtc="2025-01-03T08:20:00Z"/>
                <w:rFonts w:asciiTheme="majorEastAsia" w:eastAsia="標楷體" w:hAnsiTheme="majorEastAsia" w:cstheme="majorEastAsia"/>
                <w:color w:val="000000"/>
                <w:rPrChange w:id="8542" w:author="瑋婷 徐" w:date="2025-01-06T15:34:00Z" w16du:dateUtc="2025-01-06T07:34:00Z">
                  <w:rPr>
                    <w:ins w:id="8543" w:author="瑋婷 徐" w:date="2025-01-03T16:20:00Z" w16du:dateUtc="2025-01-03T08:20:00Z"/>
                    <w:rFonts w:cs="Calibri"/>
                    <w:color w:val="000000"/>
                    <w:sz w:val="22"/>
                  </w:rPr>
                </w:rPrChange>
              </w:rPr>
              <w:pPrChange w:id="85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546B70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45" w:author="瑋婷 徐" w:date="2025-01-03T16:20:00Z" w16du:dateUtc="2025-01-03T08:20:00Z"/>
                <w:rFonts w:asciiTheme="majorEastAsia" w:eastAsia="標楷體" w:hAnsiTheme="majorEastAsia" w:cstheme="majorEastAsia"/>
                <w:rPrChange w:id="8546" w:author="瑋婷 徐" w:date="2025-01-06T15:34:00Z" w16du:dateUtc="2025-01-06T07:34:00Z">
                  <w:rPr>
                    <w:ins w:id="8547" w:author="瑋婷 徐" w:date="2025-01-03T16:20:00Z" w16du:dateUtc="2025-01-03T08:20:00Z"/>
                    <w:rFonts w:ascii="Times New Roman" w:eastAsia="Times New Roman" w:hAnsi="Times New Roman" w:cs="Times New Roman"/>
                    <w:sz w:val="20"/>
                    <w:szCs w:val="20"/>
                  </w:rPr>
                </w:rPrChange>
              </w:rPr>
              <w:pPrChange w:id="85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4E868A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49" w:author="瑋婷 徐" w:date="2025-01-03T16:20:00Z" w16du:dateUtc="2025-01-03T08:20:00Z"/>
                <w:rFonts w:asciiTheme="majorEastAsia" w:eastAsia="標楷體" w:hAnsiTheme="majorEastAsia" w:cstheme="majorEastAsia"/>
                <w:rPrChange w:id="8550" w:author="瑋婷 徐" w:date="2025-01-06T15:34:00Z" w16du:dateUtc="2025-01-06T07:34:00Z">
                  <w:rPr>
                    <w:ins w:id="8551" w:author="瑋婷 徐" w:date="2025-01-03T16:20:00Z" w16du:dateUtc="2025-01-03T08:20:00Z"/>
                    <w:rFonts w:ascii="Times New Roman" w:eastAsia="Times New Roman" w:hAnsi="Times New Roman" w:cs="Times New Roman"/>
                    <w:sz w:val="20"/>
                    <w:szCs w:val="20"/>
                  </w:rPr>
                </w:rPrChange>
              </w:rPr>
              <w:pPrChange w:id="85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FF39A5D"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553" w:author="瑋婷 徐" w:date="2025-01-03T16:33:00Z" w16du:dateUtc="2025-01-03T08:33:00Z"/>
                <w:rFonts w:asciiTheme="majorEastAsia" w:eastAsia="標楷體" w:hAnsiTheme="majorEastAsia" w:cstheme="majorEastAsia"/>
              </w:rPr>
            </w:pPr>
          </w:p>
        </w:tc>
        <w:tc>
          <w:tcPr>
            <w:tcW w:w="134" w:type="pct"/>
            <w:noWrap/>
            <w:hideMark/>
          </w:tcPr>
          <w:p w14:paraId="0303A01E" w14:textId="4E438935"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54" w:author="瑋婷 徐" w:date="2025-01-03T16:20:00Z" w16du:dateUtc="2025-01-03T08:20:00Z"/>
                <w:rFonts w:asciiTheme="majorEastAsia" w:eastAsia="標楷體" w:hAnsiTheme="majorEastAsia" w:cstheme="majorEastAsia"/>
                <w:rPrChange w:id="8555" w:author="瑋婷 徐" w:date="2025-01-06T15:34:00Z" w16du:dateUtc="2025-01-06T07:34:00Z">
                  <w:rPr>
                    <w:ins w:id="8556" w:author="瑋婷 徐" w:date="2025-01-03T16:20:00Z" w16du:dateUtc="2025-01-03T08:20:00Z"/>
                    <w:rFonts w:ascii="Times New Roman" w:eastAsia="Times New Roman" w:hAnsi="Times New Roman" w:cs="Times New Roman"/>
                    <w:sz w:val="20"/>
                    <w:szCs w:val="20"/>
                  </w:rPr>
                </w:rPrChange>
              </w:rPr>
              <w:pPrChange w:id="85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D22636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58" w:author="瑋婷 徐" w:date="2025-01-03T16:20:00Z" w16du:dateUtc="2025-01-03T08:20:00Z"/>
                <w:rFonts w:asciiTheme="majorEastAsia" w:eastAsia="標楷體" w:hAnsiTheme="majorEastAsia" w:cstheme="majorEastAsia"/>
                <w:rPrChange w:id="8559" w:author="瑋婷 徐" w:date="2025-01-06T15:34:00Z" w16du:dateUtc="2025-01-06T07:34:00Z">
                  <w:rPr>
                    <w:ins w:id="8560" w:author="瑋婷 徐" w:date="2025-01-03T16:20:00Z" w16du:dateUtc="2025-01-03T08:20:00Z"/>
                    <w:rFonts w:ascii="Times New Roman" w:eastAsia="Times New Roman" w:hAnsi="Times New Roman" w:cs="Times New Roman"/>
                    <w:sz w:val="20"/>
                    <w:szCs w:val="20"/>
                  </w:rPr>
                </w:rPrChange>
              </w:rPr>
              <w:pPrChange w:id="85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B4B813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62" w:author="瑋婷 徐" w:date="2025-01-03T16:20:00Z" w16du:dateUtc="2025-01-03T08:20:00Z"/>
                <w:rFonts w:asciiTheme="majorEastAsia" w:eastAsia="標楷體" w:hAnsiTheme="majorEastAsia" w:cstheme="majorEastAsia"/>
                <w:color w:val="000000"/>
                <w:rPrChange w:id="8563" w:author="瑋婷 徐" w:date="2025-01-06T15:34:00Z" w16du:dateUtc="2025-01-06T07:34:00Z">
                  <w:rPr>
                    <w:ins w:id="8564" w:author="瑋婷 徐" w:date="2025-01-03T16:20:00Z" w16du:dateUtc="2025-01-03T08:20:00Z"/>
                    <w:rFonts w:cs="Calibri"/>
                    <w:color w:val="000000"/>
                    <w:sz w:val="22"/>
                  </w:rPr>
                </w:rPrChange>
              </w:rPr>
              <w:pPrChange w:id="85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66" w:author="瑋婷 徐" w:date="2025-01-03T16:20:00Z" w16du:dateUtc="2025-01-03T08:20:00Z">
              <w:r w:rsidRPr="00727E7E">
                <w:rPr>
                  <w:rFonts w:asciiTheme="majorEastAsia" w:eastAsia="標楷體" w:hAnsiTheme="majorEastAsia" w:cstheme="majorEastAsia"/>
                  <w:color w:val="000000"/>
                  <w:rPrChange w:id="8567" w:author="瑋婷 徐" w:date="2025-01-06T15:34:00Z" w16du:dateUtc="2025-01-06T07:34:00Z">
                    <w:rPr>
                      <w:rFonts w:cs="Calibri"/>
                      <w:color w:val="000000"/>
                      <w:sz w:val="22"/>
                    </w:rPr>
                  </w:rPrChange>
                </w:rPr>
                <w:t>*</w:t>
              </w:r>
            </w:ins>
          </w:p>
        </w:tc>
        <w:tc>
          <w:tcPr>
            <w:tcW w:w="182" w:type="pct"/>
            <w:noWrap/>
            <w:hideMark/>
          </w:tcPr>
          <w:p w14:paraId="4AA8166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68" w:author="瑋婷 徐" w:date="2025-01-03T16:20:00Z" w16du:dateUtc="2025-01-03T08:20:00Z"/>
                <w:rFonts w:asciiTheme="majorEastAsia" w:eastAsia="標楷體" w:hAnsiTheme="majorEastAsia" w:cstheme="majorEastAsia"/>
                <w:color w:val="000000"/>
                <w:rPrChange w:id="8569" w:author="瑋婷 徐" w:date="2025-01-06T15:34:00Z" w16du:dateUtc="2025-01-06T07:34:00Z">
                  <w:rPr>
                    <w:ins w:id="8570" w:author="瑋婷 徐" w:date="2025-01-03T16:20:00Z" w16du:dateUtc="2025-01-03T08:20:00Z"/>
                    <w:rFonts w:cs="Calibri"/>
                    <w:color w:val="000000"/>
                    <w:sz w:val="22"/>
                  </w:rPr>
                </w:rPrChange>
              </w:rPr>
              <w:pPrChange w:id="85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4D8A0B5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572" w:author="瑋婷 徐" w:date="2025-01-03T16:33:00Z" w16du:dateUtc="2025-01-03T08:33:00Z"/>
                <w:rFonts w:asciiTheme="majorEastAsia" w:eastAsia="標楷體" w:hAnsiTheme="majorEastAsia" w:cstheme="majorEastAsia"/>
              </w:rPr>
            </w:pPr>
          </w:p>
        </w:tc>
        <w:tc>
          <w:tcPr>
            <w:tcW w:w="182" w:type="pct"/>
            <w:noWrap/>
            <w:hideMark/>
          </w:tcPr>
          <w:p w14:paraId="2D716DE0" w14:textId="0CD7CAC1"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73" w:author="瑋婷 徐" w:date="2025-01-03T16:20:00Z" w16du:dateUtc="2025-01-03T08:20:00Z"/>
                <w:rFonts w:asciiTheme="majorEastAsia" w:eastAsia="標楷體" w:hAnsiTheme="majorEastAsia" w:cstheme="majorEastAsia"/>
                <w:rPrChange w:id="8574" w:author="瑋婷 徐" w:date="2025-01-06T15:34:00Z" w16du:dateUtc="2025-01-06T07:34:00Z">
                  <w:rPr>
                    <w:ins w:id="8575" w:author="瑋婷 徐" w:date="2025-01-03T16:20:00Z" w16du:dateUtc="2025-01-03T08:20:00Z"/>
                    <w:rFonts w:ascii="Times New Roman" w:eastAsia="Times New Roman" w:hAnsi="Times New Roman" w:cs="Times New Roman"/>
                    <w:sz w:val="20"/>
                    <w:szCs w:val="20"/>
                  </w:rPr>
                </w:rPrChange>
              </w:rPr>
              <w:pPrChange w:id="85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391042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77" w:author="瑋婷 徐" w:date="2025-01-03T16:20:00Z" w16du:dateUtc="2025-01-03T08:20:00Z"/>
                <w:rFonts w:asciiTheme="majorEastAsia" w:eastAsia="標楷體" w:hAnsiTheme="majorEastAsia" w:cstheme="majorEastAsia"/>
                <w:rPrChange w:id="8578" w:author="瑋婷 徐" w:date="2025-01-06T15:34:00Z" w16du:dateUtc="2025-01-06T07:34:00Z">
                  <w:rPr>
                    <w:ins w:id="8579" w:author="瑋婷 徐" w:date="2025-01-03T16:20:00Z" w16du:dateUtc="2025-01-03T08:20:00Z"/>
                    <w:rFonts w:ascii="Times New Roman" w:eastAsia="Times New Roman" w:hAnsi="Times New Roman" w:cs="Times New Roman"/>
                    <w:sz w:val="20"/>
                    <w:szCs w:val="20"/>
                  </w:rPr>
                </w:rPrChange>
              </w:rPr>
              <w:pPrChange w:id="85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D58A3C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81" w:author="瑋婷 徐" w:date="2025-01-03T16:20:00Z" w16du:dateUtc="2025-01-03T08:20:00Z"/>
                <w:rFonts w:asciiTheme="majorEastAsia" w:eastAsia="標楷體" w:hAnsiTheme="majorEastAsia" w:cstheme="majorEastAsia"/>
                <w:color w:val="000000"/>
                <w:rPrChange w:id="8582" w:author="瑋婷 徐" w:date="2025-01-06T15:34:00Z" w16du:dateUtc="2025-01-06T07:34:00Z">
                  <w:rPr>
                    <w:ins w:id="8583" w:author="瑋婷 徐" w:date="2025-01-03T16:20:00Z" w16du:dateUtc="2025-01-03T08:20:00Z"/>
                    <w:rFonts w:cs="Calibri"/>
                    <w:color w:val="000000"/>
                    <w:sz w:val="22"/>
                  </w:rPr>
                </w:rPrChange>
              </w:rPr>
              <w:pPrChange w:id="85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85" w:author="瑋婷 徐" w:date="2025-01-03T16:20:00Z" w16du:dateUtc="2025-01-03T08:20:00Z">
              <w:r w:rsidRPr="00727E7E">
                <w:rPr>
                  <w:rFonts w:asciiTheme="majorEastAsia" w:eastAsia="標楷體" w:hAnsiTheme="majorEastAsia" w:cstheme="majorEastAsia"/>
                  <w:color w:val="000000"/>
                  <w:rPrChange w:id="8586" w:author="瑋婷 徐" w:date="2025-01-06T15:34:00Z" w16du:dateUtc="2025-01-06T07:34:00Z">
                    <w:rPr>
                      <w:rFonts w:cs="Calibri"/>
                      <w:color w:val="000000"/>
                      <w:sz w:val="22"/>
                    </w:rPr>
                  </w:rPrChange>
                </w:rPr>
                <w:t>*</w:t>
              </w:r>
            </w:ins>
          </w:p>
        </w:tc>
        <w:tc>
          <w:tcPr>
            <w:tcW w:w="182" w:type="pct"/>
            <w:noWrap/>
            <w:hideMark/>
          </w:tcPr>
          <w:p w14:paraId="6C900D3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87" w:author="瑋婷 徐" w:date="2025-01-03T16:20:00Z" w16du:dateUtc="2025-01-03T08:20:00Z"/>
                <w:rFonts w:asciiTheme="majorEastAsia" w:eastAsia="標楷體" w:hAnsiTheme="majorEastAsia" w:cstheme="majorEastAsia"/>
                <w:color w:val="000000"/>
                <w:rPrChange w:id="8588" w:author="瑋婷 徐" w:date="2025-01-06T15:34:00Z" w16du:dateUtc="2025-01-06T07:34:00Z">
                  <w:rPr>
                    <w:ins w:id="8589" w:author="瑋婷 徐" w:date="2025-01-03T16:20:00Z" w16du:dateUtc="2025-01-03T08:20:00Z"/>
                    <w:rFonts w:cs="Calibri"/>
                    <w:color w:val="000000"/>
                    <w:sz w:val="22"/>
                  </w:rPr>
                </w:rPrChange>
              </w:rPr>
              <w:pPrChange w:id="85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D58D85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91" w:author="瑋婷 徐" w:date="2025-01-03T16:20:00Z" w16du:dateUtc="2025-01-03T08:20:00Z"/>
                <w:rFonts w:asciiTheme="majorEastAsia" w:eastAsia="標楷體" w:hAnsiTheme="majorEastAsia" w:cstheme="majorEastAsia"/>
                <w:rPrChange w:id="8592" w:author="瑋婷 徐" w:date="2025-01-06T15:34:00Z" w16du:dateUtc="2025-01-06T07:34:00Z">
                  <w:rPr>
                    <w:ins w:id="8593" w:author="瑋婷 徐" w:date="2025-01-03T16:20:00Z" w16du:dateUtc="2025-01-03T08:20:00Z"/>
                    <w:rFonts w:ascii="Times New Roman" w:eastAsia="Times New Roman" w:hAnsi="Times New Roman" w:cs="Times New Roman"/>
                    <w:sz w:val="20"/>
                    <w:szCs w:val="20"/>
                  </w:rPr>
                </w:rPrChange>
              </w:rPr>
              <w:pPrChange w:id="85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470732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95" w:author="瑋婷 徐" w:date="2025-01-03T16:20:00Z" w16du:dateUtc="2025-01-03T08:20:00Z"/>
                <w:rFonts w:asciiTheme="majorEastAsia" w:eastAsia="標楷體" w:hAnsiTheme="majorEastAsia" w:cstheme="majorEastAsia"/>
                <w:rPrChange w:id="8596" w:author="瑋婷 徐" w:date="2025-01-06T15:34:00Z" w16du:dateUtc="2025-01-06T07:34:00Z">
                  <w:rPr>
                    <w:ins w:id="8597" w:author="瑋婷 徐" w:date="2025-01-03T16:20:00Z" w16du:dateUtc="2025-01-03T08:20:00Z"/>
                    <w:rFonts w:ascii="Times New Roman" w:eastAsia="Times New Roman" w:hAnsi="Times New Roman" w:cs="Times New Roman"/>
                    <w:sz w:val="20"/>
                    <w:szCs w:val="20"/>
                  </w:rPr>
                </w:rPrChange>
              </w:rPr>
              <w:pPrChange w:id="85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8FD4D4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99" w:author="瑋婷 徐" w:date="2025-01-03T16:20:00Z" w16du:dateUtc="2025-01-03T08:20:00Z"/>
                <w:rFonts w:asciiTheme="majorEastAsia" w:eastAsia="標楷體" w:hAnsiTheme="majorEastAsia" w:cstheme="majorEastAsia"/>
                <w:rPrChange w:id="8600" w:author="瑋婷 徐" w:date="2025-01-06T15:34:00Z" w16du:dateUtc="2025-01-06T07:34:00Z">
                  <w:rPr>
                    <w:ins w:id="8601" w:author="瑋婷 徐" w:date="2025-01-03T16:20:00Z" w16du:dateUtc="2025-01-03T08:20:00Z"/>
                    <w:rFonts w:ascii="Times New Roman" w:eastAsia="Times New Roman" w:hAnsi="Times New Roman" w:cs="Times New Roman"/>
                    <w:sz w:val="20"/>
                    <w:szCs w:val="20"/>
                  </w:rPr>
                </w:rPrChange>
              </w:rPr>
              <w:pPrChange w:id="86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88B18B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03" w:author="瑋婷 徐" w:date="2025-01-03T16:20:00Z" w16du:dateUtc="2025-01-03T08:20:00Z"/>
                <w:rFonts w:asciiTheme="majorEastAsia" w:eastAsia="標楷體" w:hAnsiTheme="majorEastAsia" w:cstheme="majorEastAsia"/>
                <w:rPrChange w:id="8604" w:author="瑋婷 徐" w:date="2025-01-06T15:34:00Z" w16du:dateUtc="2025-01-06T07:34:00Z">
                  <w:rPr>
                    <w:ins w:id="8605" w:author="瑋婷 徐" w:date="2025-01-03T16:20:00Z" w16du:dateUtc="2025-01-03T08:20:00Z"/>
                    <w:rFonts w:ascii="Times New Roman" w:eastAsia="Times New Roman" w:hAnsi="Times New Roman" w:cs="Times New Roman"/>
                    <w:sz w:val="20"/>
                    <w:szCs w:val="20"/>
                  </w:rPr>
                </w:rPrChange>
              </w:rPr>
              <w:pPrChange w:id="86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487EA5EE" w14:textId="77777777" w:rsidTr="00B436F0">
        <w:trPr>
          <w:cnfStyle w:val="000000100000" w:firstRow="0" w:lastRow="0" w:firstColumn="0" w:lastColumn="0" w:oddVBand="0" w:evenVBand="0" w:oddHBand="1" w:evenHBand="0" w:firstRowFirstColumn="0" w:firstRowLastColumn="0" w:lastRowFirstColumn="0" w:lastRowLastColumn="0"/>
          <w:trHeight w:val="300"/>
          <w:ins w:id="8607"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7DEFFD92" w14:textId="77777777" w:rsidR="00DA433E" w:rsidRPr="00727E7E" w:rsidRDefault="00DA433E">
            <w:pPr>
              <w:spacing w:line="360" w:lineRule="auto"/>
              <w:jc w:val="both"/>
              <w:rPr>
                <w:ins w:id="8608" w:author="瑋婷 徐" w:date="2025-01-03T16:20:00Z" w16du:dateUtc="2025-01-03T08:20:00Z"/>
                <w:rFonts w:asciiTheme="majorEastAsia" w:eastAsia="標楷體" w:hAnsiTheme="majorEastAsia" w:cstheme="majorEastAsia"/>
                <w:b w:val="0"/>
                <w:bCs w:val="0"/>
                <w:color w:val="000000"/>
                <w:rPrChange w:id="8609" w:author="瑋婷 徐" w:date="2025-01-06T15:34:00Z" w16du:dateUtc="2025-01-06T07:34:00Z">
                  <w:rPr>
                    <w:ins w:id="8610" w:author="瑋婷 徐" w:date="2025-01-03T16:20:00Z" w16du:dateUtc="2025-01-03T08:20:00Z"/>
                    <w:rFonts w:cs="Calibri"/>
                    <w:color w:val="000000"/>
                    <w:sz w:val="22"/>
                  </w:rPr>
                </w:rPrChange>
              </w:rPr>
              <w:pPrChange w:id="8611" w:author="瑋婷 徐" w:date="2025-01-03T16:21:00Z" w16du:dateUtc="2025-01-03T08:21:00Z">
                <w:pPr/>
              </w:pPrChange>
            </w:pPr>
            <w:ins w:id="8612" w:author="瑋婷 徐" w:date="2025-01-03T16:20:00Z" w16du:dateUtc="2025-01-03T08:20:00Z">
              <w:r w:rsidRPr="00727E7E">
                <w:rPr>
                  <w:rFonts w:asciiTheme="majorEastAsia" w:eastAsia="標楷體" w:hAnsiTheme="majorEastAsia" w:cstheme="majorEastAsia"/>
                  <w:b w:val="0"/>
                  <w:bCs w:val="0"/>
                  <w:color w:val="000000"/>
                  <w:rPrChange w:id="8613" w:author="瑋婷 徐" w:date="2025-01-06T15:34:00Z" w16du:dateUtc="2025-01-06T07:34:00Z">
                    <w:rPr>
                      <w:rFonts w:cs="Calibri"/>
                      <w:color w:val="000000"/>
                      <w:sz w:val="22"/>
                    </w:rPr>
                  </w:rPrChange>
                </w:rPr>
                <w:t>褐林</w:t>
              </w:r>
              <w:proofErr w:type="gramStart"/>
              <w:r w:rsidRPr="00727E7E">
                <w:rPr>
                  <w:rFonts w:asciiTheme="majorEastAsia" w:eastAsia="標楷體" w:hAnsiTheme="majorEastAsia" w:cstheme="majorEastAsia"/>
                  <w:b w:val="0"/>
                  <w:bCs w:val="0"/>
                  <w:color w:val="000000"/>
                  <w:rPrChange w:id="8614" w:author="瑋婷 徐" w:date="2025-01-06T15:34:00Z" w16du:dateUtc="2025-01-06T07:34:00Z">
                    <w:rPr>
                      <w:rFonts w:cs="Calibri"/>
                      <w:color w:val="000000"/>
                      <w:sz w:val="22"/>
                    </w:rPr>
                  </w:rPrChange>
                </w:rPr>
                <w:t>鴞</w:t>
              </w:r>
              <w:proofErr w:type="gramEnd"/>
              <w:r w:rsidRPr="00727E7E">
                <w:rPr>
                  <w:rFonts w:asciiTheme="majorEastAsia" w:eastAsia="標楷體" w:hAnsiTheme="majorEastAsia" w:cstheme="majorEastAsia"/>
                  <w:b w:val="0"/>
                  <w:bCs w:val="0"/>
                  <w:color w:val="000000"/>
                  <w:rPrChange w:id="8615" w:author="瑋婷 徐" w:date="2025-01-06T15:34:00Z" w16du:dateUtc="2025-01-06T07:34:00Z">
                    <w:rPr>
                      <w:rFonts w:cs="Calibri"/>
                      <w:color w:val="000000"/>
                      <w:sz w:val="22"/>
                    </w:rPr>
                  </w:rPrChange>
                </w:rPr>
                <w:t xml:space="preserve"> II</w:t>
              </w:r>
            </w:ins>
          </w:p>
        </w:tc>
        <w:tc>
          <w:tcPr>
            <w:tcW w:w="1093" w:type="pct"/>
            <w:hideMark/>
          </w:tcPr>
          <w:p w14:paraId="7ADFC35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16" w:author="瑋婷 徐" w:date="2025-01-03T16:20:00Z" w16du:dateUtc="2025-01-03T08:20:00Z"/>
                <w:rFonts w:asciiTheme="majorEastAsia" w:eastAsia="標楷體" w:hAnsiTheme="majorEastAsia" w:cstheme="majorEastAsia"/>
                <w:i/>
                <w:iCs/>
                <w:color w:val="000000"/>
                <w:rPrChange w:id="8617" w:author="瑋婷 徐" w:date="2025-01-06T15:34:00Z" w16du:dateUtc="2025-01-06T07:34:00Z">
                  <w:rPr>
                    <w:ins w:id="8618" w:author="瑋婷 徐" w:date="2025-01-03T16:20:00Z" w16du:dateUtc="2025-01-03T08:20:00Z"/>
                    <w:rFonts w:cs="Calibri"/>
                    <w:i/>
                    <w:iCs/>
                    <w:color w:val="000000"/>
                    <w:sz w:val="22"/>
                  </w:rPr>
                </w:rPrChange>
              </w:rPr>
              <w:pPrChange w:id="86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20" w:author="瑋婷 徐" w:date="2025-01-03T16:20:00Z" w16du:dateUtc="2025-01-03T08:20:00Z">
              <w:r w:rsidRPr="00727E7E">
                <w:rPr>
                  <w:rFonts w:asciiTheme="majorEastAsia" w:eastAsia="標楷體" w:hAnsiTheme="majorEastAsia" w:cstheme="majorEastAsia"/>
                  <w:i/>
                  <w:iCs/>
                  <w:color w:val="000000"/>
                  <w:rPrChange w:id="8621" w:author="瑋婷 徐" w:date="2025-01-06T15:34:00Z" w16du:dateUtc="2025-01-06T07:34:00Z">
                    <w:rPr>
                      <w:rFonts w:cs="Calibri"/>
                      <w:i/>
                      <w:iCs/>
                      <w:color w:val="000000"/>
                      <w:sz w:val="22"/>
                    </w:rPr>
                  </w:rPrChange>
                </w:rPr>
                <w:t>Strix leptogrammica</w:t>
              </w:r>
            </w:ins>
          </w:p>
        </w:tc>
        <w:tc>
          <w:tcPr>
            <w:tcW w:w="134" w:type="pct"/>
            <w:noWrap/>
            <w:hideMark/>
          </w:tcPr>
          <w:p w14:paraId="75560A2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22" w:author="瑋婷 徐" w:date="2025-01-03T16:20:00Z" w16du:dateUtc="2025-01-03T08:20:00Z"/>
                <w:rFonts w:asciiTheme="majorEastAsia" w:eastAsia="標楷體" w:hAnsiTheme="majorEastAsia" w:cstheme="majorEastAsia"/>
                <w:i/>
                <w:iCs/>
                <w:color w:val="000000"/>
                <w:rPrChange w:id="8623" w:author="瑋婷 徐" w:date="2025-01-06T15:34:00Z" w16du:dateUtc="2025-01-06T07:34:00Z">
                  <w:rPr>
                    <w:ins w:id="8624" w:author="瑋婷 徐" w:date="2025-01-03T16:20:00Z" w16du:dateUtc="2025-01-03T08:20:00Z"/>
                    <w:rFonts w:cs="Calibri"/>
                    <w:i/>
                    <w:iCs/>
                    <w:color w:val="000000"/>
                    <w:sz w:val="22"/>
                  </w:rPr>
                </w:rPrChange>
              </w:rPr>
              <w:pPrChange w:id="86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0D0EF9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26" w:author="瑋婷 徐" w:date="2025-01-03T16:20:00Z" w16du:dateUtc="2025-01-03T08:20:00Z"/>
                <w:rFonts w:asciiTheme="majorEastAsia" w:eastAsia="標楷體" w:hAnsiTheme="majorEastAsia" w:cstheme="majorEastAsia"/>
                <w:rPrChange w:id="8627" w:author="瑋婷 徐" w:date="2025-01-06T15:34:00Z" w16du:dateUtc="2025-01-06T07:34:00Z">
                  <w:rPr>
                    <w:ins w:id="8628" w:author="瑋婷 徐" w:date="2025-01-03T16:20:00Z" w16du:dateUtc="2025-01-03T08:20:00Z"/>
                    <w:rFonts w:ascii="Times New Roman" w:eastAsia="Times New Roman" w:hAnsi="Times New Roman" w:cs="Times New Roman"/>
                    <w:sz w:val="20"/>
                    <w:szCs w:val="20"/>
                  </w:rPr>
                </w:rPrChange>
              </w:rPr>
              <w:pPrChange w:id="86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A8315F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30" w:author="瑋婷 徐" w:date="2025-01-03T16:20:00Z" w16du:dateUtc="2025-01-03T08:20:00Z"/>
                <w:rFonts w:asciiTheme="majorEastAsia" w:eastAsia="標楷體" w:hAnsiTheme="majorEastAsia" w:cstheme="majorEastAsia"/>
                <w:rPrChange w:id="8631" w:author="瑋婷 徐" w:date="2025-01-06T15:34:00Z" w16du:dateUtc="2025-01-06T07:34:00Z">
                  <w:rPr>
                    <w:ins w:id="8632" w:author="瑋婷 徐" w:date="2025-01-03T16:20:00Z" w16du:dateUtc="2025-01-03T08:20:00Z"/>
                    <w:rFonts w:ascii="Times New Roman" w:eastAsia="Times New Roman" w:hAnsi="Times New Roman" w:cs="Times New Roman"/>
                    <w:sz w:val="20"/>
                    <w:szCs w:val="20"/>
                  </w:rPr>
                </w:rPrChange>
              </w:rPr>
              <w:pPrChange w:id="86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1EF915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34" w:author="瑋婷 徐" w:date="2025-01-03T16:20:00Z" w16du:dateUtc="2025-01-03T08:20:00Z"/>
                <w:rFonts w:asciiTheme="majorEastAsia" w:eastAsia="標楷體" w:hAnsiTheme="majorEastAsia" w:cstheme="majorEastAsia"/>
                <w:rPrChange w:id="8635" w:author="瑋婷 徐" w:date="2025-01-06T15:34:00Z" w16du:dateUtc="2025-01-06T07:34:00Z">
                  <w:rPr>
                    <w:ins w:id="8636" w:author="瑋婷 徐" w:date="2025-01-03T16:20:00Z" w16du:dateUtc="2025-01-03T08:20:00Z"/>
                    <w:rFonts w:ascii="Times New Roman" w:eastAsia="Times New Roman" w:hAnsi="Times New Roman" w:cs="Times New Roman"/>
                    <w:sz w:val="20"/>
                    <w:szCs w:val="20"/>
                  </w:rPr>
                </w:rPrChange>
              </w:rPr>
              <w:pPrChange w:id="86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EA749F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38" w:author="瑋婷 徐" w:date="2025-01-03T16:20:00Z" w16du:dateUtc="2025-01-03T08:20:00Z"/>
                <w:rFonts w:asciiTheme="majorEastAsia" w:eastAsia="標楷體" w:hAnsiTheme="majorEastAsia" w:cstheme="majorEastAsia"/>
                <w:rPrChange w:id="8639" w:author="瑋婷 徐" w:date="2025-01-06T15:34:00Z" w16du:dateUtc="2025-01-06T07:34:00Z">
                  <w:rPr>
                    <w:ins w:id="8640" w:author="瑋婷 徐" w:date="2025-01-03T16:20:00Z" w16du:dateUtc="2025-01-03T08:20:00Z"/>
                    <w:rFonts w:ascii="Times New Roman" w:eastAsia="Times New Roman" w:hAnsi="Times New Roman" w:cs="Times New Roman"/>
                    <w:sz w:val="20"/>
                    <w:szCs w:val="20"/>
                  </w:rPr>
                </w:rPrChange>
              </w:rPr>
              <w:pPrChange w:id="86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2CC50C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42" w:author="瑋婷 徐" w:date="2025-01-03T16:20:00Z" w16du:dateUtc="2025-01-03T08:20:00Z"/>
                <w:rFonts w:asciiTheme="majorEastAsia" w:eastAsia="標楷體" w:hAnsiTheme="majorEastAsia" w:cstheme="majorEastAsia"/>
                <w:rPrChange w:id="8643" w:author="瑋婷 徐" w:date="2025-01-06T15:34:00Z" w16du:dateUtc="2025-01-06T07:34:00Z">
                  <w:rPr>
                    <w:ins w:id="8644" w:author="瑋婷 徐" w:date="2025-01-03T16:20:00Z" w16du:dateUtc="2025-01-03T08:20:00Z"/>
                    <w:rFonts w:ascii="Times New Roman" w:eastAsia="Times New Roman" w:hAnsi="Times New Roman" w:cs="Times New Roman"/>
                    <w:sz w:val="20"/>
                    <w:szCs w:val="20"/>
                  </w:rPr>
                </w:rPrChange>
              </w:rPr>
              <w:pPrChange w:id="86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2B0912BD"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646" w:author="瑋婷 徐" w:date="2025-01-03T16:33:00Z" w16du:dateUtc="2025-01-03T08:33:00Z"/>
                <w:rFonts w:asciiTheme="majorEastAsia" w:eastAsia="標楷體" w:hAnsiTheme="majorEastAsia" w:cstheme="majorEastAsia"/>
              </w:rPr>
            </w:pPr>
          </w:p>
        </w:tc>
        <w:tc>
          <w:tcPr>
            <w:tcW w:w="134" w:type="pct"/>
            <w:noWrap/>
            <w:hideMark/>
          </w:tcPr>
          <w:p w14:paraId="4343E545" w14:textId="0F7588AD"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47" w:author="瑋婷 徐" w:date="2025-01-03T16:20:00Z" w16du:dateUtc="2025-01-03T08:20:00Z"/>
                <w:rFonts w:asciiTheme="majorEastAsia" w:eastAsia="標楷體" w:hAnsiTheme="majorEastAsia" w:cstheme="majorEastAsia"/>
                <w:rPrChange w:id="8648" w:author="瑋婷 徐" w:date="2025-01-06T15:34:00Z" w16du:dateUtc="2025-01-06T07:34:00Z">
                  <w:rPr>
                    <w:ins w:id="8649" w:author="瑋婷 徐" w:date="2025-01-03T16:20:00Z" w16du:dateUtc="2025-01-03T08:20:00Z"/>
                    <w:rFonts w:ascii="Times New Roman" w:eastAsia="Times New Roman" w:hAnsi="Times New Roman" w:cs="Times New Roman"/>
                    <w:sz w:val="20"/>
                    <w:szCs w:val="20"/>
                  </w:rPr>
                </w:rPrChange>
              </w:rPr>
              <w:pPrChange w:id="86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EBF4F0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51" w:author="瑋婷 徐" w:date="2025-01-03T16:20:00Z" w16du:dateUtc="2025-01-03T08:20:00Z"/>
                <w:rFonts w:asciiTheme="majorEastAsia" w:eastAsia="標楷體" w:hAnsiTheme="majorEastAsia" w:cstheme="majorEastAsia"/>
                <w:rPrChange w:id="8652" w:author="瑋婷 徐" w:date="2025-01-06T15:34:00Z" w16du:dateUtc="2025-01-06T07:34:00Z">
                  <w:rPr>
                    <w:ins w:id="8653" w:author="瑋婷 徐" w:date="2025-01-03T16:20:00Z" w16du:dateUtc="2025-01-03T08:20:00Z"/>
                    <w:rFonts w:ascii="Times New Roman" w:eastAsia="Times New Roman" w:hAnsi="Times New Roman" w:cs="Times New Roman"/>
                    <w:sz w:val="20"/>
                    <w:szCs w:val="20"/>
                  </w:rPr>
                </w:rPrChange>
              </w:rPr>
              <w:pPrChange w:id="86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C47738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55" w:author="瑋婷 徐" w:date="2025-01-03T16:20:00Z" w16du:dateUtc="2025-01-03T08:20:00Z"/>
                <w:rFonts w:asciiTheme="majorEastAsia" w:eastAsia="標楷體" w:hAnsiTheme="majorEastAsia" w:cstheme="majorEastAsia"/>
                <w:rPrChange w:id="8656" w:author="瑋婷 徐" w:date="2025-01-06T15:34:00Z" w16du:dateUtc="2025-01-06T07:34:00Z">
                  <w:rPr>
                    <w:ins w:id="8657" w:author="瑋婷 徐" w:date="2025-01-03T16:20:00Z" w16du:dateUtc="2025-01-03T08:20:00Z"/>
                    <w:rFonts w:ascii="Times New Roman" w:eastAsia="Times New Roman" w:hAnsi="Times New Roman" w:cs="Times New Roman"/>
                    <w:sz w:val="20"/>
                    <w:szCs w:val="20"/>
                  </w:rPr>
                </w:rPrChange>
              </w:rPr>
              <w:pPrChange w:id="86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C28779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59" w:author="瑋婷 徐" w:date="2025-01-03T16:20:00Z" w16du:dateUtc="2025-01-03T08:20:00Z"/>
                <w:rFonts w:asciiTheme="majorEastAsia" w:eastAsia="標楷體" w:hAnsiTheme="majorEastAsia" w:cstheme="majorEastAsia"/>
                <w:rPrChange w:id="8660" w:author="瑋婷 徐" w:date="2025-01-06T15:34:00Z" w16du:dateUtc="2025-01-06T07:34:00Z">
                  <w:rPr>
                    <w:ins w:id="8661" w:author="瑋婷 徐" w:date="2025-01-03T16:20:00Z" w16du:dateUtc="2025-01-03T08:20:00Z"/>
                    <w:rFonts w:ascii="Times New Roman" w:eastAsia="Times New Roman" w:hAnsi="Times New Roman" w:cs="Times New Roman"/>
                    <w:sz w:val="20"/>
                    <w:szCs w:val="20"/>
                  </w:rPr>
                </w:rPrChange>
              </w:rPr>
              <w:pPrChange w:id="86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3CC70D38"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663" w:author="瑋婷 徐" w:date="2025-01-03T16:33:00Z" w16du:dateUtc="2025-01-03T08:33:00Z"/>
                <w:rFonts w:asciiTheme="majorEastAsia" w:eastAsia="標楷體" w:hAnsiTheme="majorEastAsia" w:cstheme="majorEastAsia"/>
              </w:rPr>
            </w:pPr>
          </w:p>
        </w:tc>
        <w:tc>
          <w:tcPr>
            <w:tcW w:w="182" w:type="pct"/>
            <w:noWrap/>
            <w:hideMark/>
          </w:tcPr>
          <w:p w14:paraId="47807209" w14:textId="43E17EB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64" w:author="瑋婷 徐" w:date="2025-01-03T16:20:00Z" w16du:dateUtc="2025-01-03T08:20:00Z"/>
                <w:rFonts w:asciiTheme="majorEastAsia" w:eastAsia="標楷體" w:hAnsiTheme="majorEastAsia" w:cstheme="majorEastAsia"/>
                <w:rPrChange w:id="8665" w:author="瑋婷 徐" w:date="2025-01-06T15:34:00Z" w16du:dateUtc="2025-01-06T07:34:00Z">
                  <w:rPr>
                    <w:ins w:id="8666" w:author="瑋婷 徐" w:date="2025-01-03T16:20:00Z" w16du:dateUtc="2025-01-03T08:20:00Z"/>
                    <w:rFonts w:ascii="Times New Roman" w:eastAsia="Times New Roman" w:hAnsi="Times New Roman" w:cs="Times New Roman"/>
                    <w:sz w:val="20"/>
                    <w:szCs w:val="20"/>
                  </w:rPr>
                </w:rPrChange>
              </w:rPr>
              <w:pPrChange w:id="86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5A3941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68" w:author="瑋婷 徐" w:date="2025-01-03T16:20:00Z" w16du:dateUtc="2025-01-03T08:20:00Z"/>
                <w:rFonts w:asciiTheme="majorEastAsia" w:eastAsia="標楷體" w:hAnsiTheme="majorEastAsia" w:cstheme="majorEastAsia"/>
                <w:rPrChange w:id="8669" w:author="瑋婷 徐" w:date="2025-01-06T15:34:00Z" w16du:dateUtc="2025-01-06T07:34:00Z">
                  <w:rPr>
                    <w:ins w:id="8670" w:author="瑋婷 徐" w:date="2025-01-03T16:20:00Z" w16du:dateUtc="2025-01-03T08:20:00Z"/>
                    <w:rFonts w:ascii="Times New Roman" w:eastAsia="Times New Roman" w:hAnsi="Times New Roman" w:cs="Times New Roman"/>
                    <w:sz w:val="20"/>
                    <w:szCs w:val="20"/>
                  </w:rPr>
                </w:rPrChange>
              </w:rPr>
              <w:pPrChange w:id="86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F761C5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72" w:author="瑋婷 徐" w:date="2025-01-03T16:20:00Z" w16du:dateUtc="2025-01-03T08:20:00Z"/>
                <w:rFonts w:asciiTheme="majorEastAsia" w:eastAsia="標楷體" w:hAnsiTheme="majorEastAsia" w:cstheme="majorEastAsia"/>
                <w:rPrChange w:id="8673" w:author="瑋婷 徐" w:date="2025-01-06T15:34:00Z" w16du:dateUtc="2025-01-06T07:34:00Z">
                  <w:rPr>
                    <w:ins w:id="8674" w:author="瑋婷 徐" w:date="2025-01-03T16:20:00Z" w16du:dateUtc="2025-01-03T08:20:00Z"/>
                    <w:rFonts w:ascii="Times New Roman" w:eastAsia="Times New Roman" w:hAnsi="Times New Roman" w:cs="Times New Roman"/>
                    <w:sz w:val="20"/>
                    <w:szCs w:val="20"/>
                  </w:rPr>
                </w:rPrChange>
              </w:rPr>
              <w:pPrChange w:id="86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12AF0F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76" w:author="瑋婷 徐" w:date="2025-01-03T16:20:00Z" w16du:dateUtc="2025-01-03T08:20:00Z"/>
                <w:rFonts w:asciiTheme="majorEastAsia" w:eastAsia="標楷體" w:hAnsiTheme="majorEastAsia" w:cstheme="majorEastAsia"/>
                <w:rPrChange w:id="8677" w:author="瑋婷 徐" w:date="2025-01-06T15:34:00Z" w16du:dateUtc="2025-01-06T07:34:00Z">
                  <w:rPr>
                    <w:ins w:id="8678" w:author="瑋婷 徐" w:date="2025-01-03T16:20:00Z" w16du:dateUtc="2025-01-03T08:20:00Z"/>
                    <w:rFonts w:ascii="Times New Roman" w:eastAsia="Times New Roman" w:hAnsi="Times New Roman" w:cs="Times New Roman"/>
                    <w:sz w:val="20"/>
                    <w:szCs w:val="20"/>
                  </w:rPr>
                </w:rPrChange>
              </w:rPr>
              <w:pPrChange w:id="86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76B94D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80" w:author="瑋婷 徐" w:date="2025-01-03T16:20:00Z" w16du:dateUtc="2025-01-03T08:20:00Z"/>
                <w:rFonts w:asciiTheme="majorEastAsia" w:eastAsia="標楷體" w:hAnsiTheme="majorEastAsia" w:cstheme="majorEastAsia"/>
                <w:rPrChange w:id="8681" w:author="瑋婷 徐" w:date="2025-01-06T15:34:00Z" w16du:dateUtc="2025-01-06T07:34:00Z">
                  <w:rPr>
                    <w:ins w:id="8682" w:author="瑋婷 徐" w:date="2025-01-03T16:20:00Z" w16du:dateUtc="2025-01-03T08:20:00Z"/>
                    <w:rFonts w:ascii="Times New Roman" w:eastAsia="Times New Roman" w:hAnsi="Times New Roman" w:cs="Times New Roman"/>
                    <w:sz w:val="20"/>
                    <w:szCs w:val="20"/>
                  </w:rPr>
                </w:rPrChange>
              </w:rPr>
              <w:pPrChange w:id="86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538E24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84" w:author="瑋婷 徐" w:date="2025-01-03T16:20:00Z" w16du:dateUtc="2025-01-03T08:20:00Z"/>
                <w:rFonts w:asciiTheme="majorEastAsia" w:eastAsia="標楷體" w:hAnsiTheme="majorEastAsia" w:cstheme="majorEastAsia"/>
                <w:rPrChange w:id="8685" w:author="瑋婷 徐" w:date="2025-01-06T15:34:00Z" w16du:dateUtc="2025-01-06T07:34:00Z">
                  <w:rPr>
                    <w:ins w:id="8686" w:author="瑋婷 徐" w:date="2025-01-03T16:20:00Z" w16du:dateUtc="2025-01-03T08:20:00Z"/>
                    <w:rFonts w:ascii="Times New Roman" w:eastAsia="Times New Roman" w:hAnsi="Times New Roman" w:cs="Times New Roman"/>
                    <w:sz w:val="20"/>
                    <w:szCs w:val="20"/>
                  </w:rPr>
                </w:rPrChange>
              </w:rPr>
              <w:pPrChange w:id="86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24D9B2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88" w:author="瑋婷 徐" w:date="2025-01-03T16:20:00Z" w16du:dateUtc="2025-01-03T08:20:00Z"/>
                <w:rFonts w:asciiTheme="majorEastAsia" w:eastAsia="標楷體" w:hAnsiTheme="majorEastAsia" w:cstheme="majorEastAsia"/>
                <w:rPrChange w:id="8689" w:author="瑋婷 徐" w:date="2025-01-06T15:34:00Z" w16du:dateUtc="2025-01-06T07:34:00Z">
                  <w:rPr>
                    <w:ins w:id="8690" w:author="瑋婷 徐" w:date="2025-01-03T16:20:00Z" w16du:dateUtc="2025-01-03T08:20:00Z"/>
                    <w:rFonts w:ascii="Times New Roman" w:eastAsia="Times New Roman" w:hAnsi="Times New Roman" w:cs="Times New Roman"/>
                    <w:sz w:val="20"/>
                    <w:szCs w:val="20"/>
                  </w:rPr>
                </w:rPrChange>
              </w:rPr>
              <w:pPrChange w:id="86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6460D7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92" w:author="瑋婷 徐" w:date="2025-01-03T16:20:00Z" w16du:dateUtc="2025-01-03T08:20:00Z"/>
                <w:rFonts w:asciiTheme="majorEastAsia" w:eastAsia="標楷體" w:hAnsiTheme="majorEastAsia" w:cstheme="majorEastAsia"/>
                <w:rPrChange w:id="8693" w:author="瑋婷 徐" w:date="2025-01-06T15:34:00Z" w16du:dateUtc="2025-01-06T07:34:00Z">
                  <w:rPr>
                    <w:ins w:id="8694" w:author="瑋婷 徐" w:date="2025-01-03T16:20:00Z" w16du:dateUtc="2025-01-03T08:20:00Z"/>
                    <w:rFonts w:ascii="Times New Roman" w:eastAsia="Times New Roman" w:hAnsi="Times New Roman" w:cs="Times New Roman"/>
                    <w:sz w:val="20"/>
                    <w:szCs w:val="20"/>
                  </w:rPr>
                </w:rPrChange>
              </w:rPr>
              <w:pPrChange w:id="86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727E7E" w14:paraId="18D77CF0" w14:textId="77777777" w:rsidTr="00B436F0">
        <w:trPr>
          <w:trHeight w:val="300"/>
          <w:ins w:id="8696"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DB07B4B" w14:textId="77777777" w:rsidR="00DA433E" w:rsidRPr="00727E7E" w:rsidRDefault="00DA433E">
            <w:pPr>
              <w:spacing w:line="360" w:lineRule="auto"/>
              <w:jc w:val="both"/>
              <w:rPr>
                <w:ins w:id="8697" w:author="瑋婷 徐" w:date="2025-01-03T16:20:00Z" w16du:dateUtc="2025-01-03T08:20:00Z"/>
                <w:rFonts w:asciiTheme="majorEastAsia" w:eastAsia="標楷體" w:hAnsiTheme="majorEastAsia" w:cstheme="majorEastAsia"/>
                <w:b w:val="0"/>
                <w:bCs w:val="0"/>
                <w:color w:val="000000"/>
                <w:rPrChange w:id="8698" w:author="瑋婷 徐" w:date="2025-01-06T15:34:00Z" w16du:dateUtc="2025-01-06T07:34:00Z">
                  <w:rPr>
                    <w:ins w:id="8699" w:author="瑋婷 徐" w:date="2025-01-03T16:20:00Z" w16du:dateUtc="2025-01-03T08:20:00Z"/>
                    <w:rFonts w:cs="Calibri"/>
                    <w:color w:val="000000"/>
                    <w:sz w:val="22"/>
                  </w:rPr>
                </w:rPrChange>
              </w:rPr>
              <w:pPrChange w:id="8700" w:author="瑋婷 徐" w:date="2025-01-03T16:21:00Z" w16du:dateUtc="2025-01-03T08:21:00Z">
                <w:pPr/>
              </w:pPrChange>
            </w:pPr>
            <w:ins w:id="8701" w:author="瑋婷 徐" w:date="2025-01-03T16:20:00Z" w16du:dateUtc="2025-01-03T08:20:00Z">
              <w:r w:rsidRPr="00727E7E">
                <w:rPr>
                  <w:rFonts w:asciiTheme="majorEastAsia" w:eastAsia="標楷體" w:hAnsiTheme="majorEastAsia" w:cstheme="majorEastAsia"/>
                  <w:b w:val="0"/>
                  <w:bCs w:val="0"/>
                  <w:color w:val="000000"/>
                  <w:rPrChange w:id="8702" w:author="瑋婷 徐" w:date="2025-01-06T15:34:00Z" w16du:dateUtc="2025-01-06T07:34:00Z">
                    <w:rPr>
                      <w:rFonts w:cs="Calibri"/>
                      <w:color w:val="000000"/>
                      <w:sz w:val="22"/>
                    </w:rPr>
                  </w:rPrChange>
                </w:rPr>
                <w:t>翠鳥</w:t>
              </w:r>
              <w:r w:rsidRPr="00727E7E">
                <w:rPr>
                  <w:rFonts w:asciiTheme="majorEastAsia" w:eastAsia="標楷體" w:hAnsiTheme="majorEastAsia" w:cstheme="majorEastAsia"/>
                  <w:b w:val="0"/>
                  <w:bCs w:val="0"/>
                  <w:color w:val="000000"/>
                  <w:rPrChange w:id="8703" w:author="瑋婷 徐" w:date="2025-01-06T15:34:00Z" w16du:dateUtc="2025-01-06T07:34:00Z">
                    <w:rPr>
                      <w:rFonts w:cs="Calibri"/>
                      <w:color w:val="000000"/>
                      <w:sz w:val="22"/>
                    </w:rPr>
                  </w:rPrChange>
                </w:rPr>
                <w:t xml:space="preserve"> </w:t>
              </w:r>
            </w:ins>
          </w:p>
        </w:tc>
        <w:tc>
          <w:tcPr>
            <w:tcW w:w="1093" w:type="pct"/>
            <w:hideMark/>
          </w:tcPr>
          <w:p w14:paraId="3676D24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04" w:author="瑋婷 徐" w:date="2025-01-03T16:20:00Z" w16du:dateUtc="2025-01-03T08:20:00Z"/>
                <w:rFonts w:asciiTheme="majorEastAsia" w:eastAsia="標楷體" w:hAnsiTheme="majorEastAsia" w:cstheme="majorEastAsia"/>
                <w:i/>
                <w:iCs/>
                <w:color w:val="000000"/>
                <w:rPrChange w:id="8705" w:author="瑋婷 徐" w:date="2025-01-06T15:34:00Z" w16du:dateUtc="2025-01-06T07:34:00Z">
                  <w:rPr>
                    <w:ins w:id="8706" w:author="瑋婷 徐" w:date="2025-01-03T16:20:00Z" w16du:dateUtc="2025-01-03T08:20:00Z"/>
                    <w:rFonts w:cs="Calibri"/>
                    <w:i/>
                    <w:iCs/>
                    <w:color w:val="000000"/>
                    <w:sz w:val="22"/>
                  </w:rPr>
                </w:rPrChange>
              </w:rPr>
              <w:pPrChange w:id="87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08" w:author="瑋婷 徐" w:date="2025-01-03T16:20:00Z" w16du:dateUtc="2025-01-03T08:20:00Z">
              <w:r w:rsidRPr="00727E7E">
                <w:rPr>
                  <w:rFonts w:asciiTheme="majorEastAsia" w:eastAsia="標楷體" w:hAnsiTheme="majorEastAsia" w:cstheme="majorEastAsia"/>
                  <w:i/>
                  <w:iCs/>
                  <w:color w:val="000000"/>
                  <w:rPrChange w:id="8709" w:author="瑋婷 徐" w:date="2025-01-06T15:34:00Z" w16du:dateUtc="2025-01-06T07:34:00Z">
                    <w:rPr>
                      <w:rFonts w:cs="Calibri"/>
                      <w:i/>
                      <w:iCs/>
                      <w:color w:val="000000"/>
                      <w:sz w:val="22"/>
                    </w:rPr>
                  </w:rPrChange>
                </w:rPr>
                <w:t>Alcedo atthis</w:t>
              </w:r>
            </w:ins>
          </w:p>
        </w:tc>
        <w:tc>
          <w:tcPr>
            <w:tcW w:w="134" w:type="pct"/>
            <w:noWrap/>
            <w:hideMark/>
          </w:tcPr>
          <w:p w14:paraId="076E969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10" w:author="瑋婷 徐" w:date="2025-01-03T16:20:00Z" w16du:dateUtc="2025-01-03T08:20:00Z"/>
                <w:rFonts w:asciiTheme="majorEastAsia" w:eastAsia="標楷體" w:hAnsiTheme="majorEastAsia" w:cstheme="majorEastAsia"/>
                <w:i/>
                <w:iCs/>
                <w:color w:val="000000"/>
                <w:rPrChange w:id="8711" w:author="瑋婷 徐" w:date="2025-01-06T15:34:00Z" w16du:dateUtc="2025-01-06T07:34:00Z">
                  <w:rPr>
                    <w:ins w:id="8712" w:author="瑋婷 徐" w:date="2025-01-03T16:20:00Z" w16du:dateUtc="2025-01-03T08:20:00Z"/>
                    <w:rFonts w:cs="Calibri"/>
                    <w:i/>
                    <w:iCs/>
                    <w:color w:val="000000"/>
                    <w:sz w:val="22"/>
                  </w:rPr>
                </w:rPrChange>
              </w:rPr>
              <w:pPrChange w:id="87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893BE5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14" w:author="瑋婷 徐" w:date="2025-01-03T16:20:00Z" w16du:dateUtc="2025-01-03T08:20:00Z"/>
                <w:rFonts w:asciiTheme="majorEastAsia" w:eastAsia="標楷體" w:hAnsiTheme="majorEastAsia" w:cstheme="majorEastAsia"/>
                <w:color w:val="000000"/>
                <w:rPrChange w:id="8715" w:author="瑋婷 徐" w:date="2025-01-06T15:34:00Z" w16du:dateUtc="2025-01-06T07:34:00Z">
                  <w:rPr>
                    <w:ins w:id="8716" w:author="瑋婷 徐" w:date="2025-01-03T16:20:00Z" w16du:dateUtc="2025-01-03T08:20:00Z"/>
                    <w:rFonts w:cs="Calibri"/>
                    <w:color w:val="000000"/>
                    <w:sz w:val="22"/>
                  </w:rPr>
                </w:rPrChange>
              </w:rPr>
              <w:pPrChange w:id="87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18" w:author="瑋婷 徐" w:date="2025-01-03T16:20:00Z" w16du:dateUtc="2025-01-03T08:20:00Z">
              <w:r w:rsidRPr="00727E7E">
                <w:rPr>
                  <w:rFonts w:asciiTheme="majorEastAsia" w:eastAsia="標楷體" w:hAnsiTheme="majorEastAsia" w:cstheme="majorEastAsia"/>
                  <w:color w:val="000000"/>
                  <w:rPrChange w:id="8719" w:author="瑋婷 徐" w:date="2025-01-06T15:34:00Z" w16du:dateUtc="2025-01-06T07:34:00Z">
                    <w:rPr>
                      <w:rFonts w:cs="Calibri"/>
                      <w:color w:val="000000"/>
                      <w:sz w:val="22"/>
                    </w:rPr>
                  </w:rPrChange>
                </w:rPr>
                <w:t>*</w:t>
              </w:r>
            </w:ins>
          </w:p>
        </w:tc>
        <w:tc>
          <w:tcPr>
            <w:tcW w:w="134" w:type="pct"/>
            <w:noWrap/>
            <w:hideMark/>
          </w:tcPr>
          <w:p w14:paraId="16F95B1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20" w:author="瑋婷 徐" w:date="2025-01-03T16:20:00Z" w16du:dateUtc="2025-01-03T08:20:00Z"/>
                <w:rFonts w:asciiTheme="majorEastAsia" w:eastAsia="標楷體" w:hAnsiTheme="majorEastAsia" w:cstheme="majorEastAsia"/>
                <w:color w:val="000000"/>
                <w:rPrChange w:id="8721" w:author="瑋婷 徐" w:date="2025-01-06T15:34:00Z" w16du:dateUtc="2025-01-06T07:34:00Z">
                  <w:rPr>
                    <w:ins w:id="8722" w:author="瑋婷 徐" w:date="2025-01-03T16:20:00Z" w16du:dateUtc="2025-01-03T08:20:00Z"/>
                    <w:rFonts w:cs="Calibri"/>
                    <w:color w:val="000000"/>
                    <w:sz w:val="22"/>
                  </w:rPr>
                </w:rPrChange>
              </w:rPr>
              <w:pPrChange w:id="87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24" w:author="瑋婷 徐" w:date="2025-01-03T16:20:00Z" w16du:dateUtc="2025-01-03T08:20:00Z">
              <w:r w:rsidRPr="00727E7E">
                <w:rPr>
                  <w:rFonts w:asciiTheme="majorEastAsia" w:eastAsia="標楷體" w:hAnsiTheme="majorEastAsia" w:cstheme="majorEastAsia"/>
                  <w:color w:val="000000"/>
                  <w:rPrChange w:id="8725" w:author="瑋婷 徐" w:date="2025-01-06T15:34:00Z" w16du:dateUtc="2025-01-06T07:34:00Z">
                    <w:rPr>
                      <w:rFonts w:cs="Calibri"/>
                      <w:color w:val="000000"/>
                      <w:sz w:val="22"/>
                    </w:rPr>
                  </w:rPrChange>
                </w:rPr>
                <w:t>*</w:t>
              </w:r>
            </w:ins>
          </w:p>
        </w:tc>
        <w:tc>
          <w:tcPr>
            <w:tcW w:w="134" w:type="pct"/>
            <w:noWrap/>
            <w:hideMark/>
          </w:tcPr>
          <w:p w14:paraId="772801C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26" w:author="瑋婷 徐" w:date="2025-01-03T16:20:00Z" w16du:dateUtc="2025-01-03T08:20:00Z"/>
                <w:rFonts w:asciiTheme="majorEastAsia" w:eastAsia="標楷體" w:hAnsiTheme="majorEastAsia" w:cstheme="majorEastAsia"/>
                <w:color w:val="000000"/>
                <w:rPrChange w:id="8727" w:author="瑋婷 徐" w:date="2025-01-06T15:34:00Z" w16du:dateUtc="2025-01-06T07:34:00Z">
                  <w:rPr>
                    <w:ins w:id="8728" w:author="瑋婷 徐" w:date="2025-01-03T16:20:00Z" w16du:dateUtc="2025-01-03T08:20:00Z"/>
                    <w:rFonts w:cs="Calibri"/>
                    <w:color w:val="000000"/>
                    <w:sz w:val="22"/>
                  </w:rPr>
                </w:rPrChange>
              </w:rPr>
              <w:pPrChange w:id="87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30" w:author="瑋婷 徐" w:date="2025-01-03T16:20:00Z" w16du:dateUtc="2025-01-03T08:20:00Z">
              <w:r w:rsidRPr="00727E7E">
                <w:rPr>
                  <w:rFonts w:asciiTheme="majorEastAsia" w:eastAsia="標楷體" w:hAnsiTheme="majorEastAsia" w:cstheme="majorEastAsia"/>
                  <w:color w:val="000000"/>
                  <w:rPrChange w:id="8731" w:author="瑋婷 徐" w:date="2025-01-06T15:34:00Z" w16du:dateUtc="2025-01-06T07:34:00Z">
                    <w:rPr>
                      <w:rFonts w:cs="Calibri"/>
                      <w:color w:val="000000"/>
                      <w:sz w:val="22"/>
                    </w:rPr>
                  </w:rPrChange>
                </w:rPr>
                <w:t>*</w:t>
              </w:r>
            </w:ins>
          </w:p>
        </w:tc>
        <w:tc>
          <w:tcPr>
            <w:tcW w:w="134" w:type="pct"/>
            <w:noWrap/>
            <w:hideMark/>
          </w:tcPr>
          <w:p w14:paraId="54DA191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32" w:author="瑋婷 徐" w:date="2025-01-03T16:20:00Z" w16du:dateUtc="2025-01-03T08:20:00Z"/>
                <w:rFonts w:asciiTheme="majorEastAsia" w:eastAsia="標楷體" w:hAnsiTheme="majorEastAsia" w:cstheme="majorEastAsia"/>
                <w:color w:val="000000"/>
                <w:rPrChange w:id="8733" w:author="瑋婷 徐" w:date="2025-01-06T15:34:00Z" w16du:dateUtc="2025-01-06T07:34:00Z">
                  <w:rPr>
                    <w:ins w:id="8734" w:author="瑋婷 徐" w:date="2025-01-03T16:20:00Z" w16du:dateUtc="2025-01-03T08:20:00Z"/>
                    <w:rFonts w:cs="Calibri"/>
                    <w:color w:val="000000"/>
                    <w:sz w:val="22"/>
                  </w:rPr>
                </w:rPrChange>
              </w:rPr>
              <w:pPrChange w:id="87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E0299A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36" w:author="瑋婷 徐" w:date="2025-01-03T16:20:00Z" w16du:dateUtc="2025-01-03T08:20:00Z"/>
                <w:rFonts w:asciiTheme="majorEastAsia" w:eastAsia="標楷體" w:hAnsiTheme="majorEastAsia" w:cstheme="majorEastAsia"/>
                <w:rPrChange w:id="8737" w:author="瑋婷 徐" w:date="2025-01-06T15:34:00Z" w16du:dateUtc="2025-01-06T07:34:00Z">
                  <w:rPr>
                    <w:ins w:id="8738" w:author="瑋婷 徐" w:date="2025-01-03T16:20:00Z" w16du:dateUtc="2025-01-03T08:20:00Z"/>
                    <w:rFonts w:ascii="Times New Roman" w:eastAsia="Times New Roman" w:hAnsi="Times New Roman" w:cs="Times New Roman"/>
                    <w:sz w:val="20"/>
                    <w:szCs w:val="20"/>
                  </w:rPr>
                </w:rPrChange>
              </w:rPr>
              <w:pPrChange w:id="87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039DBD9"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740" w:author="瑋婷 徐" w:date="2025-01-03T16:33:00Z" w16du:dateUtc="2025-01-03T08:33:00Z"/>
                <w:rFonts w:asciiTheme="majorEastAsia" w:eastAsia="標楷體" w:hAnsiTheme="majorEastAsia" w:cstheme="majorEastAsia"/>
              </w:rPr>
            </w:pPr>
          </w:p>
        </w:tc>
        <w:tc>
          <w:tcPr>
            <w:tcW w:w="134" w:type="pct"/>
            <w:noWrap/>
            <w:hideMark/>
          </w:tcPr>
          <w:p w14:paraId="54CD318C" w14:textId="1620B7D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41" w:author="瑋婷 徐" w:date="2025-01-03T16:20:00Z" w16du:dateUtc="2025-01-03T08:20:00Z"/>
                <w:rFonts w:asciiTheme="majorEastAsia" w:eastAsia="標楷體" w:hAnsiTheme="majorEastAsia" w:cstheme="majorEastAsia"/>
                <w:rPrChange w:id="8742" w:author="瑋婷 徐" w:date="2025-01-06T15:34:00Z" w16du:dateUtc="2025-01-06T07:34:00Z">
                  <w:rPr>
                    <w:ins w:id="8743" w:author="瑋婷 徐" w:date="2025-01-03T16:20:00Z" w16du:dateUtc="2025-01-03T08:20:00Z"/>
                    <w:rFonts w:ascii="Times New Roman" w:eastAsia="Times New Roman" w:hAnsi="Times New Roman" w:cs="Times New Roman"/>
                    <w:sz w:val="20"/>
                    <w:szCs w:val="20"/>
                  </w:rPr>
                </w:rPrChange>
              </w:rPr>
              <w:pPrChange w:id="87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F2A33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45" w:author="瑋婷 徐" w:date="2025-01-03T16:20:00Z" w16du:dateUtc="2025-01-03T08:20:00Z"/>
                <w:rFonts w:asciiTheme="majorEastAsia" w:eastAsia="標楷體" w:hAnsiTheme="majorEastAsia" w:cstheme="majorEastAsia"/>
                <w:rPrChange w:id="8746" w:author="瑋婷 徐" w:date="2025-01-06T15:34:00Z" w16du:dateUtc="2025-01-06T07:34:00Z">
                  <w:rPr>
                    <w:ins w:id="8747" w:author="瑋婷 徐" w:date="2025-01-03T16:20:00Z" w16du:dateUtc="2025-01-03T08:20:00Z"/>
                    <w:rFonts w:ascii="Times New Roman" w:eastAsia="Times New Roman" w:hAnsi="Times New Roman" w:cs="Times New Roman"/>
                    <w:sz w:val="20"/>
                    <w:szCs w:val="20"/>
                  </w:rPr>
                </w:rPrChange>
              </w:rPr>
              <w:pPrChange w:id="87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D6B9F1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49" w:author="瑋婷 徐" w:date="2025-01-03T16:20:00Z" w16du:dateUtc="2025-01-03T08:20:00Z"/>
                <w:rFonts w:asciiTheme="majorEastAsia" w:eastAsia="標楷體" w:hAnsiTheme="majorEastAsia" w:cstheme="majorEastAsia"/>
                <w:rPrChange w:id="8750" w:author="瑋婷 徐" w:date="2025-01-06T15:34:00Z" w16du:dateUtc="2025-01-06T07:34:00Z">
                  <w:rPr>
                    <w:ins w:id="8751" w:author="瑋婷 徐" w:date="2025-01-03T16:20:00Z" w16du:dateUtc="2025-01-03T08:20:00Z"/>
                    <w:rFonts w:ascii="Times New Roman" w:eastAsia="Times New Roman" w:hAnsi="Times New Roman" w:cs="Times New Roman"/>
                    <w:sz w:val="20"/>
                    <w:szCs w:val="20"/>
                  </w:rPr>
                </w:rPrChange>
              </w:rPr>
              <w:pPrChange w:id="87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4C3EF3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53" w:author="瑋婷 徐" w:date="2025-01-03T16:20:00Z" w16du:dateUtc="2025-01-03T08:20:00Z"/>
                <w:rFonts w:asciiTheme="majorEastAsia" w:eastAsia="標楷體" w:hAnsiTheme="majorEastAsia" w:cstheme="majorEastAsia"/>
                <w:rPrChange w:id="8754" w:author="瑋婷 徐" w:date="2025-01-06T15:34:00Z" w16du:dateUtc="2025-01-06T07:34:00Z">
                  <w:rPr>
                    <w:ins w:id="8755" w:author="瑋婷 徐" w:date="2025-01-03T16:20:00Z" w16du:dateUtc="2025-01-03T08:20:00Z"/>
                    <w:rFonts w:ascii="Times New Roman" w:eastAsia="Times New Roman" w:hAnsi="Times New Roman" w:cs="Times New Roman"/>
                    <w:sz w:val="20"/>
                    <w:szCs w:val="20"/>
                  </w:rPr>
                </w:rPrChange>
              </w:rPr>
              <w:pPrChange w:id="87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8B0B9F1"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757" w:author="瑋婷 徐" w:date="2025-01-03T16:33:00Z" w16du:dateUtc="2025-01-03T08:33:00Z"/>
                <w:rFonts w:asciiTheme="majorEastAsia" w:eastAsia="標楷體" w:hAnsiTheme="majorEastAsia" w:cstheme="majorEastAsia"/>
                <w:color w:val="000000"/>
              </w:rPr>
            </w:pPr>
          </w:p>
        </w:tc>
        <w:tc>
          <w:tcPr>
            <w:tcW w:w="182" w:type="pct"/>
            <w:noWrap/>
            <w:hideMark/>
          </w:tcPr>
          <w:p w14:paraId="2BBD8027" w14:textId="3B52F5E9"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58" w:author="瑋婷 徐" w:date="2025-01-03T16:20:00Z" w16du:dateUtc="2025-01-03T08:20:00Z"/>
                <w:rFonts w:asciiTheme="majorEastAsia" w:eastAsia="標楷體" w:hAnsiTheme="majorEastAsia" w:cstheme="majorEastAsia"/>
                <w:color w:val="000000"/>
                <w:rPrChange w:id="8759" w:author="瑋婷 徐" w:date="2025-01-06T15:34:00Z" w16du:dateUtc="2025-01-06T07:34:00Z">
                  <w:rPr>
                    <w:ins w:id="8760" w:author="瑋婷 徐" w:date="2025-01-03T16:20:00Z" w16du:dateUtc="2025-01-03T08:20:00Z"/>
                    <w:rFonts w:cs="Calibri"/>
                    <w:color w:val="000000"/>
                    <w:sz w:val="22"/>
                  </w:rPr>
                </w:rPrChange>
              </w:rPr>
              <w:pPrChange w:id="87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62" w:author="瑋婷 徐" w:date="2025-01-03T16:20:00Z" w16du:dateUtc="2025-01-03T08:20:00Z">
              <w:r w:rsidRPr="00727E7E">
                <w:rPr>
                  <w:rFonts w:asciiTheme="majorEastAsia" w:eastAsia="標楷體" w:hAnsiTheme="majorEastAsia" w:cstheme="majorEastAsia"/>
                  <w:color w:val="000000"/>
                  <w:rPrChange w:id="8763" w:author="瑋婷 徐" w:date="2025-01-06T15:34:00Z" w16du:dateUtc="2025-01-06T07:34:00Z">
                    <w:rPr>
                      <w:rFonts w:cs="Calibri"/>
                      <w:color w:val="000000"/>
                      <w:sz w:val="22"/>
                    </w:rPr>
                  </w:rPrChange>
                </w:rPr>
                <w:t>*</w:t>
              </w:r>
            </w:ins>
          </w:p>
        </w:tc>
        <w:tc>
          <w:tcPr>
            <w:tcW w:w="182" w:type="pct"/>
            <w:noWrap/>
            <w:hideMark/>
          </w:tcPr>
          <w:p w14:paraId="1FEA2A3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64" w:author="瑋婷 徐" w:date="2025-01-03T16:20:00Z" w16du:dateUtc="2025-01-03T08:20:00Z"/>
                <w:rFonts w:asciiTheme="majorEastAsia" w:eastAsia="標楷體" w:hAnsiTheme="majorEastAsia" w:cstheme="majorEastAsia"/>
                <w:color w:val="000000"/>
                <w:rPrChange w:id="8765" w:author="瑋婷 徐" w:date="2025-01-06T15:34:00Z" w16du:dateUtc="2025-01-06T07:34:00Z">
                  <w:rPr>
                    <w:ins w:id="8766" w:author="瑋婷 徐" w:date="2025-01-03T16:20:00Z" w16du:dateUtc="2025-01-03T08:20:00Z"/>
                    <w:rFonts w:cs="Calibri"/>
                    <w:color w:val="000000"/>
                    <w:sz w:val="22"/>
                  </w:rPr>
                </w:rPrChange>
              </w:rPr>
              <w:pPrChange w:id="87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56255D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68" w:author="瑋婷 徐" w:date="2025-01-03T16:20:00Z" w16du:dateUtc="2025-01-03T08:20:00Z"/>
                <w:rFonts w:asciiTheme="majorEastAsia" w:eastAsia="標楷體" w:hAnsiTheme="majorEastAsia" w:cstheme="majorEastAsia"/>
                <w:rPrChange w:id="8769" w:author="瑋婷 徐" w:date="2025-01-06T15:34:00Z" w16du:dateUtc="2025-01-06T07:34:00Z">
                  <w:rPr>
                    <w:ins w:id="8770" w:author="瑋婷 徐" w:date="2025-01-03T16:20:00Z" w16du:dateUtc="2025-01-03T08:20:00Z"/>
                    <w:rFonts w:ascii="Times New Roman" w:eastAsia="Times New Roman" w:hAnsi="Times New Roman" w:cs="Times New Roman"/>
                    <w:sz w:val="20"/>
                    <w:szCs w:val="20"/>
                  </w:rPr>
                </w:rPrChange>
              </w:rPr>
              <w:pPrChange w:id="87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88445D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72" w:author="瑋婷 徐" w:date="2025-01-03T16:20:00Z" w16du:dateUtc="2025-01-03T08:20:00Z"/>
                <w:rFonts w:asciiTheme="majorEastAsia" w:eastAsia="標楷體" w:hAnsiTheme="majorEastAsia" w:cstheme="majorEastAsia"/>
                <w:rPrChange w:id="8773" w:author="瑋婷 徐" w:date="2025-01-06T15:34:00Z" w16du:dateUtc="2025-01-06T07:34:00Z">
                  <w:rPr>
                    <w:ins w:id="8774" w:author="瑋婷 徐" w:date="2025-01-03T16:20:00Z" w16du:dateUtc="2025-01-03T08:20:00Z"/>
                    <w:rFonts w:ascii="Times New Roman" w:eastAsia="Times New Roman" w:hAnsi="Times New Roman" w:cs="Times New Roman"/>
                    <w:sz w:val="20"/>
                    <w:szCs w:val="20"/>
                  </w:rPr>
                </w:rPrChange>
              </w:rPr>
              <w:pPrChange w:id="87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57730A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76" w:author="瑋婷 徐" w:date="2025-01-03T16:20:00Z" w16du:dateUtc="2025-01-03T08:20:00Z"/>
                <w:rFonts w:asciiTheme="majorEastAsia" w:eastAsia="標楷體" w:hAnsiTheme="majorEastAsia" w:cstheme="majorEastAsia"/>
                <w:rPrChange w:id="8777" w:author="瑋婷 徐" w:date="2025-01-06T15:34:00Z" w16du:dateUtc="2025-01-06T07:34:00Z">
                  <w:rPr>
                    <w:ins w:id="8778" w:author="瑋婷 徐" w:date="2025-01-03T16:20:00Z" w16du:dateUtc="2025-01-03T08:20:00Z"/>
                    <w:rFonts w:ascii="Times New Roman" w:eastAsia="Times New Roman" w:hAnsi="Times New Roman" w:cs="Times New Roman"/>
                    <w:sz w:val="20"/>
                    <w:szCs w:val="20"/>
                  </w:rPr>
                </w:rPrChange>
              </w:rPr>
              <w:pPrChange w:id="87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89151D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80" w:author="瑋婷 徐" w:date="2025-01-03T16:20:00Z" w16du:dateUtc="2025-01-03T08:20:00Z"/>
                <w:rFonts w:asciiTheme="majorEastAsia" w:eastAsia="標楷體" w:hAnsiTheme="majorEastAsia" w:cstheme="majorEastAsia"/>
                <w:rPrChange w:id="8781" w:author="瑋婷 徐" w:date="2025-01-06T15:34:00Z" w16du:dateUtc="2025-01-06T07:34:00Z">
                  <w:rPr>
                    <w:ins w:id="8782" w:author="瑋婷 徐" w:date="2025-01-03T16:20:00Z" w16du:dateUtc="2025-01-03T08:20:00Z"/>
                    <w:rFonts w:ascii="Times New Roman" w:eastAsia="Times New Roman" w:hAnsi="Times New Roman" w:cs="Times New Roman"/>
                    <w:sz w:val="20"/>
                    <w:szCs w:val="20"/>
                  </w:rPr>
                </w:rPrChange>
              </w:rPr>
              <w:pPrChange w:id="87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9FCF47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84" w:author="瑋婷 徐" w:date="2025-01-03T16:20:00Z" w16du:dateUtc="2025-01-03T08:20:00Z"/>
                <w:rFonts w:asciiTheme="majorEastAsia" w:eastAsia="標楷體" w:hAnsiTheme="majorEastAsia" w:cstheme="majorEastAsia"/>
                <w:rPrChange w:id="8785" w:author="瑋婷 徐" w:date="2025-01-06T15:34:00Z" w16du:dateUtc="2025-01-06T07:34:00Z">
                  <w:rPr>
                    <w:ins w:id="8786" w:author="瑋婷 徐" w:date="2025-01-03T16:20:00Z" w16du:dateUtc="2025-01-03T08:20:00Z"/>
                    <w:rFonts w:ascii="Times New Roman" w:eastAsia="Times New Roman" w:hAnsi="Times New Roman" w:cs="Times New Roman"/>
                    <w:sz w:val="20"/>
                    <w:szCs w:val="20"/>
                  </w:rPr>
                </w:rPrChange>
              </w:rPr>
              <w:pPrChange w:id="87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83BCA9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88" w:author="瑋婷 徐" w:date="2025-01-03T16:20:00Z" w16du:dateUtc="2025-01-03T08:20:00Z"/>
                <w:rFonts w:asciiTheme="majorEastAsia" w:eastAsia="標楷體" w:hAnsiTheme="majorEastAsia" w:cstheme="majorEastAsia"/>
                <w:rPrChange w:id="8789" w:author="瑋婷 徐" w:date="2025-01-06T15:34:00Z" w16du:dateUtc="2025-01-06T07:34:00Z">
                  <w:rPr>
                    <w:ins w:id="8790" w:author="瑋婷 徐" w:date="2025-01-03T16:20:00Z" w16du:dateUtc="2025-01-03T08:20:00Z"/>
                    <w:rFonts w:ascii="Times New Roman" w:eastAsia="Times New Roman" w:hAnsi="Times New Roman" w:cs="Times New Roman"/>
                    <w:sz w:val="20"/>
                    <w:szCs w:val="20"/>
                  </w:rPr>
                </w:rPrChange>
              </w:rPr>
              <w:pPrChange w:id="87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bl>
    <w:p w14:paraId="1F902C53" w14:textId="7878D6F0" w:rsidR="00DA433E" w:rsidRPr="003C19C7" w:rsidRDefault="003C19C7">
      <w:pPr>
        <w:rPr>
          <w:ins w:id="8792" w:author="瑋婷 徐" w:date="2025-01-03T16:43:00Z" w16du:dateUtc="2025-01-03T08:43:00Z"/>
          <w:rFonts w:ascii="Times New Roman" w:eastAsia="標楷體" w:hAnsi="Times New Roman" w:cs="Times New Roman"/>
          <w:rPrChange w:id="8793" w:author="瑋婷 徐" w:date="2025-01-03T17:07:00Z" w16du:dateUtc="2025-01-03T09:07:00Z">
            <w:rPr>
              <w:ins w:id="8794" w:author="瑋婷 徐" w:date="2025-01-03T16:43:00Z" w16du:dateUtc="2025-01-03T08:43:00Z"/>
            </w:rPr>
          </w:rPrChange>
        </w:rPr>
      </w:pPr>
      <w:ins w:id="8795" w:author="瑋婷 徐" w:date="2025-01-03T17:07:00Z" w16du:dateUtc="2025-01-03T09:07:00Z">
        <w:r>
          <w:rPr>
            <w:rFonts w:ascii="Times New Roman" w:eastAsia="標楷體" w:hAnsi="Times New Roman" w:cs="Times New Roman"/>
          </w:rPr>
          <w:lastRenderedPageBreak/>
          <w:t>表</w:t>
        </w:r>
        <w:r>
          <w:rPr>
            <w:rFonts w:ascii="Times New Roman" w:eastAsia="標楷體" w:hAnsi="Times New Roman" w:cs="Times New Roman"/>
          </w:rPr>
          <w:t>1</w:t>
        </w:r>
      </w:ins>
      <w:ins w:id="8796" w:author="瑋婷 徐" w:date="2025-01-06T15:34:00Z" w16du:dateUtc="2025-01-06T07:34:00Z">
        <w:r w:rsidR="00727E7E">
          <w:rPr>
            <w:rFonts w:ascii="Times New Roman" w:eastAsia="標楷體" w:hAnsi="Times New Roman" w:cs="Times New Roman" w:hint="eastAsia"/>
          </w:rPr>
          <w:t>4</w:t>
        </w:r>
      </w:ins>
      <w:ins w:id="8797" w:author="瑋婷 徐" w:date="2025-01-03T17:07:00Z" w16du:dateUtc="2025-01-03T09:07: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798" w:author="瑋婷 徐" w:date="2025-01-03T16:45:00Z" w16du:dateUtc="2025-01-03T08:45: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47"/>
        <w:gridCol w:w="3951"/>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Change w:id="8799">
          <w:tblGrid>
            <w:gridCol w:w="2547"/>
            <w:gridCol w:w="3"/>
            <w:gridCol w:w="3948"/>
            <w:gridCol w:w="6"/>
            <w:gridCol w:w="448"/>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blGridChange>
      </w:tblGrid>
      <w:tr w:rsidR="00DA433E" w:rsidRPr="00727E7E" w14:paraId="61CBBC30" w14:textId="77777777" w:rsidTr="003C19C7">
        <w:trPr>
          <w:cnfStyle w:val="100000000000" w:firstRow="1" w:lastRow="0" w:firstColumn="0" w:lastColumn="0" w:oddVBand="0" w:evenVBand="0" w:oddHBand="0" w:evenHBand="0" w:firstRowFirstColumn="0" w:firstRowLastColumn="0" w:lastRowFirstColumn="0" w:lastRowLastColumn="0"/>
          <w:trHeight w:val="300"/>
          <w:ins w:id="8800" w:author="瑋婷 徐" w:date="2025-01-03T16:43:00Z"/>
          <w:trPrChange w:id="8801" w:author="瑋婷 徐" w:date="2025-01-03T16:45:00Z" w16du:dateUtc="2025-01-03T08:45:00Z">
            <w:trPr>
              <w:trHeight w:val="300"/>
            </w:trPr>
          </w:trPrChange>
        </w:trPr>
        <w:tc>
          <w:tcPr>
            <w:cnfStyle w:val="001000000000" w:firstRow="0" w:lastRow="0" w:firstColumn="1" w:lastColumn="0" w:oddVBand="0" w:evenVBand="0" w:oddHBand="0" w:evenHBand="0" w:firstRowFirstColumn="0" w:firstRowLastColumn="0" w:lastRowFirstColumn="0" w:lastRowLastColumn="0"/>
            <w:tcW w:w="828" w:type="pct"/>
            <w:vMerge w:val="restart"/>
            <w:vAlign w:val="center"/>
            <w:tcPrChange w:id="8802" w:author="瑋婷 徐" w:date="2025-01-03T16:45:00Z" w16du:dateUtc="2025-01-03T08:45:00Z">
              <w:tcPr>
                <w:tcW w:w="829" w:type="pct"/>
                <w:gridSpan w:val="2"/>
                <w:vMerge w:val="restart"/>
              </w:tcPr>
            </w:tcPrChange>
          </w:tcPr>
          <w:p w14:paraId="040D8AC6" w14:textId="2182652A" w:rsidR="00DA433E" w:rsidRPr="00727E7E" w:rsidRDefault="00DA433E" w:rsidP="00DA433E">
            <w:pPr>
              <w:spacing w:line="360" w:lineRule="auto"/>
              <w:jc w:val="both"/>
              <w:cnfStyle w:val="101000000000" w:firstRow="1" w:lastRow="0" w:firstColumn="1" w:lastColumn="0" w:oddVBand="0" w:evenVBand="0" w:oddHBand="0" w:evenHBand="0" w:firstRowFirstColumn="0" w:firstRowLastColumn="0" w:lastRowFirstColumn="0" w:lastRowLastColumn="0"/>
              <w:rPr>
                <w:ins w:id="8803" w:author="瑋婷 徐" w:date="2025-01-03T16:43:00Z" w16du:dateUtc="2025-01-03T08:43:00Z"/>
                <w:rFonts w:asciiTheme="majorEastAsia" w:eastAsia="標楷體" w:hAnsiTheme="majorEastAsia" w:cstheme="majorEastAsia"/>
                <w:b w:val="0"/>
                <w:bCs w:val="0"/>
                <w:color w:val="000000"/>
                <w:rPrChange w:id="8804" w:author="瑋婷 徐" w:date="2025-01-06T15:34:00Z" w16du:dateUtc="2025-01-06T07:34:00Z">
                  <w:rPr>
                    <w:ins w:id="8805" w:author="瑋婷 徐" w:date="2025-01-03T16:43:00Z" w16du:dateUtc="2025-01-03T08:43:00Z"/>
                    <w:rFonts w:asciiTheme="majorEastAsia" w:eastAsia="標楷體" w:hAnsiTheme="majorEastAsia" w:cstheme="majorEastAsia"/>
                    <w:color w:val="000000"/>
                  </w:rPr>
                </w:rPrChange>
              </w:rPr>
            </w:pPr>
            <w:ins w:id="8806" w:author="瑋婷 徐" w:date="2025-01-03T16:44:00Z" w16du:dateUtc="2025-01-03T08:44:00Z">
              <w:r w:rsidRPr="00727E7E">
                <w:rPr>
                  <w:rFonts w:asciiTheme="majorEastAsia" w:eastAsia="標楷體" w:hAnsiTheme="majorEastAsia" w:cstheme="majorEastAsia" w:hint="eastAsia"/>
                  <w:b w:val="0"/>
                  <w:bCs w:val="0"/>
                  <w:color w:val="000000"/>
                </w:rPr>
                <w:t>鳥種名</w:t>
              </w:r>
            </w:ins>
          </w:p>
        </w:tc>
        <w:tc>
          <w:tcPr>
            <w:tcW w:w="1284" w:type="pct"/>
            <w:vMerge w:val="restart"/>
            <w:vAlign w:val="center"/>
            <w:tcPrChange w:id="8807" w:author="瑋婷 徐" w:date="2025-01-03T16:45:00Z" w16du:dateUtc="2025-01-03T08:45:00Z">
              <w:tcPr>
                <w:tcW w:w="1285" w:type="pct"/>
                <w:gridSpan w:val="2"/>
                <w:vMerge w:val="restart"/>
              </w:tcPr>
            </w:tcPrChange>
          </w:tcPr>
          <w:p w14:paraId="16917066" w14:textId="226FC7B6" w:rsidR="00DA433E" w:rsidRPr="00727E7E" w:rsidRDefault="00DA433E" w:rsidP="00DA433E">
            <w:pPr>
              <w:spacing w:line="360" w:lineRule="auto"/>
              <w:jc w:val="both"/>
              <w:cnfStyle w:val="100000000000" w:firstRow="1" w:lastRow="0" w:firstColumn="0" w:lastColumn="0" w:oddVBand="0" w:evenVBand="0" w:oddHBand="0" w:evenHBand="0" w:firstRowFirstColumn="0" w:firstRowLastColumn="0" w:lastRowFirstColumn="0" w:lastRowLastColumn="0"/>
              <w:rPr>
                <w:ins w:id="8808" w:author="瑋婷 徐" w:date="2025-01-03T16:43:00Z" w16du:dateUtc="2025-01-03T08:43:00Z"/>
                <w:rFonts w:asciiTheme="majorEastAsia" w:eastAsia="標楷體" w:hAnsiTheme="majorEastAsia" w:cstheme="majorEastAsia"/>
                <w:b w:val="0"/>
                <w:bCs w:val="0"/>
                <w:i/>
                <w:iCs/>
                <w:color w:val="000000"/>
                <w:rPrChange w:id="8809" w:author="瑋婷 徐" w:date="2025-01-06T15:34:00Z" w16du:dateUtc="2025-01-06T07:34:00Z">
                  <w:rPr>
                    <w:ins w:id="8810" w:author="瑋婷 徐" w:date="2025-01-03T16:43:00Z" w16du:dateUtc="2025-01-03T08:43:00Z"/>
                    <w:rFonts w:asciiTheme="majorEastAsia" w:eastAsia="標楷體" w:hAnsiTheme="majorEastAsia" w:cstheme="majorEastAsia"/>
                    <w:i/>
                    <w:iCs/>
                    <w:color w:val="000000"/>
                  </w:rPr>
                </w:rPrChange>
              </w:rPr>
            </w:pPr>
            <w:ins w:id="8811" w:author="瑋婷 徐" w:date="2025-01-03T16:44:00Z" w16du:dateUtc="2025-01-03T08:44:00Z">
              <w:r w:rsidRPr="00727E7E">
                <w:rPr>
                  <w:rFonts w:asciiTheme="majorEastAsia" w:eastAsia="標楷體" w:hAnsiTheme="majorEastAsia" w:cstheme="majorEastAsia" w:hint="eastAsia"/>
                  <w:b w:val="0"/>
                  <w:bCs w:val="0"/>
                  <w:color w:val="000000"/>
                </w:rPr>
                <w:t>學名</w:t>
              </w:r>
            </w:ins>
          </w:p>
        </w:tc>
        <w:tc>
          <w:tcPr>
            <w:tcW w:w="2889" w:type="pct"/>
            <w:gridSpan w:val="20"/>
            <w:noWrap/>
            <w:tcPrChange w:id="8812" w:author="瑋婷 徐" w:date="2025-01-03T16:45:00Z" w16du:dateUtc="2025-01-03T08:45:00Z">
              <w:tcPr>
                <w:tcW w:w="2887" w:type="pct"/>
                <w:gridSpan w:val="20"/>
                <w:noWrap/>
              </w:tcPr>
            </w:tcPrChange>
          </w:tcPr>
          <w:p w14:paraId="2043BD8E" w14:textId="33BEA61C"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8813" w:author="瑋婷 徐" w:date="2025-01-03T16:43:00Z" w16du:dateUtc="2025-01-03T08:43:00Z"/>
                <w:rFonts w:asciiTheme="majorEastAsia" w:eastAsia="標楷體" w:hAnsiTheme="majorEastAsia" w:cstheme="majorEastAsia"/>
                <w:b w:val="0"/>
                <w:bCs w:val="0"/>
                <w:color w:val="000000"/>
                <w:rPrChange w:id="8814" w:author="瑋婷 徐" w:date="2025-01-06T15:34:00Z" w16du:dateUtc="2025-01-06T07:34:00Z">
                  <w:rPr>
                    <w:ins w:id="8815" w:author="瑋婷 徐" w:date="2025-01-03T16:43:00Z" w16du:dateUtc="2025-01-03T08:43:00Z"/>
                    <w:rFonts w:asciiTheme="majorEastAsia" w:eastAsia="標楷體" w:hAnsiTheme="majorEastAsia" w:cstheme="majorEastAsia"/>
                    <w:color w:val="000000"/>
                  </w:rPr>
                </w:rPrChange>
              </w:rPr>
              <w:pPrChange w:id="8816" w:author="瑋婷 徐" w:date="2025-01-03T16:45:00Z" w16du:dateUtc="2025-01-03T08:45: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8817" w:author="瑋婷 徐" w:date="2025-01-03T16:44:00Z" w16du:dateUtc="2025-01-03T08:44:00Z">
              <w:r w:rsidRPr="00727E7E">
                <w:rPr>
                  <w:rFonts w:ascii="Times New Roman" w:eastAsia="標楷體" w:hAnsi="Times New Roman" w:cs="Times New Roman" w:hint="eastAsia"/>
                  <w:b w:val="0"/>
                  <w:bCs w:val="0"/>
                  <w:color w:val="000000"/>
                  <w:rPrChange w:id="8818" w:author="瑋婷 徐" w:date="2025-01-06T15:34:00Z" w16du:dateUtc="2025-01-06T07:34:00Z">
                    <w:rPr>
                      <w:rFonts w:ascii="Times New Roman" w:eastAsia="標楷體" w:hAnsi="Times New Roman" w:cs="Times New Roman" w:hint="eastAsia"/>
                      <w:color w:val="000000"/>
                    </w:rPr>
                  </w:rPrChange>
                </w:rPr>
                <w:t>樣區序號</w:t>
              </w:r>
            </w:ins>
          </w:p>
        </w:tc>
      </w:tr>
      <w:tr w:rsidR="004373E8" w:rsidRPr="00727E7E" w14:paraId="5F407EAA" w14:textId="77777777" w:rsidTr="003C19C7">
        <w:trPr>
          <w:cnfStyle w:val="000000100000" w:firstRow="0" w:lastRow="0" w:firstColumn="0" w:lastColumn="0" w:oddVBand="0" w:evenVBand="0" w:oddHBand="1" w:evenHBand="0" w:firstRowFirstColumn="0" w:firstRowLastColumn="0" w:lastRowFirstColumn="0" w:lastRowLastColumn="0"/>
          <w:trHeight w:val="300"/>
          <w:ins w:id="8819" w:author="瑋婷 徐" w:date="2025-01-03T16:43:00Z"/>
        </w:trPr>
        <w:tc>
          <w:tcPr>
            <w:cnfStyle w:val="001000000000" w:firstRow="0" w:lastRow="0" w:firstColumn="1" w:lastColumn="0" w:oddVBand="0" w:evenVBand="0" w:oddHBand="0" w:evenHBand="0" w:firstRowFirstColumn="0" w:firstRowLastColumn="0" w:lastRowFirstColumn="0" w:lastRowLastColumn="0"/>
            <w:tcW w:w="828" w:type="pct"/>
            <w:vMerge/>
          </w:tcPr>
          <w:p w14:paraId="39E76623" w14:textId="77777777" w:rsidR="00DA433E" w:rsidRPr="00727E7E" w:rsidRDefault="00DA433E" w:rsidP="00DA433E">
            <w:pPr>
              <w:spacing w:line="360" w:lineRule="auto"/>
              <w:jc w:val="both"/>
              <w:rPr>
                <w:ins w:id="8820" w:author="瑋婷 徐" w:date="2025-01-03T16:43:00Z" w16du:dateUtc="2025-01-03T08:43:00Z"/>
                <w:rFonts w:asciiTheme="majorEastAsia" w:eastAsia="標楷體" w:hAnsiTheme="majorEastAsia" w:cstheme="majorEastAsia"/>
                <w:b w:val="0"/>
                <w:bCs w:val="0"/>
                <w:color w:val="000000"/>
                <w:rPrChange w:id="8821" w:author="瑋婷 徐" w:date="2025-01-06T15:34:00Z" w16du:dateUtc="2025-01-06T07:34:00Z">
                  <w:rPr>
                    <w:ins w:id="8822" w:author="瑋婷 徐" w:date="2025-01-03T16:43:00Z" w16du:dateUtc="2025-01-03T08:43:00Z"/>
                    <w:rFonts w:asciiTheme="majorEastAsia" w:eastAsia="標楷體" w:hAnsiTheme="majorEastAsia" w:cstheme="majorEastAsia"/>
                    <w:color w:val="000000"/>
                  </w:rPr>
                </w:rPrChange>
              </w:rPr>
            </w:pPr>
          </w:p>
        </w:tc>
        <w:tc>
          <w:tcPr>
            <w:tcW w:w="1284" w:type="pct"/>
            <w:vMerge/>
          </w:tcPr>
          <w:p w14:paraId="7D46152B" w14:textId="77777777"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23" w:author="瑋婷 徐" w:date="2025-01-03T16:43:00Z" w16du:dateUtc="2025-01-03T08:43:00Z"/>
                <w:rFonts w:asciiTheme="majorEastAsia" w:eastAsia="標楷體" w:hAnsiTheme="majorEastAsia" w:cstheme="majorEastAsia"/>
                <w:i/>
                <w:iCs/>
                <w:color w:val="000000"/>
              </w:rPr>
            </w:pPr>
          </w:p>
        </w:tc>
        <w:tc>
          <w:tcPr>
            <w:tcW w:w="0" w:type="pct"/>
            <w:noWrap/>
          </w:tcPr>
          <w:p w14:paraId="04A70544" w14:textId="0DDE9F35"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24" w:author="瑋婷 徐" w:date="2025-01-03T16:43:00Z" w16du:dateUtc="2025-01-03T08:43:00Z"/>
                <w:rFonts w:asciiTheme="majorEastAsia" w:eastAsia="標楷體" w:hAnsiTheme="majorEastAsia" w:cstheme="majorEastAsia"/>
                <w:i/>
                <w:iCs/>
                <w:color w:val="000000"/>
              </w:rPr>
            </w:pPr>
            <w:ins w:id="8825" w:author="瑋婷 徐" w:date="2025-01-03T16:45:00Z" w16du:dateUtc="2025-01-03T08:45:00Z">
              <w:r w:rsidRPr="00727E7E">
                <w:rPr>
                  <w:rFonts w:asciiTheme="majorEastAsia" w:eastAsia="標楷體" w:hAnsiTheme="majorEastAsia" w:cstheme="majorEastAsia" w:hint="eastAsia"/>
                  <w:color w:val="000000"/>
                </w:rPr>
                <w:t>1</w:t>
              </w:r>
            </w:ins>
          </w:p>
        </w:tc>
        <w:tc>
          <w:tcPr>
            <w:tcW w:w="0" w:type="pct"/>
            <w:noWrap/>
          </w:tcPr>
          <w:p w14:paraId="1681B1E3" w14:textId="308E7D4F"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26" w:author="瑋婷 徐" w:date="2025-01-03T16:43:00Z" w16du:dateUtc="2025-01-03T08:43:00Z"/>
                <w:rFonts w:asciiTheme="majorEastAsia" w:eastAsia="標楷體" w:hAnsiTheme="majorEastAsia" w:cstheme="majorEastAsia"/>
                <w:color w:val="000000"/>
              </w:rPr>
            </w:pPr>
            <w:ins w:id="8827" w:author="瑋婷 徐" w:date="2025-01-03T16:45:00Z" w16du:dateUtc="2025-01-03T08:45:00Z">
              <w:r w:rsidRPr="00727E7E">
                <w:rPr>
                  <w:rFonts w:asciiTheme="majorEastAsia" w:eastAsia="標楷體" w:hAnsiTheme="majorEastAsia" w:cstheme="majorEastAsia" w:hint="eastAsia"/>
                  <w:color w:val="000000"/>
                </w:rPr>
                <w:t>2</w:t>
              </w:r>
            </w:ins>
          </w:p>
        </w:tc>
        <w:tc>
          <w:tcPr>
            <w:tcW w:w="0" w:type="pct"/>
            <w:noWrap/>
          </w:tcPr>
          <w:p w14:paraId="0891FD14" w14:textId="656A1D5C"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28" w:author="瑋婷 徐" w:date="2025-01-03T16:43:00Z" w16du:dateUtc="2025-01-03T08:43:00Z"/>
                <w:rFonts w:asciiTheme="majorEastAsia" w:eastAsia="標楷體" w:hAnsiTheme="majorEastAsia" w:cstheme="majorEastAsia"/>
                <w:color w:val="000000"/>
              </w:rPr>
            </w:pPr>
            <w:ins w:id="8829" w:author="瑋婷 徐" w:date="2025-01-03T16:45:00Z" w16du:dateUtc="2025-01-03T08:45:00Z">
              <w:r w:rsidRPr="00727E7E">
                <w:rPr>
                  <w:rFonts w:asciiTheme="majorEastAsia" w:eastAsia="標楷體" w:hAnsiTheme="majorEastAsia" w:cstheme="majorEastAsia" w:hint="eastAsia"/>
                  <w:color w:val="000000"/>
                </w:rPr>
                <w:t>3</w:t>
              </w:r>
            </w:ins>
          </w:p>
        </w:tc>
        <w:tc>
          <w:tcPr>
            <w:tcW w:w="0" w:type="pct"/>
            <w:noWrap/>
          </w:tcPr>
          <w:p w14:paraId="63A690CD" w14:textId="32F52E36"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30" w:author="瑋婷 徐" w:date="2025-01-03T16:43:00Z" w16du:dateUtc="2025-01-03T08:43:00Z"/>
                <w:rFonts w:asciiTheme="majorEastAsia" w:eastAsia="標楷體" w:hAnsiTheme="majorEastAsia" w:cstheme="majorEastAsia"/>
                <w:color w:val="000000"/>
              </w:rPr>
            </w:pPr>
            <w:ins w:id="8831" w:author="瑋婷 徐" w:date="2025-01-03T16:45:00Z" w16du:dateUtc="2025-01-03T08:45:00Z">
              <w:r w:rsidRPr="00727E7E">
                <w:rPr>
                  <w:rFonts w:asciiTheme="majorEastAsia" w:eastAsia="標楷體" w:hAnsiTheme="majorEastAsia" w:cstheme="majorEastAsia" w:hint="eastAsia"/>
                  <w:color w:val="000000"/>
                </w:rPr>
                <w:t>4</w:t>
              </w:r>
            </w:ins>
          </w:p>
        </w:tc>
        <w:tc>
          <w:tcPr>
            <w:tcW w:w="0" w:type="pct"/>
            <w:noWrap/>
          </w:tcPr>
          <w:p w14:paraId="080DEC95" w14:textId="02FA94A7"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32" w:author="瑋婷 徐" w:date="2025-01-03T16:43:00Z" w16du:dateUtc="2025-01-03T08:43:00Z"/>
                <w:rFonts w:asciiTheme="majorEastAsia" w:eastAsia="標楷體" w:hAnsiTheme="majorEastAsia" w:cstheme="majorEastAsia"/>
                <w:color w:val="000000"/>
              </w:rPr>
            </w:pPr>
            <w:ins w:id="8833" w:author="瑋婷 徐" w:date="2025-01-03T16:45:00Z" w16du:dateUtc="2025-01-03T08:45:00Z">
              <w:r w:rsidRPr="00727E7E">
                <w:rPr>
                  <w:rFonts w:asciiTheme="majorEastAsia" w:eastAsia="標楷體" w:hAnsiTheme="majorEastAsia" w:cstheme="majorEastAsia" w:hint="eastAsia"/>
                  <w:color w:val="000000"/>
                </w:rPr>
                <w:t>5</w:t>
              </w:r>
            </w:ins>
          </w:p>
        </w:tc>
        <w:tc>
          <w:tcPr>
            <w:tcW w:w="0" w:type="pct"/>
            <w:noWrap/>
          </w:tcPr>
          <w:p w14:paraId="1939B705" w14:textId="622585A3"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34" w:author="瑋婷 徐" w:date="2025-01-03T16:43:00Z" w16du:dateUtc="2025-01-03T08:43:00Z"/>
                <w:rFonts w:asciiTheme="majorEastAsia" w:eastAsia="標楷體" w:hAnsiTheme="majorEastAsia" w:cstheme="majorEastAsia"/>
                <w:color w:val="000000"/>
              </w:rPr>
            </w:pPr>
            <w:ins w:id="8835" w:author="瑋婷 徐" w:date="2025-01-03T16:45:00Z" w16du:dateUtc="2025-01-03T08:45:00Z">
              <w:r w:rsidRPr="00727E7E">
                <w:rPr>
                  <w:rFonts w:asciiTheme="majorEastAsia" w:eastAsia="標楷體" w:hAnsiTheme="majorEastAsia" w:cstheme="majorEastAsia" w:hint="eastAsia"/>
                  <w:color w:val="000000"/>
                </w:rPr>
                <w:t>6</w:t>
              </w:r>
            </w:ins>
          </w:p>
        </w:tc>
        <w:tc>
          <w:tcPr>
            <w:tcW w:w="0" w:type="pct"/>
          </w:tcPr>
          <w:p w14:paraId="562EF8B5" w14:textId="5484962F"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36" w:author="瑋婷 徐" w:date="2025-01-03T16:43:00Z" w16du:dateUtc="2025-01-03T08:43:00Z"/>
                <w:rFonts w:asciiTheme="majorEastAsia" w:eastAsia="標楷體" w:hAnsiTheme="majorEastAsia" w:cstheme="majorEastAsia"/>
                <w:color w:val="000000"/>
              </w:rPr>
            </w:pPr>
            <w:ins w:id="8837" w:author="瑋婷 徐" w:date="2025-01-03T16:45:00Z" w16du:dateUtc="2025-01-03T08:45:00Z">
              <w:r w:rsidRPr="00727E7E">
                <w:rPr>
                  <w:rFonts w:asciiTheme="majorEastAsia" w:eastAsia="標楷體" w:hAnsiTheme="majorEastAsia" w:cstheme="majorEastAsia" w:hint="eastAsia"/>
                  <w:color w:val="000000"/>
                </w:rPr>
                <w:t>7</w:t>
              </w:r>
            </w:ins>
          </w:p>
        </w:tc>
        <w:tc>
          <w:tcPr>
            <w:tcW w:w="0" w:type="pct"/>
            <w:noWrap/>
          </w:tcPr>
          <w:p w14:paraId="630812F1" w14:textId="7D825CFE"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38" w:author="瑋婷 徐" w:date="2025-01-03T16:43:00Z" w16du:dateUtc="2025-01-03T08:43:00Z"/>
                <w:rFonts w:asciiTheme="majorEastAsia" w:eastAsia="標楷體" w:hAnsiTheme="majorEastAsia" w:cstheme="majorEastAsia"/>
                <w:color w:val="000000"/>
              </w:rPr>
            </w:pPr>
            <w:ins w:id="8839" w:author="瑋婷 徐" w:date="2025-01-03T16:45:00Z" w16du:dateUtc="2025-01-03T08:45:00Z">
              <w:r w:rsidRPr="00727E7E">
                <w:rPr>
                  <w:rFonts w:asciiTheme="majorEastAsia" w:eastAsia="標楷體" w:hAnsiTheme="majorEastAsia" w:cstheme="majorEastAsia" w:hint="eastAsia"/>
                  <w:color w:val="000000"/>
                </w:rPr>
                <w:t>8</w:t>
              </w:r>
            </w:ins>
          </w:p>
        </w:tc>
        <w:tc>
          <w:tcPr>
            <w:tcW w:w="0" w:type="pct"/>
            <w:noWrap/>
          </w:tcPr>
          <w:p w14:paraId="47CB8390" w14:textId="0D3666E6"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40" w:author="瑋婷 徐" w:date="2025-01-03T16:43:00Z" w16du:dateUtc="2025-01-03T08:43:00Z"/>
                <w:rFonts w:asciiTheme="majorEastAsia" w:eastAsia="標楷體" w:hAnsiTheme="majorEastAsia" w:cstheme="majorEastAsia"/>
                <w:color w:val="000000"/>
              </w:rPr>
            </w:pPr>
            <w:ins w:id="8841" w:author="瑋婷 徐" w:date="2025-01-03T16:45:00Z" w16du:dateUtc="2025-01-03T08:45:00Z">
              <w:r w:rsidRPr="00727E7E">
                <w:rPr>
                  <w:rFonts w:asciiTheme="majorEastAsia" w:eastAsia="標楷體" w:hAnsiTheme="majorEastAsia" w:cstheme="majorEastAsia" w:hint="eastAsia"/>
                  <w:color w:val="000000"/>
                </w:rPr>
                <w:t>9</w:t>
              </w:r>
            </w:ins>
          </w:p>
        </w:tc>
        <w:tc>
          <w:tcPr>
            <w:tcW w:w="0" w:type="pct"/>
            <w:noWrap/>
          </w:tcPr>
          <w:p w14:paraId="6583073F" w14:textId="7B164B4F"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42" w:author="瑋婷 徐" w:date="2025-01-03T16:43:00Z" w16du:dateUtc="2025-01-03T08:43:00Z"/>
                <w:rFonts w:asciiTheme="majorEastAsia" w:eastAsia="標楷體" w:hAnsiTheme="majorEastAsia" w:cstheme="majorEastAsia"/>
                <w:color w:val="000000"/>
              </w:rPr>
            </w:pPr>
            <w:ins w:id="8843" w:author="瑋婷 徐" w:date="2025-01-03T16:45:00Z" w16du:dateUtc="2025-01-03T08:45:00Z">
              <w:r w:rsidRPr="00727E7E">
                <w:rPr>
                  <w:rFonts w:asciiTheme="majorEastAsia" w:eastAsia="標楷體" w:hAnsiTheme="majorEastAsia" w:cstheme="majorEastAsia" w:hint="eastAsia"/>
                  <w:color w:val="000000"/>
                </w:rPr>
                <w:t>10</w:t>
              </w:r>
            </w:ins>
          </w:p>
        </w:tc>
        <w:tc>
          <w:tcPr>
            <w:tcW w:w="0" w:type="pct"/>
            <w:noWrap/>
          </w:tcPr>
          <w:p w14:paraId="6EB9F737" w14:textId="21541A06"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44" w:author="瑋婷 徐" w:date="2025-01-03T16:43:00Z" w16du:dateUtc="2025-01-03T08:43:00Z"/>
                <w:rFonts w:asciiTheme="majorEastAsia" w:eastAsia="標楷體" w:hAnsiTheme="majorEastAsia" w:cstheme="majorEastAsia"/>
                <w:color w:val="000000"/>
              </w:rPr>
            </w:pPr>
            <w:ins w:id="8845" w:author="瑋婷 徐" w:date="2025-01-03T16:45:00Z" w16du:dateUtc="2025-01-03T08:45:00Z">
              <w:r w:rsidRPr="00727E7E">
                <w:rPr>
                  <w:rFonts w:asciiTheme="majorEastAsia" w:eastAsia="標楷體" w:hAnsiTheme="majorEastAsia" w:cstheme="majorEastAsia" w:hint="eastAsia"/>
                  <w:color w:val="000000"/>
                </w:rPr>
                <w:t>11</w:t>
              </w:r>
            </w:ins>
          </w:p>
        </w:tc>
        <w:tc>
          <w:tcPr>
            <w:tcW w:w="0" w:type="pct"/>
          </w:tcPr>
          <w:p w14:paraId="6F4DF86E" w14:textId="327729A1"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46" w:author="瑋婷 徐" w:date="2025-01-03T16:43:00Z" w16du:dateUtc="2025-01-03T08:43:00Z"/>
                <w:rFonts w:asciiTheme="majorEastAsia" w:eastAsia="標楷體" w:hAnsiTheme="majorEastAsia" w:cstheme="majorEastAsia"/>
                <w:color w:val="000000"/>
              </w:rPr>
            </w:pPr>
            <w:ins w:id="8847" w:author="瑋婷 徐" w:date="2025-01-03T16:45:00Z" w16du:dateUtc="2025-01-03T08:45:00Z">
              <w:r w:rsidRPr="00727E7E">
                <w:rPr>
                  <w:rFonts w:asciiTheme="majorEastAsia" w:eastAsia="標楷體" w:hAnsiTheme="majorEastAsia" w:cstheme="majorEastAsia" w:hint="eastAsia"/>
                  <w:color w:val="000000"/>
                </w:rPr>
                <w:t>12</w:t>
              </w:r>
            </w:ins>
          </w:p>
        </w:tc>
        <w:tc>
          <w:tcPr>
            <w:tcW w:w="0" w:type="pct"/>
            <w:noWrap/>
          </w:tcPr>
          <w:p w14:paraId="1D40931E" w14:textId="2084C9FA"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48" w:author="瑋婷 徐" w:date="2025-01-03T16:43:00Z" w16du:dateUtc="2025-01-03T08:43:00Z"/>
                <w:rFonts w:asciiTheme="majorEastAsia" w:eastAsia="標楷體" w:hAnsiTheme="majorEastAsia" w:cstheme="majorEastAsia"/>
                <w:color w:val="000000"/>
              </w:rPr>
            </w:pPr>
            <w:ins w:id="8849" w:author="瑋婷 徐" w:date="2025-01-03T16:45:00Z" w16du:dateUtc="2025-01-03T08:45:00Z">
              <w:r w:rsidRPr="00727E7E">
                <w:rPr>
                  <w:rFonts w:asciiTheme="majorEastAsia" w:eastAsia="標楷體" w:hAnsiTheme="majorEastAsia" w:cstheme="majorEastAsia" w:hint="eastAsia"/>
                  <w:color w:val="000000"/>
                </w:rPr>
                <w:t>13</w:t>
              </w:r>
            </w:ins>
          </w:p>
        </w:tc>
        <w:tc>
          <w:tcPr>
            <w:tcW w:w="0" w:type="pct"/>
            <w:noWrap/>
          </w:tcPr>
          <w:p w14:paraId="5158A2D0" w14:textId="2145300C"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50" w:author="瑋婷 徐" w:date="2025-01-03T16:43:00Z" w16du:dateUtc="2025-01-03T08:43:00Z"/>
                <w:rFonts w:asciiTheme="majorEastAsia" w:eastAsia="標楷體" w:hAnsiTheme="majorEastAsia" w:cstheme="majorEastAsia"/>
                <w:color w:val="000000"/>
              </w:rPr>
            </w:pPr>
            <w:ins w:id="8851" w:author="瑋婷 徐" w:date="2025-01-03T16:45:00Z" w16du:dateUtc="2025-01-03T08:45:00Z">
              <w:r w:rsidRPr="00727E7E">
                <w:rPr>
                  <w:rFonts w:asciiTheme="majorEastAsia" w:eastAsia="標楷體" w:hAnsiTheme="majorEastAsia" w:cstheme="majorEastAsia" w:hint="eastAsia"/>
                  <w:color w:val="000000"/>
                </w:rPr>
                <w:t>14</w:t>
              </w:r>
            </w:ins>
          </w:p>
        </w:tc>
        <w:tc>
          <w:tcPr>
            <w:tcW w:w="0" w:type="pct"/>
            <w:noWrap/>
          </w:tcPr>
          <w:p w14:paraId="506AF940" w14:textId="765106FC"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52" w:author="瑋婷 徐" w:date="2025-01-03T16:43:00Z" w16du:dateUtc="2025-01-03T08:43:00Z"/>
                <w:rFonts w:asciiTheme="majorEastAsia" w:eastAsia="標楷體" w:hAnsiTheme="majorEastAsia" w:cstheme="majorEastAsia"/>
                <w:color w:val="000000"/>
              </w:rPr>
            </w:pPr>
            <w:ins w:id="8853" w:author="瑋婷 徐" w:date="2025-01-03T16:45:00Z" w16du:dateUtc="2025-01-03T08:45:00Z">
              <w:r w:rsidRPr="00727E7E">
                <w:rPr>
                  <w:rFonts w:asciiTheme="majorEastAsia" w:eastAsia="標楷體" w:hAnsiTheme="majorEastAsia" w:cstheme="majorEastAsia" w:hint="eastAsia"/>
                  <w:color w:val="000000"/>
                </w:rPr>
                <w:t>15</w:t>
              </w:r>
            </w:ins>
          </w:p>
        </w:tc>
        <w:tc>
          <w:tcPr>
            <w:tcW w:w="0" w:type="pct"/>
            <w:noWrap/>
          </w:tcPr>
          <w:p w14:paraId="32E8F779" w14:textId="1D85EE74"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54" w:author="瑋婷 徐" w:date="2025-01-03T16:43:00Z" w16du:dateUtc="2025-01-03T08:43:00Z"/>
                <w:rFonts w:asciiTheme="majorEastAsia" w:eastAsia="標楷體" w:hAnsiTheme="majorEastAsia" w:cstheme="majorEastAsia"/>
                <w:color w:val="000000"/>
              </w:rPr>
            </w:pPr>
            <w:ins w:id="8855" w:author="瑋婷 徐" w:date="2025-01-03T16:45:00Z" w16du:dateUtc="2025-01-03T08:45:00Z">
              <w:r w:rsidRPr="00727E7E">
                <w:rPr>
                  <w:rFonts w:asciiTheme="majorEastAsia" w:eastAsia="標楷體" w:hAnsiTheme="majorEastAsia" w:cstheme="majorEastAsia" w:hint="eastAsia"/>
                  <w:color w:val="000000"/>
                </w:rPr>
                <w:t>16</w:t>
              </w:r>
            </w:ins>
          </w:p>
        </w:tc>
        <w:tc>
          <w:tcPr>
            <w:tcW w:w="0" w:type="pct"/>
            <w:noWrap/>
          </w:tcPr>
          <w:p w14:paraId="2E6AB406" w14:textId="3619AA30"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56" w:author="瑋婷 徐" w:date="2025-01-03T16:43:00Z" w16du:dateUtc="2025-01-03T08:43:00Z"/>
                <w:rFonts w:asciiTheme="majorEastAsia" w:eastAsia="標楷體" w:hAnsiTheme="majorEastAsia" w:cstheme="majorEastAsia"/>
                <w:color w:val="000000"/>
              </w:rPr>
            </w:pPr>
            <w:ins w:id="8857" w:author="瑋婷 徐" w:date="2025-01-03T16:45:00Z" w16du:dateUtc="2025-01-03T08:45:00Z">
              <w:r w:rsidRPr="00727E7E">
                <w:rPr>
                  <w:rFonts w:asciiTheme="majorEastAsia" w:eastAsia="標楷體" w:hAnsiTheme="majorEastAsia" w:cstheme="majorEastAsia" w:hint="eastAsia"/>
                  <w:color w:val="000000"/>
                </w:rPr>
                <w:t>17</w:t>
              </w:r>
            </w:ins>
          </w:p>
        </w:tc>
        <w:tc>
          <w:tcPr>
            <w:tcW w:w="0" w:type="pct"/>
            <w:noWrap/>
          </w:tcPr>
          <w:p w14:paraId="4E892691" w14:textId="11A2C94F"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58" w:author="瑋婷 徐" w:date="2025-01-03T16:43:00Z" w16du:dateUtc="2025-01-03T08:43:00Z"/>
                <w:rFonts w:asciiTheme="majorEastAsia" w:eastAsia="標楷體" w:hAnsiTheme="majorEastAsia" w:cstheme="majorEastAsia"/>
                <w:color w:val="000000"/>
              </w:rPr>
            </w:pPr>
            <w:ins w:id="8859" w:author="瑋婷 徐" w:date="2025-01-03T16:45:00Z" w16du:dateUtc="2025-01-03T08:45:00Z">
              <w:r w:rsidRPr="00727E7E">
                <w:rPr>
                  <w:rFonts w:asciiTheme="majorEastAsia" w:eastAsia="標楷體" w:hAnsiTheme="majorEastAsia" w:cstheme="majorEastAsia" w:hint="eastAsia"/>
                  <w:color w:val="000000"/>
                </w:rPr>
                <w:t>18</w:t>
              </w:r>
            </w:ins>
          </w:p>
        </w:tc>
        <w:tc>
          <w:tcPr>
            <w:tcW w:w="0" w:type="pct"/>
            <w:noWrap/>
          </w:tcPr>
          <w:p w14:paraId="7E996116" w14:textId="2D119552"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60" w:author="瑋婷 徐" w:date="2025-01-03T16:43:00Z" w16du:dateUtc="2025-01-03T08:43:00Z"/>
                <w:rFonts w:asciiTheme="majorEastAsia" w:eastAsia="標楷體" w:hAnsiTheme="majorEastAsia" w:cstheme="majorEastAsia"/>
                <w:color w:val="000000"/>
              </w:rPr>
            </w:pPr>
            <w:ins w:id="8861" w:author="瑋婷 徐" w:date="2025-01-03T16:45:00Z" w16du:dateUtc="2025-01-03T08:45:00Z">
              <w:r w:rsidRPr="00727E7E">
                <w:rPr>
                  <w:rFonts w:asciiTheme="majorEastAsia" w:eastAsia="標楷體" w:hAnsiTheme="majorEastAsia" w:cstheme="majorEastAsia" w:hint="eastAsia"/>
                  <w:color w:val="000000"/>
                </w:rPr>
                <w:t>19</w:t>
              </w:r>
            </w:ins>
          </w:p>
        </w:tc>
        <w:tc>
          <w:tcPr>
            <w:tcW w:w="154" w:type="pct"/>
            <w:noWrap/>
          </w:tcPr>
          <w:p w14:paraId="5D2E9615" w14:textId="169A386B"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862" w:author="瑋婷 徐" w:date="2025-01-03T16:43:00Z" w16du:dateUtc="2025-01-03T08:43:00Z"/>
                <w:rFonts w:asciiTheme="majorEastAsia" w:eastAsia="標楷體" w:hAnsiTheme="majorEastAsia" w:cstheme="majorEastAsia"/>
                <w:color w:val="000000"/>
              </w:rPr>
            </w:pPr>
            <w:ins w:id="8863" w:author="瑋婷 徐" w:date="2025-01-03T16:45:00Z" w16du:dateUtc="2025-01-03T08:45:00Z">
              <w:r w:rsidRPr="00727E7E">
                <w:rPr>
                  <w:rFonts w:asciiTheme="majorEastAsia" w:eastAsia="標楷體" w:hAnsiTheme="majorEastAsia" w:cstheme="majorEastAsia" w:hint="eastAsia"/>
                  <w:color w:val="000000"/>
                </w:rPr>
                <w:t>20</w:t>
              </w:r>
            </w:ins>
          </w:p>
        </w:tc>
      </w:tr>
      <w:tr w:rsidR="00DA433E" w:rsidRPr="00727E7E" w14:paraId="6D6B23F8" w14:textId="77777777" w:rsidTr="003C19C7">
        <w:trPr>
          <w:trHeight w:val="300"/>
          <w:ins w:id="886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1DE0CF9E" w14:textId="77777777" w:rsidR="00DA433E" w:rsidRPr="00727E7E" w:rsidRDefault="00DA433E">
            <w:pPr>
              <w:spacing w:line="360" w:lineRule="auto"/>
              <w:jc w:val="both"/>
              <w:rPr>
                <w:ins w:id="8865" w:author="瑋婷 徐" w:date="2025-01-03T16:20:00Z" w16du:dateUtc="2025-01-03T08:20:00Z"/>
                <w:rFonts w:asciiTheme="majorEastAsia" w:eastAsia="標楷體" w:hAnsiTheme="majorEastAsia" w:cstheme="majorEastAsia"/>
                <w:b w:val="0"/>
                <w:bCs w:val="0"/>
                <w:color w:val="000000"/>
                <w:rPrChange w:id="8866" w:author="瑋婷 徐" w:date="2025-01-06T15:34:00Z" w16du:dateUtc="2025-01-06T07:34:00Z">
                  <w:rPr>
                    <w:ins w:id="8867" w:author="瑋婷 徐" w:date="2025-01-03T16:20:00Z" w16du:dateUtc="2025-01-03T08:20:00Z"/>
                    <w:rFonts w:cs="Calibri"/>
                    <w:color w:val="000000"/>
                    <w:sz w:val="22"/>
                  </w:rPr>
                </w:rPrChange>
              </w:rPr>
              <w:pPrChange w:id="8868" w:author="瑋婷 徐" w:date="2025-01-03T16:21:00Z" w16du:dateUtc="2025-01-03T08:21:00Z">
                <w:pPr/>
              </w:pPrChange>
            </w:pPr>
            <w:ins w:id="8869" w:author="瑋婷 徐" w:date="2025-01-03T16:20:00Z" w16du:dateUtc="2025-01-03T08:20:00Z">
              <w:r w:rsidRPr="00727E7E">
                <w:rPr>
                  <w:rFonts w:asciiTheme="majorEastAsia" w:eastAsia="標楷體" w:hAnsiTheme="majorEastAsia" w:cstheme="majorEastAsia"/>
                  <w:b w:val="0"/>
                  <w:bCs w:val="0"/>
                  <w:color w:val="000000"/>
                  <w:rPrChange w:id="8870" w:author="瑋婷 徐" w:date="2025-01-06T15:34:00Z" w16du:dateUtc="2025-01-06T07:34:00Z">
                    <w:rPr>
                      <w:rFonts w:cs="Calibri"/>
                      <w:color w:val="000000"/>
                      <w:sz w:val="22"/>
                    </w:rPr>
                  </w:rPrChange>
                </w:rPr>
                <w:t>五色鳥</w:t>
              </w:r>
              <w:r w:rsidRPr="00727E7E">
                <w:rPr>
                  <w:rFonts w:asciiTheme="majorEastAsia" w:eastAsia="標楷體" w:hAnsiTheme="majorEastAsia" w:cstheme="majorEastAsia"/>
                  <w:b w:val="0"/>
                  <w:bCs w:val="0"/>
                  <w:color w:val="000000"/>
                  <w:rPrChange w:id="8871"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8872"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8873" w:author="瑋婷 徐" w:date="2025-01-06T15:34:00Z" w16du:dateUtc="2025-01-06T07:34:00Z">
                    <w:rPr>
                      <w:rFonts w:cs="Calibri"/>
                      <w:color w:val="000000"/>
                      <w:sz w:val="22"/>
                    </w:rPr>
                  </w:rPrChange>
                </w:rPr>
                <w:t xml:space="preserve"> </w:t>
              </w:r>
            </w:ins>
          </w:p>
        </w:tc>
        <w:tc>
          <w:tcPr>
            <w:tcW w:w="1284" w:type="pct"/>
            <w:hideMark/>
          </w:tcPr>
          <w:p w14:paraId="54899E5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74" w:author="瑋婷 徐" w:date="2025-01-03T16:20:00Z" w16du:dateUtc="2025-01-03T08:20:00Z"/>
                <w:rFonts w:asciiTheme="majorEastAsia" w:eastAsia="標楷體" w:hAnsiTheme="majorEastAsia" w:cstheme="majorEastAsia"/>
                <w:i/>
                <w:iCs/>
                <w:color w:val="000000"/>
                <w:rPrChange w:id="8875" w:author="瑋婷 徐" w:date="2025-01-06T15:34:00Z" w16du:dateUtc="2025-01-06T07:34:00Z">
                  <w:rPr>
                    <w:ins w:id="8876" w:author="瑋婷 徐" w:date="2025-01-03T16:20:00Z" w16du:dateUtc="2025-01-03T08:20:00Z"/>
                    <w:rFonts w:cs="Calibri"/>
                    <w:i/>
                    <w:iCs/>
                    <w:color w:val="000000"/>
                    <w:sz w:val="22"/>
                  </w:rPr>
                </w:rPrChange>
              </w:rPr>
              <w:pPrChange w:id="88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878" w:author="瑋婷 徐" w:date="2025-01-03T16:20:00Z" w16du:dateUtc="2025-01-03T08:20:00Z">
              <w:r w:rsidRPr="00727E7E">
                <w:rPr>
                  <w:rFonts w:asciiTheme="majorEastAsia" w:eastAsia="標楷體" w:hAnsiTheme="majorEastAsia" w:cstheme="majorEastAsia"/>
                  <w:i/>
                  <w:iCs/>
                  <w:color w:val="000000"/>
                  <w:rPrChange w:id="8879" w:author="瑋婷 徐" w:date="2025-01-06T15:34:00Z" w16du:dateUtc="2025-01-06T07:34:00Z">
                    <w:rPr>
                      <w:rFonts w:cs="Calibri"/>
                      <w:i/>
                      <w:iCs/>
                      <w:color w:val="000000"/>
                      <w:sz w:val="22"/>
                    </w:rPr>
                  </w:rPrChange>
                </w:rPr>
                <w:t>Psilopogon nuchalis</w:t>
              </w:r>
            </w:ins>
          </w:p>
        </w:tc>
        <w:tc>
          <w:tcPr>
            <w:tcW w:w="148" w:type="pct"/>
            <w:noWrap/>
            <w:hideMark/>
          </w:tcPr>
          <w:p w14:paraId="3E8D37F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80" w:author="瑋婷 徐" w:date="2025-01-03T16:20:00Z" w16du:dateUtc="2025-01-03T08:20:00Z"/>
                <w:rFonts w:asciiTheme="majorEastAsia" w:eastAsia="標楷體" w:hAnsiTheme="majorEastAsia" w:cstheme="majorEastAsia"/>
                <w:i/>
                <w:iCs/>
                <w:color w:val="000000"/>
                <w:rPrChange w:id="8881" w:author="瑋婷 徐" w:date="2025-01-06T15:34:00Z" w16du:dateUtc="2025-01-06T07:34:00Z">
                  <w:rPr>
                    <w:ins w:id="8882" w:author="瑋婷 徐" w:date="2025-01-03T16:20:00Z" w16du:dateUtc="2025-01-03T08:20:00Z"/>
                    <w:rFonts w:cs="Calibri"/>
                    <w:i/>
                    <w:iCs/>
                    <w:color w:val="000000"/>
                    <w:sz w:val="22"/>
                  </w:rPr>
                </w:rPrChange>
              </w:rPr>
              <w:pPrChange w:id="88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AA7F07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84" w:author="瑋婷 徐" w:date="2025-01-03T16:20:00Z" w16du:dateUtc="2025-01-03T08:20:00Z"/>
                <w:rFonts w:asciiTheme="majorEastAsia" w:eastAsia="標楷體" w:hAnsiTheme="majorEastAsia" w:cstheme="majorEastAsia"/>
                <w:color w:val="000000"/>
                <w:rPrChange w:id="8885" w:author="瑋婷 徐" w:date="2025-01-06T15:34:00Z" w16du:dateUtc="2025-01-06T07:34:00Z">
                  <w:rPr>
                    <w:ins w:id="8886" w:author="瑋婷 徐" w:date="2025-01-03T16:20:00Z" w16du:dateUtc="2025-01-03T08:20:00Z"/>
                    <w:rFonts w:cs="Calibri"/>
                    <w:color w:val="000000"/>
                    <w:sz w:val="22"/>
                  </w:rPr>
                </w:rPrChange>
              </w:rPr>
              <w:pPrChange w:id="88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888" w:author="瑋婷 徐" w:date="2025-01-03T16:20:00Z" w16du:dateUtc="2025-01-03T08:20:00Z">
              <w:r w:rsidRPr="00727E7E">
                <w:rPr>
                  <w:rFonts w:asciiTheme="majorEastAsia" w:eastAsia="標楷體" w:hAnsiTheme="majorEastAsia" w:cstheme="majorEastAsia"/>
                  <w:color w:val="000000"/>
                  <w:rPrChange w:id="8889" w:author="瑋婷 徐" w:date="2025-01-06T15:34:00Z" w16du:dateUtc="2025-01-06T07:34:00Z">
                    <w:rPr>
                      <w:rFonts w:cs="Calibri"/>
                      <w:color w:val="000000"/>
                      <w:sz w:val="22"/>
                    </w:rPr>
                  </w:rPrChange>
                </w:rPr>
                <w:t>*</w:t>
              </w:r>
            </w:ins>
          </w:p>
        </w:tc>
        <w:tc>
          <w:tcPr>
            <w:tcW w:w="148" w:type="pct"/>
            <w:noWrap/>
            <w:hideMark/>
          </w:tcPr>
          <w:p w14:paraId="27BFFB5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90" w:author="瑋婷 徐" w:date="2025-01-03T16:20:00Z" w16du:dateUtc="2025-01-03T08:20:00Z"/>
                <w:rFonts w:asciiTheme="majorEastAsia" w:eastAsia="標楷體" w:hAnsiTheme="majorEastAsia" w:cstheme="majorEastAsia"/>
                <w:color w:val="000000"/>
                <w:rPrChange w:id="8891" w:author="瑋婷 徐" w:date="2025-01-06T15:34:00Z" w16du:dateUtc="2025-01-06T07:34:00Z">
                  <w:rPr>
                    <w:ins w:id="8892" w:author="瑋婷 徐" w:date="2025-01-03T16:20:00Z" w16du:dateUtc="2025-01-03T08:20:00Z"/>
                    <w:rFonts w:cs="Calibri"/>
                    <w:color w:val="000000"/>
                    <w:sz w:val="22"/>
                  </w:rPr>
                </w:rPrChange>
              </w:rPr>
              <w:pPrChange w:id="88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894" w:author="瑋婷 徐" w:date="2025-01-03T16:20:00Z" w16du:dateUtc="2025-01-03T08:20:00Z">
              <w:r w:rsidRPr="00727E7E">
                <w:rPr>
                  <w:rFonts w:asciiTheme="majorEastAsia" w:eastAsia="標楷體" w:hAnsiTheme="majorEastAsia" w:cstheme="majorEastAsia"/>
                  <w:color w:val="000000"/>
                  <w:rPrChange w:id="8895" w:author="瑋婷 徐" w:date="2025-01-06T15:34:00Z" w16du:dateUtc="2025-01-06T07:34:00Z">
                    <w:rPr>
                      <w:rFonts w:cs="Calibri"/>
                      <w:color w:val="000000"/>
                      <w:sz w:val="22"/>
                    </w:rPr>
                  </w:rPrChange>
                </w:rPr>
                <w:t>*</w:t>
              </w:r>
            </w:ins>
          </w:p>
        </w:tc>
        <w:tc>
          <w:tcPr>
            <w:tcW w:w="148" w:type="pct"/>
            <w:noWrap/>
            <w:hideMark/>
          </w:tcPr>
          <w:p w14:paraId="0B1AF03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96" w:author="瑋婷 徐" w:date="2025-01-03T16:20:00Z" w16du:dateUtc="2025-01-03T08:20:00Z"/>
                <w:rFonts w:asciiTheme="majorEastAsia" w:eastAsia="標楷體" w:hAnsiTheme="majorEastAsia" w:cstheme="majorEastAsia"/>
                <w:color w:val="000000"/>
                <w:rPrChange w:id="8897" w:author="瑋婷 徐" w:date="2025-01-06T15:34:00Z" w16du:dateUtc="2025-01-06T07:34:00Z">
                  <w:rPr>
                    <w:ins w:id="8898" w:author="瑋婷 徐" w:date="2025-01-03T16:20:00Z" w16du:dateUtc="2025-01-03T08:20:00Z"/>
                    <w:rFonts w:cs="Calibri"/>
                    <w:color w:val="000000"/>
                    <w:sz w:val="22"/>
                  </w:rPr>
                </w:rPrChange>
              </w:rPr>
              <w:pPrChange w:id="88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00" w:author="瑋婷 徐" w:date="2025-01-03T16:20:00Z" w16du:dateUtc="2025-01-03T08:20:00Z">
              <w:r w:rsidRPr="00727E7E">
                <w:rPr>
                  <w:rFonts w:asciiTheme="majorEastAsia" w:eastAsia="標楷體" w:hAnsiTheme="majorEastAsia" w:cstheme="majorEastAsia"/>
                  <w:color w:val="000000"/>
                  <w:rPrChange w:id="8901" w:author="瑋婷 徐" w:date="2025-01-06T15:34:00Z" w16du:dateUtc="2025-01-06T07:34:00Z">
                    <w:rPr>
                      <w:rFonts w:cs="Calibri"/>
                      <w:color w:val="000000"/>
                      <w:sz w:val="22"/>
                    </w:rPr>
                  </w:rPrChange>
                </w:rPr>
                <w:t>*</w:t>
              </w:r>
            </w:ins>
          </w:p>
        </w:tc>
        <w:tc>
          <w:tcPr>
            <w:tcW w:w="148" w:type="pct"/>
            <w:noWrap/>
            <w:hideMark/>
          </w:tcPr>
          <w:p w14:paraId="237EF24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02" w:author="瑋婷 徐" w:date="2025-01-03T16:20:00Z" w16du:dateUtc="2025-01-03T08:20:00Z"/>
                <w:rFonts w:asciiTheme="majorEastAsia" w:eastAsia="標楷體" w:hAnsiTheme="majorEastAsia" w:cstheme="majorEastAsia"/>
                <w:color w:val="000000"/>
                <w:rPrChange w:id="8903" w:author="瑋婷 徐" w:date="2025-01-06T15:34:00Z" w16du:dateUtc="2025-01-06T07:34:00Z">
                  <w:rPr>
                    <w:ins w:id="8904" w:author="瑋婷 徐" w:date="2025-01-03T16:20:00Z" w16du:dateUtc="2025-01-03T08:20:00Z"/>
                    <w:rFonts w:cs="Calibri"/>
                    <w:color w:val="000000"/>
                    <w:sz w:val="22"/>
                  </w:rPr>
                </w:rPrChange>
              </w:rPr>
              <w:pPrChange w:id="89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06" w:author="瑋婷 徐" w:date="2025-01-03T16:20:00Z" w16du:dateUtc="2025-01-03T08:20:00Z">
              <w:r w:rsidRPr="00727E7E">
                <w:rPr>
                  <w:rFonts w:asciiTheme="majorEastAsia" w:eastAsia="標楷體" w:hAnsiTheme="majorEastAsia" w:cstheme="majorEastAsia"/>
                  <w:color w:val="000000"/>
                  <w:rPrChange w:id="8907" w:author="瑋婷 徐" w:date="2025-01-06T15:34:00Z" w16du:dateUtc="2025-01-06T07:34:00Z">
                    <w:rPr>
                      <w:rFonts w:cs="Calibri"/>
                      <w:color w:val="000000"/>
                      <w:sz w:val="22"/>
                    </w:rPr>
                  </w:rPrChange>
                </w:rPr>
                <w:t>*</w:t>
              </w:r>
            </w:ins>
          </w:p>
        </w:tc>
        <w:tc>
          <w:tcPr>
            <w:tcW w:w="109" w:type="pct"/>
            <w:noWrap/>
            <w:hideMark/>
          </w:tcPr>
          <w:p w14:paraId="58218EB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08" w:author="瑋婷 徐" w:date="2025-01-03T16:20:00Z" w16du:dateUtc="2025-01-03T08:20:00Z"/>
                <w:rFonts w:asciiTheme="majorEastAsia" w:eastAsia="標楷體" w:hAnsiTheme="majorEastAsia" w:cstheme="majorEastAsia"/>
                <w:color w:val="000000"/>
                <w:rPrChange w:id="8909" w:author="瑋婷 徐" w:date="2025-01-06T15:34:00Z" w16du:dateUtc="2025-01-06T07:34:00Z">
                  <w:rPr>
                    <w:ins w:id="8910" w:author="瑋婷 徐" w:date="2025-01-03T16:20:00Z" w16du:dateUtc="2025-01-03T08:20:00Z"/>
                    <w:rFonts w:cs="Calibri"/>
                    <w:color w:val="000000"/>
                    <w:sz w:val="22"/>
                  </w:rPr>
                </w:rPrChange>
              </w:rPr>
              <w:pPrChange w:id="89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12" w:author="瑋婷 徐" w:date="2025-01-03T16:20:00Z" w16du:dateUtc="2025-01-03T08:20:00Z">
              <w:r w:rsidRPr="00727E7E">
                <w:rPr>
                  <w:rFonts w:asciiTheme="majorEastAsia" w:eastAsia="標楷體" w:hAnsiTheme="majorEastAsia" w:cstheme="majorEastAsia"/>
                  <w:color w:val="000000"/>
                  <w:rPrChange w:id="8913" w:author="瑋婷 徐" w:date="2025-01-06T15:34:00Z" w16du:dateUtc="2025-01-06T07:34:00Z">
                    <w:rPr>
                      <w:rFonts w:cs="Calibri"/>
                      <w:color w:val="000000"/>
                      <w:sz w:val="22"/>
                    </w:rPr>
                  </w:rPrChange>
                </w:rPr>
                <w:t>*</w:t>
              </w:r>
            </w:ins>
          </w:p>
        </w:tc>
        <w:tc>
          <w:tcPr>
            <w:tcW w:w="109" w:type="pct"/>
          </w:tcPr>
          <w:p w14:paraId="7A426FC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914" w:author="瑋婷 徐" w:date="2025-01-03T16:33:00Z" w16du:dateUtc="2025-01-03T08:33:00Z"/>
                <w:rFonts w:asciiTheme="majorEastAsia" w:eastAsia="標楷體" w:hAnsiTheme="majorEastAsia" w:cstheme="majorEastAsia"/>
                <w:color w:val="000000"/>
              </w:rPr>
            </w:pPr>
          </w:p>
        </w:tc>
        <w:tc>
          <w:tcPr>
            <w:tcW w:w="148" w:type="pct"/>
            <w:noWrap/>
            <w:hideMark/>
          </w:tcPr>
          <w:p w14:paraId="1A6E0005" w14:textId="46B3C96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15" w:author="瑋婷 徐" w:date="2025-01-03T16:20:00Z" w16du:dateUtc="2025-01-03T08:20:00Z"/>
                <w:rFonts w:asciiTheme="majorEastAsia" w:eastAsia="標楷體" w:hAnsiTheme="majorEastAsia" w:cstheme="majorEastAsia"/>
                <w:color w:val="000000"/>
                <w:rPrChange w:id="8916" w:author="瑋婷 徐" w:date="2025-01-06T15:34:00Z" w16du:dateUtc="2025-01-06T07:34:00Z">
                  <w:rPr>
                    <w:ins w:id="8917" w:author="瑋婷 徐" w:date="2025-01-03T16:20:00Z" w16du:dateUtc="2025-01-03T08:20:00Z"/>
                    <w:rFonts w:cs="Calibri"/>
                    <w:color w:val="000000"/>
                    <w:sz w:val="22"/>
                  </w:rPr>
                </w:rPrChange>
              </w:rPr>
              <w:pPrChange w:id="89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19" w:author="瑋婷 徐" w:date="2025-01-03T16:20:00Z" w16du:dateUtc="2025-01-03T08:20:00Z">
              <w:r w:rsidRPr="00727E7E">
                <w:rPr>
                  <w:rFonts w:asciiTheme="majorEastAsia" w:eastAsia="標楷體" w:hAnsiTheme="majorEastAsia" w:cstheme="majorEastAsia"/>
                  <w:color w:val="000000"/>
                  <w:rPrChange w:id="8920" w:author="瑋婷 徐" w:date="2025-01-06T15:34:00Z" w16du:dateUtc="2025-01-06T07:34:00Z">
                    <w:rPr>
                      <w:rFonts w:cs="Calibri"/>
                      <w:color w:val="000000"/>
                      <w:sz w:val="22"/>
                    </w:rPr>
                  </w:rPrChange>
                </w:rPr>
                <w:t>*</w:t>
              </w:r>
            </w:ins>
          </w:p>
        </w:tc>
        <w:tc>
          <w:tcPr>
            <w:tcW w:w="148" w:type="pct"/>
            <w:noWrap/>
            <w:hideMark/>
          </w:tcPr>
          <w:p w14:paraId="0903700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21" w:author="瑋婷 徐" w:date="2025-01-03T16:20:00Z" w16du:dateUtc="2025-01-03T08:20:00Z"/>
                <w:rFonts w:asciiTheme="majorEastAsia" w:eastAsia="標楷體" w:hAnsiTheme="majorEastAsia" w:cstheme="majorEastAsia"/>
                <w:color w:val="000000"/>
                <w:rPrChange w:id="8922" w:author="瑋婷 徐" w:date="2025-01-06T15:34:00Z" w16du:dateUtc="2025-01-06T07:34:00Z">
                  <w:rPr>
                    <w:ins w:id="8923" w:author="瑋婷 徐" w:date="2025-01-03T16:20:00Z" w16du:dateUtc="2025-01-03T08:20:00Z"/>
                    <w:rFonts w:cs="Calibri"/>
                    <w:color w:val="000000"/>
                    <w:sz w:val="22"/>
                  </w:rPr>
                </w:rPrChange>
              </w:rPr>
              <w:pPrChange w:id="89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25" w:author="瑋婷 徐" w:date="2025-01-03T16:20:00Z" w16du:dateUtc="2025-01-03T08:20:00Z">
              <w:r w:rsidRPr="00727E7E">
                <w:rPr>
                  <w:rFonts w:asciiTheme="majorEastAsia" w:eastAsia="標楷體" w:hAnsiTheme="majorEastAsia" w:cstheme="majorEastAsia"/>
                  <w:color w:val="000000"/>
                  <w:rPrChange w:id="8926" w:author="瑋婷 徐" w:date="2025-01-06T15:34:00Z" w16du:dateUtc="2025-01-06T07:34:00Z">
                    <w:rPr>
                      <w:rFonts w:cs="Calibri"/>
                      <w:color w:val="000000"/>
                      <w:sz w:val="22"/>
                    </w:rPr>
                  </w:rPrChange>
                </w:rPr>
                <w:t>*</w:t>
              </w:r>
            </w:ins>
          </w:p>
        </w:tc>
        <w:tc>
          <w:tcPr>
            <w:tcW w:w="148" w:type="pct"/>
            <w:noWrap/>
            <w:hideMark/>
          </w:tcPr>
          <w:p w14:paraId="63EC5B9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27" w:author="瑋婷 徐" w:date="2025-01-03T16:20:00Z" w16du:dateUtc="2025-01-03T08:20:00Z"/>
                <w:rFonts w:asciiTheme="majorEastAsia" w:eastAsia="標楷體" w:hAnsiTheme="majorEastAsia" w:cstheme="majorEastAsia"/>
                <w:color w:val="000000"/>
                <w:rPrChange w:id="8928" w:author="瑋婷 徐" w:date="2025-01-06T15:34:00Z" w16du:dateUtc="2025-01-06T07:34:00Z">
                  <w:rPr>
                    <w:ins w:id="8929" w:author="瑋婷 徐" w:date="2025-01-03T16:20:00Z" w16du:dateUtc="2025-01-03T08:20:00Z"/>
                    <w:rFonts w:cs="Calibri"/>
                    <w:color w:val="000000"/>
                    <w:sz w:val="22"/>
                  </w:rPr>
                </w:rPrChange>
              </w:rPr>
              <w:pPrChange w:id="89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31" w:author="瑋婷 徐" w:date="2025-01-03T16:20:00Z" w16du:dateUtc="2025-01-03T08:20:00Z">
              <w:r w:rsidRPr="00727E7E">
                <w:rPr>
                  <w:rFonts w:asciiTheme="majorEastAsia" w:eastAsia="標楷體" w:hAnsiTheme="majorEastAsia" w:cstheme="majorEastAsia"/>
                  <w:color w:val="000000"/>
                  <w:rPrChange w:id="8932" w:author="瑋婷 徐" w:date="2025-01-06T15:34:00Z" w16du:dateUtc="2025-01-06T07:34:00Z">
                    <w:rPr>
                      <w:rFonts w:cs="Calibri"/>
                      <w:color w:val="000000"/>
                      <w:sz w:val="22"/>
                    </w:rPr>
                  </w:rPrChange>
                </w:rPr>
                <w:t>*</w:t>
              </w:r>
            </w:ins>
          </w:p>
        </w:tc>
        <w:tc>
          <w:tcPr>
            <w:tcW w:w="148" w:type="pct"/>
            <w:noWrap/>
            <w:hideMark/>
          </w:tcPr>
          <w:p w14:paraId="7D833E9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33" w:author="瑋婷 徐" w:date="2025-01-03T16:20:00Z" w16du:dateUtc="2025-01-03T08:20:00Z"/>
                <w:rFonts w:asciiTheme="majorEastAsia" w:eastAsia="標楷體" w:hAnsiTheme="majorEastAsia" w:cstheme="majorEastAsia"/>
                <w:color w:val="000000"/>
                <w:rPrChange w:id="8934" w:author="瑋婷 徐" w:date="2025-01-06T15:34:00Z" w16du:dateUtc="2025-01-06T07:34:00Z">
                  <w:rPr>
                    <w:ins w:id="8935" w:author="瑋婷 徐" w:date="2025-01-03T16:20:00Z" w16du:dateUtc="2025-01-03T08:20:00Z"/>
                    <w:rFonts w:cs="Calibri"/>
                    <w:color w:val="000000"/>
                    <w:sz w:val="22"/>
                  </w:rPr>
                </w:rPrChange>
              </w:rPr>
              <w:pPrChange w:id="89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37" w:author="瑋婷 徐" w:date="2025-01-03T16:20:00Z" w16du:dateUtc="2025-01-03T08:20:00Z">
              <w:r w:rsidRPr="00727E7E">
                <w:rPr>
                  <w:rFonts w:asciiTheme="majorEastAsia" w:eastAsia="標楷體" w:hAnsiTheme="majorEastAsia" w:cstheme="majorEastAsia"/>
                  <w:color w:val="000000"/>
                  <w:rPrChange w:id="8938" w:author="瑋婷 徐" w:date="2025-01-06T15:34:00Z" w16du:dateUtc="2025-01-06T07:34:00Z">
                    <w:rPr>
                      <w:rFonts w:cs="Calibri"/>
                      <w:color w:val="000000"/>
                      <w:sz w:val="22"/>
                    </w:rPr>
                  </w:rPrChange>
                </w:rPr>
                <w:t>*</w:t>
              </w:r>
            </w:ins>
          </w:p>
        </w:tc>
        <w:tc>
          <w:tcPr>
            <w:tcW w:w="148" w:type="pct"/>
          </w:tcPr>
          <w:p w14:paraId="07947413"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939" w:author="瑋婷 徐" w:date="2025-01-03T16:33:00Z" w16du:dateUtc="2025-01-03T08:33:00Z"/>
                <w:rFonts w:asciiTheme="majorEastAsia" w:eastAsia="標楷體" w:hAnsiTheme="majorEastAsia" w:cstheme="majorEastAsia"/>
                <w:color w:val="000000"/>
              </w:rPr>
            </w:pPr>
          </w:p>
        </w:tc>
        <w:tc>
          <w:tcPr>
            <w:tcW w:w="148" w:type="pct"/>
            <w:noWrap/>
            <w:hideMark/>
          </w:tcPr>
          <w:p w14:paraId="2F044B25" w14:textId="2EDA4BA3"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40" w:author="瑋婷 徐" w:date="2025-01-03T16:20:00Z" w16du:dateUtc="2025-01-03T08:20:00Z"/>
                <w:rFonts w:asciiTheme="majorEastAsia" w:eastAsia="標楷體" w:hAnsiTheme="majorEastAsia" w:cstheme="majorEastAsia"/>
                <w:color w:val="000000"/>
                <w:rPrChange w:id="8941" w:author="瑋婷 徐" w:date="2025-01-06T15:34:00Z" w16du:dateUtc="2025-01-06T07:34:00Z">
                  <w:rPr>
                    <w:ins w:id="8942" w:author="瑋婷 徐" w:date="2025-01-03T16:20:00Z" w16du:dateUtc="2025-01-03T08:20:00Z"/>
                    <w:rFonts w:cs="Calibri"/>
                    <w:color w:val="000000"/>
                    <w:sz w:val="22"/>
                  </w:rPr>
                </w:rPrChange>
              </w:rPr>
              <w:pPrChange w:id="89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44" w:author="瑋婷 徐" w:date="2025-01-03T16:20:00Z" w16du:dateUtc="2025-01-03T08:20:00Z">
              <w:r w:rsidRPr="00727E7E">
                <w:rPr>
                  <w:rFonts w:asciiTheme="majorEastAsia" w:eastAsia="標楷體" w:hAnsiTheme="majorEastAsia" w:cstheme="majorEastAsia"/>
                  <w:color w:val="000000"/>
                  <w:rPrChange w:id="8945" w:author="瑋婷 徐" w:date="2025-01-06T15:34:00Z" w16du:dateUtc="2025-01-06T07:34:00Z">
                    <w:rPr>
                      <w:rFonts w:cs="Calibri"/>
                      <w:color w:val="000000"/>
                      <w:sz w:val="22"/>
                    </w:rPr>
                  </w:rPrChange>
                </w:rPr>
                <w:t>*</w:t>
              </w:r>
            </w:ins>
          </w:p>
        </w:tc>
        <w:tc>
          <w:tcPr>
            <w:tcW w:w="148" w:type="pct"/>
            <w:noWrap/>
            <w:hideMark/>
          </w:tcPr>
          <w:p w14:paraId="52C397B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46" w:author="瑋婷 徐" w:date="2025-01-03T16:20:00Z" w16du:dateUtc="2025-01-03T08:20:00Z"/>
                <w:rFonts w:asciiTheme="majorEastAsia" w:eastAsia="標楷體" w:hAnsiTheme="majorEastAsia" w:cstheme="majorEastAsia"/>
                <w:color w:val="000000"/>
                <w:rPrChange w:id="8947" w:author="瑋婷 徐" w:date="2025-01-06T15:34:00Z" w16du:dateUtc="2025-01-06T07:34:00Z">
                  <w:rPr>
                    <w:ins w:id="8948" w:author="瑋婷 徐" w:date="2025-01-03T16:20:00Z" w16du:dateUtc="2025-01-03T08:20:00Z"/>
                    <w:rFonts w:cs="Calibri"/>
                    <w:color w:val="000000"/>
                    <w:sz w:val="22"/>
                  </w:rPr>
                </w:rPrChange>
              </w:rPr>
              <w:pPrChange w:id="89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50" w:author="瑋婷 徐" w:date="2025-01-03T16:20:00Z" w16du:dateUtc="2025-01-03T08:20:00Z">
              <w:r w:rsidRPr="00727E7E">
                <w:rPr>
                  <w:rFonts w:asciiTheme="majorEastAsia" w:eastAsia="標楷體" w:hAnsiTheme="majorEastAsia" w:cstheme="majorEastAsia"/>
                  <w:color w:val="000000"/>
                  <w:rPrChange w:id="8951" w:author="瑋婷 徐" w:date="2025-01-06T15:34:00Z" w16du:dateUtc="2025-01-06T07:34:00Z">
                    <w:rPr>
                      <w:rFonts w:cs="Calibri"/>
                      <w:color w:val="000000"/>
                      <w:sz w:val="22"/>
                    </w:rPr>
                  </w:rPrChange>
                </w:rPr>
                <w:t>*</w:t>
              </w:r>
            </w:ins>
          </w:p>
        </w:tc>
        <w:tc>
          <w:tcPr>
            <w:tcW w:w="148" w:type="pct"/>
            <w:noWrap/>
            <w:hideMark/>
          </w:tcPr>
          <w:p w14:paraId="349F458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52" w:author="瑋婷 徐" w:date="2025-01-03T16:20:00Z" w16du:dateUtc="2025-01-03T08:20:00Z"/>
                <w:rFonts w:asciiTheme="majorEastAsia" w:eastAsia="標楷體" w:hAnsiTheme="majorEastAsia" w:cstheme="majorEastAsia"/>
                <w:color w:val="000000"/>
                <w:rPrChange w:id="8953" w:author="瑋婷 徐" w:date="2025-01-06T15:34:00Z" w16du:dateUtc="2025-01-06T07:34:00Z">
                  <w:rPr>
                    <w:ins w:id="8954" w:author="瑋婷 徐" w:date="2025-01-03T16:20:00Z" w16du:dateUtc="2025-01-03T08:20:00Z"/>
                    <w:rFonts w:cs="Calibri"/>
                    <w:color w:val="000000"/>
                    <w:sz w:val="22"/>
                  </w:rPr>
                </w:rPrChange>
              </w:rPr>
              <w:pPrChange w:id="89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D3C33C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56" w:author="瑋婷 徐" w:date="2025-01-03T16:20:00Z" w16du:dateUtc="2025-01-03T08:20:00Z"/>
                <w:rFonts w:asciiTheme="majorEastAsia" w:eastAsia="標楷體" w:hAnsiTheme="majorEastAsia" w:cstheme="majorEastAsia"/>
                <w:color w:val="000000"/>
                <w:rPrChange w:id="8957" w:author="瑋婷 徐" w:date="2025-01-06T15:34:00Z" w16du:dateUtc="2025-01-06T07:34:00Z">
                  <w:rPr>
                    <w:ins w:id="8958" w:author="瑋婷 徐" w:date="2025-01-03T16:20:00Z" w16du:dateUtc="2025-01-03T08:20:00Z"/>
                    <w:rFonts w:cs="Calibri"/>
                    <w:color w:val="000000"/>
                    <w:sz w:val="22"/>
                  </w:rPr>
                </w:rPrChange>
              </w:rPr>
              <w:pPrChange w:id="89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60" w:author="瑋婷 徐" w:date="2025-01-03T16:20:00Z" w16du:dateUtc="2025-01-03T08:20:00Z">
              <w:r w:rsidRPr="00727E7E">
                <w:rPr>
                  <w:rFonts w:asciiTheme="majorEastAsia" w:eastAsia="標楷體" w:hAnsiTheme="majorEastAsia" w:cstheme="majorEastAsia"/>
                  <w:color w:val="000000"/>
                  <w:rPrChange w:id="8961" w:author="瑋婷 徐" w:date="2025-01-06T15:34:00Z" w16du:dateUtc="2025-01-06T07:34:00Z">
                    <w:rPr>
                      <w:rFonts w:cs="Calibri"/>
                      <w:color w:val="000000"/>
                      <w:sz w:val="22"/>
                    </w:rPr>
                  </w:rPrChange>
                </w:rPr>
                <w:t>*</w:t>
              </w:r>
            </w:ins>
          </w:p>
        </w:tc>
        <w:tc>
          <w:tcPr>
            <w:tcW w:w="148" w:type="pct"/>
            <w:noWrap/>
            <w:hideMark/>
          </w:tcPr>
          <w:p w14:paraId="699B0EF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62" w:author="瑋婷 徐" w:date="2025-01-03T16:20:00Z" w16du:dateUtc="2025-01-03T08:20:00Z"/>
                <w:rFonts w:asciiTheme="majorEastAsia" w:eastAsia="標楷體" w:hAnsiTheme="majorEastAsia" w:cstheme="majorEastAsia"/>
                <w:color w:val="000000"/>
                <w:rPrChange w:id="8963" w:author="瑋婷 徐" w:date="2025-01-06T15:34:00Z" w16du:dateUtc="2025-01-06T07:34:00Z">
                  <w:rPr>
                    <w:ins w:id="8964" w:author="瑋婷 徐" w:date="2025-01-03T16:20:00Z" w16du:dateUtc="2025-01-03T08:20:00Z"/>
                    <w:rFonts w:cs="Calibri"/>
                    <w:color w:val="000000"/>
                    <w:sz w:val="22"/>
                  </w:rPr>
                </w:rPrChange>
              </w:rPr>
              <w:pPrChange w:id="89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C990F7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66" w:author="瑋婷 徐" w:date="2025-01-03T16:20:00Z" w16du:dateUtc="2025-01-03T08:20:00Z"/>
                <w:rFonts w:asciiTheme="majorEastAsia" w:eastAsia="標楷體" w:hAnsiTheme="majorEastAsia" w:cstheme="majorEastAsia"/>
                <w:color w:val="000000"/>
                <w:rPrChange w:id="8967" w:author="瑋婷 徐" w:date="2025-01-06T15:34:00Z" w16du:dateUtc="2025-01-06T07:34:00Z">
                  <w:rPr>
                    <w:ins w:id="8968" w:author="瑋婷 徐" w:date="2025-01-03T16:20:00Z" w16du:dateUtc="2025-01-03T08:20:00Z"/>
                    <w:rFonts w:cs="Calibri"/>
                    <w:color w:val="000000"/>
                    <w:sz w:val="22"/>
                  </w:rPr>
                </w:rPrChange>
              </w:rPr>
              <w:pPrChange w:id="89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70" w:author="瑋婷 徐" w:date="2025-01-03T16:20:00Z" w16du:dateUtc="2025-01-03T08:20:00Z">
              <w:r w:rsidRPr="00727E7E">
                <w:rPr>
                  <w:rFonts w:asciiTheme="majorEastAsia" w:eastAsia="標楷體" w:hAnsiTheme="majorEastAsia" w:cstheme="majorEastAsia"/>
                  <w:color w:val="000000"/>
                  <w:rPrChange w:id="8971" w:author="瑋婷 徐" w:date="2025-01-06T15:34:00Z" w16du:dateUtc="2025-01-06T07:34:00Z">
                    <w:rPr>
                      <w:rFonts w:cs="Calibri"/>
                      <w:color w:val="000000"/>
                      <w:sz w:val="22"/>
                    </w:rPr>
                  </w:rPrChange>
                </w:rPr>
                <w:t>*</w:t>
              </w:r>
            </w:ins>
          </w:p>
        </w:tc>
        <w:tc>
          <w:tcPr>
            <w:tcW w:w="148" w:type="pct"/>
            <w:noWrap/>
            <w:hideMark/>
          </w:tcPr>
          <w:p w14:paraId="16F4036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72" w:author="瑋婷 徐" w:date="2025-01-03T16:20:00Z" w16du:dateUtc="2025-01-03T08:20:00Z"/>
                <w:rFonts w:asciiTheme="majorEastAsia" w:eastAsia="標楷體" w:hAnsiTheme="majorEastAsia" w:cstheme="majorEastAsia"/>
                <w:color w:val="000000"/>
                <w:rPrChange w:id="8973" w:author="瑋婷 徐" w:date="2025-01-06T15:34:00Z" w16du:dateUtc="2025-01-06T07:34:00Z">
                  <w:rPr>
                    <w:ins w:id="8974" w:author="瑋婷 徐" w:date="2025-01-03T16:20:00Z" w16du:dateUtc="2025-01-03T08:20:00Z"/>
                    <w:rFonts w:cs="Calibri"/>
                    <w:color w:val="000000"/>
                    <w:sz w:val="22"/>
                  </w:rPr>
                </w:rPrChange>
              </w:rPr>
              <w:pPrChange w:id="89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76" w:author="瑋婷 徐" w:date="2025-01-03T16:20:00Z" w16du:dateUtc="2025-01-03T08:20:00Z">
              <w:r w:rsidRPr="00727E7E">
                <w:rPr>
                  <w:rFonts w:asciiTheme="majorEastAsia" w:eastAsia="標楷體" w:hAnsiTheme="majorEastAsia" w:cstheme="majorEastAsia"/>
                  <w:color w:val="000000"/>
                  <w:rPrChange w:id="8977" w:author="瑋婷 徐" w:date="2025-01-06T15:34:00Z" w16du:dateUtc="2025-01-06T07:34:00Z">
                    <w:rPr>
                      <w:rFonts w:cs="Calibri"/>
                      <w:color w:val="000000"/>
                      <w:sz w:val="22"/>
                    </w:rPr>
                  </w:rPrChange>
                </w:rPr>
                <w:t>*</w:t>
              </w:r>
            </w:ins>
          </w:p>
        </w:tc>
        <w:tc>
          <w:tcPr>
            <w:tcW w:w="154" w:type="pct"/>
            <w:noWrap/>
            <w:hideMark/>
          </w:tcPr>
          <w:p w14:paraId="2A32797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78" w:author="瑋婷 徐" w:date="2025-01-03T16:20:00Z" w16du:dateUtc="2025-01-03T08:20:00Z"/>
                <w:rFonts w:asciiTheme="majorEastAsia" w:eastAsia="標楷體" w:hAnsiTheme="majorEastAsia" w:cstheme="majorEastAsia"/>
                <w:color w:val="000000"/>
                <w:rPrChange w:id="8979" w:author="瑋婷 徐" w:date="2025-01-06T15:34:00Z" w16du:dateUtc="2025-01-06T07:34:00Z">
                  <w:rPr>
                    <w:ins w:id="8980" w:author="瑋婷 徐" w:date="2025-01-03T16:20:00Z" w16du:dateUtc="2025-01-03T08:20:00Z"/>
                    <w:rFonts w:cs="Calibri"/>
                    <w:color w:val="000000"/>
                    <w:sz w:val="22"/>
                  </w:rPr>
                </w:rPrChange>
              </w:rPr>
              <w:pPrChange w:id="89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82" w:author="瑋婷 徐" w:date="2025-01-03T16:20:00Z" w16du:dateUtc="2025-01-03T08:20:00Z">
              <w:r w:rsidRPr="00727E7E">
                <w:rPr>
                  <w:rFonts w:asciiTheme="majorEastAsia" w:eastAsia="標楷體" w:hAnsiTheme="majorEastAsia" w:cstheme="majorEastAsia"/>
                  <w:color w:val="000000"/>
                  <w:rPrChange w:id="8983" w:author="瑋婷 徐" w:date="2025-01-06T15:34:00Z" w16du:dateUtc="2025-01-06T07:34:00Z">
                    <w:rPr>
                      <w:rFonts w:cs="Calibri"/>
                      <w:color w:val="000000"/>
                      <w:sz w:val="22"/>
                    </w:rPr>
                  </w:rPrChange>
                </w:rPr>
                <w:t>*</w:t>
              </w:r>
            </w:ins>
          </w:p>
        </w:tc>
      </w:tr>
      <w:tr w:rsidR="00727E7E" w:rsidRPr="00727E7E" w14:paraId="0E42EEBC" w14:textId="77777777" w:rsidTr="003C19C7">
        <w:trPr>
          <w:cnfStyle w:val="000000100000" w:firstRow="0" w:lastRow="0" w:firstColumn="0" w:lastColumn="0" w:oddVBand="0" w:evenVBand="0" w:oddHBand="1" w:evenHBand="0" w:firstRowFirstColumn="0" w:firstRowLastColumn="0" w:lastRowFirstColumn="0" w:lastRowLastColumn="0"/>
          <w:trHeight w:val="300"/>
          <w:ins w:id="898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24FDB74" w14:textId="77777777" w:rsidR="00DA433E" w:rsidRPr="00727E7E" w:rsidRDefault="00DA433E">
            <w:pPr>
              <w:spacing w:line="360" w:lineRule="auto"/>
              <w:jc w:val="both"/>
              <w:rPr>
                <w:ins w:id="8985" w:author="瑋婷 徐" w:date="2025-01-03T16:20:00Z" w16du:dateUtc="2025-01-03T08:20:00Z"/>
                <w:rFonts w:asciiTheme="majorEastAsia" w:eastAsia="標楷體" w:hAnsiTheme="majorEastAsia" w:cstheme="majorEastAsia"/>
                <w:b w:val="0"/>
                <w:bCs w:val="0"/>
                <w:color w:val="000000"/>
                <w:rPrChange w:id="8986" w:author="瑋婷 徐" w:date="2025-01-06T15:34:00Z" w16du:dateUtc="2025-01-06T07:34:00Z">
                  <w:rPr>
                    <w:ins w:id="8987" w:author="瑋婷 徐" w:date="2025-01-03T16:20:00Z" w16du:dateUtc="2025-01-03T08:20:00Z"/>
                    <w:rFonts w:cs="Calibri"/>
                    <w:color w:val="000000"/>
                    <w:sz w:val="22"/>
                  </w:rPr>
                </w:rPrChange>
              </w:rPr>
              <w:pPrChange w:id="8988" w:author="瑋婷 徐" w:date="2025-01-03T16:21:00Z" w16du:dateUtc="2025-01-03T08:21:00Z">
                <w:pPr/>
              </w:pPrChange>
            </w:pPr>
            <w:proofErr w:type="gramStart"/>
            <w:ins w:id="8989" w:author="瑋婷 徐" w:date="2025-01-03T16:20:00Z" w16du:dateUtc="2025-01-03T08:20:00Z">
              <w:r w:rsidRPr="00727E7E">
                <w:rPr>
                  <w:rFonts w:asciiTheme="majorEastAsia" w:eastAsia="標楷體" w:hAnsiTheme="majorEastAsia" w:cstheme="majorEastAsia"/>
                  <w:b w:val="0"/>
                  <w:bCs w:val="0"/>
                  <w:color w:val="000000"/>
                  <w:rPrChange w:id="8990" w:author="瑋婷 徐" w:date="2025-01-06T15:34:00Z" w16du:dateUtc="2025-01-06T07:34:00Z">
                    <w:rPr>
                      <w:rFonts w:cs="Calibri"/>
                      <w:color w:val="000000"/>
                      <w:sz w:val="22"/>
                    </w:rPr>
                  </w:rPrChange>
                </w:rPr>
                <w:t>小啄木</w:t>
              </w:r>
              <w:proofErr w:type="gramEnd"/>
              <w:r w:rsidRPr="00727E7E">
                <w:rPr>
                  <w:rFonts w:asciiTheme="majorEastAsia" w:eastAsia="標楷體" w:hAnsiTheme="majorEastAsia" w:cstheme="majorEastAsia"/>
                  <w:b w:val="0"/>
                  <w:bCs w:val="0"/>
                  <w:color w:val="000000"/>
                  <w:rPrChange w:id="8991" w:author="瑋婷 徐" w:date="2025-01-06T15:34:00Z" w16du:dateUtc="2025-01-06T07:34:00Z">
                    <w:rPr>
                      <w:rFonts w:cs="Calibri"/>
                      <w:color w:val="000000"/>
                      <w:sz w:val="22"/>
                    </w:rPr>
                  </w:rPrChange>
                </w:rPr>
                <w:t xml:space="preserve"> </w:t>
              </w:r>
            </w:ins>
          </w:p>
        </w:tc>
        <w:tc>
          <w:tcPr>
            <w:tcW w:w="1284" w:type="pct"/>
            <w:hideMark/>
          </w:tcPr>
          <w:p w14:paraId="0CA2BC7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992" w:author="瑋婷 徐" w:date="2025-01-03T16:20:00Z" w16du:dateUtc="2025-01-03T08:20:00Z"/>
                <w:rFonts w:asciiTheme="majorEastAsia" w:eastAsia="標楷體" w:hAnsiTheme="majorEastAsia" w:cstheme="majorEastAsia"/>
                <w:i/>
                <w:iCs/>
                <w:color w:val="000000"/>
                <w:rPrChange w:id="8993" w:author="瑋婷 徐" w:date="2025-01-06T15:34:00Z" w16du:dateUtc="2025-01-06T07:34:00Z">
                  <w:rPr>
                    <w:ins w:id="8994" w:author="瑋婷 徐" w:date="2025-01-03T16:20:00Z" w16du:dateUtc="2025-01-03T08:20:00Z"/>
                    <w:rFonts w:cs="Calibri"/>
                    <w:i/>
                    <w:iCs/>
                    <w:color w:val="000000"/>
                    <w:sz w:val="22"/>
                  </w:rPr>
                </w:rPrChange>
              </w:rPr>
              <w:pPrChange w:id="89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996" w:author="瑋婷 徐" w:date="2025-01-03T16:20:00Z" w16du:dateUtc="2025-01-03T08:20:00Z">
              <w:r w:rsidRPr="00727E7E">
                <w:rPr>
                  <w:rFonts w:asciiTheme="majorEastAsia" w:eastAsia="標楷體" w:hAnsiTheme="majorEastAsia" w:cstheme="majorEastAsia"/>
                  <w:i/>
                  <w:iCs/>
                  <w:color w:val="000000"/>
                  <w:rPrChange w:id="8997" w:author="瑋婷 徐" w:date="2025-01-06T15:34:00Z" w16du:dateUtc="2025-01-06T07:34:00Z">
                    <w:rPr>
                      <w:rFonts w:cs="Calibri"/>
                      <w:i/>
                      <w:iCs/>
                      <w:color w:val="000000"/>
                      <w:sz w:val="22"/>
                    </w:rPr>
                  </w:rPrChange>
                </w:rPr>
                <w:t>Yungipicus canicapillus</w:t>
              </w:r>
            </w:ins>
          </w:p>
        </w:tc>
        <w:tc>
          <w:tcPr>
            <w:tcW w:w="148" w:type="pct"/>
            <w:noWrap/>
            <w:hideMark/>
          </w:tcPr>
          <w:p w14:paraId="5A2429F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998" w:author="瑋婷 徐" w:date="2025-01-03T16:20:00Z" w16du:dateUtc="2025-01-03T08:20:00Z"/>
                <w:rFonts w:asciiTheme="majorEastAsia" w:eastAsia="標楷體" w:hAnsiTheme="majorEastAsia" w:cstheme="majorEastAsia"/>
                <w:i/>
                <w:iCs/>
                <w:color w:val="000000"/>
                <w:rPrChange w:id="8999" w:author="瑋婷 徐" w:date="2025-01-06T15:34:00Z" w16du:dateUtc="2025-01-06T07:34:00Z">
                  <w:rPr>
                    <w:ins w:id="9000" w:author="瑋婷 徐" w:date="2025-01-03T16:20:00Z" w16du:dateUtc="2025-01-03T08:20:00Z"/>
                    <w:rFonts w:cs="Calibri"/>
                    <w:i/>
                    <w:iCs/>
                    <w:color w:val="000000"/>
                    <w:sz w:val="22"/>
                  </w:rPr>
                </w:rPrChange>
              </w:rPr>
              <w:pPrChange w:id="90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869FC2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02" w:author="瑋婷 徐" w:date="2025-01-03T16:20:00Z" w16du:dateUtc="2025-01-03T08:20:00Z"/>
                <w:rFonts w:asciiTheme="majorEastAsia" w:eastAsia="標楷體" w:hAnsiTheme="majorEastAsia" w:cstheme="majorEastAsia"/>
                <w:color w:val="000000"/>
                <w:rPrChange w:id="9003" w:author="瑋婷 徐" w:date="2025-01-06T15:34:00Z" w16du:dateUtc="2025-01-06T07:34:00Z">
                  <w:rPr>
                    <w:ins w:id="9004" w:author="瑋婷 徐" w:date="2025-01-03T16:20:00Z" w16du:dateUtc="2025-01-03T08:20:00Z"/>
                    <w:rFonts w:cs="Calibri"/>
                    <w:color w:val="000000"/>
                    <w:sz w:val="22"/>
                  </w:rPr>
                </w:rPrChange>
              </w:rPr>
              <w:pPrChange w:id="90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006" w:author="瑋婷 徐" w:date="2025-01-03T16:20:00Z" w16du:dateUtc="2025-01-03T08:20:00Z">
              <w:r w:rsidRPr="00727E7E">
                <w:rPr>
                  <w:rFonts w:asciiTheme="majorEastAsia" w:eastAsia="標楷體" w:hAnsiTheme="majorEastAsia" w:cstheme="majorEastAsia"/>
                  <w:color w:val="000000"/>
                  <w:rPrChange w:id="9007" w:author="瑋婷 徐" w:date="2025-01-06T15:34:00Z" w16du:dateUtc="2025-01-06T07:34:00Z">
                    <w:rPr>
                      <w:rFonts w:cs="Calibri"/>
                      <w:color w:val="000000"/>
                      <w:sz w:val="22"/>
                    </w:rPr>
                  </w:rPrChange>
                </w:rPr>
                <w:t>*</w:t>
              </w:r>
            </w:ins>
          </w:p>
        </w:tc>
        <w:tc>
          <w:tcPr>
            <w:tcW w:w="148" w:type="pct"/>
            <w:noWrap/>
            <w:hideMark/>
          </w:tcPr>
          <w:p w14:paraId="54FB832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08" w:author="瑋婷 徐" w:date="2025-01-03T16:20:00Z" w16du:dateUtc="2025-01-03T08:20:00Z"/>
                <w:rFonts w:asciiTheme="majorEastAsia" w:eastAsia="標楷體" w:hAnsiTheme="majorEastAsia" w:cstheme="majorEastAsia"/>
                <w:color w:val="000000"/>
                <w:rPrChange w:id="9009" w:author="瑋婷 徐" w:date="2025-01-06T15:34:00Z" w16du:dateUtc="2025-01-06T07:34:00Z">
                  <w:rPr>
                    <w:ins w:id="9010" w:author="瑋婷 徐" w:date="2025-01-03T16:20:00Z" w16du:dateUtc="2025-01-03T08:20:00Z"/>
                    <w:rFonts w:cs="Calibri"/>
                    <w:color w:val="000000"/>
                    <w:sz w:val="22"/>
                  </w:rPr>
                </w:rPrChange>
              </w:rPr>
              <w:pPrChange w:id="90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E3CD0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12" w:author="瑋婷 徐" w:date="2025-01-03T16:20:00Z" w16du:dateUtc="2025-01-03T08:20:00Z"/>
                <w:rFonts w:asciiTheme="majorEastAsia" w:eastAsia="標楷體" w:hAnsiTheme="majorEastAsia" w:cstheme="majorEastAsia"/>
                <w:rPrChange w:id="9013" w:author="瑋婷 徐" w:date="2025-01-06T15:34:00Z" w16du:dateUtc="2025-01-06T07:34:00Z">
                  <w:rPr>
                    <w:ins w:id="9014" w:author="瑋婷 徐" w:date="2025-01-03T16:20:00Z" w16du:dateUtc="2025-01-03T08:20:00Z"/>
                    <w:rFonts w:ascii="Times New Roman" w:eastAsia="Times New Roman" w:hAnsi="Times New Roman" w:cs="Times New Roman"/>
                    <w:sz w:val="20"/>
                    <w:szCs w:val="20"/>
                  </w:rPr>
                </w:rPrChange>
              </w:rPr>
              <w:pPrChange w:id="90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13D7F8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16" w:author="瑋婷 徐" w:date="2025-01-03T16:20:00Z" w16du:dateUtc="2025-01-03T08:20:00Z"/>
                <w:rFonts w:asciiTheme="majorEastAsia" w:eastAsia="標楷體" w:hAnsiTheme="majorEastAsia" w:cstheme="majorEastAsia"/>
                <w:rPrChange w:id="9017" w:author="瑋婷 徐" w:date="2025-01-06T15:34:00Z" w16du:dateUtc="2025-01-06T07:34:00Z">
                  <w:rPr>
                    <w:ins w:id="9018" w:author="瑋婷 徐" w:date="2025-01-03T16:20:00Z" w16du:dateUtc="2025-01-03T08:20:00Z"/>
                    <w:rFonts w:ascii="Times New Roman" w:eastAsia="Times New Roman" w:hAnsi="Times New Roman" w:cs="Times New Roman"/>
                    <w:sz w:val="20"/>
                    <w:szCs w:val="20"/>
                  </w:rPr>
                </w:rPrChange>
              </w:rPr>
              <w:pPrChange w:id="90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F522CC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20" w:author="瑋婷 徐" w:date="2025-01-03T16:20:00Z" w16du:dateUtc="2025-01-03T08:20:00Z"/>
                <w:rFonts w:asciiTheme="majorEastAsia" w:eastAsia="標楷體" w:hAnsiTheme="majorEastAsia" w:cstheme="majorEastAsia"/>
                <w:rPrChange w:id="9021" w:author="瑋婷 徐" w:date="2025-01-06T15:34:00Z" w16du:dateUtc="2025-01-06T07:34:00Z">
                  <w:rPr>
                    <w:ins w:id="9022" w:author="瑋婷 徐" w:date="2025-01-03T16:20:00Z" w16du:dateUtc="2025-01-03T08:20:00Z"/>
                    <w:rFonts w:ascii="Times New Roman" w:eastAsia="Times New Roman" w:hAnsi="Times New Roman" w:cs="Times New Roman"/>
                    <w:sz w:val="20"/>
                    <w:szCs w:val="20"/>
                  </w:rPr>
                </w:rPrChange>
              </w:rPr>
              <w:pPrChange w:id="90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403851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024" w:author="瑋婷 徐" w:date="2025-01-03T16:33:00Z" w16du:dateUtc="2025-01-03T08:33:00Z"/>
                <w:rFonts w:asciiTheme="majorEastAsia" w:eastAsia="標楷體" w:hAnsiTheme="majorEastAsia" w:cstheme="majorEastAsia"/>
              </w:rPr>
            </w:pPr>
          </w:p>
        </w:tc>
        <w:tc>
          <w:tcPr>
            <w:tcW w:w="148" w:type="pct"/>
            <w:noWrap/>
            <w:hideMark/>
          </w:tcPr>
          <w:p w14:paraId="6E8D3DFC" w14:textId="61C60039"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25" w:author="瑋婷 徐" w:date="2025-01-03T16:20:00Z" w16du:dateUtc="2025-01-03T08:20:00Z"/>
                <w:rFonts w:asciiTheme="majorEastAsia" w:eastAsia="標楷體" w:hAnsiTheme="majorEastAsia" w:cstheme="majorEastAsia"/>
                <w:rPrChange w:id="9026" w:author="瑋婷 徐" w:date="2025-01-06T15:34:00Z" w16du:dateUtc="2025-01-06T07:34:00Z">
                  <w:rPr>
                    <w:ins w:id="9027" w:author="瑋婷 徐" w:date="2025-01-03T16:20:00Z" w16du:dateUtc="2025-01-03T08:20:00Z"/>
                    <w:rFonts w:ascii="Times New Roman" w:eastAsia="Times New Roman" w:hAnsi="Times New Roman" w:cs="Times New Roman"/>
                    <w:sz w:val="20"/>
                    <w:szCs w:val="20"/>
                  </w:rPr>
                </w:rPrChange>
              </w:rPr>
              <w:pPrChange w:id="90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8FEF5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29" w:author="瑋婷 徐" w:date="2025-01-03T16:20:00Z" w16du:dateUtc="2025-01-03T08:20:00Z"/>
                <w:rFonts w:asciiTheme="majorEastAsia" w:eastAsia="標楷體" w:hAnsiTheme="majorEastAsia" w:cstheme="majorEastAsia"/>
                <w:rPrChange w:id="9030" w:author="瑋婷 徐" w:date="2025-01-06T15:34:00Z" w16du:dateUtc="2025-01-06T07:34:00Z">
                  <w:rPr>
                    <w:ins w:id="9031" w:author="瑋婷 徐" w:date="2025-01-03T16:20:00Z" w16du:dateUtc="2025-01-03T08:20:00Z"/>
                    <w:rFonts w:ascii="Times New Roman" w:eastAsia="Times New Roman" w:hAnsi="Times New Roman" w:cs="Times New Roman"/>
                    <w:sz w:val="20"/>
                    <w:szCs w:val="20"/>
                  </w:rPr>
                </w:rPrChange>
              </w:rPr>
              <w:pPrChange w:id="90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BDEEF0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33" w:author="瑋婷 徐" w:date="2025-01-03T16:20:00Z" w16du:dateUtc="2025-01-03T08:20:00Z"/>
                <w:rFonts w:asciiTheme="majorEastAsia" w:eastAsia="標楷體" w:hAnsiTheme="majorEastAsia" w:cstheme="majorEastAsia"/>
                <w:rPrChange w:id="9034" w:author="瑋婷 徐" w:date="2025-01-06T15:34:00Z" w16du:dateUtc="2025-01-06T07:34:00Z">
                  <w:rPr>
                    <w:ins w:id="9035" w:author="瑋婷 徐" w:date="2025-01-03T16:20:00Z" w16du:dateUtc="2025-01-03T08:20:00Z"/>
                    <w:rFonts w:ascii="Times New Roman" w:eastAsia="Times New Roman" w:hAnsi="Times New Roman" w:cs="Times New Roman"/>
                    <w:sz w:val="20"/>
                    <w:szCs w:val="20"/>
                  </w:rPr>
                </w:rPrChange>
              </w:rPr>
              <w:pPrChange w:id="90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285698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37" w:author="瑋婷 徐" w:date="2025-01-03T16:20:00Z" w16du:dateUtc="2025-01-03T08:20:00Z"/>
                <w:rFonts w:asciiTheme="majorEastAsia" w:eastAsia="標楷體" w:hAnsiTheme="majorEastAsia" w:cstheme="majorEastAsia"/>
                <w:rPrChange w:id="9038" w:author="瑋婷 徐" w:date="2025-01-06T15:34:00Z" w16du:dateUtc="2025-01-06T07:34:00Z">
                  <w:rPr>
                    <w:ins w:id="9039" w:author="瑋婷 徐" w:date="2025-01-03T16:20:00Z" w16du:dateUtc="2025-01-03T08:20:00Z"/>
                    <w:rFonts w:ascii="Times New Roman" w:eastAsia="Times New Roman" w:hAnsi="Times New Roman" w:cs="Times New Roman"/>
                    <w:sz w:val="20"/>
                    <w:szCs w:val="20"/>
                  </w:rPr>
                </w:rPrChange>
              </w:rPr>
              <w:pPrChange w:id="90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58D8DE1B"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041" w:author="瑋婷 徐" w:date="2025-01-03T16:33:00Z" w16du:dateUtc="2025-01-03T08:33:00Z"/>
                <w:rFonts w:asciiTheme="majorEastAsia" w:eastAsia="標楷體" w:hAnsiTheme="majorEastAsia" w:cstheme="majorEastAsia"/>
                <w:color w:val="000000"/>
              </w:rPr>
            </w:pPr>
          </w:p>
        </w:tc>
        <w:tc>
          <w:tcPr>
            <w:tcW w:w="148" w:type="pct"/>
            <w:noWrap/>
            <w:hideMark/>
          </w:tcPr>
          <w:p w14:paraId="632EA63A" w14:textId="6535B7CB"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42" w:author="瑋婷 徐" w:date="2025-01-03T16:20:00Z" w16du:dateUtc="2025-01-03T08:20:00Z"/>
                <w:rFonts w:asciiTheme="majorEastAsia" w:eastAsia="標楷體" w:hAnsiTheme="majorEastAsia" w:cstheme="majorEastAsia"/>
                <w:color w:val="000000"/>
                <w:rPrChange w:id="9043" w:author="瑋婷 徐" w:date="2025-01-06T15:34:00Z" w16du:dateUtc="2025-01-06T07:34:00Z">
                  <w:rPr>
                    <w:ins w:id="9044" w:author="瑋婷 徐" w:date="2025-01-03T16:20:00Z" w16du:dateUtc="2025-01-03T08:20:00Z"/>
                    <w:rFonts w:cs="Calibri"/>
                    <w:color w:val="000000"/>
                    <w:sz w:val="22"/>
                  </w:rPr>
                </w:rPrChange>
              </w:rPr>
              <w:pPrChange w:id="90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046" w:author="瑋婷 徐" w:date="2025-01-03T16:20:00Z" w16du:dateUtc="2025-01-03T08:20:00Z">
              <w:r w:rsidRPr="00727E7E">
                <w:rPr>
                  <w:rFonts w:asciiTheme="majorEastAsia" w:eastAsia="標楷體" w:hAnsiTheme="majorEastAsia" w:cstheme="majorEastAsia"/>
                  <w:color w:val="000000"/>
                  <w:rPrChange w:id="9047" w:author="瑋婷 徐" w:date="2025-01-06T15:34:00Z" w16du:dateUtc="2025-01-06T07:34:00Z">
                    <w:rPr>
                      <w:rFonts w:cs="Calibri"/>
                      <w:color w:val="000000"/>
                      <w:sz w:val="22"/>
                    </w:rPr>
                  </w:rPrChange>
                </w:rPr>
                <w:t>*</w:t>
              </w:r>
            </w:ins>
          </w:p>
        </w:tc>
        <w:tc>
          <w:tcPr>
            <w:tcW w:w="148" w:type="pct"/>
            <w:noWrap/>
            <w:hideMark/>
          </w:tcPr>
          <w:p w14:paraId="0FABE9C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48" w:author="瑋婷 徐" w:date="2025-01-03T16:20:00Z" w16du:dateUtc="2025-01-03T08:20:00Z"/>
                <w:rFonts w:asciiTheme="majorEastAsia" w:eastAsia="標楷體" w:hAnsiTheme="majorEastAsia" w:cstheme="majorEastAsia"/>
                <w:color w:val="000000"/>
                <w:rPrChange w:id="9049" w:author="瑋婷 徐" w:date="2025-01-06T15:34:00Z" w16du:dateUtc="2025-01-06T07:34:00Z">
                  <w:rPr>
                    <w:ins w:id="9050" w:author="瑋婷 徐" w:date="2025-01-03T16:20:00Z" w16du:dateUtc="2025-01-03T08:20:00Z"/>
                    <w:rFonts w:cs="Calibri"/>
                    <w:color w:val="000000"/>
                    <w:sz w:val="22"/>
                  </w:rPr>
                </w:rPrChange>
              </w:rPr>
              <w:pPrChange w:id="90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33F73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52" w:author="瑋婷 徐" w:date="2025-01-03T16:20:00Z" w16du:dateUtc="2025-01-03T08:20:00Z"/>
                <w:rFonts w:asciiTheme="majorEastAsia" w:eastAsia="標楷體" w:hAnsiTheme="majorEastAsia" w:cstheme="majorEastAsia"/>
                <w:rPrChange w:id="9053" w:author="瑋婷 徐" w:date="2025-01-06T15:34:00Z" w16du:dateUtc="2025-01-06T07:34:00Z">
                  <w:rPr>
                    <w:ins w:id="9054" w:author="瑋婷 徐" w:date="2025-01-03T16:20:00Z" w16du:dateUtc="2025-01-03T08:20:00Z"/>
                    <w:rFonts w:ascii="Times New Roman" w:eastAsia="Times New Roman" w:hAnsi="Times New Roman" w:cs="Times New Roman"/>
                    <w:sz w:val="20"/>
                    <w:szCs w:val="20"/>
                  </w:rPr>
                </w:rPrChange>
              </w:rPr>
              <w:pPrChange w:id="90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9FF23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56" w:author="瑋婷 徐" w:date="2025-01-03T16:20:00Z" w16du:dateUtc="2025-01-03T08:20:00Z"/>
                <w:rFonts w:asciiTheme="majorEastAsia" w:eastAsia="標楷體" w:hAnsiTheme="majorEastAsia" w:cstheme="majorEastAsia"/>
                <w:rPrChange w:id="9057" w:author="瑋婷 徐" w:date="2025-01-06T15:34:00Z" w16du:dateUtc="2025-01-06T07:34:00Z">
                  <w:rPr>
                    <w:ins w:id="9058" w:author="瑋婷 徐" w:date="2025-01-03T16:20:00Z" w16du:dateUtc="2025-01-03T08:20:00Z"/>
                    <w:rFonts w:ascii="Times New Roman" w:eastAsia="Times New Roman" w:hAnsi="Times New Roman" w:cs="Times New Roman"/>
                    <w:sz w:val="20"/>
                    <w:szCs w:val="20"/>
                  </w:rPr>
                </w:rPrChange>
              </w:rPr>
              <w:pPrChange w:id="90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01BFDC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60" w:author="瑋婷 徐" w:date="2025-01-03T16:20:00Z" w16du:dateUtc="2025-01-03T08:20:00Z"/>
                <w:rFonts w:asciiTheme="majorEastAsia" w:eastAsia="標楷體" w:hAnsiTheme="majorEastAsia" w:cstheme="majorEastAsia"/>
                <w:rPrChange w:id="9061" w:author="瑋婷 徐" w:date="2025-01-06T15:34:00Z" w16du:dateUtc="2025-01-06T07:34:00Z">
                  <w:rPr>
                    <w:ins w:id="9062" w:author="瑋婷 徐" w:date="2025-01-03T16:20:00Z" w16du:dateUtc="2025-01-03T08:20:00Z"/>
                    <w:rFonts w:ascii="Times New Roman" w:eastAsia="Times New Roman" w:hAnsi="Times New Roman" w:cs="Times New Roman"/>
                    <w:sz w:val="20"/>
                    <w:szCs w:val="20"/>
                  </w:rPr>
                </w:rPrChange>
              </w:rPr>
              <w:pPrChange w:id="90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CE36DF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64" w:author="瑋婷 徐" w:date="2025-01-03T16:20:00Z" w16du:dateUtc="2025-01-03T08:20:00Z"/>
                <w:rFonts w:asciiTheme="majorEastAsia" w:eastAsia="標楷體" w:hAnsiTheme="majorEastAsia" w:cstheme="majorEastAsia"/>
                <w:rPrChange w:id="9065" w:author="瑋婷 徐" w:date="2025-01-06T15:34:00Z" w16du:dateUtc="2025-01-06T07:34:00Z">
                  <w:rPr>
                    <w:ins w:id="9066" w:author="瑋婷 徐" w:date="2025-01-03T16:20:00Z" w16du:dateUtc="2025-01-03T08:20:00Z"/>
                    <w:rFonts w:ascii="Times New Roman" w:eastAsia="Times New Roman" w:hAnsi="Times New Roman" w:cs="Times New Roman"/>
                    <w:sz w:val="20"/>
                    <w:szCs w:val="20"/>
                  </w:rPr>
                </w:rPrChange>
              </w:rPr>
              <w:pPrChange w:id="90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BFDAEA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68" w:author="瑋婷 徐" w:date="2025-01-03T16:20:00Z" w16du:dateUtc="2025-01-03T08:20:00Z"/>
                <w:rFonts w:asciiTheme="majorEastAsia" w:eastAsia="標楷體" w:hAnsiTheme="majorEastAsia" w:cstheme="majorEastAsia"/>
                <w:rPrChange w:id="9069" w:author="瑋婷 徐" w:date="2025-01-06T15:34:00Z" w16du:dateUtc="2025-01-06T07:34:00Z">
                  <w:rPr>
                    <w:ins w:id="9070" w:author="瑋婷 徐" w:date="2025-01-03T16:20:00Z" w16du:dateUtc="2025-01-03T08:20:00Z"/>
                    <w:rFonts w:ascii="Times New Roman" w:eastAsia="Times New Roman" w:hAnsi="Times New Roman" w:cs="Times New Roman"/>
                    <w:sz w:val="20"/>
                    <w:szCs w:val="20"/>
                  </w:rPr>
                </w:rPrChange>
              </w:rPr>
              <w:pPrChange w:id="90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E22782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72" w:author="瑋婷 徐" w:date="2025-01-03T16:20:00Z" w16du:dateUtc="2025-01-03T08:20:00Z"/>
                <w:rFonts w:asciiTheme="majorEastAsia" w:eastAsia="標楷體" w:hAnsiTheme="majorEastAsia" w:cstheme="majorEastAsia"/>
                <w:rPrChange w:id="9073" w:author="瑋婷 徐" w:date="2025-01-06T15:34:00Z" w16du:dateUtc="2025-01-06T07:34:00Z">
                  <w:rPr>
                    <w:ins w:id="9074" w:author="瑋婷 徐" w:date="2025-01-03T16:20:00Z" w16du:dateUtc="2025-01-03T08:20:00Z"/>
                    <w:rFonts w:ascii="Times New Roman" w:eastAsia="Times New Roman" w:hAnsi="Times New Roman" w:cs="Times New Roman"/>
                    <w:sz w:val="20"/>
                    <w:szCs w:val="20"/>
                  </w:rPr>
                </w:rPrChange>
              </w:rPr>
              <w:pPrChange w:id="90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0160300E" w14:textId="77777777" w:rsidTr="003C19C7">
        <w:trPr>
          <w:trHeight w:val="300"/>
          <w:ins w:id="907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06992A7B" w14:textId="77777777" w:rsidR="00DA433E" w:rsidRPr="00727E7E" w:rsidRDefault="00DA433E">
            <w:pPr>
              <w:spacing w:line="360" w:lineRule="auto"/>
              <w:jc w:val="both"/>
              <w:rPr>
                <w:ins w:id="9077" w:author="瑋婷 徐" w:date="2025-01-03T16:20:00Z" w16du:dateUtc="2025-01-03T08:20:00Z"/>
                <w:rFonts w:asciiTheme="majorEastAsia" w:eastAsia="標楷體" w:hAnsiTheme="majorEastAsia" w:cstheme="majorEastAsia"/>
                <w:b w:val="0"/>
                <w:bCs w:val="0"/>
                <w:color w:val="000000"/>
                <w:rPrChange w:id="9078" w:author="瑋婷 徐" w:date="2025-01-06T15:34:00Z" w16du:dateUtc="2025-01-06T07:34:00Z">
                  <w:rPr>
                    <w:ins w:id="9079" w:author="瑋婷 徐" w:date="2025-01-03T16:20:00Z" w16du:dateUtc="2025-01-03T08:20:00Z"/>
                    <w:rFonts w:cs="Calibri"/>
                    <w:color w:val="000000"/>
                    <w:sz w:val="22"/>
                  </w:rPr>
                </w:rPrChange>
              </w:rPr>
              <w:pPrChange w:id="9080" w:author="瑋婷 徐" w:date="2025-01-03T16:21:00Z" w16du:dateUtc="2025-01-03T08:21:00Z">
                <w:pPr/>
              </w:pPrChange>
            </w:pPr>
            <w:ins w:id="9081" w:author="瑋婷 徐" w:date="2025-01-03T16:20:00Z" w16du:dateUtc="2025-01-03T08:20:00Z">
              <w:r w:rsidRPr="00727E7E">
                <w:rPr>
                  <w:rFonts w:asciiTheme="majorEastAsia" w:eastAsia="標楷體" w:hAnsiTheme="majorEastAsia" w:cstheme="majorEastAsia"/>
                  <w:b w:val="0"/>
                  <w:bCs w:val="0"/>
                  <w:color w:val="000000"/>
                  <w:rPrChange w:id="9082" w:author="瑋婷 徐" w:date="2025-01-06T15:34:00Z" w16du:dateUtc="2025-01-06T07:34:00Z">
                    <w:rPr>
                      <w:rFonts w:cs="Calibri"/>
                      <w:color w:val="000000"/>
                      <w:sz w:val="22"/>
                    </w:rPr>
                  </w:rPrChange>
                </w:rPr>
                <w:t>大</w:t>
              </w:r>
              <w:proofErr w:type="gramStart"/>
              <w:r w:rsidRPr="00727E7E">
                <w:rPr>
                  <w:rFonts w:asciiTheme="majorEastAsia" w:eastAsia="標楷體" w:hAnsiTheme="majorEastAsia" w:cstheme="majorEastAsia"/>
                  <w:b w:val="0"/>
                  <w:bCs w:val="0"/>
                  <w:color w:val="000000"/>
                  <w:rPrChange w:id="9083" w:author="瑋婷 徐" w:date="2025-01-06T15:34:00Z" w16du:dateUtc="2025-01-06T07:34:00Z">
                    <w:rPr>
                      <w:rFonts w:cs="Calibri"/>
                      <w:color w:val="000000"/>
                      <w:sz w:val="22"/>
                    </w:rPr>
                  </w:rPrChange>
                </w:rPr>
                <w:t>赤啄木</w:t>
              </w:r>
              <w:proofErr w:type="gramEnd"/>
              <w:r w:rsidRPr="00727E7E">
                <w:rPr>
                  <w:rFonts w:asciiTheme="majorEastAsia" w:eastAsia="標楷體" w:hAnsiTheme="majorEastAsia" w:cstheme="majorEastAsia"/>
                  <w:b w:val="0"/>
                  <w:bCs w:val="0"/>
                  <w:color w:val="000000"/>
                  <w:rPrChange w:id="9084"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9085"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9086" w:author="瑋婷 徐" w:date="2025-01-06T15:34:00Z" w16du:dateUtc="2025-01-06T07:34:00Z">
                    <w:rPr>
                      <w:rFonts w:cs="Calibri"/>
                      <w:color w:val="000000"/>
                      <w:sz w:val="22"/>
                    </w:rPr>
                  </w:rPrChange>
                </w:rPr>
                <w:t xml:space="preserve"> II</w:t>
              </w:r>
            </w:ins>
          </w:p>
        </w:tc>
        <w:tc>
          <w:tcPr>
            <w:tcW w:w="1284" w:type="pct"/>
            <w:hideMark/>
          </w:tcPr>
          <w:p w14:paraId="3CFF745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087" w:author="瑋婷 徐" w:date="2025-01-03T16:20:00Z" w16du:dateUtc="2025-01-03T08:20:00Z"/>
                <w:rFonts w:asciiTheme="majorEastAsia" w:eastAsia="標楷體" w:hAnsiTheme="majorEastAsia" w:cstheme="majorEastAsia"/>
                <w:i/>
                <w:iCs/>
                <w:color w:val="000000"/>
                <w:rPrChange w:id="9088" w:author="瑋婷 徐" w:date="2025-01-06T15:34:00Z" w16du:dateUtc="2025-01-06T07:34:00Z">
                  <w:rPr>
                    <w:ins w:id="9089" w:author="瑋婷 徐" w:date="2025-01-03T16:20:00Z" w16du:dateUtc="2025-01-03T08:20:00Z"/>
                    <w:rFonts w:cs="Calibri"/>
                    <w:i/>
                    <w:iCs/>
                    <w:color w:val="000000"/>
                    <w:sz w:val="22"/>
                  </w:rPr>
                </w:rPrChange>
              </w:rPr>
              <w:pPrChange w:id="90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091" w:author="瑋婷 徐" w:date="2025-01-03T16:20:00Z" w16du:dateUtc="2025-01-03T08:20:00Z">
              <w:r w:rsidRPr="00727E7E">
                <w:rPr>
                  <w:rFonts w:asciiTheme="majorEastAsia" w:eastAsia="標楷體" w:hAnsiTheme="majorEastAsia" w:cstheme="majorEastAsia"/>
                  <w:i/>
                  <w:iCs/>
                  <w:color w:val="000000"/>
                  <w:rPrChange w:id="9092" w:author="瑋婷 徐" w:date="2025-01-06T15:34:00Z" w16du:dateUtc="2025-01-06T07:34:00Z">
                    <w:rPr>
                      <w:rFonts w:cs="Calibri"/>
                      <w:i/>
                      <w:iCs/>
                      <w:color w:val="000000"/>
                      <w:sz w:val="22"/>
                    </w:rPr>
                  </w:rPrChange>
                </w:rPr>
                <w:t>Dendrocopos leucotos</w:t>
              </w:r>
            </w:ins>
          </w:p>
        </w:tc>
        <w:tc>
          <w:tcPr>
            <w:tcW w:w="148" w:type="pct"/>
            <w:noWrap/>
            <w:hideMark/>
          </w:tcPr>
          <w:p w14:paraId="2F1F2EA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093" w:author="瑋婷 徐" w:date="2025-01-03T16:20:00Z" w16du:dateUtc="2025-01-03T08:20:00Z"/>
                <w:rFonts w:asciiTheme="majorEastAsia" w:eastAsia="標楷體" w:hAnsiTheme="majorEastAsia" w:cstheme="majorEastAsia"/>
                <w:i/>
                <w:iCs/>
                <w:color w:val="000000"/>
                <w:rPrChange w:id="9094" w:author="瑋婷 徐" w:date="2025-01-06T15:34:00Z" w16du:dateUtc="2025-01-06T07:34:00Z">
                  <w:rPr>
                    <w:ins w:id="9095" w:author="瑋婷 徐" w:date="2025-01-03T16:20:00Z" w16du:dateUtc="2025-01-03T08:20:00Z"/>
                    <w:rFonts w:cs="Calibri"/>
                    <w:i/>
                    <w:iCs/>
                    <w:color w:val="000000"/>
                    <w:sz w:val="22"/>
                  </w:rPr>
                </w:rPrChange>
              </w:rPr>
              <w:pPrChange w:id="90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A4CCE7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097" w:author="瑋婷 徐" w:date="2025-01-03T16:20:00Z" w16du:dateUtc="2025-01-03T08:20:00Z"/>
                <w:rFonts w:asciiTheme="majorEastAsia" w:eastAsia="標楷體" w:hAnsiTheme="majorEastAsia" w:cstheme="majorEastAsia"/>
                <w:rPrChange w:id="9098" w:author="瑋婷 徐" w:date="2025-01-06T15:34:00Z" w16du:dateUtc="2025-01-06T07:34:00Z">
                  <w:rPr>
                    <w:ins w:id="9099" w:author="瑋婷 徐" w:date="2025-01-03T16:20:00Z" w16du:dateUtc="2025-01-03T08:20:00Z"/>
                    <w:rFonts w:ascii="Times New Roman" w:eastAsia="Times New Roman" w:hAnsi="Times New Roman" w:cs="Times New Roman"/>
                    <w:sz w:val="20"/>
                    <w:szCs w:val="20"/>
                  </w:rPr>
                </w:rPrChange>
              </w:rPr>
              <w:pPrChange w:id="91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F98E43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01" w:author="瑋婷 徐" w:date="2025-01-03T16:20:00Z" w16du:dateUtc="2025-01-03T08:20:00Z"/>
                <w:rFonts w:asciiTheme="majorEastAsia" w:eastAsia="標楷體" w:hAnsiTheme="majorEastAsia" w:cstheme="majorEastAsia"/>
                <w:color w:val="000000"/>
                <w:rPrChange w:id="9102" w:author="瑋婷 徐" w:date="2025-01-06T15:34:00Z" w16du:dateUtc="2025-01-06T07:34:00Z">
                  <w:rPr>
                    <w:ins w:id="9103" w:author="瑋婷 徐" w:date="2025-01-03T16:20:00Z" w16du:dateUtc="2025-01-03T08:20:00Z"/>
                    <w:rFonts w:cs="Calibri"/>
                    <w:color w:val="000000"/>
                    <w:sz w:val="22"/>
                  </w:rPr>
                </w:rPrChange>
              </w:rPr>
              <w:pPrChange w:id="91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105" w:author="瑋婷 徐" w:date="2025-01-03T16:20:00Z" w16du:dateUtc="2025-01-03T08:20:00Z">
              <w:r w:rsidRPr="00727E7E">
                <w:rPr>
                  <w:rFonts w:asciiTheme="majorEastAsia" w:eastAsia="標楷體" w:hAnsiTheme="majorEastAsia" w:cstheme="majorEastAsia"/>
                  <w:color w:val="000000"/>
                  <w:rPrChange w:id="9106" w:author="瑋婷 徐" w:date="2025-01-06T15:34:00Z" w16du:dateUtc="2025-01-06T07:34:00Z">
                    <w:rPr>
                      <w:rFonts w:cs="Calibri"/>
                      <w:color w:val="000000"/>
                      <w:sz w:val="22"/>
                    </w:rPr>
                  </w:rPrChange>
                </w:rPr>
                <w:t>*</w:t>
              </w:r>
            </w:ins>
          </w:p>
        </w:tc>
        <w:tc>
          <w:tcPr>
            <w:tcW w:w="148" w:type="pct"/>
            <w:noWrap/>
            <w:hideMark/>
          </w:tcPr>
          <w:p w14:paraId="37774AE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07" w:author="瑋婷 徐" w:date="2025-01-03T16:20:00Z" w16du:dateUtc="2025-01-03T08:20:00Z"/>
                <w:rFonts w:asciiTheme="majorEastAsia" w:eastAsia="標楷體" w:hAnsiTheme="majorEastAsia" w:cstheme="majorEastAsia"/>
                <w:color w:val="000000"/>
                <w:rPrChange w:id="9108" w:author="瑋婷 徐" w:date="2025-01-06T15:34:00Z" w16du:dateUtc="2025-01-06T07:34:00Z">
                  <w:rPr>
                    <w:ins w:id="9109" w:author="瑋婷 徐" w:date="2025-01-03T16:20:00Z" w16du:dateUtc="2025-01-03T08:20:00Z"/>
                    <w:rFonts w:cs="Calibri"/>
                    <w:color w:val="000000"/>
                    <w:sz w:val="22"/>
                  </w:rPr>
                </w:rPrChange>
              </w:rPr>
              <w:pPrChange w:id="91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6803EC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11" w:author="瑋婷 徐" w:date="2025-01-03T16:20:00Z" w16du:dateUtc="2025-01-03T08:20:00Z"/>
                <w:rFonts w:asciiTheme="majorEastAsia" w:eastAsia="標楷體" w:hAnsiTheme="majorEastAsia" w:cstheme="majorEastAsia"/>
                <w:rPrChange w:id="9112" w:author="瑋婷 徐" w:date="2025-01-06T15:34:00Z" w16du:dateUtc="2025-01-06T07:34:00Z">
                  <w:rPr>
                    <w:ins w:id="9113" w:author="瑋婷 徐" w:date="2025-01-03T16:20:00Z" w16du:dateUtc="2025-01-03T08:20:00Z"/>
                    <w:rFonts w:ascii="Times New Roman" w:eastAsia="Times New Roman" w:hAnsi="Times New Roman" w:cs="Times New Roman"/>
                    <w:sz w:val="20"/>
                    <w:szCs w:val="20"/>
                  </w:rPr>
                </w:rPrChange>
              </w:rPr>
              <w:pPrChange w:id="91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30F4419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15" w:author="瑋婷 徐" w:date="2025-01-03T16:20:00Z" w16du:dateUtc="2025-01-03T08:20:00Z"/>
                <w:rFonts w:asciiTheme="majorEastAsia" w:eastAsia="標楷體" w:hAnsiTheme="majorEastAsia" w:cstheme="majorEastAsia"/>
                <w:rPrChange w:id="9116" w:author="瑋婷 徐" w:date="2025-01-06T15:34:00Z" w16du:dateUtc="2025-01-06T07:34:00Z">
                  <w:rPr>
                    <w:ins w:id="9117" w:author="瑋婷 徐" w:date="2025-01-03T16:20:00Z" w16du:dateUtc="2025-01-03T08:20:00Z"/>
                    <w:rFonts w:ascii="Times New Roman" w:eastAsia="Times New Roman" w:hAnsi="Times New Roman" w:cs="Times New Roman"/>
                    <w:sz w:val="20"/>
                    <w:szCs w:val="20"/>
                  </w:rPr>
                </w:rPrChange>
              </w:rPr>
              <w:pPrChange w:id="91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318D5F58"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119" w:author="瑋婷 徐" w:date="2025-01-03T16:33:00Z" w16du:dateUtc="2025-01-03T08:33:00Z"/>
                <w:rFonts w:asciiTheme="majorEastAsia" w:eastAsia="標楷體" w:hAnsiTheme="majorEastAsia" w:cstheme="majorEastAsia"/>
              </w:rPr>
            </w:pPr>
          </w:p>
        </w:tc>
        <w:tc>
          <w:tcPr>
            <w:tcW w:w="148" w:type="pct"/>
            <w:noWrap/>
            <w:hideMark/>
          </w:tcPr>
          <w:p w14:paraId="2585F33C" w14:textId="1614A86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20" w:author="瑋婷 徐" w:date="2025-01-03T16:20:00Z" w16du:dateUtc="2025-01-03T08:20:00Z"/>
                <w:rFonts w:asciiTheme="majorEastAsia" w:eastAsia="標楷體" w:hAnsiTheme="majorEastAsia" w:cstheme="majorEastAsia"/>
                <w:rPrChange w:id="9121" w:author="瑋婷 徐" w:date="2025-01-06T15:34:00Z" w16du:dateUtc="2025-01-06T07:34:00Z">
                  <w:rPr>
                    <w:ins w:id="9122" w:author="瑋婷 徐" w:date="2025-01-03T16:20:00Z" w16du:dateUtc="2025-01-03T08:20:00Z"/>
                    <w:rFonts w:ascii="Times New Roman" w:eastAsia="Times New Roman" w:hAnsi="Times New Roman" w:cs="Times New Roman"/>
                    <w:sz w:val="20"/>
                    <w:szCs w:val="20"/>
                  </w:rPr>
                </w:rPrChange>
              </w:rPr>
              <w:pPrChange w:id="91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D11E6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24" w:author="瑋婷 徐" w:date="2025-01-03T16:20:00Z" w16du:dateUtc="2025-01-03T08:20:00Z"/>
                <w:rFonts w:asciiTheme="majorEastAsia" w:eastAsia="標楷體" w:hAnsiTheme="majorEastAsia" w:cstheme="majorEastAsia"/>
                <w:rPrChange w:id="9125" w:author="瑋婷 徐" w:date="2025-01-06T15:34:00Z" w16du:dateUtc="2025-01-06T07:34:00Z">
                  <w:rPr>
                    <w:ins w:id="9126" w:author="瑋婷 徐" w:date="2025-01-03T16:20:00Z" w16du:dateUtc="2025-01-03T08:20:00Z"/>
                    <w:rFonts w:ascii="Times New Roman" w:eastAsia="Times New Roman" w:hAnsi="Times New Roman" w:cs="Times New Roman"/>
                    <w:sz w:val="20"/>
                    <w:szCs w:val="20"/>
                  </w:rPr>
                </w:rPrChange>
              </w:rPr>
              <w:pPrChange w:id="91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788854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28" w:author="瑋婷 徐" w:date="2025-01-03T16:20:00Z" w16du:dateUtc="2025-01-03T08:20:00Z"/>
                <w:rFonts w:asciiTheme="majorEastAsia" w:eastAsia="標楷體" w:hAnsiTheme="majorEastAsia" w:cstheme="majorEastAsia"/>
                <w:rPrChange w:id="9129" w:author="瑋婷 徐" w:date="2025-01-06T15:34:00Z" w16du:dateUtc="2025-01-06T07:34:00Z">
                  <w:rPr>
                    <w:ins w:id="9130" w:author="瑋婷 徐" w:date="2025-01-03T16:20:00Z" w16du:dateUtc="2025-01-03T08:20:00Z"/>
                    <w:rFonts w:ascii="Times New Roman" w:eastAsia="Times New Roman" w:hAnsi="Times New Roman" w:cs="Times New Roman"/>
                    <w:sz w:val="20"/>
                    <w:szCs w:val="20"/>
                  </w:rPr>
                </w:rPrChange>
              </w:rPr>
              <w:pPrChange w:id="91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B6DB42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32" w:author="瑋婷 徐" w:date="2025-01-03T16:20:00Z" w16du:dateUtc="2025-01-03T08:20:00Z"/>
                <w:rFonts w:asciiTheme="majorEastAsia" w:eastAsia="標楷體" w:hAnsiTheme="majorEastAsia" w:cstheme="majorEastAsia"/>
                <w:rPrChange w:id="9133" w:author="瑋婷 徐" w:date="2025-01-06T15:34:00Z" w16du:dateUtc="2025-01-06T07:34:00Z">
                  <w:rPr>
                    <w:ins w:id="9134" w:author="瑋婷 徐" w:date="2025-01-03T16:20:00Z" w16du:dateUtc="2025-01-03T08:20:00Z"/>
                    <w:rFonts w:ascii="Times New Roman" w:eastAsia="Times New Roman" w:hAnsi="Times New Roman" w:cs="Times New Roman"/>
                    <w:sz w:val="20"/>
                    <w:szCs w:val="20"/>
                  </w:rPr>
                </w:rPrChange>
              </w:rPr>
              <w:pPrChange w:id="91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747B7991"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136" w:author="瑋婷 徐" w:date="2025-01-03T16:33:00Z" w16du:dateUtc="2025-01-03T08:33:00Z"/>
                <w:rFonts w:asciiTheme="majorEastAsia" w:eastAsia="標楷體" w:hAnsiTheme="majorEastAsia" w:cstheme="majorEastAsia"/>
              </w:rPr>
            </w:pPr>
          </w:p>
        </w:tc>
        <w:tc>
          <w:tcPr>
            <w:tcW w:w="148" w:type="pct"/>
            <w:noWrap/>
            <w:hideMark/>
          </w:tcPr>
          <w:p w14:paraId="2AA63C2D" w14:textId="12CD9936"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37" w:author="瑋婷 徐" w:date="2025-01-03T16:20:00Z" w16du:dateUtc="2025-01-03T08:20:00Z"/>
                <w:rFonts w:asciiTheme="majorEastAsia" w:eastAsia="標楷體" w:hAnsiTheme="majorEastAsia" w:cstheme="majorEastAsia"/>
                <w:rPrChange w:id="9138" w:author="瑋婷 徐" w:date="2025-01-06T15:34:00Z" w16du:dateUtc="2025-01-06T07:34:00Z">
                  <w:rPr>
                    <w:ins w:id="9139" w:author="瑋婷 徐" w:date="2025-01-03T16:20:00Z" w16du:dateUtc="2025-01-03T08:20:00Z"/>
                    <w:rFonts w:ascii="Times New Roman" w:eastAsia="Times New Roman" w:hAnsi="Times New Roman" w:cs="Times New Roman"/>
                    <w:sz w:val="20"/>
                    <w:szCs w:val="20"/>
                  </w:rPr>
                </w:rPrChange>
              </w:rPr>
              <w:pPrChange w:id="91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65F60A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41" w:author="瑋婷 徐" w:date="2025-01-03T16:20:00Z" w16du:dateUtc="2025-01-03T08:20:00Z"/>
                <w:rFonts w:asciiTheme="majorEastAsia" w:eastAsia="標楷體" w:hAnsiTheme="majorEastAsia" w:cstheme="majorEastAsia"/>
                <w:rPrChange w:id="9142" w:author="瑋婷 徐" w:date="2025-01-06T15:34:00Z" w16du:dateUtc="2025-01-06T07:34:00Z">
                  <w:rPr>
                    <w:ins w:id="9143" w:author="瑋婷 徐" w:date="2025-01-03T16:20:00Z" w16du:dateUtc="2025-01-03T08:20:00Z"/>
                    <w:rFonts w:ascii="Times New Roman" w:eastAsia="Times New Roman" w:hAnsi="Times New Roman" w:cs="Times New Roman"/>
                    <w:sz w:val="20"/>
                    <w:szCs w:val="20"/>
                  </w:rPr>
                </w:rPrChange>
              </w:rPr>
              <w:pPrChange w:id="91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40C3D3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45" w:author="瑋婷 徐" w:date="2025-01-03T16:20:00Z" w16du:dateUtc="2025-01-03T08:20:00Z"/>
                <w:rFonts w:asciiTheme="majorEastAsia" w:eastAsia="標楷體" w:hAnsiTheme="majorEastAsia" w:cstheme="majorEastAsia"/>
                <w:rPrChange w:id="9146" w:author="瑋婷 徐" w:date="2025-01-06T15:34:00Z" w16du:dateUtc="2025-01-06T07:34:00Z">
                  <w:rPr>
                    <w:ins w:id="9147" w:author="瑋婷 徐" w:date="2025-01-03T16:20:00Z" w16du:dateUtc="2025-01-03T08:20:00Z"/>
                    <w:rFonts w:ascii="Times New Roman" w:eastAsia="Times New Roman" w:hAnsi="Times New Roman" w:cs="Times New Roman"/>
                    <w:sz w:val="20"/>
                    <w:szCs w:val="20"/>
                  </w:rPr>
                </w:rPrChange>
              </w:rPr>
              <w:pPrChange w:id="91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49435B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49" w:author="瑋婷 徐" w:date="2025-01-03T16:20:00Z" w16du:dateUtc="2025-01-03T08:20:00Z"/>
                <w:rFonts w:asciiTheme="majorEastAsia" w:eastAsia="標楷體" w:hAnsiTheme="majorEastAsia" w:cstheme="majorEastAsia"/>
                <w:rPrChange w:id="9150" w:author="瑋婷 徐" w:date="2025-01-06T15:34:00Z" w16du:dateUtc="2025-01-06T07:34:00Z">
                  <w:rPr>
                    <w:ins w:id="9151" w:author="瑋婷 徐" w:date="2025-01-03T16:20:00Z" w16du:dateUtc="2025-01-03T08:20:00Z"/>
                    <w:rFonts w:ascii="Times New Roman" w:eastAsia="Times New Roman" w:hAnsi="Times New Roman" w:cs="Times New Roman"/>
                    <w:sz w:val="20"/>
                    <w:szCs w:val="20"/>
                  </w:rPr>
                </w:rPrChange>
              </w:rPr>
              <w:pPrChange w:id="91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4DCF70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53" w:author="瑋婷 徐" w:date="2025-01-03T16:20:00Z" w16du:dateUtc="2025-01-03T08:20:00Z"/>
                <w:rFonts w:asciiTheme="majorEastAsia" w:eastAsia="標楷體" w:hAnsiTheme="majorEastAsia" w:cstheme="majorEastAsia"/>
                <w:rPrChange w:id="9154" w:author="瑋婷 徐" w:date="2025-01-06T15:34:00Z" w16du:dateUtc="2025-01-06T07:34:00Z">
                  <w:rPr>
                    <w:ins w:id="9155" w:author="瑋婷 徐" w:date="2025-01-03T16:20:00Z" w16du:dateUtc="2025-01-03T08:20:00Z"/>
                    <w:rFonts w:ascii="Times New Roman" w:eastAsia="Times New Roman" w:hAnsi="Times New Roman" w:cs="Times New Roman"/>
                    <w:sz w:val="20"/>
                    <w:szCs w:val="20"/>
                  </w:rPr>
                </w:rPrChange>
              </w:rPr>
              <w:pPrChange w:id="91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BFCDF9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57" w:author="瑋婷 徐" w:date="2025-01-03T16:20:00Z" w16du:dateUtc="2025-01-03T08:20:00Z"/>
                <w:rFonts w:asciiTheme="majorEastAsia" w:eastAsia="標楷體" w:hAnsiTheme="majorEastAsia" w:cstheme="majorEastAsia"/>
                <w:rPrChange w:id="9158" w:author="瑋婷 徐" w:date="2025-01-06T15:34:00Z" w16du:dateUtc="2025-01-06T07:34:00Z">
                  <w:rPr>
                    <w:ins w:id="9159" w:author="瑋婷 徐" w:date="2025-01-03T16:20:00Z" w16du:dateUtc="2025-01-03T08:20:00Z"/>
                    <w:rFonts w:ascii="Times New Roman" w:eastAsia="Times New Roman" w:hAnsi="Times New Roman" w:cs="Times New Roman"/>
                    <w:sz w:val="20"/>
                    <w:szCs w:val="20"/>
                  </w:rPr>
                </w:rPrChange>
              </w:rPr>
              <w:pPrChange w:id="91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F1B8CC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61" w:author="瑋婷 徐" w:date="2025-01-03T16:20:00Z" w16du:dateUtc="2025-01-03T08:20:00Z"/>
                <w:rFonts w:asciiTheme="majorEastAsia" w:eastAsia="標楷體" w:hAnsiTheme="majorEastAsia" w:cstheme="majorEastAsia"/>
                <w:rPrChange w:id="9162" w:author="瑋婷 徐" w:date="2025-01-06T15:34:00Z" w16du:dateUtc="2025-01-06T07:34:00Z">
                  <w:rPr>
                    <w:ins w:id="9163" w:author="瑋婷 徐" w:date="2025-01-03T16:20:00Z" w16du:dateUtc="2025-01-03T08:20:00Z"/>
                    <w:rFonts w:ascii="Times New Roman" w:eastAsia="Times New Roman" w:hAnsi="Times New Roman" w:cs="Times New Roman"/>
                    <w:sz w:val="20"/>
                    <w:szCs w:val="20"/>
                  </w:rPr>
                </w:rPrChange>
              </w:rPr>
              <w:pPrChange w:id="91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EF4D37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65" w:author="瑋婷 徐" w:date="2025-01-03T16:20:00Z" w16du:dateUtc="2025-01-03T08:20:00Z"/>
                <w:rFonts w:asciiTheme="majorEastAsia" w:eastAsia="標楷體" w:hAnsiTheme="majorEastAsia" w:cstheme="majorEastAsia"/>
                <w:color w:val="000000"/>
                <w:rPrChange w:id="9166" w:author="瑋婷 徐" w:date="2025-01-06T15:34:00Z" w16du:dateUtc="2025-01-06T07:34:00Z">
                  <w:rPr>
                    <w:ins w:id="9167" w:author="瑋婷 徐" w:date="2025-01-03T16:20:00Z" w16du:dateUtc="2025-01-03T08:20:00Z"/>
                    <w:rFonts w:cs="Calibri"/>
                    <w:color w:val="000000"/>
                    <w:sz w:val="22"/>
                  </w:rPr>
                </w:rPrChange>
              </w:rPr>
              <w:pPrChange w:id="91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169" w:author="瑋婷 徐" w:date="2025-01-03T16:20:00Z" w16du:dateUtc="2025-01-03T08:20:00Z">
              <w:r w:rsidRPr="00727E7E">
                <w:rPr>
                  <w:rFonts w:asciiTheme="majorEastAsia" w:eastAsia="標楷體" w:hAnsiTheme="majorEastAsia" w:cstheme="majorEastAsia"/>
                  <w:color w:val="000000"/>
                  <w:rPrChange w:id="9170" w:author="瑋婷 徐" w:date="2025-01-06T15:34:00Z" w16du:dateUtc="2025-01-06T07:34:00Z">
                    <w:rPr>
                      <w:rFonts w:cs="Calibri"/>
                      <w:color w:val="000000"/>
                      <w:sz w:val="22"/>
                    </w:rPr>
                  </w:rPrChange>
                </w:rPr>
                <w:t>*</w:t>
              </w:r>
            </w:ins>
          </w:p>
        </w:tc>
      </w:tr>
      <w:tr w:rsidR="00727E7E" w:rsidRPr="00727E7E" w14:paraId="378500B3" w14:textId="77777777" w:rsidTr="003C19C7">
        <w:trPr>
          <w:cnfStyle w:val="000000100000" w:firstRow="0" w:lastRow="0" w:firstColumn="0" w:lastColumn="0" w:oddVBand="0" w:evenVBand="0" w:oddHBand="1" w:evenHBand="0" w:firstRowFirstColumn="0" w:firstRowLastColumn="0" w:lastRowFirstColumn="0" w:lastRowLastColumn="0"/>
          <w:trHeight w:val="300"/>
          <w:ins w:id="9171"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62203DAF" w14:textId="77777777" w:rsidR="00DA433E" w:rsidRPr="00727E7E" w:rsidRDefault="00DA433E">
            <w:pPr>
              <w:spacing w:line="360" w:lineRule="auto"/>
              <w:jc w:val="both"/>
              <w:rPr>
                <w:ins w:id="9172" w:author="瑋婷 徐" w:date="2025-01-03T16:20:00Z" w16du:dateUtc="2025-01-03T08:20:00Z"/>
                <w:rFonts w:asciiTheme="majorEastAsia" w:eastAsia="標楷體" w:hAnsiTheme="majorEastAsia" w:cstheme="majorEastAsia"/>
                <w:b w:val="0"/>
                <w:bCs w:val="0"/>
                <w:color w:val="000000"/>
                <w:rPrChange w:id="9173" w:author="瑋婷 徐" w:date="2025-01-06T15:34:00Z" w16du:dateUtc="2025-01-06T07:34:00Z">
                  <w:rPr>
                    <w:ins w:id="9174" w:author="瑋婷 徐" w:date="2025-01-03T16:20:00Z" w16du:dateUtc="2025-01-03T08:20:00Z"/>
                    <w:rFonts w:cs="Calibri"/>
                    <w:color w:val="000000"/>
                    <w:sz w:val="22"/>
                  </w:rPr>
                </w:rPrChange>
              </w:rPr>
              <w:pPrChange w:id="9175" w:author="瑋婷 徐" w:date="2025-01-03T16:21:00Z" w16du:dateUtc="2025-01-03T08:21:00Z">
                <w:pPr/>
              </w:pPrChange>
            </w:pPr>
            <w:proofErr w:type="gramStart"/>
            <w:ins w:id="9176" w:author="瑋婷 徐" w:date="2025-01-03T16:20:00Z" w16du:dateUtc="2025-01-03T08:20:00Z">
              <w:r w:rsidRPr="00727E7E">
                <w:rPr>
                  <w:rFonts w:asciiTheme="majorEastAsia" w:eastAsia="標楷體" w:hAnsiTheme="majorEastAsia" w:cstheme="majorEastAsia"/>
                  <w:b w:val="0"/>
                  <w:bCs w:val="0"/>
                  <w:color w:val="000000"/>
                  <w:rPrChange w:id="9177" w:author="瑋婷 徐" w:date="2025-01-06T15:34:00Z" w16du:dateUtc="2025-01-06T07:34:00Z">
                    <w:rPr>
                      <w:rFonts w:cs="Calibri"/>
                      <w:color w:val="000000"/>
                      <w:sz w:val="22"/>
                    </w:rPr>
                  </w:rPrChange>
                </w:rPr>
                <w:t>綠啄木</w:t>
              </w:r>
              <w:proofErr w:type="gramEnd"/>
              <w:r w:rsidRPr="00727E7E">
                <w:rPr>
                  <w:rFonts w:asciiTheme="majorEastAsia" w:eastAsia="標楷體" w:hAnsiTheme="majorEastAsia" w:cstheme="majorEastAsia"/>
                  <w:b w:val="0"/>
                  <w:bCs w:val="0"/>
                  <w:color w:val="000000"/>
                  <w:rPrChange w:id="9178" w:author="瑋婷 徐" w:date="2025-01-06T15:34:00Z" w16du:dateUtc="2025-01-06T07:34:00Z">
                    <w:rPr>
                      <w:rFonts w:cs="Calibri"/>
                      <w:color w:val="000000"/>
                      <w:sz w:val="22"/>
                    </w:rPr>
                  </w:rPrChange>
                </w:rPr>
                <w:t xml:space="preserve"> II</w:t>
              </w:r>
            </w:ins>
          </w:p>
        </w:tc>
        <w:tc>
          <w:tcPr>
            <w:tcW w:w="1284" w:type="pct"/>
            <w:hideMark/>
          </w:tcPr>
          <w:p w14:paraId="09EB500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79" w:author="瑋婷 徐" w:date="2025-01-03T16:20:00Z" w16du:dateUtc="2025-01-03T08:20:00Z"/>
                <w:rFonts w:asciiTheme="majorEastAsia" w:eastAsia="標楷體" w:hAnsiTheme="majorEastAsia" w:cstheme="majorEastAsia"/>
                <w:i/>
                <w:iCs/>
                <w:color w:val="000000"/>
                <w:rPrChange w:id="9180" w:author="瑋婷 徐" w:date="2025-01-06T15:34:00Z" w16du:dateUtc="2025-01-06T07:34:00Z">
                  <w:rPr>
                    <w:ins w:id="9181" w:author="瑋婷 徐" w:date="2025-01-03T16:20:00Z" w16du:dateUtc="2025-01-03T08:20:00Z"/>
                    <w:rFonts w:cs="Calibri"/>
                    <w:i/>
                    <w:iCs/>
                    <w:color w:val="000000"/>
                    <w:sz w:val="22"/>
                  </w:rPr>
                </w:rPrChange>
              </w:rPr>
              <w:pPrChange w:id="91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183" w:author="瑋婷 徐" w:date="2025-01-03T16:20:00Z" w16du:dateUtc="2025-01-03T08:20:00Z">
              <w:r w:rsidRPr="00727E7E">
                <w:rPr>
                  <w:rFonts w:asciiTheme="majorEastAsia" w:eastAsia="標楷體" w:hAnsiTheme="majorEastAsia" w:cstheme="majorEastAsia"/>
                  <w:i/>
                  <w:iCs/>
                  <w:color w:val="000000"/>
                  <w:rPrChange w:id="9184" w:author="瑋婷 徐" w:date="2025-01-06T15:34:00Z" w16du:dateUtc="2025-01-06T07:34:00Z">
                    <w:rPr>
                      <w:rFonts w:cs="Calibri"/>
                      <w:i/>
                      <w:iCs/>
                      <w:color w:val="000000"/>
                      <w:sz w:val="22"/>
                    </w:rPr>
                  </w:rPrChange>
                </w:rPr>
                <w:t>Picus canus</w:t>
              </w:r>
            </w:ins>
          </w:p>
        </w:tc>
        <w:tc>
          <w:tcPr>
            <w:tcW w:w="148" w:type="pct"/>
            <w:noWrap/>
            <w:hideMark/>
          </w:tcPr>
          <w:p w14:paraId="236AA9C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85" w:author="瑋婷 徐" w:date="2025-01-03T16:20:00Z" w16du:dateUtc="2025-01-03T08:20:00Z"/>
                <w:rFonts w:asciiTheme="majorEastAsia" w:eastAsia="標楷體" w:hAnsiTheme="majorEastAsia" w:cstheme="majorEastAsia"/>
                <w:i/>
                <w:iCs/>
                <w:color w:val="000000"/>
                <w:rPrChange w:id="9186" w:author="瑋婷 徐" w:date="2025-01-06T15:34:00Z" w16du:dateUtc="2025-01-06T07:34:00Z">
                  <w:rPr>
                    <w:ins w:id="9187" w:author="瑋婷 徐" w:date="2025-01-03T16:20:00Z" w16du:dateUtc="2025-01-03T08:20:00Z"/>
                    <w:rFonts w:cs="Calibri"/>
                    <w:i/>
                    <w:iCs/>
                    <w:color w:val="000000"/>
                    <w:sz w:val="22"/>
                  </w:rPr>
                </w:rPrChange>
              </w:rPr>
              <w:pPrChange w:id="91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DFF69A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89" w:author="瑋婷 徐" w:date="2025-01-03T16:20:00Z" w16du:dateUtc="2025-01-03T08:20:00Z"/>
                <w:rFonts w:asciiTheme="majorEastAsia" w:eastAsia="標楷體" w:hAnsiTheme="majorEastAsia" w:cstheme="majorEastAsia"/>
                <w:rPrChange w:id="9190" w:author="瑋婷 徐" w:date="2025-01-06T15:34:00Z" w16du:dateUtc="2025-01-06T07:34:00Z">
                  <w:rPr>
                    <w:ins w:id="9191" w:author="瑋婷 徐" w:date="2025-01-03T16:20:00Z" w16du:dateUtc="2025-01-03T08:20:00Z"/>
                    <w:rFonts w:ascii="Times New Roman" w:eastAsia="Times New Roman" w:hAnsi="Times New Roman" w:cs="Times New Roman"/>
                    <w:sz w:val="20"/>
                    <w:szCs w:val="20"/>
                  </w:rPr>
                </w:rPrChange>
              </w:rPr>
              <w:pPrChange w:id="91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A85981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93" w:author="瑋婷 徐" w:date="2025-01-03T16:20:00Z" w16du:dateUtc="2025-01-03T08:20:00Z"/>
                <w:rFonts w:asciiTheme="majorEastAsia" w:eastAsia="標楷體" w:hAnsiTheme="majorEastAsia" w:cstheme="majorEastAsia"/>
                <w:rPrChange w:id="9194" w:author="瑋婷 徐" w:date="2025-01-06T15:34:00Z" w16du:dateUtc="2025-01-06T07:34:00Z">
                  <w:rPr>
                    <w:ins w:id="9195" w:author="瑋婷 徐" w:date="2025-01-03T16:20:00Z" w16du:dateUtc="2025-01-03T08:20:00Z"/>
                    <w:rFonts w:ascii="Times New Roman" w:eastAsia="Times New Roman" w:hAnsi="Times New Roman" w:cs="Times New Roman"/>
                    <w:sz w:val="20"/>
                    <w:szCs w:val="20"/>
                  </w:rPr>
                </w:rPrChange>
              </w:rPr>
              <w:pPrChange w:id="91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227A0F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97" w:author="瑋婷 徐" w:date="2025-01-03T16:20:00Z" w16du:dateUtc="2025-01-03T08:20:00Z"/>
                <w:rFonts w:asciiTheme="majorEastAsia" w:eastAsia="標楷體" w:hAnsiTheme="majorEastAsia" w:cstheme="majorEastAsia"/>
                <w:rPrChange w:id="9198" w:author="瑋婷 徐" w:date="2025-01-06T15:34:00Z" w16du:dateUtc="2025-01-06T07:34:00Z">
                  <w:rPr>
                    <w:ins w:id="9199" w:author="瑋婷 徐" w:date="2025-01-03T16:20:00Z" w16du:dateUtc="2025-01-03T08:20:00Z"/>
                    <w:rFonts w:ascii="Times New Roman" w:eastAsia="Times New Roman" w:hAnsi="Times New Roman" w:cs="Times New Roman"/>
                    <w:sz w:val="20"/>
                    <w:szCs w:val="20"/>
                  </w:rPr>
                </w:rPrChange>
              </w:rPr>
              <w:pPrChange w:id="92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555EC1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01" w:author="瑋婷 徐" w:date="2025-01-03T16:20:00Z" w16du:dateUtc="2025-01-03T08:20:00Z"/>
                <w:rFonts w:asciiTheme="majorEastAsia" w:eastAsia="標楷體" w:hAnsiTheme="majorEastAsia" w:cstheme="majorEastAsia"/>
                <w:rPrChange w:id="9202" w:author="瑋婷 徐" w:date="2025-01-06T15:34:00Z" w16du:dateUtc="2025-01-06T07:34:00Z">
                  <w:rPr>
                    <w:ins w:id="9203" w:author="瑋婷 徐" w:date="2025-01-03T16:20:00Z" w16du:dateUtc="2025-01-03T08:20:00Z"/>
                    <w:rFonts w:ascii="Times New Roman" w:eastAsia="Times New Roman" w:hAnsi="Times New Roman" w:cs="Times New Roman"/>
                    <w:sz w:val="20"/>
                    <w:szCs w:val="20"/>
                  </w:rPr>
                </w:rPrChange>
              </w:rPr>
              <w:pPrChange w:id="92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C4EB3C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05" w:author="瑋婷 徐" w:date="2025-01-03T16:20:00Z" w16du:dateUtc="2025-01-03T08:20:00Z"/>
                <w:rFonts w:asciiTheme="majorEastAsia" w:eastAsia="標楷體" w:hAnsiTheme="majorEastAsia" w:cstheme="majorEastAsia"/>
                <w:rPrChange w:id="9206" w:author="瑋婷 徐" w:date="2025-01-06T15:34:00Z" w16du:dateUtc="2025-01-06T07:34:00Z">
                  <w:rPr>
                    <w:ins w:id="9207" w:author="瑋婷 徐" w:date="2025-01-03T16:20:00Z" w16du:dateUtc="2025-01-03T08:20:00Z"/>
                    <w:rFonts w:ascii="Times New Roman" w:eastAsia="Times New Roman" w:hAnsi="Times New Roman" w:cs="Times New Roman"/>
                    <w:sz w:val="20"/>
                    <w:szCs w:val="20"/>
                  </w:rPr>
                </w:rPrChange>
              </w:rPr>
              <w:pPrChange w:id="92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8BAD723"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209" w:author="瑋婷 徐" w:date="2025-01-03T16:33:00Z" w16du:dateUtc="2025-01-03T08:33:00Z"/>
                <w:rFonts w:asciiTheme="majorEastAsia" w:eastAsia="標楷體" w:hAnsiTheme="majorEastAsia" w:cstheme="majorEastAsia"/>
              </w:rPr>
            </w:pPr>
          </w:p>
        </w:tc>
        <w:tc>
          <w:tcPr>
            <w:tcW w:w="148" w:type="pct"/>
            <w:noWrap/>
            <w:hideMark/>
          </w:tcPr>
          <w:p w14:paraId="5252A996" w14:textId="178F8A5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10" w:author="瑋婷 徐" w:date="2025-01-03T16:20:00Z" w16du:dateUtc="2025-01-03T08:20:00Z"/>
                <w:rFonts w:asciiTheme="majorEastAsia" w:eastAsia="標楷體" w:hAnsiTheme="majorEastAsia" w:cstheme="majorEastAsia"/>
                <w:rPrChange w:id="9211" w:author="瑋婷 徐" w:date="2025-01-06T15:34:00Z" w16du:dateUtc="2025-01-06T07:34:00Z">
                  <w:rPr>
                    <w:ins w:id="9212" w:author="瑋婷 徐" w:date="2025-01-03T16:20:00Z" w16du:dateUtc="2025-01-03T08:20:00Z"/>
                    <w:rFonts w:ascii="Times New Roman" w:eastAsia="Times New Roman" w:hAnsi="Times New Roman" w:cs="Times New Roman"/>
                    <w:sz w:val="20"/>
                    <w:szCs w:val="20"/>
                  </w:rPr>
                </w:rPrChange>
              </w:rPr>
              <w:pPrChange w:id="92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840BB5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14" w:author="瑋婷 徐" w:date="2025-01-03T16:20:00Z" w16du:dateUtc="2025-01-03T08:20:00Z"/>
                <w:rFonts w:asciiTheme="majorEastAsia" w:eastAsia="標楷體" w:hAnsiTheme="majorEastAsia" w:cstheme="majorEastAsia"/>
                <w:rPrChange w:id="9215" w:author="瑋婷 徐" w:date="2025-01-06T15:34:00Z" w16du:dateUtc="2025-01-06T07:34:00Z">
                  <w:rPr>
                    <w:ins w:id="9216" w:author="瑋婷 徐" w:date="2025-01-03T16:20:00Z" w16du:dateUtc="2025-01-03T08:20:00Z"/>
                    <w:rFonts w:ascii="Times New Roman" w:eastAsia="Times New Roman" w:hAnsi="Times New Roman" w:cs="Times New Roman"/>
                    <w:sz w:val="20"/>
                    <w:szCs w:val="20"/>
                  </w:rPr>
                </w:rPrChange>
              </w:rPr>
              <w:pPrChange w:id="92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660600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18" w:author="瑋婷 徐" w:date="2025-01-03T16:20:00Z" w16du:dateUtc="2025-01-03T08:20:00Z"/>
                <w:rFonts w:asciiTheme="majorEastAsia" w:eastAsia="標楷體" w:hAnsiTheme="majorEastAsia" w:cstheme="majorEastAsia"/>
                <w:rPrChange w:id="9219" w:author="瑋婷 徐" w:date="2025-01-06T15:34:00Z" w16du:dateUtc="2025-01-06T07:34:00Z">
                  <w:rPr>
                    <w:ins w:id="9220" w:author="瑋婷 徐" w:date="2025-01-03T16:20:00Z" w16du:dateUtc="2025-01-03T08:20:00Z"/>
                    <w:rFonts w:ascii="Times New Roman" w:eastAsia="Times New Roman" w:hAnsi="Times New Roman" w:cs="Times New Roman"/>
                    <w:sz w:val="20"/>
                    <w:szCs w:val="20"/>
                  </w:rPr>
                </w:rPrChange>
              </w:rPr>
              <w:pPrChange w:id="92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A51FCA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22" w:author="瑋婷 徐" w:date="2025-01-03T16:20:00Z" w16du:dateUtc="2025-01-03T08:20:00Z"/>
                <w:rFonts w:asciiTheme="majorEastAsia" w:eastAsia="標楷體" w:hAnsiTheme="majorEastAsia" w:cstheme="majorEastAsia"/>
                <w:rPrChange w:id="9223" w:author="瑋婷 徐" w:date="2025-01-06T15:34:00Z" w16du:dateUtc="2025-01-06T07:34:00Z">
                  <w:rPr>
                    <w:ins w:id="9224" w:author="瑋婷 徐" w:date="2025-01-03T16:20:00Z" w16du:dateUtc="2025-01-03T08:20:00Z"/>
                    <w:rFonts w:ascii="Times New Roman" w:eastAsia="Times New Roman" w:hAnsi="Times New Roman" w:cs="Times New Roman"/>
                    <w:sz w:val="20"/>
                    <w:szCs w:val="20"/>
                  </w:rPr>
                </w:rPrChange>
              </w:rPr>
              <w:pPrChange w:id="92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00115AB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226" w:author="瑋婷 徐" w:date="2025-01-03T16:33:00Z" w16du:dateUtc="2025-01-03T08:33:00Z"/>
                <w:rFonts w:asciiTheme="majorEastAsia" w:eastAsia="標楷體" w:hAnsiTheme="majorEastAsia" w:cstheme="majorEastAsia"/>
              </w:rPr>
            </w:pPr>
          </w:p>
        </w:tc>
        <w:tc>
          <w:tcPr>
            <w:tcW w:w="148" w:type="pct"/>
            <w:noWrap/>
            <w:hideMark/>
          </w:tcPr>
          <w:p w14:paraId="6656B7BC" w14:textId="3FF39E6C"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27" w:author="瑋婷 徐" w:date="2025-01-03T16:20:00Z" w16du:dateUtc="2025-01-03T08:20:00Z"/>
                <w:rFonts w:asciiTheme="majorEastAsia" w:eastAsia="標楷體" w:hAnsiTheme="majorEastAsia" w:cstheme="majorEastAsia"/>
                <w:rPrChange w:id="9228" w:author="瑋婷 徐" w:date="2025-01-06T15:34:00Z" w16du:dateUtc="2025-01-06T07:34:00Z">
                  <w:rPr>
                    <w:ins w:id="9229" w:author="瑋婷 徐" w:date="2025-01-03T16:20:00Z" w16du:dateUtc="2025-01-03T08:20:00Z"/>
                    <w:rFonts w:ascii="Times New Roman" w:eastAsia="Times New Roman" w:hAnsi="Times New Roman" w:cs="Times New Roman"/>
                    <w:sz w:val="20"/>
                    <w:szCs w:val="20"/>
                  </w:rPr>
                </w:rPrChange>
              </w:rPr>
              <w:pPrChange w:id="92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D3870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31" w:author="瑋婷 徐" w:date="2025-01-03T16:20:00Z" w16du:dateUtc="2025-01-03T08:20:00Z"/>
                <w:rFonts w:asciiTheme="majorEastAsia" w:eastAsia="標楷體" w:hAnsiTheme="majorEastAsia" w:cstheme="majorEastAsia"/>
                <w:rPrChange w:id="9232" w:author="瑋婷 徐" w:date="2025-01-06T15:34:00Z" w16du:dateUtc="2025-01-06T07:34:00Z">
                  <w:rPr>
                    <w:ins w:id="9233" w:author="瑋婷 徐" w:date="2025-01-03T16:20:00Z" w16du:dateUtc="2025-01-03T08:20:00Z"/>
                    <w:rFonts w:ascii="Times New Roman" w:eastAsia="Times New Roman" w:hAnsi="Times New Roman" w:cs="Times New Roman"/>
                    <w:sz w:val="20"/>
                    <w:szCs w:val="20"/>
                  </w:rPr>
                </w:rPrChange>
              </w:rPr>
              <w:pPrChange w:id="92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8F1032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35" w:author="瑋婷 徐" w:date="2025-01-03T16:20:00Z" w16du:dateUtc="2025-01-03T08:20:00Z"/>
                <w:rFonts w:asciiTheme="majorEastAsia" w:eastAsia="標楷體" w:hAnsiTheme="majorEastAsia" w:cstheme="majorEastAsia"/>
                <w:rPrChange w:id="9236" w:author="瑋婷 徐" w:date="2025-01-06T15:34:00Z" w16du:dateUtc="2025-01-06T07:34:00Z">
                  <w:rPr>
                    <w:ins w:id="9237" w:author="瑋婷 徐" w:date="2025-01-03T16:20:00Z" w16du:dateUtc="2025-01-03T08:20:00Z"/>
                    <w:rFonts w:ascii="Times New Roman" w:eastAsia="Times New Roman" w:hAnsi="Times New Roman" w:cs="Times New Roman"/>
                    <w:sz w:val="20"/>
                    <w:szCs w:val="20"/>
                  </w:rPr>
                </w:rPrChange>
              </w:rPr>
              <w:pPrChange w:id="92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1375B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39" w:author="瑋婷 徐" w:date="2025-01-03T16:20:00Z" w16du:dateUtc="2025-01-03T08:20:00Z"/>
                <w:rFonts w:asciiTheme="majorEastAsia" w:eastAsia="標楷體" w:hAnsiTheme="majorEastAsia" w:cstheme="majorEastAsia"/>
                <w:rPrChange w:id="9240" w:author="瑋婷 徐" w:date="2025-01-06T15:34:00Z" w16du:dateUtc="2025-01-06T07:34:00Z">
                  <w:rPr>
                    <w:ins w:id="9241" w:author="瑋婷 徐" w:date="2025-01-03T16:20:00Z" w16du:dateUtc="2025-01-03T08:20:00Z"/>
                    <w:rFonts w:ascii="Times New Roman" w:eastAsia="Times New Roman" w:hAnsi="Times New Roman" w:cs="Times New Roman"/>
                    <w:sz w:val="20"/>
                    <w:szCs w:val="20"/>
                  </w:rPr>
                </w:rPrChange>
              </w:rPr>
              <w:pPrChange w:id="92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297D94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43" w:author="瑋婷 徐" w:date="2025-01-03T16:20:00Z" w16du:dateUtc="2025-01-03T08:20:00Z"/>
                <w:rFonts w:asciiTheme="majorEastAsia" w:eastAsia="標楷體" w:hAnsiTheme="majorEastAsia" w:cstheme="majorEastAsia"/>
                <w:rPrChange w:id="9244" w:author="瑋婷 徐" w:date="2025-01-06T15:34:00Z" w16du:dateUtc="2025-01-06T07:34:00Z">
                  <w:rPr>
                    <w:ins w:id="9245" w:author="瑋婷 徐" w:date="2025-01-03T16:20:00Z" w16du:dateUtc="2025-01-03T08:20:00Z"/>
                    <w:rFonts w:ascii="Times New Roman" w:eastAsia="Times New Roman" w:hAnsi="Times New Roman" w:cs="Times New Roman"/>
                    <w:sz w:val="20"/>
                    <w:szCs w:val="20"/>
                  </w:rPr>
                </w:rPrChange>
              </w:rPr>
              <w:pPrChange w:id="92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78476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47" w:author="瑋婷 徐" w:date="2025-01-03T16:20:00Z" w16du:dateUtc="2025-01-03T08:20:00Z"/>
                <w:rFonts w:asciiTheme="majorEastAsia" w:eastAsia="標楷體" w:hAnsiTheme="majorEastAsia" w:cstheme="majorEastAsia"/>
                <w:color w:val="000000"/>
                <w:rPrChange w:id="9248" w:author="瑋婷 徐" w:date="2025-01-06T15:34:00Z" w16du:dateUtc="2025-01-06T07:34:00Z">
                  <w:rPr>
                    <w:ins w:id="9249" w:author="瑋婷 徐" w:date="2025-01-03T16:20:00Z" w16du:dateUtc="2025-01-03T08:20:00Z"/>
                    <w:rFonts w:cs="Calibri"/>
                    <w:color w:val="000000"/>
                    <w:sz w:val="22"/>
                  </w:rPr>
                </w:rPrChange>
              </w:rPr>
              <w:pPrChange w:id="92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251" w:author="瑋婷 徐" w:date="2025-01-03T16:20:00Z" w16du:dateUtc="2025-01-03T08:20:00Z">
              <w:r w:rsidRPr="00727E7E">
                <w:rPr>
                  <w:rFonts w:asciiTheme="majorEastAsia" w:eastAsia="標楷體" w:hAnsiTheme="majorEastAsia" w:cstheme="majorEastAsia"/>
                  <w:color w:val="000000"/>
                  <w:rPrChange w:id="9252" w:author="瑋婷 徐" w:date="2025-01-06T15:34:00Z" w16du:dateUtc="2025-01-06T07:34:00Z">
                    <w:rPr>
                      <w:rFonts w:cs="Calibri"/>
                      <w:color w:val="000000"/>
                      <w:sz w:val="22"/>
                    </w:rPr>
                  </w:rPrChange>
                </w:rPr>
                <w:t>*</w:t>
              </w:r>
            </w:ins>
          </w:p>
        </w:tc>
        <w:tc>
          <w:tcPr>
            <w:tcW w:w="148" w:type="pct"/>
            <w:noWrap/>
            <w:hideMark/>
          </w:tcPr>
          <w:p w14:paraId="0F58DC2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53" w:author="瑋婷 徐" w:date="2025-01-03T16:20:00Z" w16du:dateUtc="2025-01-03T08:20:00Z"/>
                <w:rFonts w:asciiTheme="majorEastAsia" w:eastAsia="標楷體" w:hAnsiTheme="majorEastAsia" w:cstheme="majorEastAsia"/>
                <w:color w:val="000000"/>
                <w:rPrChange w:id="9254" w:author="瑋婷 徐" w:date="2025-01-06T15:34:00Z" w16du:dateUtc="2025-01-06T07:34:00Z">
                  <w:rPr>
                    <w:ins w:id="9255" w:author="瑋婷 徐" w:date="2025-01-03T16:20:00Z" w16du:dateUtc="2025-01-03T08:20:00Z"/>
                    <w:rFonts w:cs="Calibri"/>
                    <w:color w:val="000000"/>
                    <w:sz w:val="22"/>
                  </w:rPr>
                </w:rPrChange>
              </w:rPr>
              <w:pPrChange w:id="92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F03209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57" w:author="瑋婷 徐" w:date="2025-01-03T16:20:00Z" w16du:dateUtc="2025-01-03T08:20:00Z"/>
                <w:rFonts w:asciiTheme="majorEastAsia" w:eastAsia="標楷體" w:hAnsiTheme="majorEastAsia" w:cstheme="majorEastAsia"/>
                <w:color w:val="000000"/>
                <w:rPrChange w:id="9258" w:author="瑋婷 徐" w:date="2025-01-06T15:34:00Z" w16du:dateUtc="2025-01-06T07:34:00Z">
                  <w:rPr>
                    <w:ins w:id="9259" w:author="瑋婷 徐" w:date="2025-01-03T16:20:00Z" w16du:dateUtc="2025-01-03T08:20:00Z"/>
                    <w:rFonts w:cs="Calibri"/>
                    <w:color w:val="000000"/>
                    <w:sz w:val="22"/>
                  </w:rPr>
                </w:rPrChange>
              </w:rPr>
              <w:pPrChange w:id="92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261" w:author="瑋婷 徐" w:date="2025-01-03T16:20:00Z" w16du:dateUtc="2025-01-03T08:20:00Z">
              <w:r w:rsidRPr="00727E7E">
                <w:rPr>
                  <w:rFonts w:asciiTheme="majorEastAsia" w:eastAsia="標楷體" w:hAnsiTheme="majorEastAsia" w:cstheme="majorEastAsia"/>
                  <w:color w:val="000000"/>
                  <w:rPrChange w:id="9262" w:author="瑋婷 徐" w:date="2025-01-06T15:34:00Z" w16du:dateUtc="2025-01-06T07:34:00Z">
                    <w:rPr>
                      <w:rFonts w:cs="Calibri"/>
                      <w:color w:val="000000"/>
                      <w:sz w:val="22"/>
                    </w:rPr>
                  </w:rPrChange>
                </w:rPr>
                <w:t>*</w:t>
              </w:r>
            </w:ins>
          </w:p>
        </w:tc>
      </w:tr>
      <w:tr w:rsidR="00DA433E" w:rsidRPr="00727E7E" w14:paraId="7283AFCE" w14:textId="77777777" w:rsidTr="003C19C7">
        <w:trPr>
          <w:trHeight w:val="300"/>
          <w:ins w:id="9263"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1C730DDF" w14:textId="77777777" w:rsidR="00DA433E" w:rsidRPr="00727E7E" w:rsidRDefault="00DA433E">
            <w:pPr>
              <w:spacing w:line="360" w:lineRule="auto"/>
              <w:jc w:val="both"/>
              <w:rPr>
                <w:ins w:id="9264" w:author="瑋婷 徐" w:date="2025-01-03T16:20:00Z" w16du:dateUtc="2025-01-03T08:20:00Z"/>
                <w:rFonts w:asciiTheme="majorEastAsia" w:eastAsia="標楷體" w:hAnsiTheme="majorEastAsia" w:cstheme="majorEastAsia"/>
                <w:b w:val="0"/>
                <w:bCs w:val="0"/>
                <w:color w:val="000000"/>
                <w:rPrChange w:id="9265" w:author="瑋婷 徐" w:date="2025-01-06T15:34:00Z" w16du:dateUtc="2025-01-06T07:34:00Z">
                  <w:rPr>
                    <w:ins w:id="9266" w:author="瑋婷 徐" w:date="2025-01-03T16:20:00Z" w16du:dateUtc="2025-01-03T08:20:00Z"/>
                    <w:rFonts w:cs="Calibri"/>
                    <w:color w:val="000000"/>
                    <w:sz w:val="22"/>
                  </w:rPr>
                </w:rPrChange>
              </w:rPr>
              <w:pPrChange w:id="9267" w:author="瑋婷 徐" w:date="2025-01-03T16:21:00Z" w16du:dateUtc="2025-01-03T08:21:00Z">
                <w:pPr/>
              </w:pPrChange>
            </w:pPr>
            <w:proofErr w:type="gramStart"/>
            <w:ins w:id="9268" w:author="瑋婷 徐" w:date="2025-01-03T16:20:00Z" w16du:dateUtc="2025-01-03T08:20:00Z">
              <w:r w:rsidRPr="00727E7E">
                <w:rPr>
                  <w:rFonts w:asciiTheme="majorEastAsia" w:eastAsia="標楷體" w:hAnsiTheme="majorEastAsia" w:cstheme="majorEastAsia"/>
                  <w:b w:val="0"/>
                  <w:bCs w:val="0"/>
                  <w:color w:val="000000"/>
                  <w:rPrChange w:id="9269" w:author="瑋婷 徐" w:date="2025-01-06T15:34:00Z" w16du:dateUtc="2025-01-06T07:34:00Z">
                    <w:rPr>
                      <w:rFonts w:cs="Calibri"/>
                      <w:color w:val="000000"/>
                      <w:sz w:val="22"/>
                    </w:rPr>
                  </w:rPrChange>
                </w:rPr>
                <w:t>灰喉山椒</w:t>
              </w:r>
              <w:proofErr w:type="gramEnd"/>
              <w:r w:rsidRPr="00727E7E">
                <w:rPr>
                  <w:rFonts w:asciiTheme="majorEastAsia" w:eastAsia="標楷體" w:hAnsiTheme="majorEastAsia" w:cstheme="majorEastAsia"/>
                  <w:b w:val="0"/>
                  <w:bCs w:val="0"/>
                  <w:color w:val="000000"/>
                  <w:rPrChange w:id="9270" w:author="瑋婷 徐" w:date="2025-01-06T15:34:00Z" w16du:dateUtc="2025-01-06T07:34:00Z">
                    <w:rPr>
                      <w:rFonts w:cs="Calibri"/>
                      <w:color w:val="000000"/>
                      <w:sz w:val="22"/>
                    </w:rPr>
                  </w:rPrChange>
                </w:rPr>
                <w:t>鳥</w:t>
              </w:r>
              <w:r w:rsidRPr="00727E7E">
                <w:rPr>
                  <w:rFonts w:asciiTheme="majorEastAsia" w:eastAsia="標楷體" w:hAnsiTheme="majorEastAsia" w:cstheme="majorEastAsia"/>
                  <w:b w:val="0"/>
                  <w:bCs w:val="0"/>
                  <w:color w:val="000000"/>
                  <w:rPrChange w:id="9271" w:author="瑋婷 徐" w:date="2025-01-06T15:34:00Z" w16du:dateUtc="2025-01-06T07:34:00Z">
                    <w:rPr>
                      <w:rFonts w:cs="Calibri"/>
                      <w:color w:val="000000"/>
                      <w:sz w:val="22"/>
                    </w:rPr>
                  </w:rPrChange>
                </w:rPr>
                <w:t xml:space="preserve"> </w:t>
              </w:r>
            </w:ins>
          </w:p>
        </w:tc>
        <w:tc>
          <w:tcPr>
            <w:tcW w:w="1284" w:type="pct"/>
            <w:hideMark/>
          </w:tcPr>
          <w:p w14:paraId="04E7F31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72" w:author="瑋婷 徐" w:date="2025-01-03T16:20:00Z" w16du:dateUtc="2025-01-03T08:20:00Z"/>
                <w:rFonts w:asciiTheme="majorEastAsia" w:eastAsia="標楷體" w:hAnsiTheme="majorEastAsia" w:cstheme="majorEastAsia"/>
                <w:i/>
                <w:iCs/>
                <w:color w:val="000000"/>
                <w:rPrChange w:id="9273" w:author="瑋婷 徐" w:date="2025-01-06T15:34:00Z" w16du:dateUtc="2025-01-06T07:34:00Z">
                  <w:rPr>
                    <w:ins w:id="9274" w:author="瑋婷 徐" w:date="2025-01-03T16:20:00Z" w16du:dateUtc="2025-01-03T08:20:00Z"/>
                    <w:rFonts w:cs="Calibri"/>
                    <w:i/>
                    <w:iCs/>
                    <w:color w:val="000000"/>
                    <w:sz w:val="22"/>
                  </w:rPr>
                </w:rPrChange>
              </w:rPr>
              <w:pPrChange w:id="92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276" w:author="瑋婷 徐" w:date="2025-01-03T16:20:00Z" w16du:dateUtc="2025-01-03T08:20:00Z">
              <w:r w:rsidRPr="00727E7E">
                <w:rPr>
                  <w:rFonts w:asciiTheme="majorEastAsia" w:eastAsia="標楷體" w:hAnsiTheme="majorEastAsia" w:cstheme="majorEastAsia"/>
                  <w:i/>
                  <w:iCs/>
                  <w:color w:val="000000"/>
                  <w:rPrChange w:id="9277" w:author="瑋婷 徐" w:date="2025-01-06T15:34:00Z" w16du:dateUtc="2025-01-06T07:34:00Z">
                    <w:rPr>
                      <w:rFonts w:cs="Calibri"/>
                      <w:i/>
                      <w:iCs/>
                      <w:color w:val="000000"/>
                      <w:sz w:val="22"/>
                    </w:rPr>
                  </w:rPrChange>
                </w:rPr>
                <w:t>Pericrocotus solaris</w:t>
              </w:r>
            </w:ins>
          </w:p>
        </w:tc>
        <w:tc>
          <w:tcPr>
            <w:tcW w:w="148" w:type="pct"/>
            <w:noWrap/>
            <w:hideMark/>
          </w:tcPr>
          <w:p w14:paraId="5164787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78" w:author="瑋婷 徐" w:date="2025-01-03T16:20:00Z" w16du:dateUtc="2025-01-03T08:20:00Z"/>
                <w:rFonts w:asciiTheme="majorEastAsia" w:eastAsia="標楷體" w:hAnsiTheme="majorEastAsia" w:cstheme="majorEastAsia"/>
                <w:i/>
                <w:iCs/>
                <w:color w:val="000000"/>
                <w:rPrChange w:id="9279" w:author="瑋婷 徐" w:date="2025-01-06T15:34:00Z" w16du:dateUtc="2025-01-06T07:34:00Z">
                  <w:rPr>
                    <w:ins w:id="9280" w:author="瑋婷 徐" w:date="2025-01-03T16:20:00Z" w16du:dateUtc="2025-01-03T08:20:00Z"/>
                    <w:rFonts w:cs="Calibri"/>
                    <w:i/>
                    <w:iCs/>
                    <w:color w:val="000000"/>
                    <w:sz w:val="22"/>
                  </w:rPr>
                </w:rPrChange>
              </w:rPr>
              <w:pPrChange w:id="92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66F3EC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82" w:author="瑋婷 徐" w:date="2025-01-03T16:20:00Z" w16du:dateUtc="2025-01-03T08:20:00Z"/>
                <w:rFonts w:asciiTheme="majorEastAsia" w:eastAsia="標楷體" w:hAnsiTheme="majorEastAsia" w:cstheme="majorEastAsia"/>
                <w:rPrChange w:id="9283" w:author="瑋婷 徐" w:date="2025-01-06T15:34:00Z" w16du:dateUtc="2025-01-06T07:34:00Z">
                  <w:rPr>
                    <w:ins w:id="9284" w:author="瑋婷 徐" w:date="2025-01-03T16:20:00Z" w16du:dateUtc="2025-01-03T08:20:00Z"/>
                    <w:rFonts w:ascii="Times New Roman" w:eastAsia="Times New Roman" w:hAnsi="Times New Roman" w:cs="Times New Roman"/>
                    <w:sz w:val="20"/>
                    <w:szCs w:val="20"/>
                  </w:rPr>
                </w:rPrChange>
              </w:rPr>
              <w:pPrChange w:id="92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4C863A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86" w:author="瑋婷 徐" w:date="2025-01-03T16:20:00Z" w16du:dateUtc="2025-01-03T08:20:00Z"/>
                <w:rFonts w:asciiTheme="majorEastAsia" w:eastAsia="標楷體" w:hAnsiTheme="majorEastAsia" w:cstheme="majorEastAsia"/>
                <w:color w:val="000000"/>
                <w:rPrChange w:id="9287" w:author="瑋婷 徐" w:date="2025-01-06T15:34:00Z" w16du:dateUtc="2025-01-06T07:34:00Z">
                  <w:rPr>
                    <w:ins w:id="9288" w:author="瑋婷 徐" w:date="2025-01-03T16:20:00Z" w16du:dateUtc="2025-01-03T08:20:00Z"/>
                    <w:rFonts w:cs="Calibri"/>
                    <w:color w:val="000000"/>
                    <w:sz w:val="22"/>
                  </w:rPr>
                </w:rPrChange>
              </w:rPr>
              <w:pPrChange w:id="92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290" w:author="瑋婷 徐" w:date="2025-01-03T16:20:00Z" w16du:dateUtc="2025-01-03T08:20:00Z">
              <w:r w:rsidRPr="00727E7E">
                <w:rPr>
                  <w:rFonts w:asciiTheme="majorEastAsia" w:eastAsia="標楷體" w:hAnsiTheme="majorEastAsia" w:cstheme="majorEastAsia"/>
                  <w:color w:val="000000"/>
                  <w:rPrChange w:id="9291" w:author="瑋婷 徐" w:date="2025-01-06T15:34:00Z" w16du:dateUtc="2025-01-06T07:34:00Z">
                    <w:rPr>
                      <w:rFonts w:cs="Calibri"/>
                      <w:color w:val="000000"/>
                      <w:sz w:val="22"/>
                    </w:rPr>
                  </w:rPrChange>
                </w:rPr>
                <w:t>*</w:t>
              </w:r>
            </w:ins>
          </w:p>
        </w:tc>
        <w:tc>
          <w:tcPr>
            <w:tcW w:w="148" w:type="pct"/>
            <w:noWrap/>
            <w:hideMark/>
          </w:tcPr>
          <w:p w14:paraId="56A41E8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92" w:author="瑋婷 徐" w:date="2025-01-03T16:20:00Z" w16du:dateUtc="2025-01-03T08:20:00Z"/>
                <w:rFonts w:asciiTheme="majorEastAsia" w:eastAsia="標楷體" w:hAnsiTheme="majorEastAsia" w:cstheme="majorEastAsia"/>
                <w:color w:val="000000"/>
                <w:rPrChange w:id="9293" w:author="瑋婷 徐" w:date="2025-01-06T15:34:00Z" w16du:dateUtc="2025-01-06T07:34:00Z">
                  <w:rPr>
                    <w:ins w:id="9294" w:author="瑋婷 徐" w:date="2025-01-03T16:20:00Z" w16du:dateUtc="2025-01-03T08:20:00Z"/>
                    <w:rFonts w:cs="Calibri"/>
                    <w:color w:val="000000"/>
                    <w:sz w:val="22"/>
                  </w:rPr>
                </w:rPrChange>
              </w:rPr>
              <w:pPrChange w:id="92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296" w:author="瑋婷 徐" w:date="2025-01-03T16:20:00Z" w16du:dateUtc="2025-01-03T08:20:00Z">
              <w:r w:rsidRPr="00727E7E">
                <w:rPr>
                  <w:rFonts w:asciiTheme="majorEastAsia" w:eastAsia="標楷體" w:hAnsiTheme="majorEastAsia" w:cstheme="majorEastAsia"/>
                  <w:color w:val="000000"/>
                  <w:rPrChange w:id="9297" w:author="瑋婷 徐" w:date="2025-01-06T15:34:00Z" w16du:dateUtc="2025-01-06T07:34:00Z">
                    <w:rPr>
                      <w:rFonts w:cs="Calibri"/>
                      <w:color w:val="000000"/>
                      <w:sz w:val="22"/>
                    </w:rPr>
                  </w:rPrChange>
                </w:rPr>
                <w:t>*</w:t>
              </w:r>
            </w:ins>
          </w:p>
        </w:tc>
        <w:tc>
          <w:tcPr>
            <w:tcW w:w="148" w:type="pct"/>
            <w:noWrap/>
            <w:hideMark/>
          </w:tcPr>
          <w:p w14:paraId="71346D4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98" w:author="瑋婷 徐" w:date="2025-01-03T16:20:00Z" w16du:dateUtc="2025-01-03T08:20:00Z"/>
                <w:rFonts w:asciiTheme="majorEastAsia" w:eastAsia="標楷體" w:hAnsiTheme="majorEastAsia" w:cstheme="majorEastAsia"/>
                <w:color w:val="000000"/>
                <w:rPrChange w:id="9299" w:author="瑋婷 徐" w:date="2025-01-06T15:34:00Z" w16du:dateUtc="2025-01-06T07:34:00Z">
                  <w:rPr>
                    <w:ins w:id="9300" w:author="瑋婷 徐" w:date="2025-01-03T16:20:00Z" w16du:dateUtc="2025-01-03T08:20:00Z"/>
                    <w:rFonts w:cs="Calibri"/>
                    <w:color w:val="000000"/>
                    <w:sz w:val="22"/>
                  </w:rPr>
                </w:rPrChange>
              </w:rPr>
              <w:pPrChange w:id="93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351DC4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02" w:author="瑋婷 徐" w:date="2025-01-03T16:20:00Z" w16du:dateUtc="2025-01-03T08:20:00Z"/>
                <w:rFonts w:asciiTheme="majorEastAsia" w:eastAsia="標楷體" w:hAnsiTheme="majorEastAsia" w:cstheme="majorEastAsia"/>
                <w:color w:val="000000"/>
                <w:rPrChange w:id="9303" w:author="瑋婷 徐" w:date="2025-01-06T15:34:00Z" w16du:dateUtc="2025-01-06T07:34:00Z">
                  <w:rPr>
                    <w:ins w:id="9304" w:author="瑋婷 徐" w:date="2025-01-03T16:20:00Z" w16du:dateUtc="2025-01-03T08:20:00Z"/>
                    <w:rFonts w:cs="Calibri"/>
                    <w:color w:val="000000"/>
                    <w:sz w:val="22"/>
                  </w:rPr>
                </w:rPrChange>
              </w:rPr>
              <w:pPrChange w:id="93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306" w:author="瑋婷 徐" w:date="2025-01-03T16:20:00Z" w16du:dateUtc="2025-01-03T08:20:00Z">
              <w:r w:rsidRPr="00727E7E">
                <w:rPr>
                  <w:rFonts w:asciiTheme="majorEastAsia" w:eastAsia="標楷體" w:hAnsiTheme="majorEastAsia" w:cstheme="majorEastAsia"/>
                  <w:color w:val="000000"/>
                  <w:rPrChange w:id="9307" w:author="瑋婷 徐" w:date="2025-01-06T15:34:00Z" w16du:dateUtc="2025-01-06T07:34:00Z">
                    <w:rPr>
                      <w:rFonts w:cs="Calibri"/>
                      <w:color w:val="000000"/>
                      <w:sz w:val="22"/>
                    </w:rPr>
                  </w:rPrChange>
                </w:rPr>
                <w:t>*</w:t>
              </w:r>
            </w:ins>
          </w:p>
        </w:tc>
        <w:tc>
          <w:tcPr>
            <w:tcW w:w="109" w:type="pct"/>
          </w:tcPr>
          <w:p w14:paraId="47C35CF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308" w:author="瑋婷 徐" w:date="2025-01-03T16:33:00Z" w16du:dateUtc="2025-01-03T08:33:00Z"/>
                <w:rFonts w:asciiTheme="majorEastAsia" w:eastAsia="標楷體" w:hAnsiTheme="majorEastAsia" w:cstheme="majorEastAsia"/>
                <w:color w:val="000000"/>
              </w:rPr>
            </w:pPr>
          </w:p>
        </w:tc>
        <w:tc>
          <w:tcPr>
            <w:tcW w:w="148" w:type="pct"/>
            <w:noWrap/>
            <w:hideMark/>
          </w:tcPr>
          <w:p w14:paraId="767D016F" w14:textId="32DC4803"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09" w:author="瑋婷 徐" w:date="2025-01-03T16:20:00Z" w16du:dateUtc="2025-01-03T08:20:00Z"/>
                <w:rFonts w:asciiTheme="majorEastAsia" w:eastAsia="標楷體" w:hAnsiTheme="majorEastAsia" w:cstheme="majorEastAsia"/>
                <w:color w:val="000000"/>
                <w:rPrChange w:id="9310" w:author="瑋婷 徐" w:date="2025-01-06T15:34:00Z" w16du:dateUtc="2025-01-06T07:34:00Z">
                  <w:rPr>
                    <w:ins w:id="9311" w:author="瑋婷 徐" w:date="2025-01-03T16:20:00Z" w16du:dateUtc="2025-01-03T08:20:00Z"/>
                    <w:rFonts w:cs="Calibri"/>
                    <w:color w:val="000000"/>
                    <w:sz w:val="22"/>
                  </w:rPr>
                </w:rPrChange>
              </w:rPr>
              <w:pPrChange w:id="93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313" w:author="瑋婷 徐" w:date="2025-01-03T16:20:00Z" w16du:dateUtc="2025-01-03T08:20:00Z">
              <w:r w:rsidRPr="00727E7E">
                <w:rPr>
                  <w:rFonts w:asciiTheme="majorEastAsia" w:eastAsia="標楷體" w:hAnsiTheme="majorEastAsia" w:cstheme="majorEastAsia"/>
                  <w:color w:val="000000"/>
                  <w:rPrChange w:id="9314" w:author="瑋婷 徐" w:date="2025-01-06T15:34:00Z" w16du:dateUtc="2025-01-06T07:34:00Z">
                    <w:rPr>
                      <w:rFonts w:cs="Calibri"/>
                      <w:color w:val="000000"/>
                      <w:sz w:val="22"/>
                    </w:rPr>
                  </w:rPrChange>
                </w:rPr>
                <w:t>*</w:t>
              </w:r>
            </w:ins>
          </w:p>
        </w:tc>
        <w:tc>
          <w:tcPr>
            <w:tcW w:w="148" w:type="pct"/>
            <w:noWrap/>
            <w:hideMark/>
          </w:tcPr>
          <w:p w14:paraId="34ACF78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15" w:author="瑋婷 徐" w:date="2025-01-03T16:20:00Z" w16du:dateUtc="2025-01-03T08:20:00Z"/>
                <w:rFonts w:asciiTheme="majorEastAsia" w:eastAsia="標楷體" w:hAnsiTheme="majorEastAsia" w:cstheme="majorEastAsia"/>
                <w:color w:val="000000"/>
                <w:rPrChange w:id="9316" w:author="瑋婷 徐" w:date="2025-01-06T15:34:00Z" w16du:dateUtc="2025-01-06T07:34:00Z">
                  <w:rPr>
                    <w:ins w:id="9317" w:author="瑋婷 徐" w:date="2025-01-03T16:20:00Z" w16du:dateUtc="2025-01-03T08:20:00Z"/>
                    <w:rFonts w:cs="Calibri"/>
                    <w:color w:val="000000"/>
                    <w:sz w:val="22"/>
                  </w:rPr>
                </w:rPrChange>
              </w:rPr>
              <w:pPrChange w:id="93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319" w:author="瑋婷 徐" w:date="2025-01-03T16:20:00Z" w16du:dateUtc="2025-01-03T08:20:00Z">
              <w:r w:rsidRPr="00727E7E">
                <w:rPr>
                  <w:rFonts w:asciiTheme="majorEastAsia" w:eastAsia="標楷體" w:hAnsiTheme="majorEastAsia" w:cstheme="majorEastAsia"/>
                  <w:color w:val="000000"/>
                  <w:rPrChange w:id="9320" w:author="瑋婷 徐" w:date="2025-01-06T15:34:00Z" w16du:dateUtc="2025-01-06T07:34:00Z">
                    <w:rPr>
                      <w:rFonts w:cs="Calibri"/>
                      <w:color w:val="000000"/>
                      <w:sz w:val="22"/>
                    </w:rPr>
                  </w:rPrChange>
                </w:rPr>
                <w:t>*</w:t>
              </w:r>
            </w:ins>
          </w:p>
        </w:tc>
        <w:tc>
          <w:tcPr>
            <w:tcW w:w="148" w:type="pct"/>
            <w:noWrap/>
            <w:hideMark/>
          </w:tcPr>
          <w:p w14:paraId="6AA034A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21" w:author="瑋婷 徐" w:date="2025-01-03T16:20:00Z" w16du:dateUtc="2025-01-03T08:20:00Z"/>
                <w:rFonts w:asciiTheme="majorEastAsia" w:eastAsia="標楷體" w:hAnsiTheme="majorEastAsia" w:cstheme="majorEastAsia"/>
                <w:color w:val="000000"/>
                <w:rPrChange w:id="9322" w:author="瑋婷 徐" w:date="2025-01-06T15:34:00Z" w16du:dateUtc="2025-01-06T07:34:00Z">
                  <w:rPr>
                    <w:ins w:id="9323" w:author="瑋婷 徐" w:date="2025-01-03T16:20:00Z" w16du:dateUtc="2025-01-03T08:20:00Z"/>
                    <w:rFonts w:cs="Calibri"/>
                    <w:color w:val="000000"/>
                    <w:sz w:val="22"/>
                  </w:rPr>
                </w:rPrChange>
              </w:rPr>
              <w:pPrChange w:id="93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F0FEEB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25" w:author="瑋婷 徐" w:date="2025-01-03T16:20:00Z" w16du:dateUtc="2025-01-03T08:20:00Z"/>
                <w:rFonts w:asciiTheme="majorEastAsia" w:eastAsia="標楷體" w:hAnsiTheme="majorEastAsia" w:cstheme="majorEastAsia"/>
                <w:rPrChange w:id="9326" w:author="瑋婷 徐" w:date="2025-01-06T15:34:00Z" w16du:dateUtc="2025-01-06T07:34:00Z">
                  <w:rPr>
                    <w:ins w:id="9327" w:author="瑋婷 徐" w:date="2025-01-03T16:20:00Z" w16du:dateUtc="2025-01-03T08:20:00Z"/>
                    <w:rFonts w:ascii="Times New Roman" w:eastAsia="Times New Roman" w:hAnsi="Times New Roman" w:cs="Times New Roman"/>
                    <w:sz w:val="20"/>
                    <w:szCs w:val="20"/>
                  </w:rPr>
                </w:rPrChange>
              </w:rPr>
              <w:pPrChange w:id="93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55E24788"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329" w:author="瑋婷 徐" w:date="2025-01-03T16:33:00Z" w16du:dateUtc="2025-01-03T08:33:00Z"/>
                <w:rFonts w:asciiTheme="majorEastAsia" w:eastAsia="標楷體" w:hAnsiTheme="majorEastAsia" w:cstheme="majorEastAsia"/>
                <w:color w:val="000000"/>
              </w:rPr>
            </w:pPr>
          </w:p>
        </w:tc>
        <w:tc>
          <w:tcPr>
            <w:tcW w:w="148" w:type="pct"/>
            <w:noWrap/>
            <w:hideMark/>
          </w:tcPr>
          <w:p w14:paraId="414691DE" w14:textId="34D120C0"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30" w:author="瑋婷 徐" w:date="2025-01-03T16:20:00Z" w16du:dateUtc="2025-01-03T08:20:00Z"/>
                <w:rFonts w:asciiTheme="majorEastAsia" w:eastAsia="標楷體" w:hAnsiTheme="majorEastAsia" w:cstheme="majorEastAsia"/>
                <w:color w:val="000000"/>
                <w:rPrChange w:id="9331" w:author="瑋婷 徐" w:date="2025-01-06T15:34:00Z" w16du:dateUtc="2025-01-06T07:34:00Z">
                  <w:rPr>
                    <w:ins w:id="9332" w:author="瑋婷 徐" w:date="2025-01-03T16:20:00Z" w16du:dateUtc="2025-01-03T08:20:00Z"/>
                    <w:rFonts w:cs="Calibri"/>
                    <w:color w:val="000000"/>
                    <w:sz w:val="22"/>
                  </w:rPr>
                </w:rPrChange>
              </w:rPr>
              <w:pPrChange w:id="93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334" w:author="瑋婷 徐" w:date="2025-01-03T16:20:00Z" w16du:dateUtc="2025-01-03T08:20:00Z">
              <w:r w:rsidRPr="00727E7E">
                <w:rPr>
                  <w:rFonts w:asciiTheme="majorEastAsia" w:eastAsia="標楷體" w:hAnsiTheme="majorEastAsia" w:cstheme="majorEastAsia"/>
                  <w:color w:val="000000"/>
                  <w:rPrChange w:id="9335" w:author="瑋婷 徐" w:date="2025-01-06T15:34:00Z" w16du:dateUtc="2025-01-06T07:34:00Z">
                    <w:rPr>
                      <w:rFonts w:cs="Calibri"/>
                      <w:color w:val="000000"/>
                      <w:sz w:val="22"/>
                    </w:rPr>
                  </w:rPrChange>
                </w:rPr>
                <w:t>*</w:t>
              </w:r>
            </w:ins>
          </w:p>
        </w:tc>
        <w:tc>
          <w:tcPr>
            <w:tcW w:w="148" w:type="pct"/>
            <w:noWrap/>
            <w:hideMark/>
          </w:tcPr>
          <w:p w14:paraId="4B56B6E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36" w:author="瑋婷 徐" w:date="2025-01-03T16:20:00Z" w16du:dateUtc="2025-01-03T08:20:00Z"/>
                <w:rFonts w:asciiTheme="majorEastAsia" w:eastAsia="標楷體" w:hAnsiTheme="majorEastAsia" w:cstheme="majorEastAsia"/>
                <w:color w:val="000000"/>
                <w:rPrChange w:id="9337" w:author="瑋婷 徐" w:date="2025-01-06T15:34:00Z" w16du:dateUtc="2025-01-06T07:34:00Z">
                  <w:rPr>
                    <w:ins w:id="9338" w:author="瑋婷 徐" w:date="2025-01-03T16:20:00Z" w16du:dateUtc="2025-01-03T08:20:00Z"/>
                    <w:rFonts w:cs="Calibri"/>
                    <w:color w:val="000000"/>
                    <w:sz w:val="22"/>
                  </w:rPr>
                </w:rPrChange>
              </w:rPr>
              <w:pPrChange w:id="93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8B2CFA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40" w:author="瑋婷 徐" w:date="2025-01-03T16:20:00Z" w16du:dateUtc="2025-01-03T08:20:00Z"/>
                <w:rFonts w:asciiTheme="majorEastAsia" w:eastAsia="標楷體" w:hAnsiTheme="majorEastAsia" w:cstheme="majorEastAsia"/>
                <w:color w:val="000000"/>
                <w:rPrChange w:id="9341" w:author="瑋婷 徐" w:date="2025-01-06T15:34:00Z" w16du:dateUtc="2025-01-06T07:34:00Z">
                  <w:rPr>
                    <w:ins w:id="9342" w:author="瑋婷 徐" w:date="2025-01-03T16:20:00Z" w16du:dateUtc="2025-01-03T08:20:00Z"/>
                    <w:rFonts w:cs="Calibri"/>
                    <w:color w:val="000000"/>
                    <w:sz w:val="22"/>
                  </w:rPr>
                </w:rPrChange>
              </w:rPr>
              <w:pPrChange w:id="93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344" w:author="瑋婷 徐" w:date="2025-01-03T16:20:00Z" w16du:dateUtc="2025-01-03T08:20:00Z">
              <w:r w:rsidRPr="00727E7E">
                <w:rPr>
                  <w:rFonts w:asciiTheme="majorEastAsia" w:eastAsia="標楷體" w:hAnsiTheme="majorEastAsia" w:cstheme="majorEastAsia"/>
                  <w:color w:val="000000"/>
                  <w:rPrChange w:id="9345" w:author="瑋婷 徐" w:date="2025-01-06T15:34:00Z" w16du:dateUtc="2025-01-06T07:34:00Z">
                    <w:rPr>
                      <w:rFonts w:cs="Calibri"/>
                      <w:color w:val="000000"/>
                      <w:sz w:val="22"/>
                    </w:rPr>
                  </w:rPrChange>
                </w:rPr>
                <w:t>*</w:t>
              </w:r>
            </w:ins>
          </w:p>
        </w:tc>
        <w:tc>
          <w:tcPr>
            <w:tcW w:w="148" w:type="pct"/>
            <w:noWrap/>
            <w:hideMark/>
          </w:tcPr>
          <w:p w14:paraId="5ED4DB1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46" w:author="瑋婷 徐" w:date="2025-01-03T16:20:00Z" w16du:dateUtc="2025-01-03T08:20:00Z"/>
                <w:rFonts w:asciiTheme="majorEastAsia" w:eastAsia="標楷體" w:hAnsiTheme="majorEastAsia" w:cstheme="majorEastAsia"/>
                <w:color w:val="000000"/>
                <w:rPrChange w:id="9347" w:author="瑋婷 徐" w:date="2025-01-06T15:34:00Z" w16du:dateUtc="2025-01-06T07:34:00Z">
                  <w:rPr>
                    <w:ins w:id="9348" w:author="瑋婷 徐" w:date="2025-01-03T16:20:00Z" w16du:dateUtc="2025-01-03T08:20:00Z"/>
                    <w:rFonts w:cs="Calibri"/>
                    <w:color w:val="000000"/>
                    <w:sz w:val="22"/>
                  </w:rPr>
                </w:rPrChange>
              </w:rPr>
              <w:pPrChange w:id="93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E5B54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50" w:author="瑋婷 徐" w:date="2025-01-03T16:20:00Z" w16du:dateUtc="2025-01-03T08:20:00Z"/>
                <w:rFonts w:asciiTheme="majorEastAsia" w:eastAsia="標楷體" w:hAnsiTheme="majorEastAsia" w:cstheme="majorEastAsia"/>
                <w:color w:val="000000"/>
                <w:rPrChange w:id="9351" w:author="瑋婷 徐" w:date="2025-01-06T15:34:00Z" w16du:dateUtc="2025-01-06T07:34:00Z">
                  <w:rPr>
                    <w:ins w:id="9352" w:author="瑋婷 徐" w:date="2025-01-03T16:20:00Z" w16du:dateUtc="2025-01-03T08:20:00Z"/>
                    <w:rFonts w:cs="Calibri"/>
                    <w:color w:val="000000"/>
                    <w:sz w:val="22"/>
                  </w:rPr>
                </w:rPrChange>
              </w:rPr>
              <w:pPrChange w:id="93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354" w:author="瑋婷 徐" w:date="2025-01-03T16:20:00Z" w16du:dateUtc="2025-01-03T08:20:00Z">
              <w:r w:rsidRPr="00727E7E">
                <w:rPr>
                  <w:rFonts w:asciiTheme="majorEastAsia" w:eastAsia="標楷體" w:hAnsiTheme="majorEastAsia" w:cstheme="majorEastAsia"/>
                  <w:color w:val="000000"/>
                  <w:rPrChange w:id="9355" w:author="瑋婷 徐" w:date="2025-01-06T15:34:00Z" w16du:dateUtc="2025-01-06T07:34:00Z">
                    <w:rPr>
                      <w:rFonts w:cs="Calibri"/>
                      <w:color w:val="000000"/>
                      <w:sz w:val="22"/>
                    </w:rPr>
                  </w:rPrChange>
                </w:rPr>
                <w:t>*</w:t>
              </w:r>
            </w:ins>
          </w:p>
        </w:tc>
        <w:tc>
          <w:tcPr>
            <w:tcW w:w="148" w:type="pct"/>
            <w:noWrap/>
            <w:hideMark/>
          </w:tcPr>
          <w:p w14:paraId="5568604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56" w:author="瑋婷 徐" w:date="2025-01-03T16:20:00Z" w16du:dateUtc="2025-01-03T08:20:00Z"/>
                <w:rFonts w:asciiTheme="majorEastAsia" w:eastAsia="標楷體" w:hAnsiTheme="majorEastAsia" w:cstheme="majorEastAsia"/>
                <w:color w:val="000000"/>
                <w:rPrChange w:id="9357" w:author="瑋婷 徐" w:date="2025-01-06T15:34:00Z" w16du:dateUtc="2025-01-06T07:34:00Z">
                  <w:rPr>
                    <w:ins w:id="9358" w:author="瑋婷 徐" w:date="2025-01-03T16:20:00Z" w16du:dateUtc="2025-01-03T08:20:00Z"/>
                    <w:rFonts w:cs="Calibri"/>
                    <w:color w:val="000000"/>
                    <w:sz w:val="22"/>
                  </w:rPr>
                </w:rPrChange>
              </w:rPr>
              <w:pPrChange w:id="93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360" w:author="瑋婷 徐" w:date="2025-01-03T16:20:00Z" w16du:dateUtc="2025-01-03T08:20:00Z">
              <w:r w:rsidRPr="00727E7E">
                <w:rPr>
                  <w:rFonts w:asciiTheme="majorEastAsia" w:eastAsia="標楷體" w:hAnsiTheme="majorEastAsia" w:cstheme="majorEastAsia"/>
                  <w:color w:val="000000"/>
                  <w:rPrChange w:id="9361" w:author="瑋婷 徐" w:date="2025-01-06T15:34:00Z" w16du:dateUtc="2025-01-06T07:34:00Z">
                    <w:rPr>
                      <w:rFonts w:cs="Calibri"/>
                      <w:color w:val="000000"/>
                      <w:sz w:val="22"/>
                    </w:rPr>
                  </w:rPrChange>
                </w:rPr>
                <w:t>*</w:t>
              </w:r>
            </w:ins>
          </w:p>
        </w:tc>
        <w:tc>
          <w:tcPr>
            <w:tcW w:w="148" w:type="pct"/>
            <w:noWrap/>
            <w:hideMark/>
          </w:tcPr>
          <w:p w14:paraId="2042447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62" w:author="瑋婷 徐" w:date="2025-01-03T16:20:00Z" w16du:dateUtc="2025-01-03T08:20:00Z"/>
                <w:rFonts w:asciiTheme="majorEastAsia" w:eastAsia="標楷體" w:hAnsiTheme="majorEastAsia" w:cstheme="majorEastAsia"/>
                <w:color w:val="000000"/>
                <w:rPrChange w:id="9363" w:author="瑋婷 徐" w:date="2025-01-06T15:34:00Z" w16du:dateUtc="2025-01-06T07:34:00Z">
                  <w:rPr>
                    <w:ins w:id="9364" w:author="瑋婷 徐" w:date="2025-01-03T16:20:00Z" w16du:dateUtc="2025-01-03T08:20:00Z"/>
                    <w:rFonts w:cs="Calibri"/>
                    <w:color w:val="000000"/>
                    <w:sz w:val="22"/>
                  </w:rPr>
                </w:rPrChange>
              </w:rPr>
              <w:pPrChange w:id="93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9490CF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66" w:author="瑋婷 徐" w:date="2025-01-03T16:20:00Z" w16du:dateUtc="2025-01-03T08:20:00Z"/>
                <w:rFonts w:asciiTheme="majorEastAsia" w:eastAsia="標楷體" w:hAnsiTheme="majorEastAsia" w:cstheme="majorEastAsia"/>
                <w:rPrChange w:id="9367" w:author="瑋婷 徐" w:date="2025-01-06T15:34:00Z" w16du:dateUtc="2025-01-06T07:34:00Z">
                  <w:rPr>
                    <w:ins w:id="9368" w:author="瑋婷 徐" w:date="2025-01-03T16:20:00Z" w16du:dateUtc="2025-01-03T08:20:00Z"/>
                    <w:rFonts w:ascii="Times New Roman" w:eastAsia="Times New Roman" w:hAnsi="Times New Roman" w:cs="Times New Roman"/>
                    <w:sz w:val="20"/>
                    <w:szCs w:val="20"/>
                  </w:rPr>
                </w:rPrChange>
              </w:rPr>
              <w:pPrChange w:id="93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2A4AA42B" w14:textId="77777777" w:rsidTr="003C19C7">
        <w:trPr>
          <w:cnfStyle w:val="000000100000" w:firstRow="0" w:lastRow="0" w:firstColumn="0" w:lastColumn="0" w:oddVBand="0" w:evenVBand="0" w:oddHBand="1" w:evenHBand="0" w:firstRowFirstColumn="0" w:firstRowLastColumn="0" w:lastRowFirstColumn="0" w:lastRowLastColumn="0"/>
          <w:trHeight w:val="300"/>
          <w:ins w:id="9370"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0FC5BA3" w14:textId="77777777" w:rsidR="00DA433E" w:rsidRPr="00727E7E" w:rsidRDefault="00DA433E">
            <w:pPr>
              <w:spacing w:line="360" w:lineRule="auto"/>
              <w:jc w:val="both"/>
              <w:rPr>
                <w:ins w:id="9371" w:author="瑋婷 徐" w:date="2025-01-03T16:20:00Z" w16du:dateUtc="2025-01-03T08:20:00Z"/>
                <w:rFonts w:asciiTheme="majorEastAsia" w:eastAsia="標楷體" w:hAnsiTheme="majorEastAsia" w:cstheme="majorEastAsia"/>
                <w:b w:val="0"/>
                <w:bCs w:val="0"/>
                <w:color w:val="000000"/>
                <w:rPrChange w:id="9372" w:author="瑋婷 徐" w:date="2025-01-06T15:34:00Z" w16du:dateUtc="2025-01-06T07:34:00Z">
                  <w:rPr>
                    <w:ins w:id="9373" w:author="瑋婷 徐" w:date="2025-01-03T16:20:00Z" w16du:dateUtc="2025-01-03T08:20:00Z"/>
                    <w:rFonts w:cs="Calibri"/>
                    <w:color w:val="000000"/>
                    <w:sz w:val="22"/>
                  </w:rPr>
                </w:rPrChange>
              </w:rPr>
              <w:pPrChange w:id="9374" w:author="瑋婷 徐" w:date="2025-01-03T16:21:00Z" w16du:dateUtc="2025-01-03T08:21:00Z">
                <w:pPr/>
              </w:pPrChange>
            </w:pPr>
            <w:ins w:id="9375" w:author="瑋婷 徐" w:date="2025-01-03T16:20:00Z" w16du:dateUtc="2025-01-03T08:20:00Z">
              <w:r w:rsidRPr="00727E7E">
                <w:rPr>
                  <w:rFonts w:asciiTheme="majorEastAsia" w:eastAsia="標楷體" w:hAnsiTheme="majorEastAsia" w:cstheme="majorEastAsia"/>
                  <w:b w:val="0"/>
                  <w:bCs w:val="0"/>
                  <w:color w:val="000000"/>
                  <w:rPrChange w:id="9376" w:author="瑋婷 徐" w:date="2025-01-06T15:34:00Z" w16du:dateUtc="2025-01-06T07:34:00Z">
                    <w:rPr>
                      <w:rFonts w:cs="Calibri"/>
                      <w:color w:val="000000"/>
                      <w:sz w:val="22"/>
                    </w:rPr>
                  </w:rPrChange>
                </w:rPr>
                <w:t>綠畫眉</w:t>
              </w:r>
              <w:r w:rsidRPr="00727E7E">
                <w:rPr>
                  <w:rFonts w:asciiTheme="majorEastAsia" w:eastAsia="標楷體" w:hAnsiTheme="majorEastAsia" w:cstheme="majorEastAsia"/>
                  <w:b w:val="0"/>
                  <w:bCs w:val="0"/>
                  <w:color w:val="000000"/>
                  <w:rPrChange w:id="9377" w:author="瑋婷 徐" w:date="2025-01-06T15:34:00Z" w16du:dateUtc="2025-01-06T07:34:00Z">
                    <w:rPr>
                      <w:rFonts w:cs="Calibri"/>
                      <w:color w:val="000000"/>
                      <w:sz w:val="22"/>
                    </w:rPr>
                  </w:rPrChange>
                </w:rPr>
                <w:t xml:space="preserve"> </w:t>
              </w:r>
            </w:ins>
          </w:p>
        </w:tc>
        <w:tc>
          <w:tcPr>
            <w:tcW w:w="1284" w:type="pct"/>
            <w:hideMark/>
          </w:tcPr>
          <w:p w14:paraId="2C5441F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78" w:author="瑋婷 徐" w:date="2025-01-03T16:20:00Z" w16du:dateUtc="2025-01-03T08:20:00Z"/>
                <w:rFonts w:asciiTheme="majorEastAsia" w:eastAsia="標楷體" w:hAnsiTheme="majorEastAsia" w:cstheme="majorEastAsia"/>
                <w:i/>
                <w:iCs/>
                <w:color w:val="000000"/>
                <w:rPrChange w:id="9379" w:author="瑋婷 徐" w:date="2025-01-06T15:34:00Z" w16du:dateUtc="2025-01-06T07:34:00Z">
                  <w:rPr>
                    <w:ins w:id="9380" w:author="瑋婷 徐" w:date="2025-01-03T16:20:00Z" w16du:dateUtc="2025-01-03T08:20:00Z"/>
                    <w:rFonts w:cs="Calibri"/>
                    <w:i/>
                    <w:iCs/>
                    <w:color w:val="000000"/>
                    <w:sz w:val="22"/>
                  </w:rPr>
                </w:rPrChange>
              </w:rPr>
              <w:pPrChange w:id="93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382" w:author="瑋婷 徐" w:date="2025-01-03T16:20:00Z" w16du:dateUtc="2025-01-03T08:20:00Z">
              <w:r w:rsidRPr="00727E7E">
                <w:rPr>
                  <w:rFonts w:asciiTheme="majorEastAsia" w:eastAsia="標楷體" w:hAnsiTheme="majorEastAsia" w:cstheme="majorEastAsia"/>
                  <w:i/>
                  <w:iCs/>
                  <w:color w:val="000000"/>
                  <w:rPrChange w:id="9383" w:author="瑋婷 徐" w:date="2025-01-06T15:34:00Z" w16du:dateUtc="2025-01-06T07:34:00Z">
                    <w:rPr>
                      <w:rFonts w:cs="Calibri"/>
                      <w:i/>
                      <w:iCs/>
                      <w:color w:val="000000"/>
                      <w:sz w:val="22"/>
                    </w:rPr>
                  </w:rPrChange>
                </w:rPr>
                <w:t>Erpornis zantholeuca</w:t>
              </w:r>
            </w:ins>
          </w:p>
        </w:tc>
        <w:tc>
          <w:tcPr>
            <w:tcW w:w="148" w:type="pct"/>
            <w:noWrap/>
            <w:hideMark/>
          </w:tcPr>
          <w:p w14:paraId="3773CB6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84" w:author="瑋婷 徐" w:date="2025-01-03T16:20:00Z" w16du:dateUtc="2025-01-03T08:20:00Z"/>
                <w:rFonts w:asciiTheme="majorEastAsia" w:eastAsia="標楷體" w:hAnsiTheme="majorEastAsia" w:cstheme="majorEastAsia"/>
                <w:i/>
                <w:iCs/>
                <w:color w:val="000000"/>
                <w:rPrChange w:id="9385" w:author="瑋婷 徐" w:date="2025-01-06T15:34:00Z" w16du:dateUtc="2025-01-06T07:34:00Z">
                  <w:rPr>
                    <w:ins w:id="9386" w:author="瑋婷 徐" w:date="2025-01-03T16:20:00Z" w16du:dateUtc="2025-01-03T08:20:00Z"/>
                    <w:rFonts w:cs="Calibri"/>
                    <w:i/>
                    <w:iCs/>
                    <w:color w:val="000000"/>
                    <w:sz w:val="22"/>
                  </w:rPr>
                </w:rPrChange>
              </w:rPr>
              <w:pPrChange w:id="93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04F992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88" w:author="瑋婷 徐" w:date="2025-01-03T16:20:00Z" w16du:dateUtc="2025-01-03T08:20:00Z"/>
                <w:rFonts w:asciiTheme="majorEastAsia" w:eastAsia="標楷體" w:hAnsiTheme="majorEastAsia" w:cstheme="majorEastAsia"/>
                <w:color w:val="000000"/>
                <w:rPrChange w:id="9389" w:author="瑋婷 徐" w:date="2025-01-06T15:34:00Z" w16du:dateUtc="2025-01-06T07:34:00Z">
                  <w:rPr>
                    <w:ins w:id="9390" w:author="瑋婷 徐" w:date="2025-01-03T16:20:00Z" w16du:dateUtc="2025-01-03T08:20:00Z"/>
                    <w:rFonts w:cs="Calibri"/>
                    <w:color w:val="000000"/>
                    <w:sz w:val="22"/>
                  </w:rPr>
                </w:rPrChange>
              </w:rPr>
              <w:pPrChange w:id="93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392" w:author="瑋婷 徐" w:date="2025-01-03T16:20:00Z" w16du:dateUtc="2025-01-03T08:20:00Z">
              <w:r w:rsidRPr="00727E7E">
                <w:rPr>
                  <w:rFonts w:asciiTheme="majorEastAsia" w:eastAsia="標楷體" w:hAnsiTheme="majorEastAsia" w:cstheme="majorEastAsia"/>
                  <w:color w:val="000000"/>
                  <w:rPrChange w:id="9393" w:author="瑋婷 徐" w:date="2025-01-06T15:34:00Z" w16du:dateUtc="2025-01-06T07:34:00Z">
                    <w:rPr>
                      <w:rFonts w:cs="Calibri"/>
                      <w:color w:val="000000"/>
                      <w:sz w:val="22"/>
                    </w:rPr>
                  </w:rPrChange>
                </w:rPr>
                <w:t>*</w:t>
              </w:r>
            </w:ins>
          </w:p>
        </w:tc>
        <w:tc>
          <w:tcPr>
            <w:tcW w:w="148" w:type="pct"/>
            <w:noWrap/>
            <w:hideMark/>
          </w:tcPr>
          <w:p w14:paraId="38B3E38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94" w:author="瑋婷 徐" w:date="2025-01-03T16:20:00Z" w16du:dateUtc="2025-01-03T08:20:00Z"/>
                <w:rFonts w:asciiTheme="majorEastAsia" w:eastAsia="標楷體" w:hAnsiTheme="majorEastAsia" w:cstheme="majorEastAsia"/>
                <w:color w:val="000000"/>
                <w:rPrChange w:id="9395" w:author="瑋婷 徐" w:date="2025-01-06T15:34:00Z" w16du:dateUtc="2025-01-06T07:34:00Z">
                  <w:rPr>
                    <w:ins w:id="9396" w:author="瑋婷 徐" w:date="2025-01-03T16:20:00Z" w16du:dateUtc="2025-01-03T08:20:00Z"/>
                    <w:rFonts w:cs="Calibri"/>
                    <w:color w:val="000000"/>
                    <w:sz w:val="22"/>
                  </w:rPr>
                </w:rPrChange>
              </w:rPr>
              <w:pPrChange w:id="93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82CBB3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98" w:author="瑋婷 徐" w:date="2025-01-03T16:20:00Z" w16du:dateUtc="2025-01-03T08:20:00Z"/>
                <w:rFonts w:asciiTheme="majorEastAsia" w:eastAsia="標楷體" w:hAnsiTheme="majorEastAsia" w:cstheme="majorEastAsia"/>
                <w:color w:val="000000"/>
                <w:rPrChange w:id="9399" w:author="瑋婷 徐" w:date="2025-01-06T15:34:00Z" w16du:dateUtc="2025-01-06T07:34:00Z">
                  <w:rPr>
                    <w:ins w:id="9400" w:author="瑋婷 徐" w:date="2025-01-03T16:20:00Z" w16du:dateUtc="2025-01-03T08:20:00Z"/>
                    <w:rFonts w:cs="Calibri"/>
                    <w:color w:val="000000"/>
                    <w:sz w:val="22"/>
                  </w:rPr>
                </w:rPrChange>
              </w:rPr>
              <w:pPrChange w:id="94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402" w:author="瑋婷 徐" w:date="2025-01-03T16:20:00Z" w16du:dateUtc="2025-01-03T08:20:00Z">
              <w:r w:rsidRPr="00727E7E">
                <w:rPr>
                  <w:rFonts w:asciiTheme="majorEastAsia" w:eastAsia="標楷體" w:hAnsiTheme="majorEastAsia" w:cstheme="majorEastAsia"/>
                  <w:color w:val="000000"/>
                  <w:rPrChange w:id="9403" w:author="瑋婷 徐" w:date="2025-01-06T15:34:00Z" w16du:dateUtc="2025-01-06T07:34:00Z">
                    <w:rPr>
                      <w:rFonts w:cs="Calibri"/>
                      <w:color w:val="000000"/>
                      <w:sz w:val="22"/>
                    </w:rPr>
                  </w:rPrChange>
                </w:rPr>
                <w:t>*</w:t>
              </w:r>
            </w:ins>
          </w:p>
        </w:tc>
        <w:tc>
          <w:tcPr>
            <w:tcW w:w="148" w:type="pct"/>
            <w:noWrap/>
            <w:hideMark/>
          </w:tcPr>
          <w:p w14:paraId="1717DD0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04" w:author="瑋婷 徐" w:date="2025-01-03T16:20:00Z" w16du:dateUtc="2025-01-03T08:20:00Z"/>
                <w:rFonts w:asciiTheme="majorEastAsia" w:eastAsia="標楷體" w:hAnsiTheme="majorEastAsia" w:cstheme="majorEastAsia"/>
                <w:color w:val="000000"/>
                <w:rPrChange w:id="9405" w:author="瑋婷 徐" w:date="2025-01-06T15:34:00Z" w16du:dateUtc="2025-01-06T07:34:00Z">
                  <w:rPr>
                    <w:ins w:id="9406" w:author="瑋婷 徐" w:date="2025-01-03T16:20:00Z" w16du:dateUtc="2025-01-03T08:20:00Z"/>
                    <w:rFonts w:cs="Calibri"/>
                    <w:color w:val="000000"/>
                    <w:sz w:val="22"/>
                  </w:rPr>
                </w:rPrChange>
              </w:rPr>
              <w:pPrChange w:id="94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0987A63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08" w:author="瑋婷 徐" w:date="2025-01-03T16:20:00Z" w16du:dateUtc="2025-01-03T08:20:00Z"/>
                <w:rFonts w:asciiTheme="majorEastAsia" w:eastAsia="標楷體" w:hAnsiTheme="majorEastAsia" w:cstheme="majorEastAsia"/>
                <w:rPrChange w:id="9409" w:author="瑋婷 徐" w:date="2025-01-06T15:34:00Z" w16du:dateUtc="2025-01-06T07:34:00Z">
                  <w:rPr>
                    <w:ins w:id="9410" w:author="瑋婷 徐" w:date="2025-01-03T16:20:00Z" w16du:dateUtc="2025-01-03T08:20:00Z"/>
                    <w:rFonts w:ascii="Times New Roman" w:eastAsia="Times New Roman" w:hAnsi="Times New Roman" w:cs="Times New Roman"/>
                    <w:sz w:val="20"/>
                    <w:szCs w:val="20"/>
                  </w:rPr>
                </w:rPrChange>
              </w:rPr>
              <w:pPrChange w:id="94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72CB4B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412" w:author="瑋婷 徐" w:date="2025-01-03T16:33:00Z" w16du:dateUtc="2025-01-03T08:33:00Z"/>
                <w:rFonts w:asciiTheme="majorEastAsia" w:eastAsia="標楷體" w:hAnsiTheme="majorEastAsia" w:cstheme="majorEastAsia"/>
                <w:color w:val="000000"/>
              </w:rPr>
            </w:pPr>
          </w:p>
        </w:tc>
        <w:tc>
          <w:tcPr>
            <w:tcW w:w="148" w:type="pct"/>
            <w:noWrap/>
            <w:hideMark/>
          </w:tcPr>
          <w:p w14:paraId="3400872A" w14:textId="2CD1C985"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13" w:author="瑋婷 徐" w:date="2025-01-03T16:20:00Z" w16du:dateUtc="2025-01-03T08:20:00Z"/>
                <w:rFonts w:asciiTheme="majorEastAsia" w:eastAsia="標楷體" w:hAnsiTheme="majorEastAsia" w:cstheme="majorEastAsia"/>
                <w:color w:val="000000"/>
                <w:rPrChange w:id="9414" w:author="瑋婷 徐" w:date="2025-01-06T15:34:00Z" w16du:dateUtc="2025-01-06T07:34:00Z">
                  <w:rPr>
                    <w:ins w:id="9415" w:author="瑋婷 徐" w:date="2025-01-03T16:20:00Z" w16du:dateUtc="2025-01-03T08:20:00Z"/>
                    <w:rFonts w:cs="Calibri"/>
                    <w:color w:val="000000"/>
                    <w:sz w:val="22"/>
                  </w:rPr>
                </w:rPrChange>
              </w:rPr>
              <w:pPrChange w:id="94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417" w:author="瑋婷 徐" w:date="2025-01-03T16:20:00Z" w16du:dateUtc="2025-01-03T08:20:00Z">
              <w:r w:rsidRPr="00727E7E">
                <w:rPr>
                  <w:rFonts w:asciiTheme="majorEastAsia" w:eastAsia="標楷體" w:hAnsiTheme="majorEastAsia" w:cstheme="majorEastAsia"/>
                  <w:color w:val="000000"/>
                  <w:rPrChange w:id="9418" w:author="瑋婷 徐" w:date="2025-01-06T15:34:00Z" w16du:dateUtc="2025-01-06T07:34:00Z">
                    <w:rPr>
                      <w:rFonts w:cs="Calibri"/>
                      <w:color w:val="000000"/>
                      <w:sz w:val="22"/>
                    </w:rPr>
                  </w:rPrChange>
                </w:rPr>
                <w:t>*</w:t>
              </w:r>
            </w:ins>
          </w:p>
        </w:tc>
        <w:tc>
          <w:tcPr>
            <w:tcW w:w="148" w:type="pct"/>
            <w:noWrap/>
            <w:hideMark/>
          </w:tcPr>
          <w:p w14:paraId="134E216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19" w:author="瑋婷 徐" w:date="2025-01-03T16:20:00Z" w16du:dateUtc="2025-01-03T08:20:00Z"/>
                <w:rFonts w:asciiTheme="majorEastAsia" w:eastAsia="標楷體" w:hAnsiTheme="majorEastAsia" w:cstheme="majorEastAsia"/>
                <w:color w:val="000000"/>
                <w:rPrChange w:id="9420" w:author="瑋婷 徐" w:date="2025-01-06T15:34:00Z" w16du:dateUtc="2025-01-06T07:34:00Z">
                  <w:rPr>
                    <w:ins w:id="9421" w:author="瑋婷 徐" w:date="2025-01-03T16:20:00Z" w16du:dateUtc="2025-01-03T08:20:00Z"/>
                    <w:rFonts w:cs="Calibri"/>
                    <w:color w:val="000000"/>
                    <w:sz w:val="22"/>
                  </w:rPr>
                </w:rPrChange>
              </w:rPr>
              <w:pPrChange w:id="94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7649A1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23" w:author="瑋婷 徐" w:date="2025-01-03T16:20:00Z" w16du:dateUtc="2025-01-03T08:20:00Z"/>
                <w:rFonts w:asciiTheme="majorEastAsia" w:eastAsia="標楷體" w:hAnsiTheme="majorEastAsia" w:cstheme="majorEastAsia"/>
                <w:rPrChange w:id="9424" w:author="瑋婷 徐" w:date="2025-01-06T15:34:00Z" w16du:dateUtc="2025-01-06T07:34:00Z">
                  <w:rPr>
                    <w:ins w:id="9425" w:author="瑋婷 徐" w:date="2025-01-03T16:20:00Z" w16du:dateUtc="2025-01-03T08:20:00Z"/>
                    <w:rFonts w:ascii="Times New Roman" w:eastAsia="Times New Roman" w:hAnsi="Times New Roman" w:cs="Times New Roman"/>
                    <w:sz w:val="20"/>
                    <w:szCs w:val="20"/>
                  </w:rPr>
                </w:rPrChange>
              </w:rPr>
              <w:pPrChange w:id="94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978B2E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27" w:author="瑋婷 徐" w:date="2025-01-03T16:20:00Z" w16du:dateUtc="2025-01-03T08:20:00Z"/>
                <w:rFonts w:asciiTheme="majorEastAsia" w:eastAsia="標楷體" w:hAnsiTheme="majorEastAsia" w:cstheme="majorEastAsia"/>
                <w:rPrChange w:id="9428" w:author="瑋婷 徐" w:date="2025-01-06T15:34:00Z" w16du:dateUtc="2025-01-06T07:34:00Z">
                  <w:rPr>
                    <w:ins w:id="9429" w:author="瑋婷 徐" w:date="2025-01-03T16:20:00Z" w16du:dateUtc="2025-01-03T08:20:00Z"/>
                    <w:rFonts w:ascii="Times New Roman" w:eastAsia="Times New Roman" w:hAnsi="Times New Roman" w:cs="Times New Roman"/>
                    <w:sz w:val="20"/>
                    <w:szCs w:val="20"/>
                  </w:rPr>
                </w:rPrChange>
              </w:rPr>
              <w:pPrChange w:id="94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5D46F64E"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431" w:author="瑋婷 徐" w:date="2025-01-03T16:33:00Z" w16du:dateUtc="2025-01-03T08:33:00Z"/>
                <w:rFonts w:asciiTheme="majorEastAsia" w:eastAsia="標楷體" w:hAnsiTheme="majorEastAsia" w:cstheme="majorEastAsia"/>
                <w:color w:val="000000"/>
              </w:rPr>
            </w:pPr>
          </w:p>
        </w:tc>
        <w:tc>
          <w:tcPr>
            <w:tcW w:w="148" w:type="pct"/>
            <w:noWrap/>
            <w:hideMark/>
          </w:tcPr>
          <w:p w14:paraId="16754C59" w14:textId="64DF1574"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32" w:author="瑋婷 徐" w:date="2025-01-03T16:20:00Z" w16du:dateUtc="2025-01-03T08:20:00Z"/>
                <w:rFonts w:asciiTheme="majorEastAsia" w:eastAsia="標楷體" w:hAnsiTheme="majorEastAsia" w:cstheme="majorEastAsia"/>
                <w:color w:val="000000"/>
                <w:rPrChange w:id="9433" w:author="瑋婷 徐" w:date="2025-01-06T15:34:00Z" w16du:dateUtc="2025-01-06T07:34:00Z">
                  <w:rPr>
                    <w:ins w:id="9434" w:author="瑋婷 徐" w:date="2025-01-03T16:20:00Z" w16du:dateUtc="2025-01-03T08:20:00Z"/>
                    <w:rFonts w:cs="Calibri"/>
                    <w:color w:val="000000"/>
                    <w:sz w:val="22"/>
                  </w:rPr>
                </w:rPrChange>
              </w:rPr>
              <w:pPrChange w:id="94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436" w:author="瑋婷 徐" w:date="2025-01-03T16:20:00Z" w16du:dateUtc="2025-01-03T08:20:00Z">
              <w:r w:rsidRPr="00727E7E">
                <w:rPr>
                  <w:rFonts w:asciiTheme="majorEastAsia" w:eastAsia="標楷體" w:hAnsiTheme="majorEastAsia" w:cstheme="majorEastAsia"/>
                  <w:color w:val="000000"/>
                  <w:rPrChange w:id="9437" w:author="瑋婷 徐" w:date="2025-01-06T15:34:00Z" w16du:dateUtc="2025-01-06T07:34:00Z">
                    <w:rPr>
                      <w:rFonts w:cs="Calibri"/>
                      <w:color w:val="000000"/>
                      <w:sz w:val="22"/>
                    </w:rPr>
                  </w:rPrChange>
                </w:rPr>
                <w:t>*</w:t>
              </w:r>
            </w:ins>
          </w:p>
        </w:tc>
        <w:tc>
          <w:tcPr>
            <w:tcW w:w="148" w:type="pct"/>
            <w:noWrap/>
            <w:hideMark/>
          </w:tcPr>
          <w:p w14:paraId="2CFEBDC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38" w:author="瑋婷 徐" w:date="2025-01-03T16:20:00Z" w16du:dateUtc="2025-01-03T08:20:00Z"/>
                <w:rFonts w:asciiTheme="majorEastAsia" w:eastAsia="標楷體" w:hAnsiTheme="majorEastAsia" w:cstheme="majorEastAsia"/>
                <w:color w:val="000000"/>
                <w:rPrChange w:id="9439" w:author="瑋婷 徐" w:date="2025-01-06T15:34:00Z" w16du:dateUtc="2025-01-06T07:34:00Z">
                  <w:rPr>
                    <w:ins w:id="9440" w:author="瑋婷 徐" w:date="2025-01-03T16:20:00Z" w16du:dateUtc="2025-01-03T08:20:00Z"/>
                    <w:rFonts w:cs="Calibri"/>
                    <w:color w:val="000000"/>
                    <w:sz w:val="22"/>
                  </w:rPr>
                </w:rPrChange>
              </w:rPr>
              <w:pPrChange w:id="94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3C39E7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42" w:author="瑋婷 徐" w:date="2025-01-03T16:20:00Z" w16du:dateUtc="2025-01-03T08:20:00Z"/>
                <w:rFonts w:asciiTheme="majorEastAsia" w:eastAsia="標楷體" w:hAnsiTheme="majorEastAsia" w:cstheme="majorEastAsia"/>
                <w:rPrChange w:id="9443" w:author="瑋婷 徐" w:date="2025-01-06T15:34:00Z" w16du:dateUtc="2025-01-06T07:34:00Z">
                  <w:rPr>
                    <w:ins w:id="9444" w:author="瑋婷 徐" w:date="2025-01-03T16:20:00Z" w16du:dateUtc="2025-01-03T08:20:00Z"/>
                    <w:rFonts w:ascii="Times New Roman" w:eastAsia="Times New Roman" w:hAnsi="Times New Roman" w:cs="Times New Roman"/>
                    <w:sz w:val="20"/>
                    <w:szCs w:val="20"/>
                  </w:rPr>
                </w:rPrChange>
              </w:rPr>
              <w:pPrChange w:id="94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2A3EC6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46" w:author="瑋婷 徐" w:date="2025-01-03T16:20:00Z" w16du:dateUtc="2025-01-03T08:20:00Z"/>
                <w:rFonts w:asciiTheme="majorEastAsia" w:eastAsia="標楷體" w:hAnsiTheme="majorEastAsia" w:cstheme="majorEastAsia"/>
                <w:rPrChange w:id="9447" w:author="瑋婷 徐" w:date="2025-01-06T15:34:00Z" w16du:dateUtc="2025-01-06T07:34:00Z">
                  <w:rPr>
                    <w:ins w:id="9448" w:author="瑋婷 徐" w:date="2025-01-03T16:20:00Z" w16du:dateUtc="2025-01-03T08:20:00Z"/>
                    <w:rFonts w:ascii="Times New Roman" w:eastAsia="Times New Roman" w:hAnsi="Times New Roman" w:cs="Times New Roman"/>
                    <w:sz w:val="20"/>
                    <w:szCs w:val="20"/>
                  </w:rPr>
                </w:rPrChange>
              </w:rPr>
              <w:pPrChange w:id="94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5B1718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50" w:author="瑋婷 徐" w:date="2025-01-03T16:20:00Z" w16du:dateUtc="2025-01-03T08:20:00Z"/>
                <w:rFonts w:asciiTheme="majorEastAsia" w:eastAsia="標楷體" w:hAnsiTheme="majorEastAsia" w:cstheme="majorEastAsia"/>
                <w:rPrChange w:id="9451" w:author="瑋婷 徐" w:date="2025-01-06T15:34:00Z" w16du:dateUtc="2025-01-06T07:34:00Z">
                  <w:rPr>
                    <w:ins w:id="9452" w:author="瑋婷 徐" w:date="2025-01-03T16:20:00Z" w16du:dateUtc="2025-01-03T08:20:00Z"/>
                    <w:rFonts w:ascii="Times New Roman" w:eastAsia="Times New Roman" w:hAnsi="Times New Roman" w:cs="Times New Roman"/>
                    <w:sz w:val="20"/>
                    <w:szCs w:val="20"/>
                  </w:rPr>
                </w:rPrChange>
              </w:rPr>
              <w:pPrChange w:id="94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35D2BC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54" w:author="瑋婷 徐" w:date="2025-01-03T16:20:00Z" w16du:dateUtc="2025-01-03T08:20:00Z"/>
                <w:rFonts w:asciiTheme="majorEastAsia" w:eastAsia="標楷體" w:hAnsiTheme="majorEastAsia" w:cstheme="majorEastAsia"/>
                <w:rPrChange w:id="9455" w:author="瑋婷 徐" w:date="2025-01-06T15:34:00Z" w16du:dateUtc="2025-01-06T07:34:00Z">
                  <w:rPr>
                    <w:ins w:id="9456" w:author="瑋婷 徐" w:date="2025-01-03T16:20:00Z" w16du:dateUtc="2025-01-03T08:20:00Z"/>
                    <w:rFonts w:ascii="Times New Roman" w:eastAsia="Times New Roman" w:hAnsi="Times New Roman" w:cs="Times New Roman"/>
                    <w:sz w:val="20"/>
                    <w:szCs w:val="20"/>
                  </w:rPr>
                </w:rPrChange>
              </w:rPr>
              <w:pPrChange w:id="94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8651BB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58" w:author="瑋婷 徐" w:date="2025-01-03T16:20:00Z" w16du:dateUtc="2025-01-03T08:20:00Z"/>
                <w:rFonts w:asciiTheme="majorEastAsia" w:eastAsia="標楷體" w:hAnsiTheme="majorEastAsia" w:cstheme="majorEastAsia"/>
                <w:rPrChange w:id="9459" w:author="瑋婷 徐" w:date="2025-01-06T15:34:00Z" w16du:dateUtc="2025-01-06T07:34:00Z">
                  <w:rPr>
                    <w:ins w:id="9460" w:author="瑋婷 徐" w:date="2025-01-03T16:20:00Z" w16du:dateUtc="2025-01-03T08:20:00Z"/>
                    <w:rFonts w:ascii="Times New Roman" w:eastAsia="Times New Roman" w:hAnsi="Times New Roman" w:cs="Times New Roman"/>
                    <w:sz w:val="20"/>
                    <w:szCs w:val="20"/>
                  </w:rPr>
                </w:rPrChange>
              </w:rPr>
              <w:pPrChange w:id="94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69E49AE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62" w:author="瑋婷 徐" w:date="2025-01-03T16:20:00Z" w16du:dateUtc="2025-01-03T08:20:00Z"/>
                <w:rFonts w:asciiTheme="majorEastAsia" w:eastAsia="標楷體" w:hAnsiTheme="majorEastAsia" w:cstheme="majorEastAsia"/>
                <w:rPrChange w:id="9463" w:author="瑋婷 徐" w:date="2025-01-06T15:34:00Z" w16du:dateUtc="2025-01-06T07:34:00Z">
                  <w:rPr>
                    <w:ins w:id="9464" w:author="瑋婷 徐" w:date="2025-01-03T16:20:00Z" w16du:dateUtc="2025-01-03T08:20:00Z"/>
                    <w:rFonts w:ascii="Times New Roman" w:eastAsia="Times New Roman" w:hAnsi="Times New Roman" w:cs="Times New Roman"/>
                    <w:sz w:val="20"/>
                    <w:szCs w:val="20"/>
                  </w:rPr>
                </w:rPrChange>
              </w:rPr>
              <w:pPrChange w:id="94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5A89C9A4" w14:textId="77777777" w:rsidTr="003C19C7">
        <w:trPr>
          <w:trHeight w:val="300"/>
          <w:ins w:id="946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02DF2EA" w14:textId="77777777" w:rsidR="00DA433E" w:rsidRPr="00727E7E" w:rsidRDefault="00DA433E">
            <w:pPr>
              <w:spacing w:line="360" w:lineRule="auto"/>
              <w:jc w:val="both"/>
              <w:rPr>
                <w:ins w:id="9467" w:author="瑋婷 徐" w:date="2025-01-03T16:20:00Z" w16du:dateUtc="2025-01-03T08:20:00Z"/>
                <w:rFonts w:asciiTheme="majorEastAsia" w:eastAsia="標楷體" w:hAnsiTheme="majorEastAsia" w:cstheme="majorEastAsia"/>
                <w:b w:val="0"/>
                <w:bCs w:val="0"/>
                <w:color w:val="000000"/>
                <w:rPrChange w:id="9468" w:author="瑋婷 徐" w:date="2025-01-06T15:34:00Z" w16du:dateUtc="2025-01-06T07:34:00Z">
                  <w:rPr>
                    <w:ins w:id="9469" w:author="瑋婷 徐" w:date="2025-01-03T16:20:00Z" w16du:dateUtc="2025-01-03T08:20:00Z"/>
                    <w:rFonts w:cs="Calibri"/>
                    <w:color w:val="000000"/>
                    <w:sz w:val="22"/>
                  </w:rPr>
                </w:rPrChange>
              </w:rPr>
              <w:pPrChange w:id="9470" w:author="瑋婷 徐" w:date="2025-01-03T16:21:00Z" w16du:dateUtc="2025-01-03T08:21:00Z">
                <w:pPr/>
              </w:pPrChange>
            </w:pPr>
            <w:ins w:id="9471" w:author="瑋婷 徐" w:date="2025-01-03T16:20:00Z" w16du:dateUtc="2025-01-03T08:20:00Z">
              <w:r w:rsidRPr="00727E7E">
                <w:rPr>
                  <w:rFonts w:asciiTheme="majorEastAsia" w:eastAsia="標楷體" w:hAnsiTheme="majorEastAsia" w:cstheme="majorEastAsia"/>
                  <w:b w:val="0"/>
                  <w:bCs w:val="0"/>
                  <w:color w:val="000000"/>
                  <w:rPrChange w:id="9472" w:author="瑋婷 徐" w:date="2025-01-06T15:34:00Z" w16du:dateUtc="2025-01-06T07:34:00Z">
                    <w:rPr>
                      <w:rFonts w:cs="Calibri"/>
                      <w:color w:val="000000"/>
                      <w:sz w:val="22"/>
                    </w:rPr>
                  </w:rPrChange>
                </w:rPr>
                <w:t>黃鸝</w:t>
              </w:r>
              <w:r w:rsidRPr="00727E7E">
                <w:rPr>
                  <w:rFonts w:asciiTheme="majorEastAsia" w:eastAsia="標楷體" w:hAnsiTheme="majorEastAsia" w:cstheme="majorEastAsia"/>
                  <w:b w:val="0"/>
                  <w:bCs w:val="0"/>
                  <w:color w:val="000000"/>
                  <w:rPrChange w:id="9473" w:author="瑋婷 徐" w:date="2025-01-06T15:34:00Z" w16du:dateUtc="2025-01-06T07:34:00Z">
                    <w:rPr>
                      <w:rFonts w:cs="Calibri"/>
                      <w:color w:val="000000"/>
                      <w:sz w:val="22"/>
                    </w:rPr>
                  </w:rPrChange>
                </w:rPr>
                <w:t xml:space="preserve"> II</w:t>
              </w:r>
            </w:ins>
          </w:p>
        </w:tc>
        <w:tc>
          <w:tcPr>
            <w:tcW w:w="1284" w:type="pct"/>
            <w:hideMark/>
          </w:tcPr>
          <w:p w14:paraId="3DCCCAE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74" w:author="瑋婷 徐" w:date="2025-01-03T16:20:00Z" w16du:dateUtc="2025-01-03T08:20:00Z"/>
                <w:rFonts w:asciiTheme="majorEastAsia" w:eastAsia="標楷體" w:hAnsiTheme="majorEastAsia" w:cstheme="majorEastAsia"/>
                <w:i/>
                <w:iCs/>
                <w:color w:val="000000"/>
                <w:rPrChange w:id="9475" w:author="瑋婷 徐" w:date="2025-01-06T15:34:00Z" w16du:dateUtc="2025-01-06T07:34:00Z">
                  <w:rPr>
                    <w:ins w:id="9476" w:author="瑋婷 徐" w:date="2025-01-03T16:20:00Z" w16du:dateUtc="2025-01-03T08:20:00Z"/>
                    <w:rFonts w:cs="Calibri"/>
                    <w:i/>
                    <w:iCs/>
                    <w:color w:val="000000"/>
                    <w:sz w:val="22"/>
                  </w:rPr>
                </w:rPrChange>
              </w:rPr>
              <w:pPrChange w:id="94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478" w:author="瑋婷 徐" w:date="2025-01-03T16:20:00Z" w16du:dateUtc="2025-01-03T08:20:00Z">
              <w:r w:rsidRPr="00727E7E">
                <w:rPr>
                  <w:rFonts w:asciiTheme="majorEastAsia" w:eastAsia="標楷體" w:hAnsiTheme="majorEastAsia" w:cstheme="majorEastAsia"/>
                  <w:i/>
                  <w:iCs/>
                  <w:color w:val="000000"/>
                  <w:rPrChange w:id="9479" w:author="瑋婷 徐" w:date="2025-01-06T15:34:00Z" w16du:dateUtc="2025-01-06T07:34:00Z">
                    <w:rPr>
                      <w:rFonts w:cs="Calibri"/>
                      <w:i/>
                      <w:iCs/>
                      <w:color w:val="000000"/>
                      <w:sz w:val="22"/>
                    </w:rPr>
                  </w:rPrChange>
                </w:rPr>
                <w:t>Oriolus chinensis</w:t>
              </w:r>
            </w:ins>
          </w:p>
        </w:tc>
        <w:tc>
          <w:tcPr>
            <w:tcW w:w="148" w:type="pct"/>
            <w:noWrap/>
            <w:hideMark/>
          </w:tcPr>
          <w:p w14:paraId="749022B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80" w:author="瑋婷 徐" w:date="2025-01-03T16:20:00Z" w16du:dateUtc="2025-01-03T08:20:00Z"/>
                <w:rFonts w:asciiTheme="majorEastAsia" w:eastAsia="標楷體" w:hAnsiTheme="majorEastAsia" w:cstheme="majorEastAsia"/>
                <w:i/>
                <w:iCs/>
                <w:color w:val="000000"/>
                <w:rPrChange w:id="9481" w:author="瑋婷 徐" w:date="2025-01-06T15:34:00Z" w16du:dateUtc="2025-01-06T07:34:00Z">
                  <w:rPr>
                    <w:ins w:id="9482" w:author="瑋婷 徐" w:date="2025-01-03T16:20:00Z" w16du:dateUtc="2025-01-03T08:20:00Z"/>
                    <w:rFonts w:cs="Calibri"/>
                    <w:i/>
                    <w:iCs/>
                    <w:color w:val="000000"/>
                    <w:sz w:val="22"/>
                  </w:rPr>
                </w:rPrChange>
              </w:rPr>
              <w:pPrChange w:id="94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890551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84" w:author="瑋婷 徐" w:date="2025-01-03T16:20:00Z" w16du:dateUtc="2025-01-03T08:20:00Z"/>
                <w:rFonts w:asciiTheme="majorEastAsia" w:eastAsia="標楷體" w:hAnsiTheme="majorEastAsia" w:cstheme="majorEastAsia"/>
                <w:rPrChange w:id="9485" w:author="瑋婷 徐" w:date="2025-01-06T15:34:00Z" w16du:dateUtc="2025-01-06T07:34:00Z">
                  <w:rPr>
                    <w:ins w:id="9486" w:author="瑋婷 徐" w:date="2025-01-03T16:20:00Z" w16du:dateUtc="2025-01-03T08:20:00Z"/>
                    <w:rFonts w:ascii="Times New Roman" w:eastAsia="Times New Roman" w:hAnsi="Times New Roman" w:cs="Times New Roman"/>
                    <w:sz w:val="20"/>
                    <w:szCs w:val="20"/>
                  </w:rPr>
                </w:rPrChange>
              </w:rPr>
              <w:pPrChange w:id="94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41D3D6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88" w:author="瑋婷 徐" w:date="2025-01-03T16:20:00Z" w16du:dateUtc="2025-01-03T08:20:00Z"/>
                <w:rFonts w:asciiTheme="majorEastAsia" w:eastAsia="標楷體" w:hAnsiTheme="majorEastAsia" w:cstheme="majorEastAsia"/>
                <w:rPrChange w:id="9489" w:author="瑋婷 徐" w:date="2025-01-06T15:34:00Z" w16du:dateUtc="2025-01-06T07:34:00Z">
                  <w:rPr>
                    <w:ins w:id="9490" w:author="瑋婷 徐" w:date="2025-01-03T16:20:00Z" w16du:dateUtc="2025-01-03T08:20:00Z"/>
                    <w:rFonts w:ascii="Times New Roman" w:eastAsia="Times New Roman" w:hAnsi="Times New Roman" w:cs="Times New Roman"/>
                    <w:sz w:val="20"/>
                    <w:szCs w:val="20"/>
                  </w:rPr>
                </w:rPrChange>
              </w:rPr>
              <w:pPrChange w:id="94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0C88CE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92" w:author="瑋婷 徐" w:date="2025-01-03T16:20:00Z" w16du:dateUtc="2025-01-03T08:20:00Z"/>
                <w:rFonts w:asciiTheme="majorEastAsia" w:eastAsia="標楷體" w:hAnsiTheme="majorEastAsia" w:cstheme="majorEastAsia"/>
                <w:rPrChange w:id="9493" w:author="瑋婷 徐" w:date="2025-01-06T15:34:00Z" w16du:dateUtc="2025-01-06T07:34:00Z">
                  <w:rPr>
                    <w:ins w:id="9494" w:author="瑋婷 徐" w:date="2025-01-03T16:20:00Z" w16du:dateUtc="2025-01-03T08:20:00Z"/>
                    <w:rFonts w:ascii="Times New Roman" w:eastAsia="Times New Roman" w:hAnsi="Times New Roman" w:cs="Times New Roman"/>
                    <w:sz w:val="20"/>
                    <w:szCs w:val="20"/>
                  </w:rPr>
                </w:rPrChange>
              </w:rPr>
              <w:pPrChange w:id="94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8D24B8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96" w:author="瑋婷 徐" w:date="2025-01-03T16:20:00Z" w16du:dateUtc="2025-01-03T08:20:00Z"/>
                <w:rFonts w:asciiTheme="majorEastAsia" w:eastAsia="標楷體" w:hAnsiTheme="majorEastAsia" w:cstheme="majorEastAsia"/>
                <w:rPrChange w:id="9497" w:author="瑋婷 徐" w:date="2025-01-06T15:34:00Z" w16du:dateUtc="2025-01-06T07:34:00Z">
                  <w:rPr>
                    <w:ins w:id="9498" w:author="瑋婷 徐" w:date="2025-01-03T16:20:00Z" w16du:dateUtc="2025-01-03T08:20:00Z"/>
                    <w:rFonts w:ascii="Times New Roman" w:eastAsia="Times New Roman" w:hAnsi="Times New Roman" w:cs="Times New Roman"/>
                    <w:sz w:val="20"/>
                    <w:szCs w:val="20"/>
                  </w:rPr>
                </w:rPrChange>
              </w:rPr>
              <w:pPrChange w:id="94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6A7D96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00" w:author="瑋婷 徐" w:date="2025-01-03T16:20:00Z" w16du:dateUtc="2025-01-03T08:20:00Z"/>
                <w:rFonts w:asciiTheme="majorEastAsia" w:eastAsia="標楷體" w:hAnsiTheme="majorEastAsia" w:cstheme="majorEastAsia"/>
                <w:rPrChange w:id="9501" w:author="瑋婷 徐" w:date="2025-01-06T15:34:00Z" w16du:dateUtc="2025-01-06T07:34:00Z">
                  <w:rPr>
                    <w:ins w:id="9502" w:author="瑋婷 徐" w:date="2025-01-03T16:20:00Z" w16du:dateUtc="2025-01-03T08:20:00Z"/>
                    <w:rFonts w:ascii="Times New Roman" w:eastAsia="Times New Roman" w:hAnsi="Times New Roman" w:cs="Times New Roman"/>
                    <w:sz w:val="20"/>
                    <w:szCs w:val="20"/>
                  </w:rPr>
                </w:rPrChange>
              </w:rPr>
              <w:pPrChange w:id="95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76A550EC"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504" w:author="瑋婷 徐" w:date="2025-01-03T16:33:00Z" w16du:dateUtc="2025-01-03T08:33:00Z"/>
                <w:rFonts w:asciiTheme="majorEastAsia" w:eastAsia="標楷體" w:hAnsiTheme="majorEastAsia" w:cstheme="majorEastAsia"/>
              </w:rPr>
            </w:pPr>
          </w:p>
        </w:tc>
        <w:tc>
          <w:tcPr>
            <w:tcW w:w="148" w:type="pct"/>
            <w:noWrap/>
            <w:hideMark/>
          </w:tcPr>
          <w:p w14:paraId="704B0A38" w14:textId="591E335D"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05" w:author="瑋婷 徐" w:date="2025-01-03T16:20:00Z" w16du:dateUtc="2025-01-03T08:20:00Z"/>
                <w:rFonts w:asciiTheme="majorEastAsia" w:eastAsia="標楷體" w:hAnsiTheme="majorEastAsia" w:cstheme="majorEastAsia"/>
                <w:rPrChange w:id="9506" w:author="瑋婷 徐" w:date="2025-01-06T15:34:00Z" w16du:dateUtc="2025-01-06T07:34:00Z">
                  <w:rPr>
                    <w:ins w:id="9507" w:author="瑋婷 徐" w:date="2025-01-03T16:20:00Z" w16du:dateUtc="2025-01-03T08:20:00Z"/>
                    <w:rFonts w:ascii="Times New Roman" w:eastAsia="Times New Roman" w:hAnsi="Times New Roman" w:cs="Times New Roman"/>
                    <w:sz w:val="20"/>
                    <w:szCs w:val="20"/>
                  </w:rPr>
                </w:rPrChange>
              </w:rPr>
              <w:pPrChange w:id="95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9D3F81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09" w:author="瑋婷 徐" w:date="2025-01-03T16:20:00Z" w16du:dateUtc="2025-01-03T08:20:00Z"/>
                <w:rFonts w:asciiTheme="majorEastAsia" w:eastAsia="標楷體" w:hAnsiTheme="majorEastAsia" w:cstheme="majorEastAsia"/>
                <w:rPrChange w:id="9510" w:author="瑋婷 徐" w:date="2025-01-06T15:34:00Z" w16du:dateUtc="2025-01-06T07:34:00Z">
                  <w:rPr>
                    <w:ins w:id="9511" w:author="瑋婷 徐" w:date="2025-01-03T16:20:00Z" w16du:dateUtc="2025-01-03T08:20:00Z"/>
                    <w:rFonts w:ascii="Times New Roman" w:eastAsia="Times New Roman" w:hAnsi="Times New Roman" w:cs="Times New Roman"/>
                    <w:sz w:val="20"/>
                    <w:szCs w:val="20"/>
                  </w:rPr>
                </w:rPrChange>
              </w:rPr>
              <w:pPrChange w:id="95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3E133A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13" w:author="瑋婷 徐" w:date="2025-01-03T16:20:00Z" w16du:dateUtc="2025-01-03T08:20:00Z"/>
                <w:rFonts w:asciiTheme="majorEastAsia" w:eastAsia="標楷體" w:hAnsiTheme="majorEastAsia" w:cstheme="majorEastAsia"/>
                <w:rPrChange w:id="9514" w:author="瑋婷 徐" w:date="2025-01-06T15:34:00Z" w16du:dateUtc="2025-01-06T07:34:00Z">
                  <w:rPr>
                    <w:ins w:id="9515" w:author="瑋婷 徐" w:date="2025-01-03T16:20:00Z" w16du:dateUtc="2025-01-03T08:20:00Z"/>
                    <w:rFonts w:ascii="Times New Roman" w:eastAsia="Times New Roman" w:hAnsi="Times New Roman" w:cs="Times New Roman"/>
                    <w:sz w:val="20"/>
                    <w:szCs w:val="20"/>
                  </w:rPr>
                </w:rPrChange>
              </w:rPr>
              <w:pPrChange w:id="95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186F7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17" w:author="瑋婷 徐" w:date="2025-01-03T16:20:00Z" w16du:dateUtc="2025-01-03T08:20:00Z"/>
                <w:rFonts w:asciiTheme="majorEastAsia" w:eastAsia="標楷體" w:hAnsiTheme="majorEastAsia" w:cstheme="majorEastAsia"/>
                <w:rPrChange w:id="9518" w:author="瑋婷 徐" w:date="2025-01-06T15:34:00Z" w16du:dateUtc="2025-01-06T07:34:00Z">
                  <w:rPr>
                    <w:ins w:id="9519" w:author="瑋婷 徐" w:date="2025-01-03T16:20:00Z" w16du:dateUtc="2025-01-03T08:20:00Z"/>
                    <w:rFonts w:ascii="Times New Roman" w:eastAsia="Times New Roman" w:hAnsi="Times New Roman" w:cs="Times New Roman"/>
                    <w:sz w:val="20"/>
                    <w:szCs w:val="20"/>
                  </w:rPr>
                </w:rPrChange>
              </w:rPr>
              <w:pPrChange w:id="95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42DA2BFE"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521" w:author="瑋婷 徐" w:date="2025-01-03T16:33:00Z" w16du:dateUtc="2025-01-03T08:33:00Z"/>
                <w:rFonts w:asciiTheme="majorEastAsia" w:eastAsia="標楷體" w:hAnsiTheme="majorEastAsia" w:cstheme="majorEastAsia"/>
              </w:rPr>
            </w:pPr>
          </w:p>
        </w:tc>
        <w:tc>
          <w:tcPr>
            <w:tcW w:w="148" w:type="pct"/>
            <w:noWrap/>
            <w:hideMark/>
          </w:tcPr>
          <w:p w14:paraId="01D718FC" w14:textId="0663EF26"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22" w:author="瑋婷 徐" w:date="2025-01-03T16:20:00Z" w16du:dateUtc="2025-01-03T08:20:00Z"/>
                <w:rFonts w:asciiTheme="majorEastAsia" w:eastAsia="標楷體" w:hAnsiTheme="majorEastAsia" w:cstheme="majorEastAsia"/>
                <w:rPrChange w:id="9523" w:author="瑋婷 徐" w:date="2025-01-06T15:34:00Z" w16du:dateUtc="2025-01-06T07:34:00Z">
                  <w:rPr>
                    <w:ins w:id="9524" w:author="瑋婷 徐" w:date="2025-01-03T16:20:00Z" w16du:dateUtc="2025-01-03T08:20:00Z"/>
                    <w:rFonts w:ascii="Times New Roman" w:eastAsia="Times New Roman" w:hAnsi="Times New Roman" w:cs="Times New Roman"/>
                    <w:sz w:val="20"/>
                    <w:szCs w:val="20"/>
                  </w:rPr>
                </w:rPrChange>
              </w:rPr>
              <w:pPrChange w:id="95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E63D2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26" w:author="瑋婷 徐" w:date="2025-01-03T16:20:00Z" w16du:dateUtc="2025-01-03T08:20:00Z"/>
                <w:rFonts w:asciiTheme="majorEastAsia" w:eastAsia="標楷體" w:hAnsiTheme="majorEastAsia" w:cstheme="majorEastAsia"/>
                <w:rPrChange w:id="9527" w:author="瑋婷 徐" w:date="2025-01-06T15:34:00Z" w16du:dateUtc="2025-01-06T07:34:00Z">
                  <w:rPr>
                    <w:ins w:id="9528" w:author="瑋婷 徐" w:date="2025-01-03T16:20:00Z" w16du:dateUtc="2025-01-03T08:20:00Z"/>
                    <w:rFonts w:ascii="Times New Roman" w:eastAsia="Times New Roman" w:hAnsi="Times New Roman" w:cs="Times New Roman"/>
                    <w:sz w:val="20"/>
                    <w:szCs w:val="20"/>
                  </w:rPr>
                </w:rPrChange>
              </w:rPr>
              <w:pPrChange w:id="95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C6126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30" w:author="瑋婷 徐" w:date="2025-01-03T16:20:00Z" w16du:dateUtc="2025-01-03T08:20:00Z"/>
                <w:rFonts w:asciiTheme="majorEastAsia" w:eastAsia="標楷體" w:hAnsiTheme="majorEastAsia" w:cstheme="majorEastAsia"/>
                <w:rPrChange w:id="9531" w:author="瑋婷 徐" w:date="2025-01-06T15:34:00Z" w16du:dateUtc="2025-01-06T07:34:00Z">
                  <w:rPr>
                    <w:ins w:id="9532" w:author="瑋婷 徐" w:date="2025-01-03T16:20:00Z" w16du:dateUtc="2025-01-03T08:20:00Z"/>
                    <w:rFonts w:ascii="Times New Roman" w:eastAsia="Times New Roman" w:hAnsi="Times New Roman" w:cs="Times New Roman"/>
                    <w:sz w:val="20"/>
                    <w:szCs w:val="20"/>
                  </w:rPr>
                </w:rPrChange>
              </w:rPr>
              <w:pPrChange w:id="95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3BD2AE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34" w:author="瑋婷 徐" w:date="2025-01-03T16:20:00Z" w16du:dateUtc="2025-01-03T08:20:00Z"/>
                <w:rFonts w:asciiTheme="majorEastAsia" w:eastAsia="標楷體" w:hAnsiTheme="majorEastAsia" w:cstheme="majorEastAsia"/>
                <w:rPrChange w:id="9535" w:author="瑋婷 徐" w:date="2025-01-06T15:34:00Z" w16du:dateUtc="2025-01-06T07:34:00Z">
                  <w:rPr>
                    <w:ins w:id="9536" w:author="瑋婷 徐" w:date="2025-01-03T16:20:00Z" w16du:dateUtc="2025-01-03T08:20:00Z"/>
                    <w:rFonts w:ascii="Times New Roman" w:eastAsia="Times New Roman" w:hAnsi="Times New Roman" w:cs="Times New Roman"/>
                    <w:sz w:val="20"/>
                    <w:szCs w:val="20"/>
                  </w:rPr>
                </w:rPrChange>
              </w:rPr>
              <w:pPrChange w:id="95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B24855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38" w:author="瑋婷 徐" w:date="2025-01-03T16:20:00Z" w16du:dateUtc="2025-01-03T08:20:00Z"/>
                <w:rFonts w:asciiTheme="majorEastAsia" w:eastAsia="標楷體" w:hAnsiTheme="majorEastAsia" w:cstheme="majorEastAsia"/>
                <w:rPrChange w:id="9539" w:author="瑋婷 徐" w:date="2025-01-06T15:34:00Z" w16du:dateUtc="2025-01-06T07:34:00Z">
                  <w:rPr>
                    <w:ins w:id="9540" w:author="瑋婷 徐" w:date="2025-01-03T16:20:00Z" w16du:dateUtc="2025-01-03T08:20:00Z"/>
                    <w:rFonts w:ascii="Times New Roman" w:eastAsia="Times New Roman" w:hAnsi="Times New Roman" w:cs="Times New Roman"/>
                    <w:sz w:val="20"/>
                    <w:szCs w:val="20"/>
                  </w:rPr>
                </w:rPrChange>
              </w:rPr>
              <w:pPrChange w:id="95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1C19C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42" w:author="瑋婷 徐" w:date="2025-01-03T16:20:00Z" w16du:dateUtc="2025-01-03T08:20:00Z"/>
                <w:rFonts w:asciiTheme="majorEastAsia" w:eastAsia="標楷體" w:hAnsiTheme="majorEastAsia" w:cstheme="majorEastAsia"/>
                <w:rPrChange w:id="9543" w:author="瑋婷 徐" w:date="2025-01-06T15:34:00Z" w16du:dateUtc="2025-01-06T07:34:00Z">
                  <w:rPr>
                    <w:ins w:id="9544" w:author="瑋婷 徐" w:date="2025-01-03T16:20:00Z" w16du:dateUtc="2025-01-03T08:20:00Z"/>
                    <w:rFonts w:ascii="Times New Roman" w:eastAsia="Times New Roman" w:hAnsi="Times New Roman" w:cs="Times New Roman"/>
                    <w:sz w:val="20"/>
                    <w:szCs w:val="20"/>
                  </w:rPr>
                </w:rPrChange>
              </w:rPr>
              <w:pPrChange w:id="95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815792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46" w:author="瑋婷 徐" w:date="2025-01-03T16:20:00Z" w16du:dateUtc="2025-01-03T08:20:00Z"/>
                <w:rFonts w:asciiTheme="majorEastAsia" w:eastAsia="標楷體" w:hAnsiTheme="majorEastAsia" w:cstheme="majorEastAsia"/>
                <w:rPrChange w:id="9547" w:author="瑋婷 徐" w:date="2025-01-06T15:34:00Z" w16du:dateUtc="2025-01-06T07:34:00Z">
                  <w:rPr>
                    <w:ins w:id="9548" w:author="瑋婷 徐" w:date="2025-01-03T16:20:00Z" w16du:dateUtc="2025-01-03T08:20:00Z"/>
                    <w:rFonts w:ascii="Times New Roman" w:eastAsia="Times New Roman" w:hAnsi="Times New Roman" w:cs="Times New Roman"/>
                    <w:sz w:val="20"/>
                    <w:szCs w:val="20"/>
                  </w:rPr>
                </w:rPrChange>
              </w:rPr>
              <w:pPrChange w:id="95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4AD4A34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50" w:author="瑋婷 徐" w:date="2025-01-03T16:20:00Z" w16du:dateUtc="2025-01-03T08:20:00Z"/>
                <w:rFonts w:asciiTheme="majorEastAsia" w:eastAsia="標楷體" w:hAnsiTheme="majorEastAsia" w:cstheme="majorEastAsia"/>
                <w:rPrChange w:id="9551" w:author="瑋婷 徐" w:date="2025-01-06T15:34:00Z" w16du:dateUtc="2025-01-06T07:34:00Z">
                  <w:rPr>
                    <w:ins w:id="9552" w:author="瑋婷 徐" w:date="2025-01-03T16:20:00Z" w16du:dateUtc="2025-01-03T08:20:00Z"/>
                    <w:rFonts w:ascii="Times New Roman" w:eastAsia="Times New Roman" w:hAnsi="Times New Roman" w:cs="Times New Roman"/>
                    <w:sz w:val="20"/>
                    <w:szCs w:val="20"/>
                  </w:rPr>
                </w:rPrChange>
              </w:rPr>
              <w:pPrChange w:id="95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387E4508" w14:textId="77777777" w:rsidTr="003C19C7">
        <w:trPr>
          <w:cnfStyle w:val="000000100000" w:firstRow="0" w:lastRow="0" w:firstColumn="0" w:lastColumn="0" w:oddVBand="0" w:evenVBand="0" w:oddHBand="1" w:evenHBand="0" w:firstRowFirstColumn="0" w:firstRowLastColumn="0" w:lastRowFirstColumn="0" w:lastRowLastColumn="0"/>
          <w:trHeight w:val="300"/>
          <w:ins w:id="955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3097E67" w14:textId="77777777" w:rsidR="00DA433E" w:rsidRPr="00727E7E" w:rsidRDefault="00DA433E">
            <w:pPr>
              <w:spacing w:line="360" w:lineRule="auto"/>
              <w:jc w:val="both"/>
              <w:rPr>
                <w:ins w:id="9555" w:author="瑋婷 徐" w:date="2025-01-03T16:20:00Z" w16du:dateUtc="2025-01-03T08:20:00Z"/>
                <w:rFonts w:asciiTheme="majorEastAsia" w:eastAsia="標楷體" w:hAnsiTheme="majorEastAsia" w:cstheme="majorEastAsia"/>
                <w:b w:val="0"/>
                <w:bCs w:val="0"/>
                <w:color w:val="000000"/>
                <w:rPrChange w:id="9556" w:author="瑋婷 徐" w:date="2025-01-06T15:34:00Z" w16du:dateUtc="2025-01-06T07:34:00Z">
                  <w:rPr>
                    <w:ins w:id="9557" w:author="瑋婷 徐" w:date="2025-01-03T16:20:00Z" w16du:dateUtc="2025-01-03T08:20:00Z"/>
                    <w:rFonts w:cs="Calibri"/>
                    <w:color w:val="000000"/>
                    <w:sz w:val="22"/>
                  </w:rPr>
                </w:rPrChange>
              </w:rPr>
              <w:pPrChange w:id="9558" w:author="瑋婷 徐" w:date="2025-01-03T16:21:00Z" w16du:dateUtc="2025-01-03T08:21:00Z">
                <w:pPr/>
              </w:pPrChange>
            </w:pPr>
            <w:ins w:id="9559" w:author="瑋婷 徐" w:date="2025-01-03T16:20:00Z" w16du:dateUtc="2025-01-03T08:20:00Z">
              <w:r w:rsidRPr="00727E7E">
                <w:rPr>
                  <w:rFonts w:asciiTheme="majorEastAsia" w:eastAsia="標楷體" w:hAnsiTheme="majorEastAsia" w:cstheme="majorEastAsia"/>
                  <w:b w:val="0"/>
                  <w:bCs w:val="0"/>
                  <w:color w:val="000000"/>
                  <w:rPrChange w:id="9560" w:author="瑋婷 徐" w:date="2025-01-06T15:34:00Z" w16du:dateUtc="2025-01-06T07:34:00Z">
                    <w:rPr>
                      <w:rFonts w:cs="Calibri"/>
                      <w:color w:val="000000"/>
                      <w:sz w:val="22"/>
                    </w:rPr>
                  </w:rPrChange>
                </w:rPr>
                <w:t>朱鸝</w:t>
              </w:r>
              <w:r w:rsidRPr="00727E7E">
                <w:rPr>
                  <w:rFonts w:asciiTheme="majorEastAsia" w:eastAsia="標楷體" w:hAnsiTheme="majorEastAsia" w:cstheme="majorEastAsia"/>
                  <w:b w:val="0"/>
                  <w:bCs w:val="0"/>
                  <w:color w:val="000000"/>
                  <w:rPrChange w:id="9561"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9562"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9563" w:author="瑋婷 徐" w:date="2025-01-06T15:34:00Z" w16du:dateUtc="2025-01-06T07:34:00Z">
                    <w:rPr>
                      <w:rFonts w:cs="Calibri"/>
                      <w:color w:val="000000"/>
                      <w:sz w:val="22"/>
                    </w:rPr>
                  </w:rPrChange>
                </w:rPr>
                <w:t xml:space="preserve"> II</w:t>
              </w:r>
            </w:ins>
          </w:p>
        </w:tc>
        <w:tc>
          <w:tcPr>
            <w:tcW w:w="1284" w:type="pct"/>
            <w:hideMark/>
          </w:tcPr>
          <w:p w14:paraId="4E432FD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64" w:author="瑋婷 徐" w:date="2025-01-03T16:20:00Z" w16du:dateUtc="2025-01-03T08:20:00Z"/>
                <w:rFonts w:asciiTheme="majorEastAsia" w:eastAsia="標楷體" w:hAnsiTheme="majorEastAsia" w:cstheme="majorEastAsia"/>
                <w:i/>
                <w:iCs/>
                <w:color w:val="000000"/>
                <w:rPrChange w:id="9565" w:author="瑋婷 徐" w:date="2025-01-06T15:34:00Z" w16du:dateUtc="2025-01-06T07:34:00Z">
                  <w:rPr>
                    <w:ins w:id="9566" w:author="瑋婷 徐" w:date="2025-01-03T16:20:00Z" w16du:dateUtc="2025-01-03T08:20:00Z"/>
                    <w:rFonts w:cs="Calibri"/>
                    <w:i/>
                    <w:iCs/>
                    <w:color w:val="000000"/>
                    <w:sz w:val="22"/>
                  </w:rPr>
                </w:rPrChange>
              </w:rPr>
              <w:pPrChange w:id="95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568" w:author="瑋婷 徐" w:date="2025-01-03T16:20:00Z" w16du:dateUtc="2025-01-03T08:20:00Z">
              <w:r w:rsidRPr="00727E7E">
                <w:rPr>
                  <w:rFonts w:asciiTheme="majorEastAsia" w:eastAsia="標楷體" w:hAnsiTheme="majorEastAsia" w:cstheme="majorEastAsia"/>
                  <w:i/>
                  <w:iCs/>
                  <w:color w:val="000000"/>
                  <w:rPrChange w:id="9569" w:author="瑋婷 徐" w:date="2025-01-06T15:34:00Z" w16du:dateUtc="2025-01-06T07:34:00Z">
                    <w:rPr>
                      <w:rFonts w:cs="Calibri"/>
                      <w:i/>
                      <w:iCs/>
                      <w:color w:val="000000"/>
                      <w:sz w:val="22"/>
                    </w:rPr>
                  </w:rPrChange>
                </w:rPr>
                <w:t>Oriolus traillii</w:t>
              </w:r>
            </w:ins>
          </w:p>
        </w:tc>
        <w:tc>
          <w:tcPr>
            <w:tcW w:w="148" w:type="pct"/>
            <w:noWrap/>
            <w:hideMark/>
          </w:tcPr>
          <w:p w14:paraId="028F908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70" w:author="瑋婷 徐" w:date="2025-01-03T16:20:00Z" w16du:dateUtc="2025-01-03T08:20:00Z"/>
                <w:rFonts w:asciiTheme="majorEastAsia" w:eastAsia="標楷體" w:hAnsiTheme="majorEastAsia" w:cstheme="majorEastAsia"/>
                <w:i/>
                <w:iCs/>
                <w:color w:val="000000"/>
                <w:rPrChange w:id="9571" w:author="瑋婷 徐" w:date="2025-01-06T15:34:00Z" w16du:dateUtc="2025-01-06T07:34:00Z">
                  <w:rPr>
                    <w:ins w:id="9572" w:author="瑋婷 徐" w:date="2025-01-03T16:20:00Z" w16du:dateUtc="2025-01-03T08:20:00Z"/>
                    <w:rFonts w:cs="Calibri"/>
                    <w:i/>
                    <w:iCs/>
                    <w:color w:val="000000"/>
                    <w:sz w:val="22"/>
                  </w:rPr>
                </w:rPrChange>
              </w:rPr>
              <w:pPrChange w:id="95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8EFD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74" w:author="瑋婷 徐" w:date="2025-01-03T16:20:00Z" w16du:dateUtc="2025-01-03T08:20:00Z"/>
                <w:rFonts w:asciiTheme="majorEastAsia" w:eastAsia="標楷體" w:hAnsiTheme="majorEastAsia" w:cstheme="majorEastAsia"/>
                <w:rPrChange w:id="9575" w:author="瑋婷 徐" w:date="2025-01-06T15:34:00Z" w16du:dateUtc="2025-01-06T07:34:00Z">
                  <w:rPr>
                    <w:ins w:id="9576" w:author="瑋婷 徐" w:date="2025-01-03T16:20:00Z" w16du:dateUtc="2025-01-03T08:20:00Z"/>
                    <w:rFonts w:ascii="Times New Roman" w:eastAsia="Times New Roman" w:hAnsi="Times New Roman" w:cs="Times New Roman"/>
                    <w:sz w:val="20"/>
                    <w:szCs w:val="20"/>
                  </w:rPr>
                </w:rPrChange>
              </w:rPr>
              <w:pPrChange w:id="95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40733E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78" w:author="瑋婷 徐" w:date="2025-01-03T16:20:00Z" w16du:dateUtc="2025-01-03T08:20:00Z"/>
                <w:rFonts w:asciiTheme="majorEastAsia" w:eastAsia="標楷體" w:hAnsiTheme="majorEastAsia" w:cstheme="majorEastAsia"/>
                <w:rPrChange w:id="9579" w:author="瑋婷 徐" w:date="2025-01-06T15:34:00Z" w16du:dateUtc="2025-01-06T07:34:00Z">
                  <w:rPr>
                    <w:ins w:id="9580" w:author="瑋婷 徐" w:date="2025-01-03T16:20:00Z" w16du:dateUtc="2025-01-03T08:20:00Z"/>
                    <w:rFonts w:ascii="Times New Roman" w:eastAsia="Times New Roman" w:hAnsi="Times New Roman" w:cs="Times New Roman"/>
                    <w:sz w:val="20"/>
                    <w:szCs w:val="20"/>
                  </w:rPr>
                </w:rPrChange>
              </w:rPr>
              <w:pPrChange w:id="95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35DFE8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82" w:author="瑋婷 徐" w:date="2025-01-03T16:20:00Z" w16du:dateUtc="2025-01-03T08:20:00Z"/>
                <w:rFonts w:asciiTheme="majorEastAsia" w:eastAsia="標楷體" w:hAnsiTheme="majorEastAsia" w:cstheme="majorEastAsia"/>
                <w:color w:val="000000"/>
                <w:rPrChange w:id="9583" w:author="瑋婷 徐" w:date="2025-01-06T15:34:00Z" w16du:dateUtc="2025-01-06T07:34:00Z">
                  <w:rPr>
                    <w:ins w:id="9584" w:author="瑋婷 徐" w:date="2025-01-03T16:20:00Z" w16du:dateUtc="2025-01-03T08:20:00Z"/>
                    <w:rFonts w:cs="Calibri"/>
                    <w:color w:val="000000"/>
                    <w:sz w:val="22"/>
                  </w:rPr>
                </w:rPrChange>
              </w:rPr>
              <w:pPrChange w:id="95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586" w:author="瑋婷 徐" w:date="2025-01-03T16:20:00Z" w16du:dateUtc="2025-01-03T08:20:00Z">
              <w:r w:rsidRPr="00727E7E">
                <w:rPr>
                  <w:rFonts w:asciiTheme="majorEastAsia" w:eastAsia="標楷體" w:hAnsiTheme="majorEastAsia" w:cstheme="majorEastAsia"/>
                  <w:color w:val="000000"/>
                  <w:rPrChange w:id="9587" w:author="瑋婷 徐" w:date="2025-01-06T15:34:00Z" w16du:dateUtc="2025-01-06T07:34:00Z">
                    <w:rPr>
                      <w:rFonts w:cs="Calibri"/>
                      <w:color w:val="000000"/>
                      <w:sz w:val="22"/>
                    </w:rPr>
                  </w:rPrChange>
                </w:rPr>
                <w:t>*</w:t>
              </w:r>
            </w:ins>
          </w:p>
        </w:tc>
        <w:tc>
          <w:tcPr>
            <w:tcW w:w="148" w:type="pct"/>
            <w:noWrap/>
            <w:hideMark/>
          </w:tcPr>
          <w:p w14:paraId="47F9647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88" w:author="瑋婷 徐" w:date="2025-01-03T16:20:00Z" w16du:dateUtc="2025-01-03T08:20:00Z"/>
                <w:rFonts w:asciiTheme="majorEastAsia" w:eastAsia="標楷體" w:hAnsiTheme="majorEastAsia" w:cstheme="majorEastAsia"/>
                <w:color w:val="000000"/>
                <w:rPrChange w:id="9589" w:author="瑋婷 徐" w:date="2025-01-06T15:34:00Z" w16du:dateUtc="2025-01-06T07:34:00Z">
                  <w:rPr>
                    <w:ins w:id="9590" w:author="瑋婷 徐" w:date="2025-01-03T16:20:00Z" w16du:dateUtc="2025-01-03T08:20:00Z"/>
                    <w:rFonts w:cs="Calibri"/>
                    <w:color w:val="000000"/>
                    <w:sz w:val="22"/>
                  </w:rPr>
                </w:rPrChange>
              </w:rPr>
              <w:pPrChange w:id="95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458F2B2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92" w:author="瑋婷 徐" w:date="2025-01-03T16:20:00Z" w16du:dateUtc="2025-01-03T08:20:00Z"/>
                <w:rFonts w:asciiTheme="majorEastAsia" w:eastAsia="標楷體" w:hAnsiTheme="majorEastAsia" w:cstheme="majorEastAsia"/>
                <w:rPrChange w:id="9593" w:author="瑋婷 徐" w:date="2025-01-06T15:34:00Z" w16du:dateUtc="2025-01-06T07:34:00Z">
                  <w:rPr>
                    <w:ins w:id="9594" w:author="瑋婷 徐" w:date="2025-01-03T16:20:00Z" w16du:dateUtc="2025-01-03T08:20:00Z"/>
                    <w:rFonts w:ascii="Times New Roman" w:eastAsia="Times New Roman" w:hAnsi="Times New Roman" w:cs="Times New Roman"/>
                    <w:sz w:val="20"/>
                    <w:szCs w:val="20"/>
                  </w:rPr>
                </w:rPrChange>
              </w:rPr>
              <w:pPrChange w:id="95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AA0A23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596" w:author="瑋婷 徐" w:date="2025-01-03T16:33:00Z" w16du:dateUtc="2025-01-03T08:33:00Z"/>
                <w:rFonts w:asciiTheme="majorEastAsia" w:eastAsia="標楷體" w:hAnsiTheme="majorEastAsia" w:cstheme="majorEastAsia"/>
              </w:rPr>
            </w:pPr>
          </w:p>
        </w:tc>
        <w:tc>
          <w:tcPr>
            <w:tcW w:w="148" w:type="pct"/>
            <w:noWrap/>
            <w:hideMark/>
          </w:tcPr>
          <w:p w14:paraId="20764FEE" w14:textId="3F1E5B48"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97" w:author="瑋婷 徐" w:date="2025-01-03T16:20:00Z" w16du:dateUtc="2025-01-03T08:20:00Z"/>
                <w:rFonts w:asciiTheme="majorEastAsia" w:eastAsia="標楷體" w:hAnsiTheme="majorEastAsia" w:cstheme="majorEastAsia"/>
                <w:rPrChange w:id="9598" w:author="瑋婷 徐" w:date="2025-01-06T15:34:00Z" w16du:dateUtc="2025-01-06T07:34:00Z">
                  <w:rPr>
                    <w:ins w:id="9599" w:author="瑋婷 徐" w:date="2025-01-03T16:20:00Z" w16du:dateUtc="2025-01-03T08:20:00Z"/>
                    <w:rFonts w:ascii="Times New Roman" w:eastAsia="Times New Roman" w:hAnsi="Times New Roman" w:cs="Times New Roman"/>
                    <w:sz w:val="20"/>
                    <w:szCs w:val="20"/>
                  </w:rPr>
                </w:rPrChange>
              </w:rPr>
              <w:pPrChange w:id="96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5E5271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01" w:author="瑋婷 徐" w:date="2025-01-03T16:20:00Z" w16du:dateUtc="2025-01-03T08:20:00Z"/>
                <w:rFonts w:asciiTheme="majorEastAsia" w:eastAsia="標楷體" w:hAnsiTheme="majorEastAsia" w:cstheme="majorEastAsia"/>
                <w:rPrChange w:id="9602" w:author="瑋婷 徐" w:date="2025-01-06T15:34:00Z" w16du:dateUtc="2025-01-06T07:34:00Z">
                  <w:rPr>
                    <w:ins w:id="9603" w:author="瑋婷 徐" w:date="2025-01-03T16:20:00Z" w16du:dateUtc="2025-01-03T08:20:00Z"/>
                    <w:rFonts w:ascii="Times New Roman" w:eastAsia="Times New Roman" w:hAnsi="Times New Roman" w:cs="Times New Roman"/>
                    <w:sz w:val="20"/>
                    <w:szCs w:val="20"/>
                  </w:rPr>
                </w:rPrChange>
              </w:rPr>
              <w:pPrChange w:id="96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31A729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05" w:author="瑋婷 徐" w:date="2025-01-03T16:20:00Z" w16du:dateUtc="2025-01-03T08:20:00Z"/>
                <w:rFonts w:asciiTheme="majorEastAsia" w:eastAsia="標楷體" w:hAnsiTheme="majorEastAsia" w:cstheme="majorEastAsia"/>
                <w:rPrChange w:id="9606" w:author="瑋婷 徐" w:date="2025-01-06T15:34:00Z" w16du:dateUtc="2025-01-06T07:34:00Z">
                  <w:rPr>
                    <w:ins w:id="9607" w:author="瑋婷 徐" w:date="2025-01-03T16:20:00Z" w16du:dateUtc="2025-01-03T08:20:00Z"/>
                    <w:rFonts w:ascii="Times New Roman" w:eastAsia="Times New Roman" w:hAnsi="Times New Roman" w:cs="Times New Roman"/>
                    <w:sz w:val="20"/>
                    <w:szCs w:val="20"/>
                  </w:rPr>
                </w:rPrChange>
              </w:rPr>
              <w:pPrChange w:id="96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A791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09" w:author="瑋婷 徐" w:date="2025-01-03T16:20:00Z" w16du:dateUtc="2025-01-03T08:20:00Z"/>
                <w:rFonts w:asciiTheme="majorEastAsia" w:eastAsia="標楷體" w:hAnsiTheme="majorEastAsia" w:cstheme="majorEastAsia"/>
                <w:rPrChange w:id="9610" w:author="瑋婷 徐" w:date="2025-01-06T15:34:00Z" w16du:dateUtc="2025-01-06T07:34:00Z">
                  <w:rPr>
                    <w:ins w:id="9611" w:author="瑋婷 徐" w:date="2025-01-03T16:20:00Z" w16du:dateUtc="2025-01-03T08:20:00Z"/>
                    <w:rFonts w:ascii="Times New Roman" w:eastAsia="Times New Roman" w:hAnsi="Times New Roman" w:cs="Times New Roman"/>
                    <w:sz w:val="20"/>
                    <w:szCs w:val="20"/>
                  </w:rPr>
                </w:rPrChange>
              </w:rPr>
              <w:pPrChange w:id="96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2F540F56"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613" w:author="瑋婷 徐" w:date="2025-01-03T16:33:00Z" w16du:dateUtc="2025-01-03T08:33:00Z"/>
                <w:rFonts w:asciiTheme="majorEastAsia" w:eastAsia="標楷體" w:hAnsiTheme="majorEastAsia" w:cstheme="majorEastAsia"/>
                <w:color w:val="000000"/>
              </w:rPr>
            </w:pPr>
          </w:p>
        </w:tc>
        <w:tc>
          <w:tcPr>
            <w:tcW w:w="148" w:type="pct"/>
            <w:noWrap/>
            <w:hideMark/>
          </w:tcPr>
          <w:p w14:paraId="1EF48C20" w14:textId="46D6890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14" w:author="瑋婷 徐" w:date="2025-01-03T16:20:00Z" w16du:dateUtc="2025-01-03T08:20:00Z"/>
                <w:rFonts w:asciiTheme="majorEastAsia" w:eastAsia="標楷體" w:hAnsiTheme="majorEastAsia" w:cstheme="majorEastAsia"/>
                <w:color w:val="000000"/>
                <w:rPrChange w:id="9615" w:author="瑋婷 徐" w:date="2025-01-06T15:34:00Z" w16du:dateUtc="2025-01-06T07:34:00Z">
                  <w:rPr>
                    <w:ins w:id="9616" w:author="瑋婷 徐" w:date="2025-01-03T16:20:00Z" w16du:dateUtc="2025-01-03T08:20:00Z"/>
                    <w:rFonts w:cs="Calibri"/>
                    <w:color w:val="000000"/>
                    <w:sz w:val="22"/>
                  </w:rPr>
                </w:rPrChange>
              </w:rPr>
              <w:pPrChange w:id="96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618" w:author="瑋婷 徐" w:date="2025-01-03T16:20:00Z" w16du:dateUtc="2025-01-03T08:20:00Z">
              <w:r w:rsidRPr="00727E7E">
                <w:rPr>
                  <w:rFonts w:asciiTheme="majorEastAsia" w:eastAsia="標楷體" w:hAnsiTheme="majorEastAsia" w:cstheme="majorEastAsia"/>
                  <w:color w:val="000000"/>
                  <w:rPrChange w:id="9619" w:author="瑋婷 徐" w:date="2025-01-06T15:34:00Z" w16du:dateUtc="2025-01-06T07:34:00Z">
                    <w:rPr>
                      <w:rFonts w:cs="Calibri"/>
                      <w:color w:val="000000"/>
                      <w:sz w:val="22"/>
                    </w:rPr>
                  </w:rPrChange>
                </w:rPr>
                <w:t>*</w:t>
              </w:r>
            </w:ins>
          </w:p>
        </w:tc>
        <w:tc>
          <w:tcPr>
            <w:tcW w:w="148" w:type="pct"/>
            <w:noWrap/>
            <w:hideMark/>
          </w:tcPr>
          <w:p w14:paraId="26B06B8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20" w:author="瑋婷 徐" w:date="2025-01-03T16:20:00Z" w16du:dateUtc="2025-01-03T08:20:00Z"/>
                <w:rFonts w:asciiTheme="majorEastAsia" w:eastAsia="標楷體" w:hAnsiTheme="majorEastAsia" w:cstheme="majorEastAsia"/>
                <w:color w:val="000000"/>
                <w:rPrChange w:id="9621" w:author="瑋婷 徐" w:date="2025-01-06T15:34:00Z" w16du:dateUtc="2025-01-06T07:34:00Z">
                  <w:rPr>
                    <w:ins w:id="9622" w:author="瑋婷 徐" w:date="2025-01-03T16:20:00Z" w16du:dateUtc="2025-01-03T08:20:00Z"/>
                    <w:rFonts w:cs="Calibri"/>
                    <w:color w:val="000000"/>
                    <w:sz w:val="22"/>
                  </w:rPr>
                </w:rPrChange>
              </w:rPr>
              <w:pPrChange w:id="96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91949C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24" w:author="瑋婷 徐" w:date="2025-01-03T16:20:00Z" w16du:dateUtc="2025-01-03T08:20:00Z"/>
                <w:rFonts w:asciiTheme="majorEastAsia" w:eastAsia="標楷體" w:hAnsiTheme="majorEastAsia" w:cstheme="majorEastAsia"/>
                <w:rPrChange w:id="9625" w:author="瑋婷 徐" w:date="2025-01-06T15:34:00Z" w16du:dateUtc="2025-01-06T07:34:00Z">
                  <w:rPr>
                    <w:ins w:id="9626" w:author="瑋婷 徐" w:date="2025-01-03T16:20:00Z" w16du:dateUtc="2025-01-03T08:20:00Z"/>
                    <w:rFonts w:ascii="Times New Roman" w:eastAsia="Times New Roman" w:hAnsi="Times New Roman" w:cs="Times New Roman"/>
                    <w:sz w:val="20"/>
                    <w:szCs w:val="20"/>
                  </w:rPr>
                </w:rPrChange>
              </w:rPr>
              <w:pPrChange w:id="96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A30DC5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28" w:author="瑋婷 徐" w:date="2025-01-03T16:20:00Z" w16du:dateUtc="2025-01-03T08:20:00Z"/>
                <w:rFonts w:asciiTheme="majorEastAsia" w:eastAsia="標楷體" w:hAnsiTheme="majorEastAsia" w:cstheme="majorEastAsia"/>
                <w:rPrChange w:id="9629" w:author="瑋婷 徐" w:date="2025-01-06T15:34:00Z" w16du:dateUtc="2025-01-06T07:34:00Z">
                  <w:rPr>
                    <w:ins w:id="9630" w:author="瑋婷 徐" w:date="2025-01-03T16:20:00Z" w16du:dateUtc="2025-01-03T08:20:00Z"/>
                    <w:rFonts w:ascii="Times New Roman" w:eastAsia="Times New Roman" w:hAnsi="Times New Roman" w:cs="Times New Roman"/>
                    <w:sz w:val="20"/>
                    <w:szCs w:val="20"/>
                  </w:rPr>
                </w:rPrChange>
              </w:rPr>
              <w:pPrChange w:id="96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F81EF8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32" w:author="瑋婷 徐" w:date="2025-01-03T16:20:00Z" w16du:dateUtc="2025-01-03T08:20:00Z"/>
                <w:rFonts w:asciiTheme="majorEastAsia" w:eastAsia="標楷體" w:hAnsiTheme="majorEastAsia" w:cstheme="majorEastAsia"/>
                <w:rPrChange w:id="9633" w:author="瑋婷 徐" w:date="2025-01-06T15:34:00Z" w16du:dateUtc="2025-01-06T07:34:00Z">
                  <w:rPr>
                    <w:ins w:id="9634" w:author="瑋婷 徐" w:date="2025-01-03T16:20:00Z" w16du:dateUtc="2025-01-03T08:20:00Z"/>
                    <w:rFonts w:ascii="Times New Roman" w:eastAsia="Times New Roman" w:hAnsi="Times New Roman" w:cs="Times New Roman"/>
                    <w:sz w:val="20"/>
                    <w:szCs w:val="20"/>
                  </w:rPr>
                </w:rPrChange>
              </w:rPr>
              <w:pPrChange w:id="96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6CE62B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36" w:author="瑋婷 徐" w:date="2025-01-03T16:20:00Z" w16du:dateUtc="2025-01-03T08:20:00Z"/>
                <w:rFonts w:asciiTheme="majorEastAsia" w:eastAsia="標楷體" w:hAnsiTheme="majorEastAsia" w:cstheme="majorEastAsia"/>
                <w:rPrChange w:id="9637" w:author="瑋婷 徐" w:date="2025-01-06T15:34:00Z" w16du:dateUtc="2025-01-06T07:34:00Z">
                  <w:rPr>
                    <w:ins w:id="9638" w:author="瑋婷 徐" w:date="2025-01-03T16:20:00Z" w16du:dateUtc="2025-01-03T08:20:00Z"/>
                    <w:rFonts w:ascii="Times New Roman" w:eastAsia="Times New Roman" w:hAnsi="Times New Roman" w:cs="Times New Roman"/>
                    <w:sz w:val="20"/>
                    <w:szCs w:val="20"/>
                  </w:rPr>
                </w:rPrChange>
              </w:rPr>
              <w:pPrChange w:id="96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6AEA0B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40" w:author="瑋婷 徐" w:date="2025-01-03T16:20:00Z" w16du:dateUtc="2025-01-03T08:20:00Z"/>
                <w:rFonts w:asciiTheme="majorEastAsia" w:eastAsia="標楷體" w:hAnsiTheme="majorEastAsia" w:cstheme="majorEastAsia"/>
                <w:rPrChange w:id="9641" w:author="瑋婷 徐" w:date="2025-01-06T15:34:00Z" w16du:dateUtc="2025-01-06T07:34:00Z">
                  <w:rPr>
                    <w:ins w:id="9642" w:author="瑋婷 徐" w:date="2025-01-03T16:20:00Z" w16du:dateUtc="2025-01-03T08:20:00Z"/>
                    <w:rFonts w:ascii="Times New Roman" w:eastAsia="Times New Roman" w:hAnsi="Times New Roman" w:cs="Times New Roman"/>
                    <w:sz w:val="20"/>
                    <w:szCs w:val="20"/>
                  </w:rPr>
                </w:rPrChange>
              </w:rPr>
              <w:pPrChange w:id="96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14592F5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44" w:author="瑋婷 徐" w:date="2025-01-03T16:20:00Z" w16du:dateUtc="2025-01-03T08:20:00Z"/>
                <w:rFonts w:asciiTheme="majorEastAsia" w:eastAsia="標楷體" w:hAnsiTheme="majorEastAsia" w:cstheme="majorEastAsia"/>
                <w:rPrChange w:id="9645" w:author="瑋婷 徐" w:date="2025-01-06T15:34:00Z" w16du:dateUtc="2025-01-06T07:34:00Z">
                  <w:rPr>
                    <w:ins w:id="9646" w:author="瑋婷 徐" w:date="2025-01-03T16:20:00Z" w16du:dateUtc="2025-01-03T08:20:00Z"/>
                    <w:rFonts w:ascii="Times New Roman" w:eastAsia="Times New Roman" w:hAnsi="Times New Roman" w:cs="Times New Roman"/>
                    <w:sz w:val="20"/>
                    <w:szCs w:val="20"/>
                  </w:rPr>
                </w:rPrChange>
              </w:rPr>
              <w:pPrChange w:id="96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6C1A5309" w14:textId="77777777" w:rsidTr="003C19C7">
        <w:trPr>
          <w:trHeight w:val="300"/>
          <w:ins w:id="9648"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FED35E8" w14:textId="77777777" w:rsidR="00DA433E" w:rsidRPr="00727E7E" w:rsidRDefault="00DA433E">
            <w:pPr>
              <w:spacing w:line="360" w:lineRule="auto"/>
              <w:jc w:val="both"/>
              <w:rPr>
                <w:ins w:id="9649" w:author="瑋婷 徐" w:date="2025-01-03T16:20:00Z" w16du:dateUtc="2025-01-03T08:20:00Z"/>
                <w:rFonts w:asciiTheme="majorEastAsia" w:eastAsia="標楷體" w:hAnsiTheme="majorEastAsia" w:cstheme="majorEastAsia"/>
                <w:b w:val="0"/>
                <w:bCs w:val="0"/>
                <w:color w:val="000000"/>
                <w:rPrChange w:id="9650" w:author="瑋婷 徐" w:date="2025-01-06T15:34:00Z" w16du:dateUtc="2025-01-06T07:34:00Z">
                  <w:rPr>
                    <w:ins w:id="9651" w:author="瑋婷 徐" w:date="2025-01-03T16:20:00Z" w16du:dateUtc="2025-01-03T08:20:00Z"/>
                    <w:rFonts w:cs="Calibri"/>
                    <w:color w:val="000000"/>
                    <w:sz w:val="22"/>
                  </w:rPr>
                </w:rPrChange>
              </w:rPr>
              <w:pPrChange w:id="9652" w:author="瑋婷 徐" w:date="2025-01-03T16:21:00Z" w16du:dateUtc="2025-01-03T08:21:00Z">
                <w:pPr/>
              </w:pPrChange>
            </w:pPr>
            <w:ins w:id="9653" w:author="瑋婷 徐" w:date="2025-01-03T16:20:00Z" w16du:dateUtc="2025-01-03T08:20:00Z">
              <w:r w:rsidRPr="00727E7E">
                <w:rPr>
                  <w:rFonts w:asciiTheme="majorEastAsia" w:eastAsia="標楷體" w:hAnsiTheme="majorEastAsia" w:cstheme="majorEastAsia"/>
                  <w:b w:val="0"/>
                  <w:bCs w:val="0"/>
                  <w:color w:val="000000"/>
                  <w:rPrChange w:id="9654" w:author="瑋婷 徐" w:date="2025-01-06T15:34:00Z" w16du:dateUtc="2025-01-06T07:34:00Z">
                    <w:rPr>
                      <w:rFonts w:cs="Calibri"/>
                      <w:color w:val="000000"/>
                      <w:sz w:val="22"/>
                    </w:rPr>
                  </w:rPrChange>
                </w:rPr>
                <w:t>大卷尾</w:t>
              </w:r>
              <w:r w:rsidRPr="00727E7E">
                <w:rPr>
                  <w:rFonts w:asciiTheme="majorEastAsia" w:eastAsia="標楷體" w:hAnsiTheme="majorEastAsia" w:cstheme="majorEastAsia"/>
                  <w:b w:val="0"/>
                  <w:bCs w:val="0"/>
                  <w:color w:val="000000"/>
                  <w:rPrChange w:id="9655"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9656"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9657" w:author="瑋婷 徐" w:date="2025-01-06T15:34:00Z" w16du:dateUtc="2025-01-06T07:34:00Z">
                    <w:rPr>
                      <w:rFonts w:cs="Calibri"/>
                      <w:color w:val="000000"/>
                      <w:sz w:val="22"/>
                    </w:rPr>
                  </w:rPrChange>
                </w:rPr>
                <w:t xml:space="preserve"> </w:t>
              </w:r>
            </w:ins>
          </w:p>
        </w:tc>
        <w:tc>
          <w:tcPr>
            <w:tcW w:w="1284" w:type="pct"/>
            <w:hideMark/>
          </w:tcPr>
          <w:p w14:paraId="0A39DB3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58" w:author="瑋婷 徐" w:date="2025-01-03T16:20:00Z" w16du:dateUtc="2025-01-03T08:20:00Z"/>
                <w:rFonts w:asciiTheme="majorEastAsia" w:eastAsia="標楷體" w:hAnsiTheme="majorEastAsia" w:cstheme="majorEastAsia"/>
                <w:i/>
                <w:iCs/>
                <w:color w:val="000000"/>
                <w:rPrChange w:id="9659" w:author="瑋婷 徐" w:date="2025-01-06T15:34:00Z" w16du:dateUtc="2025-01-06T07:34:00Z">
                  <w:rPr>
                    <w:ins w:id="9660" w:author="瑋婷 徐" w:date="2025-01-03T16:20:00Z" w16du:dateUtc="2025-01-03T08:20:00Z"/>
                    <w:rFonts w:cs="Calibri"/>
                    <w:i/>
                    <w:iCs/>
                    <w:color w:val="000000"/>
                    <w:sz w:val="22"/>
                  </w:rPr>
                </w:rPrChange>
              </w:rPr>
              <w:pPrChange w:id="96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662" w:author="瑋婷 徐" w:date="2025-01-03T16:20:00Z" w16du:dateUtc="2025-01-03T08:20:00Z">
              <w:r w:rsidRPr="00727E7E">
                <w:rPr>
                  <w:rFonts w:asciiTheme="majorEastAsia" w:eastAsia="標楷體" w:hAnsiTheme="majorEastAsia" w:cstheme="majorEastAsia"/>
                  <w:i/>
                  <w:iCs/>
                  <w:color w:val="000000"/>
                  <w:rPrChange w:id="9663" w:author="瑋婷 徐" w:date="2025-01-06T15:34:00Z" w16du:dateUtc="2025-01-06T07:34:00Z">
                    <w:rPr>
                      <w:rFonts w:cs="Calibri"/>
                      <w:i/>
                      <w:iCs/>
                      <w:color w:val="000000"/>
                      <w:sz w:val="22"/>
                    </w:rPr>
                  </w:rPrChange>
                </w:rPr>
                <w:t>Dicrurus macrocercus</w:t>
              </w:r>
            </w:ins>
          </w:p>
        </w:tc>
        <w:tc>
          <w:tcPr>
            <w:tcW w:w="148" w:type="pct"/>
            <w:noWrap/>
            <w:hideMark/>
          </w:tcPr>
          <w:p w14:paraId="689C00A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64" w:author="瑋婷 徐" w:date="2025-01-03T16:20:00Z" w16du:dateUtc="2025-01-03T08:20:00Z"/>
                <w:rFonts w:asciiTheme="majorEastAsia" w:eastAsia="標楷體" w:hAnsiTheme="majorEastAsia" w:cstheme="majorEastAsia"/>
                <w:color w:val="000000"/>
                <w:rPrChange w:id="9665" w:author="瑋婷 徐" w:date="2025-01-06T15:34:00Z" w16du:dateUtc="2025-01-06T07:34:00Z">
                  <w:rPr>
                    <w:ins w:id="9666" w:author="瑋婷 徐" w:date="2025-01-03T16:20:00Z" w16du:dateUtc="2025-01-03T08:20:00Z"/>
                    <w:rFonts w:cs="Calibri"/>
                    <w:color w:val="000000"/>
                    <w:sz w:val="22"/>
                  </w:rPr>
                </w:rPrChange>
              </w:rPr>
              <w:pPrChange w:id="96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668" w:author="瑋婷 徐" w:date="2025-01-03T16:20:00Z" w16du:dateUtc="2025-01-03T08:20:00Z">
              <w:r w:rsidRPr="00727E7E">
                <w:rPr>
                  <w:rFonts w:asciiTheme="majorEastAsia" w:eastAsia="標楷體" w:hAnsiTheme="majorEastAsia" w:cstheme="majorEastAsia"/>
                  <w:color w:val="000000"/>
                  <w:rPrChange w:id="9669" w:author="瑋婷 徐" w:date="2025-01-06T15:34:00Z" w16du:dateUtc="2025-01-06T07:34:00Z">
                    <w:rPr>
                      <w:rFonts w:cs="Calibri"/>
                      <w:color w:val="000000"/>
                      <w:sz w:val="22"/>
                    </w:rPr>
                  </w:rPrChange>
                </w:rPr>
                <w:t>*</w:t>
              </w:r>
            </w:ins>
          </w:p>
        </w:tc>
        <w:tc>
          <w:tcPr>
            <w:tcW w:w="148" w:type="pct"/>
            <w:noWrap/>
            <w:hideMark/>
          </w:tcPr>
          <w:p w14:paraId="43D21CE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70" w:author="瑋婷 徐" w:date="2025-01-03T16:20:00Z" w16du:dateUtc="2025-01-03T08:20:00Z"/>
                <w:rFonts w:asciiTheme="majorEastAsia" w:eastAsia="標楷體" w:hAnsiTheme="majorEastAsia" w:cstheme="majorEastAsia"/>
                <w:color w:val="000000"/>
                <w:rPrChange w:id="9671" w:author="瑋婷 徐" w:date="2025-01-06T15:34:00Z" w16du:dateUtc="2025-01-06T07:34:00Z">
                  <w:rPr>
                    <w:ins w:id="9672" w:author="瑋婷 徐" w:date="2025-01-03T16:20:00Z" w16du:dateUtc="2025-01-03T08:20:00Z"/>
                    <w:rFonts w:cs="Calibri"/>
                    <w:color w:val="000000"/>
                    <w:sz w:val="22"/>
                  </w:rPr>
                </w:rPrChange>
              </w:rPr>
              <w:pPrChange w:id="96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674" w:author="瑋婷 徐" w:date="2025-01-03T16:20:00Z" w16du:dateUtc="2025-01-03T08:20:00Z">
              <w:r w:rsidRPr="00727E7E">
                <w:rPr>
                  <w:rFonts w:asciiTheme="majorEastAsia" w:eastAsia="標楷體" w:hAnsiTheme="majorEastAsia" w:cstheme="majorEastAsia"/>
                  <w:color w:val="000000"/>
                  <w:rPrChange w:id="9675" w:author="瑋婷 徐" w:date="2025-01-06T15:34:00Z" w16du:dateUtc="2025-01-06T07:34:00Z">
                    <w:rPr>
                      <w:rFonts w:cs="Calibri"/>
                      <w:color w:val="000000"/>
                      <w:sz w:val="22"/>
                    </w:rPr>
                  </w:rPrChange>
                </w:rPr>
                <w:t>*</w:t>
              </w:r>
            </w:ins>
          </w:p>
        </w:tc>
        <w:tc>
          <w:tcPr>
            <w:tcW w:w="148" w:type="pct"/>
            <w:noWrap/>
            <w:hideMark/>
          </w:tcPr>
          <w:p w14:paraId="6EAB84A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76" w:author="瑋婷 徐" w:date="2025-01-03T16:20:00Z" w16du:dateUtc="2025-01-03T08:20:00Z"/>
                <w:rFonts w:asciiTheme="majorEastAsia" w:eastAsia="標楷體" w:hAnsiTheme="majorEastAsia" w:cstheme="majorEastAsia"/>
                <w:color w:val="000000"/>
                <w:rPrChange w:id="9677" w:author="瑋婷 徐" w:date="2025-01-06T15:34:00Z" w16du:dateUtc="2025-01-06T07:34:00Z">
                  <w:rPr>
                    <w:ins w:id="9678" w:author="瑋婷 徐" w:date="2025-01-03T16:20:00Z" w16du:dateUtc="2025-01-03T08:20:00Z"/>
                    <w:rFonts w:cs="Calibri"/>
                    <w:color w:val="000000"/>
                    <w:sz w:val="22"/>
                  </w:rPr>
                </w:rPrChange>
              </w:rPr>
              <w:pPrChange w:id="96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50D30D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80" w:author="瑋婷 徐" w:date="2025-01-03T16:20:00Z" w16du:dateUtc="2025-01-03T08:20:00Z"/>
                <w:rFonts w:asciiTheme="majorEastAsia" w:eastAsia="標楷體" w:hAnsiTheme="majorEastAsia" w:cstheme="majorEastAsia"/>
                <w:rPrChange w:id="9681" w:author="瑋婷 徐" w:date="2025-01-06T15:34:00Z" w16du:dateUtc="2025-01-06T07:34:00Z">
                  <w:rPr>
                    <w:ins w:id="9682" w:author="瑋婷 徐" w:date="2025-01-03T16:20:00Z" w16du:dateUtc="2025-01-03T08:20:00Z"/>
                    <w:rFonts w:ascii="Times New Roman" w:eastAsia="Times New Roman" w:hAnsi="Times New Roman" w:cs="Times New Roman"/>
                    <w:sz w:val="20"/>
                    <w:szCs w:val="20"/>
                  </w:rPr>
                </w:rPrChange>
              </w:rPr>
              <w:pPrChange w:id="96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16B1A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84" w:author="瑋婷 徐" w:date="2025-01-03T16:20:00Z" w16du:dateUtc="2025-01-03T08:20:00Z"/>
                <w:rFonts w:asciiTheme="majorEastAsia" w:eastAsia="標楷體" w:hAnsiTheme="majorEastAsia" w:cstheme="majorEastAsia"/>
                <w:rPrChange w:id="9685" w:author="瑋婷 徐" w:date="2025-01-06T15:34:00Z" w16du:dateUtc="2025-01-06T07:34:00Z">
                  <w:rPr>
                    <w:ins w:id="9686" w:author="瑋婷 徐" w:date="2025-01-03T16:20:00Z" w16du:dateUtc="2025-01-03T08:20:00Z"/>
                    <w:rFonts w:ascii="Times New Roman" w:eastAsia="Times New Roman" w:hAnsi="Times New Roman" w:cs="Times New Roman"/>
                    <w:sz w:val="20"/>
                    <w:szCs w:val="20"/>
                  </w:rPr>
                </w:rPrChange>
              </w:rPr>
              <w:pPrChange w:id="96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4FA9DA1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88" w:author="瑋婷 徐" w:date="2025-01-03T16:20:00Z" w16du:dateUtc="2025-01-03T08:20:00Z"/>
                <w:rFonts w:asciiTheme="majorEastAsia" w:eastAsia="標楷體" w:hAnsiTheme="majorEastAsia" w:cstheme="majorEastAsia"/>
                <w:rPrChange w:id="9689" w:author="瑋婷 徐" w:date="2025-01-06T15:34:00Z" w16du:dateUtc="2025-01-06T07:34:00Z">
                  <w:rPr>
                    <w:ins w:id="9690" w:author="瑋婷 徐" w:date="2025-01-03T16:20:00Z" w16du:dateUtc="2025-01-03T08:20:00Z"/>
                    <w:rFonts w:ascii="Times New Roman" w:eastAsia="Times New Roman" w:hAnsi="Times New Roman" w:cs="Times New Roman"/>
                    <w:sz w:val="20"/>
                    <w:szCs w:val="20"/>
                  </w:rPr>
                </w:rPrChange>
              </w:rPr>
              <w:pPrChange w:id="96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5BCBB29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692" w:author="瑋婷 徐" w:date="2025-01-03T16:33:00Z" w16du:dateUtc="2025-01-03T08:33:00Z"/>
                <w:rFonts w:asciiTheme="majorEastAsia" w:eastAsia="標楷體" w:hAnsiTheme="majorEastAsia" w:cstheme="majorEastAsia"/>
              </w:rPr>
            </w:pPr>
          </w:p>
        </w:tc>
        <w:tc>
          <w:tcPr>
            <w:tcW w:w="148" w:type="pct"/>
            <w:noWrap/>
            <w:hideMark/>
          </w:tcPr>
          <w:p w14:paraId="422155D7" w14:textId="4F7BCF4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93" w:author="瑋婷 徐" w:date="2025-01-03T16:20:00Z" w16du:dateUtc="2025-01-03T08:20:00Z"/>
                <w:rFonts w:asciiTheme="majorEastAsia" w:eastAsia="標楷體" w:hAnsiTheme="majorEastAsia" w:cstheme="majorEastAsia"/>
                <w:rPrChange w:id="9694" w:author="瑋婷 徐" w:date="2025-01-06T15:34:00Z" w16du:dateUtc="2025-01-06T07:34:00Z">
                  <w:rPr>
                    <w:ins w:id="9695" w:author="瑋婷 徐" w:date="2025-01-03T16:20:00Z" w16du:dateUtc="2025-01-03T08:20:00Z"/>
                    <w:rFonts w:ascii="Times New Roman" w:eastAsia="Times New Roman" w:hAnsi="Times New Roman" w:cs="Times New Roman"/>
                    <w:sz w:val="20"/>
                    <w:szCs w:val="20"/>
                  </w:rPr>
                </w:rPrChange>
              </w:rPr>
              <w:pPrChange w:id="96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3E6E1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97" w:author="瑋婷 徐" w:date="2025-01-03T16:20:00Z" w16du:dateUtc="2025-01-03T08:20:00Z"/>
                <w:rFonts w:asciiTheme="majorEastAsia" w:eastAsia="標楷體" w:hAnsiTheme="majorEastAsia" w:cstheme="majorEastAsia"/>
                <w:rPrChange w:id="9698" w:author="瑋婷 徐" w:date="2025-01-06T15:34:00Z" w16du:dateUtc="2025-01-06T07:34:00Z">
                  <w:rPr>
                    <w:ins w:id="9699" w:author="瑋婷 徐" w:date="2025-01-03T16:20:00Z" w16du:dateUtc="2025-01-03T08:20:00Z"/>
                    <w:rFonts w:ascii="Times New Roman" w:eastAsia="Times New Roman" w:hAnsi="Times New Roman" w:cs="Times New Roman"/>
                    <w:sz w:val="20"/>
                    <w:szCs w:val="20"/>
                  </w:rPr>
                </w:rPrChange>
              </w:rPr>
              <w:pPrChange w:id="97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B6AFD7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01" w:author="瑋婷 徐" w:date="2025-01-03T16:20:00Z" w16du:dateUtc="2025-01-03T08:20:00Z"/>
                <w:rFonts w:asciiTheme="majorEastAsia" w:eastAsia="標楷體" w:hAnsiTheme="majorEastAsia" w:cstheme="majorEastAsia"/>
                <w:rPrChange w:id="9702" w:author="瑋婷 徐" w:date="2025-01-06T15:34:00Z" w16du:dateUtc="2025-01-06T07:34:00Z">
                  <w:rPr>
                    <w:ins w:id="9703" w:author="瑋婷 徐" w:date="2025-01-03T16:20:00Z" w16du:dateUtc="2025-01-03T08:20:00Z"/>
                    <w:rFonts w:ascii="Times New Roman" w:eastAsia="Times New Roman" w:hAnsi="Times New Roman" w:cs="Times New Roman"/>
                    <w:sz w:val="20"/>
                    <w:szCs w:val="20"/>
                  </w:rPr>
                </w:rPrChange>
              </w:rPr>
              <w:pPrChange w:id="97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28A6A2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05" w:author="瑋婷 徐" w:date="2025-01-03T16:20:00Z" w16du:dateUtc="2025-01-03T08:20:00Z"/>
                <w:rFonts w:asciiTheme="majorEastAsia" w:eastAsia="標楷體" w:hAnsiTheme="majorEastAsia" w:cstheme="majorEastAsia"/>
                <w:rPrChange w:id="9706" w:author="瑋婷 徐" w:date="2025-01-06T15:34:00Z" w16du:dateUtc="2025-01-06T07:34:00Z">
                  <w:rPr>
                    <w:ins w:id="9707" w:author="瑋婷 徐" w:date="2025-01-03T16:20:00Z" w16du:dateUtc="2025-01-03T08:20:00Z"/>
                    <w:rFonts w:ascii="Times New Roman" w:eastAsia="Times New Roman" w:hAnsi="Times New Roman" w:cs="Times New Roman"/>
                    <w:sz w:val="20"/>
                    <w:szCs w:val="20"/>
                  </w:rPr>
                </w:rPrChange>
              </w:rPr>
              <w:pPrChange w:id="97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2F1740F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709" w:author="瑋婷 徐" w:date="2025-01-03T16:33:00Z" w16du:dateUtc="2025-01-03T08:33:00Z"/>
                <w:rFonts w:asciiTheme="majorEastAsia" w:eastAsia="標楷體" w:hAnsiTheme="majorEastAsia" w:cstheme="majorEastAsia"/>
              </w:rPr>
            </w:pPr>
          </w:p>
        </w:tc>
        <w:tc>
          <w:tcPr>
            <w:tcW w:w="148" w:type="pct"/>
            <w:noWrap/>
            <w:hideMark/>
          </w:tcPr>
          <w:p w14:paraId="4316AB7D" w14:textId="46DD33C1"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10" w:author="瑋婷 徐" w:date="2025-01-03T16:20:00Z" w16du:dateUtc="2025-01-03T08:20:00Z"/>
                <w:rFonts w:asciiTheme="majorEastAsia" w:eastAsia="標楷體" w:hAnsiTheme="majorEastAsia" w:cstheme="majorEastAsia"/>
                <w:rPrChange w:id="9711" w:author="瑋婷 徐" w:date="2025-01-06T15:34:00Z" w16du:dateUtc="2025-01-06T07:34:00Z">
                  <w:rPr>
                    <w:ins w:id="9712" w:author="瑋婷 徐" w:date="2025-01-03T16:20:00Z" w16du:dateUtc="2025-01-03T08:20:00Z"/>
                    <w:rFonts w:ascii="Times New Roman" w:eastAsia="Times New Roman" w:hAnsi="Times New Roman" w:cs="Times New Roman"/>
                    <w:sz w:val="20"/>
                    <w:szCs w:val="20"/>
                  </w:rPr>
                </w:rPrChange>
              </w:rPr>
              <w:pPrChange w:id="97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7BDAE1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14" w:author="瑋婷 徐" w:date="2025-01-03T16:20:00Z" w16du:dateUtc="2025-01-03T08:20:00Z"/>
                <w:rFonts w:asciiTheme="majorEastAsia" w:eastAsia="標楷體" w:hAnsiTheme="majorEastAsia" w:cstheme="majorEastAsia"/>
                <w:rPrChange w:id="9715" w:author="瑋婷 徐" w:date="2025-01-06T15:34:00Z" w16du:dateUtc="2025-01-06T07:34:00Z">
                  <w:rPr>
                    <w:ins w:id="9716" w:author="瑋婷 徐" w:date="2025-01-03T16:20:00Z" w16du:dateUtc="2025-01-03T08:20:00Z"/>
                    <w:rFonts w:ascii="Times New Roman" w:eastAsia="Times New Roman" w:hAnsi="Times New Roman" w:cs="Times New Roman"/>
                    <w:sz w:val="20"/>
                    <w:szCs w:val="20"/>
                  </w:rPr>
                </w:rPrChange>
              </w:rPr>
              <w:pPrChange w:id="97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CD178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18" w:author="瑋婷 徐" w:date="2025-01-03T16:20:00Z" w16du:dateUtc="2025-01-03T08:20:00Z"/>
                <w:rFonts w:asciiTheme="majorEastAsia" w:eastAsia="標楷體" w:hAnsiTheme="majorEastAsia" w:cstheme="majorEastAsia"/>
                <w:rPrChange w:id="9719" w:author="瑋婷 徐" w:date="2025-01-06T15:34:00Z" w16du:dateUtc="2025-01-06T07:34:00Z">
                  <w:rPr>
                    <w:ins w:id="9720" w:author="瑋婷 徐" w:date="2025-01-03T16:20:00Z" w16du:dateUtc="2025-01-03T08:20:00Z"/>
                    <w:rFonts w:ascii="Times New Roman" w:eastAsia="Times New Roman" w:hAnsi="Times New Roman" w:cs="Times New Roman"/>
                    <w:sz w:val="20"/>
                    <w:szCs w:val="20"/>
                  </w:rPr>
                </w:rPrChange>
              </w:rPr>
              <w:pPrChange w:id="97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10C681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22" w:author="瑋婷 徐" w:date="2025-01-03T16:20:00Z" w16du:dateUtc="2025-01-03T08:20:00Z"/>
                <w:rFonts w:asciiTheme="majorEastAsia" w:eastAsia="標楷體" w:hAnsiTheme="majorEastAsia" w:cstheme="majorEastAsia"/>
                <w:rPrChange w:id="9723" w:author="瑋婷 徐" w:date="2025-01-06T15:34:00Z" w16du:dateUtc="2025-01-06T07:34:00Z">
                  <w:rPr>
                    <w:ins w:id="9724" w:author="瑋婷 徐" w:date="2025-01-03T16:20:00Z" w16du:dateUtc="2025-01-03T08:20:00Z"/>
                    <w:rFonts w:ascii="Times New Roman" w:eastAsia="Times New Roman" w:hAnsi="Times New Roman" w:cs="Times New Roman"/>
                    <w:sz w:val="20"/>
                    <w:szCs w:val="20"/>
                  </w:rPr>
                </w:rPrChange>
              </w:rPr>
              <w:pPrChange w:id="97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402103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26" w:author="瑋婷 徐" w:date="2025-01-03T16:20:00Z" w16du:dateUtc="2025-01-03T08:20:00Z"/>
                <w:rFonts w:asciiTheme="majorEastAsia" w:eastAsia="標楷體" w:hAnsiTheme="majorEastAsia" w:cstheme="majorEastAsia"/>
                <w:rPrChange w:id="9727" w:author="瑋婷 徐" w:date="2025-01-06T15:34:00Z" w16du:dateUtc="2025-01-06T07:34:00Z">
                  <w:rPr>
                    <w:ins w:id="9728" w:author="瑋婷 徐" w:date="2025-01-03T16:20:00Z" w16du:dateUtc="2025-01-03T08:20:00Z"/>
                    <w:rFonts w:ascii="Times New Roman" w:eastAsia="Times New Roman" w:hAnsi="Times New Roman" w:cs="Times New Roman"/>
                    <w:sz w:val="20"/>
                    <w:szCs w:val="20"/>
                  </w:rPr>
                </w:rPrChange>
              </w:rPr>
              <w:pPrChange w:id="97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353AB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30" w:author="瑋婷 徐" w:date="2025-01-03T16:20:00Z" w16du:dateUtc="2025-01-03T08:20:00Z"/>
                <w:rFonts w:asciiTheme="majorEastAsia" w:eastAsia="標楷體" w:hAnsiTheme="majorEastAsia" w:cstheme="majorEastAsia"/>
                <w:rPrChange w:id="9731" w:author="瑋婷 徐" w:date="2025-01-06T15:34:00Z" w16du:dateUtc="2025-01-06T07:34:00Z">
                  <w:rPr>
                    <w:ins w:id="9732" w:author="瑋婷 徐" w:date="2025-01-03T16:20:00Z" w16du:dateUtc="2025-01-03T08:20:00Z"/>
                    <w:rFonts w:ascii="Times New Roman" w:eastAsia="Times New Roman" w:hAnsi="Times New Roman" w:cs="Times New Roman"/>
                    <w:sz w:val="20"/>
                    <w:szCs w:val="20"/>
                  </w:rPr>
                </w:rPrChange>
              </w:rPr>
              <w:pPrChange w:id="97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B1965E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34" w:author="瑋婷 徐" w:date="2025-01-03T16:20:00Z" w16du:dateUtc="2025-01-03T08:20:00Z"/>
                <w:rFonts w:asciiTheme="majorEastAsia" w:eastAsia="標楷體" w:hAnsiTheme="majorEastAsia" w:cstheme="majorEastAsia"/>
                <w:rPrChange w:id="9735" w:author="瑋婷 徐" w:date="2025-01-06T15:34:00Z" w16du:dateUtc="2025-01-06T07:34:00Z">
                  <w:rPr>
                    <w:ins w:id="9736" w:author="瑋婷 徐" w:date="2025-01-03T16:20:00Z" w16du:dateUtc="2025-01-03T08:20:00Z"/>
                    <w:rFonts w:ascii="Times New Roman" w:eastAsia="Times New Roman" w:hAnsi="Times New Roman" w:cs="Times New Roman"/>
                    <w:sz w:val="20"/>
                    <w:szCs w:val="20"/>
                  </w:rPr>
                </w:rPrChange>
              </w:rPr>
              <w:pPrChange w:id="97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186815D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38" w:author="瑋婷 徐" w:date="2025-01-03T16:20:00Z" w16du:dateUtc="2025-01-03T08:20:00Z"/>
                <w:rFonts w:asciiTheme="majorEastAsia" w:eastAsia="標楷體" w:hAnsiTheme="majorEastAsia" w:cstheme="majorEastAsia"/>
                <w:rPrChange w:id="9739" w:author="瑋婷 徐" w:date="2025-01-06T15:34:00Z" w16du:dateUtc="2025-01-06T07:34:00Z">
                  <w:rPr>
                    <w:ins w:id="9740" w:author="瑋婷 徐" w:date="2025-01-03T16:20:00Z" w16du:dateUtc="2025-01-03T08:20:00Z"/>
                    <w:rFonts w:ascii="Times New Roman" w:eastAsia="Times New Roman" w:hAnsi="Times New Roman" w:cs="Times New Roman"/>
                    <w:sz w:val="20"/>
                    <w:szCs w:val="20"/>
                  </w:rPr>
                </w:rPrChange>
              </w:rPr>
              <w:pPrChange w:id="97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02175E44" w14:textId="77777777" w:rsidTr="003C19C7">
        <w:trPr>
          <w:cnfStyle w:val="000000100000" w:firstRow="0" w:lastRow="0" w:firstColumn="0" w:lastColumn="0" w:oddVBand="0" w:evenVBand="0" w:oddHBand="1" w:evenHBand="0" w:firstRowFirstColumn="0" w:firstRowLastColumn="0" w:lastRowFirstColumn="0" w:lastRowLastColumn="0"/>
          <w:trHeight w:val="300"/>
          <w:ins w:id="9742"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8F0651F" w14:textId="77777777" w:rsidR="00DA433E" w:rsidRPr="00727E7E" w:rsidRDefault="00DA433E">
            <w:pPr>
              <w:spacing w:line="360" w:lineRule="auto"/>
              <w:jc w:val="both"/>
              <w:rPr>
                <w:ins w:id="9743" w:author="瑋婷 徐" w:date="2025-01-03T16:20:00Z" w16du:dateUtc="2025-01-03T08:20:00Z"/>
                <w:rFonts w:asciiTheme="majorEastAsia" w:eastAsia="標楷體" w:hAnsiTheme="majorEastAsia" w:cstheme="majorEastAsia"/>
                <w:b w:val="0"/>
                <w:bCs w:val="0"/>
                <w:color w:val="000000"/>
                <w:rPrChange w:id="9744" w:author="瑋婷 徐" w:date="2025-01-06T15:34:00Z" w16du:dateUtc="2025-01-06T07:34:00Z">
                  <w:rPr>
                    <w:ins w:id="9745" w:author="瑋婷 徐" w:date="2025-01-03T16:20:00Z" w16du:dateUtc="2025-01-03T08:20:00Z"/>
                    <w:rFonts w:cs="Calibri"/>
                    <w:color w:val="000000"/>
                    <w:sz w:val="22"/>
                  </w:rPr>
                </w:rPrChange>
              </w:rPr>
              <w:pPrChange w:id="9746" w:author="瑋婷 徐" w:date="2025-01-03T16:21:00Z" w16du:dateUtc="2025-01-03T08:21:00Z">
                <w:pPr/>
              </w:pPrChange>
            </w:pPr>
            <w:ins w:id="9747" w:author="瑋婷 徐" w:date="2025-01-03T16:20:00Z" w16du:dateUtc="2025-01-03T08:20:00Z">
              <w:r w:rsidRPr="00727E7E">
                <w:rPr>
                  <w:rFonts w:asciiTheme="majorEastAsia" w:eastAsia="標楷體" w:hAnsiTheme="majorEastAsia" w:cstheme="majorEastAsia"/>
                  <w:b w:val="0"/>
                  <w:bCs w:val="0"/>
                  <w:color w:val="000000"/>
                  <w:rPrChange w:id="9748" w:author="瑋婷 徐" w:date="2025-01-06T15:34:00Z" w16du:dateUtc="2025-01-06T07:34:00Z">
                    <w:rPr>
                      <w:rFonts w:cs="Calibri"/>
                      <w:color w:val="000000"/>
                      <w:sz w:val="22"/>
                    </w:rPr>
                  </w:rPrChange>
                </w:rPr>
                <w:t>小卷尾</w:t>
              </w:r>
              <w:r w:rsidRPr="00727E7E">
                <w:rPr>
                  <w:rFonts w:asciiTheme="majorEastAsia" w:eastAsia="標楷體" w:hAnsiTheme="majorEastAsia" w:cstheme="majorEastAsia"/>
                  <w:b w:val="0"/>
                  <w:bCs w:val="0"/>
                  <w:color w:val="000000"/>
                  <w:rPrChange w:id="9749"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9750"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9751" w:author="瑋婷 徐" w:date="2025-01-06T15:34:00Z" w16du:dateUtc="2025-01-06T07:34:00Z">
                    <w:rPr>
                      <w:rFonts w:cs="Calibri"/>
                      <w:color w:val="000000"/>
                      <w:sz w:val="22"/>
                    </w:rPr>
                  </w:rPrChange>
                </w:rPr>
                <w:t xml:space="preserve"> </w:t>
              </w:r>
            </w:ins>
          </w:p>
        </w:tc>
        <w:tc>
          <w:tcPr>
            <w:tcW w:w="1284" w:type="pct"/>
            <w:hideMark/>
          </w:tcPr>
          <w:p w14:paraId="496442F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52" w:author="瑋婷 徐" w:date="2025-01-03T16:20:00Z" w16du:dateUtc="2025-01-03T08:20:00Z"/>
                <w:rFonts w:asciiTheme="majorEastAsia" w:eastAsia="標楷體" w:hAnsiTheme="majorEastAsia" w:cstheme="majorEastAsia"/>
                <w:i/>
                <w:iCs/>
                <w:color w:val="000000"/>
                <w:rPrChange w:id="9753" w:author="瑋婷 徐" w:date="2025-01-06T15:34:00Z" w16du:dateUtc="2025-01-06T07:34:00Z">
                  <w:rPr>
                    <w:ins w:id="9754" w:author="瑋婷 徐" w:date="2025-01-03T16:20:00Z" w16du:dateUtc="2025-01-03T08:20:00Z"/>
                    <w:rFonts w:cs="Calibri"/>
                    <w:i/>
                    <w:iCs/>
                    <w:color w:val="000000"/>
                    <w:sz w:val="22"/>
                  </w:rPr>
                </w:rPrChange>
              </w:rPr>
              <w:pPrChange w:id="97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756" w:author="瑋婷 徐" w:date="2025-01-03T16:20:00Z" w16du:dateUtc="2025-01-03T08:20:00Z">
              <w:r w:rsidRPr="00727E7E">
                <w:rPr>
                  <w:rFonts w:asciiTheme="majorEastAsia" w:eastAsia="標楷體" w:hAnsiTheme="majorEastAsia" w:cstheme="majorEastAsia"/>
                  <w:i/>
                  <w:iCs/>
                  <w:color w:val="000000"/>
                  <w:rPrChange w:id="9757" w:author="瑋婷 徐" w:date="2025-01-06T15:34:00Z" w16du:dateUtc="2025-01-06T07:34:00Z">
                    <w:rPr>
                      <w:rFonts w:cs="Calibri"/>
                      <w:i/>
                      <w:iCs/>
                      <w:color w:val="000000"/>
                      <w:sz w:val="22"/>
                    </w:rPr>
                  </w:rPrChange>
                </w:rPr>
                <w:t>Dicrurus aeneus</w:t>
              </w:r>
            </w:ins>
          </w:p>
        </w:tc>
        <w:tc>
          <w:tcPr>
            <w:tcW w:w="148" w:type="pct"/>
            <w:noWrap/>
            <w:hideMark/>
          </w:tcPr>
          <w:p w14:paraId="266A868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58" w:author="瑋婷 徐" w:date="2025-01-03T16:20:00Z" w16du:dateUtc="2025-01-03T08:20:00Z"/>
                <w:rFonts w:asciiTheme="majorEastAsia" w:eastAsia="標楷體" w:hAnsiTheme="majorEastAsia" w:cstheme="majorEastAsia"/>
                <w:i/>
                <w:iCs/>
                <w:color w:val="000000"/>
                <w:rPrChange w:id="9759" w:author="瑋婷 徐" w:date="2025-01-06T15:34:00Z" w16du:dateUtc="2025-01-06T07:34:00Z">
                  <w:rPr>
                    <w:ins w:id="9760" w:author="瑋婷 徐" w:date="2025-01-03T16:20:00Z" w16du:dateUtc="2025-01-03T08:20:00Z"/>
                    <w:rFonts w:cs="Calibri"/>
                    <w:i/>
                    <w:iCs/>
                    <w:color w:val="000000"/>
                    <w:sz w:val="22"/>
                  </w:rPr>
                </w:rPrChange>
              </w:rPr>
              <w:pPrChange w:id="97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FB7BFB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62" w:author="瑋婷 徐" w:date="2025-01-03T16:20:00Z" w16du:dateUtc="2025-01-03T08:20:00Z"/>
                <w:rFonts w:asciiTheme="majorEastAsia" w:eastAsia="標楷體" w:hAnsiTheme="majorEastAsia" w:cstheme="majorEastAsia"/>
                <w:color w:val="000000"/>
                <w:rPrChange w:id="9763" w:author="瑋婷 徐" w:date="2025-01-06T15:34:00Z" w16du:dateUtc="2025-01-06T07:34:00Z">
                  <w:rPr>
                    <w:ins w:id="9764" w:author="瑋婷 徐" w:date="2025-01-03T16:20:00Z" w16du:dateUtc="2025-01-03T08:20:00Z"/>
                    <w:rFonts w:cs="Calibri"/>
                    <w:color w:val="000000"/>
                    <w:sz w:val="22"/>
                  </w:rPr>
                </w:rPrChange>
              </w:rPr>
              <w:pPrChange w:id="97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766" w:author="瑋婷 徐" w:date="2025-01-03T16:20:00Z" w16du:dateUtc="2025-01-03T08:20:00Z">
              <w:r w:rsidRPr="00727E7E">
                <w:rPr>
                  <w:rFonts w:asciiTheme="majorEastAsia" w:eastAsia="標楷體" w:hAnsiTheme="majorEastAsia" w:cstheme="majorEastAsia"/>
                  <w:color w:val="000000"/>
                  <w:rPrChange w:id="9767" w:author="瑋婷 徐" w:date="2025-01-06T15:34:00Z" w16du:dateUtc="2025-01-06T07:34:00Z">
                    <w:rPr>
                      <w:rFonts w:cs="Calibri"/>
                      <w:color w:val="000000"/>
                      <w:sz w:val="22"/>
                    </w:rPr>
                  </w:rPrChange>
                </w:rPr>
                <w:t>*</w:t>
              </w:r>
            </w:ins>
          </w:p>
        </w:tc>
        <w:tc>
          <w:tcPr>
            <w:tcW w:w="148" w:type="pct"/>
            <w:noWrap/>
            <w:hideMark/>
          </w:tcPr>
          <w:p w14:paraId="27436F3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68" w:author="瑋婷 徐" w:date="2025-01-03T16:20:00Z" w16du:dateUtc="2025-01-03T08:20:00Z"/>
                <w:rFonts w:asciiTheme="majorEastAsia" w:eastAsia="標楷體" w:hAnsiTheme="majorEastAsia" w:cstheme="majorEastAsia"/>
                <w:color w:val="000000"/>
                <w:rPrChange w:id="9769" w:author="瑋婷 徐" w:date="2025-01-06T15:34:00Z" w16du:dateUtc="2025-01-06T07:34:00Z">
                  <w:rPr>
                    <w:ins w:id="9770" w:author="瑋婷 徐" w:date="2025-01-03T16:20:00Z" w16du:dateUtc="2025-01-03T08:20:00Z"/>
                    <w:rFonts w:cs="Calibri"/>
                    <w:color w:val="000000"/>
                    <w:sz w:val="22"/>
                  </w:rPr>
                </w:rPrChange>
              </w:rPr>
              <w:pPrChange w:id="97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10E0AE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72" w:author="瑋婷 徐" w:date="2025-01-03T16:20:00Z" w16du:dateUtc="2025-01-03T08:20:00Z"/>
                <w:rFonts w:asciiTheme="majorEastAsia" w:eastAsia="標楷體" w:hAnsiTheme="majorEastAsia" w:cstheme="majorEastAsia"/>
                <w:rPrChange w:id="9773" w:author="瑋婷 徐" w:date="2025-01-06T15:34:00Z" w16du:dateUtc="2025-01-06T07:34:00Z">
                  <w:rPr>
                    <w:ins w:id="9774" w:author="瑋婷 徐" w:date="2025-01-03T16:20:00Z" w16du:dateUtc="2025-01-03T08:20:00Z"/>
                    <w:rFonts w:ascii="Times New Roman" w:eastAsia="Times New Roman" w:hAnsi="Times New Roman" w:cs="Times New Roman"/>
                    <w:sz w:val="20"/>
                    <w:szCs w:val="20"/>
                  </w:rPr>
                </w:rPrChange>
              </w:rPr>
              <w:pPrChange w:id="97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2C5717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76" w:author="瑋婷 徐" w:date="2025-01-03T16:20:00Z" w16du:dateUtc="2025-01-03T08:20:00Z"/>
                <w:rFonts w:asciiTheme="majorEastAsia" w:eastAsia="標楷體" w:hAnsiTheme="majorEastAsia" w:cstheme="majorEastAsia"/>
                <w:rPrChange w:id="9777" w:author="瑋婷 徐" w:date="2025-01-06T15:34:00Z" w16du:dateUtc="2025-01-06T07:34:00Z">
                  <w:rPr>
                    <w:ins w:id="9778" w:author="瑋婷 徐" w:date="2025-01-03T16:20:00Z" w16du:dateUtc="2025-01-03T08:20:00Z"/>
                    <w:rFonts w:ascii="Times New Roman" w:eastAsia="Times New Roman" w:hAnsi="Times New Roman" w:cs="Times New Roman"/>
                    <w:sz w:val="20"/>
                    <w:szCs w:val="20"/>
                  </w:rPr>
                </w:rPrChange>
              </w:rPr>
              <w:pPrChange w:id="97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1BA001B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80" w:author="瑋婷 徐" w:date="2025-01-03T16:20:00Z" w16du:dateUtc="2025-01-03T08:20:00Z"/>
                <w:rFonts w:asciiTheme="majorEastAsia" w:eastAsia="標楷體" w:hAnsiTheme="majorEastAsia" w:cstheme="majorEastAsia"/>
                <w:rPrChange w:id="9781" w:author="瑋婷 徐" w:date="2025-01-06T15:34:00Z" w16du:dateUtc="2025-01-06T07:34:00Z">
                  <w:rPr>
                    <w:ins w:id="9782" w:author="瑋婷 徐" w:date="2025-01-03T16:20:00Z" w16du:dateUtc="2025-01-03T08:20:00Z"/>
                    <w:rFonts w:ascii="Times New Roman" w:eastAsia="Times New Roman" w:hAnsi="Times New Roman" w:cs="Times New Roman"/>
                    <w:sz w:val="20"/>
                    <w:szCs w:val="20"/>
                  </w:rPr>
                </w:rPrChange>
              </w:rPr>
              <w:pPrChange w:id="97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02E9739"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784" w:author="瑋婷 徐" w:date="2025-01-03T16:33:00Z" w16du:dateUtc="2025-01-03T08:33:00Z"/>
                <w:rFonts w:asciiTheme="majorEastAsia" w:eastAsia="標楷體" w:hAnsiTheme="majorEastAsia" w:cstheme="majorEastAsia"/>
                <w:color w:val="000000"/>
              </w:rPr>
            </w:pPr>
          </w:p>
        </w:tc>
        <w:tc>
          <w:tcPr>
            <w:tcW w:w="148" w:type="pct"/>
            <w:noWrap/>
            <w:hideMark/>
          </w:tcPr>
          <w:p w14:paraId="646E5E3C" w14:textId="308EC52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85" w:author="瑋婷 徐" w:date="2025-01-03T16:20:00Z" w16du:dateUtc="2025-01-03T08:20:00Z"/>
                <w:rFonts w:asciiTheme="majorEastAsia" w:eastAsia="標楷體" w:hAnsiTheme="majorEastAsia" w:cstheme="majorEastAsia"/>
                <w:color w:val="000000"/>
                <w:rPrChange w:id="9786" w:author="瑋婷 徐" w:date="2025-01-06T15:34:00Z" w16du:dateUtc="2025-01-06T07:34:00Z">
                  <w:rPr>
                    <w:ins w:id="9787" w:author="瑋婷 徐" w:date="2025-01-03T16:20:00Z" w16du:dateUtc="2025-01-03T08:20:00Z"/>
                    <w:rFonts w:cs="Calibri"/>
                    <w:color w:val="000000"/>
                    <w:sz w:val="22"/>
                  </w:rPr>
                </w:rPrChange>
              </w:rPr>
              <w:pPrChange w:id="97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789" w:author="瑋婷 徐" w:date="2025-01-03T16:20:00Z" w16du:dateUtc="2025-01-03T08:20:00Z">
              <w:r w:rsidRPr="00727E7E">
                <w:rPr>
                  <w:rFonts w:asciiTheme="majorEastAsia" w:eastAsia="標楷體" w:hAnsiTheme="majorEastAsia" w:cstheme="majorEastAsia"/>
                  <w:color w:val="000000"/>
                  <w:rPrChange w:id="9790" w:author="瑋婷 徐" w:date="2025-01-06T15:34:00Z" w16du:dateUtc="2025-01-06T07:34:00Z">
                    <w:rPr>
                      <w:rFonts w:cs="Calibri"/>
                      <w:color w:val="000000"/>
                      <w:sz w:val="22"/>
                    </w:rPr>
                  </w:rPrChange>
                </w:rPr>
                <w:t>*</w:t>
              </w:r>
            </w:ins>
          </w:p>
        </w:tc>
        <w:tc>
          <w:tcPr>
            <w:tcW w:w="148" w:type="pct"/>
            <w:noWrap/>
            <w:hideMark/>
          </w:tcPr>
          <w:p w14:paraId="792209B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91" w:author="瑋婷 徐" w:date="2025-01-03T16:20:00Z" w16du:dateUtc="2025-01-03T08:20:00Z"/>
                <w:rFonts w:asciiTheme="majorEastAsia" w:eastAsia="標楷體" w:hAnsiTheme="majorEastAsia" w:cstheme="majorEastAsia"/>
                <w:color w:val="000000"/>
                <w:rPrChange w:id="9792" w:author="瑋婷 徐" w:date="2025-01-06T15:34:00Z" w16du:dateUtc="2025-01-06T07:34:00Z">
                  <w:rPr>
                    <w:ins w:id="9793" w:author="瑋婷 徐" w:date="2025-01-03T16:20:00Z" w16du:dateUtc="2025-01-03T08:20:00Z"/>
                    <w:rFonts w:cs="Calibri"/>
                    <w:color w:val="000000"/>
                    <w:sz w:val="22"/>
                  </w:rPr>
                </w:rPrChange>
              </w:rPr>
              <w:pPrChange w:id="97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795" w:author="瑋婷 徐" w:date="2025-01-03T16:20:00Z" w16du:dateUtc="2025-01-03T08:20:00Z">
              <w:r w:rsidRPr="00727E7E">
                <w:rPr>
                  <w:rFonts w:asciiTheme="majorEastAsia" w:eastAsia="標楷體" w:hAnsiTheme="majorEastAsia" w:cstheme="majorEastAsia"/>
                  <w:color w:val="000000"/>
                  <w:rPrChange w:id="9796" w:author="瑋婷 徐" w:date="2025-01-06T15:34:00Z" w16du:dateUtc="2025-01-06T07:34:00Z">
                    <w:rPr>
                      <w:rFonts w:cs="Calibri"/>
                      <w:color w:val="000000"/>
                      <w:sz w:val="22"/>
                    </w:rPr>
                  </w:rPrChange>
                </w:rPr>
                <w:t>*</w:t>
              </w:r>
            </w:ins>
          </w:p>
        </w:tc>
        <w:tc>
          <w:tcPr>
            <w:tcW w:w="148" w:type="pct"/>
            <w:noWrap/>
            <w:hideMark/>
          </w:tcPr>
          <w:p w14:paraId="29DAF31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97" w:author="瑋婷 徐" w:date="2025-01-03T16:20:00Z" w16du:dateUtc="2025-01-03T08:20:00Z"/>
                <w:rFonts w:asciiTheme="majorEastAsia" w:eastAsia="標楷體" w:hAnsiTheme="majorEastAsia" w:cstheme="majorEastAsia"/>
                <w:color w:val="000000"/>
                <w:rPrChange w:id="9798" w:author="瑋婷 徐" w:date="2025-01-06T15:34:00Z" w16du:dateUtc="2025-01-06T07:34:00Z">
                  <w:rPr>
                    <w:ins w:id="9799" w:author="瑋婷 徐" w:date="2025-01-03T16:20:00Z" w16du:dateUtc="2025-01-03T08:20:00Z"/>
                    <w:rFonts w:cs="Calibri"/>
                    <w:color w:val="000000"/>
                    <w:sz w:val="22"/>
                  </w:rPr>
                </w:rPrChange>
              </w:rPr>
              <w:pPrChange w:id="98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ABA15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01" w:author="瑋婷 徐" w:date="2025-01-03T16:20:00Z" w16du:dateUtc="2025-01-03T08:20:00Z"/>
                <w:rFonts w:asciiTheme="majorEastAsia" w:eastAsia="標楷體" w:hAnsiTheme="majorEastAsia" w:cstheme="majorEastAsia"/>
                <w:rPrChange w:id="9802" w:author="瑋婷 徐" w:date="2025-01-06T15:34:00Z" w16du:dateUtc="2025-01-06T07:34:00Z">
                  <w:rPr>
                    <w:ins w:id="9803" w:author="瑋婷 徐" w:date="2025-01-03T16:20:00Z" w16du:dateUtc="2025-01-03T08:20:00Z"/>
                    <w:rFonts w:ascii="Times New Roman" w:eastAsia="Times New Roman" w:hAnsi="Times New Roman" w:cs="Times New Roman"/>
                    <w:sz w:val="20"/>
                    <w:szCs w:val="20"/>
                  </w:rPr>
                </w:rPrChange>
              </w:rPr>
              <w:pPrChange w:id="98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44F9EDF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805" w:author="瑋婷 徐" w:date="2025-01-03T16:33:00Z" w16du:dateUtc="2025-01-03T08:33:00Z"/>
                <w:rFonts w:asciiTheme="majorEastAsia" w:eastAsia="標楷體" w:hAnsiTheme="majorEastAsia" w:cstheme="majorEastAsia"/>
                <w:color w:val="000000"/>
              </w:rPr>
            </w:pPr>
          </w:p>
        </w:tc>
        <w:tc>
          <w:tcPr>
            <w:tcW w:w="148" w:type="pct"/>
            <w:noWrap/>
            <w:hideMark/>
          </w:tcPr>
          <w:p w14:paraId="0658D84E" w14:textId="2A241302"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06" w:author="瑋婷 徐" w:date="2025-01-03T16:20:00Z" w16du:dateUtc="2025-01-03T08:20:00Z"/>
                <w:rFonts w:asciiTheme="majorEastAsia" w:eastAsia="標楷體" w:hAnsiTheme="majorEastAsia" w:cstheme="majorEastAsia"/>
                <w:color w:val="000000"/>
                <w:rPrChange w:id="9807" w:author="瑋婷 徐" w:date="2025-01-06T15:34:00Z" w16du:dateUtc="2025-01-06T07:34:00Z">
                  <w:rPr>
                    <w:ins w:id="9808" w:author="瑋婷 徐" w:date="2025-01-03T16:20:00Z" w16du:dateUtc="2025-01-03T08:20:00Z"/>
                    <w:rFonts w:cs="Calibri"/>
                    <w:color w:val="000000"/>
                    <w:sz w:val="22"/>
                  </w:rPr>
                </w:rPrChange>
              </w:rPr>
              <w:pPrChange w:id="98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810" w:author="瑋婷 徐" w:date="2025-01-03T16:20:00Z" w16du:dateUtc="2025-01-03T08:20:00Z">
              <w:r w:rsidRPr="00727E7E">
                <w:rPr>
                  <w:rFonts w:asciiTheme="majorEastAsia" w:eastAsia="標楷體" w:hAnsiTheme="majorEastAsia" w:cstheme="majorEastAsia"/>
                  <w:color w:val="000000"/>
                  <w:rPrChange w:id="9811" w:author="瑋婷 徐" w:date="2025-01-06T15:34:00Z" w16du:dateUtc="2025-01-06T07:34:00Z">
                    <w:rPr>
                      <w:rFonts w:cs="Calibri"/>
                      <w:color w:val="000000"/>
                      <w:sz w:val="22"/>
                    </w:rPr>
                  </w:rPrChange>
                </w:rPr>
                <w:t>*</w:t>
              </w:r>
            </w:ins>
          </w:p>
        </w:tc>
        <w:tc>
          <w:tcPr>
            <w:tcW w:w="148" w:type="pct"/>
            <w:noWrap/>
            <w:hideMark/>
          </w:tcPr>
          <w:p w14:paraId="196ED21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12" w:author="瑋婷 徐" w:date="2025-01-03T16:20:00Z" w16du:dateUtc="2025-01-03T08:20:00Z"/>
                <w:rFonts w:asciiTheme="majorEastAsia" w:eastAsia="標楷體" w:hAnsiTheme="majorEastAsia" w:cstheme="majorEastAsia"/>
                <w:color w:val="000000"/>
                <w:rPrChange w:id="9813" w:author="瑋婷 徐" w:date="2025-01-06T15:34:00Z" w16du:dateUtc="2025-01-06T07:34:00Z">
                  <w:rPr>
                    <w:ins w:id="9814" w:author="瑋婷 徐" w:date="2025-01-03T16:20:00Z" w16du:dateUtc="2025-01-03T08:20:00Z"/>
                    <w:rFonts w:cs="Calibri"/>
                    <w:color w:val="000000"/>
                    <w:sz w:val="22"/>
                  </w:rPr>
                </w:rPrChange>
              </w:rPr>
              <w:pPrChange w:id="98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B7DDD0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16" w:author="瑋婷 徐" w:date="2025-01-03T16:20:00Z" w16du:dateUtc="2025-01-03T08:20:00Z"/>
                <w:rFonts w:asciiTheme="majorEastAsia" w:eastAsia="標楷體" w:hAnsiTheme="majorEastAsia" w:cstheme="majorEastAsia"/>
                <w:rPrChange w:id="9817" w:author="瑋婷 徐" w:date="2025-01-06T15:34:00Z" w16du:dateUtc="2025-01-06T07:34:00Z">
                  <w:rPr>
                    <w:ins w:id="9818" w:author="瑋婷 徐" w:date="2025-01-03T16:20:00Z" w16du:dateUtc="2025-01-03T08:20:00Z"/>
                    <w:rFonts w:ascii="Times New Roman" w:eastAsia="Times New Roman" w:hAnsi="Times New Roman" w:cs="Times New Roman"/>
                    <w:sz w:val="20"/>
                    <w:szCs w:val="20"/>
                  </w:rPr>
                </w:rPrChange>
              </w:rPr>
              <w:pPrChange w:id="98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695ED6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20" w:author="瑋婷 徐" w:date="2025-01-03T16:20:00Z" w16du:dateUtc="2025-01-03T08:20:00Z"/>
                <w:rFonts w:asciiTheme="majorEastAsia" w:eastAsia="標楷體" w:hAnsiTheme="majorEastAsia" w:cstheme="majorEastAsia"/>
                <w:rPrChange w:id="9821" w:author="瑋婷 徐" w:date="2025-01-06T15:34:00Z" w16du:dateUtc="2025-01-06T07:34:00Z">
                  <w:rPr>
                    <w:ins w:id="9822" w:author="瑋婷 徐" w:date="2025-01-03T16:20:00Z" w16du:dateUtc="2025-01-03T08:20:00Z"/>
                    <w:rFonts w:ascii="Times New Roman" w:eastAsia="Times New Roman" w:hAnsi="Times New Roman" w:cs="Times New Roman"/>
                    <w:sz w:val="20"/>
                    <w:szCs w:val="20"/>
                  </w:rPr>
                </w:rPrChange>
              </w:rPr>
              <w:pPrChange w:id="98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0C14C4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24" w:author="瑋婷 徐" w:date="2025-01-03T16:20:00Z" w16du:dateUtc="2025-01-03T08:20:00Z"/>
                <w:rFonts w:asciiTheme="majorEastAsia" w:eastAsia="標楷體" w:hAnsiTheme="majorEastAsia" w:cstheme="majorEastAsia"/>
                <w:rPrChange w:id="9825" w:author="瑋婷 徐" w:date="2025-01-06T15:34:00Z" w16du:dateUtc="2025-01-06T07:34:00Z">
                  <w:rPr>
                    <w:ins w:id="9826" w:author="瑋婷 徐" w:date="2025-01-03T16:20:00Z" w16du:dateUtc="2025-01-03T08:20:00Z"/>
                    <w:rFonts w:ascii="Times New Roman" w:eastAsia="Times New Roman" w:hAnsi="Times New Roman" w:cs="Times New Roman"/>
                    <w:sz w:val="20"/>
                    <w:szCs w:val="20"/>
                  </w:rPr>
                </w:rPrChange>
              </w:rPr>
              <w:pPrChange w:id="98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299158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28" w:author="瑋婷 徐" w:date="2025-01-03T16:20:00Z" w16du:dateUtc="2025-01-03T08:20:00Z"/>
                <w:rFonts w:asciiTheme="majorEastAsia" w:eastAsia="標楷體" w:hAnsiTheme="majorEastAsia" w:cstheme="majorEastAsia"/>
                <w:rPrChange w:id="9829" w:author="瑋婷 徐" w:date="2025-01-06T15:34:00Z" w16du:dateUtc="2025-01-06T07:34:00Z">
                  <w:rPr>
                    <w:ins w:id="9830" w:author="瑋婷 徐" w:date="2025-01-03T16:20:00Z" w16du:dateUtc="2025-01-03T08:20:00Z"/>
                    <w:rFonts w:ascii="Times New Roman" w:eastAsia="Times New Roman" w:hAnsi="Times New Roman" w:cs="Times New Roman"/>
                    <w:sz w:val="20"/>
                    <w:szCs w:val="20"/>
                  </w:rPr>
                </w:rPrChange>
              </w:rPr>
              <w:pPrChange w:id="98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5DC3AB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32" w:author="瑋婷 徐" w:date="2025-01-03T16:20:00Z" w16du:dateUtc="2025-01-03T08:20:00Z"/>
                <w:rFonts w:asciiTheme="majorEastAsia" w:eastAsia="標楷體" w:hAnsiTheme="majorEastAsia" w:cstheme="majorEastAsia"/>
                <w:rPrChange w:id="9833" w:author="瑋婷 徐" w:date="2025-01-06T15:34:00Z" w16du:dateUtc="2025-01-06T07:34:00Z">
                  <w:rPr>
                    <w:ins w:id="9834" w:author="瑋婷 徐" w:date="2025-01-03T16:20:00Z" w16du:dateUtc="2025-01-03T08:20:00Z"/>
                    <w:rFonts w:ascii="Times New Roman" w:eastAsia="Times New Roman" w:hAnsi="Times New Roman" w:cs="Times New Roman"/>
                    <w:sz w:val="20"/>
                    <w:szCs w:val="20"/>
                  </w:rPr>
                </w:rPrChange>
              </w:rPr>
              <w:pPrChange w:id="98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2CC5EB7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36" w:author="瑋婷 徐" w:date="2025-01-03T16:20:00Z" w16du:dateUtc="2025-01-03T08:20:00Z"/>
                <w:rFonts w:asciiTheme="majorEastAsia" w:eastAsia="標楷體" w:hAnsiTheme="majorEastAsia" w:cstheme="majorEastAsia"/>
                <w:rPrChange w:id="9837" w:author="瑋婷 徐" w:date="2025-01-06T15:34:00Z" w16du:dateUtc="2025-01-06T07:34:00Z">
                  <w:rPr>
                    <w:ins w:id="9838" w:author="瑋婷 徐" w:date="2025-01-03T16:20:00Z" w16du:dateUtc="2025-01-03T08:20:00Z"/>
                    <w:rFonts w:ascii="Times New Roman" w:eastAsia="Times New Roman" w:hAnsi="Times New Roman" w:cs="Times New Roman"/>
                    <w:sz w:val="20"/>
                    <w:szCs w:val="20"/>
                  </w:rPr>
                </w:rPrChange>
              </w:rPr>
              <w:pPrChange w:id="98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78193406" w14:textId="77777777" w:rsidTr="003C19C7">
        <w:trPr>
          <w:trHeight w:val="300"/>
          <w:ins w:id="9840"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5D048D1" w14:textId="77777777" w:rsidR="00DA433E" w:rsidRPr="00727E7E" w:rsidRDefault="00DA433E">
            <w:pPr>
              <w:spacing w:line="360" w:lineRule="auto"/>
              <w:jc w:val="both"/>
              <w:rPr>
                <w:ins w:id="9841" w:author="瑋婷 徐" w:date="2025-01-03T16:20:00Z" w16du:dateUtc="2025-01-03T08:20:00Z"/>
                <w:rFonts w:asciiTheme="majorEastAsia" w:eastAsia="標楷體" w:hAnsiTheme="majorEastAsia" w:cstheme="majorEastAsia"/>
                <w:b w:val="0"/>
                <w:bCs w:val="0"/>
                <w:color w:val="000000"/>
                <w:rPrChange w:id="9842" w:author="瑋婷 徐" w:date="2025-01-06T15:34:00Z" w16du:dateUtc="2025-01-06T07:34:00Z">
                  <w:rPr>
                    <w:ins w:id="9843" w:author="瑋婷 徐" w:date="2025-01-03T16:20:00Z" w16du:dateUtc="2025-01-03T08:20:00Z"/>
                    <w:rFonts w:cs="Calibri"/>
                    <w:color w:val="000000"/>
                    <w:sz w:val="22"/>
                  </w:rPr>
                </w:rPrChange>
              </w:rPr>
              <w:pPrChange w:id="9844" w:author="瑋婷 徐" w:date="2025-01-03T16:21:00Z" w16du:dateUtc="2025-01-03T08:21:00Z">
                <w:pPr/>
              </w:pPrChange>
            </w:pPr>
            <w:proofErr w:type="gramStart"/>
            <w:ins w:id="9845" w:author="瑋婷 徐" w:date="2025-01-03T16:20:00Z" w16du:dateUtc="2025-01-03T08:20:00Z">
              <w:r w:rsidRPr="00727E7E">
                <w:rPr>
                  <w:rFonts w:asciiTheme="majorEastAsia" w:eastAsia="標楷體" w:hAnsiTheme="majorEastAsia" w:cstheme="majorEastAsia"/>
                  <w:b w:val="0"/>
                  <w:bCs w:val="0"/>
                  <w:color w:val="000000"/>
                  <w:rPrChange w:id="9846" w:author="瑋婷 徐" w:date="2025-01-06T15:34:00Z" w16du:dateUtc="2025-01-06T07:34:00Z">
                    <w:rPr>
                      <w:rFonts w:cs="Calibri"/>
                      <w:color w:val="000000"/>
                      <w:sz w:val="22"/>
                    </w:rPr>
                  </w:rPrChange>
                </w:rPr>
                <w:t>黑枕藍鶲</w:t>
              </w:r>
              <w:proofErr w:type="gramEnd"/>
              <w:r w:rsidRPr="00727E7E">
                <w:rPr>
                  <w:rFonts w:asciiTheme="majorEastAsia" w:eastAsia="標楷體" w:hAnsiTheme="majorEastAsia" w:cstheme="majorEastAsia"/>
                  <w:b w:val="0"/>
                  <w:bCs w:val="0"/>
                  <w:color w:val="000000"/>
                  <w:rPrChange w:id="9847"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9848"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9849" w:author="瑋婷 徐" w:date="2025-01-06T15:34:00Z" w16du:dateUtc="2025-01-06T07:34:00Z">
                    <w:rPr>
                      <w:rFonts w:cs="Calibri"/>
                      <w:color w:val="000000"/>
                      <w:sz w:val="22"/>
                    </w:rPr>
                  </w:rPrChange>
                </w:rPr>
                <w:t xml:space="preserve"> </w:t>
              </w:r>
            </w:ins>
          </w:p>
        </w:tc>
        <w:tc>
          <w:tcPr>
            <w:tcW w:w="1284" w:type="pct"/>
            <w:hideMark/>
          </w:tcPr>
          <w:p w14:paraId="12864FD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50" w:author="瑋婷 徐" w:date="2025-01-03T16:20:00Z" w16du:dateUtc="2025-01-03T08:20:00Z"/>
                <w:rFonts w:asciiTheme="majorEastAsia" w:eastAsia="標楷體" w:hAnsiTheme="majorEastAsia" w:cstheme="majorEastAsia"/>
                <w:i/>
                <w:iCs/>
                <w:color w:val="000000"/>
                <w:rPrChange w:id="9851" w:author="瑋婷 徐" w:date="2025-01-06T15:34:00Z" w16du:dateUtc="2025-01-06T07:34:00Z">
                  <w:rPr>
                    <w:ins w:id="9852" w:author="瑋婷 徐" w:date="2025-01-03T16:20:00Z" w16du:dateUtc="2025-01-03T08:20:00Z"/>
                    <w:rFonts w:cs="Calibri"/>
                    <w:i/>
                    <w:iCs/>
                    <w:color w:val="000000"/>
                    <w:sz w:val="22"/>
                  </w:rPr>
                </w:rPrChange>
              </w:rPr>
              <w:pPrChange w:id="98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54" w:author="瑋婷 徐" w:date="2025-01-03T16:20:00Z" w16du:dateUtc="2025-01-03T08:20:00Z">
              <w:r w:rsidRPr="00727E7E">
                <w:rPr>
                  <w:rFonts w:asciiTheme="majorEastAsia" w:eastAsia="標楷體" w:hAnsiTheme="majorEastAsia" w:cstheme="majorEastAsia"/>
                  <w:i/>
                  <w:iCs/>
                  <w:color w:val="000000"/>
                  <w:rPrChange w:id="9855" w:author="瑋婷 徐" w:date="2025-01-06T15:34:00Z" w16du:dateUtc="2025-01-06T07:34:00Z">
                    <w:rPr>
                      <w:rFonts w:cs="Calibri"/>
                      <w:i/>
                      <w:iCs/>
                      <w:color w:val="000000"/>
                      <w:sz w:val="22"/>
                    </w:rPr>
                  </w:rPrChange>
                </w:rPr>
                <w:t>Hypothymis azurea</w:t>
              </w:r>
            </w:ins>
          </w:p>
        </w:tc>
        <w:tc>
          <w:tcPr>
            <w:tcW w:w="148" w:type="pct"/>
            <w:noWrap/>
            <w:hideMark/>
          </w:tcPr>
          <w:p w14:paraId="45B2DE9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56" w:author="瑋婷 徐" w:date="2025-01-03T16:20:00Z" w16du:dateUtc="2025-01-03T08:20:00Z"/>
                <w:rFonts w:asciiTheme="majorEastAsia" w:eastAsia="標楷體" w:hAnsiTheme="majorEastAsia" w:cstheme="majorEastAsia"/>
                <w:color w:val="000000"/>
                <w:rPrChange w:id="9857" w:author="瑋婷 徐" w:date="2025-01-06T15:34:00Z" w16du:dateUtc="2025-01-06T07:34:00Z">
                  <w:rPr>
                    <w:ins w:id="9858" w:author="瑋婷 徐" w:date="2025-01-03T16:20:00Z" w16du:dateUtc="2025-01-03T08:20:00Z"/>
                    <w:rFonts w:cs="Calibri"/>
                    <w:color w:val="000000"/>
                    <w:sz w:val="22"/>
                  </w:rPr>
                </w:rPrChange>
              </w:rPr>
              <w:pPrChange w:id="98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60" w:author="瑋婷 徐" w:date="2025-01-03T16:20:00Z" w16du:dateUtc="2025-01-03T08:20:00Z">
              <w:r w:rsidRPr="00727E7E">
                <w:rPr>
                  <w:rFonts w:asciiTheme="majorEastAsia" w:eastAsia="標楷體" w:hAnsiTheme="majorEastAsia" w:cstheme="majorEastAsia"/>
                  <w:color w:val="000000"/>
                  <w:rPrChange w:id="9861" w:author="瑋婷 徐" w:date="2025-01-06T15:34:00Z" w16du:dateUtc="2025-01-06T07:34:00Z">
                    <w:rPr>
                      <w:rFonts w:cs="Calibri"/>
                      <w:color w:val="000000"/>
                      <w:sz w:val="22"/>
                    </w:rPr>
                  </w:rPrChange>
                </w:rPr>
                <w:t>*</w:t>
              </w:r>
            </w:ins>
          </w:p>
        </w:tc>
        <w:tc>
          <w:tcPr>
            <w:tcW w:w="148" w:type="pct"/>
            <w:noWrap/>
            <w:hideMark/>
          </w:tcPr>
          <w:p w14:paraId="7A12837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62" w:author="瑋婷 徐" w:date="2025-01-03T16:20:00Z" w16du:dateUtc="2025-01-03T08:20:00Z"/>
                <w:rFonts w:asciiTheme="majorEastAsia" w:eastAsia="標楷體" w:hAnsiTheme="majorEastAsia" w:cstheme="majorEastAsia"/>
                <w:color w:val="000000"/>
                <w:rPrChange w:id="9863" w:author="瑋婷 徐" w:date="2025-01-06T15:34:00Z" w16du:dateUtc="2025-01-06T07:34:00Z">
                  <w:rPr>
                    <w:ins w:id="9864" w:author="瑋婷 徐" w:date="2025-01-03T16:20:00Z" w16du:dateUtc="2025-01-03T08:20:00Z"/>
                    <w:rFonts w:cs="Calibri"/>
                    <w:color w:val="000000"/>
                    <w:sz w:val="22"/>
                  </w:rPr>
                </w:rPrChange>
              </w:rPr>
              <w:pPrChange w:id="98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66" w:author="瑋婷 徐" w:date="2025-01-03T16:20:00Z" w16du:dateUtc="2025-01-03T08:20:00Z">
              <w:r w:rsidRPr="00727E7E">
                <w:rPr>
                  <w:rFonts w:asciiTheme="majorEastAsia" w:eastAsia="標楷體" w:hAnsiTheme="majorEastAsia" w:cstheme="majorEastAsia"/>
                  <w:color w:val="000000"/>
                  <w:rPrChange w:id="9867" w:author="瑋婷 徐" w:date="2025-01-06T15:34:00Z" w16du:dateUtc="2025-01-06T07:34:00Z">
                    <w:rPr>
                      <w:rFonts w:cs="Calibri"/>
                      <w:color w:val="000000"/>
                      <w:sz w:val="22"/>
                    </w:rPr>
                  </w:rPrChange>
                </w:rPr>
                <w:t>*</w:t>
              </w:r>
            </w:ins>
          </w:p>
        </w:tc>
        <w:tc>
          <w:tcPr>
            <w:tcW w:w="148" w:type="pct"/>
            <w:noWrap/>
            <w:hideMark/>
          </w:tcPr>
          <w:p w14:paraId="3349B3E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68" w:author="瑋婷 徐" w:date="2025-01-03T16:20:00Z" w16du:dateUtc="2025-01-03T08:20:00Z"/>
                <w:rFonts w:asciiTheme="majorEastAsia" w:eastAsia="標楷體" w:hAnsiTheme="majorEastAsia" w:cstheme="majorEastAsia"/>
                <w:color w:val="000000"/>
                <w:rPrChange w:id="9869" w:author="瑋婷 徐" w:date="2025-01-06T15:34:00Z" w16du:dateUtc="2025-01-06T07:34:00Z">
                  <w:rPr>
                    <w:ins w:id="9870" w:author="瑋婷 徐" w:date="2025-01-03T16:20:00Z" w16du:dateUtc="2025-01-03T08:20:00Z"/>
                    <w:rFonts w:cs="Calibri"/>
                    <w:color w:val="000000"/>
                    <w:sz w:val="22"/>
                  </w:rPr>
                </w:rPrChange>
              </w:rPr>
              <w:pPrChange w:id="98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D86CE8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72" w:author="瑋婷 徐" w:date="2025-01-03T16:20:00Z" w16du:dateUtc="2025-01-03T08:20:00Z"/>
                <w:rFonts w:asciiTheme="majorEastAsia" w:eastAsia="標楷體" w:hAnsiTheme="majorEastAsia" w:cstheme="majorEastAsia"/>
                <w:color w:val="000000"/>
                <w:rPrChange w:id="9873" w:author="瑋婷 徐" w:date="2025-01-06T15:34:00Z" w16du:dateUtc="2025-01-06T07:34:00Z">
                  <w:rPr>
                    <w:ins w:id="9874" w:author="瑋婷 徐" w:date="2025-01-03T16:20:00Z" w16du:dateUtc="2025-01-03T08:20:00Z"/>
                    <w:rFonts w:cs="Calibri"/>
                    <w:color w:val="000000"/>
                    <w:sz w:val="22"/>
                  </w:rPr>
                </w:rPrChange>
              </w:rPr>
              <w:pPrChange w:id="98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76" w:author="瑋婷 徐" w:date="2025-01-03T16:20:00Z" w16du:dateUtc="2025-01-03T08:20:00Z">
              <w:r w:rsidRPr="00727E7E">
                <w:rPr>
                  <w:rFonts w:asciiTheme="majorEastAsia" w:eastAsia="標楷體" w:hAnsiTheme="majorEastAsia" w:cstheme="majorEastAsia"/>
                  <w:color w:val="000000"/>
                  <w:rPrChange w:id="9877" w:author="瑋婷 徐" w:date="2025-01-06T15:34:00Z" w16du:dateUtc="2025-01-06T07:34:00Z">
                    <w:rPr>
                      <w:rFonts w:cs="Calibri"/>
                      <w:color w:val="000000"/>
                      <w:sz w:val="22"/>
                    </w:rPr>
                  </w:rPrChange>
                </w:rPr>
                <w:t>*</w:t>
              </w:r>
            </w:ins>
          </w:p>
        </w:tc>
        <w:tc>
          <w:tcPr>
            <w:tcW w:w="148" w:type="pct"/>
            <w:noWrap/>
            <w:hideMark/>
          </w:tcPr>
          <w:p w14:paraId="27ADDA5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78" w:author="瑋婷 徐" w:date="2025-01-03T16:20:00Z" w16du:dateUtc="2025-01-03T08:20:00Z"/>
                <w:rFonts w:asciiTheme="majorEastAsia" w:eastAsia="標楷體" w:hAnsiTheme="majorEastAsia" w:cstheme="majorEastAsia"/>
                <w:color w:val="000000"/>
                <w:rPrChange w:id="9879" w:author="瑋婷 徐" w:date="2025-01-06T15:34:00Z" w16du:dateUtc="2025-01-06T07:34:00Z">
                  <w:rPr>
                    <w:ins w:id="9880" w:author="瑋婷 徐" w:date="2025-01-03T16:20:00Z" w16du:dateUtc="2025-01-03T08:20:00Z"/>
                    <w:rFonts w:cs="Calibri"/>
                    <w:color w:val="000000"/>
                    <w:sz w:val="22"/>
                  </w:rPr>
                </w:rPrChange>
              </w:rPr>
              <w:pPrChange w:id="98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539D6E5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82" w:author="瑋婷 徐" w:date="2025-01-03T16:20:00Z" w16du:dateUtc="2025-01-03T08:20:00Z"/>
                <w:rFonts w:asciiTheme="majorEastAsia" w:eastAsia="標楷體" w:hAnsiTheme="majorEastAsia" w:cstheme="majorEastAsia"/>
                <w:rPrChange w:id="9883" w:author="瑋婷 徐" w:date="2025-01-06T15:34:00Z" w16du:dateUtc="2025-01-06T07:34:00Z">
                  <w:rPr>
                    <w:ins w:id="9884" w:author="瑋婷 徐" w:date="2025-01-03T16:20:00Z" w16du:dateUtc="2025-01-03T08:20:00Z"/>
                    <w:rFonts w:ascii="Times New Roman" w:eastAsia="Times New Roman" w:hAnsi="Times New Roman" w:cs="Times New Roman"/>
                    <w:sz w:val="20"/>
                    <w:szCs w:val="20"/>
                  </w:rPr>
                </w:rPrChange>
              </w:rPr>
              <w:pPrChange w:id="98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474690B3"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886" w:author="瑋婷 徐" w:date="2025-01-03T16:33:00Z" w16du:dateUtc="2025-01-03T08:33:00Z"/>
                <w:rFonts w:asciiTheme="majorEastAsia" w:eastAsia="標楷體" w:hAnsiTheme="majorEastAsia" w:cstheme="majorEastAsia"/>
                <w:color w:val="000000"/>
              </w:rPr>
            </w:pPr>
          </w:p>
        </w:tc>
        <w:tc>
          <w:tcPr>
            <w:tcW w:w="148" w:type="pct"/>
            <w:noWrap/>
            <w:hideMark/>
          </w:tcPr>
          <w:p w14:paraId="599F687B" w14:textId="466C6409"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87" w:author="瑋婷 徐" w:date="2025-01-03T16:20:00Z" w16du:dateUtc="2025-01-03T08:20:00Z"/>
                <w:rFonts w:asciiTheme="majorEastAsia" w:eastAsia="標楷體" w:hAnsiTheme="majorEastAsia" w:cstheme="majorEastAsia"/>
                <w:color w:val="000000"/>
                <w:rPrChange w:id="9888" w:author="瑋婷 徐" w:date="2025-01-06T15:34:00Z" w16du:dateUtc="2025-01-06T07:34:00Z">
                  <w:rPr>
                    <w:ins w:id="9889" w:author="瑋婷 徐" w:date="2025-01-03T16:20:00Z" w16du:dateUtc="2025-01-03T08:20:00Z"/>
                    <w:rFonts w:cs="Calibri"/>
                    <w:color w:val="000000"/>
                    <w:sz w:val="22"/>
                  </w:rPr>
                </w:rPrChange>
              </w:rPr>
              <w:pPrChange w:id="98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91" w:author="瑋婷 徐" w:date="2025-01-03T16:20:00Z" w16du:dateUtc="2025-01-03T08:20:00Z">
              <w:r w:rsidRPr="00727E7E">
                <w:rPr>
                  <w:rFonts w:asciiTheme="majorEastAsia" w:eastAsia="標楷體" w:hAnsiTheme="majorEastAsia" w:cstheme="majorEastAsia"/>
                  <w:color w:val="000000"/>
                  <w:rPrChange w:id="9892" w:author="瑋婷 徐" w:date="2025-01-06T15:34:00Z" w16du:dateUtc="2025-01-06T07:34:00Z">
                    <w:rPr>
                      <w:rFonts w:cs="Calibri"/>
                      <w:color w:val="000000"/>
                      <w:sz w:val="22"/>
                    </w:rPr>
                  </w:rPrChange>
                </w:rPr>
                <w:t>*</w:t>
              </w:r>
            </w:ins>
          </w:p>
        </w:tc>
        <w:tc>
          <w:tcPr>
            <w:tcW w:w="148" w:type="pct"/>
            <w:noWrap/>
            <w:hideMark/>
          </w:tcPr>
          <w:p w14:paraId="5378253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93" w:author="瑋婷 徐" w:date="2025-01-03T16:20:00Z" w16du:dateUtc="2025-01-03T08:20:00Z"/>
                <w:rFonts w:asciiTheme="majorEastAsia" w:eastAsia="標楷體" w:hAnsiTheme="majorEastAsia" w:cstheme="majorEastAsia"/>
                <w:color w:val="000000"/>
                <w:rPrChange w:id="9894" w:author="瑋婷 徐" w:date="2025-01-06T15:34:00Z" w16du:dateUtc="2025-01-06T07:34:00Z">
                  <w:rPr>
                    <w:ins w:id="9895" w:author="瑋婷 徐" w:date="2025-01-03T16:20:00Z" w16du:dateUtc="2025-01-03T08:20:00Z"/>
                    <w:rFonts w:cs="Calibri"/>
                    <w:color w:val="000000"/>
                    <w:sz w:val="22"/>
                  </w:rPr>
                </w:rPrChange>
              </w:rPr>
              <w:pPrChange w:id="98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33812A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97" w:author="瑋婷 徐" w:date="2025-01-03T16:20:00Z" w16du:dateUtc="2025-01-03T08:20:00Z"/>
                <w:rFonts w:asciiTheme="majorEastAsia" w:eastAsia="標楷體" w:hAnsiTheme="majorEastAsia" w:cstheme="majorEastAsia"/>
                <w:rPrChange w:id="9898" w:author="瑋婷 徐" w:date="2025-01-06T15:34:00Z" w16du:dateUtc="2025-01-06T07:34:00Z">
                  <w:rPr>
                    <w:ins w:id="9899" w:author="瑋婷 徐" w:date="2025-01-03T16:20:00Z" w16du:dateUtc="2025-01-03T08:20:00Z"/>
                    <w:rFonts w:ascii="Times New Roman" w:eastAsia="Times New Roman" w:hAnsi="Times New Roman" w:cs="Times New Roman"/>
                    <w:sz w:val="20"/>
                    <w:szCs w:val="20"/>
                  </w:rPr>
                </w:rPrChange>
              </w:rPr>
              <w:pPrChange w:id="99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9309DE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01" w:author="瑋婷 徐" w:date="2025-01-03T16:20:00Z" w16du:dateUtc="2025-01-03T08:20:00Z"/>
                <w:rFonts w:asciiTheme="majorEastAsia" w:eastAsia="標楷體" w:hAnsiTheme="majorEastAsia" w:cstheme="majorEastAsia"/>
                <w:rPrChange w:id="9902" w:author="瑋婷 徐" w:date="2025-01-06T15:34:00Z" w16du:dateUtc="2025-01-06T07:34:00Z">
                  <w:rPr>
                    <w:ins w:id="9903" w:author="瑋婷 徐" w:date="2025-01-03T16:20:00Z" w16du:dateUtc="2025-01-03T08:20:00Z"/>
                    <w:rFonts w:ascii="Times New Roman" w:eastAsia="Times New Roman" w:hAnsi="Times New Roman" w:cs="Times New Roman"/>
                    <w:sz w:val="20"/>
                    <w:szCs w:val="20"/>
                  </w:rPr>
                </w:rPrChange>
              </w:rPr>
              <w:pPrChange w:id="99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4649B2DD"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905" w:author="瑋婷 徐" w:date="2025-01-03T16:33:00Z" w16du:dateUtc="2025-01-03T08:33:00Z"/>
                <w:rFonts w:asciiTheme="majorEastAsia" w:eastAsia="標楷體" w:hAnsiTheme="majorEastAsia" w:cstheme="majorEastAsia"/>
              </w:rPr>
            </w:pPr>
          </w:p>
        </w:tc>
        <w:tc>
          <w:tcPr>
            <w:tcW w:w="148" w:type="pct"/>
            <w:noWrap/>
            <w:hideMark/>
          </w:tcPr>
          <w:p w14:paraId="3926B62E" w14:textId="432A3BEC"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06" w:author="瑋婷 徐" w:date="2025-01-03T16:20:00Z" w16du:dateUtc="2025-01-03T08:20:00Z"/>
                <w:rFonts w:asciiTheme="majorEastAsia" w:eastAsia="標楷體" w:hAnsiTheme="majorEastAsia" w:cstheme="majorEastAsia"/>
                <w:rPrChange w:id="9907" w:author="瑋婷 徐" w:date="2025-01-06T15:34:00Z" w16du:dateUtc="2025-01-06T07:34:00Z">
                  <w:rPr>
                    <w:ins w:id="9908" w:author="瑋婷 徐" w:date="2025-01-03T16:20:00Z" w16du:dateUtc="2025-01-03T08:20:00Z"/>
                    <w:rFonts w:ascii="Times New Roman" w:eastAsia="Times New Roman" w:hAnsi="Times New Roman" w:cs="Times New Roman"/>
                    <w:sz w:val="20"/>
                    <w:szCs w:val="20"/>
                  </w:rPr>
                </w:rPrChange>
              </w:rPr>
              <w:pPrChange w:id="99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27E7F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10" w:author="瑋婷 徐" w:date="2025-01-03T16:20:00Z" w16du:dateUtc="2025-01-03T08:20:00Z"/>
                <w:rFonts w:asciiTheme="majorEastAsia" w:eastAsia="標楷體" w:hAnsiTheme="majorEastAsia" w:cstheme="majorEastAsia"/>
                <w:rPrChange w:id="9911" w:author="瑋婷 徐" w:date="2025-01-06T15:34:00Z" w16du:dateUtc="2025-01-06T07:34:00Z">
                  <w:rPr>
                    <w:ins w:id="9912" w:author="瑋婷 徐" w:date="2025-01-03T16:20:00Z" w16du:dateUtc="2025-01-03T08:20:00Z"/>
                    <w:rFonts w:ascii="Times New Roman" w:eastAsia="Times New Roman" w:hAnsi="Times New Roman" w:cs="Times New Roman"/>
                    <w:sz w:val="20"/>
                    <w:szCs w:val="20"/>
                  </w:rPr>
                </w:rPrChange>
              </w:rPr>
              <w:pPrChange w:id="99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F9CB3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14" w:author="瑋婷 徐" w:date="2025-01-03T16:20:00Z" w16du:dateUtc="2025-01-03T08:20:00Z"/>
                <w:rFonts w:asciiTheme="majorEastAsia" w:eastAsia="標楷體" w:hAnsiTheme="majorEastAsia" w:cstheme="majorEastAsia"/>
                <w:rPrChange w:id="9915" w:author="瑋婷 徐" w:date="2025-01-06T15:34:00Z" w16du:dateUtc="2025-01-06T07:34:00Z">
                  <w:rPr>
                    <w:ins w:id="9916" w:author="瑋婷 徐" w:date="2025-01-03T16:20:00Z" w16du:dateUtc="2025-01-03T08:20:00Z"/>
                    <w:rFonts w:ascii="Times New Roman" w:eastAsia="Times New Roman" w:hAnsi="Times New Roman" w:cs="Times New Roman"/>
                    <w:sz w:val="20"/>
                    <w:szCs w:val="20"/>
                  </w:rPr>
                </w:rPrChange>
              </w:rPr>
              <w:pPrChange w:id="99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FF6AFF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18" w:author="瑋婷 徐" w:date="2025-01-03T16:20:00Z" w16du:dateUtc="2025-01-03T08:20:00Z"/>
                <w:rFonts w:asciiTheme="majorEastAsia" w:eastAsia="標楷體" w:hAnsiTheme="majorEastAsia" w:cstheme="majorEastAsia"/>
                <w:rPrChange w:id="9919" w:author="瑋婷 徐" w:date="2025-01-06T15:34:00Z" w16du:dateUtc="2025-01-06T07:34:00Z">
                  <w:rPr>
                    <w:ins w:id="9920" w:author="瑋婷 徐" w:date="2025-01-03T16:20:00Z" w16du:dateUtc="2025-01-03T08:20:00Z"/>
                    <w:rFonts w:ascii="Times New Roman" w:eastAsia="Times New Roman" w:hAnsi="Times New Roman" w:cs="Times New Roman"/>
                    <w:sz w:val="20"/>
                    <w:szCs w:val="20"/>
                  </w:rPr>
                </w:rPrChange>
              </w:rPr>
              <w:pPrChange w:id="99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5C9512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22" w:author="瑋婷 徐" w:date="2025-01-03T16:20:00Z" w16du:dateUtc="2025-01-03T08:20:00Z"/>
                <w:rFonts w:asciiTheme="majorEastAsia" w:eastAsia="標楷體" w:hAnsiTheme="majorEastAsia" w:cstheme="majorEastAsia"/>
                <w:rPrChange w:id="9923" w:author="瑋婷 徐" w:date="2025-01-06T15:34:00Z" w16du:dateUtc="2025-01-06T07:34:00Z">
                  <w:rPr>
                    <w:ins w:id="9924" w:author="瑋婷 徐" w:date="2025-01-03T16:20:00Z" w16du:dateUtc="2025-01-03T08:20:00Z"/>
                    <w:rFonts w:ascii="Times New Roman" w:eastAsia="Times New Roman" w:hAnsi="Times New Roman" w:cs="Times New Roman"/>
                    <w:sz w:val="20"/>
                    <w:szCs w:val="20"/>
                  </w:rPr>
                </w:rPrChange>
              </w:rPr>
              <w:pPrChange w:id="99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73BF8E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26" w:author="瑋婷 徐" w:date="2025-01-03T16:20:00Z" w16du:dateUtc="2025-01-03T08:20:00Z"/>
                <w:rFonts w:asciiTheme="majorEastAsia" w:eastAsia="標楷體" w:hAnsiTheme="majorEastAsia" w:cstheme="majorEastAsia"/>
                <w:rPrChange w:id="9927" w:author="瑋婷 徐" w:date="2025-01-06T15:34:00Z" w16du:dateUtc="2025-01-06T07:34:00Z">
                  <w:rPr>
                    <w:ins w:id="9928" w:author="瑋婷 徐" w:date="2025-01-03T16:20:00Z" w16du:dateUtc="2025-01-03T08:20:00Z"/>
                    <w:rFonts w:ascii="Times New Roman" w:eastAsia="Times New Roman" w:hAnsi="Times New Roman" w:cs="Times New Roman"/>
                    <w:sz w:val="20"/>
                    <w:szCs w:val="20"/>
                  </w:rPr>
                </w:rPrChange>
              </w:rPr>
              <w:pPrChange w:id="99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2C8695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30" w:author="瑋婷 徐" w:date="2025-01-03T16:20:00Z" w16du:dateUtc="2025-01-03T08:20:00Z"/>
                <w:rFonts w:asciiTheme="majorEastAsia" w:eastAsia="標楷體" w:hAnsiTheme="majorEastAsia" w:cstheme="majorEastAsia"/>
                <w:rPrChange w:id="9931" w:author="瑋婷 徐" w:date="2025-01-06T15:34:00Z" w16du:dateUtc="2025-01-06T07:34:00Z">
                  <w:rPr>
                    <w:ins w:id="9932" w:author="瑋婷 徐" w:date="2025-01-03T16:20:00Z" w16du:dateUtc="2025-01-03T08:20:00Z"/>
                    <w:rFonts w:ascii="Times New Roman" w:eastAsia="Times New Roman" w:hAnsi="Times New Roman" w:cs="Times New Roman"/>
                    <w:sz w:val="20"/>
                    <w:szCs w:val="20"/>
                  </w:rPr>
                </w:rPrChange>
              </w:rPr>
              <w:pPrChange w:id="99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6D7D39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34" w:author="瑋婷 徐" w:date="2025-01-03T16:20:00Z" w16du:dateUtc="2025-01-03T08:20:00Z"/>
                <w:rFonts w:asciiTheme="majorEastAsia" w:eastAsia="標楷體" w:hAnsiTheme="majorEastAsia" w:cstheme="majorEastAsia"/>
                <w:rPrChange w:id="9935" w:author="瑋婷 徐" w:date="2025-01-06T15:34:00Z" w16du:dateUtc="2025-01-06T07:34:00Z">
                  <w:rPr>
                    <w:ins w:id="9936" w:author="瑋婷 徐" w:date="2025-01-03T16:20:00Z" w16du:dateUtc="2025-01-03T08:20:00Z"/>
                    <w:rFonts w:ascii="Times New Roman" w:eastAsia="Times New Roman" w:hAnsi="Times New Roman" w:cs="Times New Roman"/>
                    <w:sz w:val="20"/>
                    <w:szCs w:val="20"/>
                  </w:rPr>
                </w:rPrChange>
              </w:rPr>
              <w:pPrChange w:id="99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5CD8D12E" w14:textId="77777777" w:rsidTr="003C19C7">
        <w:trPr>
          <w:cnfStyle w:val="000000100000" w:firstRow="0" w:lastRow="0" w:firstColumn="0" w:lastColumn="0" w:oddVBand="0" w:evenVBand="0" w:oddHBand="1" w:evenHBand="0" w:firstRowFirstColumn="0" w:firstRowLastColumn="0" w:lastRowFirstColumn="0" w:lastRowLastColumn="0"/>
          <w:trHeight w:val="300"/>
          <w:ins w:id="9938"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9EDB64C" w14:textId="77777777" w:rsidR="00DA433E" w:rsidRPr="00727E7E" w:rsidRDefault="00DA433E">
            <w:pPr>
              <w:spacing w:line="360" w:lineRule="auto"/>
              <w:jc w:val="both"/>
              <w:rPr>
                <w:ins w:id="9939" w:author="瑋婷 徐" w:date="2025-01-03T16:20:00Z" w16du:dateUtc="2025-01-03T08:20:00Z"/>
                <w:rFonts w:asciiTheme="majorEastAsia" w:eastAsia="標楷體" w:hAnsiTheme="majorEastAsia" w:cstheme="majorEastAsia"/>
                <w:b w:val="0"/>
                <w:bCs w:val="0"/>
                <w:color w:val="000000"/>
                <w:rPrChange w:id="9940" w:author="瑋婷 徐" w:date="2025-01-06T15:34:00Z" w16du:dateUtc="2025-01-06T07:34:00Z">
                  <w:rPr>
                    <w:ins w:id="9941" w:author="瑋婷 徐" w:date="2025-01-03T16:20:00Z" w16du:dateUtc="2025-01-03T08:20:00Z"/>
                    <w:rFonts w:cs="Calibri"/>
                    <w:color w:val="000000"/>
                    <w:sz w:val="22"/>
                  </w:rPr>
                </w:rPrChange>
              </w:rPr>
              <w:pPrChange w:id="9942" w:author="瑋婷 徐" w:date="2025-01-03T16:21:00Z" w16du:dateUtc="2025-01-03T08:21:00Z">
                <w:pPr/>
              </w:pPrChange>
            </w:pPr>
            <w:ins w:id="9943" w:author="瑋婷 徐" w:date="2025-01-03T16:20:00Z" w16du:dateUtc="2025-01-03T08:20:00Z">
              <w:r w:rsidRPr="00727E7E">
                <w:rPr>
                  <w:rFonts w:asciiTheme="majorEastAsia" w:eastAsia="標楷體" w:hAnsiTheme="majorEastAsia" w:cstheme="majorEastAsia"/>
                  <w:b w:val="0"/>
                  <w:bCs w:val="0"/>
                  <w:color w:val="000000"/>
                  <w:rPrChange w:id="9944" w:author="瑋婷 徐" w:date="2025-01-06T15:34:00Z" w16du:dateUtc="2025-01-06T07:34:00Z">
                    <w:rPr>
                      <w:rFonts w:cs="Calibri"/>
                      <w:color w:val="000000"/>
                      <w:sz w:val="22"/>
                    </w:rPr>
                  </w:rPrChange>
                </w:rPr>
                <w:t>紅尾伯勞</w:t>
              </w:r>
              <w:r w:rsidRPr="00727E7E">
                <w:rPr>
                  <w:rFonts w:asciiTheme="majorEastAsia" w:eastAsia="標楷體" w:hAnsiTheme="majorEastAsia" w:cstheme="majorEastAsia"/>
                  <w:b w:val="0"/>
                  <w:bCs w:val="0"/>
                  <w:color w:val="000000"/>
                  <w:rPrChange w:id="9945" w:author="瑋婷 徐" w:date="2025-01-06T15:34:00Z" w16du:dateUtc="2025-01-06T07:34:00Z">
                    <w:rPr>
                      <w:rFonts w:cs="Calibri"/>
                      <w:color w:val="000000"/>
                      <w:sz w:val="22"/>
                    </w:rPr>
                  </w:rPrChange>
                </w:rPr>
                <w:t xml:space="preserve"> III</w:t>
              </w:r>
            </w:ins>
          </w:p>
        </w:tc>
        <w:tc>
          <w:tcPr>
            <w:tcW w:w="1284" w:type="pct"/>
            <w:hideMark/>
          </w:tcPr>
          <w:p w14:paraId="2F77860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46" w:author="瑋婷 徐" w:date="2025-01-03T16:20:00Z" w16du:dateUtc="2025-01-03T08:20:00Z"/>
                <w:rFonts w:asciiTheme="majorEastAsia" w:eastAsia="標楷體" w:hAnsiTheme="majorEastAsia" w:cstheme="majorEastAsia"/>
                <w:i/>
                <w:iCs/>
                <w:color w:val="000000"/>
                <w:rPrChange w:id="9947" w:author="瑋婷 徐" w:date="2025-01-06T15:34:00Z" w16du:dateUtc="2025-01-06T07:34:00Z">
                  <w:rPr>
                    <w:ins w:id="9948" w:author="瑋婷 徐" w:date="2025-01-03T16:20:00Z" w16du:dateUtc="2025-01-03T08:20:00Z"/>
                    <w:rFonts w:cs="Calibri"/>
                    <w:i/>
                    <w:iCs/>
                    <w:color w:val="000000"/>
                    <w:sz w:val="22"/>
                  </w:rPr>
                </w:rPrChange>
              </w:rPr>
              <w:pPrChange w:id="99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950" w:author="瑋婷 徐" w:date="2025-01-03T16:20:00Z" w16du:dateUtc="2025-01-03T08:20:00Z">
              <w:r w:rsidRPr="00727E7E">
                <w:rPr>
                  <w:rFonts w:asciiTheme="majorEastAsia" w:eastAsia="標楷體" w:hAnsiTheme="majorEastAsia" w:cstheme="majorEastAsia"/>
                  <w:i/>
                  <w:iCs/>
                  <w:color w:val="000000"/>
                  <w:rPrChange w:id="9951" w:author="瑋婷 徐" w:date="2025-01-06T15:34:00Z" w16du:dateUtc="2025-01-06T07:34:00Z">
                    <w:rPr>
                      <w:rFonts w:cs="Calibri"/>
                      <w:i/>
                      <w:iCs/>
                      <w:color w:val="000000"/>
                      <w:sz w:val="22"/>
                    </w:rPr>
                  </w:rPrChange>
                </w:rPr>
                <w:t>Lanius cristatus</w:t>
              </w:r>
            </w:ins>
          </w:p>
        </w:tc>
        <w:tc>
          <w:tcPr>
            <w:tcW w:w="148" w:type="pct"/>
            <w:noWrap/>
            <w:hideMark/>
          </w:tcPr>
          <w:p w14:paraId="175CD31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52" w:author="瑋婷 徐" w:date="2025-01-03T16:20:00Z" w16du:dateUtc="2025-01-03T08:20:00Z"/>
                <w:rFonts w:asciiTheme="majorEastAsia" w:eastAsia="標楷體" w:hAnsiTheme="majorEastAsia" w:cstheme="majorEastAsia"/>
                <w:i/>
                <w:iCs/>
                <w:color w:val="000000"/>
                <w:rPrChange w:id="9953" w:author="瑋婷 徐" w:date="2025-01-06T15:34:00Z" w16du:dateUtc="2025-01-06T07:34:00Z">
                  <w:rPr>
                    <w:ins w:id="9954" w:author="瑋婷 徐" w:date="2025-01-03T16:20:00Z" w16du:dateUtc="2025-01-03T08:20:00Z"/>
                    <w:rFonts w:cs="Calibri"/>
                    <w:i/>
                    <w:iCs/>
                    <w:color w:val="000000"/>
                    <w:sz w:val="22"/>
                  </w:rPr>
                </w:rPrChange>
              </w:rPr>
              <w:pPrChange w:id="99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F1A12E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56" w:author="瑋婷 徐" w:date="2025-01-03T16:20:00Z" w16du:dateUtc="2025-01-03T08:20:00Z"/>
                <w:rFonts w:asciiTheme="majorEastAsia" w:eastAsia="標楷體" w:hAnsiTheme="majorEastAsia" w:cstheme="majorEastAsia"/>
                <w:rPrChange w:id="9957" w:author="瑋婷 徐" w:date="2025-01-06T15:34:00Z" w16du:dateUtc="2025-01-06T07:34:00Z">
                  <w:rPr>
                    <w:ins w:id="9958" w:author="瑋婷 徐" w:date="2025-01-03T16:20:00Z" w16du:dateUtc="2025-01-03T08:20:00Z"/>
                    <w:rFonts w:ascii="Times New Roman" w:eastAsia="Times New Roman" w:hAnsi="Times New Roman" w:cs="Times New Roman"/>
                    <w:sz w:val="20"/>
                    <w:szCs w:val="20"/>
                  </w:rPr>
                </w:rPrChange>
              </w:rPr>
              <w:pPrChange w:id="99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65539E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60" w:author="瑋婷 徐" w:date="2025-01-03T16:20:00Z" w16du:dateUtc="2025-01-03T08:20:00Z"/>
                <w:rFonts w:asciiTheme="majorEastAsia" w:eastAsia="標楷體" w:hAnsiTheme="majorEastAsia" w:cstheme="majorEastAsia"/>
                <w:rPrChange w:id="9961" w:author="瑋婷 徐" w:date="2025-01-06T15:34:00Z" w16du:dateUtc="2025-01-06T07:34:00Z">
                  <w:rPr>
                    <w:ins w:id="9962" w:author="瑋婷 徐" w:date="2025-01-03T16:20:00Z" w16du:dateUtc="2025-01-03T08:20:00Z"/>
                    <w:rFonts w:ascii="Times New Roman" w:eastAsia="Times New Roman" w:hAnsi="Times New Roman" w:cs="Times New Roman"/>
                    <w:sz w:val="20"/>
                    <w:szCs w:val="20"/>
                  </w:rPr>
                </w:rPrChange>
              </w:rPr>
              <w:pPrChange w:id="99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E9B666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64" w:author="瑋婷 徐" w:date="2025-01-03T16:20:00Z" w16du:dateUtc="2025-01-03T08:20:00Z"/>
                <w:rFonts w:asciiTheme="majorEastAsia" w:eastAsia="標楷體" w:hAnsiTheme="majorEastAsia" w:cstheme="majorEastAsia"/>
                <w:rPrChange w:id="9965" w:author="瑋婷 徐" w:date="2025-01-06T15:34:00Z" w16du:dateUtc="2025-01-06T07:34:00Z">
                  <w:rPr>
                    <w:ins w:id="9966" w:author="瑋婷 徐" w:date="2025-01-03T16:20:00Z" w16du:dateUtc="2025-01-03T08:20:00Z"/>
                    <w:rFonts w:ascii="Times New Roman" w:eastAsia="Times New Roman" w:hAnsi="Times New Roman" w:cs="Times New Roman"/>
                    <w:sz w:val="20"/>
                    <w:szCs w:val="20"/>
                  </w:rPr>
                </w:rPrChange>
              </w:rPr>
              <w:pPrChange w:id="99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AB35CB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68" w:author="瑋婷 徐" w:date="2025-01-03T16:20:00Z" w16du:dateUtc="2025-01-03T08:20:00Z"/>
                <w:rFonts w:asciiTheme="majorEastAsia" w:eastAsia="標楷體" w:hAnsiTheme="majorEastAsia" w:cstheme="majorEastAsia"/>
                <w:rPrChange w:id="9969" w:author="瑋婷 徐" w:date="2025-01-06T15:34:00Z" w16du:dateUtc="2025-01-06T07:34:00Z">
                  <w:rPr>
                    <w:ins w:id="9970" w:author="瑋婷 徐" w:date="2025-01-03T16:20:00Z" w16du:dateUtc="2025-01-03T08:20:00Z"/>
                    <w:rFonts w:ascii="Times New Roman" w:eastAsia="Times New Roman" w:hAnsi="Times New Roman" w:cs="Times New Roman"/>
                    <w:sz w:val="20"/>
                    <w:szCs w:val="20"/>
                  </w:rPr>
                </w:rPrChange>
              </w:rPr>
              <w:pPrChange w:id="99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4DF8011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72" w:author="瑋婷 徐" w:date="2025-01-03T16:20:00Z" w16du:dateUtc="2025-01-03T08:20:00Z"/>
                <w:rFonts w:asciiTheme="majorEastAsia" w:eastAsia="標楷體" w:hAnsiTheme="majorEastAsia" w:cstheme="majorEastAsia"/>
                <w:rPrChange w:id="9973" w:author="瑋婷 徐" w:date="2025-01-06T15:34:00Z" w16du:dateUtc="2025-01-06T07:34:00Z">
                  <w:rPr>
                    <w:ins w:id="9974" w:author="瑋婷 徐" w:date="2025-01-03T16:20:00Z" w16du:dateUtc="2025-01-03T08:20:00Z"/>
                    <w:rFonts w:ascii="Times New Roman" w:eastAsia="Times New Roman" w:hAnsi="Times New Roman" w:cs="Times New Roman"/>
                    <w:sz w:val="20"/>
                    <w:szCs w:val="20"/>
                  </w:rPr>
                </w:rPrChange>
              </w:rPr>
              <w:pPrChange w:id="99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5B0D3FDD"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976" w:author="瑋婷 徐" w:date="2025-01-03T16:33:00Z" w16du:dateUtc="2025-01-03T08:33:00Z"/>
                <w:rFonts w:asciiTheme="majorEastAsia" w:eastAsia="標楷體" w:hAnsiTheme="majorEastAsia" w:cstheme="majorEastAsia"/>
              </w:rPr>
            </w:pPr>
          </w:p>
        </w:tc>
        <w:tc>
          <w:tcPr>
            <w:tcW w:w="148" w:type="pct"/>
            <w:noWrap/>
            <w:hideMark/>
          </w:tcPr>
          <w:p w14:paraId="3E4F9778" w14:textId="7929FE49"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77" w:author="瑋婷 徐" w:date="2025-01-03T16:20:00Z" w16du:dateUtc="2025-01-03T08:20:00Z"/>
                <w:rFonts w:asciiTheme="majorEastAsia" w:eastAsia="標楷體" w:hAnsiTheme="majorEastAsia" w:cstheme="majorEastAsia"/>
                <w:rPrChange w:id="9978" w:author="瑋婷 徐" w:date="2025-01-06T15:34:00Z" w16du:dateUtc="2025-01-06T07:34:00Z">
                  <w:rPr>
                    <w:ins w:id="9979" w:author="瑋婷 徐" w:date="2025-01-03T16:20:00Z" w16du:dateUtc="2025-01-03T08:20:00Z"/>
                    <w:rFonts w:ascii="Times New Roman" w:eastAsia="Times New Roman" w:hAnsi="Times New Roman" w:cs="Times New Roman"/>
                    <w:sz w:val="20"/>
                    <w:szCs w:val="20"/>
                  </w:rPr>
                </w:rPrChange>
              </w:rPr>
              <w:pPrChange w:id="99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E72999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81" w:author="瑋婷 徐" w:date="2025-01-03T16:20:00Z" w16du:dateUtc="2025-01-03T08:20:00Z"/>
                <w:rFonts w:asciiTheme="majorEastAsia" w:eastAsia="標楷體" w:hAnsiTheme="majorEastAsia" w:cstheme="majorEastAsia"/>
                <w:rPrChange w:id="9982" w:author="瑋婷 徐" w:date="2025-01-06T15:34:00Z" w16du:dateUtc="2025-01-06T07:34:00Z">
                  <w:rPr>
                    <w:ins w:id="9983" w:author="瑋婷 徐" w:date="2025-01-03T16:20:00Z" w16du:dateUtc="2025-01-03T08:20:00Z"/>
                    <w:rFonts w:ascii="Times New Roman" w:eastAsia="Times New Roman" w:hAnsi="Times New Roman" w:cs="Times New Roman"/>
                    <w:sz w:val="20"/>
                    <w:szCs w:val="20"/>
                  </w:rPr>
                </w:rPrChange>
              </w:rPr>
              <w:pPrChange w:id="99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D7AAB7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85" w:author="瑋婷 徐" w:date="2025-01-03T16:20:00Z" w16du:dateUtc="2025-01-03T08:20:00Z"/>
                <w:rFonts w:asciiTheme="majorEastAsia" w:eastAsia="標楷體" w:hAnsiTheme="majorEastAsia" w:cstheme="majorEastAsia"/>
                <w:rPrChange w:id="9986" w:author="瑋婷 徐" w:date="2025-01-06T15:34:00Z" w16du:dateUtc="2025-01-06T07:34:00Z">
                  <w:rPr>
                    <w:ins w:id="9987" w:author="瑋婷 徐" w:date="2025-01-03T16:20:00Z" w16du:dateUtc="2025-01-03T08:20:00Z"/>
                    <w:rFonts w:ascii="Times New Roman" w:eastAsia="Times New Roman" w:hAnsi="Times New Roman" w:cs="Times New Roman"/>
                    <w:sz w:val="20"/>
                    <w:szCs w:val="20"/>
                  </w:rPr>
                </w:rPrChange>
              </w:rPr>
              <w:pPrChange w:id="99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0FDE6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89" w:author="瑋婷 徐" w:date="2025-01-03T16:20:00Z" w16du:dateUtc="2025-01-03T08:20:00Z"/>
                <w:rFonts w:asciiTheme="majorEastAsia" w:eastAsia="標楷體" w:hAnsiTheme="majorEastAsia" w:cstheme="majorEastAsia"/>
                <w:rPrChange w:id="9990" w:author="瑋婷 徐" w:date="2025-01-06T15:34:00Z" w16du:dateUtc="2025-01-06T07:34:00Z">
                  <w:rPr>
                    <w:ins w:id="9991" w:author="瑋婷 徐" w:date="2025-01-03T16:20:00Z" w16du:dateUtc="2025-01-03T08:20:00Z"/>
                    <w:rFonts w:ascii="Times New Roman" w:eastAsia="Times New Roman" w:hAnsi="Times New Roman" w:cs="Times New Roman"/>
                    <w:sz w:val="20"/>
                    <w:szCs w:val="20"/>
                  </w:rPr>
                </w:rPrChange>
              </w:rPr>
              <w:pPrChange w:id="99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316BB35D"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993" w:author="瑋婷 徐" w:date="2025-01-03T16:33:00Z" w16du:dateUtc="2025-01-03T08:33:00Z"/>
                <w:rFonts w:asciiTheme="majorEastAsia" w:eastAsia="標楷體" w:hAnsiTheme="majorEastAsia" w:cstheme="majorEastAsia"/>
              </w:rPr>
            </w:pPr>
          </w:p>
        </w:tc>
        <w:tc>
          <w:tcPr>
            <w:tcW w:w="148" w:type="pct"/>
            <w:noWrap/>
            <w:hideMark/>
          </w:tcPr>
          <w:p w14:paraId="69D2D7EC" w14:textId="145F91DE"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94" w:author="瑋婷 徐" w:date="2025-01-03T16:20:00Z" w16du:dateUtc="2025-01-03T08:20:00Z"/>
                <w:rFonts w:asciiTheme="majorEastAsia" w:eastAsia="標楷體" w:hAnsiTheme="majorEastAsia" w:cstheme="majorEastAsia"/>
                <w:rPrChange w:id="9995" w:author="瑋婷 徐" w:date="2025-01-06T15:34:00Z" w16du:dateUtc="2025-01-06T07:34:00Z">
                  <w:rPr>
                    <w:ins w:id="9996" w:author="瑋婷 徐" w:date="2025-01-03T16:20:00Z" w16du:dateUtc="2025-01-03T08:20:00Z"/>
                    <w:rFonts w:ascii="Times New Roman" w:eastAsia="Times New Roman" w:hAnsi="Times New Roman" w:cs="Times New Roman"/>
                    <w:sz w:val="20"/>
                    <w:szCs w:val="20"/>
                  </w:rPr>
                </w:rPrChange>
              </w:rPr>
              <w:pPrChange w:id="99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B26AC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98" w:author="瑋婷 徐" w:date="2025-01-03T16:20:00Z" w16du:dateUtc="2025-01-03T08:20:00Z"/>
                <w:rFonts w:asciiTheme="majorEastAsia" w:eastAsia="標楷體" w:hAnsiTheme="majorEastAsia" w:cstheme="majorEastAsia"/>
                <w:rPrChange w:id="9999" w:author="瑋婷 徐" w:date="2025-01-06T15:34:00Z" w16du:dateUtc="2025-01-06T07:34:00Z">
                  <w:rPr>
                    <w:ins w:id="10000" w:author="瑋婷 徐" w:date="2025-01-03T16:20:00Z" w16du:dateUtc="2025-01-03T08:20:00Z"/>
                    <w:rFonts w:ascii="Times New Roman" w:eastAsia="Times New Roman" w:hAnsi="Times New Roman" w:cs="Times New Roman"/>
                    <w:sz w:val="20"/>
                    <w:szCs w:val="20"/>
                  </w:rPr>
                </w:rPrChange>
              </w:rPr>
              <w:pPrChange w:id="100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B7194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02" w:author="瑋婷 徐" w:date="2025-01-03T16:20:00Z" w16du:dateUtc="2025-01-03T08:20:00Z"/>
                <w:rFonts w:asciiTheme="majorEastAsia" w:eastAsia="標楷體" w:hAnsiTheme="majorEastAsia" w:cstheme="majorEastAsia"/>
                <w:rPrChange w:id="10003" w:author="瑋婷 徐" w:date="2025-01-06T15:34:00Z" w16du:dateUtc="2025-01-06T07:34:00Z">
                  <w:rPr>
                    <w:ins w:id="10004" w:author="瑋婷 徐" w:date="2025-01-03T16:20:00Z" w16du:dateUtc="2025-01-03T08:20:00Z"/>
                    <w:rFonts w:ascii="Times New Roman" w:eastAsia="Times New Roman" w:hAnsi="Times New Roman" w:cs="Times New Roman"/>
                    <w:sz w:val="20"/>
                    <w:szCs w:val="20"/>
                  </w:rPr>
                </w:rPrChange>
              </w:rPr>
              <w:pPrChange w:id="100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E5283F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06" w:author="瑋婷 徐" w:date="2025-01-03T16:20:00Z" w16du:dateUtc="2025-01-03T08:20:00Z"/>
                <w:rFonts w:asciiTheme="majorEastAsia" w:eastAsia="標楷體" w:hAnsiTheme="majorEastAsia" w:cstheme="majorEastAsia"/>
                <w:rPrChange w:id="10007" w:author="瑋婷 徐" w:date="2025-01-06T15:34:00Z" w16du:dateUtc="2025-01-06T07:34:00Z">
                  <w:rPr>
                    <w:ins w:id="10008" w:author="瑋婷 徐" w:date="2025-01-03T16:20:00Z" w16du:dateUtc="2025-01-03T08:20:00Z"/>
                    <w:rFonts w:ascii="Times New Roman" w:eastAsia="Times New Roman" w:hAnsi="Times New Roman" w:cs="Times New Roman"/>
                    <w:sz w:val="20"/>
                    <w:szCs w:val="20"/>
                  </w:rPr>
                </w:rPrChange>
              </w:rPr>
              <w:pPrChange w:id="100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E9DE1F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10" w:author="瑋婷 徐" w:date="2025-01-03T16:20:00Z" w16du:dateUtc="2025-01-03T08:20:00Z"/>
                <w:rFonts w:asciiTheme="majorEastAsia" w:eastAsia="標楷體" w:hAnsiTheme="majorEastAsia" w:cstheme="majorEastAsia"/>
                <w:rPrChange w:id="10011" w:author="瑋婷 徐" w:date="2025-01-06T15:34:00Z" w16du:dateUtc="2025-01-06T07:34:00Z">
                  <w:rPr>
                    <w:ins w:id="10012" w:author="瑋婷 徐" w:date="2025-01-03T16:20:00Z" w16du:dateUtc="2025-01-03T08:20:00Z"/>
                    <w:rFonts w:ascii="Times New Roman" w:eastAsia="Times New Roman" w:hAnsi="Times New Roman" w:cs="Times New Roman"/>
                    <w:sz w:val="20"/>
                    <w:szCs w:val="20"/>
                  </w:rPr>
                </w:rPrChange>
              </w:rPr>
              <w:pPrChange w:id="100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9F299E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14" w:author="瑋婷 徐" w:date="2025-01-03T16:20:00Z" w16du:dateUtc="2025-01-03T08:20:00Z"/>
                <w:rFonts w:asciiTheme="majorEastAsia" w:eastAsia="標楷體" w:hAnsiTheme="majorEastAsia" w:cstheme="majorEastAsia"/>
                <w:rPrChange w:id="10015" w:author="瑋婷 徐" w:date="2025-01-06T15:34:00Z" w16du:dateUtc="2025-01-06T07:34:00Z">
                  <w:rPr>
                    <w:ins w:id="10016" w:author="瑋婷 徐" w:date="2025-01-03T16:20:00Z" w16du:dateUtc="2025-01-03T08:20:00Z"/>
                    <w:rFonts w:ascii="Times New Roman" w:eastAsia="Times New Roman" w:hAnsi="Times New Roman" w:cs="Times New Roman"/>
                    <w:sz w:val="20"/>
                    <w:szCs w:val="20"/>
                  </w:rPr>
                </w:rPrChange>
              </w:rPr>
              <w:pPrChange w:id="100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06C60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18" w:author="瑋婷 徐" w:date="2025-01-03T16:20:00Z" w16du:dateUtc="2025-01-03T08:20:00Z"/>
                <w:rFonts w:asciiTheme="majorEastAsia" w:eastAsia="標楷體" w:hAnsiTheme="majorEastAsia" w:cstheme="majorEastAsia"/>
                <w:rPrChange w:id="10019" w:author="瑋婷 徐" w:date="2025-01-06T15:34:00Z" w16du:dateUtc="2025-01-06T07:34:00Z">
                  <w:rPr>
                    <w:ins w:id="10020" w:author="瑋婷 徐" w:date="2025-01-03T16:20:00Z" w16du:dateUtc="2025-01-03T08:20:00Z"/>
                    <w:rFonts w:ascii="Times New Roman" w:eastAsia="Times New Roman" w:hAnsi="Times New Roman" w:cs="Times New Roman"/>
                    <w:sz w:val="20"/>
                    <w:szCs w:val="20"/>
                  </w:rPr>
                </w:rPrChange>
              </w:rPr>
              <w:pPrChange w:id="100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0DE7BA3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022" w:author="瑋婷 徐" w:date="2025-01-03T16:20:00Z" w16du:dateUtc="2025-01-03T08:20:00Z"/>
                <w:rFonts w:asciiTheme="majorEastAsia" w:eastAsia="標楷體" w:hAnsiTheme="majorEastAsia" w:cstheme="majorEastAsia"/>
                <w:rPrChange w:id="10023" w:author="瑋婷 徐" w:date="2025-01-06T15:34:00Z" w16du:dateUtc="2025-01-06T07:34:00Z">
                  <w:rPr>
                    <w:ins w:id="10024" w:author="瑋婷 徐" w:date="2025-01-03T16:20:00Z" w16du:dateUtc="2025-01-03T08:20:00Z"/>
                    <w:rFonts w:ascii="Times New Roman" w:eastAsia="Times New Roman" w:hAnsi="Times New Roman" w:cs="Times New Roman"/>
                    <w:sz w:val="20"/>
                    <w:szCs w:val="20"/>
                  </w:rPr>
                </w:rPrChange>
              </w:rPr>
              <w:pPrChange w:id="100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2CE3C186" w14:textId="77777777" w:rsidTr="003C19C7">
        <w:trPr>
          <w:trHeight w:val="300"/>
          <w:ins w:id="1002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1C64BFA" w14:textId="77777777" w:rsidR="00DA433E" w:rsidRPr="00727E7E" w:rsidRDefault="00DA433E">
            <w:pPr>
              <w:spacing w:line="360" w:lineRule="auto"/>
              <w:jc w:val="both"/>
              <w:rPr>
                <w:ins w:id="10027" w:author="瑋婷 徐" w:date="2025-01-03T16:20:00Z" w16du:dateUtc="2025-01-03T08:20:00Z"/>
                <w:rFonts w:asciiTheme="majorEastAsia" w:eastAsia="標楷體" w:hAnsiTheme="majorEastAsia" w:cstheme="majorEastAsia"/>
                <w:b w:val="0"/>
                <w:bCs w:val="0"/>
                <w:color w:val="000000"/>
                <w:rPrChange w:id="10028" w:author="瑋婷 徐" w:date="2025-01-06T15:34:00Z" w16du:dateUtc="2025-01-06T07:34:00Z">
                  <w:rPr>
                    <w:ins w:id="10029" w:author="瑋婷 徐" w:date="2025-01-03T16:20:00Z" w16du:dateUtc="2025-01-03T08:20:00Z"/>
                    <w:rFonts w:cs="Calibri"/>
                    <w:color w:val="000000"/>
                    <w:sz w:val="22"/>
                  </w:rPr>
                </w:rPrChange>
              </w:rPr>
              <w:pPrChange w:id="10030" w:author="瑋婷 徐" w:date="2025-01-03T16:21:00Z" w16du:dateUtc="2025-01-03T08:21:00Z">
                <w:pPr/>
              </w:pPrChange>
            </w:pPr>
            <w:proofErr w:type="gramStart"/>
            <w:ins w:id="10031" w:author="瑋婷 徐" w:date="2025-01-03T16:20:00Z" w16du:dateUtc="2025-01-03T08:20:00Z">
              <w:r w:rsidRPr="00727E7E">
                <w:rPr>
                  <w:rFonts w:asciiTheme="majorEastAsia" w:eastAsia="標楷體" w:hAnsiTheme="majorEastAsia" w:cstheme="majorEastAsia"/>
                  <w:b w:val="0"/>
                  <w:bCs w:val="0"/>
                  <w:color w:val="000000"/>
                  <w:rPrChange w:id="10032" w:author="瑋婷 徐" w:date="2025-01-06T15:34:00Z" w16du:dateUtc="2025-01-06T07:34:00Z">
                    <w:rPr>
                      <w:rFonts w:cs="Calibri"/>
                      <w:color w:val="000000"/>
                      <w:sz w:val="22"/>
                    </w:rPr>
                  </w:rPrChange>
                </w:rPr>
                <w:t>棕背伯勞</w:t>
              </w:r>
              <w:proofErr w:type="gramEnd"/>
              <w:r w:rsidRPr="00727E7E">
                <w:rPr>
                  <w:rFonts w:asciiTheme="majorEastAsia" w:eastAsia="標楷體" w:hAnsiTheme="majorEastAsia" w:cstheme="majorEastAsia"/>
                  <w:b w:val="0"/>
                  <w:bCs w:val="0"/>
                  <w:color w:val="000000"/>
                  <w:rPrChange w:id="10033" w:author="瑋婷 徐" w:date="2025-01-06T15:34:00Z" w16du:dateUtc="2025-01-06T07:34:00Z">
                    <w:rPr>
                      <w:rFonts w:cs="Calibri"/>
                      <w:color w:val="000000"/>
                      <w:sz w:val="22"/>
                    </w:rPr>
                  </w:rPrChange>
                </w:rPr>
                <w:t xml:space="preserve"> </w:t>
              </w:r>
            </w:ins>
          </w:p>
        </w:tc>
        <w:tc>
          <w:tcPr>
            <w:tcW w:w="1284" w:type="pct"/>
            <w:hideMark/>
          </w:tcPr>
          <w:p w14:paraId="5F5D9AB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34" w:author="瑋婷 徐" w:date="2025-01-03T16:20:00Z" w16du:dateUtc="2025-01-03T08:20:00Z"/>
                <w:rFonts w:asciiTheme="majorEastAsia" w:eastAsia="標楷體" w:hAnsiTheme="majorEastAsia" w:cstheme="majorEastAsia"/>
                <w:i/>
                <w:iCs/>
                <w:color w:val="000000"/>
                <w:rPrChange w:id="10035" w:author="瑋婷 徐" w:date="2025-01-06T15:34:00Z" w16du:dateUtc="2025-01-06T07:34:00Z">
                  <w:rPr>
                    <w:ins w:id="10036" w:author="瑋婷 徐" w:date="2025-01-03T16:20:00Z" w16du:dateUtc="2025-01-03T08:20:00Z"/>
                    <w:rFonts w:cs="Calibri"/>
                    <w:i/>
                    <w:iCs/>
                    <w:color w:val="000000"/>
                    <w:sz w:val="22"/>
                  </w:rPr>
                </w:rPrChange>
              </w:rPr>
              <w:pPrChange w:id="100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038" w:author="瑋婷 徐" w:date="2025-01-03T16:20:00Z" w16du:dateUtc="2025-01-03T08:20:00Z">
              <w:r w:rsidRPr="00727E7E">
                <w:rPr>
                  <w:rFonts w:asciiTheme="majorEastAsia" w:eastAsia="標楷體" w:hAnsiTheme="majorEastAsia" w:cstheme="majorEastAsia"/>
                  <w:i/>
                  <w:iCs/>
                  <w:color w:val="000000"/>
                  <w:rPrChange w:id="10039" w:author="瑋婷 徐" w:date="2025-01-06T15:34:00Z" w16du:dateUtc="2025-01-06T07:34:00Z">
                    <w:rPr>
                      <w:rFonts w:cs="Calibri"/>
                      <w:i/>
                      <w:iCs/>
                      <w:color w:val="000000"/>
                      <w:sz w:val="22"/>
                    </w:rPr>
                  </w:rPrChange>
                </w:rPr>
                <w:t>Lanius schach</w:t>
              </w:r>
            </w:ins>
          </w:p>
        </w:tc>
        <w:tc>
          <w:tcPr>
            <w:tcW w:w="148" w:type="pct"/>
            <w:noWrap/>
            <w:hideMark/>
          </w:tcPr>
          <w:p w14:paraId="2506850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40" w:author="瑋婷 徐" w:date="2025-01-03T16:20:00Z" w16du:dateUtc="2025-01-03T08:20:00Z"/>
                <w:rFonts w:asciiTheme="majorEastAsia" w:eastAsia="標楷體" w:hAnsiTheme="majorEastAsia" w:cstheme="majorEastAsia"/>
                <w:i/>
                <w:iCs/>
                <w:color w:val="000000"/>
                <w:rPrChange w:id="10041" w:author="瑋婷 徐" w:date="2025-01-06T15:34:00Z" w16du:dateUtc="2025-01-06T07:34:00Z">
                  <w:rPr>
                    <w:ins w:id="10042" w:author="瑋婷 徐" w:date="2025-01-03T16:20:00Z" w16du:dateUtc="2025-01-03T08:20:00Z"/>
                    <w:rFonts w:cs="Calibri"/>
                    <w:i/>
                    <w:iCs/>
                    <w:color w:val="000000"/>
                    <w:sz w:val="22"/>
                  </w:rPr>
                </w:rPrChange>
              </w:rPr>
              <w:pPrChange w:id="100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29354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44" w:author="瑋婷 徐" w:date="2025-01-03T16:20:00Z" w16du:dateUtc="2025-01-03T08:20:00Z"/>
                <w:rFonts w:asciiTheme="majorEastAsia" w:eastAsia="標楷體" w:hAnsiTheme="majorEastAsia" w:cstheme="majorEastAsia"/>
                <w:rPrChange w:id="10045" w:author="瑋婷 徐" w:date="2025-01-06T15:34:00Z" w16du:dateUtc="2025-01-06T07:34:00Z">
                  <w:rPr>
                    <w:ins w:id="10046" w:author="瑋婷 徐" w:date="2025-01-03T16:20:00Z" w16du:dateUtc="2025-01-03T08:20:00Z"/>
                    <w:rFonts w:ascii="Times New Roman" w:eastAsia="Times New Roman" w:hAnsi="Times New Roman" w:cs="Times New Roman"/>
                    <w:sz w:val="20"/>
                    <w:szCs w:val="20"/>
                  </w:rPr>
                </w:rPrChange>
              </w:rPr>
              <w:pPrChange w:id="100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5ECD9C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48" w:author="瑋婷 徐" w:date="2025-01-03T16:20:00Z" w16du:dateUtc="2025-01-03T08:20:00Z"/>
                <w:rFonts w:asciiTheme="majorEastAsia" w:eastAsia="標楷體" w:hAnsiTheme="majorEastAsia" w:cstheme="majorEastAsia"/>
                <w:rPrChange w:id="10049" w:author="瑋婷 徐" w:date="2025-01-06T15:34:00Z" w16du:dateUtc="2025-01-06T07:34:00Z">
                  <w:rPr>
                    <w:ins w:id="10050" w:author="瑋婷 徐" w:date="2025-01-03T16:20:00Z" w16du:dateUtc="2025-01-03T08:20:00Z"/>
                    <w:rFonts w:ascii="Times New Roman" w:eastAsia="Times New Roman" w:hAnsi="Times New Roman" w:cs="Times New Roman"/>
                    <w:sz w:val="20"/>
                    <w:szCs w:val="20"/>
                  </w:rPr>
                </w:rPrChange>
              </w:rPr>
              <w:pPrChange w:id="100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6C697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52" w:author="瑋婷 徐" w:date="2025-01-03T16:20:00Z" w16du:dateUtc="2025-01-03T08:20:00Z"/>
                <w:rFonts w:asciiTheme="majorEastAsia" w:eastAsia="標楷體" w:hAnsiTheme="majorEastAsia" w:cstheme="majorEastAsia"/>
                <w:rPrChange w:id="10053" w:author="瑋婷 徐" w:date="2025-01-06T15:34:00Z" w16du:dateUtc="2025-01-06T07:34:00Z">
                  <w:rPr>
                    <w:ins w:id="10054" w:author="瑋婷 徐" w:date="2025-01-03T16:20:00Z" w16du:dateUtc="2025-01-03T08:20:00Z"/>
                    <w:rFonts w:ascii="Times New Roman" w:eastAsia="Times New Roman" w:hAnsi="Times New Roman" w:cs="Times New Roman"/>
                    <w:sz w:val="20"/>
                    <w:szCs w:val="20"/>
                  </w:rPr>
                </w:rPrChange>
              </w:rPr>
              <w:pPrChange w:id="100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C1795F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56" w:author="瑋婷 徐" w:date="2025-01-03T16:20:00Z" w16du:dateUtc="2025-01-03T08:20:00Z"/>
                <w:rFonts w:asciiTheme="majorEastAsia" w:eastAsia="標楷體" w:hAnsiTheme="majorEastAsia" w:cstheme="majorEastAsia"/>
                <w:rPrChange w:id="10057" w:author="瑋婷 徐" w:date="2025-01-06T15:34:00Z" w16du:dateUtc="2025-01-06T07:34:00Z">
                  <w:rPr>
                    <w:ins w:id="10058" w:author="瑋婷 徐" w:date="2025-01-03T16:20:00Z" w16du:dateUtc="2025-01-03T08:20:00Z"/>
                    <w:rFonts w:ascii="Times New Roman" w:eastAsia="Times New Roman" w:hAnsi="Times New Roman" w:cs="Times New Roman"/>
                    <w:sz w:val="20"/>
                    <w:szCs w:val="20"/>
                  </w:rPr>
                </w:rPrChange>
              </w:rPr>
              <w:pPrChange w:id="100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3FE1B98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60" w:author="瑋婷 徐" w:date="2025-01-03T16:20:00Z" w16du:dateUtc="2025-01-03T08:20:00Z"/>
                <w:rFonts w:asciiTheme="majorEastAsia" w:eastAsia="標楷體" w:hAnsiTheme="majorEastAsia" w:cstheme="majorEastAsia"/>
                <w:rPrChange w:id="10061" w:author="瑋婷 徐" w:date="2025-01-06T15:34:00Z" w16du:dateUtc="2025-01-06T07:34:00Z">
                  <w:rPr>
                    <w:ins w:id="10062" w:author="瑋婷 徐" w:date="2025-01-03T16:20:00Z" w16du:dateUtc="2025-01-03T08:20:00Z"/>
                    <w:rFonts w:ascii="Times New Roman" w:eastAsia="Times New Roman" w:hAnsi="Times New Roman" w:cs="Times New Roman"/>
                    <w:sz w:val="20"/>
                    <w:szCs w:val="20"/>
                  </w:rPr>
                </w:rPrChange>
              </w:rPr>
              <w:pPrChange w:id="100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13336FA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064" w:author="瑋婷 徐" w:date="2025-01-03T16:33:00Z" w16du:dateUtc="2025-01-03T08:33:00Z"/>
                <w:rFonts w:asciiTheme="majorEastAsia" w:eastAsia="標楷體" w:hAnsiTheme="majorEastAsia" w:cstheme="majorEastAsia"/>
              </w:rPr>
            </w:pPr>
          </w:p>
        </w:tc>
        <w:tc>
          <w:tcPr>
            <w:tcW w:w="148" w:type="pct"/>
            <w:noWrap/>
            <w:hideMark/>
          </w:tcPr>
          <w:p w14:paraId="5196D60B" w14:textId="2657D92E"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65" w:author="瑋婷 徐" w:date="2025-01-03T16:20:00Z" w16du:dateUtc="2025-01-03T08:20:00Z"/>
                <w:rFonts w:asciiTheme="majorEastAsia" w:eastAsia="標楷體" w:hAnsiTheme="majorEastAsia" w:cstheme="majorEastAsia"/>
                <w:rPrChange w:id="10066" w:author="瑋婷 徐" w:date="2025-01-06T15:34:00Z" w16du:dateUtc="2025-01-06T07:34:00Z">
                  <w:rPr>
                    <w:ins w:id="10067" w:author="瑋婷 徐" w:date="2025-01-03T16:20:00Z" w16du:dateUtc="2025-01-03T08:20:00Z"/>
                    <w:rFonts w:ascii="Times New Roman" w:eastAsia="Times New Roman" w:hAnsi="Times New Roman" w:cs="Times New Roman"/>
                    <w:sz w:val="20"/>
                    <w:szCs w:val="20"/>
                  </w:rPr>
                </w:rPrChange>
              </w:rPr>
              <w:pPrChange w:id="100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9E3CB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69" w:author="瑋婷 徐" w:date="2025-01-03T16:20:00Z" w16du:dateUtc="2025-01-03T08:20:00Z"/>
                <w:rFonts w:asciiTheme="majorEastAsia" w:eastAsia="標楷體" w:hAnsiTheme="majorEastAsia" w:cstheme="majorEastAsia"/>
                <w:rPrChange w:id="10070" w:author="瑋婷 徐" w:date="2025-01-06T15:34:00Z" w16du:dateUtc="2025-01-06T07:34:00Z">
                  <w:rPr>
                    <w:ins w:id="10071" w:author="瑋婷 徐" w:date="2025-01-03T16:20:00Z" w16du:dateUtc="2025-01-03T08:20:00Z"/>
                    <w:rFonts w:ascii="Times New Roman" w:eastAsia="Times New Roman" w:hAnsi="Times New Roman" w:cs="Times New Roman"/>
                    <w:sz w:val="20"/>
                    <w:szCs w:val="20"/>
                  </w:rPr>
                </w:rPrChange>
              </w:rPr>
              <w:pPrChange w:id="100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B8BEE5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73" w:author="瑋婷 徐" w:date="2025-01-03T16:20:00Z" w16du:dateUtc="2025-01-03T08:20:00Z"/>
                <w:rFonts w:asciiTheme="majorEastAsia" w:eastAsia="標楷體" w:hAnsiTheme="majorEastAsia" w:cstheme="majorEastAsia"/>
                <w:rPrChange w:id="10074" w:author="瑋婷 徐" w:date="2025-01-06T15:34:00Z" w16du:dateUtc="2025-01-06T07:34:00Z">
                  <w:rPr>
                    <w:ins w:id="10075" w:author="瑋婷 徐" w:date="2025-01-03T16:20:00Z" w16du:dateUtc="2025-01-03T08:20:00Z"/>
                    <w:rFonts w:ascii="Times New Roman" w:eastAsia="Times New Roman" w:hAnsi="Times New Roman" w:cs="Times New Roman"/>
                    <w:sz w:val="20"/>
                    <w:szCs w:val="20"/>
                  </w:rPr>
                </w:rPrChange>
              </w:rPr>
              <w:pPrChange w:id="100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243E38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77" w:author="瑋婷 徐" w:date="2025-01-03T16:20:00Z" w16du:dateUtc="2025-01-03T08:20:00Z"/>
                <w:rFonts w:asciiTheme="majorEastAsia" w:eastAsia="標楷體" w:hAnsiTheme="majorEastAsia" w:cstheme="majorEastAsia"/>
                <w:rPrChange w:id="10078" w:author="瑋婷 徐" w:date="2025-01-06T15:34:00Z" w16du:dateUtc="2025-01-06T07:34:00Z">
                  <w:rPr>
                    <w:ins w:id="10079" w:author="瑋婷 徐" w:date="2025-01-03T16:20:00Z" w16du:dateUtc="2025-01-03T08:20:00Z"/>
                    <w:rFonts w:ascii="Times New Roman" w:eastAsia="Times New Roman" w:hAnsi="Times New Roman" w:cs="Times New Roman"/>
                    <w:sz w:val="20"/>
                    <w:szCs w:val="20"/>
                  </w:rPr>
                </w:rPrChange>
              </w:rPr>
              <w:pPrChange w:id="100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47646A3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081" w:author="瑋婷 徐" w:date="2025-01-03T16:33:00Z" w16du:dateUtc="2025-01-03T08:33:00Z"/>
                <w:rFonts w:asciiTheme="majorEastAsia" w:eastAsia="標楷體" w:hAnsiTheme="majorEastAsia" w:cstheme="majorEastAsia"/>
              </w:rPr>
            </w:pPr>
          </w:p>
        </w:tc>
        <w:tc>
          <w:tcPr>
            <w:tcW w:w="148" w:type="pct"/>
            <w:noWrap/>
            <w:hideMark/>
          </w:tcPr>
          <w:p w14:paraId="717CEDBC" w14:textId="0BCCB5B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82" w:author="瑋婷 徐" w:date="2025-01-03T16:20:00Z" w16du:dateUtc="2025-01-03T08:20:00Z"/>
                <w:rFonts w:asciiTheme="majorEastAsia" w:eastAsia="標楷體" w:hAnsiTheme="majorEastAsia" w:cstheme="majorEastAsia"/>
                <w:rPrChange w:id="10083" w:author="瑋婷 徐" w:date="2025-01-06T15:34:00Z" w16du:dateUtc="2025-01-06T07:34:00Z">
                  <w:rPr>
                    <w:ins w:id="10084" w:author="瑋婷 徐" w:date="2025-01-03T16:20:00Z" w16du:dateUtc="2025-01-03T08:20:00Z"/>
                    <w:rFonts w:ascii="Times New Roman" w:eastAsia="Times New Roman" w:hAnsi="Times New Roman" w:cs="Times New Roman"/>
                    <w:sz w:val="20"/>
                    <w:szCs w:val="20"/>
                  </w:rPr>
                </w:rPrChange>
              </w:rPr>
              <w:pPrChange w:id="100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0B945D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86" w:author="瑋婷 徐" w:date="2025-01-03T16:20:00Z" w16du:dateUtc="2025-01-03T08:20:00Z"/>
                <w:rFonts w:asciiTheme="majorEastAsia" w:eastAsia="標楷體" w:hAnsiTheme="majorEastAsia" w:cstheme="majorEastAsia"/>
                <w:rPrChange w:id="10087" w:author="瑋婷 徐" w:date="2025-01-06T15:34:00Z" w16du:dateUtc="2025-01-06T07:34:00Z">
                  <w:rPr>
                    <w:ins w:id="10088" w:author="瑋婷 徐" w:date="2025-01-03T16:20:00Z" w16du:dateUtc="2025-01-03T08:20:00Z"/>
                    <w:rFonts w:ascii="Times New Roman" w:eastAsia="Times New Roman" w:hAnsi="Times New Roman" w:cs="Times New Roman"/>
                    <w:sz w:val="20"/>
                    <w:szCs w:val="20"/>
                  </w:rPr>
                </w:rPrChange>
              </w:rPr>
              <w:pPrChange w:id="100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EBA708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90" w:author="瑋婷 徐" w:date="2025-01-03T16:20:00Z" w16du:dateUtc="2025-01-03T08:20:00Z"/>
                <w:rFonts w:asciiTheme="majorEastAsia" w:eastAsia="標楷體" w:hAnsiTheme="majorEastAsia" w:cstheme="majorEastAsia"/>
                <w:rPrChange w:id="10091" w:author="瑋婷 徐" w:date="2025-01-06T15:34:00Z" w16du:dateUtc="2025-01-06T07:34:00Z">
                  <w:rPr>
                    <w:ins w:id="10092" w:author="瑋婷 徐" w:date="2025-01-03T16:20:00Z" w16du:dateUtc="2025-01-03T08:20:00Z"/>
                    <w:rFonts w:ascii="Times New Roman" w:eastAsia="Times New Roman" w:hAnsi="Times New Roman" w:cs="Times New Roman"/>
                    <w:sz w:val="20"/>
                    <w:szCs w:val="20"/>
                  </w:rPr>
                </w:rPrChange>
              </w:rPr>
              <w:pPrChange w:id="100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17BAFD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94" w:author="瑋婷 徐" w:date="2025-01-03T16:20:00Z" w16du:dateUtc="2025-01-03T08:20:00Z"/>
                <w:rFonts w:asciiTheme="majorEastAsia" w:eastAsia="標楷體" w:hAnsiTheme="majorEastAsia" w:cstheme="majorEastAsia"/>
                <w:rPrChange w:id="10095" w:author="瑋婷 徐" w:date="2025-01-06T15:34:00Z" w16du:dateUtc="2025-01-06T07:34:00Z">
                  <w:rPr>
                    <w:ins w:id="10096" w:author="瑋婷 徐" w:date="2025-01-03T16:20:00Z" w16du:dateUtc="2025-01-03T08:20:00Z"/>
                    <w:rFonts w:ascii="Times New Roman" w:eastAsia="Times New Roman" w:hAnsi="Times New Roman" w:cs="Times New Roman"/>
                    <w:sz w:val="20"/>
                    <w:szCs w:val="20"/>
                  </w:rPr>
                </w:rPrChange>
              </w:rPr>
              <w:pPrChange w:id="100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115281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98" w:author="瑋婷 徐" w:date="2025-01-03T16:20:00Z" w16du:dateUtc="2025-01-03T08:20:00Z"/>
                <w:rFonts w:asciiTheme="majorEastAsia" w:eastAsia="標楷體" w:hAnsiTheme="majorEastAsia" w:cstheme="majorEastAsia"/>
                <w:rPrChange w:id="10099" w:author="瑋婷 徐" w:date="2025-01-06T15:34:00Z" w16du:dateUtc="2025-01-06T07:34:00Z">
                  <w:rPr>
                    <w:ins w:id="10100" w:author="瑋婷 徐" w:date="2025-01-03T16:20:00Z" w16du:dateUtc="2025-01-03T08:20:00Z"/>
                    <w:rFonts w:ascii="Times New Roman" w:eastAsia="Times New Roman" w:hAnsi="Times New Roman" w:cs="Times New Roman"/>
                    <w:sz w:val="20"/>
                    <w:szCs w:val="20"/>
                  </w:rPr>
                </w:rPrChange>
              </w:rPr>
              <w:pPrChange w:id="101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B0C10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02" w:author="瑋婷 徐" w:date="2025-01-03T16:20:00Z" w16du:dateUtc="2025-01-03T08:20:00Z"/>
                <w:rFonts w:asciiTheme="majorEastAsia" w:eastAsia="標楷體" w:hAnsiTheme="majorEastAsia" w:cstheme="majorEastAsia"/>
                <w:rPrChange w:id="10103" w:author="瑋婷 徐" w:date="2025-01-06T15:34:00Z" w16du:dateUtc="2025-01-06T07:34:00Z">
                  <w:rPr>
                    <w:ins w:id="10104" w:author="瑋婷 徐" w:date="2025-01-03T16:20:00Z" w16du:dateUtc="2025-01-03T08:20:00Z"/>
                    <w:rFonts w:ascii="Times New Roman" w:eastAsia="Times New Roman" w:hAnsi="Times New Roman" w:cs="Times New Roman"/>
                    <w:sz w:val="20"/>
                    <w:szCs w:val="20"/>
                  </w:rPr>
                </w:rPrChange>
              </w:rPr>
              <w:pPrChange w:id="101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EA9B0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06" w:author="瑋婷 徐" w:date="2025-01-03T16:20:00Z" w16du:dateUtc="2025-01-03T08:20:00Z"/>
                <w:rFonts w:asciiTheme="majorEastAsia" w:eastAsia="標楷體" w:hAnsiTheme="majorEastAsia" w:cstheme="majorEastAsia"/>
                <w:rPrChange w:id="10107" w:author="瑋婷 徐" w:date="2025-01-06T15:34:00Z" w16du:dateUtc="2025-01-06T07:34:00Z">
                  <w:rPr>
                    <w:ins w:id="10108" w:author="瑋婷 徐" w:date="2025-01-03T16:20:00Z" w16du:dateUtc="2025-01-03T08:20:00Z"/>
                    <w:rFonts w:ascii="Times New Roman" w:eastAsia="Times New Roman" w:hAnsi="Times New Roman" w:cs="Times New Roman"/>
                    <w:sz w:val="20"/>
                    <w:szCs w:val="20"/>
                  </w:rPr>
                </w:rPrChange>
              </w:rPr>
              <w:pPrChange w:id="101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94A928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10" w:author="瑋婷 徐" w:date="2025-01-03T16:20:00Z" w16du:dateUtc="2025-01-03T08:20:00Z"/>
                <w:rFonts w:asciiTheme="majorEastAsia" w:eastAsia="標楷體" w:hAnsiTheme="majorEastAsia" w:cstheme="majorEastAsia"/>
                <w:rPrChange w:id="10111" w:author="瑋婷 徐" w:date="2025-01-06T15:34:00Z" w16du:dateUtc="2025-01-06T07:34:00Z">
                  <w:rPr>
                    <w:ins w:id="10112" w:author="瑋婷 徐" w:date="2025-01-03T16:20:00Z" w16du:dateUtc="2025-01-03T08:20:00Z"/>
                    <w:rFonts w:ascii="Times New Roman" w:eastAsia="Times New Roman" w:hAnsi="Times New Roman" w:cs="Times New Roman"/>
                    <w:sz w:val="20"/>
                    <w:szCs w:val="20"/>
                  </w:rPr>
                </w:rPrChange>
              </w:rPr>
              <w:pPrChange w:id="101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2FF50A94" w14:textId="77777777" w:rsidTr="003C19C7">
        <w:trPr>
          <w:cnfStyle w:val="000000100000" w:firstRow="0" w:lastRow="0" w:firstColumn="0" w:lastColumn="0" w:oddVBand="0" w:evenVBand="0" w:oddHBand="1" w:evenHBand="0" w:firstRowFirstColumn="0" w:firstRowLastColumn="0" w:lastRowFirstColumn="0" w:lastRowLastColumn="0"/>
          <w:trHeight w:val="300"/>
          <w:ins w:id="1011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883F6EA" w14:textId="77777777" w:rsidR="00DA433E" w:rsidRPr="00727E7E" w:rsidRDefault="00DA433E">
            <w:pPr>
              <w:spacing w:line="360" w:lineRule="auto"/>
              <w:jc w:val="both"/>
              <w:rPr>
                <w:ins w:id="10115" w:author="瑋婷 徐" w:date="2025-01-03T16:20:00Z" w16du:dateUtc="2025-01-03T08:20:00Z"/>
                <w:rFonts w:asciiTheme="majorEastAsia" w:eastAsia="標楷體" w:hAnsiTheme="majorEastAsia" w:cstheme="majorEastAsia"/>
                <w:b w:val="0"/>
                <w:bCs w:val="0"/>
                <w:color w:val="000000"/>
                <w:rPrChange w:id="10116" w:author="瑋婷 徐" w:date="2025-01-06T15:34:00Z" w16du:dateUtc="2025-01-06T07:34:00Z">
                  <w:rPr>
                    <w:ins w:id="10117" w:author="瑋婷 徐" w:date="2025-01-03T16:20:00Z" w16du:dateUtc="2025-01-03T08:20:00Z"/>
                    <w:rFonts w:cs="Calibri"/>
                    <w:color w:val="000000"/>
                    <w:sz w:val="22"/>
                  </w:rPr>
                </w:rPrChange>
              </w:rPr>
              <w:pPrChange w:id="10118" w:author="瑋婷 徐" w:date="2025-01-03T16:21:00Z" w16du:dateUtc="2025-01-03T08:21:00Z">
                <w:pPr/>
              </w:pPrChange>
            </w:pPr>
            <w:ins w:id="10119" w:author="瑋婷 徐" w:date="2025-01-03T16:20:00Z" w16du:dateUtc="2025-01-03T08:20:00Z">
              <w:r w:rsidRPr="00727E7E">
                <w:rPr>
                  <w:rFonts w:asciiTheme="majorEastAsia" w:eastAsia="標楷體" w:hAnsiTheme="majorEastAsia" w:cstheme="majorEastAsia"/>
                  <w:b w:val="0"/>
                  <w:bCs w:val="0"/>
                  <w:color w:val="000000"/>
                  <w:rPrChange w:id="10120" w:author="瑋婷 徐" w:date="2025-01-06T15:34:00Z" w16du:dateUtc="2025-01-06T07:34:00Z">
                    <w:rPr>
                      <w:rFonts w:cs="Calibri"/>
                      <w:color w:val="000000"/>
                      <w:sz w:val="22"/>
                    </w:rPr>
                  </w:rPrChange>
                </w:rPr>
                <w:t>松</w:t>
              </w:r>
              <w:proofErr w:type="gramStart"/>
              <w:r w:rsidRPr="00727E7E">
                <w:rPr>
                  <w:rFonts w:asciiTheme="majorEastAsia" w:eastAsia="標楷體" w:hAnsiTheme="majorEastAsia" w:cstheme="majorEastAsia"/>
                  <w:b w:val="0"/>
                  <w:bCs w:val="0"/>
                  <w:color w:val="000000"/>
                  <w:rPrChange w:id="10121" w:author="瑋婷 徐" w:date="2025-01-06T15:34:00Z" w16du:dateUtc="2025-01-06T07:34:00Z">
                    <w:rPr>
                      <w:rFonts w:cs="Calibri"/>
                      <w:color w:val="000000"/>
                      <w:sz w:val="22"/>
                    </w:rPr>
                  </w:rPrChange>
                </w:rPr>
                <w:t>鴉</w:t>
              </w:r>
              <w:proofErr w:type="gramEnd"/>
              <w:r w:rsidRPr="00727E7E">
                <w:rPr>
                  <w:rFonts w:asciiTheme="majorEastAsia" w:eastAsia="標楷體" w:hAnsiTheme="majorEastAsia" w:cstheme="majorEastAsia"/>
                  <w:b w:val="0"/>
                  <w:bCs w:val="0"/>
                  <w:color w:val="000000"/>
                  <w:rPrChange w:id="10122"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0123"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0124" w:author="瑋婷 徐" w:date="2025-01-06T15:34:00Z" w16du:dateUtc="2025-01-06T07:34:00Z">
                    <w:rPr>
                      <w:rFonts w:cs="Calibri"/>
                      <w:color w:val="000000"/>
                      <w:sz w:val="22"/>
                    </w:rPr>
                  </w:rPrChange>
                </w:rPr>
                <w:t xml:space="preserve"> </w:t>
              </w:r>
            </w:ins>
          </w:p>
        </w:tc>
        <w:tc>
          <w:tcPr>
            <w:tcW w:w="1284" w:type="pct"/>
            <w:hideMark/>
          </w:tcPr>
          <w:p w14:paraId="39A4428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25" w:author="瑋婷 徐" w:date="2025-01-03T16:20:00Z" w16du:dateUtc="2025-01-03T08:20:00Z"/>
                <w:rFonts w:asciiTheme="majorEastAsia" w:eastAsia="標楷體" w:hAnsiTheme="majorEastAsia" w:cstheme="majorEastAsia"/>
                <w:i/>
                <w:iCs/>
                <w:color w:val="000000"/>
                <w:rPrChange w:id="10126" w:author="瑋婷 徐" w:date="2025-01-06T15:34:00Z" w16du:dateUtc="2025-01-06T07:34:00Z">
                  <w:rPr>
                    <w:ins w:id="10127" w:author="瑋婷 徐" w:date="2025-01-03T16:20:00Z" w16du:dateUtc="2025-01-03T08:20:00Z"/>
                    <w:rFonts w:cs="Calibri"/>
                    <w:i/>
                    <w:iCs/>
                    <w:color w:val="000000"/>
                    <w:sz w:val="22"/>
                  </w:rPr>
                </w:rPrChange>
              </w:rPr>
              <w:pPrChange w:id="101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129" w:author="瑋婷 徐" w:date="2025-01-03T16:20:00Z" w16du:dateUtc="2025-01-03T08:20:00Z">
              <w:r w:rsidRPr="00727E7E">
                <w:rPr>
                  <w:rFonts w:asciiTheme="majorEastAsia" w:eastAsia="標楷體" w:hAnsiTheme="majorEastAsia" w:cstheme="majorEastAsia"/>
                  <w:i/>
                  <w:iCs/>
                  <w:color w:val="000000"/>
                  <w:rPrChange w:id="10130" w:author="瑋婷 徐" w:date="2025-01-06T15:34:00Z" w16du:dateUtc="2025-01-06T07:34:00Z">
                    <w:rPr>
                      <w:rFonts w:cs="Calibri"/>
                      <w:i/>
                      <w:iCs/>
                      <w:color w:val="000000"/>
                      <w:sz w:val="22"/>
                    </w:rPr>
                  </w:rPrChange>
                </w:rPr>
                <w:t>Garrulus glandarius</w:t>
              </w:r>
            </w:ins>
          </w:p>
        </w:tc>
        <w:tc>
          <w:tcPr>
            <w:tcW w:w="148" w:type="pct"/>
            <w:noWrap/>
            <w:hideMark/>
          </w:tcPr>
          <w:p w14:paraId="6D9A095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31" w:author="瑋婷 徐" w:date="2025-01-03T16:20:00Z" w16du:dateUtc="2025-01-03T08:20:00Z"/>
                <w:rFonts w:asciiTheme="majorEastAsia" w:eastAsia="標楷體" w:hAnsiTheme="majorEastAsia" w:cstheme="majorEastAsia"/>
                <w:i/>
                <w:iCs/>
                <w:color w:val="000000"/>
                <w:rPrChange w:id="10132" w:author="瑋婷 徐" w:date="2025-01-06T15:34:00Z" w16du:dateUtc="2025-01-06T07:34:00Z">
                  <w:rPr>
                    <w:ins w:id="10133" w:author="瑋婷 徐" w:date="2025-01-03T16:20:00Z" w16du:dateUtc="2025-01-03T08:20:00Z"/>
                    <w:rFonts w:cs="Calibri"/>
                    <w:i/>
                    <w:iCs/>
                    <w:color w:val="000000"/>
                    <w:sz w:val="22"/>
                  </w:rPr>
                </w:rPrChange>
              </w:rPr>
              <w:pPrChange w:id="101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966357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35" w:author="瑋婷 徐" w:date="2025-01-03T16:20:00Z" w16du:dateUtc="2025-01-03T08:20:00Z"/>
                <w:rFonts w:asciiTheme="majorEastAsia" w:eastAsia="標楷體" w:hAnsiTheme="majorEastAsia" w:cstheme="majorEastAsia"/>
                <w:rPrChange w:id="10136" w:author="瑋婷 徐" w:date="2025-01-06T15:34:00Z" w16du:dateUtc="2025-01-06T07:34:00Z">
                  <w:rPr>
                    <w:ins w:id="10137" w:author="瑋婷 徐" w:date="2025-01-03T16:20:00Z" w16du:dateUtc="2025-01-03T08:20:00Z"/>
                    <w:rFonts w:ascii="Times New Roman" w:eastAsia="Times New Roman" w:hAnsi="Times New Roman" w:cs="Times New Roman"/>
                    <w:sz w:val="20"/>
                    <w:szCs w:val="20"/>
                  </w:rPr>
                </w:rPrChange>
              </w:rPr>
              <w:pPrChange w:id="101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11CDEE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39" w:author="瑋婷 徐" w:date="2025-01-03T16:20:00Z" w16du:dateUtc="2025-01-03T08:20:00Z"/>
                <w:rFonts w:asciiTheme="majorEastAsia" w:eastAsia="標楷體" w:hAnsiTheme="majorEastAsia" w:cstheme="majorEastAsia"/>
                <w:rPrChange w:id="10140" w:author="瑋婷 徐" w:date="2025-01-06T15:34:00Z" w16du:dateUtc="2025-01-06T07:34:00Z">
                  <w:rPr>
                    <w:ins w:id="10141" w:author="瑋婷 徐" w:date="2025-01-03T16:20:00Z" w16du:dateUtc="2025-01-03T08:20:00Z"/>
                    <w:rFonts w:ascii="Times New Roman" w:eastAsia="Times New Roman" w:hAnsi="Times New Roman" w:cs="Times New Roman"/>
                    <w:sz w:val="20"/>
                    <w:szCs w:val="20"/>
                  </w:rPr>
                </w:rPrChange>
              </w:rPr>
              <w:pPrChange w:id="101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B9F4BB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43" w:author="瑋婷 徐" w:date="2025-01-03T16:20:00Z" w16du:dateUtc="2025-01-03T08:20:00Z"/>
                <w:rFonts w:asciiTheme="majorEastAsia" w:eastAsia="標楷體" w:hAnsiTheme="majorEastAsia" w:cstheme="majorEastAsia"/>
                <w:rPrChange w:id="10144" w:author="瑋婷 徐" w:date="2025-01-06T15:34:00Z" w16du:dateUtc="2025-01-06T07:34:00Z">
                  <w:rPr>
                    <w:ins w:id="10145" w:author="瑋婷 徐" w:date="2025-01-03T16:20:00Z" w16du:dateUtc="2025-01-03T08:20:00Z"/>
                    <w:rFonts w:ascii="Times New Roman" w:eastAsia="Times New Roman" w:hAnsi="Times New Roman" w:cs="Times New Roman"/>
                    <w:sz w:val="20"/>
                    <w:szCs w:val="20"/>
                  </w:rPr>
                </w:rPrChange>
              </w:rPr>
              <w:pPrChange w:id="101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92937A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47" w:author="瑋婷 徐" w:date="2025-01-03T16:20:00Z" w16du:dateUtc="2025-01-03T08:20:00Z"/>
                <w:rFonts w:asciiTheme="majorEastAsia" w:eastAsia="標楷體" w:hAnsiTheme="majorEastAsia" w:cstheme="majorEastAsia"/>
                <w:rPrChange w:id="10148" w:author="瑋婷 徐" w:date="2025-01-06T15:34:00Z" w16du:dateUtc="2025-01-06T07:34:00Z">
                  <w:rPr>
                    <w:ins w:id="10149" w:author="瑋婷 徐" w:date="2025-01-03T16:20:00Z" w16du:dateUtc="2025-01-03T08:20:00Z"/>
                    <w:rFonts w:ascii="Times New Roman" w:eastAsia="Times New Roman" w:hAnsi="Times New Roman" w:cs="Times New Roman"/>
                    <w:sz w:val="20"/>
                    <w:szCs w:val="20"/>
                  </w:rPr>
                </w:rPrChange>
              </w:rPr>
              <w:pPrChange w:id="101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2D48B8B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51" w:author="瑋婷 徐" w:date="2025-01-03T16:20:00Z" w16du:dateUtc="2025-01-03T08:20:00Z"/>
                <w:rFonts w:asciiTheme="majorEastAsia" w:eastAsia="標楷體" w:hAnsiTheme="majorEastAsia" w:cstheme="majorEastAsia"/>
                <w:rPrChange w:id="10152" w:author="瑋婷 徐" w:date="2025-01-06T15:34:00Z" w16du:dateUtc="2025-01-06T07:34:00Z">
                  <w:rPr>
                    <w:ins w:id="10153" w:author="瑋婷 徐" w:date="2025-01-03T16:20:00Z" w16du:dateUtc="2025-01-03T08:20:00Z"/>
                    <w:rFonts w:ascii="Times New Roman" w:eastAsia="Times New Roman" w:hAnsi="Times New Roman" w:cs="Times New Roman"/>
                    <w:sz w:val="20"/>
                    <w:szCs w:val="20"/>
                  </w:rPr>
                </w:rPrChange>
              </w:rPr>
              <w:pPrChange w:id="101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EB55DF3"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155" w:author="瑋婷 徐" w:date="2025-01-03T16:33:00Z" w16du:dateUtc="2025-01-03T08:33:00Z"/>
                <w:rFonts w:asciiTheme="majorEastAsia" w:eastAsia="標楷體" w:hAnsiTheme="majorEastAsia" w:cstheme="majorEastAsia"/>
              </w:rPr>
            </w:pPr>
          </w:p>
        </w:tc>
        <w:tc>
          <w:tcPr>
            <w:tcW w:w="148" w:type="pct"/>
            <w:noWrap/>
            <w:hideMark/>
          </w:tcPr>
          <w:p w14:paraId="59E417E8" w14:textId="374F77D8"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56" w:author="瑋婷 徐" w:date="2025-01-03T16:20:00Z" w16du:dateUtc="2025-01-03T08:20:00Z"/>
                <w:rFonts w:asciiTheme="majorEastAsia" w:eastAsia="標楷體" w:hAnsiTheme="majorEastAsia" w:cstheme="majorEastAsia"/>
                <w:rPrChange w:id="10157" w:author="瑋婷 徐" w:date="2025-01-06T15:34:00Z" w16du:dateUtc="2025-01-06T07:34:00Z">
                  <w:rPr>
                    <w:ins w:id="10158" w:author="瑋婷 徐" w:date="2025-01-03T16:20:00Z" w16du:dateUtc="2025-01-03T08:20:00Z"/>
                    <w:rFonts w:ascii="Times New Roman" w:eastAsia="Times New Roman" w:hAnsi="Times New Roman" w:cs="Times New Roman"/>
                    <w:sz w:val="20"/>
                    <w:szCs w:val="20"/>
                  </w:rPr>
                </w:rPrChange>
              </w:rPr>
              <w:pPrChange w:id="101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E75F2A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60" w:author="瑋婷 徐" w:date="2025-01-03T16:20:00Z" w16du:dateUtc="2025-01-03T08:20:00Z"/>
                <w:rFonts w:asciiTheme="majorEastAsia" w:eastAsia="標楷體" w:hAnsiTheme="majorEastAsia" w:cstheme="majorEastAsia"/>
                <w:rPrChange w:id="10161" w:author="瑋婷 徐" w:date="2025-01-06T15:34:00Z" w16du:dateUtc="2025-01-06T07:34:00Z">
                  <w:rPr>
                    <w:ins w:id="10162" w:author="瑋婷 徐" w:date="2025-01-03T16:20:00Z" w16du:dateUtc="2025-01-03T08:20:00Z"/>
                    <w:rFonts w:ascii="Times New Roman" w:eastAsia="Times New Roman" w:hAnsi="Times New Roman" w:cs="Times New Roman"/>
                    <w:sz w:val="20"/>
                    <w:szCs w:val="20"/>
                  </w:rPr>
                </w:rPrChange>
              </w:rPr>
              <w:pPrChange w:id="101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DEBB70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64" w:author="瑋婷 徐" w:date="2025-01-03T16:20:00Z" w16du:dateUtc="2025-01-03T08:20:00Z"/>
                <w:rFonts w:asciiTheme="majorEastAsia" w:eastAsia="標楷體" w:hAnsiTheme="majorEastAsia" w:cstheme="majorEastAsia"/>
                <w:rPrChange w:id="10165" w:author="瑋婷 徐" w:date="2025-01-06T15:34:00Z" w16du:dateUtc="2025-01-06T07:34:00Z">
                  <w:rPr>
                    <w:ins w:id="10166" w:author="瑋婷 徐" w:date="2025-01-03T16:20:00Z" w16du:dateUtc="2025-01-03T08:20:00Z"/>
                    <w:rFonts w:ascii="Times New Roman" w:eastAsia="Times New Roman" w:hAnsi="Times New Roman" w:cs="Times New Roman"/>
                    <w:sz w:val="20"/>
                    <w:szCs w:val="20"/>
                  </w:rPr>
                </w:rPrChange>
              </w:rPr>
              <w:pPrChange w:id="101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DA769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68" w:author="瑋婷 徐" w:date="2025-01-03T16:20:00Z" w16du:dateUtc="2025-01-03T08:20:00Z"/>
                <w:rFonts w:asciiTheme="majorEastAsia" w:eastAsia="標楷體" w:hAnsiTheme="majorEastAsia" w:cstheme="majorEastAsia"/>
                <w:rPrChange w:id="10169" w:author="瑋婷 徐" w:date="2025-01-06T15:34:00Z" w16du:dateUtc="2025-01-06T07:34:00Z">
                  <w:rPr>
                    <w:ins w:id="10170" w:author="瑋婷 徐" w:date="2025-01-03T16:20:00Z" w16du:dateUtc="2025-01-03T08:20:00Z"/>
                    <w:rFonts w:ascii="Times New Roman" w:eastAsia="Times New Roman" w:hAnsi="Times New Roman" w:cs="Times New Roman"/>
                    <w:sz w:val="20"/>
                    <w:szCs w:val="20"/>
                  </w:rPr>
                </w:rPrChange>
              </w:rPr>
              <w:pPrChange w:id="101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805D5EE"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172" w:author="瑋婷 徐" w:date="2025-01-03T16:33:00Z" w16du:dateUtc="2025-01-03T08:33:00Z"/>
                <w:rFonts w:asciiTheme="majorEastAsia" w:eastAsia="標楷體" w:hAnsiTheme="majorEastAsia" w:cstheme="majorEastAsia"/>
              </w:rPr>
            </w:pPr>
          </w:p>
        </w:tc>
        <w:tc>
          <w:tcPr>
            <w:tcW w:w="148" w:type="pct"/>
            <w:noWrap/>
            <w:hideMark/>
          </w:tcPr>
          <w:p w14:paraId="46055FC5" w14:textId="724BFBBF"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73" w:author="瑋婷 徐" w:date="2025-01-03T16:20:00Z" w16du:dateUtc="2025-01-03T08:20:00Z"/>
                <w:rFonts w:asciiTheme="majorEastAsia" w:eastAsia="標楷體" w:hAnsiTheme="majorEastAsia" w:cstheme="majorEastAsia"/>
                <w:rPrChange w:id="10174" w:author="瑋婷 徐" w:date="2025-01-06T15:34:00Z" w16du:dateUtc="2025-01-06T07:34:00Z">
                  <w:rPr>
                    <w:ins w:id="10175" w:author="瑋婷 徐" w:date="2025-01-03T16:20:00Z" w16du:dateUtc="2025-01-03T08:20:00Z"/>
                    <w:rFonts w:ascii="Times New Roman" w:eastAsia="Times New Roman" w:hAnsi="Times New Roman" w:cs="Times New Roman"/>
                    <w:sz w:val="20"/>
                    <w:szCs w:val="20"/>
                  </w:rPr>
                </w:rPrChange>
              </w:rPr>
              <w:pPrChange w:id="101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737D04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77" w:author="瑋婷 徐" w:date="2025-01-03T16:20:00Z" w16du:dateUtc="2025-01-03T08:20:00Z"/>
                <w:rFonts w:asciiTheme="majorEastAsia" w:eastAsia="標楷體" w:hAnsiTheme="majorEastAsia" w:cstheme="majorEastAsia"/>
                <w:rPrChange w:id="10178" w:author="瑋婷 徐" w:date="2025-01-06T15:34:00Z" w16du:dateUtc="2025-01-06T07:34:00Z">
                  <w:rPr>
                    <w:ins w:id="10179" w:author="瑋婷 徐" w:date="2025-01-03T16:20:00Z" w16du:dateUtc="2025-01-03T08:20:00Z"/>
                    <w:rFonts w:ascii="Times New Roman" w:eastAsia="Times New Roman" w:hAnsi="Times New Roman" w:cs="Times New Roman"/>
                    <w:sz w:val="20"/>
                    <w:szCs w:val="20"/>
                  </w:rPr>
                </w:rPrChange>
              </w:rPr>
              <w:pPrChange w:id="101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33DE0C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81" w:author="瑋婷 徐" w:date="2025-01-03T16:20:00Z" w16du:dateUtc="2025-01-03T08:20:00Z"/>
                <w:rFonts w:asciiTheme="majorEastAsia" w:eastAsia="標楷體" w:hAnsiTheme="majorEastAsia" w:cstheme="majorEastAsia"/>
                <w:rPrChange w:id="10182" w:author="瑋婷 徐" w:date="2025-01-06T15:34:00Z" w16du:dateUtc="2025-01-06T07:34:00Z">
                  <w:rPr>
                    <w:ins w:id="10183" w:author="瑋婷 徐" w:date="2025-01-03T16:20:00Z" w16du:dateUtc="2025-01-03T08:20:00Z"/>
                    <w:rFonts w:ascii="Times New Roman" w:eastAsia="Times New Roman" w:hAnsi="Times New Roman" w:cs="Times New Roman"/>
                    <w:sz w:val="20"/>
                    <w:szCs w:val="20"/>
                  </w:rPr>
                </w:rPrChange>
              </w:rPr>
              <w:pPrChange w:id="101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7E3FEF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85" w:author="瑋婷 徐" w:date="2025-01-03T16:20:00Z" w16du:dateUtc="2025-01-03T08:20:00Z"/>
                <w:rFonts w:asciiTheme="majorEastAsia" w:eastAsia="標楷體" w:hAnsiTheme="majorEastAsia" w:cstheme="majorEastAsia"/>
                <w:color w:val="000000"/>
                <w:rPrChange w:id="10186" w:author="瑋婷 徐" w:date="2025-01-06T15:34:00Z" w16du:dateUtc="2025-01-06T07:34:00Z">
                  <w:rPr>
                    <w:ins w:id="10187" w:author="瑋婷 徐" w:date="2025-01-03T16:20:00Z" w16du:dateUtc="2025-01-03T08:20:00Z"/>
                    <w:rFonts w:cs="Calibri"/>
                    <w:color w:val="000000"/>
                    <w:sz w:val="22"/>
                  </w:rPr>
                </w:rPrChange>
              </w:rPr>
              <w:pPrChange w:id="101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189" w:author="瑋婷 徐" w:date="2025-01-03T16:20:00Z" w16du:dateUtc="2025-01-03T08:20:00Z">
              <w:r w:rsidRPr="00727E7E">
                <w:rPr>
                  <w:rFonts w:asciiTheme="majorEastAsia" w:eastAsia="標楷體" w:hAnsiTheme="majorEastAsia" w:cstheme="majorEastAsia"/>
                  <w:color w:val="000000"/>
                  <w:rPrChange w:id="10190" w:author="瑋婷 徐" w:date="2025-01-06T15:34:00Z" w16du:dateUtc="2025-01-06T07:34:00Z">
                    <w:rPr>
                      <w:rFonts w:cs="Calibri"/>
                      <w:color w:val="000000"/>
                      <w:sz w:val="22"/>
                    </w:rPr>
                  </w:rPrChange>
                </w:rPr>
                <w:t>*</w:t>
              </w:r>
            </w:ins>
          </w:p>
        </w:tc>
        <w:tc>
          <w:tcPr>
            <w:tcW w:w="148" w:type="pct"/>
            <w:noWrap/>
            <w:hideMark/>
          </w:tcPr>
          <w:p w14:paraId="10BA169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91" w:author="瑋婷 徐" w:date="2025-01-03T16:20:00Z" w16du:dateUtc="2025-01-03T08:20:00Z"/>
                <w:rFonts w:asciiTheme="majorEastAsia" w:eastAsia="標楷體" w:hAnsiTheme="majorEastAsia" w:cstheme="majorEastAsia"/>
                <w:color w:val="000000"/>
                <w:rPrChange w:id="10192" w:author="瑋婷 徐" w:date="2025-01-06T15:34:00Z" w16du:dateUtc="2025-01-06T07:34:00Z">
                  <w:rPr>
                    <w:ins w:id="10193" w:author="瑋婷 徐" w:date="2025-01-03T16:20:00Z" w16du:dateUtc="2025-01-03T08:20:00Z"/>
                    <w:rFonts w:cs="Calibri"/>
                    <w:color w:val="000000"/>
                    <w:sz w:val="22"/>
                  </w:rPr>
                </w:rPrChange>
              </w:rPr>
              <w:pPrChange w:id="101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E00664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195" w:author="瑋婷 徐" w:date="2025-01-03T16:20:00Z" w16du:dateUtc="2025-01-03T08:20:00Z"/>
                <w:rFonts w:asciiTheme="majorEastAsia" w:eastAsia="標楷體" w:hAnsiTheme="majorEastAsia" w:cstheme="majorEastAsia"/>
                <w:color w:val="000000"/>
                <w:rPrChange w:id="10196" w:author="瑋婷 徐" w:date="2025-01-06T15:34:00Z" w16du:dateUtc="2025-01-06T07:34:00Z">
                  <w:rPr>
                    <w:ins w:id="10197" w:author="瑋婷 徐" w:date="2025-01-03T16:20:00Z" w16du:dateUtc="2025-01-03T08:20:00Z"/>
                    <w:rFonts w:cs="Calibri"/>
                    <w:color w:val="000000"/>
                    <w:sz w:val="22"/>
                  </w:rPr>
                </w:rPrChange>
              </w:rPr>
              <w:pPrChange w:id="101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199" w:author="瑋婷 徐" w:date="2025-01-03T16:20:00Z" w16du:dateUtc="2025-01-03T08:20:00Z">
              <w:r w:rsidRPr="00727E7E">
                <w:rPr>
                  <w:rFonts w:asciiTheme="majorEastAsia" w:eastAsia="標楷體" w:hAnsiTheme="majorEastAsia" w:cstheme="majorEastAsia"/>
                  <w:color w:val="000000"/>
                  <w:rPrChange w:id="10200" w:author="瑋婷 徐" w:date="2025-01-06T15:34:00Z" w16du:dateUtc="2025-01-06T07:34:00Z">
                    <w:rPr>
                      <w:rFonts w:cs="Calibri"/>
                      <w:color w:val="000000"/>
                      <w:sz w:val="22"/>
                    </w:rPr>
                  </w:rPrChange>
                </w:rPr>
                <w:t>*</w:t>
              </w:r>
            </w:ins>
          </w:p>
        </w:tc>
        <w:tc>
          <w:tcPr>
            <w:tcW w:w="148" w:type="pct"/>
            <w:noWrap/>
            <w:hideMark/>
          </w:tcPr>
          <w:p w14:paraId="0061AFE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01" w:author="瑋婷 徐" w:date="2025-01-03T16:20:00Z" w16du:dateUtc="2025-01-03T08:20:00Z"/>
                <w:rFonts w:asciiTheme="majorEastAsia" w:eastAsia="標楷體" w:hAnsiTheme="majorEastAsia" w:cstheme="majorEastAsia"/>
                <w:color w:val="000000"/>
                <w:rPrChange w:id="10202" w:author="瑋婷 徐" w:date="2025-01-06T15:34:00Z" w16du:dateUtc="2025-01-06T07:34:00Z">
                  <w:rPr>
                    <w:ins w:id="10203" w:author="瑋婷 徐" w:date="2025-01-03T16:20:00Z" w16du:dateUtc="2025-01-03T08:20:00Z"/>
                    <w:rFonts w:cs="Calibri"/>
                    <w:color w:val="000000"/>
                    <w:sz w:val="22"/>
                  </w:rPr>
                </w:rPrChange>
              </w:rPr>
              <w:pPrChange w:id="102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3EA6FF0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05" w:author="瑋婷 徐" w:date="2025-01-03T16:20:00Z" w16du:dateUtc="2025-01-03T08:20:00Z"/>
                <w:rFonts w:asciiTheme="majorEastAsia" w:eastAsia="標楷體" w:hAnsiTheme="majorEastAsia" w:cstheme="majorEastAsia"/>
                <w:rPrChange w:id="10206" w:author="瑋婷 徐" w:date="2025-01-06T15:34:00Z" w16du:dateUtc="2025-01-06T07:34:00Z">
                  <w:rPr>
                    <w:ins w:id="10207" w:author="瑋婷 徐" w:date="2025-01-03T16:20:00Z" w16du:dateUtc="2025-01-03T08:20:00Z"/>
                    <w:rFonts w:ascii="Times New Roman" w:eastAsia="Times New Roman" w:hAnsi="Times New Roman" w:cs="Times New Roman"/>
                    <w:sz w:val="20"/>
                    <w:szCs w:val="20"/>
                  </w:rPr>
                </w:rPrChange>
              </w:rPr>
              <w:pPrChange w:id="102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24F270BE" w14:textId="77777777" w:rsidTr="003C19C7">
        <w:trPr>
          <w:trHeight w:val="300"/>
          <w:ins w:id="10209"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58EBB25" w14:textId="77777777" w:rsidR="00DA433E" w:rsidRPr="00727E7E" w:rsidRDefault="00DA433E">
            <w:pPr>
              <w:spacing w:line="360" w:lineRule="auto"/>
              <w:jc w:val="both"/>
              <w:rPr>
                <w:ins w:id="10210" w:author="瑋婷 徐" w:date="2025-01-03T16:20:00Z" w16du:dateUtc="2025-01-03T08:20:00Z"/>
                <w:rFonts w:asciiTheme="majorEastAsia" w:eastAsia="標楷體" w:hAnsiTheme="majorEastAsia" w:cstheme="majorEastAsia"/>
                <w:b w:val="0"/>
                <w:bCs w:val="0"/>
                <w:color w:val="000000"/>
                <w:rPrChange w:id="10211" w:author="瑋婷 徐" w:date="2025-01-06T15:34:00Z" w16du:dateUtc="2025-01-06T07:34:00Z">
                  <w:rPr>
                    <w:ins w:id="10212" w:author="瑋婷 徐" w:date="2025-01-03T16:20:00Z" w16du:dateUtc="2025-01-03T08:20:00Z"/>
                    <w:rFonts w:cs="Calibri"/>
                    <w:color w:val="000000"/>
                    <w:sz w:val="22"/>
                  </w:rPr>
                </w:rPrChange>
              </w:rPr>
              <w:pPrChange w:id="10213" w:author="瑋婷 徐" w:date="2025-01-03T16:21:00Z" w16du:dateUtc="2025-01-03T08:21:00Z">
                <w:pPr/>
              </w:pPrChange>
            </w:pPr>
            <w:ins w:id="10214" w:author="瑋婷 徐" w:date="2025-01-03T16:20:00Z" w16du:dateUtc="2025-01-03T08:20:00Z">
              <w:r w:rsidRPr="00727E7E">
                <w:rPr>
                  <w:rFonts w:asciiTheme="majorEastAsia" w:eastAsia="標楷體" w:hAnsiTheme="majorEastAsia" w:cstheme="majorEastAsia"/>
                  <w:b w:val="0"/>
                  <w:bCs w:val="0"/>
                  <w:color w:val="000000"/>
                  <w:rPrChange w:id="10215" w:author="瑋婷 徐" w:date="2025-01-06T15:34:00Z" w16du:dateUtc="2025-01-06T07:34:00Z">
                    <w:rPr>
                      <w:rFonts w:cs="Calibri"/>
                      <w:color w:val="000000"/>
                      <w:sz w:val="22"/>
                    </w:rPr>
                  </w:rPrChange>
                </w:rPr>
                <w:t>臺灣藍鵲</w:t>
              </w:r>
              <w:r w:rsidRPr="00727E7E">
                <w:rPr>
                  <w:rFonts w:asciiTheme="majorEastAsia" w:eastAsia="標楷體" w:hAnsiTheme="majorEastAsia" w:cstheme="majorEastAsia"/>
                  <w:b w:val="0"/>
                  <w:bCs w:val="0"/>
                  <w:color w:val="000000"/>
                  <w:rPrChange w:id="10216"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0217"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0218" w:author="瑋婷 徐" w:date="2025-01-06T15:34:00Z" w16du:dateUtc="2025-01-06T07:34:00Z">
                    <w:rPr>
                      <w:rFonts w:cs="Calibri"/>
                      <w:color w:val="000000"/>
                      <w:sz w:val="22"/>
                    </w:rPr>
                  </w:rPrChange>
                </w:rPr>
                <w:t xml:space="preserve"> III</w:t>
              </w:r>
            </w:ins>
          </w:p>
        </w:tc>
        <w:tc>
          <w:tcPr>
            <w:tcW w:w="1284" w:type="pct"/>
            <w:hideMark/>
          </w:tcPr>
          <w:p w14:paraId="3FAE3D9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19" w:author="瑋婷 徐" w:date="2025-01-03T16:20:00Z" w16du:dateUtc="2025-01-03T08:20:00Z"/>
                <w:rFonts w:asciiTheme="majorEastAsia" w:eastAsia="標楷體" w:hAnsiTheme="majorEastAsia" w:cstheme="majorEastAsia"/>
                <w:i/>
                <w:iCs/>
                <w:color w:val="000000"/>
                <w:rPrChange w:id="10220" w:author="瑋婷 徐" w:date="2025-01-06T15:34:00Z" w16du:dateUtc="2025-01-06T07:34:00Z">
                  <w:rPr>
                    <w:ins w:id="10221" w:author="瑋婷 徐" w:date="2025-01-03T16:20:00Z" w16du:dateUtc="2025-01-03T08:20:00Z"/>
                    <w:rFonts w:cs="Calibri"/>
                    <w:i/>
                    <w:iCs/>
                    <w:color w:val="000000"/>
                    <w:sz w:val="22"/>
                  </w:rPr>
                </w:rPrChange>
              </w:rPr>
              <w:pPrChange w:id="102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223" w:author="瑋婷 徐" w:date="2025-01-03T16:20:00Z" w16du:dateUtc="2025-01-03T08:20:00Z">
              <w:r w:rsidRPr="00727E7E">
                <w:rPr>
                  <w:rFonts w:asciiTheme="majorEastAsia" w:eastAsia="標楷體" w:hAnsiTheme="majorEastAsia" w:cstheme="majorEastAsia"/>
                  <w:i/>
                  <w:iCs/>
                  <w:color w:val="000000"/>
                  <w:rPrChange w:id="10224" w:author="瑋婷 徐" w:date="2025-01-06T15:34:00Z" w16du:dateUtc="2025-01-06T07:34:00Z">
                    <w:rPr>
                      <w:rFonts w:cs="Calibri"/>
                      <w:i/>
                      <w:iCs/>
                      <w:color w:val="000000"/>
                      <w:sz w:val="22"/>
                    </w:rPr>
                  </w:rPrChange>
                </w:rPr>
                <w:t>Urocissa caerulea</w:t>
              </w:r>
            </w:ins>
          </w:p>
        </w:tc>
        <w:tc>
          <w:tcPr>
            <w:tcW w:w="148" w:type="pct"/>
            <w:noWrap/>
            <w:hideMark/>
          </w:tcPr>
          <w:p w14:paraId="1A7D270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25" w:author="瑋婷 徐" w:date="2025-01-03T16:20:00Z" w16du:dateUtc="2025-01-03T08:20:00Z"/>
                <w:rFonts w:asciiTheme="majorEastAsia" w:eastAsia="標楷體" w:hAnsiTheme="majorEastAsia" w:cstheme="majorEastAsia"/>
                <w:i/>
                <w:iCs/>
                <w:color w:val="000000"/>
                <w:rPrChange w:id="10226" w:author="瑋婷 徐" w:date="2025-01-06T15:34:00Z" w16du:dateUtc="2025-01-06T07:34:00Z">
                  <w:rPr>
                    <w:ins w:id="10227" w:author="瑋婷 徐" w:date="2025-01-03T16:20:00Z" w16du:dateUtc="2025-01-03T08:20:00Z"/>
                    <w:rFonts w:cs="Calibri"/>
                    <w:i/>
                    <w:iCs/>
                    <w:color w:val="000000"/>
                    <w:sz w:val="22"/>
                  </w:rPr>
                </w:rPrChange>
              </w:rPr>
              <w:pPrChange w:id="102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E4E8C8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29" w:author="瑋婷 徐" w:date="2025-01-03T16:20:00Z" w16du:dateUtc="2025-01-03T08:20:00Z"/>
                <w:rFonts w:asciiTheme="majorEastAsia" w:eastAsia="標楷體" w:hAnsiTheme="majorEastAsia" w:cstheme="majorEastAsia"/>
                <w:color w:val="000000"/>
                <w:rPrChange w:id="10230" w:author="瑋婷 徐" w:date="2025-01-06T15:34:00Z" w16du:dateUtc="2025-01-06T07:34:00Z">
                  <w:rPr>
                    <w:ins w:id="10231" w:author="瑋婷 徐" w:date="2025-01-03T16:20:00Z" w16du:dateUtc="2025-01-03T08:20:00Z"/>
                    <w:rFonts w:cs="Calibri"/>
                    <w:color w:val="000000"/>
                    <w:sz w:val="22"/>
                  </w:rPr>
                </w:rPrChange>
              </w:rPr>
              <w:pPrChange w:id="102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233" w:author="瑋婷 徐" w:date="2025-01-03T16:20:00Z" w16du:dateUtc="2025-01-03T08:20:00Z">
              <w:r w:rsidRPr="00727E7E">
                <w:rPr>
                  <w:rFonts w:asciiTheme="majorEastAsia" w:eastAsia="標楷體" w:hAnsiTheme="majorEastAsia" w:cstheme="majorEastAsia"/>
                  <w:color w:val="000000"/>
                  <w:rPrChange w:id="10234" w:author="瑋婷 徐" w:date="2025-01-06T15:34:00Z" w16du:dateUtc="2025-01-06T07:34:00Z">
                    <w:rPr>
                      <w:rFonts w:cs="Calibri"/>
                      <w:color w:val="000000"/>
                      <w:sz w:val="22"/>
                    </w:rPr>
                  </w:rPrChange>
                </w:rPr>
                <w:t>*</w:t>
              </w:r>
            </w:ins>
          </w:p>
        </w:tc>
        <w:tc>
          <w:tcPr>
            <w:tcW w:w="148" w:type="pct"/>
            <w:noWrap/>
            <w:hideMark/>
          </w:tcPr>
          <w:p w14:paraId="3672339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35" w:author="瑋婷 徐" w:date="2025-01-03T16:20:00Z" w16du:dateUtc="2025-01-03T08:20:00Z"/>
                <w:rFonts w:asciiTheme="majorEastAsia" w:eastAsia="標楷體" w:hAnsiTheme="majorEastAsia" w:cstheme="majorEastAsia"/>
                <w:color w:val="000000"/>
                <w:rPrChange w:id="10236" w:author="瑋婷 徐" w:date="2025-01-06T15:34:00Z" w16du:dateUtc="2025-01-06T07:34:00Z">
                  <w:rPr>
                    <w:ins w:id="10237" w:author="瑋婷 徐" w:date="2025-01-03T16:20:00Z" w16du:dateUtc="2025-01-03T08:20:00Z"/>
                    <w:rFonts w:cs="Calibri"/>
                    <w:color w:val="000000"/>
                    <w:sz w:val="22"/>
                  </w:rPr>
                </w:rPrChange>
              </w:rPr>
              <w:pPrChange w:id="102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239" w:author="瑋婷 徐" w:date="2025-01-03T16:20:00Z" w16du:dateUtc="2025-01-03T08:20:00Z">
              <w:r w:rsidRPr="00727E7E">
                <w:rPr>
                  <w:rFonts w:asciiTheme="majorEastAsia" w:eastAsia="標楷體" w:hAnsiTheme="majorEastAsia" w:cstheme="majorEastAsia"/>
                  <w:color w:val="000000"/>
                  <w:rPrChange w:id="10240" w:author="瑋婷 徐" w:date="2025-01-06T15:34:00Z" w16du:dateUtc="2025-01-06T07:34:00Z">
                    <w:rPr>
                      <w:rFonts w:cs="Calibri"/>
                      <w:color w:val="000000"/>
                      <w:sz w:val="22"/>
                    </w:rPr>
                  </w:rPrChange>
                </w:rPr>
                <w:t>*</w:t>
              </w:r>
            </w:ins>
          </w:p>
        </w:tc>
        <w:tc>
          <w:tcPr>
            <w:tcW w:w="148" w:type="pct"/>
            <w:noWrap/>
            <w:hideMark/>
          </w:tcPr>
          <w:p w14:paraId="56312CA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41" w:author="瑋婷 徐" w:date="2025-01-03T16:20:00Z" w16du:dateUtc="2025-01-03T08:20:00Z"/>
                <w:rFonts w:asciiTheme="majorEastAsia" w:eastAsia="標楷體" w:hAnsiTheme="majorEastAsia" w:cstheme="majorEastAsia"/>
                <w:color w:val="000000"/>
                <w:rPrChange w:id="10242" w:author="瑋婷 徐" w:date="2025-01-06T15:34:00Z" w16du:dateUtc="2025-01-06T07:34:00Z">
                  <w:rPr>
                    <w:ins w:id="10243" w:author="瑋婷 徐" w:date="2025-01-03T16:20:00Z" w16du:dateUtc="2025-01-03T08:20:00Z"/>
                    <w:rFonts w:cs="Calibri"/>
                    <w:color w:val="000000"/>
                    <w:sz w:val="22"/>
                  </w:rPr>
                </w:rPrChange>
              </w:rPr>
              <w:pPrChange w:id="102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78BAB0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45" w:author="瑋婷 徐" w:date="2025-01-03T16:20:00Z" w16du:dateUtc="2025-01-03T08:20:00Z"/>
                <w:rFonts w:asciiTheme="majorEastAsia" w:eastAsia="標楷體" w:hAnsiTheme="majorEastAsia" w:cstheme="majorEastAsia"/>
                <w:color w:val="000000"/>
                <w:rPrChange w:id="10246" w:author="瑋婷 徐" w:date="2025-01-06T15:34:00Z" w16du:dateUtc="2025-01-06T07:34:00Z">
                  <w:rPr>
                    <w:ins w:id="10247" w:author="瑋婷 徐" w:date="2025-01-03T16:20:00Z" w16du:dateUtc="2025-01-03T08:20:00Z"/>
                    <w:rFonts w:cs="Calibri"/>
                    <w:color w:val="000000"/>
                    <w:sz w:val="22"/>
                  </w:rPr>
                </w:rPrChange>
              </w:rPr>
              <w:pPrChange w:id="102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249" w:author="瑋婷 徐" w:date="2025-01-03T16:20:00Z" w16du:dateUtc="2025-01-03T08:20:00Z">
              <w:r w:rsidRPr="00727E7E">
                <w:rPr>
                  <w:rFonts w:asciiTheme="majorEastAsia" w:eastAsia="標楷體" w:hAnsiTheme="majorEastAsia" w:cstheme="majorEastAsia"/>
                  <w:color w:val="000000"/>
                  <w:rPrChange w:id="10250" w:author="瑋婷 徐" w:date="2025-01-06T15:34:00Z" w16du:dateUtc="2025-01-06T07:34:00Z">
                    <w:rPr>
                      <w:rFonts w:cs="Calibri"/>
                      <w:color w:val="000000"/>
                      <w:sz w:val="22"/>
                    </w:rPr>
                  </w:rPrChange>
                </w:rPr>
                <w:t>*</w:t>
              </w:r>
            </w:ins>
          </w:p>
        </w:tc>
        <w:tc>
          <w:tcPr>
            <w:tcW w:w="109" w:type="pct"/>
            <w:noWrap/>
            <w:hideMark/>
          </w:tcPr>
          <w:p w14:paraId="042C547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51" w:author="瑋婷 徐" w:date="2025-01-03T16:20:00Z" w16du:dateUtc="2025-01-03T08:20:00Z"/>
                <w:rFonts w:asciiTheme="majorEastAsia" w:eastAsia="標楷體" w:hAnsiTheme="majorEastAsia" w:cstheme="majorEastAsia"/>
                <w:color w:val="000000"/>
                <w:rPrChange w:id="10252" w:author="瑋婷 徐" w:date="2025-01-06T15:34:00Z" w16du:dateUtc="2025-01-06T07:34:00Z">
                  <w:rPr>
                    <w:ins w:id="10253" w:author="瑋婷 徐" w:date="2025-01-03T16:20:00Z" w16du:dateUtc="2025-01-03T08:20:00Z"/>
                    <w:rFonts w:cs="Calibri"/>
                    <w:color w:val="000000"/>
                    <w:sz w:val="22"/>
                  </w:rPr>
                </w:rPrChange>
              </w:rPr>
              <w:pPrChange w:id="102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255" w:author="瑋婷 徐" w:date="2025-01-03T16:20:00Z" w16du:dateUtc="2025-01-03T08:20:00Z">
              <w:r w:rsidRPr="00727E7E">
                <w:rPr>
                  <w:rFonts w:asciiTheme="majorEastAsia" w:eastAsia="標楷體" w:hAnsiTheme="majorEastAsia" w:cstheme="majorEastAsia"/>
                  <w:color w:val="000000"/>
                  <w:rPrChange w:id="10256" w:author="瑋婷 徐" w:date="2025-01-06T15:34:00Z" w16du:dateUtc="2025-01-06T07:34:00Z">
                    <w:rPr>
                      <w:rFonts w:cs="Calibri"/>
                      <w:color w:val="000000"/>
                      <w:sz w:val="22"/>
                    </w:rPr>
                  </w:rPrChange>
                </w:rPr>
                <w:t>*</w:t>
              </w:r>
            </w:ins>
          </w:p>
        </w:tc>
        <w:tc>
          <w:tcPr>
            <w:tcW w:w="109" w:type="pct"/>
          </w:tcPr>
          <w:p w14:paraId="16FA862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257" w:author="瑋婷 徐" w:date="2025-01-03T16:33:00Z" w16du:dateUtc="2025-01-03T08:33:00Z"/>
                <w:rFonts w:asciiTheme="majorEastAsia" w:eastAsia="標楷體" w:hAnsiTheme="majorEastAsia" w:cstheme="majorEastAsia"/>
                <w:color w:val="000000"/>
              </w:rPr>
            </w:pPr>
          </w:p>
        </w:tc>
        <w:tc>
          <w:tcPr>
            <w:tcW w:w="148" w:type="pct"/>
            <w:noWrap/>
            <w:hideMark/>
          </w:tcPr>
          <w:p w14:paraId="33B1A39D" w14:textId="0EE2343B"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58" w:author="瑋婷 徐" w:date="2025-01-03T16:20:00Z" w16du:dateUtc="2025-01-03T08:20:00Z"/>
                <w:rFonts w:asciiTheme="majorEastAsia" w:eastAsia="標楷體" w:hAnsiTheme="majorEastAsia" w:cstheme="majorEastAsia"/>
                <w:color w:val="000000"/>
                <w:rPrChange w:id="10259" w:author="瑋婷 徐" w:date="2025-01-06T15:34:00Z" w16du:dateUtc="2025-01-06T07:34:00Z">
                  <w:rPr>
                    <w:ins w:id="10260" w:author="瑋婷 徐" w:date="2025-01-03T16:20:00Z" w16du:dateUtc="2025-01-03T08:20:00Z"/>
                    <w:rFonts w:cs="Calibri"/>
                    <w:color w:val="000000"/>
                    <w:sz w:val="22"/>
                  </w:rPr>
                </w:rPrChange>
              </w:rPr>
              <w:pPrChange w:id="102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0DE88F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62" w:author="瑋婷 徐" w:date="2025-01-03T16:20:00Z" w16du:dateUtc="2025-01-03T08:20:00Z"/>
                <w:rFonts w:asciiTheme="majorEastAsia" w:eastAsia="標楷體" w:hAnsiTheme="majorEastAsia" w:cstheme="majorEastAsia"/>
                <w:rPrChange w:id="10263" w:author="瑋婷 徐" w:date="2025-01-06T15:34:00Z" w16du:dateUtc="2025-01-06T07:34:00Z">
                  <w:rPr>
                    <w:ins w:id="10264" w:author="瑋婷 徐" w:date="2025-01-03T16:20:00Z" w16du:dateUtc="2025-01-03T08:20:00Z"/>
                    <w:rFonts w:ascii="Times New Roman" w:eastAsia="Times New Roman" w:hAnsi="Times New Roman" w:cs="Times New Roman"/>
                    <w:sz w:val="20"/>
                    <w:szCs w:val="20"/>
                  </w:rPr>
                </w:rPrChange>
              </w:rPr>
              <w:pPrChange w:id="102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43937C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66" w:author="瑋婷 徐" w:date="2025-01-03T16:20:00Z" w16du:dateUtc="2025-01-03T08:20:00Z"/>
                <w:rFonts w:asciiTheme="majorEastAsia" w:eastAsia="標楷體" w:hAnsiTheme="majorEastAsia" w:cstheme="majorEastAsia"/>
                <w:rPrChange w:id="10267" w:author="瑋婷 徐" w:date="2025-01-06T15:34:00Z" w16du:dateUtc="2025-01-06T07:34:00Z">
                  <w:rPr>
                    <w:ins w:id="10268" w:author="瑋婷 徐" w:date="2025-01-03T16:20:00Z" w16du:dateUtc="2025-01-03T08:20:00Z"/>
                    <w:rFonts w:ascii="Times New Roman" w:eastAsia="Times New Roman" w:hAnsi="Times New Roman" w:cs="Times New Roman"/>
                    <w:sz w:val="20"/>
                    <w:szCs w:val="20"/>
                  </w:rPr>
                </w:rPrChange>
              </w:rPr>
              <w:pPrChange w:id="102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21DDB8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70" w:author="瑋婷 徐" w:date="2025-01-03T16:20:00Z" w16du:dateUtc="2025-01-03T08:20:00Z"/>
                <w:rFonts w:asciiTheme="majorEastAsia" w:eastAsia="標楷體" w:hAnsiTheme="majorEastAsia" w:cstheme="majorEastAsia"/>
                <w:rPrChange w:id="10271" w:author="瑋婷 徐" w:date="2025-01-06T15:34:00Z" w16du:dateUtc="2025-01-06T07:34:00Z">
                  <w:rPr>
                    <w:ins w:id="10272" w:author="瑋婷 徐" w:date="2025-01-03T16:20:00Z" w16du:dateUtc="2025-01-03T08:20:00Z"/>
                    <w:rFonts w:ascii="Times New Roman" w:eastAsia="Times New Roman" w:hAnsi="Times New Roman" w:cs="Times New Roman"/>
                    <w:sz w:val="20"/>
                    <w:szCs w:val="20"/>
                  </w:rPr>
                </w:rPrChange>
              </w:rPr>
              <w:pPrChange w:id="102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889A59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274" w:author="瑋婷 徐" w:date="2025-01-03T16:33:00Z" w16du:dateUtc="2025-01-03T08:33:00Z"/>
                <w:rFonts w:asciiTheme="majorEastAsia" w:eastAsia="標楷體" w:hAnsiTheme="majorEastAsia" w:cstheme="majorEastAsia"/>
                <w:color w:val="000000"/>
              </w:rPr>
            </w:pPr>
          </w:p>
        </w:tc>
        <w:tc>
          <w:tcPr>
            <w:tcW w:w="148" w:type="pct"/>
            <w:noWrap/>
            <w:hideMark/>
          </w:tcPr>
          <w:p w14:paraId="1E7ADAA1" w14:textId="42ECFBEE"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75" w:author="瑋婷 徐" w:date="2025-01-03T16:20:00Z" w16du:dateUtc="2025-01-03T08:20:00Z"/>
                <w:rFonts w:asciiTheme="majorEastAsia" w:eastAsia="標楷體" w:hAnsiTheme="majorEastAsia" w:cstheme="majorEastAsia"/>
                <w:color w:val="000000"/>
                <w:rPrChange w:id="10276" w:author="瑋婷 徐" w:date="2025-01-06T15:34:00Z" w16du:dateUtc="2025-01-06T07:34:00Z">
                  <w:rPr>
                    <w:ins w:id="10277" w:author="瑋婷 徐" w:date="2025-01-03T16:20:00Z" w16du:dateUtc="2025-01-03T08:20:00Z"/>
                    <w:rFonts w:cs="Calibri"/>
                    <w:color w:val="000000"/>
                    <w:sz w:val="22"/>
                  </w:rPr>
                </w:rPrChange>
              </w:rPr>
              <w:pPrChange w:id="102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279" w:author="瑋婷 徐" w:date="2025-01-03T16:20:00Z" w16du:dateUtc="2025-01-03T08:20:00Z">
              <w:r w:rsidRPr="00727E7E">
                <w:rPr>
                  <w:rFonts w:asciiTheme="majorEastAsia" w:eastAsia="標楷體" w:hAnsiTheme="majorEastAsia" w:cstheme="majorEastAsia"/>
                  <w:color w:val="000000"/>
                  <w:rPrChange w:id="10280" w:author="瑋婷 徐" w:date="2025-01-06T15:34:00Z" w16du:dateUtc="2025-01-06T07:34:00Z">
                    <w:rPr>
                      <w:rFonts w:cs="Calibri"/>
                      <w:color w:val="000000"/>
                      <w:sz w:val="22"/>
                    </w:rPr>
                  </w:rPrChange>
                </w:rPr>
                <w:t>*</w:t>
              </w:r>
            </w:ins>
          </w:p>
        </w:tc>
        <w:tc>
          <w:tcPr>
            <w:tcW w:w="148" w:type="pct"/>
            <w:noWrap/>
            <w:hideMark/>
          </w:tcPr>
          <w:p w14:paraId="6A22022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81" w:author="瑋婷 徐" w:date="2025-01-03T16:20:00Z" w16du:dateUtc="2025-01-03T08:20:00Z"/>
                <w:rFonts w:asciiTheme="majorEastAsia" w:eastAsia="標楷體" w:hAnsiTheme="majorEastAsia" w:cstheme="majorEastAsia"/>
                <w:color w:val="000000"/>
                <w:rPrChange w:id="10282" w:author="瑋婷 徐" w:date="2025-01-06T15:34:00Z" w16du:dateUtc="2025-01-06T07:34:00Z">
                  <w:rPr>
                    <w:ins w:id="10283" w:author="瑋婷 徐" w:date="2025-01-03T16:20:00Z" w16du:dateUtc="2025-01-03T08:20:00Z"/>
                    <w:rFonts w:cs="Calibri"/>
                    <w:color w:val="000000"/>
                    <w:sz w:val="22"/>
                  </w:rPr>
                </w:rPrChange>
              </w:rPr>
              <w:pPrChange w:id="102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5B90D0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85" w:author="瑋婷 徐" w:date="2025-01-03T16:20:00Z" w16du:dateUtc="2025-01-03T08:20:00Z"/>
                <w:rFonts w:asciiTheme="majorEastAsia" w:eastAsia="標楷體" w:hAnsiTheme="majorEastAsia" w:cstheme="majorEastAsia"/>
                <w:rPrChange w:id="10286" w:author="瑋婷 徐" w:date="2025-01-06T15:34:00Z" w16du:dateUtc="2025-01-06T07:34:00Z">
                  <w:rPr>
                    <w:ins w:id="10287" w:author="瑋婷 徐" w:date="2025-01-03T16:20:00Z" w16du:dateUtc="2025-01-03T08:20:00Z"/>
                    <w:rFonts w:ascii="Times New Roman" w:eastAsia="Times New Roman" w:hAnsi="Times New Roman" w:cs="Times New Roman"/>
                    <w:sz w:val="20"/>
                    <w:szCs w:val="20"/>
                  </w:rPr>
                </w:rPrChange>
              </w:rPr>
              <w:pPrChange w:id="102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7347E6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89" w:author="瑋婷 徐" w:date="2025-01-03T16:20:00Z" w16du:dateUtc="2025-01-03T08:20:00Z"/>
                <w:rFonts w:asciiTheme="majorEastAsia" w:eastAsia="標楷體" w:hAnsiTheme="majorEastAsia" w:cstheme="majorEastAsia"/>
                <w:rPrChange w:id="10290" w:author="瑋婷 徐" w:date="2025-01-06T15:34:00Z" w16du:dateUtc="2025-01-06T07:34:00Z">
                  <w:rPr>
                    <w:ins w:id="10291" w:author="瑋婷 徐" w:date="2025-01-03T16:20:00Z" w16du:dateUtc="2025-01-03T08:20:00Z"/>
                    <w:rFonts w:ascii="Times New Roman" w:eastAsia="Times New Roman" w:hAnsi="Times New Roman" w:cs="Times New Roman"/>
                    <w:sz w:val="20"/>
                    <w:szCs w:val="20"/>
                  </w:rPr>
                </w:rPrChange>
              </w:rPr>
              <w:pPrChange w:id="102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3E1571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93" w:author="瑋婷 徐" w:date="2025-01-03T16:20:00Z" w16du:dateUtc="2025-01-03T08:20:00Z"/>
                <w:rFonts w:asciiTheme="majorEastAsia" w:eastAsia="標楷體" w:hAnsiTheme="majorEastAsia" w:cstheme="majorEastAsia"/>
                <w:rPrChange w:id="10294" w:author="瑋婷 徐" w:date="2025-01-06T15:34:00Z" w16du:dateUtc="2025-01-06T07:34:00Z">
                  <w:rPr>
                    <w:ins w:id="10295" w:author="瑋婷 徐" w:date="2025-01-03T16:20:00Z" w16du:dateUtc="2025-01-03T08:20:00Z"/>
                    <w:rFonts w:ascii="Times New Roman" w:eastAsia="Times New Roman" w:hAnsi="Times New Roman" w:cs="Times New Roman"/>
                    <w:sz w:val="20"/>
                    <w:szCs w:val="20"/>
                  </w:rPr>
                </w:rPrChange>
              </w:rPr>
              <w:pPrChange w:id="102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D6A68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97" w:author="瑋婷 徐" w:date="2025-01-03T16:20:00Z" w16du:dateUtc="2025-01-03T08:20:00Z"/>
                <w:rFonts w:asciiTheme="majorEastAsia" w:eastAsia="標楷體" w:hAnsiTheme="majorEastAsia" w:cstheme="majorEastAsia"/>
                <w:rPrChange w:id="10298" w:author="瑋婷 徐" w:date="2025-01-06T15:34:00Z" w16du:dateUtc="2025-01-06T07:34:00Z">
                  <w:rPr>
                    <w:ins w:id="10299" w:author="瑋婷 徐" w:date="2025-01-03T16:20:00Z" w16du:dateUtc="2025-01-03T08:20:00Z"/>
                    <w:rFonts w:ascii="Times New Roman" w:eastAsia="Times New Roman" w:hAnsi="Times New Roman" w:cs="Times New Roman"/>
                    <w:sz w:val="20"/>
                    <w:szCs w:val="20"/>
                  </w:rPr>
                </w:rPrChange>
              </w:rPr>
              <w:pPrChange w:id="103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3BF8A7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301" w:author="瑋婷 徐" w:date="2025-01-03T16:20:00Z" w16du:dateUtc="2025-01-03T08:20:00Z"/>
                <w:rFonts w:asciiTheme="majorEastAsia" w:eastAsia="標楷體" w:hAnsiTheme="majorEastAsia" w:cstheme="majorEastAsia"/>
                <w:rPrChange w:id="10302" w:author="瑋婷 徐" w:date="2025-01-06T15:34:00Z" w16du:dateUtc="2025-01-06T07:34:00Z">
                  <w:rPr>
                    <w:ins w:id="10303" w:author="瑋婷 徐" w:date="2025-01-03T16:20:00Z" w16du:dateUtc="2025-01-03T08:20:00Z"/>
                    <w:rFonts w:ascii="Times New Roman" w:eastAsia="Times New Roman" w:hAnsi="Times New Roman" w:cs="Times New Roman"/>
                    <w:sz w:val="20"/>
                    <w:szCs w:val="20"/>
                  </w:rPr>
                </w:rPrChange>
              </w:rPr>
              <w:pPrChange w:id="103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162F057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305" w:author="瑋婷 徐" w:date="2025-01-03T16:20:00Z" w16du:dateUtc="2025-01-03T08:20:00Z"/>
                <w:rFonts w:asciiTheme="majorEastAsia" w:eastAsia="標楷體" w:hAnsiTheme="majorEastAsia" w:cstheme="majorEastAsia"/>
                <w:rPrChange w:id="10306" w:author="瑋婷 徐" w:date="2025-01-06T15:34:00Z" w16du:dateUtc="2025-01-06T07:34:00Z">
                  <w:rPr>
                    <w:ins w:id="10307" w:author="瑋婷 徐" w:date="2025-01-03T16:20:00Z" w16du:dateUtc="2025-01-03T08:20:00Z"/>
                    <w:rFonts w:ascii="Times New Roman" w:eastAsia="Times New Roman" w:hAnsi="Times New Roman" w:cs="Times New Roman"/>
                    <w:sz w:val="20"/>
                    <w:szCs w:val="20"/>
                  </w:rPr>
                </w:rPrChange>
              </w:rPr>
              <w:pPrChange w:id="103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7E7E" w:rsidRPr="00727E7E" w14:paraId="096ECD0B" w14:textId="77777777" w:rsidTr="003C19C7">
        <w:trPr>
          <w:cnfStyle w:val="000000100000" w:firstRow="0" w:lastRow="0" w:firstColumn="0" w:lastColumn="0" w:oddVBand="0" w:evenVBand="0" w:oddHBand="1" w:evenHBand="0" w:firstRowFirstColumn="0" w:firstRowLastColumn="0" w:lastRowFirstColumn="0" w:lastRowLastColumn="0"/>
          <w:trHeight w:val="300"/>
          <w:ins w:id="10309"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03DBE4D2" w14:textId="77777777" w:rsidR="00DA433E" w:rsidRPr="00727E7E" w:rsidRDefault="00DA433E">
            <w:pPr>
              <w:spacing w:line="360" w:lineRule="auto"/>
              <w:jc w:val="both"/>
              <w:rPr>
                <w:ins w:id="10310" w:author="瑋婷 徐" w:date="2025-01-03T16:20:00Z" w16du:dateUtc="2025-01-03T08:20:00Z"/>
                <w:rFonts w:asciiTheme="majorEastAsia" w:eastAsia="標楷體" w:hAnsiTheme="majorEastAsia" w:cstheme="majorEastAsia"/>
                <w:b w:val="0"/>
                <w:bCs w:val="0"/>
                <w:color w:val="000000"/>
                <w:rPrChange w:id="10311" w:author="瑋婷 徐" w:date="2025-01-06T15:34:00Z" w16du:dateUtc="2025-01-06T07:34:00Z">
                  <w:rPr>
                    <w:ins w:id="10312" w:author="瑋婷 徐" w:date="2025-01-03T16:20:00Z" w16du:dateUtc="2025-01-03T08:20:00Z"/>
                    <w:rFonts w:cs="Calibri"/>
                    <w:color w:val="000000"/>
                    <w:sz w:val="22"/>
                  </w:rPr>
                </w:rPrChange>
              </w:rPr>
              <w:pPrChange w:id="10313" w:author="瑋婷 徐" w:date="2025-01-03T16:21:00Z" w16du:dateUtc="2025-01-03T08:21:00Z">
                <w:pPr/>
              </w:pPrChange>
            </w:pPr>
            <w:ins w:id="10314" w:author="瑋婷 徐" w:date="2025-01-03T16:20:00Z" w16du:dateUtc="2025-01-03T08:20:00Z">
              <w:r w:rsidRPr="00727E7E">
                <w:rPr>
                  <w:rFonts w:asciiTheme="majorEastAsia" w:eastAsia="標楷體" w:hAnsiTheme="majorEastAsia" w:cstheme="majorEastAsia"/>
                  <w:b w:val="0"/>
                  <w:bCs w:val="0"/>
                  <w:color w:val="000000"/>
                  <w:rPrChange w:id="10315" w:author="瑋婷 徐" w:date="2025-01-06T15:34:00Z" w16du:dateUtc="2025-01-06T07:34:00Z">
                    <w:rPr>
                      <w:rFonts w:cs="Calibri"/>
                      <w:color w:val="000000"/>
                      <w:sz w:val="22"/>
                    </w:rPr>
                  </w:rPrChange>
                </w:rPr>
                <w:t>樹鵲</w:t>
              </w:r>
              <w:r w:rsidRPr="00727E7E">
                <w:rPr>
                  <w:rFonts w:asciiTheme="majorEastAsia" w:eastAsia="標楷體" w:hAnsiTheme="majorEastAsia" w:cstheme="majorEastAsia"/>
                  <w:b w:val="0"/>
                  <w:bCs w:val="0"/>
                  <w:color w:val="000000"/>
                  <w:rPrChange w:id="10316"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0317"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0318" w:author="瑋婷 徐" w:date="2025-01-06T15:34:00Z" w16du:dateUtc="2025-01-06T07:34:00Z">
                    <w:rPr>
                      <w:rFonts w:cs="Calibri"/>
                      <w:color w:val="000000"/>
                      <w:sz w:val="22"/>
                    </w:rPr>
                  </w:rPrChange>
                </w:rPr>
                <w:t xml:space="preserve"> </w:t>
              </w:r>
            </w:ins>
          </w:p>
        </w:tc>
        <w:tc>
          <w:tcPr>
            <w:tcW w:w="1284" w:type="pct"/>
            <w:hideMark/>
          </w:tcPr>
          <w:p w14:paraId="25E5FDD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19" w:author="瑋婷 徐" w:date="2025-01-03T16:20:00Z" w16du:dateUtc="2025-01-03T08:20:00Z"/>
                <w:rFonts w:asciiTheme="majorEastAsia" w:eastAsia="標楷體" w:hAnsiTheme="majorEastAsia" w:cstheme="majorEastAsia"/>
                <w:i/>
                <w:iCs/>
                <w:color w:val="000000"/>
                <w:rPrChange w:id="10320" w:author="瑋婷 徐" w:date="2025-01-06T15:34:00Z" w16du:dateUtc="2025-01-06T07:34:00Z">
                  <w:rPr>
                    <w:ins w:id="10321" w:author="瑋婷 徐" w:date="2025-01-03T16:20:00Z" w16du:dateUtc="2025-01-03T08:20:00Z"/>
                    <w:rFonts w:cs="Calibri"/>
                    <w:i/>
                    <w:iCs/>
                    <w:color w:val="000000"/>
                    <w:sz w:val="22"/>
                  </w:rPr>
                </w:rPrChange>
              </w:rPr>
              <w:pPrChange w:id="103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23" w:author="瑋婷 徐" w:date="2025-01-03T16:20:00Z" w16du:dateUtc="2025-01-03T08:20:00Z">
              <w:r w:rsidRPr="00727E7E">
                <w:rPr>
                  <w:rFonts w:asciiTheme="majorEastAsia" w:eastAsia="標楷體" w:hAnsiTheme="majorEastAsia" w:cstheme="majorEastAsia"/>
                  <w:i/>
                  <w:iCs/>
                  <w:color w:val="000000"/>
                  <w:rPrChange w:id="10324" w:author="瑋婷 徐" w:date="2025-01-06T15:34:00Z" w16du:dateUtc="2025-01-06T07:34:00Z">
                    <w:rPr>
                      <w:rFonts w:cs="Calibri"/>
                      <w:i/>
                      <w:iCs/>
                      <w:color w:val="000000"/>
                      <w:sz w:val="22"/>
                    </w:rPr>
                  </w:rPrChange>
                </w:rPr>
                <w:t>Dendrocitta formosae</w:t>
              </w:r>
            </w:ins>
          </w:p>
        </w:tc>
        <w:tc>
          <w:tcPr>
            <w:tcW w:w="148" w:type="pct"/>
            <w:noWrap/>
            <w:hideMark/>
          </w:tcPr>
          <w:p w14:paraId="0347173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25" w:author="瑋婷 徐" w:date="2025-01-03T16:20:00Z" w16du:dateUtc="2025-01-03T08:20:00Z"/>
                <w:rFonts w:asciiTheme="majorEastAsia" w:eastAsia="標楷體" w:hAnsiTheme="majorEastAsia" w:cstheme="majorEastAsia"/>
                <w:color w:val="000000"/>
                <w:rPrChange w:id="10326" w:author="瑋婷 徐" w:date="2025-01-06T15:34:00Z" w16du:dateUtc="2025-01-06T07:34:00Z">
                  <w:rPr>
                    <w:ins w:id="10327" w:author="瑋婷 徐" w:date="2025-01-03T16:20:00Z" w16du:dateUtc="2025-01-03T08:20:00Z"/>
                    <w:rFonts w:cs="Calibri"/>
                    <w:color w:val="000000"/>
                    <w:sz w:val="22"/>
                  </w:rPr>
                </w:rPrChange>
              </w:rPr>
              <w:pPrChange w:id="103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29" w:author="瑋婷 徐" w:date="2025-01-03T16:20:00Z" w16du:dateUtc="2025-01-03T08:20:00Z">
              <w:r w:rsidRPr="00727E7E">
                <w:rPr>
                  <w:rFonts w:asciiTheme="majorEastAsia" w:eastAsia="標楷體" w:hAnsiTheme="majorEastAsia" w:cstheme="majorEastAsia"/>
                  <w:color w:val="000000"/>
                  <w:rPrChange w:id="10330" w:author="瑋婷 徐" w:date="2025-01-06T15:34:00Z" w16du:dateUtc="2025-01-06T07:34:00Z">
                    <w:rPr>
                      <w:rFonts w:cs="Calibri"/>
                      <w:color w:val="000000"/>
                      <w:sz w:val="22"/>
                    </w:rPr>
                  </w:rPrChange>
                </w:rPr>
                <w:t>*</w:t>
              </w:r>
            </w:ins>
          </w:p>
        </w:tc>
        <w:tc>
          <w:tcPr>
            <w:tcW w:w="148" w:type="pct"/>
            <w:noWrap/>
            <w:hideMark/>
          </w:tcPr>
          <w:p w14:paraId="5953509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31" w:author="瑋婷 徐" w:date="2025-01-03T16:20:00Z" w16du:dateUtc="2025-01-03T08:20:00Z"/>
                <w:rFonts w:asciiTheme="majorEastAsia" w:eastAsia="標楷體" w:hAnsiTheme="majorEastAsia" w:cstheme="majorEastAsia"/>
                <w:color w:val="000000"/>
                <w:rPrChange w:id="10332" w:author="瑋婷 徐" w:date="2025-01-06T15:34:00Z" w16du:dateUtc="2025-01-06T07:34:00Z">
                  <w:rPr>
                    <w:ins w:id="10333" w:author="瑋婷 徐" w:date="2025-01-03T16:20:00Z" w16du:dateUtc="2025-01-03T08:20:00Z"/>
                    <w:rFonts w:cs="Calibri"/>
                    <w:color w:val="000000"/>
                    <w:sz w:val="22"/>
                  </w:rPr>
                </w:rPrChange>
              </w:rPr>
              <w:pPrChange w:id="103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35" w:author="瑋婷 徐" w:date="2025-01-03T16:20:00Z" w16du:dateUtc="2025-01-03T08:20:00Z">
              <w:r w:rsidRPr="00727E7E">
                <w:rPr>
                  <w:rFonts w:asciiTheme="majorEastAsia" w:eastAsia="標楷體" w:hAnsiTheme="majorEastAsia" w:cstheme="majorEastAsia"/>
                  <w:color w:val="000000"/>
                  <w:rPrChange w:id="10336" w:author="瑋婷 徐" w:date="2025-01-06T15:34:00Z" w16du:dateUtc="2025-01-06T07:34:00Z">
                    <w:rPr>
                      <w:rFonts w:cs="Calibri"/>
                      <w:color w:val="000000"/>
                      <w:sz w:val="22"/>
                    </w:rPr>
                  </w:rPrChange>
                </w:rPr>
                <w:t>*</w:t>
              </w:r>
            </w:ins>
          </w:p>
        </w:tc>
        <w:tc>
          <w:tcPr>
            <w:tcW w:w="148" w:type="pct"/>
            <w:noWrap/>
            <w:hideMark/>
          </w:tcPr>
          <w:p w14:paraId="6C48352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37" w:author="瑋婷 徐" w:date="2025-01-03T16:20:00Z" w16du:dateUtc="2025-01-03T08:20:00Z"/>
                <w:rFonts w:asciiTheme="majorEastAsia" w:eastAsia="標楷體" w:hAnsiTheme="majorEastAsia" w:cstheme="majorEastAsia"/>
                <w:color w:val="000000"/>
                <w:rPrChange w:id="10338" w:author="瑋婷 徐" w:date="2025-01-06T15:34:00Z" w16du:dateUtc="2025-01-06T07:34:00Z">
                  <w:rPr>
                    <w:ins w:id="10339" w:author="瑋婷 徐" w:date="2025-01-03T16:20:00Z" w16du:dateUtc="2025-01-03T08:20:00Z"/>
                    <w:rFonts w:cs="Calibri"/>
                    <w:color w:val="000000"/>
                    <w:sz w:val="22"/>
                  </w:rPr>
                </w:rPrChange>
              </w:rPr>
              <w:pPrChange w:id="103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41" w:author="瑋婷 徐" w:date="2025-01-03T16:20:00Z" w16du:dateUtc="2025-01-03T08:20:00Z">
              <w:r w:rsidRPr="00727E7E">
                <w:rPr>
                  <w:rFonts w:asciiTheme="majorEastAsia" w:eastAsia="標楷體" w:hAnsiTheme="majorEastAsia" w:cstheme="majorEastAsia"/>
                  <w:color w:val="000000"/>
                  <w:rPrChange w:id="10342" w:author="瑋婷 徐" w:date="2025-01-06T15:34:00Z" w16du:dateUtc="2025-01-06T07:34:00Z">
                    <w:rPr>
                      <w:rFonts w:cs="Calibri"/>
                      <w:color w:val="000000"/>
                      <w:sz w:val="22"/>
                    </w:rPr>
                  </w:rPrChange>
                </w:rPr>
                <w:t>*</w:t>
              </w:r>
            </w:ins>
          </w:p>
        </w:tc>
        <w:tc>
          <w:tcPr>
            <w:tcW w:w="148" w:type="pct"/>
            <w:noWrap/>
            <w:hideMark/>
          </w:tcPr>
          <w:p w14:paraId="292C312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43" w:author="瑋婷 徐" w:date="2025-01-03T16:20:00Z" w16du:dateUtc="2025-01-03T08:20:00Z"/>
                <w:rFonts w:asciiTheme="majorEastAsia" w:eastAsia="標楷體" w:hAnsiTheme="majorEastAsia" w:cstheme="majorEastAsia"/>
                <w:color w:val="000000"/>
                <w:rPrChange w:id="10344" w:author="瑋婷 徐" w:date="2025-01-06T15:34:00Z" w16du:dateUtc="2025-01-06T07:34:00Z">
                  <w:rPr>
                    <w:ins w:id="10345" w:author="瑋婷 徐" w:date="2025-01-03T16:20:00Z" w16du:dateUtc="2025-01-03T08:20:00Z"/>
                    <w:rFonts w:cs="Calibri"/>
                    <w:color w:val="000000"/>
                    <w:sz w:val="22"/>
                  </w:rPr>
                </w:rPrChange>
              </w:rPr>
              <w:pPrChange w:id="103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47" w:author="瑋婷 徐" w:date="2025-01-03T16:20:00Z" w16du:dateUtc="2025-01-03T08:20:00Z">
              <w:r w:rsidRPr="00727E7E">
                <w:rPr>
                  <w:rFonts w:asciiTheme="majorEastAsia" w:eastAsia="標楷體" w:hAnsiTheme="majorEastAsia" w:cstheme="majorEastAsia"/>
                  <w:color w:val="000000"/>
                  <w:rPrChange w:id="10348" w:author="瑋婷 徐" w:date="2025-01-06T15:34:00Z" w16du:dateUtc="2025-01-06T07:34:00Z">
                    <w:rPr>
                      <w:rFonts w:cs="Calibri"/>
                      <w:color w:val="000000"/>
                      <w:sz w:val="22"/>
                    </w:rPr>
                  </w:rPrChange>
                </w:rPr>
                <w:t>*</w:t>
              </w:r>
            </w:ins>
          </w:p>
        </w:tc>
        <w:tc>
          <w:tcPr>
            <w:tcW w:w="148" w:type="pct"/>
            <w:noWrap/>
            <w:hideMark/>
          </w:tcPr>
          <w:p w14:paraId="1F655A3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49" w:author="瑋婷 徐" w:date="2025-01-03T16:20:00Z" w16du:dateUtc="2025-01-03T08:20:00Z"/>
                <w:rFonts w:asciiTheme="majorEastAsia" w:eastAsia="標楷體" w:hAnsiTheme="majorEastAsia" w:cstheme="majorEastAsia"/>
                <w:color w:val="000000"/>
                <w:rPrChange w:id="10350" w:author="瑋婷 徐" w:date="2025-01-06T15:34:00Z" w16du:dateUtc="2025-01-06T07:34:00Z">
                  <w:rPr>
                    <w:ins w:id="10351" w:author="瑋婷 徐" w:date="2025-01-03T16:20:00Z" w16du:dateUtc="2025-01-03T08:20:00Z"/>
                    <w:rFonts w:cs="Calibri"/>
                    <w:color w:val="000000"/>
                    <w:sz w:val="22"/>
                  </w:rPr>
                </w:rPrChange>
              </w:rPr>
              <w:pPrChange w:id="103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53" w:author="瑋婷 徐" w:date="2025-01-03T16:20:00Z" w16du:dateUtc="2025-01-03T08:20:00Z">
              <w:r w:rsidRPr="00727E7E">
                <w:rPr>
                  <w:rFonts w:asciiTheme="majorEastAsia" w:eastAsia="標楷體" w:hAnsiTheme="majorEastAsia" w:cstheme="majorEastAsia"/>
                  <w:color w:val="000000"/>
                  <w:rPrChange w:id="10354" w:author="瑋婷 徐" w:date="2025-01-06T15:34:00Z" w16du:dateUtc="2025-01-06T07:34:00Z">
                    <w:rPr>
                      <w:rFonts w:cs="Calibri"/>
                      <w:color w:val="000000"/>
                      <w:sz w:val="22"/>
                    </w:rPr>
                  </w:rPrChange>
                </w:rPr>
                <w:t>*</w:t>
              </w:r>
            </w:ins>
          </w:p>
        </w:tc>
        <w:tc>
          <w:tcPr>
            <w:tcW w:w="109" w:type="pct"/>
            <w:noWrap/>
            <w:hideMark/>
          </w:tcPr>
          <w:p w14:paraId="0E41BAC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55" w:author="瑋婷 徐" w:date="2025-01-03T16:20:00Z" w16du:dateUtc="2025-01-03T08:20:00Z"/>
                <w:rFonts w:asciiTheme="majorEastAsia" w:eastAsia="標楷體" w:hAnsiTheme="majorEastAsia" w:cstheme="majorEastAsia"/>
                <w:color w:val="000000"/>
                <w:rPrChange w:id="10356" w:author="瑋婷 徐" w:date="2025-01-06T15:34:00Z" w16du:dateUtc="2025-01-06T07:34:00Z">
                  <w:rPr>
                    <w:ins w:id="10357" w:author="瑋婷 徐" w:date="2025-01-03T16:20:00Z" w16du:dateUtc="2025-01-03T08:20:00Z"/>
                    <w:rFonts w:cs="Calibri"/>
                    <w:color w:val="000000"/>
                    <w:sz w:val="22"/>
                  </w:rPr>
                </w:rPrChange>
              </w:rPr>
              <w:pPrChange w:id="103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59" w:author="瑋婷 徐" w:date="2025-01-03T16:20:00Z" w16du:dateUtc="2025-01-03T08:20:00Z">
              <w:r w:rsidRPr="00727E7E">
                <w:rPr>
                  <w:rFonts w:asciiTheme="majorEastAsia" w:eastAsia="標楷體" w:hAnsiTheme="majorEastAsia" w:cstheme="majorEastAsia"/>
                  <w:color w:val="000000"/>
                  <w:rPrChange w:id="10360" w:author="瑋婷 徐" w:date="2025-01-06T15:34:00Z" w16du:dateUtc="2025-01-06T07:34:00Z">
                    <w:rPr>
                      <w:rFonts w:cs="Calibri"/>
                      <w:color w:val="000000"/>
                      <w:sz w:val="22"/>
                    </w:rPr>
                  </w:rPrChange>
                </w:rPr>
                <w:t>*</w:t>
              </w:r>
            </w:ins>
          </w:p>
        </w:tc>
        <w:tc>
          <w:tcPr>
            <w:tcW w:w="109" w:type="pct"/>
          </w:tcPr>
          <w:p w14:paraId="1A72E0E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361" w:author="瑋婷 徐" w:date="2025-01-03T16:33:00Z" w16du:dateUtc="2025-01-03T08:33:00Z"/>
                <w:rFonts w:asciiTheme="majorEastAsia" w:eastAsia="標楷體" w:hAnsiTheme="majorEastAsia" w:cstheme="majorEastAsia"/>
                <w:color w:val="000000"/>
              </w:rPr>
            </w:pPr>
          </w:p>
        </w:tc>
        <w:tc>
          <w:tcPr>
            <w:tcW w:w="148" w:type="pct"/>
            <w:noWrap/>
            <w:hideMark/>
          </w:tcPr>
          <w:p w14:paraId="0AA842BC" w14:textId="23F8CA3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62" w:author="瑋婷 徐" w:date="2025-01-03T16:20:00Z" w16du:dateUtc="2025-01-03T08:20:00Z"/>
                <w:rFonts w:asciiTheme="majorEastAsia" w:eastAsia="標楷體" w:hAnsiTheme="majorEastAsia" w:cstheme="majorEastAsia"/>
                <w:color w:val="000000"/>
                <w:rPrChange w:id="10363" w:author="瑋婷 徐" w:date="2025-01-06T15:34:00Z" w16du:dateUtc="2025-01-06T07:34:00Z">
                  <w:rPr>
                    <w:ins w:id="10364" w:author="瑋婷 徐" w:date="2025-01-03T16:20:00Z" w16du:dateUtc="2025-01-03T08:20:00Z"/>
                    <w:rFonts w:cs="Calibri"/>
                    <w:color w:val="000000"/>
                    <w:sz w:val="22"/>
                  </w:rPr>
                </w:rPrChange>
              </w:rPr>
              <w:pPrChange w:id="103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66" w:author="瑋婷 徐" w:date="2025-01-03T16:20:00Z" w16du:dateUtc="2025-01-03T08:20:00Z">
              <w:r w:rsidRPr="00727E7E">
                <w:rPr>
                  <w:rFonts w:asciiTheme="majorEastAsia" w:eastAsia="標楷體" w:hAnsiTheme="majorEastAsia" w:cstheme="majorEastAsia"/>
                  <w:color w:val="000000"/>
                  <w:rPrChange w:id="10367" w:author="瑋婷 徐" w:date="2025-01-06T15:34:00Z" w16du:dateUtc="2025-01-06T07:34:00Z">
                    <w:rPr>
                      <w:rFonts w:cs="Calibri"/>
                      <w:color w:val="000000"/>
                      <w:sz w:val="22"/>
                    </w:rPr>
                  </w:rPrChange>
                </w:rPr>
                <w:t>*</w:t>
              </w:r>
            </w:ins>
          </w:p>
        </w:tc>
        <w:tc>
          <w:tcPr>
            <w:tcW w:w="148" w:type="pct"/>
            <w:noWrap/>
            <w:hideMark/>
          </w:tcPr>
          <w:p w14:paraId="7414EE3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68" w:author="瑋婷 徐" w:date="2025-01-03T16:20:00Z" w16du:dateUtc="2025-01-03T08:20:00Z"/>
                <w:rFonts w:asciiTheme="majorEastAsia" w:eastAsia="標楷體" w:hAnsiTheme="majorEastAsia" w:cstheme="majorEastAsia"/>
                <w:color w:val="000000"/>
                <w:rPrChange w:id="10369" w:author="瑋婷 徐" w:date="2025-01-06T15:34:00Z" w16du:dateUtc="2025-01-06T07:34:00Z">
                  <w:rPr>
                    <w:ins w:id="10370" w:author="瑋婷 徐" w:date="2025-01-03T16:20:00Z" w16du:dateUtc="2025-01-03T08:20:00Z"/>
                    <w:rFonts w:cs="Calibri"/>
                    <w:color w:val="000000"/>
                    <w:sz w:val="22"/>
                  </w:rPr>
                </w:rPrChange>
              </w:rPr>
              <w:pPrChange w:id="103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2040F4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72" w:author="瑋婷 徐" w:date="2025-01-03T16:20:00Z" w16du:dateUtc="2025-01-03T08:20:00Z"/>
                <w:rFonts w:asciiTheme="majorEastAsia" w:eastAsia="標楷體" w:hAnsiTheme="majorEastAsia" w:cstheme="majorEastAsia"/>
                <w:rPrChange w:id="10373" w:author="瑋婷 徐" w:date="2025-01-06T15:34:00Z" w16du:dateUtc="2025-01-06T07:34:00Z">
                  <w:rPr>
                    <w:ins w:id="10374" w:author="瑋婷 徐" w:date="2025-01-03T16:20:00Z" w16du:dateUtc="2025-01-03T08:20:00Z"/>
                    <w:rFonts w:ascii="Times New Roman" w:eastAsia="Times New Roman" w:hAnsi="Times New Roman" w:cs="Times New Roman"/>
                    <w:sz w:val="20"/>
                    <w:szCs w:val="20"/>
                  </w:rPr>
                </w:rPrChange>
              </w:rPr>
              <w:pPrChange w:id="103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0CBA38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76" w:author="瑋婷 徐" w:date="2025-01-03T16:20:00Z" w16du:dateUtc="2025-01-03T08:20:00Z"/>
                <w:rFonts w:asciiTheme="majorEastAsia" w:eastAsia="標楷體" w:hAnsiTheme="majorEastAsia" w:cstheme="majorEastAsia"/>
                <w:rPrChange w:id="10377" w:author="瑋婷 徐" w:date="2025-01-06T15:34:00Z" w16du:dateUtc="2025-01-06T07:34:00Z">
                  <w:rPr>
                    <w:ins w:id="10378" w:author="瑋婷 徐" w:date="2025-01-03T16:20:00Z" w16du:dateUtc="2025-01-03T08:20:00Z"/>
                    <w:rFonts w:ascii="Times New Roman" w:eastAsia="Times New Roman" w:hAnsi="Times New Roman" w:cs="Times New Roman"/>
                    <w:sz w:val="20"/>
                    <w:szCs w:val="20"/>
                  </w:rPr>
                </w:rPrChange>
              </w:rPr>
              <w:pPrChange w:id="103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366F7B5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380" w:author="瑋婷 徐" w:date="2025-01-03T16:33:00Z" w16du:dateUtc="2025-01-03T08:33:00Z"/>
                <w:rFonts w:asciiTheme="majorEastAsia" w:eastAsia="標楷體" w:hAnsiTheme="majorEastAsia" w:cstheme="majorEastAsia"/>
                <w:color w:val="000000"/>
              </w:rPr>
            </w:pPr>
          </w:p>
        </w:tc>
        <w:tc>
          <w:tcPr>
            <w:tcW w:w="148" w:type="pct"/>
            <w:noWrap/>
            <w:hideMark/>
          </w:tcPr>
          <w:p w14:paraId="2F4E93B2" w14:textId="73A25A4F"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81" w:author="瑋婷 徐" w:date="2025-01-03T16:20:00Z" w16du:dateUtc="2025-01-03T08:20:00Z"/>
                <w:rFonts w:asciiTheme="majorEastAsia" w:eastAsia="標楷體" w:hAnsiTheme="majorEastAsia" w:cstheme="majorEastAsia"/>
                <w:color w:val="000000"/>
                <w:rPrChange w:id="10382" w:author="瑋婷 徐" w:date="2025-01-06T15:34:00Z" w16du:dateUtc="2025-01-06T07:34:00Z">
                  <w:rPr>
                    <w:ins w:id="10383" w:author="瑋婷 徐" w:date="2025-01-03T16:20:00Z" w16du:dateUtc="2025-01-03T08:20:00Z"/>
                    <w:rFonts w:cs="Calibri"/>
                    <w:color w:val="000000"/>
                    <w:sz w:val="22"/>
                  </w:rPr>
                </w:rPrChange>
              </w:rPr>
              <w:pPrChange w:id="103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85" w:author="瑋婷 徐" w:date="2025-01-03T16:20:00Z" w16du:dateUtc="2025-01-03T08:20:00Z">
              <w:r w:rsidRPr="00727E7E">
                <w:rPr>
                  <w:rFonts w:asciiTheme="majorEastAsia" w:eastAsia="標楷體" w:hAnsiTheme="majorEastAsia" w:cstheme="majorEastAsia"/>
                  <w:color w:val="000000"/>
                  <w:rPrChange w:id="10386" w:author="瑋婷 徐" w:date="2025-01-06T15:34:00Z" w16du:dateUtc="2025-01-06T07:34:00Z">
                    <w:rPr>
                      <w:rFonts w:cs="Calibri"/>
                      <w:color w:val="000000"/>
                      <w:sz w:val="22"/>
                    </w:rPr>
                  </w:rPrChange>
                </w:rPr>
                <w:t>*</w:t>
              </w:r>
            </w:ins>
          </w:p>
        </w:tc>
        <w:tc>
          <w:tcPr>
            <w:tcW w:w="148" w:type="pct"/>
            <w:noWrap/>
            <w:hideMark/>
          </w:tcPr>
          <w:p w14:paraId="7484D8F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87" w:author="瑋婷 徐" w:date="2025-01-03T16:20:00Z" w16du:dateUtc="2025-01-03T08:20:00Z"/>
                <w:rFonts w:asciiTheme="majorEastAsia" w:eastAsia="標楷體" w:hAnsiTheme="majorEastAsia" w:cstheme="majorEastAsia"/>
                <w:color w:val="000000"/>
                <w:rPrChange w:id="10388" w:author="瑋婷 徐" w:date="2025-01-06T15:34:00Z" w16du:dateUtc="2025-01-06T07:34:00Z">
                  <w:rPr>
                    <w:ins w:id="10389" w:author="瑋婷 徐" w:date="2025-01-03T16:20:00Z" w16du:dateUtc="2025-01-03T08:20:00Z"/>
                    <w:rFonts w:cs="Calibri"/>
                    <w:color w:val="000000"/>
                    <w:sz w:val="22"/>
                  </w:rPr>
                </w:rPrChange>
              </w:rPr>
              <w:pPrChange w:id="103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84A2F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91" w:author="瑋婷 徐" w:date="2025-01-03T16:20:00Z" w16du:dateUtc="2025-01-03T08:20:00Z"/>
                <w:rFonts w:asciiTheme="majorEastAsia" w:eastAsia="標楷體" w:hAnsiTheme="majorEastAsia" w:cstheme="majorEastAsia"/>
                <w:rPrChange w:id="10392" w:author="瑋婷 徐" w:date="2025-01-06T15:34:00Z" w16du:dateUtc="2025-01-06T07:34:00Z">
                  <w:rPr>
                    <w:ins w:id="10393" w:author="瑋婷 徐" w:date="2025-01-03T16:20:00Z" w16du:dateUtc="2025-01-03T08:20:00Z"/>
                    <w:rFonts w:ascii="Times New Roman" w:eastAsia="Times New Roman" w:hAnsi="Times New Roman" w:cs="Times New Roman"/>
                    <w:sz w:val="20"/>
                    <w:szCs w:val="20"/>
                  </w:rPr>
                </w:rPrChange>
              </w:rPr>
              <w:pPrChange w:id="103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66CEE1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95" w:author="瑋婷 徐" w:date="2025-01-03T16:20:00Z" w16du:dateUtc="2025-01-03T08:20:00Z"/>
                <w:rFonts w:asciiTheme="majorEastAsia" w:eastAsia="標楷體" w:hAnsiTheme="majorEastAsia" w:cstheme="majorEastAsia"/>
                <w:rPrChange w:id="10396" w:author="瑋婷 徐" w:date="2025-01-06T15:34:00Z" w16du:dateUtc="2025-01-06T07:34:00Z">
                  <w:rPr>
                    <w:ins w:id="10397" w:author="瑋婷 徐" w:date="2025-01-03T16:20:00Z" w16du:dateUtc="2025-01-03T08:20:00Z"/>
                    <w:rFonts w:ascii="Times New Roman" w:eastAsia="Times New Roman" w:hAnsi="Times New Roman" w:cs="Times New Roman"/>
                    <w:sz w:val="20"/>
                    <w:szCs w:val="20"/>
                  </w:rPr>
                </w:rPrChange>
              </w:rPr>
              <w:pPrChange w:id="103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F7CF9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99" w:author="瑋婷 徐" w:date="2025-01-03T16:20:00Z" w16du:dateUtc="2025-01-03T08:20:00Z"/>
                <w:rFonts w:asciiTheme="majorEastAsia" w:eastAsia="標楷體" w:hAnsiTheme="majorEastAsia" w:cstheme="majorEastAsia"/>
                <w:rPrChange w:id="10400" w:author="瑋婷 徐" w:date="2025-01-06T15:34:00Z" w16du:dateUtc="2025-01-06T07:34:00Z">
                  <w:rPr>
                    <w:ins w:id="10401" w:author="瑋婷 徐" w:date="2025-01-03T16:20:00Z" w16du:dateUtc="2025-01-03T08:20:00Z"/>
                    <w:rFonts w:ascii="Times New Roman" w:eastAsia="Times New Roman" w:hAnsi="Times New Roman" w:cs="Times New Roman"/>
                    <w:sz w:val="20"/>
                    <w:szCs w:val="20"/>
                  </w:rPr>
                </w:rPrChange>
              </w:rPr>
              <w:pPrChange w:id="104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CE298E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403" w:author="瑋婷 徐" w:date="2025-01-03T16:20:00Z" w16du:dateUtc="2025-01-03T08:20:00Z"/>
                <w:rFonts w:asciiTheme="majorEastAsia" w:eastAsia="標楷體" w:hAnsiTheme="majorEastAsia" w:cstheme="majorEastAsia"/>
                <w:color w:val="000000"/>
                <w:rPrChange w:id="10404" w:author="瑋婷 徐" w:date="2025-01-06T15:34:00Z" w16du:dateUtc="2025-01-06T07:34:00Z">
                  <w:rPr>
                    <w:ins w:id="10405" w:author="瑋婷 徐" w:date="2025-01-03T16:20:00Z" w16du:dateUtc="2025-01-03T08:20:00Z"/>
                    <w:rFonts w:cs="Calibri"/>
                    <w:color w:val="000000"/>
                    <w:sz w:val="22"/>
                  </w:rPr>
                </w:rPrChange>
              </w:rPr>
              <w:pPrChange w:id="104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407" w:author="瑋婷 徐" w:date="2025-01-03T16:20:00Z" w16du:dateUtc="2025-01-03T08:20:00Z">
              <w:r w:rsidRPr="00727E7E">
                <w:rPr>
                  <w:rFonts w:asciiTheme="majorEastAsia" w:eastAsia="標楷體" w:hAnsiTheme="majorEastAsia" w:cstheme="majorEastAsia"/>
                  <w:color w:val="000000"/>
                  <w:rPrChange w:id="10408" w:author="瑋婷 徐" w:date="2025-01-06T15:34:00Z" w16du:dateUtc="2025-01-06T07:34:00Z">
                    <w:rPr>
                      <w:rFonts w:cs="Calibri"/>
                      <w:color w:val="000000"/>
                      <w:sz w:val="22"/>
                    </w:rPr>
                  </w:rPrChange>
                </w:rPr>
                <w:t>*</w:t>
              </w:r>
            </w:ins>
          </w:p>
        </w:tc>
        <w:tc>
          <w:tcPr>
            <w:tcW w:w="148" w:type="pct"/>
            <w:noWrap/>
            <w:hideMark/>
          </w:tcPr>
          <w:p w14:paraId="0C10F51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409" w:author="瑋婷 徐" w:date="2025-01-03T16:20:00Z" w16du:dateUtc="2025-01-03T08:20:00Z"/>
                <w:rFonts w:asciiTheme="majorEastAsia" w:eastAsia="標楷體" w:hAnsiTheme="majorEastAsia" w:cstheme="majorEastAsia"/>
                <w:color w:val="000000"/>
                <w:rPrChange w:id="10410" w:author="瑋婷 徐" w:date="2025-01-06T15:34:00Z" w16du:dateUtc="2025-01-06T07:34:00Z">
                  <w:rPr>
                    <w:ins w:id="10411" w:author="瑋婷 徐" w:date="2025-01-03T16:20:00Z" w16du:dateUtc="2025-01-03T08:20:00Z"/>
                    <w:rFonts w:cs="Calibri"/>
                    <w:color w:val="000000"/>
                    <w:sz w:val="22"/>
                  </w:rPr>
                </w:rPrChange>
              </w:rPr>
              <w:pPrChange w:id="104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01965F8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413" w:author="瑋婷 徐" w:date="2025-01-03T16:20:00Z" w16du:dateUtc="2025-01-03T08:20:00Z"/>
                <w:rFonts w:asciiTheme="majorEastAsia" w:eastAsia="標楷體" w:hAnsiTheme="majorEastAsia" w:cstheme="majorEastAsia"/>
                <w:rPrChange w:id="10414" w:author="瑋婷 徐" w:date="2025-01-06T15:34:00Z" w16du:dateUtc="2025-01-06T07:34:00Z">
                  <w:rPr>
                    <w:ins w:id="10415" w:author="瑋婷 徐" w:date="2025-01-03T16:20:00Z" w16du:dateUtc="2025-01-03T08:20:00Z"/>
                    <w:rFonts w:ascii="Times New Roman" w:eastAsia="Times New Roman" w:hAnsi="Times New Roman" w:cs="Times New Roman"/>
                    <w:sz w:val="20"/>
                    <w:szCs w:val="20"/>
                  </w:rPr>
                </w:rPrChange>
              </w:rPr>
              <w:pPrChange w:id="104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5A887698" w14:textId="77777777" w:rsidTr="003C19C7">
        <w:trPr>
          <w:trHeight w:val="300"/>
          <w:ins w:id="10417"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B7405F2" w14:textId="77777777" w:rsidR="00DA433E" w:rsidRPr="00727E7E" w:rsidRDefault="00DA433E">
            <w:pPr>
              <w:spacing w:line="360" w:lineRule="auto"/>
              <w:jc w:val="both"/>
              <w:rPr>
                <w:ins w:id="10418" w:author="瑋婷 徐" w:date="2025-01-03T16:20:00Z" w16du:dateUtc="2025-01-03T08:20:00Z"/>
                <w:rFonts w:asciiTheme="majorEastAsia" w:eastAsia="標楷體" w:hAnsiTheme="majorEastAsia" w:cstheme="majorEastAsia"/>
                <w:b w:val="0"/>
                <w:bCs w:val="0"/>
                <w:color w:val="000000"/>
                <w:rPrChange w:id="10419" w:author="瑋婷 徐" w:date="2025-01-06T15:34:00Z" w16du:dateUtc="2025-01-06T07:34:00Z">
                  <w:rPr>
                    <w:ins w:id="10420" w:author="瑋婷 徐" w:date="2025-01-03T16:20:00Z" w16du:dateUtc="2025-01-03T08:20:00Z"/>
                    <w:rFonts w:cs="Calibri"/>
                    <w:color w:val="000000"/>
                    <w:sz w:val="22"/>
                  </w:rPr>
                </w:rPrChange>
              </w:rPr>
              <w:pPrChange w:id="10421" w:author="瑋婷 徐" w:date="2025-01-03T16:21:00Z" w16du:dateUtc="2025-01-03T08:21:00Z">
                <w:pPr/>
              </w:pPrChange>
            </w:pPr>
            <w:ins w:id="10422" w:author="瑋婷 徐" w:date="2025-01-03T16:20:00Z" w16du:dateUtc="2025-01-03T08:20:00Z">
              <w:r w:rsidRPr="00727E7E">
                <w:rPr>
                  <w:rFonts w:asciiTheme="majorEastAsia" w:eastAsia="標楷體" w:hAnsiTheme="majorEastAsia" w:cstheme="majorEastAsia"/>
                  <w:b w:val="0"/>
                  <w:bCs w:val="0"/>
                  <w:color w:val="000000"/>
                  <w:rPrChange w:id="10423" w:author="瑋婷 徐" w:date="2025-01-06T15:34:00Z" w16du:dateUtc="2025-01-06T07:34:00Z">
                    <w:rPr>
                      <w:rFonts w:cs="Calibri"/>
                      <w:color w:val="000000"/>
                      <w:sz w:val="22"/>
                    </w:rPr>
                  </w:rPrChange>
                </w:rPr>
                <w:t>喜鵲</w:t>
              </w:r>
              <w:r w:rsidRPr="00727E7E">
                <w:rPr>
                  <w:rFonts w:asciiTheme="majorEastAsia" w:eastAsia="標楷體" w:hAnsiTheme="majorEastAsia" w:cstheme="majorEastAsia"/>
                  <w:b w:val="0"/>
                  <w:bCs w:val="0"/>
                  <w:color w:val="000000"/>
                  <w:rPrChange w:id="10424" w:author="瑋婷 徐" w:date="2025-01-06T15:34:00Z" w16du:dateUtc="2025-01-06T07:34:00Z">
                    <w:rPr>
                      <w:rFonts w:cs="Calibri"/>
                      <w:color w:val="000000"/>
                      <w:sz w:val="22"/>
                    </w:rPr>
                  </w:rPrChange>
                </w:rPr>
                <w:t xml:space="preserve"> </w:t>
              </w:r>
            </w:ins>
          </w:p>
        </w:tc>
        <w:tc>
          <w:tcPr>
            <w:tcW w:w="1284" w:type="pct"/>
            <w:hideMark/>
          </w:tcPr>
          <w:p w14:paraId="2D1515E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25" w:author="瑋婷 徐" w:date="2025-01-03T16:20:00Z" w16du:dateUtc="2025-01-03T08:20:00Z"/>
                <w:rFonts w:asciiTheme="majorEastAsia" w:eastAsia="標楷體" w:hAnsiTheme="majorEastAsia" w:cstheme="majorEastAsia"/>
                <w:i/>
                <w:iCs/>
                <w:color w:val="000000"/>
                <w:rPrChange w:id="10426" w:author="瑋婷 徐" w:date="2025-01-06T15:34:00Z" w16du:dateUtc="2025-01-06T07:34:00Z">
                  <w:rPr>
                    <w:ins w:id="10427" w:author="瑋婷 徐" w:date="2025-01-03T16:20:00Z" w16du:dateUtc="2025-01-03T08:20:00Z"/>
                    <w:rFonts w:cs="Calibri"/>
                    <w:i/>
                    <w:iCs/>
                    <w:color w:val="000000"/>
                    <w:sz w:val="22"/>
                  </w:rPr>
                </w:rPrChange>
              </w:rPr>
              <w:pPrChange w:id="104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29" w:author="瑋婷 徐" w:date="2025-01-03T16:20:00Z" w16du:dateUtc="2025-01-03T08:20:00Z">
              <w:r w:rsidRPr="00727E7E">
                <w:rPr>
                  <w:rFonts w:asciiTheme="majorEastAsia" w:eastAsia="標楷體" w:hAnsiTheme="majorEastAsia" w:cstheme="majorEastAsia"/>
                  <w:i/>
                  <w:iCs/>
                  <w:color w:val="000000"/>
                  <w:rPrChange w:id="10430" w:author="瑋婷 徐" w:date="2025-01-06T15:34:00Z" w16du:dateUtc="2025-01-06T07:34:00Z">
                    <w:rPr>
                      <w:rFonts w:cs="Calibri"/>
                      <w:i/>
                      <w:iCs/>
                      <w:color w:val="000000"/>
                      <w:sz w:val="22"/>
                    </w:rPr>
                  </w:rPrChange>
                </w:rPr>
                <w:t>Pica serica</w:t>
              </w:r>
            </w:ins>
          </w:p>
        </w:tc>
        <w:tc>
          <w:tcPr>
            <w:tcW w:w="148" w:type="pct"/>
            <w:noWrap/>
            <w:hideMark/>
          </w:tcPr>
          <w:p w14:paraId="1CF6095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31" w:author="瑋婷 徐" w:date="2025-01-03T16:20:00Z" w16du:dateUtc="2025-01-03T08:20:00Z"/>
                <w:rFonts w:asciiTheme="majorEastAsia" w:eastAsia="標楷體" w:hAnsiTheme="majorEastAsia" w:cstheme="majorEastAsia"/>
                <w:color w:val="000000"/>
                <w:rPrChange w:id="10432" w:author="瑋婷 徐" w:date="2025-01-06T15:34:00Z" w16du:dateUtc="2025-01-06T07:34:00Z">
                  <w:rPr>
                    <w:ins w:id="10433" w:author="瑋婷 徐" w:date="2025-01-03T16:20:00Z" w16du:dateUtc="2025-01-03T08:20:00Z"/>
                    <w:rFonts w:cs="Calibri"/>
                    <w:color w:val="000000"/>
                    <w:sz w:val="22"/>
                  </w:rPr>
                </w:rPrChange>
              </w:rPr>
              <w:pPrChange w:id="104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35" w:author="瑋婷 徐" w:date="2025-01-03T16:20:00Z" w16du:dateUtc="2025-01-03T08:20:00Z">
              <w:r w:rsidRPr="00727E7E">
                <w:rPr>
                  <w:rFonts w:asciiTheme="majorEastAsia" w:eastAsia="標楷體" w:hAnsiTheme="majorEastAsia" w:cstheme="majorEastAsia"/>
                  <w:color w:val="000000"/>
                  <w:rPrChange w:id="10436" w:author="瑋婷 徐" w:date="2025-01-06T15:34:00Z" w16du:dateUtc="2025-01-06T07:34:00Z">
                    <w:rPr>
                      <w:rFonts w:cs="Calibri"/>
                      <w:color w:val="000000"/>
                      <w:sz w:val="22"/>
                    </w:rPr>
                  </w:rPrChange>
                </w:rPr>
                <w:t>*</w:t>
              </w:r>
            </w:ins>
          </w:p>
        </w:tc>
        <w:tc>
          <w:tcPr>
            <w:tcW w:w="148" w:type="pct"/>
            <w:noWrap/>
            <w:hideMark/>
          </w:tcPr>
          <w:p w14:paraId="25D076C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37" w:author="瑋婷 徐" w:date="2025-01-03T16:20:00Z" w16du:dateUtc="2025-01-03T08:20:00Z"/>
                <w:rFonts w:asciiTheme="majorEastAsia" w:eastAsia="標楷體" w:hAnsiTheme="majorEastAsia" w:cstheme="majorEastAsia"/>
                <w:color w:val="000000"/>
                <w:rPrChange w:id="10438" w:author="瑋婷 徐" w:date="2025-01-06T15:34:00Z" w16du:dateUtc="2025-01-06T07:34:00Z">
                  <w:rPr>
                    <w:ins w:id="10439" w:author="瑋婷 徐" w:date="2025-01-03T16:20:00Z" w16du:dateUtc="2025-01-03T08:20:00Z"/>
                    <w:rFonts w:cs="Calibri"/>
                    <w:color w:val="000000"/>
                    <w:sz w:val="22"/>
                  </w:rPr>
                </w:rPrChange>
              </w:rPr>
              <w:pPrChange w:id="104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96A01B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41" w:author="瑋婷 徐" w:date="2025-01-03T16:20:00Z" w16du:dateUtc="2025-01-03T08:20:00Z"/>
                <w:rFonts w:asciiTheme="majorEastAsia" w:eastAsia="標楷體" w:hAnsiTheme="majorEastAsia" w:cstheme="majorEastAsia"/>
                <w:rPrChange w:id="10442" w:author="瑋婷 徐" w:date="2025-01-06T15:34:00Z" w16du:dateUtc="2025-01-06T07:34:00Z">
                  <w:rPr>
                    <w:ins w:id="10443" w:author="瑋婷 徐" w:date="2025-01-03T16:20:00Z" w16du:dateUtc="2025-01-03T08:20:00Z"/>
                    <w:rFonts w:ascii="Times New Roman" w:eastAsia="Times New Roman" w:hAnsi="Times New Roman" w:cs="Times New Roman"/>
                    <w:sz w:val="20"/>
                    <w:szCs w:val="20"/>
                  </w:rPr>
                </w:rPrChange>
              </w:rPr>
              <w:pPrChange w:id="104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2D0BDA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45" w:author="瑋婷 徐" w:date="2025-01-03T16:20:00Z" w16du:dateUtc="2025-01-03T08:20:00Z"/>
                <w:rFonts w:asciiTheme="majorEastAsia" w:eastAsia="標楷體" w:hAnsiTheme="majorEastAsia" w:cstheme="majorEastAsia"/>
                <w:rPrChange w:id="10446" w:author="瑋婷 徐" w:date="2025-01-06T15:34:00Z" w16du:dateUtc="2025-01-06T07:34:00Z">
                  <w:rPr>
                    <w:ins w:id="10447" w:author="瑋婷 徐" w:date="2025-01-03T16:20:00Z" w16du:dateUtc="2025-01-03T08:20:00Z"/>
                    <w:rFonts w:ascii="Times New Roman" w:eastAsia="Times New Roman" w:hAnsi="Times New Roman" w:cs="Times New Roman"/>
                    <w:sz w:val="20"/>
                    <w:szCs w:val="20"/>
                  </w:rPr>
                </w:rPrChange>
              </w:rPr>
              <w:pPrChange w:id="104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07451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49" w:author="瑋婷 徐" w:date="2025-01-03T16:20:00Z" w16du:dateUtc="2025-01-03T08:20:00Z"/>
                <w:rFonts w:asciiTheme="majorEastAsia" w:eastAsia="標楷體" w:hAnsiTheme="majorEastAsia" w:cstheme="majorEastAsia"/>
                <w:rPrChange w:id="10450" w:author="瑋婷 徐" w:date="2025-01-06T15:34:00Z" w16du:dateUtc="2025-01-06T07:34:00Z">
                  <w:rPr>
                    <w:ins w:id="10451" w:author="瑋婷 徐" w:date="2025-01-03T16:20:00Z" w16du:dateUtc="2025-01-03T08:20:00Z"/>
                    <w:rFonts w:ascii="Times New Roman" w:eastAsia="Times New Roman" w:hAnsi="Times New Roman" w:cs="Times New Roman"/>
                    <w:sz w:val="20"/>
                    <w:szCs w:val="20"/>
                  </w:rPr>
                </w:rPrChange>
              </w:rPr>
              <w:pPrChange w:id="104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3AF181E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53" w:author="瑋婷 徐" w:date="2025-01-03T16:20:00Z" w16du:dateUtc="2025-01-03T08:20:00Z"/>
                <w:rFonts w:asciiTheme="majorEastAsia" w:eastAsia="標楷體" w:hAnsiTheme="majorEastAsia" w:cstheme="majorEastAsia"/>
                <w:rPrChange w:id="10454" w:author="瑋婷 徐" w:date="2025-01-06T15:34:00Z" w16du:dateUtc="2025-01-06T07:34:00Z">
                  <w:rPr>
                    <w:ins w:id="10455" w:author="瑋婷 徐" w:date="2025-01-03T16:20:00Z" w16du:dateUtc="2025-01-03T08:20:00Z"/>
                    <w:rFonts w:ascii="Times New Roman" w:eastAsia="Times New Roman" w:hAnsi="Times New Roman" w:cs="Times New Roman"/>
                    <w:sz w:val="20"/>
                    <w:szCs w:val="20"/>
                  </w:rPr>
                </w:rPrChange>
              </w:rPr>
              <w:pPrChange w:id="104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55CD664F"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457" w:author="瑋婷 徐" w:date="2025-01-03T16:33:00Z" w16du:dateUtc="2025-01-03T08:33:00Z"/>
                <w:rFonts w:asciiTheme="majorEastAsia" w:eastAsia="標楷體" w:hAnsiTheme="majorEastAsia" w:cstheme="majorEastAsia"/>
              </w:rPr>
            </w:pPr>
          </w:p>
        </w:tc>
        <w:tc>
          <w:tcPr>
            <w:tcW w:w="148" w:type="pct"/>
            <w:noWrap/>
            <w:hideMark/>
          </w:tcPr>
          <w:p w14:paraId="5E108A60" w14:textId="442B8D02"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58" w:author="瑋婷 徐" w:date="2025-01-03T16:20:00Z" w16du:dateUtc="2025-01-03T08:20:00Z"/>
                <w:rFonts w:asciiTheme="majorEastAsia" w:eastAsia="標楷體" w:hAnsiTheme="majorEastAsia" w:cstheme="majorEastAsia"/>
                <w:rPrChange w:id="10459" w:author="瑋婷 徐" w:date="2025-01-06T15:34:00Z" w16du:dateUtc="2025-01-06T07:34:00Z">
                  <w:rPr>
                    <w:ins w:id="10460" w:author="瑋婷 徐" w:date="2025-01-03T16:20:00Z" w16du:dateUtc="2025-01-03T08:20:00Z"/>
                    <w:rFonts w:ascii="Times New Roman" w:eastAsia="Times New Roman" w:hAnsi="Times New Roman" w:cs="Times New Roman"/>
                    <w:sz w:val="20"/>
                    <w:szCs w:val="20"/>
                  </w:rPr>
                </w:rPrChange>
              </w:rPr>
              <w:pPrChange w:id="104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B99657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62" w:author="瑋婷 徐" w:date="2025-01-03T16:20:00Z" w16du:dateUtc="2025-01-03T08:20:00Z"/>
                <w:rFonts w:asciiTheme="majorEastAsia" w:eastAsia="標楷體" w:hAnsiTheme="majorEastAsia" w:cstheme="majorEastAsia"/>
                <w:rPrChange w:id="10463" w:author="瑋婷 徐" w:date="2025-01-06T15:34:00Z" w16du:dateUtc="2025-01-06T07:34:00Z">
                  <w:rPr>
                    <w:ins w:id="10464" w:author="瑋婷 徐" w:date="2025-01-03T16:20:00Z" w16du:dateUtc="2025-01-03T08:20:00Z"/>
                    <w:rFonts w:ascii="Times New Roman" w:eastAsia="Times New Roman" w:hAnsi="Times New Roman" w:cs="Times New Roman"/>
                    <w:sz w:val="20"/>
                    <w:szCs w:val="20"/>
                  </w:rPr>
                </w:rPrChange>
              </w:rPr>
              <w:pPrChange w:id="104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D6188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66" w:author="瑋婷 徐" w:date="2025-01-03T16:20:00Z" w16du:dateUtc="2025-01-03T08:20:00Z"/>
                <w:rFonts w:asciiTheme="majorEastAsia" w:eastAsia="標楷體" w:hAnsiTheme="majorEastAsia" w:cstheme="majorEastAsia"/>
                <w:rPrChange w:id="10467" w:author="瑋婷 徐" w:date="2025-01-06T15:34:00Z" w16du:dateUtc="2025-01-06T07:34:00Z">
                  <w:rPr>
                    <w:ins w:id="10468" w:author="瑋婷 徐" w:date="2025-01-03T16:20:00Z" w16du:dateUtc="2025-01-03T08:20:00Z"/>
                    <w:rFonts w:ascii="Times New Roman" w:eastAsia="Times New Roman" w:hAnsi="Times New Roman" w:cs="Times New Roman"/>
                    <w:sz w:val="20"/>
                    <w:szCs w:val="20"/>
                  </w:rPr>
                </w:rPrChange>
              </w:rPr>
              <w:pPrChange w:id="104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E773FB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70" w:author="瑋婷 徐" w:date="2025-01-03T16:20:00Z" w16du:dateUtc="2025-01-03T08:20:00Z"/>
                <w:rFonts w:asciiTheme="majorEastAsia" w:eastAsia="標楷體" w:hAnsiTheme="majorEastAsia" w:cstheme="majorEastAsia"/>
                <w:rPrChange w:id="10471" w:author="瑋婷 徐" w:date="2025-01-06T15:34:00Z" w16du:dateUtc="2025-01-06T07:34:00Z">
                  <w:rPr>
                    <w:ins w:id="10472" w:author="瑋婷 徐" w:date="2025-01-03T16:20:00Z" w16du:dateUtc="2025-01-03T08:20:00Z"/>
                    <w:rFonts w:ascii="Times New Roman" w:eastAsia="Times New Roman" w:hAnsi="Times New Roman" w:cs="Times New Roman"/>
                    <w:sz w:val="20"/>
                    <w:szCs w:val="20"/>
                  </w:rPr>
                </w:rPrChange>
              </w:rPr>
              <w:pPrChange w:id="104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B0F76C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474" w:author="瑋婷 徐" w:date="2025-01-03T16:33:00Z" w16du:dateUtc="2025-01-03T08:33:00Z"/>
                <w:rFonts w:asciiTheme="majorEastAsia" w:eastAsia="標楷體" w:hAnsiTheme="majorEastAsia" w:cstheme="majorEastAsia"/>
              </w:rPr>
            </w:pPr>
          </w:p>
        </w:tc>
        <w:tc>
          <w:tcPr>
            <w:tcW w:w="148" w:type="pct"/>
            <w:noWrap/>
            <w:hideMark/>
          </w:tcPr>
          <w:p w14:paraId="1FD43F6D" w14:textId="6DDB8F25"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75" w:author="瑋婷 徐" w:date="2025-01-03T16:20:00Z" w16du:dateUtc="2025-01-03T08:20:00Z"/>
                <w:rFonts w:asciiTheme="majorEastAsia" w:eastAsia="標楷體" w:hAnsiTheme="majorEastAsia" w:cstheme="majorEastAsia"/>
                <w:rPrChange w:id="10476" w:author="瑋婷 徐" w:date="2025-01-06T15:34:00Z" w16du:dateUtc="2025-01-06T07:34:00Z">
                  <w:rPr>
                    <w:ins w:id="10477" w:author="瑋婷 徐" w:date="2025-01-03T16:20:00Z" w16du:dateUtc="2025-01-03T08:20:00Z"/>
                    <w:rFonts w:ascii="Times New Roman" w:eastAsia="Times New Roman" w:hAnsi="Times New Roman" w:cs="Times New Roman"/>
                    <w:sz w:val="20"/>
                    <w:szCs w:val="20"/>
                  </w:rPr>
                </w:rPrChange>
              </w:rPr>
              <w:pPrChange w:id="104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C91FA5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79" w:author="瑋婷 徐" w:date="2025-01-03T16:20:00Z" w16du:dateUtc="2025-01-03T08:20:00Z"/>
                <w:rFonts w:asciiTheme="majorEastAsia" w:eastAsia="標楷體" w:hAnsiTheme="majorEastAsia" w:cstheme="majorEastAsia"/>
                <w:rPrChange w:id="10480" w:author="瑋婷 徐" w:date="2025-01-06T15:34:00Z" w16du:dateUtc="2025-01-06T07:34:00Z">
                  <w:rPr>
                    <w:ins w:id="10481" w:author="瑋婷 徐" w:date="2025-01-03T16:20:00Z" w16du:dateUtc="2025-01-03T08:20:00Z"/>
                    <w:rFonts w:ascii="Times New Roman" w:eastAsia="Times New Roman" w:hAnsi="Times New Roman" w:cs="Times New Roman"/>
                    <w:sz w:val="20"/>
                    <w:szCs w:val="20"/>
                  </w:rPr>
                </w:rPrChange>
              </w:rPr>
              <w:pPrChange w:id="104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73C8E0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83" w:author="瑋婷 徐" w:date="2025-01-03T16:20:00Z" w16du:dateUtc="2025-01-03T08:20:00Z"/>
                <w:rFonts w:asciiTheme="majorEastAsia" w:eastAsia="標楷體" w:hAnsiTheme="majorEastAsia" w:cstheme="majorEastAsia"/>
                <w:rPrChange w:id="10484" w:author="瑋婷 徐" w:date="2025-01-06T15:34:00Z" w16du:dateUtc="2025-01-06T07:34:00Z">
                  <w:rPr>
                    <w:ins w:id="10485" w:author="瑋婷 徐" w:date="2025-01-03T16:20:00Z" w16du:dateUtc="2025-01-03T08:20:00Z"/>
                    <w:rFonts w:ascii="Times New Roman" w:eastAsia="Times New Roman" w:hAnsi="Times New Roman" w:cs="Times New Roman"/>
                    <w:sz w:val="20"/>
                    <w:szCs w:val="20"/>
                  </w:rPr>
                </w:rPrChange>
              </w:rPr>
              <w:pPrChange w:id="104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920860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87" w:author="瑋婷 徐" w:date="2025-01-03T16:20:00Z" w16du:dateUtc="2025-01-03T08:20:00Z"/>
                <w:rFonts w:asciiTheme="majorEastAsia" w:eastAsia="標楷體" w:hAnsiTheme="majorEastAsia" w:cstheme="majorEastAsia"/>
                <w:rPrChange w:id="10488" w:author="瑋婷 徐" w:date="2025-01-06T15:34:00Z" w16du:dateUtc="2025-01-06T07:34:00Z">
                  <w:rPr>
                    <w:ins w:id="10489" w:author="瑋婷 徐" w:date="2025-01-03T16:20:00Z" w16du:dateUtc="2025-01-03T08:20:00Z"/>
                    <w:rFonts w:ascii="Times New Roman" w:eastAsia="Times New Roman" w:hAnsi="Times New Roman" w:cs="Times New Roman"/>
                    <w:sz w:val="20"/>
                    <w:szCs w:val="20"/>
                  </w:rPr>
                </w:rPrChange>
              </w:rPr>
              <w:pPrChange w:id="104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FC2369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91" w:author="瑋婷 徐" w:date="2025-01-03T16:20:00Z" w16du:dateUtc="2025-01-03T08:20:00Z"/>
                <w:rFonts w:asciiTheme="majorEastAsia" w:eastAsia="標楷體" w:hAnsiTheme="majorEastAsia" w:cstheme="majorEastAsia"/>
                <w:rPrChange w:id="10492" w:author="瑋婷 徐" w:date="2025-01-06T15:34:00Z" w16du:dateUtc="2025-01-06T07:34:00Z">
                  <w:rPr>
                    <w:ins w:id="10493" w:author="瑋婷 徐" w:date="2025-01-03T16:20:00Z" w16du:dateUtc="2025-01-03T08:20:00Z"/>
                    <w:rFonts w:ascii="Times New Roman" w:eastAsia="Times New Roman" w:hAnsi="Times New Roman" w:cs="Times New Roman"/>
                    <w:sz w:val="20"/>
                    <w:szCs w:val="20"/>
                  </w:rPr>
                </w:rPrChange>
              </w:rPr>
              <w:pPrChange w:id="104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8B4673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95" w:author="瑋婷 徐" w:date="2025-01-03T16:20:00Z" w16du:dateUtc="2025-01-03T08:20:00Z"/>
                <w:rFonts w:asciiTheme="majorEastAsia" w:eastAsia="標楷體" w:hAnsiTheme="majorEastAsia" w:cstheme="majorEastAsia"/>
                <w:rPrChange w:id="10496" w:author="瑋婷 徐" w:date="2025-01-06T15:34:00Z" w16du:dateUtc="2025-01-06T07:34:00Z">
                  <w:rPr>
                    <w:ins w:id="10497" w:author="瑋婷 徐" w:date="2025-01-03T16:20:00Z" w16du:dateUtc="2025-01-03T08:20:00Z"/>
                    <w:rFonts w:ascii="Times New Roman" w:eastAsia="Times New Roman" w:hAnsi="Times New Roman" w:cs="Times New Roman"/>
                    <w:sz w:val="20"/>
                    <w:szCs w:val="20"/>
                  </w:rPr>
                </w:rPrChange>
              </w:rPr>
              <w:pPrChange w:id="104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BE788B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99" w:author="瑋婷 徐" w:date="2025-01-03T16:20:00Z" w16du:dateUtc="2025-01-03T08:20:00Z"/>
                <w:rFonts w:asciiTheme="majorEastAsia" w:eastAsia="標楷體" w:hAnsiTheme="majorEastAsia" w:cstheme="majorEastAsia"/>
                <w:rPrChange w:id="10500" w:author="瑋婷 徐" w:date="2025-01-06T15:34:00Z" w16du:dateUtc="2025-01-06T07:34:00Z">
                  <w:rPr>
                    <w:ins w:id="10501" w:author="瑋婷 徐" w:date="2025-01-03T16:20:00Z" w16du:dateUtc="2025-01-03T08:20:00Z"/>
                    <w:rFonts w:ascii="Times New Roman" w:eastAsia="Times New Roman" w:hAnsi="Times New Roman" w:cs="Times New Roman"/>
                    <w:sz w:val="20"/>
                    <w:szCs w:val="20"/>
                  </w:rPr>
                </w:rPrChange>
              </w:rPr>
              <w:pPrChange w:id="105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3C7473B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03" w:author="瑋婷 徐" w:date="2025-01-03T16:20:00Z" w16du:dateUtc="2025-01-03T08:20:00Z"/>
                <w:rFonts w:asciiTheme="majorEastAsia" w:eastAsia="標楷體" w:hAnsiTheme="majorEastAsia" w:cstheme="majorEastAsia"/>
                <w:rPrChange w:id="10504" w:author="瑋婷 徐" w:date="2025-01-06T15:34:00Z" w16du:dateUtc="2025-01-06T07:34:00Z">
                  <w:rPr>
                    <w:ins w:id="10505" w:author="瑋婷 徐" w:date="2025-01-03T16:20:00Z" w16du:dateUtc="2025-01-03T08:20:00Z"/>
                    <w:rFonts w:ascii="Times New Roman" w:eastAsia="Times New Roman" w:hAnsi="Times New Roman" w:cs="Times New Roman"/>
                    <w:sz w:val="20"/>
                    <w:szCs w:val="20"/>
                  </w:rPr>
                </w:rPrChange>
              </w:rPr>
              <w:pPrChange w:id="105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bl>
    <w:p w14:paraId="48B6139E" w14:textId="7C8373DB" w:rsidR="00DA433E" w:rsidRPr="003C19C7" w:rsidRDefault="003C19C7">
      <w:pPr>
        <w:rPr>
          <w:ins w:id="10507" w:author="瑋婷 徐" w:date="2025-01-03T16:45:00Z" w16du:dateUtc="2025-01-03T08:45:00Z"/>
          <w:rFonts w:ascii="Times New Roman" w:eastAsia="標楷體" w:hAnsi="Times New Roman" w:cs="Times New Roman"/>
          <w:rPrChange w:id="10508" w:author="瑋婷 徐" w:date="2025-01-03T17:07:00Z" w16du:dateUtc="2025-01-03T09:07:00Z">
            <w:rPr>
              <w:ins w:id="10509" w:author="瑋婷 徐" w:date="2025-01-03T16:45:00Z" w16du:dateUtc="2025-01-03T08:45:00Z"/>
            </w:rPr>
          </w:rPrChange>
        </w:rPr>
      </w:pPr>
      <w:ins w:id="10510" w:author="瑋婷 徐" w:date="2025-01-03T17:07:00Z" w16du:dateUtc="2025-01-03T09:07:00Z">
        <w:r>
          <w:rPr>
            <w:rFonts w:ascii="Times New Roman" w:eastAsia="標楷體" w:hAnsi="Times New Roman" w:cs="Times New Roman"/>
          </w:rPr>
          <w:lastRenderedPageBreak/>
          <w:t>表</w:t>
        </w:r>
        <w:r>
          <w:rPr>
            <w:rFonts w:ascii="Times New Roman" w:eastAsia="標楷體" w:hAnsi="Times New Roman" w:cs="Times New Roman"/>
          </w:rPr>
          <w:t>1</w:t>
        </w:r>
      </w:ins>
      <w:ins w:id="10511" w:author="瑋婷 徐" w:date="2025-01-06T15:34:00Z" w16du:dateUtc="2025-01-06T07:34:00Z">
        <w:r w:rsidR="00727E7E">
          <w:rPr>
            <w:rFonts w:ascii="Times New Roman" w:eastAsia="標楷體" w:hAnsi="Times New Roman" w:cs="Times New Roman" w:hint="eastAsia"/>
          </w:rPr>
          <w:t>4</w:t>
        </w:r>
      </w:ins>
      <w:ins w:id="10512" w:author="瑋婷 徐" w:date="2025-01-03T17:07:00Z" w16du:dateUtc="2025-01-03T09:07: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513" w:author="瑋婷 徐" w:date="2025-01-04T15:40:00Z" w16du:dateUtc="2025-01-04T07:40: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226"/>
        <w:gridCol w:w="3325"/>
        <w:gridCol w:w="413"/>
        <w:gridCol w:w="413"/>
        <w:gridCol w:w="412"/>
        <w:gridCol w:w="412"/>
        <w:gridCol w:w="412"/>
        <w:gridCol w:w="412"/>
        <w:gridCol w:w="412"/>
        <w:gridCol w:w="412"/>
        <w:gridCol w:w="412"/>
        <w:gridCol w:w="557"/>
        <w:gridCol w:w="557"/>
        <w:gridCol w:w="557"/>
        <w:gridCol w:w="557"/>
        <w:gridCol w:w="557"/>
        <w:gridCol w:w="557"/>
        <w:gridCol w:w="557"/>
        <w:gridCol w:w="557"/>
        <w:gridCol w:w="557"/>
        <w:gridCol w:w="557"/>
        <w:gridCol w:w="557"/>
        <w:tblGridChange w:id="10514">
          <w:tblGrid>
            <w:gridCol w:w="2226"/>
            <w:gridCol w:w="321"/>
            <w:gridCol w:w="3004"/>
            <w:gridCol w:w="413"/>
            <w:gridCol w:w="413"/>
            <w:gridCol w:w="127"/>
            <w:gridCol w:w="285"/>
            <w:gridCol w:w="412"/>
            <w:gridCol w:w="412"/>
            <w:gridCol w:w="412"/>
            <w:gridCol w:w="412"/>
            <w:gridCol w:w="412"/>
            <w:gridCol w:w="412"/>
            <w:gridCol w:w="557"/>
            <w:gridCol w:w="557"/>
            <w:gridCol w:w="557"/>
            <w:gridCol w:w="557"/>
            <w:gridCol w:w="557"/>
            <w:gridCol w:w="557"/>
            <w:gridCol w:w="557"/>
            <w:gridCol w:w="557"/>
            <w:gridCol w:w="557"/>
            <w:gridCol w:w="557"/>
            <w:gridCol w:w="557"/>
          </w:tblGrid>
        </w:tblGridChange>
      </w:tblGrid>
      <w:tr w:rsidR="00DA433E" w:rsidRPr="00727E7E" w14:paraId="0F0D1F41" w14:textId="77777777" w:rsidTr="00EA4F8D">
        <w:trPr>
          <w:cnfStyle w:val="100000000000" w:firstRow="1" w:lastRow="0" w:firstColumn="0" w:lastColumn="0" w:oddVBand="0" w:evenVBand="0" w:oddHBand="0" w:evenHBand="0" w:firstRowFirstColumn="0" w:firstRowLastColumn="0" w:lastRowFirstColumn="0" w:lastRowLastColumn="0"/>
          <w:trHeight w:val="300"/>
          <w:ins w:id="10515" w:author="瑋婷 徐" w:date="2025-01-03T16:45:00Z"/>
          <w:trPrChange w:id="10516"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vMerge w:val="restart"/>
            <w:vAlign w:val="center"/>
            <w:tcPrChange w:id="10517" w:author="瑋婷 徐" w:date="2025-01-04T15:40:00Z" w16du:dateUtc="2025-01-04T07:40:00Z">
              <w:tcPr>
                <w:tcW w:w="828" w:type="pct"/>
                <w:gridSpan w:val="2"/>
                <w:vMerge w:val="restart"/>
              </w:tcPr>
            </w:tcPrChange>
          </w:tcPr>
          <w:p w14:paraId="12AD15E0" w14:textId="6E86FC67" w:rsidR="00DA433E" w:rsidRPr="00727E7E"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0518" w:author="瑋婷 徐" w:date="2025-01-03T16:45:00Z" w16du:dateUtc="2025-01-03T08:45:00Z"/>
                <w:rFonts w:asciiTheme="majorEastAsia" w:eastAsia="標楷體" w:hAnsiTheme="majorEastAsia" w:cstheme="majorEastAsia"/>
                <w:b w:val="0"/>
                <w:bCs w:val="0"/>
                <w:color w:val="000000"/>
                <w:rPrChange w:id="10519" w:author="瑋婷 徐" w:date="2025-01-06T15:34:00Z" w16du:dateUtc="2025-01-06T07:34:00Z">
                  <w:rPr>
                    <w:ins w:id="10520" w:author="瑋婷 徐" w:date="2025-01-03T16:45:00Z" w16du:dateUtc="2025-01-03T08:45:00Z"/>
                    <w:rFonts w:asciiTheme="majorEastAsia" w:eastAsia="標楷體" w:hAnsiTheme="majorEastAsia" w:cstheme="majorEastAsia"/>
                    <w:color w:val="000000"/>
                  </w:rPr>
                </w:rPrChange>
              </w:rPr>
              <w:pPrChange w:id="10521" w:author="瑋婷 徐" w:date="2025-01-04T15:40:00Z" w16du:dateUtc="2025-01-04T07:40: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0522" w:author="瑋婷 徐" w:date="2025-01-03T16:45:00Z" w16du:dateUtc="2025-01-03T08:45:00Z">
              <w:r w:rsidRPr="00727E7E">
                <w:rPr>
                  <w:rFonts w:asciiTheme="majorEastAsia" w:eastAsia="標楷體" w:hAnsiTheme="majorEastAsia" w:cstheme="majorEastAsia" w:hint="eastAsia"/>
                  <w:b w:val="0"/>
                  <w:bCs w:val="0"/>
                  <w:color w:val="000000"/>
                </w:rPr>
                <w:t>鳥種名</w:t>
              </w:r>
            </w:ins>
          </w:p>
        </w:tc>
        <w:tc>
          <w:tcPr>
            <w:tcW w:w="1080" w:type="pct"/>
            <w:vMerge w:val="restart"/>
            <w:vAlign w:val="center"/>
            <w:tcPrChange w:id="10523" w:author="瑋婷 徐" w:date="2025-01-04T15:40:00Z" w16du:dateUtc="2025-01-04T07:40:00Z">
              <w:tcPr>
                <w:tcW w:w="1286" w:type="pct"/>
                <w:gridSpan w:val="4"/>
                <w:vMerge w:val="restart"/>
              </w:tcPr>
            </w:tcPrChange>
          </w:tcPr>
          <w:p w14:paraId="152CE28F" w14:textId="4EC3684C"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0524" w:author="瑋婷 徐" w:date="2025-01-03T16:45:00Z" w16du:dateUtc="2025-01-03T08:45:00Z"/>
                <w:rFonts w:asciiTheme="majorEastAsia" w:eastAsia="標楷體" w:hAnsiTheme="majorEastAsia" w:cstheme="majorEastAsia"/>
                <w:b w:val="0"/>
                <w:bCs w:val="0"/>
                <w:i/>
                <w:iCs/>
                <w:color w:val="000000"/>
                <w:rPrChange w:id="10525" w:author="瑋婷 徐" w:date="2025-01-06T15:34:00Z" w16du:dateUtc="2025-01-06T07:34:00Z">
                  <w:rPr>
                    <w:ins w:id="10526" w:author="瑋婷 徐" w:date="2025-01-03T16:45:00Z" w16du:dateUtc="2025-01-03T08:45:00Z"/>
                    <w:rFonts w:asciiTheme="majorEastAsia" w:eastAsia="標楷體" w:hAnsiTheme="majorEastAsia" w:cstheme="majorEastAsia"/>
                    <w:i/>
                    <w:iCs/>
                    <w:color w:val="000000"/>
                  </w:rPr>
                </w:rPrChange>
              </w:rPr>
              <w:pPrChange w:id="10527" w:author="瑋婷 徐" w:date="2025-01-04T15:40:00Z" w16du:dateUtc="2025-01-04T07:40: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0528" w:author="瑋婷 徐" w:date="2025-01-03T16:45:00Z" w16du:dateUtc="2025-01-03T08:45:00Z">
              <w:r w:rsidRPr="00727E7E">
                <w:rPr>
                  <w:rFonts w:asciiTheme="majorEastAsia" w:eastAsia="標楷體" w:hAnsiTheme="majorEastAsia" w:cstheme="majorEastAsia" w:hint="eastAsia"/>
                  <w:b w:val="0"/>
                  <w:bCs w:val="0"/>
                  <w:color w:val="000000"/>
                </w:rPr>
                <w:t>學名</w:t>
              </w:r>
            </w:ins>
          </w:p>
        </w:tc>
        <w:tc>
          <w:tcPr>
            <w:tcW w:w="3197" w:type="pct"/>
            <w:gridSpan w:val="20"/>
            <w:noWrap/>
            <w:vAlign w:val="center"/>
            <w:tcPrChange w:id="10529" w:author="瑋婷 徐" w:date="2025-01-04T15:40:00Z" w16du:dateUtc="2025-01-04T07:40:00Z">
              <w:tcPr>
                <w:tcW w:w="2887" w:type="pct"/>
                <w:gridSpan w:val="18"/>
                <w:noWrap/>
              </w:tcPr>
            </w:tcPrChange>
          </w:tcPr>
          <w:p w14:paraId="46C502E6" w14:textId="186350C1"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0530" w:author="瑋婷 徐" w:date="2025-01-03T16:45:00Z" w16du:dateUtc="2025-01-03T08:45:00Z"/>
                <w:rFonts w:asciiTheme="majorEastAsia" w:eastAsia="標楷體" w:hAnsiTheme="majorEastAsia" w:cstheme="majorEastAsia"/>
                <w:b w:val="0"/>
                <w:bCs w:val="0"/>
                <w:color w:val="000000"/>
                <w:rPrChange w:id="10531" w:author="瑋婷 徐" w:date="2025-01-06T15:34:00Z" w16du:dateUtc="2025-01-06T07:34:00Z">
                  <w:rPr>
                    <w:ins w:id="10532" w:author="瑋婷 徐" w:date="2025-01-03T16:45:00Z" w16du:dateUtc="2025-01-03T08:45:00Z"/>
                    <w:rFonts w:asciiTheme="majorEastAsia" w:eastAsia="標楷體" w:hAnsiTheme="majorEastAsia" w:cstheme="majorEastAsia"/>
                    <w:color w:val="000000"/>
                  </w:rPr>
                </w:rPrChange>
              </w:rPr>
              <w:pPrChange w:id="10533" w:author="瑋婷 徐" w:date="2025-01-03T16:46:00Z" w16du:dateUtc="2025-01-03T08:46: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0534" w:author="瑋婷 徐" w:date="2025-01-03T16:46:00Z" w16du:dateUtc="2025-01-03T08:46:00Z">
              <w:r w:rsidRPr="00727E7E">
                <w:rPr>
                  <w:rFonts w:ascii="Times New Roman" w:eastAsia="標楷體" w:hAnsi="Times New Roman" w:cs="Times New Roman" w:hint="eastAsia"/>
                  <w:b w:val="0"/>
                  <w:bCs w:val="0"/>
                  <w:color w:val="000000"/>
                  <w:rPrChange w:id="10535" w:author="瑋婷 徐" w:date="2025-01-06T15:34:00Z" w16du:dateUtc="2025-01-06T07:34:00Z">
                    <w:rPr>
                      <w:rFonts w:ascii="Times New Roman" w:eastAsia="標楷體" w:hAnsi="Times New Roman" w:cs="Times New Roman" w:hint="eastAsia"/>
                      <w:color w:val="000000"/>
                    </w:rPr>
                  </w:rPrChange>
                </w:rPr>
                <w:t>樣區序號</w:t>
              </w:r>
            </w:ins>
          </w:p>
        </w:tc>
      </w:tr>
      <w:tr w:rsidR="00832762" w:rsidRPr="00727E7E" w14:paraId="5EAE1EBF" w14:textId="77777777" w:rsidTr="00FE102C">
        <w:trPr>
          <w:cnfStyle w:val="000000100000" w:firstRow="0" w:lastRow="0" w:firstColumn="0" w:lastColumn="0" w:oddVBand="0" w:evenVBand="0" w:oddHBand="1" w:evenHBand="0" w:firstRowFirstColumn="0" w:firstRowLastColumn="0" w:lastRowFirstColumn="0" w:lastRowLastColumn="0"/>
          <w:trHeight w:val="300"/>
          <w:ins w:id="10536" w:author="瑋婷 徐" w:date="2025-01-03T16:45:00Z"/>
        </w:trPr>
        <w:tc>
          <w:tcPr>
            <w:cnfStyle w:val="001000000000" w:firstRow="0" w:lastRow="0" w:firstColumn="1" w:lastColumn="0" w:oddVBand="0" w:evenVBand="0" w:oddHBand="0" w:evenHBand="0" w:firstRowFirstColumn="0" w:firstRowLastColumn="0" w:lastRowFirstColumn="0" w:lastRowLastColumn="0"/>
            <w:tcW w:w="723" w:type="pct"/>
            <w:vMerge/>
          </w:tcPr>
          <w:p w14:paraId="73F2E13A" w14:textId="77777777" w:rsidR="00DA433E" w:rsidRPr="00727E7E" w:rsidRDefault="00DA433E" w:rsidP="00DA433E">
            <w:pPr>
              <w:spacing w:line="360" w:lineRule="auto"/>
              <w:jc w:val="both"/>
              <w:rPr>
                <w:ins w:id="10537" w:author="瑋婷 徐" w:date="2025-01-03T16:45:00Z" w16du:dateUtc="2025-01-03T08:45:00Z"/>
                <w:rFonts w:asciiTheme="majorEastAsia" w:eastAsia="標楷體" w:hAnsiTheme="majorEastAsia" w:cstheme="majorEastAsia"/>
                <w:b w:val="0"/>
                <w:bCs w:val="0"/>
                <w:color w:val="000000"/>
                <w:rPrChange w:id="10538" w:author="瑋婷 徐" w:date="2025-01-06T15:34:00Z" w16du:dateUtc="2025-01-06T07:34:00Z">
                  <w:rPr>
                    <w:ins w:id="10539" w:author="瑋婷 徐" w:date="2025-01-03T16:45:00Z" w16du:dateUtc="2025-01-03T08:45:00Z"/>
                    <w:rFonts w:asciiTheme="majorEastAsia" w:eastAsia="標楷體" w:hAnsiTheme="majorEastAsia" w:cstheme="majorEastAsia"/>
                    <w:color w:val="000000"/>
                  </w:rPr>
                </w:rPrChange>
              </w:rPr>
            </w:pPr>
          </w:p>
        </w:tc>
        <w:tc>
          <w:tcPr>
            <w:tcW w:w="1080" w:type="pct"/>
            <w:vMerge/>
          </w:tcPr>
          <w:p w14:paraId="47B754CC" w14:textId="77777777"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40" w:author="瑋婷 徐" w:date="2025-01-03T16:45:00Z" w16du:dateUtc="2025-01-03T08:45:00Z"/>
                <w:rFonts w:asciiTheme="majorEastAsia" w:eastAsia="標楷體" w:hAnsiTheme="majorEastAsia" w:cstheme="majorEastAsia"/>
                <w:i/>
                <w:iCs/>
                <w:color w:val="000000"/>
              </w:rPr>
            </w:pPr>
          </w:p>
        </w:tc>
        <w:tc>
          <w:tcPr>
            <w:tcW w:w="134" w:type="pct"/>
            <w:noWrap/>
          </w:tcPr>
          <w:p w14:paraId="5F3CF125" w14:textId="06DD1F7C"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41" w:author="瑋婷 徐" w:date="2025-01-03T16:45:00Z" w16du:dateUtc="2025-01-03T08:45:00Z"/>
                <w:rFonts w:asciiTheme="majorEastAsia" w:eastAsia="標楷體" w:hAnsiTheme="majorEastAsia" w:cstheme="majorEastAsia"/>
                <w:i/>
                <w:iCs/>
                <w:color w:val="000000"/>
              </w:rPr>
            </w:pPr>
            <w:ins w:id="10542" w:author="瑋婷 徐" w:date="2025-01-03T16:46:00Z" w16du:dateUtc="2025-01-03T08:46:00Z">
              <w:r w:rsidRPr="00727E7E">
                <w:rPr>
                  <w:rFonts w:asciiTheme="majorEastAsia" w:eastAsia="標楷體" w:hAnsiTheme="majorEastAsia" w:cstheme="majorEastAsia" w:hint="eastAsia"/>
                  <w:color w:val="000000"/>
                </w:rPr>
                <w:t>1</w:t>
              </w:r>
            </w:ins>
          </w:p>
        </w:tc>
        <w:tc>
          <w:tcPr>
            <w:tcW w:w="134" w:type="pct"/>
            <w:noWrap/>
          </w:tcPr>
          <w:p w14:paraId="3FFC0CE1" w14:textId="6C0D8CB8"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43" w:author="瑋婷 徐" w:date="2025-01-03T16:45:00Z" w16du:dateUtc="2025-01-03T08:45:00Z"/>
                <w:rFonts w:asciiTheme="majorEastAsia" w:eastAsia="標楷體" w:hAnsiTheme="majorEastAsia" w:cstheme="majorEastAsia"/>
              </w:rPr>
            </w:pPr>
            <w:ins w:id="10544" w:author="瑋婷 徐" w:date="2025-01-03T16:46:00Z" w16du:dateUtc="2025-01-03T08:46:00Z">
              <w:r w:rsidRPr="00727E7E">
                <w:rPr>
                  <w:rFonts w:asciiTheme="majorEastAsia" w:eastAsia="標楷體" w:hAnsiTheme="majorEastAsia" w:cstheme="majorEastAsia" w:hint="eastAsia"/>
                  <w:color w:val="000000"/>
                </w:rPr>
                <w:t>2</w:t>
              </w:r>
            </w:ins>
          </w:p>
        </w:tc>
        <w:tc>
          <w:tcPr>
            <w:tcW w:w="134" w:type="pct"/>
            <w:noWrap/>
          </w:tcPr>
          <w:p w14:paraId="4386F7EB" w14:textId="5EDC6348"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45" w:author="瑋婷 徐" w:date="2025-01-03T16:45:00Z" w16du:dateUtc="2025-01-03T08:45:00Z"/>
                <w:rFonts w:asciiTheme="majorEastAsia" w:eastAsia="標楷體" w:hAnsiTheme="majorEastAsia" w:cstheme="majorEastAsia"/>
              </w:rPr>
            </w:pPr>
            <w:ins w:id="10546" w:author="瑋婷 徐" w:date="2025-01-03T16:46:00Z" w16du:dateUtc="2025-01-03T08:46:00Z">
              <w:r w:rsidRPr="00727E7E">
                <w:rPr>
                  <w:rFonts w:asciiTheme="majorEastAsia" w:eastAsia="標楷體" w:hAnsiTheme="majorEastAsia" w:cstheme="majorEastAsia" w:hint="eastAsia"/>
                  <w:color w:val="000000"/>
                </w:rPr>
                <w:t>3</w:t>
              </w:r>
            </w:ins>
          </w:p>
        </w:tc>
        <w:tc>
          <w:tcPr>
            <w:tcW w:w="134" w:type="pct"/>
            <w:noWrap/>
          </w:tcPr>
          <w:p w14:paraId="2BE1C698" w14:textId="47D9A57C"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47" w:author="瑋婷 徐" w:date="2025-01-03T16:45:00Z" w16du:dateUtc="2025-01-03T08:45:00Z"/>
                <w:rFonts w:asciiTheme="majorEastAsia" w:eastAsia="標楷體" w:hAnsiTheme="majorEastAsia" w:cstheme="majorEastAsia"/>
              </w:rPr>
            </w:pPr>
            <w:ins w:id="10548" w:author="瑋婷 徐" w:date="2025-01-03T16:46:00Z" w16du:dateUtc="2025-01-03T08:46:00Z">
              <w:r w:rsidRPr="00727E7E">
                <w:rPr>
                  <w:rFonts w:asciiTheme="majorEastAsia" w:eastAsia="標楷體" w:hAnsiTheme="majorEastAsia" w:cstheme="majorEastAsia" w:hint="eastAsia"/>
                  <w:color w:val="000000"/>
                </w:rPr>
                <w:t>4</w:t>
              </w:r>
            </w:ins>
          </w:p>
        </w:tc>
        <w:tc>
          <w:tcPr>
            <w:tcW w:w="134" w:type="pct"/>
            <w:noWrap/>
          </w:tcPr>
          <w:p w14:paraId="0F8C6EFE" w14:textId="03AE6835"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49" w:author="瑋婷 徐" w:date="2025-01-03T16:45:00Z" w16du:dateUtc="2025-01-03T08:45:00Z"/>
                <w:rFonts w:asciiTheme="majorEastAsia" w:eastAsia="標楷體" w:hAnsiTheme="majorEastAsia" w:cstheme="majorEastAsia"/>
              </w:rPr>
            </w:pPr>
            <w:ins w:id="10550" w:author="瑋婷 徐" w:date="2025-01-03T16:46:00Z" w16du:dateUtc="2025-01-03T08:46:00Z">
              <w:r w:rsidRPr="00727E7E">
                <w:rPr>
                  <w:rFonts w:asciiTheme="majorEastAsia" w:eastAsia="標楷體" w:hAnsiTheme="majorEastAsia" w:cstheme="majorEastAsia" w:hint="eastAsia"/>
                  <w:color w:val="000000"/>
                </w:rPr>
                <w:t>5</w:t>
              </w:r>
            </w:ins>
          </w:p>
        </w:tc>
        <w:tc>
          <w:tcPr>
            <w:tcW w:w="134" w:type="pct"/>
            <w:noWrap/>
          </w:tcPr>
          <w:p w14:paraId="198ABB7A" w14:textId="54E06AC8"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51" w:author="瑋婷 徐" w:date="2025-01-03T16:45:00Z" w16du:dateUtc="2025-01-03T08:45:00Z"/>
                <w:rFonts w:asciiTheme="majorEastAsia" w:eastAsia="標楷體" w:hAnsiTheme="majorEastAsia" w:cstheme="majorEastAsia"/>
              </w:rPr>
            </w:pPr>
            <w:ins w:id="10552" w:author="瑋婷 徐" w:date="2025-01-03T16:46:00Z" w16du:dateUtc="2025-01-03T08:46:00Z">
              <w:r w:rsidRPr="00727E7E">
                <w:rPr>
                  <w:rFonts w:asciiTheme="majorEastAsia" w:eastAsia="標楷體" w:hAnsiTheme="majorEastAsia" w:cstheme="majorEastAsia" w:hint="eastAsia"/>
                  <w:color w:val="000000"/>
                </w:rPr>
                <w:t>6</w:t>
              </w:r>
            </w:ins>
          </w:p>
        </w:tc>
        <w:tc>
          <w:tcPr>
            <w:tcW w:w="134" w:type="pct"/>
          </w:tcPr>
          <w:p w14:paraId="7A46E972" w14:textId="406D56F8"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53" w:author="瑋婷 徐" w:date="2025-01-03T16:45:00Z" w16du:dateUtc="2025-01-03T08:45:00Z"/>
                <w:rFonts w:asciiTheme="majorEastAsia" w:eastAsia="標楷體" w:hAnsiTheme="majorEastAsia" w:cstheme="majorEastAsia"/>
              </w:rPr>
            </w:pPr>
            <w:ins w:id="10554" w:author="瑋婷 徐" w:date="2025-01-03T16:46:00Z" w16du:dateUtc="2025-01-03T08:46:00Z">
              <w:r w:rsidRPr="00727E7E">
                <w:rPr>
                  <w:rFonts w:asciiTheme="majorEastAsia" w:eastAsia="標楷體" w:hAnsiTheme="majorEastAsia" w:cstheme="majorEastAsia" w:hint="eastAsia"/>
                  <w:color w:val="000000"/>
                </w:rPr>
                <w:t>7</w:t>
              </w:r>
            </w:ins>
          </w:p>
        </w:tc>
        <w:tc>
          <w:tcPr>
            <w:tcW w:w="134" w:type="pct"/>
            <w:noWrap/>
          </w:tcPr>
          <w:p w14:paraId="0D76A81D" w14:textId="3DAE398B"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55" w:author="瑋婷 徐" w:date="2025-01-03T16:45:00Z" w16du:dateUtc="2025-01-03T08:45:00Z"/>
                <w:rFonts w:asciiTheme="majorEastAsia" w:eastAsia="標楷體" w:hAnsiTheme="majorEastAsia" w:cstheme="majorEastAsia"/>
              </w:rPr>
            </w:pPr>
            <w:ins w:id="10556" w:author="瑋婷 徐" w:date="2025-01-03T16:46:00Z" w16du:dateUtc="2025-01-03T08:46:00Z">
              <w:r w:rsidRPr="00727E7E">
                <w:rPr>
                  <w:rFonts w:asciiTheme="majorEastAsia" w:eastAsia="標楷體" w:hAnsiTheme="majorEastAsia" w:cstheme="majorEastAsia" w:hint="eastAsia"/>
                  <w:color w:val="000000"/>
                </w:rPr>
                <w:t>8</w:t>
              </w:r>
            </w:ins>
          </w:p>
        </w:tc>
        <w:tc>
          <w:tcPr>
            <w:tcW w:w="134" w:type="pct"/>
            <w:noWrap/>
          </w:tcPr>
          <w:p w14:paraId="1C1C1104" w14:textId="5FE24DFB"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57" w:author="瑋婷 徐" w:date="2025-01-03T16:45:00Z" w16du:dateUtc="2025-01-03T08:45:00Z"/>
                <w:rFonts w:asciiTheme="majorEastAsia" w:eastAsia="標楷體" w:hAnsiTheme="majorEastAsia" w:cstheme="majorEastAsia"/>
              </w:rPr>
            </w:pPr>
            <w:ins w:id="10558" w:author="瑋婷 徐" w:date="2025-01-03T16:46:00Z" w16du:dateUtc="2025-01-03T08:46:00Z">
              <w:r w:rsidRPr="00727E7E">
                <w:rPr>
                  <w:rFonts w:asciiTheme="majorEastAsia" w:eastAsia="標楷體" w:hAnsiTheme="majorEastAsia" w:cstheme="majorEastAsia" w:hint="eastAsia"/>
                  <w:color w:val="000000"/>
                </w:rPr>
                <w:t>9</w:t>
              </w:r>
            </w:ins>
          </w:p>
        </w:tc>
        <w:tc>
          <w:tcPr>
            <w:tcW w:w="181" w:type="pct"/>
            <w:noWrap/>
          </w:tcPr>
          <w:p w14:paraId="7BC58DEE" w14:textId="07D670C7"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59" w:author="瑋婷 徐" w:date="2025-01-03T16:45:00Z" w16du:dateUtc="2025-01-03T08:45:00Z"/>
                <w:rFonts w:asciiTheme="majorEastAsia" w:eastAsia="標楷體" w:hAnsiTheme="majorEastAsia" w:cstheme="majorEastAsia"/>
              </w:rPr>
            </w:pPr>
            <w:ins w:id="10560" w:author="瑋婷 徐" w:date="2025-01-03T16:46:00Z" w16du:dateUtc="2025-01-03T08:46:00Z">
              <w:r w:rsidRPr="00727E7E">
                <w:rPr>
                  <w:rFonts w:asciiTheme="majorEastAsia" w:eastAsia="標楷體" w:hAnsiTheme="majorEastAsia" w:cstheme="majorEastAsia" w:hint="eastAsia"/>
                  <w:color w:val="000000"/>
                </w:rPr>
                <w:t>10</w:t>
              </w:r>
            </w:ins>
          </w:p>
        </w:tc>
        <w:tc>
          <w:tcPr>
            <w:tcW w:w="181" w:type="pct"/>
            <w:noWrap/>
          </w:tcPr>
          <w:p w14:paraId="64E2EE9A" w14:textId="48B1268F"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61" w:author="瑋婷 徐" w:date="2025-01-03T16:45:00Z" w16du:dateUtc="2025-01-03T08:45:00Z"/>
                <w:rFonts w:asciiTheme="majorEastAsia" w:eastAsia="標楷體" w:hAnsiTheme="majorEastAsia" w:cstheme="majorEastAsia"/>
              </w:rPr>
            </w:pPr>
            <w:ins w:id="10562" w:author="瑋婷 徐" w:date="2025-01-03T16:46:00Z" w16du:dateUtc="2025-01-03T08:46:00Z">
              <w:r w:rsidRPr="00727E7E">
                <w:rPr>
                  <w:rFonts w:asciiTheme="majorEastAsia" w:eastAsia="標楷體" w:hAnsiTheme="majorEastAsia" w:cstheme="majorEastAsia" w:hint="eastAsia"/>
                  <w:color w:val="000000"/>
                </w:rPr>
                <w:t>11</w:t>
              </w:r>
            </w:ins>
          </w:p>
        </w:tc>
        <w:tc>
          <w:tcPr>
            <w:tcW w:w="181" w:type="pct"/>
          </w:tcPr>
          <w:p w14:paraId="70E86F9F" w14:textId="4F21127E"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63" w:author="瑋婷 徐" w:date="2025-01-03T16:45:00Z" w16du:dateUtc="2025-01-03T08:45:00Z"/>
                <w:rFonts w:asciiTheme="majorEastAsia" w:eastAsia="標楷體" w:hAnsiTheme="majorEastAsia" w:cstheme="majorEastAsia"/>
              </w:rPr>
            </w:pPr>
            <w:ins w:id="10564" w:author="瑋婷 徐" w:date="2025-01-03T16:46:00Z" w16du:dateUtc="2025-01-03T08:46:00Z">
              <w:r w:rsidRPr="00727E7E">
                <w:rPr>
                  <w:rFonts w:asciiTheme="majorEastAsia" w:eastAsia="標楷體" w:hAnsiTheme="majorEastAsia" w:cstheme="majorEastAsia" w:hint="eastAsia"/>
                  <w:color w:val="000000"/>
                </w:rPr>
                <w:t>12</w:t>
              </w:r>
            </w:ins>
          </w:p>
        </w:tc>
        <w:tc>
          <w:tcPr>
            <w:tcW w:w="181" w:type="pct"/>
            <w:noWrap/>
          </w:tcPr>
          <w:p w14:paraId="200F1343" w14:textId="42CF3DBF"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65" w:author="瑋婷 徐" w:date="2025-01-03T16:45:00Z" w16du:dateUtc="2025-01-03T08:45:00Z"/>
                <w:rFonts w:asciiTheme="majorEastAsia" w:eastAsia="標楷體" w:hAnsiTheme="majorEastAsia" w:cstheme="majorEastAsia"/>
              </w:rPr>
            </w:pPr>
            <w:ins w:id="10566" w:author="瑋婷 徐" w:date="2025-01-03T16:46:00Z" w16du:dateUtc="2025-01-03T08:46:00Z">
              <w:r w:rsidRPr="00727E7E">
                <w:rPr>
                  <w:rFonts w:asciiTheme="majorEastAsia" w:eastAsia="標楷體" w:hAnsiTheme="majorEastAsia" w:cstheme="majorEastAsia" w:hint="eastAsia"/>
                  <w:color w:val="000000"/>
                </w:rPr>
                <w:t>13</w:t>
              </w:r>
            </w:ins>
          </w:p>
        </w:tc>
        <w:tc>
          <w:tcPr>
            <w:tcW w:w="181" w:type="pct"/>
            <w:noWrap/>
          </w:tcPr>
          <w:p w14:paraId="7D62A569" w14:textId="2380974A"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67" w:author="瑋婷 徐" w:date="2025-01-03T16:45:00Z" w16du:dateUtc="2025-01-03T08:45:00Z"/>
                <w:rFonts w:asciiTheme="majorEastAsia" w:eastAsia="標楷體" w:hAnsiTheme="majorEastAsia" w:cstheme="majorEastAsia"/>
              </w:rPr>
            </w:pPr>
            <w:ins w:id="10568" w:author="瑋婷 徐" w:date="2025-01-03T16:46:00Z" w16du:dateUtc="2025-01-03T08:46:00Z">
              <w:r w:rsidRPr="00727E7E">
                <w:rPr>
                  <w:rFonts w:asciiTheme="majorEastAsia" w:eastAsia="標楷體" w:hAnsiTheme="majorEastAsia" w:cstheme="majorEastAsia" w:hint="eastAsia"/>
                  <w:color w:val="000000"/>
                </w:rPr>
                <w:t>14</w:t>
              </w:r>
            </w:ins>
          </w:p>
        </w:tc>
        <w:tc>
          <w:tcPr>
            <w:tcW w:w="181" w:type="pct"/>
            <w:noWrap/>
          </w:tcPr>
          <w:p w14:paraId="4C70B690" w14:textId="1738AFA0"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69" w:author="瑋婷 徐" w:date="2025-01-03T16:45:00Z" w16du:dateUtc="2025-01-03T08:45:00Z"/>
                <w:rFonts w:asciiTheme="majorEastAsia" w:eastAsia="標楷體" w:hAnsiTheme="majorEastAsia" w:cstheme="majorEastAsia"/>
              </w:rPr>
            </w:pPr>
            <w:ins w:id="10570" w:author="瑋婷 徐" w:date="2025-01-03T16:46:00Z" w16du:dateUtc="2025-01-03T08:46:00Z">
              <w:r w:rsidRPr="00727E7E">
                <w:rPr>
                  <w:rFonts w:asciiTheme="majorEastAsia" w:eastAsia="標楷體" w:hAnsiTheme="majorEastAsia" w:cstheme="majorEastAsia" w:hint="eastAsia"/>
                  <w:color w:val="000000"/>
                </w:rPr>
                <w:t>15</w:t>
              </w:r>
            </w:ins>
          </w:p>
        </w:tc>
        <w:tc>
          <w:tcPr>
            <w:tcW w:w="181" w:type="pct"/>
            <w:noWrap/>
          </w:tcPr>
          <w:p w14:paraId="1B189140" w14:textId="74B65A60"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71" w:author="瑋婷 徐" w:date="2025-01-03T16:45:00Z" w16du:dateUtc="2025-01-03T08:45:00Z"/>
                <w:rFonts w:asciiTheme="majorEastAsia" w:eastAsia="標楷體" w:hAnsiTheme="majorEastAsia" w:cstheme="majorEastAsia"/>
                <w:color w:val="000000"/>
              </w:rPr>
            </w:pPr>
            <w:ins w:id="10572" w:author="瑋婷 徐" w:date="2025-01-03T16:46:00Z" w16du:dateUtc="2025-01-03T08:46:00Z">
              <w:r w:rsidRPr="00727E7E">
                <w:rPr>
                  <w:rFonts w:asciiTheme="majorEastAsia" w:eastAsia="標楷體" w:hAnsiTheme="majorEastAsia" w:cstheme="majorEastAsia" w:hint="eastAsia"/>
                  <w:color w:val="000000"/>
                </w:rPr>
                <w:t>16</w:t>
              </w:r>
            </w:ins>
          </w:p>
        </w:tc>
        <w:tc>
          <w:tcPr>
            <w:tcW w:w="181" w:type="pct"/>
            <w:noWrap/>
          </w:tcPr>
          <w:p w14:paraId="1888FD0C" w14:textId="12B5F922"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73" w:author="瑋婷 徐" w:date="2025-01-03T16:45:00Z" w16du:dateUtc="2025-01-03T08:45:00Z"/>
                <w:rFonts w:asciiTheme="majorEastAsia" w:eastAsia="標楷體" w:hAnsiTheme="majorEastAsia" w:cstheme="majorEastAsia"/>
                <w:color w:val="000000"/>
              </w:rPr>
            </w:pPr>
            <w:ins w:id="10574" w:author="瑋婷 徐" w:date="2025-01-03T16:46:00Z" w16du:dateUtc="2025-01-03T08:46:00Z">
              <w:r w:rsidRPr="00727E7E">
                <w:rPr>
                  <w:rFonts w:asciiTheme="majorEastAsia" w:eastAsia="標楷體" w:hAnsiTheme="majorEastAsia" w:cstheme="majorEastAsia" w:hint="eastAsia"/>
                  <w:color w:val="000000"/>
                </w:rPr>
                <w:t>17</w:t>
              </w:r>
            </w:ins>
          </w:p>
        </w:tc>
        <w:tc>
          <w:tcPr>
            <w:tcW w:w="181" w:type="pct"/>
            <w:noWrap/>
          </w:tcPr>
          <w:p w14:paraId="5A60830F" w14:textId="6A234253"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75" w:author="瑋婷 徐" w:date="2025-01-03T16:45:00Z" w16du:dateUtc="2025-01-03T08:45:00Z"/>
                <w:rFonts w:asciiTheme="majorEastAsia" w:eastAsia="標楷體" w:hAnsiTheme="majorEastAsia" w:cstheme="majorEastAsia"/>
                <w:color w:val="000000"/>
              </w:rPr>
            </w:pPr>
            <w:ins w:id="10576" w:author="瑋婷 徐" w:date="2025-01-03T16:46:00Z" w16du:dateUtc="2025-01-03T08:46:00Z">
              <w:r w:rsidRPr="00727E7E">
                <w:rPr>
                  <w:rFonts w:asciiTheme="majorEastAsia" w:eastAsia="標楷體" w:hAnsiTheme="majorEastAsia" w:cstheme="majorEastAsia" w:hint="eastAsia"/>
                  <w:color w:val="000000"/>
                </w:rPr>
                <w:t>18</w:t>
              </w:r>
            </w:ins>
          </w:p>
        </w:tc>
        <w:tc>
          <w:tcPr>
            <w:tcW w:w="181" w:type="pct"/>
            <w:noWrap/>
          </w:tcPr>
          <w:p w14:paraId="4390BE26" w14:textId="65B45419"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77" w:author="瑋婷 徐" w:date="2025-01-03T16:45:00Z" w16du:dateUtc="2025-01-03T08:45:00Z"/>
                <w:rFonts w:asciiTheme="majorEastAsia" w:eastAsia="標楷體" w:hAnsiTheme="majorEastAsia" w:cstheme="majorEastAsia"/>
                <w:color w:val="000000"/>
              </w:rPr>
            </w:pPr>
            <w:ins w:id="10578" w:author="瑋婷 徐" w:date="2025-01-03T16:46:00Z" w16du:dateUtc="2025-01-03T08:46:00Z">
              <w:r w:rsidRPr="00727E7E">
                <w:rPr>
                  <w:rFonts w:asciiTheme="majorEastAsia" w:eastAsia="標楷體" w:hAnsiTheme="majorEastAsia" w:cstheme="majorEastAsia" w:hint="eastAsia"/>
                  <w:color w:val="000000"/>
                </w:rPr>
                <w:t>19</w:t>
              </w:r>
            </w:ins>
          </w:p>
        </w:tc>
        <w:tc>
          <w:tcPr>
            <w:tcW w:w="181" w:type="pct"/>
            <w:noWrap/>
          </w:tcPr>
          <w:p w14:paraId="22DBA0A2" w14:textId="520B3D24" w:rsidR="00DA433E" w:rsidRPr="00727E7E"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79" w:author="瑋婷 徐" w:date="2025-01-03T16:45:00Z" w16du:dateUtc="2025-01-03T08:45:00Z"/>
                <w:rFonts w:asciiTheme="majorEastAsia" w:eastAsia="標楷體" w:hAnsiTheme="majorEastAsia" w:cstheme="majorEastAsia"/>
                <w:color w:val="000000"/>
              </w:rPr>
            </w:pPr>
            <w:ins w:id="10580" w:author="瑋婷 徐" w:date="2025-01-03T16:46:00Z" w16du:dateUtc="2025-01-03T08:46:00Z">
              <w:r w:rsidRPr="00727E7E">
                <w:rPr>
                  <w:rFonts w:asciiTheme="majorEastAsia" w:eastAsia="標楷體" w:hAnsiTheme="majorEastAsia" w:cstheme="majorEastAsia" w:hint="eastAsia"/>
                  <w:color w:val="000000"/>
                </w:rPr>
                <w:t>20</w:t>
              </w:r>
            </w:ins>
          </w:p>
        </w:tc>
      </w:tr>
      <w:tr w:rsidR="00FE102C" w:rsidRPr="00727E7E" w14:paraId="1D5B6D81" w14:textId="77777777" w:rsidTr="00FE102C">
        <w:trPr>
          <w:trHeight w:val="300"/>
          <w:ins w:id="10581"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403A7EC2" w14:textId="77777777" w:rsidR="00DA433E" w:rsidRPr="00727E7E" w:rsidRDefault="00DA433E">
            <w:pPr>
              <w:spacing w:line="360" w:lineRule="auto"/>
              <w:jc w:val="both"/>
              <w:rPr>
                <w:ins w:id="10582" w:author="瑋婷 徐" w:date="2025-01-03T16:20:00Z" w16du:dateUtc="2025-01-03T08:20:00Z"/>
                <w:rFonts w:asciiTheme="majorEastAsia" w:eastAsia="標楷體" w:hAnsiTheme="majorEastAsia" w:cstheme="majorEastAsia"/>
                <w:b w:val="0"/>
                <w:bCs w:val="0"/>
                <w:color w:val="000000"/>
                <w:rPrChange w:id="10583" w:author="瑋婷 徐" w:date="2025-01-06T15:34:00Z" w16du:dateUtc="2025-01-06T07:34:00Z">
                  <w:rPr>
                    <w:ins w:id="10584" w:author="瑋婷 徐" w:date="2025-01-03T16:20:00Z" w16du:dateUtc="2025-01-03T08:20:00Z"/>
                    <w:rFonts w:cs="Calibri"/>
                    <w:color w:val="000000"/>
                    <w:sz w:val="22"/>
                  </w:rPr>
                </w:rPrChange>
              </w:rPr>
              <w:pPrChange w:id="10585" w:author="瑋婷 徐" w:date="2025-01-03T16:21:00Z" w16du:dateUtc="2025-01-03T08:21:00Z">
                <w:pPr/>
              </w:pPrChange>
            </w:pPr>
            <w:ins w:id="10586" w:author="瑋婷 徐" w:date="2025-01-03T16:20:00Z" w16du:dateUtc="2025-01-03T08:20:00Z">
              <w:r w:rsidRPr="00727E7E">
                <w:rPr>
                  <w:rFonts w:asciiTheme="majorEastAsia" w:eastAsia="標楷體" w:hAnsiTheme="majorEastAsia" w:cstheme="majorEastAsia"/>
                  <w:b w:val="0"/>
                  <w:bCs w:val="0"/>
                  <w:color w:val="000000"/>
                  <w:rPrChange w:id="10587" w:author="瑋婷 徐" w:date="2025-01-06T15:34:00Z" w16du:dateUtc="2025-01-06T07:34:00Z">
                    <w:rPr>
                      <w:rFonts w:cs="Calibri"/>
                      <w:color w:val="000000"/>
                      <w:sz w:val="22"/>
                    </w:rPr>
                  </w:rPrChange>
                </w:rPr>
                <w:t>星</w:t>
              </w:r>
              <w:proofErr w:type="gramStart"/>
              <w:r w:rsidRPr="00727E7E">
                <w:rPr>
                  <w:rFonts w:asciiTheme="majorEastAsia" w:eastAsia="標楷體" w:hAnsiTheme="majorEastAsia" w:cstheme="majorEastAsia"/>
                  <w:b w:val="0"/>
                  <w:bCs w:val="0"/>
                  <w:color w:val="000000"/>
                  <w:rPrChange w:id="10588" w:author="瑋婷 徐" w:date="2025-01-06T15:34:00Z" w16du:dateUtc="2025-01-06T07:34:00Z">
                    <w:rPr>
                      <w:rFonts w:cs="Calibri"/>
                      <w:color w:val="000000"/>
                      <w:sz w:val="22"/>
                    </w:rPr>
                  </w:rPrChange>
                </w:rPr>
                <w:t>鴉</w:t>
              </w:r>
              <w:proofErr w:type="gramEnd"/>
              <w:r w:rsidRPr="00727E7E">
                <w:rPr>
                  <w:rFonts w:asciiTheme="majorEastAsia" w:eastAsia="標楷體" w:hAnsiTheme="majorEastAsia" w:cstheme="majorEastAsia"/>
                  <w:b w:val="0"/>
                  <w:bCs w:val="0"/>
                  <w:color w:val="000000"/>
                  <w:rPrChange w:id="10589"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0590"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0591" w:author="瑋婷 徐" w:date="2025-01-06T15:34:00Z" w16du:dateUtc="2025-01-06T07:34:00Z">
                    <w:rPr>
                      <w:rFonts w:cs="Calibri"/>
                      <w:color w:val="000000"/>
                      <w:sz w:val="22"/>
                    </w:rPr>
                  </w:rPrChange>
                </w:rPr>
                <w:t xml:space="preserve"> </w:t>
              </w:r>
            </w:ins>
          </w:p>
        </w:tc>
        <w:tc>
          <w:tcPr>
            <w:tcW w:w="1080" w:type="pct"/>
            <w:hideMark/>
          </w:tcPr>
          <w:p w14:paraId="1F1DB4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92" w:author="瑋婷 徐" w:date="2025-01-03T16:20:00Z" w16du:dateUtc="2025-01-03T08:20:00Z"/>
                <w:rFonts w:asciiTheme="majorEastAsia" w:eastAsia="標楷體" w:hAnsiTheme="majorEastAsia" w:cstheme="majorEastAsia"/>
                <w:i/>
                <w:iCs/>
                <w:color w:val="000000"/>
                <w:rPrChange w:id="10593" w:author="瑋婷 徐" w:date="2025-01-06T15:34:00Z" w16du:dateUtc="2025-01-06T07:34:00Z">
                  <w:rPr>
                    <w:ins w:id="10594" w:author="瑋婷 徐" w:date="2025-01-03T16:20:00Z" w16du:dateUtc="2025-01-03T08:20:00Z"/>
                    <w:rFonts w:cs="Calibri"/>
                    <w:i/>
                    <w:iCs/>
                    <w:color w:val="000000"/>
                    <w:sz w:val="22"/>
                  </w:rPr>
                </w:rPrChange>
              </w:rPr>
              <w:pPrChange w:id="105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596" w:author="瑋婷 徐" w:date="2025-01-03T16:20:00Z" w16du:dateUtc="2025-01-03T08:20:00Z">
              <w:r w:rsidRPr="00727E7E">
                <w:rPr>
                  <w:rFonts w:asciiTheme="majorEastAsia" w:eastAsia="標楷體" w:hAnsiTheme="majorEastAsia" w:cstheme="majorEastAsia"/>
                  <w:i/>
                  <w:iCs/>
                  <w:color w:val="000000"/>
                  <w:rPrChange w:id="10597" w:author="瑋婷 徐" w:date="2025-01-06T15:34:00Z" w16du:dateUtc="2025-01-06T07:34:00Z">
                    <w:rPr>
                      <w:rFonts w:cs="Calibri"/>
                      <w:i/>
                      <w:iCs/>
                      <w:color w:val="000000"/>
                      <w:sz w:val="22"/>
                    </w:rPr>
                  </w:rPrChange>
                </w:rPr>
                <w:t>Nucifraga caryocatactes</w:t>
              </w:r>
            </w:ins>
          </w:p>
        </w:tc>
        <w:tc>
          <w:tcPr>
            <w:tcW w:w="134" w:type="pct"/>
            <w:noWrap/>
            <w:hideMark/>
          </w:tcPr>
          <w:p w14:paraId="51A7BB1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598" w:author="瑋婷 徐" w:date="2025-01-03T16:20:00Z" w16du:dateUtc="2025-01-03T08:20:00Z"/>
                <w:rFonts w:asciiTheme="majorEastAsia" w:eastAsia="標楷體" w:hAnsiTheme="majorEastAsia" w:cstheme="majorEastAsia"/>
                <w:i/>
                <w:iCs/>
                <w:color w:val="000000"/>
                <w:rPrChange w:id="10599" w:author="瑋婷 徐" w:date="2025-01-06T15:34:00Z" w16du:dateUtc="2025-01-06T07:34:00Z">
                  <w:rPr>
                    <w:ins w:id="10600" w:author="瑋婷 徐" w:date="2025-01-03T16:20:00Z" w16du:dateUtc="2025-01-03T08:20:00Z"/>
                    <w:rFonts w:cs="Calibri"/>
                    <w:i/>
                    <w:iCs/>
                    <w:color w:val="000000"/>
                    <w:sz w:val="22"/>
                  </w:rPr>
                </w:rPrChange>
              </w:rPr>
              <w:pPrChange w:id="106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AC12E1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02" w:author="瑋婷 徐" w:date="2025-01-03T16:20:00Z" w16du:dateUtc="2025-01-03T08:20:00Z"/>
                <w:rFonts w:asciiTheme="majorEastAsia" w:eastAsia="標楷體" w:hAnsiTheme="majorEastAsia" w:cstheme="majorEastAsia"/>
                <w:rPrChange w:id="10603" w:author="瑋婷 徐" w:date="2025-01-06T15:34:00Z" w16du:dateUtc="2025-01-06T07:34:00Z">
                  <w:rPr>
                    <w:ins w:id="10604" w:author="瑋婷 徐" w:date="2025-01-03T16:20:00Z" w16du:dateUtc="2025-01-03T08:20:00Z"/>
                    <w:rFonts w:ascii="Times New Roman" w:eastAsia="Times New Roman" w:hAnsi="Times New Roman" w:cs="Times New Roman"/>
                    <w:sz w:val="20"/>
                    <w:szCs w:val="20"/>
                  </w:rPr>
                </w:rPrChange>
              </w:rPr>
              <w:pPrChange w:id="106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011B57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06" w:author="瑋婷 徐" w:date="2025-01-03T16:20:00Z" w16du:dateUtc="2025-01-03T08:20:00Z"/>
                <w:rFonts w:asciiTheme="majorEastAsia" w:eastAsia="標楷體" w:hAnsiTheme="majorEastAsia" w:cstheme="majorEastAsia"/>
                <w:rPrChange w:id="10607" w:author="瑋婷 徐" w:date="2025-01-06T15:34:00Z" w16du:dateUtc="2025-01-06T07:34:00Z">
                  <w:rPr>
                    <w:ins w:id="10608" w:author="瑋婷 徐" w:date="2025-01-03T16:20:00Z" w16du:dateUtc="2025-01-03T08:20:00Z"/>
                    <w:rFonts w:ascii="Times New Roman" w:eastAsia="Times New Roman" w:hAnsi="Times New Roman" w:cs="Times New Roman"/>
                    <w:sz w:val="20"/>
                    <w:szCs w:val="20"/>
                  </w:rPr>
                </w:rPrChange>
              </w:rPr>
              <w:pPrChange w:id="106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26B8E4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10" w:author="瑋婷 徐" w:date="2025-01-03T16:20:00Z" w16du:dateUtc="2025-01-03T08:20:00Z"/>
                <w:rFonts w:asciiTheme="majorEastAsia" w:eastAsia="標楷體" w:hAnsiTheme="majorEastAsia" w:cstheme="majorEastAsia"/>
                <w:rPrChange w:id="10611" w:author="瑋婷 徐" w:date="2025-01-06T15:34:00Z" w16du:dateUtc="2025-01-06T07:34:00Z">
                  <w:rPr>
                    <w:ins w:id="10612" w:author="瑋婷 徐" w:date="2025-01-03T16:20:00Z" w16du:dateUtc="2025-01-03T08:20:00Z"/>
                    <w:rFonts w:ascii="Times New Roman" w:eastAsia="Times New Roman" w:hAnsi="Times New Roman" w:cs="Times New Roman"/>
                    <w:sz w:val="20"/>
                    <w:szCs w:val="20"/>
                  </w:rPr>
                </w:rPrChange>
              </w:rPr>
              <w:pPrChange w:id="106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33DA01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14" w:author="瑋婷 徐" w:date="2025-01-03T16:20:00Z" w16du:dateUtc="2025-01-03T08:20:00Z"/>
                <w:rFonts w:asciiTheme="majorEastAsia" w:eastAsia="標楷體" w:hAnsiTheme="majorEastAsia" w:cstheme="majorEastAsia"/>
                <w:rPrChange w:id="10615" w:author="瑋婷 徐" w:date="2025-01-06T15:34:00Z" w16du:dateUtc="2025-01-06T07:34:00Z">
                  <w:rPr>
                    <w:ins w:id="10616" w:author="瑋婷 徐" w:date="2025-01-03T16:20:00Z" w16du:dateUtc="2025-01-03T08:20:00Z"/>
                    <w:rFonts w:ascii="Times New Roman" w:eastAsia="Times New Roman" w:hAnsi="Times New Roman" w:cs="Times New Roman"/>
                    <w:sz w:val="20"/>
                    <w:szCs w:val="20"/>
                  </w:rPr>
                </w:rPrChange>
              </w:rPr>
              <w:pPrChange w:id="106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E3386F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18" w:author="瑋婷 徐" w:date="2025-01-03T16:20:00Z" w16du:dateUtc="2025-01-03T08:20:00Z"/>
                <w:rFonts w:asciiTheme="majorEastAsia" w:eastAsia="標楷體" w:hAnsiTheme="majorEastAsia" w:cstheme="majorEastAsia"/>
                <w:rPrChange w:id="10619" w:author="瑋婷 徐" w:date="2025-01-06T15:34:00Z" w16du:dateUtc="2025-01-06T07:34:00Z">
                  <w:rPr>
                    <w:ins w:id="10620" w:author="瑋婷 徐" w:date="2025-01-03T16:20:00Z" w16du:dateUtc="2025-01-03T08:20:00Z"/>
                    <w:rFonts w:ascii="Times New Roman" w:eastAsia="Times New Roman" w:hAnsi="Times New Roman" w:cs="Times New Roman"/>
                    <w:sz w:val="20"/>
                    <w:szCs w:val="20"/>
                  </w:rPr>
                </w:rPrChange>
              </w:rPr>
              <w:pPrChange w:id="106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3A92DCE2"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622" w:author="瑋婷 徐" w:date="2025-01-03T16:33:00Z" w16du:dateUtc="2025-01-03T08:33:00Z"/>
                <w:rFonts w:asciiTheme="majorEastAsia" w:eastAsia="標楷體" w:hAnsiTheme="majorEastAsia" w:cstheme="majorEastAsia"/>
              </w:rPr>
            </w:pPr>
          </w:p>
        </w:tc>
        <w:tc>
          <w:tcPr>
            <w:tcW w:w="134" w:type="pct"/>
            <w:noWrap/>
            <w:hideMark/>
          </w:tcPr>
          <w:p w14:paraId="49CCBDAB" w14:textId="43DAC3B5"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23" w:author="瑋婷 徐" w:date="2025-01-03T16:20:00Z" w16du:dateUtc="2025-01-03T08:20:00Z"/>
                <w:rFonts w:asciiTheme="majorEastAsia" w:eastAsia="標楷體" w:hAnsiTheme="majorEastAsia" w:cstheme="majorEastAsia"/>
                <w:rPrChange w:id="10624" w:author="瑋婷 徐" w:date="2025-01-06T15:34:00Z" w16du:dateUtc="2025-01-06T07:34:00Z">
                  <w:rPr>
                    <w:ins w:id="10625" w:author="瑋婷 徐" w:date="2025-01-03T16:20:00Z" w16du:dateUtc="2025-01-03T08:20:00Z"/>
                    <w:rFonts w:ascii="Times New Roman" w:eastAsia="Times New Roman" w:hAnsi="Times New Roman" w:cs="Times New Roman"/>
                    <w:sz w:val="20"/>
                    <w:szCs w:val="20"/>
                  </w:rPr>
                </w:rPrChange>
              </w:rPr>
              <w:pPrChange w:id="106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E952C1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27" w:author="瑋婷 徐" w:date="2025-01-03T16:20:00Z" w16du:dateUtc="2025-01-03T08:20:00Z"/>
                <w:rFonts w:asciiTheme="majorEastAsia" w:eastAsia="標楷體" w:hAnsiTheme="majorEastAsia" w:cstheme="majorEastAsia"/>
                <w:rPrChange w:id="10628" w:author="瑋婷 徐" w:date="2025-01-06T15:34:00Z" w16du:dateUtc="2025-01-06T07:34:00Z">
                  <w:rPr>
                    <w:ins w:id="10629" w:author="瑋婷 徐" w:date="2025-01-03T16:20:00Z" w16du:dateUtc="2025-01-03T08:20:00Z"/>
                    <w:rFonts w:ascii="Times New Roman" w:eastAsia="Times New Roman" w:hAnsi="Times New Roman" w:cs="Times New Roman"/>
                    <w:sz w:val="20"/>
                    <w:szCs w:val="20"/>
                  </w:rPr>
                </w:rPrChange>
              </w:rPr>
              <w:pPrChange w:id="106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BC9B94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31" w:author="瑋婷 徐" w:date="2025-01-03T16:20:00Z" w16du:dateUtc="2025-01-03T08:20:00Z"/>
                <w:rFonts w:asciiTheme="majorEastAsia" w:eastAsia="標楷體" w:hAnsiTheme="majorEastAsia" w:cstheme="majorEastAsia"/>
                <w:rPrChange w:id="10632" w:author="瑋婷 徐" w:date="2025-01-06T15:34:00Z" w16du:dateUtc="2025-01-06T07:34:00Z">
                  <w:rPr>
                    <w:ins w:id="10633" w:author="瑋婷 徐" w:date="2025-01-03T16:20:00Z" w16du:dateUtc="2025-01-03T08:20:00Z"/>
                    <w:rFonts w:ascii="Times New Roman" w:eastAsia="Times New Roman" w:hAnsi="Times New Roman" w:cs="Times New Roman"/>
                    <w:sz w:val="20"/>
                    <w:szCs w:val="20"/>
                  </w:rPr>
                </w:rPrChange>
              </w:rPr>
              <w:pPrChange w:id="106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4D514B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35" w:author="瑋婷 徐" w:date="2025-01-03T16:20:00Z" w16du:dateUtc="2025-01-03T08:20:00Z"/>
                <w:rFonts w:asciiTheme="majorEastAsia" w:eastAsia="標楷體" w:hAnsiTheme="majorEastAsia" w:cstheme="majorEastAsia"/>
                <w:rPrChange w:id="10636" w:author="瑋婷 徐" w:date="2025-01-06T15:34:00Z" w16du:dateUtc="2025-01-06T07:34:00Z">
                  <w:rPr>
                    <w:ins w:id="10637" w:author="瑋婷 徐" w:date="2025-01-03T16:20:00Z" w16du:dateUtc="2025-01-03T08:20:00Z"/>
                    <w:rFonts w:ascii="Times New Roman" w:eastAsia="Times New Roman" w:hAnsi="Times New Roman" w:cs="Times New Roman"/>
                    <w:sz w:val="20"/>
                    <w:szCs w:val="20"/>
                  </w:rPr>
                </w:rPrChange>
              </w:rPr>
              <w:pPrChange w:id="106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00BE1EA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639" w:author="瑋婷 徐" w:date="2025-01-03T16:33:00Z" w16du:dateUtc="2025-01-03T08:33:00Z"/>
                <w:rFonts w:asciiTheme="majorEastAsia" w:eastAsia="標楷體" w:hAnsiTheme="majorEastAsia" w:cstheme="majorEastAsia"/>
              </w:rPr>
            </w:pPr>
          </w:p>
        </w:tc>
        <w:tc>
          <w:tcPr>
            <w:tcW w:w="181" w:type="pct"/>
            <w:noWrap/>
            <w:hideMark/>
          </w:tcPr>
          <w:p w14:paraId="4D875324" w14:textId="3B4C7F5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40" w:author="瑋婷 徐" w:date="2025-01-03T16:20:00Z" w16du:dateUtc="2025-01-03T08:20:00Z"/>
                <w:rFonts w:asciiTheme="majorEastAsia" w:eastAsia="標楷體" w:hAnsiTheme="majorEastAsia" w:cstheme="majorEastAsia"/>
                <w:rPrChange w:id="10641" w:author="瑋婷 徐" w:date="2025-01-06T15:34:00Z" w16du:dateUtc="2025-01-06T07:34:00Z">
                  <w:rPr>
                    <w:ins w:id="10642" w:author="瑋婷 徐" w:date="2025-01-03T16:20:00Z" w16du:dateUtc="2025-01-03T08:20:00Z"/>
                    <w:rFonts w:ascii="Times New Roman" w:eastAsia="Times New Roman" w:hAnsi="Times New Roman" w:cs="Times New Roman"/>
                    <w:sz w:val="20"/>
                    <w:szCs w:val="20"/>
                  </w:rPr>
                </w:rPrChange>
              </w:rPr>
              <w:pPrChange w:id="106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B8D768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44" w:author="瑋婷 徐" w:date="2025-01-03T16:20:00Z" w16du:dateUtc="2025-01-03T08:20:00Z"/>
                <w:rFonts w:asciiTheme="majorEastAsia" w:eastAsia="標楷體" w:hAnsiTheme="majorEastAsia" w:cstheme="majorEastAsia"/>
                <w:rPrChange w:id="10645" w:author="瑋婷 徐" w:date="2025-01-06T15:34:00Z" w16du:dateUtc="2025-01-06T07:34:00Z">
                  <w:rPr>
                    <w:ins w:id="10646" w:author="瑋婷 徐" w:date="2025-01-03T16:20:00Z" w16du:dateUtc="2025-01-03T08:20:00Z"/>
                    <w:rFonts w:ascii="Times New Roman" w:eastAsia="Times New Roman" w:hAnsi="Times New Roman" w:cs="Times New Roman"/>
                    <w:sz w:val="20"/>
                    <w:szCs w:val="20"/>
                  </w:rPr>
                </w:rPrChange>
              </w:rPr>
              <w:pPrChange w:id="106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D09DD5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48" w:author="瑋婷 徐" w:date="2025-01-03T16:20:00Z" w16du:dateUtc="2025-01-03T08:20:00Z"/>
                <w:rFonts w:asciiTheme="majorEastAsia" w:eastAsia="標楷體" w:hAnsiTheme="majorEastAsia" w:cstheme="majorEastAsia"/>
                <w:rPrChange w:id="10649" w:author="瑋婷 徐" w:date="2025-01-06T15:34:00Z" w16du:dateUtc="2025-01-06T07:34:00Z">
                  <w:rPr>
                    <w:ins w:id="10650" w:author="瑋婷 徐" w:date="2025-01-03T16:20:00Z" w16du:dateUtc="2025-01-03T08:20:00Z"/>
                    <w:rFonts w:ascii="Times New Roman" w:eastAsia="Times New Roman" w:hAnsi="Times New Roman" w:cs="Times New Roman"/>
                    <w:sz w:val="20"/>
                    <w:szCs w:val="20"/>
                  </w:rPr>
                </w:rPrChange>
              </w:rPr>
              <w:pPrChange w:id="106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E7CE51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52" w:author="瑋婷 徐" w:date="2025-01-03T16:20:00Z" w16du:dateUtc="2025-01-03T08:20:00Z"/>
                <w:rFonts w:asciiTheme="majorEastAsia" w:eastAsia="標楷體" w:hAnsiTheme="majorEastAsia" w:cstheme="majorEastAsia"/>
                <w:color w:val="000000"/>
                <w:rPrChange w:id="10653" w:author="瑋婷 徐" w:date="2025-01-06T15:34:00Z" w16du:dateUtc="2025-01-06T07:34:00Z">
                  <w:rPr>
                    <w:ins w:id="10654" w:author="瑋婷 徐" w:date="2025-01-03T16:20:00Z" w16du:dateUtc="2025-01-03T08:20:00Z"/>
                    <w:rFonts w:cs="Calibri"/>
                    <w:color w:val="000000"/>
                    <w:sz w:val="22"/>
                  </w:rPr>
                </w:rPrChange>
              </w:rPr>
              <w:pPrChange w:id="106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656" w:author="瑋婷 徐" w:date="2025-01-03T16:20:00Z" w16du:dateUtc="2025-01-03T08:20:00Z">
              <w:r w:rsidRPr="00727E7E">
                <w:rPr>
                  <w:rFonts w:asciiTheme="majorEastAsia" w:eastAsia="標楷體" w:hAnsiTheme="majorEastAsia" w:cstheme="majorEastAsia"/>
                  <w:color w:val="000000"/>
                  <w:rPrChange w:id="10657" w:author="瑋婷 徐" w:date="2025-01-06T15:34:00Z" w16du:dateUtc="2025-01-06T07:34:00Z">
                    <w:rPr>
                      <w:rFonts w:cs="Calibri"/>
                      <w:color w:val="000000"/>
                      <w:sz w:val="22"/>
                    </w:rPr>
                  </w:rPrChange>
                </w:rPr>
                <w:t>*</w:t>
              </w:r>
            </w:ins>
          </w:p>
        </w:tc>
        <w:tc>
          <w:tcPr>
            <w:tcW w:w="181" w:type="pct"/>
            <w:noWrap/>
            <w:hideMark/>
          </w:tcPr>
          <w:p w14:paraId="786E5E3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58" w:author="瑋婷 徐" w:date="2025-01-03T16:20:00Z" w16du:dateUtc="2025-01-03T08:20:00Z"/>
                <w:rFonts w:asciiTheme="majorEastAsia" w:eastAsia="標楷體" w:hAnsiTheme="majorEastAsia" w:cstheme="majorEastAsia"/>
                <w:color w:val="000000"/>
                <w:rPrChange w:id="10659" w:author="瑋婷 徐" w:date="2025-01-06T15:34:00Z" w16du:dateUtc="2025-01-06T07:34:00Z">
                  <w:rPr>
                    <w:ins w:id="10660" w:author="瑋婷 徐" w:date="2025-01-03T16:20:00Z" w16du:dateUtc="2025-01-03T08:20:00Z"/>
                    <w:rFonts w:cs="Calibri"/>
                    <w:color w:val="000000"/>
                    <w:sz w:val="22"/>
                  </w:rPr>
                </w:rPrChange>
              </w:rPr>
              <w:pPrChange w:id="106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662" w:author="瑋婷 徐" w:date="2025-01-03T16:20:00Z" w16du:dateUtc="2025-01-03T08:20:00Z">
              <w:r w:rsidRPr="00727E7E">
                <w:rPr>
                  <w:rFonts w:asciiTheme="majorEastAsia" w:eastAsia="標楷體" w:hAnsiTheme="majorEastAsia" w:cstheme="majorEastAsia"/>
                  <w:color w:val="000000"/>
                  <w:rPrChange w:id="10663" w:author="瑋婷 徐" w:date="2025-01-06T15:34:00Z" w16du:dateUtc="2025-01-06T07:34:00Z">
                    <w:rPr>
                      <w:rFonts w:cs="Calibri"/>
                      <w:color w:val="000000"/>
                      <w:sz w:val="22"/>
                    </w:rPr>
                  </w:rPrChange>
                </w:rPr>
                <w:t>*</w:t>
              </w:r>
            </w:ins>
          </w:p>
        </w:tc>
        <w:tc>
          <w:tcPr>
            <w:tcW w:w="181" w:type="pct"/>
            <w:noWrap/>
            <w:hideMark/>
          </w:tcPr>
          <w:p w14:paraId="3D20D47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64" w:author="瑋婷 徐" w:date="2025-01-03T16:20:00Z" w16du:dateUtc="2025-01-03T08:20:00Z"/>
                <w:rFonts w:asciiTheme="majorEastAsia" w:eastAsia="標楷體" w:hAnsiTheme="majorEastAsia" w:cstheme="majorEastAsia"/>
                <w:color w:val="000000"/>
                <w:rPrChange w:id="10665" w:author="瑋婷 徐" w:date="2025-01-06T15:34:00Z" w16du:dateUtc="2025-01-06T07:34:00Z">
                  <w:rPr>
                    <w:ins w:id="10666" w:author="瑋婷 徐" w:date="2025-01-03T16:20:00Z" w16du:dateUtc="2025-01-03T08:20:00Z"/>
                    <w:rFonts w:cs="Calibri"/>
                    <w:color w:val="000000"/>
                    <w:sz w:val="22"/>
                  </w:rPr>
                </w:rPrChange>
              </w:rPr>
              <w:pPrChange w:id="106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668" w:author="瑋婷 徐" w:date="2025-01-03T16:20:00Z" w16du:dateUtc="2025-01-03T08:20:00Z">
              <w:r w:rsidRPr="00727E7E">
                <w:rPr>
                  <w:rFonts w:asciiTheme="majorEastAsia" w:eastAsia="標楷體" w:hAnsiTheme="majorEastAsia" w:cstheme="majorEastAsia"/>
                  <w:color w:val="000000"/>
                  <w:rPrChange w:id="10669" w:author="瑋婷 徐" w:date="2025-01-06T15:34:00Z" w16du:dateUtc="2025-01-06T07:34:00Z">
                    <w:rPr>
                      <w:rFonts w:cs="Calibri"/>
                      <w:color w:val="000000"/>
                      <w:sz w:val="22"/>
                    </w:rPr>
                  </w:rPrChange>
                </w:rPr>
                <w:t>*</w:t>
              </w:r>
            </w:ins>
          </w:p>
        </w:tc>
        <w:tc>
          <w:tcPr>
            <w:tcW w:w="181" w:type="pct"/>
            <w:noWrap/>
            <w:hideMark/>
          </w:tcPr>
          <w:p w14:paraId="2F83E8D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70" w:author="瑋婷 徐" w:date="2025-01-03T16:20:00Z" w16du:dateUtc="2025-01-03T08:20:00Z"/>
                <w:rFonts w:asciiTheme="majorEastAsia" w:eastAsia="標楷體" w:hAnsiTheme="majorEastAsia" w:cstheme="majorEastAsia"/>
                <w:color w:val="000000"/>
                <w:rPrChange w:id="10671" w:author="瑋婷 徐" w:date="2025-01-06T15:34:00Z" w16du:dateUtc="2025-01-06T07:34:00Z">
                  <w:rPr>
                    <w:ins w:id="10672" w:author="瑋婷 徐" w:date="2025-01-03T16:20:00Z" w16du:dateUtc="2025-01-03T08:20:00Z"/>
                    <w:rFonts w:cs="Calibri"/>
                    <w:color w:val="000000"/>
                    <w:sz w:val="22"/>
                  </w:rPr>
                </w:rPrChange>
              </w:rPr>
              <w:pPrChange w:id="106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674" w:author="瑋婷 徐" w:date="2025-01-03T16:20:00Z" w16du:dateUtc="2025-01-03T08:20:00Z">
              <w:r w:rsidRPr="00727E7E">
                <w:rPr>
                  <w:rFonts w:asciiTheme="majorEastAsia" w:eastAsia="標楷體" w:hAnsiTheme="majorEastAsia" w:cstheme="majorEastAsia"/>
                  <w:color w:val="000000"/>
                  <w:rPrChange w:id="10675" w:author="瑋婷 徐" w:date="2025-01-06T15:34:00Z" w16du:dateUtc="2025-01-06T07:34:00Z">
                    <w:rPr>
                      <w:rFonts w:cs="Calibri"/>
                      <w:color w:val="000000"/>
                      <w:sz w:val="22"/>
                    </w:rPr>
                  </w:rPrChange>
                </w:rPr>
                <w:t>*</w:t>
              </w:r>
            </w:ins>
          </w:p>
        </w:tc>
        <w:tc>
          <w:tcPr>
            <w:tcW w:w="181" w:type="pct"/>
            <w:noWrap/>
            <w:hideMark/>
          </w:tcPr>
          <w:p w14:paraId="72896E5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76" w:author="瑋婷 徐" w:date="2025-01-03T16:20:00Z" w16du:dateUtc="2025-01-03T08:20:00Z"/>
                <w:rFonts w:asciiTheme="majorEastAsia" w:eastAsia="標楷體" w:hAnsiTheme="majorEastAsia" w:cstheme="majorEastAsia"/>
                <w:color w:val="000000"/>
                <w:rPrChange w:id="10677" w:author="瑋婷 徐" w:date="2025-01-06T15:34:00Z" w16du:dateUtc="2025-01-06T07:34:00Z">
                  <w:rPr>
                    <w:ins w:id="10678" w:author="瑋婷 徐" w:date="2025-01-03T16:20:00Z" w16du:dateUtc="2025-01-03T08:20:00Z"/>
                    <w:rFonts w:cs="Calibri"/>
                    <w:color w:val="000000"/>
                    <w:sz w:val="22"/>
                  </w:rPr>
                </w:rPrChange>
              </w:rPr>
              <w:pPrChange w:id="106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680" w:author="瑋婷 徐" w:date="2025-01-03T16:20:00Z" w16du:dateUtc="2025-01-03T08:20:00Z">
              <w:r w:rsidRPr="00727E7E">
                <w:rPr>
                  <w:rFonts w:asciiTheme="majorEastAsia" w:eastAsia="標楷體" w:hAnsiTheme="majorEastAsia" w:cstheme="majorEastAsia"/>
                  <w:color w:val="000000"/>
                  <w:rPrChange w:id="10681" w:author="瑋婷 徐" w:date="2025-01-06T15:34:00Z" w16du:dateUtc="2025-01-06T07:34:00Z">
                    <w:rPr>
                      <w:rFonts w:cs="Calibri"/>
                      <w:color w:val="000000"/>
                      <w:sz w:val="22"/>
                    </w:rPr>
                  </w:rPrChange>
                </w:rPr>
                <w:t>*</w:t>
              </w:r>
            </w:ins>
          </w:p>
        </w:tc>
      </w:tr>
      <w:tr w:rsidR="00832762" w:rsidRPr="00727E7E" w14:paraId="533E4276" w14:textId="77777777" w:rsidTr="00FE102C">
        <w:trPr>
          <w:cnfStyle w:val="000000100000" w:firstRow="0" w:lastRow="0" w:firstColumn="0" w:lastColumn="0" w:oddVBand="0" w:evenVBand="0" w:oddHBand="1" w:evenHBand="0" w:firstRowFirstColumn="0" w:firstRowLastColumn="0" w:lastRowFirstColumn="0" w:lastRowLastColumn="0"/>
          <w:trHeight w:val="300"/>
          <w:ins w:id="10682"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5784BC9D" w14:textId="77777777" w:rsidR="00DA433E" w:rsidRPr="00727E7E" w:rsidRDefault="00DA433E">
            <w:pPr>
              <w:spacing w:line="360" w:lineRule="auto"/>
              <w:jc w:val="both"/>
              <w:rPr>
                <w:ins w:id="10683" w:author="瑋婷 徐" w:date="2025-01-03T16:20:00Z" w16du:dateUtc="2025-01-03T08:20:00Z"/>
                <w:rFonts w:asciiTheme="majorEastAsia" w:eastAsia="標楷體" w:hAnsiTheme="majorEastAsia" w:cstheme="majorEastAsia"/>
                <w:b w:val="0"/>
                <w:bCs w:val="0"/>
                <w:color w:val="000000"/>
                <w:rPrChange w:id="10684" w:author="瑋婷 徐" w:date="2025-01-06T15:34:00Z" w16du:dateUtc="2025-01-06T07:34:00Z">
                  <w:rPr>
                    <w:ins w:id="10685" w:author="瑋婷 徐" w:date="2025-01-03T16:20:00Z" w16du:dateUtc="2025-01-03T08:20:00Z"/>
                    <w:rFonts w:cs="Calibri"/>
                    <w:color w:val="000000"/>
                    <w:sz w:val="22"/>
                  </w:rPr>
                </w:rPrChange>
              </w:rPr>
              <w:pPrChange w:id="10686" w:author="瑋婷 徐" w:date="2025-01-03T16:21:00Z" w16du:dateUtc="2025-01-03T08:21:00Z">
                <w:pPr/>
              </w:pPrChange>
            </w:pPr>
            <w:ins w:id="10687" w:author="瑋婷 徐" w:date="2025-01-03T16:20:00Z" w16du:dateUtc="2025-01-03T08:20:00Z">
              <w:r w:rsidRPr="00727E7E">
                <w:rPr>
                  <w:rFonts w:asciiTheme="majorEastAsia" w:eastAsia="標楷體" w:hAnsiTheme="majorEastAsia" w:cstheme="majorEastAsia"/>
                  <w:b w:val="0"/>
                  <w:bCs w:val="0"/>
                  <w:color w:val="000000"/>
                  <w:rPrChange w:id="10688" w:author="瑋婷 徐" w:date="2025-01-06T15:34:00Z" w16du:dateUtc="2025-01-06T07:34:00Z">
                    <w:rPr>
                      <w:rFonts w:cs="Calibri"/>
                      <w:color w:val="000000"/>
                      <w:sz w:val="22"/>
                    </w:rPr>
                  </w:rPrChange>
                </w:rPr>
                <w:t>巨嘴</w:t>
              </w:r>
              <w:proofErr w:type="gramStart"/>
              <w:r w:rsidRPr="00727E7E">
                <w:rPr>
                  <w:rFonts w:asciiTheme="majorEastAsia" w:eastAsia="標楷體" w:hAnsiTheme="majorEastAsia" w:cstheme="majorEastAsia"/>
                  <w:b w:val="0"/>
                  <w:bCs w:val="0"/>
                  <w:color w:val="000000"/>
                  <w:rPrChange w:id="10689" w:author="瑋婷 徐" w:date="2025-01-06T15:34:00Z" w16du:dateUtc="2025-01-06T07:34:00Z">
                    <w:rPr>
                      <w:rFonts w:cs="Calibri"/>
                      <w:color w:val="000000"/>
                      <w:sz w:val="22"/>
                    </w:rPr>
                  </w:rPrChange>
                </w:rPr>
                <w:t>鴉</w:t>
              </w:r>
              <w:proofErr w:type="gramEnd"/>
              <w:r w:rsidRPr="00727E7E">
                <w:rPr>
                  <w:rFonts w:asciiTheme="majorEastAsia" w:eastAsia="標楷體" w:hAnsiTheme="majorEastAsia" w:cstheme="majorEastAsia"/>
                  <w:b w:val="0"/>
                  <w:bCs w:val="0"/>
                  <w:color w:val="000000"/>
                  <w:rPrChange w:id="10690" w:author="瑋婷 徐" w:date="2025-01-06T15:34:00Z" w16du:dateUtc="2025-01-06T07:34:00Z">
                    <w:rPr>
                      <w:rFonts w:cs="Calibri"/>
                      <w:color w:val="000000"/>
                      <w:sz w:val="22"/>
                    </w:rPr>
                  </w:rPrChange>
                </w:rPr>
                <w:t xml:space="preserve"> </w:t>
              </w:r>
            </w:ins>
          </w:p>
        </w:tc>
        <w:tc>
          <w:tcPr>
            <w:tcW w:w="1080" w:type="pct"/>
            <w:hideMark/>
          </w:tcPr>
          <w:p w14:paraId="1A44A93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91" w:author="瑋婷 徐" w:date="2025-01-03T16:20:00Z" w16du:dateUtc="2025-01-03T08:20:00Z"/>
                <w:rFonts w:asciiTheme="majorEastAsia" w:eastAsia="標楷體" w:hAnsiTheme="majorEastAsia" w:cstheme="majorEastAsia"/>
                <w:i/>
                <w:iCs/>
                <w:color w:val="000000"/>
                <w:rPrChange w:id="10692" w:author="瑋婷 徐" w:date="2025-01-06T15:34:00Z" w16du:dateUtc="2025-01-06T07:34:00Z">
                  <w:rPr>
                    <w:ins w:id="10693" w:author="瑋婷 徐" w:date="2025-01-03T16:20:00Z" w16du:dateUtc="2025-01-03T08:20:00Z"/>
                    <w:rFonts w:cs="Calibri"/>
                    <w:i/>
                    <w:iCs/>
                    <w:color w:val="000000"/>
                    <w:sz w:val="22"/>
                  </w:rPr>
                </w:rPrChange>
              </w:rPr>
              <w:pPrChange w:id="106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695" w:author="瑋婷 徐" w:date="2025-01-03T16:20:00Z" w16du:dateUtc="2025-01-03T08:20:00Z">
              <w:r w:rsidRPr="00727E7E">
                <w:rPr>
                  <w:rFonts w:asciiTheme="majorEastAsia" w:eastAsia="標楷體" w:hAnsiTheme="majorEastAsia" w:cstheme="majorEastAsia"/>
                  <w:i/>
                  <w:iCs/>
                  <w:color w:val="000000"/>
                  <w:rPrChange w:id="10696" w:author="瑋婷 徐" w:date="2025-01-06T15:34:00Z" w16du:dateUtc="2025-01-06T07:34:00Z">
                    <w:rPr>
                      <w:rFonts w:cs="Calibri"/>
                      <w:i/>
                      <w:iCs/>
                      <w:color w:val="000000"/>
                      <w:sz w:val="22"/>
                    </w:rPr>
                  </w:rPrChange>
                </w:rPr>
                <w:t>Corvus macrorhynchos</w:t>
              </w:r>
            </w:ins>
          </w:p>
        </w:tc>
        <w:tc>
          <w:tcPr>
            <w:tcW w:w="134" w:type="pct"/>
            <w:noWrap/>
            <w:hideMark/>
          </w:tcPr>
          <w:p w14:paraId="571C056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97" w:author="瑋婷 徐" w:date="2025-01-03T16:20:00Z" w16du:dateUtc="2025-01-03T08:20:00Z"/>
                <w:rFonts w:asciiTheme="majorEastAsia" w:eastAsia="標楷體" w:hAnsiTheme="majorEastAsia" w:cstheme="majorEastAsia"/>
                <w:i/>
                <w:iCs/>
                <w:color w:val="000000"/>
                <w:rPrChange w:id="10698" w:author="瑋婷 徐" w:date="2025-01-06T15:34:00Z" w16du:dateUtc="2025-01-06T07:34:00Z">
                  <w:rPr>
                    <w:ins w:id="10699" w:author="瑋婷 徐" w:date="2025-01-03T16:20:00Z" w16du:dateUtc="2025-01-03T08:20:00Z"/>
                    <w:rFonts w:cs="Calibri"/>
                    <w:i/>
                    <w:iCs/>
                    <w:color w:val="000000"/>
                    <w:sz w:val="22"/>
                  </w:rPr>
                </w:rPrChange>
              </w:rPr>
              <w:pPrChange w:id="107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907641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01" w:author="瑋婷 徐" w:date="2025-01-03T16:20:00Z" w16du:dateUtc="2025-01-03T08:20:00Z"/>
                <w:rFonts w:asciiTheme="majorEastAsia" w:eastAsia="標楷體" w:hAnsiTheme="majorEastAsia" w:cstheme="majorEastAsia"/>
                <w:rPrChange w:id="10702" w:author="瑋婷 徐" w:date="2025-01-06T15:34:00Z" w16du:dateUtc="2025-01-06T07:34:00Z">
                  <w:rPr>
                    <w:ins w:id="10703" w:author="瑋婷 徐" w:date="2025-01-03T16:20:00Z" w16du:dateUtc="2025-01-03T08:20:00Z"/>
                    <w:rFonts w:ascii="Times New Roman" w:eastAsia="Times New Roman" w:hAnsi="Times New Roman" w:cs="Times New Roman"/>
                    <w:sz w:val="20"/>
                    <w:szCs w:val="20"/>
                  </w:rPr>
                </w:rPrChange>
              </w:rPr>
              <w:pPrChange w:id="107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B98420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05" w:author="瑋婷 徐" w:date="2025-01-03T16:20:00Z" w16du:dateUtc="2025-01-03T08:20:00Z"/>
                <w:rFonts w:asciiTheme="majorEastAsia" w:eastAsia="標楷體" w:hAnsiTheme="majorEastAsia" w:cstheme="majorEastAsia"/>
                <w:color w:val="000000"/>
                <w:rPrChange w:id="10706" w:author="瑋婷 徐" w:date="2025-01-06T15:34:00Z" w16du:dateUtc="2025-01-06T07:34:00Z">
                  <w:rPr>
                    <w:ins w:id="10707" w:author="瑋婷 徐" w:date="2025-01-03T16:20:00Z" w16du:dateUtc="2025-01-03T08:20:00Z"/>
                    <w:rFonts w:cs="Calibri"/>
                    <w:color w:val="000000"/>
                    <w:sz w:val="22"/>
                  </w:rPr>
                </w:rPrChange>
              </w:rPr>
              <w:pPrChange w:id="107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09" w:author="瑋婷 徐" w:date="2025-01-03T16:20:00Z" w16du:dateUtc="2025-01-03T08:20:00Z">
              <w:r w:rsidRPr="00727E7E">
                <w:rPr>
                  <w:rFonts w:asciiTheme="majorEastAsia" w:eastAsia="標楷體" w:hAnsiTheme="majorEastAsia" w:cstheme="majorEastAsia"/>
                  <w:color w:val="000000"/>
                  <w:rPrChange w:id="10710" w:author="瑋婷 徐" w:date="2025-01-06T15:34:00Z" w16du:dateUtc="2025-01-06T07:34:00Z">
                    <w:rPr>
                      <w:rFonts w:cs="Calibri"/>
                      <w:color w:val="000000"/>
                      <w:sz w:val="22"/>
                    </w:rPr>
                  </w:rPrChange>
                </w:rPr>
                <w:t>*</w:t>
              </w:r>
            </w:ins>
          </w:p>
        </w:tc>
        <w:tc>
          <w:tcPr>
            <w:tcW w:w="134" w:type="pct"/>
            <w:noWrap/>
            <w:hideMark/>
          </w:tcPr>
          <w:p w14:paraId="7B2A587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11" w:author="瑋婷 徐" w:date="2025-01-03T16:20:00Z" w16du:dateUtc="2025-01-03T08:20:00Z"/>
                <w:rFonts w:asciiTheme="majorEastAsia" w:eastAsia="標楷體" w:hAnsiTheme="majorEastAsia" w:cstheme="majorEastAsia"/>
                <w:color w:val="000000"/>
                <w:rPrChange w:id="10712" w:author="瑋婷 徐" w:date="2025-01-06T15:34:00Z" w16du:dateUtc="2025-01-06T07:34:00Z">
                  <w:rPr>
                    <w:ins w:id="10713" w:author="瑋婷 徐" w:date="2025-01-03T16:20:00Z" w16du:dateUtc="2025-01-03T08:20:00Z"/>
                    <w:rFonts w:cs="Calibri"/>
                    <w:color w:val="000000"/>
                    <w:sz w:val="22"/>
                  </w:rPr>
                </w:rPrChange>
              </w:rPr>
              <w:pPrChange w:id="107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291B1F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15" w:author="瑋婷 徐" w:date="2025-01-03T16:20:00Z" w16du:dateUtc="2025-01-03T08:20:00Z"/>
                <w:rFonts w:asciiTheme="majorEastAsia" w:eastAsia="標楷體" w:hAnsiTheme="majorEastAsia" w:cstheme="majorEastAsia"/>
                <w:rPrChange w:id="10716" w:author="瑋婷 徐" w:date="2025-01-06T15:34:00Z" w16du:dateUtc="2025-01-06T07:34:00Z">
                  <w:rPr>
                    <w:ins w:id="10717" w:author="瑋婷 徐" w:date="2025-01-03T16:20:00Z" w16du:dateUtc="2025-01-03T08:20:00Z"/>
                    <w:rFonts w:ascii="Times New Roman" w:eastAsia="Times New Roman" w:hAnsi="Times New Roman" w:cs="Times New Roman"/>
                    <w:sz w:val="20"/>
                    <w:szCs w:val="20"/>
                  </w:rPr>
                </w:rPrChange>
              </w:rPr>
              <w:pPrChange w:id="107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A6522A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19" w:author="瑋婷 徐" w:date="2025-01-03T16:20:00Z" w16du:dateUtc="2025-01-03T08:20:00Z"/>
                <w:rFonts w:asciiTheme="majorEastAsia" w:eastAsia="標楷體" w:hAnsiTheme="majorEastAsia" w:cstheme="majorEastAsia"/>
                <w:rPrChange w:id="10720" w:author="瑋婷 徐" w:date="2025-01-06T15:34:00Z" w16du:dateUtc="2025-01-06T07:34:00Z">
                  <w:rPr>
                    <w:ins w:id="10721" w:author="瑋婷 徐" w:date="2025-01-03T16:20:00Z" w16du:dateUtc="2025-01-03T08:20:00Z"/>
                    <w:rFonts w:ascii="Times New Roman" w:eastAsia="Times New Roman" w:hAnsi="Times New Roman" w:cs="Times New Roman"/>
                    <w:sz w:val="20"/>
                    <w:szCs w:val="20"/>
                  </w:rPr>
                </w:rPrChange>
              </w:rPr>
              <w:pPrChange w:id="107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759E6249"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723" w:author="瑋婷 徐" w:date="2025-01-03T16:33:00Z" w16du:dateUtc="2025-01-03T08:33:00Z"/>
                <w:rFonts w:asciiTheme="majorEastAsia" w:eastAsia="標楷體" w:hAnsiTheme="majorEastAsia" w:cstheme="majorEastAsia"/>
              </w:rPr>
            </w:pPr>
          </w:p>
        </w:tc>
        <w:tc>
          <w:tcPr>
            <w:tcW w:w="134" w:type="pct"/>
            <w:noWrap/>
            <w:hideMark/>
          </w:tcPr>
          <w:p w14:paraId="24EE426C" w14:textId="2F3093AF"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24" w:author="瑋婷 徐" w:date="2025-01-03T16:20:00Z" w16du:dateUtc="2025-01-03T08:20:00Z"/>
                <w:rFonts w:asciiTheme="majorEastAsia" w:eastAsia="標楷體" w:hAnsiTheme="majorEastAsia" w:cstheme="majorEastAsia"/>
                <w:rPrChange w:id="10725" w:author="瑋婷 徐" w:date="2025-01-06T15:34:00Z" w16du:dateUtc="2025-01-06T07:34:00Z">
                  <w:rPr>
                    <w:ins w:id="10726" w:author="瑋婷 徐" w:date="2025-01-03T16:20:00Z" w16du:dateUtc="2025-01-03T08:20:00Z"/>
                    <w:rFonts w:ascii="Times New Roman" w:eastAsia="Times New Roman" w:hAnsi="Times New Roman" w:cs="Times New Roman"/>
                    <w:sz w:val="20"/>
                    <w:szCs w:val="20"/>
                  </w:rPr>
                </w:rPrChange>
              </w:rPr>
              <w:pPrChange w:id="107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376EB1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28" w:author="瑋婷 徐" w:date="2025-01-03T16:20:00Z" w16du:dateUtc="2025-01-03T08:20:00Z"/>
                <w:rFonts w:asciiTheme="majorEastAsia" w:eastAsia="標楷體" w:hAnsiTheme="majorEastAsia" w:cstheme="majorEastAsia"/>
                <w:color w:val="000000"/>
                <w:rPrChange w:id="10729" w:author="瑋婷 徐" w:date="2025-01-06T15:34:00Z" w16du:dateUtc="2025-01-06T07:34:00Z">
                  <w:rPr>
                    <w:ins w:id="10730" w:author="瑋婷 徐" w:date="2025-01-03T16:20:00Z" w16du:dateUtc="2025-01-03T08:20:00Z"/>
                    <w:rFonts w:cs="Calibri"/>
                    <w:color w:val="000000"/>
                    <w:sz w:val="22"/>
                  </w:rPr>
                </w:rPrChange>
              </w:rPr>
              <w:pPrChange w:id="107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32" w:author="瑋婷 徐" w:date="2025-01-03T16:20:00Z" w16du:dateUtc="2025-01-03T08:20:00Z">
              <w:r w:rsidRPr="00727E7E">
                <w:rPr>
                  <w:rFonts w:asciiTheme="majorEastAsia" w:eastAsia="標楷體" w:hAnsiTheme="majorEastAsia" w:cstheme="majorEastAsia"/>
                  <w:color w:val="000000"/>
                  <w:rPrChange w:id="10733" w:author="瑋婷 徐" w:date="2025-01-06T15:34:00Z" w16du:dateUtc="2025-01-06T07:34:00Z">
                    <w:rPr>
                      <w:rFonts w:cs="Calibri"/>
                      <w:color w:val="000000"/>
                      <w:sz w:val="22"/>
                    </w:rPr>
                  </w:rPrChange>
                </w:rPr>
                <w:t>*</w:t>
              </w:r>
            </w:ins>
          </w:p>
        </w:tc>
        <w:tc>
          <w:tcPr>
            <w:tcW w:w="181" w:type="pct"/>
            <w:noWrap/>
            <w:hideMark/>
          </w:tcPr>
          <w:p w14:paraId="6425EAF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34" w:author="瑋婷 徐" w:date="2025-01-03T16:20:00Z" w16du:dateUtc="2025-01-03T08:20:00Z"/>
                <w:rFonts w:asciiTheme="majorEastAsia" w:eastAsia="標楷體" w:hAnsiTheme="majorEastAsia" w:cstheme="majorEastAsia"/>
                <w:color w:val="000000"/>
                <w:rPrChange w:id="10735" w:author="瑋婷 徐" w:date="2025-01-06T15:34:00Z" w16du:dateUtc="2025-01-06T07:34:00Z">
                  <w:rPr>
                    <w:ins w:id="10736" w:author="瑋婷 徐" w:date="2025-01-03T16:20:00Z" w16du:dateUtc="2025-01-03T08:20:00Z"/>
                    <w:rFonts w:cs="Calibri"/>
                    <w:color w:val="000000"/>
                    <w:sz w:val="22"/>
                  </w:rPr>
                </w:rPrChange>
              </w:rPr>
              <w:pPrChange w:id="107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38" w:author="瑋婷 徐" w:date="2025-01-03T16:20:00Z" w16du:dateUtc="2025-01-03T08:20:00Z">
              <w:r w:rsidRPr="00727E7E">
                <w:rPr>
                  <w:rFonts w:asciiTheme="majorEastAsia" w:eastAsia="標楷體" w:hAnsiTheme="majorEastAsia" w:cstheme="majorEastAsia"/>
                  <w:color w:val="000000"/>
                  <w:rPrChange w:id="10739" w:author="瑋婷 徐" w:date="2025-01-06T15:34:00Z" w16du:dateUtc="2025-01-06T07:34:00Z">
                    <w:rPr>
                      <w:rFonts w:cs="Calibri"/>
                      <w:color w:val="000000"/>
                      <w:sz w:val="22"/>
                    </w:rPr>
                  </w:rPrChange>
                </w:rPr>
                <w:t>*</w:t>
              </w:r>
            </w:ins>
          </w:p>
        </w:tc>
        <w:tc>
          <w:tcPr>
            <w:tcW w:w="181" w:type="pct"/>
            <w:noWrap/>
            <w:hideMark/>
          </w:tcPr>
          <w:p w14:paraId="1DB3A0C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40" w:author="瑋婷 徐" w:date="2025-01-03T16:20:00Z" w16du:dateUtc="2025-01-03T08:20:00Z"/>
                <w:rFonts w:asciiTheme="majorEastAsia" w:eastAsia="標楷體" w:hAnsiTheme="majorEastAsia" w:cstheme="majorEastAsia"/>
                <w:color w:val="000000"/>
                <w:rPrChange w:id="10741" w:author="瑋婷 徐" w:date="2025-01-06T15:34:00Z" w16du:dateUtc="2025-01-06T07:34:00Z">
                  <w:rPr>
                    <w:ins w:id="10742" w:author="瑋婷 徐" w:date="2025-01-03T16:20:00Z" w16du:dateUtc="2025-01-03T08:20:00Z"/>
                    <w:rFonts w:cs="Calibri"/>
                    <w:color w:val="000000"/>
                    <w:sz w:val="22"/>
                  </w:rPr>
                </w:rPrChange>
              </w:rPr>
              <w:pPrChange w:id="107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44" w:author="瑋婷 徐" w:date="2025-01-03T16:20:00Z" w16du:dateUtc="2025-01-03T08:20:00Z">
              <w:r w:rsidRPr="00727E7E">
                <w:rPr>
                  <w:rFonts w:asciiTheme="majorEastAsia" w:eastAsia="標楷體" w:hAnsiTheme="majorEastAsia" w:cstheme="majorEastAsia"/>
                  <w:color w:val="000000"/>
                  <w:rPrChange w:id="10745" w:author="瑋婷 徐" w:date="2025-01-06T15:34:00Z" w16du:dateUtc="2025-01-06T07:34:00Z">
                    <w:rPr>
                      <w:rFonts w:cs="Calibri"/>
                      <w:color w:val="000000"/>
                      <w:sz w:val="22"/>
                    </w:rPr>
                  </w:rPrChange>
                </w:rPr>
                <w:t>*</w:t>
              </w:r>
            </w:ins>
          </w:p>
        </w:tc>
        <w:tc>
          <w:tcPr>
            <w:tcW w:w="181" w:type="pct"/>
          </w:tcPr>
          <w:p w14:paraId="61AF6111"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746" w:author="瑋婷 徐" w:date="2025-01-03T16:33:00Z" w16du:dateUtc="2025-01-03T08:33:00Z"/>
                <w:rFonts w:asciiTheme="majorEastAsia" w:eastAsia="標楷體" w:hAnsiTheme="majorEastAsia" w:cstheme="majorEastAsia"/>
                <w:color w:val="000000"/>
              </w:rPr>
            </w:pPr>
          </w:p>
        </w:tc>
        <w:tc>
          <w:tcPr>
            <w:tcW w:w="181" w:type="pct"/>
            <w:noWrap/>
            <w:hideMark/>
          </w:tcPr>
          <w:p w14:paraId="0F2BE217" w14:textId="18AA8B51"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47" w:author="瑋婷 徐" w:date="2025-01-03T16:20:00Z" w16du:dateUtc="2025-01-03T08:20:00Z"/>
                <w:rFonts w:asciiTheme="majorEastAsia" w:eastAsia="標楷體" w:hAnsiTheme="majorEastAsia" w:cstheme="majorEastAsia"/>
                <w:color w:val="000000"/>
                <w:rPrChange w:id="10748" w:author="瑋婷 徐" w:date="2025-01-06T15:34:00Z" w16du:dateUtc="2025-01-06T07:34:00Z">
                  <w:rPr>
                    <w:ins w:id="10749" w:author="瑋婷 徐" w:date="2025-01-03T16:20:00Z" w16du:dateUtc="2025-01-03T08:20:00Z"/>
                    <w:rFonts w:cs="Calibri"/>
                    <w:color w:val="000000"/>
                    <w:sz w:val="22"/>
                  </w:rPr>
                </w:rPrChange>
              </w:rPr>
              <w:pPrChange w:id="107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51" w:author="瑋婷 徐" w:date="2025-01-03T16:20:00Z" w16du:dateUtc="2025-01-03T08:20:00Z">
              <w:r w:rsidRPr="00727E7E">
                <w:rPr>
                  <w:rFonts w:asciiTheme="majorEastAsia" w:eastAsia="標楷體" w:hAnsiTheme="majorEastAsia" w:cstheme="majorEastAsia"/>
                  <w:color w:val="000000"/>
                  <w:rPrChange w:id="10752" w:author="瑋婷 徐" w:date="2025-01-06T15:34:00Z" w16du:dateUtc="2025-01-06T07:34:00Z">
                    <w:rPr>
                      <w:rFonts w:cs="Calibri"/>
                      <w:color w:val="000000"/>
                      <w:sz w:val="22"/>
                    </w:rPr>
                  </w:rPrChange>
                </w:rPr>
                <w:t>*</w:t>
              </w:r>
            </w:ins>
          </w:p>
        </w:tc>
        <w:tc>
          <w:tcPr>
            <w:tcW w:w="181" w:type="pct"/>
            <w:noWrap/>
            <w:hideMark/>
          </w:tcPr>
          <w:p w14:paraId="218D402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53" w:author="瑋婷 徐" w:date="2025-01-03T16:20:00Z" w16du:dateUtc="2025-01-03T08:20:00Z"/>
                <w:rFonts w:asciiTheme="majorEastAsia" w:eastAsia="標楷體" w:hAnsiTheme="majorEastAsia" w:cstheme="majorEastAsia"/>
                <w:color w:val="000000"/>
                <w:rPrChange w:id="10754" w:author="瑋婷 徐" w:date="2025-01-06T15:34:00Z" w16du:dateUtc="2025-01-06T07:34:00Z">
                  <w:rPr>
                    <w:ins w:id="10755" w:author="瑋婷 徐" w:date="2025-01-03T16:20:00Z" w16du:dateUtc="2025-01-03T08:20:00Z"/>
                    <w:rFonts w:cs="Calibri"/>
                    <w:color w:val="000000"/>
                    <w:sz w:val="22"/>
                  </w:rPr>
                </w:rPrChange>
              </w:rPr>
              <w:pPrChange w:id="107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57" w:author="瑋婷 徐" w:date="2025-01-03T16:20:00Z" w16du:dateUtc="2025-01-03T08:20:00Z">
              <w:r w:rsidRPr="00727E7E">
                <w:rPr>
                  <w:rFonts w:asciiTheme="majorEastAsia" w:eastAsia="標楷體" w:hAnsiTheme="majorEastAsia" w:cstheme="majorEastAsia"/>
                  <w:color w:val="000000"/>
                  <w:rPrChange w:id="10758" w:author="瑋婷 徐" w:date="2025-01-06T15:34:00Z" w16du:dateUtc="2025-01-06T07:34:00Z">
                    <w:rPr>
                      <w:rFonts w:cs="Calibri"/>
                      <w:color w:val="000000"/>
                      <w:sz w:val="22"/>
                    </w:rPr>
                  </w:rPrChange>
                </w:rPr>
                <w:t>*</w:t>
              </w:r>
            </w:ins>
          </w:p>
        </w:tc>
        <w:tc>
          <w:tcPr>
            <w:tcW w:w="181" w:type="pct"/>
            <w:noWrap/>
            <w:hideMark/>
          </w:tcPr>
          <w:p w14:paraId="42E21F8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59" w:author="瑋婷 徐" w:date="2025-01-03T16:20:00Z" w16du:dateUtc="2025-01-03T08:20:00Z"/>
                <w:rFonts w:asciiTheme="majorEastAsia" w:eastAsia="標楷體" w:hAnsiTheme="majorEastAsia" w:cstheme="majorEastAsia"/>
                <w:color w:val="000000"/>
                <w:rPrChange w:id="10760" w:author="瑋婷 徐" w:date="2025-01-06T15:34:00Z" w16du:dateUtc="2025-01-06T07:34:00Z">
                  <w:rPr>
                    <w:ins w:id="10761" w:author="瑋婷 徐" w:date="2025-01-03T16:20:00Z" w16du:dateUtc="2025-01-03T08:20:00Z"/>
                    <w:rFonts w:cs="Calibri"/>
                    <w:color w:val="000000"/>
                    <w:sz w:val="22"/>
                  </w:rPr>
                </w:rPrChange>
              </w:rPr>
              <w:pPrChange w:id="107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63" w:author="瑋婷 徐" w:date="2025-01-03T16:20:00Z" w16du:dateUtc="2025-01-03T08:20:00Z">
              <w:r w:rsidRPr="00727E7E">
                <w:rPr>
                  <w:rFonts w:asciiTheme="majorEastAsia" w:eastAsia="標楷體" w:hAnsiTheme="majorEastAsia" w:cstheme="majorEastAsia"/>
                  <w:color w:val="000000"/>
                  <w:rPrChange w:id="10764" w:author="瑋婷 徐" w:date="2025-01-06T15:34:00Z" w16du:dateUtc="2025-01-06T07:34:00Z">
                    <w:rPr>
                      <w:rFonts w:cs="Calibri"/>
                      <w:color w:val="000000"/>
                      <w:sz w:val="22"/>
                    </w:rPr>
                  </w:rPrChange>
                </w:rPr>
                <w:t>*</w:t>
              </w:r>
            </w:ins>
          </w:p>
        </w:tc>
        <w:tc>
          <w:tcPr>
            <w:tcW w:w="181" w:type="pct"/>
            <w:noWrap/>
            <w:hideMark/>
          </w:tcPr>
          <w:p w14:paraId="77E093A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65" w:author="瑋婷 徐" w:date="2025-01-03T16:20:00Z" w16du:dateUtc="2025-01-03T08:20:00Z"/>
                <w:rFonts w:asciiTheme="majorEastAsia" w:eastAsia="標楷體" w:hAnsiTheme="majorEastAsia" w:cstheme="majorEastAsia"/>
                <w:color w:val="000000"/>
                <w:rPrChange w:id="10766" w:author="瑋婷 徐" w:date="2025-01-06T15:34:00Z" w16du:dateUtc="2025-01-06T07:34:00Z">
                  <w:rPr>
                    <w:ins w:id="10767" w:author="瑋婷 徐" w:date="2025-01-03T16:20:00Z" w16du:dateUtc="2025-01-03T08:20:00Z"/>
                    <w:rFonts w:cs="Calibri"/>
                    <w:color w:val="000000"/>
                    <w:sz w:val="22"/>
                  </w:rPr>
                </w:rPrChange>
              </w:rPr>
              <w:pPrChange w:id="107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69" w:author="瑋婷 徐" w:date="2025-01-03T16:20:00Z" w16du:dateUtc="2025-01-03T08:20:00Z">
              <w:r w:rsidRPr="00727E7E">
                <w:rPr>
                  <w:rFonts w:asciiTheme="majorEastAsia" w:eastAsia="標楷體" w:hAnsiTheme="majorEastAsia" w:cstheme="majorEastAsia"/>
                  <w:color w:val="000000"/>
                  <w:rPrChange w:id="10770" w:author="瑋婷 徐" w:date="2025-01-06T15:34:00Z" w16du:dateUtc="2025-01-06T07:34:00Z">
                    <w:rPr>
                      <w:rFonts w:cs="Calibri"/>
                      <w:color w:val="000000"/>
                      <w:sz w:val="22"/>
                    </w:rPr>
                  </w:rPrChange>
                </w:rPr>
                <w:t>*</w:t>
              </w:r>
            </w:ins>
          </w:p>
        </w:tc>
        <w:tc>
          <w:tcPr>
            <w:tcW w:w="181" w:type="pct"/>
            <w:noWrap/>
            <w:hideMark/>
          </w:tcPr>
          <w:p w14:paraId="7D8E239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71" w:author="瑋婷 徐" w:date="2025-01-03T16:20:00Z" w16du:dateUtc="2025-01-03T08:20:00Z"/>
                <w:rFonts w:asciiTheme="majorEastAsia" w:eastAsia="標楷體" w:hAnsiTheme="majorEastAsia" w:cstheme="majorEastAsia"/>
                <w:color w:val="000000"/>
                <w:rPrChange w:id="10772" w:author="瑋婷 徐" w:date="2025-01-06T15:34:00Z" w16du:dateUtc="2025-01-06T07:34:00Z">
                  <w:rPr>
                    <w:ins w:id="10773" w:author="瑋婷 徐" w:date="2025-01-03T16:20:00Z" w16du:dateUtc="2025-01-03T08:20:00Z"/>
                    <w:rFonts w:cs="Calibri"/>
                    <w:color w:val="000000"/>
                    <w:sz w:val="22"/>
                  </w:rPr>
                </w:rPrChange>
              </w:rPr>
              <w:pPrChange w:id="107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0F77C1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75" w:author="瑋婷 徐" w:date="2025-01-03T16:20:00Z" w16du:dateUtc="2025-01-03T08:20:00Z"/>
                <w:rFonts w:asciiTheme="majorEastAsia" w:eastAsia="標楷體" w:hAnsiTheme="majorEastAsia" w:cstheme="majorEastAsia"/>
                <w:color w:val="000000"/>
                <w:rPrChange w:id="10776" w:author="瑋婷 徐" w:date="2025-01-06T15:34:00Z" w16du:dateUtc="2025-01-06T07:34:00Z">
                  <w:rPr>
                    <w:ins w:id="10777" w:author="瑋婷 徐" w:date="2025-01-03T16:20:00Z" w16du:dateUtc="2025-01-03T08:20:00Z"/>
                    <w:rFonts w:cs="Calibri"/>
                    <w:color w:val="000000"/>
                    <w:sz w:val="22"/>
                  </w:rPr>
                </w:rPrChange>
              </w:rPr>
              <w:pPrChange w:id="107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79" w:author="瑋婷 徐" w:date="2025-01-03T16:20:00Z" w16du:dateUtc="2025-01-03T08:20:00Z">
              <w:r w:rsidRPr="00727E7E">
                <w:rPr>
                  <w:rFonts w:asciiTheme="majorEastAsia" w:eastAsia="標楷體" w:hAnsiTheme="majorEastAsia" w:cstheme="majorEastAsia"/>
                  <w:color w:val="000000"/>
                  <w:rPrChange w:id="10780" w:author="瑋婷 徐" w:date="2025-01-06T15:34:00Z" w16du:dateUtc="2025-01-06T07:34:00Z">
                    <w:rPr>
                      <w:rFonts w:cs="Calibri"/>
                      <w:color w:val="000000"/>
                      <w:sz w:val="22"/>
                    </w:rPr>
                  </w:rPrChange>
                </w:rPr>
                <w:t>*</w:t>
              </w:r>
            </w:ins>
          </w:p>
        </w:tc>
        <w:tc>
          <w:tcPr>
            <w:tcW w:w="181" w:type="pct"/>
            <w:noWrap/>
            <w:hideMark/>
          </w:tcPr>
          <w:p w14:paraId="415F84E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81" w:author="瑋婷 徐" w:date="2025-01-03T16:20:00Z" w16du:dateUtc="2025-01-03T08:20:00Z"/>
                <w:rFonts w:asciiTheme="majorEastAsia" w:eastAsia="標楷體" w:hAnsiTheme="majorEastAsia" w:cstheme="majorEastAsia"/>
                <w:color w:val="000000"/>
                <w:rPrChange w:id="10782" w:author="瑋婷 徐" w:date="2025-01-06T15:34:00Z" w16du:dateUtc="2025-01-06T07:34:00Z">
                  <w:rPr>
                    <w:ins w:id="10783" w:author="瑋婷 徐" w:date="2025-01-03T16:20:00Z" w16du:dateUtc="2025-01-03T08:20:00Z"/>
                    <w:rFonts w:cs="Calibri"/>
                    <w:color w:val="000000"/>
                    <w:sz w:val="22"/>
                  </w:rPr>
                </w:rPrChange>
              </w:rPr>
              <w:pPrChange w:id="107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87A348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85" w:author="瑋婷 徐" w:date="2025-01-03T16:20:00Z" w16du:dateUtc="2025-01-03T08:20:00Z"/>
                <w:rFonts w:asciiTheme="majorEastAsia" w:eastAsia="標楷體" w:hAnsiTheme="majorEastAsia" w:cstheme="majorEastAsia"/>
                <w:rPrChange w:id="10786" w:author="瑋婷 徐" w:date="2025-01-06T15:34:00Z" w16du:dateUtc="2025-01-06T07:34:00Z">
                  <w:rPr>
                    <w:ins w:id="10787" w:author="瑋婷 徐" w:date="2025-01-03T16:20:00Z" w16du:dateUtc="2025-01-03T08:20:00Z"/>
                    <w:rFonts w:ascii="Times New Roman" w:eastAsia="Times New Roman" w:hAnsi="Times New Roman" w:cs="Times New Roman"/>
                    <w:sz w:val="20"/>
                    <w:szCs w:val="20"/>
                  </w:rPr>
                </w:rPrChange>
              </w:rPr>
              <w:pPrChange w:id="107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7E7E" w14:paraId="2E582016" w14:textId="77777777" w:rsidTr="00FE102C">
        <w:trPr>
          <w:trHeight w:val="300"/>
          <w:ins w:id="10789"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168888C7" w14:textId="77777777" w:rsidR="00DA433E" w:rsidRPr="00727E7E" w:rsidRDefault="00DA433E">
            <w:pPr>
              <w:spacing w:line="360" w:lineRule="auto"/>
              <w:jc w:val="both"/>
              <w:rPr>
                <w:ins w:id="10790" w:author="瑋婷 徐" w:date="2025-01-03T16:20:00Z" w16du:dateUtc="2025-01-03T08:20:00Z"/>
                <w:rFonts w:asciiTheme="majorEastAsia" w:eastAsia="標楷體" w:hAnsiTheme="majorEastAsia" w:cstheme="majorEastAsia"/>
                <w:b w:val="0"/>
                <w:bCs w:val="0"/>
                <w:color w:val="000000"/>
                <w:rPrChange w:id="10791" w:author="瑋婷 徐" w:date="2025-01-06T15:34:00Z" w16du:dateUtc="2025-01-06T07:34:00Z">
                  <w:rPr>
                    <w:ins w:id="10792" w:author="瑋婷 徐" w:date="2025-01-03T16:20:00Z" w16du:dateUtc="2025-01-03T08:20:00Z"/>
                    <w:rFonts w:cs="Calibri"/>
                    <w:color w:val="000000"/>
                    <w:sz w:val="22"/>
                  </w:rPr>
                </w:rPrChange>
              </w:rPr>
              <w:pPrChange w:id="10793" w:author="瑋婷 徐" w:date="2025-01-03T16:21:00Z" w16du:dateUtc="2025-01-03T08:21:00Z">
                <w:pPr/>
              </w:pPrChange>
            </w:pPr>
            <w:ins w:id="10794" w:author="瑋婷 徐" w:date="2025-01-03T16:20:00Z" w16du:dateUtc="2025-01-03T08:20:00Z">
              <w:r w:rsidRPr="00727E7E">
                <w:rPr>
                  <w:rFonts w:asciiTheme="majorEastAsia" w:eastAsia="標楷體" w:hAnsiTheme="majorEastAsia" w:cstheme="majorEastAsia"/>
                  <w:b w:val="0"/>
                  <w:bCs w:val="0"/>
                  <w:color w:val="000000"/>
                  <w:rPrChange w:id="10795" w:author="瑋婷 徐" w:date="2025-01-06T15:34:00Z" w16du:dateUtc="2025-01-06T07:34:00Z">
                    <w:rPr>
                      <w:rFonts w:cs="Calibri"/>
                      <w:color w:val="000000"/>
                      <w:sz w:val="22"/>
                    </w:rPr>
                  </w:rPrChange>
                </w:rPr>
                <w:t>煤山雀</w:t>
              </w:r>
              <w:r w:rsidRPr="00727E7E">
                <w:rPr>
                  <w:rFonts w:asciiTheme="majorEastAsia" w:eastAsia="標楷體" w:hAnsiTheme="majorEastAsia" w:cstheme="majorEastAsia"/>
                  <w:b w:val="0"/>
                  <w:bCs w:val="0"/>
                  <w:color w:val="000000"/>
                  <w:rPrChange w:id="10796"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0797"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0798" w:author="瑋婷 徐" w:date="2025-01-06T15:34:00Z" w16du:dateUtc="2025-01-06T07:34:00Z">
                    <w:rPr>
                      <w:rFonts w:cs="Calibri"/>
                      <w:color w:val="000000"/>
                      <w:sz w:val="22"/>
                    </w:rPr>
                  </w:rPrChange>
                </w:rPr>
                <w:t xml:space="preserve"> III</w:t>
              </w:r>
            </w:ins>
          </w:p>
        </w:tc>
        <w:tc>
          <w:tcPr>
            <w:tcW w:w="1080" w:type="pct"/>
            <w:hideMark/>
          </w:tcPr>
          <w:p w14:paraId="0EF400F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99" w:author="瑋婷 徐" w:date="2025-01-03T16:20:00Z" w16du:dateUtc="2025-01-03T08:20:00Z"/>
                <w:rFonts w:asciiTheme="majorEastAsia" w:eastAsia="標楷體" w:hAnsiTheme="majorEastAsia" w:cstheme="majorEastAsia"/>
                <w:i/>
                <w:iCs/>
                <w:color w:val="000000"/>
                <w:rPrChange w:id="10800" w:author="瑋婷 徐" w:date="2025-01-06T15:34:00Z" w16du:dateUtc="2025-01-06T07:34:00Z">
                  <w:rPr>
                    <w:ins w:id="10801" w:author="瑋婷 徐" w:date="2025-01-03T16:20:00Z" w16du:dateUtc="2025-01-03T08:20:00Z"/>
                    <w:rFonts w:cs="Calibri"/>
                    <w:i/>
                    <w:iCs/>
                    <w:color w:val="000000"/>
                    <w:sz w:val="22"/>
                  </w:rPr>
                </w:rPrChange>
              </w:rPr>
              <w:pPrChange w:id="108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03" w:author="瑋婷 徐" w:date="2025-01-03T16:20:00Z" w16du:dateUtc="2025-01-03T08:20:00Z">
              <w:r w:rsidRPr="00727E7E">
                <w:rPr>
                  <w:rFonts w:asciiTheme="majorEastAsia" w:eastAsia="標楷體" w:hAnsiTheme="majorEastAsia" w:cstheme="majorEastAsia"/>
                  <w:i/>
                  <w:iCs/>
                  <w:color w:val="000000"/>
                  <w:rPrChange w:id="10804" w:author="瑋婷 徐" w:date="2025-01-06T15:34:00Z" w16du:dateUtc="2025-01-06T07:34:00Z">
                    <w:rPr>
                      <w:rFonts w:cs="Calibri"/>
                      <w:i/>
                      <w:iCs/>
                      <w:color w:val="000000"/>
                      <w:sz w:val="22"/>
                    </w:rPr>
                  </w:rPrChange>
                </w:rPr>
                <w:t>Periparus ater</w:t>
              </w:r>
            </w:ins>
          </w:p>
        </w:tc>
        <w:tc>
          <w:tcPr>
            <w:tcW w:w="134" w:type="pct"/>
            <w:noWrap/>
            <w:hideMark/>
          </w:tcPr>
          <w:p w14:paraId="41D54F2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05" w:author="瑋婷 徐" w:date="2025-01-03T16:20:00Z" w16du:dateUtc="2025-01-03T08:20:00Z"/>
                <w:rFonts w:asciiTheme="majorEastAsia" w:eastAsia="標楷體" w:hAnsiTheme="majorEastAsia" w:cstheme="majorEastAsia"/>
                <w:i/>
                <w:iCs/>
                <w:color w:val="000000"/>
                <w:rPrChange w:id="10806" w:author="瑋婷 徐" w:date="2025-01-06T15:34:00Z" w16du:dateUtc="2025-01-06T07:34:00Z">
                  <w:rPr>
                    <w:ins w:id="10807" w:author="瑋婷 徐" w:date="2025-01-03T16:20:00Z" w16du:dateUtc="2025-01-03T08:20:00Z"/>
                    <w:rFonts w:cs="Calibri"/>
                    <w:i/>
                    <w:iCs/>
                    <w:color w:val="000000"/>
                    <w:sz w:val="22"/>
                  </w:rPr>
                </w:rPrChange>
              </w:rPr>
              <w:pPrChange w:id="108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F49919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09" w:author="瑋婷 徐" w:date="2025-01-03T16:20:00Z" w16du:dateUtc="2025-01-03T08:20:00Z"/>
                <w:rFonts w:asciiTheme="majorEastAsia" w:eastAsia="標楷體" w:hAnsiTheme="majorEastAsia" w:cstheme="majorEastAsia"/>
                <w:rPrChange w:id="10810" w:author="瑋婷 徐" w:date="2025-01-06T15:34:00Z" w16du:dateUtc="2025-01-06T07:34:00Z">
                  <w:rPr>
                    <w:ins w:id="10811" w:author="瑋婷 徐" w:date="2025-01-03T16:20:00Z" w16du:dateUtc="2025-01-03T08:20:00Z"/>
                    <w:rFonts w:ascii="Times New Roman" w:eastAsia="Times New Roman" w:hAnsi="Times New Roman" w:cs="Times New Roman"/>
                    <w:sz w:val="20"/>
                    <w:szCs w:val="20"/>
                  </w:rPr>
                </w:rPrChange>
              </w:rPr>
              <w:pPrChange w:id="108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461FC5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13" w:author="瑋婷 徐" w:date="2025-01-03T16:20:00Z" w16du:dateUtc="2025-01-03T08:20:00Z"/>
                <w:rFonts w:asciiTheme="majorEastAsia" w:eastAsia="標楷體" w:hAnsiTheme="majorEastAsia" w:cstheme="majorEastAsia"/>
                <w:rPrChange w:id="10814" w:author="瑋婷 徐" w:date="2025-01-06T15:34:00Z" w16du:dateUtc="2025-01-06T07:34:00Z">
                  <w:rPr>
                    <w:ins w:id="10815" w:author="瑋婷 徐" w:date="2025-01-03T16:20:00Z" w16du:dateUtc="2025-01-03T08:20:00Z"/>
                    <w:rFonts w:ascii="Times New Roman" w:eastAsia="Times New Roman" w:hAnsi="Times New Roman" w:cs="Times New Roman"/>
                    <w:sz w:val="20"/>
                    <w:szCs w:val="20"/>
                  </w:rPr>
                </w:rPrChange>
              </w:rPr>
              <w:pPrChange w:id="108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E1B0DF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17" w:author="瑋婷 徐" w:date="2025-01-03T16:20:00Z" w16du:dateUtc="2025-01-03T08:20:00Z"/>
                <w:rFonts w:asciiTheme="majorEastAsia" w:eastAsia="標楷體" w:hAnsiTheme="majorEastAsia" w:cstheme="majorEastAsia"/>
                <w:rPrChange w:id="10818" w:author="瑋婷 徐" w:date="2025-01-06T15:34:00Z" w16du:dateUtc="2025-01-06T07:34:00Z">
                  <w:rPr>
                    <w:ins w:id="10819" w:author="瑋婷 徐" w:date="2025-01-03T16:20:00Z" w16du:dateUtc="2025-01-03T08:20:00Z"/>
                    <w:rFonts w:ascii="Times New Roman" w:eastAsia="Times New Roman" w:hAnsi="Times New Roman" w:cs="Times New Roman"/>
                    <w:sz w:val="20"/>
                    <w:szCs w:val="20"/>
                  </w:rPr>
                </w:rPrChange>
              </w:rPr>
              <w:pPrChange w:id="108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F4A86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21" w:author="瑋婷 徐" w:date="2025-01-03T16:20:00Z" w16du:dateUtc="2025-01-03T08:20:00Z"/>
                <w:rFonts w:asciiTheme="majorEastAsia" w:eastAsia="標楷體" w:hAnsiTheme="majorEastAsia" w:cstheme="majorEastAsia"/>
                <w:rPrChange w:id="10822" w:author="瑋婷 徐" w:date="2025-01-06T15:34:00Z" w16du:dateUtc="2025-01-06T07:34:00Z">
                  <w:rPr>
                    <w:ins w:id="10823" w:author="瑋婷 徐" w:date="2025-01-03T16:20:00Z" w16du:dateUtc="2025-01-03T08:20:00Z"/>
                    <w:rFonts w:ascii="Times New Roman" w:eastAsia="Times New Roman" w:hAnsi="Times New Roman" w:cs="Times New Roman"/>
                    <w:sz w:val="20"/>
                    <w:szCs w:val="20"/>
                  </w:rPr>
                </w:rPrChange>
              </w:rPr>
              <w:pPrChange w:id="108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AEE780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25" w:author="瑋婷 徐" w:date="2025-01-03T16:20:00Z" w16du:dateUtc="2025-01-03T08:20:00Z"/>
                <w:rFonts w:asciiTheme="majorEastAsia" w:eastAsia="標楷體" w:hAnsiTheme="majorEastAsia" w:cstheme="majorEastAsia"/>
                <w:rPrChange w:id="10826" w:author="瑋婷 徐" w:date="2025-01-06T15:34:00Z" w16du:dateUtc="2025-01-06T07:34:00Z">
                  <w:rPr>
                    <w:ins w:id="10827" w:author="瑋婷 徐" w:date="2025-01-03T16:20:00Z" w16du:dateUtc="2025-01-03T08:20:00Z"/>
                    <w:rFonts w:ascii="Times New Roman" w:eastAsia="Times New Roman" w:hAnsi="Times New Roman" w:cs="Times New Roman"/>
                    <w:sz w:val="20"/>
                    <w:szCs w:val="20"/>
                  </w:rPr>
                </w:rPrChange>
              </w:rPr>
              <w:pPrChange w:id="108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6227BB4E"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829" w:author="瑋婷 徐" w:date="2025-01-03T16:33:00Z" w16du:dateUtc="2025-01-03T08:33:00Z"/>
                <w:rFonts w:asciiTheme="majorEastAsia" w:eastAsia="標楷體" w:hAnsiTheme="majorEastAsia" w:cstheme="majorEastAsia"/>
              </w:rPr>
            </w:pPr>
          </w:p>
        </w:tc>
        <w:tc>
          <w:tcPr>
            <w:tcW w:w="134" w:type="pct"/>
            <w:noWrap/>
            <w:hideMark/>
          </w:tcPr>
          <w:p w14:paraId="597F65E1" w14:textId="582D6FD2"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30" w:author="瑋婷 徐" w:date="2025-01-03T16:20:00Z" w16du:dateUtc="2025-01-03T08:20:00Z"/>
                <w:rFonts w:asciiTheme="majorEastAsia" w:eastAsia="標楷體" w:hAnsiTheme="majorEastAsia" w:cstheme="majorEastAsia"/>
                <w:rPrChange w:id="10831" w:author="瑋婷 徐" w:date="2025-01-06T15:34:00Z" w16du:dateUtc="2025-01-06T07:34:00Z">
                  <w:rPr>
                    <w:ins w:id="10832" w:author="瑋婷 徐" w:date="2025-01-03T16:20:00Z" w16du:dateUtc="2025-01-03T08:20:00Z"/>
                    <w:rFonts w:ascii="Times New Roman" w:eastAsia="Times New Roman" w:hAnsi="Times New Roman" w:cs="Times New Roman"/>
                    <w:sz w:val="20"/>
                    <w:szCs w:val="20"/>
                  </w:rPr>
                </w:rPrChange>
              </w:rPr>
              <w:pPrChange w:id="108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774519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34" w:author="瑋婷 徐" w:date="2025-01-03T16:20:00Z" w16du:dateUtc="2025-01-03T08:20:00Z"/>
                <w:rFonts w:asciiTheme="majorEastAsia" w:eastAsia="標楷體" w:hAnsiTheme="majorEastAsia" w:cstheme="majorEastAsia"/>
                <w:rPrChange w:id="10835" w:author="瑋婷 徐" w:date="2025-01-06T15:34:00Z" w16du:dateUtc="2025-01-06T07:34:00Z">
                  <w:rPr>
                    <w:ins w:id="10836" w:author="瑋婷 徐" w:date="2025-01-03T16:20:00Z" w16du:dateUtc="2025-01-03T08:20:00Z"/>
                    <w:rFonts w:ascii="Times New Roman" w:eastAsia="Times New Roman" w:hAnsi="Times New Roman" w:cs="Times New Roman"/>
                    <w:sz w:val="20"/>
                    <w:szCs w:val="20"/>
                  </w:rPr>
                </w:rPrChange>
              </w:rPr>
              <w:pPrChange w:id="108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469DF9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38" w:author="瑋婷 徐" w:date="2025-01-03T16:20:00Z" w16du:dateUtc="2025-01-03T08:20:00Z"/>
                <w:rFonts w:asciiTheme="majorEastAsia" w:eastAsia="標楷體" w:hAnsiTheme="majorEastAsia" w:cstheme="majorEastAsia"/>
                <w:rPrChange w:id="10839" w:author="瑋婷 徐" w:date="2025-01-06T15:34:00Z" w16du:dateUtc="2025-01-06T07:34:00Z">
                  <w:rPr>
                    <w:ins w:id="10840" w:author="瑋婷 徐" w:date="2025-01-03T16:20:00Z" w16du:dateUtc="2025-01-03T08:20:00Z"/>
                    <w:rFonts w:ascii="Times New Roman" w:eastAsia="Times New Roman" w:hAnsi="Times New Roman" w:cs="Times New Roman"/>
                    <w:sz w:val="20"/>
                    <w:szCs w:val="20"/>
                  </w:rPr>
                </w:rPrChange>
              </w:rPr>
              <w:pPrChange w:id="108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3CB2D13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42" w:author="瑋婷 徐" w:date="2025-01-03T16:20:00Z" w16du:dateUtc="2025-01-03T08:20:00Z"/>
                <w:rFonts w:asciiTheme="majorEastAsia" w:eastAsia="標楷體" w:hAnsiTheme="majorEastAsia" w:cstheme="majorEastAsia"/>
                <w:rPrChange w:id="10843" w:author="瑋婷 徐" w:date="2025-01-06T15:34:00Z" w16du:dateUtc="2025-01-06T07:34:00Z">
                  <w:rPr>
                    <w:ins w:id="10844" w:author="瑋婷 徐" w:date="2025-01-03T16:20:00Z" w16du:dateUtc="2025-01-03T08:20:00Z"/>
                    <w:rFonts w:ascii="Times New Roman" w:eastAsia="Times New Roman" w:hAnsi="Times New Roman" w:cs="Times New Roman"/>
                    <w:sz w:val="20"/>
                    <w:szCs w:val="20"/>
                  </w:rPr>
                </w:rPrChange>
              </w:rPr>
              <w:pPrChange w:id="108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45F8682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846" w:author="瑋婷 徐" w:date="2025-01-03T16:33:00Z" w16du:dateUtc="2025-01-03T08:33:00Z"/>
                <w:rFonts w:asciiTheme="majorEastAsia" w:eastAsia="標楷體" w:hAnsiTheme="majorEastAsia" w:cstheme="majorEastAsia"/>
              </w:rPr>
            </w:pPr>
          </w:p>
        </w:tc>
        <w:tc>
          <w:tcPr>
            <w:tcW w:w="181" w:type="pct"/>
            <w:noWrap/>
            <w:hideMark/>
          </w:tcPr>
          <w:p w14:paraId="3310D10C" w14:textId="202BA8D3"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47" w:author="瑋婷 徐" w:date="2025-01-03T16:20:00Z" w16du:dateUtc="2025-01-03T08:20:00Z"/>
                <w:rFonts w:asciiTheme="majorEastAsia" w:eastAsia="標楷體" w:hAnsiTheme="majorEastAsia" w:cstheme="majorEastAsia"/>
                <w:rPrChange w:id="10848" w:author="瑋婷 徐" w:date="2025-01-06T15:34:00Z" w16du:dateUtc="2025-01-06T07:34:00Z">
                  <w:rPr>
                    <w:ins w:id="10849" w:author="瑋婷 徐" w:date="2025-01-03T16:20:00Z" w16du:dateUtc="2025-01-03T08:20:00Z"/>
                    <w:rFonts w:ascii="Times New Roman" w:eastAsia="Times New Roman" w:hAnsi="Times New Roman" w:cs="Times New Roman"/>
                    <w:sz w:val="20"/>
                    <w:szCs w:val="20"/>
                  </w:rPr>
                </w:rPrChange>
              </w:rPr>
              <w:pPrChange w:id="108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730775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51" w:author="瑋婷 徐" w:date="2025-01-03T16:20:00Z" w16du:dateUtc="2025-01-03T08:20:00Z"/>
                <w:rFonts w:asciiTheme="majorEastAsia" w:eastAsia="標楷體" w:hAnsiTheme="majorEastAsia" w:cstheme="majorEastAsia"/>
                <w:rPrChange w:id="10852" w:author="瑋婷 徐" w:date="2025-01-06T15:34:00Z" w16du:dateUtc="2025-01-06T07:34:00Z">
                  <w:rPr>
                    <w:ins w:id="10853" w:author="瑋婷 徐" w:date="2025-01-03T16:20:00Z" w16du:dateUtc="2025-01-03T08:20:00Z"/>
                    <w:rFonts w:ascii="Times New Roman" w:eastAsia="Times New Roman" w:hAnsi="Times New Roman" w:cs="Times New Roman"/>
                    <w:sz w:val="20"/>
                    <w:szCs w:val="20"/>
                  </w:rPr>
                </w:rPrChange>
              </w:rPr>
              <w:pPrChange w:id="108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95E8D5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55" w:author="瑋婷 徐" w:date="2025-01-03T16:20:00Z" w16du:dateUtc="2025-01-03T08:20:00Z"/>
                <w:rFonts w:asciiTheme="majorEastAsia" w:eastAsia="標楷體" w:hAnsiTheme="majorEastAsia" w:cstheme="majorEastAsia"/>
                <w:rPrChange w:id="10856" w:author="瑋婷 徐" w:date="2025-01-06T15:34:00Z" w16du:dateUtc="2025-01-06T07:34:00Z">
                  <w:rPr>
                    <w:ins w:id="10857" w:author="瑋婷 徐" w:date="2025-01-03T16:20:00Z" w16du:dateUtc="2025-01-03T08:20:00Z"/>
                    <w:rFonts w:ascii="Times New Roman" w:eastAsia="Times New Roman" w:hAnsi="Times New Roman" w:cs="Times New Roman"/>
                    <w:sz w:val="20"/>
                    <w:szCs w:val="20"/>
                  </w:rPr>
                </w:rPrChange>
              </w:rPr>
              <w:pPrChange w:id="108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B5FE79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59" w:author="瑋婷 徐" w:date="2025-01-03T16:20:00Z" w16du:dateUtc="2025-01-03T08:20:00Z"/>
                <w:rFonts w:asciiTheme="majorEastAsia" w:eastAsia="標楷體" w:hAnsiTheme="majorEastAsia" w:cstheme="majorEastAsia"/>
                <w:color w:val="000000"/>
                <w:rPrChange w:id="10860" w:author="瑋婷 徐" w:date="2025-01-06T15:34:00Z" w16du:dateUtc="2025-01-06T07:34:00Z">
                  <w:rPr>
                    <w:ins w:id="10861" w:author="瑋婷 徐" w:date="2025-01-03T16:20:00Z" w16du:dateUtc="2025-01-03T08:20:00Z"/>
                    <w:rFonts w:cs="Calibri"/>
                    <w:color w:val="000000"/>
                    <w:sz w:val="22"/>
                  </w:rPr>
                </w:rPrChange>
              </w:rPr>
              <w:pPrChange w:id="108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63" w:author="瑋婷 徐" w:date="2025-01-03T16:20:00Z" w16du:dateUtc="2025-01-03T08:20:00Z">
              <w:r w:rsidRPr="00727E7E">
                <w:rPr>
                  <w:rFonts w:asciiTheme="majorEastAsia" w:eastAsia="標楷體" w:hAnsiTheme="majorEastAsia" w:cstheme="majorEastAsia"/>
                  <w:color w:val="000000"/>
                  <w:rPrChange w:id="10864" w:author="瑋婷 徐" w:date="2025-01-06T15:34:00Z" w16du:dateUtc="2025-01-06T07:34:00Z">
                    <w:rPr>
                      <w:rFonts w:cs="Calibri"/>
                      <w:color w:val="000000"/>
                      <w:sz w:val="22"/>
                    </w:rPr>
                  </w:rPrChange>
                </w:rPr>
                <w:t>*</w:t>
              </w:r>
            </w:ins>
          </w:p>
        </w:tc>
        <w:tc>
          <w:tcPr>
            <w:tcW w:w="181" w:type="pct"/>
            <w:noWrap/>
            <w:hideMark/>
          </w:tcPr>
          <w:p w14:paraId="7944682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65" w:author="瑋婷 徐" w:date="2025-01-03T16:20:00Z" w16du:dateUtc="2025-01-03T08:20:00Z"/>
                <w:rFonts w:asciiTheme="majorEastAsia" w:eastAsia="標楷體" w:hAnsiTheme="majorEastAsia" w:cstheme="majorEastAsia"/>
                <w:color w:val="000000"/>
                <w:rPrChange w:id="10866" w:author="瑋婷 徐" w:date="2025-01-06T15:34:00Z" w16du:dateUtc="2025-01-06T07:34:00Z">
                  <w:rPr>
                    <w:ins w:id="10867" w:author="瑋婷 徐" w:date="2025-01-03T16:20:00Z" w16du:dateUtc="2025-01-03T08:20:00Z"/>
                    <w:rFonts w:cs="Calibri"/>
                    <w:color w:val="000000"/>
                    <w:sz w:val="22"/>
                  </w:rPr>
                </w:rPrChange>
              </w:rPr>
              <w:pPrChange w:id="108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69" w:author="瑋婷 徐" w:date="2025-01-03T16:20:00Z" w16du:dateUtc="2025-01-03T08:20:00Z">
              <w:r w:rsidRPr="00727E7E">
                <w:rPr>
                  <w:rFonts w:asciiTheme="majorEastAsia" w:eastAsia="標楷體" w:hAnsiTheme="majorEastAsia" w:cstheme="majorEastAsia"/>
                  <w:color w:val="000000"/>
                  <w:rPrChange w:id="10870" w:author="瑋婷 徐" w:date="2025-01-06T15:34:00Z" w16du:dateUtc="2025-01-06T07:34:00Z">
                    <w:rPr>
                      <w:rFonts w:cs="Calibri"/>
                      <w:color w:val="000000"/>
                      <w:sz w:val="22"/>
                    </w:rPr>
                  </w:rPrChange>
                </w:rPr>
                <w:t>*</w:t>
              </w:r>
            </w:ins>
          </w:p>
        </w:tc>
        <w:tc>
          <w:tcPr>
            <w:tcW w:w="181" w:type="pct"/>
            <w:noWrap/>
            <w:hideMark/>
          </w:tcPr>
          <w:p w14:paraId="505D0B1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71" w:author="瑋婷 徐" w:date="2025-01-03T16:20:00Z" w16du:dateUtc="2025-01-03T08:20:00Z"/>
                <w:rFonts w:asciiTheme="majorEastAsia" w:eastAsia="標楷體" w:hAnsiTheme="majorEastAsia" w:cstheme="majorEastAsia"/>
                <w:color w:val="000000"/>
                <w:rPrChange w:id="10872" w:author="瑋婷 徐" w:date="2025-01-06T15:34:00Z" w16du:dateUtc="2025-01-06T07:34:00Z">
                  <w:rPr>
                    <w:ins w:id="10873" w:author="瑋婷 徐" w:date="2025-01-03T16:20:00Z" w16du:dateUtc="2025-01-03T08:20:00Z"/>
                    <w:rFonts w:cs="Calibri"/>
                    <w:color w:val="000000"/>
                    <w:sz w:val="22"/>
                  </w:rPr>
                </w:rPrChange>
              </w:rPr>
              <w:pPrChange w:id="108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C7E761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75" w:author="瑋婷 徐" w:date="2025-01-03T16:20:00Z" w16du:dateUtc="2025-01-03T08:20:00Z"/>
                <w:rFonts w:asciiTheme="majorEastAsia" w:eastAsia="標楷體" w:hAnsiTheme="majorEastAsia" w:cstheme="majorEastAsia"/>
                <w:color w:val="000000"/>
                <w:rPrChange w:id="10876" w:author="瑋婷 徐" w:date="2025-01-06T15:34:00Z" w16du:dateUtc="2025-01-06T07:34:00Z">
                  <w:rPr>
                    <w:ins w:id="10877" w:author="瑋婷 徐" w:date="2025-01-03T16:20:00Z" w16du:dateUtc="2025-01-03T08:20:00Z"/>
                    <w:rFonts w:cs="Calibri"/>
                    <w:color w:val="000000"/>
                    <w:sz w:val="22"/>
                  </w:rPr>
                </w:rPrChange>
              </w:rPr>
              <w:pPrChange w:id="108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79" w:author="瑋婷 徐" w:date="2025-01-03T16:20:00Z" w16du:dateUtc="2025-01-03T08:20:00Z">
              <w:r w:rsidRPr="00727E7E">
                <w:rPr>
                  <w:rFonts w:asciiTheme="majorEastAsia" w:eastAsia="標楷體" w:hAnsiTheme="majorEastAsia" w:cstheme="majorEastAsia"/>
                  <w:color w:val="000000"/>
                  <w:rPrChange w:id="10880" w:author="瑋婷 徐" w:date="2025-01-06T15:34:00Z" w16du:dateUtc="2025-01-06T07:34:00Z">
                    <w:rPr>
                      <w:rFonts w:cs="Calibri"/>
                      <w:color w:val="000000"/>
                      <w:sz w:val="22"/>
                    </w:rPr>
                  </w:rPrChange>
                </w:rPr>
                <w:t>*</w:t>
              </w:r>
            </w:ins>
          </w:p>
        </w:tc>
        <w:tc>
          <w:tcPr>
            <w:tcW w:w="181" w:type="pct"/>
            <w:noWrap/>
            <w:hideMark/>
          </w:tcPr>
          <w:p w14:paraId="3A857E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81" w:author="瑋婷 徐" w:date="2025-01-03T16:20:00Z" w16du:dateUtc="2025-01-03T08:20:00Z"/>
                <w:rFonts w:asciiTheme="majorEastAsia" w:eastAsia="標楷體" w:hAnsiTheme="majorEastAsia" w:cstheme="majorEastAsia"/>
                <w:color w:val="000000"/>
                <w:rPrChange w:id="10882" w:author="瑋婷 徐" w:date="2025-01-06T15:34:00Z" w16du:dateUtc="2025-01-06T07:34:00Z">
                  <w:rPr>
                    <w:ins w:id="10883" w:author="瑋婷 徐" w:date="2025-01-03T16:20:00Z" w16du:dateUtc="2025-01-03T08:20:00Z"/>
                    <w:rFonts w:cs="Calibri"/>
                    <w:color w:val="000000"/>
                    <w:sz w:val="22"/>
                  </w:rPr>
                </w:rPrChange>
              </w:rPr>
              <w:pPrChange w:id="108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85" w:author="瑋婷 徐" w:date="2025-01-03T16:20:00Z" w16du:dateUtc="2025-01-03T08:20:00Z">
              <w:r w:rsidRPr="00727E7E">
                <w:rPr>
                  <w:rFonts w:asciiTheme="majorEastAsia" w:eastAsia="標楷體" w:hAnsiTheme="majorEastAsia" w:cstheme="majorEastAsia"/>
                  <w:color w:val="000000"/>
                  <w:rPrChange w:id="10886" w:author="瑋婷 徐" w:date="2025-01-06T15:34:00Z" w16du:dateUtc="2025-01-06T07:34:00Z">
                    <w:rPr>
                      <w:rFonts w:cs="Calibri"/>
                      <w:color w:val="000000"/>
                      <w:sz w:val="22"/>
                    </w:rPr>
                  </w:rPrChange>
                </w:rPr>
                <w:t>*</w:t>
              </w:r>
            </w:ins>
          </w:p>
        </w:tc>
      </w:tr>
      <w:tr w:rsidR="00832762" w:rsidRPr="00727E7E" w14:paraId="3EEB260A" w14:textId="77777777" w:rsidTr="00FE102C">
        <w:trPr>
          <w:cnfStyle w:val="000000100000" w:firstRow="0" w:lastRow="0" w:firstColumn="0" w:lastColumn="0" w:oddVBand="0" w:evenVBand="0" w:oddHBand="1" w:evenHBand="0" w:firstRowFirstColumn="0" w:firstRowLastColumn="0" w:lastRowFirstColumn="0" w:lastRowLastColumn="0"/>
          <w:trHeight w:val="300"/>
          <w:ins w:id="10887"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05D3C2EA" w14:textId="77777777" w:rsidR="00DA433E" w:rsidRPr="00727E7E" w:rsidRDefault="00DA433E">
            <w:pPr>
              <w:spacing w:line="360" w:lineRule="auto"/>
              <w:jc w:val="both"/>
              <w:rPr>
                <w:ins w:id="10888" w:author="瑋婷 徐" w:date="2025-01-03T16:20:00Z" w16du:dateUtc="2025-01-03T08:20:00Z"/>
                <w:rFonts w:asciiTheme="majorEastAsia" w:eastAsia="標楷體" w:hAnsiTheme="majorEastAsia" w:cstheme="majorEastAsia"/>
                <w:b w:val="0"/>
                <w:bCs w:val="0"/>
                <w:color w:val="000000"/>
                <w:rPrChange w:id="10889" w:author="瑋婷 徐" w:date="2025-01-06T15:34:00Z" w16du:dateUtc="2025-01-06T07:34:00Z">
                  <w:rPr>
                    <w:ins w:id="10890" w:author="瑋婷 徐" w:date="2025-01-03T16:20:00Z" w16du:dateUtc="2025-01-03T08:20:00Z"/>
                    <w:rFonts w:cs="Calibri"/>
                    <w:color w:val="000000"/>
                    <w:sz w:val="22"/>
                  </w:rPr>
                </w:rPrChange>
              </w:rPr>
              <w:pPrChange w:id="10891" w:author="瑋婷 徐" w:date="2025-01-03T16:21:00Z" w16du:dateUtc="2025-01-03T08:21:00Z">
                <w:pPr/>
              </w:pPrChange>
            </w:pPr>
            <w:proofErr w:type="gramStart"/>
            <w:ins w:id="10892" w:author="瑋婷 徐" w:date="2025-01-03T16:20:00Z" w16du:dateUtc="2025-01-03T08:20:00Z">
              <w:r w:rsidRPr="00727E7E">
                <w:rPr>
                  <w:rFonts w:asciiTheme="majorEastAsia" w:eastAsia="標楷體" w:hAnsiTheme="majorEastAsia" w:cstheme="majorEastAsia"/>
                  <w:b w:val="0"/>
                  <w:bCs w:val="0"/>
                  <w:color w:val="000000"/>
                  <w:rPrChange w:id="10893" w:author="瑋婷 徐" w:date="2025-01-06T15:34:00Z" w16du:dateUtc="2025-01-06T07:34:00Z">
                    <w:rPr>
                      <w:rFonts w:cs="Calibri"/>
                      <w:color w:val="000000"/>
                      <w:sz w:val="22"/>
                    </w:rPr>
                  </w:rPrChange>
                </w:rPr>
                <w:t>赤</w:t>
              </w:r>
              <w:proofErr w:type="gramEnd"/>
              <w:r w:rsidRPr="00727E7E">
                <w:rPr>
                  <w:rFonts w:asciiTheme="majorEastAsia" w:eastAsia="標楷體" w:hAnsiTheme="majorEastAsia" w:cstheme="majorEastAsia"/>
                  <w:b w:val="0"/>
                  <w:bCs w:val="0"/>
                  <w:color w:val="000000"/>
                  <w:rPrChange w:id="10894" w:author="瑋婷 徐" w:date="2025-01-06T15:34:00Z" w16du:dateUtc="2025-01-06T07:34:00Z">
                    <w:rPr>
                      <w:rFonts w:cs="Calibri"/>
                      <w:color w:val="000000"/>
                      <w:sz w:val="22"/>
                    </w:rPr>
                  </w:rPrChange>
                </w:rPr>
                <w:t>腹山雀</w:t>
              </w:r>
              <w:r w:rsidRPr="00727E7E">
                <w:rPr>
                  <w:rFonts w:asciiTheme="majorEastAsia" w:eastAsia="標楷體" w:hAnsiTheme="majorEastAsia" w:cstheme="majorEastAsia"/>
                  <w:b w:val="0"/>
                  <w:bCs w:val="0"/>
                  <w:color w:val="000000"/>
                  <w:rPrChange w:id="10895"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0896"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0897" w:author="瑋婷 徐" w:date="2025-01-06T15:34:00Z" w16du:dateUtc="2025-01-06T07:34:00Z">
                    <w:rPr>
                      <w:rFonts w:cs="Calibri"/>
                      <w:color w:val="000000"/>
                      <w:sz w:val="22"/>
                    </w:rPr>
                  </w:rPrChange>
                </w:rPr>
                <w:t xml:space="preserve"> II</w:t>
              </w:r>
            </w:ins>
          </w:p>
        </w:tc>
        <w:tc>
          <w:tcPr>
            <w:tcW w:w="1080" w:type="pct"/>
            <w:hideMark/>
          </w:tcPr>
          <w:p w14:paraId="27E9331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98" w:author="瑋婷 徐" w:date="2025-01-03T16:20:00Z" w16du:dateUtc="2025-01-03T08:20:00Z"/>
                <w:rFonts w:asciiTheme="majorEastAsia" w:eastAsia="標楷體" w:hAnsiTheme="majorEastAsia" w:cstheme="majorEastAsia"/>
                <w:i/>
                <w:iCs/>
                <w:color w:val="000000"/>
                <w:rPrChange w:id="10899" w:author="瑋婷 徐" w:date="2025-01-06T15:34:00Z" w16du:dateUtc="2025-01-06T07:34:00Z">
                  <w:rPr>
                    <w:ins w:id="10900" w:author="瑋婷 徐" w:date="2025-01-03T16:20:00Z" w16du:dateUtc="2025-01-03T08:20:00Z"/>
                    <w:rFonts w:cs="Calibri"/>
                    <w:i/>
                    <w:iCs/>
                    <w:color w:val="000000"/>
                    <w:sz w:val="22"/>
                  </w:rPr>
                </w:rPrChange>
              </w:rPr>
              <w:pPrChange w:id="109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02" w:author="瑋婷 徐" w:date="2025-01-03T16:20:00Z" w16du:dateUtc="2025-01-03T08:20:00Z">
              <w:r w:rsidRPr="00727E7E">
                <w:rPr>
                  <w:rFonts w:asciiTheme="majorEastAsia" w:eastAsia="標楷體" w:hAnsiTheme="majorEastAsia" w:cstheme="majorEastAsia"/>
                  <w:i/>
                  <w:iCs/>
                  <w:color w:val="000000"/>
                  <w:rPrChange w:id="10903" w:author="瑋婷 徐" w:date="2025-01-06T15:34:00Z" w16du:dateUtc="2025-01-06T07:34:00Z">
                    <w:rPr>
                      <w:rFonts w:cs="Calibri"/>
                      <w:i/>
                      <w:iCs/>
                      <w:color w:val="000000"/>
                      <w:sz w:val="22"/>
                    </w:rPr>
                  </w:rPrChange>
                </w:rPr>
                <w:t>Sittiparus castaneoventris</w:t>
              </w:r>
            </w:ins>
          </w:p>
        </w:tc>
        <w:tc>
          <w:tcPr>
            <w:tcW w:w="134" w:type="pct"/>
            <w:noWrap/>
            <w:hideMark/>
          </w:tcPr>
          <w:p w14:paraId="385A006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04" w:author="瑋婷 徐" w:date="2025-01-03T16:20:00Z" w16du:dateUtc="2025-01-03T08:20:00Z"/>
                <w:rFonts w:asciiTheme="majorEastAsia" w:eastAsia="標楷體" w:hAnsiTheme="majorEastAsia" w:cstheme="majorEastAsia"/>
                <w:i/>
                <w:iCs/>
                <w:color w:val="000000"/>
                <w:rPrChange w:id="10905" w:author="瑋婷 徐" w:date="2025-01-06T15:34:00Z" w16du:dateUtc="2025-01-06T07:34:00Z">
                  <w:rPr>
                    <w:ins w:id="10906" w:author="瑋婷 徐" w:date="2025-01-03T16:20:00Z" w16du:dateUtc="2025-01-03T08:20:00Z"/>
                    <w:rFonts w:cs="Calibri"/>
                    <w:i/>
                    <w:iCs/>
                    <w:color w:val="000000"/>
                    <w:sz w:val="22"/>
                  </w:rPr>
                </w:rPrChange>
              </w:rPr>
              <w:pPrChange w:id="109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FCD48D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08" w:author="瑋婷 徐" w:date="2025-01-03T16:20:00Z" w16du:dateUtc="2025-01-03T08:20:00Z"/>
                <w:rFonts w:asciiTheme="majorEastAsia" w:eastAsia="標楷體" w:hAnsiTheme="majorEastAsia" w:cstheme="majorEastAsia"/>
                <w:rPrChange w:id="10909" w:author="瑋婷 徐" w:date="2025-01-06T15:34:00Z" w16du:dateUtc="2025-01-06T07:34:00Z">
                  <w:rPr>
                    <w:ins w:id="10910" w:author="瑋婷 徐" w:date="2025-01-03T16:20:00Z" w16du:dateUtc="2025-01-03T08:20:00Z"/>
                    <w:rFonts w:ascii="Times New Roman" w:eastAsia="Times New Roman" w:hAnsi="Times New Roman" w:cs="Times New Roman"/>
                    <w:sz w:val="20"/>
                    <w:szCs w:val="20"/>
                  </w:rPr>
                </w:rPrChange>
              </w:rPr>
              <w:pPrChange w:id="109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3170B53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12" w:author="瑋婷 徐" w:date="2025-01-03T16:20:00Z" w16du:dateUtc="2025-01-03T08:20:00Z"/>
                <w:rFonts w:asciiTheme="majorEastAsia" w:eastAsia="標楷體" w:hAnsiTheme="majorEastAsia" w:cstheme="majorEastAsia"/>
                <w:rPrChange w:id="10913" w:author="瑋婷 徐" w:date="2025-01-06T15:34:00Z" w16du:dateUtc="2025-01-06T07:34:00Z">
                  <w:rPr>
                    <w:ins w:id="10914" w:author="瑋婷 徐" w:date="2025-01-03T16:20:00Z" w16du:dateUtc="2025-01-03T08:20:00Z"/>
                    <w:rFonts w:ascii="Times New Roman" w:eastAsia="Times New Roman" w:hAnsi="Times New Roman" w:cs="Times New Roman"/>
                    <w:sz w:val="20"/>
                    <w:szCs w:val="20"/>
                  </w:rPr>
                </w:rPrChange>
              </w:rPr>
              <w:pPrChange w:id="109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BE455D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16" w:author="瑋婷 徐" w:date="2025-01-03T16:20:00Z" w16du:dateUtc="2025-01-03T08:20:00Z"/>
                <w:rFonts w:asciiTheme="majorEastAsia" w:eastAsia="標楷體" w:hAnsiTheme="majorEastAsia" w:cstheme="majorEastAsia"/>
                <w:rPrChange w:id="10917" w:author="瑋婷 徐" w:date="2025-01-06T15:34:00Z" w16du:dateUtc="2025-01-06T07:34:00Z">
                  <w:rPr>
                    <w:ins w:id="10918" w:author="瑋婷 徐" w:date="2025-01-03T16:20:00Z" w16du:dateUtc="2025-01-03T08:20:00Z"/>
                    <w:rFonts w:ascii="Times New Roman" w:eastAsia="Times New Roman" w:hAnsi="Times New Roman" w:cs="Times New Roman"/>
                    <w:sz w:val="20"/>
                    <w:szCs w:val="20"/>
                  </w:rPr>
                </w:rPrChange>
              </w:rPr>
              <w:pPrChange w:id="109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1BE240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20" w:author="瑋婷 徐" w:date="2025-01-03T16:20:00Z" w16du:dateUtc="2025-01-03T08:20:00Z"/>
                <w:rFonts w:asciiTheme="majorEastAsia" w:eastAsia="標楷體" w:hAnsiTheme="majorEastAsia" w:cstheme="majorEastAsia"/>
                <w:rPrChange w:id="10921" w:author="瑋婷 徐" w:date="2025-01-06T15:34:00Z" w16du:dateUtc="2025-01-06T07:34:00Z">
                  <w:rPr>
                    <w:ins w:id="10922" w:author="瑋婷 徐" w:date="2025-01-03T16:20:00Z" w16du:dateUtc="2025-01-03T08:20:00Z"/>
                    <w:rFonts w:ascii="Times New Roman" w:eastAsia="Times New Roman" w:hAnsi="Times New Roman" w:cs="Times New Roman"/>
                    <w:sz w:val="20"/>
                    <w:szCs w:val="20"/>
                  </w:rPr>
                </w:rPrChange>
              </w:rPr>
              <w:pPrChange w:id="109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678CAE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24" w:author="瑋婷 徐" w:date="2025-01-03T16:20:00Z" w16du:dateUtc="2025-01-03T08:20:00Z"/>
                <w:rFonts w:asciiTheme="majorEastAsia" w:eastAsia="標楷體" w:hAnsiTheme="majorEastAsia" w:cstheme="majorEastAsia"/>
                <w:rPrChange w:id="10925" w:author="瑋婷 徐" w:date="2025-01-06T15:34:00Z" w16du:dateUtc="2025-01-06T07:34:00Z">
                  <w:rPr>
                    <w:ins w:id="10926" w:author="瑋婷 徐" w:date="2025-01-03T16:20:00Z" w16du:dateUtc="2025-01-03T08:20:00Z"/>
                    <w:rFonts w:ascii="Times New Roman" w:eastAsia="Times New Roman" w:hAnsi="Times New Roman" w:cs="Times New Roman"/>
                    <w:sz w:val="20"/>
                    <w:szCs w:val="20"/>
                  </w:rPr>
                </w:rPrChange>
              </w:rPr>
              <w:pPrChange w:id="109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05E8006D"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928" w:author="瑋婷 徐" w:date="2025-01-03T16:33:00Z" w16du:dateUtc="2025-01-03T08:33:00Z"/>
                <w:rFonts w:asciiTheme="majorEastAsia" w:eastAsia="標楷體" w:hAnsiTheme="majorEastAsia" w:cstheme="majorEastAsia"/>
              </w:rPr>
            </w:pPr>
          </w:p>
        </w:tc>
        <w:tc>
          <w:tcPr>
            <w:tcW w:w="134" w:type="pct"/>
            <w:noWrap/>
            <w:hideMark/>
          </w:tcPr>
          <w:p w14:paraId="230BE545" w14:textId="29498E62"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29" w:author="瑋婷 徐" w:date="2025-01-03T16:20:00Z" w16du:dateUtc="2025-01-03T08:20:00Z"/>
                <w:rFonts w:asciiTheme="majorEastAsia" w:eastAsia="標楷體" w:hAnsiTheme="majorEastAsia" w:cstheme="majorEastAsia"/>
                <w:rPrChange w:id="10930" w:author="瑋婷 徐" w:date="2025-01-06T15:34:00Z" w16du:dateUtc="2025-01-06T07:34:00Z">
                  <w:rPr>
                    <w:ins w:id="10931" w:author="瑋婷 徐" w:date="2025-01-03T16:20:00Z" w16du:dateUtc="2025-01-03T08:20:00Z"/>
                    <w:rFonts w:ascii="Times New Roman" w:eastAsia="Times New Roman" w:hAnsi="Times New Roman" w:cs="Times New Roman"/>
                    <w:sz w:val="20"/>
                    <w:szCs w:val="20"/>
                  </w:rPr>
                </w:rPrChange>
              </w:rPr>
              <w:pPrChange w:id="109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A673F2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33" w:author="瑋婷 徐" w:date="2025-01-03T16:20:00Z" w16du:dateUtc="2025-01-03T08:20:00Z"/>
                <w:rFonts w:asciiTheme="majorEastAsia" w:eastAsia="標楷體" w:hAnsiTheme="majorEastAsia" w:cstheme="majorEastAsia"/>
                <w:rPrChange w:id="10934" w:author="瑋婷 徐" w:date="2025-01-06T15:34:00Z" w16du:dateUtc="2025-01-06T07:34:00Z">
                  <w:rPr>
                    <w:ins w:id="10935" w:author="瑋婷 徐" w:date="2025-01-03T16:20:00Z" w16du:dateUtc="2025-01-03T08:20:00Z"/>
                    <w:rFonts w:ascii="Times New Roman" w:eastAsia="Times New Roman" w:hAnsi="Times New Roman" w:cs="Times New Roman"/>
                    <w:sz w:val="20"/>
                    <w:szCs w:val="20"/>
                  </w:rPr>
                </w:rPrChange>
              </w:rPr>
              <w:pPrChange w:id="109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5EE0EF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37" w:author="瑋婷 徐" w:date="2025-01-03T16:20:00Z" w16du:dateUtc="2025-01-03T08:20:00Z"/>
                <w:rFonts w:asciiTheme="majorEastAsia" w:eastAsia="標楷體" w:hAnsiTheme="majorEastAsia" w:cstheme="majorEastAsia"/>
                <w:rPrChange w:id="10938" w:author="瑋婷 徐" w:date="2025-01-06T15:34:00Z" w16du:dateUtc="2025-01-06T07:34:00Z">
                  <w:rPr>
                    <w:ins w:id="10939" w:author="瑋婷 徐" w:date="2025-01-03T16:20:00Z" w16du:dateUtc="2025-01-03T08:20:00Z"/>
                    <w:rFonts w:ascii="Times New Roman" w:eastAsia="Times New Roman" w:hAnsi="Times New Roman" w:cs="Times New Roman"/>
                    <w:sz w:val="20"/>
                    <w:szCs w:val="20"/>
                  </w:rPr>
                </w:rPrChange>
              </w:rPr>
              <w:pPrChange w:id="109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8C0C6C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41" w:author="瑋婷 徐" w:date="2025-01-03T16:20:00Z" w16du:dateUtc="2025-01-03T08:20:00Z"/>
                <w:rFonts w:asciiTheme="majorEastAsia" w:eastAsia="標楷體" w:hAnsiTheme="majorEastAsia" w:cstheme="majorEastAsia"/>
                <w:rPrChange w:id="10942" w:author="瑋婷 徐" w:date="2025-01-06T15:34:00Z" w16du:dateUtc="2025-01-06T07:34:00Z">
                  <w:rPr>
                    <w:ins w:id="10943" w:author="瑋婷 徐" w:date="2025-01-03T16:20:00Z" w16du:dateUtc="2025-01-03T08:20:00Z"/>
                    <w:rFonts w:ascii="Times New Roman" w:eastAsia="Times New Roman" w:hAnsi="Times New Roman" w:cs="Times New Roman"/>
                    <w:sz w:val="20"/>
                    <w:szCs w:val="20"/>
                  </w:rPr>
                </w:rPrChange>
              </w:rPr>
              <w:pPrChange w:id="109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116C075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945" w:author="瑋婷 徐" w:date="2025-01-03T16:33:00Z" w16du:dateUtc="2025-01-03T08:33:00Z"/>
                <w:rFonts w:asciiTheme="majorEastAsia" w:eastAsia="標楷體" w:hAnsiTheme="majorEastAsia" w:cstheme="majorEastAsia"/>
              </w:rPr>
            </w:pPr>
          </w:p>
        </w:tc>
        <w:tc>
          <w:tcPr>
            <w:tcW w:w="181" w:type="pct"/>
            <w:noWrap/>
            <w:hideMark/>
          </w:tcPr>
          <w:p w14:paraId="3696070C" w14:textId="65BFFD79"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46" w:author="瑋婷 徐" w:date="2025-01-03T16:20:00Z" w16du:dateUtc="2025-01-03T08:20:00Z"/>
                <w:rFonts w:asciiTheme="majorEastAsia" w:eastAsia="標楷體" w:hAnsiTheme="majorEastAsia" w:cstheme="majorEastAsia"/>
                <w:rPrChange w:id="10947" w:author="瑋婷 徐" w:date="2025-01-06T15:34:00Z" w16du:dateUtc="2025-01-06T07:34:00Z">
                  <w:rPr>
                    <w:ins w:id="10948" w:author="瑋婷 徐" w:date="2025-01-03T16:20:00Z" w16du:dateUtc="2025-01-03T08:20:00Z"/>
                    <w:rFonts w:ascii="Times New Roman" w:eastAsia="Times New Roman" w:hAnsi="Times New Roman" w:cs="Times New Roman"/>
                    <w:sz w:val="20"/>
                    <w:szCs w:val="20"/>
                  </w:rPr>
                </w:rPrChange>
              </w:rPr>
              <w:pPrChange w:id="109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349939E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50" w:author="瑋婷 徐" w:date="2025-01-03T16:20:00Z" w16du:dateUtc="2025-01-03T08:20:00Z"/>
                <w:rFonts w:asciiTheme="majorEastAsia" w:eastAsia="標楷體" w:hAnsiTheme="majorEastAsia" w:cstheme="majorEastAsia"/>
                <w:rPrChange w:id="10951" w:author="瑋婷 徐" w:date="2025-01-06T15:34:00Z" w16du:dateUtc="2025-01-06T07:34:00Z">
                  <w:rPr>
                    <w:ins w:id="10952" w:author="瑋婷 徐" w:date="2025-01-03T16:20:00Z" w16du:dateUtc="2025-01-03T08:20:00Z"/>
                    <w:rFonts w:ascii="Times New Roman" w:eastAsia="Times New Roman" w:hAnsi="Times New Roman" w:cs="Times New Roman"/>
                    <w:sz w:val="20"/>
                    <w:szCs w:val="20"/>
                  </w:rPr>
                </w:rPrChange>
              </w:rPr>
              <w:pPrChange w:id="109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54EB43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54" w:author="瑋婷 徐" w:date="2025-01-03T16:20:00Z" w16du:dateUtc="2025-01-03T08:20:00Z"/>
                <w:rFonts w:asciiTheme="majorEastAsia" w:eastAsia="標楷體" w:hAnsiTheme="majorEastAsia" w:cstheme="majorEastAsia"/>
                <w:color w:val="000000"/>
                <w:rPrChange w:id="10955" w:author="瑋婷 徐" w:date="2025-01-06T15:34:00Z" w16du:dateUtc="2025-01-06T07:34:00Z">
                  <w:rPr>
                    <w:ins w:id="10956" w:author="瑋婷 徐" w:date="2025-01-03T16:20:00Z" w16du:dateUtc="2025-01-03T08:20:00Z"/>
                    <w:rFonts w:cs="Calibri"/>
                    <w:color w:val="000000"/>
                    <w:sz w:val="22"/>
                  </w:rPr>
                </w:rPrChange>
              </w:rPr>
              <w:pPrChange w:id="109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58" w:author="瑋婷 徐" w:date="2025-01-03T16:20:00Z" w16du:dateUtc="2025-01-03T08:20:00Z">
              <w:r w:rsidRPr="00727E7E">
                <w:rPr>
                  <w:rFonts w:asciiTheme="majorEastAsia" w:eastAsia="標楷體" w:hAnsiTheme="majorEastAsia" w:cstheme="majorEastAsia"/>
                  <w:color w:val="000000"/>
                  <w:rPrChange w:id="10959" w:author="瑋婷 徐" w:date="2025-01-06T15:34:00Z" w16du:dateUtc="2025-01-06T07:34:00Z">
                    <w:rPr>
                      <w:rFonts w:cs="Calibri"/>
                      <w:color w:val="000000"/>
                      <w:sz w:val="22"/>
                    </w:rPr>
                  </w:rPrChange>
                </w:rPr>
                <w:t>*</w:t>
              </w:r>
            </w:ins>
          </w:p>
        </w:tc>
        <w:tc>
          <w:tcPr>
            <w:tcW w:w="181" w:type="pct"/>
            <w:noWrap/>
            <w:hideMark/>
          </w:tcPr>
          <w:p w14:paraId="6763D03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60" w:author="瑋婷 徐" w:date="2025-01-03T16:20:00Z" w16du:dateUtc="2025-01-03T08:20:00Z"/>
                <w:rFonts w:asciiTheme="majorEastAsia" w:eastAsia="標楷體" w:hAnsiTheme="majorEastAsia" w:cstheme="majorEastAsia"/>
                <w:color w:val="000000"/>
                <w:rPrChange w:id="10961" w:author="瑋婷 徐" w:date="2025-01-06T15:34:00Z" w16du:dateUtc="2025-01-06T07:34:00Z">
                  <w:rPr>
                    <w:ins w:id="10962" w:author="瑋婷 徐" w:date="2025-01-03T16:20:00Z" w16du:dateUtc="2025-01-03T08:20:00Z"/>
                    <w:rFonts w:cs="Calibri"/>
                    <w:color w:val="000000"/>
                    <w:sz w:val="22"/>
                  </w:rPr>
                </w:rPrChange>
              </w:rPr>
              <w:pPrChange w:id="109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B38613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64" w:author="瑋婷 徐" w:date="2025-01-03T16:20:00Z" w16du:dateUtc="2025-01-03T08:20:00Z"/>
                <w:rFonts w:asciiTheme="majorEastAsia" w:eastAsia="標楷體" w:hAnsiTheme="majorEastAsia" w:cstheme="majorEastAsia"/>
                <w:rPrChange w:id="10965" w:author="瑋婷 徐" w:date="2025-01-06T15:34:00Z" w16du:dateUtc="2025-01-06T07:34:00Z">
                  <w:rPr>
                    <w:ins w:id="10966" w:author="瑋婷 徐" w:date="2025-01-03T16:20:00Z" w16du:dateUtc="2025-01-03T08:20:00Z"/>
                    <w:rFonts w:ascii="Times New Roman" w:eastAsia="Times New Roman" w:hAnsi="Times New Roman" w:cs="Times New Roman"/>
                    <w:sz w:val="20"/>
                    <w:szCs w:val="20"/>
                  </w:rPr>
                </w:rPrChange>
              </w:rPr>
              <w:pPrChange w:id="109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3CF5750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68" w:author="瑋婷 徐" w:date="2025-01-03T16:20:00Z" w16du:dateUtc="2025-01-03T08:20:00Z"/>
                <w:rFonts w:asciiTheme="majorEastAsia" w:eastAsia="標楷體" w:hAnsiTheme="majorEastAsia" w:cstheme="majorEastAsia"/>
                <w:rPrChange w:id="10969" w:author="瑋婷 徐" w:date="2025-01-06T15:34:00Z" w16du:dateUtc="2025-01-06T07:34:00Z">
                  <w:rPr>
                    <w:ins w:id="10970" w:author="瑋婷 徐" w:date="2025-01-03T16:20:00Z" w16du:dateUtc="2025-01-03T08:20:00Z"/>
                    <w:rFonts w:ascii="Times New Roman" w:eastAsia="Times New Roman" w:hAnsi="Times New Roman" w:cs="Times New Roman"/>
                    <w:sz w:val="20"/>
                    <w:szCs w:val="20"/>
                  </w:rPr>
                </w:rPrChange>
              </w:rPr>
              <w:pPrChange w:id="109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F96B04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72" w:author="瑋婷 徐" w:date="2025-01-03T16:20:00Z" w16du:dateUtc="2025-01-03T08:20:00Z"/>
                <w:rFonts w:asciiTheme="majorEastAsia" w:eastAsia="標楷體" w:hAnsiTheme="majorEastAsia" w:cstheme="majorEastAsia"/>
                <w:rPrChange w:id="10973" w:author="瑋婷 徐" w:date="2025-01-06T15:34:00Z" w16du:dateUtc="2025-01-06T07:34:00Z">
                  <w:rPr>
                    <w:ins w:id="10974" w:author="瑋婷 徐" w:date="2025-01-03T16:20:00Z" w16du:dateUtc="2025-01-03T08:20:00Z"/>
                    <w:rFonts w:ascii="Times New Roman" w:eastAsia="Times New Roman" w:hAnsi="Times New Roman" w:cs="Times New Roman"/>
                    <w:sz w:val="20"/>
                    <w:szCs w:val="20"/>
                  </w:rPr>
                </w:rPrChange>
              </w:rPr>
              <w:pPrChange w:id="109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2F4A85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76" w:author="瑋婷 徐" w:date="2025-01-03T16:20:00Z" w16du:dateUtc="2025-01-03T08:20:00Z"/>
                <w:rFonts w:asciiTheme="majorEastAsia" w:eastAsia="標楷體" w:hAnsiTheme="majorEastAsia" w:cstheme="majorEastAsia"/>
                <w:rPrChange w:id="10977" w:author="瑋婷 徐" w:date="2025-01-06T15:34:00Z" w16du:dateUtc="2025-01-06T07:34:00Z">
                  <w:rPr>
                    <w:ins w:id="10978" w:author="瑋婷 徐" w:date="2025-01-03T16:20:00Z" w16du:dateUtc="2025-01-03T08:20:00Z"/>
                    <w:rFonts w:ascii="Times New Roman" w:eastAsia="Times New Roman" w:hAnsi="Times New Roman" w:cs="Times New Roman"/>
                    <w:sz w:val="20"/>
                    <w:szCs w:val="20"/>
                  </w:rPr>
                </w:rPrChange>
              </w:rPr>
              <w:pPrChange w:id="109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7E7E" w14:paraId="47180F88" w14:textId="77777777" w:rsidTr="00FE102C">
        <w:trPr>
          <w:trHeight w:val="300"/>
          <w:ins w:id="10980"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5E1F20F4" w14:textId="77777777" w:rsidR="00DA433E" w:rsidRPr="00727E7E" w:rsidRDefault="00DA433E">
            <w:pPr>
              <w:spacing w:line="360" w:lineRule="auto"/>
              <w:jc w:val="both"/>
              <w:rPr>
                <w:ins w:id="10981" w:author="瑋婷 徐" w:date="2025-01-03T16:20:00Z" w16du:dateUtc="2025-01-03T08:20:00Z"/>
                <w:rFonts w:asciiTheme="majorEastAsia" w:eastAsia="標楷體" w:hAnsiTheme="majorEastAsia" w:cstheme="majorEastAsia"/>
                <w:b w:val="0"/>
                <w:bCs w:val="0"/>
                <w:color w:val="000000"/>
                <w:rPrChange w:id="10982" w:author="瑋婷 徐" w:date="2025-01-06T15:34:00Z" w16du:dateUtc="2025-01-06T07:34:00Z">
                  <w:rPr>
                    <w:ins w:id="10983" w:author="瑋婷 徐" w:date="2025-01-03T16:20:00Z" w16du:dateUtc="2025-01-03T08:20:00Z"/>
                    <w:rFonts w:cs="Calibri"/>
                    <w:color w:val="000000"/>
                    <w:sz w:val="22"/>
                  </w:rPr>
                </w:rPrChange>
              </w:rPr>
              <w:pPrChange w:id="10984" w:author="瑋婷 徐" w:date="2025-01-03T16:21:00Z" w16du:dateUtc="2025-01-03T08:21:00Z">
                <w:pPr/>
              </w:pPrChange>
            </w:pPr>
            <w:proofErr w:type="gramStart"/>
            <w:ins w:id="10985" w:author="瑋婷 徐" w:date="2025-01-03T16:20:00Z" w16du:dateUtc="2025-01-03T08:20:00Z">
              <w:r w:rsidRPr="00727E7E">
                <w:rPr>
                  <w:rFonts w:asciiTheme="majorEastAsia" w:eastAsia="標楷體" w:hAnsiTheme="majorEastAsia" w:cstheme="majorEastAsia"/>
                  <w:b w:val="0"/>
                  <w:bCs w:val="0"/>
                  <w:color w:val="000000"/>
                  <w:rPrChange w:id="10986" w:author="瑋婷 徐" w:date="2025-01-06T15:34:00Z" w16du:dateUtc="2025-01-06T07:34:00Z">
                    <w:rPr>
                      <w:rFonts w:cs="Calibri"/>
                      <w:color w:val="000000"/>
                      <w:sz w:val="22"/>
                    </w:rPr>
                  </w:rPrChange>
                </w:rPr>
                <w:t>青背山雀</w:t>
              </w:r>
              <w:proofErr w:type="gramEnd"/>
              <w:r w:rsidRPr="00727E7E">
                <w:rPr>
                  <w:rFonts w:asciiTheme="majorEastAsia" w:eastAsia="標楷體" w:hAnsiTheme="majorEastAsia" w:cstheme="majorEastAsia"/>
                  <w:b w:val="0"/>
                  <w:bCs w:val="0"/>
                  <w:color w:val="000000"/>
                  <w:rPrChange w:id="10987"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0988"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0989" w:author="瑋婷 徐" w:date="2025-01-06T15:34:00Z" w16du:dateUtc="2025-01-06T07:34:00Z">
                    <w:rPr>
                      <w:rFonts w:cs="Calibri"/>
                      <w:color w:val="000000"/>
                      <w:sz w:val="22"/>
                    </w:rPr>
                  </w:rPrChange>
                </w:rPr>
                <w:t xml:space="preserve"> III</w:t>
              </w:r>
            </w:ins>
          </w:p>
        </w:tc>
        <w:tc>
          <w:tcPr>
            <w:tcW w:w="1080" w:type="pct"/>
            <w:hideMark/>
          </w:tcPr>
          <w:p w14:paraId="6B4009E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90" w:author="瑋婷 徐" w:date="2025-01-03T16:20:00Z" w16du:dateUtc="2025-01-03T08:20:00Z"/>
                <w:rFonts w:asciiTheme="majorEastAsia" w:eastAsia="標楷體" w:hAnsiTheme="majorEastAsia" w:cstheme="majorEastAsia"/>
                <w:i/>
                <w:iCs/>
                <w:color w:val="000000"/>
                <w:rPrChange w:id="10991" w:author="瑋婷 徐" w:date="2025-01-06T15:34:00Z" w16du:dateUtc="2025-01-06T07:34:00Z">
                  <w:rPr>
                    <w:ins w:id="10992" w:author="瑋婷 徐" w:date="2025-01-03T16:20:00Z" w16du:dateUtc="2025-01-03T08:20:00Z"/>
                    <w:rFonts w:cs="Calibri"/>
                    <w:i/>
                    <w:iCs/>
                    <w:color w:val="000000"/>
                    <w:sz w:val="22"/>
                  </w:rPr>
                </w:rPrChange>
              </w:rPr>
              <w:pPrChange w:id="109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994" w:author="瑋婷 徐" w:date="2025-01-03T16:20:00Z" w16du:dateUtc="2025-01-03T08:20:00Z">
              <w:r w:rsidRPr="00727E7E">
                <w:rPr>
                  <w:rFonts w:asciiTheme="majorEastAsia" w:eastAsia="標楷體" w:hAnsiTheme="majorEastAsia" w:cstheme="majorEastAsia"/>
                  <w:i/>
                  <w:iCs/>
                  <w:color w:val="000000"/>
                  <w:rPrChange w:id="10995" w:author="瑋婷 徐" w:date="2025-01-06T15:34:00Z" w16du:dateUtc="2025-01-06T07:34:00Z">
                    <w:rPr>
                      <w:rFonts w:cs="Calibri"/>
                      <w:i/>
                      <w:iCs/>
                      <w:color w:val="000000"/>
                      <w:sz w:val="22"/>
                    </w:rPr>
                  </w:rPrChange>
                </w:rPr>
                <w:t>Parus monticolus</w:t>
              </w:r>
            </w:ins>
          </w:p>
        </w:tc>
        <w:tc>
          <w:tcPr>
            <w:tcW w:w="134" w:type="pct"/>
            <w:noWrap/>
            <w:hideMark/>
          </w:tcPr>
          <w:p w14:paraId="12C7E36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96" w:author="瑋婷 徐" w:date="2025-01-03T16:20:00Z" w16du:dateUtc="2025-01-03T08:20:00Z"/>
                <w:rFonts w:asciiTheme="majorEastAsia" w:eastAsia="標楷體" w:hAnsiTheme="majorEastAsia" w:cstheme="majorEastAsia"/>
                <w:i/>
                <w:iCs/>
                <w:color w:val="000000"/>
                <w:rPrChange w:id="10997" w:author="瑋婷 徐" w:date="2025-01-06T15:34:00Z" w16du:dateUtc="2025-01-06T07:34:00Z">
                  <w:rPr>
                    <w:ins w:id="10998" w:author="瑋婷 徐" w:date="2025-01-03T16:20:00Z" w16du:dateUtc="2025-01-03T08:20:00Z"/>
                    <w:rFonts w:cs="Calibri"/>
                    <w:i/>
                    <w:iCs/>
                    <w:color w:val="000000"/>
                    <w:sz w:val="22"/>
                  </w:rPr>
                </w:rPrChange>
              </w:rPr>
              <w:pPrChange w:id="109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96B477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00" w:author="瑋婷 徐" w:date="2025-01-03T16:20:00Z" w16du:dateUtc="2025-01-03T08:20:00Z"/>
                <w:rFonts w:asciiTheme="majorEastAsia" w:eastAsia="標楷體" w:hAnsiTheme="majorEastAsia" w:cstheme="majorEastAsia"/>
                <w:rPrChange w:id="11001" w:author="瑋婷 徐" w:date="2025-01-06T15:34:00Z" w16du:dateUtc="2025-01-06T07:34:00Z">
                  <w:rPr>
                    <w:ins w:id="11002" w:author="瑋婷 徐" w:date="2025-01-03T16:20:00Z" w16du:dateUtc="2025-01-03T08:20:00Z"/>
                    <w:rFonts w:ascii="Times New Roman" w:eastAsia="Times New Roman" w:hAnsi="Times New Roman" w:cs="Times New Roman"/>
                    <w:sz w:val="20"/>
                    <w:szCs w:val="20"/>
                  </w:rPr>
                </w:rPrChange>
              </w:rPr>
              <w:pPrChange w:id="110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3A1C61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04" w:author="瑋婷 徐" w:date="2025-01-03T16:20:00Z" w16du:dateUtc="2025-01-03T08:20:00Z"/>
                <w:rFonts w:asciiTheme="majorEastAsia" w:eastAsia="標楷體" w:hAnsiTheme="majorEastAsia" w:cstheme="majorEastAsia"/>
                <w:color w:val="000000"/>
                <w:rPrChange w:id="11005" w:author="瑋婷 徐" w:date="2025-01-06T15:34:00Z" w16du:dateUtc="2025-01-06T07:34:00Z">
                  <w:rPr>
                    <w:ins w:id="11006" w:author="瑋婷 徐" w:date="2025-01-03T16:20:00Z" w16du:dateUtc="2025-01-03T08:20:00Z"/>
                    <w:rFonts w:cs="Calibri"/>
                    <w:color w:val="000000"/>
                    <w:sz w:val="22"/>
                  </w:rPr>
                </w:rPrChange>
              </w:rPr>
              <w:pPrChange w:id="110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08" w:author="瑋婷 徐" w:date="2025-01-03T16:20:00Z" w16du:dateUtc="2025-01-03T08:20:00Z">
              <w:r w:rsidRPr="00727E7E">
                <w:rPr>
                  <w:rFonts w:asciiTheme="majorEastAsia" w:eastAsia="標楷體" w:hAnsiTheme="majorEastAsia" w:cstheme="majorEastAsia"/>
                  <w:color w:val="000000"/>
                  <w:rPrChange w:id="11009" w:author="瑋婷 徐" w:date="2025-01-06T15:34:00Z" w16du:dateUtc="2025-01-06T07:34:00Z">
                    <w:rPr>
                      <w:rFonts w:cs="Calibri"/>
                      <w:color w:val="000000"/>
                      <w:sz w:val="22"/>
                    </w:rPr>
                  </w:rPrChange>
                </w:rPr>
                <w:t>*</w:t>
              </w:r>
            </w:ins>
          </w:p>
        </w:tc>
        <w:tc>
          <w:tcPr>
            <w:tcW w:w="134" w:type="pct"/>
            <w:noWrap/>
            <w:hideMark/>
          </w:tcPr>
          <w:p w14:paraId="303A72F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10" w:author="瑋婷 徐" w:date="2025-01-03T16:20:00Z" w16du:dateUtc="2025-01-03T08:20:00Z"/>
                <w:rFonts w:asciiTheme="majorEastAsia" w:eastAsia="標楷體" w:hAnsiTheme="majorEastAsia" w:cstheme="majorEastAsia"/>
                <w:color w:val="000000"/>
                <w:rPrChange w:id="11011" w:author="瑋婷 徐" w:date="2025-01-06T15:34:00Z" w16du:dateUtc="2025-01-06T07:34:00Z">
                  <w:rPr>
                    <w:ins w:id="11012" w:author="瑋婷 徐" w:date="2025-01-03T16:20:00Z" w16du:dateUtc="2025-01-03T08:20:00Z"/>
                    <w:rFonts w:cs="Calibri"/>
                    <w:color w:val="000000"/>
                    <w:sz w:val="22"/>
                  </w:rPr>
                </w:rPrChange>
              </w:rPr>
              <w:pPrChange w:id="110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D58860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14" w:author="瑋婷 徐" w:date="2025-01-03T16:20:00Z" w16du:dateUtc="2025-01-03T08:20:00Z"/>
                <w:rFonts w:asciiTheme="majorEastAsia" w:eastAsia="標楷體" w:hAnsiTheme="majorEastAsia" w:cstheme="majorEastAsia"/>
                <w:rPrChange w:id="11015" w:author="瑋婷 徐" w:date="2025-01-06T15:34:00Z" w16du:dateUtc="2025-01-06T07:34:00Z">
                  <w:rPr>
                    <w:ins w:id="11016" w:author="瑋婷 徐" w:date="2025-01-03T16:20:00Z" w16du:dateUtc="2025-01-03T08:20:00Z"/>
                    <w:rFonts w:ascii="Times New Roman" w:eastAsia="Times New Roman" w:hAnsi="Times New Roman" w:cs="Times New Roman"/>
                    <w:sz w:val="20"/>
                    <w:szCs w:val="20"/>
                  </w:rPr>
                </w:rPrChange>
              </w:rPr>
              <w:pPrChange w:id="110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81AABC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18" w:author="瑋婷 徐" w:date="2025-01-03T16:20:00Z" w16du:dateUtc="2025-01-03T08:20:00Z"/>
                <w:rFonts w:asciiTheme="majorEastAsia" w:eastAsia="標楷體" w:hAnsiTheme="majorEastAsia" w:cstheme="majorEastAsia"/>
                <w:rPrChange w:id="11019" w:author="瑋婷 徐" w:date="2025-01-06T15:34:00Z" w16du:dateUtc="2025-01-06T07:34:00Z">
                  <w:rPr>
                    <w:ins w:id="11020" w:author="瑋婷 徐" w:date="2025-01-03T16:20:00Z" w16du:dateUtc="2025-01-03T08:20:00Z"/>
                    <w:rFonts w:ascii="Times New Roman" w:eastAsia="Times New Roman" w:hAnsi="Times New Roman" w:cs="Times New Roman"/>
                    <w:sz w:val="20"/>
                    <w:szCs w:val="20"/>
                  </w:rPr>
                </w:rPrChange>
              </w:rPr>
              <w:pPrChange w:id="110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CBB6ADD"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022" w:author="瑋婷 徐" w:date="2025-01-03T16:33:00Z" w16du:dateUtc="2025-01-03T08:33:00Z"/>
                <w:rFonts w:asciiTheme="majorEastAsia" w:eastAsia="標楷體" w:hAnsiTheme="majorEastAsia" w:cstheme="majorEastAsia"/>
              </w:rPr>
            </w:pPr>
          </w:p>
        </w:tc>
        <w:tc>
          <w:tcPr>
            <w:tcW w:w="134" w:type="pct"/>
            <w:noWrap/>
            <w:hideMark/>
          </w:tcPr>
          <w:p w14:paraId="123C1CED" w14:textId="3064F944"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23" w:author="瑋婷 徐" w:date="2025-01-03T16:20:00Z" w16du:dateUtc="2025-01-03T08:20:00Z"/>
                <w:rFonts w:asciiTheme="majorEastAsia" w:eastAsia="標楷體" w:hAnsiTheme="majorEastAsia" w:cstheme="majorEastAsia"/>
                <w:rPrChange w:id="11024" w:author="瑋婷 徐" w:date="2025-01-06T15:34:00Z" w16du:dateUtc="2025-01-06T07:34:00Z">
                  <w:rPr>
                    <w:ins w:id="11025" w:author="瑋婷 徐" w:date="2025-01-03T16:20:00Z" w16du:dateUtc="2025-01-03T08:20:00Z"/>
                    <w:rFonts w:ascii="Times New Roman" w:eastAsia="Times New Roman" w:hAnsi="Times New Roman" w:cs="Times New Roman"/>
                    <w:sz w:val="20"/>
                    <w:szCs w:val="20"/>
                  </w:rPr>
                </w:rPrChange>
              </w:rPr>
              <w:pPrChange w:id="110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72E75B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27" w:author="瑋婷 徐" w:date="2025-01-03T16:20:00Z" w16du:dateUtc="2025-01-03T08:20:00Z"/>
                <w:rFonts w:asciiTheme="majorEastAsia" w:eastAsia="標楷體" w:hAnsiTheme="majorEastAsia" w:cstheme="majorEastAsia"/>
                <w:color w:val="000000"/>
                <w:rPrChange w:id="11028" w:author="瑋婷 徐" w:date="2025-01-06T15:34:00Z" w16du:dateUtc="2025-01-06T07:34:00Z">
                  <w:rPr>
                    <w:ins w:id="11029" w:author="瑋婷 徐" w:date="2025-01-03T16:20:00Z" w16du:dateUtc="2025-01-03T08:20:00Z"/>
                    <w:rFonts w:cs="Calibri"/>
                    <w:color w:val="000000"/>
                    <w:sz w:val="22"/>
                  </w:rPr>
                </w:rPrChange>
              </w:rPr>
              <w:pPrChange w:id="110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31" w:author="瑋婷 徐" w:date="2025-01-03T16:20:00Z" w16du:dateUtc="2025-01-03T08:20:00Z">
              <w:r w:rsidRPr="00727E7E">
                <w:rPr>
                  <w:rFonts w:asciiTheme="majorEastAsia" w:eastAsia="標楷體" w:hAnsiTheme="majorEastAsia" w:cstheme="majorEastAsia"/>
                  <w:color w:val="000000"/>
                  <w:rPrChange w:id="11032" w:author="瑋婷 徐" w:date="2025-01-06T15:34:00Z" w16du:dateUtc="2025-01-06T07:34:00Z">
                    <w:rPr>
                      <w:rFonts w:cs="Calibri"/>
                      <w:color w:val="000000"/>
                      <w:sz w:val="22"/>
                    </w:rPr>
                  </w:rPrChange>
                </w:rPr>
                <w:t>*</w:t>
              </w:r>
            </w:ins>
          </w:p>
        </w:tc>
        <w:tc>
          <w:tcPr>
            <w:tcW w:w="181" w:type="pct"/>
            <w:noWrap/>
            <w:hideMark/>
          </w:tcPr>
          <w:p w14:paraId="3C6670C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33" w:author="瑋婷 徐" w:date="2025-01-03T16:20:00Z" w16du:dateUtc="2025-01-03T08:20:00Z"/>
                <w:rFonts w:asciiTheme="majorEastAsia" w:eastAsia="標楷體" w:hAnsiTheme="majorEastAsia" w:cstheme="majorEastAsia"/>
                <w:color w:val="000000"/>
                <w:rPrChange w:id="11034" w:author="瑋婷 徐" w:date="2025-01-06T15:34:00Z" w16du:dateUtc="2025-01-06T07:34:00Z">
                  <w:rPr>
                    <w:ins w:id="11035" w:author="瑋婷 徐" w:date="2025-01-03T16:20:00Z" w16du:dateUtc="2025-01-03T08:20:00Z"/>
                    <w:rFonts w:cs="Calibri"/>
                    <w:color w:val="000000"/>
                    <w:sz w:val="22"/>
                  </w:rPr>
                </w:rPrChange>
              </w:rPr>
              <w:pPrChange w:id="110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1015BD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37" w:author="瑋婷 徐" w:date="2025-01-03T16:20:00Z" w16du:dateUtc="2025-01-03T08:20:00Z"/>
                <w:rFonts w:asciiTheme="majorEastAsia" w:eastAsia="標楷體" w:hAnsiTheme="majorEastAsia" w:cstheme="majorEastAsia"/>
                <w:rPrChange w:id="11038" w:author="瑋婷 徐" w:date="2025-01-06T15:34:00Z" w16du:dateUtc="2025-01-06T07:34:00Z">
                  <w:rPr>
                    <w:ins w:id="11039" w:author="瑋婷 徐" w:date="2025-01-03T16:20:00Z" w16du:dateUtc="2025-01-03T08:20:00Z"/>
                    <w:rFonts w:ascii="Times New Roman" w:eastAsia="Times New Roman" w:hAnsi="Times New Roman" w:cs="Times New Roman"/>
                    <w:sz w:val="20"/>
                    <w:szCs w:val="20"/>
                  </w:rPr>
                </w:rPrChange>
              </w:rPr>
              <w:pPrChange w:id="110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70767CA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041" w:author="瑋婷 徐" w:date="2025-01-03T16:33:00Z" w16du:dateUtc="2025-01-03T08:33:00Z"/>
                <w:rFonts w:asciiTheme="majorEastAsia" w:eastAsia="標楷體" w:hAnsiTheme="majorEastAsia" w:cstheme="majorEastAsia"/>
              </w:rPr>
            </w:pPr>
          </w:p>
        </w:tc>
        <w:tc>
          <w:tcPr>
            <w:tcW w:w="181" w:type="pct"/>
            <w:noWrap/>
            <w:hideMark/>
          </w:tcPr>
          <w:p w14:paraId="6C2CD68A" w14:textId="78625C29"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42" w:author="瑋婷 徐" w:date="2025-01-03T16:20:00Z" w16du:dateUtc="2025-01-03T08:20:00Z"/>
                <w:rFonts w:asciiTheme="majorEastAsia" w:eastAsia="標楷體" w:hAnsiTheme="majorEastAsia" w:cstheme="majorEastAsia"/>
                <w:rPrChange w:id="11043" w:author="瑋婷 徐" w:date="2025-01-06T15:34:00Z" w16du:dateUtc="2025-01-06T07:34:00Z">
                  <w:rPr>
                    <w:ins w:id="11044" w:author="瑋婷 徐" w:date="2025-01-03T16:20:00Z" w16du:dateUtc="2025-01-03T08:20:00Z"/>
                    <w:rFonts w:ascii="Times New Roman" w:eastAsia="Times New Roman" w:hAnsi="Times New Roman" w:cs="Times New Roman"/>
                    <w:sz w:val="20"/>
                    <w:szCs w:val="20"/>
                  </w:rPr>
                </w:rPrChange>
              </w:rPr>
              <w:pPrChange w:id="110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F2F560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46" w:author="瑋婷 徐" w:date="2025-01-03T16:20:00Z" w16du:dateUtc="2025-01-03T08:20:00Z"/>
                <w:rFonts w:asciiTheme="majorEastAsia" w:eastAsia="標楷體" w:hAnsiTheme="majorEastAsia" w:cstheme="majorEastAsia"/>
                <w:rPrChange w:id="11047" w:author="瑋婷 徐" w:date="2025-01-06T15:34:00Z" w16du:dateUtc="2025-01-06T07:34:00Z">
                  <w:rPr>
                    <w:ins w:id="11048" w:author="瑋婷 徐" w:date="2025-01-03T16:20:00Z" w16du:dateUtc="2025-01-03T08:20:00Z"/>
                    <w:rFonts w:ascii="Times New Roman" w:eastAsia="Times New Roman" w:hAnsi="Times New Roman" w:cs="Times New Roman"/>
                    <w:sz w:val="20"/>
                    <w:szCs w:val="20"/>
                  </w:rPr>
                </w:rPrChange>
              </w:rPr>
              <w:pPrChange w:id="110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603578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50" w:author="瑋婷 徐" w:date="2025-01-03T16:20:00Z" w16du:dateUtc="2025-01-03T08:20:00Z"/>
                <w:rFonts w:asciiTheme="majorEastAsia" w:eastAsia="標楷體" w:hAnsiTheme="majorEastAsia" w:cstheme="majorEastAsia"/>
                <w:color w:val="000000"/>
                <w:rPrChange w:id="11051" w:author="瑋婷 徐" w:date="2025-01-06T15:34:00Z" w16du:dateUtc="2025-01-06T07:34:00Z">
                  <w:rPr>
                    <w:ins w:id="11052" w:author="瑋婷 徐" w:date="2025-01-03T16:20:00Z" w16du:dateUtc="2025-01-03T08:20:00Z"/>
                    <w:rFonts w:cs="Calibri"/>
                    <w:color w:val="000000"/>
                    <w:sz w:val="22"/>
                  </w:rPr>
                </w:rPrChange>
              </w:rPr>
              <w:pPrChange w:id="110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54" w:author="瑋婷 徐" w:date="2025-01-03T16:20:00Z" w16du:dateUtc="2025-01-03T08:20:00Z">
              <w:r w:rsidRPr="00727E7E">
                <w:rPr>
                  <w:rFonts w:asciiTheme="majorEastAsia" w:eastAsia="標楷體" w:hAnsiTheme="majorEastAsia" w:cstheme="majorEastAsia"/>
                  <w:color w:val="000000"/>
                  <w:rPrChange w:id="11055" w:author="瑋婷 徐" w:date="2025-01-06T15:34:00Z" w16du:dateUtc="2025-01-06T07:34:00Z">
                    <w:rPr>
                      <w:rFonts w:cs="Calibri"/>
                      <w:color w:val="000000"/>
                      <w:sz w:val="22"/>
                    </w:rPr>
                  </w:rPrChange>
                </w:rPr>
                <w:t>*</w:t>
              </w:r>
            </w:ins>
          </w:p>
        </w:tc>
        <w:tc>
          <w:tcPr>
            <w:tcW w:w="181" w:type="pct"/>
            <w:noWrap/>
            <w:hideMark/>
          </w:tcPr>
          <w:p w14:paraId="6941B6D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56" w:author="瑋婷 徐" w:date="2025-01-03T16:20:00Z" w16du:dateUtc="2025-01-03T08:20:00Z"/>
                <w:rFonts w:asciiTheme="majorEastAsia" w:eastAsia="標楷體" w:hAnsiTheme="majorEastAsia" w:cstheme="majorEastAsia"/>
                <w:color w:val="000000"/>
                <w:rPrChange w:id="11057" w:author="瑋婷 徐" w:date="2025-01-06T15:34:00Z" w16du:dateUtc="2025-01-06T07:34:00Z">
                  <w:rPr>
                    <w:ins w:id="11058" w:author="瑋婷 徐" w:date="2025-01-03T16:20:00Z" w16du:dateUtc="2025-01-03T08:20:00Z"/>
                    <w:rFonts w:cs="Calibri"/>
                    <w:color w:val="000000"/>
                    <w:sz w:val="22"/>
                  </w:rPr>
                </w:rPrChange>
              </w:rPr>
              <w:pPrChange w:id="110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60" w:author="瑋婷 徐" w:date="2025-01-03T16:20:00Z" w16du:dateUtc="2025-01-03T08:20:00Z">
              <w:r w:rsidRPr="00727E7E">
                <w:rPr>
                  <w:rFonts w:asciiTheme="majorEastAsia" w:eastAsia="標楷體" w:hAnsiTheme="majorEastAsia" w:cstheme="majorEastAsia"/>
                  <w:color w:val="000000"/>
                  <w:rPrChange w:id="11061" w:author="瑋婷 徐" w:date="2025-01-06T15:34:00Z" w16du:dateUtc="2025-01-06T07:34:00Z">
                    <w:rPr>
                      <w:rFonts w:cs="Calibri"/>
                      <w:color w:val="000000"/>
                      <w:sz w:val="22"/>
                    </w:rPr>
                  </w:rPrChange>
                </w:rPr>
                <w:t>*</w:t>
              </w:r>
            </w:ins>
          </w:p>
        </w:tc>
        <w:tc>
          <w:tcPr>
            <w:tcW w:w="181" w:type="pct"/>
            <w:noWrap/>
            <w:hideMark/>
          </w:tcPr>
          <w:p w14:paraId="191096C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62" w:author="瑋婷 徐" w:date="2025-01-03T16:20:00Z" w16du:dateUtc="2025-01-03T08:20:00Z"/>
                <w:rFonts w:asciiTheme="majorEastAsia" w:eastAsia="標楷體" w:hAnsiTheme="majorEastAsia" w:cstheme="majorEastAsia"/>
                <w:color w:val="000000"/>
                <w:rPrChange w:id="11063" w:author="瑋婷 徐" w:date="2025-01-06T15:34:00Z" w16du:dateUtc="2025-01-06T07:34:00Z">
                  <w:rPr>
                    <w:ins w:id="11064" w:author="瑋婷 徐" w:date="2025-01-03T16:20:00Z" w16du:dateUtc="2025-01-03T08:20:00Z"/>
                    <w:rFonts w:cs="Calibri"/>
                    <w:color w:val="000000"/>
                    <w:sz w:val="22"/>
                  </w:rPr>
                </w:rPrChange>
              </w:rPr>
              <w:pPrChange w:id="110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66" w:author="瑋婷 徐" w:date="2025-01-03T16:20:00Z" w16du:dateUtc="2025-01-03T08:20:00Z">
              <w:r w:rsidRPr="00727E7E">
                <w:rPr>
                  <w:rFonts w:asciiTheme="majorEastAsia" w:eastAsia="標楷體" w:hAnsiTheme="majorEastAsia" w:cstheme="majorEastAsia"/>
                  <w:color w:val="000000"/>
                  <w:rPrChange w:id="11067" w:author="瑋婷 徐" w:date="2025-01-06T15:34:00Z" w16du:dateUtc="2025-01-06T07:34:00Z">
                    <w:rPr>
                      <w:rFonts w:cs="Calibri"/>
                      <w:color w:val="000000"/>
                      <w:sz w:val="22"/>
                    </w:rPr>
                  </w:rPrChange>
                </w:rPr>
                <w:t>*</w:t>
              </w:r>
            </w:ins>
          </w:p>
        </w:tc>
        <w:tc>
          <w:tcPr>
            <w:tcW w:w="181" w:type="pct"/>
            <w:noWrap/>
            <w:hideMark/>
          </w:tcPr>
          <w:p w14:paraId="2C73F72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68" w:author="瑋婷 徐" w:date="2025-01-03T16:20:00Z" w16du:dateUtc="2025-01-03T08:20:00Z"/>
                <w:rFonts w:asciiTheme="majorEastAsia" w:eastAsia="標楷體" w:hAnsiTheme="majorEastAsia" w:cstheme="majorEastAsia"/>
                <w:color w:val="000000"/>
                <w:rPrChange w:id="11069" w:author="瑋婷 徐" w:date="2025-01-06T15:34:00Z" w16du:dateUtc="2025-01-06T07:34:00Z">
                  <w:rPr>
                    <w:ins w:id="11070" w:author="瑋婷 徐" w:date="2025-01-03T16:20:00Z" w16du:dateUtc="2025-01-03T08:20:00Z"/>
                    <w:rFonts w:cs="Calibri"/>
                    <w:color w:val="000000"/>
                    <w:sz w:val="22"/>
                  </w:rPr>
                </w:rPrChange>
              </w:rPr>
              <w:pPrChange w:id="110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72" w:author="瑋婷 徐" w:date="2025-01-03T16:20:00Z" w16du:dateUtc="2025-01-03T08:20:00Z">
              <w:r w:rsidRPr="00727E7E">
                <w:rPr>
                  <w:rFonts w:asciiTheme="majorEastAsia" w:eastAsia="標楷體" w:hAnsiTheme="majorEastAsia" w:cstheme="majorEastAsia"/>
                  <w:color w:val="000000"/>
                  <w:rPrChange w:id="11073" w:author="瑋婷 徐" w:date="2025-01-06T15:34:00Z" w16du:dateUtc="2025-01-06T07:34:00Z">
                    <w:rPr>
                      <w:rFonts w:cs="Calibri"/>
                      <w:color w:val="000000"/>
                      <w:sz w:val="22"/>
                    </w:rPr>
                  </w:rPrChange>
                </w:rPr>
                <w:t>*</w:t>
              </w:r>
            </w:ins>
          </w:p>
        </w:tc>
        <w:tc>
          <w:tcPr>
            <w:tcW w:w="181" w:type="pct"/>
            <w:noWrap/>
            <w:hideMark/>
          </w:tcPr>
          <w:p w14:paraId="77DD5DD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74" w:author="瑋婷 徐" w:date="2025-01-03T16:20:00Z" w16du:dateUtc="2025-01-03T08:20:00Z"/>
                <w:rFonts w:asciiTheme="majorEastAsia" w:eastAsia="標楷體" w:hAnsiTheme="majorEastAsia" w:cstheme="majorEastAsia"/>
                <w:color w:val="000000"/>
                <w:rPrChange w:id="11075" w:author="瑋婷 徐" w:date="2025-01-06T15:34:00Z" w16du:dateUtc="2025-01-06T07:34:00Z">
                  <w:rPr>
                    <w:ins w:id="11076" w:author="瑋婷 徐" w:date="2025-01-03T16:20:00Z" w16du:dateUtc="2025-01-03T08:20:00Z"/>
                    <w:rFonts w:cs="Calibri"/>
                    <w:color w:val="000000"/>
                    <w:sz w:val="22"/>
                  </w:rPr>
                </w:rPrChange>
              </w:rPr>
              <w:pPrChange w:id="110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267118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78" w:author="瑋婷 徐" w:date="2025-01-03T16:20:00Z" w16du:dateUtc="2025-01-03T08:20:00Z"/>
                <w:rFonts w:asciiTheme="majorEastAsia" w:eastAsia="標楷體" w:hAnsiTheme="majorEastAsia" w:cstheme="majorEastAsia"/>
                <w:color w:val="000000"/>
                <w:rPrChange w:id="11079" w:author="瑋婷 徐" w:date="2025-01-06T15:34:00Z" w16du:dateUtc="2025-01-06T07:34:00Z">
                  <w:rPr>
                    <w:ins w:id="11080" w:author="瑋婷 徐" w:date="2025-01-03T16:20:00Z" w16du:dateUtc="2025-01-03T08:20:00Z"/>
                    <w:rFonts w:cs="Calibri"/>
                    <w:color w:val="000000"/>
                    <w:sz w:val="22"/>
                  </w:rPr>
                </w:rPrChange>
              </w:rPr>
              <w:pPrChange w:id="110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82" w:author="瑋婷 徐" w:date="2025-01-03T16:20:00Z" w16du:dateUtc="2025-01-03T08:20:00Z">
              <w:r w:rsidRPr="00727E7E">
                <w:rPr>
                  <w:rFonts w:asciiTheme="majorEastAsia" w:eastAsia="標楷體" w:hAnsiTheme="majorEastAsia" w:cstheme="majorEastAsia"/>
                  <w:color w:val="000000"/>
                  <w:rPrChange w:id="11083" w:author="瑋婷 徐" w:date="2025-01-06T15:34:00Z" w16du:dateUtc="2025-01-06T07:34:00Z">
                    <w:rPr>
                      <w:rFonts w:cs="Calibri"/>
                      <w:color w:val="000000"/>
                      <w:sz w:val="22"/>
                    </w:rPr>
                  </w:rPrChange>
                </w:rPr>
                <w:t>*</w:t>
              </w:r>
            </w:ins>
          </w:p>
        </w:tc>
      </w:tr>
      <w:tr w:rsidR="00832762" w:rsidRPr="00727E7E" w14:paraId="2480CB7F" w14:textId="77777777" w:rsidTr="00FE102C">
        <w:trPr>
          <w:cnfStyle w:val="000000100000" w:firstRow="0" w:lastRow="0" w:firstColumn="0" w:lastColumn="0" w:oddVBand="0" w:evenVBand="0" w:oddHBand="1" w:evenHBand="0" w:firstRowFirstColumn="0" w:firstRowLastColumn="0" w:lastRowFirstColumn="0" w:lastRowLastColumn="0"/>
          <w:trHeight w:val="300"/>
          <w:ins w:id="11084"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0118A3B0" w14:textId="77777777" w:rsidR="00DA433E" w:rsidRPr="00727E7E" w:rsidRDefault="00DA433E">
            <w:pPr>
              <w:spacing w:line="360" w:lineRule="auto"/>
              <w:jc w:val="both"/>
              <w:rPr>
                <w:ins w:id="11085" w:author="瑋婷 徐" w:date="2025-01-03T16:20:00Z" w16du:dateUtc="2025-01-03T08:20:00Z"/>
                <w:rFonts w:asciiTheme="majorEastAsia" w:eastAsia="標楷體" w:hAnsiTheme="majorEastAsia" w:cstheme="majorEastAsia"/>
                <w:b w:val="0"/>
                <w:bCs w:val="0"/>
                <w:color w:val="000000"/>
                <w:rPrChange w:id="11086" w:author="瑋婷 徐" w:date="2025-01-06T15:34:00Z" w16du:dateUtc="2025-01-06T07:34:00Z">
                  <w:rPr>
                    <w:ins w:id="11087" w:author="瑋婷 徐" w:date="2025-01-03T16:20:00Z" w16du:dateUtc="2025-01-03T08:20:00Z"/>
                    <w:rFonts w:cs="Calibri"/>
                    <w:color w:val="000000"/>
                    <w:sz w:val="22"/>
                  </w:rPr>
                </w:rPrChange>
              </w:rPr>
              <w:pPrChange w:id="11088" w:author="瑋婷 徐" w:date="2025-01-03T16:21:00Z" w16du:dateUtc="2025-01-03T08:21:00Z">
                <w:pPr/>
              </w:pPrChange>
            </w:pPr>
            <w:ins w:id="11089" w:author="瑋婷 徐" w:date="2025-01-03T16:20:00Z" w16du:dateUtc="2025-01-03T08:20:00Z">
              <w:r w:rsidRPr="00727E7E">
                <w:rPr>
                  <w:rFonts w:asciiTheme="majorEastAsia" w:eastAsia="標楷體" w:hAnsiTheme="majorEastAsia" w:cstheme="majorEastAsia"/>
                  <w:b w:val="0"/>
                  <w:bCs w:val="0"/>
                  <w:color w:val="000000"/>
                  <w:rPrChange w:id="11090" w:author="瑋婷 徐" w:date="2025-01-06T15:34:00Z" w16du:dateUtc="2025-01-06T07:34:00Z">
                    <w:rPr>
                      <w:rFonts w:cs="Calibri"/>
                      <w:color w:val="000000"/>
                      <w:sz w:val="22"/>
                    </w:rPr>
                  </w:rPrChange>
                </w:rPr>
                <w:t>黃山雀</w:t>
              </w:r>
              <w:r w:rsidRPr="00727E7E">
                <w:rPr>
                  <w:rFonts w:asciiTheme="majorEastAsia" w:eastAsia="標楷體" w:hAnsiTheme="majorEastAsia" w:cstheme="majorEastAsia"/>
                  <w:b w:val="0"/>
                  <w:bCs w:val="0"/>
                  <w:color w:val="000000"/>
                  <w:rPrChange w:id="11091"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1092"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1093" w:author="瑋婷 徐" w:date="2025-01-06T15:34:00Z" w16du:dateUtc="2025-01-06T07:34:00Z">
                    <w:rPr>
                      <w:rFonts w:cs="Calibri"/>
                      <w:color w:val="000000"/>
                      <w:sz w:val="22"/>
                    </w:rPr>
                  </w:rPrChange>
                </w:rPr>
                <w:t xml:space="preserve"> II</w:t>
              </w:r>
            </w:ins>
          </w:p>
        </w:tc>
        <w:tc>
          <w:tcPr>
            <w:tcW w:w="1080" w:type="pct"/>
            <w:hideMark/>
          </w:tcPr>
          <w:p w14:paraId="294C41C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94" w:author="瑋婷 徐" w:date="2025-01-03T16:20:00Z" w16du:dateUtc="2025-01-03T08:20:00Z"/>
                <w:rFonts w:asciiTheme="majorEastAsia" w:eastAsia="標楷體" w:hAnsiTheme="majorEastAsia" w:cstheme="majorEastAsia"/>
                <w:i/>
                <w:iCs/>
                <w:color w:val="000000"/>
                <w:rPrChange w:id="11095" w:author="瑋婷 徐" w:date="2025-01-06T15:34:00Z" w16du:dateUtc="2025-01-06T07:34:00Z">
                  <w:rPr>
                    <w:ins w:id="11096" w:author="瑋婷 徐" w:date="2025-01-03T16:20:00Z" w16du:dateUtc="2025-01-03T08:20:00Z"/>
                    <w:rFonts w:cs="Calibri"/>
                    <w:i/>
                    <w:iCs/>
                    <w:color w:val="000000"/>
                    <w:sz w:val="22"/>
                  </w:rPr>
                </w:rPrChange>
              </w:rPr>
              <w:pPrChange w:id="110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098" w:author="瑋婷 徐" w:date="2025-01-03T16:20:00Z" w16du:dateUtc="2025-01-03T08:20:00Z">
              <w:r w:rsidRPr="00727E7E">
                <w:rPr>
                  <w:rFonts w:asciiTheme="majorEastAsia" w:eastAsia="標楷體" w:hAnsiTheme="majorEastAsia" w:cstheme="majorEastAsia"/>
                  <w:i/>
                  <w:iCs/>
                  <w:color w:val="000000"/>
                  <w:rPrChange w:id="11099" w:author="瑋婷 徐" w:date="2025-01-06T15:34:00Z" w16du:dateUtc="2025-01-06T07:34:00Z">
                    <w:rPr>
                      <w:rFonts w:cs="Calibri"/>
                      <w:i/>
                      <w:iCs/>
                      <w:color w:val="000000"/>
                      <w:sz w:val="22"/>
                    </w:rPr>
                  </w:rPrChange>
                </w:rPr>
                <w:t>Machlolophus holsti</w:t>
              </w:r>
            </w:ins>
          </w:p>
        </w:tc>
        <w:tc>
          <w:tcPr>
            <w:tcW w:w="134" w:type="pct"/>
            <w:noWrap/>
            <w:hideMark/>
          </w:tcPr>
          <w:p w14:paraId="6D85050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00" w:author="瑋婷 徐" w:date="2025-01-03T16:20:00Z" w16du:dateUtc="2025-01-03T08:20:00Z"/>
                <w:rFonts w:asciiTheme="majorEastAsia" w:eastAsia="標楷體" w:hAnsiTheme="majorEastAsia" w:cstheme="majorEastAsia"/>
                <w:i/>
                <w:iCs/>
                <w:color w:val="000000"/>
                <w:rPrChange w:id="11101" w:author="瑋婷 徐" w:date="2025-01-06T15:34:00Z" w16du:dateUtc="2025-01-06T07:34:00Z">
                  <w:rPr>
                    <w:ins w:id="11102" w:author="瑋婷 徐" w:date="2025-01-03T16:20:00Z" w16du:dateUtc="2025-01-03T08:20:00Z"/>
                    <w:rFonts w:cs="Calibri"/>
                    <w:i/>
                    <w:iCs/>
                    <w:color w:val="000000"/>
                    <w:sz w:val="22"/>
                  </w:rPr>
                </w:rPrChange>
              </w:rPr>
              <w:pPrChange w:id="111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31FB62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04" w:author="瑋婷 徐" w:date="2025-01-03T16:20:00Z" w16du:dateUtc="2025-01-03T08:20:00Z"/>
                <w:rFonts w:asciiTheme="majorEastAsia" w:eastAsia="標楷體" w:hAnsiTheme="majorEastAsia" w:cstheme="majorEastAsia"/>
                <w:rPrChange w:id="11105" w:author="瑋婷 徐" w:date="2025-01-06T15:34:00Z" w16du:dateUtc="2025-01-06T07:34:00Z">
                  <w:rPr>
                    <w:ins w:id="11106" w:author="瑋婷 徐" w:date="2025-01-03T16:20:00Z" w16du:dateUtc="2025-01-03T08:20:00Z"/>
                    <w:rFonts w:ascii="Times New Roman" w:eastAsia="Times New Roman" w:hAnsi="Times New Roman" w:cs="Times New Roman"/>
                    <w:sz w:val="20"/>
                    <w:szCs w:val="20"/>
                  </w:rPr>
                </w:rPrChange>
              </w:rPr>
              <w:pPrChange w:id="111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29CB48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08" w:author="瑋婷 徐" w:date="2025-01-03T16:20:00Z" w16du:dateUtc="2025-01-03T08:20:00Z"/>
                <w:rFonts w:asciiTheme="majorEastAsia" w:eastAsia="標楷體" w:hAnsiTheme="majorEastAsia" w:cstheme="majorEastAsia"/>
                <w:rPrChange w:id="11109" w:author="瑋婷 徐" w:date="2025-01-06T15:34:00Z" w16du:dateUtc="2025-01-06T07:34:00Z">
                  <w:rPr>
                    <w:ins w:id="11110" w:author="瑋婷 徐" w:date="2025-01-03T16:20:00Z" w16du:dateUtc="2025-01-03T08:20:00Z"/>
                    <w:rFonts w:ascii="Times New Roman" w:eastAsia="Times New Roman" w:hAnsi="Times New Roman" w:cs="Times New Roman"/>
                    <w:sz w:val="20"/>
                    <w:szCs w:val="20"/>
                  </w:rPr>
                </w:rPrChange>
              </w:rPr>
              <w:pPrChange w:id="111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0C6E3F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12" w:author="瑋婷 徐" w:date="2025-01-03T16:20:00Z" w16du:dateUtc="2025-01-03T08:20:00Z"/>
                <w:rFonts w:asciiTheme="majorEastAsia" w:eastAsia="標楷體" w:hAnsiTheme="majorEastAsia" w:cstheme="majorEastAsia"/>
                <w:rPrChange w:id="11113" w:author="瑋婷 徐" w:date="2025-01-06T15:34:00Z" w16du:dateUtc="2025-01-06T07:34:00Z">
                  <w:rPr>
                    <w:ins w:id="11114" w:author="瑋婷 徐" w:date="2025-01-03T16:20:00Z" w16du:dateUtc="2025-01-03T08:20:00Z"/>
                    <w:rFonts w:ascii="Times New Roman" w:eastAsia="Times New Roman" w:hAnsi="Times New Roman" w:cs="Times New Roman"/>
                    <w:sz w:val="20"/>
                    <w:szCs w:val="20"/>
                  </w:rPr>
                </w:rPrChange>
              </w:rPr>
              <w:pPrChange w:id="111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923EEF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16" w:author="瑋婷 徐" w:date="2025-01-03T16:20:00Z" w16du:dateUtc="2025-01-03T08:20:00Z"/>
                <w:rFonts w:asciiTheme="majorEastAsia" w:eastAsia="標楷體" w:hAnsiTheme="majorEastAsia" w:cstheme="majorEastAsia"/>
                <w:rPrChange w:id="11117" w:author="瑋婷 徐" w:date="2025-01-06T15:34:00Z" w16du:dateUtc="2025-01-06T07:34:00Z">
                  <w:rPr>
                    <w:ins w:id="11118" w:author="瑋婷 徐" w:date="2025-01-03T16:20:00Z" w16du:dateUtc="2025-01-03T08:20:00Z"/>
                    <w:rFonts w:ascii="Times New Roman" w:eastAsia="Times New Roman" w:hAnsi="Times New Roman" w:cs="Times New Roman"/>
                    <w:sz w:val="20"/>
                    <w:szCs w:val="20"/>
                  </w:rPr>
                </w:rPrChange>
              </w:rPr>
              <w:pPrChange w:id="111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293661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20" w:author="瑋婷 徐" w:date="2025-01-03T16:20:00Z" w16du:dateUtc="2025-01-03T08:20:00Z"/>
                <w:rFonts w:asciiTheme="majorEastAsia" w:eastAsia="標楷體" w:hAnsiTheme="majorEastAsia" w:cstheme="majorEastAsia"/>
                <w:rPrChange w:id="11121" w:author="瑋婷 徐" w:date="2025-01-06T15:34:00Z" w16du:dateUtc="2025-01-06T07:34:00Z">
                  <w:rPr>
                    <w:ins w:id="11122" w:author="瑋婷 徐" w:date="2025-01-03T16:20:00Z" w16du:dateUtc="2025-01-03T08:20:00Z"/>
                    <w:rFonts w:ascii="Times New Roman" w:eastAsia="Times New Roman" w:hAnsi="Times New Roman" w:cs="Times New Roman"/>
                    <w:sz w:val="20"/>
                    <w:szCs w:val="20"/>
                  </w:rPr>
                </w:rPrChange>
              </w:rPr>
              <w:pPrChange w:id="111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5E002630"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124" w:author="瑋婷 徐" w:date="2025-01-03T16:33:00Z" w16du:dateUtc="2025-01-03T08:33:00Z"/>
                <w:rFonts w:asciiTheme="majorEastAsia" w:eastAsia="標楷體" w:hAnsiTheme="majorEastAsia" w:cstheme="majorEastAsia"/>
              </w:rPr>
            </w:pPr>
          </w:p>
        </w:tc>
        <w:tc>
          <w:tcPr>
            <w:tcW w:w="134" w:type="pct"/>
            <w:noWrap/>
            <w:hideMark/>
          </w:tcPr>
          <w:p w14:paraId="2BBFD9C5" w14:textId="2CFF6CDD"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25" w:author="瑋婷 徐" w:date="2025-01-03T16:20:00Z" w16du:dateUtc="2025-01-03T08:20:00Z"/>
                <w:rFonts w:asciiTheme="majorEastAsia" w:eastAsia="標楷體" w:hAnsiTheme="majorEastAsia" w:cstheme="majorEastAsia"/>
                <w:rPrChange w:id="11126" w:author="瑋婷 徐" w:date="2025-01-06T15:34:00Z" w16du:dateUtc="2025-01-06T07:34:00Z">
                  <w:rPr>
                    <w:ins w:id="11127" w:author="瑋婷 徐" w:date="2025-01-03T16:20:00Z" w16du:dateUtc="2025-01-03T08:20:00Z"/>
                    <w:rFonts w:ascii="Times New Roman" w:eastAsia="Times New Roman" w:hAnsi="Times New Roman" w:cs="Times New Roman"/>
                    <w:sz w:val="20"/>
                    <w:szCs w:val="20"/>
                  </w:rPr>
                </w:rPrChange>
              </w:rPr>
              <w:pPrChange w:id="111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A121F7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29" w:author="瑋婷 徐" w:date="2025-01-03T16:20:00Z" w16du:dateUtc="2025-01-03T08:20:00Z"/>
                <w:rFonts w:asciiTheme="majorEastAsia" w:eastAsia="標楷體" w:hAnsiTheme="majorEastAsia" w:cstheme="majorEastAsia"/>
                <w:rPrChange w:id="11130" w:author="瑋婷 徐" w:date="2025-01-06T15:34:00Z" w16du:dateUtc="2025-01-06T07:34:00Z">
                  <w:rPr>
                    <w:ins w:id="11131" w:author="瑋婷 徐" w:date="2025-01-03T16:20:00Z" w16du:dateUtc="2025-01-03T08:20:00Z"/>
                    <w:rFonts w:ascii="Times New Roman" w:eastAsia="Times New Roman" w:hAnsi="Times New Roman" w:cs="Times New Roman"/>
                    <w:sz w:val="20"/>
                    <w:szCs w:val="20"/>
                  </w:rPr>
                </w:rPrChange>
              </w:rPr>
              <w:pPrChange w:id="111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44F4F8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33" w:author="瑋婷 徐" w:date="2025-01-03T16:20:00Z" w16du:dateUtc="2025-01-03T08:20:00Z"/>
                <w:rFonts w:asciiTheme="majorEastAsia" w:eastAsia="標楷體" w:hAnsiTheme="majorEastAsia" w:cstheme="majorEastAsia"/>
                <w:rPrChange w:id="11134" w:author="瑋婷 徐" w:date="2025-01-06T15:34:00Z" w16du:dateUtc="2025-01-06T07:34:00Z">
                  <w:rPr>
                    <w:ins w:id="11135" w:author="瑋婷 徐" w:date="2025-01-03T16:20:00Z" w16du:dateUtc="2025-01-03T08:20:00Z"/>
                    <w:rFonts w:ascii="Times New Roman" w:eastAsia="Times New Roman" w:hAnsi="Times New Roman" w:cs="Times New Roman"/>
                    <w:sz w:val="20"/>
                    <w:szCs w:val="20"/>
                  </w:rPr>
                </w:rPrChange>
              </w:rPr>
              <w:pPrChange w:id="111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1AB131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37" w:author="瑋婷 徐" w:date="2025-01-03T16:20:00Z" w16du:dateUtc="2025-01-03T08:20:00Z"/>
                <w:rFonts w:asciiTheme="majorEastAsia" w:eastAsia="標楷體" w:hAnsiTheme="majorEastAsia" w:cstheme="majorEastAsia"/>
                <w:rPrChange w:id="11138" w:author="瑋婷 徐" w:date="2025-01-06T15:34:00Z" w16du:dateUtc="2025-01-06T07:34:00Z">
                  <w:rPr>
                    <w:ins w:id="11139" w:author="瑋婷 徐" w:date="2025-01-03T16:20:00Z" w16du:dateUtc="2025-01-03T08:20:00Z"/>
                    <w:rFonts w:ascii="Times New Roman" w:eastAsia="Times New Roman" w:hAnsi="Times New Roman" w:cs="Times New Roman"/>
                    <w:sz w:val="20"/>
                    <w:szCs w:val="20"/>
                  </w:rPr>
                </w:rPrChange>
              </w:rPr>
              <w:pPrChange w:id="111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51A1C22B"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141" w:author="瑋婷 徐" w:date="2025-01-03T16:33:00Z" w16du:dateUtc="2025-01-03T08:33:00Z"/>
                <w:rFonts w:asciiTheme="majorEastAsia" w:eastAsia="標楷體" w:hAnsiTheme="majorEastAsia" w:cstheme="majorEastAsia"/>
              </w:rPr>
            </w:pPr>
          </w:p>
        </w:tc>
        <w:tc>
          <w:tcPr>
            <w:tcW w:w="181" w:type="pct"/>
            <w:noWrap/>
            <w:hideMark/>
          </w:tcPr>
          <w:p w14:paraId="6B08F8EE" w14:textId="0C98813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42" w:author="瑋婷 徐" w:date="2025-01-03T16:20:00Z" w16du:dateUtc="2025-01-03T08:20:00Z"/>
                <w:rFonts w:asciiTheme="majorEastAsia" w:eastAsia="標楷體" w:hAnsiTheme="majorEastAsia" w:cstheme="majorEastAsia"/>
                <w:rPrChange w:id="11143" w:author="瑋婷 徐" w:date="2025-01-06T15:34:00Z" w16du:dateUtc="2025-01-06T07:34:00Z">
                  <w:rPr>
                    <w:ins w:id="11144" w:author="瑋婷 徐" w:date="2025-01-03T16:20:00Z" w16du:dateUtc="2025-01-03T08:20:00Z"/>
                    <w:rFonts w:ascii="Times New Roman" w:eastAsia="Times New Roman" w:hAnsi="Times New Roman" w:cs="Times New Roman"/>
                    <w:sz w:val="20"/>
                    <w:szCs w:val="20"/>
                  </w:rPr>
                </w:rPrChange>
              </w:rPr>
              <w:pPrChange w:id="111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242A18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46" w:author="瑋婷 徐" w:date="2025-01-03T16:20:00Z" w16du:dateUtc="2025-01-03T08:20:00Z"/>
                <w:rFonts w:asciiTheme="majorEastAsia" w:eastAsia="標楷體" w:hAnsiTheme="majorEastAsia" w:cstheme="majorEastAsia"/>
                <w:rPrChange w:id="11147" w:author="瑋婷 徐" w:date="2025-01-06T15:34:00Z" w16du:dateUtc="2025-01-06T07:34:00Z">
                  <w:rPr>
                    <w:ins w:id="11148" w:author="瑋婷 徐" w:date="2025-01-03T16:20:00Z" w16du:dateUtc="2025-01-03T08:20:00Z"/>
                    <w:rFonts w:ascii="Times New Roman" w:eastAsia="Times New Roman" w:hAnsi="Times New Roman" w:cs="Times New Roman"/>
                    <w:sz w:val="20"/>
                    <w:szCs w:val="20"/>
                  </w:rPr>
                </w:rPrChange>
              </w:rPr>
              <w:pPrChange w:id="111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13C3EA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50" w:author="瑋婷 徐" w:date="2025-01-03T16:20:00Z" w16du:dateUtc="2025-01-03T08:20:00Z"/>
                <w:rFonts w:asciiTheme="majorEastAsia" w:eastAsia="標楷體" w:hAnsiTheme="majorEastAsia" w:cstheme="majorEastAsia"/>
                <w:color w:val="000000"/>
                <w:rPrChange w:id="11151" w:author="瑋婷 徐" w:date="2025-01-06T15:34:00Z" w16du:dateUtc="2025-01-06T07:34:00Z">
                  <w:rPr>
                    <w:ins w:id="11152" w:author="瑋婷 徐" w:date="2025-01-03T16:20:00Z" w16du:dateUtc="2025-01-03T08:20:00Z"/>
                    <w:rFonts w:cs="Calibri"/>
                    <w:color w:val="000000"/>
                    <w:sz w:val="22"/>
                  </w:rPr>
                </w:rPrChange>
              </w:rPr>
              <w:pPrChange w:id="111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54" w:author="瑋婷 徐" w:date="2025-01-03T16:20:00Z" w16du:dateUtc="2025-01-03T08:20:00Z">
              <w:r w:rsidRPr="00727E7E">
                <w:rPr>
                  <w:rFonts w:asciiTheme="majorEastAsia" w:eastAsia="標楷體" w:hAnsiTheme="majorEastAsia" w:cstheme="majorEastAsia"/>
                  <w:color w:val="000000"/>
                  <w:rPrChange w:id="11155" w:author="瑋婷 徐" w:date="2025-01-06T15:34:00Z" w16du:dateUtc="2025-01-06T07:34:00Z">
                    <w:rPr>
                      <w:rFonts w:cs="Calibri"/>
                      <w:color w:val="000000"/>
                      <w:sz w:val="22"/>
                    </w:rPr>
                  </w:rPrChange>
                </w:rPr>
                <w:t>*</w:t>
              </w:r>
            </w:ins>
          </w:p>
        </w:tc>
        <w:tc>
          <w:tcPr>
            <w:tcW w:w="181" w:type="pct"/>
            <w:noWrap/>
            <w:hideMark/>
          </w:tcPr>
          <w:p w14:paraId="5F3CF28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56" w:author="瑋婷 徐" w:date="2025-01-03T16:20:00Z" w16du:dateUtc="2025-01-03T08:20:00Z"/>
                <w:rFonts w:asciiTheme="majorEastAsia" w:eastAsia="標楷體" w:hAnsiTheme="majorEastAsia" w:cstheme="majorEastAsia"/>
                <w:color w:val="000000"/>
                <w:rPrChange w:id="11157" w:author="瑋婷 徐" w:date="2025-01-06T15:34:00Z" w16du:dateUtc="2025-01-06T07:34:00Z">
                  <w:rPr>
                    <w:ins w:id="11158" w:author="瑋婷 徐" w:date="2025-01-03T16:20:00Z" w16du:dateUtc="2025-01-03T08:20:00Z"/>
                    <w:rFonts w:cs="Calibri"/>
                    <w:color w:val="000000"/>
                    <w:sz w:val="22"/>
                  </w:rPr>
                </w:rPrChange>
              </w:rPr>
              <w:pPrChange w:id="111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031C93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60" w:author="瑋婷 徐" w:date="2025-01-03T16:20:00Z" w16du:dateUtc="2025-01-03T08:20:00Z"/>
                <w:rFonts w:asciiTheme="majorEastAsia" w:eastAsia="標楷體" w:hAnsiTheme="majorEastAsia" w:cstheme="majorEastAsia"/>
                <w:rPrChange w:id="11161" w:author="瑋婷 徐" w:date="2025-01-06T15:34:00Z" w16du:dateUtc="2025-01-06T07:34:00Z">
                  <w:rPr>
                    <w:ins w:id="11162" w:author="瑋婷 徐" w:date="2025-01-03T16:20:00Z" w16du:dateUtc="2025-01-03T08:20:00Z"/>
                    <w:rFonts w:ascii="Times New Roman" w:eastAsia="Times New Roman" w:hAnsi="Times New Roman" w:cs="Times New Roman"/>
                    <w:sz w:val="20"/>
                    <w:szCs w:val="20"/>
                  </w:rPr>
                </w:rPrChange>
              </w:rPr>
              <w:pPrChange w:id="111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100189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64" w:author="瑋婷 徐" w:date="2025-01-03T16:20:00Z" w16du:dateUtc="2025-01-03T08:20:00Z"/>
                <w:rFonts w:asciiTheme="majorEastAsia" w:eastAsia="標楷體" w:hAnsiTheme="majorEastAsia" w:cstheme="majorEastAsia"/>
                <w:color w:val="000000"/>
                <w:rPrChange w:id="11165" w:author="瑋婷 徐" w:date="2025-01-06T15:34:00Z" w16du:dateUtc="2025-01-06T07:34:00Z">
                  <w:rPr>
                    <w:ins w:id="11166" w:author="瑋婷 徐" w:date="2025-01-03T16:20:00Z" w16du:dateUtc="2025-01-03T08:20:00Z"/>
                    <w:rFonts w:cs="Calibri"/>
                    <w:color w:val="000000"/>
                    <w:sz w:val="22"/>
                  </w:rPr>
                </w:rPrChange>
              </w:rPr>
              <w:pPrChange w:id="111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68" w:author="瑋婷 徐" w:date="2025-01-03T16:20:00Z" w16du:dateUtc="2025-01-03T08:20:00Z">
              <w:r w:rsidRPr="00727E7E">
                <w:rPr>
                  <w:rFonts w:asciiTheme="majorEastAsia" w:eastAsia="標楷體" w:hAnsiTheme="majorEastAsia" w:cstheme="majorEastAsia"/>
                  <w:color w:val="000000"/>
                  <w:rPrChange w:id="11169" w:author="瑋婷 徐" w:date="2025-01-06T15:34:00Z" w16du:dateUtc="2025-01-06T07:34:00Z">
                    <w:rPr>
                      <w:rFonts w:cs="Calibri"/>
                      <w:color w:val="000000"/>
                      <w:sz w:val="22"/>
                    </w:rPr>
                  </w:rPrChange>
                </w:rPr>
                <w:t>*</w:t>
              </w:r>
            </w:ins>
          </w:p>
        </w:tc>
        <w:tc>
          <w:tcPr>
            <w:tcW w:w="181" w:type="pct"/>
            <w:noWrap/>
            <w:hideMark/>
          </w:tcPr>
          <w:p w14:paraId="0BBC571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70" w:author="瑋婷 徐" w:date="2025-01-03T16:20:00Z" w16du:dateUtc="2025-01-03T08:20:00Z"/>
                <w:rFonts w:asciiTheme="majorEastAsia" w:eastAsia="標楷體" w:hAnsiTheme="majorEastAsia" w:cstheme="majorEastAsia"/>
                <w:color w:val="000000"/>
                <w:rPrChange w:id="11171" w:author="瑋婷 徐" w:date="2025-01-06T15:34:00Z" w16du:dateUtc="2025-01-06T07:34:00Z">
                  <w:rPr>
                    <w:ins w:id="11172" w:author="瑋婷 徐" w:date="2025-01-03T16:20:00Z" w16du:dateUtc="2025-01-03T08:20:00Z"/>
                    <w:rFonts w:cs="Calibri"/>
                    <w:color w:val="000000"/>
                    <w:sz w:val="22"/>
                  </w:rPr>
                </w:rPrChange>
              </w:rPr>
              <w:pPrChange w:id="111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366A97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74" w:author="瑋婷 徐" w:date="2025-01-03T16:20:00Z" w16du:dateUtc="2025-01-03T08:20:00Z"/>
                <w:rFonts w:asciiTheme="majorEastAsia" w:eastAsia="標楷體" w:hAnsiTheme="majorEastAsia" w:cstheme="majorEastAsia"/>
                <w:rPrChange w:id="11175" w:author="瑋婷 徐" w:date="2025-01-06T15:34:00Z" w16du:dateUtc="2025-01-06T07:34:00Z">
                  <w:rPr>
                    <w:ins w:id="11176" w:author="瑋婷 徐" w:date="2025-01-03T16:20:00Z" w16du:dateUtc="2025-01-03T08:20:00Z"/>
                    <w:rFonts w:ascii="Times New Roman" w:eastAsia="Times New Roman" w:hAnsi="Times New Roman" w:cs="Times New Roman"/>
                    <w:sz w:val="20"/>
                    <w:szCs w:val="20"/>
                  </w:rPr>
                </w:rPrChange>
              </w:rPr>
              <w:pPrChange w:id="111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7E7E" w14:paraId="7C9FC83E" w14:textId="77777777" w:rsidTr="00FE102C">
        <w:trPr>
          <w:trHeight w:val="300"/>
          <w:ins w:id="11178"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7C0B8B9E" w14:textId="77777777" w:rsidR="00DA433E" w:rsidRPr="00727E7E" w:rsidRDefault="00DA433E">
            <w:pPr>
              <w:spacing w:line="360" w:lineRule="auto"/>
              <w:jc w:val="both"/>
              <w:rPr>
                <w:ins w:id="11179" w:author="瑋婷 徐" w:date="2025-01-03T16:20:00Z" w16du:dateUtc="2025-01-03T08:20:00Z"/>
                <w:rFonts w:asciiTheme="majorEastAsia" w:eastAsia="標楷體" w:hAnsiTheme="majorEastAsia" w:cstheme="majorEastAsia"/>
                <w:b w:val="0"/>
                <w:bCs w:val="0"/>
                <w:color w:val="000000"/>
                <w:rPrChange w:id="11180" w:author="瑋婷 徐" w:date="2025-01-06T15:34:00Z" w16du:dateUtc="2025-01-06T07:34:00Z">
                  <w:rPr>
                    <w:ins w:id="11181" w:author="瑋婷 徐" w:date="2025-01-03T16:20:00Z" w16du:dateUtc="2025-01-03T08:20:00Z"/>
                    <w:rFonts w:cs="Calibri"/>
                    <w:color w:val="000000"/>
                    <w:sz w:val="22"/>
                  </w:rPr>
                </w:rPrChange>
              </w:rPr>
              <w:pPrChange w:id="11182" w:author="瑋婷 徐" w:date="2025-01-03T16:21:00Z" w16du:dateUtc="2025-01-03T08:21:00Z">
                <w:pPr/>
              </w:pPrChange>
            </w:pPr>
            <w:ins w:id="11183" w:author="瑋婷 徐" w:date="2025-01-03T16:20:00Z" w16du:dateUtc="2025-01-03T08:20:00Z">
              <w:r w:rsidRPr="00727E7E">
                <w:rPr>
                  <w:rFonts w:asciiTheme="majorEastAsia" w:eastAsia="標楷體" w:hAnsiTheme="majorEastAsia" w:cstheme="majorEastAsia"/>
                  <w:b w:val="0"/>
                  <w:bCs w:val="0"/>
                  <w:color w:val="000000"/>
                  <w:rPrChange w:id="11184" w:author="瑋婷 徐" w:date="2025-01-06T15:34:00Z" w16du:dateUtc="2025-01-06T07:34:00Z">
                    <w:rPr>
                      <w:rFonts w:cs="Calibri"/>
                      <w:color w:val="000000"/>
                      <w:sz w:val="22"/>
                    </w:rPr>
                  </w:rPrChange>
                </w:rPr>
                <w:t>小雲雀</w:t>
              </w:r>
              <w:r w:rsidRPr="00727E7E">
                <w:rPr>
                  <w:rFonts w:asciiTheme="majorEastAsia" w:eastAsia="標楷體" w:hAnsiTheme="majorEastAsia" w:cstheme="majorEastAsia"/>
                  <w:b w:val="0"/>
                  <w:bCs w:val="0"/>
                  <w:color w:val="000000"/>
                  <w:rPrChange w:id="11185" w:author="瑋婷 徐" w:date="2025-01-06T15:34:00Z" w16du:dateUtc="2025-01-06T07:34:00Z">
                    <w:rPr>
                      <w:rFonts w:cs="Calibri"/>
                      <w:color w:val="000000"/>
                      <w:sz w:val="22"/>
                    </w:rPr>
                  </w:rPrChange>
                </w:rPr>
                <w:t xml:space="preserve"> </w:t>
              </w:r>
            </w:ins>
          </w:p>
        </w:tc>
        <w:tc>
          <w:tcPr>
            <w:tcW w:w="1080" w:type="pct"/>
            <w:hideMark/>
          </w:tcPr>
          <w:p w14:paraId="61F82D5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86" w:author="瑋婷 徐" w:date="2025-01-03T16:20:00Z" w16du:dateUtc="2025-01-03T08:20:00Z"/>
                <w:rFonts w:asciiTheme="majorEastAsia" w:eastAsia="標楷體" w:hAnsiTheme="majorEastAsia" w:cstheme="majorEastAsia"/>
                <w:i/>
                <w:iCs/>
                <w:color w:val="000000"/>
                <w:rPrChange w:id="11187" w:author="瑋婷 徐" w:date="2025-01-06T15:34:00Z" w16du:dateUtc="2025-01-06T07:34:00Z">
                  <w:rPr>
                    <w:ins w:id="11188" w:author="瑋婷 徐" w:date="2025-01-03T16:20:00Z" w16du:dateUtc="2025-01-03T08:20:00Z"/>
                    <w:rFonts w:cs="Calibri"/>
                    <w:i/>
                    <w:iCs/>
                    <w:color w:val="000000"/>
                    <w:sz w:val="22"/>
                  </w:rPr>
                </w:rPrChange>
              </w:rPr>
              <w:pPrChange w:id="111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190" w:author="瑋婷 徐" w:date="2025-01-03T16:20:00Z" w16du:dateUtc="2025-01-03T08:20:00Z">
              <w:r w:rsidRPr="00727E7E">
                <w:rPr>
                  <w:rFonts w:asciiTheme="majorEastAsia" w:eastAsia="標楷體" w:hAnsiTheme="majorEastAsia" w:cstheme="majorEastAsia"/>
                  <w:i/>
                  <w:iCs/>
                  <w:color w:val="000000"/>
                  <w:rPrChange w:id="11191" w:author="瑋婷 徐" w:date="2025-01-06T15:34:00Z" w16du:dateUtc="2025-01-06T07:34:00Z">
                    <w:rPr>
                      <w:rFonts w:cs="Calibri"/>
                      <w:i/>
                      <w:iCs/>
                      <w:color w:val="000000"/>
                      <w:sz w:val="22"/>
                    </w:rPr>
                  </w:rPrChange>
                </w:rPr>
                <w:t>Alauda gulgula</w:t>
              </w:r>
            </w:ins>
          </w:p>
        </w:tc>
        <w:tc>
          <w:tcPr>
            <w:tcW w:w="134" w:type="pct"/>
            <w:noWrap/>
            <w:hideMark/>
          </w:tcPr>
          <w:p w14:paraId="08F0A06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92" w:author="瑋婷 徐" w:date="2025-01-03T16:20:00Z" w16du:dateUtc="2025-01-03T08:20:00Z"/>
                <w:rFonts w:asciiTheme="majorEastAsia" w:eastAsia="標楷體" w:hAnsiTheme="majorEastAsia" w:cstheme="majorEastAsia"/>
                <w:color w:val="000000"/>
                <w:rPrChange w:id="11193" w:author="瑋婷 徐" w:date="2025-01-06T15:34:00Z" w16du:dateUtc="2025-01-06T07:34:00Z">
                  <w:rPr>
                    <w:ins w:id="11194" w:author="瑋婷 徐" w:date="2025-01-03T16:20:00Z" w16du:dateUtc="2025-01-03T08:20:00Z"/>
                    <w:rFonts w:cs="Calibri"/>
                    <w:color w:val="000000"/>
                    <w:sz w:val="22"/>
                  </w:rPr>
                </w:rPrChange>
              </w:rPr>
              <w:pPrChange w:id="111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196" w:author="瑋婷 徐" w:date="2025-01-03T16:20:00Z" w16du:dateUtc="2025-01-03T08:20:00Z">
              <w:r w:rsidRPr="00727E7E">
                <w:rPr>
                  <w:rFonts w:asciiTheme="majorEastAsia" w:eastAsia="標楷體" w:hAnsiTheme="majorEastAsia" w:cstheme="majorEastAsia"/>
                  <w:color w:val="000000"/>
                  <w:rPrChange w:id="11197" w:author="瑋婷 徐" w:date="2025-01-06T15:34:00Z" w16du:dateUtc="2025-01-06T07:34:00Z">
                    <w:rPr>
                      <w:rFonts w:cs="Calibri"/>
                      <w:color w:val="000000"/>
                      <w:sz w:val="22"/>
                    </w:rPr>
                  </w:rPrChange>
                </w:rPr>
                <w:t>*</w:t>
              </w:r>
            </w:ins>
          </w:p>
        </w:tc>
        <w:tc>
          <w:tcPr>
            <w:tcW w:w="134" w:type="pct"/>
            <w:noWrap/>
            <w:hideMark/>
          </w:tcPr>
          <w:p w14:paraId="1246469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198" w:author="瑋婷 徐" w:date="2025-01-03T16:20:00Z" w16du:dateUtc="2025-01-03T08:20:00Z"/>
                <w:rFonts w:asciiTheme="majorEastAsia" w:eastAsia="標楷體" w:hAnsiTheme="majorEastAsia" w:cstheme="majorEastAsia"/>
                <w:color w:val="000000"/>
                <w:rPrChange w:id="11199" w:author="瑋婷 徐" w:date="2025-01-06T15:34:00Z" w16du:dateUtc="2025-01-06T07:34:00Z">
                  <w:rPr>
                    <w:ins w:id="11200" w:author="瑋婷 徐" w:date="2025-01-03T16:20:00Z" w16du:dateUtc="2025-01-03T08:20:00Z"/>
                    <w:rFonts w:cs="Calibri"/>
                    <w:color w:val="000000"/>
                    <w:sz w:val="22"/>
                  </w:rPr>
                </w:rPrChange>
              </w:rPr>
              <w:pPrChange w:id="112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D0DF68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02" w:author="瑋婷 徐" w:date="2025-01-03T16:20:00Z" w16du:dateUtc="2025-01-03T08:20:00Z"/>
                <w:rFonts w:asciiTheme="majorEastAsia" w:eastAsia="標楷體" w:hAnsiTheme="majorEastAsia" w:cstheme="majorEastAsia"/>
                <w:rPrChange w:id="11203" w:author="瑋婷 徐" w:date="2025-01-06T15:34:00Z" w16du:dateUtc="2025-01-06T07:34:00Z">
                  <w:rPr>
                    <w:ins w:id="11204" w:author="瑋婷 徐" w:date="2025-01-03T16:20:00Z" w16du:dateUtc="2025-01-03T08:20:00Z"/>
                    <w:rFonts w:ascii="Times New Roman" w:eastAsia="Times New Roman" w:hAnsi="Times New Roman" w:cs="Times New Roman"/>
                    <w:sz w:val="20"/>
                    <w:szCs w:val="20"/>
                  </w:rPr>
                </w:rPrChange>
              </w:rPr>
              <w:pPrChange w:id="112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BB7685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06" w:author="瑋婷 徐" w:date="2025-01-03T16:20:00Z" w16du:dateUtc="2025-01-03T08:20:00Z"/>
                <w:rFonts w:asciiTheme="majorEastAsia" w:eastAsia="標楷體" w:hAnsiTheme="majorEastAsia" w:cstheme="majorEastAsia"/>
                <w:rPrChange w:id="11207" w:author="瑋婷 徐" w:date="2025-01-06T15:34:00Z" w16du:dateUtc="2025-01-06T07:34:00Z">
                  <w:rPr>
                    <w:ins w:id="11208" w:author="瑋婷 徐" w:date="2025-01-03T16:20:00Z" w16du:dateUtc="2025-01-03T08:20:00Z"/>
                    <w:rFonts w:ascii="Times New Roman" w:eastAsia="Times New Roman" w:hAnsi="Times New Roman" w:cs="Times New Roman"/>
                    <w:sz w:val="20"/>
                    <w:szCs w:val="20"/>
                  </w:rPr>
                </w:rPrChange>
              </w:rPr>
              <w:pPrChange w:id="112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629CC0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10" w:author="瑋婷 徐" w:date="2025-01-03T16:20:00Z" w16du:dateUtc="2025-01-03T08:20:00Z"/>
                <w:rFonts w:asciiTheme="majorEastAsia" w:eastAsia="標楷體" w:hAnsiTheme="majorEastAsia" w:cstheme="majorEastAsia"/>
                <w:rPrChange w:id="11211" w:author="瑋婷 徐" w:date="2025-01-06T15:34:00Z" w16du:dateUtc="2025-01-06T07:34:00Z">
                  <w:rPr>
                    <w:ins w:id="11212" w:author="瑋婷 徐" w:date="2025-01-03T16:20:00Z" w16du:dateUtc="2025-01-03T08:20:00Z"/>
                    <w:rFonts w:ascii="Times New Roman" w:eastAsia="Times New Roman" w:hAnsi="Times New Roman" w:cs="Times New Roman"/>
                    <w:sz w:val="20"/>
                    <w:szCs w:val="20"/>
                  </w:rPr>
                </w:rPrChange>
              </w:rPr>
              <w:pPrChange w:id="112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C8447B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14" w:author="瑋婷 徐" w:date="2025-01-03T16:20:00Z" w16du:dateUtc="2025-01-03T08:20:00Z"/>
                <w:rFonts w:asciiTheme="majorEastAsia" w:eastAsia="標楷體" w:hAnsiTheme="majorEastAsia" w:cstheme="majorEastAsia"/>
                <w:rPrChange w:id="11215" w:author="瑋婷 徐" w:date="2025-01-06T15:34:00Z" w16du:dateUtc="2025-01-06T07:34:00Z">
                  <w:rPr>
                    <w:ins w:id="11216" w:author="瑋婷 徐" w:date="2025-01-03T16:20:00Z" w16du:dateUtc="2025-01-03T08:20:00Z"/>
                    <w:rFonts w:ascii="Times New Roman" w:eastAsia="Times New Roman" w:hAnsi="Times New Roman" w:cs="Times New Roman"/>
                    <w:sz w:val="20"/>
                    <w:szCs w:val="20"/>
                  </w:rPr>
                </w:rPrChange>
              </w:rPr>
              <w:pPrChange w:id="112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F302A56"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218" w:author="瑋婷 徐" w:date="2025-01-03T16:33:00Z" w16du:dateUtc="2025-01-03T08:33:00Z"/>
                <w:rFonts w:asciiTheme="majorEastAsia" w:eastAsia="標楷體" w:hAnsiTheme="majorEastAsia" w:cstheme="majorEastAsia"/>
              </w:rPr>
            </w:pPr>
          </w:p>
        </w:tc>
        <w:tc>
          <w:tcPr>
            <w:tcW w:w="134" w:type="pct"/>
            <w:noWrap/>
            <w:hideMark/>
          </w:tcPr>
          <w:p w14:paraId="59C0DD6C" w14:textId="46C5D95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19" w:author="瑋婷 徐" w:date="2025-01-03T16:20:00Z" w16du:dateUtc="2025-01-03T08:20:00Z"/>
                <w:rFonts w:asciiTheme="majorEastAsia" w:eastAsia="標楷體" w:hAnsiTheme="majorEastAsia" w:cstheme="majorEastAsia"/>
                <w:rPrChange w:id="11220" w:author="瑋婷 徐" w:date="2025-01-06T15:34:00Z" w16du:dateUtc="2025-01-06T07:34:00Z">
                  <w:rPr>
                    <w:ins w:id="11221" w:author="瑋婷 徐" w:date="2025-01-03T16:20:00Z" w16du:dateUtc="2025-01-03T08:20:00Z"/>
                    <w:rFonts w:ascii="Times New Roman" w:eastAsia="Times New Roman" w:hAnsi="Times New Roman" w:cs="Times New Roman"/>
                    <w:sz w:val="20"/>
                    <w:szCs w:val="20"/>
                  </w:rPr>
                </w:rPrChange>
              </w:rPr>
              <w:pPrChange w:id="112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6FB682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23" w:author="瑋婷 徐" w:date="2025-01-03T16:20:00Z" w16du:dateUtc="2025-01-03T08:20:00Z"/>
                <w:rFonts w:asciiTheme="majorEastAsia" w:eastAsia="標楷體" w:hAnsiTheme="majorEastAsia" w:cstheme="majorEastAsia"/>
                <w:rPrChange w:id="11224" w:author="瑋婷 徐" w:date="2025-01-06T15:34:00Z" w16du:dateUtc="2025-01-06T07:34:00Z">
                  <w:rPr>
                    <w:ins w:id="11225" w:author="瑋婷 徐" w:date="2025-01-03T16:20:00Z" w16du:dateUtc="2025-01-03T08:20:00Z"/>
                    <w:rFonts w:ascii="Times New Roman" w:eastAsia="Times New Roman" w:hAnsi="Times New Roman" w:cs="Times New Roman"/>
                    <w:sz w:val="20"/>
                    <w:szCs w:val="20"/>
                  </w:rPr>
                </w:rPrChange>
              </w:rPr>
              <w:pPrChange w:id="112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5D86E6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27" w:author="瑋婷 徐" w:date="2025-01-03T16:20:00Z" w16du:dateUtc="2025-01-03T08:20:00Z"/>
                <w:rFonts w:asciiTheme="majorEastAsia" w:eastAsia="標楷體" w:hAnsiTheme="majorEastAsia" w:cstheme="majorEastAsia"/>
                <w:rPrChange w:id="11228" w:author="瑋婷 徐" w:date="2025-01-06T15:34:00Z" w16du:dateUtc="2025-01-06T07:34:00Z">
                  <w:rPr>
                    <w:ins w:id="11229" w:author="瑋婷 徐" w:date="2025-01-03T16:20:00Z" w16du:dateUtc="2025-01-03T08:20:00Z"/>
                    <w:rFonts w:ascii="Times New Roman" w:eastAsia="Times New Roman" w:hAnsi="Times New Roman" w:cs="Times New Roman"/>
                    <w:sz w:val="20"/>
                    <w:szCs w:val="20"/>
                  </w:rPr>
                </w:rPrChange>
              </w:rPr>
              <w:pPrChange w:id="112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B110A8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31" w:author="瑋婷 徐" w:date="2025-01-03T16:20:00Z" w16du:dateUtc="2025-01-03T08:20:00Z"/>
                <w:rFonts w:asciiTheme="majorEastAsia" w:eastAsia="標楷體" w:hAnsiTheme="majorEastAsia" w:cstheme="majorEastAsia"/>
                <w:rPrChange w:id="11232" w:author="瑋婷 徐" w:date="2025-01-06T15:34:00Z" w16du:dateUtc="2025-01-06T07:34:00Z">
                  <w:rPr>
                    <w:ins w:id="11233" w:author="瑋婷 徐" w:date="2025-01-03T16:20:00Z" w16du:dateUtc="2025-01-03T08:20:00Z"/>
                    <w:rFonts w:ascii="Times New Roman" w:eastAsia="Times New Roman" w:hAnsi="Times New Roman" w:cs="Times New Roman"/>
                    <w:sz w:val="20"/>
                    <w:szCs w:val="20"/>
                  </w:rPr>
                </w:rPrChange>
              </w:rPr>
              <w:pPrChange w:id="112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107B31AC"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235" w:author="瑋婷 徐" w:date="2025-01-03T16:33:00Z" w16du:dateUtc="2025-01-03T08:33:00Z"/>
                <w:rFonts w:asciiTheme="majorEastAsia" w:eastAsia="標楷體" w:hAnsiTheme="majorEastAsia" w:cstheme="majorEastAsia"/>
              </w:rPr>
            </w:pPr>
          </w:p>
        </w:tc>
        <w:tc>
          <w:tcPr>
            <w:tcW w:w="181" w:type="pct"/>
            <w:noWrap/>
            <w:hideMark/>
          </w:tcPr>
          <w:p w14:paraId="37CE19CA" w14:textId="45A2C563"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36" w:author="瑋婷 徐" w:date="2025-01-03T16:20:00Z" w16du:dateUtc="2025-01-03T08:20:00Z"/>
                <w:rFonts w:asciiTheme="majorEastAsia" w:eastAsia="標楷體" w:hAnsiTheme="majorEastAsia" w:cstheme="majorEastAsia"/>
                <w:rPrChange w:id="11237" w:author="瑋婷 徐" w:date="2025-01-06T15:34:00Z" w16du:dateUtc="2025-01-06T07:34:00Z">
                  <w:rPr>
                    <w:ins w:id="11238" w:author="瑋婷 徐" w:date="2025-01-03T16:20:00Z" w16du:dateUtc="2025-01-03T08:20:00Z"/>
                    <w:rFonts w:ascii="Times New Roman" w:eastAsia="Times New Roman" w:hAnsi="Times New Roman" w:cs="Times New Roman"/>
                    <w:sz w:val="20"/>
                    <w:szCs w:val="20"/>
                  </w:rPr>
                </w:rPrChange>
              </w:rPr>
              <w:pPrChange w:id="112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8C0230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40" w:author="瑋婷 徐" w:date="2025-01-03T16:20:00Z" w16du:dateUtc="2025-01-03T08:20:00Z"/>
                <w:rFonts w:asciiTheme="majorEastAsia" w:eastAsia="標楷體" w:hAnsiTheme="majorEastAsia" w:cstheme="majorEastAsia"/>
                <w:rPrChange w:id="11241" w:author="瑋婷 徐" w:date="2025-01-06T15:34:00Z" w16du:dateUtc="2025-01-06T07:34:00Z">
                  <w:rPr>
                    <w:ins w:id="11242" w:author="瑋婷 徐" w:date="2025-01-03T16:20:00Z" w16du:dateUtc="2025-01-03T08:20:00Z"/>
                    <w:rFonts w:ascii="Times New Roman" w:eastAsia="Times New Roman" w:hAnsi="Times New Roman" w:cs="Times New Roman"/>
                    <w:sz w:val="20"/>
                    <w:szCs w:val="20"/>
                  </w:rPr>
                </w:rPrChange>
              </w:rPr>
              <w:pPrChange w:id="112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E0DFDF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44" w:author="瑋婷 徐" w:date="2025-01-03T16:20:00Z" w16du:dateUtc="2025-01-03T08:20:00Z"/>
                <w:rFonts w:asciiTheme="majorEastAsia" w:eastAsia="標楷體" w:hAnsiTheme="majorEastAsia" w:cstheme="majorEastAsia"/>
                <w:rPrChange w:id="11245" w:author="瑋婷 徐" w:date="2025-01-06T15:34:00Z" w16du:dateUtc="2025-01-06T07:34:00Z">
                  <w:rPr>
                    <w:ins w:id="11246" w:author="瑋婷 徐" w:date="2025-01-03T16:20:00Z" w16du:dateUtc="2025-01-03T08:20:00Z"/>
                    <w:rFonts w:ascii="Times New Roman" w:eastAsia="Times New Roman" w:hAnsi="Times New Roman" w:cs="Times New Roman"/>
                    <w:sz w:val="20"/>
                    <w:szCs w:val="20"/>
                  </w:rPr>
                </w:rPrChange>
              </w:rPr>
              <w:pPrChange w:id="112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9D5E9B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48" w:author="瑋婷 徐" w:date="2025-01-03T16:20:00Z" w16du:dateUtc="2025-01-03T08:20:00Z"/>
                <w:rFonts w:asciiTheme="majorEastAsia" w:eastAsia="標楷體" w:hAnsiTheme="majorEastAsia" w:cstheme="majorEastAsia"/>
                <w:rPrChange w:id="11249" w:author="瑋婷 徐" w:date="2025-01-06T15:34:00Z" w16du:dateUtc="2025-01-06T07:34:00Z">
                  <w:rPr>
                    <w:ins w:id="11250" w:author="瑋婷 徐" w:date="2025-01-03T16:20:00Z" w16du:dateUtc="2025-01-03T08:20:00Z"/>
                    <w:rFonts w:ascii="Times New Roman" w:eastAsia="Times New Roman" w:hAnsi="Times New Roman" w:cs="Times New Roman"/>
                    <w:sz w:val="20"/>
                    <w:szCs w:val="20"/>
                  </w:rPr>
                </w:rPrChange>
              </w:rPr>
              <w:pPrChange w:id="112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E74EA3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52" w:author="瑋婷 徐" w:date="2025-01-03T16:20:00Z" w16du:dateUtc="2025-01-03T08:20:00Z"/>
                <w:rFonts w:asciiTheme="majorEastAsia" w:eastAsia="標楷體" w:hAnsiTheme="majorEastAsia" w:cstheme="majorEastAsia"/>
                <w:rPrChange w:id="11253" w:author="瑋婷 徐" w:date="2025-01-06T15:34:00Z" w16du:dateUtc="2025-01-06T07:34:00Z">
                  <w:rPr>
                    <w:ins w:id="11254" w:author="瑋婷 徐" w:date="2025-01-03T16:20:00Z" w16du:dateUtc="2025-01-03T08:20:00Z"/>
                    <w:rFonts w:ascii="Times New Roman" w:eastAsia="Times New Roman" w:hAnsi="Times New Roman" w:cs="Times New Roman"/>
                    <w:sz w:val="20"/>
                    <w:szCs w:val="20"/>
                  </w:rPr>
                </w:rPrChange>
              </w:rPr>
              <w:pPrChange w:id="112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64A829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56" w:author="瑋婷 徐" w:date="2025-01-03T16:20:00Z" w16du:dateUtc="2025-01-03T08:20:00Z"/>
                <w:rFonts w:asciiTheme="majorEastAsia" w:eastAsia="標楷體" w:hAnsiTheme="majorEastAsia" w:cstheme="majorEastAsia"/>
                <w:rPrChange w:id="11257" w:author="瑋婷 徐" w:date="2025-01-06T15:34:00Z" w16du:dateUtc="2025-01-06T07:34:00Z">
                  <w:rPr>
                    <w:ins w:id="11258" w:author="瑋婷 徐" w:date="2025-01-03T16:20:00Z" w16du:dateUtc="2025-01-03T08:20:00Z"/>
                    <w:rFonts w:ascii="Times New Roman" w:eastAsia="Times New Roman" w:hAnsi="Times New Roman" w:cs="Times New Roman"/>
                    <w:sz w:val="20"/>
                    <w:szCs w:val="20"/>
                  </w:rPr>
                </w:rPrChange>
              </w:rPr>
              <w:pPrChange w:id="112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37FEA2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60" w:author="瑋婷 徐" w:date="2025-01-03T16:20:00Z" w16du:dateUtc="2025-01-03T08:20:00Z"/>
                <w:rFonts w:asciiTheme="majorEastAsia" w:eastAsia="標楷體" w:hAnsiTheme="majorEastAsia" w:cstheme="majorEastAsia"/>
                <w:rPrChange w:id="11261" w:author="瑋婷 徐" w:date="2025-01-06T15:34:00Z" w16du:dateUtc="2025-01-06T07:34:00Z">
                  <w:rPr>
                    <w:ins w:id="11262" w:author="瑋婷 徐" w:date="2025-01-03T16:20:00Z" w16du:dateUtc="2025-01-03T08:20:00Z"/>
                    <w:rFonts w:ascii="Times New Roman" w:eastAsia="Times New Roman" w:hAnsi="Times New Roman" w:cs="Times New Roman"/>
                    <w:sz w:val="20"/>
                    <w:szCs w:val="20"/>
                  </w:rPr>
                </w:rPrChange>
              </w:rPr>
              <w:pPrChange w:id="112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D471FE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64" w:author="瑋婷 徐" w:date="2025-01-03T16:20:00Z" w16du:dateUtc="2025-01-03T08:20:00Z"/>
                <w:rFonts w:asciiTheme="majorEastAsia" w:eastAsia="標楷體" w:hAnsiTheme="majorEastAsia" w:cstheme="majorEastAsia"/>
                <w:rPrChange w:id="11265" w:author="瑋婷 徐" w:date="2025-01-06T15:34:00Z" w16du:dateUtc="2025-01-06T07:34:00Z">
                  <w:rPr>
                    <w:ins w:id="11266" w:author="瑋婷 徐" w:date="2025-01-03T16:20:00Z" w16du:dateUtc="2025-01-03T08:20:00Z"/>
                    <w:rFonts w:ascii="Times New Roman" w:eastAsia="Times New Roman" w:hAnsi="Times New Roman" w:cs="Times New Roman"/>
                    <w:sz w:val="20"/>
                    <w:szCs w:val="20"/>
                  </w:rPr>
                </w:rPrChange>
              </w:rPr>
              <w:pPrChange w:id="112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785AF2F5" w14:textId="77777777" w:rsidTr="00FE102C">
        <w:trPr>
          <w:cnfStyle w:val="000000100000" w:firstRow="0" w:lastRow="0" w:firstColumn="0" w:lastColumn="0" w:oddVBand="0" w:evenVBand="0" w:oddHBand="1" w:evenHBand="0" w:firstRowFirstColumn="0" w:firstRowLastColumn="0" w:lastRowFirstColumn="0" w:lastRowLastColumn="0"/>
          <w:trHeight w:val="300"/>
          <w:ins w:id="11268"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18D1DEDF" w14:textId="77777777" w:rsidR="00DA433E" w:rsidRPr="00727E7E" w:rsidRDefault="00DA433E">
            <w:pPr>
              <w:spacing w:line="360" w:lineRule="auto"/>
              <w:jc w:val="both"/>
              <w:rPr>
                <w:ins w:id="11269" w:author="瑋婷 徐" w:date="2025-01-03T16:20:00Z" w16du:dateUtc="2025-01-03T08:20:00Z"/>
                <w:rFonts w:asciiTheme="majorEastAsia" w:eastAsia="標楷體" w:hAnsiTheme="majorEastAsia" w:cstheme="majorEastAsia"/>
                <w:b w:val="0"/>
                <w:bCs w:val="0"/>
                <w:color w:val="000000"/>
                <w:rPrChange w:id="11270" w:author="瑋婷 徐" w:date="2025-01-06T15:34:00Z" w16du:dateUtc="2025-01-06T07:34:00Z">
                  <w:rPr>
                    <w:ins w:id="11271" w:author="瑋婷 徐" w:date="2025-01-03T16:20:00Z" w16du:dateUtc="2025-01-03T08:20:00Z"/>
                    <w:rFonts w:cs="Calibri"/>
                    <w:color w:val="000000"/>
                    <w:sz w:val="22"/>
                  </w:rPr>
                </w:rPrChange>
              </w:rPr>
              <w:pPrChange w:id="11272" w:author="瑋婷 徐" w:date="2025-01-03T16:21:00Z" w16du:dateUtc="2025-01-03T08:21:00Z">
                <w:pPr/>
              </w:pPrChange>
            </w:pPr>
            <w:ins w:id="11273" w:author="瑋婷 徐" w:date="2025-01-03T16:20:00Z" w16du:dateUtc="2025-01-03T08:20:00Z">
              <w:r w:rsidRPr="00727E7E">
                <w:rPr>
                  <w:rFonts w:asciiTheme="majorEastAsia" w:eastAsia="標楷體" w:hAnsiTheme="majorEastAsia" w:cstheme="majorEastAsia"/>
                  <w:b w:val="0"/>
                  <w:bCs w:val="0"/>
                  <w:color w:val="000000"/>
                  <w:rPrChange w:id="11274" w:author="瑋婷 徐" w:date="2025-01-06T15:34:00Z" w16du:dateUtc="2025-01-06T07:34:00Z">
                    <w:rPr>
                      <w:rFonts w:cs="Calibri"/>
                      <w:color w:val="000000"/>
                      <w:sz w:val="22"/>
                    </w:rPr>
                  </w:rPrChange>
                </w:rPr>
                <w:t>灰頭</w:t>
              </w:r>
              <w:proofErr w:type="gramStart"/>
              <w:r w:rsidRPr="00727E7E">
                <w:rPr>
                  <w:rFonts w:asciiTheme="majorEastAsia" w:eastAsia="標楷體" w:hAnsiTheme="majorEastAsia" w:cstheme="majorEastAsia"/>
                  <w:b w:val="0"/>
                  <w:bCs w:val="0"/>
                  <w:color w:val="000000"/>
                  <w:rPrChange w:id="11275" w:author="瑋婷 徐" w:date="2025-01-06T15:34:00Z" w16du:dateUtc="2025-01-06T07:34:00Z">
                    <w:rPr>
                      <w:rFonts w:cs="Calibri"/>
                      <w:color w:val="000000"/>
                      <w:sz w:val="22"/>
                    </w:rPr>
                  </w:rPrChange>
                </w:rPr>
                <w:t>鷦</w:t>
              </w:r>
              <w:proofErr w:type="gramEnd"/>
              <w:r w:rsidRPr="00727E7E">
                <w:rPr>
                  <w:rFonts w:asciiTheme="majorEastAsia" w:eastAsia="標楷體" w:hAnsiTheme="majorEastAsia" w:cstheme="majorEastAsia"/>
                  <w:b w:val="0"/>
                  <w:bCs w:val="0"/>
                  <w:color w:val="000000"/>
                  <w:rPrChange w:id="11276" w:author="瑋婷 徐" w:date="2025-01-06T15:34:00Z" w16du:dateUtc="2025-01-06T07:34:00Z">
                    <w:rPr>
                      <w:rFonts w:cs="Calibri"/>
                      <w:color w:val="000000"/>
                      <w:sz w:val="22"/>
                    </w:rPr>
                  </w:rPrChange>
                </w:rPr>
                <w:t>鶯</w:t>
              </w:r>
              <w:r w:rsidRPr="00727E7E">
                <w:rPr>
                  <w:rFonts w:asciiTheme="majorEastAsia" w:eastAsia="標楷體" w:hAnsiTheme="majorEastAsia" w:cstheme="majorEastAsia"/>
                  <w:b w:val="0"/>
                  <w:bCs w:val="0"/>
                  <w:color w:val="000000"/>
                  <w:rPrChange w:id="11277" w:author="瑋婷 徐" w:date="2025-01-06T15:34:00Z" w16du:dateUtc="2025-01-06T07:34:00Z">
                    <w:rPr>
                      <w:rFonts w:cs="Calibri"/>
                      <w:color w:val="000000"/>
                      <w:sz w:val="22"/>
                    </w:rPr>
                  </w:rPrChange>
                </w:rPr>
                <w:t xml:space="preserve"> </w:t>
              </w:r>
            </w:ins>
          </w:p>
        </w:tc>
        <w:tc>
          <w:tcPr>
            <w:tcW w:w="1080" w:type="pct"/>
            <w:hideMark/>
          </w:tcPr>
          <w:p w14:paraId="465FDDA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78" w:author="瑋婷 徐" w:date="2025-01-03T16:20:00Z" w16du:dateUtc="2025-01-03T08:20:00Z"/>
                <w:rFonts w:asciiTheme="majorEastAsia" w:eastAsia="標楷體" w:hAnsiTheme="majorEastAsia" w:cstheme="majorEastAsia"/>
                <w:i/>
                <w:iCs/>
                <w:color w:val="000000"/>
                <w:rPrChange w:id="11279" w:author="瑋婷 徐" w:date="2025-01-06T15:34:00Z" w16du:dateUtc="2025-01-06T07:34:00Z">
                  <w:rPr>
                    <w:ins w:id="11280" w:author="瑋婷 徐" w:date="2025-01-03T16:20:00Z" w16du:dateUtc="2025-01-03T08:20:00Z"/>
                    <w:rFonts w:cs="Calibri"/>
                    <w:i/>
                    <w:iCs/>
                    <w:color w:val="000000"/>
                    <w:sz w:val="22"/>
                  </w:rPr>
                </w:rPrChange>
              </w:rPr>
              <w:pPrChange w:id="112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282" w:author="瑋婷 徐" w:date="2025-01-03T16:20:00Z" w16du:dateUtc="2025-01-03T08:20:00Z">
              <w:r w:rsidRPr="00727E7E">
                <w:rPr>
                  <w:rFonts w:asciiTheme="majorEastAsia" w:eastAsia="標楷體" w:hAnsiTheme="majorEastAsia" w:cstheme="majorEastAsia"/>
                  <w:i/>
                  <w:iCs/>
                  <w:color w:val="000000"/>
                  <w:rPrChange w:id="11283" w:author="瑋婷 徐" w:date="2025-01-06T15:34:00Z" w16du:dateUtc="2025-01-06T07:34:00Z">
                    <w:rPr>
                      <w:rFonts w:cs="Calibri"/>
                      <w:i/>
                      <w:iCs/>
                      <w:color w:val="000000"/>
                      <w:sz w:val="22"/>
                    </w:rPr>
                  </w:rPrChange>
                </w:rPr>
                <w:t>Prinia flaviventris</w:t>
              </w:r>
            </w:ins>
          </w:p>
        </w:tc>
        <w:tc>
          <w:tcPr>
            <w:tcW w:w="134" w:type="pct"/>
            <w:noWrap/>
            <w:hideMark/>
          </w:tcPr>
          <w:p w14:paraId="66C795A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84" w:author="瑋婷 徐" w:date="2025-01-03T16:20:00Z" w16du:dateUtc="2025-01-03T08:20:00Z"/>
                <w:rFonts w:asciiTheme="majorEastAsia" w:eastAsia="標楷體" w:hAnsiTheme="majorEastAsia" w:cstheme="majorEastAsia"/>
                <w:color w:val="000000"/>
                <w:rPrChange w:id="11285" w:author="瑋婷 徐" w:date="2025-01-06T15:34:00Z" w16du:dateUtc="2025-01-06T07:34:00Z">
                  <w:rPr>
                    <w:ins w:id="11286" w:author="瑋婷 徐" w:date="2025-01-03T16:20:00Z" w16du:dateUtc="2025-01-03T08:20:00Z"/>
                    <w:rFonts w:cs="Calibri"/>
                    <w:color w:val="000000"/>
                    <w:sz w:val="22"/>
                  </w:rPr>
                </w:rPrChange>
              </w:rPr>
              <w:pPrChange w:id="112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288" w:author="瑋婷 徐" w:date="2025-01-03T16:20:00Z" w16du:dateUtc="2025-01-03T08:20:00Z">
              <w:r w:rsidRPr="00727E7E">
                <w:rPr>
                  <w:rFonts w:asciiTheme="majorEastAsia" w:eastAsia="標楷體" w:hAnsiTheme="majorEastAsia" w:cstheme="majorEastAsia"/>
                  <w:color w:val="000000"/>
                  <w:rPrChange w:id="11289" w:author="瑋婷 徐" w:date="2025-01-06T15:34:00Z" w16du:dateUtc="2025-01-06T07:34:00Z">
                    <w:rPr>
                      <w:rFonts w:cs="Calibri"/>
                      <w:color w:val="000000"/>
                      <w:sz w:val="22"/>
                    </w:rPr>
                  </w:rPrChange>
                </w:rPr>
                <w:t>*</w:t>
              </w:r>
            </w:ins>
          </w:p>
        </w:tc>
        <w:tc>
          <w:tcPr>
            <w:tcW w:w="134" w:type="pct"/>
            <w:noWrap/>
            <w:hideMark/>
          </w:tcPr>
          <w:p w14:paraId="11C4174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90" w:author="瑋婷 徐" w:date="2025-01-03T16:20:00Z" w16du:dateUtc="2025-01-03T08:20:00Z"/>
                <w:rFonts w:asciiTheme="majorEastAsia" w:eastAsia="標楷體" w:hAnsiTheme="majorEastAsia" w:cstheme="majorEastAsia"/>
                <w:color w:val="000000"/>
                <w:rPrChange w:id="11291" w:author="瑋婷 徐" w:date="2025-01-06T15:34:00Z" w16du:dateUtc="2025-01-06T07:34:00Z">
                  <w:rPr>
                    <w:ins w:id="11292" w:author="瑋婷 徐" w:date="2025-01-03T16:20:00Z" w16du:dateUtc="2025-01-03T08:20:00Z"/>
                    <w:rFonts w:cs="Calibri"/>
                    <w:color w:val="000000"/>
                    <w:sz w:val="22"/>
                  </w:rPr>
                </w:rPrChange>
              </w:rPr>
              <w:pPrChange w:id="112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ABDFE2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94" w:author="瑋婷 徐" w:date="2025-01-03T16:20:00Z" w16du:dateUtc="2025-01-03T08:20:00Z"/>
                <w:rFonts w:asciiTheme="majorEastAsia" w:eastAsia="標楷體" w:hAnsiTheme="majorEastAsia" w:cstheme="majorEastAsia"/>
                <w:rPrChange w:id="11295" w:author="瑋婷 徐" w:date="2025-01-06T15:34:00Z" w16du:dateUtc="2025-01-06T07:34:00Z">
                  <w:rPr>
                    <w:ins w:id="11296" w:author="瑋婷 徐" w:date="2025-01-03T16:20:00Z" w16du:dateUtc="2025-01-03T08:20:00Z"/>
                    <w:rFonts w:ascii="Times New Roman" w:eastAsia="Times New Roman" w:hAnsi="Times New Roman" w:cs="Times New Roman"/>
                    <w:sz w:val="20"/>
                    <w:szCs w:val="20"/>
                  </w:rPr>
                </w:rPrChange>
              </w:rPr>
              <w:pPrChange w:id="112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5CCAFB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298" w:author="瑋婷 徐" w:date="2025-01-03T16:20:00Z" w16du:dateUtc="2025-01-03T08:20:00Z"/>
                <w:rFonts w:asciiTheme="majorEastAsia" w:eastAsia="標楷體" w:hAnsiTheme="majorEastAsia" w:cstheme="majorEastAsia"/>
                <w:rPrChange w:id="11299" w:author="瑋婷 徐" w:date="2025-01-06T15:34:00Z" w16du:dateUtc="2025-01-06T07:34:00Z">
                  <w:rPr>
                    <w:ins w:id="11300" w:author="瑋婷 徐" w:date="2025-01-03T16:20:00Z" w16du:dateUtc="2025-01-03T08:20:00Z"/>
                    <w:rFonts w:ascii="Times New Roman" w:eastAsia="Times New Roman" w:hAnsi="Times New Roman" w:cs="Times New Roman"/>
                    <w:sz w:val="20"/>
                    <w:szCs w:val="20"/>
                  </w:rPr>
                </w:rPrChange>
              </w:rPr>
              <w:pPrChange w:id="113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87E794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02" w:author="瑋婷 徐" w:date="2025-01-03T16:20:00Z" w16du:dateUtc="2025-01-03T08:20:00Z"/>
                <w:rFonts w:asciiTheme="majorEastAsia" w:eastAsia="標楷體" w:hAnsiTheme="majorEastAsia" w:cstheme="majorEastAsia"/>
                <w:rPrChange w:id="11303" w:author="瑋婷 徐" w:date="2025-01-06T15:34:00Z" w16du:dateUtc="2025-01-06T07:34:00Z">
                  <w:rPr>
                    <w:ins w:id="11304" w:author="瑋婷 徐" w:date="2025-01-03T16:20:00Z" w16du:dateUtc="2025-01-03T08:20:00Z"/>
                    <w:rFonts w:ascii="Times New Roman" w:eastAsia="Times New Roman" w:hAnsi="Times New Roman" w:cs="Times New Roman"/>
                    <w:sz w:val="20"/>
                    <w:szCs w:val="20"/>
                  </w:rPr>
                </w:rPrChange>
              </w:rPr>
              <w:pPrChange w:id="113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6FFFC5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06" w:author="瑋婷 徐" w:date="2025-01-03T16:20:00Z" w16du:dateUtc="2025-01-03T08:20:00Z"/>
                <w:rFonts w:asciiTheme="majorEastAsia" w:eastAsia="標楷體" w:hAnsiTheme="majorEastAsia" w:cstheme="majorEastAsia"/>
                <w:rPrChange w:id="11307" w:author="瑋婷 徐" w:date="2025-01-06T15:34:00Z" w16du:dateUtc="2025-01-06T07:34:00Z">
                  <w:rPr>
                    <w:ins w:id="11308" w:author="瑋婷 徐" w:date="2025-01-03T16:20:00Z" w16du:dateUtc="2025-01-03T08:20:00Z"/>
                    <w:rFonts w:ascii="Times New Roman" w:eastAsia="Times New Roman" w:hAnsi="Times New Roman" w:cs="Times New Roman"/>
                    <w:sz w:val="20"/>
                    <w:szCs w:val="20"/>
                  </w:rPr>
                </w:rPrChange>
              </w:rPr>
              <w:pPrChange w:id="113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369B4231"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310" w:author="瑋婷 徐" w:date="2025-01-03T16:33:00Z" w16du:dateUtc="2025-01-03T08:33:00Z"/>
                <w:rFonts w:asciiTheme="majorEastAsia" w:eastAsia="標楷體" w:hAnsiTheme="majorEastAsia" w:cstheme="majorEastAsia"/>
              </w:rPr>
            </w:pPr>
          </w:p>
        </w:tc>
        <w:tc>
          <w:tcPr>
            <w:tcW w:w="134" w:type="pct"/>
            <w:noWrap/>
            <w:hideMark/>
          </w:tcPr>
          <w:p w14:paraId="7580D4D2" w14:textId="65D4FA82"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11" w:author="瑋婷 徐" w:date="2025-01-03T16:20:00Z" w16du:dateUtc="2025-01-03T08:20:00Z"/>
                <w:rFonts w:asciiTheme="majorEastAsia" w:eastAsia="標楷體" w:hAnsiTheme="majorEastAsia" w:cstheme="majorEastAsia"/>
                <w:rPrChange w:id="11312" w:author="瑋婷 徐" w:date="2025-01-06T15:34:00Z" w16du:dateUtc="2025-01-06T07:34:00Z">
                  <w:rPr>
                    <w:ins w:id="11313" w:author="瑋婷 徐" w:date="2025-01-03T16:20:00Z" w16du:dateUtc="2025-01-03T08:20:00Z"/>
                    <w:rFonts w:ascii="Times New Roman" w:eastAsia="Times New Roman" w:hAnsi="Times New Roman" w:cs="Times New Roman"/>
                    <w:sz w:val="20"/>
                    <w:szCs w:val="20"/>
                  </w:rPr>
                </w:rPrChange>
              </w:rPr>
              <w:pPrChange w:id="113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A716B1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15" w:author="瑋婷 徐" w:date="2025-01-03T16:20:00Z" w16du:dateUtc="2025-01-03T08:20:00Z"/>
                <w:rFonts w:asciiTheme="majorEastAsia" w:eastAsia="標楷體" w:hAnsiTheme="majorEastAsia" w:cstheme="majorEastAsia"/>
                <w:rPrChange w:id="11316" w:author="瑋婷 徐" w:date="2025-01-06T15:34:00Z" w16du:dateUtc="2025-01-06T07:34:00Z">
                  <w:rPr>
                    <w:ins w:id="11317" w:author="瑋婷 徐" w:date="2025-01-03T16:20:00Z" w16du:dateUtc="2025-01-03T08:20:00Z"/>
                    <w:rFonts w:ascii="Times New Roman" w:eastAsia="Times New Roman" w:hAnsi="Times New Roman" w:cs="Times New Roman"/>
                    <w:sz w:val="20"/>
                    <w:szCs w:val="20"/>
                  </w:rPr>
                </w:rPrChange>
              </w:rPr>
              <w:pPrChange w:id="113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C26DD8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19" w:author="瑋婷 徐" w:date="2025-01-03T16:20:00Z" w16du:dateUtc="2025-01-03T08:20:00Z"/>
                <w:rFonts w:asciiTheme="majorEastAsia" w:eastAsia="標楷體" w:hAnsiTheme="majorEastAsia" w:cstheme="majorEastAsia"/>
                <w:rPrChange w:id="11320" w:author="瑋婷 徐" w:date="2025-01-06T15:34:00Z" w16du:dateUtc="2025-01-06T07:34:00Z">
                  <w:rPr>
                    <w:ins w:id="11321" w:author="瑋婷 徐" w:date="2025-01-03T16:20:00Z" w16du:dateUtc="2025-01-03T08:20:00Z"/>
                    <w:rFonts w:ascii="Times New Roman" w:eastAsia="Times New Roman" w:hAnsi="Times New Roman" w:cs="Times New Roman"/>
                    <w:sz w:val="20"/>
                    <w:szCs w:val="20"/>
                  </w:rPr>
                </w:rPrChange>
              </w:rPr>
              <w:pPrChange w:id="113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A0D3B0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23" w:author="瑋婷 徐" w:date="2025-01-03T16:20:00Z" w16du:dateUtc="2025-01-03T08:20:00Z"/>
                <w:rFonts w:asciiTheme="majorEastAsia" w:eastAsia="標楷體" w:hAnsiTheme="majorEastAsia" w:cstheme="majorEastAsia"/>
                <w:rPrChange w:id="11324" w:author="瑋婷 徐" w:date="2025-01-06T15:34:00Z" w16du:dateUtc="2025-01-06T07:34:00Z">
                  <w:rPr>
                    <w:ins w:id="11325" w:author="瑋婷 徐" w:date="2025-01-03T16:20:00Z" w16du:dateUtc="2025-01-03T08:20:00Z"/>
                    <w:rFonts w:ascii="Times New Roman" w:eastAsia="Times New Roman" w:hAnsi="Times New Roman" w:cs="Times New Roman"/>
                    <w:sz w:val="20"/>
                    <w:szCs w:val="20"/>
                  </w:rPr>
                </w:rPrChange>
              </w:rPr>
              <w:pPrChange w:id="113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2194F6B4"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327" w:author="瑋婷 徐" w:date="2025-01-03T16:33:00Z" w16du:dateUtc="2025-01-03T08:33:00Z"/>
                <w:rFonts w:asciiTheme="majorEastAsia" w:eastAsia="標楷體" w:hAnsiTheme="majorEastAsia" w:cstheme="majorEastAsia"/>
              </w:rPr>
            </w:pPr>
          </w:p>
        </w:tc>
        <w:tc>
          <w:tcPr>
            <w:tcW w:w="181" w:type="pct"/>
            <w:noWrap/>
            <w:hideMark/>
          </w:tcPr>
          <w:p w14:paraId="089ED4EA" w14:textId="612D4AA1"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28" w:author="瑋婷 徐" w:date="2025-01-03T16:20:00Z" w16du:dateUtc="2025-01-03T08:20:00Z"/>
                <w:rFonts w:asciiTheme="majorEastAsia" w:eastAsia="標楷體" w:hAnsiTheme="majorEastAsia" w:cstheme="majorEastAsia"/>
                <w:rPrChange w:id="11329" w:author="瑋婷 徐" w:date="2025-01-06T15:34:00Z" w16du:dateUtc="2025-01-06T07:34:00Z">
                  <w:rPr>
                    <w:ins w:id="11330" w:author="瑋婷 徐" w:date="2025-01-03T16:20:00Z" w16du:dateUtc="2025-01-03T08:20:00Z"/>
                    <w:rFonts w:ascii="Times New Roman" w:eastAsia="Times New Roman" w:hAnsi="Times New Roman" w:cs="Times New Roman"/>
                    <w:sz w:val="20"/>
                    <w:szCs w:val="20"/>
                  </w:rPr>
                </w:rPrChange>
              </w:rPr>
              <w:pPrChange w:id="113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05AC62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32" w:author="瑋婷 徐" w:date="2025-01-03T16:20:00Z" w16du:dateUtc="2025-01-03T08:20:00Z"/>
                <w:rFonts w:asciiTheme="majorEastAsia" w:eastAsia="標楷體" w:hAnsiTheme="majorEastAsia" w:cstheme="majorEastAsia"/>
                <w:rPrChange w:id="11333" w:author="瑋婷 徐" w:date="2025-01-06T15:34:00Z" w16du:dateUtc="2025-01-06T07:34:00Z">
                  <w:rPr>
                    <w:ins w:id="11334" w:author="瑋婷 徐" w:date="2025-01-03T16:20:00Z" w16du:dateUtc="2025-01-03T08:20:00Z"/>
                    <w:rFonts w:ascii="Times New Roman" w:eastAsia="Times New Roman" w:hAnsi="Times New Roman" w:cs="Times New Roman"/>
                    <w:sz w:val="20"/>
                    <w:szCs w:val="20"/>
                  </w:rPr>
                </w:rPrChange>
              </w:rPr>
              <w:pPrChange w:id="113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570F2B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36" w:author="瑋婷 徐" w:date="2025-01-03T16:20:00Z" w16du:dateUtc="2025-01-03T08:20:00Z"/>
                <w:rFonts w:asciiTheme="majorEastAsia" w:eastAsia="標楷體" w:hAnsiTheme="majorEastAsia" w:cstheme="majorEastAsia"/>
                <w:rPrChange w:id="11337" w:author="瑋婷 徐" w:date="2025-01-06T15:34:00Z" w16du:dateUtc="2025-01-06T07:34:00Z">
                  <w:rPr>
                    <w:ins w:id="11338" w:author="瑋婷 徐" w:date="2025-01-03T16:20:00Z" w16du:dateUtc="2025-01-03T08:20:00Z"/>
                    <w:rFonts w:ascii="Times New Roman" w:eastAsia="Times New Roman" w:hAnsi="Times New Roman" w:cs="Times New Roman"/>
                    <w:sz w:val="20"/>
                    <w:szCs w:val="20"/>
                  </w:rPr>
                </w:rPrChange>
              </w:rPr>
              <w:pPrChange w:id="113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91CAFA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40" w:author="瑋婷 徐" w:date="2025-01-03T16:20:00Z" w16du:dateUtc="2025-01-03T08:20:00Z"/>
                <w:rFonts w:asciiTheme="majorEastAsia" w:eastAsia="標楷體" w:hAnsiTheme="majorEastAsia" w:cstheme="majorEastAsia"/>
                <w:rPrChange w:id="11341" w:author="瑋婷 徐" w:date="2025-01-06T15:34:00Z" w16du:dateUtc="2025-01-06T07:34:00Z">
                  <w:rPr>
                    <w:ins w:id="11342" w:author="瑋婷 徐" w:date="2025-01-03T16:20:00Z" w16du:dateUtc="2025-01-03T08:20:00Z"/>
                    <w:rFonts w:ascii="Times New Roman" w:eastAsia="Times New Roman" w:hAnsi="Times New Roman" w:cs="Times New Roman"/>
                    <w:sz w:val="20"/>
                    <w:szCs w:val="20"/>
                  </w:rPr>
                </w:rPrChange>
              </w:rPr>
              <w:pPrChange w:id="113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C8A4FB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44" w:author="瑋婷 徐" w:date="2025-01-03T16:20:00Z" w16du:dateUtc="2025-01-03T08:20:00Z"/>
                <w:rFonts w:asciiTheme="majorEastAsia" w:eastAsia="標楷體" w:hAnsiTheme="majorEastAsia" w:cstheme="majorEastAsia"/>
                <w:rPrChange w:id="11345" w:author="瑋婷 徐" w:date="2025-01-06T15:34:00Z" w16du:dateUtc="2025-01-06T07:34:00Z">
                  <w:rPr>
                    <w:ins w:id="11346" w:author="瑋婷 徐" w:date="2025-01-03T16:20:00Z" w16du:dateUtc="2025-01-03T08:20:00Z"/>
                    <w:rFonts w:ascii="Times New Roman" w:eastAsia="Times New Roman" w:hAnsi="Times New Roman" w:cs="Times New Roman"/>
                    <w:sz w:val="20"/>
                    <w:szCs w:val="20"/>
                  </w:rPr>
                </w:rPrChange>
              </w:rPr>
              <w:pPrChange w:id="113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121CB7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48" w:author="瑋婷 徐" w:date="2025-01-03T16:20:00Z" w16du:dateUtc="2025-01-03T08:20:00Z"/>
                <w:rFonts w:asciiTheme="majorEastAsia" w:eastAsia="標楷體" w:hAnsiTheme="majorEastAsia" w:cstheme="majorEastAsia"/>
                <w:rPrChange w:id="11349" w:author="瑋婷 徐" w:date="2025-01-06T15:34:00Z" w16du:dateUtc="2025-01-06T07:34:00Z">
                  <w:rPr>
                    <w:ins w:id="11350" w:author="瑋婷 徐" w:date="2025-01-03T16:20:00Z" w16du:dateUtc="2025-01-03T08:20:00Z"/>
                    <w:rFonts w:ascii="Times New Roman" w:eastAsia="Times New Roman" w:hAnsi="Times New Roman" w:cs="Times New Roman"/>
                    <w:sz w:val="20"/>
                    <w:szCs w:val="20"/>
                  </w:rPr>
                </w:rPrChange>
              </w:rPr>
              <w:pPrChange w:id="113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88885B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52" w:author="瑋婷 徐" w:date="2025-01-03T16:20:00Z" w16du:dateUtc="2025-01-03T08:20:00Z"/>
                <w:rFonts w:asciiTheme="majorEastAsia" w:eastAsia="標楷體" w:hAnsiTheme="majorEastAsia" w:cstheme="majorEastAsia"/>
                <w:rPrChange w:id="11353" w:author="瑋婷 徐" w:date="2025-01-06T15:34:00Z" w16du:dateUtc="2025-01-06T07:34:00Z">
                  <w:rPr>
                    <w:ins w:id="11354" w:author="瑋婷 徐" w:date="2025-01-03T16:20:00Z" w16du:dateUtc="2025-01-03T08:20:00Z"/>
                    <w:rFonts w:ascii="Times New Roman" w:eastAsia="Times New Roman" w:hAnsi="Times New Roman" w:cs="Times New Roman"/>
                    <w:sz w:val="20"/>
                    <w:szCs w:val="20"/>
                  </w:rPr>
                </w:rPrChange>
              </w:rPr>
              <w:pPrChange w:id="113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87E179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56" w:author="瑋婷 徐" w:date="2025-01-03T16:20:00Z" w16du:dateUtc="2025-01-03T08:20:00Z"/>
                <w:rFonts w:asciiTheme="majorEastAsia" w:eastAsia="標楷體" w:hAnsiTheme="majorEastAsia" w:cstheme="majorEastAsia"/>
                <w:rPrChange w:id="11357" w:author="瑋婷 徐" w:date="2025-01-06T15:34:00Z" w16du:dateUtc="2025-01-06T07:34:00Z">
                  <w:rPr>
                    <w:ins w:id="11358" w:author="瑋婷 徐" w:date="2025-01-03T16:20:00Z" w16du:dateUtc="2025-01-03T08:20:00Z"/>
                    <w:rFonts w:ascii="Times New Roman" w:eastAsia="Times New Roman" w:hAnsi="Times New Roman" w:cs="Times New Roman"/>
                    <w:sz w:val="20"/>
                    <w:szCs w:val="20"/>
                  </w:rPr>
                </w:rPrChange>
              </w:rPr>
              <w:pPrChange w:id="113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7E7E" w14:paraId="4EB7A575" w14:textId="77777777" w:rsidTr="00FE102C">
        <w:trPr>
          <w:trHeight w:val="300"/>
          <w:ins w:id="11360"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5427A6AD" w14:textId="77777777" w:rsidR="00DA433E" w:rsidRPr="00727E7E" w:rsidRDefault="00DA433E">
            <w:pPr>
              <w:spacing w:line="360" w:lineRule="auto"/>
              <w:jc w:val="both"/>
              <w:rPr>
                <w:ins w:id="11361" w:author="瑋婷 徐" w:date="2025-01-03T16:20:00Z" w16du:dateUtc="2025-01-03T08:20:00Z"/>
                <w:rFonts w:asciiTheme="majorEastAsia" w:eastAsia="標楷體" w:hAnsiTheme="majorEastAsia" w:cstheme="majorEastAsia"/>
                <w:b w:val="0"/>
                <w:bCs w:val="0"/>
                <w:color w:val="000000"/>
                <w:rPrChange w:id="11362" w:author="瑋婷 徐" w:date="2025-01-06T15:34:00Z" w16du:dateUtc="2025-01-06T07:34:00Z">
                  <w:rPr>
                    <w:ins w:id="11363" w:author="瑋婷 徐" w:date="2025-01-03T16:20:00Z" w16du:dateUtc="2025-01-03T08:20:00Z"/>
                    <w:rFonts w:cs="Calibri"/>
                    <w:color w:val="000000"/>
                    <w:sz w:val="22"/>
                  </w:rPr>
                </w:rPrChange>
              </w:rPr>
              <w:pPrChange w:id="11364" w:author="瑋婷 徐" w:date="2025-01-03T16:21:00Z" w16du:dateUtc="2025-01-03T08:21:00Z">
                <w:pPr/>
              </w:pPrChange>
            </w:pPr>
            <w:ins w:id="11365" w:author="瑋婷 徐" w:date="2025-01-03T16:20:00Z" w16du:dateUtc="2025-01-03T08:20:00Z">
              <w:r w:rsidRPr="00727E7E">
                <w:rPr>
                  <w:rFonts w:asciiTheme="majorEastAsia" w:eastAsia="標楷體" w:hAnsiTheme="majorEastAsia" w:cstheme="majorEastAsia"/>
                  <w:b w:val="0"/>
                  <w:bCs w:val="0"/>
                  <w:color w:val="000000"/>
                  <w:rPrChange w:id="11366" w:author="瑋婷 徐" w:date="2025-01-06T15:34:00Z" w16du:dateUtc="2025-01-06T07:34:00Z">
                    <w:rPr>
                      <w:rFonts w:cs="Calibri"/>
                      <w:color w:val="000000"/>
                      <w:sz w:val="22"/>
                    </w:rPr>
                  </w:rPrChange>
                </w:rPr>
                <w:t>褐頭</w:t>
              </w:r>
              <w:proofErr w:type="gramStart"/>
              <w:r w:rsidRPr="00727E7E">
                <w:rPr>
                  <w:rFonts w:asciiTheme="majorEastAsia" w:eastAsia="標楷體" w:hAnsiTheme="majorEastAsia" w:cstheme="majorEastAsia"/>
                  <w:b w:val="0"/>
                  <w:bCs w:val="0"/>
                  <w:color w:val="000000"/>
                  <w:rPrChange w:id="11367" w:author="瑋婷 徐" w:date="2025-01-06T15:34:00Z" w16du:dateUtc="2025-01-06T07:34:00Z">
                    <w:rPr>
                      <w:rFonts w:cs="Calibri"/>
                      <w:color w:val="000000"/>
                      <w:sz w:val="22"/>
                    </w:rPr>
                  </w:rPrChange>
                </w:rPr>
                <w:t>鷦</w:t>
              </w:r>
              <w:proofErr w:type="gramEnd"/>
              <w:r w:rsidRPr="00727E7E">
                <w:rPr>
                  <w:rFonts w:asciiTheme="majorEastAsia" w:eastAsia="標楷體" w:hAnsiTheme="majorEastAsia" w:cstheme="majorEastAsia"/>
                  <w:b w:val="0"/>
                  <w:bCs w:val="0"/>
                  <w:color w:val="000000"/>
                  <w:rPrChange w:id="11368" w:author="瑋婷 徐" w:date="2025-01-06T15:34:00Z" w16du:dateUtc="2025-01-06T07:34:00Z">
                    <w:rPr>
                      <w:rFonts w:cs="Calibri"/>
                      <w:color w:val="000000"/>
                      <w:sz w:val="22"/>
                    </w:rPr>
                  </w:rPrChange>
                </w:rPr>
                <w:t>鶯</w:t>
              </w:r>
              <w:r w:rsidRPr="00727E7E">
                <w:rPr>
                  <w:rFonts w:asciiTheme="majorEastAsia" w:eastAsia="標楷體" w:hAnsiTheme="majorEastAsia" w:cstheme="majorEastAsia"/>
                  <w:b w:val="0"/>
                  <w:bCs w:val="0"/>
                  <w:color w:val="000000"/>
                  <w:rPrChange w:id="11369"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1370"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1371" w:author="瑋婷 徐" w:date="2025-01-06T15:34:00Z" w16du:dateUtc="2025-01-06T07:34:00Z">
                    <w:rPr>
                      <w:rFonts w:cs="Calibri"/>
                      <w:color w:val="000000"/>
                      <w:sz w:val="22"/>
                    </w:rPr>
                  </w:rPrChange>
                </w:rPr>
                <w:t xml:space="preserve"> </w:t>
              </w:r>
            </w:ins>
          </w:p>
        </w:tc>
        <w:tc>
          <w:tcPr>
            <w:tcW w:w="1080" w:type="pct"/>
            <w:hideMark/>
          </w:tcPr>
          <w:p w14:paraId="1032167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72" w:author="瑋婷 徐" w:date="2025-01-03T16:20:00Z" w16du:dateUtc="2025-01-03T08:20:00Z"/>
                <w:rFonts w:asciiTheme="majorEastAsia" w:eastAsia="標楷體" w:hAnsiTheme="majorEastAsia" w:cstheme="majorEastAsia"/>
                <w:i/>
                <w:iCs/>
                <w:color w:val="000000"/>
                <w:rPrChange w:id="11373" w:author="瑋婷 徐" w:date="2025-01-06T15:34:00Z" w16du:dateUtc="2025-01-06T07:34:00Z">
                  <w:rPr>
                    <w:ins w:id="11374" w:author="瑋婷 徐" w:date="2025-01-03T16:20:00Z" w16du:dateUtc="2025-01-03T08:20:00Z"/>
                    <w:rFonts w:cs="Calibri"/>
                    <w:i/>
                    <w:iCs/>
                    <w:color w:val="000000"/>
                    <w:sz w:val="22"/>
                  </w:rPr>
                </w:rPrChange>
              </w:rPr>
              <w:pPrChange w:id="113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376" w:author="瑋婷 徐" w:date="2025-01-03T16:20:00Z" w16du:dateUtc="2025-01-03T08:20:00Z">
              <w:r w:rsidRPr="00727E7E">
                <w:rPr>
                  <w:rFonts w:asciiTheme="majorEastAsia" w:eastAsia="標楷體" w:hAnsiTheme="majorEastAsia" w:cstheme="majorEastAsia"/>
                  <w:i/>
                  <w:iCs/>
                  <w:color w:val="000000"/>
                  <w:rPrChange w:id="11377" w:author="瑋婷 徐" w:date="2025-01-06T15:34:00Z" w16du:dateUtc="2025-01-06T07:34:00Z">
                    <w:rPr>
                      <w:rFonts w:cs="Calibri"/>
                      <w:i/>
                      <w:iCs/>
                      <w:color w:val="000000"/>
                      <w:sz w:val="22"/>
                    </w:rPr>
                  </w:rPrChange>
                </w:rPr>
                <w:t>Prinia inornata</w:t>
              </w:r>
            </w:ins>
          </w:p>
        </w:tc>
        <w:tc>
          <w:tcPr>
            <w:tcW w:w="134" w:type="pct"/>
            <w:noWrap/>
            <w:hideMark/>
          </w:tcPr>
          <w:p w14:paraId="6C95728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78" w:author="瑋婷 徐" w:date="2025-01-03T16:20:00Z" w16du:dateUtc="2025-01-03T08:20:00Z"/>
                <w:rFonts w:asciiTheme="majorEastAsia" w:eastAsia="標楷體" w:hAnsiTheme="majorEastAsia" w:cstheme="majorEastAsia"/>
                <w:color w:val="000000"/>
                <w:rPrChange w:id="11379" w:author="瑋婷 徐" w:date="2025-01-06T15:34:00Z" w16du:dateUtc="2025-01-06T07:34:00Z">
                  <w:rPr>
                    <w:ins w:id="11380" w:author="瑋婷 徐" w:date="2025-01-03T16:20:00Z" w16du:dateUtc="2025-01-03T08:20:00Z"/>
                    <w:rFonts w:cs="Calibri"/>
                    <w:color w:val="000000"/>
                    <w:sz w:val="22"/>
                  </w:rPr>
                </w:rPrChange>
              </w:rPr>
              <w:pPrChange w:id="113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382" w:author="瑋婷 徐" w:date="2025-01-03T16:20:00Z" w16du:dateUtc="2025-01-03T08:20:00Z">
              <w:r w:rsidRPr="00727E7E">
                <w:rPr>
                  <w:rFonts w:asciiTheme="majorEastAsia" w:eastAsia="標楷體" w:hAnsiTheme="majorEastAsia" w:cstheme="majorEastAsia"/>
                  <w:color w:val="000000"/>
                  <w:rPrChange w:id="11383" w:author="瑋婷 徐" w:date="2025-01-06T15:34:00Z" w16du:dateUtc="2025-01-06T07:34:00Z">
                    <w:rPr>
                      <w:rFonts w:cs="Calibri"/>
                      <w:color w:val="000000"/>
                      <w:sz w:val="22"/>
                    </w:rPr>
                  </w:rPrChange>
                </w:rPr>
                <w:t>*</w:t>
              </w:r>
            </w:ins>
          </w:p>
        </w:tc>
        <w:tc>
          <w:tcPr>
            <w:tcW w:w="134" w:type="pct"/>
            <w:noWrap/>
            <w:hideMark/>
          </w:tcPr>
          <w:p w14:paraId="3C56A87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84" w:author="瑋婷 徐" w:date="2025-01-03T16:20:00Z" w16du:dateUtc="2025-01-03T08:20:00Z"/>
                <w:rFonts w:asciiTheme="majorEastAsia" w:eastAsia="標楷體" w:hAnsiTheme="majorEastAsia" w:cstheme="majorEastAsia"/>
                <w:color w:val="000000"/>
                <w:rPrChange w:id="11385" w:author="瑋婷 徐" w:date="2025-01-06T15:34:00Z" w16du:dateUtc="2025-01-06T07:34:00Z">
                  <w:rPr>
                    <w:ins w:id="11386" w:author="瑋婷 徐" w:date="2025-01-03T16:20:00Z" w16du:dateUtc="2025-01-03T08:20:00Z"/>
                    <w:rFonts w:cs="Calibri"/>
                    <w:color w:val="000000"/>
                    <w:sz w:val="22"/>
                  </w:rPr>
                </w:rPrChange>
              </w:rPr>
              <w:pPrChange w:id="113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388A7F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88" w:author="瑋婷 徐" w:date="2025-01-03T16:20:00Z" w16du:dateUtc="2025-01-03T08:20:00Z"/>
                <w:rFonts w:asciiTheme="majorEastAsia" w:eastAsia="標楷體" w:hAnsiTheme="majorEastAsia" w:cstheme="majorEastAsia"/>
                <w:rPrChange w:id="11389" w:author="瑋婷 徐" w:date="2025-01-06T15:34:00Z" w16du:dateUtc="2025-01-06T07:34:00Z">
                  <w:rPr>
                    <w:ins w:id="11390" w:author="瑋婷 徐" w:date="2025-01-03T16:20:00Z" w16du:dateUtc="2025-01-03T08:20:00Z"/>
                    <w:rFonts w:ascii="Times New Roman" w:eastAsia="Times New Roman" w:hAnsi="Times New Roman" w:cs="Times New Roman"/>
                    <w:sz w:val="20"/>
                    <w:szCs w:val="20"/>
                  </w:rPr>
                </w:rPrChange>
              </w:rPr>
              <w:pPrChange w:id="113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CA1131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92" w:author="瑋婷 徐" w:date="2025-01-03T16:20:00Z" w16du:dateUtc="2025-01-03T08:20:00Z"/>
                <w:rFonts w:asciiTheme="majorEastAsia" w:eastAsia="標楷體" w:hAnsiTheme="majorEastAsia" w:cstheme="majorEastAsia"/>
                <w:rPrChange w:id="11393" w:author="瑋婷 徐" w:date="2025-01-06T15:34:00Z" w16du:dateUtc="2025-01-06T07:34:00Z">
                  <w:rPr>
                    <w:ins w:id="11394" w:author="瑋婷 徐" w:date="2025-01-03T16:20:00Z" w16du:dateUtc="2025-01-03T08:20:00Z"/>
                    <w:rFonts w:ascii="Times New Roman" w:eastAsia="Times New Roman" w:hAnsi="Times New Roman" w:cs="Times New Roman"/>
                    <w:sz w:val="20"/>
                    <w:szCs w:val="20"/>
                  </w:rPr>
                </w:rPrChange>
              </w:rPr>
              <w:pPrChange w:id="113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A670B9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96" w:author="瑋婷 徐" w:date="2025-01-03T16:20:00Z" w16du:dateUtc="2025-01-03T08:20:00Z"/>
                <w:rFonts w:asciiTheme="majorEastAsia" w:eastAsia="標楷體" w:hAnsiTheme="majorEastAsia" w:cstheme="majorEastAsia"/>
                <w:rPrChange w:id="11397" w:author="瑋婷 徐" w:date="2025-01-06T15:34:00Z" w16du:dateUtc="2025-01-06T07:34:00Z">
                  <w:rPr>
                    <w:ins w:id="11398" w:author="瑋婷 徐" w:date="2025-01-03T16:20:00Z" w16du:dateUtc="2025-01-03T08:20:00Z"/>
                    <w:rFonts w:ascii="Times New Roman" w:eastAsia="Times New Roman" w:hAnsi="Times New Roman" w:cs="Times New Roman"/>
                    <w:sz w:val="20"/>
                    <w:szCs w:val="20"/>
                  </w:rPr>
                </w:rPrChange>
              </w:rPr>
              <w:pPrChange w:id="113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E34615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00" w:author="瑋婷 徐" w:date="2025-01-03T16:20:00Z" w16du:dateUtc="2025-01-03T08:20:00Z"/>
                <w:rFonts w:asciiTheme="majorEastAsia" w:eastAsia="標楷體" w:hAnsiTheme="majorEastAsia" w:cstheme="majorEastAsia"/>
                <w:rPrChange w:id="11401" w:author="瑋婷 徐" w:date="2025-01-06T15:34:00Z" w16du:dateUtc="2025-01-06T07:34:00Z">
                  <w:rPr>
                    <w:ins w:id="11402" w:author="瑋婷 徐" w:date="2025-01-03T16:20:00Z" w16du:dateUtc="2025-01-03T08:20:00Z"/>
                    <w:rFonts w:ascii="Times New Roman" w:eastAsia="Times New Roman" w:hAnsi="Times New Roman" w:cs="Times New Roman"/>
                    <w:sz w:val="20"/>
                    <w:szCs w:val="20"/>
                  </w:rPr>
                </w:rPrChange>
              </w:rPr>
              <w:pPrChange w:id="114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BBE82A5"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404" w:author="瑋婷 徐" w:date="2025-01-03T16:33:00Z" w16du:dateUtc="2025-01-03T08:33:00Z"/>
                <w:rFonts w:asciiTheme="majorEastAsia" w:eastAsia="標楷體" w:hAnsiTheme="majorEastAsia" w:cstheme="majorEastAsia"/>
              </w:rPr>
            </w:pPr>
          </w:p>
        </w:tc>
        <w:tc>
          <w:tcPr>
            <w:tcW w:w="134" w:type="pct"/>
            <w:noWrap/>
            <w:hideMark/>
          </w:tcPr>
          <w:p w14:paraId="3A873D5E" w14:textId="7D471A0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05" w:author="瑋婷 徐" w:date="2025-01-03T16:20:00Z" w16du:dateUtc="2025-01-03T08:20:00Z"/>
                <w:rFonts w:asciiTheme="majorEastAsia" w:eastAsia="標楷體" w:hAnsiTheme="majorEastAsia" w:cstheme="majorEastAsia"/>
                <w:rPrChange w:id="11406" w:author="瑋婷 徐" w:date="2025-01-06T15:34:00Z" w16du:dateUtc="2025-01-06T07:34:00Z">
                  <w:rPr>
                    <w:ins w:id="11407" w:author="瑋婷 徐" w:date="2025-01-03T16:20:00Z" w16du:dateUtc="2025-01-03T08:20:00Z"/>
                    <w:rFonts w:ascii="Times New Roman" w:eastAsia="Times New Roman" w:hAnsi="Times New Roman" w:cs="Times New Roman"/>
                    <w:sz w:val="20"/>
                    <w:szCs w:val="20"/>
                  </w:rPr>
                </w:rPrChange>
              </w:rPr>
              <w:pPrChange w:id="114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14A153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09" w:author="瑋婷 徐" w:date="2025-01-03T16:20:00Z" w16du:dateUtc="2025-01-03T08:20:00Z"/>
                <w:rFonts w:asciiTheme="majorEastAsia" w:eastAsia="標楷體" w:hAnsiTheme="majorEastAsia" w:cstheme="majorEastAsia"/>
                <w:rPrChange w:id="11410" w:author="瑋婷 徐" w:date="2025-01-06T15:34:00Z" w16du:dateUtc="2025-01-06T07:34:00Z">
                  <w:rPr>
                    <w:ins w:id="11411" w:author="瑋婷 徐" w:date="2025-01-03T16:20:00Z" w16du:dateUtc="2025-01-03T08:20:00Z"/>
                    <w:rFonts w:ascii="Times New Roman" w:eastAsia="Times New Roman" w:hAnsi="Times New Roman" w:cs="Times New Roman"/>
                    <w:sz w:val="20"/>
                    <w:szCs w:val="20"/>
                  </w:rPr>
                </w:rPrChange>
              </w:rPr>
              <w:pPrChange w:id="114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21DBA0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13" w:author="瑋婷 徐" w:date="2025-01-03T16:20:00Z" w16du:dateUtc="2025-01-03T08:20:00Z"/>
                <w:rFonts w:asciiTheme="majorEastAsia" w:eastAsia="標楷體" w:hAnsiTheme="majorEastAsia" w:cstheme="majorEastAsia"/>
                <w:rPrChange w:id="11414" w:author="瑋婷 徐" w:date="2025-01-06T15:34:00Z" w16du:dateUtc="2025-01-06T07:34:00Z">
                  <w:rPr>
                    <w:ins w:id="11415" w:author="瑋婷 徐" w:date="2025-01-03T16:20:00Z" w16du:dateUtc="2025-01-03T08:20:00Z"/>
                    <w:rFonts w:ascii="Times New Roman" w:eastAsia="Times New Roman" w:hAnsi="Times New Roman" w:cs="Times New Roman"/>
                    <w:sz w:val="20"/>
                    <w:szCs w:val="20"/>
                  </w:rPr>
                </w:rPrChange>
              </w:rPr>
              <w:pPrChange w:id="114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97745F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17" w:author="瑋婷 徐" w:date="2025-01-03T16:20:00Z" w16du:dateUtc="2025-01-03T08:20:00Z"/>
                <w:rFonts w:asciiTheme="majorEastAsia" w:eastAsia="標楷體" w:hAnsiTheme="majorEastAsia" w:cstheme="majorEastAsia"/>
                <w:rPrChange w:id="11418" w:author="瑋婷 徐" w:date="2025-01-06T15:34:00Z" w16du:dateUtc="2025-01-06T07:34:00Z">
                  <w:rPr>
                    <w:ins w:id="11419" w:author="瑋婷 徐" w:date="2025-01-03T16:20:00Z" w16du:dateUtc="2025-01-03T08:20:00Z"/>
                    <w:rFonts w:ascii="Times New Roman" w:eastAsia="Times New Roman" w:hAnsi="Times New Roman" w:cs="Times New Roman"/>
                    <w:sz w:val="20"/>
                    <w:szCs w:val="20"/>
                  </w:rPr>
                </w:rPrChange>
              </w:rPr>
              <w:pPrChange w:id="114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41DD285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421" w:author="瑋婷 徐" w:date="2025-01-03T16:33:00Z" w16du:dateUtc="2025-01-03T08:33:00Z"/>
                <w:rFonts w:asciiTheme="majorEastAsia" w:eastAsia="標楷體" w:hAnsiTheme="majorEastAsia" w:cstheme="majorEastAsia"/>
              </w:rPr>
            </w:pPr>
          </w:p>
        </w:tc>
        <w:tc>
          <w:tcPr>
            <w:tcW w:w="181" w:type="pct"/>
            <w:noWrap/>
            <w:hideMark/>
          </w:tcPr>
          <w:p w14:paraId="3FC4B667" w14:textId="6AC926A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22" w:author="瑋婷 徐" w:date="2025-01-03T16:20:00Z" w16du:dateUtc="2025-01-03T08:20:00Z"/>
                <w:rFonts w:asciiTheme="majorEastAsia" w:eastAsia="標楷體" w:hAnsiTheme="majorEastAsia" w:cstheme="majorEastAsia"/>
                <w:rPrChange w:id="11423" w:author="瑋婷 徐" w:date="2025-01-06T15:34:00Z" w16du:dateUtc="2025-01-06T07:34:00Z">
                  <w:rPr>
                    <w:ins w:id="11424" w:author="瑋婷 徐" w:date="2025-01-03T16:20:00Z" w16du:dateUtc="2025-01-03T08:20:00Z"/>
                    <w:rFonts w:ascii="Times New Roman" w:eastAsia="Times New Roman" w:hAnsi="Times New Roman" w:cs="Times New Roman"/>
                    <w:sz w:val="20"/>
                    <w:szCs w:val="20"/>
                  </w:rPr>
                </w:rPrChange>
              </w:rPr>
              <w:pPrChange w:id="114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8966FC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26" w:author="瑋婷 徐" w:date="2025-01-03T16:20:00Z" w16du:dateUtc="2025-01-03T08:20:00Z"/>
                <w:rFonts w:asciiTheme="majorEastAsia" w:eastAsia="標楷體" w:hAnsiTheme="majorEastAsia" w:cstheme="majorEastAsia"/>
                <w:rPrChange w:id="11427" w:author="瑋婷 徐" w:date="2025-01-06T15:34:00Z" w16du:dateUtc="2025-01-06T07:34:00Z">
                  <w:rPr>
                    <w:ins w:id="11428" w:author="瑋婷 徐" w:date="2025-01-03T16:20:00Z" w16du:dateUtc="2025-01-03T08:20:00Z"/>
                    <w:rFonts w:ascii="Times New Roman" w:eastAsia="Times New Roman" w:hAnsi="Times New Roman" w:cs="Times New Roman"/>
                    <w:sz w:val="20"/>
                    <w:szCs w:val="20"/>
                  </w:rPr>
                </w:rPrChange>
              </w:rPr>
              <w:pPrChange w:id="114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3E4BD1E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30" w:author="瑋婷 徐" w:date="2025-01-03T16:20:00Z" w16du:dateUtc="2025-01-03T08:20:00Z"/>
                <w:rFonts w:asciiTheme="majorEastAsia" w:eastAsia="標楷體" w:hAnsiTheme="majorEastAsia" w:cstheme="majorEastAsia"/>
                <w:rPrChange w:id="11431" w:author="瑋婷 徐" w:date="2025-01-06T15:34:00Z" w16du:dateUtc="2025-01-06T07:34:00Z">
                  <w:rPr>
                    <w:ins w:id="11432" w:author="瑋婷 徐" w:date="2025-01-03T16:20:00Z" w16du:dateUtc="2025-01-03T08:20:00Z"/>
                    <w:rFonts w:ascii="Times New Roman" w:eastAsia="Times New Roman" w:hAnsi="Times New Roman" w:cs="Times New Roman"/>
                    <w:sz w:val="20"/>
                    <w:szCs w:val="20"/>
                  </w:rPr>
                </w:rPrChange>
              </w:rPr>
              <w:pPrChange w:id="114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DC0813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34" w:author="瑋婷 徐" w:date="2025-01-03T16:20:00Z" w16du:dateUtc="2025-01-03T08:20:00Z"/>
                <w:rFonts w:asciiTheme="majorEastAsia" w:eastAsia="標楷體" w:hAnsiTheme="majorEastAsia" w:cstheme="majorEastAsia"/>
                <w:rPrChange w:id="11435" w:author="瑋婷 徐" w:date="2025-01-06T15:34:00Z" w16du:dateUtc="2025-01-06T07:34:00Z">
                  <w:rPr>
                    <w:ins w:id="11436" w:author="瑋婷 徐" w:date="2025-01-03T16:20:00Z" w16du:dateUtc="2025-01-03T08:20:00Z"/>
                    <w:rFonts w:ascii="Times New Roman" w:eastAsia="Times New Roman" w:hAnsi="Times New Roman" w:cs="Times New Roman"/>
                    <w:sz w:val="20"/>
                    <w:szCs w:val="20"/>
                  </w:rPr>
                </w:rPrChange>
              </w:rPr>
              <w:pPrChange w:id="114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D2A870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38" w:author="瑋婷 徐" w:date="2025-01-03T16:20:00Z" w16du:dateUtc="2025-01-03T08:20:00Z"/>
                <w:rFonts w:asciiTheme="majorEastAsia" w:eastAsia="標楷體" w:hAnsiTheme="majorEastAsia" w:cstheme="majorEastAsia"/>
                <w:rPrChange w:id="11439" w:author="瑋婷 徐" w:date="2025-01-06T15:34:00Z" w16du:dateUtc="2025-01-06T07:34:00Z">
                  <w:rPr>
                    <w:ins w:id="11440" w:author="瑋婷 徐" w:date="2025-01-03T16:20:00Z" w16du:dateUtc="2025-01-03T08:20:00Z"/>
                    <w:rFonts w:ascii="Times New Roman" w:eastAsia="Times New Roman" w:hAnsi="Times New Roman" w:cs="Times New Roman"/>
                    <w:sz w:val="20"/>
                    <w:szCs w:val="20"/>
                  </w:rPr>
                </w:rPrChange>
              </w:rPr>
              <w:pPrChange w:id="114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38A11C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42" w:author="瑋婷 徐" w:date="2025-01-03T16:20:00Z" w16du:dateUtc="2025-01-03T08:20:00Z"/>
                <w:rFonts w:asciiTheme="majorEastAsia" w:eastAsia="標楷體" w:hAnsiTheme="majorEastAsia" w:cstheme="majorEastAsia"/>
                <w:rPrChange w:id="11443" w:author="瑋婷 徐" w:date="2025-01-06T15:34:00Z" w16du:dateUtc="2025-01-06T07:34:00Z">
                  <w:rPr>
                    <w:ins w:id="11444" w:author="瑋婷 徐" w:date="2025-01-03T16:20:00Z" w16du:dateUtc="2025-01-03T08:20:00Z"/>
                    <w:rFonts w:ascii="Times New Roman" w:eastAsia="Times New Roman" w:hAnsi="Times New Roman" w:cs="Times New Roman"/>
                    <w:sz w:val="20"/>
                    <w:szCs w:val="20"/>
                  </w:rPr>
                </w:rPrChange>
              </w:rPr>
              <w:pPrChange w:id="114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2D9902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46" w:author="瑋婷 徐" w:date="2025-01-03T16:20:00Z" w16du:dateUtc="2025-01-03T08:20:00Z"/>
                <w:rFonts w:asciiTheme="majorEastAsia" w:eastAsia="標楷體" w:hAnsiTheme="majorEastAsia" w:cstheme="majorEastAsia"/>
                <w:rPrChange w:id="11447" w:author="瑋婷 徐" w:date="2025-01-06T15:34:00Z" w16du:dateUtc="2025-01-06T07:34:00Z">
                  <w:rPr>
                    <w:ins w:id="11448" w:author="瑋婷 徐" w:date="2025-01-03T16:20:00Z" w16du:dateUtc="2025-01-03T08:20:00Z"/>
                    <w:rFonts w:ascii="Times New Roman" w:eastAsia="Times New Roman" w:hAnsi="Times New Roman" w:cs="Times New Roman"/>
                    <w:sz w:val="20"/>
                    <w:szCs w:val="20"/>
                  </w:rPr>
                </w:rPrChange>
              </w:rPr>
              <w:pPrChange w:id="114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F7D231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50" w:author="瑋婷 徐" w:date="2025-01-03T16:20:00Z" w16du:dateUtc="2025-01-03T08:20:00Z"/>
                <w:rFonts w:asciiTheme="majorEastAsia" w:eastAsia="標楷體" w:hAnsiTheme="majorEastAsia" w:cstheme="majorEastAsia"/>
                <w:rPrChange w:id="11451" w:author="瑋婷 徐" w:date="2025-01-06T15:34:00Z" w16du:dateUtc="2025-01-06T07:34:00Z">
                  <w:rPr>
                    <w:ins w:id="11452" w:author="瑋婷 徐" w:date="2025-01-03T16:20:00Z" w16du:dateUtc="2025-01-03T08:20:00Z"/>
                    <w:rFonts w:ascii="Times New Roman" w:eastAsia="Times New Roman" w:hAnsi="Times New Roman" w:cs="Times New Roman"/>
                    <w:sz w:val="20"/>
                    <w:szCs w:val="20"/>
                  </w:rPr>
                </w:rPrChange>
              </w:rPr>
              <w:pPrChange w:id="114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37A332A4" w14:textId="77777777" w:rsidTr="00FE102C">
        <w:trPr>
          <w:cnfStyle w:val="000000100000" w:firstRow="0" w:lastRow="0" w:firstColumn="0" w:lastColumn="0" w:oddVBand="0" w:evenVBand="0" w:oddHBand="1" w:evenHBand="0" w:firstRowFirstColumn="0" w:firstRowLastColumn="0" w:lastRowFirstColumn="0" w:lastRowLastColumn="0"/>
          <w:trHeight w:val="300"/>
          <w:ins w:id="11454"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7653689F" w14:textId="77777777" w:rsidR="00DA433E" w:rsidRPr="00727E7E" w:rsidRDefault="00DA433E">
            <w:pPr>
              <w:spacing w:line="360" w:lineRule="auto"/>
              <w:jc w:val="both"/>
              <w:rPr>
                <w:ins w:id="11455" w:author="瑋婷 徐" w:date="2025-01-03T16:20:00Z" w16du:dateUtc="2025-01-03T08:20:00Z"/>
                <w:rFonts w:asciiTheme="majorEastAsia" w:eastAsia="標楷體" w:hAnsiTheme="majorEastAsia" w:cstheme="majorEastAsia"/>
                <w:b w:val="0"/>
                <w:bCs w:val="0"/>
                <w:color w:val="000000"/>
                <w:rPrChange w:id="11456" w:author="瑋婷 徐" w:date="2025-01-06T15:34:00Z" w16du:dateUtc="2025-01-06T07:34:00Z">
                  <w:rPr>
                    <w:ins w:id="11457" w:author="瑋婷 徐" w:date="2025-01-03T16:20:00Z" w16du:dateUtc="2025-01-03T08:20:00Z"/>
                    <w:rFonts w:cs="Calibri"/>
                    <w:color w:val="000000"/>
                    <w:sz w:val="22"/>
                  </w:rPr>
                </w:rPrChange>
              </w:rPr>
              <w:pPrChange w:id="11458" w:author="瑋婷 徐" w:date="2025-01-03T16:21:00Z" w16du:dateUtc="2025-01-03T08:21:00Z">
                <w:pPr/>
              </w:pPrChange>
            </w:pPr>
            <w:proofErr w:type="gramStart"/>
            <w:ins w:id="11459" w:author="瑋婷 徐" w:date="2025-01-03T16:20:00Z" w16du:dateUtc="2025-01-03T08:20:00Z">
              <w:r w:rsidRPr="00727E7E">
                <w:rPr>
                  <w:rFonts w:asciiTheme="majorEastAsia" w:eastAsia="標楷體" w:hAnsiTheme="majorEastAsia" w:cstheme="majorEastAsia"/>
                  <w:b w:val="0"/>
                  <w:bCs w:val="0"/>
                  <w:color w:val="000000"/>
                  <w:rPrChange w:id="11460" w:author="瑋婷 徐" w:date="2025-01-06T15:34:00Z" w16du:dateUtc="2025-01-06T07:34:00Z">
                    <w:rPr>
                      <w:rFonts w:cs="Calibri"/>
                      <w:color w:val="000000"/>
                      <w:sz w:val="22"/>
                    </w:rPr>
                  </w:rPrChange>
                </w:rPr>
                <w:t>棕扇尾鶯</w:t>
              </w:r>
              <w:proofErr w:type="gramEnd"/>
              <w:r w:rsidRPr="00727E7E">
                <w:rPr>
                  <w:rFonts w:asciiTheme="majorEastAsia" w:eastAsia="標楷體" w:hAnsiTheme="majorEastAsia" w:cstheme="majorEastAsia"/>
                  <w:b w:val="0"/>
                  <w:bCs w:val="0"/>
                  <w:color w:val="000000"/>
                  <w:rPrChange w:id="11461" w:author="瑋婷 徐" w:date="2025-01-06T15:34:00Z" w16du:dateUtc="2025-01-06T07:34:00Z">
                    <w:rPr>
                      <w:rFonts w:cs="Calibri"/>
                      <w:color w:val="000000"/>
                      <w:sz w:val="22"/>
                    </w:rPr>
                  </w:rPrChange>
                </w:rPr>
                <w:t xml:space="preserve"> </w:t>
              </w:r>
            </w:ins>
          </w:p>
        </w:tc>
        <w:tc>
          <w:tcPr>
            <w:tcW w:w="1080" w:type="pct"/>
            <w:hideMark/>
          </w:tcPr>
          <w:p w14:paraId="78E183E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62" w:author="瑋婷 徐" w:date="2025-01-03T16:20:00Z" w16du:dateUtc="2025-01-03T08:20:00Z"/>
                <w:rFonts w:asciiTheme="majorEastAsia" w:eastAsia="標楷體" w:hAnsiTheme="majorEastAsia" w:cstheme="majorEastAsia"/>
                <w:i/>
                <w:iCs/>
                <w:color w:val="000000"/>
                <w:rPrChange w:id="11463" w:author="瑋婷 徐" w:date="2025-01-06T15:34:00Z" w16du:dateUtc="2025-01-06T07:34:00Z">
                  <w:rPr>
                    <w:ins w:id="11464" w:author="瑋婷 徐" w:date="2025-01-03T16:20:00Z" w16du:dateUtc="2025-01-03T08:20:00Z"/>
                    <w:rFonts w:cs="Calibri"/>
                    <w:i/>
                    <w:iCs/>
                    <w:color w:val="000000"/>
                    <w:sz w:val="22"/>
                  </w:rPr>
                </w:rPrChange>
              </w:rPr>
              <w:pPrChange w:id="114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466" w:author="瑋婷 徐" w:date="2025-01-03T16:20:00Z" w16du:dateUtc="2025-01-03T08:20:00Z">
              <w:r w:rsidRPr="00727E7E">
                <w:rPr>
                  <w:rFonts w:asciiTheme="majorEastAsia" w:eastAsia="標楷體" w:hAnsiTheme="majorEastAsia" w:cstheme="majorEastAsia"/>
                  <w:i/>
                  <w:iCs/>
                  <w:color w:val="000000"/>
                  <w:rPrChange w:id="11467" w:author="瑋婷 徐" w:date="2025-01-06T15:34:00Z" w16du:dateUtc="2025-01-06T07:34:00Z">
                    <w:rPr>
                      <w:rFonts w:cs="Calibri"/>
                      <w:i/>
                      <w:iCs/>
                      <w:color w:val="000000"/>
                      <w:sz w:val="22"/>
                    </w:rPr>
                  </w:rPrChange>
                </w:rPr>
                <w:t>Cisticola juncidis</w:t>
              </w:r>
            </w:ins>
          </w:p>
        </w:tc>
        <w:tc>
          <w:tcPr>
            <w:tcW w:w="134" w:type="pct"/>
            <w:noWrap/>
            <w:hideMark/>
          </w:tcPr>
          <w:p w14:paraId="7E8E6E1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68" w:author="瑋婷 徐" w:date="2025-01-03T16:20:00Z" w16du:dateUtc="2025-01-03T08:20:00Z"/>
                <w:rFonts w:asciiTheme="majorEastAsia" w:eastAsia="標楷體" w:hAnsiTheme="majorEastAsia" w:cstheme="majorEastAsia"/>
                <w:color w:val="000000"/>
                <w:rPrChange w:id="11469" w:author="瑋婷 徐" w:date="2025-01-06T15:34:00Z" w16du:dateUtc="2025-01-06T07:34:00Z">
                  <w:rPr>
                    <w:ins w:id="11470" w:author="瑋婷 徐" w:date="2025-01-03T16:20:00Z" w16du:dateUtc="2025-01-03T08:20:00Z"/>
                    <w:rFonts w:cs="Calibri"/>
                    <w:color w:val="000000"/>
                    <w:sz w:val="22"/>
                  </w:rPr>
                </w:rPrChange>
              </w:rPr>
              <w:pPrChange w:id="114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472" w:author="瑋婷 徐" w:date="2025-01-03T16:20:00Z" w16du:dateUtc="2025-01-03T08:20:00Z">
              <w:r w:rsidRPr="00727E7E">
                <w:rPr>
                  <w:rFonts w:asciiTheme="majorEastAsia" w:eastAsia="標楷體" w:hAnsiTheme="majorEastAsia" w:cstheme="majorEastAsia"/>
                  <w:color w:val="000000"/>
                  <w:rPrChange w:id="11473" w:author="瑋婷 徐" w:date="2025-01-06T15:34:00Z" w16du:dateUtc="2025-01-06T07:34:00Z">
                    <w:rPr>
                      <w:rFonts w:cs="Calibri"/>
                      <w:color w:val="000000"/>
                      <w:sz w:val="22"/>
                    </w:rPr>
                  </w:rPrChange>
                </w:rPr>
                <w:t>*</w:t>
              </w:r>
            </w:ins>
          </w:p>
        </w:tc>
        <w:tc>
          <w:tcPr>
            <w:tcW w:w="134" w:type="pct"/>
            <w:noWrap/>
            <w:hideMark/>
          </w:tcPr>
          <w:p w14:paraId="392155B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74" w:author="瑋婷 徐" w:date="2025-01-03T16:20:00Z" w16du:dateUtc="2025-01-03T08:20:00Z"/>
                <w:rFonts w:asciiTheme="majorEastAsia" w:eastAsia="標楷體" w:hAnsiTheme="majorEastAsia" w:cstheme="majorEastAsia"/>
                <w:color w:val="000000"/>
                <w:rPrChange w:id="11475" w:author="瑋婷 徐" w:date="2025-01-06T15:34:00Z" w16du:dateUtc="2025-01-06T07:34:00Z">
                  <w:rPr>
                    <w:ins w:id="11476" w:author="瑋婷 徐" w:date="2025-01-03T16:20:00Z" w16du:dateUtc="2025-01-03T08:20:00Z"/>
                    <w:rFonts w:cs="Calibri"/>
                    <w:color w:val="000000"/>
                    <w:sz w:val="22"/>
                  </w:rPr>
                </w:rPrChange>
              </w:rPr>
              <w:pPrChange w:id="114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EE2621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78" w:author="瑋婷 徐" w:date="2025-01-03T16:20:00Z" w16du:dateUtc="2025-01-03T08:20:00Z"/>
                <w:rFonts w:asciiTheme="majorEastAsia" w:eastAsia="標楷體" w:hAnsiTheme="majorEastAsia" w:cstheme="majorEastAsia"/>
                <w:rPrChange w:id="11479" w:author="瑋婷 徐" w:date="2025-01-06T15:34:00Z" w16du:dateUtc="2025-01-06T07:34:00Z">
                  <w:rPr>
                    <w:ins w:id="11480" w:author="瑋婷 徐" w:date="2025-01-03T16:20:00Z" w16du:dateUtc="2025-01-03T08:20:00Z"/>
                    <w:rFonts w:ascii="Times New Roman" w:eastAsia="Times New Roman" w:hAnsi="Times New Roman" w:cs="Times New Roman"/>
                    <w:sz w:val="20"/>
                    <w:szCs w:val="20"/>
                  </w:rPr>
                </w:rPrChange>
              </w:rPr>
              <w:pPrChange w:id="114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DD8E11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82" w:author="瑋婷 徐" w:date="2025-01-03T16:20:00Z" w16du:dateUtc="2025-01-03T08:20:00Z"/>
                <w:rFonts w:asciiTheme="majorEastAsia" w:eastAsia="標楷體" w:hAnsiTheme="majorEastAsia" w:cstheme="majorEastAsia"/>
                <w:rPrChange w:id="11483" w:author="瑋婷 徐" w:date="2025-01-06T15:34:00Z" w16du:dateUtc="2025-01-06T07:34:00Z">
                  <w:rPr>
                    <w:ins w:id="11484" w:author="瑋婷 徐" w:date="2025-01-03T16:20:00Z" w16du:dateUtc="2025-01-03T08:20:00Z"/>
                    <w:rFonts w:ascii="Times New Roman" w:eastAsia="Times New Roman" w:hAnsi="Times New Roman" w:cs="Times New Roman"/>
                    <w:sz w:val="20"/>
                    <w:szCs w:val="20"/>
                  </w:rPr>
                </w:rPrChange>
              </w:rPr>
              <w:pPrChange w:id="114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43F408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86" w:author="瑋婷 徐" w:date="2025-01-03T16:20:00Z" w16du:dateUtc="2025-01-03T08:20:00Z"/>
                <w:rFonts w:asciiTheme="majorEastAsia" w:eastAsia="標楷體" w:hAnsiTheme="majorEastAsia" w:cstheme="majorEastAsia"/>
                <w:rPrChange w:id="11487" w:author="瑋婷 徐" w:date="2025-01-06T15:34:00Z" w16du:dateUtc="2025-01-06T07:34:00Z">
                  <w:rPr>
                    <w:ins w:id="11488" w:author="瑋婷 徐" w:date="2025-01-03T16:20:00Z" w16du:dateUtc="2025-01-03T08:20:00Z"/>
                    <w:rFonts w:ascii="Times New Roman" w:eastAsia="Times New Roman" w:hAnsi="Times New Roman" w:cs="Times New Roman"/>
                    <w:sz w:val="20"/>
                    <w:szCs w:val="20"/>
                  </w:rPr>
                </w:rPrChange>
              </w:rPr>
              <w:pPrChange w:id="114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99BAF2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90" w:author="瑋婷 徐" w:date="2025-01-03T16:20:00Z" w16du:dateUtc="2025-01-03T08:20:00Z"/>
                <w:rFonts w:asciiTheme="majorEastAsia" w:eastAsia="標楷體" w:hAnsiTheme="majorEastAsia" w:cstheme="majorEastAsia"/>
                <w:rPrChange w:id="11491" w:author="瑋婷 徐" w:date="2025-01-06T15:34:00Z" w16du:dateUtc="2025-01-06T07:34:00Z">
                  <w:rPr>
                    <w:ins w:id="11492" w:author="瑋婷 徐" w:date="2025-01-03T16:20:00Z" w16du:dateUtc="2025-01-03T08:20:00Z"/>
                    <w:rFonts w:ascii="Times New Roman" w:eastAsia="Times New Roman" w:hAnsi="Times New Roman" w:cs="Times New Roman"/>
                    <w:sz w:val="20"/>
                    <w:szCs w:val="20"/>
                  </w:rPr>
                </w:rPrChange>
              </w:rPr>
              <w:pPrChange w:id="114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03CA760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494" w:author="瑋婷 徐" w:date="2025-01-03T16:33:00Z" w16du:dateUtc="2025-01-03T08:33:00Z"/>
                <w:rFonts w:asciiTheme="majorEastAsia" w:eastAsia="標楷體" w:hAnsiTheme="majorEastAsia" w:cstheme="majorEastAsia"/>
              </w:rPr>
            </w:pPr>
          </w:p>
        </w:tc>
        <w:tc>
          <w:tcPr>
            <w:tcW w:w="134" w:type="pct"/>
            <w:noWrap/>
            <w:hideMark/>
          </w:tcPr>
          <w:p w14:paraId="149BF7F0" w14:textId="46A6B069"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95" w:author="瑋婷 徐" w:date="2025-01-03T16:20:00Z" w16du:dateUtc="2025-01-03T08:20:00Z"/>
                <w:rFonts w:asciiTheme="majorEastAsia" w:eastAsia="標楷體" w:hAnsiTheme="majorEastAsia" w:cstheme="majorEastAsia"/>
                <w:rPrChange w:id="11496" w:author="瑋婷 徐" w:date="2025-01-06T15:34:00Z" w16du:dateUtc="2025-01-06T07:34:00Z">
                  <w:rPr>
                    <w:ins w:id="11497" w:author="瑋婷 徐" w:date="2025-01-03T16:20:00Z" w16du:dateUtc="2025-01-03T08:20:00Z"/>
                    <w:rFonts w:ascii="Times New Roman" w:eastAsia="Times New Roman" w:hAnsi="Times New Roman" w:cs="Times New Roman"/>
                    <w:sz w:val="20"/>
                    <w:szCs w:val="20"/>
                  </w:rPr>
                </w:rPrChange>
              </w:rPr>
              <w:pPrChange w:id="114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3E837A9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99" w:author="瑋婷 徐" w:date="2025-01-03T16:20:00Z" w16du:dateUtc="2025-01-03T08:20:00Z"/>
                <w:rFonts w:asciiTheme="majorEastAsia" w:eastAsia="標楷體" w:hAnsiTheme="majorEastAsia" w:cstheme="majorEastAsia"/>
                <w:rPrChange w:id="11500" w:author="瑋婷 徐" w:date="2025-01-06T15:34:00Z" w16du:dateUtc="2025-01-06T07:34:00Z">
                  <w:rPr>
                    <w:ins w:id="11501" w:author="瑋婷 徐" w:date="2025-01-03T16:20:00Z" w16du:dateUtc="2025-01-03T08:20:00Z"/>
                    <w:rFonts w:ascii="Times New Roman" w:eastAsia="Times New Roman" w:hAnsi="Times New Roman" w:cs="Times New Roman"/>
                    <w:sz w:val="20"/>
                    <w:szCs w:val="20"/>
                  </w:rPr>
                </w:rPrChange>
              </w:rPr>
              <w:pPrChange w:id="115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501F85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03" w:author="瑋婷 徐" w:date="2025-01-03T16:20:00Z" w16du:dateUtc="2025-01-03T08:20:00Z"/>
                <w:rFonts w:asciiTheme="majorEastAsia" w:eastAsia="標楷體" w:hAnsiTheme="majorEastAsia" w:cstheme="majorEastAsia"/>
                <w:rPrChange w:id="11504" w:author="瑋婷 徐" w:date="2025-01-06T15:34:00Z" w16du:dateUtc="2025-01-06T07:34:00Z">
                  <w:rPr>
                    <w:ins w:id="11505" w:author="瑋婷 徐" w:date="2025-01-03T16:20:00Z" w16du:dateUtc="2025-01-03T08:20:00Z"/>
                    <w:rFonts w:ascii="Times New Roman" w:eastAsia="Times New Roman" w:hAnsi="Times New Roman" w:cs="Times New Roman"/>
                    <w:sz w:val="20"/>
                    <w:szCs w:val="20"/>
                  </w:rPr>
                </w:rPrChange>
              </w:rPr>
              <w:pPrChange w:id="115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7A148D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07" w:author="瑋婷 徐" w:date="2025-01-03T16:20:00Z" w16du:dateUtc="2025-01-03T08:20:00Z"/>
                <w:rFonts w:asciiTheme="majorEastAsia" w:eastAsia="標楷體" w:hAnsiTheme="majorEastAsia" w:cstheme="majorEastAsia"/>
                <w:rPrChange w:id="11508" w:author="瑋婷 徐" w:date="2025-01-06T15:34:00Z" w16du:dateUtc="2025-01-06T07:34:00Z">
                  <w:rPr>
                    <w:ins w:id="11509" w:author="瑋婷 徐" w:date="2025-01-03T16:20:00Z" w16du:dateUtc="2025-01-03T08:20:00Z"/>
                    <w:rFonts w:ascii="Times New Roman" w:eastAsia="Times New Roman" w:hAnsi="Times New Roman" w:cs="Times New Roman"/>
                    <w:sz w:val="20"/>
                    <w:szCs w:val="20"/>
                  </w:rPr>
                </w:rPrChange>
              </w:rPr>
              <w:pPrChange w:id="115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212CFD09"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511" w:author="瑋婷 徐" w:date="2025-01-03T16:33:00Z" w16du:dateUtc="2025-01-03T08:33:00Z"/>
                <w:rFonts w:asciiTheme="majorEastAsia" w:eastAsia="標楷體" w:hAnsiTheme="majorEastAsia" w:cstheme="majorEastAsia"/>
              </w:rPr>
            </w:pPr>
          </w:p>
        </w:tc>
        <w:tc>
          <w:tcPr>
            <w:tcW w:w="181" w:type="pct"/>
            <w:noWrap/>
            <w:hideMark/>
          </w:tcPr>
          <w:p w14:paraId="1174707F" w14:textId="5C6170B0"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12" w:author="瑋婷 徐" w:date="2025-01-03T16:20:00Z" w16du:dateUtc="2025-01-03T08:20:00Z"/>
                <w:rFonts w:asciiTheme="majorEastAsia" w:eastAsia="標楷體" w:hAnsiTheme="majorEastAsia" w:cstheme="majorEastAsia"/>
                <w:rPrChange w:id="11513" w:author="瑋婷 徐" w:date="2025-01-06T15:34:00Z" w16du:dateUtc="2025-01-06T07:34:00Z">
                  <w:rPr>
                    <w:ins w:id="11514" w:author="瑋婷 徐" w:date="2025-01-03T16:20:00Z" w16du:dateUtc="2025-01-03T08:20:00Z"/>
                    <w:rFonts w:ascii="Times New Roman" w:eastAsia="Times New Roman" w:hAnsi="Times New Roman" w:cs="Times New Roman"/>
                    <w:sz w:val="20"/>
                    <w:szCs w:val="20"/>
                  </w:rPr>
                </w:rPrChange>
              </w:rPr>
              <w:pPrChange w:id="115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3B0C6C7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16" w:author="瑋婷 徐" w:date="2025-01-03T16:20:00Z" w16du:dateUtc="2025-01-03T08:20:00Z"/>
                <w:rFonts w:asciiTheme="majorEastAsia" w:eastAsia="標楷體" w:hAnsiTheme="majorEastAsia" w:cstheme="majorEastAsia"/>
                <w:rPrChange w:id="11517" w:author="瑋婷 徐" w:date="2025-01-06T15:34:00Z" w16du:dateUtc="2025-01-06T07:34:00Z">
                  <w:rPr>
                    <w:ins w:id="11518" w:author="瑋婷 徐" w:date="2025-01-03T16:20:00Z" w16du:dateUtc="2025-01-03T08:20:00Z"/>
                    <w:rFonts w:ascii="Times New Roman" w:eastAsia="Times New Roman" w:hAnsi="Times New Roman" w:cs="Times New Roman"/>
                    <w:sz w:val="20"/>
                    <w:szCs w:val="20"/>
                  </w:rPr>
                </w:rPrChange>
              </w:rPr>
              <w:pPrChange w:id="115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6A8D64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20" w:author="瑋婷 徐" w:date="2025-01-03T16:20:00Z" w16du:dateUtc="2025-01-03T08:20:00Z"/>
                <w:rFonts w:asciiTheme="majorEastAsia" w:eastAsia="標楷體" w:hAnsiTheme="majorEastAsia" w:cstheme="majorEastAsia"/>
                <w:rPrChange w:id="11521" w:author="瑋婷 徐" w:date="2025-01-06T15:34:00Z" w16du:dateUtc="2025-01-06T07:34:00Z">
                  <w:rPr>
                    <w:ins w:id="11522" w:author="瑋婷 徐" w:date="2025-01-03T16:20:00Z" w16du:dateUtc="2025-01-03T08:20:00Z"/>
                    <w:rFonts w:ascii="Times New Roman" w:eastAsia="Times New Roman" w:hAnsi="Times New Roman" w:cs="Times New Roman"/>
                    <w:sz w:val="20"/>
                    <w:szCs w:val="20"/>
                  </w:rPr>
                </w:rPrChange>
              </w:rPr>
              <w:pPrChange w:id="115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63180F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24" w:author="瑋婷 徐" w:date="2025-01-03T16:20:00Z" w16du:dateUtc="2025-01-03T08:20:00Z"/>
                <w:rFonts w:asciiTheme="majorEastAsia" w:eastAsia="標楷體" w:hAnsiTheme="majorEastAsia" w:cstheme="majorEastAsia"/>
                <w:rPrChange w:id="11525" w:author="瑋婷 徐" w:date="2025-01-06T15:34:00Z" w16du:dateUtc="2025-01-06T07:34:00Z">
                  <w:rPr>
                    <w:ins w:id="11526" w:author="瑋婷 徐" w:date="2025-01-03T16:20:00Z" w16du:dateUtc="2025-01-03T08:20:00Z"/>
                    <w:rFonts w:ascii="Times New Roman" w:eastAsia="Times New Roman" w:hAnsi="Times New Roman" w:cs="Times New Roman"/>
                    <w:sz w:val="20"/>
                    <w:szCs w:val="20"/>
                  </w:rPr>
                </w:rPrChange>
              </w:rPr>
              <w:pPrChange w:id="115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42C6F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28" w:author="瑋婷 徐" w:date="2025-01-03T16:20:00Z" w16du:dateUtc="2025-01-03T08:20:00Z"/>
                <w:rFonts w:asciiTheme="majorEastAsia" w:eastAsia="標楷體" w:hAnsiTheme="majorEastAsia" w:cstheme="majorEastAsia"/>
                <w:rPrChange w:id="11529" w:author="瑋婷 徐" w:date="2025-01-06T15:34:00Z" w16du:dateUtc="2025-01-06T07:34:00Z">
                  <w:rPr>
                    <w:ins w:id="11530" w:author="瑋婷 徐" w:date="2025-01-03T16:20:00Z" w16du:dateUtc="2025-01-03T08:20:00Z"/>
                    <w:rFonts w:ascii="Times New Roman" w:eastAsia="Times New Roman" w:hAnsi="Times New Roman" w:cs="Times New Roman"/>
                    <w:sz w:val="20"/>
                    <w:szCs w:val="20"/>
                  </w:rPr>
                </w:rPrChange>
              </w:rPr>
              <w:pPrChange w:id="115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7CD960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32" w:author="瑋婷 徐" w:date="2025-01-03T16:20:00Z" w16du:dateUtc="2025-01-03T08:20:00Z"/>
                <w:rFonts w:asciiTheme="majorEastAsia" w:eastAsia="標楷體" w:hAnsiTheme="majorEastAsia" w:cstheme="majorEastAsia"/>
                <w:rPrChange w:id="11533" w:author="瑋婷 徐" w:date="2025-01-06T15:34:00Z" w16du:dateUtc="2025-01-06T07:34:00Z">
                  <w:rPr>
                    <w:ins w:id="11534" w:author="瑋婷 徐" w:date="2025-01-03T16:20:00Z" w16du:dateUtc="2025-01-03T08:20:00Z"/>
                    <w:rFonts w:ascii="Times New Roman" w:eastAsia="Times New Roman" w:hAnsi="Times New Roman" w:cs="Times New Roman"/>
                    <w:sz w:val="20"/>
                    <w:szCs w:val="20"/>
                  </w:rPr>
                </w:rPrChange>
              </w:rPr>
              <w:pPrChange w:id="115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500A13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36" w:author="瑋婷 徐" w:date="2025-01-03T16:20:00Z" w16du:dateUtc="2025-01-03T08:20:00Z"/>
                <w:rFonts w:asciiTheme="majorEastAsia" w:eastAsia="標楷體" w:hAnsiTheme="majorEastAsia" w:cstheme="majorEastAsia"/>
                <w:rPrChange w:id="11537" w:author="瑋婷 徐" w:date="2025-01-06T15:34:00Z" w16du:dateUtc="2025-01-06T07:34:00Z">
                  <w:rPr>
                    <w:ins w:id="11538" w:author="瑋婷 徐" w:date="2025-01-03T16:20:00Z" w16du:dateUtc="2025-01-03T08:20:00Z"/>
                    <w:rFonts w:ascii="Times New Roman" w:eastAsia="Times New Roman" w:hAnsi="Times New Roman" w:cs="Times New Roman"/>
                    <w:sz w:val="20"/>
                    <w:szCs w:val="20"/>
                  </w:rPr>
                </w:rPrChange>
              </w:rPr>
              <w:pPrChange w:id="115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434C62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40" w:author="瑋婷 徐" w:date="2025-01-03T16:20:00Z" w16du:dateUtc="2025-01-03T08:20:00Z"/>
                <w:rFonts w:asciiTheme="majorEastAsia" w:eastAsia="標楷體" w:hAnsiTheme="majorEastAsia" w:cstheme="majorEastAsia"/>
                <w:rPrChange w:id="11541" w:author="瑋婷 徐" w:date="2025-01-06T15:34:00Z" w16du:dateUtc="2025-01-06T07:34:00Z">
                  <w:rPr>
                    <w:ins w:id="11542" w:author="瑋婷 徐" w:date="2025-01-03T16:20:00Z" w16du:dateUtc="2025-01-03T08:20:00Z"/>
                    <w:rFonts w:ascii="Times New Roman" w:eastAsia="Times New Roman" w:hAnsi="Times New Roman" w:cs="Times New Roman"/>
                    <w:sz w:val="20"/>
                    <w:szCs w:val="20"/>
                  </w:rPr>
                </w:rPrChange>
              </w:rPr>
              <w:pPrChange w:id="115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7E7E" w14:paraId="0750D5D2" w14:textId="77777777" w:rsidTr="00FE102C">
        <w:trPr>
          <w:trHeight w:val="300"/>
          <w:ins w:id="11544"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0ADAA150" w14:textId="77777777" w:rsidR="00DA433E" w:rsidRPr="00727E7E" w:rsidRDefault="00DA433E">
            <w:pPr>
              <w:spacing w:line="360" w:lineRule="auto"/>
              <w:jc w:val="both"/>
              <w:rPr>
                <w:ins w:id="11545" w:author="瑋婷 徐" w:date="2025-01-03T16:20:00Z" w16du:dateUtc="2025-01-03T08:20:00Z"/>
                <w:rFonts w:asciiTheme="majorEastAsia" w:eastAsia="標楷體" w:hAnsiTheme="majorEastAsia" w:cstheme="majorEastAsia"/>
                <w:b w:val="0"/>
                <w:bCs w:val="0"/>
                <w:color w:val="000000"/>
                <w:rPrChange w:id="11546" w:author="瑋婷 徐" w:date="2025-01-06T15:34:00Z" w16du:dateUtc="2025-01-06T07:34:00Z">
                  <w:rPr>
                    <w:ins w:id="11547" w:author="瑋婷 徐" w:date="2025-01-03T16:20:00Z" w16du:dateUtc="2025-01-03T08:20:00Z"/>
                    <w:rFonts w:cs="Calibri"/>
                    <w:color w:val="000000"/>
                    <w:sz w:val="22"/>
                  </w:rPr>
                </w:rPrChange>
              </w:rPr>
              <w:pPrChange w:id="11548" w:author="瑋婷 徐" w:date="2025-01-03T16:21:00Z" w16du:dateUtc="2025-01-03T08:21:00Z">
                <w:pPr/>
              </w:pPrChange>
            </w:pPr>
            <w:ins w:id="11549" w:author="瑋婷 徐" w:date="2025-01-03T16:20:00Z" w16du:dateUtc="2025-01-03T08:20:00Z">
              <w:r w:rsidRPr="00727E7E">
                <w:rPr>
                  <w:rFonts w:asciiTheme="majorEastAsia" w:eastAsia="標楷體" w:hAnsiTheme="majorEastAsia" w:cstheme="majorEastAsia"/>
                  <w:b w:val="0"/>
                  <w:bCs w:val="0"/>
                  <w:color w:val="000000"/>
                  <w:rPrChange w:id="11550" w:author="瑋婷 徐" w:date="2025-01-06T15:34:00Z" w16du:dateUtc="2025-01-06T07:34:00Z">
                    <w:rPr>
                      <w:rFonts w:cs="Calibri"/>
                      <w:color w:val="000000"/>
                      <w:sz w:val="22"/>
                    </w:rPr>
                  </w:rPrChange>
                </w:rPr>
                <w:t>臺灣</w:t>
              </w:r>
              <w:proofErr w:type="gramStart"/>
              <w:r w:rsidRPr="00727E7E">
                <w:rPr>
                  <w:rFonts w:asciiTheme="majorEastAsia" w:eastAsia="標楷體" w:hAnsiTheme="majorEastAsia" w:cstheme="majorEastAsia"/>
                  <w:b w:val="0"/>
                  <w:bCs w:val="0"/>
                  <w:color w:val="000000"/>
                  <w:rPrChange w:id="11551" w:author="瑋婷 徐" w:date="2025-01-06T15:34:00Z" w16du:dateUtc="2025-01-06T07:34:00Z">
                    <w:rPr>
                      <w:rFonts w:cs="Calibri"/>
                      <w:color w:val="000000"/>
                      <w:sz w:val="22"/>
                    </w:rPr>
                  </w:rPrChange>
                </w:rPr>
                <w:t>叢樹鶯</w:t>
              </w:r>
              <w:proofErr w:type="gramEnd"/>
              <w:r w:rsidRPr="00727E7E">
                <w:rPr>
                  <w:rFonts w:asciiTheme="majorEastAsia" w:eastAsia="標楷體" w:hAnsiTheme="majorEastAsia" w:cstheme="majorEastAsia"/>
                  <w:b w:val="0"/>
                  <w:bCs w:val="0"/>
                  <w:color w:val="000000"/>
                  <w:rPrChange w:id="11552"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1553"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1554" w:author="瑋婷 徐" w:date="2025-01-06T15:34:00Z" w16du:dateUtc="2025-01-06T07:34:00Z">
                    <w:rPr>
                      <w:rFonts w:cs="Calibri"/>
                      <w:color w:val="000000"/>
                      <w:sz w:val="22"/>
                    </w:rPr>
                  </w:rPrChange>
                </w:rPr>
                <w:t xml:space="preserve"> </w:t>
              </w:r>
            </w:ins>
          </w:p>
        </w:tc>
        <w:tc>
          <w:tcPr>
            <w:tcW w:w="1080" w:type="pct"/>
            <w:hideMark/>
          </w:tcPr>
          <w:p w14:paraId="006B247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55" w:author="瑋婷 徐" w:date="2025-01-03T16:20:00Z" w16du:dateUtc="2025-01-03T08:20:00Z"/>
                <w:rFonts w:asciiTheme="majorEastAsia" w:eastAsia="標楷體" w:hAnsiTheme="majorEastAsia" w:cstheme="majorEastAsia"/>
                <w:i/>
                <w:iCs/>
                <w:color w:val="000000"/>
                <w:rPrChange w:id="11556" w:author="瑋婷 徐" w:date="2025-01-06T15:34:00Z" w16du:dateUtc="2025-01-06T07:34:00Z">
                  <w:rPr>
                    <w:ins w:id="11557" w:author="瑋婷 徐" w:date="2025-01-03T16:20:00Z" w16du:dateUtc="2025-01-03T08:20:00Z"/>
                    <w:rFonts w:cs="Calibri"/>
                    <w:i/>
                    <w:iCs/>
                    <w:color w:val="000000"/>
                    <w:sz w:val="22"/>
                  </w:rPr>
                </w:rPrChange>
              </w:rPr>
              <w:pPrChange w:id="115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559" w:author="瑋婷 徐" w:date="2025-01-03T16:20:00Z" w16du:dateUtc="2025-01-03T08:20:00Z">
              <w:r w:rsidRPr="00727E7E">
                <w:rPr>
                  <w:rFonts w:asciiTheme="majorEastAsia" w:eastAsia="標楷體" w:hAnsiTheme="majorEastAsia" w:cstheme="majorEastAsia"/>
                  <w:i/>
                  <w:iCs/>
                  <w:color w:val="000000"/>
                  <w:rPrChange w:id="11560" w:author="瑋婷 徐" w:date="2025-01-06T15:34:00Z" w16du:dateUtc="2025-01-06T07:34:00Z">
                    <w:rPr>
                      <w:rFonts w:cs="Calibri"/>
                      <w:i/>
                      <w:iCs/>
                      <w:color w:val="000000"/>
                      <w:sz w:val="22"/>
                    </w:rPr>
                  </w:rPrChange>
                </w:rPr>
                <w:t>Locustella alishanensis</w:t>
              </w:r>
            </w:ins>
          </w:p>
        </w:tc>
        <w:tc>
          <w:tcPr>
            <w:tcW w:w="134" w:type="pct"/>
            <w:noWrap/>
            <w:hideMark/>
          </w:tcPr>
          <w:p w14:paraId="2963087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61" w:author="瑋婷 徐" w:date="2025-01-03T16:20:00Z" w16du:dateUtc="2025-01-03T08:20:00Z"/>
                <w:rFonts w:asciiTheme="majorEastAsia" w:eastAsia="標楷體" w:hAnsiTheme="majorEastAsia" w:cstheme="majorEastAsia"/>
                <w:i/>
                <w:iCs/>
                <w:color w:val="000000"/>
                <w:rPrChange w:id="11562" w:author="瑋婷 徐" w:date="2025-01-06T15:34:00Z" w16du:dateUtc="2025-01-06T07:34:00Z">
                  <w:rPr>
                    <w:ins w:id="11563" w:author="瑋婷 徐" w:date="2025-01-03T16:20:00Z" w16du:dateUtc="2025-01-03T08:20:00Z"/>
                    <w:rFonts w:cs="Calibri"/>
                    <w:i/>
                    <w:iCs/>
                    <w:color w:val="000000"/>
                    <w:sz w:val="22"/>
                  </w:rPr>
                </w:rPrChange>
              </w:rPr>
              <w:pPrChange w:id="115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748237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65" w:author="瑋婷 徐" w:date="2025-01-03T16:20:00Z" w16du:dateUtc="2025-01-03T08:20:00Z"/>
                <w:rFonts w:asciiTheme="majorEastAsia" w:eastAsia="標楷體" w:hAnsiTheme="majorEastAsia" w:cstheme="majorEastAsia"/>
                <w:rPrChange w:id="11566" w:author="瑋婷 徐" w:date="2025-01-06T15:34:00Z" w16du:dateUtc="2025-01-06T07:34:00Z">
                  <w:rPr>
                    <w:ins w:id="11567" w:author="瑋婷 徐" w:date="2025-01-03T16:20:00Z" w16du:dateUtc="2025-01-03T08:20:00Z"/>
                    <w:rFonts w:ascii="Times New Roman" w:eastAsia="Times New Roman" w:hAnsi="Times New Roman" w:cs="Times New Roman"/>
                    <w:sz w:val="20"/>
                    <w:szCs w:val="20"/>
                  </w:rPr>
                </w:rPrChange>
              </w:rPr>
              <w:pPrChange w:id="115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585124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69" w:author="瑋婷 徐" w:date="2025-01-03T16:20:00Z" w16du:dateUtc="2025-01-03T08:20:00Z"/>
                <w:rFonts w:asciiTheme="majorEastAsia" w:eastAsia="標楷體" w:hAnsiTheme="majorEastAsia" w:cstheme="majorEastAsia"/>
                <w:rPrChange w:id="11570" w:author="瑋婷 徐" w:date="2025-01-06T15:34:00Z" w16du:dateUtc="2025-01-06T07:34:00Z">
                  <w:rPr>
                    <w:ins w:id="11571" w:author="瑋婷 徐" w:date="2025-01-03T16:20:00Z" w16du:dateUtc="2025-01-03T08:20:00Z"/>
                    <w:rFonts w:ascii="Times New Roman" w:eastAsia="Times New Roman" w:hAnsi="Times New Roman" w:cs="Times New Roman"/>
                    <w:sz w:val="20"/>
                    <w:szCs w:val="20"/>
                  </w:rPr>
                </w:rPrChange>
              </w:rPr>
              <w:pPrChange w:id="115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D1A72E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73" w:author="瑋婷 徐" w:date="2025-01-03T16:20:00Z" w16du:dateUtc="2025-01-03T08:20:00Z"/>
                <w:rFonts w:asciiTheme="majorEastAsia" w:eastAsia="標楷體" w:hAnsiTheme="majorEastAsia" w:cstheme="majorEastAsia"/>
                <w:rPrChange w:id="11574" w:author="瑋婷 徐" w:date="2025-01-06T15:34:00Z" w16du:dateUtc="2025-01-06T07:34:00Z">
                  <w:rPr>
                    <w:ins w:id="11575" w:author="瑋婷 徐" w:date="2025-01-03T16:20:00Z" w16du:dateUtc="2025-01-03T08:20:00Z"/>
                    <w:rFonts w:ascii="Times New Roman" w:eastAsia="Times New Roman" w:hAnsi="Times New Roman" w:cs="Times New Roman"/>
                    <w:sz w:val="20"/>
                    <w:szCs w:val="20"/>
                  </w:rPr>
                </w:rPrChange>
              </w:rPr>
              <w:pPrChange w:id="115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AB6C43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77" w:author="瑋婷 徐" w:date="2025-01-03T16:20:00Z" w16du:dateUtc="2025-01-03T08:20:00Z"/>
                <w:rFonts w:asciiTheme="majorEastAsia" w:eastAsia="標楷體" w:hAnsiTheme="majorEastAsia" w:cstheme="majorEastAsia"/>
                <w:rPrChange w:id="11578" w:author="瑋婷 徐" w:date="2025-01-06T15:34:00Z" w16du:dateUtc="2025-01-06T07:34:00Z">
                  <w:rPr>
                    <w:ins w:id="11579" w:author="瑋婷 徐" w:date="2025-01-03T16:20:00Z" w16du:dateUtc="2025-01-03T08:20:00Z"/>
                    <w:rFonts w:ascii="Times New Roman" w:eastAsia="Times New Roman" w:hAnsi="Times New Roman" w:cs="Times New Roman"/>
                    <w:sz w:val="20"/>
                    <w:szCs w:val="20"/>
                  </w:rPr>
                </w:rPrChange>
              </w:rPr>
              <w:pPrChange w:id="115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093141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81" w:author="瑋婷 徐" w:date="2025-01-03T16:20:00Z" w16du:dateUtc="2025-01-03T08:20:00Z"/>
                <w:rFonts w:asciiTheme="majorEastAsia" w:eastAsia="標楷體" w:hAnsiTheme="majorEastAsia" w:cstheme="majorEastAsia"/>
                <w:rPrChange w:id="11582" w:author="瑋婷 徐" w:date="2025-01-06T15:34:00Z" w16du:dateUtc="2025-01-06T07:34:00Z">
                  <w:rPr>
                    <w:ins w:id="11583" w:author="瑋婷 徐" w:date="2025-01-03T16:20:00Z" w16du:dateUtc="2025-01-03T08:20:00Z"/>
                    <w:rFonts w:ascii="Times New Roman" w:eastAsia="Times New Roman" w:hAnsi="Times New Roman" w:cs="Times New Roman"/>
                    <w:sz w:val="20"/>
                    <w:szCs w:val="20"/>
                  </w:rPr>
                </w:rPrChange>
              </w:rPr>
              <w:pPrChange w:id="115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7730B105"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585" w:author="瑋婷 徐" w:date="2025-01-03T16:33:00Z" w16du:dateUtc="2025-01-03T08:33:00Z"/>
                <w:rFonts w:asciiTheme="majorEastAsia" w:eastAsia="標楷體" w:hAnsiTheme="majorEastAsia" w:cstheme="majorEastAsia"/>
              </w:rPr>
            </w:pPr>
          </w:p>
        </w:tc>
        <w:tc>
          <w:tcPr>
            <w:tcW w:w="134" w:type="pct"/>
            <w:noWrap/>
            <w:hideMark/>
          </w:tcPr>
          <w:p w14:paraId="15770F47" w14:textId="091EA1C5"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86" w:author="瑋婷 徐" w:date="2025-01-03T16:20:00Z" w16du:dateUtc="2025-01-03T08:20:00Z"/>
                <w:rFonts w:asciiTheme="majorEastAsia" w:eastAsia="標楷體" w:hAnsiTheme="majorEastAsia" w:cstheme="majorEastAsia"/>
                <w:rPrChange w:id="11587" w:author="瑋婷 徐" w:date="2025-01-06T15:34:00Z" w16du:dateUtc="2025-01-06T07:34:00Z">
                  <w:rPr>
                    <w:ins w:id="11588" w:author="瑋婷 徐" w:date="2025-01-03T16:20:00Z" w16du:dateUtc="2025-01-03T08:20:00Z"/>
                    <w:rFonts w:ascii="Times New Roman" w:eastAsia="Times New Roman" w:hAnsi="Times New Roman" w:cs="Times New Roman"/>
                    <w:sz w:val="20"/>
                    <w:szCs w:val="20"/>
                  </w:rPr>
                </w:rPrChange>
              </w:rPr>
              <w:pPrChange w:id="115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391C48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90" w:author="瑋婷 徐" w:date="2025-01-03T16:20:00Z" w16du:dateUtc="2025-01-03T08:20:00Z"/>
                <w:rFonts w:asciiTheme="majorEastAsia" w:eastAsia="標楷體" w:hAnsiTheme="majorEastAsia" w:cstheme="majorEastAsia"/>
                <w:rPrChange w:id="11591" w:author="瑋婷 徐" w:date="2025-01-06T15:34:00Z" w16du:dateUtc="2025-01-06T07:34:00Z">
                  <w:rPr>
                    <w:ins w:id="11592" w:author="瑋婷 徐" w:date="2025-01-03T16:20:00Z" w16du:dateUtc="2025-01-03T08:20:00Z"/>
                    <w:rFonts w:ascii="Times New Roman" w:eastAsia="Times New Roman" w:hAnsi="Times New Roman" w:cs="Times New Roman"/>
                    <w:sz w:val="20"/>
                    <w:szCs w:val="20"/>
                  </w:rPr>
                </w:rPrChange>
              </w:rPr>
              <w:pPrChange w:id="115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A2C34B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94" w:author="瑋婷 徐" w:date="2025-01-03T16:20:00Z" w16du:dateUtc="2025-01-03T08:20:00Z"/>
                <w:rFonts w:asciiTheme="majorEastAsia" w:eastAsia="標楷體" w:hAnsiTheme="majorEastAsia" w:cstheme="majorEastAsia"/>
                <w:rPrChange w:id="11595" w:author="瑋婷 徐" w:date="2025-01-06T15:34:00Z" w16du:dateUtc="2025-01-06T07:34:00Z">
                  <w:rPr>
                    <w:ins w:id="11596" w:author="瑋婷 徐" w:date="2025-01-03T16:20:00Z" w16du:dateUtc="2025-01-03T08:20:00Z"/>
                    <w:rFonts w:ascii="Times New Roman" w:eastAsia="Times New Roman" w:hAnsi="Times New Roman" w:cs="Times New Roman"/>
                    <w:sz w:val="20"/>
                    <w:szCs w:val="20"/>
                  </w:rPr>
                </w:rPrChange>
              </w:rPr>
              <w:pPrChange w:id="115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CEE747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98" w:author="瑋婷 徐" w:date="2025-01-03T16:20:00Z" w16du:dateUtc="2025-01-03T08:20:00Z"/>
                <w:rFonts w:asciiTheme="majorEastAsia" w:eastAsia="標楷體" w:hAnsiTheme="majorEastAsia" w:cstheme="majorEastAsia"/>
                <w:rPrChange w:id="11599" w:author="瑋婷 徐" w:date="2025-01-06T15:34:00Z" w16du:dateUtc="2025-01-06T07:34:00Z">
                  <w:rPr>
                    <w:ins w:id="11600" w:author="瑋婷 徐" w:date="2025-01-03T16:20:00Z" w16du:dateUtc="2025-01-03T08:20:00Z"/>
                    <w:rFonts w:ascii="Times New Roman" w:eastAsia="Times New Roman" w:hAnsi="Times New Roman" w:cs="Times New Roman"/>
                    <w:sz w:val="20"/>
                    <w:szCs w:val="20"/>
                  </w:rPr>
                </w:rPrChange>
              </w:rPr>
              <w:pPrChange w:id="116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0DD95306"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602" w:author="瑋婷 徐" w:date="2025-01-03T16:33:00Z" w16du:dateUtc="2025-01-03T08:33:00Z"/>
                <w:rFonts w:asciiTheme="majorEastAsia" w:eastAsia="標楷體" w:hAnsiTheme="majorEastAsia" w:cstheme="majorEastAsia"/>
              </w:rPr>
            </w:pPr>
          </w:p>
        </w:tc>
        <w:tc>
          <w:tcPr>
            <w:tcW w:w="181" w:type="pct"/>
            <w:noWrap/>
            <w:hideMark/>
          </w:tcPr>
          <w:p w14:paraId="12F6F756" w14:textId="55F407B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03" w:author="瑋婷 徐" w:date="2025-01-03T16:20:00Z" w16du:dateUtc="2025-01-03T08:20:00Z"/>
                <w:rFonts w:asciiTheme="majorEastAsia" w:eastAsia="標楷體" w:hAnsiTheme="majorEastAsia" w:cstheme="majorEastAsia"/>
                <w:rPrChange w:id="11604" w:author="瑋婷 徐" w:date="2025-01-06T15:34:00Z" w16du:dateUtc="2025-01-06T07:34:00Z">
                  <w:rPr>
                    <w:ins w:id="11605" w:author="瑋婷 徐" w:date="2025-01-03T16:20:00Z" w16du:dateUtc="2025-01-03T08:20:00Z"/>
                    <w:rFonts w:ascii="Times New Roman" w:eastAsia="Times New Roman" w:hAnsi="Times New Roman" w:cs="Times New Roman"/>
                    <w:sz w:val="20"/>
                    <w:szCs w:val="20"/>
                  </w:rPr>
                </w:rPrChange>
              </w:rPr>
              <w:pPrChange w:id="116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77B6CB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07" w:author="瑋婷 徐" w:date="2025-01-03T16:20:00Z" w16du:dateUtc="2025-01-03T08:20:00Z"/>
                <w:rFonts w:asciiTheme="majorEastAsia" w:eastAsia="標楷體" w:hAnsiTheme="majorEastAsia" w:cstheme="majorEastAsia"/>
                <w:rPrChange w:id="11608" w:author="瑋婷 徐" w:date="2025-01-06T15:34:00Z" w16du:dateUtc="2025-01-06T07:34:00Z">
                  <w:rPr>
                    <w:ins w:id="11609" w:author="瑋婷 徐" w:date="2025-01-03T16:20:00Z" w16du:dateUtc="2025-01-03T08:20:00Z"/>
                    <w:rFonts w:ascii="Times New Roman" w:eastAsia="Times New Roman" w:hAnsi="Times New Roman" w:cs="Times New Roman"/>
                    <w:sz w:val="20"/>
                    <w:szCs w:val="20"/>
                  </w:rPr>
                </w:rPrChange>
              </w:rPr>
              <w:pPrChange w:id="116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505A2F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11" w:author="瑋婷 徐" w:date="2025-01-03T16:20:00Z" w16du:dateUtc="2025-01-03T08:20:00Z"/>
                <w:rFonts w:asciiTheme="majorEastAsia" w:eastAsia="標楷體" w:hAnsiTheme="majorEastAsia" w:cstheme="majorEastAsia"/>
                <w:rPrChange w:id="11612" w:author="瑋婷 徐" w:date="2025-01-06T15:34:00Z" w16du:dateUtc="2025-01-06T07:34:00Z">
                  <w:rPr>
                    <w:ins w:id="11613" w:author="瑋婷 徐" w:date="2025-01-03T16:20:00Z" w16du:dateUtc="2025-01-03T08:20:00Z"/>
                    <w:rFonts w:ascii="Times New Roman" w:eastAsia="Times New Roman" w:hAnsi="Times New Roman" w:cs="Times New Roman"/>
                    <w:sz w:val="20"/>
                    <w:szCs w:val="20"/>
                  </w:rPr>
                </w:rPrChange>
              </w:rPr>
              <w:pPrChange w:id="116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44976F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15" w:author="瑋婷 徐" w:date="2025-01-03T16:20:00Z" w16du:dateUtc="2025-01-03T08:20:00Z"/>
                <w:rFonts w:asciiTheme="majorEastAsia" w:eastAsia="標楷體" w:hAnsiTheme="majorEastAsia" w:cstheme="majorEastAsia"/>
                <w:color w:val="000000"/>
                <w:rPrChange w:id="11616" w:author="瑋婷 徐" w:date="2025-01-06T15:34:00Z" w16du:dateUtc="2025-01-06T07:34:00Z">
                  <w:rPr>
                    <w:ins w:id="11617" w:author="瑋婷 徐" w:date="2025-01-03T16:20:00Z" w16du:dateUtc="2025-01-03T08:20:00Z"/>
                    <w:rFonts w:cs="Calibri"/>
                    <w:color w:val="000000"/>
                    <w:sz w:val="22"/>
                  </w:rPr>
                </w:rPrChange>
              </w:rPr>
              <w:pPrChange w:id="116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19" w:author="瑋婷 徐" w:date="2025-01-03T16:20:00Z" w16du:dateUtc="2025-01-03T08:20:00Z">
              <w:r w:rsidRPr="00727E7E">
                <w:rPr>
                  <w:rFonts w:asciiTheme="majorEastAsia" w:eastAsia="標楷體" w:hAnsiTheme="majorEastAsia" w:cstheme="majorEastAsia"/>
                  <w:color w:val="000000"/>
                  <w:rPrChange w:id="11620" w:author="瑋婷 徐" w:date="2025-01-06T15:34:00Z" w16du:dateUtc="2025-01-06T07:34:00Z">
                    <w:rPr>
                      <w:rFonts w:cs="Calibri"/>
                      <w:color w:val="000000"/>
                      <w:sz w:val="22"/>
                    </w:rPr>
                  </w:rPrChange>
                </w:rPr>
                <w:t>*</w:t>
              </w:r>
            </w:ins>
          </w:p>
        </w:tc>
        <w:tc>
          <w:tcPr>
            <w:tcW w:w="181" w:type="pct"/>
            <w:noWrap/>
            <w:hideMark/>
          </w:tcPr>
          <w:p w14:paraId="11665D3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21" w:author="瑋婷 徐" w:date="2025-01-03T16:20:00Z" w16du:dateUtc="2025-01-03T08:20:00Z"/>
                <w:rFonts w:asciiTheme="majorEastAsia" w:eastAsia="標楷體" w:hAnsiTheme="majorEastAsia" w:cstheme="majorEastAsia"/>
                <w:color w:val="000000"/>
                <w:rPrChange w:id="11622" w:author="瑋婷 徐" w:date="2025-01-06T15:34:00Z" w16du:dateUtc="2025-01-06T07:34:00Z">
                  <w:rPr>
                    <w:ins w:id="11623" w:author="瑋婷 徐" w:date="2025-01-03T16:20:00Z" w16du:dateUtc="2025-01-03T08:20:00Z"/>
                    <w:rFonts w:cs="Calibri"/>
                    <w:color w:val="000000"/>
                    <w:sz w:val="22"/>
                  </w:rPr>
                </w:rPrChange>
              </w:rPr>
              <w:pPrChange w:id="116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25" w:author="瑋婷 徐" w:date="2025-01-03T16:20:00Z" w16du:dateUtc="2025-01-03T08:20:00Z">
              <w:r w:rsidRPr="00727E7E">
                <w:rPr>
                  <w:rFonts w:asciiTheme="majorEastAsia" w:eastAsia="標楷體" w:hAnsiTheme="majorEastAsia" w:cstheme="majorEastAsia"/>
                  <w:color w:val="000000"/>
                  <w:rPrChange w:id="11626" w:author="瑋婷 徐" w:date="2025-01-06T15:34:00Z" w16du:dateUtc="2025-01-06T07:34:00Z">
                    <w:rPr>
                      <w:rFonts w:cs="Calibri"/>
                      <w:color w:val="000000"/>
                      <w:sz w:val="22"/>
                    </w:rPr>
                  </w:rPrChange>
                </w:rPr>
                <w:t>*</w:t>
              </w:r>
            </w:ins>
          </w:p>
        </w:tc>
        <w:tc>
          <w:tcPr>
            <w:tcW w:w="181" w:type="pct"/>
            <w:noWrap/>
            <w:hideMark/>
          </w:tcPr>
          <w:p w14:paraId="1F11EAC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27" w:author="瑋婷 徐" w:date="2025-01-03T16:20:00Z" w16du:dateUtc="2025-01-03T08:20:00Z"/>
                <w:rFonts w:asciiTheme="majorEastAsia" w:eastAsia="標楷體" w:hAnsiTheme="majorEastAsia" w:cstheme="majorEastAsia"/>
                <w:color w:val="000000"/>
                <w:rPrChange w:id="11628" w:author="瑋婷 徐" w:date="2025-01-06T15:34:00Z" w16du:dateUtc="2025-01-06T07:34:00Z">
                  <w:rPr>
                    <w:ins w:id="11629" w:author="瑋婷 徐" w:date="2025-01-03T16:20:00Z" w16du:dateUtc="2025-01-03T08:20:00Z"/>
                    <w:rFonts w:cs="Calibri"/>
                    <w:color w:val="000000"/>
                    <w:sz w:val="22"/>
                  </w:rPr>
                </w:rPrChange>
              </w:rPr>
              <w:pPrChange w:id="116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D67D2A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31" w:author="瑋婷 徐" w:date="2025-01-03T16:20:00Z" w16du:dateUtc="2025-01-03T08:20:00Z"/>
                <w:rFonts w:asciiTheme="majorEastAsia" w:eastAsia="標楷體" w:hAnsiTheme="majorEastAsia" w:cstheme="majorEastAsia"/>
                <w:color w:val="000000"/>
                <w:rPrChange w:id="11632" w:author="瑋婷 徐" w:date="2025-01-06T15:34:00Z" w16du:dateUtc="2025-01-06T07:34:00Z">
                  <w:rPr>
                    <w:ins w:id="11633" w:author="瑋婷 徐" w:date="2025-01-03T16:20:00Z" w16du:dateUtc="2025-01-03T08:20:00Z"/>
                    <w:rFonts w:cs="Calibri"/>
                    <w:color w:val="000000"/>
                    <w:sz w:val="22"/>
                  </w:rPr>
                </w:rPrChange>
              </w:rPr>
              <w:pPrChange w:id="116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35" w:author="瑋婷 徐" w:date="2025-01-03T16:20:00Z" w16du:dateUtc="2025-01-03T08:20:00Z">
              <w:r w:rsidRPr="00727E7E">
                <w:rPr>
                  <w:rFonts w:asciiTheme="majorEastAsia" w:eastAsia="標楷體" w:hAnsiTheme="majorEastAsia" w:cstheme="majorEastAsia"/>
                  <w:color w:val="000000"/>
                  <w:rPrChange w:id="11636" w:author="瑋婷 徐" w:date="2025-01-06T15:34:00Z" w16du:dateUtc="2025-01-06T07:34:00Z">
                    <w:rPr>
                      <w:rFonts w:cs="Calibri"/>
                      <w:color w:val="000000"/>
                      <w:sz w:val="22"/>
                    </w:rPr>
                  </w:rPrChange>
                </w:rPr>
                <w:t>*</w:t>
              </w:r>
            </w:ins>
          </w:p>
        </w:tc>
        <w:tc>
          <w:tcPr>
            <w:tcW w:w="181" w:type="pct"/>
            <w:noWrap/>
            <w:hideMark/>
          </w:tcPr>
          <w:p w14:paraId="6309BAD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37" w:author="瑋婷 徐" w:date="2025-01-03T16:20:00Z" w16du:dateUtc="2025-01-03T08:20:00Z"/>
                <w:rFonts w:asciiTheme="majorEastAsia" w:eastAsia="標楷體" w:hAnsiTheme="majorEastAsia" w:cstheme="majorEastAsia"/>
                <w:color w:val="000000"/>
                <w:rPrChange w:id="11638" w:author="瑋婷 徐" w:date="2025-01-06T15:34:00Z" w16du:dateUtc="2025-01-06T07:34:00Z">
                  <w:rPr>
                    <w:ins w:id="11639" w:author="瑋婷 徐" w:date="2025-01-03T16:20:00Z" w16du:dateUtc="2025-01-03T08:20:00Z"/>
                    <w:rFonts w:cs="Calibri"/>
                    <w:color w:val="000000"/>
                    <w:sz w:val="22"/>
                  </w:rPr>
                </w:rPrChange>
              </w:rPr>
              <w:pPrChange w:id="116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41" w:author="瑋婷 徐" w:date="2025-01-03T16:20:00Z" w16du:dateUtc="2025-01-03T08:20:00Z">
              <w:r w:rsidRPr="00727E7E">
                <w:rPr>
                  <w:rFonts w:asciiTheme="majorEastAsia" w:eastAsia="標楷體" w:hAnsiTheme="majorEastAsia" w:cstheme="majorEastAsia"/>
                  <w:color w:val="000000"/>
                  <w:rPrChange w:id="11642" w:author="瑋婷 徐" w:date="2025-01-06T15:34:00Z" w16du:dateUtc="2025-01-06T07:34:00Z">
                    <w:rPr>
                      <w:rFonts w:cs="Calibri"/>
                      <w:color w:val="000000"/>
                      <w:sz w:val="22"/>
                    </w:rPr>
                  </w:rPrChange>
                </w:rPr>
                <w:t>*</w:t>
              </w:r>
            </w:ins>
          </w:p>
        </w:tc>
      </w:tr>
      <w:tr w:rsidR="00832762" w:rsidRPr="00727E7E" w14:paraId="362C71DE" w14:textId="77777777" w:rsidTr="00FE102C">
        <w:trPr>
          <w:cnfStyle w:val="000000100000" w:firstRow="0" w:lastRow="0" w:firstColumn="0" w:lastColumn="0" w:oddVBand="0" w:evenVBand="0" w:oddHBand="1" w:evenHBand="0" w:firstRowFirstColumn="0" w:firstRowLastColumn="0" w:lastRowFirstColumn="0" w:lastRowLastColumn="0"/>
          <w:trHeight w:val="300"/>
          <w:ins w:id="11643"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4327905D" w14:textId="77777777" w:rsidR="00DA433E" w:rsidRPr="00727E7E" w:rsidRDefault="00DA433E">
            <w:pPr>
              <w:spacing w:line="360" w:lineRule="auto"/>
              <w:jc w:val="both"/>
              <w:rPr>
                <w:ins w:id="11644" w:author="瑋婷 徐" w:date="2025-01-03T16:20:00Z" w16du:dateUtc="2025-01-03T08:20:00Z"/>
                <w:rFonts w:asciiTheme="majorEastAsia" w:eastAsia="標楷體" w:hAnsiTheme="majorEastAsia" w:cstheme="majorEastAsia"/>
                <w:b w:val="0"/>
                <w:bCs w:val="0"/>
                <w:color w:val="000000"/>
                <w:rPrChange w:id="11645" w:author="瑋婷 徐" w:date="2025-01-06T15:34:00Z" w16du:dateUtc="2025-01-06T07:34:00Z">
                  <w:rPr>
                    <w:ins w:id="11646" w:author="瑋婷 徐" w:date="2025-01-03T16:20:00Z" w16du:dateUtc="2025-01-03T08:20:00Z"/>
                    <w:rFonts w:cs="Calibri"/>
                    <w:color w:val="000000"/>
                    <w:sz w:val="22"/>
                  </w:rPr>
                </w:rPrChange>
              </w:rPr>
              <w:pPrChange w:id="11647" w:author="瑋婷 徐" w:date="2025-01-03T16:21:00Z" w16du:dateUtc="2025-01-03T08:21:00Z">
                <w:pPr/>
              </w:pPrChange>
            </w:pPr>
            <w:ins w:id="11648" w:author="瑋婷 徐" w:date="2025-01-03T16:20:00Z" w16du:dateUtc="2025-01-03T08:20:00Z">
              <w:r w:rsidRPr="00727E7E">
                <w:rPr>
                  <w:rFonts w:asciiTheme="majorEastAsia" w:eastAsia="標楷體" w:hAnsiTheme="majorEastAsia" w:cstheme="majorEastAsia"/>
                  <w:b w:val="0"/>
                  <w:bCs w:val="0"/>
                  <w:color w:val="000000"/>
                  <w:rPrChange w:id="11649" w:author="瑋婷 徐" w:date="2025-01-06T15:34:00Z" w16du:dateUtc="2025-01-06T07:34:00Z">
                    <w:rPr>
                      <w:rFonts w:cs="Calibri"/>
                      <w:color w:val="000000"/>
                      <w:sz w:val="22"/>
                    </w:rPr>
                  </w:rPrChange>
                </w:rPr>
                <w:t>臺灣</w:t>
              </w:r>
              <w:proofErr w:type="gramStart"/>
              <w:r w:rsidRPr="00727E7E">
                <w:rPr>
                  <w:rFonts w:asciiTheme="majorEastAsia" w:eastAsia="標楷體" w:hAnsiTheme="majorEastAsia" w:cstheme="majorEastAsia"/>
                  <w:b w:val="0"/>
                  <w:bCs w:val="0"/>
                  <w:color w:val="000000"/>
                  <w:rPrChange w:id="11650" w:author="瑋婷 徐" w:date="2025-01-06T15:34:00Z" w16du:dateUtc="2025-01-06T07:34:00Z">
                    <w:rPr>
                      <w:rFonts w:cs="Calibri"/>
                      <w:color w:val="000000"/>
                      <w:sz w:val="22"/>
                    </w:rPr>
                  </w:rPrChange>
                </w:rPr>
                <w:t>鷦</w:t>
              </w:r>
              <w:proofErr w:type="gramEnd"/>
              <w:r w:rsidRPr="00727E7E">
                <w:rPr>
                  <w:rFonts w:asciiTheme="majorEastAsia" w:eastAsia="標楷體" w:hAnsiTheme="majorEastAsia" w:cstheme="majorEastAsia"/>
                  <w:b w:val="0"/>
                  <w:bCs w:val="0"/>
                  <w:color w:val="000000"/>
                  <w:rPrChange w:id="11651" w:author="瑋婷 徐" w:date="2025-01-06T15:34:00Z" w16du:dateUtc="2025-01-06T07:34:00Z">
                    <w:rPr>
                      <w:rFonts w:cs="Calibri"/>
                      <w:color w:val="000000"/>
                      <w:sz w:val="22"/>
                    </w:rPr>
                  </w:rPrChange>
                </w:rPr>
                <w:t>眉</w:t>
              </w:r>
              <w:r w:rsidRPr="00727E7E">
                <w:rPr>
                  <w:rFonts w:asciiTheme="majorEastAsia" w:eastAsia="標楷體" w:hAnsiTheme="majorEastAsia" w:cstheme="majorEastAsia"/>
                  <w:b w:val="0"/>
                  <w:bCs w:val="0"/>
                  <w:color w:val="000000"/>
                  <w:rPrChange w:id="11652"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1653"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1654" w:author="瑋婷 徐" w:date="2025-01-06T15:34:00Z" w16du:dateUtc="2025-01-06T07:34:00Z">
                    <w:rPr>
                      <w:rFonts w:cs="Calibri"/>
                      <w:color w:val="000000"/>
                      <w:sz w:val="22"/>
                    </w:rPr>
                  </w:rPrChange>
                </w:rPr>
                <w:t xml:space="preserve"> </w:t>
              </w:r>
            </w:ins>
          </w:p>
        </w:tc>
        <w:tc>
          <w:tcPr>
            <w:tcW w:w="1080" w:type="pct"/>
            <w:hideMark/>
          </w:tcPr>
          <w:p w14:paraId="5FDA06A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55" w:author="瑋婷 徐" w:date="2025-01-03T16:20:00Z" w16du:dateUtc="2025-01-03T08:20:00Z"/>
                <w:rFonts w:asciiTheme="majorEastAsia" w:eastAsia="標楷體" w:hAnsiTheme="majorEastAsia" w:cstheme="majorEastAsia"/>
                <w:i/>
                <w:iCs/>
                <w:color w:val="000000"/>
                <w:rPrChange w:id="11656" w:author="瑋婷 徐" w:date="2025-01-06T15:34:00Z" w16du:dateUtc="2025-01-06T07:34:00Z">
                  <w:rPr>
                    <w:ins w:id="11657" w:author="瑋婷 徐" w:date="2025-01-03T16:20:00Z" w16du:dateUtc="2025-01-03T08:20:00Z"/>
                    <w:rFonts w:cs="Calibri"/>
                    <w:i/>
                    <w:iCs/>
                    <w:color w:val="000000"/>
                    <w:sz w:val="22"/>
                  </w:rPr>
                </w:rPrChange>
              </w:rPr>
              <w:pPrChange w:id="116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659" w:author="瑋婷 徐" w:date="2025-01-03T16:20:00Z" w16du:dateUtc="2025-01-03T08:20:00Z">
              <w:r w:rsidRPr="00727E7E">
                <w:rPr>
                  <w:rFonts w:asciiTheme="majorEastAsia" w:eastAsia="標楷體" w:hAnsiTheme="majorEastAsia" w:cstheme="majorEastAsia"/>
                  <w:i/>
                  <w:iCs/>
                  <w:color w:val="000000"/>
                  <w:rPrChange w:id="11660" w:author="瑋婷 徐" w:date="2025-01-06T15:34:00Z" w16du:dateUtc="2025-01-06T07:34:00Z">
                    <w:rPr>
                      <w:rFonts w:cs="Calibri"/>
                      <w:i/>
                      <w:iCs/>
                      <w:color w:val="000000"/>
                      <w:sz w:val="22"/>
                    </w:rPr>
                  </w:rPrChange>
                </w:rPr>
                <w:t>Pnoepyga formosana</w:t>
              </w:r>
            </w:ins>
          </w:p>
        </w:tc>
        <w:tc>
          <w:tcPr>
            <w:tcW w:w="134" w:type="pct"/>
            <w:noWrap/>
            <w:hideMark/>
          </w:tcPr>
          <w:p w14:paraId="4A3EA18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61" w:author="瑋婷 徐" w:date="2025-01-03T16:20:00Z" w16du:dateUtc="2025-01-03T08:20:00Z"/>
                <w:rFonts w:asciiTheme="majorEastAsia" w:eastAsia="標楷體" w:hAnsiTheme="majorEastAsia" w:cstheme="majorEastAsia"/>
                <w:i/>
                <w:iCs/>
                <w:color w:val="000000"/>
                <w:rPrChange w:id="11662" w:author="瑋婷 徐" w:date="2025-01-06T15:34:00Z" w16du:dateUtc="2025-01-06T07:34:00Z">
                  <w:rPr>
                    <w:ins w:id="11663" w:author="瑋婷 徐" w:date="2025-01-03T16:20:00Z" w16du:dateUtc="2025-01-03T08:20:00Z"/>
                    <w:rFonts w:cs="Calibri"/>
                    <w:i/>
                    <w:iCs/>
                    <w:color w:val="000000"/>
                    <w:sz w:val="22"/>
                  </w:rPr>
                </w:rPrChange>
              </w:rPr>
              <w:pPrChange w:id="116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FC7252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65" w:author="瑋婷 徐" w:date="2025-01-03T16:20:00Z" w16du:dateUtc="2025-01-03T08:20:00Z"/>
                <w:rFonts w:asciiTheme="majorEastAsia" w:eastAsia="標楷體" w:hAnsiTheme="majorEastAsia" w:cstheme="majorEastAsia"/>
                <w:rPrChange w:id="11666" w:author="瑋婷 徐" w:date="2025-01-06T15:34:00Z" w16du:dateUtc="2025-01-06T07:34:00Z">
                  <w:rPr>
                    <w:ins w:id="11667" w:author="瑋婷 徐" w:date="2025-01-03T16:20:00Z" w16du:dateUtc="2025-01-03T08:20:00Z"/>
                    <w:rFonts w:ascii="Times New Roman" w:eastAsia="Times New Roman" w:hAnsi="Times New Roman" w:cs="Times New Roman"/>
                    <w:sz w:val="20"/>
                    <w:szCs w:val="20"/>
                  </w:rPr>
                </w:rPrChange>
              </w:rPr>
              <w:pPrChange w:id="116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5E9786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69" w:author="瑋婷 徐" w:date="2025-01-03T16:20:00Z" w16du:dateUtc="2025-01-03T08:20:00Z"/>
                <w:rFonts w:asciiTheme="majorEastAsia" w:eastAsia="標楷體" w:hAnsiTheme="majorEastAsia" w:cstheme="majorEastAsia"/>
                <w:rPrChange w:id="11670" w:author="瑋婷 徐" w:date="2025-01-06T15:34:00Z" w16du:dateUtc="2025-01-06T07:34:00Z">
                  <w:rPr>
                    <w:ins w:id="11671" w:author="瑋婷 徐" w:date="2025-01-03T16:20:00Z" w16du:dateUtc="2025-01-03T08:20:00Z"/>
                    <w:rFonts w:ascii="Times New Roman" w:eastAsia="Times New Roman" w:hAnsi="Times New Roman" w:cs="Times New Roman"/>
                    <w:sz w:val="20"/>
                    <w:szCs w:val="20"/>
                  </w:rPr>
                </w:rPrChange>
              </w:rPr>
              <w:pPrChange w:id="116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8BDC1F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73" w:author="瑋婷 徐" w:date="2025-01-03T16:20:00Z" w16du:dateUtc="2025-01-03T08:20:00Z"/>
                <w:rFonts w:asciiTheme="majorEastAsia" w:eastAsia="標楷體" w:hAnsiTheme="majorEastAsia" w:cstheme="majorEastAsia"/>
                <w:rPrChange w:id="11674" w:author="瑋婷 徐" w:date="2025-01-06T15:34:00Z" w16du:dateUtc="2025-01-06T07:34:00Z">
                  <w:rPr>
                    <w:ins w:id="11675" w:author="瑋婷 徐" w:date="2025-01-03T16:20:00Z" w16du:dateUtc="2025-01-03T08:20:00Z"/>
                    <w:rFonts w:ascii="Times New Roman" w:eastAsia="Times New Roman" w:hAnsi="Times New Roman" w:cs="Times New Roman"/>
                    <w:sz w:val="20"/>
                    <w:szCs w:val="20"/>
                  </w:rPr>
                </w:rPrChange>
              </w:rPr>
              <w:pPrChange w:id="116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2C70EF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77" w:author="瑋婷 徐" w:date="2025-01-03T16:20:00Z" w16du:dateUtc="2025-01-03T08:20:00Z"/>
                <w:rFonts w:asciiTheme="majorEastAsia" w:eastAsia="標楷體" w:hAnsiTheme="majorEastAsia" w:cstheme="majorEastAsia"/>
                <w:rPrChange w:id="11678" w:author="瑋婷 徐" w:date="2025-01-06T15:34:00Z" w16du:dateUtc="2025-01-06T07:34:00Z">
                  <w:rPr>
                    <w:ins w:id="11679" w:author="瑋婷 徐" w:date="2025-01-03T16:20:00Z" w16du:dateUtc="2025-01-03T08:20:00Z"/>
                    <w:rFonts w:ascii="Times New Roman" w:eastAsia="Times New Roman" w:hAnsi="Times New Roman" w:cs="Times New Roman"/>
                    <w:sz w:val="20"/>
                    <w:szCs w:val="20"/>
                  </w:rPr>
                </w:rPrChange>
              </w:rPr>
              <w:pPrChange w:id="116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995618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81" w:author="瑋婷 徐" w:date="2025-01-03T16:20:00Z" w16du:dateUtc="2025-01-03T08:20:00Z"/>
                <w:rFonts w:asciiTheme="majorEastAsia" w:eastAsia="標楷體" w:hAnsiTheme="majorEastAsia" w:cstheme="majorEastAsia"/>
                <w:rPrChange w:id="11682" w:author="瑋婷 徐" w:date="2025-01-06T15:34:00Z" w16du:dateUtc="2025-01-06T07:34:00Z">
                  <w:rPr>
                    <w:ins w:id="11683" w:author="瑋婷 徐" w:date="2025-01-03T16:20:00Z" w16du:dateUtc="2025-01-03T08:20:00Z"/>
                    <w:rFonts w:ascii="Times New Roman" w:eastAsia="Times New Roman" w:hAnsi="Times New Roman" w:cs="Times New Roman"/>
                    <w:sz w:val="20"/>
                    <w:szCs w:val="20"/>
                  </w:rPr>
                </w:rPrChange>
              </w:rPr>
              <w:pPrChange w:id="116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0E40E3EA"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685" w:author="瑋婷 徐" w:date="2025-01-03T16:33:00Z" w16du:dateUtc="2025-01-03T08:33:00Z"/>
                <w:rFonts w:asciiTheme="majorEastAsia" w:eastAsia="標楷體" w:hAnsiTheme="majorEastAsia" w:cstheme="majorEastAsia"/>
              </w:rPr>
            </w:pPr>
          </w:p>
        </w:tc>
        <w:tc>
          <w:tcPr>
            <w:tcW w:w="134" w:type="pct"/>
            <w:noWrap/>
            <w:hideMark/>
          </w:tcPr>
          <w:p w14:paraId="22CB95C5" w14:textId="2203FE56"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86" w:author="瑋婷 徐" w:date="2025-01-03T16:20:00Z" w16du:dateUtc="2025-01-03T08:20:00Z"/>
                <w:rFonts w:asciiTheme="majorEastAsia" w:eastAsia="標楷體" w:hAnsiTheme="majorEastAsia" w:cstheme="majorEastAsia"/>
                <w:rPrChange w:id="11687" w:author="瑋婷 徐" w:date="2025-01-06T15:34:00Z" w16du:dateUtc="2025-01-06T07:34:00Z">
                  <w:rPr>
                    <w:ins w:id="11688" w:author="瑋婷 徐" w:date="2025-01-03T16:20:00Z" w16du:dateUtc="2025-01-03T08:20:00Z"/>
                    <w:rFonts w:ascii="Times New Roman" w:eastAsia="Times New Roman" w:hAnsi="Times New Roman" w:cs="Times New Roman"/>
                    <w:sz w:val="20"/>
                    <w:szCs w:val="20"/>
                  </w:rPr>
                </w:rPrChange>
              </w:rPr>
              <w:pPrChange w:id="116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73D679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90" w:author="瑋婷 徐" w:date="2025-01-03T16:20:00Z" w16du:dateUtc="2025-01-03T08:20:00Z"/>
                <w:rFonts w:asciiTheme="majorEastAsia" w:eastAsia="標楷體" w:hAnsiTheme="majorEastAsia" w:cstheme="majorEastAsia"/>
                <w:rPrChange w:id="11691" w:author="瑋婷 徐" w:date="2025-01-06T15:34:00Z" w16du:dateUtc="2025-01-06T07:34:00Z">
                  <w:rPr>
                    <w:ins w:id="11692" w:author="瑋婷 徐" w:date="2025-01-03T16:20:00Z" w16du:dateUtc="2025-01-03T08:20:00Z"/>
                    <w:rFonts w:ascii="Times New Roman" w:eastAsia="Times New Roman" w:hAnsi="Times New Roman" w:cs="Times New Roman"/>
                    <w:sz w:val="20"/>
                    <w:szCs w:val="20"/>
                  </w:rPr>
                </w:rPrChange>
              </w:rPr>
              <w:pPrChange w:id="116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9BC724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94" w:author="瑋婷 徐" w:date="2025-01-03T16:20:00Z" w16du:dateUtc="2025-01-03T08:20:00Z"/>
                <w:rFonts w:asciiTheme="majorEastAsia" w:eastAsia="標楷體" w:hAnsiTheme="majorEastAsia" w:cstheme="majorEastAsia"/>
                <w:rPrChange w:id="11695" w:author="瑋婷 徐" w:date="2025-01-06T15:34:00Z" w16du:dateUtc="2025-01-06T07:34:00Z">
                  <w:rPr>
                    <w:ins w:id="11696" w:author="瑋婷 徐" w:date="2025-01-03T16:20:00Z" w16du:dateUtc="2025-01-03T08:20:00Z"/>
                    <w:rFonts w:ascii="Times New Roman" w:eastAsia="Times New Roman" w:hAnsi="Times New Roman" w:cs="Times New Roman"/>
                    <w:sz w:val="20"/>
                    <w:szCs w:val="20"/>
                  </w:rPr>
                </w:rPrChange>
              </w:rPr>
              <w:pPrChange w:id="116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D783CC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98" w:author="瑋婷 徐" w:date="2025-01-03T16:20:00Z" w16du:dateUtc="2025-01-03T08:20:00Z"/>
                <w:rFonts w:asciiTheme="majorEastAsia" w:eastAsia="標楷體" w:hAnsiTheme="majorEastAsia" w:cstheme="majorEastAsia"/>
                <w:rPrChange w:id="11699" w:author="瑋婷 徐" w:date="2025-01-06T15:34:00Z" w16du:dateUtc="2025-01-06T07:34:00Z">
                  <w:rPr>
                    <w:ins w:id="11700" w:author="瑋婷 徐" w:date="2025-01-03T16:20:00Z" w16du:dateUtc="2025-01-03T08:20:00Z"/>
                    <w:rFonts w:ascii="Times New Roman" w:eastAsia="Times New Roman" w:hAnsi="Times New Roman" w:cs="Times New Roman"/>
                    <w:sz w:val="20"/>
                    <w:szCs w:val="20"/>
                  </w:rPr>
                </w:rPrChange>
              </w:rPr>
              <w:pPrChange w:id="117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33E670FF"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702" w:author="瑋婷 徐" w:date="2025-01-03T16:33:00Z" w16du:dateUtc="2025-01-03T08:33:00Z"/>
                <w:rFonts w:asciiTheme="majorEastAsia" w:eastAsia="標楷體" w:hAnsiTheme="majorEastAsia" w:cstheme="majorEastAsia"/>
              </w:rPr>
            </w:pPr>
          </w:p>
        </w:tc>
        <w:tc>
          <w:tcPr>
            <w:tcW w:w="181" w:type="pct"/>
            <w:noWrap/>
            <w:hideMark/>
          </w:tcPr>
          <w:p w14:paraId="28C12A63" w14:textId="6552C899"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03" w:author="瑋婷 徐" w:date="2025-01-03T16:20:00Z" w16du:dateUtc="2025-01-03T08:20:00Z"/>
                <w:rFonts w:asciiTheme="majorEastAsia" w:eastAsia="標楷體" w:hAnsiTheme="majorEastAsia" w:cstheme="majorEastAsia"/>
                <w:rPrChange w:id="11704" w:author="瑋婷 徐" w:date="2025-01-06T15:34:00Z" w16du:dateUtc="2025-01-06T07:34:00Z">
                  <w:rPr>
                    <w:ins w:id="11705" w:author="瑋婷 徐" w:date="2025-01-03T16:20:00Z" w16du:dateUtc="2025-01-03T08:20:00Z"/>
                    <w:rFonts w:ascii="Times New Roman" w:eastAsia="Times New Roman" w:hAnsi="Times New Roman" w:cs="Times New Roman"/>
                    <w:sz w:val="20"/>
                    <w:szCs w:val="20"/>
                  </w:rPr>
                </w:rPrChange>
              </w:rPr>
              <w:pPrChange w:id="117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583EE5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07" w:author="瑋婷 徐" w:date="2025-01-03T16:20:00Z" w16du:dateUtc="2025-01-03T08:20:00Z"/>
                <w:rFonts w:asciiTheme="majorEastAsia" w:eastAsia="標楷體" w:hAnsiTheme="majorEastAsia" w:cstheme="majorEastAsia"/>
                <w:rPrChange w:id="11708" w:author="瑋婷 徐" w:date="2025-01-06T15:34:00Z" w16du:dateUtc="2025-01-06T07:34:00Z">
                  <w:rPr>
                    <w:ins w:id="11709" w:author="瑋婷 徐" w:date="2025-01-03T16:20:00Z" w16du:dateUtc="2025-01-03T08:20:00Z"/>
                    <w:rFonts w:ascii="Times New Roman" w:eastAsia="Times New Roman" w:hAnsi="Times New Roman" w:cs="Times New Roman"/>
                    <w:sz w:val="20"/>
                    <w:szCs w:val="20"/>
                  </w:rPr>
                </w:rPrChange>
              </w:rPr>
              <w:pPrChange w:id="117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15C037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11" w:author="瑋婷 徐" w:date="2025-01-03T16:20:00Z" w16du:dateUtc="2025-01-03T08:20:00Z"/>
                <w:rFonts w:asciiTheme="majorEastAsia" w:eastAsia="標楷體" w:hAnsiTheme="majorEastAsia" w:cstheme="majorEastAsia"/>
                <w:rPrChange w:id="11712" w:author="瑋婷 徐" w:date="2025-01-06T15:34:00Z" w16du:dateUtc="2025-01-06T07:34:00Z">
                  <w:rPr>
                    <w:ins w:id="11713" w:author="瑋婷 徐" w:date="2025-01-03T16:20:00Z" w16du:dateUtc="2025-01-03T08:20:00Z"/>
                    <w:rFonts w:ascii="Times New Roman" w:eastAsia="Times New Roman" w:hAnsi="Times New Roman" w:cs="Times New Roman"/>
                    <w:sz w:val="20"/>
                    <w:szCs w:val="20"/>
                  </w:rPr>
                </w:rPrChange>
              </w:rPr>
              <w:pPrChange w:id="117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1FD76A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15" w:author="瑋婷 徐" w:date="2025-01-03T16:20:00Z" w16du:dateUtc="2025-01-03T08:20:00Z"/>
                <w:rFonts w:asciiTheme="majorEastAsia" w:eastAsia="標楷體" w:hAnsiTheme="majorEastAsia" w:cstheme="majorEastAsia"/>
                <w:color w:val="000000"/>
                <w:rPrChange w:id="11716" w:author="瑋婷 徐" w:date="2025-01-06T15:34:00Z" w16du:dateUtc="2025-01-06T07:34:00Z">
                  <w:rPr>
                    <w:ins w:id="11717" w:author="瑋婷 徐" w:date="2025-01-03T16:20:00Z" w16du:dateUtc="2025-01-03T08:20:00Z"/>
                    <w:rFonts w:cs="Calibri"/>
                    <w:color w:val="000000"/>
                    <w:sz w:val="22"/>
                  </w:rPr>
                </w:rPrChange>
              </w:rPr>
              <w:pPrChange w:id="117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19" w:author="瑋婷 徐" w:date="2025-01-03T16:20:00Z" w16du:dateUtc="2025-01-03T08:20:00Z">
              <w:r w:rsidRPr="00727E7E">
                <w:rPr>
                  <w:rFonts w:asciiTheme="majorEastAsia" w:eastAsia="標楷體" w:hAnsiTheme="majorEastAsia" w:cstheme="majorEastAsia"/>
                  <w:color w:val="000000"/>
                  <w:rPrChange w:id="11720" w:author="瑋婷 徐" w:date="2025-01-06T15:34:00Z" w16du:dateUtc="2025-01-06T07:34:00Z">
                    <w:rPr>
                      <w:rFonts w:cs="Calibri"/>
                      <w:color w:val="000000"/>
                      <w:sz w:val="22"/>
                    </w:rPr>
                  </w:rPrChange>
                </w:rPr>
                <w:t>*</w:t>
              </w:r>
            </w:ins>
          </w:p>
        </w:tc>
        <w:tc>
          <w:tcPr>
            <w:tcW w:w="181" w:type="pct"/>
            <w:noWrap/>
            <w:hideMark/>
          </w:tcPr>
          <w:p w14:paraId="33BD7B4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21" w:author="瑋婷 徐" w:date="2025-01-03T16:20:00Z" w16du:dateUtc="2025-01-03T08:20:00Z"/>
                <w:rFonts w:asciiTheme="majorEastAsia" w:eastAsia="標楷體" w:hAnsiTheme="majorEastAsia" w:cstheme="majorEastAsia"/>
                <w:color w:val="000000"/>
                <w:rPrChange w:id="11722" w:author="瑋婷 徐" w:date="2025-01-06T15:34:00Z" w16du:dateUtc="2025-01-06T07:34:00Z">
                  <w:rPr>
                    <w:ins w:id="11723" w:author="瑋婷 徐" w:date="2025-01-03T16:20:00Z" w16du:dateUtc="2025-01-03T08:20:00Z"/>
                    <w:rFonts w:cs="Calibri"/>
                    <w:color w:val="000000"/>
                    <w:sz w:val="22"/>
                  </w:rPr>
                </w:rPrChange>
              </w:rPr>
              <w:pPrChange w:id="117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25" w:author="瑋婷 徐" w:date="2025-01-03T16:20:00Z" w16du:dateUtc="2025-01-03T08:20:00Z">
              <w:r w:rsidRPr="00727E7E">
                <w:rPr>
                  <w:rFonts w:asciiTheme="majorEastAsia" w:eastAsia="標楷體" w:hAnsiTheme="majorEastAsia" w:cstheme="majorEastAsia"/>
                  <w:color w:val="000000"/>
                  <w:rPrChange w:id="11726" w:author="瑋婷 徐" w:date="2025-01-06T15:34:00Z" w16du:dateUtc="2025-01-06T07:34:00Z">
                    <w:rPr>
                      <w:rFonts w:cs="Calibri"/>
                      <w:color w:val="000000"/>
                      <w:sz w:val="22"/>
                    </w:rPr>
                  </w:rPrChange>
                </w:rPr>
                <w:t>*</w:t>
              </w:r>
            </w:ins>
          </w:p>
        </w:tc>
        <w:tc>
          <w:tcPr>
            <w:tcW w:w="181" w:type="pct"/>
            <w:noWrap/>
            <w:hideMark/>
          </w:tcPr>
          <w:p w14:paraId="072FF25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27" w:author="瑋婷 徐" w:date="2025-01-03T16:20:00Z" w16du:dateUtc="2025-01-03T08:20:00Z"/>
                <w:rFonts w:asciiTheme="majorEastAsia" w:eastAsia="標楷體" w:hAnsiTheme="majorEastAsia" w:cstheme="majorEastAsia"/>
                <w:color w:val="000000"/>
                <w:rPrChange w:id="11728" w:author="瑋婷 徐" w:date="2025-01-06T15:34:00Z" w16du:dateUtc="2025-01-06T07:34:00Z">
                  <w:rPr>
                    <w:ins w:id="11729" w:author="瑋婷 徐" w:date="2025-01-03T16:20:00Z" w16du:dateUtc="2025-01-03T08:20:00Z"/>
                    <w:rFonts w:cs="Calibri"/>
                    <w:color w:val="000000"/>
                    <w:sz w:val="22"/>
                  </w:rPr>
                </w:rPrChange>
              </w:rPr>
              <w:pPrChange w:id="117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571DF3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31" w:author="瑋婷 徐" w:date="2025-01-03T16:20:00Z" w16du:dateUtc="2025-01-03T08:20:00Z"/>
                <w:rFonts w:asciiTheme="majorEastAsia" w:eastAsia="標楷體" w:hAnsiTheme="majorEastAsia" w:cstheme="majorEastAsia"/>
                <w:color w:val="000000"/>
                <w:rPrChange w:id="11732" w:author="瑋婷 徐" w:date="2025-01-06T15:34:00Z" w16du:dateUtc="2025-01-06T07:34:00Z">
                  <w:rPr>
                    <w:ins w:id="11733" w:author="瑋婷 徐" w:date="2025-01-03T16:20:00Z" w16du:dateUtc="2025-01-03T08:20:00Z"/>
                    <w:rFonts w:cs="Calibri"/>
                    <w:color w:val="000000"/>
                    <w:sz w:val="22"/>
                  </w:rPr>
                </w:rPrChange>
              </w:rPr>
              <w:pPrChange w:id="117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35" w:author="瑋婷 徐" w:date="2025-01-03T16:20:00Z" w16du:dateUtc="2025-01-03T08:20:00Z">
              <w:r w:rsidRPr="00727E7E">
                <w:rPr>
                  <w:rFonts w:asciiTheme="majorEastAsia" w:eastAsia="標楷體" w:hAnsiTheme="majorEastAsia" w:cstheme="majorEastAsia"/>
                  <w:color w:val="000000"/>
                  <w:rPrChange w:id="11736" w:author="瑋婷 徐" w:date="2025-01-06T15:34:00Z" w16du:dateUtc="2025-01-06T07:34:00Z">
                    <w:rPr>
                      <w:rFonts w:cs="Calibri"/>
                      <w:color w:val="000000"/>
                      <w:sz w:val="22"/>
                    </w:rPr>
                  </w:rPrChange>
                </w:rPr>
                <w:t>*</w:t>
              </w:r>
            </w:ins>
          </w:p>
        </w:tc>
        <w:tc>
          <w:tcPr>
            <w:tcW w:w="181" w:type="pct"/>
            <w:noWrap/>
            <w:hideMark/>
          </w:tcPr>
          <w:p w14:paraId="0C8DC78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37" w:author="瑋婷 徐" w:date="2025-01-03T16:20:00Z" w16du:dateUtc="2025-01-03T08:20:00Z"/>
                <w:rFonts w:asciiTheme="majorEastAsia" w:eastAsia="標楷體" w:hAnsiTheme="majorEastAsia" w:cstheme="majorEastAsia"/>
                <w:color w:val="000000"/>
                <w:rPrChange w:id="11738" w:author="瑋婷 徐" w:date="2025-01-06T15:34:00Z" w16du:dateUtc="2025-01-06T07:34:00Z">
                  <w:rPr>
                    <w:ins w:id="11739" w:author="瑋婷 徐" w:date="2025-01-03T16:20:00Z" w16du:dateUtc="2025-01-03T08:20:00Z"/>
                    <w:rFonts w:cs="Calibri"/>
                    <w:color w:val="000000"/>
                    <w:sz w:val="22"/>
                  </w:rPr>
                </w:rPrChange>
              </w:rPr>
              <w:pPrChange w:id="117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41" w:author="瑋婷 徐" w:date="2025-01-03T16:20:00Z" w16du:dateUtc="2025-01-03T08:20:00Z">
              <w:r w:rsidRPr="00727E7E">
                <w:rPr>
                  <w:rFonts w:asciiTheme="majorEastAsia" w:eastAsia="標楷體" w:hAnsiTheme="majorEastAsia" w:cstheme="majorEastAsia"/>
                  <w:color w:val="000000"/>
                  <w:rPrChange w:id="11742" w:author="瑋婷 徐" w:date="2025-01-06T15:34:00Z" w16du:dateUtc="2025-01-06T07:34:00Z">
                    <w:rPr>
                      <w:rFonts w:cs="Calibri"/>
                      <w:color w:val="000000"/>
                      <w:sz w:val="22"/>
                    </w:rPr>
                  </w:rPrChange>
                </w:rPr>
                <w:t>*</w:t>
              </w:r>
            </w:ins>
          </w:p>
        </w:tc>
      </w:tr>
      <w:tr w:rsidR="00FE102C" w:rsidRPr="00727E7E" w14:paraId="3FF51678" w14:textId="77777777" w:rsidTr="00FE102C">
        <w:trPr>
          <w:trHeight w:val="300"/>
          <w:ins w:id="11743"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621913BC" w14:textId="77777777" w:rsidR="00DA433E" w:rsidRPr="00727E7E" w:rsidRDefault="00DA433E">
            <w:pPr>
              <w:spacing w:line="360" w:lineRule="auto"/>
              <w:jc w:val="both"/>
              <w:rPr>
                <w:ins w:id="11744" w:author="瑋婷 徐" w:date="2025-01-03T16:20:00Z" w16du:dateUtc="2025-01-03T08:20:00Z"/>
                <w:rFonts w:asciiTheme="majorEastAsia" w:eastAsia="標楷體" w:hAnsiTheme="majorEastAsia" w:cstheme="majorEastAsia"/>
                <w:b w:val="0"/>
                <w:bCs w:val="0"/>
                <w:color w:val="000000"/>
                <w:rPrChange w:id="11745" w:author="瑋婷 徐" w:date="2025-01-06T15:34:00Z" w16du:dateUtc="2025-01-06T07:34:00Z">
                  <w:rPr>
                    <w:ins w:id="11746" w:author="瑋婷 徐" w:date="2025-01-03T16:20:00Z" w16du:dateUtc="2025-01-03T08:20:00Z"/>
                    <w:rFonts w:cs="Calibri"/>
                    <w:color w:val="000000"/>
                    <w:sz w:val="22"/>
                  </w:rPr>
                </w:rPrChange>
              </w:rPr>
              <w:pPrChange w:id="11747" w:author="瑋婷 徐" w:date="2025-01-03T16:21:00Z" w16du:dateUtc="2025-01-03T08:21:00Z">
                <w:pPr/>
              </w:pPrChange>
            </w:pPr>
            <w:ins w:id="11748" w:author="瑋婷 徐" w:date="2025-01-03T16:20:00Z" w16du:dateUtc="2025-01-03T08:20:00Z">
              <w:r w:rsidRPr="00727E7E">
                <w:rPr>
                  <w:rFonts w:asciiTheme="majorEastAsia" w:eastAsia="標楷體" w:hAnsiTheme="majorEastAsia" w:cstheme="majorEastAsia"/>
                  <w:b w:val="0"/>
                  <w:bCs w:val="0"/>
                  <w:color w:val="000000"/>
                  <w:rPrChange w:id="11749" w:author="瑋婷 徐" w:date="2025-01-06T15:34:00Z" w16du:dateUtc="2025-01-06T07:34:00Z">
                    <w:rPr>
                      <w:rFonts w:cs="Calibri"/>
                      <w:color w:val="000000"/>
                      <w:sz w:val="22"/>
                    </w:rPr>
                  </w:rPrChange>
                </w:rPr>
                <w:t>家燕</w:t>
              </w:r>
              <w:r w:rsidRPr="00727E7E">
                <w:rPr>
                  <w:rFonts w:asciiTheme="majorEastAsia" w:eastAsia="標楷體" w:hAnsiTheme="majorEastAsia" w:cstheme="majorEastAsia"/>
                  <w:b w:val="0"/>
                  <w:bCs w:val="0"/>
                  <w:color w:val="000000"/>
                  <w:rPrChange w:id="11750" w:author="瑋婷 徐" w:date="2025-01-06T15:34:00Z" w16du:dateUtc="2025-01-06T07:34:00Z">
                    <w:rPr>
                      <w:rFonts w:cs="Calibri"/>
                      <w:color w:val="000000"/>
                      <w:sz w:val="22"/>
                    </w:rPr>
                  </w:rPrChange>
                </w:rPr>
                <w:t xml:space="preserve"> </w:t>
              </w:r>
            </w:ins>
          </w:p>
        </w:tc>
        <w:tc>
          <w:tcPr>
            <w:tcW w:w="1080" w:type="pct"/>
            <w:hideMark/>
          </w:tcPr>
          <w:p w14:paraId="7716F51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51" w:author="瑋婷 徐" w:date="2025-01-03T16:20:00Z" w16du:dateUtc="2025-01-03T08:20:00Z"/>
                <w:rFonts w:asciiTheme="majorEastAsia" w:eastAsia="標楷體" w:hAnsiTheme="majorEastAsia" w:cstheme="majorEastAsia"/>
                <w:i/>
                <w:iCs/>
                <w:color w:val="000000"/>
                <w:rPrChange w:id="11752" w:author="瑋婷 徐" w:date="2025-01-06T15:34:00Z" w16du:dateUtc="2025-01-06T07:34:00Z">
                  <w:rPr>
                    <w:ins w:id="11753" w:author="瑋婷 徐" w:date="2025-01-03T16:20:00Z" w16du:dateUtc="2025-01-03T08:20:00Z"/>
                    <w:rFonts w:cs="Calibri"/>
                    <w:i/>
                    <w:iCs/>
                    <w:color w:val="000000"/>
                    <w:sz w:val="22"/>
                  </w:rPr>
                </w:rPrChange>
              </w:rPr>
              <w:pPrChange w:id="117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755" w:author="瑋婷 徐" w:date="2025-01-03T16:20:00Z" w16du:dateUtc="2025-01-03T08:20:00Z">
              <w:r w:rsidRPr="00727E7E">
                <w:rPr>
                  <w:rFonts w:asciiTheme="majorEastAsia" w:eastAsia="標楷體" w:hAnsiTheme="majorEastAsia" w:cstheme="majorEastAsia"/>
                  <w:i/>
                  <w:iCs/>
                  <w:color w:val="000000"/>
                  <w:rPrChange w:id="11756" w:author="瑋婷 徐" w:date="2025-01-06T15:34:00Z" w16du:dateUtc="2025-01-06T07:34:00Z">
                    <w:rPr>
                      <w:rFonts w:cs="Calibri"/>
                      <w:i/>
                      <w:iCs/>
                      <w:color w:val="000000"/>
                      <w:sz w:val="22"/>
                    </w:rPr>
                  </w:rPrChange>
                </w:rPr>
                <w:t>Hirundo rustica</w:t>
              </w:r>
            </w:ins>
          </w:p>
        </w:tc>
        <w:tc>
          <w:tcPr>
            <w:tcW w:w="134" w:type="pct"/>
            <w:noWrap/>
            <w:hideMark/>
          </w:tcPr>
          <w:p w14:paraId="46C4DBA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57" w:author="瑋婷 徐" w:date="2025-01-03T16:20:00Z" w16du:dateUtc="2025-01-03T08:20:00Z"/>
                <w:rFonts w:asciiTheme="majorEastAsia" w:eastAsia="標楷體" w:hAnsiTheme="majorEastAsia" w:cstheme="majorEastAsia"/>
                <w:color w:val="000000"/>
                <w:rPrChange w:id="11758" w:author="瑋婷 徐" w:date="2025-01-06T15:34:00Z" w16du:dateUtc="2025-01-06T07:34:00Z">
                  <w:rPr>
                    <w:ins w:id="11759" w:author="瑋婷 徐" w:date="2025-01-03T16:20:00Z" w16du:dateUtc="2025-01-03T08:20:00Z"/>
                    <w:rFonts w:cs="Calibri"/>
                    <w:color w:val="000000"/>
                    <w:sz w:val="22"/>
                  </w:rPr>
                </w:rPrChange>
              </w:rPr>
              <w:pPrChange w:id="117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761" w:author="瑋婷 徐" w:date="2025-01-03T16:20:00Z" w16du:dateUtc="2025-01-03T08:20:00Z">
              <w:r w:rsidRPr="00727E7E">
                <w:rPr>
                  <w:rFonts w:asciiTheme="majorEastAsia" w:eastAsia="標楷體" w:hAnsiTheme="majorEastAsia" w:cstheme="majorEastAsia"/>
                  <w:color w:val="000000"/>
                  <w:rPrChange w:id="11762" w:author="瑋婷 徐" w:date="2025-01-06T15:34:00Z" w16du:dateUtc="2025-01-06T07:34:00Z">
                    <w:rPr>
                      <w:rFonts w:cs="Calibri"/>
                      <w:color w:val="000000"/>
                      <w:sz w:val="22"/>
                    </w:rPr>
                  </w:rPrChange>
                </w:rPr>
                <w:t>*</w:t>
              </w:r>
            </w:ins>
          </w:p>
        </w:tc>
        <w:tc>
          <w:tcPr>
            <w:tcW w:w="134" w:type="pct"/>
            <w:noWrap/>
            <w:hideMark/>
          </w:tcPr>
          <w:p w14:paraId="092C6CC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63" w:author="瑋婷 徐" w:date="2025-01-03T16:20:00Z" w16du:dateUtc="2025-01-03T08:20:00Z"/>
                <w:rFonts w:asciiTheme="majorEastAsia" w:eastAsia="標楷體" w:hAnsiTheme="majorEastAsia" w:cstheme="majorEastAsia"/>
                <w:color w:val="000000"/>
                <w:rPrChange w:id="11764" w:author="瑋婷 徐" w:date="2025-01-06T15:34:00Z" w16du:dateUtc="2025-01-06T07:34:00Z">
                  <w:rPr>
                    <w:ins w:id="11765" w:author="瑋婷 徐" w:date="2025-01-03T16:20:00Z" w16du:dateUtc="2025-01-03T08:20:00Z"/>
                    <w:rFonts w:cs="Calibri"/>
                    <w:color w:val="000000"/>
                    <w:sz w:val="22"/>
                  </w:rPr>
                </w:rPrChange>
              </w:rPr>
              <w:pPrChange w:id="117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8556AC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67" w:author="瑋婷 徐" w:date="2025-01-03T16:20:00Z" w16du:dateUtc="2025-01-03T08:20:00Z"/>
                <w:rFonts w:asciiTheme="majorEastAsia" w:eastAsia="標楷體" w:hAnsiTheme="majorEastAsia" w:cstheme="majorEastAsia"/>
                <w:rPrChange w:id="11768" w:author="瑋婷 徐" w:date="2025-01-06T15:34:00Z" w16du:dateUtc="2025-01-06T07:34:00Z">
                  <w:rPr>
                    <w:ins w:id="11769" w:author="瑋婷 徐" w:date="2025-01-03T16:20:00Z" w16du:dateUtc="2025-01-03T08:20:00Z"/>
                    <w:rFonts w:ascii="Times New Roman" w:eastAsia="Times New Roman" w:hAnsi="Times New Roman" w:cs="Times New Roman"/>
                    <w:sz w:val="20"/>
                    <w:szCs w:val="20"/>
                  </w:rPr>
                </w:rPrChange>
              </w:rPr>
              <w:pPrChange w:id="117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FEE2A6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71" w:author="瑋婷 徐" w:date="2025-01-03T16:20:00Z" w16du:dateUtc="2025-01-03T08:20:00Z"/>
                <w:rFonts w:asciiTheme="majorEastAsia" w:eastAsia="標楷體" w:hAnsiTheme="majorEastAsia" w:cstheme="majorEastAsia"/>
                <w:color w:val="000000"/>
                <w:rPrChange w:id="11772" w:author="瑋婷 徐" w:date="2025-01-06T15:34:00Z" w16du:dateUtc="2025-01-06T07:34:00Z">
                  <w:rPr>
                    <w:ins w:id="11773" w:author="瑋婷 徐" w:date="2025-01-03T16:20:00Z" w16du:dateUtc="2025-01-03T08:20:00Z"/>
                    <w:rFonts w:cs="Calibri"/>
                    <w:color w:val="000000"/>
                    <w:sz w:val="22"/>
                  </w:rPr>
                </w:rPrChange>
              </w:rPr>
              <w:pPrChange w:id="117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775" w:author="瑋婷 徐" w:date="2025-01-03T16:20:00Z" w16du:dateUtc="2025-01-03T08:20:00Z">
              <w:r w:rsidRPr="00727E7E">
                <w:rPr>
                  <w:rFonts w:asciiTheme="majorEastAsia" w:eastAsia="標楷體" w:hAnsiTheme="majorEastAsia" w:cstheme="majorEastAsia"/>
                  <w:color w:val="000000"/>
                  <w:rPrChange w:id="11776" w:author="瑋婷 徐" w:date="2025-01-06T15:34:00Z" w16du:dateUtc="2025-01-06T07:34:00Z">
                    <w:rPr>
                      <w:rFonts w:cs="Calibri"/>
                      <w:color w:val="000000"/>
                      <w:sz w:val="22"/>
                    </w:rPr>
                  </w:rPrChange>
                </w:rPr>
                <w:t>*</w:t>
              </w:r>
            </w:ins>
          </w:p>
        </w:tc>
        <w:tc>
          <w:tcPr>
            <w:tcW w:w="134" w:type="pct"/>
            <w:noWrap/>
            <w:hideMark/>
          </w:tcPr>
          <w:p w14:paraId="7EDCE67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77" w:author="瑋婷 徐" w:date="2025-01-03T16:20:00Z" w16du:dateUtc="2025-01-03T08:20:00Z"/>
                <w:rFonts w:asciiTheme="majorEastAsia" w:eastAsia="標楷體" w:hAnsiTheme="majorEastAsia" w:cstheme="majorEastAsia"/>
                <w:color w:val="000000"/>
                <w:rPrChange w:id="11778" w:author="瑋婷 徐" w:date="2025-01-06T15:34:00Z" w16du:dateUtc="2025-01-06T07:34:00Z">
                  <w:rPr>
                    <w:ins w:id="11779" w:author="瑋婷 徐" w:date="2025-01-03T16:20:00Z" w16du:dateUtc="2025-01-03T08:20:00Z"/>
                    <w:rFonts w:cs="Calibri"/>
                    <w:color w:val="000000"/>
                    <w:sz w:val="22"/>
                  </w:rPr>
                </w:rPrChange>
              </w:rPr>
              <w:pPrChange w:id="117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B83310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81" w:author="瑋婷 徐" w:date="2025-01-03T16:20:00Z" w16du:dateUtc="2025-01-03T08:20:00Z"/>
                <w:rFonts w:asciiTheme="majorEastAsia" w:eastAsia="標楷體" w:hAnsiTheme="majorEastAsia" w:cstheme="majorEastAsia"/>
                <w:rPrChange w:id="11782" w:author="瑋婷 徐" w:date="2025-01-06T15:34:00Z" w16du:dateUtc="2025-01-06T07:34:00Z">
                  <w:rPr>
                    <w:ins w:id="11783" w:author="瑋婷 徐" w:date="2025-01-03T16:20:00Z" w16du:dateUtc="2025-01-03T08:20:00Z"/>
                    <w:rFonts w:ascii="Times New Roman" w:eastAsia="Times New Roman" w:hAnsi="Times New Roman" w:cs="Times New Roman"/>
                    <w:sz w:val="20"/>
                    <w:szCs w:val="20"/>
                  </w:rPr>
                </w:rPrChange>
              </w:rPr>
              <w:pPrChange w:id="117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96566D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785" w:author="瑋婷 徐" w:date="2025-01-03T16:33:00Z" w16du:dateUtc="2025-01-03T08:33:00Z"/>
                <w:rFonts w:asciiTheme="majorEastAsia" w:eastAsia="標楷體" w:hAnsiTheme="majorEastAsia" w:cstheme="majorEastAsia"/>
              </w:rPr>
            </w:pPr>
          </w:p>
        </w:tc>
        <w:tc>
          <w:tcPr>
            <w:tcW w:w="134" w:type="pct"/>
            <w:noWrap/>
            <w:hideMark/>
          </w:tcPr>
          <w:p w14:paraId="72FD0833" w14:textId="6A744419"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86" w:author="瑋婷 徐" w:date="2025-01-03T16:20:00Z" w16du:dateUtc="2025-01-03T08:20:00Z"/>
                <w:rFonts w:asciiTheme="majorEastAsia" w:eastAsia="標楷體" w:hAnsiTheme="majorEastAsia" w:cstheme="majorEastAsia"/>
                <w:rPrChange w:id="11787" w:author="瑋婷 徐" w:date="2025-01-06T15:34:00Z" w16du:dateUtc="2025-01-06T07:34:00Z">
                  <w:rPr>
                    <w:ins w:id="11788" w:author="瑋婷 徐" w:date="2025-01-03T16:20:00Z" w16du:dateUtc="2025-01-03T08:20:00Z"/>
                    <w:rFonts w:ascii="Times New Roman" w:eastAsia="Times New Roman" w:hAnsi="Times New Roman" w:cs="Times New Roman"/>
                    <w:sz w:val="20"/>
                    <w:szCs w:val="20"/>
                  </w:rPr>
                </w:rPrChange>
              </w:rPr>
              <w:pPrChange w:id="117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03075F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90" w:author="瑋婷 徐" w:date="2025-01-03T16:20:00Z" w16du:dateUtc="2025-01-03T08:20:00Z"/>
                <w:rFonts w:asciiTheme="majorEastAsia" w:eastAsia="標楷體" w:hAnsiTheme="majorEastAsia" w:cstheme="majorEastAsia"/>
                <w:rPrChange w:id="11791" w:author="瑋婷 徐" w:date="2025-01-06T15:34:00Z" w16du:dateUtc="2025-01-06T07:34:00Z">
                  <w:rPr>
                    <w:ins w:id="11792" w:author="瑋婷 徐" w:date="2025-01-03T16:20:00Z" w16du:dateUtc="2025-01-03T08:20:00Z"/>
                    <w:rFonts w:ascii="Times New Roman" w:eastAsia="Times New Roman" w:hAnsi="Times New Roman" w:cs="Times New Roman"/>
                    <w:sz w:val="20"/>
                    <w:szCs w:val="20"/>
                  </w:rPr>
                </w:rPrChange>
              </w:rPr>
              <w:pPrChange w:id="117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E29DB0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94" w:author="瑋婷 徐" w:date="2025-01-03T16:20:00Z" w16du:dateUtc="2025-01-03T08:20:00Z"/>
                <w:rFonts w:asciiTheme="majorEastAsia" w:eastAsia="標楷體" w:hAnsiTheme="majorEastAsia" w:cstheme="majorEastAsia"/>
                <w:rPrChange w:id="11795" w:author="瑋婷 徐" w:date="2025-01-06T15:34:00Z" w16du:dateUtc="2025-01-06T07:34:00Z">
                  <w:rPr>
                    <w:ins w:id="11796" w:author="瑋婷 徐" w:date="2025-01-03T16:20:00Z" w16du:dateUtc="2025-01-03T08:20:00Z"/>
                    <w:rFonts w:ascii="Times New Roman" w:eastAsia="Times New Roman" w:hAnsi="Times New Roman" w:cs="Times New Roman"/>
                    <w:sz w:val="20"/>
                    <w:szCs w:val="20"/>
                  </w:rPr>
                </w:rPrChange>
              </w:rPr>
              <w:pPrChange w:id="117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6C33BE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98" w:author="瑋婷 徐" w:date="2025-01-03T16:20:00Z" w16du:dateUtc="2025-01-03T08:20:00Z"/>
                <w:rFonts w:asciiTheme="majorEastAsia" w:eastAsia="標楷體" w:hAnsiTheme="majorEastAsia" w:cstheme="majorEastAsia"/>
                <w:rPrChange w:id="11799" w:author="瑋婷 徐" w:date="2025-01-06T15:34:00Z" w16du:dateUtc="2025-01-06T07:34:00Z">
                  <w:rPr>
                    <w:ins w:id="11800" w:author="瑋婷 徐" w:date="2025-01-03T16:20:00Z" w16du:dateUtc="2025-01-03T08:20:00Z"/>
                    <w:rFonts w:ascii="Times New Roman" w:eastAsia="Times New Roman" w:hAnsi="Times New Roman" w:cs="Times New Roman"/>
                    <w:sz w:val="20"/>
                    <w:szCs w:val="20"/>
                  </w:rPr>
                </w:rPrChange>
              </w:rPr>
              <w:pPrChange w:id="118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7F5F745F"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802" w:author="瑋婷 徐" w:date="2025-01-03T16:33:00Z" w16du:dateUtc="2025-01-03T08:33:00Z"/>
                <w:rFonts w:asciiTheme="majorEastAsia" w:eastAsia="標楷體" w:hAnsiTheme="majorEastAsia" w:cstheme="majorEastAsia"/>
                <w:color w:val="000000"/>
              </w:rPr>
            </w:pPr>
          </w:p>
        </w:tc>
        <w:tc>
          <w:tcPr>
            <w:tcW w:w="181" w:type="pct"/>
            <w:noWrap/>
            <w:hideMark/>
          </w:tcPr>
          <w:p w14:paraId="3ADD1F60" w14:textId="2A89B131"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03" w:author="瑋婷 徐" w:date="2025-01-03T16:20:00Z" w16du:dateUtc="2025-01-03T08:20:00Z"/>
                <w:rFonts w:asciiTheme="majorEastAsia" w:eastAsia="標楷體" w:hAnsiTheme="majorEastAsia" w:cstheme="majorEastAsia"/>
                <w:color w:val="000000"/>
                <w:rPrChange w:id="11804" w:author="瑋婷 徐" w:date="2025-01-06T15:34:00Z" w16du:dateUtc="2025-01-06T07:34:00Z">
                  <w:rPr>
                    <w:ins w:id="11805" w:author="瑋婷 徐" w:date="2025-01-03T16:20:00Z" w16du:dateUtc="2025-01-03T08:20:00Z"/>
                    <w:rFonts w:cs="Calibri"/>
                    <w:color w:val="000000"/>
                    <w:sz w:val="22"/>
                  </w:rPr>
                </w:rPrChange>
              </w:rPr>
              <w:pPrChange w:id="118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807" w:author="瑋婷 徐" w:date="2025-01-03T16:20:00Z" w16du:dateUtc="2025-01-03T08:20:00Z">
              <w:r w:rsidRPr="00727E7E">
                <w:rPr>
                  <w:rFonts w:asciiTheme="majorEastAsia" w:eastAsia="標楷體" w:hAnsiTheme="majorEastAsia" w:cstheme="majorEastAsia"/>
                  <w:color w:val="000000"/>
                  <w:rPrChange w:id="11808" w:author="瑋婷 徐" w:date="2025-01-06T15:34:00Z" w16du:dateUtc="2025-01-06T07:34:00Z">
                    <w:rPr>
                      <w:rFonts w:cs="Calibri"/>
                      <w:color w:val="000000"/>
                      <w:sz w:val="22"/>
                    </w:rPr>
                  </w:rPrChange>
                </w:rPr>
                <w:t>*</w:t>
              </w:r>
            </w:ins>
          </w:p>
        </w:tc>
        <w:tc>
          <w:tcPr>
            <w:tcW w:w="181" w:type="pct"/>
            <w:noWrap/>
            <w:hideMark/>
          </w:tcPr>
          <w:p w14:paraId="50096A6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09" w:author="瑋婷 徐" w:date="2025-01-03T16:20:00Z" w16du:dateUtc="2025-01-03T08:20:00Z"/>
                <w:rFonts w:asciiTheme="majorEastAsia" w:eastAsia="標楷體" w:hAnsiTheme="majorEastAsia" w:cstheme="majorEastAsia"/>
                <w:color w:val="000000"/>
                <w:rPrChange w:id="11810" w:author="瑋婷 徐" w:date="2025-01-06T15:34:00Z" w16du:dateUtc="2025-01-06T07:34:00Z">
                  <w:rPr>
                    <w:ins w:id="11811" w:author="瑋婷 徐" w:date="2025-01-03T16:20:00Z" w16du:dateUtc="2025-01-03T08:20:00Z"/>
                    <w:rFonts w:cs="Calibri"/>
                    <w:color w:val="000000"/>
                    <w:sz w:val="22"/>
                  </w:rPr>
                </w:rPrChange>
              </w:rPr>
              <w:pPrChange w:id="118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44505E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13" w:author="瑋婷 徐" w:date="2025-01-03T16:20:00Z" w16du:dateUtc="2025-01-03T08:20:00Z"/>
                <w:rFonts w:asciiTheme="majorEastAsia" w:eastAsia="標楷體" w:hAnsiTheme="majorEastAsia" w:cstheme="majorEastAsia"/>
                <w:rPrChange w:id="11814" w:author="瑋婷 徐" w:date="2025-01-06T15:34:00Z" w16du:dateUtc="2025-01-06T07:34:00Z">
                  <w:rPr>
                    <w:ins w:id="11815" w:author="瑋婷 徐" w:date="2025-01-03T16:20:00Z" w16du:dateUtc="2025-01-03T08:20:00Z"/>
                    <w:rFonts w:ascii="Times New Roman" w:eastAsia="Times New Roman" w:hAnsi="Times New Roman" w:cs="Times New Roman"/>
                    <w:sz w:val="20"/>
                    <w:szCs w:val="20"/>
                  </w:rPr>
                </w:rPrChange>
              </w:rPr>
              <w:pPrChange w:id="118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36FF759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17" w:author="瑋婷 徐" w:date="2025-01-03T16:20:00Z" w16du:dateUtc="2025-01-03T08:20:00Z"/>
                <w:rFonts w:asciiTheme="majorEastAsia" w:eastAsia="標楷體" w:hAnsiTheme="majorEastAsia" w:cstheme="majorEastAsia"/>
                <w:rPrChange w:id="11818" w:author="瑋婷 徐" w:date="2025-01-06T15:34:00Z" w16du:dateUtc="2025-01-06T07:34:00Z">
                  <w:rPr>
                    <w:ins w:id="11819" w:author="瑋婷 徐" w:date="2025-01-03T16:20:00Z" w16du:dateUtc="2025-01-03T08:20:00Z"/>
                    <w:rFonts w:ascii="Times New Roman" w:eastAsia="Times New Roman" w:hAnsi="Times New Roman" w:cs="Times New Roman"/>
                    <w:sz w:val="20"/>
                    <w:szCs w:val="20"/>
                  </w:rPr>
                </w:rPrChange>
              </w:rPr>
              <w:pPrChange w:id="118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14FB89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21" w:author="瑋婷 徐" w:date="2025-01-03T16:20:00Z" w16du:dateUtc="2025-01-03T08:20:00Z"/>
                <w:rFonts w:asciiTheme="majorEastAsia" w:eastAsia="標楷體" w:hAnsiTheme="majorEastAsia" w:cstheme="majorEastAsia"/>
                <w:rPrChange w:id="11822" w:author="瑋婷 徐" w:date="2025-01-06T15:34:00Z" w16du:dateUtc="2025-01-06T07:34:00Z">
                  <w:rPr>
                    <w:ins w:id="11823" w:author="瑋婷 徐" w:date="2025-01-03T16:20:00Z" w16du:dateUtc="2025-01-03T08:20:00Z"/>
                    <w:rFonts w:ascii="Times New Roman" w:eastAsia="Times New Roman" w:hAnsi="Times New Roman" w:cs="Times New Roman"/>
                    <w:sz w:val="20"/>
                    <w:szCs w:val="20"/>
                  </w:rPr>
                </w:rPrChange>
              </w:rPr>
              <w:pPrChange w:id="118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A69474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25" w:author="瑋婷 徐" w:date="2025-01-03T16:20:00Z" w16du:dateUtc="2025-01-03T08:20:00Z"/>
                <w:rFonts w:asciiTheme="majorEastAsia" w:eastAsia="標楷體" w:hAnsiTheme="majorEastAsia" w:cstheme="majorEastAsia"/>
                <w:rPrChange w:id="11826" w:author="瑋婷 徐" w:date="2025-01-06T15:34:00Z" w16du:dateUtc="2025-01-06T07:34:00Z">
                  <w:rPr>
                    <w:ins w:id="11827" w:author="瑋婷 徐" w:date="2025-01-03T16:20:00Z" w16du:dateUtc="2025-01-03T08:20:00Z"/>
                    <w:rFonts w:ascii="Times New Roman" w:eastAsia="Times New Roman" w:hAnsi="Times New Roman" w:cs="Times New Roman"/>
                    <w:sz w:val="20"/>
                    <w:szCs w:val="20"/>
                  </w:rPr>
                </w:rPrChange>
              </w:rPr>
              <w:pPrChange w:id="118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3E15BF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29" w:author="瑋婷 徐" w:date="2025-01-03T16:20:00Z" w16du:dateUtc="2025-01-03T08:20:00Z"/>
                <w:rFonts w:asciiTheme="majorEastAsia" w:eastAsia="標楷體" w:hAnsiTheme="majorEastAsia" w:cstheme="majorEastAsia"/>
                <w:rPrChange w:id="11830" w:author="瑋婷 徐" w:date="2025-01-06T15:34:00Z" w16du:dateUtc="2025-01-06T07:34:00Z">
                  <w:rPr>
                    <w:ins w:id="11831" w:author="瑋婷 徐" w:date="2025-01-03T16:20:00Z" w16du:dateUtc="2025-01-03T08:20:00Z"/>
                    <w:rFonts w:ascii="Times New Roman" w:eastAsia="Times New Roman" w:hAnsi="Times New Roman" w:cs="Times New Roman"/>
                    <w:sz w:val="20"/>
                    <w:szCs w:val="20"/>
                  </w:rPr>
                </w:rPrChange>
              </w:rPr>
              <w:pPrChange w:id="118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79310B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33" w:author="瑋婷 徐" w:date="2025-01-03T16:20:00Z" w16du:dateUtc="2025-01-03T08:20:00Z"/>
                <w:rFonts w:asciiTheme="majorEastAsia" w:eastAsia="標楷體" w:hAnsiTheme="majorEastAsia" w:cstheme="majorEastAsia"/>
                <w:rPrChange w:id="11834" w:author="瑋婷 徐" w:date="2025-01-06T15:34:00Z" w16du:dateUtc="2025-01-06T07:34:00Z">
                  <w:rPr>
                    <w:ins w:id="11835" w:author="瑋婷 徐" w:date="2025-01-03T16:20:00Z" w16du:dateUtc="2025-01-03T08:20:00Z"/>
                    <w:rFonts w:ascii="Times New Roman" w:eastAsia="Times New Roman" w:hAnsi="Times New Roman" w:cs="Times New Roman"/>
                    <w:sz w:val="20"/>
                    <w:szCs w:val="20"/>
                  </w:rPr>
                </w:rPrChange>
              </w:rPr>
              <w:pPrChange w:id="118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7CB179F0" w14:textId="77777777" w:rsidTr="00FE102C">
        <w:trPr>
          <w:cnfStyle w:val="000000100000" w:firstRow="0" w:lastRow="0" w:firstColumn="0" w:lastColumn="0" w:oddVBand="0" w:evenVBand="0" w:oddHBand="1" w:evenHBand="0" w:firstRowFirstColumn="0" w:firstRowLastColumn="0" w:lastRowFirstColumn="0" w:lastRowLastColumn="0"/>
          <w:trHeight w:val="300"/>
          <w:ins w:id="11837"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386BD934" w14:textId="77777777" w:rsidR="00DA433E" w:rsidRPr="00727E7E" w:rsidRDefault="00DA433E">
            <w:pPr>
              <w:spacing w:line="360" w:lineRule="auto"/>
              <w:jc w:val="both"/>
              <w:rPr>
                <w:ins w:id="11838" w:author="瑋婷 徐" w:date="2025-01-03T16:20:00Z" w16du:dateUtc="2025-01-03T08:20:00Z"/>
                <w:rFonts w:asciiTheme="majorEastAsia" w:eastAsia="標楷體" w:hAnsiTheme="majorEastAsia" w:cstheme="majorEastAsia"/>
                <w:b w:val="0"/>
                <w:bCs w:val="0"/>
                <w:color w:val="000000"/>
                <w:rPrChange w:id="11839" w:author="瑋婷 徐" w:date="2025-01-06T15:34:00Z" w16du:dateUtc="2025-01-06T07:34:00Z">
                  <w:rPr>
                    <w:ins w:id="11840" w:author="瑋婷 徐" w:date="2025-01-03T16:20:00Z" w16du:dateUtc="2025-01-03T08:20:00Z"/>
                    <w:rFonts w:cs="Calibri"/>
                    <w:color w:val="000000"/>
                    <w:sz w:val="22"/>
                  </w:rPr>
                </w:rPrChange>
              </w:rPr>
              <w:pPrChange w:id="11841" w:author="瑋婷 徐" w:date="2025-01-03T16:21:00Z" w16du:dateUtc="2025-01-03T08:21:00Z">
                <w:pPr/>
              </w:pPrChange>
            </w:pPr>
            <w:ins w:id="11842" w:author="瑋婷 徐" w:date="2025-01-03T16:20:00Z" w16du:dateUtc="2025-01-03T08:20:00Z">
              <w:r w:rsidRPr="00727E7E">
                <w:rPr>
                  <w:rFonts w:asciiTheme="majorEastAsia" w:eastAsia="標楷體" w:hAnsiTheme="majorEastAsia" w:cstheme="majorEastAsia"/>
                  <w:b w:val="0"/>
                  <w:bCs w:val="0"/>
                  <w:color w:val="000000"/>
                  <w:rPrChange w:id="11843" w:author="瑋婷 徐" w:date="2025-01-06T15:34:00Z" w16du:dateUtc="2025-01-06T07:34:00Z">
                    <w:rPr>
                      <w:rFonts w:cs="Calibri"/>
                      <w:color w:val="000000"/>
                      <w:sz w:val="22"/>
                    </w:rPr>
                  </w:rPrChange>
                </w:rPr>
                <w:t>洋燕</w:t>
              </w:r>
              <w:r w:rsidRPr="00727E7E">
                <w:rPr>
                  <w:rFonts w:asciiTheme="majorEastAsia" w:eastAsia="標楷體" w:hAnsiTheme="majorEastAsia" w:cstheme="majorEastAsia"/>
                  <w:b w:val="0"/>
                  <w:bCs w:val="0"/>
                  <w:color w:val="000000"/>
                  <w:rPrChange w:id="11844" w:author="瑋婷 徐" w:date="2025-01-06T15:34:00Z" w16du:dateUtc="2025-01-06T07:34:00Z">
                    <w:rPr>
                      <w:rFonts w:cs="Calibri"/>
                      <w:color w:val="000000"/>
                      <w:sz w:val="22"/>
                    </w:rPr>
                  </w:rPrChange>
                </w:rPr>
                <w:t xml:space="preserve"> </w:t>
              </w:r>
            </w:ins>
          </w:p>
        </w:tc>
        <w:tc>
          <w:tcPr>
            <w:tcW w:w="1080" w:type="pct"/>
            <w:hideMark/>
          </w:tcPr>
          <w:p w14:paraId="1C78710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45" w:author="瑋婷 徐" w:date="2025-01-03T16:20:00Z" w16du:dateUtc="2025-01-03T08:20:00Z"/>
                <w:rFonts w:asciiTheme="majorEastAsia" w:eastAsia="標楷體" w:hAnsiTheme="majorEastAsia" w:cstheme="majorEastAsia"/>
                <w:i/>
                <w:iCs/>
                <w:color w:val="000000"/>
                <w:rPrChange w:id="11846" w:author="瑋婷 徐" w:date="2025-01-06T15:34:00Z" w16du:dateUtc="2025-01-06T07:34:00Z">
                  <w:rPr>
                    <w:ins w:id="11847" w:author="瑋婷 徐" w:date="2025-01-03T16:20:00Z" w16du:dateUtc="2025-01-03T08:20:00Z"/>
                    <w:rFonts w:cs="Calibri"/>
                    <w:i/>
                    <w:iCs/>
                    <w:color w:val="000000"/>
                    <w:sz w:val="22"/>
                  </w:rPr>
                </w:rPrChange>
              </w:rPr>
              <w:pPrChange w:id="118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849" w:author="瑋婷 徐" w:date="2025-01-03T16:20:00Z" w16du:dateUtc="2025-01-03T08:20:00Z">
              <w:r w:rsidRPr="00727E7E">
                <w:rPr>
                  <w:rFonts w:asciiTheme="majorEastAsia" w:eastAsia="標楷體" w:hAnsiTheme="majorEastAsia" w:cstheme="majorEastAsia"/>
                  <w:i/>
                  <w:iCs/>
                  <w:color w:val="000000"/>
                  <w:rPrChange w:id="11850" w:author="瑋婷 徐" w:date="2025-01-06T15:34:00Z" w16du:dateUtc="2025-01-06T07:34:00Z">
                    <w:rPr>
                      <w:rFonts w:cs="Calibri"/>
                      <w:i/>
                      <w:iCs/>
                      <w:color w:val="000000"/>
                      <w:sz w:val="22"/>
                    </w:rPr>
                  </w:rPrChange>
                </w:rPr>
                <w:t>Hirundo tahitica</w:t>
              </w:r>
            </w:ins>
          </w:p>
        </w:tc>
        <w:tc>
          <w:tcPr>
            <w:tcW w:w="134" w:type="pct"/>
            <w:noWrap/>
            <w:hideMark/>
          </w:tcPr>
          <w:p w14:paraId="53955B9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51" w:author="瑋婷 徐" w:date="2025-01-03T16:20:00Z" w16du:dateUtc="2025-01-03T08:20:00Z"/>
                <w:rFonts w:asciiTheme="majorEastAsia" w:eastAsia="標楷體" w:hAnsiTheme="majorEastAsia" w:cstheme="majorEastAsia"/>
                <w:color w:val="000000"/>
                <w:rPrChange w:id="11852" w:author="瑋婷 徐" w:date="2025-01-06T15:34:00Z" w16du:dateUtc="2025-01-06T07:34:00Z">
                  <w:rPr>
                    <w:ins w:id="11853" w:author="瑋婷 徐" w:date="2025-01-03T16:20:00Z" w16du:dateUtc="2025-01-03T08:20:00Z"/>
                    <w:rFonts w:cs="Calibri"/>
                    <w:color w:val="000000"/>
                    <w:sz w:val="22"/>
                  </w:rPr>
                </w:rPrChange>
              </w:rPr>
              <w:pPrChange w:id="118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855" w:author="瑋婷 徐" w:date="2025-01-03T16:20:00Z" w16du:dateUtc="2025-01-03T08:20:00Z">
              <w:r w:rsidRPr="00727E7E">
                <w:rPr>
                  <w:rFonts w:asciiTheme="majorEastAsia" w:eastAsia="標楷體" w:hAnsiTheme="majorEastAsia" w:cstheme="majorEastAsia"/>
                  <w:color w:val="000000"/>
                  <w:rPrChange w:id="11856" w:author="瑋婷 徐" w:date="2025-01-06T15:34:00Z" w16du:dateUtc="2025-01-06T07:34:00Z">
                    <w:rPr>
                      <w:rFonts w:cs="Calibri"/>
                      <w:color w:val="000000"/>
                      <w:sz w:val="22"/>
                    </w:rPr>
                  </w:rPrChange>
                </w:rPr>
                <w:t>*</w:t>
              </w:r>
            </w:ins>
          </w:p>
        </w:tc>
        <w:tc>
          <w:tcPr>
            <w:tcW w:w="134" w:type="pct"/>
            <w:noWrap/>
            <w:hideMark/>
          </w:tcPr>
          <w:p w14:paraId="23E8346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57" w:author="瑋婷 徐" w:date="2025-01-03T16:20:00Z" w16du:dateUtc="2025-01-03T08:20:00Z"/>
                <w:rFonts w:asciiTheme="majorEastAsia" w:eastAsia="標楷體" w:hAnsiTheme="majorEastAsia" w:cstheme="majorEastAsia"/>
                <w:color w:val="000000"/>
                <w:rPrChange w:id="11858" w:author="瑋婷 徐" w:date="2025-01-06T15:34:00Z" w16du:dateUtc="2025-01-06T07:34:00Z">
                  <w:rPr>
                    <w:ins w:id="11859" w:author="瑋婷 徐" w:date="2025-01-03T16:20:00Z" w16du:dateUtc="2025-01-03T08:20:00Z"/>
                    <w:rFonts w:cs="Calibri"/>
                    <w:color w:val="000000"/>
                    <w:sz w:val="22"/>
                  </w:rPr>
                </w:rPrChange>
              </w:rPr>
              <w:pPrChange w:id="118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E2E5CB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61" w:author="瑋婷 徐" w:date="2025-01-03T16:20:00Z" w16du:dateUtc="2025-01-03T08:20:00Z"/>
                <w:rFonts w:asciiTheme="majorEastAsia" w:eastAsia="標楷體" w:hAnsiTheme="majorEastAsia" w:cstheme="majorEastAsia"/>
                <w:rPrChange w:id="11862" w:author="瑋婷 徐" w:date="2025-01-06T15:34:00Z" w16du:dateUtc="2025-01-06T07:34:00Z">
                  <w:rPr>
                    <w:ins w:id="11863" w:author="瑋婷 徐" w:date="2025-01-03T16:20:00Z" w16du:dateUtc="2025-01-03T08:20:00Z"/>
                    <w:rFonts w:ascii="Times New Roman" w:eastAsia="Times New Roman" w:hAnsi="Times New Roman" w:cs="Times New Roman"/>
                    <w:sz w:val="20"/>
                    <w:szCs w:val="20"/>
                  </w:rPr>
                </w:rPrChange>
              </w:rPr>
              <w:pPrChange w:id="118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3A8568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65" w:author="瑋婷 徐" w:date="2025-01-03T16:20:00Z" w16du:dateUtc="2025-01-03T08:20:00Z"/>
                <w:rFonts w:asciiTheme="majorEastAsia" w:eastAsia="標楷體" w:hAnsiTheme="majorEastAsia" w:cstheme="majorEastAsia"/>
                <w:color w:val="000000"/>
                <w:rPrChange w:id="11866" w:author="瑋婷 徐" w:date="2025-01-06T15:34:00Z" w16du:dateUtc="2025-01-06T07:34:00Z">
                  <w:rPr>
                    <w:ins w:id="11867" w:author="瑋婷 徐" w:date="2025-01-03T16:20:00Z" w16du:dateUtc="2025-01-03T08:20:00Z"/>
                    <w:rFonts w:cs="Calibri"/>
                    <w:color w:val="000000"/>
                    <w:sz w:val="22"/>
                  </w:rPr>
                </w:rPrChange>
              </w:rPr>
              <w:pPrChange w:id="118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869" w:author="瑋婷 徐" w:date="2025-01-03T16:20:00Z" w16du:dateUtc="2025-01-03T08:20:00Z">
              <w:r w:rsidRPr="00727E7E">
                <w:rPr>
                  <w:rFonts w:asciiTheme="majorEastAsia" w:eastAsia="標楷體" w:hAnsiTheme="majorEastAsia" w:cstheme="majorEastAsia"/>
                  <w:color w:val="000000"/>
                  <w:rPrChange w:id="11870" w:author="瑋婷 徐" w:date="2025-01-06T15:34:00Z" w16du:dateUtc="2025-01-06T07:34:00Z">
                    <w:rPr>
                      <w:rFonts w:cs="Calibri"/>
                      <w:color w:val="000000"/>
                      <w:sz w:val="22"/>
                    </w:rPr>
                  </w:rPrChange>
                </w:rPr>
                <w:t>*</w:t>
              </w:r>
            </w:ins>
          </w:p>
        </w:tc>
        <w:tc>
          <w:tcPr>
            <w:tcW w:w="134" w:type="pct"/>
            <w:noWrap/>
            <w:hideMark/>
          </w:tcPr>
          <w:p w14:paraId="1C0DA9F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71" w:author="瑋婷 徐" w:date="2025-01-03T16:20:00Z" w16du:dateUtc="2025-01-03T08:20:00Z"/>
                <w:rFonts w:asciiTheme="majorEastAsia" w:eastAsia="標楷體" w:hAnsiTheme="majorEastAsia" w:cstheme="majorEastAsia"/>
                <w:color w:val="000000"/>
                <w:rPrChange w:id="11872" w:author="瑋婷 徐" w:date="2025-01-06T15:34:00Z" w16du:dateUtc="2025-01-06T07:34:00Z">
                  <w:rPr>
                    <w:ins w:id="11873" w:author="瑋婷 徐" w:date="2025-01-03T16:20:00Z" w16du:dateUtc="2025-01-03T08:20:00Z"/>
                    <w:rFonts w:cs="Calibri"/>
                    <w:color w:val="000000"/>
                    <w:sz w:val="22"/>
                  </w:rPr>
                </w:rPrChange>
              </w:rPr>
              <w:pPrChange w:id="118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33EC9B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75" w:author="瑋婷 徐" w:date="2025-01-03T16:20:00Z" w16du:dateUtc="2025-01-03T08:20:00Z"/>
                <w:rFonts w:asciiTheme="majorEastAsia" w:eastAsia="標楷體" w:hAnsiTheme="majorEastAsia" w:cstheme="majorEastAsia"/>
                <w:rPrChange w:id="11876" w:author="瑋婷 徐" w:date="2025-01-06T15:34:00Z" w16du:dateUtc="2025-01-06T07:34:00Z">
                  <w:rPr>
                    <w:ins w:id="11877" w:author="瑋婷 徐" w:date="2025-01-03T16:20:00Z" w16du:dateUtc="2025-01-03T08:20:00Z"/>
                    <w:rFonts w:ascii="Times New Roman" w:eastAsia="Times New Roman" w:hAnsi="Times New Roman" w:cs="Times New Roman"/>
                    <w:sz w:val="20"/>
                    <w:szCs w:val="20"/>
                  </w:rPr>
                </w:rPrChange>
              </w:rPr>
              <w:pPrChange w:id="118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0B674C58"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879" w:author="瑋婷 徐" w:date="2025-01-03T16:33:00Z" w16du:dateUtc="2025-01-03T08:33:00Z"/>
                <w:rFonts w:asciiTheme="majorEastAsia" w:eastAsia="標楷體" w:hAnsiTheme="majorEastAsia" w:cstheme="majorEastAsia"/>
              </w:rPr>
            </w:pPr>
          </w:p>
        </w:tc>
        <w:tc>
          <w:tcPr>
            <w:tcW w:w="134" w:type="pct"/>
            <w:noWrap/>
            <w:hideMark/>
          </w:tcPr>
          <w:p w14:paraId="2ACE4369" w14:textId="12275EA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80" w:author="瑋婷 徐" w:date="2025-01-03T16:20:00Z" w16du:dateUtc="2025-01-03T08:20:00Z"/>
                <w:rFonts w:asciiTheme="majorEastAsia" w:eastAsia="標楷體" w:hAnsiTheme="majorEastAsia" w:cstheme="majorEastAsia"/>
                <w:rPrChange w:id="11881" w:author="瑋婷 徐" w:date="2025-01-06T15:34:00Z" w16du:dateUtc="2025-01-06T07:34:00Z">
                  <w:rPr>
                    <w:ins w:id="11882" w:author="瑋婷 徐" w:date="2025-01-03T16:20:00Z" w16du:dateUtc="2025-01-03T08:20:00Z"/>
                    <w:rFonts w:ascii="Times New Roman" w:eastAsia="Times New Roman" w:hAnsi="Times New Roman" w:cs="Times New Roman"/>
                    <w:sz w:val="20"/>
                    <w:szCs w:val="20"/>
                  </w:rPr>
                </w:rPrChange>
              </w:rPr>
              <w:pPrChange w:id="118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5FCCE4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84" w:author="瑋婷 徐" w:date="2025-01-03T16:20:00Z" w16du:dateUtc="2025-01-03T08:20:00Z"/>
                <w:rFonts w:asciiTheme="majorEastAsia" w:eastAsia="標楷體" w:hAnsiTheme="majorEastAsia" w:cstheme="majorEastAsia"/>
                <w:rPrChange w:id="11885" w:author="瑋婷 徐" w:date="2025-01-06T15:34:00Z" w16du:dateUtc="2025-01-06T07:34:00Z">
                  <w:rPr>
                    <w:ins w:id="11886" w:author="瑋婷 徐" w:date="2025-01-03T16:20:00Z" w16du:dateUtc="2025-01-03T08:20:00Z"/>
                    <w:rFonts w:ascii="Times New Roman" w:eastAsia="Times New Roman" w:hAnsi="Times New Roman" w:cs="Times New Roman"/>
                    <w:sz w:val="20"/>
                    <w:szCs w:val="20"/>
                  </w:rPr>
                </w:rPrChange>
              </w:rPr>
              <w:pPrChange w:id="118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E81C63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88" w:author="瑋婷 徐" w:date="2025-01-03T16:20:00Z" w16du:dateUtc="2025-01-03T08:20:00Z"/>
                <w:rFonts w:asciiTheme="majorEastAsia" w:eastAsia="標楷體" w:hAnsiTheme="majorEastAsia" w:cstheme="majorEastAsia"/>
                <w:rPrChange w:id="11889" w:author="瑋婷 徐" w:date="2025-01-06T15:34:00Z" w16du:dateUtc="2025-01-06T07:34:00Z">
                  <w:rPr>
                    <w:ins w:id="11890" w:author="瑋婷 徐" w:date="2025-01-03T16:20:00Z" w16du:dateUtc="2025-01-03T08:20:00Z"/>
                    <w:rFonts w:ascii="Times New Roman" w:eastAsia="Times New Roman" w:hAnsi="Times New Roman" w:cs="Times New Roman"/>
                    <w:sz w:val="20"/>
                    <w:szCs w:val="20"/>
                  </w:rPr>
                </w:rPrChange>
              </w:rPr>
              <w:pPrChange w:id="118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39F139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92" w:author="瑋婷 徐" w:date="2025-01-03T16:20:00Z" w16du:dateUtc="2025-01-03T08:20:00Z"/>
                <w:rFonts w:asciiTheme="majorEastAsia" w:eastAsia="標楷體" w:hAnsiTheme="majorEastAsia" w:cstheme="majorEastAsia"/>
                <w:rPrChange w:id="11893" w:author="瑋婷 徐" w:date="2025-01-06T15:34:00Z" w16du:dateUtc="2025-01-06T07:34:00Z">
                  <w:rPr>
                    <w:ins w:id="11894" w:author="瑋婷 徐" w:date="2025-01-03T16:20:00Z" w16du:dateUtc="2025-01-03T08:20:00Z"/>
                    <w:rFonts w:ascii="Times New Roman" w:eastAsia="Times New Roman" w:hAnsi="Times New Roman" w:cs="Times New Roman"/>
                    <w:sz w:val="20"/>
                    <w:szCs w:val="20"/>
                  </w:rPr>
                </w:rPrChange>
              </w:rPr>
              <w:pPrChange w:id="118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04FB64B3"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896" w:author="瑋婷 徐" w:date="2025-01-03T16:33:00Z" w16du:dateUtc="2025-01-03T08:33:00Z"/>
                <w:rFonts w:asciiTheme="majorEastAsia" w:eastAsia="標楷體" w:hAnsiTheme="majorEastAsia" w:cstheme="majorEastAsia"/>
                <w:color w:val="000000"/>
              </w:rPr>
            </w:pPr>
          </w:p>
        </w:tc>
        <w:tc>
          <w:tcPr>
            <w:tcW w:w="181" w:type="pct"/>
            <w:noWrap/>
            <w:hideMark/>
          </w:tcPr>
          <w:p w14:paraId="28BE4964" w14:textId="0C005CF9"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97" w:author="瑋婷 徐" w:date="2025-01-03T16:20:00Z" w16du:dateUtc="2025-01-03T08:20:00Z"/>
                <w:rFonts w:asciiTheme="majorEastAsia" w:eastAsia="標楷體" w:hAnsiTheme="majorEastAsia" w:cstheme="majorEastAsia"/>
                <w:color w:val="000000"/>
                <w:rPrChange w:id="11898" w:author="瑋婷 徐" w:date="2025-01-06T15:34:00Z" w16du:dateUtc="2025-01-06T07:34:00Z">
                  <w:rPr>
                    <w:ins w:id="11899" w:author="瑋婷 徐" w:date="2025-01-03T16:20:00Z" w16du:dateUtc="2025-01-03T08:20:00Z"/>
                    <w:rFonts w:cs="Calibri"/>
                    <w:color w:val="000000"/>
                    <w:sz w:val="22"/>
                  </w:rPr>
                </w:rPrChange>
              </w:rPr>
              <w:pPrChange w:id="119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901" w:author="瑋婷 徐" w:date="2025-01-03T16:20:00Z" w16du:dateUtc="2025-01-03T08:20:00Z">
              <w:r w:rsidRPr="00727E7E">
                <w:rPr>
                  <w:rFonts w:asciiTheme="majorEastAsia" w:eastAsia="標楷體" w:hAnsiTheme="majorEastAsia" w:cstheme="majorEastAsia"/>
                  <w:color w:val="000000"/>
                  <w:rPrChange w:id="11902" w:author="瑋婷 徐" w:date="2025-01-06T15:34:00Z" w16du:dateUtc="2025-01-06T07:34:00Z">
                    <w:rPr>
                      <w:rFonts w:cs="Calibri"/>
                      <w:color w:val="000000"/>
                      <w:sz w:val="22"/>
                    </w:rPr>
                  </w:rPrChange>
                </w:rPr>
                <w:t>*</w:t>
              </w:r>
            </w:ins>
          </w:p>
        </w:tc>
        <w:tc>
          <w:tcPr>
            <w:tcW w:w="181" w:type="pct"/>
            <w:noWrap/>
            <w:hideMark/>
          </w:tcPr>
          <w:p w14:paraId="27123F2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03" w:author="瑋婷 徐" w:date="2025-01-03T16:20:00Z" w16du:dateUtc="2025-01-03T08:20:00Z"/>
                <w:rFonts w:asciiTheme="majorEastAsia" w:eastAsia="標楷體" w:hAnsiTheme="majorEastAsia" w:cstheme="majorEastAsia"/>
                <w:color w:val="000000"/>
                <w:rPrChange w:id="11904" w:author="瑋婷 徐" w:date="2025-01-06T15:34:00Z" w16du:dateUtc="2025-01-06T07:34:00Z">
                  <w:rPr>
                    <w:ins w:id="11905" w:author="瑋婷 徐" w:date="2025-01-03T16:20:00Z" w16du:dateUtc="2025-01-03T08:20:00Z"/>
                    <w:rFonts w:cs="Calibri"/>
                    <w:color w:val="000000"/>
                    <w:sz w:val="22"/>
                  </w:rPr>
                </w:rPrChange>
              </w:rPr>
              <w:pPrChange w:id="119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20D42A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07" w:author="瑋婷 徐" w:date="2025-01-03T16:20:00Z" w16du:dateUtc="2025-01-03T08:20:00Z"/>
                <w:rFonts w:asciiTheme="majorEastAsia" w:eastAsia="標楷體" w:hAnsiTheme="majorEastAsia" w:cstheme="majorEastAsia"/>
                <w:rPrChange w:id="11908" w:author="瑋婷 徐" w:date="2025-01-06T15:34:00Z" w16du:dateUtc="2025-01-06T07:34:00Z">
                  <w:rPr>
                    <w:ins w:id="11909" w:author="瑋婷 徐" w:date="2025-01-03T16:20:00Z" w16du:dateUtc="2025-01-03T08:20:00Z"/>
                    <w:rFonts w:ascii="Times New Roman" w:eastAsia="Times New Roman" w:hAnsi="Times New Roman" w:cs="Times New Roman"/>
                    <w:sz w:val="20"/>
                    <w:szCs w:val="20"/>
                  </w:rPr>
                </w:rPrChange>
              </w:rPr>
              <w:pPrChange w:id="119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1C32D8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11" w:author="瑋婷 徐" w:date="2025-01-03T16:20:00Z" w16du:dateUtc="2025-01-03T08:20:00Z"/>
                <w:rFonts w:asciiTheme="majorEastAsia" w:eastAsia="標楷體" w:hAnsiTheme="majorEastAsia" w:cstheme="majorEastAsia"/>
                <w:rPrChange w:id="11912" w:author="瑋婷 徐" w:date="2025-01-06T15:34:00Z" w16du:dateUtc="2025-01-06T07:34:00Z">
                  <w:rPr>
                    <w:ins w:id="11913" w:author="瑋婷 徐" w:date="2025-01-03T16:20:00Z" w16du:dateUtc="2025-01-03T08:20:00Z"/>
                    <w:rFonts w:ascii="Times New Roman" w:eastAsia="Times New Roman" w:hAnsi="Times New Roman" w:cs="Times New Roman"/>
                    <w:sz w:val="20"/>
                    <w:szCs w:val="20"/>
                  </w:rPr>
                </w:rPrChange>
              </w:rPr>
              <w:pPrChange w:id="119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7B66F9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15" w:author="瑋婷 徐" w:date="2025-01-03T16:20:00Z" w16du:dateUtc="2025-01-03T08:20:00Z"/>
                <w:rFonts w:asciiTheme="majorEastAsia" w:eastAsia="標楷體" w:hAnsiTheme="majorEastAsia" w:cstheme="majorEastAsia"/>
                <w:rPrChange w:id="11916" w:author="瑋婷 徐" w:date="2025-01-06T15:34:00Z" w16du:dateUtc="2025-01-06T07:34:00Z">
                  <w:rPr>
                    <w:ins w:id="11917" w:author="瑋婷 徐" w:date="2025-01-03T16:20:00Z" w16du:dateUtc="2025-01-03T08:20:00Z"/>
                    <w:rFonts w:ascii="Times New Roman" w:eastAsia="Times New Roman" w:hAnsi="Times New Roman" w:cs="Times New Roman"/>
                    <w:sz w:val="20"/>
                    <w:szCs w:val="20"/>
                  </w:rPr>
                </w:rPrChange>
              </w:rPr>
              <w:pPrChange w:id="119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3CE47CC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19" w:author="瑋婷 徐" w:date="2025-01-03T16:20:00Z" w16du:dateUtc="2025-01-03T08:20:00Z"/>
                <w:rFonts w:asciiTheme="majorEastAsia" w:eastAsia="標楷體" w:hAnsiTheme="majorEastAsia" w:cstheme="majorEastAsia"/>
                <w:rPrChange w:id="11920" w:author="瑋婷 徐" w:date="2025-01-06T15:34:00Z" w16du:dateUtc="2025-01-06T07:34:00Z">
                  <w:rPr>
                    <w:ins w:id="11921" w:author="瑋婷 徐" w:date="2025-01-03T16:20:00Z" w16du:dateUtc="2025-01-03T08:20:00Z"/>
                    <w:rFonts w:ascii="Times New Roman" w:eastAsia="Times New Roman" w:hAnsi="Times New Roman" w:cs="Times New Roman"/>
                    <w:sz w:val="20"/>
                    <w:szCs w:val="20"/>
                  </w:rPr>
                </w:rPrChange>
              </w:rPr>
              <w:pPrChange w:id="119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494A91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23" w:author="瑋婷 徐" w:date="2025-01-03T16:20:00Z" w16du:dateUtc="2025-01-03T08:20:00Z"/>
                <w:rFonts w:asciiTheme="majorEastAsia" w:eastAsia="標楷體" w:hAnsiTheme="majorEastAsia" w:cstheme="majorEastAsia"/>
                <w:rPrChange w:id="11924" w:author="瑋婷 徐" w:date="2025-01-06T15:34:00Z" w16du:dateUtc="2025-01-06T07:34:00Z">
                  <w:rPr>
                    <w:ins w:id="11925" w:author="瑋婷 徐" w:date="2025-01-03T16:20:00Z" w16du:dateUtc="2025-01-03T08:20:00Z"/>
                    <w:rFonts w:ascii="Times New Roman" w:eastAsia="Times New Roman" w:hAnsi="Times New Roman" w:cs="Times New Roman"/>
                    <w:sz w:val="20"/>
                    <w:szCs w:val="20"/>
                  </w:rPr>
                </w:rPrChange>
              </w:rPr>
              <w:pPrChange w:id="119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628221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927" w:author="瑋婷 徐" w:date="2025-01-03T16:20:00Z" w16du:dateUtc="2025-01-03T08:20:00Z"/>
                <w:rFonts w:asciiTheme="majorEastAsia" w:eastAsia="標楷體" w:hAnsiTheme="majorEastAsia" w:cstheme="majorEastAsia"/>
                <w:rPrChange w:id="11928" w:author="瑋婷 徐" w:date="2025-01-06T15:34:00Z" w16du:dateUtc="2025-01-06T07:34:00Z">
                  <w:rPr>
                    <w:ins w:id="11929" w:author="瑋婷 徐" w:date="2025-01-03T16:20:00Z" w16du:dateUtc="2025-01-03T08:20:00Z"/>
                    <w:rFonts w:ascii="Times New Roman" w:eastAsia="Times New Roman" w:hAnsi="Times New Roman" w:cs="Times New Roman"/>
                    <w:sz w:val="20"/>
                    <w:szCs w:val="20"/>
                  </w:rPr>
                </w:rPrChange>
              </w:rPr>
              <w:pPrChange w:id="119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7E7E" w14:paraId="473B5745" w14:textId="77777777" w:rsidTr="00FE102C">
        <w:trPr>
          <w:trHeight w:val="300"/>
          <w:ins w:id="11931"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3F9FF070" w14:textId="77777777" w:rsidR="00DA433E" w:rsidRPr="00727E7E" w:rsidRDefault="00DA433E">
            <w:pPr>
              <w:spacing w:line="360" w:lineRule="auto"/>
              <w:jc w:val="both"/>
              <w:rPr>
                <w:ins w:id="11932" w:author="瑋婷 徐" w:date="2025-01-03T16:20:00Z" w16du:dateUtc="2025-01-03T08:20:00Z"/>
                <w:rFonts w:asciiTheme="majorEastAsia" w:eastAsia="標楷體" w:hAnsiTheme="majorEastAsia" w:cstheme="majorEastAsia"/>
                <w:b w:val="0"/>
                <w:bCs w:val="0"/>
                <w:color w:val="000000"/>
                <w:rPrChange w:id="11933" w:author="瑋婷 徐" w:date="2025-01-06T15:34:00Z" w16du:dateUtc="2025-01-06T07:34:00Z">
                  <w:rPr>
                    <w:ins w:id="11934" w:author="瑋婷 徐" w:date="2025-01-03T16:20:00Z" w16du:dateUtc="2025-01-03T08:20:00Z"/>
                    <w:rFonts w:cs="Calibri"/>
                    <w:color w:val="000000"/>
                    <w:sz w:val="22"/>
                  </w:rPr>
                </w:rPrChange>
              </w:rPr>
              <w:pPrChange w:id="11935" w:author="瑋婷 徐" w:date="2025-01-03T16:21:00Z" w16du:dateUtc="2025-01-03T08:21:00Z">
                <w:pPr/>
              </w:pPrChange>
            </w:pPr>
            <w:proofErr w:type="gramStart"/>
            <w:ins w:id="11936" w:author="瑋婷 徐" w:date="2025-01-03T16:20:00Z" w16du:dateUtc="2025-01-03T08:20:00Z">
              <w:r w:rsidRPr="00727E7E">
                <w:rPr>
                  <w:rFonts w:asciiTheme="majorEastAsia" w:eastAsia="標楷體" w:hAnsiTheme="majorEastAsia" w:cstheme="majorEastAsia"/>
                  <w:b w:val="0"/>
                  <w:bCs w:val="0"/>
                  <w:color w:val="000000"/>
                  <w:rPrChange w:id="11937" w:author="瑋婷 徐" w:date="2025-01-06T15:34:00Z" w16du:dateUtc="2025-01-06T07:34:00Z">
                    <w:rPr>
                      <w:rFonts w:cs="Calibri"/>
                      <w:color w:val="000000"/>
                      <w:sz w:val="22"/>
                    </w:rPr>
                  </w:rPrChange>
                </w:rPr>
                <w:t>赤腰燕</w:t>
              </w:r>
              <w:proofErr w:type="gramEnd"/>
              <w:r w:rsidRPr="00727E7E">
                <w:rPr>
                  <w:rFonts w:asciiTheme="majorEastAsia" w:eastAsia="標楷體" w:hAnsiTheme="majorEastAsia" w:cstheme="majorEastAsia"/>
                  <w:b w:val="0"/>
                  <w:bCs w:val="0"/>
                  <w:color w:val="000000"/>
                  <w:rPrChange w:id="11938" w:author="瑋婷 徐" w:date="2025-01-06T15:34:00Z" w16du:dateUtc="2025-01-06T07:34:00Z">
                    <w:rPr>
                      <w:rFonts w:cs="Calibri"/>
                      <w:color w:val="000000"/>
                      <w:sz w:val="22"/>
                    </w:rPr>
                  </w:rPrChange>
                </w:rPr>
                <w:t xml:space="preserve"> </w:t>
              </w:r>
            </w:ins>
          </w:p>
        </w:tc>
        <w:tc>
          <w:tcPr>
            <w:tcW w:w="1080" w:type="pct"/>
            <w:hideMark/>
          </w:tcPr>
          <w:p w14:paraId="75D7C31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39" w:author="瑋婷 徐" w:date="2025-01-03T16:20:00Z" w16du:dateUtc="2025-01-03T08:20:00Z"/>
                <w:rFonts w:asciiTheme="majorEastAsia" w:eastAsia="標楷體" w:hAnsiTheme="majorEastAsia" w:cstheme="majorEastAsia"/>
                <w:i/>
                <w:iCs/>
                <w:color w:val="000000"/>
                <w:rPrChange w:id="11940" w:author="瑋婷 徐" w:date="2025-01-06T15:34:00Z" w16du:dateUtc="2025-01-06T07:34:00Z">
                  <w:rPr>
                    <w:ins w:id="11941" w:author="瑋婷 徐" w:date="2025-01-03T16:20:00Z" w16du:dateUtc="2025-01-03T08:20:00Z"/>
                    <w:rFonts w:cs="Calibri"/>
                    <w:i/>
                    <w:iCs/>
                    <w:color w:val="000000"/>
                    <w:sz w:val="22"/>
                  </w:rPr>
                </w:rPrChange>
              </w:rPr>
              <w:pPrChange w:id="119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943" w:author="瑋婷 徐" w:date="2025-01-03T16:20:00Z" w16du:dateUtc="2025-01-03T08:20:00Z">
              <w:r w:rsidRPr="00727E7E">
                <w:rPr>
                  <w:rFonts w:asciiTheme="majorEastAsia" w:eastAsia="標楷體" w:hAnsiTheme="majorEastAsia" w:cstheme="majorEastAsia"/>
                  <w:i/>
                  <w:iCs/>
                  <w:color w:val="000000"/>
                  <w:rPrChange w:id="11944" w:author="瑋婷 徐" w:date="2025-01-06T15:34:00Z" w16du:dateUtc="2025-01-06T07:34:00Z">
                    <w:rPr>
                      <w:rFonts w:cs="Calibri"/>
                      <w:i/>
                      <w:iCs/>
                      <w:color w:val="000000"/>
                      <w:sz w:val="22"/>
                    </w:rPr>
                  </w:rPrChange>
                </w:rPr>
                <w:t>Cecropis striolata</w:t>
              </w:r>
            </w:ins>
          </w:p>
        </w:tc>
        <w:tc>
          <w:tcPr>
            <w:tcW w:w="134" w:type="pct"/>
            <w:noWrap/>
            <w:hideMark/>
          </w:tcPr>
          <w:p w14:paraId="7164315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45" w:author="瑋婷 徐" w:date="2025-01-03T16:20:00Z" w16du:dateUtc="2025-01-03T08:20:00Z"/>
                <w:rFonts w:asciiTheme="majorEastAsia" w:eastAsia="標楷體" w:hAnsiTheme="majorEastAsia" w:cstheme="majorEastAsia"/>
                <w:color w:val="000000"/>
                <w:rPrChange w:id="11946" w:author="瑋婷 徐" w:date="2025-01-06T15:34:00Z" w16du:dateUtc="2025-01-06T07:34:00Z">
                  <w:rPr>
                    <w:ins w:id="11947" w:author="瑋婷 徐" w:date="2025-01-03T16:20:00Z" w16du:dateUtc="2025-01-03T08:20:00Z"/>
                    <w:rFonts w:cs="Calibri"/>
                    <w:color w:val="000000"/>
                    <w:sz w:val="22"/>
                  </w:rPr>
                </w:rPrChange>
              </w:rPr>
              <w:pPrChange w:id="119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949" w:author="瑋婷 徐" w:date="2025-01-03T16:20:00Z" w16du:dateUtc="2025-01-03T08:20:00Z">
              <w:r w:rsidRPr="00727E7E">
                <w:rPr>
                  <w:rFonts w:asciiTheme="majorEastAsia" w:eastAsia="標楷體" w:hAnsiTheme="majorEastAsia" w:cstheme="majorEastAsia"/>
                  <w:color w:val="000000"/>
                  <w:rPrChange w:id="11950" w:author="瑋婷 徐" w:date="2025-01-06T15:34:00Z" w16du:dateUtc="2025-01-06T07:34:00Z">
                    <w:rPr>
                      <w:rFonts w:cs="Calibri"/>
                      <w:color w:val="000000"/>
                      <w:sz w:val="22"/>
                    </w:rPr>
                  </w:rPrChange>
                </w:rPr>
                <w:t>*</w:t>
              </w:r>
            </w:ins>
          </w:p>
        </w:tc>
        <w:tc>
          <w:tcPr>
            <w:tcW w:w="134" w:type="pct"/>
            <w:noWrap/>
            <w:hideMark/>
          </w:tcPr>
          <w:p w14:paraId="2BC64E6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51" w:author="瑋婷 徐" w:date="2025-01-03T16:20:00Z" w16du:dateUtc="2025-01-03T08:20:00Z"/>
                <w:rFonts w:asciiTheme="majorEastAsia" w:eastAsia="標楷體" w:hAnsiTheme="majorEastAsia" w:cstheme="majorEastAsia"/>
                <w:color w:val="000000"/>
                <w:rPrChange w:id="11952" w:author="瑋婷 徐" w:date="2025-01-06T15:34:00Z" w16du:dateUtc="2025-01-06T07:34:00Z">
                  <w:rPr>
                    <w:ins w:id="11953" w:author="瑋婷 徐" w:date="2025-01-03T16:20:00Z" w16du:dateUtc="2025-01-03T08:20:00Z"/>
                    <w:rFonts w:cs="Calibri"/>
                    <w:color w:val="000000"/>
                    <w:sz w:val="22"/>
                  </w:rPr>
                </w:rPrChange>
              </w:rPr>
              <w:pPrChange w:id="119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1BA468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55" w:author="瑋婷 徐" w:date="2025-01-03T16:20:00Z" w16du:dateUtc="2025-01-03T08:20:00Z"/>
                <w:rFonts w:asciiTheme="majorEastAsia" w:eastAsia="標楷體" w:hAnsiTheme="majorEastAsia" w:cstheme="majorEastAsia"/>
                <w:rPrChange w:id="11956" w:author="瑋婷 徐" w:date="2025-01-06T15:34:00Z" w16du:dateUtc="2025-01-06T07:34:00Z">
                  <w:rPr>
                    <w:ins w:id="11957" w:author="瑋婷 徐" w:date="2025-01-03T16:20:00Z" w16du:dateUtc="2025-01-03T08:20:00Z"/>
                    <w:rFonts w:ascii="Times New Roman" w:eastAsia="Times New Roman" w:hAnsi="Times New Roman" w:cs="Times New Roman"/>
                    <w:sz w:val="20"/>
                    <w:szCs w:val="20"/>
                  </w:rPr>
                </w:rPrChange>
              </w:rPr>
              <w:pPrChange w:id="119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23111C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59" w:author="瑋婷 徐" w:date="2025-01-03T16:20:00Z" w16du:dateUtc="2025-01-03T08:20:00Z"/>
                <w:rFonts w:asciiTheme="majorEastAsia" w:eastAsia="標楷體" w:hAnsiTheme="majorEastAsia" w:cstheme="majorEastAsia"/>
                <w:rPrChange w:id="11960" w:author="瑋婷 徐" w:date="2025-01-06T15:34:00Z" w16du:dateUtc="2025-01-06T07:34:00Z">
                  <w:rPr>
                    <w:ins w:id="11961" w:author="瑋婷 徐" w:date="2025-01-03T16:20:00Z" w16du:dateUtc="2025-01-03T08:20:00Z"/>
                    <w:rFonts w:ascii="Times New Roman" w:eastAsia="Times New Roman" w:hAnsi="Times New Roman" w:cs="Times New Roman"/>
                    <w:sz w:val="20"/>
                    <w:szCs w:val="20"/>
                  </w:rPr>
                </w:rPrChange>
              </w:rPr>
              <w:pPrChange w:id="119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F83934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63" w:author="瑋婷 徐" w:date="2025-01-03T16:20:00Z" w16du:dateUtc="2025-01-03T08:20:00Z"/>
                <w:rFonts w:asciiTheme="majorEastAsia" w:eastAsia="標楷體" w:hAnsiTheme="majorEastAsia" w:cstheme="majorEastAsia"/>
                <w:rPrChange w:id="11964" w:author="瑋婷 徐" w:date="2025-01-06T15:34:00Z" w16du:dateUtc="2025-01-06T07:34:00Z">
                  <w:rPr>
                    <w:ins w:id="11965" w:author="瑋婷 徐" w:date="2025-01-03T16:20:00Z" w16du:dateUtc="2025-01-03T08:20:00Z"/>
                    <w:rFonts w:ascii="Times New Roman" w:eastAsia="Times New Roman" w:hAnsi="Times New Roman" w:cs="Times New Roman"/>
                    <w:sz w:val="20"/>
                    <w:szCs w:val="20"/>
                  </w:rPr>
                </w:rPrChange>
              </w:rPr>
              <w:pPrChange w:id="119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5B6B78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67" w:author="瑋婷 徐" w:date="2025-01-03T16:20:00Z" w16du:dateUtc="2025-01-03T08:20:00Z"/>
                <w:rFonts w:asciiTheme="majorEastAsia" w:eastAsia="標楷體" w:hAnsiTheme="majorEastAsia" w:cstheme="majorEastAsia"/>
                <w:rPrChange w:id="11968" w:author="瑋婷 徐" w:date="2025-01-06T15:34:00Z" w16du:dateUtc="2025-01-06T07:34:00Z">
                  <w:rPr>
                    <w:ins w:id="11969" w:author="瑋婷 徐" w:date="2025-01-03T16:20:00Z" w16du:dateUtc="2025-01-03T08:20:00Z"/>
                    <w:rFonts w:ascii="Times New Roman" w:eastAsia="Times New Roman" w:hAnsi="Times New Roman" w:cs="Times New Roman"/>
                    <w:sz w:val="20"/>
                    <w:szCs w:val="20"/>
                  </w:rPr>
                </w:rPrChange>
              </w:rPr>
              <w:pPrChange w:id="119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36DE250B"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971" w:author="瑋婷 徐" w:date="2025-01-03T16:33:00Z" w16du:dateUtc="2025-01-03T08:33:00Z"/>
                <w:rFonts w:asciiTheme="majorEastAsia" w:eastAsia="標楷體" w:hAnsiTheme="majorEastAsia" w:cstheme="majorEastAsia"/>
              </w:rPr>
            </w:pPr>
          </w:p>
        </w:tc>
        <w:tc>
          <w:tcPr>
            <w:tcW w:w="134" w:type="pct"/>
            <w:noWrap/>
            <w:hideMark/>
          </w:tcPr>
          <w:p w14:paraId="7DACA09E" w14:textId="14E8825F"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72" w:author="瑋婷 徐" w:date="2025-01-03T16:20:00Z" w16du:dateUtc="2025-01-03T08:20:00Z"/>
                <w:rFonts w:asciiTheme="majorEastAsia" w:eastAsia="標楷體" w:hAnsiTheme="majorEastAsia" w:cstheme="majorEastAsia"/>
                <w:rPrChange w:id="11973" w:author="瑋婷 徐" w:date="2025-01-06T15:34:00Z" w16du:dateUtc="2025-01-06T07:34:00Z">
                  <w:rPr>
                    <w:ins w:id="11974" w:author="瑋婷 徐" w:date="2025-01-03T16:20:00Z" w16du:dateUtc="2025-01-03T08:20:00Z"/>
                    <w:rFonts w:ascii="Times New Roman" w:eastAsia="Times New Roman" w:hAnsi="Times New Roman" w:cs="Times New Roman"/>
                    <w:sz w:val="20"/>
                    <w:szCs w:val="20"/>
                  </w:rPr>
                </w:rPrChange>
              </w:rPr>
              <w:pPrChange w:id="119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29ACC1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76" w:author="瑋婷 徐" w:date="2025-01-03T16:20:00Z" w16du:dateUtc="2025-01-03T08:20:00Z"/>
                <w:rFonts w:asciiTheme="majorEastAsia" w:eastAsia="標楷體" w:hAnsiTheme="majorEastAsia" w:cstheme="majorEastAsia"/>
                <w:rPrChange w:id="11977" w:author="瑋婷 徐" w:date="2025-01-06T15:34:00Z" w16du:dateUtc="2025-01-06T07:34:00Z">
                  <w:rPr>
                    <w:ins w:id="11978" w:author="瑋婷 徐" w:date="2025-01-03T16:20:00Z" w16du:dateUtc="2025-01-03T08:20:00Z"/>
                    <w:rFonts w:ascii="Times New Roman" w:eastAsia="Times New Roman" w:hAnsi="Times New Roman" w:cs="Times New Roman"/>
                    <w:sz w:val="20"/>
                    <w:szCs w:val="20"/>
                  </w:rPr>
                </w:rPrChange>
              </w:rPr>
              <w:pPrChange w:id="119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794E14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80" w:author="瑋婷 徐" w:date="2025-01-03T16:20:00Z" w16du:dateUtc="2025-01-03T08:20:00Z"/>
                <w:rFonts w:asciiTheme="majorEastAsia" w:eastAsia="標楷體" w:hAnsiTheme="majorEastAsia" w:cstheme="majorEastAsia"/>
                <w:rPrChange w:id="11981" w:author="瑋婷 徐" w:date="2025-01-06T15:34:00Z" w16du:dateUtc="2025-01-06T07:34:00Z">
                  <w:rPr>
                    <w:ins w:id="11982" w:author="瑋婷 徐" w:date="2025-01-03T16:20:00Z" w16du:dateUtc="2025-01-03T08:20:00Z"/>
                    <w:rFonts w:ascii="Times New Roman" w:eastAsia="Times New Roman" w:hAnsi="Times New Roman" w:cs="Times New Roman"/>
                    <w:sz w:val="20"/>
                    <w:szCs w:val="20"/>
                  </w:rPr>
                </w:rPrChange>
              </w:rPr>
              <w:pPrChange w:id="119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59346D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84" w:author="瑋婷 徐" w:date="2025-01-03T16:20:00Z" w16du:dateUtc="2025-01-03T08:20:00Z"/>
                <w:rFonts w:asciiTheme="majorEastAsia" w:eastAsia="標楷體" w:hAnsiTheme="majorEastAsia" w:cstheme="majorEastAsia"/>
                <w:rPrChange w:id="11985" w:author="瑋婷 徐" w:date="2025-01-06T15:34:00Z" w16du:dateUtc="2025-01-06T07:34:00Z">
                  <w:rPr>
                    <w:ins w:id="11986" w:author="瑋婷 徐" w:date="2025-01-03T16:20:00Z" w16du:dateUtc="2025-01-03T08:20:00Z"/>
                    <w:rFonts w:ascii="Times New Roman" w:eastAsia="Times New Roman" w:hAnsi="Times New Roman" w:cs="Times New Roman"/>
                    <w:sz w:val="20"/>
                    <w:szCs w:val="20"/>
                  </w:rPr>
                </w:rPrChange>
              </w:rPr>
              <w:pPrChange w:id="119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71F1D6ED"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988" w:author="瑋婷 徐" w:date="2025-01-03T16:33:00Z" w16du:dateUtc="2025-01-03T08:33:00Z"/>
                <w:rFonts w:asciiTheme="majorEastAsia" w:eastAsia="標楷體" w:hAnsiTheme="majorEastAsia" w:cstheme="majorEastAsia"/>
              </w:rPr>
            </w:pPr>
          </w:p>
        </w:tc>
        <w:tc>
          <w:tcPr>
            <w:tcW w:w="181" w:type="pct"/>
            <w:noWrap/>
            <w:hideMark/>
          </w:tcPr>
          <w:p w14:paraId="0E11B572" w14:textId="3B52C8E5"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89" w:author="瑋婷 徐" w:date="2025-01-03T16:20:00Z" w16du:dateUtc="2025-01-03T08:20:00Z"/>
                <w:rFonts w:asciiTheme="majorEastAsia" w:eastAsia="標楷體" w:hAnsiTheme="majorEastAsia" w:cstheme="majorEastAsia"/>
                <w:rPrChange w:id="11990" w:author="瑋婷 徐" w:date="2025-01-06T15:34:00Z" w16du:dateUtc="2025-01-06T07:34:00Z">
                  <w:rPr>
                    <w:ins w:id="11991" w:author="瑋婷 徐" w:date="2025-01-03T16:20:00Z" w16du:dateUtc="2025-01-03T08:20:00Z"/>
                    <w:rFonts w:ascii="Times New Roman" w:eastAsia="Times New Roman" w:hAnsi="Times New Roman" w:cs="Times New Roman"/>
                    <w:sz w:val="20"/>
                    <w:szCs w:val="20"/>
                  </w:rPr>
                </w:rPrChange>
              </w:rPr>
              <w:pPrChange w:id="119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86A9C3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93" w:author="瑋婷 徐" w:date="2025-01-03T16:20:00Z" w16du:dateUtc="2025-01-03T08:20:00Z"/>
                <w:rFonts w:asciiTheme="majorEastAsia" w:eastAsia="標楷體" w:hAnsiTheme="majorEastAsia" w:cstheme="majorEastAsia"/>
                <w:rPrChange w:id="11994" w:author="瑋婷 徐" w:date="2025-01-06T15:34:00Z" w16du:dateUtc="2025-01-06T07:34:00Z">
                  <w:rPr>
                    <w:ins w:id="11995" w:author="瑋婷 徐" w:date="2025-01-03T16:20:00Z" w16du:dateUtc="2025-01-03T08:20:00Z"/>
                    <w:rFonts w:ascii="Times New Roman" w:eastAsia="Times New Roman" w:hAnsi="Times New Roman" w:cs="Times New Roman"/>
                    <w:sz w:val="20"/>
                    <w:szCs w:val="20"/>
                  </w:rPr>
                </w:rPrChange>
              </w:rPr>
              <w:pPrChange w:id="119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CF901D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97" w:author="瑋婷 徐" w:date="2025-01-03T16:20:00Z" w16du:dateUtc="2025-01-03T08:20:00Z"/>
                <w:rFonts w:asciiTheme="majorEastAsia" w:eastAsia="標楷體" w:hAnsiTheme="majorEastAsia" w:cstheme="majorEastAsia"/>
                <w:rPrChange w:id="11998" w:author="瑋婷 徐" w:date="2025-01-06T15:34:00Z" w16du:dateUtc="2025-01-06T07:34:00Z">
                  <w:rPr>
                    <w:ins w:id="11999" w:author="瑋婷 徐" w:date="2025-01-03T16:20:00Z" w16du:dateUtc="2025-01-03T08:20:00Z"/>
                    <w:rFonts w:ascii="Times New Roman" w:eastAsia="Times New Roman" w:hAnsi="Times New Roman" w:cs="Times New Roman"/>
                    <w:sz w:val="20"/>
                    <w:szCs w:val="20"/>
                  </w:rPr>
                </w:rPrChange>
              </w:rPr>
              <w:pPrChange w:id="120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7C77C1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01" w:author="瑋婷 徐" w:date="2025-01-03T16:20:00Z" w16du:dateUtc="2025-01-03T08:20:00Z"/>
                <w:rFonts w:asciiTheme="majorEastAsia" w:eastAsia="標楷體" w:hAnsiTheme="majorEastAsia" w:cstheme="majorEastAsia"/>
                <w:rPrChange w:id="12002" w:author="瑋婷 徐" w:date="2025-01-06T15:34:00Z" w16du:dateUtc="2025-01-06T07:34:00Z">
                  <w:rPr>
                    <w:ins w:id="12003" w:author="瑋婷 徐" w:date="2025-01-03T16:20:00Z" w16du:dateUtc="2025-01-03T08:20:00Z"/>
                    <w:rFonts w:ascii="Times New Roman" w:eastAsia="Times New Roman" w:hAnsi="Times New Roman" w:cs="Times New Roman"/>
                    <w:sz w:val="20"/>
                    <w:szCs w:val="20"/>
                  </w:rPr>
                </w:rPrChange>
              </w:rPr>
              <w:pPrChange w:id="120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AF0CEB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05" w:author="瑋婷 徐" w:date="2025-01-03T16:20:00Z" w16du:dateUtc="2025-01-03T08:20:00Z"/>
                <w:rFonts w:asciiTheme="majorEastAsia" w:eastAsia="標楷體" w:hAnsiTheme="majorEastAsia" w:cstheme="majorEastAsia"/>
                <w:rPrChange w:id="12006" w:author="瑋婷 徐" w:date="2025-01-06T15:34:00Z" w16du:dateUtc="2025-01-06T07:34:00Z">
                  <w:rPr>
                    <w:ins w:id="12007" w:author="瑋婷 徐" w:date="2025-01-03T16:20:00Z" w16du:dateUtc="2025-01-03T08:20:00Z"/>
                    <w:rFonts w:ascii="Times New Roman" w:eastAsia="Times New Roman" w:hAnsi="Times New Roman" w:cs="Times New Roman"/>
                    <w:sz w:val="20"/>
                    <w:szCs w:val="20"/>
                  </w:rPr>
                </w:rPrChange>
              </w:rPr>
              <w:pPrChange w:id="120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337BB3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09" w:author="瑋婷 徐" w:date="2025-01-03T16:20:00Z" w16du:dateUtc="2025-01-03T08:20:00Z"/>
                <w:rFonts w:asciiTheme="majorEastAsia" w:eastAsia="標楷體" w:hAnsiTheme="majorEastAsia" w:cstheme="majorEastAsia"/>
                <w:rPrChange w:id="12010" w:author="瑋婷 徐" w:date="2025-01-06T15:34:00Z" w16du:dateUtc="2025-01-06T07:34:00Z">
                  <w:rPr>
                    <w:ins w:id="12011" w:author="瑋婷 徐" w:date="2025-01-03T16:20:00Z" w16du:dateUtc="2025-01-03T08:20:00Z"/>
                    <w:rFonts w:ascii="Times New Roman" w:eastAsia="Times New Roman" w:hAnsi="Times New Roman" w:cs="Times New Roman"/>
                    <w:sz w:val="20"/>
                    <w:szCs w:val="20"/>
                  </w:rPr>
                </w:rPrChange>
              </w:rPr>
              <w:pPrChange w:id="120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C17152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13" w:author="瑋婷 徐" w:date="2025-01-03T16:20:00Z" w16du:dateUtc="2025-01-03T08:20:00Z"/>
                <w:rFonts w:asciiTheme="majorEastAsia" w:eastAsia="標楷體" w:hAnsiTheme="majorEastAsia" w:cstheme="majorEastAsia"/>
                <w:rPrChange w:id="12014" w:author="瑋婷 徐" w:date="2025-01-06T15:34:00Z" w16du:dateUtc="2025-01-06T07:34:00Z">
                  <w:rPr>
                    <w:ins w:id="12015" w:author="瑋婷 徐" w:date="2025-01-03T16:20:00Z" w16du:dateUtc="2025-01-03T08:20:00Z"/>
                    <w:rFonts w:ascii="Times New Roman" w:eastAsia="Times New Roman" w:hAnsi="Times New Roman" w:cs="Times New Roman"/>
                    <w:sz w:val="20"/>
                    <w:szCs w:val="20"/>
                  </w:rPr>
                </w:rPrChange>
              </w:rPr>
              <w:pPrChange w:id="120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C93A55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17" w:author="瑋婷 徐" w:date="2025-01-03T16:20:00Z" w16du:dateUtc="2025-01-03T08:20:00Z"/>
                <w:rFonts w:asciiTheme="majorEastAsia" w:eastAsia="標楷體" w:hAnsiTheme="majorEastAsia" w:cstheme="majorEastAsia"/>
                <w:rPrChange w:id="12018" w:author="瑋婷 徐" w:date="2025-01-06T15:34:00Z" w16du:dateUtc="2025-01-06T07:34:00Z">
                  <w:rPr>
                    <w:ins w:id="12019" w:author="瑋婷 徐" w:date="2025-01-03T16:20:00Z" w16du:dateUtc="2025-01-03T08:20:00Z"/>
                    <w:rFonts w:ascii="Times New Roman" w:eastAsia="Times New Roman" w:hAnsi="Times New Roman" w:cs="Times New Roman"/>
                    <w:sz w:val="20"/>
                    <w:szCs w:val="20"/>
                  </w:rPr>
                </w:rPrChange>
              </w:rPr>
              <w:pPrChange w:id="120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179A44C7" w14:textId="77777777" w:rsidTr="00FE102C">
        <w:trPr>
          <w:cnfStyle w:val="000000100000" w:firstRow="0" w:lastRow="0" w:firstColumn="0" w:lastColumn="0" w:oddVBand="0" w:evenVBand="0" w:oddHBand="1" w:evenHBand="0" w:firstRowFirstColumn="0" w:firstRowLastColumn="0" w:lastRowFirstColumn="0" w:lastRowLastColumn="0"/>
          <w:trHeight w:val="300"/>
          <w:ins w:id="12021"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4A8FC95C" w14:textId="77777777" w:rsidR="00DA433E" w:rsidRPr="00727E7E" w:rsidRDefault="00DA433E">
            <w:pPr>
              <w:spacing w:line="360" w:lineRule="auto"/>
              <w:jc w:val="both"/>
              <w:rPr>
                <w:ins w:id="12022" w:author="瑋婷 徐" w:date="2025-01-03T16:20:00Z" w16du:dateUtc="2025-01-03T08:20:00Z"/>
                <w:rFonts w:asciiTheme="majorEastAsia" w:eastAsia="標楷體" w:hAnsiTheme="majorEastAsia" w:cstheme="majorEastAsia"/>
                <w:b w:val="0"/>
                <w:bCs w:val="0"/>
                <w:color w:val="000000"/>
                <w:rPrChange w:id="12023" w:author="瑋婷 徐" w:date="2025-01-06T15:34:00Z" w16du:dateUtc="2025-01-06T07:34:00Z">
                  <w:rPr>
                    <w:ins w:id="12024" w:author="瑋婷 徐" w:date="2025-01-03T16:20:00Z" w16du:dateUtc="2025-01-03T08:20:00Z"/>
                    <w:rFonts w:cs="Calibri"/>
                    <w:color w:val="000000"/>
                    <w:sz w:val="22"/>
                  </w:rPr>
                </w:rPrChange>
              </w:rPr>
              <w:pPrChange w:id="12025" w:author="瑋婷 徐" w:date="2025-01-03T16:21:00Z" w16du:dateUtc="2025-01-03T08:21:00Z">
                <w:pPr/>
              </w:pPrChange>
            </w:pPr>
            <w:proofErr w:type="gramStart"/>
            <w:ins w:id="12026" w:author="瑋婷 徐" w:date="2025-01-03T16:20:00Z" w16du:dateUtc="2025-01-03T08:20:00Z">
              <w:r w:rsidRPr="00727E7E">
                <w:rPr>
                  <w:rFonts w:asciiTheme="majorEastAsia" w:eastAsia="標楷體" w:hAnsiTheme="majorEastAsia" w:cstheme="majorEastAsia"/>
                  <w:b w:val="0"/>
                  <w:bCs w:val="0"/>
                  <w:color w:val="000000"/>
                  <w:rPrChange w:id="12027" w:author="瑋婷 徐" w:date="2025-01-06T15:34:00Z" w16du:dateUtc="2025-01-06T07:34:00Z">
                    <w:rPr>
                      <w:rFonts w:cs="Calibri"/>
                      <w:color w:val="000000"/>
                      <w:sz w:val="22"/>
                    </w:rPr>
                  </w:rPrChange>
                </w:rPr>
                <w:t>東方毛腳燕</w:t>
              </w:r>
              <w:proofErr w:type="gramEnd"/>
              <w:r w:rsidRPr="00727E7E">
                <w:rPr>
                  <w:rFonts w:asciiTheme="majorEastAsia" w:eastAsia="標楷體" w:hAnsiTheme="majorEastAsia" w:cstheme="majorEastAsia"/>
                  <w:b w:val="0"/>
                  <w:bCs w:val="0"/>
                  <w:color w:val="000000"/>
                  <w:rPrChange w:id="12028" w:author="瑋婷 徐" w:date="2025-01-06T15:34:00Z" w16du:dateUtc="2025-01-06T07:34:00Z">
                    <w:rPr>
                      <w:rFonts w:cs="Calibri"/>
                      <w:color w:val="000000"/>
                      <w:sz w:val="22"/>
                    </w:rPr>
                  </w:rPrChange>
                </w:rPr>
                <w:t xml:space="preserve"> </w:t>
              </w:r>
            </w:ins>
          </w:p>
        </w:tc>
        <w:tc>
          <w:tcPr>
            <w:tcW w:w="1080" w:type="pct"/>
            <w:hideMark/>
          </w:tcPr>
          <w:p w14:paraId="092C995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29" w:author="瑋婷 徐" w:date="2025-01-03T16:20:00Z" w16du:dateUtc="2025-01-03T08:20:00Z"/>
                <w:rFonts w:asciiTheme="majorEastAsia" w:eastAsia="標楷體" w:hAnsiTheme="majorEastAsia" w:cstheme="majorEastAsia"/>
                <w:i/>
                <w:iCs/>
                <w:color w:val="000000"/>
                <w:rPrChange w:id="12030" w:author="瑋婷 徐" w:date="2025-01-06T15:34:00Z" w16du:dateUtc="2025-01-06T07:34:00Z">
                  <w:rPr>
                    <w:ins w:id="12031" w:author="瑋婷 徐" w:date="2025-01-03T16:20:00Z" w16du:dateUtc="2025-01-03T08:20:00Z"/>
                    <w:rFonts w:cs="Calibri"/>
                    <w:i/>
                    <w:iCs/>
                    <w:color w:val="000000"/>
                    <w:sz w:val="22"/>
                  </w:rPr>
                </w:rPrChange>
              </w:rPr>
              <w:pPrChange w:id="120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033" w:author="瑋婷 徐" w:date="2025-01-03T16:20:00Z" w16du:dateUtc="2025-01-03T08:20:00Z">
              <w:r w:rsidRPr="00727E7E">
                <w:rPr>
                  <w:rFonts w:asciiTheme="majorEastAsia" w:eastAsia="標楷體" w:hAnsiTheme="majorEastAsia" w:cstheme="majorEastAsia"/>
                  <w:i/>
                  <w:iCs/>
                  <w:color w:val="000000"/>
                  <w:rPrChange w:id="12034" w:author="瑋婷 徐" w:date="2025-01-06T15:34:00Z" w16du:dateUtc="2025-01-06T07:34:00Z">
                    <w:rPr>
                      <w:rFonts w:cs="Calibri"/>
                      <w:i/>
                      <w:iCs/>
                      <w:color w:val="000000"/>
                      <w:sz w:val="22"/>
                    </w:rPr>
                  </w:rPrChange>
                </w:rPr>
                <w:t>Delichon dasypus</w:t>
              </w:r>
            </w:ins>
          </w:p>
        </w:tc>
        <w:tc>
          <w:tcPr>
            <w:tcW w:w="134" w:type="pct"/>
            <w:noWrap/>
            <w:hideMark/>
          </w:tcPr>
          <w:p w14:paraId="0F03DDC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35" w:author="瑋婷 徐" w:date="2025-01-03T16:20:00Z" w16du:dateUtc="2025-01-03T08:20:00Z"/>
                <w:rFonts w:asciiTheme="majorEastAsia" w:eastAsia="標楷體" w:hAnsiTheme="majorEastAsia" w:cstheme="majorEastAsia"/>
                <w:color w:val="000000"/>
                <w:rPrChange w:id="12036" w:author="瑋婷 徐" w:date="2025-01-06T15:34:00Z" w16du:dateUtc="2025-01-06T07:34:00Z">
                  <w:rPr>
                    <w:ins w:id="12037" w:author="瑋婷 徐" w:date="2025-01-03T16:20:00Z" w16du:dateUtc="2025-01-03T08:20:00Z"/>
                    <w:rFonts w:cs="Calibri"/>
                    <w:color w:val="000000"/>
                    <w:sz w:val="22"/>
                  </w:rPr>
                </w:rPrChange>
              </w:rPr>
              <w:pPrChange w:id="120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039" w:author="瑋婷 徐" w:date="2025-01-03T16:20:00Z" w16du:dateUtc="2025-01-03T08:20:00Z">
              <w:r w:rsidRPr="00727E7E">
                <w:rPr>
                  <w:rFonts w:asciiTheme="majorEastAsia" w:eastAsia="標楷體" w:hAnsiTheme="majorEastAsia" w:cstheme="majorEastAsia"/>
                  <w:color w:val="000000"/>
                  <w:rPrChange w:id="12040" w:author="瑋婷 徐" w:date="2025-01-06T15:34:00Z" w16du:dateUtc="2025-01-06T07:34:00Z">
                    <w:rPr>
                      <w:rFonts w:cs="Calibri"/>
                      <w:color w:val="000000"/>
                      <w:sz w:val="22"/>
                    </w:rPr>
                  </w:rPrChange>
                </w:rPr>
                <w:t>*</w:t>
              </w:r>
            </w:ins>
          </w:p>
        </w:tc>
        <w:tc>
          <w:tcPr>
            <w:tcW w:w="134" w:type="pct"/>
            <w:noWrap/>
            <w:hideMark/>
          </w:tcPr>
          <w:p w14:paraId="225ED03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41" w:author="瑋婷 徐" w:date="2025-01-03T16:20:00Z" w16du:dateUtc="2025-01-03T08:20:00Z"/>
                <w:rFonts w:asciiTheme="majorEastAsia" w:eastAsia="標楷體" w:hAnsiTheme="majorEastAsia" w:cstheme="majorEastAsia"/>
                <w:color w:val="000000"/>
                <w:rPrChange w:id="12042" w:author="瑋婷 徐" w:date="2025-01-06T15:34:00Z" w16du:dateUtc="2025-01-06T07:34:00Z">
                  <w:rPr>
                    <w:ins w:id="12043" w:author="瑋婷 徐" w:date="2025-01-03T16:20:00Z" w16du:dateUtc="2025-01-03T08:20:00Z"/>
                    <w:rFonts w:cs="Calibri"/>
                    <w:color w:val="000000"/>
                    <w:sz w:val="22"/>
                  </w:rPr>
                </w:rPrChange>
              </w:rPr>
              <w:pPrChange w:id="120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A67848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45" w:author="瑋婷 徐" w:date="2025-01-03T16:20:00Z" w16du:dateUtc="2025-01-03T08:20:00Z"/>
                <w:rFonts w:asciiTheme="majorEastAsia" w:eastAsia="標楷體" w:hAnsiTheme="majorEastAsia" w:cstheme="majorEastAsia"/>
                <w:rPrChange w:id="12046" w:author="瑋婷 徐" w:date="2025-01-06T15:34:00Z" w16du:dateUtc="2025-01-06T07:34:00Z">
                  <w:rPr>
                    <w:ins w:id="12047" w:author="瑋婷 徐" w:date="2025-01-03T16:20:00Z" w16du:dateUtc="2025-01-03T08:20:00Z"/>
                    <w:rFonts w:ascii="Times New Roman" w:eastAsia="Times New Roman" w:hAnsi="Times New Roman" w:cs="Times New Roman"/>
                    <w:sz w:val="20"/>
                    <w:szCs w:val="20"/>
                  </w:rPr>
                </w:rPrChange>
              </w:rPr>
              <w:pPrChange w:id="120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05537F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49" w:author="瑋婷 徐" w:date="2025-01-03T16:20:00Z" w16du:dateUtc="2025-01-03T08:20:00Z"/>
                <w:rFonts w:asciiTheme="majorEastAsia" w:eastAsia="標楷體" w:hAnsiTheme="majorEastAsia" w:cstheme="majorEastAsia"/>
                <w:rPrChange w:id="12050" w:author="瑋婷 徐" w:date="2025-01-06T15:34:00Z" w16du:dateUtc="2025-01-06T07:34:00Z">
                  <w:rPr>
                    <w:ins w:id="12051" w:author="瑋婷 徐" w:date="2025-01-03T16:20:00Z" w16du:dateUtc="2025-01-03T08:20:00Z"/>
                    <w:rFonts w:ascii="Times New Roman" w:eastAsia="Times New Roman" w:hAnsi="Times New Roman" w:cs="Times New Roman"/>
                    <w:sz w:val="20"/>
                    <w:szCs w:val="20"/>
                  </w:rPr>
                </w:rPrChange>
              </w:rPr>
              <w:pPrChange w:id="120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050ECA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53" w:author="瑋婷 徐" w:date="2025-01-03T16:20:00Z" w16du:dateUtc="2025-01-03T08:20:00Z"/>
                <w:rFonts w:asciiTheme="majorEastAsia" w:eastAsia="標楷體" w:hAnsiTheme="majorEastAsia" w:cstheme="majorEastAsia"/>
                <w:rPrChange w:id="12054" w:author="瑋婷 徐" w:date="2025-01-06T15:34:00Z" w16du:dateUtc="2025-01-06T07:34:00Z">
                  <w:rPr>
                    <w:ins w:id="12055" w:author="瑋婷 徐" w:date="2025-01-03T16:20:00Z" w16du:dateUtc="2025-01-03T08:20:00Z"/>
                    <w:rFonts w:ascii="Times New Roman" w:eastAsia="Times New Roman" w:hAnsi="Times New Roman" w:cs="Times New Roman"/>
                    <w:sz w:val="20"/>
                    <w:szCs w:val="20"/>
                  </w:rPr>
                </w:rPrChange>
              </w:rPr>
              <w:pPrChange w:id="120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B93880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57" w:author="瑋婷 徐" w:date="2025-01-03T16:20:00Z" w16du:dateUtc="2025-01-03T08:20:00Z"/>
                <w:rFonts w:asciiTheme="majorEastAsia" w:eastAsia="標楷體" w:hAnsiTheme="majorEastAsia" w:cstheme="majorEastAsia"/>
                <w:rPrChange w:id="12058" w:author="瑋婷 徐" w:date="2025-01-06T15:34:00Z" w16du:dateUtc="2025-01-06T07:34:00Z">
                  <w:rPr>
                    <w:ins w:id="12059" w:author="瑋婷 徐" w:date="2025-01-03T16:20:00Z" w16du:dateUtc="2025-01-03T08:20:00Z"/>
                    <w:rFonts w:ascii="Times New Roman" w:eastAsia="Times New Roman" w:hAnsi="Times New Roman" w:cs="Times New Roman"/>
                    <w:sz w:val="20"/>
                    <w:szCs w:val="20"/>
                  </w:rPr>
                </w:rPrChange>
              </w:rPr>
              <w:pPrChange w:id="120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45DF00B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061" w:author="瑋婷 徐" w:date="2025-01-03T16:33:00Z" w16du:dateUtc="2025-01-03T08:33:00Z"/>
                <w:rFonts w:asciiTheme="majorEastAsia" w:eastAsia="標楷體" w:hAnsiTheme="majorEastAsia" w:cstheme="majorEastAsia"/>
              </w:rPr>
            </w:pPr>
          </w:p>
        </w:tc>
        <w:tc>
          <w:tcPr>
            <w:tcW w:w="134" w:type="pct"/>
            <w:noWrap/>
            <w:hideMark/>
          </w:tcPr>
          <w:p w14:paraId="65D73C34" w14:textId="033FE91F"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62" w:author="瑋婷 徐" w:date="2025-01-03T16:20:00Z" w16du:dateUtc="2025-01-03T08:20:00Z"/>
                <w:rFonts w:asciiTheme="majorEastAsia" w:eastAsia="標楷體" w:hAnsiTheme="majorEastAsia" w:cstheme="majorEastAsia"/>
                <w:rPrChange w:id="12063" w:author="瑋婷 徐" w:date="2025-01-06T15:34:00Z" w16du:dateUtc="2025-01-06T07:34:00Z">
                  <w:rPr>
                    <w:ins w:id="12064" w:author="瑋婷 徐" w:date="2025-01-03T16:20:00Z" w16du:dateUtc="2025-01-03T08:20:00Z"/>
                    <w:rFonts w:ascii="Times New Roman" w:eastAsia="Times New Roman" w:hAnsi="Times New Roman" w:cs="Times New Roman"/>
                    <w:sz w:val="20"/>
                    <w:szCs w:val="20"/>
                  </w:rPr>
                </w:rPrChange>
              </w:rPr>
              <w:pPrChange w:id="120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D2D7CD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66" w:author="瑋婷 徐" w:date="2025-01-03T16:20:00Z" w16du:dateUtc="2025-01-03T08:20:00Z"/>
                <w:rFonts w:asciiTheme="majorEastAsia" w:eastAsia="標楷體" w:hAnsiTheme="majorEastAsia" w:cstheme="majorEastAsia"/>
                <w:rPrChange w:id="12067" w:author="瑋婷 徐" w:date="2025-01-06T15:34:00Z" w16du:dateUtc="2025-01-06T07:34:00Z">
                  <w:rPr>
                    <w:ins w:id="12068" w:author="瑋婷 徐" w:date="2025-01-03T16:20:00Z" w16du:dateUtc="2025-01-03T08:20:00Z"/>
                    <w:rFonts w:ascii="Times New Roman" w:eastAsia="Times New Roman" w:hAnsi="Times New Roman" w:cs="Times New Roman"/>
                    <w:sz w:val="20"/>
                    <w:szCs w:val="20"/>
                  </w:rPr>
                </w:rPrChange>
              </w:rPr>
              <w:pPrChange w:id="120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51C32A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70" w:author="瑋婷 徐" w:date="2025-01-03T16:20:00Z" w16du:dateUtc="2025-01-03T08:20:00Z"/>
                <w:rFonts w:asciiTheme="majorEastAsia" w:eastAsia="標楷體" w:hAnsiTheme="majorEastAsia" w:cstheme="majorEastAsia"/>
                <w:rPrChange w:id="12071" w:author="瑋婷 徐" w:date="2025-01-06T15:34:00Z" w16du:dateUtc="2025-01-06T07:34:00Z">
                  <w:rPr>
                    <w:ins w:id="12072" w:author="瑋婷 徐" w:date="2025-01-03T16:20:00Z" w16du:dateUtc="2025-01-03T08:20:00Z"/>
                    <w:rFonts w:ascii="Times New Roman" w:eastAsia="Times New Roman" w:hAnsi="Times New Roman" w:cs="Times New Roman"/>
                    <w:sz w:val="20"/>
                    <w:szCs w:val="20"/>
                  </w:rPr>
                </w:rPrChange>
              </w:rPr>
              <w:pPrChange w:id="120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5D020F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74" w:author="瑋婷 徐" w:date="2025-01-03T16:20:00Z" w16du:dateUtc="2025-01-03T08:20:00Z"/>
                <w:rFonts w:asciiTheme="majorEastAsia" w:eastAsia="標楷體" w:hAnsiTheme="majorEastAsia" w:cstheme="majorEastAsia"/>
                <w:rPrChange w:id="12075" w:author="瑋婷 徐" w:date="2025-01-06T15:34:00Z" w16du:dateUtc="2025-01-06T07:34:00Z">
                  <w:rPr>
                    <w:ins w:id="12076" w:author="瑋婷 徐" w:date="2025-01-03T16:20:00Z" w16du:dateUtc="2025-01-03T08:20:00Z"/>
                    <w:rFonts w:ascii="Times New Roman" w:eastAsia="Times New Roman" w:hAnsi="Times New Roman" w:cs="Times New Roman"/>
                    <w:sz w:val="20"/>
                    <w:szCs w:val="20"/>
                  </w:rPr>
                </w:rPrChange>
              </w:rPr>
              <w:pPrChange w:id="120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56C5A89E"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078" w:author="瑋婷 徐" w:date="2025-01-03T16:33:00Z" w16du:dateUtc="2025-01-03T08:33:00Z"/>
                <w:rFonts w:asciiTheme="majorEastAsia" w:eastAsia="標楷體" w:hAnsiTheme="majorEastAsia" w:cstheme="majorEastAsia"/>
              </w:rPr>
            </w:pPr>
          </w:p>
        </w:tc>
        <w:tc>
          <w:tcPr>
            <w:tcW w:w="181" w:type="pct"/>
            <w:noWrap/>
            <w:hideMark/>
          </w:tcPr>
          <w:p w14:paraId="5C8E4819" w14:textId="65CF24D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79" w:author="瑋婷 徐" w:date="2025-01-03T16:20:00Z" w16du:dateUtc="2025-01-03T08:20:00Z"/>
                <w:rFonts w:asciiTheme="majorEastAsia" w:eastAsia="標楷體" w:hAnsiTheme="majorEastAsia" w:cstheme="majorEastAsia"/>
                <w:rPrChange w:id="12080" w:author="瑋婷 徐" w:date="2025-01-06T15:34:00Z" w16du:dateUtc="2025-01-06T07:34:00Z">
                  <w:rPr>
                    <w:ins w:id="12081" w:author="瑋婷 徐" w:date="2025-01-03T16:20:00Z" w16du:dateUtc="2025-01-03T08:20:00Z"/>
                    <w:rFonts w:ascii="Times New Roman" w:eastAsia="Times New Roman" w:hAnsi="Times New Roman" w:cs="Times New Roman"/>
                    <w:sz w:val="20"/>
                    <w:szCs w:val="20"/>
                  </w:rPr>
                </w:rPrChange>
              </w:rPr>
              <w:pPrChange w:id="120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970DE2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83" w:author="瑋婷 徐" w:date="2025-01-03T16:20:00Z" w16du:dateUtc="2025-01-03T08:20:00Z"/>
                <w:rFonts w:asciiTheme="majorEastAsia" w:eastAsia="標楷體" w:hAnsiTheme="majorEastAsia" w:cstheme="majorEastAsia"/>
                <w:rPrChange w:id="12084" w:author="瑋婷 徐" w:date="2025-01-06T15:34:00Z" w16du:dateUtc="2025-01-06T07:34:00Z">
                  <w:rPr>
                    <w:ins w:id="12085" w:author="瑋婷 徐" w:date="2025-01-03T16:20:00Z" w16du:dateUtc="2025-01-03T08:20:00Z"/>
                    <w:rFonts w:ascii="Times New Roman" w:eastAsia="Times New Roman" w:hAnsi="Times New Roman" w:cs="Times New Roman"/>
                    <w:sz w:val="20"/>
                    <w:szCs w:val="20"/>
                  </w:rPr>
                </w:rPrChange>
              </w:rPr>
              <w:pPrChange w:id="120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A06FCF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87" w:author="瑋婷 徐" w:date="2025-01-03T16:20:00Z" w16du:dateUtc="2025-01-03T08:20:00Z"/>
                <w:rFonts w:asciiTheme="majorEastAsia" w:eastAsia="標楷體" w:hAnsiTheme="majorEastAsia" w:cstheme="majorEastAsia"/>
                <w:color w:val="000000"/>
                <w:rPrChange w:id="12088" w:author="瑋婷 徐" w:date="2025-01-06T15:34:00Z" w16du:dateUtc="2025-01-06T07:34:00Z">
                  <w:rPr>
                    <w:ins w:id="12089" w:author="瑋婷 徐" w:date="2025-01-03T16:20:00Z" w16du:dateUtc="2025-01-03T08:20:00Z"/>
                    <w:rFonts w:cs="Calibri"/>
                    <w:color w:val="000000"/>
                    <w:sz w:val="22"/>
                  </w:rPr>
                </w:rPrChange>
              </w:rPr>
              <w:pPrChange w:id="120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091" w:author="瑋婷 徐" w:date="2025-01-03T16:20:00Z" w16du:dateUtc="2025-01-03T08:20:00Z">
              <w:r w:rsidRPr="00727E7E">
                <w:rPr>
                  <w:rFonts w:asciiTheme="majorEastAsia" w:eastAsia="標楷體" w:hAnsiTheme="majorEastAsia" w:cstheme="majorEastAsia"/>
                  <w:color w:val="000000"/>
                  <w:rPrChange w:id="12092" w:author="瑋婷 徐" w:date="2025-01-06T15:34:00Z" w16du:dateUtc="2025-01-06T07:34:00Z">
                    <w:rPr>
                      <w:rFonts w:cs="Calibri"/>
                      <w:color w:val="000000"/>
                      <w:sz w:val="22"/>
                    </w:rPr>
                  </w:rPrChange>
                </w:rPr>
                <w:t>*</w:t>
              </w:r>
            </w:ins>
          </w:p>
        </w:tc>
        <w:tc>
          <w:tcPr>
            <w:tcW w:w="181" w:type="pct"/>
            <w:noWrap/>
            <w:hideMark/>
          </w:tcPr>
          <w:p w14:paraId="5923938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93" w:author="瑋婷 徐" w:date="2025-01-03T16:20:00Z" w16du:dateUtc="2025-01-03T08:20:00Z"/>
                <w:rFonts w:asciiTheme="majorEastAsia" w:eastAsia="標楷體" w:hAnsiTheme="majorEastAsia" w:cstheme="majorEastAsia"/>
                <w:color w:val="000000"/>
                <w:rPrChange w:id="12094" w:author="瑋婷 徐" w:date="2025-01-06T15:34:00Z" w16du:dateUtc="2025-01-06T07:34:00Z">
                  <w:rPr>
                    <w:ins w:id="12095" w:author="瑋婷 徐" w:date="2025-01-03T16:20:00Z" w16du:dateUtc="2025-01-03T08:20:00Z"/>
                    <w:rFonts w:cs="Calibri"/>
                    <w:color w:val="000000"/>
                    <w:sz w:val="22"/>
                  </w:rPr>
                </w:rPrChange>
              </w:rPr>
              <w:pPrChange w:id="120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4DF8F4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097" w:author="瑋婷 徐" w:date="2025-01-03T16:20:00Z" w16du:dateUtc="2025-01-03T08:20:00Z"/>
                <w:rFonts w:asciiTheme="majorEastAsia" w:eastAsia="標楷體" w:hAnsiTheme="majorEastAsia" w:cstheme="majorEastAsia"/>
                <w:color w:val="000000"/>
                <w:rPrChange w:id="12098" w:author="瑋婷 徐" w:date="2025-01-06T15:34:00Z" w16du:dateUtc="2025-01-06T07:34:00Z">
                  <w:rPr>
                    <w:ins w:id="12099" w:author="瑋婷 徐" w:date="2025-01-03T16:20:00Z" w16du:dateUtc="2025-01-03T08:20:00Z"/>
                    <w:rFonts w:cs="Calibri"/>
                    <w:color w:val="000000"/>
                    <w:sz w:val="22"/>
                  </w:rPr>
                </w:rPrChange>
              </w:rPr>
              <w:pPrChange w:id="121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01" w:author="瑋婷 徐" w:date="2025-01-03T16:20:00Z" w16du:dateUtc="2025-01-03T08:20:00Z">
              <w:r w:rsidRPr="00727E7E">
                <w:rPr>
                  <w:rFonts w:asciiTheme="majorEastAsia" w:eastAsia="標楷體" w:hAnsiTheme="majorEastAsia" w:cstheme="majorEastAsia"/>
                  <w:color w:val="000000"/>
                  <w:rPrChange w:id="12102" w:author="瑋婷 徐" w:date="2025-01-06T15:34:00Z" w16du:dateUtc="2025-01-06T07:34:00Z">
                    <w:rPr>
                      <w:rFonts w:cs="Calibri"/>
                      <w:color w:val="000000"/>
                      <w:sz w:val="22"/>
                    </w:rPr>
                  </w:rPrChange>
                </w:rPr>
                <w:t>*</w:t>
              </w:r>
            </w:ins>
          </w:p>
        </w:tc>
        <w:tc>
          <w:tcPr>
            <w:tcW w:w="181" w:type="pct"/>
            <w:noWrap/>
            <w:hideMark/>
          </w:tcPr>
          <w:p w14:paraId="4F88DD4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03" w:author="瑋婷 徐" w:date="2025-01-03T16:20:00Z" w16du:dateUtc="2025-01-03T08:20:00Z"/>
                <w:rFonts w:asciiTheme="majorEastAsia" w:eastAsia="標楷體" w:hAnsiTheme="majorEastAsia" w:cstheme="majorEastAsia"/>
                <w:color w:val="000000"/>
                <w:rPrChange w:id="12104" w:author="瑋婷 徐" w:date="2025-01-06T15:34:00Z" w16du:dateUtc="2025-01-06T07:34:00Z">
                  <w:rPr>
                    <w:ins w:id="12105" w:author="瑋婷 徐" w:date="2025-01-03T16:20:00Z" w16du:dateUtc="2025-01-03T08:20:00Z"/>
                    <w:rFonts w:cs="Calibri"/>
                    <w:color w:val="000000"/>
                    <w:sz w:val="22"/>
                  </w:rPr>
                </w:rPrChange>
              </w:rPr>
              <w:pPrChange w:id="121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09DCD0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07" w:author="瑋婷 徐" w:date="2025-01-03T16:20:00Z" w16du:dateUtc="2025-01-03T08:20:00Z"/>
                <w:rFonts w:asciiTheme="majorEastAsia" w:eastAsia="標楷體" w:hAnsiTheme="majorEastAsia" w:cstheme="majorEastAsia"/>
                <w:rPrChange w:id="12108" w:author="瑋婷 徐" w:date="2025-01-06T15:34:00Z" w16du:dateUtc="2025-01-06T07:34:00Z">
                  <w:rPr>
                    <w:ins w:id="12109" w:author="瑋婷 徐" w:date="2025-01-03T16:20:00Z" w16du:dateUtc="2025-01-03T08:20:00Z"/>
                    <w:rFonts w:ascii="Times New Roman" w:eastAsia="Times New Roman" w:hAnsi="Times New Roman" w:cs="Times New Roman"/>
                    <w:sz w:val="20"/>
                    <w:szCs w:val="20"/>
                  </w:rPr>
                </w:rPrChange>
              </w:rPr>
              <w:pPrChange w:id="121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0CE5B8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11" w:author="瑋婷 徐" w:date="2025-01-03T16:20:00Z" w16du:dateUtc="2025-01-03T08:20:00Z"/>
                <w:rFonts w:asciiTheme="majorEastAsia" w:eastAsia="標楷體" w:hAnsiTheme="majorEastAsia" w:cstheme="majorEastAsia"/>
                <w:rPrChange w:id="12112" w:author="瑋婷 徐" w:date="2025-01-06T15:34:00Z" w16du:dateUtc="2025-01-06T07:34:00Z">
                  <w:rPr>
                    <w:ins w:id="12113" w:author="瑋婷 徐" w:date="2025-01-03T16:20:00Z" w16du:dateUtc="2025-01-03T08:20:00Z"/>
                    <w:rFonts w:ascii="Times New Roman" w:eastAsia="Times New Roman" w:hAnsi="Times New Roman" w:cs="Times New Roman"/>
                    <w:sz w:val="20"/>
                    <w:szCs w:val="20"/>
                  </w:rPr>
                </w:rPrChange>
              </w:rPr>
              <w:pPrChange w:id="121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7E7E" w14:paraId="609EE7A7" w14:textId="77777777" w:rsidTr="00FE102C">
        <w:trPr>
          <w:trHeight w:val="300"/>
          <w:ins w:id="12115"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144D4E01" w14:textId="77777777" w:rsidR="00DA433E" w:rsidRPr="00727E7E" w:rsidRDefault="00DA433E">
            <w:pPr>
              <w:spacing w:line="360" w:lineRule="auto"/>
              <w:jc w:val="both"/>
              <w:rPr>
                <w:ins w:id="12116" w:author="瑋婷 徐" w:date="2025-01-03T16:20:00Z" w16du:dateUtc="2025-01-03T08:20:00Z"/>
                <w:rFonts w:asciiTheme="majorEastAsia" w:eastAsia="標楷體" w:hAnsiTheme="majorEastAsia" w:cstheme="majorEastAsia"/>
                <w:b w:val="0"/>
                <w:bCs w:val="0"/>
                <w:color w:val="000000"/>
                <w:rPrChange w:id="12117" w:author="瑋婷 徐" w:date="2025-01-06T15:34:00Z" w16du:dateUtc="2025-01-06T07:34:00Z">
                  <w:rPr>
                    <w:ins w:id="12118" w:author="瑋婷 徐" w:date="2025-01-03T16:20:00Z" w16du:dateUtc="2025-01-03T08:20:00Z"/>
                    <w:rFonts w:cs="Calibri"/>
                    <w:color w:val="000000"/>
                    <w:sz w:val="22"/>
                  </w:rPr>
                </w:rPrChange>
              </w:rPr>
              <w:pPrChange w:id="12119" w:author="瑋婷 徐" w:date="2025-01-03T16:21:00Z" w16du:dateUtc="2025-01-03T08:21:00Z">
                <w:pPr/>
              </w:pPrChange>
            </w:pPr>
            <w:ins w:id="12120" w:author="瑋婷 徐" w:date="2025-01-03T16:20:00Z" w16du:dateUtc="2025-01-03T08:20:00Z">
              <w:r w:rsidRPr="00727E7E">
                <w:rPr>
                  <w:rFonts w:asciiTheme="majorEastAsia" w:eastAsia="標楷體" w:hAnsiTheme="majorEastAsia" w:cstheme="majorEastAsia"/>
                  <w:b w:val="0"/>
                  <w:bCs w:val="0"/>
                  <w:color w:val="000000"/>
                  <w:rPrChange w:id="12121" w:author="瑋婷 徐" w:date="2025-01-06T15:34:00Z" w16du:dateUtc="2025-01-06T07:34:00Z">
                    <w:rPr>
                      <w:rFonts w:cs="Calibri"/>
                      <w:color w:val="000000"/>
                      <w:sz w:val="22"/>
                    </w:rPr>
                  </w:rPrChange>
                </w:rPr>
                <w:t>白環</w:t>
              </w:r>
              <w:proofErr w:type="gramStart"/>
              <w:r w:rsidRPr="00727E7E">
                <w:rPr>
                  <w:rFonts w:asciiTheme="majorEastAsia" w:eastAsia="標楷體" w:hAnsiTheme="majorEastAsia" w:cstheme="majorEastAsia"/>
                  <w:b w:val="0"/>
                  <w:bCs w:val="0"/>
                  <w:color w:val="000000"/>
                  <w:rPrChange w:id="12122" w:author="瑋婷 徐" w:date="2025-01-06T15:34:00Z" w16du:dateUtc="2025-01-06T07:34:00Z">
                    <w:rPr>
                      <w:rFonts w:cs="Calibri"/>
                      <w:color w:val="000000"/>
                      <w:sz w:val="22"/>
                    </w:rPr>
                  </w:rPrChange>
                </w:rPr>
                <w:t>鸚</w:t>
              </w:r>
              <w:proofErr w:type="gramEnd"/>
              <w:r w:rsidRPr="00727E7E">
                <w:rPr>
                  <w:rFonts w:asciiTheme="majorEastAsia" w:eastAsia="標楷體" w:hAnsiTheme="majorEastAsia" w:cstheme="majorEastAsia"/>
                  <w:b w:val="0"/>
                  <w:bCs w:val="0"/>
                  <w:color w:val="000000"/>
                  <w:rPrChange w:id="12123" w:author="瑋婷 徐" w:date="2025-01-06T15:34:00Z" w16du:dateUtc="2025-01-06T07:34:00Z">
                    <w:rPr>
                      <w:rFonts w:cs="Calibri"/>
                      <w:color w:val="000000"/>
                      <w:sz w:val="22"/>
                    </w:rPr>
                  </w:rPrChange>
                </w:rPr>
                <w:t>嘴</w:t>
              </w:r>
              <w:proofErr w:type="gramStart"/>
              <w:r w:rsidRPr="00727E7E">
                <w:rPr>
                  <w:rFonts w:asciiTheme="majorEastAsia" w:eastAsia="標楷體" w:hAnsiTheme="majorEastAsia" w:cstheme="majorEastAsia"/>
                  <w:b w:val="0"/>
                  <w:bCs w:val="0"/>
                  <w:color w:val="000000"/>
                  <w:rPrChange w:id="12124" w:author="瑋婷 徐" w:date="2025-01-06T15:34:00Z" w16du:dateUtc="2025-01-06T07:34:00Z">
                    <w:rPr>
                      <w:rFonts w:cs="Calibri"/>
                      <w:color w:val="000000"/>
                      <w:sz w:val="22"/>
                    </w:rPr>
                  </w:rPrChange>
                </w:rPr>
                <w:t>鵯</w:t>
              </w:r>
              <w:proofErr w:type="gramEnd"/>
              <w:r w:rsidRPr="00727E7E">
                <w:rPr>
                  <w:rFonts w:asciiTheme="majorEastAsia" w:eastAsia="標楷體" w:hAnsiTheme="majorEastAsia" w:cstheme="majorEastAsia"/>
                  <w:b w:val="0"/>
                  <w:bCs w:val="0"/>
                  <w:color w:val="000000"/>
                  <w:rPrChange w:id="12125" w:author="瑋婷 徐" w:date="2025-01-06T15:34:00Z" w16du:dateUtc="2025-01-06T07:34: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2126" w:author="瑋婷 徐" w:date="2025-01-06T15:34:00Z" w16du:dateUtc="2025-01-06T07:34:00Z">
                    <w:rPr>
                      <w:color w:val="000000"/>
                      <w:sz w:val="22"/>
                    </w:rPr>
                  </w:rPrChange>
                </w:rPr>
                <w:t>※</w:t>
              </w:r>
              <w:r w:rsidRPr="00727E7E">
                <w:rPr>
                  <w:rFonts w:asciiTheme="majorEastAsia" w:eastAsia="標楷體" w:hAnsiTheme="majorEastAsia" w:cstheme="majorEastAsia"/>
                  <w:b w:val="0"/>
                  <w:bCs w:val="0"/>
                  <w:color w:val="000000"/>
                  <w:rPrChange w:id="12127" w:author="瑋婷 徐" w:date="2025-01-06T15:34:00Z" w16du:dateUtc="2025-01-06T07:34:00Z">
                    <w:rPr>
                      <w:rFonts w:cs="Calibri"/>
                      <w:color w:val="000000"/>
                      <w:sz w:val="22"/>
                    </w:rPr>
                  </w:rPrChange>
                </w:rPr>
                <w:t xml:space="preserve"> </w:t>
              </w:r>
            </w:ins>
          </w:p>
        </w:tc>
        <w:tc>
          <w:tcPr>
            <w:tcW w:w="1080" w:type="pct"/>
            <w:hideMark/>
          </w:tcPr>
          <w:p w14:paraId="74B6295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28" w:author="瑋婷 徐" w:date="2025-01-03T16:20:00Z" w16du:dateUtc="2025-01-03T08:20:00Z"/>
                <w:rFonts w:asciiTheme="majorEastAsia" w:eastAsia="標楷體" w:hAnsiTheme="majorEastAsia" w:cstheme="majorEastAsia"/>
                <w:i/>
                <w:iCs/>
                <w:color w:val="000000"/>
                <w:rPrChange w:id="12129" w:author="瑋婷 徐" w:date="2025-01-06T15:34:00Z" w16du:dateUtc="2025-01-06T07:34:00Z">
                  <w:rPr>
                    <w:ins w:id="12130" w:author="瑋婷 徐" w:date="2025-01-03T16:20:00Z" w16du:dateUtc="2025-01-03T08:20:00Z"/>
                    <w:rFonts w:cs="Calibri"/>
                    <w:i/>
                    <w:iCs/>
                    <w:color w:val="000000"/>
                    <w:sz w:val="22"/>
                  </w:rPr>
                </w:rPrChange>
              </w:rPr>
              <w:pPrChange w:id="121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132" w:author="瑋婷 徐" w:date="2025-01-03T16:20:00Z" w16du:dateUtc="2025-01-03T08:20:00Z">
              <w:r w:rsidRPr="00727E7E">
                <w:rPr>
                  <w:rFonts w:asciiTheme="majorEastAsia" w:eastAsia="標楷體" w:hAnsiTheme="majorEastAsia" w:cstheme="majorEastAsia"/>
                  <w:i/>
                  <w:iCs/>
                  <w:color w:val="000000"/>
                  <w:rPrChange w:id="12133" w:author="瑋婷 徐" w:date="2025-01-06T15:34:00Z" w16du:dateUtc="2025-01-06T07:34:00Z">
                    <w:rPr>
                      <w:rFonts w:cs="Calibri"/>
                      <w:i/>
                      <w:iCs/>
                      <w:color w:val="000000"/>
                      <w:sz w:val="22"/>
                    </w:rPr>
                  </w:rPrChange>
                </w:rPr>
                <w:t>Spizixos semitorques</w:t>
              </w:r>
            </w:ins>
          </w:p>
        </w:tc>
        <w:tc>
          <w:tcPr>
            <w:tcW w:w="134" w:type="pct"/>
            <w:noWrap/>
            <w:hideMark/>
          </w:tcPr>
          <w:p w14:paraId="0B5C080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34" w:author="瑋婷 徐" w:date="2025-01-03T16:20:00Z" w16du:dateUtc="2025-01-03T08:20:00Z"/>
                <w:rFonts w:asciiTheme="majorEastAsia" w:eastAsia="標楷體" w:hAnsiTheme="majorEastAsia" w:cstheme="majorEastAsia"/>
                <w:i/>
                <w:iCs/>
                <w:color w:val="000000"/>
                <w:rPrChange w:id="12135" w:author="瑋婷 徐" w:date="2025-01-06T15:34:00Z" w16du:dateUtc="2025-01-06T07:34:00Z">
                  <w:rPr>
                    <w:ins w:id="12136" w:author="瑋婷 徐" w:date="2025-01-03T16:20:00Z" w16du:dateUtc="2025-01-03T08:20:00Z"/>
                    <w:rFonts w:cs="Calibri"/>
                    <w:i/>
                    <w:iCs/>
                    <w:color w:val="000000"/>
                    <w:sz w:val="22"/>
                  </w:rPr>
                </w:rPrChange>
              </w:rPr>
              <w:pPrChange w:id="121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4ACDB4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38" w:author="瑋婷 徐" w:date="2025-01-03T16:20:00Z" w16du:dateUtc="2025-01-03T08:20:00Z"/>
                <w:rFonts w:asciiTheme="majorEastAsia" w:eastAsia="標楷體" w:hAnsiTheme="majorEastAsia" w:cstheme="majorEastAsia"/>
                <w:color w:val="000000"/>
                <w:rPrChange w:id="12139" w:author="瑋婷 徐" w:date="2025-01-06T15:34:00Z" w16du:dateUtc="2025-01-06T07:34:00Z">
                  <w:rPr>
                    <w:ins w:id="12140" w:author="瑋婷 徐" w:date="2025-01-03T16:20:00Z" w16du:dateUtc="2025-01-03T08:20:00Z"/>
                    <w:rFonts w:cs="Calibri"/>
                    <w:color w:val="000000"/>
                    <w:sz w:val="22"/>
                  </w:rPr>
                </w:rPrChange>
              </w:rPr>
              <w:pPrChange w:id="121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142" w:author="瑋婷 徐" w:date="2025-01-03T16:20:00Z" w16du:dateUtc="2025-01-03T08:20:00Z">
              <w:r w:rsidRPr="00727E7E">
                <w:rPr>
                  <w:rFonts w:asciiTheme="majorEastAsia" w:eastAsia="標楷體" w:hAnsiTheme="majorEastAsia" w:cstheme="majorEastAsia"/>
                  <w:color w:val="000000"/>
                  <w:rPrChange w:id="12143" w:author="瑋婷 徐" w:date="2025-01-06T15:34:00Z" w16du:dateUtc="2025-01-06T07:34:00Z">
                    <w:rPr>
                      <w:rFonts w:cs="Calibri"/>
                      <w:color w:val="000000"/>
                      <w:sz w:val="22"/>
                    </w:rPr>
                  </w:rPrChange>
                </w:rPr>
                <w:t>*</w:t>
              </w:r>
            </w:ins>
          </w:p>
        </w:tc>
        <w:tc>
          <w:tcPr>
            <w:tcW w:w="134" w:type="pct"/>
            <w:noWrap/>
            <w:hideMark/>
          </w:tcPr>
          <w:p w14:paraId="5664C10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44" w:author="瑋婷 徐" w:date="2025-01-03T16:20:00Z" w16du:dateUtc="2025-01-03T08:20:00Z"/>
                <w:rFonts w:asciiTheme="majorEastAsia" w:eastAsia="標楷體" w:hAnsiTheme="majorEastAsia" w:cstheme="majorEastAsia"/>
                <w:color w:val="000000"/>
                <w:rPrChange w:id="12145" w:author="瑋婷 徐" w:date="2025-01-06T15:34:00Z" w16du:dateUtc="2025-01-06T07:34:00Z">
                  <w:rPr>
                    <w:ins w:id="12146" w:author="瑋婷 徐" w:date="2025-01-03T16:20:00Z" w16du:dateUtc="2025-01-03T08:20:00Z"/>
                    <w:rFonts w:cs="Calibri"/>
                    <w:color w:val="000000"/>
                    <w:sz w:val="22"/>
                  </w:rPr>
                </w:rPrChange>
              </w:rPr>
              <w:pPrChange w:id="121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24E170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48" w:author="瑋婷 徐" w:date="2025-01-03T16:20:00Z" w16du:dateUtc="2025-01-03T08:20:00Z"/>
                <w:rFonts w:asciiTheme="majorEastAsia" w:eastAsia="標楷體" w:hAnsiTheme="majorEastAsia" w:cstheme="majorEastAsia"/>
                <w:rPrChange w:id="12149" w:author="瑋婷 徐" w:date="2025-01-06T15:34:00Z" w16du:dateUtc="2025-01-06T07:34:00Z">
                  <w:rPr>
                    <w:ins w:id="12150" w:author="瑋婷 徐" w:date="2025-01-03T16:20:00Z" w16du:dateUtc="2025-01-03T08:20:00Z"/>
                    <w:rFonts w:ascii="Times New Roman" w:eastAsia="Times New Roman" w:hAnsi="Times New Roman" w:cs="Times New Roman"/>
                    <w:sz w:val="20"/>
                    <w:szCs w:val="20"/>
                  </w:rPr>
                </w:rPrChange>
              </w:rPr>
              <w:pPrChange w:id="121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8D5B66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52" w:author="瑋婷 徐" w:date="2025-01-03T16:20:00Z" w16du:dateUtc="2025-01-03T08:20:00Z"/>
                <w:rFonts w:asciiTheme="majorEastAsia" w:eastAsia="標楷體" w:hAnsiTheme="majorEastAsia" w:cstheme="majorEastAsia"/>
                <w:rPrChange w:id="12153" w:author="瑋婷 徐" w:date="2025-01-06T15:34:00Z" w16du:dateUtc="2025-01-06T07:34:00Z">
                  <w:rPr>
                    <w:ins w:id="12154" w:author="瑋婷 徐" w:date="2025-01-03T16:20:00Z" w16du:dateUtc="2025-01-03T08:20:00Z"/>
                    <w:rFonts w:ascii="Times New Roman" w:eastAsia="Times New Roman" w:hAnsi="Times New Roman" w:cs="Times New Roman"/>
                    <w:sz w:val="20"/>
                    <w:szCs w:val="20"/>
                  </w:rPr>
                </w:rPrChange>
              </w:rPr>
              <w:pPrChange w:id="121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9C2EE2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56" w:author="瑋婷 徐" w:date="2025-01-03T16:20:00Z" w16du:dateUtc="2025-01-03T08:20:00Z"/>
                <w:rFonts w:asciiTheme="majorEastAsia" w:eastAsia="標楷體" w:hAnsiTheme="majorEastAsia" w:cstheme="majorEastAsia"/>
                <w:rPrChange w:id="12157" w:author="瑋婷 徐" w:date="2025-01-06T15:34:00Z" w16du:dateUtc="2025-01-06T07:34:00Z">
                  <w:rPr>
                    <w:ins w:id="12158" w:author="瑋婷 徐" w:date="2025-01-03T16:20:00Z" w16du:dateUtc="2025-01-03T08:20:00Z"/>
                    <w:rFonts w:ascii="Times New Roman" w:eastAsia="Times New Roman" w:hAnsi="Times New Roman" w:cs="Times New Roman"/>
                    <w:sz w:val="20"/>
                    <w:szCs w:val="20"/>
                  </w:rPr>
                </w:rPrChange>
              </w:rPr>
              <w:pPrChange w:id="121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F41F1E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160" w:author="瑋婷 徐" w:date="2025-01-03T16:33:00Z" w16du:dateUtc="2025-01-03T08:33:00Z"/>
                <w:rFonts w:asciiTheme="majorEastAsia" w:eastAsia="標楷體" w:hAnsiTheme="majorEastAsia" w:cstheme="majorEastAsia"/>
                <w:color w:val="000000"/>
              </w:rPr>
            </w:pPr>
          </w:p>
        </w:tc>
        <w:tc>
          <w:tcPr>
            <w:tcW w:w="134" w:type="pct"/>
            <w:noWrap/>
            <w:hideMark/>
          </w:tcPr>
          <w:p w14:paraId="4637F1A4" w14:textId="172C082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61" w:author="瑋婷 徐" w:date="2025-01-03T16:20:00Z" w16du:dateUtc="2025-01-03T08:20:00Z"/>
                <w:rFonts w:asciiTheme="majorEastAsia" w:eastAsia="標楷體" w:hAnsiTheme="majorEastAsia" w:cstheme="majorEastAsia"/>
                <w:color w:val="000000"/>
                <w:rPrChange w:id="12162" w:author="瑋婷 徐" w:date="2025-01-06T15:34:00Z" w16du:dateUtc="2025-01-06T07:34:00Z">
                  <w:rPr>
                    <w:ins w:id="12163" w:author="瑋婷 徐" w:date="2025-01-03T16:20:00Z" w16du:dateUtc="2025-01-03T08:20:00Z"/>
                    <w:rFonts w:cs="Calibri"/>
                    <w:color w:val="000000"/>
                    <w:sz w:val="22"/>
                  </w:rPr>
                </w:rPrChange>
              </w:rPr>
              <w:pPrChange w:id="121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165" w:author="瑋婷 徐" w:date="2025-01-03T16:20:00Z" w16du:dateUtc="2025-01-03T08:20:00Z">
              <w:r w:rsidRPr="00727E7E">
                <w:rPr>
                  <w:rFonts w:asciiTheme="majorEastAsia" w:eastAsia="標楷體" w:hAnsiTheme="majorEastAsia" w:cstheme="majorEastAsia"/>
                  <w:color w:val="000000"/>
                  <w:rPrChange w:id="12166" w:author="瑋婷 徐" w:date="2025-01-06T15:34:00Z" w16du:dateUtc="2025-01-06T07:34:00Z">
                    <w:rPr>
                      <w:rFonts w:cs="Calibri"/>
                      <w:color w:val="000000"/>
                      <w:sz w:val="22"/>
                    </w:rPr>
                  </w:rPrChange>
                </w:rPr>
                <w:t>*</w:t>
              </w:r>
            </w:ins>
          </w:p>
        </w:tc>
        <w:tc>
          <w:tcPr>
            <w:tcW w:w="134" w:type="pct"/>
            <w:noWrap/>
            <w:hideMark/>
          </w:tcPr>
          <w:p w14:paraId="6B3DEA8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67" w:author="瑋婷 徐" w:date="2025-01-03T16:20:00Z" w16du:dateUtc="2025-01-03T08:20:00Z"/>
                <w:rFonts w:asciiTheme="majorEastAsia" w:eastAsia="標楷體" w:hAnsiTheme="majorEastAsia" w:cstheme="majorEastAsia"/>
                <w:color w:val="000000"/>
                <w:rPrChange w:id="12168" w:author="瑋婷 徐" w:date="2025-01-06T15:34:00Z" w16du:dateUtc="2025-01-06T07:34:00Z">
                  <w:rPr>
                    <w:ins w:id="12169" w:author="瑋婷 徐" w:date="2025-01-03T16:20:00Z" w16du:dateUtc="2025-01-03T08:20:00Z"/>
                    <w:rFonts w:cs="Calibri"/>
                    <w:color w:val="000000"/>
                    <w:sz w:val="22"/>
                  </w:rPr>
                </w:rPrChange>
              </w:rPr>
              <w:pPrChange w:id="121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15B47F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71" w:author="瑋婷 徐" w:date="2025-01-03T16:20:00Z" w16du:dateUtc="2025-01-03T08:20:00Z"/>
                <w:rFonts w:asciiTheme="majorEastAsia" w:eastAsia="標楷體" w:hAnsiTheme="majorEastAsia" w:cstheme="majorEastAsia"/>
                <w:rPrChange w:id="12172" w:author="瑋婷 徐" w:date="2025-01-06T15:34:00Z" w16du:dateUtc="2025-01-06T07:34:00Z">
                  <w:rPr>
                    <w:ins w:id="12173" w:author="瑋婷 徐" w:date="2025-01-03T16:20:00Z" w16du:dateUtc="2025-01-03T08:20:00Z"/>
                    <w:rFonts w:ascii="Times New Roman" w:eastAsia="Times New Roman" w:hAnsi="Times New Roman" w:cs="Times New Roman"/>
                    <w:sz w:val="20"/>
                    <w:szCs w:val="20"/>
                  </w:rPr>
                </w:rPrChange>
              </w:rPr>
              <w:pPrChange w:id="121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5E4793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75" w:author="瑋婷 徐" w:date="2025-01-03T16:20:00Z" w16du:dateUtc="2025-01-03T08:20:00Z"/>
                <w:rFonts w:asciiTheme="majorEastAsia" w:eastAsia="標楷體" w:hAnsiTheme="majorEastAsia" w:cstheme="majorEastAsia"/>
                <w:rPrChange w:id="12176" w:author="瑋婷 徐" w:date="2025-01-06T15:34:00Z" w16du:dateUtc="2025-01-06T07:34:00Z">
                  <w:rPr>
                    <w:ins w:id="12177" w:author="瑋婷 徐" w:date="2025-01-03T16:20:00Z" w16du:dateUtc="2025-01-03T08:20:00Z"/>
                    <w:rFonts w:ascii="Times New Roman" w:eastAsia="Times New Roman" w:hAnsi="Times New Roman" w:cs="Times New Roman"/>
                    <w:sz w:val="20"/>
                    <w:szCs w:val="20"/>
                  </w:rPr>
                </w:rPrChange>
              </w:rPr>
              <w:pPrChange w:id="121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4CE26333"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179" w:author="瑋婷 徐" w:date="2025-01-03T16:33:00Z" w16du:dateUtc="2025-01-03T08:33:00Z"/>
                <w:rFonts w:asciiTheme="majorEastAsia" w:eastAsia="標楷體" w:hAnsiTheme="majorEastAsia" w:cstheme="majorEastAsia"/>
              </w:rPr>
            </w:pPr>
          </w:p>
        </w:tc>
        <w:tc>
          <w:tcPr>
            <w:tcW w:w="181" w:type="pct"/>
            <w:noWrap/>
            <w:hideMark/>
          </w:tcPr>
          <w:p w14:paraId="090B0C73" w14:textId="77E2A50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80" w:author="瑋婷 徐" w:date="2025-01-03T16:20:00Z" w16du:dateUtc="2025-01-03T08:20:00Z"/>
                <w:rFonts w:asciiTheme="majorEastAsia" w:eastAsia="標楷體" w:hAnsiTheme="majorEastAsia" w:cstheme="majorEastAsia"/>
                <w:rPrChange w:id="12181" w:author="瑋婷 徐" w:date="2025-01-06T15:34:00Z" w16du:dateUtc="2025-01-06T07:34:00Z">
                  <w:rPr>
                    <w:ins w:id="12182" w:author="瑋婷 徐" w:date="2025-01-03T16:20:00Z" w16du:dateUtc="2025-01-03T08:20:00Z"/>
                    <w:rFonts w:ascii="Times New Roman" w:eastAsia="Times New Roman" w:hAnsi="Times New Roman" w:cs="Times New Roman"/>
                    <w:sz w:val="20"/>
                    <w:szCs w:val="20"/>
                  </w:rPr>
                </w:rPrChange>
              </w:rPr>
              <w:pPrChange w:id="121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7E9469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84" w:author="瑋婷 徐" w:date="2025-01-03T16:20:00Z" w16du:dateUtc="2025-01-03T08:20:00Z"/>
                <w:rFonts w:asciiTheme="majorEastAsia" w:eastAsia="標楷體" w:hAnsiTheme="majorEastAsia" w:cstheme="majorEastAsia"/>
                <w:rPrChange w:id="12185" w:author="瑋婷 徐" w:date="2025-01-06T15:34:00Z" w16du:dateUtc="2025-01-06T07:34:00Z">
                  <w:rPr>
                    <w:ins w:id="12186" w:author="瑋婷 徐" w:date="2025-01-03T16:20:00Z" w16du:dateUtc="2025-01-03T08:20:00Z"/>
                    <w:rFonts w:ascii="Times New Roman" w:eastAsia="Times New Roman" w:hAnsi="Times New Roman" w:cs="Times New Roman"/>
                    <w:sz w:val="20"/>
                    <w:szCs w:val="20"/>
                  </w:rPr>
                </w:rPrChange>
              </w:rPr>
              <w:pPrChange w:id="121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B46964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88" w:author="瑋婷 徐" w:date="2025-01-03T16:20:00Z" w16du:dateUtc="2025-01-03T08:20:00Z"/>
                <w:rFonts w:asciiTheme="majorEastAsia" w:eastAsia="標楷體" w:hAnsiTheme="majorEastAsia" w:cstheme="majorEastAsia"/>
                <w:rPrChange w:id="12189" w:author="瑋婷 徐" w:date="2025-01-06T15:34:00Z" w16du:dateUtc="2025-01-06T07:34:00Z">
                  <w:rPr>
                    <w:ins w:id="12190" w:author="瑋婷 徐" w:date="2025-01-03T16:20:00Z" w16du:dateUtc="2025-01-03T08:20:00Z"/>
                    <w:rFonts w:ascii="Times New Roman" w:eastAsia="Times New Roman" w:hAnsi="Times New Roman" w:cs="Times New Roman"/>
                    <w:sz w:val="20"/>
                    <w:szCs w:val="20"/>
                  </w:rPr>
                </w:rPrChange>
              </w:rPr>
              <w:pPrChange w:id="121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E00FAA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92" w:author="瑋婷 徐" w:date="2025-01-03T16:20:00Z" w16du:dateUtc="2025-01-03T08:20:00Z"/>
                <w:rFonts w:asciiTheme="majorEastAsia" w:eastAsia="標楷體" w:hAnsiTheme="majorEastAsia" w:cstheme="majorEastAsia"/>
                <w:rPrChange w:id="12193" w:author="瑋婷 徐" w:date="2025-01-06T15:34:00Z" w16du:dateUtc="2025-01-06T07:34:00Z">
                  <w:rPr>
                    <w:ins w:id="12194" w:author="瑋婷 徐" w:date="2025-01-03T16:20:00Z" w16du:dateUtc="2025-01-03T08:20:00Z"/>
                    <w:rFonts w:ascii="Times New Roman" w:eastAsia="Times New Roman" w:hAnsi="Times New Roman" w:cs="Times New Roman"/>
                    <w:sz w:val="20"/>
                    <w:szCs w:val="20"/>
                  </w:rPr>
                </w:rPrChange>
              </w:rPr>
              <w:pPrChange w:id="121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69E0F4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96" w:author="瑋婷 徐" w:date="2025-01-03T16:20:00Z" w16du:dateUtc="2025-01-03T08:20:00Z"/>
                <w:rFonts w:asciiTheme="majorEastAsia" w:eastAsia="標楷體" w:hAnsiTheme="majorEastAsia" w:cstheme="majorEastAsia"/>
                <w:rPrChange w:id="12197" w:author="瑋婷 徐" w:date="2025-01-06T15:34:00Z" w16du:dateUtc="2025-01-06T07:34:00Z">
                  <w:rPr>
                    <w:ins w:id="12198" w:author="瑋婷 徐" w:date="2025-01-03T16:20:00Z" w16du:dateUtc="2025-01-03T08:20:00Z"/>
                    <w:rFonts w:ascii="Times New Roman" w:eastAsia="Times New Roman" w:hAnsi="Times New Roman" w:cs="Times New Roman"/>
                    <w:sz w:val="20"/>
                    <w:szCs w:val="20"/>
                  </w:rPr>
                </w:rPrChange>
              </w:rPr>
              <w:pPrChange w:id="121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8BDBD0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00" w:author="瑋婷 徐" w:date="2025-01-03T16:20:00Z" w16du:dateUtc="2025-01-03T08:20:00Z"/>
                <w:rFonts w:asciiTheme="majorEastAsia" w:eastAsia="標楷體" w:hAnsiTheme="majorEastAsia" w:cstheme="majorEastAsia"/>
                <w:rPrChange w:id="12201" w:author="瑋婷 徐" w:date="2025-01-06T15:34:00Z" w16du:dateUtc="2025-01-06T07:34:00Z">
                  <w:rPr>
                    <w:ins w:id="12202" w:author="瑋婷 徐" w:date="2025-01-03T16:20:00Z" w16du:dateUtc="2025-01-03T08:20:00Z"/>
                    <w:rFonts w:ascii="Times New Roman" w:eastAsia="Times New Roman" w:hAnsi="Times New Roman" w:cs="Times New Roman"/>
                    <w:sz w:val="20"/>
                    <w:szCs w:val="20"/>
                  </w:rPr>
                </w:rPrChange>
              </w:rPr>
              <w:pPrChange w:id="122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209E7B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04" w:author="瑋婷 徐" w:date="2025-01-03T16:20:00Z" w16du:dateUtc="2025-01-03T08:20:00Z"/>
                <w:rFonts w:asciiTheme="majorEastAsia" w:eastAsia="標楷體" w:hAnsiTheme="majorEastAsia" w:cstheme="majorEastAsia"/>
                <w:rPrChange w:id="12205" w:author="瑋婷 徐" w:date="2025-01-06T15:34:00Z" w16du:dateUtc="2025-01-06T07:34:00Z">
                  <w:rPr>
                    <w:ins w:id="12206" w:author="瑋婷 徐" w:date="2025-01-03T16:20:00Z" w16du:dateUtc="2025-01-03T08:20:00Z"/>
                    <w:rFonts w:ascii="Times New Roman" w:eastAsia="Times New Roman" w:hAnsi="Times New Roman" w:cs="Times New Roman"/>
                    <w:sz w:val="20"/>
                    <w:szCs w:val="20"/>
                  </w:rPr>
                </w:rPrChange>
              </w:rPr>
              <w:pPrChange w:id="122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10B7BF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08" w:author="瑋婷 徐" w:date="2025-01-03T16:20:00Z" w16du:dateUtc="2025-01-03T08:20:00Z"/>
                <w:rFonts w:asciiTheme="majorEastAsia" w:eastAsia="標楷體" w:hAnsiTheme="majorEastAsia" w:cstheme="majorEastAsia"/>
                <w:rPrChange w:id="12209" w:author="瑋婷 徐" w:date="2025-01-06T15:34:00Z" w16du:dateUtc="2025-01-06T07:34:00Z">
                  <w:rPr>
                    <w:ins w:id="12210" w:author="瑋婷 徐" w:date="2025-01-03T16:20:00Z" w16du:dateUtc="2025-01-03T08:20:00Z"/>
                    <w:rFonts w:ascii="Times New Roman" w:eastAsia="Times New Roman" w:hAnsi="Times New Roman" w:cs="Times New Roman"/>
                    <w:sz w:val="20"/>
                    <w:szCs w:val="20"/>
                  </w:rPr>
                </w:rPrChange>
              </w:rPr>
              <w:pPrChange w:id="122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bl>
    <w:p w14:paraId="0E8CE49F" w14:textId="053323D4" w:rsidR="00DA433E" w:rsidRPr="003C19C7" w:rsidRDefault="003C19C7">
      <w:pPr>
        <w:rPr>
          <w:ins w:id="12212" w:author="瑋婷 徐" w:date="2025-01-03T16:46:00Z" w16du:dateUtc="2025-01-03T08:46:00Z"/>
          <w:rFonts w:ascii="Times New Roman" w:eastAsia="標楷體" w:hAnsi="Times New Roman" w:cs="Times New Roman"/>
          <w:rPrChange w:id="12213" w:author="瑋婷 徐" w:date="2025-01-03T17:08:00Z" w16du:dateUtc="2025-01-03T09:08:00Z">
            <w:rPr>
              <w:ins w:id="12214" w:author="瑋婷 徐" w:date="2025-01-03T16:46:00Z" w16du:dateUtc="2025-01-03T08:46:00Z"/>
            </w:rPr>
          </w:rPrChange>
        </w:rPr>
      </w:pPr>
      <w:ins w:id="12215"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w:t>
        </w:r>
      </w:ins>
      <w:ins w:id="12216" w:author="瑋婷 徐" w:date="2025-01-06T15:35:00Z" w16du:dateUtc="2025-01-06T07:35:00Z">
        <w:r w:rsidR="00727E7E">
          <w:rPr>
            <w:rFonts w:ascii="Times New Roman" w:eastAsia="標楷體" w:hAnsi="Times New Roman" w:cs="Times New Roman" w:hint="eastAsia"/>
          </w:rPr>
          <w:t>4</w:t>
        </w:r>
      </w:ins>
      <w:ins w:id="12217" w:author="瑋婷 徐" w:date="2025-01-03T17:08:00Z" w16du:dateUtc="2025-01-03T09:08: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2218" w:author="瑋婷 徐" w:date="2025-01-03T16:47:00Z" w16du:dateUtc="2025-01-03T08:47: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41"/>
        <w:gridCol w:w="3957"/>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Change w:id="12219">
          <w:tblGrid>
            <w:gridCol w:w="2541"/>
            <w:gridCol w:w="3957"/>
            <w:gridCol w:w="1"/>
            <w:gridCol w:w="453"/>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blGridChange>
      </w:tblGrid>
      <w:tr w:rsidR="00DA433E" w:rsidRPr="00727E7E" w14:paraId="3E6D7172" w14:textId="77777777" w:rsidTr="003C19C7">
        <w:trPr>
          <w:cnfStyle w:val="100000000000" w:firstRow="1" w:lastRow="0" w:firstColumn="0" w:lastColumn="0" w:oddVBand="0" w:evenVBand="0" w:oddHBand="0" w:evenHBand="0" w:firstRowFirstColumn="0" w:firstRowLastColumn="0" w:lastRowFirstColumn="0" w:lastRowLastColumn="0"/>
          <w:trHeight w:val="300"/>
          <w:ins w:id="12220" w:author="瑋婷 徐" w:date="2025-01-03T16:46:00Z"/>
          <w:trPrChange w:id="12221" w:author="瑋婷 徐" w:date="2025-01-03T16:47:00Z" w16du:dateUtc="2025-01-03T08:47:00Z">
            <w:trPr>
              <w:trHeight w:val="300"/>
            </w:trPr>
          </w:trPrChange>
        </w:trPr>
        <w:tc>
          <w:tcPr>
            <w:cnfStyle w:val="001000000000" w:firstRow="0" w:lastRow="0" w:firstColumn="1" w:lastColumn="0" w:oddVBand="0" w:evenVBand="0" w:oddHBand="0" w:evenHBand="0" w:firstRowFirstColumn="0" w:firstRowLastColumn="0" w:lastRowFirstColumn="0" w:lastRowLastColumn="0"/>
            <w:tcW w:w="826" w:type="pct"/>
            <w:vMerge w:val="restart"/>
            <w:vAlign w:val="center"/>
            <w:tcPrChange w:id="12222" w:author="瑋婷 徐" w:date="2025-01-03T16:47:00Z" w16du:dateUtc="2025-01-03T08:47:00Z">
              <w:tcPr>
                <w:tcW w:w="827" w:type="pct"/>
                <w:vMerge w:val="restart"/>
              </w:tcPr>
            </w:tcPrChange>
          </w:tcPr>
          <w:p w14:paraId="1A176F11" w14:textId="60003C67" w:rsidR="00DA433E" w:rsidRPr="00727E7E"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2223" w:author="瑋婷 徐" w:date="2025-01-03T16:46:00Z" w16du:dateUtc="2025-01-03T08:46:00Z"/>
                <w:rFonts w:asciiTheme="majorEastAsia" w:eastAsia="標楷體" w:hAnsiTheme="majorEastAsia" w:cstheme="majorEastAsia"/>
                <w:b w:val="0"/>
                <w:bCs w:val="0"/>
                <w:color w:val="000000"/>
                <w:rPrChange w:id="12224" w:author="瑋婷 徐" w:date="2025-01-06T15:35:00Z" w16du:dateUtc="2025-01-06T07:35:00Z">
                  <w:rPr>
                    <w:ins w:id="12225" w:author="瑋婷 徐" w:date="2025-01-03T16:46:00Z" w16du:dateUtc="2025-01-03T08:46:00Z"/>
                    <w:rFonts w:asciiTheme="majorEastAsia" w:eastAsia="標楷體" w:hAnsiTheme="majorEastAsia" w:cstheme="majorEastAsia"/>
                    <w:color w:val="000000"/>
                  </w:rPr>
                </w:rPrChange>
              </w:rPr>
              <w:pPrChange w:id="12226" w:author="瑋婷 徐" w:date="2025-01-03T16:47:00Z" w16du:dateUtc="2025-01-03T08:47: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2227" w:author="瑋婷 徐" w:date="2025-01-03T16:46:00Z" w16du:dateUtc="2025-01-03T08:46:00Z">
              <w:r w:rsidRPr="00727E7E">
                <w:rPr>
                  <w:rFonts w:asciiTheme="majorEastAsia" w:eastAsia="標楷體" w:hAnsiTheme="majorEastAsia" w:cstheme="majorEastAsia" w:hint="eastAsia"/>
                  <w:b w:val="0"/>
                  <w:bCs w:val="0"/>
                  <w:color w:val="000000"/>
                </w:rPr>
                <w:t>鳥種名</w:t>
              </w:r>
            </w:ins>
          </w:p>
        </w:tc>
        <w:tc>
          <w:tcPr>
            <w:tcW w:w="1286" w:type="pct"/>
            <w:vMerge w:val="restart"/>
            <w:vAlign w:val="center"/>
            <w:tcPrChange w:id="12228" w:author="瑋婷 徐" w:date="2025-01-03T16:47:00Z" w16du:dateUtc="2025-01-03T08:47:00Z">
              <w:tcPr>
                <w:tcW w:w="1287" w:type="pct"/>
                <w:gridSpan w:val="2"/>
                <w:vMerge w:val="restart"/>
              </w:tcPr>
            </w:tcPrChange>
          </w:tcPr>
          <w:p w14:paraId="100C932E" w14:textId="1AE2EEBB"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2229" w:author="瑋婷 徐" w:date="2025-01-03T16:46:00Z" w16du:dateUtc="2025-01-03T08:46:00Z"/>
                <w:rFonts w:asciiTheme="majorEastAsia" w:eastAsia="標楷體" w:hAnsiTheme="majorEastAsia" w:cstheme="majorEastAsia"/>
                <w:b w:val="0"/>
                <w:bCs w:val="0"/>
                <w:i/>
                <w:iCs/>
                <w:color w:val="000000"/>
                <w:rPrChange w:id="12230" w:author="瑋婷 徐" w:date="2025-01-06T15:35:00Z" w16du:dateUtc="2025-01-06T07:35:00Z">
                  <w:rPr>
                    <w:ins w:id="12231" w:author="瑋婷 徐" w:date="2025-01-03T16:46:00Z" w16du:dateUtc="2025-01-03T08:46:00Z"/>
                    <w:rFonts w:asciiTheme="majorEastAsia" w:eastAsia="標楷體" w:hAnsiTheme="majorEastAsia" w:cstheme="majorEastAsia"/>
                    <w:i/>
                    <w:iCs/>
                    <w:color w:val="000000"/>
                  </w:rPr>
                </w:rPrChange>
              </w:rPr>
              <w:pPrChange w:id="12232" w:author="瑋婷 徐" w:date="2025-01-03T16:47:00Z" w16du:dateUtc="2025-01-03T08:4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2233" w:author="瑋婷 徐" w:date="2025-01-03T16:47:00Z" w16du:dateUtc="2025-01-03T08:47:00Z">
              <w:r w:rsidRPr="00727E7E">
                <w:rPr>
                  <w:rFonts w:asciiTheme="majorEastAsia" w:eastAsia="標楷體" w:hAnsiTheme="majorEastAsia" w:cstheme="majorEastAsia" w:hint="eastAsia"/>
                  <w:b w:val="0"/>
                  <w:bCs w:val="0"/>
                  <w:color w:val="000000"/>
                </w:rPr>
                <w:t>學名</w:t>
              </w:r>
            </w:ins>
          </w:p>
        </w:tc>
        <w:tc>
          <w:tcPr>
            <w:tcW w:w="2889" w:type="pct"/>
            <w:gridSpan w:val="20"/>
            <w:noWrap/>
            <w:vAlign w:val="center"/>
            <w:tcPrChange w:id="12234" w:author="瑋婷 徐" w:date="2025-01-03T16:47:00Z" w16du:dateUtc="2025-01-03T08:47:00Z">
              <w:tcPr>
                <w:tcW w:w="2887" w:type="pct"/>
                <w:gridSpan w:val="20"/>
                <w:noWrap/>
              </w:tcPr>
            </w:tcPrChange>
          </w:tcPr>
          <w:p w14:paraId="02136DF1" w14:textId="6B4146DA"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2235" w:author="瑋婷 徐" w:date="2025-01-03T16:46:00Z" w16du:dateUtc="2025-01-03T08:46:00Z"/>
                <w:rFonts w:asciiTheme="majorEastAsia" w:eastAsia="標楷體" w:hAnsiTheme="majorEastAsia" w:cstheme="majorEastAsia"/>
                <w:b w:val="0"/>
                <w:bCs w:val="0"/>
                <w:rPrChange w:id="12236" w:author="瑋婷 徐" w:date="2025-01-06T15:35:00Z" w16du:dateUtc="2025-01-06T07:35:00Z">
                  <w:rPr>
                    <w:ins w:id="12237" w:author="瑋婷 徐" w:date="2025-01-03T16:46:00Z" w16du:dateUtc="2025-01-03T08:46:00Z"/>
                    <w:rFonts w:asciiTheme="majorEastAsia" w:eastAsia="標楷體" w:hAnsiTheme="majorEastAsia" w:cstheme="majorEastAsia"/>
                  </w:rPr>
                </w:rPrChange>
              </w:rPr>
              <w:pPrChange w:id="12238" w:author="瑋婷 徐" w:date="2025-01-03T16:47:00Z" w16du:dateUtc="2025-01-03T08:4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2239" w:author="瑋婷 徐" w:date="2025-01-03T16:47:00Z" w16du:dateUtc="2025-01-03T08:47:00Z">
              <w:r w:rsidRPr="00727E7E">
                <w:rPr>
                  <w:rFonts w:ascii="Times New Roman" w:eastAsia="標楷體" w:hAnsi="Times New Roman" w:cs="Times New Roman" w:hint="eastAsia"/>
                  <w:b w:val="0"/>
                  <w:bCs w:val="0"/>
                  <w:color w:val="000000"/>
                  <w:rPrChange w:id="12240" w:author="瑋婷 徐" w:date="2025-01-06T15:35:00Z" w16du:dateUtc="2025-01-06T07:35:00Z">
                    <w:rPr>
                      <w:rFonts w:ascii="Times New Roman" w:eastAsia="標楷體" w:hAnsi="Times New Roman" w:cs="Times New Roman" w:hint="eastAsia"/>
                      <w:color w:val="000000"/>
                    </w:rPr>
                  </w:rPrChange>
                </w:rPr>
                <w:t>樣區序號</w:t>
              </w:r>
            </w:ins>
          </w:p>
        </w:tc>
      </w:tr>
      <w:tr w:rsidR="004373E8" w:rsidRPr="00727E7E" w14:paraId="52BF8AFA" w14:textId="77777777" w:rsidTr="003C19C7">
        <w:trPr>
          <w:cnfStyle w:val="000000100000" w:firstRow="0" w:lastRow="0" w:firstColumn="0" w:lastColumn="0" w:oddVBand="0" w:evenVBand="0" w:oddHBand="1" w:evenHBand="0" w:firstRowFirstColumn="0" w:firstRowLastColumn="0" w:lastRowFirstColumn="0" w:lastRowLastColumn="0"/>
          <w:trHeight w:val="300"/>
          <w:ins w:id="12241" w:author="瑋婷 徐" w:date="2025-01-03T16:46:00Z"/>
        </w:trPr>
        <w:tc>
          <w:tcPr>
            <w:cnfStyle w:val="001000000000" w:firstRow="0" w:lastRow="0" w:firstColumn="1" w:lastColumn="0" w:oddVBand="0" w:evenVBand="0" w:oddHBand="0" w:evenHBand="0" w:firstRowFirstColumn="0" w:firstRowLastColumn="0" w:lastRowFirstColumn="0" w:lastRowLastColumn="0"/>
            <w:tcW w:w="826" w:type="pct"/>
            <w:vMerge/>
            <w:vAlign w:val="center"/>
          </w:tcPr>
          <w:p w14:paraId="44F8035F" w14:textId="77777777" w:rsidR="00DA433E" w:rsidRPr="00727E7E" w:rsidRDefault="00DA433E">
            <w:pPr>
              <w:spacing w:line="360" w:lineRule="auto"/>
              <w:jc w:val="center"/>
              <w:rPr>
                <w:ins w:id="12242" w:author="瑋婷 徐" w:date="2025-01-03T16:46:00Z" w16du:dateUtc="2025-01-03T08:46:00Z"/>
                <w:rFonts w:asciiTheme="majorEastAsia" w:eastAsia="標楷體" w:hAnsiTheme="majorEastAsia" w:cstheme="majorEastAsia"/>
                <w:b w:val="0"/>
                <w:bCs w:val="0"/>
                <w:color w:val="000000"/>
                <w:rPrChange w:id="12243" w:author="瑋婷 徐" w:date="2025-01-06T15:35:00Z" w16du:dateUtc="2025-01-06T07:35:00Z">
                  <w:rPr>
                    <w:ins w:id="12244" w:author="瑋婷 徐" w:date="2025-01-03T16:46:00Z" w16du:dateUtc="2025-01-03T08:46:00Z"/>
                    <w:rFonts w:asciiTheme="majorEastAsia" w:eastAsia="標楷體" w:hAnsiTheme="majorEastAsia" w:cstheme="majorEastAsia"/>
                    <w:color w:val="000000"/>
                  </w:rPr>
                </w:rPrChange>
              </w:rPr>
              <w:pPrChange w:id="12245" w:author="瑋婷 徐" w:date="2025-01-03T16:47:00Z" w16du:dateUtc="2025-01-03T08:47:00Z">
                <w:pPr>
                  <w:spacing w:line="360" w:lineRule="auto"/>
                  <w:jc w:val="both"/>
                </w:pPr>
              </w:pPrChange>
            </w:pPr>
          </w:p>
        </w:tc>
        <w:tc>
          <w:tcPr>
            <w:tcW w:w="1286" w:type="pct"/>
            <w:vMerge/>
            <w:vAlign w:val="center"/>
          </w:tcPr>
          <w:p w14:paraId="79A62B79" w14:textId="77777777"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46" w:author="瑋婷 徐" w:date="2025-01-03T16:46:00Z" w16du:dateUtc="2025-01-03T08:46:00Z"/>
                <w:rFonts w:asciiTheme="majorEastAsia" w:eastAsia="標楷體" w:hAnsiTheme="majorEastAsia" w:cstheme="majorEastAsia"/>
                <w:i/>
                <w:iCs/>
                <w:color w:val="000000"/>
              </w:rPr>
              <w:pPrChange w:id="12247"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tcPr>
          <w:p w14:paraId="76DECA99" w14:textId="096CAB30"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48" w:author="瑋婷 徐" w:date="2025-01-03T16:46:00Z" w16du:dateUtc="2025-01-03T08:46:00Z"/>
                <w:rFonts w:asciiTheme="majorEastAsia" w:eastAsia="標楷體" w:hAnsiTheme="majorEastAsia" w:cstheme="majorEastAsia"/>
                <w:i/>
                <w:iCs/>
                <w:color w:val="000000"/>
              </w:rPr>
              <w:pPrChange w:id="12249"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50" w:author="瑋婷 徐" w:date="2025-01-03T16:47:00Z" w16du:dateUtc="2025-01-03T08:47:00Z">
              <w:r w:rsidRPr="00727E7E">
                <w:rPr>
                  <w:rFonts w:asciiTheme="majorEastAsia" w:eastAsia="標楷體" w:hAnsiTheme="majorEastAsia" w:cstheme="majorEastAsia" w:hint="eastAsia"/>
                  <w:color w:val="000000"/>
                </w:rPr>
                <w:t>1</w:t>
              </w:r>
            </w:ins>
          </w:p>
        </w:tc>
        <w:tc>
          <w:tcPr>
            <w:tcW w:w="0" w:type="pct"/>
            <w:noWrap/>
            <w:vAlign w:val="center"/>
          </w:tcPr>
          <w:p w14:paraId="5C0F4358" w14:textId="28F0106E"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51" w:author="瑋婷 徐" w:date="2025-01-03T16:46:00Z" w16du:dateUtc="2025-01-03T08:46:00Z"/>
                <w:rFonts w:asciiTheme="majorEastAsia" w:eastAsia="標楷體" w:hAnsiTheme="majorEastAsia" w:cstheme="majorEastAsia"/>
              </w:rPr>
              <w:pPrChange w:id="12252"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53" w:author="瑋婷 徐" w:date="2025-01-03T16:47:00Z" w16du:dateUtc="2025-01-03T08:47:00Z">
              <w:r w:rsidRPr="00727E7E">
                <w:rPr>
                  <w:rFonts w:asciiTheme="majorEastAsia" w:eastAsia="標楷體" w:hAnsiTheme="majorEastAsia" w:cstheme="majorEastAsia" w:hint="eastAsia"/>
                  <w:color w:val="000000"/>
                </w:rPr>
                <w:t>2</w:t>
              </w:r>
            </w:ins>
          </w:p>
        </w:tc>
        <w:tc>
          <w:tcPr>
            <w:tcW w:w="0" w:type="pct"/>
            <w:noWrap/>
            <w:vAlign w:val="center"/>
          </w:tcPr>
          <w:p w14:paraId="5097793C" w14:textId="1CB30416"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54" w:author="瑋婷 徐" w:date="2025-01-03T16:46:00Z" w16du:dateUtc="2025-01-03T08:46:00Z"/>
                <w:rFonts w:asciiTheme="majorEastAsia" w:eastAsia="標楷體" w:hAnsiTheme="majorEastAsia" w:cstheme="majorEastAsia"/>
              </w:rPr>
              <w:pPrChange w:id="12255"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56" w:author="瑋婷 徐" w:date="2025-01-03T16:47:00Z" w16du:dateUtc="2025-01-03T08:47:00Z">
              <w:r w:rsidRPr="00727E7E">
                <w:rPr>
                  <w:rFonts w:asciiTheme="majorEastAsia" w:eastAsia="標楷體" w:hAnsiTheme="majorEastAsia" w:cstheme="majorEastAsia" w:hint="eastAsia"/>
                  <w:color w:val="000000"/>
                </w:rPr>
                <w:t>3</w:t>
              </w:r>
            </w:ins>
          </w:p>
        </w:tc>
        <w:tc>
          <w:tcPr>
            <w:tcW w:w="0" w:type="pct"/>
            <w:noWrap/>
            <w:vAlign w:val="center"/>
          </w:tcPr>
          <w:p w14:paraId="5E12CCB6" w14:textId="1AB07558"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57" w:author="瑋婷 徐" w:date="2025-01-03T16:46:00Z" w16du:dateUtc="2025-01-03T08:46:00Z"/>
                <w:rFonts w:asciiTheme="majorEastAsia" w:eastAsia="標楷體" w:hAnsiTheme="majorEastAsia" w:cstheme="majorEastAsia"/>
              </w:rPr>
              <w:pPrChange w:id="12258"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59" w:author="瑋婷 徐" w:date="2025-01-03T16:47:00Z" w16du:dateUtc="2025-01-03T08:47:00Z">
              <w:r w:rsidRPr="00727E7E">
                <w:rPr>
                  <w:rFonts w:asciiTheme="majorEastAsia" w:eastAsia="標楷體" w:hAnsiTheme="majorEastAsia" w:cstheme="majorEastAsia" w:hint="eastAsia"/>
                  <w:color w:val="000000"/>
                </w:rPr>
                <w:t>4</w:t>
              </w:r>
            </w:ins>
          </w:p>
        </w:tc>
        <w:tc>
          <w:tcPr>
            <w:tcW w:w="0" w:type="pct"/>
            <w:noWrap/>
            <w:vAlign w:val="center"/>
          </w:tcPr>
          <w:p w14:paraId="12443AC3" w14:textId="7E927107"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60" w:author="瑋婷 徐" w:date="2025-01-03T16:46:00Z" w16du:dateUtc="2025-01-03T08:46:00Z"/>
                <w:rFonts w:asciiTheme="majorEastAsia" w:eastAsia="標楷體" w:hAnsiTheme="majorEastAsia" w:cstheme="majorEastAsia"/>
              </w:rPr>
              <w:pPrChange w:id="12261"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62" w:author="瑋婷 徐" w:date="2025-01-03T16:47:00Z" w16du:dateUtc="2025-01-03T08:47:00Z">
              <w:r w:rsidRPr="00727E7E">
                <w:rPr>
                  <w:rFonts w:asciiTheme="majorEastAsia" w:eastAsia="標楷體" w:hAnsiTheme="majorEastAsia" w:cstheme="majorEastAsia" w:hint="eastAsia"/>
                  <w:color w:val="000000"/>
                </w:rPr>
                <w:t>5</w:t>
              </w:r>
            </w:ins>
          </w:p>
        </w:tc>
        <w:tc>
          <w:tcPr>
            <w:tcW w:w="0" w:type="pct"/>
            <w:noWrap/>
            <w:vAlign w:val="center"/>
          </w:tcPr>
          <w:p w14:paraId="5E8EF9BE" w14:textId="5307255C"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63" w:author="瑋婷 徐" w:date="2025-01-03T16:46:00Z" w16du:dateUtc="2025-01-03T08:46:00Z"/>
                <w:rFonts w:asciiTheme="majorEastAsia" w:eastAsia="標楷體" w:hAnsiTheme="majorEastAsia" w:cstheme="majorEastAsia"/>
              </w:rPr>
              <w:pPrChange w:id="12264"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65" w:author="瑋婷 徐" w:date="2025-01-03T16:47:00Z" w16du:dateUtc="2025-01-03T08:47:00Z">
              <w:r w:rsidRPr="00727E7E">
                <w:rPr>
                  <w:rFonts w:asciiTheme="majorEastAsia" w:eastAsia="標楷體" w:hAnsiTheme="majorEastAsia" w:cstheme="majorEastAsia" w:hint="eastAsia"/>
                  <w:color w:val="000000"/>
                </w:rPr>
                <w:t>6</w:t>
              </w:r>
            </w:ins>
          </w:p>
        </w:tc>
        <w:tc>
          <w:tcPr>
            <w:tcW w:w="0" w:type="pct"/>
            <w:vAlign w:val="center"/>
          </w:tcPr>
          <w:p w14:paraId="2E0FE2FD" w14:textId="54311229"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66" w:author="瑋婷 徐" w:date="2025-01-03T16:46:00Z" w16du:dateUtc="2025-01-03T08:46:00Z"/>
                <w:rFonts w:asciiTheme="majorEastAsia" w:eastAsia="標楷體" w:hAnsiTheme="majorEastAsia" w:cstheme="majorEastAsia"/>
              </w:rPr>
              <w:pPrChange w:id="12267"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68" w:author="瑋婷 徐" w:date="2025-01-03T16:47:00Z" w16du:dateUtc="2025-01-03T08:47:00Z">
              <w:r w:rsidRPr="00727E7E">
                <w:rPr>
                  <w:rFonts w:asciiTheme="majorEastAsia" w:eastAsia="標楷體" w:hAnsiTheme="majorEastAsia" w:cstheme="majorEastAsia" w:hint="eastAsia"/>
                  <w:color w:val="000000"/>
                </w:rPr>
                <w:t>7</w:t>
              </w:r>
            </w:ins>
          </w:p>
        </w:tc>
        <w:tc>
          <w:tcPr>
            <w:tcW w:w="0" w:type="pct"/>
            <w:noWrap/>
            <w:vAlign w:val="center"/>
          </w:tcPr>
          <w:p w14:paraId="3283CC24" w14:textId="7992A3A1"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69" w:author="瑋婷 徐" w:date="2025-01-03T16:46:00Z" w16du:dateUtc="2025-01-03T08:46:00Z"/>
                <w:rFonts w:asciiTheme="majorEastAsia" w:eastAsia="標楷體" w:hAnsiTheme="majorEastAsia" w:cstheme="majorEastAsia"/>
              </w:rPr>
              <w:pPrChange w:id="12270"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71" w:author="瑋婷 徐" w:date="2025-01-03T16:47:00Z" w16du:dateUtc="2025-01-03T08:47:00Z">
              <w:r w:rsidRPr="00727E7E">
                <w:rPr>
                  <w:rFonts w:asciiTheme="majorEastAsia" w:eastAsia="標楷體" w:hAnsiTheme="majorEastAsia" w:cstheme="majorEastAsia" w:hint="eastAsia"/>
                  <w:color w:val="000000"/>
                </w:rPr>
                <w:t>8</w:t>
              </w:r>
            </w:ins>
          </w:p>
        </w:tc>
        <w:tc>
          <w:tcPr>
            <w:tcW w:w="0" w:type="pct"/>
            <w:noWrap/>
            <w:vAlign w:val="center"/>
          </w:tcPr>
          <w:p w14:paraId="053B5ED1" w14:textId="099C578B"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72" w:author="瑋婷 徐" w:date="2025-01-03T16:46:00Z" w16du:dateUtc="2025-01-03T08:46:00Z"/>
                <w:rFonts w:asciiTheme="majorEastAsia" w:eastAsia="標楷體" w:hAnsiTheme="majorEastAsia" w:cstheme="majorEastAsia"/>
              </w:rPr>
              <w:pPrChange w:id="12273"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74" w:author="瑋婷 徐" w:date="2025-01-03T16:47:00Z" w16du:dateUtc="2025-01-03T08:47:00Z">
              <w:r w:rsidRPr="00727E7E">
                <w:rPr>
                  <w:rFonts w:asciiTheme="majorEastAsia" w:eastAsia="標楷體" w:hAnsiTheme="majorEastAsia" w:cstheme="majorEastAsia" w:hint="eastAsia"/>
                  <w:color w:val="000000"/>
                </w:rPr>
                <w:t>9</w:t>
              </w:r>
            </w:ins>
          </w:p>
        </w:tc>
        <w:tc>
          <w:tcPr>
            <w:tcW w:w="0" w:type="pct"/>
            <w:noWrap/>
            <w:vAlign w:val="center"/>
          </w:tcPr>
          <w:p w14:paraId="51B13451" w14:textId="4DD7334E"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75" w:author="瑋婷 徐" w:date="2025-01-03T16:46:00Z" w16du:dateUtc="2025-01-03T08:46:00Z"/>
                <w:rFonts w:asciiTheme="majorEastAsia" w:eastAsia="標楷體" w:hAnsiTheme="majorEastAsia" w:cstheme="majorEastAsia"/>
              </w:rPr>
              <w:pPrChange w:id="12276"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77" w:author="瑋婷 徐" w:date="2025-01-03T16:47:00Z" w16du:dateUtc="2025-01-03T08:47:00Z">
              <w:r w:rsidRPr="00727E7E">
                <w:rPr>
                  <w:rFonts w:asciiTheme="majorEastAsia" w:eastAsia="標楷體" w:hAnsiTheme="majorEastAsia" w:cstheme="majorEastAsia" w:hint="eastAsia"/>
                  <w:color w:val="000000"/>
                </w:rPr>
                <w:t>10</w:t>
              </w:r>
            </w:ins>
          </w:p>
        </w:tc>
        <w:tc>
          <w:tcPr>
            <w:tcW w:w="0" w:type="pct"/>
            <w:noWrap/>
            <w:vAlign w:val="center"/>
          </w:tcPr>
          <w:p w14:paraId="1630F0B4" w14:textId="53D81FEF"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78" w:author="瑋婷 徐" w:date="2025-01-03T16:46:00Z" w16du:dateUtc="2025-01-03T08:46:00Z"/>
                <w:rFonts w:asciiTheme="majorEastAsia" w:eastAsia="標楷體" w:hAnsiTheme="majorEastAsia" w:cstheme="majorEastAsia"/>
              </w:rPr>
              <w:pPrChange w:id="12279"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80" w:author="瑋婷 徐" w:date="2025-01-03T16:47:00Z" w16du:dateUtc="2025-01-03T08:47:00Z">
              <w:r w:rsidRPr="00727E7E">
                <w:rPr>
                  <w:rFonts w:asciiTheme="majorEastAsia" w:eastAsia="標楷體" w:hAnsiTheme="majorEastAsia" w:cstheme="majorEastAsia" w:hint="eastAsia"/>
                  <w:color w:val="000000"/>
                </w:rPr>
                <w:t>11</w:t>
              </w:r>
            </w:ins>
          </w:p>
        </w:tc>
        <w:tc>
          <w:tcPr>
            <w:tcW w:w="0" w:type="pct"/>
            <w:vAlign w:val="center"/>
          </w:tcPr>
          <w:p w14:paraId="6E8EE4BB" w14:textId="254E038B"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81" w:author="瑋婷 徐" w:date="2025-01-03T16:46:00Z" w16du:dateUtc="2025-01-03T08:46:00Z"/>
                <w:rFonts w:asciiTheme="majorEastAsia" w:eastAsia="標楷體" w:hAnsiTheme="majorEastAsia" w:cstheme="majorEastAsia"/>
              </w:rPr>
              <w:pPrChange w:id="12282"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83" w:author="瑋婷 徐" w:date="2025-01-03T16:47:00Z" w16du:dateUtc="2025-01-03T08:47:00Z">
              <w:r w:rsidRPr="00727E7E">
                <w:rPr>
                  <w:rFonts w:asciiTheme="majorEastAsia" w:eastAsia="標楷體" w:hAnsiTheme="majorEastAsia" w:cstheme="majorEastAsia" w:hint="eastAsia"/>
                  <w:color w:val="000000"/>
                </w:rPr>
                <w:t>12</w:t>
              </w:r>
            </w:ins>
          </w:p>
        </w:tc>
        <w:tc>
          <w:tcPr>
            <w:tcW w:w="0" w:type="pct"/>
            <w:noWrap/>
            <w:vAlign w:val="center"/>
          </w:tcPr>
          <w:p w14:paraId="7AE9D4BD" w14:textId="3CEABEAB"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84" w:author="瑋婷 徐" w:date="2025-01-03T16:46:00Z" w16du:dateUtc="2025-01-03T08:46:00Z"/>
                <w:rFonts w:asciiTheme="majorEastAsia" w:eastAsia="標楷體" w:hAnsiTheme="majorEastAsia" w:cstheme="majorEastAsia"/>
              </w:rPr>
              <w:pPrChange w:id="12285"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86" w:author="瑋婷 徐" w:date="2025-01-03T16:47:00Z" w16du:dateUtc="2025-01-03T08:47:00Z">
              <w:r w:rsidRPr="00727E7E">
                <w:rPr>
                  <w:rFonts w:asciiTheme="majorEastAsia" w:eastAsia="標楷體" w:hAnsiTheme="majorEastAsia" w:cstheme="majorEastAsia" w:hint="eastAsia"/>
                  <w:color w:val="000000"/>
                </w:rPr>
                <w:t>13</w:t>
              </w:r>
            </w:ins>
          </w:p>
        </w:tc>
        <w:tc>
          <w:tcPr>
            <w:tcW w:w="0" w:type="pct"/>
            <w:noWrap/>
            <w:vAlign w:val="center"/>
          </w:tcPr>
          <w:p w14:paraId="77934BC5" w14:textId="14A1716D"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87" w:author="瑋婷 徐" w:date="2025-01-03T16:46:00Z" w16du:dateUtc="2025-01-03T08:46:00Z"/>
                <w:rFonts w:asciiTheme="majorEastAsia" w:eastAsia="標楷體" w:hAnsiTheme="majorEastAsia" w:cstheme="majorEastAsia"/>
              </w:rPr>
              <w:pPrChange w:id="12288"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89" w:author="瑋婷 徐" w:date="2025-01-03T16:47:00Z" w16du:dateUtc="2025-01-03T08:47:00Z">
              <w:r w:rsidRPr="00727E7E">
                <w:rPr>
                  <w:rFonts w:asciiTheme="majorEastAsia" w:eastAsia="標楷體" w:hAnsiTheme="majorEastAsia" w:cstheme="majorEastAsia" w:hint="eastAsia"/>
                  <w:color w:val="000000"/>
                </w:rPr>
                <w:t>14</w:t>
              </w:r>
            </w:ins>
          </w:p>
        </w:tc>
        <w:tc>
          <w:tcPr>
            <w:tcW w:w="0" w:type="pct"/>
            <w:noWrap/>
            <w:vAlign w:val="center"/>
          </w:tcPr>
          <w:p w14:paraId="68CEC12C" w14:textId="10892B22"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90" w:author="瑋婷 徐" w:date="2025-01-03T16:46:00Z" w16du:dateUtc="2025-01-03T08:46:00Z"/>
                <w:rFonts w:asciiTheme="majorEastAsia" w:eastAsia="標楷體" w:hAnsiTheme="majorEastAsia" w:cstheme="majorEastAsia"/>
              </w:rPr>
              <w:pPrChange w:id="12291"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92" w:author="瑋婷 徐" w:date="2025-01-03T16:47:00Z" w16du:dateUtc="2025-01-03T08:47:00Z">
              <w:r w:rsidRPr="00727E7E">
                <w:rPr>
                  <w:rFonts w:asciiTheme="majorEastAsia" w:eastAsia="標楷體" w:hAnsiTheme="majorEastAsia" w:cstheme="majorEastAsia" w:hint="eastAsia"/>
                  <w:color w:val="000000"/>
                </w:rPr>
                <w:t>15</w:t>
              </w:r>
            </w:ins>
          </w:p>
        </w:tc>
        <w:tc>
          <w:tcPr>
            <w:tcW w:w="0" w:type="pct"/>
            <w:noWrap/>
            <w:vAlign w:val="center"/>
          </w:tcPr>
          <w:p w14:paraId="5ED59185" w14:textId="7948643B"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93" w:author="瑋婷 徐" w:date="2025-01-03T16:46:00Z" w16du:dateUtc="2025-01-03T08:46:00Z"/>
                <w:rFonts w:asciiTheme="majorEastAsia" w:eastAsia="標楷體" w:hAnsiTheme="majorEastAsia" w:cstheme="majorEastAsia"/>
              </w:rPr>
              <w:pPrChange w:id="12294"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95" w:author="瑋婷 徐" w:date="2025-01-03T16:47:00Z" w16du:dateUtc="2025-01-03T08:47:00Z">
              <w:r w:rsidRPr="00727E7E">
                <w:rPr>
                  <w:rFonts w:asciiTheme="majorEastAsia" w:eastAsia="標楷體" w:hAnsiTheme="majorEastAsia" w:cstheme="majorEastAsia" w:hint="eastAsia"/>
                  <w:color w:val="000000"/>
                </w:rPr>
                <w:t>16</w:t>
              </w:r>
            </w:ins>
          </w:p>
        </w:tc>
        <w:tc>
          <w:tcPr>
            <w:tcW w:w="0" w:type="pct"/>
            <w:noWrap/>
            <w:vAlign w:val="center"/>
          </w:tcPr>
          <w:p w14:paraId="423C81AB" w14:textId="693A2411"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96" w:author="瑋婷 徐" w:date="2025-01-03T16:46:00Z" w16du:dateUtc="2025-01-03T08:46:00Z"/>
                <w:rFonts w:asciiTheme="majorEastAsia" w:eastAsia="標楷體" w:hAnsiTheme="majorEastAsia" w:cstheme="majorEastAsia"/>
              </w:rPr>
              <w:pPrChange w:id="12297"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298" w:author="瑋婷 徐" w:date="2025-01-03T16:47:00Z" w16du:dateUtc="2025-01-03T08:47:00Z">
              <w:r w:rsidRPr="00727E7E">
                <w:rPr>
                  <w:rFonts w:asciiTheme="majorEastAsia" w:eastAsia="標楷體" w:hAnsiTheme="majorEastAsia" w:cstheme="majorEastAsia" w:hint="eastAsia"/>
                  <w:color w:val="000000"/>
                </w:rPr>
                <w:t>17</w:t>
              </w:r>
            </w:ins>
          </w:p>
        </w:tc>
        <w:tc>
          <w:tcPr>
            <w:tcW w:w="0" w:type="pct"/>
            <w:noWrap/>
            <w:vAlign w:val="center"/>
          </w:tcPr>
          <w:p w14:paraId="26475B9C" w14:textId="76868B18"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299" w:author="瑋婷 徐" w:date="2025-01-03T16:46:00Z" w16du:dateUtc="2025-01-03T08:46:00Z"/>
                <w:rFonts w:asciiTheme="majorEastAsia" w:eastAsia="標楷體" w:hAnsiTheme="majorEastAsia" w:cstheme="majorEastAsia"/>
              </w:rPr>
              <w:pPrChange w:id="12300"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01" w:author="瑋婷 徐" w:date="2025-01-03T16:47:00Z" w16du:dateUtc="2025-01-03T08:47:00Z">
              <w:r w:rsidRPr="00727E7E">
                <w:rPr>
                  <w:rFonts w:asciiTheme="majorEastAsia" w:eastAsia="標楷體" w:hAnsiTheme="majorEastAsia" w:cstheme="majorEastAsia" w:hint="eastAsia"/>
                  <w:color w:val="000000"/>
                </w:rPr>
                <w:t>18</w:t>
              </w:r>
            </w:ins>
          </w:p>
        </w:tc>
        <w:tc>
          <w:tcPr>
            <w:tcW w:w="0" w:type="pct"/>
            <w:noWrap/>
            <w:vAlign w:val="center"/>
          </w:tcPr>
          <w:p w14:paraId="1A922506" w14:textId="22931FA4"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02" w:author="瑋婷 徐" w:date="2025-01-03T16:46:00Z" w16du:dateUtc="2025-01-03T08:46:00Z"/>
                <w:rFonts w:asciiTheme="majorEastAsia" w:eastAsia="標楷體" w:hAnsiTheme="majorEastAsia" w:cstheme="majorEastAsia"/>
              </w:rPr>
              <w:pPrChange w:id="12303"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04" w:author="瑋婷 徐" w:date="2025-01-03T16:47:00Z" w16du:dateUtc="2025-01-03T08:47:00Z">
              <w:r w:rsidRPr="00727E7E">
                <w:rPr>
                  <w:rFonts w:asciiTheme="majorEastAsia" w:eastAsia="標楷體" w:hAnsiTheme="majorEastAsia" w:cstheme="majorEastAsia" w:hint="eastAsia"/>
                  <w:color w:val="000000"/>
                </w:rPr>
                <w:t>19</w:t>
              </w:r>
            </w:ins>
          </w:p>
        </w:tc>
        <w:tc>
          <w:tcPr>
            <w:tcW w:w="154" w:type="pct"/>
            <w:noWrap/>
            <w:vAlign w:val="center"/>
          </w:tcPr>
          <w:p w14:paraId="73A3173E" w14:textId="01319D3D"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305" w:author="瑋婷 徐" w:date="2025-01-03T16:46:00Z" w16du:dateUtc="2025-01-03T08:46:00Z"/>
                <w:rFonts w:asciiTheme="majorEastAsia" w:eastAsia="標楷體" w:hAnsiTheme="majorEastAsia" w:cstheme="majorEastAsia"/>
              </w:rPr>
              <w:pPrChange w:id="12306"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307" w:author="瑋婷 徐" w:date="2025-01-03T16:47:00Z" w16du:dateUtc="2025-01-03T08:47:00Z">
              <w:r w:rsidRPr="00727E7E">
                <w:rPr>
                  <w:rFonts w:asciiTheme="majorEastAsia" w:eastAsia="標楷體" w:hAnsiTheme="majorEastAsia" w:cstheme="majorEastAsia" w:hint="eastAsia"/>
                  <w:color w:val="000000"/>
                </w:rPr>
                <w:t>20</w:t>
              </w:r>
            </w:ins>
          </w:p>
        </w:tc>
      </w:tr>
      <w:tr w:rsidR="00DA433E" w:rsidRPr="00727E7E" w14:paraId="3A163129" w14:textId="77777777" w:rsidTr="003C19C7">
        <w:trPr>
          <w:trHeight w:val="300"/>
          <w:ins w:id="12308"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4B29CB82" w14:textId="77777777" w:rsidR="00DA433E" w:rsidRPr="00727E7E" w:rsidRDefault="00DA433E">
            <w:pPr>
              <w:spacing w:line="360" w:lineRule="auto"/>
              <w:jc w:val="both"/>
              <w:rPr>
                <w:ins w:id="12309" w:author="瑋婷 徐" w:date="2025-01-03T16:20:00Z" w16du:dateUtc="2025-01-03T08:20:00Z"/>
                <w:rFonts w:asciiTheme="majorEastAsia" w:eastAsia="標楷體" w:hAnsiTheme="majorEastAsia" w:cstheme="majorEastAsia"/>
                <w:b w:val="0"/>
                <w:bCs w:val="0"/>
                <w:color w:val="000000"/>
                <w:rPrChange w:id="12310" w:author="瑋婷 徐" w:date="2025-01-06T15:35:00Z" w16du:dateUtc="2025-01-06T07:35:00Z">
                  <w:rPr>
                    <w:ins w:id="12311" w:author="瑋婷 徐" w:date="2025-01-03T16:20:00Z" w16du:dateUtc="2025-01-03T08:20:00Z"/>
                    <w:rFonts w:cs="Calibri"/>
                    <w:color w:val="000000"/>
                    <w:sz w:val="22"/>
                  </w:rPr>
                </w:rPrChange>
              </w:rPr>
              <w:pPrChange w:id="12312" w:author="瑋婷 徐" w:date="2025-01-03T16:21:00Z" w16du:dateUtc="2025-01-03T08:21:00Z">
                <w:pPr/>
              </w:pPrChange>
            </w:pPr>
            <w:ins w:id="12313" w:author="瑋婷 徐" w:date="2025-01-03T16:20:00Z" w16du:dateUtc="2025-01-03T08:20:00Z">
              <w:r w:rsidRPr="00727E7E">
                <w:rPr>
                  <w:rFonts w:asciiTheme="majorEastAsia" w:eastAsia="標楷體" w:hAnsiTheme="majorEastAsia" w:cstheme="majorEastAsia"/>
                  <w:b w:val="0"/>
                  <w:bCs w:val="0"/>
                  <w:color w:val="000000"/>
                  <w:rPrChange w:id="12314" w:author="瑋婷 徐" w:date="2025-01-06T15:35:00Z" w16du:dateUtc="2025-01-06T07:35:00Z">
                    <w:rPr>
                      <w:rFonts w:cs="Calibri"/>
                      <w:color w:val="000000"/>
                      <w:sz w:val="22"/>
                    </w:rPr>
                  </w:rPrChange>
                </w:rPr>
                <w:t>烏頭翁</w:t>
              </w:r>
              <w:r w:rsidRPr="00727E7E">
                <w:rPr>
                  <w:rFonts w:asciiTheme="majorEastAsia" w:eastAsia="標楷體" w:hAnsiTheme="majorEastAsia" w:cstheme="majorEastAsia"/>
                  <w:b w:val="0"/>
                  <w:bCs w:val="0"/>
                  <w:color w:val="000000"/>
                  <w:rPrChange w:id="12315"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2316"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2317" w:author="瑋婷 徐" w:date="2025-01-06T15:35:00Z" w16du:dateUtc="2025-01-06T07:35:00Z">
                    <w:rPr>
                      <w:rFonts w:cs="Calibri"/>
                      <w:color w:val="000000"/>
                      <w:sz w:val="22"/>
                    </w:rPr>
                  </w:rPrChange>
                </w:rPr>
                <w:t xml:space="preserve"> II</w:t>
              </w:r>
            </w:ins>
          </w:p>
        </w:tc>
        <w:tc>
          <w:tcPr>
            <w:tcW w:w="1286" w:type="pct"/>
            <w:hideMark/>
          </w:tcPr>
          <w:p w14:paraId="1D710BE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18" w:author="瑋婷 徐" w:date="2025-01-03T16:20:00Z" w16du:dateUtc="2025-01-03T08:20:00Z"/>
                <w:rFonts w:asciiTheme="majorEastAsia" w:eastAsia="標楷體" w:hAnsiTheme="majorEastAsia" w:cstheme="majorEastAsia"/>
                <w:i/>
                <w:iCs/>
                <w:color w:val="000000"/>
                <w:rPrChange w:id="12319" w:author="瑋婷 徐" w:date="2025-01-06T15:35:00Z" w16du:dateUtc="2025-01-06T07:35:00Z">
                  <w:rPr>
                    <w:ins w:id="12320" w:author="瑋婷 徐" w:date="2025-01-03T16:20:00Z" w16du:dateUtc="2025-01-03T08:20:00Z"/>
                    <w:rFonts w:cs="Calibri"/>
                    <w:i/>
                    <w:iCs/>
                    <w:color w:val="000000"/>
                    <w:sz w:val="22"/>
                  </w:rPr>
                </w:rPrChange>
              </w:rPr>
              <w:pPrChange w:id="123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322" w:author="瑋婷 徐" w:date="2025-01-03T16:20:00Z" w16du:dateUtc="2025-01-03T08:20:00Z">
              <w:r w:rsidRPr="00727E7E">
                <w:rPr>
                  <w:rFonts w:asciiTheme="majorEastAsia" w:eastAsia="標楷體" w:hAnsiTheme="majorEastAsia" w:cstheme="majorEastAsia"/>
                  <w:i/>
                  <w:iCs/>
                  <w:color w:val="000000"/>
                  <w:rPrChange w:id="12323" w:author="瑋婷 徐" w:date="2025-01-06T15:35:00Z" w16du:dateUtc="2025-01-06T07:35:00Z">
                    <w:rPr>
                      <w:rFonts w:cs="Calibri"/>
                      <w:i/>
                      <w:iCs/>
                      <w:color w:val="000000"/>
                      <w:sz w:val="22"/>
                    </w:rPr>
                  </w:rPrChange>
                </w:rPr>
                <w:t>Pycnonotus taivanus</w:t>
              </w:r>
            </w:ins>
          </w:p>
        </w:tc>
        <w:tc>
          <w:tcPr>
            <w:tcW w:w="148" w:type="pct"/>
            <w:noWrap/>
            <w:hideMark/>
          </w:tcPr>
          <w:p w14:paraId="14E24FF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24" w:author="瑋婷 徐" w:date="2025-01-03T16:20:00Z" w16du:dateUtc="2025-01-03T08:20:00Z"/>
                <w:rFonts w:asciiTheme="majorEastAsia" w:eastAsia="標楷體" w:hAnsiTheme="majorEastAsia" w:cstheme="majorEastAsia"/>
                <w:i/>
                <w:iCs/>
                <w:color w:val="000000"/>
                <w:rPrChange w:id="12325" w:author="瑋婷 徐" w:date="2025-01-06T15:35:00Z" w16du:dateUtc="2025-01-06T07:35:00Z">
                  <w:rPr>
                    <w:ins w:id="12326" w:author="瑋婷 徐" w:date="2025-01-03T16:20:00Z" w16du:dateUtc="2025-01-03T08:20:00Z"/>
                    <w:rFonts w:cs="Calibri"/>
                    <w:i/>
                    <w:iCs/>
                    <w:color w:val="000000"/>
                    <w:sz w:val="22"/>
                  </w:rPr>
                </w:rPrChange>
              </w:rPr>
              <w:pPrChange w:id="123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921C52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28" w:author="瑋婷 徐" w:date="2025-01-03T16:20:00Z" w16du:dateUtc="2025-01-03T08:20:00Z"/>
                <w:rFonts w:asciiTheme="majorEastAsia" w:eastAsia="標楷體" w:hAnsiTheme="majorEastAsia" w:cstheme="majorEastAsia"/>
                <w:rPrChange w:id="12329" w:author="瑋婷 徐" w:date="2025-01-06T15:35:00Z" w16du:dateUtc="2025-01-06T07:35:00Z">
                  <w:rPr>
                    <w:ins w:id="12330" w:author="瑋婷 徐" w:date="2025-01-03T16:20:00Z" w16du:dateUtc="2025-01-03T08:20:00Z"/>
                    <w:rFonts w:ascii="Times New Roman" w:eastAsia="Times New Roman" w:hAnsi="Times New Roman" w:cs="Times New Roman"/>
                    <w:sz w:val="20"/>
                    <w:szCs w:val="20"/>
                  </w:rPr>
                </w:rPrChange>
              </w:rPr>
              <w:pPrChange w:id="123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F94C1D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32" w:author="瑋婷 徐" w:date="2025-01-03T16:20:00Z" w16du:dateUtc="2025-01-03T08:20:00Z"/>
                <w:rFonts w:asciiTheme="majorEastAsia" w:eastAsia="標楷體" w:hAnsiTheme="majorEastAsia" w:cstheme="majorEastAsia"/>
                <w:rPrChange w:id="12333" w:author="瑋婷 徐" w:date="2025-01-06T15:35:00Z" w16du:dateUtc="2025-01-06T07:35:00Z">
                  <w:rPr>
                    <w:ins w:id="12334" w:author="瑋婷 徐" w:date="2025-01-03T16:20:00Z" w16du:dateUtc="2025-01-03T08:20:00Z"/>
                    <w:rFonts w:ascii="Times New Roman" w:eastAsia="Times New Roman" w:hAnsi="Times New Roman" w:cs="Times New Roman"/>
                    <w:sz w:val="20"/>
                    <w:szCs w:val="20"/>
                  </w:rPr>
                </w:rPrChange>
              </w:rPr>
              <w:pPrChange w:id="123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8DCD45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36" w:author="瑋婷 徐" w:date="2025-01-03T16:20:00Z" w16du:dateUtc="2025-01-03T08:20:00Z"/>
                <w:rFonts w:asciiTheme="majorEastAsia" w:eastAsia="標楷體" w:hAnsiTheme="majorEastAsia" w:cstheme="majorEastAsia"/>
                <w:rPrChange w:id="12337" w:author="瑋婷 徐" w:date="2025-01-06T15:35:00Z" w16du:dateUtc="2025-01-06T07:35:00Z">
                  <w:rPr>
                    <w:ins w:id="12338" w:author="瑋婷 徐" w:date="2025-01-03T16:20:00Z" w16du:dateUtc="2025-01-03T08:20:00Z"/>
                    <w:rFonts w:ascii="Times New Roman" w:eastAsia="Times New Roman" w:hAnsi="Times New Roman" w:cs="Times New Roman"/>
                    <w:sz w:val="20"/>
                    <w:szCs w:val="20"/>
                  </w:rPr>
                </w:rPrChange>
              </w:rPr>
              <w:pPrChange w:id="123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ACB87F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40" w:author="瑋婷 徐" w:date="2025-01-03T16:20:00Z" w16du:dateUtc="2025-01-03T08:20:00Z"/>
                <w:rFonts w:asciiTheme="majorEastAsia" w:eastAsia="標楷體" w:hAnsiTheme="majorEastAsia" w:cstheme="majorEastAsia"/>
                <w:rPrChange w:id="12341" w:author="瑋婷 徐" w:date="2025-01-06T15:35:00Z" w16du:dateUtc="2025-01-06T07:35:00Z">
                  <w:rPr>
                    <w:ins w:id="12342" w:author="瑋婷 徐" w:date="2025-01-03T16:20:00Z" w16du:dateUtc="2025-01-03T08:20:00Z"/>
                    <w:rFonts w:ascii="Times New Roman" w:eastAsia="Times New Roman" w:hAnsi="Times New Roman" w:cs="Times New Roman"/>
                    <w:sz w:val="20"/>
                    <w:szCs w:val="20"/>
                  </w:rPr>
                </w:rPrChange>
              </w:rPr>
              <w:pPrChange w:id="123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7D2AFD2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44" w:author="瑋婷 徐" w:date="2025-01-03T16:20:00Z" w16du:dateUtc="2025-01-03T08:20:00Z"/>
                <w:rFonts w:asciiTheme="majorEastAsia" w:eastAsia="標楷體" w:hAnsiTheme="majorEastAsia" w:cstheme="majorEastAsia"/>
                <w:rPrChange w:id="12345" w:author="瑋婷 徐" w:date="2025-01-06T15:35:00Z" w16du:dateUtc="2025-01-06T07:35:00Z">
                  <w:rPr>
                    <w:ins w:id="12346" w:author="瑋婷 徐" w:date="2025-01-03T16:20:00Z" w16du:dateUtc="2025-01-03T08:20:00Z"/>
                    <w:rFonts w:ascii="Times New Roman" w:eastAsia="Times New Roman" w:hAnsi="Times New Roman" w:cs="Times New Roman"/>
                    <w:sz w:val="20"/>
                    <w:szCs w:val="20"/>
                  </w:rPr>
                </w:rPrChange>
              </w:rPr>
              <w:pPrChange w:id="123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792B243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348" w:author="瑋婷 徐" w:date="2025-01-03T16:33:00Z" w16du:dateUtc="2025-01-03T08:33:00Z"/>
                <w:rFonts w:asciiTheme="majorEastAsia" w:eastAsia="標楷體" w:hAnsiTheme="majorEastAsia" w:cstheme="majorEastAsia"/>
              </w:rPr>
            </w:pPr>
          </w:p>
        </w:tc>
        <w:tc>
          <w:tcPr>
            <w:tcW w:w="148" w:type="pct"/>
            <w:noWrap/>
            <w:hideMark/>
          </w:tcPr>
          <w:p w14:paraId="753E510D" w14:textId="6FE9D8B2"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49" w:author="瑋婷 徐" w:date="2025-01-03T16:20:00Z" w16du:dateUtc="2025-01-03T08:20:00Z"/>
                <w:rFonts w:asciiTheme="majorEastAsia" w:eastAsia="標楷體" w:hAnsiTheme="majorEastAsia" w:cstheme="majorEastAsia"/>
                <w:rPrChange w:id="12350" w:author="瑋婷 徐" w:date="2025-01-06T15:35:00Z" w16du:dateUtc="2025-01-06T07:35:00Z">
                  <w:rPr>
                    <w:ins w:id="12351" w:author="瑋婷 徐" w:date="2025-01-03T16:20:00Z" w16du:dateUtc="2025-01-03T08:20:00Z"/>
                    <w:rFonts w:ascii="Times New Roman" w:eastAsia="Times New Roman" w:hAnsi="Times New Roman" w:cs="Times New Roman"/>
                    <w:sz w:val="20"/>
                    <w:szCs w:val="20"/>
                  </w:rPr>
                </w:rPrChange>
              </w:rPr>
              <w:pPrChange w:id="123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2B84D0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53" w:author="瑋婷 徐" w:date="2025-01-03T16:20:00Z" w16du:dateUtc="2025-01-03T08:20:00Z"/>
                <w:rFonts w:asciiTheme="majorEastAsia" w:eastAsia="標楷體" w:hAnsiTheme="majorEastAsia" w:cstheme="majorEastAsia"/>
                <w:rPrChange w:id="12354" w:author="瑋婷 徐" w:date="2025-01-06T15:35:00Z" w16du:dateUtc="2025-01-06T07:35:00Z">
                  <w:rPr>
                    <w:ins w:id="12355" w:author="瑋婷 徐" w:date="2025-01-03T16:20:00Z" w16du:dateUtc="2025-01-03T08:20:00Z"/>
                    <w:rFonts w:ascii="Times New Roman" w:eastAsia="Times New Roman" w:hAnsi="Times New Roman" w:cs="Times New Roman"/>
                    <w:sz w:val="20"/>
                    <w:szCs w:val="20"/>
                  </w:rPr>
                </w:rPrChange>
              </w:rPr>
              <w:pPrChange w:id="123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370797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57" w:author="瑋婷 徐" w:date="2025-01-03T16:20:00Z" w16du:dateUtc="2025-01-03T08:20:00Z"/>
                <w:rFonts w:asciiTheme="majorEastAsia" w:eastAsia="標楷體" w:hAnsiTheme="majorEastAsia" w:cstheme="majorEastAsia"/>
                <w:rPrChange w:id="12358" w:author="瑋婷 徐" w:date="2025-01-06T15:35:00Z" w16du:dateUtc="2025-01-06T07:35:00Z">
                  <w:rPr>
                    <w:ins w:id="12359" w:author="瑋婷 徐" w:date="2025-01-03T16:20:00Z" w16du:dateUtc="2025-01-03T08:20:00Z"/>
                    <w:rFonts w:ascii="Times New Roman" w:eastAsia="Times New Roman" w:hAnsi="Times New Roman" w:cs="Times New Roman"/>
                    <w:sz w:val="20"/>
                    <w:szCs w:val="20"/>
                  </w:rPr>
                </w:rPrChange>
              </w:rPr>
              <w:pPrChange w:id="123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CEF7A7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61" w:author="瑋婷 徐" w:date="2025-01-03T16:20:00Z" w16du:dateUtc="2025-01-03T08:20:00Z"/>
                <w:rFonts w:asciiTheme="majorEastAsia" w:eastAsia="標楷體" w:hAnsiTheme="majorEastAsia" w:cstheme="majorEastAsia"/>
                <w:rPrChange w:id="12362" w:author="瑋婷 徐" w:date="2025-01-06T15:35:00Z" w16du:dateUtc="2025-01-06T07:35:00Z">
                  <w:rPr>
                    <w:ins w:id="12363" w:author="瑋婷 徐" w:date="2025-01-03T16:20:00Z" w16du:dateUtc="2025-01-03T08:20:00Z"/>
                    <w:rFonts w:ascii="Times New Roman" w:eastAsia="Times New Roman" w:hAnsi="Times New Roman" w:cs="Times New Roman"/>
                    <w:sz w:val="20"/>
                    <w:szCs w:val="20"/>
                  </w:rPr>
                </w:rPrChange>
              </w:rPr>
              <w:pPrChange w:id="123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588ABAAB"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365" w:author="瑋婷 徐" w:date="2025-01-03T16:33:00Z" w16du:dateUtc="2025-01-03T08:33:00Z"/>
                <w:rFonts w:asciiTheme="majorEastAsia" w:eastAsia="標楷體" w:hAnsiTheme="majorEastAsia" w:cstheme="majorEastAsia"/>
              </w:rPr>
            </w:pPr>
          </w:p>
        </w:tc>
        <w:tc>
          <w:tcPr>
            <w:tcW w:w="148" w:type="pct"/>
            <w:noWrap/>
            <w:hideMark/>
          </w:tcPr>
          <w:p w14:paraId="7A3999E4" w14:textId="24046B0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66" w:author="瑋婷 徐" w:date="2025-01-03T16:20:00Z" w16du:dateUtc="2025-01-03T08:20:00Z"/>
                <w:rFonts w:asciiTheme="majorEastAsia" w:eastAsia="標楷體" w:hAnsiTheme="majorEastAsia" w:cstheme="majorEastAsia"/>
                <w:rPrChange w:id="12367" w:author="瑋婷 徐" w:date="2025-01-06T15:35:00Z" w16du:dateUtc="2025-01-06T07:35:00Z">
                  <w:rPr>
                    <w:ins w:id="12368" w:author="瑋婷 徐" w:date="2025-01-03T16:20:00Z" w16du:dateUtc="2025-01-03T08:20:00Z"/>
                    <w:rFonts w:ascii="Times New Roman" w:eastAsia="Times New Roman" w:hAnsi="Times New Roman" w:cs="Times New Roman"/>
                    <w:sz w:val="20"/>
                    <w:szCs w:val="20"/>
                  </w:rPr>
                </w:rPrChange>
              </w:rPr>
              <w:pPrChange w:id="123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ED1B34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70" w:author="瑋婷 徐" w:date="2025-01-03T16:20:00Z" w16du:dateUtc="2025-01-03T08:20:00Z"/>
                <w:rFonts w:asciiTheme="majorEastAsia" w:eastAsia="標楷體" w:hAnsiTheme="majorEastAsia" w:cstheme="majorEastAsia"/>
                <w:rPrChange w:id="12371" w:author="瑋婷 徐" w:date="2025-01-06T15:35:00Z" w16du:dateUtc="2025-01-06T07:35:00Z">
                  <w:rPr>
                    <w:ins w:id="12372" w:author="瑋婷 徐" w:date="2025-01-03T16:20:00Z" w16du:dateUtc="2025-01-03T08:20:00Z"/>
                    <w:rFonts w:ascii="Times New Roman" w:eastAsia="Times New Roman" w:hAnsi="Times New Roman" w:cs="Times New Roman"/>
                    <w:sz w:val="20"/>
                    <w:szCs w:val="20"/>
                  </w:rPr>
                </w:rPrChange>
              </w:rPr>
              <w:pPrChange w:id="123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D81A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74" w:author="瑋婷 徐" w:date="2025-01-03T16:20:00Z" w16du:dateUtc="2025-01-03T08:20:00Z"/>
                <w:rFonts w:asciiTheme="majorEastAsia" w:eastAsia="標楷體" w:hAnsiTheme="majorEastAsia" w:cstheme="majorEastAsia"/>
                <w:rPrChange w:id="12375" w:author="瑋婷 徐" w:date="2025-01-06T15:35:00Z" w16du:dateUtc="2025-01-06T07:35:00Z">
                  <w:rPr>
                    <w:ins w:id="12376" w:author="瑋婷 徐" w:date="2025-01-03T16:20:00Z" w16du:dateUtc="2025-01-03T08:20:00Z"/>
                    <w:rFonts w:ascii="Times New Roman" w:eastAsia="Times New Roman" w:hAnsi="Times New Roman" w:cs="Times New Roman"/>
                    <w:sz w:val="20"/>
                    <w:szCs w:val="20"/>
                  </w:rPr>
                </w:rPrChange>
              </w:rPr>
              <w:pPrChange w:id="123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82C99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78" w:author="瑋婷 徐" w:date="2025-01-03T16:20:00Z" w16du:dateUtc="2025-01-03T08:20:00Z"/>
                <w:rFonts w:asciiTheme="majorEastAsia" w:eastAsia="標楷體" w:hAnsiTheme="majorEastAsia" w:cstheme="majorEastAsia"/>
                <w:rPrChange w:id="12379" w:author="瑋婷 徐" w:date="2025-01-06T15:35:00Z" w16du:dateUtc="2025-01-06T07:35:00Z">
                  <w:rPr>
                    <w:ins w:id="12380" w:author="瑋婷 徐" w:date="2025-01-03T16:20:00Z" w16du:dateUtc="2025-01-03T08:20:00Z"/>
                    <w:rFonts w:ascii="Times New Roman" w:eastAsia="Times New Roman" w:hAnsi="Times New Roman" w:cs="Times New Roman"/>
                    <w:sz w:val="20"/>
                    <w:szCs w:val="20"/>
                  </w:rPr>
                </w:rPrChange>
              </w:rPr>
              <w:pPrChange w:id="123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27D632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82" w:author="瑋婷 徐" w:date="2025-01-03T16:20:00Z" w16du:dateUtc="2025-01-03T08:20:00Z"/>
                <w:rFonts w:asciiTheme="majorEastAsia" w:eastAsia="標楷體" w:hAnsiTheme="majorEastAsia" w:cstheme="majorEastAsia"/>
                <w:rPrChange w:id="12383" w:author="瑋婷 徐" w:date="2025-01-06T15:35:00Z" w16du:dateUtc="2025-01-06T07:35:00Z">
                  <w:rPr>
                    <w:ins w:id="12384" w:author="瑋婷 徐" w:date="2025-01-03T16:20:00Z" w16du:dateUtc="2025-01-03T08:20:00Z"/>
                    <w:rFonts w:ascii="Times New Roman" w:eastAsia="Times New Roman" w:hAnsi="Times New Roman" w:cs="Times New Roman"/>
                    <w:sz w:val="20"/>
                    <w:szCs w:val="20"/>
                  </w:rPr>
                </w:rPrChange>
              </w:rPr>
              <w:pPrChange w:id="123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F5298B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86" w:author="瑋婷 徐" w:date="2025-01-03T16:20:00Z" w16du:dateUtc="2025-01-03T08:20:00Z"/>
                <w:rFonts w:asciiTheme="majorEastAsia" w:eastAsia="標楷體" w:hAnsiTheme="majorEastAsia" w:cstheme="majorEastAsia"/>
                <w:rPrChange w:id="12387" w:author="瑋婷 徐" w:date="2025-01-06T15:35:00Z" w16du:dateUtc="2025-01-06T07:35:00Z">
                  <w:rPr>
                    <w:ins w:id="12388" w:author="瑋婷 徐" w:date="2025-01-03T16:20:00Z" w16du:dateUtc="2025-01-03T08:20:00Z"/>
                    <w:rFonts w:ascii="Times New Roman" w:eastAsia="Times New Roman" w:hAnsi="Times New Roman" w:cs="Times New Roman"/>
                    <w:sz w:val="20"/>
                    <w:szCs w:val="20"/>
                  </w:rPr>
                </w:rPrChange>
              </w:rPr>
              <w:pPrChange w:id="123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B905B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90" w:author="瑋婷 徐" w:date="2025-01-03T16:20:00Z" w16du:dateUtc="2025-01-03T08:20:00Z"/>
                <w:rFonts w:asciiTheme="majorEastAsia" w:eastAsia="標楷體" w:hAnsiTheme="majorEastAsia" w:cstheme="majorEastAsia"/>
                <w:rPrChange w:id="12391" w:author="瑋婷 徐" w:date="2025-01-06T15:35:00Z" w16du:dateUtc="2025-01-06T07:35:00Z">
                  <w:rPr>
                    <w:ins w:id="12392" w:author="瑋婷 徐" w:date="2025-01-03T16:20:00Z" w16du:dateUtc="2025-01-03T08:20:00Z"/>
                    <w:rFonts w:ascii="Times New Roman" w:eastAsia="Times New Roman" w:hAnsi="Times New Roman" w:cs="Times New Roman"/>
                    <w:sz w:val="20"/>
                    <w:szCs w:val="20"/>
                  </w:rPr>
                </w:rPrChange>
              </w:rPr>
              <w:pPrChange w:id="123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3B1BF1C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94" w:author="瑋婷 徐" w:date="2025-01-03T16:20:00Z" w16du:dateUtc="2025-01-03T08:20:00Z"/>
                <w:rFonts w:asciiTheme="majorEastAsia" w:eastAsia="標楷體" w:hAnsiTheme="majorEastAsia" w:cstheme="majorEastAsia"/>
                <w:rPrChange w:id="12395" w:author="瑋婷 徐" w:date="2025-01-06T15:35:00Z" w16du:dateUtc="2025-01-06T07:35:00Z">
                  <w:rPr>
                    <w:ins w:id="12396" w:author="瑋婷 徐" w:date="2025-01-03T16:20:00Z" w16du:dateUtc="2025-01-03T08:20:00Z"/>
                    <w:rFonts w:ascii="Times New Roman" w:eastAsia="Times New Roman" w:hAnsi="Times New Roman" w:cs="Times New Roman"/>
                    <w:sz w:val="20"/>
                    <w:szCs w:val="20"/>
                  </w:rPr>
                </w:rPrChange>
              </w:rPr>
              <w:pPrChange w:id="123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727E7E" w14:paraId="33D9BA94" w14:textId="77777777" w:rsidTr="003C19C7">
        <w:trPr>
          <w:cnfStyle w:val="000000100000" w:firstRow="0" w:lastRow="0" w:firstColumn="0" w:lastColumn="0" w:oddVBand="0" w:evenVBand="0" w:oddHBand="1" w:evenHBand="0" w:firstRowFirstColumn="0" w:firstRowLastColumn="0" w:lastRowFirstColumn="0" w:lastRowLastColumn="0"/>
          <w:trHeight w:val="300"/>
          <w:ins w:id="12398"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068C6A5" w14:textId="77777777" w:rsidR="00DA433E" w:rsidRPr="00727E7E" w:rsidRDefault="00DA433E">
            <w:pPr>
              <w:spacing w:line="360" w:lineRule="auto"/>
              <w:jc w:val="both"/>
              <w:rPr>
                <w:ins w:id="12399" w:author="瑋婷 徐" w:date="2025-01-03T16:20:00Z" w16du:dateUtc="2025-01-03T08:20:00Z"/>
                <w:rFonts w:asciiTheme="majorEastAsia" w:eastAsia="標楷體" w:hAnsiTheme="majorEastAsia" w:cstheme="majorEastAsia"/>
                <w:b w:val="0"/>
                <w:bCs w:val="0"/>
                <w:color w:val="000000"/>
                <w:rPrChange w:id="12400" w:author="瑋婷 徐" w:date="2025-01-06T15:35:00Z" w16du:dateUtc="2025-01-06T07:35:00Z">
                  <w:rPr>
                    <w:ins w:id="12401" w:author="瑋婷 徐" w:date="2025-01-03T16:20:00Z" w16du:dateUtc="2025-01-03T08:20:00Z"/>
                    <w:rFonts w:cs="Calibri"/>
                    <w:color w:val="000000"/>
                    <w:sz w:val="22"/>
                  </w:rPr>
                </w:rPrChange>
              </w:rPr>
              <w:pPrChange w:id="12402" w:author="瑋婷 徐" w:date="2025-01-03T16:21:00Z" w16du:dateUtc="2025-01-03T08:21:00Z">
                <w:pPr/>
              </w:pPrChange>
            </w:pPr>
            <w:ins w:id="12403" w:author="瑋婷 徐" w:date="2025-01-03T16:20:00Z" w16du:dateUtc="2025-01-03T08:20:00Z">
              <w:r w:rsidRPr="00727E7E">
                <w:rPr>
                  <w:rFonts w:asciiTheme="majorEastAsia" w:eastAsia="標楷體" w:hAnsiTheme="majorEastAsia" w:cstheme="majorEastAsia"/>
                  <w:b w:val="0"/>
                  <w:bCs w:val="0"/>
                  <w:color w:val="000000"/>
                  <w:rPrChange w:id="12404" w:author="瑋婷 徐" w:date="2025-01-06T15:35:00Z" w16du:dateUtc="2025-01-06T07:35:00Z">
                    <w:rPr>
                      <w:rFonts w:cs="Calibri"/>
                      <w:color w:val="000000"/>
                      <w:sz w:val="22"/>
                    </w:rPr>
                  </w:rPrChange>
                </w:rPr>
                <w:t>白頭翁</w:t>
              </w:r>
              <w:r w:rsidRPr="00727E7E">
                <w:rPr>
                  <w:rFonts w:asciiTheme="majorEastAsia" w:eastAsia="標楷體" w:hAnsiTheme="majorEastAsia" w:cstheme="majorEastAsia"/>
                  <w:b w:val="0"/>
                  <w:bCs w:val="0"/>
                  <w:color w:val="000000"/>
                  <w:rPrChange w:id="12405"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2406"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2407" w:author="瑋婷 徐" w:date="2025-01-06T15:35:00Z" w16du:dateUtc="2025-01-06T07:35:00Z">
                    <w:rPr>
                      <w:rFonts w:cs="Calibri"/>
                      <w:color w:val="000000"/>
                      <w:sz w:val="22"/>
                    </w:rPr>
                  </w:rPrChange>
                </w:rPr>
                <w:t xml:space="preserve"> </w:t>
              </w:r>
            </w:ins>
          </w:p>
        </w:tc>
        <w:tc>
          <w:tcPr>
            <w:tcW w:w="1286" w:type="pct"/>
            <w:hideMark/>
          </w:tcPr>
          <w:p w14:paraId="4E9945C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08" w:author="瑋婷 徐" w:date="2025-01-03T16:20:00Z" w16du:dateUtc="2025-01-03T08:20:00Z"/>
                <w:rFonts w:asciiTheme="majorEastAsia" w:eastAsia="標楷體" w:hAnsiTheme="majorEastAsia" w:cstheme="majorEastAsia"/>
                <w:i/>
                <w:iCs/>
                <w:color w:val="000000"/>
                <w:rPrChange w:id="12409" w:author="瑋婷 徐" w:date="2025-01-06T15:35:00Z" w16du:dateUtc="2025-01-06T07:35:00Z">
                  <w:rPr>
                    <w:ins w:id="12410" w:author="瑋婷 徐" w:date="2025-01-03T16:20:00Z" w16du:dateUtc="2025-01-03T08:20:00Z"/>
                    <w:rFonts w:cs="Calibri"/>
                    <w:i/>
                    <w:iCs/>
                    <w:color w:val="000000"/>
                    <w:sz w:val="22"/>
                  </w:rPr>
                </w:rPrChange>
              </w:rPr>
              <w:pPrChange w:id="124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412" w:author="瑋婷 徐" w:date="2025-01-03T16:20:00Z" w16du:dateUtc="2025-01-03T08:20:00Z">
              <w:r w:rsidRPr="00727E7E">
                <w:rPr>
                  <w:rFonts w:asciiTheme="majorEastAsia" w:eastAsia="標楷體" w:hAnsiTheme="majorEastAsia" w:cstheme="majorEastAsia"/>
                  <w:i/>
                  <w:iCs/>
                  <w:color w:val="000000"/>
                  <w:rPrChange w:id="12413" w:author="瑋婷 徐" w:date="2025-01-06T15:35:00Z" w16du:dateUtc="2025-01-06T07:35:00Z">
                    <w:rPr>
                      <w:rFonts w:cs="Calibri"/>
                      <w:i/>
                      <w:iCs/>
                      <w:color w:val="000000"/>
                      <w:sz w:val="22"/>
                    </w:rPr>
                  </w:rPrChange>
                </w:rPr>
                <w:t>Pycnonotus sinensis</w:t>
              </w:r>
            </w:ins>
          </w:p>
        </w:tc>
        <w:tc>
          <w:tcPr>
            <w:tcW w:w="148" w:type="pct"/>
            <w:noWrap/>
            <w:hideMark/>
          </w:tcPr>
          <w:p w14:paraId="69162EE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14" w:author="瑋婷 徐" w:date="2025-01-03T16:20:00Z" w16du:dateUtc="2025-01-03T08:20:00Z"/>
                <w:rFonts w:asciiTheme="majorEastAsia" w:eastAsia="標楷體" w:hAnsiTheme="majorEastAsia" w:cstheme="majorEastAsia"/>
                <w:color w:val="000000"/>
                <w:rPrChange w:id="12415" w:author="瑋婷 徐" w:date="2025-01-06T15:35:00Z" w16du:dateUtc="2025-01-06T07:35:00Z">
                  <w:rPr>
                    <w:ins w:id="12416" w:author="瑋婷 徐" w:date="2025-01-03T16:20:00Z" w16du:dateUtc="2025-01-03T08:20:00Z"/>
                    <w:rFonts w:cs="Calibri"/>
                    <w:color w:val="000000"/>
                    <w:sz w:val="22"/>
                  </w:rPr>
                </w:rPrChange>
              </w:rPr>
              <w:pPrChange w:id="124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418" w:author="瑋婷 徐" w:date="2025-01-03T16:20:00Z" w16du:dateUtc="2025-01-03T08:20:00Z">
              <w:r w:rsidRPr="00727E7E">
                <w:rPr>
                  <w:rFonts w:asciiTheme="majorEastAsia" w:eastAsia="標楷體" w:hAnsiTheme="majorEastAsia" w:cstheme="majorEastAsia"/>
                  <w:color w:val="000000"/>
                  <w:rPrChange w:id="12419" w:author="瑋婷 徐" w:date="2025-01-06T15:35:00Z" w16du:dateUtc="2025-01-06T07:35:00Z">
                    <w:rPr>
                      <w:rFonts w:cs="Calibri"/>
                      <w:color w:val="000000"/>
                      <w:sz w:val="22"/>
                    </w:rPr>
                  </w:rPrChange>
                </w:rPr>
                <w:t>*</w:t>
              </w:r>
            </w:ins>
          </w:p>
        </w:tc>
        <w:tc>
          <w:tcPr>
            <w:tcW w:w="148" w:type="pct"/>
            <w:noWrap/>
            <w:hideMark/>
          </w:tcPr>
          <w:p w14:paraId="1312D6E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20" w:author="瑋婷 徐" w:date="2025-01-03T16:20:00Z" w16du:dateUtc="2025-01-03T08:20:00Z"/>
                <w:rFonts w:asciiTheme="majorEastAsia" w:eastAsia="標楷體" w:hAnsiTheme="majorEastAsia" w:cstheme="majorEastAsia"/>
                <w:color w:val="000000"/>
                <w:rPrChange w:id="12421" w:author="瑋婷 徐" w:date="2025-01-06T15:35:00Z" w16du:dateUtc="2025-01-06T07:35:00Z">
                  <w:rPr>
                    <w:ins w:id="12422" w:author="瑋婷 徐" w:date="2025-01-03T16:20:00Z" w16du:dateUtc="2025-01-03T08:20:00Z"/>
                    <w:rFonts w:cs="Calibri"/>
                    <w:color w:val="000000"/>
                    <w:sz w:val="22"/>
                  </w:rPr>
                </w:rPrChange>
              </w:rPr>
              <w:pPrChange w:id="124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424" w:author="瑋婷 徐" w:date="2025-01-03T16:20:00Z" w16du:dateUtc="2025-01-03T08:20:00Z">
              <w:r w:rsidRPr="00727E7E">
                <w:rPr>
                  <w:rFonts w:asciiTheme="majorEastAsia" w:eastAsia="標楷體" w:hAnsiTheme="majorEastAsia" w:cstheme="majorEastAsia"/>
                  <w:color w:val="000000"/>
                  <w:rPrChange w:id="12425" w:author="瑋婷 徐" w:date="2025-01-06T15:35:00Z" w16du:dateUtc="2025-01-06T07:35:00Z">
                    <w:rPr>
                      <w:rFonts w:cs="Calibri"/>
                      <w:color w:val="000000"/>
                      <w:sz w:val="22"/>
                    </w:rPr>
                  </w:rPrChange>
                </w:rPr>
                <w:t>*</w:t>
              </w:r>
            </w:ins>
          </w:p>
        </w:tc>
        <w:tc>
          <w:tcPr>
            <w:tcW w:w="148" w:type="pct"/>
            <w:noWrap/>
            <w:hideMark/>
          </w:tcPr>
          <w:p w14:paraId="54C9F94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26" w:author="瑋婷 徐" w:date="2025-01-03T16:20:00Z" w16du:dateUtc="2025-01-03T08:20:00Z"/>
                <w:rFonts w:asciiTheme="majorEastAsia" w:eastAsia="標楷體" w:hAnsiTheme="majorEastAsia" w:cstheme="majorEastAsia"/>
                <w:color w:val="000000"/>
                <w:rPrChange w:id="12427" w:author="瑋婷 徐" w:date="2025-01-06T15:35:00Z" w16du:dateUtc="2025-01-06T07:35:00Z">
                  <w:rPr>
                    <w:ins w:id="12428" w:author="瑋婷 徐" w:date="2025-01-03T16:20:00Z" w16du:dateUtc="2025-01-03T08:20:00Z"/>
                    <w:rFonts w:cs="Calibri"/>
                    <w:color w:val="000000"/>
                    <w:sz w:val="22"/>
                  </w:rPr>
                </w:rPrChange>
              </w:rPr>
              <w:pPrChange w:id="124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36C476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30" w:author="瑋婷 徐" w:date="2025-01-03T16:20:00Z" w16du:dateUtc="2025-01-03T08:20:00Z"/>
                <w:rFonts w:asciiTheme="majorEastAsia" w:eastAsia="標楷體" w:hAnsiTheme="majorEastAsia" w:cstheme="majorEastAsia"/>
                <w:color w:val="000000"/>
                <w:rPrChange w:id="12431" w:author="瑋婷 徐" w:date="2025-01-06T15:35:00Z" w16du:dateUtc="2025-01-06T07:35:00Z">
                  <w:rPr>
                    <w:ins w:id="12432" w:author="瑋婷 徐" w:date="2025-01-03T16:20:00Z" w16du:dateUtc="2025-01-03T08:20:00Z"/>
                    <w:rFonts w:cs="Calibri"/>
                    <w:color w:val="000000"/>
                    <w:sz w:val="22"/>
                  </w:rPr>
                </w:rPrChange>
              </w:rPr>
              <w:pPrChange w:id="124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434" w:author="瑋婷 徐" w:date="2025-01-03T16:20:00Z" w16du:dateUtc="2025-01-03T08:20:00Z">
              <w:r w:rsidRPr="00727E7E">
                <w:rPr>
                  <w:rFonts w:asciiTheme="majorEastAsia" w:eastAsia="標楷體" w:hAnsiTheme="majorEastAsia" w:cstheme="majorEastAsia"/>
                  <w:color w:val="000000"/>
                  <w:rPrChange w:id="12435" w:author="瑋婷 徐" w:date="2025-01-06T15:35:00Z" w16du:dateUtc="2025-01-06T07:35:00Z">
                    <w:rPr>
                      <w:rFonts w:cs="Calibri"/>
                      <w:color w:val="000000"/>
                      <w:sz w:val="22"/>
                    </w:rPr>
                  </w:rPrChange>
                </w:rPr>
                <w:t>*</w:t>
              </w:r>
            </w:ins>
          </w:p>
        </w:tc>
        <w:tc>
          <w:tcPr>
            <w:tcW w:w="148" w:type="pct"/>
            <w:noWrap/>
            <w:hideMark/>
          </w:tcPr>
          <w:p w14:paraId="4BFCCA0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36" w:author="瑋婷 徐" w:date="2025-01-03T16:20:00Z" w16du:dateUtc="2025-01-03T08:20:00Z"/>
                <w:rFonts w:asciiTheme="majorEastAsia" w:eastAsia="標楷體" w:hAnsiTheme="majorEastAsia" w:cstheme="majorEastAsia"/>
                <w:color w:val="000000"/>
                <w:rPrChange w:id="12437" w:author="瑋婷 徐" w:date="2025-01-06T15:35:00Z" w16du:dateUtc="2025-01-06T07:35:00Z">
                  <w:rPr>
                    <w:ins w:id="12438" w:author="瑋婷 徐" w:date="2025-01-03T16:20:00Z" w16du:dateUtc="2025-01-03T08:20:00Z"/>
                    <w:rFonts w:cs="Calibri"/>
                    <w:color w:val="000000"/>
                    <w:sz w:val="22"/>
                  </w:rPr>
                </w:rPrChange>
              </w:rPr>
              <w:pPrChange w:id="124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440" w:author="瑋婷 徐" w:date="2025-01-03T16:20:00Z" w16du:dateUtc="2025-01-03T08:20:00Z">
              <w:r w:rsidRPr="00727E7E">
                <w:rPr>
                  <w:rFonts w:asciiTheme="majorEastAsia" w:eastAsia="標楷體" w:hAnsiTheme="majorEastAsia" w:cstheme="majorEastAsia"/>
                  <w:color w:val="000000"/>
                  <w:rPrChange w:id="12441" w:author="瑋婷 徐" w:date="2025-01-06T15:35:00Z" w16du:dateUtc="2025-01-06T07:35:00Z">
                    <w:rPr>
                      <w:rFonts w:cs="Calibri"/>
                      <w:color w:val="000000"/>
                      <w:sz w:val="22"/>
                    </w:rPr>
                  </w:rPrChange>
                </w:rPr>
                <w:t>*</w:t>
              </w:r>
            </w:ins>
          </w:p>
        </w:tc>
        <w:tc>
          <w:tcPr>
            <w:tcW w:w="109" w:type="pct"/>
            <w:noWrap/>
            <w:hideMark/>
          </w:tcPr>
          <w:p w14:paraId="3BDF7FE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42" w:author="瑋婷 徐" w:date="2025-01-03T16:20:00Z" w16du:dateUtc="2025-01-03T08:20:00Z"/>
                <w:rFonts w:asciiTheme="majorEastAsia" w:eastAsia="標楷體" w:hAnsiTheme="majorEastAsia" w:cstheme="majorEastAsia"/>
                <w:color w:val="000000"/>
                <w:rPrChange w:id="12443" w:author="瑋婷 徐" w:date="2025-01-06T15:35:00Z" w16du:dateUtc="2025-01-06T07:35:00Z">
                  <w:rPr>
                    <w:ins w:id="12444" w:author="瑋婷 徐" w:date="2025-01-03T16:20:00Z" w16du:dateUtc="2025-01-03T08:20:00Z"/>
                    <w:rFonts w:cs="Calibri"/>
                    <w:color w:val="000000"/>
                    <w:sz w:val="22"/>
                  </w:rPr>
                </w:rPrChange>
              </w:rPr>
              <w:pPrChange w:id="124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4A1A6BFB"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446" w:author="瑋婷 徐" w:date="2025-01-03T16:33:00Z" w16du:dateUtc="2025-01-03T08:33:00Z"/>
                <w:rFonts w:asciiTheme="majorEastAsia" w:eastAsia="標楷體" w:hAnsiTheme="majorEastAsia" w:cstheme="majorEastAsia"/>
                <w:color w:val="000000"/>
              </w:rPr>
            </w:pPr>
          </w:p>
        </w:tc>
        <w:tc>
          <w:tcPr>
            <w:tcW w:w="148" w:type="pct"/>
            <w:noWrap/>
            <w:hideMark/>
          </w:tcPr>
          <w:p w14:paraId="083AA972" w14:textId="07184BA3"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47" w:author="瑋婷 徐" w:date="2025-01-03T16:20:00Z" w16du:dateUtc="2025-01-03T08:20:00Z"/>
                <w:rFonts w:asciiTheme="majorEastAsia" w:eastAsia="標楷體" w:hAnsiTheme="majorEastAsia" w:cstheme="majorEastAsia"/>
                <w:color w:val="000000"/>
                <w:rPrChange w:id="12448" w:author="瑋婷 徐" w:date="2025-01-06T15:35:00Z" w16du:dateUtc="2025-01-06T07:35:00Z">
                  <w:rPr>
                    <w:ins w:id="12449" w:author="瑋婷 徐" w:date="2025-01-03T16:20:00Z" w16du:dateUtc="2025-01-03T08:20:00Z"/>
                    <w:rFonts w:cs="Calibri"/>
                    <w:color w:val="000000"/>
                    <w:sz w:val="22"/>
                  </w:rPr>
                </w:rPrChange>
              </w:rPr>
              <w:pPrChange w:id="124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451" w:author="瑋婷 徐" w:date="2025-01-03T16:20:00Z" w16du:dateUtc="2025-01-03T08:20:00Z">
              <w:r w:rsidRPr="00727E7E">
                <w:rPr>
                  <w:rFonts w:asciiTheme="majorEastAsia" w:eastAsia="標楷體" w:hAnsiTheme="majorEastAsia" w:cstheme="majorEastAsia"/>
                  <w:color w:val="000000"/>
                  <w:rPrChange w:id="12452" w:author="瑋婷 徐" w:date="2025-01-06T15:35:00Z" w16du:dateUtc="2025-01-06T07:35:00Z">
                    <w:rPr>
                      <w:rFonts w:cs="Calibri"/>
                      <w:color w:val="000000"/>
                      <w:sz w:val="22"/>
                    </w:rPr>
                  </w:rPrChange>
                </w:rPr>
                <w:t>*</w:t>
              </w:r>
            </w:ins>
          </w:p>
        </w:tc>
        <w:tc>
          <w:tcPr>
            <w:tcW w:w="148" w:type="pct"/>
            <w:noWrap/>
            <w:hideMark/>
          </w:tcPr>
          <w:p w14:paraId="4D833CC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53" w:author="瑋婷 徐" w:date="2025-01-03T16:20:00Z" w16du:dateUtc="2025-01-03T08:20:00Z"/>
                <w:rFonts w:asciiTheme="majorEastAsia" w:eastAsia="標楷體" w:hAnsiTheme="majorEastAsia" w:cstheme="majorEastAsia"/>
                <w:color w:val="000000"/>
                <w:rPrChange w:id="12454" w:author="瑋婷 徐" w:date="2025-01-06T15:35:00Z" w16du:dateUtc="2025-01-06T07:35:00Z">
                  <w:rPr>
                    <w:ins w:id="12455" w:author="瑋婷 徐" w:date="2025-01-03T16:20:00Z" w16du:dateUtc="2025-01-03T08:20:00Z"/>
                    <w:rFonts w:cs="Calibri"/>
                    <w:color w:val="000000"/>
                    <w:sz w:val="22"/>
                  </w:rPr>
                </w:rPrChange>
              </w:rPr>
              <w:pPrChange w:id="124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EC05BC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57" w:author="瑋婷 徐" w:date="2025-01-03T16:20:00Z" w16du:dateUtc="2025-01-03T08:20:00Z"/>
                <w:rFonts w:asciiTheme="majorEastAsia" w:eastAsia="標楷體" w:hAnsiTheme="majorEastAsia" w:cstheme="majorEastAsia"/>
                <w:rPrChange w:id="12458" w:author="瑋婷 徐" w:date="2025-01-06T15:35:00Z" w16du:dateUtc="2025-01-06T07:35:00Z">
                  <w:rPr>
                    <w:ins w:id="12459" w:author="瑋婷 徐" w:date="2025-01-03T16:20:00Z" w16du:dateUtc="2025-01-03T08:20:00Z"/>
                    <w:rFonts w:ascii="Times New Roman" w:eastAsia="Times New Roman" w:hAnsi="Times New Roman" w:cs="Times New Roman"/>
                    <w:sz w:val="20"/>
                    <w:szCs w:val="20"/>
                  </w:rPr>
                </w:rPrChange>
              </w:rPr>
              <w:pPrChange w:id="124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8D392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61" w:author="瑋婷 徐" w:date="2025-01-03T16:20:00Z" w16du:dateUtc="2025-01-03T08:20:00Z"/>
                <w:rFonts w:asciiTheme="majorEastAsia" w:eastAsia="標楷體" w:hAnsiTheme="majorEastAsia" w:cstheme="majorEastAsia"/>
                <w:rPrChange w:id="12462" w:author="瑋婷 徐" w:date="2025-01-06T15:35:00Z" w16du:dateUtc="2025-01-06T07:35:00Z">
                  <w:rPr>
                    <w:ins w:id="12463" w:author="瑋婷 徐" w:date="2025-01-03T16:20:00Z" w16du:dateUtc="2025-01-03T08:20:00Z"/>
                    <w:rFonts w:ascii="Times New Roman" w:eastAsia="Times New Roman" w:hAnsi="Times New Roman" w:cs="Times New Roman"/>
                    <w:sz w:val="20"/>
                    <w:szCs w:val="20"/>
                  </w:rPr>
                </w:rPrChange>
              </w:rPr>
              <w:pPrChange w:id="124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34BBA74"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465" w:author="瑋婷 徐" w:date="2025-01-03T16:33:00Z" w16du:dateUtc="2025-01-03T08:33:00Z"/>
                <w:rFonts w:asciiTheme="majorEastAsia" w:eastAsia="標楷體" w:hAnsiTheme="majorEastAsia" w:cstheme="majorEastAsia"/>
                <w:color w:val="000000"/>
              </w:rPr>
            </w:pPr>
          </w:p>
        </w:tc>
        <w:tc>
          <w:tcPr>
            <w:tcW w:w="148" w:type="pct"/>
            <w:noWrap/>
            <w:hideMark/>
          </w:tcPr>
          <w:p w14:paraId="68D59967" w14:textId="5D2804C4"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66" w:author="瑋婷 徐" w:date="2025-01-03T16:20:00Z" w16du:dateUtc="2025-01-03T08:20:00Z"/>
                <w:rFonts w:asciiTheme="majorEastAsia" w:eastAsia="標楷體" w:hAnsiTheme="majorEastAsia" w:cstheme="majorEastAsia"/>
                <w:color w:val="000000"/>
                <w:rPrChange w:id="12467" w:author="瑋婷 徐" w:date="2025-01-06T15:35:00Z" w16du:dateUtc="2025-01-06T07:35:00Z">
                  <w:rPr>
                    <w:ins w:id="12468" w:author="瑋婷 徐" w:date="2025-01-03T16:20:00Z" w16du:dateUtc="2025-01-03T08:20:00Z"/>
                    <w:rFonts w:cs="Calibri"/>
                    <w:color w:val="000000"/>
                    <w:sz w:val="22"/>
                  </w:rPr>
                </w:rPrChange>
              </w:rPr>
              <w:pPrChange w:id="124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470" w:author="瑋婷 徐" w:date="2025-01-03T16:20:00Z" w16du:dateUtc="2025-01-03T08:20:00Z">
              <w:r w:rsidRPr="00727E7E">
                <w:rPr>
                  <w:rFonts w:asciiTheme="majorEastAsia" w:eastAsia="標楷體" w:hAnsiTheme="majorEastAsia" w:cstheme="majorEastAsia"/>
                  <w:color w:val="000000"/>
                  <w:rPrChange w:id="12471" w:author="瑋婷 徐" w:date="2025-01-06T15:35:00Z" w16du:dateUtc="2025-01-06T07:35:00Z">
                    <w:rPr>
                      <w:rFonts w:cs="Calibri"/>
                      <w:color w:val="000000"/>
                      <w:sz w:val="22"/>
                    </w:rPr>
                  </w:rPrChange>
                </w:rPr>
                <w:t>*</w:t>
              </w:r>
            </w:ins>
          </w:p>
        </w:tc>
        <w:tc>
          <w:tcPr>
            <w:tcW w:w="148" w:type="pct"/>
            <w:noWrap/>
            <w:hideMark/>
          </w:tcPr>
          <w:p w14:paraId="656AEC5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72" w:author="瑋婷 徐" w:date="2025-01-03T16:20:00Z" w16du:dateUtc="2025-01-03T08:20:00Z"/>
                <w:rFonts w:asciiTheme="majorEastAsia" w:eastAsia="標楷體" w:hAnsiTheme="majorEastAsia" w:cstheme="majorEastAsia"/>
                <w:color w:val="000000"/>
                <w:rPrChange w:id="12473" w:author="瑋婷 徐" w:date="2025-01-06T15:35:00Z" w16du:dateUtc="2025-01-06T07:35:00Z">
                  <w:rPr>
                    <w:ins w:id="12474" w:author="瑋婷 徐" w:date="2025-01-03T16:20:00Z" w16du:dateUtc="2025-01-03T08:20:00Z"/>
                    <w:rFonts w:cs="Calibri"/>
                    <w:color w:val="000000"/>
                    <w:sz w:val="22"/>
                  </w:rPr>
                </w:rPrChange>
              </w:rPr>
              <w:pPrChange w:id="124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F9C35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76" w:author="瑋婷 徐" w:date="2025-01-03T16:20:00Z" w16du:dateUtc="2025-01-03T08:20:00Z"/>
                <w:rFonts w:asciiTheme="majorEastAsia" w:eastAsia="標楷體" w:hAnsiTheme="majorEastAsia" w:cstheme="majorEastAsia"/>
                <w:rPrChange w:id="12477" w:author="瑋婷 徐" w:date="2025-01-06T15:35:00Z" w16du:dateUtc="2025-01-06T07:35:00Z">
                  <w:rPr>
                    <w:ins w:id="12478" w:author="瑋婷 徐" w:date="2025-01-03T16:20:00Z" w16du:dateUtc="2025-01-03T08:20:00Z"/>
                    <w:rFonts w:ascii="Times New Roman" w:eastAsia="Times New Roman" w:hAnsi="Times New Roman" w:cs="Times New Roman"/>
                    <w:sz w:val="20"/>
                    <w:szCs w:val="20"/>
                  </w:rPr>
                </w:rPrChange>
              </w:rPr>
              <w:pPrChange w:id="124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5C78C2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80" w:author="瑋婷 徐" w:date="2025-01-03T16:20:00Z" w16du:dateUtc="2025-01-03T08:20:00Z"/>
                <w:rFonts w:asciiTheme="majorEastAsia" w:eastAsia="標楷體" w:hAnsiTheme="majorEastAsia" w:cstheme="majorEastAsia"/>
                <w:rPrChange w:id="12481" w:author="瑋婷 徐" w:date="2025-01-06T15:35:00Z" w16du:dateUtc="2025-01-06T07:35:00Z">
                  <w:rPr>
                    <w:ins w:id="12482" w:author="瑋婷 徐" w:date="2025-01-03T16:20:00Z" w16du:dateUtc="2025-01-03T08:20:00Z"/>
                    <w:rFonts w:ascii="Times New Roman" w:eastAsia="Times New Roman" w:hAnsi="Times New Roman" w:cs="Times New Roman"/>
                    <w:sz w:val="20"/>
                    <w:szCs w:val="20"/>
                  </w:rPr>
                </w:rPrChange>
              </w:rPr>
              <w:pPrChange w:id="124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358090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84" w:author="瑋婷 徐" w:date="2025-01-03T16:20:00Z" w16du:dateUtc="2025-01-03T08:20:00Z"/>
                <w:rFonts w:asciiTheme="majorEastAsia" w:eastAsia="標楷體" w:hAnsiTheme="majorEastAsia" w:cstheme="majorEastAsia"/>
                <w:rPrChange w:id="12485" w:author="瑋婷 徐" w:date="2025-01-06T15:35:00Z" w16du:dateUtc="2025-01-06T07:35:00Z">
                  <w:rPr>
                    <w:ins w:id="12486" w:author="瑋婷 徐" w:date="2025-01-03T16:20:00Z" w16du:dateUtc="2025-01-03T08:20:00Z"/>
                    <w:rFonts w:ascii="Times New Roman" w:eastAsia="Times New Roman" w:hAnsi="Times New Roman" w:cs="Times New Roman"/>
                    <w:sz w:val="20"/>
                    <w:szCs w:val="20"/>
                  </w:rPr>
                </w:rPrChange>
              </w:rPr>
              <w:pPrChange w:id="124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35E79F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88" w:author="瑋婷 徐" w:date="2025-01-03T16:20:00Z" w16du:dateUtc="2025-01-03T08:20:00Z"/>
                <w:rFonts w:asciiTheme="majorEastAsia" w:eastAsia="標楷體" w:hAnsiTheme="majorEastAsia" w:cstheme="majorEastAsia"/>
                <w:rPrChange w:id="12489" w:author="瑋婷 徐" w:date="2025-01-06T15:35:00Z" w16du:dateUtc="2025-01-06T07:35:00Z">
                  <w:rPr>
                    <w:ins w:id="12490" w:author="瑋婷 徐" w:date="2025-01-03T16:20:00Z" w16du:dateUtc="2025-01-03T08:20:00Z"/>
                    <w:rFonts w:ascii="Times New Roman" w:eastAsia="Times New Roman" w:hAnsi="Times New Roman" w:cs="Times New Roman"/>
                    <w:sz w:val="20"/>
                    <w:szCs w:val="20"/>
                  </w:rPr>
                </w:rPrChange>
              </w:rPr>
              <w:pPrChange w:id="124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A79528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92" w:author="瑋婷 徐" w:date="2025-01-03T16:20:00Z" w16du:dateUtc="2025-01-03T08:20:00Z"/>
                <w:rFonts w:asciiTheme="majorEastAsia" w:eastAsia="標楷體" w:hAnsiTheme="majorEastAsia" w:cstheme="majorEastAsia"/>
                <w:rPrChange w:id="12493" w:author="瑋婷 徐" w:date="2025-01-06T15:35:00Z" w16du:dateUtc="2025-01-06T07:35:00Z">
                  <w:rPr>
                    <w:ins w:id="12494" w:author="瑋婷 徐" w:date="2025-01-03T16:20:00Z" w16du:dateUtc="2025-01-03T08:20:00Z"/>
                    <w:rFonts w:ascii="Times New Roman" w:eastAsia="Times New Roman" w:hAnsi="Times New Roman" w:cs="Times New Roman"/>
                    <w:sz w:val="20"/>
                    <w:szCs w:val="20"/>
                  </w:rPr>
                </w:rPrChange>
              </w:rPr>
              <w:pPrChange w:id="124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B5F79B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96" w:author="瑋婷 徐" w:date="2025-01-03T16:20:00Z" w16du:dateUtc="2025-01-03T08:20:00Z"/>
                <w:rFonts w:asciiTheme="majorEastAsia" w:eastAsia="標楷體" w:hAnsiTheme="majorEastAsia" w:cstheme="majorEastAsia"/>
                <w:rPrChange w:id="12497" w:author="瑋婷 徐" w:date="2025-01-06T15:35:00Z" w16du:dateUtc="2025-01-06T07:35:00Z">
                  <w:rPr>
                    <w:ins w:id="12498" w:author="瑋婷 徐" w:date="2025-01-03T16:20:00Z" w16du:dateUtc="2025-01-03T08:20:00Z"/>
                    <w:rFonts w:ascii="Times New Roman" w:eastAsia="Times New Roman" w:hAnsi="Times New Roman" w:cs="Times New Roman"/>
                    <w:sz w:val="20"/>
                    <w:szCs w:val="20"/>
                  </w:rPr>
                </w:rPrChange>
              </w:rPr>
              <w:pPrChange w:id="124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226B6182" w14:textId="77777777" w:rsidTr="003C19C7">
        <w:trPr>
          <w:trHeight w:val="300"/>
          <w:ins w:id="12500"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8F2FDED" w14:textId="77777777" w:rsidR="00DA433E" w:rsidRPr="00727E7E" w:rsidRDefault="00DA433E">
            <w:pPr>
              <w:spacing w:line="360" w:lineRule="auto"/>
              <w:jc w:val="both"/>
              <w:rPr>
                <w:ins w:id="12501" w:author="瑋婷 徐" w:date="2025-01-03T16:20:00Z" w16du:dateUtc="2025-01-03T08:20:00Z"/>
                <w:rFonts w:asciiTheme="majorEastAsia" w:eastAsia="標楷體" w:hAnsiTheme="majorEastAsia" w:cstheme="majorEastAsia"/>
                <w:b w:val="0"/>
                <w:bCs w:val="0"/>
                <w:color w:val="000000"/>
                <w:rPrChange w:id="12502" w:author="瑋婷 徐" w:date="2025-01-06T15:35:00Z" w16du:dateUtc="2025-01-06T07:35:00Z">
                  <w:rPr>
                    <w:ins w:id="12503" w:author="瑋婷 徐" w:date="2025-01-03T16:20:00Z" w16du:dateUtc="2025-01-03T08:20:00Z"/>
                    <w:rFonts w:cs="Calibri"/>
                    <w:color w:val="000000"/>
                    <w:sz w:val="22"/>
                  </w:rPr>
                </w:rPrChange>
              </w:rPr>
              <w:pPrChange w:id="12504" w:author="瑋婷 徐" w:date="2025-01-03T16:21:00Z" w16du:dateUtc="2025-01-03T08:21:00Z">
                <w:pPr/>
              </w:pPrChange>
            </w:pPr>
            <w:ins w:id="12505" w:author="瑋婷 徐" w:date="2025-01-03T16:20:00Z" w16du:dateUtc="2025-01-03T08:20:00Z">
              <w:r w:rsidRPr="00727E7E">
                <w:rPr>
                  <w:rFonts w:asciiTheme="majorEastAsia" w:eastAsia="標楷體" w:hAnsiTheme="majorEastAsia" w:cstheme="majorEastAsia"/>
                  <w:b w:val="0"/>
                  <w:bCs w:val="0"/>
                  <w:color w:val="000000"/>
                  <w:rPrChange w:id="12506" w:author="瑋婷 徐" w:date="2025-01-06T15:35:00Z" w16du:dateUtc="2025-01-06T07:35:00Z">
                    <w:rPr>
                      <w:rFonts w:cs="Calibri"/>
                      <w:color w:val="000000"/>
                      <w:sz w:val="22"/>
                    </w:rPr>
                  </w:rPrChange>
                </w:rPr>
                <w:t>紅嘴黑</w:t>
              </w:r>
              <w:proofErr w:type="gramStart"/>
              <w:r w:rsidRPr="00727E7E">
                <w:rPr>
                  <w:rFonts w:asciiTheme="majorEastAsia" w:eastAsia="標楷體" w:hAnsiTheme="majorEastAsia" w:cstheme="majorEastAsia"/>
                  <w:b w:val="0"/>
                  <w:bCs w:val="0"/>
                  <w:color w:val="000000"/>
                  <w:rPrChange w:id="12507" w:author="瑋婷 徐" w:date="2025-01-06T15:35:00Z" w16du:dateUtc="2025-01-06T07:35:00Z">
                    <w:rPr>
                      <w:rFonts w:cs="Calibri"/>
                      <w:color w:val="000000"/>
                      <w:sz w:val="22"/>
                    </w:rPr>
                  </w:rPrChange>
                </w:rPr>
                <w:t>鵯</w:t>
              </w:r>
              <w:proofErr w:type="gramEnd"/>
              <w:r w:rsidRPr="00727E7E">
                <w:rPr>
                  <w:rFonts w:asciiTheme="majorEastAsia" w:eastAsia="標楷體" w:hAnsiTheme="majorEastAsia" w:cstheme="majorEastAsia"/>
                  <w:b w:val="0"/>
                  <w:bCs w:val="0"/>
                  <w:color w:val="000000"/>
                  <w:rPrChange w:id="12508"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2509"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2510" w:author="瑋婷 徐" w:date="2025-01-06T15:35:00Z" w16du:dateUtc="2025-01-06T07:35:00Z">
                    <w:rPr>
                      <w:rFonts w:cs="Calibri"/>
                      <w:color w:val="000000"/>
                      <w:sz w:val="22"/>
                    </w:rPr>
                  </w:rPrChange>
                </w:rPr>
                <w:t xml:space="preserve"> </w:t>
              </w:r>
            </w:ins>
          </w:p>
        </w:tc>
        <w:tc>
          <w:tcPr>
            <w:tcW w:w="1286" w:type="pct"/>
            <w:hideMark/>
          </w:tcPr>
          <w:p w14:paraId="6D04345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11" w:author="瑋婷 徐" w:date="2025-01-03T16:20:00Z" w16du:dateUtc="2025-01-03T08:20:00Z"/>
                <w:rFonts w:asciiTheme="majorEastAsia" w:eastAsia="標楷體" w:hAnsiTheme="majorEastAsia" w:cstheme="majorEastAsia"/>
                <w:i/>
                <w:iCs/>
                <w:color w:val="000000"/>
                <w:rPrChange w:id="12512" w:author="瑋婷 徐" w:date="2025-01-06T15:35:00Z" w16du:dateUtc="2025-01-06T07:35:00Z">
                  <w:rPr>
                    <w:ins w:id="12513" w:author="瑋婷 徐" w:date="2025-01-03T16:20:00Z" w16du:dateUtc="2025-01-03T08:20:00Z"/>
                    <w:rFonts w:cs="Calibri"/>
                    <w:i/>
                    <w:iCs/>
                    <w:color w:val="000000"/>
                    <w:sz w:val="22"/>
                  </w:rPr>
                </w:rPrChange>
              </w:rPr>
              <w:pPrChange w:id="125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15" w:author="瑋婷 徐" w:date="2025-01-03T16:20:00Z" w16du:dateUtc="2025-01-03T08:20:00Z">
              <w:r w:rsidRPr="00727E7E">
                <w:rPr>
                  <w:rFonts w:asciiTheme="majorEastAsia" w:eastAsia="標楷體" w:hAnsiTheme="majorEastAsia" w:cstheme="majorEastAsia"/>
                  <w:i/>
                  <w:iCs/>
                  <w:color w:val="000000"/>
                  <w:rPrChange w:id="12516" w:author="瑋婷 徐" w:date="2025-01-06T15:35:00Z" w16du:dateUtc="2025-01-06T07:35:00Z">
                    <w:rPr>
                      <w:rFonts w:cs="Calibri"/>
                      <w:i/>
                      <w:iCs/>
                      <w:color w:val="000000"/>
                      <w:sz w:val="22"/>
                    </w:rPr>
                  </w:rPrChange>
                </w:rPr>
                <w:t>Hypsipetes leucocephalus</w:t>
              </w:r>
            </w:ins>
          </w:p>
        </w:tc>
        <w:tc>
          <w:tcPr>
            <w:tcW w:w="148" w:type="pct"/>
            <w:noWrap/>
            <w:hideMark/>
          </w:tcPr>
          <w:p w14:paraId="555956E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17" w:author="瑋婷 徐" w:date="2025-01-03T16:20:00Z" w16du:dateUtc="2025-01-03T08:20:00Z"/>
                <w:rFonts w:asciiTheme="majorEastAsia" w:eastAsia="標楷體" w:hAnsiTheme="majorEastAsia" w:cstheme="majorEastAsia"/>
                <w:color w:val="000000"/>
                <w:rPrChange w:id="12518" w:author="瑋婷 徐" w:date="2025-01-06T15:35:00Z" w16du:dateUtc="2025-01-06T07:35:00Z">
                  <w:rPr>
                    <w:ins w:id="12519" w:author="瑋婷 徐" w:date="2025-01-03T16:20:00Z" w16du:dateUtc="2025-01-03T08:20:00Z"/>
                    <w:rFonts w:cs="Calibri"/>
                    <w:color w:val="000000"/>
                    <w:sz w:val="22"/>
                  </w:rPr>
                </w:rPrChange>
              </w:rPr>
              <w:pPrChange w:id="125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21" w:author="瑋婷 徐" w:date="2025-01-03T16:20:00Z" w16du:dateUtc="2025-01-03T08:20:00Z">
              <w:r w:rsidRPr="00727E7E">
                <w:rPr>
                  <w:rFonts w:asciiTheme="majorEastAsia" w:eastAsia="標楷體" w:hAnsiTheme="majorEastAsia" w:cstheme="majorEastAsia"/>
                  <w:color w:val="000000"/>
                  <w:rPrChange w:id="12522" w:author="瑋婷 徐" w:date="2025-01-06T15:35:00Z" w16du:dateUtc="2025-01-06T07:35:00Z">
                    <w:rPr>
                      <w:rFonts w:cs="Calibri"/>
                      <w:color w:val="000000"/>
                      <w:sz w:val="22"/>
                    </w:rPr>
                  </w:rPrChange>
                </w:rPr>
                <w:t>*</w:t>
              </w:r>
            </w:ins>
          </w:p>
        </w:tc>
        <w:tc>
          <w:tcPr>
            <w:tcW w:w="148" w:type="pct"/>
            <w:noWrap/>
            <w:hideMark/>
          </w:tcPr>
          <w:p w14:paraId="5F68DA9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23" w:author="瑋婷 徐" w:date="2025-01-03T16:20:00Z" w16du:dateUtc="2025-01-03T08:20:00Z"/>
                <w:rFonts w:asciiTheme="majorEastAsia" w:eastAsia="標楷體" w:hAnsiTheme="majorEastAsia" w:cstheme="majorEastAsia"/>
                <w:color w:val="000000"/>
                <w:rPrChange w:id="12524" w:author="瑋婷 徐" w:date="2025-01-06T15:35:00Z" w16du:dateUtc="2025-01-06T07:35:00Z">
                  <w:rPr>
                    <w:ins w:id="12525" w:author="瑋婷 徐" w:date="2025-01-03T16:20:00Z" w16du:dateUtc="2025-01-03T08:20:00Z"/>
                    <w:rFonts w:cs="Calibri"/>
                    <w:color w:val="000000"/>
                    <w:sz w:val="22"/>
                  </w:rPr>
                </w:rPrChange>
              </w:rPr>
              <w:pPrChange w:id="125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27" w:author="瑋婷 徐" w:date="2025-01-03T16:20:00Z" w16du:dateUtc="2025-01-03T08:20:00Z">
              <w:r w:rsidRPr="00727E7E">
                <w:rPr>
                  <w:rFonts w:asciiTheme="majorEastAsia" w:eastAsia="標楷體" w:hAnsiTheme="majorEastAsia" w:cstheme="majorEastAsia"/>
                  <w:color w:val="000000"/>
                  <w:rPrChange w:id="12528" w:author="瑋婷 徐" w:date="2025-01-06T15:35:00Z" w16du:dateUtc="2025-01-06T07:35:00Z">
                    <w:rPr>
                      <w:rFonts w:cs="Calibri"/>
                      <w:color w:val="000000"/>
                      <w:sz w:val="22"/>
                    </w:rPr>
                  </w:rPrChange>
                </w:rPr>
                <w:t>*</w:t>
              </w:r>
            </w:ins>
          </w:p>
        </w:tc>
        <w:tc>
          <w:tcPr>
            <w:tcW w:w="148" w:type="pct"/>
            <w:noWrap/>
            <w:hideMark/>
          </w:tcPr>
          <w:p w14:paraId="54962BB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29" w:author="瑋婷 徐" w:date="2025-01-03T16:20:00Z" w16du:dateUtc="2025-01-03T08:20:00Z"/>
                <w:rFonts w:asciiTheme="majorEastAsia" w:eastAsia="標楷體" w:hAnsiTheme="majorEastAsia" w:cstheme="majorEastAsia"/>
                <w:color w:val="000000"/>
                <w:rPrChange w:id="12530" w:author="瑋婷 徐" w:date="2025-01-06T15:35:00Z" w16du:dateUtc="2025-01-06T07:35:00Z">
                  <w:rPr>
                    <w:ins w:id="12531" w:author="瑋婷 徐" w:date="2025-01-03T16:20:00Z" w16du:dateUtc="2025-01-03T08:20:00Z"/>
                    <w:rFonts w:cs="Calibri"/>
                    <w:color w:val="000000"/>
                    <w:sz w:val="22"/>
                  </w:rPr>
                </w:rPrChange>
              </w:rPr>
              <w:pPrChange w:id="125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33" w:author="瑋婷 徐" w:date="2025-01-03T16:20:00Z" w16du:dateUtc="2025-01-03T08:20:00Z">
              <w:r w:rsidRPr="00727E7E">
                <w:rPr>
                  <w:rFonts w:asciiTheme="majorEastAsia" w:eastAsia="標楷體" w:hAnsiTheme="majorEastAsia" w:cstheme="majorEastAsia"/>
                  <w:color w:val="000000"/>
                  <w:rPrChange w:id="12534" w:author="瑋婷 徐" w:date="2025-01-06T15:35:00Z" w16du:dateUtc="2025-01-06T07:35:00Z">
                    <w:rPr>
                      <w:rFonts w:cs="Calibri"/>
                      <w:color w:val="000000"/>
                      <w:sz w:val="22"/>
                    </w:rPr>
                  </w:rPrChange>
                </w:rPr>
                <w:t>*</w:t>
              </w:r>
            </w:ins>
          </w:p>
        </w:tc>
        <w:tc>
          <w:tcPr>
            <w:tcW w:w="148" w:type="pct"/>
            <w:noWrap/>
            <w:hideMark/>
          </w:tcPr>
          <w:p w14:paraId="2018F8E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35" w:author="瑋婷 徐" w:date="2025-01-03T16:20:00Z" w16du:dateUtc="2025-01-03T08:20:00Z"/>
                <w:rFonts w:asciiTheme="majorEastAsia" w:eastAsia="標楷體" w:hAnsiTheme="majorEastAsia" w:cstheme="majorEastAsia"/>
                <w:color w:val="000000"/>
                <w:rPrChange w:id="12536" w:author="瑋婷 徐" w:date="2025-01-06T15:35:00Z" w16du:dateUtc="2025-01-06T07:35:00Z">
                  <w:rPr>
                    <w:ins w:id="12537" w:author="瑋婷 徐" w:date="2025-01-03T16:20:00Z" w16du:dateUtc="2025-01-03T08:20:00Z"/>
                    <w:rFonts w:cs="Calibri"/>
                    <w:color w:val="000000"/>
                    <w:sz w:val="22"/>
                  </w:rPr>
                </w:rPrChange>
              </w:rPr>
              <w:pPrChange w:id="125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39" w:author="瑋婷 徐" w:date="2025-01-03T16:20:00Z" w16du:dateUtc="2025-01-03T08:20:00Z">
              <w:r w:rsidRPr="00727E7E">
                <w:rPr>
                  <w:rFonts w:asciiTheme="majorEastAsia" w:eastAsia="標楷體" w:hAnsiTheme="majorEastAsia" w:cstheme="majorEastAsia"/>
                  <w:color w:val="000000"/>
                  <w:rPrChange w:id="12540" w:author="瑋婷 徐" w:date="2025-01-06T15:35:00Z" w16du:dateUtc="2025-01-06T07:35:00Z">
                    <w:rPr>
                      <w:rFonts w:cs="Calibri"/>
                      <w:color w:val="000000"/>
                      <w:sz w:val="22"/>
                    </w:rPr>
                  </w:rPrChange>
                </w:rPr>
                <w:t>*</w:t>
              </w:r>
            </w:ins>
          </w:p>
        </w:tc>
        <w:tc>
          <w:tcPr>
            <w:tcW w:w="148" w:type="pct"/>
            <w:noWrap/>
            <w:hideMark/>
          </w:tcPr>
          <w:p w14:paraId="7911B0C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41" w:author="瑋婷 徐" w:date="2025-01-03T16:20:00Z" w16du:dateUtc="2025-01-03T08:20:00Z"/>
                <w:rFonts w:asciiTheme="majorEastAsia" w:eastAsia="標楷體" w:hAnsiTheme="majorEastAsia" w:cstheme="majorEastAsia"/>
                <w:color w:val="000000"/>
                <w:rPrChange w:id="12542" w:author="瑋婷 徐" w:date="2025-01-06T15:35:00Z" w16du:dateUtc="2025-01-06T07:35:00Z">
                  <w:rPr>
                    <w:ins w:id="12543" w:author="瑋婷 徐" w:date="2025-01-03T16:20:00Z" w16du:dateUtc="2025-01-03T08:20:00Z"/>
                    <w:rFonts w:cs="Calibri"/>
                    <w:color w:val="000000"/>
                    <w:sz w:val="22"/>
                  </w:rPr>
                </w:rPrChange>
              </w:rPr>
              <w:pPrChange w:id="125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45" w:author="瑋婷 徐" w:date="2025-01-03T16:20:00Z" w16du:dateUtc="2025-01-03T08:20:00Z">
              <w:r w:rsidRPr="00727E7E">
                <w:rPr>
                  <w:rFonts w:asciiTheme="majorEastAsia" w:eastAsia="標楷體" w:hAnsiTheme="majorEastAsia" w:cstheme="majorEastAsia"/>
                  <w:color w:val="000000"/>
                  <w:rPrChange w:id="12546" w:author="瑋婷 徐" w:date="2025-01-06T15:35:00Z" w16du:dateUtc="2025-01-06T07:35:00Z">
                    <w:rPr>
                      <w:rFonts w:cs="Calibri"/>
                      <w:color w:val="000000"/>
                      <w:sz w:val="22"/>
                    </w:rPr>
                  </w:rPrChange>
                </w:rPr>
                <w:t>*</w:t>
              </w:r>
            </w:ins>
          </w:p>
        </w:tc>
        <w:tc>
          <w:tcPr>
            <w:tcW w:w="109" w:type="pct"/>
            <w:noWrap/>
            <w:hideMark/>
          </w:tcPr>
          <w:p w14:paraId="36B87E1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47" w:author="瑋婷 徐" w:date="2025-01-03T16:20:00Z" w16du:dateUtc="2025-01-03T08:20:00Z"/>
                <w:rFonts w:asciiTheme="majorEastAsia" w:eastAsia="標楷體" w:hAnsiTheme="majorEastAsia" w:cstheme="majorEastAsia"/>
                <w:color w:val="000000"/>
                <w:rPrChange w:id="12548" w:author="瑋婷 徐" w:date="2025-01-06T15:35:00Z" w16du:dateUtc="2025-01-06T07:35:00Z">
                  <w:rPr>
                    <w:ins w:id="12549" w:author="瑋婷 徐" w:date="2025-01-03T16:20:00Z" w16du:dateUtc="2025-01-03T08:20:00Z"/>
                    <w:rFonts w:cs="Calibri"/>
                    <w:color w:val="000000"/>
                    <w:sz w:val="22"/>
                  </w:rPr>
                </w:rPrChange>
              </w:rPr>
              <w:pPrChange w:id="125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51" w:author="瑋婷 徐" w:date="2025-01-03T16:20:00Z" w16du:dateUtc="2025-01-03T08:20:00Z">
              <w:r w:rsidRPr="00727E7E">
                <w:rPr>
                  <w:rFonts w:asciiTheme="majorEastAsia" w:eastAsia="標楷體" w:hAnsiTheme="majorEastAsia" w:cstheme="majorEastAsia"/>
                  <w:color w:val="000000"/>
                  <w:rPrChange w:id="12552" w:author="瑋婷 徐" w:date="2025-01-06T15:35:00Z" w16du:dateUtc="2025-01-06T07:35:00Z">
                    <w:rPr>
                      <w:rFonts w:cs="Calibri"/>
                      <w:color w:val="000000"/>
                      <w:sz w:val="22"/>
                    </w:rPr>
                  </w:rPrChange>
                </w:rPr>
                <w:t>*</w:t>
              </w:r>
            </w:ins>
          </w:p>
        </w:tc>
        <w:tc>
          <w:tcPr>
            <w:tcW w:w="109" w:type="pct"/>
          </w:tcPr>
          <w:p w14:paraId="7C5A31E9"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553" w:author="瑋婷 徐" w:date="2025-01-03T16:33:00Z" w16du:dateUtc="2025-01-03T08:33:00Z"/>
                <w:rFonts w:asciiTheme="majorEastAsia" w:eastAsia="標楷體" w:hAnsiTheme="majorEastAsia" w:cstheme="majorEastAsia"/>
                <w:color w:val="000000"/>
              </w:rPr>
            </w:pPr>
          </w:p>
        </w:tc>
        <w:tc>
          <w:tcPr>
            <w:tcW w:w="148" w:type="pct"/>
            <w:noWrap/>
            <w:hideMark/>
          </w:tcPr>
          <w:p w14:paraId="5ECB100D" w14:textId="72AD45C3"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54" w:author="瑋婷 徐" w:date="2025-01-03T16:20:00Z" w16du:dateUtc="2025-01-03T08:20:00Z"/>
                <w:rFonts w:asciiTheme="majorEastAsia" w:eastAsia="標楷體" w:hAnsiTheme="majorEastAsia" w:cstheme="majorEastAsia"/>
                <w:color w:val="000000"/>
                <w:rPrChange w:id="12555" w:author="瑋婷 徐" w:date="2025-01-06T15:35:00Z" w16du:dateUtc="2025-01-06T07:35:00Z">
                  <w:rPr>
                    <w:ins w:id="12556" w:author="瑋婷 徐" w:date="2025-01-03T16:20:00Z" w16du:dateUtc="2025-01-03T08:20:00Z"/>
                    <w:rFonts w:cs="Calibri"/>
                    <w:color w:val="000000"/>
                    <w:sz w:val="22"/>
                  </w:rPr>
                </w:rPrChange>
              </w:rPr>
              <w:pPrChange w:id="125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58" w:author="瑋婷 徐" w:date="2025-01-03T16:20:00Z" w16du:dateUtc="2025-01-03T08:20:00Z">
              <w:r w:rsidRPr="00727E7E">
                <w:rPr>
                  <w:rFonts w:asciiTheme="majorEastAsia" w:eastAsia="標楷體" w:hAnsiTheme="majorEastAsia" w:cstheme="majorEastAsia"/>
                  <w:color w:val="000000"/>
                  <w:rPrChange w:id="12559" w:author="瑋婷 徐" w:date="2025-01-06T15:35:00Z" w16du:dateUtc="2025-01-06T07:35:00Z">
                    <w:rPr>
                      <w:rFonts w:cs="Calibri"/>
                      <w:color w:val="000000"/>
                      <w:sz w:val="22"/>
                    </w:rPr>
                  </w:rPrChange>
                </w:rPr>
                <w:t>*</w:t>
              </w:r>
            </w:ins>
          </w:p>
        </w:tc>
        <w:tc>
          <w:tcPr>
            <w:tcW w:w="148" w:type="pct"/>
            <w:noWrap/>
            <w:hideMark/>
          </w:tcPr>
          <w:p w14:paraId="2F33A3A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60" w:author="瑋婷 徐" w:date="2025-01-03T16:20:00Z" w16du:dateUtc="2025-01-03T08:20:00Z"/>
                <w:rFonts w:asciiTheme="majorEastAsia" w:eastAsia="標楷體" w:hAnsiTheme="majorEastAsia" w:cstheme="majorEastAsia"/>
                <w:color w:val="000000"/>
                <w:rPrChange w:id="12561" w:author="瑋婷 徐" w:date="2025-01-06T15:35:00Z" w16du:dateUtc="2025-01-06T07:35:00Z">
                  <w:rPr>
                    <w:ins w:id="12562" w:author="瑋婷 徐" w:date="2025-01-03T16:20:00Z" w16du:dateUtc="2025-01-03T08:20:00Z"/>
                    <w:rFonts w:cs="Calibri"/>
                    <w:color w:val="000000"/>
                    <w:sz w:val="22"/>
                  </w:rPr>
                </w:rPrChange>
              </w:rPr>
              <w:pPrChange w:id="125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64" w:author="瑋婷 徐" w:date="2025-01-03T16:20:00Z" w16du:dateUtc="2025-01-03T08:20:00Z">
              <w:r w:rsidRPr="00727E7E">
                <w:rPr>
                  <w:rFonts w:asciiTheme="majorEastAsia" w:eastAsia="標楷體" w:hAnsiTheme="majorEastAsia" w:cstheme="majorEastAsia"/>
                  <w:color w:val="000000"/>
                  <w:rPrChange w:id="12565" w:author="瑋婷 徐" w:date="2025-01-06T15:35:00Z" w16du:dateUtc="2025-01-06T07:35:00Z">
                    <w:rPr>
                      <w:rFonts w:cs="Calibri"/>
                      <w:color w:val="000000"/>
                      <w:sz w:val="22"/>
                    </w:rPr>
                  </w:rPrChange>
                </w:rPr>
                <w:t>*</w:t>
              </w:r>
            </w:ins>
          </w:p>
        </w:tc>
        <w:tc>
          <w:tcPr>
            <w:tcW w:w="148" w:type="pct"/>
            <w:noWrap/>
            <w:hideMark/>
          </w:tcPr>
          <w:p w14:paraId="6B1B25B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66" w:author="瑋婷 徐" w:date="2025-01-03T16:20:00Z" w16du:dateUtc="2025-01-03T08:20:00Z"/>
                <w:rFonts w:asciiTheme="majorEastAsia" w:eastAsia="標楷體" w:hAnsiTheme="majorEastAsia" w:cstheme="majorEastAsia"/>
                <w:color w:val="000000"/>
                <w:rPrChange w:id="12567" w:author="瑋婷 徐" w:date="2025-01-06T15:35:00Z" w16du:dateUtc="2025-01-06T07:35:00Z">
                  <w:rPr>
                    <w:ins w:id="12568" w:author="瑋婷 徐" w:date="2025-01-03T16:20:00Z" w16du:dateUtc="2025-01-03T08:20:00Z"/>
                    <w:rFonts w:cs="Calibri"/>
                    <w:color w:val="000000"/>
                    <w:sz w:val="22"/>
                  </w:rPr>
                </w:rPrChange>
              </w:rPr>
              <w:pPrChange w:id="125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70" w:author="瑋婷 徐" w:date="2025-01-03T16:20:00Z" w16du:dateUtc="2025-01-03T08:20:00Z">
              <w:r w:rsidRPr="00727E7E">
                <w:rPr>
                  <w:rFonts w:asciiTheme="majorEastAsia" w:eastAsia="標楷體" w:hAnsiTheme="majorEastAsia" w:cstheme="majorEastAsia"/>
                  <w:color w:val="000000"/>
                  <w:rPrChange w:id="12571" w:author="瑋婷 徐" w:date="2025-01-06T15:35:00Z" w16du:dateUtc="2025-01-06T07:35:00Z">
                    <w:rPr>
                      <w:rFonts w:cs="Calibri"/>
                      <w:color w:val="000000"/>
                      <w:sz w:val="22"/>
                    </w:rPr>
                  </w:rPrChange>
                </w:rPr>
                <w:t>*</w:t>
              </w:r>
            </w:ins>
          </w:p>
        </w:tc>
        <w:tc>
          <w:tcPr>
            <w:tcW w:w="148" w:type="pct"/>
            <w:noWrap/>
            <w:hideMark/>
          </w:tcPr>
          <w:p w14:paraId="0B82158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72" w:author="瑋婷 徐" w:date="2025-01-03T16:20:00Z" w16du:dateUtc="2025-01-03T08:20:00Z"/>
                <w:rFonts w:asciiTheme="majorEastAsia" w:eastAsia="標楷體" w:hAnsiTheme="majorEastAsia" w:cstheme="majorEastAsia"/>
                <w:color w:val="000000"/>
                <w:rPrChange w:id="12573" w:author="瑋婷 徐" w:date="2025-01-06T15:35:00Z" w16du:dateUtc="2025-01-06T07:35:00Z">
                  <w:rPr>
                    <w:ins w:id="12574" w:author="瑋婷 徐" w:date="2025-01-03T16:20:00Z" w16du:dateUtc="2025-01-03T08:20:00Z"/>
                    <w:rFonts w:cs="Calibri"/>
                    <w:color w:val="000000"/>
                    <w:sz w:val="22"/>
                  </w:rPr>
                </w:rPrChange>
              </w:rPr>
              <w:pPrChange w:id="125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76" w:author="瑋婷 徐" w:date="2025-01-03T16:20:00Z" w16du:dateUtc="2025-01-03T08:20:00Z">
              <w:r w:rsidRPr="00727E7E">
                <w:rPr>
                  <w:rFonts w:asciiTheme="majorEastAsia" w:eastAsia="標楷體" w:hAnsiTheme="majorEastAsia" w:cstheme="majorEastAsia"/>
                  <w:color w:val="000000"/>
                  <w:rPrChange w:id="12577" w:author="瑋婷 徐" w:date="2025-01-06T15:35:00Z" w16du:dateUtc="2025-01-06T07:35:00Z">
                    <w:rPr>
                      <w:rFonts w:cs="Calibri"/>
                      <w:color w:val="000000"/>
                      <w:sz w:val="22"/>
                    </w:rPr>
                  </w:rPrChange>
                </w:rPr>
                <w:t>*</w:t>
              </w:r>
            </w:ins>
          </w:p>
        </w:tc>
        <w:tc>
          <w:tcPr>
            <w:tcW w:w="148" w:type="pct"/>
          </w:tcPr>
          <w:p w14:paraId="187193F1"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578" w:author="瑋婷 徐" w:date="2025-01-03T16:33:00Z" w16du:dateUtc="2025-01-03T08:33:00Z"/>
                <w:rFonts w:asciiTheme="majorEastAsia" w:eastAsia="標楷體" w:hAnsiTheme="majorEastAsia" w:cstheme="majorEastAsia"/>
                <w:color w:val="000000"/>
              </w:rPr>
            </w:pPr>
          </w:p>
        </w:tc>
        <w:tc>
          <w:tcPr>
            <w:tcW w:w="148" w:type="pct"/>
            <w:noWrap/>
            <w:hideMark/>
          </w:tcPr>
          <w:p w14:paraId="18818DAE" w14:textId="6B3CD984"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79" w:author="瑋婷 徐" w:date="2025-01-03T16:20:00Z" w16du:dateUtc="2025-01-03T08:20:00Z"/>
                <w:rFonts w:asciiTheme="majorEastAsia" w:eastAsia="標楷體" w:hAnsiTheme="majorEastAsia" w:cstheme="majorEastAsia"/>
                <w:color w:val="000000"/>
                <w:rPrChange w:id="12580" w:author="瑋婷 徐" w:date="2025-01-06T15:35:00Z" w16du:dateUtc="2025-01-06T07:35:00Z">
                  <w:rPr>
                    <w:ins w:id="12581" w:author="瑋婷 徐" w:date="2025-01-03T16:20:00Z" w16du:dateUtc="2025-01-03T08:20:00Z"/>
                    <w:rFonts w:cs="Calibri"/>
                    <w:color w:val="000000"/>
                    <w:sz w:val="22"/>
                  </w:rPr>
                </w:rPrChange>
              </w:rPr>
              <w:pPrChange w:id="125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83" w:author="瑋婷 徐" w:date="2025-01-03T16:20:00Z" w16du:dateUtc="2025-01-03T08:20:00Z">
              <w:r w:rsidRPr="00727E7E">
                <w:rPr>
                  <w:rFonts w:asciiTheme="majorEastAsia" w:eastAsia="標楷體" w:hAnsiTheme="majorEastAsia" w:cstheme="majorEastAsia"/>
                  <w:color w:val="000000"/>
                  <w:rPrChange w:id="12584" w:author="瑋婷 徐" w:date="2025-01-06T15:35:00Z" w16du:dateUtc="2025-01-06T07:35:00Z">
                    <w:rPr>
                      <w:rFonts w:cs="Calibri"/>
                      <w:color w:val="000000"/>
                      <w:sz w:val="22"/>
                    </w:rPr>
                  </w:rPrChange>
                </w:rPr>
                <w:t>*</w:t>
              </w:r>
            </w:ins>
          </w:p>
        </w:tc>
        <w:tc>
          <w:tcPr>
            <w:tcW w:w="148" w:type="pct"/>
            <w:noWrap/>
            <w:hideMark/>
          </w:tcPr>
          <w:p w14:paraId="3D24FC5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85" w:author="瑋婷 徐" w:date="2025-01-03T16:20:00Z" w16du:dateUtc="2025-01-03T08:20:00Z"/>
                <w:rFonts w:asciiTheme="majorEastAsia" w:eastAsia="標楷體" w:hAnsiTheme="majorEastAsia" w:cstheme="majorEastAsia"/>
                <w:color w:val="000000"/>
                <w:rPrChange w:id="12586" w:author="瑋婷 徐" w:date="2025-01-06T15:35:00Z" w16du:dateUtc="2025-01-06T07:35:00Z">
                  <w:rPr>
                    <w:ins w:id="12587" w:author="瑋婷 徐" w:date="2025-01-03T16:20:00Z" w16du:dateUtc="2025-01-03T08:20:00Z"/>
                    <w:rFonts w:cs="Calibri"/>
                    <w:color w:val="000000"/>
                    <w:sz w:val="22"/>
                  </w:rPr>
                </w:rPrChange>
              </w:rPr>
              <w:pPrChange w:id="125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589" w:author="瑋婷 徐" w:date="2025-01-03T16:20:00Z" w16du:dateUtc="2025-01-03T08:20:00Z">
              <w:r w:rsidRPr="00727E7E">
                <w:rPr>
                  <w:rFonts w:asciiTheme="majorEastAsia" w:eastAsia="標楷體" w:hAnsiTheme="majorEastAsia" w:cstheme="majorEastAsia"/>
                  <w:color w:val="000000"/>
                  <w:rPrChange w:id="12590" w:author="瑋婷 徐" w:date="2025-01-06T15:35:00Z" w16du:dateUtc="2025-01-06T07:35:00Z">
                    <w:rPr>
                      <w:rFonts w:cs="Calibri"/>
                      <w:color w:val="000000"/>
                      <w:sz w:val="22"/>
                    </w:rPr>
                  </w:rPrChange>
                </w:rPr>
                <w:t>*</w:t>
              </w:r>
            </w:ins>
          </w:p>
        </w:tc>
        <w:tc>
          <w:tcPr>
            <w:tcW w:w="148" w:type="pct"/>
            <w:noWrap/>
            <w:hideMark/>
          </w:tcPr>
          <w:p w14:paraId="4EF07A6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91" w:author="瑋婷 徐" w:date="2025-01-03T16:20:00Z" w16du:dateUtc="2025-01-03T08:20:00Z"/>
                <w:rFonts w:asciiTheme="majorEastAsia" w:eastAsia="標楷體" w:hAnsiTheme="majorEastAsia" w:cstheme="majorEastAsia"/>
                <w:color w:val="000000"/>
                <w:rPrChange w:id="12592" w:author="瑋婷 徐" w:date="2025-01-06T15:35:00Z" w16du:dateUtc="2025-01-06T07:35:00Z">
                  <w:rPr>
                    <w:ins w:id="12593" w:author="瑋婷 徐" w:date="2025-01-03T16:20:00Z" w16du:dateUtc="2025-01-03T08:20:00Z"/>
                    <w:rFonts w:cs="Calibri"/>
                    <w:color w:val="000000"/>
                    <w:sz w:val="22"/>
                  </w:rPr>
                </w:rPrChange>
              </w:rPr>
              <w:pPrChange w:id="125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A95A0F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95" w:author="瑋婷 徐" w:date="2025-01-03T16:20:00Z" w16du:dateUtc="2025-01-03T08:20:00Z"/>
                <w:rFonts w:asciiTheme="majorEastAsia" w:eastAsia="標楷體" w:hAnsiTheme="majorEastAsia" w:cstheme="majorEastAsia"/>
                <w:rPrChange w:id="12596" w:author="瑋婷 徐" w:date="2025-01-06T15:35:00Z" w16du:dateUtc="2025-01-06T07:35:00Z">
                  <w:rPr>
                    <w:ins w:id="12597" w:author="瑋婷 徐" w:date="2025-01-03T16:20:00Z" w16du:dateUtc="2025-01-03T08:20:00Z"/>
                    <w:rFonts w:ascii="Times New Roman" w:eastAsia="Times New Roman" w:hAnsi="Times New Roman" w:cs="Times New Roman"/>
                    <w:sz w:val="20"/>
                    <w:szCs w:val="20"/>
                  </w:rPr>
                </w:rPrChange>
              </w:rPr>
              <w:pPrChange w:id="125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94DA0E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599" w:author="瑋婷 徐" w:date="2025-01-03T16:20:00Z" w16du:dateUtc="2025-01-03T08:20:00Z"/>
                <w:rFonts w:asciiTheme="majorEastAsia" w:eastAsia="標楷體" w:hAnsiTheme="majorEastAsia" w:cstheme="majorEastAsia"/>
                <w:rPrChange w:id="12600" w:author="瑋婷 徐" w:date="2025-01-06T15:35:00Z" w16du:dateUtc="2025-01-06T07:35:00Z">
                  <w:rPr>
                    <w:ins w:id="12601" w:author="瑋婷 徐" w:date="2025-01-03T16:20:00Z" w16du:dateUtc="2025-01-03T08:20:00Z"/>
                    <w:rFonts w:ascii="Times New Roman" w:eastAsia="Times New Roman" w:hAnsi="Times New Roman" w:cs="Times New Roman"/>
                    <w:sz w:val="20"/>
                    <w:szCs w:val="20"/>
                  </w:rPr>
                </w:rPrChange>
              </w:rPr>
              <w:pPrChange w:id="126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22301D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03" w:author="瑋婷 徐" w:date="2025-01-03T16:20:00Z" w16du:dateUtc="2025-01-03T08:20:00Z"/>
                <w:rFonts w:asciiTheme="majorEastAsia" w:eastAsia="標楷體" w:hAnsiTheme="majorEastAsia" w:cstheme="majorEastAsia"/>
                <w:rPrChange w:id="12604" w:author="瑋婷 徐" w:date="2025-01-06T15:35:00Z" w16du:dateUtc="2025-01-06T07:35:00Z">
                  <w:rPr>
                    <w:ins w:id="12605" w:author="瑋婷 徐" w:date="2025-01-03T16:20:00Z" w16du:dateUtc="2025-01-03T08:20:00Z"/>
                    <w:rFonts w:ascii="Times New Roman" w:eastAsia="Times New Roman" w:hAnsi="Times New Roman" w:cs="Times New Roman"/>
                    <w:sz w:val="20"/>
                    <w:szCs w:val="20"/>
                  </w:rPr>
                </w:rPrChange>
              </w:rPr>
              <w:pPrChange w:id="126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40B080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07" w:author="瑋婷 徐" w:date="2025-01-03T16:20:00Z" w16du:dateUtc="2025-01-03T08:20:00Z"/>
                <w:rFonts w:asciiTheme="majorEastAsia" w:eastAsia="標楷體" w:hAnsiTheme="majorEastAsia" w:cstheme="majorEastAsia"/>
                <w:rPrChange w:id="12608" w:author="瑋婷 徐" w:date="2025-01-06T15:35:00Z" w16du:dateUtc="2025-01-06T07:35:00Z">
                  <w:rPr>
                    <w:ins w:id="12609" w:author="瑋婷 徐" w:date="2025-01-03T16:20:00Z" w16du:dateUtc="2025-01-03T08:20:00Z"/>
                    <w:rFonts w:ascii="Times New Roman" w:eastAsia="Times New Roman" w:hAnsi="Times New Roman" w:cs="Times New Roman"/>
                    <w:sz w:val="20"/>
                    <w:szCs w:val="20"/>
                  </w:rPr>
                </w:rPrChange>
              </w:rPr>
              <w:pPrChange w:id="126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163FA36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11" w:author="瑋婷 徐" w:date="2025-01-03T16:20:00Z" w16du:dateUtc="2025-01-03T08:20:00Z"/>
                <w:rFonts w:asciiTheme="majorEastAsia" w:eastAsia="標楷體" w:hAnsiTheme="majorEastAsia" w:cstheme="majorEastAsia"/>
                <w:rPrChange w:id="12612" w:author="瑋婷 徐" w:date="2025-01-06T15:35:00Z" w16du:dateUtc="2025-01-06T07:35:00Z">
                  <w:rPr>
                    <w:ins w:id="12613" w:author="瑋婷 徐" w:date="2025-01-03T16:20:00Z" w16du:dateUtc="2025-01-03T08:20:00Z"/>
                    <w:rFonts w:ascii="Times New Roman" w:eastAsia="Times New Roman" w:hAnsi="Times New Roman" w:cs="Times New Roman"/>
                    <w:sz w:val="20"/>
                    <w:szCs w:val="20"/>
                  </w:rPr>
                </w:rPrChange>
              </w:rPr>
              <w:pPrChange w:id="126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727E7E" w14:paraId="64ED5F05" w14:textId="77777777" w:rsidTr="003C19C7">
        <w:trPr>
          <w:cnfStyle w:val="000000100000" w:firstRow="0" w:lastRow="0" w:firstColumn="0" w:lastColumn="0" w:oddVBand="0" w:evenVBand="0" w:oddHBand="1" w:evenHBand="0" w:firstRowFirstColumn="0" w:firstRowLastColumn="0" w:lastRowFirstColumn="0" w:lastRowLastColumn="0"/>
          <w:trHeight w:val="300"/>
          <w:ins w:id="12615"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C888495" w14:textId="77777777" w:rsidR="00DA433E" w:rsidRPr="00727E7E" w:rsidRDefault="00DA433E">
            <w:pPr>
              <w:spacing w:line="360" w:lineRule="auto"/>
              <w:jc w:val="both"/>
              <w:rPr>
                <w:ins w:id="12616" w:author="瑋婷 徐" w:date="2025-01-03T16:20:00Z" w16du:dateUtc="2025-01-03T08:20:00Z"/>
                <w:rFonts w:asciiTheme="majorEastAsia" w:eastAsia="標楷體" w:hAnsiTheme="majorEastAsia" w:cstheme="majorEastAsia"/>
                <w:b w:val="0"/>
                <w:bCs w:val="0"/>
                <w:color w:val="000000"/>
                <w:rPrChange w:id="12617" w:author="瑋婷 徐" w:date="2025-01-06T15:35:00Z" w16du:dateUtc="2025-01-06T07:35:00Z">
                  <w:rPr>
                    <w:ins w:id="12618" w:author="瑋婷 徐" w:date="2025-01-03T16:20:00Z" w16du:dateUtc="2025-01-03T08:20:00Z"/>
                    <w:rFonts w:cs="Calibri"/>
                    <w:color w:val="000000"/>
                    <w:sz w:val="22"/>
                  </w:rPr>
                </w:rPrChange>
              </w:rPr>
              <w:pPrChange w:id="12619" w:author="瑋婷 徐" w:date="2025-01-03T16:21:00Z" w16du:dateUtc="2025-01-03T08:21:00Z">
                <w:pPr/>
              </w:pPrChange>
            </w:pPr>
            <w:proofErr w:type="gramStart"/>
            <w:ins w:id="12620" w:author="瑋婷 徐" w:date="2025-01-03T16:20:00Z" w16du:dateUtc="2025-01-03T08:20:00Z">
              <w:r w:rsidRPr="00727E7E">
                <w:rPr>
                  <w:rFonts w:asciiTheme="majorEastAsia" w:eastAsia="標楷體" w:hAnsiTheme="majorEastAsia" w:cstheme="majorEastAsia"/>
                  <w:b w:val="0"/>
                  <w:bCs w:val="0"/>
                  <w:color w:val="000000"/>
                  <w:rPrChange w:id="12621" w:author="瑋婷 徐" w:date="2025-01-06T15:35:00Z" w16du:dateUtc="2025-01-06T07:35:00Z">
                    <w:rPr>
                      <w:rFonts w:cs="Calibri"/>
                      <w:color w:val="000000"/>
                      <w:sz w:val="22"/>
                    </w:rPr>
                  </w:rPrChange>
                </w:rPr>
                <w:t>棕面鶯</w:t>
              </w:r>
              <w:proofErr w:type="gramEnd"/>
              <w:r w:rsidRPr="00727E7E">
                <w:rPr>
                  <w:rFonts w:asciiTheme="majorEastAsia" w:eastAsia="標楷體" w:hAnsiTheme="majorEastAsia" w:cstheme="majorEastAsia"/>
                  <w:b w:val="0"/>
                  <w:bCs w:val="0"/>
                  <w:color w:val="000000"/>
                  <w:rPrChange w:id="12622" w:author="瑋婷 徐" w:date="2025-01-06T15:35:00Z" w16du:dateUtc="2025-01-06T07:35:00Z">
                    <w:rPr>
                      <w:rFonts w:cs="Calibri"/>
                      <w:color w:val="000000"/>
                      <w:sz w:val="22"/>
                    </w:rPr>
                  </w:rPrChange>
                </w:rPr>
                <w:t xml:space="preserve"> </w:t>
              </w:r>
            </w:ins>
          </w:p>
        </w:tc>
        <w:tc>
          <w:tcPr>
            <w:tcW w:w="1286" w:type="pct"/>
            <w:hideMark/>
          </w:tcPr>
          <w:p w14:paraId="6C52FF2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23" w:author="瑋婷 徐" w:date="2025-01-03T16:20:00Z" w16du:dateUtc="2025-01-03T08:20:00Z"/>
                <w:rFonts w:asciiTheme="majorEastAsia" w:eastAsia="標楷體" w:hAnsiTheme="majorEastAsia" w:cstheme="majorEastAsia"/>
                <w:i/>
                <w:iCs/>
                <w:color w:val="000000"/>
                <w:rPrChange w:id="12624" w:author="瑋婷 徐" w:date="2025-01-06T15:35:00Z" w16du:dateUtc="2025-01-06T07:35:00Z">
                  <w:rPr>
                    <w:ins w:id="12625" w:author="瑋婷 徐" w:date="2025-01-03T16:20:00Z" w16du:dateUtc="2025-01-03T08:20:00Z"/>
                    <w:rFonts w:cs="Calibri"/>
                    <w:i/>
                    <w:iCs/>
                    <w:color w:val="000000"/>
                    <w:sz w:val="22"/>
                  </w:rPr>
                </w:rPrChange>
              </w:rPr>
              <w:pPrChange w:id="126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627" w:author="瑋婷 徐" w:date="2025-01-03T16:20:00Z" w16du:dateUtc="2025-01-03T08:20:00Z">
              <w:r w:rsidRPr="00727E7E">
                <w:rPr>
                  <w:rFonts w:asciiTheme="majorEastAsia" w:eastAsia="標楷體" w:hAnsiTheme="majorEastAsia" w:cstheme="majorEastAsia"/>
                  <w:i/>
                  <w:iCs/>
                  <w:color w:val="000000"/>
                  <w:rPrChange w:id="12628" w:author="瑋婷 徐" w:date="2025-01-06T15:35:00Z" w16du:dateUtc="2025-01-06T07:35:00Z">
                    <w:rPr>
                      <w:rFonts w:cs="Calibri"/>
                      <w:i/>
                      <w:iCs/>
                      <w:color w:val="000000"/>
                      <w:sz w:val="22"/>
                    </w:rPr>
                  </w:rPrChange>
                </w:rPr>
                <w:t>Abroscopus albogularis</w:t>
              </w:r>
            </w:ins>
          </w:p>
        </w:tc>
        <w:tc>
          <w:tcPr>
            <w:tcW w:w="148" w:type="pct"/>
            <w:noWrap/>
            <w:hideMark/>
          </w:tcPr>
          <w:p w14:paraId="471254E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29" w:author="瑋婷 徐" w:date="2025-01-03T16:20:00Z" w16du:dateUtc="2025-01-03T08:20:00Z"/>
                <w:rFonts w:asciiTheme="majorEastAsia" w:eastAsia="標楷體" w:hAnsiTheme="majorEastAsia" w:cstheme="majorEastAsia"/>
                <w:i/>
                <w:iCs/>
                <w:color w:val="000000"/>
                <w:rPrChange w:id="12630" w:author="瑋婷 徐" w:date="2025-01-06T15:35:00Z" w16du:dateUtc="2025-01-06T07:35:00Z">
                  <w:rPr>
                    <w:ins w:id="12631" w:author="瑋婷 徐" w:date="2025-01-03T16:20:00Z" w16du:dateUtc="2025-01-03T08:20:00Z"/>
                    <w:rFonts w:cs="Calibri"/>
                    <w:i/>
                    <w:iCs/>
                    <w:color w:val="000000"/>
                    <w:sz w:val="22"/>
                  </w:rPr>
                </w:rPrChange>
              </w:rPr>
              <w:pPrChange w:id="126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54FF98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33" w:author="瑋婷 徐" w:date="2025-01-03T16:20:00Z" w16du:dateUtc="2025-01-03T08:20:00Z"/>
                <w:rFonts w:asciiTheme="majorEastAsia" w:eastAsia="標楷體" w:hAnsiTheme="majorEastAsia" w:cstheme="majorEastAsia"/>
                <w:rPrChange w:id="12634" w:author="瑋婷 徐" w:date="2025-01-06T15:35:00Z" w16du:dateUtc="2025-01-06T07:35:00Z">
                  <w:rPr>
                    <w:ins w:id="12635" w:author="瑋婷 徐" w:date="2025-01-03T16:20:00Z" w16du:dateUtc="2025-01-03T08:20:00Z"/>
                    <w:rFonts w:ascii="Times New Roman" w:eastAsia="Times New Roman" w:hAnsi="Times New Roman" w:cs="Times New Roman"/>
                    <w:sz w:val="20"/>
                    <w:szCs w:val="20"/>
                  </w:rPr>
                </w:rPrChange>
              </w:rPr>
              <w:pPrChange w:id="126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23D70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37" w:author="瑋婷 徐" w:date="2025-01-03T16:20:00Z" w16du:dateUtc="2025-01-03T08:20:00Z"/>
                <w:rFonts w:asciiTheme="majorEastAsia" w:eastAsia="標楷體" w:hAnsiTheme="majorEastAsia" w:cstheme="majorEastAsia"/>
                <w:color w:val="000000"/>
                <w:rPrChange w:id="12638" w:author="瑋婷 徐" w:date="2025-01-06T15:35:00Z" w16du:dateUtc="2025-01-06T07:35:00Z">
                  <w:rPr>
                    <w:ins w:id="12639" w:author="瑋婷 徐" w:date="2025-01-03T16:20:00Z" w16du:dateUtc="2025-01-03T08:20:00Z"/>
                    <w:rFonts w:cs="Calibri"/>
                    <w:color w:val="000000"/>
                    <w:sz w:val="22"/>
                  </w:rPr>
                </w:rPrChange>
              </w:rPr>
              <w:pPrChange w:id="126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641" w:author="瑋婷 徐" w:date="2025-01-03T16:20:00Z" w16du:dateUtc="2025-01-03T08:20:00Z">
              <w:r w:rsidRPr="00727E7E">
                <w:rPr>
                  <w:rFonts w:asciiTheme="majorEastAsia" w:eastAsia="標楷體" w:hAnsiTheme="majorEastAsia" w:cstheme="majorEastAsia"/>
                  <w:color w:val="000000"/>
                  <w:rPrChange w:id="12642" w:author="瑋婷 徐" w:date="2025-01-06T15:35:00Z" w16du:dateUtc="2025-01-06T07:35:00Z">
                    <w:rPr>
                      <w:rFonts w:cs="Calibri"/>
                      <w:color w:val="000000"/>
                      <w:sz w:val="22"/>
                    </w:rPr>
                  </w:rPrChange>
                </w:rPr>
                <w:t>*</w:t>
              </w:r>
            </w:ins>
          </w:p>
        </w:tc>
        <w:tc>
          <w:tcPr>
            <w:tcW w:w="148" w:type="pct"/>
            <w:noWrap/>
            <w:hideMark/>
          </w:tcPr>
          <w:p w14:paraId="61FD097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43" w:author="瑋婷 徐" w:date="2025-01-03T16:20:00Z" w16du:dateUtc="2025-01-03T08:20:00Z"/>
                <w:rFonts w:asciiTheme="majorEastAsia" w:eastAsia="標楷體" w:hAnsiTheme="majorEastAsia" w:cstheme="majorEastAsia"/>
                <w:color w:val="000000"/>
                <w:rPrChange w:id="12644" w:author="瑋婷 徐" w:date="2025-01-06T15:35:00Z" w16du:dateUtc="2025-01-06T07:35:00Z">
                  <w:rPr>
                    <w:ins w:id="12645" w:author="瑋婷 徐" w:date="2025-01-03T16:20:00Z" w16du:dateUtc="2025-01-03T08:20:00Z"/>
                    <w:rFonts w:cs="Calibri"/>
                    <w:color w:val="000000"/>
                    <w:sz w:val="22"/>
                  </w:rPr>
                </w:rPrChange>
              </w:rPr>
              <w:pPrChange w:id="126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361504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47" w:author="瑋婷 徐" w:date="2025-01-03T16:20:00Z" w16du:dateUtc="2025-01-03T08:20:00Z"/>
                <w:rFonts w:asciiTheme="majorEastAsia" w:eastAsia="標楷體" w:hAnsiTheme="majorEastAsia" w:cstheme="majorEastAsia"/>
                <w:rPrChange w:id="12648" w:author="瑋婷 徐" w:date="2025-01-06T15:35:00Z" w16du:dateUtc="2025-01-06T07:35:00Z">
                  <w:rPr>
                    <w:ins w:id="12649" w:author="瑋婷 徐" w:date="2025-01-03T16:20:00Z" w16du:dateUtc="2025-01-03T08:20:00Z"/>
                    <w:rFonts w:ascii="Times New Roman" w:eastAsia="Times New Roman" w:hAnsi="Times New Roman" w:cs="Times New Roman"/>
                    <w:sz w:val="20"/>
                    <w:szCs w:val="20"/>
                  </w:rPr>
                </w:rPrChange>
              </w:rPr>
              <w:pPrChange w:id="126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0752A90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51" w:author="瑋婷 徐" w:date="2025-01-03T16:20:00Z" w16du:dateUtc="2025-01-03T08:20:00Z"/>
                <w:rFonts w:asciiTheme="majorEastAsia" w:eastAsia="標楷體" w:hAnsiTheme="majorEastAsia" w:cstheme="majorEastAsia"/>
                <w:rPrChange w:id="12652" w:author="瑋婷 徐" w:date="2025-01-06T15:35:00Z" w16du:dateUtc="2025-01-06T07:35:00Z">
                  <w:rPr>
                    <w:ins w:id="12653" w:author="瑋婷 徐" w:date="2025-01-03T16:20:00Z" w16du:dateUtc="2025-01-03T08:20:00Z"/>
                    <w:rFonts w:ascii="Times New Roman" w:eastAsia="Times New Roman" w:hAnsi="Times New Roman" w:cs="Times New Roman"/>
                    <w:sz w:val="20"/>
                    <w:szCs w:val="20"/>
                  </w:rPr>
                </w:rPrChange>
              </w:rPr>
              <w:pPrChange w:id="126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62097DA9"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655" w:author="瑋婷 徐" w:date="2025-01-03T16:33:00Z" w16du:dateUtc="2025-01-03T08:33:00Z"/>
                <w:rFonts w:asciiTheme="majorEastAsia" w:eastAsia="標楷體" w:hAnsiTheme="majorEastAsia" w:cstheme="majorEastAsia"/>
              </w:rPr>
            </w:pPr>
          </w:p>
        </w:tc>
        <w:tc>
          <w:tcPr>
            <w:tcW w:w="148" w:type="pct"/>
            <w:noWrap/>
            <w:hideMark/>
          </w:tcPr>
          <w:p w14:paraId="092AA86B" w14:textId="2B39C363"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56" w:author="瑋婷 徐" w:date="2025-01-03T16:20:00Z" w16du:dateUtc="2025-01-03T08:20:00Z"/>
                <w:rFonts w:asciiTheme="majorEastAsia" w:eastAsia="標楷體" w:hAnsiTheme="majorEastAsia" w:cstheme="majorEastAsia"/>
                <w:rPrChange w:id="12657" w:author="瑋婷 徐" w:date="2025-01-06T15:35:00Z" w16du:dateUtc="2025-01-06T07:35:00Z">
                  <w:rPr>
                    <w:ins w:id="12658" w:author="瑋婷 徐" w:date="2025-01-03T16:20:00Z" w16du:dateUtc="2025-01-03T08:20:00Z"/>
                    <w:rFonts w:ascii="Times New Roman" w:eastAsia="Times New Roman" w:hAnsi="Times New Roman" w:cs="Times New Roman"/>
                    <w:sz w:val="20"/>
                    <w:szCs w:val="20"/>
                  </w:rPr>
                </w:rPrChange>
              </w:rPr>
              <w:pPrChange w:id="126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48BB98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60" w:author="瑋婷 徐" w:date="2025-01-03T16:20:00Z" w16du:dateUtc="2025-01-03T08:20:00Z"/>
                <w:rFonts w:asciiTheme="majorEastAsia" w:eastAsia="標楷體" w:hAnsiTheme="majorEastAsia" w:cstheme="majorEastAsia"/>
                <w:color w:val="000000"/>
                <w:rPrChange w:id="12661" w:author="瑋婷 徐" w:date="2025-01-06T15:35:00Z" w16du:dateUtc="2025-01-06T07:35:00Z">
                  <w:rPr>
                    <w:ins w:id="12662" w:author="瑋婷 徐" w:date="2025-01-03T16:20:00Z" w16du:dateUtc="2025-01-03T08:20:00Z"/>
                    <w:rFonts w:cs="Calibri"/>
                    <w:color w:val="000000"/>
                    <w:sz w:val="22"/>
                  </w:rPr>
                </w:rPrChange>
              </w:rPr>
              <w:pPrChange w:id="126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664" w:author="瑋婷 徐" w:date="2025-01-03T16:20:00Z" w16du:dateUtc="2025-01-03T08:20:00Z">
              <w:r w:rsidRPr="00727E7E">
                <w:rPr>
                  <w:rFonts w:asciiTheme="majorEastAsia" w:eastAsia="標楷體" w:hAnsiTheme="majorEastAsia" w:cstheme="majorEastAsia"/>
                  <w:color w:val="000000"/>
                  <w:rPrChange w:id="12665" w:author="瑋婷 徐" w:date="2025-01-06T15:35:00Z" w16du:dateUtc="2025-01-06T07:35:00Z">
                    <w:rPr>
                      <w:rFonts w:cs="Calibri"/>
                      <w:color w:val="000000"/>
                      <w:sz w:val="22"/>
                    </w:rPr>
                  </w:rPrChange>
                </w:rPr>
                <w:t>*</w:t>
              </w:r>
            </w:ins>
          </w:p>
        </w:tc>
        <w:tc>
          <w:tcPr>
            <w:tcW w:w="148" w:type="pct"/>
            <w:noWrap/>
            <w:hideMark/>
          </w:tcPr>
          <w:p w14:paraId="3F5A6EA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66" w:author="瑋婷 徐" w:date="2025-01-03T16:20:00Z" w16du:dateUtc="2025-01-03T08:20:00Z"/>
                <w:rFonts w:asciiTheme="majorEastAsia" w:eastAsia="標楷體" w:hAnsiTheme="majorEastAsia" w:cstheme="majorEastAsia"/>
                <w:color w:val="000000"/>
                <w:rPrChange w:id="12667" w:author="瑋婷 徐" w:date="2025-01-06T15:35:00Z" w16du:dateUtc="2025-01-06T07:35:00Z">
                  <w:rPr>
                    <w:ins w:id="12668" w:author="瑋婷 徐" w:date="2025-01-03T16:20:00Z" w16du:dateUtc="2025-01-03T08:20:00Z"/>
                    <w:rFonts w:cs="Calibri"/>
                    <w:color w:val="000000"/>
                    <w:sz w:val="22"/>
                  </w:rPr>
                </w:rPrChange>
              </w:rPr>
              <w:pPrChange w:id="126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670" w:author="瑋婷 徐" w:date="2025-01-03T16:20:00Z" w16du:dateUtc="2025-01-03T08:20:00Z">
              <w:r w:rsidRPr="00727E7E">
                <w:rPr>
                  <w:rFonts w:asciiTheme="majorEastAsia" w:eastAsia="標楷體" w:hAnsiTheme="majorEastAsia" w:cstheme="majorEastAsia"/>
                  <w:color w:val="000000"/>
                  <w:rPrChange w:id="12671" w:author="瑋婷 徐" w:date="2025-01-06T15:35:00Z" w16du:dateUtc="2025-01-06T07:35:00Z">
                    <w:rPr>
                      <w:rFonts w:cs="Calibri"/>
                      <w:color w:val="000000"/>
                      <w:sz w:val="22"/>
                    </w:rPr>
                  </w:rPrChange>
                </w:rPr>
                <w:t>*</w:t>
              </w:r>
            </w:ins>
          </w:p>
        </w:tc>
        <w:tc>
          <w:tcPr>
            <w:tcW w:w="148" w:type="pct"/>
            <w:noWrap/>
            <w:hideMark/>
          </w:tcPr>
          <w:p w14:paraId="0B52DB8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72" w:author="瑋婷 徐" w:date="2025-01-03T16:20:00Z" w16du:dateUtc="2025-01-03T08:20:00Z"/>
                <w:rFonts w:asciiTheme="majorEastAsia" w:eastAsia="標楷體" w:hAnsiTheme="majorEastAsia" w:cstheme="majorEastAsia"/>
                <w:color w:val="000000"/>
                <w:rPrChange w:id="12673" w:author="瑋婷 徐" w:date="2025-01-06T15:35:00Z" w16du:dateUtc="2025-01-06T07:35:00Z">
                  <w:rPr>
                    <w:ins w:id="12674" w:author="瑋婷 徐" w:date="2025-01-03T16:20:00Z" w16du:dateUtc="2025-01-03T08:20:00Z"/>
                    <w:rFonts w:cs="Calibri"/>
                    <w:color w:val="000000"/>
                    <w:sz w:val="22"/>
                  </w:rPr>
                </w:rPrChange>
              </w:rPr>
              <w:pPrChange w:id="126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751298BA"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676" w:author="瑋婷 徐" w:date="2025-01-03T16:33:00Z" w16du:dateUtc="2025-01-03T08:33:00Z"/>
                <w:rFonts w:asciiTheme="majorEastAsia" w:eastAsia="標楷體" w:hAnsiTheme="majorEastAsia" w:cstheme="majorEastAsia"/>
              </w:rPr>
            </w:pPr>
          </w:p>
        </w:tc>
        <w:tc>
          <w:tcPr>
            <w:tcW w:w="148" w:type="pct"/>
            <w:noWrap/>
            <w:hideMark/>
          </w:tcPr>
          <w:p w14:paraId="04BB7C25" w14:textId="5845491C"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77" w:author="瑋婷 徐" w:date="2025-01-03T16:20:00Z" w16du:dateUtc="2025-01-03T08:20:00Z"/>
                <w:rFonts w:asciiTheme="majorEastAsia" w:eastAsia="標楷體" w:hAnsiTheme="majorEastAsia" w:cstheme="majorEastAsia"/>
                <w:rPrChange w:id="12678" w:author="瑋婷 徐" w:date="2025-01-06T15:35:00Z" w16du:dateUtc="2025-01-06T07:35:00Z">
                  <w:rPr>
                    <w:ins w:id="12679" w:author="瑋婷 徐" w:date="2025-01-03T16:20:00Z" w16du:dateUtc="2025-01-03T08:20:00Z"/>
                    <w:rFonts w:ascii="Times New Roman" w:eastAsia="Times New Roman" w:hAnsi="Times New Roman" w:cs="Times New Roman"/>
                    <w:sz w:val="20"/>
                    <w:szCs w:val="20"/>
                  </w:rPr>
                </w:rPrChange>
              </w:rPr>
              <w:pPrChange w:id="126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96453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81" w:author="瑋婷 徐" w:date="2025-01-03T16:20:00Z" w16du:dateUtc="2025-01-03T08:20:00Z"/>
                <w:rFonts w:asciiTheme="majorEastAsia" w:eastAsia="標楷體" w:hAnsiTheme="majorEastAsia" w:cstheme="majorEastAsia"/>
                <w:rPrChange w:id="12682" w:author="瑋婷 徐" w:date="2025-01-06T15:35:00Z" w16du:dateUtc="2025-01-06T07:35:00Z">
                  <w:rPr>
                    <w:ins w:id="12683" w:author="瑋婷 徐" w:date="2025-01-03T16:20:00Z" w16du:dateUtc="2025-01-03T08:20:00Z"/>
                    <w:rFonts w:ascii="Times New Roman" w:eastAsia="Times New Roman" w:hAnsi="Times New Roman" w:cs="Times New Roman"/>
                    <w:sz w:val="20"/>
                    <w:szCs w:val="20"/>
                  </w:rPr>
                </w:rPrChange>
              </w:rPr>
              <w:pPrChange w:id="126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AEA74D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85" w:author="瑋婷 徐" w:date="2025-01-03T16:20:00Z" w16du:dateUtc="2025-01-03T08:20:00Z"/>
                <w:rFonts w:asciiTheme="majorEastAsia" w:eastAsia="標楷體" w:hAnsiTheme="majorEastAsia" w:cstheme="majorEastAsia"/>
                <w:color w:val="000000"/>
                <w:rPrChange w:id="12686" w:author="瑋婷 徐" w:date="2025-01-06T15:35:00Z" w16du:dateUtc="2025-01-06T07:35:00Z">
                  <w:rPr>
                    <w:ins w:id="12687" w:author="瑋婷 徐" w:date="2025-01-03T16:20:00Z" w16du:dateUtc="2025-01-03T08:20:00Z"/>
                    <w:rFonts w:cs="Calibri"/>
                    <w:color w:val="000000"/>
                    <w:sz w:val="22"/>
                  </w:rPr>
                </w:rPrChange>
              </w:rPr>
              <w:pPrChange w:id="126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689" w:author="瑋婷 徐" w:date="2025-01-03T16:20:00Z" w16du:dateUtc="2025-01-03T08:20:00Z">
              <w:r w:rsidRPr="00727E7E">
                <w:rPr>
                  <w:rFonts w:asciiTheme="majorEastAsia" w:eastAsia="標楷體" w:hAnsiTheme="majorEastAsia" w:cstheme="majorEastAsia"/>
                  <w:color w:val="000000"/>
                  <w:rPrChange w:id="12690" w:author="瑋婷 徐" w:date="2025-01-06T15:35:00Z" w16du:dateUtc="2025-01-06T07:35:00Z">
                    <w:rPr>
                      <w:rFonts w:cs="Calibri"/>
                      <w:color w:val="000000"/>
                      <w:sz w:val="22"/>
                    </w:rPr>
                  </w:rPrChange>
                </w:rPr>
                <w:t>*</w:t>
              </w:r>
            </w:ins>
          </w:p>
        </w:tc>
        <w:tc>
          <w:tcPr>
            <w:tcW w:w="148" w:type="pct"/>
            <w:noWrap/>
            <w:hideMark/>
          </w:tcPr>
          <w:p w14:paraId="1F926EB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91" w:author="瑋婷 徐" w:date="2025-01-03T16:20:00Z" w16du:dateUtc="2025-01-03T08:20:00Z"/>
                <w:rFonts w:asciiTheme="majorEastAsia" w:eastAsia="標楷體" w:hAnsiTheme="majorEastAsia" w:cstheme="majorEastAsia"/>
                <w:color w:val="000000"/>
                <w:rPrChange w:id="12692" w:author="瑋婷 徐" w:date="2025-01-06T15:35:00Z" w16du:dateUtc="2025-01-06T07:35:00Z">
                  <w:rPr>
                    <w:ins w:id="12693" w:author="瑋婷 徐" w:date="2025-01-03T16:20:00Z" w16du:dateUtc="2025-01-03T08:20:00Z"/>
                    <w:rFonts w:cs="Calibri"/>
                    <w:color w:val="000000"/>
                    <w:sz w:val="22"/>
                  </w:rPr>
                </w:rPrChange>
              </w:rPr>
              <w:pPrChange w:id="126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695" w:author="瑋婷 徐" w:date="2025-01-03T16:20:00Z" w16du:dateUtc="2025-01-03T08:20:00Z">
              <w:r w:rsidRPr="00727E7E">
                <w:rPr>
                  <w:rFonts w:asciiTheme="majorEastAsia" w:eastAsia="標楷體" w:hAnsiTheme="majorEastAsia" w:cstheme="majorEastAsia"/>
                  <w:color w:val="000000"/>
                  <w:rPrChange w:id="12696" w:author="瑋婷 徐" w:date="2025-01-06T15:35:00Z" w16du:dateUtc="2025-01-06T07:35:00Z">
                    <w:rPr>
                      <w:rFonts w:cs="Calibri"/>
                      <w:color w:val="000000"/>
                      <w:sz w:val="22"/>
                    </w:rPr>
                  </w:rPrChange>
                </w:rPr>
                <w:t>*</w:t>
              </w:r>
            </w:ins>
          </w:p>
        </w:tc>
        <w:tc>
          <w:tcPr>
            <w:tcW w:w="148" w:type="pct"/>
            <w:noWrap/>
            <w:hideMark/>
          </w:tcPr>
          <w:p w14:paraId="4FAD7AC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97" w:author="瑋婷 徐" w:date="2025-01-03T16:20:00Z" w16du:dateUtc="2025-01-03T08:20:00Z"/>
                <w:rFonts w:asciiTheme="majorEastAsia" w:eastAsia="標楷體" w:hAnsiTheme="majorEastAsia" w:cstheme="majorEastAsia"/>
                <w:color w:val="000000"/>
                <w:rPrChange w:id="12698" w:author="瑋婷 徐" w:date="2025-01-06T15:35:00Z" w16du:dateUtc="2025-01-06T07:35:00Z">
                  <w:rPr>
                    <w:ins w:id="12699" w:author="瑋婷 徐" w:date="2025-01-03T16:20:00Z" w16du:dateUtc="2025-01-03T08:20:00Z"/>
                    <w:rFonts w:cs="Calibri"/>
                    <w:color w:val="000000"/>
                    <w:sz w:val="22"/>
                  </w:rPr>
                </w:rPrChange>
              </w:rPr>
              <w:pPrChange w:id="127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701" w:author="瑋婷 徐" w:date="2025-01-03T16:20:00Z" w16du:dateUtc="2025-01-03T08:20:00Z">
              <w:r w:rsidRPr="00727E7E">
                <w:rPr>
                  <w:rFonts w:asciiTheme="majorEastAsia" w:eastAsia="標楷體" w:hAnsiTheme="majorEastAsia" w:cstheme="majorEastAsia"/>
                  <w:color w:val="000000"/>
                  <w:rPrChange w:id="12702" w:author="瑋婷 徐" w:date="2025-01-06T15:35:00Z" w16du:dateUtc="2025-01-06T07:35:00Z">
                    <w:rPr>
                      <w:rFonts w:cs="Calibri"/>
                      <w:color w:val="000000"/>
                      <w:sz w:val="22"/>
                    </w:rPr>
                  </w:rPrChange>
                </w:rPr>
                <w:t>*</w:t>
              </w:r>
            </w:ins>
          </w:p>
        </w:tc>
        <w:tc>
          <w:tcPr>
            <w:tcW w:w="148" w:type="pct"/>
            <w:noWrap/>
            <w:hideMark/>
          </w:tcPr>
          <w:p w14:paraId="4D4C158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03" w:author="瑋婷 徐" w:date="2025-01-03T16:20:00Z" w16du:dateUtc="2025-01-03T08:20:00Z"/>
                <w:rFonts w:asciiTheme="majorEastAsia" w:eastAsia="標楷體" w:hAnsiTheme="majorEastAsia" w:cstheme="majorEastAsia"/>
                <w:color w:val="000000"/>
                <w:rPrChange w:id="12704" w:author="瑋婷 徐" w:date="2025-01-06T15:35:00Z" w16du:dateUtc="2025-01-06T07:35:00Z">
                  <w:rPr>
                    <w:ins w:id="12705" w:author="瑋婷 徐" w:date="2025-01-03T16:20:00Z" w16du:dateUtc="2025-01-03T08:20:00Z"/>
                    <w:rFonts w:cs="Calibri"/>
                    <w:color w:val="000000"/>
                    <w:sz w:val="22"/>
                  </w:rPr>
                </w:rPrChange>
              </w:rPr>
              <w:pPrChange w:id="127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707" w:author="瑋婷 徐" w:date="2025-01-03T16:20:00Z" w16du:dateUtc="2025-01-03T08:20:00Z">
              <w:r w:rsidRPr="00727E7E">
                <w:rPr>
                  <w:rFonts w:asciiTheme="majorEastAsia" w:eastAsia="標楷體" w:hAnsiTheme="majorEastAsia" w:cstheme="majorEastAsia"/>
                  <w:color w:val="000000"/>
                  <w:rPrChange w:id="12708" w:author="瑋婷 徐" w:date="2025-01-06T15:35:00Z" w16du:dateUtc="2025-01-06T07:35:00Z">
                    <w:rPr>
                      <w:rFonts w:cs="Calibri"/>
                      <w:color w:val="000000"/>
                      <w:sz w:val="22"/>
                    </w:rPr>
                  </w:rPrChange>
                </w:rPr>
                <w:t>*</w:t>
              </w:r>
            </w:ins>
          </w:p>
        </w:tc>
        <w:tc>
          <w:tcPr>
            <w:tcW w:w="148" w:type="pct"/>
            <w:noWrap/>
            <w:hideMark/>
          </w:tcPr>
          <w:p w14:paraId="7AE207A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09" w:author="瑋婷 徐" w:date="2025-01-03T16:20:00Z" w16du:dateUtc="2025-01-03T08:20:00Z"/>
                <w:rFonts w:asciiTheme="majorEastAsia" w:eastAsia="標楷體" w:hAnsiTheme="majorEastAsia" w:cstheme="majorEastAsia"/>
                <w:color w:val="000000"/>
                <w:rPrChange w:id="12710" w:author="瑋婷 徐" w:date="2025-01-06T15:35:00Z" w16du:dateUtc="2025-01-06T07:35:00Z">
                  <w:rPr>
                    <w:ins w:id="12711" w:author="瑋婷 徐" w:date="2025-01-03T16:20:00Z" w16du:dateUtc="2025-01-03T08:20:00Z"/>
                    <w:rFonts w:cs="Calibri"/>
                    <w:color w:val="000000"/>
                    <w:sz w:val="22"/>
                  </w:rPr>
                </w:rPrChange>
              </w:rPr>
              <w:pPrChange w:id="127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4C4D3D7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13" w:author="瑋婷 徐" w:date="2025-01-03T16:20:00Z" w16du:dateUtc="2025-01-03T08:20:00Z"/>
                <w:rFonts w:asciiTheme="majorEastAsia" w:eastAsia="標楷體" w:hAnsiTheme="majorEastAsia" w:cstheme="majorEastAsia"/>
                <w:color w:val="000000"/>
                <w:rPrChange w:id="12714" w:author="瑋婷 徐" w:date="2025-01-06T15:35:00Z" w16du:dateUtc="2025-01-06T07:35:00Z">
                  <w:rPr>
                    <w:ins w:id="12715" w:author="瑋婷 徐" w:date="2025-01-03T16:20:00Z" w16du:dateUtc="2025-01-03T08:20:00Z"/>
                    <w:rFonts w:cs="Calibri"/>
                    <w:color w:val="000000"/>
                    <w:sz w:val="22"/>
                  </w:rPr>
                </w:rPrChange>
              </w:rPr>
              <w:pPrChange w:id="127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717" w:author="瑋婷 徐" w:date="2025-01-03T16:20:00Z" w16du:dateUtc="2025-01-03T08:20:00Z">
              <w:r w:rsidRPr="00727E7E">
                <w:rPr>
                  <w:rFonts w:asciiTheme="majorEastAsia" w:eastAsia="標楷體" w:hAnsiTheme="majorEastAsia" w:cstheme="majorEastAsia"/>
                  <w:color w:val="000000"/>
                  <w:rPrChange w:id="12718" w:author="瑋婷 徐" w:date="2025-01-06T15:35:00Z" w16du:dateUtc="2025-01-06T07:35:00Z">
                    <w:rPr>
                      <w:rFonts w:cs="Calibri"/>
                      <w:color w:val="000000"/>
                      <w:sz w:val="22"/>
                    </w:rPr>
                  </w:rPrChange>
                </w:rPr>
                <w:t>*</w:t>
              </w:r>
            </w:ins>
          </w:p>
        </w:tc>
      </w:tr>
      <w:tr w:rsidR="00DA433E" w:rsidRPr="00727E7E" w14:paraId="12EB4A10" w14:textId="77777777" w:rsidTr="003C19C7">
        <w:trPr>
          <w:trHeight w:val="300"/>
          <w:ins w:id="12719"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7E7D173" w14:textId="77777777" w:rsidR="00DA433E" w:rsidRPr="00727E7E" w:rsidRDefault="00DA433E">
            <w:pPr>
              <w:spacing w:line="360" w:lineRule="auto"/>
              <w:jc w:val="both"/>
              <w:rPr>
                <w:ins w:id="12720" w:author="瑋婷 徐" w:date="2025-01-03T16:20:00Z" w16du:dateUtc="2025-01-03T08:20:00Z"/>
                <w:rFonts w:asciiTheme="majorEastAsia" w:eastAsia="標楷體" w:hAnsiTheme="majorEastAsia" w:cstheme="majorEastAsia"/>
                <w:b w:val="0"/>
                <w:bCs w:val="0"/>
                <w:color w:val="000000"/>
                <w:rPrChange w:id="12721" w:author="瑋婷 徐" w:date="2025-01-06T15:35:00Z" w16du:dateUtc="2025-01-06T07:35:00Z">
                  <w:rPr>
                    <w:ins w:id="12722" w:author="瑋婷 徐" w:date="2025-01-03T16:20:00Z" w16du:dateUtc="2025-01-03T08:20:00Z"/>
                    <w:rFonts w:cs="Calibri"/>
                    <w:color w:val="000000"/>
                    <w:sz w:val="22"/>
                  </w:rPr>
                </w:rPrChange>
              </w:rPr>
              <w:pPrChange w:id="12723" w:author="瑋婷 徐" w:date="2025-01-03T16:21:00Z" w16du:dateUtc="2025-01-03T08:21:00Z">
                <w:pPr/>
              </w:pPrChange>
            </w:pPr>
            <w:proofErr w:type="gramStart"/>
            <w:ins w:id="12724" w:author="瑋婷 徐" w:date="2025-01-03T16:20:00Z" w16du:dateUtc="2025-01-03T08:20:00Z">
              <w:r w:rsidRPr="00727E7E">
                <w:rPr>
                  <w:rFonts w:asciiTheme="majorEastAsia" w:eastAsia="標楷體" w:hAnsiTheme="majorEastAsia" w:cstheme="majorEastAsia"/>
                  <w:b w:val="0"/>
                  <w:bCs w:val="0"/>
                  <w:color w:val="000000"/>
                  <w:rPrChange w:id="12725" w:author="瑋婷 徐" w:date="2025-01-06T15:35:00Z" w16du:dateUtc="2025-01-06T07:35:00Z">
                    <w:rPr>
                      <w:rFonts w:cs="Calibri"/>
                      <w:color w:val="000000"/>
                      <w:sz w:val="22"/>
                    </w:rPr>
                  </w:rPrChange>
                </w:rPr>
                <w:t>小鶯</w:t>
              </w:r>
              <w:proofErr w:type="gramEnd"/>
              <w:r w:rsidRPr="00727E7E">
                <w:rPr>
                  <w:rFonts w:asciiTheme="majorEastAsia" w:eastAsia="標楷體" w:hAnsiTheme="majorEastAsia" w:cstheme="majorEastAsia"/>
                  <w:b w:val="0"/>
                  <w:bCs w:val="0"/>
                  <w:color w:val="000000"/>
                  <w:rPrChange w:id="12726"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2727"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2728" w:author="瑋婷 徐" w:date="2025-01-06T15:35:00Z" w16du:dateUtc="2025-01-06T07:35:00Z">
                    <w:rPr>
                      <w:rFonts w:cs="Calibri"/>
                      <w:color w:val="000000"/>
                      <w:sz w:val="22"/>
                    </w:rPr>
                  </w:rPrChange>
                </w:rPr>
                <w:t xml:space="preserve"> </w:t>
              </w:r>
            </w:ins>
          </w:p>
        </w:tc>
        <w:tc>
          <w:tcPr>
            <w:tcW w:w="1286" w:type="pct"/>
            <w:hideMark/>
          </w:tcPr>
          <w:p w14:paraId="435B272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29" w:author="瑋婷 徐" w:date="2025-01-03T16:20:00Z" w16du:dateUtc="2025-01-03T08:20:00Z"/>
                <w:rFonts w:asciiTheme="majorEastAsia" w:eastAsia="標楷體" w:hAnsiTheme="majorEastAsia" w:cstheme="majorEastAsia"/>
                <w:i/>
                <w:iCs/>
                <w:color w:val="000000"/>
                <w:rPrChange w:id="12730" w:author="瑋婷 徐" w:date="2025-01-06T15:35:00Z" w16du:dateUtc="2025-01-06T07:35:00Z">
                  <w:rPr>
                    <w:ins w:id="12731" w:author="瑋婷 徐" w:date="2025-01-03T16:20:00Z" w16du:dateUtc="2025-01-03T08:20:00Z"/>
                    <w:rFonts w:cs="Calibri"/>
                    <w:i/>
                    <w:iCs/>
                    <w:color w:val="000000"/>
                    <w:sz w:val="22"/>
                  </w:rPr>
                </w:rPrChange>
              </w:rPr>
              <w:pPrChange w:id="127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733" w:author="瑋婷 徐" w:date="2025-01-03T16:20:00Z" w16du:dateUtc="2025-01-03T08:20:00Z">
              <w:r w:rsidRPr="00727E7E">
                <w:rPr>
                  <w:rFonts w:asciiTheme="majorEastAsia" w:eastAsia="標楷體" w:hAnsiTheme="majorEastAsia" w:cstheme="majorEastAsia"/>
                  <w:i/>
                  <w:iCs/>
                  <w:color w:val="000000"/>
                  <w:rPrChange w:id="12734" w:author="瑋婷 徐" w:date="2025-01-06T15:35:00Z" w16du:dateUtc="2025-01-06T07:35:00Z">
                    <w:rPr>
                      <w:rFonts w:cs="Calibri"/>
                      <w:i/>
                      <w:iCs/>
                      <w:color w:val="000000"/>
                      <w:sz w:val="22"/>
                    </w:rPr>
                  </w:rPrChange>
                </w:rPr>
                <w:t>Horornis fortipes</w:t>
              </w:r>
            </w:ins>
          </w:p>
        </w:tc>
        <w:tc>
          <w:tcPr>
            <w:tcW w:w="148" w:type="pct"/>
            <w:noWrap/>
            <w:hideMark/>
          </w:tcPr>
          <w:p w14:paraId="1AFAF9F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35" w:author="瑋婷 徐" w:date="2025-01-03T16:20:00Z" w16du:dateUtc="2025-01-03T08:20:00Z"/>
                <w:rFonts w:asciiTheme="majorEastAsia" w:eastAsia="標楷體" w:hAnsiTheme="majorEastAsia" w:cstheme="majorEastAsia"/>
                <w:i/>
                <w:iCs/>
                <w:color w:val="000000"/>
                <w:rPrChange w:id="12736" w:author="瑋婷 徐" w:date="2025-01-06T15:35:00Z" w16du:dateUtc="2025-01-06T07:35:00Z">
                  <w:rPr>
                    <w:ins w:id="12737" w:author="瑋婷 徐" w:date="2025-01-03T16:20:00Z" w16du:dateUtc="2025-01-03T08:20:00Z"/>
                    <w:rFonts w:cs="Calibri"/>
                    <w:i/>
                    <w:iCs/>
                    <w:color w:val="000000"/>
                    <w:sz w:val="22"/>
                  </w:rPr>
                </w:rPrChange>
              </w:rPr>
              <w:pPrChange w:id="127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9541B9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39" w:author="瑋婷 徐" w:date="2025-01-03T16:20:00Z" w16du:dateUtc="2025-01-03T08:20:00Z"/>
                <w:rFonts w:asciiTheme="majorEastAsia" w:eastAsia="標楷體" w:hAnsiTheme="majorEastAsia" w:cstheme="majorEastAsia"/>
                <w:rPrChange w:id="12740" w:author="瑋婷 徐" w:date="2025-01-06T15:35:00Z" w16du:dateUtc="2025-01-06T07:35:00Z">
                  <w:rPr>
                    <w:ins w:id="12741" w:author="瑋婷 徐" w:date="2025-01-03T16:20:00Z" w16du:dateUtc="2025-01-03T08:20:00Z"/>
                    <w:rFonts w:ascii="Times New Roman" w:eastAsia="Times New Roman" w:hAnsi="Times New Roman" w:cs="Times New Roman"/>
                    <w:sz w:val="20"/>
                    <w:szCs w:val="20"/>
                  </w:rPr>
                </w:rPrChange>
              </w:rPr>
              <w:pPrChange w:id="127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B29B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43" w:author="瑋婷 徐" w:date="2025-01-03T16:20:00Z" w16du:dateUtc="2025-01-03T08:20:00Z"/>
                <w:rFonts w:asciiTheme="majorEastAsia" w:eastAsia="標楷體" w:hAnsiTheme="majorEastAsia" w:cstheme="majorEastAsia"/>
                <w:rPrChange w:id="12744" w:author="瑋婷 徐" w:date="2025-01-06T15:35:00Z" w16du:dateUtc="2025-01-06T07:35:00Z">
                  <w:rPr>
                    <w:ins w:id="12745" w:author="瑋婷 徐" w:date="2025-01-03T16:20:00Z" w16du:dateUtc="2025-01-03T08:20:00Z"/>
                    <w:rFonts w:ascii="Times New Roman" w:eastAsia="Times New Roman" w:hAnsi="Times New Roman" w:cs="Times New Roman"/>
                    <w:sz w:val="20"/>
                    <w:szCs w:val="20"/>
                  </w:rPr>
                </w:rPrChange>
              </w:rPr>
              <w:pPrChange w:id="127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1098FC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47" w:author="瑋婷 徐" w:date="2025-01-03T16:20:00Z" w16du:dateUtc="2025-01-03T08:20:00Z"/>
                <w:rFonts w:asciiTheme="majorEastAsia" w:eastAsia="標楷體" w:hAnsiTheme="majorEastAsia" w:cstheme="majorEastAsia"/>
                <w:rPrChange w:id="12748" w:author="瑋婷 徐" w:date="2025-01-06T15:35:00Z" w16du:dateUtc="2025-01-06T07:35:00Z">
                  <w:rPr>
                    <w:ins w:id="12749" w:author="瑋婷 徐" w:date="2025-01-03T16:20:00Z" w16du:dateUtc="2025-01-03T08:20:00Z"/>
                    <w:rFonts w:ascii="Times New Roman" w:eastAsia="Times New Roman" w:hAnsi="Times New Roman" w:cs="Times New Roman"/>
                    <w:sz w:val="20"/>
                    <w:szCs w:val="20"/>
                  </w:rPr>
                </w:rPrChange>
              </w:rPr>
              <w:pPrChange w:id="127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6DCF39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51" w:author="瑋婷 徐" w:date="2025-01-03T16:20:00Z" w16du:dateUtc="2025-01-03T08:20:00Z"/>
                <w:rFonts w:asciiTheme="majorEastAsia" w:eastAsia="標楷體" w:hAnsiTheme="majorEastAsia" w:cstheme="majorEastAsia"/>
                <w:rPrChange w:id="12752" w:author="瑋婷 徐" w:date="2025-01-06T15:35:00Z" w16du:dateUtc="2025-01-06T07:35:00Z">
                  <w:rPr>
                    <w:ins w:id="12753" w:author="瑋婷 徐" w:date="2025-01-03T16:20:00Z" w16du:dateUtc="2025-01-03T08:20:00Z"/>
                    <w:rFonts w:ascii="Times New Roman" w:eastAsia="Times New Roman" w:hAnsi="Times New Roman" w:cs="Times New Roman"/>
                    <w:sz w:val="20"/>
                    <w:szCs w:val="20"/>
                  </w:rPr>
                </w:rPrChange>
              </w:rPr>
              <w:pPrChange w:id="127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157AF50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55" w:author="瑋婷 徐" w:date="2025-01-03T16:20:00Z" w16du:dateUtc="2025-01-03T08:20:00Z"/>
                <w:rFonts w:asciiTheme="majorEastAsia" w:eastAsia="標楷體" w:hAnsiTheme="majorEastAsia" w:cstheme="majorEastAsia"/>
                <w:rPrChange w:id="12756" w:author="瑋婷 徐" w:date="2025-01-06T15:35:00Z" w16du:dateUtc="2025-01-06T07:35:00Z">
                  <w:rPr>
                    <w:ins w:id="12757" w:author="瑋婷 徐" w:date="2025-01-03T16:20:00Z" w16du:dateUtc="2025-01-03T08:20:00Z"/>
                    <w:rFonts w:ascii="Times New Roman" w:eastAsia="Times New Roman" w:hAnsi="Times New Roman" w:cs="Times New Roman"/>
                    <w:sz w:val="20"/>
                    <w:szCs w:val="20"/>
                  </w:rPr>
                </w:rPrChange>
              </w:rPr>
              <w:pPrChange w:id="127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63F903F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759" w:author="瑋婷 徐" w:date="2025-01-03T16:33:00Z" w16du:dateUtc="2025-01-03T08:33:00Z"/>
                <w:rFonts w:asciiTheme="majorEastAsia" w:eastAsia="標楷體" w:hAnsiTheme="majorEastAsia" w:cstheme="majorEastAsia"/>
              </w:rPr>
            </w:pPr>
          </w:p>
        </w:tc>
        <w:tc>
          <w:tcPr>
            <w:tcW w:w="148" w:type="pct"/>
            <w:noWrap/>
            <w:hideMark/>
          </w:tcPr>
          <w:p w14:paraId="2917C8EB" w14:textId="2126AE4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60" w:author="瑋婷 徐" w:date="2025-01-03T16:20:00Z" w16du:dateUtc="2025-01-03T08:20:00Z"/>
                <w:rFonts w:asciiTheme="majorEastAsia" w:eastAsia="標楷體" w:hAnsiTheme="majorEastAsia" w:cstheme="majorEastAsia"/>
                <w:rPrChange w:id="12761" w:author="瑋婷 徐" w:date="2025-01-06T15:35:00Z" w16du:dateUtc="2025-01-06T07:35:00Z">
                  <w:rPr>
                    <w:ins w:id="12762" w:author="瑋婷 徐" w:date="2025-01-03T16:20:00Z" w16du:dateUtc="2025-01-03T08:20:00Z"/>
                    <w:rFonts w:ascii="Times New Roman" w:eastAsia="Times New Roman" w:hAnsi="Times New Roman" w:cs="Times New Roman"/>
                    <w:sz w:val="20"/>
                    <w:szCs w:val="20"/>
                  </w:rPr>
                </w:rPrChange>
              </w:rPr>
              <w:pPrChange w:id="127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083A70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64" w:author="瑋婷 徐" w:date="2025-01-03T16:20:00Z" w16du:dateUtc="2025-01-03T08:20:00Z"/>
                <w:rFonts w:asciiTheme="majorEastAsia" w:eastAsia="標楷體" w:hAnsiTheme="majorEastAsia" w:cstheme="majorEastAsia"/>
                <w:rPrChange w:id="12765" w:author="瑋婷 徐" w:date="2025-01-06T15:35:00Z" w16du:dateUtc="2025-01-06T07:35:00Z">
                  <w:rPr>
                    <w:ins w:id="12766" w:author="瑋婷 徐" w:date="2025-01-03T16:20:00Z" w16du:dateUtc="2025-01-03T08:20:00Z"/>
                    <w:rFonts w:ascii="Times New Roman" w:eastAsia="Times New Roman" w:hAnsi="Times New Roman" w:cs="Times New Roman"/>
                    <w:sz w:val="20"/>
                    <w:szCs w:val="20"/>
                  </w:rPr>
                </w:rPrChange>
              </w:rPr>
              <w:pPrChange w:id="127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5AA9DB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68" w:author="瑋婷 徐" w:date="2025-01-03T16:20:00Z" w16du:dateUtc="2025-01-03T08:20:00Z"/>
                <w:rFonts w:asciiTheme="majorEastAsia" w:eastAsia="標楷體" w:hAnsiTheme="majorEastAsia" w:cstheme="majorEastAsia"/>
                <w:rPrChange w:id="12769" w:author="瑋婷 徐" w:date="2025-01-06T15:35:00Z" w16du:dateUtc="2025-01-06T07:35:00Z">
                  <w:rPr>
                    <w:ins w:id="12770" w:author="瑋婷 徐" w:date="2025-01-03T16:20:00Z" w16du:dateUtc="2025-01-03T08:20:00Z"/>
                    <w:rFonts w:ascii="Times New Roman" w:eastAsia="Times New Roman" w:hAnsi="Times New Roman" w:cs="Times New Roman"/>
                    <w:sz w:val="20"/>
                    <w:szCs w:val="20"/>
                  </w:rPr>
                </w:rPrChange>
              </w:rPr>
              <w:pPrChange w:id="127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7152D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72" w:author="瑋婷 徐" w:date="2025-01-03T16:20:00Z" w16du:dateUtc="2025-01-03T08:20:00Z"/>
                <w:rFonts w:asciiTheme="majorEastAsia" w:eastAsia="標楷體" w:hAnsiTheme="majorEastAsia" w:cstheme="majorEastAsia"/>
                <w:rPrChange w:id="12773" w:author="瑋婷 徐" w:date="2025-01-06T15:35:00Z" w16du:dateUtc="2025-01-06T07:35:00Z">
                  <w:rPr>
                    <w:ins w:id="12774" w:author="瑋婷 徐" w:date="2025-01-03T16:20:00Z" w16du:dateUtc="2025-01-03T08:20:00Z"/>
                    <w:rFonts w:ascii="Times New Roman" w:eastAsia="Times New Roman" w:hAnsi="Times New Roman" w:cs="Times New Roman"/>
                    <w:sz w:val="20"/>
                    <w:szCs w:val="20"/>
                  </w:rPr>
                </w:rPrChange>
              </w:rPr>
              <w:pPrChange w:id="127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5093A0C"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776" w:author="瑋婷 徐" w:date="2025-01-03T16:33:00Z" w16du:dateUtc="2025-01-03T08:33:00Z"/>
                <w:rFonts w:asciiTheme="majorEastAsia" w:eastAsia="標楷體" w:hAnsiTheme="majorEastAsia" w:cstheme="majorEastAsia"/>
              </w:rPr>
            </w:pPr>
          </w:p>
        </w:tc>
        <w:tc>
          <w:tcPr>
            <w:tcW w:w="148" w:type="pct"/>
            <w:noWrap/>
            <w:hideMark/>
          </w:tcPr>
          <w:p w14:paraId="1F83E863" w14:textId="657A0470"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77" w:author="瑋婷 徐" w:date="2025-01-03T16:20:00Z" w16du:dateUtc="2025-01-03T08:20:00Z"/>
                <w:rFonts w:asciiTheme="majorEastAsia" w:eastAsia="標楷體" w:hAnsiTheme="majorEastAsia" w:cstheme="majorEastAsia"/>
                <w:rPrChange w:id="12778" w:author="瑋婷 徐" w:date="2025-01-06T15:35:00Z" w16du:dateUtc="2025-01-06T07:35:00Z">
                  <w:rPr>
                    <w:ins w:id="12779" w:author="瑋婷 徐" w:date="2025-01-03T16:20:00Z" w16du:dateUtc="2025-01-03T08:20:00Z"/>
                    <w:rFonts w:ascii="Times New Roman" w:eastAsia="Times New Roman" w:hAnsi="Times New Roman" w:cs="Times New Roman"/>
                    <w:sz w:val="20"/>
                    <w:szCs w:val="20"/>
                  </w:rPr>
                </w:rPrChange>
              </w:rPr>
              <w:pPrChange w:id="127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76CF1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81" w:author="瑋婷 徐" w:date="2025-01-03T16:20:00Z" w16du:dateUtc="2025-01-03T08:20:00Z"/>
                <w:rFonts w:asciiTheme="majorEastAsia" w:eastAsia="標楷體" w:hAnsiTheme="majorEastAsia" w:cstheme="majorEastAsia"/>
                <w:rPrChange w:id="12782" w:author="瑋婷 徐" w:date="2025-01-06T15:35:00Z" w16du:dateUtc="2025-01-06T07:35:00Z">
                  <w:rPr>
                    <w:ins w:id="12783" w:author="瑋婷 徐" w:date="2025-01-03T16:20:00Z" w16du:dateUtc="2025-01-03T08:20:00Z"/>
                    <w:rFonts w:ascii="Times New Roman" w:eastAsia="Times New Roman" w:hAnsi="Times New Roman" w:cs="Times New Roman"/>
                    <w:sz w:val="20"/>
                    <w:szCs w:val="20"/>
                  </w:rPr>
                </w:rPrChange>
              </w:rPr>
              <w:pPrChange w:id="127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2F491B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85" w:author="瑋婷 徐" w:date="2025-01-03T16:20:00Z" w16du:dateUtc="2025-01-03T08:20:00Z"/>
                <w:rFonts w:asciiTheme="majorEastAsia" w:eastAsia="標楷體" w:hAnsiTheme="majorEastAsia" w:cstheme="majorEastAsia"/>
                <w:color w:val="000000"/>
                <w:rPrChange w:id="12786" w:author="瑋婷 徐" w:date="2025-01-06T15:35:00Z" w16du:dateUtc="2025-01-06T07:35:00Z">
                  <w:rPr>
                    <w:ins w:id="12787" w:author="瑋婷 徐" w:date="2025-01-03T16:20:00Z" w16du:dateUtc="2025-01-03T08:20:00Z"/>
                    <w:rFonts w:cs="Calibri"/>
                    <w:color w:val="000000"/>
                    <w:sz w:val="22"/>
                  </w:rPr>
                </w:rPrChange>
              </w:rPr>
              <w:pPrChange w:id="127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789" w:author="瑋婷 徐" w:date="2025-01-03T16:20:00Z" w16du:dateUtc="2025-01-03T08:20:00Z">
              <w:r w:rsidRPr="00727E7E">
                <w:rPr>
                  <w:rFonts w:asciiTheme="majorEastAsia" w:eastAsia="標楷體" w:hAnsiTheme="majorEastAsia" w:cstheme="majorEastAsia"/>
                  <w:color w:val="000000"/>
                  <w:rPrChange w:id="12790" w:author="瑋婷 徐" w:date="2025-01-06T15:35:00Z" w16du:dateUtc="2025-01-06T07:35:00Z">
                    <w:rPr>
                      <w:rFonts w:cs="Calibri"/>
                      <w:color w:val="000000"/>
                      <w:sz w:val="22"/>
                    </w:rPr>
                  </w:rPrChange>
                </w:rPr>
                <w:t>*</w:t>
              </w:r>
            </w:ins>
          </w:p>
        </w:tc>
        <w:tc>
          <w:tcPr>
            <w:tcW w:w="148" w:type="pct"/>
            <w:noWrap/>
            <w:hideMark/>
          </w:tcPr>
          <w:p w14:paraId="3B8798F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91" w:author="瑋婷 徐" w:date="2025-01-03T16:20:00Z" w16du:dateUtc="2025-01-03T08:20:00Z"/>
                <w:rFonts w:asciiTheme="majorEastAsia" w:eastAsia="標楷體" w:hAnsiTheme="majorEastAsia" w:cstheme="majorEastAsia"/>
                <w:color w:val="000000"/>
                <w:rPrChange w:id="12792" w:author="瑋婷 徐" w:date="2025-01-06T15:35:00Z" w16du:dateUtc="2025-01-06T07:35:00Z">
                  <w:rPr>
                    <w:ins w:id="12793" w:author="瑋婷 徐" w:date="2025-01-03T16:20:00Z" w16du:dateUtc="2025-01-03T08:20:00Z"/>
                    <w:rFonts w:cs="Calibri"/>
                    <w:color w:val="000000"/>
                    <w:sz w:val="22"/>
                  </w:rPr>
                </w:rPrChange>
              </w:rPr>
              <w:pPrChange w:id="127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C04E48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95" w:author="瑋婷 徐" w:date="2025-01-03T16:20:00Z" w16du:dateUtc="2025-01-03T08:20:00Z"/>
                <w:rFonts w:asciiTheme="majorEastAsia" w:eastAsia="標楷體" w:hAnsiTheme="majorEastAsia" w:cstheme="majorEastAsia"/>
                <w:rPrChange w:id="12796" w:author="瑋婷 徐" w:date="2025-01-06T15:35:00Z" w16du:dateUtc="2025-01-06T07:35:00Z">
                  <w:rPr>
                    <w:ins w:id="12797" w:author="瑋婷 徐" w:date="2025-01-03T16:20:00Z" w16du:dateUtc="2025-01-03T08:20:00Z"/>
                    <w:rFonts w:ascii="Times New Roman" w:eastAsia="Times New Roman" w:hAnsi="Times New Roman" w:cs="Times New Roman"/>
                    <w:sz w:val="20"/>
                    <w:szCs w:val="20"/>
                  </w:rPr>
                </w:rPrChange>
              </w:rPr>
              <w:pPrChange w:id="127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2BFAE8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99" w:author="瑋婷 徐" w:date="2025-01-03T16:20:00Z" w16du:dateUtc="2025-01-03T08:20:00Z"/>
                <w:rFonts w:asciiTheme="majorEastAsia" w:eastAsia="標楷體" w:hAnsiTheme="majorEastAsia" w:cstheme="majorEastAsia"/>
                <w:rPrChange w:id="12800" w:author="瑋婷 徐" w:date="2025-01-06T15:35:00Z" w16du:dateUtc="2025-01-06T07:35:00Z">
                  <w:rPr>
                    <w:ins w:id="12801" w:author="瑋婷 徐" w:date="2025-01-03T16:20:00Z" w16du:dateUtc="2025-01-03T08:20:00Z"/>
                    <w:rFonts w:ascii="Times New Roman" w:eastAsia="Times New Roman" w:hAnsi="Times New Roman" w:cs="Times New Roman"/>
                    <w:sz w:val="20"/>
                    <w:szCs w:val="20"/>
                  </w:rPr>
                </w:rPrChange>
              </w:rPr>
              <w:pPrChange w:id="128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E96BC8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03" w:author="瑋婷 徐" w:date="2025-01-03T16:20:00Z" w16du:dateUtc="2025-01-03T08:20:00Z"/>
                <w:rFonts w:asciiTheme="majorEastAsia" w:eastAsia="標楷體" w:hAnsiTheme="majorEastAsia" w:cstheme="majorEastAsia"/>
                <w:rPrChange w:id="12804" w:author="瑋婷 徐" w:date="2025-01-06T15:35:00Z" w16du:dateUtc="2025-01-06T07:35:00Z">
                  <w:rPr>
                    <w:ins w:id="12805" w:author="瑋婷 徐" w:date="2025-01-03T16:20:00Z" w16du:dateUtc="2025-01-03T08:20:00Z"/>
                    <w:rFonts w:ascii="Times New Roman" w:eastAsia="Times New Roman" w:hAnsi="Times New Roman" w:cs="Times New Roman"/>
                    <w:sz w:val="20"/>
                    <w:szCs w:val="20"/>
                  </w:rPr>
                </w:rPrChange>
              </w:rPr>
              <w:pPrChange w:id="128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07CB077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07" w:author="瑋婷 徐" w:date="2025-01-03T16:20:00Z" w16du:dateUtc="2025-01-03T08:20:00Z"/>
                <w:rFonts w:asciiTheme="majorEastAsia" w:eastAsia="標楷體" w:hAnsiTheme="majorEastAsia" w:cstheme="majorEastAsia"/>
                <w:rPrChange w:id="12808" w:author="瑋婷 徐" w:date="2025-01-06T15:35:00Z" w16du:dateUtc="2025-01-06T07:35:00Z">
                  <w:rPr>
                    <w:ins w:id="12809" w:author="瑋婷 徐" w:date="2025-01-03T16:20:00Z" w16du:dateUtc="2025-01-03T08:20:00Z"/>
                    <w:rFonts w:ascii="Times New Roman" w:eastAsia="Times New Roman" w:hAnsi="Times New Roman" w:cs="Times New Roman"/>
                    <w:sz w:val="20"/>
                    <w:szCs w:val="20"/>
                  </w:rPr>
                </w:rPrChange>
              </w:rPr>
              <w:pPrChange w:id="128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727E7E" w14:paraId="68D23781" w14:textId="77777777" w:rsidTr="003C19C7">
        <w:trPr>
          <w:cnfStyle w:val="000000100000" w:firstRow="0" w:lastRow="0" w:firstColumn="0" w:lastColumn="0" w:oddVBand="0" w:evenVBand="0" w:oddHBand="1" w:evenHBand="0" w:firstRowFirstColumn="0" w:firstRowLastColumn="0" w:lastRowFirstColumn="0" w:lastRowLastColumn="0"/>
          <w:trHeight w:val="300"/>
          <w:ins w:id="12811"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78500C2" w14:textId="77777777" w:rsidR="00DA433E" w:rsidRPr="00727E7E" w:rsidRDefault="00DA433E">
            <w:pPr>
              <w:spacing w:line="360" w:lineRule="auto"/>
              <w:jc w:val="both"/>
              <w:rPr>
                <w:ins w:id="12812" w:author="瑋婷 徐" w:date="2025-01-03T16:20:00Z" w16du:dateUtc="2025-01-03T08:20:00Z"/>
                <w:rFonts w:asciiTheme="majorEastAsia" w:eastAsia="標楷體" w:hAnsiTheme="majorEastAsia" w:cstheme="majorEastAsia"/>
                <w:b w:val="0"/>
                <w:bCs w:val="0"/>
                <w:color w:val="000000"/>
                <w:rPrChange w:id="12813" w:author="瑋婷 徐" w:date="2025-01-06T15:35:00Z" w16du:dateUtc="2025-01-06T07:35:00Z">
                  <w:rPr>
                    <w:ins w:id="12814" w:author="瑋婷 徐" w:date="2025-01-03T16:20:00Z" w16du:dateUtc="2025-01-03T08:20:00Z"/>
                    <w:rFonts w:cs="Calibri"/>
                    <w:color w:val="000000"/>
                    <w:sz w:val="22"/>
                  </w:rPr>
                </w:rPrChange>
              </w:rPr>
              <w:pPrChange w:id="12815" w:author="瑋婷 徐" w:date="2025-01-03T16:21:00Z" w16du:dateUtc="2025-01-03T08:21:00Z">
                <w:pPr/>
              </w:pPrChange>
            </w:pPr>
            <w:ins w:id="12816" w:author="瑋婷 徐" w:date="2025-01-03T16:20:00Z" w16du:dateUtc="2025-01-03T08:20:00Z">
              <w:r w:rsidRPr="00727E7E">
                <w:rPr>
                  <w:rFonts w:asciiTheme="majorEastAsia" w:eastAsia="標楷體" w:hAnsiTheme="majorEastAsia" w:cstheme="majorEastAsia"/>
                  <w:b w:val="0"/>
                  <w:bCs w:val="0"/>
                  <w:color w:val="000000"/>
                  <w:rPrChange w:id="12817" w:author="瑋婷 徐" w:date="2025-01-06T15:35:00Z" w16du:dateUtc="2025-01-06T07:35:00Z">
                    <w:rPr>
                      <w:rFonts w:cs="Calibri"/>
                      <w:color w:val="000000"/>
                      <w:sz w:val="22"/>
                    </w:rPr>
                  </w:rPrChange>
                </w:rPr>
                <w:t>深山鶯</w:t>
              </w:r>
              <w:r w:rsidRPr="00727E7E">
                <w:rPr>
                  <w:rFonts w:asciiTheme="majorEastAsia" w:eastAsia="標楷體" w:hAnsiTheme="majorEastAsia" w:cstheme="majorEastAsia"/>
                  <w:b w:val="0"/>
                  <w:bCs w:val="0"/>
                  <w:color w:val="000000"/>
                  <w:rPrChange w:id="12818"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2819"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2820" w:author="瑋婷 徐" w:date="2025-01-06T15:35:00Z" w16du:dateUtc="2025-01-06T07:35:00Z">
                    <w:rPr>
                      <w:rFonts w:cs="Calibri"/>
                      <w:color w:val="000000"/>
                      <w:sz w:val="22"/>
                    </w:rPr>
                  </w:rPrChange>
                </w:rPr>
                <w:t xml:space="preserve"> </w:t>
              </w:r>
            </w:ins>
          </w:p>
        </w:tc>
        <w:tc>
          <w:tcPr>
            <w:tcW w:w="1286" w:type="pct"/>
            <w:hideMark/>
          </w:tcPr>
          <w:p w14:paraId="747AEE1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21" w:author="瑋婷 徐" w:date="2025-01-03T16:20:00Z" w16du:dateUtc="2025-01-03T08:20:00Z"/>
                <w:rFonts w:asciiTheme="majorEastAsia" w:eastAsia="標楷體" w:hAnsiTheme="majorEastAsia" w:cstheme="majorEastAsia"/>
                <w:i/>
                <w:iCs/>
                <w:color w:val="000000"/>
                <w:rPrChange w:id="12822" w:author="瑋婷 徐" w:date="2025-01-06T15:35:00Z" w16du:dateUtc="2025-01-06T07:35:00Z">
                  <w:rPr>
                    <w:ins w:id="12823" w:author="瑋婷 徐" w:date="2025-01-03T16:20:00Z" w16du:dateUtc="2025-01-03T08:20:00Z"/>
                    <w:rFonts w:cs="Calibri"/>
                    <w:i/>
                    <w:iCs/>
                    <w:color w:val="000000"/>
                    <w:sz w:val="22"/>
                  </w:rPr>
                </w:rPrChange>
              </w:rPr>
              <w:pPrChange w:id="128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825" w:author="瑋婷 徐" w:date="2025-01-03T16:20:00Z" w16du:dateUtc="2025-01-03T08:20:00Z">
              <w:r w:rsidRPr="00727E7E">
                <w:rPr>
                  <w:rFonts w:asciiTheme="majorEastAsia" w:eastAsia="標楷體" w:hAnsiTheme="majorEastAsia" w:cstheme="majorEastAsia"/>
                  <w:i/>
                  <w:iCs/>
                  <w:color w:val="000000"/>
                  <w:rPrChange w:id="12826" w:author="瑋婷 徐" w:date="2025-01-06T15:35:00Z" w16du:dateUtc="2025-01-06T07:35:00Z">
                    <w:rPr>
                      <w:rFonts w:cs="Calibri"/>
                      <w:i/>
                      <w:iCs/>
                      <w:color w:val="000000"/>
                      <w:sz w:val="22"/>
                    </w:rPr>
                  </w:rPrChange>
                </w:rPr>
                <w:t>Horornis acanthizoides</w:t>
              </w:r>
            </w:ins>
          </w:p>
        </w:tc>
        <w:tc>
          <w:tcPr>
            <w:tcW w:w="148" w:type="pct"/>
            <w:noWrap/>
            <w:hideMark/>
          </w:tcPr>
          <w:p w14:paraId="2B0DADF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27" w:author="瑋婷 徐" w:date="2025-01-03T16:20:00Z" w16du:dateUtc="2025-01-03T08:20:00Z"/>
                <w:rFonts w:asciiTheme="majorEastAsia" w:eastAsia="標楷體" w:hAnsiTheme="majorEastAsia" w:cstheme="majorEastAsia"/>
                <w:i/>
                <w:iCs/>
                <w:color w:val="000000"/>
                <w:rPrChange w:id="12828" w:author="瑋婷 徐" w:date="2025-01-06T15:35:00Z" w16du:dateUtc="2025-01-06T07:35:00Z">
                  <w:rPr>
                    <w:ins w:id="12829" w:author="瑋婷 徐" w:date="2025-01-03T16:20:00Z" w16du:dateUtc="2025-01-03T08:20:00Z"/>
                    <w:rFonts w:cs="Calibri"/>
                    <w:i/>
                    <w:iCs/>
                    <w:color w:val="000000"/>
                    <w:sz w:val="22"/>
                  </w:rPr>
                </w:rPrChange>
              </w:rPr>
              <w:pPrChange w:id="128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D8D2F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31" w:author="瑋婷 徐" w:date="2025-01-03T16:20:00Z" w16du:dateUtc="2025-01-03T08:20:00Z"/>
                <w:rFonts w:asciiTheme="majorEastAsia" w:eastAsia="標楷體" w:hAnsiTheme="majorEastAsia" w:cstheme="majorEastAsia"/>
                <w:rPrChange w:id="12832" w:author="瑋婷 徐" w:date="2025-01-06T15:35:00Z" w16du:dateUtc="2025-01-06T07:35:00Z">
                  <w:rPr>
                    <w:ins w:id="12833" w:author="瑋婷 徐" w:date="2025-01-03T16:20:00Z" w16du:dateUtc="2025-01-03T08:20:00Z"/>
                    <w:rFonts w:ascii="Times New Roman" w:eastAsia="Times New Roman" w:hAnsi="Times New Roman" w:cs="Times New Roman"/>
                    <w:sz w:val="20"/>
                    <w:szCs w:val="20"/>
                  </w:rPr>
                </w:rPrChange>
              </w:rPr>
              <w:pPrChange w:id="128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72365C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35" w:author="瑋婷 徐" w:date="2025-01-03T16:20:00Z" w16du:dateUtc="2025-01-03T08:20:00Z"/>
                <w:rFonts w:asciiTheme="majorEastAsia" w:eastAsia="標楷體" w:hAnsiTheme="majorEastAsia" w:cstheme="majorEastAsia"/>
                <w:rPrChange w:id="12836" w:author="瑋婷 徐" w:date="2025-01-06T15:35:00Z" w16du:dateUtc="2025-01-06T07:35:00Z">
                  <w:rPr>
                    <w:ins w:id="12837" w:author="瑋婷 徐" w:date="2025-01-03T16:20:00Z" w16du:dateUtc="2025-01-03T08:20:00Z"/>
                    <w:rFonts w:ascii="Times New Roman" w:eastAsia="Times New Roman" w:hAnsi="Times New Roman" w:cs="Times New Roman"/>
                    <w:sz w:val="20"/>
                    <w:szCs w:val="20"/>
                  </w:rPr>
                </w:rPrChange>
              </w:rPr>
              <w:pPrChange w:id="128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04D87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39" w:author="瑋婷 徐" w:date="2025-01-03T16:20:00Z" w16du:dateUtc="2025-01-03T08:20:00Z"/>
                <w:rFonts w:asciiTheme="majorEastAsia" w:eastAsia="標楷體" w:hAnsiTheme="majorEastAsia" w:cstheme="majorEastAsia"/>
                <w:rPrChange w:id="12840" w:author="瑋婷 徐" w:date="2025-01-06T15:35:00Z" w16du:dateUtc="2025-01-06T07:35:00Z">
                  <w:rPr>
                    <w:ins w:id="12841" w:author="瑋婷 徐" w:date="2025-01-03T16:20:00Z" w16du:dateUtc="2025-01-03T08:20:00Z"/>
                    <w:rFonts w:ascii="Times New Roman" w:eastAsia="Times New Roman" w:hAnsi="Times New Roman" w:cs="Times New Roman"/>
                    <w:sz w:val="20"/>
                    <w:szCs w:val="20"/>
                  </w:rPr>
                </w:rPrChange>
              </w:rPr>
              <w:pPrChange w:id="128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8F11E2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43" w:author="瑋婷 徐" w:date="2025-01-03T16:20:00Z" w16du:dateUtc="2025-01-03T08:20:00Z"/>
                <w:rFonts w:asciiTheme="majorEastAsia" w:eastAsia="標楷體" w:hAnsiTheme="majorEastAsia" w:cstheme="majorEastAsia"/>
                <w:rPrChange w:id="12844" w:author="瑋婷 徐" w:date="2025-01-06T15:35:00Z" w16du:dateUtc="2025-01-06T07:35:00Z">
                  <w:rPr>
                    <w:ins w:id="12845" w:author="瑋婷 徐" w:date="2025-01-03T16:20:00Z" w16du:dateUtc="2025-01-03T08:20:00Z"/>
                    <w:rFonts w:ascii="Times New Roman" w:eastAsia="Times New Roman" w:hAnsi="Times New Roman" w:cs="Times New Roman"/>
                    <w:sz w:val="20"/>
                    <w:szCs w:val="20"/>
                  </w:rPr>
                </w:rPrChange>
              </w:rPr>
              <w:pPrChange w:id="128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51E9E9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47" w:author="瑋婷 徐" w:date="2025-01-03T16:20:00Z" w16du:dateUtc="2025-01-03T08:20:00Z"/>
                <w:rFonts w:asciiTheme="majorEastAsia" w:eastAsia="標楷體" w:hAnsiTheme="majorEastAsia" w:cstheme="majorEastAsia"/>
                <w:rPrChange w:id="12848" w:author="瑋婷 徐" w:date="2025-01-06T15:35:00Z" w16du:dateUtc="2025-01-06T07:35:00Z">
                  <w:rPr>
                    <w:ins w:id="12849" w:author="瑋婷 徐" w:date="2025-01-03T16:20:00Z" w16du:dateUtc="2025-01-03T08:20:00Z"/>
                    <w:rFonts w:ascii="Times New Roman" w:eastAsia="Times New Roman" w:hAnsi="Times New Roman" w:cs="Times New Roman"/>
                    <w:sz w:val="20"/>
                    <w:szCs w:val="20"/>
                  </w:rPr>
                </w:rPrChange>
              </w:rPr>
              <w:pPrChange w:id="128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67719BD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851" w:author="瑋婷 徐" w:date="2025-01-03T16:33:00Z" w16du:dateUtc="2025-01-03T08:33:00Z"/>
                <w:rFonts w:asciiTheme="majorEastAsia" w:eastAsia="標楷體" w:hAnsiTheme="majorEastAsia" w:cstheme="majorEastAsia"/>
              </w:rPr>
            </w:pPr>
          </w:p>
        </w:tc>
        <w:tc>
          <w:tcPr>
            <w:tcW w:w="148" w:type="pct"/>
            <w:noWrap/>
            <w:hideMark/>
          </w:tcPr>
          <w:p w14:paraId="12B74B19" w14:textId="631994E2"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52" w:author="瑋婷 徐" w:date="2025-01-03T16:20:00Z" w16du:dateUtc="2025-01-03T08:20:00Z"/>
                <w:rFonts w:asciiTheme="majorEastAsia" w:eastAsia="標楷體" w:hAnsiTheme="majorEastAsia" w:cstheme="majorEastAsia"/>
                <w:rPrChange w:id="12853" w:author="瑋婷 徐" w:date="2025-01-06T15:35:00Z" w16du:dateUtc="2025-01-06T07:35:00Z">
                  <w:rPr>
                    <w:ins w:id="12854" w:author="瑋婷 徐" w:date="2025-01-03T16:20:00Z" w16du:dateUtc="2025-01-03T08:20:00Z"/>
                    <w:rFonts w:ascii="Times New Roman" w:eastAsia="Times New Roman" w:hAnsi="Times New Roman" w:cs="Times New Roman"/>
                    <w:sz w:val="20"/>
                    <w:szCs w:val="20"/>
                  </w:rPr>
                </w:rPrChange>
              </w:rPr>
              <w:pPrChange w:id="128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CC8A6B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56" w:author="瑋婷 徐" w:date="2025-01-03T16:20:00Z" w16du:dateUtc="2025-01-03T08:20:00Z"/>
                <w:rFonts w:asciiTheme="majorEastAsia" w:eastAsia="標楷體" w:hAnsiTheme="majorEastAsia" w:cstheme="majorEastAsia"/>
                <w:rPrChange w:id="12857" w:author="瑋婷 徐" w:date="2025-01-06T15:35:00Z" w16du:dateUtc="2025-01-06T07:35:00Z">
                  <w:rPr>
                    <w:ins w:id="12858" w:author="瑋婷 徐" w:date="2025-01-03T16:20:00Z" w16du:dateUtc="2025-01-03T08:20:00Z"/>
                    <w:rFonts w:ascii="Times New Roman" w:eastAsia="Times New Roman" w:hAnsi="Times New Roman" w:cs="Times New Roman"/>
                    <w:sz w:val="20"/>
                    <w:szCs w:val="20"/>
                  </w:rPr>
                </w:rPrChange>
              </w:rPr>
              <w:pPrChange w:id="128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FBF5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60" w:author="瑋婷 徐" w:date="2025-01-03T16:20:00Z" w16du:dateUtc="2025-01-03T08:20:00Z"/>
                <w:rFonts w:asciiTheme="majorEastAsia" w:eastAsia="標楷體" w:hAnsiTheme="majorEastAsia" w:cstheme="majorEastAsia"/>
                <w:rPrChange w:id="12861" w:author="瑋婷 徐" w:date="2025-01-06T15:35:00Z" w16du:dateUtc="2025-01-06T07:35:00Z">
                  <w:rPr>
                    <w:ins w:id="12862" w:author="瑋婷 徐" w:date="2025-01-03T16:20:00Z" w16du:dateUtc="2025-01-03T08:20:00Z"/>
                    <w:rFonts w:ascii="Times New Roman" w:eastAsia="Times New Roman" w:hAnsi="Times New Roman" w:cs="Times New Roman"/>
                    <w:sz w:val="20"/>
                    <w:szCs w:val="20"/>
                  </w:rPr>
                </w:rPrChange>
              </w:rPr>
              <w:pPrChange w:id="128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94D8F0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64" w:author="瑋婷 徐" w:date="2025-01-03T16:20:00Z" w16du:dateUtc="2025-01-03T08:20:00Z"/>
                <w:rFonts w:asciiTheme="majorEastAsia" w:eastAsia="標楷體" w:hAnsiTheme="majorEastAsia" w:cstheme="majorEastAsia"/>
                <w:rPrChange w:id="12865" w:author="瑋婷 徐" w:date="2025-01-06T15:35:00Z" w16du:dateUtc="2025-01-06T07:35:00Z">
                  <w:rPr>
                    <w:ins w:id="12866" w:author="瑋婷 徐" w:date="2025-01-03T16:20:00Z" w16du:dateUtc="2025-01-03T08:20:00Z"/>
                    <w:rFonts w:ascii="Times New Roman" w:eastAsia="Times New Roman" w:hAnsi="Times New Roman" w:cs="Times New Roman"/>
                    <w:sz w:val="20"/>
                    <w:szCs w:val="20"/>
                  </w:rPr>
                </w:rPrChange>
              </w:rPr>
              <w:pPrChange w:id="128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2FB1F80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868" w:author="瑋婷 徐" w:date="2025-01-03T16:33:00Z" w16du:dateUtc="2025-01-03T08:33:00Z"/>
                <w:rFonts w:asciiTheme="majorEastAsia" w:eastAsia="標楷體" w:hAnsiTheme="majorEastAsia" w:cstheme="majorEastAsia"/>
              </w:rPr>
            </w:pPr>
          </w:p>
        </w:tc>
        <w:tc>
          <w:tcPr>
            <w:tcW w:w="148" w:type="pct"/>
            <w:noWrap/>
            <w:hideMark/>
          </w:tcPr>
          <w:p w14:paraId="5F73FDFE" w14:textId="1E048D6B"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69" w:author="瑋婷 徐" w:date="2025-01-03T16:20:00Z" w16du:dateUtc="2025-01-03T08:20:00Z"/>
                <w:rFonts w:asciiTheme="majorEastAsia" w:eastAsia="標楷體" w:hAnsiTheme="majorEastAsia" w:cstheme="majorEastAsia"/>
                <w:rPrChange w:id="12870" w:author="瑋婷 徐" w:date="2025-01-06T15:35:00Z" w16du:dateUtc="2025-01-06T07:35:00Z">
                  <w:rPr>
                    <w:ins w:id="12871" w:author="瑋婷 徐" w:date="2025-01-03T16:20:00Z" w16du:dateUtc="2025-01-03T08:20:00Z"/>
                    <w:rFonts w:ascii="Times New Roman" w:eastAsia="Times New Roman" w:hAnsi="Times New Roman" w:cs="Times New Roman"/>
                    <w:sz w:val="20"/>
                    <w:szCs w:val="20"/>
                  </w:rPr>
                </w:rPrChange>
              </w:rPr>
              <w:pPrChange w:id="128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FE3D0F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73" w:author="瑋婷 徐" w:date="2025-01-03T16:20:00Z" w16du:dateUtc="2025-01-03T08:20:00Z"/>
                <w:rFonts w:asciiTheme="majorEastAsia" w:eastAsia="標楷體" w:hAnsiTheme="majorEastAsia" w:cstheme="majorEastAsia"/>
                <w:rPrChange w:id="12874" w:author="瑋婷 徐" w:date="2025-01-06T15:35:00Z" w16du:dateUtc="2025-01-06T07:35:00Z">
                  <w:rPr>
                    <w:ins w:id="12875" w:author="瑋婷 徐" w:date="2025-01-03T16:20:00Z" w16du:dateUtc="2025-01-03T08:20:00Z"/>
                    <w:rFonts w:ascii="Times New Roman" w:eastAsia="Times New Roman" w:hAnsi="Times New Roman" w:cs="Times New Roman"/>
                    <w:sz w:val="20"/>
                    <w:szCs w:val="20"/>
                  </w:rPr>
                </w:rPrChange>
              </w:rPr>
              <w:pPrChange w:id="128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1D374F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77" w:author="瑋婷 徐" w:date="2025-01-03T16:20:00Z" w16du:dateUtc="2025-01-03T08:20:00Z"/>
                <w:rFonts w:asciiTheme="majorEastAsia" w:eastAsia="標楷體" w:hAnsiTheme="majorEastAsia" w:cstheme="majorEastAsia"/>
                <w:rPrChange w:id="12878" w:author="瑋婷 徐" w:date="2025-01-06T15:35:00Z" w16du:dateUtc="2025-01-06T07:35:00Z">
                  <w:rPr>
                    <w:ins w:id="12879" w:author="瑋婷 徐" w:date="2025-01-03T16:20:00Z" w16du:dateUtc="2025-01-03T08:20:00Z"/>
                    <w:rFonts w:ascii="Times New Roman" w:eastAsia="Times New Roman" w:hAnsi="Times New Roman" w:cs="Times New Roman"/>
                    <w:sz w:val="20"/>
                    <w:szCs w:val="20"/>
                  </w:rPr>
                </w:rPrChange>
              </w:rPr>
              <w:pPrChange w:id="128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3AB8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81" w:author="瑋婷 徐" w:date="2025-01-03T16:20:00Z" w16du:dateUtc="2025-01-03T08:20:00Z"/>
                <w:rFonts w:asciiTheme="majorEastAsia" w:eastAsia="標楷體" w:hAnsiTheme="majorEastAsia" w:cstheme="majorEastAsia"/>
                <w:color w:val="000000"/>
                <w:rPrChange w:id="12882" w:author="瑋婷 徐" w:date="2025-01-06T15:35:00Z" w16du:dateUtc="2025-01-06T07:35:00Z">
                  <w:rPr>
                    <w:ins w:id="12883" w:author="瑋婷 徐" w:date="2025-01-03T16:20:00Z" w16du:dateUtc="2025-01-03T08:20:00Z"/>
                    <w:rFonts w:cs="Calibri"/>
                    <w:color w:val="000000"/>
                    <w:sz w:val="22"/>
                  </w:rPr>
                </w:rPrChange>
              </w:rPr>
              <w:pPrChange w:id="128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885" w:author="瑋婷 徐" w:date="2025-01-03T16:20:00Z" w16du:dateUtc="2025-01-03T08:20:00Z">
              <w:r w:rsidRPr="00727E7E">
                <w:rPr>
                  <w:rFonts w:asciiTheme="majorEastAsia" w:eastAsia="標楷體" w:hAnsiTheme="majorEastAsia" w:cstheme="majorEastAsia"/>
                  <w:color w:val="000000"/>
                  <w:rPrChange w:id="12886" w:author="瑋婷 徐" w:date="2025-01-06T15:35:00Z" w16du:dateUtc="2025-01-06T07:35:00Z">
                    <w:rPr>
                      <w:rFonts w:cs="Calibri"/>
                      <w:color w:val="000000"/>
                      <w:sz w:val="22"/>
                    </w:rPr>
                  </w:rPrChange>
                </w:rPr>
                <w:t>*</w:t>
              </w:r>
            </w:ins>
          </w:p>
        </w:tc>
        <w:tc>
          <w:tcPr>
            <w:tcW w:w="148" w:type="pct"/>
            <w:noWrap/>
            <w:hideMark/>
          </w:tcPr>
          <w:p w14:paraId="4FD3CD2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87" w:author="瑋婷 徐" w:date="2025-01-03T16:20:00Z" w16du:dateUtc="2025-01-03T08:20:00Z"/>
                <w:rFonts w:asciiTheme="majorEastAsia" w:eastAsia="標楷體" w:hAnsiTheme="majorEastAsia" w:cstheme="majorEastAsia"/>
                <w:color w:val="000000"/>
                <w:rPrChange w:id="12888" w:author="瑋婷 徐" w:date="2025-01-06T15:35:00Z" w16du:dateUtc="2025-01-06T07:35:00Z">
                  <w:rPr>
                    <w:ins w:id="12889" w:author="瑋婷 徐" w:date="2025-01-03T16:20:00Z" w16du:dateUtc="2025-01-03T08:20:00Z"/>
                    <w:rFonts w:cs="Calibri"/>
                    <w:color w:val="000000"/>
                    <w:sz w:val="22"/>
                  </w:rPr>
                </w:rPrChange>
              </w:rPr>
              <w:pPrChange w:id="128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891" w:author="瑋婷 徐" w:date="2025-01-03T16:20:00Z" w16du:dateUtc="2025-01-03T08:20:00Z">
              <w:r w:rsidRPr="00727E7E">
                <w:rPr>
                  <w:rFonts w:asciiTheme="majorEastAsia" w:eastAsia="標楷體" w:hAnsiTheme="majorEastAsia" w:cstheme="majorEastAsia"/>
                  <w:color w:val="000000"/>
                  <w:rPrChange w:id="12892" w:author="瑋婷 徐" w:date="2025-01-06T15:35:00Z" w16du:dateUtc="2025-01-06T07:35:00Z">
                    <w:rPr>
                      <w:rFonts w:cs="Calibri"/>
                      <w:color w:val="000000"/>
                      <w:sz w:val="22"/>
                    </w:rPr>
                  </w:rPrChange>
                </w:rPr>
                <w:t>*</w:t>
              </w:r>
            </w:ins>
          </w:p>
        </w:tc>
        <w:tc>
          <w:tcPr>
            <w:tcW w:w="148" w:type="pct"/>
            <w:noWrap/>
            <w:hideMark/>
          </w:tcPr>
          <w:p w14:paraId="0B72589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93" w:author="瑋婷 徐" w:date="2025-01-03T16:20:00Z" w16du:dateUtc="2025-01-03T08:20:00Z"/>
                <w:rFonts w:asciiTheme="majorEastAsia" w:eastAsia="標楷體" w:hAnsiTheme="majorEastAsia" w:cstheme="majorEastAsia"/>
                <w:color w:val="000000"/>
                <w:rPrChange w:id="12894" w:author="瑋婷 徐" w:date="2025-01-06T15:35:00Z" w16du:dateUtc="2025-01-06T07:35:00Z">
                  <w:rPr>
                    <w:ins w:id="12895" w:author="瑋婷 徐" w:date="2025-01-03T16:20:00Z" w16du:dateUtc="2025-01-03T08:20:00Z"/>
                    <w:rFonts w:cs="Calibri"/>
                    <w:color w:val="000000"/>
                    <w:sz w:val="22"/>
                  </w:rPr>
                </w:rPrChange>
              </w:rPr>
              <w:pPrChange w:id="128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CBC6EC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97" w:author="瑋婷 徐" w:date="2025-01-03T16:20:00Z" w16du:dateUtc="2025-01-03T08:20:00Z"/>
                <w:rFonts w:asciiTheme="majorEastAsia" w:eastAsia="標楷體" w:hAnsiTheme="majorEastAsia" w:cstheme="majorEastAsia"/>
                <w:color w:val="000000"/>
                <w:rPrChange w:id="12898" w:author="瑋婷 徐" w:date="2025-01-06T15:35:00Z" w16du:dateUtc="2025-01-06T07:35:00Z">
                  <w:rPr>
                    <w:ins w:id="12899" w:author="瑋婷 徐" w:date="2025-01-03T16:20:00Z" w16du:dateUtc="2025-01-03T08:20:00Z"/>
                    <w:rFonts w:cs="Calibri"/>
                    <w:color w:val="000000"/>
                    <w:sz w:val="22"/>
                  </w:rPr>
                </w:rPrChange>
              </w:rPr>
              <w:pPrChange w:id="129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901" w:author="瑋婷 徐" w:date="2025-01-03T16:20:00Z" w16du:dateUtc="2025-01-03T08:20:00Z">
              <w:r w:rsidRPr="00727E7E">
                <w:rPr>
                  <w:rFonts w:asciiTheme="majorEastAsia" w:eastAsia="標楷體" w:hAnsiTheme="majorEastAsia" w:cstheme="majorEastAsia"/>
                  <w:color w:val="000000"/>
                  <w:rPrChange w:id="12902" w:author="瑋婷 徐" w:date="2025-01-06T15:35:00Z" w16du:dateUtc="2025-01-06T07:35:00Z">
                    <w:rPr>
                      <w:rFonts w:cs="Calibri"/>
                      <w:color w:val="000000"/>
                      <w:sz w:val="22"/>
                    </w:rPr>
                  </w:rPrChange>
                </w:rPr>
                <w:t>*</w:t>
              </w:r>
            </w:ins>
          </w:p>
        </w:tc>
        <w:tc>
          <w:tcPr>
            <w:tcW w:w="154" w:type="pct"/>
            <w:noWrap/>
            <w:hideMark/>
          </w:tcPr>
          <w:p w14:paraId="23F248F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03" w:author="瑋婷 徐" w:date="2025-01-03T16:20:00Z" w16du:dateUtc="2025-01-03T08:20:00Z"/>
                <w:rFonts w:asciiTheme="majorEastAsia" w:eastAsia="標楷體" w:hAnsiTheme="majorEastAsia" w:cstheme="majorEastAsia"/>
                <w:color w:val="000000"/>
                <w:rPrChange w:id="12904" w:author="瑋婷 徐" w:date="2025-01-06T15:35:00Z" w16du:dateUtc="2025-01-06T07:35:00Z">
                  <w:rPr>
                    <w:ins w:id="12905" w:author="瑋婷 徐" w:date="2025-01-03T16:20:00Z" w16du:dateUtc="2025-01-03T08:20:00Z"/>
                    <w:rFonts w:cs="Calibri"/>
                    <w:color w:val="000000"/>
                    <w:sz w:val="22"/>
                  </w:rPr>
                </w:rPrChange>
              </w:rPr>
              <w:pPrChange w:id="129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907" w:author="瑋婷 徐" w:date="2025-01-03T16:20:00Z" w16du:dateUtc="2025-01-03T08:20:00Z">
              <w:r w:rsidRPr="00727E7E">
                <w:rPr>
                  <w:rFonts w:asciiTheme="majorEastAsia" w:eastAsia="標楷體" w:hAnsiTheme="majorEastAsia" w:cstheme="majorEastAsia"/>
                  <w:color w:val="000000"/>
                  <w:rPrChange w:id="12908" w:author="瑋婷 徐" w:date="2025-01-06T15:35:00Z" w16du:dateUtc="2025-01-06T07:35:00Z">
                    <w:rPr>
                      <w:rFonts w:cs="Calibri"/>
                      <w:color w:val="000000"/>
                      <w:sz w:val="22"/>
                    </w:rPr>
                  </w:rPrChange>
                </w:rPr>
                <w:t>*</w:t>
              </w:r>
            </w:ins>
          </w:p>
        </w:tc>
      </w:tr>
      <w:tr w:rsidR="00DA433E" w:rsidRPr="00727E7E" w14:paraId="77A8B86B" w14:textId="77777777" w:rsidTr="003C19C7">
        <w:trPr>
          <w:trHeight w:val="300"/>
          <w:ins w:id="12909"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3716B9AE" w14:textId="77777777" w:rsidR="00DA433E" w:rsidRPr="00727E7E" w:rsidRDefault="00DA433E">
            <w:pPr>
              <w:spacing w:line="360" w:lineRule="auto"/>
              <w:jc w:val="both"/>
              <w:rPr>
                <w:ins w:id="12910" w:author="瑋婷 徐" w:date="2025-01-03T16:20:00Z" w16du:dateUtc="2025-01-03T08:20:00Z"/>
                <w:rFonts w:asciiTheme="majorEastAsia" w:eastAsia="標楷體" w:hAnsiTheme="majorEastAsia" w:cstheme="majorEastAsia"/>
                <w:b w:val="0"/>
                <w:bCs w:val="0"/>
                <w:color w:val="000000"/>
                <w:rPrChange w:id="12911" w:author="瑋婷 徐" w:date="2025-01-06T15:35:00Z" w16du:dateUtc="2025-01-06T07:35:00Z">
                  <w:rPr>
                    <w:ins w:id="12912" w:author="瑋婷 徐" w:date="2025-01-03T16:20:00Z" w16du:dateUtc="2025-01-03T08:20:00Z"/>
                    <w:rFonts w:cs="Calibri"/>
                    <w:color w:val="000000"/>
                    <w:sz w:val="22"/>
                  </w:rPr>
                </w:rPrChange>
              </w:rPr>
              <w:pPrChange w:id="12913" w:author="瑋婷 徐" w:date="2025-01-03T16:21:00Z" w16du:dateUtc="2025-01-03T08:21:00Z">
                <w:pPr/>
              </w:pPrChange>
            </w:pPr>
            <w:ins w:id="12914" w:author="瑋婷 徐" w:date="2025-01-03T16:20:00Z" w16du:dateUtc="2025-01-03T08:20:00Z">
              <w:r w:rsidRPr="00727E7E">
                <w:rPr>
                  <w:rFonts w:asciiTheme="majorEastAsia" w:eastAsia="標楷體" w:hAnsiTheme="majorEastAsia" w:cstheme="majorEastAsia"/>
                  <w:b w:val="0"/>
                  <w:bCs w:val="0"/>
                  <w:color w:val="000000"/>
                  <w:rPrChange w:id="12915" w:author="瑋婷 徐" w:date="2025-01-06T15:35:00Z" w16du:dateUtc="2025-01-06T07:35:00Z">
                    <w:rPr>
                      <w:rFonts w:cs="Calibri"/>
                      <w:color w:val="000000"/>
                      <w:sz w:val="22"/>
                    </w:rPr>
                  </w:rPrChange>
                </w:rPr>
                <w:t>紅頭山雀</w:t>
              </w:r>
              <w:r w:rsidRPr="00727E7E">
                <w:rPr>
                  <w:rFonts w:asciiTheme="majorEastAsia" w:eastAsia="標楷體" w:hAnsiTheme="majorEastAsia" w:cstheme="majorEastAsia"/>
                  <w:b w:val="0"/>
                  <w:bCs w:val="0"/>
                  <w:color w:val="000000"/>
                  <w:rPrChange w:id="12916" w:author="瑋婷 徐" w:date="2025-01-06T15:35:00Z" w16du:dateUtc="2025-01-06T07:35:00Z">
                    <w:rPr>
                      <w:rFonts w:cs="Calibri"/>
                      <w:color w:val="000000"/>
                      <w:sz w:val="22"/>
                    </w:rPr>
                  </w:rPrChange>
                </w:rPr>
                <w:t xml:space="preserve"> </w:t>
              </w:r>
            </w:ins>
          </w:p>
        </w:tc>
        <w:tc>
          <w:tcPr>
            <w:tcW w:w="1286" w:type="pct"/>
            <w:hideMark/>
          </w:tcPr>
          <w:p w14:paraId="7DDE24F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17" w:author="瑋婷 徐" w:date="2025-01-03T16:20:00Z" w16du:dateUtc="2025-01-03T08:20:00Z"/>
                <w:rFonts w:asciiTheme="majorEastAsia" w:eastAsia="標楷體" w:hAnsiTheme="majorEastAsia" w:cstheme="majorEastAsia"/>
                <w:i/>
                <w:iCs/>
                <w:color w:val="000000"/>
                <w:rPrChange w:id="12918" w:author="瑋婷 徐" w:date="2025-01-06T15:35:00Z" w16du:dateUtc="2025-01-06T07:35:00Z">
                  <w:rPr>
                    <w:ins w:id="12919" w:author="瑋婷 徐" w:date="2025-01-03T16:20:00Z" w16du:dateUtc="2025-01-03T08:20:00Z"/>
                    <w:rFonts w:cs="Calibri"/>
                    <w:i/>
                    <w:iCs/>
                    <w:color w:val="000000"/>
                    <w:sz w:val="22"/>
                  </w:rPr>
                </w:rPrChange>
              </w:rPr>
              <w:pPrChange w:id="129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921" w:author="瑋婷 徐" w:date="2025-01-03T16:20:00Z" w16du:dateUtc="2025-01-03T08:20:00Z">
              <w:r w:rsidRPr="00727E7E">
                <w:rPr>
                  <w:rFonts w:asciiTheme="majorEastAsia" w:eastAsia="標楷體" w:hAnsiTheme="majorEastAsia" w:cstheme="majorEastAsia"/>
                  <w:i/>
                  <w:iCs/>
                  <w:color w:val="000000"/>
                  <w:rPrChange w:id="12922" w:author="瑋婷 徐" w:date="2025-01-06T15:35:00Z" w16du:dateUtc="2025-01-06T07:35:00Z">
                    <w:rPr>
                      <w:rFonts w:cs="Calibri"/>
                      <w:i/>
                      <w:iCs/>
                      <w:color w:val="000000"/>
                      <w:sz w:val="22"/>
                    </w:rPr>
                  </w:rPrChange>
                </w:rPr>
                <w:t>Aegithalos concinnus</w:t>
              </w:r>
            </w:ins>
          </w:p>
        </w:tc>
        <w:tc>
          <w:tcPr>
            <w:tcW w:w="148" w:type="pct"/>
            <w:noWrap/>
            <w:hideMark/>
          </w:tcPr>
          <w:p w14:paraId="4E3D395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23" w:author="瑋婷 徐" w:date="2025-01-03T16:20:00Z" w16du:dateUtc="2025-01-03T08:20:00Z"/>
                <w:rFonts w:asciiTheme="majorEastAsia" w:eastAsia="標楷體" w:hAnsiTheme="majorEastAsia" w:cstheme="majorEastAsia"/>
                <w:i/>
                <w:iCs/>
                <w:color w:val="000000"/>
                <w:rPrChange w:id="12924" w:author="瑋婷 徐" w:date="2025-01-06T15:35:00Z" w16du:dateUtc="2025-01-06T07:35:00Z">
                  <w:rPr>
                    <w:ins w:id="12925" w:author="瑋婷 徐" w:date="2025-01-03T16:20:00Z" w16du:dateUtc="2025-01-03T08:20:00Z"/>
                    <w:rFonts w:cs="Calibri"/>
                    <w:i/>
                    <w:iCs/>
                    <w:color w:val="000000"/>
                    <w:sz w:val="22"/>
                  </w:rPr>
                </w:rPrChange>
              </w:rPr>
              <w:pPrChange w:id="129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CE03E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27" w:author="瑋婷 徐" w:date="2025-01-03T16:20:00Z" w16du:dateUtc="2025-01-03T08:20:00Z"/>
                <w:rFonts w:asciiTheme="majorEastAsia" w:eastAsia="標楷體" w:hAnsiTheme="majorEastAsia" w:cstheme="majorEastAsia"/>
                <w:rPrChange w:id="12928" w:author="瑋婷 徐" w:date="2025-01-06T15:35:00Z" w16du:dateUtc="2025-01-06T07:35:00Z">
                  <w:rPr>
                    <w:ins w:id="12929" w:author="瑋婷 徐" w:date="2025-01-03T16:20:00Z" w16du:dateUtc="2025-01-03T08:20:00Z"/>
                    <w:rFonts w:ascii="Times New Roman" w:eastAsia="Times New Roman" w:hAnsi="Times New Roman" w:cs="Times New Roman"/>
                    <w:sz w:val="20"/>
                    <w:szCs w:val="20"/>
                  </w:rPr>
                </w:rPrChange>
              </w:rPr>
              <w:pPrChange w:id="129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37825A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31" w:author="瑋婷 徐" w:date="2025-01-03T16:20:00Z" w16du:dateUtc="2025-01-03T08:20:00Z"/>
                <w:rFonts w:asciiTheme="majorEastAsia" w:eastAsia="標楷體" w:hAnsiTheme="majorEastAsia" w:cstheme="majorEastAsia"/>
                <w:rPrChange w:id="12932" w:author="瑋婷 徐" w:date="2025-01-06T15:35:00Z" w16du:dateUtc="2025-01-06T07:35:00Z">
                  <w:rPr>
                    <w:ins w:id="12933" w:author="瑋婷 徐" w:date="2025-01-03T16:20:00Z" w16du:dateUtc="2025-01-03T08:20:00Z"/>
                    <w:rFonts w:ascii="Times New Roman" w:eastAsia="Times New Roman" w:hAnsi="Times New Roman" w:cs="Times New Roman"/>
                    <w:sz w:val="20"/>
                    <w:szCs w:val="20"/>
                  </w:rPr>
                </w:rPrChange>
              </w:rPr>
              <w:pPrChange w:id="129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488F9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35" w:author="瑋婷 徐" w:date="2025-01-03T16:20:00Z" w16du:dateUtc="2025-01-03T08:20:00Z"/>
                <w:rFonts w:asciiTheme="majorEastAsia" w:eastAsia="標楷體" w:hAnsiTheme="majorEastAsia" w:cstheme="majorEastAsia"/>
                <w:rPrChange w:id="12936" w:author="瑋婷 徐" w:date="2025-01-06T15:35:00Z" w16du:dateUtc="2025-01-06T07:35:00Z">
                  <w:rPr>
                    <w:ins w:id="12937" w:author="瑋婷 徐" w:date="2025-01-03T16:20:00Z" w16du:dateUtc="2025-01-03T08:20:00Z"/>
                    <w:rFonts w:ascii="Times New Roman" w:eastAsia="Times New Roman" w:hAnsi="Times New Roman" w:cs="Times New Roman"/>
                    <w:sz w:val="20"/>
                    <w:szCs w:val="20"/>
                  </w:rPr>
                </w:rPrChange>
              </w:rPr>
              <w:pPrChange w:id="129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1B9889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39" w:author="瑋婷 徐" w:date="2025-01-03T16:20:00Z" w16du:dateUtc="2025-01-03T08:20:00Z"/>
                <w:rFonts w:asciiTheme="majorEastAsia" w:eastAsia="標楷體" w:hAnsiTheme="majorEastAsia" w:cstheme="majorEastAsia"/>
                <w:rPrChange w:id="12940" w:author="瑋婷 徐" w:date="2025-01-06T15:35:00Z" w16du:dateUtc="2025-01-06T07:35:00Z">
                  <w:rPr>
                    <w:ins w:id="12941" w:author="瑋婷 徐" w:date="2025-01-03T16:20:00Z" w16du:dateUtc="2025-01-03T08:20:00Z"/>
                    <w:rFonts w:ascii="Times New Roman" w:eastAsia="Times New Roman" w:hAnsi="Times New Roman" w:cs="Times New Roman"/>
                    <w:sz w:val="20"/>
                    <w:szCs w:val="20"/>
                  </w:rPr>
                </w:rPrChange>
              </w:rPr>
              <w:pPrChange w:id="129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45BA08E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43" w:author="瑋婷 徐" w:date="2025-01-03T16:20:00Z" w16du:dateUtc="2025-01-03T08:20:00Z"/>
                <w:rFonts w:asciiTheme="majorEastAsia" w:eastAsia="標楷體" w:hAnsiTheme="majorEastAsia" w:cstheme="majorEastAsia"/>
                <w:rPrChange w:id="12944" w:author="瑋婷 徐" w:date="2025-01-06T15:35:00Z" w16du:dateUtc="2025-01-06T07:35:00Z">
                  <w:rPr>
                    <w:ins w:id="12945" w:author="瑋婷 徐" w:date="2025-01-03T16:20:00Z" w16du:dateUtc="2025-01-03T08:20:00Z"/>
                    <w:rFonts w:ascii="Times New Roman" w:eastAsia="Times New Roman" w:hAnsi="Times New Roman" w:cs="Times New Roman"/>
                    <w:sz w:val="20"/>
                    <w:szCs w:val="20"/>
                  </w:rPr>
                </w:rPrChange>
              </w:rPr>
              <w:pPrChange w:id="129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056AFF86"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947" w:author="瑋婷 徐" w:date="2025-01-03T16:33:00Z" w16du:dateUtc="2025-01-03T08:33:00Z"/>
                <w:rFonts w:asciiTheme="majorEastAsia" w:eastAsia="標楷體" w:hAnsiTheme="majorEastAsia" w:cstheme="majorEastAsia"/>
              </w:rPr>
            </w:pPr>
          </w:p>
        </w:tc>
        <w:tc>
          <w:tcPr>
            <w:tcW w:w="148" w:type="pct"/>
            <w:noWrap/>
            <w:hideMark/>
          </w:tcPr>
          <w:p w14:paraId="0CF49663" w14:textId="0C752722"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48" w:author="瑋婷 徐" w:date="2025-01-03T16:20:00Z" w16du:dateUtc="2025-01-03T08:20:00Z"/>
                <w:rFonts w:asciiTheme="majorEastAsia" w:eastAsia="標楷體" w:hAnsiTheme="majorEastAsia" w:cstheme="majorEastAsia"/>
                <w:rPrChange w:id="12949" w:author="瑋婷 徐" w:date="2025-01-06T15:35:00Z" w16du:dateUtc="2025-01-06T07:35:00Z">
                  <w:rPr>
                    <w:ins w:id="12950" w:author="瑋婷 徐" w:date="2025-01-03T16:20:00Z" w16du:dateUtc="2025-01-03T08:20:00Z"/>
                    <w:rFonts w:ascii="Times New Roman" w:eastAsia="Times New Roman" w:hAnsi="Times New Roman" w:cs="Times New Roman"/>
                    <w:sz w:val="20"/>
                    <w:szCs w:val="20"/>
                  </w:rPr>
                </w:rPrChange>
              </w:rPr>
              <w:pPrChange w:id="129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39FFE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52" w:author="瑋婷 徐" w:date="2025-01-03T16:20:00Z" w16du:dateUtc="2025-01-03T08:20:00Z"/>
                <w:rFonts w:asciiTheme="majorEastAsia" w:eastAsia="標楷體" w:hAnsiTheme="majorEastAsia" w:cstheme="majorEastAsia"/>
                <w:rPrChange w:id="12953" w:author="瑋婷 徐" w:date="2025-01-06T15:35:00Z" w16du:dateUtc="2025-01-06T07:35:00Z">
                  <w:rPr>
                    <w:ins w:id="12954" w:author="瑋婷 徐" w:date="2025-01-03T16:20:00Z" w16du:dateUtc="2025-01-03T08:20:00Z"/>
                    <w:rFonts w:ascii="Times New Roman" w:eastAsia="Times New Roman" w:hAnsi="Times New Roman" w:cs="Times New Roman"/>
                    <w:sz w:val="20"/>
                    <w:szCs w:val="20"/>
                  </w:rPr>
                </w:rPrChange>
              </w:rPr>
              <w:pPrChange w:id="129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219F8C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56" w:author="瑋婷 徐" w:date="2025-01-03T16:20:00Z" w16du:dateUtc="2025-01-03T08:20:00Z"/>
                <w:rFonts w:asciiTheme="majorEastAsia" w:eastAsia="標楷體" w:hAnsiTheme="majorEastAsia" w:cstheme="majorEastAsia"/>
                <w:color w:val="000000"/>
                <w:rPrChange w:id="12957" w:author="瑋婷 徐" w:date="2025-01-06T15:35:00Z" w16du:dateUtc="2025-01-06T07:35:00Z">
                  <w:rPr>
                    <w:ins w:id="12958" w:author="瑋婷 徐" w:date="2025-01-03T16:20:00Z" w16du:dateUtc="2025-01-03T08:20:00Z"/>
                    <w:rFonts w:cs="Calibri"/>
                    <w:color w:val="000000"/>
                    <w:sz w:val="22"/>
                  </w:rPr>
                </w:rPrChange>
              </w:rPr>
              <w:pPrChange w:id="129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960" w:author="瑋婷 徐" w:date="2025-01-03T16:20:00Z" w16du:dateUtc="2025-01-03T08:20:00Z">
              <w:r w:rsidRPr="00727E7E">
                <w:rPr>
                  <w:rFonts w:asciiTheme="majorEastAsia" w:eastAsia="標楷體" w:hAnsiTheme="majorEastAsia" w:cstheme="majorEastAsia"/>
                  <w:color w:val="000000"/>
                  <w:rPrChange w:id="12961" w:author="瑋婷 徐" w:date="2025-01-06T15:35:00Z" w16du:dateUtc="2025-01-06T07:35:00Z">
                    <w:rPr>
                      <w:rFonts w:cs="Calibri"/>
                      <w:color w:val="000000"/>
                      <w:sz w:val="22"/>
                    </w:rPr>
                  </w:rPrChange>
                </w:rPr>
                <w:t>*</w:t>
              </w:r>
            </w:ins>
          </w:p>
        </w:tc>
        <w:tc>
          <w:tcPr>
            <w:tcW w:w="148" w:type="pct"/>
            <w:noWrap/>
            <w:hideMark/>
          </w:tcPr>
          <w:p w14:paraId="296A0A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62" w:author="瑋婷 徐" w:date="2025-01-03T16:20:00Z" w16du:dateUtc="2025-01-03T08:20:00Z"/>
                <w:rFonts w:asciiTheme="majorEastAsia" w:eastAsia="標楷體" w:hAnsiTheme="majorEastAsia" w:cstheme="majorEastAsia"/>
                <w:color w:val="000000"/>
                <w:rPrChange w:id="12963" w:author="瑋婷 徐" w:date="2025-01-06T15:35:00Z" w16du:dateUtc="2025-01-06T07:35:00Z">
                  <w:rPr>
                    <w:ins w:id="12964" w:author="瑋婷 徐" w:date="2025-01-03T16:20:00Z" w16du:dateUtc="2025-01-03T08:20:00Z"/>
                    <w:rFonts w:cs="Calibri"/>
                    <w:color w:val="000000"/>
                    <w:sz w:val="22"/>
                  </w:rPr>
                </w:rPrChange>
              </w:rPr>
              <w:pPrChange w:id="129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76FEC8D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966" w:author="瑋婷 徐" w:date="2025-01-03T16:33:00Z" w16du:dateUtc="2025-01-03T08:33:00Z"/>
                <w:rFonts w:asciiTheme="majorEastAsia" w:eastAsia="標楷體" w:hAnsiTheme="majorEastAsia" w:cstheme="majorEastAsia"/>
              </w:rPr>
            </w:pPr>
          </w:p>
        </w:tc>
        <w:tc>
          <w:tcPr>
            <w:tcW w:w="148" w:type="pct"/>
            <w:noWrap/>
            <w:hideMark/>
          </w:tcPr>
          <w:p w14:paraId="64270453" w14:textId="5985A459"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67" w:author="瑋婷 徐" w:date="2025-01-03T16:20:00Z" w16du:dateUtc="2025-01-03T08:20:00Z"/>
                <w:rFonts w:asciiTheme="majorEastAsia" w:eastAsia="標楷體" w:hAnsiTheme="majorEastAsia" w:cstheme="majorEastAsia"/>
                <w:rPrChange w:id="12968" w:author="瑋婷 徐" w:date="2025-01-06T15:35:00Z" w16du:dateUtc="2025-01-06T07:35:00Z">
                  <w:rPr>
                    <w:ins w:id="12969" w:author="瑋婷 徐" w:date="2025-01-03T16:20:00Z" w16du:dateUtc="2025-01-03T08:20:00Z"/>
                    <w:rFonts w:ascii="Times New Roman" w:eastAsia="Times New Roman" w:hAnsi="Times New Roman" w:cs="Times New Roman"/>
                    <w:sz w:val="20"/>
                    <w:szCs w:val="20"/>
                  </w:rPr>
                </w:rPrChange>
              </w:rPr>
              <w:pPrChange w:id="129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7DDE0A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71" w:author="瑋婷 徐" w:date="2025-01-03T16:20:00Z" w16du:dateUtc="2025-01-03T08:20:00Z"/>
                <w:rFonts w:asciiTheme="majorEastAsia" w:eastAsia="標楷體" w:hAnsiTheme="majorEastAsia" w:cstheme="majorEastAsia"/>
                <w:rPrChange w:id="12972" w:author="瑋婷 徐" w:date="2025-01-06T15:35:00Z" w16du:dateUtc="2025-01-06T07:35:00Z">
                  <w:rPr>
                    <w:ins w:id="12973" w:author="瑋婷 徐" w:date="2025-01-03T16:20:00Z" w16du:dateUtc="2025-01-03T08:20:00Z"/>
                    <w:rFonts w:ascii="Times New Roman" w:eastAsia="Times New Roman" w:hAnsi="Times New Roman" w:cs="Times New Roman"/>
                    <w:sz w:val="20"/>
                    <w:szCs w:val="20"/>
                  </w:rPr>
                </w:rPrChange>
              </w:rPr>
              <w:pPrChange w:id="129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016F1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75" w:author="瑋婷 徐" w:date="2025-01-03T16:20:00Z" w16du:dateUtc="2025-01-03T08:20:00Z"/>
                <w:rFonts w:asciiTheme="majorEastAsia" w:eastAsia="標楷體" w:hAnsiTheme="majorEastAsia" w:cstheme="majorEastAsia"/>
                <w:color w:val="000000"/>
                <w:rPrChange w:id="12976" w:author="瑋婷 徐" w:date="2025-01-06T15:35:00Z" w16du:dateUtc="2025-01-06T07:35:00Z">
                  <w:rPr>
                    <w:ins w:id="12977" w:author="瑋婷 徐" w:date="2025-01-03T16:20:00Z" w16du:dateUtc="2025-01-03T08:20:00Z"/>
                    <w:rFonts w:cs="Calibri"/>
                    <w:color w:val="000000"/>
                    <w:sz w:val="22"/>
                  </w:rPr>
                </w:rPrChange>
              </w:rPr>
              <w:pPrChange w:id="129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979" w:author="瑋婷 徐" w:date="2025-01-03T16:20:00Z" w16du:dateUtc="2025-01-03T08:20:00Z">
              <w:r w:rsidRPr="00727E7E">
                <w:rPr>
                  <w:rFonts w:asciiTheme="majorEastAsia" w:eastAsia="標楷體" w:hAnsiTheme="majorEastAsia" w:cstheme="majorEastAsia"/>
                  <w:color w:val="000000"/>
                  <w:rPrChange w:id="12980" w:author="瑋婷 徐" w:date="2025-01-06T15:35:00Z" w16du:dateUtc="2025-01-06T07:35:00Z">
                    <w:rPr>
                      <w:rFonts w:cs="Calibri"/>
                      <w:color w:val="000000"/>
                      <w:sz w:val="22"/>
                    </w:rPr>
                  </w:rPrChange>
                </w:rPr>
                <w:t>*</w:t>
              </w:r>
            </w:ins>
          </w:p>
        </w:tc>
        <w:tc>
          <w:tcPr>
            <w:tcW w:w="148" w:type="pct"/>
            <w:noWrap/>
            <w:hideMark/>
          </w:tcPr>
          <w:p w14:paraId="200EC2A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81" w:author="瑋婷 徐" w:date="2025-01-03T16:20:00Z" w16du:dateUtc="2025-01-03T08:20:00Z"/>
                <w:rFonts w:asciiTheme="majorEastAsia" w:eastAsia="標楷體" w:hAnsiTheme="majorEastAsia" w:cstheme="majorEastAsia"/>
                <w:color w:val="000000"/>
                <w:rPrChange w:id="12982" w:author="瑋婷 徐" w:date="2025-01-06T15:35:00Z" w16du:dateUtc="2025-01-06T07:35:00Z">
                  <w:rPr>
                    <w:ins w:id="12983" w:author="瑋婷 徐" w:date="2025-01-03T16:20:00Z" w16du:dateUtc="2025-01-03T08:20:00Z"/>
                    <w:rFonts w:cs="Calibri"/>
                    <w:color w:val="000000"/>
                    <w:sz w:val="22"/>
                  </w:rPr>
                </w:rPrChange>
              </w:rPr>
              <w:pPrChange w:id="129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985" w:author="瑋婷 徐" w:date="2025-01-03T16:20:00Z" w16du:dateUtc="2025-01-03T08:20:00Z">
              <w:r w:rsidRPr="00727E7E">
                <w:rPr>
                  <w:rFonts w:asciiTheme="majorEastAsia" w:eastAsia="標楷體" w:hAnsiTheme="majorEastAsia" w:cstheme="majorEastAsia"/>
                  <w:color w:val="000000"/>
                  <w:rPrChange w:id="12986" w:author="瑋婷 徐" w:date="2025-01-06T15:35:00Z" w16du:dateUtc="2025-01-06T07:35:00Z">
                    <w:rPr>
                      <w:rFonts w:cs="Calibri"/>
                      <w:color w:val="000000"/>
                      <w:sz w:val="22"/>
                    </w:rPr>
                  </w:rPrChange>
                </w:rPr>
                <w:t>*</w:t>
              </w:r>
            </w:ins>
          </w:p>
        </w:tc>
        <w:tc>
          <w:tcPr>
            <w:tcW w:w="148" w:type="pct"/>
            <w:noWrap/>
            <w:hideMark/>
          </w:tcPr>
          <w:p w14:paraId="714F6F7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87" w:author="瑋婷 徐" w:date="2025-01-03T16:20:00Z" w16du:dateUtc="2025-01-03T08:20:00Z"/>
                <w:rFonts w:asciiTheme="majorEastAsia" w:eastAsia="標楷體" w:hAnsiTheme="majorEastAsia" w:cstheme="majorEastAsia"/>
                <w:color w:val="000000"/>
                <w:rPrChange w:id="12988" w:author="瑋婷 徐" w:date="2025-01-06T15:35:00Z" w16du:dateUtc="2025-01-06T07:35:00Z">
                  <w:rPr>
                    <w:ins w:id="12989" w:author="瑋婷 徐" w:date="2025-01-03T16:20:00Z" w16du:dateUtc="2025-01-03T08:20:00Z"/>
                    <w:rFonts w:cs="Calibri"/>
                    <w:color w:val="000000"/>
                    <w:sz w:val="22"/>
                  </w:rPr>
                </w:rPrChange>
              </w:rPr>
              <w:pPrChange w:id="129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991" w:author="瑋婷 徐" w:date="2025-01-03T16:20:00Z" w16du:dateUtc="2025-01-03T08:20:00Z">
              <w:r w:rsidRPr="00727E7E">
                <w:rPr>
                  <w:rFonts w:asciiTheme="majorEastAsia" w:eastAsia="標楷體" w:hAnsiTheme="majorEastAsia" w:cstheme="majorEastAsia"/>
                  <w:color w:val="000000"/>
                  <w:rPrChange w:id="12992" w:author="瑋婷 徐" w:date="2025-01-06T15:35:00Z" w16du:dateUtc="2025-01-06T07:35:00Z">
                    <w:rPr>
                      <w:rFonts w:cs="Calibri"/>
                      <w:color w:val="000000"/>
                      <w:sz w:val="22"/>
                    </w:rPr>
                  </w:rPrChange>
                </w:rPr>
                <w:t>*</w:t>
              </w:r>
            </w:ins>
          </w:p>
        </w:tc>
        <w:tc>
          <w:tcPr>
            <w:tcW w:w="148" w:type="pct"/>
            <w:noWrap/>
            <w:hideMark/>
          </w:tcPr>
          <w:p w14:paraId="0F7320E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93" w:author="瑋婷 徐" w:date="2025-01-03T16:20:00Z" w16du:dateUtc="2025-01-03T08:20:00Z"/>
                <w:rFonts w:asciiTheme="majorEastAsia" w:eastAsia="標楷體" w:hAnsiTheme="majorEastAsia" w:cstheme="majorEastAsia"/>
                <w:color w:val="000000"/>
                <w:rPrChange w:id="12994" w:author="瑋婷 徐" w:date="2025-01-06T15:35:00Z" w16du:dateUtc="2025-01-06T07:35:00Z">
                  <w:rPr>
                    <w:ins w:id="12995" w:author="瑋婷 徐" w:date="2025-01-03T16:20:00Z" w16du:dateUtc="2025-01-03T08:20:00Z"/>
                    <w:rFonts w:cs="Calibri"/>
                    <w:color w:val="000000"/>
                    <w:sz w:val="22"/>
                  </w:rPr>
                </w:rPrChange>
              </w:rPr>
              <w:pPrChange w:id="129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EC262F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97" w:author="瑋婷 徐" w:date="2025-01-03T16:20:00Z" w16du:dateUtc="2025-01-03T08:20:00Z"/>
                <w:rFonts w:asciiTheme="majorEastAsia" w:eastAsia="標楷體" w:hAnsiTheme="majorEastAsia" w:cstheme="majorEastAsia"/>
                <w:color w:val="000000"/>
                <w:rPrChange w:id="12998" w:author="瑋婷 徐" w:date="2025-01-06T15:35:00Z" w16du:dateUtc="2025-01-06T07:35:00Z">
                  <w:rPr>
                    <w:ins w:id="12999" w:author="瑋婷 徐" w:date="2025-01-03T16:20:00Z" w16du:dateUtc="2025-01-03T08:20:00Z"/>
                    <w:rFonts w:cs="Calibri"/>
                    <w:color w:val="000000"/>
                    <w:sz w:val="22"/>
                  </w:rPr>
                </w:rPrChange>
              </w:rPr>
              <w:pPrChange w:id="130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001" w:author="瑋婷 徐" w:date="2025-01-03T16:20:00Z" w16du:dateUtc="2025-01-03T08:20:00Z">
              <w:r w:rsidRPr="00727E7E">
                <w:rPr>
                  <w:rFonts w:asciiTheme="majorEastAsia" w:eastAsia="標楷體" w:hAnsiTheme="majorEastAsia" w:cstheme="majorEastAsia"/>
                  <w:color w:val="000000"/>
                  <w:rPrChange w:id="13002" w:author="瑋婷 徐" w:date="2025-01-06T15:35:00Z" w16du:dateUtc="2025-01-06T07:35:00Z">
                    <w:rPr>
                      <w:rFonts w:cs="Calibri"/>
                      <w:color w:val="000000"/>
                      <w:sz w:val="22"/>
                    </w:rPr>
                  </w:rPrChange>
                </w:rPr>
                <w:t>*</w:t>
              </w:r>
            </w:ins>
          </w:p>
        </w:tc>
        <w:tc>
          <w:tcPr>
            <w:tcW w:w="154" w:type="pct"/>
            <w:noWrap/>
            <w:hideMark/>
          </w:tcPr>
          <w:p w14:paraId="125C3D4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03" w:author="瑋婷 徐" w:date="2025-01-03T16:20:00Z" w16du:dateUtc="2025-01-03T08:20:00Z"/>
                <w:rFonts w:asciiTheme="majorEastAsia" w:eastAsia="標楷體" w:hAnsiTheme="majorEastAsia" w:cstheme="majorEastAsia"/>
                <w:color w:val="000000"/>
                <w:rPrChange w:id="13004" w:author="瑋婷 徐" w:date="2025-01-06T15:35:00Z" w16du:dateUtc="2025-01-06T07:35:00Z">
                  <w:rPr>
                    <w:ins w:id="13005" w:author="瑋婷 徐" w:date="2025-01-03T16:20:00Z" w16du:dateUtc="2025-01-03T08:20:00Z"/>
                    <w:rFonts w:cs="Calibri"/>
                    <w:color w:val="000000"/>
                    <w:sz w:val="22"/>
                  </w:rPr>
                </w:rPrChange>
              </w:rPr>
              <w:pPrChange w:id="130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007" w:author="瑋婷 徐" w:date="2025-01-03T16:20:00Z" w16du:dateUtc="2025-01-03T08:20:00Z">
              <w:r w:rsidRPr="00727E7E">
                <w:rPr>
                  <w:rFonts w:asciiTheme="majorEastAsia" w:eastAsia="標楷體" w:hAnsiTheme="majorEastAsia" w:cstheme="majorEastAsia"/>
                  <w:color w:val="000000"/>
                  <w:rPrChange w:id="13008" w:author="瑋婷 徐" w:date="2025-01-06T15:35:00Z" w16du:dateUtc="2025-01-06T07:35:00Z">
                    <w:rPr>
                      <w:rFonts w:cs="Calibri"/>
                      <w:color w:val="000000"/>
                      <w:sz w:val="22"/>
                    </w:rPr>
                  </w:rPrChange>
                </w:rPr>
                <w:t>*</w:t>
              </w:r>
            </w:ins>
          </w:p>
        </w:tc>
      </w:tr>
      <w:tr w:rsidR="00720C7A" w:rsidRPr="00727E7E" w14:paraId="303642F2" w14:textId="77777777" w:rsidTr="003C19C7">
        <w:trPr>
          <w:cnfStyle w:val="000000100000" w:firstRow="0" w:lastRow="0" w:firstColumn="0" w:lastColumn="0" w:oddVBand="0" w:evenVBand="0" w:oddHBand="1" w:evenHBand="0" w:firstRowFirstColumn="0" w:firstRowLastColumn="0" w:lastRowFirstColumn="0" w:lastRowLastColumn="0"/>
          <w:trHeight w:val="300"/>
          <w:ins w:id="13009"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1EB7CDF8" w14:textId="77777777" w:rsidR="00DA433E" w:rsidRPr="00727E7E" w:rsidRDefault="00DA433E">
            <w:pPr>
              <w:spacing w:line="360" w:lineRule="auto"/>
              <w:jc w:val="both"/>
              <w:rPr>
                <w:ins w:id="13010" w:author="瑋婷 徐" w:date="2025-01-03T16:20:00Z" w16du:dateUtc="2025-01-03T08:20:00Z"/>
                <w:rFonts w:asciiTheme="majorEastAsia" w:eastAsia="標楷體" w:hAnsiTheme="majorEastAsia" w:cstheme="majorEastAsia"/>
                <w:b w:val="0"/>
                <w:bCs w:val="0"/>
                <w:color w:val="000000"/>
                <w:rPrChange w:id="13011" w:author="瑋婷 徐" w:date="2025-01-06T15:35:00Z" w16du:dateUtc="2025-01-06T07:35:00Z">
                  <w:rPr>
                    <w:ins w:id="13012" w:author="瑋婷 徐" w:date="2025-01-03T16:20:00Z" w16du:dateUtc="2025-01-03T08:20:00Z"/>
                    <w:rFonts w:cs="Calibri"/>
                    <w:color w:val="000000"/>
                    <w:sz w:val="22"/>
                  </w:rPr>
                </w:rPrChange>
              </w:rPr>
              <w:pPrChange w:id="13013" w:author="瑋婷 徐" w:date="2025-01-03T16:21:00Z" w16du:dateUtc="2025-01-03T08:21:00Z">
                <w:pPr/>
              </w:pPrChange>
            </w:pPr>
            <w:proofErr w:type="gramStart"/>
            <w:ins w:id="13014" w:author="瑋婷 徐" w:date="2025-01-03T16:20:00Z" w16du:dateUtc="2025-01-03T08:20:00Z">
              <w:r w:rsidRPr="00727E7E">
                <w:rPr>
                  <w:rFonts w:asciiTheme="majorEastAsia" w:eastAsia="標楷體" w:hAnsiTheme="majorEastAsia" w:cstheme="majorEastAsia"/>
                  <w:b w:val="0"/>
                  <w:bCs w:val="0"/>
                  <w:color w:val="000000"/>
                  <w:rPrChange w:id="13015" w:author="瑋婷 徐" w:date="2025-01-06T15:35:00Z" w16du:dateUtc="2025-01-06T07:35:00Z">
                    <w:rPr>
                      <w:rFonts w:cs="Calibri"/>
                      <w:color w:val="000000"/>
                      <w:sz w:val="22"/>
                    </w:rPr>
                  </w:rPrChange>
                </w:rPr>
                <w:t>褐頭花翼</w:t>
              </w:r>
              <w:proofErr w:type="gramEnd"/>
              <w:r w:rsidRPr="00727E7E">
                <w:rPr>
                  <w:rFonts w:asciiTheme="majorEastAsia" w:eastAsia="標楷體" w:hAnsiTheme="majorEastAsia" w:cstheme="majorEastAsia"/>
                  <w:b w:val="0"/>
                  <w:bCs w:val="0"/>
                  <w:color w:val="000000"/>
                  <w:rPrChange w:id="13016"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3017"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3018" w:author="瑋婷 徐" w:date="2025-01-06T15:35:00Z" w16du:dateUtc="2025-01-06T07:35:00Z">
                    <w:rPr>
                      <w:rFonts w:cs="Calibri"/>
                      <w:color w:val="000000"/>
                      <w:sz w:val="22"/>
                    </w:rPr>
                  </w:rPrChange>
                </w:rPr>
                <w:t xml:space="preserve"> </w:t>
              </w:r>
            </w:ins>
          </w:p>
        </w:tc>
        <w:tc>
          <w:tcPr>
            <w:tcW w:w="1286" w:type="pct"/>
            <w:hideMark/>
          </w:tcPr>
          <w:p w14:paraId="0C65688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19" w:author="瑋婷 徐" w:date="2025-01-03T16:20:00Z" w16du:dateUtc="2025-01-03T08:20:00Z"/>
                <w:rFonts w:asciiTheme="majorEastAsia" w:eastAsia="標楷體" w:hAnsiTheme="majorEastAsia" w:cstheme="majorEastAsia"/>
                <w:i/>
                <w:iCs/>
                <w:color w:val="000000"/>
                <w:rPrChange w:id="13020" w:author="瑋婷 徐" w:date="2025-01-06T15:35:00Z" w16du:dateUtc="2025-01-06T07:35:00Z">
                  <w:rPr>
                    <w:ins w:id="13021" w:author="瑋婷 徐" w:date="2025-01-03T16:20:00Z" w16du:dateUtc="2025-01-03T08:20:00Z"/>
                    <w:rFonts w:cs="Calibri"/>
                    <w:i/>
                    <w:iCs/>
                    <w:color w:val="000000"/>
                    <w:sz w:val="22"/>
                  </w:rPr>
                </w:rPrChange>
              </w:rPr>
              <w:pPrChange w:id="130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023" w:author="瑋婷 徐" w:date="2025-01-03T16:20:00Z" w16du:dateUtc="2025-01-03T08:20:00Z">
              <w:r w:rsidRPr="00727E7E">
                <w:rPr>
                  <w:rFonts w:asciiTheme="majorEastAsia" w:eastAsia="標楷體" w:hAnsiTheme="majorEastAsia" w:cstheme="majorEastAsia"/>
                  <w:i/>
                  <w:iCs/>
                  <w:color w:val="000000"/>
                  <w:rPrChange w:id="13024" w:author="瑋婷 徐" w:date="2025-01-06T15:35:00Z" w16du:dateUtc="2025-01-06T07:35:00Z">
                    <w:rPr>
                      <w:rFonts w:cs="Calibri"/>
                      <w:i/>
                      <w:iCs/>
                      <w:color w:val="000000"/>
                      <w:sz w:val="22"/>
                    </w:rPr>
                  </w:rPrChange>
                </w:rPr>
                <w:t>Fulvetta formosana</w:t>
              </w:r>
            </w:ins>
          </w:p>
        </w:tc>
        <w:tc>
          <w:tcPr>
            <w:tcW w:w="148" w:type="pct"/>
            <w:noWrap/>
            <w:hideMark/>
          </w:tcPr>
          <w:p w14:paraId="2968D1A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25" w:author="瑋婷 徐" w:date="2025-01-03T16:20:00Z" w16du:dateUtc="2025-01-03T08:20:00Z"/>
                <w:rFonts w:asciiTheme="majorEastAsia" w:eastAsia="標楷體" w:hAnsiTheme="majorEastAsia" w:cstheme="majorEastAsia"/>
                <w:i/>
                <w:iCs/>
                <w:color w:val="000000"/>
                <w:rPrChange w:id="13026" w:author="瑋婷 徐" w:date="2025-01-06T15:35:00Z" w16du:dateUtc="2025-01-06T07:35:00Z">
                  <w:rPr>
                    <w:ins w:id="13027" w:author="瑋婷 徐" w:date="2025-01-03T16:20:00Z" w16du:dateUtc="2025-01-03T08:20:00Z"/>
                    <w:rFonts w:cs="Calibri"/>
                    <w:i/>
                    <w:iCs/>
                    <w:color w:val="000000"/>
                    <w:sz w:val="22"/>
                  </w:rPr>
                </w:rPrChange>
              </w:rPr>
              <w:pPrChange w:id="130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540954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29" w:author="瑋婷 徐" w:date="2025-01-03T16:20:00Z" w16du:dateUtc="2025-01-03T08:20:00Z"/>
                <w:rFonts w:asciiTheme="majorEastAsia" w:eastAsia="標楷體" w:hAnsiTheme="majorEastAsia" w:cstheme="majorEastAsia"/>
                <w:rPrChange w:id="13030" w:author="瑋婷 徐" w:date="2025-01-06T15:35:00Z" w16du:dateUtc="2025-01-06T07:35:00Z">
                  <w:rPr>
                    <w:ins w:id="13031" w:author="瑋婷 徐" w:date="2025-01-03T16:20:00Z" w16du:dateUtc="2025-01-03T08:20:00Z"/>
                    <w:rFonts w:ascii="Times New Roman" w:eastAsia="Times New Roman" w:hAnsi="Times New Roman" w:cs="Times New Roman"/>
                    <w:sz w:val="20"/>
                    <w:szCs w:val="20"/>
                  </w:rPr>
                </w:rPrChange>
              </w:rPr>
              <w:pPrChange w:id="130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9AB2D1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33" w:author="瑋婷 徐" w:date="2025-01-03T16:20:00Z" w16du:dateUtc="2025-01-03T08:20:00Z"/>
                <w:rFonts w:asciiTheme="majorEastAsia" w:eastAsia="標楷體" w:hAnsiTheme="majorEastAsia" w:cstheme="majorEastAsia"/>
                <w:rPrChange w:id="13034" w:author="瑋婷 徐" w:date="2025-01-06T15:35:00Z" w16du:dateUtc="2025-01-06T07:35:00Z">
                  <w:rPr>
                    <w:ins w:id="13035" w:author="瑋婷 徐" w:date="2025-01-03T16:20:00Z" w16du:dateUtc="2025-01-03T08:20:00Z"/>
                    <w:rFonts w:ascii="Times New Roman" w:eastAsia="Times New Roman" w:hAnsi="Times New Roman" w:cs="Times New Roman"/>
                    <w:sz w:val="20"/>
                    <w:szCs w:val="20"/>
                  </w:rPr>
                </w:rPrChange>
              </w:rPr>
              <w:pPrChange w:id="130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6EEA27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37" w:author="瑋婷 徐" w:date="2025-01-03T16:20:00Z" w16du:dateUtc="2025-01-03T08:20:00Z"/>
                <w:rFonts w:asciiTheme="majorEastAsia" w:eastAsia="標楷體" w:hAnsiTheme="majorEastAsia" w:cstheme="majorEastAsia"/>
                <w:rPrChange w:id="13038" w:author="瑋婷 徐" w:date="2025-01-06T15:35:00Z" w16du:dateUtc="2025-01-06T07:35:00Z">
                  <w:rPr>
                    <w:ins w:id="13039" w:author="瑋婷 徐" w:date="2025-01-03T16:20:00Z" w16du:dateUtc="2025-01-03T08:20:00Z"/>
                    <w:rFonts w:ascii="Times New Roman" w:eastAsia="Times New Roman" w:hAnsi="Times New Roman" w:cs="Times New Roman"/>
                    <w:sz w:val="20"/>
                    <w:szCs w:val="20"/>
                  </w:rPr>
                </w:rPrChange>
              </w:rPr>
              <w:pPrChange w:id="130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BDB0BB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41" w:author="瑋婷 徐" w:date="2025-01-03T16:20:00Z" w16du:dateUtc="2025-01-03T08:20:00Z"/>
                <w:rFonts w:asciiTheme="majorEastAsia" w:eastAsia="標楷體" w:hAnsiTheme="majorEastAsia" w:cstheme="majorEastAsia"/>
                <w:rPrChange w:id="13042" w:author="瑋婷 徐" w:date="2025-01-06T15:35:00Z" w16du:dateUtc="2025-01-06T07:35:00Z">
                  <w:rPr>
                    <w:ins w:id="13043" w:author="瑋婷 徐" w:date="2025-01-03T16:20:00Z" w16du:dateUtc="2025-01-03T08:20:00Z"/>
                    <w:rFonts w:ascii="Times New Roman" w:eastAsia="Times New Roman" w:hAnsi="Times New Roman" w:cs="Times New Roman"/>
                    <w:sz w:val="20"/>
                    <w:szCs w:val="20"/>
                  </w:rPr>
                </w:rPrChange>
              </w:rPr>
              <w:pPrChange w:id="130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6D5D419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45" w:author="瑋婷 徐" w:date="2025-01-03T16:20:00Z" w16du:dateUtc="2025-01-03T08:20:00Z"/>
                <w:rFonts w:asciiTheme="majorEastAsia" w:eastAsia="標楷體" w:hAnsiTheme="majorEastAsia" w:cstheme="majorEastAsia"/>
                <w:rPrChange w:id="13046" w:author="瑋婷 徐" w:date="2025-01-06T15:35:00Z" w16du:dateUtc="2025-01-06T07:35:00Z">
                  <w:rPr>
                    <w:ins w:id="13047" w:author="瑋婷 徐" w:date="2025-01-03T16:20:00Z" w16du:dateUtc="2025-01-03T08:20:00Z"/>
                    <w:rFonts w:ascii="Times New Roman" w:eastAsia="Times New Roman" w:hAnsi="Times New Roman" w:cs="Times New Roman"/>
                    <w:sz w:val="20"/>
                    <w:szCs w:val="20"/>
                  </w:rPr>
                </w:rPrChange>
              </w:rPr>
              <w:pPrChange w:id="130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531ED8A5"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049" w:author="瑋婷 徐" w:date="2025-01-03T16:33:00Z" w16du:dateUtc="2025-01-03T08:33:00Z"/>
                <w:rFonts w:asciiTheme="majorEastAsia" w:eastAsia="標楷體" w:hAnsiTheme="majorEastAsia" w:cstheme="majorEastAsia"/>
              </w:rPr>
            </w:pPr>
          </w:p>
        </w:tc>
        <w:tc>
          <w:tcPr>
            <w:tcW w:w="148" w:type="pct"/>
            <w:noWrap/>
            <w:hideMark/>
          </w:tcPr>
          <w:p w14:paraId="2DA972EE" w14:textId="74D965AF"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50" w:author="瑋婷 徐" w:date="2025-01-03T16:20:00Z" w16du:dateUtc="2025-01-03T08:20:00Z"/>
                <w:rFonts w:asciiTheme="majorEastAsia" w:eastAsia="標楷體" w:hAnsiTheme="majorEastAsia" w:cstheme="majorEastAsia"/>
                <w:rPrChange w:id="13051" w:author="瑋婷 徐" w:date="2025-01-06T15:35:00Z" w16du:dateUtc="2025-01-06T07:35:00Z">
                  <w:rPr>
                    <w:ins w:id="13052" w:author="瑋婷 徐" w:date="2025-01-03T16:20:00Z" w16du:dateUtc="2025-01-03T08:20:00Z"/>
                    <w:rFonts w:ascii="Times New Roman" w:eastAsia="Times New Roman" w:hAnsi="Times New Roman" w:cs="Times New Roman"/>
                    <w:sz w:val="20"/>
                    <w:szCs w:val="20"/>
                  </w:rPr>
                </w:rPrChange>
              </w:rPr>
              <w:pPrChange w:id="130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AD5B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54" w:author="瑋婷 徐" w:date="2025-01-03T16:20:00Z" w16du:dateUtc="2025-01-03T08:20:00Z"/>
                <w:rFonts w:asciiTheme="majorEastAsia" w:eastAsia="標楷體" w:hAnsiTheme="majorEastAsia" w:cstheme="majorEastAsia"/>
                <w:rPrChange w:id="13055" w:author="瑋婷 徐" w:date="2025-01-06T15:35:00Z" w16du:dateUtc="2025-01-06T07:35:00Z">
                  <w:rPr>
                    <w:ins w:id="13056" w:author="瑋婷 徐" w:date="2025-01-03T16:20:00Z" w16du:dateUtc="2025-01-03T08:20:00Z"/>
                    <w:rFonts w:ascii="Times New Roman" w:eastAsia="Times New Roman" w:hAnsi="Times New Roman" w:cs="Times New Roman"/>
                    <w:sz w:val="20"/>
                    <w:szCs w:val="20"/>
                  </w:rPr>
                </w:rPrChange>
              </w:rPr>
              <w:pPrChange w:id="130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CD5FC1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58" w:author="瑋婷 徐" w:date="2025-01-03T16:20:00Z" w16du:dateUtc="2025-01-03T08:20:00Z"/>
                <w:rFonts w:asciiTheme="majorEastAsia" w:eastAsia="標楷體" w:hAnsiTheme="majorEastAsia" w:cstheme="majorEastAsia"/>
                <w:rPrChange w:id="13059" w:author="瑋婷 徐" w:date="2025-01-06T15:35:00Z" w16du:dateUtc="2025-01-06T07:35:00Z">
                  <w:rPr>
                    <w:ins w:id="13060" w:author="瑋婷 徐" w:date="2025-01-03T16:20:00Z" w16du:dateUtc="2025-01-03T08:20:00Z"/>
                    <w:rFonts w:ascii="Times New Roman" w:eastAsia="Times New Roman" w:hAnsi="Times New Roman" w:cs="Times New Roman"/>
                    <w:sz w:val="20"/>
                    <w:szCs w:val="20"/>
                  </w:rPr>
                </w:rPrChange>
              </w:rPr>
              <w:pPrChange w:id="130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833D43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62" w:author="瑋婷 徐" w:date="2025-01-03T16:20:00Z" w16du:dateUtc="2025-01-03T08:20:00Z"/>
                <w:rFonts w:asciiTheme="majorEastAsia" w:eastAsia="標楷體" w:hAnsiTheme="majorEastAsia" w:cstheme="majorEastAsia"/>
                <w:rPrChange w:id="13063" w:author="瑋婷 徐" w:date="2025-01-06T15:35:00Z" w16du:dateUtc="2025-01-06T07:35:00Z">
                  <w:rPr>
                    <w:ins w:id="13064" w:author="瑋婷 徐" w:date="2025-01-03T16:20:00Z" w16du:dateUtc="2025-01-03T08:20:00Z"/>
                    <w:rFonts w:ascii="Times New Roman" w:eastAsia="Times New Roman" w:hAnsi="Times New Roman" w:cs="Times New Roman"/>
                    <w:sz w:val="20"/>
                    <w:szCs w:val="20"/>
                  </w:rPr>
                </w:rPrChange>
              </w:rPr>
              <w:pPrChange w:id="130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4892B4A4"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066" w:author="瑋婷 徐" w:date="2025-01-03T16:33:00Z" w16du:dateUtc="2025-01-03T08:33:00Z"/>
                <w:rFonts w:asciiTheme="majorEastAsia" w:eastAsia="標楷體" w:hAnsiTheme="majorEastAsia" w:cstheme="majorEastAsia"/>
              </w:rPr>
            </w:pPr>
          </w:p>
        </w:tc>
        <w:tc>
          <w:tcPr>
            <w:tcW w:w="148" w:type="pct"/>
            <w:noWrap/>
            <w:hideMark/>
          </w:tcPr>
          <w:p w14:paraId="67604898" w14:textId="276AD5A4"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67" w:author="瑋婷 徐" w:date="2025-01-03T16:20:00Z" w16du:dateUtc="2025-01-03T08:20:00Z"/>
                <w:rFonts w:asciiTheme="majorEastAsia" w:eastAsia="標楷體" w:hAnsiTheme="majorEastAsia" w:cstheme="majorEastAsia"/>
                <w:rPrChange w:id="13068" w:author="瑋婷 徐" w:date="2025-01-06T15:35:00Z" w16du:dateUtc="2025-01-06T07:35:00Z">
                  <w:rPr>
                    <w:ins w:id="13069" w:author="瑋婷 徐" w:date="2025-01-03T16:20:00Z" w16du:dateUtc="2025-01-03T08:20:00Z"/>
                    <w:rFonts w:ascii="Times New Roman" w:eastAsia="Times New Roman" w:hAnsi="Times New Roman" w:cs="Times New Roman"/>
                    <w:sz w:val="20"/>
                    <w:szCs w:val="20"/>
                  </w:rPr>
                </w:rPrChange>
              </w:rPr>
              <w:pPrChange w:id="130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3CDE58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71" w:author="瑋婷 徐" w:date="2025-01-03T16:20:00Z" w16du:dateUtc="2025-01-03T08:20:00Z"/>
                <w:rFonts w:asciiTheme="majorEastAsia" w:eastAsia="標楷體" w:hAnsiTheme="majorEastAsia" w:cstheme="majorEastAsia"/>
                <w:rPrChange w:id="13072" w:author="瑋婷 徐" w:date="2025-01-06T15:35:00Z" w16du:dateUtc="2025-01-06T07:35:00Z">
                  <w:rPr>
                    <w:ins w:id="13073" w:author="瑋婷 徐" w:date="2025-01-03T16:20:00Z" w16du:dateUtc="2025-01-03T08:20:00Z"/>
                    <w:rFonts w:ascii="Times New Roman" w:eastAsia="Times New Roman" w:hAnsi="Times New Roman" w:cs="Times New Roman"/>
                    <w:sz w:val="20"/>
                    <w:szCs w:val="20"/>
                  </w:rPr>
                </w:rPrChange>
              </w:rPr>
              <w:pPrChange w:id="130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CEB64F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75" w:author="瑋婷 徐" w:date="2025-01-03T16:20:00Z" w16du:dateUtc="2025-01-03T08:20:00Z"/>
                <w:rFonts w:asciiTheme="majorEastAsia" w:eastAsia="標楷體" w:hAnsiTheme="majorEastAsia" w:cstheme="majorEastAsia"/>
                <w:rPrChange w:id="13076" w:author="瑋婷 徐" w:date="2025-01-06T15:35:00Z" w16du:dateUtc="2025-01-06T07:35:00Z">
                  <w:rPr>
                    <w:ins w:id="13077" w:author="瑋婷 徐" w:date="2025-01-03T16:20:00Z" w16du:dateUtc="2025-01-03T08:20:00Z"/>
                    <w:rFonts w:ascii="Times New Roman" w:eastAsia="Times New Roman" w:hAnsi="Times New Roman" w:cs="Times New Roman"/>
                    <w:sz w:val="20"/>
                    <w:szCs w:val="20"/>
                  </w:rPr>
                </w:rPrChange>
              </w:rPr>
              <w:pPrChange w:id="130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D8DAB4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79" w:author="瑋婷 徐" w:date="2025-01-03T16:20:00Z" w16du:dateUtc="2025-01-03T08:20:00Z"/>
                <w:rFonts w:asciiTheme="majorEastAsia" w:eastAsia="標楷體" w:hAnsiTheme="majorEastAsia" w:cstheme="majorEastAsia"/>
                <w:color w:val="000000"/>
                <w:rPrChange w:id="13080" w:author="瑋婷 徐" w:date="2025-01-06T15:35:00Z" w16du:dateUtc="2025-01-06T07:35:00Z">
                  <w:rPr>
                    <w:ins w:id="13081" w:author="瑋婷 徐" w:date="2025-01-03T16:20:00Z" w16du:dateUtc="2025-01-03T08:20:00Z"/>
                    <w:rFonts w:cs="Calibri"/>
                    <w:color w:val="000000"/>
                    <w:sz w:val="22"/>
                  </w:rPr>
                </w:rPrChange>
              </w:rPr>
              <w:pPrChange w:id="130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083" w:author="瑋婷 徐" w:date="2025-01-03T16:20:00Z" w16du:dateUtc="2025-01-03T08:20:00Z">
              <w:r w:rsidRPr="00727E7E">
                <w:rPr>
                  <w:rFonts w:asciiTheme="majorEastAsia" w:eastAsia="標楷體" w:hAnsiTheme="majorEastAsia" w:cstheme="majorEastAsia"/>
                  <w:color w:val="000000"/>
                  <w:rPrChange w:id="13084" w:author="瑋婷 徐" w:date="2025-01-06T15:35:00Z" w16du:dateUtc="2025-01-06T07:35:00Z">
                    <w:rPr>
                      <w:rFonts w:cs="Calibri"/>
                      <w:color w:val="000000"/>
                      <w:sz w:val="22"/>
                    </w:rPr>
                  </w:rPrChange>
                </w:rPr>
                <w:t>*</w:t>
              </w:r>
            </w:ins>
          </w:p>
        </w:tc>
        <w:tc>
          <w:tcPr>
            <w:tcW w:w="148" w:type="pct"/>
            <w:noWrap/>
            <w:hideMark/>
          </w:tcPr>
          <w:p w14:paraId="2EEFADB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85" w:author="瑋婷 徐" w:date="2025-01-03T16:20:00Z" w16du:dateUtc="2025-01-03T08:20:00Z"/>
                <w:rFonts w:asciiTheme="majorEastAsia" w:eastAsia="標楷體" w:hAnsiTheme="majorEastAsia" w:cstheme="majorEastAsia"/>
                <w:color w:val="000000"/>
                <w:rPrChange w:id="13086" w:author="瑋婷 徐" w:date="2025-01-06T15:35:00Z" w16du:dateUtc="2025-01-06T07:35:00Z">
                  <w:rPr>
                    <w:ins w:id="13087" w:author="瑋婷 徐" w:date="2025-01-03T16:20:00Z" w16du:dateUtc="2025-01-03T08:20:00Z"/>
                    <w:rFonts w:cs="Calibri"/>
                    <w:color w:val="000000"/>
                    <w:sz w:val="22"/>
                  </w:rPr>
                </w:rPrChange>
              </w:rPr>
              <w:pPrChange w:id="130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E700F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89" w:author="瑋婷 徐" w:date="2025-01-03T16:20:00Z" w16du:dateUtc="2025-01-03T08:20:00Z"/>
                <w:rFonts w:asciiTheme="majorEastAsia" w:eastAsia="標楷體" w:hAnsiTheme="majorEastAsia" w:cstheme="majorEastAsia"/>
                <w:rPrChange w:id="13090" w:author="瑋婷 徐" w:date="2025-01-06T15:35:00Z" w16du:dateUtc="2025-01-06T07:35:00Z">
                  <w:rPr>
                    <w:ins w:id="13091" w:author="瑋婷 徐" w:date="2025-01-03T16:20:00Z" w16du:dateUtc="2025-01-03T08:20:00Z"/>
                    <w:rFonts w:ascii="Times New Roman" w:eastAsia="Times New Roman" w:hAnsi="Times New Roman" w:cs="Times New Roman"/>
                    <w:sz w:val="20"/>
                    <w:szCs w:val="20"/>
                  </w:rPr>
                </w:rPrChange>
              </w:rPr>
              <w:pPrChange w:id="130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81C0CB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93" w:author="瑋婷 徐" w:date="2025-01-03T16:20:00Z" w16du:dateUtc="2025-01-03T08:20:00Z"/>
                <w:rFonts w:asciiTheme="majorEastAsia" w:eastAsia="標楷體" w:hAnsiTheme="majorEastAsia" w:cstheme="majorEastAsia"/>
                <w:color w:val="000000"/>
                <w:rPrChange w:id="13094" w:author="瑋婷 徐" w:date="2025-01-06T15:35:00Z" w16du:dateUtc="2025-01-06T07:35:00Z">
                  <w:rPr>
                    <w:ins w:id="13095" w:author="瑋婷 徐" w:date="2025-01-03T16:20:00Z" w16du:dateUtc="2025-01-03T08:20:00Z"/>
                    <w:rFonts w:cs="Calibri"/>
                    <w:color w:val="000000"/>
                    <w:sz w:val="22"/>
                  </w:rPr>
                </w:rPrChange>
              </w:rPr>
              <w:pPrChange w:id="130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097" w:author="瑋婷 徐" w:date="2025-01-03T16:20:00Z" w16du:dateUtc="2025-01-03T08:20:00Z">
              <w:r w:rsidRPr="00727E7E">
                <w:rPr>
                  <w:rFonts w:asciiTheme="majorEastAsia" w:eastAsia="標楷體" w:hAnsiTheme="majorEastAsia" w:cstheme="majorEastAsia"/>
                  <w:color w:val="000000"/>
                  <w:rPrChange w:id="13098" w:author="瑋婷 徐" w:date="2025-01-06T15:35:00Z" w16du:dateUtc="2025-01-06T07:35:00Z">
                    <w:rPr>
                      <w:rFonts w:cs="Calibri"/>
                      <w:color w:val="000000"/>
                      <w:sz w:val="22"/>
                    </w:rPr>
                  </w:rPrChange>
                </w:rPr>
                <w:t>*</w:t>
              </w:r>
            </w:ins>
          </w:p>
        </w:tc>
        <w:tc>
          <w:tcPr>
            <w:tcW w:w="154" w:type="pct"/>
            <w:noWrap/>
            <w:hideMark/>
          </w:tcPr>
          <w:p w14:paraId="5721C42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99" w:author="瑋婷 徐" w:date="2025-01-03T16:20:00Z" w16du:dateUtc="2025-01-03T08:20:00Z"/>
                <w:rFonts w:asciiTheme="majorEastAsia" w:eastAsia="標楷體" w:hAnsiTheme="majorEastAsia" w:cstheme="majorEastAsia"/>
                <w:color w:val="000000"/>
                <w:rPrChange w:id="13100" w:author="瑋婷 徐" w:date="2025-01-06T15:35:00Z" w16du:dateUtc="2025-01-06T07:35:00Z">
                  <w:rPr>
                    <w:ins w:id="13101" w:author="瑋婷 徐" w:date="2025-01-03T16:20:00Z" w16du:dateUtc="2025-01-03T08:20:00Z"/>
                    <w:rFonts w:cs="Calibri"/>
                    <w:color w:val="000000"/>
                    <w:sz w:val="22"/>
                  </w:rPr>
                </w:rPrChange>
              </w:rPr>
              <w:pPrChange w:id="131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103" w:author="瑋婷 徐" w:date="2025-01-03T16:20:00Z" w16du:dateUtc="2025-01-03T08:20:00Z">
              <w:r w:rsidRPr="00727E7E">
                <w:rPr>
                  <w:rFonts w:asciiTheme="majorEastAsia" w:eastAsia="標楷體" w:hAnsiTheme="majorEastAsia" w:cstheme="majorEastAsia"/>
                  <w:color w:val="000000"/>
                  <w:rPrChange w:id="13104" w:author="瑋婷 徐" w:date="2025-01-06T15:35:00Z" w16du:dateUtc="2025-01-06T07:35:00Z">
                    <w:rPr>
                      <w:rFonts w:cs="Calibri"/>
                      <w:color w:val="000000"/>
                      <w:sz w:val="22"/>
                    </w:rPr>
                  </w:rPrChange>
                </w:rPr>
                <w:t>*</w:t>
              </w:r>
            </w:ins>
          </w:p>
        </w:tc>
      </w:tr>
      <w:tr w:rsidR="00DA433E" w:rsidRPr="00727E7E" w14:paraId="0F17460D" w14:textId="77777777" w:rsidTr="003C19C7">
        <w:trPr>
          <w:trHeight w:val="300"/>
          <w:ins w:id="13105"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3B607A58" w14:textId="77777777" w:rsidR="00DA433E" w:rsidRPr="00727E7E" w:rsidRDefault="00DA433E">
            <w:pPr>
              <w:spacing w:line="360" w:lineRule="auto"/>
              <w:jc w:val="both"/>
              <w:rPr>
                <w:ins w:id="13106" w:author="瑋婷 徐" w:date="2025-01-03T16:20:00Z" w16du:dateUtc="2025-01-03T08:20:00Z"/>
                <w:rFonts w:asciiTheme="majorEastAsia" w:eastAsia="標楷體" w:hAnsiTheme="majorEastAsia" w:cstheme="majorEastAsia"/>
                <w:b w:val="0"/>
                <w:bCs w:val="0"/>
                <w:color w:val="000000"/>
                <w:rPrChange w:id="13107" w:author="瑋婷 徐" w:date="2025-01-06T15:35:00Z" w16du:dateUtc="2025-01-06T07:35:00Z">
                  <w:rPr>
                    <w:ins w:id="13108" w:author="瑋婷 徐" w:date="2025-01-03T16:20:00Z" w16du:dateUtc="2025-01-03T08:20:00Z"/>
                    <w:rFonts w:cs="Calibri"/>
                    <w:color w:val="000000"/>
                    <w:sz w:val="22"/>
                  </w:rPr>
                </w:rPrChange>
              </w:rPr>
              <w:pPrChange w:id="13109" w:author="瑋婷 徐" w:date="2025-01-03T16:21:00Z" w16du:dateUtc="2025-01-03T08:21:00Z">
                <w:pPr/>
              </w:pPrChange>
            </w:pPr>
            <w:ins w:id="13110" w:author="瑋婷 徐" w:date="2025-01-03T16:20:00Z" w16du:dateUtc="2025-01-03T08:20:00Z">
              <w:r w:rsidRPr="00727E7E">
                <w:rPr>
                  <w:rFonts w:asciiTheme="majorEastAsia" w:eastAsia="標楷體" w:hAnsiTheme="majorEastAsia" w:cstheme="majorEastAsia"/>
                  <w:b w:val="0"/>
                  <w:bCs w:val="0"/>
                  <w:color w:val="000000"/>
                  <w:rPrChange w:id="13111" w:author="瑋婷 徐" w:date="2025-01-06T15:35:00Z" w16du:dateUtc="2025-01-06T07:35:00Z">
                    <w:rPr>
                      <w:rFonts w:cs="Calibri"/>
                      <w:color w:val="000000"/>
                      <w:sz w:val="22"/>
                    </w:rPr>
                  </w:rPrChange>
                </w:rPr>
                <w:t>冠羽畫眉</w:t>
              </w:r>
              <w:r w:rsidRPr="00727E7E">
                <w:rPr>
                  <w:rFonts w:asciiTheme="majorEastAsia" w:eastAsia="標楷體" w:hAnsiTheme="majorEastAsia" w:cstheme="majorEastAsia"/>
                  <w:b w:val="0"/>
                  <w:bCs w:val="0"/>
                  <w:color w:val="000000"/>
                  <w:rPrChange w:id="13112"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3113"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3114" w:author="瑋婷 徐" w:date="2025-01-06T15:35:00Z" w16du:dateUtc="2025-01-06T07:35:00Z">
                    <w:rPr>
                      <w:rFonts w:cs="Calibri"/>
                      <w:color w:val="000000"/>
                      <w:sz w:val="22"/>
                    </w:rPr>
                  </w:rPrChange>
                </w:rPr>
                <w:t xml:space="preserve"> III</w:t>
              </w:r>
            </w:ins>
          </w:p>
        </w:tc>
        <w:tc>
          <w:tcPr>
            <w:tcW w:w="1286" w:type="pct"/>
            <w:hideMark/>
          </w:tcPr>
          <w:p w14:paraId="7F42478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15" w:author="瑋婷 徐" w:date="2025-01-03T16:20:00Z" w16du:dateUtc="2025-01-03T08:20:00Z"/>
                <w:rFonts w:asciiTheme="majorEastAsia" w:eastAsia="標楷體" w:hAnsiTheme="majorEastAsia" w:cstheme="majorEastAsia"/>
                <w:i/>
                <w:iCs/>
                <w:color w:val="000000"/>
                <w:rPrChange w:id="13116" w:author="瑋婷 徐" w:date="2025-01-06T15:35:00Z" w16du:dateUtc="2025-01-06T07:35:00Z">
                  <w:rPr>
                    <w:ins w:id="13117" w:author="瑋婷 徐" w:date="2025-01-03T16:20:00Z" w16du:dateUtc="2025-01-03T08:20:00Z"/>
                    <w:rFonts w:cs="Calibri"/>
                    <w:i/>
                    <w:iCs/>
                    <w:color w:val="000000"/>
                    <w:sz w:val="22"/>
                  </w:rPr>
                </w:rPrChange>
              </w:rPr>
              <w:pPrChange w:id="131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19" w:author="瑋婷 徐" w:date="2025-01-03T16:20:00Z" w16du:dateUtc="2025-01-03T08:20:00Z">
              <w:r w:rsidRPr="00727E7E">
                <w:rPr>
                  <w:rFonts w:asciiTheme="majorEastAsia" w:eastAsia="標楷體" w:hAnsiTheme="majorEastAsia" w:cstheme="majorEastAsia"/>
                  <w:i/>
                  <w:iCs/>
                  <w:color w:val="000000"/>
                  <w:rPrChange w:id="13120" w:author="瑋婷 徐" w:date="2025-01-06T15:35:00Z" w16du:dateUtc="2025-01-06T07:35:00Z">
                    <w:rPr>
                      <w:rFonts w:cs="Calibri"/>
                      <w:i/>
                      <w:iCs/>
                      <w:color w:val="000000"/>
                      <w:sz w:val="22"/>
                    </w:rPr>
                  </w:rPrChange>
                </w:rPr>
                <w:t>Yuhina brunneiceps</w:t>
              </w:r>
            </w:ins>
          </w:p>
        </w:tc>
        <w:tc>
          <w:tcPr>
            <w:tcW w:w="148" w:type="pct"/>
            <w:noWrap/>
            <w:hideMark/>
          </w:tcPr>
          <w:p w14:paraId="2CBDE8E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21" w:author="瑋婷 徐" w:date="2025-01-03T16:20:00Z" w16du:dateUtc="2025-01-03T08:20:00Z"/>
                <w:rFonts w:asciiTheme="majorEastAsia" w:eastAsia="標楷體" w:hAnsiTheme="majorEastAsia" w:cstheme="majorEastAsia"/>
                <w:i/>
                <w:iCs/>
                <w:color w:val="000000"/>
                <w:rPrChange w:id="13122" w:author="瑋婷 徐" w:date="2025-01-06T15:35:00Z" w16du:dateUtc="2025-01-06T07:35:00Z">
                  <w:rPr>
                    <w:ins w:id="13123" w:author="瑋婷 徐" w:date="2025-01-03T16:20:00Z" w16du:dateUtc="2025-01-03T08:20:00Z"/>
                    <w:rFonts w:cs="Calibri"/>
                    <w:i/>
                    <w:iCs/>
                    <w:color w:val="000000"/>
                    <w:sz w:val="22"/>
                  </w:rPr>
                </w:rPrChange>
              </w:rPr>
              <w:pPrChange w:id="131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C9D5D1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25" w:author="瑋婷 徐" w:date="2025-01-03T16:20:00Z" w16du:dateUtc="2025-01-03T08:20:00Z"/>
                <w:rFonts w:asciiTheme="majorEastAsia" w:eastAsia="標楷體" w:hAnsiTheme="majorEastAsia" w:cstheme="majorEastAsia"/>
                <w:rPrChange w:id="13126" w:author="瑋婷 徐" w:date="2025-01-06T15:35:00Z" w16du:dateUtc="2025-01-06T07:35:00Z">
                  <w:rPr>
                    <w:ins w:id="13127" w:author="瑋婷 徐" w:date="2025-01-03T16:20:00Z" w16du:dateUtc="2025-01-03T08:20:00Z"/>
                    <w:rFonts w:ascii="Times New Roman" w:eastAsia="Times New Roman" w:hAnsi="Times New Roman" w:cs="Times New Roman"/>
                    <w:sz w:val="20"/>
                    <w:szCs w:val="20"/>
                  </w:rPr>
                </w:rPrChange>
              </w:rPr>
              <w:pPrChange w:id="131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C09B79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29" w:author="瑋婷 徐" w:date="2025-01-03T16:20:00Z" w16du:dateUtc="2025-01-03T08:20:00Z"/>
                <w:rFonts w:asciiTheme="majorEastAsia" w:eastAsia="標楷體" w:hAnsiTheme="majorEastAsia" w:cstheme="majorEastAsia"/>
                <w:color w:val="000000"/>
                <w:rPrChange w:id="13130" w:author="瑋婷 徐" w:date="2025-01-06T15:35:00Z" w16du:dateUtc="2025-01-06T07:35:00Z">
                  <w:rPr>
                    <w:ins w:id="13131" w:author="瑋婷 徐" w:date="2025-01-03T16:20:00Z" w16du:dateUtc="2025-01-03T08:20:00Z"/>
                    <w:rFonts w:cs="Calibri"/>
                    <w:color w:val="000000"/>
                    <w:sz w:val="22"/>
                  </w:rPr>
                </w:rPrChange>
              </w:rPr>
              <w:pPrChange w:id="131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33" w:author="瑋婷 徐" w:date="2025-01-03T16:20:00Z" w16du:dateUtc="2025-01-03T08:20:00Z">
              <w:r w:rsidRPr="00727E7E">
                <w:rPr>
                  <w:rFonts w:asciiTheme="majorEastAsia" w:eastAsia="標楷體" w:hAnsiTheme="majorEastAsia" w:cstheme="majorEastAsia"/>
                  <w:color w:val="000000"/>
                  <w:rPrChange w:id="13134" w:author="瑋婷 徐" w:date="2025-01-06T15:35:00Z" w16du:dateUtc="2025-01-06T07:35:00Z">
                    <w:rPr>
                      <w:rFonts w:cs="Calibri"/>
                      <w:color w:val="000000"/>
                      <w:sz w:val="22"/>
                    </w:rPr>
                  </w:rPrChange>
                </w:rPr>
                <w:t>*</w:t>
              </w:r>
            </w:ins>
          </w:p>
        </w:tc>
        <w:tc>
          <w:tcPr>
            <w:tcW w:w="148" w:type="pct"/>
            <w:noWrap/>
            <w:hideMark/>
          </w:tcPr>
          <w:p w14:paraId="6BD3F89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35" w:author="瑋婷 徐" w:date="2025-01-03T16:20:00Z" w16du:dateUtc="2025-01-03T08:20:00Z"/>
                <w:rFonts w:asciiTheme="majorEastAsia" w:eastAsia="標楷體" w:hAnsiTheme="majorEastAsia" w:cstheme="majorEastAsia"/>
                <w:color w:val="000000"/>
                <w:rPrChange w:id="13136" w:author="瑋婷 徐" w:date="2025-01-06T15:35:00Z" w16du:dateUtc="2025-01-06T07:35:00Z">
                  <w:rPr>
                    <w:ins w:id="13137" w:author="瑋婷 徐" w:date="2025-01-03T16:20:00Z" w16du:dateUtc="2025-01-03T08:20:00Z"/>
                    <w:rFonts w:cs="Calibri"/>
                    <w:color w:val="000000"/>
                    <w:sz w:val="22"/>
                  </w:rPr>
                </w:rPrChange>
              </w:rPr>
              <w:pPrChange w:id="131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DF4743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39" w:author="瑋婷 徐" w:date="2025-01-03T16:20:00Z" w16du:dateUtc="2025-01-03T08:20:00Z"/>
                <w:rFonts w:asciiTheme="majorEastAsia" w:eastAsia="標楷體" w:hAnsiTheme="majorEastAsia" w:cstheme="majorEastAsia"/>
                <w:rPrChange w:id="13140" w:author="瑋婷 徐" w:date="2025-01-06T15:35:00Z" w16du:dateUtc="2025-01-06T07:35:00Z">
                  <w:rPr>
                    <w:ins w:id="13141" w:author="瑋婷 徐" w:date="2025-01-03T16:20:00Z" w16du:dateUtc="2025-01-03T08:20:00Z"/>
                    <w:rFonts w:ascii="Times New Roman" w:eastAsia="Times New Roman" w:hAnsi="Times New Roman" w:cs="Times New Roman"/>
                    <w:sz w:val="20"/>
                    <w:szCs w:val="20"/>
                  </w:rPr>
                </w:rPrChange>
              </w:rPr>
              <w:pPrChange w:id="131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661A9CF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43" w:author="瑋婷 徐" w:date="2025-01-03T16:20:00Z" w16du:dateUtc="2025-01-03T08:20:00Z"/>
                <w:rFonts w:asciiTheme="majorEastAsia" w:eastAsia="標楷體" w:hAnsiTheme="majorEastAsia" w:cstheme="majorEastAsia"/>
                <w:rPrChange w:id="13144" w:author="瑋婷 徐" w:date="2025-01-06T15:35:00Z" w16du:dateUtc="2025-01-06T07:35:00Z">
                  <w:rPr>
                    <w:ins w:id="13145" w:author="瑋婷 徐" w:date="2025-01-03T16:20:00Z" w16du:dateUtc="2025-01-03T08:20:00Z"/>
                    <w:rFonts w:ascii="Times New Roman" w:eastAsia="Times New Roman" w:hAnsi="Times New Roman" w:cs="Times New Roman"/>
                    <w:sz w:val="20"/>
                    <w:szCs w:val="20"/>
                  </w:rPr>
                </w:rPrChange>
              </w:rPr>
              <w:pPrChange w:id="131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3B5B9473"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147" w:author="瑋婷 徐" w:date="2025-01-03T16:33:00Z" w16du:dateUtc="2025-01-03T08:33:00Z"/>
                <w:rFonts w:asciiTheme="majorEastAsia" w:eastAsia="標楷體" w:hAnsiTheme="majorEastAsia" w:cstheme="majorEastAsia"/>
              </w:rPr>
            </w:pPr>
          </w:p>
        </w:tc>
        <w:tc>
          <w:tcPr>
            <w:tcW w:w="148" w:type="pct"/>
            <w:noWrap/>
            <w:hideMark/>
          </w:tcPr>
          <w:p w14:paraId="2604CB22" w14:textId="616A0556"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48" w:author="瑋婷 徐" w:date="2025-01-03T16:20:00Z" w16du:dateUtc="2025-01-03T08:20:00Z"/>
                <w:rFonts w:asciiTheme="majorEastAsia" w:eastAsia="標楷體" w:hAnsiTheme="majorEastAsia" w:cstheme="majorEastAsia"/>
                <w:rPrChange w:id="13149" w:author="瑋婷 徐" w:date="2025-01-06T15:35:00Z" w16du:dateUtc="2025-01-06T07:35:00Z">
                  <w:rPr>
                    <w:ins w:id="13150" w:author="瑋婷 徐" w:date="2025-01-03T16:20:00Z" w16du:dateUtc="2025-01-03T08:20:00Z"/>
                    <w:rFonts w:ascii="Times New Roman" w:eastAsia="Times New Roman" w:hAnsi="Times New Roman" w:cs="Times New Roman"/>
                    <w:sz w:val="20"/>
                    <w:szCs w:val="20"/>
                  </w:rPr>
                </w:rPrChange>
              </w:rPr>
              <w:pPrChange w:id="131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0F1A68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52" w:author="瑋婷 徐" w:date="2025-01-03T16:20:00Z" w16du:dateUtc="2025-01-03T08:20:00Z"/>
                <w:rFonts w:asciiTheme="majorEastAsia" w:eastAsia="標楷體" w:hAnsiTheme="majorEastAsia" w:cstheme="majorEastAsia"/>
                <w:color w:val="000000"/>
                <w:rPrChange w:id="13153" w:author="瑋婷 徐" w:date="2025-01-06T15:35:00Z" w16du:dateUtc="2025-01-06T07:35:00Z">
                  <w:rPr>
                    <w:ins w:id="13154" w:author="瑋婷 徐" w:date="2025-01-03T16:20:00Z" w16du:dateUtc="2025-01-03T08:20:00Z"/>
                    <w:rFonts w:cs="Calibri"/>
                    <w:color w:val="000000"/>
                    <w:sz w:val="22"/>
                  </w:rPr>
                </w:rPrChange>
              </w:rPr>
              <w:pPrChange w:id="131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56" w:author="瑋婷 徐" w:date="2025-01-03T16:20:00Z" w16du:dateUtc="2025-01-03T08:20:00Z">
              <w:r w:rsidRPr="00727E7E">
                <w:rPr>
                  <w:rFonts w:asciiTheme="majorEastAsia" w:eastAsia="標楷體" w:hAnsiTheme="majorEastAsia" w:cstheme="majorEastAsia"/>
                  <w:color w:val="000000"/>
                  <w:rPrChange w:id="13157" w:author="瑋婷 徐" w:date="2025-01-06T15:35:00Z" w16du:dateUtc="2025-01-06T07:35:00Z">
                    <w:rPr>
                      <w:rFonts w:cs="Calibri"/>
                      <w:color w:val="000000"/>
                      <w:sz w:val="22"/>
                    </w:rPr>
                  </w:rPrChange>
                </w:rPr>
                <w:t>*</w:t>
              </w:r>
            </w:ins>
          </w:p>
        </w:tc>
        <w:tc>
          <w:tcPr>
            <w:tcW w:w="148" w:type="pct"/>
            <w:noWrap/>
            <w:hideMark/>
          </w:tcPr>
          <w:p w14:paraId="718F48D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58" w:author="瑋婷 徐" w:date="2025-01-03T16:20:00Z" w16du:dateUtc="2025-01-03T08:20:00Z"/>
                <w:rFonts w:asciiTheme="majorEastAsia" w:eastAsia="標楷體" w:hAnsiTheme="majorEastAsia" w:cstheme="majorEastAsia"/>
                <w:color w:val="000000"/>
                <w:rPrChange w:id="13159" w:author="瑋婷 徐" w:date="2025-01-06T15:35:00Z" w16du:dateUtc="2025-01-06T07:35:00Z">
                  <w:rPr>
                    <w:ins w:id="13160" w:author="瑋婷 徐" w:date="2025-01-03T16:20:00Z" w16du:dateUtc="2025-01-03T08:20:00Z"/>
                    <w:rFonts w:cs="Calibri"/>
                    <w:color w:val="000000"/>
                    <w:sz w:val="22"/>
                  </w:rPr>
                </w:rPrChange>
              </w:rPr>
              <w:pPrChange w:id="131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0EA1CE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62" w:author="瑋婷 徐" w:date="2025-01-03T16:20:00Z" w16du:dateUtc="2025-01-03T08:20:00Z"/>
                <w:rFonts w:asciiTheme="majorEastAsia" w:eastAsia="標楷體" w:hAnsiTheme="majorEastAsia" w:cstheme="majorEastAsia"/>
                <w:rPrChange w:id="13163" w:author="瑋婷 徐" w:date="2025-01-06T15:35:00Z" w16du:dateUtc="2025-01-06T07:35:00Z">
                  <w:rPr>
                    <w:ins w:id="13164" w:author="瑋婷 徐" w:date="2025-01-03T16:20:00Z" w16du:dateUtc="2025-01-03T08:20:00Z"/>
                    <w:rFonts w:ascii="Times New Roman" w:eastAsia="Times New Roman" w:hAnsi="Times New Roman" w:cs="Times New Roman"/>
                    <w:sz w:val="20"/>
                    <w:szCs w:val="20"/>
                  </w:rPr>
                </w:rPrChange>
              </w:rPr>
              <w:pPrChange w:id="131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DB4538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166" w:author="瑋婷 徐" w:date="2025-01-03T16:33:00Z" w16du:dateUtc="2025-01-03T08:33:00Z"/>
                <w:rFonts w:asciiTheme="majorEastAsia" w:eastAsia="標楷體" w:hAnsiTheme="majorEastAsia" w:cstheme="majorEastAsia"/>
                <w:color w:val="000000"/>
              </w:rPr>
            </w:pPr>
          </w:p>
        </w:tc>
        <w:tc>
          <w:tcPr>
            <w:tcW w:w="148" w:type="pct"/>
            <w:noWrap/>
            <w:hideMark/>
          </w:tcPr>
          <w:p w14:paraId="50627CD7" w14:textId="3F28DD0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67" w:author="瑋婷 徐" w:date="2025-01-03T16:20:00Z" w16du:dateUtc="2025-01-03T08:20:00Z"/>
                <w:rFonts w:asciiTheme="majorEastAsia" w:eastAsia="標楷體" w:hAnsiTheme="majorEastAsia" w:cstheme="majorEastAsia"/>
                <w:color w:val="000000"/>
                <w:rPrChange w:id="13168" w:author="瑋婷 徐" w:date="2025-01-06T15:35:00Z" w16du:dateUtc="2025-01-06T07:35:00Z">
                  <w:rPr>
                    <w:ins w:id="13169" w:author="瑋婷 徐" w:date="2025-01-03T16:20:00Z" w16du:dateUtc="2025-01-03T08:20:00Z"/>
                    <w:rFonts w:cs="Calibri"/>
                    <w:color w:val="000000"/>
                    <w:sz w:val="22"/>
                  </w:rPr>
                </w:rPrChange>
              </w:rPr>
              <w:pPrChange w:id="131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71" w:author="瑋婷 徐" w:date="2025-01-03T16:20:00Z" w16du:dateUtc="2025-01-03T08:20:00Z">
              <w:r w:rsidRPr="00727E7E">
                <w:rPr>
                  <w:rFonts w:asciiTheme="majorEastAsia" w:eastAsia="標楷體" w:hAnsiTheme="majorEastAsia" w:cstheme="majorEastAsia"/>
                  <w:color w:val="000000"/>
                  <w:rPrChange w:id="13172" w:author="瑋婷 徐" w:date="2025-01-06T15:35:00Z" w16du:dateUtc="2025-01-06T07:35:00Z">
                    <w:rPr>
                      <w:rFonts w:cs="Calibri"/>
                      <w:color w:val="000000"/>
                      <w:sz w:val="22"/>
                    </w:rPr>
                  </w:rPrChange>
                </w:rPr>
                <w:t>*</w:t>
              </w:r>
            </w:ins>
          </w:p>
        </w:tc>
        <w:tc>
          <w:tcPr>
            <w:tcW w:w="148" w:type="pct"/>
            <w:noWrap/>
            <w:hideMark/>
          </w:tcPr>
          <w:p w14:paraId="6D5C182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73" w:author="瑋婷 徐" w:date="2025-01-03T16:20:00Z" w16du:dateUtc="2025-01-03T08:20:00Z"/>
                <w:rFonts w:asciiTheme="majorEastAsia" w:eastAsia="標楷體" w:hAnsiTheme="majorEastAsia" w:cstheme="majorEastAsia"/>
                <w:color w:val="000000"/>
                <w:rPrChange w:id="13174" w:author="瑋婷 徐" w:date="2025-01-06T15:35:00Z" w16du:dateUtc="2025-01-06T07:35:00Z">
                  <w:rPr>
                    <w:ins w:id="13175" w:author="瑋婷 徐" w:date="2025-01-03T16:20:00Z" w16du:dateUtc="2025-01-03T08:20:00Z"/>
                    <w:rFonts w:cs="Calibri"/>
                    <w:color w:val="000000"/>
                    <w:sz w:val="22"/>
                  </w:rPr>
                </w:rPrChange>
              </w:rPr>
              <w:pPrChange w:id="131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118488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77" w:author="瑋婷 徐" w:date="2025-01-03T16:20:00Z" w16du:dateUtc="2025-01-03T08:20:00Z"/>
                <w:rFonts w:asciiTheme="majorEastAsia" w:eastAsia="標楷體" w:hAnsiTheme="majorEastAsia" w:cstheme="majorEastAsia"/>
                <w:color w:val="000000"/>
                <w:rPrChange w:id="13178" w:author="瑋婷 徐" w:date="2025-01-06T15:35:00Z" w16du:dateUtc="2025-01-06T07:35:00Z">
                  <w:rPr>
                    <w:ins w:id="13179" w:author="瑋婷 徐" w:date="2025-01-03T16:20:00Z" w16du:dateUtc="2025-01-03T08:20:00Z"/>
                    <w:rFonts w:cs="Calibri"/>
                    <w:color w:val="000000"/>
                    <w:sz w:val="22"/>
                  </w:rPr>
                </w:rPrChange>
              </w:rPr>
              <w:pPrChange w:id="131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81" w:author="瑋婷 徐" w:date="2025-01-03T16:20:00Z" w16du:dateUtc="2025-01-03T08:20:00Z">
              <w:r w:rsidRPr="00727E7E">
                <w:rPr>
                  <w:rFonts w:asciiTheme="majorEastAsia" w:eastAsia="標楷體" w:hAnsiTheme="majorEastAsia" w:cstheme="majorEastAsia"/>
                  <w:color w:val="000000"/>
                  <w:rPrChange w:id="13182" w:author="瑋婷 徐" w:date="2025-01-06T15:35:00Z" w16du:dateUtc="2025-01-06T07:35:00Z">
                    <w:rPr>
                      <w:rFonts w:cs="Calibri"/>
                      <w:color w:val="000000"/>
                      <w:sz w:val="22"/>
                    </w:rPr>
                  </w:rPrChange>
                </w:rPr>
                <w:t>*</w:t>
              </w:r>
            </w:ins>
          </w:p>
        </w:tc>
        <w:tc>
          <w:tcPr>
            <w:tcW w:w="148" w:type="pct"/>
            <w:noWrap/>
            <w:hideMark/>
          </w:tcPr>
          <w:p w14:paraId="1BA3E06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83" w:author="瑋婷 徐" w:date="2025-01-03T16:20:00Z" w16du:dateUtc="2025-01-03T08:20:00Z"/>
                <w:rFonts w:asciiTheme="majorEastAsia" w:eastAsia="標楷體" w:hAnsiTheme="majorEastAsia" w:cstheme="majorEastAsia"/>
                <w:color w:val="000000"/>
                <w:rPrChange w:id="13184" w:author="瑋婷 徐" w:date="2025-01-06T15:35:00Z" w16du:dateUtc="2025-01-06T07:35:00Z">
                  <w:rPr>
                    <w:ins w:id="13185" w:author="瑋婷 徐" w:date="2025-01-03T16:20:00Z" w16du:dateUtc="2025-01-03T08:20:00Z"/>
                    <w:rFonts w:cs="Calibri"/>
                    <w:color w:val="000000"/>
                    <w:sz w:val="22"/>
                  </w:rPr>
                </w:rPrChange>
              </w:rPr>
              <w:pPrChange w:id="131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87" w:author="瑋婷 徐" w:date="2025-01-03T16:20:00Z" w16du:dateUtc="2025-01-03T08:20:00Z">
              <w:r w:rsidRPr="00727E7E">
                <w:rPr>
                  <w:rFonts w:asciiTheme="majorEastAsia" w:eastAsia="標楷體" w:hAnsiTheme="majorEastAsia" w:cstheme="majorEastAsia"/>
                  <w:color w:val="000000"/>
                  <w:rPrChange w:id="13188" w:author="瑋婷 徐" w:date="2025-01-06T15:35:00Z" w16du:dateUtc="2025-01-06T07:35:00Z">
                    <w:rPr>
                      <w:rFonts w:cs="Calibri"/>
                      <w:color w:val="000000"/>
                      <w:sz w:val="22"/>
                    </w:rPr>
                  </w:rPrChange>
                </w:rPr>
                <w:t>*</w:t>
              </w:r>
            </w:ins>
          </w:p>
        </w:tc>
        <w:tc>
          <w:tcPr>
            <w:tcW w:w="148" w:type="pct"/>
            <w:noWrap/>
            <w:hideMark/>
          </w:tcPr>
          <w:p w14:paraId="78E3A19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89" w:author="瑋婷 徐" w:date="2025-01-03T16:20:00Z" w16du:dateUtc="2025-01-03T08:20:00Z"/>
                <w:rFonts w:asciiTheme="majorEastAsia" w:eastAsia="標楷體" w:hAnsiTheme="majorEastAsia" w:cstheme="majorEastAsia"/>
                <w:color w:val="000000"/>
                <w:rPrChange w:id="13190" w:author="瑋婷 徐" w:date="2025-01-06T15:35:00Z" w16du:dateUtc="2025-01-06T07:35:00Z">
                  <w:rPr>
                    <w:ins w:id="13191" w:author="瑋婷 徐" w:date="2025-01-03T16:20:00Z" w16du:dateUtc="2025-01-03T08:20:00Z"/>
                    <w:rFonts w:cs="Calibri"/>
                    <w:color w:val="000000"/>
                    <w:sz w:val="22"/>
                  </w:rPr>
                </w:rPrChange>
              </w:rPr>
              <w:pPrChange w:id="131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93" w:author="瑋婷 徐" w:date="2025-01-03T16:20:00Z" w16du:dateUtc="2025-01-03T08:20:00Z">
              <w:r w:rsidRPr="00727E7E">
                <w:rPr>
                  <w:rFonts w:asciiTheme="majorEastAsia" w:eastAsia="標楷體" w:hAnsiTheme="majorEastAsia" w:cstheme="majorEastAsia"/>
                  <w:color w:val="000000"/>
                  <w:rPrChange w:id="13194" w:author="瑋婷 徐" w:date="2025-01-06T15:35:00Z" w16du:dateUtc="2025-01-06T07:35:00Z">
                    <w:rPr>
                      <w:rFonts w:cs="Calibri"/>
                      <w:color w:val="000000"/>
                      <w:sz w:val="22"/>
                    </w:rPr>
                  </w:rPrChange>
                </w:rPr>
                <w:t>*</w:t>
              </w:r>
            </w:ins>
          </w:p>
        </w:tc>
        <w:tc>
          <w:tcPr>
            <w:tcW w:w="148" w:type="pct"/>
            <w:noWrap/>
            <w:hideMark/>
          </w:tcPr>
          <w:p w14:paraId="4FBACD3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95" w:author="瑋婷 徐" w:date="2025-01-03T16:20:00Z" w16du:dateUtc="2025-01-03T08:20:00Z"/>
                <w:rFonts w:asciiTheme="majorEastAsia" w:eastAsia="標楷體" w:hAnsiTheme="majorEastAsia" w:cstheme="majorEastAsia"/>
                <w:color w:val="000000"/>
                <w:rPrChange w:id="13196" w:author="瑋婷 徐" w:date="2025-01-06T15:35:00Z" w16du:dateUtc="2025-01-06T07:35:00Z">
                  <w:rPr>
                    <w:ins w:id="13197" w:author="瑋婷 徐" w:date="2025-01-03T16:20:00Z" w16du:dateUtc="2025-01-03T08:20:00Z"/>
                    <w:rFonts w:cs="Calibri"/>
                    <w:color w:val="000000"/>
                    <w:sz w:val="22"/>
                  </w:rPr>
                </w:rPrChange>
              </w:rPr>
              <w:pPrChange w:id="131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99" w:author="瑋婷 徐" w:date="2025-01-03T16:20:00Z" w16du:dateUtc="2025-01-03T08:20:00Z">
              <w:r w:rsidRPr="00727E7E">
                <w:rPr>
                  <w:rFonts w:asciiTheme="majorEastAsia" w:eastAsia="標楷體" w:hAnsiTheme="majorEastAsia" w:cstheme="majorEastAsia"/>
                  <w:color w:val="000000"/>
                  <w:rPrChange w:id="13200" w:author="瑋婷 徐" w:date="2025-01-06T15:35:00Z" w16du:dateUtc="2025-01-06T07:35:00Z">
                    <w:rPr>
                      <w:rFonts w:cs="Calibri"/>
                      <w:color w:val="000000"/>
                      <w:sz w:val="22"/>
                    </w:rPr>
                  </w:rPrChange>
                </w:rPr>
                <w:t>*</w:t>
              </w:r>
            </w:ins>
          </w:p>
        </w:tc>
        <w:tc>
          <w:tcPr>
            <w:tcW w:w="148" w:type="pct"/>
            <w:noWrap/>
            <w:hideMark/>
          </w:tcPr>
          <w:p w14:paraId="4C60D2B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01" w:author="瑋婷 徐" w:date="2025-01-03T16:20:00Z" w16du:dateUtc="2025-01-03T08:20:00Z"/>
                <w:rFonts w:asciiTheme="majorEastAsia" w:eastAsia="標楷體" w:hAnsiTheme="majorEastAsia" w:cstheme="majorEastAsia"/>
                <w:color w:val="000000"/>
                <w:rPrChange w:id="13202" w:author="瑋婷 徐" w:date="2025-01-06T15:35:00Z" w16du:dateUtc="2025-01-06T07:35:00Z">
                  <w:rPr>
                    <w:ins w:id="13203" w:author="瑋婷 徐" w:date="2025-01-03T16:20:00Z" w16du:dateUtc="2025-01-03T08:20:00Z"/>
                    <w:rFonts w:cs="Calibri"/>
                    <w:color w:val="000000"/>
                    <w:sz w:val="22"/>
                  </w:rPr>
                </w:rPrChange>
              </w:rPr>
              <w:pPrChange w:id="132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205" w:author="瑋婷 徐" w:date="2025-01-03T16:20:00Z" w16du:dateUtc="2025-01-03T08:20:00Z">
              <w:r w:rsidRPr="00727E7E">
                <w:rPr>
                  <w:rFonts w:asciiTheme="majorEastAsia" w:eastAsia="標楷體" w:hAnsiTheme="majorEastAsia" w:cstheme="majorEastAsia"/>
                  <w:color w:val="000000"/>
                  <w:rPrChange w:id="13206" w:author="瑋婷 徐" w:date="2025-01-06T15:35:00Z" w16du:dateUtc="2025-01-06T07:35:00Z">
                    <w:rPr>
                      <w:rFonts w:cs="Calibri"/>
                      <w:color w:val="000000"/>
                      <w:sz w:val="22"/>
                    </w:rPr>
                  </w:rPrChange>
                </w:rPr>
                <w:t>*</w:t>
              </w:r>
            </w:ins>
          </w:p>
        </w:tc>
        <w:tc>
          <w:tcPr>
            <w:tcW w:w="154" w:type="pct"/>
            <w:noWrap/>
            <w:hideMark/>
          </w:tcPr>
          <w:p w14:paraId="39806E6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07" w:author="瑋婷 徐" w:date="2025-01-03T16:20:00Z" w16du:dateUtc="2025-01-03T08:20:00Z"/>
                <w:rFonts w:asciiTheme="majorEastAsia" w:eastAsia="標楷體" w:hAnsiTheme="majorEastAsia" w:cstheme="majorEastAsia"/>
                <w:color w:val="000000"/>
                <w:rPrChange w:id="13208" w:author="瑋婷 徐" w:date="2025-01-06T15:35:00Z" w16du:dateUtc="2025-01-06T07:35:00Z">
                  <w:rPr>
                    <w:ins w:id="13209" w:author="瑋婷 徐" w:date="2025-01-03T16:20:00Z" w16du:dateUtc="2025-01-03T08:20:00Z"/>
                    <w:rFonts w:cs="Calibri"/>
                    <w:color w:val="000000"/>
                    <w:sz w:val="22"/>
                  </w:rPr>
                </w:rPrChange>
              </w:rPr>
              <w:pPrChange w:id="132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211" w:author="瑋婷 徐" w:date="2025-01-03T16:20:00Z" w16du:dateUtc="2025-01-03T08:20:00Z">
              <w:r w:rsidRPr="00727E7E">
                <w:rPr>
                  <w:rFonts w:asciiTheme="majorEastAsia" w:eastAsia="標楷體" w:hAnsiTheme="majorEastAsia" w:cstheme="majorEastAsia"/>
                  <w:color w:val="000000"/>
                  <w:rPrChange w:id="13212" w:author="瑋婷 徐" w:date="2025-01-06T15:35:00Z" w16du:dateUtc="2025-01-06T07:35:00Z">
                    <w:rPr>
                      <w:rFonts w:cs="Calibri"/>
                      <w:color w:val="000000"/>
                      <w:sz w:val="22"/>
                    </w:rPr>
                  </w:rPrChange>
                </w:rPr>
                <w:t>*</w:t>
              </w:r>
            </w:ins>
          </w:p>
        </w:tc>
      </w:tr>
      <w:tr w:rsidR="00720C7A" w:rsidRPr="00727E7E" w14:paraId="5BE32C5A" w14:textId="77777777" w:rsidTr="003C19C7">
        <w:trPr>
          <w:cnfStyle w:val="000000100000" w:firstRow="0" w:lastRow="0" w:firstColumn="0" w:lastColumn="0" w:oddVBand="0" w:evenVBand="0" w:oddHBand="1" w:evenHBand="0" w:firstRowFirstColumn="0" w:firstRowLastColumn="0" w:lastRowFirstColumn="0" w:lastRowLastColumn="0"/>
          <w:trHeight w:val="300"/>
          <w:ins w:id="13213"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AE706CA" w14:textId="77777777" w:rsidR="00DA433E" w:rsidRPr="00727E7E" w:rsidRDefault="00DA433E">
            <w:pPr>
              <w:spacing w:line="360" w:lineRule="auto"/>
              <w:jc w:val="both"/>
              <w:rPr>
                <w:ins w:id="13214" w:author="瑋婷 徐" w:date="2025-01-03T16:20:00Z" w16du:dateUtc="2025-01-03T08:20:00Z"/>
                <w:rFonts w:asciiTheme="majorEastAsia" w:eastAsia="標楷體" w:hAnsiTheme="majorEastAsia" w:cstheme="majorEastAsia"/>
                <w:b w:val="0"/>
                <w:bCs w:val="0"/>
                <w:color w:val="000000"/>
                <w:rPrChange w:id="13215" w:author="瑋婷 徐" w:date="2025-01-06T15:35:00Z" w16du:dateUtc="2025-01-06T07:35:00Z">
                  <w:rPr>
                    <w:ins w:id="13216" w:author="瑋婷 徐" w:date="2025-01-03T16:20:00Z" w16du:dateUtc="2025-01-03T08:20:00Z"/>
                    <w:rFonts w:cs="Calibri"/>
                    <w:color w:val="000000"/>
                    <w:sz w:val="22"/>
                  </w:rPr>
                </w:rPrChange>
              </w:rPr>
              <w:pPrChange w:id="13217" w:author="瑋婷 徐" w:date="2025-01-03T16:21:00Z" w16du:dateUtc="2025-01-03T08:21:00Z">
                <w:pPr/>
              </w:pPrChange>
            </w:pPr>
            <w:ins w:id="13218" w:author="瑋婷 徐" w:date="2025-01-03T16:20:00Z" w16du:dateUtc="2025-01-03T08:20:00Z">
              <w:r w:rsidRPr="00727E7E">
                <w:rPr>
                  <w:rFonts w:asciiTheme="majorEastAsia" w:eastAsia="標楷體" w:hAnsiTheme="majorEastAsia" w:cstheme="majorEastAsia"/>
                  <w:b w:val="0"/>
                  <w:bCs w:val="0"/>
                  <w:color w:val="000000"/>
                  <w:rPrChange w:id="13219" w:author="瑋婷 徐" w:date="2025-01-06T15:35:00Z" w16du:dateUtc="2025-01-06T07:35:00Z">
                    <w:rPr>
                      <w:rFonts w:cs="Calibri"/>
                      <w:color w:val="000000"/>
                      <w:sz w:val="22"/>
                    </w:rPr>
                  </w:rPrChange>
                </w:rPr>
                <w:t>斯氏繡眼</w:t>
              </w:r>
              <w:r w:rsidRPr="00727E7E">
                <w:rPr>
                  <w:rFonts w:asciiTheme="majorEastAsia" w:eastAsia="標楷體" w:hAnsiTheme="majorEastAsia" w:cstheme="majorEastAsia"/>
                  <w:b w:val="0"/>
                  <w:bCs w:val="0"/>
                  <w:color w:val="000000"/>
                  <w:rPrChange w:id="13220" w:author="瑋婷 徐" w:date="2025-01-06T15:35:00Z" w16du:dateUtc="2025-01-06T07:35:00Z">
                    <w:rPr>
                      <w:rFonts w:cs="Calibri"/>
                      <w:color w:val="000000"/>
                      <w:sz w:val="22"/>
                    </w:rPr>
                  </w:rPrChange>
                </w:rPr>
                <w:t xml:space="preserve"> </w:t>
              </w:r>
            </w:ins>
          </w:p>
        </w:tc>
        <w:tc>
          <w:tcPr>
            <w:tcW w:w="1286" w:type="pct"/>
            <w:hideMark/>
          </w:tcPr>
          <w:p w14:paraId="5BFC315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21" w:author="瑋婷 徐" w:date="2025-01-03T16:20:00Z" w16du:dateUtc="2025-01-03T08:20:00Z"/>
                <w:rFonts w:asciiTheme="majorEastAsia" w:eastAsia="標楷體" w:hAnsiTheme="majorEastAsia" w:cstheme="majorEastAsia"/>
                <w:i/>
                <w:iCs/>
                <w:color w:val="000000"/>
                <w:rPrChange w:id="13222" w:author="瑋婷 徐" w:date="2025-01-06T15:35:00Z" w16du:dateUtc="2025-01-06T07:35:00Z">
                  <w:rPr>
                    <w:ins w:id="13223" w:author="瑋婷 徐" w:date="2025-01-03T16:20:00Z" w16du:dateUtc="2025-01-03T08:20:00Z"/>
                    <w:rFonts w:cs="Calibri"/>
                    <w:i/>
                    <w:iCs/>
                    <w:color w:val="000000"/>
                    <w:sz w:val="22"/>
                  </w:rPr>
                </w:rPrChange>
              </w:rPr>
              <w:pPrChange w:id="132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25" w:author="瑋婷 徐" w:date="2025-01-03T16:20:00Z" w16du:dateUtc="2025-01-03T08:20:00Z">
              <w:r w:rsidRPr="00727E7E">
                <w:rPr>
                  <w:rFonts w:asciiTheme="majorEastAsia" w:eastAsia="標楷體" w:hAnsiTheme="majorEastAsia" w:cstheme="majorEastAsia"/>
                  <w:i/>
                  <w:iCs/>
                  <w:color w:val="000000"/>
                  <w:rPrChange w:id="13226" w:author="瑋婷 徐" w:date="2025-01-06T15:35:00Z" w16du:dateUtc="2025-01-06T07:35:00Z">
                    <w:rPr>
                      <w:rFonts w:cs="Calibri"/>
                      <w:i/>
                      <w:iCs/>
                      <w:color w:val="000000"/>
                      <w:sz w:val="22"/>
                    </w:rPr>
                  </w:rPrChange>
                </w:rPr>
                <w:t>Zosterops simplex</w:t>
              </w:r>
            </w:ins>
          </w:p>
        </w:tc>
        <w:tc>
          <w:tcPr>
            <w:tcW w:w="148" w:type="pct"/>
            <w:noWrap/>
            <w:hideMark/>
          </w:tcPr>
          <w:p w14:paraId="74FE057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27" w:author="瑋婷 徐" w:date="2025-01-03T16:20:00Z" w16du:dateUtc="2025-01-03T08:20:00Z"/>
                <w:rFonts w:asciiTheme="majorEastAsia" w:eastAsia="標楷體" w:hAnsiTheme="majorEastAsia" w:cstheme="majorEastAsia"/>
                <w:color w:val="000000"/>
                <w:rPrChange w:id="13228" w:author="瑋婷 徐" w:date="2025-01-06T15:35:00Z" w16du:dateUtc="2025-01-06T07:35:00Z">
                  <w:rPr>
                    <w:ins w:id="13229" w:author="瑋婷 徐" w:date="2025-01-03T16:20:00Z" w16du:dateUtc="2025-01-03T08:20:00Z"/>
                    <w:rFonts w:cs="Calibri"/>
                    <w:color w:val="000000"/>
                    <w:sz w:val="22"/>
                  </w:rPr>
                </w:rPrChange>
              </w:rPr>
              <w:pPrChange w:id="132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31" w:author="瑋婷 徐" w:date="2025-01-03T16:20:00Z" w16du:dateUtc="2025-01-03T08:20:00Z">
              <w:r w:rsidRPr="00727E7E">
                <w:rPr>
                  <w:rFonts w:asciiTheme="majorEastAsia" w:eastAsia="標楷體" w:hAnsiTheme="majorEastAsia" w:cstheme="majorEastAsia"/>
                  <w:color w:val="000000"/>
                  <w:rPrChange w:id="13232" w:author="瑋婷 徐" w:date="2025-01-06T15:35:00Z" w16du:dateUtc="2025-01-06T07:35:00Z">
                    <w:rPr>
                      <w:rFonts w:cs="Calibri"/>
                      <w:color w:val="000000"/>
                      <w:sz w:val="22"/>
                    </w:rPr>
                  </w:rPrChange>
                </w:rPr>
                <w:t>*</w:t>
              </w:r>
            </w:ins>
          </w:p>
        </w:tc>
        <w:tc>
          <w:tcPr>
            <w:tcW w:w="148" w:type="pct"/>
            <w:noWrap/>
            <w:hideMark/>
          </w:tcPr>
          <w:p w14:paraId="5025644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33" w:author="瑋婷 徐" w:date="2025-01-03T16:20:00Z" w16du:dateUtc="2025-01-03T08:20:00Z"/>
                <w:rFonts w:asciiTheme="majorEastAsia" w:eastAsia="標楷體" w:hAnsiTheme="majorEastAsia" w:cstheme="majorEastAsia"/>
                <w:color w:val="000000"/>
                <w:rPrChange w:id="13234" w:author="瑋婷 徐" w:date="2025-01-06T15:35:00Z" w16du:dateUtc="2025-01-06T07:35:00Z">
                  <w:rPr>
                    <w:ins w:id="13235" w:author="瑋婷 徐" w:date="2025-01-03T16:20:00Z" w16du:dateUtc="2025-01-03T08:20:00Z"/>
                    <w:rFonts w:cs="Calibri"/>
                    <w:color w:val="000000"/>
                    <w:sz w:val="22"/>
                  </w:rPr>
                </w:rPrChange>
              </w:rPr>
              <w:pPrChange w:id="132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37" w:author="瑋婷 徐" w:date="2025-01-03T16:20:00Z" w16du:dateUtc="2025-01-03T08:20:00Z">
              <w:r w:rsidRPr="00727E7E">
                <w:rPr>
                  <w:rFonts w:asciiTheme="majorEastAsia" w:eastAsia="標楷體" w:hAnsiTheme="majorEastAsia" w:cstheme="majorEastAsia"/>
                  <w:color w:val="000000"/>
                  <w:rPrChange w:id="13238" w:author="瑋婷 徐" w:date="2025-01-06T15:35:00Z" w16du:dateUtc="2025-01-06T07:35:00Z">
                    <w:rPr>
                      <w:rFonts w:cs="Calibri"/>
                      <w:color w:val="000000"/>
                      <w:sz w:val="22"/>
                    </w:rPr>
                  </w:rPrChange>
                </w:rPr>
                <w:t>*</w:t>
              </w:r>
            </w:ins>
          </w:p>
        </w:tc>
        <w:tc>
          <w:tcPr>
            <w:tcW w:w="148" w:type="pct"/>
            <w:noWrap/>
            <w:hideMark/>
          </w:tcPr>
          <w:p w14:paraId="4585BA5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39" w:author="瑋婷 徐" w:date="2025-01-03T16:20:00Z" w16du:dateUtc="2025-01-03T08:20:00Z"/>
                <w:rFonts w:asciiTheme="majorEastAsia" w:eastAsia="標楷體" w:hAnsiTheme="majorEastAsia" w:cstheme="majorEastAsia"/>
                <w:color w:val="000000"/>
                <w:rPrChange w:id="13240" w:author="瑋婷 徐" w:date="2025-01-06T15:35:00Z" w16du:dateUtc="2025-01-06T07:35:00Z">
                  <w:rPr>
                    <w:ins w:id="13241" w:author="瑋婷 徐" w:date="2025-01-03T16:20:00Z" w16du:dateUtc="2025-01-03T08:20:00Z"/>
                    <w:rFonts w:cs="Calibri"/>
                    <w:color w:val="000000"/>
                    <w:sz w:val="22"/>
                  </w:rPr>
                </w:rPrChange>
              </w:rPr>
              <w:pPrChange w:id="132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43" w:author="瑋婷 徐" w:date="2025-01-03T16:20:00Z" w16du:dateUtc="2025-01-03T08:20:00Z">
              <w:r w:rsidRPr="00727E7E">
                <w:rPr>
                  <w:rFonts w:asciiTheme="majorEastAsia" w:eastAsia="標楷體" w:hAnsiTheme="majorEastAsia" w:cstheme="majorEastAsia"/>
                  <w:color w:val="000000"/>
                  <w:rPrChange w:id="13244" w:author="瑋婷 徐" w:date="2025-01-06T15:35:00Z" w16du:dateUtc="2025-01-06T07:35:00Z">
                    <w:rPr>
                      <w:rFonts w:cs="Calibri"/>
                      <w:color w:val="000000"/>
                      <w:sz w:val="22"/>
                    </w:rPr>
                  </w:rPrChange>
                </w:rPr>
                <w:t>*</w:t>
              </w:r>
            </w:ins>
          </w:p>
        </w:tc>
        <w:tc>
          <w:tcPr>
            <w:tcW w:w="148" w:type="pct"/>
            <w:noWrap/>
            <w:hideMark/>
          </w:tcPr>
          <w:p w14:paraId="364B33D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45" w:author="瑋婷 徐" w:date="2025-01-03T16:20:00Z" w16du:dateUtc="2025-01-03T08:20:00Z"/>
                <w:rFonts w:asciiTheme="majorEastAsia" w:eastAsia="標楷體" w:hAnsiTheme="majorEastAsia" w:cstheme="majorEastAsia"/>
                <w:color w:val="000000"/>
                <w:rPrChange w:id="13246" w:author="瑋婷 徐" w:date="2025-01-06T15:35:00Z" w16du:dateUtc="2025-01-06T07:35:00Z">
                  <w:rPr>
                    <w:ins w:id="13247" w:author="瑋婷 徐" w:date="2025-01-03T16:20:00Z" w16du:dateUtc="2025-01-03T08:20:00Z"/>
                    <w:rFonts w:cs="Calibri"/>
                    <w:color w:val="000000"/>
                    <w:sz w:val="22"/>
                  </w:rPr>
                </w:rPrChange>
              </w:rPr>
              <w:pPrChange w:id="132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49" w:author="瑋婷 徐" w:date="2025-01-03T16:20:00Z" w16du:dateUtc="2025-01-03T08:20:00Z">
              <w:r w:rsidRPr="00727E7E">
                <w:rPr>
                  <w:rFonts w:asciiTheme="majorEastAsia" w:eastAsia="標楷體" w:hAnsiTheme="majorEastAsia" w:cstheme="majorEastAsia"/>
                  <w:color w:val="000000"/>
                  <w:rPrChange w:id="13250" w:author="瑋婷 徐" w:date="2025-01-06T15:35:00Z" w16du:dateUtc="2025-01-06T07:35:00Z">
                    <w:rPr>
                      <w:rFonts w:cs="Calibri"/>
                      <w:color w:val="000000"/>
                      <w:sz w:val="22"/>
                    </w:rPr>
                  </w:rPrChange>
                </w:rPr>
                <w:t>*</w:t>
              </w:r>
            </w:ins>
          </w:p>
        </w:tc>
        <w:tc>
          <w:tcPr>
            <w:tcW w:w="148" w:type="pct"/>
            <w:noWrap/>
            <w:hideMark/>
          </w:tcPr>
          <w:p w14:paraId="7E107F7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51" w:author="瑋婷 徐" w:date="2025-01-03T16:20:00Z" w16du:dateUtc="2025-01-03T08:20:00Z"/>
                <w:rFonts w:asciiTheme="majorEastAsia" w:eastAsia="標楷體" w:hAnsiTheme="majorEastAsia" w:cstheme="majorEastAsia"/>
                <w:color w:val="000000"/>
                <w:rPrChange w:id="13252" w:author="瑋婷 徐" w:date="2025-01-06T15:35:00Z" w16du:dateUtc="2025-01-06T07:35:00Z">
                  <w:rPr>
                    <w:ins w:id="13253" w:author="瑋婷 徐" w:date="2025-01-03T16:20:00Z" w16du:dateUtc="2025-01-03T08:20:00Z"/>
                    <w:rFonts w:cs="Calibri"/>
                    <w:color w:val="000000"/>
                    <w:sz w:val="22"/>
                  </w:rPr>
                </w:rPrChange>
              </w:rPr>
              <w:pPrChange w:id="132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55" w:author="瑋婷 徐" w:date="2025-01-03T16:20:00Z" w16du:dateUtc="2025-01-03T08:20:00Z">
              <w:r w:rsidRPr="00727E7E">
                <w:rPr>
                  <w:rFonts w:asciiTheme="majorEastAsia" w:eastAsia="標楷體" w:hAnsiTheme="majorEastAsia" w:cstheme="majorEastAsia"/>
                  <w:color w:val="000000"/>
                  <w:rPrChange w:id="13256" w:author="瑋婷 徐" w:date="2025-01-06T15:35:00Z" w16du:dateUtc="2025-01-06T07:35:00Z">
                    <w:rPr>
                      <w:rFonts w:cs="Calibri"/>
                      <w:color w:val="000000"/>
                      <w:sz w:val="22"/>
                    </w:rPr>
                  </w:rPrChange>
                </w:rPr>
                <w:t>*</w:t>
              </w:r>
            </w:ins>
          </w:p>
        </w:tc>
        <w:tc>
          <w:tcPr>
            <w:tcW w:w="109" w:type="pct"/>
            <w:noWrap/>
            <w:hideMark/>
          </w:tcPr>
          <w:p w14:paraId="59F6F98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57" w:author="瑋婷 徐" w:date="2025-01-03T16:20:00Z" w16du:dateUtc="2025-01-03T08:20:00Z"/>
                <w:rFonts w:asciiTheme="majorEastAsia" w:eastAsia="標楷體" w:hAnsiTheme="majorEastAsia" w:cstheme="majorEastAsia"/>
                <w:color w:val="000000"/>
                <w:rPrChange w:id="13258" w:author="瑋婷 徐" w:date="2025-01-06T15:35:00Z" w16du:dateUtc="2025-01-06T07:35:00Z">
                  <w:rPr>
                    <w:ins w:id="13259" w:author="瑋婷 徐" w:date="2025-01-03T16:20:00Z" w16du:dateUtc="2025-01-03T08:20:00Z"/>
                    <w:rFonts w:cs="Calibri"/>
                    <w:color w:val="000000"/>
                    <w:sz w:val="22"/>
                  </w:rPr>
                </w:rPrChange>
              </w:rPr>
              <w:pPrChange w:id="132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10A8C51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261" w:author="瑋婷 徐" w:date="2025-01-03T16:33:00Z" w16du:dateUtc="2025-01-03T08:33:00Z"/>
                <w:rFonts w:asciiTheme="majorEastAsia" w:eastAsia="標楷體" w:hAnsiTheme="majorEastAsia" w:cstheme="majorEastAsia"/>
                <w:color w:val="000000"/>
              </w:rPr>
            </w:pPr>
          </w:p>
        </w:tc>
        <w:tc>
          <w:tcPr>
            <w:tcW w:w="148" w:type="pct"/>
            <w:noWrap/>
            <w:hideMark/>
          </w:tcPr>
          <w:p w14:paraId="72D0AA34" w14:textId="435AE24F"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62" w:author="瑋婷 徐" w:date="2025-01-03T16:20:00Z" w16du:dateUtc="2025-01-03T08:20:00Z"/>
                <w:rFonts w:asciiTheme="majorEastAsia" w:eastAsia="標楷體" w:hAnsiTheme="majorEastAsia" w:cstheme="majorEastAsia"/>
                <w:color w:val="000000"/>
                <w:rPrChange w:id="13263" w:author="瑋婷 徐" w:date="2025-01-06T15:35:00Z" w16du:dateUtc="2025-01-06T07:35:00Z">
                  <w:rPr>
                    <w:ins w:id="13264" w:author="瑋婷 徐" w:date="2025-01-03T16:20:00Z" w16du:dateUtc="2025-01-03T08:20:00Z"/>
                    <w:rFonts w:cs="Calibri"/>
                    <w:color w:val="000000"/>
                    <w:sz w:val="22"/>
                  </w:rPr>
                </w:rPrChange>
              </w:rPr>
              <w:pPrChange w:id="132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66" w:author="瑋婷 徐" w:date="2025-01-03T16:20:00Z" w16du:dateUtc="2025-01-03T08:20:00Z">
              <w:r w:rsidRPr="00727E7E">
                <w:rPr>
                  <w:rFonts w:asciiTheme="majorEastAsia" w:eastAsia="標楷體" w:hAnsiTheme="majorEastAsia" w:cstheme="majorEastAsia"/>
                  <w:color w:val="000000"/>
                  <w:rPrChange w:id="13267" w:author="瑋婷 徐" w:date="2025-01-06T15:35:00Z" w16du:dateUtc="2025-01-06T07:35:00Z">
                    <w:rPr>
                      <w:rFonts w:cs="Calibri"/>
                      <w:color w:val="000000"/>
                      <w:sz w:val="22"/>
                    </w:rPr>
                  </w:rPrChange>
                </w:rPr>
                <w:t>*</w:t>
              </w:r>
            </w:ins>
          </w:p>
        </w:tc>
        <w:tc>
          <w:tcPr>
            <w:tcW w:w="148" w:type="pct"/>
            <w:noWrap/>
            <w:hideMark/>
          </w:tcPr>
          <w:p w14:paraId="4A1E832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68" w:author="瑋婷 徐" w:date="2025-01-03T16:20:00Z" w16du:dateUtc="2025-01-03T08:20:00Z"/>
                <w:rFonts w:asciiTheme="majorEastAsia" w:eastAsia="標楷體" w:hAnsiTheme="majorEastAsia" w:cstheme="majorEastAsia"/>
                <w:color w:val="000000"/>
                <w:rPrChange w:id="13269" w:author="瑋婷 徐" w:date="2025-01-06T15:35:00Z" w16du:dateUtc="2025-01-06T07:35:00Z">
                  <w:rPr>
                    <w:ins w:id="13270" w:author="瑋婷 徐" w:date="2025-01-03T16:20:00Z" w16du:dateUtc="2025-01-03T08:20:00Z"/>
                    <w:rFonts w:cs="Calibri"/>
                    <w:color w:val="000000"/>
                    <w:sz w:val="22"/>
                  </w:rPr>
                </w:rPrChange>
              </w:rPr>
              <w:pPrChange w:id="132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F9954B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72" w:author="瑋婷 徐" w:date="2025-01-03T16:20:00Z" w16du:dateUtc="2025-01-03T08:20:00Z"/>
                <w:rFonts w:asciiTheme="majorEastAsia" w:eastAsia="標楷體" w:hAnsiTheme="majorEastAsia" w:cstheme="majorEastAsia"/>
                <w:rPrChange w:id="13273" w:author="瑋婷 徐" w:date="2025-01-06T15:35:00Z" w16du:dateUtc="2025-01-06T07:35:00Z">
                  <w:rPr>
                    <w:ins w:id="13274" w:author="瑋婷 徐" w:date="2025-01-03T16:20:00Z" w16du:dateUtc="2025-01-03T08:20:00Z"/>
                    <w:rFonts w:ascii="Times New Roman" w:eastAsia="Times New Roman" w:hAnsi="Times New Roman" w:cs="Times New Roman"/>
                    <w:sz w:val="20"/>
                    <w:szCs w:val="20"/>
                  </w:rPr>
                </w:rPrChange>
              </w:rPr>
              <w:pPrChange w:id="132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54C90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76" w:author="瑋婷 徐" w:date="2025-01-03T16:20:00Z" w16du:dateUtc="2025-01-03T08:20:00Z"/>
                <w:rFonts w:asciiTheme="majorEastAsia" w:eastAsia="標楷體" w:hAnsiTheme="majorEastAsia" w:cstheme="majorEastAsia"/>
                <w:color w:val="000000"/>
                <w:rPrChange w:id="13277" w:author="瑋婷 徐" w:date="2025-01-06T15:35:00Z" w16du:dateUtc="2025-01-06T07:35:00Z">
                  <w:rPr>
                    <w:ins w:id="13278" w:author="瑋婷 徐" w:date="2025-01-03T16:20:00Z" w16du:dateUtc="2025-01-03T08:20:00Z"/>
                    <w:rFonts w:cs="Calibri"/>
                    <w:color w:val="000000"/>
                    <w:sz w:val="22"/>
                  </w:rPr>
                </w:rPrChange>
              </w:rPr>
              <w:pPrChange w:id="132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80" w:author="瑋婷 徐" w:date="2025-01-03T16:20:00Z" w16du:dateUtc="2025-01-03T08:20:00Z">
              <w:r w:rsidRPr="00727E7E">
                <w:rPr>
                  <w:rFonts w:asciiTheme="majorEastAsia" w:eastAsia="標楷體" w:hAnsiTheme="majorEastAsia" w:cstheme="majorEastAsia"/>
                  <w:color w:val="000000"/>
                  <w:rPrChange w:id="13281" w:author="瑋婷 徐" w:date="2025-01-06T15:35:00Z" w16du:dateUtc="2025-01-06T07:35:00Z">
                    <w:rPr>
                      <w:rFonts w:cs="Calibri"/>
                      <w:color w:val="000000"/>
                      <w:sz w:val="22"/>
                    </w:rPr>
                  </w:rPrChange>
                </w:rPr>
                <w:t>*</w:t>
              </w:r>
            </w:ins>
          </w:p>
        </w:tc>
        <w:tc>
          <w:tcPr>
            <w:tcW w:w="148" w:type="pct"/>
          </w:tcPr>
          <w:p w14:paraId="13FA7A1F"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282" w:author="瑋婷 徐" w:date="2025-01-03T16:33:00Z" w16du:dateUtc="2025-01-03T08:33:00Z"/>
                <w:rFonts w:asciiTheme="majorEastAsia" w:eastAsia="標楷體" w:hAnsiTheme="majorEastAsia" w:cstheme="majorEastAsia"/>
                <w:color w:val="000000"/>
              </w:rPr>
            </w:pPr>
          </w:p>
        </w:tc>
        <w:tc>
          <w:tcPr>
            <w:tcW w:w="148" w:type="pct"/>
            <w:noWrap/>
            <w:hideMark/>
          </w:tcPr>
          <w:p w14:paraId="37AFE5E2" w14:textId="29F415F1"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83" w:author="瑋婷 徐" w:date="2025-01-03T16:20:00Z" w16du:dateUtc="2025-01-03T08:20:00Z"/>
                <w:rFonts w:asciiTheme="majorEastAsia" w:eastAsia="標楷體" w:hAnsiTheme="majorEastAsia" w:cstheme="majorEastAsia"/>
                <w:color w:val="000000"/>
                <w:rPrChange w:id="13284" w:author="瑋婷 徐" w:date="2025-01-06T15:35:00Z" w16du:dateUtc="2025-01-06T07:35:00Z">
                  <w:rPr>
                    <w:ins w:id="13285" w:author="瑋婷 徐" w:date="2025-01-03T16:20:00Z" w16du:dateUtc="2025-01-03T08:20:00Z"/>
                    <w:rFonts w:cs="Calibri"/>
                    <w:color w:val="000000"/>
                    <w:sz w:val="22"/>
                  </w:rPr>
                </w:rPrChange>
              </w:rPr>
              <w:pPrChange w:id="132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87" w:author="瑋婷 徐" w:date="2025-01-03T16:20:00Z" w16du:dateUtc="2025-01-03T08:20:00Z">
              <w:r w:rsidRPr="00727E7E">
                <w:rPr>
                  <w:rFonts w:asciiTheme="majorEastAsia" w:eastAsia="標楷體" w:hAnsiTheme="majorEastAsia" w:cstheme="majorEastAsia"/>
                  <w:color w:val="000000"/>
                  <w:rPrChange w:id="13288" w:author="瑋婷 徐" w:date="2025-01-06T15:35:00Z" w16du:dateUtc="2025-01-06T07:35:00Z">
                    <w:rPr>
                      <w:rFonts w:cs="Calibri"/>
                      <w:color w:val="000000"/>
                      <w:sz w:val="22"/>
                    </w:rPr>
                  </w:rPrChange>
                </w:rPr>
                <w:t>*</w:t>
              </w:r>
            </w:ins>
          </w:p>
        </w:tc>
        <w:tc>
          <w:tcPr>
            <w:tcW w:w="148" w:type="pct"/>
            <w:noWrap/>
            <w:hideMark/>
          </w:tcPr>
          <w:p w14:paraId="7212E39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89" w:author="瑋婷 徐" w:date="2025-01-03T16:20:00Z" w16du:dateUtc="2025-01-03T08:20:00Z"/>
                <w:rFonts w:asciiTheme="majorEastAsia" w:eastAsia="標楷體" w:hAnsiTheme="majorEastAsia" w:cstheme="majorEastAsia"/>
                <w:color w:val="000000"/>
                <w:rPrChange w:id="13290" w:author="瑋婷 徐" w:date="2025-01-06T15:35:00Z" w16du:dateUtc="2025-01-06T07:35:00Z">
                  <w:rPr>
                    <w:ins w:id="13291" w:author="瑋婷 徐" w:date="2025-01-03T16:20:00Z" w16du:dateUtc="2025-01-03T08:20:00Z"/>
                    <w:rFonts w:cs="Calibri"/>
                    <w:color w:val="000000"/>
                    <w:sz w:val="22"/>
                  </w:rPr>
                </w:rPrChange>
              </w:rPr>
              <w:pPrChange w:id="132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93" w:author="瑋婷 徐" w:date="2025-01-03T16:20:00Z" w16du:dateUtc="2025-01-03T08:20:00Z">
              <w:r w:rsidRPr="00727E7E">
                <w:rPr>
                  <w:rFonts w:asciiTheme="majorEastAsia" w:eastAsia="標楷體" w:hAnsiTheme="majorEastAsia" w:cstheme="majorEastAsia"/>
                  <w:color w:val="000000"/>
                  <w:rPrChange w:id="13294" w:author="瑋婷 徐" w:date="2025-01-06T15:35:00Z" w16du:dateUtc="2025-01-06T07:35:00Z">
                    <w:rPr>
                      <w:rFonts w:cs="Calibri"/>
                      <w:color w:val="000000"/>
                      <w:sz w:val="22"/>
                    </w:rPr>
                  </w:rPrChange>
                </w:rPr>
                <w:t>*</w:t>
              </w:r>
            </w:ins>
          </w:p>
        </w:tc>
        <w:tc>
          <w:tcPr>
            <w:tcW w:w="148" w:type="pct"/>
            <w:noWrap/>
            <w:hideMark/>
          </w:tcPr>
          <w:p w14:paraId="59B3206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95" w:author="瑋婷 徐" w:date="2025-01-03T16:20:00Z" w16du:dateUtc="2025-01-03T08:20:00Z"/>
                <w:rFonts w:asciiTheme="majorEastAsia" w:eastAsia="標楷體" w:hAnsiTheme="majorEastAsia" w:cstheme="majorEastAsia"/>
                <w:color w:val="000000"/>
                <w:rPrChange w:id="13296" w:author="瑋婷 徐" w:date="2025-01-06T15:35:00Z" w16du:dateUtc="2025-01-06T07:35:00Z">
                  <w:rPr>
                    <w:ins w:id="13297" w:author="瑋婷 徐" w:date="2025-01-03T16:20:00Z" w16du:dateUtc="2025-01-03T08:20:00Z"/>
                    <w:rFonts w:cs="Calibri"/>
                    <w:color w:val="000000"/>
                    <w:sz w:val="22"/>
                  </w:rPr>
                </w:rPrChange>
              </w:rPr>
              <w:pPrChange w:id="132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7EF00E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99" w:author="瑋婷 徐" w:date="2025-01-03T16:20:00Z" w16du:dateUtc="2025-01-03T08:20:00Z"/>
                <w:rFonts w:asciiTheme="majorEastAsia" w:eastAsia="標楷體" w:hAnsiTheme="majorEastAsia" w:cstheme="majorEastAsia"/>
                <w:rPrChange w:id="13300" w:author="瑋婷 徐" w:date="2025-01-06T15:35:00Z" w16du:dateUtc="2025-01-06T07:35:00Z">
                  <w:rPr>
                    <w:ins w:id="13301" w:author="瑋婷 徐" w:date="2025-01-03T16:20:00Z" w16du:dateUtc="2025-01-03T08:20:00Z"/>
                    <w:rFonts w:ascii="Times New Roman" w:eastAsia="Times New Roman" w:hAnsi="Times New Roman" w:cs="Times New Roman"/>
                    <w:sz w:val="20"/>
                    <w:szCs w:val="20"/>
                  </w:rPr>
                </w:rPrChange>
              </w:rPr>
              <w:pPrChange w:id="133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703B1C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03" w:author="瑋婷 徐" w:date="2025-01-03T16:20:00Z" w16du:dateUtc="2025-01-03T08:20:00Z"/>
                <w:rFonts w:asciiTheme="majorEastAsia" w:eastAsia="標楷體" w:hAnsiTheme="majorEastAsia" w:cstheme="majorEastAsia"/>
                <w:rPrChange w:id="13304" w:author="瑋婷 徐" w:date="2025-01-06T15:35:00Z" w16du:dateUtc="2025-01-06T07:35:00Z">
                  <w:rPr>
                    <w:ins w:id="13305" w:author="瑋婷 徐" w:date="2025-01-03T16:20:00Z" w16du:dateUtc="2025-01-03T08:20:00Z"/>
                    <w:rFonts w:ascii="Times New Roman" w:eastAsia="Times New Roman" w:hAnsi="Times New Roman" w:cs="Times New Roman"/>
                    <w:sz w:val="20"/>
                    <w:szCs w:val="20"/>
                  </w:rPr>
                </w:rPrChange>
              </w:rPr>
              <w:pPrChange w:id="133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3C8212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07" w:author="瑋婷 徐" w:date="2025-01-03T16:20:00Z" w16du:dateUtc="2025-01-03T08:20:00Z"/>
                <w:rFonts w:asciiTheme="majorEastAsia" w:eastAsia="標楷體" w:hAnsiTheme="majorEastAsia" w:cstheme="majorEastAsia"/>
                <w:rPrChange w:id="13308" w:author="瑋婷 徐" w:date="2025-01-06T15:35:00Z" w16du:dateUtc="2025-01-06T07:35:00Z">
                  <w:rPr>
                    <w:ins w:id="13309" w:author="瑋婷 徐" w:date="2025-01-03T16:20:00Z" w16du:dateUtc="2025-01-03T08:20:00Z"/>
                    <w:rFonts w:ascii="Times New Roman" w:eastAsia="Times New Roman" w:hAnsi="Times New Roman" w:cs="Times New Roman"/>
                    <w:sz w:val="20"/>
                    <w:szCs w:val="20"/>
                  </w:rPr>
                </w:rPrChange>
              </w:rPr>
              <w:pPrChange w:id="133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AC59F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11" w:author="瑋婷 徐" w:date="2025-01-03T16:20:00Z" w16du:dateUtc="2025-01-03T08:20:00Z"/>
                <w:rFonts w:asciiTheme="majorEastAsia" w:eastAsia="標楷體" w:hAnsiTheme="majorEastAsia" w:cstheme="majorEastAsia"/>
                <w:rPrChange w:id="13312" w:author="瑋婷 徐" w:date="2025-01-06T15:35:00Z" w16du:dateUtc="2025-01-06T07:35:00Z">
                  <w:rPr>
                    <w:ins w:id="13313" w:author="瑋婷 徐" w:date="2025-01-03T16:20:00Z" w16du:dateUtc="2025-01-03T08:20:00Z"/>
                    <w:rFonts w:ascii="Times New Roman" w:eastAsia="Times New Roman" w:hAnsi="Times New Roman" w:cs="Times New Roman"/>
                    <w:sz w:val="20"/>
                    <w:szCs w:val="20"/>
                  </w:rPr>
                </w:rPrChange>
              </w:rPr>
              <w:pPrChange w:id="133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2204242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15" w:author="瑋婷 徐" w:date="2025-01-03T16:20:00Z" w16du:dateUtc="2025-01-03T08:20:00Z"/>
                <w:rFonts w:asciiTheme="majorEastAsia" w:eastAsia="標楷體" w:hAnsiTheme="majorEastAsia" w:cstheme="majorEastAsia"/>
                <w:rPrChange w:id="13316" w:author="瑋婷 徐" w:date="2025-01-06T15:35:00Z" w16du:dateUtc="2025-01-06T07:35:00Z">
                  <w:rPr>
                    <w:ins w:id="13317" w:author="瑋婷 徐" w:date="2025-01-03T16:20:00Z" w16du:dateUtc="2025-01-03T08:20:00Z"/>
                    <w:rFonts w:ascii="Times New Roman" w:eastAsia="Times New Roman" w:hAnsi="Times New Roman" w:cs="Times New Roman"/>
                    <w:sz w:val="20"/>
                    <w:szCs w:val="20"/>
                  </w:rPr>
                </w:rPrChange>
              </w:rPr>
              <w:pPrChange w:id="133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00EEF749" w14:textId="77777777" w:rsidTr="003C19C7">
        <w:trPr>
          <w:trHeight w:val="300"/>
          <w:ins w:id="13319"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494A081" w14:textId="77777777" w:rsidR="00DA433E" w:rsidRPr="00727E7E" w:rsidRDefault="00DA433E">
            <w:pPr>
              <w:spacing w:line="360" w:lineRule="auto"/>
              <w:jc w:val="both"/>
              <w:rPr>
                <w:ins w:id="13320" w:author="瑋婷 徐" w:date="2025-01-03T16:20:00Z" w16du:dateUtc="2025-01-03T08:20:00Z"/>
                <w:rFonts w:asciiTheme="majorEastAsia" w:eastAsia="標楷體" w:hAnsiTheme="majorEastAsia" w:cstheme="majorEastAsia"/>
                <w:b w:val="0"/>
                <w:bCs w:val="0"/>
                <w:color w:val="000000"/>
                <w:rPrChange w:id="13321" w:author="瑋婷 徐" w:date="2025-01-06T15:35:00Z" w16du:dateUtc="2025-01-06T07:35:00Z">
                  <w:rPr>
                    <w:ins w:id="13322" w:author="瑋婷 徐" w:date="2025-01-03T16:20:00Z" w16du:dateUtc="2025-01-03T08:20:00Z"/>
                    <w:rFonts w:cs="Calibri"/>
                    <w:color w:val="000000"/>
                    <w:sz w:val="22"/>
                  </w:rPr>
                </w:rPrChange>
              </w:rPr>
              <w:pPrChange w:id="13323" w:author="瑋婷 徐" w:date="2025-01-03T16:21:00Z" w16du:dateUtc="2025-01-03T08:21:00Z">
                <w:pPr/>
              </w:pPrChange>
            </w:pPr>
            <w:ins w:id="13324" w:author="瑋婷 徐" w:date="2025-01-03T16:20:00Z" w16du:dateUtc="2025-01-03T08:20:00Z">
              <w:r w:rsidRPr="00727E7E">
                <w:rPr>
                  <w:rFonts w:asciiTheme="majorEastAsia" w:eastAsia="標楷體" w:hAnsiTheme="majorEastAsia" w:cstheme="majorEastAsia"/>
                  <w:b w:val="0"/>
                  <w:bCs w:val="0"/>
                  <w:color w:val="000000"/>
                  <w:rPrChange w:id="13325" w:author="瑋婷 徐" w:date="2025-01-06T15:35:00Z" w16du:dateUtc="2025-01-06T07:35:00Z">
                    <w:rPr>
                      <w:rFonts w:cs="Calibri"/>
                      <w:color w:val="000000"/>
                      <w:sz w:val="22"/>
                    </w:rPr>
                  </w:rPrChange>
                </w:rPr>
                <w:t>山紅頭</w:t>
              </w:r>
              <w:r w:rsidRPr="00727E7E">
                <w:rPr>
                  <w:rFonts w:asciiTheme="majorEastAsia" w:eastAsia="標楷體" w:hAnsiTheme="majorEastAsia" w:cstheme="majorEastAsia"/>
                  <w:b w:val="0"/>
                  <w:bCs w:val="0"/>
                  <w:color w:val="000000"/>
                  <w:rPrChange w:id="13326"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3327"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3328" w:author="瑋婷 徐" w:date="2025-01-06T15:35:00Z" w16du:dateUtc="2025-01-06T07:35:00Z">
                    <w:rPr>
                      <w:rFonts w:cs="Calibri"/>
                      <w:color w:val="000000"/>
                      <w:sz w:val="22"/>
                    </w:rPr>
                  </w:rPrChange>
                </w:rPr>
                <w:t xml:space="preserve"> </w:t>
              </w:r>
            </w:ins>
          </w:p>
        </w:tc>
        <w:tc>
          <w:tcPr>
            <w:tcW w:w="1286" w:type="pct"/>
            <w:hideMark/>
          </w:tcPr>
          <w:p w14:paraId="54DE218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29" w:author="瑋婷 徐" w:date="2025-01-03T16:20:00Z" w16du:dateUtc="2025-01-03T08:20:00Z"/>
                <w:rFonts w:asciiTheme="majorEastAsia" w:eastAsia="標楷體" w:hAnsiTheme="majorEastAsia" w:cstheme="majorEastAsia"/>
                <w:i/>
                <w:iCs/>
                <w:color w:val="000000"/>
                <w:rPrChange w:id="13330" w:author="瑋婷 徐" w:date="2025-01-06T15:35:00Z" w16du:dateUtc="2025-01-06T07:35:00Z">
                  <w:rPr>
                    <w:ins w:id="13331" w:author="瑋婷 徐" w:date="2025-01-03T16:20:00Z" w16du:dateUtc="2025-01-03T08:20:00Z"/>
                    <w:rFonts w:cs="Calibri"/>
                    <w:i/>
                    <w:iCs/>
                    <w:color w:val="000000"/>
                    <w:sz w:val="22"/>
                  </w:rPr>
                </w:rPrChange>
              </w:rPr>
              <w:pPrChange w:id="133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33" w:author="瑋婷 徐" w:date="2025-01-03T16:20:00Z" w16du:dateUtc="2025-01-03T08:20:00Z">
              <w:r w:rsidRPr="00727E7E">
                <w:rPr>
                  <w:rFonts w:asciiTheme="majorEastAsia" w:eastAsia="標楷體" w:hAnsiTheme="majorEastAsia" w:cstheme="majorEastAsia"/>
                  <w:i/>
                  <w:iCs/>
                  <w:color w:val="000000"/>
                  <w:rPrChange w:id="13334" w:author="瑋婷 徐" w:date="2025-01-06T15:35:00Z" w16du:dateUtc="2025-01-06T07:35:00Z">
                    <w:rPr>
                      <w:rFonts w:cs="Calibri"/>
                      <w:i/>
                      <w:iCs/>
                      <w:color w:val="000000"/>
                      <w:sz w:val="22"/>
                    </w:rPr>
                  </w:rPrChange>
                </w:rPr>
                <w:t>Cyanoderma ruficeps</w:t>
              </w:r>
            </w:ins>
          </w:p>
        </w:tc>
        <w:tc>
          <w:tcPr>
            <w:tcW w:w="148" w:type="pct"/>
            <w:noWrap/>
            <w:hideMark/>
          </w:tcPr>
          <w:p w14:paraId="68B8CF0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35" w:author="瑋婷 徐" w:date="2025-01-03T16:20:00Z" w16du:dateUtc="2025-01-03T08:20:00Z"/>
                <w:rFonts w:asciiTheme="majorEastAsia" w:eastAsia="標楷體" w:hAnsiTheme="majorEastAsia" w:cstheme="majorEastAsia"/>
                <w:color w:val="000000"/>
                <w:rPrChange w:id="13336" w:author="瑋婷 徐" w:date="2025-01-06T15:35:00Z" w16du:dateUtc="2025-01-06T07:35:00Z">
                  <w:rPr>
                    <w:ins w:id="13337" w:author="瑋婷 徐" w:date="2025-01-03T16:20:00Z" w16du:dateUtc="2025-01-03T08:20:00Z"/>
                    <w:rFonts w:cs="Calibri"/>
                    <w:color w:val="000000"/>
                    <w:sz w:val="22"/>
                  </w:rPr>
                </w:rPrChange>
              </w:rPr>
              <w:pPrChange w:id="133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39" w:author="瑋婷 徐" w:date="2025-01-03T16:20:00Z" w16du:dateUtc="2025-01-03T08:20:00Z">
              <w:r w:rsidRPr="00727E7E">
                <w:rPr>
                  <w:rFonts w:asciiTheme="majorEastAsia" w:eastAsia="標楷體" w:hAnsiTheme="majorEastAsia" w:cstheme="majorEastAsia"/>
                  <w:color w:val="000000"/>
                  <w:rPrChange w:id="13340" w:author="瑋婷 徐" w:date="2025-01-06T15:35:00Z" w16du:dateUtc="2025-01-06T07:35:00Z">
                    <w:rPr>
                      <w:rFonts w:cs="Calibri"/>
                      <w:color w:val="000000"/>
                      <w:sz w:val="22"/>
                    </w:rPr>
                  </w:rPrChange>
                </w:rPr>
                <w:t>*</w:t>
              </w:r>
            </w:ins>
          </w:p>
        </w:tc>
        <w:tc>
          <w:tcPr>
            <w:tcW w:w="148" w:type="pct"/>
            <w:noWrap/>
            <w:hideMark/>
          </w:tcPr>
          <w:p w14:paraId="14EBD02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41" w:author="瑋婷 徐" w:date="2025-01-03T16:20:00Z" w16du:dateUtc="2025-01-03T08:20:00Z"/>
                <w:rFonts w:asciiTheme="majorEastAsia" w:eastAsia="標楷體" w:hAnsiTheme="majorEastAsia" w:cstheme="majorEastAsia"/>
                <w:color w:val="000000"/>
                <w:rPrChange w:id="13342" w:author="瑋婷 徐" w:date="2025-01-06T15:35:00Z" w16du:dateUtc="2025-01-06T07:35:00Z">
                  <w:rPr>
                    <w:ins w:id="13343" w:author="瑋婷 徐" w:date="2025-01-03T16:20:00Z" w16du:dateUtc="2025-01-03T08:20:00Z"/>
                    <w:rFonts w:cs="Calibri"/>
                    <w:color w:val="000000"/>
                    <w:sz w:val="22"/>
                  </w:rPr>
                </w:rPrChange>
              </w:rPr>
              <w:pPrChange w:id="133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45" w:author="瑋婷 徐" w:date="2025-01-03T16:20:00Z" w16du:dateUtc="2025-01-03T08:20:00Z">
              <w:r w:rsidRPr="00727E7E">
                <w:rPr>
                  <w:rFonts w:asciiTheme="majorEastAsia" w:eastAsia="標楷體" w:hAnsiTheme="majorEastAsia" w:cstheme="majorEastAsia"/>
                  <w:color w:val="000000"/>
                  <w:rPrChange w:id="13346" w:author="瑋婷 徐" w:date="2025-01-06T15:35:00Z" w16du:dateUtc="2025-01-06T07:35:00Z">
                    <w:rPr>
                      <w:rFonts w:cs="Calibri"/>
                      <w:color w:val="000000"/>
                      <w:sz w:val="22"/>
                    </w:rPr>
                  </w:rPrChange>
                </w:rPr>
                <w:t>*</w:t>
              </w:r>
            </w:ins>
          </w:p>
        </w:tc>
        <w:tc>
          <w:tcPr>
            <w:tcW w:w="148" w:type="pct"/>
            <w:noWrap/>
            <w:hideMark/>
          </w:tcPr>
          <w:p w14:paraId="359C7AD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47" w:author="瑋婷 徐" w:date="2025-01-03T16:20:00Z" w16du:dateUtc="2025-01-03T08:20:00Z"/>
                <w:rFonts w:asciiTheme="majorEastAsia" w:eastAsia="標楷體" w:hAnsiTheme="majorEastAsia" w:cstheme="majorEastAsia"/>
                <w:color w:val="000000"/>
                <w:rPrChange w:id="13348" w:author="瑋婷 徐" w:date="2025-01-06T15:35:00Z" w16du:dateUtc="2025-01-06T07:35:00Z">
                  <w:rPr>
                    <w:ins w:id="13349" w:author="瑋婷 徐" w:date="2025-01-03T16:20:00Z" w16du:dateUtc="2025-01-03T08:20:00Z"/>
                    <w:rFonts w:cs="Calibri"/>
                    <w:color w:val="000000"/>
                    <w:sz w:val="22"/>
                  </w:rPr>
                </w:rPrChange>
              </w:rPr>
              <w:pPrChange w:id="133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51" w:author="瑋婷 徐" w:date="2025-01-03T16:20:00Z" w16du:dateUtc="2025-01-03T08:20:00Z">
              <w:r w:rsidRPr="00727E7E">
                <w:rPr>
                  <w:rFonts w:asciiTheme="majorEastAsia" w:eastAsia="標楷體" w:hAnsiTheme="majorEastAsia" w:cstheme="majorEastAsia"/>
                  <w:color w:val="000000"/>
                  <w:rPrChange w:id="13352" w:author="瑋婷 徐" w:date="2025-01-06T15:35:00Z" w16du:dateUtc="2025-01-06T07:35:00Z">
                    <w:rPr>
                      <w:rFonts w:cs="Calibri"/>
                      <w:color w:val="000000"/>
                      <w:sz w:val="22"/>
                    </w:rPr>
                  </w:rPrChange>
                </w:rPr>
                <w:t>*</w:t>
              </w:r>
            </w:ins>
          </w:p>
        </w:tc>
        <w:tc>
          <w:tcPr>
            <w:tcW w:w="148" w:type="pct"/>
            <w:noWrap/>
            <w:hideMark/>
          </w:tcPr>
          <w:p w14:paraId="4F21B02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53" w:author="瑋婷 徐" w:date="2025-01-03T16:20:00Z" w16du:dateUtc="2025-01-03T08:20:00Z"/>
                <w:rFonts w:asciiTheme="majorEastAsia" w:eastAsia="標楷體" w:hAnsiTheme="majorEastAsia" w:cstheme="majorEastAsia"/>
                <w:color w:val="000000"/>
                <w:rPrChange w:id="13354" w:author="瑋婷 徐" w:date="2025-01-06T15:35:00Z" w16du:dateUtc="2025-01-06T07:35:00Z">
                  <w:rPr>
                    <w:ins w:id="13355" w:author="瑋婷 徐" w:date="2025-01-03T16:20:00Z" w16du:dateUtc="2025-01-03T08:20:00Z"/>
                    <w:rFonts w:cs="Calibri"/>
                    <w:color w:val="000000"/>
                    <w:sz w:val="22"/>
                  </w:rPr>
                </w:rPrChange>
              </w:rPr>
              <w:pPrChange w:id="133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A6F690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57" w:author="瑋婷 徐" w:date="2025-01-03T16:20:00Z" w16du:dateUtc="2025-01-03T08:20:00Z"/>
                <w:rFonts w:asciiTheme="majorEastAsia" w:eastAsia="標楷體" w:hAnsiTheme="majorEastAsia" w:cstheme="majorEastAsia"/>
                <w:rPrChange w:id="13358" w:author="瑋婷 徐" w:date="2025-01-06T15:35:00Z" w16du:dateUtc="2025-01-06T07:35:00Z">
                  <w:rPr>
                    <w:ins w:id="13359" w:author="瑋婷 徐" w:date="2025-01-03T16:20:00Z" w16du:dateUtc="2025-01-03T08:20:00Z"/>
                    <w:rFonts w:ascii="Times New Roman" w:eastAsia="Times New Roman" w:hAnsi="Times New Roman" w:cs="Times New Roman"/>
                    <w:sz w:val="20"/>
                    <w:szCs w:val="20"/>
                  </w:rPr>
                </w:rPrChange>
              </w:rPr>
              <w:pPrChange w:id="133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7F1E5AA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61" w:author="瑋婷 徐" w:date="2025-01-03T16:20:00Z" w16du:dateUtc="2025-01-03T08:20:00Z"/>
                <w:rFonts w:asciiTheme="majorEastAsia" w:eastAsia="標楷體" w:hAnsiTheme="majorEastAsia" w:cstheme="majorEastAsia"/>
                <w:rPrChange w:id="13362" w:author="瑋婷 徐" w:date="2025-01-06T15:35:00Z" w16du:dateUtc="2025-01-06T07:35:00Z">
                  <w:rPr>
                    <w:ins w:id="13363" w:author="瑋婷 徐" w:date="2025-01-03T16:20:00Z" w16du:dateUtc="2025-01-03T08:20:00Z"/>
                    <w:rFonts w:ascii="Times New Roman" w:eastAsia="Times New Roman" w:hAnsi="Times New Roman" w:cs="Times New Roman"/>
                    <w:sz w:val="20"/>
                    <w:szCs w:val="20"/>
                  </w:rPr>
                </w:rPrChange>
              </w:rPr>
              <w:pPrChange w:id="133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64C5433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365" w:author="瑋婷 徐" w:date="2025-01-03T16:33:00Z" w16du:dateUtc="2025-01-03T08:33:00Z"/>
                <w:rFonts w:asciiTheme="majorEastAsia" w:eastAsia="標楷體" w:hAnsiTheme="majorEastAsia" w:cstheme="majorEastAsia"/>
                <w:color w:val="000000"/>
              </w:rPr>
            </w:pPr>
          </w:p>
        </w:tc>
        <w:tc>
          <w:tcPr>
            <w:tcW w:w="148" w:type="pct"/>
            <w:noWrap/>
            <w:hideMark/>
          </w:tcPr>
          <w:p w14:paraId="4A89DD8A" w14:textId="359D0B3F"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66" w:author="瑋婷 徐" w:date="2025-01-03T16:20:00Z" w16du:dateUtc="2025-01-03T08:20:00Z"/>
                <w:rFonts w:asciiTheme="majorEastAsia" w:eastAsia="標楷體" w:hAnsiTheme="majorEastAsia" w:cstheme="majorEastAsia"/>
                <w:color w:val="000000"/>
                <w:rPrChange w:id="13367" w:author="瑋婷 徐" w:date="2025-01-06T15:35:00Z" w16du:dateUtc="2025-01-06T07:35:00Z">
                  <w:rPr>
                    <w:ins w:id="13368" w:author="瑋婷 徐" w:date="2025-01-03T16:20:00Z" w16du:dateUtc="2025-01-03T08:20:00Z"/>
                    <w:rFonts w:cs="Calibri"/>
                    <w:color w:val="000000"/>
                    <w:sz w:val="22"/>
                  </w:rPr>
                </w:rPrChange>
              </w:rPr>
              <w:pPrChange w:id="133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70" w:author="瑋婷 徐" w:date="2025-01-03T16:20:00Z" w16du:dateUtc="2025-01-03T08:20:00Z">
              <w:r w:rsidRPr="00727E7E">
                <w:rPr>
                  <w:rFonts w:asciiTheme="majorEastAsia" w:eastAsia="標楷體" w:hAnsiTheme="majorEastAsia" w:cstheme="majorEastAsia"/>
                  <w:color w:val="000000"/>
                  <w:rPrChange w:id="13371" w:author="瑋婷 徐" w:date="2025-01-06T15:35:00Z" w16du:dateUtc="2025-01-06T07:35:00Z">
                    <w:rPr>
                      <w:rFonts w:cs="Calibri"/>
                      <w:color w:val="000000"/>
                      <w:sz w:val="22"/>
                    </w:rPr>
                  </w:rPrChange>
                </w:rPr>
                <w:t>*</w:t>
              </w:r>
            </w:ins>
          </w:p>
        </w:tc>
        <w:tc>
          <w:tcPr>
            <w:tcW w:w="148" w:type="pct"/>
            <w:noWrap/>
            <w:hideMark/>
          </w:tcPr>
          <w:p w14:paraId="2604DB9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72" w:author="瑋婷 徐" w:date="2025-01-03T16:20:00Z" w16du:dateUtc="2025-01-03T08:20:00Z"/>
                <w:rFonts w:asciiTheme="majorEastAsia" w:eastAsia="標楷體" w:hAnsiTheme="majorEastAsia" w:cstheme="majorEastAsia"/>
                <w:color w:val="000000"/>
                <w:rPrChange w:id="13373" w:author="瑋婷 徐" w:date="2025-01-06T15:35:00Z" w16du:dateUtc="2025-01-06T07:35:00Z">
                  <w:rPr>
                    <w:ins w:id="13374" w:author="瑋婷 徐" w:date="2025-01-03T16:20:00Z" w16du:dateUtc="2025-01-03T08:20:00Z"/>
                    <w:rFonts w:cs="Calibri"/>
                    <w:color w:val="000000"/>
                    <w:sz w:val="22"/>
                  </w:rPr>
                </w:rPrChange>
              </w:rPr>
              <w:pPrChange w:id="133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76" w:author="瑋婷 徐" w:date="2025-01-03T16:20:00Z" w16du:dateUtc="2025-01-03T08:20:00Z">
              <w:r w:rsidRPr="00727E7E">
                <w:rPr>
                  <w:rFonts w:asciiTheme="majorEastAsia" w:eastAsia="標楷體" w:hAnsiTheme="majorEastAsia" w:cstheme="majorEastAsia"/>
                  <w:color w:val="000000"/>
                  <w:rPrChange w:id="13377" w:author="瑋婷 徐" w:date="2025-01-06T15:35:00Z" w16du:dateUtc="2025-01-06T07:35:00Z">
                    <w:rPr>
                      <w:rFonts w:cs="Calibri"/>
                      <w:color w:val="000000"/>
                      <w:sz w:val="22"/>
                    </w:rPr>
                  </w:rPrChange>
                </w:rPr>
                <w:t>*</w:t>
              </w:r>
            </w:ins>
          </w:p>
        </w:tc>
        <w:tc>
          <w:tcPr>
            <w:tcW w:w="148" w:type="pct"/>
            <w:noWrap/>
            <w:hideMark/>
          </w:tcPr>
          <w:p w14:paraId="2369DFC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78" w:author="瑋婷 徐" w:date="2025-01-03T16:20:00Z" w16du:dateUtc="2025-01-03T08:20:00Z"/>
                <w:rFonts w:asciiTheme="majorEastAsia" w:eastAsia="標楷體" w:hAnsiTheme="majorEastAsia" w:cstheme="majorEastAsia"/>
                <w:color w:val="000000"/>
                <w:rPrChange w:id="13379" w:author="瑋婷 徐" w:date="2025-01-06T15:35:00Z" w16du:dateUtc="2025-01-06T07:35:00Z">
                  <w:rPr>
                    <w:ins w:id="13380" w:author="瑋婷 徐" w:date="2025-01-03T16:20:00Z" w16du:dateUtc="2025-01-03T08:20:00Z"/>
                    <w:rFonts w:cs="Calibri"/>
                    <w:color w:val="000000"/>
                    <w:sz w:val="22"/>
                  </w:rPr>
                </w:rPrChange>
              </w:rPr>
              <w:pPrChange w:id="133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82" w:author="瑋婷 徐" w:date="2025-01-03T16:20:00Z" w16du:dateUtc="2025-01-03T08:20:00Z">
              <w:r w:rsidRPr="00727E7E">
                <w:rPr>
                  <w:rFonts w:asciiTheme="majorEastAsia" w:eastAsia="標楷體" w:hAnsiTheme="majorEastAsia" w:cstheme="majorEastAsia"/>
                  <w:color w:val="000000"/>
                  <w:rPrChange w:id="13383" w:author="瑋婷 徐" w:date="2025-01-06T15:35:00Z" w16du:dateUtc="2025-01-06T07:35:00Z">
                    <w:rPr>
                      <w:rFonts w:cs="Calibri"/>
                      <w:color w:val="000000"/>
                      <w:sz w:val="22"/>
                    </w:rPr>
                  </w:rPrChange>
                </w:rPr>
                <w:t>*</w:t>
              </w:r>
            </w:ins>
          </w:p>
        </w:tc>
        <w:tc>
          <w:tcPr>
            <w:tcW w:w="148" w:type="pct"/>
            <w:noWrap/>
            <w:hideMark/>
          </w:tcPr>
          <w:p w14:paraId="2FBA31D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84" w:author="瑋婷 徐" w:date="2025-01-03T16:20:00Z" w16du:dateUtc="2025-01-03T08:20:00Z"/>
                <w:rFonts w:asciiTheme="majorEastAsia" w:eastAsia="標楷體" w:hAnsiTheme="majorEastAsia" w:cstheme="majorEastAsia"/>
                <w:color w:val="000000"/>
                <w:rPrChange w:id="13385" w:author="瑋婷 徐" w:date="2025-01-06T15:35:00Z" w16du:dateUtc="2025-01-06T07:35:00Z">
                  <w:rPr>
                    <w:ins w:id="13386" w:author="瑋婷 徐" w:date="2025-01-03T16:20:00Z" w16du:dateUtc="2025-01-03T08:20:00Z"/>
                    <w:rFonts w:cs="Calibri"/>
                    <w:color w:val="000000"/>
                    <w:sz w:val="22"/>
                  </w:rPr>
                </w:rPrChange>
              </w:rPr>
              <w:pPrChange w:id="133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2794EB9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388" w:author="瑋婷 徐" w:date="2025-01-03T16:33:00Z" w16du:dateUtc="2025-01-03T08:33:00Z"/>
                <w:rFonts w:asciiTheme="majorEastAsia" w:eastAsia="標楷體" w:hAnsiTheme="majorEastAsia" w:cstheme="majorEastAsia"/>
                <w:color w:val="000000"/>
              </w:rPr>
            </w:pPr>
          </w:p>
        </w:tc>
        <w:tc>
          <w:tcPr>
            <w:tcW w:w="148" w:type="pct"/>
            <w:noWrap/>
            <w:hideMark/>
          </w:tcPr>
          <w:p w14:paraId="15175542" w14:textId="0B2BBA40"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89" w:author="瑋婷 徐" w:date="2025-01-03T16:20:00Z" w16du:dateUtc="2025-01-03T08:20:00Z"/>
                <w:rFonts w:asciiTheme="majorEastAsia" w:eastAsia="標楷體" w:hAnsiTheme="majorEastAsia" w:cstheme="majorEastAsia"/>
                <w:color w:val="000000"/>
                <w:rPrChange w:id="13390" w:author="瑋婷 徐" w:date="2025-01-06T15:35:00Z" w16du:dateUtc="2025-01-06T07:35:00Z">
                  <w:rPr>
                    <w:ins w:id="13391" w:author="瑋婷 徐" w:date="2025-01-03T16:20:00Z" w16du:dateUtc="2025-01-03T08:20:00Z"/>
                    <w:rFonts w:cs="Calibri"/>
                    <w:color w:val="000000"/>
                    <w:sz w:val="22"/>
                  </w:rPr>
                </w:rPrChange>
              </w:rPr>
              <w:pPrChange w:id="133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93" w:author="瑋婷 徐" w:date="2025-01-03T16:20:00Z" w16du:dateUtc="2025-01-03T08:20:00Z">
              <w:r w:rsidRPr="00727E7E">
                <w:rPr>
                  <w:rFonts w:asciiTheme="majorEastAsia" w:eastAsia="標楷體" w:hAnsiTheme="majorEastAsia" w:cstheme="majorEastAsia"/>
                  <w:color w:val="000000"/>
                  <w:rPrChange w:id="13394" w:author="瑋婷 徐" w:date="2025-01-06T15:35:00Z" w16du:dateUtc="2025-01-06T07:35:00Z">
                    <w:rPr>
                      <w:rFonts w:cs="Calibri"/>
                      <w:color w:val="000000"/>
                      <w:sz w:val="22"/>
                    </w:rPr>
                  </w:rPrChange>
                </w:rPr>
                <w:t>*</w:t>
              </w:r>
            </w:ins>
          </w:p>
        </w:tc>
        <w:tc>
          <w:tcPr>
            <w:tcW w:w="148" w:type="pct"/>
            <w:noWrap/>
            <w:hideMark/>
          </w:tcPr>
          <w:p w14:paraId="3B2E8F6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95" w:author="瑋婷 徐" w:date="2025-01-03T16:20:00Z" w16du:dateUtc="2025-01-03T08:20:00Z"/>
                <w:rFonts w:asciiTheme="majorEastAsia" w:eastAsia="標楷體" w:hAnsiTheme="majorEastAsia" w:cstheme="majorEastAsia"/>
                <w:color w:val="000000"/>
                <w:rPrChange w:id="13396" w:author="瑋婷 徐" w:date="2025-01-06T15:35:00Z" w16du:dateUtc="2025-01-06T07:35:00Z">
                  <w:rPr>
                    <w:ins w:id="13397" w:author="瑋婷 徐" w:date="2025-01-03T16:20:00Z" w16du:dateUtc="2025-01-03T08:20:00Z"/>
                    <w:rFonts w:cs="Calibri"/>
                    <w:color w:val="000000"/>
                    <w:sz w:val="22"/>
                  </w:rPr>
                </w:rPrChange>
              </w:rPr>
              <w:pPrChange w:id="133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43F643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99" w:author="瑋婷 徐" w:date="2025-01-03T16:20:00Z" w16du:dateUtc="2025-01-03T08:20:00Z"/>
                <w:rFonts w:asciiTheme="majorEastAsia" w:eastAsia="標楷體" w:hAnsiTheme="majorEastAsia" w:cstheme="majorEastAsia"/>
                <w:color w:val="000000"/>
                <w:rPrChange w:id="13400" w:author="瑋婷 徐" w:date="2025-01-06T15:35:00Z" w16du:dateUtc="2025-01-06T07:35:00Z">
                  <w:rPr>
                    <w:ins w:id="13401" w:author="瑋婷 徐" w:date="2025-01-03T16:20:00Z" w16du:dateUtc="2025-01-03T08:20:00Z"/>
                    <w:rFonts w:cs="Calibri"/>
                    <w:color w:val="000000"/>
                    <w:sz w:val="22"/>
                  </w:rPr>
                </w:rPrChange>
              </w:rPr>
              <w:pPrChange w:id="134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403" w:author="瑋婷 徐" w:date="2025-01-03T16:20:00Z" w16du:dateUtc="2025-01-03T08:20:00Z">
              <w:r w:rsidRPr="00727E7E">
                <w:rPr>
                  <w:rFonts w:asciiTheme="majorEastAsia" w:eastAsia="標楷體" w:hAnsiTheme="majorEastAsia" w:cstheme="majorEastAsia"/>
                  <w:color w:val="000000"/>
                  <w:rPrChange w:id="13404" w:author="瑋婷 徐" w:date="2025-01-06T15:35:00Z" w16du:dateUtc="2025-01-06T07:35:00Z">
                    <w:rPr>
                      <w:rFonts w:cs="Calibri"/>
                      <w:color w:val="000000"/>
                      <w:sz w:val="22"/>
                    </w:rPr>
                  </w:rPrChange>
                </w:rPr>
                <w:t>*</w:t>
              </w:r>
            </w:ins>
          </w:p>
        </w:tc>
        <w:tc>
          <w:tcPr>
            <w:tcW w:w="148" w:type="pct"/>
            <w:noWrap/>
            <w:hideMark/>
          </w:tcPr>
          <w:p w14:paraId="0EF5568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05" w:author="瑋婷 徐" w:date="2025-01-03T16:20:00Z" w16du:dateUtc="2025-01-03T08:20:00Z"/>
                <w:rFonts w:asciiTheme="majorEastAsia" w:eastAsia="標楷體" w:hAnsiTheme="majorEastAsia" w:cstheme="majorEastAsia"/>
                <w:color w:val="000000"/>
                <w:rPrChange w:id="13406" w:author="瑋婷 徐" w:date="2025-01-06T15:35:00Z" w16du:dateUtc="2025-01-06T07:35:00Z">
                  <w:rPr>
                    <w:ins w:id="13407" w:author="瑋婷 徐" w:date="2025-01-03T16:20:00Z" w16du:dateUtc="2025-01-03T08:20:00Z"/>
                    <w:rFonts w:cs="Calibri"/>
                    <w:color w:val="000000"/>
                    <w:sz w:val="22"/>
                  </w:rPr>
                </w:rPrChange>
              </w:rPr>
              <w:pPrChange w:id="134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409" w:author="瑋婷 徐" w:date="2025-01-03T16:20:00Z" w16du:dateUtc="2025-01-03T08:20:00Z">
              <w:r w:rsidRPr="00727E7E">
                <w:rPr>
                  <w:rFonts w:asciiTheme="majorEastAsia" w:eastAsia="標楷體" w:hAnsiTheme="majorEastAsia" w:cstheme="majorEastAsia"/>
                  <w:color w:val="000000"/>
                  <w:rPrChange w:id="13410" w:author="瑋婷 徐" w:date="2025-01-06T15:35:00Z" w16du:dateUtc="2025-01-06T07:35:00Z">
                    <w:rPr>
                      <w:rFonts w:cs="Calibri"/>
                      <w:color w:val="000000"/>
                      <w:sz w:val="22"/>
                    </w:rPr>
                  </w:rPrChange>
                </w:rPr>
                <w:t>*</w:t>
              </w:r>
            </w:ins>
          </w:p>
        </w:tc>
        <w:tc>
          <w:tcPr>
            <w:tcW w:w="148" w:type="pct"/>
            <w:noWrap/>
            <w:hideMark/>
          </w:tcPr>
          <w:p w14:paraId="750413E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11" w:author="瑋婷 徐" w:date="2025-01-03T16:20:00Z" w16du:dateUtc="2025-01-03T08:20:00Z"/>
                <w:rFonts w:asciiTheme="majorEastAsia" w:eastAsia="標楷體" w:hAnsiTheme="majorEastAsia" w:cstheme="majorEastAsia"/>
                <w:color w:val="000000"/>
                <w:rPrChange w:id="13412" w:author="瑋婷 徐" w:date="2025-01-06T15:35:00Z" w16du:dateUtc="2025-01-06T07:35:00Z">
                  <w:rPr>
                    <w:ins w:id="13413" w:author="瑋婷 徐" w:date="2025-01-03T16:20:00Z" w16du:dateUtc="2025-01-03T08:20:00Z"/>
                    <w:rFonts w:cs="Calibri"/>
                    <w:color w:val="000000"/>
                    <w:sz w:val="22"/>
                  </w:rPr>
                </w:rPrChange>
              </w:rPr>
              <w:pPrChange w:id="134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415" w:author="瑋婷 徐" w:date="2025-01-03T16:20:00Z" w16du:dateUtc="2025-01-03T08:20:00Z">
              <w:r w:rsidRPr="00727E7E">
                <w:rPr>
                  <w:rFonts w:asciiTheme="majorEastAsia" w:eastAsia="標楷體" w:hAnsiTheme="majorEastAsia" w:cstheme="majorEastAsia"/>
                  <w:color w:val="000000"/>
                  <w:rPrChange w:id="13416" w:author="瑋婷 徐" w:date="2025-01-06T15:35:00Z" w16du:dateUtc="2025-01-06T07:35:00Z">
                    <w:rPr>
                      <w:rFonts w:cs="Calibri"/>
                      <w:color w:val="000000"/>
                      <w:sz w:val="22"/>
                    </w:rPr>
                  </w:rPrChange>
                </w:rPr>
                <w:t>*</w:t>
              </w:r>
            </w:ins>
          </w:p>
        </w:tc>
        <w:tc>
          <w:tcPr>
            <w:tcW w:w="148" w:type="pct"/>
            <w:noWrap/>
            <w:hideMark/>
          </w:tcPr>
          <w:p w14:paraId="387CC05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17" w:author="瑋婷 徐" w:date="2025-01-03T16:20:00Z" w16du:dateUtc="2025-01-03T08:20:00Z"/>
                <w:rFonts w:asciiTheme="majorEastAsia" w:eastAsia="標楷體" w:hAnsiTheme="majorEastAsia" w:cstheme="majorEastAsia"/>
                <w:color w:val="000000"/>
                <w:rPrChange w:id="13418" w:author="瑋婷 徐" w:date="2025-01-06T15:35:00Z" w16du:dateUtc="2025-01-06T07:35:00Z">
                  <w:rPr>
                    <w:ins w:id="13419" w:author="瑋婷 徐" w:date="2025-01-03T16:20:00Z" w16du:dateUtc="2025-01-03T08:20:00Z"/>
                    <w:rFonts w:cs="Calibri"/>
                    <w:color w:val="000000"/>
                    <w:sz w:val="22"/>
                  </w:rPr>
                </w:rPrChange>
              </w:rPr>
              <w:pPrChange w:id="134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421" w:author="瑋婷 徐" w:date="2025-01-03T16:20:00Z" w16du:dateUtc="2025-01-03T08:20:00Z">
              <w:r w:rsidRPr="00727E7E">
                <w:rPr>
                  <w:rFonts w:asciiTheme="majorEastAsia" w:eastAsia="標楷體" w:hAnsiTheme="majorEastAsia" w:cstheme="majorEastAsia"/>
                  <w:color w:val="000000"/>
                  <w:rPrChange w:id="13422" w:author="瑋婷 徐" w:date="2025-01-06T15:35:00Z" w16du:dateUtc="2025-01-06T07:35:00Z">
                    <w:rPr>
                      <w:rFonts w:cs="Calibri"/>
                      <w:color w:val="000000"/>
                      <w:sz w:val="22"/>
                    </w:rPr>
                  </w:rPrChange>
                </w:rPr>
                <w:t>*</w:t>
              </w:r>
            </w:ins>
          </w:p>
        </w:tc>
        <w:tc>
          <w:tcPr>
            <w:tcW w:w="148" w:type="pct"/>
            <w:noWrap/>
            <w:hideMark/>
          </w:tcPr>
          <w:p w14:paraId="24EAA1D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23" w:author="瑋婷 徐" w:date="2025-01-03T16:20:00Z" w16du:dateUtc="2025-01-03T08:20:00Z"/>
                <w:rFonts w:asciiTheme="majorEastAsia" w:eastAsia="標楷體" w:hAnsiTheme="majorEastAsia" w:cstheme="majorEastAsia"/>
                <w:color w:val="000000"/>
                <w:rPrChange w:id="13424" w:author="瑋婷 徐" w:date="2025-01-06T15:35:00Z" w16du:dateUtc="2025-01-06T07:35:00Z">
                  <w:rPr>
                    <w:ins w:id="13425" w:author="瑋婷 徐" w:date="2025-01-03T16:20:00Z" w16du:dateUtc="2025-01-03T08:20:00Z"/>
                    <w:rFonts w:cs="Calibri"/>
                    <w:color w:val="000000"/>
                    <w:sz w:val="22"/>
                  </w:rPr>
                </w:rPrChange>
              </w:rPr>
              <w:pPrChange w:id="134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584F9AB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27" w:author="瑋婷 徐" w:date="2025-01-03T16:20:00Z" w16du:dateUtc="2025-01-03T08:20:00Z"/>
                <w:rFonts w:asciiTheme="majorEastAsia" w:eastAsia="標楷體" w:hAnsiTheme="majorEastAsia" w:cstheme="majorEastAsia"/>
                <w:color w:val="000000"/>
                <w:rPrChange w:id="13428" w:author="瑋婷 徐" w:date="2025-01-06T15:35:00Z" w16du:dateUtc="2025-01-06T07:35:00Z">
                  <w:rPr>
                    <w:ins w:id="13429" w:author="瑋婷 徐" w:date="2025-01-03T16:20:00Z" w16du:dateUtc="2025-01-03T08:20:00Z"/>
                    <w:rFonts w:cs="Calibri"/>
                    <w:color w:val="000000"/>
                    <w:sz w:val="22"/>
                  </w:rPr>
                </w:rPrChange>
              </w:rPr>
              <w:pPrChange w:id="134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431" w:author="瑋婷 徐" w:date="2025-01-03T16:20:00Z" w16du:dateUtc="2025-01-03T08:20:00Z">
              <w:r w:rsidRPr="00727E7E">
                <w:rPr>
                  <w:rFonts w:asciiTheme="majorEastAsia" w:eastAsia="標楷體" w:hAnsiTheme="majorEastAsia" w:cstheme="majorEastAsia"/>
                  <w:color w:val="000000"/>
                  <w:rPrChange w:id="13432" w:author="瑋婷 徐" w:date="2025-01-06T15:35:00Z" w16du:dateUtc="2025-01-06T07:35:00Z">
                    <w:rPr>
                      <w:rFonts w:cs="Calibri"/>
                      <w:color w:val="000000"/>
                      <w:sz w:val="22"/>
                    </w:rPr>
                  </w:rPrChange>
                </w:rPr>
                <w:t>*</w:t>
              </w:r>
            </w:ins>
          </w:p>
        </w:tc>
      </w:tr>
      <w:tr w:rsidR="00720C7A" w:rsidRPr="00727E7E" w14:paraId="421CF468" w14:textId="77777777" w:rsidTr="003C19C7">
        <w:trPr>
          <w:cnfStyle w:val="000000100000" w:firstRow="0" w:lastRow="0" w:firstColumn="0" w:lastColumn="0" w:oddVBand="0" w:evenVBand="0" w:oddHBand="1" w:evenHBand="0" w:firstRowFirstColumn="0" w:firstRowLastColumn="0" w:lastRowFirstColumn="0" w:lastRowLastColumn="0"/>
          <w:trHeight w:val="300"/>
          <w:ins w:id="13433"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A9163B7" w14:textId="77777777" w:rsidR="00DA433E" w:rsidRPr="00727E7E" w:rsidRDefault="00DA433E">
            <w:pPr>
              <w:spacing w:line="360" w:lineRule="auto"/>
              <w:jc w:val="both"/>
              <w:rPr>
                <w:ins w:id="13434" w:author="瑋婷 徐" w:date="2025-01-03T16:20:00Z" w16du:dateUtc="2025-01-03T08:20:00Z"/>
                <w:rFonts w:asciiTheme="majorEastAsia" w:eastAsia="標楷體" w:hAnsiTheme="majorEastAsia" w:cstheme="majorEastAsia"/>
                <w:b w:val="0"/>
                <w:bCs w:val="0"/>
                <w:color w:val="000000"/>
                <w:rPrChange w:id="13435" w:author="瑋婷 徐" w:date="2025-01-06T15:35:00Z" w16du:dateUtc="2025-01-06T07:35:00Z">
                  <w:rPr>
                    <w:ins w:id="13436" w:author="瑋婷 徐" w:date="2025-01-03T16:20:00Z" w16du:dateUtc="2025-01-03T08:20:00Z"/>
                    <w:rFonts w:cs="Calibri"/>
                    <w:color w:val="000000"/>
                    <w:sz w:val="22"/>
                  </w:rPr>
                </w:rPrChange>
              </w:rPr>
              <w:pPrChange w:id="13437" w:author="瑋婷 徐" w:date="2025-01-03T16:21:00Z" w16du:dateUtc="2025-01-03T08:21:00Z">
                <w:pPr/>
              </w:pPrChange>
            </w:pPr>
            <w:ins w:id="13438" w:author="瑋婷 徐" w:date="2025-01-03T16:20:00Z" w16du:dateUtc="2025-01-03T08:20:00Z">
              <w:r w:rsidRPr="00727E7E">
                <w:rPr>
                  <w:rFonts w:asciiTheme="majorEastAsia" w:eastAsia="標楷體" w:hAnsiTheme="majorEastAsia" w:cstheme="majorEastAsia"/>
                  <w:b w:val="0"/>
                  <w:bCs w:val="0"/>
                  <w:color w:val="000000"/>
                  <w:rPrChange w:id="13439" w:author="瑋婷 徐" w:date="2025-01-06T15:35:00Z" w16du:dateUtc="2025-01-06T07:35:00Z">
                    <w:rPr>
                      <w:rFonts w:cs="Calibri"/>
                      <w:color w:val="000000"/>
                      <w:sz w:val="22"/>
                    </w:rPr>
                  </w:rPrChange>
                </w:rPr>
                <w:t>小彎嘴</w:t>
              </w:r>
              <w:r w:rsidRPr="00727E7E">
                <w:rPr>
                  <w:rFonts w:asciiTheme="majorEastAsia" w:eastAsia="標楷體" w:hAnsiTheme="majorEastAsia" w:cstheme="majorEastAsia"/>
                  <w:b w:val="0"/>
                  <w:bCs w:val="0"/>
                  <w:color w:val="000000"/>
                  <w:rPrChange w:id="13440"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3441"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3442" w:author="瑋婷 徐" w:date="2025-01-06T15:35:00Z" w16du:dateUtc="2025-01-06T07:35:00Z">
                    <w:rPr>
                      <w:rFonts w:cs="Calibri"/>
                      <w:color w:val="000000"/>
                      <w:sz w:val="22"/>
                    </w:rPr>
                  </w:rPrChange>
                </w:rPr>
                <w:t xml:space="preserve"> </w:t>
              </w:r>
            </w:ins>
          </w:p>
        </w:tc>
        <w:tc>
          <w:tcPr>
            <w:tcW w:w="1286" w:type="pct"/>
            <w:hideMark/>
          </w:tcPr>
          <w:p w14:paraId="66AB462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43" w:author="瑋婷 徐" w:date="2025-01-03T16:20:00Z" w16du:dateUtc="2025-01-03T08:20:00Z"/>
                <w:rFonts w:asciiTheme="majorEastAsia" w:eastAsia="標楷體" w:hAnsiTheme="majorEastAsia" w:cstheme="majorEastAsia"/>
                <w:i/>
                <w:iCs/>
                <w:color w:val="000000"/>
                <w:rPrChange w:id="13444" w:author="瑋婷 徐" w:date="2025-01-06T15:35:00Z" w16du:dateUtc="2025-01-06T07:35:00Z">
                  <w:rPr>
                    <w:ins w:id="13445" w:author="瑋婷 徐" w:date="2025-01-03T16:20:00Z" w16du:dateUtc="2025-01-03T08:20:00Z"/>
                    <w:rFonts w:cs="Calibri"/>
                    <w:i/>
                    <w:iCs/>
                    <w:color w:val="000000"/>
                    <w:sz w:val="22"/>
                  </w:rPr>
                </w:rPrChange>
              </w:rPr>
              <w:pPrChange w:id="134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47" w:author="瑋婷 徐" w:date="2025-01-03T16:20:00Z" w16du:dateUtc="2025-01-03T08:20:00Z">
              <w:r w:rsidRPr="00727E7E">
                <w:rPr>
                  <w:rFonts w:asciiTheme="majorEastAsia" w:eastAsia="標楷體" w:hAnsiTheme="majorEastAsia" w:cstheme="majorEastAsia"/>
                  <w:i/>
                  <w:iCs/>
                  <w:color w:val="000000"/>
                  <w:rPrChange w:id="13448" w:author="瑋婷 徐" w:date="2025-01-06T15:35:00Z" w16du:dateUtc="2025-01-06T07:35:00Z">
                    <w:rPr>
                      <w:rFonts w:cs="Calibri"/>
                      <w:i/>
                      <w:iCs/>
                      <w:color w:val="000000"/>
                      <w:sz w:val="22"/>
                    </w:rPr>
                  </w:rPrChange>
                </w:rPr>
                <w:t>Pomatorhinus musicus</w:t>
              </w:r>
            </w:ins>
          </w:p>
        </w:tc>
        <w:tc>
          <w:tcPr>
            <w:tcW w:w="148" w:type="pct"/>
            <w:noWrap/>
            <w:hideMark/>
          </w:tcPr>
          <w:p w14:paraId="53AF80A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49" w:author="瑋婷 徐" w:date="2025-01-03T16:20:00Z" w16du:dateUtc="2025-01-03T08:20:00Z"/>
                <w:rFonts w:asciiTheme="majorEastAsia" w:eastAsia="標楷體" w:hAnsiTheme="majorEastAsia" w:cstheme="majorEastAsia"/>
                <w:color w:val="000000"/>
                <w:rPrChange w:id="13450" w:author="瑋婷 徐" w:date="2025-01-06T15:35:00Z" w16du:dateUtc="2025-01-06T07:35:00Z">
                  <w:rPr>
                    <w:ins w:id="13451" w:author="瑋婷 徐" w:date="2025-01-03T16:20:00Z" w16du:dateUtc="2025-01-03T08:20:00Z"/>
                    <w:rFonts w:cs="Calibri"/>
                    <w:color w:val="000000"/>
                    <w:sz w:val="22"/>
                  </w:rPr>
                </w:rPrChange>
              </w:rPr>
              <w:pPrChange w:id="134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53" w:author="瑋婷 徐" w:date="2025-01-03T16:20:00Z" w16du:dateUtc="2025-01-03T08:20:00Z">
              <w:r w:rsidRPr="00727E7E">
                <w:rPr>
                  <w:rFonts w:asciiTheme="majorEastAsia" w:eastAsia="標楷體" w:hAnsiTheme="majorEastAsia" w:cstheme="majorEastAsia"/>
                  <w:color w:val="000000"/>
                  <w:rPrChange w:id="13454" w:author="瑋婷 徐" w:date="2025-01-06T15:35:00Z" w16du:dateUtc="2025-01-06T07:35:00Z">
                    <w:rPr>
                      <w:rFonts w:cs="Calibri"/>
                      <w:color w:val="000000"/>
                      <w:sz w:val="22"/>
                    </w:rPr>
                  </w:rPrChange>
                </w:rPr>
                <w:t>*</w:t>
              </w:r>
            </w:ins>
          </w:p>
        </w:tc>
        <w:tc>
          <w:tcPr>
            <w:tcW w:w="148" w:type="pct"/>
            <w:noWrap/>
            <w:hideMark/>
          </w:tcPr>
          <w:p w14:paraId="0EE7D79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55" w:author="瑋婷 徐" w:date="2025-01-03T16:20:00Z" w16du:dateUtc="2025-01-03T08:20:00Z"/>
                <w:rFonts w:asciiTheme="majorEastAsia" w:eastAsia="標楷體" w:hAnsiTheme="majorEastAsia" w:cstheme="majorEastAsia"/>
                <w:color w:val="000000"/>
                <w:rPrChange w:id="13456" w:author="瑋婷 徐" w:date="2025-01-06T15:35:00Z" w16du:dateUtc="2025-01-06T07:35:00Z">
                  <w:rPr>
                    <w:ins w:id="13457" w:author="瑋婷 徐" w:date="2025-01-03T16:20:00Z" w16du:dateUtc="2025-01-03T08:20:00Z"/>
                    <w:rFonts w:cs="Calibri"/>
                    <w:color w:val="000000"/>
                    <w:sz w:val="22"/>
                  </w:rPr>
                </w:rPrChange>
              </w:rPr>
              <w:pPrChange w:id="134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59" w:author="瑋婷 徐" w:date="2025-01-03T16:20:00Z" w16du:dateUtc="2025-01-03T08:20:00Z">
              <w:r w:rsidRPr="00727E7E">
                <w:rPr>
                  <w:rFonts w:asciiTheme="majorEastAsia" w:eastAsia="標楷體" w:hAnsiTheme="majorEastAsia" w:cstheme="majorEastAsia"/>
                  <w:color w:val="000000"/>
                  <w:rPrChange w:id="13460" w:author="瑋婷 徐" w:date="2025-01-06T15:35:00Z" w16du:dateUtc="2025-01-06T07:35:00Z">
                    <w:rPr>
                      <w:rFonts w:cs="Calibri"/>
                      <w:color w:val="000000"/>
                      <w:sz w:val="22"/>
                    </w:rPr>
                  </w:rPrChange>
                </w:rPr>
                <w:t>*</w:t>
              </w:r>
            </w:ins>
          </w:p>
        </w:tc>
        <w:tc>
          <w:tcPr>
            <w:tcW w:w="148" w:type="pct"/>
            <w:noWrap/>
            <w:hideMark/>
          </w:tcPr>
          <w:p w14:paraId="6F45BF6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61" w:author="瑋婷 徐" w:date="2025-01-03T16:20:00Z" w16du:dateUtc="2025-01-03T08:20:00Z"/>
                <w:rFonts w:asciiTheme="majorEastAsia" w:eastAsia="標楷體" w:hAnsiTheme="majorEastAsia" w:cstheme="majorEastAsia"/>
                <w:color w:val="000000"/>
                <w:rPrChange w:id="13462" w:author="瑋婷 徐" w:date="2025-01-06T15:35:00Z" w16du:dateUtc="2025-01-06T07:35:00Z">
                  <w:rPr>
                    <w:ins w:id="13463" w:author="瑋婷 徐" w:date="2025-01-03T16:20:00Z" w16du:dateUtc="2025-01-03T08:20:00Z"/>
                    <w:rFonts w:cs="Calibri"/>
                    <w:color w:val="000000"/>
                    <w:sz w:val="22"/>
                  </w:rPr>
                </w:rPrChange>
              </w:rPr>
              <w:pPrChange w:id="134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65" w:author="瑋婷 徐" w:date="2025-01-03T16:20:00Z" w16du:dateUtc="2025-01-03T08:20:00Z">
              <w:r w:rsidRPr="00727E7E">
                <w:rPr>
                  <w:rFonts w:asciiTheme="majorEastAsia" w:eastAsia="標楷體" w:hAnsiTheme="majorEastAsia" w:cstheme="majorEastAsia"/>
                  <w:color w:val="000000"/>
                  <w:rPrChange w:id="13466" w:author="瑋婷 徐" w:date="2025-01-06T15:35:00Z" w16du:dateUtc="2025-01-06T07:35:00Z">
                    <w:rPr>
                      <w:rFonts w:cs="Calibri"/>
                      <w:color w:val="000000"/>
                      <w:sz w:val="22"/>
                    </w:rPr>
                  </w:rPrChange>
                </w:rPr>
                <w:t>*</w:t>
              </w:r>
            </w:ins>
          </w:p>
        </w:tc>
        <w:tc>
          <w:tcPr>
            <w:tcW w:w="148" w:type="pct"/>
            <w:noWrap/>
            <w:hideMark/>
          </w:tcPr>
          <w:p w14:paraId="61CC913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67" w:author="瑋婷 徐" w:date="2025-01-03T16:20:00Z" w16du:dateUtc="2025-01-03T08:20:00Z"/>
                <w:rFonts w:asciiTheme="majorEastAsia" w:eastAsia="標楷體" w:hAnsiTheme="majorEastAsia" w:cstheme="majorEastAsia"/>
                <w:color w:val="000000"/>
                <w:rPrChange w:id="13468" w:author="瑋婷 徐" w:date="2025-01-06T15:35:00Z" w16du:dateUtc="2025-01-06T07:35:00Z">
                  <w:rPr>
                    <w:ins w:id="13469" w:author="瑋婷 徐" w:date="2025-01-03T16:20:00Z" w16du:dateUtc="2025-01-03T08:20:00Z"/>
                    <w:rFonts w:cs="Calibri"/>
                    <w:color w:val="000000"/>
                    <w:sz w:val="22"/>
                  </w:rPr>
                </w:rPrChange>
              </w:rPr>
              <w:pPrChange w:id="134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71" w:author="瑋婷 徐" w:date="2025-01-03T16:20:00Z" w16du:dateUtc="2025-01-03T08:20:00Z">
              <w:r w:rsidRPr="00727E7E">
                <w:rPr>
                  <w:rFonts w:asciiTheme="majorEastAsia" w:eastAsia="標楷體" w:hAnsiTheme="majorEastAsia" w:cstheme="majorEastAsia"/>
                  <w:color w:val="000000"/>
                  <w:rPrChange w:id="13472" w:author="瑋婷 徐" w:date="2025-01-06T15:35:00Z" w16du:dateUtc="2025-01-06T07:35:00Z">
                    <w:rPr>
                      <w:rFonts w:cs="Calibri"/>
                      <w:color w:val="000000"/>
                      <w:sz w:val="22"/>
                    </w:rPr>
                  </w:rPrChange>
                </w:rPr>
                <w:t>*</w:t>
              </w:r>
            </w:ins>
          </w:p>
        </w:tc>
        <w:tc>
          <w:tcPr>
            <w:tcW w:w="148" w:type="pct"/>
            <w:noWrap/>
            <w:hideMark/>
          </w:tcPr>
          <w:p w14:paraId="7FEB807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73" w:author="瑋婷 徐" w:date="2025-01-03T16:20:00Z" w16du:dateUtc="2025-01-03T08:20:00Z"/>
                <w:rFonts w:asciiTheme="majorEastAsia" w:eastAsia="標楷體" w:hAnsiTheme="majorEastAsia" w:cstheme="majorEastAsia"/>
                <w:color w:val="000000"/>
                <w:rPrChange w:id="13474" w:author="瑋婷 徐" w:date="2025-01-06T15:35:00Z" w16du:dateUtc="2025-01-06T07:35:00Z">
                  <w:rPr>
                    <w:ins w:id="13475" w:author="瑋婷 徐" w:date="2025-01-03T16:20:00Z" w16du:dateUtc="2025-01-03T08:20:00Z"/>
                    <w:rFonts w:cs="Calibri"/>
                    <w:color w:val="000000"/>
                    <w:sz w:val="22"/>
                  </w:rPr>
                </w:rPrChange>
              </w:rPr>
              <w:pPrChange w:id="134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77" w:author="瑋婷 徐" w:date="2025-01-03T16:20:00Z" w16du:dateUtc="2025-01-03T08:20:00Z">
              <w:r w:rsidRPr="00727E7E">
                <w:rPr>
                  <w:rFonts w:asciiTheme="majorEastAsia" w:eastAsia="標楷體" w:hAnsiTheme="majorEastAsia" w:cstheme="majorEastAsia"/>
                  <w:color w:val="000000"/>
                  <w:rPrChange w:id="13478" w:author="瑋婷 徐" w:date="2025-01-06T15:35:00Z" w16du:dateUtc="2025-01-06T07:35:00Z">
                    <w:rPr>
                      <w:rFonts w:cs="Calibri"/>
                      <w:color w:val="000000"/>
                      <w:sz w:val="22"/>
                    </w:rPr>
                  </w:rPrChange>
                </w:rPr>
                <w:t>*</w:t>
              </w:r>
            </w:ins>
          </w:p>
        </w:tc>
        <w:tc>
          <w:tcPr>
            <w:tcW w:w="109" w:type="pct"/>
            <w:noWrap/>
            <w:hideMark/>
          </w:tcPr>
          <w:p w14:paraId="08ACF3E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79" w:author="瑋婷 徐" w:date="2025-01-03T16:20:00Z" w16du:dateUtc="2025-01-03T08:20:00Z"/>
                <w:rFonts w:asciiTheme="majorEastAsia" w:eastAsia="標楷體" w:hAnsiTheme="majorEastAsia" w:cstheme="majorEastAsia"/>
                <w:color w:val="000000"/>
                <w:rPrChange w:id="13480" w:author="瑋婷 徐" w:date="2025-01-06T15:35:00Z" w16du:dateUtc="2025-01-06T07:35:00Z">
                  <w:rPr>
                    <w:ins w:id="13481" w:author="瑋婷 徐" w:date="2025-01-03T16:20:00Z" w16du:dateUtc="2025-01-03T08:20:00Z"/>
                    <w:rFonts w:cs="Calibri"/>
                    <w:color w:val="000000"/>
                    <w:sz w:val="22"/>
                  </w:rPr>
                </w:rPrChange>
              </w:rPr>
              <w:pPrChange w:id="134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83" w:author="瑋婷 徐" w:date="2025-01-03T16:20:00Z" w16du:dateUtc="2025-01-03T08:20:00Z">
              <w:r w:rsidRPr="00727E7E">
                <w:rPr>
                  <w:rFonts w:asciiTheme="majorEastAsia" w:eastAsia="標楷體" w:hAnsiTheme="majorEastAsia" w:cstheme="majorEastAsia"/>
                  <w:color w:val="000000"/>
                  <w:rPrChange w:id="13484" w:author="瑋婷 徐" w:date="2025-01-06T15:35:00Z" w16du:dateUtc="2025-01-06T07:35:00Z">
                    <w:rPr>
                      <w:rFonts w:cs="Calibri"/>
                      <w:color w:val="000000"/>
                      <w:sz w:val="22"/>
                    </w:rPr>
                  </w:rPrChange>
                </w:rPr>
                <w:t>*</w:t>
              </w:r>
            </w:ins>
          </w:p>
        </w:tc>
        <w:tc>
          <w:tcPr>
            <w:tcW w:w="109" w:type="pct"/>
          </w:tcPr>
          <w:p w14:paraId="4601C56D"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485" w:author="瑋婷 徐" w:date="2025-01-03T16:33:00Z" w16du:dateUtc="2025-01-03T08:33:00Z"/>
                <w:rFonts w:asciiTheme="majorEastAsia" w:eastAsia="標楷體" w:hAnsiTheme="majorEastAsia" w:cstheme="majorEastAsia"/>
                <w:color w:val="000000"/>
              </w:rPr>
            </w:pPr>
          </w:p>
        </w:tc>
        <w:tc>
          <w:tcPr>
            <w:tcW w:w="148" w:type="pct"/>
            <w:noWrap/>
            <w:hideMark/>
          </w:tcPr>
          <w:p w14:paraId="6E15E39F" w14:textId="7EB0217D"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86" w:author="瑋婷 徐" w:date="2025-01-03T16:20:00Z" w16du:dateUtc="2025-01-03T08:20:00Z"/>
                <w:rFonts w:asciiTheme="majorEastAsia" w:eastAsia="標楷體" w:hAnsiTheme="majorEastAsia" w:cstheme="majorEastAsia"/>
                <w:color w:val="000000"/>
                <w:rPrChange w:id="13487" w:author="瑋婷 徐" w:date="2025-01-06T15:35:00Z" w16du:dateUtc="2025-01-06T07:35:00Z">
                  <w:rPr>
                    <w:ins w:id="13488" w:author="瑋婷 徐" w:date="2025-01-03T16:20:00Z" w16du:dateUtc="2025-01-03T08:20:00Z"/>
                    <w:rFonts w:cs="Calibri"/>
                    <w:color w:val="000000"/>
                    <w:sz w:val="22"/>
                  </w:rPr>
                </w:rPrChange>
              </w:rPr>
              <w:pPrChange w:id="134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90" w:author="瑋婷 徐" w:date="2025-01-03T16:20:00Z" w16du:dateUtc="2025-01-03T08:20:00Z">
              <w:r w:rsidRPr="00727E7E">
                <w:rPr>
                  <w:rFonts w:asciiTheme="majorEastAsia" w:eastAsia="標楷體" w:hAnsiTheme="majorEastAsia" w:cstheme="majorEastAsia"/>
                  <w:color w:val="000000"/>
                  <w:rPrChange w:id="13491" w:author="瑋婷 徐" w:date="2025-01-06T15:35:00Z" w16du:dateUtc="2025-01-06T07:35:00Z">
                    <w:rPr>
                      <w:rFonts w:cs="Calibri"/>
                      <w:color w:val="000000"/>
                      <w:sz w:val="22"/>
                    </w:rPr>
                  </w:rPrChange>
                </w:rPr>
                <w:t>*</w:t>
              </w:r>
            </w:ins>
          </w:p>
        </w:tc>
        <w:tc>
          <w:tcPr>
            <w:tcW w:w="148" w:type="pct"/>
            <w:noWrap/>
            <w:hideMark/>
          </w:tcPr>
          <w:p w14:paraId="58CA2A8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92" w:author="瑋婷 徐" w:date="2025-01-03T16:20:00Z" w16du:dateUtc="2025-01-03T08:20:00Z"/>
                <w:rFonts w:asciiTheme="majorEastAsia" w:eastAsia="標楷體" w:hAnsiTheme="majorEastAsia" w:cstheme="majorEastAsia"/>
                <w:color w:val="000000"/>
                <w:rPrChange w:id="13493" w:author="瑋婷 徐" w:date="2025-01-06T15:35:00Z" w16du:dateUtc="2025-01-06T07:35:00Z">
                  <w:rPr>
                    <w:ins w:id="13494" w:author="瑋婷 徐" w:date="2025-01-03T16:20:00Z" w16du:dateUtc="2025-01-03T08:20:00Z"/>
                    <w:rFonts w:cs="Calibri"/>
                    <w:color w:val="000000"/>
                    <w:sz w:val="22"/>
                  </w:rPr>
                </w:rPrChange>
              </w:rPr>
              <w:pPrChange w:id="134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96" w:author="瑋婷 徐" w:date="2025-01-03T16:20:00Z" w16du:dateUtc="2025-01-03T08:20:00Z">
              <w:r w:rsidRPr="00727E7E">
                <w:rPr>
                  <w:rFonts w:asciiTheme="majorEastAsia" w:eastAsia="標楷體" w:hAnsiTheme="majorEastAsia" w:cstheme="majorEastAsia"/>
                  <w:color w:val="000000"/>
                  <w:rPrChange w:id="13497" w:author="瑋婷 徐" w:date="2025-01-06T15:35:00Z" w16du:dateUtc="2025-01-06T07:35:00Z">
                    <w:rPr>
                      <w:rFonts w:cs="Calibri"/>
                      <w:color w:val="000000"/>
                      <w:sz w:val="22"/>
                    </w:rPr>
                  </w:rPrChange>
                </w:rPr>
                <w:t>*</w:t>
              </w:r>
            </w:ins>
          </w:p>
        </w:tc>
        <w:tc>
          <w:tcPr>
            <w:tcW w:w="148" w:type="pct"/>
            <w:noWrap/>
            <w:hideMark/>
          </w:tcPr>
          <w:p w14:paraId="5ECE0F8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98" w:author="瑋婷 徐" w:date="2025-01-03T16:20:00Z" w16du:dateUtc="2025-01-03T08:20:00Z"/>
                <w:rFonts w:asciiTheme="majorEastAsia" w:eastAsia="標楷體" w:hAnsiTheme="majorEastAsia" w:cstheme="majorEastAsia"/>
                <w:color w:val="000000"/>
                <w:rPrChange w:id="13499" w:author="瑋婷 徐" w:date="2025-01-06T15:35:00Z" w16du:dateUtc="2025-01-06T07:35:00Z">
                  <w:rPr>
                    <w:ins w:id="13500" w:author="瑋婷 徐" w:date="2025-01-03T16:20:00Z" w16du:dateUtc="2025-01-03T08:20:00Z"/>
                    <w:rFonts w:cs="Calibri"/>
                    <w:color w:val="000000"/>
                    <w:sz w:val="22"/>
                  </w:rPr>
                </w:rPrChange>
              </w:rPr>
              <w:pPrChange w:id="135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23768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02" w:author="瑋婷 徐" w:date="2025-01-03T16:20:00Z" w16du:dateUtc="2025-01-03T08:20:00Z"/>
                <w:rFonts w:asciiTheme="majorEastAsia" w:eastAsia="標楷體" w:hAnsiTheme="majorEastAsia" w:cstheme="majorEastAsia"/>
                <w:rPrChange w:id="13503" w:author="瑋婷 徐" w:date="2025-01-06T15:35:00Z" w16du:dateUtc="2025-01-06T07:35:00Z">
                  <w:rPr>
                    <w:ins w:id="13504" w:author="瑋婷 徐" w:date="2025-01-03T16:20:00Z" w16du:dateUtc="2025-01-03T08:20:00Z"/>
                    <w:rFonts w:ascii="Times New Roman" w:eastAsia="Times New Roman" w:hAnsi="Times New Roman" w:cs="Times New Roman"/>
                    <w:sz w:val="20"/>
                    <w:szCs w:val="20"/>
                  </w:rPr>
                </w:rPrChange>
              </w:rPr>
              <w:pPrChange w:id="135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BE71343"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506" w:author="瑋婷 徐" w:date="2025-01-03T16:33:00Z" w16du:dateUtc="2025-01-03T08:33:00Z"/>
                <w:rFonts w:asciiTheme="majorEastAsia" w:eastAsia="標楷體" w:hAnsiTheme="majorEastAsia" w:cstheme="majorEastAsia"/>
                <w:color w:val="000000"/>
              </w:rPr>
            </w:pPr>
          </w:p>
        </w:tc>
        <w:tc>
          <w:tcPr>
            <w:tcW w:w="148" w:type="pct"/>
            <w:noWrap/>
            <w:hideMark/>
          </w:tcPr>
          <w:p w14:paraId="42BFD668" w14:textId="171DC3A3"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07" w:author="瑋婷 徐" w:date="2025-01-03T16:20:00Z" w16du:dateUtc="2025-01-03T08:20:00Z"/>
                <w:rFonts w:asciiTheme="majorEastAsia" w:eastAsia="標楷體" w:hAnsiTheme="majorEastAsia" w:cstheme="majorEastAsia"/>
                <w:color w:val="000000"/>
                <w:rPrChange w:id="13508" w:author="瑋婷 徐" w:date="2025-01-06T15:35:00Z" w16du:dateUtc="2025-01-06T07:35:00Z">
                  <w:rPr>
                    <w:ins w:id="13509" w:author="瑋婷 徐" w:date="2025-01-03T16:20:00Z" w16du:dateUtc="2025-01-03T08:20:00Z"/>
                    <w:rFonts w:cs="Calibri"/>
                    <w:color w:val="000000"/>
                    <w:sz w:val="22"/>
                  </w:rPr>
                </w:rPrChange>
              </w:rPr>
              <w:pPrChange w:id="135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511" w:author="瑋婷 徐" w:date="2025-01-03T16:20:00Z" w16du:dateUtc="2025-01-03T08:20:00Z">
              <w:r w:rsidRPr="00727E7E">
                <w:rPr>
                  <w:rFonts w:asciiTheme="majorEastAsia" w:eastAsia="標楷體" w:hAnsiTheme="majorEastAsia" w:cstheme="majorEastAsia"/>
                  <w:color w:val="000000"/>
                  <w:rPrChange w:id="13512" w:author="瑋婷 徐" w:date="2025-01-06T15:35:00Z" w16du:dateUtc="2025-01-06T07:35:00Z">
                    <w:rPr>
                      <w:rFonts w:cs="Calibri"/>
                      <w:color w:val="000000"/>
                      <w:sz w:val="22"/>
                    </w:rPr>
                  </w:rPrChange>
                </w:rPr>
                <w:t>*</w:t>
              </w:r>
            </w:ins>
          </w:p>
        </w:tc>
        <w:tc>
          <w:tcPr>
            <w:tcW w:w="148" w:type="pct"/>
            <w:noWrap/>
            <w:hideMark/>
          </w:tcPr>
          <w:p w14:paraId="54913CF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13" w:author="瑋婷 徐" w:date="2025-01-03T16:20:00Z" w16du:dateUtc="2025-01-03T08:20:00Z"/>
                <w:rFonts w:asciiTheme="majorEastAsia" w:eastAsia="標楷體" w:hAnsiTheme="majorEastAsia" w:cstheme="majorEastAsia"/>
                <w:color w:val="000000"/>
                <w:rPrChange w:id="13514" w:author="瑋婷 徐" w:date="2025-01-06T15:35:00Z" w16du:dateUtc="2025-01-06T07:35:00Z">
                  <w:rPr>
                    <w:ins w:id="13515" w:author="瑋婷 徐" w:date="2025-01-03T16:20:00Z" w16du:dateUtc="2025-01-03T08:20:00Z"/>
                    <w:rFonts w:cs="Calibri"/>
                    <w:color w:val="000000"/>
                    <w:sz w:val="22"/>
                  </w:rPr>
                </w:rPrChange>
              </w:rPr>
              <w:pPrChange w:id="135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2DD43E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17" w:author="瑋婷 徐" w:date="2025-01-03T16:20:00Z" w16du:dateUtc="2025-01-03T08:20:00Z"/>
                <w:rFonts w:asciiTheme="majorEastAsia" w:eastAsia="標楷體" w:hAnsiTheme="majorEastAsia" w:cstheme="majorEastAsia"/>
                <w:rPrChange w:id="13518" w:author="瑋婷 徐" w:date="2025-01-06T15:35:00Z" w16du:dateUtc="2025-01-06T07:35:00Z">
                  <w:rPr>
                    <w:ins w:id="13519" w:author="瑋婷 徐" w:date="2025-01-03T16:20:00Z" w16du:dateUtc="2025-01-03T08:20:00Z"/>
                    <w:rFonts w:ascii="Times New Roman" w:eastAsia="Times New Roman" w:hAnsi="Times New Roman" w:cs="Times New Roman"/>
                    <w:sz w:val="20"/>
                    <w:szCs w:val="20"/>
                  </w:rPr>
                </w:rPrChange>
              </w:rPr>
              <w:pPrChange w:id="135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D838D4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21" w:author="瑋婷 徐" w:date="2025-01-03T16:20:00Z" w16du:dateUtc="2025-01-03T08:20:00Z"/>
                <w:rFonts w:asciiTheme="majorEastAsia" w:eastAsia="標楷體" w:hAnsiTheme="majorEastAsia" w:cstheme="majorEastAsia"/>
                <w:rPrChange w:id="13522" w:author="瑋婷 徐" w:date="2025-01-06T15:35:00Z" w16du:dateUtc="2025-01-06T07:35:00Z">
                  <w:rPr>
                    <w:ins w:id="13523" w:author="瑋婷 徐" w:date="2025-01-03T16:20:00Z" w16du:dateUtc="2025-01-03T08:20:00Z"/>
                    <w:rFonts w:ascii="Times New Roman" w:eastAsia="Times New Roman" w:hAnsi="Times New Roman" w:cs="Times New Roman"/>
                    <w:sz w:val="20"/>
                    <w:szCs w:val="20"/>
                  </w:rPr>
                </w:rPrChange>
              </w:rPr>
              <w:pPrChange w:id="135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AD0914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25" w:author="瑋婷 徐" w:date="2025-01-03T16:20:00Z" w16du:dateUtc="2025-01-03T08:20:00Z"/>
                <w:rFonts w:asciiTheme="majorEastAsia" w:eastAsia="標楷體" w:hAnsiTheme="majorEastAsia" w:cstheme="majorEastAsia"/>
                <w:rPrChange w:id="13526" w:author="瑋婷 徐" w:date="2025-01-06T15:35:00Z" w16du:dateUtc="2025-01-06T07:35:00Z">
                  <w:rPr>
                    <w:ins w:id="13527" w:author="瑋婷 徐" w:date="2025-01-03T16:20:00Z" w16du:dateUtc="2025-01-03T08:20:00Z"/>
                    <w:rFonts w:ascii="Times New Roman" w:eastAsia="Times New Roman" w:hAnsi="Times New Roman" w:cs="Times New Roman"/>
                    <w:sz w:val="20"/>
                    <w:szCs w:val="20"/>
                  </w:rPr>
                </w:rPrChange>
              </w:rPr>
              <w:pPrChange w:id="135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E61FD2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29" w:author="瑋婷 徐" w:date="2025-01-03T16:20:00Z" w16du:dateUtc="2025-01-03T08:20:00Z"/>
                <w:rFonts w:asciiTheme="majorEastAsia" w:eastAsia="標楷體" w:hAnsiTheme="majorEastAsia" w:cstheme="majorEastAsia"/>
                <w:rPrChange w:id="13530" w:author="瑋婷 徐" w:date="2025-01-06T15:35:00Z" w16du:dateUtc="2025-01-06T07:35:00Z">
                  <w:rPr>
                    <w:ins w:id="13531" w:author="瑋婷 徐" w:date="2025-01-03T16:20:00Z" w16du:dateUtc="2025-01-03T08:20:00Z"/>
                    <w:rFonts w:ascii="Times New Roman" w:eastAsia="Times New Roman" w:hAnsi="Times New Roman" w:cs="Times New Roman"/>
                    <w:sz w:val="20"/>
                    <w:szCs w:val="20"/>
                  </w:rPr>
                </w:rPrChange>
              </w:rPr>
              <w:pPrChange w:id="135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039890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33" w:author="瑋婷 徐" w:date="2025-01-03T16:20:00Z" w16du:dateUtc="2025-01-03T08:20:00Z"/>
                <w:rFonts w:asciiTheme="majorEastAsia" w:eastAsia="標楷體" w:hAnsiTheme="majorEastAsia" w:cstheme="majorEastAsia"/>
                <w:rPrChange w:id="13534" w:author="瑋婷 徐" w:date="2025-01-06T15:35:00Z" w16du:dateUtc="2025-01-06T07:35:00Z">
                  <w:rPr>
                    <w:ins w:id="13535" w:author="瑋婷 徐" w:date="2025-01-03T16:20:00Z" w16du:dateUtc="2025-01-03T08:20:00Z"/>
                    <w:rFonts w:ascii="Times New Roman" w:eastAsia="Times New Roman" w:hAnsi="Times New Roman" w:cs="Times New Roman"/>
                    <w:sz w:val="20"/>
                    <w:szCs w:val="20"/>
                  </w:rPr>
                </w:rPrChange>
              </w:rPr>
              <w:pPrChange w:id="135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A4A8C6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537" w:author="瑋婷 徐" w:date="2025-01-03T16:20:00Z" w16du:dateUtc="2025-01-03T08:20:00Z"/>
                <w:rFonts w:asciiTheme="majorEastAsia" w:eastAsia="標楷體" w:hAnsiTheme="majorEastAsia" w:cstheme="majorEastAsia"/>
                <w:rPrChange w:id="13538" w:author="瑋婷 徐" w:date="2025-01-06T15:35:00Z" w16du:dateUtc="2025-01-06T07:35:00Z">
                  <w:rPr>
                    <w:ins w:id="13539" w:author="瑋婷 徐" w:date="2025-01-03T16:20:00Z" w16du:dateUtc="2025-01-03T08:20:00Z"/>
                    <w:rFonts w:ascii="Times New Roman" w:eastAsia="Times New Roman" w:hAnsi="Times New Roman" w:cs="Times New Roman"/>
                    <w:sz w:val="20"/>
                    <w:szCs w:val="20"/>
                  </w:rPr>
                </w:rPrChange>
              </w:rPr>
              <w:pPrChange w:id="135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3FC75462" w14:textId="77777777" w:rsidTr="003C19C7">
        <w:trPr>
          <w:trHeight w:val="600"/>
          <w:ins w:id="13541"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3B81A1FA" w14:textId="77777777" w:rsidR="00DA433E" w:rsidRPr="00727E7E" w:rsidRDefault="00DA433E">
            <w:pPr>
              <w:spacing w:line="360" w:lineRule="auto"/>
              <w:jc w:val="both"/>
              <w:rPr>
                <w:ins w:id="13542" w:author="瑋婷 徐" w:date="2025-01-03T16:20:00Z" w16du:dateUtc="2025-01-03T08:20:00Z"/>
                <w:rFonts w:asciiTheme="majorEastAsia" w:eastAsia="標楷體" w:hAnsiTheme="majorEastAsia" w:cstheme="majorEastAsia"/>
                <w:b w:val="0"/>
                <w:bCs w:val="0"/>
                <w:color w:val="000000"/>
                <w:rPrChange w:id="13543" w:author="瑋婷 徐" w:date="2025-01-06T15:35:00Z" w16du:dateUtc="2025-01-06T07:35:00Z">
                  <w:rPr>
                    <w:ins w:id="13544" w:author="瑋婷 徐" w:date="2025-01-03T16:20:00Z" w16du:dateUtc="2025-01-03T08:20:00Z"/>
                    <w:rFonts w:cs="Calibri"/>
                    <w:color w:val="000000"/>
                    <w:sz w:val="22"/>
                  </w:rPr>
                </w:rPrChange>
              </w:rPr>
              <w:pPrChange w:id="13545" w:author="瑋婷 徐" w:date="2025-01-03T16:21:00Z" w16du:dateUtc="2025-01-03T08:21:00Z">
                <w:pPr/>
              </w:pPrChange>
            </w:pPr>
            <w:ins w:id="13546" w:author="瑋婷 徐" w:date="2025-01-03T16:20:00Z" w16du:dateUtc="2025-01-03T08:20:00Z">
              <w:r w:rsidRPr="00727E7E">
                <w:rPr>
                  <w:rFonts w:asciiTheme="majorEastAsia" w:eastAsia="標楷體" w:hAnsiTheme="majorEastAsia" w:cstheme="majorEastAsia"/>
                  <w:b w:val="0"/>
                  <w:bCs w:val="0"/>
                  <w:color w:val="000000"/>
                  <w:rPrChange w:id="13547" w:author="瑋婷 徐" w:date="2025-01-06T15:35:00Z" w16du:dateUtc="2025-01-06T07:35:00Z">
                    <w:rPr>
                      <w:rFonts w:cs="Calibri"/>
                      <w:color w:val="000000"/>
                      <w:sz w:val="22"/>
                    </w:rPr>
                  </w:rPrChange>
                </w:rPr>
                <w:t>大彎嘴</w:t>
              </w:r>
              <w:r w:rsidRPr="00727E7E">
                <w:rPr>
                  <w:rFonts w:asciiTheme="majorEastAsia" w:eastAsia="標楷體" w:hAnsiTheme="majorEastAsia" w:cstheme="majorEastAsia"/>
                  <w:b w:val="0"/>
                  <w:bCs w:val="0"/>
                  <w:color w:val="000000"/>
                  <w:rPrChange w:id="13548"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3549"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3550" w:author="瑋婷 徐" w:date="2025-01-06T15:35:00Z" w16du:dateUtc="2025-01-06T07:35:00Z">
                    <w:rPr>
                      <w:rFonts w:cs="Calibri"/>
                      <w:color w:val="000000"/>
                      <w:sz w:val="22"/>
                    </w:rPr>
                  </w:rPrChange>
                </w:rPr>
                <w:t xml:space="preserve"> </w:t>
              </w:r>
            </w:ins>
          </w:p>
        </w:tc>
        <w:tc>
          <w:tcPr>
            <w:tcW w:w="1286" w:type="pct"/>
            <w:hideMark/>
          </w:tcPr>
          <w:p w14:paraId="772FC0C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51" w:author="瑋婷 徐" w:date="2025-01-03T16:20:00Z" w16du:dateUtc="2025-01-03T08:20:00Z"/>
                <w:rFonts w:asciiTheme="majorEastAsia" w:eastAsia="標楷體" w:hAnsiTheme="majorEastAsia" w:cstheme="majorEastAsia"/>
                <w:i/>
                <w:iCs/>
                <w:color w:val="000000"/>
                <w:rPrChange w:id="13552" w:author="瑋婷 徐" w:date="2025-01-06T15:35:00Z" w16du:dateUtc="2025-01-06T07:35:00Z">
                  <w:rPr>
                    <w:ins w:id="13553" w:author="瑋婷 徐" w:date="2025-01-03T16:20:00Z" w16du:dateUtc="2025-01-03T08:20:00Z"/>
                    <w:rFonts w:cs="Calibri"/>
                    <w:i/>
                    <w:iCs/>
                    <w:color w:val="000000"/>
                    <w:sz w:val="22"/>
                  </w:rPr>
                </w:rPrChange>
              </w:rPr>
              <w:pPrChange w:id="135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55" w:author="瑋婷 徐" w:date="2025-01-03T16:20:00Z" w16du:dateUtc="2025-01-03T08:20:00Z">
              <w:r w:rsidRPr="00727E7E">
                <w:rPr>
                  <w:rFonts w:asciiTheme="majorEastAsia" w:eastAsia="標楷體" w:hAnsiTheme="majorEastAsia" w:cstheme="majorEastAsia"/>
                  <w:i/>
                  <w:iCs/>
                  <w:color w:val="000000"/>
                  <w:rPrChange w:id="13556" w:author="瑋婷 徐" w:date="2025-01-06T15:35:00Z" w16du:dateUtc="2025-01-06T07:35:00Z">
                    <w:rPr>
                      <w:rFonts w:cs="Calibri"/>
                      <w:i/>
                      <w:iCs/>
                      <w:color w:val="000000"/>
                      <w:sz w:val="22"/>
                    </w:rPr>
                  </w:rPrChange>
                </w:rPr>
                <w:t>Erythrogenys erythrocnemis</w:t>
              </w:r>
            </w:ins>
          </w:p>
        </w:tc>
        <w:tc>
          <w:tcPr>
            <w:tcW w:w="148" w:type="pct"/>
            <w:noWrap/>
            <w:hideMark/>
          </w:tcPr>
          <w:p w14:paraId="7E03344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57" w:author="瑋婷 徐" w:date="2025-01-03T16:20:00Z" w16du:dateUtc="2025-01-03T08:20:00Z"/>
                <w:rFonts w:asciiTheme="majorEastAsia" w:eastAsia="標楷體" w:hAnsiTheme="majorEastAsia" w:cstheme="majorEastAsia"/>
                <w:i/>
                <w:iCs/>
                <w:color w:val="000000"/>
                <w:rPrChange w:id="13558" w:author="瑋婷 徐" w:date="2025-01-06T15:35:00Z" w16du:dateUtc="2025-01-06T07:35:00Z">
                  <w:rPr>
                    <w:ins w:id="13559" w:author="瑋婷 徐" w:date="2025-01-03T16:20:00Z" w16du:dateUtc="2025-01-03T08:20:00Z"/>
                    <w:rFonts w:cs="Calibri"/>
                    <w:i/>
                    <w:iCs/>
                    <w:color w:val="000000"/>
                    <w:sz w:val="22"/>
                  </w:rPr>
                </w:rPrChange>
              </w:rPr>
              <w:pPrChange w:id="135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BFAA68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61" w:author="瑋婷 徐" w:date="2025-01-03T16:20:00Z" w16du:dateUtc="2025-01-03T08:20:00Z"/>
                <w:rFonts w:asciiTheme="majorEastAsia" w:eastAsia="標楷體" w:hAnsiTheme="majorEastAsia" w:cstheme="majorEastAsia"/>
                <w:rPrChange w:id="13562" w:author="瑋婷 徐" w:date="2025-01-06T15:35:00Z" w16du:dateUtc="2025-01-06T07:35:00Z">
                  <w:rPr>
                    <w:ins w:id="13563" w:author="瑋婷 徐" w:date="2025-01-03T16:20:00Z" w16du:dateUtc="2025-01-03T08:20:00Z"/>
                    <w:rFonts w:ascii="Times New Roman" w:eastAsia="Times New Roman" w:hAnsi="Times New Roman" w:cs="Times New Roman"/>
                    <w:sz w:val="20"/>
                    <w:szCs w:val="20"/>
                  </w:rPr>
                </w:rPrChange>
              </w:rPr>
              <w:pPrChange w:id="135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9D324D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65" w:author="瑋婷 徐" w:date="2025-01-03T16:20:00Z" w16du:dateUtc="2025-01-03T08:20:00Z"/>
                <w:rFonts w:asciiTheme="majorEastAsia" w:eastAsia="標楷體" w:hAnsiTheme="majorEastAsia" w:cstheme="majorEastAsia"/>
                <w:color w:val="000000"/>
                <w:rPrChange w:id="13566" w:author="瑋婷 徐" w:date="2025-01-06T15:35:00Z" w16du:dateUtc="2025-01-06T07:35:00Z">
                  <w:rPr>
                    <w:ins w:id="13567" w:author="瑋婷 徐" w:date="2025-01-03T16:20:00Z" w16du:dateUtc="2025-01-03T08:20:00Z"/>
                    <w:rFonts w:cs="Calibri"/>
                    <w:color w:val="000000"/>
                    <w:sz w:val="22"/>
                  </w:rPr>
                </w:rPrChange>
              </w:rPr>
              <w:pPrChange w:id="135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69" w:author="瑋婷 徐" w:date="2025-01-03T16:20:00Z" w16du:dateUtc="2025-01-03T08:20:00Z">
              <w:r w:rsidRPr="00727E7E">
                <w:rPr>
                  <w:rFonts w:asciiTheme="majorEastAsia" w:eastAsia="標楷體" w:hAnsiTheme="majorEastAsia" w:cstheme="majorEastAsia"/>
                  <w:color w:val="000000"/>
                  <w:rPrChange w:id="13570" w:author="瑋婷 徐" w:date="2025-01-06T15:35:00Z" w16du:dateUtc="2025-01-06T07:35:00Z">
                    <w:rPr>
                      <w:rFonts w:cs="Calibri"/>
                      <w:color w:val="000000"/>
                      <w:sz w:val="22"/>
                    </w:rPr>
                  </w:rPrChange>
                </w:rPr>
                <w:t>*</w:t>
              </w:r>
            </w:ins>
          </w:p>
        </w:tc>
        <w:tc>
          <w:tcPr>
            <w:tcW w:w="148" w:type="pct"/>
            <w:noWrap/>
            <w:hideMark/>
          </w:tcPr>
          <w:p w14:paraId="743934D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71" w:author="瑋婷 徐" w:date="2025-01-03T16:20:00Z" w16du:dateUtc="2025-01-03T08:20:00Z"/>
                <w:rFonts w:asciiTheme="majorEastAsia" w:eastAsia="標楷體" w:hAnsiTheme="majorEastAsia" w:cstheme="majorEastAsia"/>
                <w:color w:val="000000"/>
                <w:rPrChange w:id="13572" w:author="瑋婷 徐" w:date="2025-01-06T15:35:00Z" w16du:dateUtc="2025-01-06T07:35:00Z">
                  <w:rPr>
                    <w:ins w:id="13573" w:author="瑋婷 徐" w:date="2025-01-03T16:20:00Z" w16du:dateUtc="2025-01-03T08:20:00Z"/>
                    <w:rFonts w:cs="Calibri"/>
                    <w:color w:val="000000"/>
                    <w:sz w:val="22"/>
                  </w:rPr>
                </w:rPrChange>
              </w:rPr>
              <w:pPrChange w:id="135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75" w:author="瑋婷 徐" w:date="2025-01-03T16:20:00Z" w16du:dateUtc="2025-01-03T08:20:00Z">
              <w:r w:rsidRPr="00727E7E">
                <w:rPr>
                  <w:rFonts w:asciiTheme="majorEastAsia" w:eastAsia="標楷體" w:hAnsiTheme="majorEastAsia" w:cstheme="majorEastAsia"/>
                  <w:color w:val="000000"/>
                  <w:rPrChange w:id="13576" w:author="瑋婷 徐" w:date="2025-01-06T15:35:00Z" w16du:dateUtc="2025-01-06T07:35:00Z">
                    <w:rPr>
                      <w:rFonts w:cs="Calibri"/>
                      <w:color w:val="000000"/>
                      <w:sz w:val="22"/>
                    </w:rPr>
                  </w:rPrChange>
                </w:rPr>
                <w:t>*</w:t>
              </w:r>
            </w:ins>
          </w:p>
        </w:tc>
        <w:tc>
          <w:tcPr>
            <w:tcW w:w="148" w:type="pct"/>
            <w:noWrap/>
            <w:hideMark/>
          </w:tcPr>
          <w:p w14:paraId="51AD8CD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77" w:author="瑋婷 徐" w:date="2025-01-03T16:20:00Z" w16du:dateUtc="2025-01-03T08:20:00Z"/>
                <w:rFonts w:asciiTheme="majorEastAsia" w:eastAsia="標楷體" w:hAnsiTheme="majorEastAsia" w:cstheme="majorEastAsia"/>
                <w:color w:val="000000"/>
                <w:rPrChange w:id="13578" w:author="瑋婷 徐" w:date="2025-01-06T15:35:00Z" w16du:dateUtc="2025-01-06T07:35:00Z">
                  <w:rPr>
                    <w:ins w:id="13579" w:author="瑋婷 徐" w:date="2025-01-03T16:20:00Z" w16du:dateUtc="2025-01-03T08:20:00Z"/>
                    <w:rFonts w:cs="Calibri"/>
                    <w:color w:val="000000"/>
                    <w:sz w:val="22"/>
                  </w:rPr>
                </w:rPrChange>
              </w:rPr>
              <w:pPrChange w:id="135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A01523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81" w:author="瑋婷 徐" w:date="2025-01-03T16:20:00Z" w16du:dateUtc="2025-01-03T08:20:00Z"/>
                <w:rFonts w:asciiTheme="majorEastAsia" w:eastAsia="標楷體" w:hAnsiTheme="majorEastAsia" w:cstheme="majorEastAsia"/>
                <w:rPrChange w:id="13582" w:author="瑋婷 徐" w:date="2025-01-06T15:35:00Z" w16du:dateUtc="2025-01-06T07:35:00Z">
                  <w:rPr>
                    <w:ins w:id="13583" w:author="瑋婷 徐" w:date="2025-01-03T16:20:00Z" w16du:dateUtc="2025-01-03T08:20:00Z"/>
                    <w:rFonts w:ascii="Times New Roman" w:eastAsia="Times New Roman" w:hAnsi="Times New Roman" w:cs="Times New Roman"/>
                    <w:sz w:val="20"/>
                    <w:szCs w:val="20"/>
                  </w:rPr>
                </w:rPrChange>
              </w:rPr>
              <w:pPrChange w:id="135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09ABE431"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585" w:author="瑋婷 徐" w:date="2025-01-03T16:33:00Z" w16du:dateUtc="2025-01-03T08:33:00Z"/>
                <w:rFonts w:asciiTheme="majorEastAsia" w:eastAsia="標楷體" w:hAnsiTheme="majorEastAsia" w:cstheme="majorEastAsia"/>
              </w:rPr>
            </w:pPr>
          </w:p>
        </w:tc>
        <w:tc>
          <w:tcPr>
            <w:tcW w:w="148" w:type="pct"/>
            <w:noWrap/>
            <w:hideMark/>
          </w:tcPr>
          <w:p w14:paraId="6FBB418C" w14:textId="4CFFBABE"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86" w:author="瑋婷 徐" w:date="2025-01-03T16:20:00Z" w16du:dateUtc="2025-01-03T08:20:00Z"/>
                <w:rFonts w:asciiTheme="majorEastAsia" w:eastAsia="標楷體" w:hAnsiTheme="majorEastAsia" w:cstheme="majorEastAsia"/>
                <w:rPrChange w:id="13587" w:author="瑋婷 徐" w:date="2025-01-06T15:35:00Z" w16du:dateUtc="2025-01-06T07:35:00Z">
                  <w:rPr>
                    <w:ins w:id="13588" w:author="瑋婷 徐" w:date="2025-01-03T16:20:00Z" w16du:dateUtc="2025-01-03T08:20:00Z"/>
                    <w:rFonts w:ascii="Times New Roman" w:eastAsia="Times New Roman" w:hAnsi="Times New Roman" w:cs="Times New Roman"/>
                    <w:sz w:val="20"/>
                    <w:szCs w:val="20"/>
                  </w:rPr>
                </w:rPrChange>
              </w:rPr>
              <w:pPrChange w:id="135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DCE7B9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90" w:author="瑋婷 徐" w:date="2025-01-03T16:20:00Z" w16du:dateUtc="2025-01-03T08:20:00Z"/>
                <w:rFonts w:asciiTheme="majorEastAsia" w:eastAsia="標楷體" w:hAnsiTheme="majorEastAsia" w:cstheme="majorEastAsia"/>
                <w:rPrChange w:id="13591" w:author="瑋婷 徐" w:date="2025-01-06T15:35:00Z" w16du:dateUtc="2025-01-06T07:35:00Z">
                  <w:rPr>
                    <w:ins w:id="13592" w:author="瑋婷 徐" w:date="2025-01-03T16:20:00Z" w16du:dateUtc="2025-01-03T08:20:00Z"/>
                    <w:rFonts w:ascii="Times New Roman" w:eastAsia="Times New Roman" w:hAnsi="Times New Roman" w:cs="Times New Roman"/>
                    <w:sz w:val="20"/>
                    <w:szCs w:val="20"/>
                  </w:rPr>
                </w:rPrChange>
              </w:rPr>
              <w:pPrChange w:id="135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56820B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94" w:author="瑋婷 徐" w:date="2025-01-03T16:20:00Z" w16du:dateUtc="2025-01-03T08:20:00Z"/>
                <w:rFonts w:asciiTheme="majorEastAsia" w:eastAsia="標楷體" w:hAnsiTheme="majorEastAsia" w:cstheme="majorEastAsia"/>
                <w:rPrChange w:id="13595" w:author="瑋婷 徐" w:date="2025-01-06T15:35:00Z" w16du:dateUtc="2025-01-06T07:35:00Z">
                  <w:rPr>
                    <w:ins w:id="13596" w:author="瑋婷 徐" w:date="2025-01-03T16:20:00Z" w16du:dateUtc="2025-01-03T08:20:00Z"/>
                    <w:rFonts w:ascii="Times New Roman" w:eastAsia="Times New Roman" w:hAnsi="Times New Roman" w:cs="Times New Roman"/>
                    <w:sz w:val="20"/>
                    <w:szCs w:val="20"/>
                  </w:rPr>
                </w:rPrChange>
              </w:rPr>
              <w:pPrChange w:id="135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6BB72E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98" w:author="瑋婷 徐" w:date="2025-01-03T16:20:00Z" w16du:dateUtc="2025-01-03T08:20:00Z"/>
                <w:rFonts w:asciiTheme="majorEastAsia" w:eastAsia="標楷體" w:hAnsiTheme="majorEastAsia" w:cstheme="majorEastAsia"/>
                <w:rPrChange w:id="13599" w:author="瑋婷 徐" w:date="2025-01-06T15:35:00Z" w16du:dateUtc="2025-01-06T07:35:00Z">
                  <w:rPr>
                    <w:ins w:id="13600" w:author="瑋婷 徐" w:date="2025-01-03T16:20:00Z" w16du:dateUtc="2025-01-03T08:20:00Z"/>
                    <w:rFonts w:ascii="Times New Roman" w:eastAsia="Times New Roman" w:hAnsi="Times New Roman" w:cs="Times New Roman"/>
                    <w:sz w:val="20"/>
                    <w:szCs w:val="20"/>
                  </w:rPr>
                </w:rPrChange>
              </w:rPr>
              <w:pPrChange w:id="136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5A51EBC2"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602" w:author="瑋婷 徐" w:date="2025-01-03T16:33:00Z" w16du:dateUtc="2025-01-03T08:33:00Z"/>
                <w:rFonts w:asciiTheme="majorEastAsia" w:eastAsia="標楷體" w:hAnsiTheme="majorEastAsia" w:cstheme="majorEastAsia"/>
              </w:rPr>
            </w:pPr>
          </w:p>
        </w:tc>
        <w:tc>
          <w:tcPr>
            <w:tcW w:w="148" w:type="pct"/>
            <w:noWrap/>
            <w:hideMark/>
          </w:tcPr>
          <w:p w14:paraId="5034F0B2" w14:textId="1ADAE362"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03" w:author="瑋婷 徐" w:date="2025-01-03T16:20:00Z" w16du:dateUtc="2025-01-03T08:20:00Z"/>
                <w:rFonts w:asciiTheme="majorEastAsia" w:eastAsia="標楷體" w:hAnsiTheme="majorEastAsia" w:cstheme="majorEastAsia"/>
                <w:rPrChange w:id="13604" w:author="瑋婷 徐" w:date="2025-01-06T15:35:00Z" w16du:dateUtc="2025-01-06T07:35:00Z">
                  <w:rPr>
                    <w:ins w:id="13605" w:author="瑋婷 徐" w:date="2025-01-03T16:20:00Z" w16du:dateUtc="2025-01-03T08:20:00Z"/>
                    <w:rFonts w:ascii="Times New Roman" w:eastAsia="Times New Roman" w:hAnsi="Times New Roman" w:cs="Times New Roman"/>
                    <w:sz w:val="20"/>
                    <w:szCs w:val="20"/>
                  </w:rPr>
                </w:rPrChange>
              </w:rPr>
              <w:pPrChange w:id="136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02CD8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07" w:author="瑋婷 徐" w:date="2025-01-03T16:20:00Z" w16du:dateUtc="2025-01-03T08:20:00Z"/>
                <w:rFonts w:asciiTheme="majorEastAsia" w:eastAsia="標楷體" w:hAnsiTheme="majorEastAsia" w:cstheme="majorEastAsia"/>
                <w:rPrChange w:id="13608" w:author="瑋婷 徐" w:date="2025-01-06T15:35:00Z" w16du:dateUtc="2025-01-06T07:35:00Z">
                  <w:rPr>
                    <w:ins w:id="13609" w:author="瑋婷 徐" w:date="2025-01-03T16:20:00Z" w16du:dateUtc="2025-01-03T08:20:00Z"/>
                    <w:rFonts w:ascii="Times New Roman" w:eastAsia="Times New Roman" w:hAnsi="Times New Roman" w:cs="Times New Roman"/>
                    <w:sz w:val="20"/>
                    <w:szCs w:val="20"/>
                  </w:rPr>
                </w:rPrChange>
              </w:rPr>
              <w:pPrChange w:id="136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892BCD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11" w:author="瑋婷 徐" w:date="2025-01-03T16:20:00Z" w16du:dateUtc="2025-01-03T08:20:00Z"/>
                <w:rFonts w:asciiTheme="majorEastAsia" w:eastAsia="標楷體" w:hAnsiTheme="majorEastAsia" w:cstheme="majorEastAsia"/>
                <w:color w:val="000000"/>
                <w:rPrChange w:id="13612" w:author="瑋婷 徐" w:date="2025-01-06T15:35:00Z" w16du:dateUtc="2025-01-06T07:35:00Z">
                  <w:rPr>
                    <w:ins w:id="13613" w:author="瑋婷 徐" w:date="2025-01-03T16:20:00Z" w16du:dateUtc="2025-01-03T08:20:00Z"/>
                    <w:rFonts w:cs="Calibri"/>
                    <w:color w:val="000000"/>
                    <w:sz w:val="22"/>
                  </w:rPr>
                </w:rPrChange>
              </w:rPr>
              <w:pPrChange w:id="136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615" w:author="瑋婷 徐" w:date="2025-01-03T16:20:00Z" w16du:dateUtc="2025-01-03T08:20:00Z">
              <w:r w:rsidRPr="00727E7E">
                <w:rPr>
                  <w:rFonts w:asciiTheme="majorEastAsia" w:eastAsia="標楷體" w:hAnsiTheme="majorEastAsia" w:cstheme="majorEastAsia"/>
                  <w:color w:val="000000"/>
                  <w:rPrChange w:id="13616" w:author="瑋婷 徐" w:date="2025-01-06T15:35:00Z" w16du:dateUtc="2025-01-06T07:35:00Z">
                    <w:rPr>
                      <w:rFonts w:cs="Calibri"/>
                      <w:color w:val="000000"/>
                      <w:sz w:val="22"/>
                    </w:rPr>
                  </w:rPrChange>
                </w:rPr>
                <w:t>*</w:t>
              </w:r>
            </w:ins>
          </w:p>
        </w:tc>
        <w:tc>
          <w:tcPr>
            <w:tcW w:w="148" w:type="pct"/>
            <w:noWrap/>
            <w:hideMark/>
          </w:tcPr>
          <w:p w14:paraId="3063119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17" w:author="瑋婷 徐" w:date="2025-01-03T16:20:00Z" w16du:dateUtc="2025-01-03T08:20:00Z"/>
                <w:rFonts w:asciiTheme="majorEastAsia" w:eastAsia="標楷體" w:hAnsiTheme="majorEastAsia" w:cstheme="majorEastAsia"/>
                <w:color w:val="000000"/>
                <w:rPrChange w:id="13618" w:author="瑋婷 徐" w:date="2025-01-06T15:35:00Z" w16du:dateUtc="2025-01-06T07:35:00Z">
                  <w:rPr>
                    <w:ins w:id="13619" w:author="瑋婷 徐" w:date="2025-01-03T16:20:00Z" w16du:dateUtc="2025-01-03T08:20:00Z"/>
                    <w:rFonts w:cs="Calibri"/>
                    <w:color w:val="000000"/>
                    <w:sz w:val="22"/>
                  </w:rPr>
                </w:rPrChange>
              </w:rPr>
              <w:pPrChange w:id="136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3A6C25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21" w:author="瑋婷 徐" w:date="2025-01-03T16:20:00Z" w16du:dateUtc="2025-01-03T08:20:00Z"/>
                <w:rFonts w:asciiTheme="majorEastAsia" w:eastAsia="標楷體" w:hAnsiTheme="majorEastAsia" w:cstheme="majorEastAsia"/>
                <w:rPrChange w:id="13622" w:author="瑋婷 徐" w:date="2025-01-06T15:35:00Z" w16du:dateUtc="2025-01-06T07:35:00Z">
                  <w:rPr>
                    <w:ins w:id="13623" w:author="瑋婷 徐" w:date="2025-01-03T16:20:00Z" w16du:dateUtc="2025-01-03T08:20:00Z"/>
                    <w:rFonts w:ascii="Times New Roman" w:eastAsia="Times New Roman" w:hAnsi="Times New Roman" w:cs="Times New Roman"/>
                    <w:sz w:val="20"/>
                    <w:szCs w:val="20"/>
                  </w:rPr>
                </w:rPrChange>
              </w:rPr>
              <w:pPrChange w:id="136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F7B7B4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25" w:author="瑋婷 徐" w:date="2025-01-03T16:20:00Z" w16du:dateUtc="2025-01-03T08:20:00Z"/>
                <w:rFonts w:asciiTheme="majorEastAsia" w:eastAsia="標楷體" w:hAnsiTheme="majorEastAsia" w:cstheme="majorEastAsia"/>
                <w:rPrChange w:id="13626" w:author="瑋婷 徐" w:date="2025-01-06T15:35:00Z" w16du:dateUtc="2025-01-06T07:35:00Z">
                  <w:rPr>
                    <w:ins w:id="13627" w:author="瑋婷 徐" w:date="2025-01-03T16:20:00Z" w16du:dateUtc="2025-01-03T08:20:00Z"/>
                    <w:rFonts w:ascii="Times New Roman" w:eastAsia="Times New Roman" w:hAnsi="Times New Roman" w:cs="Times New Roman"/>
                    <w:sz w:val="20"/>
                    <w:szCs w:val="20"/>
                  </w:rPr>
                </w:rPrChange>
              </w:rPr>
              <w:pPrChange w:id="136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F35E2B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29" w:author="瑋婷 徐" w:date="2025-01-03T16:20:00Z" w16du:dateUtc="2025-01-03T08:20:00Z"/>
                <w:rFonts w:asciiTheme="majorEastAsia" w:eastAsia="標楷體" w:hAnsiTheme="majorEastAsia" w:cstheme="majorEastAsia"/>
                <w:rPrChange w:id="13630" w:author="瑋婷 徐" w:date="2025-01-06T15:35:00Z" w16du:dateUtc="2025-01-06T07:35:00Z">
                  <w:rPr>
                    <w:ins w:id="13631" w:author="瑋婷 徐" w:date="2025-01-03T16:20:00Z" w16du:dateUtc="2025-01-03T08:20:00Z"/>
                    <w:rFonts w:ascii="Times New Roman" w:eastAsia="Times New Roman" w:hAnsi="Times New Roman" w:cs="Times New Roman"/>
                    <w:sz w:val="20"/>
                    <w:szCs w:val="20"/>
                  </w:rPr>
                </w:rPrChange>
              </w:rPr>
              <w:pPrChange w:id="136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1471A4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33" w:author="瑋婷 徐" w:date="2025-01-03T16:20:00Z" w16du:dateUtc="2025-01-03T08:20:00Z"/>
                <w:rFonts w:asciiTheme="majorEastAsia" w:eastAsia="標楷體" w:hAnsiTheme="majorEastAsia" w:cstheme="majorEastAsia"/>
                <w:rPrChange w:id="13634" w:author="瑋婷 徐" w:date="2025-01-06T15:35:00Z" w16du:dateUtc="2025-01-06T07:35:00Z">
                  <w:rPr>
                    <w:ins w:id="13635" w:author="瑋婷 徐" w:date="2025-01-03T16:20:00Z" w16du:dateUtc="2025-01-03T08:20:00Z"/>
                    <w:rFonts w:ascii="Times New Roman" w:eastAsia="Times New Roman" w:hAnsi="Times New Roman" w:cs="Times New Roman"/>
                    <w:sz w:val="20"/>
                    <w:szCs w:val="20"/>
                  </w:rPr>
                </w:rPrChange>
              </w:rPr>
              <w:pPrChange w:id="136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727E7E" w14:paraId="6FA75E7D" w14:textId="77777777" w:rsidTr="003C19C7">
        <w:trPr>
          <w:cnfStyle w:val="000000100000" w:firstRow="0" w:lastRow="0" w:firstColumn="0" w:lastColumn="0" w:oddVBand="0" w:evenVBand="0" w:oddHBand="1" w:evenHBand="0" w:firstRowFirstColumn="0" w:firstRowLastColumn="0" w:lastRowFirstColumn="0" w:lastRowLastColumn="0"/>
          <w:trHeight w:val="300"/>
          <w:ins w:id="13637"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5CFCF77C" w14:textId="77777777" w:rsidR="00DA433E" w:rsidRPr="00727E7E" w:rsidRDefault="00DA433E">
            <w:pPr>
              <w:spacing w:line="360" w:lineRule="auto"/>
              <w:jc w:val="both"/>
              <w:rPr>
                <w:ins w:id="13638" w:author="瑋婷 徐" w:date="2025-01-03T16:20:00Z" w16du:dateUtc="2025-01-03T08:20:00Z"/>
                <w:rFonts w:asciiTheme="majorEastAsia" w:eastAsia="標楷體" w:hAnsiTheme="majorEastAsia" w:cstheme="majorEastAsia"/>
                <w:b w:val="0"/>
                <w:bCs w:val="0"/>
                <w:color w:val="000000"/>
                <w:rPrChange w:id="13639" w:author="瑋婷 徐" w:date="2025-01-06T15:35:00Z" w16du:dateUtc="2025-01-06T07:35:00Z">
                  <w:rPr>
                    <w:ins w:id="13640" w:author="瑋婷 徐" w:date="2025-01-03T16:20:00Z" w16du:dateUtc="2025-01-03T08:20:00Z"/>
                    <w:rFonts w:cs="Calibri"/>
                    <w:color w:val="000000"/>
                    <w:sz w:val="22"/>
                  </w:rPr>
                </w:rPrChange>
              </w:rPr>
              <w:pPrChange w:id="13641" w:author="瑋婷 徐" w:date="2025-01-03T16:21:00Z" w16du:dateUtc="2025-01-03T08:21:00Z">
                <w:pPr/>
              </w:pPrChange>
            </w:pPr>
            <w:proofErr w:type="gramStart"/>
            <w:ins w:id="13642" w:author="瑋婷 徐" w:date="2025-01-03T16:20:00Z" w16du:dateUtc="2025-01-03T08:20:00Z">
              <w:r w:rsidRPr="00727E7E">
                <w:rPr>
                  <w:rFonts w:asciiTheme="majorEastAsia" w:eastAsia="標楷體" w:hAnsiTheme="majorEastAsia" w:cstheme="majorEastAsia"/>
                  <w:b w:val="0"/>
                  <w:bCs w:val="0"/>
                  <w:color w:val="000000"/>
                  <w:rPrChange w:id="13643" w:author="瑋婷 徐" w:date="2025-01-06T15:35:00Z" w16du:dateUtc="2025-01-06T07:35:00Z">
                    <w:rPr>
                      <w:rFonts w:cs="Calibri"/>
                      <w:color w:val="000000"/>
                      <w:sz w:val="22"/>
                    </w:rPr>
                  </w:rPrChange>
                </w:rPr>
                <w:t>頭烏線</w:t>
              </w:r>
              <w:proofErr w:type="gramEnd"/>
              <w:r w:rsidRPr="00727E7E">
                <w:rPr>
                  <w:rFonts w:asciiTheme="majorEastAsia" w:eastAsia="標楷體" w:hAnsiTheme="majorEastAsia" w:cstheme="majorEastAsia"/>
                  <w:b w:val="0"/>
                  <w:bCs w:val="0"/>
                  <w:color w:val="000000"/>
                  <w:rPrChange w:id="13644"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3645"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3646" w:author="瑋婷 徐" w:date="2025-01-06T15:35:00Z" w16du:dateUtc="2025-01-06T07:35:00Z">
                    <w:rPr>
                      <w:rFonts w:cs="Calibri"/>
                      <w:color w:val="000000"/>
                      <w:sz w:val="22"/>
                    </w:rPr>
                  </w:rPrChange>
                </w:rPr>
                <w:t xml:space="preserve"> </w:t>
              </w:r>
            </w:ins>
          </w:p>
        </w:tc>
        <w:tc>
          <w:tcPr>
            <w:tcW w:w="1286" w:type="pct"/>
            <w:hideMark/>
          </w:tcPr>
          <w:p w14:paraId="6FAF3F9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47" w:author="瑋婷 徐" w:date="2025-01-03T16:20:00Z" w16du:dateUtc="2025-01-03T08:20:00Z"/>
                <w:rFonts w:asciiTheme="majorEastAsia" w:eastAsia="標楷體" w:hAnsiTheme="majorEastAsia" w:cstheme="majorEastAsia"/>
                <w:i/>
                <w:iCs/>
                <w:color w:val="000000"/>
                <w:rPrChange w:id="13648" w:author="瑋婷 徐" w:date="2025-01-06T15:35:00Z" w16du:dateUtc="2025-01-06T07:35:00Z">
                  <w:rPr>
                    <w:ins w:id="13649" w:author="瑋婷 徐" w:date="2025-01-03T16:20:00Z" w16du:dateUtc="2025-01-03T08:20:00Z"/>
                    <w:rFonts w:cs="Calibri"/>
                    <w:i/>
                    <w:iCs/>
                    <w:color w:val="000000"/>
                    <w:sz w:val="22"/>
                  </w:rPr>
                </w:rPrChange>
              </w:rPr>
              <w:pPrChange w:id="136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651" w:author="瑋婷 徐" w:date="2025-01-03T16:20:00Z" w16du:dateUtc="2025-01-03T08:20:00Z">
              <w:r w:rsidRPr="00727E7E">
                <w:rPr>
                  <w:rFonts w:asciiTheme="majorEastAsia" w:eastAsia="標楷體" w:hAnsiTheme="majorEastAsia" w:cstheme="majorEastAsia"/>
                  <w:i/>
                  <w:iCs/>
                  <w:color w:val="000000"/>
                  <w:rPrChange w:id="13652" w:author="瑋婷 徐" w:date="2025-01-06T15:35:00Z" w16du:dateUtc="2025-01-06T07:35:00Z">
                    <w:rPr>
                      <w:rFonts w:cs="Calibri"/>
                      <w:i/>
                      <w:iCs/>
                      <w:color w:val="000000"/>
                      <w:sz w:val="22"/>
                    </w:rPr>
                  </w:rPrChange>
                </w:rPr>
                <w:t>Schoeniparus brunneus</w:t>
              </w:r>
            </w:ins>
          </w:p>
        </w:tc>
        <w:tc>
          <w:tcPr>
            <w:tcW w:w="148" w:type="pct"/>
            <w:noWrap/>
            <w:hideMark/>
          </w:tcPr>
          <w:p w14:paraId="312855A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53" w:author="瑋婷 徐" w:date="2025-01-03T16:20:00Z" w16du:dateUtc="2025-01-03T08:20:00Z"/>
                <w:rFonts w:asciiTheme="majorEastAsia" w:eastAsia="標楷體" w:hAnsiTheme="majorEastAsia" w:cstheme="majorEastAsia"/>
                <w:i/>
                <w:iCs/>
                <w:color w:val="000000"/>
                <w:rPrChange w:id="13654" w:author="瑋婷 徐" w:date="2025-01-06T15:35:00Z" w16du:dateUtc="2025-01-06T07:35:00Z">
                  <w:rPr>
                    <w:ins w:id="13655" w:author="瑋婷 徐" w:date="2025-01-03T16:20:00Z" w16du:dateUtc="2025-01-03T08:20:00Z"/>
                    <w:rFonts w:cs="Calibri"/>
                    <w:i/>
                    <w:iCs/>
                    <w:color w:val="000000"/>
                    <w:sz w:val="22"/>
                  </w:rPr>
                </w:rPrChange>
              </w:rPr>
              <w:pPrChange w:id="136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369FB6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57" w:author="瑋婷 徐" w:date="2025-01-03T16:20:00Z" w16du:dateUtc="2025-01-03T08:20:00Z"/>
                <w:rFonts w:asciiTheme="majorEastAsia" w:eastAsia="標楷體" w:hAnsiTheme="majorEastAsia" w:cstheme="majorEastAsia"/>
                <w:color w:val="000000"/>
                <w:rPrChange w:id="13658" w:author="瑋婷 徐" w:date="2025-01-06T15:35:00Z" w16du:dateUtc="2025-01-06T07:35:00Z">
                  <w:rPr>
                    <w:ins w:id="13659" w:author="瑋婷 徐" w:date="2025-01-03T16:20:00Z" w16du:dateUtc="2025-01-03T08:20:00Z"/>
                    <w:rFonts w:cs="Calibri"/>
                    <w:color w:val="000000"/>
                    <w:sz w:val="22"/>
                  </w:rPr>
                </w:rPrChange>
              </w:rPr>
              <w:pPrChange w:id="136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661" w:author="瑋婷 徐" w:date="2025-01-03T16:20:00Z" w16du:dateUtc="2025-01-03T08:20:00Z">
              <w:r w:rsidRPr="00727E7E">
                <w:rPr>
                  <w:rFonts w:asciiTheme="majorEastAsia" w:eastAsia="標楷體" w:hAnsiTheme="majorEastAsia" w:cstheme="majorEastAsia"/>
                  <w:color w:val="000000"/>
                  <w:rPrChange w:id="13662" w:author="瑋婷 徐" w:date="2025-01-06T15:35:00Z" w16du:dateUtc="2025-01-06T07:35:00Z">
                    <w:rPr>
                      <w:rFonts w:cs="Calibri"/>
                      <w:color w:val="000000"/>
                      <w:sz w:val="22"/>
                    </w:rPr>
                  </w:rPrChange>
                </w:rPr>
                <w:t>*</w:t>
              </w:r>
            </w:ins>
          </w:p>
        </w:tc>
        <w:tc>
          <w:tcPr>
            <w:tcW w:w="148" w:type="pct"/>
            <w:noWrap/>
            <w:hideMark/>
          </w:tcPr>
          <w:p w14:paraId="43DE3FD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63" w:author="瑋婷 徐" w:date="2025-01-03T16:20:00Z" w16du:dateUtc="2025-01-03T08:20:00Z"/>
                <w:rFonts w:asciiTheme="majorEastAsia" w:eastAsia="標楷體" w:hAnsiTheme="majorEastAsia" w:cstheme="majorEastAsia"/>
                <w:color w:val="000000"/>
                <w:rPrChange w:id="13664" w:author="瑋婷 徐" w:date="2025-01-06T15:35:00Z" w16du:dateUtc="2025-01-06T07:35:00Z">
                  <w:rPr>
                    <w:ins w:id="13665" w:author="瑋婷 徐" w:date="2025-01-03T16:20:00Z" w16du:dateUtc="2025-01-03T08:20:00Z"/>
                    <w:rFonts w:cs="Calibri"/>
                    <w:color w:val="000000"/>
                    <w:sz w:val="22"/>
                  </w:rPr>
                </w:rPrChange>
              </w:rPr>
              <w:pPrChange w:id="136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667" w:author="瑋婷 徐" w:date="2025-01-03T16:20:00Z" w16du:dateUtc="2025-01-03T08:20:00Z">
              <w:r w:rsidRPr="00727E7E">
                <w:rPr>
                  <w:rFonts w:asciiTheme="majorEastAsia" w:eastAsia="標楷體" w:hAnsiTheme="majorEastAsia" w:cstheme="majorEastAsia"/>
                  <w:color w:val="000000"/>
                  <w:rPrChange w:id="13668" w:author="瑋婷 徐" w:date="2025-01-06T15:35:00Z" w16du:dateUtc="2025-01-06T07:35:00Z">
                    <w:rPr>
                      <w:rFonts w:cs="Calibri"/>
                      <w:color w:val="000000"/>
                      <w:sz w:val="22"/>
                    </w:rPr>
                  </w:rPrChange>
                </w:rPr>
                <w:t>*</w:t>
              </w:r>
            </w:ins>
          </w:p>
        </w:tc>
        <w:tc>
          <w:tcPr>
            <w:tcW w:w="148" w:type="pct"/>
            <w:noWrap/>
            <w:hideMark/>
          </w:tcPr>
          <w:p w14:paraId="4043CF2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69" w:author="瑋婷 徐" w:date="2025-01-03T16:20:00Z" w16du:dateUtc="2025-01-03T08:20:00Z"/>
                <w:rFonts w:asciiTheme="majorEastAsia" w:eastAsia="標楷體" w:hAnsiTheme="majorEastAsia" w:cstheme="majorEastAsia"/>
                <w:color w:val="000000"/>
                <w:rPrChange w:id="13670" w:author="瑋婷 徐" w:date="2025-01-06T15:35:00Z" w16du:dateUtc="2025-01-06T07:35:00Z">
                  <w:rPr>
                    <w:ins w:id="13671" w:author="瑋婷 徐" w:date="2025-01-03T16:20:00Z" w16du:dateUtc="2025-01-03T08:20:00Z"/>
                    <w:rFonts w:cs="Calibri"/>
                    <w:color w:val="000000"/>
                    <w:sz w:val="22"/>
                  </w:rPr>
                </w:rPrChange>
              </w:rPr>
              <w:pPrChange w:id="136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46FFAC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73" w:author="瑋婷 徐" w:date="2025-01-03T16:20:00Z" w16du:dateUtc="2025-01-03T08:20:00Z"/>
                <w:rFonts w:asciiTheme="majorEastAsia" w:eastAsia="標楷體" w:hAnsiTheme="majorEastAsia" w:cstheme="majorEastAsia"/>
                <w:rPrChange w:id="13674" w:author="瑋婷 徐" w:date="2025-01-06T15:35:00Z" w16du:dateUtc="2025-01-06T07:35:00Z">
                  <w:rPr>
                    <w:ins w:id="13675" w:author="瑋婷 徐" w:date="2025-01-03T16:20:00Z" w16du:dateUtc="2025-01-03T08:20:00Z"/>
                    <w:rFonts w:ascii="Times New Roman" w:eastAsia="Times New Roman" w:hAnsi="Times New Roman" w:cs="Times New Roman"/>
                    <w:sz w:val="20"/>
                    <w:szCs w:val="20"/>
                  </w:rPr>
                </w:rPrChange>
              </w:rPr>
              <w:pPrChange w:id="136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6F40FF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77" w:author="瑋婷 徐" w:date="2025-01-03T16:20:00Z" w16du:dateUtc="2025-01-03T08:20:00Z"/>
                <w:rFonts w:asciiTheme="majorEastAsia" w:eastAsia="標楷體" w:hAnsiTheme="majorEastAsia" w:cstheme="majorEastAsia"/>
                <w:rPrChange w:id="13678" w:author="瑋婷 徐" w:date="2025-01-06T15:35:00Z" w16du:dateUtc="2025-01-06T07:35:00Z">
                  <w:rPr>
                    <w:ins w:id="13679" w:author="瑋婷 徐" w:date="2025-01-03T16:20:00Z" w16du:dateUtc="2025-01-03T08:20:00Z"/>
                    <w:rFonts w:ascii="Times New Roman" w:eastAsia="Times New Roman" w:hAnsi="Times New Roman" w:cs="Times New Roman"/>
                    <w:sz w:val="20"/>
                    <w:szCs w:val="20"/>
                  </w:rPr>
                </w:rPrChange>
              </w:rPr>
              <w:pPrChange w:id="136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72BAE6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681" w:author="瑋婷 徐" w:date="2025-01-03T16:33:00Z" w16du:dateUtc="2025-01-03T08:33:00Z"/>
                <w:rFonts w:asciiTheme="majorEastAsia" w:eastAsia="標楷體" w:hAnsiTheme="majorEastAsia" w:cstheme="majorEastAsia"/>
                <w:color w:val="000000"/>
              </w:rPr>
            </w:pPr>
          </w:p>
        </w:tc>
        <w:tc>
          <w:tcPr>
            <w:tcW w:w="148" w:type="pct"/>
            <w:noWrap/>
            <w:hideMark/>
          </w:tcPr>
          <w:p w14:paraId="6C162E21" w14:textId="225DE520"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82" w:author="瑋婷 徐" w:date="2025-01-03T16:20:00Z" w16du:dateUtc="2025-01-03T08:20:00Z"/>
                <w:rFonts w:asciiTheme="majorEastAsia" w:eastAsia="標楷體" w:hAnsiTheme="majorEastAsia" w:cstheme="majorEastAsia"/>
                <w:color w:val="000000"/>
                <w:rPrChange w:id="13683" w:author="瑋婷 徐" w:date="2025-01-06T15:35:00Z" w16du:dateUtc="2025-01-06T07:35:00Z">
                  <w:rPr>
                    <w:ins w:id="13684" w:author="瑋婷 徐" w:date="2025-01-03T16:20:00Z" w16du:dateUtc="2025-01-03T08:20:00Z"/>
                    <w:rFonts w:cs="Calibri"/>
                    <w:color w:val="000000"/>
                    <w:sz w:val="22"/>
                  </w:rPr>
                </w:rPrChange>
              </w:rPr>
              <w:pPrChange w:id="136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686" w:author="瑋婷 徐" w:date="2025-01-03T16:20:00Z" w16du:dateUtc="2025-01-03T08:20:00Z">
              <w:r w:rsidRPr="00727E7E">
                <w:rPr>
                  <w:rFonts w:asciiTheme="majorEastAsia" w:eastAsia="標楷體" w:hAnsiTheme="majorEastAsia" w:cstheme="majorEastAsia"/>
                  <w:color w:val="000000"/>
                  <w:rPrChange w:id="13687" w:author="瑋婷 徐" w:date="2025-01-06T15:35:00Z" w16du:dateUtc="2025-01-06T07:35:00Z">
                    <w:rPr>
                      <w:rFonts w:cs="Calibri"/>
                      <w:color w:val="000000"/>
                      <w:sz w:val="22"/>
                    </w:rPr>
                  </w:rPrChange>
                </w:rPr>
                <w:t>*</w:t>
              </w:r>
            </w:ins>
          </w:p>
        </w:tc>
        <w:tc>
          <w:tcPr>
            <w:tcW w:w="148" w:type="pct"/>
            <w:noWrap/>
            <w:hideMark/>
          </w:tcPr>
          <w:p w14:paraId="29F4A44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88" w:author="瑋婷 徐" w:date="2025-01-03T16:20:00Z" w16du:dateUtc="2025-01-03T08:20:00Z"/>
                <w:rFonts w:asciiTheme="majorEastAsia" w:eastAsia="標楷體" w:hAnsiTheme="majorEastAsia" w:cstheme="majorEastAsia"/>
                <w:color w:val="000000"/>
                <w:rPrChange w:id="13689" w:author="瑋婷 徐" w:date="2025-01-06T15:35:00Z" w16du:dateUtc="2025-01-06T07:35:00Z">
                  <w:rPr>
                    <w:ins w:id="13690" w:author="瑋婷 徐" w:date="2025-01-03T16:20:00Z" w16du:dateUtc="2025-01-03T08:20:00Z"/>
                    <w:rFonts w:cs="Calibri"/>
                    <w:color w:val="000000"/>
                    <w:sz w:val="22"/>
                  </w:rPr>
                </w:rPrChange>
              </w:rPr>
              <w:pPrChange w:id="136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692" w:author="瑋婷 徐" w:date="2025-01-03T16:20:00Z" w16du:dateUtc="2025-01-03T08:20:00Z">
              <w:r w:rsidRPr="00727E7E">
                <w:rPr>
                  <w:rFonts w:asciiTheme="majorEastAsia" w:eastAsia="標楷體" w:hAnsiTheme="majorEastAsia" w:cstheme="majorEastAsia"/>
                  <w:color w:val="000000"/>
                  <w:rPrChange w:id="13693" w:author="瑋婷 徐" w:date="2025-01-06T15:35:00Z" w16du:dateUtc="2025-01-06T07:35:00Z">
                    <w:rPr>
                      <w:rFonts w:cs="Calibri"/>
                      <w:color w:val="000000"/>
                      <w:sz w:val="22"/>
                    </w:rPr>
                  </w:rPrChange>
                </w:rPr>
                <w:t>*</w:t>
              </w:r>
            </w:ins>
          </w:p>
        </w:tc>
        <w:tc>
          <w:tcPr>
            <w:tcW w:w="148" w:type="pct"/>
            <w:noWrap/>
            <w:hideMark/>
          </w:tcPr>
          <w:p w14:paraId="294FB84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94" w:author="瑋婷 徐" w:date="2025-01-03T16:20:00Z" w16du:dateUtc="2025-01-03T08:20:00Z"/>
                <w:rFonts w:asciiTheme="majorEastAsia" w:eastAsia="標楷體" w:hAnsiTheme="majorEastAsia" w:cstheme="majorEastAsia"/>
                <w:color w:val="000000"/>
                <w:rPrChange w:id="13695" w:author="瑋婷 徐" w:date="2025-01-06T15:35:00Z" w16du:dateUtc="2025-01-06T07:35:00Z">
                  <w:rPr>
                    <w:ins w:id="13696" w:author="瑋婷 徐" w:date="2025-01-03T16:20:00Z" w16du:dateUtc="2025-01-03T08:20:00Z"/>
                    <w:rFonts w:cs="Calibri"/>
                    <w:color w:val="000000"/>
                    <w:sz w:val="22"/>
                  </w:rPr>
                </w:rPrChange>
              </w:rPr>
              <w:pPrChange w:id="136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25D25E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698" w:author="瑋婷 徐" w:date="2025-01-03T16:20:00Z" w16du:dateUtc="2025-01-03T08:20:00Z"/>
                <w:rFonts w:asciiTheme="majorEastAsia" w:eastAsia="標楷體" w:hAnsiTheme="majorEastAsia" w:cstheme="majorEastAsia"/>
                <w:rPrChange w:id="13699" w:author="瑋婷 徐" w:date="2025-01-06T15:35:00Z" w16du:dateUtc="2025-01-06T07:35:00Z">
                  <w:rPr>
                    <w:ins w:id="13700" w:author="瑋婷 徐" w:date="2025-01-03T16:20:00Z" w16du:dateUtc="2025-01-03T08:20:00Z"/>
                    <w:rFonts w:ascii="Times New Roman" w:eastAsia="Times New Roman" w:hAnsi="Times New Roman" w:cs="Times New Roman"/>
                    <w:sz w:val="20"/>
                    <w:szCs w:val="20"/>
                  </w:rPr>
                </w:rPrChange>
              </w:rPr>
              <w:pPrChange w:id="137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FEF28C5"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702" w:author="瑋婷 徐" w:date="2025-01-03T16:33:00Z" w16du:dateUtc="2025-01-03T08:33:00Z"/>
                <w:rFonts w:asciiTheme="majorEastAsia" w:eastAsia="標楷體" w:hAnsiTheme="majorEastAsia" w:cstheme="majorEastAsia"/>
              </w:rPr>
            </w:pPr>
          </w:p>
        </w:tc>
        <w:tc>
          <w:tcPr>
            <w:tcW w:w="148" w:type="pct"/>
            <w:noWrap/>
            <w:hideMark/>
          </w:tcPr>
          <w:p w14:paraId="7A83EBE7" w14:textId="13CE646B"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03" w:author="瑋婷 徐" w:date="2025-01-03T16:20:00Z" w16du:dateUtc="2025-01-03T08:20:00Z"/>
                <w:rFonts w:asciiTheme="majorEastAsia" w:eastAsia="標楷體" w:hAnsiTheme="majorEastAsia" w:cstheme="majorEastAsia"/>
                <w:rPrChange w:id="13704" w:author="瑋婷 徐" w:date="2025-01-06T15:35:00Z" w16du:dateUtc="2025-01-06T07:35:00Z">
                  <w:rPr>
                    <w:ins w:id="13705" w:author="瑋婷 徐" w:date="2025-01-03T16:20:00Z" w16du:dateUtc="2025-01-03T08:20:00Z"/>
                    <w:rFonts w:ascii="Times New Roman" w:eastAsia="Times New Roman" w:hAnsi="Times New Roman" w:cs="Times New Roman"/>
                    <w:sz w:val="20"/>
                    <w:szCs w:val="20"/>
                  </w:rPr>
                </w:rPrChange>
              </w:rPr>
              <w:pPrChange w:id="137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1FDE6C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07" w:author="瑋婷 徐" w:date="2025-01-03T16:20:00Z" w16du:dateUtc="2025-01-03T08:20:00Z"/>
                <w:rFonts w:asciiTheme="majorEastAsia" w:eastAsia="標楷體" w:hAnsiTheme="majorEastAsia" w:cstheme="majorEastAsia"/>
                <w:rPrChange w:id="13708" w:author="瑋婷 徐" w:date="2025-01-06T15:35:00Z" w16du:dateUtc="2025-01-06T07:35:00Z">
                  <w:rPr>
                    <w:ins w:id="13709" w:author="瑋婷 徐" w:date="2025-01-03T16:20:00Z" w16du:dateUtc="2025-01-03T08:20:00Z"/>
                    <w:rFonts w:ascii="Times New Roman" w:eastAsia="Times New Roman" w:hAnsi="Times New Roman" w:cs="Times New Roman"/>
                    <w:sz w:val="20"/>
                    <w:szCs w:val="20"/>
                  </w:rPr>
                </w:rPrChange>
              </w:rPr>
              <w:pPrChange w:id="137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8BC68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11" w:author="瑋婷 徐" w:date="2025-01-03T16:20:00Z" w16du:dateUtc="2025-01-03T08:20:00Z"/>
                <w:rFonts w:asciiTheme="majorEastAsia" w:eastAsia="標楷體" w:hAnsiTheme="majorEastAsia" w:cstheme="majorEastAsia"/>
                <w:rPrChange w:id="13712" w:author="瑋婷 徐" w:date="2025-01-06T15:35:00Z" w16du:dateUtc="2025-01-06T07:35:00Z">
                  <w:rPr>
                    <w:ins w:id="13713" w:author="瑋婷 徐" w:date="2025-01-03T16:20:00Z" w16du:dateUtc="2025-01-03T08:20:00Z"/>
                    <w:rFonts w:ascii="Times New Roman" w:eastAsia="Times New Roman" w:hAnsi="Times New Roman" w:cs="Times New Roman"/>
                    <w:sz w:val="20"/>
                    <w:szCs w:val="20"/>
                  </w:rPr>
                </w:rPrChange>
              </w:rPr>
              <w:pPrChange w:id="137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14CC9A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15" w:author="瑋婷 徐" w:date="2025-01-03T16:20:00Z" w16du:dateUtc="2025-01-03T08:20:00Z"/>
                <w:rFonts w:asciiTheme="majorEastAsia" w:eastAsia="標楷體" w:hAnsiTheme="majorEastAsia" w:cstheme="majorEastAsia"/>
                <w:rPrChange w:id="13716" w:author="瑋婷 徐" w:date="2025-01-06T15:35:00Z" w16du:dateUtc="2025-01-06T07:35:00Z">
                  <w:rPr>
                    <w:ins w:id="13717" w:author="瑋婷 徐" w:date="2025-01-03T16:20:00Z" w16du:dateUtc="2025-01-03T08:20:00Z"/>
                    <w:rFonts w:ascii="Times New Roman" w:eastAsia="Times New Roman" w:hAnsi="Times New Roman" w:cs="Times New Roman"/>
                    <w:sz w:val="20"/>
                    <w:szCs w:val="20"/>
                  </w:rPr>
                </w:rPrChange>
              </w:rPr>
              <w:pPrChange w:id="137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9E172A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19" w:author="瑋婷 徐" w:date="2025-01-03T16:20:00Z" w16du:dateUtc="2025-01-03T08:20:00Z"/>
                <w:rFonts w:asciiTheme="majorEastAsia" w:eastAsia="標楷體" w:hAnsiTheme="majorEastAsia" w:cstheme="majorEastAsia"/>
                <w:rPrChange w:id="13720" w:author="瑋婷 徐" w:date="2025-01-06T15:35:00Z" w16du:dateUtc="2025-01-06T07:35:00Z">
                  <w:rPr>
                    <w:ins w:id="13721" w:author="瑋婷 徐" w:date="2025-01-03T16:20:00Z" w16du:dateUtc="2025-01-03T08:20:00Z"/>
                    <w:rFonts w:ascii="Times New Roman" w:eastAsia="Times New Roman" w:hAnsi="Times New Roman" w:cs="Times New Roman"/>
                    <w:sz w:val="20"/>
                    <w:szCs w:val="20"/>
                  </w:rPr>
                </w:rPrChange>
              </w:rPr>
              <w:pPrChange w:id="137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F90A4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23" w:author="瑋婷 徐" w:date="2025-01-03T16:20:00Z" w16du:dateUtc="2025-01-03T08:20:00Z"/>
                <w:rFonts w:asciiTheme="majorEastAsia" w:eastAsia="標楷體" w:hAnsiTheme="majorEastAsia" w:cstheme="majorEastAsia"/>
                <w:rPrChange w:id="13724" w:author="瑋婷 徐" w:date="2025-01-06T15:35:00Z" w16du:dateUtc="2025-01-06T07:35:00Z">
                  <w:rPr>
                    <w:ins w:id="13725" w:author="瑋婷 徐" w:date="2025-01-03T16:20:00Z" w16du:dateUtc="2025-01-03T08:20:00Z"/>
                    <w:rFonts w:ascii="Times New Roman" w:eastAsia="Times New Roman" w:hAnsi="Times New Roman" w:cs="Times New Roman"/>
                    <w:sz w:val="20"/>
                    <w:szCs w:val="20"/>
                  </w:rPr>
                </w:rPrChange>
              </w:rPr>
              <w:pPrChange w:id="137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50B03F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27" w:author="瑋婷 徐" w:date="2025-01-03T16:20:00Z" w16du:dateUtc="2025-01-03T08:20:00Z"/>
                <w:rFonts w:asciiTheme="majorEastAsia" w:eastAsia="標楷體" w:hAnsiTheme="majorEastAsia" w:cstheme="majorEastAsia"/>
                <w:rPrChange w:id="13728" w:author="瑋婷 徐" w:date="2025-01-06T15:35:00Z" w16du:dateUtc="2025-01-06T07:35:00Z">
                  <w:rPr>
                    <w:ins w:id="13729" w:author="瑋婷 徐" w:date="2025-01-03T16:20:00Z" w16du:dateUtc="2025-01-03T08:20:00Z"/>
                    <w:rFonts w:ascii="Times New Roman" w:eastAsia="Times New Roman" w:hAnsi="Times New Roman" w:cs="Times New Roman"/>
                    <w:sz w:val="20"/>
                    <w:szCs w:val="20"/>
                  </w:rPr>
                </w:rPrChange>
              </w:rPr>
              <w:pPrChange w:id="137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22A3852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731" w:author="瑋婷 徐" w:date="2025-01-03T16:20:00Z" w16du:dateUtc="2025-01-03T08:20:00Z"/>
                <w:rFonts w:asciiTheme="majorEastAsia" w:eastAsia="標楷體" w:hAnsiTheme="majorEastAsia" w:cstheme="majorEastAsia"/>
                <w:rPrChange w:id="13732" w:author="瑋婷 徐" w:date="2025-01-06T15:35:00Z" w16du:dateUtc="2025-01-06T07:35:00Z">
                  <w:rPr>
                    <w:ins w:id="13733" w:author="瑋婷 徐" w:date="2025-01-03T16:20:00Z" w16du:dateUtc="2025-01-03T08:20:00Z"/>
                    <w:rFonts w:ascii="Times New Roman" w:eastAsia="Times New Roman" w:hAnsi="Times New Roman" w:cs="Times New Roman"/>
                    <w:sz w:val="20"/>
                    <w:szCs w:val="20"/>
                  </w:rPr>
                </w:rPrChange>
              </w:rPr>
              <w:pPrChange w:id="137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7E7E" w14:paraId="34816E4E" w14:textId="77777777" w:rsidTr="003C19C7">
        <w:trPr>
          <w:trHeight w:val="300"/>
          <w:ins w:id="13735"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5C0C4A17" w14:textId="77777777" w:rsidR="00DA433E" w:rsidRPr="00727E7E" w:rsidRDefault="00DA433E">
            <w:pPr>
              <w:spacing w:line="360" w:lineRule="auto"/>
              <w:jc w:val="both"/>
              <w:rPr>
                <w:ins w:id="13736" w:author="瑋婷 徐" w:date="2025-01-03T16:20:00Z" w16du:dateUtc="2025-01-03T08:20:00Z"/>
                <w:rFonts w:asciiTheme="majorEastAsia" w:eastAsia="標楷體" w:hAnsiTheme="majorEastAsia" w:cstheme="majorEastAsia"/>
                <w:b w:val="0"/>
                <w:bCs w:val="0"/>
                <w:color w:val="000000"/>
                <w:rPrChange w:id="13737" w:author="瑋婷 徐" w:date="2025-01-06T15:35:00Z" w16du:dateUtc="2025-01-06T07:35:00Z">
                  <w:rPr>
                    <w:ins w:id="13738" w:author="瑋婷 徐" w:date="2025-01-03T16:20:00Z" w16du:dateUtc="2025-01-03T08:20:00Z"/>
                    <w:rFonts w:cs="Calibri"/>
                    <w:color w:val="000000"/>
                    <w:sz w:val="22"/>
                  </w:rPr>
                </w:rPrChange>
              </w:rPr>
              <w:pPrChange w:id="13739" w:author="瑋婷 徐" w:date="2025-01-03T16:21:00Z" w16du:dateUtc="2025-01-03T08:21:00Z">
                <w:pPr/>
              </w:pPrChange>
            </w:pPr>
            <w:ins w:id="13740" w:author="瑋婷 徐" w:date="2025-01-03T16:20:00Z" w16du:dateUtc="2025-01-03T08:20:00Z">
              <w:r w:rsidRPr="00727E7E">
                <w:rPr>
                  <w:rFonts w:asciiTheme="majorEastAsia" w:eastAsia="標楷體" w:hAnsiTheme="majorEastAsia" w:cstheme="majorEastAsia"/>
                  <w:b w:val="0"/>
                  <w:bCs w:val="0"/>
                  <w:color w:val="000000"/>
                  <w:rPrChange w:id="13741" w:author="瑋婷 徐" w:date="2025-01-06T15:35:00Z" w16du:dateUtc="2025-01-06T07:35:00Z">
                    <w:rPr>
                      <w:rFonts w:cs="Calibri"/>
                      <w:color w:val="000000"/>
                      <w:sz w:val="22"/>
                    </w:rPr>
                  </w:rPrChange>
                </w:rPr>
                <w:t>繡眼畫眉</w:t>
              </w:r>
              <w:r w:rsidRPr="00727E7E">
                <w:rPr>
                  <w:rFonts w:asciiTheme="majorEastAsia" w:eastAsia="標楷體" w:hAnsiTheme="majorEastAsia" w:cstheme="majorEastAsia"/>
                  <w:b w:val="0"/>
                  <w:bCs w:val="0"/>
                  <w:color w:val="000000"/>
                  <w:rPrChange w:id="13742"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3743"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3744" w:author="瑋婷 徐" w:date="2025-01-06T15:35:00Z" w16du:dateUtc="2025-01-06T07:35:00Z">
                    <w:rPr>
                      <w:rFonts w:cs="Calibri"/>
                      <w:color w:val="000000"/>
                      <w:sz w:val="22"/>
                    </w:rPr>
                  </w:rPrChange>
                </w:rPr>
                <w:t xml:space="preserve"> </w:t>
              </w:r>
            </w:ins>
          </w:p>
        </w:tc>
        <w:tc>
          <w:tcPr>
            <w:tcW w:w="1286" w:type="pct"/>
            <w:hideMark/>
          </w:tcPr>
          <w:p w14:paraId="5E83351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45" w:author="瑋婷 徐" w:date="2025-01-03T16:20:00Z" w16du:dateUtc="2025-01-03T08:20:00Z"/>
                <w:rFonts w:asciiTheme="majorEastAsia" w:eastAsia="標楷體" w:hAnsiTheme="majorEastAsia" w:cstheme="majorEastAsia"/>
                <w:i/>
                <w:iCs/>
                <w:color w:val="000000"/>
                <w:rPrChange w:id="13746" w:author="瑋婷 徐" w:date="2025-01-06T15:35:00Z" w16du:dateUtc="2025-01-06T07:35:00Z">
                  <w:rPr>
                    <w:ins w:id="13747" w:author="瑋婷 徐" w:date="2025-01-03T16:20:00Z" w16du:dateUtc="2025-01-03T08:20:00Z"/>
                    <w:rFonts w:cs="Calibri"/>
                    <w:i/>
                    <w:iCs/>
                    <w:color w:val="000000"/>
                    <w:sz w:val="22"/>
                  </w:rPr>
                </w:rPrChange>
              </w:rPr>
              <w:pPrChange w:id="137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49" w:author="瑋婷 徐" w:date="2025-01-03T16:20:00Z" w16du:dateUtc="2025-01-03T08:20:00Z">
              <w:r w:rsidRPr="00727E7E">
                <w:rPr>
                  <w:rFonts w:asciiTheme="majorEastAsia" w:eastAsia="標楷體" w:hAnsiTheme="majorEastAsia" w:cstheme="majorEastAsia"/>
                  <w:i/>
                  <w:iCs/>
                  <w:color w:val="000000"/>
                  <w:rPrChange w:id="13750" w:author="瑋婷 徐" w:date="2025-01-06T15:35:00Z" w16du:dateUtc="2025-01-06T07:35:00Z">
                    <w:rPr>
                      <w:rFonts w:cs="Calibri"/>
                      <w:i/>
                      <w:iCs/>
                      <w:color w:val="000000"/>
                      <w:sz w:val="22"/>
                    </w:rPr>
                  </w:rPrChange>
                </w:rPr>
                <w:t>Alcippe morrisonia</w:t>
              </w:r>
            </w:ins>
          </w:p>
        </w:tc>
        <w:tc>
          <w:tcPr>
            <w:tcW w:w="148" w:type="pct"/>
            <w:noWrap/>
            <w:hideMark/>
          </w:tcPr>
          <w:p w14:paraId="6A9879F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51" w:author="瑋婷 徐" w:date="2025-01-03T16:20:00Z" w16du:dateUtc="2025-01-03T08:20:00Z"/>
                <w:rFonts w:asciiTheme="majorEastAsia" w:eastAsia="標楷體" w:hAnsiTheme="majorEastAsia" w:cstheme="majorEastAsia"/>
                <w:i/>
                <w:iCs/>
                <w:color w:val="000000"/>
                <w:rPrChange w:id="13752" w:author="瑋婷 徐" w:date="2025-01-06T15:35:00Z" w16du:dateUtc="2025-01-06T07:35:00Z">
                  <w:rPr>
                    <w:ins w:id="13753" w:author="瑋婷 徐" w:date="2025-01-03T16:20:00Z" w16du:dateUtc="2025-01-03T08:20:00Z"/>
                    <w:rFonts w:cs="Calibri"/>
                    <w:i/>
                    <w:iCs/>
                    <w:color w:val="000000"/>
                    <w:sz w:val="22"/>
                  </w:rPr>
                </w:rPrChange>
              </w:rPr>
              <w:pPrChange w:id="137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68ACA1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55" w:author="瑋婷 徐" w:date="2025-01-03T16:20:00Z" w16du:dateUtc="2025-01-03T08:20:00Z"/>
                <w:rFonts w:asciiTheme="majorEastAsia" w:eastAsia="標楷體" w:hAnsiTheme="majorEastAsia" w:cstheme="majorEastAsia"/>
                <w:color w:val="000000"/>
                <w:rPrChange w:id="13756" w:author="瑋婷 徐" w:date="2025-01-06T15:35:00Z" w16du:dateUtc="2025-01-06T07:35:00Z">
                  <w:rPr>
                    <w:ins w:id="13757" w:author="瑋婷 徐" w:date="2025-01-03T16:20:00Z" w16du:dateUtc="2025-01-03T08:20:00Z"/>
                    <w:rFonts w:cs="Calibri"/>
                    <w:color w:val="000000"/>
                    <w:sz w:val="22"/>
                  </w:rPr>
                </w:rPrChange>
              </w:rPr>
              <w:pPrChange w:id="137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59" w:author="瑋婷 徐" w:date="2025-01-03T16:20:00Z" w16du:dateUtc="2025-01-03T08:20:00Z">
              <w:r w:rsidRPr="00727E7E">
                <w:rPr>
                  <w:rFonts w:asciiTheme="majorEastAsia" w:eastAsia="標楷體" w:hAnsiTheme="majorEastAsia" w:cstheme="majorEastAsia"/>
                  <w:color w:val="000000"/>
                  <w:rPrChange w:id="13760" w:author="瑋婷 徐" w:date="2025-01-06T15:35:00Z" w16du:dateUtc="2025-01-06T07:35:00Z">
                    <w:rPr>
                      <w:rFonts w:cs="Calibri"/>
                      <w:color w:val="000000"/>
                      <w:sz w:val="22"/>
                    </w:rPr>
                  </w:rPrChange>
                </w:rPr>
                <w:t>*</w:t>
              </w:r>
            </w:ins>
          </w:p>
        </w:tc>
        <w:tc>
          <w:tcPr>
            <w:tcW w:w="148" w:type="pct"/>
            <w:noWrap/>
            <w:hideMark/>
          </w:tcPr>
          <w:p w14:paraId="4577053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61" w:author="瑋婷 徐" w:date="2025-01-03T16:20:00Z" w16du:dateUtc="2025-01-03T08:20:00Z"/>
                <w:rFonts w:asciiTheme="majorEastAsia" w:eastAsia="標楷體" w:hAnsiTheme="majorEastAsia" w:cstheme="majorEastAsia"/>
                <w:color w:val="000000"/>
                <w:rPrChange w:id="13762" w:author="瑋婷 徐" w:date="2025-01-06T15:35:00Z" w16du:dateUtc="2025-01-06T07:35:00Z">
                  <w:rPr>
                    <w:ins w:id="13763" w:author="瑋婷 徐" w:date="2025-01-03T16:20:00Z" w16du:dateUtc="2025-01-03T08:20:00Z"/>
                    <w:rFonts w:cs="Calibri"/>
                    <w:color w:val="000000"/>
                    <w:sz w:val="22"/>
                  </w:rPr>
                </w:rPrChange>
              </w:rPr>
              <w:pPrChange w:id="137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210897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65" w:author="瑋婷 徐" w:date="2025-01-03T16:20:00Z" w16du:dateUtc="2025-01-03T08:20:00Z"/>
                <w:rFonts w:asciiTheme="majorEastAsia" w:eastAsia="標楷體" w:hAnsiTheme="majorEastAsia" w:cstheme="majorEastAsia"/>
                <w:color w:val="000000"/>
                <w:rPrChange w:id="13766" w:author="瑋婷 徐" w:date="2025-01-06T15:35:00Z" w16du:dateUtc="2025-01-06T07:35:00Z">
                  <w:rPr>
                    <w:ins w:id="13767" w:author="瑋婷 徐" w:date="2025-01-03T16:20:00Z" w16du:dateUtc="2025-01-03T08:20:00Z"/>
                    <w:rFonts w:cs="Calibri"/>
                    <w:color w:val="000000"/>
                    <w:sz w:val="22"/>
                  </w:rPr>
                </w:rPrChange>
              </w:rPr>
              <w:pPrChange w:id="137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69" w:author="瑋婷 徐" w:date="2025-01-03T16:20:00Z" w16du:dateUtc="2025-01-03T08:20:00Z">
              <w:r w:rsidRPr="00727E7E">
                <w:rPr>
                  <w:rFonts w:asciiTheme="majorEastAsia" w:eastAsia="標楷體" w:hAnsiTheme="majorEastAsia" w:cstheme="majorEastAsia"/>
                  <w:color w:val="000000"/>
                  <w:rPrChange w:id="13770" w:author="瑋婷 徐" w:date="2025-01-06T15:35:00Z" w16du:dateUtc="2025-01-06T07:35:00Z">
                    <w:rPr>
                      <w:rFonts w:cs="Calibri"/>
                      <w:color w:val="000000"/>
                      <w:sz w:val="22"/>
                    </w:rPr>
                  </w:rPrChange>
                </w:rPr>
                <w:t>*</w:t>
              </w:r>
            </w:ins>
          </w:p>
        </w:tc>
        <w:tc>
          <w:tcPr>
            <w:tcW w:w="148" w:type="pct"/>
            <w:noWrap/>
            <w:hideMark/>
          </w:tcPr>
          <w:p w14:paraId="4F767CB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71" w:author="瑋婷 徐" w:date="2025-01-03T16:20:00Z" w16du:dateUtc="2025-01-03T08:20:00Z"/>
                <w:rFonts w:asciiTheme="majorEastAsia" w:eastAsia="標楷體" w:hAnsiTheme="majorEastAsia" w:cstheme="majorEastAsia"/>
                <w:color w:val="000000"/>
                <w:rPrChange w:id="13772" w:author="瑋婷 徐" w:date="2025-01-06T15:35:00Z" w16du:dateUtc="2025-01-06T07:35:00Z">
                  <w:rPr>
                    <w:ins w:id="13773" w:author="瑋婷 徐" w:date="2025-01-03T16:20:00Z" w16du:dateUtc="2025-01-03T08:20:00Z"/>
                    <w:rFonts w:cs="Calibri"/>
                    <w:color w:val="000000"/>
                    <w:sz w:val="22"/>
                  </w:rPr>
                </w:rPrChange>
              </w:rPr>
              <w:pPrChange w:id="137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F9A395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75" w:author="瑋婷 徐" w:date="2025-01-03T16:20:00Z" w16du:dateUtc="2025-01-03T08:20:00Z"/>
                <w:rFonts w:asciiTheme="majorEastAsia" w:eastAsia="標楷體" w:hAnsiTheme="majorEastAsia" w:cstheme="majorEastAsia"/>
                <w:rPrChange w:id="13776" w:author="瑋婷 徐" w:date="2025-01-06T15:35:00Z" w16du:dateUtc="2025-01-06T07:35:00Z">
                  <w:rPr>
                    <w:ins w:id="13777" w:author="瑋婷 徐" w:date="2025-01-03T16:20:00Z" w16du:dateUtc="2025-01-03T08:20:00Z"/>
                    <w:rFonts w:ascii="Times New Roman" w:eastAsia="Times New Roman" w:hAnsi="Times New Roman" w:cs="Times New Roman"/>
                    <w:sz w:val="20"/>
                    <w:szCs w:val="20"/>
                  </w:rPr>
                </w:rPrChange>
              </w:rPr>
              <w:pPrChange w:id="137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35377FCE"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779" w:author="瑋婷 徐" w:date="2025-01-03T16:33:00Z" w16du:dateUtc="2025-01-03T08:33:00Z"/>
                <w:rFonts w:asciiTheme="majorEastAsia" w:eastAsia="標楷體" w:hAnsiTheme="majorEastAsia" w:cstheme="majorEastAsia"/>
                <w:color w:val="000000"/>
              </w:rPr>
            </w:pPr>
          </w:p>
        </w:tc>
        <w:tc>
          <w:tcPr>
            <w:tcW w:w="148" w:type="pct"/>
            <w:noWrap/>
            <w:hideMark/>
          </w:tcPr>
          <w:p w14:paraId="2A96A170" w14:textId="31CD8A1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80" w:author="瑋婷 徐" w:date="2025-01-03T16:20:00Z" w16du:dateUtc="2025-01-03T08:20:00Z"/>
                <w:rFonts w:asciiTheme="majorEastAsia" w:eastAsia="標楷體" w:hAnsiTheme="majorEastAsia" w:cstheme="majorEastAsia"/>
                <w:color w:val="000000"/>
                <w:rPrChange w:id="13781" w:author="瑋婷 徐" w:date="2025-01-06T15:35:00Z" w16du:dateUtc="2025-01-06T07:35:00Z">
                  <w:rPr>
                    <w:ins w:id="13782" w:author="瑋婷 徐" w:date="2025-01-03T16:20:00Z" w16du:dateUtc="2025-01-03T08:20:00Z"/>
                    <w:rFonts w:cs="Calibri"/>
                    <w:color w:val="000000"/>
                    <w:sz w:val="22"/>
                  </w:rPr>
                </w:rPrChange>
              </w:rPr>
              <w:pPrChange w:id="137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84" w:author="瑋婷 徐" w:date="2025-01-03T16:20:00Z" w16du:dateUtc="2025-01-03T08:20:00Z">
              <w:r w:rsidRPr="00727E7E">
                <w:rPr>
                  <w:rFonts w:asciiTheme="majorEastAsia" w:eastAsia="標楷體" w:hAnsiTheme="majorEastAsia" w:cstheme="majorEastAsia"/>
                  <w:color w:val="000000"/>
                  <w:rPrChange w:id="13785" w:author="瑋婷 徐" w:date="2025-01-06T15:35:00Z" w16du:dateUtc="2025-01-06T07:35:00Z">
                    <w:rPr>
                      <w:rFonts w:cs="Calibri"/>
                      <w:color w:val="000000"/>
                      <w:sz w:val="22"/>
                    </w:rPr>
                  </w:rPrChange>
                </w:rPr>
                <w:t>*</w:t>
              </w:r>
            </w:ins>
          </w:p>
        </w:tc>
        <w:tc>
          <w:tcPr>
            <w:tcW w:w="148" w:type="pct"/>
            <w:noWrap/>
            <w:hideMark/>
          </w:tcPr>
          <w:p w14:paraId="6FBC0F9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86" w:author="瑋婷 徐" w:date="2025-01-03T16:20:00Z" w16du:dateUtc="2025-01-03T08:20:00Z"/>
                <w:rFonts w:asciiTheme="majorEastAsia" w:eastAsia="標楷體" w:hAnsiTheme="majorEastAsia" w:cstheme="majorEastAsia"/>
                <w:color w:val="000000"/>
                <w:rPrChange w:id="13787" w:author="瑋婷 徐" w:date="2025-01-06T15:35:00Z" w16du:dateUtc="2025-01-06T07:35:00Z">
                  <w:rPr>
                    <w:ins w:id="13788" w:author="瑋婷 徐" w:date="2025-01-03T16:20:00Z" w16du:dateUtc="2025-01-03T08:20:00Z"/>
                    <w:rFonts w:cs="Calibri"/>
                    <w:color w:val="000000"/>
                    <w:sz w:val="22"/>
                  </w:rPr>
                </w:rPrChange>
              </w:rPr>
              <w:pPrChange w:id="137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90" w:author="瑋婷 徐" w:date="2025-01-03T16:20:00Z" w16du:dateUtc="2025-01-03T08:20:00Z">
              <w:r w:rsidRPr="00727E7E">
                <w:rPr>
                  <w:rFonts w:asciiTheme="majorEastAsia" w:eastAsia="標楷體" w:hAnsiTheme="majorEastAsia" w:cstheme="majorEastAsia"/>
                  <w:color w:val="000000"/>
                  <w:rPrChange w:id="13791" w:author="瑋婷 徐" w:date="2025-01-06T15:35:00Z" w16du:dateUtc="2025-01-06T07:35:00Z">
                    <w:rPr>
                      <w:rFonts w:cs="Calibri"/>
                      <w:color w:val="000000"/>
                      <w:sz w:val="22"/>
                    </w:rPr>
                  </w:rPrChange>
                </w:rPr>
                <w:t>*</w:t>
              </w:r>
            </w:ins>
          </w:p>
        </w:tc>
        <w:tc>
          <w:tcPr>
            <w:tcW w:w="148" w:type="pct"/>
            <w:noWrap/>
            <w:hideMark/>
          </w:tcPr>
          <w:p w14:paraId="1CAE0B4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92" w:author="瑋婷 徐" w:date="2025-01-03T16:20:00Z" w16du:dateUtc="2025-01-03T08:20:00Z"/>
                <w:rFonts w:asciiTheme="majorEastAsia" w:eastAsia="標楷體" w:hAnsiTheme="majorEastAsia" w:cstheme="majorEastAsia"/>
                <w:color w:val="000000"/>
                <w:rPrChange w:id="13793" w:author="瑋婷 徐" w:date="2025-01-06T15:35:00Z" w16du:dateUtc="2025-01-06T07:35:00Z">
                  <w:rPr>
                    <w:ins w:id="13794" w:author="瑋婷 徐" w:date="2025-01-03T16:20:00Z" w16du:dateUtc="2025-01-03T08:20:00Z"/>
                    <w:rFonts w:cs="Calibri"/>
                    <w:color w:val="000000"/>
                    <w:sz w:val="22"/>
                  </w:rPr>
                </w:rPrChange>
              </w:rPr>
              <w:pPrChange w:id="137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BF2DE3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96" w:author="瑋婷 徐" w:date="2025-01-03T16:20:00Z" w16du:dateUtc="2025-01-03T08:20:00Z"/>
                <w:rFonts w:asciiTheme="majorEastAsia" w:eastAsia="標楷體" w:hAnsiTheme="majorEastAsia" w:cstheme="majorEastAsia"/>
                <w:rPrChange w:id="13797" w:author="瑋婷 徐" w:date="2025-01-06T15:35:00Z" w16du:dateUtc="2025-01-06T07:35:00Z">
                  <w:rPr>
                    <w:ins w:id="13798" w:author="瑋婷 徐" w:date="2025-01-03T16:20:00Z" w16du:dateUtc="2025-01-03T08:20:00Z"/>
                    <w:rFonts w:ascii="Times New Roman" w:eastAsia="Times New Roman" w:hAnsi="Times New Roman" w:cs="Times New Roman"/>
                    <w:sz w:val="20"/>
                    <w:szCs w:val="20"/>
                  </w:rPr>
                </w:rPrChange>
              </w:rPr>
              <w:pPrChange w:id="137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4ABF01D"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800" w:author="瑋婷 徐" w:date="2025-01-03T16:33:00Z" w16du:dateUtc="2025-01-03T08:33:00Z"/>
                <w:rFonts w:asciiTheme="majorEastAsia" w:eastAsia="標楷體" w:hAnsiTheme="majorEastAsia" w:cstheme="majorEastAsia"/>
                <w:color w:val="000000"/>
              </w:rPr>
            </w:pPr>
          </w:p>
        </w:tc>
        <w:tc>
          <w:tcPr>
            <w:tcW w:w="148" w:type="pct"/>
            <w:noWrap/>
            <w:hideMark/>
          </w:tcPr>
          <w:p w14:paraId="0F4475EC" w14:textId="44FC0DD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01" w:author="瑋婷 徐" w:date="2025-01-03T16:20:00Z" w16du:dateUtc="2025-01-03T08:20:00Z"/>
                <w:rFonts w:asciiTheme="majorEastAsia" w:eastAsia="標楷體" w:hAnsiTheme="majorEastAsia" w:cstheme="majorEastAsia"/>
                <w:color w:val="000000"/>
                <w:rPrChange w:id="13802" w:author="瑋婷 徐" w:date="2025-01-06T15:35:00Z" w16du:dateUtc="2025-01-06T07:35:00Z">
                  <w:rPr>
                    <w:ins w:id="13803" w:author="瑋婷 徐" w:date="2025-01-03T16:20:00Z" w16du:dateUtc="2025-01-03T08:20:00Z"/>
                    <w:rFonts w:cs="Calibri"/>
                    <w:color w:val="000000"/>
                    <w:sz w:val="22"/>
                  </w:rPr>
                </w:rPrChange>
              </w:rPr>
              <w:pPrChange w:id="138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805" w:author="瑋婷 徐" w:date="2025-01-03T16:20:00Z" w16du:dateUtc="2025-01-03T08:20:00Z">
              <w:r w:rsidRPr="00727E7E">
                <w:rPr>
                  <w:rFonts w:asciiTheme="majorEastAsia" w:eastAsia="標楷體" w:hAnsiTheme="majorEastAsia" w:cstheme="majorEastAsia"/>
                  <w:color w:val="000000"/>
                  <w:rPrChange w:id="13806" w:author="瑋婷 徐" w:date="2025-01-06T15:35:00Z" w16du:dateUtc="2025-01-06T07:35:00Z">
                    <w:rPr>
                      <w:rFonts w:cs="Calibri"/>
                      <w:color w:val="000000"/>
                      <w:sz w:val="22"/>
                    </w:rPr>
                  </w:rPrChange>
                </w:rPr>
                <w:t>*</w:t>
              </w:r>
            </w:ins>
          </w:p>
        </w:tc>
        <w:tc>
          <w:tcPr>
            <w:tcW w:w="148" w:type="pct"/>
            <w:noWrap/>
            <w:hideMark/>
          </w:tcPr>
          <w:p w14:paraId="506C953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07" w:author="瑋婷 徐" w:date="2025-01-03T16:20:00Z" w16du:dateUtc="2025-01-03T08:20:00Z"/>
                <w:rFonts w:asciiTheme="majorEastAsia" w:eastAsia="標楷體" w:hAnsiTheme="majorEastAsia" w:cstheme="majorEastAsia"/>
                <w:color w:val="000000"/>
                <w:rPrChange w:id="13808" w:author="瑋婷 徐" w:date="2025-01-06T15:35:00Z" w16du:dateUtc="2025-01-06T07:35:00Z">
                  <w:rPr>
                    <w:ins w:id="13809" w:author="瑋婷 徐" w:date="2025-01-03T16:20:00Z" w16du:dateUtc="2025-01-03T08:20:00Z"/>
                    <w:rFonts w:cs="Calibri"/>
                    <w:color w:val="000000"/>
                    <w:sz w:val="22"/>
                  </w:rPr>
                </w:rPrChange>
              </w:rPr>
              <w:pPrChange w:id="138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0A4EE1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11" w:author="瑋婷 徐" w:date="2025-01-03T16:20:00Z" w16du:dateUtc="2025-01-03T08:20:00Z"/>
                <w:rFonts w:asciiTheme="majorEastAsia" w:eastAsia="標楷體" w:hAnsiTheme="majorEastAsia" w:cstheme="majorEastAsia"/>
                <w:color w:val="000000"/>
                <w:rPrChange w:id="13812" w:author="瑋婷 徐" w:date="2025-01-06T15:35:00Z" w16du:dateUtc="2025-01-06T07:35:00Z">
                  <w:rPr>
                    <w:ins w:id="13813" w:author="瑋婷 徐" w:date="2025-01-03T16:20:00Z" w16du:dateUtc="2025-01-03T08:20:00Z"/>
                    <w:rFonts w:cs="Calibri"/>
                    <w:color w:val="000000"/>
                    <w:sz w:val="22"/>
                  </w:rPr>
                </w:rPrChange>
              </w:rPr>
              <w:pPrChange w:id="138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815" w:author="瑋婷 徐" w:date="2025-01-03T16:20:00Z" w16du:dateUtc="2025-01-03T08:20:00Z">
              <w:r w:rsidRPr="00727E7E">
                <w:rPr>
                  <w:rFonts w:asciiTheme="majorEastAsia" w:eastAsia="標楷體" w:hAnsiTheme="majorEastAsia" w:cstheme="majorEastAsia"/>
                  <w:color w:val="000000"/>
                  <w:rPrChange w:id="13816" w:author="瑋婷 徐" w:date="2025-01-06T15:35:00Z" w16du:dateUtc="2025-01-06T07:35:00Z">
                    <w:rPr>
                      <w:rFonts w:cs="Calibri"/>
                      <w:color w:val="000000"/>
                      <w:sz w:val="22"/>
                    </w:rPr>
                  </w:rPrChange>
                </w:rPr>
                <w:t>*</w:t>
              </w:r>
            </w:ins>
          </w:p>
        </w:tc>
        <w:tc>
          <w:tcPr>
            <w:tcW w:w="148" w:type="pct"/>
            <w:noWrap/>
            <w:hideMark/>
          </w:tcPr>
          <w:p w14:paraId="024FC2E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17" w:author="瑋婷 徐" w:date="2025-01-03T16:20:00Z" w16du:dateUtc="2025-01-03T08:20:00Z"/>
                <w:rFonts w:asciiTheme="majorEastAsia" w:eastAsia="標楷體" w:hAnsiTheme="majorEastAsia" w:cstheme="majorEastAsia"/>
                <w:color w:val="000000"/>
                <w:rPrChange w:id="13818" w:author="瑋婷 徐" w:date="2025-01-06T15:35:00Z" w16du:dateUtc="2025-01-06T07:35:00Z">
                  <w:rPr>
                    <w:ins w:id="13819" w:author="瑋婷 徐" w:date="2025-01-03T16:20:00Z" w16du:dateUtc="2025-01-03T08:20:00Z"/>
                    <w:rFonts w:cs="Calibri"/>
                    <w:color w:val="000000"/>
                    <w:sz w:val="22"/>
                  </w:rPr>
                </w:rPrChange>
              </w:rPr>
              <w:pPrChange w:id="138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8F4CED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21" w:author="瑋婷 徐" w:date="2025-01-03T16:20:00Z" w16du:dateUtc="2025-01-03T08:20:00Z"/>
                <w:rFonts w:asciiTheme="majorEastAsia" w:eastAsia="標楷體" w:hAnsiTheme="majorEastAsia" w:cstheme="majorEastAsia"/>
                <w:color w:val="000000"/>
                <w:rPrChange w:id="13822" w:author="瑋婷 徐" w:date="2025-01-06T15:35:00Z" w16du:dateUtc="2025-01-06T07:35:00Z">
                  <w:rPr>
                    <w:ins w:id="13823" w:author="瑋婷 徐" w:date="2025-01-03T16:20:00Z" w16du:dateUtc="2025-01-03T08:20:00Z"/>
                    <w:rFonts w:cs="Calibri"/>
                    <w:color w:val="000000"/>
                    <w:sz w:val="22"/>
                  </w:rPr>
                </w:rPrChange>
              </w:rPr>
              <w:pPrChange w:id="138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825" w:author="瑋婷 徐" w:date="2025-01-03T16:20:00Z" w16du:dateUtc="2025-01-03T08:20:00Z">
              <w:r w:rsidRPr="00727E7E">
                <w:rPr>
                  <w:rFonts w:asciiTheme="majorEastAsia" w:eastAsia="標楷體" w:hAnsiTheme="majorEastAsia" w:cstheme="majorEastAsia"/>
                  <w:color w:val="000000"/>
                  <w:rPrChange w:id="13826" w:author="瑋婷 徐" w:date="2025-01-06T15:35:00Z" w16du:dateUtc="2025-01-06T07:35:00Z">
                    <w:rPr>
                      <w:rFonts w:cs="Calibri"/>
                      <w:color w:val="000000"/>
                      <w:sz w:val="22"/>
                    </w:rPr>
                  </w:rPrChange>
                </w:rPr>
                <w:t>*</w:t>
              </w:r>
            </w:ins>
          </w:p>
        </w:tc>
        <w:tc>
          <w:tcPr>
            <w:tcW w:w="148" w:type="pct"/>
            <w:noWrap/>
            <w:hideMark/>
          </w:tcPr>
          <w:p w14:paraId="72AFED6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27" w:author="瑋婷 徐" w:date="2025-01-03T16:20:00Z" w16du:dateUtc="2025-01-03T08:20:00Z"/>
                <w:rFonts w:asciiTheme="majorEastAsia" w:eastAsia="標楷體" w:hAnsiTheme="majorEastAsia" w:cstheme="majorEastAsia"/>
                <w:color w:val="000000"/>
                <w:rPrChange w:id="13828" w:author="瑋婷 徐" w:date="2025-01-06T15:35:00Z" w16du:dateUtc="2025-01-06T07:35:00Z">
                  <w:rPr>
                    <w:ins w:id="13829" w:author="瑋婷 徐" w:date="2025-01-03T16:20:00Z" w16du:dateUtc="2025-01-03T08:20:00Z"/>
                    <w:rFonts w:cs="Calibri"/>
                    <w:color w:val="000000"/>
                    <w:sz w:val="22"/>
                  </w:rPr>
                </w:rPrChange>
              </w:rPr>
              <w:pPrChange w:id="138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831" w:author="瑋婷 徐" w:date="2025-01-03T16:20:00Z" w16du:dateUtc="2025-01-03T08:20:00Z">
              <w:r w:rsidRPr="00727E7E">
                <w:rPr>
                  <w:rFonts w:asciiTheme="majorEastAsia" w:eastAsia="標楷體" w:hAnsiTheme="majorEastAsia" w:cstheme="majorEastAsia"/>
                  <w:color w:val="000000"/>
                  <w:rPrChange w:id="13832" w:author="瑋婷 徐" w:date="2025-01-06T15:35:00Z" w16du:dateUtc="2025-01-06T07:35:00Z">
                    <w:rPr>
                      <w:rFonts w:cs="Calibri"/>
                      <w:color w:val="000000"/>
                      <w:sz w:val="22"/>
                    </w:rPr>
                  </w:rPrChange>
                </w:rPr>
                <w:t>*</w:t>
              </w:r>
            </w:ins>
          </w:p>
        </w:tc>
        <w:tc>
          <w:tcPr>
            <w:tcW w:w="148" w:type="pct"/>
            <w:noWrap/>
            <w:hideMark/>
          </w:tcPr>
          <w:p w14:paraId="6233EE2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33" w:author="瑋婷 徐" w:date="2025-01-03T16:20:00Z" w16du:dateUtc="2025-01-03T08:20:00Z"/>
                <w:rFonts w:asciiTheme="majorEastAsia" w:eastAsia="標楷體" w:hAnsiTheme="majorEastAsia" w:cstheme="majorEastAsia"/>
                <w:color w:val="000000"/>
                <w:rPrChange w:id="13834" w:author="瑋婷 徐" w:date="2025-01-06T15:35:00Z" w16du:dateUtc="2025-01-06T07:35:00Z">
                  <w:rPr>
                    <w:ins w:id="13835" w:author="瑋婷 徐" w:date="2025-01-03T16:20:00Z" w16du:dateUtc="2025-01-03T08:20:00Z"/>
                    <w:rFonts w:cs="Calibri"/>
                    <w:color w:val="000000"/>
                    <w:sz w:val="22"/>
                  </w:rPr>
                </w:rPrChange>
              </w:rPr>
              <w:pPrChange w:id="138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7D43FE5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837" w:author="瑋婷 徐" w:date="2025-01-03T16:20:00Z" w16du:dateUtc="2025-01-03T08:20:00Z"/>
                <w:rFonts w:asciiTheme="majorEastAsia" w:eastAsia="標楷體" w:hAnsiTheme="majorEastAsia" w:cstheme="majorEastAsia"/>
                <w:color w:val="000000"/>
                <w:rPrChange w:id="13838" w:author="瑋婷 徐" w:date="2025-01-06T15:35:00Z" w16du:dateUtc="2025-01-06T07:35:00Z">
                  <w:rPr>
                    <w:ins w:id="13839" w:author="瑋婷 徐" w:date="2025-01-03T16:20:00Z" w16du:dateUtc="2025-01-03T08:20:00Z"/>
                    <w:rFonts w:cs="Calibri"/>
                    <w:color w:val="000000"/>
                    <w:sz w:val="22"/>
                  </w:rPr>
                </w:rPrChange>
              </w:rPr>
              <w:pPrChange w:id="138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841" w:author="瑋婷 徐" w:date="2025-01-03T16:20:00Z" w16du:dateUtc="2025-01-03T08:20:00Z">
              <w:r w:rsidRPr="00727E7E">
                <w:rPr>
                  <w:rFonts w:asciiTheme="majorEastAsia" w:eastAsia="標楷體" w:hAnsiTheme="majorEastAsia" w:cstheme="majorEastAsia"/>
                  <w:color w:val="000000"/>
                  <w:rPrChange w:id="13842" w:author="瑋婷 徐" w:date="2025-01-06T15:35:00Z" w16du:dateUtc="2025-01-06T07:35:00Z">
                    <w:rPr>
                      <w:rFonts w:cs="Calibri"/>
                      <w:color w:val="000000"/>
                      <w:sz w:val="22"/>
                    </w:rPr>
                  </w:rPrChange>
                </w:rPr>
                <w:t>*</w:t>
              </w:r>
            </w:ins>
          </w:p>
        </w:tc>
      </w:tr>
      <w:tr w:rsidR="00720C7A" w:rsidRPr="00727E7E" w14:paraId="2C7EFB4D" w14:textId="77777777" w:rsidTr="003C19C7">
        <w:trPr>
          <w:cnfStyle w:val="000000100000" w:firstRow="0" w:lastRow="0" w:firstColumn="0" w:lastColumn="0" w:oddVBand="0" w:evenVBand="0" w:oddHBand="1" w:evenHBand="0" w:firstRowFirstColumn="0" w:firstRowLastColumn="0" w:lastRowFirstColumn="0" w:lastRowLastColumn="0"/>
          <w:trHeight w:val="600"/>
          <w:ins w:id="13843"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4717562" w14:textId="77777777" w:rsidR="00DA433E" w:rsidRPr="00727E7E" w:rsidRDefault="00DA433E">
            <w:pPr>
              <w:spacing w:line="360" w:lineRule="auto"/>
              <w:jc w:val="both"/>
              <w:rPr>
                <w:ins w:id="13844" w:author="瑋婷 徐" w:date="2025-01-03T16:20:00Z" w16du:dateUtc="2025-01-03T08:20:00Z"/>
                <w:rFonts w:asciiTheme="majorEastAsia" w:eastAsia="標楷體" w:hAnsiTheme="majorEastAsia" w:cstheme="majorEastAsia"/>
                <w:b w:val="0"/>
                <w:bCs w:val="0"/>
                <w:color w:val="000000"/>
                <w:rPrChange w:id="13845" w:author="瑋婷 徐" w:date="2025-01-06T15:35:00Z" w16du:dateUtc="2025-01-06T07:35:00Z">
                  <w:rPr>
                    <w:ins w:id="13846" w:author="瑋婷 徐" w:date="2025-01-03T16:20:00Z" w16du:dateUtc="2025-01-03T08:20:00Z"/>
                    <w:rFonts w:cs="Calibri"/>
                    <w:color w:val="000000"/>
                    <w:sz w:val="22"/>
                  </w:rPr>
                </w:rPrChange>
              </w:rPr>
              <w:pPrChange w:id="13847" w:author="瑋婷 徐" w:date="2025-01-03T16:21:00Z" w16du:dateUtc="2025-01-03T08:21:00Z">
                <w:pPr/>
              </w:pPrChange>
            </w:pPr>
            <w:proofErr w:type="gramStart"/>
            <w:ins w:id="13848" w:author="瑋婷 徐" w:date="2025-01-03T16:20:00Z" w16du:dateUtc="2025-01-03T08:20:00Z">
              <w:r w:rsidRPr="00727E7E">
                <w:rPr>
                  <w:rFonts w:asciiTheme="majorEastAsia" w:eastAsia="標楷體" w:hAnsiTheme="majorEastAsia" w:cstheme="majorEastAsia"/>
                  <w:b w:val="0"/>
                  <w:bCs w:val="0"/>
                  <w:color w:val="000000"/>
                  <w:rPrChange w:id="13849" w:author="瑋婷 徐" w:date="2025-01-06T15:35:00Z" w16du:dateUtc="2025-01-06T07:35:00Z">
                    <w:rPr>
                      <w:rFonts w:cs="Calibri"/>
                      <w:color w:val="000000"/>
                      <w:sz w:val="22"/>
                    </w:rPr>
                  </w:rPrChange>
                </w:rPr>
                <w:t>臺灣噪眉</w:t>
              </w:r>
              <w:proofErr w:type="gramEnd"/>
              <w:r w:rsidRPr="00727E7E">
                <w:rPr>
                  <w:rFonts w:asciiTheme="majorEastAsia" w:eastAsia="標楷體" w:hAnsiTheme="majorEastAsia" w:cstheme="majorEastAsia"/>
                  <w:b w:val="0"/>
                  <w:bCs w:val="0"/>
                  <w:color w:val="000000"/>
                  <w:rPrChange w:id="13850"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3851"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3852" w:author="瑋婷 徐" w:date="2025-01-06T15:35:00Z" w16du:dateUtc="2025-01-06T07:35:00Z">
                    <w:rPr>
                      <w:rFonts w:cs="Calibri"/>
                      <w:color w:val="000000"/>
                      <w:sz w:val="22"/>
                    </w:rPr>
                  </w:rPrChange>
                </w:rPr>
                <w:t xml:space="preserve"> </w:t>
              </w:r>
            </w:ins>
          </w:p>
        </w:tc>
        <w:tc>
          <w:tcPr>
            <w:tcW w:w="1286" w:type="pct"/>
            <w:hideMark/>
          </w:tcPr>
          <w:p w14:paraId="6FB122A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53" w:author="瑋婷 徐" w:date="2025-01-03T16:20:00Z" w16du:dateUtc="2025-01-03T08:20:00Z"/>
                <w:rFonts w:asciiTheme="majorEastAsia" w:eastAsia="標楷體" w:hAnsiTheme="majorEastAsia" w:cstheme="majorEastAsia"/>
                <w:i/>
                <w:iCs/>
                <w:color w:val="000000"/>
                <w:rPrChange w:id="13854" w:author="瑋婷 徐" w:date="2025-01-06T15:35:00Z" w16du:dateUtc="2025-01-06T07:35:00Z">
                  <w:rPr>
                    <w:ins w:id="13855" w:author="瑋婷 徐" w:date="2025-01-03T16:20:00Z" w16du:dateUtc="2025-01-03T08:20:00Z"/>
                    <w:rFonts w:cs="Calibri"/>
                    <w:i/>
                    <w:iCs/>
                    <w:color w:val="000000"/>
                    <w:sz w:val="22"/>
                  </w:rPr>
                </w:rPrChange>
              </w:rPr>
              <w:pPrChange w:id="138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57" w:author="瑋婷 徐" w:date="2025-01-03T16:20:00Z" w16du:dateUtc="2025-01-03T08:20:00Z">
              <w:r w:rsidRPr="00727E7E">
                <w:rPr>
                  <w:rFonts w:asciiTheme="majorEastAsia" w:eastAsia="標楷體" w:hAnsiTheme="majorEastAsia" w:cstheme="majorEastAsia"/>
                  <w:i/>
                  <w:iCs/>
                  <w:color w:val="000000"/>
                  <w:rPrChange w:id="13858" w:author="瑋婷 徐" w:date="2025-01-06T15:35:00Z" w16du:dateUtc="2025-01-06T07:35:00Z">
                    <w:rPr>
                      <w:rFonts w:cs="Calibri"/>
                      <w:i/>
                      <w:iCs/>
                      <w:color w:val="000000"/>
                      <w:sz w:val="22"/>
                    </w:rPr>
                  </w:rPrChange>
                </w:rPr>
                <w:t>Trochalopteron morrisonianum</w:t>
              </w:r>
            </w:ins>
          </w:p>
        </w:tc>
        <w:tc>
          <w:tcPr>
            <w:tcW w:w="148" w:type="pct"/>
            <w:noWrap/>
            <w:hideMark/>
          </w:tcPr>
          <w:p w14:paraId="798AD8F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59" w:author="瑋婷 徐" w:date="2025-01-03T16:20:00Z" w16du:dateUtc="2025-01-03T08:20:00Z"/>
                <w:rFonts w:asciiTheme="majorEastAsia" w:eastAsia="標楷體" w:hAnsiTheme="majorEastAsia" w:cstheme="majorEastAsia"/>
                <w:i/>
                <w:iCs/>
                <w:color w:val="000000"/>
                <w:rPrChange w:id="13860" w:author="瑋婷 徐" w:date="2025-01-06T15:35:00Z" w16du:dateUtc="2025-01-06T07:35:00Z">
                  <w:rPr>
                    <w:ins w:id="13861" w:author="瑋婷 徐" w:date="2025-01-03T16:20:00Z" w16du:dateUtc="2025-01-03T08:20:00Z"/>
                    <w:rFonts w:cs="Calibri"/>
                    <w:i/>
                    <w:iCs/>
                    <w:color w:val="000000"/>
                    <w:sz w:val="22"/>
                  </w:rPr>
                </w:rPrChange>
              </w:rPr>
              <w:pPrChange w:id="138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EB1C75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63" w:author="瑋婷 徐" w:date="2025-01-03T16:20:00Z" w16du:dateUtc="2025-01-03T08:20:00Z"/>
                <w:rFonts w:asciiTheme="majorEastAsia" w:eastAsia="標楷體" w:hAnsiTheme="majorEastAsia" w:cstheme="majorEastAsia"/>
                <w:rPrChange w:id="13864" w:author="瑋婷 徐" w:date="2025-01-06T15:35:00Z" w16du:dateUtc="2025-01-06T07:35:00Z">
                  <w:rPr>
                    <w:ins w:id="13865" w:author="瑋婷 徐" w:date="2025-01-03T16:20:00Z" w16du:dateUtc="2025-01-03T08:20:00Z"/>
                    <w:rFonts w:ascii="Times New Roman" w:eastAsia="Times New Roman" w:hAnsi="Times New Roman" w:cs="Times New Roman"/>
                    <w:sz w:val="20"/>
                    <w:szCs w:val="20"/>
                  </w:rPr>
                </w:rPrChange>
              </w:rPr>
              <w:pPrChange w:id="138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539C93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67" w:author="瑋婷 徐" w:date="2025-01-03T16:20:00Z" w16du:dateUtc="2025-01-03T08:20:00Z"/>
                <w:rFonts w:asciiTheme="majorEastAsia" w:eastAsia="標楷體" w:hAnsiTheme="majorEastAsia" w:cstheme="majorEastAsia"/>
                <w:rPrChange w:id="13868" w:author="瑋婷 徐" w:date="2025-01-06T15:35:00Z" w16du:dateUtc="2025-01-06T07:35:00Z">
                  <w:rPr>
                    <w:ins w:id="13869" w:author="瑋婷 徐" w:date="2025-01-03T16:20:00Z" w16du:dateUtc="2025-01-03T08:20:00Z"/>
                    <w:rFonts w:ascii="Times New Roman" w:eastAsia="Times New Roman" w:hAnsi="Times New Roman" w:cs="Times New Roman"/>
                    <w:sz w:val="20"/>
                    <w:szCs w:val="20"/>
                  </w:rPr>
                </w:rPrChange>
              </w:rPr>
              <w:pPrChange w:id="138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EA51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71" w:author="瑋婷 徐" w:date="2025-01-03T16:20:00Z" w16du:dateUtc="2025-01-03T08:20:00Z"/>
                <w:rFonts w:asciiTheme="majorEastAsia" w:eastAsia="標楷體" w:hAnsiTheme="majorEastAsia" w:cstheme="majorEastAsia"/>
                <w:rPrChange w:id="13872" w:author="瑋婷 徐" w:date="2025-01-06T15:35:00Z" w16du:dateUtc="2025-01-06T07:35:00Z">
                  <w:rPr>
                    <w:ins w:id="13873" w:author="瑋婷 徐" w:date="2025-01-03T16:20:00Z" w16du:dateUtc="2025-01-03T08:20:00Z"/>
                    <w:rFonts w:ascii="Times New Roman" w:eastAsia="Times New Roman" w:hAnsi="Times New Roman" w:cs="Times New Roman"/>
                    <w:sz w:val="20"/>
                    <w:szCs w:val="20"/>
                  </w:rPr>
                </w:rPrChange>
              </w:rPr>
              <w:pPrChange w:id="138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C54C07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75" w:author="瑋婷 徐" w:date="2025-01-03T16:20:00Z" w16du:dateUtc="2025-01-03T08:20:00Z"/>
                <w:rFonts w:asciiTheme="majorEastAsia" w:eastAsia="標楷體" w:hAnsiTheme="majorEastAsia" w:cstheme="majorEastAsia"/>
                <w:rPrChange w:id="13876" w:author="瑋婷 徐" w:date="2025-01-06T15:35:00Z" w16du:dateUtc="2025-01-06T07:35:00Z">
                  <w:rPr>
                    <w:ins w:id="13877" w:author="瑋婷 徐" w:date="2025-01-03T16:20:00Z" w16du:dateUtc="2025-01-03T08:20:00Z"/>
                    <w:rFonts w:ascii="Times New Roman" w:eastAsia="Times New Roman" w:hAnsi="Times New Roman" w:cs="Times New Roman"/>
                    <w:sz w:val="20"/>
                    <w:szCs w:val="20"/>
                  </w:rPr>
                </w:rPrChange>
              </w:rPr>
              <w:pPrChange w:id="138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3A6976D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79" w:author="瑋婷 徐" w:date="2025-01-03T16:20:00Z" w16du:dateUtc="2025-01-03T08:20:00Z"/>
                <w:rFonts w:asciiTheme="majorEastAsia" w:eastAsia="標楷體" w:hAnsiTheme="majorEastAsia" w:cstheme="majorEastAsia"/>
                <w:rPrChange w:id="13880" w:author="瑋婷 徐" w:date="2025-01-06T15:35:00Z" w16du:dateUtc="2025-01-06T07:35:00Z">
                  <w:rPr>
                    <w:ins w:id="13881" w:author="瑋婷 徐" w:date="2025-01-03T16:20:00Z" w16du:dateUtc="2025-01-03T08:20:00Z"/>
                    <w:rFonts w:ascii="Times New Roman" w:eastAsia="Times New Roman" w:hAnsi="Times New Roman" w:cs="Times New Roman"/>
                    <w:sz w:val="20"/>
                    <w:szCs w:val="20"/>
                  </w:rPr>
                </w:rPrChange>
              </w:rPr>
              <w:pPrChange w:id="138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6A6306F"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883" w:author="瑋婷 徐" w:date="2025-01-03T16:33:00Z" w16du:dateUtc="2025-01-03T08:33:00Z"/>
                <w:rFonts w:asciiTheme="majorEastAsia" w:eastAsia="標楷體" w:hAnsiTheme="majorEastAsia" w:cstheme="majorEastAsia"/>
              </w:rPr>
            </w:pPr>
          </w:p>
        </w:tc>
        <w:tc>
          <w:tcPr>
            <w:tcW w:w="148" w:type="pct"/>
            <w:noWrap/>
            <w:hideMark/>
          </w:tcPr>
          <w:p w14:paraId="7B000FFB" w14:textId="2D2EC772"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84" w:author="瑋婷 徐" w:date="2025-01-03T16:20:00Z" w16du:dateUtc="2025-01-03T08:20:00Z"/>
                <w:rFonts w:asciiTheme="majorEastAsia" w:eastAsia="標楷體" w:hAnsiTheme="majorEastAsia" w:cstheme="majorEastAsia"/>
                <w:rPrChange w:id="13885" w:author="瑋婷 徐" w:date="2025-01-06T15:35:00Z" w16du:dateUtc="2025-01-06T07:35:00Z">
                  <w:rPr>
                    <w:ins w:id="13886" w:author="瑋婷 徐" w:date="2025-01-03T16:20:00Z" w16du:dateUtc="2025-01-03T08:20:00Z"/>
                    <w:rFonts w:ascii="Times New Roman" w:eastAsia="Times New Roman" w:hAnsi="Times New Roman" w:cs="Times New Roman"/>
                    <w:sz w:val="20"/>
                    <w:szCs w:val="20"/>
                  </w:rPr>
                </w:rPrChange>
              </w:rPr>
              <w:pPrChange w:id="138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C720B2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88" w:author="瑋婷 徐" w:date="2025-01-03T16:20:00Z" w16du:dateUtc="2025-01-03T08:20:00Z"/>
                <w:rFonts w:asciiTheme="majorEastAsia" w:eastAsia="標楷體" w:hAnsiTheme="majorEastAsia" w:cstheme="majorEastAsia"/>
                <w:rPrChange w:id="13889" w:author="瑋婷 徐" w:date="2025-01-06T15:35:00Z" w16du:dateUtc="2025-01-06T07:35:00Z">
                  <w:rPr>
                    <w:ins w:id="13890" w:author="瑋婷 徐" w:date="2025-01-03T16:20:00Z" w16du:dateUtc="2025-01-03T08:20:00Z"/>
                    <w:rFonts w:ascii="Times New Roman" w:eastAsia="Times New Roman" w:hAnsi="Times New Roman" w:cs="Times New Roman"/>
                    <w:sz w:val="20"/>
                    <w:szCs w:val="20"/>
                  </w:rPr>
                </w:rPrChange>
              </w:rPr>
              <w:pPrChange w:id="138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E2240C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92" w:author="瑋婷 徐" w:date="2025-01-03T16:20:00Z" w16du:dateUtc="2025-01-03T08:20:00Z"/>
                <w:rFonts w:asciiTheme="majorEastAsia" w:eastAsia="標楷體" w:hAnsiTheme="majorEastAsia" w:cstheme="majorEastAsia"/>
                <w:rPrChange w:id="13893" w:author="瑋婷 徐" w:date="2025-01-06T15:35:00Z" w16du:dateUtc="2025-01-06T07:35:00Z">
                  <w:rPr>
                    <w:ins w:id="13894" w:author="瑋婷 徐" w:date="2025-01-03T16:20:00Z" w16du:dateUtc="2025-01-03T08:20:00Z"/>
                    <w:rFonts w:ascii="Times New Roman" w:eastAsia="Times New Roman" w:hAnsi="Times New Roman" w:cs="Times New Roman"/>
                    <w:sz w:val="20"/>
                    <w:szCs w:val="20"/>
                  </w:rPr>
                </w:rPrChange>
              </w:rPr>
              <w:pPrChange w:id="138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31B6D2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96" w:author="瑋婷 徐" w:date="2025-01-03T16:20:00Z" w16du:dateUtc="2025-01-03T08:20:00Z"/>
                <w:rFonts w:asciiTheme="majorEastAsia" w:eastAsia="標楷體" w:hAnsiTheme="majorEastAsia" w:cstheme="majorEastAsia"/>
                <w:rPrChange w:id="13897" w:author="瑋婷 徐" w:date="2025-01-06T15:35:00Z" w16du:dateUtc="2025-01-06T07:35:00Z">
                  <w:rPr>
                    <w:ins w:id="13898" w:author="瑋婷 徐" w:date="2025-01-03T16:20:00Z" w16du:dateUtc="2025-01-03T08:20:00Z"/>
                    <w:rFonts w:ascii="Times New Roman" w:eastAsia="Times New Roman" w:hAnsi="Times New Roman" w:cs="Times New Roman"/>
                    <w:sz w:val="20"/>
                    <w:szCs w:val="20"/>
                  </w:rPr>
                </w:rPrChange>
              </w:rPr>
              <w:pPrChange w:id="138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3286B8A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900" w:author="瑋婷 徐" w:date="2025-01-03T16:33:00Z" w16du:dateUtc="2025-01-03T08:33:00Z"/>
                <w:rFonts w:asciiTheme="majorEastAsia" w:eastAsia="標楷體" w:hAnsiTheme="majorEastAsia" w:cstheme="majorEastAsia"/>
              </w:rPr>
            </w:pPr>
          </w:p>
        </w:tc>
        <w:tc>
          <w:tcPr>
            <w:tcW w:w="148" w:type="pct"/>
            <w:noWrap/>
            <w:hideMark/>
          </w:tcPr>
          <w:p w14:paraId="1E36613C" w14:textId="23273771"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01" w:author="瑋婷 徐" w:date="2025-01-03T16:20:00Z" w16du:dateUtc="2025-01-03T08:20:00Z"/>
                <w:rFonts w:asciiTheme="majorEastAsia" w:eastAsia="標楷體" w:hAnsiTheme="majorEastAsia" w:cstheme="majorEastAsia"/>
                <w:rPrChange w:id="13902" w:author="瑋婷 徐" w:date="2025-01-06T15:35:00Z" w16du:dateUtc="2025-01-06T07:35:00Z">
                  <w:rPr>
                    <w:ins w:id="13903" w:author="瑋婷 徐" w:date="2025-01-03T16:20:00Z" w16du:dateUtc="2025-01-03T08:20:00Z"/>
                    <w:rFonts w:ascii="Times New Roman" w:eastAsia="Times New Roman" w:hAnsi="Times New Roman" w:cs="Times New Roman"/>
                    <w:sz w:val="20"/>
                    <w:szCs w:val="20"/>
                  </w:rPr>
                </w:rPrChange>
              </w:rPr>
              <w:pPrChange w:id="139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3CF0E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05" w:author="瑋婷 徐" w:date="2025-01-03T16:20:00Z" w16du:dateUtc="2025-01-03T08:20:00Z"/>
                <w:rFonts w:asciiTheme="majorEastAsia" w:eastAsia="標楷體" w:hAnsiTheme="majorEastAsia" w:cstheme="majorEastAsia"/>
                <w:rPrChange w:id="13906" w:author="瑋婷 徐" w:date="2025-01-06T15:35:00Z" w16du:dateUtc="2025-01-06T07:35:00Z">
                  <w:rPr>
                    <w:ins w:id="13907" w:author="瑋婷 徐" w:date="2025-01-03T16:20:00Z" w16du:dateUtc="2025-01-03T08:20:00Z"/>
                    <w:rFonts w:ascii="Times New Roman" w:eastAsia="Times New Roman" w:hAnsi="Times New Roman" w:cs="Times New Roman"/>
                    <w:sz w:val="20"/>
                    <w:szCs w:val="20"/>
                  </w:rPr>
                </w:rPrChange>
              </w:rPr>
              <w:pPrChange w:id="139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7F2609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09" w:author="瑋婷 徐" w:date="2025-01-03T16:20:00Z" w16du:dateUtc="2025-01-03T08:20:00Z"/>
                <w:rFonts w:asciiTheme="majorEastAsia" w:eastAsia="標楷體" w:hAnsiTheme="majorEastAsia" w:cstheme="majorEastAsia"/>
                <w:rPrChange w:id="13910" w:author="瑋婷 徐" w:date="2025-01-06T15:35:00Z" w16du:dateUtc="2025-01-06T07:35:00Z">
                  <w:rPr>
                    <w:ins w:id="13911" w:author="瑋婷 徐" w:date="2025-01-03T16:20:00Z" w16du:dateUtc="2025-01-03T08:20:00Z"/>
                    <w:rFonts w:ascii="Times New Roman" w:eastAsia="Times New Roman" w:hAnsi="Times New Roman" w:cs="Times New Roman"/>
                    <w:sz w:val="20"/>
                    <w:szCs w:val="20"/>
                  </w:rPr>
                </w:rPrChange>
              </w:rPr>
              <w:pPrChange w:id="139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6FCA0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13" w:author="瑋婷 徐" w:date="2025-01-03T16:20:00Z" w16du:dateUtc="2025-01-03T08:20:00Z"/>
                <w:rFonts w:asciiTheme="majorEastAsia" w:eastAsia="標楷體" w:hAnsiTheme="majorEastAsia" w:cstheme="majorEastAsia"/>
                <w:color w:val="000000"/>
                <w:rPrChange w:id="13914" w:author="瑋婷 徐" w:date="2025-01-06T15:35:00Z" w16du:dateUtc="2025-01-06T07:35:00Z">
                  <w:rPr>
                    <w:ins w:id="13915" w:author="瑋婷 徐" w:date="2025-01-03T16:20:00Z" w16du:dateUtc="2025-01-03T08:20:00Z"/>
                    <w:rFonts w:cs="Calibri"/>
                    <w:color w:val="000000"/>
                    <w:sz w:val="22"/>
                  </w:rPr>
                </w:rPrChange>
              </w:rPr>
              <w:pPrChange w:id="139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917" w:author="瑋婷 徐" w:date="2025-01-03T16:20:00Z" w16du:dateUtc="2025-01-03T08:20:00Z">
              <w:r w:rsidRPr="00727E7E">
                <w:rPr>
                  <w:rFonts w:asciiTheme="majorEastAsia" w:eastAsia="標楷體" w:hAnsiTheme="majorEastAsia" w:cstheme="majorEastAsia"/>
                  <w:color w:val="000000"/>
                  <w:rPrChange w:id="13918" w:author="瑋婷 徐" w:date="2025-01-06T15:35:00Z" w16du:dateUtc="2025-01-06T07:35:00Z">
                    <w:rPr>
                      <w:rFonts w:cs="Calibri"/>
                      <w:color w:val="000000"/>
                      <w:sz w:val="22"/>
                    </w:rPr>
                  </w:rPrChange>
                </w:rPr>
                <w:t>*</w:t>
              </w:r>
            </w:ins>
          </w:p>
        </w:tc>
        <w:tc>
          <w:tcPr>
            <w:tcW w:w="148" w:type="pct"/>
            <w:noWrap/>
            <w:hideMark/>
          </w:tcPr>
          <w:p w14:paraId="53A58A1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19" w:author="瑋婷 徐" w:date="2025-01-03T16:20:00Z" w16du:dateUtc="2025-01-03T08:20:00Z"/>
                <w:rFonts w:asciiTheme="majorEastAsia" w:eastAsia="標楷體" w:hAnsiTheme="majorEastAsia" w:cstheme="majorEastAsia"/>
                <w:color w:val="000000"/>
                <w:rPrChange w:id="13920" w:author="瑋婷 徐" w:date="2025-01-06T15:35:00Z" w16du:dateUtc="2025-01-06T07:35:00Z">
                  <w:rPr>
                    <w:ins w:id="13921" w:author="瑋婷 徐" w:date="2025-01-03T16:20:00Z" w16du:dateUtc="2025-01-03T08:20:00Z"/>
                    <w:rFonts w:cs="Calibri"/>
                    <w:color w:val="000000"/>
                    <w:sz w:val="22"/>
                  </w:rPr>
                </w:rPrChange>
              </w:rPr>
              <w:pPrChange w:id="139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923" w:author="瑋婷 徐" w:date="2025-01-03T16:20:00Z" w16du:dateUtc="2025-01-03T08:20:00Z">
              <w:r w:rsidRPr="00727E7E">
                <w:rPr>
                  <w:rFonts w:asciiTheme="majorEastAsia" w:eastAsia="標楷體" w:hAnsiTheme="majorEastAsia" w:cstheme="majorEastAsia"/>
                  <w:color w:val="000000"/>
                  <w:rPrChange w:id="13924" w:author="瑋婷 徐" w:date="2025-01-06T15:35:00Z" w16du:dateUtc="2025-01-06T07:35:00Z">
                    <w:rPr>
                      <w:rFonts w:cs="Calibri"/>
                      <w:color w:val="000000"/>
                      <w:sz w:val="22"/>
                    </w:rPr>
                  </w:rPrChange>
                </w:rPr>
                <w:t>*</w:t>
              </w:r>
            </w:ins>
          </w:p>
        </w:tc>
        <w:tc>
          <w:tcPr>
            <w:tcW w:w="148" w:type="pct"/>
            <w:noWrap/>
            <w:hideMark/>
          </w:tcPr>
          <w:p w14:paraId="10AE71C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25" w:author="瑋婷 徐" w:date="2025-01-03T16:20:00Z" w16du:dateUtc="2025-01-03T08:20:00Z"/>
                <w:rFonts w:asciiTheme="majorEastAsia" w:eastAsia="標楷體" w:hAnsiTheme="majorEastAsia" w:cstheme="majorEastAsia"/>
                <w:color w:val="000000"/>
                <w:rPrChange w:id="13926" w:author="瑋婷 徐" w:date="2025-01-06T15:35:00Z" w16du:dateUtc="2025-01-06T07:35:00Z">
                  <w:rPr>
                    <w:ins w:id="13927" w:author="瑋婷 徐" w:date="2025-01-03T16:20:00Z" w16du:dateUtc="2025-01-03T08:20:00Z"/>
                    <w:rFonts w:cs="Calibri"/>
                    <w:color w:val="000000"/>
                    <w:sz w:val="22"/>
                  </w:rPr>
                </w:rPrChange>
              </w:rPr>
              <w:pPrChange w:id="139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F4F198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29" w:author="瑋婷 徐" w:date="2025-01-03T16:20:00Z" w16du:dateUtc="2025-01-03T08:20:00Z"/>
                <w:rFonts w:asciiTheme="majorEastAsia" w:eastAsia="標楷體" w:hAnsiTheme="majorEastAsia" w:cstheme="majorEastAsia"/>
                <w:color w:val="000000"/>
                <w:rPrChange w:id="13930" w:author="瑋婷 徐" w:date="2025-01-06T15:35:00Z" w16du:dateUtc="2025-01-06T07:35:00Z">
                  <w:rPr>
                    <w:ins w:id="13931" w:author="瑋婷 徐" w:date="2025-01-03T16:20:00Z" w16du:dateUtc="2025-01-03T08:20:00Z"/>
                    <w:rFonts w:cs="Calibri"/>
                    <w:color w:val="000000"/>
                    <w:sz w:val="22"/>
                  </w:rPr>
                </w:rPrChange>
              </w:rPr>
              <w:pPrChange w:id="139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933" w:author="瑋婷 徐" w:date="2025-01-03T16:20:00Z" w16du:dateUtc="2025-01-03T08:20:00Z">
              <w:r w:rsidRPr="00727E7E">
                <w:rPr>
                  <w:rFonts w:asciiTheme="majorEastAsia" w:eastAsia="標楷體" w:hAnsiTheme="majorEastAsia" w:cstheme="majorEastAsia"/>
                  <w:color w:val="000000"/>
                  <w:rPrChange w:id="13934" w:author="瑋婷 徐" w:date="2025-01-06T15:35:00Z" w16du:dateUtc="2025-01-06T07:35:00Z">
                    <w:rPr>
                      <w:rFonts w:cs="Calibri"/>
                      <w:color w:val="000000"/>
                      <w:sz w:val="22"/>
                    </w:rPr>
                  </w:rPrChange>
                </w:rPr>
                <w:t>*</w:t>
              </w:r>
            </w:ins>
          </w:p>
        </w:tc>
        <w:tc>
          <w:tcPr>
            <w:tcW w:w="154" w:type="pct"/>
            <w:noWrap/>
            <w:hideMark/>
          </w:tcPr>
          <w:p w14:paraId="6893727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35" w:author="瑋婷 徐" w:date="2025-01-03T16:20:00Z" w16du:dateUtc="2025-01-03T08:20:00Z"/>
                <w:rFonts w:asciiTheme="majorEastAsia" w:eastAsia="標楷體" w:hAnsiTheme="majorEastAsia" w:cstheme="majorEastAsia"/>
                <w:color w:val="000000"/>
                <w:rPrChange w:id="13936" w:author="瑋婷 徐" w:date="2025-01-06T15:35:00Z" w16du:dateUtc="2025-01-06T07:35:00Z">
                  <w:rPr>
                    <w:ins w:id="13937" w:author="瑋婷 徐" w:date="2025-01-03T16:20:00Z" w16du:dateUtc="2025-01-03T08:20:00Z"/>
                    <w:rFonts w:cs="Calibri"/>
                    <w:color w:val="000000"/>
                    <w:sz w:val="22"/>
                  </w:rPr>
                </w:rPrChange>
              </w:rPr>
              <w:pPrChange w:id="139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939" w:author="瑋婷 徐" w:date="2025-01-03T16:20:00Z" w16du:dateUtc="2025-01-03T08:20:00Z">
              <w:r w:rsidRPr="00727E7E">
                <w:rPr>
                  <w:rFonts w:asciiTheme="majorEastAsia" w:eastAsia="標楷體" w:hAnsiTheme="majorEastAsia" w:cstheme="majorEastAsia"/>
                  <w:color w:val="000000"/>
                  <w:rPrChange w:id="13940" w:author="瑋婷 徐" w:date="2025-01-06T15:35:00Z" w16du:dateUtc="2025-01-06T07:35:00Z">
                    <w:rPr>
                      <w:rFonts w:cs="Calibri"/>
                      <w:color w:val="000000"/>
                      <w:sz w:val="22"/>
                    </w:rPr>
                  </w:rPrChange>
                </w:rPr>
                <w:t>*</w:t>
              </w:r>
            </w:ins>
          </w:p>
        </w:tc>
      </w:tr>
      <w:tr w:rsidR="00DA433E" w:rsidRPr="00727E7E" w14:paraId="3DC3E9DB" w14:textId="77777777" w:rsidTr="003C19C7">
        <w:trPr>
          <w:trHeight w:val="300"/>
          <w:ins w:id="13941"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29711960" w14:textId="77777777" w:rsidR="00DA433E" w:rsidRPr="00727E7E" w:rsidRDefault="00DA433E">
            <w:pPr>
              <w:spacing w:line="360" w:lineRule="auto"/>
              <w:jc w:val="both"/>
              <w:rPr>
                <w:ins w:id="13942" w:author="瑋婷 徐" w:date="2025-01-03T16:20:00Z" w16du:dateUtc="2025-01-03T08:20:00Z"/>
                <w:rFonts w:asciiTheme="majorEastAsia" w:eastAsia="標楷體" w:hAnsiTheme="majorEastAsia" w:cstheme="majorEastAsia"/>
                <w:b w:val="0"/>
                <w:bCs w:val="0"/>
                <w:color w:val="000000"/>
                <w:rPrChange w:id="13943" w:author="瑋婷 徐" w:date="2025-01-06T15:35:00Z" w16du:dateUtc="2025-01-06T07:35:00Z">
                  <w:rPr>
                    <w:ins w:id="13944" w:author="瑋婷 徐" w:date="2025-01-03T16:20:00Z" w16du:dateUtc="2025-01-03T08:20:00Z"/>
                    <w:rFonts w:cs="Calibri"/>
                    <w:color w:val="000000"/>
                    <w:sz w:val="22"/>
                  </w:rPr>
                </w:rPrChange>
              </w:rPr>
              <w:pPrChange w:id="13945" w:author="瑋婷 徐" w:date="2025-01-03T16:21:00Z" w16du:dateUtc="2025-01-03T08:21:00Z">
                <w:pPr/>
              </w:pPrChange>
            </w:pPr>
            <w:ins w:id="13946" w:author="瑋婷 徐" w:date="2025-01-03T16:20:00Z" w16du:dateUtc="2025-01-03T08:20:00Z">
              <w:r w:rsidRPr="00727E7E">
                <w:rPr>
                  <w:rFonts w:asciiTheme="majorEastAsia" w:eastAsia="標楷體" w:hAnsiTheme="majorEastAsia" w:cstheme="majorEastAsia"/>
                  <w:b w:val="0"/>
                  <w:bCs w:val="0"/>
                  <w:color w:val="000000"/>
                  <w:rPrChange w:id="13947" w:author="瑋婷 徐" w:date="2025-01-06T15:35:00Z" w16du:dateUtc="2025-01-06T07:35:00Z">
                    <w:rPr>
                      <w:rFonts w:cs="Calibri"/>
                      <w:color w:val="000000"/>
                      <w:sz w:val="22"/>
                    </w:rPr>
                  </w:rPrChange>
                </w:rPr>
                <w:t>白耳畫眉</w:t>
              </w:r>
              <w:r w:rsidRPr="00727E7E">
                <w:rPr>
                  <w:rFonts w:asciiTheme="majorEastAsia" w:eastAsia="標楷體" w:hAnsiTheme="majorEastAsia" w:cstheme="majorEastAsia"/>
                  <w:b w:val="0"/>
                  <w:bCs w:val="0"/>
                  <w:color w:val="000000"/>
                  <w:rPrChange w:id="13948"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3949"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3950" w:author="瑋婷 徐" w:date="2025-01-06T15:35:00Z" w16du:dateUtc="2025-01-06T07:35:00Z">
                    <w:rPr>
                      <w:rFonts w:cs="Calibri"/>
                      <w:color w:val="000000"/>
                      <w:sz w:val="22"/>
                    </w:rPr>
                  </w:rPrChange>
                </w:rPr>
                <w:t xml:space="preserve"> III</w:t>
              </w:r>
            </w:ins>
          </w:p>
        </w:tc>
        <w:tc>
          <w:tcPr>
            <w:tcW w:w="1286" w:type="pct"/>
            <w:hideMark/>
          </w:tcPr>
          <w:p w14:paraId="72E731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51" w:author="瑋婷 徐" w:date="2025-01-03T16:20:00Z" w16du:dateUtc="2025-01-03T08:20:00Z"/>
                <w:rFonts w:asciiTheme="majorEastAsia" w:eastAsia="標楷體" w:hAnsiTheme="majorEastAsia" w:cstheme="majorEastAsia"/>
                <w:i/>
                <w:iCs/>
                <w:color w:val="000000"/>
                <w:rPrChange w:id="13952" w:author="瑋婷 徐" w:date="2025-01-06T15:35:00Z" w16du:dateUtc="2025-01-06T07:35:00Z">
                  <w:rPr>
                    <w:ins w:id="13953" w:author="瑋婷 徐" w:date="2025-01-03T16:20:00Z" w16du:dateUtc="2025-01-03T08:20:00Z"/>
                    <w:rFonts w:cs="Calibri"/>
                    <w:i/>
                    <w:iCs/>
                    <w:color w:val="000000"/>
                    <w:sz w:val="22"/>
                  </w:rPr>
                </w:rPrChange>
              </w:rPr>
              <w:pPrChange w:id="139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55" w:author="瑋婷 徐" w:date="2025-01-03T16:20:00Z" w16du:dateUtc="2025-01-03T08:20:00Z">
              <w:r w:rsidRPr="00727E7E">
                <w:rPr>
                  <w:rFonts w:asciiTheme="majorEastAsia" w:eastAsia="標楷體" w:hAnsiTheme="majorEastAsia" w:cstheme="majorEastAsia"/>
                  <w:i/>
                  <w:iCs/>
                  <w:color w:val="000000"/>
                  <w:rPrChange w:id="13956" w:author="瑋婷 徐" w:date="2025-01-06T15:35:00Z" w16du:dateUtc="2025-01-06T07:35:00Z">
                    <w:rPr>
                      <w:rFonts w:cs="Calibri"/>
                      <w:i/>
                      <w:iCs/>
                      <w:color w:val="000000"/>
                      <w:sz w:val="22"/>
                    </w:rPr>
                  </w:rPrChange>
                </w:rPr>
                <w:t>Heterophasia auricularis</w:t>
              </w:r>
            </w:ins>
          </w:p>
        </w:tc>
        <w:tc>
          <w:tcPr>
            <w:tcW w:w="148" w:type="pct"/>
            <w:noWrap/>
            <w:hideMark/>
          </w:tcPr>
          <w:p w14:paraId="2A68628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57" w:author="瑋婷 徐" w:date="2025-01-03T16:20:00Z" w16du:dateUtc="2025-01-03T08:20:00Z"/>
                <w:rFonts w:asciiTheme="majorEastAsia" w:eastAsia="標楷體" w:hAnsiTheme="majorEastAsia" w:cstheme="majorEastAsia"/>
                <w:i/>
                <w:iCs/>
                <w:color w:val="000000"/>
                <w:rPrChange w:id="13958" w:author="瑋婷 徐" w:date="2025-01-06T15:35:00Z" w16du:dateUtc="2025-01-06T07:35:00Z">
                  <w:rPr>
                    <w:ins w:id="13959" w:author="瑋婷 徐" w:date="2025-01-03T16:20:00Z" w16du:dateUtc="2025-01-03T08:20:00Z"/>
                    <w:rFonts w:cs="Calibri"/>
                    <w:i/>
                    <w:iCs/>
                    <w:color w:val="000000"/>
                    <w:sz w:val="22"/>
                  </w:rPr>
                </w:rPrChange>
              </w:rPr>
              <w:pPrChange w:id="139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197C78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61" w:author="瑋婷 徐" w:date="2025-01-03T16:20:00Z" w16du:dateUtc="2025-01-03T08:20:00Z"/>
                <w:rFonts w:asciiTheme="majorEastAsia" w:eastAsia="標楷體" w:hAnsiTheme="majorEastAsia" w:cstheme="majorEastAsia"/>
                <w:rPrChange w:id="13962" w:author="瑋婷 徐" w:date="2025-01-06T15:35:00Z" w16du:dateUtc="2025-01-06T07:35:00Z">
                  <w:rPr>
                    <w:ins w:id="13963" w:author="瑋婷 徐" w:date="2025-01-03T16:20:00Z" w16du:dateUtc="2025-01-03T08:20:00Z"/>
                    <w:rFonts w:ascii="Times New Roman" w:eastAsia="Times New Roman" w:hAnsi="Times New Roman" w:cs="Times New Roman"/>
                    <w:sz w:val="20"/>
                    <w:szCs w:val="20"/>
                  </w:rPr>
                </w:rPrChange>
              </w:rPr>
              <w:pPrChange w:id="139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6CD752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65" w:author="瑋婷 徐" w:date="2025-01-03T16:20:00Z" w16du:dateUtc="2025-01-03T08:20:00Z"/>
                <w:rFonts w:asciiTheme="majorEastAsia" w:eastAsia="標楷體" w:hAnsiTheme="majorEastAsia" w:cstheme="majorEastAsia"/>
                <w:color w:val="000000"/>
                <w:rPrChange w:id="13966" w:author="瑋婷 徐" w:date="2025-01-06T15:35:00Z" w16du:dateUtc="2025-01-06T07:35:00Z">
                  <w:rPr>
                    <w:ins w:id="13967" w:author="瑋婷 徐" w:date="2025-01-03T16:20:00Z" w16du:dateUtc="2025-01-03T08:20:00Z"/>
                    <w:rFonts w:cs="Calibri"/>
                    <w:color w:val="000000"/>
                    <w:sz w:val="22"/>
                  </w:rPr>
                </w:rPrChange>
              </w:rPr>
              <w:pPrChange w:id="139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69" w:author="瑋婷 徐" w:date="2025-01-03T16:20:00Z" w16du:dateUtc="2025-01-03T08:20:00Z">
              <w:r w:rsidRPr="00727E7E">
                <w:rPr>
                  <w:rFonts w:asciiTheme="majorEastAsia" w:eastAsia="標楷體" w:hAnsiTheme="majorEastAsia" w:cstheme="majorEastAsia"/>
                  <w:color w:val="000000"/>
                  <w:rPrChange w:id="13970" w:author="瑋婷 徐" w:date="2025-01-06T15:35:00Z" w16du:dateUtc="2025-01-06T07:35:00Z">
                    <w:rPr>
                      <w:rFonts w:cs="Calibri"/>
                      <w:color w:val="000000"/>
                      <w:sz w:val="22"/>
                    </w:rPr>
                  </w:rPrChange>
                </w:rPr>
                <w:t>*</w:t>
              </w:r>
            </w:ins>
          </w:p>
        </w:tc>
        <w:tc>
          <w:tcPr>
            <w:tcW w:w="148" w:type="pct"/>
            <w:noWrap/>
            <w:hideMark/>
          </w:tcPr>
          <w:p w14:paraId="031367F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71" w:author="瑋婷 徐" w:date="2025-01-03T16:20:00Z" w16du:dateUtc="2025-01-03T08:20:00Z"/>
                <w:rFonts w:asciiTheme="majorEastAsia" w:eastAsia="標楷體" w:hAnsiTheme="majorEastAsia" w:cstheme="majorEastAsia"/>
                <w:color w:val="000000"/>
                <w:rPrChange w:id="13972" w:author="瑋婷 徐" w:date="2025-01-06T15:35:00Z" w16du:dateUtc="2025-01-06T07:35:00Z">
                  <w:rPr>
                    <w:ins w:id="13973" w:author="瑋婷 徐" w:date="2025-01-03T16:20:00Z" w16du:dateUtc="2025-01-03T08:20:00Z"/>
                    <w:rFonts w:cs="Calibri"/>
                    <w:color w:val="000000"/>
                    <w:sz w:val="22"/>
                  </w:rPr>
                </w:rPrChange>
              </w:rPr>
              <w:pPrChange w:id="139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87CF5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75" w:author="瑋婷 徐" w:date="2025-01-03T16:20:00Z" w16du:dateUtc="2025-01-03T08:20:00Z"/>
                <w:rFonts w:asciiTheme="majorEastAsia" w:eastAsia="標楷體" w:hAnsiTheme="majorEastAsia" w:cstheme="majorEastAsia"/>
                <w:rPrChange w:id="13976" w:author="瑋婷 徐" w:date="2025-01-06T15:35:00Z" w16du:dateUtc="2025-01-06T07:35:00Z">
                  <w:rPr>
                    <w:ins w:id="13977" w:author="瑋婷 徐" w:date="2025-01-03T16:20:00Z" w16du:dateUtc="2025-01-03T08:20:00Z"/>
                    <w:rFonts w:ascii="Times New Roman" w:eastAsia="Times New Roman" w:hAnsi="Times New Roman" w:cs="Times New Roman"/>
                    <w:sz w:val="20"/>
                    <w:szCs w:val="20"/>
                  </w:rPr>
                </w:rPrChange>
              </w:rPr>
              <w:pPrChange w:id="139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6729EBF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79" w:author="瑋婷 徐" w:date="2025-01-03T16:20:00Z" w16du:dateUtc="2025-01-03T08:20:00Z"/>
                <w:rFonts w:asciiTheme="majorEastAsia" w:eastAsia="標楷體" w:hAnsiTheme="majorEastAsia" w:cstheme="majorEastAsia"/>
                <w:rPrChange w:id="13980" w:author="瑋婷 徐" w:date="2025-01-06T15:35:00Z" w16du:dateUtc="2025-01-06T07:35:00Z">
                  <w:rPr>
                    <w:ins w:id="13981" w:author="瑋婷 徐" w:date="2025-01-03T16:20:00Z" w16du:dateUtc="2025-01-03T08:20:00Z"/>
                    <w:rFonts w:ascii="Times New Roman" w:eastAsia="Times New Roman" w:hAnsi="Times New Roman" w:cs="Times New Roman"/>
                    <w:sz w:val="20"/>
                    <w:szCs w:val="20"/>
                  </w:rPr>
                </w:rPrChange>
              </w:rPr>
              <w:pPrChange w:id="139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04D1175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983" w:author="瑋婷 徐" w:date="2025-01-03T16:33:00Z" w16du:dateUtc="2025-01-03T08:33:00Z"/>
                <w:rFonts w:asciiTheme="majorEastAsia" w:eastAsia="標楷體" w:hAnsiTheme="majorEastAsia" w:cstheme="majorEastAsia"/>
              </w:rPr>
            </w:pPr>
          </w:p>
        </w:tc>
        <w:tc>
          <w:tcPr>
            <w:tcW w:w="148" w:type="pct"/>
            <w:noWrap/>
            <w:hideMark/>
          </w:tcPr>
          <w:p w14:paraId="4E4E256B" w14:textId="609D123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84" w:author="瑋婷 徐" w:date="2025-01-03T16:20:00Z" w16du:dateUtc="2025-01-03T08:20:00Z"/>
                <w:rFonts w:asciiTheme="majorEastAsia" w:eastAsia="標楷體" w:hAnsiTheme="majorEastAsia" w:cstheme="majorEastAsia"/>
                <w:rPrChange w:id="13985" w:author="瑋婷 徐" w:date="2025-01-06T15:35:00Z" w16du:dateUtc="2025-01-06T07:35:00Z">
                  <w:rPr>
                    <w:ins w:id="13986" w:author="瑋婷 徐" w:date="2025-01-03T16:20:00Z" w16du:dateUtc="2025-01-03T08:20:00Z"/>
                    <w:rFonts w:ascii="Times New Roman" w:eastAsia="Times New Roman" w:hAnsi="Times New Roman" w:cs="Times New Roman"/>
                    <w:sz w:val="20"/>
                    <w:szCs w:val="20"/>
                  </w:rPr>
                </w:rPrChange>
              </w:rPr>
              <w:pPrChange w:id="139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FE46A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88" w:author="瑋婷 徐" w:date="2025-01-03T16:20:00Z" w16du:dateUtc="2025-01-03T08:20:00Z"/>
                <w:rFonts w:asciiTheme="majorEastAsia" w:eastAsia="標楷體" w:hAnsiTheme="majorEastAsia" w:cstheme="majorEastAsia"/>
                <w:color w:val="000000"/>
                <w:rPrChange w:id="13989" w:author="瑋婷 徐" w:date="2025-01-06T15:35:00Z" w16du:dateUtc="2025-01-06T07:35:00Z">
                  <w:rPr>
                    <w:ins w:id="13990" w:author="瑋婷 徐" w:date="2025-01-03T16:20:00Z" w16du:dateUtc="2025-01-03T08:20:00Z"/>
                    <w:rFonts w:cs="Calibri"/>
                    <w:color w:val="000000"/>
                    <w:sz w:val="22"/>
                  </w:rPr>
                </w:rPrChange>
              </w:rPr>
              <w:pPrChange w:id="139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92" w:author="瑋婷 徐" w:date="2025-01-03T16:20:00Z" w16du:dateUtc="2025-01-03T08:20:00Z">
              <w:r w:rsidRPr="00727E7E">
                <w:rPr>
                  <w:rFonts w:asciiTheme="majorEastAsia" w:eastAsia="標楷體" w:hAnsiTheme="majorEastAsia" w:cstheme="majorEastAsia"/>
                  <w:color w:val="000000"/>
                  <w:rPrChange w:id="13993" w:author="瑋婷 徐" w:date="2025-01-06T15:35:00Z" w16du:dateUtc="2025-01-06T07:35:00Z">
                    <w:rPr>
                      <w:rFonts w:cs="Calibri"/>
                      <w:color w:val="000000"/>
                      <w:sz w:val="22"/>
                    </w:rPr>
                  </w:rPrChange>
                </w:rPr>
                <w:t>*</w:t>
              </w:r>
            </w:ins>
          </w:p>
        </w:tc>
        <w:tc>
          <w:tcPr>
            <w:tcW w:w="148" w:type="pct"/>
            <w:noWrap/>
            <w:hideMark/>
          </w:tcPr>
          <w:p w14:paraId="03EA154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94" w:author="瑋婷 徐" w:date="2025-01-03T16:20:00Z" w16du:dateUtc="2025-01-03T08:20:00Z"/>
                <w:rFonts w:asciiTheme="majorEastAsia" w:eastAsia="標楷體" w:hAnsiTheme="majorEastAsia" w:cstheme="majorEastAsia"/>
                <w:color w:val="000000"/>
                <w:rPrChange w:id="13995" w:author="瑋婷 徐" w:date="2025-01-06T15:35:00Z" w16du:dateUtc="2025-01-06T07:35:00Z">
                  <w:rPr>
                    <w:ins w:id="13996" w:author="瑋婷 徐" w:date="2025-01-03T16:20:00Z" w16du:dateUtc="2025-01-03T08:20:00Z"/>
                    <w:rFonts w:cs="Calibri"/>
                    <w:color w:val="000000"/>
                    <w:sz w:val="22"/>
                  </w:rPr>
                </w:rPrChange>
              </w:rPr>
              <w:pPrChange w:id="139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98" w:author="瑋婷 徐" w:date="2025-01-03T16:20:00Z" w16du:dateUtc="2025-01-03T08:20:00Z">
              <w:r w:rsidRPr="00727E7E">
                <w:rPr>
                  <w:rFonts w:asciiTheme="majorEastAsia" w:eastAsia="標楷體" w:hAnsiTheme="majorEastAsia" w:cstheme="majorEastAsia"/>
                  <w:color w:val="000000"/>
                  <w:rPrChange w:id="13999" w:author="瑋婷 徐" w:date="2025-01-06T15:35:00Z" w16du:dateUtc="2025-01-06T07:35:00Z">
                    <w:rPr>
                      <w:rFonts w:cs="Calibri"/>
                      <w:color w:val="000000"/>
                      <w:sz w:val="22"/>
                    </w:rPr>
                  </w:rPrChange>
                </w:rPr>
                <w:t>*</w:t>
              </w:r>
            </w:ins>
          </w:p>
        </w:tc>
        <w:tc>
          <w:tcPr>
            <w:tcW w:w="148" w:type="pct"/>
            <w:noWrap/>
            <w:hideMark/>
          </w:tcPr>
          <w:p w14:paraId="463FABC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00" w:author="瑋婷 徐" w:date="2025-01-03T16:20:00Z" w16du:dateUtc="2025-01-03T08:20:00Z"/>
                <w:rFonts w:asciiTheme="majorEastAsia" w:eastAsia="標楷體" w:hAnsiTheme="majorEastAsia" w:cstheme="majorEastAsia"/>
                <w:color w:val="000000"/>
                <w:rPrChange w:id="14001" w:author="瑋婷 徐" w:date="2025-01-06T15:35:00Z" w16du:dateUtc="2025-01-06T07:35:00Z">
                  <w:rPr>
                    <w:ins w:id="14002" w:author="瑋婷 徐" w:date="2025-01-03T16:20:00Z" w16du:dateUtc="2025-01-03T08:20:00Z"/>
                    <w:rFonts w:cs="Calibri"/>
                    <w:color w:val="000000"/>
                    <w:sz w:val="22"/>
                  </w:rPr>
                </w:rPrChange>
              </w:rPr>
              <w:pPrChange w:id="140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7E1DA349"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004" w:author="瑋婷 徐" w:date="2025-01-03T16:33:00Z" w16du:dateUtc="2025-01-03T08:33:00Z"/>
                <w:rFonts w:asciiTheme="majorEastAsia" w:eastAsia="標楷體" w:hAnsiTheme="majorEastAsia" w:cstheme="majorEastAsia"/>
              </w:rPr>
            </w:pPr>
          </w:p>
        </w:tc>
        <w:tc>
          <w:tcPr>
            <w:tcW w:w="148" w:type="pct"/>
            <w:noWrap/>
            <w:hideMark/>
          </w:tcPr>
          <w:p w14:paraId="13AE8AE0" w14:textId="7566A6E5"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05" w:author="瑋婷 徐" w:date="2025-01-03T16:20:00Z" w16du:dateUtc="2025-01-03T08:20:00Z"/>
                <w:rFonts w:asciiTheme="majorEastAsia" w:eastAsia="標楷體" w:hAnsiTheme="majorEastAsia" w:cstheme="majorEastAsia"/>
                <w:rPrChange w:id="14006" w:author="瑋婷 徐" w:date="2025-01-06T15:35:00Z" w16du:dateUtc="2025-01-06T07:35:00Z">
                  <w:rPr>
                    <w:ins w:id="14007" w:author="瑋婷 徐" w:date="2025-01-03T16:20:00Z" w16du:dateUtc="2025-01-03T08:20:00Z"/>
                    <w:rFonts w:ascii="Times New Roman" w:eastAsia="Times New Roman" w:hAnsi="Times New Roman" w:cs="Times New Roman"/>
                    <w:sz w:val="20"/>
                    <w:szCs w:val="20"/>
                  </w:rPr>
                </w:rPrChange>
              </w:rPr>
              <w:pPrChange w:id="140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A127E1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09" w:author="瑋婷 徐" w:date="2025-01-03T16:20:00Z" w16du:dateUtc="2025-01-03T08:20:00Z"/>
                <w:rFonts w:asciiTheme="majorEastAsia" w:eastAsia="標楷體" w:hAnsiTheme="majorEastAsia" w:cstheme="majorEastAsia"/>
                <w:rPrChange w:id="14010" w:author="瑋婷 徐" w:date="2025-01-06T15:35:00Z" w16du:dateUtc="2025-01-06T07:35:00Z">
                  <w:rPr>
                    <w:ins w:id="14011" w:author="瑋婷 徐" w:date="2025-01-03T16:20:00Z" w16du:dateUtc="2025-01-03T08:20:00Z"/>
                    <w:rFonts w:ascii="Times New Roman" w:eastAsia="Times New Roman" w:hAnsi="Times New Roman" w:cs="Times New Roman"/>
                    <w:sz w:val="20"/>
                    <w:szCs w:val="20"/>
                  </w:rPr>
                </w:rPrChange>
              </w:rPr>
              <w:pPrChange w:id="140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7BA2C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13" w:author="瑋婷 徐" w:date="2025-01-03T16:20:00Z" w16du:dateUtc="2025-01-03T08:20:00Z"/>
                <w:rFonts w:asciiTheme="majorEastAsia" w:eastAsia="標楷體" w:hAnsiTheme="majorEastAsia" w:cstheme="majorEastAsia"/>
                <w:color w:val="000000"/>
                <w:rPrChange w:id="14014" w:author="瑋婷 徐" w:date="2025-01-06T15:35:00Z" w16du:dateUtc="2025-01-06T07:35:00Z">
                  <w:rPr>
                    <w:ins w:id="14015" w:author="瑋婷 徐" w:date="2025-01-03T16:20:00Z" w16du:dateUtc="2025-01-03T08:20:00Z"/>
                    <w:rFonts w:cs="Calibri"/>
                    <w:color w:val="000000"/>
                    <w:sz w:val="22"/>
                  </w:rPr>
                </w:rPrChange>
              </w:rPr>
              <w:pPrChange w:id="140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017" w:author="瑋婷 徐" w:date="2025-01-03T16:20:00Z" w16du:dateUtc="2025-01-03T08:20:00Z">
              <w:r w:rsidRPr="00727E7E">
                <w:rPr>
                  <w:rFonts w:asciiTheme="majorEastAsia" w:eastAsia="標楷體" w:hAnsiTheme="majorEastAsia" w:cstheme="majorEastAsia"/>
                  <w:color w:val="000000"/>
                  <w:rPrChange w:id="14018" w:author="瑋婷 徐" w:date="2025-01-06T15:35:00Z" w16du:dateUtc="2025-01-06T07:35:00Z">
                    <w:rPr>
                      <w:rFonts w:cs="Calibri"/>
                      <w:color w:val="000000"/>
                      <w:sz w:val="22"/>
                    </w:rPr>
                  </w:rPrChange>
                </w:rPr>
                <w:t>*</w:t>
              </w:r>
            </w:ins>
          </w:p>
        </w:tc>
        <w:tc>
          <w:tcPr>
            <w:tcW w:w="148" w:type="pct"/>
            <w:noWrap/>
            <w:hideMark/>
          </w:tcPr>
          <w:p w14:paraId="7C207A2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19" w:author="瑋婷 徐" w:date="2025-01-03T16:20:00Z" w16du:dateUtc="2025-01-03T08:20:00Z"/>
                <w:rFonts w:asciiTheme="majorEastAsia" w:eastAsia="標楷體" w:hAnsiTheme="majorEastAsia" w:cstheme="majorEastAsia"/>
                <w:color w:val="000000"/>
                <w:rPrChange w:id="14020" w:author="瑋婷 徐" w:date="2025-01-06T15:35:00Z" w16du:dateUtc="2025-01-06T07:35:00Z">
                  <w:rPr>
                    <w:ins w:id="14021" w:author="瑋婷 徐" w:date="2025-01-03T16:20:00Z" w16du:dateUtc="2025-01-03T08:20:00Z"/>
                    <w:rFonts w:cs="Calibri"/>
                    <w:color w:val="000000"/>
                    <w:sz w:val="22"/>
                  </w:rPr>
                </w:rPrChange>
              </w:rPr>
              <w:pPrChange w:id="140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023" w:author="瑋婷 徐" w:date="2025-01-03T16:20:00Z" w16du:dateUtc="2025-01-03T08:20:00Z">
              <w:r w:rsidRPr="00727E7E">
                <w:rPr>
                  <w:rFonts w:asciiTheme="majorEastAsia" w:eastAsia="標楷體" w:hAnsiTheme="majorEastAsia" w:cstheme="majorEastAsia"/>
                  <w:color w:val="000000"/>
                  <w:rPrChange w:id="14024" w:author="瑋婷 徐" w:date="2025-01-06T15:35:00Z" w16du:dateUtc="2025-01-06T07:35:00Z">
                    <w:rPr>
                      <w:rFonts w:cs="Calibri"/>
                      <w:color w:val="000000"/>
                      <w:sz w:val="22"/>
                    </w:rPr>
                  </w:rPrChange>
                </w:rPr>
                <w:t>*</w:t>
              </w:r>
            </w:ins>
          </w:p>
        </w:tc>
        <w:tc>
          <w:tcPr>
            <w:tcW w:w="148" w:type="pct"/>
            <w:noWrap/>
            <w:hideMark/>
          </w:tcPr>
          <w:p w14:paraId="04FAACB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25" w:author="瑋婷 徐" w:date="2025-01-03T16:20:00Z" w16du:dateUtc="2025-01-03T08:20:00Z"/>
                <w:rFonts w:asciiTheme="majorEastAsia" w:eastAsia="標楷體" w:hAnsiTheme="majorEastAsia" w:cstheme="majorEastAsia"/>
                <w:color w:val="000000"/>
                <w:rPrChange w:id="14026" w:author="瑋婷 徐" w:date="2025-01-06T15:35:00Z" w16du:dateUtc="2025-01-06T07:35:00Z">
                  <w:rPr>
                    <w:ins w:id="14027" w:author="瑋婷 徐" w:date="2025-01-03T16:20:00Z" w16du:dateUtc="2025-01-03T08:20:00Z"/>
                    <w:rFonts w:cs="Calibri"/>
                    <w:color w:val="000000"/>
                    <w:sz w:val="22"/>
                  </w:rPr>
                </w:rPrChange>
              </w:rPr>
              <w:pPrChange w:id="140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029" w:author="瑋婷 徐" w:date="2025-01-03T16:20:00Z" w16du:dateUtc="2025-01-03T08:20:00Z">
              <w:r w:rsidRPr="00727E7E">
                <w:rPr>
                  <w:rFonts w:asciiTheme="majorEastAsia" w:eastAsia="標楷體" w:hAnsiTheme="majorEastAsia" w:cstheme="majorEastAsia"/>
                  <w:color w:val="000000"/>
                  <w:rPrChange w:id="14030" w:author="瑋婷 徐" w:date="2025-01-06T15:35:00Z" w16du:dateUtc="2025-01-06T07:35:00Z">
                    <w:rPr>
                      <w:rFonts w:cs="Calibri"/>
                      <w:color w:val="000000"/>
                      <w:sz w:val="22"/>
                    </w:rPr>
                  </w:rPrChange>
                </w:rPr>
                <w:t>*</w:t>
              </w:r>
            </w:ins>
          </w:p>
        </w:tc>
        <w:tc>
          <w:tcPr>
            <w:tcW w:w="148" w:type="pct"/>
            <w:noWrap/>
            <w:hideMark/>
          </w:tcPr>
          <w:p w14:paraId="1FC0C93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31" w:author="瑋婷 徐" w:date="2025-01-03T16:20:00Z" w16du:dateUtc="2025-01-03T08:20:00Z"/>
                <w:rFonts w:asciiTheme="majorEastAsia" w:eastAsia="標楷體" w:hAnsiTheme="majorEastAsia" w:cstheme="majorEastAsia"/>
                <w:color w:val="000000"/>
                <w:rPrChange w:id="14032" w:author="瑋婷 徐" w:date="2025-01-06T15:35:00Z" w16du:dateUtc="2025-01-06T07:35:00Z">
                  <w:rPr>
                    <w:ins w:id="14033" w:author="瑋婷 徐" w:date="2025-01-03T16:20:00Z" w16du:dateUtc="2025-01-03T08:20:00Z"/>
                    <w:rFonts w:cs="Calibri"/>
                    <w:color w:val="000000"/>
                    <w:sz w:val="22"/>
                  </w:rPr>
                </w:rPrChange>
              </w:rPr>
              <w:pPrChange w:id="140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035" w:author="瑋婷 徐" w:date="2025-01-03T16:20:00Z" w16du:dateUtc="2025-01-03T08:20:00Z">
              <w:r w:rsidRPr="00727E7E">
                <w:rPr>
                  <w:rFonts w:asciiTheme="majorEastAsia" w:eastAsia="標楷體" w:hAnsiTheme="majorEastAsia" w:cstheme="majorEastAsia"/>
                  <w:color w:val="000000"/>
                  <w:rPrChange w:id="14036" w:author="瑋婷 徐" w:date="2025-01-06T15:35:00Z" w16du:dateUtc="2025-01-06T07:35:00Z">
                    <w:rPr>
                      <w:rFonts w:cs="Calibri"/>
                      <w:color w:val="000000"/>
                      <w:sz w:val="22"/>
                    </w:rPr>
                  </w:rPrChange>
                </w:rPr>
                <w:t>*</w:t>
              </w:r>
            </w:ins>
          </w:p>
        </w:tc>
        <w:tc>
          <w:tcPr>
            <w:tcW w:w="148" w:type="pct"/>
            <w:noWrap/>
            <w:hideMark/>
          </w:tcPr>
          <w:p w14:paraId="41F4099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37" w:author="瑋婷 徐" w:date="2025-01-03T16:20:00Z" w16du:dateUtc="2025-01-03T08:20:00Z"/>
                <w:rFonts w:asciiTheme="majorEastAsia" w:eastAsia="標楷體" w:hAnsiTheme="majorEastAsia" w:cstheme="majorEastAsia"/>
                <w:color w:val="000000"/>
                <w:rPrChange w:id="14038" w:author="瑋婷 徐" w:date="2025-01-06T15:35:00Z" w16du:dateUtc="2025-01-06T07:35:00Z">
                  <w:rPr>
                    <w:ins w:id="14039" w:author="瑋婷 徐" w:date="2025-01-03T16:20:00Z" w16du:dateUtc="2025-01-03T08:20:00Z"/>
                    <w:rFonts w:cs="Calibri"/>
                    <w:color w:val="000000"/>
                    <w:sz w:val="22"/>
                  </w:rPr>
                </w:rPrChange>
              </w:rPr>
              <w:pPrChange w:id="140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4A1FB73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41" w:author="瑋婷 徐" w:date="2025-01-03T16:20:00Z" w16du:dateUtc="2025-01-03T08:20:00Z"/>
                <w:rFonts w:asciiTheme="majorEastAsia" w:eastAsia="標楷體" w:hAnsiTheme="majorEastAsia" w:cstheme="majorEastAsia"/>
                <w:color w:val="000000"/>
                <w:rPrChange w:id="14042" w:author="瑋婷 徐" w:date="2025-01-06T15:35:00Z" w16du:dateUtc="2025-01-06T07:35:00Z">
                  <w:rPr>
                    <w:ins w:id="14043" w:author="瑋婷 徐" w:date="2025-01-03T16:20:00Z" w16du:dateUtc="2025-01-03T08:20:00Z"/>
                    <w:rFonts w:cs="Calibri"/>
                    <w:color w:val="000000"/>
                    <w:sz w:val="22"/>
                  </w:rPr>
                </w:rPrChange>
              </w:rPr>
              <w:pPrChange w:id="140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045" w:author="瑋婷 徐" w:date="2025-01-03T16:20:00Z" w16du:dateUtc="2025-01-03T08:20:00Z">
              <w:r w:rsidRPr="00727E7E">
                <w:rPr>
                  <w:rFonts w:asciiTheme="majorEastAsia" w:eastAsia="標楷體" w:hAnsiTheme="majorEastAsia" w:cstheme="majorEastAsia"/>
                  <w:color w:val="000000"/>
                  <w:rPrChange w:id="14046" w:author="瑋婷 徐" w:date="2025-01-06T15:35:00Z" w16du:dateUtc="2025-01-06T07:35:00Z">
                    <w:rPr>
                      <w:rFonts w:cs="Calibri"/>
                      <w:color w:val="000000"/>
                      <w:sz w:val="22"/>
                    </w:rPr>
                  </w:rPrChange>
                </w:rPr>
                <w:t>*</w:t>
              </w:r>
            </w:ins>
          </w:p>
        </w:tc>
      </w:tr>
    </w:tbl>
    <w:p w14:paraId="047E73CB" w14:textId="66EC5AF8" w:rsidR="00DA433E" w:rsidRPr="003C19C7" w:rsidRDefault="003C19C7">
      <w:pPr>
        <w:rPr>
          <w:ins w:id="14047" w:author="瑋婷 徐" w:date="2025-01-03T16:47:00Z" w16du:dateUtc="2025-01-03T08:47:00Z"/>
          <w:rFonts w:ascii="Times New Roman" w:eastAsia="標楷體" w:hAnsi="Times New Roman" w:cs="Times New Roman"/>
          <w:rPrChange w:id="14048" w:author="瑋婷 徐" w:date="2025-01-03T17:08:00Z" w16du:dateUtc="2025-01-03T09:08:00Z">
            <w:rPr>
              <w:ins w:id="14049" w:author="瑋婷 徐" w:date="2025-01-03T16:47:00Z" w16du:dateUtc="2025-01-03T08:47:00Z"/>
            </w:rPr>
          </w:rPrChange>
        </w:rPr>
      </w:pPr>
      <w:ins w:id="14050"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w:t>
        </w:r>
      </w:ins>
      <w:ins w:id="14051" w:author="瑋婷 徐" w:date="2025-01-06T15:35:00Z" w16du:dateUtc="2025-01-06T07:35:00Z">
        <w:r w:rsidR="00727E7E">
          <w:rPr>
            <w:rFonts w:ascii="Times New Roman" w:eastAsia="標楷體" w:hAnsi="Times New Roman" w:cs="Times New Roman" w:hint="eastAsia"/>
          </w:rPr>
          <w:t>4</w:t>
        </w:r>
      </w:ins>
      <w:ins w:id="14052" w:author="瑋婷 徐" w:date="2025-01-03T17:08:00Z" w16du:dateUtc="2025-01-03T09:08: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4053" w:author="瑋婷 徐" w:date="2025-01-04T15:41:00Z" w16du:dateUtc="2025-01-04T07:41: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62"/>
        <w:gridCol w:w="3494"/>
        <w:gridCol w:w="391"/>
        <w:gridCol w:w="391"/>
        <w:gridCol w:w="391"/>
        <w:gridCol w:w="391"/>
        <w:gridCol w:w="391"/>
        <w:gridCol w:w="391"/>
        <w:gridCol w:w="391"/>
        <w:gridCol w:w="391"/>
        <w:gridCol w:w="391"/>
        <w:gridCol w:w="529"/>
        <w:gridCol w:w="529"/>
        <w:gridCol w:w="529"/>
        <w:gridCol w:w="529"/>
        <w:gridCol w:w="529"/>
        <w:gridCol w:w="529"/>
        <w:gridCol w:w="529"/>
        <w:gridCol w:w="529"/>
        <w:gridCol w:w="529"/>
        <w:gridCol w:w="529"/>
        <w:gridCol w:w="523"/>
        <w:tblGridChange w:id="14054">
          <w:tblGrid>
            <w:gridCol w:w="2541"/>
            <w:gridCol w:w="21"/>
            <w:gridCol w:w="3494"/>
            <w:gridCol w:w="391"/>
            <w:gridCol w:w="57"/>
            <w:gridCol w:w="334"/>
            <w:gridCol w:w="391"/>
            <w:gridCol w:w="391"/>
            <w:gridCol w:w="391"/>
            <w:gridCol w:w="391"/>
            <w:gridCol w:w="391"/>
            <w:gridCol w:w="391"/>
            <w:gridCol w:w="391"/>
            <w:gridCol w:w="529"/>
            <w:gridCol w:w="529"/>
            <w:gridCol w:w="529"/>
            <w:gridCol w:w="529"/>
            <w:gridCol w:w="529"/>
            <w:gridCol w:w="529"/>
            <w:gridCol w:w="529"/>
            <w:gridCol w:w="529"/>
            <w:gridCol w:w="529"/>
            <w:gridCol w:w="529"/>
            <w:gridCol w:w="523"/>
          </w:tblGrid>
        </w:tblGridChange>
      </w:tblGrid>
      <w:tr w:rsidR="00DA433E" w:rsidRPr="00727E7E" w14:paraId="50AF52C2" w14:textId="77777777" w:rsidTr="00313CC9">
        <w:trPr>
          <w:cnfStyle w:val="100000000000" w:firstRow="1" w:lastRow="0" w:firstColumn="0" w:lastColumn="0" w:oddVBand="0" w:evenVBand="0" w:oddHBand="0" w:evenHBand="0" w:firstRowFirstColumn="0" w:firstRowLastColumn="0" w:lastRowFirstColumn="0" w:lastRowLastColumn="0"/>
          <w:trHeight w:val="300"/>
          <w:ins w:id="14055" w:author="瑋婷 徐" w:date="2025-01-03T16:47:00Z"/>
          <w:trPrChange w:id="14056"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vMerge w:val="restart"/>
            <w:vAlign w:val="center"/>
            <w:tcPrChange w:id="14057" w:author="瑋婷 徐" w:date="2025-01-04T15:41:00Z" w16du:dateUtc="2025-01-04T07:41:00Z">
              <w:tcPr>
                <w:tcW w:w="826" w:type="pct"/>
                <w:vMerge w:val="restart"/>
              </w:tcPr>
            </w:tcPrChange>
          </w:tcPr>
          <w:p w14:paraId="26A89AB8" w14:textId="05A69459" w:rsidR="00DA433E" w:rsidRPr="00727E7E"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4058" w:author="瑋婷 徐" w:date="2025-01-03T16:47:00Z" w16du:dateUtc="2025-01-03T08:47:00Z"/>
                <w:rFonts w:asciiTheme="majorEastAsia" w:eastAsia="標楷體" w:hAnsiTheme="majorEastAsia" w:cstheme="majorEastAsia"/>
                <w:b w:val="0"/>
                <w:bCs w:val="0"/>
                <w:color w:val="000000"/>
                <w:rPrChange w:id="14059" w:author="瑋婷 徐" w:date="2025-01-06T15:35:00Z" w16du:dateUtc="2025-01-06T07:35:00Z">
                  <w:rPr>
                    <w:ins w:id="14060" w:author="瑋婷 徐" w:date="2025-01-03T16:47:00Z" w16du:dateUtc="2025-01-03T08:47:00Z"/>
                    <w:rFonts w:asciiTheme="majorEastAsia" w:eastAsia="標楷體" w:hAnsiTheme="majorEastAsia" w:cstheme="majorEastAsia"/>
                    <w:color w:val="000000"/>
                  </w:rPr>
                </w:rPrChange>
              </w:rPr>
              <w:pPrChange w:id="14061" w:author="瑋婷 徐" w:date="2025-01-03T16:48:00Z" w16du:dateUtc="2025-01-03T08:48: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4062" w:author="瑋婷 徐" w:date="2025-01-03T16:48:00Z" w16du:dateUtc="2025-01-03T08:48:00Z">
              <w:r w:rsidRPr="00727E7E">
                <w:rPr>
                  <w:rFonts w:asciiTheme="majorEastAsia" w:eastAsia="標楷體" w:hAnsiTheme="majorEastAsia" w:cstheme="majorEastAsia" w:hint="eastAsia"/>
                  <w:b w:val="0"/>
                  <w:bCs w:val="0"/>
                  <w:color w:val="000000"/>
                </w:rPr>
                <w:t>鳥種名</w:t>
              </w:r>
            </w:ins>
          </w:p>
        </w:tc>
        <w:tc>
          <w:tcPr>
            <w:tcW w:w="1135" w:type="pct"/>
            <w:vMerge w:val="restart"/>
            <w:vAlign w:val="center"/>
            <w:tcPrChange w:id="14063" w:author="瑋婷 徐" w:date="2025-01-04T15:41:00Z" w16du:dateUtc="2025-01-04T07:41:00Z">
              <w:tcPr>
                <w:tcW w:w="1288" w:type="pct"/>
                <w:gridSpan w:val="4"/>
                <w:vMerge w:val="restart"/>
              </w:tcPr>
            </w:tcPrChange>
          </w:tcPr>
          <w:p w14:paraId="2D444BCD" w14:textId="6295C3B1"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4064" w:author="瑋婷 徐" w:date="2025-01-03T16:47:00Z" w16du:dateUtc="2025-01-03T08:47:00Z"/>
                <w:rFonts w:asciiTheme="majorEastAsia" w:eastAsia="標楷體" w:hAnsiTheme="majorEastAsia" w:cstheme="majorEastAsia"/>
                <w:b w:val="0"/>
                <w:bCs w:val="0"/>
                <w:i/>
                <w:iCs/>
                <w:color w:val="000000"/>
                <w:rPrChange w:id="14065" w:author="瑋婷 徐" w:date="2025-01-06T15:35:00Z" w16du:dateUtc="2025-01-06T07:35:00Z">
                  <w:rPr>
                    <w:ins w:id="14066" w:author="瑋婷 徐" w:date="2025-01-03T16:47:00Z" w16du:dateUtc="2025-01-03T08:47:00Z"/>
                    <w:rFonts w:asciiTheme="majorEastAsia" w:eastAsia="標楷體" w:hAnsiTheme="majorEastAsia" w:cstheme="majorEastAsia"/>
                    <w:i/>
                    <w:iCs/>
                    <w:color w:val="000000"/>
                  </w:rPr>
                </w:rPrChange>
              </w:rPr>
              <w:pPrChange w:id="14067" w:author="瑋婷 徐" w:date="2025-01-03T16:48:00Z" w16du:dateUtc="2025-01-03T08:4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4068" w:author="瑋婷 徐" w:date="2025-01-03T16:48:00Z" w16du:dateUtc="2025-01-03T08:48:00Z">
              <w:r w:rsidRPr="00727E7E">
                <w:rPr>
                  <w:rFonts w:asciiTheme="majorEastAsia" w:eastAsia="標楷體" w:hAnsiTheme="majorEastAsia" w:cstheme="majorEastAsia" w:hint="eastAsia"/>
                  <w:b w:val="0"/>
                  <w:bCs w:val="0"/>
                  <w:color w:val="000000"/>
                </w:rPr>
                <w:t>學名</w:t>
              </w:r>
            </w:ins>
          </w:p>
        </w:tc>
        <w:tc>
          <w:tcPr>
            <w:tcW w:w="3033" w:type="pct"/>
            <w:gridSpan w:val="20"/>
            <w:noWrap/>
            <w:vAlign w:val="center"/>
            <w:tcPrChange w:id="14069" w:author="瑋婷 徐" w:date="2025-01-04T15:41:00Z" w16du:dateUtc="2025-01-04T07:41:00Z">
              <w:tcPr>
                <w:tcW w:w="2887" w:type="pct"/>
                <w:gridSpan w:val="19"/>
                <w:noWrap/>
              </w:tcPr>
            </w:tcPrChange>
          </w:tcPr>
          <w:p w14:paraId="0479D364" w14:textId="103F3CDC"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4070" w:author="瑋婷 徐" w:date="2025-01-03T16:47:00Z" w16du:dateUtc="2025-01-03T08:47:00Z"/>
                <w:rFonts w:asciiTheme="majorEastAsia" w:eastAsia="標楷體" w:hAnsiTheme="majorEastAsia" w:cstheme="majorEastAsia"/>
                <w:b w:val="0"/>
                <w:bCs w:val="0"/>
                <w:color w:val="000000"/>
                <w:rPrChange w:id="14071" w:author="瑋婷 徐" w:date="2025-01-06T15:35:00Z" w16du:dateUtc="2025-01-06T07:35:00Z">
                  <w:rPr>
                    <w:ins w:id="14072" w:author="瑋婷 徐" w:date="2025-01-03T16:47:00Z" w16du:dateUtc="2025-01-03T08:47:00Z"/>
                    <w:rFonts w:asciiTheme="majorEastAsia" w:eastAsia="標楷體" w:hAnsiTheme="majorEastAsia" w:cstheme="majorEastAsia"/>
                    <w:color w:val="000000"/>
                  </w:rPr>
                </w:rPrChange>
              </w:rPr>
              <w:pPrChange w:id="14073" w:author="瑋婷 徐" w:date="2025-01-03T16:48:00Z" w16du:dateUtc="2025-01-03T08:4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4074" w:author="瑋婷 徐" w:date="2025-01-03T16:48:00Z" w16du:dateUtc="2025-01-03T08:48:00Z">
              <w:r w:rsidRPr="00727E7E">
                <w:rPr>
                  <w:rFonts w:ascii="Times New Roman" w:eastAsia="標楷體" w:hAnsi="Times New Roman" w:cs="Times New Roman" w:hint="eastAsia"/>
                  <w:b w:val="0"/>
                  <w:bCs w:val="0"/>
                  <w:color w:val="000000"/>
                  <w:rPrChange w:id="14075" w:author="瑋婷 徐" w:date="2025-01-06T15:35:00Z" w16du:dateUtc="2025-01-06T07:35:00Z">
                    <w:rPr>
                      <w:rFonts w:ascii="Times New Roman" w:eastAsia="標楷體" w:hAnsi="Times New Roman" w:cs="Times New Roman" w:hint="eastAsia"/>
                      <w:color w:val="000000"/>
                    </w:rPr>
                  </w:rPrChange>
                </w:rPr>
                <w:t>樣區序號</w:t>
              </w:r>
            </w:ins>
          </w:p>
        </w:tc>
      </w:tr>
      <w:tr w:rsidR="00832762" w:rsidRPr="00727E7E" w14:paraId="028DC13F" w14:textId="77777777" w:rsidTr="00313CC9">
        <w:trPr>
          <w:cnfStyle w:val="000000100000" w:firstRow="0" w:lastRow="0" w:firstColumn="0" w:lastColumn="0" w:oddVBand="0" w:evenVBand="0" w:oddHBand="1" w:evenHBand="0" w:firstRowFirstColumn="0" w:firstRowLastColumn="0" w:lastRowFirstColumn="0" w:lastRowLastColumn="0"/>
          <w:trHeight w:val="300"/>
          <w:ins w:id="14076" w:author="瑋婷 徐" w:date="2025-01-03T16:47:00Z"/>
        </w:trPr>
        <w:tc>
          <w:tcPr>
            <w:cnfStyle w:val="001000000000" w:firstRow="0" w:lastRow="0" w:firstColumn="1" w:lastColumn="0" w:oddVBand="0" w:evenVBand="0" w:oddHBand="0" w:evenHBand="0" w:firstRowFirstColumn="0" w:firstRowLastColumn="0" w:lastRowFirstColumn="0" w:lastRowLastColumn="0"/>
            <w:tcW w:w="832" w:type="pct"/>
            <w:vMerge/>
            <w:vAlign w:val="center"/>
          </w:tcPr>
          <w:p w14:paraId="1A176663" w14:textId="77777777" w:rsidR="00DA433E" w:rsidRPr="00727E7E" w:rsidRDefault="00DA433E">
            <w:pPr>
              <w:spacing w:line="360" w:lineRule="auto"/>
              <w:jc w:val="center"/>
              <w:rPr>
                <w:ins w:id="14077" w:author="瑋婷 徐" w:date="2025-01-03T16:47:00Z" w16du:dateUtc="2025-01-03T08:47:00Z"/>
                <w:rFonts w:asciiTheme="majorEastAsia" w:eastAsia="標楷體" w:hAnsiTheme="majorEastAsia" w:cstheme="majorEastAsia"/>
                <w:b w:val="0"/>
                <w:bCs w:val="0"/>
                <w:color w:val="000000"/>
                <w:rPrChange w:id="14078" w:author="瑋婷 徐" w:date="2025-01-06T15:35:00Z" w16du:dateUtc="2025-01-06T07:35:00Z">
                  <w:rPr>
                    <w:ins w:id="14079" w:author="瑋婷 徐" w:date="2025-01-03T16:47:00Z" w16du:dateUtc="2025-01-03T08:47:00Z"/>
                    <w:rFonts w:asciiTheme="majorEastAsia" w:eastAsia="標楷體" w:hAnsiTheme="majorEastAsia" w:cstheme="majorEastAsia"/>
                    <w:color w:val="000000"/>
                  </w:rPr>
                </w:rPrChange>
              </w:rPr>
              <w:pPrChange w:id="14080" w:author="瑋婷 徐" w:date="2025-01-03T16:48:00Z" w16du:dateUtc="2025-01-03T08:48:00Z">
                <w:pPr>
                  <w:spacing w:line="360" w:lineRule="auto"/>
                  <w:jc w:val="both"/>
                </w:pPr>
              </w:pPrChange>
            </w:pPr>
          </w:p>
        </w:tc>
        <w:tc>
          <w:tcPr>
            <w:tcW w:w="1135" w:type="pct"/>
            <w:vMerge/>
            <w:vAlign w:val="center"/>
          </w:tcPr>
          <w:p w14:paraId="0EBF98CB" w14:textId="77777777"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081" w:author="瑋婷 徐" w:date="2025-01-03T16:47:00Z" w16du:dateUtc="2025-01-03T08:47:00Z"/>
                <w:rFonts w:asciiTheme="majorEastAsia" w:eastAsia="標楷體" w:hAnsiTheme="majorEastAsia" w:cstheme="majorEastAsia"/>
                <w:i/>
                <w:iCs/>
                <w:color w:val="000000"/>
              </w:rPr>
              <w:pPrChange w:id="14082"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27" w:type="pct"/>
            <w:noWrap/>
            <w:vAlign w:val="center"/>
          </w:tcPr>
          <w:p w14:paraId="67555965" w14:textId="569EA551"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083" w:author="瑋婷 徐" w:date="2025-01-03T16:47:00Z" w16du:dateUtc="2025-01-03T08:47:00Z"/>
                <w:rFonts w:asciiTheme="majorEastAsia" w:eastAsia="標楷體" w:hAnsiTheme="majorEastAsia" w:cstheme="majorEastAsia"/>
                <w:i/>
                <w:iCs/>
                <w:color w:val="000000"/>
              </w:rPr>
              <w:pPrChange w:id="14084"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085" w:author="瑋婷 徐" w:date="2025-01-03T16:48:00Z" w16du:dateUtc="2025-01-03T08:48:00Z">
              <w:r w:rsidRPr="00727E7E">
                <w:rPr>
                  <w:rFonts w:asciiTheme="majorEastAsia" w:eastAsia="標楷體" w:hAnsiTheme="majorEastAsia" w:cstheme="majorEastAsia" w:hint="eastAsia"/>
                  <w:color w:val="000000"/>
                </w:rPr>
                <w:t>1</w:t>
              </w:r>
            </w:ins>
          </w:p>
        </w:tc>
        <w:tc>
          <w:tcPr>
            <w:tcW w:w="127" w:type="pct"/>
            <w:noWrap/>
            <w:vAlign w:val="center"/>
          </w:tcPr>
          <w:p w14:paraId="505353A1" w14:textId="1F38FDA1"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086" w:author="瑋婷 徐" w:date="2025-01-03T16:47:00Z" w16du:dateUtc="2025-01-03T08:47:00Z"/>
                <w:rFonts w:asciiTheme="majorEastAsia" w:eastAsia="標楷體" w:hAnsiTheme="majorEastAsia" w:cstheme="majorEastAsia"/>
              </w:rPr>
              <w:pPrChange w:id="14087"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088" w:author="瑋婷 徐" w:date="2025-01-03T16:48:00Z" w16du:dateUtc="2025-01-03T08:48:00Z">
              <w:r w:rsidRPr="00727E7E">
                <w:rPr>
                  <w:rFonts w:asciiTheme="majorEastAsia" w:eastAsia="標楷體" w:hAnsiTheme="majorEastAsia" w:cstheme="majorEastAsia" w:hint="eastAsia"/>
                  <w:color w:val="000000"/>
                </w:rPr>
                <w:t>2</w:t>
              </w:r>
            </w:ins>
          </w:p>
        </w:tc>
        <w:tc>
          <w:tcPr>
            <w:tcW w:w="127" w:type="pct"/>
            <w:noWrap/>
            <w:vAlign w:val="center"/>
          </w:tcPr>
          <w:p w14:paraId="27BC1C75" w14:textId="6866BDDC"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089" w:author="瑋婷 徐" w:date="2025-01-03T16:47:00Z" w16du:dateUtc="2025-01-03T08:47:00Z"/>
                <w:rFonts w:asciiTheme="majorEastAsia" w:eastAsia="標楷體" w:hAnsiTheme="majorEastAsia" w:cstheme="majorEastAsia"/>
              </w:rPr>
              <w:pPrChange w:id="14090"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091" w:author="瑋婷 徐" w:date="2025-01-03T16:48:00Z" w16du:dateUtc="2025-01-03T08:48:00Z">
              <w:r w:rsidRPr="00727E7E">
                <w:rPr>
                  <w:rFonts w:asciiTheme="majorEastAsia" w:eastAsia="標楷體" w:hAnsiTheme="majorEastAsia" w:cstheme="majorEastAsia" w:hint="eastAsia"/>
                  <w:color w:val="000000"/>
                </w:rPr>
                <w:t>3</w:t>
              </w:r>
            </w:ins>
          </w:p>
        </w:tc>
        <w:tc>
          <w:tcPr>
            <w:tcW w:w="127" w:type="pct"/>
            <w:noWrap/>
            <w:vAlign w:val="center"/>
          </w:tcPr>
          <w:p w14:paraId="769C8D97" w14:textId="488E9FDA"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092" w:author="瑋婷 徐" w:date="2025-01-03T16:47:00Z" w16du:dateUtc="2025-01-03T08:47:00Z"/>
                <w:rFonts w:asciiTheme="majorEastAsia" w:eastAsia="標楷體" w:hAnsiTheme="majorEastAsia" w:cstheme="majorEastAsia"/>
              </w:rPr>
              <w:pPrChange w:id="14093"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094" w:author="瑋婷 徐" w:date="2025-01-03T16:48:00Z" w16du:dateUtc="2025-01-03T08:48:00Z">
              <w:r w:rsidRPr="00727E7E">
                <w:rPr>
                  <w:rFonts w:asciiTheme="majorEastAsia" w:eastAsia="標楷體" w:hAnsiTheme="majorEastAsia" w:cstheme="majorEastAsia" w:hint="eastAsia"/>
                  <w:color w:val="000000"/>
                </w:rPr>
                <w:t>4</w:t>
              </w:r>
            </w:ins>
          </w:p>
        </w:tc>
        <w:tc>
          <w:tcPr>
            <w:tcW w:w="127" w:type="pct"/>
            <w:noWrap/>
            <w:vAlign w:val="center"/>
          </w:tcPr>
          <w:p w14:paraId="6EF0D8EE" w14:textId="22973C7F"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095" w:author="瑋婷 徐" w:date="2025-01-03T16:47:00Z" w16du:dateUtc="2025-01-03T08:47:00Z"/>
                <w:rFonts w:asciiTheme="majorEastAsia" w:eastAsia="標楷體" w:hAnsiTheme="majorEastAsia" w:cstheme="majorEastAsia"/>
              </w:rPr>
              <w:pPrChange w:id="14096"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097" w:author="瑋婷 徐" w:date="2025-01-03T16:48:00Z" w16du:dateUtc="2025-01-03T08:48:00Z">
              <w:r w:rsidRPr="00727E7E">
                <w:rPr>
                  <w:rFonts w:asciiTheme="majorEastAsia" w:eastAsia="標楷體" w:hAnsiTheme="majorEastAsia" w:cstheme="majorEastAsia" w:hint="eastAsia"/>
                  <w:color w:val="000000"/>
                </w:rPr>
                <w:t>5</w:t>
              </w:r>
            </w:ins>
          </w:p>
        </w:tc>
        <w:tc>
          <w:tcPr>
            <w:tcW w:w="127" w:type="pct"/>
            <w:noWrap/>
            <w:vAlign w:val="center"/>
          </w:tcPr>
          <w:p w14:paraId="28BF2510" w14:textId="1EF8A6DC"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098" w:author="瑋婷 徐" w:date="2025-01-03T16:47:00Z" w16du:dateUtc="2025-01-03T08:47:00Z"/>
                <w:rFonts w:asciiTheme="majorEastAsia" w:eastAsia="標楷體" w:hAnsiTheme="majorEastAsia" w:cstheme="majorEastAsia"/>
              </w:rPr>
              <w:pPrChange w:id="14099"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00" w:author="瑋婷 徐" w:date="2025-01-03T16:48:00Z" w16du:dateUtc="2025-01-03T08:48:00Z">
              <w:r w:rsidRPr="00727E7E">
                <w:rPr>
                  <w:rFonts w:asciiTheme="majorEastAsia" w:eastAsia="標楷體" w:hAnsiTheme="majorEastAsia" w:cstheme="majorEastAsia" w:hint="eastAsia"/>
                  <w:color w:val="000000"/>
                </w:rPr>
                <w:t>6</w:t>
              </w:r>
            </w:ins>
          </w:p>
        </w:tc>
        <w:tc>
          <w:tcPr>
            <w:tcW w:w="127" w:type="pct"/>
            <w:vAlign w:val="center"/>
          </w:tcPr>
          <w:p w14:paraId="47FDA15E" w14:textId="44260DC7"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01" w:author="瑋婷 徐" w:date="2025-01-03T16:47:00Z" w16du:dateUtc="2025-01-03T08:47:00Z"/>
                <w:rFonts w:asciiTheme="majorEastAsia" w:eastAsia="標楷體" w:hAnsiTheme="majorEastAsia" w:cstheme="majorEastAsia"/>
              </w:rPr>
              <w:pPrChange w:id="14102"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03" w:author="瑋婷 徐" w:date="2025-01-03T16:48:00Z" w16du:dateUtc="2025-01-03T08:48:00Z">
              <w:r w:rsidRPr="00727E7E">
                <w:rPr>
                  <w:rFonts w:asciiTheme="majorEastAsia" w:eastAsia="標楷體" w:hAnsiTheme="majorEastAsia" w:cstheme="majorEastAsia" w:hint="eastAsia"/>
                  <w:color w:val="000000"/>
                </w:rPr>
                <w:t>7</w:t>
              </w:r>
            </w:ins>
          </w:p>
        </w:tc>
        <w:tc>
          <w:tcPr>
            <w:tcW w:w="127" w:type="pct"/>
            <w:noWrap/>
            <w:vAlign w:val="center"/>
          </w:tcPr>
          <w:p w14:paraId="682462B8" w14:textId="02EB6C8E"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04" w:author="瑋婷 徐" w:date="2025-01-03T16:47:00Z" w16du:dateUtc="2025-01-03T08:47:00Z"/>
                <w:rFonts w:asciiTheme="majorEastAsia" w:eastAsia="標楷體" w:hAnsiTheme="majorEastAsia" w:cstheme="majorEastAsia"/>
              </w:rPr>
              <w:pPrChange w:id="14105"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06" w:author="瑋婷 徐" w:date="2025-01-03T16:48:00Z" w16du:dateUtc="2025-01-03T08:48:00Z">
              <w:r w:rsidRPr="00727E7E">
                <w:rPr>
                  <w:rFonts w:asciiTheme="majorEastAsia" w:eastAsia="標楷體" w:hAnsiTheme="majorEastAsia" w:cstheme="majorEastAsia" w:hint="eastAsia"/>
                  <w:color w:val="000000"/>
                </w:rPr>
                <w:t>8</w:t>
              </w:r>
            </w:ins>
          </w:p>
        </w:tc>
        <w:tc>
          <w:tcPr>
            <w:tcW w:w="127" w:type="pct"/>
            <w:noWrap/>
            <w:vAlign w:val="center"/>
          </w:tcPr>
          <w:p w14:paraId="56EC294C" w14:textId="1CB02E39"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07" w:author="瑋婷 徐" w:date="2025-01-03T16:47:00Z" w16du:dateUtc="2025-01-03T08:47:00Z"/>
                <w:rFonts w:asciiTheme="majorEastAsia" w:eastAsia="標楷體" w:hAnsiTheme="majorEastAsia" w:cstheme="majorEastAsia"/>
              </w:rPr>
              <w:pPrChange w:id="14108"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09" w:author="瑋婷 徐" w:date="2025-01-03T16:48:00Z" w16du:dateUtc="2025-01-03T08:48:00Z">
              <w:r w:rsidRPr="00727E7E">
                <w:rPr>
                  <w:rFonts w:asciiTheme="majorEastAsia" w:eastAsia="標楷體" w:hAnsiTheme="majorEastAsia" w:cstheme="majorEastAsia" w:hint="eastAsia"/>
                  <w:color w:val="000000"/>
                </w:rPr>
                <w:t>9</w:t>
              </w:r>
            </w:ins>
          </w:p>
        </w:tc>
        <w:tc>
          <w:tcPr>
            <w:tcW w:w="172" w:type="pct"/>
            <w:noWrap/>
            <w:vAlign w:val="center"/>
          </w:tcPr>
          <w:p w14:paraId="3CF93D7F" w14:textId="2DEA01C0"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10" w:author="瑋婷 徐" w:date="2025-01-03T16:47:00Z" w16du:dateUtc="2025-01-03T08:47:00Z"/>
                <w:rFonts w:asciiTheme="majorEastAsia" w:eastAsia="標楷體" w:hAnsiTheme="majorEastAsia" w:cstheme="majorEastAsia"/>
              </w:rPr>
              <w:pPrChange w:id="14111"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12" w:author="瑋婷 徐" w:date="2025-01-03T16:48:00Z" w16du:dateUtc="2025-01-03T08:48:00Z">
              <w:r w:rsidRPr="00727E7E">
                <w:rPr>
                  <w:rFonts w:asciiTheme="majorEastAsia" w:eastAsia="標楷體" w:hAnsiTheme="majorEastAsia" w:cstheme="majorEastAsia" w:hint="eastAsia"/>
                  <w:color w:val="000000"/>
                </w:rPr>
                <w:t>10</w:t>
              </w:r>
            </w:ins>
          </w:p>
        </w:tc>
        <w:tc>
          <w:tcPr>
            <w:tcW w:w="172" w:type="pct"/>
            <w:noWrap/>
            <w:vAlign w:val="center"/>
          </w:tcPr>
          <w:p w14:paraId="40B918C3" w14:textId="0551E058"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13" w:author="瑋婷 徐" w:date="2025-01-03T16:47:00Z" w16du:dateUtc="2025-01-03T08:47:00Z"/>
                <w:rFonts w:asciiTheme="majorEastAsia" w:eastAsia="標楷體" w:hAnsiTheme="majorEastAsia" w:cstheme="majorEastAsia"/>
              </w:rPr>
              <w:pPrChange w:id="14114"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15" w:author="瑋婷 徐" w:date="2025-01-03T16:48:00Z" w16du:dateUtc="2025-01-03T08:48:00Z">
              <w:r w:rsidRPr="00727E7E">
                <w:rPr>
                  <w:rFonts w:asciiTheme="majorEastAsia" w:eastAsia="標楷體" w:hAnsiTheme="majorEastAsia" w:cstheme="majorEastAsia" w:hint="eastAsia"/>
                  <w:color w:val="000000"/>
                </w:rPr>
                <w:t>11</w:t>
              </w:r>
            </w:ins>
          </w:p>
        </w:tc>
        <w:tc>
          <w:tcPr>
            <w:tcW w:w="172" w:type="pct"/>
            <w:vAlign w:val="center"/>
          </w:tcPr>
          <w:p w14:paraId="17F7D2B3" w14:textId="31184F49"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16" w:author="瑋婷 徐" w:date="2025-01-03T16:47:00Z" w16du:dateUtc="2025-01-03T08:47:00Z"/>
                <w:rFonts w:asciiTheme="majorEastAsia" w:eastAsia="標楷體" w:hAnsiTheme="majorEastAsia" w:cstheme="majorEastAsia"/>
              </w:rPr>
              <w:pPrChange w:id="14117"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18" w:author="瑋婷 徐" w:date="2025-01-03T16:48:00Z" w16du:dateUtc="2025-01-03T08:48:00Z">
              <w:r w:rsidRPr="00727E7E">
                <w:rPr>
                  <w:rFonts w:asciiTheme="majorEastAsia" w:eastAsia="標楷體" w:hAnsiTheme="majorEastAsia" w:cstheme="majorEastAsia" w:hint="eastAsia"/>
                  <w:color w:val="000000"/>
                </w:rPr>
                <w:t>12</w:t>
              </w:r>
            </w:ins>
          </w:p>
        </w:tc>
        <w:tc>
          <w:tcPr>
            <w:tcW w:w="172" w:type="pct"/>
            <w:noWrap/>
            <w:vAlign w:val="center"/>
          </w:tcPr>
          <w:p w14:paraId="195AD90C" w14:textId="0CA669A8"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19" w:author="瑋婷 徐" w:date="2025-01-03T16:47:00Z" w16du:dateUtc="2025-01-03T08:47:00Z"/>
                <w:rFonts w:asciiTheme="majorEastAsia" w:eastAsia="標楷體" w:hAnsiTheme="majorEastAsia" w:cstheme="majorEastAsia"/>
              </w:rPr>
              <w:pPrChange w:id="14120"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21" w:author="瑋婷 徐" w:date="2025-01-03T16:48:00Z" w16du:dateUtc="2025-01-03T08:48:00Z">
              <w:r w:rsidRPr="00727E7E">
                <w:rPr>
                  <w:rFonts w:asciiTheme="majorEastAsia" w:eastAsia="標楷體" w:hAnsiTheme="majorEastAsia" w:cstheme="majorEastAsia" w:hint="eastAsia"/>
                  <w:color w:val="000000"/>
                </w:rPr>
                <w:t>13</w:t>
              </w:r>
            </w:ins>
          </w:p>
        </w:tc>
        <w:tc>
          <w:tcPr>
            <w:tcW w:w="172" w:type="pct"/>
            <w:noWrap/>
            <w:vAlign w:val="center"/>
          </w:tcPr>
          <w:p w14:paraId="4D4567CB" w14:textId="6730061B"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22" w:author="瑋婷 徐" w:date="2025-01-03T16:47:00Z" w16du:dateUtc="2025-01-03T08:47:00Z"/>
                <w:rFonts w:asciiTheme="majorEastAsia" w:eastAsia="標楷體" w:hAnsiTheme="majorEastAsia" w:cstheme="majorEastAsia"/>
              </w:rPr>
              <w:pPrChange w:id="14123"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24" w:author="瑋婷 徐" w:date="2025-01-03T16:48:00Z" w16du:dateUtc="2025-01-03T08:48:00Z">
              <w:r w:rsidRPr="00727E7E">
                <w:rPr>
                  <w:rFonts w:asciiTheme="majorEastAsia" w:eastAsia="標楷體" w:hAnsiTheme="majorEastAsia" w:cstheme="majorEastAsia" w:hint="eastAsia"/>
                  <w:color w:val="000000"/>
                </w:rPr>
                <w:t>14</w:t>
              </w:r>
            </w:ins>
          </w:p>
        </w:tc>
        <w:tc>
          <w:tcPr>
            <w:tcW w:w="172" w:type="pct"/>
            <w:noWrap/>
            <w:vAlign w:val="center"/>
          </w:tcPr>
          <w:p w14:paraId="7AABA6B1" w14:textId="38671CDD"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25" w:author="瑋婷 徐" w:date="2025-01-03T16:47:00Z" w16du:dateUtc="2025-01-03T08:47:00Z"/>
                <w:rFonts w:asciiTheme="majorEastAsia" w:eastAsia="標楷體" w:hAnsiTheme="majorEastAsia" w:cstheme="majorEastAsia"/>
              </w:rPr>
              <w:pPrChange w:id="14126"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27" w:author="瑋婷 徐" w:date="2025-01-03T16:48:00Z" w16du:dateUtc="2025-01-03T08:48:00Z">
              <w:r w:rsidRPr="00727E7E">
                <w:rPr>
                  <w:rFonts w:asciiTheme="majorEastAsia" w:eastAsia="標楷體" w:hAnsiTheme="majorEastAsia" w:cstheme="majorEastAsia" w:hint="eastAsia"/>
                  <w:color w:val="000000"/>
                </w:rPr>
                <w:t>15</w:t>
              </w:r>
            </w:ins>
          </w:p>
        </w:tc>
        <w:tc>
          <w:tcPr>
            <w:tcW w:w="172" w:type="pct"/>
            <w:noWrap/>
            <w:vAlign w:val="center"/>
          </w:tcPr>
          <w:p w14:paraId="2626CD3D" w14:textId="66CB2911"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28" w:author="瑋婷 徐" w:date="2025-01-03T16:47:00Z" w16du:dateUtc="2025-01-03T08:47:00Z"/>
                <w:rFonts w:asciiTheme="majorEastAsia" w:eastAsia="標楷體" w:hAnsiTheme="majorEastAsia" w:cstheme="majorEastAsia"/>
              </w:rPr>
              <w:pPrChange w:id="14129"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30" w:author="瑋婷 徐" w:date="2025-01-03T16:48:00Z" w16du:dateUtc="2025-01-03T08:48:00Z">
              <w:r w:rsidRPr="00727E7E">
                <w:rPr>
                  <w:rFonts w:asciiTheme="majorEastAsia" w:eastAsia="標楷體" w:hAnsiTheme="majorEastAsia" w:cstheme="majorEastAsia" w:hint="eastAsia"/>
                  <w:color w:val="000000"/>
                </w:rPr>
                <w:t>16</w:t>
              </w:r>
            </w:ins>
          </w:p>
        </w:tc>
        <w:tc>
          <w:tcPr>
            <w:tcW w:w="172" w:type="pct"/>
            <w:noWrap/>
            <w:vAlign w:val="center"/>
          </w:tcPr>
          <w:p w14:paraId="399C573B" w14:textId="1AF368C4"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31" w:author="瑋婷 徐" w:date="2025-01-03T16:47:00Z" w16du:dateUtc="2025-01-03T08:47:00Z"/>
                <w:rFonts w:asciiTheme="majorEastAsia" w:eastAsia="標楷體" w:hAnsiTheme="majorEastAsia" w:cstheme="majorEastAsia"/>
              </w:rPr>
              <w:pPrChange w:id="14132"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33" w:author="瑋婷 徐" w:date="2025-01-03T16:48:00Z" w16du:dateUtc="2025-01-03T08:48:00Z">
              <w:r w:rsidRPr="00727E7E">
                <w:rPr>
                  <w:rFonts w:asciiTheme="majorEastAsia" w:eastAsia="標楷體" w:hAnsiTheme="majorEastAsia" w:cstheme="majorEastAsia" w:hint="eastAsia"/>
                  <w:color w:val="000000"/>
                </w:rPr>
                <w:t>17</w:t>
              </w:r>
            </w:ins>
          </w:p>
        </w:tc>
        <w:tc>
          <w:tcPr>
            <w:tcW w:w="172" w:type="pct"/>
            <w:noWrap/>
            <w:vAlign w:val="center"/>
          </w:tcPr>
          <w:p w14:paraId="3DCB4382" w14:textId="0706D6C9"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34" w:author="瑋婷 徐" w:date="2025-01-03T16:47:00Z" w16du:dateUtc="2025-01-03T08:47:00Z"/>
                <w:rFonts w:asciiTheme="majorEastAsia" w:eastAsia="標楷體" w:hAnsiTheme="majorEastAsia" w:cstheme="majorEastAsia"/>
              </w:rPr>
              <w:pPrChange w:id="14135"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36" w:author="瑋婷 徐" w:date="2025-01-03T16:48:00Z" w16du:dateUtc="2025-01-03T08:48:00Z">
              <w:r w:rsidRPr="00727E7E">
                <w:rPr>
                  <w:rFonts w:asciiTheme="majorEastAsia" w:eastAsia="標楷體" w:hAnsiTheme="majorEastAsia" w:cstheme="majorEastAsia" w:hint="eastAsia"/>
                  <w:color w:val="000000"/>
                </w:rPr>
                <w:t>18</w:t>
              </w:r>
            </w:ins>
          </w:p>
        </w:tc>
        <w:tc>
          <w:tcPr>
            <w:tcW w:w="172" w:type="pct"/>
            <w:noWrap/>
            <w:vAlign w:val="center"/>
          </w:tcPr>
          <w:p w14:paraId="39E99A3C" w14:textId="2C6A9D9C"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37" w:author="瑋婷 徐" w:date="2025-01-03T16:47:00Z" w16du:dateUtc="2025-01-03T08:47:00Z"/>
                <w:rFonts w:asciiTheme="majorEastAsia" w:eastAsia="標楷體" w:hAnsiTheme="majorEastAsia" w:cstheme="majorEastAsia"/>
                <w:color w:val="000000"/>
              </w:rPr>
              <w:pPrChange w:id="14138"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39" w:author="瑋婷 徐" w:date="2025-01-03T16:48:00Z" w16du:dateUtc="2025-01-03T08:48:00Z">
              <w:r w:rsidRPr="00727E7E">
                <w:rPr>
                  <w:rFonts w:asciiTheme="majorEastAsia" w:eastAsia="標楷體" w:hAnsiTheme="majorEastAsia" w:cstheme="majorEastAsia" w:hint="eastAsia"/>
                  <w:color w:val="000000"/>
                </w:rPr>
                <w:t>19</w:t>
              </w:r>
            </w:ins>
          </w:p>
        </w:tc>
        <w:tc>
          <w:tcPr>
            <w:tcW w:w="172" w:type="pct"/>
            <w:noWrap/>
            <w:vAlign w:val="center"/>
          </w:tcPr>
          <w:p w14:paraId="51CEB8A0" w14:textId="112D332E"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4140" w:author="瑋婷 徐" w:date="2025-01-03T16:47:00Z" w16du:dateUtc="2025-01-03T08:47:00Z"/>
                <w:rFonts w:asciiTheme="majorEastAsia" w:eastAsia="標楷體" w:hAnsiTheme="majorEastAsia" w:cstheme="majorEastAsia"/>
                <w:color w:val="000000"/>
              </w:rPr>
              <w:pPrChange w:id="14141"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4142" w:author="瑋婷 徐" w:date="2025-01-03T16:48:00Z" w16du:dateUtc="2025-01-03T08:48:00Z">
              <w:r w:rsidRPr="00727E7E">
                <w:rPr>
                  <w:rFonts w:asciiTheme="majorEastAsia" w:eastAsia="標楷體" w:hAnsiTheme="majorEastAsia" w:cstheme="majorEastAsia" w:hint="eastAsia"/>
                  <w:color w:val="000000"/>
                </w:rPr>
                <w:t>20</w:t>
              </w:r>
            </w:ins>
          </w:p>
        </w:tc>
      </w:tr>
      <w:tr w:rsidR="00313CC9" w:rsidRPr="00727E7E" w14:paraId="73B22A2C" w14:textId="77777777" w:rsidTr="00313CC9">
        <w:trPr>
          <w:trHeight w:val="300"/>
          <w:ins w:id="14143"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1FEF5798" w14:textId="77777777" w:rsidR="00DA433E" w:rsidRPr="00727E7E" w:rsidRDefault="00DA433E">
            <w:pPr>
              <w:spacing w:line="360" w:lineRule="auto"/>
              <w:jc w:val="both"/>
              <w:rPr>
                <w:ins w:id="14144" w:author="瑋婷 徐" w:date="2025-01-03T16:20:00Z" w16du:dateUtc="2025-01-03T08:20:00Z"/>
                <w:rFonts w:asciiTheme="majorEastAsia" w:eastAsia="標楷體" w:hAnsiTheme="majorEastAsia" w:cstheme="majorEastAsia"/>
                <w:b w:val="0"/>
                <w:bCs w:val="0"/>
                <w:color w:val="000000"/>
                <w:rPrChange w:id="14145" w:author="瑋婷 徐" w:date="2025-01-06T15:35:00Z" w16du:dateUtc="2025-01-06T07:35:00Z">
                  <w:rPr>
                    <w:ins w:id="14146" w:author="瑋婷 徐" w:date="2025-01-03T16:20:00Z" w16du:dateUtc="2025-01-03T08:20:00Z"/>
                    <w:rFonts w:cs="Calibri"/>
                    <w:color w:val="000000"/>
                    <w:sz w:val="22"/>
                  </w:rPr>
                </w:rPrChange>
              </w:rPr>
              <w:pPrChange w:id="14147" w:author="瑋婷 徐" w:date="2025-01-03T16:21:00Z" w16du:dateUtc="2025-01-03T08:21:00Z">
                <w:pPr/>
              </w:pPrChange>
            </w:pPr>
            <w:ins w:id="14148" w:author="瑋婷 徐" w:date="2025-01-03T16:20:00Z" w16du:dateUtc="2025-01-03T08:20:00Z">
              <w:r w:rsidRPr="00727E7E">
                <w:rPr>
                  <w:rFonts w:asciiTheme="majorEastAsia" w:eastAsia="標楷體" w:hAnsiTheme="majorEastAsia" w:cstheme="majorEastAsia"/>
                  <w:b w:val="0"/>
                  <w:bCs w:val="0"/>
                  <w:color w:val="000000"/>
                  <w:rPrChange w:id="14149" w:author="瑋婷 徐" w:date="2025-01-06T15:35:00Z" w16du:dateUtc="2025-01-06T07:35:00Z">
                    <w:rPr>
                      <w:rFonts w:cs="Calibri"/>
                      <w:color w:val="000000"/>
                      <w:sz w:val="22"/>
                    </w:rPr>
                  </w:rPrChange>
                </w:rPr>
                <w:t>紋翼畫眉</w:t>
              </w:r>
              <w:r w:rsidRPr="00727E7E">
                <w:rPr>
                  <w:rFonts w:asciiTheme="majorEastAsia" w:eastAsia="標楷體" w:hAnsiTheme="majorEastAsia" w:cstheme="majorEastAsia"/>
                  <w:b w:val="0"/>
                  <w:bCs w:val="0"/>
                  <w:color w:val="000000"/>
                  <w:rPrChange w:id="14150"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4151"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4152" w:author="瑋婷 徐" w:date="2025-01-06T15:35:00Z" w16du:dateUtc="2025-01-06T07:35:00Z">
                    <w:rPr>
                      <w:rFonts w:cs="Calibri"/>
                      <w:color w:val="000000"/>
                      <w:sz w:val="22"/>
                    </w:rPr>
                  </w:rPrChange>
                </w:rPr>
                <w:t xml:space="preserve"> III</w:t>
              </w:r>
            </w:ins>
          </w:p>
        </w:tc>
        <w:tc>
          <w:tcPr>
            <w:tcW w:w="1135" w:type="pct"/>
            <w:hideMark/>
          </w:tcPr>
          <w:p w14:paraId="3C001E5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53" w:author="瑋婷 徐" w:date="2025-01-03T16:20:00Z" w16du:dateUtc="2025-01-03T08:20:00Z"/>
                <w:rFonts w:asciiTheme="majorEastAsia" w:eastAsia="標楷體" w:hAnsiTheme="majorEastAsia" w:cstheme="majorEastAsia"/>
                <w:i/>
                <w:iCs/>
                <w:color w:val="000000"/>
                <w:rPrChange w:id="14154" w:author="瑋婷 徐" w:date="2025-01-06T15:35:00Z" w16du:dateUtc="2025-01-06T07:35:00Z">
                  <w:rPr>
                    <w:ins w:id="14155" w:author="瑋婷 徐" w:date="2025-01-03T16:20:00Z" w16du:dateUtc="2025-01-03T08:20:00Z"/>
                    <w:rFonts w:cs="Calibri"/>
                    <w:i/>
                    <w:iCs/>
                    <w:color w:val="000000"/>
                    <w:sz w:val="22"/>
                  </w:rPr>
                </w:rPrChange>
              </w:rPr>
              <w:pPrChange w:id="141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57" w:author="瑋婷 徐" w:date="2025-01-03T16:20:00Z" w16du:dateUtc="2025-01-03T08:20:00Z">
              <w:r w:rsidRPr="00727E7E">
                <w:rPr>
                  <w:rFonts w:asciiTheme="majorEastAsia" w:eastAsia="標楷體" w:hAnsiTheme="majorEastAsia" w:cstheme="majorEastAsia"/>
                  <w:i/>
                  <w:iCs/>
                  <w:color w:val="000000"/>
                  <w:rPrChange w:id="14158" w:author="瑋婷 徐" w:date="2025-01-06T15:35:00Z" w16du:dateUtc="2025-01-06T07:35:00Z">
                    <w:rPr>
                      <w:rFonts w:cs="Calibri"/>
                      <w:i/>
                      <w:iCs/>
                      <w:color w:val="000000"/>
                      <w:sz w:val="22"/>
                    </w:rPr>
                  </w:rPrChange>
                </w:rPr>
                <w:t>Actinodura morrisoniana</w:t>
              </w:r>
            </w:ins>
          </w:p>
        </w:tc>
        <w:tc>
          <w:tcPr>
            <w:tcW w:w="127" w:type="pct"/>
            <w:noWrap/>
            <w:hideMark/>
          </w:tcPr>
          <w:p w14:paraId="6B97B07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59" w:author="瑋婷 徐" w:date="2025-01-03T16:20:00Z" w16du:dateUtc="2025-01-03T08:20:00Z"/>
                <w:rFonts w:asciiTheme="majorEastAsia" w:eastAsia="標楷體" w:hAnsiTheme="majorEastAsia" w:cstheme="majorEastAsia"/>
                <w:i/>
                <w:iCs/>
                <w:color w:val="000000"/>
                <w:rPrChange w:id="14160" w:author="瑋婷 徐" w:date="2025-01-06T15:35:00Z" w16du:dateUtc="2025-01-06T07:35:00Z">
                  <w:rPr>
                    <w:ins w:id="14161" w:author="瑋婷 徐" w:date="2025-01-03T16:20:00Z" w16du:dateUtc="2025-01-03T08:20:00Z"/>
                    <w:rFonts w:cs="Calibri"/>
                    <w:i/>
                    <w:iCs/>
                    <w:color w:val="000000"/>
                    <w:sz w:val="22"/>
                  </w:rPr>
                </w:rPrChange>
              </w:rPr>
              <w:pPrChange w:id="141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559910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63" w:author="瑋婷 徐" w:date="2025-01-03T16:20:00Z" w16du:dateUtc="2025-01-03T08:20:00Z"/>
                <w:rFonts w:asciiTheme="majorEastAsia" w:eastAsia="標楷體" w:hAnsiTheme="majorEastAsia" w:cstheme="majorEastAsia"/>
                <w:rPrChange w:id="14164" w:author="瑋婷 徐" w:date="2025-01-06T15:35:00Z" w16du:dateUtc="2025-01-06T07:35:00Z">
                  <w:rPr>
                    <w:ins w:id="14165" w:author="瑋婷 徐" w:date="2025-01-03T16:20:00Z" w16du:dateUtc="2025-01-03T08:20:00Z"/>
                    <w:rFonts w:ascii="Times New Roman" w:eastAsia="Times New Roman" w:hAnsi="Times New Roman" w:cs="Times New Roman"/>
                    <w:sz w:val="20"/>
                    <w:szCs w:val="20"/>
                  </w:rPr>
                </w:rPrChange>
              </w:rPr>
              <w:pPrChange w:id="141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81EBF6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67" w:author="瑋婷 徐" w:date="2025-01-03T16:20:00Z" w16du:dateUtc="2025-01-03T08:20:00Z"/>
                <w:rFonts w:asciiTheme="majorEastAsia" w:eastAsia="標楷體" w:hAnsiTheme="majorEastAsia" w:cstheme="majorEastAsia"/>
                <w:rPrChange w:id="14168" w:author="瑋婷 徐" w:date="2025-01-06T15:35:00Z" w16du:dateUtc="2025-01-06T07:35:00Z">
                  <w:rPr>
                    <w:ins w:id="14169" w:author="瑋婷 徐" w:date="2025-01-03T16:20:00Z" w16du:dateUtc="2025-01-03T08:20:00Z"/>
                    <w:rFonts w:ascii="Times New Roman" w:eastAsia="Times New Roman" w:hAnsi="Times New Roman" w:cs="Times New Roman"/>
                    <w:sz w:val="20"/>
                    <w:szCs w:val="20"/>
                  </w:rPr>
                </w:rPrChange>
              </w:rPr>
              <w:pPrChange w:id="141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EA1627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71" w:author="瑋婷 徐" w:date="2025-01-03T16:20:00Z" w16du:dateUtc="2025-01-03T08:20:00Z"/>
                <w:rFonts w:asciiTheme="majorEastAsia" w:eastAsia="標楷體" w:hAnsiTheme="majorEastAsia" w:cstheme="majorEastAsia"/>
                <w:rPrChange w:id="14172" w:author="瑋婷 徐" w:date="2025-01-06T15:35:00Z" w16du:dateUtc="2025-01-06T07:35:00Z">
                  <w:rPr>
                    <w:ins w:id="14173" w:author="瑋婷 徐" w:date="2025-01-03T16:20:00Z" w16du:dateUtc="2025-01-03T08:20:00Z"/>
                    <w:rFonts w:ascii="Times New Roman" w:eastAsia="Times New Roman" w:hAnsi="Times New Roman" w:cs="Times New Roman"/>
                    <w:sz w:val="20"/>
                    <w:szCs w:val="20"/>
                  </w:rPr>
                </w:rPrChange>
              </w:rPr>
              <w:pPrChange w:id="141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04AD10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75" w:author="瑋婷 徐" w:date="2025-01-03T16:20:00Z" w16du:dateUtc="2025-01-03T08:20:00Z"/>
                <w:rFonts w:asciiTheme="majorEastAsia" w:eastAsia="標楷體" w:hAnsiTheme="majorEastAsia" w:cstheme="majorEastAsia"/>
                <w:rPrChange w:id="14176" w:author="瑋婷 徐" w:date="2025-01-06T15:35:00Z" w16du:dateUtc="2025-01-06T07:35:00Z">
                  <w:rPr>
                    <w:ins w:id="14177" w:author="瑋婷 徐" w:date="2025-01-03T16:20:00Z" w16du:dateUtc="2025-01-03T08:20:00Z"/>
                    <w:rFonts w:ascii="Times New Roman" w:eastAsia="Times New Roman" w:hAnsi="Times New Roman" w:cs="Times New Roman"/>
                    <w:sz w:val="20"/>
                    <w:szCs w:val="20"/>
                  </w:rPr>
                </w:rPrChange>
              </w:rPr>
              <w:pPrChange w:id="141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142186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79" w:author="瑋婷 徐" w:date="2025-01-03T16:20:00Z" w16du:dateUtc="2025-01-03T08:20:00Z"/>
                <w:rFonts w:asciiTheme="majorEastAsia" w:eastAsia="標楷體" w:hAnsiTheme="majorEastAsia" w:cstheme="majorEastAsia"/>
                <w:rPrChange w:id="14180" w:author="瑋婷 徐" w:date="2025-01-06T15:35:00Z" w16du:dateUtc="2025-01-06T07:35:00Z">
                  <w:rPr>
                    <w:ins w:id="14181" w:author="瑋婷 徐" w:date="2025-01-03T16:20:00Z" w16du:dateUtc="2025-01-03T08:20:00Z"/>
                    <w:rFonts w:ascii="Times New Roman" w:eastAsia="Times New Roman" w:hAnsi="Times New Roman" w:cs="Times New Roman"/>
                    <w:sz w:val="20"/>
                    <w:szCs w:val="20"/>
                  </w:rPr>
                </w:rPrChange>
              </w:rPr>
              <w:pPrChange w:id="141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6A12395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183" w:author="瑋婷 徐" w:date="2025-01-03T16:33:00Z" w16du:dateUtc="2025-01-03T08:33:00Z"/>
                <w:rFonts w:asciiTheme="majorEastAsia" w:eastAsia="標楷體" w:hAnsiTheme="majorEastAsia" w:cstheme="majorEastAsia"/>
              </w:rPr>
            </w:pPr>
          </w:p>
        </w:tc>
        <w:tc>
          <w:tcPr>
            <w:tcW w:w="127" w:type="pct"/>
            <w:noWrap/>
            <w:hideMark/>
          </w:tcPr>
          <w:p w14:paraId="5FAE912A" w14:textId="6477FC2D"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84" w:author="瑋婷 徐" w:date="2025-01-03T16:20:00Z" w16du:dateUtc="2025-01-03T08:20:00Z"/>
                <w:rFonts w:asciiTheme="majorEastAsia" w:eastAsia="標楷體" w:hAnsiTheme="majorEastAsia" w:cstheme="majorEastAsia"/>
                <w:rPrChange w:id="14185" w:author="瑋婷 徐" w:date="2025-01-06T15:35:00Z" w16du:dateUtc="2025-01-06T07:35:00Z">
                  <w:rPr>
                    <w:ins w:id="14186" w:author="瑋婷 徐" w:date="2025-01-03T16:20:00Z" w16du:dateUtc="2025-01-03T08:20:00Z"/>
                    <w:rFonts w:ascii="Times New Roman" w:eastAsia="Times New Roman" w:hAnsi="Times New Roman" w:cs="Times New Roman"/>
                    <w:sz w:val="20"/>
                    <w:szCs w:val="20"/>
                  </w:rPr>
                </w:rPrChange>
              </w:rPr>
              <w:pPrChange w:id="141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703D41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88" w:author="瑋婷 徐" w:date="2025-01-03T16:20:00Z" w16du:dateUtc="2025-01-03T08:20:00Z"/>
                <w:rFonts w:asciiTheme="majorEastAsia" w:eastAsia="標楷體" w:hAnsiTheme="majorEastAsia" w:cstheme="majorEastAsia"/>
                <w:rPrChange w:id="14189" w:author="瑋婷 徐" w:date="2025-01-06T15:35:00Z" w16du:dateUtc="2025-01-06T07:35:00Z">
                  <w:rPr>
                    <w:ins w:id="14190" w:author="瑋婷 徐" w:date="2025-01-03T16:20:00Z" w16du:dateUtc="2025-01-03T08:20:00Z"/>
                    <w:rFonts w:ascii="Times New Roman" w:eastAsia="Times New Roman" w:hAnsi="Times New Roman" w:cs="Times New Roman"/>
                    <w:sz w:val="20"/>
                    <w:szCs w:val="20"/>
                  </w:rPr>
                </w:rPrChange>
              </w:rPr>
              <w:pPrChange w:id="141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8ED82B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92" w:author="瑋婷 徐" w:date="2025-01-03T16:20:00Z" w16du:dateUtc="2025-01-03T08:20:00Z"/>
                <w:rFonts w:asciiTheme="majorEastAsia" w:eastAsia="標楷體" w:hAnsiTheme="majorEastAsia" w:cstheme="majorEastAsia"/>
                <w:rPrChange w:id="14193" w:author="瑋婷 徐" w:date="2025-01-06T15:35:00Z" w16du:dateUtc="2025-01-06T07:35:00Z">
                  <w:rPr>
                    <w:ins w:id="14194" w:author="瑋婷 徐" w:date="2025-01-03T16:20:00Z" w16du:dateUtc="2025-01-03T08:20:00Z"/>
                    <w:rFonts w:ascii="Times New Roman" w:eastAsia="Times New Roman" w:hAnsi="Times New Roman" w:cs="Times New Roman"/>
                    <w:sz w:val="20"/>
                    <w:szCs w:val="20"/>
                  </w:rPr>
                </w:rPrChange>
              </w:rPr>
              <w:pPrChange w:id="141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ABCEEC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96" w:author="瑋婷 徐" w:date="2025-01-03T16:20:00Z" w16du:dateUtc="2025-01-03T08:20:00Z"/>
                <w:rFonts w:asciiTheme="majorEastAsia" w:eastAsia="標楷體" w:hAnsiTheme="majorEastAsia" w:cstheme="majorEastAsia"/>
                <w:rPrChange w:id="14197" w:author="瑋婷 徐" w:date="2025-01-06T15:35:00Z" w16du:dateUtc="2025-01-06T07:35:00Z">
                  <w:rPr>
                    <w:ins w:id="14198" w:author="瑋婷 徐" w:date="2025-01-03T16:20:00Z" w16du:dateUtc="2025-01-03T08:20:00Z"/>
                    <w:rFonts w:ascii="Times New Roman" w:eastAsia="Times New Roman" w:hAnsi="Times New Roman" w:cs="Times New Roman"/>
                    <w:sz w:val="20"/>
                    <w:szCs w:val="20"/>
                  </w:rPr>
                </w:rPrChange>
              </w:rPr>
              <w:pPrChange w:id="141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056FA67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200" w:author="瑋婷 徐" w:date="2025-01-03T16:33:00Z" w16du:dateUtc="2025-01-03T08:33:00Z"/>
                <w:rFonts w:asciiTheme="majorEastAsia" w:eastAsia="標楷體" w:hAnsiTheme="majorEastAsia" w:cstheme="majorEastAsia"/>
              </w:rPr>
            </w:pPr>
          </w:p>
        </w:tc>
        <w:tc>
          <w:tcPr>
            <w:tcW w:w="172" w:type="pct"/>
            <w:noWrap/>
            <w:hideMark/>
          </w:tcPr>
          <w:p w14:paraId="4D209CE9" w14:textId="520E30B6"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01" w:author="瑋婷 徐" w:date="2025-01-03T16:20:00Z" w16du:dateUtc="2025-01-03T08:20:00Z"/>
                <w:rFonts w:asciiTheme="majorEastAsia" w:eastAsia="標楷體" w:hAnsiTheme="majorEastAsia" w:cstheme="majorEastAsia"/>
                <w:rPrChange w:id="14202" w:author="瑋婷 徐" w:date="2025-01-06T15:35:00Z" w16du:dateUtc="2025-01-06T07:35:00Z">
                  <w:rPr>
                    <w:ins w:id="14203" w:author="瑋婷 徐" w:date="2025-01-03T16:20:00Z" w16du:dateUtc="2025-01-03T08:20:00Z"/>
                    <w:rFonts w:ascii="Times New Roman" w:eastAsia="Times New Roman" w:hAnsi="Times New Roman" w:cs="Times New Roman"/>
                    <w:sz w:val="20"/>
                    <w:szCs w:val="20"/>
                  </w:rPr>
                </w:rPrChange>
              </w:rPr>
              <w:pPrChange w:id="142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73069F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05" w:author="瑋婷 徐" w:date="2025-01-03T16:20:00Z" w16du:dateUtc="2025-01-03T08:20:00Z"/>
                <w:rFonts w:asciiTheme="majorEastAsia" w:eastAsia="標楷體" w:hAnsiTheme="majorEastAsia" w:cstheme="majorEastAsia"/>
                <w:rPrChange w:id="14206" w:author="瑋婷 徐" w:date="2025-01-06T15:35:00Z" w16du:dateUtc="2025-01-06T07:35:00Z">
                  <w:rPr>
                    <w:ins w:id="14207" w:author="瑋婷 徐" w:date="2025-01-03T16:20:00Z" w16du:dateUtc="2025-01-03T08:20:00Z"/>
                    <w:rFonts w:ascii="Times New Roman" w:eastAsia="Times New Roman" w:hAnsi="Times New Roman" w:cs="Times New Roman"/>
                    <w:sz w:val="20"/>
                    <w:szCs w:val="20"/>
                  </w:rPr>
                </w:rPrChange>
              </w:rPr>
              <w:pPrChange w:id="142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5E01F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09" w:author="瑋婷 徐" w:date="2025-01-03T16:20:00Z" w16du:dateUtc="2025-01-03T08:20:00Z"/>
                <w:rFonts w:asciiTheme="majorEastAsia" w:eastAsia="標楷體" w:hAnsiTheme="majorEastAsia" w:cstheme="majorEastAsia"/>
                <w:rPrChange w:id="14210" w:author="瑋婷 徐" w:date="2025-01-06T15:35:00Z" w16du:dateUtc="2025-01-06T07:35:00Z">
                  <w:rPr>
                    <w:ins w:id="14211" w:author="瑋婷 徐" w:date="2025-01-03T16:20:00Z" w16du:dateUtc="2025-01-03T08:20:00Z"/>
                    <w:rFonts w:ascii="Times New Roman" w:eastAsia="Times New Roman" w:hAnsi="Times New Roman" w:cs="Times New Roman"/>
                    <w:sz w:val="20"/>
                    <w:szCs w:val="20"/>
                  </w:rPr>
                </w:rPrChange>
              </w:rPr>
              <w:pPrChange w:id="142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C7E6DD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13" w:author="瑋婷 徐" w:date="2025-01-03T16:20:00Z" w16du:dateUtc="2025-01-03T08:20:00Z"/>
                <w:rFonts w:asciiTheme="majorEastAsia" w:eastAsia="標楷體" w:hAnsiTheme="majorEastAsia" w:cstheme="majorEastAsia"/>
                <w:rPrChange w:id="14214" w:author="瑋婷 徐" w:date="2025-01-06T15:35:00Z" w16du:dateUtc="2025-01-06T07:35:00Z">
                  <w:rPr>
                    <w:ins w:id="14215" w:author="瑋婷 徐" w:date="2025-01-03T16:20:00Z" w16du:dateUtc="2025-01-03T08:20:00Z"/>
                    <w:rFonts w:ascii="Times New Roman" w:eastAsia="Times New Roman" w:hAnsi="Times New Roman" w:cs="Times New Roman"/>
                    <w:sz w:val="20"/>
                    <w:szCs w:val="20"/>
                  </w:rPr>
                </w:rPrChange>
              </w:rPr>
              <w:pPrChange w:id="142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947EC4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17" w:author="瑋婷 徐" w:date="2025-01-03T16:20:00Z" w16du:dateUtc="2025-01-03T08:20:00Z"/>
                <w:rFonts w:asciiTheme="majorEastAsia" w:eastAsia="標楷體" w:hAnsiTheme="majorEastAsia" w:cstheme="majorEastAsia"/>
                <w:rPrChange w:id="14218" w:author="瑋婷 徐" w:date="2025-01-06T15:35:00Z" w16du:dateUtc="2025-01-06T07:35:00Z">
                  <w:rPr>
                    <w:ins w:id="14219" w:author="瑋婷 徐" w:date="2025-01-03T16:20:00Z" w16du:dateUtc="2025-01-03T08:20:00Z"/>
                    <w:rFonts w:ascii="Times New Roman" w:eastAsia="Times New Roman" w:hAnsi="Times New Roman" w:cs="Times New Roman"/>
                    <w:sz w:val="20"/>
                    <w:szCs w:val="20"/>
                  </w:rPr>
                </w:rPrChange>
              </w:rPr>
              <w:pPrChange w:id="142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73F40B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21" w:author="瑋婷 徐" w:date="2025-01-03T16:20:00Z" w16du:dateUtc="2025-01-03T08:20:00Z"/>
                <w:rFonts w:asciiTheme="majorEastAsia" w:eastAsia="標楷體" w:hAnsiTheme="majorEastAsia" w:cstheme="majorEastAsia"/>
                <w:rPrChange w:id="14222" w:author="瑋婷 徐" w:date="2025-01-06T15:35:00Z" w16du:dateUtc="2025-01-06T07:35:00Z">
                  <w:rPr>
                    <w:ins w:id="14223" w:author="瑋婷 徐" w:date="2025-01-03T16:20:00Z" w16du:dateUtc="2025-01-03T08:20:00Z"/>
                    <w:rFonts w:ascii="Times New Roman" w:eastAsia="Times New Roman" w:hAnsi="Times New Roman" w:cs="Times New Roman"/>
                    <w:sz w:val="20"/>
                    <w:szCs w:val="20"/>
                  </w:rPr>
                </w:rPrChange>
              </w:rPr>
              <w:pPrChange w:id="142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0A2BB2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25" w:author="瑋婷 徐" w:date="2025-01-03T16:20:00Z" w16du:dateUtc="2025-01-03T08:20:00Z"/>
                <w:rFonts w:asciiTheme="majorEastAsia" w:eastAsia="標楷體" w:hAnsiTheme="majorEastAsia" w:cstheme="majorEastAsia"/>
                <w:color w:val="000000"/>
                <w:rPrChange w:id="14226" w:author="瑋婷 徐" w:date="2025-01-06T15:35:00Z" w16du:dateUtc="2025-01-06T07:35:00Z">
                  <w:rPr>
                    <w:ins w:id="14227" w:author="瑋婷 徐" w:date="2025-01-03T16:20:00Z" w16du:dateUtc="2025-01-03T08:20:00Z"/>
                    <w:rFonts w:cs="Calibri"/>
                    <w:color w:val="000000"/>
                    <w:sz w:val="22"/>
                  </w:rPr>
                </w:rPrChange>
              </w:rPr>
              <w:pPrChange w:id="142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229" w:author="瑋婷 徐" w:date="2025-01-03T16:20:00Z" w16du:dateUtc="2025-01-03T08:20:00Z">
              <w:r w:rsidRPr="00727E7E">
                <w:rPr>
                  <w:rFonts w:asciiTheme="majorEastAsia" w:eastAsia="標楷體" w:hAnsiTheme="majorEastAsia" w:cstheme="majorEastAsia"/>
                  <w:color w:val="000000"/>
                  <w:rPrChange w:id="14230" w:author="瑋婷 徐" w:date="2025-01-06T15:35:00Z" w16du:dateUtc="2025-01-06T07:35:00Z">
                    <w:rPr>
                      <w:rFonts w:cs="Calibri"/>
                      <w:color w:val="000000"/>
                      <w:sz w:val="22"/>
                    </w:rPr>
                  </w:rPrChange>
                </w:rPr>
                <w:t>*</w:t>
              </w:r>
            </w:ins>
          </w:p>
        </w:tc>
        <w:tc>
          <w:tcPr>
            <w:tcW w:w="172" w:type="pct"/>
            <w:noWrap/>
            <w:hideMark/>
          </w:tcPr>
          <w:p w14:paraId="1DF24E4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31" w:author="瑋婷 徐" w:date="2025-01-03T16:20:00Z" w16du:dateUtc="2025-01-03T08:20:00Z"/>
                <w:rFonts w:asciiTheme="majorEastAsia" w:eastAsia="標楷體" w:hAnsiTheme="majorEastAsia" w:cstheme="majorEastAsia"/>
                <w:color w:val="000000"/>
                <w:rPrChange w:id="14232" w:author="瑋婷 徐" w:date="2025-01-06T15:35:00Z" w16du:dateUtc="2025-01-06T07:35:00Z">
                  <w:rPr>
                    <w:ins w:id="14233" w:author="瑋婷 徐" w:date="2025-01-03T16:20:00Z" w16du:dateUtc="2025-01-03T08:20:00Z"/>
                    <w:rFonts w:cs="Calibri"/>
                    <w:color w:val="000000"/>
                    <w:sz w:val="22"/>
                  </w:rPr>
                </w:rPrChange>
              </w:rPr>
              <w:pPrChange w:id="142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235" w:author="瑋婷 徐" w:date="2025-01-03T16:20:00Z" w16du:dateUtc="2025-01-03T08:20:00Z">
              <w:r w:rsidRPr="00727E7E">
                <w:rPr>
                  <w:rFonts w:asciiTheme="majorEastAsia" w:eastAsia="標楷體" w:hAnsiTheme="majorEastAsia" w:cstheme="majorEastAsia"/>
                  <w:color w:val="000000"/>
                  <w:rPrChange w:id="14236" w:author="瑋婷 徐" w:date="2025-01-06T15:35:00Z" w16du:dateUtc="2025-01-06T07:35:00Z">
                    <w:rPr>
                      <w:rFonts w:cs="Calibri"/>
                      <w:color w:val="000000"/>
                      <w:sz w:val="22"/>
                    </w:rPr>
                  </w:rPrChange>
                </w:rPr>
                <w:t>*</w:t>
              </w:r>
            </w:ins>
          </w:p>
        </w:tc>
      </w:tr>
      <w:tr w:rsidR="00832762" w:rsidRPr="00727E7E" w14:paraId="51F02322" w14:textId="77777777" w:rsidTr="00313CC9">
        <w:trPr>
          <w:cnfStyle w:val="000000100000" w:firstRow="0" w:lastRow="0" w:firstColumn="0" w:lastColumn="0" w:oddVBand="0" w:evenVBand="0" w:oddHBand="1" w:evenHBand="0" w:firstRowFirstColumn="0" w:firstRowLastColumn="0" w:lastRowFirstColumn="0" w:lastRowLastColumn="0"/>
          <w:trHeight w:val="300"/>
          <w:ins w:id="14237"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1508CA28" w14:textId="77777777" w:rsidR="00DA433E" w:rsidRPr="00727E7E" w:rsidRDefault="00DA433E">
            <w:pPr>
              <w:spacing w:line="360" w:lineRule="auto"/>
              <w:jc w:val="both"/>
              <w:rPr>
                <w:ins w:id="14238" w:author="瑋婷 徐" w:date="2025-01-03T16:20:00Z" w16du:dateUtc="2025-01-03T08:20:00Z"/>
                <w:rFonts w:asciiTheme="majorEastAsia" w:eastAsia="標楷體" w:hAnsiTheme="majorEastAsia" w:cstheme="majorEastAsia"/>
                <w:b w:val="0"/>
                <w:bCs w:val="0"/>
                <w:color w:val="000000"/>
                <w:rPrChange w:id="14239" w:author="瑋婷 徐" w:date="2025-01-06T15:35:00Z" w16du:dateUtc="2025-01-06T07:35:00Z">
                  <w:rPr>
                    <w:ins w:id="14240" w:author="瑋婷 徐" w:date="2025-01-03T16:20:00Z" w16du:dateUtc="2025-01-03T08:20:00Z"/>
                    <w:rFonts w:cs="Calibri"/>
                    <w:color w:val="000000"/>
                    <w:sz w:val="22"/>
                  </w:rPr>
                </w:rPrChange>
              </w:rPr>
              <w:pPrChange w:id="14241" w:author="瑋婷 徐" w:date="2025-01-03T16:21:00Z" w16du:dateUtc="2025-01-03T08:21:00Z">
                <w:pPr/>
              </w:pPrChange>
            </w:pPr>
            <w:ins w:id="14242" w:author="瑋婷 徐" w:date="2025-01-03T16:20:00Z" w16du:dateUtc="2025-01-03T08:20:00Z">
              <w:r w:rsidRPr="00727E7E">
                <w:rPr>
                  <w:rFonts w:asciiTheme="majorEastAsia" w:eastAsia="標楷體" w:hAnsiTheme="majorEastAsia" w:cstheme="majorEastAsia"/>
                  <w:b w:val="0"/>
                  <w:bCs w:val="0"/>
                  <w:color w:val="000000"/>
                  <w:rPrChange w:id="14243" w:author="瑋婷 徐" w:date="2025-01-06T15:35:00Z" w16du:dateUtc="2025-01-06T07:35:00Z">
                    <w:rPr>
                      <w:rFonts w:cs="Calibri"/>
                      <w:color w:val="000000"/>
                      <w:sz w:val="22"/>
                    </w:rPr>
                  </w:rPrChange>
                </w:rPr>
                <w:t>黃胸</w:t>
              </w:r>
              <w:proofErr w:type="gramStart"/>
              <w:r w:rsidRPr="00727E7E">
                <w:rPr>
                  <w:rFonts w:asciiTheme="majorEastAsia" w:eastAsia="標楷體" w:hAnsiTheme="majorEastAsia" w:cstheme="majorEastAsia"/>
                  <w:b w:val="0"/>
                  <w:bCs w:val="0"/>
                  <w:color w:val="000000"/>
                  <w:rPrChange w:id="14244" w:author="瑋婷 徐" w:date="2025-01-06T15:35:00Z" w16du:dateUtc="2025-01-06T07:35:00Z">
                    <w:rPr>
                      <w:rFonts w:cs="Calibri"/>
                      <w:color w:val="000000"/>
                      <w:sz w:val="22"/>
                    </w:rPr>
                  </w:rPrChange>
                </w:rPr>
                <w:t>藪</w:t>
              </w:r>
              <w:proofErr w:type="gramEnd"/>
              <w:r w:rsidRPr="00727E7E">
                <w:rPr>
                  <w:rFonts w:asciiTheme="majorEastAsia" w:eastAsia="標楷體" w:hAnsiTheme="majorEastAsia" w:cstheme="majorEastAsia"/>
                  <w:b w:val="0"/>
                  <w:bCs w:val="0"/>
                  <w:color w:val="000000"/>
                  <w:rPrChange w:id="14245" w:author="瑋婷 徐" w:date="2025-01-06T15:35:00Z" w16du:dateUtc="2025-01-06T07:35:00Z">
                    <w:rPr>
                      <w:rFonts w:cs="Calibri"/>
                      <w:color w:val="000000"/>
                      <w:sz w:val="22"/>
                    </w:rPr>
                  </w:rPrChange>
                </w:rPr>
                <w:t>眉</w:t>
              </w:r>
              <w:r w:rsidRPr="00727E7E">
                <w:rPr>
                  <w:rFonts w:asciiTheme="majorEastAsia" w:eastAsia="標楷體" w:hAnsiTheme="majorEastAsia" w:cstheme="majorEastAsia"/>
                  <w:b w:val="0"/>
                  <w:bCs w:val="0"/>
                  <w:color w:val="000000"/>
                  <w:rPrChange w:id="14246"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4247"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4248" w:author="瑋婷 徐" w:date="2025-01-06T15:35:00Z" w16du:dateUtc="2025-01-06T07:35:00Z">
                    <w:rPr>
                      <w:rFonts w:cs="Calibri"/>
                      <w:color w:val="000000"/>
                      <w:sz w:val="22"/>
                    </w:rPr>
                  </w:rPrChange>
                </w:rPr>
                <w:t xml:space="preserve"> III</w:t>
              </w:r>
            </w:ins>
          </w:p>
        </w:tc>
        <w:tc>
          <w:tcPr>
            <w:tcW w:w="1135" w:type="pct"/>
            <w:hideMark/>
          </w:tcPr>
          <w:p w14:paraId="0D4010D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49" w:author="瑋婷 徐" w:date="2025-01-03T16:20:00Z" w16du:dateUtc="2025-01-03T08:20:00Z"/>
                <w:rFonts w:asciiTheme="majorEastAsia" w:eastAsia="標楷體" w:hAnsiTheme="majorEastAsia" w:cstheme="majorEastAsia"/>
                <w:i/>
                <w:iCs/>
                <w:color w:val="000000"/>
                <w:rPrChange w:id="14250" w:author="瑋婷 徐" w:date="2025-01-06T15:35:00Z" w16du:dateUtc="2025-01-06T07:35:00Z">
                  <w:rPr>
                    <w:ins w:id="14251" w:author="瑋婷 徐" w:date="2025-01-03T16:20:00Z" w16du:dateUtc="2025-01-03T08:20:00Z"/>
                    <w:rFonts w:cs="Calibri"/>
                    <w:i/>
                    <w:iCs/>
                    <w:color w:val="000000"/>
                    <w:sz w:val="22"/>
                  </w:rPr>
                </w:rPrChange>
              </w:rPr>
              <w:pPrChange w:id="142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53" w:author="瑋婷 徐" w:date="2025-01-03T16:20:00Z" w16du:dateUtc="2025-01-03T08:20:00Z">
              <w:r w:rsidRPr="00727E7E">
                <w:rPr>
                  <w:rFonts w:asciiTheme="majorEastAsia" w:eastAsia="標楷體" w:hAnsiTheme="majorEastAsia" w:cstheme="majorEastAsia"/>
                  <w:i/>
                  <w:iCs/>
                  <w:color w:val="000000"/>
                  <w:rPrChange w:id="14254" w:author="瑋婷 徐" w:date="2025-01-06T15:35:00Z" w16du:dateUtc="2025-01-06T07:35:00Z">
                    <w:rPr>
                      <w:rFonts w:cs="Calibri"/>
                      <w:i/>
                      <w:iCs/>
                      <w:color w:val="000000"/>
                      <w:sz w:val="22"/>
                    </w:rPr>
                  </w:rPrChange>
                </w:rPr>
                <w:t>Liocichla steerii</w:t>
              </w:r>
            </w:ins>
          </w:p>
        </w:tc>
        <w:tc>
          <w:tcPr>
            <w:tcW w:w="127" w:type="pct"/>
            <w:noWrap/>
            <w:hideMark/>
          </w:tcPr>
          <w:p w14:paraId="6DD3A7D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55" w:author="瑋婷 徐" w:date="2025-01-03T16:20:00Z" w16du:dateUtc="2025-01-03T08:20:00Z"/>
                <w:rFonts w:asciiTheme="majorEastAsia" w:eastAsia="標楷體" w:hAnsiTheme="majorEastAsia" w:cstheme="majorEastAsia"/>
                <w:i/>
                <w:iCs/>
                <w:color w:val="000000"/>
                <w:rPrChange w:id="14256" w:author="瑋婷 徐" w:date="2025-01-06T15:35:00Z" w16du:dateUtc="2025-01-06T07:35:00Z">
                  <w:rPr>
                    <w:ins w:id="14257" w:author="瑋婷 徐" w:date="2025-01-03T16:20:00Z" w16du:dateUtc="2025-01-03T08:20:00Z"/>
                    <w:rFonts w:cs="Calibri"/>
                    <w:i/>
                    <w:iCs/>
                    <w:color w:val="000000"/>
                    <w:sz w:val="22"/>
                  </w:rPr>
                </w:rPrChange>
              </w:rPr>
              <w:pPrChange w:id="142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BDA5D0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59" w:author="瑋婷 徐" w:date="2025-01-03T16:20:00Z" w16du:dateUtc="2025-01-03T08:20:00Z"/>
                <w:rFonts w:asciiTheme="majorEastAsia" w:eastAsia="標楷體" w:hAnsiTheme="majorEastAsia" w:cstheme="majorEastAsia"/>
                <w:rPrChange w:id="14260" w:author="瑋婷 徐" w:date="2025-01-06T15:35:00Z" w16du:dateUtc="2025-01-06T07:35:00Z">
                  <w:rPr>
                    <w:ins w:id="14261" w:author="瑋婷 徐" w:date="2025-01-03T16:20:00Z" w16du:dateUtc="2025-01-03T08:20:00Z"/>
                    <w:rFonts w:ascii="Times New Roman" w:eastAsia="Times New Roman" w:hAnsi="Times New Roman" w:cs="Times New Roman"/>
                    <w:sz w:val="20"/>
                    <w:szCs w:val="20"/>
                  </w:rPr>
                </w:rPrChange>
              </w:rPr>
              <w:pPrChange w:id="142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330073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63" w:author="瑋婷 徐" w:date="2025-01-03T16:20:00Z" w16du:dateUtc="2025-01-03T08:20:00Z"/>
                <w:rFonts w:asciiTheme="majorEastAsia" w:eastAsia="標楷體" w:hAnsiTheme="majorEastAsia" w:cstheme="majorEastAsia"/>
                <w:color w:val="000000"/>
                <w:rPrChange w:id="14264" w:author="瑋婷 徐" w:date="2025-01-06T15:35:00Z" w16du:dateUtc="2025-01-06T07:35:00Z">
                  <w:rPr>
                    <w:ins w:id="14265" w:author="瑋婷 徐" w:date="2025-01-03T16:20:00Z" w16du:dateUtc="2025-01-03T08:20:00Z"/>
                    <w:rFonts w:cs="Calibri"/>
                    <w:color w:val="000000"/>
                    <w:sz w:val="22"/>
                  </w:rPr>
                </w:rPrChange>
              </w:rPr>
              <w:pPrChange w:id="142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67" w:author="瑋婷 徐" w:date="2025-01-03T16:20:00Z" w16du:dateUtc="2025-01-03T08:20:00Z">
              <w:r w:rsidRPr="00727E7E">
                <w:rPr>
                  <w:rFonts w:asciiTheme="majorEastAsia" w:eastAsia="標楷體" w:hAnsiTheme="majorEastAsia" w:cstheme="majorEastAsia"/>
                  <w:color w:val="000000"/>
                  <w:rPrChange w:id="14268" w:author="瑋婷 徐" w:date="2025-01-06T15:35:00Z" w16du:dateUtc="2025-01-06T07:35:00Z">
                    <w:rPr>
                      <w:rFonts w:cs="Calibri"/>
                      <w:color w:val="000000"/>
                      <w:sz w:val="22"/>
                    </w:rPr>
                  </w:rPrChange>
                </w:rPr>
                <w:t>*</w:t>
              </w:r>
            </w:ins>
          </w:p>
        </w:tc>
        <w:tc>
          <w:tcPr>
            <w:tcW w:w="127" w:type="pct"/>
            <w:noWrap/>
            <w:hideMark/>
          </w:tcPr>
          <w:p w14:paraId="5490FCC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69" w:author="瑋婷 徐" w:date="2025-01-03T16:20:00Z" w16du:dateUtc="2025-01-03T08:20:00Z"/>
                <w:rFonts w:asciiTheme="majorEastAsia" w:eastAsia="標楷體" w:hAnsiTheme="majorEastAsia" w:cstheme="majorEastAsia"/>
                <w:color w:val="000000"/>
                <w:rPrChange w:id="14270" w:author="瑋婷 徐" w:date="2025-01-06T15:35:00Z" w16du:dateUtc="2025-01-06T07:35:00Z">
                  <w:rPr>
                    <w:ins w:id="14271" w:author="瑋婷 徐" w:date="2025-01-03T16:20:00Z" w16du:dateUtc="2025-01-03T08:20:00Z"/>
                    <w:rFonts w:cs="Calibri"/>
                    <w:color w:val="000000"/>
                    <w:sz w:val="22"/>
                  </w:rPr>
                </w:rPrChange>
              </w:rPr>
              <w:pPrChange w:id="142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93E428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73" w:author="瑋婷 徐" w:date="2025-01-03T16:20:00Z" w16du:dateUtc="2025-01-03T08:20:00Z"/>
                <w:rFonts w:asciiTheme="majorEastAsia" w:eastAsia="標楷體" w:hAnsiTheme="majorEastAsia" w:cstheme="majorEastAsia"/>
                <w:rPrChange w:id="14274" w:author="瑋婷 徐" w:date="2025-01-06T15:35:00Z" w16du:dateUtc="2025-01-06T07:35:00Z">
                  <w:rPr>
                    <w:ins w:id="14275" w:author="瑋婷 徐" w:date="2025-01-03T16:20:00Z" w16du:dateUtc="2025-01-03T08:20:00Z"/>
                    <w:rFonts w:ascii="Times New Roman" w:eastAsia="Times New Roman" w:hAnsi="Times New Roman" w:cs="Times New Roman"/>
                    <w:sz w:val="20"/>
                    <w:szCs w:val="20"/>
                  </w:rPr>
                </w:rPrChange>
              </w:rPr>
              <w:pPrChange w:id="142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448BD00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77" w:author="瑋婷 徐" w:date="2025-01-03T16:20:00Z" w16du:dateUtc="2025-01-03T08:20:00Z"/>
                <w:rFonts w:asciiTheme="majorEastAsia" w:eastAsia="標楷體" w:hAnsiTheme="majorEastAsia" w:cstheme="majorEastAsia"/>
                <w:rPrChange w:id="14278" w:author="瑋婷 徐" w:date="2025-01-06T15:35:00Z" w16du:dateUtc="2025-01-06T07:35:00Z">
                  <w:rPr>
                    <w:ins w:id="14279" w:author="瑋婷 徐" w:date="2025-01-03T16:20:00Z" w16du:dateUtc="2025-01-03T08:20:00Z"/>
                    <w:rFonts w:ascii="Times New Roman" w:eastAsia="Times New Roman" w:hAnsi="Times New Roman" w:cs="Times New Roman"/>
                    <w:sz w:val="20"/>
                    <w:szCs w:val="20"/>
                  </w:rPr>
                </w:rPrChange>
              </w:rPr>
              <w:pPrChange w:id="142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6C2B0BBA"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281" w:author="瑋婷 徐" w:date="2025-01-03T16:33:00Z" w16du:dateUtc="2025-01-03T08:33:00Z"/>
                <w:rFonts w:asciiTheme="majorEastAsia" w:eastAsia="標楷體" w:hAnsiTheme="majorEastAsia" w:cstheme="majorEastAsia"/>
                <w:color w:val="000000"/>
              </w:rPr>
            </w:pPr>
          </w:p>
        </w:tc>
        <w:tc>
          <w:tcPr>
            <w:tcW w:w="127" w:type="pct"/>
            <w:noWrap/>
            <w:hideMark/>
          </w:tcPr>
          <w:p w14:paraId="42B9385F" w14:textId="582DB2A3"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82" w:author="瑋婷 徐" w:date="2025-01-03T16:20:00Z" w16du:dateUtc="2025-01-03T08:20:00Z"/>
                <w:rFonts w:asciiTheme="majorEastAsia" w:eastAsia="標楷體" w:hAnsiTheme="majorEastAsia" w:cstheme="majorEastAsia"/>
                <w:color w:val="000000"/>
                <w:rPrChange w:id="14283" w:author="瑋婷 徐" w:date="2025-01-06T15:35:00Z" w16du:dateUtc="2025-01-06T07:35:00Z">
                  <w:rPr>
                    <w:ins w:id="14284" w:author="瑋婷 徐" w:date="2025-01-03T16:20:00Z" w16du:dateUtc="2025-01-03T08:20:00Z"/>
                    <w:rFonts w:cs="Calibri"/>
                    <w:color w:val="000000"/>
                    <w:sz w:val="22"/>
                  </w:rPr>
                </w:rPrChange>
              </w:rPr>
              <w:pPrChange w:id="142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86" w:author="瑋婷 徐" w:date="2025-01-03T16:20:00Z" w16du:dateUtc="2025-01-03T08:20:00Z">
              <w:r w:rsidRPr="00727E7E">
                <w:rPr>
                  <w:rFonts w:asciiTheme="majorEastAsia" w:eastAsia="標楷體" w:hAnsiTheme="majorEastAsia" w:cstheme="majorEastAsia"/>
                  <w:color w:val="000000"/>
                  <w:rPrChange w:id="14287" w:author="瑋婷 徐" w:date="2025-01-06T15:35:00Z" w16du:dateUtc="2025-01-06T07:35:00Z">
                    <w:rPr>
                      <w:rFonts w:cs="Calibri"/>
                      <w:color w:val="000000"/>
                      <w:sz w:val="22"/>
                    </w:rPr>
                  </w:rPrChange>
                </w:rPr>
                <w:t>*</w:t>
              </w:r>
            </w:ins>
          </w:p>
        </w:tc>
        <w:tc>
          <w:tcPr>
            <w:tcW w:w="127" w:type="pct"/>
            <w:noWrap/>
            <w:hideMark/>
          </w:tcPr>
          <w:p w14:paraId="56B4707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88" w:author="瑋婷 徐" w:date="2025-01-03T16:20:00Z" w16du:dateUtc="2025-01-03T08:20:00Z"/>
                <w:rFonts w:asciiTheme="majorEastAsia" w:eastAsia="標楷體" w:hAnsiTheme="majorEastAsia" w:cstheme="majorEastAsia"/>
                <w:color w:val="000000"/>
                <w:rPrChange w:id="14289" w:author="瑋婷 徐" w:date="2025-01-06T15:35:00Z" w16du:dateUtc="2025-01-06T07:35:00Z">
                  <w:rPr>
                    <w:ins w:id="14290" w:author="瑋婷 徐" w:date="2025-01-03T16:20:00Z" w16du:dateUtc="2025-01-03T08:20:00Z"/>
                    <w:rFonts w:cs="Calibri"/>
                    <w:color w:val="000000"/>
                    <w:sz w:val="22"/>
                  </w:rPr>
                </w:rPrChange>
              </w:rPr>
              <w:pPrChange w:id="142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92" w:author="瑋婷 徐" w:date="2025-01-03T16:20:00Z" w16du:dateUtc="2025-01-03T08:20:00Z">
              <w:r w:rsidRPr="00727E7E">
                <w:rPr>
                  <w:rFonts w:asciiTheme="majorEastAsia" w:eastAsia="標楷體" w:hAnsiTheme="majorEastAsia" w:cstheme="majorEastAsia"/>
                  <w:color w:val="000000"/>
                  <w:rPrChange w:id="14293" w:author="瑋婷 徐" w:date="2025-01-06T15:35:00Z" w16du:dateUtc="2025-01-06T07:35:00Z">
                    <w:rPr>
                      <w:rFonts w:cs="Calibri"/>
                      <w:color w:val="000000"/>
                      <w:sz w:val="22"/>
                    </w:rPr>
                  </w:rPrChange>
                </w:rPr>
                <w:t>*</w:t>
              </w:r>
            </w:ins>
          </w:p>
        </w:tc>
        <w:tc>
          <w:tcPr>
            <w:tcW w:w="172" w:type="pct"/>
            <w:noWrap/>
            <w:hideMark/>
          </w:tcPr>
          <w:p w14:paraId="634AC0B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94" w:author="瑋婷 徐" w:date="2025-01-03T16:20:00Z" w16du:dateUtc="2025-01-03T08:20:00Z"/>
                <w:rFonts w:asciiTheme="majorEastAsia" w:eastAsia="標楷體" w:hAnsiTheme="majorEastAsia" w:cstheme="majorEastAsia"/>
                <w:color w:val="000000"/>
                <w:rPrChange w:id="14295" w:author="瑋婷 徐" w:date="2025-01-06T15:35:00Z" w16du:dateUtc="2025-01-06T07:35:00Z">
                  <w:rPr>
                    <w:ins w:id="14296" w:author="瑋婷 徐" w:date="2025-01-03T16:20:00Z" w16du:dateUtc="2025-01-03T08:20:00Z"/>
                    <w:rFonts w:cs="Calibri"/>
                    <w:color w:val="000000"/>
                    <w:sz w:val="22"/>
                  </w:rPr>
                </w:rPrChange>
              </w:rPr>
              <w:pPrChange w:id="142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98" w:author="瑋婷 徐" w:date="2025-01-03T16:20:00Z" w16du:dateUtc="2025-01-03T08:20:00Z">
              <w:r w:rsidRPr="00727E7E">
                <w:rPr>
                  <w:rFonts w:asciiTheme="majorEastAsia" w:eastAsia="標楷體" w:hAnsiTheme="majorEastAsia" w:cstheme="majorEastAsia"/>
                  <w:color w:val="000000"/>
                  <w:rPrChange w:id="14299" w:author="瑋婷 徐" w:date="2025-01-06T15:35:00Z" w16du:dateUtc="2025-01-06T07:35:00Z">
                    <w:rPr>
                      <w:rFonts w:cs="Calibri"/>
                      <w:color w:val="000000"/>
                      <w:sz w:val="22"/>
                    </w:rPr>
                  </w:rPrChange>
                </w:rPr>
                <w:t>*</w:t>
              </w:r>
            </w:ins>
          </w:p>
        </w:tc>
        <w:tc>
          <w:tcPr>
            <w:tcW w:w="172" w:type="pct"/>
            <w:noWrap/>
            <w:hideMark/>
          </w:tcPr>
          <w:p w14:paraId="45D1387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00" w:author="瑋婷 徐" w:date="2025-01-03T16:20:00Z" w16du:dateUtc="2025-01-03T08:20:00Z"/>
                <w:rFonts w:asciiTheme="majorEastAsia" w:eastAsia="標楷體" w:hAnsiTheme="majorEastAsia" w:cstheme="majorEastAsia"/>
                <w:color w:val="000000"/>
                <w:rPrChange w:id="14301" w:author="瑋婷 徐" w:date="2025-01-06T15:35:00Z" w16du:dateUtc="2025-01-06T07:35:00Z">
                  <w:rPr>
                    <w:ins w:id="14302" w:author="瑋婷 徐" w:date="2025-01-03T16:20:00Z" w16du:dateUtc="2025-01-03T08:20:00Z"/>
                    <w:rFonts w:cs="Calibri"/>
                    <w:color w:val="000000"/>
                    <w:sz w:val="22"/>
                  </w:rPr>
                </w:rPrChange>
              </w:rPr>
              <w:pPrChange w:id="143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63038C6F"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304" w:author="瑋婷 徐" w:date="2025-01-03T16:33:00Z" w16du:dateUtc="2025-01-03T08:33:00Z"/>
                <w:rFonts w:asciiTheme="majorEastAsia" w:eastAsia="標楷體" w:hAnsiTheme="majorEastAsia" w:cstheme="majorEastAsia"/>
              </w:rPr>
            </w:pPr>
          </w:p>
        </w:tc>
        <w:tc>
          <w:tcPr>
            <w:tcW w:w="172" w:type="pct"/>
            <w:noWrap/>
            <w:hideMark/>
          </w:tcPr>
          <w:p w14:paraId="0670790A" w14:textId="2750D4E1"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05" w:author="瑋婷 徐" w:date="2025-01-03T16:20:00Z" w16du:dateUtc="2025-01-03T08:20:00Z"/>
                <w:rFonts w:asciiTheme="majorEastAsia" w:eastAsia="標楷體" w:hAnsiTheme="majorEastAsia" w:cstheme="majorEastAsia"/>
                <w:rPrChange w:id="14306" w:author="瑋婷 徐" w:date="2025-01-06T15:35:00Z" w16du:dateUtc="2025-01-06T07:35:00Z">
                  <w:rPr>
                    <w:ins w:id="14307" w:author="瑋婷 徐" w:date="2025-01-03T16:20:00Z" w16du:dateUtc="2025-01-03T08:20:00Z"/>
                    <w:rFonts w:ascii="Times New Roman" w:eastAsia="Times New Roman" w:hAnsi="Times New Roman" w:cs="Times New Roman"/>
                    <w:sz w:val="20"/>
                    <w:szCs w:val="20"/>
                  </w:rPr>
                </w:rPrChange>
              </w:rPr>
              <w:pPrChange w:id="143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3E02A8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09" w:author="瑋婷 徐" w:date="2025-01-03T16:20:00Z" w16du:dateUtc="2025-01-03T08:20:00Z"/>
                <w:rFonts w:asciiTheme="majorEastAsia" w:eastAsia="標楷體" w:hAnsiTheme="majorEastAsia" w:cstheme="majorEastAsia"/>
                <w:color w:val="000000"/>
                <w:rPrChange w:id="14310" w:author="瑋婷 徐" w:date="2025-01-06T15:35:00Z" w16du:dateUtc="2025-01-06T07:35:00Z">
                  <w:rPr>
                    <w:ins w:id="14311" w:author="瑋婷 徐" w:date="2025-01-03T16:20:00Z" w16du:dateUtc="2025-01-03T08:20:00Z"/>
                    <w:rFonts w:cs="Calibri"/>
                    <w:color w:val="000000"/>
                    <w:sz w:val="22"/>
                  </w:rPr>
                </w:rPrChange>
              </w:rPr>
              <w:pPrChange w:id="143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313" w:author="瑋婷 徐" w:date="2025-01-03T16:20:00Z" w16du:dateUtc="2025-01-03T08:20:00Z">
              <w:r w:rsidRPr="00727E7E">
                <w:rPr>
                  <w:rFonts w:asciiTheme="majorEastAsia" w:eastAsia="標楷體" w:hAnsiTheme="majorEastAsia" w:cstheme="majorEastAsia"/>
                  <w:color w:val="000000"/>
                  <w:rPrChange w:id="14314" w:author="瑋婷 徐" w:date="2025-01-06T15:35:00Z" w16du:dateUtc="2025-01-06T07:35:00Z">
                    <w:rPr>
                      <w:rFonts w:cs="Calibri"/>
                      <w:color w:val="000000"/>
                      <w:sz w:val="22"/>
                    </w:rPr>
                  </w:rPrChange>
                </w:rPr>
                <w:t>*</w:t>
              </w:r>
            </w:ins>
          </w:p>
        </w:tc>
        <w:tc>
          <w:tcPr>
            <w:tcW w:w="172" w:type="pct"/>
            <w:noWrap/>
            <w:hideMark/>
          </w:tcPr>
          <w:p w14:paraId="69CB87B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15" w:author="瑋婷 徐" w:date="2025-01-03T16:20:00Z" w16du:dateUtc="2025-01-03T08:20:00Z"/>
                <w:rFonts w:asciiTheme="majorEastAsia" w:eastAsia="標楷體" w:hAnsiTheme="majorEastAsia" w:cstheme="majorEastAsia"/>
                <w:color w:val="000000"/>
                <w:rPrChange w:id="14316" w:author="瑋婷 徐" w:date="2025-01-06T15:35:00Z" w16du:dateUtc="2025-01-06T07:35:00Z">
                  <w:rPr>
                    <w:ins w:id="14317" w:author="瑋婷 徐" w:date="2025-01-03T16:20:00Z" w16du:dateUtc="2025-01-03T08:20:00Z"/>
                    <w:rFonts w:cs="Calibri"/>
                    <w:color w:val="000000"/>
                    <w:sz w:val="22"/>
                  </w:rPr>
                </w:rPrChange>
              </w:rPr>
              <w:pPrChange w:id="143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319" w:author="瑋婷 徐" w:date="2025-01-03T16:20:00Z" w16du:dateUtc="2025-01-03T08:20:00Z">
              <w:r w:rsidRPr="00727E7E">
                <w:rPr>
                  <w:rFonts w:asciiTheme="majorEastAsia" w:eastAsia="標楷體" w:hAnsiTheme="majorEastAsia" w:cstheme="majorEastAsia"/>
                  <w:color w:val="000000"/>
                  <w:rPrChange w:id="14320" w:author="瑋婷 徐" w:date="2025-01-06T15:35:00Z" w16du:dateUtc="2025-01-06T07:35:00Z">
                    <w:rPr>
                      <w:rFonts w:cs="Calibri"/>
                      <w:color w:val="000000"/>
                      <w:sz w:val="22"/>
                    </w:rPr>
                  </w:rPrChange>
                </w:rPr>
                <w:t>*</w:t>
              </w:r>
            </w:ins>
          </w:p>
        </w:tc>
        <w:tc>
          <w:tcPr>
            <w:tcW w:w="172" w:type="pct"/>
            <w:noWrap/>
            <w:hideMark/>
          </w:tcPr>
          <w:p w14:paraId="4021F35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21" w:author="瑋婷 徐" w:date="2025-01-03T16:20:00Z" w16du:dateUtc="2025-01-03T08:20:00Z"/>
                <w:rFonts w:asciiTheme="majorEastAsia" w:eastAsia="標楷體" w:hAnsiTheme="majorEastAsia" w:cstheme="majorEastAsia"/>
                <w:color w:val="000000"/>
                <w:rPrChange w:id="14322" w:author="瑋婷 徐" w:date="2025-01-06T15:35:00Z" w16du:dateUtc="2025-01-06T07:35:00Z">
                  <w:rPr>
                    <w:ins w:id="14323" w:author="瑋婷 徐" w:date="2025-01-03T16:20:00Z" w16du:dateUtc="2025-01-03T08:20:00Z"/>
                    <w:rFonts w:cs="Calibri"/>
                    <w:color w:val="000000"/>
                    <w:sz w:val="22"/>
                  </w:rPr>
                </w:rPrChange>
              </w:rPr>
              <w:pPrChange w:id="143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325" w:author="瑋婷 徐" w:date="2025-01-03T16:20:00Z" w16du:dateUtc="2025-01-03T08:20:00Z">
              <w:r w:rsidRPr="00727E7E">
                <w:rPr>
                  <w:rFonts w:asciiTheme="majorEastAsia" w:eastAsia="標楷體" w:hAnsiTheme="majorEastAsia" w:cstheme="majorEastAsia"/>
                  <w:color w:val="000000"/>
                  <w:rPrChange w:id="14326" w:author="瑋婷 徐" w:date="2025-01-06T15:35:00Z" w16du:dateUtc="2025-01-06T07:35:00Z">
                    <w:rPr>
                      <w:rFonts w:cs="Calibri"/>
                      <w:color w:val="000000"/>
                      <w:sz w:val="22"/>
                    </w:rPr>
                  </w:rPrChange>
                </w:rPr>
                <w:t>*</w:t>
              </w:r>
            </w:ins>
          </w:p>
        </w:tc>
        <w:tc>
          <w:tcPr>
            <w:tcW w:w="172" w:type="pct"/>
            <w:noWrap/>
            <w:hideMark/>
          </w:tcPr>
          <w:p w14:paraId="7181EAA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27" w:author="瑋婷 徐" w:date="2025-01-03T16:20:00Z" w16du:dateUtc="2025-01-03T08:20:00Z"/>
                <w:rFonts w:asciiTheme="majorEastAsia" w:eastAsia="標楷體" w:hAnsiTheme="majorEastAsia" w:cstheme="majorEastAsia"/>
                <w:color w:val="000000"/>
                <w:rPrChange w:id="14328" w:author="瑋婷 徐" w:date="2025-01-06T15:35:00Z" w16du:dateUtc="2025-01-06T07:35:00Z">
                  <w:rPr>
                    <w:ins w:id="14329" w:author="瑋婷 徐" w:date="2025-01-03T16:20:00Z" w16du:dateUtc="2025-01-03T08:20:00Z"/>
                    <w:rFonts w:cs="Calibri"/>
                    <w:color w:val="000000"/>
                    <w:sz w:val="22"/>
                  </w:rPr>
                </w:rPrChange>
              </w:rPr>
              <w:pPrChange w:id="143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331" w:author="瑋婷 徐" w:date="2025-01-03T16:20:00Z" w16du:dateUtc="2025-01-03T08:20:00Z">
              <w:r w:rsidRPr="00727E7E">
                <w:rPr>
                  <w:rFonts w:asciiTheme="majorEastAsia" w:eastAsia="標楷體" w:hAnsiTheme="majorEastAsia" w:cstheme="majorEastAsia"/>
                  <w:color w:val="000000"/>
                  <w:rPrChange w:id="14332" w:author="瑋婷 徐" w:date="2025-01-06T15:35:00Z" w16du:dateUtc="2025-01-06T07:35:00Z">
                    <w:rPr>
                      <w:rFonts w:cs="Calibri"/>
                      <w:color w:val="000000"/>
                      <w:sz w:val="22"/>
                    </w:rPr>
                  </w:rPrChange>
                </w:rPr>
                <w:t>*</w:t>
              </w:r>
            </w:ins>
          </w:p>
        </w:tc>
        <w:tc>
          <w:tcPr>
            <w:tcW w:w="172" w:type="pct"/>
            <w:noWrap/>
            <w:hideMark/>
          </w:tcPr>
          <w:p w14:paraId="20133D5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33" w:author="瑋婷 徐" w:date="2025-01-03T16:20:00Z" w16du:dateUtc="2025-01-03T08:20:00Z"/>
                <w:rFonts w:asciiTheme="majorEastAsia" w:eastAsia="標楷體" w:hAnsiTheme="majorEastAsia" w:cstheme="majorEastAsia"/>
                <w:color w:val="000000"/>
                <w:rPrChange w:id="14334" w:author="瑋婷 徐" w:date="2025-01-06T15:35:00Z" w16du:dateUtc="2025-01-06T07:35:00Z">
                  <w:rPr>
                    <w:ins w:id="14335" w:author="瑋婷 徐" w:date="2025-01-03T16:20:00Z" w16du:dateUtc="2025-01-03T08:20:00Z"/>
                    <w:rFonts w:cs="Calibri"/>
                    <w:color w:val="000000"/>
                    <w:sz w:val="22"/>
                  </w:rPr>
                </w:rPrChange>
              </w:rPr>
              <w:pPrChange w:id="143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337" w:author="瑋婷 徐" w:date="2025-01-03T16:20:00Z" w16du:dateUtc="2025-01-03T08:20:00Z">
              <w:r w:rsidRPr="00727E7E">
                <w:rPr>
                  <w:rFonts w:asciiTheme="majorEastAsia" w:eastAsia="標楷體" w:hAnsiTheme="majorEastAsia" w:cstheme="majorEastAsia"/>
                  <w:color w:val="000000"/>
                  <w:rPrChange w:id="14338" w:author="瑋婷 徐" w:date="2025-01-06T15:35:00Z" w16du:dateUtc="2025-01-06T07:35:00Z">
                    <w:rPr>
                      <w:rFonts w:cs="Calibri"/>
                      <w:color w:val="000000"/>
                      <w:sz w:val="22"/>
                    </w:rPr>
                  </w:rPrChange>
                </w:rPr>
                <w:t>*</w:t>
              </w:r>
            </w:ins>
          </w:p>
        </w:tc>
        <w:tc>
          <w:tcPr>
            <w:tcW w:w="172" w:type="pct"/>
            <w:noWrap/>
            <w:hideMark/>
          </w:tcPr>
          <w:p w14:paraId="1D26040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39" w:author="瑋婷 徐" w:date="2025-01-03T16:20:00Z" w16du:dateUtc="2025-01-03T08:20:00Z"/>
                <w:rFonts w:asciiTheme="majorEastAsia" w:eastAsia="標楷體" w:hAnsiTheme="majorEastAsia" w:cstheme="majorEastAsia"/>
                <w:color w:val="000000"/>
                <w:rPrChange w:id="14340" w:author="瑋婷 徐" w:date="2025-01-06T15:35:00Z" w16du:dateUtc="2025-01-06T07:35:00Z">
                  <w:rPr>
                    <w:ins w:id="14341" w:author="瑋婷 徐" w:date="2025-01-03T16:20:00Z" w16du:dateUtc="2025-01-03T08:20:00Z"/>
                    <w:rFonts w:cs="Calibri"/>
                    <w:color w:val="000000"/>
                    <w:sz w:val="22"/>
                  </w:rPr>
                </w:rPrChange>
              </w:rPr>
              <w:pPrChange w:id="143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343" w:author="瑋婷 徐" w:date="2025-01-03T16:20:00Z" w16du:dateUtc="2025-01-03T08:20:00Z">
              <w:r w:rsidRPr="00727E7E">
                <w:rPr>
                  <w:rFonts w:asciiTheme="majorEastAsia" w:eastAsia="標楷體" w:hAnsiTheme="majorEastAsia" w:cstheme="majorEastAsia"/>
                  <w:color w:val="000000"/>
                  <w:rPrChange w:id="14344" w:author="瑋婷 徐" w:date="2025-01-06T15:35:00Z" w16du:dateUtc="2025-01-06T07:35:00Z">
                    <w:rPr>
                      <w:rFonts w:cs="Calibri"/>
                      <w:color w:val="000000"/>
                      <w:sz w:val="22"/>
                    </w:rPr>
                  </w:rPrChange>
                </w:rPr>
                <w:t>*</w:t>
              </w:r>
            </w:ins>
          </w:p>
        </w:tc>
        <w:tc>
          <w:tcPr>
            <w:tcW w:w="172" w:type="pct"/>
            <w:noWrap/>
            <w:hideMark/>
          </w:tcPr>
          <w:p w14:paraId="567497C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45" w:author="瑋婷 徐" w:date="2025-01-03T16:20:00Z" w16du:dateUtc="2025-01-03T08:20:00Z"/>
                <w:rFonts w:asciiTheme="majorEastAsia" w:eastAsia="標楷體" w:hAnsiTheme="majorEastAsia" w:cstheme="majorEastAsia"/>
                <w:color w:val="000000"/>
                <w:rPrChange w:id="14346" w:author="瑋婷 徐" w:date="2025-01-06T15:35:00Z" w16du:dateUtc="2025-01-06T07:35:00Z">
                  <w:rPr>
                    <w:ins w:id="14347" w:author="瑋婷 徐" w:date="2025-01-03T16:20:00Z" w16du:dateUtc="2025-01-03T08:20:00Z"/>
                    <w:rFonts w:cs="Calibri"/>
                    <w:color w:val="000000"/>
                    <w:sz w:val="22"/>
                  </w:rPr>
                </w:rPrChange>
              </w:rPr>
              <w:pPrChange w:id="143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349" w:author="瑋婷 徐" w:date="2025-01-03T16:20:00Z" w16du:dateUtc="2025-01-03T08:20:00Z">
              <w:r w:rsidRPr="00727E7E">
                <w:rPr>
                  <w:rFonts w:asciiTheme="majorEastAsia" w:eastAsia="標楷體" w:hAnsiTheme="majorEastAsia" w:cstheme="majorEastAsia"/>
                  <w:color w:val="000000"/>
                  <w:rPrChange w:id="14350" w:author="瑋婷 徐" w:date="2025-01-06T15:35:00Z" w16du:dateUtc="2025-01-06T07:35:00Z">
                    <w:rPr>
                      <w:rFonts w:cs="Calibri"/>
                      <w:color w:val="000000"/>
                      <w:sz w:val="22"/>
                    </w:rPr>
                  </w:rPrChange>
                </w:rPr>
                <w:t>*</w:t>
              </w:r>
            </w:ins>
          </w:p>
        </w:tc>
      </w:tr>
      <w:tr w:rsidR="00313CC9" w:rsidRPr="00727E7E" w14:paraId="3E4432F3" w14:textId="77777777" w:rsidTr="00313CC9">
        <w:trPr>
          <w:trHeight w:val="300"/>
          <w:ins w:id="14351"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0480A7C5" w14:textId="77777777" w:rsidR="00DA433E" w:rsidRPr="00727E7E" w:rsidRDefault="00DA433E">
            <w:pPr>
              <w:spacing w:line="360" w:lineRule="auto"/>
              <w:jc w:val="both"/>
              <w:rPr>
                <w:ins w:id="14352" w:author="瑋婷 徐" w:date="2025-01-03T16:20:00Z" w16du:dateUtc="2025-01-03T08:20:00Z"/>
                <w:rFonts w:asciiTheme="majorEastAsia" w:eastAsia="標楷體" w:hAnsiTheme="majorEastAsia" w:cstheme="majorEastAsia"/>
                <w:b w:val="0"/>
                <w:bCs w:val="0"/>
                <w:color w:val="000000"/>
                <w:rPrChange w:id="14353" w:author="瑋婷 徐" w:date="2025-01-06T15:35:00Z" w16du:dateUtc="2025-01-06T07:35:00Z">
                  <w:rPr>
                    <w:ins w:id="14354" w:author="瑋婷 徐" w:date="2025-01-03T16:20:00Z" w16du:dateUtc="2025-01-03T08:20:00Z"/>
                    <w:rFonts w:cs="Calibri"/>
                    <w:color w:val="000000"/>
                    <w:sz w:val="22"/>
                  </w:rPr>
                </w:rPrChange>
              </w:rPr>
              <w:pPrChange w:id="14355" w:author="瑋婷 徐" w:date="2025-01-03T16:21:00Z" w16du:dateUtc="2025-01-03T08:21:00Z">
                <w:pPr/>
              </w:pPrChange>
            </w:pPr>
            <w:ins w:id="14356" w:author="瑋婷 徐" w:date="2025-01-03T16:20:00Z" w16du:dateUtc="2025-01-03T08:20:00Z">
              <w:r w:rsidRPr="00727E7E">
                <w:rPr>
                  <w:rFonts w:asciiTheme="majorEastAsia" w:eastAsia="標楷體" w:hAnsiTheme="majorEastAsia" w:cstheme="majorEastAsia"/>
                  <w:b w:val="0"/>
                  <w:bCs w:val="0"/>
                  <w:color w:val="000000"/>
                  <w:rPrChange w:id="14357" w:author="瑋婷 徐" w:date="2025-01-06T15:35:00Z" w16du:dateUtc="2025-01-06T07:35:00Z">
                    <w:rPr>
                      <w:rFonts w:cs="Calibri"/>
                      <w:color w:val="000000"/>
                      <w:sz w:val="22"/>
                    </w:rPr>
                  </w:rPrChange>
                </w:rPr>
                <w:t>臺灣畫眉</w:t>
              </w:r>
              <w:r w:rsidRPr="00727E7E">
                <w:rPr>
                  <w:rFonts w:asciiTheme="majorEastAsia" w:eastAsia="標楷體" w:hAnsiTheme="majorEastAsia" w:cstheme="majorEastAsia"/>
                  <w:b w:val="0"/>
                  <w:bCs w:val="0"/>
                  <w:color w:val="000000"/>
                  <w:rPrChange w:id="14358"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4359"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4360" w:author="瑋婷 徐" w:date="2025-01-06T15:35:00Z" w16du:dateUtc="2025-01-06T07:35:00Z">
                    <w:rPr>
                      <w:rFonts w:cs="Calibri"/>
                      <w:color w:val="000000"/>
                      <w:sz w:val="22"/>
                    </w:rPr>
                  </w:rPrChange>
                </w:rPr>
                <w:t xml:space="preserve"> II</w:t>
              </w:r>
            </w:ins>
          </w:p>
        </w:tc>
        <w:tc>
          <w:tcPr>
            <w:tcW w:w="1135" w:type="pct"/>
            <w:hideMark/>
          </w:tcPr>
          <w:p w14:paraId="56B0F0E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61" w:author="瑋婷 徐" w:date="2025-01-03T16:20:00Z" w16du:dateUtc="2025-01-03T08:20:00Z"/>
                <w:rFonts w:asciiTheme="majorEastAsia" w:eastAsia="標楷體" w:hAnsiTheme="majorEastAsia" w:cstheme="majorEastAsia"/>
                <w:i/>
                <w:iCs/>
                <w:color w:val="000000"/>
                <w:rPrChange w:id="14362" w:author="瑋婷 徐" w:date="2025-01-06T15:35:00Z" w16du:dateUtc="2025-01-06T07:35:00Z">
                  <w:rPr>
                    <w:ins w:id="14363" w:author="瑋婷 徐" w:date="2025-01-03T16:20:00Z" w16du:dateUtc="2025-01-03T08:20:00Z"/>
                    <w:rFonts w:cs="Calibri"/>
                    <w:i/>
                    <w:iCs/>
                    <w:color w:val="000000"/>
                    <w:sz w:val="22"/>
                  </w:rPr>
                </w:rPrChange>
              </w:rPr>
              <w:pPrChange w:id="143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365" w:author="瑋婷 徐" w:date="2025-01-03T16:20:00Z" w16du:dateUtc="2025-01-03T08:20:00Z">
              <w:r w:rsidRPr="00727E7E">
                <w:rPr>
                  <w:rFonts w:asciiTheme="majorEastAsia" w:eastAsia="標楷體" w:hAnsiTheme="majorEastAsia" w:cstheme="majorEastAsia"/>
                  <w:i/>
                  <w:iCs/>
                  <w:color w:val="000000"/>
                  <w:rPrChange w:id="14366" w:author="瑋婷 徐" w:date="2025-01-06T15:35:00Z" w16du:dateUtc="2025-01-06T07:35:00Z">
                    <w:rPr>
                      <w:rFonts w:cs="Calibri"/>
                      <w:i/>
                      <w:iCs/>
                      <w:color w:val="000000"/>
                      <w:sz w:val="22"/>
                    </w:rPr>
                  </w:rPrChange>
                </w:rPr>
                <w:t>Garrulax taewanus</w:t>
              </w:r>
            </w:ins>
          </w:p>
        </w:tc>
        <w:tc>
          <w:tcPr>
            <w:tcW w:w="127" w:type="pct"/>
            <w:noWrap/>
            <w:hideMark/>
          </w:tcPr>
          <w:p w14:paraId="5D17B56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67" w:author="瑋婷 徐" w:date="2025-01-03T16:20:00Z" w16du:dateUtc="2025-01-03T08:20:00Z"/>
                <w:rFonts w:asciiTheme="majorEastAsia" w:eastAsia="標楷體" w:hAnsiTheme="majorEastAsia" w:cstheme="majorEastAsia"/>
                <w:color w:val="000000"/>
                <w:rPrChange w:id="14368" w:author="瑋婷 徐" w:date="2025-01-06T15:35:00Z" w16du:dateUtc="2025-01-06T07:35:00Z">
                  <w:rPr>
                    <w:ins w:id="14369" w:author="瑋婷 徐" w:date="2025-01-03T16:20:00Z" w16du:dateUtc="2025-01-03T08:20:00Z"/>
                    <w:rFonts w:cs="Calibri"/>
                    <w:color w:val="000000"/>
                    <w:sz w:val="22"/>
                  </w:rPr>
                </w:rPrChange>
              </w:rPr>
              <w:pPrChange w:id="143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371" w:author="瑋婷 徐" w:date="2025-01-03T16:20:00Z" w16du:dateUtc="2025-01-03T08:20:00Z">
              <w:r w:rsidRPr="00727E7E">
                <w:rPr>
                  <w:rFonts w:asciiTheme="majorEastAsia" w:eastAsia="標楷體" w:hAnsiTheme="majorEastAsia" w:cstheme="majorEastAsia"/>
                  <w:color w:val="000000"/>
                  <w:rPrChange w:id="14372" w:author="瑋婷 徐" w:date="2025-01-06T15:35:00Z" w16du:dateUtc="2025-01-06T07:35:00Z">
                    <w:rPr>
                      <w:rFonts w:cs="Calibri"/>
                      <w:color w:val="000000"/>
                      <w:sz w:val="22"/>
                    </w:rPr>
                  </w:rPrChange>
                </w:rPr>
                <w:t>*</w:t>
              </w:r>
            </w:ins>
          </w:p>
        </w:tc>
        <w:tc>
          <w:tcPr>
            <w:tcW w:w="127" w:type="pct"/>
            <w:noWrap/>
            <w:hideMark/>
          </w:tcPr>
          <w:p w14:paraId="7197DDB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73" w:author="瑋婷 徐" w:date="2025-01-03T16:20:00Z" w16du:dateUtc="2025-01-03T08:20:00Z"/>
                <w:rFonts w:asciiTheme="majorEastAsia" w:eastAsia="標楷體" w:hAnsiTheme="majorEastAsia" w:cstheme="majorEastAsia"/>
                <w:color w:val="000000"/>
                <w:rPrChange w:id="14374" w:author="瑋婷 徐" w:date="2025-01-06T15:35:00Z" w16du:dateUtc="2025-01-06T07:35:00Z">
                  <w:rPr>
                    <w:ins w:id="14375" w:author="瑋婷 徐" w:date="2025-01-03T16:20:00Z" w16du:dateUtc="2025-01-03T08:20:00Z"/>
                    <w:rFonts w:cs="Calibri"/>
                    <w:color w:val="000000"/>
                    <w:sz w:val="22"/>
                  </w:rPr>
                </w:rPrChange>
              </w:rPr>
              <w:pPrChange w:id="143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6A212AB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77" w:author="瑋婷 徐" w:date="2025-01-03T16:20:00Z" w16du:dateUtc="2025-01-03T08:20:00Z"/>
                <w:rFonts w:asciiTheme="majorEastAsia" w:eastAsia="標楷體" w:hAnsiTheme="majorEastAsia" w:cstheme="majorEastAsia"/>
                <w:rPrChange w:id="14378" w:author="瑋婷 徐" w:date="2025-01-06T15:35:00Z" w16du:dateUtc="2025-01-06T07:35:00Z">
                  <w:rPr>
                    <w:ins w:id="14379" w:author="瑋婷 徐" w:date="2025-01-03T16:20:00Z" w16du:dateUtc="2025-01-03T08:20:00Z"/>
                    <w:rFonts w:ascii="Times New Roman" w:eastAsia="Times New Roman" w:hAnsi="Times New Roman" w:cs="Times New Roman"/>
                    <w:sz w:val="20"/>
                    <w:szCs w:val="20"/>
                  </w:rPr>
                </w:rPrChange>
              </w:rPr>
              <w:pPrChange w:id="143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56F9C2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81" w:author="瑋婷 徐" w:date="2025-01-03T16:20:00Z" w16du:dateUtc="2025-01-03T08:20:00Z"/>
                <w:rFonts w:asciiTheme="majorEastAsia" w:eastAsia="標楷體" w:hAnsiTheme="majorEastAsia" w:cstheme="majorEastAsia"/>
                <w:rPrChange w:id="14382" w:author="瑋婷 徐" w:date="2025-01-06T15:35:00Z" w16du:dateUtc="2025-01-06T07:35:00Z">
                  <w:rPr>
                    <w:ins w:id="14383" w:author="瑋婷 徐" w:date="2025-01-03T16:20:00Z" w16du:dateUtc="2025-01-03T08:20:00Z"/>
                    <w:rFonts w:ascii="Times New Roman" w:eastAsia="Times New Roman" w:hAnsi="Times New Roman" w:cs="Times New Roman"/>
                    <w:sz w:val="20"/>
                    <w:szCs w:val="20"/>
                  </w:rPr>
                </w:rPrChange>
              </w:rPr>
              <w:pPrChange w:id="143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5C61B1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85" w:author="瑋婷 徐" w:date="2025-01-03T16:20:00Z" w16du:dateUtc="2025-01-03T08:20:00Z"/>
                <w:rFonts w:asciiTheme="majorEastAsia" w:eastAsia="標楷體" w:hAnsiTheme="majorEastAsia" w:cstheme="majorEastAsia"/>
                <w:rPrChange w:id="14386" w:author="瑋婷 徐" w:date="2025-01-06T15:35:00Z" w16du:dateUtc="2025-01-06T07:35:00Z">
                  <w:rPr>
                    <w:ins w:id="14387" w:author="瑋婷 徐" w:date="2025-01-03T16:20:00Z" w16du:dateUtc="2025-01-03T08:20:00Z"/>
                    <w:rFonts w:ascii="Times New Roman" w:eastAsia="Times New Roman" w:hAnsi="Times New Roman" w:cs="Times New Roman"/>
                    <w:sz w:val="20"/>
                    <w:szCs w:val="20"/>
                  </w:rPr>
                </w:rPrChange>
              </w:rPr>
              <w:pPrChange w:id="143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C0A57E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89" w:author="瑋婷 徐" w:date="2025-01-03T16:20:00Z" w16du:dateUtc="2025-01-03T08:20:00Z"/>
                <w:rFonts w:asciiTheme="majorEastAsia" w:eastAsia="標楷體" w:hAnsiTheme="majorEastAsia" w:cstheme="majorEastAsia"/>
                <w:rPrChange w:id="14390" w:author="瑋婷 徐" w:date="2025-01-06T15:35:00Z" w16du:dateUtc="2025-01-06T07:35:00Z">
                  <w:rPr>
                    <w:ins w:id="14391" w:author="瑋婷 徐" w:date="2025-01-03T16:20:00Z" w16du:dateUtc="2025-01-03T08:20:00Z"/>
                    <w:rFonts w:ascii="Times New Roman" w:eastAsia="Times New Roman" w:hAnsi="Times New Roman" w:cs="Times New Roman"/>
                    <w:sz w:val="20"/>
                    <w:szCs w:val="20"/>
                  </w:rPr>
                </w:rPrChange>
              </w:rPr>
              <w:pPrChange w:id="143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70E0681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393" w:author="瑋婷 徐" w:date="2025-01-03T16:33:00Z" w16du:dateUtc="2025-01-03T08:33:00Z"/>
                <w:rFonts w:asciiTheme="majorEastAsia" w:eastAsia="標楷體" w:hAnsiTheme="majorEastAsia" w:cstheme="majorEastAsia"/>
              </w:rPr>
            </w:pPr>
          </w:p>
        </w:tc>
        <w:tc>
          <w:tcPr>
            <w:tcW w:w="127" w:type="pct"/>
            <w:noWrap/>
            <w:hideMark/>
          </w:tcPr>
          <w:p w14:paraId="43DA7628" w14:textId="4A6DC9B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94" w:author="瑋婷 徐" w:date="2025-01-03T16:20:00Z" w16du:dateUtc="2025-01-03T08:20:00Z"/>
                <w:rFonts w:asciiTheme="majorEastAsia" w:eastAsia="標楷體" w:hAnsiTheme="majorEastAsia" w:cstheme="majorEastAsia"/>
                <w:rPrChange w:id="14395" w:author="瑋婷 徐" w:date="2025-01-06T15:35:00Z" w16du:dateUtc="2025-01-06T07:35:00Z">
                  <w:rPr>
                    <w:ins w:id="14396" w:author="瑋婷 徐" w:date="2025-01-03T16:20:00Z" w16du:dateUtc="2025-01-03T08:20:00Z"/>
                    <w:rFonts w:ascii="Times New Roman" w:eastAsia="Times New Roman" w:hAnsi="Times New Roman" w:cs="Times New Roman"/>
                    <w:sz w:val="20"/>
                    <w:szCs w:val="20"/>
                  </w:rPr>
                </w:rPrChange>
              </w:rPr>
              <w:pPrChange w:id="143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EF3BC7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98" w:author="瑋婷 徐" w:date="2025-01-03T16:20:00Z" w16du:dateUtc="2025-01-03T08:20:00Z"/>
                <w:rFonts w:asciiTheme="majorEastAsia" w:eastAsia="標楷體" w:hAnsiTheme="majorEastAsia" w:cstheme="majorEastAsia"/>
                <w:rPrChange w:id="14399" w:author="瑋婷 徐" w:date="2025-01-06T15:35:00Z" w16du:dateUtc="2025-01-06T07:35:00Z">
                  <w:rPr>
                    <w:ins w:id="14400" w:author="瑋婷 徐" w:date="2025-01-03T16:20:00Z" w16du:dateUtc="2025-01-03T08:20:00Z"/>
                    <w:rFonts w:ascii="Times New Roman" w:eastAsia="Times New Roman" w:hAnsi="Times New Roman" w:cs="Times New Roman"/>
                    <w:sz w:val="20"/>
                    <w:szCs w:val="20"/>
                  </w:rPr>
                </w:rPrChange>
              </w:rPr>
              <w:pPrChange w:id="144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79101B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02" w:author="瑋婷 徐" w:date="2025-01-03T16:20:00Z" w16du:dateUtc="2025-01-03T08:20:00Z"/>
                <w:rFonts w:asciiTheme="majorEastAsia" w:eastAsia="標楷體" w:hAnsiTheme="majorEastAsia" w:cstheme="majorEastAsia"/>
                <w:rPrChange w:id="14403" w:author="瑋婷 徐" w:date="2025-01-06T15:35:00Z" w16du:dateUtc="2025-01-06T07:35:00Z">
                  <w:rPr>
                    <w:ins w:id="14404" w:author="瑋婷 徐" w:date="2025-01-03T16:20:00Z" w16du:dateUtc="2025-01-03T08:20:00Z"/>
                    <w:rFonts w:ascii="Times New Roman" w:eastAsia="Times New Roman" w:hAnsi="Times New Roman" w:cs="Times New Roman"/>
                    <w:sz w:val="20"/>
                    <w:szCs w:val="20"/>
                  </w:rPr>
                </w:rPrChange>
              </w:rPr>
              <w:pPrChange w:id="144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0FB619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06" w:author="瑋婷 徐" w:date="2025-01-03T16:20:00Z" w16du:dateUtc="2025-01-03T08:20:00Z"/>
                <w:rFonts w:asciiTheme="majorEastAsia" w:eastAsia="標楷體" w:hAnsiTheme="majorEastAsia" w:cstheme="majorEastAsia"/>
                <w:rPrChange w:id="14407" w:author="瑋婷 徐" w:date="2025-01-06T15:35:00Z" w16du:dateUtc="2025-01-06T07:35:00Z">
                  <w:rPr>
                    <w:ins w:id="14408" w:author="瑋婷 徐" w:date="2025-01-03T16:20:00Z" w16du:dateUtc="2025-01-03T08:20:00Z"/>
                    <w:rFonts w:ascii="Times New Roman" w:eastAsia="Times New Roman" w:hAnsi="Times New Roman" w:cs="Times New Roman"/>
                    <w:sz w:val="20"/>
                    <w:szCs w:val="20"/>
                  </w:rPr>
                </w:rPrChange>
              </w:rPr>
              <w:pPrChange w:id="144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28F0CB6B"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410" w:author="瑋婷 徐" w:date="2025-01-03T16:33:00Z" w16du:dateUtc="2025-01-03T08:33:00Z"/>
                <w:rFonts w:asciiTheme="majorEastAsia" w:eastAsia="標楷體" w:hAnsiTheme="majorEastAsia" w:cstheme="majorEastAsia"/>
              </w:rPr>
            </w:pPr>
          </w:p>
        </w:tc>
        <w:tc>
          <w:tcPr>
            <w:tcW w:w="172" w:type="pct"/>
            <w:noWrap/>
            <w:hideMark/>
          </w:tcPr>
          <w:p w14:paraId="76DC63E0" w14:textId="1A2F703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11" w:author="瑋婷 徐" w:date="2025-01-03T16:20:00Z" w16du:dateUtc="2025-01-03T08:20:00Z"/>
                <w:rFonts w:asciiTheme="majorEastAsia" w:eastAsia="標楷體" w:hAnsiTheme="majorEastAsia" w:cstheme="majorEastAsia"/>
                <w:rPrChange w:id="14412" w:author="瑋婷 徐" w:date="2025-01-06T15:35:00Z" w16du:dateUtc="2025-01-06T07:35:00Z">
                  <w:rPr>
                    <w:ins w:id="14413" w:author="瑋婷 徐" w:date="2025-01-03T16:20:00Z" w16du:dateUtc="2025-01-03T08:20:00Z"/>
                    <w:rFonts w:ascii="Times New Roman" w:eastAsia="Times New Roman" w:hAnsi="Times New Roman" w:cs="Times New Roman"/>
                    <w:sz w:val="20"/>
                    <w:szCs w:val="20"/>
                  </w:rPr>
                </w:rPrChange>
              </w:rPr>
              <w:pPrChange w:id="144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FF0903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15" w:author="瑋婷 徐" w:date="2025-01-03T16:20:00Z" w16du:dateUtc="2025-01-03T08:20:00Z"/>
                <w:rFonts w:asciiTheme="majorEastAsia" w:eastAsia="標楷體" w:hAnsiTheme="majorEastAsia" w:cstheme="majorEastAsia"/>
                <w:color w:val="000000"/>
                <w:rPrChange w:id="14416" w:author="瑋婷 徐" w:date="2025-01-06T15:35:00Z" w16du:dateUtc="2025-01-06T07:35:00Z">
                  <w:rPr>
                    <w:ins w:id="14417" w:author="瑋婷 徐" w:date="2025-01-03T16:20:00Z" w16du:dateUtc="2025-01-03T08:20:00Z"/>
                    <w:rFonts w:cs="Calibri"/>
                    <w:color w:val="000000"/>
                    <w:sz w:val="22"/>
                  </w:rPr>
                </w:rPrChange>
              </w:rPr>
              <w:pPrChange w:id="144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419" w:author="瑋婷 徐" w:date="2025-01-03T16:20:00Z" w16du:dateUtc="2025-01-03T08:20:00Z">
              <w:r w:rsidRPr="00727E7E">
                <w:rPr>
                  <w:rFonts w:asciiTheme="majorEastAsia" w:eastAsia="標楷體" w:hAnsiTheme="majorEastAsia" w:cstheme="majorEastAsia"/>
                  <w:color w:val="000000"/>
                  <w:rPrChange w:id="14420" w:author="瑋婷 徐" w:date="2025-01-06T15:35:00Z" w16du:dateUtc="2025-01-06T07:35:00Z">
                    <w:rPr>
                      <w:rFonts w:cs="Calibri"/>
                      <w:color w:val="000000"/>
                      <w:sz w:val="22"/>
                    </w:rPr>
                  </w:rPrChange>
                </w:rPr>
                <w:t>*</w:t>
              </w:r>
            </w:ins>
          </w:p>
        </w:tc>
        <w:tc>
          <w:tcPr>
            <w:tcW w:w="172" w:type="pct"/>
            <w:noWrap/>
            <w:hideMark/>
          </w:tcPr>
          <w:p w14:paraId="4AD99A5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21" w:author="瑋婷 徐" w:date="2025-01-03T16:20:00Z" w16du:dateUtc="2025-01-03T08:20:00Z"/>
                <w:rFonts w:asciiTheme="majorEastAsia" w:eastAsia="標楷體" w:hAnsiTheme="majorEastAsia" w:cstheme="majorEastAsia"/>
                <w:color w:val="000000"/>
                <w:rPrChange w:id="14422" w:author="瑋婷 徐" w:date="2025-01-06T15:35:00Z" w16du:dateUtc="2025-01-06T07:35:00Z">
                  <w:rPr>
                    <w:ins w:id="14423" w:author="瑋婷 徐" w:date="2025-01-03T16:20:00Z" w16du:dateUtc="2025-01-03T08:20:00Z"/>
                    <w:rFonts w:cs="Calibri"/>
                    <w:color w:val="000000"/>
                    <w:sz w:val="22"/>
                  </w:rPr>
                </w:rPrChange>
              </w:rPr>
              <w:pPrChange w:id="144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9021DD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25" w:author="瑋婷 徐" w:date="2025-01-03T16:20:00Z" w16du:dateUtc="2025-01-03T08:20:00Z"/>
                <w:rFonts w:asciiTheme="majorEastAsia" w:eastAsia="標楷體" w:hAnsiTheme="majorEastAsia" w:cstheme="majorEastAsia"/>
                <w:rPrChange w:id="14426" w:author="瑋婷 徐" w:date="2025-01-06T15:35:00Z" w16du:dateUtc="2025-01-06T07:35:00Z">
                  <w:rPr>
                    <w:ins w:id="14427" w:author="瑋婷 徐" w:date="2025-01-03T16:20:00Z" w16du:dateUtc="2025-01-03T08:20:00Z"/>
                    <w:rFonts w:ascii="Times New Roman" w:eastAsia="Times New Roman" w:hAnsi="Times New Roman" w:cs="Times New Roman"/>
                    <w:sz w:val="20"/>
                    <w:szCs w:val="20"/>
                  </w:rPr>
                </w:rPrChange>
              </w:rPr>
              <w:pPrChange w:id="144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140C4F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29" w:author="瑋婷 徐" w:date="2025-01-03T16:20:00Z" w16du:dateUtc="2025-01-03T08:20:00Z"/>
                <w:rFonts w:asciiTheme="majorEastAsia" w:eastAsia="標楷體" w:hAnsiTheme="majorEastAsia" w:cstheme="majorEastAsia"/>
                <w:rPrChange w:id="14430" w:author="瑋婷 徐" w:date="2025-01-06T15:35:00Z" w16du:dateUtc="2025-01-06T07:35:00Z">
                  <w:rPr>
                    <w:ins w:id="14431" w:author="瑋婷 徐" w:date="2025-01-03T16:20:00Z" w16du:dateUtc="2025-01-03T08:20:00Z"/>
                    <w:rFonts w:ascii="Times New Roman" w:eastAsia="Times New Roman" w:hAnsi="Times New Roman" w:cs="Times New Roman"/>
                    <w:sz w:val="20"/>
                    <w:szCs w:val="20"/>
                  </w:rPr>
                </w:rPrChange>
              </w:rPr>
              <w:pPrChange w:id="144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CCFE54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33" w:author="瑋婷 徐" w:date="2025-01-03T16:20:00Z" w16du:dateUtc="2025-01-03T08:20:00Z"/>
                <w:rFonts w:asciiTheme="majorEastAsia" w:eastAsia="標楷體" w:hAnsiTheme="majorEastAsia" w:cstheme="majorEastAsia"/>
                <w:rPrChange w:id="14434" w:author="瑋婷 徐" w:date="2025-01-06T15:35:00Z" w16du:dateUtc="2025-01-06T07:35:00Z">
                  <w:rPr>
                    <w:ins w:id="14435" w:author="瑋婷 徐" w:date="2025-01-03T16:20:00Z" w16du:dateUtc="2025-01-03T08:20:00Z"/>
                    <w:rFonts w:ascii="Times New Roman" w:eastAsia="Times New Roman" w:hAnsi="Times New Roman" w:cs="Times New Roman"/>
                    <w:sz w:val="20"/>
                    <w:szCs w:val="20"/>
                  </w:rPr>
                </w:rPrChange>
              </w:rPr>
              <w:pPrChange w:id="144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E9AE60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37" w:author="瑋婷 徐" w:date="2025-01-03T16:20:00Z" w16du:dateUtc="2025-01-03T08:20:00Z"/>
                <w:rFonts w:asciiTheme="majorEastAsia" w:eastAsia="標楷體" w:hAnsiTheme="majorEastAsia" w:cstheme="majorEastAsia"/>
                <w:rPrChange w:id="14438" w:author="瑋婷 徐" w:date="2025-01-06T15:35:00Z" w16du:dateUtc="2025-01-06T07:35:00Z">
                  <w:rPr>
                    <w:ins w:id="14439" w:author="瑋婷 徐" w:date="2025-01-03T16:20:00Z" w16du:dateUtc="2025-01-03T08:20:00Z"/>
                    <w:rFonts w:ascii="Times New Roman" w:eastAsia="Times New Roman" w:hAnsi="Times New Roman" w:cs="Times New Roman"/>
                    <w:sz w:val="20"/>
                    <w:szCs w:val="20"/>
                  </w:rPr>
                </w:rPrChange>
              </w:rPr>
              <w:pPrChange w:id="144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778543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41" w:author="瑋婷 徐" w:date="2025-01-03T16:20:00Z" w16du:dateUtc="2025-01-03T08:20:00Z"/>
                <w:rFonts w:asciiTheme="majorEastAsia" w:eastAsia="標楷體" w:hAnsiTheme="majorEastAsia" w:cstheme="majorEastAsia"/>
                <w:rPrChange w:id="14442" w:author="瑋婷 徐" w:date="2025-01-06T15:35:00Z" w16du:dateUtc="2025-01-06T07:35:00Z">
                  <w:rPr>
                    <w:ins w:id="14443" w:author="瑋婷 徐" w:date="2025-01-03T16:20:00Z" w16du:dateUtc="2025-01-03T08:20:00Z"/>
                    <w:rFonts w:ascii="Times New Roman" w:eastAsia="Times New Roman" w:hAnsi="Times New Roman" w:cs="Times New Roman"/>
                    <w:sz w:val="20"/>
                    <w:szCs w:val="20"/>
                  </w:rPr>
                </w:rPrChange>
              </w:rPr>
              <w:pPrChange w:id="144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5A285F19" w14:textId="77777777" w:rsidTr="00313CC9">
        <w:trPr>
          <w:cnfStyle w:val="000000100000" w:firstRow="0" w:lastRow="0" w:firstColumn="0" w:lastColumn="0" w:oddVBand="0" w:evenVBand="0" w:oddHBand="1" w:evenHBand="0" w:firstRowFirstColumn="0" w:firstRowLastColumn="0" w:lastRowFirstColumn="0" w:lastRowLastColumn="0"/>
          <w:trHeight w:val="300"/>
          <w:ins w:id="14445"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5963741C" w14:textId="77777777" w:rsidR="00DA433E" w:rsidRPr="00727E7E" w:rsidRDefault="00DA433E">
            <w:pPr>
              <w:spacing w:line="360" w:lineRule="auto"/>
              <w:jc w:val="both"/>
              <w:rPr>
                <w:ins w:id="14446" w:author="瑋婷 徐" w:date="2025-01-03T16:20:00Z" w16du:dateUtc="2025-01-03T08:20:00Z"/>
                <w:rFonts w:asciiTheme="majorEastAsia" w:eastAsia="標楷體" w:hAnsiTheme="majorEastAsia" w:cstheme="majorEastAsia"/>
                <w:b w:val="0"/>
                <w:bCs w:val="0"/>
                <w:color w:val="000000"/>
                <w:rPrChange w:id="14447" w:author="瑋婷 徐" w:date="2025-01-06T15:35:00Z" w16du:dateUtc="2025-01-06T07:35:00Z">
                  <w:rPr>
                    <w:ins w:id="14448" w:author="瑋婷 徐" w:date="2025-01-03T16:20:00Z" w16du:dateUtc="2025-01-03T08:20:00Z"/>
                    <w:rFonts w:cs="Calibri"/>
                    <w:color w:val="000000"/>
                    <w:sz w:val="22"/>
                  </w:rPr>
                </w:rPrChange>
              </w:rPr>
              <w:pPrChange w:id="14449" w:author="瑋婷 徐" w:date="2025-01-03T16:21:00Z" w16du:dateUtc="2025-01-03T08:21:00Z">
                <w:pPr/>
              </w:pPrChange>
            </w:pPr>
            <w:proofErr w:type="gramStart"/>
            <w:ins w:id="14450" w:author="瑋婷 徐" w:date="2025-01-03T16:20:00Z" w16du:dateUtc="2025-01-03T08:20:00Z">
              <w:r w:rsidRPr="00727E7E">
                <w:rPr>
                  <w:rFonts w:asciiTheme="majorEastAsia" w:eastAsia="標楷體" w:hAnsiTheme="majorEastAsia" w:cstheme="majorEastAsia"/>
                  <w:b w:val="0"/>
                  <w:bCs w:val="0"/>
                  <w:color w:val="000000"/>
                  <w:rPrChange w:id="14451" w:author="瑋婷 徐" w:date="2025-01-06T15:35:00Z" w16du:dateUtc="2025-01-06T07:35:00Z">
                    <w:rPr>
                      <w:rFonts w:cs="Calibri"/>
                      <w:color w:val="000000"/>
                      <w:sz w:val="22"/>
                    </w:rPr>
                  </w:rPrChange>
                </w:rPr>
                <w:t>黑喉噪眉</w:t>
              </w:r>
              <w:proofErr w:type="gramEnd"/>
              <w:r w:rsidRPr="00727E7E">
                <w:rPr>
                  <w:rFonts w:asciiTheme="majorEastAsia" w:eastAsia="標楷體" w:hAnsiTheme="majorEastAsia" w:cstheme="majorEastAsia"/>
                  <w:b w:val="0"/>
                  <w:bCs w:val="0"/>
                  <w:color w:val="000000"/>
                  <w:rPrChange w:id="14452" w:author="瑋婷 徐" w:date="2025-01-06T15:35:00Z" w16du:dateUtc="2025-01-06T07:35:00Z">
                    <w:rPr>
                      <w:rFonts w:cs="Calibri"/>
                      <w:color w:val="000000"/>
                      <w:sz w:val="22"/>
                    </w:rPr>
                  </w:rPrChange>
                </w:rPr>
                <w:t xml:space="preserve"> </w:t>
              </w:r>
            </w:ins>
          </w:p>
        </w:tc>
        <w:tc>
          <w:tcPr>
            <w:tcW w:w="1135" w:type="pct"/>
            <w:hideMark/>
          </w:tcPr>
          <w:p w14:paraId="576A3C3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53" w:author="瑋婷 徐" w:date="2025-01-03T16:20:00Z" w16du:dateUtc="2025-01-03T08:20:00Z"/>
                <w:rFonts w:asciiTheme="majorEastAsia" w:eastAsia="標楷體" w:hAnsiTheme="majorEastAsia" w:cstheme="majorEastAsia"/>
                <w:i/>
                <w:iCs/>
                <w:color w:val="000000"/>
                <w:rPrChange w:id="14454" w:author="瑋婷 徐" w:date="2025-01-06T15:35:00Z" w16du:dateUtc="2025-01-06T07:35:00Z">
                  <w:rPr>
                    <w:ins w:id="14455" w:author="瑋婷 徐" w:date="2025-01-03T16:20:00Z" w16du:dateUtc="2025-01-03T08:20:00Z"/>
                    <w:rFonts w:cs="Calibri"/>
                    <w:i/>
                    <w:iCs/>
                    <w:color w:val="000000"/>
                    <w:sz w:val="22"/>
                  </w:rPr>
                </w:rPrChange>
              </w:rPr>
              <w:pPrChange w:id="144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57" w:author="瑋婷 徐" w:date="2025-01-03T16:20:00Z" w16du:dateUtc="2025-01-03T08:20:00Z">
              <w:r w:rsidRPr="00727E7E">
                <w:rPr>
                  <w:rFonts w:asciiTheme="majorEastAsia" w:eastAsia="標楷體" w:hAnsiTheme="majorEastAsia" w:cstheme="majorEastAsia"/>
                  <w:i/>
                  <w:iCs/>
                  <w:color w:val="000000"/>
                  <w:rPrChange w:id="14458" w:author="瑋婷 徐" w:date="2025-01-06T15:35:00Z" w16du:dateUtc="2025-01-06T07:35:00Z">
                    <w:rPr>
                      <w:rFonts w:cs="Calibri"/>
                      <w:i/>
                      <w:iCs/>
                      <w:color w:val="000000"/>
                      <w:sz w:val="22"/>
                    </w:rPr>
                  </w:rPrChange>
                </w:rPr>
                <w:t>Pterorhinus chinensis</w:t>
              </w:r>
            </w:ins>
          </w:p>
        </w:tc>
        <w:tc>
          <w:tcPr>
            <w:tcW w:w="127" w:type="pct"/>
            <w:noWrap/>
            <w:hideMark/>
          </w:tcPr>
          <w:p w14:paraId="21953FA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59" w:author="瑋婷 徐" w:date="2025-01-03T16:20:00Z" w16du:dateUtc="2025-01-03T08:20:00Z"/>
                <w:rFonts w:asciiTheme="majorEastAsia" w:eastAsia="標楷體" w:hAnsiTheme="majorEastAsia" w:cstheme="majorEastAsia"/>
                <w:i/>
                <w:iCs/>
                <w:color w:val="000000"/>
                <w:rPrChange w:id="14460" w:author="瑋婷 徐" w:date="2025-01-06T15:35:00Z" w16du:dateUtc="2025-01-06T07:35:00Z">
                  <w:rPr>
                    <w:ins w:id="14461" w:author="瑋婷 徐" w:date="2025-01-03T16:20:00Z" w16du:dateUtc="2025-01-03T08:20:00Z"/>
                    <w:rFonts w:cs="Calibri"/>
                    <w:i/>
                    <w:iCs/>
                    <w:color w:val="000000"/>
                    <w:sz w:val="22"/>
                  </w:rPr>
                </w:rPrChange>
              </w:rPr>
              <w:pPrChange w:id="144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75B8E26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63" w:author="瑋婷 徐" w:date="2025-01-03T16:20:00Z" w16du:dateUtc="2025-01-03T08:20:00Z"/>
                <w:rFonts w:asciiTheme="majorEastAsia" w:eastAsia="標楷體" w:hAnsiTheme="majorEastAsia" w:cstheme="majorEastAsia"/>
                <w:rPrChange w:id="14464" w:author="瑋婷 徐" w:date="2025-01-06T15:35:00Z" w16du:dateUtc="2025-01-06T07:35:00Z">
                  <w:rPr>
                    <w:ins w:id="14465" w:author="瑋婷 徐" w:date="2025-01-03T16:20:00Z" w16du:dateUtc="2025-01-03T08:20:00Z"/>
                    <w:rFonts w:ascii="Times New Roman" w:eastAsia="Times New Roman" w:hAnsi="Times New Roman" w:cs="Times New Roman"/>
                    <w:sz w:val="20"/>
                    <w:szCs w:val="20"/>
                  </w:rPr>
                </w:rPrChange>
              </w:rPr>
              <w:pPrChange w:id="144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0D294B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67" w:author="瑋婷 徐" w:date="2025-01-03T16:20:00Z" w16du:dateUtc="2025-01-03T08:20:00Z"/>
                <w:rFonts w:asciiTheme="majorEastAsia" w:eastAsia="標楷體" w:hAnsiTheme="majorEastAsia" w:cstheme="majorEastAsia"/>
                <w:rPrChange w:id="14468" w:author="瑋婷 徐" w:date="2025-01-06T15:35:00Z" w16du:dateUtc="2025-01-06T07:35:00Z">
                  <w:rPr>
                    <w:ins w:id="14469" w:author="瑋婷 徐" w:date="2025-01-03T16:20:00Z" w16du:dateUtc="2025-01-03T08:20:00Z"/>
                    <w:rFonts w:ascii="Times New Roman" w:eastAsia="Times New Roman" w:hAnsi="Times New Roman" w:cs="Times New Roman"/>
                    <w:sz w:val="20"/>
                    <w:szCs w:val="20"/>
                  </w:rPr>
                </w:rPrChange>
              </w:rPr>
              <w:pPrChange w:id="144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99FD75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71" w:author="瑋婷 徐" w:date="2025-01-03T16:20:00Z" w16du:dateUtc="2025-01-03T08:20:00Z"/>
                <w:rFonts w:asciiTheme="majorEastAsia" w:eastAsia="標楷體" w:hAnsiTheme="majorEastAsia" w:cstheme="majorEastAsia"/>
                <w:rPrChange w:id="14472" w:author="瑋婷 徐" w:date="2025-01-06T15:35:00Z" w16du:dateUtc="2025-01-06T07:35:00Z">
                  <w:rPr>
                    <w:ins w:id="14473" w:author="瑋婷 徐" w:date="2025-01-03T16:20:00Z" w16du:dateUtc="2025-01-03T08:20:00Z"/>
                    <w:rFonts w:ascii="Times New Roman" w:eastAsia="Times New Roman" w:hAnsi="Times New Roman" w:cs="Times New Roman"/>
                    <w:sz w:val="20"/>
                    <w:szCs w:val="20"/>
                  </w:rPr>
                </w:rPrChange>
              </w:rPr>
              <w:pPrChange w:id="144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4416156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75" w:author="瑋婷 徐" w:date="2025-01-03T16:20:00Z" w16du:dateUtc="2025-01-03T08:20:00Z"/>
                <w:rFonts w:asciiTheme="majorEastAsia" w:eastAsia="標楷體" w:hAnsiTheme="majorEastAsia" w:cstheme="majorEastAsia"/>
                <w:rPrChange w:id="14476" w:author="瑋婷 徐" w:date="2025-01-06T15:35:00Z" w16du:dateUtc="2025-01-06T07:35:00Z">
                  <w:rPr>
                    <w:ins w:id="14477" w:author="瑋婷 徐" w:date="2025-01-03T16:20:00Z" w16du:dateUtc="2025-01-03T08:20:00Z"/>
                    <w:rFonts w:ascii="Times New Roman" w:eastAsia="Times New Roman" w:hAnsi="Times New Roman" w:cs="Times New Roman"/>
                    <w:sz w:val="20"/>
                    <w:szCs w:val="20"/>
                  </w:rPr>
                </w:rPrChange>
              </w:rPr>
              <w:pPrChange w:id="144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E3FEB9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79" w:author="瑋婷 徐" w:date="2025-01-03T16:20:00Z" w16du:dateUtc="2025-01-03T08:20:00Z"/>
                <w:rFonts w:asciiTheme="majorEastAsia" w:eastAsia="標楷體" w:hAnsiTheme="majorEastAsia" w:cstheme="majorEastAsia"/>
                <w:rPrChange w:id="14480" w:author="瑋婷 徐" w:date="2025-01-06T15:35:00Z" w16du:dateUtc="2025-01-06T07:35:00Z">
                  <w:rPr>
                    <w:ins w:id="14481" w:author="瑋婷 徐" w:date="2025-01-03T16:20:00Z" w16du:dateUtc="2025-01-03T08:20:00Z"/>
                    <w:rFonts w:ascii="Times New Roman" w:eastAsia="Times New Roman" w:hAnsi="Times New Roman" w:cs="Times New Roman"/>
                    <w:sz w:val="20"/>
                    <w:szCs w:val="20"/>
                  </w:rPr>
                </w:rPrChange>
              </w:rPr>
              <w:pPrChange w:id="144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4358106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483" w:author="瑋婷 徐" w:date="2025-01-03T16:33:00Z" w16du:dateUtc="2025-01-03T08:33:00Z"/>
                <w:rFonts w:asciiTheme="majorEastAsia" w:eastAsia="標楷體" w:hAnsiTheme="majorEastAsia" w:cstheme="majorEastAsia"/>
              </w:rPr>
            </w:pPr>
          </w:p>
        </w:tc>
        <w:tc>
          <w:tcPr>
            <w:tcW w:w="127" w:type="pct"/>
            <w:noWrap/>
            <w:hideMark/>
          </w:tcPr>
          <w:p w14:paraId="153E7553" w14:textId="6C0628CC"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84" w:author="瑋婷 徐" w:date="2025-01-03T16:20:00Z" w16du:dateUtc="2025-01-03T08:20:00Z"/>
                <w:rFonts w:asciiTheme="majorEastAsia" w:eastAsia="標楷體" w:hAnsiTheme="majorEastAsia" w:cstheme="majorEastAsia"/>
                <w:rPrChange w:id="14485" w:author="瑋婷 徐" w:date="2025-01-06T15:35:00Z" w16du:dateUtc="2025-01-06T07:35:00Z">
                  <w:rPr>
                    <w:ins w:id="14486" w:author="瑋婷 徐" w:date="2025-01-03T16:20:00Z" w16du:dateUtc="2025-01-03T08:20:00Z"/>
                    <w:rFonts w:ascii="Times New Roman" w:eastAsia="Times New Roman" w:hAnsi="Times New Roman" w:cs="Times New Roman"/>
                    <w:sz w:val="20"/>
                    <w:szCs w:val="20"/>
                  </w:rPr>
                </w:rPrChange>
              </w:rPr>
              <w:pPrChange w:id="144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827A6B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88" w:author="瑋婷 徐" w:date="2025-01-03T16:20:00Z" w16du:dateUtc="2025-01-03T08:20:00Z"/>
                <w:rFonts w:asciiTheme="majorEastAsia" w:eastAsia="標楷體" w:hAnsiTheme="majorEastAsia" w:cstheme="majorEastAsia"/>
                <w:rPrChange w:id="14489" w:author="瑋婷 徐" w:date="2025-01-06T15:35:00Z" w16du:dateUtc="2025-01-06T07:35:00Z">
                  <w:rPr>
                    <w:ins w:id="14490" w:author="瑋婷 徐" w:date="2025-01-03T16:20:00Z" w16du:dateUtc="2025-01-03T08:20:00Z"/>
                    <w:rFonts w:ascii="Times New Roman" w:eastAsia="Times New Roman" w:hAnsi="Times New Roman" w:cs="Times New Roman"/>
                    <w:sz w:val="20"/>
                    <w:szCs w:val="20"/>
                  </w:rPr>
                </w:rPrChange>
              </w:rPr>
              <w:pPrChange w:id="144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434028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92" w:author="瑋婷 徐" w:date="2025-01-03T16:20:00Z" w16du:dateUtc="2025-01-03T08:20:00Z"/>
                <w:rFonts w:asciiTheme="majorEastAsia" w:eastAsia="標楷體" w:hAnsiTheme="majorEastAsia" w:cstheme="majorEastAsia"/>
                <w:rPrChange w:id="14493" w:author="瑋婷 徐" w:date="2025-01-06T15:35:00Z" w16du:dateUtc="2025-01-06T07:35:00Z">
                  <w:rPr>
                    <w:ins w:id="14494" w:author="瑋婷 徐" w:date="2025-01-03T16:20:00Z" w16du:dateUtc="2025-01-03T08:20:00Z"/>
                    <w:rFonts w:ascii="Times New Roman" w:eastAsia="Times New Roman" w:hAnsi="Times New Roman" w:cs="Times New Roman"/>
                    <w:sz w:val="20"/>
                    <w:szCs w:val="20"/>
                  </w:rPr>
                </w:rPrChange>
              </w:rPr>
              <w:pPrChange w:id="144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A52413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96" w:author="瑋婷 徐" w:date="2025-01-03T16:20:00Z" w16du:dateUtc="2025-01-03T08:20:00Z"/>
                <w:rFonts w:asciiTheme="majorEastAsia" w:eastAsia="標楷體" w:hAnsiTheme="majorEastAsia" w:cstheme="majorEastAsia"/>
                <w:rPrChange w:id="14497" w:author="瑋婷 徐" w:date="2025-01-06T15:35:00Z" w16du:dateUtc="2025-01-06T07:35:00Z">
                  <w:rPr>
                    <w:ins w:id="14498" w:author="瑋婷 徐" w:date="2025-01-03T16:20:00Z" w16du:dateUtc="2025-01-03T08:20:00Z"/>
                    <w:rFonts w:ascii="Times New Roman" w:eastAsia="Times New Roman" w:hAnsi="Times New Roman" w:cs="Times New Roman"/>
                    <w:sz w:val="20"/>
                    <w:szCs w:val="20"/>
                  </w:rPr>
                </w:rPrChange>
              </w:rPr>
              <w:pPrChange w:id="144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1B495583"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500" w:author="瑋婷 徐" w:date="2025-01-03T16:33:00Z" w16du:dateUtc="2025-01-03T08:33:00Z"/>
                <w:rFonts w:asciiTheme="majorEastAsia" w:eastAsia="標楷體" w:hAnsiTheme="majorEastAsia" w:cstheme="majorEastAsia"/>
              </w:rPr>
            </w:pPr>
          </w:p>
        </w:tc>
        <w:tc>
          <w:tcPr>
            <w:tcW w:w="172" w:type="pct"/>
            <w:noWrap/>
            <w:hideMark/>
          </w:tcPr>
          <w:p w14:paraId="609D006C" w14:textId="38B88EC1"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501" w:author="瑋婷 徐" w:date="2025-01-03T16:20:00Z" w16du:dateUtc="2025-01-03T08:20:00Z"/>
                <w:rFonts w:asciiTheme="majorEastAsia" w:eastAsia="標楷體" w:hAnsiTheme="majorEastAsia" w:cstheme="majorEastAsia"/>
                <w:rPrChange w:id="14502" w:author="瑋婷 徐" w:date="2025-01-06T15:35:00Z" w16du:dateUtc="2025-01-06T07:35:00Z">
                  <w:rPr>
                    <w:ins w:id="14503" w:author="瑋婷 徐" w:date="2025-01-03T16:20:00Z" w16du:dateUtc="2025-01-03T08:20:00Z"/>
                    <w:rFonts w:ascii="Times New Roman" w:eastAsia="Times New Roman" w:hAnsi="Times New Roman" w:cs="Times New Roman"/>
                    <w:sz w:val="20"/>
                    <w:szCs w:val="20"/>
                  </w:rPr>
                </w:rPrChange>
              </w:rPr>
              <w:pPrChange w:id="145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2260B7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505" w:author="瑋婷 徐" w:date="2025-01-03T16:20:00Z" w16du:dateUtc="2025-01-03T08:20:00Z"/>
                <w:rFonts w:asciiTheme="majorEastAsia" w:eastAsia="標楷體" w:hAnsiTheme="majorEastAsia" w:cstheme="majorEastAsia"/>
                <w:rPrChange w:id="14506" w:author="瑋婷 徐" w:date="2025-01-06T15:35:00Z" w16du:dateUtc="2025-01-06T07:35:00Z">
                  <w:rPr>
                    <w:ins w:id="14507" w:author="瑋婷 徐" w:date="2025-01-03T16:20:00Z" w16du:dateUtc="2025-01-03T08:20:00Z"/>
                    <w:rFonts w:ascii="Times New Roman" w:eastAsia="Times New Roman" w:hAnsi="Times New Roman" w:cs="Times New Roman"/>
                    <w:sz w:val="20"/>
                    <w:szCs w:val="20"/>
                  </w:rPr>
                </w:rPrChange>
              </w:rPr>
              <w:pPrChange w:id="145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892EB7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509" w:author="瑋婷 徐" w:date="2025-01-03T16:20:00Z" w16du:dateUtc="2025-01-03T08:20:00Z"/>
                <w:rFonts w:asciiTheme="majorEastAsia" w:eastAsia="標楷體" w:hAnsiTheme="majorEastAsia" w:cstheme="majorEastAsia"/>
                <w:rPrChange w:id="14510" w:author="瑋婷 徐" w:date="2025-01-06T15:35:00Z" w16du:dateUtc="2025-01-06T07:35:00Z">
                  <w:rPr>
                    <w:ins w:id="14511" w:author="瑋婷 徐" w:date="2025-01-03T16:20:00Z" w16du:dateUtc="2025-01-03T08:20:00Z"/>
                    <w:rFonts w:ascii="Times New Roman" w:eastAsia="Times New Roman" w:hAnsi="Times New Roman" w:cs="Times New Roman"/>
                    <w:sz w:val="20"/>
                    <w:szCs w:val="20"/>
                  </w:rPr>
                </w:rPrChange>
              </w:rPr>
              <w:pPrChange w:id="145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75EF04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513" w:author="瑋婷 徐" w:date="2025-01-03T16:20:00Z" w16du:dateUtc="2025-01-03T08:20:00Z"/>
                <w:rFonts w:asciiTheme="majorEastAsia" w:eastAsia="標楷體" w:hAnsiTheme="majorEastAsia" w:cstheme="majorEastAsia"/>
                <w:rPrChange w:id="14514" w:author="瑋婷 徐" w:date="2025-01-06T15:35:00Z" w16du:dateUtc="2025-01-06T07:35:00Z">
                  <w:rPr>
                    <w:ins w:id="14515" w:author="瑋婷 徐" w:date="2025-01-03T16:20:00Z" w16du:dateUtc="2025-01-03T08:20:00Z"/>
                    <w:rFonts w:ascii="Times New Roman" w:eastAsia="Times New Roman" w:hAnsi="Times New Roman" w:cs="Times New Roman"/>
                    <w:sz w:val="20"/>
                    <w:szCs w:val="20"/>
                  </w:rPr>
                </w:rPrChange>
              </w:rPr>
              <w:pPrChange w:id="145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0355E7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517" w:author="瑋婷 徐" w:date="2025-01-03T16:20:00Z" w16du:dateUtc="2025-01-03T08:20:00Z"/>
                <w:rFonts w:asciiTheme="majorEastAsia" w:eastAsia="標楷體" w:hAnsiTheme="majorEastAsia" w:cstheme="majorEastAsia"/>
                <w:rPrChange w:id="14518" w:author="瑋婷 徐" w:date="2025-01-06T15:35:00Z" w16du:dateUtc="2025-01-06T07:35:00Z">
                  <w:rPr>
                    <w:ins w:id="14519" w:author="瑋婷 徐" w:date="2025-01-03T16:20:00Z" w16du:dateUtc="2025-01-03T08:20:00Z"/>
                    <w:rFonts w:ascii="Times New Roman" w:eastAsia="Times New Roman" w:hAnsi="Times New Roman" w:cs="Times New Roman"/>
                    <w:sz w:val="20"/>
                    <w:szCs w:val="20"/>
                  </w:rPr>
                </w:rPrChange>
              </w:rPr>
              <w:pPrChange w:id="145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A75645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521" w:author="瑋婷 徐" w:date="2025-01-03T16:20:00Z" w16du:dateUtc="2025-01-03T08:20:00Z"/>
                <w:rFonts w:asciiTheme="majorEastAsia" w:eastAsia="標楷體" w:hAnsiTheme="majorEastAsia" w:cstheme="majorEastAsia"/>
                <w:rPrChange w:id="14522" w:author="瑋婷 徐" w:date="2025-01-06T15:35:00Z" w16du:dateUtc="2025-01-06T07:35:00Z">
                  <w:rPr>
                    <w:ins w:id="14523" w:author="瑋婷 徐" w:date="2025-01-03T16:20:00Z" w16du:dateUtc="2025-01-03T08:20:00Z"/>
                    <w:rFonts w:ascii="Times New Roman" w:eastAsia="Times New Roman" w:hAnsi="Times New Roman" w:cs="Times New Roman"/>
                    <w:sz w:val="20"/>
                    <w:szCs w:val="20"/>
                  </w:rPr>
                </w:rPrChange>
              </w:rPr>
              <w:pPrChange w:id="145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496DBD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525" w:author="瑋婷 徐" w:date="2025-01-03T16:20:00Z" w16du:dateUtc="2025-01-03T08:20:00Z"/>
                <w:rFonts w:asciiTheme="majorEastAsia" w:eastAsia="標楷體" w:hAnsiTheme="majorEastAsia" w:cstheme="majorEastAsia"/>
                <w:rPrChange w:id="14526" w:author="瑋婷 徐" w:date="2025-01-06T15:35:00Z" w16du:dateUtc="2025-01-06T07:35:00Z">
                  <w:rPr>
                    <w:ins w:id="14527" w:author="瑋婷 徐" w:date="2025-01-03T16:20:00Z" w16du:dateUtc="2025-01-03T08:20:00Z"/>
                    <w:rFonts w:ascii="Times New Roman" w:eastAsia="Times New Roman" w:hAnsi="Times New Roman" w:cs="Times New Roman"/>
                    <w:sz w:val="20"/>
                    <w:szCs w:val="20"/>
                  </w:rPr>
                </w:rPrChange>
              </w:rPr>
              <w:pPrChange w:id="145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A7B604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529" w:author="瑋婷 徐" w:date="2025-01-03T16:20:00Z" w16du:dateUtc="2025-01-03T08:20:00Z"/>
                <w:rFonts w:asciiTheme="majorEastAsia" w:eastAsia="標楷體" w:hAnsiTheme="majorEastAsia" w:cstheme="majorEastAsia"/>
                <w:rPrChange w:id="14530" w:author="瑋婷 徐" w:date="2025-01-06T15:35:00Z" w16du:dateUtc="2025-01-06T07:35:00Z">
                  <w:rPr>
                    <w:ins w:id="14531" w:author="瑋婷 徐" w:date="2025-01-03T16:20:00Z" w16du:dateUtc="2025-01-03T08:20:00Z"/>
                    <w:rFonts w:ascii="Times New Roman" w:eastAsia="Times New Roman" w:hAnsi="Times New Roman" w:cs="Times New Roman"/>
                    <w:sz w:val="20"/>
                    <w:szCs w:val="20"/>
                  </w:rPr>
                </w:rPrChange>
              </w:rPr>
              <w:pPrChange w:id="145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6AE9B6AF" w14:textId="77777777" w:rsidTr="00313CC9">
        <w:trPr>
          <w:trHeight w:val="300"/>
          <w:ins w:id="14533"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59D538D8" w14:textId="77777777" w:rsidR="00DA433E" w:rsidRPr="00727E7E" w:rsidRDefault="00DA433E">
            <w:pPr>
              <w:spacing w:line="360" w:lineRule="auto"/>
              <w:jc w:val="both"/>
              <w:rPr>
                <w:ins w:id="14534" w:author="瑋婷 徐" w:date="2025-01-03T16:20:00Z" w16du:dateUtc="2025-01-03T08:20:00Z"/>
                <w:rFonts w:asciiTheme="majorEastAsia" w:eastAsia="標楷體" w:hAnsiTheme="majorEastAsia" w:cstheme="majorEastAsia"/>
                <w:b w:val="0"/>
                <w:bCs w:val="0"/>
                <w:color w:val="000000"/>
                <w:rPrChange w:id="14535" w:author="瑋婷 徐" w:date="2025-01-06T15:35:00Z" w16du:dateUtc="2025-01-06T07:35:00Z">
                  <w:rPr>
                    <w:ins w:id="14536" w:author="瑋婷 徐" w:date="2025-01-03T16:20:00Z" w16du:dateUtc="2025-01-03T08:20:00Z"/>
                    <w:rFonts w:cs="Calibri"/>
                    <w:color w:val="000000"/>
                    <w:sz w:val="22"/>
                  </w:rPr>
                </w:rPrChange>
              </w:rPr>
              <w:pPrChange w:id="14537" w:author="瑋婷 徐" w:date="2025-01-03T16:21:00Z" w16du:dateUtc="2025-01-03T08:21:00Z">
                <w:pPr/>
              </w:pPrChange>
            </w:pPr>
            <w:ins w:id="14538" w:author="瑋婷 徐" w:date="2025-01-03T16:20:00Z" w16du:dateUtc="2025-01-03T08:20:00Z">
              <w:r w:rsidRPr="00727E7E">
                <w:rPr>
                  <w:rFonts w:asciiTheme="majorEastAsia" w:eastAsia="標楷體" w:hAnsiTheme="majorEastAsia" w:cstheme="majorEastAsia"/>
                  <w:b w:val="0"/>
                  <w:bCs w:val="0"/>
                  <w:color w:val="000000"/>
                  <w:rPrChange w:id="14539" w:author="瑋婷 徐" w:date="2025-01-06T15:35:00Z" w16du:dateUtc="2025-01-06T07:35:00Z">
                    <w:rPr>
                      <w:rFonts w:cs="Calibri"/>
                      <w:color w:val="000000"/>
                      <w:sz w:val="22"/>
                    </w:rPr>
                  </w:rPrChange>
                </w:rPr>
                <w:t>臺灣</w:t>
              </w:r>
              <w:proofErr w:type="gramStart"/>
              <w:r w:rsidRPr="00727E7E">
                <w:rPr>
                  <w:rFonts w:asciiTheme="majorEastAsia" w:eastAsia="標楷體" w:hAnsiTheme="majorEastAsia" w:cstheme="majorEastAsia"/>
                  <w:b w:val="0"/>
                  <w:bCs w:val="0"/>
                  <w:color w:val="000000"/>
                  <w:rPrChange w:id="14540" w:author="瑋婷 徐" w:date="2025-01-06T15:35:00Z" w16du:dateUtc="2025-01-06T07:35:00Z">
                    <w:rPr>
                      <w:rFonts w:cs="Calibri"/>
                      <w:color w:val="000000"/>
                      <w:sz w:val="22"/>
                    </w:rPr>
                  </w:rPrChange>
                </w:rPr>
                <w:t>白喉噪眉</w:t>
              </w:r>
              <w:proofErr w:type="gramEnd"/>
              <w:r w:rsidRPr="00727E7E">
                <w:rPr>
                  <w:rFonts w:asciiTheme="majorEastAsia" w:eastAsia="標楷體" w:hAnsiTheme="majorEastAsia" w:cstheme="majorEastAsia"/>
                  <w:b w:val="0"/>
                  <w:bCs w:val="0"/>
                  <w:color w:val="000000"/>
                  <w:rPrChange w:id="14541"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4542"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4543" w:author="瑋婷 徐" w:date="2025-01-06T15:35:00Z" w16du:dateUtc="2025-01-06T07:35:00Z">
                    <w:rPr>
                      <w:rFonts w:cs="Calibri"/>
                      <w:color w:val="000000"/>
                      <w:sz w:val="22"/>
                    </w:rPr>
                  </w:rPrChange>
                </w:rPr>
                <w:t xml:space="preserve"> II</w:t>
              </w:r>
            </w:ins>
          </w:p>
        </w:tc>
        <w:tc>
          <w:tcPr>
            <w:tcW w:w="1135" w:type="pct"/>
            <w:hideMark/>
          </w:tcPr>
          <w:p w14:paraId="63F28C7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44" w:author="瑋婷 徐" w:date="2025-01-03T16:20:00Z" w16du:dateUtc="2025-01-03T08:20:00Z"/>
                <w:rFonts w:asciiTheme="majorEastAsia" w:eastAsia="標楷體" w:hAnsiTheme="majorEastAsia" w:cstheme="majorEastAsia"/>
                <w:i/>
                <w:iCs/>
                <w:color w:val="000000"/>
                <w:rPrChange w:id="14545" w:author="瑋婷 徐" w:date="2025-01-06T15:35:00Z" w16du:dateUtc="2025-01-06T07:35:00Z">
                  <w:rPr>
                    <w:ins w:id="14546" w:author="瑋婷 徐" w:date="2025-01-03T16:20:00Z" w16du:dateUtc="2025-01-03T08:20:00Z"/>
                    <w:rFonts w:cs="Calibri"/>
                    <w:i/>
                    <w:iCs/>
                    <w:color w:val="000000"/>
                    <w:sz w:val="22"/>
                  </w:rPr>
                </w:rPrChange>
              </w:rPr>
              <w:pPrChange w:id="145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48" w:author="瑋婷 徐" w:date="2025-01-03T16:20:00Z" w16du:dateUtc="2025-01-03T08:20:00Z">
              <w:r w:rsidRPr="00727E7E">
                <w:rPr>
                  <w:rFonts w:asciiTheme="majorEastAsia" w:eastAsia="標楷體" w:hAnsiTheme="majorEastAsia" w:cstheme="majorEastAsia"/>
                  <w:i/>
                  <w:iCs/>
                  <w:color w:val="000000"/>
                  <w:rPrChange w:id="14549" w:author="瑋婷 徐" w:date="2025-01-06T15:35:00Z" w16du:dateUtc="2025-01-06T07:35:00Z">
                    <w:rPr>
                      <w:rFonts w:cs="Calibri"/>
                      <w:i/>
                      <w:iCs/>
                      <w:color w:val="000000"/>
                      <w:sz w:val="22"/>
                    </w:rPr>
                  </w:rPrChange>
                </w:rPr>
                <w:t>Pterorhinus ruficeps</w:t>
              </w:r>
            </w:ins>
          </w:p>
        </w:tc>
        <w:tc>
          <w:tcPr>
            <w:tcW w:w="127" w:type="pct"/>
            <w:noWrap/>
            <w:hideMark/>
          </w:tcPr>
          <w:p w14:paraId="6B045EF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50" w:author="瑋婷 徐" w:date="2025-01-03T16:20:00Z" w16du:dateUtc="2025-01-03T08:20:00Z"/>
                <w:rFonts w:asciiTheme="majorEastAsia" w:eastAsia="標楷體" w:hAnsiTheme="majorEastAsia" w:cstheme="majorEastAsia"/>
                <w:i/>
                <w:iCs/>
                <w:color w:val="000000"/>
                <w:rPrChange w:id="14551" w:author="瑋婷 徐" w:date="2025-01-06T15:35:00Z" w16du:dateUtc="2025-01-06T07:35:00Z">
                  <w:rPr>
                    <w:ins w:id="14552" w:author="瑋婷 徐" w:date="2025-01-03T16:20:00Z" w16du:dateUtc="2025-01-03T08:20:00Z"/>
                    <w:rFonts w:cs="Calibri"/>
                    <w:i/>
                    <w:iCs/>
                    <w:color w:val="000000"/>
                    <w:sz w:val="22"/>
                  </w:rPr>
                </w:rPrChange>
              </w:rPr>
              <w:pPrChange w:id="145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1BC157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54" w:author="瑋婷 徐" w:date="2025-01-03T16:20:00Z" w16du:dateUtc="2025-01-03T08:20:00Z"/>
                <w:rFonts w:asciiTheme="majorEastAsia" w:eastAsia="標楷體" w:hAnsiTheme="majorEastAsia" w:cstheme="majorEastAsia"/>
                <w:rPrChange w:id="14555" w:author="瑋婷 徐" w:date="2025-01-06T15:35:00Z" w16du:dateUtc="2025-01-06T07:35:00Z">
                  <w:rPr>
                    <w:ins w:id="14556" w:author="瑋婷 徐" w:date="2025-01-03T16:20:00Z" w16du:dateUtc="2025-01-03T08:20:00Z"/>
                    <w:rFonts w:ascii="Times New Roman" w:eastAsia="Times New Roman" w:hAnsi="Times New Roman" w:cs="Times New Roman"/>
                    <w:sz w:val="20"/>
                    <w:szCs w:val="20"/>
                  </w:rPr>
                </w:rPrChange>
              </w:rPr>
              <w:pPrChange w:id="145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790CAF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58" w:author="瑋婷 徐" w:date="2025-01-03T16:20:00Z" w16du:dateUtc="2025-01-03T08:20:00Z"/>
                <w:rFonts w:asciiTheme="majorEastAsia" w:eastAsia="標楷體" w:hAnsiTheme="majorEastAsia" w:cstheme="majorEastAsia"/>
                <w:rPrChange w:id="14559" w:author="瑋婷 徐" w:date="2025-01-06T15:35:00Z" w16du:dateUtc="2025-01-06T07:35:00Z">
                  <w:rPr>
                    <w:ins w:id="14560" w:author="瑋婷 徐" w:date="2025-01-03T16:20:00Z" w16du:dateUtc="2025-01-03T08:20:00Z"/>
                    <w:rFonts w:ascii="Times New Roman" w:eastAsia="Times New Roman" w:hAnsi="Times New Roman" w:cs="Times New Roman"/>
                    <w:sz w:val="20"/>
                    <w:szCs w:val="20"/>
                  </w:rPr>
                </w:rPrChange>
              </w:rPr>
              <w:pPrChange w:id="145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8C6C01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62" w:author="瑋婷 徐" w:date="2025-01-03T16:20:00Z" w16du:dateUtc="2025-01-03T08:20:00Z"/>
                <w:rFonts w:asciiTheme="majorEastAsia" w:eastAsia="標楷體" w:hAnsiTheme="majorEastAsia" w:cstheme="majorEastAsia"/>
                <w:rPrChange w:id="14563" w:author="瑋婷 徐" w:date="2025-01-06T15:35:00Z" w16du:dateUtc="2025-01-06T07:35:00Z">
                  <w:rPr>
                    <w:ins w:id="14564" w:author="瑋婷 徐" w:date="2025-01-03T16:20:00Z" w16du:dateUtc="2025-01-03T08:20:00Z"/>
                    <w:rFonts w:ascii="Times New Roman" w:eastAsia="Times New Roman" w:hAnsi="Times New Roman" w:cs="Times New Roman"/>
                    <w:sz w:val="20"/>
                    <w:szCs w:val="20"/>
                  </w:rPr>
                </w:rPrChange>
              </w:rPr>
              <w:pPrChange w:id="145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BC511B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66" w:author="瑋婷 徐" w:date="2025-01-03T16:20:00Z" w16du:dateUtc="2025-01-03T08:20:00Z"/>
                <w:rFonts w:asciiTheme="majorEastAsia" w:eastAsia="標楷體" w:hAnsiTheme="majorEastAsia" w:cstheme="majorEastAsia"/>
                <w:rPrChange w:id="14567" w:author="瑋婷 徐" w:date="2025-01-06T15:35:00Z" w16du:dateUtc="2025-01-06T07:35:00Z">
                  <w:rPr>
                    <w:ins w:id="14568" w:author="瑋婷 徐" w:date="2025-01-03T16:20:00Z" w16du:dateUtc="2025-01-03T08:20:00Z"/>
                    <w:rFonts w:ascii="Times New Roman" w:eastAsia="Times New Roman" w:hAnsi="Times New Roman" w:cs="Times New Roman"/>
                    <w:sz w:val="20"/>
                    <w:szCs w:val="20"/>
                  </w:rPr>
                </w:rPrChange>
              </w:rPr>
              <w:pPrChange w:id="145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244A87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70" w:author="瑋婷 徐" w:date="2025-01-03T16:20:00Z" w16du:dateUtc="2025-01-03T08:20:00Z"/>
                <w:rFonts w:asciiTheme="majorEastAsia" w:eastAsia="標楷體" w:hAnsiTheme="majorEastAsia" w:cstheme="majorEastAsia"/>
                <w:rPrChange w:id="14571" w:author="瑋婷 徐" w:date="2025-01-06T15:35:00Z" w16du:dateUtc="2025-01-06T07:35:00Z">
                  <w:rPr>
                    <w:ins w:id="14572" w:author="瑋婷 徐" w:date="2025-01-03T16:20:00Z" w16du:dateUtc="2025-01-03T08:20:00Z"/>
                    <w:rFonts w:ascii="Times New Roman" w:eastAsia="Times New Roman" w:hAnsi="Times New Roman" w:cs="Times New Roman"/>
                    <w:sz w:val="20"/>
                    <w:szCs w:val="20"/>
                  </w:rPr>
                </w:rPrChange>
              </w:rPr>
              <w:pPrChange w:id="145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16D28BFE"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574" w:author="瑋婷 徐" w:date="2025-01-03T16:33:00Z" w16du:dateUtc="2025-01-03T08:33:00Z"/>
                <w:rFonts w:asciiTheme="majorEastAsia" w:eastAsia="標楷體" w:hAnsiTheme="majorEastAsia" w:cstheme="majorEastAsia"/>
              </w:rPr>
            </w:pPr>
          </w:p>
        </w:tc>
        <w:tc>
          <w:tcPr>
            <w:tcW w:w="127" w:type="pct"/>
            <w:noWrap/>
            <w:hideMark/>
          </w:tcPr>
          <w:p w14:paraId="4F00A08C" w14:textId="247AD1E2"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75" w:author="瑋婷 徐" w:date="2025-01-03T16:20:00Z" w16du:dateUtc="2025-01-03T08:20:00Z"/>
                <w:rFonts w:asciiTheme="majorEastAsia" w:eastAsia="標楷體" w:hAnsiTheme="majorEastAsia" w:cstheme="majorEastAsia"/>
                <w:rPrChange w:id="14576" w:author="瑋婷 徐" w:date="2025-01-06T15:35:00Z" w16du:dateUtc="2025-01-06T07:35:00Z">
                  <w:rPr>
                    <w:ins w:id="14577" w:author="瑋婷 徐" w:date="2025-01-03T16:20:00Z" w16du:dateUtc="2025-01-03T08:20:00Z"/>
                    <w:rFonts w:ascii="Times New Roman" w:eastAsia="Times New Roman" w:hAnsi="Times New Roman" w:cs="Times New Roman"/>
                    <w:sz w:val="20"/>
                    <w:szCs w:val="20"/>
                  </w:rPr>
                </w:rPrChange>
              </w:rPr>
              <w:pPrChange w:id="145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661BEC4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79" w:author="瑋婷 徐" w:date="2025-01-03T16:20:00Z" w16du:dateUtc="2025-01-03T08:20:00Z"/>
                <w:rFonts w:asciiTheme="majorEastAsia" w:eastAsia="標楷體" w:hAnsiTheme="majorEastAsia" w:cstheme="majorEastAsia"/>
                <w:rPrChange w:id="14580" w:author="瑋婷 徐" w:date="2025-01-06T15:35:00Z" w16du:dateUtc="2025-01-06T07:35:00Z">
                  <w:rPr>
                    <w:ins w:id="14581" w:author="瑋婷 徐" w:date="2025-01-03T16:20:00Z" w16du:dateUtc="2025-01-03T08:20:00Z"/>
                    <w:rFonts w:ascii="Times New Roman" w:eastAsia="Times New Roman" w:hAnsi="Times New Roman" w:cs="Times New Roman"/>
                    <w:sz w:val="20"/>
                    <w:szCs w:val="20"/>
                  </w:rPr>
                </w:rPrChange>
              </w:rPr>
              <w:pPrChange w:id="145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845572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83" w:author="瑋婷 徐" w:date="2025-01-03T16:20:00Z" w16du:dateUtc="2025-01-03T08:20:00Z"/>
                <w:rFonts w:asciiTheme="majorEastAsia" w:eastAsia="標楷體" w:hAnsiTheme="majorEastAsia" w:cstheme="majorEastAsia"/>
                <w:rPrChange w:id="14584" w:author="瑋婷 徐" w:date="2025-01-06T15:35:00Z" w16du:dateUtc="2025-01-06T07:35:00Z">
                  <w:rPr>
                    <w:ins w:id="14585" w:author="瑋婷 徐" w:date="2025-01-03T16:20:00Z" w16du:dateUtc="2025-01-03T08:20:00Z"/>
                    <w:rFonts w:ascii="Times New Roman" w:eastAsia="Times New Roman" w:hAnsi="Times New Roman" w:cs="Times New Roman"/>
                    <w:sz w:val="20"/>
                    <w:szCs w:val="20"/>
                  </w:rPr>
                </w:rPrChange>
              </w:rPr>
              <w:pPrChange w:id="145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72E80A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87" w:author="瑋婷 徐" w:date="2025-01-03T16:20:00Z" w16du:dateUtc="2025-01-03T08:20:00Z"/>
                <w:rFonts w:asciiTheme="majorEastAsia" w:eastAsia="標楷體" w:hAnsiTheme="majorEastAsia" w:cstheme="majorEastAsia"/>
                <w:rPrChange w:id="14588" w:author="瑋婷 徐" w:date="2025-01-06T15:35:00Z" w16du:dateUtc="2025-01-06T07:35:00Z">
                  <w:rPr>
                    <w:ins w:id="14589" w:author="瑋婷 徐" w:date="2025-01-03T16:20:00Z" w16du:dateUtc="2025-01-03T08:20:00Z"/>
                    <w:rFonts w:ascii="Times New Roman" w:eastAsia="Times New Roman" w:hAnsi="Times New Roman" w:cs="Times New Roman"/>
                    <w:sz w:val="20"/>
                    <w:szCs w:val="20"/>
                  </w:rPr>
                </w:rPrChange>
              </w:rPr>
              <w:pPrChange w:id="145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3EB550DB"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591" w:author="瑋婷 徐" w:date="2025-01-03T16:33:00Z" w16du:dateUtc="2025-01-03T08:33:00Z"/>
                <w:rFonts w:asciiTheme="majorEastAsia" w:eastAsia="標楷體" w:hAnsiTheme="majorEastAsia" w:cstheme="majorEastAsia"/>
              </w:rPr>
            </w:pPr>
          </w:p>
        </w:tc>
        <w:tc>
          <w:tcPr>
            <w:tcW w:w="172" w:type="pct"/>
            <w:noWrap/>
            <w:hideMark/>
          </w:tcPr>
          <w:p w14:paraId="4E0AC463" w14:textId="67623C6F"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92" w:author="瑋婷 徐" w:date="2025-01-03T16:20:00Z" w16du:dateUtc="2025-01-03T08:20:00Z"/>
                <w:rFonts w:asciiTheme="majorEastAsia" w:eastAsia="標楷體" w:hAnsiTheme="majorEastAsia" w:cstheme="majorEastAsia"/>
                <w:rPrChange w:id="14593" w:author="瑋婷 徐" w:date="2025-01-06T15:35:00Z" w16du:dateUtc="2025-01-06T07:35:00Z">
                  <w:rPr>
                    <w:ins w:id="14594" w:author="瑋婷 徐" w:date="2025-01-03T16:20:00Z" w16du:dateUtc="2025-01-03T08:20:00Z"/>
                    <w:rFonts w:ascii="Times New Roman" w:eastAsia="Times New Roman" w:hAnsi="Times New Roman" w:cs="Times New Roman"/>
                    <w:sz w:val="20"/>
                    <w:szCs w:val="20"/>
                  </w:rPr>
                </w:rPrChange>
              </w:rPr>
              <w:pPrChange w:id="145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E1CE08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96" w:author="瑋婷 徐" w:date="2025-01-03T16:20:00Z" w16du:dateUtc="2025-01-03T08:20:00Z"/>
                <w:rFonts w:asciiTheme="majorEastAsia" w:eastAsia="標楷體" w:hAnsiTheme="majorEastAsia" w:cstheme="majorEastAsia"/>
                <w:rPrChange w:id="14597" w:author="瑋婷 徐" w:date="2025-01-06T15:35:00Z" w16du:dateUtc="2025-01-06T07:35:00Z">
                  <w:rPr>
                    <w:ins w:id="14598" w:author="瑋婷 徐" w:date="2025-01-03T16:20:00Z" w16du:dateUtc="2025-01-03T08:20:00Z"/>
                    <w:rFonts w:ascii="Times New Roman" w:eastAsia="Times New Roman" w:hAnsi="Times New Roman" w:cs="Times New Roman"/>
                    <w:sz w:val="20"/>
                    <w:szCs w:val="20"/>
                  </w:rPr>
                </w:rPrChange>
              </w:rPr>
              <w:pPrChange w:id="145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4DDAD3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00" w:author="瑋婷 徐" w:date="2025-01-03T16:20:00Z" w16du:dateUtc="2025-01-03T08:20:00Z"/>
                <w:rFonts w:asciiTheme="majorEastAsia" w:eastAsia="標楷體" w:hAnsiTheme="majorEastAsia" w:cstheme="majorEastAsia"/>
                <w:rPrChange w:id="14601" w:author="瑋婷 徐" w:date="2025-01-06T15:35:00Z" w16du:dateUtc="2025-01-06T07:35:00Z">
                  <w:rPr>
                    <w:ins w:id="14602" w:author="瑋婷 徐" w:date="2025-01-03T16:20:00Z" w16du:dateUtc="2025-01-03T08:20:00Z"/>
                    <w:rFonts w:ascii="Times New Roman" w:eastAsia="Times New Roman" w:hAnsi="Times New Roman" w:cs="Times New Roman"/>
                    <w:sz w:val="20"/>
                    <w:szCs w:val="20"/>
                  </w:rPr>
                </w:rPrChange>
              </w:rPr>
              <w:pPrChange w:id="146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74A4C6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04" w:author="瑋婷 徐" w:date="2025-01-03T16:20:00Z" w16du:dateUtc="2025-01-03T08:20:00Z"/>
                <w:rFonts w:asciiTheme="majorEastAsia" w:eastAsia="標楷體" w:hAnsiTheme="majorEastAsia" w:cstheme="majorEastAsia"/>
                <w:rPrChange w:id="14605" w:author="瑋婷 徐" w:date="2025-01-06T15:35:00Z" w16du:dateUtc="2025-01-06T07:35:00Z">
                  <w:rPr>
                    <w:ins w:id="14606" w:author="瑋婷 徐" w:date="2025-01-03T16:20:00Z" w16du:dateUtc="2025-01-03T08:20:00Z"/>
                    <w:rFonts w:ascii="Times New Roman" w:eastAsia="Times New Roman" w:hAnsi="Times New Roman" w:cs="Times New Roman"/>
                    <w:sz w:val="20"/>
                    <w:szCs w:val="20"/>
                  </w:rPr>
                </w:rPrChange>
              </w:rPr>
              <w:pPrChange w:id="146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862D5B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08" w:author="瑋婷 徐" w:date="2025-01-03T16:20:00Z" w16du:dateUtc="2025-01-03T08:20:00Z"/>
                <w:rFonts w:asciiTheme="majorEastAsia" w:eastAsia="標楷體" w:hAnsiTheme="majorEastAsia" w:cstheme="majorEastAsia"/>
                <w:rPrChange w:id="14609" w:author="瑋婷 徐" w:date="2025-01-06T15:35:00Z" w16du:dateUtc="2025-01-06T07:35:00Z">
                  <w:rPr>
                    <w:ins w:id="14610" w:author="瑋婷 徐" w:date="2025-01-03T16:20:00Z" w16du:dateUtc="2025-01-03T08:20:00Z"/>
                    <w:rFonts w:ascii="Times New Roman" w:eastAsia="Times New Roman" w:hAnsi="Times New Roman" w:cs="Times New Roman"/>
                    <w:sz w:val="20"/>
                    <w:szCs w:val="20"/>
                  </w:rPr>
                </w:rPrChange>
              </w:rPr>
              <w:pPrChange w:id="146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2AD27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12" w:author="瑋婷 徐" w:date="2025-01-03T16:20:00Z" w16du:dateUtc="2025-01-03T08:20:00Z"/>
                <w:rFonts w:asciiTheme="majorEastAsia" w:eastAsia="標楷體" w:hAnsiTheme="majorEastAsia" w:cstheme="majorEastAsia"/>
                <w:color w:val="000000"/>
                <w:rPrChange w:id="14613" w:author="瑋婷 徐" w:date="2025-01-06T15:35:00Z" w16du:dateUtc="2025-01-06T07:35:00Z">
                  <w:rPr>
                    <w:ins w:id="14614" w:author="瑋婷 徐" w:date="2025-01-03T16:20:00Z" w16du:dateUtc="2025-01-03T08:20:00Z"/>
                    <w:rFonts w:cs="Calibri"/>
                    <w:color w:val="000000"/>
                    <w:sz w:val="22"/>
                  </w:rPr>
                </w:rPrChange>
              </w:rPr>
              <w:pPrChange w:id="146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616" w:author="瑋婷 徐" w:date="2025-01-03T16:20:00Z" w16du:dateUtc="2025-01-03T08:20:00Z">
              <w:r w:rsidRPr="00727E7E">
                <w:rPr>
                  <w:rFonts w:asciiTheme="majorEastAsia" w:eastAsia="標楷體" w:hAnsiTheme="majorEastAsia" w:cstheme="majorEastAsia"/>
                  <w:color w:val="000000"/>
                  <w:rPrChange w:id="14617" w:author="瑋婷 徐" w:date="2025-01-06T15:35:00Z" w16du:dateUtc="2025-01-06T07:35:00Z">
                    <w:rPr>
                      <w:rFonts w:cs="Calibri"/>
                      <w:color w:val="000000"/>
                      <w:sz w:val="22"/>
                    </w:rPr>
                  </w:rPrChange>
                </w:rPr>
                <w:t>*</w:t>
              </w:r>
            </w:ins>
          </w:p>
        </w:tc>
        <w:tc>
          <w:tcPr>
            <w:tcW w:w="172" w:type="pct"/>
            <w:noWrap/>
            <w:hideMark/>
          </w:tcPr>
          <w:p w14:paraId="57D6A2D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18" w:author="瑋婷 徐" w:date="2025-01-03T16:20:00Z" w16du:dateUtc="2025-01-03T08:20:00Z"/>
                <w:rFonts w:asciiTheme="majorEastAsia" w:eastAsia="標楷體" w:hAnsiTheme="majorEastAsia" w:cstheme="majorEastAsia"/>
                <w:color w:val="000000"/>
                <w:rPrChange w:id="14619" w:author="瑋婷 徐" w:date="2025-01-06T15:35:00Z" w16du:dateUtc="2025-01-06T07:35:00Z">
                  <w:rPr>
                    <w:ins w:id="14620" w:author="瑋婷 徐" w:date="2025-01-03T16:20:00Z" w16du:dateUtc="2025-01-03T08:20:00Z"/>
                    <w:rFonts w:cs="Calibri"/>
                    <w:color w:val="000000"/>
                    <w:sz w:val="22"/>
                  </w:rPr>
                </w:rPrChange>
              </w:rPr>
              <w:pPrChange w:id="146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031A09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22" w:author="瑋婷 徐" w:date="2025-01-03T16:20:00Z" w16du:dateUtc="2025-01-03T08:20:00Z"/>
                <w:rFonts w:asciiTheme="majorEastAsia" w:eastAsia="標楷體" w:hAnsiTheme="majorEastAsia" w:cstheme="majorEastAsia"/>
                <w:rPrChange w:id="14623" w:author="瑋婷 徐" w:date="2025-01-06T15:35:00Z" w16du:dateUtc="2025-01-06T07:35:00Z">
                  <w:rPr>
                    <w:ins w:id="14624" w:author="瑋婷 徐" w:date="2025-01-03T16:20:00Z" w16du:dateUtc="2025-01-03T08:20:00Z"/>
                    <w:rFonts w:ascii="Times New Roman" w:eastAsia="Times New Roman" w:hAnsi="Times New Roman" w:cs="Times New Roman"/>
                    <w:sz w:val="20"/>
                    <w:szCs w:val="20"/>
                  </w:rPr>
                </w:rPrChange>
              </w:rPr>
              <w:pPrChange w:id="146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37557597" w14:textId="77777777" w:rsidTr="00313CC9">
        <w:trPr>
          <w:cnfStyle w:val="000000100000" w:firstRow="0" w:lastRow="0" w:firstColumn="0" w:lastColumn="0" w:oddVBand="0" w:evenVBand="0" w:oddHBand="1" w:evenHBand="0" w:firstRowFirstColumn="0" w:firstRowLastColumn="0" w:lastRowFirstColumn="0" w:lastRowLastColumn="0"/>
          <w:trHeight w:val="600"/>
          <w:ins w:id="14626"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231259E0" w14:textId="77777777" w:rsidR="00DA433E" w:rsidRPr="00727E7E" w:rsidRDefault="00DA433E">
            <w:pPr>
              <w:spacing w:line="360" w:lineRule="auto"/>
              <w:jc w:val="both"/>
              <w:rPr>
                <w:ins w:id="14627" w:author="瑋婷 徐" w:date="2025-01-03T16:20:00Z" w16du:dateUtc="2025-01-03T08:20:00Z"/>
                <w:rFonts w:asciiTheme="majorEastAsia" w:eastAsia="標楷體" w:hAnsiTheme="majorEastAsia" w:cstheme="majorEastAsia"/>
                <w:b w:val="0"/>
                <w:bCs w:val="0"/>
                <w:color w:val="000000"/>
                <w:rPrChange w:id="14628" w:author="瑋婷 徐" w:date="2025-01-06T15:35:00Z" w16du:dateUtc="2025-01-06T07:35:00Z">
                  <w:rPr>
                    <w:ins w:id="14629" w:author="瑋婷 徐" w:date="2025-01-03T16:20:00Z" w16du:dateUtc="2025-01-03T08:20:00Z"/>
                    <w:rFonts w:cs="Calibri"/>
                    <w:color w:val="000000"/>
                    <w:sz w:val="22"/>
                  </w:rPr>
                </w:rPrChange>
              </w:rPr>
              <w:pPrChange w:id="14630" w:author="瑋婷 徐" w:date="2025-01-03T16:21:00Z" w16du:dateUtc="2025-01-03T08:21:00Z">
                <w:pPr/>
              </w:pPrChange>
            </w:pPr>
            <w:proofErr w:type="gramStart"/>
            <w:ins w:id="14631" w:author="瑋婷 徐" w:date="2025-01-03T16:20:00Z" w16du:dateUtc="2025-01-03T08:20:00Z">
              <w:r w:rsidRPr="00727E7E">
                <w:rPr>
                  <w:rFonts w:asciiTheme="majorEastAsia" w:eastAsia="標楷體" w:hAnsiTheme="majorEastAsia" w:cstheme="majorEastAsia"/>
                  <w:b w:val="0"/>
                  <w:bCs w:val="0"/>
                  <w:color w:val="000000"/>
                  <w:rPrChange w:id="14632" w:author="瑋婷 徐" w:date="2025-01-06T15:35:00Z" w16du:dateUtc="2025-01-06T07:35:00Z">
                    <w:rPr>
                      <w:rFonts w:cs="Calibri"/>
                      <w:color w:val="000000"/>
                      <w:sz w:val="22"/>
                    </w:rPr>
                  </w:rPrChange>
                </w:rPr>
                <w:t>棕噪眉</w:t>
              </w:r>
              <w:proofErr w:type="gramEnd"/>
              <w:r w:rsidRPr="00727E7E">
                <w:rPr>
                  <w:rFonts w:asciiTheme="majorEastAsia" w:eastAsia="標楷體" w:hAnsiTheme="majorEastAsia" w:cstheme="majorEastAsia"/>
                  <w:b w:val="0"/>
                  <w:bCs w:val="0"/>
                  <w:color w:val="000000"/>
                  <w:rPrChange w:id="14633"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4634"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4635" w:author="瑋婷 徐" w:date="2025-01-06T15:35:00Z" w16du:dateUtc="2025-01-06T07:35:00Z">
                    <w:rPr>
                      <w:rFonts w:cs="Calibri"/>
                      <w:color w:val="000000"/>
                      <w:sz w:val="22"/>
                    </w:rPr>
                  </w:rPrChange>
                </w:rPr>
                <w:t xml:space="preserve"> II</w:t>
              </w:r>
            </w:ins>
          </w:p>
        </w:tc>
        <w:tc>
          <w:tcPr>
            <w:tcW w:w="1135" w:type="pct"/>
            <w:hideMark/>
          </w:tcPr>
          <w:p w14:paraId="120EBB6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36" w:author="瑋婷 徐" w:date="2025-01-03T16:20:00Z" w16du:dateUtc="2025-01-03T08:20:00Z"/>
                <w:rFonts w:asciiTheme="majorEastAsia" w:eastAsia="標楷體" w:hAnsiTheme="majorEastAsia" w:cstheme="majorEastAsia"/>
                <w:i/>
                <w:iCs/>
                <w:color w:val="000000"/>
                <w:rPrChange w:id="14637" w:author="瑋婷 徐" w:date="2025-01-06T15:35:00Z" w16du:dateUtc="2025-01-06T07:35:00Z">
                  <w:rPr>
                    <w:ins w:id="14638" w:author="瑋婷 徐" w:date="2025-01-03T16:20:00Z" w16du:dateUtc="2025-01-03T08:20:00Z"/>
                    <w:rFonts w:cs="Calibri"/>
                    <w:i/>
                    <w:iCs/>
                    <w:color w:val="000000"/>
                    <w:sz w:val="22"/>
                  </w:rPr>
                </w:rPrChange>
              </w:rPr>
              <w:pPrChange w:id="146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640" w:author="瑋婷 徐" w:date="2025-01-03T16:20:00Z" w16du:dateUtc="2025-01-03T08:20:00Z">
              <w:r w:rsidRPr="00727E7E">
                <w:rPr>
                  <w:rFonts w:asciiTheme="majorEastAsia" w:eastAsia="標楷體" w:hAnsiTheme="majorEastAsia" w:cstheme="majorEastAsia"/>
                  <w:i/>
                  <w:iCs/>
                  <w:color w:val="000000"/>
                  <w:rPrChange w:id="14641" w:author="瑋婷 徐" w:date="2025-01-06T15:35:00Z" w16du:dateUtc="2025-01-06T07:35:00Z">
                    <w:rPr>
                      <w:rFonts w:cs="Calibri"/>
                      <w:i/>
                      <w:iCs/>
                      <w:color w:val="000000"/>
                      <w:sz w:val="22"/>
                    </w:rPr>
                  </w:rPrChange>
                </w:rPr>
                <w:t>Pterorhinus poecilorhynchus</w:t>
              </w:r>
            </w:ins>
          </w:p>
        </w:tc>
        <w:tc>
          <w:tcPr>
            <w:tcW w:w="127" w:type="pct"/>
            <w:noWrap/>
            <w:hideMark/>
          </w:tcPr>
          <w:p w14:paraId="5A38D7E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42" w:author="瑋婷 徐" w:date="2025-01-03T16:20:00Z" w16du:dateUtc="2025-01-03T08:20:00Z"/>
                <w:rFonts w:asciiTheme="majorEastAsia" w:eastAsia="標楷體" w:hAnsiTheme="majorEastAsia" w:cstheme="majorEastAsia"/>
                <w:i/>
                <w:iCs/>
                <w:color w:val="000000"/>
                <w:rPrChange w:id="14643" w:author="瑋婷 徐" w:date="2025-01-06T15:35:00Z" w16du:dateUtc="2025-01-06T07:35:00Z">
                  <w:rPr>
                    <w:ins w:id="14644" w:author="瑋婷 徐" w:date="2025-01-03T16:20:00Z" w16du:dateUtc="2025-01-03T08:20:00Z"/>
                    <w:rFonts w:cs="Calibri"/>
                    <w:i/>
                    <w:iCs/>
                    <w:color w:val="000000"/>
                    <w:sz w:val="22"/>
                  </w:rPr>
                </w:rPrChange>
              </w:rPr>
              <w:pPrChange w:id="146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1C09A0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46" w:author="瑋婷 徐" w:date="2025-01-03T16:20:00Z" w16du:dateUtc="2025-01-03T08:20:00Z"/>
                <w:rFonts w:asciiTheme="majorEastAsia" w:eastAsia="標楷體" w:hAnsiTheme="majorEastAsia" w:cstheme="majorEastAsia"/>
                <w:rPrChange w:id="14647" w:author="瑋婷 徐" w:date="2025-01-06T15:35:00Z" w16du:dateUtc="2025-01-06T07:35:00Z">
                  <w:rPr>
                    <w:ins w:id="14648" w:author="瑋婷 徐" w:date="2025-01-03T16:20:00Z" w16du:dateUtc="2025-01-03T08:20:00Z"/>
                    <w:rFonts w:ascii="Times New Roman" w:eastAsia="Times New Roman" w:hAnsi="Times New Roman" w:cs="Times New Roman"/>
                    <w:sz w:val="20"/>
                    <w:szCs w:val="20"/>
                  </w:rPr>
                </w:rPrChange>
              </w:rPr>
              <w:pPrChange w:id="146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4E2E7B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50" w:author="瑋婷 徐" w:date="2025-01-03T16:20:00Z" w16du:dateUtc="2025-01-03T08:20:00Z"/>
                <w:rFonts w:asciiTheme="majorEastAsia" w:eastAsia="標楷體" w:hAnsiTheme="majorEastAsia" w:cstheme="majorEastAsia"/>
                <w:rPrChange w:id="14651" w:author="瑋婷 徐" w:date="2025-01-06T15:35:00Z" w16du:dateUtc="2025-01-06T07:35:00Z">
                  <w:rPr>
                    <w:ins w:id="14652" w:author="瑋婷 徐" w:date="2025-01-03T16:20:00Z" w16du:dateUtc="2025-01-03T08:20:00Z"/>
                    <w:rFonts w:ascii="Times New Roman" w:eastAsia="Times New Roman" w:hAnsi="Times New Roman" w:cs="Times New Roman"/>
                    <w:sz w:val="20"/>
                    <w:szCs w:val="20"/>
                  </w:rPr>
                </w:rPrChange>
              </w:rPr>
              <w:pPrChange w:id="146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FDF84F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54" w:author="瑋婷 徐" w:date="2025-01-03T16:20:00Z" w16du:dateUtc="2025-01-03T08:20:00Z"/>
                <w:rFonts w:asciiTheme="majorEastAsia" w:eastAsia="標楷體" w:hAnsiTheme="majorEastAsia" w:cstheme="majorEastAsia"/>
                <w:rPrChange w:id="14655" w:author="瑋婷 徐" w:date="2025-01-06T15:35:00Z" w16du:dateUtc="2025-01-06T07:35:00Z">
                  <w:rPr>
                    <w:ins w:id="14656" w:author="瑋婷 徐" w:date="2025-01-03T16:20:00Z" w16du:dateUtc="2025-01-03T08:20:00Z"/>
                    <w:rFonts w:ascii="Times New Roman" w:eastAsia="Times New Roman" w:hAnsi="Times New Roman" w:cs="Times New Roman"/>
                    <w:sz w:val="20"/>
                    <w:szCs w:val="20"/>
                  </w:rPr>
                </w:rPrChange>
              </w:rPr>
              <w:pPrChange w:id="146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CFD91E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58" w:author="瑋婷 徐" w:date="2025-01-03T16:20:00Z" w16du:dateUtc="2025-01-03T08:20:00Z"/>
                <w:rFonts w:asciiTheme="majorEastAsia" w:eastAsia="標楷體" w:hAnsiTheme="majorEastAsia" w:cstheme="majorEastAsia"/>
                <w:rPrChange w:id="14659" w:author="瑋婷 徐" w:date="2025-01-06T15:35:00Z" w16du:dateUtc="2025-01-06T07:35:00Z">
                  <w:rPr>
                    <w:ins w:id="14660" w:author="瑋婷 徐" w:date="2025-01-03T16:20:00Z" w16du:dateUtc="2025-01-03T08:20:00Z"/>
                    <w:rFonts w:ascii="Times New Roman" w:eastAsia="Times New Roman" w:hAnsi="Times New Roman" w:cs="Times New Roman"/>
                    <w:sz w:val="20"/>
                    <w:szCs w:val="20"/>
                  </w:rPr>
                </w:rPrChange>
              </w:rPr>
              <w:pPrChange w:id="146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6D373E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62" w:author="瑋婷 徐" w:date="2025-01-03T16:20:00Z" w16du:dateUtc="2025-01-03T08:20:00Z"/>
                <w:rFonts w:asciiTheme="majorEastAsia" w:eastAsia="標楷體" w:hAnsiTheme="majorEastAsia" w:cstheme="majorEastAsia"/>
                <w:rPrChange w:id="14663" w:author="瑋婷 徐" w:date="2025-01-06T15:35:00Z" w16du:dateUtc="2025-01-06T07:35:00Z">
                  <w:rPr>
                    <w:ins w:id="14664" w:author="瑋婷 徐" w:date="2025-01-03T16:20:00Z" w16du:dateUtc="2025-01-03T08:20:00Z"/>
                    <w:rFonts w:ascii="Times New Roman" w:eastAsia="Times New Roman" w:hAnsi="Times New Roman" w:cs="Times New Roman"/>
                    <w:sz w:val="20"/>
                    <w:szCs w:val="20"/>
                  </w:rPr>
                </w:rPrChange>
              </w:rPr>
              <w:pPrChange w:id="146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18353D8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666" w:author="瑋婷 徐" w:date="2025-01-03T16:33:00Z" w16du:dateUtc="2025-01-03T08:33:00Z"/>
                <w:rFonts w:asciiTheme="majorEastAsia" w:eastAsia="標楷體" w:hAnsiTheme="majorEastAsia" w:cstheme="majorEastAsia"/>
              </w:rPr>
            </w:pPr>
          </w:p>
        </w:tc>
        <w:tc>
          <w:tcPr>
            <w:tcW w:w="127" w:type="pct"/>
            <w:noWrap/>
            <w:hideMark/>
          </w:tcPr>
          <w:p w14:paraId="09116FA9" w14:textId="26514E4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67" w:author="瑋婷 徐" w:date="2025-01-03T16:20:00Z" w16du:dateUtc="2025-01-03T08:20:00Z"/>
                <w:rFonts w:asciiTheme="majorEastAsia" w:eastAsia="標楷體" w:hAnsiTheme="majorEastAsia" w:cstheme="majorEastAsia"/>
                <w:rPrChange w:id="14668" w:author="瑋婷 徐" w:date="2025-01-06T15:35:00Z" w16du:dateUtc="2025-01-06T07:35:00Z">
                  <w:rPr>
                    <w:ins w:id="14669" w:author="瑋婷 徐" w:date="2025-01-03T16:20:00Z" w16du:dateUtc="2025-01-03T08:20:00Z"/>
                    <w:rFonts w:ascii="Times New Roman" w:eastAsia="Times New Roman" w:hAnsi="Times New Roman" w:cs="Times New Roman"/>
                    <w:sz w:val="20"/>
                    <w:szCs w:val="20"/>
                  </w:rPr>
                </w:rPrChange>
              </w:rPr>
              <w:pPrChange w:id="146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7CF54F9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71" w:author="瑋婷 徐" w:date="2025-01-03T16:20:00Z" w16du:dateUtc="2025-01-03T08:20:00Z"/>
                <w:rFonts w:asciiTheme="majorEastAsia" w:eastAsia="標楷體" w:hAnsiTheme="majorEastAsia" w:cstheme="majorEastAsia"/>
                <w:color w:val="000000"/>
                <w:rPrChange w:id="14672" w:author="瑋婷 徐" w:date="2025-01-06T15:35:00Z" w16du:dateUtc="2025-01-06T07:35:00Z">
                  <w:rPr>
                    <w:ins w:id="14673" w:author="瑋婷 徐" w:date="2025-01-03T16:20:00Z" w16du:dateUtc="2025-01-03T08:20:00Z"/>
                    <w:rFonts w:cs="Calibri"/>
                    <w:color w:val="000000"/>
                    <w:sz w:val="22"/>
                  </w:rPr>
                </w:rPrChange>
              </w:rPr>
              <w:pPrChange w:id="146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675" w:author="瑋婷 徐" w:date="2025-01-03T16:20:00Z" w16du:dateUtc="2025-01-03T08:20:00Z">
              <w:r w:rsidRPr="00727E7E">
                <w:rPr>
                  <w:rFonts w:asciiTheme="majorEastAsia" w:eastAsia="標楷體" w:hAnsiTheme="majorEastAsia" w:cstheme="majorEastAsia"/>
                  <w:color w:val="000000"/>
                  <w:rPrChange w:id="14676" w:author="瑋婷 徐" w:date="2025-01-06T15:35:00Z" w16du:dateUtc="2025-01-06T07:35:00Z">
                    <w:rPr>
                      <w:rFonts w:cs="Calibri"/>
                      <w:color w:val="000000"/>
                      <w:sz w:val="22"/>
                    </w:rPr>
                  </w:rPrChange>
                </w:rPr>
                <w:t>*</w:t>
              </w:r>
            </w:ins>
          </w:p>
        </w:tc>
        <w:tc>
          <w:tcPr>
            <w:tcW w:w="172" w:type="pct"/>
            <w:noWrap/>
            <w:hideMark/>
          </w:tcPr>
          <w:p w14:paraId="69FBC36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77" w:author="瑋婷 徐" w:date="2025-01-03T16:20:00Z" w16du:dateUtc="2025-01-03T08:20:00Z"/>
                <w:rFonts w:asciiTheme="majorEastAsia" w:eastAsia="標楷體" w:hAnsiTheme="majorEastAsia" w:cstheme="majorEastAsia"/>
                <w:color w:val="000000"/>
                <w:rPrChange w:id="14678" w:author="瑋婷 徐" w:date="2025-01-06T15:35:00Z" w16du:dateUtc="2025-01-06T07:35:00Z">
                  <w:rPr>
                    <w:ins w:id="14679" w:author="瑋婷 徐" w:date="2025-01-03T16:20:00Z" w16du:dateUtc="2025-01-03T08:20:00Z"/>
                    <w:rFonts w:cs="Calibri"/>
                    <w:color w:val="000000"/>
                    <w:sz w:val="22"/>
                  </w:rPr>
                </w:rPrChange>
              </w:rPr>
              <w:pPrChange w:id="146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A84150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81" w:author="瑋婷 徐" w:date="2025-01-03T16:20:00Z" w16du:dateUtc="2025-01-03T08:20:00Z"/>
                <w:rFonts w:asciiTheme="majorEastAsia" w:eastAsia="標楷體" w:hAnsiTheme="majorEastAsia" w:cstheme="majorEastAsia"/>
                <w:rPrChange w:id="14682" w:author="瑋婷 徐" w:date="2025-01-06T15:35:00Z" w16du:dateUtc="2025-01-06T07:35:00Z">
                  <w:rPr>
                    <w:ins w:id="14683" w:author="瑋婷 徐" w:date="2025-01-03T16:20:00Z" w16du:dateUtc="2025-01-03T08:20:00Z"/>
                    <w:rFonts w:ascii="Times New Roman" w:eastAsia="Times New Roman" w:hAnsi="Times New Roman" w:cs="Times New Roman"/>
                    <w:sz w:val="20"/>
                    <w:szCs w:val="20"/>
                  </w:rPr>
                </w:rPrChange>
              </w:rPr>
              <w:pPrChange w:id="146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09AF332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685" w:author="瑋婷 徐" w:date="2025-01-03T16:33:00Z" w16du:dateUtc="2025-01-03T08:33:00Z"/>
                <w:rFonts w:asciiTheme="majorEastAsia" w:eastAsia="標楷體" w:hAnsiTheme="majorEastAsia" w:cstheme="majorEastAsia"/>
              </w:rPr>
            </w:pPr>
          </w:p>
        </w:tc>
        <w:tc>
          <w:tcPr>
            <w:tcW w:w="172" w:type="pct"/>
            <w:noWrap/>
            <w:hideMark/>
          </w:tcPr>
          <w:p w14:paraId="3827290C" w14:textId="4CEBB5ED"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86" w:author="瑋婷 徐" w:date="2025-01-03T16:20:00Z" w16du:dateUtc="2025-01-03T08:20:00Z"/>
                <w:rFonts w:asciiTheme="majorEastAsia" w:eastAsia="標楷體" w:hAnsiTheme="majorEastAsia" w:cstheme="majorEastAsia"/>
                <w:rPrChange w:id="14687" w:author="瑋婷 徐" w:date="2025-01-06T15:35:00Z" w16du:dateUtc="2025-01-06T07:35:00Z">
                  <w:rPr>
                    <w:ins w:id="14688" w:author="瑋婷 徐" w:date="2025-01-03T16:20:00Z" w16du:dateUtc="2025-01-03T08:20:00Z"/>
                    <w:rFonts w:ascii="Times New Roman" w:eastAsia="Times New Roman" w:hAnsi="Times New Roman" w:cs="Times New Roman"/>
                    <w:sz w:val="20"/>
                    <w:szCs w:val="20"/>
                  </w:rPr>
                </w:rPrChange>
              </w:rPr>
              <w:pPrChange w:id="146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515E8F1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90" w:author="瑋婷 徐" w:date="2025-01-03T16:20:00Z" w16du:dateUtc="2025-01-03T08:20:00Z"/>
                <w:rFonts w:asciiTheme="majorEastAsia" w:eastAsia="標楷體" w:hAnsiTheme="majorEastAsia" w:cstheme="majorEastAsia"/>
                <w:rPrChange w:id="14691" w:author="瑋婷 徐" w:date="2025-01-06T15:35:00Z" w16du:dateUtc="2025-01-06T07:35:00Z">
                  <w:rPr>
                    <w:ins w:id="14692" w:author="瑋婷 徐" w:date="2025-01-03T16:20:00Z" w16du:dateUtc="2025-01-03T08:20:00Z"/>
                    <w:rFonts w:ascii="Times New Roman" w:eastAsia="Times New Roman" w:hAnsi="Times New Roman" w:cs="Times New Roman"/>
                    <w:sz w:val="20"/>
                    <w:szCs w:val="20"/>
                  </w:rPr>
                </w:rPrChange>
              </w:rPr>
              <w:pPrChange w:id="146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3A46E7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94" w:author="瑋婷 徐" w:date="2025-01-03T16:20:00Z" w16du:dateUtc="2025-01-03T08:20:00Z"/>
                <w:rFonts w:asciiTheme="majorEastAsia" w:eastAsia="標楷體" w:hAnsiTheme="majorEastAsia" w:cstheme="majorEastAsia"/>
                <w:rPrChange w:id="14695" w:author="瑋婷 徐" w:date="2025-01-06T15:35:00Z" w16du:dateUtc="2025-01-06T07:35:00Z">
                  <w:rPr>
                    <w:ins w:id="14696" w:author="瑋婷 徐" w:date="2025-01-03T16:20:00Z" w16du:dateUtc="2025-01-03T08:20:00Z"/>
                    <w:rFonts w:ascii="Times New Roman" w:eastAsia="Times New Roman" w:hAnsi="Times New Roman" w:cs="Times New Roman"/>
                    <w:sz w:val="20"/>
                    <w:szCs w:val="20"/>
                  </w:rPr>
                </w:rPrChange>
              </w:rPr>
              <w:pPrChange w:id="146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62F013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98" w:author="瑋婷 徐" w:date="2025-01-03T16:20:00Z" w16du:dateUtc="2025-01-03T08:20:00Z"/>
                <w:rFonts w:asciiTheme="majorEastAsia" w:eastAsia="標楷體" w:hAnsiTheme="majorEastAsia" w:cstheme="majorEastAsia"/>
                <w:rPrChange w:id="14699" w:author="瑋婷 徐" w:date="2025-01-06T15:35:00Z" w16du:dateUtc="2025-01-06T07:35:00Z">
                  <w:rPr>
                    <w:ins w:id="14700" w:author="瑋婷 徐" w:date="2025-01-03T16:20:00Z" w16du:dateUtc="2025-01-03T08:20:00Z"/>
                    <w:rFonts w:ascii="Times New Roman" w:eastAsia="Times New Roman" w:hAnsi="Times New Roman" w:cs="Times New Roman"/>
                    <w:sz w:val="20"/>
                    <w:szCs w:val="20"/>
                  </w:rPr>
                </w:rPrChange>
              </w:rPr>
              <w:pPrChange w:id="147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44F162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02" w:author="瑋婷 徐" w:date="2025-01-03T16:20:00Z" w16du:dateUtc="2025-01-03T08:20:00Z"/>
                <w:rFonts w:asciiTheme="majorEastAsia" w:eastAsia="標楷體" w:hAnsiTheme="majorEastAsia" w:cstheme="majorEastAsia"/>
                <w:rPrChange w:id="14703" w:author="瑋婷 徐" w:date="2025-01-06T15:35:00Z" w16du:dateUtc="2025-01-06T07:35:00Z">
                  <w:rPr>
                    <w:ins w:id="14704" w:author="瑋婷 徐" w:date="2025-01-03T16:20:00Z" w16du:dateUtc="2025-01-03T08:20:00Z"/>
                    <w:rFonts w:ascii="Times New Roman" w:eastAsia="Times New Roman" w:hAnsi="Times New Roman" w:cs="Times New Roman"/>
                    <w:sz w:val="20"/>
                    <w:szCs w:val="20"/>
                  </w:rPr>
                </w:rPrChange>
              </w:rPr>
              <w:pPrChange w:id="147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911378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06" w:author="瑋婷 徐" w:date="2025-01-03T16:20:00Z" w16du:dateUtc="2025-01-03T08:20:00Z"/>
                <w:rFonts w:asciiTheme="majorEastAsia" w:eastAsia="標楷體" w:hAnsiTheme="majorEastAsia" w:cstheme="majorEastAsia"/>
                <w:color w:val="000000"/>
                <w:rPrChange w:id="14707" w:author="瑋婷 徐" w:date="2025-01-06T15:35:00Z" w16du:dateUtc="2025-01-06T07:35:00Z">
                  <w:rPr>
                    <w:ins w:id="14708" w:author="瑋婷 徐" w:date="2025-01-03T16:20:00Z" w16du:dateUtc="2025-01-03T08:20:00Z"/>
                    <w:rFonts w:cs="Calibri"/>
                    <w:color w:val="000000"/>
                    <w:sz w:val="22"/>
                  </w:rPr>
                </w:rPrChange>
              </w:rPr>
              <w:pPrChange w:id="147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710" w:author="瑋婷 徐" w:date="2025-01-03T16:20:00Z" w16du:dateUtc="2025-01-03T08:20:00Z">
              <w:r w:rsidRPr="00727E7E">
                <w:rPr>
                  <w:rFonts w:asciiTheme="majorEastAsia" w:eastAsia="標楷體" w:hAnsiTheme="majorEastAsia" w:cstheme="majorEastAsia"/>
                  <w:color w:val="000000"/>
                  <w:rPrChange w:id="14711" w:author="瑋婷 徐" w:date="2025-01-06T15:35:00Z" w16du:dateUtc="2025-01-06T07:35:00Z">
                    <w:rPr>
                      <w:rFonts w:cs="Calibri"/>
                      <w:color w:val="000000"/>
                      <w:sz w:val="22"/>
                    </w:rPr>
                  </w:rPrChange>
                </w:rPr>
                <w:t>*</w:t>
              </w:r>
            </w:ins>
          </w:p>
        </w:tc>
        <w:tc>
          <w:tcPr>
            <w:tcW w:w="172" w:type="pct"/>
            <w:noWrap/>
            <w:hideMark/>
          </w:tcPr>
          <w:p w14:paraId="648BDE5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12" w:author="瑋婷 徐" w:date="2025-01-03T16:20:00Z" w16du:dateUtc="2025-01-03T08:20:00Z"/>
                <w:rFonts w:asciiTheme="majorEastAsia" w:eastAsia="標楷體" w:hAnsiTheme="majorEastAsia" w:cstheme="majorEastAsia"/>
                <w:color w:val="000000"/>
                <w:rPrChange w:id="14713" w:author="瑋婷 徐" w:date="2025-01-06T15:35:00Z" w16du:dateUtc="2025-01-06T07:35:00Z">
                  <w:rPr>
                    <w:ins w:id="14714" w:author="瑋婷 徐" w:date="2025-01-03T16:20:00Z" w16du:dateUtc="2025-01-03T08:20:00Z"/>
                    <w:rFonts w:cs="Calibri"/>
                    <w:color w:val="000000"/>
                    <w:sz w:val="22"/>
                  </w:rPr>
                </w:rPrChange>
              </w:rPr>
              <w:pPrChange w:id="147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4DE184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16" w:author="瑋婷 徐" w:date="2025-01-03T16:20:00Z" w16du:dateUtc="2025-01-03T08:20:00Z"/>
                <w:rFonts w:asciiTheme="majorEastAsia" w:eastAsia="標楷體" w:hAnsiTheme="majorEastAsia" w:cstheme="majorEastAsia"/>
                <w:rPrChange w:id="14717" w:author="瑋婷 徐" w:date="2025-01-06T15:35:00Z" w16du:dateUtc="2025-01-06T07:35:00Z">
                  <w:rPr>
                    <w:ins w:id="14718" w:author="瑋婷 徐" w:date="2025-01-03T16:20:00Z" w16du:dateUtc="2025-01-03T08:20:00Z"/>
                    <w:rFonts w:ascii="Times New Roman" w:eastAsia="Times New Roman" w:hAnsi="Times New Roman" w:cs="Times New Roman"/>
                    <w:sz w:val="20"/>
                    <w:szCs w:val="20"/>
                  </w:rPr>
                </w:rPrChange>
              </w:rPr>
              <w:pPrChange w:id="147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51001FD2" w14:textId="77777777" w:rsidTr="00313CC9">
        <w:trPr>
          <w:trHeight w:val="300"/>
          <w:ins w:id="14720"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648D04FC" w14:textId="77777777" w:rsidR="00DA433E" w:rsidRPr="00727E7E" w:rsidRDefault="00DA433E">
            <w:pPr>
              <w:spacing w:line="360" w:lineRule="auto"/>
              <w:jc w:val="both"/>
              <w:rPr>
                <w:ins w:id="14721" w:author="瑋婷 徐" w:date="2025-01-03T16:20:00Z" w16du:dateUtc="2025-01-03T08:20:00Z"/>
                <w:rFonts w:asciiTheme="majorEastAsia" w:eastAsia="標楷體" w:hAnsiTheme="majorEastAsia" w:cstheme="majorEastAsia"/>
                <w:b w:val="0"/>
                <w:bCs w:val="0"/>
                <w:color w:val="000000"/>
                <w:rPrChange w:id="14722" w:author="瑋婷 徐" w:date="2025-01-06T15:35:00Z" w16du:dateUtc="2025-01-06T07:35:00Z">
                  <w:rPr>
                    <w:ins w:id="14723" w:author="瑋婷 徐" w:date="2025-01-03T16:20:00Z" w16du:dateUtc="2025-01-03T08:20:00Z"/>
                    <w:rFonts w:cs="Calibri"/>
                    <w:color w:val="000000"/>
                    <w:sz w:val="22"/>
                  </w:rPr>
                </w:rPrChange>
              </w:rPr>
              <w:pPrChange w:id="14724" w:author="瑋婷 徐" w:date="2025-01-03T16:21:00Z" w16du:dateUtc="2025-01-03T08:21:00Z">
                <w:pPr/>
              </w:pPrChange>
            </w:pPr>
            <w:proofErr w:type="gramStart"/>
            <w:ins w:id="14725" w:author="瑋婷 徐" w:date="2025-01-03T16:20:00Z" w16du:dateUtc="2025-01-03T08:20:00Z">
              <w:r w:rsidRPr="00727E7E">
                <w:rPr>
                  <w:rFonts w:asciiTheme="majorEastAsia" w:eastAsia="標楷體" w:hAnsiTheme="majorEastAsia" w:cstheme="majorEastAsia"/>
                  <w:b w:val="0"/>
                  <w:bCs w:val="0"/>
                  <w:color w:val="000000"/>
                  <w:rPrChange w:id="14726" w:author="瑋婷 徐" w:date="2025-01-06T15:35:00Z" w16du:dateUtc="2025-01-06T07:35:00Z">
                    <w:rPr>
                      <w:rFonts w:cs="Calibri"/>
                      <w:color w:val="000000"/>
                      <w:sz w:val="22"/>
                    </w:rPr>
                  </w:rPrChange>
                </w:rPr>
                <w:t>火冠戴菊鳥</w:t>
              </w:r>
              <w:proofErr w:type="gramEnd"/>
              <w:r w:rsidRPr="00727E7E">
                <w:rPr>
                  <w:rFonts w:asciiTheme="majorEastAsia" w:eastAsia="標楷體" w:hAnsiTheme="majorEastAsia" w:cstheme="majorEastAsia"/>
                  <w:b w:val="0"/>
                  <w:bCs w:val="0"/>
                  <w:color w:val="000000"/>
                  <w:rPrChange w:id="14727"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4728"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4729" w:author="瑋婷 徐" w:date="2025-01-06T15:35:00Z" w16du:dateUtc="2025-01-06T07:35:00Z">
                    <w:rPr>
                      <w:rFonts w:cs="Calibri"/>
                      <w:color w:val="000000"/>
                      <w:sz w:val="22"/>
                    </w:rPr>
                  </w:rPrChange>
                </w:rPr>
                <w:t xml:space="preserve"> III</w:t>
              </w:r>
            </w:ins>
          </w:p>
        </w:tc>
        <w:tc>
          <w:tcPr>
            <w:tcW w:w="1135" w:type="pct"/>
            <w:hideMark/>
          </w:tcPr>
          <w:p w14:paraId="11051D4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30" w:author="瑋婷 徐" w:date="2025-01-03T16:20:00Z" w16du:dateUtc="2025-01-03T08:20:00Z"/>
                <w:rFonts w:asciiTheme="majorEastAsia" w:eastAsia="標楷體" w:hAnsiTheme="majorEastAsia" w:cstheme="majorEastAsia"/>
                <w:i/>
                <w:iCs/>
                <w:color w:val="000000"/>
                <w:rPrChange w:id="14731" w:author="瑋婷 徐" w:date="2025-01-06T15:35:00Z" w16du:dateUtc="2025-01-06T07:35:00Z">
                  <w:rPr>
                    <w:ins w:id="14732" w:author="瑋婷 徐" w:date="2025-01-03T16:20:00Z" w16du:dateUtc="2025-01-03T08:20:00Z"/>
                    <w:rFonts w:cs="Calibri"/>
                    <w:i/>
                    <w:iCs/>
                    <w:color w:val="000000"/>
                    <w:sz w:val="22"/>
                  </w:rPr>
                </w:rPrChange>
              </w:rPr>
              <w:pPrChange w:id="147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734" w:author="瑋婷 徐" w:date="2025-01-03T16:20:00Z" w16du:dateUtc="2025-01-03T08:20:00Z">
              <w:r w:rsidRPr="00727E7E">
                <w:rPr>
                  <w:rFonts w:asciiTheme="majorEastAsia" w:eastAsia="標楷體" w:hAnsiTheme="majorEastAsia" w:cstheme="majorEastAsia"/>
                  <w:i/>
                  <w:iCs/>
                  <w:color w:val="000000"/>
                  <w:rPrChange w:id="14735" w:author="瑋婷 徐" w:date="2025-01-06T15:35:00Z" w16du:dateUtc="2025-01-06T07:35:00Z">
                    <w:rPr>
                      <w:rFonts w:cs="Calibri"/>
                      <w:i/>
                      <w:iCs/>
                      <w:color w:val="000000"/>
                      <w:sz w:val="22"/>
                    </w:rPr>
                  </w:rPrChange>
                </w:rPr>
                <w:t>Regulus goodfellowi</w:t>
              </w:r>
            </w:ins>
          </w:p>
        </w:tc>
        <w:tc>
          <w:tcPr>
            <w:tcW w:w="127" w:type="pct"/>
            <w:noWrap/>
            <w:hideMark/>
          </w:tcPr>
          <w:p w14:paraId="0C41E01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36" w:author="瑋婷 徐" w:date="2025-01-03T16:20:00Z" w16du:dateUtc="2025-01-03T08:20:00Z"/>
                <w:rFonts w:asciiTheme="majorEastAsia" w:eastAsia="標楷體" w:hAnsiTheme="majorEastAsia" w:cstheme="majorEastAsia"/>
                <w:i/>
                <w:iCs/>
                <w:color w:val="000000"/>
                <w:rPrChange w:id="14737" w:author="瑋婷 徐" w:date="2025-01-06T15:35:00Z" w16du:dateUtc="2025-01-06T07:35:00Z">
                  <w:rPr>
                    <w:ins w:id="14738" w:author="瑋婷 徐" w:date="2025-01-03T16:20:00Z" w16du:dateUtc="2025-01-03T08:20:00Z"/>
                    <w:rFonts w:cs="Calibri"/>
                    <w:i/>
                    <w:iCs/>
                    <w:color w:val="000000"/>
                    <w:sz w:val="22"/>
                  </w:rPr>
                </w:rPrChange>
              </w:rPr>
              <w:pPrChange w:id="147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63E0F3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40" w:author="瑋婷 徐" w:date="2025-01-03T16:20:00Z" w16du:dateUtc="2025-01-03T08:20:00Z"/>
                <w:rFonts w:asciiTheme="majorEastAsia" w:eastAsia="標楷體" w:hAnsiTheme="majorEastAsia" w:cstheme="majorEastAsia"/>
                <w:rPrChange w:id="14741" w:author="瑋婷 徐" w:date="2025-01-06T15:35:00Z" w16du:dateUtc="2025-01-06T07:35:00Z">
                  <w:rPr>
                    <w:ins w:id="14742" w:author="瑋婷 徐" w:date="2025-01-03T16:20:00Z" w16du:dateUtc="2025-01-03T08:20:00Z"/>
                    <w:rFonts w:ascii="Times New Roman" w:eastAsia="Times New Roman" w:hAnsi="Times New Roman" w:cs="Times New Roman"/>
                    <w:sz w:val="20"/>
                    <w:szCs w:val="20"/>
                  </w:rPr>
                </w:rPrChange>
              </w:rPr>
              <w:pPrChange w:id="147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5DABAC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44" w:author="瑋婷 徐" w:date="2025-01-03T16:20:00Z" w16du:dateUtc="2025-01-03T08:20:00Z"/>
                <w:rFonts w:asciiTheme="majorEastAsia" w:eastAsia="標楷體" w:hAnsiTheme="majorEastAsia" w:cstheme="majorEastAsia"/>
                <w:rPrChange w:id="14745" w:author="瑋婷 徐" w:date="2025-01-06T15:35:00Z" w16du:dateUtc="2025-01-06T07:35:00Z">
                  <w:rPr>
                    <w:ins w:id="14746" w:author="瑋婷 徐" w:date="2025-01-03T16:20:00Z" w16du:dateUtc="2025-01-03T08:20:00Z"/>
                    <w:rFonts w:ascii="Times New Roman" w:eastAsia="Times New Roman" w:hAnsi="Times New Roman" w:cs="Times New Roman"/>
                    <w:sz w:val="20"/>
                    <w:szCs w:val="20"/>
                  </w:rPr>
                </w:rPrChange>
              </w:rPr>
              <w:pPrChange w:id="147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33C193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48" w:author="瑋婷 徐" w:date="2025-01-03T16:20:00Z" w16du:dateUtc="2025-01-03T08:20:00Z"/>
                <w:rFonts w:asciiTheme="majorEastAsia" w:eastAsia="標楷體" w:hAnsiTheme="majorEastAsia" w:cstheme="majorEastAsia"/>
                <w:rPrChange w:id="14749" w:author="瑋婷 徐" w:date="2025-01-06T15:35:00Z" w16du:dateUtc="2025-01-06T07:35:00Z">
                  <w:rPr>
                    <w:ins w:id="14750" w:author="瑋婷 徐" w:date="2025-01-03T16:20:00Z" w16du:dateUtc="2025-01-03T08:20:00Z"/>
                    <w:rFonts w:ascii="Times New Roman" w:eastAsia="Times New Roman" w:hAnsi="Times New Roman" w:cs="Times New Roman"/>
                    <w:sz w:val="20"/>
                    <w:szCs w:val="20"/>
                  </w:rPr>
                </w:rPrChange>
              </w:rPr>
              <w:pPrChange w:id="147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39F4FC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52" w:author="瑋婷 徐" w:date="2025-01-03T16:20:00Z" w16du:dateUtc="2025-01-03T08:20:00Z"/>
                <w:rFonts w:asciiTheme="majorEastAsia" w:eastAsia="標楷體" w:hAnsiTheme="majorEastAsia" w:cstheme="majorEastAsia"/>
                <w:rPrChange w:id="14753" w:author="瑋婷 徐" w:date="2025-01-06T15:35:00Z" w16du:dateUtc="2025-01-06T07:35:00Z">
                  <w:rPr>
                    <w:ins w:id="14754" w:author="瑋婷 徐" w:date="2025-01-03T16:20:00Z" w16du:dateUtc="2025-01-03T08:20:00Z"/>
                    <w:rFonts w:ascii="Times New Roman" w:eastAsia="Times New Roman" w:hAnsi="Times New Roman" w:cs="Times New Roman"/>
                    <w:sz w:val="20"/>
                    <w:szCs w:val="20"/>
                  </w:rPr>
                </w:rPrChange>
              </w:rPr>
              <w:pPrChange w:id="147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1C4837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56" w:author="瑋婷 徐" w:date="2025-01-03T16:20:00Z" w16du:dateUtc="2025-01-03T08:20:00Z"/>
                <w:rFonts w:asciiTheme="majorEastAsia" w:eastAsia="標楷體" w:hAnsiTheme="majorEastAsia" w:cstheme="majorEastAsia"/>
                <w:rPrChange w:id="14757" w:author="瑋婷 徐" w:date="2025-01-06T15:35:00Z" w16du:dateUtc="2025-01-06T07:35:00Z">
                  <w:rPr>
                    <w:ins w:id="14758" w:author="瑋婷 徐" w:date="2025-01-03T16:20:00Z" w16du:dateUtc="2025-01-03T08:20:00Z"/>
                    <w:rFonts w:ascii="Times New Roman" w:eastAsia="Times New Roman" w:hAnsi="Times New Roman" w:cs="Times New Roman"/>
                    <w:sz w:val="20"/>
                    <w:szCs w:val="20"/>
                  </w:rPr>
                </w:rPrChange>
              </w:rPr>
              <w:pPrChange w:id="147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1211C89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760" w:author="瑋婷 徐" w:date="2025-01-03T16:33:00Z" w16du:dateUtc="2025-01-03T08:33:00Z"/>
                <w:rFonts w:asciiTheme="majorEastAsia" w:eastAsia="標楷體" w:hAnsiTheme="majorEastAsia" w:cstheme="majorEastAsia"/>
              </w:rPr>
            </w:pPr>
          </w:p>
        </w:tc>
        <w:tc>
          <w:tcPr>
            <w:tcW w:w="127" w:type="pct"/>
            <w:noWrap/>
            <w:hideMark/>
          </w:tcPr>
          <w:p w14:paraId="7AF48E4C" w14:textId="4D8568C9"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61" w:author="瑋婷 徐" w:date="2025-01-03T16:20:00Z" w16du:dateUtc="2025-01-03T08:20:00Z"/>
                <w:rFonts w:asciiTheme="majorEastAsia" w:eastAsia="標楷體" w:hAnsiTheme="majorEastAsia" w:cstheme="majorEastAsia"/>
                <w:rPrChange w:id="14762" w:author="瑋婷 徐" w:date="2025-01-06T15:35:00Z" w16du:dateUtc="2025-01-06T07:35:00Z">
                  <w:rPr>
                    <w:ins w:id="14763" w:author="瑋婷 徐" w:date="2025-01-03T16:20:00Z" w16du:dateUtc="2025-01-03T08:20:00Z"/>
                    <w:rFonts w:ascii="Times New Roman" w:eastAsia="Times New Roman" w:hAnsi="Times New Roman" w:cs="Times New Roman"/>
                    <w:sz w:val="20"/>
                    <w:szCs w:val="20"/>
                  </w:rPr>
                </w:rPrChange>
              </w:rPr>
              <w:pPrChange w:id="147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303F58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65" w:author="瑋婷 徐" w:date="2025-01-03T16:20:00Z" w16du:dateUtc="2025-01-03T08:20:00Z"/>
                <w:rFonts w:asciiTheme="majorEastAsia" w:eastAsia="標楷體" w:hAnsiTheme="majorEastAsia" w:cstheme="majorEastAsia"/>
                <w:rPrChange w:id="14766" w:author="瑋婷 徐" w:date="2025-01-06T15:35:00Z" w16du:dateUtc="2025-01-06T07:35:00Z">
                  <w:rPr>
                    <w:ins w:id="14767" w:author="瑋婷 徐" w:date="2025-01-03T16:20:00Z" w16du:dateUtc="2025-01-03T08:20:00Z"/>
                    <w:rFonts w:ascii="Times New Roman" w:eastAsia="Times New Roman" w:hAnsi="Times New Roman" w:cs="Times New Roman"/>
                    <w:sz w:val="20"/>
                    <w:szCs w:val="20"/>
                  </w:rPr>
                </w:rPrChange>
              </w:rPr>
              <w:pPrChange w:id="147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9EF99C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69" w:author="瑋婷 徐" w:date="2025-01-03T16:20:00Z" w16du:dateUtc="2025-01-03T08:20:00Z"/>
                <w:rFonts w:asciiTheme="majorEastAsia" w:eastAsia="標楷體" w:hAnsiTheme="majorEastAsia" w:cstheme="majorEastAsia"/>
                <w:rPrChange w:id="14770" w:author="瑋婷 徐" w:date="2025-01-06T15:35:00Z" w16du:dateUtc="2025-01-06T07:35:00Z">
                  <w:rPr>
                    <w:ins w:id="14771" w:author="瑋婷 徐" w:date="2025-01-03T16:20:00Z" w16du:dateUtc="2025-01-03T08:20:00Z"/>
                    <w:rFonts w:ascii="Times New Roman" w:eastAsia="Times New Roman" w:hAnsi="Times New Roman" w:cs="Times New Roman"/>
                    <w:sz w:val="20"/>
                    <w:szCs w:val="20"/>
                  </w:rPr>
                </w:rPrChange>
              </w:rPr>
              <w:pPrChange w:id="147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EA6D2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73" w:author="瑋婷 徐" w:date="2025-01-03T16:20:00Z" w16du:dateUtc="2025-01-03T08:20:00Z"/>
                <w:rFonts w:asciiTheme="majorEastAsia" w:eastAsia="標楷體" w:hAnsiTheme="majorEastAsia" w:cstheme="majorEastAsia"/>
                <w:rPrChange w:id="14774" w:author="瑋婷 徐" w:date="2025-01-06T15:35:00Z" w16du:dateUtc="2025-01-06T07:35:00Z">
                  <w:rPr>
                    <w:ins w:id="14775" w:author="瑋婷 徐" w:date="2025-01-03T16:20:00Z" w16du:dateUtc="2025-01-03T08:20:00Z"/>
                    <w:rFonts w:ascii="Times New Roman" w:eastAsia="Times New Roman" w:hAnsi="Times New Roman" w:cs="Times New Roman"/>
                    <w:sz w:val="20"/>
                    <w:szCs w:val="20"/>
                  </w:rPr>
                </w:rPrChange>
              </w:rPr>
              <w:pPrChange w:id="147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4D7EB5C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777" w:author="瑋婷 徐" w:date="2025-01-03T16:33:00Z" w16du:dateUtc="2025-01-03T08:33:00Z"/>
                <w:rFonts w:asciiTheme="majorEastAsia" w:eastAsia="標楷體" w:hAnsiTheme="majorEastAsia" w:cstheme="majorEastAsia"/>
              </w:rPr>
            </w:pPr>
          </w:p>
        </w:tc>
        <w:tc>
          <w:tcPr>
            <w:tcW w:w="172" w:type="pct"/>
            <w:noWrap/>
            <w:hideMark/>
          </w:tcPr>
          <w:p w14:paraId="176A94E4" w14:textId="214ACBF2"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78" w:author="瑋婷 徐" w:date="2025-01-03T16:20:00Z" w16du:dateUtc="2025-01-03T08:20:00Z"/>
                <w:rFonts w:asciiTheme="majorEastAsia" w:eastAsia="標楷體" w:hAnsiTheme="majorEastAsia" w:cstheme="majorEastAsia"/>
                <w:rPrChange w:id="14779" w:author="瑋婷 徐" w:date="2025-01-06T15:35:00Z" w16du:dateUtc="2025-01-06T07:35:00Z">
                  <w:rPr>
                    <w:ins w:id="14780" w:author="瑋婷 徐" w:date="2025-01-03T16:20:00Z" w16du:dateUtc="2025-01-03T08:20:00Z"/>
                    <w:rFonts w:ascii="Times New Roman" w:eastAsia="Times New Roman" w:hAnsi="Times New Roman" w:cs="Times New Roman"/>
                    <w:sz w:val="20"/>
                    <w:szCs w:val="20"/>
                  </w:rPr>
                </w:rPrChange>
              </w:rPr>
              <w:pPrChange w:id="147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EDE9DE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82" w:author="瑋婷 徐" w:date="2025-01-03T16:20:00Z" w16du:dateUtc="2025-01-03T08:20:00Z"/>
                <w:rFonts w:asciiTheme="majorEastAsia" w:eastAsia="標楷體" w:hAnsiTheme="majorEastAsia" w:cstheme="majorEastAsia"/>
                <w:rPrChange w:id="14783" w:author="瑋婷 徐" w:date="2025-01-06T15:35:00Z" w16du:dateUtc="2025-01-06T07:35:00Z">
                  <w:rPr>
                    <w:ins w:id="14784" w:author="瑋婷 徐" w:date="2025-01-03T16:20:00Z" w16du:dateUtc="2025-01-03T08:20:00Z"/>
                    <w:rFonts w:ascii="Times New Roman" w:eastAsia="Times New Roman" w:hAnsi="Times New Roman" w:cs="Times New Roman"/>
                    <w:sz w:val="20"/>
                    <w:szCs w:val="20"/>
                  </w:rPr>
                </w:rPrChange>
              </w:rPr>
              <w:pPrChange w:id="147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D5BC3A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86" w:author="瑋婷 徐" w:date="2025-01-03T16:20:00Z" w16du:dateUtc="2025-01-03T08:20:00Z"/>
                <w:rFonts w:asciiTheme="majorEastAsia" w:eastAsia="標楷體" w:hAnsiTheme="majorEastAsia" w:cstheme="majorEastAsia"/>
                <w:rPrChange w:id="14787" w:author="瑋婷 徐" w:date="2025-01-06T15:35:00Z" w16du:dateUtc="2025-01-06T07:35:00Z">
                  <w:rPr>
                    <w:ins w:id="14788" w:author="瑋婷 徐" w:date="2025-01-03T16:20:00Z" w16du:dateUtc="2025-01-03T08:20:00Z"/>
                    <w:rFonts w:ascii="Times New Roman" w:eastAsia="Times New Roman" w:hAnsi="Times New Roman" w:cs="Times New Roman"/>
                    <w:sz w:val="20"/>
                    <w:szCs w:val="20"/>
                  </w:rPr>
                </w:rPrChange>
              </w:rPr>
              <w:pPrChange w:id="147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46D2AA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90" w:author="瑋婷 徐" w:date="2025-01-03T16:20:00Z" w16du:dateUtc="2025-01-03T08:20:00Z"/>
                <w:rFonts w:asciiTheme="majorEastAsia" w:eastAsia="標楷體" w:hAnsiTheme="majorEastAsia" w:cstheme="majorEastAsia"/>
                <w:color w:val="000000"/>
                <w:rPrChange w:id="14791" w:author="瑋婷 徐" w:date="2025-01-06T15:35:00Z" w16du:dateUtc="2025-01-06T07:35:00Z">
                  <w:rPr>
                    <w:ins w:id="14792" w:author="瑋婷 徐" w:date="2025-01-03T16:20:00Z" w16du:dateUtc="2025-01-03T08:20:00Z"/>
                    <w:rFonts w:cs="Calibri"/>
                    <w:color w:val="000000"/>
                    <w:sz w:val="22"/>
                  </w:rPr>
                </w:rPrChange>
              </w:rPr>
              <w:pPrChange w:id="147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794" w:author="瑋婷 徐" w:date="2025-01-03T16:20:00Z" w16du:dateUtc="2025-01-03T08:20:00Z">
              <w:r w:rsidRPr="00727E7E">
                <w:rPr>
                  <w:rFonts w:asciiTheme="majorEastAsia" w:eastAsia="標楷體" w:hAnsiTheme="majorEastAsia" w:cstheme="majorEastAsia"/>
                  <w:color w:val="000000"/>
                  <w:rPrChange w:id="14795" w:author="瑋婷 徐" w:date="2025-01-06T15:35:00Z" w16du:dateUtc="2025-01-06T07:35:00Z">
                    <w:rPr>
                      <w:rFonts w:cs="Calibri"/>
                      <w:color w:val="000000"/>
                      <w:sz w:val="22"/>
                    </w:rPr>
                  </w:rPrChange>
                </w:rPr>
                <w:t>*</w:t>
              </w:r>
            </w:ins>
          </w:p>
        </w:tc>
        <w:tc>
          <w:tcPr>
            <w:tcW w:w="172" w:type="pct"/>
            <w:noWrap/>
            <w:hideMark/>
          </w:tcPr>
          <w:p w14:paraId="1B09BB1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96" w:author="瑋婷 徐" w:date="2025-01-03T16:20:00Z" w16du:dateUtc="2025-01-03T08:20:00Z"/>
                <w:rFonts w:asciiTheme="majorEastAsia" w:eastAsia="標楷體" w:hAnsiTheme="majorEastAsia" w:cstheme="majorEastAsia"/>
                <w:color w:val="000000"/>
                <w:rPrChange w:id="14797" w:author="瑋婷 徐" w:date="2025-01-06T15:35:00Z" w16du:dateUtc="2025-01-06T07:35:00Z">
                  <w:rPr>
                    <w:ins w:id="14798" w:author="瑋婷 徐" w:date="2025-01-03T16:20:00Z" w16du:dateUtc="2025-01-03T08:20:00Z"/>
                    <w:rFonts w:cs="Calibri"/>
                    <w:color w:val="000000"/>
                    <w:sz w:val="22"/>
                  </w:rPr>
                </w:rPrChange>
              </w:rPr>
              <w:pPrChange w:id="147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F5BD97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00" w:author="瑋婷 徐" w:date="2025-01-03T16:20:00Z" w16du:dateUtc="2025-01-03T08:20:00Z"/>
                <w:rFonts w:asciiTheme="majorEastAsia" w:eastAsia="標楷體" w:hAnsiTheme="majorEastAsia" w:cstheme="majorEastAsia"/>
                <w:rPrChange w:id="14801" w:author="瑋婷 徐" w:date="2025-01-06T15:35:00Z" w16du:dateUtc="2025-01-06T07:35:00Z">
                  <w:rPr>
                    <w:ins w:id="14802" w:author="瑋婷 徐" w:date="2025-01-03T16:20:00Z" w16du:dateUtc="2025-01-03T08:20:00Z"/>
                    <w:rFonts w:ascii="Times New Roman" w:eastAsia="Times New Roman" w:hAnsi="Times New Roman" w:cs="Times New Roman"/>
                    <w:sz w:val="20"/>
                    <w:szCs w:val="20"/>
                  </w:rPr>
                </w:rPrChange>
              </w:rPr>
              <w:pPrChange w:id="148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1B1ADB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04" w:author="瑋婷 徐" w:date="2025-01-03T16:20:00Z" w16du:dateUtc="2025-01-03T08:20:00Z"/>
                <w:rFonts w:asciiTheme="majorEastAsia" w:eastAsia="標楷體" w:hAnsiTheme="majorEastAsia" w:cstheme="majorEastAsia"/>
                <w:color w:val="000000"/>
                <w:rPrChange w:id="14805" w:author="瑋婷 徐" w:date="2025-01-06T15:35:00Z" w16du:dateUtc="2025-01-06T07:35:00Z">
                  <w:rPr>
                    <w:ins w:id="14806" w:author="瑋婷 徐" w:date="2025-01-03T16:20:00Z" w16du:dateUtc="2025-01-03T08:20:00Z"/>
                    <w:rFonts w:cs="Calibri"/>
                    <w:color w:val="000000"/>
                    <w:sz w:val="22"/>
                  </w:rPr>
                </w:rPrChange>
              </w:rPr>
              <w:pPrChange w:id="148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808" w:author="瑋婷 徐" w:date="2025-01-03T16:20:00Z" w16du:dateUtc="2025-01-03T08:20:00Z">
              <w:r w:rsidRPr="00727E7E">
                <w:rPr>
                  <w:rFonts w:asciiTheme="majorEastAsia" w:eastAsia="標楷體" w:hAnsiTheme="majorEastAsia" w:cstheme="majorEastAsia"/>
                  <w:color w:val="000000"/>
                  <w:rPrChange w:id="14809" w:author="瑋婷 徐" w:date="2025-01-06T15:35:00Z" w16du:dateUtc="2025-01-06T07:35:00Z">
                    <w:rPr>
                      <w:rFonts w:cs="Calibri"/>
                      <w:color w:val="000000"/>
                      <w:sz w:val="22"/>
                    </w:rPr>
                  </w:rPrChange>
                </w:rPr>
                <w:t>*</w:t>
              </w:r>
            </w:ins>
          </w:p>
        </w:tc>
        <w:tc>
          <w:tcPr>
            <w:tcW w:w="172" w:type="pct"/>
            <w:noWrap/>
            <w:hideMark/>
          </w:tcPr>
          <w:p w14:paraId="78618A3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10" w:author="瑋婷 徐" w:date="2025-01-03T16:20:00Z" w16du:dateUtc="2025-01-03T08:20:00Z"/>
                <w:rFonts w:asciiTheme="majorEastAsia" w:eastAsia="標楷體" w:hAnsiTheme="majorEastAsia" w:cstheme="majorEastAsia"/>
                <w:color w:val="000000"/>
                <w:rPrChange w:id="14811" w:author="瑋婷 徐" w:date="2025-01-06T15:35:00Z" w16du:dateUtc="2025-01-06T07:35:00Z">
                  <w:rPr>
                    <w:ins w:id="14812" w:author="瑋婷 徐" w:date="2025-01-03T16:20:00Z" w16du:dateUtc="2025-01-03T08:20:00Z"/>
                    <w:rFonts w:cs="Calibri"/>
                    <w:color w:val="000000"/>
                    <w:sz w:val="22"/>
                  </w:rPr>
                </w:rPrChange>
              </w:rPr>
              <w:pPrChange w:id="148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814" w:author="瑋婷 徐" w:date="2025-01-03T16:20:00Z" w16du:dateUtc="2025-01-03T08:20:00Z">
              <w:r w:rsidRPr="00727E7E">
                <w:rPr>
                  <w:rFonts w:asciiTheme="majorEastAsia" w:eastAsia="標楷體" w:hAnsiTheme="majorEastAsia" w:cstheme="majorEastAsia"/>
                  <w:color w:val="000000"/>
                  <w:rPrChange w:id="14815" w:author="瑋婷 徐" w:date="2025-01-06T15:35:00Z" w16du:dateUtc="2025-01-06T07:35:00Z">
                    <w:rPr>
                      <w:rFonts w:cs="Calibri"/>
                      <w:color w:val="000000"/>
                      <w:sz w:val="22"/>
                    </w:rPr>
                  </w:rPrChange>
                </w:rPr>
                <w:t>*</w:t>
              </w:r>
            </w:ins>
          </w:p>
        </w:tc>
      </w:tr>
      <w:tr w:rsidR="00832762" w:rsidRPr="00727E7E" w14:paraId="233ACE81" w14:textId="77777777" w:rsidTr="00313CC9">
        <w:trPr>
          <w:cnfStyle w:val="000000100000" w:firstRow="0" w:lastRow="0" w:firstColumn="0" w:lastColumn="0" w:oddVBand="0" w:evenVBand="0" w:oddHBand="1" w:evenHBand="0" w:firstRowFirstColumn="0" w:firstRowLastColumn="0" w:lastRowFirstColumn="0" w:lastRowLastColumn="0"/>
          <w:trHeight w:val="300"/>
          <w:ins w:id="14816"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0CD18BD7" w14:textId="77777777" w:rsidR="00DA433E" w:rsidRPr="00727E7E" w:rsidRDefault="00DA433E">
            <w:pPr>
              <w:spacing w:line="360" w:lineRule="auto"/>
              <w:jc w:val="both"/>
              <w:rPr>
                <w:ins w:id="14817" w:author="瑋婷 徐" w:date="2025-01-03T16:20:00Z" w16du:dateUtc="2025-01-03T08:20:00Z"/>
                <w:rFonts w:asciiTheme="majorEastAsia" w:eastAsia="標楷體" w:hAnsiTheme="majorEastAsia" w:cstheme="majorEastAsia"/>
                <w:b w:val="0"/>
                <w:bCs w:val="0"/>
                <w:color w:val="000000"/>
                <w:rPrChange w:id="14818" w:author="瑋婷 徐" w:date="2025-01-06T15:35:00Z" w16du:dateUtc="2025-01-06T07:35:00Z">
                  <w:rPr>
                    <w:ins w:id="14819" w:author="瑋婷 徐" w:date="2025-01-03T16:20:00Z" w16du:dateUtc="2025-01-03T08:20:00Z"/>
                    <w:rFonts w:cs="Calibri"/>
                    <w:color w:val="000000"/>
                    <w:sz w:val="22"/>
                  </w:rPr>
                </w:rPrChange>
              </w:rPr>
              <w:pPrChange w:id="14820" w:author="瑋婷 徐" w:date="2025-01-03T16:21:00Z" w16du:dateUtc="2025-01-03T08:21:00Z">
                <w:pPr/>
              </w:pPrChange>
            </w:pPr>
            <w:ins w:id="14821" w:author="瑋婷 徐" w:date="2025-01-03T16:20:00Z" w16du:dateUtc="2025-01-03T08:20:00Z">
              <w:r w:rsidRPr="00727E7E">
                <w:rPr>
                  <w:rFonts w:asciiTheme="majorEastAsia" w:eastAsia="標楷體" w:hAnsiTheme="majorEastAsia" w:cstheme="majorEastAsia"/>
                  <w:b w:val="0"/>
                  <w:bCs w:val="0"/>
                  <w:color w:val="000000"/>
                  <w:rPrChange w:id="14822" w:author="瑋婷 徐" w:date="2025-01-06T15:35:00Z" w16du:dateUtc="2025-01-06T07:35:00Z">
                    <w:rPr>
                      <w:rFonts w:cs="Calibri"/>
                      <w:color w:val="000000"/>
                      <w:sz w:val="22"/>
                    </w:rPr>
                  </w:rPrChange>
                </w:rPr>
                <w:t>茶腹</w:t>
              </w:r>
              <w:r w:rsidRPr="00727E7E">
                <w:rPr>
                  <w:rFonts w:asciiTheme="majorEastAsia" w:eastAsia="標楷體" w:hAnsiTheme="majorEastAsia" w:cstheme="majorEastAsia" w:hint="eastAsia"/>
                  <w:b w:val="0"/>
                  <w:bCs w:val="0"/>
                  <w:color w:val="000000"/>
                  <w:rPrChange w:id="14823" w:author="瑋婷 徐" w:date="2025-01-06T15:35:00Z" w16du:dateUtc="2025-01-06T07:35:00Z">
                    <w:rPr>
                      <w:rFonts w:cs="Calibri" w:hint="eastAsia"/>
                      <w:color w:val="000000"/>
                      <w:sz w:val="22"/>
                    </w:rPr>
                  </w:rPrChange>
                </w:rPr>
                <w:t>鳾</w:t>
              </w:r>
              <w:r w:rsidRPr="00727E7E">
                <w:rPr>
                  <w:rFonts w:asciiTheme="majorEastAsia" w:eastAsia="標楷體" w:hAnsiTheme="majorEastAsia" w:cstheme="majorEastAsia"/>
                  <w:b w:val="0"/>
                  <w:bCs w:val="0"/>
                  <w:color w:val="000000"/>
                  <w:rPrChange w:id="14824"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4825"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4826" w:author="瑋婷 徐" w:date="2025-01-06T15:35:00Z" w16du:dateUtc="2025-01-06T07:35:00Z">
                    <w:rPr>
                      <w:rFonts w:cs="Calibri"/>
                      <w:color w:val="000000"/>
                      <w:sz w:val="22"/>
                    </w:rPr>
                  </w:rPrChange>
                </w:rPr>
                <w:t xml:space="preserve"> </w:t>
              </w:r>
            </w:ins>
          </w:p>
        </w:tc>
        <w:tc>
          <w:tcPr>
            <w:tcW w:w="1135" w:type="pct"/>
            <w:hideMark/>
          </w:tcPr>
          <w:p w14:paraId="5DEE74B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27" w:author="瑋婷 徐" w:date="2025-01-03T16:20:00Z" w16du:dateUtc="2025-01-03T08:20:00Z"/>
                <w:rFonts w:asciiTheme="majorEastAsia" w:eastAsia="標楷體" w:hAnsiTheme="majorEastAsia" w:cstheme="majorEastAsia"/>
                <w:i/>
                <w:iCs/>
                <w:color w:val="000000"/>
                <w:rPrChange w:id="14828" w:author="瑋婷 徐" w:date="2025-01-06T15:35:00Z" w16du:dateUtc="2025-01-06T07:35:00Z">
                  <w:rPr>
                    <w:ins w:id="14829" w:author="瑋婷 徐" w:date="2025-01-03T16:20:00Z" w16du:dateUtc="2025-01-03T08:20:00Z"/>
                    <w:rFonts w:cs="Calibri"/>
                    <w:i/>
                    <w:iCs/>
                    <w:color w:val="000000"/>
                    <w:sz w:val="22"/>
                  </w:rPr>
                </w:rPrChange>
              </w:rPr>
              <w:pPrChange w:id="148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831" w:author="瑋婷 徐" w:date="2025-01-03T16:20:00Z" w16du:dateUtc="2025-01-03T08:20:00Z">
              <w:r w:rsidRPr="00727E7E">
                <w:rPr>
                  <w:rFonts w:asciiTheme="majorEastAsia" w:eastAsia="標楷體" w:hAnsiTheme="majorEastAsia" w:cstheme="majorEastAsia"/>
                  <w:i/>
                  <w:iCs/>
                  <w:color w:val="000000"/>
                  <w:rPrChange w:id="14832" w:author="瑋婷 徐" w:date="2025-01-06T15:35:00Z" w16du:dateUtc="2025-01-06T07:35:00Z">
                    <w:rPr>
                      <w:rFonts w:cs="Calibri"/>
                      <w:i/>
                      <w:iCs/>
                      <w:color w:val="000000"/>
                      <w:sz w:val="22"/>
                    </w:rPr>
                  </w:rPrChange>
                </w:rPr>
                <w:t>Sitta europaea</w:t>
              </w:r>
            </w:ins>
          </w:p>
        </w:tc>
        <w:tc>
          <w:tcPr>
            <w:tcW w:w="127" w:type="pct"/>
            <w:noWrap/>
            <w:hideMark/>
          </w:tcPr>
          <w:p w14:paraId="1FFFB65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33" w:author="瑋婷 徐" w:date="2025-01-03T16:20:00Z" w16du:dateUtc="2025-01-03T08:20:00Z"/>
                <w:rFonts w:asciiTheme="majorEastAsia" w:eastAsia="標楷體" w:hAnsiTheme="majorEastAsia" w:cstheme="majorEastAsia"/>
                <w:i/>
                <w:iCs/>
                <w:color w:val="000000"/>
                <w:rPrChange w:id="14834" w:author="瑋婷 徐" w:date="2025-01-06T15:35:00Z" w16du:dateUtc="2025-01-06T07:35:00Z">
                  <w:rPr>
                    <w:ins w:id="14835" w:author="瑋婷 徐" w:date="2025-01-03T16:20:00Z" w16du:dateUtc="2025-01-03T08:20:00Z"/>
                    <w:rFonts w:cs="Calibri"/>
                    <w:i/>
                    <w:iCs/>
                    <w:color w:val="000000"/>
                    <w:sz w:val="22"/>
                  </w:rPr>
                </w:rPrChange>
              </w:rPr>
              <w:pPrChange w:id="148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003141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37" w:author="瑋婷 徐" w:date="2025-01-03T16:20:00Z" w16du:dateUtc="2025-01-03T08:20:00Z"/>
                <w:rFonts w:asciiTheme="majorEastAsia" w:eastAsia="標楷體" w:hAnsiTheme="majorEastAsia" w:cstheme="majorEastAsia"/>
                <w:rPrChange w:id="14838" w:author="瑋婷 徐" w:date="2025-01-06T15:35:00Z" w16du:dateUtc="2025-01-06T07:35:00Z">
                  <w:rPr>
                    <w:ins w:id="14839" w:author="瑋婷 徐" w:date="2025-01-03T16:20:00Z" w16du:dateUtc="2025-01-03T08:20:00Z"/>
                    <w:rFonts w:ascii="Times New Roman" w:eastAsia="Times New Roman" w:hAnsi="Times New Roman" w:cs="Times New Roman"/>
                    <w:sz w:val="20"/>
                    <w:szCs w:val="20"/>
                  </w:rPr>
                </w:rPrChange>
              </w:rPr>
              <w:pPrChange w:id="148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12703E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41" w:author="瑋婷 徐" w:date="2025-01-03T16:20:00Z" w16du:dateUtc="2025-01-03T08:20:00Z"/>
                <w:rFonts w:asciiTheme="majorEastAsia" w:eastAsia="標楷體" w:hAnsiTheme="majorEastAsia" w:cstheme="majorEastAsia"/>
                <w:rPrChange w:id="14842" w:author="瑋婷 徐" w:date="2025-01-06T15:35:00Z" w16du:dateUtc="2025-01-06T07:35:00Z">
                  <w:rPr>
                    <w:ins w:id="14843" w:author="瑋婷 徐" w:date="2025-01-03T16:20:00Z" w16du:dateUtc="2025-01-03T08:20:00Z"/>
                    <w:rFonts w:ascii="Times New Roman" w:eastAsia="Times New Roman" w:hAnsi="Times New Roman" w:cs="Times New Roman"/>
                    <w:sz w:val="20"/>
                    <w:szCs w:val="20"/>
                  </w:rPr>
                </w:rPrChange>
              </w:rPr>
              <w:pPrChange w:id="148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0CCD82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45" w:author="瑋婷 徐" w:date="2025-01-03T16:20:00Z" w16du:dateUtc="2025-01-03T08:20:00Z"/>
                <w:rFonts w:asciiTheme="majorEastAsia" w:eastAsia="標楷體" w:hAnsiTheme="majorEastAsia" w:cstheme="majorEastAsia"/>
                <w:rPrChange w:id="14846" w:author="瑋婷 徐" w:date="2025-01-06T15:35:00Z" w16du:dateUtc="2025-01-06T07:35:00Z">
                  <w:rPr>
                    <w:ins w:id="14847" w:author="瑋婷 徐" w:date="2025-01-03T16:20:00Z" w16du:dateUtc="2025-01-03T08:20:00Z"/>
                    <w:rFonts w:ascii="Times New Roman" w:eastAsia="Times New Roman" w:hAnsi="Times New Roman" w:cs="Times New Roman"/>
                    <w:sz w:val="20"/>
                    <w:szCs w:val="20"/>
                  </w:rPr>
                </w:rPrChange>
              </w:rPr>
              <w:pPrChange w:id="148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D8D555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49" w:author="瑋婷 徐" w:date="2025-01-03T16:20:00Z" w16du:dateUtc="2025-01-03T08:20:00Z"/>
                <w:rFonts w:asciiTheme="majorEastAsia" w:eastAsia="標楷體" w:hAnsiTheme="majorEastAsia" w:cstheme="majorEastAsia"/>
                <w:rPrChange w:id="14850" w:author="瑋婷 徐" w:date="2025-01-06T15:35:00Z" w16du:dateUtc="2025-01-06T07:35:00Z">
                  <w:rPr>
                    <w:ins w:id="14851" w:author="瑋婷 徐" w:date="2025-01-03T16:20:00Z" w16du:dateUtc="2025-01-03T08:20:00Z"/>
                    <w:rFonts w:ascii="Times New Roman" w:eastAsia="Times New Roman" w:hAnsi="Times New Roman" w:cs="Times New Roman"/>
                    <w:sz w:val="20"/>
                    <w:szCs w:val="20"/>
                  </w:rPr>
                </w:rPrChange>
              </w:rPr>
              <w:pPrChange w:id="148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20EE11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53" w:author="瑋婷 徐" w:date="2025-01-03T16:20:00Z" w16du:dateUtc="2025-01-03T08:20:00Z"/>
                <w:rFonts w:asciiTheme="majorEastAsia" w:eastAsia="標楷體" w:hAnsiTheme="majorEastAsia" w:cstheme="majorEastAsia"/>
                <w:rPrChange w:id="14854" w:author="瑋婷 徐" w:date="2025-01-06T15:35:00Z" w16du:dateUtc="2025-01-06T07:35:00Z">
                  <w:rPr>
                    <w:ins w:id="14855" w:author="瑋婷 徐" w:date="2025-01-03T16:20:00Z" w16du:dateUtc="2025-01-03T08:20:00Z"/>
                    <w:rFonts w:ascii="Times New Roman" w:eastAsia="Times New Roman" w:hAnsi="Times New Roman" w:cs="Times New Roman"/>
                    <w:sz w:val="20"/>
                    <w:szCs w:val="20"/>
                  </w:rPr>
                </w:rPrChange>
              </w:rPr>
              <w:pPrChange w:id="148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2FA00059"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857" w:author="瑋婷 徐" w:date="2025-01-03T16:33:00Z" w16du:dateUtc="2025-01-03T08:33:00Z"/>
                <w:rFonts w:asciiTheme="majorEastAsia" w:eastAsia="標楷體" w:hAnsiTheme="majorEastAsia" w:cstheme="majorEastAsia"/>
              </w:rPr>
            </w:pPr>
          </w:p>
        </w:tc>
        <w:tc>
          <w:tcPr>
            <w:tcW w:w="127" w:type="pct"/>
            <w:noWrap/>
            <w:hideMark/>
          </w:tcPr>
          <w:p w14:paraId="5FDEE375" w14:textId="4F489C46"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58" w:author="瑋婷 徐" w:date="2025-01-03T16:20:00Z" w16du:dateUtc="2025-01-03T08:20:00Z"/>
                <w:rFonts w:asciiTheme="majorEastAsia" w:eastAsia="標楷體" w:hAnsiTheme="majorEastAsia" w:cstheme="majorEastAsia"/>
                <w:rPrChange w:id="14859" w:author="瑋婷 徐" w:date="2025-01-06T15:35:00Z" w16du:dateUtc="2025-01-06T07:35:00Z">
                  <w:rPr>
                    <w:ins w:id="14860" w:author="瑋婷 徐" w:date="2025-01-03T16:20:00Z" w16du:dateUtc="2025-01-03T08:20:00Z"/>
                    <w:rFonts w:ascii="Times New Roman" w:eastAsia="Times New Roman" w:hAnsi="Times New Roman" w:cs="Times New Roman"/>
                    <w:sz w:val="20"/>
                    <w:szCs w:val="20"/>
                  </w:rPr>
                </w:rPrChange>
              </w:rPr>
              <w:pPrChange w:id="148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4C8FC1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62" w:author="瑋婷 徐" w:date="2025-01-03T16:20:00Z" w16du:dateUtc="2025-01-03T08:20:00Z"/>
                <w:rFonts w:asciiTheme="majorEastAsia" w:eastAsia="標楷體" w:hAnsiTheme="majorEastAsia" w:cstheme="majorEastAsia"/>
                <w:rPrChange w:id="14863" w:author="瑋婷 徐" w:date="2025-01-06T15:35:00Z" w16du:dateUtc="2025-01-06T07:35:00Z">
                  <w:rPr>
                    <w:ins w:id="14864" w:author="瑋婷 徐" w:date="2025-01-03T16:20:00Z" w16du:dateUtc="2025-01-03T08:20:00Z"/>
                    <w:rFonts w:ascii="Times New Roman" w:eastAsia="Times New Roman" w:hAnsi="Times New Roman" w:cs="Times New Roman"/>
                    <w:sz w:val="20"/>
                    <w:szCs w:val="20"/>
                  </w:rPr>
                </w:rPrChange>
              </w:rPr>
              <w:pPrChange w:id="148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D7C9AA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66" w:author="瑋婷 徐" w:date="2025-01-03T16:20:00Z" w16du:dateUtc="2025-01-03T08:20:00Z"/>
                <w:rFonts w:asciiTheme="majorEastAsia" w:eastAsia="標楷體" w:hAnsiTheme="majorEastAsia" w:cstheme="majorEastAsia"/>
                <w:rPrChange w:id="14867" w:author="瑋婷 徐" w:date="2025-01-06T15:35:00Z" w16du:dateUtc="2025-01-06T07:35:00Z">
                  <w:rPr>
                    <w:ins w:id="14868" w:author="瑋婷 徐" w:date="2025-01-03T16:20:00Z" w16du:dateUtc="2025-01-03T08:20:00Z"/>
                    <w:rFonts w:ascii="Times New Roman" w:eastAsia="Times New Roman" w:hAnsi="Times New Roman" w:cs="Times New Roman"/>
                    <w:sz w:val="20"/>
                    <w:szCs w:val="20"/>
                  </w:rPr>
                </w:rPrChange>
              </w:rPr>
              <w:pPrChange w:id="148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045183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70" w:author="瑋婷 徐" w:date="2025-01-03T16:20:00Z" w16du:dateUtc="2025-01-03T08:20:00Z"/>
                <w:rFonts w:asciiTheme="majorEastAsia" w:eastAsia="標楷體" w:hAnsiTheme="majorEastAsia" w:cstheme="majorEastAsia"/>
                <w:rPrChange w:id="14871" w:author="瑋婷 徐" w:date="2025-01-06T15:35:00Z" w16du:dateUtc="2025-01-06T07:35:00Z">
                  <w:rPr>
                    <w:ins w:id="14872" w:author="瑋婷 徐" w:date="2025-01-03T16:20:00Z" w16du:dateUtc="2025-01-03T08:20:00Z"/>
                    <w:rFonts w:ascii="Times New Roman" w:eastAsia="Times New Roman" w:hAnsi="Times New Roman" w:cs="Times New Roman"/>
                    <w:sz w:val="20"/>
                    <w:szCs w:val="20"/>
                  </w:rPr>
                </w:rPrChange>
              </w:rPr>
              <w:pPrChange w:id="148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51624643"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874" w:author="瑋婷 徐" w:date="2025-01-03T16:33:00Z" w16du:dateUtc="2025-01-03T08:33:00Z"/>
                <w:rFonts w:asciiTheme="majorEastAsia" w:eastAsia="標楷體" w:hAnsiTheme="majorEastAsia" w:cstheme="majorEastAsia"/>
              </w:rPr>
            </w:pPr>
          </w:p>
        </w:tc>
        <w:tc>
          <w:tcPr>
            <w:tcW w:w="172" w:type="pct"/>
            <w:noWrap/>
            <w:hideMark/>
          </w:tcPr>
          <w:p w14:paraId="15BF9868" w14:textId="1110ED0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75" w:author="瑋婷 徐" w:date="2025-01-03T16:20:00Z" w16du:dateUtc="2025-01-03T08:20:00Z"/>
                <w:rFonts w:asciiTheme="majorEastAsia" w:eastAsia="標楷體" w:hAnsiTheme="majorEastAsia" w:cstheme="majorEastAsia"/>
                <w:rPrChange w:id="14876" w:author="瑋婷 徐" w:date="2025-01-06T15:35:00Z" w16du:dateUtc="2025-01-06T07:35:00Z">
                  <w:rPr>
                    <w:ins w:id="14877" w:author="瑋婷 徐" w:date="2025-01-03T16:20:00Z" w16du:dateUtc="2025-01-03T08:20:00Z"/>
                    <w:rFonts w:ascii="Times New Roman" w:eastAsia="Times New Roman" w:hAnsi="Times New Roman" w:cs="Times New Roman"/>
                    <w:sz w:val="20"/>
                    <w:szCs w:val="20"/>
                  </w:rPr>
                </w:rPrChange>
              </w:rPr>
              <w:pPrChange w:id="148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24682C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79" w:author="瑋婷 徐" w:date="2025-01-03T16:20:00Z" w16du:dateUtc="2025-01-03T08:20:00Z"/>
                <w:rFonts w:asciiTheme="majorEastAsia" w:eastAsia="標楷體" w:hAnsiTheme="majorEastAsia" w:cstheme="majorEastAsia"/>
                <w:rPrChange w:id="14880" w:author="瑋婷 徐" w:date="2025-01-06T15:35:00Z" w16du:dateUtc="2025-01-06T07:35:00Z">
                  <w:rPr>
                    <w:ins w:id="14881" w:author="瑋婷 徐" w:date="2025-01-03T16:20:00Z" w16du:dateUtc="2025-01-03T08:20:00Z"/>
                    <w:rFonts w:ascii="Times New Roman" w:eastAsia="Times New Roman" w:hAnsi="Times New Roman" w:cs="Times New Roman"/>
                    <w:sz w:val="20"/>
                    <w:szCs w:val="20"/>
                  </w:rPr>
                </w:rPrChange>
              </w:rPr>
              <w:pPrChange w:id="148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613101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83" w:author="瑋婷 徐" w:date="2025-01-03T16:20:00Z" w16du:dateUtc="2025-01-03T08:20:00Z"/>
                <w:rFonts w:asciiTheme="majorEastAsia" w:eastAsia="標楷體" w:hAnsiTheme="majorEastAsia" w:cstheme="majorEastAsia"/>
                <w:rPrChange w:id="14884" w:author="瑋婷 徐" w:date="2025-01-06T15:35:00Z" w16du:dateUtc="2025-01-06T07:35:00Z">
                  <w:rPr>
                    <w:ins w:id="14885" w:author="瑋婷 徐" w:date="2025-01-03T16:20:00Z" w16du:dateUtc="2025-01-03T08:20:00Z"/>
                    <w:rFonts w:ascii="Times New Roman" w:eastAsia="Times New Roman" w:hAnsi="Times New Roman" w:cs="Times New Roman"/>
                    <w:sz w:val="20"/>
                    <w:szCs w:val="20"/>
                  </w:rPr>
                </w:rPrChange>
              </w:rPr>
              <w:pPrChange w:id="148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45C09A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87" w:author="瑋婷 徐" w:date="2025-01-03T16:20:00Z" w16du:dateUtc="2025-01-03T08:20:00Z"/>
                <w:rFonts w:asciiTheme="majorEastAsia" w:eastAsia="標楷體" w:hAnsiTheme="majorEastAsia" w:cstheme="majorEastAsia"/>
                <w:color w:val="000000"/>
                <w:rPrChange w:id="14888" w:author="瑋婷 徐" w:date="2025-01-06T15:35:00Z" w16du:dateUtc="2025-01-06T07:35:00Z">
                  <w:rPr>
                    <w:ins w:id="14889" w:author="瑋婷 徐" w:date="2025-01-03T16:20:00Z" w16du:dateUtc="2025-01-03T08:20:00Z"/>
                    <w:rFonts w:cs="Calibri"/>
                    <w:color w:val="000000"/>
                    <w:sz w:val="22"/>
                  </w:rPr>
                </w:rPrChange>
              </w:rPr>
              <w:pPrChange w:id="148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891" w:author="瑋婷 徐" w:date="2025-01-03T16:20:00Z" w16du:dateUtc="2025-01-03T08:20:00Z">
              <w:r w:rsidRPr="00727E7E">
                <w:rPr>
                  <w:rFonts w:asciiTheme="majorEastAsia" w:eastAsia="標楷體" w:hAnsiTheme="majorEastAsia" w:cstheme="majorEastAsia"/>
                  <w:color w:val="000000"/>
                  <w:rPrChange w:id="14892" w:author="瑋婷 徐" w:date="2025-01-06T15:35:00Z" w16du:dateUtc="2025-01-06T07:35:00Z">
                    <w:rPr>
                      <w:rFonts w:cs="Calibri"/>
                      <w:color w:val="000000"/>
                      <w:sz w:val="22"/>
                    </w:rPr>
                  </w:rPrChange>
                </w:rPr>
                <w:t>*</w:t>
              </w:r>
            </w:ins>
          </w:p>
        </w:tc>
        <w:tc>
          <w:tcPr>
            <w:tcW w:w="172" w:type="pct"/>
            <w:noWrap/>
            <w:hideMark/>
          </w:tcPr>
          <w:p w14:paraId="09EB55B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93" w:author="瑋婷 徐" w:date="2025-01-03T16:20:00Z" w16du:dateUtc="2025-01-03T08:20:00Z"/>
                <w:rFonts w:asciiTheme="majorEastAsia" w:eastAsia="標楷體" w:hAnsiTheme="majorEastAsia" w:cstheme="majorEastAsia"/>
                <w:color w:val="000000"/>
                <w:rPrChange w:id="14894" w:author="瑋婷 徐" w:date="2025-01-06T15:35:00Z" w16du:dateUtc="2025-01-06T07:35:00Z">
                  <w:rPr>
                    <w:ins w:id="14895" w:author="瑋婷 徐" w:date="2025-01-03T16:20:00Z" w16du:dateUtc="2025-01-03T08:20:00Z"/>
                    <w:rFonts w:cs="Calibri"/>
                    <w:color w:val="000000"/>
                    <w:sz w:val="22"/>
                  </w:rPr>
                </w:rPrChange>
              </w:rPr>
              <w:pPrChange w:id="148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897" w:author="瑋婷 徐" w:date="2025-01-03T16:20:00Z" w16du:dateUtc="2025-01-03T08:20:00Z">
              <w:r w:rsidRPr="00727E7E">
                <w:rPr>
                  <w:rFonts w:asciiTheme="majorEastAsia" w:eastAsia="標楷體" w:hAnsiTheme="majorEastAsia" w:cstheme="majorEastAsia"/>
                  <w:color w:val="000000"/>
                  <w:rPrChange w:id="14898" w:author="瑋婷 徐" w:date="2025-01-06T15:35:00Z" w16du:dateUtc="2025-01-06T07:35:00Z">
                    <w:rPr>
                      <w:rFonts w:cs="Calibri"/>
                      <w:color w:val="000000"/>
                      <w:sz w:val="22"/>
                    </w:rPr>
                  </w:rPrChange>
                </w:rPr>
                <w:t>*</w:t>
              </w:r>
            </w:ins>
          </w:p>
        </w:tc>
        <w:tc>
          <w:tcPr>
            <w:tcW w:w="172" w:type="pct"/>
            <w:noWrap/>
            <w:hideMark/>
          </w:tcPr>
          <w:p w14:paraId="24430A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99" w:author="瑋婷 徐" w:date="2025-01-03T16:20:00Z" w16du:dateUtc="2025-01-03T08:20:00Z"/>
                <w:rFonts w:asciiTheme="majorEastAsia" w:eastAsia="標楷體" w:hAnsiTheme="majorEastAsia" w:cstheme="majorEastAsia"/>
                <w:color w:val="000000"/>
                <w:rPrChange w:id="14900" w:author="瑋婷 徐" w:date="2025-01-06T15:35:00Z" w16du:dateUtc="2025-01-06T07:35:00Z">
                  <w:rPr>
                    <w:ins w:id="14901" w:author="瑋婷 徐" w:date="2025-01-03T16:20:00Z" w16du:dateUtc="2025-01-03T08:20:00Z"/>
                    <w:rFonts w:cs="Calibri"/>
                    <w:color w:val="000000"/>
                    <w:sz w:val="22"/>
                  </w:rPr>
                </w:rPrChange>
              </w:rPr>
              <w:pPrChange w:id="149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B05B16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03" w:author="瑋婷 徐" w:date="2025-01-03T16:20:00Z" w16du:dateUtc="2025-01-03T08:20:00Z"/>
                <w:rFonts w:asciiTheme="majorEastAsia" w:eastAsia="標楷體" w:hAnsiTheme="majorEastAsia" w:cstheme="majorEastAsia"/>
                <w:rPrChange w:id="14904" w:author="瑋婷 徐" w:date="2025-01-06T15:35:00Z" w16du:dateUtc="2025-01-06T07:35:00Z">
                  <w:rPr>
                    <w:ins w:id="14905" w:author="瑋婷 徐" w:date="2025-01-03T16:20:00Z" w16du:dateUtc="2025-01-03T08:20:00Z"/>
                    <w:rFonts w:ascii="Times New Roman" w:eastAsia="Times New Roman" w:hAnsi="Times New Roman" w:cs="Times New Roman"/>
                    <w:sz w:val="20"/>
                    <w:szCs w:val="20"/>
                  </w:rPr>
                </w:rPrChange>
              </w:rPr>
              <w:pPrChange w:id="149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472CD4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07" w:author="瑋婷 徐" w:date="2025-01-03T16:20:00Z" w16du:dateUtc="2025-01-03T08:20:00Z"/>
                <w:rFonts w:asciiTheme="majorEastAsia" w:eastAsia="標楷體" w:hAnsiTheme="majorEastAsia" w:cstheme="majorEastAsia"/>
                <w:color w:val="000000"/>
                <w:rPrChange w:id="14908" w:author="瑋婷 徐" w:date="2025-01-06T15:35:00Z" w16du:dateUtc="2025-01-06T07:35:00Z">
                  <w:rPr>
                    <w:ins w:id="14909" w:author="瑋婷 徐" w:date="2025-01-03T16:20:00Z" w16du:dateUtc="2025-01-03T08:20:00Z"/>
                    <w:rFonts w:cs="Calibri"/>
                    <w:color w:val="000000"/>
                    <w:sz w:val="22"/>
                  </w:rPr>
                </w:rPrChange>
              </w:rPr>
              <w:pPrChange w:id="149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911" w:author="瑋婷 徐" w:date="2025-01-03T16:20:00Z" w16du:dateUtc="2025-01-03T08:20:00Z">
              <w:r w:rsidRPr="00727E7E">
                <w:rPr>
                  <w:rFonts w:asciiTheme="majorEastAsia" w:eastAsia="標楷體" w:hAnsiTheme="majorEastAsia" w:cstheme="majorEastAsia"/>
                  <w:color w:val="000000"/>
                  <w:rPrChange w:id="14912" w:author="瑋婷 徐" w:date="2025-01-06T15:35:00Z" w16du:dateUtc="2025-01-06T07:35:00Z">
                    <w:rPr>
                      <w:rFonts w:cs="Calibri"/>
                      <w:color w:val="000000"/>
                      <w:sz w:val="22"/>
                    </w:rPr>
                  </w:rPrChange>
                </w:rPr>
                <w:t>*</w:t>
              </w:r>
            </w:ins>
          </w:p>
        </w:tc>
      </w:tr>
      <w:tr w:rsidR="00313CC9" w:rsidRPr="00727E7E" w14:paraId="3B371F10" w14:textId="77777777" w:rsidTr="00313CC9">
        <w:trPr>
          <w:trHeight w:val="300"/>
          <w:ins w:id="14913"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2210E1F0" w14:textId="77777777" w:rsidR="00DA433E" w:rsidRPr="00727E7E" w:rsidRDefault="00DA433E">
            <w:pPr>
              <w:spacing w:line="360" w:lineRule="auto"/>
              <w:jc w:val="both"/>
              <w:rPr>
                <w:ins w:id="14914" w:author="瑋婷 徐" w:date="2025-01-03T16:20:00Z" w16du:dateUtc="2025-01-03T08:20:00Z"/>
                <w:rFonts w:asciiTheme="majorEastAsia" w:eastAsia="標楷體" w:hAnsiTheme="majorEastAsia" w:cstheme="majorEastAsia"/>
                <w:b w:val="0"/>
                <w:bCs w:val="0"/>
                <w:color w:val="000000"/>
                <w:rPrChange w:id="14915" w:author="瑋婷 徐" w:date="2025-01-06T15:35:00Z" w16du:dateUtc="2025-01-06T07:35:00Z">
                  <w:rPr>
                    <w:ins w:id="14916" w:author="瑋婷 徐" w:date="2025-01-03T16:20:00Z" w16du:dateUtc="2025-01-03T08:20:00Z"/>
                    <w:rFonts w:cs="Calibri"/>
                    <w:color w:val="000000"/>
                    <w:sz w:val="22"/>
                  </w:rPr>
                </w:rPrChange>
              </w:rPr>
              <w:pPrChange w:id="14917" w:author="瑋婷 徐" w:date="2025-01-03T16:21:00Z" w16du:dateUtc="2025-01-03T08:21:00Z">
                <w:pPr/>
              </w:pPrChange>
            </w:pPr>
            <w:ins w:id="14918" w:author="瑋婷 徐" w:date="2025-01-03T16:20:00Z" w16du:dateUtc="2025-01-03T08:20:00Z">
              <w:r w:rsidRPr="00727E7E">
                <w:rPr>
                  <w:rFonts w:asciiTheme="majorEastAsia" w:eastAsia="標楷體" w:hAnsiTheme="majorEastAsia" w:cstheme="majorEastAsia"/>
                  <w:b w:val="0"/>
                  <w:bCs w:val="0"/>
                  <w:color w:val="000000"/>
                  <w:rPrChange w:id="14919" w:author="瑋婷 徐" w:date="2025-01-06T15:35:00Z" w16du:dateUtc="2025-01-06T07:35:00Z">
                    <w:rPr>
                      <w:rFonts w:cs="Calibri"/>
                      <w:color w:val="000000"/>
                      <w:sz w:val="22"/>
                    </w:rPr>
                  </w:rPrChange>
                </w:rPr>
                <w:t>鷦鷯</w:t>
              </w:r>
              <w:r w:rsidRPr="00727E7E">
                <w:rPr>
                  <w:rFonts w:asciiTheme="majorEastAsia" w:eastAsia="標楷體" w:hAnsiTheme="majorEastAsia" w:cstheme="majorEastAsia"/>
                  <w:b w:val="0"/>
                  <w:bCs w:val="0"/>
                  <w:color w:val="000000"/>
                  <w:rPrChange w:id="14920"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4921"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4922" w:author="瑋婷 徐" w:date="2025-01-06T15:35:00Z" w16du:dateUtc="2025-01-06T07:35:00Z">
                    <w:rPr>
                      <w:rFonts w:cs="Calibri"/>
                      <w:color w:val="000000"/>
                      <w:sz w:val="22"/>
                    </w:rPr>
                  </w:rPrChange>
                </w:rPr>
                <w:t xml:space="preserve"> </w:t>
              </w:r>
            </w:ins>
          </w:p>
        </w:tc>
        <w:tc>
          <w:tcPr>
            <w:tcW w:w="1135" w:type="pct"/>
            <w:hideMark/>
          </w:tcPr>
          <w:p w14:paraId="7CB87B1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23" w:author="瑋婷 徐" w:date="2025-01-03T16:20:00Z" w16du:dateUtc="2025-01-03T08:20:00Z"/>
                <w:rFonts w:asciiTheme="majorEastAsia" w:eastAsia="標楷體" w:hAnsiTheme="majorEastAsia" w:cstheme="majorEastAsia"/>
                <w:i/>
                <w:iCs/>
                <w:color w:val="000000"/>
                <w:rPrChange w:id="14924" w:author="瑋婷 徐" w:date="2025-01-06T15:35:00Z" w16du:dateUtc="2025-01-06T07:35:00Z">
                  <w:rPr>
                    <w:ins w:id="14925" w:author="瑋婷 徐" w:date="2025-01-03T16:20:00Z" w16du:dateUtc="2025-01-03T08:20:00Z"/>
                    <w:rFonts w:cs="Calibri"/>
                    <w:i/>
                    <w:iCs/>
                    <w:color w:val="000000"/>
                    <w:sz w:val="22"/>
                  </w:rPr>
                </w:rPrChange>
              </w:rPr>
              <w:pPrChange w:id="149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roofErr w:type="gramStart"/>
            <w:ins w:id="14927" w:author="瑋婷 徐" w:date="2025-01-03T16:20:00Z" w16du:dateUtc="2025-01-03T08:20:00Z">
              <w:r w:rsidRPr="00727E7E">
                <w:rPr>
                  <w:rFonts w:asciiTheme="majorEastAsia" w:eastAsia="標楷體" w:hAnsiTheme="majorEastAsia" w:cstheme="majorEastAsia"/>
                  <w:i/>
                  <w:iCs/>
                  <w:color w:val="000000"/>
                  <w:rPrChange w:id="14928" w:author="瑋婷 徐" w:date="2025-01-06T15:35:00Z" w16du:dateUtc="2025-01-06T07:35:00Z">
                    <w:rPr>
                      <w:rFonts w:cs="Calibri"/>
                      <w:i/>
                      <w:iCs/>
                      <w:color w:val="000000"/>
                      <w:sz w:val="22"/>
                    </w:rPr>
                  </w:rPrChange>
                </w:rPr>
                <w:t>Troglodytes</w:t>
              </w:r>
              <w:proofErr w:type="gramEnd"/>
              <w:r w:rsidRPr="00727E7E">
                <w:rPr>
                  <w:rFonts w:asciiTheme="majorEastAsia" w:eastAsia="標楷體" w:hAnsiTheme="majorEastAsia" w:cstheme="majorEastAsia"/>
                  <w:i/>
                  <w:iCs/>
                  <w:color w:val="000000"/>
                  <w:rPrChange w:id="14929" w:author="瑋婷 徐" w:date="2025-01-06T15:35:00Z" w16du:dateUtc="2025-01-06T07:35:00Z">
                    <w:rPr>
                      <w:rFonts w:cs="Calibri"/>
                      <w:i/>
                      <w:iCs/>
                      <w:color w:val="000000"/>
                      <w:sz w:val="22"/>
                    </w:rPr>
                  </w:rPrChange>
                </w:rPr>
                <w:t xml:space="preserve"> troglodytes</w:t>
              </w:r>
            </w:ins>
          </w:p>
        </w:tc>
        <w:tc>
          <w:tcPr>
            <w:tcW w:w="127" w:type="pct"/>
            <w:noWrap/>
            <w:hideMark/>
          </w:tcPr>
          <w:p w14:paraId="4C5634E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30" w:author="瑋婷 徐" w:date="2025-01-03T16:20:00Z" w16du:dateUtc="2025-01-03T08:20:00Z"/>
                <w:rFonts w:asciiTheme="majorEastAsia" w:eastAsia="標楷體" w:hAnsiTheme="majorEastAsia" w:cstheme="majorEastAsia"/>
                <w:i/>
                <w:iCs/>
                <w:color w:val="000000"/>
                <w:rPrChange w:id="14931" w:author="瑋婷 徐" w:date="2025-01-06T15:35:00Z" w16du:dateUtc="2025-01-06T07:35:00Z">
                  <w:rPr>
                    <w:ins w:id="14932" w:author="瑋婷 徐" w:date="2025-01-03T16:20:00Z" w16du:dateUtc="2025-01-03T08:20:00Z"/>
                    <w:rFonts w:cs="Calibri"/>
                    <w:i/>
                    <w:iCs/>
                    <w:color w:val="000000"/>
                    <w:sz w:val="22"/>
                  </w:rPr>
                </w:rPrChange>
              </w:rPr>
              <w:pPrChange w:id="149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239951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34" w:author="瑋婷 徐" w:date="2025-01-03T16:20:00Z" w16du:dateUtc="2025-01-03T08:20:00Z"/>
                <w:rFonts w:asciiTheme="majorEastAsia" w:eastAsia="標楷體" w:hAnsiTheme="majorEastAsia" w:cstheme="majorEastAsia"/>
                <w:rPrChange w:id="14935" w:author="瑋婷 徐" w:date="2025-01-06T15:35:00Z" w16du:dateUtc="2025-01-06T07:35:00Z">
                  <w:rPr>
                    <w:ins w:id="14936" w:author="瑋婷 徐" w:date="2025-01-03T16:20:00Z" w16du:dateUtc="2025-01-03T08:20:00Z"/>
                    <w:rFonts w:ascii="Times New Roman" w:eastAsia="Times New Roman" w:hAnsi="Times New Roman" w:cs="Times New Roman"/>
                    <w:sz w:val="20"/>
                    <w:szCs w:val="20"/>
                  </w:rPr>
                </w:rPrChange>
              </w:rPr>
              <w:pPrChange w:id="149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61A164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38" w:author="瑋婷 徐" w:date="2025-01-03T16:20:00Z" w16du:dateUtc="2025-01-03T08:20:00Z"/>
                <w:rFonts w:asciiTheme="majorEastAsia" w:eastAsia="標楷體" w:hAnsiTheme="majorEastAsia" w:cstheme="majorEastAsia"/>
                <w:rPrChange w:id="14939" w:author="瑋婷 徐" w:date="2025-01-06T15:35:00Z" w16du:dateUtc="2025-01-06T07:35:00Z">
                  <w:rPr>
                    <w:ins w:id="14940" w:author="瑋婷 徐" w:date="2025-01-03T16:20:00Z" w16du:dateUtc="2025-01-03T08:20:00Z"/>
                    <w:rFonts w:ascii="Times New Roman" w:eastAsia="Times New Roman" w:hAnsi="Times New Roman" w:cs="Times New Roman"/>
                    <w:sz w:val="20"/>
                    <w:szCs w:val="20"/>
                  </w:rPr>
                </w:rPrChange>
              </w:rPr>
              <w:pPrChange w:id="149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1D6A4F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42" w:author="瑋婷 徐" w:date="2025-01-03T16:20:00Z" w16du:dateUtc="2025-01-03T08:20:00Z"/>
                <w:rFonts w:asciiTheme="majorEastAsia" w:eastAsia="標楷體" w:hAnsiTheme="majorEastAsia" w:cstheme="majorEastAsia"/>
                <w:rPrChange w:id="14943" w:author="瑋婷 徐" w:date="2025-01-06T15:35:00Z" w16du:dateUtc="2025-01-06T07:35:00Z">
                  <w:rPr>
                    <w:ins w:id="14944" w:author="瑋婷 徐" w:date="2025-01-03T16:20:00Z" w16du:dateUtc="2025-01-03T08:20:00Z"/>
                    <w:rFonts w:ascii="Times New Roman" w:eastAsia="Times New Roman" w:hAnsi="Times New Roman" w:cs="Times New Roman"/>
                    <w:sz w:val="20"/>
                    <w:szCs w:val="20"/>
                  </w:rPr>
                </w:rPrChange>
              </w:rPr>
              <w:pPrChange w:id="149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282C65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46" w:author="瑋婷 徐" w:date="2025-01-03T16:20:00Z" w16du:dateUtc="2025-01-03T08:20:00Z"/>
                <w:rFonts w:asciiTheme="majorEastAsia" w:eastAsia="標楷體" w:hAnsiTheme="majorEastAsia" w:cstheme="majorEastAsia"/>
                <w:rPrChange w:id="14947" w:author="瑋婷 徐" w:date="2025-01-06T15:35:00Z" w16du:dateUtc="2025-01-06T07:35:00Z">
                  <w:rPr>
                    <w:ins w:id="14948" w:author="瑋婷 徐" w:date="2025-01-03T16:20:00Z" w16du:dateUtc="2025-01-03T08:20:00Z"/>
                    <w:rFonts w:ascii="Times New Roman" w:eastAsia="Times New Roman" w:hAnsi="Times New Roman" w:cs="Times New Roman"/>
                    <w:sz w:val="20"/>
                    <w:szCs w:val="20"/>
                  </w:rPr>
                </w:rPrChange>
              </w:rPr>
              <w:pPrChange w:id="149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E00873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50" w:author="瑋婷 徐" w:date="2025-01-03T16:20:00Z" w16du:dateUtc="2025-01-03T08:20:00Z"/>
                <w:rFonts w:asciiTheme="majorEastAsia" w:eastAsia="標楷體" w:hAnsiTheme="majorEastAsia" w:cstheme="majorEastAsia"/>
                <w:rPrChange w:id="14951" w:author="瑋婷 徐" w:date="2025-01-06T15:35:00Z" w16du:dateUtc="2025-01-06T07:35:00Z">
                  <w:rPr>
                    <w:ins w:id="14952" w:author="瑋婷 徐" w:date="2025-01-03T16:20:00Z" w16du:dateUtc="2025-01-03T08:20:00Z"/>
                    <w:rFonts w:ascii="Times New Roman" w:eastAsia="Times New Roman" w:hAnsi="Times New Roman" w:cs="Times New Roman"/>
                    <w:sz w:val="20"/>
                    <w:szCs w:val="20"/>
                  </w:rPr>
                </w:rPrChange>
              </w:rPr>
              <w:pPrChange w:id="149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59A1ED5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954" w:author="瑋婷 徐" w:date="2025-01-03T16:33:00Z" w16du:dateUtc="2025-01-03T08:33:00Z"/>
                <w:rFonts w:asciiTheme="majorEastAsia" w:eastAsia="標楷體" w:hAnsiTheme="majorEastAsia" w:cstheme="majorEastAsia"/>
              </w:rPr>
            </w:pPr>
          </w:p>
        </w:tc>
        <w:tc>
          <w:tcPr>
            <w:tcW w:w="127" w:type="pct"/>
            <w:noWrap/>
            <w:hideMark/>
          </w:tcPr>
          <w:p w14:paraId="45507158" w14:textId="283A24C9"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55" w:author="瑋婷 徐" w:date="2025-01-03T16:20:00Z" w16du:dateUtc="2025-01-03T08:20:00Z"/>
                <w:rFonts w:asciiTheme="majorEastAsia" w:eastAsia="標楷體" w:hAnsiTheme="majorEastAsia" w:cstheme="majorEastAsia"/>
                <w:rPrChange w:id="14956" w:author="瑋婷 徐" w:date="2025-01-06T15:35:00Z" w16du:dateUtc="2025-01-06T07:35:00Z">
                  <w:rPr>
                    <w:ins w:id="14957" w:author="瑋婷 徐" w:date="2025-01-03T16:20:00Z" w16du:dateUtc="2025-01-03T08:20:00Z"/>
                    <w:rFonts w:ascii="Times New Roman" w:eastAsia="Times New Roman" w:hAnsi="Times New Roman" w:cs="Times New Roman"/>
                    <w:sz w:val="20"/>
                    <w:szCs w:val="20"/>
                  </w:rPr>
                </w:rPrChange>
              </w:rPr>
              <w:pPrChange w:id="149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A191C6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59" w:author="瑋婷 徐" w:date="2025-01-03T16:20:00Z" w16du:dateUtc="2025-01-03T08:20:00Z"/>
                <w:rFonts w:asciiTheme="majorEastAsia" w:eastAsia="標楷體" w:hAnsiTheme="majorEastAsia" w:cstheme="majorEastAsia"/>
                <w:rPrChange w:id="14960" w:author="瑋婷 徐" w:date="2025-01-06T15:35:00Z" w16du:dateUtc="2025-01-06T07:35:00Z">
                  <w:rPr>
                    <w:ins w:id="14961" w:author="瑋婷 徐" w:date="2025-01-03T16:20:00Z" w16du:dateUtc="2025-01-03T08:20:00Z"/>
                    <w:rFonts w:ascii="Times New Roman" w:eastAsia="Times New Roman" w:hAnsi="Times New Roman" w:cs="Times New Roman"/>
                    <w:sz w:val="20"/>
                    <w:szCs w:val="20"/>
                  </w:rPr>
                </w:rPrChange>
              </w:rPr>
              <w:pPrChange w:id="149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0646B2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63" w:author="瑋婷 徐" w:date="2025-01-03T16:20:00Z" w16du:dateUtc="2025-01-03T08:20:00Z"/>
                <w:rFonts w:asciiTheme="majorEastAsia" w:eastAsia="標楷體" w:hAnsiTheme="majorEastAsia" w:cstheme="majorEastAsia"/>
                <w:rPrChange w:id="14964" w:author="瑋婷 徐" w:date="2025-01-06T15:35:00Z" w16du:dateUtc="2025-01-06T07:35:00Z">
                  <w:rPr>
                    <w:ins w:id="14965" w:author="瑋婷 徐" w:date="2025-01-03T16:20:00Z" w16du:dateUtc="2025-01-03T08:20:00Z"/>
                    <w:rFonts w:ascii="Times New Roman" w:eastAsia="Times New Roman" w:hAnsi="Times New Roman" w:cs="Times New Roman"/>
                    <w:sz w:val="20"/>
                    <w:szCs w:val="20"/>
                  </w:rPr>
                </w:rPrChange>
              </w:rPr>
              <w:pPrChange w:id="149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7704E3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67" w:author="瑋婷 徐" w:date="2025-01-03T16:20:00Z" w16du:dateUtc="2025-01-03T08:20:00Z"/>
                <w:rFonts w:asciiTheme="majorEastAsia" w:eastAsia="標楷體" w:hAnsiTheme="majorEastAsia" w:cstheme="majorEastAsia"/>
                <w:rPrChange w:id="14968" w:author="瑋婷 徐" w:date="2025-01-06T15:35:00Z" w16du:dateUtc="2025-01-06T07:35:00Z">
                  <w:rPr>
                    <w:ins w:id="14969" w:author="瑋婷 徐" w:date="2025-01-03T16:20:00Z" w16du:dateUtc="2025-01-03T08:20:00Z"/>
                    <w:rFonts w:ascii="Times New Roman" w:eastAsia="Times New Roman" w:hAnsi="Times New Roman" w:cs="Times New Roman"/>
                    <w:sz w:val="20"/>
                    <w:szCs w:val="20"/>
                  </w:rPr>
                </w:rPrChange>
              </w:rPr>
              <w:pPrChange w:id="149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09A2B76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971" w:author="瑋婷 徐" w:date="2025-01-03T16:33:00Z" w16du:dateUtc="2025-01-03T08:33:00Z"/>
                <w:rFonts w:asciiTheme="majorEastAsia" w:eastAsia="標楷體" w:hAnsiTheme="majorEastAsia" w:cstheme="majorEastAsia"/>
              </w:rPr>
            </w:pPr>
          </w:p>
        </w:tc>
        <w:tc>
          <w:tcPr>
            <w:tcW w:w="172" w:type="pct"/>
            <w:noWrap/>
            <w:hideMark/>
          </w:tcPr>
          <w:p w14:paraId="0A74E4DB" w14:textId="422E69EE"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72" w:author="瑋婷 徐" w:date="2025-01-03T16:20:00Z" w16du:dateUtc="2025-01-03T08:20:00Z"/>
                <w:rFonts w:asciiTheme="majorEastAsia" w:eastAsia="標楷體" w:hAnsiTheme="majorEastAsia" w:cstheme="majorEastAsia"/>
                <w:rPrChange w:id="14973" w:author="瑋婷 徐" w:date="2025-01-06T15:35:00Z" w16du:dateUtc="2025-01-06T07:35:00Z">
                  <w:rPr>
                    <w:ins w:id="14974" w:author="瑋婷 徐" w:date="2025-01-03T16:20:00Z" w16du:dateUtc="2025-01-03T08:20:00Z"/>
                    <w:rFonts w:ascii="Times New Roman" w:eastAsia="Times New Roman" w:hAnsi="Times New Roman" w:cs="Times New Roman"/>
                    <w:sz w:val="20"/>
                    <w:szCs w:val="20"/>
                  </w:rPr>
                </w:rPrChange>
              </w:rPr>
              <w:pPrChange w:id="149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17C4F5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76" w:author="瑋婷 徐" w:date="2025-01-03T16:20:00Z" w16du:dateUtc="2025-01-03T08:20:00Z"/>
                <w:rFonts w:asciiTheme="majorEastAsia" w:eastAsia="標楷體" w:hAnsiTheme="majorEastAsia" w:cstheme="majorEastAsia"/>
                <w:rPrChange w:id="14977" w:author="瑋婷 徐" w:date="2025-01-06T15:35:00Z" w16du:dateUtc="2025-01-06T07:35:00Z">
                  <w:rPr>
                    <w:ins w:id="14978" w:author="瑋婷 徐" w:date="2025-01-03T16:20:00Z" w16du:dateUtc="2025-01-03T08:20:00Z"/>
                    <w:rFonts w:ascii="Times New Roman" w:eastAsia="Times New Roman" w:hAnsi="Times New Roman" w:cs="Times New Roman"/>
                    <w:sz w:val="20"/>
                    <w:szCs w:val="20"/>
                  </w:rPr>
                </w:rPrChange>
              </w:rPr>
              <w:pPrChange w:id="149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8FDB0A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80" w:author="瑋婷 徐" w:date="2025-01-03T16:20:00Z" w16du:dateUtc="2025-01-03T08:20:00Z"/>
                <w:rFonts w:asciiTheme="majorEastAsia" w:eastAsia="標楷體" w:hAnsiTheme="majorEastAsia" w:cstheme="majorEastAsia"/>
                <w:rPrChange w:id="14981" w:author="瑋婷 徐" w:date="2025-01-06T15:35:00Z" w16du:dateUtc="2025-01-06T07:35:00Z">
                  <w:rPr>
                    <w:ins w:id="14982" w:author="瑋婷 徐" w:date="2025-01-03T16:20:00Z" w16du:dateUtc="2025-01-03T08:20:00Z"/>
                    <w:rFonts w:ascii="Times New Roman" w:eastAsia="Times New Roman" w:hAnsi="Times New Roman" w:cs="Times New Roman"/>
                    <w:sz w:val="20"/>
                    <w:szCs w:val="20"/>
                  </w:rPr>
                </w:rPrChange>
              </w:rPr>
              <w:pPrChange w:id="149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6DBE0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84" w:author="瑋婷 徐" w:date="2025-01-03T16:20:00Z" w16du:dateUtc="2025-01-03T08:20:00Z"/>
                <w:rFonts w:asciiTheme="majorEastAsia" w:eastAsia="標楷體" w:hAnsiTheme="majorEastAsia" w:cstheme="majorEastAsia"/>
                <w:rPrChange w:id="14985" w:author="瑋婷 徐" w:date="2025-01-06T15:35:00Z" w16du:dateUtc="2025-01-06T07:35:00Z">
                  <w:rPr>
                    <w:ins w:id="14986" w:author="瑋婷 徐" w:date="2025-01-03T16:20:00Z" w16du:dateUtc="2025-01-03T08:20:00Z"/>
                    <w:rFonts w:ascii="Times New Roman" w:eastAsia="Times New Roman" w:hAnsi="Times New Roman" w:cs="Times New Roman"/>
                    <w:sz w:val="20"/>
                    <w:szCs w:val="20"/>
                  </w:rPr>
                </w:rPrChange>
              </w:rPr>
              <w:pPrChange w:id="149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820969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88" w:author="瑋婷 徐" w:date="2025-01-03T16:20:00Z" w16du:dateUtc="2025-01-03T08:20:00Z"/>
                <w:rFonts w:asciiTheme="majorEastAsia" w:eastAsia="標楷體" w:hAnsiTheme="majorEastAsia" w:cstheme="majorEastAsia"/>
                <w:rPrChange w:id="14989" w:author="瑋婷 徐" w:date="2025-01-06T15:35:00Z" w16du:dateUtc="2025-01-06T07:35:00Z">
                  <w:rPr>
                    <w:ins w:id="14990" w:author="瑋婷 徐" w:date="2025-01-03T16:20:00Z" w16du:dateUtc="2025-01-03T08:20:00Z"/>
                    <w:rFonts w:ascii="Times New Roman" w:eastAsia="Times New Roman" w:hAnsi="Times New Roman" w:cs="Times New Roman"/>
                    <w:sz w:val="20"/>
                    <w:szCs w:val="20"/>
                  </w:rPr>
                </w:rPrChange>
              </w:rPr>
              <w:pPrChange w:id="149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53F177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92" w:author="瑋婷 徐" w:date="2025-01-03T16:20:00Z" w16du:dateUtc="2025-01-03T08:20:00Z"/>
                <w:rFonts w:asciiTheme="majorEastAsia" w:eastAsia="標楷體" w:hAnsiTheme="majorEastAsia" w:cstheme="majorEastAsia"/>
                <w:rPrChange w:id="14993" w:author="瑋婷 徐" w:date="2025-01-06T15:35:00Z" w16du:dateUtc="2025-01-06T07:35:00Z">
                  <w:rPr>
                    <w:ins w:id="14994" w:author="瑋婷 徐" w:date="2025-01-03T16:20:00Z" w16du:dateUtc="2025-01-03T08:20:00Z"/>
                    <w:rFonts w:ascii="Times New Roman" w:eastAsia="Times New Roman" w:hAnsi="Times New Roman" w:cs="Times New Roman"/>
                    <w:sz w:val="20"/>
                    <w:szCs w:val="20"/>
                  </w:rPr>
                </w:rPrChange>
              </w:rPr>
              <w:pPrChange w:id="149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073476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96" w:author="瑋婷 徐" w:date="2025-01-03T16:20:00Z" w16du:dateUtc="2025-01-03T08:20:00Z"/>
                <w:rFonts w:asciiTheme="majorEastAsia" w:eastAsia="標楷體" w:hAnsiTheme="majorEastAsia" w:cstheme="majorEastAsia"/>
                <w:color w:val="000000"/>
                <w:rPrChange w:id="14997" w:author="瑋婷 徐" w:date="2025-01-06T15:35:00Z" w16du:dateUtc="2025-01-06T07:35:00Z">
                  <w:rPr>
                    <w:ins w:id="14998" w:author="瑋婷 徐" w:date="2025-01-03T16:20:00Z" w16du:dateUtc="2025-01-03T08:20:00Z"/>
                    <w:rFonts w:cs="Calibri"/>
                    <w:color w:val="000000"/>
                    <w:sz w:val="22"/>
                  </w:rPr>
                </w:rPrChange>
              </w:rPr>
              <w:pPrChange w:id="149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000" w:author="瑋婷 徐" w:date="2025-01-03T16:20:00Z" w16du:dateUtc="2025-01-03T08:20:00Z">
              <w:r w:rsidRPr="00727E7E">
                <w:rPr>
                  <w:rFonts w:asciiTheme="majorEastAsia" w:eastAsia="標楷體" w:hAnsiTheme="majorEastAsia" w:cstheme="majorEastAsia"/>
                  <w:color w:val="000000"/>
                  <w:rPrChange w:id="15001" w:author="瑋婷 徐" w:date="2025-01-06T15:35:00Z" w16du:dateUtc="2025-01-06T07:35:00Z">
                    <w:rPr>
                      <w:rFonts w:cs="Calibri"/>
                      <w:color w:val="000000"/>
                      <w:sz w:val="22"/>
                    </w:rPr>
                  </w:rPrChange>
                </w:rPr>
                <w:t>*</w:t>
              </w:r>
            </w:ins>
          </w:p>
        </w:tc>
        <w:tc>
          <w:tcPr>
            <w:tcW w:w="172" w:type="pct"/>
            <w:noWrap/>
            <w:hideMark/>
          </w:tcPr>
          <w:p w14:paraId="0187363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02" w:author="瑋婷 徐" w:date="2025-01-03T16:20:00Z" w16du:dateUtc="2025-01-03T08:20:00Z"/>
                <w:rFonts w:asciiTheme="majorEastAsia" w:eastAsia="標楷體" w:hAnsiTheme="majorEastAsia" w:cstheme="majorEastAsia"/>
                <w:color w:val="000000"/>
                <w:rPrChange w:id="15003" w:author="瑋婷 徐" w:date="2025-01-06T15:35:00Z" w16du:dateUtc="2025-01-06T07:35:00Z">
                  <w:rPr>
                    <w:ins w:id="15004" w:author="瑋婷 徐" w:date="2025-01-03T16:20:00Z" w16du:dateUtc="2025-01-03T08:20:00Z"/>
                    <w:rFonts w:cs="Calibri"/>
                    <w:color w:val="000000"/>
                    <w:sz w:val="22"/>
                  </w:rPr>
                </w:rPrChange>
              </w:rPr>
              <w:pPrChange w:id="150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345B31C5" w14:textId="77777777" w:rsidTr="00313CC9">
        <w:trPr>
          <w:cnfStyle w:val="000000100000" w:firstRow="0" w:lastRow="0" w:firstColumn="0" w:lastColumn="0" w:oddVBand="0" w:evenVBand="0" w:oddHBand="1" w:evenHBand="0" w:firstRowFirstColumn="0" w:firstRowLastColumn="0" w:lastRowFirstColumn="0" w:lastRowLastColumn="0"/>
          <w:trHeight w:val="300"/>
          <w:ins w:id="15006"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4CAF8F2A" w14:textId="77777777" w:rsidR="00DA433E" w:rsidRPr="00727E7E" w:rsidRDefault="00DA433E">
            <w:pPr>
              <w:spacing w:line="360" w:lineRule="auto"/>
              <w:jc w:val="both"/>
              <w:rPr>
                <w:ins w:id="15007" w:author="瑋婷 徐" w:date="2025-01-03T16:20:00Z" w16du:dateUtc="2025-01-03T08:20:00Z"/>
                <w:rFonts w:asciiTheme="majorEastAsia" w:eastAsia="標楷體" w:hAnsiTheme="majorEastAsia" w:cstheme="majorEastAsia"/>
                <w:b w:val="0"/>
                <w:bCs w:val="0"/>
                <w:color w:val="000000"/>
                <w:rPrChange w:id="15008" w:author="瑋婷 徐" w:date="2025-01-06T15:35:00Z" w16du:dateUtc="2025-01-06T07:35:00Z">
                  <w:rPr>
                    <w:ins w:id="15009" w:author="瑋婷 徐" w:date="2025-01-03T16:20:00Z" w16du:dateUtc="2025-01-03T08:20:00Z"/>
                    <w:rFonts w:cs="Calibri"/>
                    <w:color w:val="000000"/>
                    <w:sz w:val="22"/>
                  </w:rPr>
                </w:rPrChange>
              </w:rPr>
              <w:pPrChange w:id="15010" w:author="瑋婷 徐" w:date="2025-01-03T16:21:00Z" w16du:dateUtc="2025-01-03T08:21:00Z">
                <w:pPr/>
              </w:pPrChange>
            </w:pPr>
            <w:ins w:id="15011" w:author="瑋婷 徐" w:date="2025-01-03T16:20:00Z" w16du:dateUtc="2025-01-03T08:20:00Z">
              <w:r w:rsidRPr="00727E7E">
                <w:rPr>
                  <w:rFonts w:asciiTheme="majorEastAsia" w:eastAsia="標楷體" w:hAnsiTheme="majorEastAsia" w:cstheme="majorEastAsia"/>
                  <w:b w:val="0"/>
                  <w:bCs w:val="0"/>
                  <w:color w:val="000000"/>
                  <w:rPrChange w:id="15012" w:author="瑋婷 徐" w:date="2025-01-06T15:35:00Z" w16du:dateUtc="2025-01-06T07:35:00Z">
                    <w:rPr>
                      <w:rFonts w:cs="Calibri"/>
                      <w:color w:val="000000"/>
                      <w:sz w:val="22"/>
                    </w:rPr>
                  </w:rPrChange>
                </w:rPr>
                <w:t>亞洲輝</w:t>
              </w:r>
              <w:proofErr w:type="gramStart"/>
              <w:r w:rsidRPr="00727E7E">
                <w:rPr>
                  <w:rFonts w:asciiTheme="majorEastAsia" w:eastAsia="標楷體" w:hAnsiTheme="majorEastAsia" w:cstheme="majorEastAsia"/>
                  <w:b w:val="0"/>
                  <w:bCs w:val="0"/>
                  <w:color w:val="000000"/>
                  <w:rPrChange w:id="15013" w:author="瑋婷 徐" w:date="2025-01-06T15:35:00Z" w16du:dateUtc="2025-01-06T07:35:00Z">
                    <w:rPr>
                      <w:rFonts w:cs="Calibri"/>
                      <w:color w:val="000000"/>
                      <w:sz w:val="22"/>
                    </w:rPr>
                  </w:rPrChange>
                </w:rPr>
                <w:t>椋</w:t>
              </w:r>
              <w:proofErr w:type="gramEnd"/>
              <w:r w:rsidRPr="00727E7E">
                <w:rPr>
                  <w:rFonts w:asciiTheme="majorEastAsia" w:eastAsia="標楷體" w:hAnsiTheme="majorEastAsia" w:cstheme="majorEastAsia"/>
                  <w:b w:val="0"/>
                  <w:bCs w:val="0"/>
                  <w:color w:val="000000"/>
                  <w:rPrChange w:id="15014" w:author="瑋婷 徐" w:date="2025-01-06T15:35:00Z" w16du:dateUtc="2025-01-06T07:35:00Z">
                    <w:rPr>
                      <w:rFonts w:cs="Calibri"/>
                      <w:color w:val="000000"/>
                      <w:sz w:val="22"/>
                    </w:rPr>
                  </w:rPrChange>
                </w:rPr>
                <w:t>鳥</w:t>
              </w:r>
              <w:r w:rsidRPr="00727E7E">
                <w:rPr>
                  <w:rFonts w:asciiTheme="majorEastAsia" w:eastAsia="標楷體" w:hAnsiTheme="majorEastAsia" w:cstheme="majorEastAsia"/>
                  <w:b w:val="0"/>
                  <w:bCs w:val="0"/>
                  <w:color w:val="000000"/>
                  <w:rPrChange w:id="15015" w:author="瑋婷 徐" w:date="2025-01-06T15:35:00Z" w16du:dateUtc="2025-01-06T07:35:00Z">
                    <w:rPr>
                      <w:rFonts w:cs="Calibri"/>
                      <w:color w:val="000000"/>
                      <w:sz w:val="22"/>
                    </w:rPr>
                  </w:rPrChange>
                </w:rPr>
                <w:t xml:space="preserve"> </w:t>
              </w:r>
            </w:ins>
          </w:p>
        </w:tc>
        <w:tc>
          <w:tcPr>
            <w:tcW w:w="1135" w:type="pct"/>
            <w:hideMark/>
          </w:tcPr>
          <w:p w14:paraId="0614283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16" w:author="瑋婷 徐" w:date="2025-01-03T16:20:00Z" w16du:dateUtc="2025-01-03T08:20:00Z"/>
                <w:rFonts w:asciiTheme="majorEastAsia" w:eastAsia="標楷體" w:hAnsiTheme="majorEastAsia" w:cstheme="majorEastAsia"/>
                <w:i/>
                <w:iCs/>
                <w:color w:val="000000"/>
                <w:rPrChange w:id="15017" w:author="瑋婷 徐" w:date="2025-01-06T15:35:00Z" w16du:dateUtc="2025-01-06T07:35:00Z">
                  <w:rPr>
                    <w:ins w:id="15018" w:author="瑋婷 徐" w:date="2025-01-03T16:20:00Z" w16du:dateUtc="2025-01-03T08:20:00Z"/>
                    <w:rFonts w:cs="Calibri"/>
                    <w:i/>
                    <w:iCs/>
                    <w:color w:val="000000"/>
                    <w:sz w:val="22"/>
                  </w:rPr>
                </w:rPrChange>
              </w:rPr>
              <w:pPrChange w:id="150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020" w:author="瑋婷 徐" w:date="2025-01-03T16:20:00Z" w16du:dateUtc="2025-01-03T08:20:00Z">
              <w:r w:rsidRPr="00727E7E">
                <w:rPr>
                  <w:rFonts w:asciiTheme="majorEastAsia" w:eastAsia="標楷體" w:hAnsiTheme="majorEastAsia" w:cstheme="majorEastAsia"/>
                  <w:i/>
                  <w:iCs/>
                  <w:color w:val="000000"/>
                  <w:rPrChange w:id="15021" w:author="瑋婷 徐" w:date="2025-01-06T15:35:00Z" w16du:dateUtc="2025-01-06T07:35:00Z">
                    <w:rPr>
                      <w:rFonts w:cs="Calibri"/>
                      <w:i/>
                      <w:iCs/>
                      <w:color w:val="000000"/>
                      <w:sz w:val="22"/>
                    </w:rPr>
                  </w:rPrChange>
                </w:rPr>
                <w:t>Aplonis panayensis</w:t>
              </w:r>
            </w:ins>
          </w:p>
        </w:tc>
        <w:tc>
          <w:tcPr>
            <w:tcW w:w="127" w:type="pct"/>
            <w:noWrap/>
            <w:hideMark/>
          </w:tcPr>
          <w:p w14:paraId="4E574CF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22" w:author="瑋婷 徐" w:date="2025-01-03T16:20:00Z" w16du:dateUtc="2025-01-03T08:20:00Z"/>
                <w:rFonts w:asciiTheme="majorEastAsia" w:eastAsia="標楷體" w:hAnsiTheme="majorEastAsia" w:cstheme="majorEastAsia"/>
                <w:color w:val="000000"/>
                <w:rPrChange w:id="15023" w:author="瑋婷 徐" w:date="2025-01-06T15:35:00Z" w16du:dateUtc="2025-01-06T07:35:00Z">
                  <w:rPr>
                    <w:ins w:id="15024" w:author="瑋婷 徐" w:date="2025-01-03T16:20:00Z" w16du:dateUtc="2025-01-03T08:20:00Z"/>
                    <w:rFonts w:cs="Calibri"/>
                    <w:color w:val="000000"/>
                    <w:sz w:val="22"/>
                  </w:rPr>
                </w:rPrChange>
              </w:rPr>
              <w:pPrChange w:id="150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026" w:author="瑋婷 徐" w:date="2025-01-03T16:20:00Z" w16du:dateUtc="2025-01-03T08:20:00Z">
              <w:r w:rsidRPr="00727E7E">
                <w:rPr>
                  <w:rFonts w:asciiTheme="majorEastAsia" w:eastAsia="標楷體" w:hAnsiTheme="majorEastAsia" w:cstheme="majorEastAsia"/>
                  <w:color w:val="000000"/>
                  <w:rPrChange w:id="15027" w:author="瑋婷 徐" w:date="2025-01-06T15:35:00Z" w16du:dateUtc="2025-01-06T07:35:00Z">
                    <w:rPr>
                      <w:rFonts w:cs="Calibri"/>
                      <w:color w:val="000000"/>
                      <w:sz w:val="22"/>
                    </w:rPr>
                  </w:rPrChange>
                </w:rPr>
                <w:t>*</w:t>
              </w:r>
            </w:ins>
          </w:p>
        </w:tc>
        <w:tc>
          <w:tcPr>
            <w:tcW w:w="127" w:type="pct"/>
            <w:noWrap/>
            <w:hideMark/>
          </w:tcPr>
          <w:p w14:paraId="062FDC0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28" w:author="瑋婷 徐" w:date="2025-01-03T16:20:00Z" w16du:dateUtc="2025-01-03T08:20:00Z"/>
                <w:rFonts w:asciiTheme="majorEastAsia" w:eastAsia="標楷體" w:hAnsiTheme="majorEastAsia" w:cstheme="majorEastAsia"/>
                <w:color w:val="000000"/>
                <w:rPrChange w:id="15029" w:author="瑋婷 徐" w:date="2025-01-06T15:35:00Z" w16du:dateUtc="2025-01-06T07:35:00Z">
                  <w:rPr>
                    <w:ins w:id="15030" w:author="瑋婷 徐" w:date="2025-01-03T16:20:00Z" w16du:dateUtc="2025-01-03T08:20:00Z"/>
                    <w:rFonts w:cs="Calibri"/>
                    <w:color w:val="000000"/>
                    <w:sz w:val="22"/>
                  </w:rPr>
                </w:rPrChange>
              </w:rPr>
              <w:pPrChange w:id="150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751797A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32" w:author="瑋婷 徐" w:date="2025-01-03T16:20:00Z" w16du:dateUtc="2025-01-03T08:20:00Z"/>
                <w:rFonts w:asciiTheme="majorEastAsia" w:eastAsia="標楷體" w:hAnsiTheme="majorEastAsia" w:cstheme="majorEastAsia"/>
                <w:rPrChange w:id="15033" w:author="瑋婷 徐" w:date="2025-01-06T15:35:00Z" w16du:dateUtc="2025-01-06T07:35:00Z">
                  <w:rPr>
                    <w:ins w:id="15034" w:author="瑋婷 徐" w:date="2025-01-03T16:20:00Z" w16du:dateUtc="2025-01-03T08:20:00Z"/>
                    <w:rFonts w:ascii="Times New Roman" w:eastAsia="Times New Roman" w:hAnsi="Times New Roman" w:cs="Times New Roman"/>
                    <w:sz w:val="20"/>
                    <w:szCs w:val="20"/>
                  </w:rPr>
                </w:rPrChange>
              </w:rPr>
              <w:pPrChange w:id="150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2522EA7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36" w:author="瑋婷 徐" w:date="2025-01-03T16:20:00Z" w16du:dateUtc="2025-01-03T08:20:00Z"/>
                <w:rFonts w:asciiTheme="majorEastAsia" w:eastAsia="標楷體" w:hAnsiTheme="majorEastAsia" w:cstheme="majorEastAsia"/>
                <w:rPrChange w:id="15037" w:author="瑋婷 徐" w:date="2025-01-06T15:35:00Z" w16du:dateUtc="2025-01-06T07:35:00Z">
                  <w:rPr>
                    <w:ins w:id="15038" w:author="瑋婷 徐" w:date="2025-01-03T16:20:00Z" w16du:dateUtc="2025-01-03T08:20:00Z"/>
                    <w:rFonts w:ascii="Times New Roman" w:eastAsia="Times New Roman" w:hAnsi="Times New Roman" w:cs="Times New Roman"/>
                    <w:sz w:val="20"/>
                    <w:szCs w:val="20"/>
                  </w:rPr>
                </w:rPrChange>
              </w:rPr>
              <w:pPrChange w:id="150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4788D12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40" w:author="瑋婷 徐" w:date="2025-01-03T16:20:00Z" w16du:dateUtc="2025-01-03T08:20:00Z"/>
                <w:rFonts w:asciiTheme="majorEastAsia" w:eastAsia="標楷體" w:hAnsiTheme="majorEastAsia" w:cstheme="majorEastAsia"/>
                <w:rPrChange w:id="15041" w:author="瑋婷 徐" w:date="2025-01-06T15:35:00Z" w16du:dateUtc="2025-01-06T07:35:00Z">
                  <w:rPr>
                    <w:ins w:id="15042" w:author="瑋婷 徐" w:date="2025-01-03T16:20:00Z" w16du:dateUtc="2025-01-03T08:20:00Z"/>
                    <w:rFonts w:ascii="Times New Roman" w:eastAsia="Times New Roman" w:hAnsi="Times New Roman" w:cs="Times New Roman"/>
                    <w:sz w:val="20"/>
                    <w:szCs w:val="20"/>
                  </w:rPr>
                </w:rPrChange>
              </w:rPr>
              <w:pPrChange w:id="150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6CDD3A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44" w:author="瑋婷 徐" w:date="2025-01-03T16:20:00Z" w16du:dateUtc="2025-01-03T08:20:00Z"/>
                <w:rFonts w:asciiTheme="majorEastAsia" w:eastAsia="標楷體" w:hAnsiTheme="majorEastAsia" w:cstheme="majorEastAsia"/>
                <w:rPrChange w:id="15045" w:author="瑋婷 徐" w:date="2025-01-06T15:35:00Z" w16du:dateUtc="2025-01-06T07:35:00Z">
                  <w:rPr>
                    <w:ins w:id="15046" w:author="瑋婷 徐" w:date="2025-01-03T16:20:00Z" w16du:dateUtc="2025-01-03T08:20:00Z"/>
                    <w:rFonts w:ascii="Times New Roman" w:eastAsia="Times New Roman" w:hAnsi="Times New Roman" w:cs="Times New Roman"/>
                    <w:sz w:val="20"/>
                    <w:szCs w:val="20"/>
                  </w:rPr>
                </w:rPrChange>
              </w:rPr>
              <w:pPrChange w:id="150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63E6EDA3"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048" w:author="瑋婷 徐" w:date="2025-01-03T16:33:00Z" w16du:dateUtc="2025-01-03T08:33:00Z"/>
                <w:rFonts w:asciiTheme="majorEastAsia" w:eastAsia="標楷體" w:hAnsiTheme="majorEastAsia" w:cstheme="majorEastAsia"/>
              </w:rPr>
            </w:pPr>
          </w:p>
        </w:tc>
        <w:tc>
          <w:tcPr>
            <w:tcW w:w="127" w:type="pct"/>
            <w:noWrap/>
            <w:hideMark/>
          </w:tcPr>
          <w:p w14:paraId="013CECB6" w14:textId="3419FC0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49" w:author="瑋婷 徐" w:date="2025-01-03T16:20:00Z" w16du:dateUtc="2025-01-03T08:20:00Z"/>
                <w:rFonts w:asciiTheme="majorEastAsia" w:eastAsia="標楷體" w:hAnsiTheme="majorEastAsia" w:cstheme="majorEastAsia"/>
                <w:rPrChange w:id="15050" w:author="瑋婷 徐" w:date="2025-01-06T15:35:00Z" w16du:dateUtc="2025-01-06T07:35:00Z">
                  <w:rPr>
                    <w:ins w:id="15051" w:author="瑋婷 徐" w:date="2025-01-03T16:20:00Z" w16du:dateUtc="2025-01-03T08:20:00Z"/>
                    <w:rFonts w:ascii="Times New Roman" w:eastAsia="Times New Roman" w:hAnsi="Times New Roman" w:cs="Times New Roman"/>
                    <w:sz w:val="20"/>
                    <w:szCs w:val="20"/>
                  </w:rPr>
                </w:rPrChange>
              </w:rPr>
              <w:pPrChange w:id="150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951A31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53" w:author="瑋婷 徐" w:date="2025-01-03T16:20:00Z" w16du:dateUtc="2025-01-03T08:20:00Z"/>
                <w:rFonts w:asciiTheme="majorEastAsia" w:eastAsia="標楷體" w:hAnsiTheme="majorEastAsia" w:cstheme="majorEastAsia"/>
                <w:rPrChange w:id="15054" w:author="瑋婷 徐" w:date="2025-01-06T15:35:00Z" w16du:dateUtc="2025-01-06T07:35:00Z">
                  <w:rPr>
                    <w:ins w:id="15055" w:author="瑋婷 徐" w:date="2025-01-03T16:20:00Z" w16du:dateUtc="2025-01-03T08:20:00Z"/>
                    <w:rFonts w:ascii="Times New Roman" w:eastAsia="Times New Roman" w:hAnsi="Times New Roman" w:cs="Times New Roman"/>
                    <w:sz w:val="20"/>
                    <w:szCs w:val="20"/>
                  </w:rPr>
                </w:rPrChange>
              </w:rPr>
              <w:pPrChange w:id="150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BEA59D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57" w:author="瑋婷 徐" w:date="2025-01-03T16:20:00Z" w16du:dateUtc="2025-01-03T08:20:00Z"/>
                <w:rFonts w:asciiTheme="majorEastAsia" w:eastAsia="標楷體" w:hAnsiTheme="majorEastAsia" w:cstheme="majorEastAsia"/>
                <w:rPrChange w:id="15058" w:author="瑋婷 徐" w:date="2025-01-06T15:35:00Z" w16du:dateUtc="2025-01-06T07:35:00Z">
                  <w:rPr>
                    <w:ins w:id="15059" w:author="瑋婷 徐" w:date="2025-01-03T16:20:00Z" w16du:dateUtc="2025-01-03T08:20:00Z"/>
                    <w:rFonts w:ascii="Times New Roman" w:eastAsia="Times New Roman" w:hAnsi="Times New Roman" w:cs="Times New Roman"/>
                    <w:sz w:val="20"/>
                    <w:szCs w:val="20"/>
                  </w:rPr>
                </w:rPrChange>
              </w:rPr>
              <w:pPrChange w:id="150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88539B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61" w:author="瑋婷 徐" w:date="2025-01-03T16:20:00Z" w16du:dateUtc="2025-01-03T08:20:00Z"/>
                <w:rFonts w:asciiTheme="majorEastAsia" w:eastAsia="標楷體" w:hAnsiTheme="majorEastAsia" w:cstheme="majorEastAsia"/>
                <w:rPrChange w:id="15062" w:author="瑋婷 徐" w:date="2025-01-06T15:35:00Z" w16du:dateUtc="2025-01-06T07:35:00Z">
                  <w:rPr>
                    <w:ins w:id="15063" w:author="瑋婷 徐" w:date="2025-01-03T16:20:00Z" w16du:dateUtc="2025-01-03T08:20:00Z"/>
                    <w:rFonts w:ascii="Times New Roman" w:eastAsia="Times New Roman" w:hAnsi="Times New Roman" w:cs="Times New Roman"/>
                    <w:sz w:val="20"/>
                    <w:szCs w:val="20"/>
                  </w:rPr>
                </w:rPrChange>
              </w:rPr>
              <w:pPrChange w:id="150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4AB216C6"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065" w:author="瑋婷 徐" w:date="2025-01-03T16:33:00Z" w16du:dateUtc="2025-01-03T08:33:00Z"/>
                <w:rFonts w:asciiTheme="majorEastAsia" w:eastAsia="標楷體" w:hAnsiTheme="majorEastAsia" w:cstheme="majorEastAsia"/>
              </w:rPr>
            </w:pPr>
          </w:p>
        </w:tc>
        <w:tc>
          <w:tcPr>
            <w:tcW w:w="172" w:type="pct"/>
            <w:noWrap/>
            <w:hideMark/>
          </w:tcPr>
          <w:p w14:paraId="4A0461AC" w14:textId="42622855"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66" w:author="瑋婷 徐" w:date="2025-01-03T16:20:00Z" w16du:dateUtc="2025-01-03T08:20:00Z"/>
                <w:rFonts w:asciiTheme="majorEastAsia" w:eastAsia="標楷體" w:hAnsiTheme="majorEastAsia" w:cstheme="majorEastAsia"/>
                <w:rPrChange w:id="15067" w:author="瑋婷 徐" w:date="2025-01-06T15:35:00Z" w16du:dateUtc="2025-01-06T07:35:00Z">
                  <w:rPr>
                    <w:ins w:id="15068" w:author="瑋婷 徐" w:date="2025-01-03T16:20:00Z" w16du:dateUtc="2025-01-03T08:20:00Z"/>
                    <w:rFonts w:ascii="Times New Roman" w:eastAsia="Times New Roman" w:hAnsi="Times New Roman" w:cs="Times New Roman"/>
                    <w:sz w:val="20"/>
                    <w:szCs w:val="20"/>
                  </w:rPr>
                </w:rPrChange>
              </w:rPr>
              <w:pPrChange w:id="150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523D9C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70" w:author="瑋婷 徐" w:date="2025-01-03T16:20:00Z" w16du:dateUtc="2025-01-03T08:20:00Z"/>
                <w:rFonts w:asciiTheme="majorEastAsia" w:eastAsia="標楷體" w:hAnsiTheme="majorEastAsia" w:cstheme="majorEastAsia"/>
                <w:rPrChange w:id="15071" w:author="瑋婷 徐" w:date="2025-01-06T15:35:00Z" w16du:dateUtc="2025-01-06T07:35:00Z">
                  <w:rPr>
                    <w:ins w:id="15072" w:author="瑋婷 徐" w:date="2025-01-03T16:20:00Z" w16du:dateUtc="2025-01-03T08:20:00Z"/>
                    <w:rFonts w:ascii="Times New Roman" w:eastAsia="Times New Roman" w:hAnsi="Times New Roman" w:cs="Times New Roman"/>
                    <w:sz w:val="20"/>
                    <w:szCs w:val="20"/>
                  </w:rPr>
                </w:rPrChange>
              </w:rPr>
              <w:pPrChange w:id="150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B6770E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74" w:author="瑋婷 徐" w:date="2025-01-03T16:20:00Z" w16du:dateUtc="2025-01-03T08:20:00Z"/>
                <w:rFonts w:asciiTheme="majorEastAsia" w:eastAsia="標楷體" w:hAnsiTheme="majorEastAsia" w:cstheme="majorEastAsia"/>
                <w:rPrChange w:id="15075" w:author="瑋婷 徐" w:date="2025-01-06T15:35:00Z" w16du:dateUtc="2025-01-06T07:35:00Z">
                  <w:rPr>
                    <w:ins w:id="15076" w:author="瑋婷 徐" w:date="2025-01-03T16:20:00Z" w16du:dateUtc="2025-01-03T08:20:00Z"/>
                    <w:rFonts w:ascii="Times New Roman" w:eastAsia="Times New Roman" w:hAnsi="Times New Roman" w:cs="Times New Roman"/>
                    <w:sz w:val="20"/>
                    <w:szCs w:val="20"/>
                  </w:rPr>
                </w:rPrChange>
              </w:rPr>
              <w:pPrChange w:id="150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A63292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78" w:author="瑋婷 徐" w:date="2025-01-03T16:20:00Z" w16du:dateUtc="2025-01-03T08:20:00Z"/>
                <w:rFonts w:asciiTheme="majorEastAsia" w:eastAsia="標楷體" w:hAnsiTheme="majorEastAsia" w:cstheme="majorEastAsia"/>
                <w:rPrChange w:id="15079" w:author="瑋婷 徐" w:date="2025-01-06T15:35:00Z" w16du:dateUtc="2025-01-06T07:35:00Z">
                  <w:rPr>
                    <w:ins w:id="15080" w:author="瑋婷 徐" w:date="2025-01-03T16:20:00Z" w16du:dateUtc="2025-01-03T08:20:00Z"/>
                    <w:rFonts w:ascii="Times New Roman" w:eastAsia="Times New Roman" w:hAnsi="Times New Roman" w:cs="Times New Roman"/>
                    <w:sz w:val="20"/>
                    <w:szCs w:val="20"/>
                  </w:rPr>
                </w:rPrChange>
              </w:rPr>
              <w:pPrChange w:id="150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92FACD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82" w:author="瑋婷 徐" w:date="2025-01-03T16:20:00Z" w16du:dateUtc="2025-01-03T08:20:00Z"/>
                <w:rFonts w:asciiTheme="majorEastAsia" w:eastAsia="標楷體" w:hAnsiTheme="majorEastAsia" w:cstheme="majorEastAsia"/>
                <w:rPrChange w:id="15083" w:author="瑋婷 徐" w:date="2025-01-06T15:35:00Z" w16du:dateUtc="2025-01-06T07:35:00Z">
                  <w:rPr>
                    <w:ins w:id="15084" w:author="瑋婷 徐" w:date="2025-01-03T16:20:00Z" w16du:dateUtc="2025-01-03T08:20:00Z"/>
                    <w:rFonts w:ascii="Times New Roman" w:eastAsia="Times New Roman" w:hAnsi="Times New Roman" w:cs="Times New Roman"/>
                    <w:sz w:val="20"/>
                    <w:szCs w:val="20"/>
                  </w:rPr>
                </w:rPrChange>
              </w:rPr>
              <w:pPrChange w:id="150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50699E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86" w:author="瑋婷 徐" w:date="2025-01-03T16:20:00Z" w16du:dateUtc="2025-01-03T08:20:00Z"/>
                <w:rFonts w:asciiTheme="majorEastAsia" w:eastAsia="標楷體" w:hAnsiTheme="majorEastAsia" w:cstheme="majorEastAsia"/>
                <w:rPrChange w:id="15087" w:author="瑋婷 徐" w:date="2025-01-06T15:35:00Z" w16du:dateUtc="2025-01-06T07:35:00Z">
                  <w:rPr>
                    <w:ins w:id="15088" w:author="瑋婷 徐" w:date="2025-01-03T16:20:00Z" w16du:dateUtc="2025-01-03T08:20:00Z"/>
                    <w:rFonts w:ascii="Times New Roman" w:eastAsia="Times New Roman" w:hAnsi="Times New Roman" w:cs="Times New Roman"/>
                    <w:sz w:val="20"/>
                    <w:szCs w:val="20"/>
                  </w:rPr>
                </w:rPrChange>
              </w:rPr>
              <w:pPrChange w:id="150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94C39E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90" w:author="瑋婷 徐" w:date="2025-01-03T16:20:00Z" w16du:dateUtc="2025-01-03T08:20:00Z"/>
                <w:rFonts w:asciiTheme="majorEastAsia" w:eastAsia="標楷體" w:hAnsiTheme="majorEastAsia" w:cstheme="majorEastAsia"/>
                <w:rPrChange w:id="15091" w:author="瑋婷 徐" w:date="2025-01-06T15:35:00Z" w16du:dateUtc="2025-01-06T07:35:00Z">
                  <w:rPr>
                    <w:ins w:id="15092" w:author="瑋婷 徐" w:date="2025-01-03T16:20:00Z" w16du:dateUtc="2025-01-03T08:20:00Z"/>
                    <w:rFonts w:ascii="Times New Roman" w:eastAsia="Times New Roman" w:hAnsi="Times New Roman" w:cs="Times New Roman"/>
                    <w:sz w:val="20"/>
                    <w:szCs w:val="20"/>
                  </w:rPr>
                </w:rPrChange>
              </w:rPr>
              <w:pPrChange w:id="150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C55D86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94" w:author="瑋婷 徐" w:date="2025-01-03T16:20:00Z" w16du:dateUtc="2025-01-03T08:20:00Z"/>
                <w:rFonts w:asciiTheme="majorEastAsia" w:eastAsia="標楷體" w:hAnsiTheme="majorEastAsia" w:cstheme="majorEastAsia"/>
                <w:rPrChange w:id="15095" w:author="瑋婷 徐" w:date="2025-01-06T15:35:00Z" w16du:dateUtc="2025-01-06T07:35:00Z">
                  <w:rPr>
                    <w:ins w:id="15096" w:author="瑋婷 徐" w:date="2025-01-03T16:20:00Z" w16du:dateUtc="2025-01-03T08:20:00Z"/>
                    <w:rFonts w:ascii="Times New Roman" w:eastAsia="Times New Roman" w:hAnsi="Times New Roman" w:cs="Times New Roman"/>
                    <w:sz w:val="20"/>
                    <w:szCs w:val="20"/>
                  </w:rPr>
                </w:rPrChange>
              </w:rPr>
              <w:pPrChange w:id="150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687C771B" w14:textId="77777777" w:rsidTr="00313CC9">
        <w:trPr>
          <w:trHeight w:val="300"/>
          <w:ins w:id="15098"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29912A4F" w14:textId="77777777" w:rsidR="00DA433E" w:rsidRPr="00727E7E" w:rsidRDefault="00DA433E">
            <w:pPr>
              <w:spacing w:line="360" w:lineRule="auto"/>
              <w:jc w:val="both"/>
              <w:rPr>
                <w:ins w:id="15099" w:author="瑋婷 徐" w:date="2025-01-03T16:20:00Z" w16du:dateUtc="2025-01-03T08:20:00Z"/>
                <w:rFonts w:asciiTheme="majorEastAsia" w:eastAsia="標楷體" w:hAnsiTheme="majorEastAsia" w:cstheme="majorEastAsia"/>
                <w:b w:val="0"/>
                <w:bCs w:val="0"/>
                <w:color w:val="000000"/>
                <w:rPrChange w:id="15100" w:author="瑋婷 徐" w:date="2025-01-06T15:35:00Z" w16du:dateUtc="2025-01-06T07:35:00Z">
                  <w:rPr>
                    <w:ins w:id="15101" w:author="瑋婷 徐" w:date="2025-01-03T16:20:00Z" w16du:dateUtc="2025-01-03T08:20:00Z"/>
                    <w:rFonts w:cs="Calibri"/>
                    <w:color w:val="000000"/>
                    <w:sz w:val="22"/>
                  </w:rPr>
                </w:rPrChange>
              </w:rPr>
              <w:pPrChange w:id="15102" w:author="瑋婷 徐" w:date="2025-01-03T16:21:00Z" w16du:dateUtc="2025-01-03T08:21:00Z">
                <w:pPr/>
              </w:pPrChange>
            </w:pPr>
            <w:ins w:id="15103" w:author="瑋婷 徐" w:date="2025-01-03T16:20:00Z" w16du:dateUtc="2025-01-03T08:20:00Z">
              <w:r w:rsidRPr="00727E7E">
                <w:rPr>
                  <w:rFonts w:asciiTheme="majorEastAsia" w:eastAsia="標楷體" w:hAnsiTheme="majorEastAsia" w:cstheme="majorEastAsia"/>
                  <w:b w:val="0"/>
                  <w:bCs w:val="0"/>
                  <w:color w:val="000000"/>
                  <w:rPrChange w:id="15104" w:author="瑋婷 徐" w:date="2025-01-06T15:35:00Z" w16du:dateUtc="2025-01-06T07:35:00Z">
                    <w:rPr>
                      <w:rFonts w:cs="Calibri"/>
                      <w:color w:val="000000"/>
                      <w:sz w:val="22"/>
                    </w:rPr>
                  </w:rPrChange>
                </w:rPr>
                <w:t>家八哥</w:t>
              </w:r>
              <w:r w:rsidRPr="00727E7E">
                <w:rPr>
                  <w:rFonts w:asciiTheme="majorEastAsia" w:eastAsia="標楷體" w:hAnsiTheme="majorEastAsia" w:cstheme="majorEastAsia"/>
                  <w:b w:val="0"/>
                  <w:bCs w:val="0"/>
                  <w:color w:val="000000"/>
                  <w:rPrChange w:id="15105" w:author="瑋婷 徐" w:date="2025-01-06T15:35:00Z" w16du:dateUtc="2025-01-06T07:35:00Z">
                    <w:rPr>
                      <w:rFonts w:cs="Calibri"/>
                      <w:color w:val="000000"/>
                      <w:sz w:val="22"/>
                    </w:rPr>
                  </w:rPrChange>
                </w:rPr>
                <w:t xml:space="preserve"> </w:t>
              </w:r>
            </w:ins>
          </w:p>
        </w:tc>
        <w:tc>
          <w:tcPr>
            <w:tcW w:w="1135" w:type="pct"/>
            <w:hideMark/>
          </w:tcPr>
          <w:p w14:paraId="4110E71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06" w:author="瑋婷 徐" w:date="2025-01-03T16:20:00Z" w16du:dateUtc="2025-01-03T08:20:00Z"/>
                <w:rFonts w:asciiTheme="majorEastAsia" w:eastAsia="標楷體" w:hAnsiTheme="majorEastAsia" w:cstheme="majorEastAsia"/>
                <w:i/>
                <w:iCs/>
                <w:color w:val="000000"/>
                <w:rPrChange w:id="15107" w:author="瑋婷 徐" w:date="2025-01-06T15:35:00Z" w16du:dateUtc="2025-01-06T07:35:00Z">
                  <w:rPr>
                    <w:ins w:id="15108" w:author="瑋婷 徐" w:date="2025-01-03T16:20:00Z" w16du:dateUtc="2025-01-03T08:20:00Z"/>
                    <w:rFonts w:cs="Calibri"/>
                    <w:i/>
                    <w:iCs/>
                    <w:color w:val="000000"/>
                    <w:sz w:val="22"/>
                  </w:rPr>
                </w:rPrChange>
              </w:rPr>
              <w:pPrChange w:id="151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110" w:author="瑋婷 徐" w:date="2025-01-03T16:20:00Z" w16du:dateUtc="2025-01-03T08:20:00Z">
              <w:r w:rsidRPr="00727E7E">
                <w:rPr>
                  <w:rFonts w:asciiTheme="majorEastAsia" w:eastAsia="標楷體" w:hAnsiTheme="majorEastAsia" w:cstheme="majorEastAsia"/>
                  <w:i/>
                  <w:iCs/>
                  <w:color w:val="000000"/>
                  <w:rPrChange w:id="15111" w:author="瑋婷 徐" w:date="2025-01-06T15:35:00Z" w16du:dateUtc="2025-01-06T07:35:00Z">
                    <w:rPr>
                      <w:rFonts w:cs="Calibri"/>
                      <w:i/>
                      <w:iCs/>
                      <w:color w:val="000000"/>
                      <w:sz w:val="22"/>
                    </w:rPr>
                  </w:rPrChange>
                </w:rPr>
                <w:t>Acridotheres tristis</w:t>
              </w:r>
            </w:ins>
          </w:p>
        </w:tc>
        <w:tc>
          <w:tcPr>
            <w:tcW w:w="127" w:type="pct"/>
            <w:noWrap/>
            <w:hideMark/>
          </w:tcPr>
          <w:p w14:paraId="407D9D9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12" w:author="瑋婷 徐" w:date="2025-01-03T16:20:00Z" w16du:dateUtc="2025-01-03T08:20:00Z"/>
                <w:rFonts w:asciiTheme="majorEastAsia" w:eastAsia="標楷體" w:hAnsiTheme="majorEastAsia" w:cstheme="majorEastAsia"/>
                <w:color w:val="000000"/>
                <w:rPrChange w:id="15113" w:author="瑋婷 徐" w:date="2025-01-06T15:35:00Z" w16du:dateUtc="2025-01-06T07:35:00Z">
                  <w:rPr>
                    <w:ins w:id="15114" w:author="瑋婷 徐" w:date="2025-01-03T16:20:00Z" w16du:dateUtc="2025-01-03T08:20:00Z"/>
                    <w:rFonts w:cs="Calibri"/>
                    <w:color w:val="000000"/>
                    <w:sz w:val="22"/>
                  </w:rPr>
                </w:rPrChange>
              </w:rPr>
              <w:pPrChange w:id="151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116" w:author="瑋婷 徐" w:date="2025-01-03T16:20:00Z" w16du:dateUtc="2025-01-03T08:20:00Z">
              <w:r w:rsidRPr="00727E7E">
                <w:rPr>
                  <w:rFonts w:asciiTheme="majorEastAsia" w:eastAsia="標楷體" w:hAnsiTheme="majorEastAsia" w:cstheme="majorEastAsia"/>
                  <w:color w:val="000000"/>
                  <w:rPrChange w:id="15117" w:author="瑋婷 徐" w:date="2025-01-06T15:35:00Z" w16du:dateUtc="2025-01-06T07:35:00Z">
                    <w:rPr>
                      <w:rFonts w:cs="Calibri"/>
                      <w:color w:val="000000"/>
                      <w:sz w:val="22"/>
                    </w:rPr>
                  </w:rPrChange>
                </w:rPr>
                <w:t>*</w:t>
              </w:r>
            </w:ins>
          </w:p>
        </w:tc>
        <w:tc>
          <w:tcPr>
            <w:tcW w:w="127" w:type="pct"/>
            <w:noWrap/>
            <w:hideMark/>
          </w:tcPr>
          <w:p w14:paraId="2E1393F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18" w:author="瑋婷 徐" w:date="2025-01-03T16:20:00Z" w16du:dateUtc="2025-01-03T08:20:00Z"/>
                <w:rFonts w:asciiTheme="majorEastAsia" w:eastAsia="標楷體" w:hAnsiTheme="majorEastAsia" w:cstheme="majorEastAsia"/>
                <w:color w:val="000000"/>
                <w:rPrChange w:id="15119" w:author="瑋婷 徐" w:date="2025-01-06T15:35:00Z" w16du:dateUtc="2025-01-06T07:35:00Z">
                  <w:rPr>
                    <w:ins w:id="15120" w:author="瑋婷 徐" w:date="2025-01-03T16:20:00Z" w16du:dateUtc="2025-01-03T08:20:00Z"/>
                    <w:rFonts w:cs="Calibri"/>
                    <w:color w:val="000000"/>
                    <w:sz w:val="22"/>
                  </w:rPr>
                </w:rPrChange>
              </w:rPr>
              <w:pPrChange w:id="151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01FD94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22" w:author="瑋婷 徐" w:date="2025-01-03T16:20:00Z" w16du:dateUtc="2025-01-03T08:20:00Z"/>
                <w:rFonts w:asciiTheme="majorEastAsia" w:eastAsia="標楷體" w:hAnsiTheme="majorEastAsia" w:cstheme="majorEastAsia"/>
                <w:rPrChange w:id="15123" w:author="瑋婷 徐" w:date="2025-01-06T15:35:00Z" w16du:dateUtc="2025-01-06T07:35:00Z">
                  <w:rPr>
                    <w:ins w:id="15124" w:author="瑋婷 徐" w:date="2025-01-03T16:20:00Z" w16du:dateUtc="2025-01-03T08:20:00Z"/>
                    <w:rFonts w:ascii="Times New Roman" w:eastAsia="Times New Roman" w:hAnsi="Times New Roman" w:cs="Times New Roman"/>
                    <w:sz w:val="20"/>
                    <w:szCs w:val="20"/>
                  </w:rPr>
                </w:rPrChange>
              </w:rPr>
              <w:pPrChange w:id="151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0DF1FE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26" w:author="瑋婷 徐" w:date="2025-01-03T16:20:00Z" w16du:dateUtc="2025-01-03T08:20:00Z"/>
                <w:rFonts w:asciiTheme="majorEastAsia" w:eastAsia="標楷體" w:hAnsiTheme="majorEastAsia" w:cstheme="majorEastAsia"/>
                <w:rPrChange w:id="15127" w:author="瑋婷 徐" w:date="2025-01-06T15:35:00Z" w16du:dateUtc="2025-01-06T07:35:00Z">
                  <w:rPr>
                    <w:ins w:id="15128" w:author="瑋婷 徐" w:date="2025-01-03T16:20:00Z" w16du:dateUtc="2025-01-03T08:20:00Z"/>
                    <w:rFonts w:ascii="Times New Roman" w:eastAsia="Times New Roman" w:hAnsi="Times New Roman" w:cs="Times New Roman"/>
                    <w:sz w:val="20"/>
                    <w:szCs w:val="20"/>
                  </w:rPr>
                </w:rPrChange>
              </w:rPr>
              <w:pPrChange w:id="151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AD7DA1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30" w:author="瑋婷 徐" w:date="2025-01-03T16:20:00Z" w16du:dateUtc="2025-01-03T08:20:00Z"/>
                <w:rFonts w:asciiTheme="majorEastAsia" w:eastAsia="標楷體" w:hAnsiTheme="majorEastAsia" w:cstheme="majorEastAsia"/>
                <w:rPrChange w:id="15131" w:author="瑋婷 徐" w:date="2025-01-06T15:35:00Z" w16du:dateUtc="2025-01-06T07:35:00Z">
                  <w:rPr>
                    <w:ins w:id="15132" w:author="瑋婷 徐" w:date="2025-01-03T16:20:00Z" w16du:dateUtc="2025-01-03T08:20:00Z"/>
                    <w:rFonts w:ascii="Times New Roman" w:eastAsia="Times New Roman" w:hAnsi="Times New Roman" w:cs="Times New Roman"/>
                    <w:sz w:val="20"/>
                    <w:szCs w:val="20"/>
                  </w:rPr>
                </w:rPrChange>
              </w:rPr>
              <w:pPrChange w:id="151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5D6001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34" w:author="瑋婷 徐" w:date="2025-01-03T16:20:00Z" w16du:dateUtc="2025-01-03T08:20:00Z"/>
                <w:rFonts w:asciiTheme="majorEastAsia" w:eastAsia="標楷體" w:hAnsiTheme="majorEastAsia" w:cstheme="majorEastAsia"/>
                <w:rPrChange w:id="15135" w:author="瑋婷 徐" w:date="2025-01-06T15:35:00Z" w16du:dateUtc="2025-01-06T07:35:00Z">
                  <w:rPr>
                    <w:ins w:id="15136" w:author="瑋婷 徐" w:date="2025-01-03T16:20:00Z" w16du:dateUtc="2025-01-03T08:20:00Z"/>
                    <w:rFonts w:ascii="Times New Roman" w:eastAsia="Times New Roman" w:hAnsi="Times New Roman" w:cs="Times New Roman"/>
                    <w:sz w:val="20"/>
                    <w:szCs w:val="20"/>
                  </w:rPr>
                </w:rPrChange>
              </w:rPr>
              <w:pPrChange w:id="151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43CB23F6"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138" w:author="瑋婷 徐" w:date="2025-01-03T16:33:00Z" w16du:dateUtc="2025-01-03T08:33:00Z"/>
                <w:rFonts w:asciiTheme="majorEastAsia" w:eastAsia="標楷體" w:hAnsiTheme="majorEastAsia" w:cstheme="majorEastAsia"/>
              </w:rPr>
            </w:pPr>
          </w:p>
        </w:tc>
        <w:tc>
          <w:tcPr>
            <w:tcW w:w="127" w:type="pct"/>
            <w:noWrap/>
            <w:hideMark/>
          </w:tcPr>
          <w:p w14:paraId="6DCE4F7D" w14:textId="2D377689"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39" w:author="瑋婷 徐" w:date="2025-01-03T16:20:00Z" w16du:dateUtc="2025-01-03T08:20:00Z"/>
                <w:rFonts w:asciiTheme="majorEastAsia" w:eastAsia="標楷體" w:hAnsiTheme="majorEastAsia" w:cstheme="majorEastAsia"/>
                <w:rPrChange w:id="15140" w:author="瑋婷 徐" w:date="2025-01-06T15:35:00Z" w16du:dateUtc="2025-01-06T07:35:00Z">
                  <w:rPr>
                    <w:ins w:id="15141" w:author="瑋婷 徐" w:date="2025-01-03T16:20:00Z" w16du:dateUtc="2025-01-03T08:20:00Z"/>
                    <w:rFonts w:ascii="Times New Roman" w:eastAsia="Times New Roman" w:hAnsi="Times New Roman" w:cs="Times New Roman"/>
                    <w:sz w:val="20"/>
                    <w:szCs w:val="20"/>
                  </w:rPr>
                </w:rPrChange>
              </w:rPr>
              <w:pPrChange w:id="151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ECC662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43" w:author="瑋婷 徐" w:date="2025-01-03T16:20:00Z" w16du:dateUtc="2025-01-03T08:20:00Z"/>
                <w:rFonts w:asciiTheme="majorEastAsia" w:eastAsia="標楷體" w:hAnsiTheme="majorEastAsia" w:cstheme="majorEastAsia"/>
                <w:rPrChange w:id="15144" w:author="瑋婷 徐" w:date="2025-01-06T15:35:00Z" w16du:dateUtc="2025-01-06T07:35:00Z">
                  <w:rPr>
                    <w:ins w:id="15145" w:author="瑋婷 徐" w:date="2025-01-03T16:20:00Z" w16du:dateUtc="2025-01-03T08:20:00Z"/>
                    <w:rFonts w:ascii="Times New Roman" w:eastAsia="Times New Roman" w:hAnsi="Times New Roman" w:cs="Times New Roman"/>
                    <w:sz w:val="20"/>
                    <w:szCs w:val="20"/>
                  </w:rPr>
                </w:rPrChange>
              </w:rPr>
              <w:pPrChange w:id="151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2777D7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47" w:author="瑋婷 徐" w:date="2025-01-03T16:20:00Z" w16du:dateUtc="2025-01-03T08:20:00Z"/>
                <w:rFonts w:asciiTheme="majorEastAsia" w:eastAsia="標楷體" w:hAnsiTheme="majorEastAsia" w:cstheme="majorEastAsia"/>
                <w:rPrChange w:id="15148" w:author="瑋婷 徐" w:date="2025-01-06T15:35:00Z" w16du:dateUtc="2025-01-06T07:35:00Z">
                  <w:rPr>
                    <w:ins w:id="15149" w:author="瑋婷 徐" w:date="2025-01-03T16:20:00Z" w16du:dateUtc="2025-01-03T08:20:00Z"/>
                    <w:rFonts w:ascii="Times New Roman" w:eastAsia="Times New Roman" w:hAnsi="Times New Roman" w:cs="Times New Roman"/>
                    <w:sz w:val="20"/>
                    <w:szCs w:val="20"/>
                  </w:rPr>
                </w:rPrChange>
              </w:rPr>
              <w:pPrChange w:id="151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D15513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51" w:author="瑋婷 徐" w:date="2025-01-03T16:20:00Z" w16du:dateUtc="2025-01-03T08:20:00Z"/>
                <w:rFonts w:asciiTheme="majorEastAsia" w:eastAsia="標楷體" w:hAnsiTheme="majorEastAsia" w:cstheme="majorEastAsia"/>
                <w:rPrChange w:id="15152" w:author="瑋婷 徐" w:date="2025-01-06T15:35:00Z" w16du:dateUtc="2025-01-06T07:35:00Z">
                  <w:rPr>
                    <w:ins w:id="15153" w:author="瑋婷 徐" w:date="2025-01-03T16:20:00Z" w16du:dateUtc="2025-01-03T08:20:00Z"/>
                    <w:rFonts w:ascii="Times New Roman" w:eastAsia="Times New Roman" w:hAnsi="Times New Roman" w:cs="Times New Roman"/>
                    <w:sz w:val="20"/>
                    <w:szCs w:val="20"/>
                  </w:rPr>
                </w:rPrChange>
              </w:rPr>
              <w:pPrChange w:id="151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567CAAEE"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155" w:author="瑋婷 徐" w:date="2025-01-03T16:33:00Z" w16du:dateUtc="2025-01-03T08:33:00Z"/>
                <w:rFonts w:asciiTheme="majorEastAsia" w:eastAsia="標楷體" w:hAnsiTheme="majorEastAsia" w:cstheme="majorEastAsia"/>
              </w:rPr>
            </w:pPr>
          </w:p>
        </w:tc>
        <w:tc>
          <w:tcPr>
            <w:tcW w:w="172" w:type="pct"/>
            <w:noWrap/>
            <w:hideMark/>
          </w:tcPr>
          <w:p w14:paraId="15DA798A" w14:textId="2D20983A"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56" w:author="瑋婷 徐" w:date="2025-01-03T16:20:00Z" w16du:dateUtc="2025-01-03T08:20:00Z"/>
                <w:rFonts w:asciiTheme="majorEastAsia" w:eastAsia="標楷體" w:hAnsiTheme="majorEastAsia" w:cstheme="majorEastAsia"/>
                <w:rPrChange w:id="15157" w:author="瑋婷 徐" w:date="2025-01-06T15:35:00Z" w16du:dateUtc="2025-01-06T07:35:00Z">
                  <w:rPr>
                    <w:ins w:id="15158" w:author="瑋婷 徐" w:date="2025-01-03T16:20:00Z" w16du:dateUtc="2025-01-03T08:20:00Z"/>
                    <w:rFonts w:ascii="Times New Roman" w:eastAsia="Times New Roman" w:hAnsi="Times New Roman" w:cs="Times New Roman"/>
                    <w:sz w:val="20"/>
                    <w:szCs w:val="20"/>
                  </w:rPr>
                </w:rPrChange>
              </w:rPr>
              <w:pPrChange w:id="151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975579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60" w:author="瑋婷 徐" w:date="2025-01-03T16:20:00Z" w16du:dateUtc="2025-01-03T08:20:00Z"/>
                <w:rFonts w:asciiTheme="majorEastAsia" w:eastAsia="標楷體" w:hAnsiTheme="majorEastAsia" w:cstheme="majorEastAsia"/>
                <w:rPrChange w:id="15161" w:author="瑋婷 徐" w:date="2025-01-06T15:35:00Z" w16du:dateUtc="2025-01-06T07:35:00Z">
                  <w:rPr>
                    <w:ins w:id="15162" w:author="瑋婷 徐" w:date="2025-01-03T16:20:00Z" w16du:dateUtc="2025-01-03T08:20:00Z"/>
                    <w:rFonts w:ascii="Times New Roman" w:eastAsia="Times New Roman" w:hAnsi="Times New Roman" w:cs="Times New Roman"/>
                    <w:sz w:val="20"/>
                    <w:szCs w:val="20"/>
                  </w:rPr>
                </w:rPrChange>
              </w:rPr>
              <w:pPrChange w:id="151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5ADCEA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64" w:author="瑋婷 徐" w:date="2025-01-03T16:20:00Z" w16du:dateUtc="2025-01-03T08:20:00Z"/>
                <w:rFonts w:asciiTheme="majorEastAsia" w:eastAsia="標楷體" w:hAnsiTheme="majorEastAsia" w:cstheme="majorEastAsia"/>
                <w:rPrChange w:id="15165" w:author="瑋婷 徐" w:date="2025-01-06T15:35:00Z" w16du:dateUtc="2025-01-06T07:35:00Z">
                  <w:rPr>
                    <w:ins w:id="15166" w:author="瑋婷 徐" w:date="2025-01-03T16:20:00Z" w16du:dateUtc="2025-01-03T08:20:00Z"/>
                    <w:rFonts w:ascii="Times New Roman" w:eastAsia="Times New Roman" w:hAnsi="Times New Roman" w:cs="Times New Roman"/>
                    <w:sz w:val="20"/>
                    <w:szCs w:val="20"/>
                  </w:rPr>
                </w:rPrChange>
              </w:rPr>
              <w:pPrChange w:id="151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DE1A0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68" w:author="瑋婷 徐" w:date="2025-01-03T16:20:00Z" w16du:dateUtc="2025-01-03T08:20:00Z"/>
                <w:rFonts w:asciiTheme="majorEastAsia" w:eastAsia="標楷體" w:hAnsiTheme="majorEastAsia" w:cstheme="majorEastAsia"/>
                <w:rPrChange w:id="15169" w:author="瑋婷 徐" w:date="2025-01-06T15:35:00Z" w16du:dateUtc="2025-01-06T07:35:00Z">
                  <w:rPr>
                    <w:ins w:id="15170" w:author="瑋婷 徐" w:date="2025-01-03T16:20:00Z" w16du:dateUtc="2025-01-03T08:20:00Z"/>
                    <w:rFonts w:ascii="Times New Roman" w:eastAsia="Times New Roman" w:hAnsi="Times New Roman" w:cs="Times New Roman"/>
                    <w:sz w:val="20"/>
                    <w:szCs w:val="20"/>
                  </w:rPr>
                </w:rPrChange>
              </w:rPr>
              <w:pPrChange w:id="151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E98BF2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72" w:author="瑋婷 徐" w:date="2025-01-03T16:20:00Z" w16du:dateUtc="2025-01-03T08:20:00Z"/>
                <w:rFonts w:asciiTheme="majorEastAsia" w:eastAsia="標楷體" w:hAnsiTheme="majorEastAsia" w:cstheme="majorEastAsia"/>
                <w:rPrChange w:id="15173" w:author="瑋婷 徐" w:date="2025-01-06T15:35:00Z" w16du:dateUtc="2025-01-06T07:35:00Z">
                  <w:rPr>
                    <w:ins w:id="15174" w:author="瑋婷 徐" w:date="2025-01-03T16:20:00Z" w16du:dateUtc="2025-01-03T08:20:00Z"/>
                    <w:rFonts w:ascii="Times New Roman" w:eastAsia="Times New Roman" w:hAnsi="Times New Roman" w:cs="Times New Roman"/>
                    <w:sz w:val="20"/>
                    <w:szCs w:val="20"/>
                  </w:rPr>
                </w:rPrChange>
              </w:rPr>
              <w:pPrChange w:id="151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4EA21C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76" w:author="瑋婷 徐" w:date="2025-01-03T16:20:00Z" w16du:dateUtc="2025-01-03T08:20:00Z"/>
                <w:rFonts w:asciiTheme="majorEastAsia" w:eastAsia="標楷體" w:hAnsiTheme="majorEastAsia" w:cstheme="majorEastAsia"/>
                <w:rPrChange w:id="15177" w:author="瑋婷 徐" w:date="2025-01-06T15:35:00Z" w16du:dateUtc="2025-01-06T07:35:00Z">
                  <w:rPr>
                    <w:ins w:id="15178" w:author="瑋婷 徐" w:date="2025-01-03T16:20:00Z" w16du:dateUtc="2025-01-03T08:20:00Z"/>
                    <w:rFonts w:ascii="Times New Roman" w:eastAsia="Times New Roman" w:hAnsi="Times New Roman" w:cs="Times New Roman"/>
                    <w:sz w:val="20"/>
                    <w:szCs w:val="20"/>
                  </w:rPr>
                </w:rPrChange>
              </w:rPr>
              <w:pPrChange w:id="151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51D696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80" w:author="瑋婷 徐" w:date="2025-01-03T16:20:00Z" w16du:dateUtc="2025-01-03T08:20:00Z"/>
                <w:rFonts w:asciiTheme="majorEastAsia" w:eastAsia="標楷體" w:hAnsiTheme="majorEastAsia" w:cstheme="majorEastAsia"/>
                <w:rPrChange w:id="15181" w:author="瑋婷 徐" w:date="2025-01-06T15:35:00Z" w16du:dateUtc="2025-01-06T07:35:00Z">
                  <w:rPr>
                    <w:ins w:id="15182" w:author="瑋婷 徐" w:date="2025-01-03T16:20:00Z" w16du:dateUtc="2025-01-03T08:20:00Z"/>
                    <w:rFonts w:ascii="Times New Roman" w:eastAsia="Times New Roman" w:hAnsi="Times New Roman" w:cs="Times New Roman"/>
                    <w:sz w:val="20"/>
                    <w:szCs w:val="20"/>
                  </w:rPr>
                </w:rPrChange>
              </w:rPr>
              <w:pPrChange w:id="151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461D6D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84" w:author="瑋婷 徐" w:date="2025-01-03T16:20:00Z" w16du:dateUtc="2025-01-03T08:20:00Z"/>
                <w:rFonts w:asciiTheme="majorEastAsia" w:eastAsia="標楷體" w:hAnsiTheme="majorEastAsia" w:cstheme="majorEastAsia"/>
                <w:rPrChange w:id="15185" w:author="瑋婷 徐" w:date="2025-01-06T15:35:00Z" w16du:dateUtc="2025-01-06T07:35:00Z">
                  <w:rPr>
                    <w:ins w:id="15186" w:author="瑋婷 徐" w:date="2025-01-03T16:20:00Z" w16du:dateUtc="2025-01-03T08:20:00Z"/>
                    <w:rFonts w:ascii="Times New Roman" w:eastAsia="Times New Roman" w:hAnsi="Times New Roman" w:cs="Times New Roman"/>
                    <w:sz w:val="20"/>
                    <w:szCs w:val="20"/>
                  </w:rPr>
                </w:rPrChange>
              </w:rPr>
              <w:pPrChange w:id="151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5C657508" w14:textId="77777777" w:rsidTr="00313CC9">
        <w:trPr>
          <w:cnfStyle w:val="000000100000" w:firstRow="0" w:lastRow="0" w:firstColumn="0" w:lastColumn="0" w:oddVBand="0" w:evenVBand="0" w:oddHBand="1" w:evenHBand="0" w:firstRowFirstColumn="0" w:firstRowLastColumn="0" w:lastRowFirstColumn="0" w:lastRowLastColumn="0"/>
          <w:trHeight w:val="300"/>
          <w:ins w:id="15188"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09F24837" w14:textId="77777777" w:rsidR="00DA433E" w:rsidRPr="00727E7E" w:rsidRDefault="00DA433E">
            <w:pPr>
              <w:spacing w:line="360" w:lineRule="auto"/>
              <w:jc w:val="both"/>
              <w:rPr>
                <w:ins w:id="15189" w:author="瑋婷 徐" w:date="2025-01-03T16:20:00Z" w16du:dateUtc="2025-01-03T08:20:00Z"/>
                <w:rFonts w:asciiTheme="majorEastAsia" w:eastAsia="標楷體" w:hAnsiTheme="majorEastAsia" w:cstheme="majorEastAsia"/>
                <w:b w:val="0"/>
                <w:bCs w:val="0"/>
                <w:color w:val="000000"/>
                <w:rPrChange w:id="15190" w:author="瑋婷 徐" w:date="2025-01-06T15:35:00Z" w16du:dateUtc="2025-01-06T07:35:00Z">
                  <w:rPr>
                    <w:ins w:id="15191" w:author="瑋婷 徐" w:date="2025-01-03T16:20:00Z" w16du:dateUtc="2025-01-03T08:20:00Z"/>
                    <w:rFonts w:cs="Calibri"/>
                    <w:color w:val="000000"/>
                    <w:sz w:val="22"/>
                  </w:rPr>
                </w:rPrChange>
              </w:rPr>
              <w:pPrChange w:id="15192" w:author="瑋婷 徐" w:date="2025-01-03T16:21:00Z" w16du:dateUtc="2025-01-03T08:21:00Z">
                <w:pPr/>
              </w:pPrChange>
            </w:pPr>
            <w:proofErr w:type="gramStart"/>
            <w:ins w:id="15193" w:author="瑋婷 徐" w:date="2025-01-03T16:20:00Z" w16du:dateUtc="2025-01-03T08:20:00Z">
              <w:r w:rsidRPr="00727E7E">
                <w:rPr>
                  <w:rFonts w:asciiTheme="majorEastAsia" w:eastAsia="標楷體" w:hAnsiTheme="majorEastAsia" w:cstheme="majorEastAsia"/>
                  <w:b w:val="0"/>
                  <w:bCs w:val="0"/>
                  <w:color w:val="000000"/>
                  <w:rPrChange w:id="15194" w:author="瑋婷 徐" w:date="2025-01-06T15:35:00Z" w16du:dateUtc="2025-01-06T07:35:00Z">
                    <w:rPr>
                      <w:rFonts w:cs="Calibri"/>
                      <w:color w:val="000000"/>
                      <w:sz w:val="22"/>
                    </w:rPr>
                  </w:rPrChange>
                </w:rPr>
                <w:t>白尾八哥</w:t>
              </w:r>
              <w:proofErr w:type="gramEnd"/>
              <w:r w:rsidRPr="00727E7E">
                <w:rPr>
                  <w:rFonts w:asciiTheme="majorEastAsia" w:eastAsia="標楷體" w:hAnsiTheme="majorEastAsia" w:cstheme="majorEastAsia"/>
                  <w:b w:val="0"/>
                  <w:bCs w:val="0"/>
                  <w:color w:val="000000"/>
                  <w:rPrChange w:id="15195" w:author="瑋婷 徐" w:date="2025-01-06T15:35:00Z" w16du:dateUtc="2025-01-06T07:35:00Z">
                    <w:rPr>
                      <w:rFonts w:cs="Calibri"/>
                      <w:color w:val="000000"/>
                      <w:sz w:val="22"/>
                    </w:rPr>
                  </w:rPrChange>
                </w:rPr>
                <w:t xml:space="preserve"> </w:t>
              </w:r>
            </w:ins>
          </w:p>
        </w:tc>
        <w:tc>
          <w:tcPr>
            <w:tcW w:w="1135" w:type="pct"/>
            <w:hideMark/>
          </w:tcPr>
          <w:p w14:paraId="2EC90DB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96" w:author="瑋婷 徐" w:date="2025-01-03T16:20:00Z" w16du:dateUtc="2025-01-03T08:20:00Z"/>
                <w:rFonts w:asciiTheme="majorEastAsia" w:eastAsia="標楷體" w:hAnsiTheme="majorEastAsia" w:cstheme="majorEastAsia"/>
                <w:i/>
                <w:iCs/>
                <w:color w:val="000000"/>
                <w:rPrChange w:id="15197" w:author="瑋婷 徐" w:date="2025-01-06T15:35:00Z" w16du:dateUtc="2025-01-06T07:35:00Z">
                  <w:rPr>
                    <w:ins w:id="15198" w:author="瑋婷 徐" w:date="2025-01-03T16:20:00Z" w16du:dateUtc="2025-01-03T08:20:00Z"/>
                    <w:rFonts w:cs="Calibri"/>
                    <w:i/>
                    <w:iCs/>
                    <w:color w:val="000000"/>
                    <w:sz w:val="22"/>
                  </w:rPr>
                </w:rPrChange>
              </w:rPr>
              <w:pPrChange w:id="151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200" w:author="瑋婷 徐" w:date="2025-01-03T16:20:00Z" w16du:dateUtc="2025-01-03T08:20:00Z">
              <w:r w:rsidRPr="00727E7E">
                <w:rPr>
                  <w:rFonts w:asciiTheme="majorEastAsia" w:eastAsia="標楷體" w:hAnsiTheme="majorEastAsia" w:cstheme="majorEastAsia"/>
                  <w:i/>
                  <w:iCs/>
                  <w:color w:val="000000"/>
                  <w:rPrChange w:id="15201" w:author="瑋婷 徐" w:date="2025-01-06T15:35:00Z" w16du:dateUtc="2025-01-06T07:35:00Z">
                    <w:rPr>
                      <w:rFonts w:cs="Calibri"/>
                      <w:i/>
                      <w:iCs/>
                      <w:color w:val="000000"/>
                      <w:sz w:val="22"/>
                    </w:rPr>
                  </w:rPrChange>
                </w:rPr>
                <w:t>Acridotheres javanicus</w:t>
              </w:r>
            </w:ins>
          </w:p>
        </w:tc>
        <w:tc>
          <w:tcPr>
            <w:tcW w:w="127" w:type="pct"/>
            <w:noWrap/>
            <w:hideMark/>
          </w:tcPr>
          <w:p w14:paraId="721F237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02" w:author="瑋婷 徐" w:date="2025-01-03T16:20:00Z" w16du:dateUtc="2025-01-03T08:20:00Z"/>
                <w:rFonts w:asciiTheme="majorEastAsia" w:eastAsia="標楷體" w:hAnsiTheme="majorEastAsia" w:cstheme="majorEastAsia"/>
                <w:color w:val="000000"/>
                <w:rPrChange w:id="15203" w:author="瑋婷 徐" w:date="2025-01-06T15:35:00Z" w16du:dateUtc="2025-01-06T07:35:00Z">
                  <w:rPr>
                    <w:ins w:id="15204" w:author="瑋婷 徐" w:date="2025-01-03T16:20:00Z" w16du:dateUtc="2025-01-03T08:20:00Z"/>
                    <w:rFonts w:cs="Calibri"/>
                    <w:color w:val="000000"/>
                    <w:sz w:val="22"/>
                  </w:rPr>
                </w:rPrChange>
              </w:rPr>
              <w:pPrChange w:id="152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206" w:author="瑋婷 徐" w:date="2025-01-03T16:20:00Z" w16du:dateUtc="2025-01-03T08:20:00Z">
              <w:r w:rsidRPr="00727E7E">
                <w:rPr>
                  <w:rFonts w:asciiTheme="majorEastAsia" w:eastAsia="標楷體" w:hAnsiTheme="majorEastAsia" w:cstheme="majorEastAsia"/>
                  <w:color w:val="000000"/>
                  <w:rPrChange w:id="15207" w:author="瑋婷 徐" w:date="2025-01-06T15:35:00Z" w16du:dateUtc="2025-01-06T07:35:00Z">
                    <w:rPr>
                      <w:rFonts w:cs="Calibri"/>
                      <w:color w:val="000000"/>
                      <w:sz w:val="22"/>
                    </w:rPr>
                  </w:rPrChange>
                </w:rPr>
                <w:t>*</w:t>
              </w:r>
            </w:ins>
          </w:p>
        </w:tc>
        <w:tc>
          <w:tcPr>
            <w:tcW w:w="127" w:type="pct"/>
            <w:noWrap/>
            <w:hideMark/>
          </w:tcPr>
          <w:p w14:paraId="2FA0F9E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08" w:author="瑋婷 徐" w:date="2025-01-03T16:20:00Z" w16du:dateUtc="2025-01-03T08:20:00Z"/>
                <w:rFonts w:asciiTheme="majorEastAsia" w:eastAsia="標楷體" w:hAnsiTheme="majorEastAsia" w:cstheme="majorEastAsia"/>
                <w:color w:val="000000"/>
                <w:rPrChange w:id="15209" w:author="瑋婷 徐" w:date="2025-01-06T15:35:00Z" w16du:dateUtc="2025-01-06T07:35:00Z">
                  <w:rPr>
                    <w:ins w:id="15210" w:author="瑋婷 徐" w:date="2025-01-03T16:20:00Z" w16du:dateUtc="2025-01-03T08:20:00Z"/>
                    <w:rFonts w:cs="Calibri"/>
                    <w:color w:val="000000"/>
                    <w:sz w:val="22"/>
                  </w:rPr>
                </w:rPrChange>
              </w:rPr>
              <w:pPrChange w:id="152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4D9FF30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12" w:author="瑋婷 徐" w:date="2025-01-03T16:20:00Z" w16du:dateUtc="2025-01-03T08:20:00Z"/>
                <w:rFonts w:asciiTheme="majorEastAsia" w:eastAsia="標楷體" w:hAnsiTheme="majorEastAsia" w:cstheme="majorEastAsia"/>
                <w:rPrChange w:id="15213" w:author="瑋婷 徐" w:date="2025-01-06T15:35:00Z" w16du:dateUtc="2025-01-06T07:35:00Z">
                  <w:rPr>
                    <w:ins w:id="15214" w:author="瑋婷 徐" w:date="2025-01-03T16:20:00Z" w16du:dateUtc="2025-01-03T08:20:00Z"/>
                    <w:rFonts w:ascii="Times New Roman" w:eastAsia="Times New Roman" w:hAnsi="Times New Roman" w:cs="Times New Roman"/>
                    <w:sz w:val="20"/>
                    <w:szCs w:val="20"/>
                  </w:rPr>
                </w:rPrChange>
              </w:rPr>
              <w:pPrChange w:id="152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C3C154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16" w:author="瑋婷 徐" w:date="2025-01-03T16:20:00Z" w16du:dateUtc="2025-01-03T08:20:00Z"/>
                <w:rFonts w:asciiTheme="majorEastAsia" w:eastAsia="標楷體" w:hAnsiTheme="majorEastAsia" w:cstheme="majorEastAsia"/>
                <w:rPrChange w:id="15217" w:author="瑋婷 徐" w:date="2025-01-06T15:35:00Z" w16du:dateUtc="2025-01-06T07:35:00Z">
                  <w:rPr>
                    <w:ins w:id="15218" w:author="瑋婷 徐" w:date="2025-01-03T16:20:00Z" w16du:dateUtc="2025-01-03T08:20:00Z"/>
                    <w:rFonts w:ascii="Times New Roman" w:eastAsia="Times New Roman" w:hAnsi="Times New Roman" w:cs="Times New Roman"/>
                    <w:sz w:val="20"/>
                    <w:szCs w:val="20"/>
                  </w:rPr>
                </w:rPrChange>
              </w:rPr>
              <w:pPrChange w:id="152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78096A0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20" w:author="瑋婷 徐" w:date="2025-01-03T16:20:00Z" w16du:dateUtc="2025-01-03T08:20:00Z"/>
                <w:rFonts w:asciiTheme="majorEastAsia" w:eastAsia="標楷體" w:hAnsiTheme="majorEastAsia" w:cstheme="majorEastAsia"/>
                <w:rPrChange w:id="15221" w:author="瑋婷 徐" w:date="2025-01-06T15:35:00Z" w16du:dateUtc="2025-01-06T07:35:00Z">
                  <w:rPr>
                    <w:ins w:id="15222" w:author="瑋婷 徐" w:date="2025-01-03T16:20:00Z" w16du:dateUtc="2025-01-03T08:20:00Z"/>
                    <w:rFonts w:ascii="Times New Roman" w:eastAsia="Times New Roman" w:hAnsi="Times New Roman" w:cs="Times New Roman"/>
                    <w:sz w:val="20"/>
                    <w:szCs w:val="20"/>
                  </w:rPr>
                </w:rPrChange>
              </w:rPr>
              <w:pPrChange w:id="152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C34BC6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24" w:author="瑋婷 徐" w:date="2025-01-03T16:20:00Z" w16du:dateUtc="2025-01-03T08:20:00Z"/>
                <w:rFonts w:asciiTheme="majorEastAsia" w:eastAsia="標楷體" w:hAnsiTheme="majorEastAsia" w:cstheme="majorEastAsia"/>
                <w:rPrChange w:id="15225" w:author="瑋婷 徐" w:date="2025-01-06T15:35:00Z" w16du:dateUtc="2025-01-06T07:35:00Z">
                  <w:rPr>
                    <w:ins w:id="15226" w:author="瑋婷 徐" w:date="2025-01-03T16:20:00Z" w16du:dateUtc="2025-01-03T08:20:00Z"/>
                    <w:rFonts w:ascii="Times New Roman" w:eastAsia="Times New Roman" w:hAnsi="Times New Roman" w:cs="Times New Roman"/>
                    <w:sz w:val="20"/>
                    <w:szCs w:val="20"/>
                  </w:rPr>
                </w:rPrChange>
              </w:rPr>
              <w:pPrChange w:id="152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2C4508B4"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228" w:author="瑋婷 徐" w:date="2025-01-03T16:33:00Z" w16du:dateUtc="2025-01-03T08:33:00Z"/>
                <w:rFonts w:asciiTheme="majorEastAsia" w:eastAsia="標楷體" w:hAnsiTheme="majorEastAsia" w:cstheme="majorEastAsia"/>
              </w:rPr>
            </w:pPr>
          </w:p>
        </w:tc>
        <w:tc>
          <w:tcPr>
            <w:tcW w:w="127" w:type="pct"/>
            <w:noWrap/>
            <w:hideMark/>
          </w:tcPr>
          <w:p w14:paraId="2E2D5214" w14:textId="632F6510"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29" w:author="瑋婷 徐" w:date="2025-01-03T16:20:00Z" w16du:dateUtc="2025-01-03T08:20:00Z"/>
                <w:rFonts w:asciiTheme="majorEastAsia" w:eastAsia="標楷體" w:hAnsiTheme="majorEastAsia" w:cstheme="majorEastAsia"/>
                <w:rPrChange w:id="15230" w:author="瑋婷 徐" w:date="2025-01-06T15:35:00Z" w16du:dateUtc="2025-01-06T07:35:00Z">
                  <w:rPr>
                    <w:ins w:id="15231" w:author="瑋婷 徐" w:date="2025-01-03T16:20:00Z" w16du:dateUtc="2025-01-03T08:20:00Z"/>
                    <w:rFonts w:ascii="Times New Roman" w:eastAsia="Times New Roman" w:hAnsi="Times New Roman" w:cs="Times New Roman"/>
                    <w:sz w:val="20"/>
                    <w:szCs w:val="20"/>
                  </w:rPr>
                </w:rPrChange>
              </w:rPr>
              <w:pPrChange w:id="152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BB290C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33" w:author="瑋婷 徐" w:date="2025-01-03T16:20:00Z" w16du:dateUtc="2025-01-03T08:20:00Z"/>
                <w:rFonts w:asciiTheme="majorEastAsia" w:eastAsia="標楷體" w:hAnsiTheme="majorEastAsia" w:cstheme="majorEastAsia"/>
                <w:rPrChange w:id="15234" w:author="瑋婷 徐" w:date="2025-01-06T15:35:00Z" w16du:dateUtc="2025-01-06T07:35:00Z">
                  <w:rPr>
                    <w:ins w:id="15235" w:author="瑋婷 徐" w:date="2025-01-03T16:20:00Z" w16du:dateUtc="2025-01-03T08:20:00Z"/>
                    <w:rFonts w:ascii="Times New Roman" w:eastAsia="Times New Roman" w:hAnsi="Times New Roman" w:cs="Times New Roman"/>
                    <w:sz w:val="20"/>
                    <w:szCs w:val="20"/>
                  </w:rPr>
                </w:rPrChange>
              </w:rPr>
              <w:pPrChange w:id="152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C67D42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37" w:author="瑋婷 徐" w:date="2025-01-03T16:20:00Z" w16du:dateUtc="2025-01-03T08:20:00Z"/>
                <w:rFonts w:asciiTheme="majorEastAsia" w:eastAsia="標楷體" w:hAnsiTheme="majorEastAsia" w:cstheme="majorEastAsia"/>
                <w:rPrChange w:id="15238" w:author="瑋婷 徐" w:date="2025-01-06T15:35:00Z" w16du:dateUtc="2025-01-06T07:35:00Z">
                  <w:rPr>
                    <w:ins w:id="15239" w:author="瑋婷 徐" w:date="2025-01-03T16:20:00Z" w16du:dateUtc="2025-01-03T08:20:00Z"/>
                    <w:rFonts w:ascii="Times New Roman" w:eastAsia="Times New Roman" w:hAnsi="Times New Roman" w:cs="Times New Roman"/>
                    <w:sz w:val="20"/>
                    <w:szCs w:val="20"/>
                  </w:rPr>
                </w:rPrChange>
              </w:rPr>
              <w:pPrChange w:id="152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64334D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41" w:author="瑋婷 徐" w:date="2025-01-03T16:20:00Z" w16du:dateUtc="2025-01-03T08:20:00Z"/>
                <w:rFonts w:asciiTheme="majorEastAsia" w:eastAsia="標楷體" w:hAnsiTheme="majorEastAsia" w:cstheme="majorEastAsia"/>
                <w:rPrChange w:id="15242" w:author="瑋婷 徐" w:date="2025-01-06T15:35:00Z" w16du:dateUtc="2025-01-06T07:35:00Z">
                  <w:rPr>
                    <w:ins w:id="15243" w:author="瑋婷 徐" w:date="2025-01-03T16:20:00Z" w16du:dateUtc="2025-01-03T08:20:00Z"/>
                    <w:rFonts w:ascii="Times New Roman" w:eastAsia="Times New Roman" w:hAnsi="Times New Roman" w:cs="Times New Roman"/>
                    <w:sz w:val="20"/>
                    <w:szCs w:val="20"/>
                  </w:rPr>
                </w:rPrChange>
              </w:rPr>
              <w:pPrChange w:id="152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7A823DCD"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245" w:author="瑋婷 徐" w:date="2025-01-03T16:33:00Z" w16du:dateUtc="2025-01-03T08:33:00Z"/>
                <w:rFonts w:asciiTheme="majorEastAsia" w:eastAsia="標楷體" w:hAnsiTheme="majorEastAsia" w:cstheme="majorEastAsia"/>
              </w:rPr>
            </w:pPr>
          </w:p>
        </w:tc>
        <w:tc>
          <w:tcPr>
            <w:tcW w:w="172" w:type="pct"/>
            <w:noWrap/>
            <w:hideMark/>
          </w:tcPr>
          <w:p w14:paraId="7B4FC172" w14:textId="07B65FB4"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46" w:author="瑋婷 徐" w:date="2025-01-03T16:20:00Z" w16du:dateUtc="2025-01-03T08:20:00Z"/>
                <w:rFonts w:asciiTheme="majorEastAsia" w:eastAsia="標楷體" w:hAnsiTheme="majorEastAsia" w:cstheme="majorEastAsia"/>
                <w:rPrChange w:id="15247" w:author="瑋婷 徐" w:date="2025-01-06T15:35:00Z" w16du:dateUtc="2025-01-06T07:35:00Z">
                  <w:rPr>
                    <w:ins w:id="15248" w:author="瑋婷 徐" w:date="2025-01-03T16:20:00Z" w16du:dateUtc="2025-01-03T08:20:00Z"/>
                    <w:rFonts w:ascii="Times New Roman" w:eastAsia="Times New Roman" w:hAnsi="Times New Roman" w:cs="Times New Roman"/>
                    <w:sz w:val="20"/>
                    <w:szCs w:val="20"/>
                  </w:rPr>
                </w:rPrChange>
              </w:rPr>
              <w:pPrChange w:id="152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DBD375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50" w:author="瑋婷 徐" w:date="2025-01-03T16:20:00Z" w16du:dateUtc="2025-01-03T08:20:00Z"/>
                <w:rFonts w:asciiTheme="majorEastAsia" w:eastAsia="標楷體" w:hAnsiTheme="majorEastAsia" w:cstheme="majorEastAsia"/>
                <w:rPrChange w:id="15251" w:author="瑋婷 徐" w:date="2025-01-06T15:35:00Z" w16du:dateUtc="2025-01-06T07:35:00Z">
                  <w:rPr>
                    <w:ins w:id="15252" w:author="瑋婷 徐" w:date="2025-01-03T16:20:00Z" w16du:dateUtc="2025-01-03T08:20:00Z"/>
                    <w:rFonts w:ascii="Times New Roman" w:eastAsia="Times New Roman" w:hAnsi="Times New Roman" w:cs="Times New Roman"/>
                    <w:sz w:val="20"/>
                    <w:szCs w:val="20"/>
                  </w:rPr>
                </w:rPrChange>
              </w:rPr>
              <w:pPrChange w:id="152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F00C11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54" w:author="瑋婷 徐" w:date="2025-01-03T16:20:00Z" w16du:dateUtc="2025-01-03T08:20:00Z"/>
                <w:rFonts w:asciiTheme="majorEastAsia" w:eastAsia="標楷體" w:hAnsiTheme="majorEastAsia" w:cstheme="majorEastAsia"/>
                <w:rPrChange w:id="15255" w:author="瑋婷 徐" w:date="2025-01-06T15:35:00Z" w16du:dateUtc="2025-01-06T07:35:00Z">
                  <w:rPr>
                    <w:ins w:id="15256" w:author="瑋婷 徐" w:date="2025-01-03T16:20:00Z" w16du:dateUtc="2025-01-03T08:20:00Z"/>
                    <w:rFonts w:ascii="Times New Roman" w:eastAsia="Times New Roman" w:hAnsi="Times New Roman" w:cs="Times New Roman"/>
                    <w:sz w:val="20"/>
                    <w:szCs w:val="20"/>
                  </w:rPr>
                </w:rPrChange>
              </w:rPr>
              <w:pPrChange w:id="152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AFBBFC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58" w:author="瑋婷 徐" w:date="2025-01-03T16:20:00Z" w16du:dateUtc="2025-01-03T08:20:00Z"/>
                <w:rFonts w:asciiTheme="majorEastAsia" w:eastAsia="標楷體" w:hAnsiTheme="majorEastAsia" w:cstheme="majorEastAsia"/>
                <w:rPrChange w:id="15259" w:author="瑋婷 徐" w:date="2025-01-06T15:35:00Z" w16du:dateUtc="2025-01-06T07:35:00Z">
                  <w:rPr>
                    <w:ins w:id="15260" w:author="瑋婷 徐" w:date="2025-01-03T16:20:00Z" w16du:dateUtc="2025-01-03T08:20:00Z"/>
                    <w:rFonts w:ascii="Times New Roman" w:eastAsia="Times New Roman" w:hAnsi="Times New Roman" w:cs="Times New Roman"/>
                    <w:sz w:val="20"/>
                    <w:szCs w:val="20"/>
                  </w:rPr>
                </w:rPrChange>
              </w:rPr>
              <w:pPrChange w:id="152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6F9393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62" w:author="瑋婷 徐" w:date="2025-01-03T16:20:00Z" w16du:dateUtc="2025-01-03T08:20:00Z"/>
                <w:rFonts w:asciiTheme="majorEastAsia" w:eastAsia="標楷體" w:hAnsiTheme="majorEastAsia" w:cstheme="majorEastAsia"/>
                <w:rPrChange w:id="15263" w:author="瑋婷 徐" w:date="2025-01-06T15:35:00Z" w16du:dateUtc="2025-01-06T07:35:00Z">
                  <w:rPr>
                    <w:ins w:id="15264" w:author="瑋婷 徐" w:date="2025-01-03T16:20:00Z" w16du:dateUtc="2025-01-03T08:20:00Z"/>
                    <w:rFonts w:ascii="Times New Roman" w:eastAsia="Times New Roman" w:hAnsi="Times New Roman" w:cs="Times New Roman"/>
                    <w:sz w:val="20"/>
                    <w:szCs w:val="20"/>
                  </w:rPr>
                </w:rPrChange>
              </w:rPr>
              <w:pPrChange w:id="152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215D46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66" w:author="瑋婷 徐" w:date="2025-01-03T16:20:00Z" w16du:dateUtc="2025-01-03T08:20:00Z"/>
                <w:rFonts w:asciiTheme="majorEastAsia" w:eastAsia="標楷體" w:hAnsiTheme="majorEastAsia" w:cstheme="majorEastAsia"/>
                <w:rPrChange w:id="15267" w:author="瑋婷 徐" w:date="2025-01-06T15:35:00Z" w16du:dateUtc="2025-01-06T07:35:00Z">
                  <w:rPr>
                    <w:ins w:id="15268" w:author="瑋婷 徐" w:date="2025-01-03T16:20:00Z" w16du:dateUtc="2025-01-03T08:20:00Z"/>
                    <w:rFonts w:ascii="Times New Roman" w:eastAsia="Times New Roman" w:hAnsi="Times New Roman" w:cs="Times New Roman"/>
                    <w:sz w:val="20"/>
                    <w:szCs w:val="20"/>
                  </w:rPr>
                </w:rPrChange>
              </w:rPr>
              <w:pPrChange w:id="152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5A82DEF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70" w:author="瑋婷 徐" w:date="2025-01-03T16:20:00Z" w16du:dateUtc="2025-01-03T08:20:00Z"/>
                <w:rFonts w:asciiTheme="majorEastAsia" w:eastAsia="標楷體" w:hAnsiTheme="majorEastAsia" w:cstheme="majorEastAsia"/>
                <w:rPrChange w:id="15271" w:author="瑋婷 徐" w:date="2025-01-06T15:35:00Z" w16du:dateUtc="2025-01-06T07:35:00Z">
                  <w:rPr>
                    <w:ins w:id="15272" w:author="瑋婷 徐" w:date="2025-01-03T16:20:00Z" w16du:dateUtc="2025-01-03T08:20:00Z"/>
                    <w:rFonts w:ascii="Times New Roman" w:eastAsia="Times New Roman" w:hAnsi="Times New Roman" w:cs="Times New Roman"/>
                    <w:sz w:val="20"/>
                    <w:szCs w:val="20"/>
                  </w:rPr>
                </w:rPrChange>
              </w:rPr>
              <w:pPrChange w:id="152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9B1931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74" w:author="瑋婷 徐" w:date="2025-01-03T16:20:00Z" w16du:dateUtc="2025-01-03T08:20:00Z"/>
                <w:rFonts w:asciiTheme="majorEastAsia" w:eastAsia="標楷體" w:hAnsiTheme="majorEastAsia" w:cstheme="majorEastAsia"/>
                <w:rPrChange w:id="15275" w:author="瑋婷 徐" w:date="2025-01-06T15:35:00Z" w16du:dateUtc="2025-01-06T07:35:00Z">
                  <w:rPr>
                    <w:ins w:id="15276" w:author="瑋婷 徐" w:date="2025-01-03T16:20:00Z" w16du:dateUtc="2025-01-03T08:20:00Z"/>
                    <w:rFonts w:ascii="Times New Roman" w:eastAsia="Times New Roman" w:hAnsi="Times New Roman" w:cs="Times New Roman"/>
                    <w:sz w:val="20"/>
                    <w:szCs w:val="20"/>
                  </w:rPr>
                </w:rPrChange>
              </w:rPr>
              <w:pPrChange w:id="152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61D2E008" w14:textId="77777777" w:rsidTr="00313CC9">
        <w:trPr>
          <w:trHeight w:val="300"/>
          <w:ins w:id="15278"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3B47A845" w14:textId="77777777" w:rsidR="00DA433E" w:rsidRPr="00727E7E" w:rsidRDefault="00DA433E">
            <w:pPr>
              <w:spacing w:line="360" w:lineRule="auto"/>
              <w:jc w:val="both"/>
              <w:rPr>
                <w:ins w:id="15279" w:author="瑋婷 徐" w:date="2025-01-03T16:20:00Z" w16du:dateUtc="2025-01-03T08:20:00Z"/>
                <w:rFonts w:asciiTheme="majorEastAsia" w:eastAsia="標楷體" w:hAnsiTheme="majorEastAsia" w:cstheme="majorEastAsia"/>
                <w:b w:val="0"/>
                <w:bCs w:val="0"/>
                <w:color w:val="000000"/>
                <w:rPrChange w:id="15280" w:author="瑋婷 徐" w:date="2025-01-06T15:35:00Z" w16du:dateUtc="2025-01-06T07:35:00Z">
                  <w:rPr>
                    <w:ins w:id="15281" w:author="瑋婷 徐" w:date="2025-01-03T16:20:00Z" w16du:dateUtc="2025-01-03T08:20:00Z"/>
                    <w:rFonts w:cs="Calibri"/>
                    <w:color w:val="000000"/>
                    <w:sz w:val="22"/>
                  </w:rPr>
                </w:rPrChange>
              </w:rPr>
              <w:pPrChange w:id="15282" w:author="瑋婷 徐" w:date="2025-01-03T16:21:00Z" w16du:dateUtc="2025-01-03T08:21:00Z">
                <w:pPr/>
              </w:pPrChange>
            </w:pPr>
            <w:ins w:id="15283" w:author="瑋婷 徐" w:date="2025-01-03T16:20:00Z" w16du:dateUtc="2025-01-03T08:20:00Z">
              <w:r w:rsidRPr="00727E7E">
                <w:rPr>
                  <w:rFonts w:asciiTheme="majorEastAsia" w:eastAsia="標楷體" w:hAnsiTheme="majorEastAsia" w:cstheme="majorEastAsia"/>
                  <w:b w:val="0"/>
                  <w:bCs w:val="0"/>
                  <w:color w:val="000000"/>
                  <w:rPrChange w:id="15284" w:author="瑋婷 徐" w:date="2025-01-06T15:35:00Z" w16du:dateUtc="2025-01-06T07:35:00Z">
                    <w:rPr>
                      <w:rFonts w:cs="Calibri"/>
                      <w:color w:val="000000"/>
                      <w:sz w:val="22"/>
                    </w:rPr>
                  </w:rPrChange>
                </w:rPr>
                <w:t>白頭</w:t>
              </w:r>
              <w:proofErr w:type="gramStart"/>
              <w:r w:rsidRPr="00727E7E">
                <w:rPr>
                  <w:rFonts w:asciiTheme="majorEastAsia" w:eastAsia="標楷體" w:hAnsiTheme="majorEastAsia" w:cstheme="majorEastAsia"/>
                  <w:b w:val="0"/>
                  <w:bCs w:val="0"/>
                  <w:color w:val="000000"/>
                  <w:rPrChange w:id="15285" w:author="瑋婷 徐" w:date="2025-01-06T15:35:00Z" w16du:dateUtc="2025-01-06T07:35:00Z">
                    <w:rPr>
                      <w:rFonts w:cs="Calibri"/>
                      <w:color w:val="000000"/>
                      <w:sz w:val="22"/>
                    </w:rPr>
                  </w:rPrChange>
                </w:rPr>
                <w:t>鶇</w:t>
              </w:r>
              <w:proofErr w:type="gramEnd"/>
              <w:r w:rsidRPr="00727E7E">
                <w:rPr>
                  <w:rFonts w:asciiTheme="majorEastAsia" w:eastAsia="標楷體" w:hAnsiTheme="majorEastAsia" w:cstheme="majorEastAsia"/>
                  <w:b w:val="0"/>
                  <w:bCs w:val="0"/>
                  <w:color w:val="000000"/>
                  <w:rPrChange w:id="15286"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5287"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5288" w:author="瑋婷 徐" w:date="2025-01-06T15:35:00Z" w16du:dateUtc="2025-01-06T07:35:00Z">
                    <w:rPr>
                      <w:rFonts w:cs="Calibri"/>
                      <w:color w:val="000000"/>
                      <w:sz w:val="22"/>
                    </w:rPr>
                  </w:rPrChange>
                </w:rPr>
                <w:t xml:space="preserve"> II</w:t>
              </w:r>
            </w:ins>
          </w:p>
        </w:tc>
        <w:tc>
          <w:tcPr>
            <w:tcW w:w="1135" w:type="pct"/>
            <w:hideMark/>
          </w:tcPr>
          <w:p w14:paraId="470F3C4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89" w:author="瑋婷 徐" w:date="2025-01-03T16:20:00Z" w16du:dateUtc="2025-01-03T08:20:00Z"/>
                <w:rFonts w:asciiTheme="majorEastAsia" w:eastAsia="標楷體" w:hAnsiTheme="majorEastAsia" w:cstheme="majorEastAsia"/>
                <w:i/>
                <w:iCs/>
                <w:color w:val="000000"/>
                <w:rPrChange w:id="15290" w:author="瑋婷 徐" w:date="2025-01-06T15:35:00Z" w16du:dateUtc="2025-01-06T07:35:00Z">
                  <w:rPr>
                    <w:ins w:id="15291" w:author="瑋婷 徐" w:date="2025-01-03T16:20:00Z" w16du:dateUtc="2025-01-03T08:20:00Z"/>
                    <w:rFonts w:cs="Calibri"/>
                    <w:i/>
                    <w:iCs/>
                    <w:color w:val="000000"/>
                    <w:sz w:val="22"/>
                  </w:rPr>
                </w:rPrChange>
              </w:rPr>
              <w:pPrChange w:id="152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293" w:author="瑋婷 徐" w:date="2025-01-03T16:20:00Z" w16du:dateUtc="2025-01-03T08:20:00Z">
              <w:r w:rsidRPr="00727E7E">
                <w:rPr>
                  <w:rFonts w:asciiTheme="majorEastAsia" w:eastAsia="標楷體" w:hAnsiTheme="majorEastAsia" w:cstheme="majorEastAsia"/>
                  <w:i/>
                  <w:iCs/>
                  <w:color w:val="000000"/>
                  <w:rPrChange w:id="15294" w:author="瑋婷 徐" w:date="2025-01-06T15:35:00Z" w16du:dateUtc="2025-01-06T07:35:00Z">
                    <w:rPr>
                      <w:rFonts w:cs="Calibri"/>
                      <w:i/>
                      <w:iCs/>
                      <w:color w:val="000000"/>
                      <w:sz w:val="22"/>
                    </w:rPr>
                  </w:rPrChange>
                </w:rPr>
                <w:t>Turdus niveiceps</w:t>
              </w:r>
            </w:ins>
          </w:p>
        </w:tc>
        <w:tc>
          <w:tcPr>
            <w:tcW w:w="127" w:type="pct"/>
            <w:noWrap/>
            <w:hideMark/>
          </w:tcPr>
          <w:p w14:paraId="2E88482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95" w:author="瑋婷 徐" w:date="2025-01-03T16:20:00Z" w16du:dateUtc="2025-01-03T08:20:00Z"/>
                <w:rFonts w:asciiTheme="majorEastAsia" w:eastAsia="標楷體" w:hAnsiTheme="majorEastAsia" w:cstheme="majorEastAsia"/>
                <w:i/>
                <w:iCs/>
                <w:color w:val="000000"/>
                <w:rPrChange w:id="15296" w:author="瑋婷 徐" w:date="2025-01-06T15:35:00Z" w16du:dateUtc="2025-01-06T07:35:00Z">
                  <w:rPr>
                    <w:ins w:id="15297" w:author="瑋婷 徐" w:date="2025-01-03T16:20:00Z" w16du:dateUtc="2025-01-03T08:20:00Z"/>
                    <w:rFonts w:cs="Calibri"/>
                    <w:i/>
                    <w:iCs/>
                    <w:color w:val="000000"/>
                    <w:sz w:val="22"/>
                  </w:rPr>
                </w:rPrChange>
              </w:rPr>
              <w:pPrChange w:id="152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D44201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299" w:author="瑋婷 徐" w:date="2025-01-03T16:20:00Z" w16du:dateUtc="2025-01-03T08:20:00Z"/>
                <w:rFonts w:asciiTheme="majorEastAsia" w:eastAsia="標楷體" w:hAnsiTheme="majorEastAsia" w:cstheme="majorEastAsia"/>
                <w:rPrChange w:id="15300" w:author="瑋婷 徐" w:date="2025-01-06T15:35:00Z" w16du:dateUtc="2025-01-06T07:35:00Z">
                  <w:rPr>
                    <w:ins w:id="15301" w:author="瑋婷 徐" w:date="2025-01-03T16:20:00Z" w16du:dateUtc="2025-01-03T08:20:00Z"/>
                    <w:rFonts w:ascii="Times New Roman" w:eastAsia="Times New Roman" w:hAnsi="Times New Roman" w:cs="Times New Roman"/>
                    <w:sz w:val="20"/>
                    <w:szCs w:val="20"/>
                  </w:rPr>
                </w:rPrChange>
              </w:rPr>
              <w:pPrChange w:id="153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990B14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03" w:author="瑋婷 徐" w:date="2025-01-03T16:20:00Z" w16du:dateUtc="2025-01-03T08:20:00Z"/>
                <w:rFonts w:asciiTheme="majorEastAsia" w:eastAsia="標楷體" w:hAnsiTheme="majorEastAsia" w:cstheme="majorEastAsia"/>
                <w:rPrChange w:id="15304" w:author="瑋婷 徐" w:date="2025-01-06T15:35:00Z" w16du:dateUtc="2025-01-06T07:35:00Z">
                  <w:rPr>
                    <w:ins w:id="15305" w:author="瑋婷 徐" w:date="2025-01-03T16:20:00Z" w16du:dateUtc="2025-01-03T08:20:00Z"/>
                    <w:rFonts w:ascii="Times New Roman" w:eastAsia="Times New Roman" w:hAnsi="Times New Roman" w:cs="Times New Roman"/>
                    <w:sz w:val="20"/>
                    <w:szCs w:val="20"/>
                  </w:rPr>
                </w:rPrChange>
              </w:rPr>
              <w:pPrChange w:id="153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EECF7B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07" w:author="瑋婷 徐" w:date="2025-01-03T16:20:00Z" w16du:dateUtc="2025-01-03T08:20:00Z"/>
                <w:rFonts w:asciiTheme="majorEastAsia" w:eastAsia="標楷體" w:hAnsiTheme="majorEastAsia" w:cstheme="majorEastAsia"/>
                <w:rPrChange w:id="15308" w:author="瑋婷 徐" w:date="2025-01-06T15:35:00Z" w16du:dateUtc="2025-01-06T07:35:00Z">
                  <w:rPr>
                    <w:ins w:id="15309" w:author="瑋婷 徐" w:date="2025-01-03T16:20:00Z" w16du:dateUtc="2025-01-03T08:20:00Z"/>
                    <w:rFonts w:ascii="Times New Roman" w:eastAsia="Times New Roman" w:hAnsi="Times New Roman" w:cs="Times New Roman"/>
                    <w:sz w:val="20"/>
                    <w:szCs w:val="20"/>
                  </w:rPr>
                </w:rPrChange>
              </w:rPr>
              <w:pPrChange w:id="153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3E7C69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11" w:author="瑋婷 徐" w:date="2025-01-03T16:20:00Z" w16du:dateUtc="2025-01-03T08:20:00Z"/>
                <w:rFonts w:asciiTheme="majorEastAsia" w:eastAsia="標楷體" w:hAnsiTheme="majorEastAsia" w:cstheme="majorEastAsia"/>
                <w:rPrChange w:id="15312" w:author="瑋婷 徐" w:date="2025-01-06T15:35:00Z" w16du:dateUtc="2025-01-06T07:35:00Z">
                  <w:rPr>
                    <w:ins w:id="15313" w:author="瑋婷 徐" w:date="2025-01-03T16:20:00Z" w16du:dateUtc="2025-01-03T08:20:00Z"/>
                    <w:rFonts w:ascii="Times New Roman" w:eastAsia="Times New Roman" w:hAnsi="Times New Roman" w:cs="Times New Roman"/>
                    <w:sz w:val="20"/>
                    <w:szCs w:val="20"/>
                  </w:rPr>
                </w:rPrChange>
              </w:rPr>
              <w:pPrChange w:id="153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DB9DDD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15" w:author="瑋婷 徐" w:date="2025-01-03T16:20:00Z" w16du:dateUtc="2025-01-03T08:20:00Z"/>
                <w:rFonts w:asciiTheme="majorEastAsia" w:eastAsia="標楷體" w:hAnsiTheme="majorEastAsia" w:cstheme="majorEastAsia"/>
                <w:rPrChange w:id="15316" w:author="瑋婷 徐" w:date="2025-01-06T15:35:00Z" w16du:dateUtc="2025-01-06T07:35:00Z">
                  <w:rPr>
                    <w:ins w:id="15317" w:author="瑋婷 徐" w:date="2025-01-03T16:20:00Z" w16du:dateUtc="2025-01-03T08:20:00Z"/>
                    <w:rFonts w:ascii="Times New Roman" w:eastAsia="Times New Roman" w:hAnsi="Times New Roman" w:cs="Times New Roman"/>
                    <w:sz w:val="20"/>
                    <w:szCs w:val="20"/>
                  </w:rPr>
                </w:rPrChange>
              </w:rPr>
              <w:pPrChange w:id="153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138491E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319" w:author="瑋婷 徐" w:date="2025-01-03T16:33:00Z" w16du:dateUtc="2025-01-03T08:33:00Z"/>
                <w:rFonts w:asciiTheme="majorEastAsia" w:eastAsia="標楷體" w:hAnsiTheme="majorEastAsia" w:cstheme="majorEastAsia"/>
              </w:rPr>
            </w:pPr>
          </w:p>
        </w:tc>
        <w:tc>
          <w:tcPr>
            <w:tcW w:w="127" w:type="pct"/>
            <w:noWrap/>
            <w:hideMark/>
          </w:tcPr>
          <w:p w14:paraId="2E80D5FA" w14:textId="6F6BBED3"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20" w:author="瑋婷 徐" w:date="2025-01-03T16:20:00Z" w16du:dateUtc="2025-01-03T08:20:00Z"/>
                <w:rFonts w:asciiTheme="majorEastAsia" w:eastAsia="標楷體" w:hAnsiTheme="majorEastAsia" w:cstheme="majorEastAsia"/>
                <w:rPrChange w:id="15321" w:author="瑋婷 徐" w:date="2025-01-06T15:35:00Z" w16du:dateUtc="2025-01-06T07:35:00Z">
                  <w:rPr>
                    <w:ins w:id="15322" w:author="瑋婷 徐" w:date="2025-01-03T16:20:00Z" w16du:dateUtc="2025-01-03T08:20:00Z"/>
                    <w:rFonts w:ascii="Times New Roman" w:eastAsia="Times New Roman" w:hAnsi="Times New Roman" w:cs="Times New Roman"/>
                    <w:sz w:val="20"/>
                    <w:szCs w:val="20"/>
                  </w:rPr>
                </w:rPrChange>
              </w:rPr>
              <w:pPrChange w:id="153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F9DB33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24" w:author="瑋婷 徐" w:date="2025-01-03T16:20:00Z" w16du:dateUtc="2025-01-03T08:20:00Z"/>
                <w:rFonts w:asciiTheme="majorEastAsia" w:eastAsia="標楷體" w:hAnsiTheme="majorEastAsia" w:cstheme="majorEastAsia"/>
                <w:rPrChange w:id="15325" w:author="瑋婷 徐" w:date="2025-01-06T15:35:00Z" w16du:dateUtc="2025-01-06T07:35:00Z">
                  <w:rPr>
                    <w:ins w:id="15326" w:author="瑋婷 徐" w:date="2025-01-03T16:20:00Z" w16du:dateUtc="2025-01-03T08:20:00Z"/>
                    <w:rFonts w:ascii="Times New Roman" w:eastAsia="Times New Roman" w:hAnsi="Times New Roman" w:cs="Times New Roman"/>
                    <w:sz w:val="20"/>
                    <w:szCs w:val="20"/>
                  </w:rPr>
                </w:rPrChange>
              </w:rPr>
              <w:pPrChange w:id="153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FF1CF5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28" w:author="瑋婷 徐" w:date="2025-01-03T16:20:00Z" w16du:dateUtc="2025-01-03T08:20:00Z"/>
                <w:rFonts w:asciiTheme="majorEastAsia" w:eastAsia="標楷體" w:hAnsiTheme="majorEastAsia" w:cstheme="majorEastAsia"/>
                <w:rPrChange w:id="15329" w:author="瑋婷 徐" w:date="2025-01-06T15:35:00Z" w16du:dateUtc="2025-01-06T07:35:00Z">
                  <w:rPr>
                    <w:ins w:id="15330" w:author="瑋婷 徐" w:date="2025-01-03T16:20:00Z" w16du:dateUtc="2025-01-03T08:20:00Z"/>
                    <w:rFonts w:ascii="Times New Roman" w:eastAsia="Times New Roman" w:hAnsi="Times New Roman" w:cs="Times New Roman"/>
                    <w:sz w:val="20"/>
                    <w:szCs w:val="20"/>
                  </w:rPr>
                </w:rPrChange>
              </w:rPr>
              <w:pPrChange w:id="153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AAC7F4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32" w:author="瑋婷 徐" w:date="2025-01-03T16:20:00Z" w16du:dateUtc="2025-01-03T08:20:00Z"/>
                <w:rFonts w:asciiTheme="majorEastAsia" w:eastAsia="標楷體" w:hAnsiTheme="majorEastAsia" w:cstheme="majorEastAsia"/>
                <w:rPrChange w:id="15333" w:author="瑋婷 徐" w:date="2025-01-06T15:35:00Z" w16du:dateUtc="2025-01-06T07:35:00Z">
                  <w:rPr>
                    <w:ins w:id="15334" w:author="瑋婷 徐" w:date="2025-01-03T16:20:00Z" w16du:dateUtc="2025-01-03T08:20:00Z"/>
                    <w:rFonts w:ascii="Times New Roman" w:eastAsia="Times New Roman" w:hAnsi="Times New Roman" w:cs="Times New Roman"/>
                    <w:sz w:val="20"/>
                    <w:szCs w:val="20"/>
                  </w:rPr>
                </w:rPrChange>
              </w:rPr>
              <w:pPrChange w:id="153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4F2DF7D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336" w:author="瑋婷 徐" w:date="2025-01-03T16:33:00Z" w16du:dateUtc="2025-01-03T08:33:00Z"/>
                <w:rFonts w:asciiTheme="majorEastAsia" w:eastAsia="標楷體" w:hAnsiTheme="majorEastAsia" w:cstheme="majorEastAsia"/>
              </w:rPr>
            </w:pPr>
          </w:p>
        </w:tc>
        <w:tc>
          <w:tcPr>
            <w:tcW w:w="172" w:type="pct"/>
            <w:noWrap/>
            <w:hideMark/>
          </w:tcPr>
          <w:p w14:paraId="469B504F" w14:textId="7189D143"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37" w:author="瑋婷 徐" w:date="2025-01-03T16:20:00Z" w16du:dateUtc="2025-01-03T08:20:00Z"/>
                <w:rFonts w:asciiTheme="majorEastAsia" w:eastAsia="標楷體" w:hAnsiTheme="majorEastAsia" w:cstheme="majorEastAsia"/>
                <w:rPrChange w:id="15338" w:author="瑋婷 徐" w:date="2025-01-06T15:35:00Z" w16du:dateUtc="2025-01-06T07:35:00Z">
                  <w:rPr>
                    <w:ins w:id="15339" w:author="瑋婷 徐" w:date="2025-01-03T16:20:00Z" w16du:dateUtc="2025-01-03T08:20:00Z"/>
                    <w:rFonts w:ascii="Times New Roman" w:eastAsia="Times New Roman" w:hAnsi="Times New Roman" w:cs="Times New Roman"/>
                    <w:sz w:val="20"/>
                    <w:szCs w:val="20"/>
                  </w:rPr>
                </w:rPrChange>
              </w:rPr>
              <w:pPrChange w:id="153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F64C33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41" w:author="瑋婷 徐" w:date="2025-01-03T16:20:00Z" w16du:dateUtc="2025-01-03T08:20:00Z"/>
                <w:rFonts w:asciiTheme="majorEastAsia" w:eastAsia="標楷體" w:hAnsiTheme="majorEastAsia" w:cstheme="majorEastAsia"/>
                <w:rPrChange w:id="15342" w:author="瑋婷 徐" w:date="2025-01-06T15:35:00Z" w16du:dateUtc="2025-01-06T07:35:00Z">
                  <w:rPr>
                    <w:ins w:id="15343" w:author="瑋婷 徐" w:date="2025-01-03T16:20:00Z" w16du:dateUtc="2025-01-03T08:20:00Z"/>
                    <w:rFonts w:ascii="Times New Roman" w:eastAsia="Times New Roman" w:hAnsi="Times New Roman" w:cs="Times New Roman"/>
                    <w:sz w:val="20"/>
                    <w:szCs w:val="20"/>
                  </w:rPr>
                </w:rPrChange>
              </w:rPr>
              <w:pPrChange w:id="153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7A2BB2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45" w:author="瑋婷 徐" w:date="2025-01-03T16:20:00Z" w16du:dateUtc="2025-01-03T08:20:00Z"/>
                <w:rFonts w:asciiTheme="majorEastAsia" w:eastAsia="標楷體" w:hAnsiTheme="majorEastAsia" w:cstheme="majorEastAsia"/>
                <w:rPrChange w:id="15346" w:author="瑋婷 徐" w:date="2025-01-06T15:35:00Z" w16du:dateUtc="2025-01-06T07:35:00Z">
                  <w:rPr>
                    <w:ins w:id="15347" w:author="瑋婷 徐" w:date="2025-01-03T16:20:00Z" w16du:dateUtc="2025-01-03T08:20:00Z"/>
                    <w:rFonts w:ascii="Times New Roman" w:eastAsia="Times New Roman" w:hAnsi="Times New Roman" w:cs="Times New Roman"/>
                    <w:sz w:val="20"/>
                    <w:szCs w:val="20"/>
                  </w:rPr>
                </w:rPrChange>
              </w:rPr>
              <w:pPrChange w:id="153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8F27F4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49" w:author="瑋婷 徐" w:date="2025-01-03T16:20:00Z" w16du:dateUtc="2025-01-03T08:20:00Z"/>
                <w:rFonts w:asciiTheme="majorEastAsia" w:eastAsia="標楷體" w:hAnsiTheme="majorEastAsia" w:cstheme="majorEastAsia"/>
                <w:rPrChange w:id="15350" w:author="瑋婷 徐" w:date="2025-01-06T15:35:00Z" w16du:dateUtc="2025-01-06T07:35:00Z">
                  <w:rPr>
                    <w:ins w:id="15351" w:author="瑋婷 徐" w:date="2025-01-03T16:20:00Z" w16du:dateUtc="2025-01-03T08:20:00Z"/>
                    <w:rFonts w:ascii="Times New Roman" w:eastAsia="Times New Roman" w:hAnsi="Times New Roman" w:cs="Times New Roman"/>
                    <w:sz w:val="20"/>
                    <w:szCs w:val="20"/>
                  </w:rPr>
                </w:rPrChange>
              </w:rPr>
              <w:pPrChange w:id="153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A0A159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53" w:author="瑋婷 徐" w:date="2025-01-03T16:20:00Z" w16du:dateUtc="2025-01-03T08:20:00Z"/>
                <w:rFonts w:asciiTheme="majorEastAsia" w:eastAsia="標楷體" w:hAnsiTheme="majorEastAsia" w:cstheme="majorEastAsia"/>
                <w:rPrChange w:id="15354" w:author="瑋婷 徐" w:date="2025-01-06T15:35:00Z" w16du:dateUtc="2025-01-06T07:35:00Z">
                  <w:rPr>
                    <w:ins w:id="15355" w:author="瑋婷 徐" w:date="2025-01-03T16:20:00Z" w16du:dateUtc="2025-01-03T08:20:00Z"/>
                    <w:rFonts w:ascii="Times New Roman" w:eastAsia="Times New Roman" w:hAnsi="Times New Roman" w:cs="Times New Roman"/>
                    <w:sz w:val="20"/>
                    <w:szCs w:val="20"/>
                  </w:rPr>
                </w:rPrChange>
              </w:rPr>
              <w:pPrChange w:id="153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FEB4EA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57" w:author="瑋婷 徐" w:date="2025-01-03T16:20:00Z" w16du:dateUtc="2025-01-03T08:20:00Z"/>
                <w:rFonts w:asciiTheme="majorEastAsia" w:eastAsia="標楷體" w:hAnsiTheme="majorEastAsia" w:cstheme="majorEastAsia"/>
                <w:rPrChange w:id="15358" w:author="瑋婷 徐" w:date="2025-01-06T15:35:00Z" w16du:dateUtc="2025-01-06T07:35:00Z">
                  <w:rPr>
                    <w:ins w:id="15359" w:author="瑋婷 徐" w:date="2025-01-03T16:20:00Z" w16du:dateUtc="2025-01-03T08:20:00Z"/>
                    <w:rFonts w:ascii="Times New Roman" w:eastAsia="Times New Roman" w:hAnsi="Times New Roman" w:cs="Times New Roman"/>
                    <w:sz w:val="20"/>
                    <w:szCs w:val="20"/>
                  </w:rPr>
                </w:rPrChange>
              </w:rPr>
              <w:pPrChange w:id="153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134F56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61" w:author="瑋婷 徐" w:date="2025-01-03T16:20:00Z" w16du:dateUtc="2025-01-03T08:20:00Z"/>
                <w:rFonts w:asciiTheme="majorEastAsia" w:eastAsia="標楷體" w:hAnsiTheme="majorEastAsia" w:cstheme="majorEastAsia"/>
                <w:rPrChange w:id="15362" w:author="瑋婷 徐" w:date="2025-01-06T15:35:00Z" w16du:dateUtc="2025-01-06T07:35:00Z">
                  <w:rPr>
                    <w:ins w:id="15363" w:author="瑋婷 徐" w:date="2025-01-03T16:20:00Z" w16du:dateUtc="2025-01-03T08:20:00Z"/>
                    <w:rFonts w:ascii="Times New Roman" w:eastAsia="Times New Roman" w:hAnsi="Times New Roman" w:cs="Times New Roman"/>
                    <w:sz w:val="20"/>
                    <w:szCs w:val="20"/>
                  </w:rPr>
                </w:rPrChange>
              </w:rPr>
              <w:pPrChange w:id="153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B6FB4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365" w:author="瑋婷 徐" w:date="2025-01-03T16:20:00Z" w16du:dateUtc="2025-01-03T08:20:00Z"/>
                <w:rFonts w:asciiTheme="majorEastAsia" w:eastAsia="標楷體" w:hAnsiTheme="majorEastAsia" w:cstheme="majorEastAsia"/>
                <w:rPrChange w:id="15366" w:author="瑋婷 徐" w:date="2025-01-06T15:35:00Z" w16du:dateUtc="2025-01-06T07:35:00Z">
                  <w:rPr>
                    <w:ins w:id="15367" w:author="瑋婷 徐" w:date="2025-01-03T16:20:00Z" w16du:dateUtc="2025-01-03T08:20:00Z"/>
                    <w:rFonts w:ascii="Times New Roman" w:eastAsia="Times New Roman" w:hAnsi="Times New Roman" w:cs="Times New Roman"/>
                    <w:sz w:val="20"/>
                    <w:szCs w:val="20"/>
                  </w:rPr>
                </w:rPrChange>
              </w:rPr>
              <w:pPrChange w:id="153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7FF91DA9" w14:textId="77777777" w:rsidTr="00313CC9">
        <w:trPr>
          <w:cnfStyle w:val="000000100000" w:firstRow="0" w:lastRow="0" w:firstColumn="0" w:lastColumn="0" w:oddVBand="0" w:evenVBand="0" w:oddHBand="1" w:evenHBand="0" w:firstRowFirstColumn="0" w:firstRowLastColumn="0" w:lastRowFirstColumn="0" w:lastRowLastColumn="0"/>
          <w:trHeight w:val="300"/>
          <w:ins w:id="15369"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71E97BCE" w14:textId="77777777" w:rsidR="00DA433E" w:rsidRPr="00727E7E" w:rsidRDefault="00DA433E">
            <w:pPr>
              <w:spacing w:line="360" w:lineRule="auto"/>
              <w:jc w:val="both"/>
              <w:rPr>
                <w:ins w:id="15370" w:author="瑋婷 徐" w:date="2025-01-03T16:20:00Z" w16du:dateUtc="2025-01-03T08:20:00Z"/>
                <w:rFonts w:asciiTheme="majorEastAsia" w:eastAsia="標楷體" w:hAnsiTheme="majorEastAsia" w:cstheme="majorEastAsia"/>
                <w:b w:val="0"/>
                <w:bCs w:val="0"/>
                <w:color w:val="000000"/>
                <w:rPrChange w:id="15371" w:author="瑋婷 徐" w:date="2025-01-06T15:35:00Z" w16du:dateUtc="2025-01-06T07:35:00Z">
                  <w:rPr>
                    <w:ins w:id="15372" w:author="瑋婷 徐" w:date="2025-01-03T16:20:00Z" w16du:dateUtc="2025-01-03T08:20:00Z"/>
                    <w:rFonts w:cs="Calibri"/>
                    <w:color w:val="000000"/>
                    <w:sz w:val="22"/>
                  </w:rPr>
                </w:rPrChange>
              </w:rPr>
              <w:pPrChange w:id="15373" w:author="瑋婷 徐" w:date="2025-01-03T16:21:00Z" w16du:dateUtc="2025-01-03T08:21:00Z">
                <w:pPr/>
              </w:pPrChange>
            </w:pPr>
            <w:ins w:id="15374" w:author="瑋婷 徐" w:date="2025-01-03T16:20:00Z" w16du:dateUtc="2025-01-03T08:20:00Z">
              <w:r w:rsidRPr="00727E7E">
                <w:rPr>
                  <w:rFonts w:asciiTheme="majorEastAsia" w:eastAsia="標楷體" w:hAnsiTheme="majorEastAsia" w:cstheme="majorEastAsia"/>
                  <w:b w:val="0"/>
                  <w:bCs w:val="0"/>
                  <w:color w:val="000000"/>
                  <w:rPrChange w:id="15375" w:author="瑋婷 徐" w:date="2025-01-06T15:35:00Z" w16du:dateUtc="2025-01-06T07:35:00Z">
                    <w:rPr>
                      <w:rFonts w:cs="Calibri"/>
                      <w:color w:val="000000"/>
                      <w:sz w:val="22"/>
                    </w:rPr>
                  </w:rPrChange>
                </w:rPr>
                <w:t>紅尾</w:t>
              </w:r>
              <w:proofErr w:type="gramStart"/>
              <w:r w:rsidRPr="00727E7E">
                <w:rPr>
                  <w:rFonts w:asciiTheme="majorEastAsia" w:eastAsia="標楷體" w:hAnsiTheme="majorEastAsia" w:cstheme="majorEastAsia"/>
                  <w:b w:val="0"/>
                  <w:bCs w:val="0"/>
                  <w:color w:val="000000"/>
                  <w:rPrChange w:id="15376" w:author="瑋婷 徐" w:date="2025-01-06T15:35:00Z" w16du:dateUtc="2025-01-06T07:35:00Z">
                    <w:rPr>
                      <w:rFonts w:cs="Calibri"/>
                      <w:color w:val="000000"/>
                      <w:sz w:val="22"/>
                    </w:rPr>
                  </w:rPrChange>
                </w:rPr>
                <w:t>鶲</w:t>
              </w:r>
              <w:proofErr w:type="gramEnd"/>
              <w:r w:rsidRPr="00727E7E">
                <w:rPr>
                  <w:rFonts w:asciiTheme="majorEastAsia" w:eastAsia="標楷體" w:hAnsiTheme="majorEastAsia" w:cstheme="majorEastAsia"/>
                  <w:b w:val="0"/>
                  <w:bCs w:val="0"/>
                  <w:color w:val="000000"/>
                  <w:rPrChange w:id="15377" w:author="瑋婷 徐" w:date="2025-01-06T15:35:00Z" w16du:dateUtc="2025-01-06T07:35:00Z">
                    <w:rPr>
                      <w:rFonts w:cs="Calibri"/>
                      <w:color w:val="000000"/>
                      <w:sz w:val="22"/>
                    </w:rPr>
                  </w:rPrChange>
                </w:rPr>
                <w:t xml:space="preserve"> </w:t>
              </w:r>
            </w:ins>
          </w:p>
        </w:tc>
        <w:tc>
          <w:tcPr>
            <w:tcW w:w="1135" w:type="pct"/>
            <w:hideMark/>
          </w:tcPr>
          <w:p w14:paraId="253F731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78" w:author="瑋婷 徐" w:date="2025-01-03T16:20:00Z" w16du:dateUtc="2025-01-03T08:20:00Z"/>
                <w:rFonts w:asciiTheme="majorEastAsia" w:eastAsia="標楷體" w:hAnsiTheme="majorEastAsia" w:cstheme="majorEastAsia"/>
                <w:i/>
                <w:iCs/>
                <w:color w:val="000000"/>
                <w:rPrChange w:id="15379" w:author="瑋婷 徐" w:date="2025-01-06T15:35:00Z" w16du:dateUtc="2025-01-06T07:35:00Z">
                  <w:rPr>
                    <w:ins w:id="15380" w:author="瑋婷 徐" w:date="2025-01-03T16:20:00Z" w16du:dateUtc="2025-01-03T08:20:00Z"/>
                    <w:rFonts w:cs="Calibri"/>
                    <w:i/>
                    <w:iCs/>
                    <w:color w:val="000000"/>
                    <w:sz w:val="22"/>
                  </w:rPr>
                </w:rPrChange>
              </w:rPr>
              <w:pPrChange w:id="153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382" w:author="瑋婷 徐" w:date="2025-01-03T16:20:00Z" w16du:dateUtc="2025-01-03T08:20:00Z">
              <w:r w:rsidRPr="00727E7E">
                <w:rPr>
                  <w:rFonts w:asciiTheme="majorEastAsia" w:eastAsia="標楷體" w:hAnsiTheme="majorEastAsia" w:cstheme="majorEastAsia"/>
                  <w:i/>
                  <w:iCs/>
                  <w:color w:val="000000"/>
                  <w:rPrChange w:id="15383" w:author="瑋婷 徐" w:date="2025-01-06T15:35:00Z" w16du:dateUtc="2025-01-06T07:35:00Z">
                    <w:rPr>
                      <w:rFonts w:cs="Calibri"/>
                      <w:i/>
                      <w:iCs/>
                      <w:color w:val="000000"/>
                      <w:sz w:val="22"/>
                    </w:rPr>
                  </w:rPrChange>
                </w:rPr>
                <w:t>Muscicapa ferruginea</w:t>
              </w:r>
            </w:ins>
          </w:p>
        </w:tc>
        <w:tc>
          <w:tcPr>
            <w:tcW w:w="127" w:type="pct"/>
            <w:noWrap/>
            <w:hideMark/>
          </w:tcPr>
          <w:p w14:paraId="0E2E15F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84" w:author="瑋婷 徐" w:date="2025-01-03T16:20:00Z" w16du:dateUtc="2025-01-03T08:20:00Z"/>
                <w:rFonts w:asciiTheme="majorEastAsia" w:eastAsia="標楷體" w:hAnsiTheme="majorEastAsia" w:cstheme="majorEastAsia"/>
                <w:i/>
                <w:iCs/>
                <w:color w:val="000000"/>
                <w:rPrChange w:id="15385" w:author="瑋婷 徐" w:date="2025-01-06T15:35:00Z" w16du:dateUtc="2025-01-06T07:35:00Z">
                  <w:rPr>
                    <w:ins w:id="15386" w:author="瑋婷 徐" w:date="2025-01-03T16:20:00Z" w16du:dateUtc="2025-01-03T08:20:00Z"/>
                    <w:rFonts w:cs="Calibri"/>
                    <w:i/>
                    <w:iCs/>
                    <w:color w:val="000000"/>
                    <w:sz w:val="22"/>
                  </w:rPr>
                </w:rPrChange>
              </w:rPr>
              <w:pPrChange w:id="153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90C6BF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88" w:author="瑋婷 徐" w:date="2025-01-03T16:20:00Z" w16du:dateUtc="2025-01-03T08:20:00Z"/>
                <w:rFonts w:asciiTheme="majorEastAsia" w:eastAsia="標楷體" w:hAnsiTheme="majorEastAsia" w:cstheme="majorEastAsia"/>
                <w:rPrChange w:id="15389" w:author="瑋婷 徐" w:date="2025-01-06T15:35:00Z" w16du:dateUtc="2025-01-06T07:35:00Z">
                  <w:rPr>
                    <w:ins w:id="15390" w:author="瑋婷 徐" w:date="2025-01-03T16:20:00Z" w16du:dateUtc="2025-01-03T08:20:00Z"/>
                    <w:rFonts w:ascii="Times New Roman" w:eastAsia="Times New Roman" w:hAnsi="Times New Roman" w:cs="Times New Roman"/>
                    <w:sz w:val="20"/>
                    <w:szCs w:val="20"/>
                  </w:rPr>
                </w:rPrChange>
              </w:rPr>
              <w:pPrChange w:id="153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C9672B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92" w:author="瑋婷 徐" w:date="2025-01-03T16:20:00Z" w16du:dateUtc="2025-01-03T08:20:00Z"/>
                <w:rFonts w:asciiTheme="majorEastAsia" w:eastAsia="標楷體" w:hAnsiTheme="majorEastAsia" w:cstheme="majorEastAsia"/>
                <w:rPrChange w:id="15393" w:author="瑋婷 徐" w:date="2025-01-06T15:35:00Z" w16du:dateUtc="2025-01-06T07:35:00Z">
                  <w:rPr>
                    <w:ins w:id="15394" w:author="瑋婷 徐" w:date="2025-01-03T16:20:00Z" w16du:dateUtc="2025-01-03T08:20:00Z"/>
                    <w:rFonts w:ascii="Times New Roman" w:eastAsia="Times New Roman" w:hAnsi="Times New Roman" w:cs="Times New Roman"/>
                    <w:sz w:val="20"/>
                    <w:szCs w:val="20"/>
                  </w:rPr>
                </w:rPrChange>
              </w:rPr>
              <w:pPrChange w:id="153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2BABE3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396" w:author="瑋婷 徐" w:date="2025-01-03T16:20:00Z" w16du:dateUtc="2025-01-03T08:20:00Z"/>
                <w:rFonts w:asciiTheme="majorEastAsia" w:eastAsia="標楷體" w:hAnsiTheme="majorEastAsia" w:cstheme="majorEastAsia"/>
                <w:rPrChange w:id="15397" w:author="瑋婷 徐" w:date="2025-01-06T15:35:00Z" w16du:dateUtc="2025-01-06T07:35:00Z">
                  <w:rPr>
                    <w:ins w:id="15398" w:author="瑋婷 徐" w:date="2025-01-03T16:20:00Z" w16du:dateUtc="2025-01-03T08:20:00Z"/>
                    <w:rFonts w:ascii="Times New Roman" w:eastAsia="Times New Roman" w:hAnsi="Times New Roman" w:cs="Times New Roman"/>
                    <w:sz w:val="20"/>
                    <w:szCs w:val="20"/>
                  </w:rPr>
                </w:rPrChange>
              </w:rPr>
              <w:pPrChange w:id="153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1208D5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00" w:author="瑋婷 徐" w:date="2025-01-03T16:20:00Z" w16du:dateUtc="2025-01-03T08:20:00Z"/>
                <w:rFonts w:asciiTheme="majorEastAsia" w:eastAsia="標楷體" w:hAnsiTheme="majorEastAsia" w:cstheme="majorEastAsia"/>
                <w:rPrChange w:id="15401" w:author="瑋婷 徐" w:date="2025-01-06T15:35:00Z" w16du:dateUtc="2025-01-06T07:35:00Z">
                  <w:rPr>
                    <w:ins w:id="15402" w:author="瑋婷 徐" w:date="2025-01-03T16:20:00Z" w16du:dateUtc="2025-01-03T08:20:00Z"/>
                    <w:rFonts w:ascii="Times New Roman" w:eastAsia="Times New Roman" w:hAnsi="Times New Roman" w:cs="Times New Roman"/>
                    <w:sz w:val="20"/>
                    <w:szCs w:val="20"/>
                  </w:rPr>
                </w:rPrChange>
              </w:rPr>
              <w:pPrChange w:id="154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8DA128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04" w:author="瑋婷 徐" w:date="2025-01-03T16:20:00Z" w16du:dateUtc="2025-01-03T08:20:00Z"/>
                <w:rFonts w:asciiTheme="majorEastAsia" w:eastAsia="標楷體" w:hAnsiTheme="majorEastAsia" w:cstheme="majorEastAsia"/>
                <w:rPrChange w:id="15405" w:author="瑋婷 徐" w:date="2025-01-06T15:35:00Z" w16du:dateUtc="2025-01-06T07:35:00Z">
                  <w:rPr>
                    <w:ins w:id="15406" w:author="瑋婷 徐" w:date="2025-01-03T16:20:00Z" w16du:dateUtc="2025-01-03T08:20:00Z"/>
                    <w:rFonts w:ascii="Times New Roman" w:eastAsia="Times New Roman" w:hAnsi="Times New Roman" w:cs="Times New Roman"/>
                    <w:sz w:val="20"/>
                    <w:szCs w:val="20"/>
                  </w:rPr>
                </w:rPrChange>
              </w:rPr>
              <w:pPrChange w:id="154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6183C53A"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408" w:author="瑋婷 徐" w:date="2025-01-03T16:33:00Z" w16du:dateUtc="2025-01-03T08:33:00Z"/>
                <w:rFonts w:asciiTheme="majorEastAsia" w:eastAsia="標楷體" w:hAnsiTheme="majorEastAsia" w:cstheme="majorEastAsia"/>
              </w:rPr>
            </w:pPr>
          </w:p>
        </w:tc>
        <w:tc>
          <w:tcPr>
            <w:tcW w:w="127" w:type="pct"/>
            <w:noWrap/>
            <w:hideMark/>
          </w:tcPr>
          <w:p w14:paraId="11059512" w14:textId="5FDDF819"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09" w:author="瑋婷 徐" w:date="2025-01-03T16:20:00Z" w16du:dateUtc="2025-01-03T08:20:00Z"/>
                <w:rFonts w:asciiTheme="majorEastAsia" w:eastAsia="標楷體" w:hAnsiTheme="majorEastAsia" w:cstheme="majorEastAsia"/>
                <w:rPrChange w:id="15410" w:author="瑋婷 徐" w:date="2025-01-06T15:35:00Z" w16du:dateUtc="2025-01-06T07:35:00Z">
                  <w:rPr>
                    <w:ins w:id="15411" w:author="瑋婷 徐" w:date="2025-01-03T16:20:00Z" w16du:dateUtc="2025-01-03T08:20:00Z"/>
                    <w:rFonts w:ascii="Times New Roman" w:eastAsia="Times New Roman" w:hAnsi="Times New Roman" w:cs="Times New Roman"/>
                    <w:sz w:val="20"/>
                    <w:szCs w:val="20"/>
                  </w:rPr>
                </w:rPrChange>
              </w:rPr>
              <w:pPrChange w:id="154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E3486B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13" w:author="瑋婷 徐" w:date="2025-01-03T16:20:00Z" w16du:dateUtc="2025-01-03T08:20:00Z"/>
                <w:rFonts w:asciiTheme="majorEastAsia" w:eastAsia="標楷體" w:hAnsiTheme="majorEastAsia" w:cstheme="majorEastAsia"/>
                <w:rPrChange w:id="15414" w:author="瑋婷 徐" w:date="2025-01-06T15:35:00Z" w16du:dateUtc="2025-01-06T07:35:00Z">
                  <w:rPr>
                    <w:ins w:id="15415" w:author="瑋婷 徐" w:date="2025-01-03T16:20:00Z" w16du:dateUtc="2025-01-03T08:20:00Z"/>
                    <w:rFonts w:ascii="Times New Roman" w:eastAsia="Times New Roman" w:hAnsi="Times New Roman" w:cs="Times New Roman"/>
                    <w:sz w:val="20"/>
                    <w:szCs w:val="20"/>
                  </w:rPr>
                </w:rPrChange>
              </w:rPr>
              <w:pPrChange w:id="154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020F6A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17" w:author="瑋婷 徐" w:date="2025-01-03T16:20:00Z" w16du:dateUtc="2025-01-03T08:20:00Z"/>
                <w:rFonts w:asciiTheme="majorEastAsia" w:eastAsia="標楷體" w:hAnsiTheme="majorEastAsia" w:cstheme="majorEastAsia"/>
                <w:rPrChange w:id="15418" w:author="瑋婷 徐" w:date="2025-01-06T15:35:00Z" w16du:dateUtc="2025-01-06T07:35:00Z">
                  <w:rPr>
                    <w:ins w:id="15419" w:author="瑋婷 徐" w:date="2025-01-03T16:20:00Z" w16du:dateUtc="2025-01-03T08:20:00Z"/>
                    <w:rFonts w:ascii="Times New Roman" w:eastAsia="Times New Roman" w:hAnsi="Times New Roman" w:cs="Times New Roman"/>
                    <w:sz w:val="20"/>
                    <w:szCs w:val="20"/>
                  </w:rPr>
                </w:rPrChange>
              </w:rPr>
              <w:pPrChange w:id="154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BA2DB7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21" w:author="瑋婷 徐" w:date="2025-01-03T16:20:00Z" w16du:dateUtc="2025-01-03T08:20:00Z"/>
                <w:rFonts w:asciiTheme="majorEastAsia" w:eastAsia="標楷體" w:hAnsiTheme="majorEastAsia" w:cstheme="majorEastAsia"/>
                <w:rPrChange w:id="15422" w:author="瑋婷 徐" w:date="2025-01-06T15:35:00Z" w16du:dateUtc="2025-01-06T07:35:00Z">
                  <w:rPr>
                    <w:ins w:id="15423" w:author="瑋婷 徐" w:date="2025-01-03T16:20:00Z" w16du:dateUtc="2025-01-03T08:20:00Z"/>
                    <w:rFonts w:ascii="Times New Roman" w:eastAsia="Times New Roman" w:hAnsi="Times New Roman" w:cs="Times New Roman"/>
                    <w:sz w:val="20"/>
                    <w:szCs w:val="20"/>
                  </w:rPr>
                </w:rPrChange>
              </w:rPr>
              <w:pPrChange w:id="154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117F0F7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425" w:author="瑋婷 徐" w:date="2025-01-03T16:33:00Z" w16du:dateUtc="2025-01-03T08:33:00Z"/>
                <w:rFonts w:asciiTheme="majorEastAsia" w:eastAsia="標楷體" w:hAnsiTheme="majorEastAsia" w:cstheme="majorEastAsia"/>
              </w:rPr>
            </w:pPr>
          </w:p>
        </w:tc>
        <w:tc>
          <w:tcPr>
            <w:tcW w:w="172" w:type="pct"/>
            <w:noWrap/>
            <w:hideMark/>
          </w:tcPr>
          <w:p w14:paraId="61C9BDDE" w14:textId="3189E0B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26" w:author="瑋婷 徐" w:date="2025-01-03T16:20:00Z" w16du:dateUtc="2025-01-03T08:20:00Z"/>
                <w:rFonts w:asciiTheme="majorEastAsia" w:eastAsia="標楷體" w:hAnsiTheme="majorEastAsia" w:cstheme="majorEastAsia"/>
                <w:rPrChange w:id="15427" w:author="瑋婷 徐" w:date="2025-01-06T15:35:00Z" w16du:dateUtc="2025-01-06T07:35:00Z">
                  <w:rPr>
                    <w:ins w:id="15428" w:author="瑋婷 徐" w:date="2025-01-03T16:20:00Z" w16du:dateUtc="2025-01-03T08:20:00Z"/>
                    <w:rFonts w:ascii="Times New Roman" w:eastAsia="Times New Roman" w:hAnsi="Times New Roman" w:cs="Times New Roman"/>
                    <w:sz w:val="20"/>
                    <w:szCs w:val="20"/>
                  </w:rPr>
                </w:rPrChange>
              </w:rPr>
              <w:pPrChange w:id="154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385C77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30" w:author="瑋婷 徐" w:date="2025-01-03T16:20:00Z" w16du:dateUtc="2025-01-03T08:20:00Z"/>
                <w:rFonts w:asciiTheme="majorEastAsia" w:eastAsia="標楷體" w:hAnsiTheme="majorEastAsia" w:cstheme="majorEastAsia"/>
                <w:rPrChange w:id="15431" w:author="瑋婷 徐" w:date="2025-01-06T15:35:00Z" w16du:dateUtc="2025-01-06T07:35:00Z">
                  <w:rPr>
                    <w:ins w:id="15432" w:author="瑋婷 徐" w:date="2025-01-03T16:20:00Z" w16du:dateUtc="2025-01-03T08:20:00Z"/>
                    <w:rFonts w:ascii="Times New Roman" w:eastAsia="Times New Roman" w:hAnsi="Times New Roman" w:cs="Times New Roman"/>
                    <w:sz w:val="20"/>
                    <w:szCs w:val="20"/>
                  </w:rPr>
                </w:rPrChange>
              </w:rPr>
              <w:pPrChange w:id="154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E42D81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34" w:author="瑋婷 徐" w:date="2025-01-03T16:20:00Z" w16du:dateUtc="2025-01-03T08:20:00Z"/>
                <w:rFonts w:asciiTheme="majorEastAsia" w:eastAsia="標楷體" w:hAnsiTheme="majorEastAsia" w:cstheme="majorEastAsia"/>
                <w:rPrChange w:id="15435" w:author="瑋婷 徐" w:date="2025-01-06T15:35:00Z" w16du:dateUtc="2025-01-06T07:35:00Z">
                  <w:rPr>
                    <w:ins w:id="15436" w:author="瑋婷 徐" w:date="2025-01-03T16:20:00Z" w16du:dateUtc="2025-01-03T08:20:00Z"/>
                    <w:rFonts w:ascii="Times New Roman" w:eastAsia="Times New Roman" w:hAnsi="Times New Roman" w:cs="Times New Roman"/>
                    <w:sz w:val="20"/>
                    <w:szCs w:val="20"/>
                  </w:rPr>
                </w:rPrChange>
              </w:rPr>
              <w:pPrChange w:id="154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568770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38" w:author="瑋婷 徐" w:date="2025-01-03T16:20:00Z" w16du:dateUtc="2025-01-03T08:20:00Z"/>
                <w:rFonts w:asciiTheme="majorEastAsia" w:eastAsia="標楷體" w:hAnsiTheme="majorEastAsia" w:cstheme="majorEastAsia"/>
                <w:rPrChange w:id="15439" w:author="瑋婷 徐" w:date="2025-01-06T15:35:00Z" w16du:dateUtc="2025-01-06T07:35:00Z">
                  <w:rPr>
                    <w:ins w:id="15440" w:author="瑋婷 徐" w:date="2025-01-03T16:20:00Z" w16du:dateUtc="2025-01-03T08:20:00Z"/>
                    <w:rFonts w:ascii="Times New Roman" w:eastAsia="Times New Roman" w:hAnsi="Times New Roman" w:cs="Times New Roman"/>
                    <w:sz w:val="20"/>
                    <w:szCs w:val="20"/>
                  </w:rPr>
                </w:rPrChange>
              </w:rPr>
              <w:pPrChange w:id="154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3AAC90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42" w:author="瑋婷 徐" w:date="2025-01-03T16:20:00Z" w16du:dateUtc="2025-01-03T08:20:00Z"/>
                <w:rFonts w:asciiTheme="majorEastAsia" w:eastAsia="標楷體" w:hAnsiTheme="majorEastAsia" w:cstheme="majorEastAsia"/>
                <w:rPrChange w:id="15443" w:author="瑋婷 徐" w:date="2025-01-06T15:35:00Z" w16du:dateUtc="2025-01-06T07:35:00Z">
                  <w:rPr>
                    <w:ins w:id="15444" w:author="瑋婷 徐" w:date="2025-01-03T16:20:00Z" w16du:dateUtc="2025-01-03T08:20:00Z"/>
                    <w:rFonts w:ascii="Times New Roman" w:eastAsia="Times New Roman" w:hAnsi="Times New Roman" w:cs="Times New Roman"/>
                    <w:sz w:val="20"/>
                    <w:szCs w:val="20"/>
                  </w:rPr>
                </w:rPrChange>
              </w:rPr>
              <w:pPrChange w:id="154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9EF76C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46" w:author="瑋婷 徐" w:date="2025-01-03T16:20:00Z" w16du:dateUtc="2025-01-03T08:20:00Z"/>
                <w:rFonts w:asciiTheme="majorEastAsia" w:eastAsia="標楷體" w:hAnsiTheme="majorEastAsia" w:cstheme="majorEastAsia"/>
                <w:rPrChange w:id="15447" w:author="瑋婷 徐" w:date="2025-01-06T15:35:00Z" w16du:dateUtc="2025-01-06T07:35:00Z">
                  <w:rPr>
                    <w:ins w:id="15448" w:author="瑋婷 徐" w:date="2025-01-03T16:20:00Z" w16du:dateUtc="2025-01-03T08:20:00Z"/>
                    <w:rFonts w:ascii="Times New Roman" w:eastAsia="Times New Roman" w:hAnsi="Times New Roman" w:cs="Times New Roman"/>
                    <w:sz w:val="20"/>
                    <w:szCs w:val="20"/>
                  </w:rPr>
                </w:rPrChange>
              </w:rPr>
              <w:pPrChange w:id="154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2AB6FB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50" w:author="瑋婷 徐" w:date="2025-01-03T16:20:00Z" w16du:dateUtc="2025-01-03T08:20:00Z"/>
                <w:rFonts w:asciiTheme="majorEastAsia" w:eastAsia="標楷體" w:hAnsiTheme="majorEastAsia" w:cstheme="majorEastAsia"/>
                <w:rPrChange w:id="15451" w:author="瑋婷 徐" w:date="2025-01-06T15:35:00Z" w16du:dateUtc="2025-01-06T07:35:00Z">
                  <w:rPr>
                    <w:ins w:id="15452" w:author="瑋婷 徐" w:date="2025-01-03T16:20:00Z" w16du:dateUtc="2025-01-03T08:20:00Z"/>
                    <w:rFonts w:ascii="Times New Roman" w:eastAsia="Times New Roman" w:hAnsi="Times New Roman" w:cs="Times New Roman"/>
                    <w:sz w:val="20"/>
                    <w:szCs w:val="20"/>
                  </w:rPr>
                </w:rPrChange>
              </w:rPr>
              <w:pPrChange w:id="154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5EA137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454" w:author="瑋婷 徐" w:date="2025-01-03T16:20:00Z" w16du:dateUtc="2025-01-03T08:20:00Z"/>
                <w:rFonts w:asciiTheme="majorEastAsia" w:eastAsia="標楷體" w:hAnsiTheme="majorEastAsia" w:cstheme="majorEastAsia"/>
                <w:rPrChange w:id="15455" w:author="瑋婷 徐" w:date="2025-01-06T15:35:00Z" w16du:dateUtc="2025-01-06T07:35:00Z">
                  <w:rPr>
                    <w:ins w:id="15456" w:author="瑋婷 徐" w:date="2025-01-03T16:20:00Z" w16du:dateUtc="2025-01-03T08:20:00Z"/>
                    <w:rFonts w:ascii="Times New Roman" w:eastAsia="Times New Roman" w:hAnsi="Times New Roman" w:cs="Times New Roman"/>
                    <w:sz w:val="20"/>
                    <w:szCs w:val="20"/>
                  </w:rPr>
                </w:rPrChange>
              </w:rPr>
              <w:pPrChange w:id="154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09A43AC6" w14:textId="77777777" w:rsidTr="00313CC9">
        <w:trPr>
          <w:trHeight w:val="300"/>
          <w:ins w:id="15458"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12F3C909" w14:textId="77777777" w:rsidR="00DA433E" w:rsidRPr="00727E7E" w:rsidRDefault="00DA433E">
            <w:pPr>
              <w:spacing w:line="360" w:lineRule="auto"/>
              <w:jc w:val="both"/>
              <w:rPr>
                <w:ins w:id="15459" w:author="瑋婷 徐" w:date="2025-01-03T16:20:00Z" w16du:dateUtc="2025-01-03T08:20:00Z"/>
                <w:rFonts w:asciiTheme="majorEastAsia" w:eastAsia="標楷體" w:hAnsiTheme="majorEastAsia" w:cstheme="majorEastAsia"/>
                <w:b w:val="0"/>
                <w:bCs w:val="0"/>
                <w:color w:val="000000"/>
                <w:rPrChange w:id="15460" w:author="瑋婷 徐" w:date="2025-01-06T15:35:00Z" w16du:dateUtc="2025-01-06T07:35:00Z">
                  <w:rPr>
                    <w:ins w:id="15461" w:author="瑋婷 徐" w:date="2025-01-03T16:20:00Z" w16du:dateUtc="2025-01-03T08:20:00Z"/>
                    <w:rFonts w:cs="Calibri"/>
                    <w:color w:val="000000"/>
                    <w:sz w:val="22"/>
                  </w:rPr>
                </w:rPrChange>
              </w:rPr>
              <w:pPrChange w:id="15462" w:author="瑋婷 徐" w:date="2025-01-03T16:21:00Z" w16du:dateUtc="2025-01-03T08:21:00Z">
                <w:pPr/>
              </w:pPrChange>
            </w:pPr>
            <w:ins w:id="15463" w:author="瑋婷 徐" w:date="2025-01-03T16:20:00Z" w16du:dateUtc="2025-01-03T08:20:00Z">
              <w:r w:rsidRPr="00727E7E">
                <w:rPr>
                  <w:rFonts w:asciiTheme="majorEastAsia" w:eastAsia="標楷體" w:hAnsiTheme="majorEastAsia" w:cstheme="majorEastAsia"/>
                  <w:b w:val="0"/>
                  <w:bCs w:val="0"/>
                  <w:color w:val="000000"/>
                  <w:rPrChange w:id="15464" w:author="瑋婷 徐" w:date="2025-01-06T15:35:00Z" w16du:dateUtc="2025-01-06T07:35:00Z">
                    <w:rPr>
                      <w:rFonts w:cs="Calibri"/>
                      <w:color w:val="000000"/>
                      <w:sz w:val="22"/>
                    </w:rPr>
                  </w:rPrChange>
                </w:rPr>
                <w:t>鵲</w:t>
              </w:r>
              <w:proofErr w:type="gramStart"/>
              <w:r w:rsidRPr="00727E7E">
                <w:rPr>
                  <w:rFonts w:asciiTheme="majorEastAsia" w:eastAsia="標楷體" w:hAnsiTheme="majorEastAsia" w:cstheme="majorEastAsia"/>
                  <w:b w:val="0"/>
                  <w:bCs w:val="0"/>
                  <w:color w:val="000000"/>
                  <w:rPrChange w:id="15465" w:author="瑋婷 徐" w:date="2025-01-06T15:35:00Z" w16du:dateUtc="2025-01-06T07:35:00Z">
                    <w:rPr>
                      <w:rFonts w:cs="Calibri"/>
                      <w:color w:val="000000"/>
                      <w:sz w:val="22"/>
                    </w:rPr>
                  </w:rPrChange>
                </w:rPr>
                <w:t>鴝</w:t>
              </w:r>
              <w:proofErr w:type="gramEnd"/>
              <w:r w:rsidRPr="00727E7E">
                <w:rPr>
                  <w:rFonts w:asciiTheme="majorEastAsia" w:eastAsia="標楷體" w:hAnsiTheme="majorEastAsia" w:cstheme="majorEastAsia"/>
                  <w:b w:val="0"/>
                  <w:bCs w:val="0"/>
                  <w:color w:val="000000"/>
                  <w:rPrChange w:id="15466" w:author="瑋婷 徐" w:date="2025-01-06T15:35:00Z" w16du:dateUtc="2025-01-06T07:35:00Z">
                    <w:rPr>
                      <w:rFonts w:cs="Calibri"/>
                      <w:color w:val="000000"/>
                      <w:sz w:val="22"/>
                    </w:rPr>
                  </w:rPrChange>
                </w:rPr>
                <w:t xml:space="preserve"> </w:t>
              </w:r>
            </w:ins>
          </w:p>
        </w:tc>
        <w:tc>
          <w:tcPr>
            <w:tcW w:w="1135" w:type="pct"/>
            <w:hideMark/>
          </w:tcPr>
          <w:p w14:paraId="2D74112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67" w:author="瑋婷 徐" w:date="2025-01-03T16:20:00Z" w16du:dateUtc="2025-01-03T08:20:00Z"/>
                <w:rFonts w:asciiTheme="majorEastAsia" w:eastAsia="標楷體" w:hAnsiTheme="majorEastAsia" w:cstheme="majorEastAsia"/>
                <w:i/>
                <w:iCs/>
                <w:color w:val="000000"/>
                <w:rPrChange w:id="15468" w:author="瑋婷 徐" w:date="2025-01-06T15:35:00Z" w16du:dateUtc="2025-01-06T07:35:00Z">
                  <w:rPr>
                    <w:ins w:id="15469" w:author="瑋婷 徐" w:date="2025-01-03T16:20:00Z" w16du:dateUtc="2025-01-03T08:20:00Z"/>
                    <w:rFonts w:cs="Calibri"/>
                    <w:i/>
                    <w:iCs/>
                    <w:color w:val="000000"/>
                    <w:sz w:val="22"/>
                  </w:rPr>
                </w:rPrChange>
              </w:rPr>
              <w:pPrChange w:id="154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471" w:author="瑋婷 徐" w:date="2025-01-03T16:20:00Z" w16du:dateUtc="2025-01-03T08:20:00Z">
              <w:r w:rsidRPr="00727E7E">
                <w:rPr>
                  <w:rFonts w:asciiTheme="majorEastAsia" w:eastAsia="標楷體" w:hAnsiTheme="majorEastAsia" w:cstheme="majorEastAsia"/>
                  <w:i/>
                  <w:iCs/>
                  <w:color w:val="000000"/>
                  <w:rPrChange w:id="15472" w:author="瑋婷 徐" w:date="2025-01-06T15:35:00Z" w16du:dateUtc="2025-01-06T07:35:00Z">
                    <w:rPr>
                      <w:rFonts w:cs="Calibri"/>
                      <w:i/>
                      <w:iCs/>
                      <w:color w:val="000000"/>
                      <w:sz w:val="22"/>
                    </w:rPr>
                  </w:rPrChange>
                </w:rPr>
                <w:t>Copsychus saularis</w:t>
              </w:r>
            </w:ins>
          </w:p>
        </w:tc>
        <w:tc>
          <w:tcPr>
            <w:tcW w:w="127" w:type="pct"/>
            <w:noWrap/>
            <w:hideMark/>
          </w:tcPr>
          <w:p w14:paraId="58C29F1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73" w:author="瑋婷 徐" w:date="2025-01-03T16:20:00Z" w16du:dateUtc="2025-01-03T08:20:00Z"/>
                <w:rFonts w:asciiTheme="majorEastAsia" w:eastAsia="標楷體" w:hAnsiTheme="majorEastAsia" w:cstheme="majorEastAsia"/>
                <w:color w:val="000000"/>
                <w:rPrChange w:id="15474" w:author="瑋婷 徐" w:date="2025-01-06T15:35:00Z" w16du:dateUtc="2025-01-06T07:35:00Z">
                  <w:rPr>
                    <w:ins w:id="15475" w:author="瑋婷 徐" w:date="2025-01-03T16:20:00Z" w16du:dateUtc="2025-01-03T08:20:00Z"/>
                    <w:rFonts w:cs="Calibri"/>
                    <w:color w:val="000000"/>
                    <w:sz w:val="22"/>
                  </w:rPr>
                </w:rPrChange>
              </w:rPr>
              <w:pPrChange w:id="154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477" w:author="瑋婷 徐" w:date="2025-01-03T16:20:00Z" w16du:dateUtc="2025-01-03T08:20:00Z">
              <w:r w:rsidRPr="00727E7E">
                <w:rPr>
                  <w:rFonts w:asciiTheme="majorEastAsia" w:eastAsia="標楷體" w:hAnsiTheme="majorEastAsia" w:cstheme="majorEastAsia"/>
                  <w:color w:val="000000"/>
                  <w:rPrChange w:id="15478" w:author="瑋婷 徐" w:date="2025-01-06T15:35:00Z" w16du:dateUtc="2025-01-06T07:35:00Z">
                    <w:rPr>
                      <w:rFonts w:cs="Calibri"/>
                      <w:color w:val="000000"/>
                      <w:sz w:val="22"/>
                    </w:rPr>
                  </w:rPrChange>
                </w:rPr>
                <w:t>*</w:t>
              </w:r>
            </w:ins>
          </w:p>
        </w:tc>
        <w:tc>
          <w:tcPr>
            <w:tcW w:w="127" w:type="pct"/>
            <w:noWrap/>
            <w:hideMark/>
          </w:tcPr>
          <w:p w14:paraId="3D5E2FB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79" w:author="瑋婷 徐" w:date="2025-01-03T16:20:00Z" w16du:dateUtc="2025-01-03T08:20:00Z"/>
                <w:rFonts w:asciiTheme="majorEastAsia" w:eastAsia="標楷體" w:hAnsiTheme="majorEastAsia" w:cstheme="majorEastAsia"/>
                <w:color w:val="000000"/>
                <w:rPrChange w:id="15480" w:author="瑋婷 徐" w:date="2025-01-06T15:35:00Z" w16du:dateUtc="2025-01-06T07:35:00Z">
                  <w:rPr>
                    <w:ins w:id="15481" w:author="瑋婷 徐" w:date="2025-01-03T16:20:00Z" w16du:dateUtc="2025-01-03T08:20:00Z"/>
                    <w:rFonts w:cs="Calibri"/>
                    <w:color w:val="000000"/>
                    <w:sz w:val="22"/>
                  </w:rPr>
                </w:rPrChange>
              </w:rPr>
              <w:pPrChange w:id="154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61594AB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83" w:author="瑋婷 徐" w:date="2025-01-03T16:20:00Z" w16du:dateUtc="2025-01-03T08:20:00Z"/>
                <w:rFonts w:asciiTheme="majorEastAsia" w:eastAsia="標楷體" w:hAnsiTheme="majorEastAsia" w:cstheme="majorEastAsia"/>
                <w:rPrChange w:id="15484" w:author="瑋婷 徐" w:date="2025-01-06T15:35:00Z" w16du:dateUtc="2025-01-06T07:35:00Z">
                  <w:rPr>
                    <w:ins w:id="15485" w:author="瑋婷 徐" w:date="2025-01-03T16:20:00Z" w16du:dateUtc="2025-01-03T08:20:00Z"/>
                    <w:rFonts w:ascii="Times New Roman" w:eastAsia="Times New Roman" w:hAnsi="Times New Roman" w:cs="Times New Roman"/>
                    <w:sz w:val="20"/>
                    <w:szCs w:val="20"/>
                  </w:rPr>
                </w:rPrChange>
              </w:rPr>
              <w:pPrChange w:id="154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993E9A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87" w:author="瑋婷 徐" w:date="2025-01-03T16:20:00Z" w16du:dateUtc="2025-01-03T08:20:00Z"/>
                <w:rFonts w:asciiTheme="majorEastAsia" w:eastAsia="標楷體" w:hAnsiTheme="majorEastAsia" w:cstheme="majorEastAsia"/>
                <w:rPrChange w:id="15488" w:author="瑋婷 徐" w:date="2025-01-06T15:35:00Z" w16du:dateUtc="2025-01-06T07:35:00Z">
                  <w:rPr>
                    <w:ins w:id="15489" w:author="瑋婷 徐" w:date="2025-01-03T16:20:00Z" w16du:dateUtc="2025-01-03T08:20:00Z"/>
                    <w:rFonts w:ascii="Times New Roman" w:eastAsia="Times New Roman" w:hAnsi="Times New Roman" w:cs="Times New Roman"/>
                    <w:sz w:val="20"/>
                    <w:szCs w:val="20"/>
                  </w:rPr>
                </w:rPrChange>
              </w:rPr>
              <w:pPrChange w:id="154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A788F9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91" w:author="瑋婷 徐" w:date="2025-01-03T16:20:00Z" w16du:dateUtc="2025-01-03T08:20:00Z"/>
                <w:rFonts w:asciiTheme="majorEastAsia" w:eastAsia="標楷體" w:hAnsiTheme="majorEastAsia" w:cstheme="majorEastAsia"/>
                <w:rPrChange w:id="15492" w:author="瑋婷 徐" w:date="2025-01-06T15:35:00Z" w16du:dateUtc="2025-01-06T07:35:00Z">
                  <w:rPr>
                    <w:ins w:id="15493" w:author="瑋婷 徐" w:date="2025-01-03T16:20:00Z" w16du:dateUtc="2025-01-03T08:20:00Z"/>
                    <w:rFonts w:ascii="Times New Roman" w:eastAsia="Times New Roman" w:hAnsi="Times New Roman" w:cs="Times New Roman"/>
                    <w:sz w:val="20"/>
                    <w:szCs w:val="20"/>
                  </w:rPr>
                </w:rPrChange>
              </w:rPr>
              <w:pPrChange w:id="154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E28F2A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495" w:author="瑋婷 徐" w:date="2025-01-03T16:20:00Z" w16du:dateUtc="2025-01-03T08:20:00Z"/>
                <w:rFonts w:asciiTheme="majorEastAsia" w:eastAsia="標楷體" w:hAnsiTheme="majorEastAsia" w:cstheme="majorEastAsia"/>
                <w:rPrChange w:id="15496" w:author="瑋婷 徐" w:date="2025-01-06T15:35:00Z" w16du:dateUtc="2025-01-06T07:35:00Z">
                  <w:rPr>
                    <w:ins w:id="15497" w:author="瑋婷 徐" w:date="2025-01-03T16:20:00Z" w16du:dateUtc="2025-01-03T08:20:00Z"/>
                    <w:rFonts w:ascii="Times New Roman" w:eastAsia="Times New Roman" w:hAnsi="Times New Roman" w:cs="Times New Roman"/>
                    <w:sz w:val="20"/>
                    <w:szCs w:val="20"/>
                  </w:rPr>
                </w:rPrChange>
              </w:rPr>
              <w:pPrChange w:id="154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7876CA8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499" w:author="瑋婷 徐" w:date="2025-01-03T16:33:00Z" w16du:dateUtc="2025-01-03T08:33:00Z"/>
                <w:rFonts w:asciiTheme="majorEastAsia" w:eastAsia="標楷體" w:hAnsiTheme="majorEastAsia" w:cstheme="majorEastAsia"/>
              </w:rPr>
            </w:pPr>
          </w:p>
        </w:tc>
        <w:tc>
          <w:tcPr>
            <w:tcW w:w="127" w:type="pct"/>
            <w:noWrap/>
            <w:hideMark/>
          </w:tcPr>
          <w:p w14:paraId="03F22BC5" w14:textId="17321C5D"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00" w:author="瑋婷 徐" w:date="2025-01-03T16:20:00Z" w16du:dateUtc="2025-01-03T08:20:00Z"/>
                <w:rFonts w:asciiTheme="majorEastAsia" w:eastAsia="標楷體" w:hAnsiTheme="majorEastAsia" w:cstheme="majorEastAsia"/>
                <w:rPrChange w:id="15501" w:author="瑋婷 徐" w:date="2025-01-06T15:35:00Z" w16du:dateUtc="2025-01-06T07:35:00Z">
                  <w:rPr>
                    <w:ins w:id="15502" w:author="瑋婷 徐" w:date="2025-01-03T16:20:00Z" w16du:dateUtc="2025-01-03T08:20:00Z"/>
                    <w:rFonts w:ascii="Times New Roman" w:eastAsia="Times New Roman" w:hAnsi="Times New Roman" w:cs="Times New Roman"/>
                    <w:sz w:val="20"/>
                    <w:szCs w:val="20"/>
                  </w:rPr>
                </w:rPrChange>
              </w:rPr>
              <w:pPrChange w:id="155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C85C71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04" w:author="瑋婷 徐" w:date="2025-01-03T16:20:00Z" w16du:dateUtc="2025-01-03T08:20:00Z"/>
                <w:rFonts w:asciiTheme="majorEastAsia" w:eastAsia="標楷體" w:hAnsiTheme="majorEastAsia" w:cstheme="majorEastAsia"/>
                <w:rPrChange w:id="15505" w:author="瑋婷 徐" w:date="2025-01-06T15:35:00Z" w16du:dateUtc="2025-01-06T07:35:00Z">
                  <w:rPr>
                    <w:ins w:id="15506" w:author="瑋婷 徐" w:date="2025-01-03T16:20:00Z" w16du:dateUtc="2025-01-03T08:20:00Z"/>
                    <w:rFonts w:ascii="Times New Roman" w:eastAsia="Times New Roman" w:hAnsi="Times New Roman" w:cs="Times New Roman"/>
                    <w:sz w:val="20"/>
                    <w:szCs w:val="20"/>
                  </w:rPr>
                </w:rPrChange>
              </w:rPr>
              <w:pPrChange w:id="155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3344CE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08" w:author="瑋婷 徐" w:date="2025-01-03T16:20:00Z" w16du:dateUtc="2025-01-03T08:20:00Z"/>
                <w:rFonts w:asciiTheme="majorEastAsia" w:eastAsia="標楷體" w:hAnsiTheme="majorEastAsia" w:cstheme="majorEastAsia"/>
                <w:rPrChange w:id="15509" w:author="瑋婷 徐" w:date="2025-01-06T15:35:00Z" w16du:dateUtc="2025-01-06T07:35:00Z">
                  <w:rPr>
                    <w:ins w:id="15510" w:author="瑋婷 徐" w:date="2025-01-03T16:20:00Z" w16du:dateUtc="2025-01-03T08:20:00Z"/>
                    <w:rFonts w:ascii="Times New Roman" w:eastAsia="Times New Roman" w:hAnsi="Times New Roman" w:cs="Times New Roman"/>
                    <w:sz w:val="20"/>
                    <w:szCs w:val="20"/>
                  </w:rPr>
                </w:rPrChange>
              </w:rPr>
              <w:pPrChange w:id="155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876D13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12" w:author="瑋婷 徐" w:date="2025-01-03T16:20:00Z" w16du:dateUtc="2025-01-03T08:20:00Z"/>
                <w:rFonts w:asciiTheme="majorEastAsia" w:eastAsia="標楷體" w:hAnsiTheme="majorEastAsia" w:cstheme="majorEastAsia"/>
                <w:rPrChange w:id="15513" w:author="瑋婷 徐" w:date="2025-01-06T15:35:00Z" w16du:dateUtc="2025-01-06T07:35:00Z">
                  <w:rPr>
                    <w:ins w:id="15514" w:author="瑋婷 徐" w:date="2025-01-03T16:20:00Z" w16du:dateUtc="2025-01-03T08:20:00Z"/>
                    <w:rFonts w:ascii="Times New Roman" w:eastAsia="Times New Roman" w:hAnsi="Times New Roman" w:cs="Times New Roman"/>
                    <w:sz w:val="20"/>
                    <w:szCs w:val="20"/>
                  </w:rPr>
                </w:rPrChange>
              </w:rPr>
              <w:pPrChange w:id="155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202401DC"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516" w:author="瑋婷 徐" w:date="2025-01-03T16:33:00Z" w16du:dateUtc="2025-01-03T08:33:00Z"/>
                <w:rFonts w:asciiTheme="majorEastAsia" w:eastAsia="標楷體" w:hAnsiTheme="majorEastAsia" w:cstheme="majorEastAsia"/>
              </w:rPr>
            </w:pPr>
          </w:p>
        </w:tc>
        <w:tc>
          <w:tcPr>
            <w:tcW w:w="172" w:type="pct"/>
            <w:noWrap/>
            <w:hideMark/>
          </w:tcPr>
          <w:p w14:paraId="01453DFE" w14:textId="52805404"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17" w:author="瑋婷 徐" w:date="2025-01-03T16:20:00Z" w16du:dateUtc="2025-01-03T08:20:00Z"/>
                <w:rFonts w:asciiTheme="majorEastAsia" w:eastAsia="標楷體" w:hAnsiTheme="majorEastAsia" w:cstheme="majorEastAsia"/>
                <w:rPrChange w:id="15518" w:author="瑋婷 徐" w:date="2025-01-06T15:35:00Z" w16du:dateUtc="2025-01-06T07:35:00Z">
                  <w:rPr>
                    <w:ins w:id="15519" w:author="瑋婷 徐" w:date="2025-01-03T16:20:00Z" w16du:dateUtc="2025-01-03T08:20:00Z"/>
                    <w:rFonts w:ascii="Times New Roman" w:eastAsia="Times New Roman" w:hAnsi="Times New Roman" w:cs="Times New Roman"/>
                    <w:sz w:val="20"/>
                    <w:szCs w:val="20"/>
                  </w:rPr>
                </w:rPrChange>
              </w:rPr>
              <w:pPrChange w:id="155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867FB6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21" w:author="瑋婷 徐" w:date="2025-01-03T16:20:00Z" w16du:dateUtc="2025-01-03T08:20:00Z"/>
                <w:rFonts w:asciiTheme="majorEastAsia" w:eastAsia="標楷體" w:hAnsiTheme="majorEastAsia" w:cstheme="majorEastAsia"/>
                <w:rPrChange w:id="15522" w:author="瑋婷 徐" w:date="2025-01-06T15:35:00Z" w16du:dateUtc="2025-01-06T07:35:00Z">
                  <w:rPr>
                    <w:ins w:id="15523" w:author="瑋婷 徐" w:date="2025-01-03T16:20:00Z" w16du:dateUtc="2025-01-03T08:20:00Z"/>
                    <w:rFonts w:ascii="Times New Roman" w:eastAsia="Times New Roman" w:hAnsi="Times New Roman" w:cs="Times New Roman"/>
                    <w:sz w:val="20"/>
                    <w:szCs w:val="20"/>
                  </w:rPr>
                </w:rPrChange>
              </w:rPr>
              <w:pPrChange w:id="155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825BA1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25" w:author="瑋婷 徐" w:date="2025-01-03T16:20:00Z" w16du:dateUtc="2025-01-03T08:20:00Z"/>
                <w:rFonts w:asciiTheme="majorEastAsia" w:eastAsia="標楷體" w:hAnsiTheme="majorEastAsia" w:cstheme="majorEastAsia"/>
                <w:rPrChange w:id="15526" w:author="瑋婷 徐" w:date="2025-01-06T15:35:00Z" w16du:dateUtc="2025-01-06T07:35:00Z">
                  <w:rPr>
                    <w:ins w:id="15527" w:author="瑋婷 徐" w:date="2025-01-03T16:20:00Z" w16du:dateUtc="2025-01-03T08:20:00Z"/>
                    <w:rFonts w:ascii="Times New Roman" w:eastAsia="Times New Roman" w:hAnsi="Times New Roman" w:cs="Times New Roman"/>
                    <w:sz w:val="20"/>
                    <w:szCs w:val="20"/>
                  </w:rPr>
                </w:rPrChange>
              </w:rPr>
              <w:pPrChange w:id="155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A604DA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29" w:author="瑋婷 徐" w:date="2025-01-03T16:20:00Z" w16du:dateUtc="2025-01-03T08:20:00Z"/>
                <w:rFonts w:asciiTheme="majorEastAsia" w:eastAsia="標楷體" w:hAnsiTheme="majorEastAsia" w:cstheme="majorEastAsia"/>
                <w:rPrChange w:id="15530" w:author="瑋婷 徐" w:date="2025-01-06T15:35:00Z" w16du:dateUtc="2025-01-06T07:35:00Z">
                  <w:rPr>
                    <w:ins w:id="15531" w:author="瑋婷 徐" w:date="2025-01-03T16:20:00Z" w16du:dateUtc="2025-01-03T08:20:00Z"/>
                    <w:rFonts w:ascii="Times New Roman" w:eastAsia="Times New Roman" w:hAnsi="Times New Roman" w:cs="Times New Roman"/>
                    <w:sz w:val="20"/>
                    <w:szCs w:val="20"/>
                  </w:rPr>
                </w:rPrChange>
              </w:rPr>
              <w:pPrChange w:id="155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B900F4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33" w:author="瑋婷 徐" w:date="2025-01-03T16:20:00Z" w16du:dateUtc="2025-01-03T08:20:00Z"/>
                <w:rFonts w:asciiTheme="majorEastAsia" w:eastAsia="標楷體" w:hAnsiTheme="majorEastAsia" w:cstheme="majorEastAsia"/>
                <w:rPrChange w:id="15534" w:author="瑋婷 徐" w:date="2025-01-06T15:35:00Z" w16du:dateUtc="2025-01-06T07:35:00Z">
                  <w:rPr>
                    <w:ins w:id="15535" w:author="瑋婷 徐" w:date="2025-01-03T16:20:00Z" w16du:dateUtc="2025-01-03T08:20:00Z"/>
                    <w:rFonts w:ascii="Times New Roman" w:eastAsia="Times New Roman" w:hAnsi="Times New Roman" w:cs="Times New Roman"/>
                    <w:sz w:val="20"/>
                    <w:szCs w:val="20"/>
                  </w:rPr>
                </w:rPrChange>
              </w:rPr>
              <w:pPrChange w:id="155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0A8050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37" w:author="瑋婷 徐" w:date="2025-01-03T16:20:00Z" w16du:dateUtc="2025-01-03T08:20:00Z"/>
                <w:rFonts w:asciiTheme="majorEastAsia" w:eastAsia="標楷體" w:hAnsiTheme="majorEastAsia" w:cstheme="majorEastAsia"/>
                <w:rPrChange w:id="15538" w:author="瑋婷 徐" w:date="2025-01-06T15:35:00Z" w16du:dateUtc="2025-01-06T07:35:00Z">
                  <w:rPr>
                    <w:ins w:id="15539" w:author="瑋婷 徐" w:date="2025-01-03T16:20:00Z" w16du:dateUtc="2025-01-03T08:20:00Z"/>
                    <w:rFonts w:ascii="Times New Roman" w:eastAsia="Times New Roman" w:hAnsi="Times New Roman" w:cs="Times New Roman"/>
                    <w:sz w:val="20"/>
                    <w:szCs w:val="20"/>
                  </w:rPr>
                </w:rPrChange>
              </w:rPr>
              <w:pPrChange w:id="155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8D64B7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41" w:author="瑋婷 徐" w:date="2025-01-03T16:20:00Z" w16du:dateUtc="2025-01-03T08:20:00Z"/>
                <w:rFonts w:asciiTheme="majorEastAsia" w:eastAsia="標楷體" w:hAnsiTheme="majorEastAsia" w:cstheme="majorEastAsia"/>
                <w:rPrChange w:id="15542" w:author="瑋婷 徐" w:date="2025-01-06T15:35:00Z" w16du:dateUtc="2025-01-06T07:35:00Z">
                  <w:rPr>
                    <w:ins w:id="15543" w:author="瑋婷 徐" w:date="2025-01-03T16:20:00Z" w16du:dateUtc="2025-01-03T08:20:00Z"/>
                    <w:rFonts w:ascii="Times New Roman" w:eastAsia="Times New Roman" w:hAnsi="Times New Roman" w:cs="Times New Roman"/>
                    <w:sz w:val="20"/>
                    <w:szCs w:val="20"/>
                  </w:rPr>
                </w:rPrChange>
              </w:rPr>
              <w:pPrChange w:id="155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018FCB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545" w:author="瑋婷 徐" w:date="2025-01-03T16:20:00Z" w16du:dateUtc="2025-01-03T08:20:00Z"/>
                <w:rFonts w:asciiTheme="majorEastAsia" w:eastAsia="標楷體" w:hAnsiTheme="majorEastAsia" w:cstheme="majorEastAsia"/>
                <w:rPrChange w:id="15546" w:author="瑋婷 徐" w:date="2025-01-06T15:35:00Z" w16du:dateUtc="2025-01-06T07:35:00Z">
                  <w:rPr>
                    <w:ins w:id="15547" w:author="瑋婷 徐" w:date="2025-01-03T16:20:00Z" w16du:dateUtc="2025-01-03T08:20:00Z"/>
                    <w:rFonts w:ascii="Times New Roman" w:eastAsia="Times New Roman" w:hAnsi="Times New Roman" w:cs="Times New Roman"/>
                    <w:sz w:val="20"/>
                    <w:szCs w:val="20"/>
                  </w:rPr>
                </w:rPrChange>
              </w:rPr>
              <w:pPrChange w:id="155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7E7E" w14:paraId="70D03623" w14:textId="77777777" w:rsidTr="00313CC9">
        <w:trPr>
          <w:cnfStyle w:val="000000100000" w:firstRow="0" w:lastRow="0" w:firstColumn="0" w:lastColumn="0" w:oddVBand="0" w:evenVBand="0" w:oddHBand="1" w:evenHBand="0" w:firstRowFirstColumn="0" w:firstRowLastColumn="0" w:lastRowFirstColumn="0" w:lastRowLastColumn="0"/>
          <w:trHeight w:val="300"/>
          <w:ins w:id="15549"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7C6F7141" w14:textId="77777777" w:rsidR="00DA433E" w:rsidRPr="00727E7E" w:rsidRDefault="00DA433E">
            <w:pPr>
              <w:spacing w:line="360" w:lineRule="auto"/>
              <w:jc w:val="both"/>
              <w:rPr>
                <w:ins w:id="15550" w:author="瑋婷 徐" w:date="2025-01-03T16:20:00Z" w16du:dateUtc="2025-01-03T08:20:00Z"/>
                <w:rFonts w:asciiTheme="majorEastAsia" w:eastAsia="標楷體" w:hAnsiTheme="majorEastAsia" w:cstheme="majorEastAsia"/>
                <w:b w:val="0"/>
                <w:bCs w:val="0"/>
                <w:color w:val="000000"/>
                <w:rPrChange w:id="15551" w:author="瑋婷 徐" w:date="2025-01-06T15:35:00Z" w16du:dateUtc="2025-01-06T07:35:00Z">
                  <w:rPr>
                    <w:ins w:id="15552" w:author="瑋婷 徐" w:date="2025-01-03T16:20:00Z" w16du:dateUtc="2025-01-03T08:20:00Z"/>
                    <w:rFonts w:cs="Calibri"/>
                    <w:color w:val="000000"/>
                    <w:sz w:val="22"/>
                  </w:rPr>
                </w:rPrChange>
              </w:rPr>
              <w:pPrChange w:id="15553" w:author="瑋婷 徐" w:date="2025-01-03T16:21:00Z" w16du:dateUtc="2025-01-03T08:21:00Z">
                <w:pPr/>
              </w:pPrChange>
            </w:pPr>
            <w:proofErr w:type="gramStart"/>
            <w:ins w:id="15554" w:author="瑋婷 徐" w:date="2025-01-03T16:20:00Z" w16du:dateUtc="2025-01-03T08:20:00Z">
              <w:r w:rsidRPr="00727E7E">
                <w:rPr>
                  <w:rFonts w:asciiTheme="majorEastAsia" w:eastAsia="標楷體" w:hAnsiTheme="majorEastAsia" w:cstheme="majorEastAsia"/>
                  <w:b w:val="0"/>
                  <w:bCs w:val="0"/>
                  <w:color w:val="000000"/>
                  <w:rPrChange w:id="15555" w:author="瑋婷 徐" w:date="2025-01-06T15:35:00Z" w16du:dateUtc="2025-01-06T07:35:00Z">
                    <w:rPr>
                      <w:rFonts w:cs="Calibri"/>
                      <w:color w:val="000000"/>
                      <w:sz w:val="22"/>
                    </w:rPr>
                  </w:rPrChange>
                </w:rPr>
                <w:t>白腰鵲鴝</w:t>
              </w:r>
              <w:proofErr w:type="gramEnd"/>
              <w:r w:rsidRPr="00727E7E">
                <w:rPr>
                  <w:rFonts w:asciiTheme="majorEastAsia" w:eastAsia="標楷體" w:hAnsiTheme="majorEastAsia" w:cstheme="majorEastAsia"/>
                  <w:b w:val="0"/>
                  <w:bCs w:val="0"/>
                  <w:color w:val="000000"/>
                  <w:rPrChange w:id="15556" w:author="瑋婷 徐" w:date="2025-01-06T15:35:00Z" w16du:dateUtc="2025-01-06T07:35:00Z">
                    <w:rPr>
                      <w:rFonts w:cs="Calibri"/>
                      <w:color w:val="000000"/>
                      <w:sz w:val="22"/>
                    </w:rPr>
                  </w:rPrChange>
                </w:rPr>
                <w:t xml:space="preserve"> </w:t>
              </w:r>
            </w:ins>
          </w:p>
        </w:tc>
        <w:tc>
          <w:tcPr>
            <w:tcW w:w="1135" w:type="pct"/>
            <w:hideMark/>
          </w:tcPr>
          <w:p w14:paraId="5A58B4B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57" w:author="瑋婷 徐" w:date="2025-01-03T16:20:00Z" w16du:dateUtc="2025-01-03T08:20:00Z"/>
                <w:rFonts w:asciiTheme="majorEastAsia" w:eastAsia="標楷體" w:hAnsiTheme="majorEastAsia" w:cstheme="majorEastAsia"/>
                <w:i/>
                <w:iCs/>
                <w:color w:val="000000"/>
                <w:rPrChange w:id="15558" w:author="瑋婷 徐" w:date="2025-01-06T15:35:00Z" w16du:dateUtc="2025-01-06T07:35:00Z">
                  <w:rPr>
                    <w:ins w:id="15559" w:author="瑋婷 徐" w:date="2025-01-03T16:20:00Z" w16du:dateUtc="2025-01-03T08:20:00Z"/>
                    <w:rFonts w:cs="Calibri"/>
                    <w:i/>
                    <w:iCs/>
                    <w:color w:val="000000"/>
                    <w:sz w:val="22"/>
                  </w:rPr>
                </w:rPrChange>
              </w:rPr>
              <w:pPrChange w:id="155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561" w:author="瑋婷 徐" w:date="2025-01-03T16:20:00Z" w16du:dateUtc="2025-01-03T08:20:00Z">
              <w:r w:rsidRPr="00727E7E">
                <w:rPr>
                  <w:rFonts w:asciiTheme="majorEastAsia" w:eastAsia="標楷體" w:hAnsiTheme="majorEastAsia" w:cstheme="majorEastAsia"/>
                  <w:i/>
                  <w:iCs/>
                  <w:color w:val="000000"/>
                  <w:rPrChange w:id="15562" w:author="瑋婷 徐" w:date="2025-01-06T15:35:00Z" w16du:dateUtc="2025-01-06T07:35:00Z">
                    <w:rPr>
                      <w:rFonts w:cs="Calibri"/>
                      <w:i/>
                      <w:iCs/>
                      <w:color w:val="000000"/>
                      <w:sz w:val="22"/>
                    </w:rPr>
                  </w:rPrChange>
                </w:rPr>
                <w:t>Copsychus malabaricus</w:t>
              </w:r>
            </w:ins>
          </w:p>
        </w:tc>
        <w:tc>
          <w:tcPr>
            <w:tcW w:w="127" w:type="pct"/>
            <w:noWrap/>
            <w:hideMark/>
          </w:tcPr>
          <w:p w14:paraId="18198BC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63" w:author="瑋婷 徐" w:date="2025-01-03T16:20:00Z" w16du:dateUtc="2025-01-03T08:20:00Z"/>
                <w:rFonts w:asciiTheme="majorEastAsia" w:eastAsia="標楷體" w:hAnsiTheme="majorEastAsia" w:cstheme="majorEastAsia"/>
                <w:i/>
                <w:iCs/>
                <w:color w:val="000000"/>
                <w:rPrChange w:id="15564" w:author="瑋婷 徐" w:date="2025-01-06T15:35:00Z" w16du:dateUtc="2025-01-06T07:35:00Z">
                  <w:rPr>
                    <w:ins w:id="15565" w:author="瑋婷 徐" w:date="2025-01-03T16:20:00Z" w16du:dateUtc="2025-01-03T08:20:00Z"/>
                    <w:rFonts w:cs="Calibri"/>
                    <w:i/>
                    <w:iCs/>
                    <w:color w:val="000000"/>
                    <w:sz w:val="22"/>
                  </w:rPr>
                </w:rPrChange>
              </w:rPr>
              <w:pPrChange w:id="155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2713123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67" w:author="瑋婷 徐" w:date="2025-01-03T16:20:00Z" w16du:dateUtc="2025-01-03T08:20:00Z"/>
                <w:rFonts w:asciiTheme="majorEastAsia" w:eastAsia="標楷體" w:hAnsiTheme="majorEastAsia" w:cstheme="majorEastAsia"/>
                <w:rPrChange w:id="15568" w:author="瑋婷 徐" w:date="2025-01-06T15:35:00Z" w16du:dateUtc="2025-01-06T07:35:00Z">
                  <w:rPr>
                    <w:ins w:id="15569" w:author="瑋婷 徐" w:date="2025-01-03T16:20:00Z" w16du:dateUtc="2025-01-03T08:20:00Z"/>
                    <w:rFonts w:ascii="Times New Roman" w:eastAsia="Times New Roman" w:hAnsi="Times New Roman" w:cs="Times New Roman"/>
                    <w:sz w:val="20"/>
                    <w:szCs w:val="20"/>
                  </w:rPr>
                </w:rPrChange>
              </w:rPr>
              <w:pPrChange w:id="155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21AF0DD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71" w:author="瑋婷 徐" w:date="2025-01-03T16:20:00Z" w16du:dateUtc="2025-01-03T08:20:00Z"/>
                <w:rFonts w:asciiTheme="majorEastAsia" w:eastAsia="標楷體" w:hAnsiTheme="majorEastAsia" w:cstheme="majorEastAsia"/>
                <w:rPrChange w:id="15572" w:author="瑋婷 徐" w:date="2025-01-06T15:35:00Z" w16du:dateUtc="2025-01-06T07:35:00Z">
                  <w:rPr>
                    <w:ins w:id="15573" w:author="瑋婷 徐" w:date="2025-01-03T16:20:00Z" w16du:dateUtc="2025-01-03T08:20:00Z"/>
                    <w:rFonts w:ascii="Times New Roman" w:eastAsia="Times New Roman" w:hAnsi="Times New Roman" w:cs="Times New Roman"/>
                    <w:sz w:val="20"/>
                    <w:szCs w:val="20"/>
                  </w:rPr>
                </w:rPrChange>
              </w:rPr>
              <w:pPrChange w:id="155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3B3CC7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75" w:author="瑋婷 徐" w:date="2025-01-03T16:20:00Z" w16du:dateUtc="2025-01-03T08:20:00Z"/>
                <w:rFonts w:asciiTheme="majorEastAsia" w:eastAsia="標楷體" w:hAnsiTheme="majorEastAsia" w:cstheme="majorEastAsia"/>
                <w:rPrChange w:id="15576" w:author="瑋婷 徐" w:date="2025-01-06T15:35:00Z" w16du:dateUtc="2025-01-06T07:35:00Z">
                  <w:rPr>
                    <w:ins w:id="15577" w:author="瑋婷 徐" w:date="2025-01-03T16:20:00Z" w16du:dateUtc="2025-01-03T08:20:00Z"/>
                    <w:rFonts w:ascii="Times New Roman" w:eastAsia="Times New Roman" w:hAnsi="Times New Roman" w:cs="Times New Roman"/>
                    <w:sz w:val="20"/>
                    <w:szCs w:val="20"/>
                  </w:rPr>
                </w:rPrChange>
              </w:rPr>
              <w:pPrChange w:id="155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3B81B1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79" w:author="瑋婷 徐" w:date="2025-01-03T16:20:00Z" w16du:dateUtc="2025-01-03T08:20:00Z"/>
                <w:rFonts w:asciiTheme="majorEastAsia" w:eastAsia="標楷體" w:hAnsiTheme="majorEastAsia" w:cstheme="majorEastAsia"/>
                <w:rPrChange w:id="15580" w:author="瑋婷 徐" w:date="2025-01-06T15:35:00Z" w16du:dateUtc="2025-01-06T07:35:00Z">
                  <w:rPr>
                    <w:ins w:id="15581" w:author="瑋婷 徐" w:date="2025-01-03T16:20:00Z" w16du:dateUtc="2025-01-03T08:20:00Z"/>
                    <w:rFonts w:ascii="Times New Roman" w:eastAsia="Times New Roman" w:hAnsi="Times New Roman" w:cs="Times New Roman"/>
                    <w:sz w:val="20"/>
                    <w:szCs w:val="20"/>
                  </w:rPr>
                </w:rPrChange>
              </w:rPr>
              <w:pPrChange w:id="155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8F4391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83" w:author="瑋婷 徐" w:date="2025-01-03T16:20:00Z" w16du:dateUtc="2025-01-03T08:20:00Z"/>
                <w:rFonts w:asciiTheme="majorEastAsia" w:eastAsia="標楷體" w:hAnsiTheme="majorEastAsia" w:cstheme="majorEastAsia"/>
                <w:rPrChange w:id="15584" w:author="瑋婷 徐" w:date="2025-01-06T15:35:00Z" w16du:dateUtc="2025-01-06T07:35:00Z">
                  <w:rPr>
                    <w:ins w:id="15585" w:author="瑋婷 徐" w:date="2025-01-03T16:20:00Z" w16du:dateUtc="2025-01-03T08:20:00Z"/>
                    <w:rFonts w:ascii="Times New Roman" w:eastAsia="Times New Roman" w:hAnsi="Times New Roman" w:cs="Times New Roman"/>
                    <w:sz w:val="20"/>
                    <w:szCs w:val="20"/>
                  </w:rPr>
                </w:rPrChange>
              </w:rPr>
              <w:pPrChange w:id="155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70CAB071"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587" w:author="瑋婷 徐" w:date="2025-01-03T16:33:00Z" w16du:dateUtc="2025-01-03T08:33:00Z"/>
                <w:rFonts w:asciiTheme="majorEastAsia" w:eastAsia="標楷體" w:hAnsiTheme="majorEastAsia" w:cstheme="majorEastAsia"/>
              </w:rPr>
            </w:pPr>
          </w:p>
        </w:tc>
        <w:tc>
          <w:tcPr>
            <w:tcW w:w="127" w:type="pct"/>
            <w:noWrap/>
            <w:hideMark/>
          </w:tcPr>
          <w:p w14:paraId="0C3F0B3D" w14:textId="0044F72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88" w:author="瑋婷 徐" w:date="2025-01-03T16:20:00Z" w16du:dateUtc="2025-01-03T08:20:00Z"/>
                <w:rFonts w:asciiTheme="majorEastAsia" w:eastAsia="標楷體" w:hAnsiTheme="majorEastAsia" w:cstheme="majorEastAsia"/>
                <w:rPrChange w:id="15589" w:author="瑋婷 徐" w:date="2025-01-06T15:35:00Z" w16du:dateUtc="2025-01-06T07:35:00Z">
                  <w:rPr>
                    <w:ins w:id="15590" w:author="瑋婷 徐" w:date="2025-01-03T16:20:00Z" w16du:dateUtc="2025-01-03T08:20:00Z"/>
                    <w:rFonts w:ascii="Times New Roman" w:eastAsia="Times New Roman" w:hAnsi="Times New Roman" w:cs="Times New Roman"/>
                    <w:sz w:val="20"/>
                    <w:szCs w:val="20"/>
                  </w:rPr>
                </w:rPrChange>
              </w:rPr>
              <w:pPrChange w:id="155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99EDB8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92" w:author="瑋婷 徐" w:date="2025-01-03T16:20:00Z" w16du:dateUtc="2025-01-03T08:20:00Z"/>
                <w:rFonts w:asciiTheme="majorEastAsia" w:eastAsia="標楷體" w:hAnsiTheme="majorEastAsia" w:cstheme="majorEastAsia"/>
                <w:rPrChange w:id="15593" w:author="瑋婷 徐" w:date="2025-01-06T15:35:00Z" w16du:dateUtc="2025-01-06T07:35:00Z">
                  <w:rPr>
                    <w:ins w:id="15594" w:author="瑋婷 徐" w:date="2025-01-03T16:20:00Z" w16du:dateUtc="2025-01-03T08:20:00Z"/>
                    <w:rFonts w:ascii="Times New Roman" w:eastAsia="Times New Roman" w:hAnsi="Times New Roman" w:cs="Times New Roman"/>
                    <w:sz w:val="20"/>
                    <w:szCs w:val="20"/>
                  </w:rPr>
                </w:rPrChange>
              </w:rPr>
              <w:pPrChange w:id="155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E57D47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596" w:author="瑋婷 徐" w:date="2025-01-03T16:20:00Z" w16du:dateUtc="2025-01-03T08:20:00Z"/>
                <w:rFonts w:asciiTheme="majorEastAsia" w:eastAsia="標楷體" w:hAnsiTheme="majorEastAsia" w:cstheme="majorEastAsia"/>
                <w:rPrChange w:id="15597" w:author="瑋婷 徐" w:date="2025-01-06T15:35:00Z" w16du:dateUtc="2025-01-06T07:35:00Z">
                  <w:rPr>
                    <w:ins w:id="15598" w:author="瑋婷 徐" w:date="2025-01-03T16:20:00Z" w16du:dateUtc="2025-01-03T08:20:00Z"/>
                    <w:rFonts w:ascii="Times New Roman" w:eastAsia="Times New Roman" w:hAnsi="Times New Roman" w:cs="Times New Roman"/>
                    <w:sz w:val="20"/>
                    <w:szCs w:val="20"/>
                  </w:rPr>
                </w:rPrChange>
              </w:rPr>
              <w:pPrChange w:id="155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5A7F4CB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00" w:author="瑋婷 徐" w:date="2025-01-03T16:20:00Z" w16du:dateUtc="2025-01-03T08:20:00Z"/>
                <w:rFonts w:asciiTheme="majorEastAsia" w:eastAsia="標楷體" w:hAnsiTheme="majorEastAsia" w:cstheme="majorEastAsia"/>
                <w:rPrChange w:id="15601" w:author="瑋婷 徐" w:date="2025-01-06T15:35:00Z" w16du:dateUtc="2025-01-06T07:35:00Z">
                  <w:rPr>
                    <w:ins w:id="15602" w:author="瑋婷 徐" w:date="2025-01-03T16:20:00Z" w16du:dateUtc="2025-01-03T08:20:00Z"/>
                    <w:rFonts w:ascii="Times New Roman" w:eastAsia="Times New Roman" w:hAnsi="Times New Roman" w:cs="Times New Roman"/>
                    <w:sz w:val="20"/>
                    <w:szCs w:val="20"/>
                  </w:rPr>
                </w:rPrChange>
              </w:rPr>
              <w:pPrChange w:id="156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54616858"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604" w:author="瑋婷 徐" w:date="2025-01-03T16:33:00Z" w16du:dateUtc="2025-01-03T08:33:00Z"/>
                <w:rFonts w:asciiTheme="majorEastAsia" w:eastAsia="標楷體" w:hAnsiTheme="majorEastAsia" w:cstheme="majorEastAsia"/>
              </w:rPr>
            </w:pPr>
          </w:p>
        </w:tc>
        <w:tc>
          <w:tcPr>
            <w:tcW w:w="172" w:type="pct"/>
            <w:noWrap/>
            <w:hideMark/>
          </w:tcPr>
          <w:p w14:paraId="60B021F6" w14:textId="206817AF"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05" w:author="瑋婷 徐" w:date="2025-01-03T16:20:00Z" w16du:dateUtc="2025-01-03T08:20:00Z"/>
                <w:rFonts w:asciiTheme="majorEastAsia" w:eastAsia="標楷體" w:hAnsiTheme="majorEastAsia" w:cstheme="majorEastAsia"/>
                <w:rPrChange w:id="15606" w:author="瑋婷 徐" w:date="2025-01-06T15:35:00Z" w16du:dateUtc="2025-01-06T07:35:00Z">
                  <w:rPr>
                    <w:ins w:id="15607" w:author="瑋婷 徐" w:date="2025-01-03T16:20:00Z" w16du:dateUtc="2025-01-03T08:20:00Z"/>
                    <w:rFonts w:ascii="Times New Roman" w:eastAsia="Times New Roman" w:hAnsi="Times New Roman" w:cs="Times New Roman"/>
                    <w:sz w:val="20"/>
                    <w:szCs w:val="20"/>
                  </w:rPr>
                </w:rPrChange>
              </w:rPr>
              <w:pPrChange w:id="156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013CDC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09" w:author="瑋婷 徐" w:date="2025-01-03T16:20:00Z" w16du:dateUtc="2025-01-03T08:20:00Z"/>
                <w:rFonts w:asciiTheme="majorEastAsia" w:eastAsia="標楷體" w:hAnsiTheme="majorEastAsia" w:cstheme="majorEastAsia"/>
                <w:rPrChange w:id="15610" w:author="瑋婷 徐" w:date="2025-01-06T15:35:00Z" w16du:dateUtc="2025-01-06T07:35:00Z">
                  <w:rPr>
                    <w:ins w:id="15611" w:author="瑋婷 徐" w:date="2025-01-03T16:20:00Z" w16du:dateUtc="2025-01-03T08:20:00Z"/>
                    <w:rFonts w:ascii="Times New Roman" w:eastAsia="Times New Roman" w:hAnsi="Times New Roman" w:cs="Times New Roman"/>
                    <w:sz w:val="20"/>
                    <w:szCs w:val="20"/>
                  </w:rPr>
                </w:rPrChange>
              </w:rPr>
              <w:pPrChange w:id="156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2C95AD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13" w:author="瑋婷 徐" w:date="2025-01-03T16:20:00Z" w16du:dateUtc="2025-01-03T08:20:00Z"/>
                <w:rFonts w:asciiTheme="majorEastAsia" w:eastAsia="標楷體" w:hAnsiTheme="majorEastAsia" w:cstheme="majorEastAsia"/>
                <w:rPrChange w:id="15614" w:author="瑋婷 徐" w:date="2025-01-06T15:35:00Z" w16du:dateUtc="2025-01-06T07:35:00Z">
                  <w:rPr>
                    <w:ins w:id="15615" w:author="瑋婷 徐" w:date="2025-01-03T16:20:00Z" w16du:dateUtc="2025-01-03T08:20:00Z"/>
                    <w:rFonts w:ascii="Times New Roman" w:eastAsia="Times New Roman" w:hAnsi="Times New Roman" w:cs="Times New Roman"/>
                    <w:sz w:val="20"/>
                    <w:szCs w:val="20"/>
                  </w:rPr>
                </w:rPrChange>
              </w:rPr>
              <w:pPrChange w:id="156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1AE383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17" w:author="瑋婷 徐" w:date="2025-01-03T16:20:00Z" w16du:dateUtc="2025-01-03T08:20:00Z"/>
                <w:rFonts w:asciiTheme="majorEastAsia" w:eastAsia="標楷體" w:hAnsiTheme="majorEastAsia" w:cstheme="majorEastAsia"/>
                <w:rPrChange w:id="15618" w:author="瑋婷 徐" w:date="2025-01-06T15:35:00Z" w16du:dateUtc="2025-01-06T07:35:00Z">
                  <w:rPr>
                    <w:ins w:id="15619" w:author="瑋婷 徐" w:date="2025-01-03T16:20:00Z" w16du:dateUtc="2025-01-03T08:20:00Z"/>
                    <w:rFonts w:ascii="Times New Roman" w:eastAsia="Times New Roman" w:hAnsi="Times New Roman" w:cs="Times New Roman"/>
                    <w:sz w:val="20"/>
                    <w:szCs w:val="20"/>
                  </w:rPr>
                </w:rPrChange>
              </w:rPr>
              <w:pPrChange w:id="156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3AEFDE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21" w:author="瑋婷 徐" w:date="2025-01-03T16:20:00Z" w16du:dateUtc="2025-01-03T08:20:00Z"/>
                <w:rFonts w:asciiTheme="majorEastAsia" w:eastAsia="標楷體" w:hAnsiTheme="majorEastAsia" w:cstheme="majorEastAsia"/>
                <w:rPrChange w:id="15622" w:author="瑋婷 徐" w:date="2025-01-06T15:35:00Z" w16du:dateUtc="2025-01-06T07:35:00Z">
                  <w:rPr>
                    <w:ins w:id="15623" w:author="瑋婷 徐" w:date="2025-01-03T16:20:00Z" w16du:dateUtc="2025-01-03T08:20:00Z"/>
                    <w:rFonts w:ascii="Times New Roman" w:eastAsia="Times New Roman" w:hAnsi="Times New Roman" w:cs="Times New Roman"/>
                    <w:sz w:val="20"/>
                    <w:szCs w:val="20"/>
                  </w:rPr>
                </w:rPrChange>
              </w:rPr>
              <w:pPrChange w:id="156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B50618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25" w:author="瑋婷 徐" w:date="2025-01-03T16:20:00Z" w16du:dateUtc="2025-01-03T08:20:00Z"/>
                <w:rFonts w:asciiTheme="majorEastAsia" w:eastAsia="標楷體" w:hAnsiTheme="majorEastAsia" w:cstheme="majorEastAsia"/>
                <w:rPrChange w:id="15626" w:author="瑋婷 徐" w:date="2025-01-06T15:35:00Z" w16du:dateUtc="2025-01-06T07:35:00Z">
                  <w:rPr>
                    <w:ins w:id="15627" w:author="瑋婷 徐" w:date="2025-01-03T16:20:00Z" w16du:dateUtc="2025-01-03T08:20:00Z"/>
                    <w:rFonts w:ascii="Times New Roman" w:eastAsia="Times New Roman" w:hAnsi="Times New Roman" w:cs="Times New Roman"/>
                    <w:sz w:val="20"/>
                    <w:szCs w:val="20"/>
                  </w:rPr>
                </w:rPrChange>
              </w:rPr>
              <w:pPrChange w:id="156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5BAA8F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29" w:author="瑋婷 徐" w:date="2025-01-03T16:20:00Z" w16du:dateUtc="2025-01-03T08:20:00Z"/>
                <w:rFonts w:asciiTheme="majorEastAsia" w:eastAsia="標楷體" w:hAnsiTheme="majorEastAsia" w:cstheme="majorEastAsia"/>
                <w:rPrChange w:id="15630" w:author="瑋婷 徐" w:date="2025-01-06T15:35:00Z" w16du:dateUtc="2025-01-06T07:35:00Z">
                  <w:rPr>
                    <w:ins w:id="15631" w:author="瑋婷 徐" w:date="2025-01-03T16:20:00Z" w16du:dateUtc="2025-01-03T08:20:00Z"/>
                    <w:rFonts w:ascii="Times New Roman" w:eastAsia="Times New Roman" w:hAnsi="Times New Roman" w:cs="Times New Roman"/>
                    <w:sz w:val="20"/>
                    <w:szCs w:val="20"/>
                  </w:rPr>
                </w:rPrChange>
              </w:rPr>
              <w:pPrChange w:id="156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4F0469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633" w:author="瑋婷 徐" w:date="2025-01-03T16:20:00Z" w16du:dateUtc="2025-01-03T08:20:00Z"/>
                <w:rFonts w:asciiTheme="majorEastAsia" w:eastAsia="標楷體" w:hAnsiTheme="majorEastAsia" w:cstheme="majorEastAsia"/>
                <w:rPrChange w:id="15634" w:author="瑋婷 徐" w:date="2025-01-06T15:35:00Z" w16du:dateUtc="2025-01-06T07:35:00Z">
                  <w:rPr>
                    <w:ins w:id="15635" w:author="瑋婷 徐" w:date="2025-01-03T16:20:00Z" w16du:dateUtc="2025-01-03T08:20:00Z"/>
                    <w:rFonts w:ascii="Times New Roman" w:eastAsia="Times New Roman" w:hAnsi="Times New Roman" w:cs="Times New Roman"/>
                    <w:sz w:val="20"/>
                    <w:szCs w:val="20"/>
                  </w:rPr>
                </w:rPrChange>
              </w:rPr>
              <w:pPrChange w:id="156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465810C8" w14:textId="77777777" w:rsidTr="00313CC9">
        <w:trPr>
          <w:trHeight w:val="300"/>
          <w:ins w:id="15637"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7EB9DA84" w14:textId="77777777" w:rsidR="00DA433E" w:rsidRPr="00727E7E" w:rsidRDefault="00DA433E">
            <w:pPr>
              <w:spacing w:line="360" w:lineRule="auto"/>
              <w:jc w:val="both"/>
              <w:rPr>
                <w:ins w:id="15638" w:author="瑋婷 徐" w:date="2025-01-03T16:20:00Z" w16du:dateUtc="2025-01-03T08:20:00Z"/>
                <w:rFonts w:asciiTheme="majorEastAsia" w:eastAsia="標楷體" w:hAnsiTheme="majorEastAsia" w:cstheme="majorEastAsia"/>
                <w:b w:val="0"/>
                <w:bCs w:val="0"/>
                <w:color w:val="000000"/>
                <w:rPrChange w:id="15639" w:author="瑋婷 徐" w:date="2025-01-06T15:35:00Z" w16du:dateUtc="2025-01-06T07:35:00Z">
                  <w:rPr>
                    <w:ins w:id="15640" w:author="瑋婷 徐" w:date="2025-01-03T16:20:00Z" w16du:dateUtc="2025-01-03T08:20:00Z"/>
                    <w:rFonts w:cs="Calibri"/>
                    <w:color w:val="000000"/>
                    <w:sz w:val="22"/>
                  </w:rPr>
                </w:rPrChange>
              </w:rPr>
              <w:pPrChange w:id="15641" w:author="瑋婷 徐" w:date="2025-01-03T16:21:00Z" w16du:dateUtc="2025-01-03T08:21:00Z">
                <w:pPr/>
              </w:pPrChange>
            </w:pPr>
            <w:ins w:id="15642" w:author="瑋婷 徐" w:date="2025-01-03T16:20:00Z" w16du:dateUtc="2025-01-03T08:20:00Z">
              <w:r w:rsidRPr="00727E7E">
                <w:rPr>
                  <w:rFonts w:asciiTheme="majorEastAsia" w:eastAsia="標楷體" w:hAnsiTheme="majorEastAsia" w:cstheme="majorEastAsia"/>
                  <w:b w:val="0"/>
                  <w:bCs w:val="0"/>
                  <w:color w:val="000000"/>
                  <w:rPrChange w:id="15643" w:author="瑋婷 徐" w:date="2025-01-06T15:35:00Z" w16du:dateUtc="2025-01-06T07:35:00Z">
                    <w:rPr>
                      <w:rFonts w:cs="Calibri"/>
                      <w:color w:val="000000"/>
                      <w:sz w:val="22"/>
                    </w:rPr>
                  </w:rPrChange>
                </w:rPr>
                <w:t>黃腹琉璃</w:t>
              </w:r>
              <w:r w:rsidRPr="00727E7E">
                <w:rPr>
                  <w:rFonts w:asciiTheme="majorEastAsia" w:eastAsia="標楷體" w:hAnsiTheme="majorEastAsia" w:cstheme="majorEastAsia"/>
                  <w:b w:val="0"/>
                  <w:bCs w:val="0"/>
                  <w:color w:val="000000"/>
                  <w:rPrChange w:id="15644"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5645"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5646" w:author="瑋婷 徐" w:date="2025-01-06T15:35:00Z" w16du:dateUtc="2025-01-06T07:35:00Z">
                    <w:rPr>
                      <w:rFonts w:cs="Calibri"/>
                      <w:color w:val="000000"/>
                      <w:sz w:val="22"/>
                    </w:rPr>
                  </w:rPrChange>
                </w:rPr>
                <w:t xml:space="preserve"> III</w:t>
              </w:r>
            </w:ins>
          </w:p>
        </w:tc>
        <w:tc>
          <w:tcPr>
            <w:tcW w:w="1135" w:type="pct"/>
            <w:hideMark/>
          </w:tcPr>
          <w:p w14:paraId="3B00F94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47" w:author="瑋婷 徐" w:date="2025-01-03T16:20:00Z" w16du:dateUtc="2025-01-03T08:20:00Z"/>
                <w:rFonts w:asciiTheme="majorEastAsia" w:eastAsia="標楷體" w:hAnsiTheme="majorEastAsia" w:cstheme="majorEastAsia"/>
                <w:i/>
                <w:iCs/>
                <w:color w:val="000000"/>
                <w:rPrChange w:id="15648" w:author="瑋婷 徐" w:date="2025-01-06T15:35:00Z" w16du:dateUtc="2025-01-06T07:35:00Z">
                  <w:rPr>
                    <w:ins w:id="15649" w:author="瑋婷 徐" w:date="2025-01-03T16:20:00Z" w16du:dateUtc="2025-01-03T08:20:00Z"/>
                    <w:rFonts w:cs="Calibri"/>
                    <w:i/>
                    <w:iCs/>
                    <w:color w:val="000000"/>
                    <w:sz w:val="22"/>
                  </w:rPr>
                </w:rPrChange>
              </w:rPr>
              <w:pPrChange w:id="156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651" w:author="瑋婷 徐" w:date="2025-01-03T16:20:00Z" w16du:dateUtc="2025-01-03T08:20:00Z">
              <w:r w:rsidRPr="00727E7E">
                <w:rPr>
                  <w:rFonts w:asciiTheme="majorEastAsia" w:eastAsia="標楷體" w:hAnsiTheme="majorEastAsia" w:cstheme="majorEastAsia"/>
                  <w:i/>
                  <w:iCs/>
                  <w:color w:val="000000"/>
                  <w:rPrChange w:id="15652" w:author="瑋婷 徐" w:date="2025-01-06T15:35:00Z" w16du:dateUtc="2025-01-06T07:35:00Z">
                    <w:rPr>
                      <w:rFonts w:cs="Calibri"/>
                      <w:i/>
                      <w:iCs/>
                      <w:color w:val="000000"/>
                      <w:sz w:val="22"/>
                    </w:rPr>
                  </w:rPrChange>
                </w:rPr>
                <w:t>Niltava vivida</w:t>
              </w:r>
            </w:ins>
          </w:p>
        </w:tc>
        <w:tc>
          <w:tcPr>
            <w:tcW w:w="127" w:type="pct"/>
            <w:noWrap/>
            <w:hideMark/>
          </w:tcPr>
          <w:p w14:paraId="2F6723D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53" w:author="瑋婷 徐" w:date="2025-01-03T16:20:00Z" w16du:dateUtc="2025-01-03T08:20:00Z"/>
                <w:rFonts w:asciiTheme="majorEastAsia" w:eastAsia="標楷體" w:hAnsiTheme="majorEastAsia" w:cstheme="majorEastAsia"/>
                <w:i/>
                <w:iCs/>
                <w:color w:val="000000"/>
                <w:rPrChange w:id="15654" w:author="瑋婷 徐" w:date="2025-01-06T15:35:00Z" w16du:dateUtc="2025-01-06T07:35:00Z">
                  <w:rPr>
                    <w:ins w:id="15655" w:author="瑋婷 徐" w:date="2025-01-03T16:20:00Z" w16du:dateUtc="2025-01-03T08:20:00Z"/>
                    <w:rFonts w:cs="Calibri"/>
                    <w:i/>
                    <w:iCs/>
                    <w:color w:val="000000"/>
                    <w:sz w:val="22"/>
                  </w:rPr>
                </w:rPrChange>
              </w:rPr>
              <w:pPrChange w:id="156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2D6677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57" w:author="瑋婷 徐" w:date="2025-01-03T16:20:00Z" w16du:dateUtc="2025-01-03T08:20:00Z"/>
                <w:rFonts w:asciiTheme="majorEastAsia" w:eastAsia="標楷體" w:hAnsiTheme="majorEastAsia" w:cstheme="majorEastAsia"/>
                <w:rPrChange w:id="15658" w:author="瑋婷 徐" w:date="2025-01-06T15:35:00Z" w16du:dateUtc="2025-01-06T07:35:00Z">
                  <w:rPr>
                    <w:ins w:id="15659" w:author="瑋婷 徐" w:date="2025-01-03T16:20:00Z" w16du:dateUtc="2025-01-03T08:20:00Z"/>
                    <w:rFonts w:ascii="Times New Roman" w:eastAsia="Times New Roman" w:hAnsi="Times New Roman" w:cs="Times New Roman"/>
                    <w:sz w:val="20"/>
                    <w:szCs w:val="20"/>
                  </w:rPr>
                </w:rPrChange>
              </w:rPr>
              <w:pPrChange w:id="156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64C05D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61" w:author="瑋婷 徐" w:date="2025-01-03T16:20:00Z" w16du:dateUtc="2025-01-03T08:20:00Z"/>
                <w:rFonts w:asciiTheme="majorEastAsia" w:eastAsia="標楷體" w:hAnsiTheme="majorEastAsia" w:cstheme="majorEastAsia"/>
                <w:rPrChange w:id="15662" w:author="瑋婷 徐" w:date="2025-01-06T15:35:00Z" w16du:dateUtc="2025-01-06T07:35:00Z">
                  <w:rPr>
                    <w:ins w:id="15663" w:author="瑋婷 徐" w:date="2025-01-03T16:20:00Z" w16du:dateUtc="2025-01-03T08:20:00Z"/>
                    <w:rFonts w:ascii="Times New Roman" w:eastAsia="Times New Roman" w:hAnsi="Times New Roman" w:cs="Times New Roman"/>
                    <w:sz w:val="20"/>
                    <w:szCs w:val="20"/>
                  </w:rPr>
                </w:rPrChange>
              </w:rPr>
              <w:pPrChange w:id="156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D88D92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65" w:author="瑋婷 徐" w:date="2025-01-03T16:20:00Z" w16du:dateUtc="2025-01-03T08:20:00Z"/>
                <w:rFonts w:asciiTheme="majorEastAsia" w:eastAsia="標楷體" w:hAnsiTheme="majorEastAsia" w:cstheme="majorEastAsia"/>
                <w:rPrChange w:id="15666" w:author="瑋婷 徐" w:date="2025-01-06T15:35:00Z" w16du:dateUtc="2025-01-06T07:35:00Z">
                  <w:rPr>
                    <w:ins w:id="15667" w:author="瑋婷 徐" w:date="2025-01-03T16:20:00Z" w16du:dateUtc="2025-01-03T08:20:00Z"/>
                    <w:rFonts w:ascii="Times New Roman" w:eastAsia="Times New Roman" w:hAnsi="Times New Roman" w:cs="Times New Roman"/>
                    <w:sz w:val="20"/>
                    <w:szCs w:val="20"/>
                  </w:rPr>
                </w:rPrChange>
              </w:rPr>
              <w:pPrChange w:id="156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5FEA08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69" w:author="瑋婷 徐" w:date="2025-01-03T16:20:00Z" w16du:dateUtc="2025-01-03T08:20:00Z"/>
                <w:rFonts w:asciiTheme="majorEastAsia" w:eastAsia="標楷體" w:hAnsiTheme="majorEastAsia" w:cstheme="majorEastAsia"/>
                <w:rPrChange w:id="15670" w:author="瑋婷 徐" w:date="2025-01-06T15:35:00Z" w16du:dateUtc="2025-01-06T07:35:00Z">
                  <w:rPr>
                    <w:ins w:id="15671" w:author="瑋婷 徐" w:date="2025-01-03T16:20:00Z" w16du:dateUtc="2025-01-03T08:20:00Z"/>
                    <w:rFonts w:ascii="Times New Roman" w:eastAsia="Times New Roman" w:hAnsi="Times New Roman" w:cs="Times New Roman"/>
                    <w:sz w:val="20"/>
                    <w:szCs w:val="20"/>
                  </w:rPr>
                </w:rPrChange>
              </w:rPr>
              <w:pPrChange w:id="156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461374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73" w:author="瑋婷 徐" w:date="2025-01-03T16:20:00Z" w16du:dateUtc="2025-01-03T08:20:00Z"/>
                <w:rFonts w:asciiTheme="majorEastAsia" w:eastAsia="標楷體" w:hAnsiTheme="majorEastAsia" w:cstheme="majorEastAsia"/>
                <w:rPrChange w:id="15674" w:author="瑋婷 徐" w:date="2025-01-06T15:35:00Z" w16du:dateUtc="2025-01-06T07:35:00Z">
                  <w:rPr>
                    <w:ins w:id="15675" w:author="瑋婷 徐" w:date="2025-01-03T16:20:00Z" w16du:dateUtc="2025-01-03T08:20:00Z"/>
                    <w:rFonts w:ascii="Times New Roman" w:eastAsia="Times New Roman" w:hAnsi="Times New Roman" w:cs="Times New Roman"/>
                    <w:sz w:val="20"/>
                    <w:szCs w:val="20"/>
                  </w:rPr>
                </w:rPrChange>
              </w:rPr>
              <w:pPrChange w:id="156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6548F16D"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677" w:author="瑋婷 徐" w:date="2025-01-03T16:33:00Z" w16du:dateUtc="2025-01-03T08:33:00Z"/>
                <w:rFonts w:asciiTheme="majorEastAsia" w:eastAsia="標楷體" w:hAnsiTheme="majorEastAsia" w:cstheme="majorEastAsia"/>
                <w:color w:val="000000"/>
              </w:rPr>
            </w:pPr>
          </w:p>
        </w:tc>
        <w:tc>
          <w:tcPr>
            <w:tcW w:w="127" w:type="pct"/>
            <w:noWrap/>
            <w:hideMark/>
          </w:tcPr>
          <w:p w14:paraId="70928FA2" w14:textId="2ADFC302"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78" w:author="瑋婷 徐" w:date="2025-01-03T16:20:00Z" w16du:dateUtc="2025-01-03T08:20:00Z"/>
                <w:rFonts w:asciiTheme="majorEastAsia" w:eastAsia="標楷體" w:hAnsiTheme="majorEastAsia" w:cstheme="majorEastAsia"/>
                <w:color w:val="000000"/>
                <w:rPrChange w:id="15679" w:author="瑋婷 徐" w:date="2025-01-06T15:35:00Z" w16du:dateUtc="2025-01-06T07:35:00Z">
                  <w:rPr>
                    <w:ins w:id="15680" w:author="瑋婷 徐" w:date="2025-01-03T16:20:00Z" w16du:dateUtc="2025-01-03T08:20:00Z"/>
                    <w:rFonts w:cs="Calibri"/>
                    <w:color w:val="000000"/>
                    <w:sz w:val="22"/>
                  </w:rPr>
                </w:rPrChange>
              </w:rPr>
              <w:pPrChange w:id="156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682" w:author="瑋婷 徐" w:date="2025-01-03T16:20:00Z" w16du:dateUtc="2025-01-03T08:20:00Z">
              <w:r w:rsidRPr="00727E7E">
                <w:rPr>
                  <w:rFonts w:asciiTheme="majorEastAsia" w:eastAsia="標楷體" w:hAnsiTheme="majorEastAsia" w:cstheme="majorEastAsia"/>
                  <w:color w:val="000000"/>
                  <w:rPrChange w:id="15683" w:author="瑋婷 徐" w:date="2025-01-06T15:35:00Z" w16du:dateUtc="2025-01-06T07:35:00Z">
                    <w:rPr>
                      <w:rFonts w:cs="Calibri"/>
                      <w:color w:val="000000"/>
                      <w:sz w:val="22"/>
                    </w:rPr>
                  </w:rPrChange>
                </w:rPr>
                <w:t>*</w:t>
              </w:r>
            </w:ins>
          </w:p>
        </w:tc>
        <w:tc>
          <w:tcPr>
            <w:tcW w:w="127" w:type="pct"/>
            <w:noWrap/>
            <w:hideMark/>
          </w:tcPr>
          <w:p w14:paraId="419D28D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84" w:author="瑋婷 徐" w:date="2025-01-03T16:20:00Z" w16du:dateUtc="2025-01-03T08:20:00Z"/>
                <w:rFonts w:asciiTheme="majorEastAsia" w:eastAsia="標楷體" w:hAnsiTheme="majorEastAsia" w:cstheme="majorEastAsia"/>
                <w:color w:val="000000"/>
                <w:rPrChange w:id="15685" w:author="瑋婷 徐" w:date="2025-01-06T15:35:00Z" w16du:dateUtc="2025-01-06T07:35:00Z">
                  <w:rPr>
                    <w:ins w:id="15686" w:author="瑋婷 徐" w:date="2025-01-03T16:20:00Z" w16du:dateUtc="2025-01-03T08:20:00Z"/>
                    <w:rFonts w:cs="Calibri"/>
                    <w:color w:val="000000"/>
                    <w:sz w:val="22"/>
                  </w:rPr>
                </w:rPrChange>
              </w:rPr>
              <w:pPrChange w:id="156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688" w:author="瑋婷 徐" w:date="2025-01-03T16:20:00Z" w16du:dateUtc="2025-01-03T08:20:00Z">
              <w:r w:rsidRPr="00727E7E">
                <w:rPr>
                  <w:rFonts w:asciiTheme="majorEastAsia" w:eastAsia="標楷體" w:hAnsiTheme="majorEastAsia" w:cstheme="majorEastAsia"/>
                  <w:color w:val="000000"/>
                  <w:rPrChange w:id="15689" w:author="瑋婷 徐" w:date="2025-01-06T15:35:00Z" w16du:dateUtc="2025-01-06T07:35:00Z">
                    <w:rPr>
                      <w:rFonts w:cs="Calibri"/>
                      <w:color w:val="000000"/>
                      <w:sz w:val="22"/>
                    </w:rPr>
                  </w:rPrChange>
                </w:rPr>
                <w:t>*</w:t>
              </w:r>
            </w:ins>
          </w:p>
        </w:tc>
        <w:tc>
          <w:tcPr>
            <w:tcW w:w="172" w:type="pct"/>
            <w:noWrap/>
            <w:hideMark/>
          </w:tcPr>
          <w:p w14:paraId="4533DA9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90" w:author="瑋婷 徐" w:date="2025-01-03T16:20:00Z" w16du:dateUtc="2025-01-03T08:20:00Z"/>
                <w:rFonts w:asciiTheme="majorEastAsia" w:eastAsia="標楷體" w:hAnsiTheme="majorEastAsia" w:cstheme="majorEastAsia"/>
                <w:color w:val="000000"/>
                <w:rPrChange w:id="15691" w:author="瑋婷 徐" w:date="2025-01-06T15:35:00Z" w16du:dateUtc="2025-01-06T07:35:00Z">
                  <w:rPr>
                    <w:ins w:id="15692" w:author="瑋婷 徐" w:date="2025-01-03T16:20:00Z" w16du:dateUtc="2025-01-03T08:20:00Z"/>
                    <w:rFonts w:cs="Calibri"/>
                    <w:color w:val="000000"/>
                    <w:sz w:val="22"/>
                  </w:rPr>
                </w:rPrChange>
              </w:rPr>
              <w:pPrChange w:id="156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694" w:author="瑋婷 徐" w:date="2025-01-03T16:20:00Z" w16du:dateUtc="2025-01-03T08:20:00Z">
              <w:r w:rsidRPr="00727E7E">
                <w:rPr>
                  <w:rFonts w:asciiTheme="majorEastAsia" w:eastAsia="標楷體" w:hAnsiTheme="majorEastAsia" w:cstheme="majorEastAsia"/>
                  <w:color w:val="000000"/>
                  <w:rPrChange w:id="15695" w:author="瑋婷 徐" w:date="2025-01-06T15:35:00Z" w16du:dateUtc="2025-01-06T07:35:00Z">
                    <w:rPr>
                      <w:rFonts w:cs="Calibri"/>
                      <w:color w:val="000000"/>
                      <w:sz w:val="22"/>
                    </w:rPr>
                  </w:rPrChange>
                </w:rPr>
                <w:t>*</w:t>
              </w:r>
            </w:ins>
          </w:p>
        </w:tc>
        <w:tc>
          <w:tcPr>
            <w:tcW w:w="172" w:type="pct"/>
            <w:noWrap/>
            <w:hideMark/>
          </w:tcPr>
          <w:p w14:paraId="715534E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696" w:author="瑋婷 徐" w:date="2025-01-03T16:20:00Z" w16du:dateUtc="2025-01-03T08:20:00Z"/>
                <w:rFonts w:asciiTheme="majorEastAsia" w:eastAsia="標楷體" w:hAnsiTheme="majorEastAsia" w:cstheme="majorEastAsia"/>
                <w:color w:val="000000"/>
                <w:rPrChange w:id="15697" w:author="瑋婷 徐" w:date="2025-01-06T15:35:00Z" w16du:dateUtc="2025-01-06T07:35:00Z">
                  <w:rPr>
                    <w:ins w:id="15698" w:author="瑋婷 徐" w:date="2025-01-03T16:20:00Z" w16du:dateUtc="2025-01-03T08:20:00Z"/>
                    <w:rFonts w:cs="Calibri"/>
                    <w:color w:val="000000"/>
                    <w:sz w:val="22"/>
                  </w:rPr>
                </w:rPrChange>
              </w:rPr>
              <w:pPrChange w:id="156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13A6FEF6"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700" w:author="瑋婷 徐" w:date="2025-01-03T16:33:00Z" w16du:dateUtc="2025-01-03T08:33:00Z"/>
                <w:rFonts w:asciiTheme="majorEastAsia" w:eastAsia="標楷體" w:hAnsiTheme="majorEastAsia" w:cstheme="majorEastAsia"/>
              </w:rPr>
            </w:pPr>
          </w:p>
        </w:tc>
        <w:tc>
          <w:tcPr>
            <w:tcW w:w="172" w:type="pct"/>
            <w:noWrap/>
            <w:hideMark/>
          </w:tcPr>
          <w:p w14:paraId="6CDAA920" w14:textId="37ECD4A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701" w:author="瑋婷 徐" w:date="2025-01-03T16:20:00Z" w16du:dateUtc="2025-01-03T08:20:00Z"/>
                <w:rFonts w:asciiTheme="majorEastAsia" w:eastAsia="標楷體" w:hAnsiTheme="majorEastAsia" w:cstheme="majorEastAsia"/>
                <w:rPrChange w:id="15702" w:author="瑋婷 徐" w:date="2025-01-06T15:35:00Z" w16du:dateUtc="2025-01-06T07:35:00Z">
                  <w:rPr>
                    <w:ins w:id="15703" w:author="瑋婷 徐" w:date="2025-01-03T16:20:00Z" w16du:dateUtc="2025-01-03T08:20:00Z"/>
                    <w:rFonts w:ascii="Times New Roman" w:eastAsia="Times New Roman" w:hAnsi="Times New Roman" w:cs="Times New Roman"/>
                    <w:sz w:val="20"/>
                    <w:szCs w:val="20"/>
                  </w:rPr>
                </w:rPrChange>
              </w:rPr>
              <w:pPrChange w:id="157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B97278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705" w:author="瑋婷 徐" w:date="2025-01-03T16:20:00Z" w16du:dateUtc="2025-01-03T08:20:00Z"/>
                <w:rFonts w:asciiTheme="majorEastAsia" w:eastAsia="標楷體" w:hAnsiTheme="majorEastAsia" w:cstheme="majorEastAsia"/>
                <w:rPrChange w:id="15706" w:author="瑋婷 徐" w:date="2025-01-06T15:35:00Z" w16du:dateUtc="2025-01-06T07:35:00Z">
                  <w:rPr>
                    <w:ins w:id="15707" w:author="瑋婷 徐" w:date="2025-01-03T16:20:00Z" w16du:dateUtc="2025-01-03T08:20:00Z"/>
                    <w:rFonts w:ascii="Times New Roman" w:eastAsia="Times New Roman" w:hAnsi="Times New Roman" w:cs="Times New Roman"/>
                    <w:sz w:val="20"/>
                    <w:szCs w:val="20"/>
                  </w:rPr>
                </w:rPrChange>
              </w:rPr>
              <w:pPrChange w:id="157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0D496C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709" w:author="瑋婷 徐" w:date="2025-01-03T16:20:00Z" w16du:dateUtc="2025-01-03T08:20:00Z"/>
                <w:rFonts w:asciiTheme="majorEastAsia" w:eastAsia="標楷體" w:hAnsiTheme="majorEastAsia" w:cstheme="majorEastAsia"/>
                <w:color w:val="000000"/>
                <w:rPrChange w:id="15710" w:author="瑋婷 徐" w:date="2025-01-06T15:35:00Z" w16du:dateUtc="2025-01-06T07:35:00Z">
                  <w:rPr>
                    <w:ins w:id="15711" w:author="瑋婷 徐" w:date="2025-01-03T16:20:00Z" w16du:dateUtc="2025-01-03T08:20:00Z"/>
                    <w:rFonts w:cs="Calibri"/>
                    <w:color w:val="000000"/>
                    <w:sz w:val="22"/>
                  </w:rPr>
                </w:rPrChange>
              </w:rPr>
              <w:pPrChange w:id="157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713" w:author="瑋婷 徐" w:date="2025-01-03T16:20:00Z" w16du:dateUtc="2025-01-03T08:20:00Z">
              <w:r w:rsidRPr="00727E7E">
                <w:rPr>
                  <w:rFonts w:asciiTheme="majorEastAsia" w:eastAsia="標楷體" w:hAnsiTheme="majorEastAsia" w:cstheme="majorEastAsia"/>
                  <w:color w:val="000000"/>
                  <w:rPrChange w:id="15714" w:author="瑋婷 徐" w:date="2025-01-06T15:35:00Z" w16du:dateUtc="2025-01-06T07:35:00Z">
                    <w:rPr>
                      <w:rFonts w:cs="Calibri"/>
                      <w:color w:val="000000"/>
                      <w:sz w:val="22"/>
                    </w:rPr>
                  </w:rPrChange>
                </w:rPr>
                <w:t>*</w:t>
              </w:r>
            </w:ins>
          </w:p>
        </w:tc>
        <w:tc>
          <w:tcPr>
            <w:tcW w:w="172" w:type="pct"/>
            <w:noWrap/>
            <w:hideMark/>
          </w:tcPr>
          <w:p w14:paraId="46A9FCC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715" w:author="瑋婷 徐" w:date="2025-01-03T16:20:00Z" w16du:dateUtc="2025-01-03T08:20:00Z"/>
                <w:rFonts w:asciiTheme="majorEastAsia" w:eastAsia="標楷體" w:hAnsiTheme="majorEastAsia" w:cstheme="majorEastAsia"/>
                <w:color w:val="000000"/>
                <w:rPrChange w:id="15716" w:author="瑋婷 徐" w:date="2025-01-06T15:35:00Z" w16du:dateUtc="2025-01-06T07:35:00Z">
                  <w:rPr>
                    <w:ins w:id="15717" w:author="瑋婷 徐" w:date="2025-01-03T16:20:00Z" w16du:dateUtc="2025-01-03T08:20:00Z"/>
                    <w:rFonts w:cs="Calibri"/>
                    <w:color w:val="000000"/>
                    <w:sz w:val="22"/>
                  </w:rPr>
                </w:rPrChange>
              </w:rPr>
              <w:pPrChange w:id="157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719" w:author="瑋婷 徐" w:date="2025-01-03T16:20:00Z" w16du:dateUtc="2025-01-03T08:20:00Z">
              <w:r w:rsidRPr="00727E7E">
                <w:rPr>
                  <w:rFonts w:asciiTheme="majorEastAsia" w:eastAsia="標楷體" w:hAnsiTheme="majorEastAsia" w:cstheme="majorEastAsia"/>
                  <w:color w:val="000000"/>
                  <w:rPrChange w:id="15720" w:author="瑋婷 徐" w:date="2025-01-06T15:35:00Z" w16du:dateUtc="2025-01-06T07:35:00Z">
                    <w:rPr>
                      <w:rFonts w:cs="Calibri"/>
                      <w:color w:val="000000"/>
                      <w:sz w:val="22"/>
                    </w:rPr>
                  </w:rPrChange>
                </w:rPr>
                <w:t>*</w:t>
              </w:r>
            </w:ins>
          </w:p>
        </w:tc>
        <w:tc>
          <w:tcPr>
            <w:tcW w:w="172" w:type="pct"/>
            <w:noWrap/>
            <w:hideMark/>
          </w:tcPr>
          <w:p w14:paraId="0252607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721" w:author="瑋婷 徐" w:date="2025-01-03T16:20:00Z" w16du:dateUtc="2025-01-03T08:20:00Z"/>
                <w:rFonts w:asciiTheme="majorEastAsia" w:eastAsia="標楷體" w:hAnsiTheme="majorEastAsia" w:cstheme="majorEastAsia"/>
                <w:color w:val="000000"/>
                <w:rPrChange w:id="15722" w:author="瑋婷 徐" w:date="2025-01-06T15:35:00Z" w16du:dateUtc="2025-01-06T07:35:00Z">
                  <w:rPr>
                    <w:ins w:id="15723" w:author="瑋婷 徐" w:date="2025-01-03T16:20:00Z" w16du:dateUtc="2025-01-03T08:20:00Z"/>
                    <w:rFonts w:cs="Calibri"/>
                    <w:color w:val="000000"/>
                    <w:sz w:val="22"/>
                  </w:rPr>
                </w:rPrChange>
              </w:rPr>
              <w:pPrChange w:id="157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725" w:author="瑋婷 徐" w:date="2025-01-03T16:20:00Z" w16du:dateUtc="2025-01-03T08:20:00Z">
              <w:r w:rsidRPr="00727E7E">
                <w:rPr>
                  <w:rFonts w:asciiTheme="majorEastAsia" w:eastAsia="標楷體" w:hAnsiTheme="majorEastAsia" w:cstheme="majorEastAsia"/>
                  <w:color w:val="000000"/>
                  <w:rPrChange w:id="15726" w:author="瑋婷 徐" w:date="2025-01-06T15:35:00Z" w16du:dateUtc="2025-01-06T07:35:00Z">
                    <w:rPr>
                      <w:rFonts w:cs="Calibri"/>
                      <w:color w:val="000000"/>
                      <w:sz w:val="22"/>
                    </w:rPr>
                  </w:rPrChange>
                </w:rPr>
                <w:t>*</w:t>
              </w:r>
            </w:ins>
          </w:p>
        </w:tc>
        <w:tc>
          <w:tcPr>
            <w:tcW w:w="172" w:type="pct"/>
            <w:noWrap/>
            <w:hideMark/>
          </w:tcPr>
          <w:p w14:paraId="2D4C763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727" w:author="瑋婷 徐" w:date="2025-01-03T16:20:00Z" w16du:dateUtc="2025-01-03T08:20:00Z"/>
                <w:rFonts w:asciiTheme="majorEastAsia" w:eastAsia="標楷體" w:hAnsiTheme="majorEastAsia" w:cstheme="majorEastAsia"/>
                <w:color w:val="000000"/>
                <w:rPrChange w:id="15728" w:author="瑋婷 徐" w:date="2025-01-06T15:35:00Z" w16du:dateUtc="2025-01-06T07:35:00Z">
                  <w:rPr>
                    <w:ins w:id="15729" w:author="瑋婷 徐" w:date="2025-01-03T16:20:00Z" w16du:dateUtc="2025-01-03T08:20:00Z"/>
                    <w:rFonts w:cs="Calibri"/>
                    <w:color w:val="000000"/>
                    <w:sz w:val="22"/>
                  </w:rPr>
                </w:rPrChange>
              </w:rPr>
              <w:pPrChange w:id="157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731" w:author="瑋婷 徐" w:date="2025-01-03T16:20:00Z" w16du:dateUtc="2025-01-03T08:20:00Z">
              <w:r w:rsidRPr="00727E7E">
                <w:rPr>
                  <w:rFonts w:asciiTheme="majorEastAsia" w:eastAsia="標楷體" w:hAnsiTheme="majorEastAsia" w:cstheme="majorEastAsia"/>
                  <w:color w:val="000000"/>
                  <w:rPrChange w:id="15732" w:author="瑋婷 徐" w:date="2025-01-06T15:35:00Z" w16du:dateUtc="2025-01-06T07:35:00Z">
                    <w:rPr>
                      <w:rFonts w:cs="Calibri"/>
                      <w:color w:val="000000"/>
                      <w:sz w:val="22"/>
                    </w:rPr>
                  </w:rPrChange>
                </w:rPr>
                <w:t>*</w:t>
              </w:r>
            </w:ins>
          </w:p>
        </w:tc>
        <w:tc>
          <w:tcPr>
            <w:tcW w:w="172" w:type="pct"/>
            <w:noWrap/>
            <w:hideMark/>
          </w:tcPr>
          <w:p w14:paraId="6960483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733" w:author="瑋婷 徐" w:date="2025-01-03T16:20:00Z" w16du:dateUtc="2025-01-03T08:20:00Z"/>
                <w:rFonts w:asciiTheme="majorEastAsia" w:eastAsia="標楷體" w:hAnsiTheme="majorEastAsia" w:cstheme="majorEastAsia"/>
                <w:color w:val="000000"/>
                <w:rPrChange w:id="15734" w:author="瑋婷 徐" w:date="2025-01-06T15:35:00Z" w16du:dateUtc="2025-01-06T07:35:00Z">
                  <w:rPr>
                    <w:ins w:id="15735" w:author="瑋婷 徐" w:date="2025-01-03T16:20:00Z" w16du:dateUtc="2025-01-03T08:20:00Z"/>
                    <w:rFonts w:cs="Calibri"/>
                    <w:color w:val="000000"/>
                    <w:sz w:val="22"/>
                  </w:rPr>
                </w:rPrChange>
              </w:rPr>
              <w:pPrChange w:id="157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DC053B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737" w:author="瑋婷 徐" w:date="2025-01-03T16:20:00Z" w16du:dateUtc="2025-01-03T08:20:00Z"/>
                <w:rFonts w:asciiTheme="majorEastAsia" w:eastAsia="標楷體" w:hAnsiTheme="majorEastAsia" w:cstheme="majorEastAsia"/>
                <w:color w:val="000000"/>
                <w:rPrChange w:id="15738" w:author="瑋婷 徐" w:date="2025-01-06T15:35:00Z" w16du:dateUtc="2025-01-06T07:35:00Z">
                  <w:rPr>
                    <w:ins w:id="15739" w:author="瑋婷 徐" w:date="2025-01-03T16:20:00Z" w16du:dateUtc="2025-01-03T08:20:00Z"/>
                    <w:rFonts w:cs="Calibri"/>
                    <w:color w:val="000000"/>
                    <w:sz w:val="22"/>
                  </w:rPr>
                </w:rPrChange>
              </w:rPr>
              <w:pPrChange w:id="157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741" w:author="瑋婷 徐" w:date="2025-01-03T16:20:00Z" w16du:dateUtc="2025-01-03T08:20:00Z">
              <w:r w:rsidRPr="00727E7E">
                <w:rPr>
                  <w:rFonts w:asciiTheme="majorEastAsia" w:eastAsia="標楷體" w:hAnsiTheme="majorEastAsia" w:cstheme="majorEastAsia"/>
                  <w:color w:val="000000"/>
                  <w:rPrChange w:id="15742" w:author="瑋婷 徐" w:date="2025-01-06T15:35:00Z" w16du:dateUtc="2025-01-06T07:35:00Z">
                    <w:rPr>
                      <w:rFonts w:cs="Calibri"/>
                      <w:color w:val="000000"/>
                      <w:sz w:val="22"/>
                    </w:rPr>
                  </w:rPrChange>
                </w:rPr>
                <w:t>*</w:t>
              </w:r>
            </w:ins>
          </w:p>
        </w:tc>
      </w:tr>
    </w:tbl>
    <w:p w14:paraId="182224DD" w14:textId="2D6D862D" w:rsidR="00DA433E" w:rsidRPr="003C19C7" w:rsidRDefault="003C19C7">
      <w:pPr>
        <w:rPr>
          <w:ins w:id="15743" w:author="瑋婷 徐" w:date="2025-01-03T16:48:00Z" w16du:dateUtc="2025-01-03T08:48:00Z"/>
          <w:rFonts w:ascii="Times New Roman" w:eastAsia="標楷體" w:hAnsi="Times New Roman" w:cs="Times New Roman"/>
          <w:rPrChange w:id="15744" w:author="瑋婷 徐" w:date="2025-01-03T17:08:00Z" w16du:dateUtc="2025-01-03T09:08:00Z">
            <w:rPr>
              <w:ins w:id="15745" w:author="瑋婷 徐" w:date="2025-01-03T16:48:00Z" w16du:dateUtc="2025-01-03T08:48:00Z"/>
            </w:rPr>
          </w:rPrChange>
        </w:rPr>
      </w:pPr>
      <w:ins w:id="15746"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w:t>
        </w:r>
      </w:ins>
      <w:ins w:id="15747" w:author="瑋婷 徐" w:date="2025-01-06T15:35:00Z" w16du:dateUtc="2025-01-06T07:35:00Z">
        <w:r w:rsidR="00727E7E">
          <w:rPr>
            <w:rFonts w:ascii="Times New Roman" w:eastAsia="標楷體" w:hAnsi="Times New Roman" w:cs="Times New Roman" w:hint="eastAsia"/>
          </w:rPr>
          <w:t>4</w:t>
        </w:r>
      </w:ins>
      <w:ins w:id="15748" w:author="瑋婷 徐" w:date="2025-01-03T17:08:00Z" w16du:dateUtc="2025-01-03T09:08: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5749" w:author="瑋婷 徐" w:date="2025-01-04T15:41:00Z" w16du:dateUtc="2025-01-04T07:41: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002"/>
        <w:gridCol w:w="2891"/>
        <w:gridCol w:w="487"/>
        <w:gridCol w:w="487"/>
        <w:gridCol w:w="486"/>
        <w:gridCol w:w="486"/>
        <w:gridCol w:w="486"/>
        <w:gridCol w:w="360"/>
        <w:gridCol w:w="360"/>
        <w:gridCol w:w="486"/>
        <w:gridCol w:w="486"/>
        <w:gridCol w:w="486"/>
        <w:gridCol w:w="486"/>
        <w:gridCol w:w="486"/>
        <w:gridCol w:w="486"/>
        <w:gridCol w:w="486"/>
        <w:gridCol w:w="486"/>
        <w:gridCol w:w="486"/>
        <w:gridCol w:w="486"/>
        <w:gridCol w:w="486"/>
        <w:gridCol w:w="486"/>
        <w:gridCol w:w="511"/>
        <w:tblGridChange w:id="15750">
          <w:tblGrid>
            <w:gridCol w:w="2538"/>
            <w:gridCol w:w="464"/>
            <w:gridCol w:w="2891"/>
            <w:gridCol w:w="487"/>
            <w:gridCol w:w="124"/>
            <w:gridCol w:w="363"/>
            <w:gridCol w:w="486"/>
            <w:gridCol w:w="486"/>
            <w:gridCol w:w="486"/>
            <w:gridCol w:w="360"/>
            <w:gridCol w:w="360"/>
            <w:gridCol w:w="486"/>
            <w:gridCol w:w="486"/>
            <w:gridCol w:w="486"/>
            <w:gridCol w:w="486"/>
            <w:gridCol w:w="486"/>
            <w:gridCol w:w="486"/>
            <w:gridCol w:w="486"/>
            <w:gridCol w:w="486"/>
            <w:gridCol w:w="486"/>
            <w:gridCol w:w="486"/>
            <w:gridCol w:w="486"/>
            <w:gridCol w:w="486"/>
            <w:gridCol w:w="511"/>
          </w:tblGrid>
        </w:tblGridChange>
      </w:tblGrid>
      <w:tr w:rsidR="00DA433E" w:rsidRPr="00727E7E" w14:paraId="31A133ED" w14:textId="77777777" w:rsidTr="00313CC9">
        <w:trPr>
          <w:cnfStyle w:val="100000000000" w:firstRow="1" w:lastRow="0" w:firstColumn="0" w:lastColumn="0" w:oddVBand="0" w:evenVBand="0" w:oddHBand="0" w:evenHBand="0" w:firstRowFirstColumn="0" w:firstRowLastColumn="0" w:lastRowFirstColumn="0" w:lastRowLastColumn="0"/>
          <w:trHeight w:val="300"/>
          <w:ins w:id="15751" w:author="瑋婷 徐" w:date="2025-01-03T16:48:00Z"/>
          <w:trPrChange w:id="15752"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vMerge w:val="restart"/>
            <w:vAlign w:val="center"/>
            <w:tcPrChange w:id="15753" w:author="瑋婷 徐" w:date="2025-01-04T15:41:00Z" w16du:dateUtc="2025-01-04T07:41:00Z">
              <w:tcPr>
                <w:tcW w:w="825" w:type="pct"/>
                <w:vMerge w:val="restart"/>
              </w:tcPr>
            </w:tcPrChange>
          </w:tcPr>
          <w:p w14:paraId="096E3738" w14:textId="296AB005" w:rsidR="00DA433E" w:rsidRPr="00727E7E"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5754" w:author="瑋婷 徐" w:date="2025-01-03T16:48:00Z" w16du:dateUtc="2025-01-03T08:48:00Z"/>
                <w:rFonts w:asciiTheme="majorEastAsia" w:eastAsia="標楷體" w:hAnsiTheme="majorEastAsia" w:cstheme="majorEastAsia"/>
                <w:b w:val="0"/>
                <w:bCs w:val="0"/>
                <w:color w:val="000000"/>
                <w:rPrChange w:id="15755" w:author="瑋婷 徐" w:date="2025-01-06T15:35:00Z" w16du:dateUtc="2025-01-06T07:35:00Z">
                  <w:rPr>
                    <w:ins w:id="15756" w:author="瑋婷 徐" w:date="2025-01-03T16:48:00Z" w16du:dateUtc="2025-01-03T08:48:00Z"/>
                    <w:rFonts w:asciiTheme="majorEastAsia" w:eastAsia="標楷體" w:hAnsiTheme="majorEastAsia" w:cstheme="majorEastAsia"/>
                    <w:color w:val="000000"/>
                  </w:rPr>
                </w:rPrChange>
              </w:rPr>
              <w:pPrChange w:id="15757" w:author="瑋婷 徐" w:date="2025-01-03T16:49:00Z" w16du:dateUtc="2025-01-03T08:49: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5758" w:author="瑋婷 徐" w:date="2025-01-03T16:48:00Z" w16du:dateUtc="2025-01-03T08:48:00Z">
              <w:r w:rsidRPr="00727E7E">
                <w:rPr>
                  <w:rFonts w:asciiTheme="majorEastAsia" w:eastAsia="標楷體" w:hAnsiTheme="majorEastAsia" w:cstheme="majorEastAsia" w:hint="eastAsia"/>
                  <w:b w:val="0"/>
                  <w:bCs w:val="0"/>
                  <w:color w:val="000000"/>
                </w:rPr>
                <w:t>鳥種名</w:t>
              </w:r>
            </w:ins>
          </w:p>
        </w:tc>
        <w:tc>
          <w:tcPr>
            <w:tcW w:w="939" w:type="pct"/>
            <w:vMerge w:val="restart"/>
            <w:vAlign w:val="center"/>
            <w:tcPrChange w:id="15759" w:author="瑋婷 徐" w:date="2025-01-04T15:41:00Z" w16du:dateUtc="2025-01-04T07:41:00Z">
              <w:tcPr>
                <w:tcW w:w="1289" w:type="pct"/>
                <w:gridSpan w:val="4"/>
                <w:vMerge w:val="restart"/>
              </w:tcPr>
            </w:tcPrChange>
          </w:tcPr>
          <w:p w14:paraId="6449081A" w14:textId="7CEF85AE"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5760" w:author="瑋婷 徐" w:date="2025-01-03T16:48:00Z" w16du:dateUtc="2025-01-03T08:48:00Z"/>
                <w:rFonts w:asciiTheme="majorEastAsia" w:eastAsia="標楷體" w:hAnsiTheme="majorEastAsia" w:cstheme="majorEastAsia"/>
                <w:b w:val="0"/>
                <w:bCs w:val="0"/>
                <w:i/>
                <w:iCs/>
                <w:color w:val="000000"/>
                <w:rPrChange w:id="15761" w:author="瑋婷 徐" w:date="2025-01-06T15:35:00Z" w16du:dateUtc="2025-01-06T07:35:00Z">
                  <w:rPr>
                    <w:ins w:id="15762" w:author="瑋婷 徐" w:date="2025-01-03T16:48:00Z" w16du:dateUtc="2025-01-03T08:48:00Z"/>
                    <w:rFonts w:asciiTheme="majorEastAsia" w:eastAsia="標楷體" w:hAnsiTheme="majorEastAsia" w:cstheme="majorEastAsia"/>
                    <w:i/>
                    <w:iCs/>
                    <w:color w:val="000000"/>
                  </w:rPr>
                </w:rPrChange>
              </w:rPr>
              <w:pPrChange w:id="15763" w:author="瑋婷 徐" w:date="2025-01-03T16:49:00Z" w16du:dateUtc="2025-01-03T08:49: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5764" w:author="瑋婷 徐" w:date="2025-01-03T16:48:00Z" w16du:dateUtc="2025-01-03T08:48:00Z">
              <w:r w:rsidRPr="00727E7E">
                <w:rPr>
                  <w:rFonts w:asciiTheme="majorEastAsia" w:eastAsia="標楷體" w:hAnsiTheme="majorEastAsia" w:cstheme="majorEastAsia" w:hint="eastAsia"/>
                  <w:b w:val="0"/>
                  <w:bCs w:val="0"/>
                  <w:color w:val="000000"/>
                </w:rPr>
                <w:t>學名</w:t>
              </w:r>
            </w:ins>
          </w:p>
        </w:tc>
        <w:tc>
          <w:tcPr>
            <w:tcW w:w="3086" w:type="pct"/>
            <w:gridSpan w:val="20"/>
            <w:noWrap/>
            <w:vAlign w:val="center"/>
            <w:tcPrChange w:id="15765" w:author="瑋婷 徐" w:date="2025-01-04T15:41:00Z" w16du:dateUtc="2025-01-04T07:41:00Z">
              <w:tcPr>
                <w:tcW w:w="2887" w:type="pct"/>
                <w:gridSpan w:val="19"/>
                <w:noWrap/>
              </w:tcPr>
            </w:tcPrChange>
          </w:tcPr>
          <w:p w14:paraId="5CE7547D" w14:textId="6ACDA9DF" w:rsidR="00DA433E" w:rsidRPr="00727E7E"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5766" w:author="瑋婷 徐" w:date="2025-01-03T16:48:00Z" w16du:dateUtc="2025-01-03T08:48:00Z"/>
                <w:rFonts w:asciiTheme="majorEastAsia" w:eastAsia="標楷體" w:hAnsiTheme="majorEastAsia" w:cstheme="majorEastAsia"/>
                <w:b w:val="0"/>
                <w:bCs w:val="0"/>
                <w:color w:val="000000"/>
                <w:rPrChange w:id="15767" w:author="瑋婷 徐" w:date="2025-01-06T15:35:00Z" w16du:dateUtc="2025-01-06T07:35:00Z">
                  <w:rPr>
                    <w:ins w:id="15768" w:author="瑋婷 徐" w:date="2025-01-03T16:48:00Z" w16du:dateUtc="2025-01-03T08:48:00Z"/>
                    <w:rFonts w:asciiTheme="majorEastAsia" w:eastAsia="標楷體" w:hAnsiTheme="majorEastAsia" w:cstheme="majorEastAsia"/>
                    <w:color w:val="000000"/>
                  </w:rPr>
                </w:rPrChange>
              </w:rPr>
              <w:pPrChange w:id="15769" w:author="瑋婷 徐" w:date="2025-01-03T16:49:00Z" w16du:dateUtc="2025-01-03T08:49: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5770" w:author="瑋婷 徐" w:date="2025-01-03T16:49:00Z" w16du:dateUtc="2025-01-03T08:49:00Z">
              <w:r w:rsidRPr="00727E7E">
                <w:rPr>
                  <w:rFonts w:ascii="Times New Roman" w:eastAsia="標楷體" w:hAnsi="Times New Roman" w:cs="Times New Roman" w:hint="eastAsia"/>
                  <w:b w:val="0"/>
                  <w:bCs w:val="0"/>
                  <w:color w:val="000000"/>
                  <w:rPrChange w:id="15771" w:author="瑋婷 徐" w:date="2025-01-06T15:35:00Z" w16du:dateUtc="2025-01-06T07:35:00Z">
                    <w:rPr>
                      <w:rFonts w:ascii="Times New Roman" w:eastAsia="標楷體" w:hAnsi="Times New Roman" w:cs="Times New Roman" w:hint="eastAsia"/>
                      <w:color w:val="000000"/>
                    </w:rPr>
                  </w:rPrChange>
                </w:rPr>
                <w:t>樣區序號</w:t>
              </w:r>
            </w:ins>
          </w:p>
        </w:tc>
      </w:tr>
      <w:tr w:rsidR="00832762" w:rsidRPr="00727E7E" w14:paraId="7FBE1220" w14:textId="77777777" w:rsidTr="00313CC9">
        <w:trPr>
          <w:cnfStyle w:val="000000100000" w:firstRow="0" w:lastRow="0" w:firstColumn="0" w:lastColumn="0" w:oddVBand="0" w:evenVBand="0" w:oddHBand="1" w:evenHBand="0" w:firstRowFirstColumn="0" w:firstRowLastColumn="0" w:lastRowFirstColumn="0" w:lastRowLastColumn="0"/>
          <w:trHeight w:val="300"/>
          <w:ins w:id="15772" w:author="瑋婷 徐" w:date="2025-01-03T16:48:00Z"/>
        </w:trPr>
        <w:tc>
          <w:tcPr>
            <w:cnfStyle w:val="001000000000" w:firstRow="0" w:lastRow="0" w:firstColumn="1" w:lastColumn="0" w:oddVBand="0" w:evenVBand="0" w:oddHBand="0" w:evenHBand="0" w:firstRowFirstColumn="0" w:firstRowLastColumn="0" w:lastRowFirstColumn="0" w:lastRowLastColumn="0"/>
            <w:tcW w:w="975" w:type="pct"/>
            <w:vMerge/>
            <w:vAlign w:val="center"/>
          </w:tcPr>
          <w:p w14:paraId="19E990A1" w14:textId="77777777" w:rsidR="00DA433E" w:rsidRPr="00727E7E" w:rsidRDefault="00DA433E">
            <w:pPr>
              <w:spacing w:line="360" w:lineRule="auto"/>
              <w:jc w:val="center"/>
              <w:rPr>
                <w:ins w:id="15773" w:author="瑋婷 徐" w:date="2025-01-03T16:48:00Z" w16du:dateUtc="2025-01-03T08:48:00Z"/>
                <w:rFonts w:asciiTheme="majorEastAsia" w:eastAsia="標楷體" w:hAnsiTheme="majorEastAsia" w:cstheme="majorEastAsia"/>
                <w:b w:val="0"/>
                <w:bCs w:val="0"/>
                <w:color w:val="000000"/>
                <w:rPrChange w:id="15774" w:author="瑋婷 徐" w:date="2025-01-06T15:35:00Z" w16du:dateUtc="2025-01-06T07:35:00Z">
                  <w:rPr>
                    <w:ins w:id="15775" w:author="瑋婷 徐" w:date="2025-01-03T16:48:00Z" w16du:dateUtc="2025-01-03T08:48:00Z"/>
                    <w:rFonts w:asciiTheme="majorEastAsia" w:eastAsia="標楷體" w:hAnsiTheme="majorEastAsia" w:cstheme="majorEastAsia"/>
                    <w:color w:val="000000"/>
                  </w:rPr>
                </w:rPrChange>
              </w:rPr>
              <w:pPrChange w:id="15776" w:author="瑋婷 徐" w:date="2025-01-03T16:49:00Z" w16du:dateUtc="2025-01-03T08:49:00Z">
                <w:pPr>
                  <w:spacing w:line="360" w:lineRule="auto"/>
                  <w:jc w:val="both"/>
                </w:pPr>
              </w:pPrChange>
            </w:pPr>
          </w:p>
        </w:tc>
        <w:tc>
          <w:tcPr>
            <w:tcW w:w="939" w:type="pct"/>
            <w:vMerge/>
            <w:vAlign w:val="center"/>
          </w:tcPr>
          <w:p w14:paraId="305E28C3" w14:textId="77777777"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777" w:author="瑋婷 徐" w:date="2025-01-03T16:48:00Z" w16du:dateUtc="2025-01-03T08:48:00Z"/>
                <w:rFonts w:asciiTheme="majorEastAsia" w:eastAsia="標楷體" w:hAnsiTheme="majorEastAsia" w:cstheme="majorEastAsia"/>
                <w:i/>
                <w:iCs/>
                <w:color w:val="000000"/>
              </w:rPr>
              <w:pPrChange w:id="15778"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58" w:type="pct"/>
            <w:noWrap/>
            <w:vAlign w:val="center"/>
          </w:tcPr>
          <w:p w14:paraId="274E8421" w14:textId="5000A156"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779" w:author="瑋婷 徐" w:date="2025-01-03T16:48:00Z" w16du:dateUtc="2025-01-03T08:48:00Z"/>
                <w:rFonts w:asciiTheme="majorEastAsia" w:eastAsia="標楷體" w:hAnsiTheme="majorEastAsia" w:cstheme="majorEastAsia"/>
                <w:i/>
                <w:iCs/>
                <w:color w:val="000000"/>
              </w:rPr>
              <w:pPrChange w:id="15780"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781" w:author="瑋婷 徐" w:date="2025-01-03T16:49:00Z" w16du:dateUtc="2025-01-03T08:49:00Z">
              <w:r w:rsidRPr="00727E7E">
                <w:rPr>
                  <w:rFonts w:asciiTheme="majorEastAsia" w:eastAsia="標楷體" w:hAnsiTheme="majorEastAsia" w:cstheme="majorEastAsia" w:hint="eastAsia"/>
                  <w:color w:val="000000"/>
                </w:rPr>
                <w:t>1</w:t>
              </w:r>
            </w:ins>
          </w:p>
        </w:tc>
        <w:tc>
          <w:tcPr>
            <w:tcW w:w="158" w:type="pct"/>
            <w:noWrap/>
            <w:vAlign w:val="center"/>
          </w:tcPr>
          <w:p w14:paraId="0A2F9DD0" w14:textId="433A5116"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782" w:author="瑋婷 徐" w:date="2025-01-03T16:48:00Z" w16du:dateUtc="2025-01-03T08:48:00Z"/>
                <w:rFonts w:asciiTheme="majorEastAsia" w:eastAsia="標楷體" w:hAnsiTheme="majorEastAsia" w:cstheme="majorEastAsia"/>
              </w:rPr>
              <w:pPrChange w:id="15783"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784" w:author="瑋婷 徐" w:date="2025-01-03T16:49:00Z" w16du:dateUtc="2025-01-03T08:49:00Z">
              <w:r w:rsidRPr="00727E7E">
                <w:rPr>
                  <w:rFonts w:asciiTheme="majorEastAsia" w:eastAsia="標楷體" w:hAnsiTheme="majorEastAsia" w:cstheme="majorEastAsia" w:hint="eastAsia"/>
                  <w:color w:val="000000"/>
                </w:rPr>
                <w:t>2</w:t>
              </w:r>
            </w:ins>
          </w:p>
        </w:tc>
        <w:tc>
          <w:tcPr>
            <w:tcW w:w="158" w:type="pct"/>
            <w:noWrap/>
            <w:vAlign w:val="center"/>
          </w:tcPr>
          <w:p w14:paraId="5FC5F466" w14:textId="2F458199"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785" w:author="瑋婷 徐" w:date="2025-01-03T16:48:00Z" w16du:dateUtc="2025-01-03T08:48:00Z"/>
                <w:rFonts w:asciiTheme="majorEastAsia" w:eastAsia="標楷體" w:hAnsiTheme="majorEastAsia" w:cstheme="majorEastAsia"/>
              </w:rPr>
              <w:pPrChange w:id="15786"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787" w:author="瑋婷 徐" w:date="2025-01-03T16:49:00Z" w16du:dateUtc="2025-01-03T08:49:00Z">
              <w:r w:rsidRPr="00727E7E">
                <w:rPr>
                  <w:rFonts w:asciiTheme="majorEastAsia" w:eastAsia="標楷體" w:hAnsiTheme="majorEastAsia" w:cstheme="majorEastAsia" w:hint="eastAsia"/>
                  <w:color w:val="000000"/>
                </w:rPr>
                <w:t>3</w:t>
              </w:r>
            </w:ins>
          </w:p>
        </w:tc>
        <w:tc>
          <w:tcPr>
            <w:tcW w:w="158" w:type="pct"/>
            <w:noWrap/>
            <w:vAlign w:val="center"/>
          </w:tcPr>
          <w:p w14:paraId="483DE3F7" w14:textId="1889A4CC"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788" w:author="瑋婷 徐" w:date="2025-01-03T16:48:00Z" w16du:dateUtc="2025-01-03T08:48:00Z"/>
                <w:rFonts w:asciiTheme="majorEastAsia" w:eastAsia="標楷體" w:hAnsiTheme="majorEastAsia" w:cstheme="majorEastAsia"/>
              </w:rPr>
              <w:pPrChange w:id="15789"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790" w:author="瑋婷 徐" w:date="2025-01-03T16:49:00Z" w16du:dateUtc="2025-01-03T08:49:00Z">
              <w:r w:rsidRPr="00727E7E">
                <w:rPr>
                  <w:rFonts w:asciiTheme="majorEastAsia" w:eastAsia="標楷體" w:hAnsiTheme="majorEastAsia" w:cstheme="majorEastAsia" w:hint="eastAsia"/>
                  <w:color w:val="000000"/>
                </w:rPr>
                <w:t>4</w:t>
              </w:r>
            </w:ins>
          </w:p>
        </w:tc>
        <w:tc>
          <w:tcPr>
            <w:tcW w:w="158" w:type="pct"/>
            <w:noWrap/>
            <w:vAlign w:val="center"/>
          </w:tcPr>
          <w:p w14:paraId="095F5EB0" w14:textId="7383F442"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791" w:author="瑋婷 徐" w:date="2025-01-03T16:48:00Z" w16du:dateUtc="2025-01-03T08:48:00Z"/>
                <w:rFonts w:asciiTheme="majorEastAsia" w:eastAsia="標楷體" w:hAnsiTheme="majorEastAsia" w:cstheme="majorEastAsia"/>
              </w:rPr>
              <w:pPrChange w:id="15792"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793" w:author="瑋婷 徐" w:date="2025-01-03T16:49:00Z" w16du:dateUtc="2025-01-03T08:49:00Z">
              <w:r w:rsidRPr="00727E7E">
                <w:rPr>
                  <w:rFonts w:asciiTheme="majorEastAsia" w:eastAsia="標楷體" w:hAnsiTheme="majorEastAsia" w:cstheme="majorEastAsia" w:hint="eastAsia"/>
                  <w:color w:val="000000"/>
                </w:rPr>
                <w:t>5</w:t>
              </w:r>
            </w:ins>
          </w:p>
        </w:tc>
        <w:tc>
          <w:tcPr>
            <w:tcW w:w="117" w:type="pct"/>
            <w:noWrap/>
            <w:vAlign w:val="center"/>
          </w:tcPr>
          <w:p w14:paraId="2AC04541" w14:textId="283E7320"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794" w:author="瑋婷 徐" w:date="2025-01-03T16:48:00Z" w16du:dateUtc="2025-01-03T08:48:00Z"/>
                <w:rFonts w:asciiTheme="majorEastAsia" w:eastAsia="標楷體" w:hAnsiTheme="majorEastAsia" w:cstheme="majorEastAsia"/>
              </w:rPr>
              <w:pPrChange w:id="15795"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796" w:author="瑋婷 徐" w:date="2025-01-03T16:49:00Z" w16du:dateUtc="2025-01-03T08:49:00Z">
              <w:r w:rsidRPr="00727E7E">
                <w:rPr>
                  <w:rFonts w:asciiTheme="majorEastAsia" w:eastAsia="標楷體" w:hAnsiTheme="majorEastAsia" w:cstheme="majorEastAsia" w:hint="eastAsia"/>
                  <w:color w:val="000000"/>
                </w:rPr>
                <w:t>6</w:t>
              </w:r>
            </w:ins>
          </w:p>
        </w:tc>
        <w:tc>
          <w:tcPr>
            <w:tcW w:w="117" w:type="pct"/>
            <w:vAlign w:val="center"/>
          </w:tcPr>
          <w:p w14:paraId="2D2D94BF" w14:textId="7ED362DF"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797" w:author="瑋婷 徐" w:date="2025-01-03T16:48:00Z" w16du:dateUtc="2025-01-03T08:48:00Z"/>
                <w:rFonts w:asciiTheme="majorEastAsia" w:eastAsia="標楷體" w:hAnsiTheme="majorEastAsia" w:cstheme="majorEastAsia"/>
              </w:rPr>
              <w:pPrChange w:id="15798"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799" w:author="瑋婷 徐" w:date="2025-01-03T16:49:00Z" w16du:dateUtc="2025-01-03T08:49:00Z">
              <w:r w:rsidRPr="00727E7E">
                <w:rPr>
                  <w:rFonts w:asciiTheme="majorEastAsia" w:eastAsia="標楷體" w:hAnsiTheme="majorEastAsia" w:cstheme="majorEastAsia" w:hint="eastAsia"/>
                  <w:color w:val="000000"/>
                </w:rPr>
                <w:t>7</w:t>
              </w:r>
            </w:ins>
          </w:p>
        </w:tc>
        <w:tc>
          <w:tcPr>
            <w:tcW w:w="158" w:type="pct"/>
            <w:noWrap/>
            <w:vAlign w:val="center"/>
          </w:tcPr>
          <w:p w14:paraId="48B03DD3" w14:textId="0E84F376"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00" w:author="瑋婷 徐" w:date="2025-01-03T16:48:00Z" w16du:dateUtc="2025-01-03T08:48:00Z"/>
                <w:rFonts w:asciiTheme="majorEastAsia" w:eastAsia="標楷體" w:hAnsiTheme="majorEastAsia" w:cstheme="majorEastAsia"/>
              </w:rPr>
              <w:pPrChange w:id="15801"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02" w:author="瑋婷 徐" w:date="2025-01-03T16:49:00Z" w16du:dateUtc="2025-01-03T08:49:00Z">
              <w:r w:rsidRPr="00727E7E">
                <w:rPr>
                  <w:rFonts w:asciiTheme="majorEastAsia" w:eastAsia="標楷體" w:hAnsiTheme="majorEastAsia" w:cstheme="majorEastAsia" w:hint="eastAsia"/>
                  <w:color w:val="000000"/>
                </w:rPr>
                <w:t>8</w:t>
              </w:r>
            </w:ins>
          </w:p>
        </w:tc>
        <w:tc>
          <w:tcPr>
            <w:tcW w:w="158" w:type="pct"/>
            <w:noWrap/>
            <w:vAlign w:val="center"/>
          </w:tcPr>
          <w:p w14:paraId="2C40AAB6" w14:textId="1D7C9F74"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03" w:author="瑋婷 徐" w:date="2025-01-03T16:48:00Z" w16du:dateUtc="2025-01-03T08:48:00Z"/>
                <w:rFonts w:asciiTheme="majorEastAsia" w:eastAsia="標楷體" w:hAnsiTheme="majorEastAsia" w:cstheme="majorEastAsia"/>
              </w:rPr>
              <w:pPrChange w:id="15804"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05" w:author="瑋婷 徐" w:date="2025-01-03T16:49:00Z" w16du:dateUtc="2025-01-03T08:49:00Z">
              <w:r w:rsidRPr="00727E7E">
                <w:rPr>
                  <w:rFonts w:asciiTheme="majorEastAsia" w:eastAsia="標楷體" w:hAnsiTheme="majorEastAsia" w:cstheme="majorEastAsia" w:hint="eastAsia"/>
                  <w:color w:val="000000"/>
                </w:rPr>
                <w:t>9</w:t>
              </w:r>
            </w:ins>
          </w:p>
        </w:tc>
        <w:tc>
          <w:tcPr>
            <w:tcW w:w="158" w:type="pct"/>
            <w:noWrap/>
            <w:vAlign w:val="center"/>
          </w:tcPr>
          <w:p w14:paraId="47E1C08A" w14:textId="50FDF7B6"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06" w:author="瑋婷 徐" w:date="2025-01-03T16:48:00Z" w16du:dateUtc="2025-01-03T08:48:00Z"/>
                <w:rFonts w:asciiTheme="majorEastAsia" w:eastAsia="標楷體" w:hAnsiTheme="majorEastAsia" w:cstheme="majorEastAsia"/>
              </w:rPr>
              <w:pPrChange w:id="15807"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08" w:author="瑋婷 徐" w:date="2025-01-03T16:49:00Z" w16du:dateUtc="2025-01-03T08:49:00Z">
              <w:r w:rsidRPr="00727E7E">
                <w:rPr>
                  <w:rFonts w:asciiTheme="majorEastAsia" w:eastAsia="標楷體" w:hAnsiTheme="majorEastAsia" w:cstheme="majorEastAsia" w:hint="eastAsia"/>
                  <w:color w:val="000000"/>
                </w:rPr>
                <w:t>10</w:t>
              </w:r>
            </w:ins>
          </w:p>
        </w:tc>
        <w:tc>
          <w:tcPr>
            <w:tcW w:w="158" w:type="pct"/>
            <w:noWrap/>
            <w:vAlign w:val="center"/>
          </w:tcPr>
          <w:p w14:paraId="3AA43F5B" w14:textId="3A14E167"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09" w:author="瑋婷 徐" w:date="2025-01-03T16:48:00Z" w16du:dateUtc="2025-01-03T08:48:00Z"/>
                <w:rFonts w:asciiTheme="majorEastAsia" w:eastAsia="標楷體" w:hAnsiTheme="majorEastAsia" w:cstheme="majorEastAsia"/>
              </w:rPr>
              <w:pPrChange w:id="15810"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11" w:author="瑋婷 徐" w:date="2025-01-03T16:49:00Z" w16du:dateUtc="2025-01-03T08:49:00Z">
              <w:r w:rsidRPr="00727E7E">
                <w:rPr>
                  <w:rFonts w:asciiTheme="majorEastAsia" w:eastAsia="標楷體" w:hAnsiTheme="majorEastAsia" w:cstheme="majorEastAsia" w:hint="eastAsia"/>
                  <w:color w:val="000000"/>
                </w:rPr>
                <w:t>11</w:t>
              </w:r>
            </w:ins>
          </w:p>
        </w:tc>
        <w:tc>
          <w:tcPr>
            <w:tcW w:w="158" w:type="pct"/>
            <w:vAlign w:val="center"/>
          </w:tcPr>
          <w:p w14:paraId="4A1F5C00" w14:textId="4E17EF8E"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12" w:author="瑋婷 徐" w:date="2025-01-03T16:48:00Z" w16du:dateUtc="2025-01-03T08:48:00Z"/>
                <w:rFonts w:asciiTheme="majorEastAsia" w:eastAsia="標楷體" w:hAnsiTheme="majorEastAsia" w:cstheme="majorEastAsia"/>
              </w:rPr>
              <w:pPrChange w:id="15813"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14" w:author="瑋婷 徐" w:date="2025-01-03T16:49:00Z" w16du:dateUtc="2025-01-03T08:49:00Z">
              <w:r w:rsidRPr="00727E7E">
                <w:rPr>
                  <w:rFonts w:asciiTheme="majorEastAsia" w:eastAsia="標楷體" w:hAnsiTheme="majorEastAsia" w:cstheme="majorEastAsia" w:hint="eastAsia"/>
                  <w:color w:val="000000"/>
                </w:rPr>
                <w:t>12</w:t>
              </w:r>
            </w:ins>
          </w:p>
        </w:tc>
        <w:tc>
          <w:tcPr>
            <w:tcW w:w="158" w:type="pct"/>
            <w:noWrap/>
            <w:vAlign w:val="center"/>
          </w:tcPr>
          <w:p w14:paraId="301952F4" w14:textId="074DEAD7"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15" w:author="瑋婷 徐" w:date="2025-01-03T16:48:00Z" w16du:dateUtc="2025-01-03T08:48:00Z"/>
                <w:rFonts w:asciiTheme="majorEastAsia" w:eastAsia="標楷體" w:hAnsiTheme="majorEastAsia" w:cstheme="majorEastAsia"/>
              </w:rPr>
              <w:pPrChange w:id="15816"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17" w:author="瑋婷 徐" w:date="2025-01-03T16:49:00Z" w16du:dateUtc="2025-01-03T08:49:00Z">
              <w:r w:rsidRPr="00727E7E">
                <w:rPr>
                  <w:rFonts w:asciiTheme="majorEastAsia" w:eastAsia="標楷體" w:hAnsiTheme="majorEastAsia" w:cstheme="majorEastAsia" w:hint="eastAsia"/>
                  <w:color w:val="000000"/>
                </w:rPr>
                <w:t>13</w:t>
              </w:r>
            </w:ins>
          </w:p>
        </w:tc>
        <w:tc>
          <w:tcPr>
            <w:tcW w:w="158" w:type="pct"/>
            <w:noWrap/>
            <w:vAlign w:val="center"/>
          </w:tcPr>
          <w:p w14:paraId="56902425" w14:textId="5336DBD3"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18" w:author="瑋婷 徐" w:date="2025-01-03T16:48:00Z" w16du:dateUtc="2025-01-03T08:48:00Z"/>
                <w:rFonts w:asciiTheme="majorEastAsia" w:eastAsia="標楷體" w:hAnsiTheme="majorEastAsia" w:cstheme="majorEastAsia"/>
              </w:rPr>
              <w:pPrChange w:id="15819"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20" w:author="瑋婷 徐" w:date="2025-01-03T16:49:00Z" w16du:dateUtc="2025-01-03T08:49:00Z">
              <w:r w:rsidRPr="00727E7E">
                <w:rPr>
                  <w:rFonts w:asciiTheme="majorEastAsia" w:eastAsia="標楷體" w:hAnsiTheme="majorEastAsia" w:cstheme="majorEastAsia" w:hint="eastAsia"/>
                  <w:color w:val="000000"/>
                </w:rPr>
                <w:t>14</w:t>
              </w:r>
            </w:ins>
          </w:p>
        </w:tc>
        <w:tc>
          <w:tcPr>
            <w:tcW w:w="158" w:type="pct"/>
            <w:noWrap/>
            <w:vAlign w:val="center"/>
          </w:tcPr>
          <w:p w14:paraId="72C7808C" w14:textId="7A9BFD73"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21" w:author="瑋婷 徐" w:date="2025-01-03T16:48:00Z" w16du:dateUtc="2025-01-03T08:48:00Z"/>
                <w:rFonts w:asciiTheme="majorEastAsia" w:eastAsia="標楷體" w:hAnsiTheme="majorEastAsia" w:cstheme="majorEastAsia"/>
              </w:rPr>
              <w:pPrChange w:id="15822"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23" w:author="瑋婷 徐" w:date="2025-01-03T16:49:00Z" w16du:dateUtc="2025-01-03T08:49:00Z">
              <w:r w:rsidRPr="00727E7E">
                <w:rPr>
                  <w:rFonts w:asciiTheme="majorEastAsia" w:eastAsia="標楷體" w:hAnsiTheme="majorEastAsia" w:cstheme="majorEastAsia" w:hint="eastAsia"/>
                  <w:color w:val="000000"/>
                </w:rPr>
                <w:t>15</w:t>
              </w:r>
            </w:ins>
          </w:p>
        </w:tc>
        <w:tc>
          <w:tcPr>
            <w:tcW w:w="158" w:type="pct"/>
            <w:noWrap/>
            <w:vAlign w:val="center"/>
          </w:tcPr>
          <w:p w14:paraId="6A9B6448" w14:textId="4D570FC6"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24" w:author="瑋婷 徐" w:date="2025-01-03T16:48:00Z" w16du:dateUtc="2025-01-03T08:48:00Z"/>
                <w:rFonts w:asciiTheme="majorEastAsia" w:eastAsia="標楷體" w:hAnsiTheme="majorEastAsia" w:cstheme="majorEastAsia"/>
                <w:color w:val="000000"/>
              </w:rPr>
              <w:pPrChange w:id="15825"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26" w:author="瑋婷 徐" w:date="2025-01-03T16:49:00Z" w16du:dateUtc="2025-01-03T08:49:00Z">
              <w:r w:rsidRPr="00727E7E">
                <w:rPr>
                  <w:rFonts w:asciiTheme="majorEastAsia" w:eastAsia="標楷體" w:hAnsiTheme="majorEastAsia" w:cstheme="majorEastAsia" w:hint="eastAsia"/>
                  <w:color w:val="000000"/>
                </w:rPr>
                <w:t>16</w:t>
              </w:r>
            </w:ins>
          </w:p>
        </w:tc>
        <w:tc>
          <w:tcPr>
            <w:tcW w:w="158" w:type="pct"/>
            <w:noWrap/>
            <w:vAlign w:val="center"/>
          </w:tcPr>
          <w:p w14:paraId="66630DDF" w14:textId="20050775"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27" w:author="瑋婷 徐" w:date="2025-01-03T16:48:00Z" w16du:dateUtc="2025-01-03T08:48:00Z"/>
                <w:rFonts w:asciiTheme="majorEastAsia" w:eastAsia="標楷體" w:hAnsiTheme="majorEastAsia" w:cstheme="majorEastAsia"/>
                <w:color w:val="000000"/>
              </w:rPr>
              <w:pPrChange w:id="15828"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29" w:author="瑋婷 徐" w:date="2025-01-03T16:49:00Z" w16du:dateUtc="2025-01-03T08:49:00Z">
              <w:r w:rsidRPr="00727E7E">
                <w:rPr>
                  <w:rFonts w:asciiTheme="majorEastAsia" w:eastAsia="標楷體" w:hAnsiTheme="majorEastAsia" w:cstheme="majorEastAsia" w:hint="eastAsia"/>
                  <w:color w:val="000000"/>
                </w:rPr>
                <w:t>17</w:t>
              </w:r>
            </w:ins>
          </w:p>
        </w:tc>
        <w:tc>
          <w:tcPr>
            <w:tcW w:w="158" w:type="pct"/>
            <w:noWrap/>
            <w:vAlign w:val="center"/>
          </w:tcPr>
          <w:p w14:paraId="01181D8D" w14:textId="7BFBD5E3"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30" w:author="瑋婷 徐" w:date="2025-01-03T16:48:00Z" w16du:dateUtc="2025-01-03T08:48:00Z"/>
                <w:rFonts w:asciiTheme="majorEastAsia" w:eastAsia="標楷體" w:hAnsiTheme="majorEastAsia" w:cstheme="majorEastAsia"/>
                <w:color w:val="000000"/>
              </w:rPr>
              <w:pPrChange w:id="15831"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32" w:author="瑋婷 徐" w:date="2025-01-03T16:49:00Z" w16du:dateUtc="2025-01-03T08:49:00Z">
              <w:r w:rsidRPr="00727E7E">
                <w:rPr>
                  <w:rFonts w:asciiTheme="majorEastAsia" w:eastAsia="標楷體" w:hAnsiTheme="majorEastAsia" w:cstheme="majorEastAsia" w:hint="eastAsia"/>
                  <w:color w:val="000000"/>
                </w:rPr>
                <w:t>18</w:t>
              </w:r>
            </w:ins>
          </w:p>
        </w:tc>
        <w:tc>
          <w:tcPr>
            <w:tcW w:w="158" w:type="pct"/>
            <w:noWrap/>
            <w:vAlign w:val="center"/>
          </w:tcPr>
          <w:p w14:paraId="15324F2A" w14:textId="07496320"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33" w:author="瑋婷 徐" w:date="2025-01-03T16:48:00Z" w16du:dateUtc="2025-01-03T08:48:00Z"/>
                <w:rFonts w:asciiTheme="majorEastAsia" w:eastAsia="標楷體" w:hAnsiTheme="majorEastAsia" w:cstheme="majorEastAsia"/>
                <w:color w:val="000000"/>
              </w:rPr>
              <w:pPrChange w:id="15834"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35" w:author="瑋婷 徐" w:date="2025-01-03T16:49:00Z" w16du:dateUtc="2025-01-03T08:49:00Z">
              <w:r w:rsidRPr="00727E7E">
                <w:rPr>
                  <w:rFonts w:asciiTheme="majorEastAsia" w:eastAsia="標楷體" w:hAnsiTheme="majorEastAsia" w:cstheme="majorEastAsia" w:hint="eastAsia"/>
                  <w:color w:val="000000"/>
                </w:rPr>
                <w:t>19</w:t>
              </w:r>
            </w:ins>
          </w:p>
        </w:tc>
        <w:tc>
          <w:tcPr>
            <w:tcW w:w="158" w:type="pct"/>
            <w:noWrap/>
            <w:vAlign w:val="center"/>
          </w:tcPr>
          <w:p w14:paraId="4613C6CA" w14:textId="256C6744" w:rsidR="00DA433E" w:rsidRPr="00727E7E"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5836" w:author="瑋婷 徐" w:date="2025-01-03T16:48:00Z" w16du:dateUtc="2025-01-03T08:48:00Z"/>
                <w:rFonts w:asciiTheme="majorEastAsia" w:eastAsia="標楷體" w:hAnsiTheme="majorEastAsia" w:cstheme="majorEastAsia"/>
                <w:color w:val="000000"/>
              </w:rPr>
              <w:pPrChange w:id="15837"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5838" w:author="瑋婷 徐" w:date="2025-01-03T16:49:00Z" w16du:dateUtc="2025-01-03T08:49:00Z">
              <w:r w:rsidRPr="00727E7E">
                <w:rPr>
                  <w:rFonts w:asciiTheme="majorEastAsia" w:eastAsia="標楷體" w:hAnsiTheme="majorEastAsia" w:cstheme="majorEastAsia" w:hint="eastAsia"/>
                  <w:color w:val="000000"/>
                </w:rPr>
                <w:t>20</w:t>
              </w:r>
            </w:ins>
          </w:p>
        </w:tc>
      </w:tr>
      <w:tr w:rsidR="00313CC9" w:rsidRPr="00727E7E" w14:paraId="770634F5" w14:textId="77777777" w:rsidTr="00313CC9">
        <w:trPr>
          <w:trHeight w:val="300"/>
          <w:ins w:id="15839"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B88B42E" w14:textId="77777777" w:rsidR="00DA433E" w:rsidRPr="00727E7E" w:rsidRDefault="00DA433E">
            <w:pPr>
              <w:spacing w:line="360" w:lineRule="auto"/>
              <w:jc w:val="both"/>
              <w:rPr>
                <w:ins w:id="15840" w:author="瑋婷 徐" w:date="2025-01-03T16:20:00Z" w16du:dateUtc="2025-01-03T08:20:00Z"/>
                <w:rFonts w:asciiTheme="majorEastAsia" w:eastAsia="標楷體" w:hAnsiTheme="majorEastAsia" w:cstheme="majorEastAsia"/>
                <w:b w:val="0"/>
                <w:bCs w:val="0"/>
                <w:color w:val="000000"/>
                <w:rPrChange w:id="15841" w:author="瑋婷 徐" w:date="2025-01-06T15:35:00Z" w16du:dateUtc="2025-01-06T07:35:00Z">
                  <w:rPr>
                    <w:ins w:id="15842" w:author="瑋婷 徐" w:date="2025-01-03T16:20:00Z" w16du:dateUtc="2025-01-03T08:20:00Z"/>
                    <w:rFonts w:cs="Calibri"/>
                    <w:color w:val="000000"/>
                    <w:sz w:val="22"/>
                  </w:rPr>
                </w:rPrChange>
              </w:rPr>
              <w:pPrChange w:id="15843" w:author="瑋婷 徐" w:date="2025-01-03T16:21:00Z" w16du:dateUtc="2025-01-03T08:21:00Z">
                <w:pPr/>
              </w:pPrChange>
            </w:pPr>
            <w:ins w:id="15844" w:author="瑋婷 徐" w:date="2025-01-03T16:20:00Z" w16du:dateUtc="2025-01-03T08:20:00Z">
              <w:r w:rsidRPr="00727E7E">
                <w:rPr>
                  <w:rFonts w:asciiTheme="majorEastAsia" w:eastAsia="標楷體" w:hAnsiTheme="majorEastAsia" w:cstheme="majorEastAsia"/>
                  <w:b w:val="0"/>
                  <w:bCs w:val="0"/>
                  <w:color w:val="000000"/>
                  <w:rPrChange w:id="15845" w:author="瑋婷 徐" w:date="2025-01-06T15:35:00Z" w16du:dateUtc="2025-01-06T07:35:00Z">
                    <w:rPr>
                      <w:rFonts w:cs="Calibri"/>
                      <w:color w:val="000000"/>
                      <w:sz w:val="22"/>
                    </w:rPr>
                  </w:rPrChange>
                </w:rPr>
                <w:t>小翼</w:t>
              </w:r>
              <w:proofErr w:type="gramStart"/>
              <w:r w:rsidRPr="00727E7E">
                <w:rPr>
                  <w:rFonts w:asciiTheme="majorEastAsia" w:eastAsia="標楷體" w:hAnsiTheme="majorEastAsia" w:cstheme="majorEastAsia"/>
                  <w:b w:val="0"/>
                  <w:bCs w:val="0"/>
                  <w:color w:val="000000"/>
                  <w:rPrChange w:id="15846" w:author="瑋婷 徐" w:date="2025-01-06T15:35:00Z" w16du:dateUtc="2025-01-06T07:35:00Z">
                    <w:rPr>
                      <w:rFonts w:cs="Calibri"/>
                      <w:color w:val="000000"/>
                      <w:sz w:val="22"/>
                    </w:rPr>
                  </w:rPrChange>
                </w:rPr>
                <w:t>鶇</w:t>
              </w:r>
              <w:proofErr w:type="gramEnd"/>
              <w:r w:rsidRPr="00727E7E">
                <w:rPr>
                  <w:rFonts w:asciiTheme="majorEastAsia" w:eastAsia="標楷體" w:hAnsiTheme="majorEastAsia" w:cstheme="majorEastAsia"/>
                  <w:b w:val="0"/>
                  <w:bCs w:val="0"/>
                  <w:color w:val="000000"/>
                  <w:rPrChange w:id="15847"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5848"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5849" w:author="瑋婷 徐" w:date="2025-01-06T15:35:00Z" w16du:dateUtc="2025-01-06T07:35:00Z">
                    <w:rPr>
                      <w:rFonts w:cs="Calibri"/>
                      <w:color w:val="000000"/>
                      <w:sz w:val="22"/>
                    </w:rPr>
                  </w:rPrChange>
                </w:rPr>
                <w:t xml:space="preserve"> </w:t>
              </w:r>
            </w:ins>
          </w:p>
        </w:tc>
        <w:tc>
          <w:tcPr>
            <w:tcW w:w="939" w:type="pct"/>
            <w:hideMark/>
          </w:tcPr>
          <w:p w14:paraId="0675154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50" w:author="瑋婷 徐" w:date="2025-01-03T16:20:00Z" w16du:dateUtc="2025-01-03T08:20:00Z"/>
                <w:rFonts w:asciiTheme="majorEastAsia" w:eastAsia="標楷體" w:hAnsiTheme="majorEastAsia" w:cstheme="majorEastAsia"/>
                <w:i/>
                <w:iCs/>
                <w:color w:val="000000"/>
                <w:rPrChange w:id="15851" w:author="瑋婷 徐" w:date="2025-01-06T15:35:00Z" w16du:dateUtc="2025-01-06T07:35:00Z">
                  <w:rPr>
                    <w:ins w:id="15852" w:author="瑋婷 徐" w:date="2025-01-03T16:20:00Z" w16du:dateUtc="2025-01-03T08:20:00Z"/>
                    <w:rFonts w:cs="Calibri"/>
                    <w:i/>
                    <w:iCs/>
                    <w:color w:val="000000"/>
                    <w:sz w:val="22"/>
                  </w:rPr>
                </w:rPrChange>
              </w:rPr>
              <w:pPrChange w:id="158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854" w:author="瑋婷 徐" w:date="2025-01-03T16:20:00Z" w16du:dateUtc="2025-01-03T08:20:00Z">
              <w:r w:rsidRPr="00727E7E">
                <w:rPr>
                  <w:rFonts w:asciiTheme="majorEastAsia" w:eastAsia="標楷體" w:hAnsiTheme="majorEastAsia" w:cstheme="majorEastAsia"/>
                  <w:i/>
                  <w:iCs/>
                  <w:color w:val="000000"/>
                  <w:rPrChange w:id="15855" w:author="瑋婷 徐" w:date="2025-01-06T15:35:00Z" w16du:dateUtc="2025-01-06T07:35:00Z">
                    <w:rPr>
                      <w:rFonts w:cs="Calibri"/>
                      <w:i/>
                      <w:iCs/>
                      <w:color w:val="000000"/>
                      <w:sz w:val="22"/>
                    </w:rPr>
                  </w:rPrChange>
                </w:rPr>
                <w:t>Brachypteryx goodfellowi</w:t>
              </w:r>
            </w:ins>
          </w:p>
        </w:tc>
        <w:tc>
          <w:tcPr>
            <w:tcW w:w="158" w:type="pct"/>
            <w:noWrap/>
            <w:hideMark/>
          </w:tcPr>
          <w:p w14:paraId="54BE83C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56" w:author="瑋婷 徐" w:date="2025-01-03T16:20:00Z" w16du:dateUtc="2025-01-03T08:20:00Z"/>
                <w:rFonts w:asciiTheme="majorEastAsia" w:eastAsia="標楷體" w:hAnsiTheme="majorEastAsia" w:cstheme="majorEastAsia"/>
                <w:i/>
                <w:iCs/>
                <w:color w:val="000000"/>
                <w:rPrChange w:id="15857" w:author="瑋婷 徐" w:date="2025-01-06T15:35:00Z" w16du:dateUtc="2025-01-06T07:35:00Z">
                  <w:rPr>
                    <w:ins w:id="15858" w:author="瑋婷 徐" w:date="2025-01-03T16:20:00Z" w16du:dateUtc="2025-01-03T08:20:00Z"/>
                    <w:rFonts w:cs="Calibri"/>
                    <w:i/>
                    <w:iCs/>
                    <w:color w:val="000000"/>
                    <w:sz w:val="22"/>
                  </w:rPr>
                </w:rPrChange>
              </w:rPr>
              <w:pPrChange w:id="158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BD28FE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60" w:author="瑋婷 徐" w:date="2025-01-03T16:20:00Z" w16du:dateUtc="2025-01-03T08:20:00Z"/>
                <w:rFonts w:asciiTheme="majorEastAsia" w:eastAsia="標楷體" w:hAnsiTheme="majorEastAsia" w:cstheme="majorEastAsia"/>
                <w:rPrChange w:id="15861" w:author="瑋婷 徐" w:date="2025-01-06T15:35:00Z" w16du:dateUtc="2025-01-06T07:35:00Z">
                  <w:rPr>
                    <w:ins w:id="15862" w:author="瑋婷 徐" w:date="2025-01-03T16:20:00Z" w16du:dateUtc="2025-01-03T08:20:00Z"/>
                    <w:rFonts w:ascii="Times New Roman" w:eastAsia="Times New Roman" w:hAnsi="Times New Roman" w:cs="Times New Roman"/>
                    <w:sz w:val="20"/>
                    <w:szCs w:val="20"/>
                  </w:rPr>
                </w:rPrChange>
              </w:rPr>
              <w:pPrChange w:id="158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7E89C7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64" w:author="瑋婷 徐" w:date="2025-01-03T16:20:00Z" w16du:dateUtc="2025-01-03T08:20:00Z"/>
                <w:rFonts w:asciiTheme="majorEastAsia" w:eastAsia="標楷體" w:hAnsiTheme="majorEastAsia" w:cstheme="majorEastAsia"/>
                <w:rPrChange w:id="15865" w:author="瑋婷 徐" w:date="2025-01-06T15:35:00Z" w16du:dateUtc="2025-01-06T07:35:00Z">
                  <w:rPr>
                    <w:ins w:id="15866" w:author="瑋婷 徐" w:date="2025-01-03T16:20:00Z" w16du:dateUtc="2025-01-03T08:20:00Z"/>
                    <w:rFonts w:ascii="Times New Roman" w:eastAsia="Times New Roman" w:hAnsi="Times New Roman" w:cs="Times New Roman"/>
                    <w:sz w:val="20"/>
                    <w:szCs w:val="20"/>
                  </w:rPr>
                </w:rPrChange>
              </w:rPr>
              <w:pPrChange w:id="158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1C7568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68" w:author="瑋婷 徐" w:date="2025-01-03T16:20:00Z" w16du:dateUtc="2025-01-03T08:20:00Z"/>
                <w:rFonts w:asciiTheme="majorEastAsia" w:eastAsia="標楷體" w:hAnsiTheme="majorEastAsia" w:cstheme="majorEastAsia"/>
                <w:rPrChange w:id="15869" w:author="瑋婷 徐" w:date="2025-01-06T15:35:00Z" w16du:dateUtc="2025-01-06T07:35:00Z">
                  <w:rPr>
                    <w:ins w:id="15870" w:author="瑋婷 徐" w:date="2025-01-03T16:20:00Z" w16du:dateUtc="2025-01-03T08:20:00Z"/>
                    <w:rFonts w:ascii="Times New Roman" w:eastAsia="Times New Roman" w:hAnsi="Times New Roman" w:cs="Times New Roman"/>
                    <w:sz w:val="20"/>
                    <w:szCs w:val="20"/>
                  </w:rPr>
                </w:rPrChange>
              </w:rPr>
              <w:pPrChange w:id="158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74E3B1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72" w:author="瑋婷 徐" w:date="2025-01-03T16:20:00Z" w16du:dateUtc="2025-01-03T08:20:00Z"/>
                <w:rFonts w:asciiTheme="majorEastAsia" w:eastAsia="標楷體" w:hAnsiTheme="majorEastAsia" w:cstheme="majorEastAsia"/>
                <w:rPrChange w:id="15873" w:author="瑋婷 徐" w:date="2025-01-06T15:35:00Z" w16du:dateUtc="2025-01-06T07:35:00Z">
                  <w:rPr>
                    <w:ins w:id="15874" w:author="瑋婷 徐" w:date="2025-01-03T16:20:00Z" w16du:dateUtc="2025-01-03T08:20:00Z"/>
                    <w:rFonts w:ascii="Times New Roman" w:eastAsia="Times New Roman" w:hAnsi="Times New Roman" w:cs="Times New Roman"/>
                    <w:sz w:val="20"/>
                    <w:szCs w:val="20"/>
                  </w:rPr>
                </w:rPrChange>
              </w:rPr>
              <w:pPrChange w:id="158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2F3E1CA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76" w:author="瑋婷 徐" w:date="2025-01-03T16:20:00Z" w16du:dateUtc="2025-01-03T08:20:00Z"/>
                <w:rFonts w:asciiTheme="majorEastAsia" w:eastAsia="標楷體" w:hAnsiTheme="majorEastAsia" w:cstheme="majorEastAsia"/>
                <w:rPrChange w:id="15877" w:author="瑋婷 徐" w:date="2025-01-06T15:35:00Z" w16du:dateUtc="2025-01-06T07:35:00Z">
                  <w:rPr>
                    <w:ins w:id="15878" w:author="瑋婷 徐" w:date="2025-01-03T16:20:00Z" w16du:dateUtc="2025-01-03T08:20:00Z"/>
                    <w:rFonts w:ascii="Times New Roman" w:eastAsia="Times New Roman" w:hAnsi="Times New Roman" w:cs="Times New Roman"/>
                    <w:sz w:val="20"/>
                    <w:szCs w:val="20"/>
                  </w:rPr>
                </w:rPrChange>
              </w:rPr>
              <w:pPrChange w:id="158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7AF7AE6E"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880" w:author="瑋婷 徐" w:date="2025-01-03T16:33:00Z" w16du:dateUtc="2025-01-03T08:33:00Z"/>
                <w:rFonts w:asciiTheme="majorEastAsia" w:eastAsia="標楷體" w:hAnsiTheme="majorEastAsia" w:cstheme="majorEastAsia"/>
              </w:rPr>
            </w:pPr>
          </w:p>
        </w:tc>
        <w:tc>
          <w:tcPr>
            <w:tcW w:w="158" w:type="pct"/>
            <w:noWrap/>
            <w:hideMark/>
          </w:tcPr>
          <w:p w14:paraId="7CDEF694" w14:textId="3A62CA4D"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81" w:author="瑋婷 徐" w:date="2025-01-03T16:20:00Z" w16du:dateUtc="2025-01-03T08:20:00Z"/>
                <w:rFonts w:asciiTheme="majorEastAsia" w:eastAsia="標楷體" w:hAnsiTheme="majorEastAsia" w:cstheme="majorEastAsia"/>
                <w:rPrChange w:id="15882" w:author="瑋婷 徐" w:date="2025-01-06T15:35:00Z" w16du:dateUtc="2025-01-06T07:35:00Z">
                  <w:rPr>
                    <w:ins w:id="15883" w:author="瑋婷 徐" w:date="2025-01-03T16:20:00Z" w16du:dateUtc="2025-01-03T08:20:00Z"/>
                    <w:rFonts w:ascii="Times New Roman" w:eastAsia="Times New Roman" w:hAnsi="Times New Roman" w:cs="Times New Roman"/>
                    <w:sz w:val="20"/>
                    <w:szCs w:val="20"/>
                  </w:rPr>
                </w:rPrChange>
              </w:rPr>
              <w:pPrChange w:id="158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A694E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85" w:author="瑋婷 徐" w:date="2025-01-03T16:20:00Z" w16du:dateUtc="2025-01-03T08:20:00Z"/>
                <w:rFonts w:asciiTheme="majorEastAsia" w:eastAsia="標楷體" w:hAnsiTheme="majorEastAsia" w:cstheme="majorEastAsia"/>
                <w:rPrChange w:id="15886" w:author="瑋婷 徐" w:date="2025-01-06T15:35:00Z" w16du:dateUtc="2025-01-06T07:35:00Z">
                  <w:rPr>
                    <w:ins w:id="15887" w:author="瑋婷 徐" w:date="2025-01-03T16:20:00Z" w16du:dateUtc="2025-01-03T08:20:00Z"/>
                    <w:rFonts w:ascii="Times New Roman" w:eastAsia="Times New Roman" w:hAnsi="Times New Roman" w:cs="Times New Roman"/>
                    <w:sz w:val="20"/>
                    <w:szCs w:val="20"/>
                  </w:rPr>
                </w:rPrChange>
              </w:rPr>
              <w:pPrChange w:id="158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1AA8B8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89" w:author="瑋婷 徐" w:date="2025-01-03T16:20:00Z" w16du:dateUtc="2025-01-03T08:20:00Z"/>
                <w:rFonts w:asciiTheme="majorEastAsia" w:eastAsia="標楷體" w:hAnsiTheme="majorEastAsia" w:cstheme="majorEastAsia"/>
                <w:rPrChange w:id="15890" w:author="瑋婷 徐" w:date="2025-01-06T15:35:00Z" w16du:dateUtc="2025-01-06T07:35:00Z">
                  <w:rPr>
                    <w:ins w:id="15891" w:author="瑋婷 徐" w:date="2025-01-03T16:20:00Z" w16du:dateUtc="2025-01-03T08:20:00Z"/>
                    <w:rFonts w:ascii="Times New Roman" w:eastAsia="Times New Roman" w:hAnsi="Times New Roman" w:cs="Times New Roman"/>
                    <w:sz w:val="20"/>
                    <w:szCs w:val="20"/>
                  </w:rPr>
                </w:rPrChange>
              </w:rPr>
              <w:pPrChange w:id="158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6B7835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93" w:author="瑋婷 徐" w:date="2025-01-03T16:20:00Z" w16du:dateUtc="2025-01-03T08:20:00Z"/>
                <w:rFonts w:asciiTheme="majorEastAsia" w:eastAsia="標楷體" w:hAnsiTheme="majorEastAsia" w:cstheme="majorEastAsia"/>
                <w:rPrChange w:id="15894" w:author="瑋婷 徐" w:date="2025-01-06T15:35:00Z" w16du:dateUtc="2025-01-06T07:35:00Z">
                  <w:rPr>
                    <w:ins w:id="15895" w:author="瑋婷 徐" w:date="2025-01-03T16:20:00Z" w16du:dateUtc="2025-01-03T08:20:00Z"/>
                    <w:rFonts w:ascii="Times New Roman" w:eastAsia="Times New Roman" w:hAnsi="Times New Roman" w:cs="Times New Roman"/>
                    <w:sz w:val="20"/>
                    <w:szCs w:val="20"/>
                  </w:rPr>
                </w:rPrChange>
              </w:rPr>
              <w:pPrChange w:id="158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10A7F45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897" w:author="瑋婷 徐" w:date="2025-01-03T16:33:00Z" w16du:dateUtc="2025-01-03T08:33:00Z"/>
                <w:rFonts w:asciiTheme="majorEastAsia" w:eastAsia="標楷體" w:hAnsiTheme="majorEastAsia" w:cstheme="majorEastAsia"/>
              </w:rPr>
            </w:pPr>
          </w:p>
        </w:tc>
        <w:tc>
          <w:tcPr>
            <w:tcW w:w="158" w:type="pct"/>
            <w:noWrap/>
            <w:hideMark/>
          </w:tcPr>
          <w:p w14:paraId="2935D35B" w14:textId="088FD340"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898" w:author="瑋婷 徐" w:date="2025-01-03T16:20:00Z" w16du:dateUtc="2025-01-03T08:20:00Z"/>
                <w:rFonts w:asciiTheme="majorEastAsia" w:eastAsia="標楷體" w:hAnsiTheme="majorEastAsia" w:cstheme="majorEastAsia"/>
                <w:rPrChange w:id="15899" w:author="瑋婷 徐" w:date="2025-01-06T15:35:00Z" w16du:dateUtc="2025-01-06T07:35:00Z">
                  <w:rPr>
                    <w:ins w:id="15900" w:author="瑋婷 徐" w:date="2025-01-03T16:20:00Z" w16du:dateUtc="2025-01-03T08:20:00Z"/>
                    <w:rFonts w:ascii="Times New Roman" w:eastAsia="Times New Roman" w:hAnsi="Times New Roman" w:cs="Times New Roman"/>
                    <w:sz w:val="20"/>
                    <w:szCs w:val="20"/>
                  </w:rPr>
                </w:rPrChange>
              </w:rPr>
              <w:pPrChange w:id="159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FA197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902" w:author="瑋婷 徐" w:date="2025-01-03T16:20:00Z" w16du:dateUtc="2025-01-03T08:20:00Z"/>
                <w:rFonts w:asciiTheme="majorEastAsia" w:eastAsia="標楷體" w:hAnsiTheme="majorEastAsia" w:cstheme="majorEastAsia"/>
                <w:rPrChange w:id="15903" w:author="瑋婷 徐" w:date="2025-01-06T15:35:00Z" w16du:dateUtc="2025-01-06T07:35:00Z">
                  <w:rPr>
                    <w:ins w:id="15904" w:author="瑋婷 徐" w:date="2025-01-03T16:20:00Z" w16du:dateUtc="2025-01-03T08:20:00Z"/>
                    <w:rFonts w:ascii="Times New Roman" w:eastAsia="Times New Roman" w:hAnsi="Times New Roman" w:cs="Times New Roman"/>
                    <w:sz w:val="20"/>
                    <w:szCs w:val="20"/>
                  </w:rPr>
                </w:rPrChange>
              </w:rPr>
              <w:pPrChange w:id="159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5B0723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906" w:author="瑋婷 徐" w:date="2025-01-03T16:20:00Z" w16du:dateUtc="2025-01-03T08:20:00Z"/>
                <w:rFonts w:asciiTheme="majorEastAsia" w:eastAsia="標楷體" w:hAnsiTheme="majorEastAsia" w:cstheme="majorEastAsia"/>
                <w:rPrChange w:id="15907" w:author="瑋婷 徐" w:date="2025-01-06T15:35:00Z" w16du:dateUtc="2025-01-06T07:35:00Z">
                  <w:rPr>
                    <w:ins w:id="15908" w:author="瑋婷 徐" w:date="2025-01-03T16:20:00Z" w16du:dateUtc="2025-01-03T08:20:00Z"/>
                    <w:rFonts w:ascii="Times New Roman" w:eastAsia="Times New Roman" w:hAnsi="Times New Roman" w:cs="Times New Roman"/>
                    <w:sz w:val="20"/>
                    <w:szCs w:val="20"/>
                  </w:rPr>
                </w:rPrChange>
              </w:rPr>
              <w:pPrChange w:id="159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D1A0BA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910" w:author="瑋婷 徐" w:date="2025-01-03T16:20:00Z" w16du:dateUtc="2025-01-03T08:20:00Z"/>
                <w:rFonts w:asciiTheme="majorEastAsia" w:eastAsia="標楷體" w:hAnsiTheme="majorEastAsia" w:cstheme="majorEastAsia"/>
                <w:color w:val="000000"/>
                <w:rPrChange w:id="15911" w:author="瑋婷 徐" w:date="2025-01-06T15:35:00Z" w16du:dateUtc="2025-01-06T07:35:00Z">
                  <w:rPr>
                    <w:ins w:id="15912" w:author="瑋婷 徐" w:date="2025-01-03T16:20:00Z" w16du:dateUtc="2025-01-03T08:20:00Z"/>
                    <w:rFonts w:cs="Calibri"/>
                    <w:color w:val="000000"/>
                    <w:sz w:val="22"/>
                  </w:rPr>
                </w:rPrChange>
              </w:rPr>
              <w:pPrChange w:id="159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914" w:author="瑋婷 徐" w:date="2025-01-03T16:20:00Z" w16du:dateUtc="2025-01-03T08:20:00Z">
              <w:r w:rsidRPr="00727E7E">
                <w:rPr>
                  <w:rFonts w:asciiTheme="majorEastAsia" w:eastAsia="標楷體" w:hAnsiTheme="majorEastAsia" w:cstheme="majorEastAsia"/>
                  <w:color w:val="000000"/>
                  <w:rPrChange w:id="15915" w:author="瑋婷 徐" w:date="2025-01-06T15:35:00Z" w16du:dateUtc="2025-01-06T07:35:00Z">
                    <w:rPr>
                      <w:rFonts w:cs="Calibri"/>
                      <w:color w:val="000000"/>
                      <w:sz w:val="22"/>
                    </w:rPr>
                  </w:rPrChange>
                </w:rPr>
                <w:t>*</w:t>
              </w:r>
            </w:ins>
          </w:p>
        </w:tc>
        <w:tc>
          <w:tcPr>
            <w:tcW w:w="158" w:type="pct"/>
            <w:noWrap/>
            <w:hideMark/>
          </w:tcPr>
          <w:p w14:paraId="2B3E12E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916" w:author="瑋婷 徐" w:date="2025-01-03T16:20:00Z" w16du:dateUtc="2025-01-03T08:20:00Z"/>
                <w:rFonts w:asciiTheme="majorEastAsia" w:eastAsia="標楷體" w:hAnsiTheme="majorEastAsia" w:cstheme="majorEastAsia"/>
                <w:color w:val="000000"/>
                <w:rPrChange w:id="15917" w:author="瑋婷 徐" w:date="2025-01-06T15:35:00Z" w16du:dateUtc="2025-01-06T07:35:00Z">
                  <w:rPr>
                    <w:ins w:id="15918" w:author="瑋婷 徐" w:date="2025-01-03T16:20:00Z" w16du:dateUtc="2025-01-03T08:20:00Z"/>
                    <w:rFonts w:cs="Calibri"/>
                    <w:color w:val="000000"/>
                    <w:sz w:val="22"/>
                  </w:rPr>
                </w:rPrChange>
              </w:rPr>
              <w:pPrChange w:id="159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920" w:author="瑋婷 徐" w:date="2025-01-03T16:20:00Z" w16du:dateUtc="2025-01-03T08:20:00Z">
              <w:r w:rsidRPr="00727E7E">
                <w:rPr>
                  <w:rFonts w:asciiTheme="majorEastAsia" w:eastAsia="標楷體" w:hAnsiTheme="majorEastAsia" w:cstheme="majorEastAsia"/>
                  <w:color w:val="000000"/>
                  <w:rPrChange w:id="15921" w:author="瑋婷 徐" w:date="2025-01-06T15:35:00Z" w16du:dateUtc="2025-01-06T07:35:00Z">
                    <w:rPr>
                      <w:rFonts w:cs="Calibri"/>
                      <w:color w:val="000000"/>
                      <w:sz w:val="22"/>
                    </w:rPr>
                  </w:rPrChange>
                </w:rPr>
                <w:t>*</w:t>
              </w:r>
            </w:ins>
          </w:p>
        </w:tc>
        <w:tc>
          <w:tcPr>
            <w:tcW w:w="158" w:type="pct"/>
            <w:noWrap/>
            <w:hideMark/>
          </w:tcPr>
          <w:p w14:paraId="0768372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922" w:author="瑋婷 徐" w:date="2025-01-03T16:20:00Z" w16du:dateUtc="2025-01-03T08:20:00Z"/>
                <w:rFonts w:asciiTheme="majorEastAsia" w:eastAsia="標楷體" w:hAnsiTheme="majorEastAsia" w:cstheme="majorEastAsia"/>
                <w:color w:val="000000"/>
                <w:rPrChange w:id="15923" w:author="瑋婷 徐" w:date="2025-01-06T15:35:00Z" w16du:dateUtc="2025-01-06T07:35:00Z">
                  <w:rPr>
                    <w:ins w:id="15924" w:author="瑋婷 徐" w:date="2025-01-03T16:20:00Z" w16du:dateUtc="2025-01-03T08:20:00Z"/>
                    <w:rFonts w:cs="Calibri"/>
                    <w:color w:val="000000"/>
                    <w:sz w:val="22"/>
                  </w:rPr>
                </w:rPrChange>
              </w:rPr>
              <w:pPrChange w:id="159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419C4F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926" w:author="瑋婷 徐" w:date="2025-01-03T16:20:00Z" w16du:dateUtc="2025-01-03T08:20:00Z"/>
                <w:rFonts w:asciiTheme="majorEastAsia" w:eastAsia="標楷體" w:hAnsiTheme="majorEastAsia" w:cstheme="majorEastAsia"/>
                <w:color w:val="000000"/>
                <w:rPrChange w:id="15927" w:author="瑋婷 徐" w:date="2025-01-06T15:35:00Z" w16du:dateUtc="2025-01-06T07:35:00Z">
                  <w:rPr>
                    <w:ins w:id="15928" w:author="瑋婷 徐" w:date="2025-01-03T16:20:00Z" w16du:dateUtc="2025-01-03T08:20:00Z"/>
                    <w:rFonts w:cs="Calibri"/>
                    <w:color w:val="000000"/>
                    <w:sz w:val="22"/>
                  </w:rPr>
                </w:rPrChange>
              </w:rPr>
              <w:pPrChange w:id="159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930" w:author="瑋婷 徐" w:date="2025-01-03T16:20:00Z" w16du:dateUtc="2025-01-03T08:20:00Z">
              <w:r w:rsidRPr="00727E7E">
                <w:rPr>
                  <w:rFonts w:asciiTheme="majorEastAsia" w:eastAsia="標楷體" w:hAnsiTheme="majorEastAsia" w:cstheme="majorEastAsia"/>
                  <w:color w:val="000000"/>
                  <w:rPrChange w:id="15931" w:author="瑋婷 徐" w:date="2025-01-06T15:35:00Z" w16du:dateUtc="2025-01-06T07:35:00Z">
                    <w:rPr>
                      <w:rFonts w:cs="Calibri"/>
                      <w:color w:val="000000"/>
                      <w:sz w:val="22"/>
                    </w:rPr>
                  </w:rPrChange>
                </w:rPr>
                <w:t>*</w:t>
              </w:r>
            </w:ins>
          </w:p>
        </w:tc>
        <w:tc>
          <w:tcPr>
            <w:tcW w:w="158" w:type="pct"/>
            <w:noWrap/>
            <w:hideMark/>
          </w:tcPr>
          <w:p w14:paraId="2BA5143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932" w:author="瑋婷 徐" w:date="2025-01-03T16:20:00Z" w16du:dateUtc="2025-01-03T08:20:00Z"/>
                <w:rFonts w:asciiTheme="majorEastAsia" w:eastAsia="標楷體" w:hAnsiTheme="majorEastAsia" w:cstheme="majorEastAsia"/>
                <w:color w:val="000000"/>
                <w:rPrChange w:id="15933" w:author="瑋婷 徐" w:date="2025-01-06T15:35:00Z" w16du:dateUtc="2025-01-06T07:35:00Z">
                  <w:rPr>
                    <w:ins w:id="15934" w:author="瑋婷 徐" w:date="2025-01-03T16:20:00Z" w16du:dateUtc="2025-01-03T08:20:00Z"/>
                    <w:rFonts w:cs="Calibri"/>
                    <w:color w:val="000000"/>
                    <w:sz w:val="22"/>
                  </w:rPr>
                </w:rPrChange>
              </w:rPr>
              <w:pPrChange w:id="159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936" w:author="瑋婷 徐" w:date="2025-01-03T16:20:00Z" w16du:dateUtc="2025-01-03T08:20:00Z">
              <w:r w:rsidRPr="00727E7E">
                <w:rPr>
                  <w:rFonts w:asciiTheme="majorEastAsia" w:eastAsia="標楷體" w:hAnsiTheme="majorEastAsia" w:cstheme="majorEastAsia"/>
                  <w:color w:val="000000"/>
                  <w:rPrChange w:id="15937" w:author="瑋婷 徐" w:date="2025-01-06T15:35:00Z" w16du:dateUtc="2025-01-06T07:35:00Z">
                    <w:rPr>
                      <w:rFonts w:cs="Calibri"/>
                      <w:color w:val="000000"/>
                      <w:sz w:val="22"/>
                    </w:rPr>
                  </w:rPrChange>
                </w:rPr>
                <w:t>*</w:t>
              </w:r>
            </w:ins>
          </w:p>
        </w:tc>
      </w:tr>
      <w:tr w:rsidR="00720C7A" w:rsidRPr="00727E7E" w14:paraId="63946694" w14:textId="77777777" w:rsidTr="00313CC9">
        <w:trPr>
          <w:cnfStyle w:val="000000100000" w:firstRow="0" w:lastRow="0" w:firstColumn="0" w:lastColumn="0" w:oddVBand="0" w:evenVBand="0" w:oddHBand="1" w:evenHBand="0" w:firstRowFirstColumn="0" w:firstRowLastColumn="0" w:lastRowFirstColumn="0" w:lastRowLastColumn="0"/>
          <w:trHeight w:val="300"/>
          <w:ins w:id="15938"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442AA22D" w14:textId="77777777" w:rsidR="00DA433E" w:rsidRPr="00727E7E" w:rsidRDefault="00DA433E">
            <w:pPr>
              <w:spacing w:line="360" w:lineRule="auto"/>
              <w:jc w:val="both"/>
              <w:rPr>
                <w:ins w:id="15939" w:author="瑋婷 徐" w:date="2025-01-03T16:20:00Z" w16du:dateUtc="2025-01-03T08:20:00Z"/>
                <w:rFonts w:asciiTheme="majorEastAsia" w:eastAsia="標楷體" w:hAnsiTheme="majorEastAsia" w:cstheme="majorEastAsia"/>
                <w:b w:val="0"/>
                <w:bCs w:val="0"/>
                <w:color w:val="000000"/>
                <w:rPrChange w:id="15940" w:author="瑋婷 徐" w:date="2025-01-06T15:35:00Z" w16du:dateUtc="2025-01-06T07:35:00Z">
                  <w:rPr>
                    <w:ins w:id="15941" w:author="瑋婷 徐" w:date="2025-01-03T16:20:00Z" w16du:dateUtc="2025-01-03T08:20:00Z"/>
                    <w:rFonts w:cs="Calibri"/>
                    <w:color w:val="000000"/>
                    <w:sz w:val="22"/>
                  </w:rPr>
                </w:rPrChange>
              </w:rPr>
              <w:pPrChange w:id="15942" w:author="瑋婷 徐" w:date="2025-01-03T16:21:00Z" w16du:dateUtc="2025-01-03T08:21:00Z">
                <w:pPr/>
              </w:pPrChange>
            </w:pPr>
            <w:ins w:id="15943" w:author="瑋婷 徐" w:date="2025-01-03T16:20:00Z" w16du:dateUtc="2025-01-03T08:20:00Z">
              <w:r w:rsidRPr="00727E7E">
                <w:rPr>
                  <w:rFonts w:asciiTheme="majorEastAsia" w:eastAsia="標楷體" w:hAnsiTheme="majorEastAsia" w:cstheme="majorEastAsia"/>
                  <w:b w:val="0"/>
                  <w:bCs w:val="0"/>
                  <w:color w:val="000000"/>
                  <w:rPrChange w:id="15944" w:author="瑋婷 徐" w:date="2025-01-06T15:35:00Z" w16du:dateUtc="2025-01-06T07:35:00Z">
                    <w:rPr>
                      <w:rFonts w:cs="Calibri"/>
                      <w:color w:val="000000"/>
                      <w:sz w:val="22"/>
                    </w:rPr>
                  </w:rPrChange>
                </w:rPr>
                <w:t>臺灣紫嘯</w:t>
              </w:r>
              <w:proofErr w:type="gramStart"/>
              <w:r w:rsidRPr="00727E7E">
                <w:rPr>
                  <w:rFonts w:asciiTheme="majorEastAsia" w:eastAsia="標楷體" w:hAnsiTheme="majorEastAsia" w:cstheme="majorEastAsia"/>
                  <w:b w:val="0"/>
                  <w:bCs w:val="0"/>
                  <w:color w:val="000000"/>
                  <w:rPrChange w:id="15945" w:author="瑋婷 徐" w:date="2025-01-06T15:35:00Z" w16du:dateUtc="2025-01-06T07:35:00Z">
                    <w:rPr>
                      <w:rFonts w:cs="Calibri"/>
                      <w:color w:val="000000"/>
                      <w:sz w:val="22"/>
                    </w:rPr>
                  </w:rPrChange>
                </w:rPr>
                <w:t>鶇</w:t>
              </w:r>
              <w:proofErr w:type="gramEnd"/>
              <w:r w:rsidRPr="00727E7E">
                <w:rPr>
                  <w:rFonts w:asciiTheme="majorEastAsia" w:eastAsia="標楷體" w:hAnsiTheme="majorEastAsia" w:cstheme="majorEastAsia"/>
                  <w:b w:val="0"/>
                  <w:bCs w:val="0"/>
                  <w:color w:val="000000"/>
                  <w:rPrChange w:id="15946"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5947"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5948" w:author="瑋婷 徐" w:date="2025-01-06T15:35:00Z" w16du:dateUtc="2025-01-06T07:35:00Z">
                    <w:rPr>
                      <w:rFonts w:cs="Calibri"/>
                      <w:color w:val="000000"/>
                      <w:sz w:val="22"/>
                    </w:rPr>
                  </w:rPrChange>
                </w:rPr>
                <w:t xml:space="preserve"> </w:t>
              </w:r>
            </w:ins>
          </w:p>
        </w:tc>
        <w:tc>
          <w:tcPr>
            <w:tcW w:w="939" w:type="pct"/>
            <w:hideMark/>
          </w:tcPr>
          <w:p w14:paraId="329C65E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49" w:author="瑋婷 徐" w:date="2025-01-03T16:20:00Z" w16du:dateUtc="2025-01-03T08:20:00Z"/>
                <w:rFonts w:asciiTheme="majorEastAsia" w:eastAsia="標楷體" w:hAnsiTheme="majorEastAsia" w:cstheme="majorEastAsia"/>
                <w:i/>
                <w:iCs/>
                <w:color w:val="000000"/>
                <w:rPrChange w:id="15950" w:author="瑋婷 徐" w:date="2025-01-06T15:35:00Z" w16du:dateUtc="2025-01-06T07:35:00Z">
                  <w:rPr>
                    <w:ins w:id="15951" w:author="瑋婷 徐" w:date="2025-01-03T16:20:00Z" w16du:dateUtc="2025-01-03T08:20:00Z"/>
                    <w:rFonts w:cs="Calibri"/>
                    <w:i/>
                    <w:iCs/>
                    <w:color w:val="000000"/>
                    <w:sz w:val="22"/>
                  </w:rPr>
                </w:rPrChange>
              </w:rPr>
              <w:pPrChange w:id="159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953" w:author="瑋婷 徐" w:date="2025-01-03T16:20:00Z" w16du:dateUtc="2025-01-03T08:20:00Z">
              <w:r w:rsidRPr="00727E7E">
                <w:rPr>
                  <w:rFonts w:asciiTheme="majorEastAsia" w:eastAsia="標楷體" w:hAnsiTheme="majorEastAsia" w:cstheme="majorEastAsia"/>
                  <w:i/>
                  <w:iCs/>
                  <w:color w:val="000000"/>
                  <w:rPrChange w:id="15954" w:author="瑋婷 徐" w:date="2025-01-06T15:35:00Z" w16du:dateUtc="2025-01-06T07:35:00Z">
                    <w:rPr>
                      <w:rFonts w:cs="Calibri"/>
                      <w:i/>
                      <w:iCs/>
                      <w:color w:val="000000"/>
                      <w:sz w:val="22"/>
                    </w:rPr>
                  </w:rPrChange>
                </w:rPr>
                <w:t>Myophonus insularis</w:t>
              </w:r>
            </w:ins>
          </w:p>
        </w:tc>
        <w:tc>
          <w:tcPr>
            <w:tcW w:w="158" w:type="pct"/>
            <w:noWrap/>
            <w:hideMark/>
          </w:tcPr>
          <w:p w14:paraId="34FE025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55" w:author="瑋婷 徐" w:date="2025-01-03T16:20:00Z" w16du:dateUtc="2025-01-03T08:20:00Z"/>
                <w:rFonts w:asciiTheme="majorEastAsia" w:eastAsia="標楷體" w:hAnsiTheme="majorEastAsia" w:cstheme="majorEastAsia"/>
                <w:i/>
                <w:iCs/>
                <w:color w:val="000000"/>
                <w:rPrChange w:id="15956" w:author="瑋婷 徐" w:date="2025-01-06T15:35:00Z" w16du:dateUtc="2025-01-06T07:35:00Z">
                  <w:rPr>
                    <w:ins w:id="15957" w:author="瑋婷 徐" w:date="2025-01-03T16:20:00Z" w16du:dateUtc="2025-01-03T08:20:00Z"/>
                    <w:rFonts w:cs="Calibri"/>
                    <w:i/>
                    <w:iCs/>
                    <w:color w:val="000000"/>
                    <w:sz w:val="22"/>
                  </w:rPr>
                </w:rPrChange>
              </w:rPr>
              <w:pPrChange w:id="159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FABCE7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59" w:author="瑋婷 徐" w:date="2025-01-03T16:20:00Z" w16du:dateUtc="2025-01-03T08:20:00Z"/>
                <w:rFonts w:asciiTheme="majorEastAsia" w:eastAsia="標楷體" w:hAnsiTheme="majorEastAsia" w:cstheme="majorEastAsia"/>
                <w:color w:val="000000"/>
                <w:rPrChange w:id="15960" w:author="瑋婷 徐" w:date="2025-01-06T15:35:00Z" w16du:dateUtc="2025-01-06T07:35:00Z">
                  <w:rPr>
                    <w:ins w:id="15961" w:author="瑋婷 徐" w:date="2025-01-03T16:20:00Z" w16du:dateUtc="2025-01-03T08:20:00Z"/>
                    <w:rFonts w:cs="Calibri"/>
                    <w:color w:val="000000"/>
                    <w:sz w:val="22"/>
                  </w:rPr>
                </w:rPrChange>
              </w:rPr>
              <w:pPrChange w:id="159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963" w:author="瑋婷 徐" w:date="2025-01-03T16:20:00Z" w16du:dateUtc="2025-01-03T08:20:00Z">
              <w:r w:rsidRPr="00727E7E">
                <w:rPr>
                  <w:rFonts w:asciiTheme="majorEastAsia" w:eastAsia="標楷體" w:hAnsiTheme="majorEastAsia" w:cstheme="majorEastAsia"/>
                  <w:color w:val="000000"/>
                  <w:rPrChange w:id="15964" w:author="瑋婷 徐" w:date="2025-01-06T15:35:00Z" w16du:dateUtc="2025-01-06T07:35:00Z">
                    <w:rPr>
                      <w:rFonts w:cs="Calibri"/>
                      <w:color w:val="000000"/>
                      <w:sz w:val="22"/>
                    </w:rPr>
                  </w:rPrChange>
                </w:rPr>
                <w:t>*</w:t>
              </w:r>
            </w:ins>
          </w:p>
        </w:tc>
        <w:tc>
          <w:tcPr>
            <w:tcW w:w="158" w:type="pct"/>
            <w:noWrap/>
            <w:hideMark/>
          </w:tcPr>
          <w:p w14:paraId="4D1D954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65" w:author="瑋婷 徐" w:date="2025-01-03T16:20:00Z" w16du:dateUtc="2025-01-03T08:20:00Z"/>
                <w:rFonts w:asciiTheme="majorEastAsia" w:eastAsia="標楷體" w:hAnsiTheme="majorEastAsia" w:cstheme="majorEastAsia"/>
                <w:color w:val="000000"/>
                <w:rPrChange w:id="15966" w:author="瑋婷 徐" w:date="2025-01-06T15:35:00Z" w16du:dateUtc="2025-01-06T07:35:00Z">
                  <w:rPr>
                    <w:ins w:id="15967" w:author="瑋婷 徐" w:date="2025-01-03T16:20:00Z" w16du:dateUtc="2025-01-03T08:20:00Z"/>
                    <w:rFonts w:cs="Calibri"/>
                    <w:color w:val="000000"/>
                    <w:sz w:val="22"/>
                  </w:rPr>
                </w:rPrChange>
              </w:rPr>
              <w:pPrChange w:id="159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969" w:author="瑋婷 徐" w:date="2025-01-03T16:20:00Z" w16du:dateUtc="2025-01-03T08:20:00Z">
              <w:r w:rsidRPr="00727E7E">
                <w:rPr>
                  <w:rFonts w:asciiTheme="majorEastAsia" w:eastAsia="標楷體" w:hAnsiTheme="majorEastAsia" w:cstheme="majorEastAsia"/>
                  <w:color w:val="000000"/>
                  <w:rPrChange w:id="15970" w:author="瑋婷 徐" w:date="2025-01-06T15:35:00Z" w16du:dateUtc="2025-01-06T07:35:00Z">
                    <w:rPr>
                      <w:rFonts w:cs="Calibri"/>
                      <w:color w:val="000000"/>
                      <w:sz w:val="22"/>
                    </w:rPr>
                  </w:rPrChange>
                </w:rPr>
                <w:t>*</w:t>
              </w:r>
            </w:ins>
          </w:p>
        </w:tc>
        <w:tc>
          <w:tcPr>
            <w:tcW w:w="158" w:type="pct"/>
            <w:noWrap/>
            <w:hideMark/>
          </w:tcPr>
          <w:p w14:paraId="02F4DF6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71" w:author="瑋婷 徐" w:date="2025-01-03T16:20:00Z" w16du:dateUtc="2025-01-03T08:20:00Z"/>
                <w:rFonts w:asciiTheme="majorEastAsia" w:eastAsia="標楷體" w:hAnsiTheme="majorEastAsia" w:cstheme="majorEastAsia"/>
                <w:color w:val="000000"/>
                <w:rPrChange w:id="15972" w:author="瑋婷 徐" w:date="2025-01-06T15:35:00Z" w16du:dateUtc="2025-01-06T07:35:00Z">
                  <w:rPr>
                    <w:ins w:id="15973" w:author="瑋婷 徐" w:date="2025-01-03T16:20:00Z" w16du:dateUtc="2025-01-03T08:20:00Z"/>
                    <w:rFonts w:cs="Calibri"/>
                    <w:color w:val="000000"/>
                    <w:sz w:val="22"/>
                  </w:rPr>
                </w:rPrChange>
              </w:rPr>
              <w:pPrChange w:id="159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72A0EC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75" w:author="瑋婷 徐" w:date="2025-01-03T16:20:00Z" w16du:dateUtc="2025-01-03T08:20:00Z"/>
                <w:rFonts w:asciiTheme="majorEastAsia" w:eastAsia="標楷體" w:hAnsiTheme="majorEastAsia" w:cstheme="majorEastAsia"/>
                <w:color w:val="000000"/>
                <w:rPrChange w:id="15976" w:author="瑋婷 徐" w:date="2025-01-06T15:35:00Z" w16du:dateUtc="2025-01-06T07:35:00Z">
                  <w:rPr>
                    <w:ins w:id="15977" w:author="瑋婷 徐" w:date="2025-01-03T16:20:00Z" w16du:dateUtc="2025-01-03T08:20:00Z"/>
                    <w:rFonts w:cs="Calibri"/>
                    <w:color w:val="000000"/>
                    <w:sz w:val="22"/>
                  </w:rPr>
                </w:rPrChange>
              </w:rPr>
              <w:pPrChange w:id="159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979" w:author="瑋婷 徐" w:date="2025-01-03T16:20:00Z" w16du:dateUtc="2025-01-03T08:20:00Z">
              <w:r w:rsidRPr="00727E7E">
                <w:rPr>
                  <w:rFonts w:asciiTheme="majorEastAsia" w:eastAsia="標楷體" w:hAnsiTheme="majorEastAsia" w:cstheme="majorEastAsia"/>
                  <w:color w:val="000000"/>
                  <w:rPrChange w:id="15980" w:author="瑋婷 徐" w:date="2025-01-06T15:35:00Z" w16du:dateUtc="2025-01-06T07:35:00Z">
                    <w:rPr>
                      <w:rFonts w:cs="Calibri"/>
                      <w:color w:val="000000"/>
                      <w:sz w:val="22"/>
                    </w:rPr>
                  </w:rPrChange>
                </w:rPr>
                <w:t>*</w:t>
              </w:r>
            </w:ins>
          </w:p>
        </w:tc>
        <w:tc>
          <w:tcPr>
            <w:tcW w:w="117" w:type="pct"/>
            <w:noWrap/>
            <w:hideMark/>
          </w:tcPr>
          <w:p w14:paraId="7386159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81" w:author="瑋婷 徐" w:date="2025-01-03T16:20:00Z" w16du:dateUtc="2025-01-03T08:20:00Z"/>
                <w:rFonts w:asciiTheme="majorEastAsia" w:eastAsia="標楷體" w:hAnsiTheme="majorEastAsia" w:cstheme="majorEastAsia"/>
                <w:color w:val="000000"/>
                <w:rPrChange w:id="15982" w:author="瑋婷 徐" w:date="2025-01-06T15:35:00Z" w16du:dateUtc="2025-01-06T07:35:00Z">
                  <w:rPr>
                    <w:ins w:id="15983" w:author="瑋婷 徐" w:date="2025-01-03T16:20:00Z" w16du:dateUtc="2025-01-03T08:20:00Z"/>
                    <w:rFonts w:cs="Calibri"/>
                    <w:color w:val="000000"/>
                    <w:sz w:val="22"/>
                  </w:rPr>
                </w:rPrChange>
              </w:rPr>
              <w:pPrChange w:id="159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0FC85F74"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985" w:author="瑋婷 徐" w:date="2025-01-03T16:33:00Z" w16du:dateUtc="2025-01-03T08:33:00Z"/>
                <w:rFonts w:asciiTheme="majorEastAsia" w:eastAsia="標楷體" w:hAnsiTheme="majorEastAsia" w:cstheme="majorEastAsia"/>
                <w:color w:val="000000"/>
              </w:rPr>
            </w:pPr>
          </w:p>
        </w:tc>
        <w:tc>
          <w:tcPr>
            <w:tcW w:w="158" w:type="pct"/>
            <w:noWrap/>
            <w:hideMark/>
          </w:tcPr>
          <w:p w14:paraId="79F7AAF2" w14:textId="0AEBB696"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86" w:author="瑋婷 徐" w:date="2025-01-03T16:20:00Z" w16du:dateUtc="2025-01-03T08:20:00Z"/>
                <w:rFonts w:asciiTheme="majorEastAsia" w:eastAsia="標楷體" w:hAnsiTheme="majorEastAsia" w:cstheme="majorEastAsia"/>
                <w:color w:val="000000"/>
                <w:rPrChange w:id="15987" w:author="瑋婷 徐" w:date="2025-01-06T15:35:00Z" w16du:dateUtc="2025-01-06T07:35:00Z">
                  <w:rPr>
                    <w:ins w:id="15988" w:author="瑋婷 徐" w:date="2025-01-03T16:20:00Z" w16du:dateUtc="2025-01-03T08:20:00Z"/>
                    <w:rFonts w:cs="Calibri"/>
                    <w:color w:val="000000"/>
                    <w:sz w:val="22"/>
                  </w:rPr>
                </w:rPrChange>
              </w:rPr>
              <w:pPrChange w:id="159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990" w:author="瑋婷 徐" w:date="2025-01-03T16:20:00Z" w16du:dateUtc="2025-01-03T08:20:00Z">
              <w:r w:rsidRPr="00727E7E">
                <w:rPr>
                  <w:rFonts w:asciiTheme="majorEastAsia" w:eastAsia="標楷體" w:hAnsiTheme="majorEastAsia" w:cstheme="majorEastAsia"/>
                  <w:color w:val="000000"/>
                  <w:rPrChange w:id="15991" w:author="瑋婷 徐" w:date="2025-01-06T15:35:00Z" w16du:dateUtc="2025-01-06T07:35:00Z">
                    <w:rPr>
                      <w:rFonts w:cs="Calibri"/>
                      <w:color w:val="000000"/>
                      <w:sz w:val="22"/>
                    </w:rPr>
                  </w:rPrChange>
                </w:rPr>
                <w:t>*</w:t>
              </w:r>
            </w:ins>
          </w:p>
        </w:tc>
        <w:tc>
          <w:tcPr>
            <w:tcW w:w="158" w:type="pct"/>
            <w:noWrap/>
            <w:hideMark/>
          </w:tcPr>
          <w:p w14:paraId="2D65FA2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92" w:author="瑋婷 徐" w:date="2025-01-03T16:20:00Z" w16du:dateUtc="2025-01-03T08:20:00Z"/>
                <w:rFonts w:asciiTheme="majorEastAsia" w:eastAsia="標楷體" w:hAnsiTheme="majorEastAsia" w:cstheme="majorEastAsia"/>
                <w:color w:val="000000"/>
                <w:rPrChange w:id="15993" w:author="瑋婷 徐" w:date="2025-01-06T15:35:00Z" w16du:dateUtc="2025-01-06T07:35:00Z">
                  <w:rPr>
                    <w:ins w:id="15994" w:author="瑋婷 徐" w:date="2025-01-03T16:20:00Z" w16du:dateUtc="2025-01-03T08:20:00Z"/>
                    <w:rFonts w:cs="Calibri"/>
                    <w:color w:val="000000"/>
                    <w:sz w:val="22"/>
                  </w:rPr>
                </w:rPrChange>
              </w:rPr>
              <w:pPrChange w:id="159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C39935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996" w:author="瑋婷 徐" w:date="2025-01-03T16:20:00Z" w16du:dateUtc="2025-01-03T08:20:00Z"/>
                <w:rFonts w:asciiTheme="majorEastAsia" w:eastAsia="標楷體" w:hAnsiTheme="majorEastAsia" w:cstheme="majorEastAsia"/>
                <w:rPrChange w:id="15997" w:author="瑋婷 徐" w:date="2025-01-06T15:35:00Z" w16du:dateUtc="2025-01-06T07:35:00Z">
                  <w:rPr>
                    <w:ins w:id="15998" w:author="瑋婷 徐" w:date="2025-01-03T16:20:00Z" w16du:dateUtc="2025-01-03T08:20:00Z"/>
                    <w:rFonts w:ascii="Times New Roman" w:eastAsia="Times New Roman" w:hAnsi="Times New Roman" w:cs="Times New Roman"/>
                    <w:sz w:val="20"/>
                    <w:szCs w:val="20"/>
                  </w:rPr>
                </w:rPrChange>
              </w:rPr>
              <w:pPrChange w:id="159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7D631C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00" w:author="瑋婷 徐" w:date="2025-01-03T16:20:00Z" w16du:dateUtc="2025-01-03T08:20:00Z"/>
                <w:rFonts w:asciiTheme="majorEastAsia" w:eastAsia="標楷體" w:hAnsiTheme="majorEastAsia" w:cstheme="majorEastAsia"/>
                <w:rPrChange w:id="16001" w:author="瑋婷 徐" w:date="2025-01-06T15:35:00Z" w16du:dateUtc="2025-01-06T07:35:00Z">
                  <w:rPr>
                    <w:ins w:id="16002" w:author="瑋婷 徐" w:date="2025-01-03T16:20:00Z" w16du:dateUtc="2025-01-03T08:20:00Z"/>
                    <w:rFonts w:ascii="Times New Roman" w:eastAsia="Times New Roman" w:hAnsi="Times New Roman" w:cs="Times New Roman"/>
                    <w:sz w:val="20"/>
                    <w:szCs w:val="20"/>
                  </w:rPr>
                </w:rPrChange>
              </w:rPr>
              <w:pPrChange w:id="160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768E2415"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004" w:author="瑋婷 徐" w:date="2025-01-03T16:33:00Z" w16du:dateUtc="2025-01-03T08:33:00Z"/>
                <w:rFonts w:asciiTheme="majorEastAsia" w:eastAsia="標楷體" w:hAnsiTheme="majorEastAsia" w:cstheme="majorEastAsia"/>
                <w:color w:val="000000"/>
              </w:rPr>
            </w:pPr>
          </w:p>
        </w:tc>
        <w:tc>
          <w:tcPr>
            <w:tcW w:w="158" w:type="pct"/>
            <w:noWrap/>
            <w:hideMark/>
          </w:tcPr>
          <w:p w14:paraId="3F4113A2" w14:textId="1655D9B8"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05" w:author="瑋婷 徐" w:date="2025-01-03T16:20:00Z" w16du:dateUtc="2025-01-03T08:20:00Z"/>
                <w:rFonts w:asciiTheme="majorEastAsia" w:eastAsia="標楷體" w:hAnsiTheme="majorEastAsia" w:cstheme="majorEastAsia"/>
                <w:color w:val="000000"/>
                <w:rPrChange w:id="16006" w:author="瑋婷 徐" w:date="2025-01-06T15:35:00Z" w16du:dateUtc="2025-01-06T07:35:00Z">
                  <w:rPr>
                    <w:ins w:id="16007" w:author="瑋婷 徐" w:date="2025-01-03T16:20:00Z" w16du:dateUtc="2025-01-03T08:20:00Z"/>
                    <w:rFonts w:cs="Calibri"/>
                    <w:color w:val="000000"/>
                    <w:sz w:val="22"/>
                  </w:rPr>
                </w:rPrChange>
              </w:rPr>
              <w:pPrChange w:id="160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009" w:author="瑋婷 徐" w:date="2025-01-03T16:20:00Z" w16du:dateUtc="2025-01-03T08:20:00Z">
              <w:r w:rsidRPr="00727E7E">
                <w:rPr>
                  <w:rFonts w:asciiTheme="majorEastAsia" w:eastAsia="標楷體" w:hAnsiTheme="majorEastAsia" w:cstheme="majorEastAsia"/>
                  <w:color w:val="000000"/>
                  <w:rPrChange w:id="16010" w:author="瑋婷 徐" w:date="2025-01-06T15:35:00Z" w16du:dateUtc="2025-01-06T07:35:00Z">
                    <w:rPr>
                      <w:rFonts w:cs="Calibri"/>
                      <w:color w:val="000000"/>
                      <w:sz w:val="22"/>
                    </w:rPr>
                  </w:rPrChange>
                </w:rPr>
                <w:t>*</w:t>
              </w:r>
            </w:ins>
          </w:p>
        </w:tc>
        <w:tc>
          <w:tcPr>
            <w:tcW w:w="158" w:type="pct"/>
            <w:noWrap/>
            <w:hideMark/>
          </w:tcPr>
          <w:p w14:paraId="3E9B145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11" w:author="瑋婷 徐" w:date="2025-01-03T16:20:00Z" w16du:dateUtc="2025-01-03T08:20:00Z"/>
                <w:rFonts w:asciiTheme="majorEastAsia" w:eastAsia="標楷體" w:hAnsiTheme="majorEastAsia" w:cstheme="majorEastAsia"/>
                <w:color w:val="000000"/>
                <w:rPrChange w:id="16012" w:author="瑋婷 徐" w:date="2025-01-06T15:35:00Z" w16du:dateUtc="2025-01-06T07:35:00Z">
                  <w:rPr>
                    <w:ins w:id="16013" w:author="瑋婷 徐" w:date="2025-01-03T16:20:00Z" w16du:dateUtc="2025-01-03T08:20:00Z"/>
                    <w:rFonts w:cs="Calibri"/>
                    <w:color w:val="000000"/>
                    <w:sz w:val="22"/>
                  </w:rPr>
                </w:rPrChange>
              </w:rPr>
              <w:pPrChange w:id="160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E68AD1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15" w:author="瑋婷 徐" w:date="2025-01-03T16:20:00Z" w16du:dateUtc="2025-01-03T08:20:00Z"/>
                <w:rFonts w:asciiTheme="majorEastAsia" w:eastAsia="標楷體" w:hAnsiTheme="majorEastAsia" w:cstheme="majorEastAsia"/>
                <w:color w:val="000000"/>
                <w:rPrChange w:id="16016" w:author="瑋婷 徐" w:date="2025-01-06T15:35:00Z" w16du:dateUtc="2025-01-06T07:35:00Z">
                  <w:rPr>
                    <w:ins w:id="16017" w:author="瑋婷 徐" w:date="2025-01-03T16:20:00Z" w16du:dateUtc="2025-01-03T08:20:00Z"/>
                    <w:rFonts w:cs="Calibri"/>
                    <w:color w:val="000000"/>
                    <w:sz w:val="22"/>
                  </w:rPr>
                </w:rPrChange>
              </w:rPr>
              <w:pPrChange w:id="160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019" w:author="瑋婷 徐" w:date="2025-01-03T16:20:00Z" w16du:dateUtc="2025-01-03T08:20:00Z">
              <w:r w:rsidRPr="00727E7E">
                <w:rPr>
                  <w:rFonts w:asciiTheme="majorEastAsia" w:eastAsia="標楷體" w:hAnsiTheme="majorEastAsia" w:cstheme="majorEastAsia"/>
                  <w:color w:val="000000"/>
                  <w:rPrChange w:id="16020" w:author="瑋婷 徐" w:date="2025-01-06T15:35:00Z" w16du:dateUtc="2025-01-06T07:35:00Z">
                    <w:rPr>
                      <w:rFonts w:cs="Calibri"/>
                      <w:color w:val="000000"/>
                      <w:sz w:val="22"/>
                    </w:rPr>
                  </w:rPrChange>
                </w:rPr>
                <w:t>*</w:t>
              </w:r>
            </w:ins>
          </w:p>
        </w:tc>
        <w:tc>
          <w:tcPr>
            <w:tcW w:w="158" w:type="pct"/>
            <w:noWrap/>
            <w:hideMark/>
          </w:tcPr>
          <w:p w14:paraId="70C62B5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21" w:author="瑋婷 徐" w:date="2025-01-03T16:20:00Z" w16du:dateUtc="2025-01-03T08:20:00Z"/>
                <w:rFonts w:asciiTheme="majorEastAsia" w:eastAsia="標楷體" w:hAnsiTheme="majorEastAsia" w:cstheme="majorEastAsia"/>
                <w:color w:val="000000"/>
                <w:rPrChange w:id="16022" w:author="瑋婷 徐" w:date="2025-01-06T15:35:00Z" w16du:dateUtc="2025-01-06T07:35:00Z">
                  <w:rPr>
                    <w:ins w:id="16023" w:author="瑋婷 徐" w:date="2025-01-03T16:20:00Z" w16du:dateUtc="2025-01-03T08:20:00Z"/>
                    <w:rFonts w:cs="Calibri"/>
                    <w:color w:val="000000"/>
                    <w:sz w:val="22"/>
                  </w:rPr>
                </w:rPrChange>
              </w:rPr>
              <w:pPrChange w:id="160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D7A9C5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25" w:author="瑋婷 徐" w:date="2025-01-03T16:20:00Z" w16du:dateUtc="2025-01-03T08:20:00Z"/>
                <w:rFonts w:asciiTheme="majorEastAsia" w:eastAsia="標楷體" w:hAnsiTheme="majorEastAsia" w:cstheme="majorEastAsia"/>
                <w:color w:val="000000"/>
                <w:rPrChange w:id="16026" w:author="瑋婷 徐" w:date="2025-01-06T15:35:00Z" w16du:dateUtc="2025-01-06T07:35:00Z">
                  <w:rPr>
                    <w:ins w:id="16027" w:author="瑋婷 徐" w:date="2025-01-03T16:20:00Z" w16du:dateUtc="2025-01-03T08:20:00Z"/>
                    <w:rFonts w:cs="Calibri"/>
                    <w:color w:val="000000"/>
                    <w:sz w:val="22"/>
                  </w:rPr>
                </w:rPrChange>
              </w:rPr>
              <w:pPrChange w:id="160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029" w:author="瑋婷 徐" w:date="2025-01-03T16:20:00Z" w16du:dateUtc="2025-01-03T08:20:00Z">
              <w:r w:rsidRPr="00727E7E">
                <w:rPr>
                  <w:rFonts w:asciiTheme="majorEastAsia" w:eastAsia="標楷體" w:hAnsiTheme="majorEastAsia" w:cstheme="majorEastAsia"/>
                  <w:color w:val="000000"/>
                  <w:rPrChange w:id="16030" w:author="瑋婷 徐" w:date="2025-01-06T15:35:00Z" w16du:dateUtc="2025-01-06T07:35:00Z">
                    <w:rPr>
                      <w:rFonts w:cs="Calibri"/>
                      <w:color w:val="000000"/>
                      <w:sz w:val="22"/>
                    </w:rPr>
                  </w:rPrChange>
                </w:rPr>
                <w:t>*</w:t>
              </w:r>
            </w:ins>
          </w:p>
        </w:tc>
        <w:tc>
          <w:tcPr>
            <w:tcW w:w="158" w:type="pct"/>
            <w:noWrap/>
            <w:hideMark/>
          </w:tcPr>
          <w:p w14:paraId="63CBFAA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31" w:author="瑋婷 徐" w:date="2025-01-03T16:20:00Z" w16du:dateUtc="2025-01-03T08:20:00Z"/>
                <w:rFonts w:asciiTheme="majorEastAsia" w:eastAsia="標楷體" w:hAnsiTheme="majorEastAsia" w:cstheme="majorEastAsia"/>
                <w:color w:val="000000"/>
                <w:rPrChange w:id="16032" w:author="瑋婷 徐" w:date="2025-01-06T15:35:00Z" w16du:dateUtc="2025-01-06T07:35:00Z">
                  <w:rPr>
                    <w:ins w:id="16033" w:author="瑋婷 徐" w:date="2025-01-03T16:20:00Z" w16du:dateUtc="2025-01-03T08:20:00Z"/>
                    <w:rFonts w:cs="Calibri"/>
                    <w:color w:val="000000"/>
                    <w:sz w:val="22"/>
                  </w:rPr>
                </w:rPrChange>
              </w:rPr>
              <w:pPrChange w:id="160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035" w:author="瑋婷 徐" w:date="2025-01-03T16:20:00Z" w16du:dateUtc="2025-01-03T08:20:00Z">
              <w:r w:rsidRPr="00727E7E">
                <w:rPr>
                  <w:rFonts w:asciiTheme="majorEastAsia" w:eastAsia="標楷體" w:hAnsiTheme="majorEastAsia" w:cstheme="majorEastAsia"/>
                  <w:color w:val="000000"/>
                  <w:rPrChange w:id="16036" w:author="瑋婷 徐" w:date="2025-01-06T15:35:00Z" w16du:dateUtc="2025-01-06T07:35:00Z">
                    <w:rPr>
                      <w:rFonts w:cs="Calibri"/>
                      <w:color w:val="000000"/>
                      <w:sz w:val="22"/>
                    </w:rPr>
                  </w:rPrChange>
                </w:rPr>
                <w:t>*</w:t>
              </w:r>
            </w:ins>
          </w:p>
        </w:tc>
        <w:tc>
          <w:tcPr>
            <w:tcW w:w="158" w:type="pct"/>
            <w:noWrap/>
            <w:hideMark/>
          </w:tcPr>
          <w:p w14:paraId="235B1B0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37" w:author="瑋婷 徐" w:date="2025-01-03T16:20:00Z" w16du:dateUtc="2025-01-03T08:20:00Z"/>
                <w:rFonts w:asciiTheme="majorEastAsia" w:eastAsia="標楷體" w:hAnsiTheme="majorEastAsia" w:cstheme="majorEastAsia"/>
                <w:color w:val="000000"/>
                <w:rPrChange w:id="16038" w:author="瑋婷 徐" w:date="2025-01-06T15:35:00Z" w16du:dateUtc="2025-01-06T07:35:00Z">
                  <w:rPr>
                    <w:ins w:id="16039" w:author="瑋婷 徐" w:date="2025-01-03T16:20:00Z" w16du:dateUtc="2025-01-03T08:20:00Z"/>
                    <w:rFonts w:cs="Calibri"/>
                    <w:color w:val="000000"/>
                    <w:sz w:val="22"/>
                  </w:rPr>
                </w:rPrChange>
              </w:rPr>
              <w:pPrChange w:id="160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927BC6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041" w:author="瑋婷 徐" w:date="2025-01-03T16:20:00Z" w16du:dateUtc="2025-01-03T08:20:00Z"/>
                <w:rFonts w:asciiTheme="majorEastAsia" w:eastAsia="標楷體" w:hAnsiTheme="majorEastAsia" w:cstheme="majorEastAsia"/>
                <w:color w:val="000000"/>
                <w:rPrChange w:id="16042" w:author="瑋婷 徐" w:date="2025-01-06T15:35:00Z" w16du:dateUtc="2025-01-06T07:35:00Z">
                  <w:rPr>
                    <w:ins w:id="16043" w:author="瑋婷 徐" w:date="2025-01-03T16:20:00Z" w16du:dateUtc="2025-01-03T08:20:00Z"/>
                    <w:rFonts w:cs="Calibri"/>
                    <w:color w:val="000000"/>
                    <w:sz w:val="22"/>
                  </w:rPr>
                </w:rPrChange>
              </w:rPr>
              <w:pPrChange w:id="160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045" w:author="瑋婷 徐" w:date="2025-01-03T16:20:00Z" w16du:dateUtc="2025-01-03T08:20:00Z">
              <w:r w:rsidRPr="00727E7E">
                <w:rPr>
                  <w:rFonts w:asciiTheme="majorEastAsia" w:eastAsia="標楷體" w:hAnsiTheme="majorEastAsia" w:cstheme="majorEastAsia"/>
                  <w:color w:val="000000"/>
                  <w:rPrChange w:id="16046" w:author="瑋婷 徐" w:date="2025-01-06T15:35:00Z" w16du:dateUtc="2025-01-06T07:35:00Z">
                    <w:rPr>
                      <w:rFonts w:cs="Calibri"/>
                      <w:color w:val="000000"/>
                      <w:sz w:val="22"/>
                    </w:rPr>
                  </w:rPrChange>
                </w:rPr>
                <w:t>*</w:t>
              </w:r>
            </w:ins>
          </w:p>
        </w:tc>
      </w:tr>
      <w:tr w:rsidR="00313CC9" w:rsidRPr="00727E7E" w14:paraId="5D0266CB" w14:textId="77777777" w:rsidTr="00313CC9">
        <w:trPr>
          <w:trHeight w:val="300"/>
          <w:ins w:id="16047"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6D1CE38" w14:textId="77777777" w:rsidR="00DA433E" w:rsidRPr="00727E7E" w:rsidRDefault="00DA433E">
            <w:pPr>
              <w:spacing w:line="360" w:lineRule="auto"/>
              <w:jc w:val="both"/>
              <w:rPr>
                <w:ins w:id="16048" w:author="瑋婷 徐" w:date="2025-01-03T16:20:00Z" w16du:dateUtc="2025-01-03T08:20:00Z"/>
                <w:rFonts w:asciiTheme="majorEastAsia" w:eastAsia="標楷體" w:hAnsiTheme="majorEastAsia" w:cstheme="majorEastAsia"/>
                <w:b w:val="0"/>
                <w:bCs w:val="0"/>
                <w:color w:val="000000"/>
                <w:rPrChange w:id="16049" w:author="瑋婷 徐" w:date="2025-01-06T15:35:00Z" w16du:dateUtc="2025-01-06T07:35:00Z">
                  <w:rPr>
                    <w:ins w:id="16050" w:author="瑋婷 徐" w:date="2025-01-03T16:20:00Z" w16du:dateUtc="2025-01-03T08:20:00Z"/>
                    <w:rFonts w:cs="Calibri"/>
                    <w:color w:val="000000"/>
                    <w:sz w:val="22"/>
                  </w:rPr>
                </w:rPrChange>
              </w:rPr>
              <w:pPrChange w:id="16051" w:author="瑋婷 徐" w:date="2025-01-03T16:21:00Z" w16du:dateUtc="2025-01-03T08:21:00Z">
                <w:pPr/>
              </w:pPrChange>
            </w:pPr>
            <w:ins w:id="16052" w:author="瑋婷 徐" w:date="2025-01-03T16:20:00Z" w16du:dateUtc="2025-01-03T08:20:00Z">
              <w:r w:rsidRPr="00727E7E">
                <w:rPr>
                  <w:rFonts w:asciiTheme="majorEastAsia" w:eastAsia="標楷體" w:hAnsiTheme="majorEastAsia" w:cstheme="majorEastAsia"/>
                  <w:b w:val="0"/>
                  <w:bCs w:val="0"/>
                  <w:color w:val="000000"/>
                  <w:rPrChange w:id="16053" w:author="瑋婷 徐" w:date="2025-01-06T15:35:00Z" w16du:dateUtc="2025-01-06T07:35:00Z">
                    <w:rPr>
                      <w:rFonts w:cs="Calibri"/>
                      <w:color w:val="000000"/>
                      <w:sz w:val="22"/>
                    </w:rPr>
                  </w:rPrChange>
                </w:rPr>
                <w:t>白尾</w:t>
              </w:r>
              <w:proofErr w:type="gramStart"/>
              <w:r w:rsidRPr="00727E7E">
                <w:rPr>
                  <w:rFonts w:asciiTheme="majorEastAsia" w:eastAsia="標楷體" w:hAnsiTheme="majorEastAsia" w:cstheme="majorEastAsia"/>
                  <w:b w:val="0"/>
                  <w:bCs w:val="0"/>
                  <w:color w:val="000000"/>
                  <w:rPrChange w:id="16054" w:author="瑋婷 徐" w:date="2025-01-06T15:35:00Z" w16du:dateUtc="2025-01-06T07:35:00Z">
                    <w:rPr>
                      <w:rFonts w:cs="Calibri"/>
                      <w:color w:val="000000"/>
                      <w:sz w:val="22"/>
                    </w:rPr>
                  </w:rPrChange>
                </w:rPr>
                <w:t>鴝</w:t>
              </w:r>
              <w:proofErr w:type="gramEnd"/>
              <w:r w:rsidRPr="00727E7E">
                <w:rPr>
                  <w:rFonts w:asciiTheme="majorEastAsia" w:eastAsia="標楷體" w:hAnsiTheme="majorEastAsia" w:cstheme="majorEastAsia"/>
                  <w:b w:val="0"/>
                  <w:bCs w:val="0"/>
                  <w:color w:val="000000"/>
                  <w:rPrChange w:id="16055"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6056"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6057" w:author="瑋婷 徐" w:date="2025-01-06T15:35:00Z" w16du:dateUtc="2025-01-06T07:35:00Z">
                    <w:rPr>
                      <w:rFonts w:cs="Calibri"/>
                      <w:color w:val="000000"/>
                      <w:sz w:val="22"/>
                    </w:rPr>
                  </w:rPrChange>
                </w:rPr>
                <w:t xml:space="preserve"> III</w:t>
              </w:r>
            </w:ins>
          </w:p>
        </w:tc>
        <w:tc>
          <w:tcPr>
            <w:tcW w:w="939" w:type="pct"/>
            <w:hideMark/>
          </w:tcPr>
          <w:p w14:paraId="49E1249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058" w:author="瑋婷 徐" w:date="2025-01-03T16:20:00Z" w16du:dateUtc="2025-01-03T08:20:00Z"/>
                <w:rFonts w:asciiTheme="majorEastAsia" w:eastAsia="標楷體" w:hAnsiTheme="majorEastAsia" w:cstheme="majorEastAsia"/>
                <w:i/>
                <w:iCs/>
                <w:color w:val="000000"/>
                <w:rPrChange w:id="16059" w:author="瑋婷 徐" w:date="2025-01-06T15:35:00Z" w16du:dateUtc="2025-01-06T07:35:00Z">
                  <w:rPr>
                    <w:ins w:id="16060" w:author="瑋婷 徐" w:date="2025-01-03T16:20:00Z" w16du:dateUtc="2025-01-03T08:20:00Z"/>
                    <w:rFonts w:cs="Calibri"/>
                    <w:i/>
                    <w:iCs/>
                    <w:color w:val="000000"/>
                    <w:sz w:val="22"/>
                  </w:rPr>
                </w:rPrChange>
              </w:rPr>
              <w:pPrChange w:id="160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062" w:author="瑋婷 徐" w:date="2025-01-03T16:20:00Z" w16du:dateUtc="2025-01-03T08:20:00Z">
              <w:r w:rsidRPr="00727E7E">
                <w:rPr>
                  <w:rFonts w:asciiTheme="majorEastAsia" w:eastAsia="標楷體" w:hAnsiTheme="majorEastAsia" w:cstheme="majorEastAsia"/>
                  <w:i/>
                  <w:iCs/>
                  <w:color w:val="000000"/>
                  <w:rPrChange w:id="16063" w:author="瑋婷 徐" w:date="2025-01-06T15:35:00Z" w16du:dateUtc="2025-01-06T07:35:00Z">
                    <w:rPr>
                      <w:rFonts w:cs="Calibri"/>
                      <w:i/>
                      <w:iCs/>
                      <w:color w:val="000000"/>
                      <w:sz w:val="22"/>
                    </w:rPr>
                  </w:rPrChange>
                </w:rPr>
                <w:t>Myiomela leucura</w:t>
              </w:r>
            </w:ins>
          </w:p>
        </w:tc>
        <w:tc>
          <w:tcPr>
            <w:tcW w:w="158" w:type="pct"/>
            <w:noWrap/>
            <w:hideMark/>
          </w:tcPr>
          <w:p w14:paraId="5D45A46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064" w:author="瑋婷 徐" w:date="2025-01-03T16:20:00Z" w16du:dateUtc="2025-01-03T08:20:00Z"/>
                <w:rFonts w:asciiTheme="majorEastAsia" w:eastAsia="標楷體" w:hAnsiTheme="majorEastAsia" w:cstheme="majorEastAsia"/>
                <w:i/>
                <w:iCs/>
                <w:color w:val="000000"/>
                <w:rPrChange w:id="16065" w:author="瑋婷 徐" w:date="2025-01-06T15:35:00Z" w16du:dateUtc="2025-01-06T07:35:00Z">
                  <w:rPr>
                    <w:ins w:id="16066" w:author="瑋婷 徐" w:date="2025-01-03T16:20:00Z" w16du:dateUtc="2025-01-03T08:20:00Z"/>
                    <w:rFonts w:cs="Calibri"/>
                    <w:i/>
                    <w:iCs/>
                    <w:color w:val="000000"/>
                    <w:sz w:val="22"/>
                  </w:rPr>
                </w:rPrChange>
              </w:rPr>
              <w:pPrChange w:id="160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3C1AED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068" w:author="瑋婷 徐" w:date="2025-01-03T16:20:00Z" w16du:dateUtc="2025-01-03T08:20:00Z"/>
                <w:rFonts w:asciiTheme="majorEastAsia" w:eastAsia="標楷體" w:hAnsiTheme="majorEastAsia" w:cstheme="majorEastAsia"/>
                <w:color w:val="000000"/>
                <w:rPrChange w:id="16069" w:author="瑋婷 徐" w:date="2025-01-06T15:35:00Z" w16du:dateUtc="2025-01-06T07:35:00Z">
                  <w:rPr>
                    <w:ins w:id="16070" w:author="瑋婷 徐" w:date="2025-01-03T16:20:00Z" w16du:dateUtc="2025-01-03T08:20:00Z"/>
                    <w:rFonts w:cs="Calibri"/>
                    <w:color w:val="000000"/>
                    <w:sz w:val="22"/>
                  </w:rPr>
                </w:rPrChange>
              </w:rPr>
              <w:pPrChange w:id="160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072" w:author="瑋婷 徐" w:date="2025-01-03T16:20:00Z" w16du:dateUtc="2025-01-03T08:20:00Z">
              <w:r w:rsidRPr="00727E7E">
                <w:rPr>
                  <w:rFonts w:asciiTheme="majorEastAsia" w:eastAsia="標楷體" w:hAnsiTheme="majorEastAsia" w:cstheme="majorEastAsia"/>
                  <w:color w:val="000000"/>
                  <w:rPrChange w:id="16073" w:author="瑋婷 徐" w:date="2025-01-06T15:35:00Z" w16du:dateUtc="2025-01-06T07:35:00Z">
                    <w:rPr>
                      <w:rFonts w:cs="Calibri"/>
                      <w:color w:val="000000"/>
                      <w:sz w:val="22"/>
                    </w:rPr>
                  </w:rPrChange>
                </w:rPr>
                <w:t>*</w:t>
              </w:r>
            </w:ins>
          </w:p>
        </w:tc>
        <w:tc>
          <w:tcPr>
            <w:tcW w:w="158" w:type="pct"/>
            <w:noWrap/>
            <w:hideMark/>
          </w:tcPr>
          <w:p w14:paraId="485CF4E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074" w:author="瑋婷 徐" w:date="2025-01-03T16:20:00Z" w16du:dateUtc="2025-01-03T08:20:00Z"/>
                <w:rFonts w:asciiTheme="majorEastAsia" w:eastAsia="標楷體" w:hAnsiTheme="majorEastAsia" w:cstheme="majorEastAsia"/>
                <w:color w:val="000000"/>
                <w:rPrChange w:id="16075" w:author="瑋婷 徐" w:date="2025-01-06T15:35:00Z" w16du:dateUtc="2025-01-06T07:35:00Z">
                  <w:rPr>
                    <w:ins w:id="16076" w:author="瑋婷 徐" w:date="2025-01-03T16:20:00Z" w16du:dateUtc="2025-01-03T08:20:00Z"/>
                    <w:rFonts w:cs="Calibri"/>
                    <w:color w:val="000000"/>
                    <w:sz w:val="22"/>
                  </w:rPr>
                </w:rPrChange>
              </w:rPr>
              <w:pPrChange w:id="160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078" w:author="瑋婷 徐" w:date="2025-01-03T16:20:00Z" w16du:dateUtc="2025-01-03T08:20:00Z">
              <w:r w:rsidRPr="00727E7E">
                <w:rPr>
                  <w:rFonts w:asciiTheme="majorEastAsia" w:eastAsia="標楷體" w:hAnsiTheme="majorEastAsia" w:cstheme="majorEastAsia"/>
                  <w:color w:val="000000"/>
                  <w:rPrChange w:id="16079" w:author="瑋婷 徐" w:date="2025-01-06T15:35:00Z" w16du:dateUtc="2025-01-06T07:35:00Z">
                    <w:rPr>
                      <w:rFonts w:cs="Calibri"/>
                      <w:color w:val="000000"/>
                      <w:sz w:val="22"/>
                    </w:rPr>
                  </w:rPrChange>
                </w:rPr>
                <w:t>*</w:t>
              </w:r>
            </w:ins>
          </w:p>
        </w:tc>
        <w:tc>
          <w:tcPr>
            <w:tcW w:w="158" w:type="pct"/>
            <w:noWrap/>
            <w:hideMark/>
          </w:tcPr>
          <w:p w14:paraId="312CEFE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080" w:author="瑋婷 徐" w:date="2025-01-03T16:20:00Z" w16du:dateUtc="2025-01-03T08:20:00Z"/>
                <w:rFonts w:asciiTheme="majorEastAsia" w:eastAsia="標楷體" w:hAnsiTheme="majorEastAsia" w:cstheme="majorEastAsia"/>
                <w:color w:val="000000"/>
                <w:rPrChange w:id="16081" w:author="瑋婷 徐" w:date="2025-01-06T15:35:00Z" w16du:dateUtc="2025-01-06T07:35:00Z">
                  <w:rPr>
                    <w:ins w:id="16082" w:author="瑋婷 徐" w:date="2025-01-03T16:20:00Z" w16du:dateUtc="2025-01-03T08:20:00Z"/>
                    <w:rFonts w:cs="Calibri"/>
                    <w:color w:val="000000"/>
                    <w:sz w:val="22"/>
                  </w:rPr>
                </w:rPrChange>
              </w:rPr>
              <w:pPrChange w:id="160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084" w:author="瑋婷 徐" w:date="2025-01-03T16:20:00Z" w16du:dateUtc="2025-01-03T08:20:00Z">
              <w:r w:rsidRPr="00727E7E">
                <w:rPr>
                  <w:rFonts w:asciiTheme="majorEastAsia" w:eastAsia="標楷體" w:hAnsiTheme="majorEastAsia" w:cstheme="majorEastAsia"/>
                  <w:color w:val="000000"/>
                  <w:rPrChange w:id="16085" w:author="瑋婷 徐" w:date="2025-01-06T15:35:00Z" w16du:dateUtc="2025-01-06T07:35:00Z">
                    <w:rPr>
                      <w:rFonts w:cs="Calibri"/>
                      <w:color w:val="000000"/>
                      <w:sz w:val="22"/>
                    </w:rPr>
                  </w:rPrChange>
                </w:rPr>
                <w:t>*</w:t>
              </w:r>
            </w:ins>
          </w:p>
        </w:tc>
        <w:tc>
          <w:tcPr>
            <w:tcW w:w="158" w:type="pct"/>
            <w:noWrap/>
            <w:hideMark/>
          </w:tcPr>
          <w:p w14:paraId="23FB650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086" w:author="瑋婷 徐" w:date="2025-01-03T16:20:00Z" w16du:dateUtc="2025-01-03T08:20:00Z"/>
                <w:rFonts w:asciiTheme="majorEastAsia" w:eastAsia="標楷體" w:hAnsiTheme="majorEastAsia" w:cstheme="majorEastAsia"/>
                <w:color w:val="000000"/>
                <w:rPrChange w:id="16087" w:author="瑋婷 徐" w:date="2025-01-06T15:35:00Z" w16du:dateUtc="2025-01-06T07:35:00Z">
                  <w:rPr>
                    <w:ins w:id="16088" w:author="瑋婷 徐" w:date="2025-01-03T16:20:00Z" w16du:dateUtc="2025-01-03T08:20:00Z"/>
                    <w:rFonts w:cs="Calibri"/>
                    <w:color w:val="000000"/>
                    <w:sz w:val="22"/>
                  </w:rPr>
                </w:rPrChange>
              </w:rPr>
              <w:pPrChange w:id="160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7E5F92A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090" w:author="瑋婷 徐" w:date="2025-01-03T16:20:00Z" w16du:dateUtc="2025-01-03T08:20:00Z"/>
                <w:rFonts w:asciiTheme="majorEastAsia" w:eastAsia="標楷體" w:hAnsiTheme="majorEastAsia" w:cstheme="majorEastAsia"/>
                <w:rPrChange w:id="16091" w:author="瑋婷 徐" w:date="2025-01-06T15:35:00Z" w16du:dateUtc="2025-01-06T07:35:00Z">
                  <w:rPr>
                    <w:ins w:id="16092" w:author="瑋婷 徐" w:date="2025-01-03T16:20:00Z" w16du:dateUtc="2025-01-03T08:20:00Z"/>
                    <w:rFonts w:ascii="Times New Roman" w:eastAsia="Times New Roman" w:hAnsi="Times New Roman" w:cs="Times New Roman"/>
                    <w:sz w:val="20"/>
                    <w:szCs w:val="20"/>
                  </w:rPr>
                </w:rPrChange>
              </w:rPr>
              <w:pPrChange w:id="160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1FB9D62B"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094" w:author="瑋婷 徐" w:date="2025-01-03T16:33:00Z" w16du:dateUtc="2025-01-03T08:33:00Z"/>
                <w:rFonts w:asciiTheme="majorEastAsia" w:eastAsia="標楷體" w:hAnsiTheme="majorEastAsia" w:cstheme="majorEastAsia"/>
                <w:color w:val="000000"/>
              </w:rPr>
            </w:pPr>
          </w:p>
        </w:tc>
        <w:tc>
          <w:tcPr>
            <w:tcW w:w="158" w:type="pct"/>
            <w:noWrap/>
            <w:hideMark/>
          </w:tcPr>
          <w:p w14:paraId="338A446C" w14:textId="15029925"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095" w:author="瑋婷 徐" w:date="2025-01-03T16:20:00Z" w16du:dateUtc="2025-01-03T08:20:00Z"/>
                <w:rFonts w:asciiTheme="majorEastAsia" w:eastAsia="標楷體" w:hAnsiTheme="majorEastAsia" w:cstheme="majorEastAsia"/>
                <w:color w:val="000000"/>
                <w:rPrChange w:id="16096" w:author="瑋婷 徐" w:date="2025-01-06T15:35:00Z" w16du:dateUtc="2025-01-06T07:35:00Z">
                  <w:rPr>
                    <w:ins w:id="16097" w:author="瑋婷 徐" w:date="2025-01-03T16:20:00Z" w16du:dateUtc="2025-01-03T08:20:00Z"/>
                    <w:rFonts w:cs="Calibri"/>
                    <w:color w:val="000000"/>
                    <w:sz w:val="22"/>
                  </w:rPr>
                </w:rPrChange>
              </w:rPr>
              <w:pPrChange w:id="160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099" w:author="瑋婷 徐" w:date="2025-01-03T16:20:00Z" w16du:dateUtc="2025-01-03T08:20:00Z">
              <w:r w:rsidRPr="00727E7E">
                <w:rPr>
                  <w:rFonts w:asciiTheme="majorEastAsia" w:eastAsia="標楷體" w:hAnsiTheme="majorEastAsia" w:cstheme="majorEastAsia"/>
                  <w:color w:val="000000"/>
                  <w:rPrChange w:id="16100" w:author="瑋婷 徐" w:date="2025-01-06T15:35:00Z" w16du:dateUtc="2025-01-06T07:35:00Z">
                    <w:rPr>
                      <w:rFonts w:cs="Calibri"/>
                      <w:color w:val="000000"/>
                      <w:sz w:val="22"/>
                    </w:rPr>
                  </w:rPrChange>
                </w:rPr>
                <w:t>*</w:t>
              </w:r>
            </w:ins>
          </w:p>
        </w:tc>
        <w:tc>
          <w:tcPr>
            <w:tcW w:w="158" w:type="pct"/>
            <w:noWrap/>
            <w:hideMark/>
          </w:tcPr>
          <w:p w14:paraId="5A6FB3C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01" w:author="瑋婷 徐" w:date="2025-01-03T16:20:00Z" w16du:dateUtc="2025-01-03T08:20:00Z"/>
                <w:rFonts w:asciiTheme="majorEastAsia" w:eastAsia="標楷體" w:hAnsiTheme="majorEastAsia" w:cstheme="majorEastAsia"/>
                <w:color w:val="000000"/>
                <w:rPrChange w:id="16102" w:author="瑋婷 徐" w:date="2025-01-06T15:35:00Z" w16du:dateUtc="2025-01-06T07:35:00Z">
                  <w:rPr>
                    <w:ins w:id="16103" w:author="瑋婷 徐" w:date="2025-01-03T16:20:00Z" w16du:dateUtc="2025-01-03T08:20:00Z"/>
                    <w:rFonts w:cs="Calibri"/>
                    <w:color w:val="000000"/>
                    <w:sz w:val="22"/>
                  </w:rPr>
                </w:rPrChange>
              </w:rPr>
              <w:pPrChange w:id="161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105" w:author="瑋婷 徐" w:date="2025-01-03T16:20:00Z" w16du:dateUtc="2025-01-03T08:20:00Z">
              <w:r w:rsidRPr="00727E7E">
                <w:rPr>
                  <w:rFonts w:asciiTheme="majorEastAsia" w:eastAsia="標楷體" w:hAnsiTheme="majorEastAsia" w:cstheme="majorEastAsia"/>
                  <w:color w:val="000000"/>
                  <w:rPrChange w:id="16106" w:author="瑋婷 徐" w:date="2025-01-06T15:35:00Z" w16du:dateUtc="2025-01-06T07:35:00Z">
                    <w:rPr>
                      <w:rFonts w:cs="Calibri"/>
                      <w:color w:val="000000"/>
                      <w:sz w:val="22"/>
                    </w:rPr>
                  </w:rPrChange>
                </w:rPr>
                <w:t>*</w:t>
              </w:r>
            </w:ins>
          </w:p>
        </w:tc>
        <w:tc>
          <w:tcPr>
            <w:tcW w:w="158" w:type="pct"/>
            <w:noWrap/>
            <w:hideMark/>
          </w:tcPr>
          <w:p w14:paraId="0A50E39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07" w:author="瑋婷 徐" w:date="2025-01-03T16:20:00Z" w16du:dateUtc="2025-01-03T08:20:00Z"/>
                <w:rFonts w:asciiTheme="majorEastAsia" w:eastAsia="標楷體" w:hAnsiTheme="majorEastAsia" w:cstheme="majorEastAsia"/>
                <w:color w:val="000000"/>
                <w:rPrChange w:id="16108" w:author="瑋婷 徐" w:date="2025-01-06T15:35:00Z" w16du:dateUtc="2025-01-06T07:35:00Z">
                  <w:rPr>
                    <w:ins w:id="16109" w:author="瑋婷 徐" w:date="2025-01-03T16:20:00Z" w16du:dateUtc="2025-01-03T08:20:00Z"/>
                    <w:rFonts w:cs="Calibri"/>
                    <w:color w:val="000000"/>
                    <w:sz w:val="22"/>
                  </w:rPr>
                </w:rPrChange>
              </w:rPr>
              <w:pPrChange w:id="161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111" w:author="瑋婷 徐" w:date="2025-01-03T16:20:00Z" w16du:dateUtc="2025-01-03T08:20:00Z">
              <w:r w:rsidRPr="00727E7E">
                <w:rPr>
                  <w:rFonts w:asciiTheme="majorEastAsia" w:eastAsia="標楷體" w:hAnsiTheme="majorEastAsia" w:cstheme="majorEastAsia"/>
                  <w:color w:val="000000"/>
                  <w:rPrChange w:id="16112" w:author="瑋婷 徐" w:date="2025-01-06T15:35:00Z" w16du:dateUtc="2025-01-06T07:35:00Z">
                    <w:rPr>
                      <w:rFonts w:cs="Calibri"/>
                      <w:color w:val="000000"/>
                      <w:sz w:val="22"/>
                    </w:rPr>
                  </w:rPrChange>
                </w:rPr>
                <w:t>*</w:t>
              </w:r>
            </w:ins>
          </w:p>
        </w:tc>
        <w:tc>
          <w:tcPr>
            <w:tcW w:w="158" w:type="pct"/>
            <w:noWrap/>
            <w:hideMark/>
          </w:tcPr>
          <w:p w14:paraId="5C38BD5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13" w:author="瑋婷 徐" w:date="2025-01-03T16:20:00Z" w16du:dateUtc="2025-01-03T08:20:00Z"/>
                <w:rFonts w:asciiTheme="majorEastAsia" w:eastAsia="標楷體" w:hAnsiTheme="majorEastAsia" w:cstheme="majorEastAsia"/>
                <w:color w:val="000000"/>
                <w:rPrChange w:id="16114" w:author="瑋婷 徐" w:date="2025-01-06T15:35:00Z" w16du:dateUtc="2025-01-06T07:35:00Z">
                  <w:rPr>
                    <w:ins w:id="16115" w:author="瑋婷 徐" w:date="2025-01-03T16:20:00Z" w16du:dateUtc="2025-01-03T08:20:00Z"/>
                    <w:rFonts w:cs="Calibri"/>
                    <w:color w:val="000000"/>
                    <w:sz w:val="22"/>
                  </w:rPr>
                </w:rPrChange>
              </w:rPr>
              <w:pPrChange w:id="161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37EFEF8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117" w:author="瑋婷 徐" w:date="2025-01-03T16:33:00Z" w16du:dateUtc="2025-01-03T08:33:00Z"/>
                <w:rFonts w:asciiTheme="majorEastAsia" w:eastAsia="標楷體" w:hAnsiTheme="majorEastAsia" w:cstheme="majorEastAsia"/>
              </w:rPr>
            </w:pPr>
          </w:p>
        </w:tc>
        <w:tc>
          <w:tcPr>
            <w:tcW w:w="158" w:type="pct"/>
            <w:noWrap/>
            <w:hideMark/>
          </w:tcPr>
          <w:p w14:paraId="07C4EBD5" w14:textId="460B3B54"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18" w:author="瑋婷 徐" w:date="2025-01-03T16:20:00Z" w16du:dateUtc="2025-01-03T08:20:00Z"/>
                <w:rFonts w:asciiTheme="majorEastAsia" w:eastAsia="標楷體" w:hAnsiTheme="majorEastAsia" w:cstheme="majorEastAsia"/>
                <w:rPrChange w:id="16119" w:author="瑋婷 徐" w:date="2025-01-06T15:35:00Z" w16du:dateUtc="2025-01-06T07:35:00Z">
                  <w:rPr>
                    <w:ins w:id="16120" w:author="瑋婷 徐" w:date="2025-01-03T16:20:00Z" w16du:dateUtc="2025-01-03T08:20:00Z"/>
                    <w:rFonts w:ascii="Times New Roman" w:eastAsia="Times New Roman" w:hAnsi="Times New Roman" w:cs="Times New Roman"/>
                    <w:sz w:val="20"/>
                    <w:szCs w:val="20"/>
                  </w:rPr>
                </w:rPrChange>
              </w:rPr>
              <w:pPrChange w:id="161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97FE7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22" w:author="瑋婷 徐" w:date="2025-01-03T16:20:00Z" w16du:dateUtc="2025-01-03T08:20:00Z"/>
                <w:rFonts w:asciiTheme="majorEastAsia" w:eastAsia="標楷體" w:hAnsiTheme="majorEastAsia" w:cstheme="majorEastAsia"/>
                <w:rPrChange w:id="16123" w:author="瑋婷 徐" w:date="2025-01-06T15:35:00Z" w16du:dateUtc="2025-01-06T07:35:00Z">
                  <w:rPr>
                    <w:ins w:id="16124" w:author="瑋婷 徐" w:date="2025-01-03T16:20:00Z" w16du:dateUtc="2025-01-03T08:20:00Z"/>
                    <w:rFonts w:ascii="Times New Roman" w:eastAsia="Times New Roman" w:hAnsi="Times New Roman" w:cs="Times New Roman"/>
                    <w:sz w:val="20"/>
                    <w:szCs w:val="20"/>
                  </w:rPr>
                </w:rPrChange>
              </w:rPr>
              <w:pPrChange w:id="161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A098B3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26" w:author="瑋婷 徐" w:date="2025-01-03T16:20:00Z" w16du:dateUtc="2025-01-03T08:20:00Z"/>
                <w:rFonts w:asciiTheme="majorEastAsia" w:eastAsia="標楷體" w:hAnsiTheme="majorEastAsia" w:cstheme="majorEastAsia"/>
                <w:color w:val="000000"/>
                <w:rPrChange w:id="16127" w:author="瑋婷 徐" w:date="2025-01-06T15:35:00Z" w16du:dateUtc="2025-01-06T07:35:00Z">
                  <w:rPr>
                    <w:ins w:id="16128" w:author="瑋婷 徐" w:date="2025-01-03T16:20:00Z" w16du:dateUtc="2025-01-03T08:20:00Z"/>
                    <w:rFonts w:cs="Calibri"/>
                    <w:color w:val="000000"/>
                    <w:sz w:val="22"/>
                  </w:rPr>
                </w:rPrChange>
              </w:rPr>
              <w:pPrChange w:id="161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130" w:author="瑋婷 徐" w:date="2025-01-03T16:20:00Z" w16du:dateUtc="2025-01-03T08:20:00Z">
              <w:r w:rsidRPr="00727E7E">
                <w:rPr>
                  <w:rFonts w:asciiTheme="majorEastAsia" w:eastAsia="標楷體" w:hAnsiTheme="majorEastAsia" w:cstheme="majorEastAsia"/>
                  <w:color w:val="000000"/>
                  <w:rPrChange w:id="16131" w:author="瑋婷 徐" w:date="2025-01-06T15:35:00Z" w16du:dateUtc="2025-01-06T07:35:00Z">
                    <w:rPr>
                      <w:rFonts w:cs="Calibri"/>
                      <w:color w:val="000000"/>
                      <w:sz w:val="22"/>
                    </w:rPr>
                  </w:rPrChange>
                </w:rPr>
                <w:t>*</w:t>
              </w:r>
            </w:ins>
          </w:p>
        </w:tc>
        <w:tc>
          <w:tcPr>
            <w:tcW w:w="158" w:type="pct"/>
            <w:noWrap/>
            <w:hideMark/>
          </w:tcPr>
          <w:p w14:paraId="0B2DDBF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32" w:author="瑋婷 徐" w:date="2025-01-03T16:20:00Z" w16du:dateUtc="2025-01-03T08:20:00Z"/>
                <w:rFonts w:asciiTheme="majorEastAsia" w:eastAsia="標楷體" w:hAnsiTheme="majorEastAsia" w:cstheme="majorEastAsia"/>
                <w:color w:val="000000"/>
                <w:rPrChange w:id="16133" w:author="瑋婷 徐" w:date="2025-01-06T15:35:00Z" w16du:dateUtc="2025-01-06T07:35:00Z">
                  <w:rPr>
                    <w:ins w:id="16134" w:author="瑋婷 徐" w:date="2025-01-03T16:20:00Z" w16du:dateUtc="2025-01-03T08:20:00Z"/>
                    <w:rFonts w:cs="Calibri"/>
                    <w:color w:val="000000"/>
                    <w:sz w:val="22"/>
                  </w:rPr>
                </w:rPrChange>
              </w:rPr>
              <w:pPrChange w:id="161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136" w:author="瑋婷 徐" w:date="2025-01-03T16:20:00Z" w16du:dateUtc="2025-01-03T08:20:00Z">
              <w:r w:rsidRPr="00727E7E">
                <w:rPr>
                  <w:rFonts w:asciiTheme="majorEastAsia" w:eastAsia="標楷體" w:hAnsiTheme="majorEastAsia" w:cstheme="majorEastAsia"/>
                  <w:color w:val="000000"/>
                  <w:rPrChange w:id="16137" w:author="瑋婷 徐" w:date="2025-01-06T15:35:00Z" w16du:dateUtc="2025-01-06T07:35:00Z">
                    <w:rPr>
                      <w:rFonts w:cs="Calibri"/>
                      <w:color w:val="000000"/>
                      <w:sz w:val="22"/>
                    </w:rPr>
                  </w:rPrChange>
                </w:rPr>
                <w:t>*</w:t>
              </w:r>
            </w:ins>
          </w:p>
        </w:tc>
        <w:tc>
          <w:tcPr>
            <w:tcW w:w="158" w:type="pct"/>
            <w:noWrap/>
            <w:hideMark/>
          </w:tcPr>
          <w:p w14:paraId="795BCA7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38" w:author="瑋婷 徐" w:date="2025-01-03T16:20:00Z" w16du:dateUtc="2025-01-03T08:20:00Z"/>
                <w:rFonts w:asciiTheme="majorEastAsia" w:eastAsia="標楷體" w:hAnsiTheme="majorEastAsia" w:cstheme="majorEastAsia"/>
                <w:color w:val="000000"/>
                <w:rPrChange w:id="16139" w:author="瑋婷 徐" w:date="2025-01-06T15:35:00Z" w16du:dateUtc="2025-01-06T07:35:00Z">
                  <w:rPr>
                    <w:ins w:id="16140" w:author="瑋婷 徐" w:date="2025-01-03T16:20:00Z" w16du:dateUtc="2025-01-03T08:20:00Z"/>
                    <w:rFonts w:cs="Calibri"/>
                    <w:color w:val="000000"/>
                    <w:sz w:val="22"/>
                  </w:rPr>
                </w:rPrChange>
              </w:rPr>
              <w:pPrChange w:id="161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142" w:author="瑋婷 徐" w:date="2025-01-03T16:20:00Z" w16du:dateUtc="2025-01-03T08:20:00Z">
              <w:r w:rsidRPr="00727E7E">
                <w:rPr>
                  <w:rFonts w:asciiTheme="majorEastAsia" w:eastAsia="標楷體" w:hAnsiTheme="majorEastAsia" w:cstheme="majorEastAsia"/>
                  <w:color w:val="000000"/>
                  <w:rPrChange w:id="16143" w:author="瑋婷 徐" w:date="2025-01-06T15:35:00Z" w16du:dateUtc="2025-01-06T07:35:00Z">
                    <w:rPr>
                      <w:rFonts w:cs="Calibri"/>
                      <w:color w:val="000000"/>
                      <w:sz w:val="22"/>
                    </w:rPr>
                  </w:rPrChange>
                </w:rPr>
                <w:t>*</w:t>
              </w:r>
            </w:ins>
          </w:p>
        </w:tc>
        <w:tc>
          <w:tcPr>
            <w:tcW w:w="158" w:type="pct"/>
            <w:noWrap/>
            <w:hideMark/>
          </w:tcPr>
          <w:p w14:paraId="5174667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44" w:author="瑋婷 徐" w:date="2025-01-03T16:20:00Z" w16du:dateUtc="2025-01-03T08:20:00Z"/>
                <w:rFonts w:asciiTheme="majorEastAsia" w:eastAsia="標楷體" w:hAnsiTheme="majorEastAsia" w:cstheme="majorEastAsia"/>
                <w:color w:val="000000"/>
                <w:rPrChange w:id="16145" w:author="瑋婷 徐" w:date="2025-01-06T15:35:00Z" w16du:dateUtc="2025-01-06T07:35:00Z">
                  <w:rPr>
                    <w:ins w:id="16146" w:author="瑋婷 徐" w:date="2025-01-03T16:20:00Z" w16du:dateUtc="2025-01-03T08:20:00Z"/>
                    <w:rFonts w:cs="Calibri"/>
                    <w:color w:val="000000"/>
                    <w:sz w:val="22"/>
                  </w:rPr>
                </w:rPrChange>
              </w:rPr>
              <w:pPrChange w:id="161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148" w:author="瑋婷 徐" w:date="2025-01-03T16:20:00Z" w16du:dateUtc="2025-01-03T08:20:00Z">
              <w:r w:rsidRPr="00727E7E">
                <w:rPr>
                  <w:rFonts w:asciiTheme="majorEastAsia" w:eastAsia="標楷體" w:hAnsiTheme="majorEastAsia" w:cstheme="majorEastAsia"/>
                  <w:color w:val="000000"/>
                  <w:rPrChange w:id="16149" w:author="瑋婷 徐" w:date="2025-01-06T15:35:00Z" w16du:dateUtc="2025-01-06T07:35:00Z">
                    <w:rPr>
                      <w:rFonts w:cs="Calibri"/>
                      <w:color w:val="000000"/>
                      <w:sz w:val="22"/>
                    </w:rPr>
                  </w:rPrChange>
                </w:rPr>
                <w:t>*</w:t>
              </w:r>
            </w:ins>
          </w:p>
        </w:tc>
        <w:tc>
          <w:tcPr>
            <w:tcW w:w="158" w:type="pct"/>
            <w:noWrap/>
            <w:hideMark/>
          </w:tcPr>
          <w:p w14:paraId="798AE41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50" w:author="瑋婷 徐" w:date="2025-01-03T16:20:00Z" w16du:dateUtc="2025-01-03T08:20:00Z"/>
                <w:rFonts w:asciiTheme="majorEastAsia" w:eastAsia="標楷體" w:hAnsiTheme="majorEastAsia" w:cstheme="majorEastAsia"/>
                <w:color w:val="000000"/>
                <w:rPrChange w:id="16151" w:author="瑋婷 徐" w:date="2025-01-06T15:35:00Z" w16du:dateUtc="2025-01-06T07:35:00Z">
                  <w:rPr>
                    <w:ins w:id="16152" w:author="瑋婷 徐" w:date="2025-01-03T16:20:00Z" w16du:dateUtc="2025-01-03T08:20:00Z"/>
                    <w:rFonts w:cs="Calibri"/>
                    <w:color w:val="000000"/>
                    <w:sz w:val="22"/>
                  </w:rPr>
                </w:rPrChange>
              </w:rPr>
              <w:pPrChange w:id="161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05CA3B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154" w:author="瑋婷 徐" w:date="2025-01-03T16:20:00Z" w16du:dateUtc="2025-01-03T08:20:00Z"/>
                <w:rFonts w:asciiTheme="majorEastAsia" w:eastAsia="標楷體" w:hAnsiTheme="majorEastAsia" w:cstheme="majorEastAsia"/>
                <w:color w:val="000000"/>
                <w:rPrChange w:id="16155" w:author="瑋婷 徐" w:date="2025-01-06T15:35:00Z" w16du:dateUtc="2025-01-06T07:35:00Z">
                  <w:rPr>
                    <w:ins w:id="16156" w:author="瑋婷 徐" w:date="2025-01-03T16:20:00Z" w16du:dateUtc="2025-01-03T08:20:00Z"/>
                    <w:rFonts w:cs="Calibri"/>
                    <w:color w:val="000000"/>
                    <w:sz w:val="22"/>
                  </w:rPr>
                </w:rPrChange>
              </w:rPr>
              <w:pPrChange w:id="161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158" w:author="瑋婷 徐" w:date="2025-01-03T16:20:00Z" w16du:dateUtc="2025-01-03T08:20:00Z">
              <w:r w:rsidRPr="00727E7E">
                <w:rPr>
                  <w:rFonts w:asciiTheme="majorEastAsia" w:eastAsia="標楷體" w:hAnsiTheme="majorEastAsia" w:cstheme="majorEastAsia"/>
                  <w:color w:val="000000"/>
                  <w:rPrChange w:id="16159" w:author="瑋婷 徐" w:date="2025-01-06T15:35:00Z" w16du:dateUtc="2025-01-06T07:35:00Z">
                    <w:rPr>
                      <w:rFonts w:cs="Calibri"/>
                      <w:color w:val="000000"/>
                      <w:sz w:val="22"/>
                    </w:rPr>
                  </w:rPrChange>
                </w:rPr>
                <w:t>*</w:t>
              </w:r>
            </w:ins>
          </w:p>
        </w:tc>
      </w:tr>
      <w:tr w:rsidR="00720C7A" w:rsidRPr="00727E7E" w14:paraId="5A67373C" w14:textId="77777777" w:rsidTr="00313CC9">
        <w:trPr>
          <w:cnfStyle w:val="000000100000" w:firstRow="0" w:lastRow="0" w:firstColumn="0" w:lastColumn="0" w:oddVBand="0" w:evenVBand="0" w:oddHBand="1" w:evenHBand="0" w:firstRowFirstColumn="0" w:firstRowLastColumn="0" w:lastRowFirstColumn="0" w:lastRowLastColumn="0"/>
          <w:trHeight w:val="300"/>
          <w:ins w:id="16160"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402E717B" w14:textId="77777777" w:rsidR="00DA433E" w:rsidRPr="00727E7E" w:rsidRDefault="00DA433E">
            <w:pPr>
              <w:spacing w:line="360" w:lineRule="auto"/>
              <w:jc w:val="both"/>
              <w:rPr>
                <w:ins w:id="16161" w:author="瑋婷 徐" w:date="2025-01-03T16:20:00Z" w16du:dateUtc="2025-01-03T08:20:00Z"/>
                <w:rFonts w:asciiTheme="majorEastAsia" w:eastAsia="標楷體" w:hAnsiTheme="majorEastAsia" w:cstheme="majorEastAsia"/>
                <w:b w:val="0"/>
                <w:bCs w:val="0"/>
                <w:color w:val="000000"/>
                <w:rPrChange w:id="16162" w:author="瑋婷 徐" w:date="2025-01-06T15:35:00Z" w16du:dateUtc="2025-01-06T07:35:00Z">
                  <w:rPr>
                    <w:ins w:id="16163" w:author="瑋婷 徐" w:date="2025-01-03T16:20:00Z" w16du:dateUtc="2025-01-03T08:20:00Z"/>
                    <w:rFonts w:cs="Calibri"/>
                    <w:color w:val="000000"/>
                    <w:sz w:val="22"/>
                  </w:rPr>
                </w:rPrChange>
              </w:rPr>
              <w:pPrChange w:id="16164" w:author="瑋婷 徐" w:date="2025-01-03T16:21:00Z" w16du:dateUtc="2025-01-03T08:21:00Z">
                <w:pPr/>
              </w:pPrChange>
            </w:pPr>
            <w:proofErr w:type="gramStart"/>
            <w:ins w:id="16165" w:author="瑋婷 徐" w:date="2025-01-03T16:20:00Z" w16du:dateUtc="2025-01-03T08:20:00Z">
              <w:r w:rsidRPr="00727E7E">
                <w:rPr>
                  <w:rFonts w:asciiTheme="majorEastAsia" w:eastAsia="標楷體" w:hAnsiTheme="majorEastAsia" w:cstheme="majorEastAsia"/>
                  <w:b w:val="0"/>
                  <w:bCs w:val="0"/>
                  <w:color w:val="000000"/>
                  <w:rPrChange w:id="16166" w:author="瑋婷 徐" w:date="2025-01-06T15:35:00Z" w16du:dateUtc="2025-01-06T07:35:00Z">
                    <w:rPr>
                      <w:rFonts w:cs="Calibri"/>
                      <w:color w:val="000000"/>
                      <w:sz w:val="22"/>
                    </w:rPr>
                  </w:rPrChange>
                </w:rPr>
                <w:t>栗背林鴝</w:t>
              </w:r>
              <w:proofErr w:type="gramEnd"/>
              <w:r w:rsidRPr="00727E7E">
                <w:rPr>
                  <w:rFonts w:asciiTheme="majorEastAsia" w:eastAsia="標楷體" w:hAnsiTheme="majorEastAsia" w:cstheme="majorEastAsia"/>
                  <w:b w:val="0"/>
                  <w:bCs w:val="0"/>
                  <w:color w:val="000000"/>
                  <w:rPrChange w:id="16167"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6168"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6169" w:author="瑋婷 徐" w:date="2025-01-06T15:35:00Z" w16du:dateUtc="2025-01-06T07:35:00Z">
                    <w:rPr>
                      <w:rFonts w:cs="Calibri"/>
                      <w:color w:val="000000"/>
                      <w:sz w:val="22"/>
                    </w:rPr>
                  </w:rPrChange>
                </w:rPr>
                <w:t xml:space="preserve"> III</w:t>
              </w:r>
            </w:ins>
          </w:p>
        </w:tc>
        <w:tc>
          <w:tcPr>
            <w:tcW w:w="939" w:type="pct"/>
            <w:hideMark/>
          </w:tcPr>
          <w:p w14:paraId="50C45F9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170" w:author="瑋婷 徐" w:date="2025-01-03T16:20:00Z" w16du:dateUtc="2025-01-03T08:20:00Z"/>
                <w:rFonts w:asciiTheme="majorEastAsia" w:eastAsia="標楷體" w:hAnsiTheme="majorEastAsia" w:cstheme="majorEastAsia"/>
                <w:i/>
                <w:iCs/>
                <w:color w:val="000000"/>
                <w:rPrChange w:id="16171" w:author="瑋婷 徐" w:date="2025-01-06T15:35:00Z" w16du:dateUtc="2025-01-06T07:35:00Z">
                  <w:rPr>
                    <w:ins w:id="16172" w:author="瑋婷 徐" w:date="2025-01-03T16:20:00Z" w16du:dateUtc="2025-01-03T08:20:00Z"/>
                    <w:rFonts w:cs="Calibri"/>
                    <w:i/>
                    <w:iCs/>
                    <w:color w:val="000000"/>
                    <w:sz w:val="22"/>
                  </w:rPr>
                </w:rPrChange>
              </w:rPr>
              <w:pPrChange w:id="161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174" w:author="瑋婷 徐" w:date="2025-01-03T16:20:00Z" w16du:dateUtc="2025-01-03T08:20:00Z">
              <w:r w:rsidRPr="00727E7E">
                <w:rPr>
                  <w:rFonts w:asciiTheme="majorEastAsia" w:eastAsia="標楷體" w:hAnsiTheme="majorEastAsia" w:cstheme="majorEastAsia"/>
                  <w:i/>
                  <w:iCs/>
                  <w:color w:val="000000"/>
                  <w:rPrChange w:id="16175" w:author="瑋婷 徐" w:date="2025-01-06T15:35:00Z" w16du:dateUtc="2025-01-06T07:35:00Z">
                    <w:rPr>
                      <w:rFonts w:cs="Calibri"/>
                      <w:i/>
                      <w:iCs/>
                      <w:color w:val="000000"/>
                      <w:sz w:val="22"/>
                    </w:rPr>
                  </w:rPrChange>
                </w:rPr>
                <w:t>Tarsiger johnstoniae</w:t>
              </w:r>
            </w:ins>
          </w:p>
        </w:tc>
        <w:tc>
          <w:tcPr>
            <w:tcW w:w="158" w:type="pct"/>
            <w:noWrap/>
            <w:hideMark/>
          </w:tcPr>
          <w:p w14:paraId="1892F60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176" w:author="瑋婷 徐" w:date="2025-01-03T16:20:00Z" w16du:dateUtc="2025-01-03T08:20:00Z"/>
                <w:rFonts w:asciiTheme="majorEastAsia" w:eastAsia="標楷體" w:hAnsiTheme="majorEastAsia" w:cstheme="majorEastAsia"/>
                <w:i/>
                <w:iCs/>
                <w:color w:val="000000"/>
                <w:rPrChange w:id="16177" w:author="瑋婷 徐" w:date="2025-01-06T15:35:00Z" w16du:dateUtc="2025-01-06T07:35:00Z">
                  <w:rPr>
                    <w:ins w:id="16178" w:author="瑋婷 徐" w:date="2025-01-03T16:20:00Z" w16du:dateUtc="2025-01-03T08:20:00Z"/>
                    <w:rFonts w:cs="Calibri"/>
                    <w:i/>
                    <w:iCs/>
                    <w:color w:val="000000"/>
                    <w:sz w:val="22"/>
                  </w:rPr>
                </w:rPrChange>
              </w:rPr>
              <w:pPrChange w:id="161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8F50E6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180" w:author="瑋婷 徐" w:date="2025-01-03T16:20:00Z" w16du:dateUtc="2025-01-03T08:20:00Z"/>
                <w:rFonts w:asciiTheme="majorEastAsia" w:eastAsia="標楷體" w:hAnsiTheme="majorEastAsia" w:cstheme="majorEastAsia"/>
                <w:rPrChange w:id="16181" w:author="瑋婷 徐" w:date="2025-01-06T15:35:00Z" w16du:dateUtc="2025-01-06T07:35:00Z">
                  <w:rPr>
                    <w:ins w:id="16182" w:author="瑋婷 徐" w:date="2025-01-03T16:20:00Z" w16du:dateUtc="2025-01-03T08:20:00Z"/>
                    <w:rFonts w:ascii="Times New Roman" w:eastAsia="Times New Roman" w:hAnsi="Times New Roman" w:cs="Times New Roman"/>
                    <w:sz w:val="20"/>
                    <w:szCs w:val="20"/>
                  </w:rPr>
                </w:rPrChange>
              </w:rPr>
              <w:pPrChange w:id="161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C37926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184" w:author="瑋婷 徐" w:date="2025-01-03T16:20:00Z" w16du:dateUtc="2025-01-03T08:20:00Z"/>
                <w:rFonts w:asciiTheme="majorEastAsia" w:eastAsia="標楷體" w:hAnsiTheme="majorEastAsia" w:cstheme="majorEastAsia"/>
                <w:rPrChange w:id="16185" w:author="瑋婷 徐" w:date="2025-01-06T15:35:00Z" w16du:dateUtc="2025-01-06T07:35:00Z">
                  <w:rPr>
                    <w:ins w:id="16186" w:author="瑋婷 徐" w:date="2025-01-03T16:20:00Z" w16du:dateUtc="2025-01-03T08:20:00Z"/>
                    <w:rFonts w:ascii="Times New Roman" w:eastAsia="Times New Roman" w:hAnsi="Times New Roman" w:cs="Times New Roman"/>
                    <w:sz w:val="20"/>
                    <w:szCs w:val="20"/>
                  </w:rPr>
                </w:rPrChange>
              </w:rPr>
              <w:pPrChange w:id="161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AF7C68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188" w:author="瑋婷 徐" w:date="2025-01-03T16:20:00Z" w16du:dateUtc="2025-01-03T08:20:00Z"/>
                <w:rFonts w:asciiTheme="majorEastAsia" w:eastAsia="標楷體" w:hAnsiTheme="majorEastAsia" w:cstheme="majorEastAsia"/>
                <w:rPrChange w:id="16189" w:author="瑋婷 徐" w:date="2025-01-06T15:35:00Z" w16du:dateUtc="2025-01-06T07:35:00Z">
                  <w:rPr>
                    <w:ins w:id="16190" w:author="瑋婷 徐" w:date="2025-01-03T16:20:00Z" w16du:dateUtc="2025-01-03T08:20:00Z"/>
                    <w:rFonts w:ascii="Times New Roman" w:eastAsia="Times New Roman" w:hAnsi="Times New Roman" w:cs="Times New Roman"/>
                    <w:sz w:val="20"/>
                    <w:szCs w:val="20"/>
                  </w:rPr>
                </w:rPrChange>
              </w:rPr>
              <w:pPrChange w:id="161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E888F8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192" w:author="瑋婷 徐" w:date="2025-01-03T16:20:00Z" w16du:dateUtc="2025-01-03T08:20:00Z"/>
                <w:rFonts w:asciiTheme="majorEastAsia" w:eastAsia="標楷體" w:hAnsiTheme="majorEastAsia" w:cstheme="majorEastAsia"/>
                <w:rPrChange w:id="16193" w:author="瑋婷 徐" w:date="2025-01-06T15:35:00Z" w16du:dateUtc="2025-01-06T07:35:00Z">
                  <w:rPr>
                    <w:ins w:id="16194" w:author="瑋婷 徐" w:date="2025-01-03T16:20:00Z" w16du:dateUtc="2025-01-03T08:20:00Z"/>
                    <w:rFonts w:ascii="Times New Roman" w:eastAsia="Times New Roman" w:hAnsi="Times New Roman" w:cs="Times New Roman"/>
                    <w:sz w:val="20"/>
                    <w:szCs w:val="20"/>
                  </w:rPr>
                </w:rPrChange>
              </w:rPr>
              <w:pPrChange w:id="161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37F6D70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196" w:author="瑋婷 徐" w:date="2025-01-03T16:20:00Z" w16du:dateUtc="2025-01-03T08:20:00Z"/>
                <w:rFonts w:asciiTheme="majorEastAsia" w:eastAsia="標楷體" w:hAnsiTheme="majorEastAsia" w:cstheme="majorEastAsia"/>
                <w:rPrChange w:id="16197" w:author="瑋婷 徐" w:date="2025-01-06T15:35:00Z" w16du:dateUtc="2025-01-06T07:35:00Z">
                  <w:rPr>
                    <w:ins w:id="16198" w:author="瑋婷 徐" w:date="2025-01-03T16:20:00Z" w16du:dateUtc="2025-01-03T08:20:00Z"/>
                    <w:rFonts w:ascii="Times New Roman" w:eastAsia="Times New Roman" w:hAnsi="Times New Roman" w:cs="Times New Roman"/>
                    <w:sz w:val="20"/>
                    <w:szCs w:val="20"/>
                  </w:rPr>
                </w:rPrChange>
              </w:rPr>
              <w:pPrChange w:id="161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0FC5D81C"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200" w:author="瑋婷 徐" w:date="2025-01-03T16:33:00Z" w16du:dateUtc="2025-01-03T08:33:00Z"/>
                <w:rFonts w:asciiTheme="majorEastAsia" w:eastAsia="標楷體" w:hAnsiTheme="majorEastAsia" w:cstheme="majorEastAsia"/>
              </w:rPr>
            </w:pPr>
          </w:p>
        </w:tc>
        <w:tc>
          <w:tcPr>
            <w:tcW w:w="158" w:type="pct"/>
            <w:noWrap/>
            <w:hideMark/>
          </w:tcPr>
          <w:p w14:paraId="13A40F19" w14:textId="3759EC2A"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01" w:author="瑋婷 徐" w:date="2025-01-03T16:20:00Z" w16du:dateUtc="2025-01-03T08:20:00Z"/>
                <w:rFonts w:asciiTheme="majorEastAsia" w:eastAsia="標楷體" w:hAnsiTheme="majorEastAsia" w:cstheme="majorEastAsia"/>
                <w:rPrChange w:id="16202" w:author="瑋婷 徐" w:date="2025-01-06T15:35:00Z" w16du:dateUtc="2025-01-06T07:35:00Z">
                  <w:rPr>
                    <w:ins w:id="16203" w:author="瑋婷 徐" w:date="2025-01-03T16:20:00Z" w16du:dateUtc="2025-01-03T08:20:00Z"/>
                    <w:rFonts w:ascii="Times New Roman" w:eastAsia="Times New Roman" w:hAnsi="Times New Roman" w:cs="Times New Roman"/>
                    <w:sz w:val="20"/>
                    <w:szCs w:val="20"/>
                  </w:rPr>
                </w:rPrChange>
              </w:rPr>
              <w:pPrChange w:id="162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7E3E69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05" w:author="瑋婷 徐" w:date="2025-01-03T16:20:00Z" w16du:dateUtc="2025-01-03T08:20:00Z"/>
                <w:rFonts w:asciiTheme="majorEastAsia" w:eastAsia="標楷體" w:hAnsiTheme="majorEastAsia" w:cstheme="majorEastAsia"/>
                <w:rPrChange w:id="16206" w:author="瑋婷 徐" w:date="2025-01-06T15:35:00Z" w16du:dateUtc="2025-01-06T07:35:00Z">
                  <w:rPr>
                    <w:ins w:id="16207" w:author="瑋婷 徐" w:date="2025-01-03T16:20:00Z" w16du:dateUtc="2025-01-03T08:20:00Z"/>
                    <w:rFonts w:ascii="Times New Roman" w:eastAsia="Times New Roman" w:hAnsi="Times New Roman" w:cs="Times New Roman"/>
                    <w:sz w:val="20"/>
                    <w:szCs w:val="20"/>
                  </w:rPr>
                </w:rPrChange>
              </w:rPr>
              <w:pPrChange w:id="162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D12AED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09" w:author="瑋婷 徐" w:date="2025-01-03T16:20:00Z" w16du:dateUtc="2025-01-03T08:20:00Z"/>
                <w:rFonts w:asciiTheme="majorEastAsia" w:eastAsia="標楷體" w:hAnsiTheme="majorEastAsia" w:cstheme="majorEastAsia"/>
                <w:rPrChange w:id="16210" w:author="瑋婷 徐" w:date="2025-01-06T15:35:00Z" w16du:dateUtc="2025-01-06T07:35:00Z">
                  <w:rPr>
                    <w:ins w:id="16211" w:author="瑋婷 徐" w:date="2025-01-03T16:20:00Z" w16du:dateUtc="2025-01-03T08:20:00Z"/>
                    <w:rFonts w:ascii="Times New Roman" w:eastAsia="Times New Roman" w:hAnsi="Times New Roman" w:cs="Times New Roman"/>
                    <w:sz w:val="20"/>
                    <w:szCs w:val="20"/>
                  </w:rPr>
                </w:rPrChange>
              </w:rPr>
              <w:pPrChange w:id="162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0C9279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13" w:author="瑋婷 徐" w:date="2025-01-03T16:20:00Z" w16du:dateUtc="2025-01-03T08:20:00Z"/>
                <w:rFonts w:asciiTheme="majorEastAsia" w:eastAsia="標楷體" w:hAnsiTheme="majorEastAsia" w:cstheme="majorEastAsia"/>
                <w:rPrChange w:id="16214" w:author="瑋婷 徐" w:date="2025-01-06T15:35:00Z" w16du:dateUtc="2025-01-06T07:35:00Z">
                  <w:rPr>
                    <w:ins w:id="16215" w:author="瑋婷 徐" w:date="2025-01-03T16:20:00Z" w16du:dateUtc="2025-01-03T08:20:00Z"/>
                    <w:rFonts w:ascii="Times New Roman" w:eastAsia="Times New Roman" w:hAnsi="Times New Roman" w:cs="Times New Roman"/>
                    <w:sz w:val="20"/>
                    <w:szCs w:val="20"/>
                  </w:rPr>
                </w:rPrChange>
              </w:rPr>
              <w:pPrChange w:id="162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505F72B5"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217" w:author="瑋婷 徐" w:date="2025-01-03T16:33:00Z" w16du:dateUtc="2025-01-03T08:33:00Z"/>
                <w:rFonts w:asciiTheme="majorEastAsia" w:eastAsia="標楷體" w:hAnsiTheme="majorEastAsia" w:cstheme="majorEastAsia"/>
              </w:rPr>
            </w:pPr>
          </w:p>
        </w:tc>
        <w:tc>
          <w:tcPr>
            <w:tcW w:w="158" w:type="pct"/>
            <w:noWrap/>
            <w:hideMark/>
          </w:tcPr>
          <w:p w14:paraId="7001D23B" w14:textId="0AC55BCD"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18" w:author="瑋婷 徐" w:date="2025-01-03T16:20:00Z" w16du:dateUtc="2025-01-03T08:20:00Z"/>
                <w:rFonts w:asciiTheme="majorEastAsia" w:eastAsia="標楷體" w:hAnsiTheme="majorEastAsia" w:cstheme="majorEastAsia"/>
                <w:rPrChange w:id="16219" w:author="瑋婷 徐" w:date="2025-01-06T15:35:00Z" w16du:dateUtc="2025-01-06T07:35:00Z">
                  <w:rPr>
                    <w:ins w:id="16220" w:author="瑋婷 徐" w:date="2025-01-03T16:20:00Z" w16du:dateUtc="2025-01-03T08:20:00Z"/>
                    <w:rFonts w:ascii="Times New Roman" w:eastAsia="Times New Roman" w:hAnsi="Times New Roman" w:cs="Times New Roman"/>
                    <w:sz w:val="20"/>
                    <w:szCs w:val="20"/>
                  </w:rPr>
                </w:rPrChange>
              </w:rPr>
              <w:pPrChange w:id="162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0EB08C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22" w:author="瑋婷 徐" w:date="2025-01-03T16:20:00Z" w16du:dateUtc="2025-01-03T08:20:00Z"/>
                <w:rFonts w:asciiTheme="majorEastAsia" w:eastAsia="標楷體" w:hAnsiTheme="majorEastAsia" w:cstheme="majorEastAsia"/>
                <w:rPrChange w:id="16223" w:author="瑋婷 徐" w:date="2025-01-06T15:35:00Z" w16du:dateUtc="2025-01-06T07:35:00Z">
                  <w:rPr>
                    <w:ins w:id="16224" w:author="瑋婷 徐" w:date="2025-01-03T16:20:00Z" w16du:dateUtc="2025-01-03T08:20:00Z"/>
                    <w:rFonts w:ascii="Times New Roman" w:eastAsia="Times New Roman" w:hAnsi="Times New Roman" w:cs="Times New Roman"/>
                    <w:sz w:val="20"/>
                    <w:szCs w:val="20"/>
                  </w:rPr>
                </w:rPrChange>
              </w:rPr>
              <w:pPrChange w:id="162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3BBE6E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26" w:author="瑋婷 徐" w:date="2025-01-03T16:20:00Z" w16du:dateUtc="2025-01-03T08:20:00Z"/>
                <w:rFonts w:asciiTheme="majorEastAsia" w:eastAsia="標楷體" w:hAnsiTheme="majorEastAsia" w:cstheme="majorEastAsia"/>
                <w:color w:val="000000"/>
                <w:rPrChange w:id="16227" w:author="瑋婷 徐" w:date="2025-01-06T15:35:00Z" w16du:dateUtc="2025-01-06T07:35:00Z">
                  <w:rPr>
                    <w:ins w:id="16228" w:author="瑋婷 徐" w:date="2025-01-03T16:20:00Z" w16du:dateUtc="2025-01-03T08:20:00Z"/>
                    <w:rFonts w:cs="Calibri"/>
                    <w:color w:val="000000"/>
                    <w:sz w:val="22"/>
                  </w:rPr>
                </w:rPrChange>
              </w:rPr>
              <w:pPrChange w:id="162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230" w:author="瑋婷 徐" w:date="2025-01-03T16:20:00Z" w16du:dateUtc="2025-01-03T08:20:00Z">
              <w:r w:rsidRPr="00727E7E">
                <w:rPr>
                  <w:rFonts w:asciiTheme="majorEastAsia" w:eastAsia="標楷體" w:hAnsiTheme="majorEastAsia" w:cstheme="majorEastAsia"/>
                  <w:color w:val="000000"/>
                  <w:rPrChange w:id="16231" w:author="瑋婷 徐" w:date="2025-01-06T15:35:00Z" w16du:dateUtc="2025-01-06T07:35:00Z">
                    <w:rPr>
                      <w:rFonts w:cs="Calibri"/>
                      <w:color w:val="000000"/>
                      <w:sz w:val="22"/>
                    </w:rPr>
                  </w:rPrChange>
                </w:rPr>
                <w:t>*</w:t>
              </w:r>
            </w:ins>
          </w:p>
        </w:tc>
        <w:tc>
          <w:tcPr>
            <w:tcW w:w="158" w:type="pct"/>
            <w:noWrap/>
            <w:hideMark/>
          </w:tcPr>
          <w:p w14:paraId="7A95D90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32" w:author="瑋婷 徐" w:date="2025-01-03T16:20:00Z" w16du:dateUtc="2025-01-03T08:20:00Z"/>
                <w:rFonts w:asciiTheme="majorEastAsia" w:eastAsia="標楷體" w:hAnsiTheme="majorEastAsia" w:cstheme="majorEastAsia"/>
                <w:color w:val="000000"/>
                <w:rPrChange w:id="16233" w:author="瑋婷 徐" w:date="2025-01-06T15:35:00Z" w16du:dateUtc="2025-01-06T07:35:00Z">
                  <w:rPr>
                    <w:ins w:id="16234" w:author="瑋婷 徐" w:date="2025-01-03T16:20:00Z" w16du:dateUtc="2025-01-03T08:20:00Z"/>
                    <w:rFonts w:cs="Calibri"/>
                    <w:color w:val="000000"/>
                    <w:sz w:val="22"/>
                  </w:rPr>
                </w:rPrChange>
              </w:rPr>
              <w:pPrChange w:id="162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236" w:author="瑋婷 徐" w:date="2025-01-03T16:20:00Z" w16du:dateUtc="2025-01-03T08:20:00Z">
              <w:r w:rsidRPr="00727E7E">
                <w:rPr>
                  <w:rFonts w:asciiTheme="majorEastAsia" w:eastAsia="標楷體" w:hAnsiTheme="majorEastAsia" w:cstheme="majorEastAsia"/>
                  <w:color w:val="000000"/>
                  <w:rPrChange w:id="16237" w:author="瑋婷 徐" w:date="2025-01-06T15:35:00Z" w16du:dateUtc="2025-01-06T07:35:00Z">
                    <w:rPr>
                      <w:rFonts w:cs="Calibri"/>
                      <w:color w:val="000000"/>
                      <w:sz w:val="22"/>
                    </w:rPr>
                  </w:rPrChange>
                </w:rPr>
                <w:t>*</w:t>
              </w:r>
            </w:ins>
          </w:p>
        </w:tc>
        <w:tc>
          <w:tcPr>
            <w:tcW w:w="158" w:type="pct"/>
            <w:noWrap/>
            <w:hideMark/>
          </w:tcPr>
          <w:p w14:paraId="61B3A25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38" w:author="瑋婷 徐" w:date="2025-01-03T16:20:00Z" w16du:dateUtc="2025-01-03T08:20:00Z"/>
                <w:rFonts w:asciiTheme="majorEastAsia" w:eastAsia="標楷體" w:hAnsiTheme="majorEastAsia" w:cstheme="majorEastAsia"/>
                <w:color w:val="000000"/>
                <w:rPrChange w:id="16239" w:author="瑋婷 徐" w:date="2025-01-06T15:35:00Z" w16du:dateUtc="2025-01-06T07:35:00Z">
                  <w:rPr>
                    <w:ins w:id="16240" w:author="瑋婷 徐" w:date="2025-01-03T16:20:00Z" w16du:dateUtc="2025-01-03T08:20:00Z"/>
                    <w:rFonts w:cs="Calibri"/>
                    <w:color w:val="000000"/>
                    <w:sz w:val="22"/>
                  </w:rPr>
                </w:rPrChange>
              </w:rPr>
              <w:pPrChange w:id="162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242" w:author="瑋婷 徐" w:date="2025-01-03T16:20:00Z" w16du:dateUtc="2025-01-03T08:20:00Z">
              <w:r w:rsidRPr="00727E7E">
                <w:rPr>
                  <w:rFonts w:asciiTheme="majorEastAsia" w:eastAsia="標楷體" w:hAnsiTheme="majorEastAsia" w:cstheme="majorEastAsia"/>
                  <w:color w:val="000000"/>
                  <w:rPrChange w:id="16243" w:author="瑋婷 徐" w:date="2025-01-06T15:35:00Z" w16du:dateUtc="2025-01-06T07:35:00Z">
                    <w:rPr>
                      <w:rFonts w:cs="Calibri"/>
                      <w:color w:val="000000"/>
                      <w:sz w:val="22"/>
                    </w:rPr>
                  </w:rPrChange>
                </w:rPr>
                <w:t>*</w:t>
              </w:r>
            </w:ins>
          </w:p>
        </w:tc>
        <w:tc>
          <w:tcPr>
            <w:tcW w:w="158" w:type="pct"/>
            <w:noWrap/>
            <w:hideMark/>
          </w:tcPr>
          <w:p w14:paraId="43685B8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44" w:author="瑋婷 徐" w:date="2025-01-03T16:20:00Z" w16du:dateUtc="2025-01-03T08:20:00Z"/>
                <w:rFonts w:asciiTheme="majorEastAsia" w:eastAsia="標楷體" w:hAnsiTheme="majorEastAsia" w:cstheme="majorEastAsia"/>
                <w:color w:val="000000"/>
                <w:rPrChange w:id="16245" w:author="瑋婷 徐" w:date="2025-01-06T15:35:00Z" w16du:dateUtc="2025-01-06T07:35:00Z">
                  <w:rPr>
                    <w:ins w:id="16246" w:author="瑋婷 徐" w:date="2025-01-03T16:20:00Z" w16du:dateUtc="2025-01-03T08:20:00Z"/>
                    <w:rFonts w:cs="Calibri"/>
                    <w:color w:val="000000"/>
                    <w:sz w:val="22"/>
                  </w:rPr>
                </w:rPrChange>
              </w:rPr>
              <w:pPrChange w:id="162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58CBF3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48" w:author="瑋婷 徐" w:date="2025-01-03T16:20:00Z" w16du:dateUtc="2025-01-03T08:20:00Z"/>
                <w:rFonts w:asciiTheme="majorEastAsia" w:eastAsia="標楷體" w:hAnsiTheme="majorEastAsia" w:cstheme="majorEastAsia"/>
                <w:color w:val="000000"/>
                <w:rPrChange w:id="16249" w:author="瑋婷 徐" w:date="2025-01-06T15:35:00Z" w16du:dateUtc="2025-01-06T07:35:00Z">
                  <w:rPr>
                    <w:ins w:id="16250" w:author="瑋婷 徐" w:date="2025-01-03T16:20:00Z" w16du:dateUtc="2025-01-03T08:20:00Z"/>
                    <w:rFonts w:cs="Calibri"/>
                    <w:color w:val="000000"/>
                    <w:sz w:val="22"/>
                  </w:rPr>
                </w:rPrChange>
              </w:rPr>
              <w:pPrChange w:id="162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252" w:author="瑋婷 徐" w:date="2025-01-03T16:20:00Z" w16du:dateUtc="2025-01-03T08:20:00Z">
              <w:r w:rsidRPr="00727E7E">
                <w:rPr>
                  <w:rFonts w:asciiTheme="majorEastAsia" w:eastAsia="標楷體" w:hAnsiTheme="majorEastAsia" w:cstheme="majorEastAsia"/>
                  <w:color w:val="000000"/>
                  <w:rPrChange w:id="16253" w:author="瑋婷 徐" w:date="2025-01-06T15:35:00Z" w16du:dateUtc="2025-01-06T07:35:00Z">
                    <w:rPr>
                      <w:rFonts w:cs="Calibri"/>
                      <w:color w:val="000000"/>
                      <w:sz w:val="22"/>
                    </w:rPr>
                  </w:rPrChange>
                </w:rPr>
                <w:t>*</w:t>
              </w:r>
            </w:ins>
          </w:p>
        </w:tc>
        <w:tc>
          <w:tcPr>
            <w:tcW w:w="158" w:type="pct"/>
            <w:noWrap/>
            <w:hideMark/>
          </w:tcPr>
          <w:p w14:paraId="53903AA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254" w:author="瑋婷 徐" w:date="2025-01-03T16:20:00Z" w16du:dateUtc="2025-01-03T08:20:00Z"/>
                <w:rFonts w:asciiTheme="majorEastAsia" w:eastAsia="標楷體" w:hAnsiTheme="majorEastAsia" w:cstheme="majorEastAsia"/>
                <w:color w:val="000000"/>
                <w:rPrChange w:id="16255" w:author="瑋婷 徐" w:date="2025-01-06T15:35:00Z" w16du:dateUtc="2025-01-06T07:35:00Z">
                  <w:rPr>
                    <w:ins w:id="16256" w:author="瑋婷 徐" w:date="2025-01-03T16:20:00Z" w16du:dateUtc="2025-01-03T08:20:00Z"/>
                    <w:rFonts w:cs="Calibri"/>
                    <w:color w:val="000000"/>
                    <w:sz w:val="22"/>
                  </w:rPr>
                </w:rPrChange>
              </w:rPr>
              <w:pPrChange w:id="162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258" w:author="瑋婷 徐" w:date="2025-01-03T16:20:00Z" w16du:dateUtc="2025-01-03T08:20:00Z">
              <w:r w:rsidRPr="00727E7E">
                <w:rPr>
                  <w:rFonts w:asciiTheme="majorEastAsia" w:eastAsia="標楷體" w:hAnsiTheme="majorEastAsia" w:cstheme="majorEastAsia"/>
                  <w:color w:val="000000"/>
                  <w:rPrChange w:id="16259" w:author="瑋婷 徐" w:date="2025-01-06T15:35:00Z" w16du:dateUtc="2025-01-06T07:35:00Z">
                    <w:rPr>
                      <w:rFonts w:cs="Calibri"/>
                      <w:color w:val="000000"/>
                      <w:sz w:val="22"/>
                    </w:rPr>
                  </w:rPrChange>
                </w:rPr>
                <w:t>*</w:t>
              </w:r>
            </w:ins>
          </w:p>
        </w:tc>
      </w:tr>
      <w:tr w:rsidR="00313CC9" w:rsidRPr="00727E7E" w14:paraId="2677A508" w14:textId="77777777" w:rsidTr="00313CC9">
        <w:trPr>
          <w:trHeight w:val="300"/>
          <w:ins w:id="16260"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1E2DF35A" w14:textId="77777777" w:rsidR="00DA433E" w:rsidRPr="00727E7E" w:rsidRDefault="00DA433E">
            <w:pPr>
              <w:spacing w:line="360" w:lineRule="auto"/>
              <w:jc w:val="both"/>
              <w:rPr>
                <w:ins w:id="16261" w:author="瑋婷 徐" w:date="2025-01-03T16:20:00Z" w16du:dateUtc="2025-01-03T08:20:00Z"/>
                <w:rFonts w:asciiTheme="majorEastAsia" w:eastAsia="標楷體" w:hAnsiTheme="majorEastAsia" w:cstheme="majorEastAsia"/>
                <w:b w:val="0"/>
                <w:bCs w:val="0"/>
                <w:color w:val="000000"/>
                <w:rPrChange w:id="16262" w:author="瑋婷 徐" w:date="2025-01-06T15:35:00Z" w16du:dateUtc="2025-01-06T07:35:00Z">
                  <w:rPr>
                    <w:ins w:id="16263" w:author="瑋婷 徐" w:date="2025-01-03T16:20:00Z" w16du:dateUtc="2025-01-03T08:20:00Z"/>
                    <w:rFonts w:cs="Calibri"/>
                    <w:color w:val="000000"/>
                    <w:sz w:val="22"/>
                  </w:rPr>
                </w:rPrChange>
              </w:rPr>
              <w:pPrChange w:id="16264" w:author="瑋婷 徐" w:date="2025-01-03T16:21:00Z" w16du:dateUtc="2025-01-03T08:21:00Z">
                <w:pPr/>
              </w:pPrChange>
            </w:pPr>
            <w:ins w:id="16265" w:author="瑋婷 徐" w:date="2025-01-03T16:20:00Z" w16du:dateUtc="2025-01-03T08:20:00Z">
              <w:r w:rsidRPr="00727E7E">
                <w:rPr>
                  <w:rFonts w:asciiTheme="majorEastAsia" w:eastAsia="標楷體" w:hAnsiTheme="majorEastAsia" w:cstheme="majorEastAsia"/>
                  <w:b w:val="0"/>
                  <w:bCs w:val="0"/>
                  <w:color w:val="000000"/>
                  <w:rPrChange w:id="16266" w:author="瑋婷 徐" w:date="2025-01-06T15:35:00Z" w16du:dateUtc="2025-01-06T07:35:00Z">
                    <w:rPr>
                      <w:rFonts w:cs="Calibri"/>
                      <w:color w:val="000000"/>
                      <w:sz w:val="22"/>
                    </w:rPr>
                  </w:rPrChange>
                </w:rPr>
                <w:t>黃胸青</w:t>
              </w:r>
              <w:proofErr w:type="gramStart"/>
              <w:r w:rsidRPr="00727E7E">
                <w:rPr>
                  <w:rFonts w:asciiTheme="majorEastAsia" w:eastAsia="標楷體" w:hAnsiTheme="majorEastAsia" w:cstheme="majorEastAsia"/>
                  <w:b w:val="0"/>
                  <w:bCs w:val="0"/>
                  <w:color w:val="000000"/>
                  <w:rPrChange w:id="16267" w:author="瑋婷 徐" w:date="2025-01-06T15:35:00Z" w16du:dateUtc="2025-01-06T07:35:00Z">
                    <w:rPr>
                      <w:rFonts w:cs="Calibri"/>
                      <w:color w:val="000000"/>
                      <w:sz w:val="22"/>
                    </w:rPr>
                  </w:rPrChange>
                </w:rPr>
                <w:t>鶲</w:t>
              </w:r>
              <w:proofErr w:type="gramEnd"/>
              <w:r w:rsidRPr="00727E7E">
                <w:rPr>
                  <w:rFonts w:asciiTheme="majorEastAsia" w:eastAsia="標楷體" w:hAnsiTheme="majorEastAsia" w:cstheme="majorEastAsia"/>
                  <w:b w:val="0"/>
                  <w:bCs w:val="0"/>
                  <w:color w:val="000000"/>
                  <w:rPrChange w:id="16268"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6269"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6270" w:author="瑋婷 徐" w:date="2025-01-06T15:35:00Z" w16du:dateUtc="2025-01-06T07:35:00Z">
                    <w:rPr>
                      <w:rFonts w:cs="Calibri"/>
                      <w:color w:val="000000"/>
                      <w:sz w:val="22"/>
                    </w:rPr>
                  </w:rPrChange>
                </w:rPr>
                <w:t xml:space="preserve"> </w:t>
              </w:r>
            </w:ins>
          </w:p>
        </w:tc>
        <w:tc>
          <w:tcPr>
            <w:tcW w:w="939" w:type="pct"/>
            <w:hideMark/>
          </w:tcPr>
          <w:p w14:paraId="63DD842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271" w:author="瑋婷 徐" w:date="2025-01-03T16:20:00Z" w16du:dateUtc="2025-01-03T08:20:00Z"/>
                <w:rFonts w:asciiTheme="majorEastAsia" w:eastAsia="標楷體" w:hAnsiTheme="majorEastAsia" w:cstheme="majorEastAsia"/>
                <w:i/>
                <w:iCs/>
                <w:color w:val="000000"/>
                <w:rPrChange w:id="16272" w:author="瑋婷 徐" w:date="2025-01-06T15:35:00Z" w16du:dateUtc="2025-01-06T07:35:00Z">
                  <w:rPr>
                    <w:ins w:id="16273" w:author="瑋婷 徐" w:date="2025-01-03T16:20:00Z" w16du:dateUtc="2025-01-03T08:20:00Z"/>
                    <w:rFonts w:cs="Calibri"/>
                    <w:i/>
                    <w:iCs/>
                    <w:color w:val="000000"/>
                    <w:sz w:val="22"/>
                  </w:rPr>
                </w:rPrChange>
              </w:rPr>
              <w:pPrChange w:id="162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275" w:author="瑋婷 徐" w:date="2025-01-03T16:20:00Z" w16du:dateUtc="2025-01-03T08:20:00Z">
              <w:r w:rsidRPr="00727E7E">
                <w:rPr>
                  <w:rFonts w:asciiTheme="majorEastAsia" w:eastAsia="標楷體" w:hAnsiTheme="majorEastAsia" w:cstheme="majorEastAsia"/>
                  <w:i/>
                  <w:iCs/>
                  <w:color w:val="000000"/>
                  <w:rPrChange w:id="16276" w:author="瑋婷 徐" w:date="2025-01-06T15:35:00Z" w16du:dateUtc="2025-01-06T07:35:00Z">
                    <w:rPr>
                      <w:rFonts w:cs="Calibri"/>
                      <w:i/>
                      <w:iCs/>
                      <w:color w:val="000000"/>
                      <w:sz w:val="22"/>
                    </w:rPr>
                  </w:rPrChange>
                </w:rPr>
                <w:t>Ficedula hyperythra</w:t>
              </w:r>
            </w:ins>
          </w:p>
        </w:tc>
        <w:tc>
          <w:tcPr>
            <w:tcW w:w="158" w:type="pct"/>
            <w:noWrap/>
            <w:hideMark/>
          </w:tcPr>
          <w:p w14:paraId="4422EE4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277" w:author="瑋婷 徐" w:date="2025-01-03T16:20:00Z" w16du:dateUtc="2025-01-03T08:20:00Z"/>
                <w:rFonts w:asciiTheme="majorEastAsia" w:eastAsia="標楷體" w:hAnsiTheme="majorEastAsia" w:cstheme="majorEastAsia"/>
                <w:i/>
                <w:iCs/>
                <w:color w:val="000000"/>
                <w:rPrChange w:id="16278" w:author="瑋婷 徐" w:date="2025-01-06T15:35:00Z" w16du:dateUtc="2025-01-06T07:35:00Z">
                  <w:rPr>
                    <w:ins w:id="16279" w:author="瑋婷 徐" w:date="2025-01-03T16:20:00Z" w16du:dateUtc="2025-01-03T08:20:00Z"/>
                    <w:rFonts w:cs="Calibri"/>
                    <w:i/>
                    <w:iCs/>
                    <w:color w:val="000000"/>
                    <w:sz w:val="22"/>
                  </w:rPr>
                </w:rPrChange>
              </w:rPr>
              <w:pPrChange w:id="162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B1C298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281" w:author="瑋婷 徐" w:date="2025-01-03T16:20:00Z" w16du:dateUtc="2025-01-03T08:20:00Z"/>
                <w:rFonts w:asciiTheme="majorEastAsia" w:eastAsia="標楷體" w:hAnsiTheme="majorEastAsia" w:cstheme="majorEastAsia"/>
                <w:rPrChange w:id="16282" w:author="瑋婷 徐" w:date="2025-01-06T15:35:00Z" w16du:dateUtc="2025-01-06T07:35:00Z">
                  <w:rPr>
                    <w:ins w:id="16283" w:author="瑋婷 徐" w:date="2025-01-03T16:20:00Z" w16du:dateUtc="2025-01-03T08:20:00Z"/>
                    <w:rFonts w:ascii="Times New Roman" w:eastAsia="Times New Roman" w:hAnsi="Times New Roman" w:cs="Times New Roman"/>
                    <w:sz w:val="20"/>
                    <w:szCs w:val="20"/>
                  </w:rPr>
                </w:rPrChange>
              </w:rPr>
              <w:pPrChange w:id="162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271228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285" w:author="瑋婷 徐" w:date="2025-01-03T16:20:00Z" w16du:dateUtc="2025-01-03T08:20:00Z"/>
                <w:rFonts w:asciiTheme="majorEastAsia" w:eastAsia="標楷體" w:hAnsiTheme="majorEastAsia" w:cstheme="majorEastAsia"/>
                <w:rPrChange w:id="16286" w:author="瑋婷 徐" w:date="2025-01-06T15:35:00Z" w16du:dateUtc="2025-01-06T07:35:00Z">
                  <w:rPr>
                    <w:ins w:id="16287" w:author="瑋婷 徐" w:date="2025-01-03T16:20:00Z" w16du:dateUtc="2025-01-03T08:20:00Z"/>
                    <w:rFonts w:ascii="Times New Roman" w:eastAsia="Times New Roman" w:hAnsi="Times New Roman" w:cs="Times New Roman"/>
                    <w:sz w:val="20"/>
                    <w:szCs w:val="20"/>
                  </w:rPr>
                </w:rPrChange>
              </w:rPr>
              <w:pPrChange w:id="162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946D87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289" w:author="瑋婷 徐" w:date="2025-01-03T16:20:00Z" w16du:dateUtc="2025-01-03T08:20:00Z"/>
                <w:rFonts w:asciiTheme="majorEastAsia" w:eastAsia="標楷體" w:hAnsiTheme="majorEastAsia" w:cstheme="majorEastAsia"/>
                <w:rPrChange w:id="16290" w:author="瑋婷 徐" w:date="2025-01-06T15:35:00Z" w16du:dateUtc="2025-01-06T07:35:00Z">
                  <w:rPr>
                    <w:ins w:id="16291" w:author="瑋婷 徐" w:date="2025-01-03T16:20:00Z" w16du:dateUtc="2025-01-03T08:20:00Z"/>
                    <w:rFonts w:ascii="Times New Roman" w:eastAsia="Times New Roman" w:hAnsi="Times New Roman" w:cs="Times New Roman"/>
                    <w:sz w:val="20"/>
                    <w:szCs w:val="20"/>
                  </w:rPr>
                </w:rPrChange>
              </w:rPr>
              <w:pPrChange w:id="162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DEACF8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293" w:author="瑋婷 徐" w:date="2025-01-03T16:20:00Z" w16du:dateUtc="2025-01-03T08:20:00Z"/>
                <w:rFonts w:asciiTheme="majorEastAsia" w:eastAsia="標楷體" w:hAnsiTheme="majorEastAsia" w:cstheme="majorEastAsia"/>
                <w:rPrChange w:id="16294" w:author="瑋婷 徐" w:date="2025-01-06T15:35:00Z" w16du:dateUtc="2025-01-06T07:35:00Z">
                  <w:rPr>
                    <w:ins w:id="16295" w:author="瑋婷 徐" w:date="2025-01-03T16:20:00Z" w16du:dateUtc="2025-01-03T08:20:00Z"/>
                    <w:rFonts w:ascii="Times New Roman" w:eastAsia="Times New Roman" w:hAnsi="Times New Roman" w:cs="Times New Roman"/>
                    <w:sz w:val="20"/>
                    <w:szCs w:val="20"/>
                  </w:rPr>
                </w:rPrChange>
              </w:rPr>
              <w:pPrChange w:id="162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0429464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297" w:author="瑋婷 徐" w:date="2025-01-03T16:20:00Z" w16du:dateUtc="2025-01-03T08:20:00Z"/>
                <w:rFonts w:asciiTheme="majorEastAsia" w:eastAsia="標楷體" w:hAnsiTheme="majorEastAsia" w:cstheme="majorEastAsia"/>
                <w:rPrChange w:id="16298" w:author="瑋婷 徐" w:date="2025-01-06T15:35:00Z" w16du:dateUtc="2025-01-06T07:35:00Z">
                  <w:rPr>
                    <w:ins w:id="16299" w:author="瑋婷 徐" w:date="2025-01-03T16:20:00Z" w16du:dateUtc="2025-01-03T08:20:00Z"/>
                    <w:rFonts w:ascii="Times New Roman" w:eastAsia="Times New Roman" w:hAnsi="Times New Roman" w:cs="Times New Roman"/>
                    <w:sz w:val="20"/>
                    <w:szCs w:val="20"/>
                  </w:rPr>
                </w:rPrChange>
              </w:rPr>
              <w:pPrChange w:id="163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0D071BA0"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301" w:author="瑋婷 徐" w:date="2025-01-03T16:33:00Z" w16du:dateUtc="2025-01-03T08:33:00Z"/>
                <w:rFonts w:asciiTheme="majorEastAsia" w:eastAsia="標楷體" w:hAnsiTheme="majorEastAsia" w:cstheme="majorEastAsia"/>
              </w:rPr>
            </w:pPr>
          </w:p>
        </w:tc>
        <w:tc>
          <w:tcPr>
            <w:tcW w:w="158" w:type="pct"/>
            <w:noWrap/>
            <w:hideMark/>
          </w:tcPr>
          <w:p w14:paraId="3E7963B6" w14:textId="34005D46"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02" w:author="瑋婷 徐" w:date="2025-01-03T16:20:00Z" w16du:dateUtc="2025-01-03T08:20:00Z"/>
                <w:rFonts w:asciiTheme="majorEastAsia" w:eastAsia="標楷體" w:hAnsiTheme="majorEastAsia" w:cstheme="majorEastAsia"/>
                <w:rPrChange w:id="16303" w:author="瑋婷 徐" w:date="2025-01-06T15:35:00Z" w16du:dateUtc="2025-01-06T07:35:00Z">
                  <w:rPr>
                    <w:ins w:id="16304" w:author="瑋婷 徐" w:date="2025-01-03T16:20:00Z" w16du:dateUtc="2025-01-03T08:20:00Z"/>
                    <w:rFonts w:ascii="Times New Roman" w:eastAsia="Times New Roman" w:hAnsi="Times New Roman" w:cs="Times New Roman"/>
                    <w:sz w:val="20"/>
                    <w:szCs w:val="20"/>
                  </w:rPr>
                </w:rPrChange>
              </w:rPr>
              <w:pPrChange w:id="163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1F3221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06" w:author="瑋婷 徐" w:date="2025-01-03T16:20:00Z" w16du:dateUtc="2025-01-03T08:20:00Z"/>
                <w:rFonts w:asciiTheme="majorEastAsia" w:eastAsia="標楷體" w:hAnsiTheme="majorEastAsia" w:cstheme="majorEastAsia"/>
                <w:rPrChange w:id="16307" w:author="瑋婷 徐" w:date="2025-01-06T15:35:00Z" w16du:dateUtc="2025-01-06T07:35:00Z">
                  <w:rPr>
                    <w:ins w:id="16308" w:author="瑋婷 徐" w:date="2025-01-03T16:20:00Z" w16du:dateUtc="2025-01-03T08:20:00Z"/>
                    <w:rFonts w:ascii="Times New Roman" w:eastAsia="Times New Roman" w:hAnsi="Times New Roman" w:cs="Times New Roman"/>
                    <w:sz w:val="20"/>
                    <w:szCs w:val="20"/>
                  </w:rPr>
                </w:rPrChange>
              </w:rPr>
              <w:pPrChange w:id="163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770D36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10" w:author="瑋婷 徐" w:date="2025-01-03T16:20:00Z" w16du:dateUtc="2025-01-03T08:20:00Z"/>
                <w:rFonts w:asciiTheme="majorEastAsia" w:eastAsia="標楷體" w:hAnsiTheme="majorEastAsia" w:cstheme="majorEastAsia"/>
                <w:rPrChange w:id="16311" w:author="瑋婷 徐" w:date="2025-01-06T15:35:00Z" w16du:dateUtc="2025-01-06T07:35:00Z">
                  <w:rPr>
                    <w:ins w:id="16312" w:author="瑋婷 徐" w:date="2025-01-03T16:20:00Z" w16du:dateUtc="2025-01-03T08:20:00Z"/>
                    <w:rFonts w:ascii="Times New Roman" w:eastAsia="Times New Roman" w:hAnsi="Times New Roman" w:cs="Times New Roman"/>
                    <w:sz w:val="20"/>
                    <w:szCs w:val="20"/>
                  </w:rPr>
                </w:rPrChange>
              </w:rPr>
              <w:pPrChange w:id="163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E6B15F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14" w:author="瑋婷 徐" w:date="2025-01-03T16:20:00Z" w16du:dateUtc="2025-01-03T08:20:00Z"/>
                <w:rFonts w:asciiTheme="majorEastAsia" w:eastAsia="標楷體" w:hAnsiTheme="majorEastAsia" w:cstheme="majorEastAsia"/>
                <w:rPrChange w:id="16315" w:author="瑋婷 徐" w:date="2025-01-06T15:35:00Z" w16du:dateUtc="2025-01-06T07:35:00Z">
                  <w:rPr>
                    <w:ins w:id="16316" w:author="瑋婷 徐" w:date="2025-01-03T16:20:00Z" w16du:dateUtc="2025-01-03T08:20:00Z"/>
                    <w:rFonts w:ascii="Times New Roman" w:eastAsia="Times New Roman" w:hAnsi="Times New Roman" w:cs="Times New Roman"/>
                    <w:sz w:val="20"/>
                    <w:szCs w:val="20"/>
                  </w:rPr>
                </w:rPrChange>
              </w:rPr>
              <w:pPrChange w:id="163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069CFCB3"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318" w:author="瑋婷 徐" w:date="2025-01-03T16:33:00Z" w16du:dateUtc="2025-01-03T08:33:00Z"/>
                <w:rFonts w:asciiTheme="majorEastAsia" w:eastAsia="標楷體" w:hAnsiTheme="majorEastAsia" w:cstheme="majorEastAsia"/>
              </w:rPr>
            </w:pPr>
          </w:p>
        </w:tc>
        <w:tc>
          <w:tcPr>
            <w:tcW w:w="158" w:type="pct"/>
            <w:noWrap/>
            <w:hideMark/>
          </w:tcPr>
          <w:p w14:paraId="2D35C4C0" w14:textId="78C05C2C"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19" w:author="瑋婷 徐" w:date="2025-01-03T16:20:00Z" w16du:dateUtc="2025-01-03T08:20:00Z"/>
                <w:rFonts w:asciiTheme="majorEastAsia" w:eastAsia="標楷體" w:hAnsiTheme="majorEastAsia" w:cstheme="majorEastAsia"/>
                <w:rPrChange w:id="16320" w:author="瑋婷 徐" w:date="2025-01-06T15:35:00Z" w16du:dateUtc="2025-01-06T07:35:00Z">
                  <w:rPr>
                    <w:ins w:id="16321" w:author="瑋婷 徐" w:date="2025-01-03T16:20:00Z" w16du:dateUtc="2025-01-03T08:20:00Z"/>
                    <w:rFonts w:ascii="Times New Roman" w:eastAsia="Times New Roman" w:hAnsi="Times New Roman" w:cs="Times New Roman"/>
                    <w:sz w:val="20"/>
                    <w:szCs w:val="20"/>
                  </w:rPr>
                </w:rPrChange>
              </w:rPr>
              <w:pPrChange w:id="163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2C9B97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23" w:author="瑋婷 徐" w:date="2025-01-03T16:20:00Z" w16du:dateUtc="2025-01-03T08:20:00Z"/>
                <w:rFonts w:asciiTheme="majorEastAsia" w:eastAsia="標楷體" w:hAnsiTheme="majorEastAsia" w:cstheme="majorEastAsia"/>
                <w:rPrChange w:id="16324" w:author="瑋婷 徐" w:date="2025-01-06T15:35:00Z" w16du:dateUtc="2025-01-06T07:35:00Z">
                  <w:rPr>
                    <w:ins w:id="16325" w:author="瑋婷 徐" w:date="2025-01-03T16:20:00Z" w16du:dateUtc="2025-01-03T08:20:00Z"/>
                    <w:rFonts w:ascii="Times New Roman" w:eastAsia="Times New Roman" w:hAnsi="Times New Roman" w:cs="Times New Roman"/>
                    <w:sz w:val="20"/>
                    <w:szCs w:val="20"/>
                  </w:rPr>
                </w:rPrChange>
              </w:rPr>
              <w:pPrChange w:id="163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FDBE6A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27" w:author="瑋婷 徐" w:date="2025-01-03T16:20:00Z" w16du:dateUtc="2025-01-03T08:20:00Z"/>
                <w:rFonts w:asciiTheme="majorEastAsia" w:eastAsia="標楷體" w:hAnsiTheme="majorEastAsia" w:cstheme="majorEastAsia"/>
                <w:rPrChange w:id="16328" w:author="瑋婷 徐" w:date="2025-01-06T15:35:00Z" w16du:dateUtc="2025-01-06T07:35:00Z">
                  <w:rPr>
                    <w:ins w:id="16329" w:author="瑋婷 徐" w:date="2025-01-03T16:20:00Z" w16du:dateUtc="2025-01-03T08:20:00Z"/>
                    <w:rFonts w:ascii="Times New Roman" w:eastAsia="Times New Roman" w:hAnsi="Times New Roman" w:cs="Times New Roman"/>
                    <w:sz w:val="20"/>
                    <w:szCs w:val="20"/>
                  </w:rPr>
                </w:rPrChange>
              </w:rPr>
              <w:pPrChange w:id="163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22CCD9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31" w:author="瑋婷 徐" w:date="2025-01-03T16:20:00Z" w16du:dateUtc="2025-01-03T08:20:00Z"/>
                <w:rFonts w:asciiTheme="majorEastAsia" w:eastAsia="標楷體" w:hAnsiTheme="majorEastAsia" w:cstheme="majorEastAsia"/>
                <w:color w:val="000000"/>
                <w:rPrChange w:id="16332" w:author="瑋婷 徐" w:date="2025-01-06T15:35:00Z" w16du:dateUtc="2025-01-06T07:35:00Z">
                  <w:rPr>
                    <w:ins w:id="16333" w:author="瑋婷 徐" w:date="2025-01-03T16:20:00Z" w16du:dateUtc="2025-01-03T08:20:00Z"/>
                    <w:rFonts w:cs="Calibri"/>
                    <w:color w:val="000000"/>
                    <w:sz w:val="22"/>
                  </w:rPr>
                </w:rPrChange>
              </w:rPr>
              <w:pPrChange w:id="163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335" w:author="瑋婷 徐" w:date="2025-01-03T16:20:00Z" w16du:dateUtc="2025-01-03T08:20:00Z">
              <w:r w:rsidRPr="00727E7E">
                <w:rPr>
                  <w:rFonts w:asciiTheme="majorEastAsia" w:eastAsia="標楷體" w:hAnsiTheme="majorEastAsia" w:cstheme="majorEastAsia"/>
                  <w:color w:val="000000"/>
                  <w:rPrChange w:id="16336" w:author="瑋婷 徐" w:date="2025-01-06T15:35:00Z" w16du:dateUtc="2025-01-06T07:35:00Z">
                    <w:rPr>
                      <w:rFonts w:cs="Calibri"/>
                      <w:color w:val="000000"/>
                      <w:sz w:val="22"/>
                    </w:rPr>
                  </w:rPrChange>
                </w:rPr>
                <w:t>*</w:t>
              </w:r>
            </w:ins>
          </w:p>
        </w:tc>
        <w:tc>
          <w:tcPr>
            <w:tcW w:w="158" w:type="pct"/>
            <w:noWrap/>
            <w:hideMark/>
          </w:tcPr>
          <w:p w14:paraId="0BD815C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37" w:author="瑋婷 徐" w:date="2025-01-03T16:20:00Z" w16du:dateUtc="2025-01-03T08:20:00Z"/>
                <w:rFonts w:asciiTheme="majorEastAsia" w:eastAsia="標楷體" w:hAnsiTheme="majorEastAsia" w:cstheme="majorEastAsia"/>
                <w:color w:val="000000"/>
                <w:rPrChange w:id="16338" w:author="瑋婷 徐" w:date="2025-01-06T15:35:00Z" w16du:dateUtc="2025-01-06T07:35:00Z">
                  <w:rPr>
                    <w:ins w:id="16339" w:author="瑋婷 徐" w:date="2025-01-03T16:20:00Z" w16du:dateUtc="2025-01-03T08:20:00Z"/>
                    <w:rFonts w:cs="Calibri"/>
                    <w:color w:val="000000"/>
                    <w:sz w:val="22"/>
                  </w:rPr>
                </w:rPrChange>
              </w:rPr>
              <w:pPrChange w:id="163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341" w:author="瑋婷 徐" w:date="2025-01-03T16:20:00Z" w16du:dateUtc="2025-01-03T08:20:00Z">
              <w:r w:rsidRPr="00727E7E">
                <w:rPr>
                  <w:rFonts w:asciiTheme="majorEastAsia" w:eastAsia="標楷體" w:hAnsiTheme="majorEastAsia" w:cstheme="majorEastAsia"/>
                  <w:color w:val="000000"/>
                  <w:rPrChange w:id="16342" w:author="瑋婷 徐" w:date="2025-01-06T15:35:00Z" w16du:dateUtc="2025-01-06T07:35:00Z">
                    <w:rPr>
                      <w:rFonts w:cs="Calibri"/>
                      <w:color w:val="000000"/>
                      <w:sz w:val="22"/>
                    </w:rPr>
                  </w:rPrChange>
                </w:rPr>
                <w:t>*</w:t>
              </w:r>
            </w:ins>
          </w:p>
        </w:tc>
        <w:tc>
          <w:tcPr>
            <w:tcW w:w="158" w:type="pct"/>
            <w:noWrap/>
            <w:hideMark/>
          </w:tcPr>
          <w:p w14:paraId="7BC8AA7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43" w:author="瑋婷 徐" w:date="2025-01-03T16:20:00Z" w16du:dateUtc="2025-01-03T08:20:00Z"/>
                <w:rFonts w:asciiTheme="majorEastAsia" w:eastAsia="標楷體" w:hAnsiTheme="majorEastAsia" w:cstheme="majorEastAsia"/>
                <w:color w:val="000000"/>
                <w:rPrChange w:id="16344" w:author="瑋婷 徐" w:date="2025-01-06T15:35:00Z" w16du:dateUtc="2025-01-06T07:35:00Z">
                  <w:rPr>
                    <w:ins w:id="16345" w:author="瑋婷 徐" w:date="2025-01-03T16:20:00Z" w16du:dateUtc="2025-01-03T08:20:00Z"/>
                    <w:rFonts w:cs="Calibri"/>
                    <w:color w:val="000000"/>
                    <w:sz w:val="22"/>
                  </w:rPr>
                </w:rPrChange>
              </w:rPr>
              <w:pPrChange w:id="163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C4198E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47" w:author="瑋婷 徐" w:date="2025-01-03T16:20:00Z" w16du:dateUtc="2025-01-03T08:20:00Z"/>
                <w:rFonts w:asciiTheme="majorEastAsia" w:eastAsia="標楷體" w:hAnsiTheme="majorEastAsia" w:cstheme="majorEastAsia"/>
                <w:rPrChange w:id="16348" w:author="瑋婷 徐" w:date="2025-01-06T15:35:00Z" w16du:dateUtc="2025-01-06T07:35:00Z">
                  <w:rPr>
                    <w:ins w:id="16349" w:author="瑋婷 徐" w:date="2025-01-03T16:20:00Z" w16du:dateUtc="2025-01-03T08:20:00Z"/>
                    <w:rFonts w:ascii="Times New Roman" w:eastAsia="Times New Roman" w:hAnsi="Times New Roman" w:cs="Times New Roman"/>
                    <w:sz w:val="20"/>
                    <w:szCs w:val="20"/>
                  </w:rPr>
                </w:rPrChange>
              </w:rPr>
              <w:pPrChange w:id="163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B92B6B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351" w:author="瑋婷 徐" w:date="2025-01-03T16:20:00Z" w16du:dateUtc="2025-01-03T08:20:00Z"/>
                <w:rFonts w:asciiTheme="majorEastAsia" w:eastAsia="標楷體" w:hAnsiTheme="majorEastAsia" w:cstheme="majorEastAsia"/>
                <w:color w:val="000000"/>
                <w:rPrChange w:id="16352" w:author="瑋婷 徐" w:date="2025-01-06T15:35:00Z" w16du:dateUtc="2025-01-06T07:35:00Z">
                  <w:rPr>
                    <w:ins w:id="16353" w:author="瑋婷 徐" w:date="2025-01-03T16:20:00Z" w16du:dateUtc="2025-01-03T08:20:00Z"/>
                    <w:rFonts w:cs="Calibri"/>
                    <w:color w:val="000000"/>
                    <w:sz w:val="22"/>
                  </w:rPr>
                </w:rPrChange>
              </w:rPr>
              <w:pPrChange w:id="163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355" w:author="瑋婷 徐" w:date="2025-01-03T16:20:00Z" w16du:dateUtc="2025-01-03T08:20:00Z">
              <w:r w:rsidRPr="00727E7E">
                <w:rPr>
                  <w:rFonts w:asciiTheme="majorEastAsia" w:eastAsia="標楷體" w:hAnsiTheme="majorEastAsia" w:cstheme="majorEastAsia"/>
                  <w:color w:val="000000"/>
                  <w:rPrChange w:id="16356" w:author="瑋婷 徐" w:date="2025-01-06T15:35:00Z" w16du:dateUtc="2025-01-06T07:35:00Z">
                    <w:rPr>
                      <w:rFonts w:cs="Calibri"/>
                      <w:color w:val="000000"/>
                      <w:sz w:val="22"/>
                    </w:rPr>
                  </w:rPrChange>
                </w:rPr>
                <w:t>*</w:t>
              </w:r>
            </w:ins>
          </w:p>
        </w:tc>
      </w:tr>
      <w:tr w:rsidR="00720C7A" w:rsidRPr="00727E7E" w14:paraId="59F18B52" w14:textId="77777777" w:rsidTr="00313CC9">
        <w:trPr>
          <w:cnfStyle w:val="000000100000" w:firstRow="0" w:lastRow="0" w:firstColumn="0" w:lastColumn="0" w:oddVBand="0" w:evenVBand="0" w:oddHBand="1" w:evenHBand="0" w:firstRowFirstColumn="0" w:firstRowLastColumn="0" w:lastRowFirstColumn="0" w:lastRowLastColumn="0"/>
          <w:trHeight w:val="300"/>
          <w:ins w:id="16357"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702D9A1" w14:textId="77777777" w:rsidR="00DA433E" w:rsidRPr="00727E7E" w:rsidRDefault="00DA433E">
            <w:pPr>
              <w:spacing w:line="360" w:lineRule="auto"/>
              <w:jc w:val="both"/>
              <w:rPr>
                <w:ins w:id="16358" w:author="瑋婷 徐" w:date="2025-01-03T16:20:00Z" w16du:dateUtc="2025-01-03T08:20:00Z"/>
                <w:rFonts w:asciiTheme="majorEastAsia" w:eastAsia="標楷體" w:hAnsiTheme="majorEastAsia" w:cstheme="majorEastAsia"/>
                <w:b w:val="0"/>
                <w:bCs w:val="0"/>
                <w:color w:val="000000"/>
                <w:rPrChange w:id="16359" w:author="瑋婷 徐" w:date="2025-01-06T15:35:00Z" w16du:dateUtc="2025-01-06T07:35:00Z">
                  <w:rPr>
                    <w:ins w:id="16360" w:author="瑋婷 徐" w:date="2025-01-03T16:20:00Z" w16du:dateUtc="2025-01-03T08:20:00Z"/>
                    <w:rFonts w:cs="Calibri"/>
                    <w:color w:val="000000"/>
                    <w:sz w:val="22"/>
                  </w:rPr>
                </w:rPrChange>
              </w:rPr>
              <w:pPrChange w:id="16361" w:author="瑋婷 徐" w:date="2025-01-03T16:21:00Z" w16du:dateUtc="2025-01-03T08:21:00Z">
                <w:pPr/>
              </w:pPrChange>
            </w:pPr>
            <w:ins w:id="16362" w:author="瑋婷 徐" w:date="2025-01-03T16:20:00Z" w16du:dateUtc="2025-01-03T08:20:00Z">
              <w:r w:rsidRPr="00727E7E">
                <w:rPr>
                  <w:rFonts w:asciiTheme="majorEastAsia" w:eastAsia="標楷體" w:hAnsiTheme="majorEastAsia" w:cstheme="majorEastAsia"/>
                  <w:b w:val="0"/>
                  <w:bCs w:val="0"/>
                  <w:color w:val="000000"/>
                  <w:rPrChange w:id="16363" w:author="瑋婷 徐" w:date="2025-01-06T15:35:00Z" w16du:dateUtc="2025-01-06T07:35:00Z">
                    <w:rPr>
                      <w:rFonts w:cs="Calibri"/>
                      <w:color w:val="000000"/>
                      <w:sz w:val="22"/>
                    </w:rPr>
                  </w:rPrChange>
                </w:rPr>
                <w:t>鉛色水</w:t>
              </w:r>
              <w:proofErr w:type="gramStart"/>
              <w:r w:rsidRPr="00727E7E">
                <w:rPr>
                  <w:rFonts w:asciiTheme="majorEastAsia" w:eastAsia="標楷體" w:hAnsiTheme="majorEastAsia" w:cstheme="majorEastAsia"/>
                  <w:b w:val="0"/>
                  <w:bCs w:val="0"/>
                  <w:color w:val="000000"/>
                  <w:rPrChange w:id="16364" w:author="瑋婷 徐" w:date="2025-01-06T15:35:00Z" w16du:dateUtc="2025-01-06T07:35:00Z">
                    <w:rPr>
                      <w:rFonts w:cs="Calibri"/>
                      <w:color w:val="000000"/>
                      <w:sz w:val="22"/>
                    </w:rPr>
                  </w:rPrChange>
                </w:rPr>
                <w:t>鶇</w:t>
              </w:r>
              <w:proofErr w:type="gramEnd"/>
              <w:r w:rsidRPr="00727E7E">
                <w:rPr>
                  <w:rFonts w:asciiTheme="majorEastAsia" w:eastAsia="標楷體" w:hAnsiTheme="majorEastAsia" w:cstheme="majorEastAsia"/>
                  <w:b w:val="0"/>
                  <w:bCs w:val="0"/>
                  <w:color w:val="000000"/>
                  <w:rPrChange w:id="16365"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6366"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6367" w:author="瑋婷 徐" w:date="2025-01-06T15:35:00Z" w16du:dateUtc="2025-01-06T07:35:00Z">
                    <w:rPr>
                      <w:rFonts w:cs="Calibri"/>
                      <w:color w:val="000000"/>
                      <w:sz w:val="22"/>
                    </w:rPr>
                  </w:rPrChange>
                </w:rPr>
                <w:t xml:space="preserve"> III</w:t>
              </w:r>
            </w:ins>
          </w:p>
        </w:tc>
        <w:tc>
          <w:tcPr>
            <w:tcW w:w="939" w:type="pct"/>
            <w:hideMark/>
          </w:tcPr>
          <w:p w14:paraId="2363D86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368" w:author="瑋婷 徐" w:date="2025-01-03T16:20:00Z" w16du:dateUtc="2025-01-03T08:20:00Z"/>
                <w:rFonts w:asciiTheme="majorEastAsia" w:eastAsia="標楷體" w:hAnsiTheme="majorEastAsia" w:cstheme="majorEastAsia"/>
                <w:i/>
                <w:iCs/>
                <w:color w:val="000000"/>
                <w:rPrChange w:id="16369" w:author="瑋婷 徐" w:date="2025-01-06T15:35:00Z" w16du:dateUtc="2025-01-06T07:35:00Z">
                  <w:rPr>
                    <w:ins w:id="16370" w:author="瑋婷 徐" w:date="2025-01-03T16:20:00Z" w16du:dateUtc="2025-01-03T08:20:00Z"/>
                    <w:rFonts w:cs="Calibri"/>
                    <w:i/>
                    <w:iCs/>
                    <w:color w:val="000000"/>
                    <w:sz w:val="22"/>
                  </w:rPr>
                </w:rPrChange>
              </w:rPr>
              <w:pPrChange w:id="163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372" w:author="瑋婷 徐" w:date="2025-01-03T16:20:00Z" w16du:dateUtc="2025-01-03T08:20:00Z">
              <w:r w:rsidRPr="00727E7E">
                <w:rPr>
                  <w:rFonts w:asciiTheme="majorEastAsia" w:eastAsia="標楷體" w:hAnsiTheme="majorEastAsia" w:cstheme="majorEastAsia"/>
                  <w:i/>
                  <w:iCs/>
                  <w:color w:val="000000"/>
                  <w:rPrChange w:id="16373" w:author="瑋婷 徐" w:date="2025-01-06T15:35:00Z" w16du:dateUtc="2025-01-06T07:35:00Z">
                    <w:rPr>
                      <w:rFonts w:cs="Calibri"/>
                      <w:i/>
                      <w:iCs/>
                      <w:color w:val="000000"/>
                      <w:sz w:val="22"/>
                    </w:rPr>
                  </w:rPrChange>
                </w:rPr>
                <w:t>Phoenicurus fuliginosus</w:t>
              </w:r>
            </w:ins>
          </w:p>
        </w:tc>
        <w:tc>
          <w:tcPr>
            <w:tcW w:w="158" w:type="pct"/>
            <w:noWrap/>
            <w:hideMark/>
          </w:tcPr>
          <w:p w14:paraId="48716B8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374" w:author="瑋婷 徐" w:date="2025-01-03T16:20:00Z" w16du:dateUtc="2025-01-03T08:20:00Z"/>
                <w:rFonts w:asciiTheme="majorEastAsia" w:eastAsia="標楷體" w:hAnsiTheme="majorEastAsia" w:cstheme="majorEastAsia"/>
                <w:i/>
                <w:iCs/>
                <w:color w:val="000000"/>
                <w:rPrChange w:id="16375" w:author="瑋婷 徐" w:date="2025-01-06T15:35:00Z" w16du:dateUtc="2025-01-06T07:35:00Z">
                  <w:rPr>
                    <w:ins w:id="16376" w:author="瑋婷 徐" w:date="2025-01-03T16:20:00Z" w16du:dateUtc="2025-01-03T08:20:00Z"/>
                    <w:rFonts w:cs="Calibri"/>
                    <w:i/>
                    <w:iCs/>
                    <w:color w:val="000000"/>
                    <w:sz w:val="22"/>
                  </w:rPr>
                </w:rPrChange>
              </w:rPr>
              <w:pPrChange w:id="163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237669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378" w:author="瑋婷 徐" w:date="2025-01-03T16:20:00Z" w16du:dateUtc="2025-01-03T08:20:00Z"/>
                <w:rFonts w:asciiTheme="majorEastAsia" w:eastAsia="標楷體" w:hAnsiTheme="majorEastAsia" w:cstheme="majorEastAsia"/>
                <w:rPrChange w:id="16379" w:author="瑋婷 徐" w:date="2025-01-06T15:35:00Z" w16du:dateUtc="2025-01-06T07:35:00Z">
                  <w:rPr>
                    <w:ins w:id="16380" w:author="瑋婷 徐" w:date="2025-01-03T16:20:00Z" w16du:dateUtc="2025-01-03T08:20:00Z"/>
                    <w:rFonts w:ascii="Times New Roman" w:eastAsia="Times New Roman" w:hAnsi="Times New Roman" w:cs="Times New Roman"/>
                    <w:sz w:val="20"/>
                    <w:szCs w:val="20"/>
                  </w:rPr>
                </w:rPrChange>
              </w:rPr>
              <w:pPrChange w:id="163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267D0C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382" w:author="瑋婷 徐" w:date="2025-01-03T16:20:00Z" w16du:dateUtc="2025-01-03T08:20:00Z"/>
                <w:rFonts w:asciiTheme="majorEastAsia" w:eastAsia="標楷體" w:hAnsiTheme="majorEastAsia" w:cstheme="majorEastAsia"/>
                <w:color w:val="000000"/>
                <w:rPrChange w:id="16383" w:author="瑋婷 徐" w:date="2025-01-06T15:35:00Z" w16du:dateUtc="2025-01-06T07:35:00Z">
                  <w:rPr>
                    <w:ins w:id="16384" w:author="瑋婷 徐" w:date="2025-01-03T16:20:00Z" w16du:dateUtc="2025-01-03T08:20:00Z"/>
                    <w:rFonts w:cs="Calibri"/>
                    <w:color w:val="000000"/>
                    <w:sz w:val="22"/>
                  </w:rPr>
                </w:rPrChange>
              </w:rPr>
              <w:pPrChange w:id="163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386" w:author="瑋婷 徐" w:date="2025-01-03T16:20:00Z" w16du:dateUtc="2025-01-03T08:20:00Z">
              <w:r w:rsidRPr="00727E7E">
                <w:rPr>
                  <w:rFonts w:asciiTheme="majorEastAsia" w:eastAsia="標楷體" w:hAnsiTheme="majorEastAsia" w:cstheme="majorEastAsia"/>
                  <w:color w:val="000000"/>
                  <w:rPrChange w:id="16387" w:author="瑋婷 徐" w:date="2025-01-06T15:35:00Z" w16du:dateUtc="2025-01-06T07:35:00Z">
                    <w:rPr>
                      <w:rFonts w:cs="Calibri"/>
                      <w:color w:val="000000"/>
                      <w:sz w:val="22"/>
                    </w:rPr>
                  </w:rPrChange>
                </w:rPr>
                <w:t>*</w:t>
              </w:r>
            </w:ins>
          </w:p>
        </w:tc>
        <w:tc>
          <w:tcPr>
            <w:tcW w:w="158" w:type="pct"/>
            <w:noWrap/>
            <w:hideMark/>
          </w:tcPr>
          <w:p w14:paraId="43C129E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388" w:author="瑋婷 徐" w:date="2025-01-03T16:20:00Z" w16du:dateUtc="2025-01-03T08:20:00Z"/>
                <w:rFonts w:asciiTheme="majorEastAsia" w:eastAsia="標楷體" w:hAnsiTheme="majorEastAsia" w:cstheme="majorEastAsia"/>
                <w:color w:val="000000"/>
                <w:rPrChange w:id="16389" w:author="瑋婷 徐" w:date="2025-01-06T15:35:00Z" w16du:dateUtc="2025-01-06T07:35:00Z">
                  <w:rPr>
                    <w:ins w:id="16390" w:author="瑋婷 徐" w:date="2025-01-03T16:20:00Z" w16du:dateUtc="2025-01-03T08:20:00Z"/>
                    <w:rFonts w:cs="Calibri"/>
                    <w:color w:val="000000"/>
                    <w:sz w:val="22"/>
                  </w:rPr>
                </w:rPrChange>
              </w:rPr>
              <w:pPrChange w:id="163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472357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392" w:author="瑋婷 徐" w:date="2025-01-03T16:20:00Z" w16du:dateUtc="2025-01-03T08:20:00Z"/>
                <w:rFonts w:asciiTheme="majorEastAsia" w:eastAsia="標楷體" w:hAnsiTheme="majorEastAsia" w:cstheme="majorEastAsia"/>
                <w:rPrChange w:id="16393" w:author="瑋婷 徐" w:date="2025-01-06T15:35:00Z" w16du:dateUtc="2025-01-06T07:35:00Z">
                  <w:rPr>
                    <w:ins w:id="16394" w:author="瑋婷 徐" w:date="2025-01-03T16:20:00Z" w16du:dateUtc="2025-01-03T08:20:00Z"/>
                    <w:rFonts w:ascii="Times New Roman" w:eastAsia="Times New Roman" w:hAnsi="Times New Roman" w:cs="Times New Roman"/>
                    <w:sz w:val="20"/>
                    <w:szCs w:val="20"/>
                  </w:rPr>
                </w:rPrChange>
              </w:rPr>
              <w:pPrChange w:id="163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0C795A2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396" w:author="瑋婷 徐" w:date="2025-01-03T16:20:00Z" w16du:dateUtc="2025-01-03T08:20:00Z"/>
                <w:rFonts w:asciiTheme="majorEastAsia" w:eastAsia="標楷體" w:hAnsiTheme="majorEastAsia" w:cstheme="majorEastAsia"/>
                <w:rPrChange w:id="16397" w:author="瑋婷 徐" w:date="2025-01-06T15:35:00Z" w16du:dateUtc="2025-01-06T07:35:00Z">
                  <w:rPr>
                    <w:ins w:id="16398" w:author="瑋婷 徐" w:date="2025-01-03T16:20:00Z" w16du:dateUtc="2025-01-03T08:20:00Z"/>
                    <w:rFonts w:ascii="Times New Roman" w:eastAsia="Times New Roman" w:hAnsi="Times New Roman" w:cs="Times New Roman"/>
                    <w:sz w:val="20"/>
                    <w:szCs w:val="20"/>
                  </w:rPr>
                </w:rPrChange>
              </w:rPr>
              <w:pPrChange w:id="163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0AAD2ED5"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400" w:author="瑋婷 徐" w:date="2025-01-03T16:33:00Z" w16du:dateUtc="2025-01-03T08:33:00Z"/>
                <w:rFonts w:asciiTheme="majorEastAsia" w:eastAsia="標楷體" w:hAnsiTheme="majorEastAsia" w:cstheme="majorEastAsia"/>
              </w:rPr>
            </w:pPr>
          </w:p>
        </w:tc>
        <w:tc>
          <w:tcPr>
            <w:tcW w:w="158" w:type="pct"/>
            <w:noWrap/>
            <w:hideMark/>
          </w:tcPr>
          <w:p w14:paraId="2683D6FE" w14:textId="64BB90C1"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01" w:author="瑋婷 徐" w:date="2025-01-03T16:20:00Z" w16du:dateUtc="2025-01-03T08:20:00Z"/>
                <w:rFonts w:asciiTheme="majorEastAsia" w:eastAsia="標楷體" w:hAnsiTheme="majorEastAsia" w:cstheme="majorEastAsia"/>
                <w:rPrChange w:id="16402" w:author="瑋婷 徐" w:date="2025-01-06T15:35:00Z" w16du:dateUtc="2025-01-06T07:35:00Z">
                  <w:rPr>
                    <w:ins w:id="16403" w:author="瑋婷 徐" w:date="2025-01-03T16:20:00Z" w16du:dateUtc="2025-01-03T08:20:00Z"/>
                    <w:rFonts w:ascii="Times New Roman" w:eastAsia="Times New Roman" w:hAnsi="Times New Roman" w:cs="Times New Roman"/>
                    <w:sz w:val="20"/>
                    <w:szCs w:val="20"/>
                  </w:rPr>
                </w:rPrChange>
              </w:rPr>
              <w:pPrChange w:id="164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ADBA5C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05" w:author="瑋婷 徐" w:date="2025-01-03T16:20:00Z" w16du:dateUtc="2025-01-03T08:20:00Z"/>
                <w:rFonts w:asciiTheme="majorEastAsia" w:eastAsia="標楷體" w:hAnsiTheme="majorEastAsia" w:cstheme="majorEastAsia"/>
                <w:rPrChange w:id="16406" w:author="瑋婷 徐" w:date="2025-01-06T15:35:00Z" w16du:dateUtc="2025-01-06T07:35:00Z">
                  <w:rPr>
                    <w:ins w:id="16407" w:author="瑋婷 徐" w:date="2025-01-03T16:20:00Z" w16du:dateUtc="2025-01-03T08:20:00Z"/>
                    <w:rFonts w:ascii="Times New Roman" w:eastAsia="Times New Roman" w:hAnsi="Times New Roman" w:cs="Times New Roman"/>
                    <w:sz w:val="20"/>
                    <w:szCs w:val="20"/>
                  </w:rPr>
                </w:rPrChange>
              </w:rPr>
              <w:pPrChange w:id="164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774163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09" w:author="瑋婷 徐" w:date="2025-01-03T16:20:00Z" w16du:dateUtc="2025-01-03T08:20:00Z"/>
                <w:rFonts w:asciiTheme="majorEastAsia" w:eastAsia="標楷體" w:hAnsiTheme="majorEastAsia" w:cstheme="majorEastAsia"/>
                <w:color w:val="000000"/>
                <w:rPrChange w:id="16410" w:author="瑋婷 徐" w:date="2025-01-06T15:35:00Z" w16du:dateUtc="2025-01-06T07:35:00Z">
                  <w:rPr>
                    <w:ins w:id="16411" w:author="瑋婷 徐" w:date="2025-01-03T16:20:00Z" w16du:dateUtc="2025-01-03T08:20:00Z"/>
                    <w:rFonts w:cs="Calibri"/>
                    <w:color w:val="000000"/>
                    <w:sz w:val="22"/>
                  </w:rPr>
                </w:rPrChange>
              </w:rPr>
              <w:pPrChange w:id="164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413" w:author="瑋婷 徐" w:date="2025-01-03T16:20:00Z" w16du:dateUtc="2025-01-03T08:20:00Z">
              <w:r w:rsidRPr="00727E7E">
                <w:rPr>
                  <w:rFonts w:asciiTheme="majorEastAsia" w:eastAsia="標楷體" w:hAnsiTheme="majorEastAsia" w:cstheme="majorEastAsia"/>
                  <w:color w:val="000000"/>
                  <w:rPrChange w:id="16414" w:author="瑋婷 徐" w:date="2025-01-06T15:35:00Z" w16du:dateUtc="2025-01-06T07:35:00Z">
                    <w:rPr>
                      <w:rFonts w:cs="Calibri"/>
                      <w:color w:val="000000"/>
                      <w:sz w:val="22"/>
                    </w:rPr>
                  </w:rPrChange>
                </w:rPr>
                <w:t>*</w:t>
              </w:r>
            </w:ins>
          </w:p>
        </w:tc>
        <w:tc>
          <w:tcPr>
            <w:tcW w:w="158" w:type="pct"/>
            <w:noWrap/>
            <w:hideMark/>
          </w:tcPr>
          <w:p w14:paraId="4B85220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15" w:author="瑋婷 徐" w:date="2025-01-03T16:20:00Z" w16du:dateUtc="2025-01-03T08:20:00Z"/>
                <w:rFonts w:asciiTheme="majorEastAsia" w:eastAsia="標楷體" w:hAnsiTheme="majorEastAsia" w:cstheme="majorEastAsia"/>
                <w:color w:val="000000"/>
                <w:rPrChange w:id="16416" w:author="瑋婷 徐" w:date="2025-01-06T15:35:00Z" w16du:dateUtc="2025-01-06T07:35:00Z">
                  <w:rPr>
                    <w:ins w:id="16417" w:author="瑋婷 徐" w:date="2025-01-03T16:20:00Z" w16du:dateUtc="2025-01-03T08:20:00Z"/>
                    <w:rFonts w:cs="Calibri"/>
                    <w:color w:val="000000"/>
                    <w:sz w:val="22"/>
                  </w:rPr>
                </w:rPrChange>
              </w:rPr>
              <w:pPrChange w:id="164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6F85C95D"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419" w:author="瑋婷 徐" w:date="2025-01-03T16:33:00Z" w16du:dateUtc="2025-01-03T08:33:00Z"/>
                <w:rFonts w:asciiTheme="majorEastAsia" w:eastAsia="標楷體" w:hAnsiTheme="majorEastAsia" w:cstheme="majorEastAsia"/>
                <w:color w:val="000000"/>
              </w:rPr>
            </w:pPr>
          </w:p>
        </w:tc>
        <w:tc>
          <w:tcPr>
            <w:tcW w:w="158" w:type="pct"/>
            <w:noWrap/>
            <w:hideMark/>
          </w:tcPr>
          <w:p w14:paraId="4D7775E1" w14:textId="4F97041E"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20" w:author="瑋婷 徐" w:date="2025-01-03T16:20:00Z" w16du:dateUtc="2025-01-03T08:20:00Z"/>
                <w:rFonts w:asciiTheme="majorEastAsia" w:eastAsia="標楷體" w:hAnsiTheme="majorEastAsia" w:cstheme="majorEastAsia"/>
                <w:color w:val="000000"/>
                <w:rPrChange w:id="16421" w:author="瑋婷 徐" w:date="2025-01-06T15:35:00Z" w16du:dateUtc="2025-01-06T07:35:00Z">
                  <w:rPr>
                    <w:ins w:id="16422" w:author="瑋婷 徐" w:date="2025-01-03T16:20:00Z" w16du:dateUtc="2025-01-03T08:20:00Z"/>
                    <w:rFonts w:cs="Calibri"/>
                    <w:color w:val="000000"/>
                    <w:sz w:val="22"/>
                  </w:rPr>
                </w:rPrChange>
              </w:rPr>
              <w:pPrChange w:id="164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424" w:author="瑋婷 徐" w:date="2025-01-03T16:20:00Z" w16du:dateUtc="2025-01-03T08:20:00Z">
              <w:r w:rsidRPr="00727E7E">
                <w:rPr>
                  <w:rFonts w:asciiTheme="majorEastAsia" w:eastAsia="標楷體" w:hAnsiTheme="majorEastAsia" w:cstheme="majorEastAsia"/>
                  <w:color w:val="000000"/>
                  <w:rPrChange w:id="16425" w:author="瑋婷 徐" w:date="2025-01-06T15:35:00Z" w16du:dateUtc="2025-01-06T07:35:00Z">
                    <w:rPr>
                      <w:rFonts w:cs="Calibri"/>
                      <w:color w:val="000000"/>
                      <w:sz w:val="22"/>
                    </w:rPr>
                  </w:rPrChange>
                </w:rPr>
                <w:t>*</w:t>
              </w:r>
            </w:ins>
          </w:p>
        </w:tc>
        <w:tc>
          <w:tcPr>
            <w:tcW w:w="158" w:type="pct"/>
            <w:noWrap/>
            <w:hideMark/>
          </w:tcPr>
          <w:p w14:paraId="7AF224E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26" w:author="瑋婷 徐" w:date="2025-01-03T16:20:00Z" w16du:dateUtc="2025-01-03T08:20:00Z"/>
                <w:rFonts w:asciiTheme="majorEastAsia" w:eastAsia="標楷體" w:hAnsiTheme="majorEastAsia" w:cstheme="majorEastAsia"/>
                <w:color w:val="000000"/>
                <w:rPrChange w:id="16427" w:author="瑋婷 徐" w:date="2025-01-06T15:35:00Z" w16du:dateUtc="2025-01-06T07:35:00Z">
                  <w:rPr>
                    <w:ins w:id="16428" w:author="瑋婷 徐" w:date="2025-01-03T16:20:00Z" w16du:dateUtc="2025-01-03T08:20:00Z"/>
                    <w:rFonts w:cs="Calibri"/>
                    <w:color w:val="000000"/>
                    <w:sz w:val="22"/>
                  </w:rPr>
                </w:rPrChange>
              </w:rPr>
              <w:pPrChange w:id="164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67FC9C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30" w:author="瑋婷 徐" w:date="2025-01-03T16:20:00Z" w16du:dateUtc="2025-01-03T08:20:00Z"/>
                <w:rFonts w:asciiTheme="majorEastAsia" w:eastAsia="標楷體" w:hAnsiTheme="majorEastAsia" w:cstheme="majorEastAsia"/>
                <w:color w:val="000000"/>
                <w:rPrChange w:id="16431" w:author="瑋婷 徐" w:date="2025-01-06T15:35:00Z" w16du:dateUtc="2025-01-06T07:35:00Z">
                  <w:rPr>
                    <w:ins w:id="16432" w:author="瑋婷 徐" w:date="2025-01-03T16:20:00Z" w16du:dateUtc="2025-01-03T08:20:00Z"/>
                    <w:rFonts w:cs="Calibri"/>
                    <w:color w:val="000000"/>
                    <w:sz w:val="22"/>
                  </w:rPr>
                </w:rPrChange>
              </w:rPr>
              <w:pPrChange w:id="164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434" w:author="瑋婷 徐" w:date="2025-01-03T16:20:00Z" w16du:dateUtc="2025-01-03T08:20:00Z">
              <w:r w:rsidRPr="00727E7E">
                <w:rPr>
                  <w:rFonts w:asciiTheme="majorEastAsia" w:eastAsia="標楷體" w:hAnsiTheme="majorEastAsia" w:cstheme="majorEastAsia"/>
                  <w:color w:val="000000"/>
                  <w:rPrChange w:id="16435" w:author="瑋婷 徐" w:date="2025-01-06T15:35:00Z" w16du:dateUtc="2025-01-06T07:35:00Z">
                    <w:rPr>
                      <w:rFonts w:cs="Calibri"/>
                      <w:color w:val="000000"/>
                      <w:sz w:val="22"/>
                    </w:rPr>
                  </w:rPrChange>
                </w:rPr>
                <w:t>*</w:t>
              </w:r>
            </w:ins>
          </w:p>
        </w:tc>
        <w:tc>
          <w:tcPr>
            <w:tcW w:w="158" w:type="pct"/>
            <w:noWrap/>
            <w:hideMark/>
          </w:tcPr>
          <w:p w14:paraId="5F6BBE5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36" w:author="瑋婷 徐" w:date="2025-01-03T16:20:00Z" w16du:dateUtc="2025-01-03T08:20:00Z"/>
                <w:rFonts w:asciiTheme="majorEastAsia" w:eastAsia="標楷體" w:hAnsiTheme="majorEastAsia" w:cstheme="majorEastAsia"/>
                <w:color w:val="000000"/>
                <w:rPrChange w:id="16437" w:author="瑋婷 徐" w:date="2025-01-06T15:35:00Z" w16du:dateUtc="2025-01-06T07:35:00Z">
                  <w:rPr>
                    <w:ins w:id="16438" w:author="瑋婷 徐" w:date="2025-01-03T16:20:00Z" w16du:dateUtc="2025-01-03T08:20:00Z"/>
                    <w:rFonts w:cs="Calibri"/>
                    <w:color w:val="000000"/>
                    <w:sz w:val="22"/>
                  </w:rPr>
                </w:rPrChange>
              </w:rPr>
              <w:pPrChange w:id="164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372DA0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40" w:author="瑋婷 徐" w:date="2025-01-03T16:20:00Z" w16du:dateUtc="2025-01-03T08:20:00Z"/>
                <w:rFonts w:asciiTheme="majorEastAsia" w:eastAsia="標楷體" w:hAnsiTheme="majorEastAsia" w:cstheme="majorEastAsia"/>
                <w:rPrChange w:id="16441" w:author="瑋婷 徐" w:date="2025-01-06T15:35:00Z" w16du:dateUtc="2025-01-06T07:35:00Z">
                  <w:rPr>
                    <w:ins w:id="16442" w:author="瑋婷 徐" w:date="2025-01-03T16:20:00Z" w16du:dateUtc="2025-01-03T08:20:00Z"/>
                    <w:rFonts w:ascii="Times New Roman" w:eastAsia="Times New Roman" w:hAnsi="Times New Roman" w:cs="Times New Roman"/>
                    <w:sz w:val="20"/>
                    <w:szCs w:val="20"/>
                  </w:rPr>
                </w:rPrChange>
              </w:rPr>
              <w:pPrChange w:id="164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8238CD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44" w:author="瑋婷 徐" w:date="2025-01-03T16:20:00Z" w16du:dateUtc="2025-01-03T08:20:00Z"/>
                <w:rFonts w:asciiTheme="majorEastAsia" w:eastAsia="標楷體" w:hAnsiTheme="majorEastAsia" w:cstheme="majorEastAsia"/>
                <w:rPrChange w:id="16445" w:author="瑋婷 徐" w:date="2025-01-06T15:35:00Z" w16du:dateUtc="2025-01-06T07:35:00Z">
                  <w:rPr>
                    <w:ins w:id="16446" w:author="瑋婷 徐" w:date="2025-01-03T16:20:00Z" w16du:dateUtc="2025-01-03T08:20:00Z"/>
                    <w:rFonts w:ascii="Times New Roman" w:eastAsia="Times New Roman" w:hAnsi="Times New Roman" w:cs="Times New Roman"/>
                    <w:sz w:val="20"/>
                    <w:szCs w:val="20"/>
                  </w:rPr>
                </w:rPrChange>
              </w:rPr>
              <w:pPrChange w:id="164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6DE304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48" w:author="瑋婷 徐" w:date="2025-01-03T16:20:00Z" w16du:dateUtc="2025-01-03T08:20:00Z"/>
                <w:rFonts w:asciiTheme="majorEastAsia" w:eastAsia="標楷體" w:hAnsiTheme="majorEastAsia" w:cstheme="majorEastAsia"/>
                <w:rPrChange w:id="16449" w:author="瑋婷 徐" w:date="2025-01-06T15:35:00Z" w16du:dateUtc="2025-01-06T07:35:00Z">
                  <w:rPr>
                    <w:ins w:id="16450" w:author="瑋婷 徐" w:date="2025-01-03T16:20:00Z" w16du:dateUtc="2025-01-03T08:20:00Z"/>
                    <w:rFonts w:ascii="Times New Roman" w:eastAsia="Times New Roman" w:hAnsi="Times New Roman" w:cs="Times New Roman"/>
                    <w:sz w:val="20"/>
                    <w:szCs w:val="20"/>
                  </w:rPr>
                </w:rPrChange>
              </w:rPr>
              <w:pPrChange w:id="164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4EFD5E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452" w:author="瑋婷 徐" w:date="2025-01-03T16:20:00Z" w16du:dateUtc="2025-01-03T08:20:00Z"/>
                <w:rFonts w:asciiTheme="majorEastAsia" w:eastAsia="標楷體" w:hAnsiTheme="majorEastAsia" w:cstheme="majorEastAsia"/>
                <w:rPrChange w:id="16453" w:author="瑋婷 徐" w:date="2025-01-06T15:35:00Z" w16du:dateUtc="2025-01-06T07:35:00Z">
                  <w:rPr>
                    <w:ins w:id="16454" w:author="瑋婷 徐" w:date="2025-01-03T16:20:00Z" w16du:dateUtc="2025-01-03T08:20:00Z"/>
                    <w:rFonts w:ascii="Times New Roman" w:eastAsia="Times New Roman" w:hAnsi="Times New Roman" w:cs="Times New Roman"/>
                    <w:sz w:val="20"/>
                    <w:szCs w:val="20"/>
                  </w:rPr>
                </w:rPrChange>
              </w:rPr>
              <w:pPrChange w:id="164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6E9060B1" w14:textId="77777777" w:rsidTr="00313CC9">
        <w:trPr>
          <w:trHeight w:val="300"/>
          <w:ins w:id="16456"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2D68DFFF" w14:textId="77777777" w:rsidR="00DA433E" w:rsidRPr="00727E7E" w:rsidRDefault="00DA433E">
            <w:pPr>
              <w:spacing w:line="360" w:lineRule="auto"/>
              <w:jc w:val="both"/>
              <w:rPr>
                <w:ins w:id="16457" w:author="瑋婷 徐" w:date="2025-01-03T16:20:00Z" w16du:dateUtc="2025-01-03T08:20:00Z"/>
                <w:rFonts w:asciiTheme="majorEastAsia" w:eastAsia="標楷體" w:hAnsiTheme="majorEastAsia" w:cstheme="majorEastAsia"/>
                <w:b w:val="0"/>
                <w:bCs w:val="0"/>
                <w:color w:val="000000"/>
                <w:rPrChange w:id="16458" w:author="瑋婷 徐" w:date="2025-01-06T15:35:00Z" w16du:dateUtc="2025-01-06T07:35:00Z">
                  <w:rPr>
                    <w:ins w:id="16459" w:author="瑋婷 徐" w:date="2025-01-03T16:20:00Z" w16du:dateUtc="2025-01-03T08:20:00Z"/>
                    <w:rFonts w:cs="Calibri"/>
                    <w:color w:val="000000"/>
                    <w:sz w:val="22"/>
                  </w:rPr>
                </w:rPrChange>
              </w:rPr>
              <w:pPrChange w:id="16460" w:author="瑋婷 徐" w:date="2025-01-03T16:21:00Z" w16du:dateUtc="2025-01-03T08:21:00Z">
                <w:pPr/>
              </w:pPrChange>
            </w:pPr>
            <w:ins w:id="16461" w:author="瑋婷 徐" w:date="2025-01-03T16:20:00Z" w16du:dateUtc="2025-01-03T08:20:00Z">
              <w:r w:rsidRPr="00727E7E">
                <w:rPr>
                  <w:rFonts w:asciiTheme="majorEastAsia" w:eastAsia="標楷體" w:hAnsiTheme="majorEastAsia" w:cstheme="majorEastAsia"/>
                  <w:b w:val="0"/>
                  <w:bCs w:val="0"/>
                  <w:color w:val="000000"/>
                  <w:rPrChange w:id="16462" w:author="瑋婷 徐" w:date="2025-01-06T15:35:00Z" w16du:dateUtc="2025-01-06T07:35:00Z">
                    <w:rPr>
                      <w:rFonts w:cs="Calibri"/>
                      <w:color w:val="000000"/>
                      <w:sz w:val="22"/>
                    </w:rPr>
                  </w:rPrChange>
                </w:rPr>
                <w:t>紅</w:t>
              </w:r>
              <w:proofErr w:type="gramStart"/>
              <w:r w:rsidRPr="00727E7E">
                <w:rPr>
                  <w:rFonts w:asciiTheme="majorEastAsia" w:eastAsia="標楷體" w:hAnsiTheme="majorEastAsia" w:cstheme="majorEastAsia"/>
                  <w:b w:val="0"/>
                  <w:bCs w:val="0"/>
                  <w:color w:val="000000"/>
                  <w:rPrChange w:id="16463" w:author="瑋婷 徐" w:date="2025-01-06T15:35:00Z" w16du:dateUtc="2025-01-06T07:35:00Z">
                    <w:rPr>
                      <w:rFonts w:cs="Calibri"/>
                      <w:color w:val="000000"/>
                      <w:sz w:val="22"/>
                    </w:rPr>
                  </w:rPrChange>
                </w:rPr>
                <w:t>胸啄花</w:t>
              </w:r>
              <w:proofErr w:type="gramEnd"/>
              <w:r w:rsidRPr="00727E7E">
                <w:rPr>
                  <w:rFonts w:asciiTheme="majorEastAsia" w:eastAsia="標楷體" w:hAnsiTheme="majorEastAsia" w:cstheme="majorEastAsia"/>
                  <w:b w:val="0"/>
                  <w:bCs w:val="0"/>
                  <w:color w:val="000000"/>
                  <w:rPrChange w:id="16464"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6465"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6466" w:author="瑋婷 徐" w:date="2025-01-06T15:35:00Z" w16du:dateUtc="2025-01-06T07:35:00Z">
                    <w:rPr>
                      <w:rFonts w:cs="Calibri"/>
                      <w:color w:val="000000"/>
                      <w:sz w:val="22"/>
                    </w:rPr>
                  </w:rPrChange>
                </w:rPr>
                <w:t xml:space="preserve"> </w:t>
              </w:r>
            </w:ins>
          </w:p>
        </w:tc>
        <w:tc>
          <w:tcPr>
            <w:tcW w:w="939" w:type="pct"/>
            <w:hideMark/>
          </w:tcPr>
          <w:p w14:paraId="2B660E3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467" w:author="瑋婷 徐" w:date="2025-01-03T16:20:00Z" w16du:dateUtc="2025-01-03T08:20:00Z"/>
                <w:rFonts w:asciiTheme="majorEastAsia" w:eastAsia="標楷體" w:hAnsiTheme="majorEastAsia" w:cstheme="majorEastAsia"/>
                <w:i/>
                <w:iCs/>
                <w:color w:val="000000"/>
                <w:rPrChange w:id="16468" w:author="瑋婷 徐" w:date="2025-01-06T15:35:00Z" w16du:dateUtc="2025-01-06T07:35:00Z">
                  <w:rPr>
                    <w:ins w:id="16469" w:author="瑋婷 徐" w:date="2025-01-03T16:20:00Z" w16du:dateUtc="2025-01-03T08:20:00Z"/>
                    <w:rFonts w:cs="Calibri"/>
                    <w:i/>
                    <w:iCs/>
                    <w:color w:val="000000"/>
                    <w:sz w:val="22"/>
                  </w:rPr>
                </w:rPrChange>
              </w:rPr>
              <w:pPrChange w:id="164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471" w:author="瑋婷 徐" w:date="2025-01-03T16:20:00Z" w16du:dateUtc="2025-01-03T08:20:00Z">
              <w:r w:rsidRPr="00727E7E">
                <w:rPr>
                  <w:rFonts w:asciiTheme="majorEastAsia" w:eastAsia="標楷體" w:hAnsiTheme="majorEastAsia" w:cstheme="majorEastAsia"/>
                  <w:i/>
                  <w:iCs/>
                  <w:color w:val="000000"/>
                  <w:rPrChange w:id="16472" w:author="瑋婷 徐" w:date="2025-01-06T15:35:00Z" w16du:dateUtc="2025-01-06T07:35:00Z">
                    <w:rPr>
                      <w:rFonts w:cs="Calibri"/>
                      <w:i/>
                      <w:iCs/>
                      <w:color w:val="000000"/>
                      <w:sz w:val="22"/>
                    </w:rPr>
                  </w:rPrChange>
                </w:rPr>
                <w:t>Dicaeum ignipectus</w:t>
              </w:r>
            </w:ins>
          </w:p>
        </w:tc>
        <w:tc>
          <w:tcPr>
            <w:tcW w:w="158" w:type="pct"/>
            <w:noWrap/>
            <w:hideMark/>
          </w:tcPr>
          <w:p w14:paraId="053CCA0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473" w:author="瑋婷 徐" w:date="2025-01-03T16:20:00Z" w16du:dateUtc="2025-01-03T08:20:00Z"/>
                <w:rFonts w:asciiTheme="majorEastAsia" w:eastAsia="標楷體" w:hAnsiTheme="majorEastAsia" w:cstheme="majorEastAsia"/>
                <w:i/>
                <w:iCs/>
                <w:color w:val="000000"/>
                <w:rPrChange w:id="16474" w:author="瑋婷 徐" w:date="2025-01-06T15:35:00Z" w16du:dateUtc="2025-01-06T07:35:00Z">
                  <w:rPr>
                    <w:ins w:id="16475" w:author="瑋婷 徐" w:date="2025-01-03T16:20:00Z" w16du:dateUtc="2025-01-03T08:20:00Z"/>
                    <w:rFonts w:cs="Calibri"/>
                    <w:i/>
                    <w:iCs/>
                    <w:color w:val="000000"/>
                    <w:sz w:val="22"/>
                  </w:rPr>
                </w:rPrChange>
              </w:rPr>
              <w:pPrChange w:id="164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81FF55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477" w:author="瑋婷 徐" w:date="2025-01-03T16:20:00Z" w16du:dateUtc="2025-01-03T08:20:00Z"/>
                <w:rFonts w:asciiTheme="majorEastAsia" w:eastAsia="標楷體" w:hAnsiTheme="majorEastAsia" w:cstheme="majorEastAsia"/>
                <w:rPrChange w:id="16478" w:author="瑋婷 徐" w:date="2025-01-06T15:35:00Z" w16du:dateUtc="2025-01-06T07:35:00Z">
                  <w:rPr>
                    <w:ins w:id="16479" w:author="瑋婷 徐" w:date="2025-01-03T16:20:00Z" w16du:dateUtc="2025-01-03T08:20:00Z"/>
                    <w:rFonts w:ascii="Times New Roman" w:eastAsia="Times New Roman" w:hAnsi="Times New Roman" w:cs="Times New Roman"/>
                    <w:sz w:val="20"/>
                    <w:szCs w:val="20"/>
                  </w:rPr>
                </w:rPrChange>
              </w:rPr>
              <w:pPrChange w:id="164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D12FEC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481" w:author="瑋婷 徐" w:date="2025-01-03T16:20:00Z" w16du:dateUtc="2025-01-03T08:20:00Z"/>
                <w:rFonts w:asciiTheme="majorEastAsia" w:eastAsia="標楷體" w:hAnsiTheme="majorEastAsia" w:cstheme="majorEastAsia"/>
                <w:rPrChange w:id="16482" w:author="瑋婷 徐" w:date="2025-01-06T15:35:00Z" w16du:dateUtc="2025-01-06T07:35:00Z">
                  <w:rPr>
                    <w:ins w:id="16483" w:author="瑋婷 徐" w:date="2025-01-03T16:20:00Z" w16du:dateUtc="2025-01-03T08:20:00Z"/>
                    <w:rFonts w:ascii="Times New Roman" w:eastAsia="Times New Roman" w:hAnsi="Times New Roman" w:cs="Times New Roman"/>
                    <w:sz w:val="20"/>
                    <w:szCs w:val="20"/>
                  </w:rPr>
                </w:rPrChange>
              </w:rPr>
              <w:pPrChange w:id="164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C5677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485" w:author="瑋婷 徐" w:date="2025-01-03T16:20:00Z" w16du:dateUtc="2025-01-03T08:20:00Z"/>
                <w:rFonts w:asciiTheme="majorEastAsia" w:eastAsia="標楷體" w:hAnsiTheme="majorEastAsia" w:cstheme="majorEastAsia"/>
                <w:rPrChange w:id="16486" w:author="瑋婷 徐" w:date="2025-01-06T15:35:00Z" w16du:dateUtc="2025-01-06T07:35:00Z">
                  <w:rPr>
                    <w:ins w:id="16487" w:author="瑋婷 徐" w:date="2025-01-03T16:20:00Z" w16du:dateUtc="2025-01-03T08:20:00Z"/>
                    <w:rFonts w:ascii="Times New Roman" w:eastAsia="Times New Roman" w:hAnsi="Times New Roman" w:cs="Times New Roman"/>
                    <w:sz w:val="20"/>
                    <w:szCs w:val="20"/>
                  </w:rPr>
                </w:rPrChange>
              </w:rPr>
              <w:pPrChange w:id="164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1F497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489" w:author="瑋婷 徐" w:date="2025-01-03T16:20:00Z" w16du:dateUtc="2025-01-03T08:20:00Z"/>
                <w:rFonts w:asciiTheme="majorEastAsia" w:eastAsia="標楷體" w:hAnsiTheme="majorEastAsia" w:cstheme="majorEastAsia"/>
                <w:rPrChange w:id="16490" w:author="瑋婷 徐" w:date="2025-01-06T15:35:00Z" w16du:dateUtc="2025-01-06T07:35:00Z">
                  <w:rPr>
                    <w:ins w:id="16491" w:author="瑋婷 徐" w:date="2025-01-03T16:20:00Z" w16du:dateUtc="2025-01-03T08:20:00Z"/>
                    <w:rFonts w:ascii="Times New Roman" w:eastAsia="Times New Roman" w:hAnsi="Times New Roman" w:cs="Times New Roman"/>
                    <w:sz w:val="20"/>
                    <w:szCs w:val="20"/>
                  </w:rPr>
                </w:rPrChange>
              </w:rPr>
              <w:pPrChange w:id="164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0753845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493" w:author="瑋婷 徐" w:date="2025-01-03T16:20:00Z" w16du:dateUtc="2025-01-03T08:20:00Z"/>
                <w:rFonts w:asciiTheme="majorEastAsia" w:eastAsia="標楷體" w:hAnsiTheme="majorEastAsia" w:cstheme="majorEastAsia"/>
                <w:rPrChange w:id="16494" w:author="瑋婷 徐" w:date="2025-01-06T15:35:00Z" w16du:dateUtc="2025-01-06T07:35:00Z">
                  <w:rPr>
                    <w:ins w:id="16495" w:author="瑋婷 徐" w:date="2025-01-03T16:20:00Z" w16du:dateUtc="2025-01-03T08:20:00Z"/>
                    <w:rFonts w:ascii="Times New Roman" w:eastAsia="Times New Roman" w:hAnsi="Times New Roman" w:cs="Times New Roman"/>
                    <w:sz w:val="20"/>
                    <w:szCs w:val="20"/>
                  </w:rPr>
                </w:rPrChange>
              </w:rPr>
              <w:pPrChange w:id="164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294D412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497" w:author="瑋婷 徐" w:date="2025-01-03T16:33:00Z" w16du:dateUtc="2025-01-03T08:33:00Z"/>
                <w:rFonts w:asciiTheme="majorEastAsia" w:eastAsia="標楷體" w:hAnsiTheme="majorEastAsia" w:cstheme="majorEastAsia"/>
              </w:rPr>
            </w:pPr>
          </w:p>
        </w:tc>
        <w:tc>
          <w:tcPr>
            <w:tcW w:w="158" w:type="pct"/>
            <w:noWrap/>
            <w:hideMark/>
          </w:tcPr>
          <w:p w14:paraId="2A0923DF" w14:textId="30EA5861"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498" w:author="瑋婷 徐" w:date="2025-01-03T16:20:00Z" w16du:dateUtc="2025-01-03T08:20:00Z"/>
                <w:rFonts w:asciiTheme="majorEastAsia" w:eastAsia="標楷體" w:hAnsiTheme="majorEastAsia" w:cstheme="majorEastAsia"/>
                <w:rPrChange w:id="16499" w:author="瑋婷 徐" w:date="2025-01-06T15:35:00Z" w16du:dateUtc="2025-01-06T07:35:00Z">
                  <w:rPr>
                    <w:ins w:id="16500" w:author="瑋婷 徐" w:date="2025-01-03T16:20:00Z" w16du:dateUtc="2025-01-03T08:20:00Z"/>
                    <w:rFonts w:ascii="Times New Roman" w:eastAsia="Times New Roman" w:hAnsi="Times New Roman" w:cs="Times New Roman"/>
                    <w:sz w:val="20"/>
                    <w:szCs w:val="20"/>
                  </w:rPr>
                </w:rPrChange>
              </w:rPr>
              <w:pPrChange w:id="165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BB1FE2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02" w:author="瑋婷 徐" w:date="2025-01-03T16:20:00Z" w16du:dateUtc="2025-01-03T08:20:00Z"/>
                <w:rFonts w:asciiTheme="majorEastAsia" w:eastAsia="標楷體" w:hAnsiTheme="majorEastAsia" w:cstheme="majorEastAsia"/>
                <w:rPrChange w:id="16503" w:author="瑋婷 徐" w:date="2025-01-06T15:35:00Z" w16du:dateUtc="2025-01-06T07:35:00Z">
                  <w:rPr>
                    <w:ins w:id="16504" w:author="瑋婷 徐" w:date="2025-01-03T16:20:00Z" w16du:dateUtc="2025-01-03T08:20:00Z"/>
                    <w:rFonts w:ascii="Times New Roman" w:eastAsia="Times New Roman" w:hAnsi="Times New Roman" w:cs="Times New Roman"/>
                    <w:sz w:val="20"/>
                    <w:szCs w:val="20"/>
                  </w:rPr>
                </w:rPrChange>
              </w:rPr>
              <w:pPrChange w:id="165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670C7D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06" w:author="瑋婷 徐" w:date="2025-01-03T16:20:00Z" w16du:dateUtc="2025-01-03T08:20:00Z"/>
                <w:rFonts w:asciiTheme="majorEastAsia" w:eastAsia="標楷體" w:hAnsiTheme="majorEastAsia" w:cstheme="majorEastAsia"/>
                <w:rPrChange w:id="16507" w:author="瑋婷 徐" w:date="2025-01-06T15:35:00Z" w16du:dateUtc="2025-01-06T07:35:00Z">
                  <w:rPr>
                    <w:ins w:id="16508" w:author="瑋婷 徐" w:date="2025-01-03T16:20:00Z" w16du:dateUtc="2025-01-03T08:20:00Z"/>
                    <w:rFonts w:ascii="Times New Roman" w:eastAsia="Times New Roman" w:hAnsi="Times New Roman" w:cs="Times New Roman"/>
                    <w:sz w:val="20"/>
                    <w:szCs w:val="20"/>
                  </w:rPr>
                </w:rPrChange>
              </w:rPr>
              <w:pPrChange w:id="165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FB00FA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10" w:author="瑋婷 徐" w:date="2025-01-03T16:20:00Z" w16du:dateUtc="2025-01-03T08:20:00Z"/>
                <w:rFonts w:asciiTheme="majorEastAsia" w:eastAsia="標楷體" w:hAnsiTheme="majorEastAsia" w:cstheme="majorEastAsia"/>
                <w:rPrChange w:id="16511" w:author="瑋婷 徐" w:date="2025-01-06T15:35:00Z" w16du:dateUtc="2025-01-06T07:35:00Z">
                  <w:rPr>
                    <w:ins w:id="16512" w:author="瑋婷 徐" w:date="2025-01-03T16:20:00Z" w16du:dateUtc="2025-01-03T08:20:00Z"/>
                    <w:rFonts w:ascii="Times New Roman" w:eastAsia="Times New Roman" w:hAnsi="Times New Roman" w:cs="Times New Roman"/>
                    <w:sz w:val="20"/>
                    <w:szCs w:val="20"/>
                  </w:rPr>
                </w:rPrChange>
              </w:rPr>
              <w:pPrChange w:id="165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3DAC3944"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514" w:author="瑋婷 徐" w:date="2025-01-03T16:33:00Z" w16du:dateUtc="2025-01-03T08:33:00Z"/>
                <w:rFonts w:asciiTheme="majorEastAsia" w:eastAsia="標楷體" w:hAnsiTheme="majorEastAsia" w:cstheme="majorEastAsia"/>
              </w:rPr>
            </w:pPr>
          </w:p>
        </w:tc>
        <w:tc>
          <w:tcPr>
            <w:tcW w:w="158" w:type="pct"/>
            <w:noWrap/>
            <w:hideMark/>
          </w:tcPr>
          <w:p w14:paraId="40552D25" w14:textId="7A8AE626"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15" w:author="瑋婷 徐" w:date="2025-01-03T16:20:00Z" w16du:dateUtc="2025-01-03T08:20:00Z"/>
                <w:rFonts w:asciiTheme="majorEastAsia" w:eastAsia="標楷體" w:hAnsiTheme="majorEastAsia" w:cstheme="majorEastAsia"/>
                <w:rPrChange w:id="16516" w:author="瑋婷 徐" w:date="2025-01-06T15:35:00Z" w16du:dateUtc="2025-01-06T07:35:00Z">
                  <w:rPr>
                    <w:ins w:id="16517" w:author="瑋婷 徐" w:date="2025-01-03T16:20:00Z" w16du:dateUtc="2025-01-03T08:20:00Z"/>
                    <w:rFonts w:ascii="Times New Roman" w:eastAsia="Times New Roman" w:hAnsi="Times New Roman" w:cs="Times New Roman"/>
                    <w:sz w:val="20"/>
                    <w:szCs w:val="20"/>
                  </w:rPr>
                </w:rPrChange>
              </w:rPr>
              <w:pPrChange w:id="165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EB1B61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19" w:author="瑋婷 徐" w:date="2025-01-03T16:20:00Z" w16du:dateUtc="2025-01-03T08:20:00Z"/>
                <w:rFonts w:asciiTheme="majorEastAsia" w:eastAsia="標楷體" w:hAnsiTheme="majorEastAsia" w:cstheme="majorEastAsia"/>
                <w:rPrChange w:id="16520" w:author="瑋婷 徐" w:date="2025-01-06T15:35:00Z" w16du:dateUtc="2025-01-06T07:35:00Z">
                  <w:rPr>
                    <w:ins w:id="16521" w:author="瑋婷 徐" w:date="2025-01-03T16:20:00Z" w16du:dateUtc="2025-01-03T08:20:00Z"/>
                    <w:rFonts w:ascii="Times New Roman" w:eastAsia="Times New Roman" w:hAnsi="Times New Roman" w:cs="Times New Roman"/>
                    <w:sz w:val="20"/>
                    <w:szCs w:val="20"/>
                  </w:rPr>
                </w:rPrChange>
              </w:rPr>
              <w:pPrChange w:id="165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2A44FE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23" w:author="瑋婷 徐" w:date="2025-01-03T16:20:00Z" w16du:dateUtc="2025-01-03T08:20:00Z"/>
                <w:rFonts w:asciiTheme="majorEastAsia" w:eastAsia="標楷體" w:hAnsiTheme="majorEastAsia" w:cstheme="majorEastAsia"/>
                <w:color w:val="000000"/>
                <w:rPrChange w:id="16524" w:author="瑋婷 徐" w:date="2025-01-06T15:35:00Z" w16du:dateUtc="2025-01-06T07:35:00Z">
                  <w:rPr>
                    <w:ins w:id="16525" w:author="瑋婷 徐" w:date="2025-01-03T16:20:00Z" w16du:dateUtc="2025-01-03T08:20:00Z"/>
                    <w:rFonts w:cs="Calibri"/>
                    <w:color w:val="000000"/>
                    <w:sz w:val="22"/>
                  </w:rPr>
                </w:rPrChange>
              </w:rPr>
              <w:pPrChange w:id="165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527" w:author="瑋婷 徐" w:date="2025-01-03T16:20:00Z" w16du:dateUtc="2025-01-03T08:20:00Z">
              <w:r w:rsidRPr="00727E7E">
                <w:rPr>
                  <w:rFonts w:asciiTheme="majorEastAsia" w:eastAsia="標楷體" w:hAnsiTheme="majorEastAsia" w:cstheme="majorEastAsia"/>
                  <w:color w:val="000000"/>
                  <w:rPrChange w:id="16528" w:author="瑋婷 徐" w:date="2025-01-06T15:35:00Z" w16du:dateUtc="2025-01-06T07:35:00Z">
                    <w:rPr>
                      <w:rFonts w:cs="Calibri"/>
                      <w:color w:val="000000"/>
                      <w:sz w:val="22"/>
                    </w:rPr>
                  </w:rPrChange>
                </w:rPr>
                <w:t>*</w:t>
              </w:r>
            </w:ins>
          </w:p>
        </w:tc>
        <w:tc>
          <w:tcPr>
            <w:tcW w:w="158" w:type="pct"/>
            <w:noWrap/>
            <w:hideMark/>
          </w:tcPr>
          <w:p w14:paraId="149B055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29" w:author="瑋婷 徐" w:date="2025-01-03T16:20:00Z" w16du:dateUtc="2025-01-03T08:20:00Z"/>
                <w:rFonts w:asciiTheme="majorEastAsia" w:eastAsia="標楷體" w:hAnsiTheme="majorEastAsia" w:cstheme="majorEastAsia"/>
                <w:color w:val="000000"/>
                <w:rPrChange w:id="16530" w:author="瑋婷 徐" w:date="2025-01-06T15:35:00Z" w16du:dateUtc="2025-01-06T07:35:00Z">
                  <w:rPr>
                    <w:ins w:id="16531" w:author="瑋婷 徐" w:date="2025-01-03T16:20:00Z" w16du:dateUtc="2025-01-03T08:20:00Z"/>
                    <w:rFonts w:cs="Calibri"/>
                    <w:color w:val="000000"/>
                    <w:sz w:val="22"/>
                  </w:rPr>
                </w:rPrChange>
              </w:rPr>
              <w:pPrChange w:id="165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A280CE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33" w:author="瑋婷 徐" w:date="2025-01-03T16:20:00Z" w16du:dateUtc="2025-01-03T08:20:00Z"/>
                <w:rFonts w:asciiTheme="majorEastAsia" w:eastAsia="標楷體" w:hAnsiTheme="majorEastAsia" w:cstheme="majorEastAsia"/>
                <w:color w:val="000000"/>
                <w:rPrChange w:id="16534" w:author="瑋婷 徐" w:date="2025-01-06T15:35:00Z" w16du:dateUtc="2025-01-06T07:35:00Z">
                  <w:rPr>
                    <w:ins w:id="16535" w:author="瑋婷 徐" w:date="2025-01-03T16:20:00Z" w16du:dateUtc="2025-01-03T08:20:00Z"/>
                    <w:rFonts w:cs="Calibri"/>
                    <w:color w:val="000000"/>
                    <w:sz w:val="22"/>
                  </w:rPr>
                </w:rPrChange>
              </w:rPr>
              <w:pPrChange w:id="165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537" w:author="瑋婷 徐" w:date="2025-01-03T16:20:00Z" w16du:dateUtc="2025-01-03T08:20:00Z">
              <w:r w:rsidRPr="00727E7E">
                <w:rPr>
                  <w:rFonts w:asciiTheme="majorEastAsia" w:eastAsia="標楷體" w:hAnsiTheme="majorEastAsia" w:cstheme="majorEastAsia"/>
                  <w:color w:val="000000"/>
                  <w:rPrChange w:id="16538" w:author="瑋婷 徐" w:date="2025-01-06T15:35:00Z" w16du:dateUtc="2025-01-06T07:35:00Z">
                    <w:rPr>
                      <w:rFonts w:cs="Calibri"/>
                      <w:color w:val="000000"/>
                      <w:sz w:val="22"/>
                    </w:rPr>
                  </w:rPrChange>
                </w:rPr>
                <w:t>*</w:t>
              </w:r>
            </w:ins>
          </w:p>
        </w:tc>
        <w:tc>
          <w:tcPr>
            <w:tcW w:w="158" w:type="pct"/>
            <w:noWrap/>
            <w:hideMark/>
          </w:tcPr>
          <w:p w14:paraId="0D83EC4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39" w:author="瑋婷 徐" w:date="2025-01-03T16:20:00Z" w16du:dateUtc="2025-01-03T08:20:00Z"/>
                <w:rFonts w:asciiTheme="majorEastAsia" w:eastAsia="標楷體" w:hAnsiTheme="majorEastAsia" w:cstheme="majorEastAsia"/>
                <w:color w:val="000000"/>
                <w:rPrChange w:id="16540" w:author="瑋婷 徐" w:date="2025-01-06T15:35:00Z" w16du:dateUtc="2025-01-06T07:35:00Z">
                  <w:rPr>
                    <w:ins w:id="16541" w:author="瑋婷 徐" w:date="2025-01-03T16:20:00Z" w16du:dateUtc="2025-01-03T08:20:00Z"/>
                    <w:rFonts w:cs="Calibri"/>
                    <w:color w:val="000000"/>
                    <w:sz w:val="22"/>
                  </w:rPr>
                </w:rPrChange>
              </w:rPr>
              <w:pPrChange w:id="165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543" w:author="瑋婷 徐" w:date="2025-01-03T16:20:00Z" w16du:dateUtc="2025-01-03T08:20:00Z">
              <w:r w:rsidRPr="00727E7E">
                <w:rPr>
                  <w:rFonts w:asciiTheme="majorEastAsia" w:eastAsia="標楷體" w:hAnsiTheme="majorEastAsia" w:cstheme="majorEastAsia"/>
                  <w:color w:val="000000"/>
                  <w:rPrChange w:id="16544" w:author="瑋婷 徐" w:date="2025-01-06T15:35:00Z" w16du:dateUtc="2025-01-06T07:35:00Z">
                    <w:rPr>
                      <w:rFonts w:cs="Calibri"/>
                      <w:color w:val="000000"/>
                      <w:sz w:val="22"/>
                    </w:rPr>
                  </w:rPrChange>
                </w:rPr>
                <w:t>*</w:t>
              </w:r>
            </w:ins>
          </w:p>
        </w:tc>
        <w:tc>
          <w:tcPr>
            <w:tcW w:w="158" w:type="pct"/>
            <w:noWrap/>
            <w:hideMark/>
          </w:tcPr>
          <w:p w14:paraId="190B80D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45" w:author="瑋婷 徐" w:date="2025-01-03T16:20:00Z" w16du:dateUtc="2025-01-03T08:20:00Z"/>
                <w:rFonts w:asciiTheme="majorEastAsia" w:eastAsia="標楷體" w:hAnsiTheme="majorEastAsia" w:cstheme="majorEastAsia"/>
                <w:color w:val="000000"/>
                <w:rPrChange w:id="16546" w:author="瑋婷 徐" w:date="2025-01-06T15:35:00Z" w16du:dateUtc="2025-01-06T07:35:00Z">
                  <w:rPr>
                    <w:ins w:id="16547" w:author="瑋婷 徐" w:date="2025-01-03T16:20:00Z" w16du:dateUtc="2025-01-03T08:20:00Z"/>
                    <w:rFonts w:cs="Calibri"/>
                    <w:color w:val="000000"/>
                    <w:sz w:val="22"/>
                  </w:rPr>
                </w:rPrChange>
              </w:rPr>
              <w:pPrChange w:id="165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95B4C7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549" w:author="瑋婷 徐" w:date="2025-01-03T16:20:00Z" w16du:dateUtc="2025-01-03T08:20:00Z"/>
                <w:rFonts w:asciiTheme="majorEastAsia" w:eastAsia="標楷體" w:hAnsiTheme="majorEastAsia" w:cstheme="majorEastAsia"/>
                <w:rPrChange w:id="16550" w:author="瑋婷 徐" w:date="2025-01-06T15:35:00Z" w16du:dateUtc="2025-01-06T07:35:00Z">
                  <w:rPr>
                    <w:ins w:id="16551" w:author="瑋婷 徐" w:date="2025-01-03T16:20:00Z" w16du:dateUtc="2025-01-03T08:20:00Z"/>
                    <w:rFonts w:ascii="Times New Roman" w:eastAsia="Times New Roman" w:hAnsi="Times New Roman" w:cs="Times New Roman"/>
                    <w:sz w:val="20"/>
                    <w:szCs w:val="20"/>
                  </w:rPr>
                </w:rPrChange>
              </w:rPr>
              <w:pPrChange w:id="165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727E7E" w14:paraId="6867530A" w14:textId="77777777" w:rsidTr="00313CC9">
        <w:trPr>
          <w:cnfStyle w:val="000000100000" w:firstRow="0" w:lastRow="0" w:firstColumn="0" w:lastColumn="0" w:oddVBand="0" w:evenVBand="0" w:oddHBand="1" w:evenHBand="0" w:firstRowFirstColumn="0" w:firstRowLastColumn="0" w:lastRowFirstColumn="0" w:lastRowLastColumn="0"/>
          <w:trHeight w:val="300"/>
          <w:ins w:id="16553"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3DA57BE" w14:textId="77777777" w:rsidR="00DA433E" w:rsidRPr="00727E7E" w:rsidRDefault="00DA433E">
            <w:pPr>
              <w:spacing w:line="360" w:lineRule="auto"/>
              <w:jc w:val="both"/>
              <w:rPr>
                <w:ins w:id="16554" w:author="瑋婷 徐" w:date="2025-01-03T16:20:00Z" w16du:dateUtc="2025-01-03T08:20:00Z"/>
                <w:rFonts w:asciiTheme="majorEastAsia" w:eastAsia="標楷體" w:hAnsiTheme="majorEastAsia" w:cstheme="majorEastAsia"/>
                <w:b w:val="0"/>
                <w:bCs w:val="0"/>
                <w:color w:val="000000"/>
                <w:rPrChange w:id="16555" w:author="瑋婷 徐" w:date="2025-01-06T15:35:00Z" w16du:dateUtc="2025-01-06T07:35:00Z">
                  <w:rPr>
                    <w:ins w:id="16556" w:author="瑋婷 徐" w:date="2025-01-03T16:20:00Z" w16du:dateUtc="2025-01-03T08:20:00Z"/>
                    <w:rFonts w:cs="Calibri"/>
                    <w:color w:val="000000"/>
                    <w:sz w:val="22"/>
                  </w:rPr>
                </w:rPrChange>
              </w:rPr>
              <w:pPrChange w:id="16557" w:author="瑋婷 徐" w:date="2025-01-03T16:21:00Z" w16du:dateUtc="2025-01-03T08:21:00Z">
                <w:pPr/>
              </w:pPrChange>
            </w:pPr>
            <w:ins w:id="16558" w:author="瑋婷 徐" w:date="2025-01-03T16:20:00Z" w16du:dateUtc="2025-01-03T08:20:00Z">
              <w:r w:rsidRPr="00727E7E">
                <w:rPr>
                  <w:rFonts w:asciiTheme="majorEastAsia" w:eastAsia="標楷體" w:hAnsiTheme="majorEastAsia" w:cstheme="majorEastAsia"/>
                  <w:b w:val="0"/>
                  <w:bCs w:val="0"/>
                  <w:color w:val="000000"/>
                  <w:rPrChange w:id="16559" w:author="瑋婷 徐" w:date="2025-01-06T15:35:00Z" w16du:dateUtc="2025-01-06T07:35:00Z">
                    <w:rPr>
                      <w:rFonts w:cs="Calibri"/>
                      <w:color w:val="000000"/>
                      <w:sz w:val="22"/>
                    </w:rPr>
                  </w:rPrChange>
                </w:rPr>
                <w:t>斑文鳥</w:t>
              </w:r>
              <w:r w:rsidRPr="00727E7E">
                <w:rPr>
                  <w:rFonts w:asciiTheme="majorEastAsia" w:eastAsia="標楷體" w:hAnsiTheme="majorEastAsia" w:cstheme="majorEastAsia"/>
                  <w:b w:val="0"/>
                  <w:bCs w:val="0"/>
                  <w:color w:val="000000"/>
                  <w:rPrChange w:id="16560" w:author="瑋婷 徐" w:date="2025-01-06T15:35:00Z" w16du:dateUtc="2025-01-06T07:35:00Z">
                    <w:rPr>
                      <w:rFonts w:cs="Calibri"/>
                      <w:color w:val="000000"/>
                      <w:sz w:val="22"/>
                    </w:rPr>
                  </w:rPrChange>
                </w:rPr>
                <w:t xml:space="preserve"> </w:t>
              </w:r>
            </w:ins>
          </w:p>
        </w:tc>
        <w:tc>
          <w:tcPr>
            <w:tcW w:w="939" w:type="pct"/>
            <w:hideMark/>
          </w:tcPr>
          <w:p w14:paraId="5A64EE2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561" w:author="瑋婷 徐" w:date="2025-01-03T16:20:00Z" w16du:dateUtc="2025-01-03T08:20:00Z"/>
                <w:rFonts w:asciiTheme="majorEastAsia" w:eastAsia="標楷體" w:hAnsiTheme="majorEastAsia" w:cstheme="majorEastAsia"/>
                <w:i/>
                <w:iCs/>
                <w:color w:val="000000"/>
                <w:rPrChange w:id="16562" w:author="瑋婷 徐" w:date="2025-01-06T15:35:00Z" w16du:dateUtc="2025-01-06T07:35:00Z">
                  <w:rPr>
                    <w:ins w:id="16563" w:author="瑋婷 徐" w:date="2025-01-03T16:20:00Z" w16du:dateUtc="2025-01-03T08:20:00Z"/>
                    <w:rFonts w:cs="Calibri"/>
                    <w:i/>
                    <w:iCs/>
                    <w:color w:val="000000"/>
                    <w:sz w:val="22"/>
                  </w:rPr>
                </w:rPrChange>
              </w:rPr>
              <w:pPrChange w:id="165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565" w:author="瑋婷 徐" w:date="2025-01-03T16:20:00Z" w16du:dateUtc="2025-01-03T08:20:00Z">
              <w:r w:rsidRPr="00727E7E">
                <w:rPr>
                  <w:rFonts w:asciiTheme="majorEastAsia" w:eastAsia="標楷體" w:hAnsiTheme="majorEastAsia" w:cstheme="majorEastAsia"/>
                  <w:i/>
                  <w:iCs/>
                  <w:color w:val="000000"/>
                  <w:rPrChange w:id="16566" w:author="瑋婷 徐" w:date="2025-01-06T15:35:00Z" w16du:dateUtc="2025-01-06T07:35:00Z">
                    <w:rPr>
                      <w:rFonts w:cs="Calibri"/>
                      <w:i/>
                      <w:iCs/>
                      <w:color w:val="000000"/>
                      <w:sz w:val="22"/>
                    </w:rPr>
                  </w:rPrChange>
                </w:rPr>
                <w:t>Lonchura punctulata</w:t>
              </w:r>
            </w:ins>
          </w:p>
        </w:tc>
        <w:tc>
          <w:tcPr>
            <w:tcW w:w="158" w:type="pct"/>
            <w:noWrap/>
            <w:hideMark/>
          </w:tcPr>
          <w:p w14:paraId="6D11887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567" w:author="瑋婷 徐" w:date="2025-01-03T16:20:00Z" w16du:dateUtc="2025-01-03T08:20:00Z"/>
                <w:rFonts w:asciiTheme="majorEastAsia" w:eastAsia="標楷體" w:hAnsiTheme="majorEastAsia" w:cstheme="majorEastAsia"/>
                <w:color w:val="000000"/>
                <w:rPrChange w:id="16568" w:author="瑋婷 徐" w:date="2025-01-06T15:35:00Z" w16du:dateUtc="2025-01-06T07:35:00Z">
                  <w:rPr>
                    <w:ins w:id="16569" w:author="瑋婷 徐" w:date="2025-01-03T16:20:00Z" w16du:dateUtc="2025-01-03T08:20:00Z"/>
                    <w:rFonts w:cs="Calibri"/>
                    <w:color w:val="000000"/>
                    <w:sz w:val="22"/>
                  </w:rPr>
                </w:rPrChange>
              </w:rPr>
              <w:pPrChange w:id="165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571" w:author="瑋婷 徐" w:date="2025-01-03T16:20:00Z" w16du:dateUtc="2025-01-03T08:20:00Z">
              <w:r w:rsidRPr="00727E7E">
                <w:rPr>
                  <w:rFonts w:asciiTheme="majorEastAsia" w:eastAsia="標楷體" w:hAnsiTheme="majorEastAsia" w:cstheme="majorEastAsia"/>
                  <w:color w:val="000000"/>
                  <w:rPrChange w:id="16572" w:author="瑋婷 徐" w:date="2025-01-06T15:35:00Z" w16du:dateUtc="2025-01-06T07:35:00Z">
                    <w:rPr>
                      <w:rFonts w:cs="Calibri"/>
                      <w:color w:val="000000"/>
                      <w:sz w:val="22"/>
                    </w:rPr>
                  </w:rPrChange>
                </w:rPr>
                <w:t>*</w:t>
              </w:r>
            </w:ins>
          </w:p>
        </w:tc>
        <w:tc>
          <w:tcPr>
            <w:tcW w:w="158" w:type="pct"/>
            <w:noWrap/>
            <w:hideMark/>
          </w:tcPr>
          <w:p w14:paraId="54AC1FF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573" w:author="瑋婷 徐" w:date="2025-01-03T16:20:00Z" w16du:dateUtc="2025-01-03T08:20:00Z"/>
                <w:rFonts w:asciiTheme="majorEastAsia" w:eastAsia="標楷體" w:hAnsiTheme="majorEastAsia" w:cstheme="majorEastAsia"/>
                <w:color w:val="000000"/>
                <w:rPrChange w:id="16574" w:author="瑋婷 徐" w:date="2025-01-06T15:35:00Z" w16du:dateUtc="2025-01-06T07:35:00Z">
                  <w:rPr>
                    <w:ins w:id="16575" w:author="瑋婷 徐" w:date="2025-01-03T16:20:00Z" w16du:dateUtc="2025-01-03T08:20:00Z"/>
                    <w:rFonts w:cs="Calibri"/>
                    <w:color w:val="000000"/>
                    <w:sz w:val="22"/>
                  </w:rPr>
                </w:rPrChange>
              </w:rPr>
              <w:pPrChange w:id="165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A52C9C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577" w:author="瑋婷 徐" w:date="2025-01-03T16:20:00Z" w16du:dateUtc="2025-01-03T08:20:00Z"/>
                <w:rFonts w:asciiTheme="majorEastAsia" w:eastAsia="標楷體" w:hAnsiTheme="majorEastAsia" w:cstheme="majorEastAsia"/>
                <w:rPrChange w:id="16578" w:author="瑋婷 徐" w:date="2025-01-06T15:35:00Z" w16du:dateUtc="2025-01-06T07:35:00Z">
                  <w:rPr>
                    <w:ins w:id="16579" w:author="瑋婷 徐" w:date="2025-01-03T16:20:00Z" w16du:dateUtc="2025-01-03T08:20:00Z"/>
                    <w:rFonts w:ascii="Times New Roman" w:eastAsia="Times New Roman" w:hAnsi="Times New Roman" w:cs="Times New Roman"/>
                    <w:sz w:val="20"/>
                    <w:szCs w:val="20"/>
                  </w:rPr>
                </w:rPrChange>
              </w:rPr>
              <w:pPrChange w:id="165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514A87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581" w:author="瑋婷 徐" w:date="2025-01-03T16:20:00Z" w16du:dateUtc="2025-01-03T08:20:00Z"/>
                <w:rFonts w:asciiTheme="majorEastAsia" w:eastAsia="標楷體" w:hAnsiTheme="majorEastAsia" w:cstheme="majorEastAsia"/>
                <w:rPrChange w:id="16582" w:author="瑋婷 徐" w:date="2025-01-06T15:35:00Z" w16du:dateUtc="2025-01-06T07:35:00Z">
                  <w:rPr>
                    <w:ins w:id="16583" w:author="瑋婷 徐" w:date="2025-01-03T16:20:00Z" w16du:dateUtc="2025-01-03T08:20:00Z"/>
                    <w:rFonts w:ascii="Times New Roman" w:eastAsia="Times New Roman" w:hAnsi="Times New Roman" w:cs="Times New Roman"/>
                    <w:sz w:val="20"/>
                    <w:szCs w:val="20"/>
                  </w:rPr>
                </w:rPrChange>
              </w:rPr>
              <w:pPrChange w:id="165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48FEC1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585" w:author="瑋婷 徐" w:date="2025-01-03T16:20:00Z" w16du:dateUtc="2025-01-03T08:20:00Z"/>
                <w:rFonts w:asciiTheme="majorEastAsia" w:eastAsia="標楷體" w:hAnsiTheme="majorEastAsia" w:cstheme="majorEastAsia"/>
                <w:rPrChange w:id="16586" w:author="瑋婷 徐" w:date="2025-01-06T15:35:00Z" w16du:dateUtc="2025-01-06T07:35:00Z">
                  <w:rPr>
                    <w:ins w:id="16587" w:author="瑋婷 徐" w:date="2025-01-03T16:20:00Z" w16du:dateUtc="2025-01-03T08:20:00Z"/>
                    <w:rFonts w:ascii="Times New Roman" w:eastAsia="Times New Roman" w:hAnsi="Times New Roman" w:cs="Times New Roman"/>
                    <w:sz w:val="20"/>
                    <w:szCs w:val="20"/>
                  </w:rPr>
                </w:rPrChange>
              </w:rPr>
              <w:pPrChange w:id="165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206223A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589" w:author="瑋婷 徐" w:date="2025-01-03T16:20:00Z" w16du:dateUtc="2025-01-03T08:20:00Z"/>
                <w:rFonts w:asciiTheme="majorEastAsia" w:eastAsia="標楷體" w:hAnsiTheme="majorEastAsia" w:cstheme="majorEastAsia"/>
                <w:rPrChange w:id="16590" w:author="瑋婷 徐" w:date="2025-01-06T15:35:00Z" w16du:dateUtc="2025-01-06T07:35:00Z">
                  <w:rPr>
                    <w:ins w:id="16591" w:author="瑋婷 徐" w:date="2025-01-03T16:20:00Z" w16du:dateUtc="2025-01-03T08:20:00Z"/>
                    <w:rFonts w:ascii="Times New Roman" w:eastAsia="Times New Roman" w:hAnsi="Times New Roman" w:cs="Times New Roman"/>
                    <w:sz w:val="20"/>
                    <w:szCs w:val="20"/>
                  </w:rPr>
                </w:rPrChange>
              </w:rPr>
              <w:pPrChange w:id="165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2C8FB569"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593" w:author="瑋婷 徐" w:date="2025-01-03T16:33:00Z" w16du:dateUtc="2025-01-03T08:33:00Z"/>
                <w:rFonts w:asciiTheme="majorEastAsia" w:eastAsia="標楷體" w:hAnsiTheme="majorEastAsia" w:cstheme="majorEastAsia"/>
              </w:rPr>
            </w:pPr>
          </w:p>
        </w:tc>
        <w:tc>
          <w:tcPr>
            <w:tcW w:w="158" w:type="pct"/>
            <w:noWrap/>
            <w:hideMark/>
          </w:tcPr>
          <w:p w14:paraId="6FFE6E98" w14:textId="13C94CB0"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594" w:author="瑋婷 徐" w:date="2025-01-03T16:20:00Z" w16du:dateUtc="2025-01-03T08:20:00Z"/>
                <w:rFonts w:asciiTheme="majorEastAsia" w:eastAsia="標楷體" w:hAnsiTheme="majorEastAsia" w:cstheme="majorEastAsia"/>
                <w:rPrChange w:id="16595" w:author="瑋婷 徐" w:date="2025-01-06T15:35:00Z" w16du:dateUtc="2025-01-06T07:35:00Z">
                  <w:rPr>
                    <w:ins w:id="16596" w:author="瑋婷 徐" w:date="2025-01-03T16:20:00Z" w16du:dateUtc="2025-01-03T08:20:00Z"/>
                    <w:rFonts w:ascii="Times New Roman" w:eastAsia="Times New Roman" w:hAnsi="Times New Roman" w:cs="Times New Roman"/>
                    <w:sz w:val="20"/>
                    <w:szCs w:val="20"/>
                  </w:rPr>
                </w:rPrChange>
              </w:rPr>
              <w:pPrChange w:id="165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EE5AE8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598" w:author="瑋婷 徐" w:date="2025-01-03T16:20:00Z" w16du:dateUtc="2025-01-03T08:20:00Z"/>
                <w:rFonts w:asciiTheme="majorEastAsia" w:eastAsia="標楷體" w:hAnsiTheme="majorEastAsia" w:cstheme="majorEastAsia"/>
                <w:rPrChange w:id="16599" w:author="瑋婷 徐" w:date="2025-01-06T15:35:00Z" w16du:dateUtc="2025-01-06T07:35:00Z">
                  <w:rPr>
                    <w:ins w:id="16600" w:author="瑋婷 徐" w:date="2025-01-03T16:20:00Z" w16du:dateUtc="2025-01-03T08:20:00Z"/>
                    <w:rFonts w:ascii="Times New Roman" w:eastAsia="Times New Roman" w:hAnsi="Times New Roman" w:cs="Times New Roman"/>
                    <w:sz w:val="20"/>
                    <w:szCs w:val="20"/>
                  </w:rPr>
                </w:rPrChange>
              </w:rPr>
              <w:pPrChange w:id="166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C64A3A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02" w:author="瑋婷 徐" w:date="2025-01-03T16:20:00Z" w16du:dateUtc="2025-01-03T08:20:00Z"/>
                <w:rFonts w:asciiTheme="majorEastAsia" w:eastAsia="標楷體" w:hAnsiTheme="majorEastAsia" w:cstheme="majorEastAsia"/>
                <w:rPrChange w:id="16603" w:author="瑋婷 徐" w:date="2025-01-06T15:35:00Z" w16du:dateUtc="2025-01-06T07:35:00Z">
                  <w:rPr>
                    <w:ins w:id="16604" w:author="瑋婷 徐" w:date="2025-01-03T16:20:00Z" w16du:dateUtc="2025-01-03T08:20:00Z"/>
                    <w:rFonts w:ascii="Times New Roman" w:eastAsia="Times New Roman" w:hAnsi="Times New Roman" w:cs="Times New Roman"/>
                    <w:sz w:val="20"/>
                    <w:szCs w:val="20"/>
                  </w:rPr>
                </w:rPrChange>
              </w:rPr>
              <w:pPrChange w:id="166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BE6B26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06" w:author="瑋婷 徐" w:date="2025-01-03T16:20:00Z" w16du:dateUtc="2025-01-03T08:20:00Z"/>
                <w:rFonts w:asciiTheme="majorEastAsia" w:eastAsia="標楷體" w:hAnsiTheme="majorEastAsia" w:cstheme="majorEastAsia"/>
                <w:rPrChange w:id="16607" w:author="瑋婷 徐" w:date="2025-01-06T15:35:00Z" w16du:dateUtc="2025-01-06T07:35:00Z">
                  <w:rPr>
                    <w:ins w:id="16608" w:author="瑋婷 徐" w:date="2025-01-03T16:20:00Z" w16du:dateUtc="2025-01-03T08:20:00Z"/>
                    <w:rFonts w:ascii="Times New Roman" w:eastAsia="Times New Roman" w:hAnsi="Times New Roman" w:cs="Times New Roman"/>
                    <w:sz w:val="20"/>
                    <w:szCs w:val="20"/>
                  </w:rPr>
                </w:rPrChange>
              </w:rPr>
              <w:pPrChange w:id="166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7413EE2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610" w:author="瑋婷 徐" w:date="2025-01-03T16:33:00Z" w16du:dateUtc="2025-01-03T08:33:00Z"/>
                <w:rFonts w:asciiTheme="majorEastAsia" w:eastAsia="標楷體" w:hAnsiTheme="majorEastAsia" w:cstheme="majorEastAsia"/>
              </w:rPr>
            </w:pPr>
          </w:p>
        </w:tc>
        <w:tc>
          <w:tcPr>
            <w:tcW w:w="158" w:type="pct"/>
            <w:noWrap/>
            <w:hideMark/>
          </w:tcPr>
          <w:p w14:paraId="3C57F65C" w14:textId="131DAA1E"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11" w:author="瑋婷 徐" w:date="2025-01-03T16:20:00Z" w16du:dateUtc="2025-01-03T08:20:00Z"/>
                <w:rFonts w:asciiTheme="majorEastAsia" w:eastAsia="標楷體" w:hAnsiTheme="majorEastAsia" w:cstheme="majorEastAsia"/>
                <w:rPrChange w:id="16612" w:author="瑋婷 徐" w:date="2025-01-06T15:35:00Z" w16du:dateUtc="2025-01-06T07:35:00Z">
                  <w:rPr>
                    <w:ins w:id="16613" w:author="瑋婷 徐" w:date="2025-01-03T16:20:00Z" w16du:dateUtc="2025-01-03T08:20:00Z"/>
                    <w:rFonts w:ascii="Times New Roman" w:eastAsia="Times New Roman" w:hAnsi="Times New Roman" w:cs="Times New Roman"/>
                    <w:sz w:val="20"/>
                    <w:szCs w:val="20"/>
                  </w:rPr>
                </w:rPrChange>
              </w:rPr>
              <w:pPrChange w:id="166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592FD7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15" w:author="瑋婷 徐" w:date="2025-01-03T16:20:00Z" w16du:dateUtc="2025-01-03T08:20:00Z"/>
                <w:rFonts w:asciiTheme="majorEastAsia" w:eastAsia="標楷體" w:hAnsiTheme="majorEastAsia" w:cstheme="majorEastAsia"/>
                <w:rPrChange w:id="16616" w:author="瑋婷 徐" w:date="2025-01-06T15:35:00Z" w16du:dateUtc="2025-01-06T07:35:00Z">
                  <w:rPr>
                    <w:ins w:id="16617" w:author="瑋婷 徐" w:date="2025-01-03T16:20:00Z" w16du:dateUtc="2025-01-03T08:20:00Z"/>
                    <w:rFonts w:ascii="Times New Roman" w:eastAsia="Times New Roman" w:hAnsi="Times New Roman" w:cs="Times New Roman"/>
                    <w:sz w:val="20"/>
                    <w:szCs w:val="20"/>
                  </w:rPr>
                </w:rPrChange>
              </w:rPr>
              <w:pPrChange w:id="166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3119F9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19" w:author="瑋婷 徐" w:date="2025-01-03T16:20:00Z" w16du:dateUtc="2025-01-03T08:20:00Z"/>
                <w:rFonts w:asciiTheme="majorEastAsia" w:eastAsia="標楷體" w:hAnsiTheme="majorEastAsia" w:cstheme="majorEastAsia"/>
                <w:rPrChange w:id="16620" w:author="瑋婷 徐" w:date="2025-01-06T15:35:00Z" w16du:dateUtc="2025-01-06T07:35:00Z">
                  <w:rPr>
                    <w:ins w:id="16621" w:author="瑋婷 徐" w:date="2025-01-03T16:20:00Z" w16du:dateUtc="2025-01-03T08:20:00Z"/>
                    <w:rFonts w:ascii="Times New Roman" w:eastAsia="Times New Roman" w:hAnsi="Times New Roman" w:cs="Times New Roman"/>
                    <w:sz w:val="20"/>
                    <w:szCs w:val="20"/>
                  </w:rPr>
                </w:rPrChange>
              </w:rPr>
              <w:pPrChange w:id="166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624E90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23" w:author="瑋婷 徐" w:date="2025-01-03T16:20:00Z" w16du:dateUtc="2025-01-03T08:20:00Z"/>
                <w:rFonts w:asciiTheme="majorEastAsia" w:eastAsia="標楷體" w:hAnsiTheme="majorEastAsia" w:cstheme="majorEastAsia"/>
                <w:rPrChange w:id="16624" w:author="瑋婷 徐" w:date="2025-01-06T15:35:00Z" w16du:dateUtc="2025-01-06T07:35:00Z">
                  <w:rPr>
                    <w:ins w:id="16625" w:author="瑋婷 徐" w:date="2025-01-03T16:20:00Z" w16du:dateUtc="2025-01-03T08:20:00Z"/>
                    <w:rFonts w:ascii="Times New Roman" w:eastAsia="Times New Roman" w:hAnsi="Times New Roman" w:cs="Times New Roman"/>
                    <w:sz w:val="20"/>
                    <w:szCs w:val="20"/>
                  </w:rPr>
                </w:rPrChange>
              </w:rPr>
              <w:pPrChange w:id="166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10D9F9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27" w:author="瑋婷 徐" w:date="2025-01-03T16:20:00Z" w16du:dateUtc="2025-01-03T08:20:00Z"/>
                <w:rFonts w:asciiTheme="majorEastAsia" w:eastAsia="標楷體" w:hAnsiTheme="majorEastAsia" w:cstheme="majorEastAsia"/>
                <w:rPrChange w:id="16628" w:author="瑋婷 徐" w:date="2025-01-06T15:35:00Z" w16du:dateUtc="2025-01-06T07:35:00Z">
                  <w:rPr>
                    <w:ins w:id="16629" w:author="瑋婷 徐" w:date="2025-01-03T16:20:00Z" w16du:dateUtc="2025-01-03T08:20:00Z"/>
                    <w:rFonts w:ascii="Times New Roman" w:eastAsia="Times New Roman" w:hAnsi="Times New Roman" w:cs="Times New Roman"/>
                    <w:sz w:val="20"/>
                    <w:szCs w:val="20"/>
                  </w:rPr>
                </w:rPrChange>
              </w:rPr>
              <w:pPrChange w:id="166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2AF639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31" w:author="瑋婷 徐" w:date="2025-01-03T16:20:00Z" w16du:dateUtc="2025-01-03T08:20:00Z"/>
                <w:rFonts w:asciiTheme="majorEastAsia" w:eastAsia="標楷體" w:hAnsiTheme="majorEastAsia" w:cstheme="majorEastAsia"/>
                <w:rPrChange w:id="16632" w:author="瑋婷 徐" w:date="2025-01-06T15:35:00Z" w16du:dateUtc="2025-01-06T07:35:00Z">
                  <w:rPr>
                    <w:ins w:id="16633" w:author="瑋婷 徐" w:date="2025-01-03T16:20:00Z" w16du:dateUtc="2025-01-03T08:20:00Z"/>
                    <w:rFonts w:ascii="Times New Roman" w:eastAsia="Times New Roman" w:hAnsi="Times New Roman" w:cs="Times New Roman"/>
                    <w:sz w:val="20"/>
                    <w:szCs w:val="20"/>
                  </w:rPr>
                </w:rPrChange>
              </w:rPr>
              <w:pPrChange w:id="166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D8BFFC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35" w:author="瑋婷 徐" w:date="2025-01-03T16:20:00Z" w16du:dateUtc="2025-01-03T08:20:00Z"/>
                <w:rFonts w:asciiTheme="majorEastAsia" w:eastAsia="標楷體" w:hAnsiTheme="majorEastAsia" w:cstheme="majorEastAsia"/>
                <w:rPrChange w:id="16636" w:author="瑋婷 徐" w:date="2025-01-06T15:35:00Z" w16du:dateUtc="2025-01-06T07:35:00Z">
                  <w:rPr>
                    <w:ins w:id="16637" w:author="瑋婷 徐" w:date="2025-01-03T16:20:00Z" w16du:dateUtc="2025-01-03T08:20:00Z"/>
                    <w:rFonts w:ascii="Times New Roman" w:eastAsia="Times New Roman" w:hAnsi="Times New Roman" w:cs="Times New Roman"/>
                    <w:sz w:val="20"/>
                    <w:szCs w:val="20"/>
                  </w:rPr>
                </w:rPrChange>
              </w:rPr>
              <w:pPrChange w:id="166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EE14FE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639" w:author="瑋婷 徐" w:date="2025-01-03T16:20:00Z" w16du:dateUtc="2025-01-03T08:20:00Z"/>
                <w:rFonts w:asciiTheme="majorEastAsia" w:eastAsia="標楷體" w:hAnsiTheme="majorEastAsia" w:cstheme="majorEastAsia"/>
                <w:rPrChange w:id="16640" w:author="瑋婷 徐" w:date="2025-01-06T15:35:00Z" w16du:dateUtc="2025-01-06T07:35:00Z">
                  <w:rPr>
                    <w:ins w:id="16641" w:author="瑋婷 徐" w:date="2025-01-03T16:20:00Z" w16du:dateUtc="2025-01-03T08:20:00Z"/>
                    <w:rFonts w:ascii="Times New Roman" w:eastAsia="Times New Roman" w:hAnsi="Times New Roman" w:cs="Times New Roman"/>
                    <w:sz w:val="20"/>
                    <w:szCs w:val="20"/>
                  </w:rPr>
                </w:rPrChange>
              </w:rPr>
              <w:pPrChange w:id="166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17B96AE6" w14:textId="77777777" w:rsidTr="00313CC9">
        <w:trPr>
          <w:trHeight w:val="600"/>
          <w:ins w:id="16643"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B584FDF" w14:textId="77777777" w:rsidR="00DA433E" w:rsidRPr="00727E7E" w:rsidRDefault="00DA433E">
            <w:pPr>
              <w:spacing w:line="360" w:lineRule="auto"/>
              <w:jc w:val="both"/>
              <w:rPr>
                <w:ins w:id="16644" w:author="瑋婷 徐" w:date="2025-01-03T16:20:00Z" w16du:dateUtc="2025-01-03T08:20:00Z"/>
                <w:rFonts w:asciiTheme="majorEastAsia" w:eastAsia="標楷體" w:hAnsiTheme="majorEastAsia" w:cstheme="majorEastAsia"/>
                <w:b w:val="0"/>
                <w:bCs w:val="0"/>
                <w:color w:val="000000"/>
                <w:rPrChange w:id="16645" w:author="瑋婷 徐" w:date="2025-01-06T15:35:00Z" w16du:dateUtc="2025-01-06T07:35:00Z">
                  <w:rPr>
                    <w:ins w:id="16646" w:author="瑋婷 徐" w:date="2025-01-03T16:20:00Z" w16du:dateUtc="2025-01-03T08:20:00Z"/>
                    <w:rFonts w:cs="Calibri"/>
                    <w:color w:val="000000"/>
                    <w:sz w:val="22"/>
                  </w:rPr>
                </w:rPrChange>
              </w:rPr>
              <w:pPrChange w:id="16647" w:author="瑋婷 徐" w:date="2025-01-03T16:21:00Z" w16du:dateUtc="2025-01-03T08:21:00Z">
                <w:pPr/>
              </w:pPrChange>
            </w:pPr>
            <w:ins w:id="16648" w:author="瑋婷 徐" w:date="2025-01-03T16:20:00Z" w16du:dateUtc="2025-01-03T08:20:00Z">
              <w:r w:rsidRPr="00727E7E">
                <w:rPr>
                  <w:rFonts w:asciiTheme="majorEastAsia" w:eastAsia="標楷體" w:hAnsiTheme="majorEastAsia" w:cstheme="majorEastAsia"/>
                  <w:b w:val="0"/>
                  <w:bCs w:val="0"/>
                  <w:color w:val="000000"/>
                  <w:rPrChange w:id="16649" w:author="瑋婷 徐" w:date="2025-01-06T15:35:00Z" w16du:dateUtc="2025-01-06T07:35:00Z">
                    <w:rPr>
                      <w:rFonts w:cs="Calibri"/>
                      <w:color w:val="000000"/>
                      <w:sz w:val="22"/>
                    </w:rPr>
                  </w:rPrChange>
                </w:rPr>
                <w:t>西方黃</w:t>
              </w:r>
              <w:proofErr w:type="gramStart"/>
              <w:r w:rsidRPr="00727E7E">
                <w:rPr>
                  <w:rFonts w:asciiTheme="majorEastAsia" w:eastAsia="標楷體" w:hAnsiTheme="majorEastAsia" w:cstheme="majorEastAsia"/>
                  <w:b w:val="0"/>
                  <w:bCs w:val="0"/>
                  <w:color w:val="000000"/>
                  <w:rPrChange w:id="16650" w:author="瑋婷 徐" w:date="2025-01-06T15:35:00Z" w16du:dateUtc="2025-01-06T07:35:00Z">
                    <w:rPr>
                      <w:rFonts w:cs="Calibri"/>
                      <w:color w:val="000000"/>
                      <w:sz w:val="22"/>
                    </w:rPr>
                  </w:rPrChange>
                </w:rPr>
                <w:t>鶺鴒</w:t>
              </w:r>
              <w:proofErr w:type="gramEnd"/>
              <w:r w:rsidRPr="00727E7E">
                <w:rPr>
                  <w:rFonts w:asciiTheme="majorEastAsia" w:eastAsia="標楷體" w:hAnsiTheme="majorEastAsia" w:cstheme="majorEastAsia"/>
                  <w:b w:val="0"/>
                  <w:bCs w:val="0"/>
                  <w:color w:val="000000"/>
                  <w:rPrChange w:id="16651" w:author="瑋婷 徐" w:date="2025-01-06T15:35:00Z" w16du:dateUtc="2025-01-06T07:35:00Z">
                    <w:rPr>
                      <w:rFonts w:cs="Calibri"/>
                      <w:color w:val="000000"/>
                      <w:sz w:val="22"/>
                    </w:rPr>
                  </w:rPrChange>
                </w:rPr>
                <w:t xml:space="preserve"> / </w:t>
              </w:r>
              <w:r w:rsidRPr="00727E7E">
                <w:rPr>
                  <w:rFonts w:asciiTheme="majorEastAsia" w:eastAsia="標楷體" w:hAnsiTheme="majorEastAsia" w:cstheme="majorEastAsia"/>
                  <w:b w:val="0"/>
                  <w:bCs w:val="0"/>
                  <w:color w:val="000000"/>
                  <w:rPrChange w:id="16652" w:author="瑋婷 徐" w:date="2025-01-06T15:35:00Z" w16du:dateUtc="2025-01-06T07:35:00Z">
                    <w:rPr>
                      <w:rFonts w:cs="Calibri"/>
                      <w:color w:val="000000"/>
                      <w:sz w:val="22"/>
                    </w:rPr>
                  </w:rPrChange>
                </w:rPr>
                <w:t>東方黃</w:t>
              </w:r>
              <w:proofErr w:type="gramStart"/>
              <w:r w:rsidRPr="00727E7E">
                <w:rPr>
                  <w:rFonts w:asciiTheme="majorEastAsia" w:eastAsia="標楷體" w:hAnsiTheme="majorEastAsia" w:cstheme="majorEastAsia"/>
                  <w:b w:val="0"/>
                  <w:bCs w:val="0"/>
                  <w:color w:val="000000"/>
                  <w:rPrChange w:id="16653" w:author="瑋婷 徐" w:date="2025-01-06T15:35:00Z" w16du:dateUtc="2025-01-06T07:35:00Z">
                    <w:rPr>
                      <w:rFonts w:cs="Calibri"/>
                      <w:color w:val="000000"/>
                      <w:sz w:val="22"/>
                    </w:rPr>
                  </w:rPrChange>
                </w:rPr>
                <w:t>鶺鴒</w:t>
              </w:r>
              <w:proofErr w:type="gramEnd"/>
              <w:r w:rsidRPr="00727E7E">
                <w:rPr>
                  <w:rFonts w:asciiTheme="majorEastAsia" w:eastAsia="標楷體" w:hAnsiTheme="majorEastAsia" w:cstheme="majorEastAsia"/>
                  <w:b w:val="0"/>
                  <w:bCs w:val="0"/>
                  <w:color w:val="000000"/>
                  <w:rPrChange w:id="16654" w:author="瑋婷 徐" w:date="2025-01-06T15:35:00Z" w16du:dateUtc="2025-01-06T07:35:00Z">
                    <w:rPr>
                      <w:rFonts w:cs="Calibri"/>
                      <w:color w:val="000000"/>
                      <w:sz w:val="22"/>
                    </w:rPr>
                  </w:rPrChange>
                </w:rPr>
                <w:t xml:space="preserve"> </w:t>
              </w:r>
            </w:ins>
          </w:p>
        </w:tc>
        <w:tc>
          <w:tcPr>
            <w:tcW w:w="939" w:type="pct"/>
            <w:hideMark/>
          </w:tcPr>
          <w:p w14:paraId="7A36B915"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655" w:author="瑋婷 徐" w:date="2025-01-03T16:49:00Z" w16du:dateUtc="2025-01-03T08:49:00Z"/>
                <w:rFonts w:asciiTheme="majorEastAsia" w:eastAsia="標楷體" w:hAnsiTheme="majorEastAsia" w:cstheme="majorEastAsia"/>
                <w:i/>
                <w:iCs/>
                <w:color w:val="000000"/>
              </w:rPr>
            </w:pPr>
            <w:ins w:id="16656" w:author="瑋婷 徐" w:date="2025-01-03T16:20:00Z" w16du:dateUtc="2025-01-03T08:20:00Z">
              <w:r w:rsidRPr="00727E7E">
                <w:rPr>
                  <w:rFonts w:asciiTheme="majorEastAsia" w:eastAsia="標楷體" w:hAnsiTheme="majorEastAsia" w:cstheme="majorEastAsia"/>
                  <w:i/>
                  <w:iCs/>
                  <w:color w:val="000000"/>
                  <w:rPrChange w:id="16657" w:author="瑋婷 徐" w:date="2025-01-06T15:35:00Z" w16du:dateUtc="2025-01-06T07:35:00Z">
                    <w:rPr>
                      <w:rFonts w:cs="Calibri"/>
                      <w:i/>
                      <w:iCs/>
                      <w:color w:val="000000"/>
                      <w:sz w:val="22"/>
                    </w:rPr>
                  </w:rPrChange>
                </w:rPr>
                <w:t>Motacilla flava /</w:t>
              </w:r>
            </w:ins>
          </w:p>
          <w:p w14:paraId="45FCFE25" w14:textId="2563A17B"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658" w:author="瑋婷 徐" w:date="2025-01-03T16:20:00Z" w16du:dateUtc="2025-01-03T08:20:00Z"/>
                <w:rFonts w:asciiTheme="majorEastAsia" w:eastAsia="標楷體" w:hAnsiTheme="majorEastAsia" w:cstheme="majorEastAsia"/>
                <w:i/>
                <w:iCs/>
                <w:color w:val="000000"/>
                <w:rPrChange w:id="16659" w:author="瑋婷 徐" w:date="2025-01-06T15:35:00Z" w16du:dateUtc="2025-01-06T07:35:00Z">
                  <w:rPr>
                    <w:ins w:id="16660" w:author="瑋婷 徐" w:date="2025-01-03T16:20:00Z" w16du:dateUtc="2025-01-03T08:20:00Z"/>
                    <w:rFonts w:cs="Calibri"/>
                    <w:i/>
                    <w:iCs/>
                    <w:color w:val="000000"/>
                    <w:sz w:val="22"/>
                  </w:rPr>
                </w:rPrChange>
              </w:rPr>
              <w:pPrChange w:id="166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662" w:author="瑋婷 徐" w:date="2025-01-03T16:20:00Z" w16du:dateUtc="2025-01-03T08:20:00Z">
              <w:r w:rsidRPr="00727E7E">
                <w:rPr>
                  <w:rFonts w:asciiTheme="majorEastAsia" w:eastAsia="標楷體" w:hAnsiTheme="majorEastAsia" w:cstheme="majorEastAsia"/>
                  <w:i/>
                  <w:iCs/>
                  <w:color w:val="000000"/>
                  <w:rPrChange w:id="16663" w:author="瑋婷 徐" w:date="2025-01-06T15:35:00Z" w16du:dateUtc="2025-01-06T07:35:00Z">
                    <w:rPr>
                      <w:rFonts w:cs="Calibri"/>
                      <w:i/>
                      <w:iCs/>
                      <w:color w:val="000000"/>
                      <w:sz w:val="22"/>
                    </w:rPr>
                  </w:rPrChange>
                </w:rPr>
                <w:t xml:space="preserve"> Motacilla tschutschensis</w:t>
              </w:r>
            </w:ins>
          </w:p>
        </w:tc>
        <w:tc>
          <w:tcPr>
            <w:tcW w:w="158" w:type="pct"/>
            <w:noWrap/>
            <w:hideMark/>
          </w:tcPr>
          <w:p w14:paraId="15AEAD0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664" w:author="瑋婷 徐" w:date="2025-01-03T16:20:00Z" w16du:dateUtc="2025-01-03T08:20:00Z"/>
                <w:rFonts w:asciiTheme="majorEastAsia" w:eastAsia="標楷體" w:hAnsiTheme="majorEastAsia" w:cstheme="majorEastAsia"/>
                <w:color w:val="000000"/>
                <w:rPrChange w:id="16665" w:author="瑋婷 徐" w:date="2025-01-06T15:35:00Z" w16du:dateUtc="2025-01-06T07:35:00Z">
                  <w:rPr>
                    <w:ins w:id="16666" w:author="瑋婷 徐" w:date="2025-01-03T16:20:00Z" w16du:dateUtc="2025-01-03T08:20:00Z"/>
                    <w:rFonts w:cs="Calibri"/>
                    <w:color w:val="000000"/>
                    <w:sz w:val="22"/>
                  </w:rPr>
                </w:rPrChange>
              </w:rPr>
              <w:pPrChange w:id="166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668" w:author="瑋婷 徐" w:date="2025-01-03T16:20:00Z" w16du:dateUtc="2025-01-03T08:20:00Z">
              <w:r w:rsidRPr="00727E7E">
                <w:rPr>
                  <w:rFonts w:asciiTheme="majorEastAsia" w:eastAsia="標楷體" w:hAnsiTheme="majorEastAsia" w:cstheme="majorEastAsia"/>
                  <w:color w:val="000000"/>
                  <w:rPrChange w:id="16669" w:author="瑋婷 徐" w:date="2025-01-06T15:35:00Z" w16du:dateUtc="2025-01-06T07:35:00Z">
                    <w:rPr>
                      <w:rFonts w:cs="Calibri"/>
                      <w:color w:val="000000"/>
                      <w:sz w:val="22"/>
                    </w:rPr>
                  </w:rPrChange>
                </w:rPr>
                <w:t>*</w:t>
              </w:r>
            </w:ins>
          </w:p>
        </w:tc>
        <w:tc>
          <w:tcPr>
            <w:tcW w:w="158" w:type="pct"/>
            <w:noWrap/>
            <w:hideMark/>
          </w:tcPr>
          <w:p w14:paraId="692FD7D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670" w:author="瑋婷 徐" w:date="2025-01-03T16:20:00Z" w16du:dateUtc="2025-01-03T08:20:00Z"/>
                <w:rFonts w:asciiTheme="majorEastAsia" w:eastAsia="標楷體" w:hAnsiTheme="majorEastAsia" w:cstheme="majorEastAsia"/>
                <w:color w:val="000000"/>
                <w:rPrChange w:id="16671" w:author="瑋婷 徐" w:date="2025-01-06T15:35:00Z" w16du:dateUtc="2025-01-06T07:35:00Z">
                  <w:rPr>
                    <w:ins w:id="16672" w:author="瑋婷 徐" w:date="2025-01-03T16:20:00Z" w16du:dateUtc="2025-01-03T08:20:00Z"/>
                    <w:rFonts w:cs="Calibri"/>
                    <w:color w:val="000000"/>
                    <w:sz w:val="22"/>
                  </w:rPr>
                </w:rPrChange>
              </w:rPr>
              <w:pPrChange w:id="166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B78B3E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674" w:author="瑋婷 徐" w:date="2025-01-03T16:20:00Z" w16du:dateUtc="2025-01-03T08:20:00Z"/>
                <w:rFonts w:asciiTheme="majorEastAsia" w:eastAsia="標楷體" w:hAnsiTheme="majorEastAsia" w:cstheme="majorEastAsia"/>
                <w:rPrChange w:id="16675" w:author="瑋婷 徐" w:date="2025-01-06T15:35:00Z" w16du:dateUtc="2025-01-06T07:35:00Z">
                  <w:rPr>
                    <w:ins w:id="16676" w:author="瑋婷 徐" w:date="2025-01-03T16:20:00Z" w16du:dateUtc="2025-01-03T08:20:00Z"/>
                    <w:rFonts w:ascii="Times New Roman" w:eastAsia="Times New Roman" w:hAnsi="Times New Roman" w:cs="Times New Roman"/>
                    <w:sz w:val="20"/>
                    <w:szCs w:val="20"/>
                  </w:rPr>
                </w:rPrChange>
              </w:rPr>
              <w:pPrChange w:id="166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9A08A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678" w:author="瑋婷 徐" w:date="2025-01-03T16:20:00Z" w16du:dateUtc="2025-01-03T08:20:00Z"/>
                <w:rFonts w:asciiTheme="majorEastAsia" w:eastAsia="標楷體" w:hAnsiTheme="majorEastAsia" w:cstheme="majorEastAsia"/>
                <w:color w:val="000000"/>
                <w:rPrChange w:id="16679" w:author="瑋婷 徐" w:date="2025-01-06T15:35:00Z" w16du:dateUtc="2025-01-06T07:35:00Z">
                  <w:rPr>
                    <w:ins w:id="16680" w:author="瑋婷 徐" w:date="2025-01-03T16:20:00Z" w16du:dateUtc="2025-01-03T08:20:00Z"/>
                    <w:rFonts w:cs="Calibri"/>
                    <w:color w:val="000000"/>
                    <w:sz w:val="22"/>
                  </w:rPr>
                </w:rPrChange>
              </w:rPr>
              <w:pPrChange w:id="166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682" w:author="瑋婷 徐" w:date="2025-01-03T16:20:00Z" w16du:dateUtc="2025-01-03T08:20:00Z">
              <w:r w:rsidRPr="00727E7E">
                <w:rPr>
                  <w:rFonts w:asciiTheme="majorEastAsia" w:eastAsia="標楷體" w:hAnsiTheme="majorEastAsia" w:cstheme="majorEastAsia"/>
                  <w:color w:val="000000"/>
                  <w:rPrChange w:id="16683" w:author="瑋婷 徐" w:date="2025-01-06T15:35:00Z" w16du:dateUtc="2025-01-06T07:35:00Z">
                    <w:rPr>
                      <w:rFonts w:cs="Calibri"/>
                      <w:color w:val="000000"/>
                      <w:sz w:val="22"/>
                    </w:rPr>
                  </w:rPrChange>
                </w:rPr>
                <w:t>*</w:t>
              </w:r>
            </w:ins>
          </w:p>
        </w:tc>
        <w:tc>
          <w:tcPr>
            <w:tcW w:w="158" w:type="pct"/>
            <w:noWrap/>
            <w:hideMark/>
          </w:tcPr>
          <w:p w14:paraId="004B760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684" w:author="瑋婷 徐" w:date="2025-01-03T16:20:00Z" w16du:dateUtc="2025-01-03T08:20:00Z"/>
                <w:rFonts w:asciiTheme="majorEastAsia" w:eastAsia="標楷體" w:hAnsiTheme="majorEastAsia" w:cstheme="majorEastAsia"/>
                <w:color w:val="000000"/>
                <w:rPrChange w:id="16685" w:author="瑋婷 徐" w:date="2025-01-06T15:35:00Z" w16du:dateUtc="2025-01-06T07:35:00Z">
                  <w:rPr>
                    <w:ins w:id="16686" w:author="瑋婷 徐" w:date="2025-01-03T16:20:00Z" w16du:dateUtc="2025-01-03T08:20:00Z"/>
                    <w:rFonts w:cs="Calibri"/>
                    <w:color w:val="000000"/>
                    <w:sz w:val="22"/>
                  </w:rPr>
                </w:rPrChange>
              </w:rPr>
              <w:pPrChange w:id="166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69FC496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688" w:author="瑋婷 徐" w:date="2025-01-03T16:20:00Z" w16du:dateUtc="2025-01-03T08:20:00Z"/>
                <w:rFonts w:asciiTheme="majorEastAsia" w:eastAsia="標楷體" w:hAnsiTheme="majorEastAsia" w:cstheme="majorEastAsia"/>
                <w:rPrChange w:id="16689" w:author="瑋婷 徐" w:date="2025-01-06T15:35:00Z" w16du:dateUtc="2025-01-06T07:35:00Z">
                  <w:rPr>
                    <w:ins w:id="16690" w:author="瑋婷 徐" w:date="2025-01-03T16:20:00Z" w16du:dateUtc="2025-01-03T08:20:00Z"/>
                    <w:rFonts w:ascii="Times New Roman" w:eastAsia="Times New Roman" w:hAnsi="Times New Roman" w:cs="Times New Roman"/>
                    <w:sz w:val="20"/>
                    <w:szCs w:val="20"/>
                  </w:rPr>
                </w:rPrChange>
              </w:rPr>
              <w:pPrChange w:id="166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4F3DA05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692" w:author="瑋婷 徐" w:date="2025-01-03T16:33:00Z" w16du:dateUtc="2025-01-03T08:33:00Z"/>
                <w:rFonts w:asciiTheme="majorEastAsia" w:eastAsia="標楷體" w:hAnsiTheme="majorEastAsia" w:cstheme="majorEastAsia"/>
              </w:rPr>
            </w:pPr>
          </w:p>
        </w:tc>
        <w:tc>
          <w:tcPr>
            <w:tcW w:w="158" w:type="pct"/>
            <w:noWrap/>
            <w:hideMark/>
          </w:tcPr>
          <w:p w14:paraId="0E97EFBA" w14:textId="202F3CD6"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693" w:author="瑋婷 徐" w:date="2025-01-03T16:20:00Z" w16du:dateUtc="2025-01-03T08:20:00Z"/>
                <w:rFonts w:asciiTheme="majorEastAsia" w:eastAsia="標楷體" w:hAnsiTheme="majorEastAsia" w:cstheme="majorEastAsia"/>
                <w:rPrChange w:id="16694" w:author="瑋婷 徐" w:date="2025-01-06T15:35:00Z" w16du:dateUtc="2025-01-06T07:35:00Z">
                  <w:rPr>
                    <w:ins w:id="16695" w:author="瑋婷 徐" w:date="2025-01-03T16:20:00Z" w16du:dateUtc="2025-01-03T08:20:00Z"/>
                    <w:rFonts w:ascii="Times New Roman" w:eastAsia="Times New Roman" w:hAnsi="Times New Roman" w:cs="Times New Roman"/>
                    <w:sz w:val="20"/>
                    <w:szCs w:val="20"/>
                  </w:rPr>
                </w:rPrChange>
              </w:rPr>
              <w:pPrChange w:id="166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5D45A2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697" w:author="瑋婷 徐" w:date="2025-01-03T16:20:00Z" w16du:dateUtc="2025-01-03T08:20:00Z"/>
                <w:rFonts w:asciiTheme="majorEastAsia" w:eastAsia="標楷體" w:hAnsiTheme="majorEastAsia" w:cstheme="majorEastAsia"/>
                <w:rPrChange w:id="16698" w:author="瑋婷 徐" w:date="2025-01-06T15:35:00Z" w16du:dateUtc="2025-01-06T07:35:00Z">
                  <w:rPr>
                    <w:ins w:id="16699" w:author="瑋婷 徐" w:date="2025-01-03T16:20:00Z" w16du:dateUtc="2025-01-03T08:20:00Z"/>
                    <w:rFonts w:ascii="Times New Roman" w:eastAsia="Times New Roman" w:hAnsi="Times New Roman" w:cs="Times New Roman"/>
                    <w:sz w:val="20"/>
                    <w:szCs w:val="20"/>
                  </w:rPr>
                </w:rPrChange>
              </w:rPr>
              <w:pPrChange w:id="167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E92A09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01" w:author="瑋婷 徐" w:date="2025-01-03T16:20:00Z" w16du:dateUtc="2025-01-03T08:20:00Z"/>
                <w:rFonts w:asciiTheme="majorEastAsia" w:eastAsia="標楷體" w:hAnsiTheme="majorEastAsia" w:cstheme="majorEastAsia"/>
                <w:rPrChange w:id="16702" w:author="瑋婷 徐" w:date="2025-01-06T15:35:00Z" w16du:dateUtc="2025-01-06T07:35:00Z">
                  <w:rPr>
                    <w:ins w:id="16703" w:author="瑋婷 徐" w:date="2025-01-03T16:20:00Z" w16du:dateUtc="2025-01-03T08:20:00Z"/>
                    <w:rFonts w:ascii="Times New Roman" w:eastAsia="Times New Roman" w:hAnsi="Times New Roman" w:cs="Times New Roman"/>
                    <w:sz w:val="20"/>
                    <w:szCs w:val="20"/>
                  </w:rPr>
                </w:rPrChange>
              </w:rPr>
              <w:pPrChange w:id="167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A27C3C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05" w:author="瑋婷 徐" w:date="2025-01-03T16:20:00Z" w16du:dateUtc="2025-01-03T08:20:00Z"/>
                <w:rFonts w:asciiTheme="majorEastAsia" w:eastAsia="標楷體" w:hAnsiTheme="majorEastAsia" w:cstheme="majorEastAsia"/>
                <w:rPrChange w:id="16706" w:author="瑋婷 徐" w:date="2025-01-06T15:35:00Z" w16du:dateUtc="2025-01-06T07:35:00Z">
                  <w:rPr>
                    <w:ins w:id="16707" w:author="瑋婷 徐" w:date="2025-01-03T16:20:00Z" w16du:dateUtc="2025-01-03T08:20:00Z"/>
                    <w:rFonts w:ascii="Times New Roman" w:eastAsia="Times New Roman" w:hAnsi="Times New Roman" w:cs="Times New Roman"/>
                    <w:sz w:val="20"/>
                    <w:szCs w:val="20"/>
                  </w:rPr>
                </w:rPrChange>
              </w:rPr>
              <w:pPrChange w:id="167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27B5F767"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709" w:author="瑋婷 徐" w:date="2025-01-03T16:33:00Z" w16du:dateUtc="2025-01-03T08:33:00Z"/>
                <w:rFonts w:asciiTheme="majorEastAsia" w:eastAsia="標楷體" w:hAnsiTheme="majorEastAsia" w:cstheme="majorEastAsia"/>
              </w:rPr>
            </w:pPr>
          </w:p>
        </w:tc>
        <w:tc>
          <w:tcPr>
            <w:tcW w:w="158" w:type="pct"/>
            <w:noWrap/>
            <w:hideMark/>
          </w:tcPr>
          <w:p w14:paraId="328DA98B" w14:textId="3BA4434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10" w:author="瑋婷 徐" w:date="2025-01-03T16:20:00Z" w16du:dateUtc="2025-01-03T08:20:00Z"/>
                <w:rFonts w:asciiTheme="majorEastAsia" w:eastAsia="標楷體" w:hAnsiTheme="majorEastAsia" w:cstheme="majorEastAsia"/>
                <w:rPrChange w:id="16711" w:author="瑋婷 徐" w:date="2025-01-06T15:35:00Z" w16du:dateUtc="2025-01-06T07:35:00Z">
                  <w:rPr>
                    <w:ins w:id="16712" w:author="瑋婷 徐" w:date="2025-01-03T16:20:00Z" w16du:dateUtc="2025-01-03T08:20:00Z"/>
                    <w:rFonts w:ascii="Times New Roman" w:eastAsia="Times New Roman" w:hAnsi="Times New Roman" w:cs="Times New Roman"/>
                    <w:sz w:val="20"/>
                    <w:szCs w:val="20"/>
                  </w:rPr>
                </w:rPrChange>
              </w:rPr>
              <w:pPrChange w:id="167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FADF89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14" w:author="瑋婷 徐" w:date="2025-01-03T16:20:00Z" w16du:dateUtc="2025-01-03T08:20:00Z"/>
                <w:rFonts w:asciiTheme="majorEastAsia" w:eastAsia="標楷體" w:hAnsiTheme="majorEastAsia" w:cstheme="majorEastAsia"/>
                <w:rPrChange w:id="16715" w:author="瑋婷 徐" w:date="2025-01-06T15:35:00Z" w16du:dateUtc="2025-01-06T07:35:00Z">
                  <w:rPr>
                    <w:ins w:id="16716" w:author="瑋婷 徐" w:date="2025-01-03T16:20:00Z" w16du:dateUtc="2025-01-03T08:20:00Z"/>
                    <w:rFonts w:ascii="Times New Roman" w:eastAsia="Times New Roman" w:hAnsi="Times New Roman" w:cs="Times New Roman"/>
                    <w:sz w:val="20"/>
                    <w:szCs w:val="20"/>
                  </w:rPr>
                </w:rPrChange>
              </w:rPr>
              <w:pPrChange w:id="167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0266A1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18" w:author="瑋婷 徐" w:date="2025-01-03T16:20:00Z" w16du:dateUtc="2025-01-03T08:20:00Z"/>
                <w:rFonts w:asciiTheme="majorEastAsia" w:eastAsia="標楷體" w:hAnsiTheme="majorEastAsia" w:cstheme="majorEastAsia"/>
                <w:rPrChange w:id="16719" w:author="瑋婷 徐" w:date="2025-01-06T15:35:00Z" w16du:dateUtc="2025-01-06T07:35:00Z">
                  <w:rPr>
                    <w:ins w:id="16720" w:author="瑋婷 徐" w:date="2025-01-03T16:20:00Z" w16du:dateUtc="2025-01-03T08:20:00Z"/>
                    <w:rFonts w:ascii="Times New Roman" w:eastAsia="Times New Roman" w:hAnsi="Times New Roman" w:cs="Times New Roman"/>
                    <w:sz w:val="20"/>
                    <w:szCs w:val="20"/>
                  </w:rPr>
                </w:rPrChange>
              </w:rPr>
              <w:pPrChange w:id="167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C08E8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22" w:author="瑋婷 徐" w:date="2025-01-03T16:20:00Z" w16du:dateUtc="2025-01-03T08:20:00Z"/>
                <w:rFonts w:asciiTheme="majorEastAsia" w:eastAsia="標楷體" w:hAnsiTheme="majorEastAsia" w:cstheme="majorEastAsia"/>
                <w:rPrChange w:id="16723" w:author="瑋婷 徐" w:date="2025-01-06T15:35:00Z" w16du:dateUtc="2025-01-06T07:35:00Z">
                  <w:rPr>
                    <w:ins w:id="16724" w:author="瑋婷 徐" w:date="2025-01-03T16:20:00Z" w16du:dateUtc="2025-01-03T08:20:00Z"/>
                    <w:rFonts w:ascii="Times New Roman" w:eastAsia="Times New Roman" w:hAnsi="Times New Roman" w:cs="Times New Roman"/>
                    <w:sz w:val="20"/>
                    <w:szCs w:val="20"/>
                  </w:rPr>
                </w:rPrChange>
              </w:rPr>
              <w:pPrChange w:id="167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227D3C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26" w:author="瑋婷 徐" w:date="2025-01-03T16:20:00Z" w16du:dateUtc="2025-01-03T08:20:00Z"/>
                <w:rFonts w:asciiTheme="majorEastAsia" w:eastAsia="標楷體" w:hAnsiTheme="majorEastAsia" w:cstheme="majorEastAsia"/>
                <w:rPrChange w:id="16727" w:author="瑋婷 徐" w:date="2025-01-06T15:35:00Z" w16du:dateUtc="2025-01-06T07:35:00Z">
                  <w:rPr>
                    <w:ins w:id="16728" w:author="瑋婷 徐" w:date="2025-01-03T16:20:00Z" w16du:dateUtc="2025-01-03T08:20:00Z"/>
                    <w:rFonts w:ascii="Times New Roman" w:eastAsia="Times New Roman" w:hAnsi="Times New Roman" w:cs="Times New Roman"/>
                    <w:sz w:val="20"/>
                    <w:szCs w:val="20"/>
                  </w:rPr>
                </w:rPrChange>
              </w:rPr>
              <w:pPrChange w:id="167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CF3C51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30" w:author="瑋婷 徐" w:date="2025-01-03T16:20:00Z" w16du:dateUtc="2025-01-03T08:20:00Z"/>
                <w:rFonts w:asciiTheme="majorEastAsia" w:eastAsia="標楷體" w:hAnsiTheme="majorEastAsia" w:cstheme="majorEastAsia"/>
                <w:rPrChange w:id="16731" w:author="瑋婷 徐" w:date="2025-01-06T15:35:00Z" w16du:dateUtc="2025-01-06T07:35:00Z">
                  <w:rPr>
                    <w:ins w:id="16732" w:author="瑋婷 徐" w:date="2025-01-03T16:20:00Z" w16du:dateUtc="2025-01-03T08:20:00Z"/>
                    <w:rFonts w:ascii="Times New Roman" w:eastAsia="Times New Roman" w:hAnsi="Times New Roman" w:cs="Times New Roman"/>
                    <w:sz w:val="20"/>
                    <w:szCs w:val="20"/>
                  </w:rPr>
                </w:rPrChange>
              </w:rPr>
              <w:pPrChange w:id="167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EDC063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34" w:author="瑋婷 徐" w:date="2025-01-03T16:20:00Z" w16du:dateUtc="2025-01-03T08:20:00Z"/>
                <w:rFonts w:asciiTheme="majorEastAsia" w:eastAsia="標楷體" w:hAnsiTheme="majorEastAsia" w:cstheme="majorEastAsia"/>
                <w:rPrChange w:id="16735" w:author="瑋婷 徐" w:date="2025-01-06T15:35:00Z" w16du:dateUtc="2025-01-06T07:35:00Z">
                  <w:rPr>
                    <w:ins w:id="16736" w:author="瑋婷 徐" w:date="2025-01-03T16:20:00Z" w16du:dateUtc="2025-01-03T08:20:00Z"/>
                    <w:rFonts w:ascii="Times New Roman" w:eastAsia="Times New Roman" w:hAnsi="Times New Roman" w:cs="Times New Roman"/>
                    <w:sz w:val="20"/>
                    <w:szCs w:val="20"/>
                  </w:rPr>
                </w:rPrChange>
              </w:rPr>
              <w:pPrChange w:id="167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9E7ABE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738" w:author="瑋婷 徐" w:date="2025-01-03T16:20:00Z" w16du:dateUtc="2025-01-03T08:20:00Z"/>
                <w:rFonts w:asciiTheme="majorEastAsia" w:eastAsia="標楷體" w:hAnsiTheme="majorEastAsia" w:cstheme="majorEastAsia"/>
                <w:rPrChange w:id="16739" w:author="瑋婷 徐" w:date="2025-01-06T15:35:00Z" w16du:dateUtc="2025-01-06T07:35:00Z">
                  <w:rPr>
                    <w:ins w:id="16740" w:author="瑋婷 徐" w:date="2025-01-03T16:20:00Z" w16du:dateUtc="2025-01-03T08:20:00Z"/>
                    <w:rFonts w:ascii="Times New Roman" w:eastAsia="Times New Roman" w:hAnsi="Times New Roman" w:cs="Times New Roman"/>
                    <w:sz w:val="20"/>
                    <w:szCs w:val="20"/>
                  </w:rPr>
                </w:rPrChange>
              </w:rPr>
              <w:pPrChange w:id="167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727E7E" w14:paraId="5045D6B8" w14:textId="77777777" w:rsidTr="00313CC9">
        <w:trPr>
          <w:cnfStyle w:val="000000100000" w:firstRow="0" w:lastRow="0" w:firstColumn="0" w:lastColumn="0" w:oddVBand="0" w:evenVBand="0" w:oddHBand="1" w:evenHBand="0" w:firstRowFirstColumn="0" w:firstRowLastColumn="0" w:lastRowFirstColumn="0" w:lastRowLastColumn="0"/>
          <w:trHeight w:val="300"/>
          <w:ins w:id="16742"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F46A7B6" w14:textId="77777777" w:rsidR="00DA433E" w:rsidRPr="00727E7E" w:rsidRDefault="00DA433E">
            <w:pPr>
              <w:spacing w:line="360" w:lineRule="auto"/>
              <w:jc w:val="both"/>
              <w:rPr>
                <w:ins w:id="16743" w:author="瑋婷 徐" w:date="2025-01-03T16:20:00Z" w16du:dateUtc="2025-01-03T08:20:00Z"/>
                <w:rFonts w:asciiTheme="majorEastAsia" w:eastAsia="標楷體" w:hAnsiTheme="majorEastAsia" w:cstheme="majorEastAsia"/>
                <w:b w:val="0"/>
                <w:bCs w:val="0"/>
                <w:color w:val="000000"/>
                <w:rPrChange w:id="16744" w:author="瑋婷 徐" w:date="2025-01-06T15:35:00Z" w16du:dateUtc="2025-01-06T07:35:00Z">
                  <w:rPr>
                    <w:ins w:id="16745" w:author="瑋婷 徐" w:date="2025-01-03T16:20:00Z" w16du:dateUtc="2025-01-03T08:20:00Z"/>
                    <w:rFonts w:cs="Calibri"/>
                    <w:color w:val="000000"/>
                    <w:sz w:val="22"/>
                  </w:rPr>
                </w:rPrChange>
              </w:rPr>
              <w:pPrChange w:id="16746" w:author="瑋婷 徐" w:date="2025-01-03T16:21:00Z" w16du:dateUtc="2025-01-03T08:21:00Z">
                <w:pPr/>
              </w:pPrChange>
            </w:pPr>
            <w:proofErr w:type="gramStart"/>
            <w:ins w:id="16747" w:author="瑋婷 徐" w:date="2025-01-03T16:20:00Z" w16du:dateUtc="2025-01-03T08:20:00Z">
              <w:r w:rsidRPr="00727E7E">
                <w:rPr>
                  <w:rFonts w:asciiTheme="majorEastAsia" w:eastAsia="標楷體" w:hAnsiTheme="majorEastAsia" w:cstheme="majorEastAsia"/>
                  <w:b w:val="0"/>
                  <w:bCs w:val="0"/>
                  <w:color w:val="000000"/>
                  <w:rPrChange w:id="16748" w:author="瑋婷 徐" w:date="2025-01-06T15:35:00Z" w16du:dateUtc="2025-01-06T07:35:00Z">
                    <w:rPr>
                      <w:rFonts w:cs="Calibri"/>
                      <w:color w:val="000000"/>
                      <w:sz w:val="22"/>
                    </w:rPr>
                  </w:rPrChange>
                </w:rPr>
                <w:t>白腰文鳥</w:t>
              </w:r>
              <w:proofErr w:type="gramEnd"/>
              <w:r w:rsidRPr="00727E7E">
                <w:rPr>
                  <w:rFonts w:asciiTheme="majorEastAsia" w:eastAsia="標楷體" w:hAnsiTheme="majorEastAsia" w:cstheme="majorEastAsia"/>
                  <w:b w:val="0"/>
                  <w:bCs w:val="0"/>
                  <w:color w:val="000000"/>
                  <w:rPrChange w:id="16749" w:author="瑋婷 徐" w:date="2025-01-06T15:35:00Z" w16du:dateUtc="2025-01-06T07:35:00Z">
                    <w:rPr>
                      <w:rFonts w:cs="Calibri"/>
                      <w:color w:val="000000"/>
                      <w:sz w:val="22"/>
                    </w:rPr>
                  </w:rPrChange>
                </w:rPr>
                <w:t xml:space="preserve"> </w:t>
              </w:r>
            </w:ins>
          </w:p>
        </w:tc>
        <w:tc>
          <w:tcPr>
            <w:tcW w:w="939" w:type="pct"/>
            <w:hideMark/>
          </w:tcPr>
          <w:p w14:paraId="149CC6C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50" w:author="瑋婷 徐" w:date="2025-01-03T16:20:00Z" w16du:dateUtc="2025-01-03T08:20:00Z"/>
                <w:rFonts w:asciiTheme="majorEastAsia" w:eastAsia="標楷體" w:hAnsiTheme="majorEastAsia" w:cstheme="majorEastAsia"/>
                <w:i/>
                <w:iCs/>
                <w:color w:val="000000"/>
                <w:rPrChange w:id="16751" w:author="瑋婷 徐" w:date="2025-01-06T15:35:00Z" w16du:dateUtc="2025-01-06T07:35:00Z">
                  <w:rPr>
                    <w:ins w:id="16752" w:author="瑋婷 徐" w:date="2025-01-03T16:20:00Z" w16du:dateUtc="2025-01-03T08:20:00Z"/>
                    <w:rFonts w:cs="Calibri"/>
                    <w:i/>
                    <w:iCs/>
                    <w:color w:val="000000"/>
                    <w:sz w:val="22"/>
                  </w:rPr>
                </w:rPrChange>
              </w:rPr>
              <w:pPrChange w:id="167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754" w:author="瑋婷 徐" w:date="2025-01-03T16:20:00Z" w16du:dateUtc="2025-01-03T08:20:00Z">
              <w:r w:rsidRPr="00727E7E">
                <w:rPr>
                  <w:rFonts w:asciiTheme="majorEastAsia" w:eastAsia="標楷體" w:hAnsiTheme="majorEastAsia" w:cstheme="majorEastAsia"/>
                  <w:i/>
                  <w:iCs/>
                  <w:color w:val="000000"/>
                  <w:rPrChange w:id="16755" w:author="瑋婷 徐" w:date="2025-01-06T15:35:00Z" w16du:dateUtc="2025-01-06T07:35:00Z">
                    <w:rPr>
                      <w:rFonts w:cs="Calibri"/>
                      <w:i/>
                      <w:iCs/>
                      <w:color w:val="000000"/>
                      <w:sz w:val="22"/>
                    </w:rPr>
                  </w:rPrChange>
                </w:rPr>
                <w:t>Lonchura striata</w:t>
              </w:r>
            </w:ins>
          </w:p>
        </w:tc>
        <w:tc>
          <w:tcPr>
            <w:tcW w:w="158" w:type="pct"/>
            <w:noWrap/>
            <w:hideMark/>
          </w:tcPr>
          <w:p w14:paraId="5D81F1E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56" w:author="瑋婷 徐" w:date="2025-01-03T16:20:00Z" w16du:dateUtc="2025-01-03T08:20:00Z"/>
                <w:rFonts w:asciiTheme="majorEastAsia" w:eastAsia="標楷體" w:hAnsiTheme="majorEastAsia" w:cstheme="majorEastAsia"/>
                <w:i/>
                <w:iCs/>
                <w:color w:val="000000"/>
                <w:rPrChange w:id="16757" w:author="瑋婷 徐" w:date="2025-01-06T15:35:00Z" w16du:dateUtc="2025-01-06T07:35:00Z">
                  <w:rPr>
                    <w:ins w:id="16758" w:author="瑋婷 徐" w:date="2025-01-03T16:20:00Z" w16du:dateUtc="2025-01-03T08:20:00Z"/>
                    <w:rFonts w:cs="Calibri"/>
                    <w:i/>
                    <w:iCs/>
                    <w:color w:val="000000"/>
                    <w:sz w:val="22"/>
                  </w:rPr>
                </w:rPrChange>
              </w:rPr>
              <w:pPrChange w:id="167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D2A9E5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60" w:author="瑋婷 徐" w:date="2025-01-03T16:20:00Z" w16du:dateUtc="2025-01-03T08:20:00Z"/>
                <w:rFonts w:asciiTheme="majorEastAsia" w:eastAsia="標楷體" w:hAnsiTheme="majorEastAsia" w:cstheme="majorEastAsia"/>
                <w:rPrChange w:id="16761" w:author="瑋婷 徐" w:date="2025-01-06T15:35:00Z" w16du:dateUtc="2025-01-06T07:35:00Z">
                  <w:rPr>
                    <w:ins w:id="16762" w:author="瑋婷 徐" w:date="2025-01-03T16:20:00Z" w16du:dateUtc="2025-01-03T08:20:00Z"/>
                    <w:rFonts w:ascii="Times New Roman" w:eastAsia="Times New Roman" w:hAnsi="Times New Roman" w:cs="Times New Roman"/>
                    <w:sz w:val="20"/>
                    <w:szCs w:val="20"/>
                  </w:rPr>
                </w:rPrChange>
              </w:rPr>
              <w:pPrChange w:id="167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70A0F0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64" w:author="瑋婷 徐" w:date="2025-01-03T16:20:00Z" w16du:dateUtc="2025-01-03T08:20:00Z"/>
                <w:rFonts w:asciiTheme="majorEastAsia" w:eastAsia="標楷體" w:hAnsiTheme="majorEastAsia" w:cstheme="majorEastAsia"/>
                <w:rPrChange w:id="16765" w:author="瑋婷 徐" w:date="2025-01-06T15:35:00Z" w16du:dateUtc="2025-01-06T07:35:00Z">
                  <w:rPr>
                    <w:ins w:id="16766" w:author="瑋婷 徐" w:date="2025-01-03T16:20:00Z" w16du:dateUtc="2025-01-03T08:20:00Z"/>
                    <w:rFonts w:ascii="Times New Roman" w:eastAsia="Times New Roman" w:hAnsi="Times New Roman" w:cs="Times New Roman"/>
                    <w:sz w:val="20"/>
                    <w:szCs w:val="20"/>
                  </w:rPr>
                </w:rPrChange>
              </w:rPr>
              <w:pPrChange w:id="167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7EF770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68" w:author="瑋婷 徐" w:date="2025-01-03T16:20:00Z" w16du:dateUtc="2025-01-03T08:20:00Z"/>
                <w:rFonts w:asciiTheme="majorEastAsia" w:eastAsia="標楷體" w:hAnsiTheme="majorEastAsia" w:cstheme="majorEastAsia"/>
                <w:rPrChange w:id="16769" w:author="瑋婷 徐" w:date="2025-01-06T15:35:00Z" w16du:dateUtc="2025-01-06T07:35:00Z">
                  <w:rPr>
                    <w:ins w:id="16770" w:author="瑋婷 徐" w:date="2025-01-03T16:20:00Z" w16du:dateUtc="2025-01-03T08:20:00Z"/>
                    <w:rFonts w:ascii="Times New Roman" w:eastAsia="Times New Roman" w:hAnsi="Times New Roman" w:cs="Times New Roman"/>
                    <w:sz w:val="20"/>
                    <w:szCs w:val="20"/>
                  </w:rPr>
                </w:rPrChange>
              </w:rPr>
              <w:pPrChange w:id="167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8B7230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72" w:author="瑋婷 徐" w:date="2025-01-03T16:20:00Z" w16du:dateUtc="2025-01-03T08:20:00Z"/>
                <w:rFonts w:asciiTheme="majorEastAsia" w:eastAsia="標楷體" w:hAnsiTheme="majorEastAsia" w:cstheme="majorEastAsia"/>
                <w:rPrChange w:id="16773" w:author="瑋婷 徐" w:date="2025-01-06T15:35:00Z" w16du:dateUtc="2025-01-06T07:35:00Z">
                  <w:rPr>
                    <w:ins w:id="16774" w:author="瑋婷 徐" w:date="2025-01-03T16:20:00Z" w16du:dateUtc="2025-01-03T08:20:00Z"/>
                    <w:rFonts w:ascii="Times New Roman" w:eastAsia="Times New Roman" w:hAnsi="Times New Roman" w:cs="Times New Roman"/>
                    <w:sz w:val="20"/>
                    <w:szCs w:val="20"/>
                  </w:rPr>
                </w:rPrChange>
              </w:rPr>
              <w:pPrChange w:id="167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54C8E18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76" w:author="瑋婷 徐" w:date="2025-01-03T16:20:00Z" w16du:dateUtc="2025-01-03T08:20:00Z"/>
                <w:rFonts w:asciiTheme="majorEastAsia" w:eastAsia="標楷體" w:hAnsiTheme="majorEastAsia" w:cstheme="majorEastAsia"/>
                <w:rPrChange w:id="16777" w:author="瑋婷 徐" w:date="2025-01-06T15:35:00Z" w16du:dateUtc="2025-01-06T07:35:00Z">
                  <w:rPr>
                    <w:ins w:id="16778" w:author="瑋婷 徐" w:date="2025-01-03T16:20:00Z" w16du:dateUtc="2025-01-03T08:20:00Z"/>
                    <w:rFonts w:ascii="Times New Roman" w:eastAsia="Times New Roman" w:hAnsi="Times New Roman" w:cs="Times New Roman"/>
                    <w:sz w:val="20"/>
                    <w:szCs w:val="20"/>
                  </w:rPr>
                </w:rPrChange>
              </w:rPr>
              <w:pPrChange w:id="167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75B977C1"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780" w:author="瑋婷 徐" w:date="2025-01-03T16:33:00Z" w16du:dateUtc="2025-01-03T08:33:00Z"/>
                <w:rFonts w:asciiTheme="majorEastAsia" w:eastAsia="標楷體" w:hAnsiTheme="majorEastAsia" w:cstheme="majorEastAsia"/>
              </w:rPr>
            </w:pPr>
          </w:p>
        </w:tc>
        <w:tc>
          <w:tcPr>
            <w:tcW w:w="158" w:type="pct"/>
            <w:noWrap/>
            <w:hideMark/>
          </w:tcPr>
          <w:p w14:paraId="39809ACF" w14:textId="0A3D88E5"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81" w:author="瑋婷 徐" w:date="2025-01-03T16:20:00Z" w16du:dateUtc="2025-01-03T08:20:00Z"/>
                <w:rFonts w:asciiTheme="majorEastAsia" w:eastAsia="標楷體" w:hAnsiTheme="majorEastAsia" w:cstheme="majorEastAsia"/>
                <w:rPrChange w:id="16782" w:author="瑋婷 徐" w:date="2025-01-06T15:35:00Z" w16du:dateUtc="2025-01-06T07:35:00Z">
                  <w:rPr>
                    <w:ins w:id="16783" w:author="瑋婷 徐" w:date="2025-01-03T16:20:00Z" w16du:dateUtc="2025-01-03T08:20:00Z"/>
                    <w:rFonts w:ascii="Times New Roman" w:eastAsia="Times New Roman" w:hAnsi="Times New Roman" w:cs="Times New Roman"/>
                    <w:sz w:val="20"/>
                    <w:szCs w:val="20"/>
                  </w:rPr>
                </w:rPrChange>
              </w:rPr>
              <w:pPrChange w:id="167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5BFDBD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85" w:author="瑋婷 徐" w:date="2025-01-03T16:20:00Z" w16du:dateUtc="2025-01-03T08:20:00Z"/>
                <w:rFonts w:asciiTheme="majorEastAsia" w:eastAsia="標楷體" w:hAnsiTheme="majorEastAsia" w:cstheme="majorEastAsia"/>
                <w:rPrChange w:id="16786" w:author="瑋婷 徐" w:date="2025-01-06T15:35:00Z" w16du:dateUtc="2025-01-06T07:35:00Z">
                  <w:rPr>
                    <w:ins w:id="16787" w:author="瑋婷 徐" w:date="2025-01-03T16:20:00Z" w16du:dateUtc="2025-01-03T08:20:00Z"/>
                    <w:rFonts w:ascii="Times New Roman" w:eastAsia="Times New Roman" w:hAnsi="Times New Roman" w:cs="Times New Roman"/>
                    <w:sz w:val="20"/>
                    <w:szCs w:val="20"/>
                  </w:rPr>
                </w:rPrChange>
              </w:rPr>
              <w:pPrChange w:id="167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C612BA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89" w:author="瑋婷 徐" w:date="2025-01-03T16:20:00Z" w16du:dateUtc="2025-01-03T08:20:00Z"/>
                <w:rFonts w:asciiTheme="majorEastAsia" w:eastAsia="標楷體" w:hAnsiTheme="majorEastAsia" w:cstheme="majorEastAsia"/>
                <w:rPrChange w:id="16790" w:author="瑋婷 徐" w:date="2025-01-06T15:35:00Z" w16du:dateUtc="2025-01-06T07:35:00Z">
                  <w:rPr>
                    <w:ins w:id="16791" w:author="瑋婷 徐" w:date="2025-01-03T16:20:00Z" w16du:dateUtc="2025-01-03T08:20:00Z"/>
                    <w:rFonts w:ascii="Times New Roman" w:eastAsia="Times New Roman" w:hAnsi="Times New Roman" w:cs="Times New Roman"/>
                    <w:sz w:val="20"/>
                    <w:szCs w:val="20"/>
                  </w:rPr>
                </w:rPrChange>
              </w:rPr>
              <w:pPrChange w:id="167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6D59FF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93" w:author="瑋婷 徐" w:date="2025-01-03T16:20:00Z" w16du:dateUtc="2025-01-03T08:20:00Z"/>
                <w:rFonts w:asciiTheme="majorEastAsia" w:eastAsia="標楷體" w:hAnsiTheme="majorEastAsia" w:cstheme="majorEastAsia"/>
                <w:rPrChange w:id="16794" w:author="瑋婷 徐" w:date="2025-01-06T15:35:00Z" w16du:dateUtc="2025-01-06T07:35:00Z">
                  <w:rPr>
                    <w:ins w:id="16795" w:author="瑋婷 徐" w:date="2025-01-03T16:20:00Z" w16du:dateUtc="2025-01-03T08:20:00Z"/>
                    <w:rFonts w:ascii="Times New Roman" w:eastAsia="Times New Roman" w:hAnsi="Times New Roman" w:cs="Times New Roman"/>
                    <w:sz w:val="20"/>
                    <w:szCs w:val="20"/>
                  </w:rPr>
                </w:rPrChange>
              </w:rPr>
              <w:pPrChange w:id="167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70120756"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797" w:author="瑋婷 徐" w:date="2025-01-03T16:33:00Z" w16du:dateUtc="2025-01-03T08:33:00Z"/>
                <w:rFonts w:asciiTheme="majorEastAsia" w:eastAsia="標楷體" w:hAnsiTheme="majorEastAsia" w:cstheme="majorEastAsia"/>
              </w:rPr>
            </w:pPr>
          </w:p>
        </w:tc>
        <w:tc>
          <w:tcPr>
            <w:tcW w:w="158" w:type="pct"/>
            <w:noWrap/>
            <w:hideMark/>
          </w:tcPr>
          <w:p w14:paraId="3C673E12" w14:textId="0AE0E085"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798" w:author="瑋婷 徐" w:date="2025-01-03T16:20:00Z" w16du:dateUtc="2025-01-03T08:20:00Z"/>
                <w:rFonts w:asciiTheme="majorEastAsia" w:eastAsia="標楷體" w:hAnsiTheme="majorEastAsia" w:cstheme="majorEastAsia"/>
                <w:rPrChange w:id="16799" w:author="瑋婷 徐" w:date="2025-01-06T15:35:00Z" w16du:dateUtc="2025-01-06T07:35:00Z">
                  <w:rPr>
                    <w:ins w:id="16800" w:author="瑋婷 徐" w:date="2025-01-03T16:20:00Z" w16du:dateUtc="2025-01-03T08:20:00Z"/>
                    <w:rFonts w:ascii="Times New Roman" w:eastAsia="Times New Roman" w:hAnsi="Times New Roman" w:cs="Times New Roman"/>
                    <w:sz w:val="20"/>
                    <w:szCs w:val="20"/>
                  </w:rPr>
                </w:rPrChange>
              </w:rPr>
              <w:pPrChange w:id="168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FC502D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802" w:author="瑋婷 徐" w:date="2025-01-03T16:20:00Z" w16du:dateUtc="2025-01-03T08:20:00Z"/>
                <w:rFonts w:asciiTheme="majorEastAsia" w:eastAsia="標楷體" w:hAnsiTheme="majorEastAsia" w:cstheme="majorEastAsia"/>
                <w:rPrChange w:id="16803" w:author="瑋婷 徐" w:date="2025-01-06T15:35:00Z" w16du:dateUtc="2025-01-06T07:35:00Z">
                  <w:rPr>
                    <w:ins w:id="16804" w:author="瑋婷 徐" w:date="2025-01-03T16:20:00Z" w16du:dateUtc="2025-01-03T08:20:00Z"/>
                    <w:rFonts w:ascii="Times New Roman" w:eastAsia="Times New Roman" w:hAnsi="Times New Roman" w:cs="Times New Roman"/>
                    <w:sz w:val="20"/>
                    <w:szCs w:val="20"/>
                  </w:rPr>
                </w:rPrChange>
              </w:rPr>
              <w:pPrChange w:id="168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40BDFA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806" w:author="瑋婷 徐" w:date="2025-01-03T16:20:00Z" w16du:dateUtc="2025-01-03T08:20:00Z"/>
                <w:rFonts w:asciiTheme="majorEastAsia" w:eastAsia="標楷體" w:hAnsiTheme="majorEastAsia" w:cstheme="majorEastAsia"/>
                <w:rPrChange w:id="16807" w:author="瑋婷 徐" w:date="2025-01-06T15:35:00Z" w16du:dateUtc="2025-01-06T07:35:00Z">
                  <w:rPr>
                    <w:ins w:id="16808" w:author="瑋婷 徐" w:date="2025-01-03T16:20:00Z" w16du:dateUtc="2025-01-03T08:20:00Z"/>
                    <w:rFonts w:ascii="Times New Roman" w:eastAsia="Times New Roman" w:hAnsi="Times New Roman" w:cs="Times New Roman"/>
                    <w:sz w:val="20"/>
                    <w:szCs w:val="20"/>
                  </w:rPr>
                </w:rPrChange>
              </w:rPr>
              <w:pPrChange w:id="168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690F8A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810" w:author="瑋婷 徐" w:date="2025-01-03T16:20:00Z" w16du:dateUtc="2025-01-03T08:20:00Z"/>
                <w:rFonts w:asciiTheme="majorEastAsia" w:eastAsia="標楷體" w:hAnsiTheme="majorEastAsia" w:cstheme="majorEastAsia"/>
                <w:rPrChange w:id="16811" w:author="瑋婷 徐" w:date="2025-01-06T15:35:00Z" w16du:dateUtc="2025-01-06T07:35:00Z">
                  <w:rPr>
                    <w:ins w:id="16812" w:author="瑋婷 徐" w:date="2025-01-03T16:20:00Z" w16du:dateUtc="2025-01-03T08:20:00Z"/>
                    <w:rFonts w:ascii="Times New Roman" w:eastAsia="Times New Roman" w:hAnsi="Times New Roman" w:cs="Times New Roman"/>
                    <w:sz w:val="20"/>
                    <w:szCs w:val="20"/>
                  </w:rPr>
                </w:rPrChange>
              </w:rPr>
              <w:pPrChange w:id="168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2A0858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814" w:author="瑋婷 徐" w:date="2025-01-03T16:20:00Z" w16du:dateUtc="2025-01-03T08:20:00Z"/>
                <w:rFonts w:asciiTheme="majorEastAsia" w:eastAsia="標楷體" w:hAnsiTheme="majorEastAsia" w:cstheme="majorEastAsia"/>
                <w:rPrChange w:id="16815" w:author="瑋婷 徐" w:date="2025-01-06T15:35:00Z" w16du:dateUtc="2025-01-06T07:35:00Z">
                  <w:rPr>
                    <w:ins w:id="16816" w:author="瑋婷 徐" w:date="2025-01-03T16:20:00Z" w16du:dateUtc="2025-01-03T08:20:00Z"/>
                    <w:rFonts w:ascii="Times New Roman" w:eastAsia="Times New Roman" w:hAnsi="Times New Roman" w:cs="Times New Roman"/>
                    <w:sz w:val="20"/>
                    <w:szCs w:val="20"/>
                  </w:rPr>
                </w:rPrChange>
              </w:rPr>
              <w:pPrChange w:id="168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32F319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818" w:author="瑋婷 徐" w:date="2025-01-03T16:20:00Z" w16du:dateUtc="2025-01-03T08:20:00Z"/>
                <w:rFonts w:asciiTheme="majorEastAsia" w:eastAsia="標楷體" w:hAnsiTheme="majorEastAsia" w:cstheme="majorEastAsia"/>
                <w:rPrChange w:id="16819" w:author="瑋婷 徐" w:date="2025-01-06T15:35:00Z" w16du:dateUtc="2025-01-06T07:35:00Z">
                  <w:rPr>
                    <w:ins w:id="16820" w:author="瑋婷 徐" w:date="2025-01-03T16:20:00Z" w16du:dateUtc="2025-01-03T08:20:00Z"/>
                    <w:rFonts w:ascii="Times New Roman" w:eastAsia="Times New Roman" w:hAnsi="Times New Roman" w:cs="Times New Roman"/>
                    <w:sz w:val="20"/>
                    <w:szCs w:val="20"/>
                  </w:rPr>
                </w:rPrChange>
              </w:rPr>
              <w:pPrChange w:id="168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48DFB0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822" w:author="瑋婷 徐" w:date="2025-01-03T16:20:00Z" w16du:dateUtc="2025-01-03T08:20:00Z"/>
                <w:rFonts w:asciiTheme="majorEastAsia" w:eastAsia="標楷體" w:hAnsiTheme="majorEastAsia" w:cstheme="majorEastAsia"/>
                <w:rPrChange w:id="16823" w:author="瑋婷 徐" w:date="2025-01-06T15:35:00Z" w16du:dateUtc="2025-01-06T07:35:00Z">
                  <w:rPr>
                    <w:ins w:id="16824" w:author="瑋婷 徐" w:date="2025-01-03T16:20:00Z" w16du:dateUtc="2025-01-03T08:20:00Z"/>
                    <w:rFonts w:ascii="Times New Roman" w:eastAsia="Times New Roman" w:hAnsi="Times New Roman" w:cs="Times New Roman"/>
                    <w:sz w:val="20"/>
                    <w:szCs w:val="20"/>
                  </w:rPr>
                </w:rPrChange>
              </w:rPr>
              <w:pPrChange w:id="168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5E4ADA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826" w:author="瑋婷 徐" w:date="2025-01-03T16:20:00Z" w16du:dateUtc="2025-01-03T08:20:00Z"/>
                <w:rFonts w:asciiTheme="majorEastAsia" w:eastAsia="標楷體" w:hAnsiTheme="majorEastAsia" w:cstheme="majorEastAsia"/>
                <w:rPrChange w:id="16827" w:author="瑋婷 徐" w:date="2025-01-06T15:35:00Z" w16du:dateUtc="2025-01-06T07:35:00Z">
                  <w:rPr>
                    <w:ins w:id="16828" w:author="瑋婷 徐" w:date="2025-01-03T16:20:00Z" w16du:dateUtc="2025-01-03T08:20:00Z"/>
                    <w:rFonts w:ascii="Times New Roman" w:eastAsia="Times New Roman" w:hAnsi="Times New Roman" w:cs="Times New Roman"/>
                    <w:sz w:val="20"/>
                    <w:szCs w:val="20"/>
                  </w:rPr>
                </w:rPrChange>
              </w:rPr>
              <w:pPrChange w:id="168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1A76F4B6" w14:textId="77777777" w:rsidTr="00313CC9">
        <w:trPr>
          <w:trHeight w:val="300"/>
          <w:ins w:id="16830"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66B932A5" w14:textId="77777777" w:rsidR="00DA433E" w:rsidRPr="00727E7E" w:rsidRDefault="00DA433E">
            <w:pPr>
              <w:spacing w:line="360" w:lineRule="auto"/>
              <w:jc w:val="both"/>
              <w:rPr>
                <w:ins w:id="16831" w:author="瑋婷 徐" w:date="2025-01-03T16:20:00Z" w16du:dateUtc="2025-01-03T08:20:00Z"/>
                <w:rFonts w:asciiTheme="majorEastAsia" w:eastAsia="標楷體" w:hAnsiTheme="majorEastAsia" w:cstheme="majorEastAsia"/>
                <w:b w:val="0"/>
                <w:bCs w:val="0"/>
                <w:color w:val="000000"/>
                <w:rPrChange w:id="16832" w:author="瑋婷 徐" w:date="2025-01-06T15:35:00Z" w16du:dateUtc="2025-01-06T07:35:00Z">
                  <w:rPr>
                    <w:ins w:id="16833" w:author="瑋婷 徐" w:date="2025-01-03T16:20:00Z" w16du:dateUtc="2025-01-03T08:20:00Z"/>
                    <w:rFonts w:cs="Calibri"/>
                    <w:color w:val="000000"/>
                    <w:sz w:val="22"/>
                  </w:rPr>
                </w:rPrChange>
              </w:rPr>
              <w:pPrChange w:id="16834" w:author="瑋婷 徐" w:date="2025-01-03T16:21:00Z" w16du:dateUtc="2025-01-03T08:21:00Z">
                <w:pPr/>
              </w:pPrChange>
            </w:pPr>
            <w:ins w:id="16835" w:author="瑋婷 徐" w:date="2025-01-03T16:20:00Z" w16du:dateUtc="2025-01-03T08:20:00Z">
              <w:r w:rsidRPr="00727E7E">
                <w:rPr>
                  <w:rFonts w:asciiTheme="majorEastAsia" w:eastAsia="標楷體" w:hAnsiTheme="majorEastAsia" w:cstheme="majorEastAsia"/>
                  <w:b w:val="0"/>
                  <w:bCs w:val="0"/>
                  <w:color w:val="000000"/>
                  <w:rPrChange w:id="16836" w:author="瑋婷 徐" w:date="2025-01-06T15:35:00Z" w16du:dateUtc="2025-01-06T07:35:00Z">
                    <w:rPr>
                      <w:rFonts w:cs="Calibri"/>
                      <w:color w:val="000000"/>
                      <w:sz w:val="22"/>
                    </w:rPr>
                  </w:rPrChange>
                </w:rPr>
                <w:t>麻雀</w:t>
              </w:r>
              <w:r w:rsidRPr="00727E7E">
                <w:rPr>
                  <w:rFonts w:asciiTheme="majorEastAsia" w:eastAsia="標楷體" w:hAnsiTheme="majorEastAsia" w:cstheme="majorEastAsia"/>
                  <w:b w:val="0"/>
                  <w:bCs w:val="0"/>
                  <w:color w:val="000000"/>
                  <w:rPrChange w:id="16837" w:author="瑋婷 徐" w:date="2025-01-06T15:35:00Z" w16du:dateUtc="2025-01-06T07:35:00Z">
                    <w:rPr>
                      <w:rFonts w:cs="Calibri"/>
                      <w:color w:val="000000"/>
                      <w:sz w:val="22"/>
                    </w:rPr>
                  </w:rPrChange>
                </w:rPr>
                <w:t xml:space="preserve"> </w:t>
              </w:r>
            </w:ins>
          </w:p>
        </w:tc>
        <w:tc>
          <w:tcPr>
            <w:tcW w:w="939" w:type="pct"/>
            <w:hideMark/>
          </w:tcPr>
          <w:p w14:paraId="69D8D28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38" w:author="瑋婷 徐" w:date="2025-01-03T16:20:00Z" w16du:dateUtc="2025-01-03T08:20:00Z"/>
                <w:rFonts w:asciiTheme="majorEastAsia" w:eastAsia="標楷體" w:hAnsiTheme="majorEastAsia" w:cstheme="majorEastAsia"/>
                <w:i/>
                <w:iCs/>
                <w:color w:val="000000"/>
                <w:rPrChange w:id="16839" w:author="瑋婷 徐" w:date="2025-01-06T15:35:00Z" w16du:dateUtc="2025-01-06T07:35:00Z">
                  <w:rPr>
                    <w:ins w:id="16840" w:author="瑋婷 徐" w:date="2025-01-03T16:20:00Z" w16du:dateUtc="2025-01-03T08:20:00Z"/>
                    <w:rFonts w:cs="Calibri"/>
                    <w:i/>
                    <w:iCs/>
                    <w:color w:val="000000"/>
                    <w:sz w:val="22"/>
                  </w:rPr>
                </w:rPrChange>
              </w:rPr>
              <w:pPrChange w:id="168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842" w:author="瑋婷 徐" w:date="2025-01-03T16:20:00Z" w16du:dateUtc="2025-01-03T08:20:00Z">
              <w:r w:rsidRPr="00727E7E">
                <w:rPr>
                  <w:rFonts w:asciiTheme="majorEastAsia" w:eastAsia="標楷體" w:hAnsiTheme="majorEastAsia" w:cstheme="majorEastAsia"/>
                  <w:i/>
                  <w:iCs/>
                  <w:color w:val="000000"/>
                  <w:rPrChange w:id="16843" w:author="瑋婷 徐" w:date="2025-01-06T15:35:00Z" w16du:dateUtc="2025-01-06T07:35:00Z">
                    <w:rPr>
                      <w:rFonts w:cs="Calibri"/>
                      <w:i/>
                      <w:iCs/>
                      <w:color w:val="000000"/>
                      <w:sz w:val="22"/>
                    </w:rPr>
                  </w:rPrChange>
                </w:rPr>
                <w:t>Passer montanus</w:t>
              </w:r>
            </w:ins>
          </w:p>
        </w:tc>
        <w:tc>
          <w:tcPr>
            <w:tcW w:w="158" w:type="pct"/>
            <w:noWrap/>
            <w:hideMark/>
          </w:tcPr>
          <w:p w14:paraId="3E11AF8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44" w:author="瑋婷 徐" w:date="2025-01-03T16:20:00Z" w16du:dateUtc="2025-01-03T08:20:00Z"/>
                <w:rFonts w:asciiTheme="majorEastAsia" w:eastAsia="標楷體" w:hAnsiTheme="majorEastAsia" w:cstheme="majorEastAsia"/>
                <w:color w:val="000000"/>
                <w:rPrChange w:id="16845" w:author="瑋婷 徐" w:date="2025-01-06T15:35:00Z" w16du:dateUtc="2025-01-06T07:35:00Z">
                  <w:rPr>
                    <w:ins w:id="16846" w:author="瑋婷 徐" w:date="2025-01-03T16:20:00Z" w16du:dateUtc="2025-01-03T08:20:00Z"/>
                    <w:rFonts w:cs="Calibri"/>
                    <w:color w:val="000000"/>
                    <w:sz w:val="22"/>
                  </w:rPr>
                </w:rPrChange>
              </w:rPr>
              <w:pPrChange w:id="168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848" w:author="瑋婷 徐" w:date="2025-01-03T16:20:00Z" w16du:dateUtc="2025-01-03T08:20:00Z">
              <w:r w:rsidRPr="00727E7E">
                <w:rPr>
                  <w:rFonts w:asciiTheme="majorEastAsia" w:eastAsia="標楷體" w:hAnsiTheme="majorEastAsia" w:cstheme="majorEastAsia"/>
                  <w:color w:val="000000"/>
                  <w:rPrChange w:id="16849" w:author="瑋婷 徐" w:date="2025-01-06T15:35:00Z" w16du:dateUtc="2025-01-06T07:35:00Z">
                    <w:rPr>
                      <w:rFonts w:cs="Calibri"/>
                      <w:color w:val="000000"/>
                      <w:sz w:val="22"/>
                    </w:rPr>
                  </w:rPrChange>
                </w:rPr>
                <w:t>*</w:t>
              </w:r>
            </w:ins>
          </w:p>
        </w:tc>
        <w:tc>
          <w:tcPr>
            <w:tcW w:w="158" w:type="pct"/>
            <w:noWrap/>
            <w:hideMark/>
          </w:tcPr>
          <w:p w14:paraId="4786CA9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50" w:author="瑋婷 徐" w:date="2025-01-03T16:20:00Z" w16du:dateUtc="2025-01-03T08:20:00Z"/>
                <w:rFonts w:asciiTheme="majorEastAsia" w:eastAsia="標楷體" w:hAnsiTheme="majorEastAsia" w:cstheme="majorEastAsia"/>
                <w:color w:val="000000"/>
                <w:rPrChange w:id="16851" w:author="瑋婷 徐" w:date="2025-01-06T15:35:00Z" w16du:dateUtc="2025-01-06T07:35:00Z">
                  <w:rPr>
                    <w:ins w:id="16852" w:author="瑋婷 徐" w:date="2025-01-03T16:20:00Z" w16du:dateUtc="2025-01-03T08:20:00Z"/>
                    <w:rFonts w:cs="Calibri"/>
                    <w:color w:val="000000"/>
                    <w:sz w:val="22"/>
                  </w:rPr>
                </w:rPrChange>
              </w:rPr>
              <w:pPrChange w:id="168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917F8A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54" w:author="瑋婷 徐" w:date="2025-01-03T16:20:00Z" w16du:dateUtc="2025-01-03T08:20:00Z"/>
                <w:rFonts w:asciiTheme="majorEastAsia" w:eastAsia="標楷體" w:hAnsiTheme="majorEastAsia" w:cstheme="majorEastAsia"/>
                <w:rPrChange w:id="16855" w:author="瑋婷 徐" w:date="2025-01-06T15:35:00Z" w16du:dateUtc="2025-01-06T07:35:00Z">
                  <w:rPr>
                    <w:ins w:id="16856" w:author="瑋婷 徐" w:date="2025-01-03T16:20:00Z" w16du:dateUtc="2025-01-03T08:20:00Z"/>
                    <w:rFonts w:ascii="Times New Roman" w:eastAsia="Times New Roman" w:hAnsi="Times New Roman" w:cs="Times New Roman"/>
                    <w:sz w:val="20"/>
                    <w:szCs w:val="20"/>
                  </w:rPr>
                </w:rPrChange>
              </w:rPr>
              <w:pPrChange w:id="168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7ABC03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58" w:author="瑋婷 徐" w:date="2025-01-03T16:20:00Z" w16du:dateUtc="2025-01-03T08:20:00Z"/>
                <w:rFonts w:asciiTheme="majorEastAsia" w:eastAsia="標楷體" w:hAnsiTheme="majorEastAsia" w:cstheme="majorEastAsia"/>
                <w:color w:val="000000"/>
                <w:rPrChange w:id="16859" w:author="瑋婷 徐" w:date="2025-01-06T15:35:00Z" w16du:dateUtc="2025-01-06T07:35:00Z">
                  <w:rPr>
                    <w:ins w:id="16860" w:author="瑋婷 徐" w:date="2025-01-03T16:20:00Z" w16du:dateUtc="2025-01-03T08:20:00Z"/>
                    <w:rFonts w:cs="Calibri"/>
                    <w:color w:val="000000"/>
                    <w:sz w:val="22"/>
                  </w:rPr>
                </w:rPrChange>
              </w:rPr>
              <w:pPrChange w:id="168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6862" w:author="瑋婷 徐" w:date="2025-01-03T16:20:00Z" w16du:dateUtc="2025-01-03T08:20:00Z">
              <w:r w:rsidRPr="00727E7E">
                <w:rPr>
                  <w:rFonts w:asciiTheme="majorEastAsia" w:eastAsia="標楷體" w:hAnsiTheme="majorEastAsia" w:cstheme="majorEastAsia"/>
                  <w:color w:val="000000"/>
                  <w:rPrChange w:id="16863" w:author="瑋婷 徐" w:date="2025-01-06T15:35:00Z" w16du:dateUtc="2025-01-06T07:35:00Z">
                    <w:rPr>
                      <w:rFonts w:cs="Calibri"/>
                      <w:color w:val="000000"/>
                      <w:sz w:val="22"/>
                    </w:rPr>
                  </w:rPrChange>
                </w:rPr>
                <w:t>*</w:t>
              </w:r>
            </w:ins>
          </w:p>
        </w:tc>
        <w:tc>
          <w:tcPr>
            <w:tcW w:w="158" w:type="pct"/>
            <w:noWrap/>
            <w:hideMark/>
          </w:tcPr>
          <w:p w14:paraId="22F8EC3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64" w:author="瑋婷 徐" w:date="2025-01-03T16:20:00Z" w16du:dateUtc="2025-01-03T08:20:00Z"/>
                <w:rFonts w:asciiTheme="majorEastAsia" w:eastAsia="標楷體" w:hAnsiTheme="majorEastAsia" w:cstheme="majorEastAsia"/>
                <w:color w:val="000000"/>
                <w:rPrChange w:id="16865" w:author="瑋婷 徐" w:date="2025-01-06T15:35:00Z" w16du:dateUtc="2025-01-06T07:35:00Z">
                  <w:rPr>
                    <w:ins w:id="16866" w:author="瑋婷 徐" w:date="2025-01-03T16:20:00Z" w16du:dateUtc="2025-01-03T08:20:00Z"/>
                    <w:rFonts w:cs="Calibri"/>
                    <w:color w:val="000000"/>
                    <w:sz w:val="22"/>
                  </w:rPr>
                </w:rPrChange>
              </w:rPr>
              <w:pPrChange w:id="168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428BFB9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68" w:author="瑋婷 徐" w:date="2025-01-03T16:20:00Z" w16du:dateUtc="2025-01-03T08:20:00Z"/>
                <w:rFonts w:asciiTheme="majorEastAsia" w:eastAsia="標楷體" w:hAnsiTheme="majorEastAsia" w:cstheme="majorEastAsia"/>
                <w:rPrChange w:id="16869" w:author="瑋婷 徐" w:date="2025-01-06T15:35:00Z" w16du:dateUtc="2025-01-06T07:35:00Z">
                  <w:rPr>
                    <w:ins w:id="16870" w:author="瑋婷 徐" w:date="2025-01-03T16:20:00Z" w16du:dateUtc="2025-01-03T08:20:00Z"/>
                    <w:rFonts w:ascii="Times New Roman" w:eastAsia="Times New Roman" w:hAnsi="Times New Roman" w:cs="Times New Roman"/>
                    <w:sz w:val="20"/>
                    <w:szCs w:val="20"/>
                  </w:rPr>
                </w:rPrChange>
              </w:rPr>
              <w:pPrChange w:id="168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54EF561A"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872" w:author="瑋婷 徐" w:date="2025-01-03T16:33:00Z" w16du:dateUtc="2025-01-03T08:33:00Z"/>
                <w:rFonts w:asciiTheme="majorEastAsia" w:eastAsia="標楷體" w:hAnsiTheme="majorEastAsia" w:cstheme="majorEastAsia"/>
              </w:rPr>
            </w:pPr>
          </w:p>
        </w:tc>
        <w:tc>
          <w:tcPr>
            <w:tcW w:w="158" w:type="pct"/>
            <w:noWrap/>
            <w:hideMark/>
          </w:tcPr>
          <w:p w14:paraId="0F3E9284" w14:textId="67341AA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73" w:author="瑋婷 徐" w:date="2025-01-03T16:20:00Z" w16du:dateUtc="2025-01-03T08:20:00Z"/>
                <w:rFonts w:asciiTheme="majorEastAsia" w:eastAsia="標楷體" w:hAnsiTheme="majorEastAsia" w:cstheme="majorEastAsia"/>
                <w:rPrChange w:id="16874" w:author="瑋婷 徐" w:date="2025-01-06T15:35:00Z" w16du:dateUtc="2025-01-06T07:35:00Z">
                  <w:rPr>
                    <w:ins w:id="16875" w:author="瑋婷 徐" w:date="2025-01-03T16:20:00Z" w16du:dateUtc="2025-01-03T08:20:00Z"/>
                    <w:rFonts w:ascii="Times New Roman" w:eastAsia="Times New Roman" w:hAnsi="Times New Roman" w:cs="Times New Roman"/>
                    <w:sz w:val="20"/>
                    <w:szCs w:val="20"/>
                  </w:rPr>
                </w:rPrChange>
              </w:rPr>
              <w:pPrChange w:id="168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E87853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77" w:author="瑋婷 徐" w:date="2025-01-03T16:20:00Z" w16du:dateUtc="2025-01-03T08:20:00Z"/>
                <w:rFonts w:asciiTheme="majorEastAsia" w:eastAsia="標楷體" w:hAnsiTheme="majorEastAsia" w:cstheme="majorEastAsia"/>
                <w:rPrChange w:id="16878" w:author="瑋婷 徐" w:date="2025-01-06T15:35:00Z" w16du:dateUtc="2025-01-06T07:35:00Z">
                  <w:rPr>
                    <w:ins w:id="16879" w:author="瑋婷 徐" w:date="2025-01-03T16:20:00Z" w16du:dateUtc="2025-01-03T08:20:00Z"/>
                    <w:rFonts w:ascii="Times New Roman" w:eastAsia="Times New Roman" w:hAnsi="Times New Roman" w:cs="Times New Roman"/>
                    <w:sz w:val="20"/>
                    <w:szCs w:val="20"/>
                  </w:rPr>
                </w:rPrChange>
              </w:rPr>
              <w:pPrChange w:id="168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00DFF0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81" w:author="瑋婷 徐" w:date="2025-01-03T16:20:00Z" w16du:dateUtc="2025-01-03T08:20:00Z"/>
                <w:rFonts w:asciiTheme="majorEastAsia" w:eastAsia="標楷體" w:hAnsiTheme="majorEastAsia" w:cstheme="majorEastAsia"/>
                <w:rPrChange w:id="16882" w:author="瑋婷 徐" w:date="2025-01-06T15:35:00Z" w16du:dateUtc="2025-01-06T07:35:00Z">
                  <w:rPr>
                    <w:ins w:id="16883" w:author="瑋婷 徐" w:date="2025-01-03T16:20:00Z" w16du:dateUtc="2025-01-03T08:20:00Z"/>
                    <w:rFonts w:ascii="Times New Roman" w:eastAsia="Times New Roman" w:hAnsi="Times New Roman" w:cs="Times New Roman"/>
                    <w:sz w:val="20"/>
                    <w:szCs w:val="20"/>
                  </w:rPr>
                </w:rPrChange>
              </w:rPr>
              <w:pPrChange w:id="168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3FD48A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85" w:author="瑋婷 徐" w:date="2025-01-03T16:20:00Z" w16du:dateUtc="2025-01-03T08:20:00Z"/>
                <w:rFonts w:asciiTheme="majorEastAsia" w:eastAsia="標楷體" w:hAnsiTheme="majorEastAsia" w:cstheme="majorEastAsia"/>
                <w:rPrChange w:id="16886" w:author="瑋婷 徐" w:date="2025-01-06T15:35:00Z" w16du:dateUtc="2025-01-06T07:35:00Z">
                  <w:rPr>
                    <w:ins w:id="16887" w:author="瑋婷 徐" w:date="2025-01-03T16:20:00Z" w16du:dateUtc="2025-01-03T08:20:00Z"/>
                    <w:rFonts w:ascii="Times New Roman" w:eastAsia="Times New Roman" w:hAnsi="Times New Roman" w:cs="Times New Roman"/>
                    <w:sz w:val="20"/>
                    <w:szCs w:val="20"/>
                  </w:rPr>
                </w:rPrChange>
              </w:rPr>
              <w:pPrChange w:id="168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4D1A702B"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6889" w:author="瑋婷 徐" w:date="2025-01-03T16:33:00Z" w16du:dateUtc="2025-01-03T08:33:00Z"/>
                <w:rFonts w:asciiTheme="majorEastAsia" w:eastAsia="標楷體" w:hAnsiTheme="majorEastAsia" w:cstheme="majorEastAsia"/>
              </w:rPr>
            </w:pPr>
          </w:p>
        </w:tc>
        <w:tc>
          <w:tcPr>
            <w:tcW w:w="158" w:type="pct"/>
            <w:noWrap/>
            <w:hideMark/>
          </w:tcPr>
          <w:p w14:paraId="72CB6349" w14:textId="7EB050D8"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90" w:author="瑋婷 徐" w:date="2025-01-03T16:20:00Z" w16du:dateUtc="2025-01-03T08:20:00Z"/>
                <w:rFonts w:asciiTheme="majorEastAsia" w:eastAsia="標楷體" w:hAnsiTheme="majorEastAsia" w:cstheme="majorEastAsia"/>
                <w:rPrChange w:id="16891" w:author="瑋婷 徐" w:date="2025-01-06T15:35:00Z" w16du:dateUtc="2025-01-06T07:35:00Z">
                  <w:rPr>
                    <w:ins w:id="16892" w:author="瑋婷 徐" w:date="2025-01-03T16:20:00Z" w16du:dateUtc="2025-01-03T08:20:00Z"/>
                    <w:rFonts w:ascii="Times New Roman" w:eastAsia="Times New Roman" w:hAnsi="Times New Roman" w:cs="Times New Roman"/>
                    <w:sz w:val="20"/>
                    <w:szCs w:val="20"/>
                  </w:rPr>
                </w:rPrChange>
              </w:rPr>
              <w:pPrChange w:id="168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FACCB6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94" w:author="瑋婷 徐" w:date="2025-01-03T16:20:00Z" w16du:dateUtc="2025-01-03T08:20:00Z"/>
                <w:rFonts w:asciiTheme="majorEastAsia" w:eastAsia="標楷體" w:hAnsiTheme="majorEastAsia" w:cstheme="majorEastAsia"/>
                <w:rPrChange w:id="16895" w:author="瑋婷 徐" w:date="2025-01-06T15:35:00Z" w16du:dateUtc="2025-01-06T07:35:00Z">
                  <w:rPr>
                    <w:ins w:id="16896" w:author="瑋婷 徐" w:date="2025-01-03T16:20:00Z" w16du:dateUtc="2025-01-03T08:20:00Z"/>
                    <w:rFonts w:ascii="Times New Roman" w:eastAsia="Times New Roman" w:hAnsi="Times New Roman" w:cs="Times New Roman"/>
                    <w:sz w:val="20"/>
                    <w:szCs w:val="20"/>
                  </w:rPr>
                </w:rPrChange>
              </w:rPr>
              <w:pPrChange w:id="168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303E6D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898" w:author="瑋婷 徐" w:date="2025-01-03T16:20:00Z" w16du:dateUtc="2025-01-03T08:20:00Z"/>
                <w:rFonts w:asciiTheme="majorEastAsia" w:eastAsia="標楷體" w:hAnsiTheme="majorEastAsia" w:cstheme="majorEastAsia"/>
                <w:rPrChange w:id="16899" w:author="瑋婷 徐" w:date="2025-01-06T15:35:00Z" w16du:dateUtc="2025-01-06T07:35:00Z">
                  <w:rPr>
                    <w:ins w:id="16900" w:author="瑋婷 徐" w:date="2025-01-03T16:20:00Z" w16du:dateUtc="2025-01-03T08:20:00Z"/>
                    <w:rFonts w:ascii="Times New Roman" w:eastAsia="Times New Roman" w:hAnsi="Times New Roman" w:cs="Times New Roman"/>
                    <w:sz w:val="20"/>
                    <w:szCs w:val="20"/>
                  </w:rPr>
                </w:rPrChange>
              </w:rPr>
              <w:pPrChange w:id="169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7BB976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902" w:author="瑋婷 徐" w:date="2025-01-03T16:20:00Z" w16du:dateUtc="2025-01-03T08:20:00Z"/>
                <w:rFonts w:asciiTheme="majorEastAsia" w:eastAsia="標楷體" w:hAnsiTheme="majorEastAsia" w:cstheme="majorEastAsia"/>
                <w:rPrChange w:id="16903" w:author="瑋婷 徐" w:date="2025-01-06T15:35:00Z" w16du:dateUtc="2025-01-06T07:35:00Z">
                  <w:rPr>
                    <w:ins w:id="16904" w:author="瑋婷 徐" w:date="2025-01-03T16:20:00Z" w16du:dateUtc="2025-01-03T08:20:00Z"/>
                    <w:rFonts w:ascii="Times New Roman" w:eastAsia="Times New Roman" w:hAnsi="Times New Roman" w:cs="Times New Roman"/>
                    <w:sz w:val="20"/>
                    <w:szCs w:val="20"/>
                  </w:rPr>
                </w:rPrChange>
              </w:rPr>
              <w:pPrChange w:id="169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2AC275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906" w:author="瑋婷 徐" w:date="2025-01-03T16:20:00Z" w16du:dateUtc="2025-01-03T08:20:00Z"/>
                <w:rFonts w:asciiTheme="majorEastAsia" w:eastAsia="標楷體" w:hAnsiTheme="majorEastAsia" w:cstheme="majorEastAsia"/>
                <w:rPrChange w:id="16907" w:author="瑋婷 徐" w:date="2025-01-06T15:35:00Z" w16du:dateUtc="2025-01-06T07:35:00Z">
                  <w:rPr>
                    <w:ins w:id="16908" w:author="瑋婷 徐" w:date="2025-01-03T16:20:00Z" w16du:dateUtc="2025-01-03T08:20:00Z"/>
                    <w:rFonts w:ascii="Times New Roman" w:eastAsia="Times New Roman" w:hAnsi="Times New Roman" w:cs="Times New Roman"/>
                    <w:sz w:val="20"/>
                    <w:szCs w:val="20"/>
                  </w:rPr>
                </w:rPrChange>
              </w:rPr>
              <w:pPrChange w:id="169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16DA45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910" w:author="瑋婷 徐" w:date="2025-01-03T16:20:00Z" w16du:dateUtc="2025-01-03T08:20:00Z"/>
                <w:rFonts w:asciiTheme="majorEastAsia" w:eastAsia="標楷體" w:hAnsiTheme="majorEastAsia" w:cstheme="majorEastAsia"/>
                <w:rPrChange w:id="16911" w:author="瑋婷 徐" w:date="2025-01-06T15:35:00Z" w16du:dateUtc="2025-01-06T07:35:00Z">
                  <w:rPr>
                    <w:ins w:id="16912" w:author="瑋婷 徐" w:date="2025-01-03T16:20:00Z" w16du:dateUtc="2025-01-03T08:20:00Z"/>
                    <w:rFonts w:ascii="Times New Roman" w:eastAsia="Times New Roman" w:hAnsi="Times New Roman" w:cs="Times New Roman"/>
                    <w:sz w:val="20"/>
                    <w:szCs w:val="20"/>
                  </w:rPr>
                </w:rPrChange>
              </w:rPr>
              <w:pPrChange w:id="169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646B437"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914" w:author="瑋婷 徐" w:date="2025-01-03T16:20:00Z" w16du:dateUtc="2025-01-03T08:20:00Z"/>
                <w:rFonts w:asciiTheme="majorEastAsia" w:eastAsia="標楷體" w:hAnsiTheme="majorEastAsia" w:cstheme="majorEastAsia"/>
                <w:rPrChange w:id="16915" w:author="瑋婷 徐" w:date="2025-01-06T15:35:00Z" w16du:dateUtc="2025-01-06T07:35:00Z">
                  <w:rPr>
                    <w:ins w:id="16916" w:author="瑋婷 徐" w:date="2025-01-03T16:20:00Z" w16du:dateUtc="2025-01-03T08:20:00Z"/>
                    <w:rFonts w:ascii="Times New Roman" w:eastAsia="Times New Roman" w:hAnsi="Times New Roman" w:cs="Times New Roman"/>
                    <w:sz w:val="20"/>
                    <w:szCs w:val="20"/>
                  </w:rPr>
                </w:rPrChange>
              </w:rPr>
              <w:pPrChange w:id="169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17C593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6918" w:author="瑋婷 徐" w:date="2025-01-03T16:20:00Z" w16du:dateUtc="2025-01-03T08:20:00Z"/>
                <w:rFonts w:asciiTheme="majorEastAsia" w:eastAsia="標楷體" w:hAnsiTheme="majorEastAsia" w:cstheme="majorEastAsia"/>
                <w:rPrChange w:id="16919" w:author="瑋婷 徐" w:date="2025-01-06T15:35:00Z" w16du:dateUtc="2025-01-06T07:35:00Z">
                  <w:rPr>
                    <w:ins w:id="16920" w:author="瑋婷 徐" w:date="2025-01-03T16:20:00Z" w16du:dateUtc="2025-01-03T08:20:00Z"/>
                    <w:rFonts w:ascii="Times New Roman" w:eastAsia="Times New Roman" w:hAnsi="Times New Roman" w:cs="Times New Roman"/>
                    <w:sz w:val="20"/>
                    <w:szCs w:val="20"/>
                  </w:rPr>
                </w:rPrChange>
              </w:rPr>
              <w:pPrChange w:id="169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727E7E" w14:paraId="5D8E9D7B" w14:textId="77777777" w:rsidTr="00313CC9">
        <w:trPr>
          <w:cnfStyle w:val="000000100000" w:firstRow="0" w:lastRow="0" w:firstColumn="0" w:lastColumn="0" w:oddVBand="0" w:evenVBand="0" w:oddHBand="1" w:evenHBand="0" w:firstRowFirstColumn="0" w:firstRowLastColumn="0" w:lastRowFirstColumn="0" w:lastRowLastColumn="0"/>
          <w:trHeight w:val="300"/>
          <w:ins w:id="16922"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6096B545" w14:textId="77777777" w:rsidR="00DA433E" w:rsidRPr="00727E7E" w:rsidRDefault="00DA433E">
            <w:pPr>
              <w:spacing w:line="360" w:lineRule="auto"/>
              <w:jc w:val="both"/>
              <w:rPr>
                <w:ins w:id="16923" w:author="瑋婷 徐" w:date="2025-01-03T16:20:00Z" w16du:dateUtc="2025-01-03T08:20:00Z"/>
                <w:rFonts w:asciiTheme="majorEastAsia" w:eastAsia="標楷體" w:hAnsiTheme="majorEastAsia" w:cstheme="majorEastAsia"/>
                <w:b w:val="0"/>
                <w:bCs w:val="0"/>
                <w:color w:val="000000"/>
                <w:rPrChange w:id="16924" w:author="瑋婷 徐" w:date="2025-01-06T15:35:00Z" w16du:dateUtc="2025-01-06T07:35:00Z">
                  <w:rPr>
                    <w:ins w:id="16925" w:author="瑋婷 徐" w:date="2025-01-03T16:20:00Z" w16du:dateUtc="2025-01-03T08:20:00Z"/>
                    <w:rFonts w:cs="Calibri"/>
                    <w:color w:val="000000"/>
                    <w:sz w:val="22"/>
                  </w:rPr>
                </w:rPrChange>
              </w:rPr>
              <w:pPrChange w:id="16926" w:author="瑋婷 徐" w:date="2025-01-03T16:21:00Z" w16du:dateUtc="2025-01-03T08:21:00Z">
                <w:pPr/>
              </w:pPrChange>
            </w:pPr>
            <w:ins w:id="16927" w:author="瑋婷 徐" w:date="2025-01-03T16:20:00Z" w16du:dateUtc="2025-01-03T08:20:00Z">
              <w:r w:rsidRPr="00727E7E">
                <w:rPr>
                  <w:rFonts w:asciiTheme="majorEastAsia" w:eastAsia="標楷體" w:hAnsiTheme="majorEastAsia" w:cstheme="majorEastAsia"/>
                  <w:b w:val="0"/>
                  <w:bCs w:val="0"/>
                  <w:color w:val="000000"/>
                  <w:rPrChange w:id="16928" w:author="瑋婷 徐" w:date="2025-01-06T15:35:00Z" w16du:dateUtc="2025-01-06T07:35:00Z">
                    <w:rPr>
                      <w:rFonts w:cs="Calibri"/>
                      <w:color w:val="000000"/>
                      <w:sz w:val="22"/>
                    </w:rPr>
                  </w:rPrChange>
                </w:rPr>
                <w:t>灰</w:t>
              </w:r>
              <w:proofErr w:type="gramStart"/>
              <w:r w:rsidRPr="00727E7E">
                <w:rPr>
                  <w:rFonts w:asciiTheme="majorEastAsia" w:eastAsia="標楷體" w:hAnsiTheme="majorEastAsia" w:cstheme="majorEastAsia"/>
                  <w:b w:val="0"/>
                  <w:bCs w:val="0"/>
                  <w:color w:val="000000"/>
                  <w:rPrChange w:id="16929" w:author="瑋婷 徐" w:date="2025-01-06T15:35:00Z" w16du:dateUtc="2025-01-06T07:35:00Z">
                    <w:rPr>
                      <w:rFonts w:cs="Calibri"/>
                      <w:color w:val="000000"/>
                      <w:sz w:val="22"/>
                    </w:rPr>
                  </w:rPrChange>
                </w:rPr>
                <w:t>鶺鴒</w:t>
              </w:r>
              <w:proofErr w:type="gramEnd"/>
              <w:r w:rsidRPr="00727E7E">
                <w:rPr>
                  <w:rFonts w:asciiTheme="majorEastAsia" w:eastAsia="標楷體" w:hAnsiTheme="majorEastAsia" w:cstheme="majorEastAsia"/>
                  <w:b w:val="0"/>
                  <w:bCs w:val="0"/>
                  <w:color w:val="000000"/>
                  <w:rPrChange w:id="16930" w:author="瑋婷 徐" w:date="2025-01-06T15:35:00Z" w16du:dateUtc="2025-01-06T07:35:00Z">
                    <w:rPr>
                      <w:rFonts w:cs="Calibri"/>
                      <w:color w:val="000000"/>
                      <w:sz w:val="22"/>
                    </w:rPr>
                  </w:rPrChange>
                </w:rPr>
                <w:t xml:space="preserve"> </w:t>
              </w:r>
            </w:ins>
          </w:p>
        </w:tc>
        <w:tc>
          <w:tcPr>
            <w:tcW w:w="939" w:type="pct"/>
            <w:hideMark/>
          </w:tcPr>
          <w:p w14:paraId="10B5048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31" w:author="瑋婷 徐" w:date="2025-01-03T16:20:00Z" w16du:dateUtc="2025-01-03T08:20:00Z"/>
                <w:rFonts w:asciiTheme="majorEastAsia" w:eastAsia="標楷體" w:hAnsiTheme="majorEastAsia" w:cstheme="majorEastAsia"/>
                <w:i/>
                <w:iCs/>
                <w:color w:val="000000"/>
                <w:rPrChange w:id="16932" w:author="瑋婷 徐" w:date="2025-01-06T15:35:00Z" w16du:dateUtc="2025-01-06T07:35:00Z">
                  <w:rPr>
                    <w:ins w:id="16933" w:author="瑋婷 徐" w:date="2025-01-03T16:20:00Z" w16du:dateUtc="2025-01-03T08:20:00Z"/>
                    <w:rFonts w:cs="Calibri"/>
                    <w:i/>
                    <w:iCs/>
                    <w:color w:val="000000"/>
                    <w:sz w:val="22"/>
                  </w:rPr>
                </w:rPrChange>
              </w:rPr>
              <w:pPrChange w:id="169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935" w:author="瑋婷 徐" w:date="2025-01-03T16:20:00Z" w16du:dateUtc="2025-01-03T08:20:00Z">
              <w:r w:rsidRPr="00727E7E">
                <w:rPr>
                  <w:rFonts w:asciiTheme="majorEastAsia" w:eastAsia="標楷體" w:hAnsiTheme="majorEastAsia" w:cstheme="majorEastAsia"/>
                  <w:i/>
                  <w:iCs/>
                  <w:color w:val="000000"/>
                  <w:rPrChange w:id="16936" w:author="瑋婷 徐" w:date="2025-01-06T15:35:00Z" w16du:dateUtc="2025-01-06T07:35:00Z">
                    <w:rPr>
                      <w:rFonts w:cs="Calibri"/>
                      <w:i/>
                      <w:iCs/>
                      <w:color w:val="000000"/>
                      <w:sz w:val="22"/>
                    </w:rPr>
                  </w:rPrChange>
                </w:rPr>
                <w:t>Motacilla cinerea</w:t>
              </w:r>
            </w:ins>
          </w:p>
        </w:tc>
        <w:tc>
          <w:tcPr>
            <w:tcW w:w="158" w:type="pct"/>
            <w:noWrap/>
            <w:hideMark/>
          </w:tcPr>
          <w:p w14:paraId="0B7B72C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37" w:author="瑋婷 徐" w:date="2025-01-03T16:20:00Z" w16du:dateUtc="2025-01-03T08:20:00Z"/>
                <w:rFonts w:asciiTheme="majorEastAsia" w:eastAsia="標楷體" w:hAnsiTheme="majorEastAsia" w:cstheme="majorEastAsia"/>
                <w:i/>
                <w:iCs/>
                <w:color w:val="000000"/>
                <w:rPrChange w:id="16938" w:author="瑋婷 徐" w:date="2025-01-06T15:35:00Z" w16du:dateUtc="2025-01-06T07:35:00Z">
                  <w:rPr>
                    <w:ins w:id="16939" w:author="瑋婷 徐" w:date="2025-01-03T16:20:00Z" w16du:dateUtc="2025-01-03T08:20:00Z"/>
                    <w:rFonts w:cs="Calibri"/>
                    <w:i/>
                    <w:iCs/>
                    <w:color w:val="000000"/>
                    <w:sz w:val="22"/>
                  </w:rPr>
                </w:rPrChange>
              </w:rPr>
              <w:pPrChange w:id="169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9EF1DE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41" w:author="瑋婷 徐" w:date="2025-01-03T16:20:00Z" w16du:dateUtc="2025-01-03T08:20:00Z"/>
                <w:rFonts w:asciiTheme="majorEastAsia" w:eastAsia="標楷體" w:hAnsiTheme="majorEastAsia" w:cstheme="majorEastAsia"/>
                <w:rPrChange w:id="16942" w:author="瑋婷 徐" w:date="2025-01-06T15:35:00Z" w16du:dateUtc="2025-01-06T07:35:00Z">
                  <w:rPr>
                    <w:ins w:id="16943" w:author="瑋婷 徐" w:date="2025-01-03T16:20:00Z" w16du:dateUtc="2025-01-03T08:20:00Z"/>
                    <w:rFonts w:ascii="Times New Roman" w:eastAsia="Times New Roman" w:hAnsi="Times New Roman" w:cs="Times New Roman"/>
                    <w:sz w:val="20"/>
                    <w:szCs w:val="20"/>
                  </w:rPr>
                </w:rPrChange>
              </w:rPr>
              <w:pPrChange w:id="169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55BDA94"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45" w:author="瑋婷 徐" w:date="2025-01-03T16:20:00Z" w16du:dateUtc="2025-01-03T08:20:00Z"/>
                <w:rFonts w:asciiTheme="majorEastAsia" w:eastAsia="標楷體" w:hAnsiTheme="majorEastAsia" w:cstheme="majorEastAsia"/>
                <w:rPrChange w:id="16946" w:author="瑋婷 徐" w:date="2025-01-06T15:35:00Z" w16du:dateUtc="2025-01-06T07:35:00Z">
                  <w:rPr>
                    <w:ins w:id="16947" w:author="瑋婷 徐" w:date="2025-01-03T16:20:00Z" w16du:dateUtc="2025-01-03T08:20:00Z"/>
                    <w:rFonts w:ascii="Times New Roman" w:eastAsia="Times New Roman" w:hAnsi="Times New Roman" w:cs="Times New Roman"/>
                    <w:sz w:val="20"/>
                    <w:szCs w:val="20"/>
                  </w:rPr>
                </w:rPrChange>
              </w:rPr>
              <w:pPrChange w:id="169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FDD0C3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49" w:author="瑋婷 徐" w:date="2025-01-03T16:20:00Z" w16du:dateUtc="2025-01-03T08:20:00Z"/>
                <w:rFonts w:asciiTheme="majorEastAsia" w:eastAsia="標楷體" w:hAnsiTheme="majorEastAsia" w:cstheme="majorEastAsia"/>
                <w:rPrChange w:id="16950" w:author="瑋婷 徐" w:date="2025-01-06T15:35:00Z" w16du:dateUtc="2025-01-06T07:35:00Z">
                  <w:rPr>
                    <w:ins w:id="16951" w:author="瑋婷 徐" w:date="2025-01-03T16:20:00Z" w16du:dateUtc="2025-01-03T08:20:00Z"/>
                    <w:rFonts w:ascii="Times New Roman" w:eastAsia="Times New Roman" w:hAnsi="Times New Roman" w:cs="Times New Roman"/>
                    <w:sz w:val="20"/>
                    <w:szCs w:val="20"/>
                  </w:rPr>
                </w:rPrChange>
              </w:rPr>
              <w:pPrChange w:id="169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E29CF5A"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53" w:author="瑋婷 徐" w:date="2025-01-03T16:20:00Z" w16du:dateUtc="2025-01-03T08:20:00Z"/>
                <w:rFonts w:asciiTheme="majorEastAsia" w:eastAsia="標楷體" w:hAnsiTheme="majorEastAsia" w:cstheme="majorEastAsia"/>
                <w:rPrChange w:id="16954" w:author="瑋婷 徐" w:date="2025-01-06T15:35:00Z" w16du:dateUtc="2025-01-06T07:35:00Z">
                  <w:rPr>
                    <w:ins w:id="16955" w:author="瑋婷 徐" w:date="2025-01-03T16:20:00Z" w16du:dateUtc="2025-01-03T08:20:00Z"/>
                    <w:rFonts w:ascii="Times New Roman" w:eastAsia="Times New Roman" w:hAnsi="Times New Roman" w:cs="Times New Roman"/>
                    <w:sz w:val="20"/>
                    <w:szCs w:val="20"/>
                  </w:rPr>
                </w:rPrChange>
              </w:rPr>
              <w:pPrChange w:id="169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35048CD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57" w:author="瑋婷 徐" w:date="2025-01-03T16:20:00Z" w16du:dateUtc="2025-01-03T08:20:00Z"/>
                <w:rFonts w:asciiTheme="majorEastAsia" w:eastAsia="標楷體" w:hAnsiTheme="majorEastAsia" w:cstheme="majorEastAsia"/>
                <w:rPrChange w:id="16958" w:author="瑋婷 徐" w:date="2025-01-06T15:35:00Z" w16du:dateUtc="2025-01-06T07:35:00Z">
                  <w:rPr>
                    <w:ins w:id="16959" w:author="瑋婷 徐" w:date="2025-01-03T16:20:00Z" w16du:dateUtc="2025-01-03T08:20:00Z"/>
                    <w:rFonts w:ascii="Times New Roman" w:eastAsia="Times New Roman" w:hAnsi="Times New Roman" w:cs="Times New Roman"/>
                    <w:sz w:val="20"/>
                    <w:szCs w:val="20"/>
                  </w:rPr>
                </w:rPrChange>
              </w:rPr>
              <w:pPrChange w:id="169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7BD829B1"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961" w:author="瑋婷 徐" w:date="2025-01-03T16:33:00Z" w16du:dateUtc="2025-01-03T08:33:00Z"/>
                <w:rFonts w:asciiTheme="majorEastAsia" w:eastAsia="標楷體" w:hAnsiTheme="majorEastAsia" w:cstheme="majorEastAsia"/>
                <w:color w:val="000000"/>
              </w:rPr>
            </w:pPr>
          </w:p>
        </w:tc>
        <w:tc>
          <w:tcPr>
            <w:tcW w:w="158" w:type="pct"/>
            <w:noWrap/>
            <w:hideMark/>
          </w:tcPr>
          <w:p w14:paraId="0A9B98C1" w14:textId="7CC710B0"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62" w:author="瑋婷 徐" w:date="2025-01-03T16:20:00Z" w16du:dateUtc="2025-01-03T08:20:00Z"/>
                <w:rFonts w:asciiTheme="majorEastAsia" w:eastAsia="標楷體" w:hAnsiTheme="majorEastAsia" w:cstheme="majorEastAsia"/>
                <w:color w:val="000000"/>
                <w:rPrChange w:id="16963" w:author="瑋婷 徐" w:date="2025-01-06T15:35:00Z" w16du:dateUtc="2025-01-06T07:35:00Z">
                  <w:rPr>
                    <w:ins w:id="16964" w:author="瑋婷 徐" w:date="2025-01-03T16:20:00Z" w16du:dateUtc="2025-01-03T08:20:00Z"/>
                    <w:rFonts w:cs="Calibri"/>
                    <w:color w:val="000000"/>
                    <w:sz w:val="22"/>
                  </w:rPr>
                </w:rPrChange>
              </w:rPr>
              <w:pPrChange w:id="169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966" w:author="瑋婷 徐" w:date="2025-01-03T16:20:00Z" w16du:dateUtc="2025-01-03T08:20:00Z">
              <w:r w:rsidRPr="00727E7E">
                <w:rPr>
                  <w:rFonts w:asciiTheme="majorEastAsia" w:eastAsia="標楷體" w:hAnsiTheme="majorEastAsia" w:cstheme="majorEastAsia"/>
                  <w:color w:val="000000"/>
                  <w:rPrChange w:id="16967" w:author="瑋婷 徐" w:date="2025-01-06T15:35:00Z" w16du:dateUtc="2025-01-06T07:35:00Z">
                    <w:rPr>
                      <w:rFonts w:cs="Calibri"/>
                      <w:color w:val="000000"/>
                      <w:sz w:val="22"/>
                    </w:rPr>
                  </w:rPrChange>
                </w:rPr>
                <w:t>*</w:t>
              </w:r>
            </w:ins>
          </w:p>
        </w:tc>
        <w:tc>
          <w:tcPr>
            <w:tcW w:w="158" w:type="pct"/>
            <w:noWrap/>
            <w:hideMark/>
          </w:tcPr>
          <w:p w14:paraId="0E3FE1A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68" w:author="瑋婷 徐" w:date="2025-01-03T16:20:00Z" w16du:dateUtc="2025-01-03T08:20:00Z"/>
                <w:rFonts w:asciiTheme="majorEastAsia" w:eastAsia="標楷體" w:hAnsiTheme="majorEastAsia" w:cstheme="majorEastAsia"/>
                <w:color w:val="000000"/>
                <w:rPrChange w:id="16969" w:author="瑋婷 徐" w:date="2025-01-06T15:35:00Z" w16du:dateUtc="2025-01-06T07:35:00Z">
                  <w:rPr>
                    <w:ins w:id="16970" w:author="瑋婷 徐" w:date="2025-01-03T16:20:00Z" w16du:dateUtc="2025-01-03T08:20:00Z"/>
                    <w:rFonts w:cs="Calibri"/>
                    <w:color w:val="000000"/>
                    <w:sz w:val="22"/>
                  </w:rPr>
                </w:rPrChange>
              </w:rPr>
              <w:pPrChange w:id="169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3BFBC3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72" w:author="瑋婷 徐" w:date="2025-01-03T16:20:00Z" w16du:dateUtc="2025-01-03T08:20:00Z"/>
                <w:rFonts w:asciiTheme="majorEastAsia" w:eastAsia="標楷體" w:hAnsiTheme="majorEastAsia" w:cstheme="majorEastAsia"/>
                <w:rPrChange w:id="16973" w:author="瑋婷 徐" w:date="2025-01-06T15:35:00Z" w16du:dateUtc="2025-01-06T07:35:00Z">
                  <w:rPr>
                    <w:ins w:id="16974" w:author="瑋婷 徐" w:date="2025-01-03T16:20:00Z" w16du:dateUtc="2025-01-03T08:20:00Z"/>
                    <w:rFonts w:ascii="Times New Roman" w:eastAsia="Times New Roman" w:hAnsi="Times New Roman" w:cs="Times New Roman"/>
                    <w:sz w:val="20"/>
                    <w:szCs w:val="20"/>
                  </w:rPr>
                </w:rPrChange>
              </w:rPr>
              <w:pPrChange w:id="169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DA3BAC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76" w:author="瑋婷 徐" w:date="2025-01-03T16:20:00Z" w16du:dateUtc="2025-01-03T08:20:00Z"/>
                <w:rFonts w:asciiTheme="majorEastAsia" w:eastAsia="標楷體" w:hAnsiTheme="majorEastAsia" w:cstheme="majorEastAsia"/>
                <w:rPrChange w:id="16977" w:author="瑋婷 徐" w:date="2025-01-06T15:35:00Z" w16du:dateUtc="2025-01-06T07:35:00Z">
                  <w:rPr>
                    <w:ins w:id="16978" w:author="瑋婷 徐" w:date="2025-01-03T16:20:00Z" w16du:dateUtc="2025-01-03T08:20:00Z"/>
                    <w:rFonts w:ascii="Times New Roman" w:eastAsia="Times New Roman" w:hAnsi="Times New Roman" w:cs="Times New Roman"/>
                    <w:sz w:val="20"/>
                    <w:szCs w:val="20"/>
                  </w:rPr>
                </w:rPrChange>
              </w:rPr>
              <w:pPrChange w:id="169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6F21939A"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6980" w:author="瑋婷 徐" w:date="2025-01-03T16:33:00Z" w16du:dateUtc="2025-01-03T08:33:00Z"/>
                <w:rFonts w:asciiTheme="majorEastAsia" w:eastAsia="標楷體" w:hAnsiTheme="majorEastAsia" w:cstheme="majorEastAsia"/>
                <w:color w:val="000000"/>
              </w:rPr>
            </w:pPr>
          </w:p>
        </w:tc>
        <w:tc>
          <w:tcPr>
            <w:tcW w:w="158" w:type="pct"/>
            <w:noWrap/>
            <w:hideMark/>
          </w:tcPr>
          <w:p w14:paraId="7D4164B7" w14:textId="0A4E0BA6"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81" w:author="瑋婷 徐" w:date="2025-01-03T16:20:00Z" w16du:dateUtc="2025-01-03T08:20:00Z"/>
                <w:rFonts w:asciiTheme="majorEastAsia" w:eastAsia="標楷體" w:hAnsiTheme="majorEastAsia" w:cstheme="majorEastAsia"/>
                <w:color w:val="000000"/>
                <w:rPrChange w:id="16982" w:author="瑋婷 徐" w:date="2025-01-06T15:35:00Z" w16du:dateUtc="2025-01-06T07:35:00Z">
                  <w:rPr>
                    <w:ins w:id="16983" w:author="瑋婷 徐" w:date="2025-01-03T16:20:00Z" w16du:dateUtc="2025-01-03T08:20:00Z"/>
                    <w:rFonts w:cs="Calibri"/>
                    <w:color w:val="000000"/>
                    <w:sz w:val="22"/>
                  </w:rPr>
                </w:rPrChange>
              </w:rPr>
              <w:pPrChange w:id="169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6985" w:author="瑋婷 徐" w:date="2025-01-03T16:20:00Z" w16du:dateUtc="2025-01-03T08:20:00Z">
              <w:r w:rsidRPr="00727E7E">
                <w:rPr>
                  <w:rFonts w:asciiTheme="majorEastAsia" w:eastAsia="標楷體" w:hAnsiTheme="majorEastAsia" w:cstheme="majorEastAsia"/>
                  <w:color w:val="000000"/>
                  <w:rPrChange w:id="16986" w:author="瑋婷 徐" w:date="2025-01-06T15:35:00Z" w16du:dateUtc="2025-01-06T07:35:00Z">
                    <w:rPr>
                      <w:rFonts w:cs="Calibri"/>
                      <w:color w:val="000000"/>
                      <w:sz w:val="22"/>
                    </w:rPr>
                  </w:rPrChange>
                </w:rPr>
                <w:t>*</w:t>
              </w:r>
            </w:ins>
          </w:p>
        </w:tc>
        <w:tc>
          <w:tcPr>
            <w:tcW w:w="158" w:type="pct"/>
            <w:noWrap/>
            <w:hideMark/>
          </w:tcPr>
          <w:p w14:paraId="50C1CD6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87" w:author="瑋婷 徐" w:date="2025-01-03T16:20:00Z" w16du:dateUtc="2025-01-03T08:20:00Z"/>
                <w:rFonts w:asciiTheme="majorEastAsia" w:eastAsia="標楷體" w:hAnsiTheme="majorEastAsia" w:cstheme="majorEastAsia"/>
                <w:color w:val="000000"/>
                <w:rPrChange w:id="16988" w:author="瑋婷 徐" w:date="2025-01-06T15:35:00Z" w16du:dateUtc="2025-01-06T07:35:00Z">
                  <w:rPr>
                    <w:ins w:id="16989" w:author="瑋婷 徐" w:date="2025-01-03T16:20:00Z" w16du:dateUtc="2025-01-03T08:20:00Z"/>
                    <w:rFonts w:cs="Calibri"/>
                    <w:color w:val="000000"/>
                    <w:sz w:val="22"/>
                  </w:rPr>
                </w:rPrChange>
              </w:rPr>
              <w:pPrChange w:id="169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5F2755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91" w:author="瑋婷 徐" w:date="2025-01-03T16:20:00Z" w16du:dateUtc="2025-01-03T08:20:00Z"/>
                <w:rFonts w:asciiTheme="majorEastAsia" w:eastAsia="標楷體" w:hAnsiTheme="majorEastAsia" w:cstheme="majorEastAsia"/>
                <w:rPrChange w:id="16992" w:author="瑋婷 徐" w:date="2025-01-06T15:35:00Z" w16du:dateUtc="2025-01-06T07:35:00Z">
                  <w:rPr>
                    <w:ins w:id="16993" w:author="瑋婷 徐" w:date="2025-01-03T16:20:00Z" w16du:dateUtc="2025-01-03T08:20:00Z"/>
                    <w:rFonts w:ascii="Times New Roman" w:eastAsia="Times New Roman" w:hAnsi="Times New Roman" w:cs="Times New Roman"/>
                    <w:sz w:val="20"/>
                    <w:szCs w:val="20"/>
                  </w:rPr>
                </w:rPrChange>
              </w:rPr>
              <w:pPrChange w:id="169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18C3A9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95" w:author="瑋婷 徐" w:date="2025-01-03T16:20:00Z" w16du:dateUtc="2025-01-03T08:20:00Z"/>
                <w:rFonts w:asciiTheme="majorEastAsia" w:eastAsia="標楷體" w:hAnsiTheme="majorEastAsia" w:cstheme="majorEastAsia"/>
                <w:rPrChange w:id="16996" w:author="瑋婷 徐" w:date="2025-01-06T15:35:00Z" w16du:dateUtc="2025-01-06T07:35:00Z">
                  <w:rPr>
                    <w:ins w:id="16997" w:author="瑋婷 徐" w:date="2025-01-03T16:20:00Z" w16du:dateUtc="2025-01-03T08:20:00Z"/>
                    <w:rFonts w:ascii="Times New Roman" w:eastAsia="Times New Roman" w:hAnsi="Times New Roman" w:cs="Times New Roman"/>
                    <w:sz w:val="20"/>
                    <w:szCs w:val="20"/>
                  </w:rPr>
                </w:rPrChange>
              </w:rPr>
              <w:pPrChange w:id="169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BAF636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6999" w:author="瑋婷 徐" w:date="2025-01-03T16:20:00Z" w16du:dateUtc="2025-01-03T08:20:00Z"/>
                <w:rFonts w:asciiTheme="majorEastAsia" w:eastAsia="標楷體" w:hAnsiTheme="majorEastAsia" w:cstheme="majorEastAsia"/>
                <w:rPrChange w:id="17000" w:author="瑋婷 徐" w:date="2025-01-06T15:35:00Z" w16du:dateUtc="2025-01-06T07:35:00Z">
                  <w:rPr>
                    <w:ins w:id="17001" w:author="瑋婷 徐" w:date="2025-01-03T16:20:00Z" w16du:dateUtc="2025-01-03T08:20:00Z"/>
                    <w:rFonts w:ascii="Times New Roman" w:eastAsia="Times New Roman" w:hAnsi="Times New Roman" w:cs="Times New Roman"/>
                    <w:sz w:val="20"/>
                    <w:szCs w:val="20"/>
                  </w:rPr>
                </w:rPrChange>
              </w:rPr>
              <w:pPrChange w:id="170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2845B8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003" w:author="瑋婷 徐" w:date="2025-01-03T16:20:00Z" w16du:dateUtc="2025-01-03T08:20:00Z"/>
                <w:rFonts w:asciiTheme="majorEastAsia" w:eastAsia="標楷體" w:hAnsiTheme="majorEastAsia" w:cstheme="majorEastAsia"/>
                <w:rPrChange w:id="17004" w:author="瑋婷 徐" w:date="2025-01-06T15:35:00Z" w16du:dateUtc="2025-01-06T07:35:00Z">
                  <w:rPr>
                    <w:ins w:id="17005" w:author="瑋婷 徐" w:date="2025-01-03T16:20:00Z" w16du:dateUtc="2025-01-03T08:20:00Z"/>
                    <w:rFonts w:ascii="Times New Roman" w:eastAsia="Times New Roman" w:hAnsi="Times New Roman" w:cs="Times New Roman"/>
                    <w:sz w:val="20"/>
                    <w:szCs w:val="20"/>
                  </w:rPr>
                </w:rPrChange>
              </w:rPr>
              <w:pPrChange w:id="170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AB720A1"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007" w:author="瑋婷 徐" w:date="2025-01-03T16:20:00Z" w16du:dateUtc="2025-01-03T08:20:00Z"/>
                <w:rFonts w:asciiTheme="majorEastAsia" w:eastAsia="標楷體" w:hAnsiTheme="majorEastAsia" w:cstheme="majorEastAsia"/>
                <w:rPrChange w:id="17008" w:author="瑋婷 徐" w:date="2025-01-06T15:35:00Z" w16du:dateUtc="2025-01-06T07:35:00Z">
                  <w:rPr>
                    <w:ins w:id="17009" w:author="瑋婷 徐" w:date="2025-01-03T16:20:00Z" w16du:dateUtc="2025-01-03T08:20:00Z"/>
                    <w:rFonts w:ascii="Times New Roman" w:eastAsia="Times New Roman" w:hAnsi="Times New Roman" w:cs="Times New Roman"/>
                    <w:sz w:val="20"/>
                    <w:szCs w:val="20"/>
                  </w:rPr>
                </w:rPrChange>
              </w:rPr>
              <w:pPrChange w:id="170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E6BA63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011" w:author="瑋婷 徐" w:date="2025-01-03T16:20:00Z" w16du:dateUtc="2025-01-03T08:20:00Z"/>
                <w:rFonts w:asciiTheme="majorEastAsia" w:eastAsia="標楷體" w:hAnsiTheme="majorEastAsia" w:cstheme="majorEastAsia"/>
                <w:rPrChange w:id="17012" w:author="瑋婷 徐" w:date="2025-01-06T15:35:00Z" w16du:dateUtc="2025-01-06T07:35:00Z">
                  <w:rPr>
                    <w:ins w:id="17013" w:author="瑋婷 徐" w:date="2025-01-03T16:20:00Z" w16du:dateUtc="2025-01-03T08:20:00Z"/>
                    <w:rFonts w:ascii="Times New Roman" w:eastAsia="Times New Roman" w:hAnsi="Times New Roman" w:cs="Times New Roman"/>
                    <w:sz w:val="20"/>
                    <w:szCs w:val="20"/>
                  </w:rPr>
                </w:rPrChange>
              </w:rPr>
              <w:pPrChange w:id="170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727E7E" w14:paraId="32797E19" w14:textId="77777777" w:rsidTr="00313CC9">
        <w:trPr>
          <w:trHeight w:val="300"/>
          <w:ins w:id="17015"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FA88171" w14:textId="77777777" w:rsidR="00DA433E" w:rsidRPr="00727E7E" w:rsidRDefault="00DA433E">
            <w:pPr>
              <w:spacing w:line="360" w:lineRule="auto"/>
              <w:jc w:val="both"/>
              <w:rPr>
                <w:ins w:id="17016" w:author="瑋婷 徐" w:date="2025-01-03T16:20:00Z" w16du:dateUtc="2025-01-03T08:20:00Z"/>
                <w:rFonts w:asciiTheme="majorEastAsia" w:eastAsia="標楷體" w:hAnsiTheme="majorEastAsia" w:cstheme="majorEastAsia"/>
                <w:b w:val="0"/>
                <w:bCs w:val="0"/>
                <w:color w:val="000000"/>
                <w:rPrChange w:id="17017" w:author="瑋婷 徐" w:date="2025-01-06T15:35:00Z" w16du:dateUtc="2025-01-06T07:35:00Z">
                  <w:rPr>
                    <w:ins w:id="17018" w:author="瑋婷 徐" w:date="2025-01-03T16:20:00Z" w16du:dateUtc="2025-01-03T08:20:00Z"/>
                    <w:rFonts w:cs="Calibri"/>
                    <w:color w:val="000000"/>
                    <w:sz w:val="22"/>
                  </w:rPr>
                </w:rPrChange>
              </w:rPr>
              <w:pPrChange w:id="17019" w:author="瑋婷 徐" w:date="2025-01-03T16:21:00Z" w16du:dateUtc="2025-01-03T08:21:00Z">
                <w:pPr/>
              </w:pPrChange>
            </w:pPr>
            <w:ins w:id="17020" w:author="瑋婷 徐" w:date="2025-01-03T16:20:00Z" w16du:dateUtc="2025-01-03T08:20:00Z">
              <w:r w:rsidRPr="00727E7E">
                <w:rPr>
                  <w:rFonts w:asciiTheme="majorEastAsia" w:eastAsia="標楷體" w:hAnsiTheme="majorEastAsia" w:cstheme="majorEastAsia"/>
                  <w:b w:val="0"/>
                  <w:bCs w:val="0"/>
                  <w:color w:val="000000"/>
                  <w:rPrChange w:id="17021" w:author="瑋婷 徐" w:date="2025-01-06T15:35:00Z" w16du:dateUtc="2025-01-06T07:35:00Z">
                    <w:rPr>
                      <w:rFonts w:cs="Calibri"/>
                      <w:color w:val="000000"/>
                      <w:sz w:val="22"/>
                    </w:rPr>
                  </w:rPrChange>
                </w:rPr>
                <w:t>白</w:t>
              </w:r>
              <w:proofErr w:type="gramStart"/>
              <w:r w:rsidRPr="00727E7E">
                <w:rPr>
                  <w:rFonts w:asciiTheme="majorEastAsia" w:eastAsia="標楷體" w:hAnsiTheme="majorEastAsia" w:cstheme="majorEastAsia"/>
                  <w:b w:val="0"/>
                  <w:bCs w:val="0"/>
                  <w:color w:val="000000"/>
                  <w:rPrChange w:id="17022" w:author="瑋婷 徐" w:date="2025-01-06T15:35:00Z" w16du:dateUtc="2025-01-06T07:35:00Z">
                    <w:rPr>
                      <w:rFonts w:cs="Calibri"/>
                      <w:color w:val="000000"/>
                      <w:sz w:val="22"/>
                    </w:rPr>
                  </w:rPrChange>
                </w:rPr>
                <w:t>鶺鴒</w:t>
              </w:r>
              <w:proofErr w:type="gramEnd"/>
              <w:r w:rsidRPr="00727E7E">
                <w:rPr>
                  <w:rFonts w:asciiTheme="majorEastAsia" w:eastAsia="標楷體" w:hAnsiTheme="majorEastAsia" w:cstheme="majorEastAsia"/>
                  <w:b w:val="0"/>
                  <w:bCs w:val="0"/>
                  <w:color w:val="000000"/>
                  <w:rPrChange w:id="17023" w:author="瑋婷 徐" w:date="2025-01-06T15:35:00Z" w16du:dateUtc="2025-01-06T07:35:00Z">
                    <w:rPr>
                      <w:rFonts w:cs="Calibri"/>
                      <w:color w:val="000000"/>
                      <w:sz w:val="22"/>
                    </w:rPr>
                  </w:rPrChange>
                </w:rPr>
                <w:t xml:space="preserve"> </w:t>
              </w:r>
            </w:ins>
          </w:p>
        </w:tc>
        <w:tc>
          <w:tcPr>
            <w:tcW w:w="939" w:type="pct"/>
            <w:hideMark/>
          </w:tcPr>
          <w:p w14:paraId="5E7AAF7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24" w:author="瑋婷 徐" w:date="2025-01-03T16:20:00Z" w16du:dateUtc="2025-01-03T08:20:00Z"/>
                <w:rFonts w:asciiTheme="majorEastAsia" w:eastAsia="標楷體" w:hAnsiTheme="majorEastAsia" w:cstheme="majorEastAsia"/>
                <w:i/>
                <w:iCs/>
                <w:color w:val="000000"/>
                <w:rPrChange w:id="17025" w:author="瑋婷 徐" w:date="2025-01-06T15:35:00Z" w16du:dateUtc="2025-01-06T07:35:00Z">
                  <w:rPr>
                    <w:ins w:id="17026" w:author="瑋婷 徐" w:date="2025-01-03T16:20:00Z" w16du:dateUtc="2025-01-03T08:20:00Z"/>
                    <w:rFonts w:cs="Calibri"/>
                    <w:i/>
                    <w:iCs/>
                    <w:color w:val="000000"/>
                    <w:sz w:val="22"/>
                  </w:rPr>
                </w:rPrChange>
              </w:rPr>
              <w:pPrChange w:id="170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7028" w:author="瑋婷 徐" w:date="2025-01-03T16:20:00Z" w16du:dateUtc="2025-01-03T08:20:00Z">
              <w:r w:rsidRPr="00727E7E">
                <w:rPr>
                  <w:rFonts w:asciiTheme="majorEastAsia" w:eastAsia="標楷體" w:hAnsiTheme="majorEastAsia" w:cstheme="majorEastAsia"/>
                  <w:i/>
                  <w:iCs/>
                  <w:color w:val="000000"/>
                  <w:rPrChange w:id="17029" w:author="瑋婷 徐" w:date="2025-01-06T15:35:00Z" w16du:dateUtc="2025-01-06T07:35:00Z">
                    <w:rPr>
                      <w:rFonts w:cs="Calibri"/>
                      <w:i/>
                      <w:iCs/>
                      <w:color w:val="000000"/>
                      <w:sz w:val="22"/>
                    </w:rPr>
                  </w:rPrChange>
                </w:rPr>
                <w:t>Motacilla alba</w:t>
              </w:r>
            </w:ins>
          </w:p>
        </w:tc>
        <w:tc>
          <w:tcPr>
            <w:tcW w:w="158" w:type="pct"/>
            <w:noWrap/>
            <w:hideMark/>
          </w:tcPr>
          <w:p w14:paraId="23AADCF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30" w:author="瑋婷 徐" w:date="2025-01-03T16:20:00Z" w16du:dateUtc="2025-01-03T08:20:00Z"/>
                <w:rFonts w:asciiTheme="majorEastAsia" w:eastAsia="標楷體" w:hAnsiTheme="majorEastAsia" w:cstheme="majorEastAsia"/>
                <w:i/>
                <w:iCs/>
                <w:color w:val="000000"/>
                <w:rPrChange w:id="17031" w:author="瑋婷 徐" w:date="2025-01-06T15:35:00Z" w16du:dateUtc="2025-01-06T07:35:00Z">
                  <w:rPr>
                    <w:ins w:id="17032" w:author="瑋婷 徐" w:date="2025-01-03T16:20:00Z" w16du:dateUtc="2025-01-03T08:20:00Z"/>
                    <w:rFonts w:cs="Calibri"/>
                    <w:i/>
                    <w:iCs/>
                    <w:color w:val="000000"/>
                    <w:sz w:val="22"/>
                  </w:rPr>
                </w:rPrChange>
              </w:rPr>
              <w:pPrChange w:id="170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EB12E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34" w:author="瑋婷 徐" w:date="2025-01-03T16:20:00Z" w16du:dateUtc="2025-01-03T08:20:00Z"/>
                <w:rFonts w:asciiTheme="majorEastAsia" w:eastAsia="標楷體" w:hAnsiTheme="majorEastAsia" w:cstheme="majorEastAsia"/>
                <w:rPrChange w:id="17035" w:author="瑋婷 徐" w:date="2025-01-06T15:35:00Z" w16du:dateUtc="2025-01-06T07:35:00Z">
                  <w:rPr>
                    <w:ins w:id="17036" w:author="瑋婷 徐" w:date="2025-01-03T16:20:00Z" w16du:dateUtc="2025-01-03T08:20:00Z"/>
                    <w:rFonts w:ascii="Times New Roman" w:eastAsia="Times New Roman" w:hAnsi="Times New Roman" w:cs="Times New Roman"/>
                    <w:sz w:val="20"/>
                    <w:szCs w:val="20"/>
                  </w:rPr>
                </w:rPrChange>
              </w:rPr>
              <w:pPrChange w:id="170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140B30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38" w:author="瑋婷 徐" w:date="2025-01-03T16:20:00Z" w16du:dateUtc="2025-01-03T08:20:00Z"/>
                <w:rFonts w:asciiTheme="majorEastAsia" w:eastAsia="標楷體" w:hAnsiTheme="majorEastAsia" w:cstheme="majorEastAsia"/>
                <w:color w:val="000000"/>
                <w:rPrChange w:id="17039" w:author="瑋婷 徐" w:date="2025-01-06T15:35:00Z" w16du:dateUtc="2025-01-06T07:35:00Z">
                  <w:rPr>
                    <w:ins w:id="17040" w:author="瑋婷 徐" w:date="2025-01-03T16:20:00Z" w16du:dateUtc="2025-01-03T08:20:00Z"/>
                    <w:rFonts w:cs="Calibri"/>
                    <w:color w:val="000000"/>
                    <w:sz w:val="22"/>
                  </w:rPr>
                </w:rPrChange>
              </w:rPr>
              <w:pPrChange w:id="170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7042" w:author="瑋婷 徐" w:date="2025-01-03T16:20:00Z" w16du:dateUtc="2025-01-03T08:20:00Z">
              <w:r w:rsidRPr="00727E7E">
                <w:rPr>
                  <w:rFonts w:asciiTheme="majorEastAsia" w:eastAsia="標楷體" w:hAnsiTheme="majorEastAsia" w:cstheme="majorEastAsia"/>
                  <w:color w:val="000000"/>
                  <w:rPrChange w:id="17043" w:author="瑋婷 徐" w:date="2025-01-06T15:35:00Z" w16du:dateUtc="2025-01-06T07:35:00Z">
                    <w:rPr>
                      <w:rFonts w:cs="Calibri"/>
                      <w:color w:val="000000"/>
                      <w:sz w:val="22"/>
                    </w:rPr>
                  </w:rPrChange>
                </w:rPr>
                <w:t>*</w:t>
              </w:r>
            </w:ins>
          </w:p>
        </w:tc>
        <w:tc>
          <w:tcPr>
            <w:tcW w:w="158" w:type="pct"/>
            <w:noWrap/>
            <w:hideMark/>
          </w:tcPr>
          <w:p w14:paraId="7A20291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44" w:author="瑋婷 徐" w:date="2025-01-03T16:20:00Z" w16du:dateUtc="2025-01-03T08:20:00Z"/>
                <w:rFonts w:asciiTheme="majorEastAsia" w:eastAsia="標楷體" w:hAnsiTheme="majorEastAsia" w:cstheme="majorEastAsia"/>
                <w:color w:val="000000"/>
                <w:rPrChange w:id="17045" w:author="瑋婷 徐" w:date="2025-01-06T15:35:00Z" w16du:dateUtc="2025-01-06T07:35:00Z">
                  <w:rPr>
                    <w:ins w:id="17046" w:author="瑋婷 徐" w:date="2025-01-03T16:20:00Z" w16du:dateUtc="2025-01-03T08:20:00Z"/>
                    <w:rFonts w:cs="Calibri"/>
                    <w:color w:val="000000"/>
                    <w:sz w:val="22"/>
                  </w:rPr>
                </w:rPrChange>
              </w:rPr>
              <w:pPrChange w:id="170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7048" w:author="瑋婷 徐" w:date="2025-01-03T16:20:00Z" w16du:dateUtc="2025-01-03T08:20:00Z">
              <w:r w:rsidRPr="00727E7E">
                <w:rPr>
                  <w:rFonts w:asciiTheme="majorEastAsia" w:eastAsia="標楷體" w:hAnsiTheme="majorEastAsia" w:cstheme="majorEastAsia"/>
                  <w:color w:val="000000"/>
                  <w:rPrChange w:id="17049" w:author="瑋婷 徐" w:date="2025-01-06T15:35:00Z" w16du:dateUtc="2025-01-06T07:35:00Z">
                    <w:rPr>
                      <w:rFonts w:cs="Calibri"/>
                      <w:color w:val="000000"/>
                      <w:sz w:val="22"/>
                    </w:rPr>
                  </w:rPrChange>
                </w:rPr>
                <w:t>*</w:t>
              </w:r>
            </w:ins>
          </w:p>
        </w:tc>
        <w:tc>
          <w:tcPr>
            <w:tcW w:w="158" w:type="pct"/>
            <w:noWrap/>
            <w:hideMark/>
          </w:tcPr>
          <w:p w14:paraId="3ED46D1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50" w:author="瑋婷 徐" w:date="2025-01-03T16:20:00Z" w16du:dateUtc="2025-01-03T08:20:00Z"/>
                <w:rFonts w:asciiTheme="majorEastAsia" w:eastAsia="標楷體" w:hAnsiTheme="majorEastAsia" w:cstheme="majorEastAsia"/>
                <w:color w:val="000000"/>
                <w:rPrChange w:id="17051" w:author="瑋婷 徐" w:date="2025-01-06T15:35:00Z" w16du:dateUtc="2025-01-06T07:35:00Z">
                  <w:rPr>
                    <w:ins w:id="17052" w:author="瑋婷 徐" w:date="2025-01-03T16:20:00Z" w16du:dateUtc="2025-01-03T08:20:00Z"/>
                    <w:rFonts w:cs="Calibri"/>
                    <w:color w:val="000000"/>
                    <w:sz w:val="22"/>
                  </w:rPr>
                </w:rPrChange>
              </w:rPr>
              <w:pPrChange w:id="170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766A8F6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54" w:author="瑋婷 徐" w:date="2025-01-03T16:20:00Z" w16du:dateUtc="2025-01-03T08:20:00Z"/>
                <w:rFonts w:asciiTheme="majorEastAsia" w:eastAsia="標楷體" w:hAnsiTheme="majorEastAsia" w:cstheme="majorEastAsia"/>
                <w:rPrChange w:id="17055" w:author="瑋婷 徐" w:date="2025-01-06T15:35:00Z" w16du:dateUtc="2025-01-06T07:35:00Z">
                  <w:rPr>
                    <w:ins w:id="17056" w:author="瑋婷 徐" w:date="2025-01-03T16:20:00Z" w16du:dateUtc="2025-01-03T08:20:00Z"/>
                    <w:rFonts w:ascii="Times New Roman" w:eastAsia="Times New Roman" w:hAnsi="Times New Roman" w:cs="Times New Roman"/>
                    <w:sz w:val="20"/>
                    <w:szCs w:val="20"/>
                  </w:rPr>
                </w:rPrChange>
              </w:rPr>
              <w:pPrChange w:id="170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41543A7D"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7058" w:author="瑋婷 徐" w:date="2025-01-03T16:33:00Z" w16du:dateUtc="2025-01-03T08:33:00Z"/>
                <w:rFonts w:asciiTheme="majorEastAsia" w:eastAsia="標楷體" w:hAnsiTheme="majorEastAsia" w:cstheme="majorEastAsia"/>
              </w:rPr>
            </w:pPr>
          </w:p>
        </w:tc>
        <w:tc>
          <w:tcPr>
            <w:tcW w:w="158" w:type="pct"/>
            <w:noWrap/>
            <w:hideMark/>
          </w:tcPr>
          <w:p w14:paraId="710D5B01" w14:textId="2EC471F3"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59" w:author="瑋婷 徐" w:date="2025-01-03T16:20:00Z" w16du:dateUtc="2025-01-03T08:20:00Z"/>
                <w:rFonts w:asciiTheme="majorEastAsia" w:eastAsia="標楷體" w:hAnsiTheme="majorEastAsia" w:cstheme="majorEastAsia"/>
                <w:rPrChange w:id="17060" w:author="瑋婷 徐" w:date="2025-01-06T15:35:00Z" w16du:dateUtc="2025-01-06T07:35:00Z">
                  <w:rPr>
                    <w:ins w:id="17061" w:author="瑋婷 徐" w:date="2025-01-03T16:20:00Z" w16du:dateUtc="2025-01-03T08:20:00Z"/>
                    <w:rFonts w:ascii="Times New Roman" w:eastAsia="Times New Roman" w:hAnsi="Times New Roman" w:cs="Times New Roman"/>
                    <w:sz w:val="20"/>
                    <w:szCs w:val="20"/>
                  </w:rPr>
                </w:rPrChange>
              </w:rPr>
              <w:pPrChange w:id="170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6932D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63" w:author="瑋婷 徐" w:date="2025-01-03T16:20:00Z" w16du:dateUtc="2025-01-03T08:20:00Z"/>
                <w:rFonts w:asciiTheme="majorEastAsia" w:eastAsia="標楷體" w:hAnsiTheme="majorEastAsia" w:cstheme="majorEastAsia"/>
                <w:rPrChange w:id="17064" w:author="瑋婷 徐" w:date="2025-01-06T15:35:00Z" w16du:dateUtc="2025-01-06T07:35:00Z">
                  <w:rPr>
                    <w:ins w:id="17065" w:author="瑋婷 徐" w:date="2025-01-03T16:20:00Z" w16du:dateUtc="2025-01-03T08:20:00Z"/>
                    <w:rFonts w:ascii="Times New Roman" w:eastAsia="Times New Roman" w:hAnsi="Times New Roman" w:cs="Times New Roman"/>
                    <w:sz w:val="20"/>
                    <w:szCs w:val="20"/>
                  </w:rPr>
                </w:rPrChange>
              </w:rPr>
              <w:pPrChange w:id="170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6D1521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67" w:author="瑋婷 徐" w:date="2025-01-03T16:20:00Z" w16du:dateUtc="2025-01-03T08:20:00Z"/>
                <w:rFonts w:asciiTheme="majorEastAsia" w:eastAsia="標楷體" w:hAnsiTheme="majorEastAsia" w:cstheme="majorEastAsia"/>
                <w:rPrChange w:id="17068" w:author="瑋婷 徐" w:date="2025-01-06T15:35:00Z" w16du:dateUtc="2025-01-06T07:35:00Z">
                  <w:rPr>
                    <w:ins w:id="17069" w:author="瑋婷 徐" w:date="2025-01-03T16:20:00Z" w16du:dateUtc="2025-01-03T08:20:00Z"/>
                    <w:rFonts w:ascii="Times New Roman" w:eastAsia="Times New Roman" w:hAnsi="Times New Roman" w:cs="Times New Roman"/>
                    <w:sz w:val="20"/>
                    <w:szCs w:val="20"/>
                  </w:rPr>
                </w:rPrChange>
              </w:rPr>
              <w:pPrChange w:id="170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746A48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71" w:author="瑋婷 徐" w:date="2025-01-03T16:20:00Z" w16du:dateUtc="2025-01-03T08:20:00Z"/>
                <w:rFonts w:asciiTheme="majorEastAsia" w:eastAsia="標楷體" w:hAnsiTheme="majorEastAsia" w:cstheme="majorEastAsia"/>
                <w:rPrChange w:id="17072" w:author="瑋婷 徐" w:date="2025-01-06T15:35:00Z" w16du:dateUtc="2025-01-06T07:35:00Z">
                  <w:rPr>
                    <w:ins w:id="17073" w:author="瑋婷 徐" w:date="2025-01-03T16:20:00Z" w16du:dateUtc="2025-01-03T08:20:00Z"/>
                    <w:rFonts w:ascii="Times New Roman" w:eastAsia="Times New Roman" w:hAnsi="Times New Roman" w:cs="Times New Roman"/>
                    <w:sz w:val="20"/>
                    <w:szCs w:val="20"/>
                  </w:rPr>
                </w:rPrChange>
              </w:rPr>
              <w:pPrChange w:id="170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08CD00C8"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7075" w:author="瑋婷 徐" w:date="2025-01-03T16:33:00Z" w16du:dateUtc="2025-01-03T08:33:00Z"/>
                <w:rFonts w:asciiTheme="majorEastAsia" w:eastAsia="標楷體" w:hAnsiTheme="majorEastAsia" w:cstheme="majorEastAsia"/>
              </w:rPr>
            </w:pPr>
          </w:p>
        </w:tc>
        <w:tc>
          <w:tcPr>
            <w:tcW w:w="158" w:type="pct"/>
            <w:noWrap/>
            <w:hideMark/>
          </w:tcPr>
          <w:p w14:paraId="3C22B206" w14:textId="762872E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76" w:author="瑋婷 徐" w:date="2025-01-03T16:20:00Z" w16du:dateUtc="2025-01-03T08:20:00Z"/>
                <w:rFonts w:asciiTheme="majorEastAsia" w:eastAsia="標楷體" w:hAnsiTheme="majorEastAsia" w:cstheme="majorEastAsia"/>
                <w:rPrChange w:id="17077" w:author="瑋婷 徐" w:date="2025-01-06T15:35:00Z" w16du:dateUtc="2025-01-06T07:35:00Z">
                  <w:rPr>
                    <w:ins w:id="17078" w:author="瑋婷 徐" w:date="2025-01-03T16:20:00Z" w16du:dateUtc="2025-01-03T08:20:00Z"/>
                    <w:rFonts w:ascii="Times New Roman" w:eastAsia="Times New Roman" w:hAnsi="Times New Roman" w:cs="Times New Roman"/>
                    <w:sz w:val="20"/>
                    <w:szCs w:val="20"/>
                  </w:rPr>
                </w:rPrChange>
              </w:rPr>
              <w:pPrChange w:id="170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A14680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80" w:author="瑋婷 徐" w:date="2025-01-03T16:20:00Z" w16du:dateUtc="2025-01-03T08:20:00Z"/>
                <w:rFonts w:asciiTheme="majorEastAsia" w:eastAsia="標楷體" w:hAnsiTheme="majorEastAsia" w:cstheme="majorEastAsia"/>
                <w:rPrChange w:id="17081" w:author="瑋婷 徐" w:date="2025-01-06T15:35:00Z" w16du:dateUtc="2025-01-06T07:35:00Z">
                  <w:rPr>
                    <w:ins w:id="17082" w:author="瑋婷 徐" w:date="2025-01-03T16:20:00Z" w16du:dateUtc="2025-01-03T08:20:00Z"/>
                    <w:rFonts w:ascii="Times New Roman" w:eastAsia="Times New Roman" w:hAnsi="Times New Roman" w:cs="Times New Roman"/>
                    <w:sz w:val="20"/>
                    <w:szCs w:val="20"/>
                  </w:rPr>
                </w:rPrChange>
              </w:rPr>
              <w:pPrChange w:id="170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BE676F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84" w:author="瑋婷 徐" w:date="2025-01-03T16:20:00Z" w16du:dateUtc="2025-01-03T08:20:00Z"/>
                <w:rFonts w:asciiTheme="majorEastAsia" w:eastAsia="標楷體" w:hAnsiTheme="majorEastAsia" w:cstheme="majorEastAsia"/>
                <w:rPrChange w:id="17085" w:author="瑋婷 徐" w:date="2025-01-06T15:35:00Z" w16du:dateUtc="2025-01-06T07:35:00Z">
                  <w:rPr>
                    <w:ins w:id="17086" w:author="瑋婷 徐" w:date="2025-01-03T16:20:00Z" w16du:dateUtc="2025-01-03T08:20:00Z"/>
                    <w:rFonts w:ascii="Times New Roman" w:eastAsia="Times New Roman" w:hAnsi="Times New Roman" w:cs="Times New Roman"/>
                    <w:sz w:val="20"/>
                    <w:szCs w:val="20"/>
                  </w:rPr>
                </w:rPrChange>
              </w:rPr>
              <w:pPrChange w:id="170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36F50C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88" w:author="瑋婷 徐" w:date="2025-01-03T16:20:00Z" w16du:dateUtc="2025-01-03T08:20:00Z"/>
                <w:rFonts w:asciiTheme="majorEastAsia" w:eastAsia="標楷體" w:hAnsiTheme="majorEastAsia" w:cstheme="majorEastAsia"/>
                <w:rPrChange w:id="17089" w:author="瑋婷 徐" w:date="2025-01-06T15:35:00Z" w16du:dateUtc="2025-01-06T07:35:00Z">
                  <w:rPr>
                    <w:ins w:id="17090" w:author="瑋婷 徐" w:date="2025-01-03T16:20:00Z" w16du:dateUtc="2025-01-03T08:20:00Z"/>
                    <w:rFonts w:ascii="Times New Roman" w:eastAsia="Times New Roman" w:hAnsi="Times New Roman" w:cs="Times New Roman"/>
                    <w:sz w:val="20"/>
                    <w:szCs w:val="20"/>
                  </w:rPr>
                </w:rPrChange>
              </w:rPr>
              <w:pPrChange w:id="170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79C03A"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92" w:author="瑋婷 徐" w:date="2025-01-03T16:20:00Z" w16du:dateUtc="2025-01-03T08:20:00Z"/>
                <w:rFonts w:asciiTheme="majorEastAsia" w:eastAsia="標楷體" w:hAnsiTheme="majorEastAsia" w:cstheme="majorEastAsia"/>
                <w:rPrChange w:id="17093" w:author="瑋婷 徐" w:date="2025-01-06T15:35:00Z" w16du:dateUtc="2025-01-06T07:35:00Z">
                  <w:rPr>
                    <w:ins w:id="17094" w:author="瑋婷 徐" w:date="2025-01-03T16:20:00Z" w16du:dateUtc="2025-01-03T08:20:00Z"/>
                    <w:rFonts w:ascii="Times New Roman" w:eastAsia="Times New Roman" w:hAnsi="Times New Roman" w:cs="Times New Roman"/>
                    <w:sz w:val="20"/>
                    <w:szCs w:val="20"/>
                  </w:rPr>
                </w:rPrChange>
              </w:rPr>
              <w:pPrChange w:id="170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9D028E5"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096" w:author="瑋婷 徐" w:date="2025-01-03T16:20:00Z" w16du:dateUtc="2025-01-03T08:20:00Z"/>
                <w:rFonts w:asciiTheme="majorEastAsia" w:eastAsia="標楷體" w:hAnsiTheme="majorEastAsia" w:cstheme="majorEastAsia"/>
                <w:rPrChange w:id="17097" w:author="瑋婷 徐" w:date="2025-01-06T15:35:00Z" w16du:dateUtc="2025-01-06T07:35:00Z">
                  <w:rPr>
                    <w:ins w:id="17098" w:author="瑋婷 徐" w:date="2025-01-03T16:20:00Z" w16du:dateUtc="2025-01-03T08:20:00Z"/>
                    <w:rFonts w:ascii="Times New Roman" w:eastAsia="Times New Roman" w:hAnsi="Times New Roman" w:cs="Times New Roman"/>
                    <w:sz w:val="20"/>
                    <w:szCs w:val="20"/>
                  </w:rPr>
                </w:rPrChange>
              </w:rPr>
              <w:pPrChange w:id="170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1BD9908"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100" w:author="瑋婷 徐" w:date="2025-01-03T16:20:00Z" w16du:dateUtc="2025-01-03T08:20:00Z"/>
                <w:rFonts w:asciiTheme="majorEastAsia" w:eastAsia="標楷體" w:hAnsiTheme="majorEastAsia" w:cstheme="majorEastAsia"/>
                <w:rPrChange w:id="17101" w:author="瑋婷 徐" w:date="2025-01-06T15:35:00Z" w16du:dateUtc="2025-01-06T07:35:00Z">
                  <w:rPr>
                    <w:ins w:id="17102" w:author="瑋婷 徐" w:date="2025-01-03T16:20:00Z" w16du:dateUtc="2025-01-03T08:20:00Z"/>
                    <w:rFonts w:ascii="Times New Roman" w:eastAsia="Times New Roman" w:hAnsi="Times New Roman" w:cs="Times New Roman"/>
                    <w:sz w:val="20"/>
                    <w:szCs w:val="20"/>
                  </w:rPr>
                </w:rPrChange>
              </w:rPr>
              <w:pPrChange w:id="171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1A4987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104" w:author="瑋婷 徐" w:date="2025-01-03T16:20:00Z" w16du:dateUtc="2025-01-03T08:20:00Z"/>
                <w:rFonts w:asciiTheme="majorEastAsia" w:eastAsia="標楷體" w:hAnsiTheme="majorEastAsia" w:cstheme="majorEastAsia"/>
                <w:rPrChange w:id="17105" w:author="瑋婷 徐" w:date="2025-01-06T15:35:00Z" w16du:dateUtc="2025-01-06T07:35:00Z">
                  <w:rPr>
                    <w:ins w:id="17106" w:author="瑋婷 徐" w:date="2025-01-03T16:20:00Z" w16du:dateUtc="2025-01-03T08:20:00Z"/>
                    <w:rFonts w:ascii="Times New Roman" w:eastAsia="Times New Roman" w:hAnsi="Times New Roman" w:cs="Times New Roman"/>
                    <w:sz w:val="20"/>
                    <w:szCs w:val="20"/>
                  </w:rPr>
                </w:rPrChange>
              </w:rPr>
              <w:pPrChange w:id="171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727E7E" w14:paraId="16194453" w14:textId="77777777" w:rsidTr="00313CC9">
        <w:trPr>
          <w:cnfStyle w:val="000000100000" w:firstRow="0" w:lastRow="0" w:firstColumn="0" w:lastColumn="0" w:oddVBand="0" w:evenVBand="0" w:oddHBand="1" w:evenHBand="0" w:firstRowFirstColumn="0" w:firstRowLastColumn="0" w:lastRowFirstColumn="0" w:lastRowLastColumn="0"/>
          <w:trHeight w:val="300"/>
          <w:ins w:id="17108"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79E74465" w14:textId="77777777" w:rsidR="00DA433E" w:rsidRPr="00727E7E" w:rsidRDefault="00DA433E">
            <w:pPr>
              <w:spacing w:line="360" w:lineRule="auto"/>
              <w:jc w:val="both"/>
              <w:rPr>
                <w:ins w:id="17109" w:author="瑋婷 徐" w:date="2025-01-03T16:20:00Z" w16du:dateUtc="2025-01-03T08:20:00Z"/>
                <w:rFonts w:asciiTheme="majorEastAsia" w:eastAsia="標楷體" w:hAnsiTheme="majorEastAsia" w:cstheme="majorEastAsia"/>
                <w:b w:val="0"/>
                <w:bCs w:val="0"/>
                <w:color w:val="000000"/>
                <w:rPrChange w:id="17110" w:author="瑋婷 徐" w:date="2025-01-06T15:35:00Z" w16du:dateUtc="2025-01-06T07:35:00Z">
                  <w:rPr>
                    <w:ins w:id="17111" w:author="瑋婷 徐" w:date="2025-01-03T16:20:00Z" w16du:dateUtc="2025-01-03T08:20:00Z"/>
                    <w:rFonts w:cs="Calibri"/>
                    <w:color w:val="000000"/>
                    <w:sz w:val="22"/>
                  </w:rPr>
                </w:rPrChange>
              </w:rPr>
              <w:pPrChange w:id="17112" w:author="瑋婷 徐" w:date="2025-01-03T16:21:00Z" w16du:dateUtc="2025-01-03T08:21:00Z">
                <w:pPr/>
              </w:pPrChange>
            </w:pPr>
            <w:ins w:id="17113" w:author="瑋婷 徐" w:date="2025-01-03T16:20:00Z" w16du:dateUtc="2025-01-03T08:20:00Z">
              <w:r w:rsidRPr="00727E7E">
                <w:rPr>
                  <w:rFonts w:asciiTheme="majorEastAsia" w:eastAsia="標楷體" w:hAnsiTheme="majorEastAsia" w:cstheme="majorEastAsia"/>
                  <w:b w:val="0"/>
                  <w:bCs w:val="0"/>
                  <w:color w:val="000000"/>
                  <w:rPrChange w:id="17114" w:author="瑋婷 徐" w:date="2025-01-06T15:35:00Z" w16du:dateUtc="2025-01-06T07:35:00Z">
                    <w:rPr>
                      <w:rFonts w:cs="Calibri"/>
                      <w:color w:val="000000"/>
                      <w:sz w:val="22"/>
                    </w:rPr>
                  </w:rPrChange>
                </w:rPr>
                <w:t>灰</w:t>
              </w:r>
              <w:proofErr w:type="gramStart"/>
              <w:r w:rsidRPr="00727E7E">
                <w:rPr>
                  <w:rFonts w:asciiTheme="majorEastAsia" w:eastAsia="標楷體" w:hAnsiTheme="majorEastAsia" w:cstheme="majorEastAsia"/>
                  <w:b w:val="0"/>
                  <w:bCs w:val="0"/>
                  <w:color w:val="000000"/>
                  <w:rPrChange w:id="17115" w:author="瑋婷 徐" w:date="2025-01-06T15:35:00Z" w16du:dateUtc="2025-01-06T07:35:00Z">
                    <w:rPr>
                      <w:rFonts w:cs="Calibri"/>
                      <w:color w:val="000000"/>
                      <w:sz w:val="22"/>
                    </w:rPr>
                  </w:rPrChange>
                </w:rPr>
                <w:t>鷽</w:t>
              </w:r>
              <w:proofErr w:type="gramEnd"/>
              <w:r w:rsidRPr="00727E7E">
                <w:rPr>
                  <w:rFonts w:asciiTheme="majorEastAsia" w:eastAsia="標楷體" w:hAnsiTheme="majorEastAsia" w:cstheme="majorEastAsia"/>
                  <w:b w:val="0"/>
                  <w:bCs w:val="0"/>
                  <w:color w:val="000000"/>
                  <w:rPrChange w:id="17116"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b w:val="0"/>
                  <w:bCs w:val="0"/>
                  <w:color w:val="000000"/>
                  <w:rPrChange w:id="17117" w:author="瑋婷 徐" w:date="2025-01-06T15:35:00Z" w16du:dateUtc="2025-01-06T07:35:00Z">
                    <w:rPr>
                      <w:color w:val="000000"/>
                      <w:sz w:val="22"/>
                    </w:rPr>
                  </w:rPrChange>
                </w:rPr>
                <w:t>◎</w:t>
              </w:r>
              <w:r w:rsidRPr="00727E7E">
                <w:rPr>
                  <w:rFonts w:asciiTheme="majorEastAsia" w:eastAsia="標楷體" w:hAnsiTheme="majorEastAsia" w:cstheme="majorEastAsia"/>
                  <w:b w:val="0"/>
                  <w:bCs w:val="0"/>
                  <w:color w:val="000000"/>
                  <w:rPrChange w:id="17118" w:author="瑋婷 徐" w:date="2025-01-06T15:35:00Z" w16du:dateUtc="2025-01-06T07:35:00Z">
                    <w:rPr>
                      <w:rFonts w:cs="Calibri"/>
                      <w:color w:val="000000"/>
                      <w:sz w:val="22"/>
                    </w:rPr>
                  </w:rPrChange>
                </w:rPr>
                <w:t xml:space="preserve"> </w:t>
              </w:r>
            </w:ins>
          </w:p>
        </w:tc>
        <w:tc>
          <w:tcPr>
            <w:tcW w:w="939" w:type="pct"/>
            <w:hideMark/>
          </w:tcPr>
          <w:p w14:paraId="3837C33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19" w:author="瑋婷 徐" w:date="2025-01-03T16:20:00Z" w16du:dateUtc="2025-01-03T08:20:00Z"/>
                <w:rFonts w:asciiTheme="majorEastAsia" w:eastAsia="標楷體" w:hAnsiTheme="majorEastAsia" w:cstheme="majorEastAsia"/>
                <w:i/>
                <w:iCs/>
                <w:color w:val="000000"/>
                <w:rPrChange w:id="17120" w:author="瑋婷 徐" w:date="2025-01-06T15:35:00Z" w16du:dateUtc="2025-01-06T07:35:00Z">
                  <w:rPr>
                    <w:ins w:id="17121" w:author="瑋婷 徐" w:date="2025-01-03T16:20:00Z" w16du:dateUtc="2025-01-03T08:20:00Z"/>
                    <w:rFonts w:cs="Calibri"/>
                    <w:i/>
                    <w:iCs/>
                    <w:color w:val="000000"/>
                    <w:sz w:val="22"/>
                  </w:rPr>
                </w:rPrChange>
              </w:rPr>
              <w:pPrChange w:id="171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7123" w:author="瑋婷 徐" w:date="2025-01-03T16:20:00Z" w16du:dateUtc="2025-01-03T08:20:00Z">
              <w:r w:rsidRPr="00727E7E">
                <w:rPr>
                  <w:rFonts w:asciiTheme="majorEastAsia" w:eastAsia="標楷體" w:hAnsiTheme="majorEastAsia" w:cstheme="majorEastAsia"/>
                  <w:i/>
                  <w:iCs/>
                  <w:color w:val="000000"/>
                  <w:rPrChange w:id="17124" w:author="瑋婷 徐" w:date="2025-01-06T15:35:00Z" w16du:dateUtc="2025-01-06T07:35:00Z">
                    <w:rPr>
                      <w:rFonts w:cs="Calibri"/>
                      <w:i/>
                      <w:iCs/>
                      <w:color w:val="000000"/>
                      <w:sz w:val="22"/>
                    </w:rPr>
                  </w:rPrChange>
                </w:rPr>
                <w:t>Pyrrhula owstoni</w:t>
              </w:r>
            </w:ins>
          </w:p>
        </w:tc>
        <w:tc>
          <w:tcPr>
            <w:tcW w:w="158" w:type="pct"/>
            <w:noWrap/>
            <w:hideMark/>
          </w:tcPr>
          <w:p w14:paraId="4E47E2E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25" w:author="瑋婷 徐" w:date="2025-01-03T16:20:00Z" w16du:dateUtc="2025-01-03T08:20:00Z"/>
                <w:rFonts w:asciiTheme="majorEastAsia" w:eastAsia="標楷體" w:hAnsiTheme="majorEastAsia" w:cstheme="majorEastAsia"/>
                <w:i/>
                <w:iCs/>
                <w:color w:val="000000"/>
                <w:rPrChange w:id="17126" w:author="瑋婷 徐" w:date="2025-01-06T15:35:00Z" w16du:dateUtc="2025-01-06T07:35:00Z">
                  <w:rPr>
                    <w:ins w:id="17127" w:author="瑋婷 徐" w:date="2025-01-03T16:20:00Z" w16du:dateUtc="2025-01-03T08:20:00Z"/>
                    <w:rFonts w:cs="Calibri"/>
                    <w:i/>
                    <w:iCs/>
                    <w:color w:val="000000"/>
                    <w:sz w:val="22"/>
                  </w:rPr>
                </w:rPrChange>
              </w:rPr>
              <w:pPrChange w:id="171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6D78E6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29" w:author="瑋婷 徐" w:date="2025-01-03T16:20:00Z" w16du:dateUtc="2025-01-03T08:20:00Z"/>
                <w:rFonts w:asciiTheme="majorEastAsia" w:eastAsia="標楷體" w:hAnsiTheme="majorEastAsia" w:cstheme="majorEastAsia"/>
                <w:rPrChange w:id="17130" w:author="瑋婷 徐" w:date="2025-01-06T15:35:00Z" w16du:dateUtc="2025-01-06T07:35:00Z">
                  <w:rPr>
                    <w:ins w:id="17131" w:author="瑋婷 徐" w:date="2025-01-03T16:20:00Z" w16du:dateUtc="2025-01-03T08:20:00Z"/>
                    <w:rFonts w:ascii="Times New Roman" w:eastAsia="Times New Roman" w:hAnsi="Times New Roman" w:cs="Times New Roman"/>
                    <w:sz w:val="20"/>
                    <w:szCs w:val="20"/>
                  </w:rPr>
                </w:rPrChange>
              </w:rPr>
              <w:pPrChange w:id="171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67FF0C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33" w:author="瑋婷 徐" w:date="2025-01-03T16:20:00Z" w16du:dateUtc="2025-01-03T08:20:00Z"/>
                <w:rFonts w:asciiTheme="majorEastAsia" w:eastAsia="標楷體" w:hAnsiTheme="majorEastAsia" w:cstheme="majorEastAsia"/>
                <w:rPrChange w:id="17134" w:author="瑋婷 徐" w:date="2025-01-06T15:35:00Z" w16du:dateUtc="2025-01-06T07:35:00Z">
                  <w:rPr>
                    <w:ins w:id="17135" w:author="瑋婷 徐" w:date="2025-01-03T16:20:00Z" w16du:dateUtc="2025-01-03T08:20:00Z"/>
                    <w:rFonts w:ascii="Times New Roman" w:eastAsia="Times New Roman" w:hAnsi="Times New Roman" w:cs="Times New Roman"/>
                    <w:sz w:val="20"/>
                    <w:szCs w:val="20"/>
                  </w:rPr>
                </w:rPrChange>
              </w:rPr>
              <w:pPrChange w:id="171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543A09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37" w:author="瑋婷 徐" w:date="2025-01-03T16:20:00Z" w16du:dateUtc="2025-01-03T08:20:00Z"/>
                <w:rFonts w:asciiTheme="majorEastAsia" w:eastAsia="標楷體" w:hAnsiTheme="majorEastAsia" w:cstheme="majorEastAsia"/>
                <w:rPrChange w:id="17138" w:author="瑋婷 徐" w:date="2025-01-06T15:35:00Z" w16du:dateUtc="2025-01-06T07:35:00Z">
                  <w:rPr>
                    <w:ins w:id="17139" w:author="瑋婷 徐" w:date="2025-01-03T16:20:00Z" w16du:dateUtc="2025-01-03T08:20:00Z"/>
                    <w:rFonts w:ascii="Times New Roman" w:eastAsia="Times New Roman" w:hAnsi="Times New Roman" w:cs="Times New Roman"/>
                    <w:sz w:val="20"/>
                    <w:szCs w:val="20"/>
                  </w:rPr>
                </w:rPrChange>
              </w:rPr>
              <w:pPrChange w:id="171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E75569D"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41" w:author="瑋婷 徐" w:date="2025-01-03T16:20:00Z" w16du:dateUtc="2025-01-03T08:20:00Z"/>
                <w:rFonts w:asciiTheme="majorEastAsia" w:eastAsia="標楷體" w:hAnsiTheme="majorEastAsia" w:cstheme="majorEastAsia"/>
                <w:rPrChange w:id="17142" w:author="瑋婷 徐" w:date="2025-01-06T15:35:00Z" w16du:dateUtc="2025-01-06T07:35:00Z">
                  <w:rPr>
                    <w:ins w:id="17143" w:author="瑋婷 徐" w:date="2025-01-03T16:20:00Z" w16du:dateUtc="2025-01-03T08:20:00Z"/>
                    <w:rFonts w:ascii="Times New Roman" w:eastAsia="Times New Roman" w:hAnsi="Times New Roman" w:cs="Times New Roman"/>
                    <w:sz w:val="20"/>
                    <w:szCs w:val="20"/>
                  </w:rPr>
                </w:rPrChange>
              </w:rPr>
              <w:pPrChange w:id="171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3688AC1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45" w:author="瑋婷 徐" w:date="2025-01-03T16:20:00Z" w16du:dateUtc="2025-01-03T08:20:00Z"/>
                <w:rFonts w:asciiTheme="majorEastAsia" w:eastAsia="標楷體" w:hAnsiTheme="majorEastAsia" w:cstheme="majorEastAsia"/>
                <w:rPrChange w:id="17146" w:author="瑋婷 徐" w:date="2025-01-06T15:35:00Z" w16du:dateUtc="2025-01-06T07:35:00Z">
                  <w:rPr>
                    <w:ins w:id="17147" w:author="瑋婷 徐" w:date="2025-01-03T16:20:00Z" w16du:dateUtc="2025-01-03T08:20:00Z"/>
                    <w:rFonts w:ascii="Times New Roman" w:eastAsia="Times New Roman" w:hAnsi="Times New Roman" w:cs="Times New Roman"/>
                    <w:sz w:val="20"/>
                    <w:szCs w:val="20"/>
                  </w:rPr>
                </w:rPrChange>
              </w:rPr>
              <w:pPrChange w:id="171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653C787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7149" w:author="瑋婷 徐" w:date="2025-01-03T16:33:00Z" w16du:dateUtc="2025-01-03T08:33:00Z"/>
                <w:rFonts w:asciiTheme="majorEastAsia" w:eastAsia="標楷體" w:hAnsiTheme="majorEastAsia" w:cstheme="majorEastAsia"/>
              </w:rPr>
            </w:pPr>
          </w:p>
        </w:tc>
        <w:tc>
          <w:tcPr>
            <w:tcW w:w="158" w:type="pct"/>
            <w:noWrap/>
            <w:hideMark/>
          </w:tcPr>
          <w:p w14:paraId="343DB249" w14:textId="5754A4A0"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50" w:author="瑋婷 徐" w:date="2025-01-03T16:20:00Z" w16du:dateUtc="2025-01-03T08:20:00Z"/>
                <w:rFonts w:asciiTheme="majorEastAsia" w:eastAsia="標楷體" w:hAnsiTheme="majorEastAsia" w:cstheme="majorEastAsia"/>
                <w:rPrChange w:id="17151" w:author="瑋婷 徐" w:date="2025-01-06T15:35:00Z" w16du:dateUtc="2025-01-06T07:35:00Z">
                  <w:rPr>
                    <w:ins w:id="17152" w:author="瑋婷 徐" w:date="2025-01-03T16:20:00Z" w16du:dateUtc="2025-01-03T08:20:00Z"/>
                    <w:rFonts w:ascii="Times New Roman" w:eastAsia="Times New Roman" w:hAnsi="Times New Roman" w:cs="Times New Roman"/>
                    <w:sz w:val="20"/>
                    <w:szCs w:val="20"/>
                  </w:rPr>
                </w:rPrChange>
              </w:rPr>
              <w:pPrChange w:id="171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DED778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54" w:author="瑋婷 徐" w:date="2025-01-03T16:20:00Z" w16du:dateUtc="2025-01-03T08:20:00Z"/>
                <w:rFonts w:asciiTheme="majorEastAsia" w:eastAsia="標楷體" w:hAnsiTheme="majorEastAsia" w:cstheme="majorEastAsia"/>
                <w:rPrChange w:id="17155" w:author="瑋婷 徐" w:date="2025-01-06T15:35:00Z" w16du:dateUtc="2025-01-06T07:35:00Z">
                  <w:rPr>
                    <w:ins w:id="17156" w:author="瑋婷 徐" w:date="2025-01-03T16:20:00Z" w16du:dateUtc="2025-01-03T08:20:00Z"/>
                    <w:rFonts w:ascii="Times New Roman" w:eastAsia="Times New Roman" w:hAnsi="Times New Roman" w:cs="Times New Roman"/>
                    <w:sz w:val="20"/>
                    <w:szCs w:val="20"/>
                  </w:rPr>
                </w:rPrChange>
              </w:rPr>
              <w:pPrChange w:id="171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A0E79A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58" w:author="瑋婷 徐" w:date="2025-01-03T16:20:00Z" w16du:dateUtc="2025-01-03T08:20:00Z"/>
                <w:rFonts w:asciiTheme="majorEastAsia" w:eastAsia="標楷體" w:hAnsiTheme="majorEastAsia" w:cstheme="majorEastAsia"/>
                <w:rPrChange w:id="17159" w:author="瑋婷 徐" w:date="2025-01-06T15:35:00Z" w16du:dateUtc="2025-01-06T07:35:00Z">
                  <w:rPr>
                    <w:ins w:id="17160" w:author="瑋婷 徐" w:date="2025-01-03T16:20:00Z" w16du:dateUtc="2025-01-03T08:20:00Z"/>
                    <w:rFonts w:ascii="Times New Roman" w:eastAsia="Times New Roman" w:hAnsi="Times New Roman" w:cs="Times New Roman"/>
                    <w:sz w:val="20"/>
                    <w:szCs w:val="20"/>
                  </w:rPr>
                </w:rPrChange>
              </w:rPr>
              <w:pPrChange w:id="171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85E3483"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62" w:author="瑋婷 徐" w:date="2025-01-03T16:20:00Z" w16du:dateUtc="2025-01-03T08:20:00Z"/>
                <w:rFonts w:asciiTheme="majorEastAsia" w:eastAsia="標楷體" w:hAnsiTheme="majorEastAsia" w:cstheme="majorEastAsia"/>
                <w:rPrChange w:id="17163" w:author="瑋婷 徐" w:date="2025-01-06T15:35:00Z" w16du:dateUtc="2025-01-06T07:35:00Z">
                  <w:rPr>
                    <w:ins w:id="17164" w:author="瑋婷 徐" w:date="2025-01-03T16:20:00Z" w16du:dateUtc="2025-01-03T08:20:00Z"/>
                    <w:rFonts w:ascii="Times New Roman" w:eastAsia="Times New Roman" w:hAnsi="Times New Roman" w:cs="Times New Roman"/>
                    <w:sz w:val="20"/>
                    <w:szCs w:val="20"/>
                  </w:rPr>
                </w:rPrChange>
              </w:rPr>
              <w:pPrChange w:id="171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10FE26CD"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7166" w:author="瑋婷 徐" w:date="2025-01-03T16:33:00Z" w16du:dateUtc="2025-01-03T08:33:00Z"/>
                <w:rFonts w:asciiTheme="majorEastAsia" w:eastAsia="標楷體" w:hAnsiTheme="majorEastAsia" w:cstheme="majorEastAsia"/>
              </w:rPr>
            </w:pPr>
          </w:p>
        </w:tc>
        <w:tc>
          <w:tcPr>
            <w:tcW w:w="158" w:type="pct"/>
            <w:noWrap/>
            <w:hideMark/>
          </w:tcPr>
          <w:p w14:paraId="511189EA" w14:textId="3BA3ABAF"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67" w:author="瑋婷 徐" w:date="2025-01-03T16:20:00Z" w16du:dateUtc="2025-01-03T08:20:00Z"/>
                <w:rFonts w:asciiTheme="majorEastAsia" w:eastAsia="標楷體" w:hAnsiTheme="majorEastAsia" w:cstheme="majorEastAsia"/>
                <w:rPrChange w:id="17168" w:author="瑋婷 徐" w:date="2025-01-06T15:35:00Z" w16du:dateUtc="2025-01-06T07:35:00Z">
                  <w:rPr>
                    <w:ins w:id="17169" w:author="瑋婷 徐" w:date="2025-01-03T16:20:00Z" w16du:dateUtc="2025-01-03T08:20:00Z"/>
                    <w:rFonts w:ascii="Times New Roman" w:eastAsia="Times New Roman" w:hAnsi="Times New Roman" w:cs="Times New Roman"/>
                    <w:sz w:val="20"/>
                    <w:szCs w:val="20"/>
                  </w:rPr>
                </w:rPrChange>
              </w:rPr>
              <w:pPrChange w:id="171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8E4A77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71" w:author="瑋婷 徐" w:date="2025-01-03T16:20:00Z" w16du:dateUtc="2025-01-03T08:20:00Z"/>
                <w:rFonts w:asciiTheme="majorEastAsia" w:eastAsia="標楷體" w:hAnsiTheme="majorEastAsia" w:cstheme="majorEastAsia"/>
                <w:rPrChange w:id="17172" w:author="瑋婷 徐" w:date="2025-01-06T15:35:00Z" w16du:dateUtc="2025-01-06T07:35:00Z">
                  <w:rPr>
                    <w:ins w:id="17173" w:author="瑋婷 徐" w:date="2025-01-03T16:20:00Z" w16du:dateUtc="2025-01-03T08:20:00Z"/>
                    <w:rFonts w:ascii="Times New Roman" w:eastAsia="Times New Roman" w:hAnsi="Times New Roman" w:cs="Times New Roman"/>
                    <w:sz w:val="20"/>
                    <w:szCs w:val="20"/>
                  </w:rPr>
                </w:rPrChange>
              </w:rPr>
              <w:pPrChange w:id="171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6F8F7F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75" w:author="瑋婷 徐" w:date="2025-01-03T16:20:00Z" w16du:dateUtc="2025-01-03T08:20:00Z"/>
                <w:rFonts w:asciiTheme="majorEastAsia" w:eastAsia="標楷體" w:hAnsiTheme="majorEastAsia" w:cstheme="majorEastAsia"/>
                <w:rPrChange w:id="17176" w:author="瑋婷 徐" w:date="2025-01-06T15:35:00Z" w16du:dateUtc="2025-01-06T07:35:00Z">
                  <w:rPr>
                    <w:ins w:id="17177" w:author="瑋婷 徐" w:date="2025-01-03T16:20:00Z" w16du:dateUtc="2025-01-03T08:20:00Z"/>
                    <w:rFonts w:ascii="Times New Roman" w:eastAsia="Times New Roman" w:hAnsi="Times New Roman" w:cs="Times New Roman"/>
                    <w:sz w:val="20"/>
                    <w:szCs w:val="20"/>
                  </w:rPr>
                </w:rPrChange>
              </w:rPr>
              <w:pPrChange w:id="171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84E7F7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79" w:author="瑋婷 徐" w:date="2025-01-03T16:20:00Z" w16du:dateUtc="2025-01-03T08:20:00Z"/>
                <w:rFonts w:asciiTheme="majorEastAsia" w:eastAsia="標楷體" w:hAnsiTheme="majorEastAsia" w:cstheme="majorEastAsia"/>
                <w:rPrChange w:id="17180" w:author="瑋婷 徐" w:date="2025-01-06T15:35:00Z" w16du:dateUtc="2025-01-06T07:35:00Z">
                  <w:rPr>
                    <w:ins w:id="17181" w:author="瑋婷 徐" w:date="2025-01-03T16:20:00Z" w16du:dateUtc="2025-01-03T08:20:00Z"/>
                    <w:rFonts w:ascii="Times New Roman" w:eastAsia="Times New Roman" w:hAnsi="Times New Roman" w:cs="Times New Roman"/>
                    <w:sz w:val="20"/>
                    <w:szCs w:val="20"/>
                  </w:rPr>
                </w:rPrChange>
              </w:rPr>
              <w:pPrChange w:id="171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67E1C2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83" w:author="瑋婷 徐" w:date="2025-01-03T16:20:00Z" w16du:dateUtc="2025-01-03T08:20:00Z"/>
                <w:rFonts w:asciiTheme="majorEastAsia" w:eastAsia="標楷體" w:hAnsiTheme="majorEastAsia" w:cstheme="majorEastAsia"/>
                <w:rPrChange w:id="17184" w:author="瑋婷 徐" w:date="2025-01-06T15:35:00Z" w16du:dateUtc="2025-01-06T07:35:00Z">
                  <w:rPr>
                    <w:ins w:id="17185" w:author="瑋婷 徐" w:date="2025-01-03T16:20:00Z" w16du:dateUtc="2025-01-03T08:20:00Z"/>
                    <w:rFonts w:ascii="Times New Roman" w:eastAsia="Times New Roman" w:hAnsi="Times New Roman" w:cs="Times New Roman"/>
                    <w:sz w:val="20"/>
                    <w:szCs w:val="20"/>
                  </w:rPr>
                </w:rPrChange>
              </w:rPr>
              <w:pPrChange w:id="171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F09F48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87" w:author="瑋婷 徐" w:date="2025-01-03T16:20:00Z" w16du:dateUtc="2025-01-03T08:20:00Z"/>
                <w:rFonts w:asciiTheme="majorEastAsia" w:eastAsia="標楷體" w:hAnsiTheme="majorEastAsia" w:cstheme="majorEastAsia"/>
                <w:rPrChange w:id="17188" w:author="瑋婷 徐" w:date="2025-01-06T15:35:00Z" w16du:dateUtc="2025-01-06T07:35:00Z">
                  <w:rPr>
                    <w:ins w:id="17189" w:author="瑋婷 徐" w:date="2025-01-03T16:20:00Z" w16du:dateUtc="2025-01-03T08:20:00Z"/>
                    <w:rFonts w:ascii="Times New Roman" w:eastAsia="Times New Roman" w:hAnsi="Times New Roman" w:cs="Times New Roman"/>
                    <w:sz w:val="20"/>
                    <w:szCs w:val="20"/>
                  </w:rPr>
                </w:rPrChange>
              </w:rPr>
              <w:pPrChange w:id="171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BF6D775"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91" w:author="瑋婷 徐" w:date="2025-01-03T16:20:00Z" w16du:dateUtc="2025-01-03T08:20:00Z"/>
                <w:rFonts w:asciiTheme="majorEastAsia" w:eastAsia="標楷體" w:hAnsiTheme="majorEastAsia" w:cstheme="majorEastAsia"/>
                <w:color w:val="000000"/>
                <w:rPrChange w:id="17192" w:author="瑋婷 徐" w:date="2025-01-06T15:35:00Z" w16du:dateUtc="2025-01-06T07:35:00Z">
                  <w:rPr>
                    <w:ins w:id="17193" w:author="瑋婷 徐" w:date="2025-01-03T16:20:00Z" w16du:dateUtc="2025-01-03T08:20:00Z"/>
                    <w:rFonts w:cs="Calibri"/>
                    <w:color w:val="000000"/>
                    <w:sz w:val="22"/>
                  </w:rPr>
                </w:rPrChange>
              </w:rPr>
              <w:pPrChange w:id="171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7195" w:author="瑋婷 徐" w:date="2025-01-03T16:20:00Z" w16du:dateUtc="2025-01-03T08:20:00Z">
              <w:r w:rsidRPr="00727E7E">
                <w:rPr>
                  <w:rFonts w:asciiTheme="majorEastAsia" w:eastAsia="標楷體" w:hAnsiTheme="majorEastAsia" w:cstheme="majorEastAsia"/>
                  <w:color w:val="000000"/>
                  <w:rPrChange w:id="17196" w:author="瑋婷 徐" w:date="2025-01-06T15:35:00Z" w16du:dateUtc="2025-01-06T07:35:00Z">
                    <w:rPr>
                      <w:rFonts w:cs="Calibri"/>
                      <w:color w:val="000000"/>
                      <w:sz w:val="22"/>
                    </w:rPr>
                  </w:rPrChange>
                </w:rPr>
                <w:t>*</w:t>
              </w:r>
            </w:ins>
          </w:p>
        </w:tc>
        <w:tc>
          <w:tcPr>
            <w:tcW w:w="158" w:type="pct"/>
            <w:noWrap/>
            <w:hideMark/>
          </w:tcPr>
          <w:p w14:paraId="67B45302"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197" w:author="瑋婷 徐" w:date="2025-01-03T16:20:00Z" w16du:dateUtc="2025-01-03T08:20:00Z"/>
                <w:rFonts w:asciiTheme="majorEastAsia" w:eastAsia="標楷體" w:hAnsiTheme="majorEastAsia" w:cstheme="majorEastAsia"/>
                <w:color w:val="000000"/>
                <w:rPrChange w:id="17198" w:author="瑋婷 徐" w:date="2025-01-06T15:35:00Z" w16du:dateUtc="2025-01-06T07:35:00Z">
                  <w:rPr>
                    <w:ins w:id="17199" w:author="瑋婷 徐" w:date="2025-01-03T16:20:00Z" w16du:dateUtc="2025-01-03T08:20:00Z"/>
                    <w:rFonts w:cs="Calibri"/>
                    <w:color w:val="000000"/>
                    <w:sz w:val="22"/>
                  </w:rPr>
                </w:rPrChange>
              </w:rPr>
              <w:pPrChange w:id="172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7201" w:author="瑋婷 徐" w:date="2025-01-03T16:20:00Z" w16du:dateUtc="2025-01-03T08:20:00Z">
              <w:r w:rsidRPr="00727E7E">
                <w:rPr>
                  <w:rFonts w:asciiTheme="majorEastAsia" w:eastAsia="標楷體" w:hAnsiTheme="majorEastAsia" w:cstheme="majorEastAsia"/>
                  <w:color w:val="000000"/>
                  <w:rPrChange w:id="17202" w:author="瑋婷 徐" w:date="2025-01-06T15:35:00Z" w16du:dateUtc="2025-01-06T07:35:00Z">
                    <w:rPr>
                      <w:rFonts w:cs="Calibri"/>
                      <w:color w:val="000000"/>
                      <w:sz w:val="22"/>
                    </w:rPr>
                  </w:rPrChange>
                </w:rPr>
                <w:t>*</w:t>
              </w:r>
            </w:ins>
          </w:p>
        </w:tc>
      </w:tr>
      <w:tr w:rsidR="00313CC9" w:rsidRPr="00727E7E" w14:paraId="080D4493" w14:textId="77777777" w:rsidTr="00313CC9">
        <w:trPr>
          <w:trHeight w:val="300"/>
          <w:ins w:id="17203"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E553ABE" w14:textId="77777777" w:rsidR="00DA433E" w:rsidRPr="00727E7E" w:rsidRDefault="00DA433E">
            <w:pPr>
              <w:spacing w:line="360" w:lineRule="auto"/>
              <w:jc w:val="both"/>
              <w:rPr>
                <w:ins w:id="17204" w:author="瑋婷 徐" w:date="2025-01-03T16:20:00Z" w16du:dateUtc="2025-01-03T08:20:00Z"/>
                <w:rFonts w:asciiTheme="majorEastAsia" w:eastAsia="標楷體" w:hAnsiTheme="majorEastAsia" w:cstheme="majorEastAsia"/>
                <w:b w:val="0"/>
                <w:bCs w:val="0"/>
                <w:color w:val="000000"/>
                <w:rPrChange w:id="17205" w:author="瑋婷 徐" w:date="2025-01-06T15:35:00Z" w16du:dateUtc="2025-01-06T07:35:00Z">
                  <w:rPr>
                    <w:ins w:id="17206" w:author="瑋婷 徐" w:date="2025-01-03T16:20:00Z" w16du:dateUtc="2025-01-03T08:20:00Z"/>
                    <w:rFonts w:cs="Calibri"/>
                    <w:color w:val="000000"/>
                    <w:sz w:val="22"/>
                  </w:rPr>
                </w:rPrChange>
              </w:rPr>
              <w:pPrChange w:id="17207" w:author="瑋婷 徐" w:date="2025-01-03T16:21:00Z" w16du:dateUtc="2025-01-03T08:21:00Z">
                <w:pPr/>
              </w:pPrChange>
            </w:pPr>
            <w:ins w:id="17208" w:author="瑋婷 徐" w:date="2025-01-03T16:20:00Z" w16du:dateUtc="2025-01-03T08:20:00Z">
              <w:r w:rsidRPr="00727E7E">
                <w:rPr>
                  <w:rFonts w:asciiTheme="majorEastAsia" w:eastAsia="標楷體" w:hAnsiTheme="majorEastAsia" w:cstheme="majorEastAsia"/>
                  <w:b w:val="0"/>
                  <w:bCs w:val="0"/>
                  <w:color w:val="000000"/>
                  <w:rPrChange w:id="17209" w:author="瑋婷 徐" w:date="2025-01-06T15:35:00Z" w16du:dateUtc="2025-01-06T07:35:00Z">
                    <w:rPr>
                      <w:rFonts w:cs="Calibri"/>
                      <w:color w:val="000000"/>
                      <w:sz w:val="22"/>
                    </w:rPr>
                  </w:rPrChange>
                </w:rPr>
                <w:t>雞</w:t>
              </w:r>
              <w:r w:rsidRPr="00727E7E">
                <w:rPr>
                  <w:rFonts w:asciiTheme="majorEastAsia" w:eastAsia="標楷體" w:hAnsiTheme="majorEastAsia" w:cstheme="majorEastAsia"/>
                  <w:b w:val="0"/>
                  <w:bCs w:val="0"/>
                  <w:color w:val="000000"/>
                  <w:rPrChange w:id="17210" w:author="瑋婷 徐" w:date="2025-01-06T15:35:00Z" w16du:dateUtc="2025-01-06T07:35:00Z">
                    <w:rPr>
                      <w:rFonts w:cs="Calibri"/>
                      <w:color w:val="000000"/>
                      <w:sz w:val="22"/>
                    </w:rPr>
                  </w:rPrChange>
                </w:rPr>
                <w:t xml:space="preserve"> </w:t>
              </w:r>
            </w:ins>
          </w:p>
        </w:tc>
        <w:tc>
          <w:tcPr>
            <w:tcW w:w="939" w:type="pct"/>
            <w:hideMark/>
          </w:tcPr>
          <w:p w14:paraId="06BB6BC2"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11" w:author="瑋婷 徐" w:date="2025-01-03T16:20:00Z" w16du:dateUtc="2025-01-03T08:20:00Z"/>
                <w:rFonts w:asciiTheme="majorEastAsia" w:eastAsia="標楷體" w:hAnsiTheme="majorEastAsia" w:cstheme="majorEastAsia"/>
                <w:i/>
                <w:iCs/>
                <w:color w:val="000000"/>
                <w:rPrChange w:id="17212" w:author="瑋婷 徐" w:date="2025-01-06T15:35:00Z" w16du:dateUtc="2025-01-06T07:35:00Z">
                  <w:rPr>
                    <w:ins w:id="17213" w:author="瑋婷 徐" w:date="2025-01-03T16:20:00Z" w16du:dateUtc="2025-01-03T08:20:00Z"/>
                    <w:rFonts w:cs="Calibri"/>
                    <w:i/>
                    <w:iCs/>
                    <w:color w:val="000000"/>
                    <w:sz w:val="22"/>
                  </w:rPr>
                </w:rPrChange>
              </w:rPr>
              <w:pPrChange w:id="172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7215" w:author="瑋婷 徐" w:date="2025-01-03T16:20:00Z" w16du:dateUtc="2025-01-03T08:20:00Z">
              <w:r w:rsidRPr="00727E7E">
                <w:rPr>
                  <w:rFonts w:asciiTheme="majorEastAsia" w:eastAsia="標楷體" w:hAnsiTheme="majorEastAsia" w:cstheme="majorEastAsia"/>
                  <w:i/>
                  <w:iCs/>
                  <w:color w:val="000000"/>
                  <w:rPrChange w:id="17216" w:author="瑋婷 徐" w:date="2025-01-06T15:35:00Z" w16du:dateUtc="2025-01-06T07:35:00Z">
                    <w:rPr>
                      <w:rFonts w:cs="Calibri"/>
                      <w:i/>
                      <w:iCs/>
                      <w:color w:val="000000"/>
                      <w:sz w:val="22"/>
                    </w:rPr>
                  </w:rPrChange>
                </w:rPr>
                <w:t>Gallus gallus</w:t>
              </w:r>
            </w:ins>
          </w:p>
        </w:tc>
        <w:tc>
          <w:tcPr>
            <w:tcW w:w="158" w:type="pct"/>
            <w:noWrap/>
            <w:hideMark/>
          </w:tcPr>
          <w:p w14:paraId="5F21B80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17" w:author="瑋婷 徐" w:date="2025-01-03T16:20:00Z" w16du:dateUtc="2025-01-03T08:20:00Z"/>
                <w:rFonts w:asciiTheme="majorEastAsia" w:eastAsia="標楷體" w:hAnsiTheme="majorEastAsia" w:cstheme="majorEastAsia"/>
                <w:i/>
                <w:iCs/>
                <w:color w:val="000000"/>
                <w:rPrChange w:id="17218" w:author="瑋婷 徐" w:date="2025-01-06T15:35:00Z" w16du:dateUtc="2025-01-06T07:35:00Z">
                  <w:rPr>
                    <w:ins w:id="17219" w:author="瑋婷 徐" w:date="2025-01-03T16:20:00Z" w16du:dateUtc="2025-01-03T08:20:00Z"/>
                    <w:rFonts w:cs="Calibri"/>
                    <w:i/>
                    <w:iCs/>
                    <w:color w:val="000000"/>
                    <w:sz w:val="22"/>
                  </w:rPr>
                </w:rPrChange>
              </w:rPr>
              <w:pPrChange w:id="172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B9EF55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21" w:author="瑋婷 徐" w:date="2025-01-03T16:20:00Z" w16du:dateUtc="2025-01-03T08:20:00Z"/>
                <w:rFonts w:asciiTheme="majorEastAsia" w:eastAsia="標楷體" w:hAnsiTheme="majorEastAsia" w:cstheme="majorEastAsia"/>
                <w:rPrChange w:id="17222" w:author="瑋婷 徐" w:date="2025-01-06T15:35:00Z" w16du:dateUtc="2025-01-06T07:35:00Z">
                  <w:rPr>
                    <w:ins w:id="17223" w:author="瑋婷 徐" w:date="2025-01-03T16:20:00Z" w16du:dateUtc="2025-01-03T08:20:00Z"/>
                    <w:rFonts w:ascii="Times New Roman" w:eastAsia="Times New Roman" w:hAnsi="Times New Roman" w:cs="Times New Roman"/>
                    <w:sz w:val="20"/>
                    <w:szCs w:val="20"/>
                  </w:rPr>
                </w:rPrChange>
              </w:rPr>
              <w:pPrChange w:id="172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C36AE9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25" w:author="瑋婷 徐" w:date="2025-01-03T16:20:00Z" w16du:dateUtc="2025-01-03T08:20:00Z"/>
                <w:rFonts w:asciiTheme="majorEastAsia" w:eastAsia="標楷體" w:hAnsiTheme="majorEastAsia" w:cstheme="majorEastAsia"/>
                <w:rPrChange w:id="17226" w:author="瑋婷 徐" w:date="2025-01-06T15:35:00Z" w16du:dateUtc="2025-01-06T07:35:00Z">
                  <w:rPr>
                    <w:ins w:id="17227" w:author="瑋婷 徐" w:date="2025-01-03T16:20:00Z" w16du:dateUtc="2025-01-03T08:20:00Z"/>
                    <w:rFonts w:ascii="Times New Roman" w:eastAsia="Times New Roman" w:hAnsi="Times New Roman" w:cs="Times New Roman"/>
                    <w:sz w:val="20"/>
                    <w:szCs w:val="20"/>
                  </w:rPr>
                </w:rPrChange>
              </w:rPr>
              <w:pPrChange w:id="172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D3F81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29" w:author="瑋婷 徐" w:date="2025-01-03T16:20:00Z" w16du:dateUtc="2025-01-03T08:20:00Z"/>
                <w:rFonts w:asciiTheme="majorEastAsia" w:eastAsia="標楷體" w:hAnsiTheme="majorEastAsia" w:cstheme="majorEastAsia"/>
                <w:rPrChange w:id="17230" w:author="瑋婷 徐" w:date="2025-01-06T15:35:00Z" w16du:dateUtc="2025-01-06T07:35:00Z">
                  <w:rPr>
                    <w:ins w:id="17231" w:author="瑋婷 徐" w:date="2025-01-03T16:20:00Z" w16du:dateUtc="2025-01-03T08:20:00Z"/>
                    <w:rFonts w:ascii="Times New Roman" w:eastAsia="Times New Roman" w:hAnsi="Times New Roman" w:cs="Times New Roman"/>
                    <w:sz w:val="20"/>
                    <w:szCs w:val="20"/>
                  </w:rPr>
                </w:rPrChange>
              </w:rPr>
              <w:pPrChange w:id="172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6E0ACFE"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33" w:author="瑋婷 徐" w:date="2025-01-03T16:20:00Z" w16du:dateUtc="2025-01-03T08:20:00Z"/>
                <w:rFonts w:asciiTheme="majorEastAsia" w:eastAsia="標楷體" w:hAnsiTheme="majorEastAsia" w:cstheme="majorEastAsia"/>
                <w:rPrChange w:id="17234" w:author="瑋婷 徐" w:date="2025-01-06T15:35:00Z" w16du:dateUtc="2025-01-06T07:35:00Z">
                  <w:rPr>
                    <w:ins w:id="17235" w:author="瑋婷 徐" w:date="2025-01-03T16:20:00Z" w16du:dateUtc="2025-01-03T08:20:00Z"/>
                    <w:rFonts w:ascii="Times New Roman" w:eastAsia="Times New Roman" w:hAnsi="Times New Roman" w:cs="Times New Roman"/>
                    <w:sz w:val="20"/>
                    <w:szCs w:val="20"/>
                  </w:rPr>
                </w:rPrChange>
              </w:rPr>
              <w:pPrChange w:id="172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54598009"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37" w:author="瑋婷 徐" w:date="2025-01-03T16:20:00Z" w16du:dateUtc="2025-01-03T08:20:00Z"/>
                <w:rFonts w:asciiTheme="majorEastAsia" w:eastAsia="標楷體" w:hAnsiTheme="majorEastAsia" w:cstheme="majorEastAsia"/>
                <w:rPrChange w:id="17238" w:author="瑋婷 徐" w:date="2025-01-06T15:35:00Z" w16du:dateUtc="2025-01-06T07:35:00Z">
                  <w:rPr>
                    <w:ins w:id="17239" w:author="瑋婷 徐" w:date="2025-01-03T16:20:00Z" w16du:dateUtc="2025-01-03T08:20:00Z"/>
                    <w:rFonts w:ascii="Times New Roman" w:eastAsia="Times New Roman" w:hAnsi="Times New Roman" w:cs="Times New Roman"/>
                    <w:sz w:val="20"/>
                    <w:szCs w:val="20"/>
                  </w:rPr>
                </w:rPrChange>
              </w:rPr>
              <w:pPrChange w:id="172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13CF88C2"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7241" w:author="瑋婷 徐" w:date="2025-01-03T16:33:00Z" w16du:dateUtc="2025-01-03T08:33:00Z"/>
                <w:rFonts w:asciiTheme="majorEastAsia" w:eastAsia="標楷體" w:hAnsiTheme="majorEastAsia" w:cstheme="majorEastAsia"/>
              </w:rPr>
            </w:pPr>
          </w:p>
        </w:tc>
        <w:tc>
          <w:tcPr>
            <w:tcW w:w="158" w:type="pct"/>
            <w:noWrap/>
            <w:hideMark/>
          </w:tcPr>
          <w:p w14:paraId="0891CB77" w14:textId="5BE5A3F3"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42" w:author="瑋婷 徐" w:date="2025-01-03T16:20:00Z" w16du:dateUtc="2025-01-03T08:20:00Z"/>
                <w:rFonts w:asciiTheme="majorEastAsia" w:eastAsia="標楷體" w:hAnsiTheme="majorEastAsia" w:cstheme="majorEastAsia"/>
                <w:rPrChange w:id="17243" w:author="瑋婷 徐" w:date="2025-01-06T15:35:00Z" w16du:dateUtc="2025-01-06T07:35:00Z">
                  <w:rPr>
                    <w:ins w:id="17244" w:author="瑋婷 徐" w:date="2025-01-03T16:20:00Z" w16du:dateUtc="2025-01-03T08:20:00Z"/>
                    <w:rFonts w:ascii="Times New Roman" w:eastAsia="Times New Roman" w:hAnsi="Times New Roman" w:cs="Times New Roman"/>
                    <w:sz w:val="20"/>
                    <w:szCs w:val="20"/>
                  </w:rPr>
                </w:rPrChange>
              </w:rPr>
              <w:pPrChange w:id="172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C3740D0"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46" w:author="瑋婷 徐" w:date="2025-01-03T16:20:00Z" w16du:dateUtc="2025-01-03T08:20:00Z"/>
                <w:rFonts w:asciiTheme="majorEastAsia" w:eastAsia="標楷體" w:hAnsiTheme="majorEastAsia" w:cstheme="majorEastAsia"/>
                <w:rPrChange w:id="17247" w:author="瑋婷 徐" w:date="2025-01-06T15:35:00Z" w16du:dateUtc="2025-01-06T07:35:00Z">
                  <w:rPr>
                    <w:ins w:id="17248" w:author="瑋婷 徐" w:date="2025-01-03T16:20:00Z" w16du:dateUtc="2025-01-03T08:20:00Z"/>
                    <w:rFonts w:ascii="Times New Roman" w:eastAsia="Times New Roman" w:hAnsi="Times New Roman" w:cs="Times New Roman"/>
                    <w:sz w:val="20"/>
                    <w:szCs w:val="20"/>
                  </w:rPr>
                </w:rPrChange>
              </w:rPr>
              <w:pPrChange w:id="172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EBE4853"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50" w:author="瑋婷 徐" w:date="2025-01-03T16:20:00Z" w16du:dateUtc="2025-01-03T08:20:00Z"/>
                <w:rFonts w:asciiTheme="majorEastAsia" w:eastAsia="標楷體" w:hAnsiTheme="majorEastAsia" w:cstheme="majorEastAsia"/>
                <w:rPrChange w:id="17251" w:author="瑋婷 徐" w:date="2025-01-06T15:35:00Z" w16du:dateUtc="2025-01-06T07:35:00Z">
                  <w:rPr>
                    <w:ins w:id="17252" w:author="瑋婷 徐" w:date="2025-01-03T16:20:00Z" w16du:dateUtc="2025-01-03T08:20:00Z"/>
                    <w:rFonts w:ascii="Times New Roman" w:eastAsia="Times New Roman" w:hAnsi="Times New Roman" w:cs="Times New Roman"/>
                    <w:sz w:val="20"/>
                    <w:szCs w:val="20"/>
                  </w:rPr>
                </w:rPrChange>
              </w:rPr>
              <w:pPrChange w:id="172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4E96D0B"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54" w:author="瑋婷 徐" w:date="2025-01-03T16:20:00Z" w16du:dateUtc="2025-01-03T08:20:00Z"/>
                <w:rFonts w:asciiTheme="majorEastAsia" w:eastAsia="標楷體" w:hAnsiTheme="majorEastAsia" w:cstheme="majorEastAsia"/>
                <w:rPrChange w:id="17255" w:author="瑋婷 徐" w:date="2025-01-06T15:35:00Z" w16du:dateUtc="2025-01-06T07:35:00Z">
                  <w:rPr>
                    <w:ins w:id="17256" w:author="瑋婷 徐" w:date="2025-01-03T16:20:00Z" w16du:dateUtc="2025-01-03T08:20:00Z"/>
                    <w:rFonts w:ascii="Times New Roman" w:eastAsia="Times New Roman" w:hAnsi="Times New Roman" w:cs="Times New Roman"/>
                    <w:sz w:val="20"/>
                    <w:szCs w:val="20"/>
                  </w:rPr>
                </w:rPrChange>
              </w:rPr>
              <w:pPrChange w:id="172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4316470C" w14:textId="77777777" w:rsidR="00DA433E" w:rsidRPr="00727E7E"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7258" w:author="瑋婷 徐" w:date="2025-01-03T16:33:00Z" w16du:dateUtc="2025-01-03T08:33:00Z"/>
                <w:rFonts w:asciiTheme="majorEastAsia" w:eastAsia="標楷體" w:hAnsiTheme="majorEastAsia" w:cstheme="majorEastAsia"/>
              </w:rPr>
            </w:pPr>
          </w:p>
        </w:tc>
        <w:tc>
          <w:tcPr>
            <w:tcW w:w="158" w:type="pct"/>
            <w:noWrap/>
            <w:hideMark/>
          </w:tcPr>
          <w:p w14:paraId="3A09377B" w14:textId="0123523B"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59" w:author="瑋婷 徐" w:date="2025-01-03T16:20:00Z" w16du:dateUtc="2025-01-03T08:20:00Z"/>
                <w:rFonts w:asciiTheme="majorEastAsia" w:eastAsia="標楷體" w:hAnsiTheme="majorEastAsia" w:cstheme="majorEastAsia"/>
                <w:rPrChange w:id="17260" w:author="瑋婷 徐" w:date="2025-01-06T15:35:00Z" w16du:dateUtc="2025-01-06T07:35:00Z">
                  <w:rPr>
                    <w:ins w:id="17261" w:author="瑋婷 徐" w:date="2025-01-03T16:20:00Z" w16du:dateUtc="2025-01-03T08:20:00Z"/>
                    <w:rFonts w:ascii="Times New Roman" w:eastAsia="Times New Roman" w:hAnsi="Times New Roman" w:cs="Times New Roman"/>
                    <w:sz w:val="20"/>
                    <w:szCs w:val="20"/>
                  </w:rPr>
                </w:rPrChange>
              </w:rPr>
              <w:pPrChange w:id="172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EA2468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63" w:author="瑋婷 徐" w:date="2025-01-03T16:20:00Z" w16du:dateUtc="2025-01-03T08:20:00Z"/>
                <w:rFonts w:asciiTheme="majorEastAsia" w:eastAsia="標楷體" w:hAnsiTheme="majorEastAsia" w:cstheme="majorEastAsia"/>
                <w:rPrChange w:id="17264" w:author="瑋婷 徐" w:date="2025-01-06T15:35:00Z" w16du:dateUtc="2025-01-06T07:35:00Z">
                  <w:rPr>
                    <w:ins w:id="17265" w:author="瑋婷 徐" w:date="2025-01-03T16:20:00Z" w16du:dateUtc="2025-01-03T08:20:00Z"/>
                    <w:rFonts w:ascii="Times New Roman" w:eastAsia="Times New Roman" w:hAnsi="Times New Roman" w:cs="Times New Roman"/>
                    <w:sz w:val="20"/>
                    <w:szCs w:val="20"/>
                  </w:rPr>
                </w:rPrChange>
              </w:rPr>
              <w:pPrChange w:id="172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278382F"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67" w:author="瑋婷 徐" w:date="2025-01-03T16:20:00Z" w16du:dateUtc="2025-01-03T08:20:00Z"/>
                <w:rFonts w:asciiTheme="majorEastAsia" w:eastAsia="標楷體" w:hAnsiTheme="majorEastAsia" w:cstheme="majorEastAsia"/>
                <w:rPrChange w:id="17268" w:author="瑋婷 徐" w:date="2025-01-06T15:35:00Z" w16du:dateUtc="2025-01-06T07:35:00Z">
                  <w:rPr>
                    <w:ins w:id="17269" w:author="瑋婷 徐" w:date="2025-01-03T16:20:00Z" w16du:dateUtc="2025-01-03T08:20:00Z"/>
                    <w:rFonts w:ascii="Times New Roman" w:eastAsia="Times New Roman" w:hAnsi="Times New Roman" w:cs="Times New Roman"/>
                    <w:sz w:val="20"/>
                    <w:szCs w:val="20"/>
                  </w:rPr>
                </w:rPrChange>
              </w:rPr>
              <w:pPrChange w:id="172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9100AB6"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71" w:author="瑋婷 徐" w:date="2025-01-03T16:20:00Z" w16du:dateUtc="2025-01-03T08:20:00Z"/>
                <w:rFonts w:asciiTheme="majorEastAsia" w:eastAsia="標楷體" w:hAnsiTheme="majorEastAsia" w:cstheme="majorEastAsia"/>
                <w:rPrChange w:id="17272" w:author="瑋婷 徐" w:date="2025-01-06T15:35:00Z" w16du:dateUtc="2025-01-06T07:35:00Z">
                  <w:rPr>
                    <w:ins w:id="17273" w:author="瑋婷 徐" w:date="2025-01-03T16:20:00Z" w16du:dateUtc="2025-01-03T08:20:00Z"/>
                    <w:rFonts w:ascii="Times New Roman" w:eastAsia="Times New Roman" w:hAnsi="Times New Roman" w:cs="Times New Roman"/>
                    <w:sz w:val="20"/>
                    <w:szCs w:val="20"/>
                  </w:rPr>
                </w:rPrChange>
              </w:rPr>
              <w:pPrChange w:id="172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777C554"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75" w:author="瑋婷 徐" w:date="2025-01-03T16:20:00Z" w16du:dateUtc="2025-01-03T08:20:00Z"/>
                <w:rFonts w:asciiTheme="majorEastAsia" w:eastAsia="標楷體" w:hAnsiTheme="majorEastAsia" w:cstheme="majorEastAsia"/>
                <w:rPrChange w:id="17276" w:author="瑋婷 徐" w:date="2025-01-06T15:35:00Z" w16du:dateUtc="2025-01-06T07:35:00Z">
                  <w:rPr>
                    <w:ins w:id="17277" w:author="瑋婷 徐" w:date="2025-01-03T16:20:00Z" w16du:dateUtc="2025-01-03T08:20:00Z"/>
                    <w:rFonts w:ascii="Times New Roman" w:eastAsia="Times New Roman" w:hAnsi="Times New Roman" w:cs="Times New Roman"/>
                    <w:sz w:val="20"/>
                    <w:szCs w:val="20"/>
                  </w:rPr>
                </w:rPrChange>
              </w:rPr>
              <w:pPrChange w:id="172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DA16DC"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79" w:author="瑋婷 徐" w:date="2025-01-03T16:20:00Z" w16du:dateUtc="2025-01-03T08:20:00Z"/>
                <w:rFonts w:asciiTheme="majorEastAsia" w:eastAsia="標楷體" w:hAnsiTheme="majorEastAsia" w:cstheme="majorEastAsia"/>
                <w:rPrChange w:id="17280" w:author="瑋婷 徐" w:date="2025-01-06T15:35:00Z" w16du:dateUtc="2025-01-06T07:35:00Z">
                  <w:rPr>
                    <w:ins w:id="17281" w:author="瑋婷 徐" w:date="2025-01-03T16:20:00Z" w16du:dateUtc="2025-01-03T08:20:00Z"/>
                    <w:rFonts w:ascii="Times New Roman" w:eastAsia="Times New Roman" w:hAnsi="Times New Roman" w:cs="Times New Roman"/>
                    <w:sz w:val="20"/>
                    <w:szCs w:val="20"/>
                  </w:rPr>
                </w:rPrChange>
              </w:rPr>
              <w:pPrChange w:id="172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1ABCC9D"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83" w:author="瑋婷 徐" w:date="2025-01-03T16:20:00Z" w16du:dateUtc="2025-01-03T08:20:00Z"/>
                <w:rFonts w:asciiTheme="majorEastAsia" w:eastAsia="標楷體" w:hAnsiTheme="majorEastAsia" w:cstheme="majorEastAsia"/>
                <w:rPrChange w:id="17284" w:author="瑋婷 徐" w:date="2025-01-06T15:35:00Z" w16du:dateUtc="2025-01-06T07:35:00Z">
                  <w:rPr>
                    <w:ins w:id="17285" w:author="瑋婷 徐" w:date="2025-01-03T16:20:00Z" w16du:dateUtc="2025-01-03T08:20:00Z"/>
                    <w:rFonts w:ascii="Times New Roman" w:eastAsia="Times New Roman" w:hAnsi="Times New Roman" w:cs="Times New Roman"/>
                    <w:sz w:val="20"/>
                    <w:szCs w:val="20"/>
                  </w:rPr>
                </w:rPrChange>
              </w:rPr>
              <w:pPrChange w:id="172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6D582F1" w14:textId="77777777" w:rsidR="00DA433E" w:rsidRPr="00727E7E"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7287" w:author="瑋婷 徐" w:date="2025-01-03T16:20:00Z" w16du:dateUtc="2025-01-03T08:20:00Z"/>
                <w:rFonts w:asciiTheme="majorEastAsia" w:eastAsia="標楷體" w:hAnsiTheme="majorEastAsia" w:cstheme="majorEastAsia"/>
                <w:rPrChange w:id="17288" w:author="瑋婷 徐" w:date="2025-01-06T15:35:00Z" w16du:dateUtc="2025-01-06T07:35:00Z">
                  <w:rPr>
                    <w:ins w:id="17289" w:author="瑋婷 徐" w:date="2025-01-03T16:20:00Z" w16du:dateUtc="2025-01-03T08:20:00Z"/>
                    <w:rFonts w:ascii="Times New Roman" w:eastAsia="Times New Roman" w:hAnsi="Times New Roman" w:cs="Times New Roman"/>
                    <w:sz w:val="20"/>
                    <w:szCs w:val="20"/>
                  </w:rPr>
                </w:rPrChange>
              </w:rPr>
              <w:pPrChange w:id="172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727E7E" w14:paraId="1B5E7B7F" w14:textId="77777777" w:rsidTr="00313CC9">
        <w:trPr>
          <w:cnfStyle w:val="000000100000" w:firstRow="0" w:lastRow="0" w:firstColumn="0" w:lastColumn="0" w:oddVBand="0" w:evenVBand="0" w:oddHBand="1" w:evenHBand="0" w:firstRowFirstColumn="0" w:firstRowLastColumn="0" w:lastRowFirstColumn="0" w:lastRowLastColumn="0"/>
          <w:trHeight w:val="300"/>
          <w:ins w:id="17291"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000C79E6" w14:textId="77777777" w:rsidR="00DA433E" w:rsidRPr="00727E7E" w:rsidRDefault="00DA433E">
            <w:pPr>
              <w:spacing w:line="360" w:lineRule="auto"/>
              <w:jc w:val="both"/>
              <w:rPr>
                <w:ins w:id="17292" w:author="瑋婷 徐" w:date="2025-01-03T16:20:00Z" w16du:dateUtc="2025-01-03T08:20:00Z"/>
                <w:rFonts w:asciiTheme="majorEastAsia" w:eastAsia="標楷體" w:hAnsiTheme="majorEastAsia" w:cstheme="majorEastAsia"/>
                <w:b w:val="0"/>
                <w:bCs w:val="0"/>
                <w:color w:val="000000"/>
                <w:rPrChange w:id="17293" w:author="瑋婷 徐" w:date="2025-01-06T15:35:00Z" w16du:dateUtc="2025-01-06T07:35:00Z">
                  <w:rPr>
                    <w:ins w:id="17294" w:author="瑋婷 徐" w:date="2025-01-03T16:20:00Z" w16du:dateUtc="2025-01-03T08:20:00Z"/>
                    <w:rFonts w:cs="Calibri"/>
                    <w:color w:val="000000"/>
                    <w:sz w:val="22"/>
                  </w:rPr>
                </w:rPrChange>
              </w:rPr>
              <w:pPrChange w:id="17295" w:author="瑋婷 徐" w:date="2025-01-03T16:21:00Z" w16du:dateUtc="2025-01-03T08:21:00Z">
                <w:pPr/>
              </w:pPrChange>
            </w:pPr>
            <w:ins w:id="17296" w:author="瑋婷 徐" w:date="2025-01-03T16:20:00Z" w16du:dateUtc="2025-01-03T08:20:00Z">
              <w:r w:rsidRPr="00727E7E">
                <w:rPr>
                  <w:rFonts w:asciiTheme="majorEastAsia" w:eastAsia="標楷體" w:hAnsiTheme="majorEastAsia" w:cstheme="majorEastAsia" w:hint="eastAsia"/>
                  <w:b w:val="0"/>
                  <w:bCs w:val="0"/>
                  <w:color w:val="000000"/>
                  <w:rPrChange w:id="17297" w:author="瑋婷 徐" w:date="2025-01-06T15:35:00Z" w16du:dateUtc="2025-01-06T07:35:00Z">
                    <w:rPr>
                      <w:rFonts w:ascii="微軟正黑體" w:eastAsia="微軟正黑體" w:hAnsi="微軟正黑體" w:cs="Calibri" w:hint="eastAsia"/>
                      <w:color w:val="000000"/>
                      <w:sz w:val="22"/>
                    </w:rPr>
                  </w:rPrChange>
                </w:rPr>
                <w:t>總計</w:t>
              </w:r>
              <w:r w:rsidRPr="00727E7E">
                <w:rPr>
                  <w:rFonts w:asciiTheme="majorEastAsia" w:eastAsia="標楷體" w:hAnsiTheme="majorEastAsia" w:cstheme="majorEastAsia"/>
                  <w:b w:val="0"/>
                  <w:bCs w:val="0"/>
                  <w:color w:val="000000"/>
                  <w:rPrChange w:id="17298" w:author="瑋婷 徐" w:date="2025-01-06T15:35:00Z" w16du:dateUtc="2025-01-06T07:35:00Z">
                    <w:rPr>
                      <w:rFonts w:cs="Calibri"/>
                      <w:color w:val="000000"/>
                      <w:sz w:val="22"/>
                    </w:rPr>
                  </w:rPrChange>
                </w:rPr>
                <w:t xml:space="preserve"> (</w:t>
              </w:r>
              <w:r w:rsidRPr="00727E7E">
                <w:rPr>
                  <w:rFonts w:asciiTheme="majorEastAsia" w:eastAsia="標楷體" w:hAnsiTheme="majorEastAsia" w:cstheme="majorEastAsia" w:hint="eastAsia"/>
                  <w:b w:val="0"/>
                  <w:bCs w:val="0"/>
                  <w:color w:val="000000"/>
                  <w:rPrChange w:id="17299" w:author="瑋婷 徐" w:date="2025-01-06T15:35:00Z" w16du:dateUtc="2025-01-06T07:35:00Z">
                    <w:rPr>
                      <w:rFonts w:ascii="微軟正黑體" w:eastAsia="微軟正黑體" w:hAnsi="微軟正黑體" w:cs="Calibri" w:hint="eastAsia"/>
                      <w:color w:val="000000"/>
                      <w:sz w:val="22"/>
                    </w:rPr>
                  </w:rPrChange>
                </w:rPr>
                <w:t>種</w:t>
              </w:r>
              <w:r w:rsidRPr="00727E7E">
                <w:rPr>
                  <w:rFonts w:asciiTheme="majorEastAsia" w:eastAsia="標楷體" w:hAnsiTheme="majorEastAsia" w:cstheme="majorEastAsia"/>
                  <w:b w:val="0"/>
                  <w:bCs w:val="0"/>
                  <w:color w:val="000000"/>
                  <w:rPrChange w:id="17300" w:author="瑋婷 徐" w:date="2025-01-06T15:35:00Z" w16du:dateUtc="2025-01-06T07:35:00Z">
                    <w:rPr>
                      <w:rFonts w:cs="Calibri"/>
                      <w:color w:val="000000"/>
                      <w:sz w:val="22"/>
                    </w:rPr>
                  </w:rPrChange>
                </w:rPr>
                <w:t>)</w:t>
              </w:r>
            </w:ins>
          </w:p>
        </w:tc>
        <w:tc>
          <w:tcPr>
            <w:tcW w:w="939" w:type="pct"/>
            <w:noWrap/>
            <w:hideMark/>
          </w:tcPr>
          <w:p w14:paraId="79AD0C65" w14:textId="3C349F45" w:rsidR="00DA433E" w:rsidRPr="00727E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01" w:author="瑋婷 徐" w:date="2025-01-03T16:20:00Z" w16du:dateUtc="2025-01-03T08:20:00Z"/>
                <w:rFonts w:asciiTheme="majorEastAsia" w:eastAsia="標楷體" w:hAnsiTheme="majorEastAsia" w:cstheme="majorEastAsia"/>
                <w:color w:val="000000"/>
                <w:rPrChange w:id="17302" w:author="瑋婷 徐" w:date="2025-01-06T15:35:00Z" w16du:dateUtc="2025-01-06T07:35:00Z">
                  <w:rPr>
                    <w:ins w:id="17303" w:author="瑋婷 徐" w:date="2025-01-03T16:20:00Z" w16du:dateUtc="2025-01-03T08:20:00Z"/>
                    <w:rFonts w:cs="Calibri"/>
                    <w:color w:val="000000"/>
                    <w:sz w:val="22"/>
                  </w:rPr>
                </w:rPrChange>
              </w:rPr>
              <w:pPrChange w:id="17304" w:author="瑋婷 徐" w:date="2025-01-03T16:21:00Z" w16du:dateUtc="2025-01-03T08:21:00Z">
                <w:pPr>
                  <w:jc w:val="center"/>
                  <w:cnfStyle w:val="000000100000" w:firstRow="0" w:lastRow="0" w:firstColumn="0" w:lastColumn="0" w:oddVBand="0" w:evenVBand="0" w:oddHBand="1" w:evenHBand="0" w:firstRowFirstColumn="0" w:firstRowLastColumn="0" w:lastRowFirstColumn="0" w:lastRowLastColumn="0"/>
                </w:pPr>
              </w:pPrChange>
            </w:pPr>
            <w:ins w:id="17305" w:author="瑋婷 徐" w:date="2025-01-03T16:50:00Z" w16du:dateUtc="2025-01-03T08:50:00Z">
              <w:r w:rsidRPr="00727E7E">
                <w:rPr>
                  <w:rFonts w:asciiTheme="majorEastAsia" w:eastAsia="標楷體" w:hAnsiTheme="majorEastAsia" w:cstheme="majorEastAsia" w:hint="eastAsia"/>
                  <w:color w:val="000000"/>
                </w:rPr>
                <w:t>共</w:t>
              </w:r>
            </w:ins>
            <w:ins w:id="17306" w:author="瑋婷 徐" w:date="2025-01-03T16:20:00Z" w16du:dateUtc="2025-01-03T08:20:00Z">
              <w:r w:rsidR="00DA433E" w:rsidRPr="00727E7E">
                <w:rPr>
                  <w:rFonts w:asciiTheme="majorEastAsia" w:eastAsia="標楷體" w:hAnsiTheme="majorEastAsia" w:cstheme="majorEastAsia"/>
                  <w:color w:val="000000"/>
                  <w:rPrChange w:id="17307" w:author="瑋婷 徐" w:date="2025-01-06T15:35:00Z" w16du:dateUtc="2025-01-06T07:35:00Z">
                    <w:rPr>
                      <w:rFonts w:cs="Calibri"/>
                      <w:color w:val="000000"/>
                      <w:sz w:val="22"/>
                    </w:rPr>
                  </w:rPrChange>
                </w:rPr>
                <w:t>117</w:t>
              </w:r>
            </w:ins>
            <w:ins w:id="17308" w:author="瑋婷 徐" w:date="2025-01-03T16:50:00Z" w16du:dateUtc="2025-01-03T08:50:00Z">
              <w:r w:rsidRPr="00727E7E">
                <w:rPr>
                  <w:rFonts w:asciiTheme="majorEastAsia" w:eastAsia="標楷體" w:hAnsiTheme="majorEastAsia" w:cstheme="majorEastAsia" w:hint="eastAsia"/>
                  <w:color w:val="000000"/>
                </w:rPr>
                <w:t>種</w:t>
              </w:r>
            </w:ins>
          </w:p>
        </w:tc>
        <w:tc>
          <w:tcPr>
            <w:tcW w:w="158" w:type="pct"/>
            <w:noWrap/>
            <w:hideMark/>
          </w:tcPr>
          <w:p w14:paraId="7EC1867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09" w:author="瑋婷 徐" w:date="2025-01-03T16:20:00Z" w16du:dateUtc="2025-01-03T08:20:00Z"/>
                <w:rFonts w:asciiTheme="majorEastAsia" w:eastAsia="標楷體" w:hAnsiTheme="majorEastAsia" w:cstheme="majorEastAsia"/>
                <w:color w:val="000000"/>
                <w:rPrChange w:id="17310" w:author="瑋婷 徐" w:date="2025-01-06T15:35:00Z" w16du:dateUtc="2025-01-06T07:35:00Z">
                  <w:rPr>
                    <w:ins w:id="17311" w:author="瑋婷 徐" w:date="2025-01-03T16:20:00Z" w16du:dateUtc="2025-01-03T08:20:00Z"/>
                    <w:rFonts w:cs="Calibri"/>
                    <w:color w:val="000000"/>
                    <w:sz w:val="22"/>
                  </w:rPr>
                </w:rPrChange>
              </w:rPr>
              <w:pPrChange w:id="17312"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13" w:author="瑋婷 徐" w:date="2025-01-03T16:20:00Z" w16du:dateUtc="2025-01-03T08:20:00Z">
              <w:r w:rsidRPr="00727E7E">
                <w:rPr>
                  <w:rFonts w:asciiTheme="majorEastAsia" w:eastAsia="標楷體" w:hAnsiTheme="majorEastAsia" w:cstheme="majorEastAsia"/>
                  <w:color w:val="000000"/>
                  <w:rPrChange w:id="17314" w:author="瑋婷 徐" w:date="2025-01-06T15:35:00Z" w16du:dateUtc="2025-01-06T07:35:00Z">
                    <w:rPr>
                      <w:rFonts w:cs="Calibri"/>
                      <w:color w:val="000000"/>
                      <w:sz w:val="22"/>
                    </w:rPr>
                  </w:rPrChange>
                </w:rPr>
                <w:t>34</w:t>
              </w:r>
            </w:ins>
          </w:p>
        </w:tc>
        <w:tc>
          <w:tcPr>
            <w:tcW w:w="158" w:type="pct"/>
            <w:noWrap/>
            <w:hideMark/>
          </w:tcPr>
          <w:p w14:paraId="61504996"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15" w:author="瑋婷 徐" w:date="2025-01-03T16:20:00Z" w16du:dateUtc="2025-01-03T08:20:00Z"/>
                <w:rFonts w:asciiTheme="majorEastAsia" w:eastAsia="標楷體" w:hAnsiTheme="majorEastAsia" w:cstheme="majorEastAsia"/>
                <w:color w:val="000000"/>
                <w:rPrChange w:id="17316" w:author="瑋婷 徐" w:date="2025-01-06T15:35:00Z" w16du:dateUtc="2025-01-06T07:35:00Z">
                  <w:rPr>
                    <w:ins w:id="17317" w:author="瑋婷 徐" w:date="2025-01-03T16:20:00Z" w16du:dateUtc="2025-01-03T08:20:00Z"/>
                    <w:rFonts w:cs="Calibri"/>
                    <w:color w:val="000000"/>
                    <w:sz w:val="22"/>
                  </w:rPr>
                </w:rPrChange>
              </w:rPr>
              <w:pPrChange w:id="17318"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19" w:author="瑋婷 徐" w:date="2025-01-03T16:20:00Z" w16du:dateUtc="2025-01-03T08:20:00Z">
              <w:r w:rsidRPr="00727E7E">
                <w:rPr>
                  <w:rFonts w:asciiTheme="majorEastAsia" w:eastAsia="標楷體" w:hAnsiTheme="majorEastAsia" w:cstheme="majorEastAsia"/>
                  <w:color w:val="000000"/>
                  <w:rPrChange w:id="17320" w:author="瑋婷 徐" w:date="2025-01-06T15:35:00Z" w16du:dateUtc="2025-01-06T07:35:00Z">
                    <w:rPr>
                      <w:rFonts w:cs="Calibri"/>
                      <w:color w:val="000000"/>
                      <w:sz w:val="22"/>
                    </w:rPr>
                  </w:rPrChange>
                </w:rPr>
                <w:t>24</w:t>
              </w:r>
            </w:ins>
          </w:p>
        </w:tc>
        <w:tc>
          <w:tcPr>
            <w:tcW w:w="158" w:type="pct"/>
            <w:noWrap/>
            <w:hideMark/>
          </w:tcPr>
          <w:p w14:paraId="6023EEE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21" w:author="瑋婷 徐" w:date="2025-01-03T16:20:00Z" w16du:dateUtc="2025-01-03T08:20:00Z"/>
                <w:rFonts w:asciiTheme="majorEastAsia" w:eastAsia="標楷體" w:hAnsiTheme="majorEastAsia" w:cstheme="majorEastAsia"/>
                <w:color w:val="000000"/>
                <w:rPrChange w:id="17322" w:author="瑋婷 徐" w:date="2025-01-06T15:35:00Z" w16du:dateUtc="2025-01-06T07:35:00Z">
                  <w:rPr>
                    <w:ins w:id="17323" w:author="瑋婷 徐" w:date="2025-01-03T16:20:00Z" w16du:dateUtc="2025-01-03T08:20:00Z"/>
                    <w:rFonts w:cs="Calibri"/>
                    <w:color w:val="000000"/>
                    <w:sz w:val="22"/>
                  </w:rPr>
                </w:rPrChange>
              </w:rPr>
              <w:pPrChange w:id="17324"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25" w:author="瑋婷 徐" w:date="2025-01-03T16:20:00Z" w16du:dateUtc="2025-01-03T08:20:00Z">
              <w:r w:rsidRPr="00727E7E">
                <w:rPr>
                  <w:rFonts w:asciiTheme="majorEastAsia" w:eastAsia="標楷體" w:hAnsiTheme="majorEastAsia" w:cstheme="majorEastAsia"/>
                  <w:color w:val="000000"/>
                  <w:rPrChange w:id="17326" w:author="瑋婷 徐" w:date="2025-01-06T15:35:00Z" w16du:dateUtc="2025-01-06T07:35:00Z">
                    <w:rPr>
                      <w:rFonts w:cs="Calibri"/>
                      <w:color w:val="000000"/>
                      <w:sz w:val="22"/>
                    </w:rPr>
                  </w:rPrChange>
                </w:rPr>
                <w:t>25</w:t>
              </w:r>
            </w:ins>
          </w:p>
        </w:tc>
        <w:tc>
          <w:tcPr>
            <w:tcW w:w="158" w:type="pct"/>
            <w:noWrap/>
            <w:hideMark/>
          </w:tcPr>
          <w:p w14:paraId="5D913E4E"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27" w:author="瑋婷 徐" w:date="2025-01-03T16:20:00Z" w16du:dateUtc="2025-01-03T08:20:00Z"/>
                <w:rFonts w:asciiTheme="majorEastAsia" w:eastAsia="標楷體" w:hAnsiTheme="majorEastAsia" w:cstheme="majorEastAsia"/>
                <w:color w:val="000000"/>
                <w:rPrChange w:id="17328" w:author="瑋婷 徐" w:date="2025-01-06T15:35:00Z" w16du:dateUtc="2025-01-06T07:35:00Z">
                  <w:rPr>
                    <w:ins w:id="17329" w:author="瑋婷 徐" w:date="2025-01-03T16:20:00Z" w16du:dateUtc="2025-01-03T08:20:00Z"/>
                    <w:rFonts w:cs="Calibri"/>
                    <w:color w:val="000000"/>
                    <w:sz w:val="22"/>
                  </w:rPr>
                </w:rPrChange>
              </w:rPr>
              <w:pPrChange w:id="17330"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31" w:author="瑋婷 徐" w:date="2025-01-03T16:20:00Z" w16du:dateUtc="2025-01-03T08:20:00Z">
              <w:r w:rsidRPr="00727E7E">
                <w:rPr>
                  <w:rFonts w:asciiTheme="majorEastAsia" w:eastAsia="標楷體" w:hAnsiTheme="majorEastAsia" w:cstheme="majorEastAsia"/>
                  <w:color w:val="000000"/>
                  <w:rPrChange w:id="17332" w:author="瑋婷 徐" w:date="2025-01-06T15:35:00Z" w16du:dateUtc="2025-01-06T07:35:00Z">
                    <w:rPr>
                      <w:rFonts w:cs="Calibri"/>
                      <w:color w:val="000000"/>
                      <w:sz w:val="22"/>
                    </w:rPr>
                  </w:rPrChange>
                </w:rPr>
                <w:t>23</w:t>
              </w:r>
            </w:ins>
          </w:p>
        </w:tc>
        <w:tc>
          <w:tcPr>
            <w:tcW w:w="158" w:type="pct"/>
            <w:noWrap/>
            <w:hideMark/>
          </w:tcPr>
          <w:p w14:paraId="2810122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33" w:author="瑋婷 徐" w:date="2025-01-03T16:20:00Z" w16du:dateUtc="2025-01-03T08:20:00Z"/>
                <w:rFonts w:asciiTheme="majorEastAsia" w:eastAsia="標楷體" w:hAnsiTheme="majorEastAsia" w:cstheme="majorEastAsia"/>
                <w:color w:val="000000"/>
                <w:rPrChange w:id="17334" w:author="瑋婷 徐" w:date="2025-01-06T15:35:00Z" w16du:dateUtc="2025-01-06T07:35:00Z">
                  <w:rPr>
                    <w:ins w:id="17335" w:author="瑋婷 徐" w:date="2025-01-03T16:20:00Z" w16du:dateUtc="2025-01-03T08:20:00Z"/>
                    <w:rFonts w:cs="Calibri"/>
                    <w:color w:val="000000"/>
                    <w:sz w:val="22"/>
                  </w:rPr>
                </w:rPrChange>
              </w:rPr>
              <w:pPrChange w:id="17336"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37" w:author="瑋婷 徐" w:date="2025-01-03T16:20:00Z" w16du:dateUtc="2025-01-03T08:20:00Z">
              <w:r w:rsidRPr="00727E7E">
                <w:rPr>
                  <w:rFonts w:asciiTheme="majorEastAsia" w:eastAsia="標楷體" w:hAnsiTheme="majorEastAsia" w:cstheme="majorEastAsia"/>
                  <w:color w:val="000000"/>
                  <w:rPrChange w:id="17338" w:author="瑋婷 徐" w:date="2025-01-06T15:35:00Z" w16du:dateUtc="2025-01-06T07:35:00Z">
                    <w:rPr>
                      <w:rFonts w:cs="Calibri"/>
                      <w:color w:val="000000"/>
                      <w:sz w:val="22"/>
                    </w:rPr>
                  </w:rPrChange>
                </w:rPr>
                <w:t>10</w:t>
              </w:r>
            </w:ins>
          </w:p>
        </w:tc>
        <w:tc>
          <w:tcPr>
            <w:tcW w:w="117" w:type="pct"/>
            <w:noWrap/>
            <w:hideMark/>
          </w:tcPr>
          <w:p w14:paraId="0B941CA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39" w:author="瑋婷 徐" w:date="2025-01-03T16:20:00Z" w16du:dateUtc="2025-01-03T08:20:00Z"/>
                <w:rFonts w:asciiTheme="majorEastAsia" w:eastAsia="標楷體" w:hAnsiTheme="majorEastAsia" w:cstheme="majorEastAsia"/>
                <w:color w:val="000000"/>
                <w:rPrChange w:id="17340" w:author="瑋婷 徐" w:date="2025-01-06T15:35:00Z" w16du:dateUtc="2025-01-06T07:35:00Z">
                  <w:rPr>
                    <w:ins w:id="17341" w:author="瑋婷 徐" w:date="2025-01-03T16:20:00Z" w16du:dateUtc="2025-01-03T08:20:00Z"/>
                    <w:rFonts w:cs="Calibri"/>
                    <w:color w:val="000000"/>
                    <w:sz w:val="22"/>
                  </w:rPr>
                </w:rPrChange>
              </w:rPr>
              <w:pPrChange w:id="17342"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43" w:author="瑋婷 徐" w:date="2025-01-03T16:20:00Z" w16du:dateUtc="2025-01-03T08:20:00Z">
              <w:r w:rsidRPr="00727E7E">
                <w:rPr>
                  <w:rFonts w:asciiTheme="majorEastAsia" w:eastAsia="標楷體" w:hAnsiTheme="majorEastAsia" w:cstheme="majorEastAsia"/>
                  <w:color w:val="000000"/>
                  <w:rPrChange w:id="17344" w:author="瑋婷 徐" w:date="2025-01-06T15:35:00Z" w16du:dateUtc="2025-01-06T07:35:00Z">
                    <w:rPr>
                      <w:rFonts w:cs="Calibri"/>
                      <w:color w:val="000000"/>
                      <w:sz w:val="22"/>
                    </w:rPr>
                  </w:rPrChange>
                </w:rPr>
                <w:t>8</w:t>
              </w:r>
            </w:ins>
          </w:p>
        </w:tc>
        <w:tc>
          <w:tcPr>
            <w:tcW w:w="117" w:type="pct"/>
          </w:tcPr>
          <w:p w14:paraId="6912A587"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7345" w:author="瑋婷 徐" w:date="2025-01-03T16:33:00Z" w16du:dateUtc="2025-01-03T08:33:00Z"/>
                <w:rFonts w:asciiTheme="majorEastAsia" w:eastAsia="標楷體" w:hAnsiTheme="majorEastAsia" w:cstheme="majorEastAsia"/>
                <w:color w:val="000000"/>
              </w:rPr>
            </w:pPr>
          </w:p>
        </w:tc>
        <w:tc>
          <w:tcPr>
            <w:tcW w:w="158" w:type="pct"/>
            <w:noWrap/>
            <w:hideMark/>
          </w:tcPr>
          <w:p w14:paraId="4C1C3A5D" w14:textId="1BBE2809"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46" w:author="瑋婷 徐" w:date="2025-01-03T16:20:00Z" w16du:dateUtc="2025-01-03T08:20:00Z"/>
                <w:rFonts w:asciiTheme="majorEastAsia" w:eastAsia="標楷體" w:hAnsiTheme="majorEastAsia" w:cstheme="majorEastAsia"/>
                <w:color w:val="000000"/>
                <w:rPrChange w:id="17347" w:author="瑋婷 徐" w:date="2025-01-06T15:35:00Z" w16du:dateUtc="2025-01-06T07:35:00Z">
                  <w:rPr>
                    <w:ins w:id="17348" w:author="瑋婷 徐" w:date="2025-01-03T16:20:00Z" w16du:dateUtc="2025-01-03T08:20:00Z"/>
                    <w:rFonts w:cs="Calibri"/>
                    <w:color w:val="000000"/>
                    <w:sz w:val="22"/>
                  </w:rPr>
                </w:rPrChange>
              </w:rPr>
              <w:pPrChange w:id="17349"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50" w:author="瑋婷 徐" w:date="2025-01-03T16:20:00Z" w16du:dateUtc="2025-01-03T08:20:00Z">
              <w:r w:rsidRPr="00727E7E">
                <w:rPr>
                  <w:rFonts w:asciiTheme="majorEastAsia" w:eastAsia="標楷體" w:hAnsiTheme="majorEastAsia" w:cstheme="majorEastAsia"/>
                  <w:color w:val="000000"/>
                  <w:rPrChange w:id="17351" w:author="瑋婷 徐" w:date="2025-01-06T15:35:00Z" w16du:dateUtc="2025-01-06T07:35:00Z">
                    <w:rPr>
                      <w:rFonts w:cs="Calibri"/>
                      <w:color w:val="000000"/>
                      <w:sz w:val="22"/>
                    </w:rPr>
                  </w:rPrChange>
                </w:rPr>
                <w:t>23</w:t>
              </w:r>
            </w:ins>
          </w:p>
        </w:tc>
        <w:tc>
          <w:tcPr>
            <w:tcW w:w="158" w:type="pct"/>
            <w:noWrap/>
            <w:hideMark/>
          </w:tcPr>
          <w:p w14:paraId="71F7D9C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52" w:author="瑋婷 徐" w:date="2025-01-03T16:20:00Z" w16du:dateUtc="2025-01-03T08:20:00Z"/>
                <w:rFonts w:asciiTheme="majorEastAsia" w:eastAsia="標楷體" w:hAnsiTheme="majorEastAsia" w:cstheme="majorEastAsia"/>
                <w:color w:val="000000"/>
                <w:rPrChange w:id="17353" w:author="瑋婷 徐" w:date="2025-01-06T15:35:00Z" w16du:dateUtc="2025-01-06T07:35:00Z">
                  <w:rPr>
                    <w:ins w:id="17354" w:author="瑋婷 徐" w:date="2025-01-03T16:20:00Z" w16du:dateUtc="2025-01-03T08:20:00Z"/>
                    <w:rFonts w:cs="Calibri"/>
                    <w:color w:val="000000"/>
                    <w:sz w:val="22"/>
                  </w:rPr>
                </w:rPrChange>
              </w:rPr>
              <w:pPrChange w:id="17355"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56" w:author="瑋婷 徐" w:date="2025-01-03T16:20:00Z" w16du:dateUtc="2025-01-03T08:20:00Z">
              <w:r w:rsidRPr="00727E7E">
                <w:rPr>
                  <w:rFonts w:asciiTheme="majorEastAsia" w:eastAsia="標楷體" w:hAnsiTheme="majorEastAsia" w:cstheme="majorEastAsia"/>
                  <w:color w:val="000000"/>
                  <w:rPrChange w:id="17357" w:author="瑋婷 徐" w:date="2025-01-06T15:35:00Z" w16du:dateUtc="2025-01-06T07:35:00Z">
                    <w:rPr>
                      <w:rFonts w:cs="Calibri"/>
                      <w:color w:val="000000"/>
                      <w:sz w:val="22"/>
                    </w:rPr>
                  </w:rPrChange>
                </w:rPr>
                <w:t>21</w:t>
              </w:r>
            </w:ins>
          </w:p>
        </w:tc>
        <w:tc>
          <w:tcPr>
            <w:tcW w:w="158" w:type="pct"/>
            <w:noWrap/>
            <w:hideMark/>
          </w:tcPr>
          <w:p w14:paraId="4C697E08"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58" w:author="瑋婷 徐" w:date="2025-01-03T16:20:00Z" w16du:dateUtc="2025-01-03T08:20:00Z"/>
                <w:rFonts w:asciiTheme="majorEastAsia" w:eastAsia="標楷體" w:hAnsiTheme="majorEastAsia" w:cstheme="majorEastAsia"/>
                <w:color w:val="000000"/>
                <w:rPrChange w:id="17359" w:author="瑋婷 徐" w:date="2025-01-06T15:35:00Z" w16du:dateUtc="2025-01-06T07:35:00Z">
                  <w:rPr>
                    <w:ins w:id="17360" w:author="瑋婷 徐" w:date="2025-01-03T16:20:00Z" w16du:dateUtc="2025-01-03T08:20:00Z"/>
                    <w:rFonts w:cs="Calibri"/>
                    <w:color w:val="000000"/>
                    <w:sz w:val="22"/>
                  </w:rPr>
                </w:rPrChange>
              </w:rPr>
              <w:pPrChange w:id="17361"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62" w:author="瑋婷 徐" w:date="2025-01-03T16:20:00Z" w16du:dateUtc="2025-01-03T08:20:00Z">
              <w:r w:rsidRPr="00727E7E">
                <w:rPr>
                  <w:rFonts w:asciiTheme="majorEastAsia" w:eastAsia="標楷體" w:hAnsiTheme="majorEastAsia" w:cstheme="majorEastAsia"/>
                  <w:color w:val="000000"/>
                  <w:rPrChange w:id="17363" w:author="瑋婷 徐" w:date="2025-01-06T15:35:00Z" w16du:dateUtc="2025-01-06T07:35:00Z">
                    <w:rPr>
                      <w:rFonts w:cs="Calibri"/>
                      <w:color w:val="000000"/>
                      <w:sz w:val="22"/>
                    </w:rPr>
                  </w:rPrChange>
                </w:rPr>
                <w:t>14</w:t>
              </w:r>
            </w:ins>
          </w:p>
        </w:tc>
        <w:tc>
          <w:tcPr>
            <w:tcW w:w="158" w:type="pct"/>
            <w:noWrap/>
            <w:hideMark/>
          </w:tcPr>
          <w:p w14:paraId="0614C650"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64" w:author="瑋婷 徐" w:date="2025-01-03T16:20:00Z" w16du:dateUtc="2025-01-03T08:20:00Z"/>
                <w:rFonts w:asciiTheme="majorEastAsia" w:eastAsia="標楷體" w:hAnsiTheme="majorEastAsia" w:cstheme="majorEastAsia"/>
                <w:color w:val="000000"/>
                <w:rPrChange w:id="17365" w:author="瑋婷 徐" w:date="2025-01-06T15:35:00Z" w16du:dateUtc="2025-01-06T07:35:00Z">
                  <w:rPr>
                    <w:ins w:id="17366" w:author="瑋婷 徐" w:date="2025-01-03T16:20:00Z" w16du:dateUtc="2025-01-03T08:20:00Z"/>
                    <w:rFonts w:cs="Calibri"/>
                    <w:color w:val="000000"/>
                    <w:sz w:val="22"/>
                  </w:rPr>
                </w:rPrChange>
              </w:rPr>
              <w:pPrChange w:id="17367"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68" w:author="瑋婷 徐" w:date="2025-01-03T16:20:00Z" w16du:dateUtc="2025-01-03T08:20:00Z">
              <w:r w:rsidRPr="00727E7E">
                <w:rPr>
                  <w:rFonts w:asciiTheme="majorEastAsia" w:eastAsia="標楷體" w:hAnsiTheme="majorEastAsia" w:cstheme="majorEastAsia"/>
                  <w:color w:val="000000"/>
                  <w:rPrChange w:id="17369" w:author="瑋婷 徐" w:date="2025-01-06T15:35:00Z" w16du:dateUtc="2025-01-06T07:35:00Z">
                    <w:rPr>
                      <w:rFonts w:cs="Calibri"/>
                      <w:color w:val="000000"/>
                      <w:sz w:val="22"/>
                    </w:rPr>
                  </w:rPrChange>
                </w:rPr>
                <w:t>5</w:t>
              </w:r>
            </w:ins>
          </w:p>
        </w:tc>
        <w:tc>
          <w:tcPr>
            <w:tcW w:w="158" w:type="pct"/>
          </w:tcPr>
          <w:p w14:paraId="3501C282" w14:textId="77777777" w:rsidR="00DA433E" w:rsidRPr="00727E7E"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7370" w:author="瑋婷 徐" w:date="2025-01-03T16:33:00Z" w16du:dateUtc="2025-01-03T08:33:00Z"/>
                <w:rFonts w:asciiTheme="majorEastAsia" w:eastAsia="標楷體" w:hAnsiTheme="majorEastAsia" w:cstheme="majorEastAsia"/>
                <w:color w:val="000000"/>
              </w:rPr>
            </w:pPr>
          </w:p>
        </w:tc>
        <w:tc>
          <w:tcPr>
            <w:tcW w:w="158" w:type="pct"/>
            <w:noWrap/>
            <w:hideMark/>
          </w:tcPr>
          <w:p w14:paraId="66089086" w14:textId="48B0783E"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71" w:author="瑋婷 徐" w:date="2025-01-03T16:20:00Z" w16du:dateUtc="2025-01-03T08:20:00Z"/>
                <w:rFonts w:asciiTheme="majorEastAsia" w:eastAsia="標楷體" w:hAnsiTheme="majorEastAsia" w:cstheme="majorEastAsia"/>
                <w:color w:val="000000"/>
                <w:rPrChange w:id="17372" w:author="瑋婷 徐" w:date="2025-01-06T15:35:00Z" w16du:dateUtc="2025-01-06T07:35:00Z">
                  <w:rPr>
                    <w:ins w:id="17373" w:author="瑋婷 徐" w:date="2025-01-03T16:20:00Z" w16du:dateUtc="2025-01-03T08:20:00Z"/>
                    <w:rFonts w:cs="Calibri"/>
                    <w:color w:val="000000"/>
                    <w:sz w:val="22"/>
                  </w:rPr>
                </w:rPrChange>
              </w:rPr>
              <w:pPrChange w:id="17374"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75" w:author="瑋婷 徐" w:date="2025-01-03T16:20:00Z" w16du:dateUtc="2025-01-03T08:20:00Z">
              <w:r w:rsidRPr="00727E7E">
                <w:rPr>
                  <w:rFonts w:asciiTheme="majorEastAsia" w:eastAsia="標楷體" w:hAnsiTheme="majorEastAsia" w:cstheme="majorEastAsia"/>
                  <w:color w:val="000000"/>
                  <w:rPrChange w:id="17376" w:author="瑋婷 徐" w:date="2025-01-06T15:35:00Z" w16du:dateUtc="2025-01-06T07:35:00Z">
                    <w:rPr>
                      <w:rFonts w:cs="Calibri"/>
                      <w:color w:val="000000"/>
                      <w:sz w:val="22"/>
                    </w:rPr>
                  </w:rPrChange>
                </w:rPr>
                <w:t>28</w:t>
              </w:r>
            </w:ins>
          </w:p>
        </w:tc>
        <w:tc>
          <w:tcPr>
            <w:tcW w:w="158" w:type="pct"/>
            <w:noWrap/>
            <w:hideMark/>
          </w:tcPr>
          <w:p w14:paraId="719D5DF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77" w:author="瑋婷 徐" w:date="2025-01-03T16:20:00Z" w16du:dateUtc="2025-01-03T08:20:00Z"/>
                <w:rFonts w:asciiTheme="majorEastAsia" w:eastAsia="標楷體" w:hAnsiTheme="majorEastAsia" w:cstheme="majorEastAsia"/>
                <w:color w:val="000000"/>
                <w:rPrChange w:id="17378" w:author="瑋婷 徐" w:date="2025-01-06T15:35:00Z" w16du:dateUtc="2025-01-06T07:35:00Z">
                  <w:rPr>
                    <w:ins w:id="17379" w:author="瑋婷 徐" w:date="2025-01-03T16:20:00Z" w16du:dateUtc="2025-01-03T08:20:00Z"/>
                    <w:rFonts w:cs="Calibri"/>
                    <w:color w:val="000000"/>
                    <w:sz w:val="22"/>
                  </w:rPr>
                </w:rPrChange>
              </w:rPr>
              <w:pPrChange w:id="17380"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81" w:author="瑋婷 徐" w:date="2025-01-03T16:20:00Z" w16du:dateUtc="2025-01-03T08:20:00Z">
              <w:r w:rsidRPr="00727E7E">
                <w:rPr>
                  <w:rFonts w:asciiTheme="majorEastAsia" w:eastAsia="標楷體" w:hAnsiTheme="majorEastAsia" w:cstheme="majorEastAsia"/>
                  <w:color w:val="000000"/>
                  <w:rPrChange w:id="17382" w:author="瑋婷 徐" w:date="2025-01-06T15:35:00Z" w16du:dateUtc="2025-01-06T07:35:00Z">
                    <w:rPr>
                      <w:rFonts w:cs="Calibri"/>
                      <w:color w:val="000000"/>
                      <w:sz w:val="22"/>
                    </w:rPr>
                  </w:rPrChange>
                </w:rPr>
                <w:t>6</w:t>
              </w:r>
            </w:ins>
          </w:p>
        </w:tc>
        <w:tc>
          <w:tcPr>
            <w:tcW w:w="158" w:type="pct"/>
            <w:noWrap/>
            <w:hideMark/>
          </w:tcPr>
          <w:p w14:paraId="3D2B8FAC"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83" w:author="瑋婷 徐" w:date="2025-01-03T16:20:00Z" w16du:dateUtc="2025-01-03T08:20:00Z"/>
                <w:rFonts w:asciiTheme="majorEastAsia" w:eastAsia="標楷體" w:hAnsiTheme="majorEastAsia" w:cstheme="majorEastAsia"/>
                <w:color w:val="000000"/>
                <w:rPrChange w:id="17384" w:author="瑋婷 徐" w:date="2025-01-06T15:35:00Z" w16du:dateUtc="2025-01-06T07:35:00Z">
                  <w:rPr>
                    <w:ins w:id="17385" w:author="瑋婷 徐" w:date="2025-01-03T16:20:00Z" w16du:dateUtc="2025-01-03T08:20:00Z"/>
                    <w:rFonts w:cs="Calibri"/>
                    <w:color w:val="000000"/>
                    <w:sz w:val="22"/>
                  </w:rPr>
                </w:rPrChange>
              </w:rPr>
              <w:pPrChange w:id="17386"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87" w:author="瑋婷 徐" w:date="2025-01-03T16:20:00Z" w16du:dateUtc="2025-01-03T08:20:00Z">
              <w:r w:rsidRPr="00727E7E">
                <w:rPr>
                  <w:rFonts w:asciiTheme="majorEastAsia" w:eastAsia="標楷體" w:hAnsiTheme="majorEastAsia" w:cstheme="majorEastAsia"/>
                  <w:color w:val="000000"/>
                  <w:rPrChange w:id="17388" w:author="瑋婷 徐" w:date="2025-01-06T15:35:00Z" w16du:dateUtc="2025-01-06T07:35:00Z">
                    <w:rPr>
                      <w:rFonts w:cs="Calibri"/>
                      <w:color w:val="000000"/>
                      <w:sz w:val="22"/>
                    </w:rPr>
                  </w:rPrChange>
                </w:rPr>
                <w:t>26</w:t>
              </w:r>
            </w:ins>
          </w:p>
        </w:tc>
        <w:tc>
          <w:tcPr>
            <w:tcW w:w="158" w:type="pct"/>
            <w:noWrap/>
            <w:hideMark/>
          </w:tcPr>
          <w:p w14:paraId="4B338E8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89" w:author="瑋婷 徐" w:date="2025-01-03T16:20:00Z" w16du:dateUtc="2025-01-03T08:20:00Z"/>
                <w:rFonts w:asciiTheme="majorEastAsia" w:eastAsia="標楷體" w:hAnsiTheme="majorEastAsia" w:cstheme="majorEastAsia"/>
                <w:color w:val="000000"/>
                <w:rPrChange w:id="17390" w:author="瑋婷 徐" w:date="2025-01-06T15:35:00Z" w16du:dateUtc="2025-01-06T07:35:00Z">
                  <w:rPr>
                    <w:ins w:id="17391" w:author="瑋婷 徐" w:date="2025-01-03T16:20:00Z" w16du:dateUtc="2025-01-03T08:20:00Z"/>
                    <w:rFonts w:cs="Calibri"/>
                    <w:color w:val="000000"/>
                    <w:sz w:val="22"/>
                  </w:rPr>
                </w:rPrChange>
              </w:rPr>
              <w:pPrChange w:id="17392"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93" w:author="瑋婷 徐" w:date="2025-01-03T16:20:00Z" w16du:dateUtc="2025-01-03T08:20:00Z">
              <w:r w:rsidRPr="00727E7E">
                <w:rPr>
                  <w:rFonts w:asciiTheme="majorEastAsia" w:eastAsia="標楷體" w:hAnsiTheme="majorEastAsia" w:cstheme="majorEastAsia"/>
                  <w:color w:val="000000"/>
                  <w:rPrChange w:id="17394" w:author="瑋婷 徐" w:date="2025-01-06T15:35:00Z" w16du:dateUtc="2025-01-06T07:35:00Z">
                    <w:rPr>
                      <w:rFonts w:cs="Calibri"/>
                      <w:color w:val="000000"/>
                      <w:sz w:val="22"/>
                    </w:rPr>
                  </w:rPrChange>
                </w:rPr>
                <w:t>26</w:t>
              </w:r>
            </w:ins>
          </w:p>
        </w:tc>
        <w:tc>
          <w:tcPr>
            <w:tcW w:w="158" w:type="pct"/>
            <w:noWrap/>
            <w:hideMark/>
          </w:tcPr>
          <w:p w14:paraId="13EFB11B"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395" w:author="瑋婷 徐" w:date="2025-01-03T16:20:00Z" w16du:dateUtc="2025-01-03T08:20:00Z"/>
                <w:rFonts w:asciiTheme="majorEastAsia" w:eastAsia="標楷體" w:hAnsiTheme="majorEastAsia" w:cstheme="majorEastAsia"/>
                <w:color w:val="000000"/>
                <w:rPrChange w:id="17396" w:author="瑋婷 徐" w:date="2025-01-06T15:35:00Z" w16du:dateUtc="2025-01-06T07:35:00Z">
                  <w:rPr>
                    <w:ins w:id="17397" w:author="瑋婷 徐" w:date="2025-01-03T16:20:00Z" w16du:dateUtc="2025-01-03T08:20:00Z"/>
                    <w:rFonts w:cs="Calibri"/>
                    <w:color w:val="000000"/>
                    <w:sz w:val="22"/>
                  </w:rPr>
                </w:rPrChange>
              </w:rPr>
              <w:pPrChange w:id="17398"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399" w:author="瑋婷 徐" w:date="2025-01-03T16:20:00Z" w16du:dateUtc="2025-01-03T08:20:00Z">
              <w:r w:rsidRPr="00727E7E">
                <w:rPr>
                  <w:rFonts w:asciiTheme="majorEastAsia" w:eastAsia="標楷體" w:hAnsiTheme="majorEastAsia" w:cstheme="majorEastAsia"/>
                  <w:color w:val="000000"/>
                  <w:rPrChange w:id="17400" w:author="瑋婷 徐" w:date="2025-01-06T15:35:00Z" w16du:dateUtc="2025-01-06T07:35:00Z">
                    <w:rPr>
                      <w:rFonts w:cs="Calibri"/>
                      <w:color w:val="000000"/>
                      <w:sz w:val="22"/>
                    </w:rPr>
                  </w:rPrChange>
                </w:rPr>
                <w:t>28</w:t>
              </w:r>
            </w:ins>
          </w:p>
        </w:tc>
        <w:tc>
          <w:tcPr>
            <w:tcW w:w="158" w:type="pct"/>
            <w:noWrap/>
            <w:hideMark/>
          </w:tcPr>
          <w:p w14:paraId="6D6A0709"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401" w:author="瑋婷 徐" w:date="2025-01-03T16:20:00Z" w16du:dateUtc="2025-01-03T08:20:00Z"/>
                <w:rFonts w:asciiTheme="majorEastAsia" w:eastAsia="標楷體" w:hAnsiTheme="majorEastAsia" w:cstheme="majorEastAsia"/>
                <w:color w:val="000000"/>
                <w:rPrChange w:id="17402" w:author="瑋婷 徐" w:date="2025-01-06T15:35:00Z" w16du:dateUtc="2025-01-06T07:35:00Z">
                  <w:rPr>
                    <w:ins w:id="17403" w:author="瑋婷 徐" w:date="2025-01-03T16:20:00Z" w16du:dateUtc="2025-01-03T08:20:00Z"/>
                    <w:rFonts w:cs="Calibri"/>
                    <w:color w:val="000000"/>
                    <w:sz w:val="22"/>
                  </w:rPr>
                </w:rPrChange>
              </w:rPr>
              <w:pPrChange w:id="17404"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405" w:author="瑋婷 徐" w:date="2025-01-03T16:20:00Z" w16du:dateUtc="2025-01-03T08:20:00Z">
              <w:r w:rsidRPr="00727E7E">
                <w:rPr>
                  <w:rFonts w:asciiTheme="majorEastAsia" w:eastAsia="標楷體" w:hAnsiTheme="majorEastAsia" w:cstheme="majorEastAsia"/>
                  <w:color w:val="000000"/>
                  <w:rPrChange w:id="17406" w:author="瑋婷 徐" w:date="2025-01-06T15:35:00Z" w16du:dateUtc="2025-01-06T07:35:00Z">
                    <w:rPr>
                      <w:rFonts w:cs="Calibri"/>
                      <w:color w:val="000000"/>
                      <w:sz w:val="22"/>
                    </w:rPr>
                  </w:rPrChange>
                </w:rPr>
                <w:t>24</w:t>
              </w:r>
            </w:ins>
          </w:p>
        </w:tc>
        <w:tc>
          <w:tcPr>
            <w:tcW w:w="158" w:type="pct"/>
            <w:noWrap/>
            <w:hideMark/>
          </w:tcPr>
          <w:p w14:paraId="179CE73F"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407" w:author="瑋婷 徐" w:date="2025-01-03T16:20:00Z" w16du:dateUtc="2025-01-03T08:20:00Z"/>
                <w:rFonts w:asciiTheme="majorEastAsia" w:eastAsia="標楷體" w:hAnsiTheme="majorEastAsia" w:cstheme="majorEastAsia"/>
                <w:color w:val="000000"/>
                <w:rPrChange w:id="17408" w:author="瑋婷 徐" w:date="2025-01-06T15:35:00Z" w16du:dateUtc="2025-01-06T07:35:00Z">
                  <w:rPr>
                    <w:ins w:id="17409" w:author="瑋婷 徐" w:date="2025-01-03T16:20:00Z" w16du:dateUtc="2025-01-03T08:20:00Z"/>
                    <w:rFonts w:cs="Calibri"/>
                    <w:color w:val="000000"/>
                    <w:sz w:val="22"/>
                  </w:rPr>
                </w:rPrChange>
              </w:rPr>
              <w:pPrChange w:id="17410"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411" w:author="瑋婷 徐" w:date="2025-01-03T16:20:00Z" w16du:dateUtc="2025-01-03T08:20:00Z">
              <w:r w:rsidRPr="00727E7E">
                <w:rPr>
                  <w:rFonts w:asciiTheme="majorEastAsia" w:eastAsia="標楷體" w:hAnsiTheme="majorEastAsia" w:cstheme="majorEastAsia"/>
                  <w:color w:val="000000"/>
                  <w:rPrChange w:id="17412" w:author="瑋婷 徐" w:date="2025-01-06T15:35:00Z" w16du:dateUtc="2025-01-06T07:35:00Z">
                    <w:rPr>
                      <w:rFonts w:cs="Calibri"/>
                      <w:color w:val="000000"/>
                      <w:sz w:val="22"/>
                    </w:rPr>
                  </w:rPrChange>
                </w:rPr>
                <w:t>18</w:t>
              </w:r>
            </w:ins>
          </w:p>
        </w:tc>
        <w:tc>
          <w:tcPr>
            <w:tcW w:w="158" w:type="pct"/>
            <w:noWrap/>
            <w:hideMark/>
          </w:tcPr>
          <w:p w14:paraId="796022D7" w14:textId="77777777" w:rsidR="00DA433E" w:rsidRPr="00727E7E"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7413" w:author="瑋婷 徐" w:date="2025-01-03T16:20:00Z" w16du:dateUtc="2025-01-03T08:20:00Z"/>
                <w:rFonts w:asciiTheme="majorEastAsia" w:eastAsia="標楷體" w:hAnsiTheme="majorEastAsia" w:cstheme="majorEastAsia"/>
                <w:color w:val="000000"/>
                <w:rPrChange w:id="17414" w:author="瑋婷 徐" w:date="2025-01-06T15:35:00Z" w16du:dateUtc="2025-01-06T07:35:00Z">
                  <w:rPr>
                    <w:ins w:id="17415" w:author="瑋婷 徐" w:date="2025-01-03T16:20:00Z" w16du:dateUtc="2025-01-03T08:20:00Z"/>
                    <w:rFonts w:cs="Calibri"/>
                    <w:color w:val="000000"/>
                    <w:sz w:val="22"/>
                  </w:rPr>
                </w:rPrChange>
              </w:rPr>
              <w:pPrChange w:id="17416"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7417" w:author="瑋婷 徐" w:date="2025-01-03T16:20:00Z" w16du:dateUtc="2025-01-03T08:20:00Z">
              <w:r w:rsidRPr="00727E7E">
                <w:rPr>
                  <w:rFonts w:asciiTheme="majorEastAsia" w:eastAsia="標楷體" w:hAnsiTheme="majorEastAsia" w:cstheme="majorEastAsia"/>
                  <w:color w:val="000000"/>
                  <w:rPrChange w:id="17418" w:author="瑋婷 徐" w:date="2025-01-06T15:35:00Z" w16du:dateUtc="2025-01-06T07:35:00Z">
                    <w:rPr>
                      <w:rFonts w:cs="Calibri"/>
                      <w:color w:val="000000"/>
                      <w:sz w:val="22"/>
                    </w:rPr>
                  </w:rPrChange>
                </w:rPr>
                <w:t>32</w:t>
              </w:r>
            </w:ins>
          </w:p>
        </w:tc>
      </w:tr>
    </w:tbl>
    <w:p w14:paraId="3E67D8BF" w14:textId="77777777" w:rsidR="003C19C7" w:rsidRDefault="003C19C7">
      <w:pPr>
        <w:rPr>
          <w:ins w:id="17419" w:author="瑋婷 徐" w:date="2025-01-03T16:49:00Z" w16du:dateUtc="2025-01-03T08:49:00Z"/>
          <w:rFonts w:ascii="Times New Roman" w:eastAsia="標楷體" w:hAnsi="Times New Roman" w:cs="Times New Roman"/>
        </w:rPr>
      </w:pPr>
      <w:ins w:id="17420" w:author="瑋婷 徐" w:date="2025-01-03T16:49:00Z" w16du:dateUtc="2025-01-03T08:49:00Z">
        <w:r>
          <w:rPr>
            <w:rFonts w:ascii="Times New Roman" w:eastAsia="標楷體" w:hAnsi="Times New Roman" w:cs="Times New Roman"/>
          </w:rPr>
          <w:br w:type="page"/>
        </w:r>
      </w:ins>
    </w:p>
    <w:p w14:paraId="330BBA55" w14:textId="7050A500" w:rsidR="00D6558E" w:rsidDel="003C19C7" w:rsidRDefault="003C19C7">
      <w:pPr>
        <w:rPr>
          <w:del w:id="17421" w:author="瑋婷 徐" w:date="2025-01-03T16:19:00Z" w16du:dateUtc="2025-01-03T08:19:00Z"/>
          <w:rFonts w:ascii="Times New Roman" w:eastAsia="標楷體" w:hAnsi="Times New Roman" w:cs="Times New Roman"/>
        </w:rPr>
      </w:pPr>
      <w:ins w:id="17422"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w:t>
        </w:r>
      </w:ins>
      <w:ins w:id="17423" w:author="瑋婷 徐" w:date="2025-01-06T15:35:00Z" w16du:dateUtc="2025-01-06T07:35:00Z">
        <w:r w:rsidR="00727E7E">
          <w:rPr>
            <w:rFonts w:ascii="Times New Roman" w:eastAsia="標楷體" w:hAnsi="Times New Roman" w:cs="Times New Roman" w:hint="eastAsia"/>
          </w:rPr>
          <w:t>4</w:t>
        </w:r>
      </w:ins>
      <w:ins w:id="17424" w:author="瑋婷 徐" w:date="2025-01-03T17:08:00Z" w16du:dateUtc="2025-01-03T09:08: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p w14:paraId="6F3506DA" w14:textId="77777777" w:rsidR="003C19C7" w:rsidRDefault="003C19C7">
      <w:pPr>
        <w:rPr>
          <w:ins w:id="17425" w:author="瑋婷 徐" w:date="2025-01-03T16:50:00Z" w16du:dateUtc="2025-01-03T08:50:00Z"/>
          <w:rFonts w:ascii="Times New Roman" w:eastAsia="標楷體" w:hAnsi="Times New Roman" w:cs="Times New Roman"/>
        </w:rPr>
      </w:pP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426" w:author="瑋婷 徐" w:date="2025-01-03T16:53:00Z" w16du:dateUtc="2025-01-03T08:53: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Change w:id="17427">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blGridChange>
      </w:tblGrid>
      <w:tr w:rsidR="003C19C7" w:rsidRPr="00C51B34" w14:paraId="2EC0B542" w14:textId="77777777" w:rsidTr="003C19C7">
        <w:trPr>
          <w:cnfStyle w:val="100000000000" w:firstRow="1" w:lastRow="0" w:firstColumn="0" w:lastColumn="0" w:oddVBand="0" w:evenVBand="0" w:oddHBand="0" w:evenHBand="0" w:firstRowFirstColumn="0" w:firstRowLastColumn="0" w:lastRowFirstColumn="0" w:lastRowLastColumn="0"/>
          <w:trHeight w:val="375"/>
          <w:ins w:id="17428" w:author="瑋婷 徐" w:date="2025-01-03T16:52:00Z"/>
          <w:trPrChange w:id="17429" w:author="瑋婷 徐" w:date="2025-01-03T16:53:00Z" w16du:dateUtc="2025-01-03T08:53:00Z">
            <w:trPr>
              <w:trHeight w:val="375"/>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17430" w:author="瑋婷 徐" w:date="2025-01-03T16:53:00Z" w16du:dateUtc="2025-01-03T08:53:00Z">
              <w:tcPr>
                <w:tcW w:w="692" w:type="pct"/>
                <w:vMerge w:val="restart"/>
              </w:tcPr>
            </w:tcPrChange>
          </w:tcPr>
          <w:p w14:paraId="6C7C991D" w14:textId="0CDCCFC0" w:rsidR="003C19C7" w:rsidRPr="00727E7E"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17431" w:author="瑋婷 徐" w:date="2025-01-03T16:52:00Z" w16du:dateUtc="2025-01-03T08:52:00Z"/>
                <w:rFonts w:ascii="Times New Roman" w:eastAsiaTheme="minorEastAsia" w:hAnsi="Times New Roman" w:cs="Times New Roman"/>
                <w:b w:val="0"/>
                <w:bCs w:val="0"/>
                <w:color w:val="000000"/>
                <w:rPrChange w:id="17432" w:author="瑋婷 徐" w:date="2025-01-06T15:35:00Z" w16du:dateUtc="2025-01-06T07:35:00Z">
                  <w:rPr>
                    <w:ins w:id="17433" w:author="瑋婷 徐" w:date="2025-01-03T16:52:00Z" w16du:dateUtc="2025-01-03T08:52:00Z"/>
                    <w:rFonts w:ascii="Times New Roman" w:eastAsiaTheme="minorEastAsia" w:hAnsi="Times New Roman" w:cs="Times New Roman"/>
                    <w:color w:val="000000"/>
                  </w:rPr>
                </w:rPrChange>
              </w:rPr>
              <w:pPrChange w:id="17434" w:author="瑋婷 徐" w:date="2025-01-03T16:53:00Z" w16du:dateUtc="2025-01-03T08:53:00Z">
                <w:pPr>
                  <w:spacing w:line="360" w:lineRule="auto"/>
                  <w:cnfStyle w:val="101000000000" w:firstRow="1" w:lastRow="0" w:firstColumn="1" w:lastColumn="0" w:oddVBand="0" w:evenVBand="0" w:oddHBand="0" w:evenHBand="0" w:firstRowFirstColumn="0" w:firstRowLastColumn="0" w:lastRowFirstColumn="0" w:lastRowLastColumn="0"/>
                </w:pPr>
              </w:pPrChange>
            </w:pPr>
            <w:ins w:id="17435" w:author="瑋婷 徐" w:date="2025-01-03T16:53:00Z" w16du:dateUtc="2025-01-03T08:53:00Z">
              <w:r w:rsidRPr="00C51B34">
                <w:rPr>
                  <w:rFonts w:asciiTheme="majorEastAsia" w:eastAsia="標楷體" w:hAnsiTheme="majorEastAsia" w:cstheme="majorEastAsia" w:hint="eastAsia"/>
                  <w:b w:val="0"/>
                  <w:bCs w:val="0"/>
                  <w:color w:val="000000"/>
                </w:rPr>
                <w:t>鳥種名</w:t>
              </w:r>
            </w:ins>
          </w:p>
        </w:tc>
        <w:tc>
          <w:tcPr>
            <w:tcW w:w="0" w:type="pct"/>
            <w:vMerge w:val="restart"/>
            <w:vAlign w:val="center"/>
            <w:tcPrChange w:id="17436" w:author="瑋婷 徐" w:date="2025-01-03T16:53:00Z" w16du:dateUtc="2025-01-03T08:53:00Z">
              <w:tcPr>
                <w:tcW w:w="904" w:type="pct"/>
                <w:vMerge w:val="restart"/>
              </w:tcPr>
            </w:tcPrChange>
          </w:tcPr>
          <w:p w14:paraId="030AE9C5" w14:textId="2EDE0F4C" w:rsidR="003C19C7" w:rsidRPr="00727E7E"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7437" w:author="瑋婷 徐" w:date="2025-01-03T16:52:00Z" w16du:dateUtc="2025-01-03T08:52:00Z"/>
                <w:rFonts w:ascii="Times New Roman" w:eastAsiaTheme="minorEastAsia" w:hAnsi="Times New Roman" w:cs="Times New Roman"/>
                <w:b w:val="0"/>
                <w:bCs w:val="0"/>
                <w:i/>
                <w:iCs/>
                <w:color w:val="000000"/>
                <w:rPrChange w:id="17438" w:author="瑋婷 徐" w:date="2025-01-06T15:35:00Z" w16du:dateUtc="2025-01-06T07:35:00Z">
                  <w:rPr>
                    <w:ins w:id="17439" w:author="瑋婷 徐" w:date="2025-01-03T16:52:00Z" w16du:dateUtc="2025-01-03T08:52:00Z"/>
                    <w:rFonts w:ascii="Times New Roman" w:eastAsiaTheme="minorEastAsia" w:hAnsi="Times New Roman" w:cs="Times New Roman"/>
                    <w:i/>
                    <w:iCs/>
                    <w:color w:val="000000"/>
                  </w:rPr>
                </w:rPrChange>
              </w:rPr>
              <w:pPrChange w:id="17440" w:author="瑋婷 徐" w:date="2025-01-03T16:53:00Z" w16du:dateUtc="2025-01-03T08:53:00Z">
                <w:pPr>
                  <w:spacing w:line="360" w:lineRule="auto"/>
                  <w:cnfStyle w:val="100000000000" w:firstRow="1" w:lastRow="0" w:firstColumn="0" w:lastColumn="0" w:oddVBand="0" w:evenVBand="0" w:oddHBand="0" w:evenHBand="0" w:firstRowFirstColumn="0" w:firstRowLastColumn="0" w:lastRowFirstColumn="0" w:lastRowLastColumn="0"/>
                </w:pPr>
              </w:pPrChange>
            </w:pPr>
            <w:ins w:id="17441" w:author="瑋婷 徐" w:date="2025-01-03T16:53:00Z" w16du:dateUtc="2025-01-03T08:53:00Z">
              <w:r w:rsidRPr="00C51B34">
                <w:rPr>
                  <w:rFonts w:asciiTheme="majorEastAsia" w:eastAsia="標楷體" w:hAnsiTheme="majorEastAsia" w:cstheme="majorEastAsia" w:hint="eastAsia"/>
                  <w:b w:val="0"/>
                  <w:bCs w:val="0"/>
                  <w:color w:val="000000"/>
                </w:rPr>
                <w:t>學名</w:t>
              </w:r>
            </w:ins>
          </w:p>
        </w:tc>
        <w:tc>
          <w:tcPr>
            <w:tcW w:w="0" w:type="pct"/>
            <w:gridSpan w:val="21"/>
            <w:noWrap/>
            <w:vAlign w:val="center"/>
            <w:tcPrChange w:id="17442" w:author="瑋婷 徐" w:date="2025-01-03T16:53:00Z" w16du:dateUtc="2025-01-03T08:53:00Z">
              <w:tcPr>
                <w:tcW w:w="3405" w:type="pct"/>
                <w:gridSpan w:val="21"/>
                <w:noWrap/>
              </w:tcPr>
            </w:tcPrChange>
          </w:tcPr>
          <w:p w14:paraId="60762044" w14:textId="6933BCDD" w:rsidR="003C19C7" w:rsidRPr="00727E7E"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7443" w:author="瑋婷 徐" w:date="2025-01-03T16:52:00Z" w16du:dateUtc="2025-01-03T08:52:00Z"/>
                <w:rFonts w:ascii="Times New Roman" w:eastAsiaTheme="minorEastAsia" w:hAnsi="Times New Roman" w:cs="Times New Roman"/>
                <w:b w:val="0"/>
                <w:bCs w:val="0"/>
                <w:color w:val="000000"/>
                <w:rPrChange w:id="17444" w:author="瑋婷 徐" w:date="2025-01-06T15:35:00Z" w16du:dateUtc="2025-01-06T07:35:00Z">
                  <w:rPr>
                    <w:ins w:id="17445" w:author="瑋婷 徐" w:date="2025-01-03T16:52:00Z" w16du:dateUtc="2025-01-03T08:52:00Z"/>
                    <w:rFonts w:ascii="Times New Roman" w:eastAsiaTheme="minorEastAsia" w:hAnsi="Times New Roman" w:cs="Times New Roman"/>
                    <w:color w:val="000000"/>
                  </w:rPr>
                </w:rPrChange>
              </w:rPr>
              <w:pPrChange w:id="17446" w:author="瑋婷 徐" w:date="2025-01-03T16:53:00Z" w16du:dateUtc="2025-01-03T08:53:00Z">
                <w:pPr>
                  <w:spacing w:line="360" w:lineRule="auto"/>
                  <w:cnfStyle w:val="100000000000" w:firstRow="1" w:lastRow="0" w:firstColumn="0" w:lastColumn="0" w:oddVBand="0" w:evenVBand="0" w:oddHBand="0" w:evenHBand="0" w:firstRowFirstColumn="0" w:firstRowLastColumn="0" w:lastRowFirstColumn="0" w:lastRowLastColumn="0"/>
                </w:pPr>
              </w:pPrChange>
            </w:pPr>
            <w:ins w:id="17447" w:author="瑋婷 徐" w:date="2025-01-03T16:53:00Z" w16du:dateUtc="2025-01-03T08:53:00Z">
              <w:r w:rsidRPr="00727E7E">
                <w:rPr>
                  <w:rFonts w:ascii="Times New Roman" w:eastAsia="標楷體" w:hAnsi="Times New Roman" w:cs="Times New Roman" w:hint="eastAsia"/>
                  <w:b w:val="0"/>
                  <w:bCs w:val="0"/>
                  <w:color w:val="000000"/>
                  <w:rPrChange w:id="17448" w:author="瑋婷 徐" w:date="2025-01-06T15:35:00Z" w16du:dateUtc="2025-01-06T07:35:00Z">
                    <w:rPr>
                      <w:rFonts w:ascii="Times New Roman" w:eastAsia="標楷體" w:hAnsi="Times New Roman" w:cs="Times New Roman" w:hint="eastAsia"/>
                      <w:color w:val="000000"/>
                    </w:rPr>
                  </w:rPrChange>
                </w:rPr>
                <w:t>樣區序號</w:t>
              </w:r>
            </w:ins>
          </w:p>
        </w:tc>
      </w:tr>
      <w:tr w:rsidR="00832762" w:rsidRPr="00C51B34" w14:paraId="603A84B4" w14:textId="77777777" w:rsidTr="003C19C7">
        <w:trPr>
          <w:cnfStyle w:val="000000100000" w:firstRow="0" w:lastRow="0" w:firstColumn="0" w:lastColumn="0" w:oddVBand="0" w:evenVBand="0" w:oddHBand="1" w:evenHBand="0" w:firstRowFirstColumn="0" w:firstRowLastColumn="0" w:lastRowFirstColumn="0" w:lastRowLastColumn="0"/>
          <w:trHeight w:val="375"/>
          <w:ins w:id="17449" w:author="瑋婷 徐" w:date="2025-01-03T16:50:00Z"/>
        </w:trPr>
        <w:tc>
          <w:tcPr>
            <w:cnfStyle w:val="001000000000" w:firstRow="0" w:lastRow="0" w:firstColumn="1" w:lastColumn="0" w:oddVBand="0" w:evenVBand="0" w:oddHBand="0" w:evenHBand="0" w:firstRowFirstColumn="0" w:firstRowLastColumn="0" w:lastRowFirstColumn="0" w:lastRowLastColumn="0"/>
            <w:tcW w:w="0" w:type="pct"/>
            <w:vMerge/>
            <w:vAlign w:val="center"/>
            <w:hideMark/>
          </w:tcPr>
          <w:p w14:paraId="4EAAB5E6" w14:textId="462D3F6C" w:rsidR="003C19C7" w:rsidRPr="00727E7E" w:rsidRDefault="003C19C7">
            <w:pPr>
              <w:spacing w:line="360" w:lineRule="auto"/>
              <w:jc w:val="center"/>
              <w:rPr>
                <w:ins w:id="17450" w:author="瑋婷 徐" w:date="2025-01-03T16:50:00Z" w16du:dateUtc="2025-01-03T08:50:00Z"/>
                <w:rFonts w:ascii="Times New Roman" w:eastAsiaTheme="minorEastAsia" w:hAnsi="Times New Roman" w:cs="Times New Roman"/>
                <w:b w:val="0"/>
                <w:bCs w:val="0"/>
                <w:color w:val="000000"/>
                <w:rPrChange w:id="17451" w:author="瑋婷 徐" w:date="2025-01-06T15:35:00Z" w16du:dateUtc="2025-01-06T07:35:00Z">
                  <w:rPr>
                    <w:ins w:id="17452" w:author="瑋婷 徐" w:date="2025-01-03T16:50:00Z" w16du:dateUtc="2025-01-03T08:50:00Z"/>
                    <w:rFonts w:ascii="Calibri" w:hAnsi="Calibri" w:cs="Calibri"/>
                    <w:color w:val="000000"/>
                    <w:sz w:val="22"/>
                    <w:szCs w:val="22"/>
                  </w:rPr>
                </w:rPrChange>
              </w:rPr>
              <w:pPrChange w:id="17453" w:author="瑋婷 徐" w:date="2025-01-03T16:53:00Z" w16du:dateUtc="2025-01-03T08:53:00Z">
                <w:pPr/>
              </w:pPrChange>
            </w:pPr>
          </w:p>
        </w:tc>
        <w:tc>
          <w:tcPr>
            <w:tcW w:w="0" w:type="pct"/>
            <w:vMerge/>
            <w:vAlign w:val="center"/>
            <w:hideMark/>
          </w:tcPr>
          <w:p w14:paraId="06112820" w14:textId="3BD7268D"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454" w:author="瑋婷 徐" w:date="2025-01-03T16:50:00Z" w16du:dateUtc="2025-01-03T08:50:00Z"/>
                <w:rFonts w:ascii="Times New Roman" w:eastAsiaTheme="minorEastAsia" w:hAnsi="Times New Roman" w:cs="Times New Roman"/>
                <w:i/>
                <w:iCs/>
                <w:color w:val="000000"/>
                <w:rPrChange w:id="17455" w:author="瑋婷 徐" w:date="2025-01-06T15:35:00Z" w16du:dateUtc="2025-01-06T07:35:00Z">
                  <w:rPr>
                    <w:ins w:id="17456" w:author="瑋婷 徐" w:date="2025-01-03T16:50:00Z" w16du:dateUtc="2025-01-03T08:50:00Z"/>
                    <w:rFonts w:ascii="Calibri" w:hAnsi="Calibri" w:cs="Calibri"/>
                    <w:i/>
                    <w:iCs/>
                    <w:color w:val="000000"/>
                    <w:sz w:val="22"/>
                    <w:szCs w:val="22"/>
                  </w:rPr>
                </w:rPrChange>
              </w:rPr>
              <w:pPrChange w:id="17457"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hideMark/>
          </w:tcPr>
          <w:p w14:paraId="5B3D18DB"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458" w:author="瑋婷 徐" w:date="2025-01-03T16:50:00Z" w16du:dateUtc="2025-01-03T08:50:00Z"/>
                <w:rFonts w:ascii="Times New Roman" w:eastAsiaTheme="minorEastAsia" w:hAnsi="Times New Roman" w:cs="Times New Roman"/>
                <w:color w:val="000000"/>
                <w:rPrChange w:id="17459" w:author="瑋婷 徐" w:date="2025-01-06T15:35:00Z" w16du:dateUtc="2025-01-06T07:35:00Z">
                  <w:rPr>
                    <w:ins w:id="17460" w:author="瑋婷 徐" w:date="2025-01-03T16:50:00Z" w16du:dateUtc="2025-01-03T08:50:00Z"/>
                    <w:rFonts w:ascii="Calibri" w:hAnsi="Calibri" w:cs="Calibri"/>
                    <w:color w:val="000000"/>
                    <w:sz w:val="28"/>
                    <w:szCs w:val="28"/>
                  </w:rPr>
                </w:rPrChange>
              </w:rPr>
              <w:pPrChange w:id="17461"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462" w:author="瑋婷 徐" w:date="2025-01-03T16:50:00Z" w16du:dateUtc="2025-01-03T08:50:00Z">
              <w:r w:rsidRPr="00727E7E">
                <w:rPr>
                  <w:rFonts w:ascii="Times New Roman" w:eastAsiaTheme="minorEastAsia" w:hAnsi="Times New Roman" w:cs="Times New Roman"/>
                  <w:color w:val="000000"/>
                  <w:rPrChange w:id="17463" w:author="瑋婷 徐" w:date="2025-01-06T15:35:00Z" w16du:dateUtc="2025-01-06T07:35:00Z">
                    <w:rPr>
                      <w:rFonts w:ascii="Calibri" w:hAnsi="Calibri" w:cs="Calibri"/>
                      <w:color w:val="000000"/>
                      <w:sz w:val="28"/>
                      <w:szCs w:val="28"/>
                    </w:rPr>
                  </w:rPrChange>
                </w:rPr>
                <w:t>21</w:t>
              </w:r>
            </w:ins>
          </w:p>
        </w:tc>
        <w:tc>
          <w:tcPr>
            <w:tcW w:w="0" w:type="pct"/>
            <w:noWrap/>
            <w:vAlign w:val="center"/>
            <w:hideMark/>
          </w:tcPr>
          <w:p w14:paraId="51EF8377"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464" w:author="瑋婷 徐" w:date="2025-01-03T16:50:00Z" w16du:dateUtc="2025-01-03T08:50:00Z"/>
                <w:rFonts w:ascii="Times New Roman" w:eastAsiaTheme="minorEastAsia" w:hAnsi="Times New Roman" w:cs="Times New Roman"/>
                <w:color w:val="000000"/>
                <w:rPrChange w:id="17465" w:author="瑋婷 徐" w:date="2025-01-06T15:35:00Z" w16du:dateUtc="2025-01-06T07:35:00Z">
                  <w:rPr>
                    <w:ins w:id="17466" w:author="瑋婷 徐" w:date="2025-01-03T16:50:00Z" w16du:dateUtc="2025-01-03T08:50:00Z"/>
                    <w:rFonts w:ascii="Calibri" w:hAnsi="Calibri" w:cs="Calibri"/>
                    <w:color w:val="000000"/>
                    <w:sz w:val="28"/>
                    <w:szCs w:val="28"/>
                  </w:rPr>
                </w:rPrChange>
              </w:rPr>
              <w:pPrChange w:id="17467"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468" w:author="瑋婷 徐" w:date="2025-01-03T16:50:00Z" w16du:dateUtc="2025-01-03T08:50:00Z">
              <w:r w:rsidRPr="00727E7E">
                <w:rPr>
                  <w:rFonts w:ascii="Times New Roman" w:eastAsiaTheme="minorEastAsia" w:hAnsi="Times New Roman" w:cs="Times New Roman"/>
                  <w:color w:val="000000"/>
                  <w:rPrChange w:id="17469" w:author="瑋婷 徐" w:date="2025-01-06T15:35:00Z" w16du:dateUtc="2025-01-06T07:35:00Z">
                    <w:rPr>
                      <w:rFonts w:ascii="Calibri" w:hAnsi="Calibri" w:cs="Calibri"/>
                      <w:color w:val="000000"/>
                      <w:sz w:val="28"/>
                      <w:szCs w:val="28"/>
                    </w:rPr>
                  </w:rPrChange>
                </w:rPr>
                <w:t>22</w:t>
              </w:r>
            </w:ins>
          </w:p>
        </w:tc>
        <w:tc>
          <w:tcPr>
            <w:tcW w:w="0" w:type="pct"/>
            <w:noWrap/>
            <w:vAlign w:val="center"/>
            <w:hideMark/>
          </w:tcPr>
          <w:p w14:paraId="6C935A5F"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470" w:author="瑋婷 徐" w:date="2025-01-03T16:50:00Z" w16du:dateUtc="2025-01-03T08:50:00Z"/>
                <w:rFonts w:ascii="Times New Roman" w:eastAsiaTheme="minorEastAsia" w:hAnsi="Times New Roman" w:cs="Times New Roman"/>
                <w:color w:val="000000"/>
                <w:rPrChange w:id="17471" w:author="瑋婷 徐" w:date="2025-01-06T15:35:00Z" w16du:dateUtc="2025-01-06T07:35:00Z">
                  <w:rPr>
                    <w:ins w:id="17472" w:author="瑋婷 徐" w:date="2025-01-03T16:50:00Z" w16du:dateUtc="2025-01-03T08:50:00Z"/>
                    <w:rFonts w:ascii="Calibri" w:hAnsi="Calibri" w:cs="Calibri"/>
                    <w:color w:val="000000"/>
                    <w:sz w:val="28"/>
                    <w:szCs w:val="28"/>
                  </w:rPr>
                </w:rPrChange>
              </w:rPr>
              <w:pPrChange w:id="17473"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474" w:author="瑋婷 徐" w:date="2025-01-03T16:50:00Z" w16du:dateUtc="2025-01-03T08:50:00Z">
              <w:r w:rsidRPr="00727E7E">
                <w:rPr>
                  <w:rFonts w:ascii="Times New Roman" w:eastAsiaTheme="minorEastAsia" w:hAnsi="Times New Roman" w:cs="Times New Roman"/>
                  <w:color w:val="000000"/>
                  <w:rPrChange w:id="17475" w:author="瑋婷 徐" w:date="2025-01-06T15:35:00Z" w16du:dateUtc="2025-01-06T07:35:00Z">
                    <w:rPr>
                      <w:rFonts w:ascii="Calibri" w:hAnsi="Calibri" w:cs="Calibri"/>
                      <w:color w:val="000000"/>
                      <w:sz w:val="28"/>
                      <w:szCs w:val="28"/>
                    </w:rPr>
                  </w:rPrChange>
                </w:rPr>
                <w:t>23</w:t>
              </w:r>
            </w:ins>
          </w:p>
        </w:tc>
        <w:tc>
          <w:tcPr>
            <w:tcW w:w="0" w:type="pct"/>
            <w:noWrap/>
            <w:vAlign w:val="center"/>
            <w:hideMark/>
          </w:tcPr>
          <w:p w14:paraId="6BFEEF29"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476" w:author="瑋婷 徐" w:date="2025-01-03T16:50:00Z" w16du:dateUtc="2025-01-03T08:50:00Z"/>
                <w:rFonts w:ascii="Times New Roman" w:eastAsiaTheme="minorEastAsia" w:hAnsi="Times New Roman" w:cs="Times New Roman"/>
                <w:color w:val="000000"/>
                <w:rPrChange w:id="17477" w:author="瑋婷 徐" w:date="2025-01-06T15:35:00Z" w16du:dateUtc="2025-01-06T07:35:00Z">
                  <w:rPr>
                    <w:ins w:id="17478" w:author="瑋婷 徐" w:date="2025-01-03T16:50:00Z" w16du:dateUtc="2025-01-03T08:50:00Z"/>
                    <w:rFonts w:ascii="Calibri" w:hAnsi="Calibri" w:cs="Calibri"/>
                    <w:color w:val="000000"/>
                    <w:sz w:val="28"/>
                    <w:szCs w:val="28"/>
                  </w:rPr>
                </w:rPrChange>
              </w:rPr>
              <w:pPrChange w:id="17479"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480" w:author="瑋婷 徐" w:date="2025-01-03T16:50:00Z" w16du:dateUtc="2025-01-03T08:50:00Z">
              <w:r w:rsidRPr="00727E7E">
                <w:rPr>
                  <w:rFonts w:ascii="Times New Roman" w:eastAsiaTheme="minorEastAsia" w:hAnsi="Times New Roman" w:cs="Times New Roman"/>
                  <w:color w:val="000000"/>
                  <w:rPrChange w:id="17481" w:author="瑋婷 徐" w:date="2025-01-06T15:35:00Z" w16du:dateUtc="2025-01-06T07:35:00Z">
                    <w:rPr>
                      <w:rFonts w:ascii="Calibri" w:hAnsi="Calibri" w:cs="Calibri"/>
                      <w:color w:val="000000"/>
                      <w:sz w:val="28"/>
                      <w:szCs w:val="28"/>
                    </w:rPr>
                  </w:rPrChange>
                </w:rPr>
                <w:t>24</w:t>
              </w:r>
            </w:ins>
          </w:p>
        </w:tc>
        <w:tc>
          <w:tcPr>
            <w:tcW w:w="0" w:type="pct"/>
            <w:noWrap/>
            <w:vAlign w:val="center"/>
            <w:hideMark/>
          </w:tcPr>
          <w:p w14:paraId="2E29F374"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482" w:author="瑋婷 徐" w:date="2025-01-03T16:50:00Z" w16du:dateUtc="2025-01-03T08:50:00Z"/>
                <w:rFonts w:ascii="Times New Roman" w:eastAsiaTheme="minorEastAsia" w:hAnsi="Times New Roman" w:cs="Times New Roman"/>
                <w:color w:val="000000"/>
                <w:rPrChange w:id="17483" w:author="瑋婷 徐" w:date="2025-01-06T15:35:00Z" w16du:dateUtc="2025-01-06T07:35:00Z">
                  <w:rPr>
                    <w:ins w:id="17484" w:author="瑋婷 徐" w:date="2025-01-03T16:50:00Z" w16du:dateUtc="2025-01-03T08:50:00Z"/>
                    <w:rFonts w:ascii="Calibri" w:hAnsi="Calibri" w:cs="Calibri"/>
                    <w:color w:val="000000"/>
                    <w:sz w:val="28"/>
                    <w:szCs w:val="28"/>
                  </w:rPr>
                </w:rPrChange>
              </w:rPr>
              <w:pPrChange w:id="17485"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486" w:author="瑋婷 徐" w:date="2025-01-03T16:50:00Z" w16du:dateUtc="2025-01-03T08:50:00Z">
              <w:r w:rsidRPr="00727E7E">
                <w:rPr>
                  <w:rFonts w:ascii="Times New Roman" w:eastAsiaTheme="minorEastAsia" w:hAnsi="Times New Roman" w:cs="Times New Roman"/>
                  <w:color w:val="000000"/>
                  <w:rPrChange w:id="17487" w:author="瑋婷 徐" w:date="2025-01-06T15:35:00Z" w16du:dateUtc="2025-01-06T07:35:00Z">
                    <w:rPr>
                      <w:rFonts w:ascii="Calibri" w:hAnsi="Calibri" w:cs="Calibri"/>
                      <w:color w:val="000000"/>
                      <w:sz w:val="28"/>
                      <w:szCs w:val="28"/>
                    </w:rPr>
                  </w:rPrChange>
                </w:rPr>
                <w:t>25</w:t>
              </w:r>
            </w:ins>
          </w:p>
        </w:tc>
        <w:tc>
          <w:tcPr>
            <w:tcW w:w="0" w:type="pct"/>
            <w:noWrap/>
            <w:vAlign w:val="center"/>
            <w:hideMark/>
          </w:tcPr>
          <w:p w14:paraId="1A6D70DA"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488" w:author="瑋婷 徐" w:date="2025-01-03T16:50:00Z" w16du:dateUtc="2025-01-03T08:50:00Z"/>
                <w:rFonts w:ascii="Times New Roman" w:eastAsiaTheme="minorEastAsia" w:hAnsi="Times New Roman" w:cs="Times New Roman"/>
                <w:color w:val="000000"/>
                <w:rPrChange w:id="17489" w:author="瑋婷 徐" w:date="2025-01-06T15:35:00Z" w16du:dateUtc="2025-01-06T07:35:00Z">
                  <w:rPr>
                    <w:ins w:id="17490" w:author="瑋婷 徐" w:date="2025-01-03T16:50:00Z" w16du:dateUtc="2025-01-03T08:50:00Z"/>
                    <w:rFonts w:ascii="Calibri" w:hAnsi="Calibri" w:cs="Calibri"/>
                    <w:color w:val="000000"/>
                    <w:sz w:val="28"/>
                    <w:szCs w:val="28"/>
                  </w:rPr>
                </w:rPrChange>
              </w:rPr>
              <w:pPrChange w:id="17491"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492" w:author="瑋婷 徐" w:date="2025-01-03T16:50:00Z" w16du:dateUtc="2025-01-03T08:50:00Z">
              <w:r w:rsidRPr="00727E7E">
                <w:rPr>
                  <w:rFonts w:ascii="Times New Roman" w:eastAsiaTheme="minorEastAsia" w:hAnsi="Times New Roman" w:cs="Times New Roman"/>
                  <w:color w:val="000000"/>
                  <w:rPrChange w:id="17493" w:author="瑋婷 徐" w:date="2025-01-06T15:35:00Z" w16du:dateUtc="2025-01-06T07:35:00Z">
                    <w:rPr>
                      <w:rFonts w:ascii="Calibri" w:hAnsi="Calibri" w:cs="Calibri"/>
                      <w:color w:val="000000"/>
                      <w:sz w:val="28"/>
                      <w:szCs w:val="28"/>
                    </w:rPr>
                  </w:rPrChange>
                </w:rPr>
                <w:t>26</w:t>
              </w:r>
            </w:ins>
          </w:p>
        </w:tc>
        <w:tc>
          <w:tcPr>
            <w:tcW w:w="0" w:type="pct"/>
            <w:noWrap/>
            <w:vAlign w:val="center"/>
            <w:hideMark/>
          </w:tcPr>
          <w:p w14:paraId="738F0826"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494" w:author="瑋婷 徐" w:date="2025-01-03T16:50:00Z" w16du:dateUtc="2025-01-03T08:50:00Z"/>
                <w:rFonts w:ascii="Times New Roman" w:eastAsiaTheme="minorEastAsia" w:hAnsi="Times New Roman" w:cs="Times New Roman"/>
                <w:color w:val="000000"/>
                <w:rPrChange w:id="17495" w:author="瑋婷 徐" w:date="2025-01-06T15:35:00Z" w16du:dateUtc="2025-01-06T07:35:00Z">
                  <w:rPr>
                    <w:ins w:id="17496" w:author="瑋婷 徐" w:date="2025-01-03T16:50:00Z" w16du:dateUtc="2025-01-03T08:50:00Z"/>
                    <w:rFonts w:ascii="Calibri" w:hAnsi="Calibri" w:cs="Calibri"/>
                    <w:color w:val="000000"/>
                    <w:sz w:val="28"/>
                    <w:szCs w:val="28"/>
                  </w:rPr>
                </w:rPrChange>
              </w:rPr>
              <w:pPrChange w:id="17497"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498" w:author="瑋婷 徐" w:date="2025-01-03T16:50:00Z" w16du:dateUtc="2025-01-03T08:50:00Z">
              <w:r w:rsidRPr="00727E7E">
                <w:rPr>
                  <w:rFonts w:ascii="Times New Roman" w:eastAsiaTheme="minorEastAsia" w:hAnsi="Times New Roman" w:cs="Times New Roman"/>
                  <w:color w:val="000000"/>
                  <w:rPrChange w:id="17499" w:author="瑋婷 徐" w:date="2025-01-06T15:35:00Z" w16du:dateUtc="2025-01-06T07:35:00Z">
                    <w:rPr>
                      <w:rFonts w:ascii="Calibri" w:hAnsi="Calibri" w:cs="Calibri"/>
                      <w:color w:val="000000"/>
                      <w:sz w:val="28"/>
                      <w:szCs w:val="28"/>
                    </w:rPr>
                  </w:rPrChange>
                </w:rPr>
                <w:t>27</w:t>
              </w:r>
            </w:ins>
          </w:p>
        </w:tc>
        <w:tc>
          <w:tcPr>
            <w:tcW w:w="0" w:type="pct"/>
            <w:noWrap/>
            <w:vAlign w:val="center"/>
            <w:hideMark/>
          </w:tcPr>
          <w:p w14:paraId="51389968"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00" w:author="瑋婷 徐" w:date="2025-01-03T16:50:00Z" w16du:dateUtc="2025-01-03T08:50:00Z"/>
                <w:rFonts w:ascii="Times New Roman" w:eastAsiaTheme="minorEastAsia" w:hAnsi="Times New Roman" w:cs="Times New Roman"/>
                <w:color w:val="000000"/>
                <w:rPrChange w:id="17501" w:author="瑋婷 徐" w:date="2025-01-06T15:35:00Z" w16du:dateUtc="2025-01-06T07:35:00Z">
                  <w:rPr>
                    <w:ins w:id="17502" w:author="瑋婷 徐" w:date="2025-01-03T16:50:00Z" w16du:dateUtc="2025-01-03T08:50:00Z"/>
                    <w:rFonts w:ascii="Calibri" w:hAnsi="Calibri" w:cs="Calibri"/>
                    <w:color w:val="000000"/>
                    <w:sz w:val="28"/>
                    <w:szCs w:val="28"/>
                  </w:rPr>
                </w:rPrChange>
              </w:rPr>
              <w:pPrChange w:id="17503"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04" w:author="瑋婷 徐" w:date="2025-01-03T16:50:00Z" w16du:dateUtc="2025-01-03T08:50:00Z">
              <w:r w:rsidRPr="00727E7E">
                <w:rPr>
                  <w:rFonts w:ascii="Times New Roman" w:eastAsiaTheme="minorEastAsia" w:hAnsi="Times New Roman" w:cs="Times New Roman"/>
                  <w:color w:val="000000"/>
                  <w:rPrChange w:id="17505" w:author="瑋婷 徐" w:date="2025-01-06T15:35:00Z" w16du:dateUtc="2025-01-06T07:35:00Z">
                    <w:rPr>
                      <w:rFonts w:ascii="Calibri" w:hAnsi="Calibri" w:cs="Calibri"/>
                      <w:color w:val="000000"/>
                      <w:sz w:val="28"/>
                      <w:szCs w:val="28"/>
                    </w:rPr>
                  </w:rPrChange>
                </w:rPr>
                <w:t>28</w:t>
              </w:r>
            </w:ins>
          </w:p>
        </w:tc>
        <w:tc>
          <w:tcPr>
            <w:tcW w:w="0" w:type="pct"/>
            <w:noWrap/>
            <w:vAlign w:val="center"/>
            <w:hideMark/>
          </w:tcPr>
          <w:p w14:paraId="03621183"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06" w:author="瑋婷 徐" w:date="2025-01-03T16:50:00Z" w16du:dateUtc="2025-01-03T08:50:00Z"/>
                <w:rFonts w:ascii="Times New Roman" w:eastAsiaTheme="minorEastAsia" w:hAnsi="Times New Roman" w:cs="Times New Roman"/>
                <w:color w:val="000000"/>
                <w:rPrChange w:id="17507" w:author="瑋婷 徐" w:date="2025-01-06T15:35:00Z" w16du:dateUtc="2025-01-06T07:35:00Z">
                  <w:rPr>
                    <w:ins w:id="17508" w:author="瑋婷 徐" w:date="2025-01-03T16:50:00Z" w16du:dateUtc="2025-01-03T08:50:00Z"/>
                    <w:rFonts w:ascii="Calibri" w:hAnsi="Calibri" w:cs="Calibri"/>
                    <w:color w:val="000000"/>
                    <w:sz w:val="28"/>
                    <w:szCs w:val="28"/>
                  </w:rPr>
                </w:rPrChange>
              </w:rPr>
              <w:pPrChange w:id="17509"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10" w:author="瑋婷 徐" w:date="2025-01-03T16:50:00Z" w16du:dateUtc="2025-01-03T08:50:00Z">
              <w:r w:rsidRPr="00727E7E">
                <w:rPr>
                  <w:rFonts w:ascii="Times New Roman" w:eastAsiaTheme="minorEastAsia" w:hAnsi="Times New Roman" w:cs="Times New Roman"/>
                  <w:color w:val="000000"/>
                  <w:rPrChange w:id="17511" w:author="瑋婷 徐" w:date="2025-01-06T15:35:00Z" w16du:dateUtc="2025-01-06T07:35:00Z">
                    <w:rPr>
                      <w:rFonts w:ascii="Calibri" w:hAnsi="Calibri" w:cs="Calibri"/>
                      <w:color w:val="000000"/>
                      <w:sz w:val="28"/>
                      <w:szCs w:val="28"/>
                    </w:rPr>
                  </w:rPrChange>
                </w:rPr>
                <w:t>29</w:t>
              </w:r>
            </w:ins>
          </w:p>
        </w:tc>
        <w:tc>
          <w:tcPr>
            <w:tcW w:w="0" w:type="pct"/>
            <w:noWrap/>
            <w:vAlign w:val="center"/>
            <w:hideMark/>
          </w:tcPr>
          <w:p w14:paraId="64468330"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12" w:author="瑋婷 徐" w:date="2025-01-03T16:50:00Z" w16du:dateUtc="2025-01-03T08:50:00Z"/>
                <w:rFonts w:ascii="Times New Roman" w:eastAsiaTheme="minorEastAsia" w:hAnsi="Times New Roman" w:cs="Times New Roman"/>
                <w:color w:val="000000"/>
                <w:rPrChange w:id="17513" w:author="瑋婷 徐" w:date="2025-01-06T15:35:00Z" w16du:dateUtc="2025-01-06T07:35:00Z">
                  <w:rPr>
                    <w:ins w:id="17514" w:author="瑋婷 徐" w:date="2025-01-03T16:50:00Z" w16du:dateUtc="2025-01-03T08:50:00Z"/>
                    <w:rFonts w:ascii="Calibri" w:hAnsi="Calibri" w:cs="Calibri"/>
                    <w:color w:val="000000"/>
                    <w:sz w:val="28"/>
                    <w:szCs w:val="28"/>
                  </w:rPr>
                </w:rPrChange>
              </w:rPr>
              <w:pPrChange w:id="17515"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16" w:author="瑋婷 徐" w:date="2025-01-03T16:50:00Z" w16du:dateUtc="2025-01-03T08:50:00Z">
              <w:r w:rsidRPr="00727E7E">
                <w:rPr>
                  <w:rFonts w:ascii="Times New Roman" w:eastAsiaTheme="minorEastAsia" w:hAnsi="Times New Roman" w:cs="Times New Roman"/>
                  <w:color w:val="000000"/>
                  <w:rPrChange w:id="17517" w:author="瑋婷 徐" w:date="2025-01-06T15:35:00Z" w16du:dateUtc="2025-01-06T07:35:00Z">
                    <w:rPr>
                      <w:rFonts w:ascii="Calibri" w:hAnsi="Calibri" w:cs="Calibri"/>
                      <w:color w:val="000000"/>
                      <w:sz w:val="28"/>
                      <w:szCs w:val="28"/>
                    </w:rPr>
                  </w:rPrChange>
                </w:rPr>
                <w:t>30</w:t>
              </w:r>
            </w:ins>
          </w:p>
        </w:tc>
        <w:tc>
          <w:tcPr>
            <w:tcW w:w="0" w:type="pct"/>
            <w:noWrap/>
            <w:vAlign w:val="center"/>
            <w:hideMark/>
          </w:tcPr>
          <w:p w14:paraId="0023B5E9"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18" w:author="瑋婷 徐" w:date="2025-01-03T16:50:00Z" w16du:dateUtc="2025-01-03T08:50:00Z"/>
                <w:rFonts w:ascii="Times New Roman" w:eastAsiaTheme="minorEastAsia" w:hAnsi="Times New Roman" w:cs="Times New Roman"/>
                <w:color w:val="000000"/>
                <w:rPrChange w:id="17519" w:author="瑋婷 徐" w:date="2025-01-06T15:35:00Z" w16du:dateUtc="2025-01-06T07:35:00Z">
                  <w:rPr>
                    <w:ins w:id="17520" w:author="瑋婷 徐" w:date="2025-01-03T16:50:00Z" w16du:dateUtc="2025-01-03T08:50:00Z"/>
                    <w:rFonts w:ascii="Calibri" w:hAnsi="Calibri" w:cs="Calibri"/>
                    <w:color w:val="000000"/>
                    <w:sz w:val="28"/>
                    <w:szCs w:val="28"/>
                  </w:rPr>
                </w:rPrChange>
              </w:rPr>
              <w:pPrChange w:id="17521"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22" w:author="瑋婷 徐" w:date="2025-01-03T16:50:00Z" w16du:dateUtc="2025-01-03T08:50:00Z">
              <w:r w:rsidRPr="00727E7E">
                <w:rPr>
                  <w:rFonts w:ascii="Times New Roman" w:eastAsiaTheme="minorEastAsia" w:hAnsi="Times New Roman" w:cs="Times New Roman"/>
                  <w:color w:val="000000"/>
                  <w:rPrChange w:id="17523" w:author="瑋婷 徐" w:date="2025-01-06T15:35:00Z" w16du:dateUtc="2025-01-06T07:35:00Z">
                    <w:rPr>
                      <w:rFonts w:ascii="Calibri" w:hAnsi="Calibri" w:cs="Calibri"/>
                      <w:color w:val="000000"/>
                      <w:sz w:val="28"/>
                      <w:szCs w:val="28"/>
                    </w:rPr>
                  </w:rPrChange>
                </w:rPr>
                <w:t>31</w:t>
              </w:r>
            </w:ins>
          </w:p>
        </w:tc>
        <w:tc>
          <w:tcPr>
            <w:tcW w:w="0" w:type="pct"/>
            <w:noWrap/>
            <w:vAlign w:val="center"/>
            <w:hideMark/>
          </w:tcPr>
          <w:p w14:paraId="75066D94"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24" w:author="瑋婷 徐" w:date="2025-01-03T16:50:00Z" w16du:dateUtc="2025-01-03T08:50:00Z"/>
                <w:rFonts w:ascii="Times New Roman" w:eastAsiaTheme="minorEastAsia" w:hAnsi="Times New Roman" w:cs="Times New Roman"/>
                <w:color w:val="000000"/>
                <w:rPrChange w:id="17525" w:author="瑋婷 徐" w:date="2025-01-06T15:35:00Z" w16du:dateUtc="2025-01-06T07:35:00Z">
                  <w:rPr>
                    <w:ins w:id="17526" w:author="瑋婷 徐" w:date="2025-01-03T16:50:00Z" w16du:dateUtc="2025-01-03T08:50:00Z"/>
                    <w:rFonts w:ascii="Calibri" w:hAnsi="Calibri" w:cs="Calibri"/>
                    <w:color w:val="000000"/>
                    <w:sz w:val="28"/>
                    <w:szCs w:val="28"/>
                  </w:rPr>
                </w:rPrChange>
              </w:rPr>
              <w:pPrChange w:id="17527"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28" w:author="瑋婷 徐" w:date="2025-01-03T16:50:00Z" w16du:dateUtc="2025-01-03T08:50:00Z">
              <w:r w:rsidRPr="00727E7E">
                <w:rPr>
                  <w:rFonts w:ascii="Times New Roman" w:eastAsiaTheme="minorEastAsia" w:hAnsi="Times New Roman" w:cs="Times New Roman"/>
                  <w:color w:val="000000"/>
                  <w:rPrChange w:id="17529" w:author="瑋婷 徐" w:date="2025-01-06T15:35:00Z" w16du:dateUtc="2025-01-06T07:35:00Z">
                    <w:rPr>
                      <w:rFonts w:ascii="Calibri" w:hAnsi="Calibri" w:cs="Calibri"/>
                      <w:color w:val="000000"/>
                      <w:sz w:val="28"/>
                      <w:szCs w:val="28"/>
                    </w:rPr>
                  </w:rPrChange>
                </w:rPr>
                <w:t>32</w:t>
              </w:r>
            </w:ins>
          </w:p>
        </w:tc>
        <w:tc>
          <w:tcPr>
            <w:tcW w:w="0" w:type="pct"/>
            <w:noWrap/>
            <w:vAlign w:val="center"/>
            <w:hideMark/>
          </w:tcPr>
          <w:p w14:paraId="12A6C0FA"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30" w:author="瑋婷 徐" w:date="2025-01-03T16:50:00Z" w16du:dateUtc="2025-01-03T08:50:00Z"/>
                <w:rFonts w:ascii="Times New Roman" w:eastAsiaTheme="minorEastAsia" w:hAnsi="Times New Roman" w:cs="Times New Roman"/>
                <w:color w:val="000000"/>
                <w:rPrChange w:id="17531" w:author="瑋婷 徐" w:date="2025-01-06T15:35:00Z" w16du:dateUtc="2025-01-06T07:35:00Z">
                  <w:rPr>
                    <w:ins w:id="17532" w:author="瑋婷 徐" w:date="2025-01-03T16:50:00Z" w16du:dateUtc="2025-01-03T08:50:00Z"/>
                    <w:rFonts w:ascii="Calibri" w:hAnsi="Calibri" w:cs="Calibri"/>
                    <w:color w:val="000000"/>
                    <w:sz w:val="28"/>
                    <w:szCs w:val="28"/>
                  </w:rPr>
                </w:rPrChange>
              </w:rPr>
              <w:pPrChange w:id="17533"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34" w:author="瑋婷 徐" w:date="2025-01-03T16:50:00Z" w16du:dateUtc="2025-01-03T08:50:00Z">
              <w:r w:rsidRPr="00727E7E">
                <w:rPr>
                  <w:rFonts w:ascii="Times New Roman" w:eastAsiaTheme="minorEastAsia" w:hAnsi="Times New Roman" w:cs="Times New Roman"/>
                  <w:color w:val="000000"/>
                  <w:rPrChange w:id="17535" w:author="瑋婷 徐" w:date="2025-01-06T15:35:00Z" w16du:dateUtc="2025-01-06T07:35:00Z">
                    <w:rPr>
                      <w:rFonts w:ascii="Calibri" w:hAnsi="Calibri" w:cs="Calibri"/>
                      <w:color w:val="000000"/>
                      <w:sz w:val="28"/>
                      <w:szCs w:val="28"/>
                    </w:rPr>
                  </w:rPrChange>
                </w:rPr>
                <w:t>33</w:t>
              </w:r>
            </w:ins>
          </w:p>
        </w:tc>
        <w:tc>
          <w:tcPr>
            <w:tcW w:w="0" w:type="pct"/>
            <w:noWrap/>
            <w:vAlign w:val="center"/>
            <w:hideMark/>
          </w:tcPr>
          <w:p w14:paraId="22460293"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36" w:author="瑋婷 徐" w:date="2025-01-03T16:50:00Z" w16du:dateUtc="2025-01-03T08:50:00Z"/>
                <w:rFonts w:ascii="Times New Roman" w:eastAsiaTheme="minorEastAsia" w:hAnsi="Times New Roman" w:cs="Times New Roman"/>
                <w:color w:val="000000"/>
                <w:rPrChange w:id="17537" w:author="瑋婷 徐" w:date="2025-01-06T15:35:00Z" w16du:dateUtc="2025-01-06T07:35:00Z">
                  <w:rPr>
                    <w:ins w:id="17538" w:author="瑋婷 徐" w:date="2025-01-03T16:50:00Z" w16du:dateUtc="2025-01-03T08:50:00Z"/>
                    <w:rFonts w:ascii="Calibri" w:hAnsi="Calibri" w:cs="Calibri"/>
                    <w:color w:val="000000"/>
                    <w:sz w:val="28"/>
                    <w:szCs w:val="28"/>
                  </w:rPr>
                </w:rPrChange>
              </w:rPr>
              <w:pPrChange w:id="17539"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40" w:author="瑋婷 徐" w:date="2025-01-03T16:50:00Z" w16du:dateUtc="2025-01-03T08:50:00Z">
              <w:r w:rsidRPr="00727E7E">
                <w:rPr>
                  <w:rFonts w:ascii="Times New Roman" w:eastAsiaTheme="minorEastAsia" w:hAnsi="Times New Roman" w:cs="Times New Roman"/>
                  <w:color w:val="000000"/>
                  <w:rPrChange w:id="17541" w:author="瑋婷 徐" w:date="2025-01-06T15:35:00Z" w16du:dateUtc="2025-01-06T07:35:00Z">
                    <w:rPr>
                      <w:rFonts w:ascii="Calibri" w:hAnsi="Calibri" w:cs="Calibri"/>
                      <w:color w:val="000000"/>
                      <w:sz w:val="28"/>
                      <w:szCs w:val="28"/>
                    </w:rPr>
                  </w:rPrChange>
                </w:rPr>
                <w:t>34</w:t>
              </w:r>
            </w:ins>
          </w:p>
        </w:tc>
        <w:tc>
          <w:tcPr>
            <w:tcW w:w="0" w:type="pct"/>
            <w:noWrap/>
            <w:vAlign w:val="center"/>
            <w:hideMark/>
          </w:tcPr>
          <w:p w14:paraId="72DD8D60"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42" w:author="瑋婷 徐" w:date="2025-01-03T16:50:00Z" w16du:dateUtc="2025-01-03T08:50:00Z"/>
                <w:rFonts w:ascii="Times New Roman" w:eastAsiaTheme="minorEastAsia" w:hAnsi="Times New Roman" w:cs="Times New Roman"/>
                <w:color w:val="000000"/>
                <w:rPrChange w:id="17543" w:author="瑋婷 徐" w:date="2025-01-06T15:35:00Z" w16du:dateUtc="2025-01-06T07:35:00Z">
                  <w:rPr>
                    <w:ins w:id="17544" w:author="瑋婷 徐" w:date="2025-01-03T16:50:00Z" w16du:dateUtc="2025-01-03T08:50:00Z"/>
                    <w:rFonts w:ascii="Calibri" w:hAnsi="Calibri" w:cs="Calibri"/>
                    <w:color w:val="000000"/>
                    <w:sz w:val="28"/>
                    <w:szCs w:val="28"/>
                  </w:rPr>
                </w:rPrChange>
              </w:rPr>
              <w:pPrChange w:id="17545"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46" w:author="瑋婷 徐" w:date="2025-01-03T16:50:00Z" w16du:dateUtc="2025-01-03T08:50:00Z">
              <w:r w:rsidRPr="00727E7E">
                <w:rPr>
                  <w:rFonts w:ascii="Times New Roman" w:eastAsiaTheme="minorEastAsia" w:hAnsi="Times New Roman" w:cs="Times New Roman"/>
                  <w:color w:val="000000"/>
                  <w:rPrChange w:id="17547" w:author="瑋婷 徐" w:date="2025-01-06T15:35:00Z" w16du:dateUtc="2025-01-06T07:35:00Z">
                    <w:rPr>
                      <w:rFonts w:ascii="Calibri" w:hAnsi="Calibri" w:cs="Calibri"/>
                      <w:color w:val="000000"/>
                      <w:sz w:val="28"/>
                      <w:szCs w:val="28"/>
                    </w:rPr>
                  </w:rPrChange>
                </w:rPr>
                <w:t>35</w:t>
              </w:r>
            </w:ins>
          </w:p>
        </w:tc>
        <w:tc>
          <w:tcPr>
            <w:tcW w:w="0" w:type="pct"/>
            <w:noWrap/>
            <w:vAlign w:val="center"/>
            <w:hideMark/>
          </w:tcPr>
          <w:p w14:paraId="3885A31F"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48" w:author="瑋婷 徐" w:date="2025-01-03T16:50:00Z" w16du:dateUtc="2025-01-03T08:50:00Z"/>
                <w:rFonts w:ascii="Times New Roman" w:eastAsiaTheme="minorEastAsia" w:hAnsi="Times New Roman" w:cs="Times New Roman"/>
                <w:color w:val="000000"/>
                <w:rPrChange w:id="17549" w:author="瑋婷 徐" w:date="2025-01-06T15:35:00Z" w16du:dateUtc="2025-01-06T07:35:00Z">
                  <w:rPr>
                    <w:ins w:id="17550" w:author="瑋婷 徐" w:date="2025-01-03T16:50:00Z" w16du:dateUtc="2025-01-03T08:50:00Z"/>
                    <w:rFonts w:ascii="Calibri" w:hAnsi="Calibri" w:cs="Calibri"/>
                    <w:color w:val="000000"/>
                    <w:sz w:val="28"/>
                    <w:szCs w:val="28"/>
                  </w:rPr>
                </w:rPrChange>
              </w:rPr>
              <w:pPrChange w:id="17551"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52" w:author="瑋婷 徐" w:date="2025-01-03T16:50:00Z" w16du:dateUtc="2025-01-03T08:50:00Z">
              <w:r w:rsidRPr="00727E7E">
                <w:rPr>
                  <w:rFonts w:ascii="Times New Roman" w:eastAsiaTheme="minorEastAsia" w:hAnsi="Times New Roman" w:cs="Times New Roman"/>
                  <w:color w:val="000000"/>
                  <w:rPrChange w:id="17553" w:author="瑋婷 徐" w:date="2025-01-06T15:35:00Z" w16du:dateUtc="2025-01-06T07:35:00Z">
                    <w:rPr>
                      <w:rFonts w:ascii="Calibri" w:hAnsi="Calibri" w:cs="Calibri"/>
                      <w:color w:val="000000"/>
                      <w:sz w:val="28"/>
                      <w:szCs w:val="28"/>
                    </w:rPr>
                  </w:rPrChange>
                </w:rPr>
                <w:t>36</w:t>
              </w:r>
            </w:ins>
          </w:p>
        </w:tc>
        <w:tc>
          <w:tcPr>
            <w:tcW w:w="0" w:type="pct"/>
            <w:noWrap/>
            <w:vAlign w:val="center"/>
            <w:hideMark/>
          </w:tcPr>
          <w:p w14:paraId="79CFB0DA"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54" w:author="瑋婷 徐" w:date="2025-01-03T16:50:00Z" w16du:dateUtc="2025-01-03T08:50:00Z"/>
                <w:rFonts w:ascii="Times New Roman" w:eastAsiaTheme="minorEastAsia" w:hAnsi="Times New Roman" w:cs="Times New Roman"/>
                <w:color w:val="000000"/>
                <w:rPrChange w:id="17555" w:author="瑋婷 徐" w:date="2025-01-06T15:35:00Z" w16du:dateUtc="2025-01-06T07:35:00Z">
                  <w:rPr>
                    <w:ins w:id="17556" w:author="瑋婷 徐" w:date="2025-01-03T16:50:00Z" w16du:dateUtc="2025-01-03T08:50:00Z"/>
                    <w:rFonts w:ascii="Calibri" w:hAnsi="Calibri" w:cs="Calibri"/>
                    <w:color w:val="000000"/>
                    <w:sz w:val="28"/>
                    <w:szCs w:val="28"/>
                  </w:rPr>
                </w:rPrChange>
              </w:rPr>
              <w:pPrChange w:id="17557"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58" w:author="瑋婷 徐" w:date="2025-01-03T16:50:00Z" w16du:dateUtc="2025-01-03T08:50:00Z">
              <w:r w:rsidRPr="00727E7E">
                <w:rPr>
                  <w:rFonts w:ascii="Times New Roman" w:eastAsiaTheme="minorEastAsia" w:hAnsi="Times New Roman" w:cs="Times New Roman"/>
                  <w:color w:val="000000"/>
                  <w:rPrChange w:id="17559" w:author="瑋婷 徐" w:date="2025-01-06T15:35:00Z" w16du:dateUtc="2025-01-06T07:35:00Z">
                    <w:rPr>
                      <w:rFonts w:ascii="Calibri" w:hAnsi="Calibri" w:cs="Calibri"/>
                      <w:color w:val="000000"/>
                      <w:sz w:val="28"/>
                      <w:szCs w:val="28"/>
                    </w:rPr>
                  </w:rPrChange>
                </w:rPr>
                <w:t>37</w:t>
              </w:r>
            </w:ins>
          </w:p>
        </w:tc>
        <w:tc>
          <w:tcPr>
            <w:tcW w:w="0" w:type="pct"/>
            <w:noWrap/>
            <w:vAlign w:val="center"/>
            <w:hideMark/>
          </w:tcPr>
          <w:p w14:paraId="2FC09E2C"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60" w:author="瑋婷 徐" w:date="2025-01-03T16:50:00Z" w16du:dateUtc="2025-01-03T08:50:00Z"/>
                <w:rFonts w:ascii="Times New Roman" w:eastAsiaTheme="minorEastAsia" w:hAnsi="Times New Roman" w:cs="Times New Roman"/>
                <w:color w:val="000000"/>
                <w:rPrChange w:id="17561" w:author="瑋婷 徐" w:date="2025-01-06T15:35:00Z" w16du:dateUtc="2025-01-06T07:35:00Z">
                  <w:rPr>
                    <w:ins w:id="17562" w:author="瑋婷 徐" w:date="2025-01-03T16:50:00Z" w16du:dateUtc="2025-01-03T08:50:00Z"/>
                    <w:rFonts w:ascii="Calibri" w:hAnsi="Calibri" w:cs="Calibri"/>
                    <w:color w:val="000000"/>
                    <w:sz w:val="28"/>
                    <w:szCs w:val="28"/>
                  </w:rPr>
                </w:rPrChange>
              </w:rPr>
              <w:pPrChange w:id="17563"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64" w:author="瑋婷 徐" w:date="2025-01-03T16:50:00Z" w16du:dateUtc="2025-01-03T08:50:00Z">
              <w:r w:rsidRPr="00727E7E">
                <w:rPr>
                  <w:rFonts w:ascii="Times New Roman" w:eastAsiaTheme="minorEastAsia" w:hAnsi="Times New Roman" w:cs="Times New Roman"/>
                  <w:color w:val="000000"/>
                  <w:rPrChange w:id="17565" w:author="瑋婷 徐" w:date="2025-01-06T15:35:00Z" w16du:dateUtc="2025-01-06T07:35:00Z">
                    <w:rPr>
                      <w:rFonts w:ascii="Calibri" w:hAnsi="Calibri" w:cs="Calibri"/>
                      <w:color w:val="000000"/>
                      <w:sz w:val="28"/>
                      <w:szCs w:val="28"/>
                    </w:rPr>
                  </w:rPrChange>
                </w:rPr>
                <w:t>38</w:t>
              </w:r>
            </w:ins>
          </w:p>
        </w:tc>
        <w:tc>
          <w:tcPr>
            <w:tcW w:w="0" w:type="pct"/>
            <w:noWrap/>
            <w:vAlign w:val="center"/>
            <w:hideMark/>
          </w:tcPr>
          <w:p w14:paraId="0B80C4F2"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66" w:author="瑋婷 徐" w:date="2025-01-03T16:50:00Z" w16du:dateUtc="2025-01-03T08:50:00Z"/>
                <w:rFonts w:ascii="Times New Roman" w:eastAsiaTheme="minorEastAsia" w:hAnsi="Times New Roman" w:cs="Times New Roman"/>
                <w:color w:val="000000"/>
                <w:rPrChange w:id="17567" w:author="瑋婷 徐" w:date="2025-01-06T15:35:00Z" w16du:dateUtc="2025-01-06T07:35:00Z">
                  <w:rPr>
                    <w:ins w:id="17568" w:author="瑋婷 徐" w:date="2025-01-03T16:50:00Z" w16du:dateUtc="2025-01-03T08:50:00Z"/>
                    <w:rFonts w:ascii="Calibri" w:hAnsi="Calibri" w:cs="Calibri"/>
                    <w:color w:val="000000"/>
                    <w:sz w:val="28"/>
                    <w:szCs w:val="28"/>
                  </w:rPr>
                </w:rPrChange>
              </w:rPr>
              <w:pPrChange w:id="17569"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70" w:author="瑋婷 徐" w:date="2025-01-03T16:50:00Z" w16du:dateUtc="2025-01-03T08:50:00Z">
              <w:r w:rsidRPr="00727E7E">
                <w:rPr>
                  <w:rFonts w:ascii="Times New Roman" w:eastAsiaTheme="minorEastAsia" w:hAnsi="Times New Roman" w:cs="Times New Roman"/>
                  <w:color w:val="000000"/>
                  <w:rPrChange w:id="17571" w:author="瑋婷 徐" w:date="2025-01-06T15:35:00Z" w16du:dateUtc="2025-01-06T07:35:00Z">
                    <w:rPr>
                      <w:rFonts w:ascii="Calibri" w:hAnsi="Calibri" w:cs="Calibri"/>
                      <w:color w:val="000000"/>
                      <w:sz w:val="28"/>
                      <w:szCs w:val="28"/>
                    </w:rPr>
                  </w:rPrChange>
                </w:rPr>
                <w:t>39</w:t>
              </w:r>
            </w:ins>
          </w:p>
        </w:tc>
        <w:tc>
          <w:tcPr>
            <w:tcW w:w="0" w:type="pct"/>
            <w:noWrap/>
            <w:vAlign w:val="center"/>
            <w:hideMark/>
          </w:tcPr>
          <w:p w14:paraId="66102BEA"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72" w:author="瑋婷 徐" w:date="2025-01-03T16:50:00Z" w16du:dateUtc="2025-01-03T08:50:00Z"/>
                <w:rFonts w:ascii="Times New Roman" w:eastAsiaTheme="minorEastAsia" w:hAnsi="Times New Roman" w:cs="Times New Roman"/>
                <w:color w:val="000000"/>
                <w:rPrChange w:id="17573" w:author="瑋婷 徐" w:date="2025-01-06T15:35:00Z" w16du:dateUtc="2025-01-06T07:35:00Z">
                  <w:rPr>
                    <w:ins w:id="17574" w:author="瑋婷 徐" w:date="2025-01-03T16:50:00Z" w16du:dateUtc="2025-01-03T08:50:00Z"/>
                    <w:rFonts w:ascii="Calibri" w:hAnsi="Calibri" w:cs="Calibri"/>
                    <w:color w:val="000000"/>
                    <w:sz w:val="28"/>
                    <w:szCs w:val="28"/>
                  </w:rPr>
                </w:rPrChange>
              </w:rPr>
              <w:pPrChange w:id="17575"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76" w:author="瑋婷 徐" w:date="2025-01-03T16:50:00Z" w16du:dateUtc="2025-01-03T08:50:00Z">
              <w:r w:rsidRPr="00727E7E">
                <w:rPr>
                  <w:rFonts w:ascii="Times New Roman" w:eastAsiaTheme="minorEastAsia" w:hAnsi="Times New Roman" w:cs="Times New Roman"/>
                  <w:color w:val="000000"/>
                  <w:rPrChange w:id="17577" w:author="瑋婷 徐" w:date="2025-01-06T15:35:00Z" w16du:dateUtc="2025-01-06T07:35:00Z">
                    <w:rPr>
                      <w:rFonts w:ascii="Calibri" w:hAnsi="Calibri" w:cs="Calibri"/>
                      <w:color w:val="000000"/>
                      <w:sz w:val="28"/>
                      <w:szCs w:val="28"/>
                    </w:rPr>
                  </w:rPrChange>
                </w:rPr>
                <w:t>40</w:t>
              </w:r>
            </w:ins>
          </w:p>
        </w:tc>
        <w:tc>
          <w:tcPr>
            <w:tcW w:w="0" w:type="pct"/>
            <w:noWrap/>
            <w:vAlign w:val="center"/>
            <w:hideMark/>
          </w:tcPr>
          <w:p w14:paraId="15718C19" w14:textId="77777777" w:rsidR="003C19C7" w:rsidRPr="00727E7E"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578" w:author="瑋婷 徐" w:date="2025-01-03T16:50:00Z" w16du:dateUtc="2025-01-03T08:50:00Z"/>
                <w:rFonts w:ascii="Times New Roman" w:eastAsiaTheme="minorEastAsia" w:hAnsi="Times New Roman" w:cs="Times New Roman"/>
                <w:color w:val="000000"/>
                <w:rPrChange w:id="17579" w:author="瑋婷 徐" w:date="2025-01-06T15:35:00Z" w16du:dateUtc="2025-01-06T07:35:00Z">
                  <w:rPr>
                    <w:ins w:id="17580" w:author="瑋婷 徐" w:date="2025-01-03T16:50:00Z" w16du:dateUtc="2025-01-03T08:50:00Z"/>
                    <w:rFonts w:ascii="Calibri" w:hAnsi="Calibri" w:cs="Calibri"/>
                    <w:color w:val="000000"/>
                    <w:sz w:val="28"/>
                    <w:szCs w:val="28"/>
                  </w:rPr>
                </w:rPrChange>
              </w:rPr>
              <w:pPrChange w:id="17581"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7582" w:author="瑋婷 徐" w:date="2025-01-03T16:50:00Z" w16du:dateUtc="2025-01-03T08:50:00Z">
              <w:r w:rsidRPr="00727E7E">
                <w:rPr>
                  <w:rFonts w:ascii="Times New Roman" w:eastAsiaTheme="minorEastAsia" w:hAnsi="Times New Roman" w:cs="Times New Roman"/>
                  <w:color w:val="000000"/>
                  <w:rPrChange w:id="17583" w:author="瑋婷 徐" w:date="2025-01-06T15:35:00Z" w16du:dateUtc="2025-01-06T07:35:00Z">
                    <w:rPr>
                      <w:rFonts w:ascii="Calibri" w:hAnsi="Calibri" w:cs="Calibri"/>
                      <w:color w:val="000000"/>
                      <w:sz w:val="28"/>
                      <w:szCs w:val="28"/>
                    </w:rPr>
                  </w:rPrChange>
                </w:rPr>
                <w:t>41</w:t>
              </w:r>
            </w:ins>
          </w:p>
        </w:tc>
      </w:tr>
      <w:tr w:rsidR="003C19C7" w:rsidRPr="00C51B34" w14:paraId="21639F9D" w14:textId="77777777" w:rsidTr="003C19C7">
        <w:trPr>
          <w:trHeight w:val="600"/>
          <w:ins w:id="1758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00E665FA" w14:textId="77777777" w:rsidR="003C19C7" w:rsidRPr="00727E7E" w:rsidRDefault="003C19C7">
            <w:pPr>
              <w:spacing w:line="360" w:lineRule="auto"/>
              <w:rPr>
                <w:ins w:id="17585" w:author="瑋婷 徐" w:date="2025-01-03T16:50:00Z" w16du:dateUtc="2025-01-03T08:50:00Z"/>
                <w:rFonts w:ascii="Times New Roman" w:eastAsiaTheme="minorEastAsia" w:hAnsi="Times New Roman" w:cs="Times New Roman"/>
                <w:b w:val="0"/>
                <w:bCs w:val="0"/>
                <w:color w:val="000000"/>
                <w:rPrChange w:id="17586" w:author="瑋婷 徐" w:date="2025-01-06T15:35:00Z" w16du:dateUtc="2025-01-06T07:35:00Z">
                  <w:rPr>
                    <w:ins w:id="17587" w:author="瑋婷 徐" w:date="2025-01-03T16:50:00Z" w16du:dateUtc="2025-01-03T08:50:00Z"/>
                    <w:rFonts w:ascii="Calibri" w:hAnsi="Calibri" w:cs="Calibri"/>
                    <w:color w:val="000000"/>
                    <w:sz w:val="22"/>
                    <w:szCs w:val="22"/>
                  </w:rPr>
                </w:rPrChange>
              </w:rPr>
              <w:pPrChange w:id="17588" w:author="瑋婷 徐" w:date="2025-01-03T16:51:00Z" w16du:dateUtc="2025-01-03T08:51:00Z">
                <w:pPr/>
              </w:pPrChange>
            </w:pPr>
            <w:ins w:id="17589" w:author="瑋婷 徐" w:date="2025-01-03T16:50:00Z" w16du:dateUtc="2025-01-03T08:50:00Z">
              <w:r w:rsidRPr="00727E7E">
                <w:rPr>
                  <w:rFonts w:ascii="Times New Roman" w:eastAsiaTheme="minorEastAsia" w:hAnsi="Times New Roman" w:cs="Times New Roman" w:hint="eastAsia"/>
                  <w:b w:val="0"/>
                  <w:bCs w:val="0"/>
                  <w:color w:val="000000"/>
                  <w:rPrChange w:id="17590" w:author="瑋婷 徐" w:date="2025-01-06T15:35:00Z" w16du:dateUtc="2025-01-06T07:35:00Z">
                    <w:rPr>
                      <w:rFonts w:ascii="Calibri" w:hAnsi="Calibri" w:cs="Calibri" w:hint="eastAsia"/>
                      <w:color w:val="000000"/>
                      <w:sz w:val="22"/>
                      <w:szCs w:val="22"/>
                    </w:rPr>
                  </w:rPrChange>
                </w:rPr>
                <w:t>臺灣山鷓鴣</w:t>
              </w:r>
              <w:r w:rsidRPr="00727E7E">
                <w:rPr>
                  <w:rFonts w:ascii="Times New Roman" w:eastAsiaTheme="minorEastAsia" w:hAnsi="Times New Roman" w:cs="Times New Roman"/>
                  <w:b w:val="0"/>
                  <w:bCs w:val="0"/>
                  <w:color w:val="000000"/>
                  <w:rPrChange w:id="17591" w:author="瑋婷 徐" w:date="2025-01-06T15:35:00Z" w16du:dateUtc="2025-01-06T07:35:00Z">
                    <w:rPr>
                      <w:rFonts w:ascii="Calibri" w:hAnsi="Calibri" w:cs="Calibri"/>
                      <w:color w:val="000000"/>
                      <w:sz w:val="22"/>
                      <w:szCs w:val="22"/>
                    </w:rPr>
                  </w:rPrChange>
                </w:rPr>
                <w:t xml:space="preserve"> </w:t>
              </w:r>
              <w:r w:rsidRPr="00727E7E">
                <w:rPr>
                  <w:b w:val="0"/>
                  <w:bCs w:val="0"/>
                  <w:color w:val="000000"/>
                  <w:rPrChange w:id="17592" w:author="瑋婷 徐" w:date="2025-01-06T15:35:00Z" w16du:dateUtc="2025-01-06T07:35:00Z">
                    <w:rPr>
                      <w:color w:val="000000"/>
                      <w:sz w:val="22"/>
                      <w:szCs w:val="22"/>
                    </w:rPr>
                  </w:rPrChange>
                </w:rPr>
                <w:t>◎</w:t>
              </w:r>
              <w:r w:rsidRPr="00727E7E">
                <w:rPr>
                  <w:rFonts w:ascii="Times New Roman" w:eastAsiaTheme="minorEastAsia" w:hAnsi="Times New Roman" w:cs="Times New Roman"/>
                  <w:b w:val="0"/>
                  <w:bCs w:val="0"/>
                  <w:color w:val="000000"/>
                  <w:rPrChange w:id="17593" w:author="瑋婷 徐" w:date="2025-01-06T15:35:00Z" w16du:dateUtc="2025-01-06T07:35:00Z">
                    <w:rPr>
                      <w:rFonts w:ascii="Calibri" w:hAnsi="Calibri" w:cs="Calibri"/>
                      <w:color w:val="000000"/>
                      <w:sz w:val="22"/>
                      <w:szCs w:val="22"/>
                    </w:rPr>
                  </w:rPrChange>
                </w:rPr>
                <w:t xml:space="preserve"> III</w:t>
              </w:r>
            </w:ins>
          </w:p>
        </w:tc>
        <w:tc>
          <w:tcPr>
            <w:tcW w:w="904" w:type="pct"/>
            <w:hideMark/>
          </w:tcPr>
          <w:p w14:paraId="21E2DAE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594" w:author="瑋婷 徐" w:date="2025-01-03T16:50:00Z" w16du:dateUtc="2025-01-03T08:50:00Z"/>
                <w:rFonts w:ascii="Times New Roman" w:eastAsiaTheme="minorEastAsia" w:hAnsi="Times New Roman" w:cs="Times New Roman"/>
                <w:i/>
                <w:iCs/>
                <w:color w:val="000000"/>
                <w:rPrChange w:id="17595" w:author="瑋婷 徐" w:date="2025-01-06T15:35:00Z" w16du:dateUtc="2025-01-06T07:35:00Z">
                  <w:rPr>
                    <w:ins w:id="17596" w:author="瑋婷 徐" w:date="2025-01-03T16:50:00Z" w16du:dateUtc="2025-01-03T08:50:00Z"/>
                    <w:rFonts w:ascii="Calibri" w:hAnsi="Calibri" w:cs="Calibri"/>
                    <w:i/>
                    <w:iCs/>
                    <w:color w:val="000000"/>
                    <w:sz w:val="22"/>
                    <w:szCs w:val="22"/>
                  </w:rPr>
                </w:rPrChange>
              </w:rPr>
              <w:pPrChange w:id="1759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598" w:author="瑋婷 徐" w:date="2025-01-03T16:50:00Z" w16du:dateUtc="2025-01-03T08:50:00Z">
              <w:r w:rsidRPr="00727E7E">
                <w:rPr>
                  <w:rFonts w:ascii="Times New Roman" w:eastAsiaTheme="minorEastAsia" w:hAnsi="Times New Roman" w:cs="Times New Roman"/>
                  <w:i/>
                  <w:iCs/>
                  <w:color w:val="000000"/>
                  <w:rPrChange w:id="17599" w:author="瑋婷 徐" w:date="2025-01-06T15:35:00Z" w16du:dateUtc="2025-01-06T07:35:00Z">
                    <w:rPr>
                      <w:rFonts w:ascii="Calibri" w:hAnsi="Calibri" w:cs="Calibri"/>
                      <w:i/>
                      <w:iCs/>
                      <w:color w:val="000000"/>
                      <w:sz w:val="22"/>
                      <w:szCs w:val="22"/>
                    </w:rPr>
                  </w:rPrChange>
                </w:rPr>
                <w:t>Arborophila crudigularis</w:t>
              </w:r>
            </w:ins>
          </w:p>
        </w:tc>
        <w:tc>
          <w:tcPr>
            <w:tcW w:w="162" w:type="pct"/>
            <w:noWrap/>
            <w:hideMark/>
          </w:tcPr>
          <w:p w14:paraId="16F564E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00" w:author="瑋婷 徐" w:date="2025-01-03T16:50:00Z" w16du:dateUtc="2025-01-03T08:50:00Z"/>
                <w:rFonts w:ascii="Times New Roman" w:eastAsiaTheme="minorEastAsia" w:hAnsi="Times New Roman" w:cs="Times New Roman"/>
                <w:color w:val="000000"/>
                <w:rPrChange w:id="17601" w:author="瑋婷 徐" w:date="2025-01-06T15:35:00Z" w16du:dateUtc="2025-01-06T07:35:00Z">
                  <w:rPr>
                    <w:ins w:id="17602" w:author="瑋婷 徐" w:date="2025-01-03T16:50:00Z" w16du:dateUtc="2025-01-03T08:50:00Z"/>
                    <w:rFonts w:ascii="Calibri" w:hAnsi="Calibri" w:cs="Calibri"/>
                    <w:color w:val="000000"/>
                    <w:sz w:val="22"/>
                    <w:szCs w:val="22"/>
                  </w:rPr>
                </w:rPrChange>
              </w:rPr>
              <w:pPrChange w:id="1760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04" w:author="瑋婷 徐" w:date="2025-01-03T16:50:00Z" w16du:dateUtc="2025-01-03T08:50:00Z">
              <w:r w:rsidRPr="00727E7E">
                <w:rPr>
                  <w:rFonts w:ascii="Times New Roman" w:eastAsiaTheme="minorEastAsia" w:hAnsi="Times New Roman" w:cs="Times New Roman"/>
                  <w:color w:val="000000"/>
                  <w:rPrChange w:id="17605" w:author="瑋婷 徐" w:date="2025-01-06T15:35:00Z" w16du:dateUtc="2025-01-06T07:35:00Z">
                    <w:rPr>
                      <w:rFonts w:ascii="Calibri" w:hAnsi="Calibri" w:cs="Calibri"/>
                      <w:color w:val="000000"/>
                      <w:sz w:val="22"/>
                      <w:szCs w:val="22"/>
                    </w:rPr>
                  </w:rPrChange>
                </w:rPr>
                <w:t>*</w:t>
              </w:r>
            </w:ins>
          </w:p>
        </w:tc>
        <w:tc>
          <w:tcPr>
            <w:tcW w:w="162" w:type="pct"/>
            <w:noWrap/>
            <w:hideMark/>
          </w:tcPr>
          <w:p w14:paraId="5F2DD19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06" w:author="瑋婷 徐" w:date="2025-01-03T16:50:00Z" w16du:dateUtc="2025-01-03T08:50:00Z"/>
                <w:rFonts w:ascii="Times New Roman" w:eastAsiaTheme="minorEastAsia" w:hAnsi="Times New Roman" w:cs="Times New Roman"/>
                <w:color w:val="000000"/>
                <w:rPrChange w:id="17607" w:author="瑋婷 徐" w:date="2025-01-06T15:35:00Z" w16du:dateUtc="2025-01-06T07:35:00Z">
                  <w:rPr>
                    <w:ins w:id="17608" w:author="瑋婷 徐" w:date="2025-01-03T16:50:00Z" w16du:dateUtc="2025-01-03T08:50:00Z"/>
                    <w:rFonts w:ascii="Calibri" w:hAnsi="Calibri" w:cs="Calibri"/>
                    <w:color w:val="000000"/>
                    <w:sz w:val="22"/>
                    <w:szCs w:val="22"/>
                  </w:rPr>
                </w:rPrChange>
              </w:rPr>
              <w:pPrChange w:id="1760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10" w:author="瑋婷 徐" w:date="2025-01-03T16:50:00Z" w16du:dateUtc="2025-01-03T08:50:00Z">
              <w:r w:rsidRPr="00727E7E">
                <w:rPr>
                  <w:rFonts w:ascii="Times New Roman" w:eastAsiaTheme="minorEastAsia" w:hAnsi="Times New Roman" w:cs="Times New Roman"/>
                  <w:color w:val="000000"/>
                  <w:rPrChange w:id="17611" w:author="瑋婷 徐" w:date="2025-01-06T15:35:00Z" w16du:dateUtc="2025-01-06T07:35:00Z">
                    <w:rPr>
                      <w:rFonts w:ascii="Calibri" w:hAnsi="Calibri" w:cs="Calibri"/>
                      <w:color w:val="000000"/>
                      <w:sz w:val="22"/>
                      <w:szCs w:val="22"/>
                    </w:rPr>
                  </w:rPrChange>
                </w:rPr>
                <w:t>*</w:t>
              </w:r>
            </w:ins>
          </w:p>
        </w:tc>
        <w:tc>
          <w:tcPr>
            <w:tcW w:w="162" w:type="pct"/>
            <w:noWrap/>
            <w:hideMark/>
          </w:tcPr>
          <w:p w14:paraId="7BCE8F3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12" w:author="瑋婷 徐" w:date="2025-01-03T16:50:00Z" w16du:dateUtc="2025-01-03T08:50:00Z"/>
                <w:rFonts w:ascii="Times New Roman" w:eastAsiaTheme="minorEastAsia" w:hAnsi="Times New Roman" w:cs="Times New Roman"/>
                <w:color w:val="000000"/>
                <w:rPrChange w:id="17613" w:author="瑋婷 徐" w:date="2025-01-06T15:35:00Z" w16du:dateUtc="2025-01-06T07:35:00Z">
                  <w:rPr>
                    <w:ins w:id="17614" w:author="瑋婷 徐" w:date="2025-01-03T16:50:00Z" w16du:dateUtc="2025-01-03T08:50:00Z"/>
                    <w:rFonts w:ascii="Calibri" w:hAnsi="Calibri" w:cs="Calibri"/>
                    <w:color w:val="000000"/>
                    <w:sz w:val="22"/>
                    <w:szCs w:val="22"/>
                  </w:rPr>
                </w:rPrChange>
              </w:rPr>
              <w:pPrChange w:id="1761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16" w:author="瑋婷 徐" w:date="2025-01-03T16:50:00Z" w16du:dateUtc="2025-01-03T08:50:00Z">
              <w:r w:rsidRPr="00727E7E">
                <w:rPr>
                  <w:rFonts w:ascii="Times New Roman" w:eastAsiaTheme="minorEastAsia" w:hAnsi="Times New Roman" w:cs="Times New Roman"/>
                  <w:color w:val="000000"/>
                  <w:rPrChange w:id="17617" w:author="瑋婷 徐" w:date="2025-01-06T15:35:00Z" w16du:dateUtc="2025-01-06T07:35:00Z">
                    <w:rPr>
                      <w:rFonts w:ascii="Calibri" w:hAnsi="Calibri" w:cs="Calibri"/>
                      <w:color w:val="000000"/>
                      <w:sz w:val="22"/>
                      <w:szCs w:val="22"/>
                    </w:rPr>
                  </w:rPrChange>
                </w:rPr>
                <w:t>*</w:t>
              </w:r>
            </w:ins>
          </w:p>
        </w:tc>
        <w:tc>
          <w:tcPr>
            <w:tcW w:w="162" w:type="pct"/>
            <w:noWrap/>
            <w:hideMark/>
          </w:tcPr>
          <w:p w14:paraId="3E59352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18" w:author="瑋婷 徐" w:date="2025-01-03T16:50:00Z" w16du:dateUtc="2025-01-03T08:50:00Z"/>
                <w:rFonts w:ascii="Times New Roman" w:eastAsiaTheme="minorEastAsia" w:hAnsi="Times New Roman" w:cs="Times New Roman"/>
                <w:color w:val="000000"/>
                <w:rPrChange w:id="17619" w:author="瑋婷 徐" w:date="2025-01-06T15:35:00Z" w16du:dateUtc="2025-01-06T07:35:00Z">
                  <w:rPr>
                    <w:ins w:id="17620" w:author="瑋婷 徐" w:date="2025-01-03T16:50:00Z" w16du:dateUtc="2025-01-03T08:50:00Z"/>
                    <w:rFonts w:ascii="Calibri" w:hAnsi="Calibri" w:cs="Calibri"/>
                    <w:color w:val="000000"/>
                    <w:sz w:val="22"/>
                    <w:szCs w:val="22"/>
                  </w:rPr>
                </w:rPrChange>
              </w:rPr>
              <w:pPrChange w:id="1762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22" w:author="瑋婷 徐" w:date="2025-01-03T16:50:00Z" w16du:dateUtc="2025-01-03T08:50:00Z">
              <w:r w:rsidRPr="00727E7E">
                <w:rPr>
                  <w:rFonts w:ascii="Times New Roman" w:eastAsiaTheme="minorEastAsia" w:hAnsi="Times New Roman" w:cs="Times New Roman"/>
                  <w:color w:val="000000"/>
                  <w:rPrChange w:id="17623" w:author="瑋婷 徐" w:date="2025-01-06T15:35:00Z" w16du:dateUtc="2025-01-06T07:35:00Z">
                    <w:rPr>
                      <w:rFonts w:ascii="Calibri" w:hAnsi="Calibri" w:cs="Calibri"/>
                      <w:color w:val="000000"/>
                      <w:sz w:val="22"/>
                      <w:szCs w:val="22"/>
                    </w:rPr>
                  </w:rPrChange>
                </w:rPr>
                <w:t>*</w:t>
              </w:r>
            </w:ins>
          </w:p>
        </w:tc>
        <w:tc>
          <w:tcPr>
            <w:tcW w:w="162" w:type="pct"/>
            <w:noWrap/>
            <w:hideMark/>
          </w:tcPr>
          <w:p w14:paraId="7F5902E3"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24" w:author="瑋婷 徐" w:date="2025-01-03T16:50:00Z" w16du:dateUtc="2025-01-03T08:50:00Z"/>
                <w:rFonts w:ascii="Times New Roman" w:eastAsiaTheme="minorEastAsia" w:hAnsi="Times New Roman" w:cs="Times New Roman"/>
                <w:color w:val="000000"/>
                <w:rPrChange w:id="17625" w:author="瑋婷 徐" w:date="2025-01-06T15:35:00Z" w16du:dateUtc="2025-01-06T07:35:00Z">
                  <w:rPr>
                    <w:ins w:id="17626" w:author="瑋婷 徐" w:date="2025-01-03T16:50:00Z" w16du:dateUtc="2025-01-03T08:50:00Z"/>
                    <w:rFonts w:ascii="Calibri" w:hAnsi="Calibri" w:cs="Calibri"/>
                    <w:color w:val="000000"/>
                    <w:sz w:val="22"/>
                    <w:szCs w:val="22"/>
                  </w:rPr>
                </w:rPrChange>
              </w:rPr>
              <w:pPrChange w:id="1762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4D0C9F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28" w:author="瑋婷 徐" w:date="2025-01-03T16:50:00Z" w16du:dateUtc="2025-01-03T08:50:00Z"/>
                <w:rFonts w:ascii="Times New Roman" w:eastAsiaTheme="minorEastAsia" w:hAnsi="Times New Roman" w:cs="Times New Roman"/>
                <w:color w:val="000000"/>
                <w:rPrChange w:id="17629" w:author="瑋婷 徐" w:date="2025-01-06T15:35:00Z" w16du:dateUtc="2025-01-06T07:35:00Z">
                  <w:rPr>
                    <w:ins w:id="17630" w:author="瑋婷 徐" w:date="2025-01-03T16:50:00Z" w16du:dateUtc="2025-01-03T08:50:00Z"/>
                    <w:rFonts w:ascii="Calibri" w:hAnsi="Calibri" w:cs="Calibri"/>
                    <w:color w:val="000000"/>
                    <w:sz w:val="22"/>
                    <w:szCs w:val="22"/>
                  </w:rPr>
                </w:rPrChange>
              </w:rPr>
              <w:pPrChange w:id="1763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32" w:author="瑋婷 徐" w:date="2025-01-03T16:50:00Z" w16du:dateUtc="2025-01-03T08:50:00Z">
              <w:r w:rsidRPr="00727E7E">
                <w:rPr>
                  <w:rFonts w:ascii="Times New Roman" w:eastAsiaTheme="minorEastAsia" w:hAnsi="Times New Roman" w:cs="Times New Roman"/>
                  <w:color w:val="000000"/>
                  <w:rPrChange w:id="17633" w:author="瑋婷 徐" w:date="2025-01-06T15:35:00Z" w16du:dateUtc="2025-01-06T07:35:00Z">
                    <w:rPr>
                      <w:rFonts w:ascii="Calibri" w:hAnsi="Calibri" w:cs="Calibri"/>
                      <w:color w:val="000000"/>
                      <w:sz w:val="22"/>
                      <w:szCs w:val="22"/>
                    </w:rPr>
                  </w:rPrChange>
                </w:rPr>
                <w:t>*</w:t>
              </w:r>
            </w:ins>
          </w:p>
        </w:tc>
        <w:tc>
          <w:tcPr>
            <w:tcW w:w="162" w:type="pct"/>
            <w:noWrap/>
            <w:hideMark/>
          </w:tcPr>
          <w:p w14:paraId="28E1846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34" w:author="瑋婷 徐" w:date="2025-01-03T16:50:00Z" w16du:dateUtc="2025-01-03T08:50:00Z"/>
                <w:rFonts w:ascii="Times New Roman" w:eastAsiaTheme="minorEastAsia" w:hAnsi="Times New Roman" w:cs="Times New Roman"/>
                <w:color w:val="000000"/>
                <w:rPrChange w:id="17635" w:author="瑋婷 徐" w:date="2025-01-06T15:35:00Z" w16du:dateUtc="2025-01-06T07:35:00Z">
                  <w:rPr>
                    <w:ins w:id="17636" w:author="瑋婷 徐" w:date="2025-01-03T16:50:00Z" w16du:dateUtc="2025-01-03T08:50:00Z"/>
                    <w:rFonts w:ascii="Calibri" w:hAnsi="Calibri" w:cs="Calibri"/>
                    <w:color w:val="000000"/>
                    <w:sz w:val="22"/>
                    <w:szCs w:val="22"/>
                  </w:rPr>
                </w:rPrChange>
              </w:rPr>
              <w:pPrChange w:id="1763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EA1B55D"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38" w:author="瑋婷 徐" w:date="2025-01-03T16:50:00Z" w16du:dateUtc="2025-01-03T08:50:00Z"/>
                <w:rFonts w:ascii="Times New Roman" w:eastAsiaTheme="minorEastAsia" w:hAnsi="Times New Roman" w:cs="Times New Roman"/>
                <w:rPrChange w:id="17639" w:author="瑋婷 徐" w:date="2025-01-06T15:35:00Z" w16du:dateUtc="2025-01-06T07:35:00Z">
                  <w:rPr>
                    <w:ins w:id="17640" w:author="瑋婷 徐" w:date="2025-01-03T16:50:00Z" w16du:dateUtc="2025-01-03T08:50:00Z"/>
                    <w:rFonts w:ascii="Times New Roman" w:eastAsia="Times New Roman" w:hAnsi="Times New Roman" w:cs="Times New Roman"/>
                    <w:sz w:val="20"/>
                    <w:szCs w:val="20"/>
                  </w:rPr>
                </w:rPrChange>
              </w:rPr>
              <w:pPrChange w:id="1764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CB7AF5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42" w:author="瑋婷 徐" w:date="2025-01-03T16:50:00Z" w16du:dateUtc="2025-01-03T08:50:00Z"/>
                <w:rFonts w:ascii="Times New Roman" w:eastAsiaTheme="minorEastAsia" w:hAnsi="Times New Roman" w:cs="Times New Roman"/>
                <w:rPrChange w:id="17643" w:author="瑋婷 徐" w:date="2025-01-06T15:35:00Z" w16du:dateUtc="2025-01-06T07:35:00Z">
                  <w:rPr>
                    <w:ins w:id="17644" w:author="瑋婷 徐" w:date="2025-01-03T16:50:00Z" w16du:dateUtc="2025-01-03T08:50:00Z"/>
                    <w:rFonts w:ascii="Times New Roman" w:eastAsia="Times New Roman" w:hAnsi="Times New Roman" w:cs="Times New Roman"/>
                    <w:sz w:val="20"/>
                    <w:szCs w:val="20"/>
                  </w:rPr>
                </w:rPrChange>
              </w:rPr>
              <w:pPrChange w:id="1764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DCE6E8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46" w:author="瑋婷 徐" w:date="2025-01-03T16:50:00Z" w16du:dateUtc="2025-01-03T08:50:00Z"/>
                <w:rFonts w:ascii="Times New Roman" w:eastAsiaTheme="minorEastAsia" w:hAnsi="Times New Roman" w:cs="Times New Roman"/>
                <w:color w:val="000000"/>
                <w:rPrChange w:id="17647" w:author="瑋婷 徐" w:date="2025-01-06T15:35:00Z" w16du:dateUtc="2025-01-06T07:35:00Z">
                  <w:rPr>
                    <w:ins w:id="17648" w:author="瑋婷 徐" w:date="2025-01-03T16:50:00Z" w16du:dateUtc="2025-01-03T08:50:00Z"/>
                    <w:rFonts w:ascii="Calibri" w:hAnsi="Calibri" w:cs="Calibri"/>
                    <w:color w:val="000000"/>
                    <w:sz w:val="22"/>
                    <w:szCs w:val="22"/>
                  </w:rPr>
                </w:rPrChange>
              </w:rPr>
              <w:pPrChange w:id="1764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50" w:author="瑋婷 徐" w:date="2025-01-03T16:50:00Z" w16du:dateUtc="2025-01-03T08:50:00Z">
              <w:r w:rsidRPr="00727E7E">
                <w:rPr>
                  <w:rFonts w:ascii="Times New Roman" w:eastAsiaTheme="minorEastAsia" w:hAnsi="Times New Roman" w:cs="Times New Roman"/>
                  <w:color w:val="000000"/>
                  <w:rPrChange w:id="17651" w:author="瑋婷 徐" w:date="2025-01-06T15:35:00Z" w16du:dateUtc="2025-01-06T07:35:00Z">
                    <w:rPr>
                      <w:rFonts w:ascii="Calibri" w:hAnsi="Calibri" w:cs="Calibri"/>
                      <w:color w:val="000000"/>
                      <w:sz w:val="22"/>
                      <w:szCs w:val="22"/>
                    </w:rPr>
                  </w:rPrChange>
                </w:rPr>
                <w:t>*</w:t>
              </w:r>
            </w:ins>
          </w:p>
        </w:tc>
        <w:tc>
          <w:tcPr>
            <w:tcW w:w="162" w:type="pct"/>
            <w:noWrap/>
            <w:hideMark/>
          </w:tcPr>
          <w:p w14:paraId="337212C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52" w:author="瑋婷 徐" w:date="2025-01-03T16:50:00Z" w16du:dateUtc="2025-01-03T08:50:00Z"/>
                <w:rFonts w:ascii="Times New Roman" w:eastAsiaTheme="minorEastAsia" w:hAnsi="Times New Roman" w:cs="Times New Roman"/>
                <w:color w:val="000000"/>
                <w:rPrChange w:id="17653" w:author="瑋婷 徐" w:date="2025-01-06T15:35:00Z" w16du:dateUtc="2025-01-06T07:35:00Z">
                  <w:rPr>
                    <w:ins w:id="17654" w:author="瑋婷 徐" w:date="2025-01-03T16:50:00Z" w16du:dateUtc="2025-01-03T08:50:00Z"/>
                    <w:rFonts w:ascii="Calibri" w:hAnsi="Calibri" w:cs="Calibri"/>
                    <w:color w:val="000000"/>
                    <w:sz w:val="22"/>
                    <w:szCs w:val="22"/>
                  </w:rPr>
                </w:rPrChange>
              </w:rPr>
              <w:pPrChange w:id="1765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56" w:author="瑋婷 徐" w:date="2025-01-03T16:50:00Z" w16du:dateUtc="2025-01-03T08:50:00Z">
              <w:r w:rsidRPr="00727E7E">
                <w:rPr>
                  <w:rFonts w:ascii="Times New Roman" w:eastAsiaTheme="minorEastAsia" w:hAnsi="Times New Roman" w:cs="Times New Roman"/>
                  <w:color w:val="000000"/>
                  <w:rPrChange w:id="17657" w:author="瑋婷 徐" w:date="2025-01-06T15:35:00Z" w16du:dateUtc="2025-01-06T07:35:00Z">
                    <w:rPr>
                      <w:rFonts w:ascii="Calibri" w:hAnsi="Calibri" w:cs="Calibri"/>
                      <w:color w:val="000000"/>
                      <w:sz w:val="22"/>
                      <w:szCs w:val="22"/>
                    </w:rPr>
                  </w:rPrChange>
                </w:rPr>
                <w:t>*</w:t>
              </w:r>
            </w:ins>
          </w:p>
        </w:tc>
        <w:tc>
          <w:tcPr>
            <w:tcW w:w="162" w:type="pct"/>
            <w:noWrap/>
            <w:hideMark/>
          </w:tcPr>
          <w:p w14:paraId="3A47DDF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58" w:author="瑋婷 徐" w:date="2025-01-03T16:50:00Z" w16du:dateUtc="2025-01-03T08:50:00Z"/>
                <w:rFonts w:ascii="Times New Roman" w:eastAsiaTheme="minorEastAsia" w:hAnsi="Times New Roman" w:cs="Times New Roman"/>
                <w:color w:val="000000"/>
                <w:rPrChange w:id="17659" w:author="瑋婷 徐" w:date="2025-01-06T15:35:00Z" w16du:dateUtc="2025-01-06T07:35:00Z">
                  <w:rPr>
                    <w:ins w:id="17660" w:author="瑋婷 徐" w:date="2025-01-03T16:50:00Z" w16du:dateUtc="2025-01-03T08:50:00Z"/>
                    <w:rFonts w:ascii="Calibri" w:hAnsi="Calibri" w:cs="Calibri"/>
                    <w:color w:val="000000"/>
                    <w:sz w:val="22"/>
                    <w:szCs w:val="22"/>
                  </w:rPr>
                </w:rPrChange>
              </w:rPr>
              <w:pPrChange w:id="1766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21B6655"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62" w:author="瑋婷 徐" w:date="2025-01-03T16:50:00Z" w16du:dateUtc="2025-01-03T08:50:00Z"/>
                <w:rFonts w:ascii="Times New Roman" w:eastAsiaTheme="minorEastAsia" w:hAnsi="Times New Roman" w:cs="Times New Roman"/>
                <w:color w:val="000000"/>
                <w:rPrChange w:id="17663" w:author="瑋婷 徐" w:date="2025-01-06T15:35:00Z" w16du:dateUtc="2025-01-06T07:35:00Z">
                  <w:rPr>
                    <w:ins w:id="17664" w:author="瑋婷 徐" w:date="2025-01-03T16:50:00Z" w16du:dateUtc="2025-01-03T08:50:00Z"/>
                    <w:rFonts w:ascii="Calibri" w:hAnsi="Calibri" w:cs="Calibri"/>
                    <w:color w:val="000000"/>
                    <w:sz w:val="22"/>
                    <w:szCs w:val="22"/>
                  </w:rPr>
                </w:rPrChange>
              </w:rPr>
              <w:pPrChange w:id="1766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66" w:author="瑋婷 徐" w:date="2025-01-03T16:50:00Z" w16du:dateUtc="2025-01-03T08:50:00Z">
              <w:r w:rsidRPr="00727E7E">
                <w:rPr>
                  <w:rFonts w:ascii="Times New Roman" w:eastAsiaTheme="minorEastAsia" w:hAnsi="Times New Roman" w:cs="Times New Roman"/>
                  <w:color w:val="000000"/>
                  <w:rPrChange w:id="17667" w:author="瑋婷 徐" w:date="2025-01-06T15:35:00Z" w16du:dateUtc="2025-01-06T07:35:00Z">
                    <w:rPr>
                      <w:rFonts w:ascii="Calibri" w:hAnsi="Calibri" w:cs="Calibri"/>
                      <w:color w:val="000000"/>
                      <w:sz w:val="22"/>
                      <w:szCs w:val="22"/>
                    </w:rPr>
                  </w:rPrChange>
                </w:rPr>
                <w:t>*</w:t>
              </w:r>
            </w:ins>
          </w:p>
        </w:tc>
        <w:tc>
          <w:tcPr>
            <w:tcW w:w="162" w:type="pct"/>
            <w:noWrap/>
            <w:hideMark/>
          </w:tcPr>
          <w:p w14:paraId="2031B2A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68" w:author="瑋婷 徐" w:date="2025-01-03T16:50:00Z" w16du:dateUtc="2025-01-03T08:50:00Z"/>
                <w:rFonts w:ascii="Times New Roman" w:eastAsiaTheme="minorEastAsia" w:hAnsi="Times New Roman" w:cs="Times New Roman"/>
                <w:color w:val="000000"/>
                <w:rPrChange w:id="17669" w:author="瑋婷 徐" w:date="2025-01-06T15:35:00Z" w16du:dateUtc="2025-01-06T07:35:00Z">
                  <w:rPr>
                    <w:ins w:id="17670" w:author="瑋婷 徐" w:date="2025-01-03T16:50:00Z" w16du:dateUtc="2025-01-03T08:50:00Z"/>
                    <w:rFonts w:ascii="Calibri" w:hAnsi="Calibri" w:cs="Calibri"/>
                    <w:color w:val="000000"/>
                    <w:sz w:val="22"/>
                    <w:szCs w:val="22"/>
                  </w:rPr>
                </w:rPrChange>
              </w:rPr>
              <w:pPrChange w:id="1767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D9FA08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72" w:author="瑋婷 徐" w:date="2025-01-03T16:50:00Z" w16du:dateUtc="2025-01-03T08:50:00Z"/>
                <w:rFonts w:ascii="Times New Roman" w:eastAsiaTheme="minorEastAsia" w:hAnsi="Times New Roman" w:cs="Times New Roman"/>
                <w:color w:val="000000"/>
                <w:rPrChange w:id="17673" w:author="瑋婷 徐" w:date="2025-01-06T15:35:00Z" w16du:dateUtc="2025-01-06T07:35:00Z">
                  <w:rPr>
                    <w:ins w:id="17674" w:author="瑋婷 徐" w:date="2025-01-03T16:50:00Z" w16du:dateUtc="2025-01-03T08:50:00Z"/>
                    <w:rFonts w:ascii="Calibri" w:hAnsi="Calibri" w:cs="Calibri"/>
                    <w:color w:val="000000"/>
                    <w:sz w:val="22"/>
                    <w:szCs w:val="22"/>
                  </w:rPr>
                </w:rPrChange>
              </w:rPr>
              <w:pPrChange w:id="1767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76" w:author="瑋婷 徐" w:date="2025-01-03T16:50:00Z" w16du:dateUtc="2025-01-03T08:50:00Z">
              <w:r w:rsidRPr="00727E7E">
                <w:rPr>
                  <w:rFonts w:ascii="Times New Roman" w:eastAsiaTheme="minorEastAsia" w:hAnsi="Times New Roman" w:cs="Times New Roman"/>
                  <w:color w:val="000000"/>
                  <w:rPrChange w:id="17677" w:author="瑋婷 徐" w:date="2025-01-06T15:35:00Z" w16du:dateUtc="2025-01-06T07:35:00Z">
                    <w:rPr>
                      <w:rFonts w:ascii="Calibri" w:hAnsi="Calibri" w:cs="Calibri"/>
                      <w:color w:val="000000"/>
                      <w:sz w:val="22"/>
                      <w:szCs w:val="22"/>
                    </w:rPr>
                  </w:rPrChange>
                </w:rPr>
                <w:t>*</w:t>
              </w:r>
            </w:ins>
          </w:p>
        </w:tc>
        <w:tc>
          <w:tcPr>
            <w:tcW w:w="162" w:type="pct"/>
            <w:noWrap/>
            <w:hideMark/>
          </w:tcPr>
          <w:p w14:paraId="5FDE88E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78" w:author="瑋婷 徐" w:date="2025-01-03T16:50:00Z" w16du:dateUtc="2025-01-03T08:50:00Z"/>
                <w:rFonts w:ascii="Times New Roman" w:eastAsiaTheme="minorEastAsia" w:hAnsi="Times New Roman" w:cs="Times New Roman"/>
                <w:color w:val="000000"/>
                <w:rPrChange w:id="17679" w:author="瑋婷 徐" w:date="2025-01-06T15:35:00Z" w16du:dateUtc="2025-01-06T07:35:00Z">
                  <w:rPr>
                    <w:ins w:id="17680" w:author="瑋婷 徐" w:date="2025-01-03T16:50:00Z" w16du:dateUtc="2025-01-03T08:50:00Z"/>
                    <w:rFonts w:ascii="Calibri" w:hAnsi="Calibri" w:cs="Calibri"/>
                    <w:color w:val="000000"/>
                    <w:sz w:val="22"/>
                    <w:szCs w:val="22"/>
                  </w:rPr>
                </w:rPrChange>
              </w:rPr>
              <w:pPrChange w:id="1768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82" w:author="瑋婷 徐" w:date="2025-01-03T16:50:00Z" w16du:dateUtc="2025-01-03T08:50:00Z">
              <w:r w:rsidRPr="00727E7E">
                <w:rPr>
                  <w:rFonts w:ascii="Times New Roman" w:eastAsiaTheme="minorEastAsia" w:hAnsi="Times New Roman" w:cs="Times New Roman"/>
                  <w:color w:val="000000"/>
                  <w:rPrChange w:id="17683" w:author="瑋婷 徐" w:date="2025-01-06T15:35:00Z" w16du:dateUtc="2025-01-06T07:35:00Z">
                    <w:rPr>
                      <w:rFonts w:ascii="Calibri" w:hAnsi="Calibri" w:cs="Calibri"/>
                      <w:color w:val="000000"/>
                      <w:sz w:val="22"/>
                      <w:szCs w:val="22"/>
                    </w:rPr>
                  </w:rPrChange>
                </w:rPr>
                <w:t>*</w:t>
              </w:r>
            </w:ins>
          </w:p>
        </w:tc>
        <w:tc>
          <w:tcPr>
            <w:tcW w:w="162" w:type="pct"/>
            <w:noWrap/>
            <w:hideMark/>
          </w:tcPr>
          <w:p w14:paraId="7735E2C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84" w:author="瑋婷 徐" w:date="2025-01-03T16:50:00Z" w16du:dateUtc="2025-01-03T08:50:00Z"/>
                <w:rFonts w:ascii="Times New Roman" w:eastAsiaTheme="minorEastAsia" w:hAnsi="Times New Roman" w:cs="Times New Roman"/>
                <w:color w:val="000000"/>
                <w:rPrChange w:id="17685" w:author="瑋婷 徐" w:date="2025-01-06T15:35:00Z" w16du:dateUtc="2025-01-06T07:35:00Z">
                  <w:rPr>
                    <w:ins w:id="17686" w:author="瑋婷 徐" w:date="2025-01-03T16:50:00Z" w16du:dateUtc="2025-01-03T08:50:00Z"/>
                    <w:rFonts w:ascii="Calibri" w:hAnsi="Calibri" w:cs="Calibri"/>
                    <w:color w:val="000000"/>
                    <w:sz w:val="22"/>
                    <w:szCs w:val="22"/>
                  </w:rPr>
                </w:rPrChange>
              </w:rPr>
              <w:pPrChange w:id="1768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88" w:author="瑋婷 徐" w:date="2025-01-03T16:50:00Z" w16du:dateUtc="2025-01-03T08:50:00Z">
              <w:r w:rsidRPr="00727E7E">
                <w:rPr>
                  <w:rFonts w:ascii="Times New Roman" w:eastAsiaTheme="minorEastAsia" w:hAnsi="Times New Roman" w:cs="Times New Roman"/>
                  <w:color w:val="000000"/>
                  <w:rPrChange w:id="17689" w:author="瑋婷 徐" w:date="2025-01-06T15:35:00Z" w16du:dateUtc="2025-01-06T07:35:00Z">
                    <w:rPr>
                      <w:rFonts w:ascii="Calibri" w:hAnsi="Calibri" w:cs="Calibri"/>
                      <w:color w:val="000000"/>
                      <w:sz w:val="22"/>
                      <w:szCs w:val="22"/>
                    </w:rPr>
                  </w:rPrChange>
                </w:rPr>
                <w:t>*</w:t>
              </w:r>
            </w:ins>
          </w:p>
        </w:tc>
        <w:tc>
          <w:tcPr>
            <w:tcW w:w="162" w:type="pct"/>
            <w:noWrap/>
            <w:hideMark/>
          </w:tcPr>
          <w:p w14:paraId="694A9BC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90" w:author="瑋婷 徐" w:date="2025-01-03T16:50:00Z" w16du:dateUtc="2025-01-03T08:50:00Z"/>
                <w:rFonts w:ascii="Times New Roman" w:eastAsiaTheme="minorEastAsia" w:hAnsi="Times New Roman" w:cs="Times New Roman"/>
                <w:color w:val="000000"/>
                <w:rPrChange w:id="17691" w:author="瑋婷 徐" w:date="2025-01-06T15:35:00Z" w16du:dateUtc="2025-01-06T07:35:00Z">
                  <w:rPr>
                    <w:ins w:id="17692" w:author="瑋婷 徐" w:date="2025-01-03T16:50:00Z" w16du:dateUtc="2025-01-03T08:50:00Z"/>
                    <w:rFonts w:ascii="Calibri" w:hAnsi="Calibri" w:cs="Calibri"/>
                    <w:color w:val="000000"/>
                    <w:sz w:val="22"/>
                    <w:szCs w:val="22"/>
                  </w:rPr>
                </w:rPrChange>
              </w:rPr>
              <w:pPrChange w:id="1769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694" w:author="瑋婷 徐" w:date="2025-01-03T16:50:00Z" w16du:dateUtc="2025-01-03T08:50:00Z">
              <w:r w:rsidRPr="00727E7E">
                <w:rPr>
                  <w:rFonts w:ascii="Times New Roman" w:eastAsiaTheme="minorEastAsia" w:hAnsi="Times New Roman" w:cs="Times New Roman"/>
                  <w:color w:val="000000"/>
                  <w:rPrChange w:id="17695" w:author="瑋婷 徐" w:date="2025-01-06T15:35:00Z" w16du:dateUtc="2025-01-06T07:35:00Z">
                    <w:rPr>
                      <w:rFonts w:ascii="Calibri" w:hAnsi="Calibri" w:cs="Calibri"/>
                      <w:color w:val="000000"/>
                      <w:sz w:val="22"/>
                      <w:szCs w:val="22"/>
                    </w:rPr>
                  </w:rPrChange>
                </w:rPr>
                <w:t>*</w:t>
              </w:r>
            </w:ins>
          </w:p>
        </w:tc>
        <w:tc>
          <w:tcPr>
            <w:tcW w:w="162" w:type="pct"/>
            <w:noWrap/>
            <w:hideMark/>
          </w:tcPr>
          <w:p w14:paraId="6E46077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696" w:author="瑋婷 徐" w:date="2025-01-03T16:50:00Z" w16du:dateUtc="2025-01-03T08:50:00Z"/>
                <w:rFonts w:ascii="Times New Roman" w:eastAsiaTheme="minorEastAsia" w:hAnsi="Times New Roman" w:cs="Times New Roman"/>
                <w:color w:val="000000"/>
                <w:rPrChange w:id="17697" w:author="瑋婷 徐" w:date="2025-01-06T15:35:00Z" w16du:dateUtc="2025-01-06T07:35:00Z">
                  <w:rPr>
                    <w:ins w:id="17698" w:author="瑋婷 徐" w:date="2025-01-03T16:50:00Z" w16du:dateUtc="2025-01-03T08:50:00Z"/>
                    <w:rFonts w:ascii="Calibri" w:hAnsi="Calibri" w:cs="Calibri"/>
                    <w:color w:val="000000"/>
                    <w:sz w:val="22"/>
                    <w:szCs w:val="22"/>
                  </w:rPr>
                </w:rPrChange>
              </w:rPr>
              <w:pPrChange w:id="1769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F993D9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00" w:author="瑋婷 徐" w:date="2025-01-03T16:50:00Z" w16du:dateUtc="2025-01-03T08:50:00Z"/>
                <w:rFonts w:ascii="Times New Roman" w:eastAsiaTheme="minorEastAsia" w:hAnsi="Times New Roman" w:cs="Times New Roman"/>
                <w:rPrChange w:id="17701" w:author="瑋婷 徐" w:date="2025-01-06T15:35:00Z" w16du:dateUtc="2025-01-06T07:35:00Z">
                  <w:rPr>
                    <w:ins w:id="17702" w:author="瑋婷 徐" w:date="2025-01-03T16:50:00Z" w16du:dateUtc="2025-01-03T08:50:00Z"/>
                    <w:rFonts w:ascii="Times New Roman" w:eastAsia="Times New Roman" w:hAnsi="Times New Roman" w:cs="Times New Roman"/>
                    <w:sz w:val="20"/>
                    <w:szCs w:val="20"/>
                  </w:rPr>
                </w:rPrChange>
              </w:rPr>
              <w:pPrChange w:id="1770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04DCB04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704" w:author="瑋婷 徐" w:date="2025-01-03T16:50:00Z" w16du:dateUtc="2025-01-03T08:50:00Z"/>
                <w:rFonts w:ascii="Times New Roman" w:eastAsiaTheme="minorEastAsia" w:hAnsi="Times New Roman" w:cs="Times New Roman"/>
                <w:rPrChange w:id="17705" w:author="瑋婷 徐" w:date="2025-01-06T15:35:00Z" w16du:dateUtc="2025-01-06T07:35:00Z">
                  <w:rPr>
                    <w:ins w:id="17706" w:author="瑋婷 徐" w:date="2025-01-03T16:50:00Z" w16du:dateUtc="2025-01-03T08:50:00Z"/>
                    <w:rFonts w:ascii="Times New Roman" w:eastAsia="Times New Roman" w:hAnsi="Times New Roman" w:cs="Times New Roman"/>
                    <w:sz w:val="20"/>
                    <w:szCs w:val="20"/>
                  </w:rPr>
                </w:rPrChange>
              </w:rPr>
              <w:pPrChange w:id="1770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7DE6E4ED" w14:textId="77777777" w:rsidTr="003C19C7">
        <w:trPr>
          <w:cnfStyle w:val="000000100000" w:firstRow="0" w:lastRow="0" w:firstColumn="0" w:lastColumn="0" w:oddVBand="0" w:evenVBand="0" w:oddHBand="1" w:evenHBand="0" w:firstRowFirstColumn="0" w:firstRowLastColumn="0" w:lastRowFirstColumn="0" w:lastRowLastColumn="0"/>
          <w:trHeight w:val="300"/>
          <w:ins w:id="1770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05EEFB44" w14:textId="77777777" w:rsidR="003C19C7" w:rsidRPr="00727E7E" w:rsidRDefault="003C19C7">
            <w:pPr>
              <w:spacing w:line="360" w:lineRule="auto"/>
              <w:rPr>
                <w:ins w:id="17709" w:author="瑋婷 徐" w:date="2025-01-03T16:50:00Z" w16du:dateUtc="2025-01-03T08:50:00Z"/>
                <w:rFonts w:ascii="Times New Roman" w:eastAsiaTheme="minorEastAsia" w:hAnsi="Times New Roman" w:cs="Times New Roman"/>
                <w:b w:val="0"/>
                <w:bCs w:val="0"/>
                <w:color w:val="000000"/>
                <w:rPrChange w:id="17710" w:author="瑋婷 徐" w:date="2025-01-06T15:35:00Z" w16du:dateUtc="2025-01-06T07:35:00Z">
                  <w:rPr>
                    <w:ins w:id="17711" w:author="瑋婷 徐" w:date="2025-01-03T16:50:00Z" w16du:dateUtc="2025-01-03T08:50:00Z"/>
                    <w:rFonts w:ascii="Calibri" w:hAnsi="Calibri" w:cs="Calibri"/>
                    <w:color w:val="000000"/>
                    <w:sz w:val="22"/>
                    <w:szCs w:val="22"/>
                  </w:rPr>
                </w:rPrChange>
              </w:rPr>
              <w:pPrChange w:id="17712" w:author="瑋婷 徐" w:date="2025-01-03T16:51:00Z" w16du:dateUtc="2025-01-03T08:51:00Z">
                <w:pPr/>
              </w:pPrChange>
            </w:pPr>
            <w:proofErr w:type="gramStart"/>
            <w:ins w:id="17713" w:author="瑋婷 徐" w:date="2025-01-03T16:50:00Z" w16du:dateUtc="2025-01-03T08:50:00Z">
              <w:r w:rsidRPr="00727E7E">
                <w:rPr>
                  <w:rFonts w:ascii="Times New Roman" w:eastAsiaTheme="minorEastAsia" w:hAnsi="Times New Roman" w:cs="Times New Roman" w:hint="eastAsia"/>
                  <w:b w:val="0"/>
                  <w:bCs w:val="0"/>
                  <w:color w:val="000000"/>
                  <w:rPrChange w:id="17714" w:author="瑋婷 徐" w:date="2025-01-06T15:35:00Z" w16du:dateUtc="2025-01-06T07:35:00Z">
                    <w:rPr>
                      <w:rFonts w:ascii="Calibri" w:hAnsi="Calibri" w:cs="Calibri" w:hint="eastAsia"/>
                      <w:color w:val="000000"/>
                      <w:sz w:val="22"/>
                      <w:szCs w:val="22"/>
                    </w:rPr>
                  </w:rPrChange>
                </w:rPr>
                <w:t>黑長尾雉</w:t>
              </w:r>
              <w:proofErr w:type="gramEnd"/>
              <w:r w:rsidRPr="00727E7E">
                <w:rPr>
                  <w:rFonts w:ascii="Times New Roman" w:eastAsiaTheme="minorEastAsia" w:hAnsi="Times New Roman" w:cs="Times New Roman"/>
                  <w:b w:val="0"/>
                  <w:bCs w:val="0"/>
                  <w:color w:val="000000"/>
                  <w:rPrChange w:id="17715" w:author="瑋婷 徐" w:date="2025-01-06T15:35:00Z" w16du:dateUtc="2025-01-06T07:35:00Z">
                    <w:rPr>
                      <w:rFonts w:ascii="Calibri" w:hAnsi="Calibri" w:cs="Calibri"/>
                      <w:color w:val="000000"/>
                      <w:sz w:val="22"/>
                      <w:szCs w:val="22"/>
                    </w:rPr>
                  </w:rPrChange>
                </w:rPr>
                <w:t xml:space="preserve"> </w:t>
              </w:r>
              <w:r w:rsidRPr="00727E7E">
                <w:rPr>
                  <w:b w:val="0"/>
                  <w:bCs w:val="0"/>
                  <w:color w:val="000000"/>
                  <w:rPrChange w:id="17716" w:author="瑋婷 徐" w:date="2025-01-06T15:35:00Z" w16du:dateUtc="2025-01-06T07:35:00Z">
                    <w:rPr>
                      <w:color w:val="000000"/>
                      <w:sz w:val="22"/>
                      <w:szCs w:val="22"/>
                    </w:rPr>
                  </w:rPrChange>
                </w:rPr>
                <w:t>◎</w:t>
              </w:r>
              <w:r w:rsidRPr="00727E7E">
                <w:rPr>
                  <w:rFonts w:ascii="Times New Roman" w:eastAsiaTheme="minorEastAsia" w:hAnsi="Times New Roman" w:cs="Times New Roman"/>
                  <w:b w:val="0"/>
                  <w:bCs w:val="0"/>
                  <w:color w:val="000000"/>
                  <w:rPrChange w:id="17717" w:author="瑋婷 徐" w:date="2025-01-06T15:35:00Z" w16du:dateUtc="2025-01-06T07:35:00Z">
                    <w:rPr>
                      <w:rFonts w:ascii="Calibri" w:hAnsi="Calibri" w:cs="Calibri"/>
                      <w:color w:val="000000"/>
                      <w:sz w:val="22"/>
                      <w:szCs w:val="22"/>
                    </w:rPr>
                  </w:rPrChange>
                </w:rPr>
                <w:t xml:space="preserve"> II</w:t>
              </w:r>
            </w:ins>
          </w:p>
        </w:tc>
        <w:tc>
          <w:tcPr>
            <w:tcW w:w="904" w:type="pct"/>
            <w:hideMark/>
          </w:tcPr>
          <w:p w14:paraId="3C2A202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18" w:author="瑋婷 徐" w:date="2025-01-03T16:50:00Z" w16du:dateUtc="2025-01-03T08:50:00Z"/>
                <w:rFonts w:ascii="Times New Roman" w:eastAsiaTheme="minorEastAsia" w:hAnsi="Times New Roman" w:cs="Times New Roman"/>
                <w:i/>
                <w:iCs/>
                <w:color w:val="000000"/>
                <w:rPrChange w:id="17719" w:author="瑋婷 徐" w:date="2025-01-06T15:35:00Z" w16du:dateUtc="2025-01-06T07:35:00Z">
                  <w:rPr>
                    <w:ins w:id="17720" w:author="瑋婷 徐" w:date="2025-01-03T16:50:00Z" w16du:dateUtc="2025-01-03T08:50:00Z"/>
                    <w:rFonts w:ascii="Calibri" w:hAnsi="Calibri" w:cs="Calibri"/>
                    <w:i/>
                    <w:iCs/>
                    <w:color w:val="000000"/>
                    <w:sz w:val="22"/>
                    <w:szCs w:val="22"/>
                  </w:rPr>
                </w:rPrChange>
              </w:rPr>
              <w:pPrChange w:id="1772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722" w:author="瑋婷 徐" w:date="2025-01-03T16:50:00Z" w16du:dateUtc="2025-01-03T08:50:00Z">
              <w:r w:rsidRPr="00727E7E">
                <w:rPr>
                  <w:rFonts w:ascii="Times New Roman" w:eastAsiaTheme="minorEastAsia" w:hAnsi="Times New Roman" w:cs="Times New Roman"/>
                  <w:i/>
                  <w:iCs/>
                  <w:color w:val="000000"/>
                  <w:rPrChange w:id="17723" w:author="瑋婷 徐" w:date="2025-01-06T15:35:00Z" w16du:dateUtc="2025-01-06T07:35:00Z">
                    <w:rPr>
                      <w:rFonts w:ascii="Calibri" w:hAnsi="Calibri" w:cs="Calibri"/>
                      <w:i/>
                      <w:iCs/>
                      <w:color w:val="000000"/>
                      <w:sz w:val="22"/>
                      <w:szCs w:val="22"/>
                    </w:rPr>
                  </w:rPrChange>
                </w:rPr>
                <w:t>Syrmaticus mikado</w:t>
              </w:r>
            </w:ins>
          </w:p>
        </w:tc>
        <w:tc>
          <w:tcPr>
            <w:tcW w:w="162" w:type="pct"/>
            <w:noWrap/>
            <w:hideMark/>
          </w:tcPr>
          <w:p w14:paraId="371FE70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24" w:author="瑋婷 徐" w:date="2025-01-03T16:50:00Z" w16du:dateUtc="2025-01-03T08:50:00Z"/>
                <w:rFonts w:ascii="Times New Roman" w:eastAsiaTheme="minorEastAsia" w:hAnsi="Times New Roman" w:cs="Times New Roman"/>
                <w:i/>
                <w:iCs/>
                <w:color w:val="000000"/>
                <w:rPrChange w:id="17725" w:author="瑋婷 徐" w:date="2025-01-06T15:35:00Z" w16du:dateUtc="2025-01-06T07:35:00Z">
                  <w:rPr>
                    <w:ins w:id="17726" w:author="瑋婷 徐" w:date="2025-01-03T16:50:00Z" w16du:dateUtc="2025-01-03T08:50:00Z"/>
                    <w:rFonts w:ascii="Calibri" w:hAnsi="Calibri" w:cs="Calibri"/>
                    <w:i/>
                    <w:iCs/>
                    <w:color w:val="000000"/>
                    <w:sz w:val="22"/>
                    <w:szCs w:val="22"/>
                  </w:rPr>
                </w:rPrChange>
              </w:rPr>
              <w:pPrChange w:id="1772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DEE211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28" w:author="瑋婷 徐" w:date="2025-01-03T16:50:00Z" w16du:dateUtc="2025-01-03T08:50:00Z"/>
                <w:rFonts w:ascii="Times New Roman" w:eastAsiaTheme="minorEastAsia" w:hAnsi="Times New Roman" w:cs="Times New Roman"/>
                <w:rPrChange w:id="17729" w:author="瑋婷 徐" w:date="2025-01-06T15:35:00Z" w16du:dateUtc="2025-01-06T07:35:00Z">
                  <w:rPr>
                    <w:ins w:id="17730" w:author="瑋婷 徐" w:date="2025-01-03T16:50:00Z" w16du:dateUtc="2025-01-03T08:50:00Z"/>
                    <w:rFonts w:ascii="Times New Roman" w:eastAsia="Times New Roman" w:hAnsi="Times New Roman" w:cs="Times New Roman"/>
                    <w:sz w:val="20"/>
                    <w:szCs w:val="20"/>
                  </w:rPr>
                </w:rPrChange>
              </w:rPr>
              <w:pPrChange w:id="1773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77BE9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32" w:author="瑋婷 徐" w:date="2025-01-03T16:50:00Z" w16du:dateUtc="2025-01-03T08:50:00Z"/>
                <w:rFonts w:ascii="Times New Roman" w:eastAsiaTheme="minorEastAsia" w:hAnsi="Times New Roman" w:cs="Times New Roman"/>
                <w:rPrChange w:id="17733" w:author="瑋婷 徐" w:date="2025-01-06T15:35:00Z" w16du:dateUtc="2025-01-06T07:35:00Z">
                  <w:rPr>
                    <w:ins w:id="17734" w:author="瑋婷 徐" w:date="2025-01-03T16:50:00Z" w16du:dateUtc="2025-01-03T08:50:00Z"/>
                    <w:rFonts w:ascii="Times New Roman" w:eastAsia="Times New Roman" w:hAnsi="Times New Roman" w:cs="Times New Roman"/>
                    <w:sz w:val="20"/>
                    <w:szCs w:val="20"/>
                  </w:rPr>
                </w:rPrChange>
              </w:rPr>
              <w:pPrChange w:id="1773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3D7041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36" w:author="瑋婷 徐" w:date="2025-01-03T16:50:00Z" w16du:dateUtc="2025-01-03T08:50:00Z"/>
                <w:rFonts w:ascii="Times New Roman" w:eastAsiaTheme="minorEastAsia" w:hAnsi="Times New Roman" w:cs="Times New Roman"/>
                <w:rPrChange w:id="17737" w:author="瑋婷 徐" w:date="2025-01-06T15:35:00Z" w16du:dateUtc="2025-01-06T07:35:00Z">
                  <w:rPr>
                    <w:ins w:id="17738" w:author="瑋婷 徐" w:date="2025-01-03T16:50:00Z" w16du:dateUtc="2025-01-03T08:50:00Z"/>
                    <w:rFonts w:ascii="Times New Roman" w:eastAsia="Times New Roman" w:hAnsi="Times New Roman" w:cs="Times New Roman"/>
                    <w:sz w:val="20"/>
                    <w:szCs w:val="20"/>
                  </w:rPr>
                </w:rPrChange>
              </w:rPr>
              <w:pPrChange w:id="1773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AC4B568"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40" w:author="瑋婷 徐" w:date="2025-01-03T16:50:00Z" w16du:dateUtc="2025-01-03T08:50:00Z"/>
                <w:rFonts w:ascii="Times New Roman" w:eastAsiaTheme="minorEastAsia" w:hAnsi="Times New Roman" w:cs="Times New Roman"/>
                <w:rPrChange w:id="17741" w:author="瑋婷 徐" w:date="2025-01-06T15:35:00Z" w16du:dateUtc="2025-01-06T07:35:00Z">
                  <w:rPr>
                    <w:ins w:id="17742" w:author="瑋婷 徐" w:date="2025-01-03T16:50:00Z" w16du:dateUtc="2025-01-03T08:50:00Z"/>
                    <w:rFonts w:ascii="Times New Roman" w:eastAsia="Times New Roman" w:hAnsi="Times New Roman" w:cs="Times New Roman"/>
                    <w:sz w:val="20"/>
                    <w:szCs w:val="20"/>
                  </w:rPr>
                </w:rPrChange>
              </w:rPr>
              <w:pPrChange w:id="1774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770228A"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44" w:author="瑋婷 徐" w:date="2025-01-03T16:50:00Z" w16du:dateUtc="2025-01-03T08:50:00Z"/>
                <w:rFonts w:ascii="Times New Roman" w:eastAsiaTheme="minorEastAsia" w:hAnsi="Times New Roman" w:cs="Times New Roman"/>
                <w:color w:val="000000"/>
                <w:rPrChange w:id="17745" w:author="瑋婷 徐" w:date="2025-01-06T15:35:00Z" w16du:dateUtc="2025-01-06T07:35:00Z">
                  <w:rPr>
                    <w:ins w:id="17746" w:author="瑋婷 徐" w:date="2025-01-03T16:50:00Z" w16du:dateUtc="2025-01-03T08:50:00Z"/>
                    <w:rFonts w:ascii="Calibri" w:hAnsi="Calibri" w:cs="Calibri"/>
                    <w:color w:val="000000"/>
                    <w:sz w:val="22"/>
                    <w:szCs w:val="22"/>
                  </w:rPr>
                </w:rPrChange>
              </w:rPr>
              <w:pPrChange w:id="1774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748" w:author="瑋婷 徐" w:date="2025-01-03T16:50:00Z" w16du:dateUtc="2025-01-03T08:50:00Z">
              <w:r w:rsidRPr="00727E7E">
                <w:rPr>
                  <w:rFonts w:ascii="Times New Roman" w:eastAsiaTheme="minorEastAsia" w:hAnsi="Times New Roman" w:cs="Times New Roman"/>
                  <w:color w:val="000000"/>
                  <w:rPrChange w:id="17749" w:author="瑋婷 徐" w:date="2025-01-06T15:35:00Z" w16du:dateUtc="2025-01-06T07:35:00Z">
                    <w:rPr>
                      <w:rFonts w:ascii="Calibri" w:hAnsi="Calibri" w:cs="Calibri"/>
                      <w:color w:val="000000"/>
                      <w:sz w:val="22"/>
                      <w:szCs w:val="22"/>
                    </w:rPr>
                  </w:rPrChange>
                </w:rPr>
                <w:t>*</w:t>
              </w:r>
            </w:ins>
          </w:p>
        </w:tc>
        <w:tc>
          <w:tcPr>
            <w:tcW w:w="162" w:type="pct"/>
            <w:noWrap/>
            <w:hideMark/>
          </w:tcPr>
          <w:p w14:paraId="73E9ADBE"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50" w:author="瑋婷 徐" w:date="2025-01-03T16:50:00Z" w16du:dateUtc="2025-01-03T08:50:00Z"/>
                <w:rFonts w:ascii="Times New Roman" w:eastAsiaTheme="minorEastAsia" w:hAnsi="Times New Roman" w:cs="Times New Roman"/>
                <w:color w:val="000000"/>
                <w:rPrChange w:id="17751" w:author="瑋婷 徐" w:date="2025-01-06T15:35:00Z" w16du:dateUtc="2025-01-06T07:35:00Z">
                  <w:rPr>
                    <w:ins w:id="17752" w:author="瑋婷 徐" w:date="2025-01-03T16:50:00Z" w16du:dateUtc="2025-01-03T08:50:00Z"/>
                    <w:rFonts w:ascii="Calibri" w:hAnsi="Calibri" w:cs="Calibri"/>
                    <w:color w:val="000000"/>
                    <w:sz w:val="22"/>
                    <w:szCs w:val="22"/>
                  </w:rPr>
                </w:rPrChange>
              </w:rPr>
              <w:pPrChange w:id="1775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6BB594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54" w:author="瑋婷 徐" w:date="2025-01-03T16:50:00Z" w16du:dateUtc="2025-01-03T08:50:00Z"/>
                <w:rFonts w:ascii="Times New Roman" w:eastAsiaTheme="minorEastAsia" w:hAnsi="Times New Roman" w:cs="Times New Roman"/>
                <w:color w:val="000000"/>
                <w:rPrChange w:id="17755" w:author="瑋婷 徐" w:date="2025-01-06T15:35:00Z" w16du:dateUtc="2025-01-06T07:35:00Z">
                  <w:rPr>
                    <w:ins w:id="17756" w:author="瑋婷 徐" w:date="2025-01-03T16:50:00Z" w16du:dateUtc="2025-01-03T08:50:00Z"/>
                    <w:rFonts w:ascii="Calibri" w:hAnsi="Calibri" w:cs="Calibri"/>
                    <w:color w:val="000000"/>
                    <w:sz w:val="22"/>
                    <w:szCs w:val="22"/>
                  </w:rPr>
                </w:rPrChange>
              </w:rPr>
              <w:pPrChange w:id="1775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758" w:author="瑋婷 徐" w:date="2025-01-03T16:50:00Z" w16du:dateUtc="2025-01-03T08:50:00Z">
              <w:r w:rsidRPr="00727E7E">
                <w:rPr>
                  <w:rFonts w:ascii="Times New Roman" w:eastAsiaTheme="minorEastAsia" w:hAnsi="Times New Roman" w:cs="Times New Roman"/>
                  <w:color w:val="000000"/>
                  <w:rPrChange w:id="17759" w:author="瑋婷 徐" w:date="2025-01-06T15:35:00Z" w16du:dateUtc="2025-01-06T07:35:00Z">
                    <w:rPr>
                      <w:rFonts w:ascii="Calibri" w:hAnsi="Calibri" w:cs="Calibri"/>
                      <w:color w:val="000000"/>
                      <w:sz w:val="22"/>
                      <w:szCs w:val="22"/>
                    </w:rPr>
                  </w:rPrChange>
                </w:rPr>
                <w:t>*</w:t>
              </w:r>
            </w:ins>
          </w:p>
        </w:tc>
        <w:tc>
          <w:tcPr>
            <w:tcW w:w="162" w:type="pct"/>
            <w:noWrap/>
            <w:hideMark/>
          </w:tcPr>
          <w:p w14:paraId="3C5C80A9"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60" w:author="瑋婷 徐" w:date="2025-01-03T16:50:00Z" w16du:dateUtc="2025-01-03T08:50:00Z"/>
                <w:rFonts w:ascii="Times New Roman" w:eastAsiaTheme="minorEastAsia" w:hAnsi="Times New Roman" w:cs="Times New Roman"/>
                <w:color w:val="000000"/>
                <w:rPrChange w:id="17761" w:author="瑋婷 徐" w:date="2025-01-06T15:35:00Z" w16du:dateUtc="2025-01-06T07:35:00Z">
                  <w:rPr>
                    <w:ins w:id="17762" w:author="瑋婷 徐" w:date="2025-01-03T16:50:00Z" w16du:dateUtc="2025-01-03T08:50:00Z"/>
                    <w:rFonts w:ascii="Calibri" w:hAnsi="Calibri" w:cs="Calibri"/>
                    <w:color w:val="000000"/>
                    <w:sz w:val="22"/>
                    <w:szCs w:val="22"/>
                  </w:rPr>
                </w:rPrChange>
              </w:rPr>
              <w:pPrChange w:id="1776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3C0B002"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64" w:author="瑋婷 徐" w:date="2025-01-03T16:50:00Z" w16du:dateUtc="2025-01-03T08:50:00Z"/>
                <w:rFonts w:ascii="Times New Roman" w:eastAsiaTheme="minorEastAsia" w:hAnsi="Times New Roman" w:cs="Times New Roman"/>
                <w:rPrChange w:id="17765" w:author="瑋婷 徐" w:date="2025-01-06T15:35:00Z" w16du:dateUtc="2025-01-06T07:35:00Z">
                  <w:rPr>
                    <w:ins w:id="17766" w:author="瑋婷 徐" w:date="2025-01-03T16:50:00Z" w16du:dateUtc="2025-01-03T08:50:00Z"/>
                    <w:rFonts w:ascii="Times New Roman" w:eastAsia="Times New Roman" w:hAnsi="Times New Roman" w:cs="Times New Roman"/>
                    <w:sz w:val="20"/>
                    <w:szCs w:val="20"/>
                  </w:rPr>
                </w:rPrChange>
              </w:rPr>
              <w:pPrChange w:id="1776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22D03A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68" w:author="瑋婷 徐" w:date="2025-01-03T16:50:00Z" w16du:dateUtc="2025-01-03T08:50:00Z"/>
                <w:rFonts w:ascii="Times New Roman" w:eastAsiaTheme="minorEastAsia" w:hAnsi="Times New Roman" w:cs="Times New Roman"/>
                <w:rPrChange w:id="17769" w:author="瑋婷 徐" w:date="2025-01-06T15:35:00Z" w16du:dateUtc="2025-01-06T07:35:00Z">
                  <w:rPr>
                    <w:ins w:id="17770" w:author="瑋婷 徐" w:date="2025-01-03T16:50:00Z" w16du:dateUtc="2025-01-03T08:50:00Z"/>
                    <w:rFonts w:ascii="Times New Roman" w:eastAsia="Times New Roman" w:hAnsi="Times New Roman" w:cs="Times New Roman"/>
                    <w:sz w:val="20"/>
                    <w:szCs w:val="20"/>
                  </w:rPr>
                </w:rPrChange>
              </w:rPr>
              <w:pPrChange w:id="1777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3F32AF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72" w:author="瑋婷 徐" w:date="2025-01-03T16:50:00Z" w16du:dateUtc="2025-01-03T08:50:00Z"/>
                <w:rFonts w:ascii="Times New Roman" w:eastAsiaTheme="minorEastAsia" w:hAnsi="Times New Roman" w:cs="Times New Roman"/>
                <w:rPrChange w:id="17773" w:author="瑋婷 徐" w:date="2025-01-06T15:35:00Z" w16du:dateUtc="2025-01-06T07:35:00Z">
                  <w:rPr>
                    <w:ins w:id="17774" w:author="瑋婷 徐" w:date="2025-01-03T16:50:00Z" w16du:dateUtc="2025-01-03T08:50:00Z"/>
                    <w:rFonts w:ascii="Times New Roman" w:eastAsia="Times New Roman" w:hAnsi="Times New Roman" w:cs="Times New Roman"/>
                    <w:sz w:val="20"/>
                    <w:szCs w:val="20"/>
                  </w:rPr>
                </w:rPrChange>
              </w:rPr>
              <w:pPrChange w:id="1777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2C3154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76" w:author="瑋婷 徐" w:date="2025-01-03T16:50:00Z" w16du:dateUtc="2025-01-03T08:50:00Z"/>
                <w:rFonts w:ascii="Times New Roman" w:eastAsiaTheme="minorEastAsia" w:hAnsi="Times New Roman" w:cs="Times New Roman"/>
                <w:rPrChange w:id="17777" w:author="瑋婷 徐" w:date="2025-01-06T15:35:00Z" w16du:dateUtc="2025-01-06T07:35:00Z">
                  <w:rPr>
                    <w:ins w:id="17778" w:author="瑋婷 徐" w:date="2025-01-03T16:50:00Z" w16du:dateUtc="2025-01-03T08:50:00Z"/>
                    <w:rFonts w:ascii="Times New Roman" w:eastAsia="Times New Roman" w:hAnsi="Times New Roman" w:cs="Times New Roman"/>
                    <w:sz w:val="20"/>
                    <w:szCs w:val="20"/>
                  </w:rPr>
                </w:rPrChange>
              </w:rPr>
              <w:pPrChange w:id="1777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14015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80" w:author="瑋婷 徐" w:date="2025-01-03T16:50:00Z" w16du:dateUtc="2025-01-03T08:50:00Z"/>
                <w:rFonts w:ascii="Times New Roman" w:eastAsiaTheme="minorEastAsia" w:hAnsi="Times New Roman" w:cs="Times New Roman"/>
                <w:rPrChange w:id="17781" w:author="瑋婷 徐" w:date="2025-01-06T15:35:00Z" w16du:dateUtc="2025-01-06T07:35:00Z">
                  <w:rPr>
                    <w:ins w:id="17782" w:author="瑋婷 徐" w:date="2025-01-03T16:50:00Z" w16du:dateUtc="2025-01-03T08:50:00Z"/>
                    <w:rFonts w:ascii="Times New Roman" w:eastAsia="Times New Roman" w:hAnsi="Times New Roman" w:cs="Times New Roman"/>
                    <w:sz w:val="20"/>
                    <w:szCs w:val="20"/>
                  </w:rPr>
                </w:rPrChange>
              </w:rPr>
              <w:pPrChange w:id="1778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7841118"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84" w:author="瑋婷 徐" w:date="2025-01-03T16:50:00Z" w16du:dateUtc="2025-01-03T08:50:00Z"/>
                <w:rFonts w:ascii="Times New Roman" w:eastAsiaTheme="minorEastAsia" w:hAnsi="Times New Roman" w:cs="Times New Roman"/>
                <w:rPrChange w:id="17785" w:author="瑋婷 徐" w:date="2025-01-06T15:35:00Z" w16du:dateUtc="2025-01-06T07:35:00Z">
                  <w:rPr>
                    <w:ins w:id="17786" w:author="瑋婷 徐" w:date="2025-01-03T16:50:00Z" w16du:dateUtc="2025-01-03T08:50:00Z"/>
                    <w:rFonts w:ascii="Times New Roman" w:eastAsia="Times New Roman" w:hAnsi="Times New Roman" w:cs="Times New Roman"/>
                    <w:sz w:val="20"/>
                    <w:szCs w:val="20"/>
                  </w:rPr>
                </w:rPrChange>
              </w:rPr>
              <w:pPrChange w:id="1778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09078D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88" w:author="瑋婷 徐" w:date="2025-01-03T16:50:00Z" w16du:dateUtc="2025-01-03T08:50:00Z"/>
                <w:rFonts w:ascii="Times New Roman" w:eastAsiaTheme="minorEastAsia" w:hAnsi="Times New Roman" w:cs="Times New Roman"/>
                <w:rPrChange w:id="17789" w:author="瑋婷 徐" w:date="2025-01-06T15:35:00Z" w16du:dateUtc="2025-01-06T07:35:00Z">
                  <w:rPr>
                    <w:ins w:id="17790" w:author="瑋婷 徐" w:date="2025-01-03T16:50:00Z" w16du:dateUtc="2025-01-03T08:50:00Z"/>
                    <w:rFonts w:ascii="Times New Roman" w:eastAsia="Times New Roman" w:hAnsi="Times New Roman" w:cs="Times New Roman"/>
                    <w:sz w:val="20"/>
                    <w:szCs w:val="20"/>
                  </w:rPr>
                </w:rPrChange>
              </w:rPr>
              <w:pPrChange w:id="1779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177E57B"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92" w:author="瑋婷 徐" w:date="2025-01-03T16:50:00Z" w16du:dateUtc="2025-01-03T08:50:00Z"/>
                <w:rFonts w:ascii="Times New Roman" w:eastAsiaTheme="minorEastAsia" w:hAnsi="Times New Roman" w:cs="Times New Roman"/>
                <w:rPrChange w:id="17793" w:author="瑋婷 徐" w:date="2025-01-06T15:35:00Z" w16du:dateUtc="2025-01-06T07:35:00Z">
                  <w:rPr>
                    <w:ins w:id="17794" w:author="瑋婷 徐" w:date="2025-01-03T16:50:00Z" w16du:dateUtc="2025-01-03T08:50:00Z"/>
                    <w:rFonts w:ascii="Times New Roman" w:eastAsia="Times New Roman" w:hAnsi="Times New Roman" w:cs="Times New Roman"/>
                    <w:sz w:val="20"/>
                    <w:szCs w:val="20"/>
                  </w:rPr>
                </w:rPrChange>
              </w:rPr>
              <w:pPrChange w:id="1779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FAB8DC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796" w:author="瑋婷 徐" w:date="2025-01-03T16:50:00Z" w16du:dateUtc="2025-01-03T08:50:00Z"/>
                <w:rFonts w:ascii="Times New Roman" w:eastAsiaTheme="minorEastAsia" w:hAnsi="Times New Roman" w:cs="Times New Roman"/>
                <w:rPrChange w:id="17797" w:author="瑋婷 徐" w:date="2025-01-06T15:35:00Z" w16du:dateUtc="2025-01-06T07:35:00Z">
                  <w:rPr>
                    <w:ins w:id="17798" w:author="瑋婷 徐" w:date="2025-01-03T16:50:00Z" w16du:dateUtc="2025-01-03T08:50:00Z"/>
                    <w:rFonts w:ascii="Times New Roman" w:eastAsia="Times New Roman" w:hAnsi="Times New Roman" w:cs="Times New Roman"/>
                    <w:sz w:val="20"/>
                    <w:szCs w:val="20"/>
                  </w:rPr>
                </w:rPrChange>
              </w:rPr>
              <w:pPrChange w:id="1779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69F88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800" w:author="瑋婷 徐" w:date="2025-01-03T16:50:00Z" w16du:dateUtc="2025-01-03T08:50:00Z"/>
                <w:rFonts w:ascii="Times New Roman" w:eastAsiaTheme="minorEastAsia" w:hAnsi="Times New Roman" w:cs="Times New Roman"/>
                <w:rPrChange w:id="17801" w:author="瑋婷 徐" w:date="2025-01-06T15:35:00Z" w16du:dateUtc="2025-01-06T07:35:00Z">
                  <w:rPr>
                    <w:ins w:id="17802" w:author="瑋婷 徐" w:date="2025-01-03T16:50:00Z" w16du:dateUtc="2025-01-03T08:50:00Z"/>
                    <w:rFonts w:ascii="Times New Roman" w:eastAsia="Times New Roman" w:hAnsi="Times New Roman" w:cs="Times New Roman"/>
                    <w:sz w:val="20"/>
                    <w:szCs w:val="20"/>
                  </w:rPr>
                </w:rPrChange>
              </w:rPr>
              <w:pPrChange w:id="1780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36F736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804" w:author="瑋婷 徐" w:date="2025-01-03T16:50:00Z" w16du:dateUtc="2025-01-03T08:50:00Z"/>
                <w:rFonts w:ascii="Times New Roman" w:eastAsiaTheme="minorEastAsia" w:hAnsi="Times New Roman" w:cs="Times New Roman"/>
                <w:rPrChange w:id="17805" w:author="瑋婷 徐" w:date="2025-01-06T15:35:00Z" w16du:dateUtc="2025-01-06T07:35:00Z">
                  <w:rPr>
                    <w:ins w:id="17806" w:author="瑋婷 徐" w:date="2025-01-03T16:50:00Z" w16du:dateUtc="2025-01-03T08:50:00Z"/>
                    <w:rFonts w:ascii="Times New Roman" w:eastAsia="Times New Roman" w:hAnsi="Times New Roman" w:cs="Times New Roman"/>
                    <w:sz w:val="20"/>
                    <w:szCs w:val="20"/>
                  </w:rPr>
                </w:rPrChange>
              </w:rPr>
              <w:pPrChange w:id="1780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45AC4BDB"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808" w:author="瑋婷 徐" w:date="2025-01-03T16:50:00Z" w16du:dateUtc="2025-01-03T08:50:00Z"/>
                <w:rFonts w:ascii="Times New Roman" w:eastAsiaTheme="minorEastAsia" w:hAnsi="Times New Roman" w:cs="Times New Roman"/>
                <w:rPrChange w:id="17809" w:author="瑋婷 徐" w:date="2025-01-06T15:35:00Z" w16du:dateUtc="2025-01-06T07:35:00Z">
                  <w:rPr>
                    <w:ins w:id="17810" w:author="瑋婷 徐" w:date="2025-01-03T16:50:00Z" w16du:dateUtc="2025-01-03T08:50:00Z"/>
                    <w:rFonts w:ascii="Times New Roman" w:eastAsia="Times New Roman" w:hAnsi="Times New Roman" w:cs="Times New Roman"/>
                    <w:sz w:val="20"/>
                    <w:szCs w:val="20"/>
                  </w:rPr>
                </w:rPrChange>
              </w:rPr>
              <w:pPrChange w:id="1781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305144F2" w14:textId="77777777" w:rsidTr="003C19C7">
        <w:trPr>
          <w:trHeight w:val="300"/>
          <w:ins w:id="1781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1DE9462B" w14:textId="77777777" w:rsidR="003C19C7" w:rsidRPr="00727E7E" w:rsidRDefault="003C19C7">
            <w:pPr>
              <w:spacing w:line="360" w:lineRule="auto"/>
              <w:rPr>
                <w:ins w:id="17813" w:author="瑋婷 徐" w:date="2025-01-03T16:50:00Z" w16du:dateUtc="2025-01-03T08:50:00Z"/>
                <w:rFonts w:ascii="Times New Roman" w:eastAsiaTheme="minorEastAsia" w:hAnsi="Times New Roman" w:cs="Times New Roman"/>
                <w:b w:val="0"/>
                <w:bCs w:val="0"/>
                <w:color w:val="000000"/>
                <w:rPrChange w:id="17814" w:author="瑋婷 徐" w:date="2025-01-06T15:35:00Z" w16du:dateUtc="2025-01-06T07:35:00Z">
                  <w:rPr>
                    <w:ins w:id="17815" w:author="瑋婷 徐" w:date="2025-01-03T16:50:00Z" w16du:dateUtc="2025-01-03T08:50:00Z"/>
                    <w:rFonts w:ascii="Calibri" w:hAnsi="Calibri" w:cs="Calibri"/>
                    <w:color w:val="000000"/>
                    <w:sz w:val="22"/>
                    <w:szCs w:val="22"/>
                  </w:rPr>
                </w:rPrChange>
              </w:rPr>
              <w:pPrChange w:id="17816" w:author="瑋婷 徐" w:date="2025-01-03T16:51:00Z" w16du:dateUtc="2025-01-03T08:51:00Z">
                <w:pPr/>
              </w:pPrChange>
            </w:pPr>
            <w:ins w:id="17817" w:author="瑋婷 徐" w:date="2025-01-03T16:50:00Z" w16du:dateUtc="2025-01-03T08:50:00Z">
              <w:r w:rsidRPr="00727E7E">
                <w:rPr>
                  <w:rFonts w:ascii="Times New Roman" w:eastAsiaTheme="minorEastAsia" w:hAnsi="Times New Roman" w:cs="Times New Roman" w:hint="eastAsia"/>
                  <w:b w:val="0"/>
                  <w:bCs w:val="0"/>
                  <w:color w:val="000000"/>
                  <w:rPrChange w:id="17818" w:author="瑋婷 徐" w:date="2025-01-06T15:35:00Z" w16du:dateUtc="2025-01-06T07:35:00Z">
                    <w:rPr>
                      <w:rFonts w:ascii="Calibri" w:hAnsi="Calibri" w:cs="Calibri" w:hint="eastAsia"/>
                      <w:color w:val="000000"/>
                      <w:sz w:val="22"/>
                      <w:szCs w:val="22"/>
                    </w:rPr>
                  </w:rPrChange>
                </w:rPr>
                <w:t>藍腹</w:t>
              </w:r>
              <w:proofErr w:type="gramStart"/>
              <w:r w:rsidRPr="00727E7E">
                <w:rPr>
                  <w:rFonts w:ascii="Times New Roman" w:eastAsiaTheme="minorEastAsia" w:hAnsi="Times New Roman" w:cs="Times New Roman" w:hint="eastAsia"/>
                  <w:b w:val="0"/>
                  <w:bCs w:val="0"/>
                  <w:color w:val="000000"/>
                  <w:rPrChange w:id="17819" w:author="瑋婷 徐" w:date="2025-01-06T15:35:00Z" w16du:dateUtc="2025-01-06T07:35:00Z">
                    <w:rPr>
                      <w:rFonts w:ascii="Calibri" w:hAnsi="Calibri" w:cs="Calibri" w:hint="eastAsia"/>
                      <w:color w:val="000000"/>
                      <w:sz w:val="22"/>
                      <w:szCs w:val="22"/>
                    </w:rPr>
                  </w:rPrChange>
                </w:rPr>
                <w:t>鷴</w:t>
              </w:r>
              <w:proofErr w:type="gramEnd"/>
              <w:r w:rsidRPr="00727E7E">
                <w:rPr>
                  <w:rFonts w:ascii="Times New Roman" w:eastAsiaTheme="minorEastAsia" w:hAnsi="Times New Roman" w:cs="Times New Roman"/>
                  <w:b w:val="0"/>
                  <w:bCs w:val="0"/>
                  <w:color w:val="000000"/>
                  <w:rPrChange w:id="17820" w:author="瑋婷 徐" w:date="2025-01-06T15:35:00Z" w16du:dateUtc="2025-01-06T07:35:00Z">
                    <w:rPr>
                      <w:rFonts w:ascii="Calibri" w:hAnsi="Calibri" w:cs="Calibri"/>
                      <w:color w:val="000000"/>
                      <w:sz w:val="22"/>
                      <w:szCs w:val="22"/>
                    </w:rPr>
                  </w:rPrChange>
                </w:rPr>
                <w:t xml:space="preserve"> </w:t>
              </w:r>
              <w:r w:rsidRPr="00727E7E">
                <w:rPr>
                  <w:b w:val="0"/>
                  <w:bCs w:val="0"/>
                  <w:color w:val="000000"/>
                  <w:rPrChange w:id="17821" w:author="瑋婷 徐" w:date="2025-01-06T15:35:00Z" w16du:dateUtc="2025-01-06T07:35:00Z">
                    <w:rPr>
                      <w:color w:val="000000"/>
                      <w:sz w:val="22"/>
                      <w:szCs w:val="22"/>
                    </w:rPr>
                  </w:rPrChange>
                </w:rPr>
                <w:t>◎</w:t>
              </w:r>
              <w:r w:rsidRPr="00727E7E">
                <w:rPr>
                  <w:rFonts w:ascii="Times New Roman" w:eastAsiaTheme="minorEastAsia" w:hAnsi="Times New Roman" w:cs="Times New Roman"/>
                  <w:b w:val="0"/>
                  <w:bCs w:val="0"/>
                  <w:color w:val="000000"/>
                  <w:rPrChange w:id="17822" w:author="瑋婷 徐" w:date="2025-01-06T15:35:00Z" w16du:dateUtc="2025-01-06T07:35:00Z">
                    <w:rPr>
                      <w:rFonts w:ascii="Calibri" w:hAnsi="Calibri" w:cs="Calibri"/>
                      <w:color w:val="000000"/>
                      <w:sz w:val="22"/>
                      <w:szCs w:val="22"/>
                    </w:rPr>
                  </w:rPrChange>
                </w:rPr>
                <w:t xml:space="preserve"> II</w:t>
              </w:r>
            </w:ins>
          </w:p>
        </w:tc>
        <w:tc>
          <w:tcPr>
            <w:tcW w:w="904" w:type="pct"/>
            <w:hideMark/>
          </w:tcPr>
          <w:p w14:paraId="1935B305"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23" w:author="瑋婷 徐" w:date="2025-01-03T16:50:00Z" w16du:dateUtc="2025-01-03T08:50:00Z"/>
                <w:rFonts w:ascii="Times New Roman" w:eastAsiaTheme="minorEastAsia" w:hAnsi="Times New Roman" w:cs="Times New Roman"/>
                <w:i/>
                <w:iCs/>
                <w:color w:val="000000"/>
                <w:rPrChange w:id="17824" w:author="瑋婷 徐" w:date="2025-01-06T15:35:00Z" w16du:dateUtc="2025-01-06T07:35:00Z">
                  <w:rPr>
                    <w:ins w:id="17825" w:author="瑋婷 徐" w:date="2025-01-03T16:50:00Z" w16du:dateUtc="2025-01-03T08:50:00Z"/>
                    <w:rFonts w:ascii="Calibri" w:hAnsi="Calibri" w:cs="Calibri"/>
                    <w:i/>
                    <w:iCs/>
                    <w:color w:val="000000"/>
                    <w:sz w:val="22"/>
                    <w:szCs w:val="22"/>
                  </w:rPr>
                </w:rPrChange>
              </w:rPr>
              <w:pPrChange w:id="1782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827" w:author="瑋婷 徐" w:date="2025-01-03T16:50:00Z" w16du:dateUtc="2025-01-03T08:50:00Z">
              <w:r w:rsidRPr="00727E7E">
                <w:rPr>
                  <w:rFonts w:ascii="Times New Roman" w:eastAsiaTheme="minorEastAsia" w:hAnsi="Times New Roman" w:cs="Times New Roman"/>
                  <w:i/>
                  <w:iCs/>
                  <w:color w:val="000000"/>
                  <w:rPrChange w:id="17828" w:author="瑋婷 徐" w:date="2025-01-06T15:35:00Z" w16du:dateUtc="2025-01-06T07:35:00Z">
                    <w:rPr>
                      <w:rFonts w:ascii="Calibri" w:hAnsi="Calibri" w:cs="Calibri"/>
                      <w:i/>
                      <w:iCs/>
                      <w:color w:val="000000"/>
                      <w:sz w:val="22"/>
                      <w:szCs w:val="22"/>
                    </w:rPr>
                  </w:rPrChange>
                </w:rPr>
                <w:t>Lophura swinhoii</w:t>
              </w:r>
            </w:ins>
          </w:p>
        </w:tc>
        <w:tc>
          <w:tcPr>
            <w:tcW w:w="162" w:type="pct"/>
            <w:noWrap/>
            <w:hideMark/>
          </w:tcPr>
          <w:p w14:paraId="3C2180A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29" w:author="瑋婷 徐" w:date="2025-01-03T16:50:00Z" w16du:dateUtc="2025-01-03T08:50:00Z"/>
                <w:rFonts w:ascii="Times New Roman" w:eastAsiaTheme="minorEastAsia" w:hAnsi="Times New Roman" w:cs="Times New Roman"/>
                <w:i/>
                <w:iCs/>
                <w:color w:val="000000"/>
                <w:rPrChange w:id="17830" w:author="瑋婷 徐" w:date="2025-01-06T15:35:00Z" w16du:dateUtc="2025-01-06T07:35:00Z">
                  <w:rPr>
                    <w:ins w:id="17831" w:author="瑋婷 徐" w:date="2025-01-03T16:50:00Z" w16du:dateUtc="2025-01-03T08:50:00Z"/>
                    <w:rFonts w:ascii="Calibri" w:hAnsi="Calibri" w:cs="Calibri"/>
                    <w:i/>
                    <w:iCs/>
                    <w:color w:val="000000"/>
                    <w:sz w:val="22"/>
                    <w:szCs w:val="22"/>
                  </w:rPr>
                </w:rPrChange>
              </w:rPr>
              <w:pPrChange w:id="1783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C51B5E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33" w:author="瑋婷 徐" w:date="2025-01-03T16:50:00Z" w16du:dateUtc="2025-01-03T08:50:00Z"/>
                <w:rFonts w:ascii="Times New Roman" w:eastAsiaTheme="minorEastAsia" w:hAnsi="Times New Roman" w:cs="Times New Roman"/>
                <w:rPrChange w:id="17834" w:author="瑋婷 徐" w:date="2025-01-06T15:35:00Z" w16du:dateUtc="2025-01-06T07:35:00Z">
                  <w:rPr>
                    <w:ins w:id="17835" w:author="瑋婷 徐" w:date="2025-01-03T16:50:00Z" w16du:dateUtc="2025-01-03T08:50:00Z"/>
                    <w:rFonts w:ascii="Times New Roman" w:eastAsia="Times New Roman" w:hAnsi="Times New Roman" w:cs="Times New Roman"/>
                    <w:sz w:val="20"/>
                    <w:szCs w:val="20"/>
                  </w:rPr>
                </w:rPrChange>
              </w:rPr>
              <w:pPrChange w:id="1783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5BD197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37" w:author="瑋婷 徐" w:date="2025-01-03T16:50:00Z" w16du:dateUtc="2025-01-03T08:50:00Z"/>
                <w:rFonts w:ascii="Times New Roman" w:eastAsiaTheme="minorEastAsia" w:hAnsi="Times New Roman" w:cs="Times New Roman"/>
                <w:rPrChange w:id="17838" w:author="瑋婷 徐" w:date="2025-01-06T15:35:00Z" w16du:dateUtc="2025-01-06T07:35:00Z">
                  <w:rPr>
                    <w:ins w:id="17839" w:author="瑋婷 徐" w:date="2025-01-03T16:50:00Z" w16du:dateUtc="2025-01-03T08:50:00Z"/>
                    <w:rFonts w:ascii="Times New Roman" w:eastAsia="Times New Roman" w:hAnsi="Times New Roman" w:cs="Times New Roman"/>
                    <w:sz w:val="20"/>
                    <w:szCs w:val="20"/>
                  </w:rPr>
                </w:rPrChange>
              </w:rPr>
              <w:pPrChange w:id="1784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286D87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41" w:author="瑋婷 徐" w:date="2025-01-03T16:50:00Z" w16du:dateUtc="2025-01-03T08:50:00Z"/>
                <w:rFonts w:ascii="Times New Roman" w:eastAsiaTheme="minorEastAsia" w:hAnsi="Times New Roman" w:cs="Times New Roman"/>
                <w:rPrChange w:id="17842" w:author="瑋婷 徐" w:date="2025-01-06T15:35:00Z" w16du:dateUtc="2025-01-06T07:35:00Z">
                  <w:rPr>
                    <w:ins w:id="17843" w:author="瑋婷 徐" w:date="2025-01-03T16:50:00Z" w16du:dateUtc="2025-01-03T08:50:00Z"/>
                    <w:rFonts w:ascii="Times New Roman" w:eastAsia="Times New Roman" w:hAnsi="Times New Roman" w:cs="Times New Roman"/>
                    <w:sz w:val="20"/>
                    <w:szCs w:val="20"/>
                  </w:rPr>
                </w:rPrChange>
              </w:rPr>
              <w:pPrChange w:id="1784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A2A950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45" w:author="瑋婷 徐" w:date="2025-01-03T16:50:00Z" w16du:dateUtc="2025-01-03T08:50:00Z"/>
                <w:rFonts w:ascii="Times New Roman" w:eastAsiaTheme="minorEastAsia" w:hAnsi="Times New Roman" w:cs="Times New Roman"/>
                <w:color w:val="000000"/>
                <w:rPrChange w:id="17846" w:author="瑋婷 徐" w:date="2025-01-06T15:35:00Z" w16du:dateUtc="2025-01-06T07:35:00Z">
                  <w:rPr>
                    <w:ins w:id="17847" w:author="瑋婷 徐" w:date="2025-01-03T16:50:00Z" w16du:dateUtc="2025-01-03T08:50:00Z"/>
                    <w:rFonts w:ascii="Calibri" w:hAnsi="Calibri" w:cs="Calibri"/>
                    <w:color w:val="000000"/>
                    <w:sz w:val="22"/>
                    <w:szCs w:val="22"/>
                  </w:rPr>
                </w:rPrChange>
              </w:rPr>
              <w:pPrChange w:id="1784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849" w:author="瑋婷 徐" w:date="2025-01-03T16:50:00Z" w16du:dateUtc="2025-01-03T08:50:00Z">
              <w:r w:rsidRPr="00727E7E">
                <w:rPr>
                  <w:rFonts w:ascii="Times New Roman" w:eastAsiaTheme="minorEastAsia" w:hAnsi="Times New Roman" w:cs="Times New Roman"/>
                  <w:color w:val="000000"/>
                  <w:rPrChange w:id="17850" w:author="瑋婷 徐" w:date="2025-01-06T15:35:00Z" w16du:dateUtc="2025-01-06T07:35:00Z">
                    <w:rPr>
                      <w:rFonts w:ascii="Calibri" w:hAnsi="Calibri" w:cs="Calibri"/>
                      <w:color w:val="000000"/>
                      <w:sz w:val="22"/>
                      <w:szCs w:val="22"/>
                    </w:rPr>
                  </w:rPrChange>
                </w:rPr>
                <w:t>*</w:t>
              </w:r>
            </w:ins>
          </w:p>
        </w:tc>
        <w:tc>
          <w:tcPr>
            <w:tcW w:w="162" w:type="pct"/>
            <w:noWrap/>
            <w:hideMark/>
          </w:tcPr>
          <w:p w14:paraId="2EA44B45"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51" w:author="瑋婷 徐" w:date="2025-01-03T16:50:00Z" w16du:dateUtc="2025-01-03T08:50:00Z"/>
                <w:rFonts w:ascii="Times New Roman" w:eastAsiaTheme="minorEastAsia" w:hAnsi="Times New Roman" w:cs="Times New Roman"/>
                <w:color w:val="000000"/>
                <w:rPrChange w:id="17852" w:author="瑋婷 徐" w:date="2025-01-06T15:35:00Z" w16du:dateUtc="2025-01-06T07:35:00Z">
                  <w:rPr>
                    <w:ins w:id="17853" w:author="瑋婷 徐" w:date="2025-01-03T16:50:00Z" w16du:dateUtc="2025-01-03T08:50:00Z"/>
                    <w:rFonts w:ascii="Calibri" w:hAnsi="Calibri" w:cs="Calibri"/>
                    <w:color w:val="000000"/>
                    <w:sz w:val="22"/>
                    <w:szCs w:val="22"/>
                  </w:rPr>
                </w:rPrChange>
              </w:rPr>
              <w:pPrChange w:id="1785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FE8571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55" w:author="瑋婷 徐" w:date="2025-01-03T16:50:00Z" w16du:dateUtc="2025-01-03T08:50:00Z"/>
                <w:rFonts w:ascii="Times New Roman" w:eastAsiaTheme="minorEastAsia" w:hAnsi="Times New Roman" w:cs="Times New Roman"/>
                <w:rPrChange w:id="17856" w:author="瑋婷 徐" w:date="2025-01-06T15:35:00Z" w16du:dateUtc="2025-01-06T07:35:00Z">
                  <w:rPr>
                    <w:ins w:id="17857" w:author="瑋婷 徐" w:date="2025-01-03T16:50:00Z" w16du:dateUtc="2025-01-03T08:50:00Z"/>
                    <w:rFonts w:ascii="Times New Roman" w:eastAsia="Times New Roman" w:hAnsi="Times New Roman" w:cs="Times New Roman"/>
                    <w:sz w:val="20"/>
                    <w:szCs w:val="20"/>
                  </w:rPr>
                </w:rPrChange>
              </w:rPr>
              <w:pPrChange w:id="1785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F6273C3"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59" w:author="瑋婷 徐" w:date="2025-01-03T16:50:00Z" w16du:dateUtc="2025-01-03T08:50:00Z"/>
                <w:rFonts w:ascii="Times New Roman" w:eastAsiaTheme="minorEastAsia" w:hAnsi="Times New Roman" w:cs="Times New Roman"/>
                <w:rPrChange w:id="17860" w:author="瑋婷 徐" w:date="2025-01-06T15:35:00Z" w16du:dateUtc="2025-01-06T07:35:00Z">
                  <w:rPr>
                    <w:ins w:id="17861" w:author="瑋婷 徐" w:date="2025-01-03T16:50:00Z" w16du:dateUtc="2025-01-03T08:50:00Z"/>
                    <w:rFonts w:ascii="Times New Roman" w:eastAsia="Times New Roman" w:hAnsi="Times New Roman" w:cs="Times New Roman"/>
                    <w:sz w:val="20"/>
                    <w:szCs w:val="20"/>
                  </w:rPr>
                </w:rPrChange>
              </w:rPr>
              <w:pPrChange w:id="1786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EFFC84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63" w:author="瑋婷 徐" w:date="2025-01-03T16:50:00Z" w16du:dateUtc="2025-01-03T08:50:00Z"/>
                <w:rFonts w:ascii="Times New Roman" w:eastAsiaTheme="minorEastAsia" w:hAnsi="Times New Roman" w:cs="Times New Roman"/>
                <w:color w:val="000000"/>
                <w:rPrChange w:id="17864" w:author="瑋婷 徐" w:date="2025-01-06T15:35:00Z" w16du:dateUtc="2025-01-06T07:35:00Z">
                  <w:rPr>
                    <w:ins w:id="17865" w:author="瑋婷 徐" w:date="2025-01-03T16:50:00Z" w16du:dateUtc="2025-01-03T08:50:00Z"/>
                    <w:rFonts w:ascii="Calibri" w:hAnsi="Calibri" w:cs="Calibri"/>
                    <w:color w:val="000000"/>
                    <w:sz w:val="22"/>
                    <w:szCs w:val="22"/>
                  </w:rPr>
                </w:rPrChange>
              </w:rPr>
              <w:pPrChange w:id="1786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867" w:author="瑋婷 徐" w:date="2025-01-03T16:50:00Z" w16du:dateUtc="2025-01-03T08:50:00Z">
              <w:r w:rsidRPr="00727E7E">
                <w:rPr>
                  <w:rFonts w:ascii="Times New Roman" w:eastAsiaTheme="minorEastAsia" w:hAnsi="Times New Roman" w:cs="Times New Roman"/>
                  <w:color w:val="000000"/>
                  <w:rPrChange w:id="17868" w:author="瑋婷 徐" w:date="2025-01-06T15:35:00Z" w16du:dateUtc="2025-01-06T07:35:00Z">
                    <w:rPr>
                      <w:rFonts w:ascii="Calibri" w:hAnsi="Calibri" w:cs="Calibri"/>
                      <w:color w:val="000000"/>
                      <w:sz w:val="22"/>
                      <w:szCs w:val="22"/>
                    </w:rPr>
                  </w:rPrChange>
                </w:rPr>
                <w:t>*</w:t>
              </w:r>
            </w:ins>
          </w:p>
        </w:tc>
        <w:tc>
          <w:tcPr>
            <w:tcW w:w="162" w:type="pct"/>
            <w:noWrap/>
            <w:hideMark/>
          </w:tcPr>
          <w:p w14:paraId="75B3D7E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69" w:author="瑋婷 徐" w:date="2025-01-03T16:50:00Z" w16du:dateUtc="2025-01-03T08:50:00Z"/>
                <w:rFonts w:ascii="Times New Roman" w:eastAsiaTheme="minorEastAsia" w:hAnsi="Times New Roman" w:cs="Times New Roman"/>
                <w:color w:val="000000"/>
                <w:rPrChange w:id="17870" w:author="瑋婷 徐" w:date="2025-01-06T15:35:00Z" w16du:dateUtc="2025-01-06T07:35:00Z">
                  <w:rPr>
                    <w:ins w:id="17871" w:author="瑋婷 徐" w:date="2025-01-03T16:50:00Z" w16du:dateUtc="2025-01-03T08:50:00Z"/>
                    <w:rFonts w:ascii="Calibri" w:hAnsi="Calibri" w:cs="Calibri"/>
                    <w:color w:val="000000"/>
                    <w:sz w:val="22"/>
                    <w:szCs w:val="22"/>
                  </w:rPr>
                </w:rPrChange>
              </w:rPr>
              <w:pPrChange w:id="1787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F6DF5D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73" w:author="瑋婷 徐" w:date="2025-01-03T16:50:00Z" w16du:dateUtc="2025-01-03T08:50:00Z"/>
                <w:rFonts w:ascii="Times New Roman" w:eastAsiaTheme="minorEastAsia" w:hAnsi="Times New Roman" w:cs="Times New Roman"/>
                <w:rPrChange w:id="17874" w:author="瑋婷 徐" w:date="2025-01-06T15:35:00Z" w16du:dateUtc="2025-01-06T07:35:00Z">
                  <w:rPr>
                    <w:ins w:id="17875" w:author="瑋婷 徐" w:date="2025-01-03T16:50:00Z" w16du:dateUtc="2025-01-03T08:50:00Z"/>
                    <w:rFonts w:ascii="Times New Roman" w:eastAsia="Times New Roman" w:hAnsi="Times New Roman" w:cs="Times New Roman"/>
                    <w:sz w:val="20"/>
                    <w:szCs w:val="20"/>
                  </w:rPr>
                </w:rPrChange>
              </w:rPr>
              <w:pPrChange w:id="1787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87DBD0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77" w:author="瑋婷 徐" w:date="2025-01-03T16:50:00Z" w16du:dateUtc="2025-01-03T08:50:00Z"/>
                <w:rFonts w:ascii="Times New Roman" w:eastAsiaTheme="minorEastAsia" w:hAnsi="Times New Roman" w:cs="Times New Roman"/>
                <w:rPrChange w:id="17878" w:author="瑋婷 徐" w:date="2025-01-06T15:35:00Z" w16du:dateUtc="2025-01-06T07:35:00Z">
                  <w:rPr>
                    <w:ins w:id="17879" w:author="瑋婷 徐" w:date="2025-01-03T16:50:00Z" w16du:dateUtc="2025-01-03T08:50:00Z"/>
                    <w:rFonts w:ascii="Times New Roman" w:eastAsia="Times New Roman" w:hAnsi="Times New Roman" w:cs="Times New Roman"/>
                    <w:sz w:val="20"/>
                    <w:szCs w:val="20"/>
                  </w:rPr>
                </w:rPrChange>
              </w:rPr>
              <w:pPrChange w:id="1788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AC9BA0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81" w:author="瑋婷 徐" w:date="2025-01-03T16:50:00Z" w16du:dateUtc="2025-01-03T08:50:00Z"/>
                <w:rFonts w:ascii="Times New Roman" w:eastAsiaTheme="minorEastAsia" w:hAnsi="Times New Roman" w:cs="Times New Roman"/>
                <w:rPrChange w:id="17882" w:author="瑋婷 徐" w:date="2025-01-06T15:35:00Z" w16du:dateUtc="2025-01-06T07:35:00Z">
                  <w:rPr>
                    <w:ins w:id="17883" w:author="瑋婷 徐" w:date="2025-01-03T16:50:00Z" w16du:dateUtc="2025-01-03T08:50:00Z"/>
                    <w:rFonts w:ascii="Times New Roman" w:eastAsia="Times New Roman" w:hAnsi="Times New Roman" w:cs="Times New Roman"/>
                    <w:sz w:val="20"/>
                    <w:szCs w:val="20"/>
                  </w:rPr>
                </w:rPrChange>
              </w:rPr>
              <w:pPrChange w:id="1788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F20AB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85" w:author="瑋婷 徐" w:date="2025-01-03T16:50:00Z" w16du:dateUtc="2025-01-03T08:50:00Z"/>
                <w:rFonts w:ascii="Times New Roman" w:eastAsiaTheme="minorEastAsia" w:hAnsi="Times New Roman" w:cs="Times New Roman"/>
                <w:rPrChange w:id="17886" w:author="瑋婷 徐" w:date="2025-01-06T15:35:00Z" w16du:dateUtc="2025-01-06T07:35:00Z">
                  <w:rPr>
                    <w:ins w:id="17887" w:author="瑋婷 徐" w:date="2025-01-03T16:50:00Z" w16du:dateUtc="2025-01-03T08:50:00Z"/>
                    <w:rFonts w:ascii="Times New Roman" w:eastAsia="Times New Roman" w:hAnsi="Times New Roman" w:cs="Times New Roman"/>
                    <w:sz w:val="20"/>
                    <w:szCs w:val="20"/>
                  </w:rPr>
                </w:rPrChange>
              </w:rPr>
              <w:pPrChange w:id="1788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B90D69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89" w:author="瑋婷 徐" w:date="2025-01-03T16:50:00Z" w16du:dateUtc="2025-01-03T08:50:00Z"/>
                <w:rFonts w:ascii="Times New Roman" w:eastAsiaTheme="minorEastAsia" w:hAnsi="Times New Roman" w:cs="Times New Roman"/>
                <w:color w:val="000000"/>
                <w:rPrChange w:id="17890" w:author="瑋婷 徐" w:date="2025-01-06T15:35:00Z" w16du:dateUtc="2025-01-06T07:35:00Z">
                  <w:rPr>
                    <w:ins w:id="17891" w:author="瑋婷 徐" w:date="2025-01-03T16:50:00Z" w16du:dateUtc="2025-01-03T08:50:00Z"/>
                    <w:rFonts w:ascii="Calibri" w:hAnsi="Calibri" w:cs="Calibri"/>
                    <w:color w:val="000000"/>
                    <w:sz w:val="22"/>
                    <w:szCs w:val="22"/>
                  </w:rPr>
                </w:rPrChange>
              </w:rPr>
              <w:pPrChange w:id="1789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893" w:author="瑋婷 徐" w:date="2025-01-03T16:50:00Z" w16du:dateUtc="2025-01-03T08:50:00Z">
              <w:r w:rsidRPr="00727E7E">
                <w:rPr>
                  <w:rFonts w:ascii="Times New Roman" w:eastAsiaTheme="minorEastAsia" w:hAnsi="Times New Roman" w:cs="Times New Roman"/>
                  <w:color w:val="000000"/>
                  <w:rPrChange w:id="17894" w:author="瑋婷 徐" w:date="2025-01-06T15:35:00Z" w16du:dateUtc="2025-01-06T07:35:00Z">
                    <w:rPr>
                      <w:rFonts w:ascii="Calibri" w:hAnsi="Calibri" w:cs="Calibri"/>
                      <w:color w:val="000000"/>
                      <w:sz w:val="22"/>
                      <w:szCs w:val="22"/>
                    </w:rPr>
                  </w:rPrChange>
                </w:rPr>
                <w:t>*</w:t>
              </w:r>
            </w:ins>
          </w:p>
        </w:tc>
        <w:tc>
          <w:tcPr>
            <w:tcW w:w="162" w:type="pct"/>
            <w:noWrap/>
            <w:hideMark/>
          </w:tcPr>
          <w:p w14:paraId="2E85DBE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95" w:author="瑋婷 徐" w:date="2025-01-03T16:50:00Z" w16du:dateUtc="2025-01-03T08:50:00Z"/>
                <w:rFonts w:ascii="Times New Roman" w:eastAsiaTheme="minorEastAsia" w:hAnsi="Times New Roman" w:cs="Times New Roman"/>
                <w:color w:val="000000"/>
                <w:rPrChange w:id="17896" w:author="瑋婷 徐" w:date="2025-01-06T15:35:00Z" w16du:dateUtc="2025-01-06T07:35:00Z">
                  <w:rPr>
                    <w:ins w:id="17897" w:author="瑋婷 徐" w:date="2025-01-03T16:50:00Z" w16du:dateUtc="2025-01-03T08:50:00Z"/>
                    <w:rFonts w:ascii="Calibri" w:hAnsi="Calibri" w:cs="Calibri"/>
                    <w:color w:val="000000"/>
                    <w:sz w:val="22"/>
                    <w:szCs w:val="22"/>
                  </w:rPr>
                </w:rPrChange>
              </w:rPr>
              <w:pPrChange w:id="1789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0517CBD"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899" w:author="瑋婷 徐" w:date="2025-01-03T16:50:00Z" w16du:dateUtc="2025-01-03T08:50:00Z"/>
                <w:rFonts w:ascii="Times New Roman" w:eastAsiaTheme="minorEastAsia" w:hAnsi="Times New Roman" w:cs="Times New Roman"/>
                <w:rPrChange w:id="17900" w:author="瑋婷 徐" w:date="2025-01-06T15:35:00Z" w16du:dateUtc="2025-01-06T07:35:00Z">
                  <w:rPr>
                    <w:ins w:id="17901" w:author="瑋婷 徐" w:date="2025-01-03T16:50:00Z" w16du:dateUtc="2025-01-03T08:50:00Z"/>
                    <w:rFonts w:ascii="Times New Roman" w:eastAsia="Times New Roman" w:hAnsi="Times New Roman" w:cs="Times New Roman"/>
                    <w:sz w:val="20"/>
                    <w:szCs w:val="20"/>
                  </w:rPr>
                </w:rPrChange>
              </w:rPr>
              <w:pPrChange w:id="1790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12B405E"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903" w:author="瑋婷 徐" w:date="2025-01-03T16:50:00Z" w16du:dateUtc="2025-01-03T08:50:00Z"/>
                <w:rFonts w:ascii="Times New Roman" w:eastAsiaTheme="minorEastAsia" w:hAnsi="Times New Roman" w:cs="Times New Roman"/>
                <w:rPrChange w:id="17904" w:author="瑋婷 徐" w:date="2025-01-06T15:35:00Z" w16du:dateUtc="2025-01-06T07:35:00Z">
                  <w:rPr>
                    <w:ins w:id="17905" w:author="瑋婷 徐" w:date="2025-01-03T16:50:00Z" w16du:dateUtc="2025-01-03T08:50:00Z"/>
                    <w:rFonts w:ascii="Times New Roman" w:eastAsia="Times New Roman" w:hAnsi="Times New Roman" w:cs="Times New Roman"/>
                    <w:sz w:val="20"/>
                    <w:szCs w:val="20"/>
                  </w:rPr>
                </w:rPrChange>
              </w:rPr>
              <w:pPrChange w:id="1790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3512A9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907" w:author="瑋婷 徐" w:date="2025-01-03T16:50:00Z" w16du:dateUtc="2025-01-03T08:50:00Z"/>
                <w:rFonts w:ascii="Times New Roman" w:eastAsiaTheme="minorEastAsia" w:hAnsi="Times New Roman" w:cs="Times New Roman"/>
                <w:rPrChange w:id="17908" w:author="瑋婷 徐" w:date="2025-01-06T15:35:00Z" w16du:dateUtc="2025-01-06T07:35:00Z">
                  <w:rPr>
                    <w:ins w:id="17909" w:author="瑋婷 徐" w:date="2025-01-03T16:50:00Z" w16du:dateUtc="2025-01-03T08:50:00Z"/>
                    <w:rFonts w:ascii="Times New Roman" w:eastAsia="Times New Roman" w:hAnsi="Times New Roman" w:cs="Times New Roman"/>
                    <w:sz w:val="20"/>
                    <w:szCs w:val="20"/>
                  </w:rPr>
                </w:rPrChange>
              </w:rPr>
              <w:pPrChange w:id="1791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BDBD7E5"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911" w:author="瑋婷 徐" w:date="2025-01-03T16:50:00Z" w16du:dateUtc="2025-01-03T08:50:00Z"/>
                <w:rFonts w:ascii="Times New Roman" w:eastAsiaTheme="minorEastAsia" w:hAnsi="Times New Roman" w:cs="Times New Roman"/>
                <w:rPrChange w:id="17912" w:author="瑋婷 徐" w:date="2025-01-06T15:35:00Z" w16du:dateUtc="2025-01-06T07:35:00Z">
                  <w:rPr>
                    <w:ins w:id="17913" w:author="瑋婷 徐" w:date="2025-01-03T16:50:00Z" w16du:dateUtc="2025-01-03T08:50:00Z"/>
                    <w:rFonts w:ascii="Times New Roman" w:eastAsia="Times New Roman" w:hAnsi="Times New Roman" w:cs="Times New Roman"/>
                    <w:sz w:val="20"/>
                    <w:szCs w:val="20"/>
                  </w:rPr>
                </w:rPrChange>
              </w:rPr>
              <w:pPrChange w:id="1791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7BF63B63"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915" w:author="瑋婷 徐" w:date="2025-01-03T16:50:00Z" w16du:dateUtc="2025-01-03T08:50:00Z"/>
                <w:rFonts w:ascii="Times New Roman" w:eastAsiaTheme="minorEastAsia" w:hAnsi="Times New Roman" w:cs="Times New Roman"/>
                <w:rPrChange w:id="17916" w:author="瑋婷 徐" w:date="2025-01-06T15:35:00Z" w16du:dateUtc="2025-01-06T07:35:00Z">
                  <w:rPr>
                    <w:ins w:id="17917" w:author="瑋婷 徐" w:date="2025-01-03T16:50:00Z" w16du:dateUtc="2025-01-03T08:50:00Z"/>
                    <w:rFonts w:ascii="Times New Roman" w:eastAsia="Times New Roman" w:hAnsi="Times New Roman" w:cs="Times New Roman"/>
                    <w:sz w:val="20"/>
                    <w:szCs w:val="20"/>
                  </w:rPr>
                </w:rPrChange>
              </w:rPr>
              <w:pPrChange w:id="1791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6918C92F" w14:textId="77777777" w:rsidTr="003C19C7">
        <w:trPr>
          <w:cnfStyle w:val="000000100000" w:firstRow="0" w:lastRow="0" w:firstColumn="0" w:lastColumn="0" w:oddVBand="0" w:evenVBand="0" w:oddHBand="1" w:evenHBand="0" w:firstRowFirstColumn="0" w:firstRowLastColumn="0" w:lastRowFirstColumn="0" w:lastRowLastColumn="0"/>
          <w:trHeight w:val="300"/>
          <w:ins w:id="1791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38CEB4AF" w14:textId="77777777" w:rsidR="003C19C7" w:rsidRPr="00727E7E" w:rsidRDefault="003C19C7">
            <w:pPr>
              <w:spacing w:line="360" w:lineRule="auto"/>
              <w:rPr>
                <w:ins w:id="17920" w:author="瑋婷 徐" w:date="2025-01-03T16:50:00Z" w16du:dateUtc="2025-01-03T08:50:00Z"/>
                <w:rFonts w:ascii="Times New Roman" w:eastAsiaTheme="minorEastAsia" w:hAnsi="Times New Roman" w:cs="Times New Roman"/>
                <w:b w:val="0"/>
                <w:bCs w:val="0"/>
                <w:color w:val="000000"/>
                <w:rPrChange w:id="17921" w:author="瑋婷 徐" w:date="2025-01-06T15:35:00Z" w16du:dateUtc="2025-01-06T07:35:00Z">
                  <w:rPr>
                    <w:ins w:id="17922" w:author="瑋婷 徐" w:date="2025-01-03T16:50:00Z" w16du:dateUtc="2025-01-03T08:50:00Z"/>
                    <w:rFonts w:ascii="Calibri" w:hAnsi="Calibri" w:cs="Calibri"/>
                    <w:color w:val="000000"/>
                    <w:sz w:val="22"/>
                    <w:szCs w:val="22"/>
                  </w:rPr>
                </w:rPrChange>
              </w:rPr>
              <w:pPrChange w:id="17923" w:author="瑋婷 徐" w:date="2025-01-03T16:51:00Z" w16du:dateUtc="2025-01-03T08:51:00Z">
                <w:pPr/>
              </w:pPrChange>
            </w:pPr>
            <w:ins w:id="17924" w:author="瑋婷 徐" w:date="2025-01-03T16:50:00Z" w16du:dateUtc="2025-01-03T08:50:00Z">
              <w:r w:rsidRPr="00727E7E">
                <w:rPr>
                  <w:rFonts w:ascii="Times New Roman" w:eastAsiaTheme="minorEastAsia" w:hAnsi="Times New Roman" w:cs="Times New Roman" w:hint="eastAsia"/>
                  <w:b w:val="0"/>
                  <w:bCs w:val="0"/>
                  <w:color w:val="000000"/>
                  <w:rPrChange w:id="17925" w:author="瑋婷 徐" w:date="2025-01-06T15:35:00Z" w16du:dateUtc="2025-01-06T07:35:00Z">
                    <w:rPr>
                      <w:rFonts w:ascii="Calibri" w:hAnsi="Calibri" w:cs="Calibri" w:hint="eastAsia"/>
                      <w:color w:val="000000"/>
                      <w:sz w:val="22"/>
                      <w:szCs w:val="22"/>
                    </w:rPr>
                  </w:rPrChange>
                </w:rPr>
                <w:t>臺灣竹雞</w:t>
              </w:r>
              <w:r w:rsidRPr="00727E7E">
                <w:rPr>
                  <w:rFonts w:ascii="Times New Roman" w:eastAsiaTheme="minorEastAsia" w:hAnsi="Times New Roman" w:cs="Times New Roman"/>
                  <w:b w:val="0"/>
                  <w:bCs w:val="0"/>
                  <w:color w:val="000000"/>
                  <w:rPrChange w:id="17926" w:author="瑋婷 徐" w:date="2025-01-06T15:35:00Z" w16du:dateUtc="2025-01-06T07:35:00Z">
                    <w:rPr>
                      <w:rFonts w:ascii="Calibri" w:hAnsi="Calibri" w:cs="Calibri"/>
                      <w:color w:val="000000"/>
                      <w:sz w:val="22"/>
                      <w:szCs w:val="22"/>
                    </w:rPr>
                  </w:rPrChange>
                </w:rPr>
                <w:t xml:space="preserve"> </w:t>
              </w:r>
              <w:r w:rsidRPr="00727E7E">
                <w:rPr>
                  <w:b w:val="0"/>
                  <w:bCs w:val="0"/>
                  <w:color w:val="000000"/>
                  <w:rPrChange w:id="17927" w:author="瑋婷 徐" w:date="2025-01-06T15:35:00Z" w16du:dateUtc="2025-01-06T07:35:00Z">
                    <w:rPr>
                      <w:color w:val="000000"/>
                      <w:sz w:val="22"/>
                      <w:szCs w:val="22"/>
                    </w:rPr>
                  </w:rPrChange>
                </w:rPr>
                <w:t>◎</w:t>
              </w:r>
              <w:r w:rsidRPr="00727E7E">
                <w:rPr>
                  <w:rFonts w:ascii="Times New Roman" w:eastAsiaTheme="minorEastAsia" w:hAnsi="Times New Roman" w:cs="Times New Roman"/>
                  <w:b w:val="0"/>
                  <w:bCs w:val="0"/>
                  <w:color w:val="000000"/>
                  <w:rPrChange w:id="17928"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6CF65CF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29" w:author="瑋婷 徐" w:date="2025-01-03T16:50:00Z" w16du:dateUtc="2025-01-03T08:50:00Z"/>
                <w:rFonts w:ascii="Times New Roman" w:eastAsiaTheme="minorEastAsia" w:hAnsi="Times New Roman" w:cs="Times New Roman"/>
                <w:i/>
                <w:iCs/>
                <w:color w:val="000000"/>
                <w:rPrChange w:id="17930" w:author="瑋婷 徐" w:date="2025-01-06T15:35:00Z" w16du:dateUtc="2025-01-06T07:35:00Z">
                  <w:rPr>
                    <w:ins w:id="17931" w:author="瑋婷 徐" w:date="2025-01-03T16:50:00Z" w16du:dateUtc="2025-01-03T08:50:00Z"/>
                    <w:rFonts w:ascii="Calibri" w:hAnsi="Calibri" w:cs="Calibri"/>
                    <w:i/>
                    <w:iCs/>
                    <w:color w:val="000000"/>
                    <w:sz w:val="22"/>
                    <w:szCs w:val="22"/>
                  </w:rPr>
                </w:rPrChange>
              </w:rPr>
              <w:pPrChange w:id="1793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933" w:author="瑋婷 徐" w:date="2025-01-03T16:50:00Z" w16du:dateUtc="2025-01-03T08:50:00Z">
              <w:r w:rsidRPr="00727E7E">
                <w:rPr>
                  <w:rFonts w:ascii="Times New Roman" w:eastAsiaTheme="minorEastAsia" w:hAnsi="Times New Roman" w:cs="Times New Roman"/>
                  <w:i/>
                  <w:iCs/>
                  <w:color w:val="000000"/>
                  <w:rPrChange w:id="17934" w:author="瑋婷 徐" w:date="2025-01-06T15:35:00Z" w16du:dateUtc="2025-01-06T07:35:00Z">
                    <w:rPr>
                      <w:rFonts w:ascii="Calibri" w:hAnsi="Calibri" w:cs="Calibri"/>
                      <w:i/>
                      <w:iCs/>
                      <w:color w:val="000000"/>
                      <w:sz w:val="22"/>
                      <w:szCs w:val="22"/>
                    </w:rPr>
                  </w:rPrChange>
                </w:rPr>
                <w:t>Bambusicola sonorivox</w:t>
              </w:r>
            </w:ins>
          </w:p>
        </w:tc>
        <w:tc>
          <w:tcPr>
            <w:tcW w:w="162" w:type="pct"/>
            <w:noWrap/>
            <w:hideMark/>
          </w:tcPr>
          <w:p w14:paraId="42593CD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35" w:author="瑋婷 徐" w:date="2025-01-03T16:50:00Z" w16du:dateUtc="2025-01-03T08:50:00Z"/>
                <w:rFonts w:ascii="Times New Roman" w:eastAsiaTheme="minorEastAsia" w:hAnsi="Times New Roman" w:cs="Times New Roman"/>
                <w:color w:val="000000"/>
                <w:rPrChange w:id="17936" w:author="瑋婷 徐" w:date="2025-01-06T15:35:00Z" w16du:dateUtc="2025-01-06T07:35:00Z">
                  <w:rPr>
                    <w:ins w:id="17937" w:author="瑋婷 徐" w:date="2025-01-03T16:50:00Z" w16du:dateUtc="2025-01-03T08:50:00Z"/>
                    <w:rFonts w:ascii="Calibri" w:hAnsi="Calibri" w:cs="Calibri"/>
                    <w:color w:val="000000"/>
                    <w:sz w:val="22"/>
                    <w:szCs w:val="22"/>
                  </w:rPr>
                </w:rPrChange>
              </w:rPr>
              <w:pPrChange w:id="1793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939" w:author="瑋婷 徐" w:date="2025-01-03T16:50:00Z" w16du:dateUtc="2025-01-03T08:50:00Z">
              <w:r w:rsidRPr="00727E7E">
                <w:rPr>
                  <w:rFonts w:ascii="Times New Roman" w:eastAsiaTheme="minorEastAsia" w:hAnsi="Times New Roman" w:cs="Times New Roman"/>
                  <w:color w:val="000000"/>
                  <w:rPrChange w:id="17940" w:author="瑋婷 徐" w:date="2025-01-06T15:35:00Z" w16du:dateUtc="2025-01-06T07:35:00Z">
                    <w:rPr>
                      <w:rFonts w:ascii="Calibri" w:hAnsi="Calibri" w:cs="Calibri"/>
                      <w:color w:val="000000"/>
                      <w:sz w:val="22"/>
                      <w:szCs w:val="22"/>
                    </w:rPr>
                  </w:rPrChange>
                </w:rPr>
                <w:t>*</w:t>
              </w:r>
            </w:ins>
          </w:p>
        </w:tc>
        <w:tc>
          <w:tcPr>
            <w:tcW w:w="162" w:type="pct"/>
            <w:noWrap/>
            <w:hideMark/>
          </w:tcPr>
          <w:p w14:paraId="747F8DC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41" w:author="瑋婷 徐" w:date="2025-01-03T16:50:00Z" w16du:dateUtc="2025-01-03T08:50:00Z"/>
                <w:rFonts w:ascii="Times New Roman" w:eastAsiaTheme="minorEastAsia" w:hAnsi="Times New Roman" w:cs="Times New Roman"/>
                <w:color w:val="000000"/>
                <w:rPrChange w:id="17942" w:author="瑋婷 徐" w:date="2025-01-06T15:35:00Z" w16du:dateUtc="2025-01-06T07:35:00Z">
                  <w:rPr>
                    <w:ins w:id="17943" w:author="瑋婷 徐" w:date="2025-01-03T16:50:00Z" w16du:dateUtc="2025-01-03T08:50:00Z"/>
                    <w:rFonts w:ascii="Calibri" w:hAnsi="Calibri" w:cs="Calibri"/>
                    <w:color w:val="000000"/>
                    <w:sz w:val="22"/>
                    <w:szCs w:val="22"/>
                  </w:rPr>
                </w:rPrChange>
              </w:rPr>
              <w:pPrChange w:id="1794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C6EA8F7"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45" w:author="瑋婷 徐" w:date="2025-01-03T16:50:00Z" w16du:dateUtc="2025-01-03T08:50:00Z"/>
                <w:rFonts w:ascii="Times New Roman" w:eastAsiaTheme="minorEastAsia" w:hAnsi="Times New Roman" w:cs="Times New Roman"/>
                <w:rPrChange w:id="17946" w:author="瑋婷 徐" w:date="2025-01-06T15:35:00Z" w16du:dateUtc="2025-01-06T07:35:00Z">
                  <w:rPr>
                    <w:ins w:id="17947" w:author="瑋婷 徐" w:date="2025-01-03T16:50:00Z" w16du:dateUtc="2025-01-03T08:50:00Z"/>
                    <w:rFonts w:ascii="Times New Roman" w:eastAsia="Times New Roman" w:hAnsi="Times New Roman" w:cs="Times New Roman"/>
                    <w:sz w:val="20"/>
                    <w:szCs w:val="20"/>
                  </w:rPr>
                </w:rPrChange>
              </w:rPr>
              <w:pPrChange w:id="1794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C54E2E0"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49" w:author="瑋婷 徐" w:date="2025-01-03T16:50:00Z" w16du:dateUtc="2025-01-03T08:50:00Z"/>
                <w:rFonts w:ascii="Times New Roman" w:eastAsiaTheme="minorEastAsia" w:hAnsi="Times New Roman" w:cs="Times New Roman"/>
                <w:rPrChange w:id="17950" w:author="瑋婷 徐" w:date="2025-01-06T15:35:00Z" w16du:dateUtc="2025-01-06T07:35:00Z">
                  <w:rPr>
                    <w:ins w:id="17951" w:author="瑋婷 徐" w:date="2025-01-03T16:50:00Z" w16du:dateUtc="2025-01-03T08:50:00Z"/>
                    <w:rFonts w:ascii="Times New Roman" w:eastAsia="Times New Roman" w:hAnsi="Times New Roman" w:cs="Times New Roman"/>
                    <w:sz w:val="20"/>
                    <w:szCs w:val="20"/>
                  </w:rPr>
                </w:rPrChange>
              </w:rPr>
              <w:pPrChange w:id="1795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F90685D"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53" w:author="瑋婷 徐" w:date="2025-01-03T16:50:00Z" w16du:dateUtc="2025-01-03T08:50:00Z"/>
                <w:rFonts w:ascii="Times New Roman" w:eastAsiaTheme="minorEastAsia" w:hAnsi="Times New Roman" w:cs="Times New Roman"/>
                <w:color w:val="000000"/>
                <w:rPrChange w:id="17954" w:author="瑋婷 徐" w:date="2025-01-06T15:35:00Z" w16du:dateUtc="2025-01-06T07:35:00Z">
                  <w:rPr>
                    <w:ins w:id="17955" w:author="瑋婷 徐" w:date="2025-01-03T16:50:00Z" w16du:dateUtc="2025-01-03T08:50:00Z"/>
                    <w:rFonts w:ascii="Calibri" w:hAnsi="Calibri" w:cs="Calibri"/>
                    <w:color w:val="000000"/>
                    <w:sz w:val="22"/>
                    <w:szCs w:val="22"/>
                  </w:rPr>
                </w:rPrChange>
              </w:rPr>
              <w:pPrChange w:id="1795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957" w:author="瑋婷 徐" w:date="2025-01-03T16:50:00Z" w16du:dateUtc="2025-01-03T08:50:00Z">
              <w:r w:rsidRPr="00727E7E">
                <w:rPr>
                  <w:rFonts w:ascii="Times New Roman" w:eastAsiaTheme="minorEastAsia" w:hAnsi="Times New Roman" w:cs="Times New Roman"/>
                  <w:color w:val="000000"/>
                  <w:rPrChange w:id="17958" w:author="瑋婷 徐" w:date="2025-01-06T15:35:00Z" w16du:dateUtc="2025-01-06T07:35:00Z">
                    <w:rPr>
                      <w:rFonts w:ascii="Calibri" w:hAnsi="Calibri" w:cs="Calibri"/>
                      <w:color w:val="000000"/>
                      <w:sz w:val="22"/>
                      <w:szCs w:val="22"/>
                    </w:rPr>
                  </w:rPrChange>
                </w:rPr>
                <w:t>*</w:t>
              </w:r>
            </w:ins>
          </w:p>
        </w:tc>
        <w:tc>
          <w:tcPr>
            <w:tcW w:w="162" w:type="pct"/>
            <w:noWrap/>
            <w:hideMark/>
          </w:tcPr>
          <w:p w14:paraId="6200B27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59" w:author="瑋婷 徐" w:date="2025-01-03T16:50:00Z" w16du:dateUtc="2025-01-03T08:50:00Z"/>
                <w:rFonts w:ascii="Times New Roman" w:eastAsiaTheme="minorEastAsia" w:hAnsi="Times New Roman" w:cs="Times New Roman"/>
                <w:color w:val="000000"/>
                <w:rPrChange w:id="17960" w:author="瑋婷 徐" w:date="2025-01-06T15:35:00Z" w16du:dateUtc="2025-01-06T07:35:00Z">
                  <w:rPr>
                    <w:ins w:id="17961" w:author="瑋婷 徐" w:date="2025-01-03T16:50:00Z" w16du:dateUtc="2025-01-03T08:50:00Z"/>
                    <w:rFonts w:ascii="Calibri" w:hAnsi="Calibri" w:cs="Calibri"/>
                    <w:color w:val="000000"/>
                    <w:sz w:val="22"/>
                    <w:szCs w:val="22"/>
                  </w:rPr>
                </w:rPrChange>
              </w:rPr>
              <w:pPrChange w:id="1796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FCA803A"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63" w:author="瑋婷 徐" w:date="2025-01-03T16:50:00Z" w16du:dateUtc="2025-01-03T08:50:00Z"/>
                <w:rFonts w:ascii="Times New Roman" w:eastAsiaTheme="minorEastAsia" w:hAnsi="Times New Roman" w:cs="Times New Roman"/>
                <w:color w:val="000000"/>
                <w:rPrChange w:id="17964" w:author="瑋婷 徐" w:date="2025-01-06T15:35:00Z" w16du:dateUtc="2025-01-06T07:35:00Z">
                  <w:rPr>
                    <w:ins w:id="17965" w:author="瑋婷 徐" w:date="2025-01-03T16:50:00Z" w16du:dateUtc="2025-01-03T08:50:00Z"/>
                    <w:rFonts w:ascii="Calibri" w:hAnsi="Calibri" w:cs="Calibri"/>
                    <w:color w:val="000000"/>
                    <w:sz w:val="22"/>
                    <w:szCs w:val="22"/>
                  </w:rPr>
                </w:rPrChange>
              </w:rPr>
              <w:pPrChange w:id="1796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967" w:author="瑋婷 徐" w:date="2025-01-03T16:50:00Z" w16du:dateUtc="2025-01-03T08:50:00Z">
              <w:r w:rsidRPr="00727E7E">
                <w:rPr>
                  <w:rFonts w:ascii="Times New Roman" w:eastAsiaTheme="minorEastAsia" w:hAnsi="Times New Roman" w:cs="Times New Roman"/>
                  <w:color w:val="000000"/>
                  <w:rPrChange w:id="17968" w:author="瑋婷 徐" w:date="2025-01-06T15:35:00Z" w16du:dateUtc="2025-01-06T07:35:00Z">
                    <w:rPr>
                      <w:rFonts w:ascii="Calibri" w:hAnsi="Calibri" w:cs="Calibri"/>
                      <w:color w:val="000000"/>
                      <w:sz w:val="22"/>
                      <w:szCs w:val="22"/>
                    </w:rPr>
                  </w:rPrChange>
                </w:rPr>
                <w:t>*</w:t>
              </w:r>
            </w:ins>
          </w:p>
        </w:tc>
        <w:tc>
          <w:tcPr>
            <w:tcW w:w="162" w:type="pct"/>
            <w:noWrap/>
            <w:hideMark/>
          </w:tcPr>
          <w:p w14:paraId="26A60F7B"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69" w:author="瑋婷 徐" w:date="2025-01-03T16:50:00Z" w16du:dateUtc="2025-01-03T08:50:00Z"/>
                <w:rFonts w:ascii="Times New Roman" w:eastAsiaTheme="minorEastAsia" w:hAnsi="Times New Roman" w:cs="Times New Roman"/>
                <w:color w:val="000000"/>
                <w:rPrChange w:id="17970" w:author="瑋婷 徐" w:date="2025-01-06T15:35:00Z" w16du:dateUtc="2025-01-06T07:35:00Z">
                  <w:rPr>
                    <w:ins w:id="17971" w:author="瑋婷 徐" w:date="2025-01-03T16:50:00Z" w16du:dateUtc="2025-01-03T08:50:00Z"/>
                    <w:rFonts w:ascii="Calibri" w:hAnsi="Calibri" w:cs="Calibri"/>
                    <w:color w:val="000000"/>
                    <w:sz w:val="22"/>
                    <w:szCs w:val="22"/>
                  </w:rPr>
                </w:rPrChange>
              </w:rPr>
              <w:pPrChange w:id="1797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BACB66D"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73" w:author="瑋婷 徐" w:date="2025-01-03T16:50:00Z" w16du:dateUtc="2025-01-03T08:50:00Z"/>
                <w:rFonts w:ascii="Times New Roman" w:eastAsiaTheme="minorEastAsia" w:hAnsi="Times New Roman" w:cs="Times New Roman"/>
                <w:rPrChange w:id="17974" w:author="瑋婷 徐" w:date="2025-01-06T15:35:00Z" w16du:dateUtc="2025-01-06T07:35:00Z">
                  <w:rPr>
                    <w:ins w:id="17975" w:author="瑋婷 徐" w:date="2025-01-03T16:50:00Z" w16du:dateUtc="2025-01-03T08:50:00Z"/>
                    <w:rFonts w:ascii="Times New Roman" w:eastAsia="Times New Roman" w:hAnsi="Times New Roman" w:cs="Times New Roman"/>
                    <w:sz w:val="20"/>
                    <w:szCs w:val="20"/>
                  </w:rPr>
                </w:rPrChange>
              </w:rPr>
              <w:pPrChange w:id="1797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BDF5E2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77" w:author="瑋婷 徐" w:date="2025-01-03T16:50:00Z" w16du:dateUtc="2025-01-03T08:50:00Z"/>
                <w:rFonts w:ascii="Times New Roman" w:eastAsiaTheme="minorEastAsia" w:hAnsi="Times New Roman" w:cs="Times New Roman"/>
                <w:color w:val="000000"/>
                <w:rPrChange w:id="17978" w:author="瑋婷 徐" w:date="2025-01-06T15:35:00Z" w16du:dateUtc="2025-01-06T07:35:00Z">
                  <w:rPr>
                    <w:ins w:id="17979" w:author="瑋婷 徐" w:date="2025-01-03T16:50:00Z" w16du:dateUtc="2025-01-03T08:50:00Z"/>
                    <w:rFonts w:ascii="Calibri" w:hAnsi="Calibri" w:cs="Calibri"/>
                    <w:color w:val="000000"/>
                    <w:sz w:val="22"/>
                    <w:szCs w:val="22"/>
                  </w:rPr>
                </w:rPrChange>
              </w:rPr>
              <w:pPrChange w:id="1798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981" w:author="瑋婷 徐" w:date="2025-01-03T16:50:00Z" w16du:dateUtc="2025-01-03T08:50:00Z">
              <w:r w:rsidRPr="00727E7E">
                <w:rPr>
                  <w:rFonts w:ascii="Times New Roman" w:eastAsiaTheme="minorEastAsia" w:hAnsi="Times New Roman" w:cs="Times New Roman"/>
                  <w:color w:val="000000"/>
                  <w:rPrChange w:id="17982" w:author="瑋婷 徐" w:date="2025-01-06T15:35:00Z" w16du:dateUtc="2025-01-06T07:35:00Z">
                    <w:rPr>
                      <w:rFonts w:ascii="Calibri" w:hAnsi="Calibri" w:cs="Calibri"/>
                      <w:color w:val="000000"/>
                      <w:sz w:val="22"/>
                      <w:szCs w:val="22"/>
                    </w:rPr>
                  </w:rPrChange>
                </w:rPr>
                <w:t>*</w:t>
              </w:r>
            </w:ins>
          </w:p>
        </w:tc>
        <w:tc>
          <w:tcPr>
            <w:tcW w:w="162" w:type="pct"/>
            <w:noWrap/>
            <w:hideMark/>
          </w:tcPr>
          <w:p w14:paraId="032B968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83" w:author="瑋婷 徐" w:date="2025-01-03T16:50:00Z" w16du:dateUtc="2025-01-03T08:50:00Z"/>
                <w:rFonts w:ascii="Times New Roman" w:eastAsiaTheme="minorEastAsia" w:hAnsi="Times New Roman" w:cs="Times New Roman"/>
                <w:color w:val="000000"/>
                <w:rPrChange w:id="17984" w:author="瑋婷 徐" w:date="2025-01-06T15:35:00Z" w16du:dateUtc="2025-01-06T07:35:00Z">
                  <w:rPr>
                    <w:ins w:id="17985" w:author="瑋婷 徐" w:date="2025-01-03T16:50:00Z" w16du:dateUtc="2025-01-03T08:50:00Z"/>
                    <w:rFonts w:ascii="Calibri" w:hAnsi="Calibri" w:cs="Calibri"/>
                    <w:color w:val="000000"/>
                    <w:sz w:val="22"/>
                    <w:szCs w:val="22"/>
                  </w:rPr>
                </w:rPrChange>
              </w:rPr>
              <w:pPrChange w:id="1798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A3A476E"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87" w:author="瑋婷 徐" w:date="2025-01-03T16:50:00Z" w16du:dateUtc="2025-01-03T08:50:00Z"/>
                <w:rFonts w:ascii="Times New Roman" w:eastAsiaTheme="minorEastAsia" w:hAnsi="Times New Roman" w:cs="Times New Roman"/>
                <w:color w:val="000000"/>
                <w:rPrChange w:id="17988" w:author="瑋婷 徐" w:date="2025-01-06T15:35:00Z" w16du:dateUtc="2025-01-06T07:35:00Z">
                  <w:rPr>
                    <w:ins w:id="17989" w:author="瑋婷 徐" w:date="2025-01-03T16:50:00Z" w16du:dateUtc="2025-01-03T08:50:00Z"/>
                    <w:rFonts w:ascii="Calibri" w:hAnsi="Calibri" w:cs="Calibri"/>
                    <w:color w:val="000000"/>
                    <w:sz w:val="22"/>
                    <w:szCs w:val="22"/>
                  </w:rPr>
                </w:rPrChange>
              </w:rPr>
              <w:pPrChange w:id="1799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7991" w:author="瑋婷 徐" w:date="2025-01-03T16:50:00Z" w16du:dateUtc="2025-01-03T08:50:00Z">
              <w:r w:rsidRPr="00727E7E">
                <w:rPr>
                  <w:rFonts w:ascii="Times New Roman" w:eastAsiaTheme="minorEastAsia" w:hAnsi="Times New Roman" w:cs="Times New Roman"/>
                  <w:color w:val="000000"/>
                  <w:rPrChange w:id="17992" w:author="瑋婷 徐" w:date="2025-01-06T15:35:00Z" w16du:dateUtc="2025-01-06T07:35:00Z">
                    <w:rPr>
                      <w:rFonts w:ascii="Calibri" w:hAnsi="Calibri" w:cs="Calibri"/>
                      <w:color w:val="000000"/>
                      <w:sz w:val="22"/>
                      <w:szCs w:val="22"/>
                    </w:rPr>
                  </w:rPrChange>
                </w:rPr>
                <w:t>*</w:t>
              </w:r>
            </w:ins>
          </w:p>
        </w:tc>
        <w:tc>
          <w:tcPr>
            <w:tcW w:w="162" w:type="pct"/>
            <w:noWrap/>
            <w:hideMark/>
          </w:tcPr>
          <w:p w14:paraId="68D31C0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93" w:author="瑋婷 徐" w:date="2025-01-03T16:50:00Z" w16du:dateUtc="2025-01-03T08:50:00Z"/>
                <w:rFonts w:ascii="Times New Roman" w:eastAsiaTheme="minorEastAsia" w:hAnsi="Times New Roman" w:cs="Times New Roman"/>
                <w:color w:val="000000"/>
                <w:rPrChange w:id="17994" w:author="瑋婷 徐" w:date="2025-01-06T15:35:00Z" w16du:dateUtc="2025-01-06T07:35:00Z">
                  <w:rPr>
                    <w:ins w:id="17995" w:author="瑋婷 徐" w:date="2025-01-03T16:50:00Z" w16du:dateUtc="2025-01-03T08:50:00Z"/>
                    <w:rFonts w:ascii="Calibri" w:hAnsi="Calibri" w:cs="Calibri"/>
                    <w:color w:val="000000"/>
                    <w:sz w:val="22"/>
                    <w:szCs w:val="22"/>
                  </w:rPr>
                </w:rPrChange>
              </w:rPr>
              <w:pPrChange w:id="1799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5E6496E"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7997" w:author="瑋婷 徐" w:date="2025-01-03T16:50:00Z" w16du:dateUtc="2025-01-03T08:50:00Z"/>
                <w:rFonts w:ascii="Times New Roman" w:eastAsiaTheme="minorEastAsia" w:hAnsi="Times New Roman" w:cs="Times New Roman"/>
                <w:rPrChange w:id="17998" w:author="瑋婷 徐" w:date="2025-01-06T15:35:00Z" w16du:dateUtc="2025-01-06T07:35:00Z">
                  <w:rPr>
                    <w:ins w:id="17999" w:author="瑋婷 徐" w:date="2025-01-03T16:50:00Z" w16du:dateUtc="2025-01-03T08:50:00Z"/>
                    <w:rFonts w:ascii="Times New Roman" w:eastAsia="Times New Roman" w:hAnsi="Times New Roman" w:cs="Times New Roman"/>
                    <w:sz w:val="20"/>
                    <w:szCs w:val="20"/>
                  </w:rPr>
                </w:rPrChange>
              </w:rPr>
              <w:pPrChange w:id="1800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E9BA61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001" w:author="瑋婷 徐" w:date="2025-01-03T16:50:00Z" w16du:dateUtc="2025-01-03T08:50:00Z"/>
                <w:rFonts w:ascii="Times New Roman" w:eastAsiaTheme="minorEastAsia" w:hAnsi="Times New Roman" w:cs="Times New Roman"/>
                <w:rPrChange w:id="18002" w:author="瑋婷 徐" w:date="2025-01-06T15:35:00Z" w16du:dateUtc="2025-01-06T07:35:00Z">
                  <w:rPr>
                    <w:ins w:id="18003" w:author="瑋婷 徐" w:date="2025-01-03T16:50:00Z" w16du:dateUtc="2025-01-03T08:50:00Z"/>
                    <w:rFonts w:ascii="Times New Roman" w:eastAsia="Times New Roman" w:hAnsi="Times New Roman" w:cs="Times New Roman"/>
                    <w:sz w:val="20"/>
                    <w:szCs w:val="20"/>
                  </w:rPr>
                </w:rPrChange>
              </w:rPr>
              <w:pPrChange w:id="1800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440F70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005" w:author="瑋婷 徐" w:date="2025-01-03T16:50:00Z" w16du:dateUtc="2025-01-03T08:50:00Z"/>
                <w:rFonts w:ascii="Times New Roman" w:eastAsiaTheme="minorEastAsia" w:hAnsi="Times New Roman" w:cs="Times New Roman"/>
                <w:rPrChange w:id="18006" w:author="瑋婷 徐" w:date="2025-01-06T15:35:00Z" w16du:dateUtc="2025-01-06T07:35:00Z">
                  <w:rPr>
                    <w:ins w:id="18007" w:author="瑋婷 徐" w:date="2025-01-03T16:50:00Z" w16du:dateUtc="2025-01-03T08:50:00Z"/>
                    <w:rFonts w:ascii="Times New Roman" w:eastAsia="Times New Roman" w:hAnsi="Times New Roman" w:cs="Times New Roman"/>
                    <w:sz w:val="20"/>
                    <w:szCs w:val="20"/>
                  </w:rPr>
                </w:rPrChange>
              </w:rPr>
              <w:pPrChange w:id="1800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B52E7C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009" w:author="瑋婷 徐" w:date="2025-01-03T16:50:00Z" w16du:dateUtc="2025-01-03T08:50:00Z"/>
                <w:rFonts w:ascii="Times New Roman" w:eastAsiaTheme="minorEastAsia" w:hAnsi="Times New Roman" w:cs="Times New Roman"/>
                <w:color w:val="000000"/>
                <w:rPrChange w:id="18010" w:author="瑋婷 徐" w:date="2025-01-06T15:35:00Z" w16du:dateUtc="2025-01-06T07:35:00Z">
                  <w:rPr>
                    <w:ins w:id="18011" w:author="瑋婷 徐" w:date="2025-01-03T16:50:00Z" w16du:dateUtc="2025-01-03T08:50:00Z"/>
                    <w:rFonts w:ascii="Calibri" w:hAnsi="Calibri" w:cs="Calibri"/>
                    <w:color w:val="000000"/>
                    <w:sz w:val="22"/>
                    <w:szCs w:val="22"/>
                  </w:rPr>
                </w:rPrChange>
              </w:rPr>
              <w:pPrChange w:id="1801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013" w:author="瑋婷 徐" w:date="2025-01-03T16:50:00Z" w16du:dateUtc="2025-01-03T08:50:00Z">
              <w:r w:rsidRPr="00727E7E">
                <w:rPr>
                  <w:rFonts w:ascii="Times New Roman" w:eastAsiaTheme="minorEastAsia" w:hAnsi="Times New Roman" w:cs="Times New Roman"/>
                  <w:color w:val="000000"/>
                  <w:rPrChange w:id="18014" w:author="瑋婷 徐" w:date="2025-01-06T15:35:00Z" w16du:dateUtc="2025-01-06T07:35:00Z">
                    <w:rPr>
                      <w:rFonts w:ascii="Calibri" w:hAnsi="Calibri" w:cs="Calibri"/>
                      <w:color w:val="000000"/>
                      <w:sz w:val="22"/>
                      <w:szCs w:val="22"/>
                    </w:rPr>
                  </w:rPrChange>
                </w:rPr>
                <w:t>*</w:t>
              </w:r>
            </w:ins>
          </w:p>
        </w:tc>
        <w:tc>
          <w:tcPr>
            <w:tcW w:w="162" w:type="pct"/>
            <w:noWrap/>
            <w:hideMark/>
          </w:tcPr>
          <w:p w14:paraId="26924AE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015" w:author="瑋婷 徐" w:date="2025-01-03T16:50:00Z" w16du:dateUtc="2025-01-03T08:50:00Z"/>
                <w:rFonts w:ascii="Times New Roman" w:eastAsiaTheme="minorEastAsia" w:hAnsi="Times New Roman" w:cs="Times New Roman"/>
                <w:color w:val="000000"/>
                <w:rPrChange w:id="18016" w:author="瑋婷 徐" w:date="2025-01-06T15:35:00Z" w16du:dateUtc="2025-01-06T07:35:00Z">
                  <w:rPr>
                    <w:ins w:id="18017" w:author="瑋婷 徐" w:date="2025-01-03T16:50:00Z" w16du:dateUtc="2025-01-03T08:50:00Z"/>
                    <w:rFonts w:ascii="Calibri" w:hAnsi="Calibri" w:cs="Calibri"/>
                    <w:color w:val="000000"/>
                    <w:sz w:val="22"/>
                    <w:szCs w:val="22"/>
                  </w:rPr>
                </w:rPrChange>
              </w:rPr>
              <w:pPrChange w:id="1801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019" w:author="瑋婷 徐" w:date="2025-01-03T16:50:00Z" w16du:dateUtc="2025-01-03T08:50:00Z">
              <w:r w:rsidRPr="00727E7E">
                <w:rPr>
                  <w:rFonts w:ascii="Times New Roman" w:eastAsiaTheme="minorEastAsia" w:hAnsi="Times New Roman" w:cs="Times New Roman"/>
                  <w:color w:val="000000"/>
                  <w:rPrChange w:id="18020" w:author="瑋婷 徐" w:date="2025-01-06T15:35:00Z" w16du:dateUtc="2025-01-06T07:35:00Z">
                    <w:rPr>
                      <w:rFonts w:ascii="Calibri" w:hAnsi="Calibri" w:cs="Calibri"/>
                      <w:color w:val="000000"/>
                      <w:sz w:val="22"/>
                      <w:szCs w:val="22"/>
                    </w:rPr>
                  </w:rPrChange>
                </w:rPr>
                <w:t>*</w:t>
              </w:r>
            </w:ins>
          </w:p>
        </w:tc>
        <w:tc>
          <w:tcPr>
            <w:tcW w:w="162" w:type="pct"/>
            <w:noWrap/>
            <w:hideMark/>
          </w:tcPr>
          <w:p w14:paraId="5551688C"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021" w:author="瑋婷 徐" w:date="2025-01-03T16:50:00Z" w16du:dateUtc="2025-01-03T08:50:00Z"/>
                <w:rFonts w:ascii="Times New Roman" w:eastAsiaTheme="minorEastAsia" w:hAnsi="Times New Roman" w:cs="Times New Roman"/>
                <w:color w:val="000000"/>
                <w:rPrChange w:id="18022" w:author="瑋婷 徐" w:date="2025-01-06T15:35:00Z" w16du:dateUtc="2025-01-06T07:35:00Z">
                  <w:rPr>
                    <w:ins w:id="18023" w:author="瑋婷 徐" w:date="2025-01-03T16:50:00Z" w16du:dateUtc="2025-01-03T08:50:00Z"/>
                    <w:rFonts w:ascii="Calibri" w:hAnsi="Calibri" w:cs="Calibri"/>
                    <w:color w:val="000000"/>
                    <w:sz w:val="22"/>
                    <w:szCs w:val="22"/>
                  </w:rPr>
                </w:rPrChange>
              </w:rPr>
              <w:pPrChange w:id="1802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F24A5C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025" w:author="瑋婷 徐" w:date="2025-01-03T16:50:00Z" w16du:dateUtc="2025-01-03T08:50:00Z"/>
                <w:rFonts w:ascii="Times New Roman" w:eastAsiaTheme="minorEastAsia" w:hAnsi="Times New Roman" w:cs="Times New Roman"/>
                <w:rPrChange w:id="18026" w:author="瑋婷 徐" w:date="2025-01-06T15:35:00Z" w16du:dateUtc="2025-01-06T07:35:00Z">
                  <w:rPr>
                    <w:ins w:id="18027" w:author="瑋婷 徐" w:date="2025-01-03T16:50:00Z" w16du:dateUtc="2025-01-03T08:50:00Z"/>
                    <w:rFonts w:ascii="Times New Roman" w:eastAsia="Times New Roman" w:hAnsi="Times New Roman" w:cs="Times New Roman"/>
                    <w:sz w:val="20"/>
                    <w:szCs w:val="20"/>
                  </w:rPr>
                </w:rPrChange>
              </w:rPr>
              <w:pPrChange w:id="1802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2BF8210D"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029" w:author="瑋婷 徐" w:date="2025-01-03T16:50:00Z" w16du:dateUtc="2025-01-03T08:50:00Z"/>
                <w:rFonts w:ascii="Times New Roman" w:eastAsiaTheme="minorEastAsia" w:hAnsi="Times New Roman" w:cs="Times New Roman"/>
                <w:rPrChange w:id="18030" w:author="瑋婷 徐" w:date="2025-01-06T15:35:00Z" w16du:dateUtc="2025-01-06T07:35:00Z">
                  <w:rPr>
                    <w:ins w:id="18031" w:author="瑋婷 徐" w:date="2025-01-03T16:50:00Z" w16du:dateUtc="2025-01-03T08:50:00Z"/>
                    <w:rFonts w:ascii="Times New Roman" w:eastAsia="Times New Roman" w:hAnsi="Times New Roman" w:cs="Times New Roman"/>
                    <w:sz w:val="20"/>
                    <w:szCs w:val="20"/>
                  </w:rPr>
                </w:rPrChange>
              </w:rPr>
              <w:pPrChange w:id="1803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0053BB2A" w14:textId="77777777" w:rsidTr="003C19C7">
        <w:trPr>
          <w:trHeight w:val="300"/>
          <w:ins w:id="1803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76EB0BA1" w14:textId="77777777" w:rsidR="003C19C7" w:rsidRPr="00727E7E" w:rsidRDefault="003C19C7">
            <w:pPr>
              <w:spacing w:line="360" w:lineRule="auto"/>
              <w:rPr>
                <w:ins w:id="18034" w:author="瑋婷 徐" w:date="2025-01-03T16:50:00Z" w16du:dateUtc="2025-01-03T08:50:00Z"/>
                <w:rFonts w:ascii="Times New Roman" w:eastAsiaTheme="minorEastAsia" w:hAnsi="Times New Roman" w:cs="Times New Roman"/>
                <w:b w:val="0"/>
                <w:bCs w:val="0"/>
                <w:color w:val="000000"/>
                <w:rPrChange w:id="18035" w:author="瑋婷 徐" w:date="2025-01-06T15:35:00Z" w16du:dateUtc="2025-01-06T07:35:00Z">
                  <w:rPr>
                    <w:ins w:id="18036" w:author="瑋婷 徐" w:date="2025-01-03T16:50:00Z" w16du:dateUtc="2025-01-03T08:50:00Z"/>
                    <w:rFonts w:ascii="Calibri" w:hAnsi="Calibri" w:cs="Calibri"/>
                    <w:color w:val="000000"/>
                    <w:sz w:val="22"/>
                    <w:szCs w:val="22"/>
                  </w:rPr>
                </w:rPrChange>
              </w:rPr>
              <w:pPrChange w:id="18037" w:author="瑋婷 徐" w:date="2025-01-03T16:51:00Z" w16du:dateUtc="2025-01-03T08:51:00Z">
                <w:pPr/>
              </w:pPrChange>
            </w:pPr>
            <w:proofErr w:type="gramStart"/>
            <w:ins w:id="18038" w:author="瑋婷 徐" w:date="2025-01-03T16:50:00Z" w16du:dateUtc="2025-01-03T08:50:00Z">
              <w:r w:rsidRPr="00727E7E">
                <w:rPr>
                  <w:rFonts w:ascii="Times New Roman" w:eastAsiaTheme="minorEastAsia" w:hAnsi="Times New Roman" w:cs="Times New Roman" w:hint="eastAsia"/>
                  <w:b w:val="0"/>
                  <w:bCs w:val="0"/>
                  <w:color w:val="000000"/>
                  <w:rPrChange w:id="18039" w:author="瑋婷 徐" w:date="2025-01-06T15:35:00Z" w16du:dateUtc="2025-01-06T07:35:00Z">
                    <w:rPr>
                      <w:rFonts w:ascii="Calibri" w:hAnsi="Calibri" w:cs="Calibri" w:hint="eastAsia"/>
                      <w:color w:val="000000"/>
                      <w:sz w:val="22"/>
                      <w:szCs w:val="22"/>
                    </w:rPr>
                  </w:rPrChange>
                </w:rPr>
                <w:t>灰林鴿</w:t>
              </w:r>
              <w:proofErr w:type="gramEnd"/>
              <w:r w:rsidRPr="00727E7E">
                <w:rPr>
                  <w:rFonts w:ascii="Times New Roman" w:eastAsiaTheme="minorEastAsia" w:hAnsi="Times New Roman" w:cs="Times New Roman"/>
                  <w:b w:val="0"/>
                  <w:bCs w:val="0"/>
                  <w:color w:val="000000"/>
                  <w:rPrChange w:id="18040"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322A0D7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41" w:author="瑋婷 徐" w:date="2025-01-03T16:50:00Z" w16du:dateUtc="2025-01-03T08:50:00Z"/>
                <w:rFonts w:ascii="Times New Roman" w:eastAsiaTheme="minorEastAsia" w:hAnsi="Times New Roman" w:cs="Times New Roman"/>
                <w:i/>
                <w:iCs/>
                <w:color w:val="000000"/>
                <w:rPrChange w:id="18042" w:author="瑋婷 徐" w:date="2025-01-06T15:35:00Z" w16du:dateUtc="2025-01-06T07:35:00Z">
                  <w:rPr>
                    <w:ins w:id="18043" w:author="瑋婷 徐" w:date="2025-01-03T16:50:00Z" w16du:dateUtc="2025-01-03T08:50:00Z"/>
                    <w:rFonts w:ascii="Calibri" w:hAnsi="Calibri" w:cs="Calibri"/>
                    <w:i/>
                    <w:iCs/>
                    <w:color w:val="000000"/>
                    <w:sz w:val="22"/>
                    <w:szCs w:val="22"/>
                  </w:rPr>
                </w:rPrChange>
              </w:rPr>
              <w:pPrChange w:id="1804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045" w:author="瑋婷 徐" w:date="2025-01-03T16:50:00Z" w16du:dateUtc="2025-01-03T08:50:00Z">
              <w:r w:rsidRPr="00727E7E">
                <w:rPr>
                  <w:rFonts w:ascii="Times New Roman" w:eastAsiaTheme="minorEastAsia" w:hAnsi="Times New Roman" w:cs="Times New Roman"/>
                  <w:i/>
                  <w:iCs/>
                  <w:color w:val="000000"/>
                  <w:rPrChange w:id="18046" w:author="瑋婷 徐" w:date="2025-01-06T15:35:00Z" w16du:dateUtc="2025-01-06T07:35:00Z">
                    <w:rPr>
                      <w:rFonts w:ascii="Calibri" w:hAnsi="Calibri" w:cs="Calibri"/>
                      <w:i/>
                      <w:iCs/>
                      <w:color w:val="000000"/>
                      <w:sz w:val="22"/>
                      <w:szCs w:val="22"/>
                    </w:rPr>
                  </w:rPrChange>
                </w:rPr>
                <w:t>Columba pulchricollis</w:t>
              </w:r>
            </w:ins>
          </w:p>
        </w:tc>
        <w:tc>
          <w:tcPr>
            <w:tcW w:w="162" w:type="pct"/>
            <w:noWrap/>
            <w:hideMark/>
          </w:tcPr>
          <w:p w14:paraId="12541A6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47" w:author="瑋婷 徐" w:date="2025-01-03T16:50:00Z" w16du:dateUtc="2025-01-03T08:50:00Z"/>
                <w:rFonts w:ascii="Times New Roman" w:eastAsiaTheme="minorEastAsia" w:hAnsi="Times New Roman" w:cs="Times New Roman"/>
                <w:color w:val="000000"/>
                <w:rPrChange w:id="18048" w:author="瑋婷 徐" w:date="2025-01-06T15:35:00Z" w16du:dateUtc="2025-01-06T07:35:00Z">
                  <w:rPr>
                    <w:ins w:id="18049" w:author="瑋婷 徐" w:date="2025-01-03T16:50:00Z" w16du:dateUtc="2025-01-03T08:50:00Z"/>
                    <w:rFonts w:ascii="Calibri" w:hAnsi="Calibri" w:cs="Calibri"/>
                    <w:color w:val="000000"/>
                    <w:sz w:val="22"/>
                    <w:szCs w:val="22"/>
                  </w:rPr>
                </w:rPrChange>
              </w:rPr>
              <w:pPrChange w:id="1805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051" w:author="瑋婷 徐" w:date="2025-01-03T16:50:00Z" w16du:dateUtc="2025-01-03T08:50:00Z">
              <w:r w:rsidRPr="00727E7E">
                <w:rPr>
                  <w:rFonts w:ascii="Times New Roman" w:eastAsiaTheme="minorEastAsia" w:hAnsi="Times New Roman" w:cs="Times New Roman"/>
                  <w:color w:val="000000"/>
                  <w:rPrChange w:id="18052" w:author="瑋婷 徐" w:date="2025-01-06T15:35:00Z" w16du:dateUtc="2025-01-06T07:35:00Z">
                    <w:rPr>
                      <w:rFonts w:ascii="Calibri" w:hAnsi="Calibri" w:cs="Calibri"/>
                      <w:color w:val="000000"/>
                      <w:sz w:val="22"/>
                      <w:szCs w:val="22"/>
                    </w:rPr>
                  </w:rPrChange>
                </w:rPr>
                <w:t>*</w:t>
              </w:r>
            </w:ins>
          </w:p>
        </w:tc>
        <w:tc>
          <w:tcPr>
            <w:tcW w:w="162" w:type="pct"/>
            <w:noWrap/>
            <w:hideMark/>
          </w:tcPr>
          <w:p w14:paraId="3F85986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53" w:author="瑋婷 徐" w:date="2025-01-03T16:50:00Z" w16du:dateUtc="2025-01-03T08:50:00Z"/>
                <w:rFonts w:ascii="Times New Roman" w:eastAsiaTheme="minorEastAsia" w:hAnsi="Times New Roman" w:cs="Times New Roman"/>
                <w:color w:val="000000"/>
                <w:rPrChange w:id="18054" w:author="瑋婷 徐" w:date="2025-01-06T15:35:00Z" w16du:dateUtc="2025-01-06T07:35:00Z">
                  <w:rPr>
                    <w:ins w:id="18055" w:author="瑋婷 徐" w:date="2025-01-03T16:50:00Z" w16du:dateUtc="2025-01-03T08:50:00Z"/>
                    <w:rFonts w:ascii="Calibri" w:hAnsi="Calibri" w:cs="Calibri"/>
                    <w:color w:val="000000"/>
                    <w:sz w:val="22"/>
                    <w:szCs w:val="22"/>
                  </w:rPr>
                </w:rPrChange>
              </w:rPr>
              <w:pPrChange w:id="1805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057" w:author="瑋婷 徐" w:date="2025-01-03T16:50:00Z" w16du:dateUtc="2025-01-03T08:50:00Z">
              <w:r w:rsidRPr="00727E7E">
                <w:rPr>
                  <w:rFonts w:ascii="Times New Roman" w:eastAsiaTheme="minorEastAsia" w:hAnsi="Times New Roman" w:cs="Times New Roman"/>
                  <w:color w:val="000000"/>
                  <w:rPrChange w:id="18058" w:author="瑋婷 徐" w:date="2025-01-06T15:35:00Z" w16du:dateUtc="2025-01-06T07:35:00Z">
                    <w:rPr>
                      <w:rFonts w:ascii="Calibri" w:hAnsi="Calibri" w:cs="Calibri"/>
                      <w:color w:val="000000"/>
                      <w:sz w:val="22"/>
                      <w:szCs w:val="22"/>
                    </w:rPr>
                  </w:rPrChange>
                </w:rPr>
                <w:t>*</w:t>
              </w:r>
            </w:ins>
          </w:p>
        </w:tc>
        <w:tc>
          <w:tcPr>
            <w:tcW w:w="162" w:type="pct"/>
            <w:noWrap/>
            <w:hideMark/>
          </w:tcPr>
          <w:p w14:paraId="033500C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59" w:author="瑋婷 徐" w:date="2025-01-03T16:50:00Z" w16du:dateUtc="2025-01-03T08:50:00Z"/>
                <w:rFonts w:ascii="Times New Roman" w:eastAsiaTheme="minorEastAsia" w:hAnsi="Times New Roman" w:cs="Times New Roman"/>
                <w:color w:val="000000"/>
                <w:rPrChange w:id="18060" w:author="瑋婷 徐" w:date="2025-01-06T15:35:00Z" w16du:dateUtc="2025-01-06T07:35:00Z">
                  <w:rPr>
                    <w:ins w:id="18061" w:author="瑋婷 徐" w:date="2025-01-03T16:50:00Z" w16du:dateUtc="2025-01-03T08:50:00Z"/>
                    <w:rFonts w:ascii="Calibri" w:hAnsi="Calibri" w:cs="Calibri"/>
                    <w:color w:val="000000"/>
                    <w:sz w:val="22"/>
                    <w:szCs w:val="22"/>
                  </w:rPr>
                </w:rPrChange>
              </w:rPr>
              <w:pPrChange w:id="1806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063" w:author="瑋婷 徐" w:date="2025-01-03T16:50:00Z" w16du:dateUtc="2025-01-03T08:50:00Z">
              <w:r w:rsidRPr="00727E7E">
                <w:rPr>
                  <w:rFonts w:ascii="Times New Roman" w:eastAsiaTheme="minorEastAsia" w:hAnsi="Times New Roman" w:cs="Times New Roman"/>
                  <w:color w:val="000000"/>
                  <w:rPrChange w:id="18064" w:author="瑋婷 徐" w:date="2025-01-06T15:35:00Z" w16du:dateUtc="2025-01-06T07:35:00Z">
                    <w:rPr>
                      <w:rFonts w:ascii="Calibri" w:hAnsi="Calibri" w:cs="Calibri"/>
                      <w:color w:val="000000"/>
                      <w:sz w:val="22"/>
                      <w:szCs w:val="22"/>
                    </w:rPr>
                  </w:rPrChange>
                </w:rPr>
                <w:t>*</w:t>
              </w:r>
            </w:ins>
          </w:p>
        </w:tc>
        <w:tc>
          <w:tcPr>
            <w:tcW w:w="162" w:type="pct"/>
            <w:noWrap/>
            <w:hideMark/>
          </w:tcPr>
          <w:p w14:paraId="236BF68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65" w:author="瑋婷 徐" w:date="2025-01-03T16:50:00Z" w16du:dateUtc="2025-01-03T08:50:00Z"/>
                <w:rFonts w:ascii="Times New Roman" w:eastAsiaTheme="minorEastAsia" w:hAnsi="Times New Roman" w:cs="Times New Roman"/>
                <w:color w:val="000000"/>
                <w:rPrChange w:id="18066" w:author="瑋婷 徐" w:date="2025-01-06T15:35:00Z" w16du:dateUtc="2025-01-06T07:35:00Z">
                  <w:rPr>
                    <w:ins w:id="18067" w:author="瑋婷 徐" w:date="2025-01-03T16:50:00Z" w16du:dateUtc="2025-01-03T08:50:00Z"/>
                    <w:rFonts w:ascii="Calibri" w:hAnsi="Calibri" w:cs="Calibri"/>
                    <w:color w:val="000000"/>
                    <w:sz w:val="22"/>
                    <w:szCs w:val="22"/>
                  </w:rPr>
                </w:rPrChange>
              </w:rPr>
              <w:pPrChange w:id="1806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FDDC59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69" w:author="瑋婷 徐" w:date="2025-01-03T16:50:00Z" w16du:dateUtc="2025-01-03T08:50:00Z"/>
                <w:rFonts w:ascii="Times New Roman" w:eastAsiaTheme="minorEastAsia" w:hAnsi="Times New Roman" w:cs="Times New Roman"/>
                <w:rPrChange w:id="18070" w:author="瑋婷 徐" w:date="2025-01-06T15:35:00Z" w16du:dateUtc="2025-01-06T07:35:00Z">
                  <w:rPr>
                    <w:ins w:id="18071" w:author="瑋婷 徐" w:date="2025-01-03T16:50:00Z" w16du:dateUtc="2025-01-03T08:50:00Z"/>
                    <w:rFonts w:ascii="Times New Roman" w:eastAsia="Times New Roman" w:hAnsi="Times New Roman" w:cs="Times New Roman"/>
                    <w:sz w:val="20"/>
                    <w:szCs w:val="20"/>
                  </w:rPr>
                </w:rPrChange>
              </w:rPr>
              <w:pPrChange w:id="1807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9F2A1F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73" w:author="瑋婷 徐" w:date="2025-01-03T16:50:00Z" w16du:dateUtc="2025-01-03T08:50:00Z"/>
                <w:rFonts w:ascii="Times New Roman" w:eastAsiaTheme="minorEastAsia" w:hAnsi="Times New Roman" w:cs="Times New Roman"/>
                <w:color w:val="000000"/>
                <w:rPrChange w:id="18074" w:author="瑋婷 徐" w:date="2025-01-06T15:35:00Z" w16du:dateUtc="2025-01-06T07:35:00Z">
                  <w:rPr>
                    <w:ins w:id="18075" w:author="瑋婷 徐" w:date="2025-01-03T16:50:00Z" w16du:dateUtc="2025-01-03T08:50:00Z"/>
                    <w:rFonts w:ascii="Calibri" w:hAnsi="Calibri" w:cs="Calibri"/>
                    <w:color w:val="000000"/>
                    <w:sz w:val="22"/>
                    <w:szCs w:val="22"/>
                  </w:rPr>
                </w:rPrChange>
              </w:rPr>
              <w:pPrChange w:id="1807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077" w:author="瑋婷 徐" w:date="2025-01-03T16:50:00Z" w16du:dateUtc="2025-01-03T08:50:00Z">
              <w:r w:rsidRPr="00727E7E">
                <w:rPr>
                  <w:rFonts w:ascii="Times New Roman" w:eastAsiaTheme="minorEastAsia" w:hAnsi="Times New Roman" w:cs="Times New Roman"/>
                  <w:color w:val="000000"/>
                  <w:rPrChange w:id="18078" w:author="瑋婷 徐" w:date="2025-01-06T15:35:00Z" w16du:dateUtc="2025-01-06T07:35:00Z">
                    <w:rPr>
                      <w:rFonts w:ascii="Calibri" w:hAnsi="Calibri" w:cs="Calibri"/>
                      <w:color w:val="000000"/>
                      <w:sz w:val="22"/>
                      <w:szCs w:val="22"/>
                    </w:rPr>
                  </w:rPrChange>
                </w:rPr>
                <w:t>*</w:t>
              </w:r>
            </w:ins>
          </w:p>
        </w:tc>
        <w:tc>
          <w:tcPr>
            <w:tcW w:w="162" w:type="pct"/>
            <w:noWrap/>
            <w:hideMark/>
          </w:tcPr>
          <w:p w14:paraId="6C3DB9F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79" w:author="瑋婷 徐" w:date="2025-01-03T16:50:00Z" w16du:dateUtc="2025-01-03T08:50:00Z"/>
                <w:rFonts w:ascii="Times New Roman" w:eastAsiaTheme="minorEastAsia" w:hAnsi="Times New Roman" w:cs="Times New Roman"/>
                <w:color w:val="000000"/>
                <w:rPrChange w:id="18080" w:author="瑋婷 徐" w:date="2025-01-06T15:35:00Z" w16du:dateUtc="2025-01-06T07:35:00Z">
                  <w:rPr>
                    <w:ins w:id="18081" w:author="瑋婷 徐" w:date="2025-01-03T16:50:00Z" w16du:dateUtc="2025-01-03T08:50:00Z"/>
                    <w:rFonts w:ascii="Calibri" w:hAnsi="Calibri" w:cs="Calibri"/>
                    <w:color w:val="000000"/>
                    <w:sz w:val="22"/>
                    <w:szCs w:val="22"/>
                  </w:rPr>
                </w:rPrChange>
              </w:rPr>
              <w:pPrChange w:id="1808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714C64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83" w:author="瑋婷 徐" w:date="2025-01-03T16:50:00Z" w16du:dateUtc="2025-01-03T08:50:00Z"/>
                <w:rFonts w:ascii="Times New Roman" w:eastAsiaTheme="minorEastAsia" w:hAnsi="Times New Roman" w:cs="Times New Roman"/>
                <w:rPrChange w:id="18084" w:author="瑋婷 徐" w:date="2025-01-06T15:35:00Z" w16du:dateUtc="2025-01-06T07:35:00Z">
                  <w:rPr>
                    <w:ins w:id="18085" w:author="瑋婷 徐" w:date="2025-01-03T16:50:00Z" w16du:dateUtc="2025-01-03T08:50:00Z"/>
                    <w:rFonts w:ascii="Times New Roman" w:eastAsia="Times New Roman" w:hAnsi="Times New Roman" w:cs="Times New Roman"/>
                    <w:sz w:val="20"/>
                    <w:szCs w:val="20"/>
                  </w:rPr>
                </w:rPrChange>
              </w:rPr>
              <w:pPrChange w:id="1808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30646A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87" w:author="瑋婷 徐" w:date="2025-01-03T16:50:00Z" w16du:dateUtc="2025-01-03T08:50:00Z"/>
                <w:rFonts w:ascii="Times New Roman" w:eastAsiaTheme="minorEastAsia" w:hAnsi="Times New Roman" w:cs="Times New Roman"/>
                <w:rPrChange w:id="18088" w:author="瑋婷 徐" w:date="2025-01-06T15:35:00Z" w16du:dateUtc="2025-01-06T07:35:00Z">
                  <w:rPr>
                    <w:ins w:id="18089" w:author="瑋婷 徐" w:date="2025-01-03T16:50:00Z" w16du:dateUtc="2025-01-03T08:50:00Z"/>
                    <w:rFonts w:ascii="Times New Roman" w:eastAsia="Times New Roman" w:hAnsi="Times New Roman" w:cs="Times New Roman"/>
                    <w:sz w:val="20"/>
                    <w:szCs w:val="20"/>
                  </w:rPr>
                </w:rPrChange>
              </w:rPr>
              <w:pPrChange w:id="1809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2D1B12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91" w:author="瑋婷 徐" w:date="2025-01-03T16:50:00Z" w16du:dateUtc="2025-01-03T08:50:00Z"/>
                <w:rFonts w:ascii="Times New Roman" w:eastAsiaTheme="minorEastAsia" w:hAnsi="Times New Roman" w:cs="Times New Roman"/>
                <w:color w:val="000000"/>
                <w:rPrChange w:id="18092" w:author="瑋婷 徐" w:date="2025-01-06T15:35:00Z" w16du:dateUtc="2025-01-06T07:35:00Z">
                  <w:rPr>
                    <w:ins w:id="18093" w:author="瑋婷 徐" w:date="2025-01-03T16:50:00Z" w16du:dateUtc="2025-01-03T08:50:00Z"/>
                    <w:rFonts w:ascii="Calibri" w:hAnsi="Calibri" w:cs="Calibri"/>
                    <w:color w:val="000000"/>
                    <w:sz w:val="22"/>
                    <w:szCs w:val="22"/>
                  </w:rPr>
                </w:rPrChange>
              </w:rPr>
              <w:pPrChange w:id="1809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095" w:author="瑋婷 徐" w:date="2025-01-03T16:50:00Z" w16du:dateUtc="2025-01-03T08:50:00Z">
              <w:r w:rsidRPr="00727E7E">
                <w:rPr>
                  <w:rFonts w:ascii="Times New Roman" w:eastAsiaTheme="minorEastAsia" w:hAnsi="Times New Roman" w:cs="Times New Roman"/>
                  <w:color w:val="000000"/>
                  <w:rPrChange w:id="18096" w:author="瑋婷 徐" w:date="2025-01-06T15:35:00Z" w16du:dateUtc="2025-01-06T07:35:00Z">
                    <w:rPr>
                      <w:rFonts w:ascii="Calibri" w:hAnsi="Calibri" w:cs="Calibri"/>
                      <w:color w:val="000000"/>
                      <w:sz w:val="22"/>
                      <w:szCs w:val="22"/>
                    </w:rPr>
                  </w:rPrChange>
                </w:rPr>
                <w:t>*</w:t>
              </w:r>
            </w:ins>
          </w:p>
        </w:tc>
        <w:tc>
          <w:tcPr>
            <w:tcW w:w="162" w:type="pct"/>
            <w:noWrap/>
            <w:hideMark/>
          </w:tcPr>
          <w:p w14:paraId="71875893"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097" w:author="瑋婷 徐" w:date="2025-01-03T16:50:00Z" w16du:dateUtc="2025-01-03T08:50:00Z"/>
                <w:rFonts w:ascii="Times New Roman" w:eastAsiaTheme="minorEastAsia" w:hAnsi="Times New Roman" w:cs="Times New Roman"/>
                <w:color w:val="000000"/>
                <w:rPrChange w:id="18098" w:author="瑋婷 徐" w:date="2025-01-06T15:35:00Z" w16du:dateUtc="2025-01-06T07:35:00Z">
                  <w:rPr>
                    <w:ins w:id="18099" w:author="瑋婷 徐" w:date="2025-01-03T16:50:00Z" w16du:dateUtc="2025-01-03T08:50:00Z"/>
                    <w:rFonts w:ascii="Calibri" w:hAnsi="Calibri" w:cs="Calibri"/>
                    <w:color w:val="000000"/>
                    <w:sz w:val="22"/>
                    <w:szCs w:val="22"/>
                  </w:rPr>
                </w:rPrChange>
              </w:rPr>
              <w:pPrChange w:id="1810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05DED05"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01" w:author="瑋婷 徐" w:date="2025-01-03T16:50:00Z" w16du:dateUtc="2025-01-03T08:50:00Z"/>
                <w:rFonts w:ascii="Times New Roman" w:eastAsiaTheme="minorEastAsia" w:hAnsi="Times New Roman" w:cs="Times New Roman"/>
                <w:rPrChange w:id="18102" w:author="瑋婷 徐" w:date="2025-01-06T15:35:00Z" w16du:dateUtc="2025-01-06T07:35:00Z">
                  <w:rPr>
                    <w:ins w:id="18103" w:author="瑋婷 徐" w:date="2025-01-03T16:50:00Z" w16du:dateUtc="2025-01-03T08:50:00Z"/>
                    <w:rFonts w:ascii="Times New Roman" w:eastAsia="Times New Roman" w:hAnsi="Times New Roman" w:cs="Times New Roman"/>
                    <w:sz w:val="20"/>
                    <w:szCs w:val="20"/>
                  </w:rPr>
                </w:rPrChange>
              </w:rPr>
              <w:pPrChange w:id="1810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E5ACF2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05" w:author="瑋婷 徐" w:date="2025-01-03T16:50:00Z" w16du:dateUtc="2025-01-03T08:50:00Z"/>
                <w:rFonts w:ascii="Times New Roman" w:eastAsiaTheme="minorEastAsia" w:hAnsi="Times New Roman" w:cs="Times New Roman"/>
                <w:rPrChange w:id="18106" w:author="瑋婷 徐" w:date="2025-01-06T15:35:00Z" w16du:dateUtc="2025-01-06T07:35:00Z">
                  <w:rPr>
                    <w:ins w:id="18107" w:author="瑋婷 徐" w:date="2025-01-03T16:50:00Z" w16du:dateUtc="2025-01-03T08:50:00Z"/>
                    <w:rFonts w:ascii="Times New Roman" w:eastAsia="Times New Roman" w:hAnsi="Times New Roman" w:cs="Times New Roman"/>
                    <w:sz w:val="20"/>
                    <w:szCs w:val="20"/>
                  </w:rPr>
                </w:rPrChange>
              </w:rPr>
              <w:pPrChange w:id="1810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CC8F7A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09" w:author="瑋婷 徐" w:date="2025-01-03T16:50:00Z" w16du:dateUtc="2025-01-03T08:50:00Z"/>
                <w:rFonts w:ascii="Times New Roman" w:eastAsiaTheme="minorEastAsia" w:hAnsi="Times New Roman" w:cs="Times New Roman"/>
                <w:rPrChange w:id="18110" w:author="瑋婷 徐" w:date="2025-01-06T15:35:00Z" w16du:dateUtc="2025-01-06T07:35:00Z">
                  <w:rPr>
                    <w:ins w:id="18111" w:author="瑋婷 徐" w:date="2025-01-03T16:50:00Z" w16du:dateUtc="2025-01-03T08:50:00Z"/>
                    <w:rFonts w:ascii="Times New Roman" w:eastAsia="Times New Roman" w:hAnsi="Times New Roman" w:cs="Times New Roman"/>
                    <w:sz w:val="20"/>
                    <w:szCs w:val="20"/>
                  </w:rPr>
                </w:rPrChange>
              </w:rPr>
              <w:pPrChange w:id="1811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4D0E91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13" w:author="瑋婷 徐" w:date="2025-01-03T16:50:00Z" w16du:dateUtc="2025-01-03T08:50:00Z"/>
                <w:rFonts w:ascii="Times New Roman" w:eastAsiaTheme="minorEastAsia" w:hAnsi="Times New Roman" w:cs="Times New Roman"/>
                <w:rPrChange w:id="18114" w:author="瑋婷 徐" w:date="2025-01-06T15:35:00Z" w16du:dateUtc="2025-01-06T07:35:00Z">
                  <w:rPr>
                    <w:ins w:id="18115" w:author="瑋婷 徐" w:date="2025-01-03T16:50:00Z" w16du:dateUtc="2025-01-03T08:50:00Z"/>
                    <w:rFonts w:ascii="Times New Roman" w:eastAsia="Times New Roman" w:hAnsi="Times New Roman" w:cs="Times New Roman"/>
                    <w:sz w:val="20"/>
                    <w:szCs w:val="20"/>
                  </w:rPr>
                </w:rPrChange>
              </w:rPr>
              <w:pPrChange w:id="1811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D8B6FD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17" w:author="瑋婷 徐" w:date="2025-01-03T16:50:00Z" w16du:dateUtc="2025-01-03T08:50:00Z"/>
                <w:rFonts w:ascii="Times New Roman" w:eastAsiaTheme="minorEastAsia" w:hAnsi="Times New Roman" w:cs="Times New Roman"/>
                <w:rPrChange w:id="18118" w:author="瑋婷 徐" w:date="2025-01-06T15:35:00Z" w16du:dateUtc="2025-01-06T07:35:00Z">
                  <w:rPr>
                    <w:ins w:id="18119" w:author="瑋婷 徐" w:date="2025-01-03T16:50:00Z" w16du:dateUtc="2025-01-03T08:50:00Z"/>
                    <w:rFonts w:ascii="Times New Roman" w:eastAsia="Times New Roman" w:hAnsi="Times New Roman" w:cs="Times New Roman"/>
                    <w:sz w:val="20"/>
                    <w:szCs w:val="20"/>
                  </w:rPr>
                </w:rPrChange>
              </w:rPr>
              <w:pPrChange w:id="1812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94DC24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21" w:author="瑋婷 徐" w:date="2025-01-03T16:50:00Z" w16du:dateUtc="2025-01-03T08:50:00Z"/>
                <w:rFonts w:ascii="Times New Roman" w:eastAsiaTheme="minorEastAsia" w:hAnsi="Times New Roman" w:cs="Times New Roman"/>
                <w:rPrChange w:id="18122" w:author="瑋婷 徐" w:date="2025-01-06T15:35:00Z" w16du:dateUtc="2025-01-06T07:35:00Z">
                  <w:rPr>
                    <w:ins w:id="18123" w:author="瑋婷 徐" w:date="2025-01-03T16:50:00Z" w16du:dateUtc="2025-01-03T08:50:00Z"/>
                    <w:rFonts w:ascii="Times New Roman" w:eastAsia="Times New Roman" w:hAnsi="Times New Roman" w:cs="Times New Roman"/>
                    <w:sz w:val="20"/>
                    <w:szCs w:val="20"/>
                  </w:rPr>
                </w:rPrChange>
              </w:rPr>
              <w:pPrChange w:id="1812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722E25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25" w:author="瑋婷 徐" w:date="2025-01-03T16:50:00Z" w16du:dateUtc="2025-01-03T08:50:00Z"/>
                <w:rFonts w:ascii="Times New Roman" w:eastAsiaTheme="minorEastAsia" w:hAnsi="Times New Roman" w:cs="Times New Roman"/>
                <w:rPrChange w:id="18126" w:author="瑋婷 徐" w:date="2025-01-06T15:35:00Z" w16du:dateUtc="2025-01-06T07:35:00Z">
                  <w:rPr>
                    <w:ins w:id="18127" w:author="瑋婷 徐" w:date="2025-01-03T16:50:00Z" w16du:dateUtc="2025-01-03T08:50:00Z"/>
                    <w:rFonts w:ascii="Times New Roman" w:eastAsia="Times New Roman" w:hAnsi="Times New Roman" w:cs="Times New Roman"/>
                    <w:sz w:val="20"/>
                    <w:szCs w:val="20"/>
                  </w:rPr>
                </w:rPrChange>
              </w:rPr>
              <w:pPrChange w:id="1812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052784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29" w:author="瑋婷 徐" w:date="2025-01-03T16:50:00Z" w16du:dateUtc="2025-01-03T08:50:00Z"/>
                <w:rFonts w:ascii="Times New Roman" w:eastAsiaTheme="minorEastAsia" w:hAnsi="Times New Roman" w:cs="Times New Roman"/>
                <w:rPrChange w:id="18130" w:author="瑋婷 徐" w:date="2025-01-06T15:35:00Z" w16du:dateUtc="2025-01-06T07:35:00Z">
                  <w:rPr>
                    <w:ins w:id="18131" w:author="瑋婷 徐" w:date="2025-01-03T16:50:00Z" w16du:dateUtc="2025-01-03T08:50:00Z"/>
                    <w:rFonts w:ascii="Times New Roman" w:eastAsia="Times New Roman" w:hAnsi="Times New Roman" w:cs="Times New Roman"/>
                    <w:sz w:val="20"/>
                    <w:szCs w:val="20"/>
                  </w:rPr>
                </w:rPrChange>
              </w:rPr>
              <w:pPrChange w:id="1813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6DC1C1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33" w:author="瑋婷 徐" w:date="2025-01-03T16:50:00Z" w16du:dateUtc="2025-01-03T08:50:00Z"/>
                <w:rFonts w:ascii="Times New Roman" w:eastAsiaTheme="minorEastAsia" w:hAnsi="Times New Roman" w:cs="Times New Roman"/>
                <w:rPrChange w:id="18134" w:author="瑋婷 徐" w:date="2025-01-06T15:35:00Z" w16du:dateUtc="2025-01-06T07:35:00Z">
                  <w:rPr>
                    <w:ins w:id="18135" w:author="瑋婷 徐" w:date="2025-01-03T16:50:00Z" w16du:dateUtc="2025-01-03T08:50:00Z"/>
                    <w:rFonts w:ascii="Times New Roman" w:eastAsia="Times New Roman" w:hAnsi="Times New Roman" w:cs="Times New Roman"/>
                    <w:sz w:val="20"/>
                    <w:szCs w:val="20"/>
                  </w:rPr>
                </w:rPrChange>
              </w:rPr>
              <w:pPrChange w:id="1813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352FA82E"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137" w:author="瑋婷 徐" w:date="2025-01-03T16:50:00Z" w16du:dateUtc="2025-01-03T08:50:00Z"/>
                <w:rFonts w:ascii="Times New Roman" w:eastAsiaTheme="minorEastAsia" w:hAnsi="Times New Roman" w:cs="Times New Roman"/>
                <w:rPrChange w:id="18138" w:author="瑋婷 徐" w:date="2025-01-06T15:35:00Z" w16du:dateUtc="2025-01-06T07:35:00Z">
                  <w:rPr>
                    <w:ins w:id="18139" w:author="瑋婷 徐" w:date="2025-01-03T16:50:00Z" w16du:dateUtc="2025-01-03T08:50:00Z"/>
                    <w:rFonts w:ascii="Times New Roman" w:eastAsia="Times New Roman" w:hAnsi="Times New Roman" w:cs="Times New Roman"/>
                    <w:sz w:val="20"/>
                    <w:szCs w:val="20"/>
                  </w:rPr>
                </w:rPrChange>
              </w:rPr>
              <w:pPrChange w:id="1814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162D1BFD" w14:textId="77777777" w:rsidTr="003C19C7">
        <w:trPr>
          <w:cnfStyle w:val="000000100000" w:firstRow="0" w:lastRow="0" w:firstColumn="0" w:lastColumn="0" w:oddVBand="0" w:evenVBand="0" w:oddHBand="1" w:evenHBand="0" w:firstRowFirstColumn="0" w:firstRowLastColumn="0" w:lastRowFirstColumn="0" w:lastRowLastColumn="0"/>
          <w:trHeight w:val="300"/>
          <w:ins w:id="1814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273FF48E" w14:textId="77777777" w:rsidR="003C19C7" w:rsidRPr="00727E7E" w:rsidRDefault="003C19C7">
            <w:pPr>
              <w:spacing w:line="360" w:lineRule="auto"/>
              <w:rPr>
                <w:ins w:id="18142" w:author="瑋婷 徐" w:date="2025-01-03T16:50:00Z" w16du:dateUtc="2025-01-03T08:50:00Z"/>
                <w:rFonts w:ascii="Times New Roman" w:eastAsiaTheme="minorEastAsia" w:hAnsi="Times New Roman" w:cs="Times New Roman"/>
                <w:b w:val="0"/>
                <w:bCs w:val="0"/>
                <w:color w:val="000000"/>
                <w:rPrChange w:id="18143" w:author="瑋婷 徐" w:date="2025-01-06T15:35:00Z" w16du:dateUtc="2025-01-06T07:35:00Z">
                  <w:rPr>
                    <w:ins w:id="18144" w:author="瑋婷 徐" w:date="2025-01-03T16:50:00Z" w16du:dateUtc="2025-01-03T08:50:00Z"/>
                    <w:rFonts w:ascii="Calibri" w:hAnsi="Calibri" w:cs="Calibri"/>
                    <w:color w:val="000000"/>
                    <w:sz w:val="22"/>
                    <w:szCs w:val="22"/>
                  </w:rPr>
                </w:rPrChange>
              </w:rPr>
              <w:pPrChange w:id="18145" w:author="瑋婷 徐" w:date="2025-01-03T16:51:00Z" w16du:dateUtc="2025-01-03T08:51:00Z">
                <w:pPr/>
              </w:pPrChange>
            </w:pPr>
            <w:ins w:id="18146" w:author="瑋婷 徐" w:date="2025-01-03T16:50:00Z" w16du:dateUtc="2025-01-03T08:50:00Z">
              <w:r w:rsidRPr="00727E7E">
                <w:rPr>
                  <w:rFonts w:ascii="Times New Roman" w:eastAsiaTheme="minorEastAsia" w:hAnsi="Times New Roman" w:cs="Times New Roman" w:hint="eastAsia"/>
                  <w:b w:val="0"/>
                  <w:bCs w:val="0"/>
                  <w:color w:val="000000"/>
                  <w:rPrChange w:id="18147" w:author="瑋婷 徐" w:date="2025-01-06T15:35:00Z" w16du:dateUtc="2025-01-06T07:35:00Z">
                    <w:rPr>
                      <w:rFonts w:ascii="Calibri" w:hAnsi="Calibri" w:cs="Calibri" w:hint="eastAsia"/>
                      <w:color w:val="000000"/>
                      <w:sz w:val="22"/>
                      <w:szCs w:val="22"/>
                    </w:rPr>
                  </w:rPrChange>
                </w:rPr>
                <w:t>金背</w:t>
              </w:r>
              <w:proofErr w:type="gramStart"/>
              <w:r w:rsidRPr="00727E7E">
                <w:rPr>
                  <w:rFonts w:ascii="Times New Roman" w:eastAsiaTheme="minorEastAsia" w:hAnsi="Times New Roman" w:cs="Times New Roman" w:hint="eastAsia"/>
                  <w:b w:val="0"/>
                  <w:bCs w:val="0"/>
                  <w:color w:val="000000"/>
                  <w:rPrChange w:id="18148" w:author="瑋婷 徐" w:date="2025-01-06T15:35:00Z" w16du:dateUtc="2025-01-06T07:35:00Z">
                    <w:rPr>
                      <w:rFonts w:ascii="Calibri" w:hAnsi="Calibri" w:cs="Calibri" w:hint="eastAsia"/>
                      <w:color w:val="000000"/>
                      <w:sz w:val="22"/>
                      <w:szCs w:val="22"/>
                    </w:rPr>
                  </w:rPrChange>
                </w:rPr>
                <w:t>鳩</w:t>
              </w:r>
              <w:proofErr w:type="gramEnd"/>
              <w:r w:rsidRPr="00727E7E">
                <w:rPr>
                  <w:rFonts w:ascii="Times New Roman" w:eastAsiaTheme="minorEastAsia" w:hAnsi="Times New Roman" w:cs="Times New Roman"/>
                  <w:b w:val="0"/>
                  <w:bCs w:val="0"/>
                  <w:color w:val="000000"/>
                  <w:rPrChange w:id="18149" w:author="瑋婷 徐" w:date="2025-01-06T15:35:00Z" w16du:dateUtc="2025-01-06T07:35:00Z">
                    <w:rPr>
                      <w:rFonts w:ascii="Calibri" w:hAnsi="Calibri" w:cs="Calibri"/>
                      <w:color w:val="000000"/>
                      <w:sz w:val="22"/>
                      <w:szCs w:val="22"/>
                    </w:rPr>
                  </w:rPrChange>
                </w:rPr>
                <w:t xml:space="preserve"> </w:t>
              </w:r>
              <w:r w:rsidRPr="00727E7E">
                <w:rPr>
                  <w:rFonts w:ascii="Times New Roman" w:eastAsiaTheme="minorEastAsia" w:hAnsi="Times New Roman" w:cs="Times New Roman"/>
                  <w:b w:val="0"/>
                  <w:bCs w:val="0"/>
                  <w:color w:val="000000"/>
                  <w:rPrChange w:id="18150" w:author="瑋婷 徐" w:date="2025-01-06T15:35:00Z" w16du:dateUtc="2025-01-06T07:35:00Z">
                    <w:rPr>
                      <w:color w:val="000000"/>
                      <w:sz w:val="22"/>
                      <w:szCs w:val="22"/>
                    </w:rPr>
                  </w:rPrChange>
                </w:rPr>
                <w:t>※</w:t>
              </w:r>
              <w:r w:rsidRPr="00727E7E">
                <w:rPr>
                  <w:rFonts w:ascii="Times New Roman" w:eastAsiaTheme="minorEastAsia" w:hAnsi="Times New Roman" w:cs="Times New Roman"/>
                  <w:b w:val="0"/>
                  <w:bCs w:val="0"/>
                  <w:color w:val="000000"/>
                  <w:rPrChange w:id="18151"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5B95AB3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52" w:author="瑋婷 徐" w:date="2025-01-03T16:50:00Z" w16du:dateUtc="2025-01-03T08:50:00Z"/>
                <w:rFonts w:ascii="Times New Roman" w:eastAsiaTheme="minorEastAsia" w:hAnsi="Times New Roman" w:cs="Times New Roman"/>
                <w:i/>
                <w:iCs/>
                <w:color w:val="000000"/>
                <w:rPrChange w:id="18153" w:author="瑋婷 徐" w:date="2025-01-06T15:35:00Z" w16du:dateUtc="2025-01-06T07:35:00Z">
                  <w:rPr>
                    <w:ins w:id="18154" w:author="瑋婷 徐" w:date="2025-01-03T16:50:00Z" w16du:dateUtc="2025-01-03T08:50:00Z"/>
                    <w:rFonts w:ascii="Calibri" w:hAnsi="Calibri" w:cs="Calibri"/>
                    <w:i/>
                    <w:iCs/>
                    <w:color w:val="000000"/>
                    <w:sz w:val="22"/>
                    <w:szCs w:val="22"/>
                  </w:rPr>
                </w:rPrChange>
              </w:rPr>
              <w:pPrChange w:id="1815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156" w:author="瑋婷 徐" w:date="2025-01-03T16:50:00Z" w16du:dateUtc="2025-01-03T08:50:00Z">
              <w:r w:rsidRPr="00727E7E">
                <w:rPr>
                  <w:rFonts w:ascii="Times New Roman" w:eastAsiaTheme="minorEastAsia" w:hAnsi="Times New Roman" w:cs="Times New Roman"/>
                  <w:i/>
                  <w:iCs/>
                  <w:color w:val="000000"/>
                  <w:rPrChange w:id="18157" w:author="瑋婷 徐" w:date="2025-01-06T15:35:00Z" w16du:dateUtc="2025-01-06T07:35:00Z">
                    <w:rPr>
                      <w:rFonts w:ascii="Calibri" w:hAnsi="Calibri" w:cs="Calibri"/>
                      <w:i/>
                      <w:iCs/>
                      <w:color w:val="000000"/>
                      <w:sz w:val="22"/>
                      <w:szCs w:val="22"/>
                    </w:rPr>
                  </w:rPrChange>
                </w:rPr>
                <w:t>Streptopelia orientalis</w:t>
              </w:r>
            </w:ins>
          </w:p>
        </w:tc>
        <w:tc>
          <w:tcPr>
            <w:tcW w:w="162" w:type="pct"/>
            <w:noWrap/>
            <w:hideMark/>
          </w:tcPr>
          <w:p w14:paraId="17D5B3EC"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58" w:author="瑋婷 徐" w:date="2025-01-03T16:50:00Z" w16du:dateUtc="2025-01-03T08:50:00Z"/>
                <w:rFonts w:ascii="Times New Roman" w:eastAsiaTheme="minorEastAsia" w:hAnsi="Times New Roman" w:cs="Times New Roman"/>
                <w:i/>
                <w:iCs/>
                <w:color w:val="000000"/>
                <w:rPrChange w:id="18159" w:author="瑋婷 徐" w:date="2025-01-06T15:35:00Z" w16du:dateUtc="2025-01-06T07:35:00Z">
                  <w:rPr>
                    <w:ins w:id="18160" w:author="瑋婷 徐" w:date="2025-01-03T16:50:00Z" w16du:dateUtc="2025-01-03T08:50:00Z"/>
                    <w:rFonts w:ascii="Calibri" w:hAnsi="Calibri" w:cs="Calibri"/>
                    <w:i/>
                    <w:iCs/>
                    <w:color w:val="000000"/>
                    <w:sz w:val="22"/>
                    <w:szCs w:val="22"/>
                  </w:rPr>
                </w:rPrChange>
              </w:rPr>
              <w:pPrChange w:id="1816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C6429E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62" w:author="瑋婷 徐" w:date="2025-01-03T16:50:00Z" w16du:dateUtc="2025-01-03T08:50:00Z"/>
                <w:rFonts w:ascii="Times New Roman" w:eastAsiaTheme="minorEastAsia" w:hAnsi="Times New Roman" w:cs="Times New Roman"/>
                <w:rPrChange w:id="18163" w:author="瑋婷 徐" w:date="2025-01-06T15:35:00Z" w16du:dateUtc="2025-01-06T07:35:00Z">
                  <w:rPr>
                    <w:ins w:id="18164" w:author="瑋婷 徐" w:date="2025-01-03T16:50:00Z" w16du:dateUtc="2025-01-03T08:50:00Z"/>
                    <w:rFonts w:ascii="Times New Roman" w:eastAsia="Times New Roman" w:hAnsi="Times New Roman" w:cs="Times New Roman"/>
                    <w:sz w:val="20"/>
                    <w:szCs w:val="20"/>
                  </w:rPr>
                </w:rPrChange>
              </w:rPr>
              <w:pPrChange w:id="1816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9A802C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66" w:author="瑋婷 徐" w:date="2025-01-03T16:50:00Z" w16du:dateUtc="2025-01-03T08:50:00Z"/>
                <w:rFonts w:ascii="Times New Roman" w:eastAsiaTheme="minorEastAsia" w:hAnsi="Times New Roman" w:cs="Times New Roman"/>
                <w:rPrChange w:id="18167" w:author="瑋婷 徐" w:date="2025-01-06T15:35:00Z" w16du:dateUtc="2025-01-06T07:35:00Z">
                  <w:rPr>
                    <w:ins w:id="18168" w:author="瑋婷 徐" w:date="2025-01-03T16:50:00Z" w16du:dateUtc="2025-01-03T08:50:00Z"/>
                    <w:rFonts w:ascii="Times New Roman" w:eastAsia="Times New Roman" w:hAnsi="Times New Roman" w:cs="Times New Roman"/>
                    <w:sz w:val="20"/>
                    <w:szCs w:val="20"/>
                  </w:rPr>
                </w:rPrChange>
              </w:rPr>
              <w:pPrChange w:id="1816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D7F0B9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70" w:author="瑋婷 徐" w:date="2025-01-03T16:50:00Z" w16du:dateUtc="2025-01-03T08:50:00Z"/>
                <w:rFonts w:ascii="Times New Roman" w:eastAsiaTheme="minorEastAsia" w:hAnsi="Times New Roman" w:cs="Times New Roman"/>
                <w:rPrChange w:id="18171" w:author="瑋婷 徐" w:date="2025-01-06T15:35:00Z" w16du:dateUtc="2025-01-06T07:35:00Z">
                  <w:rPr>
                    <w:ins w:id="18172" w:author="瑋婷 徐" w:date="2025-01-03T16:50:00Z" w16du:dateUtc="2025-01-03T08:50:00Z"/>
                    <w:rFonts w:ascii="Times New Roman" w:eastAsia="Times New Roman" w:hAnsi="Times New Roman" w:cs="Times New Roman"/>
                    <w:sz w:val="20"/>
                    <w:szCs w:val="20"/>
                  </w:rPr>
                </w:rPrChange>
              </w:rPr>
              <w:pPrChange w:id="1817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DED943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74" w:author="瑋婷 徐" w:date="2025-01-03T16:50:00Z" w16du:dateUtc="2025-01-03T08:50:00Z"/>
                <w:rFonts w:ascii="Times New Roman" w:eastAsiaTheme="minorEastAsia" w:hAnsi="Times New Roman" w:cs="Times New Roman"/>
                <w:rPrChange w:id="18175" w:author="瑋婷 徐" w:date="2025-01-06T15:35:00Z" w16du:dateUtc="2025-01-06T07:35:00Z">
                  <w:rPr>
                    <w:ins w:id="18176" w:author="瑋婷 徐" w:date="2025-01-03T16:50:00Z" w16du:dateUtc="2025-01-03T08:50:00Z"/>
                    <w:rFonts w:ascii="Times New Roman" w:eastAsia="Times New Roman" w:hAnsi="Times New Roman" w:cs="Times New Roman"/>
                    <w:sz w:val="20"/>
                    <w:szCs w:val="20"/>
                  </w:rPr>
                </w:rPrChange>
              </w:rPr>
              <w:pPrChange w:id="1817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E5D2BA7"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78" w:author="瑋婷 徐" w:date="2025-01-03T16:50:00Z" w16du:dateUtc="2025-01-03T08:50:00Z"/>
                <w:rFonts w:ascii="Times New Roman" w:eastAsiaTheme="minorEastAsia" w:hAnsi="Times New Roman" w:cs="Times New Roman"/>
                <w:rPrChange w:id="18179" w:author="瑋婷 徐" w:date="2025-01-06T15:35:00Z" w16du:dateUtc="2025-01-06T07:35:00Z">
                  <w:rPr>
                    <w:ins w:id="18180" w:author="瑋婷 徐" w:date="2025-01-03T16:50:00Z" w16du:dateUtc="2025-01-03T08:50:00Z"/>
                    <w:rFonts w:ascii="Times New Roman" w:eastAsia="Times New Roman" w:hAnsi="Times New Roman" w:cs="Times New Roman"/>
                    <w:sz w:val="20"/>
                    <w:szCs w:val="20"/>
                  </w:rPr>
                </w:rPrChange>
              </w:rPr>
              <w:pPrChange w:id="1818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760556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82" w:author="瑋婷 徐" w:date="2025-01-03T16:50:00Z" w16du:dateUtc="2025-01-03T08:50:00Z"/>
                <w:rFonts w:ascii="Times New Roman" w:eastAsiaTheme="minorEastAsia" w:hAnsi="Times New Roman" w:cs="Times New Roman"/>
                <w:rPrChange w:id="18183" w:author="瑋婷 徐" w:date="2025-01-06T15:35:00Z" w16du:dateUtc="2025-01-06T07:35:00Z">
                  <w:rPr>
                    <w:ins w:id="18184" w:author="瑋婷 徐" w:date="2025-01-03T16:50:00Z" w16du:dateUtc="2025-01-03T08:50:00Z"/>
                    <w:rFonts w:ascii="Times New Roman" w:eastAsia="Times New Roman" w:hAnsi="Times New Roman" w:cs="Times New Roman"/>
                    <w:sz w:val="20"/>
                    <w:szCs w:val="20"/>
                  </w:rPr>
                </w:rPrChange>
              </w:rPr>
              <w:pPrChange w:id="1818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5B8F89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86" w:author="瑋婷 徐" w:date="2025-01-03T16:50:00Z" w16du:dateUtc="2025-01-03T08:50:00Z"/>
                <w:rFonts w:ascii="Times New Roman" w:eastAsiaTheme="minorEastAsia" w:hAnsi="Times New Roman" w:cs="Times New Roman"/>
                <w:rPrChange w:id="18187" w:author="瑋婷 徐" w:date="2025-01-06T15:35:00Z" w16du:dateUtc="2025-01-06T07:35:00Z">
                  <w:rPr>
                    <w:ins w:id="18188" w:author="瑋婷 徐" w:date="2025-01-03T16:50:00Z" w16du:dateUtc="2025-01-03T08:50:00Z"/>
                    <w:rFonts w:ascii="Times New Roman" w:eastAsia="Times New Roman" w:hAnsi="Times New Roman" w:cs="Times New Roman"/>
                    <w:sz w:val="20"/>
                    <w:szCs w:val="20"/>
                  </w:rPr>
                </w:rPrChange>
              </w:rPr>
              <w:pPrChange w:id="1818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4252D6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90" w:author="瑋婷 徐" w:date="2025-01-03T16:50:00Z" w16du:dateUtc="2025-01-03T08:50:00Z"/>
                <w:rFonts w:ascii="Times New Roman" w:eastAsiaTheme="minorEastAsia" w:hAnsi="Times New Roman" w:cs="Times New Roman"/>
                <w:rPrChange w:id="18191" w:author="瑋婷 徐" w:date="2025-01-06T15:35:00Z" w16du:dateUtc="2025-01-06T07:35:00Z">
                  <w:rPr>
                    <w:ins w:id="18192" w:author="瑋婷 徐" w:date="2025-01-03T16:50:00Z" w16du:dateUtc="2025-01-03T08:50:00Z"/>
                    <w:rFonts w:ascii="Times New Roman" w:eastAsia="Times New Roman" w:hAnsi="Times New Roman" w:cs="Times New Roman"/>
                    <w:sz w:val="20"/>
                    <w:szCs w:val="20"/>
                  </w:rPr>
                </w:rPrChange>
              </w:rPr>
              <w:pPrChange w:id="1819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14B3730"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94" w:author="瑋婷 徐" w:date="2025-01-03T16:50:00Z" w16du:dateUtc="2025-01-03T08:50:00Z"/>
                <w:rFonts w:ascii="Times New Roman" w:eastAsiaTheme="minorEastAsia" w:hAnsi="Times New Roman" w:cs="Times New Roman"/>
                <w:rPrChange w:id="18195" w:author="瑋婷 徐" w:date="2025-01-06T15:35:00Z" w16du:dateUtc="2025-01-06T07:35:00Z">
                  <w:rPr>
                    <w:ins w:id="18196" w:author="瑋婷 徐" w:date="2025-01-03T16:50:00Z" w16du:dateUtc="2025-01-03T08:50:00Z"/>
                    <w:rFonts w:ascii="Times New Roman" w:eastAsia="Times New Roman" w:hAnsi="Times New Roman" w:cs="Times New Roman"/>
                    <w:sz w:val="20"/>
                    <w:szCs w:val="20"/>
                  </w:rPr>
                </w:rPrChange>
              </w:rPr>
              <w:pPrChange w:id="1819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D90E87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198" w:author="瑋婷 徐" w:date="2025-01-03T16:50:00Z" w16du:dateUtc="2025-01-03T08:50:00Z"/>
                <w:rFonts w:ascii="Times New Roman" w:eastAsiaTheme="minorEastAsia" w:hAnsi="Times New Roman" w:cs="Times New Roman"/>
                <w:rPrChange w:id="18199" w:author="瑋婷 徐" w:date="2025-01-06T15:35:00Z" w16du:dateUtc="2025-01-06T07:35:00Z">
                  <w:rPr>
                    <w:ins w:id="18200" w:author="瑋婷 徐" w:date="2025-01-03T16:50:00Z" w16du:dateUtc="2025-01-03T08:50:00Z"/>
                    <w:rFonts w:ascii="Times New Roman" w:eastAsia="Times New Roman" w:hAnsi="Times New Roman" w:cs="Times New Roman"/>
                    <w:sz w:val="20"/>
                    <w:szCs w:val="20"/>
                  </w:rPr>
                </w:rPrChange>
              </w:rPr>
              <w:pPrChange w:id="1820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B3296E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02" w:author="瑋婷 徐" w:date="2025-01-03T16:50:00Z" w16du:dateUtc="2025-01-03T08:50:00Z"/>
                <w:rFonts w:ascii="Times New Roman" w:eastAsiaTheme="minorEastAsia" w:hAnsi="Times New Roman" w:cs="Times New Roman"/>
                <w:rPrChange w:id="18203" w:author="瑋婷 徐" w:date="2025-01-06T15:35:00Z" w16du:dateUtc="2025-01-06T07:35:00Z">
                  <w:rPr>
                    <w:ins w:id="18204" w:author="瑋婷 徐" w:date="2025-01-03T16:50:00Z" w16du:dateUtc="2025-01-03T08:50:00Z"/>
                    <w:rFonts w:ascii="Times New Roman" w:eastAsia="Times New Roman" w:hAnsi="Times New Roman" w:cs="Times New Roman"/>
                    <w:sz w:val="20"/>
                    <w:szCs w:val="20"/>
                  </w:rPr>
                </w:rPrChange>
              </w:rPr>
              <w:pPrChange w:id="1820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ED55099"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06" w:author="瑋婷 徐" w:date="2025-01-03T16:50:00Z" w16du:dateUtc="2025-01-03T08:50:00Z"/>
                <w:rFonts w:ascii="Times New Roman" w:eastAsiaTheme="minorEastAsia" w:hAnsi="Times New Roman" w:cs="Times New Roman"/>
                <w:rPrChange w:id="18207" w:author="瑋婷 徐" w:date="2025-01-06T15:35:00Z" w16du:dateUtc="2025-01-06T07:35:00Z">
                  <w:rPr>
                    <w:ins w:id="18208" w:author="瑋婷 徐" w:date="2025-01-03T16:50:00Z" w16du:dateUtc="2025-01-03T08:50:00Z"/>
                    <w:rFonts w:ascii="Times New Roman" w:eastAsia="Times New Roman" w:hAnsi="Times New Roman" w:cs="Times New Roman"/>
                    <w:sz w:val="20"/>
                    <w:szCs w:val="20"/>
                  </w:rPr>
                </w:rPrChange>
              </w:rPr>
              <w:pPrChange w:id="1820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881EE80"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10" w:author="瑋婷 徐" w:date="2025-01-03T16:50:00Z" w16du:dateUtc="2025-01-03T08:50:00Z"/>
                <w:rFonts w:ascii="Times New Roman" w:eastAsiaTheme="minorEastAsia" w:hAnsi="Times New Roman" w:cs="Times New Roman"/>
                <w:rPrChange w:id="18211" w:author="瑋婷 徐" w:date="2025-01-06T15:35:00Z" w16du:dateUtc="2025-01-06T07:35:00Z">
                  <w:rPr>
                    <w:ins w:id="18212" w:author="瑋婷 徐" w:date="2025-01-03T16:50:00Z" w16du:dateUtc="2025-01-03T08:50:00Z"/>
                    <w:rFonts w:ascii="Times New Roman" w:eastAsia="Times New Roman" w:hAnsi="Times New Roman" w:cs="Times New Roman"/>
                    <w:sz w:val="20"/>
                    <w:szCs w:val="20"/>
                  </w:rPr>
                </w:rPrChange>
              </w:rPr>
              <w:pPrChange w:id="1821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BA77412"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14" w:author="瑋婷 徐" w:date="2025-01-03T16:50:00Z" w16du:dateUtc="2025-01-03T08:50:00Z"/>
                <w:rFonts w:ascii="Times New Roman" w:eastAsiaTheme="minorEastAsia" w:hAnsi="Times New Roman" w:cs="Times New Roman"/>
                <w:rPrChange w:id="18215" w:author="瑋婷 徐" w:date="2025-01-06T15:35:00Z" w16du:dateUtc="2025-01-06T07:35:00Z">
                  <w:rPr>
                    <w:ins w:id="18216" w:author="瑋婷 徐" w:date="2025-01-03T16:50:00Z" w16du:dateUtc="2025-01-03T08:50:00Z"/>
                    <w:rFonts w:ascii="Times New Roman" w:eastAsia="Times New Roman" w:hAnsi="Times New Roman" w:cs="Times New Roman"/>
                    <w:sz w:val="20"/>
                    <w:szCs w:val="20"/>
                  </w:rPr>
                </w:rPrChange>
              </w:rPr>
              <w:pPrChange w:id="1821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21CD300"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18" w:author="瑋婷 徐" w:date="2025-01-03T16:50:00Z" w16du:dateUtc="2025-01-03T08:50:00Z"/>
                <w:rFonts w:ascii="Times New Roman" w:eastAsiaTheme="minorEastAsia" w:hAnsi="Times New Roman" w:cs="Times New Roman"/>
                <w:rPrChange w:id="18219" w:author="瑋婷 徐" w:date="2025-01-06T15:35:00Z" w16du:dateUtc="2025-01-06T07:35:00Z">
                  <w:rPr>
                    <w:ins w:id="18220" w:author="瑋婷 徐" w:date="2025-01-03T16:50:00Z" w16du:dateUtc="2025-01-03T08:50:00Z"/>
                    <w:rFonts w:ascii="Times New Roman" w:eastAsia="Times New Roman" w:hAnsi="Times New Roman" w:cs="Times New Roman"/>
                    <w:sz w:val="20"/>
                    <w:szCs w:val="20"/>
                  </w:rPr>
                </w:rPrChange>
              </w:rPr>
              <w:pPrChange w:id="1822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6D74F3C"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22" w:author="瑋婷 徐" w:date="2025-01-03T16:50:00Z" w16du:dateUtc="2025-01-03T08:50:00Z"/>
                <w:rFonts w:ascii="Times New Roman" w:eastAsiaTheme="minorEastAsia" w:hAnsi="Times New Roman" w:cs="Times New Roman"/>
                <w:rPrChange w:id="18223" w:author="瑋婷 徐" w:date="2025-01-06T15:35:00Z" w16du:dateUtc="2025-01-06T07:35:00Z">
                  <w:rPr>
                    <w:ins w:id="18224" w:author="瑋婷 徐" w:date="2025-01-03T16:50:00Z" w16du:dateUtc="2025-01-03T08:50:00Z"/>
                    <w:rFonts w:ascii="Times New Roman" w:eastAsia="Times New Roman" w:hAnsi="Times New Roman" w:cs="Times New Roman"/>
                    <w:sz w:val="20"/>
                    <w:szCs w:val="20"/>
                  </w:rPr>
                </w:rPrChange>
              </w:rPr>
              <w:pPrChange w:id="1822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D079F6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26" w:author="瑋婷 徐" w:date="2025-01-03T16:50:00Z" w16du:dateUtc="2025-01-03T08:50:00Z"/>
                <w:rFonts w:ascii="Times New Roman" w:eastAsiaTheme="minorEastAsia" w:hAnsi="Times New Roman" w:cs="Times New Roman"/>
                <w:rPrChange w:id="18227" w:author="瑋婷 徐" w:date="2025-01-06T15:35:00Z" w16du:dateUtc="2025-01-06T07:35:00Z">
                  <w:rPr>
                    <w:ins w:id="18228" w:author="瑋婷 徐" w:date="2025-01-03T16:50:00Z" w16du:dateUtc="2025-01-03T08:50:00Z"/>
                    <w:rFonts w:ascii="Times New Roman" w:eastAsia="Times New Roman" w:hAnsi="Times New Roman" w:cs="Times New Roman"/>
                    <w:sz w:val="20"/>
                    <w:szCs w:val="20"/>
                  </w:rPr>
                </w:rPrChange>
              </w:rPr>
              <w:pPrChange w:id="1822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87A9D10"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30" w:author="瑋婷 徐" w:date="2025-01-03T16:50:00Z" w16du:dateUtc="2025-01-03T08:50:00Z"/>
                <w:rFonts w:ascii="Times New Roman" w:eastAsiaTheme="minorEastAsia" w:hAnsi="Times New Roman" w:cs="Times New Roman"/>
                <w:rPrChange w:id="18231" w:author="瑋婷 徐" w:date="2025-01-06T15:35:00Z" w16du:dateUtc="2025-01-06T07:35:00Z">
                  <w:rPr>
                    <w:ins w:id="18232" w:author="瑋婷 徐" w:date="2025-01-03T16:50:00Z" w16du:dateUtc="2025-01-03T08:50:00Z"/>
                    <w:rFonts w:ascii="Times New Roman" w:eastAsia="Times New Roman" w:hAnsi="Times New Roman" w:cs="Times New Roman"/>
                    <w:sz w:val="20"/>
                    <w:szCs w:val="20"/>
                  </w:rPr>
                </w:rPrChange>
              </w:rPr>
              <w:pPrChange w:id="1823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2E8519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34" w:author="瑋婷 徐" w:date="2025-01-03T16:50:00Z" w16du:dateUtc="2025-01-03T08:50:00Z"/>
                <w:rFonts w:ascii="Times New Roman" w:eastAsiaTheme="minorEastAsia" w:hAnsi="Times New Roman" w:cs="Times New Roman"/>
                <w:rPrChange w:id="18235" w:author="瑋婷 徐" w:date="2025-01-06T15:35:00Z" w16du:dateUtc="2025-01-06T07:35:00Z">
                  <w:rPr>
                    <w:ins w:id="18236" w:author="瑋婷 徐" w:date="2025-01-03T16:50:00Z" w16du:dateUtc="2025-01-03T08:50:00Z"/>
                    <w:rFonts w:ascii="Times New Roman" w:eastAsia="Times New Roman" w:hAnsi="Times New Roman" w:cs="Times New Roman"/>
                    <w:sz w:val="20"/>
                    <w:szCs w:val="20"/>
                  </w:rPr>
                </w:rPrChange>
              </w:rPr>
              <w:pPrChange w:id="1823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658E10F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238" w:author="瑋婷 徐" w:date="2025-01-03T16:50:00Z" w16du:dateUtc="2025-01-03T08:50:00Z"/>
                <w:rFonts w:ascii="Times New Roman" w:eastAsiaTheme="minorEastAsia" w:hAnsi="Times New Roman" w:cs="Times New Roman"/>
                <w:rPrChange w:id="18239" w:author="瑋婷 徐" w:date="2025-01-06T15:35:00Z" w16du:dateUtc="2025-01-06T07:35:00Z">
                  <w:rPr>
                    <w:ins w:id="18240" w:author="瑋婷 徐" w:date="2025-01-03T16:50:00Z" w16du:dateUtc="2025-01-03T08:50:00Z"/>
                    <w:rFonts w:ascii="Times New Roman" w:eastAsia="Times New Roman" w:hAnsi="Times New Roman" w:cs="Times New Roman"/>
                    <w:sz w:val="20"/>
                    <w:szCs w:val="20"/>
                  </w:rPr>
                </w:rPrChange>
              </w:rPr>
              <w:pPrChange w:id="1824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16855C4F" w14:textId="77777777" w:rsidTr="003C19C7">
        <w:trPr>
          <w:trHeight w:val="600"/>
          <w:ins w:id="1824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5B9766FD" w14:textId="77777777" w:rsidR="003C19C7" w:rsidRPr="00727E7E" w:rsidRDefault="003C19C7">
            <w:pPr>
              <w:spacing w:line="360" w:lineRule="auto"/>
              <w:rPr>
                <w:ins w:id="18243" w:author="瑋婷 徐" w:date="2025-01-03T16:50:00Z" w16du:dateUtc="2025-01-03T08:50:00Z"/>
                <w:rFonts w:ascii="Times New Roman" w:eastAsiaTheme="minorEastAsia" w:hAnsi="Times New Roman" w:cs="Times New Roman"/>
                <w:b w:val="0"/>
                <w:bCs w:val="0"/>
                <w:color w:val="000000"/>
                <w:rPrChange w:id="18244" w:author="瑋婷 徐" w:date="2025-01-06T15:35:00Z" w16du:dateUtc="2025-01-06T07:35:00Z">
                  <w:rPr>
                    <w:ins w:id="18245" w:author="瑋婷 徐" w:date="2025-01-03T16:50:00Z" w16du:dateUtc="2025-01-03T08:50:00Z"/>
                    <w:rFonts w:ascii="Calibri" w:hAnsi="Calibri" w:cs="Calibri"/>
                    <w:color w:val="000000"/>
                    <w:sz w:val="22"/>
                    <w:szCs w:val="22"/>
                  </w:rPr>
                </w:rPrChange>
              </w:rPr>
              <w:pPrChange w:id="18246" w:author="瑋婷 徐" w:date="2025-01-03T16:51:00Z" w16du:dateUtc="2025-01-03T08:51:00Z">
                <w:pPr/>
              </w:pPrChange>
            </w:pPr>
            <w:ins w:id="18247" w:author="瑋婷 徐" w:date="2025-01-03T16:50:00Z" w16du:dateUtc="2025-01-03T08:50:00Z">
              <w:r w:rsidRPr="00727E7E">
                <w:rPr>
                  <w:rFonts w:ascii="Times New Roman" w:eastAsiaTheme="minorEastAsia" w:hAnsi="Times New Roman" w:cs="Times New Roman" w:hint="eastAsia"/>
                  <w:b w:val="0"/>
                  <w:bCs w:val="0"/>
                  <w:color w:val="000000"/>
                  <w:rPrChange w:id="18248" w:author="瑋婷 徐" w:date="2025-01-06T15:35:00Z" w16du:dateUtc="2025-01-06T07:35:00Z">
                    <w:rPr>
                      <w:rFonts w:ascii="Calibri" w:hAnsi="Calibri" w:cs="Calibri" w:hint="eastAsia"/>
                      <w:color w:val="000000"/>
                      <w:sz w:val="22"/>
                      <w:szCs w:val="22"/>
                    </w:rPr>
                  </w:rPrChange>
                </w:rPr>
                <w:t>紅</w:t>
              </w:r>
              <w:proofErr w:type="gramStart"/>
              <w:r w:rsidRPr="00727E7E">
                <w:rPr>
                  <w:rFonts w:ascii="Times New Roman" w:eastAsiaTheme="minorEastAsia" w:hAnsi="Times New Roman" w:cs="Times New Roman" w:hint="eastAsia"/>
                  <w:b w:val="0"/>
                  <w:bCs w:val="0"/>
                  <w:color w:val="000000"/>
                  <w:rPrChange w:id="18249" w:author="瑋婷 徐" w:date="2025-01-06T15:35:00Z" w16du:dateUtc="2025-01-06T07:35:00Z">
                    <w:rPr>
                      <w:rFonts w:ascii="Calibri" w:hAnsi="Calibri" w:cs="Calibri" w:hint="eastAsia"/>
                      <w:color w:val="000000"/>
                      <w:sz w:val="22"/>
                      <w:szCs w:val="22"/>
                    </w:rPr>
                  </w:rPrChange>
                </w:rPr>
                <w:t>鳩</w:t>
              </w:r>
              <w:proofErr w:type="gramEnd"/>
              <w:r w:rsidRPr="00727E7E">
                <w:rPr>
                  <w:rFonts w:ascii="Times New Roman" w:eastAsiaTheme="minorEastAsia" w:hAnsi="Times New Roman" w:cs="Times New Roman"/>
                  <w:b w:val="0"/>
                  <w:bCs w:val="0"/>
                  <w:color w:val="000000"/>
                  <w:rPrChange w:id="18250"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2E10F531" w14:textId="77777777" w:rsidR="003C19C7" w:rsidRPr="00C51B34" w:rsidRDefault="003C19C7" w:rsidP="003C19C7">
            <w:pPr>
              <w:spacing w:line="360" w:lineRule="auto"/>
              <w:cnfStyle w:val="000000000000" w:firstRow="0" w:lastRow="0" w:firstColumn="0" w:lastColumn="0" w:oddVBand="0" w:evenVBand="0" w:oddHBand="0" w:evenHBand="0" w:firstRowFirstColumn="0" w:firstRowLastColumn="0" w:lastRowFirstColumn="0" w:lastRowLastColumn="0"/>
              <w:rPr>
                <w:ins w:id="18251" w:author="瑋婷 徐" w:date="2025-01-03T16:52:00Z" w16du:dateUtc="2025-01-03T08:52:00Z"/>
                <w:rFonts w:ascii="Times New Roman" w:eastAsiaTheme="minorEastAsia" w:hAnsi="Times New Roman" w:cs="Times New Roman"/>
                <w:i/>
                <w:iCs/>
                <w:color w:val="000000"/>
              </w:rPr>
            </w:pPr>
            <w:ins w:id="18252" w:author="瑋婷 徐" w:date="2025-01-03T16:50:00Z" w16du:dateUtc="2025-01-03T08:50:00Z">
              <w:r w:rsidRPr="00727E7E">
                <w:rPr>
                  <w:rFonts w:ascii="Times New Roman" w:eastAsiaTheme="minorEastAsia" w:hAnsi="Times New Roman" w:cs="Times New Roman"/>
                  <w:i/>
                  <w:iCs/>
                  <w:color w:val="000000"/>
                  <w:rPrChange w:id="18253" w:author="瑋婷 徐" w:date="2025-01-06T15:35:00Z" w16du:dateUtc="2025-01-06T07:35:00Z">
                    <w:rPr>
                      <w:rFonts w:ascii="Calibri" w:hAnsi="Calibri" w:cs="Calibri"/>
                      <w:i/>
                      <w:iCs/>
                      <w:color w:val="000000"/>
                      <w:sz w:val="22"/>
                      <w:szCs w:val="22"/>
                    </w:rPr>
                  </w:rPrChange>
                </w:rPr>
                <w:t xml:space="preserve">Streptopelia </w:t>
              </w:r>
            </w:ins>
          </w:p>
          <w:p w14:paraId="5A56ECF2" w14:textId="2236DEE0"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54" w:author="瑋婷 徐" w:date="2025-01-03T16:50:00Z" w16du:dateUtc="2025-01-03T08:50:00Z"/>
                <w:rFonts w:ascii="Times New Roman" w:eastAsiaTheme="minorEastAsia" w:hAnsi="Times New Roman" w:cs="Times New Roman"/>
                <w:i/>
                <w:iCs/>
                <w:color w:val="000000"/>
                <w:rPrChange w:id="18255" w:author="瑋婷 徐" w:date="2025-01-06T15:35:00Z" w16du:dateUtc="2025-01-06T07:35:00Z">
                  <w:rPr>
                    <w:ins w:id="18256" w:author="瑋婷 徐" w:date="2025-01-03T16:50:00Z" w16du:dateUtc="2025-01-03T08:50:00Z"/>
                    <w:rFonts w:ascii="Calibri" w:hAnsi="Calibri" w:cs="Calibri"/>
                    <w:i/>
                    <w:iCs/>
                    <w:color w:val="000000"/>
                    <w:sz w:val="22"/>
                    <w:szCs w:val="22"/>
                  </w:rPr>
                </w:rPrChange>
              </w:rPr>
              <w:pPrChange w:id="1825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258" w:author="瑋婷 徐" w:date="2025-01-03T16:50:00Z" w16du:dateUtc="2025-01-03T08:50:00Z">
              <w:r w:rsidRPr="00727E7E">
                <w:rPr>
                  <w:rFonts w:ascii="Times New Roman" w:eastAsiaTheme="minorEastAsia" w:hAnsi="Times New Roman" w:cs="Times New Roman"/>
                  <w:i/>
                  <w:iCs/>
                  <w:color w:val="000000"/>
                  <w:rPrChange w:id="18259" w:author="瑋婷 徐" w:date="2025-01-06T15:35:00Z" w16du:dateUtc="2025-01-06T07:35:00Z">
                    <w:rPr>
                      <w:rFonts w:ascii="Calibri" w:hAnsi="Calibri" w:cs="Calibri"/>
                      <w:i/>
                      <w:iCs/>
                      <w:color w:val="000000"/>
                      <w:sz w:val="22"/>
                      <w:szCs w:val="22"/>
                    </w:rPr>
                  </w:rPrChange>
                </w:rPr>
                <w:t>tranquebarica</w:t>
              </w:r>
            </w:ins>
          </w:p>
        </w:tc>
        <w:tc>
          <w:tcPr>
            <w:tcW w:w="162" w:type="pct"/>
            <w:noWrap/>
            <w:hideMark/>
          </w:tcPr>
          <w:p w14:paraId="53CCF57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60" w:author="瑋婷 徐" w:date="2025-01-03T16:50:00Z" w16du:dateUtc="2025-01-03T08:50:00Z"/>
                <w:rFonts w:ascii="Times New Roman" w:eastAsiaTheme="minorEastAsia" w:hAnsi="Times New Roman" w:cs="Times New Roman"/>
                <w:i/>
                <w:iCs/>
                <w:color w:val="000000"/>
                <w:rPrChange w:id="18261" w:author="瑋婷 徐" w:date="2025-01-06T15:35:00Z" w16du:dateUtc="2025-01-06T07:35:00Z">
                  <w:rPr>
                    <w:ins w:id="18262" w:author="瑋婷 徐" w:date="2025-01-03T16:50:00Z" w16du:dateUtc="2025-01-03T08:50:00Z"/>
                    <w:rFonts w:ascii="Calibri" w:hAnsi="Calibri" w:cs="Calibri"/>
                    <w:i/>
                    <w:iCs/>
                    <w:color w:val="000000"/>
                    <w:sz w:val="22"/>
                    <w:szCs w:val="22"/>
                  </w:rPr>
                </w:rPrChange>
              </w:rPr>
              <w:pPrChange w:id="1826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8F222EE"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64" w:author="瑋婷 徐" w:date="2025-01-03T16:50:00Z" w16du:dateUtc="2025-01-03T08:50:00Z"/>
                <w:rFonts w:ascii="Times New Roman" w:eastAsiaTheme="minorEastAsia" w:hAnsi="Times New Roman" w:cs="Times New Roman"/>
                <w:rPrChange w:id="18265" w:author="瑋婷 徐" w:date="2025-01-06T15:35:00Z" w16du:dateUtc="2025-01-06T07:35:00Z">
                  <w:rPr>
                    <w:ins w:id="18266" w:author="瑋婷 徐" w:date="2025-01-03T16:50:00Z" w16du:dateUtc="2025-01-03T08:50:00Z"/>
                    <w:rFonts w:ascii="Times New Roman" w:eastAsia="Times New Roman" w:hAnsi="Times New Roman" w:cs="Times New Roman"/>
                    <w:sz w:val="20"/>
                    <w:szCs w:val="20"/>
                  </w:rPr>
                </w:rPrChange>
              </w:rPr>
              <w:pPrChange w:id="1826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C330DF3"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68" w:author="瑋婷 徐" w:date="2025-01-03T16:50:00Z" w16du:dateUtc="2025-01-03T08:50:00Z"/>
                <w:rFonts w:ascii="Times New Roman" w:eastAsiaTheme="minorEastAsia" w:hAnsi="Times New Roman" w:cs="Times New Roman"/>
                <w:rPrChange w:id="18269" w:author="瑋婷 徐" w:date="2025-01-06T15:35:00Z" w16du:dateUtc="2025-01-06T07:35:00Z">
                  <w:rPr>
                    <w:ins w:id="18270" w:author="瑋婷 徐" w:date="2025-01-03T16:50:00Z" w16du:dateUtc="2025-01-03T08:50:00Z"/>
                    <w:rFonts w:ascii="Times New Roman" w:eastAsia="Times New Roman" w:hAnsi="Times New Roman" w:cs="Times New Roman"/>
                    <w:sz w:val="20"/>
                    <w:szCs w:val="20"/>
                  </w:rPr>
                </w:rPrChange>
              </w:rPr>
              <w:pPrChange w:id="1827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DAB2F7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72" w:author="瑋婷 徐" w:date="2025-01-03T16:50:00Z" w16du:dateUtc="2025-01-03T08:50:00Z"/>
                <w:rFonts w:ascii="Times New Roman" w:eastAsiaTheme="minorEastAsia" w:hAnsi="Times New Roman" w:cs="Times New Roman"/>
                <w:rPrChange w:id="18273" w:author="瑋婷 徐" w:date="2025-01-06T15:35:00Z" w16du:dateUtc="2025-01-06T07:35:00Z">
                  <w:rPr>
                    <w:ins w:id="18274" w:author="瑋婷 徐" w:date="2025-01-03T16:50:00Z" w16du:dateUtc="2025-01-03T08:50:00Z"/>
                    <w:rFonts w:ascii="Times New Roman" w:eastAsia="Times New Roman" w:hAnsi="Times New Roman" w:cs="Times New Roman"/>
                    <w:sz w:val="20"/>
                    <w:szCs w:val="20"/>
                  </w:rPr>
                </w:rPrChange>
              </w:rPr>
              <w:pPrChange w:id="1827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B48E2BD"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76" w:author="瑋婷 徐" w:date="2025-01-03T16:50:00Z" w16du:dateUtc="2025-01-03T08:50:00Z"/>
                <w:rFonts w:ascii="Times New Roman" w:eastAsiaTheme="minorEastAsia" w:hAnsi="Times New Roman" w:cs="Times New Roman"/>
                <w:rPrChange w:id="18277" w:author="瑋婷 徐" w:date="2025-01-06T15:35:00Z" w16du:dateUtc="2025-01-06T07:35:00Z">
                  <w:rPr>
                    <w:ins w:id="18278" w:author="瑋婷 徐" w:date="2025-01-03T16:50:00Z" w16du:dateUtc="2025-01-03T08:50:00Z"/>
                    <w:rFonts w:ascii="Times New Roman" w:eastAsia="Times New Roman" w:hAnsi="Times New Roman" w:cs="Times New Roman"/>
                    <w:sz w:val="20"/>
                    <w:szCs w:val="20"/>
                  </w:rPr>
                </w:rPrChange>
              </w:rPr>
              <w:pPrChange w:id="1827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62F45D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80" w:author="瑋婷 徐" w:date="2025-01-03T16:50:00Z" w16du:dateUtc="2025-01-03T08:50:00Z"/>
                <w:rFonts w:ascii="Times New Roman" w:eastAsiaTheme="minorEastAsia" w:hAnsi="Times New Roman" w:cs="Times New Roman"/>
                <w:rPrChange w:id="18281" w:author="瑋婷 徐" w:date="2025-01-06T15:35:00Z" w16du:dateUtc="2025-01-06T07:35:00Z">
                  <w:rPr>
                    <w:ins w:id="18282" w:author="瑋婷 徐" w:date="2025-01-03T16:50:00Z" w16du:dateUtc="2025-01-03T08:50:00Z"/>
                    <w:rFonts w:ascii="Times New Roman" w:eastAsia="Times New Roman" w:hAnsi="Times New Roman" w:cs="Times New Roman"/>
                    <w:sz w:val="20"/>
                    <w:szCs w:val="20"/>
                  </w:rPr>
                </w:rPrChange>
              </w:rPr>
              <w:pPrChange w:id="1828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E968F5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84" w:author="瑋婷 徐" w:date="2025-01-03T16:50:00Z" w16du:dateUtc="2025-01-03T08:50:00Z"/>
                <w:rFonts w:ascii="Times New Roman" w:eastAsiaTheme="minorEastAsia" w:hAnsi="Times New Roman" w:cs="Times New Roman"/>
                <w:rPrChange w:id="18285" w:author="瑋婷 徐" w:date="2025-01-06T15:35:00Z" w16du:dateUtc="2025-01-06T07:35:00Z">
                  <w:rPr>
                    <w:ins w:id="18286" w:author="瑋婷 徐" w:date="2025-01-03T16:50:00Z" w16du:dateUtc="2025-01-03T08:50:00Z"/>
                    <w:rFonts w:ascii="Times New Roman" w:eastAsia="Times New Roman" w:hAnsi="Times New Roman" w:cs="Times New Roman"/>
                    <w:sz w:val="20"/>
                    <w:szCs w:val="20"/>
                  </w:rPr>
                </w:rPrChange>
              </w:rPr>
              <w:pPrChange w:id="1828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105AE6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88" w:author="瑋婷 徐" w:date="2025-01-03T16:50:00Z" w16du:dateUtc="2025-01-03T08:50:00Z"/>
                <w:rFonts w:ascii="Times New Roman" w:eastAsiaTheme="minorEastAsia" w:hAnsi="Times New Roman" w:cs="Times New Roman"/>
                <w:rPrChange w:id="18289" w:author="瑋婷 徐" w:date="2025-01-06T15:35:00Z" w16du:dateUtc="2025-01-06T07:35:00Z">
                  <w:rPr>
                    <w:ins w:id="18290" w:author="瑋婷 徐" w:date="2025-01-03T16:50:00Z" w16du:dateUtc="2025-01-03T08:50:00Z"/>
                    <w:rFonts w:ascii="Times New Roman" w:eastAsia="Times New Roman" w:hAnsi="Times New Roman" w:cs="Times New Roman"/>
                    <w:sz w:val="20"/>
                    <w:szCs w:val="20"/>
                  </w:rPr>
                </w:rPrChange>
              </w:rPr>
              <w:pPrChange w:id="1829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201AA2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92" w:author="瑋婷 徐" w:date="2025-01-03T16:50:00Z" w16du:dateUtc="2025-01-03T08:50:00Z"/>
                <w:rFonts w:ascii="Times New Roman" w:eastAsiaTheme="minorEastAsia" w:hAnsi="Times New Roman" w:cs="Times New Roman"/>
                <w:rPrChange w:id="18293" w:author="瑋婷 徐" w:date="2025-01-06T15:35:00Z" w16du:dateUtc="2025-01-06T07:35:00Z">
                  <w:rPr>
                    <w:ins w:id="18294" w:author="瑋婷 徐" w:date="2025-01-03T16:50:00Z" w16du:dateUtc="2025-01-03T08:50:00Z"/>
                    <w:rFonts w:ascii="Times New Roman" w:eastAsia="Times New Roman" w:hAnsi="Times New Roman" w:cs="Times New Roman"/>
                    <w:sz w:val="20"/>
                    <w:szCs w:val="20"/>
                  </w:rPr>
                </w:rPrChange>
              </w:rPr>
              <w:pPrChange w:id="1829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4E934C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296" w:author="瑋婷 徐" w:date="2025-01-03T16:50:00Z" w16du:dateUtc="2025-01-03T08:50:00Z"/>
                <w:rFonts w:ascii="Times New Roman" w:eastAsiaTheme="minorEastAsia" w:hAnsi="Times New Roman" w:cs="Times New Roman"/>
                <w:rPrChange w:id="18297" w:author="瑋婷 徐" w:date="2025-01-06T15:35:00Z" w16du:dateUtc="2025-01-06T07:35:00Z">
                  <w:rPr>
                    <w:ins w:id="18298" w:author="瑋婷 徐" w:date="2025-01-03T16:50:00Z" w16du:dateUtc="2025-01-03T08:50:00Z"/>
                    <w:rFonts w:ascii="Times New Roman" w:eastAsia="Times New Roman" w:hAnsi="Times New Roman" w:cs="Times New Roman"/>
                    <w:sz w:val="20"/>
                    <w:szCs w:val="20"/>
                  </w:rPr>
                </w:rPrChange>
              </w:rPr>
              <w:pPrChange w:id="1829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19A2F8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00" w:author="瑋婷 徐" w:date="2025-01-03T16:50:00Z" w16du:dateUtc="2025-01-03T08:50:00Z"/>
                <w:rFonts w:ascii="Times New Roman" w:eastAsiaTheme="minorEastAsia" w:hAnsi="Times New Roman" w:cs="Times New Roman"/>
                <w:rPrChange w:id="18301" w:author="瑋婷 徐" w:date="2025-01-06T15:35:00Z" w16du:dateUtc="2025-01-06T07:35:00Z">
                  <w:rPr>
                    <w:ins w:id="18302" w:author="瑋婷 徐" w:date="2025-01-03T16:50:00Z" w16du:dateUtc="2025-01-03T08:50:00Z"/>
                    <w:rFonts w:ascii="Times New Roman" w:eastAsia="Times New Roman" w:hAnsi="Times New Roman" w:cs="Times New Roman"/>
                    <w:sz w:val="20"/>
                    <w:szCs w:val="20"/>
                  </w:rPr>
                </w:rPrChange>
              </w:rPr>
              <w:pPrChange w:id="1830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31F00B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04" w:author="瑋婷 徐" w:date="2025-01-03T16:50:00Z" w16du:dateUtc="2025-01-03T08:50:00Z"/>
                <w:rFonts w:ascii="Times New Roman" w:eastAsiaTheme="minorEastAsia" w:hAnsi="Times New Roman" w:cs="Times New Roman"/>
                <w:rPrChange w:id="18305" w:author="瑋婷 徐" w:date="2025-01-06T15:35:00Z" w16du:dateUtc="2025-01-06T07:35:00Z">
                  <w:rPr>
                    <w:ins w:id="18306" w:author="瑋婷 徐" w:date="2025-01-03T16:50:00Z" w16du:dateUtc="2025-01-03T08:50:00Z"/>
                    <w:rFonts w:ascii="Times New Roman" w:eastAsia="Times New Roman" w:hAnsi="Times New Roman" w:cs="Times New Roman"/>
                    <w:sz w:val="20"/>
                    <w:szCs w:val="20"/>
                  </w:rPr>
                </w:rPrChange>
              </w:rPr>
              <w:pPrChange w:id="1830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6BA48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08" w:author="瑋婷 徐" w:date="2025-01-03T16:50:00Z" w16du:dateUtc="2025-01-03T08:50:00Z"/>
                <w:rFonts w:ascii="Times New Roman" w:eastAsiaTheme="minorEastAsia" w:hAnsi="Times New Roman" w:cs="Times New Roman"/>
                <w:rPrChange w:id="18309" w:author="瑋婷 徐" w:date="2025-01-06T15:35:00Z" w16du:dateUtc="2025-01-06T07:35:00Z">
                  <w:rPr>
                    <w:ins w:id="18310" w:author="瑋婷 徐" w:date="2025-01-03T16:50:00Z" w16du:dateUtc="2025-01-03T08:50:00Z"/>
                    <w:rFonts w:ascii="Times New Roman" w:eastAsia="Times New Roman" w:hAnsi="Times New Roman" w:cs="Times New Roman"/>
                    <w:sz w:val="20"/>
                    <w:szCs w:val="20"/>
                  </w:rPr>
                </w:rPrChange>
              </w:rPr>
              <w:pPrChange w:id="1831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792C6E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12" w:author="瑋婷 徐" w:date="2025-01-03T16:50:00Z" w16du:dateUtc="2025-01-03T08:50:00Z"/>
                <w:rFonts w:ascii="Times New Roman" w:eastAsiaTheme="minorEastAsia" w:hAnsi="Times New Roman" w:cs="Times New Roman"/>
                <w:color w:val="000000"/>
                <w:rPrChange w:id="18313" w:author="瑋婷 徐" w:date="2025-01-06T15:35:00Z" w16du:dateUtc="2025-01-06T07:35:00Z">
                  <w:rPr>
                    <w:ins w:id="18314" w:author="瑋婷 徐" w:date="2025-01-03T16:50:00Z" w16du:dateUtc="2025-01-03T08:50:00Z"/>
                    <w:rFonts w:ascii="Calibri" w:hAnsi="Calibri" w:cs="Calibri"/>
                    <w:color w:val="000000"/>
                    <w:sz w:val="22"/>
                    <w:szCs w:val="22"/>
                  </w:rPr>
                </w:rPrChange>
              </w:rPr>
              <w:pPrChange w:id="1831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316" w:author="瑋婷 徐" w:date="2025-01-03T16:50:00Z" w16du:dateUtc="2025-01-03T08:50:00Z">
              <w:r w:rsidRPr="00727E7E">
                <w:rPr>
                  <w:rFonts w:ascii="Times New Roman" w:eastAsiaTheme="minorEastAsia" w:hAnsi="Times New Roman" w:cs="Times New Roman"/>
                  <w:color w:val="000000"/>
                  <w:rPrChange w:id="18317" w:author="瑋婷 徐" w:date="2025-01-06T15:35:00Z" w16du:dateUtc="2025-01-06T07:35:00Z">
                    <w:rPr>
                      <w:rFonts w:ascii="Calibri" w:hAnsi="Calibri" w:cs="Calibri"/>
                      <w:color w:val="000000"/>
                      <w:sz w:val="22"/>
                      <w:szCs w:val="22"/>
                    </w:rPr>
                  </w:rPrChange>
                </w:rPr>
                <w:t>*</w:t>
              </w:r>
            </w:ins>
          </w:p>
        </w:tc>
        <w:tc>
          <w:tcPr>
            <w:tcW w:w="162" w:type="pct"/>
            <w:noWrap/>
            <w:hideMark/>
          </w:tcPr>
          <w:p w14:paraId="64E53DD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18" w:author="瑋婷 徐" w:date="2025-01-03T16:50:00Z" w16du:dateUtc="2025-01-03T08:50:00Z"/>
                <w:rFonts w:ascii="Times New Roman" w:eastAsiaTheme="minorEastAsia" w:hAnsi="Times New Roman" w:cs="Times New Roman"/>
                <w:color w:val="000000"/>
                <w:rPrChange w:id="18319" w:author="瑋婷 徐" w:date="2025-01-06T15:35:00Z" w16du:dateUtc="2025-01-06T07:35:00Z">
                  <w:rPr>
                    <w:ins w:id="18320" w:author="瑋婷 徐" w:date="2025-01-03T16:50:00Z" w16du:dateUtc="2025-01-03T08:50:00Z"/>
                    <w:rFonts w:ascii="Calibri" w:hAnsi="Calibri" w:cs="Calibri"/>
                    <w:color w:val="000000"/>
                    <w:sz w:val="22"/>
                    <w:szCs w:val="22"/>
                  </w:rPr>
                </w:rPrChange>
              </w:rPr>
              <w:pPrChange w:id="1832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9817A1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22" w:author="瑋婷 徐" w:date="2025-01-03T16:50:00Z" w16du:dateUtc="2025-01-03T08:50:00Z"/>
                <w:rFonts w:ascii="Times New Roman" w:eastAsiaTheme="minorEastAsia" w:hAnsi="Times New Roman" w:cs="Times New Roman"/>
                <w:rPrChange w:id="18323" w:author="瑋婷 徐" w:date="2025-01-06T15:35:00Z" w16du:dateUtc="2025-01-06T07:35:00Z">
                  <w:rPr>
                    <w:ins w:id="18324" w:author="瑋婷 徐" w:date="2025-01-03T16:50:00Z" w16du:dateUtc="2025-01-03T08:50:00Z"/>
                    <w:rFonts w:ascii="Times New Roman" w:eastAsia="Times New Roman" w:hAnsi="Times New Roman" w:cs="Times New Roman"/>
                    <w:sz w:val="20"/>
                    <w:szCs w:val="20"/>
                  </w:rPr>
                </w:rPrChange>
              </w:rPr>
              <w:pPrChange w:id="1832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35347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26" w:author="瑋婷 徐" w:date="2025-01-03T16:50:00Z" w16du:dateUtc="2025-01-03T08:50:00Z"/>
                <w:rFonts w:ascii="Times New Roman" w:eastAsiaTheme="minorEastAsia" w:hAnsi="Times New Roman" w:cs="Times New Roman"/>
                <w:rPrChange w:id="18327" w:author="瑋婷 徐" w:date="2025-01-06T15:35:00Z" w16du:dateUtc="2025-01-06T07:35:00Z">
                  <w:rPr>
                    <w:ins w:id="18328" w:author="瑋婷 徐" w:date="2025-01-03T16:50:00Z" w16du:dateUtc="2025-01-03T08:50:00Z"/>
                    <w:rFonts w:ascii="Times New Roman" w:eastAsia="Times New Roman" w:hAnsi="Times New Roman" w:cs="Times New Roman"/>
                    <w:sz w:val="20"/>
                    <w:szCs w:val="20"/>
                  </w:rPr>
                </w:rPrChange>
              </w:rPr>
              <w:pPrChange w:id="1832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F2ACC5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30" w:author="瑋婷 徐" w:date="2025-01-03T16:50:00Z" w16du:dateUtc="2025-01-03T08:50:00Z"/>
                <w:rFonts w:ascii="Times New Roman" w:eastAsiaTheme="minorEastAsia" w:hAnsi="Times New Roman" w:cs="Times New Roman"/>
                <w:rPrChange w:id="18331" w:author="瑋婷 徐" w:date="2025-01-06T15:35:00Z" w16du:dateUtc="2025-01-06T07:35:00Z">
                  <w:rPr>
                    <w:ins w:id="18332" w:author="瑋婷 徐" w:date="2025-01-03T16:50:00Z" w16du:dateUtc="2025-01-03T08:50:00Z"/>
                    <w:rFonts w:ascii="Times New Roman" w:eastAsia="Times New Roman" w:hAnsi="Times New Roman" w:cs="Times New Roman"/>
                    <w:sz w:val="20"/>
                    <w:szCs w:val="20"/>
                  </w:rPr>
                </w:rPrChange>
              </w:rPr>
              <w:pPrChange w:id="1833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7ED086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34" w:author="瑋婷 徐" w:date="2025-01-03T16:50:00Z" w16du:dateUtc="2025-01-03T08:50:00Z"/>
                <w:rFonts w:ascii="Times New Roman" w:eastAsiaTheme="minorEastAsia" w:hAnsi="Times New Roman" w:cs="Times New Roman"/>
                <w:rPrChange w:id="18335" w:author="瑋婷 徐" w:date="2025-01-06T15:35:00Z" w16du:dateUtc="2025-01-06T07:35:00Z">
                  <w:rPr>
                    <w:ins w:id="18336" w:author="瑋婷 徐" w:date="2025-01-03T16:50:00Z" w16du:dateUtc="2025-01-03T08:50:00Z"/>
                    <w:rFonts w:ascii="Times New Roman" w:eastAsia="Times New Roman" w:hAnsi="Times New Roman" w:cs="Times New Roman"/>
                    <w:sz w:val="20"/>
                    <w:szCs w:val="20"/>
                  </w:rPr>
                </w:rPrChange>
              </w:rPr>
              <w:pPrChange w:id="1833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B68547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38" w:author="瑋婷 徐" w:date="2025-01-03T16:50:00Z" w16du:dateUtc="2025-01-03T08:50:00Z"/>
                <w:rFonts w:ascii="Times New Roman" w:eastAsiaTheme="minorEastAsia" w:hAnsi="Times New Roman" w:cs="Times New Roman"/>
                <w:rPrChange w:id="18339" w:author="瑋婷 徐" w:date="2025-01-06T15:35:00Z" w16du:dateUtc="2025-01-06T07:35:00Z">
                  <w:rPr>
                    <w:ins w:id="18340" w:author="瑋婷 徐" w:date="2025-01-03T16:50:00Z" w16du:dateUtc="2025-01-03T08:50:00Z"/>
                    <w:rFonts w:ascii="Times New Roman" w:eastAsia="Times New Roman" w:hAnsi="Times New Roman" w:cs="Times New Roman"/>
                    <w:sz w:val="20"/>
                    <w:szCs w:val="20"/>
                  </w:rPr>
                </w:rPrChange>
              </w:rPr>
              <w:pPrChange w:id="1834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1C7D85DE"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342" w:author="瑋婷 徐" w:date="2025-01-03T16:50:00Z" w16du:dateUtc="2025-01-03T08:50:00Z"/>
                <w:rFonts w:ascii="Times New Roman" w:eastAsiaTheme="minorEastAsia" w:hAnsi="Times New Roman" w:cs="Times New Roman"/>
                <w:rPrChange w:id="18343" w:author="瑋婷 徐" w:date="2025-01-06T15:35:00Z" w16du:dateUtc="2025-01-06T07:35:00Z">
                  <w:rPr>
                    <w:ins w:id="18344" w:author="瑋婷 徐" w:date="2025-01-03T16:50:00Z" w16du:dateUtc="2025-01-03T08:50:00Z"/>
                    <w:rFonts w:ascii="Times New Roman" w:eastAsia="Times New Roman" w:hAnsi="Times New Roman" w:cs="Times New Roman"/>
                    <w:sz w:val="20"/>
                    <w:szCs w:val="20"/>
                  </w:rPr>
                </w:rPrChange>
              </w:rPr>
              <w:pPrChange w:id="1834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7D80C90C" w14:textId="77777777" w:rsidTr="003C19C7">
        <w:trPr>
          <w:cnfStyle w:val="000000100000" w:firstRow="0" w:lastRow="0" w:firstColumn="0" w:lastColumn="0" w:oddVBand="0" w:evenVBand="0" w:oddHBand="1" w:evenHBand="0" w:firstRowFirstColumn="0" w:firstRowLastColumn="0" w:lastRowFirstColumn="0" w:lastRowLastColumn="0"/>
          <w:trHeight w:val="300"/>
          <w:ins w:id="1834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15330131" w14:textId="77777777" w:rsidR="003C19C7" w:rsidRPr="00727E7E" w:rsidRDefault="003C19C7">
            <w:pPr>
              <w:spacing w:line="360" w:lineRule="auto"/>
              <w:rPr>
                <w:ins w:id="18347" w:author="瑋婷 徐" w:date="2025-01-03T16:50:00Z" w16du:dateUtc="2025-01-03T08:50:00Z"/>
                <w:rFonts w:ascii="Times New Roman" w:eastAsiaTheme="minorEastAsia" w:hAnsi="Times New Roman" w:cs="Times New Roman"/>
                <w:b w:val="0"/>
                <w:bCs w:val="0"/>
                <w:color w:val="000000"/>
                <w:rPrChange w:id="18348" w:author="瑋婷 徐" w:date="2025-01-06T15:35:00Z" w16du:dateUtc="2025-01-06T07:35:00Z">
                  <w:rPr>
                    <w:ins w:id="18349" w:author="瑋婷 徐" w:date="2025-01-03T16:50:00Z" w16du:dateUtc="2025-01-03T08:50:00Z"/>
                    <w:rFonts w:ascii="Calibri" w:hAnsi="Calibri" w:cs="Calibri"/>
                    <w:color w:val="000000"/>
                    <w:sz w:val="22"/>
                    <w:szCs w:val="22"/>
                  </w:rPr>
                </w:rPrChange>
              </w:rPr>
              <w:pPrChange w:id="18350" w:author="瑋婷 徐" w:date="2025-01-03T16:51:00Z" w16du:dateUtc="2025-01-03T08:51:00Z">
                <w:pPr/>
              </w:pPrChange>
            </w:pPr>
            <w:proofErr w:type="gramStart"/>
            <w:ins w:id="18351" w:author="瑋婷 徐" w:date="2025-01-03T16:50:00Z" w16du:dateUtc="2025-01-03T08:50:00Z">
              <w:r w:rsidRPr="00727E7E">
                <w:rPr>
                  <w:rFonts w:ascii="Times New Roman" w:eastAsiaTheme="minorEastAsia" w:hAnsi="Times New Roman" w:cs="Times New Roman" w:hint="eastAsia"/>
                  <w:b w:val="0"/>
                  <w:bCs w:val="0"/>
                  <w:color w:val="000000"/>
                  <w:rPrChange w:id="18352" w:author="瑋婷 徐" w:date="2025-01-06T15:35:00Z" w16du:dateUtc="2025-01-06T07:35:00Z">
                    <w:rPr>
                      <w:rFonts w:ascii="Calibri" w:hAnsi="Calibri" w:cs="Calibri" w:hint="eastAsia"/>
                      <w:color w:val="000000"/>
                      <w:sz w:val="22"/>
                      <w:szCs w:val="22"/>
                    </w:rPr>
                  </w:rPrChange>
                </w:rPr>
                <w:t>珠頸斑鳩</w:t>
              </w:r>
              <w:proofErr w:type="gramEnd"/>
              <w:r w:rsidRPr="00727E7E">
                <w:rPr>
                  <w:rFonts w:ascii="Times New Roman" w:eastAsiaTheme="minorEastAsia" w:hAnsi="Times New Roman" w:cs="Times New Roman"/>
                  <w:b w:val="0"/>
                  <w:bCs w:val="0"/>
                  <w:color w:val="000000"/>
                  <w:rPrChange w:id="18353"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60C17B02"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54" w:author="瑋婷 徐" w:date="2025-01-03T16:50:00Z" w16du:dateUtc="2025-01-03T08:50:00Z"/>
                <w:rFonts w:ascii="Times New Roman" w:eastAsiaTheme="minorEastAsia" w:hAnsi="Times New Roman" w:cs="Times New Roman"/>
                <w:i/>
                <w:iCs/>
                <w:color w:val="000000"/>
                <w:rPrChange w:id="18355" w:author="瑋婷 徐" w:date="2025-01-06T15:35:00Z" w16du:dateUtc="2025-01-06T07:35:00Z">
                  <w:rPr>
                    <w:ins w:id="18356" w:author="瑋婷 徐" w:date="2025-01-03T16:50:00Z" w16du:dateUtc="2025-01-03T08:50:00Z"/>
                    <w:rFonts w:ascii="Calibri" w:hAnsi="Calibri" w:cs="Calibri"/>
                    <w:i/>
                    <w:iCs/>
                    <w:color w:val="000000"/>
                    <w:sz w:val="22"/>
                    <w:szCs w:val="22"/>
                  </w:rPr>
                </w:rPrChange>
              </w:rPr>
              <w:pPrChange w:id="1835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358" w:author="瑋婷 徐" w:date="2025-01-03T16:50:00Z" w16du:dateUtc="2025-01-03T08:50:00Z">
              <w:r w:rsidRPr="00727E7E">
                <w:rPr>
                  <w:rFonts w:ascii="Times New Roman" w:eastAsiaTheme="minorEastAsia" w:hAnsi="Times New Roman" w:cs="Times New Roman"/>
                  <w:i/>
                  <w:iCs/>
                  <w:color w:val="000000"/>
                  <w:rPrChange w:id="18359" w:author="瑋婷 徐" w:date="2025-01-06T15:35:00Z" w16du:dateUtc="2025-01-06T07:35:00Z">
                    <w:rPr>
                      <w:rFonts w:ascii="Calibri" w:hAnsi="Calibri" w:cs="Calibri"/>
                      <w:i/>
                      <w:iCs/>
                      <w:color w:val="000000"/>
                      <w:sz w:val="22"/>
                      <w:szCs w:val="22"/>
                    </w:rPr>
                  </w:rPrChange>
                </w:rPr>
                <w:t>Spilopelia chinensis</w:t>
              </w:r>
            </w:ins>
          </w:p>
        </w:tc>
        <w:tc>
          <w:tcPr>
            <w:tcW w:w="162" w:type="pct"/>
            <w:noWrap/>
            <w:hideMark/>
          </w:tcPr>
          <w:p w14:paraId="7998DD2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60" w:author="瑋婷 徐" w:date="2025-01-03T16:50:00Z" w16du:dateUtc="2025-01-03T08:50:00Z"/>
                <w:rFonts w:ascii="Times New Roman" w:eastAsiaTheme="minorEastAsia" w:hAnsi="Times New Roman" w:cs="Times New Roman"/>
                <w:i/>
                <w:iCs/>
                <w:color w:val="000000"/>
                <w:rPrChange w:id="18361" w:author="瑋婷 徐" w:date="2025-01-06T15:35:00Z" w16du:dateUtc="2025-01-06T07:35:00Z">
                  <w:rPr>
                    <w:ins w:id="18362" w:author="瑋婷 徐" w:date="2025-01-03T16:50:00Z" w16du:dateUtc="2025-01-03T08:50:00Z"/>
                    <w:rFonts w:ascii="Calibri" w:hAnsi="Calibri" w:cs="Calibri"/>
                    <w:i/>
                    <w:iCs/>
                    <w:color w:val="000000"/>
                    <w:sz w:val="22"/>
                    <w:szCs w:val="22"/>
                  </w:rPr>
                </w:rPrChange>
              </w:rPr>
              <w:pPrChange w:id="1836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8684048"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64" w:author="瑋婷 徐" w:date="2025-01-03T16:50:00Z" w16du:dateUtc="2025-01-03T08:50:00Z"/>
                <w:rFonts w:ascii="Times New Roman" w:eastAsiaTheme="minorEastAsia" w:hAnsi="Times New Roman" w:cs="Times New Roman"/>
                <w:rPrChange w:id="18365" w:author="瑋婷 徐" w:date="2025-01-06T15:35:00Z" w16du:dateUtc="2025-01-06T07:35:00Z">
                  <w:rPr>
                    <w:ins w:id="18366" w:author="瑋婷 徐" w:date="2025-01-03T16:50:00Z" w16du:dateUtc="2025-01-03T08:50:00Z"/>
                    <w:rFonts w:ascii="Times New Roman" w:eastAsia="Times New Roman" w:hAnsi="Times New Roman" w:cs="Times New Roman"/>
                    <w:sz w:val="20"/>
                    <w:szCs w:val="20"/>
                  </w:rPr>
                </w:rPrChange>
              </w:rPr>
              <w:pPrChange w:id="1836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2770FC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68" w:author="瑋婷 徐" w:date="2025-01-03T16:50:00Z" w16du:dateUtc="2025-01-03T08:50:00Z"/>
                <w:rFonts w:ascii="Times New Roman" w:eastAsiaTheme="minorEastAsia" w:hAnsi="Times New Roman" w:cs="Times New Roman"/>
                <w:rPrChange w:id="18369" w:author="瑋婷 徐" w:date="2025-01-06T15:35:00Z" w16du:dateUtc="2025-01-06T07:35:00Z">
                  <w:rPr>
                    <w:ins w:id="18370" w:author="瑋婷 徐" w:date="2025-01-03T16:50:00Z" w16du:dateUtc="2025-01-03T08:50:00Z"/>
                    <w:rFonts w:ascii="Times New Roman" w:eastAsia="Times New Roman" w:hAnsi="Times New Roman" w:cs="Times New Roman"/>
                    <w:sz w:val="20"/>
                    <w:szCs w:val="20"/>
                  </w:rPr>
                </w:rPrChange>
              </w:rPr>
              <w:pPrChange w:id="1837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CA433DC"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72" w:author="瑋婷 徐" w:date="2025-01-03T16:50:00Z" w16du:dateUtc="2025-01-03T08:50:00Z"/>
                <w:rFonts w:ascii="Times New Roman" w:eastAsiaTheme="minorEastAsia" w:hAnsi="Times New Roman" w:cs="Times New Roman"/>
                <w:rPrChange w:id="18373" w:author="瑋婷 徐" w:date="2025-01-06T15:35:00Z" w16du:dateUtc="2025-01-06T07:35:00Z">
                  <w:rPr>
                    <w:ins w:id="18374" w:author="瑋婷 徐" w:date="2025-01-03T16:50:00Z" w16du:dateUtc="2025-01-03T08:50:00Z"/>
                    <w:rFonts w:ascii="Times New Roman" w:eastAsia="Times New Roman" w:hAnsi="Times New Roman" w:cs="Times New Roman"/>
                    <w:sz w:val="20"/>
                    <w:szCs w:val="20"/>
                  </w:rPr>
                </w:rPrChange>
              </w:rPr>
              <w:pPrChange w:id="1837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266431C"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76" w:author="瑋婷 徐" w:date="2025-01-03T16:50:00Z" w16du:dateUtc="2025-01-03T08:50:00Z"/>
                <w:rFonts w:ascii="Times New Roman" w:eastAsiaTheme="minorEastAsia" w:hAnsi="Times New Roman" w:cs="Times New Roman"/>
                <w:rPrChange w:id="18377" w:author="瑋婷 徐" w:date="2025-01-06T15:35:00Z" w16du:dateUtc="2025-01-06T07:35:00Z">
                  <w:rPr>
                    <w:ins w:id="18378" w:author="瑋婷 徐" w:date="2025-01-03T16:50:00Z" w16du:dateUtc="2025-01-03T08:50:00Z"/>
                    <w:rFonts w:ascii="Times New Roman" w:eastAsia="Times New Roman" w:hAnsi="Times New Roman" w:cs="Times New Roman"/>
                    <w:sz w:val="20"/>
                    <w:szCs w:val="20"/>
                  </w:rPr>
                </w:rPrChange>
              </w:rPr>
              <w:pPrChange w:id="1837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82947E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80" w:author="瑋婷 徐" w:date="2025-01-03T16:50:00Z" w16du:dateUtc="2025-01-03T08:50:00Z"/>
                <w:rFonts w:ascii="Times New Roman" w:eastAsiaTheme="minorEastAsia" w:hAnsi="Times New Roman" w:cs="Times New Roman"/>
                <w:rPrChange w:id="18381" w:author="瑋婷 徐" w:date="2025-01-06T15:35:00Z" w16du:dateUtc="2025-01-06T07:35:00Z">
                  <w:rPr>
                    <w:ins w:id="18382" w:author="瑋婷 徐" w:date="2025-01-03T16:50:00Z" w16du:dateUtc="2025-01-03T08:50:00Z"/>
                    <w:rFonts w:ascii="Times New Roman" w:eastAsia="Times New Roman" w:hAnsi="Times New Roman" w:cs="Times New Roman"/>
                    <w:sz w:val="20"/>
                    <w:szCs w:val="20"/>
                  </w:rPr>
                </w:rPrChange>
              </w:rPr>
              <w:pPrChange w:id="1838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2B7AA9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84" w:author="瑋婷 徐" w:date="2025-01-03T16:50:00Z" w16du:dateUtc="2025-01-03T08:50:00Z"/>
                <w:rFonts w:ascii="Times New Roman" w:eastAsiaTheme="minorEastAsia" w:hAnsi="Times New Roman" w:cs="Times New Roman"/>
                <w:rPrChange w:id="18385" w:author="瑋婷 徐" w:date="2025-01-06T15:35:00Z" w16du:dateUtc="2025-01-06T07:35:00Z">
                  <w:rPr>
                    <w:ins w:id="18386" w:author="瑋婷 徐" w:date="2025-01-03T16:50:00Z" w16du:dateUtc="2025-01-03T08:50:00Z"/>
                    <w:rFonts w:ascii="Times New Roman" w:eastAsia="Times New Roman" w:hAnsi="Times New Roman" w:cs="Times New Roman"/>
                    <w:sz w:val="20"/>
                    <w:szCs w:val="20"/>
                  </w:rPr>
                </w:rPrChange>
              </w:rPr>
              <w:pPrChange w:id="1838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B17DBC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88" w:author="瑋婷 徐" w:date="2025-01-03T16:50:00Z" w16du:dateUtc="2025-01-03T08:50:00Z"/>
                <w:rFonts w:ascii="Times New Roman" w:eastAsiaTheme="minorEastAsia" w:hAnsi="Times New Roman" w:cs="Times New Roman"/>
                <w:rPrChange w:id="18389" w:author="瑋婷 徐" w:date="2025-01-06T15:35:00Z" w16du:dateUtc="2025-01-06T07:35:00Z">
                  <w:rPr>
                    <w:ins w:id="18390" w:author="瑋婷 徐" w:date="2025-01-03T16:50:00Z" w16du:dateUtc="2025-01-03T08:50:00Z"/>
                    <w:rFonts w:ascii="Times New Roman" w:eastAsia="Times New Roman" w:hAnsi="Times New Roman" w:cs="Times New Roman"/>
                    <w:sz w:val="20"/>
                    <w:szCs w:val="20"/>
                  </w:rPr>
                </w:rPrChange>
              </w:rPr>
              <w:pPrChange w:id="1839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D58918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92" w:author="瑋婷 徐" w:date="2025-01-03T16:50:00Z" w16du:dateUtc="2025-01-03T08:50:00Z"/>
                <w:rFonts w:ascii="Times New Roman" w:eastAsiaTheme="minorEastAsia" w:hAnsi="Times New Roman" w:cs="Times New Roman"/>
                <w:rPrChange w:id="18393" w:author="瑋婷 徐" w:date="2025-01-06T15:35:00Z" w16du:dateUtc="2025-01-06T07:35:00Z">
                  <w:rPr>
                    <w:ins w:id="18394" w:author="瑋婷 徐" w:date="2025-01-03T16:50:00Z" w16du:dateUtc="2025-01-03T08:50:00Z"/>
                    <w:rFonts w:ascii="Times New Roman" w:eastAsia="Times New Roman" w:hAnsi="Times New Roman" w:cs="Times New Roman"/>
                    <w:sz w:val="20"/>
                    <w:szCs w:val="20"/>
                  </w:rPr>
                </w:rPrChange>
              </w:rPr>
              <w:pPrChange w:id="1839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9D4CA1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396" w:author="瑋婷 徐" w:date="2025-01-03T16:50:00Z" w16du:dateUtc="2025-01-03T08:50:00Z"/>
                <w:rFonts w:ascii="Times New Roman" w:eastAsiaTheme="minorEastAsia" w:hAnsi="Times New Roman" w:cs="Times New Roman"/>
                <w:rPrChange w:id="18397" w:author="瑋婷 徐" w:date="2025-01-06T15:35:00Z" w16du:dateUtc="2025-01-06T07:35:00Z">
                  <w:rPr>
                    <w:ins w:id="18398" w:author="瑋婷 徐" w:date="2025-01-03T16:50:00Z" w16du:dateUtc="2025-01-03T08:50:00Z"/>
                    <w:rFonts w:ascii="Times New Roman" w:eastAsia="Times New Roman" w:hAnsi="Times New Roman" w:cs="Times New Roman"/>
                    <w:sz w:val="20"/>
                    <w:szCs w:val="20"/>
                  </w:rPr>
                </w:rPrChange>
              </w:rPr>
              <w:pPrChange w:id="1839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5944C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00" w:author="瑋婷 徐" w:date="2025-01-03T16:50:00Z" w16du:dateUtc="2025-01-03T08:50:00Z"/>
                <w:rFonts w:ascii="Times New Roman" w:eastAsiaTheme="minorEastAsia" w:hAnsi="Times New Roman" w:cs="Times New Roman"/>
                <w:rPrChange w:id="18401" w:author="瑋婷 徐" w:date="2025-01-06T15:35:00Z" w16du:dateUtc="2025-01-06T07:35:00Z">
                  <w:rPr>
                    <w:ins w:id="18402" w:author="瑋婷 徐" w:date="2025-01-03T16:50:00Z" w16du:dateUtc="2025-01-03T08:50:00Z"/>
                    <w:rFonts w:ascii="Times New Roman" w:eastAsia="Times New Roman" w:hAnsi="Times New Roman" w:cs="Times New Roman"/>
                    <w:sz w:val="20"/>
                    <w:szCs w:val="20"/>
                  </w:rPr>
                </w:rPrChange>
              </w:rPr>
              <w:pPrChange w:id="1840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2B01BCC"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04" w:author="瑋婷 徐" w:date="2025-01-03T16:50:00Z" w16du:dateUtc="2025-01-03T08:50:00Z"/>
                <w:rFonts w:ascii="Times New Roman" w:eastAsiaTheme="minorEastAsia" w:hAnsi="Times New Roman" w:cs="Times New Roman"/>
                <w:rPrChange w:id="18405" w:author="瑋婷 徐" w:date="2025-01-06T15:35:00Z" w16du:dateUtc="2025-01-06T07:35:00Z">
                  <w:rPr>
                    <w:ins w:id="18406" w:author="瑋婷 徐" w:date="2025-01-03T16:50:00Z" w16du:dateUtc="2025-01-03T08:50:00Z"/>
                    <w:rFonts w:ascii="Times New Roman" w:eastAsia="Times New Roman" w:hAnsi="Times New Roman" w:cs="Times New Roman"/>
                    <w:sz w:val="20"/>
                    <w:szCs w:val="20"/>
                  </w:rPr>
                </w:rPrChange>
              </w:rPr>
              <w:pPrChange w:id="1840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9273FF9"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08" w:author="瑋婷 徐" w:date="2025-01-03T16:50:00Z" w16du:dateUtc="2025-01-03T08:50:00Z"/>
                <w:rFonts w:ascii="Times New Roman" w:eastAsiaTheme="minorEastAsia" w:hAnsi="Times New Roman" w:cs="Times New Roman"/>
                <w:rPrChange w:id="18409" w:author="瑋婷 徐" w:date="2025-01-06T15:35:00Z" w16du:dateUtc="2025-01-06T07:35:00Z">
                  <w:rPr>
                    <w:ins w:id="18410" w:author="瑋婷 徐" w:date="2025-01-03T16:50:00Z" w16du:dateUtc="2025-01-03T08:50:00Z"/>
                    <w:rFonts w:ascii="Times New Roman" w:eastAsia="Times New Roman" w:hAnsi="Times New Roman" w:cs="Times New Roman"/>
                    <w:sz w:val="20"/>
                    <w:szCs w:val="20"/>
                  </w:rPr>
                </w:rPrChange>
              </w:rPr>
              <w:pPrChange w:id="1841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1CDE54A"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12" w:author="瑋婷 徐" w:date="2025-01-03T16:50:00Z" w16du:dateUtc="2025-01-03T08:50:00Z"/>
                <w:rFonts w:ascii="Times New Roman" w:eastAsiaTheme="minorEastAsia" w:hAnsi="Times New Roman" w:cs="Times New Roman"/>
                <w:color w:val="000000"/>
                <w:rPrChange w:id="18413" w:author="瑋婷 徐" w:date="2025-01-06T15:35:00Z" w16du:dateUtc="2025-01-06T07:35:00Z">
                  <w:rPr>
                    <w:ins w:id="18414" w:author="瑋婷 徐" w:date="2025-01-03T16:50:00Z" w16du:dateUtc="2025-01-03T08:50:00Z"/>
                    <w:rFonts w:ascii="Calibri" w:hAnsi="Calibri" w:cs="Calibri"/>
                    <w:color w:val="000000"/>
                    <w:sz w:val="22"/>
                    <w:szCs w:val="22"/>
                  </w:rPr>
                </w:rPrChange>
              </w:rPr>
              <w:pPrChange w:id="1841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416" w:author="瑋婷 徐" w:date="2025-01-03T16:50:00Z" w16du:dateUtc="2025-01-03T08:50:00Z">
              <w:r w:rsidRPr="00727E7E">
                <w:rPr>
                  <w:rFonts w:ascii="Times New Roman" w:eastAsiaTheme="minorEastAsia" w:hAnsi="Times New Roman" w:cs="Times New Roman"/>
                  <w:color w:val="000000"/>
                  <w:rPrChange w:id="18417" w:author="瑋婷 徐" w:date="2025-01-06T15:35:00Z" w16du:dateUtc="2025-01-06T07:35:00Z">
                    <w:rPr>
                      <w:rFonts w:ascii="Calibri" w:hAnsi="Calibri" w:cs="Calibri"/>
                      <w:color w:val="000000"/>
                      <w:sz w:val="22"/>
                      <w:szCs w:val="22"/>
                    </w:rPr>
                  </w:rPrChange>
                </w:rPr>
                <w:t>*</w:t>
              </w:r>
            </w:ins>
          </w:p>
        </w:tc>
        <w:tc>
          <w:tcPr>
            <w:tcW w:w="162" w:type="pct"/>
            <w:noWrap/>
            <w:hideMark/>
          </w:tcPr>
          <w:p w14:paraId="22E1F358"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18" w:author="瑋婷 徐" w:date="2025-01-03T16:50:00Z" w16du:dateUtc="2025-01-03T08:50:00Z"/>
                <w:rFonts w:ascii="Times New Roman" w:eastAsiaTheme="minorEastAsia" w:hAnsi="Times New Roman" w:cs="Times New Roman"/>
                <w:color w:val="000000"/>
                <w:rPrChange w:id="18419" w:author="瑋婷 徐" w:date="2025-01-06T15:35:00Z" w16du:dateUtc="2025-01-06T07:35:00Z">
                  <w:rPr>
                    <w:ins w:id="18420" w:author="瑋婷 徐" w:date="2025-01-03T16:50:00Z" w16du:dateUtc="2025-01-03T08:50:00Z"/>
                    <w:rFonts w:ascii="Calibri" w:hAnsi="Calibri" w:cs="Calibri"/>
                    <w:color w:val="000000"/>
                    <w:sz w:val="22"/>
                    <w:szCs w:val="22"/>
                  </w:rPr>
                </w:rPrChange>
              </w:rPr>
              <w:pPrChange w:id="1842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4137EE"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22" w:author="瑋婷 徐" w:date="2025-01-03T16:50:00Z" w16du:dateUtc="2025-01-03T08:50:00Z"/>
                <w:rFonts w:ascii="Times New Roman" w:eastAsiaTheme="minorEastAsia" w:hAnsi="Times New Roman" w:cs="Times New Roman"/>
                <w:rPrChange w:id="18423" w:author="瑋婷 徐" w:date="2025-01-06T15:35:00Z" w16du:dateUtc="2025-01-06T07:35:00Z">
                  <w:rPr>
                    <w:ins w:id="18424" w:author="瑋婷 徐" w:date="2025-01-03T16:50:00Z" w16du:dateUtc="2025-01-03T08:50:00Z"/>
                    <w:rFonts w:ascii="Times New Roman" w:eastAsia="Times New Roman" w:hAnsi="Times New Roman" w:cs="Times New Roman"/>
                    <w:sz w:val="20"/>
                    <w:szCs w:val="20"/>
                  </w:rPr>
                </w:rPrChange>
              </w:rPr>
              <w:pPrChange w:id="1842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E0B91C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26" w:author="瑋婷 徐" w:date="2025-01-03T16:50:00Z" w16du:dateUtc="2025-01-03T08:50:00Z"/>
                <w:rFonts w:ascii="Times New Roman" w:eastAsiaTheme="minorEastAsia" w:hAnsi="Times New Roman" w:cs="Times New Roman"/>
                <w:rPrChange w:id="18427" w:author="瑋婷 徐" w:date="2025-01-06T15:35:00Z" w16du:dateUtc="2025-01-06T07:35:00Z">
                  <w:rPr>
                    <w:ins w:id="18428" w:author="瑋婷 徐" w:date="2025-01-03T16:50:00Z" w16du:dateUtc="2025-01-03T08:50:00Z"/>
                    <w:rFonts w:ascii="Times New Roman" w:eastAsia="Times New Roman" w:hAnsi="Times New Roman" w:cs="Times New Roman"/>
                    <w:sz w:val="20"/>
                    <w:szCs w:val="20"/>
                  </w:rPr>
                </w:rPrChange>
              </w:rPr>
              <w:pPrChange w:id="1842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CE57EB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30" w:author="瑋婷 徐" w:date="2025-01-03T16:50:00Z" w16du:dateUtc="2025-01-03T08:50:00Z"/>
                <w:rFonts w:ascii="Times New Roman" w:eastAsiaTheme="minorEastAsia" w:hAnsi="Times New Roman" w:cs="Times New Roman"/>
                <w:rPrChange w:id="18431" w:author="瑋婷 徐" w:date="2025-01-06T15:35:00Z" w16du:dateUtc="2025-01-06T07:35:00Z">
                  <w:rPr>
                    <w:ins w:id="18432" w:author="瑋婷 徐" w:date="2025-01-03T16:50:00Z" w16du:dateUtc="2025-01-03T08:50:00Z"/>
                    <w:rFonts w:ascii="Times New Roman" w:eastAsia="Times New Roman" w:hAnsi="Times New Roman" w:cs="Times New Roman"/>
                    <w:sz w:val="20"/>
                    <w:szCs w:val="20"/>
                  </w:rPr>
                </w:rPrChange>
              </w:rPr>
              <w:pPrChange w:id="1843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B3A8452"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34" w:author="瑋婷 徐" w:date="2025-01-03T16:50:00Z" w16du:dateUtc="2025-01-03T08:50:00Z"/>
                <w:rFonts w:ascii="Times New Roman" w:eastAsiaTheme="minorEastAsia" w:hAnsi="Times New Roman" w:cs="Times New Roman"/>
                <w:rPrChange w:id="18435" w:author="瑋婷 徐" w:date="2025-01-06T15:35:00Z" w16du:dateUtc="2025-01-06T07:35:00Z">
                  <w:rPr>
                    <w:ins w:id="18436" w:author="瑋婷 徐" w:date="2025-01-03T16:50:00Z" w16du:dateUtc="2025-01-03T08:50:00Z"/>
                    <w:rFonts w:ascii="Times New Roman" w:eastAsia="Times New Roman" w:hAnsi="Times New Roman" w:cs="Times New Roman"/>
                    <w:sz w:val="20"/>
                    <w:szCs w:val="20"/>
                  </w:rPr>
                </w:rPrChange>
              </w:rPr>
              <w:pPrChange w:id="1843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EF3423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38" w:author="瑋婷 徐" w:date="2025-01-03T16:50:00Z" w16du:dateUtc="2025-01-03T08:50:00Z"/>
                <w:rFonts w:ascii="Times New Roman" w:eastAsiaTheme="minorEastAsia" w:hAnsi="Times New Roman" w:cs="Times New Roman"/>
                <w:rPrChange w:id="18439" w:author="瑋婷 徐" w:date="2025-01-06T15:35:00Z" w16du:dateUtc="2025-01-06T07:35:00Z">
                  <w:rPr>
                    <w:ins w:id="18440" w:author="瑋婷 徐" w:date="2025-01-03T16:50:00Z" w16du:dateUtc="2025-01-03T08:50:00Z"/>
                    <w:rFonts w:ascii="Times New Roman" w:eastAsia="Times New Roman" w:hAnsi="Times New Roman" w:cs="Times New Roman"/>
                    <w:sz w:val="20"/>
                    <w:szCs w:val="20"/>
                  </w:rPr>
                </w:rPrChange>
              </w:rPr>
              <w:pPrChange w:id="1844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253F03C8"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442" w:author="瑋婷 徐" w:date="2025-01-03T16:50:00Z" w16du:dateUtc="2025-01-03T08:50:00Z"/>
                <w:rFonts w:ascii="Times New Roman" w:eastAsiaTheme="minorEastAsia" w:hAnsi="Times New Roman" w:cs="Times New Roman"/>
                <w:color w:val="000000"/>
                <w:rPrChange w:id="18443" w:author="瑋婷 徐" w:date="2025-01-06T15:35:00Z" w16du:dateUtc="2025-01-06T07:35:00Z">
                  <w:rPr>
                    <w:ins w:id="18444" w:author="瑋婷 徐" w:date="2025-01-03T16:50:00Z" w16du:dateUtc="2025-01-03T08:50:00Z"/>
                    <w:rFonts w:ascii="Calibri" w:hAnsi="Calibri" w:cs="Calibri"/>
                    <w:color w:val="000000"/>
                    <w:sz w:val="22"/>
                    <w:szCs w:val="22"/>
                  </w:rPr>
                </w:rPrChange>
              </w:rPr>
              <w:pPrChange w:id="1844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446" w:author="瑋婷 徐" w:date="2025-01-03T16:50:00Z" w16du:dateUtc="2025-01-03T08:50:00Z">
              <w:r w:rsidRPr="00727E7E">
                <w:rPr>
                  <w:rFonts w:ascii="Times New Roman" w:eastAsiaTheme="minorEastAsia" w:hAnsi="Times New Roman" w:cs="Times New Roman"/>
                  <w:color w:val="000000"/>
                  <w:rPrChange w:id="18447" w:author="瑋婷 徐" w:date="2025-01-06T15:35:00Z" w16du:dateUtc="2025-01-06T07:35:00Z">
                    <w:rPr>
                      <w:rFonts w:ascii="Calibri" w:hAnsi="Calibri" w:cs="Calibri"/>
                      <w:color w:val="000000"/>
                      <w:sz w:val="22"/>
                      <w:szCs w:val="22"/>
                    </w:rPr>
                  </w:rPrChange>
                </w:rPr>
                <w:t>*</w:t>
              </w:r>
            </w:ins>
          </w:p>
        </w:tc>
      </w:tr>
      <w:tr w:rsidR="003C19C7" w:rsidRPr="00C51B34" w14:paraId="40CDA571" w14:textId="77777777" w:rsidTr="003C19C7">
        <w:trPr>
          <w:trHeight w:val="300"/>
          <w:ins w:id="1844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50ADD6CE" w14:textId="77777777" w:rsidR="003C19C7" w:rsidRPr="00727E7E" w:rsidRDefault="003C19C7">
            <w:pPr>
              <w:spacing w:line="360" w:lineRule="auto"/>
              <w:rPr>
                <w:ins w:id="18449" w:author="瑋婷 徐" w:date="2025-01-03T16:50:00Z" w16du:dateUtc="2025-01-03T08:50:00Z"/>
                <w:rFonts w:ascii="Times New Roman" w:eastAsiaTheme="minorEastAsia" w:hAnsi="Times New Roman" w:cs="Times New Roman"/>
                <w:b w:val="0"/>
                <w:bCs w:val="0"/>
                <w:color w:val="000000"/>
                <w:rPrChange w:id="18450" w:author="瑋婷 徐" w:date="2025-01-06T15:35:00Z" w16du:dateUtc="2025-01-06T07:35:00Z">
                  <w:rPr>
                    <w:ins w:id="18451" w:author="瑋婷 徐" w:date="2025-01-03T16:50:00Z" w16du:dateUtc="2025-01-03T08:50:00Z"/>
                    <w:rFonts w:ascii="Calibri" w:hAnsi="Calibri" w:cs="Calibri"/>
                    <w:color w:val="000000"/>
                    <w:sz w:val="22"/>
                    <w:szCs w:val="22"/>
                  </w:rPr>
                </w:rPrChange>
              </w:rPr>
              <w:pPrChange w:id="18452" w:author="瑋婷 徐" w:date="2025-01-03T16:51:00Z" w16du:dateUtc="2025-01-03T08:51:00Z">
                <w:pPr/>
              </w:pPrChange>
            </w:pPr>
            <w:ins w:id="18453" w:author="瑋婷 徐" w:date="2025-01-03T16:50:00Z" w16du:dateUtc="2025-01-03T08:50:00Z">
              <w:r w:rsidRPr="00727E7E">
                <w:rPr>
                  <w:rFonts w:ascii="Times New Roman" w:eastAsiaTheme="minorEastAsia" w:hAnsi="Times New Roman" w:cs="Times New Roman" w:hint="eastAsia"/>
                  <w:b w:val="0"/>
                  <w:bCs w:val="0"/>
                  <w:color w:val="000000"/>
                  <w:rPrChange w:id="18454" w:author="瑋婷 徐" w:date="2025-01-06T15:35:00Z" w16du:dateUtc="2025-01-06T07:35:00Z">
                    <w:rPr>
                      <w:rFonts w:ascii="Calibri" w:hAnsi="Calibri" w:cs="Calibri" w:hint="eastAsia"/>
                      <w:color w:val="000000"/>
                      <w:sz w:val="22"/>
                      <w:szCs w:val="22"/>
                    </w:rPr>
                  </w:rPrChange>
                </w:rPr>
                <w:t>翠翼</w:t>
              </w:r>
              <w:proofErr w:type="gramStart"/>
              <w:r w:rsidRPr="00727E7E">
                <w:rPr>
                  <w:rFonts w:ascii="Times New Roman" w:eastAsiaTheme="minorEastAsia" w:hAnsi="Times New Roman" w:cs="Times New Roman" w:hint="eastAsia"/>
                  <w:b w:val="0"/>
                  <w:bCs w:val="0"/>
                  <w:color w:val="000000"/>
                  <w:rPrChange w:id="18455" w:author="瑋婷 徐" w:date="2025-01-06T15:35:00Z" w16du:dateUtc="2025-01-06T07:35:00Z">
                    <w:rPr>
                      <w:rFonts w:ascii="Calibri" w:hAnsi="Calibri" w:cs="Calibri" w:hint="eastAsia"/>
                      <w:color w:val="000000"/>
                      <w:sz w:val="22"/>
                      <w:szCs w:val="22"/>
                    </w:rPr>
                  </w:rPrChange>
                </w:rPr>
                <w:t>鳩</w:t>
              </w:r>
              <w:proofErr w:type="gramEnd"/>
              <w:r w:rsidRPr="00727E7E">
                <w:rPr>
                  <w:rFonts w:ascii="Times New Roman" w:eastAsiaTheme="minorEastAsia" w:hAnsi="Times New Roman" w:cs="Times New Roman"/>
                  <w:b w:val="0"/>
                  <w:bCs w:val="0"/>
                  <w:color w:val="000000"/>
                  <w:rPrChange w:id="18456"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38168A0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57" w:author="瑋婷 徐" w:date="2025-01-03T16:50:00Z" w16du:dateUtc="2025-01-03T08:50:00Z"/>
                <w:rFonts w:ascii="Times New Roman" w:eastAsiaTheme="minorEastAsia" w:hAnsi="Times New Roman" w:cs="Times New Roman"/>
                <w:i/>
                <w:iCs/>
                <w:color w:val="000000"/>
                <w:rPrChange w:id="18458" w:author="瑋婷 徐" w:date="2025-01-06T15:35:00Z" w16du:dateUtc="2025-01-06T07:35:00Z">
                  <w:rPr>
                    <w:ins w:id="18459" w:author="瑋婷 徐" w:date="2025-01-03T16:50:00Z" w16du:dateUtc="2025-01-03T08:50:00Z"/>
                    <w:rFonts w:ascii="Calibri" w:hAnsi="Calibri" w:cs="Calibri"/>
                    <w:i/>
                    <w:iCs/>
                    <w:color w:val="000000"/>
                    <w:sz w:val="22"/>
                    <w:szCs w:val="22"/>
                  </w:rPr>
                </w:rPrChange>
              </w:rPr>
              <w:pPrChange w:id="1846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461" w:author="瑋婷 徐" w:date="2025-01-03T16:50:00Z" w16du:dateUtc="2025-01-03T08:50:00Z">
              <w:r w:rsidRPr="00727E7E">
                <w:rPr>
                  <w:rFonts w:ascii="Times New Roman" w:eastAsiaTheme="minorEastAsia" w:hAnsi="Times New Roman" w:cs="Times New Roman"/>
                  <w:i/>
                  <w:iCs/>
                  <w:color w:val="000000"/>
                  <w:rPrChange w:id="18462" w:author="瑋婷 徐" w:date="2025-01-06T15:35:00Z" w16du:dateUtc="2025-01-06T07:35:00Z">
                    <w:rPr>
                      <w:rFonts w:ascii="Calibri" w:hAnsi="Calibri" w:cs="Calibri"/>
                      <w:i/>
                      <w:iCs/>
                      <w:color w:val="000000"/>
                      <w:sz w:val="22"/>
                      <w:szCs w:val="22"/>
                    </w:rPr>
                  </w:rPrChange>
                </w:rPr>
                <w:t>Chalcophaps indica</w:t>
              </w:r>
            </w:ins>
          </w:p>
        </w:tc>
        <w:tc>
          <w:tcPr>
            <w:tcW w:w="162" w:type="pct"/>
            <w:noWrap/>
            <w:hideMark/>
          </w:tcPr>
          <w:p w14:paraId="53B93B2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63" w:author="瑋婷 徐" w:date="2025-01-03T16:50:00Z" w16du:dateUtc="2025-01-03T08:50:00Z"/>
                <w:rFonts w:ascii="Times New Roman" w:eastAsiaTheme="minorEastAsia" w:hAnsi="Times New Roman" w:cs="Times New Roman"/>
                <w:i/>
                <w:iCs/>
                <w:color w:val="000000"/>
                <w:rPrChange w:id="18464" w:author="瑋婷 徐" w:date="2025-01-06T15:35:00Z" w16du:dateUtc="2025-01-06T07:35:00Z">
                  <w:rPr>
                    <w:ins w:id="18465" w:author="瑋婷 徐" w:date="2025-01-03T16:50:00Z" w16du:dateUtc="2025-01-03T08:50:00Z"/>
                    <w:rFonts w:ascii="Calibri" w:hAnsi="Calibri" w:cs="Calibri"/>
                    <w:i/>
                    <w:iCs/>
                    <w:color w:val="000000"/>
                    <w:sz w:val="22"/>
                    <w:szCs w:val="22"/>
                  </w:rPr>
                </w:rPrChange>
              </w:rPr>
              <w:pPrChange w:id="1846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41F2B8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67" w:author="瑋婷 徐" w:date="2025-01-03T16:50:00Z" w16du:dateUtc="2025-01-03T08:50:00Z"/>
                <w:rFonts w:ascii="Times New Roman" w:eastAsiaTheme="minorEastAsia" w:hAnsi="Times New Roman" w:cs="Times New Roman"/>
                <w:rPrChange w:id="18468" w:author="瑋婷 徐" w:date="2025-01-06T15:35:00Z" w16du:dateUtc="2025-01-06T07:35:00Z">
                  <w:rPr>
                    <w:ins w:id="18469" w:author="瑋婷 徐" w:date="2025-01-03T16:50:00Z" w16du:dateUtc="2025-01-03T08:50:00Z"/>
                    <w:rFonts w:ascii="Times New Roman" w:eastAsia="Times New Roman" w:hAnsi="Times New Roman" w:cs="Times New Roman"/>
                    <w:sz w:val="20"/>
                    <w:szCs w:val="20"/>
                  </w:rPr>
                </w:rPrChange>
              </w:rPr>
              <w:pPrChange w:id="1847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AD4894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71" w:author="瑋婷 徐" w:date="2025-01-03T16:50:00Z" w16du:dateUtc="2025-01-03T08:50:00Z"/>
                <w:rFonts w:ascii="Times New Roman" w:eastAsiaTheme="minorEastAsia" w:hAnsi="Times New Roman" w:cs="Times New Roman"/>
                <w:rPrChange w:id="18472" w:author="瑋婷 徐" w:date="2025-01-06T15:35:00Z" w16du:dateUtc="2025-01-06T07:35:00Z">
                  <w:rPr>
                    <w:ins w:id="18473" w:author="瑋婷 徐" w:date="2025-01-03T16:50:00Z" w16du:dateUtc="2025-01-03T08:50:00Z"/>
                    <w:rFonts w:ascii="Times New Roman" w:eastAsia="Times New Roman" w:hAnsi="Times New Roman" w:cs="Times New Roman"/>
                    <w:sz w:val="20"/>
                    <w:szCs w:val="20"/>
                  </w:rPr>
                </w:rPrChange>
              </w:rPr>
              <w:pPrChange w:id="1847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6A3DA2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75" w:author="瑋婷 徐" w:date="2025-01-03T16:50:00Z" w16du:dateUtc="2025-01-03T08:50:00Z"/>
                <w:rFonts w:ascii="Times New Roman" w:eastAsiaTheme="minorEastAsia" w:hAnsi="Times New Roman" w:cs="Times New Roman"/>
                <w:rPrChange w:id="18476" w:author="瑋婷 徐" w:date="2025-01-06T15:35:00Z" w16du:dateUtc="2025-01-06T07:35:00Z">
                  <w:rPr>
                    <w:ins w:id="18477" w:author="瑋婷 徐" w:date="2025-01-03T16:50:00Z" w16du:dateUtc="2025-01-03T08:50:00Z"/>
                    <w:rFonts w:ascii="Times New Roman" w:eastAsia="Times New Roman" w:hAnsi="Times New Roman" w:cs="Times New Roman"/>
                    <w:sz w:val="20"/>
                    <w:szCs w:val="20"/>
                  </w:rPr>
                </w:rPrChange>
              </w:rPr>
              <w:pPrChange w:id="1847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6F44D0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79" w:author="瑋婷 徐" w:date="2025-01-03T16:50:00Z" w16du:dateUtc="2025-01-03T08:50:00Z"/>
                <w:rFonts w:ascii="Times New Roman" w:eastAsiaTheme="minorEastAsia" w:hAnsi="Times New Roman" w:cs="Times New Roman"/>
                <w:color w:val="000000"/>
                <w:rPrChange w:id="18480" w:author="瑋婷 徐" w:date="2025-01-06T15:35:00Z" w16du:dateUtc="2025-01-06T07:35:00Z">
                  <w:rPr>
                    <w:ins w:id="18481" w:author="瑋婷 徐" w:date="2025-01-03T16:50:00Z" w16du:dateUtc="2025-01-03T08:50:00Z"/>
                    <w:rFonts w:ascii="Calibri" w:hAnsi="Calibri" w:cs="Calibri"/>
                    <w:color w:val="000000"/>
                    <w:sz w:val="22"/>
                    <w:szCs w:val="22"/>
                  </w:rPr>
                </w:rPrChange>
              </w:rPr>
              <w:pPrChange w:id="1848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483" w:author="瑋婷 徐" w:date="2025-01-03T16:50:00Z" w16du:dateUtc="2025-01-03T08:50:00Z">
              <w:r w:rsidRPr="00727E7E">
                <w:rPr>
                  <w:rFonts w:ascii="Times New Roman" w:eastAsiaTheme="minorEastAsia" w:hAnsi="Times New Roman" w:cs="Times New Roman"/>
                  <w:color w:val="000000"/>
                  <w:rPrChange w:id="18484" w:author="瑋婷 徐" w:date="2025-01-06T15:35:00Z" w16du:dateUtc="2025-01-06T07:35:00Z">
                    <w:rPr>
                      <w:rFonts w:ascii="Calibri" w:hAnsi="Calibri" w:cs="Calibri"/>
                      <w:color w:val="000000"/>
                      <w:sz w:val="22"/>
                      <w:szCs w:val="22"/>
                    </w:rPr>
                  </w:rPrChange>
                </w:rPr>
                <w:t>*</w:t>
              </w:r>
            </w:ins>
          </w:p>
        </w:tc>
        <w:tc>
          <w:tcPr>
            <w:tcW w:w="162" w:type="pct"/>
            <w:noWrap/>
            <w:hideMark/>
          </w:tcPr>
          <w:p w14:paraId="753BD6FD"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85" w:author="瑋婷 徐" w:date="2025-01-03T16:50:00Z" w16du:dateUtc="2025-01-03T08:50:00Z"/>
                <w:rFonts w:ascii="Times New Roman" w:eastAsiaTheme="minorEastAsia" w:hAnsi="Times New Roman" w:cs="Times New Roman"/>
                <w:color w:val="000000"/>
                <w:rPrChange w:id="18486" w:author="瑋婷 徐" w:date="2025-01-06T15:35:00Z" w16du:dateUtc="2025-01-06T07:35:00Z">
                  <w:rPr>
                    <w:ins w:id="18487" w:author="瑋婷 徐" w:date="2025-01-03T16:50:00Z" w16du:dateUtc="2025-01-03T08:50:00Z"/>
                    <w:rFonts w:ascii="Calibri" w:hAnsi="Calibri" w:cs="Calibri"/>
                    <w:color w:val="000000"/>
                    <w:sz w:val="22"/>
                    <w:szCs w:val="22"/>
                  </w:rPr>
                </w:rPrChange>
              </w:rPr>
              <w:pPrChange w:id="1848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3B392C3"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89" w:author="瑋婷 徐" w:date="2025-01-03T16:50:00Z" w16du:dateUtc="2025-01-03T08:50:00Z"/>
                <w:rFonts w:ascii="Times New Roman" w:eastAsiaTheme="minorEastAsia" w:hAnsi="Times New Roman" w:cs="Times New Roman"/>
                <w:rPrChange w:id="18490" w:author="瑋婷 徐" w:date="2025-01-06T15:35:00Z" w16du:dateUtc="2025-01-06T07:35:00Z">
                  <w:rPr>
                    <w:ins w:id="18491" w:author="瑋婷 徐" w:date="2025-01-03T16:50:00Z" w16du:dateUtc="2025-01-03T08:50:00Z"/>
                    <w:rFonts w:ascii="Times New Roman" w:eastAsia="Times New Roman" w:hAnsi="Times New Roman" w:cs="Times New Roman"/>
                    <w:sz w:val="20"/>
                    <w:szCs w:val="20"/>
                  </w:rPr>
                </w:rPrChange>
              </w:rPr>
              <w:pPrChange w:id="1849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B11F73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93" w:author="瑋婷 徐" w:date="2025-01-03T16:50:00Z" w16du:dateUtc="2025-01-03T08:50:00Z"/>
                <w:rFonts w:ascii="Times New Roman" w:eastAsiaTheme="minorEastAsia" w:hAnsi="Times New Roman" w:cs="Times New Roman"/>
                <w:rPrChange w:id="18494" w:author="瑋婷 徐" w:date="2025-01-06T15:35:00Z" w16du:dateUtc="2025-01-06T07:35:00Z">
                  <w:rPr>
                    <w:ins w:id="18495" w:author="瑋婷 徐" w:date="2025-01-03T16:50:00Z" w16du:dateUtc="2025-01-03T08:50:00Z"/>
                    <w:rFonts w:ascii="Times New Roman" w:eastAsia="Times New Roman" w:hAnsi="Times New Roman" w:cs="Times New Roman"/>
                    <w:sz w:val="20"/>
                    <w:szCs w:val="20"/>
                  </w:rPr>
                </w:rPrChange>
              </w:rPr>
              <w:pPrChange w:id="1849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B45D18C"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497" w:author="瑋婷 徐" w:date="2025-01-03T16:50:00Z" w16du:dateUtc="2025-01-03T08:50:00Z"/>
                <w:rFonts w:ascii="Times New Roman" w:eastAsiaTheme="minorEastAsia" w:hAnsi="Times New Roman" w:cs="Times New Roman"/>
                <w:rPrChange w:id="18498" w:author="瑋婷 徐" w:date="2025-01-06T15:35:00Z" w16du:dateUtc="2025-01-06T07:35:00Z">
                  <w:rPr>
                    <w:ins w:id="18499" w:author="瑋婷 徐" w:date="2025-01-03T16:50:00Z" w16du:dateUtc="2025-01-03T08:50:00Z"/>
                    <w:rFonts w:ascii="Times New Roman" w:eastAsia="Times New Roman" w:hAnsi="Times New Roman" w:cs="Times New Roman"/>
                    <w:sz w:val="20"/>
                    <w:szCs w:val="20"/>
                  </w:rPr>
                </w:rPrChange>
              </w:rPr>
              <w:pPrChange w:id="1850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084B65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01" w:author="瑋婷 徐" w:date="2025-01-03T16:50:00Z" w16du:dateUtc="2025-01-03T08:50:00Z"/>
                <w:rFonts w:ascii="Times New Roman" w:eastAsiaTheme="minorEastAsia" w:hAnsi="Times New Roman" w:cs="Times New Roman"/>
                <w:rPrChange w:id="18502" w:author="瑋婷 徐" w:date="2025-01-06T15:35:00Z" w16du:dateUtc="2025-01-06T07:35:00Z">
                  <w:rPr>
                    <w:ins w:id="18503" w:author="瑋婷 徐" w:date="2025-01-03T16:50:00Z" w16du:dateUtc="2025-01-03T08:50:00Z"/>
                    <w:rFonts w:ascii="Times New Roman" w:eastAsia="Times New Roman" w:hAnsi="Times New Roman" w:cs="Times New Roman"/>
                    <w:sz w:val="20"/>
                    <w:szCs w:val="20"/>
                  </w:rPr>
                </w:rPrChange>
              </w:rPr>
              <w:pPrChange w:id="1850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E52D55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05" w:author="瑋婷 徐" w:date="2025-01-03T16:50:00Z" w16du:dateUtc="2025-01-03T08:50:00Z"/>
                <w:rFonts w:ascii="Times New Roman" w:eastAsiaTheme="minorEastAsia" w:hAnsi="Times New Roman" w:cs="Times New Roman"/>
                <w:rPrChange w:id="18506" w:author="瑋婷 徐" w:date="2025-01-06T15:35:00Z" w16du:dateUtc="2025-01-06T07:35:00Z">
                  <w:rPr>
                    <w:ins w:id="18507" w:author="瑋婷 徐" w:date="2025-01-03T16:50:00Z" w16du:dateUtc="2025-01-03T08:50:00Z"/>
                    <w:rFonts w:ascii="Times New Roman" w:eastAsia="Times New Roman" w:hAnsi="Times New Roman" w:cs="Times New Roman"/>
                    <w:sz w:val="20"/>
                    <w:szCs w:val="20"/>
                  </w:rPr>
                </w:rPrChange>
              </w:rPr>
              <w:pPrChange w:id="1850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ACFEA0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09" w:author="瑋婷 徐" w:date="2025-01-03T16:50:00Z" w16du:dateUtc="2025-01-03T08:50:00Z"/>
                <w:rFonts w:ascii="Times New Roman" w:eastAsiaTheme="minorEastAsia" w:hAnsi="Times New Roman" w:cs="Times New Roman"/>
                <w:color w:val="000000"/>
                <w:rPrChange w:id="18510" w:author="瑋婷 徐" w:date="2025-01-06T15:35:00Z" w16du:dateUtc="2025-01-06T07:35:00Z">
                  <w:rPr>
                    <w:ins w:id="18511" w:author="瑋婷 徐" w:date="2025-01-03T16:50:00Z" w16du:dateUtc="2025-01-03T08:50:00Z"/>
                    <w:rFonts w:ascii="Calibri" w:hAnsi="Calibri" w:cs="Calibri"/>
                    <w:color w:val="000000"/>
                    <w:sz w:val="22"/>
                    <w:szCs w:val="22"/>
                  </w:rPr>
                </w:rPrChange>
              </w:rPr>
              <w:pPrChange w:id="1851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513" w:author="瑋婷 徐" w:date="2025-01-03T16:50:00Z" w16du:dateUtc="2025-01-03T08:50:00Z">
              <w:r w:rsidRPr="00727E7E">
                <w:rPr>
                  <w:rFonts w:ascii="Times New Roman" w:eastAsiaTheme="minorEastAsia" w:hAnsi="Times New Roman" w:cs="Times New Roman"/>
                  <w:color w:val="000000"/>
                  <w:rPrChange w:id="18514" w:author="瑋婷 徐" w:date="2025-01-06T15:35:00Z" w16du:dateUtc="2025-01-06T07:35:00Z">
                    <w:rPr>
                      <w:rFonts w:ascii="Calibri" w:hAnsi="Calibri" w:cs="Calibri"/>
                      <w:color w:val="000000"/>
                      <w:sz w:val="22"/>
                      <w:szCs w:val="22"/>
                    </w:rPr>
                  </w:rPrChange>
                </w:rPr>
                <w:t>*</w:t>
              </w:r>
            </w:ins>
          </w:p>
        </w:tc>
        <w:tc>
          <w:tcPr>
            <w:tcW w:w="162" w:type="pct"/>
            <w:noWrap/>
            <w:hideMark/>
          </w:tcPr>
          <w:p w14:paraId="15523D5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15" w:author="瑋婷 徐" w:date="2025-01-03T16:50:00Z" w16du:dateUtc="2025-01-03T08:50:00Z"/>
                <w:rFonts w:ascii="Times New Roman" w:eastAsiaTheme="minorEastAsia" w:hAnsi="Times New Roman" w:cs="Times New Roman"/>
                <w:color w:val="000000"/>
                <w:rPrChange w:id="18516" w:author="瑋婷 徐" w:date="2025-01-06T15:35:00Z" w16du:dateUtc="2025-01-06T07:35:00Z">
                  <w:rPr>
                    <w:ins w:id="18517" w:author="瑋婷 徐" w:date="2025-01-03T16:50:00Z" w16du:dateUtc="2025-01-03T08:50:00Z"/>
                    <w:rFonts w:ascii="Calibri" w:hAnsi="Calibri" w:cs="Calibri"/>
                    <w:color w:val="000000"/>
                    <w:sz w:val="22"/>
                    <w:szCs w:val="22"/>
                  </w:rPr>
                </w:rPrChange>
              </w:rPr>
              <w:pPrChange w:id="1851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F0876B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19" w:author="瑋婷 徐" w:date="2025-01-03T16:50:00Z" w16du:dateUtc="2025-01-03T08:50:00Z"/>
                <w:rFonts w:ascii="Times New Roman" w:eastAsiaTheme="minorEastAsia" w:hAnsi="Times New Roman" w:cs="Times New Roman"/>
                <w:rPrChange w:id="18520" w:author="瑋婷 徐" w:date="2025-01-06T15:35:00Z" w16du:dateUtc="2025-01-06T07:35:00Z">
                  <w:rPr>
                    <w:ins w:id="18521" w:author="瑋婷 徐" w:date="2025-01-03T16:50:00Z" w16du:dateUtc="2025-01-03T08:50:00Z"/>
                    <w:rFonts w:ascii="Times New Roman" w:eastAsia="Times New Roman" w:hAnsi="Times New Roman" w:cs="Times New Roman"/>
                    <w:sz w:val="20"/>
                    <w:szCs w:val="20"/>
                  </w:rPr>
                </w:rPrChange>
              </w:rPr>
              <w:pPrChange w:id="1852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2BE4BB3"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23" w:author="瑋婷 徐" w:date="2025-01-03T16:50:00Z" w16du:dateUtc="2025-01-03T08:50:00Z"/>
                <w:rFonts w:ascii="Times New Roman" w:eastAsiaTheme="minorEastAsia" w:hAnsi="Times New Roman" w:cs="Times New Roman"/>
                <w:color w:val="000000"/>
                <w:rPrChange w:id="18524" w:author="瑋婷 徐" w:date="2025-01-06T15:35:00Z" w16du:dateUtc="2025-01-06T07:35:00Z">
                  <w:rPr>
                    <w:ins w:id="18525" w:author="瑋婷 徐" w:date="2025-01-03T16:50:00Z" w16du:dateUtc="2025-01-03T08:50:00Z"/>
                    <w:rFonts w:ascii="Calibri" w:hAnsi="Calibri" w:cs="Calibri"/>
                    <w:color w:val="000000"/>
                    <w:sz w:val="22"/>
                    <w:szCs w:val="22"/>
                  </w:rPr>
                </w:rPrChange>
              </w:rPr>
              <w:pPrChange w:id="1852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527" w:author="瑋婷 徐" w:date="2025-01-03T16:50:00Z" w16du:dateUtc="2025-01-03T08:50:00Z">
              <w:r w:rsidRPr="00727E7E">
                <w:rPr>
                  <w:rFonts w:ascii="Times New Roman" w:eastAsiaTheme="minorEastAsia" w:hAnsi="Times New Roman" w:cs="Times New Roman"/>
                  <w:color w:val="000000"/>
                  <w:rPrChange w:id="18528" w:author="瑋婷 徐" w:date="2025-01-06T15:35:00Z" w16du:dateUtc="2025-01-06T07:35:00Z">
                    <w:rPr>
                      <w:rFonts w:ascii="Calibri" w:hAnsi="Calibri" w:cs="Calibri"/>
                      <w:color w:val="000000"/>
                      <w:sz w:val="22"/>
                      <w:szCs w:val="22"/>
                    </w:rPr>
                  </w:rPrChange>
                </w:rPr>
                <w:t>*</w:t>
              </w:r>
            </w:ins>
          </w:p>
        </w:tc>
        <w:tc>
          <w:tcPr>
            <w:tcW w:w="162" w:type="pct"/>
            <w:noWrap/>
            <w:hideMark/>
          </w:tcPr>
          <w:p w14:paraId="696B055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29" w:author="瑋婷 徐" w:date="2025-01-03T16:50:00Z" w16du:dateUtc="2025-01-03T08:50:00Z"/>
                <w:rFonts w:ascii="Times New Roman" w:eastAsiaTheme="minorEastAsia" w:hAnsi="Times New Roman" w:cs="Times New Roman"/>
                <w:color w:val="000000"/>
                <w:rPrChange w:id="18530" w:author="瑋婷 徐" w:date="2025-01-06T15:35:00Z" w16du:dateUtc="2025-01-06T07:35:00Z">
                  <w:rPr>
                    <w:ins w:id="18531" w:author="瑋婷 徐" w:date="2025-01-03T16:50:00Z" w16du:dateUtc="2025-01-03T08:50:00Z"/>
                    <w:rFonts w:ascii="Calibri" w:hAnsi="Calibri" w:cs="Calibri"/>
                    <w:color w:val="000000"/>
                    <w:sz w:val="22"/>
                    <w:szCs w:val="22"/>
                  </w:rPr>
                </w:rPrChange>
              </w:rPr>
              <w:pPrChange w:id="1853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9B8C95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33" w:author="瑋婷 徐" w:date="2025-01-03T16:50:00Z" w16du:dateUtc="2025-01-03T08:50:00Z"/>
                <w:rFonts w:ascii="Times New Roman" w:eastAsiaTheme="minorEastAsia" w:hAnsi="Times New Roman" w:cs="Times New Roman"/>
                <w:rPrChange w:id="18534" w:author="瑋婷 徐" w:date="2025-01-06T15:35:00Z" w16du:dateUtc="2025-01-06T07:35:00Z">
                  <w:rPr>
                    <w:ins w:id="18535" w:author="瑋婷 徐" w:date="2025-01-03T16:50:00Z" w16du:dateUtc="2025-01-03T08:50:00Z"/>
                    <w:rFonts w:ascii="Times New Roman" w:eastAsia="Times New Roman" w:hAnsi="Times New Roman" w:cs="Times New Roman"/>
                    <w:sz w:val="20"/>
                    <w:szCs w:val="20"/>
                  </w:rPr>
                </w:rPrChange>
              </w:rPr>
              <w:pPrChange w:id="1853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111470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37" w:author="瑋婷 徐" w:date="2025-01-03T16:50:00Z" w16du:dateUtc="2025-01-03T08:50:00Z"/>
                <w:rFonts w:ascii="Times New Roman" w:eastAsiaTheme="minorEastAsia" w:hAnsi="Times New Roman" w:cs="Times New Roman"/>
                <w:rPrChange w:id="18538" w:author="瑋婷 徐" w:date="2025-01-06T15:35:00Z" w16du:dateUtc="2025-01-06T07:35:00Z">
                  <w:rPr>
                    <w:ins w:id="18539" w:author="瑋婷 徐" w:date="2025-01-03T16:50:00Z" w16du:dateUtc="2025-01-03T08:50:00Z"/>
                    <w:rFonts w:ascii="Times New Roman" w:eastAsia="Times New Roman" w:hAnsi="Times New Roman" w:cs="Times New Roman"/>
                    <w:sz w:val="20"/>
                    <w:szCs w:val="20"/>
                  </w:rPr>
                </w:rPrChange>
              </w:rPr>
              <w:pPrChange w:id="1854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EDDCBE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41" w:author="瑋婷 徐" w:date="2025-01-03T16:50:00Z" w16du:dateUtc="2025-01-03T08:50:00Z"/>
                <w:rFonts w:ascii="Times New Roman" w:eastAsiaTheme="minorEastAsia" w:hAnsi="Times New Roman" w:cs="Times New Roman"/>
                <w:rPrChange w:id="18542" w:author="瑋婷 徐" w:date="2025-01-06T15:35:00Z" w16du:dateUtc="2025-01-06T07:35:00Z">
                  <w:rPr>
                    <w:ins w:id="18543" w:author="瑋婷 徐" w:date="2025-01-03T16:50:00Z" w16du:dateUtc="2025-01-03T08:50:00Z"/>
                    <w:rFonts w:ascii="Times New Roman" w:eastAsia="Times New Roman" w:hAnsi="Times New Roman" w:cs="Times New Roman"/>
                    <w:sz w:val="20"/>
                    <w:szCs w:val="20"/>
                  </w:rPr>
                </w:rPrChange>
              </w:rPr>
              <w:pPrChange w:id="1854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DE33A6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45" w:author="瑋婷 徐" w:date="2025-01-03T16:50:00Z" w16du:dateUtc="2025-01-03T08:50:00Z"/>
                <w:rFonts w:ascii="Times New Roman" w:eastAsiaTheme="minorEastAsia" w:hAnsi="Times New Roman" w:cs="Times New Roman"/>
                <w:color w:val="000000"/>
                <w:rPrChange w:id="18546" w:author="瑋婷 徐" w:date="2025-01-06T15:35:00Z" w16du:dateUtc="2025-01-06T07:35:00Z">
                  <w:rPr>
                    <w:ins w:id="18547" w:author="瑋婷 徐" w:date="2025-01-03T16:50:00Z" w16du:dateUtc="2025-01-03T08:50:00Z"/>
                    <w:rFonts w:ascii="Calibri" w:hAnsi="Calibri" w:cs="Calibri"/>
                    <w:color w:val="000000"/>
                    <w:sz w:val="22"/>
                    <w:szCs w:val="22"/>
                  </w:rPr>
                </w:rPrChange>
              </w:rPr>
              <w:pPrChange w:id="1854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549" w:author="瑋婷 徐" w:date="2025-01-03T16:50:00Z" w16du:dateUtc="2025-01-03T08:50:00Z">
              <w:r w:rsidRPr="00727E7E">
                <w:rPr>
                  <w:rFonts w:ascii="Times New Roman" w:eastAsiaTheme="minorEastAsia" w:hAnsi="Times New Roman" w:cs="Times New Roman"/>
                  <w:color w:val="000000"/>
                  <w:rPrChange w:id="18550" w:author="瑋婷 徐" w:date="2025-01-06T15:35:00Z" w16du:dateUtc="2025-01-06T07:35:00Z">
                    <w:rPr>
                      <w:rFonts w:ascii="Calibri" w:hAnsi="Calibri" w:cs="Calibri"/>
                      <w:color w:val="000000"/>
                      <w:sz w:val="22"/>
                      <w:szCs w:val="22"/>
                    </w:rPr>
                  </w:rPrChange>
                </w:rPr>
                <w:t>*</w:t>
              </w:r>
            </w:ins>
          </w:p>
        </w:tc>
        <w:tc>
          <w:tcPr>
            <w:tcW w:w="164" w:type="pct"/>
            <w:noWrap/>
            <w:hideMark/>
          </w:tcPr>
          <w:p w14:paraId="514435B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551" w:author="瑋婷 徐" w:date="2025-01-03T16:50:00Z" w16du:dateUtc="2025-01-03T08:50:00Z"/>
                <w:rFonts w:ascii="Times New Roman" w:eastAsiaTheme="minorEastAsia" w:hAnsi="Times New Roman" w:cs="Times New Roman"/>
                <w:color w:val="000000"/>
                <w:rPrChange w:id="18552" w:author="瑋婷 徐" w:date="2025-01-06T15:35:00Z" w16du:dateUtc="2025-01-06T07:35:00Z">
                  <w:rPr>
                    <w:ins w:id="18553" w:author="瑋婷 徐" w:date="2025-01-03T16:50:00Z" w16du:dateUtc="2025-01-03T08:50:00Z"/>
                    <w:rFonts w:ascii="Calibri" w:hAnsi="Calibri" w:cs="Calibri"/>
                    <w:color w:val="000000"/>
                    <w:sz w:val="22"/>
                    <w:szCs w:val="22"/>
                  </w:rPr>
                </w:rPrChange>
              </w:rPr>
              <w:pPrChange w:id="1855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66BCA0B2" w14:textId="77777777" w:rsidTr="003C19C7">
        <w:trPr>
          <w:cnfStyle w:val="000000100000" w:firstRow="0" w:lastRow="0" w:firstColumn="0" w:lastColumn="0" w:oddVBand="0" w:evenVBand="0" w:oddHBand="1" w:evenHBand="0" w:firstRowFirstColumn="0" w:firstRowLastColumn="0" w:lastRowFirstColumn="0" w:lastRowLastColumn="0"/>
          <w:trHeight w:val="300"/>
          <w:ins w:id="1855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2C50B279" w14:textId="77777777" w:rsidR="003C19C7" w:rsidRPr="00727E7E" w:rsidRDefault="003C19C7">
            <w:pPr>
              <w:spacing w:line="360" w:lineRule="auto"/>
              <w:rPr>
                <w:ins w:id="18556" w:author="瑋婷 徐" w:date="2025-01-03T16:50:00Z" w16du:dateUtc="2025-01-03T08:50:00Z"/>
                <w:rFonts w:ascii="Times New Roman" w:eastAsiaTheme="minorEastAsia" w:hAnsi="Times New Roman" w:cs="Times New Roman"/>
                <w:b w:val="0"/>
                <w:bCs w:val="0"/>
                <w:color w:val="000000"/>
                <w:rPrChange w:id="18557" w:author="瑋婷 徐" w:date="2025-01-06T15:35:00Z" w16du:dateUtc="2025-01-06T07:35:00Z">
                  <w:rPr>
                    <w:ins w:id="18558" w:author="瑋婷 徐" w:date="2025-01-03T16:50:00Z" w16du:dateUtc="2025-01-03T08:50:00Z"/>
                    <w:rFonts w:ascii="Calibri" w:hAnsi="Calibri" w:cs="Calibri"/>
                    <w:color w:val="000000"/>
                    <w:sz w:val="22"/>
                    <w:szCs w:val="22"/>
                  </w:rPr>
                </w:rPrChange>
              </w:rPr>
              <w:pPrChange w:id="18559" w:author="瑋婷 徐" w:date="2025-01-03T16:51:00Z" w16du:dateUtc="2025-01-03T08:51:00Z">
                <w:pPr/>
              </w:pPrChange>
            </w:pPr>
            <w:ins w:id="18560" w:author="瑋婷 徐" w:date="2025-01-03T16:50:00Z" w16du:dateUtc="2025-01-03T08:50:00Z">
              <w:r w:rsidRPr="00727E7E">
                <w:rPr>
                  <w:rFonts w:ascii="Times New Roman" w:eastAsiaTheme="minorEastAsia" w:hAnsi="Times New Roman" w:cs="Times New Roman" w:hint="eastAsia"/>
                  <w:b w:val="0"/>
                  <w:bCs w:val="0"/>
                  <w:color w:val="000000"/>
                  <w:rPrChange w:id="18561" w:author="瑋婷 徐" w:date="2025-01-06T15:35:00Z" w16du:dateUtc="2025-01-06T07:35:00Z">
                    <w:rPr>
                      <w:rFonts w:ascii="Calibri" w:hAnsi="Calibri" w:cs="Calibri" w:hint="eastAsia"/>
                      <w:color w:val="000000"/>
                      <w:sz w:val="22"/>
                      <w:szCs w:val="22"/>
                    </w:rPr>
                  </w:rPrChange>
                </w:rPr>
                <w:t>綠</w:t>
              </w:r>
              <w:proofErr w:type="gramStart"/>
              <w:r w:rsidRPr="00727E7E">
                <w:rPr>
                  <w:rFonts w:ascii="Times New Roman" w:eastAsiaTheme="minorEastAsia" w:hAnsi="Times New Roman" w:cs="Times New Roman" w:hint="eastAsia"/>
                  <w:b w:val="0"/>
                  <w:bCs w:val="0"/>
                  <w:color w:val="000000"/>
                  <w:rPrChange w:id="18562" w:author="瑋婷 徐" w:date="2025-01-06T15:35:00Z" w16du:dateUtc="2025-01-06T07:35:00Z">
                    <w:rPr>
                      <w:rFonts w:ascii="Calibri" w:hAnsi="Calibri" w:cs="Calibri" w:hint="eastAsia"/>
                      <w:color w:val="000000"/>
                      <w:sz w:val="22"/>
                      <w:szCs w:val="22"/>
                    </w:rPr>
                  </w:rPrChange>
                </w:rPr>
                <w:t>鳩</w:t>
              </w:r>
              <w:proofErr w:type="gramEnd"/>
              <w:r w:rsidRPr="00727E7E">
                <w:rPr>
                  <w:rFonts w:ascii="Times New Roman" w:eastAsiaTheme="minorEastAsia" w:hAnsi="Times New Roman" w:cs="Times New Roman"/>
                  <w:b w:val="0"/>
                  <w:bCs w:val="0"/>
                  <w:color w:val="000000"/>
                  <w:rPrChange w:id="18563"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2EDB9E4E"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564" w:author="瑋婷 徐" w:date="2025-01-03T16:50:00Z" w16du:dateUtc="2025-01-03T08:50:00Z"/>
                <w:rFonts w:ascii="Times New Roman" w:eastAsiaTheme="minorEastAsia" w:hAnsi="Times New Roman" w:cs="Times New Roman"/>
                <w:i/>
                <w:iCs/>
                <w:color w:val="000000"/>
                <w:rPrChange w:id="18565" w:author="瑋婷 徐" w:date="2025-01-06T15:35:00Z" w16du:dateUtc="2025-01-06T07:35:00Z">
                  <w:rPr>
                    <w:ins w:id="18566" w:author="瑋婷 徐" w:date="2025-01-03T16:50:00Z" w16du:dateUtc="2025-01-03T08:50:00Z"/>
                    <w:rFonts w:ascii="Calibri" w:hAnsi="Calibri" w:cs="Calibri"/>
                    <w:i/>
                    <w:iCs/>
                    <w:color w:val="000000"/>
                    <w:sz w:val="22"/>
                    <w:szCs w:val="22"/>
                  </w:rPr>
                </w:rPrChange>
              </w:rPr>
              <w:pPrChange w:id="1856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568" w:author="瑋婷 徐" w:date="2025-01-03T16:50:00Z" w16du:dateUtc="2025-01-03T08:50:00Z">
              <w:r w:rsidRPr="00727E7E">
                <w:rPr>
                  <w:rFonts w:ascii="Times New Roman" w:eastAsiaTheme="minorEastAsia" w:hAnsi="Times New Roman" w:cs="Times New Roman"/>
                  <w:i/>
                  <w:iCs/>
                  <w:color w:val="000000"/>
                  <w:rPrChange w:id="18569" w:author="瑋婷 徐" w:date="2025-01-06T15:35:00Z" w16du:dateUtc="2025-01-06T07:35:00Z">
                    <w:rPr>
                      <w:rFonts w:ascii="Calibri" w:hAnsi="Calibri" w:cs="Calibri"/>
                      <w:i/>
                      <w:iCs/>
                      <w:color w:val="000000"/>
                      <w:sz w:val="22"/>
                      <w:szCs w:val="22"/>
                    </w:rPr>
                  </w:rPrChange>
                </w:rPr>
                <w:t>Treron sieboldii</w:t>
              </w:r>
            </w:ins>
          </w:p>
        </w:tc>
        <w:tc>
          <w:tcPr>
            <w:tcW w:w="162" w:type="pct"/>
            <w:noWrap/>
            <w:hideMark/>
          </w:tcPr>
          <w:p w14:paraId="3A54E1B7"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570" w:author="瑋婷 徐" w:date="2025-01-03T16:50:00Z" w16du:dateUtc="2025-01-03T08:50:00Z"/>
                <w:rFonts w:ascii="Times New Roman" w:eastAsiaTheme="minorEastAsia" w:hAnsi="Times New Roman" w:cs="Times New Roman"/>
                <w:i/>
                <w:iCs/>
                <w:color w:val="000000"/>
                <w:rPrChange w:id="18571" w:author="瑋婷 徐" w:date="2025-01-06T15:35:00Z" w16du:dateUtc="2025-01-06T07:35:00Z">
                  <w:rPr>
                    <w:ins w:id="18572" w:author="瑋婷 徐" w:date="2025-01-03T16:50:00Z" w16du:dateUtc="2025-01-03T08:50:00Z"/>
                    <w:rFonts w:ascii="Calibri" w:hAnsi="Calibri" w:cs="Calibri"/>
                    <w:i/>
                    <w:iCs/>
                    <w:color w:val="000000"/>
                    <w:sz w:val="22"/>
                    <w:szCs w:val="22"/>
                  </w:rPr>
                </w:rPrChange>
              </w:rPr>
              <w:pPrChange w:id="1857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563F8FA"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574" w:author="瑋婷 徐" w:date="2025-01-03T16:50:00Z" w16du:dateUtc="2025-01-03T08:50:00Z"/>
                <w:rFonts w:ascii="Times New Roman" w:eastAsiaTheme="minorEastAsia" w:hAnsi="Times New Roman" w:cs="Times New Roman"/>
                <w:rPrChange w:id="18575" w:author="瑋婷 徐" w:date="2025-01-06T15:35:00Z" w16du:dateUtc="2025-01-06T07:35:00Z">
                  <w:rPr>
                    <w:ins w:id="18576" w:author="瑋婷 徐" w:date="2025-01-03T16:50:00Z" w16du:dateUtc="2025-01-03T08:50:00Z"/>
                    <w:rFonts w:ascii="Times New Roman" w:eastAsia="Times New Roman" w:hAnsi="Times New Roman" w:cs="Times New Roman"/>
                    <w:sz w:val="20"/>
                    <w:szCs w:val="20"/>
                  </w:rPr>
                </w:rPrChange>
              </w:rPr>
              <w:pPrChange w:id="1857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753844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578" w:author="瑋婷 徐" w:date="2025-01-03T16:50:00Z" w16du:dateUtc="2025-01-03T08:50:00Z"/>
                <w:rFonts w:ascii="Times New Roman" w:eastAsiaTheme="minorEastAsia" w:hAnsi="Times New Roman" w:cs="Times New Roman"/>
                <w:rPrChange w:id="18579" w:author="瑋婷 徐" w:date="2025-01-06T15:35:00Z" w16du:dateUtc="2025-01-06T07:35:00Z">
                  <w:rPr>
                    <w:ins w:id="18580" w:author="瑋婷 徐" w:date="2025-01-03T16:50:00Z" w16du:dateUtc="2025-01-03T08:50:00Z"/>
                    <w:rFonts w:ascii="Times New Roman" w:eastAsia="Times New Roman" w:hAnsi="Times New Roman" w:cs="Times New Roman"/>
                    <w:sz w:val="20"/>
                    <w:szCs w:val="20"/>
                  </w:rPr>
                </w:rPrChange>
              </w:rPr>
              <w:pPrChange w:id="1858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A079D58"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582" w:author="瑋婷 徐" w:date="2025-01-03T16:50:00Z" w16du:dateUtc="2025-01-03T08:50:00Z"/>
                <w:rFonts w:ascii="Times New Roman" w:eastAsiaTheme="minorEastAsia" w:hAnsi="Times New Roman" w:cs="Times New Roman"/>
                <w:color w:val="000000"/>
                <w:rPrChange w:id="18583" w:author="瑋婷 徐" w:date="2025-01-06T15:35:00Z" w16du:dateUtc="2025-01-06T07:35:00Z">
                  <w:rPr>
                    <w:ins w:id="18584" w:author="瑋婷 徐" w:date="2025-01-03T16:50:00Z" w16du:dateUtc="2025-01-03T08:50:00Z"/>
                    <w:rFonts w:ascii="Calibri" w:hAnsi="Calibri" w:cs="Calibri"/>
                    <w:color w:val="000000"/>
                    <w:sz w:val="22"/>
                    <w:szCs w:val="22"/>
                  </w:rPr>
                </w:rPrChange>
              </w:rPr>
              <w:pPrChange w:id="1858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586" w:author="瑋婷 徐" w:date="2025-01-03T16:50:00Z" w16du:dateUtc="2025-01-03T08:50:00Z">
              <w:r w:rsidRPr="00727E7E">
                <w:rPr>
                  <w:rFonts w:ascii="Times New Roman" w:eastAsiaTheme="minorEastAsia" w:hAnsi="Times New Roman" w:cs="Times New Roman"/>
                  <w:color w:val="000000"/>
                  <w:rPrChange w:id="18587" w:author="瑋婷 徐" w:date="2025-01-06T15:35:00Z" w16du:dateUtc="2025-01-06T07:35:00Z">
                    <w:rPr>
                      <w:rFonts w:ascii="Calibri" w:hAnsi="Calibri" w:cs="Calibri"/>
                      <w:color w:val="000000"/>
                      <w:sz w:val="22"/>
                      <w:szCs w:val="22"/>
                    </w:rPr>
                  </w:rPrChange>
                </w:rPr>
                <w:t>*</w:t>
              </w:r>
            </w:ins>
          </w:p>
        </w:tc>
        <w:tc>
          <w:tcPr>
            <w:tcW w:w="162" w:type="pct"/>
            <w:noWrap/>
            <w:hideMark/>
          </w:tcPr>
          <w:p w14:paraId="412C2038"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588" w:author="瑋婷 徐" w:date="2025-01-03T16:50:00Z" w16du:dateUtc="2025-01-03T08:50:00Z"/>
                <w:rFonts w:ascii="Times New Roman" w:eastAsiaTheme="minorEastAsia" w:hAnsi="Times New Roman" w:cs="Times New Roman"/>
                <w:color w:val="000000"/>
                <w:rPrChange w:id="18589" w:author="瑋婷 徐" w:date="2025-01-06T15:35:00Z" w16du:dateUtc="2025-01-06T07:35:00Z">
                  <w:rPr>
                    <w:ins w:id="18590" w:author="瑋婷 徐" w:date="2025-01-03T16:50:00Z" w16du:dateUtc="2025-01-03T08:50:00Z"/>
                    <w:rFonts w:ascii="Calibri" w:hAnsi="Calibri" w:cs="Calibri"/>
                    <w:color w:val="000000"/>
                    <w:sz w:val="22"/>
                    <w:szCs w:val="22"/>
                  </w:rPr>
                </w:rPrChange>
              </w:rPr>
              <w:pPrChange w:id="1859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4DCE9B9"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592" w:author="瑋婷 徐" w:date="2025-01-03T16:50:00Z" w16du:dateUtc="2025-01-03T08:50:00Z"/>
                <w:rFonts w:ascii="Times New Roman" w:eastAsiaTheme="minorEastAsia" w:hAnsi="Times New Roman" w:cs="Times New Roman"/>
                <w:color w:val="000000"/>
                <w:rPrChange w:id="18593" w:author="瑋婷 徐" w:date="2025-01-06T15:35:00Z" w16du:dateUtc="2025-01-06T07:35:00Z">
                  <w:rPr>
                    <w:ins w:id="18594" w:author="瑋婷 徐" w:date="2025-01-03T16:50:00Z" w16du:dateUtc="2025-01-03T08:50:00Z"/>
                    <w:rFonts w:ascii="Calibri" w:hAnsi="Calibri" w:cs="Calibri"/>
                    <w:color w:val="000000"/>
                    <w:sz w:val="22"/>
                    <w:szCs w:val="22"/>
                  </w:rPr>
                </w:rPrChange>
              </w:rPr>
              <w:pPrChange w:id="1859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596" w:author="瑋婷 徐" w:date="2025-01-03T16:50:00Z" w16du:dateUtc="2025-01-03T08:50:00Z">
              <w:r w:rsidRPr="00727E7E">
                <w:rPr>
                  <w:rFonts w:ascii="Times New Roman" w:eastAsiaTheme="minorEastAsia" w:hAnsi="Times New Roman" w:cs="Times New Roman"/>
                  <w:color w:val="000000"/>
                  <w:rPrChange w:id="18597" w:author="瑋婷 徐" w:date="2025-01-06T15:35:00Z" w16du:dateUtc="2025-01-06T07:35:00Z">
                    <w:rPr>
                      <w:rFonts w:ascii="Calibri" w:hAnsi="Calibri" w:cs="Calibri"/>
                      <w:color w:val="000000"/>
                      <w:sz w:val="22"/>
                      <w:szCs w:val="22"/>
                    </w:rPr>
                  </w:rPrChange>
                </w:rPr>
                <w:t>*</w:t>
              </w:r>
            </w:ins>
          </w:p>
        </w:tc>
        <w:tc>
          <w:tcPr>
            <w:tcW w:w="162" w:type="pct"/>
            <w:noWrap/>
            <w:hideMark/>
          </w:tcPr>
          <w:p w14:paraId="39FF2ED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598" w:author="瑋婷 徐" w:date="2025-01-03T16:50:00Z" w16du:dateUtc="2025-01-03T08:50:00Z"/>
                <w:rFonts w:ascii="Times New Roman" w:eastAsiaTheme="minorEastAsia" w:hAnsi="Times New Roman" w:cs="Times New Roman"/>
                <w:color w:val="000000"/>
                <w:rPrChange w:id="18599" w:author="瑋婷 徐" w:date="2025-01-06T15:35:00Z" w16du:dateUtc="2025-01-06T07:35:00Z">
                  <w:rPr>
                    <w:ins w:id="18600" w:author="瑋婷 徐" w:date="2025-01-03T16:50:00Z" w16du:dateUtc="2025-01-03T08:50:00Z"/>
                    <w:rFonts w:ascii="Calibri" w:hAnsi="Calibri" w:cs="Calibri"/>
                    <w:color w:val="000000"/>
                    <w:sz w:val="22"/>
                    <w:szCs w:val="22"/>
                  </w:rPr>
                </w:rPrChange>
              </w:rPr>
              <w:pPrChange w:id="1860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DB465F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02" w:author="瑋婷 徐" w:date="2025-01-03T16:50:00Z" w16du:dateUtc="2025-01-03T08:50:00Z"/>
                <w:rFonts w:ascii="Times New Roman" w:eastAsiaTheme="minorEastAsia" w:hAnsi="Times New Roman" w:cs="Times New Roman"/>
                <w:rPrChange w:id="18603" w:author="瑋婷 徐" w:date="2025-01-06T15:35:00Z" w16du:dateUtc="2025-01-06T07:35:00Z">
                  <w:rPr>
                    <w:ins w:id="18604" w:author="瑋婷 徐" w:date="2025-01-03T16:50:00Z" w16du:dateUtc="2025-01-03T08:50:00Z"/>
                    <w:rFonts w:ascii="Times New Roman" w:eastAsia="Times New Roman" w:hAnsi="Times New Roman" w:cs="Times New Roman"/>
                    <w:sz w:val="20"/>
                    <w:szCs w:val="20"/>
                  </w:rPr>
                </w:rPrChange>
              </w:rPr>
              <w:pPrChange w:id="1860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CB789BE"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06" w:author="瑋婷 徐" w:date="2025-01-03T16:50:00Z" w16du:dateUtc="2025-01-03T08:50:00Z"/>
                <w:rFonts w:ascii="Times New Roman" w:eastAsiaTheme="minorEastAsia" w:hAnsi="Times New Roman" w:cs="Times New Roman"/>
                <w:color w:val="000000"/>
                <w:rPrChange w:id="18607" w:author="瑋婷 徐" w:date="2025-01-06T15:35:00Z" w16du:dateUtc="2025-01-06T07:35:00Z">
                  <w:rPr>
                    <w:ins w:id="18608" w:author="瑋婷 徐" w:date="2025-01-03T16:50:00Z" w16du:dateUtc="2025-01-03T08:50:00Z"/>
                    <w:rFonts w:ascii="Calibri" w:hAnsi="Calibri" w:cs="Calibri"/>
                    <w:color w:val="000000"/>
                    <w:sz w:val="22"/>
                    <w:szCs w:val="22"/>
                  </w:rPr>
                </w:rPrChange>
              </w:rPr>
              <w:pPrChange w:id="1860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610" w:author="瑋婷 徐" w:date="2025-01-03T16:50:00Z" w16du:dateUtc="2025-01-03T08:50:00Z">
              <w:r w:rsidRPr="00727E7E">
                <w:rPr>
                  <w:rFonts w:ascii="Times New Roman" w:eastAsiaTheme="minorEastAsia" w:hAnsi="Times New Roman" w:cs="Times New Roman"/>
                  <w:color w:val="000000"/>
                  <w:rPrChange w:id="18611" w:author="瑋婷 徐" w:date="2025-01-06T15:35:00Z" w16du:dateUtc="2025-01-06T07:35:00Z">
                    <w:rPr>
                      <w:rFonts w:ascii="Calibri" w:hAnsi="Calibri" w:cs="Calibri"/>
                      <w:color w:val="000000"/>
                      <w:sz w:val="22"/>
                      <w:szCs w:val="22"/>
                    </w:rPr>
                  </w:rPrChange>
                </w:rPr>
                <w:t>*</w:t>
              </w:r>
            </w:ins>
          </w:p>
        </w:tc>
        <w:tc>
          <w:tcPr>
            <w:tcW w:w="162" w:type="pct"/>
            <w:noWrap/>
            <w:hideMark/>
          </w:tcPr>
          <w:p w14:paraId="082C2AE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12" w:author="瑋婷 徐" w:date="2025-01-03T16:50:00Z" w16du:dateUtc="2025-01-03T08:50:00Z"/>
                <w:rFonts w:ascii="Times New Roman" w:eastAsiaTheme="minorEastAsia" w:hAnsi="Times New Roman" w:cs="Times New Roman"/>
                <w:color w:val="000000"/>
                <w:rPrChange w:id="18613" w:author="瑋婷 徐" w:date="2025-01-06T15:35:00Z" w16du:dateUtc="2025-01-06T07:35:00Z">
                  <w:rPr>
                    <w:ins w:id="18614" w:author="瑋婷 徐" w:date="2025-01-03T16:50:00Z" w16du:dateUtc="2025-01-03T08:50:00Z"/>
                    <w:rFonts w:ascii="Calibri" w:hAnsi="Calibri" w:cs="Calibri"/>
                    <w:color w:val="000000"/>
                    <w:sz w:val="22"/>
                    <w:szCs w:val="22"/>
                  </w:rPr>
                </w:rPrChange>
              </w:rPr>
              <w:pPrChange w:id="1861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1766A1C"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16" w:author="瑋婷 徐" w:date="2025-01-03T16:50:00Z" w16du:dateUtc="2025-01-03T08:50:00Z"/>
                <w:rFonts w:ascii="Times New Roman" w:eastAsiaTheme="minorEastAsia" w:hAnsi="Times New Roman" w:cs="Times New Roman"/>
                <w:rPrChange w:id="18617" w:author="瑋婷 徐" w:date="2025-01-06T15:35:00Z" w16du:dateUtc="2025-01-06T07:35:00Z">
                  <w:rPr>
                    <w:ins w:id="18618" w:author="瑋婷 徐" w:date="2025-01-03T16:50:00Z" w16du:dateUtc="2025-01-03T08:50:00Z"/>
                    <w:rFonts w:ascii="Times New Roman" w:eastAsia="Times New Roman" w:hAnsi="Times New Roman" w:cs="Times New Roman"/>
                    <w:sz w:val="20"/>
                    <w:szCs w:val="20"/>
                  </w:rPr>
                </w:rPrChange>
              </w:rPr>
              <w:pPrChange w:id="1861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6D1829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20" w:author="瑋婷 徐" w:date="2025-01-03T16:50:00Z" w16du:dateUtc="2025-01-03T08:50:00Z"/>
                <w:rFonts w:ascii="Times New Roman" w:eastAsiaTheme="minorEastAsia" w:hAnsi="Times New Roman" w:cs="Times New Roman"/>
                <w:color w:val="000000"/>
                <w:rPrChange w:id="18621" w:author="瑋婷 徐" w:date="2025-01-06T15:35:00Z" w16du:dateUtc="2025-01-06T07:35:00Z">
                  <w:rPr>
                    <w:ins w:id="18622" w:author="瑋婷 徐" w:date="2025-01-03T16:50:00Z" w16du:dateUtc="2025-01-03T08:50:00Z"/>
                    <w:rFonts w:ascii="Calibri" w:hAnsi="Calibri" w:cs="Calibri"/>
                    <w:color w:val="000000"/>
                    <w:sz w:val="22"/>
                    <w:szCs w:val="22"/>
                  </w:rPr>
                </w:rPrChange>
              </w:rPr>
              <w:pPrChange w:id="1862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624" w:author="瑋婷 徐" w:date="2025-01-03T16:50:00Z" w16du:dateUtc="2025-01-03T08:50:00Z">
              <w:r w:rsidRPr="00727E7E">
                <w:rPr>
                  <w:rFonts w:ascii="Times New Roman" w:eastAsiaTheme="minorEastAsia" w:hAnsi="Times New Roman" w:cs="Times New Roman"/>
                  <w:color w:val="000000"/>
                  <w:rPrChange w:id="18625" w:author="瑋婷 徐" w:date="2025-01-06T15:35:00Z" w16du:dateUtc="2025-01-06T07:35:00Z">
                    <w:rPr>
                      <w:rFonts w:ascii="Calibri" w:hAnsi="Calibri" w:cs="Calibri"/>
                      <w:color w:val="000000"/>
                      <w:sz w:val="22"/>
                      <w:szCs w:val="22"/>
                    </w:rPr>
                  </w:rPrChange>
                </w:rPr>
                <w:t>*</w:t>
              </w:r>
            </w:ins>
          </w:p>
        </w:tc>
        <w:tc>
          <w:tcPr>
            <w:tcW w:w="162" w:type="pct"/>
            <w:noWrap/>
            <w:hideMark/>
          </w:tcPr>
          <w:p w14:paraId="3E8CEE6B"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26" w:author="瑋婷 徐" w:date="2025-01-03T16:50:00Z" w16du:dateUtc="2025-01-03T08:50:00Z"/>
                <w:rFonts w:ascii="Times New Roman" w:eastAsiaTheme="minorEastAsia" w:hAnsi="Times New Roman" w:cs="Times New Roman"/>
                <w:color w:val="000000"/>
                <w:rPrChange w:id="18627" w:author="瑋婷 徐" w:date="2025-01-06T15:35:00Z" w16du:dateUtc="2025-01-06T07:35:00Z">
                  <w:rPr>
                    <w:ins w:id="18628" w:author="瑋婷 徐" w:date="2025-01-03T16:50:00Z" w16du:dateUtc="2025-01-03T08:50:00Z"/>
                    <w:rFonts w:ascii="Calibri" w:hAnsi="Calibri" w:cs="Calibri"/>
                    <w:color w:val="000000"/>
                    <w:sz w:val="22"/>
                    <w:szCs w:val="22"/>
                  </w:rPr>
                </w:rPrChange>
              </w:rPr>
              <w:pPrChange w:id="1862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FA364D9"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30" w:author="瑋婷 徐" w:date="2025-01-03T16:50:00Z" w16du:dateUtc="2025-01-03T08:50:00Z"/>
                <w:rFonts w:ascii="Times New Roman" w:eastAsiaTheme="minorEastAsia" w:hAnsi="Times New Roman" w:cs="Times New Roman"/>
                <w:rPrChange w:id="18631" w:author="瑋婷 徐" w:date="2025-01-06T15:35:00Z" w16du:dateUtc="2025-01-06T07:35:00Z">
                  <w:rPr>
                    <w:ins w:id="18632" w:author="瑋婷 徐" w:date="2025-01-03T16:50:00Z" w16du:dateUtc="2025-01-03T08:50:00Z"/>
                    <w:rFonts w:ascii="Times New Roman" w:eastAsia="Times New Roman" w:hAnsi="Times New Roman" w:cs="Times New Roman"/>
                    <w:sz w:val="20"/>
                    <w:szCs w:val="20"/>
                  </w:rPr>
                </w:rPrChange>
              </w:rPr>
              <w:pPrChange w:id="1863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A60BAD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34" w:author="瑋婷 徐" w:date="2025-01-03T16:50:00Z" w16du:dateUtc="2025-01-03T08:50:00Z"/>
                <w:rFonts w:ascii="Times New Roman" w:eastAsiaTheme="minorEastAsia" w:hAnsi="Times New Roman" w:cs="Times New Roman"/>
                <w:rPrChange w:id="18635" w:author="瑋婷 徐" w:date="2025-01-06T15:35:00Z" w16du:dateUtc="2025-01-06T07:35:00Z">
                  <w:rPr>
                    <w:ins w:id="18636" w:author="瑋婷 徐" w:date="2025-01-03T16:50:00Z" w16du:dateUtc="2025-01-03T08:50:00Z"/>
                    <w:rFonts w:ascii="Times New Roman" w:eastAsia="Times New Roman" w:hAnsi="Times New Roman" w:cs="Times New Roman"/>
                    <w:sz w:val="20"/>
                    <w:szCs w:val="20"/>
                  </w:rPr>
                </w:rPrChange>
              </w:rPr>
              <w:pPrChange w:id="1863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BEC940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38" w:author="瑋婷 徐" w:date="2025-01-03T16:50:00Z" w16du:dateUtc="2025-01-03T08:50:00Z"/>
                <w:rFonts w:ascii="Times New Roman" w:eastAsiaTheme="minorEastAsia" w:hAnsi="Times New Roman" w:cs="Times New Roman"/>
                <w:rPrChange w:id="18639" w:author="瑋婷 徐" w:date="2025-01-06T15:35:00Z" w16du:dateUtc="2025-01-06T07:35:00Z">
                  <w:rPr>
                    <w:ins w:id="18640" w:author="瑋婷 徐" w:date="2025-01-03T16:50:00Z" w16du:dateUtc="2025-01-03T08:50:00Z"/>
                    <w:rFonts w:ascii="Times New Roman" w:eastAsia="Times New Roman" w:hAnsi="Times New Roman" w:cs="Times New Roman"/>
                    <w:sz w:val="20"/>
                    <w:szCs w:val="20"/>
                  </w:rPr>
                </w:rPrChange>
              </w:rPr>
              <w:pPrChange w:id="1864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DF8E81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42" w:author="瑋婷 徐" w:date="2025-01-03T16:50:00Z" w16du:dateUtc="2025-01-03T08:50:00Z"/>
                <w:rFonts w:ascii="Times New Roman" w:eastAsiaTheme="minorEastAsia" w:hAnsi="Times New Roman" w:cs="Times New Roman"/>
                <w:rPrChange w:id="18643" w:author="瑋婷 徐" w:date="2025-01-06T15:35:00Z" w16du:dateUtc="2025-01-06T07:35:00Z">
                  <w:rPr>
                    <w:ins w:id="18644" w:author="瑋婷 徐" w:date="2025-01-03T16:50:00Z" w16du:dateUtc="2025-01-03T08:50:00Z"/>
                    <w:rFonts w:ascii="Times New Roman" w:eastAsia="Times New Roman" w:hAnsi="Times New Roman" w:cs="Times New Roman"/>
                    <w:sz w:val="20"/>
                    <w:szCs w:val="20"/>
                  </w:rPr>
                </w:rPrChange>
              </w:rPr>
              <w:pPrChange w:id="1864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0EC1F0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46" w:author="瑋婷 徐" w:date="2025-01-03T16:50:00Z" w16du:dateUtc="2025-01-03T08:50:00Z"/>
                <w:rFonts w:ascii="Times New Roman" w:eastAsiaTheme="minorEastAsia" w:hAnsi="Times New Roman" w:cs="Times New Roman"/>
                <w:color w:val="000000"/>
                <w:rPrChange w:id="18647" w:author="瑋婷 徐" w:date="2025-01-06T15:35:00Z" w16du:dateUtc="2025-01-06T07:35:00Z">
                  <w:rPr>
                    <w:ins w:id="18648" w:author="瑋婷 徐" w:date="2025-01-03T16:50:00Z" w16du:dateUtc="2025-01-03T08:50:00Z"/>
                    <w:rFonts w:ascii="Calibri" w:hAnsi="Calibri" w:cs="Calibri"/>
                    <w:color w:val="000000"/>
                    <w:sz w:val="22"/>
                    <w:szCs w:val="22"/>
                  </w:rPr>
                </w:rPrChange>
              </w:rPr>
              <w:pPrChange w:id="1864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650" w:author="瑋婷 徐" w:date="2025-01-03T16:50:00Z" w16du:dateUtc="2025-01-03T08:50:00Z">
              <w:r w:rsidRPr="00727E7E">
                <w:rPr>
                  <w:rFonts w:ascii="Times New Roman" w:eastAsiaTheme="minorEastAsia" w:hAnsi="Times New Roman" w:cs="Times New Roman"/>
                  <w:color w:val="000000"/>
                  <w:rPrChange w:id="18651" w:author="瑋婷 徐" w:date="2025-01-06T15:35:00Z" w16du:dateUtc="2025-01-06T07:35:00Z">
                    <w:rPr>
                      <w:rFonts w:ascii="Calibri" w:hAnsi="Calibri" w:cs="Calibri"/>
                      <w:color w:val="000000"/>
                      <w:sz w:val="22"/>
                      <w:szCs w:val="22"/>
                    </w:rPr>
                  </w:rPrChange>
                </w:rPr>
                <w:t>*</w:t>
              </w:r>
            </w:ins>
          </w:p>
        </w:tc>
        <w:tc>
          <w:tcPr>
            <w:tcW w:w="162" w:type="pct"/>
            <w:noWrap/>
            <w:hideMark/>
          </w:tcPr>
          <w:p w14:paraId="7D6E5E2C"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52" w:author="瑋婷 徐" w:date="2025-01-03T16:50:00Z" w16du:dateUtc="2025-01-03T08:50:00Z"/>
                <w:rFonts w:ascii="Times New Roman" w:eastAsiaTheme="minorEastAsia" w:hAnsi="Times New Roman" w:cs="Times New Roman"/>
                <w:color w:val="000000"/>
                <w:rPrChange w:id="18653" w:author="瑋婷 徐" w:date="2025-01-06T15:35:00Z" w16du:dateUtc="2025-01-06T07:35:00Z">
                  <w:rPr>
                    <w:ins w:id="18654" w:author="瑋婷 徐" w:date="2025-01-03T16:50:00Z" w16du:dateUtc="2025-01-03T08:50:00Z"/>
                    <w:rFonts w:ascii="Calibri" w:hAnsi="Calibri" w:cs="Calibri"/>
                    <w:color w:val="000000"/>
                    <w:sz w:val="22"/>
                    <w:szCs w:val="22"/>
                  </w:rPr>
                </w:rPrChange>
              </w:rPr>
              <w:pPrChange w:id="1865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E1FC502"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56" w:author="瑋婷 徐" w:date="2025-01-03T16:50:00Z" w16du:dateUtc="2025-01-03T08:50:00Z"/>
                <w:rFonts w:ascii="Times New Roman" w:eastAsiaTheme="minorEastAsia" w:hAnsi="Times New Roman" w:cs="Times New Roman"/>
                <w:color w:val="000000"/>
                <w:rPrChange w:id="18657" w:author="瑋婷 徐" w:date="2025-01-06T15:35:00Z" w16du:dateUtc="2025-01-06T07:35:00Z">
                  <w:rPr>
                    <w:ins w:id="18658" w:author="瑋婷 徐" w:date="2025-01-03T16:50:00Z" w16du:dateUtc="2025-01-03T08:50:00Z"/>
                    <w:rFonts w:ascii="Calibri" w:hAnsi="Calibri" w:cs="Calibri"/>
                    <w:color w:val="000000"/>
                    <w:sz w:val="22"/>
                    <w:szCs w:val="22"/>
                  </w:rPr>
                </w:rPrChange>
              </w:rPr>
              <w:pPrChange w:id="1865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660" w:author="瑋婷 徐" w:date="2025-01-03T16:50:00Z" w16du:dateUtc="2025-01-03T08:50:00Z">
              <w:r w:rsidRPr="00727E7E">
                <w:rPr>
                  <w:rFonts w:ascii="Times New Roman" w:eastAsiaTheme="minorEastAsia" w:hAnsi="Times New Roman" w:cs="Times New Roman"/>
                  <w:color w:val="000000"/>
                  <w:rPrChange w:id="18661" w:author="瑋婷 徐" w:date="2025-01-06T15:35:00Z" w16du:dateUtc="2025-01-06T07:35:00Z">
                    <w:rPr>
                      <w:rFonts w:ascii="Calibri" w:hAnsi="Calibri" w:cs="Calibri"/>
                      <w:color w:val="000000"/>
                      <w:sz w:val="22"/>
                      <w:szCs w:val="22"/>
                    </w:rPr>
                  </w:rPrChange>
                </w:rPr>
                <w:t>*</w:t>
              </w:r>
            </w:ins>
          </w:p>
        </w:tc>
        <w:tc>
          <w:tcPr>
            <w:tcW w:w="164" w:type="pct"/>
            <w:noWrap/>
            <w:hideMark/>
          </w:tcPr>
          <w:p w14:paraId="73D5A8E0"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662" w:author="瑋婷 徐" w:date="2025-01-03T16:50:00Z" w16du:dateUtc="2025-01-03T08:50:00Z"/>
                <w:rFonts w:ascii="Times New Roman" w:eastAsiaTheme="minorEastAsia" w:hAnsi="Times New Roman" w:cs="Times New Roman"/>
                <w:color w:val="000000"/>
                <w:rPrChange w:id="18663" w:author="瑋婷 徐" w:date="2025-01-06T15:35:00Z" w16du:dateUtc="2025-01-06T07:35:00Z">
                  <w:rPr>
                    <w:ins w:id="18664" w:author="瑋婷 徐" w:date="2025-01-03T16:50:00Z" w16du:dateUtc="2025-01-03T08:50:00Z"/>
                    <w:rFonts w:ascii="Calibri" w:hAnsi="Calibri" w:cs="Calibri"/>
                    <w:color w:val="000000"/>
                    <w:sz w:val="22"/>
                    <w:szCs w:val="22"/>
                  </w:rPr>
                </w:rPrChange>
              </w:rPr>
              <w:pPrChange w:id="1866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7C827947" w14:textId="77777777" w:rsidTr="003C19C7">
        <w:trPr>
          <w:trHeight w:val="600"/>
          <w:ins w:id="1866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6D6DA84D" w14:textId="77777777" w:rsidR="003C19C7" w:rsidRPr="00727E7E" w:rsidRDefault="003C19C7">
            <w:pPr>
              <w:spacing w:line="360" w:lineRule="auto"/>
              <w:rPr>
                <w:ins w:id="18667" w:author="瑋婷 徐" w:date="2025-01-03T16:50:00Z" w16du:dateUtc="2025-01-03T08:50:00Z"/>
                <w:rFonts w:ascii="Times New Roman" w:eastAsiaTheme="minorEastAsia" w:hAnsi="Times New Roman" w:cs="Times New Roman"/>
                <w:b w:val="0"/>
                <w:bCs w:val="0"/>
                <w:color w:val="000000"/>
                <w:rPrChange w:id="18668" w:author="瑋婷 徐" w:date="2025-01-06T15:35:00Z" w16du:dateUtc="2025-01-06T07:35:00Z">
                  <w:rPr>
                    <w:ins w:id="18669" w:author="瑋婷 徐" w:date="2025-01-03T16:50:00Z" w16du:dateUtc="2025-01-03T08:50:00Z"/>
                    <w:rFonts w:ascii="Calibri" w:hAnsi="Calibri" w:cs="Calibri"/>
                    <w:color w:val="000000"/>
                    <w:sz w:val="22"/>
                    <w:szCs w:val="22"/>
                  </w:rPr>
                </w:rPrChange>
              </w:rPr>
              <w:pPrChange w:id="18670" w:author="瑋婷 徐" w:date="2025-01-03T16:51:00Z" w16du:dateUtc="2025-01-03T08:51:00Z">
                <w:pPr/>
              </w:pPrChange>
            </w:pPr>
            <w:ins w:id="18671" w:author="瑋婷 徐" w:date="2025-01-03T16:50:00Z" w16du:dateUtc="2025-01-03T08:50:00Z">
              <w:r w:rsidRPr="00727E7E">
                <w:rPr>
                  <w:rFonts w:ascii="Times New Roman" w:eastAsiaTheme="minorEastAsia" w:hAnsi="Times New Roman" w:cs="Times New Roman" w:hint="eastAsia"/>
                  <w:b w:val="0"/>
                  <w:bCs w:val="0"/>
                  <w:color w:val="000000"/>
                  <w:rPrChange w:id="18672" w:author="瑋婷 徐" w:date="2025-01-06T15:35:00Z" w16du:dateUtc="2025-01-06T07:35:00Z">
                    <w:rPr>
                      <w:rFonts w:ascii="Calibri" w:hAnsi="Calibri" w:cs="Calibri" w:hint="eastAsia"/>
                      <w:color w:val="000000"/>
                      <w:sz w:val="22"/>
                      <w:szCs w:val="22"/>
                    </w:rPr>
                  </w:rPrChange>
                </w:rPr>
                <w:t>鷹</w:t>
              </w:r>
              <w:proofErr w:type="gramStart"/>
              <w:r w:rsidRPr="00727E7E">
                <w:rPr>
                  <w:rFonts w:ascii="Times New Roman" w:eastAsiaTheme="minorEastAsia" w:hAnsi="Times New Roman" w:cs="Times New Roman" w:hint="eastAsia"/>
                  <w:b w:val="0"/>
                  <w:bCs w:val="0"/>
                  <w:color w:val="000000"/>
                  <w:rPrChange w:id="18673" w:author="瑋婷 徐" w:date="2025-01-06T15:35:00Z" w16du:dateUtc="2025-01-06T07:35:00Z">
                    <w:rPr>
                      <w:rFonts w:ascii="Calibri" w:hAnsi="Calibri" w:cs="Calibri" w:hint="eastAsia"/>
                      <w:color w:val="000000"/>
                      <w:sz w:val="22"/>
                      <w:szCs w:val="22"/>
                    </w:rPr>
                  </w:rPrChange>
                </w:rPr>
                <w:t>鵑</w:t>
              </w:r>
              <w:proofErr w:type="gramEnd"/>
              <w:r w:rsidRPr="00727E7E">
                <w:rPr>
                  <w:rFonts w:ascii="Times New Roman" w:eastAsiaTheme="minorEastAsia" w:hAnsi="Times New Roman" w:cs="Times New Roman"/>
                  <w:b w:val="0"/>
                  <w:bCs w:val="0"/>
                  <w:color w:val="000000"/>
                  <w:rPrChange w:id="18674"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22DE716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675" w:author="瑋婷 徐" w:date="2025-01-03T16:50:00Z" w16du:dateUtc="2025-01-03T08:50:00Z"/>
                <w:rFonts w:ascii="Times New Roman" w:eastAsiaTheme="minorEastAsia" w:hAnsi="Times New Roman" w:cs="Times New Roman"/>
                <w:i/>
                <w:iCs/>
                <w:color w:val="000000"/>
                <w:rPrChange w:id="18676" w:author="瑋婷 徐" w:date="2025-01-06T15:35:00Z" w16du:dateUtc="2025-01-06T07:35:00Z">
                  <w:rPr>
                    <w:ins w:id="18677" w:author="瑋婷 徐" w:date="2025-01-03T16:50:00Z" w16du:dateUtc="2025-01-03T08:50:00Z"/>
                    <w:rFonts w:ascii="Calibri" w:hAnsi="Calibri" w:cs="Calibri"/>
                    <w:i/>
                    <w:iCs/>
                    <w:color w:val="000000"/>
                    <w:sz w:val="22"/>
                    <w:szCs w:val="22"/>
                  </w:rPr>
                </w:rPrChange>
              </w:rPr>
              <w:pPrChange w:id="1867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679" w:author="瑋婷 徐" w:date="2025-01-03T16:50:00Z" w16du:dateUtc="2025-01-03T08:50:00Z">
              <w:r w:rsidRPr="00727E7E">
                <w:rPr>
                  <w:rFonts w:ascii="Times New Roman" w:eastAsiaTheme="minorEastAsia" w:hAnsi="Times New Roman" w:cs="Times New Roman"/>
                  <w:i/>
                  <w:iCs/>
                  <w:color w:val="000000"/>
                  <w:rPrChange w:id="18680" w:author="瑋婷 徐" w:date="2025-01-06T15:35:00Z" w16du:dateUtc="2025-01-06T07:35:00Z">
                    <w:rPr>
                      <w:rFonts w:ascii="Calibri" w:hAnsi="Calibri" w:cs="Calibri"/>
                      <w:i/>
                      <w:iCs/>
                      <w:color w:val="000000"/>
                      <w:sz w:val="22"/>
                      <w:szCs w:val="22"/>
                    </w:rPr>
                  </w:rPrChange>
                </w:rPr>
                <w:t>Hierococcyx sparverioides</w:t>
              </w:r>
            </w:ins>
          </w:p>
        </w:tc>
        <w:tc>
          <w:tcPr>
            <w:tcW w:w="162" w:type="pct"/>
            <w:noWrap/>
            <w:hideMark/>
          </w:tcPr>
          <w:p w14:paraId="4AB272A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681" w:author="瑋婷 徐" w:date="2025-01-03T16:50:00Z" w16du:dateUtc="2025-01-03T08:50:00Z"/>
                <w:rFonts w:ascii="Times New Roman" w:eastAsiaTheme="minorEastAsia" w:hAnsi="Times New Roman" w:cs="Times New Roman"/>
                <w:i/>
                <w:iCs/>
                <w:color w:val="000000"/>
                <w:rPrChange w:id="18682" w:author="瑋婷 徐" w:date="2025-01-06T15:35:00Z" w16du:dateUtc="2025-01-06T07:35:00Z">
                  <w:rPr>
                    <w:ins w:id="18683" w:author="瑋婷 徐" w:date="2025-01-03T16:50:00Z" w16du:dateUtc="2025-01-03T08:50:00Z"/>
                    <w:rFonts w:ascii="Calibri" w:hAnsi="Calibri" w:cs="Calibri"/>
                    <w:i/>
                    <w:iCs/>
                    <w:color w:val="000000"/>
                    <w:sz w:val="22"/>
                    <w:szCs w:val="22"/>
                  </w:rPr>
                </w:rPrChange>
              </w:rPr>
              <w:pPrChange w:id="1868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AE688B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685" w:author="瑋婷 徐" w:date="2025-01-03T16:50:00Z" w16du:dateUtc="2025-01-03T08:50:00Z"/>
                <w:rFonts w:ascii="Times New Roman" w:eastAsiaTheme="minorEastAsia" w:hAnsi="Times New Roman" w:cs="Times New Roman"/>
                <w:color w:val="000000"/>
                <w:rPrChange w:id="18686" w:author="瑋婷 徐" w:date="2025-01-06T15:35:00Z" w16du:dateUtc="2025-01-06T07:35:00Z">
                  <w:rPr>
                    <w:ins w:id="18687" w:author="瑋婷 徐" w:date="2025-01-03T16:50:00Z" w16du:dateUtc="2025-01-03T08:50:00Z"/>
                    <w:rFonts w:ascii="Calibri" w:hAnsi="Calibri" w:cs="Calibri"/>
                    <w:color w:val="000000"/>
                    <w:sz w:val="22"/>
                    <w:szCs w:val="22"/>
                  </w:rPr>
                </w:rPrChange>
              </w:rPr>
              <w:pPrChange w:id="1868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689" w:author="瑋婷 徐" w:date="2025-01-03T16:50:00Z" w16du:dateUtc="2025-01-03T08:50:00Z">
              <w:r w:rsidRPr="00727E7E">
                <w:rPr>
                  <w:rFonts w:ascii="Times New Roman" w:eastAsiaTheme="minorEastAsia" w:hAnsi="Times New Roman" w:cs="Times New Roman"/>
                  <w:color w:val="000000"/>
                  <w:rPrChange w:id="18690" w:author="瑋婷 徐" w:date="2025-01-06T15:35:00Z" w16du:dateUtc="2025-01-06T07:35:00Z">
                    <w:rPr>
                      <w:rFonts w:ascii="Calibri" w:hAnsi="Calibri" w:cs="Calibri"/>
                      <w:color w:val="000000"/>
                      <w:sz w:val="22"/>
                      <w:szCs w:val="22"/>
                    </w:rPr>
                  </w:rPrChange>
                </w:rPr>
                <w:t>*</w:t>
              </w:r>
            </w:ins>
          </w:p>
        </w:tc>
        <w:tc>
          <w:tcPr>
            <w:tcW w:w="162" w:type="pct"/>
            <w:noWrap/>
            <w:hideMark/>
          </w:tcPr>
          <w:p w14:paraId="391829A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691" w:author="瑋婷 徐" w:date="2025-01-03T16:50:00Z" w16du:dateUtc="2025-01-03T08:50:00Z"/>
                <w:rFonts w:ascii="Times New Roman" w:eastAsiaTheme="minorEastAsia" w:hAnsi="Times New Roman" w:cs="Times New Roman"/>
                <w:color w:val="000000"/>
                <w:rPrChange w:id="18692" w:author="瑋婷 徐" w:date="2025-01-06T15:35:00Z" w16du:dateUtc="2025-01-06T07:35:00Z">
                  <w:rPr>
                    <w:ins w:id="18693" w:author="瑋婷 徐" w:date="2025-01-03T16:50:00Z" w16du:dateUtc="2025-01-03T08:50:00Z"/>
                    <w:rFonts w:ascii="Calibri" w:hAnsi="Calibri" w:cs="Calibri"/>
                    <w:color w:val="000000"/>
                    <w:sz w:val="22"/>
                    <w:szCs w:val="22"/>
                  </w:rPr>
                </w:rPrChange>
              </w:rPr>
              <w:pPrChange w:id="1869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695" w:author="瑋婷 徐" w:date="2025-01-03T16:50:00Z" w16du:dateUtc="2025-01-03T08:50:00Z">
              <w:r w:rsidRPr="00727E7E">
                <w:rPr>
                  <w:rFonts w:ascii="Times New Roman" w:eastAsiaTheme="minorEastAsia" w:hAnsi="Times New Roman" w:cs="Times New Roman"/>
                  <w:color w:val="000000"/>
                  <w:rPrChange w:id="18696" w:author="瑋婷 徐" w:date="2025-01-06T15:35:00Z" w16du:dateUtc="2025-01-06T07:35:00Z">
                    <w:rPr>
                      <w:rFonts w:ascii="Calibri" w:hAnsi="Calibri" w:cs="Calibri"/>
                      <w:color w:val="000000"/>
                      <w:sz w:val="22"/>
                      <w:szCs w:val="22"/>
                    </w:rPr>
                  </w:rPrChange>
                </w:rPr>
                <w:t>*</w:t>
              </w:r>
            </w:ins>
          </w:p>
        </w:tc>
        <w:tc>
          <w:tcPr>
            <w:tcW w:w="162" w:type="pct"/>
            <w:noWrap/>
            <w:hideMark/>
          </w:tcPr>
          <w:p w14:paraId="6F02BC9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697" w:author="瑋婷 徐" w:date="2025-01-03T16:50:00Z" w16du:dateUtc="2025-01-03T08:50:00Z"/>
                <w:rFonts w:ascii="Times New Roman" w:eastAsiaTheme="minorEastAsia" w:hAnsi="Times New Roman" w:cs="Times New Roman"/>
                <w:color w:val="000000"/>
                <w:rPrChange w:id="18698" w:author="瑋婷 徐" w:date="2025-01-06T15:35:00Z" w16du:dateUtc="2025-01-06T07:35:00Z">
                  <w:rPr>
                    <w:ins w:id="18699" w:author="瑋婷 徐" w:date="2025-01-03T16:50:00Z" w16du:dateUtc="2025-01-03T08:50:00Z"/>
                    <w:rFonts w:ascii="Calibri" w:hAnsi="Calibri" w:cs="Calibri"/>
                    <w:color w:val="000000"/>
                    <w:sz w:val="22"/>
                    <w:szCs w:val="22"/>
                  </w:rPr>
                </w:rPrChange>
              </w:rPr>
              <w:pPrChange w:id="1870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701" w:author="瑋婷 徐" w:date="2025-01-03T16:50:00Z" w16du:dateUtc="2025-01-03T08:50:00Z">
              <w:r w:rsidRPr="00727E7E">
                <w:rPr>
                  <w:rFonts w:ascii="Times New Roman" w:eastAsiaTheme="minorEastAsia" w:hAnsi="Times New Roman" w:cs="Times New Roman"/>
                  <w:color w:val="000000"/>
                  <w:rPrChange w:id="18702" w:author="瑋婷 徐" w:date="2025-01-06T15:35:00Z" w16du:dateUtc="2025-01-06T07:35:00Z">
                    <w:rPr>
                      <w:rFonts w:ascii="Calibri" w:hAnsi="Calibri" w:cs="Calibri"/>
                      <w:color w:val="000000"/>
                      <w:sz w:val="22"/>
                      <w:szCs w:val="22"/>
                    </w:rPr>
                  </w:rPrChange>
                </w:rPr>
                <w:t>*</w:t>
              </w:r>
            </w:ins>
          </w:p>
        </w:tc>
        <w:tc>
          <w:tcPr>
            <w:tcW w:w="162" w:type="pct"/>
            <w:noWrap/>
            <w:hideMark/>
          </w:tcPr>
          <w:p w14:paraId="5709CD4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03" w:author="瑋婷 徐" w:date="2025-01-03T16:50:00Z" w16du:dateUtc="2025-01-03T08:50:00Z"/>
                <w:rFonts w:ascii="Times New Roman" w:eastAsiaTheme="minorEastAsia" w:hAnsi="Times New Roman" w:cs="Times New Roman"/>
                <w:color w:val="000000"/>
                <w:rPrChange w:id="18704" w:author="瑋婷 徐" w:date="2025-01-06T15:35:00Z" w16du:dateUtc="2025-01-06T07:35:00Z">
                  <w:rPr>
                    <w:ins w:id="18705" w:author="瑋婷 徐" w:date="2025-01-03T16:50:00Z" w16du:dateUtc="2025-01-03T08:50:00Z"/>
                    <w:rFonts w:ascii="Calibri" w:hAnsi="Calibri" w:cs="Calibri"/>
                    <w:color w:val="000000"/>
                    <w:sz w:val="22"/>
                    <w:szCs w:val="22"/>
                  </w:rPr>
                </w:rPrChange>
              </w:rPr>
              <w:pPrChange w:id="1870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E15610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07" w:author="瑋婷 徐" w:date="2025-01-03T16:50:00Z" w16du:dateUtc="2025-01-03T08:50:00Z"/>
                <w:rFonts w:ascii="Times New Roman" w:eastAsiaTheme="minorEastAsia" w:hAnsi="Times New Roman" w:cs="Times New Roman"/>
                <w:rPrChange w:id="18708" w:author="瑋婷 徐" w:date="2025-01-06T15:35:00Z" w16du:dateUtc="2025-01-06T07:35:00Z">
                  <w:rPr>
                    <w:ins w:id="18709" w:author="瑋婷 徐" w:date="2025-01-03T16:50:00Z" w16du:dateUtc="2025-01-03T08:50:00Z"/>
                    <w:rFonts w:ascii="Times New Roman" w:eastAsia="Times New Roman" w:hAnsi="Times New Roman" w:cs="Times New Roman"/>
                    <w:sz w:val="20"/>
                    <w:szCs w:val="20"/>
                  </w:rPr>
                </w:rPrChange>
              </w:rPr>
              <w:pPrChange w:id="1871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5383EE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11" w:author="瑋婷 徐" w:date="2025-01-03T16:50:00Z" w16du:dateUtc="2025-01-03T08:50:00Z"/>
                <w:rFonts w:ascii="Times New Roman" w:eastAsiaTheme="minorEastAsia" w:hAnsi="Times New Roman" w:cs="Times New Roman"/>
                <w:rPrChange w:id="18712" w:author="瑋婷 徐" w:date="2025-01-06T15:35:00Z" w16du:dateUtc="2025-01-06T07:35:00Z">
                  <w:rPr>
                    <w:ins w:id="18713" w:author="瑋婷 徐" w:date="2025-01-03T16:50:00Z" w16du:dateUtc="2025-01-03T08:50:00Z"/>
                    <w:rFonts w:ascii="Times New Roman" w:eastAsia="Times New Roman" w:hAnsi="Times New Roman" w:cs="Times New Roman"/>
                    <w:sz w:val="20"/>
                    <w:szCs w:val="20"/>
                  </w:rPr>
                </w:rPrChange>
              </w:rPr>
              <w:pPrChange w:id="1871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9D128C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15" w:author="瑋婷 徐" w:date="2025-01-03T16:50:00Z" w16du:dateUtc="2025-01-03T08:50:00Z"/>
                <w:rFonts w:ascii="Times New Roman" w:eastAsiaTheme="minorEastAsia" w:hAnsi="Times New Roman" w:cs="Times New Roman"/>
                <w:rPrChange w:id="18716" w:author="瑋婷 徐" w:date="2025-01-06T15:35:00Z" w16du:dateUtc="2025-01-06T07:35:00Z">
                  <w:rPr>
                    <w:ins w:id="18717" w:author="瑋婷 徐" w:date="2025-01-03T16:50:00Z" w16du:dateUtc="2025-01-03T08:50:00Z"/>
                    <w:rFonts w:ascii="Times New Roman" w:eastAsia="Times New Roman" w:hAnsi="Times New Roman" w:cs="Times New Roman"/>
                    <w:sz w:val="20"/>
                    <w:szCs w:val="20"/>
                  </w:rPr>
                </w:rPrChange>
              </w:rPr>
              <w:pPrChange w:id="1871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8177CB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19" w:author="瑋婷 徐" w:date="2025-01-03T16:50:00Z" w16du:dateUtc="2025-01-03T08:50:00Z"/>
                <w:rFonts w:ascii="Times New Roman" w:eastAsiaTheme="minorEastAsia" w:hAnsi="Times New Roman" w:cs="Times New Roman"/>
                <w:color w:val="000000"/>
                <w:rPrChange w:id="18720" w:author="瑋婷 徐" w:date="2025-01-06T15:35:00Z" w16du:dateUtc="2025-01-06T07:35:00Z">
                  <w:rPr>
                    <w:ins w:id="18721" w:author="瑋婷 徐" w:date="2025-01-03T16:50:00Z" w16du:dateUtc="2025-01-03T08:50:00Z"/>
                    <w:rFonts w:ascii="Calibri" w:hAnsi="Calibri" w:cs="Calibri"/>
                    <w:color w:val="000000"/>
                    <w:sz w:val="22"/>
                    <w:szCs w:val="22"/>
                  </w:rPr>
                </w:rPrChange>
              </w:rPr>
              <w:pPrChange w:id="1872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723" w:author="瑋婷 徐" w:date="2025-01-03T16:50:00Z" w16du:dateUtc="2025-01-03T08:50:00Z">
              <w:r w:rsidRPr="00727E7E">
                <w:rPr>
                  <w:rFonts w:ascii="Times New Roman" w:eastAsiaTheme="minorEastAsia" w:hAnsi="Times New Roman" w:cs="Times New Roman"/>
                  <w:color w:val="000000"/>
                  <w:rPrChange w:id="18724" w:author="瑋婷 徐" w:date="2025-01-06T15:35:00Z" w16du:dateUtc="2025-01-06T07:35:00Z">
                    <w:rPr>
                      <w:rFonts w:ascii="Calibri" w:hAnsi="Calibri" w:cs="Calibri"/>
                      <w:color w:val="000000"/>
                      <w:sz w:val="22"/>
                      <w:szCs w:val="22"/>
                    </w:rPr>
                  </w:rPrChange>
                </w:rPr>
                <w:t>*</w:t>
              </w:r>
            </w:ins>
          </w:p>
        </w:tc>
        <w:tc>
          <w:tcPr>
            <w:tcW w:w="162" w:type="pct"/>
            <w:noWrap/>
            <w:hideMark/>
          </w:tcPr>
          <w:p w14:paraId="481776EE"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25" w:author="瑋婷 徐" w:date="2025-01-03T16:50:00Z" w16du:dateUtc="2025-01-03T08:50:00Z"/>
                <w:rFonts w:ascii="Times New Roman" w:eastAsiaTheme="minorEastAsia" w:hAnsi="Times New Roman" w:cs="Times New Roman"/>
                <w:color w:val="000000"/>
                <w:rPrChange w:id="18726" w:author="瑋婷 徐" w:date="2025-01-06T15:35:00Z" w16du:dateUtc="2025-01-06T07:35:00Z">
                  <w:rPr>
                    <w:ins w:id="18727" w:author="瑋婷 徐" w:date="2025-01-03T16:50:00Z" w16du:dateUtc="2025-01-03T08:50:00Z"/>
                    <w:rFonts w:ascii="Calibri" w:hAnsi="Calibri" w:cs="Calibri"/>
                    <w:color w:val="000000"/>
                    <w:sz w:val="22"/>
                    <w:szCs w:val="22"/>
                  </w:rPr>
                </w:rPrChange>
              </w:rPr>
              <w:pPrChange w:id="1872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729" w:author="瑋婷 徐" w:date="2025-01-03T16:50:00Z" w16du:dateUtc="2025-01-03T08:50:00Z">
              <w:r w:rsidRPr="00727E7E">
                <w:rPr>
                  <w:rFonts w:ascii="Times New Roman" w:eastAsiaTheme="minorEastAsia" w:hAnsi="Times New Roman" w:cs="Times New Roman"/>
                  <w:color w:val="000000"/>
                  <w:rPrChange w:id="18730" w:author="瑋婷 徐" w:date="2025-01-06T15:35:00Z" w16du:dateUtc="2025-01-06T07:35:00Z">
                    <w:rPr>
                      <w:rFonts w:ascii="Calibri" w:hAnsi="Calibri" w:cs="Calibri"/>
                      <w:color w:val="000000"/>
                      <w:sz w:val="22"/>
                      <w:szCs w:val="22"/>
                    </w:rPr>
                  </w:rPrChange>
                </w:rPr>
                <w:t>*</w:t>
              </w:r>
            </w:ins>
          </w:p>
        </w:tc>
        <w:tc>
          <w:tcPr>
            <w:tcW w:w="162" w:type="pct"/>
            <w:noWrap/>
            <w:hideMark/>
          </w:tcPr>
          <w:p w14:paraId="473A602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31" w:author="瑋婷 徐" w:date="2025-01-03T16:50:00Z" w16du:dateUtc="2025-01-03T08:50:00Z"/>
                <w:rFonts w:ascii="Times New Roman" w:eastAsiaTheme="minorEastAsia" w:hAnsi="Times New Roman" w:cs="Times New Roman"/>
                <w:color w:val="000000"/>
                <w:rPrChange w:id="18732" w:author="瑋婷 徐" w:date="2025-01-06T15:35:00Z" w16du:dateUtc="2025-01-06T07:35:00Z">
                  <w:rPr>
                    <w:ins w:id="18733" w:author="瑋婷 徐" w:date="2025-01-03T16:50:00Z" w16du:dateUtc="2025-01-03T08:50:00Z"/>
                    <w:rFonts w:ascii="Calibri" w:hAnsi="Calibri" w:cs="Calibri"/>
                    <w:color w:val="000000"/>
                    <w:sz w:val="22"/>
                    <w:szCs w:val="22"/>
                  </w:rPr>
                </w:rPrChange>
              </w:rPr>
              <w:pPrChange w:id="1873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586996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35" w:author="瑋婷 徐" w:date="2025-01-03T16:50:00Z" w16du:dateUtc="2025-01-03T08:50:00Z"/>
                <w:rFonts w:ascii="Times New Roman" w:eastAsiaTheme="minorEastAsia" w:hAnsi="Times New Roman" w:cs="Times New Roman"/>
                <w:color w:val="000000"/>
                <w:rPrChange w:id="18736" w:author="瑋婷 徐" w:date="2025-01-06T15:35:00Z" w16du:dateUtc="2025-01-06T07:35:00Z">
                  <w:rPr>
                    <w:ins w:id="18737" w:author="瑋婷 徐" w:date="2025-01-03T16:50:00Z" w16du:dateUtc="2025-01-03T08:50:00Z"/>
                    <w:rFonts w:ascii="Calibri" w:hAnsi="Calibri" w:cs="Calibri"/>
                    <w:color w:val="000000"/>
                    <w:sz w:val="22"/>
                    <w:szCs w:val="22"/>
                  </w:rPr>
                </w:rPrChange>
              </w:rPr>
              <w:pPrChange w:id="1873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739" w:author="瑋婷 徐" w:date="2025-01-03T16:50:00Z" w16du:dateUtc="2025-01-03T08:50:00Z">
              <w:r w:rsidRPr="00727E7E">
                <w:rPr>
                  <w:rFonts w:ascii="Times New Roman" w:eastAsiaTheme="minorEastAsia" w:hAnsi="Times New Roman" w:cs="Times New Roman"/>
                  <w:color w:val="000000"/>
                  <w:rPrChange w:id="18740" w:author="瑋婷 徐" w:date="2025-01-06T15:35:00Z" w16du:dateUtc="2025-01-06T07:35:00Z">
                    <w:rPr>
                      <w:rFonts w:ascii="Calibri" w:hAnsi="Calibri" w:cs="Calibri"/>
                      <w:color w:val="000000"/>
                      <w:sz w:val="22"/>
                      <w:szCs w:val="22"/>
                    </w:rPr>
                  </w:rPrChange>
                </w:rPr>
                <w:t>*</w:t>
              </w:r>
            </w:ins>
          </w:p>
        </w:tc>
        <w:tc>
          <w:tcPr>
            <w:tcW w:w="162" w:type="pct"/>
            <w:noWrap/>
            <w:hideMark/>
          </w:tcPr>
          <w:p w14:paraId="37B7958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41" w:author="瑋婷 徐" w:date="2025-01-03T16:50:00Z" w16du:dateUtc="2025-01-03T08:50:00Z"/>
                <w:rFonts w:ascii="Times New Roman" w:eastAsiaTheme="minorEastAsia" w:hAnsi="Times New Roman" w:cs="Times New Roman"/>
                <w:color w:val="000000"/>
                <w:rPrChange w:id="18742" w:author="瑋婷 徐" w:date="2025-01-06T15:35:00Z" w16du:dateUtc="2025-01-06T07:35:00Z">
                  <w:rPr>
                    <w:ins w:id="18743" w:author="瑋婷 徐" w:date="2025-01-03T16:50:00Z" w16du:dateUtc="2025-01-03T08:50:00Z"/>
                    <w:rFonts w:ascii="Calibri" w:hAnsi="Calibri" w:cs="Calibri"/>
                    <w:color w:val="000000"/>
                    <w:sz w:val="22"/>
                    <w:szCs w:val="22"/>
                  </w:rPr>
                </w:rPrChange>
              </w:rPr>
              <w:pPrChange w:id="1874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8EF393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45" w:author="瑋婷 徐" w:date="2025-01-03T16:50:00Z" w16du:dateUtc="2025-01-03T08:50:00Z"/>
                <w:rFonts w:ascii="Times New Roman" w:eastAsiaTheme="minorEastAsia" w:hAnsi="Times New Roman" w:cs="Times New Roman"/>
                <w:rPrChange w:id="18746" w:author="瑋婷 徐" w:date="2025-01-06T15:35:00Z" w16du:dateUtc="2025-01-06T07:35:00Z">
                  <w:rPr>
                    <w:ins w:id="18747" w:author="瑋婷 徐" w:date="2025-01-03T16:50:00Z" w16du:dateUtc="2025-01-03T08:50:00Z"/>
                    <w:rFonts w:ascii="Times New Roman" w:eastAsia="Times New Roman" w:hAnsi="Times New Roman" w:cs="Times New Roman"/>
                    <w:sz w:val="20"/>
                    <w:szCs w:val="20"/>
                  </w:rPr>
                </w:rPrChange>
              </w:rPr>
              <w:pPrChange w:id="1874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C7324DD"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49" w:author="瑋婷 徐" w:date="2025-01-03T16:50:00Z" w16du:dateUtc="2025-01-03T08:50:00Z"/>
                <w:rFonts w:ascii="Times New Roman" w:eastAsiaTheme="minorEastAsia" w:hAnsi="Times New Roman" w:cs="Times New Roman"/>
                <w:rPrChange w:id="18750" w:author="瑋婷 徐" w:date="2025-01-06T15:35:00Z" w16du:dateUtc="2025-01-06T07:35:00Z">
                  <w:rPr>
                    <w:ins w:id="18751" w:author="瑋婷 徐" w:date="2025-01-03T16:50:00Z" w16du:dateUtc="2025-01-03T08:50:00Z"/>
                    <w:rFonts w:ascii="Times New Roman" w:eastAsia="Times New Roman" w:hAnsi="Times New Roman" w:cs="Times New Roman"/>
                    <w:sz w:val="20"/>
                    <w:szCs w:val="20"/>
                  </w:rPr>
                </w:rPrChange>
              </w:rPr>
              <w:pPrChange w:id="1875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859EE0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53" w:author="瑋婷 徐" w:date="2025-01-03T16:50:00Z" w16du:dateUtc="2025-01-03T08:50:00Z"/>
                <w:rFonts w:ascii="Times New Roman" w:eastAsiaTheme="minorEastAsia" w:hAnsi="Times New Roman" w:cs="Times New Roman"/>
                <w:rPrChange w:id="18754" w:author="瑋婷 徐" w:date="2025-01-06T15:35:00Z" w16du:dateUtc="2025-01-06T07:35:00Z">
                  <w:rPr>
                    <w:ins w:id="18755" w:author="瑋婷 徐" w:date="2025-01-03T16:50:00Z" w16du:dateUtc="2025-01-03T08:50:00Z"/>
                    <w:rFonts w:ascii="Times New Roman" w:eastAsia="Times New Roman" w:hAnsi="Times New Roman" w:cs="Times New Roman"/>
                    <w:sz w:val="20"/>
                    <w:szCs w:val="20"/>
                  </w:rPr>
                </w:rPrChange>
              </w:rPr>
              <w:pPrChange w:id="1875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D0C6D4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57" w:author="瑋婷 徐" w:date="2025-01-03T16:50:00Z" w16du:dateUtc="2025-01-03T08:50:00Z"/>
                <w:rFonts w:ascii="Times New Roman" w:eastAsiaTheme="minorEastAsia" w:hAnsi="Times New Roman" w:cs="Times New Roman"/>
                <w:rPrChange w:id="18758" w:author="瑋婷 徐" w:date="2025-01-06T15:35:00Z" w16du:dateUtc="2025-01-06T07:35:00Z">
                  <w:rPr>
                    <w:ins w:id="18759" w:author="瑋婷 徐" w:date="2025-01-03T16:50:00Z" w16du:dateUtc="2025-01-03T08:50:00Z"/>
                    <w:rFonts w:ascii="Times New Roman" w:eastAsia="Times New Roman" w:hAnsi="Times New Roman" w:cs="Times New Roman"/>
                    <w:sz w:val="20"/>
                    <w:szCs w:val="20"/>
                  </w:rPr>
                </w:rPrChange>
              </w:rPr>
              <w:pPrChange w:id="1876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0C969F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61" w:author="瑋婷 徐" w:date="2025-01-03T16:50:00Z" w16du:dateUtc="2025-01-03T08:50:00Z"/>
                <w:rFonts w:ascii="Times New Roman" w:eastAsiaTheme="minorEastAsia" w:hAnsi="Times New Roman" w:cs="Times New Roman"/>
                <w:rPrChange w:id="18762" w:author="瑋婷 徐" w:date="2025-01-06T15:35:00Z" w16du:dateUtc="2025-01-06T07:35:00Z">
                  <w:rPr>
                    <w:ins w:id="18763" w:author="瑋婷 徐" w:date="2025-01-03T16:50:00Z" w16du:dateUtc="2025-01-03T08:50:00Z"/>
                    <w:rFonts w:ascii="Times New Roman" w:eastAsia="Times New Roman" w:hAnsi="Times New Roman" w:cs="Times New Roman"/>
                    <w:sz w:val="20"/>
                    <w:szCs w:val="20"/>
                  </w:rPr>
                </w:rPrChange>
              </w:rPr>
              <w:pPrChange w:id="1876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9F286B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65" w:author="瑋婷 徐" w:date="2025-01-03T16:50:00Z" w16du:dateUtc="2025-01-03T08:50:00Z"/>
                <w:rFonts w:ascii="Times New Roman" w:eastAsiaTheme="minorEastAsia" w:hAnsi="Times New Roman" w:cs="Times New Roman"/>
                <w:rPrChange w:id="18766" w:author="瑋婷 徐" w:date="2025-01-06T15:35:00Z" w16du:dateUtc="2025-01-06T07:35:00Z">
                  <w:rPr>
                    <w:ins w:id="18767" w:author="瑋婷 徐" w:date="2025-01-03T16:50:00Z" w16du:dateUtc="2025-01-03T08:50:00Z"/>
                    <w:rFonts w:ascii="Times New Roman" w:eastAsia="Times New Roman" w:hAnsi="Times New Roman" w:cs="Times New Roman"/>
                    <w:sz w:val="20"/>
                    <w:szCs w:val="20"/>
                  </w:rPr>
                </w:rPrChange>
              </w:rPr>
              <w:pPrChange w:id="1876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826E27D"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69" w:author="瑋婷 徐" w:date="2025-01-03T16:50:00Z" w16du:dateUtc="2025-01-03T08:50:00Z"/>
                <w:rFonts w:ascii="Times New Roman" w:eastAsiaTheme="minorEastAsia" w:hAnsi="Times New Roman" w:cs="Times New Roman"/>
                <w:rPrChange w:id="18770" w:author="瑋婷 徐" w:date="2025-01-06T15:35:00Z" w16du:dateUtc="2025-01-06T07:35:00Z">
                  <w:rPr>
                    <w:ins w:id="18771" w:author="瑋婷 徐" w:date="2025-01-03T16:50:00Z" w16du:dateUtc="2025-01-03T08:50:00Z"/>
                    <w:rFonts w:ascii="Times New Roman" w:eastAsia="Times New Roman" w:hAnsi="Times New Roman" w:cs="Times New Roman"/>
                    <w:sz w:val="20"/>
                    <w:szCs w:val="20"/>
                  </w:rPr>
                </w:rPrChange>
              </w:rPr>
              <w:pPrChange w:id="1877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76CB9E3D"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773" w:author="瑋婷 徐" w:date="2025-01-03T16:50:00Z" w16du:dateUtc="2025-01-03T08:50:00Z"/>
                <w:rFonts w:ascii="Times New Roman" w:eastAsiaTheme="minorEastAsia" w:hAnsi="Times New Roman" w:cs="Times New Roman"/>
                <w:rPrChange w:id="18774" w:author="瑋婷 徐" w:date="2025-01-06T15:35:00Z" w16du:dateUtc="2025-01-06T07:35:00Z">
                  <w:rPr>
                    <w:ins w:id="18775" w:author="瑋婷 徐" w:date="2025-01-03T16:50:00Z" w16du:dateUtc="2025-01-03T08:50:00Z"/>
                    <w:rFonts w:ascii="Times New Roman" w:eastAsia="Times New Roman" w:hAnsi="Times New Roman" w:cs="Times New Roman"/>
                    <w:sz w:val="20"/>
                    <w:szCs w:val="20"/>
                  </w:rPr>
                </w:rPrChange>
              </w:rPr>
              <w:pPrChange w:id="1877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03CB36C1" w14:textId="77777777" w:rsidTr="003C19C7">
        <w:trPr>
          <w:cnfStyle w:val="000000100000" w:firstRow="0" w:lastRow="0" w:firstColumn="0" w:lastColumn="0" w:oddVBand="0" w:evenVBand="0" w:oddHBand="1" w:evenHBand="0" w:firstRowFirstColumn="0" w:firstRowLastColumn="0" w:lastRowFirstColumn="0" w:lastRowLastColumn="0"/>
          <w:trHeight w:val="300"/>
          <w:ins w:id="1877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34738105" w14:textId="77777777" w:rsidR="003C19C7" w:rsidRPr="00727E7E" w:rsidRDefault="003C19C7">
            <w:pPr>
              <w:spacing w:line="360" w:lineRule="auto"/>
              <w:rPr>
                <w:ins w:id="18778" w:author="瑋婷 徐" w:date="2025-01-03T16:50:00Z" w16du:dateUtc="2025-01-03T08:50:00Z"/>
                <w:rFonts w:ascii="Times New Roman" w:eastAsiaTheme="minorEastAsia" w:hAnsi="Times New Roman" w:cs="Times New Roman"/>
                <w:b w:val="0"/>
                <w:bCs w:val="0"/>
                <w:color w:val="000000"/>
                <w:rPrChange w:id="18779" w:author="瑋婷 徐" w:date="2025-01-06T15:35:00Z" w16du:dateUtc="2025-01-06T07:35:00Z">
                  <w:rPr>
                    <w:ins w:id="18780" w:author="瑋婷 徐" w:date="2025-01-03T16:50:00Z" w16du:dateUtc="2025-01-03T08:50:00Z"/>
                    <w:rFonts w:ascii="Calibri" w:hAnsi="Calibri" w:cs="Calibri"/>
                    <w:color w:val="000000"/>
                    <w:sz w:val="22"/>
                    <w:szCs w:val="22"/>
                  </w:rPr>
                </w:rPrChange>
              </w:rPr>
              <w:pPrChange w:id="18781" w:author="瑋婷 徐" w:date="2025-01-03T16:51:00Z" w16du:dateUtc="2025-01-03T08:51:00Z">
                <w:pPr/>
              </w:pPrChange>
            </w:pPr>
            <w:ins w:id="18782" w:author="瑋婷 徐" w:date="2025-01-03T16:50:00Z" w16du:dateUtc="2025-01-03T08:50:00Z">
              <w:r w:rsidRPr="00727E7E">
                <w:rPr>
                  <w:rFonts w:ascii="Times New Roman" w:eastAsiaTheme="minorEastAsia" w:hAnsi="Times New Roman" w:cs="Times New Roman" w:hint="eastAsia"/>
                  <w:b w:val="0"/>
                  <w:bCs w:val="0"/>
                  <w:color w:val="000000"/>
                  <w:rPrChange w:id="18783" w:author="瑋婷 徐" w:date="2025-01-06T15:35:00Z" w16du:dateUtc="2025-01-06T07:35:00Z">
                    <w:rPr>
                      <w:rFonts w:ascii="Calibri" w:hAnsi="Calibri" w:cs="Calibri" w:hint="eastAsia"/>
                      <w:color w:val="000000"/>
                      <w:sz w:val="22"/>
                      <w:szCs w:val="22"/>
                    </w:rPr>
                  </w:rPrChange>
                </w:rPr>
                <w:t>小杜鵑</w:t>
              </w:r>
              <w:r w:rsidRPr="00727E7E">
                <w:rPr>
                  <w:rFonts w:ascii="Times New Roman" w:eastAsiaTheme="minorEastAsia" w:hAnsi="Times New Roman" w:cs="Times New Roman"/>
                  <w:b w:val="0"/>
                  <w:bCs w:val="0"/>
                  <w:color w:val="000000"/>
                  <w:rPrChange w:id="18784"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4E2969C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785" w:author="瑋婷 徐" w:date="2025-01-03T16:50:00Z" w16du:dateUtc="2025-01-03T08:50:00Z"/>
                <w:rFonts w:ascii="Times New Roman" w:eastAsiaTheme="minorEastAsia" w:hAnsi="Times New Roman" w:cs="Times New Roman"/>
                <w:i/>
                <w:iCs/>
                <w:color w:val="000000"/>
                <w:rPrChange w:id="18786" w:author="瑋婷 徐" w:date="2025-01-06T15:35:00Z" w16du:dateUtc="2025-01-06T07:35:00Z">
                  <w:rPr>
                    <w:ins w:id="18787" w:author="瑋婷 徐" w:date="2025-01-03T16:50:00Z" w16du:dateUtc="2025-01-03T08:50:00Z"/>
                    <w:rFonts w:ascii="Calibri" w:hAnsi="Calibri" w:cs="Calibri"/>
                    <w:i/>
                    <w:iCs/>
                    <w:color w:val="000000"/>
                    <w:sz w:val="22"/>
                    <w:szCs w:val="22"/>
                  </w:rPr>
                </w:rPrChange>
              </w:rPr>
              <w:pPrChange w:id="1878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789" w:author="瑋婷 徐" w:date="2025-01-03T16:50:00Z" w16du:dateUtc="2025-01-03T08:50:00Z">
              <w:r w:rsidRPr="00727E7E">
                <w:rPr>
                  <w:rFonts w:ascii="Times New Roman" w:eastAsiaTheme="minorEastAsia" w:hAnsi="Times New Roman" w:cs="Times New Roman"/>
                  <w:i/>
                  <w:iCs/>
                  <w:color w:val="000000"/>
                  <w:rPrChange w:id="18790" w:author="瑋婷 徐" w:date="2025-01-06T15:35:00Z" w16du:dateUtc="2025-01-06T07:35:00Z">
                    <w:rPr>
                      <w:rFonts w:ascii="Calibri" w:hAnsi="Calibri" w:cs="Calibri"/>
                      <w:i/>
                      <w:iCs/>
                      <w:color w:val="000000"/>
                      <w:sz w:val="22"/>
                      <w:szCs w:val="22"/>
                    </w:rPr>
                  </w:rPrChange>
                </w:rPr>
                <w:t>Cuculus poliocephalus</w:t>
              </w:r>
            </w:ins>
          </w:p>
        </w:tc>
        <w:tc>
          <w:tcPr>
            <w:tcW w:w="162" w:type="pct"/>
            <w:noWrap/>
            <w:hideMark/>
          </w:tcPr>
          <w:p w14:paraId="25CB72F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791" w:author="瑋婷 徐" w:date="2025-01-03T16:50:00Z" w16du:dateUtc="2025-01-03T08:50:00Z"/>
                <w:rFonts w:ascii="Times New Roman" w:eastAsiaTheme="minorEastAsia" w:hAnsi="Times New Roman" w:cs="Times New Roman"/>
                <w:i/>
                <w:iCs/>
                <w:color w:val="000000"/>
                <w:rPrChange w:id="18792" w:author="瑋婷 徐" w:date="2025-01-06T15:35:00Z" w16du:dateUtc="2025-01-06T07:35:00Z">
                  <w:rPr>
                    <w:ins w:id="18793" w:author="瑋婷 徐" w:date="2025-01-03T16:50:00Z" w16du:dateUtc="2025-01-03T08:50:00Z"/>
                    <w:rFonts w:ascii="Calibri" w:hAnsi="Calibri" w:cs="Calibri"/>
                    <w:i/>
                    <w:iCs/>
                    <w:color w:val="000000"/>
                    <w:sz w:val="22"/>
                    <w:szCs w:val="22"/>
                  </w:rPr>
                </w:rPrChange>
              </w:rPr>
              <w:pPrChange w:id="1879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9059997"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795" w:author="瑋婷 徐" w:date="2025-01-03T16:50:00Z" w16du:dateUtc="2025-01-03T08:50:00Z"/>
                <w:rFonts w:ascii="Times New Roman" w:eastAsiaTheme="minorEastAsia" w:hAnsi="Times New Roman" w:cs="Times New Roman"/>
                <w:rPrChange w:id="18796" w:author="瑋婷 徐" w:date="2025-01-06T15:35:00Z" w16du:dateUtc="2025-01-06T07:35:00Z">
                  <w:rPr>
                    <w:ins w:id="18797" w:author="瑋婷 徐" w:date="2025-01-03T16:50:00Z" w16du:dateUtc="2025-01-03T08:50:00Z"/>
                    <w:rFonts w:ascii="Times New Roman" w:eastAsia="Times New Roman" w:hAnsi="Times New Roman" w:cs="Times New Roman"/>
                    <w:sz w:val="20"/>
                    <w:szCs w:val="20"/>
                  </w:rPr>
                </w:rPrChange>
              </w:rPr>
              <w:pPrChange w:id="1879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6E1EA02"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799" w:author="瑋婷 徐" w:date="2025-01-03T16:50:00Z" w16du:dateUtc="2025-01-03T08:50:00Z"/>
                <w:rFonts w:ascii="Times New Roman" w:eastAsiaTheme="minorEastAsia" w:hAnsi="Times New Roman" w:cs="Times New Roman"/>
                <w:rPrChange w:id="18800" w:author="瑋婷 徐" w:date="2025-01-06T15:35:00Z" w16du:dateUtc="2025-01-06T07:35:00Z">
                  <w:rPr>
                    <w:ins w:id="18801" w:author="瑋婷 徐" w:date="2025-01-03T16:50:00Z" w16du:dateUtc="2025-01-03T08:50:00Z"/>
                    <w:rFonts w:ascii="Times New Roman" w:eastAsia="Times New Roman" w:hAnsi="Times New Roman" w:cs="Times New Roman"/>
                    <w:sz w:val="20"/>
                    <w:szCs w:val="20"/>
                  </w:rPr>
                </w:rPrChange>
              </w:rPr>
              <w:pPrChange w:id="1880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DB1264"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03" w:author="瑋婷 徐" w:date="2025-01-03T16:50:00Z" w16du:dateUtc="2025-01-03T08:50:00Z"/>
                <w:rFonts w:ascii="Times New Roman" w:eastAsiaTheme="minorEastAsia" w:hAnsi="Times New Roman" w:cs="Times New Roman"/>
                <w:rPrChange w:id="18804" w:author="瑋婷 徐" w:date="2025-01-06T15:35:00Z" w16du:dateUtc="2025-01-06T07:35:00Z">
                  <w:rPr>
                    <w:ins w:id="18805" w:author="瑋婷 徐" w:date="2025-01-03T16:50:00Z" w16du:dateUtc="2025-01-03T08:50:00Z"/>
                    <w:rFonts w:ascii="Times New Roman" w:eastAsia="Times New Roman" w:hAnsi="Times New Roman" w:cs="Times New Roman"/>
                    <w:sz w:val="20"/>
                    <w:szCs w:val="20"/>
                  </w:rPr>
                </w:rPrChange>
              </w:rPr>
              <w:pPrChange w:id="1880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65D3AA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07" w:author="瑋婷 徐" w:date="2025-01-03T16:50:00Z" w16du:dateUtc="2025-01-03T08:50:00Z"/>
                <w:rFonts w:ascii="Times New Roman" w:eastAsiaTheme="minorEastAsia" w:hAnsi="Times New Roman" w:cs="Times New Roman"/>
                <w:rPrChange w:id="18808" w:author="瑋婷 徐" w:date="2025-01-06T15:35:00Z" w16du:dateUtc="2025-01-06T07:35:00Z">
                  <w:rPr>
                    <w:ins w:id="18809" w:author="瑋婷 徐" w:date="2025-01-03T16:50:00Z" w16du:dateUtc="2025-01-03T08:50:00Z"/>
                    <w:rFonts w:ascii="Times New Roman" w:eastAsia="Times New Roman" w:hAnsi="Times New Roman" w:cs="Times New Roman"/>
                    <w:sz w:val="20"/>
                    <w:szCs w:val="20"/>
                  </w:rPr>
                </w:rPrChange>
              </w:rPr>
              <w:pPrChange w:id="1881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9F041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11" w:author="瑋婷 徐" w:date="2025-01-03T16:50:00Z" w16du:dateUtc="2025-01-03T08:50:00Z"/>
                <w:rFonts w:ascii="Times New Roman" w:eastAsiaTheme="minorEastAsia" w:hAnsi="Times New Roman" w:cs="Times New Roman"/>
                <w:rPrChange w:id="18812" w:author="瑋婷 徐" w:date="2025-01-06T15:35:00Z" w16du:dateUtc="2025-01-06T07:35:00Z">
                  <w:rPr>
                    <w:ins w:id="18813" w:author="瑋婷 徐" w:date="2025-01-03T16:50:00Z" w16du:dateUtc="2025-01-03T08:50:00Z"/>
                    <w:rFonts w:ascii="Times New Roman" w:eastAsia="Times New Roman" w:hAnsi="Times New Roman" w:cs="Times New Roman"/>
                    <w:sz w:val="20"/>
                    <w:szCs w:val="20"/>
                  </w:rPr>
                </w:rPrChange>
              </w:rPr>
              <w:pPrChange w:id="1881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C6C9269"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15" w:author="瑋婷 徐" w:date="2025-01-03T16:50:00Z" w16du:dateUtc="2025-01-03T08:50:00Z"/>
                <w:rFonts w:ascii="Times New Roman" w:eastAsiaTheme="minorEastAsia" w:hAnsi="Times New Roman" w:cs="Times New Roman"/>
                <w:rPrChange w:id="18816" w:author="瑋婷 徐" w:date="2025-01-06T15:35:00Z" w16du:dateUtc="2025-01-06T07:35:00Z">
                  <w:rPr>
                    <w:ins w:id="18817" w:author="瑋婷 徐" w:date="2025-01-03T16:50:00Z" w16du:dateUtc="2025-01-03T08:50:00Z"/>
                    <w:rFonts w:ascii="Times New Roman" w:eastAsia="Times New Roman" w:hAnsi="Times New Roman" w:cs="Times New Roman"/>
                    <w:sz w:val="20"/>
                    <w:szCs w:val="20"/>
                  </w:rPr>
                </w:rPrChange>
              </w:rPr>
              <w:pPrChange w:id="1881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C39BEDB"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19" w:author="瑋婷 徐" w:date="2025-01-03T16:50:00Z" w16du:dateUtc="2025-01-03T08:50:00Z"/>
                <w:rFonts w:ascii="Times New Roman" w:eastAsiaTheme="minorEastAsia" w:hAnsi="Times New Roman" w:cs="Times New Roman"/>
                <w:rPrChange w:id="18820" w:author="瑋婷 徐" w:date="2025-01-06T15:35:00Z" w16du:dateUtc="2025-01-06T07:35:00Z">
                  <w:rPr>
                    <w:ins w:id="18821" w:author="瑋婷 徐" w:date="2025-01-03T16:50:00Z" w16du:dateUtc="2025-01-03T08:50:00Z"/>
                    <w:rFonts w:ascii="Times New Roman" w:eastAsia="Times New Roman" w:hAnsi="Times New Roman" w:cs="Times New Roman"/>
                    <w:sz w:val="20"/>
                    <w:szCs w:val="20"/>
                  </w:rPr>
                </w:rPrChange>
              </w:rPr>
              <w:pPrChange w:id="1882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E5BA2E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23" w:author="瑋婷 徐" w:date="2025-01-03T16:50:00Z" w16du:dateUtc="2025-01-03T08:50:00Z"/>
                <w:rFonts w:ascii="Times New Roman" w:eastAsiaTheme="minorEastAsia" w:hAnsi="Times New Roman" w:cs="Times New Roman"/>
                <w:rPrChange w:id="18824" w:author="瑋婷 徐" w:date="2025-01-06T15:35:00Z" w16du:dateUtc="2025-01-06T07:35:00Z">
                  <w:rPr>
                    <w:ins w:id="18825" w:author="瑋婷 徐" w:date="2025-01-03T16:50:00Z" w16du:dateUtc="2025-01-03T08:50:00Z"/>
                    <w:rFonts w:ascii="Times New Roman" w:eastAsia="Times New Roman" w:hAnsi="Times New Roman" w:cs="Times New Roman"/>
                    <w:sz w:val="20"/>
                    <w:szCs w:val="20"/>
                  </w:rPr>
                </w:rPrChange>
              </w:rPr>
              <w:pPrChange w:id="1882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C86A0A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27" w:author="瑋婷 徐" w:date="2025-01-03T16:50:00Z" w16du:dateUtc="2025-01-03T08:50:00Z"/>
                <w:rFonts w:ascii="Times New Roman" w:eastAsiaTheme="minorEastAsia" w:hAnsi="Times New Roman" w:cs="Times New Roman"/>
                <w:color w:val="000000"/>
                <w:rPrChange w:id="18828" w:author="瑋婷 徐" w:date="2025-01-06T15:35:00Z" w16du:dateUtc="2025-01-06T07:35:00Z">
                  <w:rPr>
                    <w:ins w:id="18829" w:author="瑋婷 徐" w:date="2025-01-03T16:50:00Z" w16du:dateUtc="2025-01-03T08:50:00Z"/>
                    <w:rFonts w:ascii="Calibri" w:hAnsi="Calibri" w:cs="Calibri"/>
                    <w:color w:val="000000"/>
                    <w:sz w:val="22"/>
                    <w:szCs w:val="22"/>
                  </w:rPr>
                </w:rPrChange>
              </w:rPr>
              <w:pPrChange w:id="1883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831" w:author="瑋婷 徐" w:date="2025-01-03T16:50:00Z" w16du:dateUtc="2025-01-03T08:50:00Z">
              <w:r w:rsidRPr="00727E7E">
                <w:rPr>
                  <w:rFonts w:ascii="Times New Roman" w:eastAsiaTheme="minorEastAsia" w:hAnsi="Times New Roman" w:cs="Times New Roman"/>
                  <w:color w:val="000000"/>
                  <w:rPrChange w:id="18832" w:author="瑋婷 徐" w:date="2025-01-06T15:35:00Z" w16du:dateUtc="2025-01-06T07:35:00Z">
                    <w:rPr>
                      <w:rFonts w:ascii="Calibri" w:hAnsi="Calibri" w:cs="Calibri"/>
                      <w:color w:val="000000"/>
                      <w:sz w:val="22"/>
                      <w:szCs w:val="22"/>
                    </w:rPr>
                  </w:rPrChange>
                </w:rPr>
                <w:t>*</w:t>
              </w:r>
            </w:ins>
          </w:p>
        </w:tc>
        <w:tc>
          <w:tcPr>
            <w:tcW w:w="162" w:type="pct"/>
            <w:noWrap/>
            <w:hideMark/>
          </w:tcPr>
          <w:p w14:paraId="53CF4F10"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33" w:author="瑋婷 徐" w:date="2025-01-03T16:50:00Z" w16du:dateUtc="2025-01-03T08:50:00Z"/>
                <w:rFonts w:ascii="Times New Roman" w:eastAsiaTheme="minorEastAsia" w:hAnsi="Times New Roman" w:cs="Times New Roman"/>
                <w:color w:val="000000"/>
                <w:rPrChange w:id="18834" w:author="瑋婷 徐" w:date="2025-01-06T15:35:00Z" w16du:dateUtc="2025-01-06T07:35:00Z">
                  <w:rPr>
                    <w:ins w:id="18835" w:author="瑋婷 徐" w:date="2025-01-03T16:50:00Z" w16du:dateUtc="2025-01-03T08:50:00Z"/>
                    <w:rFonts w:ascii="Calibri" w:hAnsi="Calibri" w:cs="Calibri"/>
                    <w:color w:val="000000"/>
                    <w:sz w:val="22"/>
                    <w:szCs w:val="22"/>
                  </w:rPr>
                </w:rPrChange>
              </w:rPr>
              <w:pPrChange w:id="1883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318EB7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37" w:author="瑋婷 徐" w:date="2025-01-03T16:50:00Z" w16du:dateUtc="2025-01-03T08:50:00Z"/>
                <w:rFonts w:ascii="Times New Roman" w:eastAsiaTheme="minorEastAsia" w:hAnsi="Times New Roman" w:cs="Times New Roman"/>
                <w:rPrChange w:id="18838" w:author="瑋婷 徐" w:date="2025-01-06T15:35:00Z" w16du:dateUtc="2025-01-06T07:35:00Z">
                  <w:rPr>
                    <w:ins w:id="18839" w:author="瑋婷 徐" w:date="2025-01-03T16:50:00Z" w16du:dateUtc="2025-01-03T08:50:00Z"/>
                    <w:rFonts w:ascii="Times New Roman" w:eastAsia="Times New Roman" w:hAnsi="Times New Roman" w:cs="Times New Roman"/>
                    <w:sz w:val="20"/>
                    <w:szCs w:val="20"/>
                  </w:rPr>
                </w:rPrChange>
              </w:rPr>
              <w:pPrChange w:id="1884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E0DCEC0"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41" w:author="瑋婷 徐" w:date="2025-01-03T16:50:00Z" w16du:dateUtc="2025-01-03T08:50:00Z"/>
                <w:rFonts w:ascii="Times New Roman" w:eastAsiaTheme="minorEastAsia" w:hAnsi="Times New Roman" w:cs="Times New Roman"/>
                <w:rPrChange w:id="18842" w:author="瑋婷 徐" w:date="2025-01-06T15:35:00Z" w16du:dateUtc="2025-01-06T07:35:00Z">
                  <w:rPr>
                    <w:ins w:id="18843" w:author="瑋婷 徐" w:date="2025-01-03T16:50:00Z" w16du:dateUtc="2025-01-03T08:50:00Z"/>
                    <w:rFonts w:ascii="Times New Roman" w:eastAsia="Times New Roman" w:hAnsi="Times New Roman" w:cs="Times New Roman"/>
                    <w:sz w:val="20"/>
                    <w:szCs w:val="20"/>
                  </w:rPr>
                </w:rPrChange>
              </w:rPr>
              <w:pPrChange w:id="1884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2C1A77D"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45" w:author="瑋婷 徐" w:date="2025-01-03T16:50:00Z" w16du:dateUtc="2025-01-03T08:50:00Z"/>
                <w:rFonts w:ascii="Times New Roman" w:eastAsiaTheme="minorEastAsia" w:hAnsi="Times New Roman" w:cs="Times New Roman"/>
                <w:rPrChange w:id="18846" w:author="瑋婷 徐" w:date="2025-01-06T15:35:00Z" w16du:dateUtc="2025-01-06T07:35:00Z">
                  <w:rPr>
                    <w:ins w:id="18847" w:author="瑋婷 徐" w:date="2025-01-03T16:50:00Z" w16du:dateUtc="2025-01-03T08:50:00Z"/>
                    <w:rFonts w:ascii="Times New Roman" w:eastAsia="Times New Roman" w:hAnsi="Times New Roman" w:cs="Times New Roman"/>
                    <w:sz w:val="20"/>
                    <w:szCs w:val="20"/>
                  </w:rPr>
                </w:rPrChange>
              </w:rPr>
              <w:pPrChange w:id="1884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A435D7A"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49" w:author="瑋婷 徐" w:date="2025-01-03T16:50:00Z" w16du:dateUtc="2025-01-03T08:50:00Z"/>
                <w:rFonts w:ascii="Times New Roman" w:eastAsiaTheme="minorEastAsia" w:hAnsi="Times New Roman" w:cs="Times New Roman"/>
                <w:rPrChange w:id="18850" w:author="瑋婷 徐" w:date="2025-01-06T15:35:00Z" w16du:dateUtc="2025-01-06T07:35:00Z">
                  <w:rPr>
                    <w:ins w:id="18851" w:author="瑋婷 徐" w:date="2025-01-03T16:50:00Z" w16du:dateUtc="2025-01-03T08:50:00Z"/>
                    <w:rFonts w:ascii="Times New Roman" w:eastAsia="Times New Roman" w:hAnsi="Times New Roman" w:cs="Times New Roman"/>
                    <w:sz w:val="20"/>
                    <w:szCs w:val="20"/>
                  </w:rPr>
                </w:rPrChange>
              </w:rPr>
              <w:pPrChange w:id="1885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565B68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53" w:author="瑋婷 徐" w:date="2025-01-03T16:50:00Z" w16du:dateUtc="2025-01-03T08:50:00Z"/>
                <w:rFonts w:ascii="Times New Roman" w:eastAsiaTheme="minorEastAsia" w:hAnsi="Times New Roman" w:cs="Times New Roman"/>
                <w:rPrChange w:id="18854" w:author="瑋婷 徐" w:date="2025-01-06T15:35:00Z" w16du:dateUtc="2025-01-06T07:35:00Z">
                  <w:rPr>
                    <w:ins w:id="18855" w:author="瑋婷 徐" w:date="2025-01-03T16:50:00Z" w16du:dateUtc="2025-01-03T08:50:00Z"/>
                    <w:rFonts w:ascii="Times New Roman" w:eastAsia="Times New Roman" w:hAnsi="Times New Roman" w:cs="Times New Roman"/>
                    <w:sz w:val="20"/>
                    <w:szCs w:val="20"/>
                  </w:rPr>
                </w:rPrChange>
              </w:rPr>
              <w:pPrChange w:id="1885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A19705B"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57" w:author="瑋婷 徐" w:date="2025-01-03T16:50:00Z" w16du:dateUtc="2025-01-03T08:50:00Z"/>
                <w:rFonts w:ascii="Times New Roman" w:eastAsiaTheme="minorEastAsia" w:hAnsi="Times New Roman" w:cs="Times New Roman"/>
                <w:rPrChange w:id="18858" w:author="瑋婷 徐" w:date="2025-01-06T15:35:00Z" w16du:dateUtc="2025-01-06T07:35:00Z">
                  <w:rPr>
                    <w:ins w:id="18859" w:author="瑋婷 徐" w:date="2025-01-03T16:50:00Z" w16du:dateUtc="2025-01-03T08:50:00Z"/>
                    <w:rFonts w:ascii="Times New Roman" w:eastAsia="Times New Roman" w:hAnsi="Times New Roman" w:cs="Times New Roman"/>
                    <w:sz w:val="20"/>
                    <w:szCs w:val="20"/>
                  </w:rPr>
                </w:rPrChange>
              </w:rPr>
              <w:pPrChange w:id="1886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CF815D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61" w:author="瑋婷 徐" w:date="2025-01-03T16:50:00Z" w16du:dateUtc="2025-01-03T08:50:00Z"/>
                <w:rFonts w:ascii="Times New Roman" w:eastAsiaTheme="minorEastAsia" w:hAnsi="Times New Roman" w:cs="Times New Roman"/>
                <w:rPrChange w:id="18862" w:author="瑋婷 徐" w:date="2025-01-06T15:35:00Z" w16du:dateUtc="2025-01-06T07:35:00Z">
                  <w:rPr>
                    <w:ins w:id="18863" w:author="瑋婷 徐" w:date="2025-01-03T16:50:00Z" w16du:dateUtc="2025-01-03T08:50:00Z"/>
                    <w:rFonts w:ascii="Times New Roman" w:eastAsia="Times New Roman" w:hAnsi="Times New Roman" w:cs="Times New Roman"/>
                    <w:sz w:val="20"/>
                    <w:szCs w:val="20"/>
                  </w:rPr>
                </w:rPrChange>
              </w:rPr>
              <w:pPrChange w:id="1886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469ED0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65" w:author="瑋婷 徐" w:date="2025-01-03T16:50:00Z" w16du:dateUtc="2025-01-03T08:50:00Z"/>
                <w:rFonts w:ascii="Times New Roman" w:eastAsiaTheme="minorEastAsia" w:hAnsi="Times New Roman" w:cs="Times New Roman"/>
                <w:rPrChange w:id="18866" w:author="瑋婷 徐" w:date="2025-01-06T15:35:00Z" w16du:dateUtc="2025-01-06T07:35:00Z">
                  <w:rPr>
                    <w:ins w:id="18867" w:author="瑋婷 徐" w:date="2025-01-03T16:50:00Z" w16du:dateUtc="2025-01-03T08:50:00Z"/>
                    <w:rFonts w:ascii="Times New Roman" w:eastAsia="Times New Roman" w:hAnsi="Times New Roman" w:cs="Times New Roman"/>
                    <w:sz w:val="20"/>
                    <w:szCs w:val="20"/>
                  </w:rPr>
                </w:rPrChange>
              </w:rPr>
              <w:pPrChange w:id="1886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EB83548"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69" w:author="瑋婷 徐" w:date="2025-01-03T16:50:00Z" w16du:dateUtc="2025-01-03T08:50:00Z"/>
                <w:rFonts w:ascii="Times New Roman" w:eastAsiaTheme="minorEastAsia" w:hAnsi="Times New Roman" w:cs="Times New Roman"/>
                <w:rPrChange w:id="18870" w:author="瑋婷 徐" w:date="2025-01-06T15:35:00Z" w16du:dateUtc="2025-01-06T07:35:00Z">
                  <w:rPr>
                    <w:ins w:id="18871" w:author="瑋婷 徐" w:date="2025-01-03T16:50:00Z" w16du:dateUtc="2025-01-03T08:50:00Z"/>
                    <w:rFonts w:ascii="Times New Roman" w:eastAsia="Times New Roman" w:hAnsi="Times New Roman" w:cs="Times New Roman"/>
                    <w:sz w:val="20"/>
                    <w:szCs w:val="20"/>
                  </w:rPr>
                </w:rPrChange>
              </w:rPr>
              <w:pPrChange w:id="1887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7BE10D6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873" w:author="瑋婷 徐" w:date="2025-01-03T16:50:00Z" w16du:dateUtc="2025-01-03T08:50:00Z"/>
                <w:rFonts w:ascii="Times New Roman" w:eastAsiaTheme="minorEastAsia" w:hAnsi="Times New Roman" w:cs="Times New Roman"/>
                <w:rPrChange w:id="18874" w:author="瑋婷 徐" w:date="2025-01-06T15:35:00Z" w16du:dateUtc="2025-01-06T07:35:00Z">
                  <w:rPr>
                    <w:ins w:id="18875" w:author="瑋婷 徐" w:date="2025-01-03T16:50:00Z" w16du:dateUtc="2025-01-03T08:50:00Z"/>
                    <w:rFonts w:ascii="Times New Roman" w:eastAsia="Times New Roman" w:hAnsi="Times New Roman" w:cs="Times New Roman"/>
                    <w:sz w:val="20"/>
                    <w:szCs w:val="20"/>
                  </w:rPr>
                </w:rPrChange>
              </w:rPr>
              <w:pPrChange w:id="1887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5983F47A" w14:textId="77777777" w:rsidTr="003C19C7">
        <w:trPr>
          <w:trHeight w:val="300"/>
          <w:ins w:id="1887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26004EF9" w14:textId="77777777" w:rsidR="003C19C7" w:rsidRPr="00727E7E" w:rsidRDefault="003C19C7">
            <w:pPr>
              <w:spacing w:line="360" w:lineRule="auto"/>
              <w:rPr>
                <w:ins w:id="18878" w:author="瑋婷 徐" w:date="2025-01-03T16:50:00Z" w16du:dateUtc="2025-01-03T08:50:00Z"/>
                <w:rFonts w:ascii="Times New Roman" w:eastAsiaTheme="minorEastAsia" w:hAnsi="Times New Roman" w:cs="Times New Roman"/>
                <w:b w:val="0"/>
                <w:bCs w:val="0"/>
                <w:color w:val="000000"/>
                <w:rPrChange w:id="18879" w:author="瑋婷 徐" w:date="2025-01-06T15:35:00Z" w16du:dateUtc="2025-01-06T07:35:00Z">
                  <w:rPr>
                    <w:ins w:id="18880" w:author="瑋婷 徐" w:date="2025-01-03T16:50:00Z" w16du:dateUtc="2025-01-03T08:50:00Z"/>
                    <w:rFonts w:ascii="Calibri" w:hAnsi="Calibri" w:cs="Calibri"/>
                    <w:color w:val="000000"/>
                    <w:sz w:val="22"/>
                    <w:szCs w:val="22"/>
                  </w:rPr>
                </w:rPrChange>
              </w:rPr>
              <w:pPrChange w:id="18881" w:author="瑋婷 徐" w:date="2025-01-03T16:51:00Z" w16du:dateUtc="2025-01-03T08:51:00Z">
                <w:pPr/>
              </w:pPrChange>
            </w:pPr>
            <w:ins w:id="18882" w:author="瑋婷 徐" w:date="2025-01-03T16:50:00Z" w16du:dateUtc="2025-01-03T08:50:00Z">
              <w:r w:rsidRPr="00727E7E">
                <w:rPr>
                  <w:rFonts w:ascii="Times New Roman" w:eastAsiaTheme="minorEastAsia" w:hAnsi="Times New Roman" w:cs="Times New Roman" w:hint="eastAsia"/>
                  <w:b w:val="0"/>
                  <w:bCs w:val="0"/>
                  <w:color w:val="000000"/>
                  <w:rPrChange w:id="18883" w:author="瑋婷 徐" w:date="2025-01-06T15:35:00Z" w16du:dateUtc="2025-01-06T07:35:00Z">
                    <w:rPr>
                      <w:rFonts w:ascii="Calibri" w:hAnsi="Calibri" w:cs="Calibri" w:hint="eastAsia"/>
                      <w:color w:val="000000"/>
                      <w:sz w:val="22"/>
                      <w:szCs w:val="22"/>
                    </w:rPr>
                  </w:rPrChange>
                </w:rPr>
                <w:t>北方中杜鵑</w:t>
              </w:r>
              <w:r w:rsidRPr="00727E7E">
                <w:rPr>
                  <w:rFonts w:ascii="Times New Roman" w:eastAsiaTheme="minorEastAsia" w:hAnsi="Times New Roman" w:cs="Times New Roman"/>
                  <w:b w:val="0"/>
                  <w:bCs w:val="0"/>
                  <w:color w:val="000000"/>
                  <w:rPrChange w:id="18884"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74E27D85"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885" w:author="瑋婷 徐" w:date="2025-01-03T16:50:00Z" w16du:dateUtc="2025-01-03T08:50:00Z"/>
                <w:rFonts w:ascii="Times New Roman" w:eastAsiaTheme="minorEastAsia" w:hAnsi="Times New Roman" w:cs="Times New Roman"/>
                <w:i/>
                <w:iCs/>
                <w:color w:val="000000"/>
                <w:rPrChange w:id="18886" w:author="瑋婷 徐" w:date="2025-01-06T15:35:00Z" w16du:dateUtc="2025-01-06T07:35:00Z">
                  <w:rPr>
                    <w:ins w:id="18887" w:author="瑋婷 徐" w:date="2025-01-03T16:50:00Z" w16du:dateUtc="2025-01-03T08:50:00Z"/>
                    <w:rFonts w:ascii="Calibri" w:hAnsi="Calibri" w:cs="Calibri"/>
                    <w:i/>
                    <w:iCs/>
                    <w:color w:val="000000"/>
                    <w:sz w:val="22"/>
                    <w:szCs w:val="22"/>
                  </w:rPr>
                </w:rPrChange>
              </w:rPr>
              <w:pPrChange w:id="1888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889" w:author="瑋婷 徐" w:date="2025-01-03T16:50:00Z" w16du:dateUtc="2025-01-03T08:50:00Z">
              <w:r w:rsidRPr="00727E7E">
                <w:rPr>
                  <w:rFonts w:ascii="Times New Roman" w:eastAsiaTheme="minorEastAsia" w:hAnsi="Times New Roman" w:cs="Times New Roman"/>
                  <w:i/>
                  <w:iCs/>
                  <w:color w:val="000000"/>
                  <w:rPrChange w:id="18890" w:author="瑋婷 徐" w:date="2025-01-06T15:35:00Z" w16du:dateUtc="2025-01-06T07:35:00Z">
                    <w:rPr>
                      <w:rFonts w:ascii="Calibri" w:hAnsi="Calibri" w:cs="Calibri"/>
                      <w:i/>
                      <w:iCs/>
                      <w:color w:val="000000"/>
                      <w:sz w:val="22"/>
                      <w:szCs w:val="22"/>
                    </w:rPr>
                  </w:rPrChange>
                </w:rPr>
                <w:t>Cuculus optatus</w:t>
              </w:r>
            </w:ins>
          </w:p>
        </w:tc>
        <w:tc>
          <w:tcPr>
            <w:tcW w:w="162" w:type="pct"/>
            <w:noWrap/>
            <w:hideMark/>
          </w:tcPr>
          <w:p w14:paraId="2FF65A1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891" w:author="瑋婷 徐" w:date="2025-01-03T16:50:00Z" w16du:dateUtc="2025-01-03T08:50:00Z"/>
                <w:rFonts w:ascii="Times New Roman" w:eastAsiaTheme="minorEastAsia" w:hAnsi="Times New Roman" w:cs="Times New Roman"/>
                <w:i/>
                <w:iCs/>
                <w:color w:val="000000"/>
                <w:rPrChange w:id="18892" w:author="瑋婷 徐" w:date="2025-01-06T15:35:00Z" w16du:dateUtc="2025-01-06T07:35:00Z">
                  <w:rPr>
                    <w:ins w:id="18893" w:author="瑋婷 徐" w:date="2025-01-03T16:50:00Z" w16du:dateUtc="2025-01-03T08:50:00Z"/>
                    <w:rFonts w:ascii="Calibri" w:hAnsi="Calibri" w:cs="Calibri"/>
                    <w:i/>
                    <w:iCs/>
                    <w:color w:val="000000"/>
                    <w:sz w:val="22"/>
                    <w:szCs w:val="22"/>
                  </w:rPr>
                </w:rPrChange>
              </w:rPr>
              <w:pPrChange w:id="1889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8EA16A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895" w:author="瑋婷 徐" w:date="2025-01-03T16:50:00Z" w16du:dateUtc="2025-01-03T08:50:00Z"/>
                <w:rFonts w:ascii="Times New Roman" w:eastAsiaTheme="minorEastAsia" w:hAnsi="Times New Roman" w:cs="Times New Roman"/>
                <w:rPrChange w:id="18896" w:author="瑋婷 徐" w:date="2025-01-06T15:35:00Z" w16du:dateUtc="2025-01-06T07:35:00Z">
                  <w:rPr>
                    <w:ins w:id="18897" w:author="瑋婷 徐" w:date="2025-01-03T16:50:00Z" w16du:dateUtc="2025-01-03T08:50:00Z"/>
                    <w:rFonts w:ascii="Times New Roman" w:eastAsia="Times New Roman" w:hAnsi="Times New Roman" w:cs="Times New Roman"/>
                    <w:sz w:val="20"/>
                    <w:szCs w:val="20"/>
                  </w:rPr>
                </w:rPrChange>
              </w:rPr>
              <w:pPrChange w:id="1889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7746573"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899" w:author="瑋婷 徐" w:date="2025-01-03T16:50:00Z" w16du:dateUtc="2025-01-03T08:50:00Z"/>
                <w:rFonts w:ascii="Times New Roman" w:eastAsiaTheme="minorEastAsia" w:hAnsi="Times New Roman" w:cs="Times New Roman"/>
                <w:rPrChange w:id="18900" w:author="瑋婷 徐" w:date="2025-01-06T15:35:00Z" w16du:dateUtc="2025-01-06T07:35:00Z">
                  <w:rPr>
                    <w:ins w:id="18901" w:author="瑋婷 徐" w:date="2025-01-03T16:50:00Z" w16du:dateUtc="2025-01-03T08:50:00Z"/>
                    <w:rFonts w:ascii="Times New Roman" w:eastAsia="Times New Roman" w:hAnsi="Times New Roman" w:cs="Times New Roman"/>
                    <w:sz w:val="20"/>
                    <w:szCs w:val="20"/>
                  </w:rPr>
                </w:rPrChange>
              </w:rPr>
              <w:pPrChange w:id="1890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764E9F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03" w:author="瑋婷 徐" w:date="2025-01-03T16:50:00Z" w16du:dateUtc="2025-01-03T08:50:00Z"/>
                <w:rFonts w:ascii="Times New Roman" w:eastAsiaTheme="minorEastAsia" w:hAnsi="Times New Roman" w:cs="Times New Roman"/>
                <w:rPrChange w:id="18904" w:author="瑋婷 徐" w:date="2025-01-06T15:35:00Z" w16du:dateUtc="2025-01-06T07:35:00Z">
                  <w:rPr>
                    <w:ins w:id="18905" w:author="瑋婷 徐" w:date="2025-01-03T16:50:00Z" w16du:dateUtc="2025-01-03T08:50:00Z"/>
                    <w:rFonts w:ascii="Times New Roman" w:eastAsia="Times New Roman" w:hAnsi="Times New Roman" w:cs="Times New Roman"/>
                    <w:sz w:val="20"/>
                    <w:szCs w:val="20"/>
                  </w:rPr>
                </w:rPrChange>
              </w:rPr>
              <w:pPrChange w:id="1890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571300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07" w:author="瑋婷 徐" w:date="2025-01-03T16:50:00Z" w16du:dateUtc="2025-01-03T08:50:00Z"/>
                <w:rFonts w:ascii="Times New Roman" w:eastAsiaTheme="minorEastAsia" w:hAnsi="Times New Roman" w:cs="Times New Roman"/>
                <w:rPrChange w:id="18908" w:author="瑋婷 徐" w:date="2025-01-06T15:35:00Z" w16du:dateUtc="2025-01-06T07:35:00Z">
                  <w:rPr>
                    <w:ins w:id="18909" w:author="瑋婷 徐" w:date="2025-01-03T16:50:00Z" w16du:dateUtc="2025-01-03T08:50:00Z"/>
                    <w:rFonts w:ascii="Times New Roman" w:eastAsia="Times New Roman" w:hAnsi="Times New Roman" w:cs="Times New Roman"/>
                    <w:sz w:val="20"/>
                    <w:szCs w:val="20"/>
                  </w:rPr>
                </w:rPrChange>
              </w:rPr>
              <w:pPrChange w:id="1891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24C617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11" w:author="瑋婷 徐" w:date="2025-01-03T16:50:00Z" w16du:dateUtc="2025-01-03T08:50:00Z"/>
                <w:rFonts w:ascii="Times New Roman" w:eastAsiaTheme="minorEastAsia" w:hAnsi="Times New Roman" w:cs="Times New Roman"/>
                <w:rPrChange w:id="18912" w:author="瑋婷 徐" w:date="2025-01-06T15:35:00Z" w16du:dateUtc="2025-01-06T07:35:00Z">
                  <w:rPr>
                    <w:ins w:id="18913" w:author="瑋婷 徐" w:date="2025-01-03T16:50:00Z" w16du:dateUtc="2025-01-03T08:50:00Z"/>
                    <w:rFonts w:ascii="Times New Roman" w:eastAsia="Times New Roman" w:hAnsi="Times New Roman" w:cs="Times New Roman"/>
                    <w:sz w:val="20"/>
                    <w:szCs w:val="20"/>
                  </w:rPr>
                </w:rPrChange>
              </w:rPr>
              <w:pPrChange w:id="1891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7442C3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15" w:author="瑋婷 徐" w:date="2025-01-03T16:50:00Z" w16du:dateUtc="2025-01-03T08:50:00Z"/>
                <w:rFonts w:ascii="Times New Roman" w:eastAsiaTheme="minorEastAsia" w:hAnsi="Times New Roman" w:cs="Times New Roman"/>
                <w:rPrChange w:id="18916" w:author="瑋婷 徐" w:date="2025-01-06T15:35:00Z" w16du:dateUtc="2025-01-06T07:35:00Z">
                  <w:rPr>
                    <w:ins w:id="18917" w:author="瑋婷 徐" w:date="2025-01-03T16:50:00Z" w16du:dateUtc="2025-01-03T08:50:00Z"/>
                    <w:rFonts w:ascii="Times New Roman" w:eastAsia="Times New Roman" w:hAnsi="Times New Roman" w:cs="Times New Roman"/>
                    <w:sz w:val="20"/>
                    <w:szCs w:val="20"/>
                  </w:rPr>
                </w:rPrChange>
              </w:rPr>
              <w:pPrChange w:id="1891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D60D18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19" w:author="瑋婷 徐" w:date="2025-01-03T16:50:00Z" w16du:dateUtc="2025-01-03T08:50:00Z"/>
                <w:rFonts w:ascii="Times New Roman" w:eastAsiaTheme="minorEastAsia" w:hAnsi="Times New Roman" w:cs="Times New Roman"/>
                <w:rPrChange w:id="18920" w:author="瑋婷 徐" w:date="2025-01-06T15:35:00Z" w16du:dateUtc="2025-01-06T07:35:00Z">
                  <w:rPr>
                    <w:ins w:id="18921" w:author="瑋婷 徐" w:date="2025-01-03T16:50:00Z" w16du:dateUtc="2025-01-03T08:50:00Z"/>
                    <w:rFonts w:ascii="Times New Roman" w:eastAsia="Times New Roman" w:hAnsi="Times New Roman" w:cs="Times New Roman"/>
                    <w:sz w:val="20"/>
                    <w:szCs w:val="20"/>
                  </w:rPr>
                </w:rPrChange>
              </w:rPr>
              <w:pPrChange w:id="1892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652436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23" w:author="瑋婷 徐" w:date="2025-01-03T16:50:00Z" w16du:dateUtc="2025-01-03T08:50:00Z"/>
                <w:rFonts w:ascii="Times New Roman" w:eastAsiaTheme="minorEastAsia" w:hAnsi="Times New Roman" w:cs="Times New Roman"/>
                <w:rPrChange w:id="18924" w:author="瑋婷 徐" w:date="2025-01-06T15:35:00Z" w16du:dateUtc="2025-01-06T07:35:00Z">
                  <w:rPr>
                    <w:ins w:id="18925" w:author="瑋婷 徐" w:date="2025-01-03T16:50:00Z" w16du:dateUtc="2025-01-03T08:50:00Z"/>
                    <w:rFonts w:ascii="Times New Roman" w:eastAsia="Times New Roman" w:hAnsi="Times New Roman" w:cs="Times New Roman"/>
                    <w:sz w:val="20"/>
                    <w:szCs w:val="20"/>
                  </w:rPr>
                </w:rPrChange>
              </w:rPr>
              <w:pPrChange w:id="1892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CF11585"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27" w:author="瑋婷 徐" w:date="2025-01-03T16:50:00Z" w16du:dateUtc="2025-01-03T08:50:00Z"/>
                <w:rFonts w:ascii="Times New Roman" w:eastAsiaTheme="minorEastAsia" w:hAnsi="Times New Roman" w:cs="Times New Roman"/>
                <w:rPrChange w:id="18928" w:author="瑋婷 徐" w:date="2025-01-06T15:35:00Z" w16du:dateUtc="2025-01-06T07:35:00Z">
                  <w:rPr>
                    <w:ins w:id="18929" w:author="瑋婷 徐" w:date="2025-01-03T16:50:00Z" w16du:dateUtc="2025-01-03T08:50:00Z"/>
                    <w:rFonts w:ascii="Times New Roman" w:eastAsia="Times New Roman" w:hAnsi="Times New Roman" w:cs="Times New Roman"/>
                    <w:sz w:val="20"/>
                    <w:szCs w:val="20"/>
                  </w:rPr>
                </w:rPrChange>
              </w:rPr>
              <w:pPrChange w:id="1893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7D36B4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31" w:author="瑋婷 徐" w:date="2025-01-03T16:50:00Z" w16du:dateUtc="2025-01-03T08:50:00Z"/>
                <w:rFonts w:ascii="Times New Roman" w:eastAsiaTheme="minorEastAsia" w:hAnsi="Times New Roman" w:cs="Times New Roman"/>
                <w:rPrChange w:id="18932" w:author="瑋婷 徐" w:date="2025-01-06T15:35:00Z" w16du:dateUtc="2025-01-06T07:35:00Z">
                  <w:rPr>
                    <w:ins w:id="18933" w:author="瑋婷 徐" w:date="2025-01-03T16:50:00Z" w16du:dateUtc="2025-01-03T08:50:00Z"/>
                    <w:rFonts w:ascii="Times New Roman" w:eastAsia="Times New Roman" w:hAnsi="Times New Roman" w:cs="Times New Roman"/>
                    <w:sz w:val="20"/>
                    <w:szCs w:val="20"/>
                  </w:rPr>
                </w:rPrChange>
              </w:rPr>
              <w:pPrChange w:id="1893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4C6719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35" w:author="瑋婷 徐" w:date="2025-01-03T16:50:00Z" w16du:dateUtc="2025-01-03T08:50:00Z"/>
                <w:rFonts w:ascii="Times New Roman" w:eastAsiaTheme="minorEastAsia" w:hAnsi="Times New Roman" w:cs="Times New Roman"/>
                <w:color w:val="000000"/>
                <w:rPrChange w:id="18936" w:author="瑋婷 徐" w:date="2025-01-06T15:35:00Z" w16du:dateUtc="2025-01-06T07:35:00Z">
                  <w:rPr>
                    <w:ins w:id="18937" w:author="瑋婷 徐" w:date="2025-01-03T16:50:00Z" w16du:dateUtc="2025-01-03T08:50:00Z"/>
                    <w:rFonts w:ascii="Calibri" w:hAnsi="Calibri" w:cs="Calibri"/>
                    <w:color w:val="000000"/>
                    <w:sz w:val="22"/>
                    <w:szCs w:val="22"/>
                  </w:rPr>
                </w:rPrChange>
              </w:rPr>
              <w:pPrChange w:id="1893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939" w:author="瑋婷 徐" w:date="2025-01-03T16:50:00Z" w16du:dateUtc="2025-01-03T08:50:00Z">
              <w:r w:rsidRPr="00727E7E">
                <w:rPr>
                  <w:rFonts w:ascii="Times New Roman" w:eastAsiaTheme="minorEastAsia" w:hAnsi="Times New Roman" w:cs="Times New Roman"/>
                  <w:color w:val="000000"/>
                  <w:rPrChange w:id="18940" w:author="瑋婷 徐" w:date="2025-01-06T15:35:00Z" w16du:dateUtc="2025-01-06T07:35:00Z">
                    <w:rPr>
                      <w:rFonts w:ascii="Calibri" w:hAnsi="Calibri" w:cs="Calibri"/>
                      <w:color w:val="000000"/>
                      <w:sz w:val="22"/>
                      <w:szCs w:val="22"/>
                    </w:rPr>
                  </w:rPrChange>
                </w:rPr>
                <w:t>*</w:t>
              </w:r>
            </w:ins>
          </w:p>
        </w:tc>
        <w:tc>
          <w:tcPr>
            <w:tcW w:w="162" w:type="pct"/>
            <w:noWrap/>
            <w:hideMark/>
          </w:tcPr>
          <w:p w14:paraId="2C003A3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41" w:author="瑋婷 徐" w:date="2025-01-03T16:50:00Z" w16du:dateUtc="2025-01-03T08:50:00Z"/>
                <w:rFonts w:ascii="Times New Roman" w:eastAsiaTheme="minorEastAsia" w:hAnsi="Times New Roman" w:cs="Times New Roman"/>
                <w:color w:val="000000"/>
                <w:rPrChange w:id="18942" w:author="瑋婷 徐" w:date="2025-01-06T15:35:00Z" w16du:dateUtc="2025-01-06T07:35:00Z">
                  <w:rPr>
                    <w:ins w:id="18943" w:author="瑋婷 徐" w:date="2025-01-03T16:50:00Z" w16du:dateUtc="2025-01-03T08:50:00Z"/>
                    <w:rFonts w:ascii="Calibri" w:hAnsi="Calibri" w:cs="Calibri"/>
                    <w:color w:val="000000"/>
                    <w:sz w:val="22"/>
                    <w:szCs w:val="22"/>
                  </w:rPr>
                </w:rPrChange>
              </w:rPr>
              <w:pPrChange w:id="1894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945" w:author="瑋婷 徐" w:date="2025-01-03T16:50:00Z" w16du:dateUtc="2025-01-03T08:50:00Z">
              <w:r w:rsidRPr="00727E7E">
                <w:rPr>
                  <w:rFonts w:ascii="Times New Roman" w:eastAsiaTheme="minorEastAsia" w:hAnsi="Times New Roman" w:cs="Times New Roman"/>
                  <w:color w:val="000000"/>
                  <w:rPrChange w:id="18946" w:author="瑋婷 徐" w:date="2025-01-06T15:35:00Z" w16du:dateUtc="2025-01-06T07:35:00Z">
                    <w:rPr>
                      <w:rFonts w:ascii="Calibri" w:hAnsi="Calibri" w:cs="Calibri"/>
                      <w:color w:val="000000"/>
                      <w:sz w:val="22"/>
                      <w:szCs w:val="22"/>
                    </w:rPr>
                  </w:rPrChange>
                </w:rPr>
                <w:t>*</w:t>
              </w:r>
            </w:ins>
          </w:p>
        </w:tc>
        <w:tc>
          <w:tcPr>
            <w:tcW w:w="162" w:type="pct"/>
            <w:noWrap/>
            <w:hideMark/>
          </w:tcPr>
          <w:p w14:paraId="1FC64F1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47" w:author="瑋婷 徐" w:date="2025-01-03T16:50:00Z" w16du:dateUtc="2025-01-03T08:50:00Z"/>
                <w:rFonts w:ascii="Times New Roman" w:eastAsiaTheme="minorEastAsia" w:hAnsi="Times New Roman" w:cs="Times New Roman"/>
                <w:color w:val="000000"/>
                <w:rPrChange w:id="18948" w:author="瑋婷 徐" w:date="2025-01-06T15:35:00Z" w16du:dateUtc="2025-01-06T07:35:00Z">
                  <w:rPr>
                    <w:ins w:id="18949" w:author="瑋婷 徐" w:date="2025-01-03T16:50:00Z" w16du:dateUtc="2025-01-03T08:50:00Z"/>
                    <w:rFonts w:ascii="Calibri" w:hAnsi="Calibri" w:cs="Calibri"/>
                    <w:color w:val="000000"/>
                    <w:sz w:val="22"/>
                    <w:szCs w:val="22"/>
                  </w:rPr>
                </w:rPrChange>
              </w:rPr>
              <w:pPrChange w:id="1895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5D3CEB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51" w:author="瑋婷 徐" w:date="2025-01-03T16:50:00Z" w16du:dateUtc="2025-01-03T08:50:00Z"/>
                <w:rFonts w:ascii="Times New Roman" w:eastAsiaTheme="minorEastAsia" w:hAnsi="Times New Roman" w:cs="Times New Roman"/>
                <w:rPrChange w:id="18952" w:author="瑋婷 徐" w:date="2025-01-06T15:35:00Z" w16du:dateUtc="2025-01-06T07:35:00Z">
                  <w:rPr>
                    <w:ins w:id="18953" w:author="瑋婷 徐" w:date="2025-01-03T16:50:00Z" w16du:dateUtc="2025-01-03T08:50:00Z"/>
                    <w:rFonts w:ascii="Times New Roman" w:eastAsia="Times New Roman" w:hAnsi="Times New Roman" w:cs="Times New Roman"/>
                    <w:sz w:val="20"/>
                    <w:szCs w:val="20"/>
                  </w:rPr>
                </w:rPrChange>
              </w:rPr>
              <w:pPrChange w:id="1895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9AD006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55" w:author="瑋婷 徐" w:date="2025-01-03T16:50:00Z" w16du:dateUtc="2025-01-03T08:50:00Z"/>
                <w:rFonts w:ascii="Times New Roman" w:eastAsiaTheme="minorEastAsia" w:hAnsi="Times New Roman" w:cs="Times New Roman"/>
                <w:rPrChange w:id="18956" w:author="瑋婷 徐" w:date="2025-01-06T15:35:00Z" w16du:dateUtc="2025-01-06T07:35:00Z">
                  <w:rPr>
                    <w:ins w:id="18957" w:author="瑋婷 徐" w:date="2025-01-03T16:50:00Z" w16du:dateUtc="2025-01-03T08:50:00Z"/>
                    <w:rFonts w:ascii="Times New Roman" w:eastAsia="Times New Roman" w:hAnsi="Times New Roman" w:cs="Times New Roman"/>
                    <w:sz w:val="20"/>
                    <w:szCs w:val="20"/>
                  </w:rPr>
                </w:rPrChange>
              </w:rPr>
              <w:pPrChange w:id="1895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CF5D179"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59" w:author="瑋婷 徐" w:date="2025-01-03T16:50:00Z" w16du:dateUtc="2025-01-03T08:50:00Z"/>
                <w:rFonts w:ascii="Times New Roman" w:eastAsiaTheme="minorEastAsia" w:hAnsi="Times New Roman" w:cs="Times New Roman"/>
                <w:rPrChange w:id="18960" w:author="瑋婷 徐" w:date="2025-01-06T15:35:00Z" w16du:dateUtc="2025-01-06T07:35:00Z">
                  <w:rPr>
                    <w:ins w:id="18961" w:author="瑋婷 徐" w:date="2025-01-03T16:50:00Z" w16du:dateUtc="2025-01-03T08:50:00Z"/>
                    <w:rFonts w:ascii="Times New Roman" w:eastAsia="Times New Roman" w:hAnsi="Times New Roman" w:cs="Times New Roman"/>
                    <w:sz w:val="20"/>
                    <w:szCs w:val="20"/>
                  </w:rPr>
                </w:rPrChange>
              </w:rPr>
              <w:pPrChange w:id="1896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D720F9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63" w:author="瑋婷 徐" w:date="2025-01-03T16:50:00Z" w16du:dateUtc="2025-01-03T08:50:00Z"/>
                <w:rFonts w:ascii="Times New Roman" w:eastAsiaTheme="minorEastAsia" w:hAnsi="Times New Roman" w:cs="Times New Roman"/>
                <w:color w:val="000000"/>
                <w:rPrChange w:id="18964" w:author="瑋婷 徐" w:date="2025-01-06T15:35:00Z" w16du:dateUtc="2025-01-06T07:35:00Z">
                  <w:rPr>
                    <w:ins w:id="18965" w:author="瑋婷 徐" w:date="2025-01-03T16:50:00Z" w16du:dateUtc="2025-01-03T08:50:00Z"/>
                    <w:rFonts w:ascii="Calibri" w:hAnsi="Calibri" w:cs="Calibri"/>
                    <w:color w:val="000000"/>
                    <w:sz w:val="22"/>
                    <w:szCs w:val="22"/>
                  </w:rPr>
                </w:rPrChange>
              </w:rPr>
              <w:pPrChange w:id="1896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8967" w:author="瑋婷 徐" w:date="2025-01-03T16:50:00Z" w16du:dateUtc="2025-01-03T08:50:00Z">
              <w:r w:rsidRPr="00727E7E">
                <w:rPr>
                  <w:rFonts w:ascii="Times New Roman" w:eastAsiaTheme="minorEastAsia" w:hAnsi="Times New Roman" w:cs="Times New Roman"/>
                  <w:color w:val="000000"/>
                  <w:rPrChange w:id="18968" w:author="瑋婷 徐" w:date="2025-01-06T15:35:00Z" w16du:dateUtc="2025-01-06T07:35:00Z">
                    <w:rPr>
                      <w:rFonts w:ascii="Calibri" w:hAnsi="Calibri" w:cs="Calibri"/>
                      <w:color w:val="000000"/>
                      <w:sz w:val="22"/>
                      <w:szCs w:val="22"/>
                    </w:rPr>
                  </w:rPrChange>
                </w:rPr>
                <w:t>*</w:t>
              </w:r>
            </w:ins>
          </w:p>
        </w:tc>
        <w:tc>
          <w:tcPr>
            <w:tcW w:w="162" w:type="pct"/>
            <w:noWrap/>
            <w:hideMark/>
          </w:tcPr>
          <w:p w14:paraId="1BCDA8DE"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69" w:author="瑋婷 徐" w:date="2025-01-03T16:50:00Z" w16du:dateUtc="2025-01-03T08:50:00Z"/>
                <w:rFonts w:ascii="Times New Roman" w:eastAsiaTheme="minorEastAsia" w:hAnsi="Times New Roman" w:cs="Times New Roman"/>
                <w:color w:val="000000"/>
                <w:rPrChange w:id="18970" w:author="瑋婷 徐" w:date="2025-01-06T15:35:00Z" w16du:dateUtc="2025-01-06T07:35:00Z">
                  <w:rPr>
                    <w:ins w:id="18971" w:author="瑋婷 徐" w:date="2025-01-03T16:50:00Z" w16du:dateUtc="2025-01-03T08:50:00Z"/>
                    <w:rFonts w:ascii="Calibri" w:hAnsi="Calibri" w:cs="Calibri"/>
                    <w:color w:val="000000"/>
                    <w:sz w:val="22"/>
                    <w:szCs w:val="22"/>
                  </w:rPr>
                </w:rPrChange>
              </w:rPr>
              <w:pPrChange w:id="1897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BD4145B"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73" w:author="瑋婷 徐" w:date="2025-01-03T16:50:00Z" w16du:dateUtc="2025-01-03T08:50:00Z"/>
                <w:rFonts w:ascii="Times New Roman" w:eastAsiaTheme="minorEastAsia" w:hAnsi="Times New Roman" w:cs="Times New Roman"/>
                <w:rPrChange w:id="18974" w:author="瑋婷 徐" w:date="2025-01-06T15:35:00Z" w16du:dateUtc="2025-01-06T07:35:00Z">
                  <w:rPr>
                    <w:ins w:id="18975" w:author="瑋婷 徐" w:date="2025-01-03T16:50:00Z" w16du:dateUtc="2025-01-03T08:50:00Z"/>
                    <w:rFonts w:ascii="Times New Roman" w:eastAsia="Times New Roman" w:hAnsi="Times New Roman" w:cs="Times New Roman"/>
                    <w:sz w:val="20"/>
                    <w:szCs w:val="20"/>
                  </w:rPr>
                </w:rPrChange>
              </w:rPr>
              <w:pPrChange w:id="1897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521DBA6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8977" w:author="瑋婷 徐" w:date="2025-01-03T16:50:00Z" w16du:dateUtc="2025-01-03T08:50:00Z"/>
                <w:rFonts w:ascii="Times New Roman" w:eastAsiaTheme="minorEastAsia" w:hAnsi="Times New Roman" w:cs="Times New Roman"/>
                <w:rPrChange w:id="18978" w:author="瑋婷 徐" w:date="2025-01-06T15:35:00Z" w16du:dateUtc="2025-01-06T07:35:00Z">
                  <w:rPr>
                    <w:ins w:id="18979" w:author="瑋婷 徐" w:date="2025-01-03T16:50:00Z" w16du:dateUtc="2025-01-03T08:50:00Z"/>
                    <w:rFonts w:ascii="Times New Roman" w:eastAsia="Times New Roman" w:hAnsi="Times New Roman" w:cs="Times New Roman"/>
                    <w:sz w:val="20"/>
                    <w:szCs w:val="20"/>
                  </w:rPr>
                </w:rPrChange>
              </w:rPr>
              <w:pPrChange w:id="1898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52A3069B" w14:textId="77777777" w:rsidTr="003C19C7">
        <w:trPr>
          <w:cnfStyle w:val="000000100000" w:firstRow="0" w:lastRow="0" w:firstColumn="0" w:lastColumn="0" w:oddVBand="0" w:evenVBand="0" w:oddHBand="1" w:evenHBand="0" w:firstRowFirstColumn="0" w:firstRowLastColumn="0" w:lastRowFirstColumn="0" w:lastRowLastColumn="0"/>
          <w:trHeight w:val="600"/>
          <w:ins w:id="1898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3646D2F9" w14:textId="77777777" w:rsidR="003C19C7" w:rsidRPr="00727E7E" w:rsidRDefault="003C19C7">
            <w:pPr>
              <w:spacing w:line="360" w:lineRule="auto"/>
              <w:rPr>
                <w:ins w:id="18982" w:author="瑋婷 徐" w:date="2025-01-03T16:50:00Z" w16du:dateUtc="2025-01-03T08:50:00Z"/>
                <w:rFonts w:ascii="Times New Roman" w:eastAsiaTheme="minorEastAsia" w:hAnsi="Times New Roman" w:cs="Times New Roman"/>
                <w:b w:val="0"/>
                <w:bCs w:val="0"/>
                <w:color w:val="000000"/>
                <w:rPrChange w:id="18983" w:author="瑋婷 徐" w:date="2025-01-06T15:35:00Z" w16du:dateUtc="2025-01-06T07:35:00Z">
                  <w:rPr>
                    <w:ins w:id="18984" w:author="瑋婷 徐" w:date="2025-01-03T16:50:00Z" w16du:dateUtc="2025-01-03T08:50:00Z"/>
                    <w:rFonts w:ascii="Calibri" w:hAnsi="Calibri" w:cs="Calibri"/>
                    <w:color w:val="000000"/>
                    <w:sz w:val="22"/>
                    <w:szCs w:val="22"/>
                  </w:rPr>
                </w:rPrChange>
              </w:rPr>
              <w:pPrChange w:id="18985" w:author="瑋婷 徐" w:date="2025-01-03T16:51:00Z" w16du:dateUtc="2025-01-03T08:51:00Z">
                <w:pPr/>
              </w:pPrChange>
            </w:pPr>
            <w:proofErr w:type="gramStart"/>
            <w:ins w:id="18986" w:author="瑋婷 徐" w:date="2025-01-03T16:50:00Z" w16du:dateUtc="2025-01-03T08:50:00Z">
              <w:r w:rsidRPr="00727E7E">
                <w:rPr>
                  <w:rFonts w:ascii="Times New Roman" w:eastAsiaTheme="minorEastAsia" w:hAnsi="Times New Roman" w:cs="Times New Roman" w:hint="eastAsia"/>
                  <w:b w:val="0"/>
                  <w:bCs w:val="0"/>
                  <w:color w:val="000000"/>
                  <w:rPrChange w:id="18987" w:author="瑋婷 徐" w:date="2025-01-06T15:35:00Z" w16du:dateUtc="2025-01-06T07:35:00Z">
                    <w:rPr>
                      <w:rFonts w:ascii="Calibri" w:hAnsi="Calibri" w:cs="Calibri" w:hint="eastAsia"/>
                      <w:color w:val="000000"/>
                      <w:sz w:val="22"/>
                      <w:szCs w:val="22"/>
                    </w:rPr>
                  </w:rPrChange>
                </w:rPr>
                <w:t>灰喉針尾雨燕</w:t>
              </w:r>
              <w:proofErr w:type="gramEnd"/>
              <w:r w:rsidRPr="00727E7E">
                <w:rPr>
                  <w:rFonts w:ascii="Times New Roman" w:eastAsiaTheme="minorEastAsia" w:hAnsi="Times New Roman" w:cs="Times New Roman"/>
                  <w:b w:val="0"/>
                  <w:bCs w:val="0"/>
                  <w:color w:val="000000"/>
                  <w:rPrChange w:id="18988" w:author="瑋婷 徐" w:date="2025-01-06T15:35:00Z" w16du:dateUtc="2025-01-06T07:35:00Z">
                    <w:rPr>
                      <w:rFonts w:ascii="Calibri" w:hAnsi="Calibri" w:cs="Calibri"/>
                      <w:color w:val="000000"/>
                      <w:sz w:val="22"/>
                      <w:szCs w:val="22"/>
                    </w:rPr>
                  </w:rPrChange>
                </w:rPr>
                <w:t xml:space="preserve"> </w:t>
              </w:r>
              <w:r w:rsidRPr="00727E7E">
                <w:rPr>
                  <w:rFonts w:ascii="Times New Roman" w:eastAsiaTheme="minorEastAsia" w:hAnsi="Times New Roman" w:cs="Times New Roman"/>
                  <w:b w:val="0"/>
                  <w:bCs w:val="0"/>
                  <w:color w:val="000000"/>
                  <w:rPrChange w:id="18989" w:author="瑋婷 徐" w:date="2025-01-06T15:35:00Z" w16du:dateUtc="2025-01-06T07:35:00Z">
                    <w:rPr>
                      <w:color w:val="000000"/>
                      <w:sz w:val="22"/>
                      <w:szCs w:val="22"/>
                    </w:rPr>
                  </w:rPrChange>
                </w:rPr>
                <w:t>※</w:t>
              </w:r>
              <w:r w:rsidRPr="00727E7E">
                <w:rPr>
                  <w:rFonts w:ascii="Times New Roman" w:eastAsiaTheme="minorEastAsia" w:hAnsi="Times New Roman" w:cs="Times New Roman"/>
                  <w:b w:val="0"/>
                  <w:bCs w:val="0"/>
                  <w:color w:val="000000"/>
                  <w:rPrChange w:id="18990"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56186E7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991" w:author="瑋婷 徐" w:date="2025-01-03T16:50:00Z" w16du:dateUtc="2025-01-03T08:50:00Z"/>
                <w:rFonts w:ascii="Times New Roman" w:eastAsiaTheme="minorEastAsia" w:hAnsi="Times New Roman" w:cs="Times New Roman"/>
                <w:i/>
                <w:iCs/>
                <w:color w:val="000000"/>
                <w:rPrChange w:id="18992" w:author="瑋婷 徐" w:date="2025-01-06T15:35:00Z" w16du:dateUtc="2025-01-06T07:35:00Z">
                  <w:rPr>
                    <w:ins w:id="18993" w:author="瑋婷 徐" w:date="2025-01-03T16:50:00Z" w16du:dateUtc="2025-01-03T08:50:00Z"/>
                    <w:rFonts w:ascii="Calibri" w:hAnsi="Calibri" w:cs="Calibri"/>
                    <w:i/>
                    <w:iCs/>
                    <w:color w:val="000000"/>
                    <w:sz w:val="22"/>
                    <w:szCs w:val="22"/>
                  </w:rPr>
                </w:rPrChange>
              </w:rPr>
              <w:pPrChange w:id="1899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8995" w:author="瑋婷 徐" w:date="2025-01-03T16:50:00Z" w16du:dateUtc="2025-01-03T08:50:00Z">
              <w:r w:rsidRPr="00727E7E">
                <w:rPr>
                  <w:rFonts w:ascii="Times New Roman" w:eastAsiaTheme="minorEastAsia" w:hAnsi="Times New Roman" w:cs="Times New Roman"/>
                  <w:i/>
                  <w:iCs/>
                  <w:color w:val="000000"/>
                  <w:rPrChange w:id="18996" w:author="瑋婷 徐" w:date="2025-01-06T15:35:00Z" w16du:dateUtc="2025-01-06T07:35:00Z">
                    <w:rPr>
                      <w:rFonts w:ascii="Calibri" w:hAnsi="Calibri" w:cs="Calibri"/>
                      <w:i/>
                      <w:iCs/>
                      <w:color w:val="000000"/>
                      <w:sz w:val="22"/>
                      <w:szCs w:val="22"/>
                    </w:rPr>
                  </w:rPrChange>
                </w:rPr>
                <w:t>Hirundapus cochinchinensis</w:t>
              </w:r>
            </w:ins>
          </w:p>
        </w:tc>
        <w:tc>
          <w:tcPr>
            <w:tcW w:w="162" w:type="pct"/>
            <w:noWrap/>
            <w:hideMark/>
          </w:tcPr>
          <w:p w14:paraId="0252235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8997" w:author="瑋婷 徐" w:date="2025-01-03T16:50:00Z" w16du:dateUtc="2025-01-03T08:50:00Z"/>
                <w:rFonts w:ascii="Times New Roman" w:eastAsiaTheme="minorEastAsia" w:hAnsi="Times New Roman" w:cs="Times New Roman"/>
                <w:i/>
                <w:iCs/>
                <w:color w:val="000000"/>
                <w:rPrChange w:id="18998" w:author="瑋婷 徐" w:date="2025-01-06T15:35:00Z" w16du:dateUtc="2025-01-06T07:35:00Z">
                  <w:rPr>
                    <w:ins w:id="18999" w:author="瑋婷 徐" w:date="2025-01-03T16:50:00Z" w16du:dateUtc="2025-01-03T08:50:00Z"/>
                    <w:rFonts w:ascii="Calibri" w:hAnsi="Calibri" w:cs="Calibri"/>
                    <w:i/>
                    <w:iCs/>
                    <w:color w:val="000000"/>
                    <w:sz w:val="22"/>
                    <w:szCs w:val="22"/>
                  </w:rPr>
                </w:rPrChange>
              </w:rPr>
              <w:pPrChange w:id="1900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423B51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01" w:author="瑋婷 徐" w:date="2025-01-03T16:50:00Z" w16du:dateUtc="2025-01-03T08:50:00Z"/>
                <w:rFonts w:ascii="Times New Roman" w:eastAsiaTheme="minorEastAsia" w:hAnsi="Times New Roman" w:cs="Times New Roman"/>
                <w:rPrChange w:id="19002" w:author="瑋婷 徐" w:date="2025-01-06T15:35:00Z" w16du:dateUtc="2025-01-06T07:35:00Z">
                  <w:rPr>
                    <w:ins w:id="19003" w:author="瑋婷 徐" w:date="2025-01-03T16:50:00Z" w16du:dateUtc="2025-01-03T08:50:00Z"/>
                    <w:rFonts w:ascii="Times New Roman" w:eastAsia="Times New Roman" w:hAnsi="Times New Roman" w:cs="Times New Roman"/>
                    <w:sz w:val="20"/>
                    <w:szCs w:val="20"/>
                  </w:rPr>
                </w:rPrChange>
              </w:rPr>
              <w:pPrChange w:id="1900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8E6714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05" w:author="瑋婷 徐" w:date="2025-01-03T16:50:00Z" w16du:dateUtc="2025-01-03T08:50:00Z"/>
                <w:rFonts w:ascii="Times New Roman" w:eastAsiaTheme="minorEastAsia" w:hAnsi="Times New Roman" w:cs="Times New Roman"/>
                <w:rPrChange w:id="19006" w:author="瑋婷 徐" w:date="2025-01-06T15:35:00Z" w16du:dateUtc="2025-01-06T07:35:00Z">
                  <w:rPr>
                    <w:ins w:id="19007" w:author="瑋婷 徐" w:date="2025-01-03T16:50:00Z" w16du:dateUtc="2025-01-03T08:50:00Z"/>
                    <w:rFonts w:ascii="Times New Roman" w:eastAsia="Times New Roman" w:hAnsi="Times New Roman" w:cs="Times New Roman"/>
                    <w:sz w:val="20"/>
                    <w:szCs w:val="20"/>
                  </w:rPr>
                </w:rPrChange>
              </w:rPr>
              <w:pPrChange w:id="1900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B944CF8"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09" w:author="瑋婷 徐" w:date="2025-01-03T16:50:00Z" w16du:dateUtc="2025-01-03T08:50:00Z"/>
                <w:rFonts w:ascii="Times New Roman" w:eastAsiaTheme="minorEastAsia" w:hAnsi="Times New Roman" w:cs="Times New Roman"/>
                <w:rPrChange w:id="19010" w:author="瑋婷 徐" w:date="2025-01-06T15:35:00Z" w16du:dateUtc="2025-01-06T07:35:00Z">
                  <w:rPr>
                    <w:ins w:id="19011" w:author="瑋婷 徐" w:date="2025-01-03T16:50:00Z" w16du:dateUtc="2025-01-03T08:50:00Z"/>
                    <w:rFonts w:ascii="Times New Roman" w:eastAsia="Times New Roman" w:hAnsi="Times New Roman" w:cs="Times New Roman"/>
                    <w:sz w:val="20"/>
                    <w:szCs w:val="20"/>
                  </w:rPr>
                </w:rPrChange>
              </w:rPr>
              <w:pPrChange w:id="1901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35984F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13" w:author="瑋婷 徐" w:date="2025-01-03T16:50:00Z" w16du:dateUtc="2025-01-03T08:50:00Z"/>
                <w:rFonts w:ascii="Times New Roman" w:eastAsiaTheme="minorEastAsia" w:hAnsi="Times New Roman" w:cs="Times New Roman"/>
                <w:rPrChange w:id="19014" w:author="瑋婷 徐" w:date="2025-01-06T15:35:00Z" w16du:dateUtc="2025-01-06T07:35:00Z">
                  <w:rPr>
                    <w:ins w:id="19015" w:author="瑋婷 徐" w:date="2025-01-03T16:50:00Z" w16du:dateUtc="2025-01-03T08:50:00Z"/>
                    <w:rFonts w:ascii="Times New Roman" w:eastAsia="Times New Roman" w:hAnsi="Times New Roman" w:cs="Times New Roman"/>
                    <w:sz w:val="20"/>
                    <w:szCs w:val="20"/>
                  </w:rPr>
                </w:rPrChange>
              </w:rPr>
              <w:pPrChange w:id="1901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C4E940E"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17" w:author="瑋婷 徐" w:date="2025-01-03T16:50:00Z" w16du:dateUtc="2025-01-03T08:50:00Z"/>
                <w:rFonts w:ascii="Times New Roman" w:eastAsiaTheme="minorEastAsia" w:hAnsi="Times New Roman" w:cs="Times New Roman"/>
                <w:rPrChange w:id="19018" w:author="瑋婷 徐" w:date="2025-01-06T15:35:00Z" w16du:dateUtc="2025-01-06T07:35:00Z">
                  <w:rPr>
                    <w:ins w:id="19019" w:author="瑋婷 徐" w:date="2025-01-03T16:50:00Z" w16du:dateUtc="2025-01-03T08:50:00Z"/>
                    <w:rFonts w:ascii="Times New Roman" w:eastAsia="Times New Roman" w:hAnsi="Times New Roman" w:cs="Times New Roman"/>
                    <w:sz w:val="20"/>
                    <w:szCs w:val="20"/>
                  </w:rPr>
                </w:rPrChange>
              </w:rPr>
              <w:pPrChange w:id="1902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D92A9E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21" w:author="瑋婷 徐" w:date="2025-01-03T16:50:00Z" w16du:dateUtc="2025-01-03T08:50:00Z"/>
                <w:rFonts w:ascii="Times New Roman" w:eastAsiaTheme="minorEastAsia" w:hAnsi="Times New Roman" w:cs="Times New Roman"/>
                <w:rPrChange w:id="19022" w:author="瑋婷 徐" w:date="2025-01-06T15:35:00Z" w16du:dateUtc="2025-01-06T07:35:00Z">
                  <w:rPr>
                    <w:ins w:id="19023" w:author="瑋婷 徐" w:date="2025-01-03T16:50:00Z" w16du:dateUtc="2025-01-03T08:50:00Z"/>
                    <w:rFonts w:ascii="Times New Roman" w:eastAsia="Times New Roman" w:hAnsi="Times New Roman" w:cs="Times New Roman"/>
                    <w:sz w:val="20"/>
                    <w:szCs w:val="20"/>
                  </w:rPr>
                </w:rPrChange>
              </w:rPr>
              <w:pPrChange w:id="1902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E8C4A45"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25" w:author="瑋婷 徐" w:date="2025-01-03T16:50:00Z" w16du:dateUtc="2025-01-03T08:50:00Z"/>
                <w:rFonts w:ascii="Times New Roman" w:eastAsiaTheme="minorEastAsia" w:hAnsi="Times New Roman" w:cs="Times New Roman"/>
                <w:rPrChange w:id="19026" w:author="瑋婷 徐" w:date="2025-01-06T15:35:00Z" w16du:dateUtc="2025-01-06T07:35:00Z">
                  <w:rPr>
                    <w:ins w:id="19027" w:author="瑋婷 徐" w:date="2025-01-03T16:50:00Z" w16du:dateUtc="2025-01-03T08:50:00Z"/>
                    <w:rFonts w:ascii="Times New Roman" w:eastAsia="Times New Roman" w:hAnsi="Times New Roman" w:cs="Times New Roman"/>
                    <w:sz w:val="20"/>
                    <w:szCs w:val="20"/>
                  </w:rPr>
                </w:rPrChange>
              </w:rPr>
              <w:pPrChange w:id="1902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70A2CFB"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29" w:author="瑋婷 徐" w:date="2025-01-03T16:50:00Z" w16du:dateUtc="2025-01-03T08:50:00Z"/>
                <w:rFonts w:ascii="Times New Roman" w:eastAsiaTheme="minorEastAsia" w:hAnsi="Times New Roman" w:cs="Times New Roman"/>
                <w:rPrChange w:id="19030" w:author="瑋婷 徐" w:date="2025-01-06T15:35:00Z" w16du:dateUtc="2025-01-06T07:35:00Z">
                  <w:rPr>
                    <w:ins w:id="19031" w:author="瑋婷 徐" w:date="2025-01-03T16:50:00Z" w16du:dateUtc="2025-01-03T08:50:00Z"/>
                    <w:rFonts w:ascii="Times New Roman" w:eastAsia="Times New Roman" w:hAnsi="Times New Roman" w:cs="Times New Roman"/>
                    <w:sz w:val="20"/>
                    <w:szCs w:val="20"/>
                  </w:rPr>
                </w:rPrChange>
              </w:rPr>
              <w:pPrChange w:id="1903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C6C72F2"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33" w:author="瑋婷 徐" w:date="2025-01-03T16:50:00Z" w16du:dateUtc="2025-01-03T08:50:00Z"/>
                <w:rFonts w:ascii="Times New Roman" w:eastAsiaTheme="minorEastAsia" w:hAnsi="Times New Roman" w:cs="Times New Roman"/>
                <w:rPrChange w:id="19034" w:author="瑋婷 徐" w:date="2025-01-06T15:35:00Z" w16du:dateUtc="2025-01-06T07:35:00Z">
                  <w:rPr>
                    <w:ins w:id="19035" w:author="瑋婷 徐" w:date="2025-01-03T16:50:00Z" w16du:dateUtc="2025-01-03T08:50:00Z"/>
                    <w:rFonts w:ascii="Times New Roman" w:eastAsia="Times New Roman" w:hAnsi="Times New Roman" w:cs="Times New Roman"/>
                    <w:sz w:val="20"/>
                    <w:szCs w:val="20"/>
                  </w:rPr>
                </w:rPrChange>
              </w:rPr>
              <w:pPrChange w:id="1903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7829EFC"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37" w:author="瑋婷 徐" w:date="2025-01-03T16:50:00Z" w16du:dateUtc="2025-01-03T08:50:00Z"/>
                <w:rFonts w:ascii="Times New Roman" w:eastAsiaTheme="minorEastAsia" w:hAnsi="Times New Roman" w:cs="Times New Roman"/>
                <w:rPrChange w:id="19038" w:author="瑋婷 徐" w:date="2025-01-06T15:35:00Z" w16du:dateUtc="2025-01-06T07:35:00Z">
                  <w:rPr>
                    <w:ins w:id="19039" w:author="瑋婷 徐" w:date="2025-01-03T16:50:00Z" w16du:dateUtc="2025-01-03T08:50:00Z"/>
                    <w:rFonts w:ascii="Times New Roman" w:eastAsia="Times New Roman" w:hAnsi="Times New Roman" w:cs="Times New Roman"/>
                    <w:sz w:val="20"/>
                    <w:szCs w:val="20"/>
                  </w:rPr>
                </w:rPrChange>
              </w:rPr>
              <w:pPrChange w:id="1904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919E0C6"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41" w:author="瑋婷 徐" w:date="2025-01-03T16:50:00Z" w16du:dateUtc="2025-01-03T08:50:00Z"/>
                <w:rFonts w:ascii="Times New Roman" w:eastAsiaTheme="minorEastAsia" w:hAnsi="Times New Roman" w:cs="Times New Roman"/>
                <w:rPrChange w:id="19042" w:author="瑋婷 徐" w:date="2025-01-06T15:35:00Z" w16du:dateUtc="2025-01-06T07:35:00Z">
                  <w:rPr>
                    <w:ins w:id="19043" w:author="瑋婷 徐" w:date="2025-01-03T16:50:00Z" w16du:dateUtc="2025-01-03T08:50:00Z"/>
                    <w:rFonts w:ascii="Times New Roman" w:eastAsia="Times New Roman" w:hAnsi="Times New Roman" w:cs="Times New Roman"/>
                    <w:sz w:val="20"/>
                    <w:szCs w:val="20"/>
                  </w:rPr>
                </w:rPrChange>
              </w:rPr>
              <w:pPrChange w:id="1904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0D0BA63"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45" w:author="瑋婷 徐" w:date="2025-01-03T16:50:00Z" w16du:dateUtc="2025-01-03T08:50:00Z"/>
                <w:rFonts w:ascii="Times New Roman" w:eastAsiaTheme="minorEastAsia" w:hAnsi="Times New Roman" w:cs="Times New Roman"/>
                <w:rPrChange w:id="19046" w:author="瑋婷 徐" w:date="2025-01-06T15:35:00Z" w16du:dateUtc="2025-01-06T07:35:00Z">
                  <w:rPr>
                    <w:ins w:id="19047" w:author="瑋婷 徐" w:date="2025-01-03T16:50:00Z" w16du:dateUtc="2025-01-03T08:50:00Z"/>
                    <w:rFonts w:ascii="Times New Roman" w:eastAsia="Times New Roman" w:hAnsi="Times New Roman" w:cs="Times New Roman"/>
                    <w:sz w:val="20"/>
                    <w:szCs w:val="20"/>
                  </w:rPr>
                </w:rPrChange>
              </w:rPr>
              <w:pPrChange w:id="1904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28B331F"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49" w:author="瑋婷 徐" w:date="2025-01-03T16:50:00Z" w16du:dateUtc="2025-01-03T08:50:00Z"/>
                <w:rFonts w:ascii="Times New Roman" w:eastAsiaTheme="minorEastAsia" w:hAnsi="Times New Roman" w:cs="Times New Roman"/>
                <w:rPrChange w:id="19050" w:author="瑋婷 徐" w:date="2025-01-06T15:35:00Z" w16du:dateUtc="2025-01-06T07:35:00Z">
                  <w:rPr>
                    <w:ins w:id="19051" w:author="瑋婷 徐" w:date="2025-01-03T16:50:00Z" w16du:dateUtc="2025-01-03T08:50:00Z"/>
                    <w:rFonts w:ascii="Times New Roman" w:eastAsia="Times New Roman" w:hAnsi="Times New Roman" w:cs="Times New Roman"/>
                    <w:sz w:val="20"/>
                    <w:szCs w:val="20"/>
                  </w:rPr>
                </w:rPrChange>
              </w:rPr>
              <w:pPrChange w:id="1905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34E6DB"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53" w:author="瑋婷 徐" w:date="2025-01-03T16:50:00Z" w16du:dateUtc="2025-01-03T08:50:00Z"/>
                <w:rFonts w:ascii="Times New Roman" w:eastAsiaTheme="minorEastAsia" w:hAnsi="Times New Roman" w:cs="Times New Roman"/>
                <w:rPrChange w:id="19054" w:author="瑋婷 徐" w:date="2025-01-06T15:35:00Z" w16du:dateUtc="2025-01-06T07:35:00Z">
                  <w:rPr>
                    <w:ins w:id="19055" w:author="瑋婷 徐" w:date="2025-01-03T16:50:00Z" w16du:dateUtc="2025-01-03T08:50:00Z"/>
                    <w:rFonts w:ascii="Times New Roman" w:eastAsia="Times New Roman" w:hAnsi="Times New Roman" w:cs="Times New Roman"/>
                    <w:sz w:val="20"/>
                    <w:szCs w:val="20"/>
                  </w:rPr>
                </w:rPrChange>
              </w:rPr>
              <w:pPrChange w:id="1905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5893B0B"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57" w:author="瑋婷 徐" w:date="2025-01-03T16:50:00Z" w16du:dateUtc="2025-01-03T08:50:00Z"/>
                <w:rFonts w:ascii="Times New Roman" w:eastAsiaTheme="minorEastAsia" w:hAnsi="Times New Roman" w:cs="Times New Roman"/>
                <w:rPrChange w:id="19058" w:author="瑋婷 徐" w:date="2025-01-06T15:35:00Z" w16du:dateUtc="2025-01-06T07:35:00Z">
                  <w:rPr>
                    <w:ins w:id="19059" w:author="瑋婷 徐" w:date="2025-01-03T16:50:00Z" w16du:dateUtc="2025-01-03T08:50:00Z"/>
                    <w:rFonts w:ascii="Times New Roman" w:eastAsia="Times New Roman" w:hAnsi="Times New Roman" w:cs="Times New Roman"/>
                    <w:sz w:val="20"/>
                    <w:szCs w:val="20"/>
                  </w:rPr>
                </w:rPrChange>
              </w:rPr>
              <w:pPrChange w:id="1906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CAB0CE2"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61" w:author="瑋婷 徐" w:date="2025-01-03T16:50:00Z" w16du:dateUtc="2025-01-03T08:50:00Z"/>
                <w:rFonts w:ascii="Times New Roman" w:eastAsiaTheme="minorEastAsia" w:hAnsi="Times New Roman" w:cs="Times New Roman"/>
                <w:rPrChange w:id="19062" w:author="瑋婷 徐" w:date="2025-01-06T15:35:00Z" w16du:dateUtc="2025-01-06T07:35:00Z">
                  <w:rPr>
                    <w:ins w:id="19063" w:author="瑋婷 徐" w:date="2025-01-03T16:50:00Z" w16du:dateUtc="2025-01-03T08:50:00Z"/>
                    <w:rFonts w:ascii="Times New Roman" w:eastAsia="Times New Roman" w:hAnsi="Times New Roman" w:cs="Times New Roman"/>
                    <w:sz w:val="20"/>
                    <w:szCs w:val="20"/>
                  </w:rPr>
                </w:rPrChange>
              </w:rPr>
              <w:pPrChange w:id="1906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91A058E"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65" w:author="瑋婷 徐" w:date="2025-01-03T16:50:00Z" w16du:dateUtc="2025-01-03T08:50:00Z"/>
                <w:rFonts w:ascii="Times New Roman" w:eastAsiaTheme="minorEastAsia" w:hAnsi="Times New Roman" w:cs="Times New Roman"/>
                <w:rPrChange w:id="19066" w:author="瑋婷 徐" w:date="2025-01-06T15:35:00Z" w16du:dateUtc="2025-01-06T07:35:00Z">
                  <w:rPr>
                    <w:ins w:id="19067" w:author="瑋婷 徐" w:date="2025-01-03T16:50:00Z" w16du:dateUtc="2025-01-03T08:50:00Z"/>
                    <w:rFonts w:ascii="Times New Roman" w:eastAsia="Times New Roman" w:hAnsi="Times New Roman" w:cs="Times New Roman"/>
                    <w:sz w:val="20"/>
                    <w:szCs w:val="20"/>
                  </w:rPr>
                </w:rPrChange>
              </w:rPr>
              <w:pPrChange w:id="1906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653EF0E"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69" w:author="瑋婷 徐" w:date="2025-01-03T16:50:00Z" w16du:dateUtc="2025-01-03T08:50:00Z"/>
                <w:rFonts w:ascii="Times New Roman" w:eastAsiaTheme="minorEastAsia" w:hAnsi="Times New Roman" w:cs="Times New Roman"/>
                <w:color w:val="000000"/>
                <w:rPrChange w:id="19070" w:author="瑋婷 徐" w:date="2025-01-06T15:35:00Z" w16du:dateUtc="2025-01-06T07:35:00Z">
                  <w:rPr>
                    <w:ins w:id="19071" w:author="瑋婷 徐" w:date="2025-01-03T16:50:00Z" w16du:dateUtc="2025-01-03T08:50:00Z"/>
                    <w:rFonts w:ascii="Calibri" w:hAnsi="Calibri" w:cs="Calibri"/>
                    <w:color w:val="000000"/>
                    <w:sz w:val="22"/>
                    <w:szCs w:val="22"/>
                  </w:rPr>
                </w:rPrChange>
              </w:rPr>
              <w:pPrChange w:id="1907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9073" w:author="瑋婷 徐" w:date="2025-01-03T16:50:00Z" w16du:dateUtc="2025-01-03T08:50:00Z">
              <w:r w:rsidRPr="00727E7E">
                <w:rPr>
                  <w:rFonts w:ascii="Times New Roman" w:eastAsiaTheme="minorEastAsia" w:hAnsi="Times New Roman" w:cs="Times New Roman"/>
                  <w:color w:val="000000"/>
                  <w:rPrChange w:id="19074" w:author="瑋婷 徐" w:date="2025-01-06T15:35:00Z" w16du:dateUtc="2025-01-06T07:35:00Z">
                    <w:rPr>
                      <w:rFonts w:ascii="Calibri" w:hAnsi="Calibri" w:cs="Calibri"/>
                      <w:color w:val="000000"/>
                      <w:sz w:val="22"/>
                      <w:szCs w:val="22"/>
                    </w:rPr>
                  </w:rPrChange>
                </w:rPr>
                <w:t>*</w:t>
              </w:r>
            </w:ins>
          </w:p>
        </w:tc>
        <w:tc>
          <w:tcPr>
            <w:tcW w:w="162" w:type="pct"/>
            <w:noWrap/>
            <w:hideMark/>
          </w:tcPr>
          <w:p w14:paraId="4D06B717"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75" w:author="瑋婷 徐" w:date="2025-01-03T16:50:00Z" w16du:dateUtc="2025-01-03T08:50:00Z"/>
                <w:rFonts w:ascii="Times New Roman" w:eastAsiaTheme="minorEastAsia" w:hAnsi="Times New Roman" w:cs="Times New Roman"/>
                <w:color w:val="000000"/>
                <w:rPrChange w:id="19076" w:author="瑋婷 徐" w:date="2025-01-06T15:35:00Z" w16du:dateUtc="2025-01-06T07:35:00Z">
                  <w:rPr>
                    <w:ins w:id="19077" w:author="瑋婷 徐" w:date="2025-01-03T16:50:00Z" w16du:dateUtc="2025-01-03T08:50:00Z"/>
                    <w:rFonts w:ascii="Calibri" w:hAnsi="Calibri" w:cs="Calibri"/>
                    <w:color w:val="000000"/>
                    <w:sz w:val="22"/>
                    <w:szCs w:val="22"/>
                  </w:rPr>
                </w:rPrChange>
              </w:rPr>
              <w:pPrChange w:id="1907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15AAC061" w14:textId="77777777" w:rsidR="003C19C7" w:rsidRPr="00727E7E" w:rsidRDefault="003C19C7">
            <w:pPr>
              <w:spacing w:line="360" w:lineRule="auto"/>
              <w:cnfStyle w:val="000000100000" w:firstRow="0" w:lastRow="0" w:firstColumn="0" w:lastColumn="0" w:oddVBand="0" w:evenVBand="0" w:oddHBand="1" w:evenHBand="0" w:firstRowFirstColumn="0" w:firstRowLastColumn="0" w:lastRowFirstColumn="0" w:lastRowLastColumn="0"/>
              <w:rPr>
                <w:ins w:id="19079" w:author="瑋婷 徐" w:date="2025-01-03T16:50:00Z" w16du:dateUtc="2025-01-03T08:50:00Z"/>
                <w:rFonts w:ascii="Times New Roman" w:eastAsiaTheme="minorEastAsia" w:hAnsi="Times New Roman" w:cs="Times New Roman"/>
                <w:rPrChange w:id="19080" w:author="瑋婷 徐" w:date="2025-01-06T15:35:00Z" w16du:dateUtc="2025-01-06T07:35:00Z">
                  <w:rPr>
                    <w:ins w:id="19081" w:author="瑋婷 徐" w:date="2025-01-03T16:50:00Z" w16du:dateUtc="2025-01-03T08:50:00Z"/>
                    <w:rFonts w:ascii="Times New Roman" w:eastAsia="Times New Roman" w:hAnsi="Times New Roman" w:cs="Times New Roman"/>
                    <w:sz w:val="20"/>
                    <w:szCs w:val="20"/>
                  </w:rPr>
                </w:rPrChange>
              </w:rPr>
              <w:pPrChange w:id="1908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49EC56C4" w14:textId="77777777" w:rsidTr="003C19C7">
        <w:trPr>
          <w:trHeight w:val="300"/>
          <w:ins w:id="1908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53413915" w14:textId="77777777" w:rsidR="003C19C7" w:rsidRPr="00727E7E" w:rsidRDefault="003C19C7">
            <w:pPr>
              <w:spacing w:line="360" w:lineRule="auto"/>
              <w:rPr>
                <w:ins w:id="19084" w:author="瑋婷 徐" w:date="2025-01-03T16:50:00Z" w16du:dateUtc="2025-01-03T08:50:00Z"/>
                <w:rFonts w:ascii="Times New Roman" w:eastAsiaTheme="minorEastAsia" w:hAnsi="Times New Roman" w:cs="Times New Roman"/>
                <w:b w:val="0"/>
                <w:bCs w:val="0"/>
                <w:color w:val="000000"/>
                <w:rPrChange w:id="19085" w:author="瑋婷 徐" w:date="2025-01-06T15:35:00Z" w16du:dateUtc="2025-01-06T07:35:00Z">
                  <w:rPr>
                    <w:ins w:id="19086" w:author="瑋婷 徐" w:date="2025-01-03T16:50:00Z" w16du:dateUtc="2025-01-03T08:50:00Z"/>
                    <w:rFonts w:ascii="Calibri" w:hAnsi="Calibri" w:cs="Calibri"/>
                    <w:color w:val="000000"/>
                    <w:sz w:val="22"/>
                    <w:szCs w:val="22"/>
                  </w:rPr>
                </w:rPrChange>
              </w:rPr>
              <w:pPrChange w:id="19087" w:author="瑋婷 徐" w:date="2025-01-03T16:51:00Z" w16du:dateUtc="2025-01-03T08:51:00Z">
                <w:pPr/>
              </w:pPrChange>
            </w:pPr>
            <w:ins w:id="19088" w:author="瑋婷 徐" w:date="2025-01-03T16:50:00Z" w16du:dateUtc="2025-01-03T08:50:00Z">
              <w:r w:rsidRPr="00727E7E">
                <w:rPr>
                  <w:rFonts w:ascii="Times New Roman" w:eastAsiaTheme="minorEastAsia" w:hAnsi="Times New Roman" w:cs="Times New Roman" w:hint="eastAsia"/>
                  <w:b w:val="0"/>
                  <w:bCs w:val="0"/>
                  <w:color w:val="000000"/>
                  <w:rPrChange w:id="19089" w:author="瑋婷 徐" w:date="2025-01-06T15:35:00Z" w16du:dateUtc="2025-01-06T07:35:00Z">
                    <w:rPr>
                      <w:rFonts w:ascii="Calibri" w:hAnsi="Calibri" w:cs="Calibri" w:hint="eastAsia"/>
                      <w:color w:val="000000"/>
                      <w:sz w:val="22"/>
                      <w:szCs w:val="22"/>
                    </w:rPr>
                  </w:rPrChange>
                </w:rPr>
                <w:t>小雨燕</w:t>
              </w:r>
              <w:r w:rsidRPr="00727E7E">
                <w:rPr>
                  <w:rFonts w:ascii="Times New Roman" w:eastAsiaTheme="minorEastAsia" w:hAnsi="Times New Roman" w:cs="Times New Roman"/>
                  <w:b w:val="0"/>
                  <w:bCs w:val="0"/>
                  <w:color w:val="000000"/>
                  <w:rPrChange w:id="19090" w:author="瑋婷 徐" w:date="2025-01-06T15:35:00Z" w16du:dateUtc="2025-01-06T07:35:00Z">
                    <w:rPr>
                      <w:rFonts w:ascii="Calibri" w:hAnsi="Calibri" w:cs="Calibri"/>
                      <w:color w:val="000000"/>
                      <w:sz w:val="22"/>
                      <w:szCs w:val="22"/>
                    </w:rPr>
                  </w:rPrChange>
                </w:rPr>
                <w:t xml:space="preserve"> </w:t>
              </w:r>
              <w:r w:rsidRPr="00727E7E">
                <w:rPr>
                  <w:rFonts w:ascii="Times New Roman" w:eastAsiaTheme="minorEastAsia" w:hAnsi="Times New Roman" w:cs="Times New Roman"/>
                  <w:b w:val="0"/>
                  <w:bCs w:val="0"/>
                  <w:color w:val="000000"/>
                  <w:rPrChange w:id="19091" w:author="瑋婷 徐" w:date="2025-01-06T15:35:00Z" w16du:dateUtc="2025-01-06T07:35:00Z">
                    <w:rPr>
                      <w:color w:val="000000"/>
                      <w:sz w:val="22"/>
                      <w:szCs w:val="22"/>
                    </w:rPr>
                  </w:rPrChange>
                </w:rPr>
                <w:t>※</w:t>
              </w:r>
              <w:r w:rsidRPr="00727E7E">
                <w:rPr>
                  <w:rFonts w:ascii="Times New Roman" w:eastAsiaTheme="minorEastAsia" w:hAnsi="Times New Roman" w:cs="Times New Roman"/>
                  <w:b w:val="0"/>
                  <w:bCs w:val="0"/>
                  <w:color w:val="000000"/>
                  <w:rPrChange w:id="19092" w:author="瑋婷 徐" w:date="2025-01-06T15:35:00Z" w16du:dateUtc="2025-01-06T07:35:00Z">
                    <w:rPr>
                      <w:rFonts w:ascii="Calibri" w:hAnsi="Calibri" w:cs="Calibri"/>
                      <w:color w:val="000000"/>
                      <w:sz w:val="22"/>
                      <w:szCs w:val="22"/>
                    </w:rPr>
                  </w:rPrChange>
                </w:rPr>
                <w:t xml:space="preserve"> </w:t>
              </w:r>
            </w:ins>
          </w:p>
        </w:tc>
        <w:tc>
          <w:tcPr>
            <w:tcW w:w="904" w:type="pct"/>
            <w:hideMark/>
          </w:tcPr>
          <w:p w14:paraId="0837AD2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093" w:author="瑋婷 徐" w:date="2025-01-03T16:50:00Z" w16du:dateUtc="2025-01-03T08:50:00Z"/>
                <w:rFonts w:ascii="Times New Roman" w:eastAsiaTheme="minorEastAsia" w:hAnsi="Times New Roman" w:cs="Times New Roman"/>
                <w:i/>
                <w:iCs/>
                <w:color w:val="000000"/>
                <w:rPrChange w:id="19094" w:author="瑋婷 徐" w:date="2025-01-06T15:35:00Z" w16du:dateUtc="2025-01-06T07:35:00Z">
                  <w:rPr>
                    <w:ins w:id="19095" w:author="瑋婷 徐" w:date="2025-01-03T16:50:00Z" w16du:dateUtc="2025-01-03T08:50:00Z"/>
                    <w:rFonts w:ascii="Calibri" w:hAnsi="Calibri" w:cs="Calibri"/>
                    <w:i/>
                    <w:iCs/>
                    <w:color w:val="000000"/>
                    <w:sz w:val="22"/>
                    <w:szCs w:val="22"/>
                  </w:rPr>
                </w:rPrChange>
              </w:rPr>
              <w:pPrChange w:id="1909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9097" w:author="瑋婷 徐" w:date="2025-01-03T16:50:00Z" w16du:dateUtc="2025-01-03T08:50:00Z">
              <w:r w:rsidRPr="00727E7E">
                <w:rPr>
                  <w:rFonts w:ascii="Times New Roman" w:eastAsiaTheme="minorEastAsia" w:hAnsi="Times New Roman" w:cs="Times New Roman"/>
                  <w:i/>
                  <w:iCs/>
                  <w:color w:val="000000"/>
                  <w:rPrChange w:id="19098" w:author="瑋婷 徐" w:date="2025-01-06T15:35:00Z" w16du:dateUtc="2025-01-06T07:35:00Z">
                    <w:rPr>
                      <w:rFonts w:ascii="Calibri" w:hAnsi="Calibri" w:cs="Calibri"/>
                      <w:i/>
                      <w:iCs/>
                      <w:color w:val="000000"/>
                      <w:sz w:val="22"/>
                      <w:szCs w:val="22"/>
                    </w:rPr>
                  </w:rPrChange>
                </w:rPr>
                <w:t>Apus nipalensis</w:t>
              </w:r>
            </w:ins>
          </w:p>
        </w:tc>
        <w:tc>
          <w:tcPr>
            <w:tcW w:w="162" w:type="pct"/>
            <w:noWrap/>
            <w:hideMark/>
          </w:tcPr>
          <w:p w14:paraId="5AF97DF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099" w:author="瑋婷 徐" w:date="2025-01-03T16:50:00Z" w16du:dateUtc="2025-01-03T08:50:00Z"/>
                <w:rFonts w:ascii="Times New Roman" w:eastAsiaTheme="minorEastAsia" w:hAnsi="Times New Roman" w:cs="Times New Roman"/>
                <w:i/>
                <w:iCs/>
                <w:color w:val="000000"/>
                <w:rPrChange w:id="19100" w:author="瑋婷 徐" w:date="2025-01-06T15:35:00Z" w16du:dateUtc="2025-01-06T07:35:00Z">
                  <w:rPr>
                    <w:ins w:id="19101" w:author="瑋婷 徐" w:date="2025-01-03T16:50:00Z" w16du:dateUtc="2025-01-03T08:50:00Z"/>
                    <w:rFonts w:ascii="Calibri" w:hAnsi="Calibri" w:cs="Calibri"/>
                    <w:i/>
                    <w:iCs/>
                    <w:color w:val="000000"/>
                    <w:sz w:val="22"/>
                    <w:szCs w:val="22"/>
                  </w:rPr>
                </w:rPrChange>
              </w:rPr>
              <w:pPrChange w:id="1910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0614DC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03" w:author="瑋婷 徐" w:date="2025-01-03T16:50:00Z" w16du:dateUtc="2025-01-03T08:50:00Z"/>
                <w:rFonts w:ascii="Times New Roman" w:eastAsiaTheme="minorEastAsia" w:hAnsi="Times New Roman" w:cs="Times New Roman"/>
                <w:color w:val="000000"/>
                <w:rPrChange w:id="19104" w:author="瑋婷 徐" w:date="2025-01-06T15:35:00Z" w16du:dateUtc="2025-01-06T07:35:00Z">
                  <w:rPr>
                    <w:ins w:id="19105" w:author="瑋婷 徐" w:date="2025-01-03T16:50:00Z" w16du:dateUtc="2025-01-03T08:50:00Z"/>
                    <w:rFonts w:ascii="Calibri" w:hAnsi="Calibri" w:cs="Calibri"/>
                    <w:color w:val="000000"/>
                    <w:sz w:val="22"/>
                    <w:szCs w:val="22"/>
                  </w:rPr>
                </w:rPrChange>
              </w:rPr>
              <w:pPrChange w:id="1910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9107" w:author="瑋婷 徐" w:date="2025-01-03T16:50:00Z" w16du:dateUtc="2025-01-03T08:50:00Z">
              <w:r w:rsidRPr="00727E7E">
                <w:rPr>
                  <w:rFonts w:ascii="Times New Roman" w:eastAsiaTheme="minorEastAsia" w:hAnsi="Times New Roman" w:cs="Times New Roman"/>
                  <w:color w:val="000000"/>
                  <w:rPrChange w:id="19108" w:author="瑋婷 徐" w:date="2025-01-06T15:35:00Z" w16du:dateUtc="2025-01-06T07:35:00Z">
                    <w:rPr>
                      <w:rFonts w:ascii="Calibri" w:hAnsi="Calibri" w:cs="Calibri"/>
                      <w:color w:val="000000"/>
                      <w:sz w:val="22"/>
                      <w:szCs w:val="22"/>
                    </w:rPr>
                  </w:rPrChange>
                </w:rPr>
                <w:t>*</w:t>
              </w:r>
            </w:ins>
          </w:p>
        </w:tc>
        <w:tc>
          <w:tcPr>
            <w:tcW w:w="162" w:type="pct"/>
            <w:noWrap/>
            <w:hideMark/>
          </w:tcPr>
          <w:p w14:paraId="1FF2CE13"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09" w:author="瑋婷 徐" w:date="2025-01-03T16:50:00Z" w16du:dateUtc="2025-01-03T08:50:00Z"/>
                <w:rFonts w:ascii="Times New Roman" w:eastAsiaTheme="minorEastAsia" w:hAnsi="Times New Roman" w:cs="Times New Roman"/>
                <w:color w:val="000000"/>
                <w:rPrChange w:id="19110" w:author="瑋婷 徐" w:date="2025-01-06T15:35:00Z" w16du:dateUtc="2025-01-06T07:35:00Z">
                  <w:rPr>
                    <w:ins w:id="19111" w:author="瑋婷 徐" w:date="2025-01-03T16:50:00Z" w16du:dateUtc="2025-01-03T08:50:00Z"/>
                    <w:rFonts w:ascii="Calibri" w:hAnsi="Calibri" w:cs="Calibri"/>
                    <w:color w:val="000000"/>
                    <w:sz w:val="22"/>
                    <w:szCs w:val="22"/>
                  </w:rPr>
                </w:rPrChange>
              </w:rPr>
              <w:pPrChange w:id="1911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0D87A81"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13" w:author="瑋婷 徐" w:date="2025-01-03T16:50:00Z" w16du:dateUtc="2025-01-03T08:50:00Z"/>
                <w:rFonts w:ascii="Times New Roman" w:eastAsiaTheme="minorEastAsia" w:hAnsi="Times New Roman" w:cs="Times New Roman"/>
                <w:rPrChange w:id="19114" w:author="瑋婷 徐" w:date="2025-01-06T15:35:00Z" w16du:dateUtc="2025-01-06T07:35:00Z">
                  <w:rPr>
                    <w:ins w:id="19115" w:author="瑋婷 徐" w:date="2025-01-03T16:50:00Z" w16du:dateUtc="2025-01-03T08:50:00Z"/>
                    <w:rFonts w:ascii="Times New Roman" w:eastAsia="Times New Roman" w:hAnsi="Times New Roman" w:cs="Times New Roman"/>
                    <w:sz w:val="20"/>
                    <w:szCs w:val="20"/>
                  </w:rPr>
                </w:rPrChange>
              </w:rPr>
              <w:pPrChange w:id="1911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BE08B4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17" w:author="瑋婷 徐" w:date="2025-01-03T16:50:00Z" w16du:dateUtc="2025-01-03T08:50:00Z"/>
                <w:rFonts w:ascii="Times New Roman" w:eastAsiaTheme="minorEastAsia" w:hAnsi="Times New Roman" w:cs="Times New Roman"/>
                <w:color w:val="000000"/>
                <w:rPrChange w:id="19118" w:author="瑋婷 徐" w:date="2025-01-06T15:35:00Z" w16du:dateUtc="2025-01-06T07:35:00Z">
                  <w:rPr>
                    <w:ins w:id="19119" w:author="瑋婷 徐" w:date="2025-01-03T16:50:00Z" w16du:dateUtc="2025-01-03T08:50:00Z"/>
                    <w:rFonts w:ascii="Calibri" w:hAnsi="Calibri" w:cs="Calibri"/>
                    <w:color w:val="000000"/>
                    <w:sz w:val="22"/>
                    <w:szCs w:val="22"/>
                  </w:rPr>
                </w:rPrChange>
              </w:rPr>
              <w:pPrChange w:id="1912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9121" w:author="瑋婷 徐" w:date="2025-01-03T16:50:00Z" w16du:dateUtc="2025-01-03T08:50:00Z">
              <w:r w:rsidRPr="00727E7E">
                <w:rPr>
                  <w:rFonts w:ascii="Times New Roman" w:eastAsiaTheme="minorEastAsia" w:hAnsi="Times New Roman" w:cs="Times New Roman"/>
                  <w:color w:val="000000"/>
                  <w:rPrChange w:id="19122" w:author="瑋婷 徐" w:date="2025-01-06T15:35:00Z" w16du:dateUtc="2025-01-06T07:35:00Z">
                    <w:rPr>
                      <w:rFonts w:ascii="Calibri" w:hAnsi="Calibri" w:cs="Calibri"/>
                      <w:color w:val="000000"/>
                      <w:sz w:val="22"/>
                      <w:szCs w:val="22"/>
                    </w:rPr>
                  </w:rPrChange>
                </w:rPr>
                <w:t>*</w:t>
              </w:r>
            </w:ins>
          </w:p>
        </w:tc>
        <w:tc>
          <w:tcPr>
            <w:tcW w:w="162" w:type="pct"/>
            <w:noWrap/>
            <w:hideMark/>
          </w:tcPr>
          <w:p w14:paraId="004B98D5"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23" w:author="瑋婷 徐" w:date="2025-01-03T16:50:00Z" w16du:dateUtc="2025-01-03T08:50:00Z"/>
                <w:rFonts w:ascii="Times New Roman" w:eastAsiaTheme="minorEastAsia" w:hAnsi="Times New Roman" w:cs="Times New Roman"/>
                <w:color w:val="000000"/>
                <w:rPrChange w:id="19124" w:author="瑋婷 徐" w:date="2025-01-06T15:35:00Z" w16du:dateUtc="2025-01-06T07:35:00Z">
                  <w:rPr>
                    <w:ins w:id="19125" w:author="瑋婷 徐" w:date="2025-01-03T16:50:00Z" w16du:dateUtc="2025-01-03T08:50:00Z"/>
                    <w:rFonts w:ascii="Calibri" w:hAnsi="Calibri" w:cs="Calibri"/>
                    <w:color w:val="000000"/>
                    <w:sz w:val="22"/>
                    <w:szCs w:val="22"/>
                  </w:rPr>
                </w:rPrChange>
              </w:rPr>
              <w:pPrChange w:id="1912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F32D0C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27" w:author="瑋婷 徐" w:date="2025-01-03T16:50:00Z" w16du:dateUtc="2025-01-03T08:50:00Z"/>
                <w:rFonts w:ascii="Times New Roman" w:eastAsiaTheme="minorEastAsia" w:hAnsi="Times New Roman" w:cs="Times New Roman"/>
                <w:color w:val="000000"/>
                <w:rPrChange w:id="19128" w:author="瑋婷 徐" w:date="2025-01-06T15:35:00Z" w16du:dateUtc="2025-01-06T07:35:00Z">
                  <w:rPr>
                    <w:ins w:id="19129" w:author="瑋婷 徐" w:date="2025-01-03T16:50:00Z" w16du:dateUtc="2025-01-03T08:50:00Z"/>
                    <w:rFonts w:ascii="Calibri" w:hAnsi="Calibri" w:cs="Calibri"/>
                    <w:color w:val="000000"/>
                    <w:sz w:val="22"/>
                    <w:szCs w:val="22"/>
                  </w:rPr>
                </w:rPrChange>
              </w:rPr>
              <w:pPrChange w:id="1913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9131" w:author="瑋婷 徐" w:date="2025-01-03T16:50:00Z" w16du:dateUtc="2025-01-03T08:50:00Z">
              <w:r w:rsidRPr="00727E7E">
                <w:rPr>
                  <w:rFonts w:ascii="Times New Roman" w:eastAsiaTheme="minorEastAsia" w:hAnsi="Times New Roman" w:cs="Times New Roman"/>
                  <w:color w:val="000000"/>
                  <w:rPrChange w:id="19132" w:author="瑋婷 徐" w:date="2025-01-06T15:35:00Z" w16du:dateUtc="2025-01-06T07:35:00Z">
                    <w:rPr>
                      <w:rFonts w:ascii="Calibri" w:hAnsi="Calibri" w:cs="Calibri"/>
                      <w:color w:val="000000"/>
                      <w:sz w:val="22"/>
                      <w:szCs w:val="22"/>
                    </w:rPr>
                  </w:rPrChange>
                </w:rPr>
                <w:t>*</w:t>
              </w:r>
            </w:ins>
          </w:p>
        </w:tc>
        <w:tc>
          <w:tcPr>
            <w:tcW w:w="162" w:type="pct"/>
            <w:noWrap/>
            <w:hideMark/>
          </w:tcPr>
          <w:p w14:paraId="0B808BB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33" w:author="瑋婷 徐" w:date="2025-01-03T16:50:00Z" w16du:dateUtc="2025-01-03T08:50:00Z"/>
                <w:rFonts w:ascii="Times New Roman" w:eastAsiaTheme="minorEastAsia" w:hAnsi="Times New Roman" w:cs="Times New Roman"/>
                <w:color w:val="000000"/>
                <w:rPrChange w:id="19134" w:author="瑋婷 徐" w:date="2025-01-06T15:35:00Z" w16du:dateUtc="2025-01-06T07:35:00Z">
                  <w:rPr>
                    <w:ins w:id="19135" w:author="瑋婷 徐" w:date="2025-01-03T16:50:00Z" w16du:dateUtc="2025-01-03T08:50:00Z"/>
                    <w:rFonts w:ascii="Calibri" w:hAnsi="Calibri" w:cs="Calibri"/>
                    <w:color w:val="000000"/>
                    <w:sz w:val="22"/>
                    <w:szCs w:val="22"/>
                  </w:rPr>
                </w:rPrChange>
              </w:rPr>
              <w:pPrChange w:id="1913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D7C7B2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37" w:author="瑋婷 徐" w:date="2025-01-03T16:50:00Z" w16du:dateUtc="2025-01-03T08:50:00Z"/>
                <w:rFonts w:ascii="Times New Roman" w:eastAsiaTheme="minorEastAsia" w:hAnsi="Times New Roman" w:cs="Times New Roman"/>
                <w:rPrChange w:id="19138" w:author="瑋婷 徐" w:date="2025-01-06T15:35:00Z" w16du:dateUtc="2025-01-06T07:35:00Z">
                  <w:rPr>
                    <w:ins w:id="19139" w:author="瑋婷 徐" w:date="2025-01-03T16:50:00Z" w16du:dateUtc="2025-01-03T08:50:00Z"/>
                    <w:rFonts w:ascii="Times New Roman" w:eastAsia="Times New Roman" w:hAnsi="Times New Roman" w:cs="Times New Roman"/>
                    <w:sz w:val="20"/>
                    <w:szCs w:val="20"/>
                  </w:rPr>
                </w:rPrChange>
              </w:rPr>
              <w:pPrChange w:id="1914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B8CEC7F"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41" w:author="瑋婷 徐" w:date="2025-01-03T16:50:00Z" w16du:dateUtc="2025-01-03T08:50:00Z"/>
                <w:rFonts w:ascii="Times New Roman" w:eastAsiaTheme="minorEastAsia" w:hAnsi="Times New Roman" w:cs="Times New Roman"/>
                <w:color w:val="000000"/>
                <w:rPrChange w:id="19142" w:author="瑋婷 徐" w:date="2025-01-06T15:35:00Z" w16du:dateUtc="2025-01-06T07:35:00Z">
                  <w:rPr>
                    <w:ins w:id="19143" w:author="瑋婷 徐" w:date="2025-01-03T16:50:00Z" w16du:dateUtc="2025-01-03T08:50:00Z"/>
                    <w:rFonts w:ascii="Calibri" w:hAnsi="Calibri" w:cs="Calibri"/>
                    <w:color w:val="000000"/>
                    <w:sz w:val="22"/>
                    <w:szCs w:val="22"/>
                  </w:rPr>
                </w:rPrChange>
              </w:rPr>
              <w:pPrChange w:id="1914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9145" w:author="瑋婷 徐" w:date="2025-01-03T16:50:00Z" w16du:dateUtc="2025-01-03T08:50:00Z">
              <w:r w:rsidRPr="00727E7E">
                <w:rPr>
                  <w:rFonts w:ascii="Times New Roman" w:eastAsiaTheme="minorEastAsia" w:hAnsi="Times New Roman" w:cs="Times New Roman"/>
                  <w:color w:val="000000"/>
                  <w:rPrChange w:id="19146" w:author="瑋婷 徐" w:date="2025-01-06T15:35:00Z" w16du:dateUtc="2025-01-06T07:35:00Z">
                    <w:rPr>
                      <w:rFonts w:ascii="Calibri" w:hAnsi="Calibri" w:cs="Calibri"/>
                      <w:color w:val="000000"/>
                      <w:sz w:val="22"/>
                      <w:szCs w:val="22"/>
                    </w:rPr>
                  </w:rPrChange>
                </w:rPr>
                <w:t>*</w:t>
              </w:r>
            </w:ins>
          </w:p>
        </w:tc>
        <w:tc>
          <w:tcPr>
            <w:tcW w:w="162" w:type="pct"/>
            <w:noWrap/>
            <w:hideMark/>
          </w:tcPr>
          <w:p w14:paraId="38598480"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47" w:author="瑋婷 徐" w:date="2025-01-03T16:50:00Z" w16du:dateUtc="2025-01-03T08:50:00Z"/>
                <w:rFonts w:ascii="Times New Roman" w:eastAsiaTheme="minorEastAsia" w:hAnsi="Times New Roman" w:cs="Times New Roman"/>
                <w:color w:val="000000"/>
                <w:rPrChange w:id="19148" w:author="瑋婷 徐" w:date="2025-01-06T15:35:00Z" w16du:dateUtc="2025-01-06T07:35:00Z">
                  <w:rPr>
                    <w:ins w:id="19149" w:author="瑋婷 徐" w:date="2025-01-03T16:50:00Z" w16du:dateUtc="2025-01-03T08:50:00Z"/>
                    <w:rFonts w:ascii="Calibri" w:hAnsi="Calibri" w:cs="Calibri"/>
                    <w:color w:val="000000"/>
                    <w:sz w:val="22"/>
                    <w:szCs w:val="22"/>
                  </w:rPr>
                </w:rPrChange>
              </w:rPr>
              <w:pPrChange w:id="1915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D3CFD76"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51" w:author="瑋婷 徐" w:date="2025-01-03T16:50:00Z" w16du:dateUtc="2025-01-03T08:50:00Z"/>
                <w:rFonts w:ascii="Times New Roman" w:eastAsiaTheme="minorEastAsia" w:hAnsi="Times New Roman" w:cs="Times New Roman"/>
                <w:rPrChange w:id="19152" w:author="瑋婷 徐" w:date="2025-01-06T15:35:00Z" w16du:dateUtc="2025-01-06T07:35:00Z">
                  <w:rPr>
                    <w:ins w:id="19153" w:author="瑋婷 徐" w:date="2025-01-03T16:50:00Z" w16du:dateUtc="2025-01-03T08:50:00Z"/>
                    <w:rFonts w:ascii="Times New Roman" w:eastAsia="Times New Roman" w:hAnsi="Times New Roman" w:cs="Times New Roman"/>
                    <w:sz w:val="20"/>
                    <w:szCs w:val="20"/>
                  </w:rPr>
                </w:rPrChange>
              </w:rPr>
              <w:pPrChange w:id="1915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D4855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55" w:author="瑋婷 徐" w:date="2025-01-03T16:50:00Z" w16du:dateUtc="2025-01-03T08:50:00Z"/>
                <w:rFonts w:ascii="Times New Roman" w:eastAsiaTheme="minorEastAsia" w:hAnsi="Times New Roman" w:cs="Times New Roman"/>
                <w:rPrChange w:id="19156" w:author="瑋婷 徐" w:date="2025-01-06T15:35:00Z" w16du:dateUtc="2025-01-06T07:35:00Z">
                  <w:rPr>
                    <w:ins w:id="19157" w:author="瑋婷 徐" w:date="2025-01-03T16:50:00Z" w16du:dateUtc="2025-01-03T08:50:00Z"/>
                    <w:rFonts w:ascii="Times New Roman" w:eastAsia="Times New Roman" w:hAnsi="Times New Roman" w:cs="Times New Roman"/>
                    <w:sz w:val="20"/>
                    <w:szCs w:val="20"/>
                  </w:rPr>
                </w:rPrChange>
              </w:rPr>
              <w:pPrChange w:id="1915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F0C1C8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59" w:author="瑋婷 徐" w:date="2025-01-03T16:50:00Z" w16du:dateUtc="2025-01-03T08:50:00Z"/>
                <w:rFonts w:ascii="Times New Roman" w:eastAsiaTheme="minorEastAsia" w:hAnsi="Times New Roman" w:cs="Times New Roman"/>
                <w:rPrChange w:id="19160" w:author="瑋婷 徐" w:date="2025-01-06T15:35:00Z" w16du:dateUtc="2025-01-06T07:35:00Z">
                  <w:rPr>
                    <w:ins w:id="19161" w:author="瑋婷 徐" w:date="2025-01-03T16:50:00Z" w16du:dateUtc="2025-01-03T08:50:00Z"/>
                    <w:rFonts w:ascii="Times New Roman" w:eastAsia="Times New Roman" w:hAnsi="Times New Roman" w:cs="Times New Roman"/>
                    <w:sz w:val="20"/>
                    <w:szCs w:val="20"/>
                  </w:rPr>
                </w:rPrChange>
              </w:rPr>
              <w:pPrChange w:id="1916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EAFD458"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63" w:author="瑋婷 徐" w:date="2025-01-03T16:50:00Z" w16du:dateUtc="2025-01-03T08:50:00Z"/>
                <w:rFonts w:ascii="Times New Roman" w:eastAsiaTheme="minorEastAsia" w:hAnsi="Times New Roman" w:cs="Times New Roman"/>
                <w:rPrChange w:id="19164" w:author="瑋婷 徐" w:date="2025-01-06T15:35:00Z" w16du:dateUtc="2025-01-06T07:35:00Z">
                  <w:rPr>
                    <w:ins w:id="19165" w:author="瑋婷 徐" w:date="2025-01-03T16:50:00Z" w16du:dateUtc="2025-01-03T08:50:00Z"/>
                    <w:rFonts w:ascii="Times New Roman" w:eastAsia="Times New Roman" w:hAnsi="Times New Roman" w:cs="Times New Roman"/>
                    <w:sz w:val="20"/>
                    <w:szCs w:val="20"/>
                  </w:rPr>
                </w:rPrChange>
              </w:rPr>
              <w:pPrChange w:id="1916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A71F15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67" w:author="瑋婷 徐" w:date="2025-01-03T16:50:00Z" w16du:dateUtc="2025-01-03T08:50:00Z"/>
                <w:rFonts w:ascii="Times New Roman" w:eastAsiaTheme="minorEastAsia" w:hAnsi="Times New Roman" w:cs="Times New Roman"/>
                <w:rPrChange w:id="19168" w:author="瑋婷 徐" w:date="2025-01-06T15:35:00Z" w16du:dateUtc="2025-01-06T07:35:00Z">
                  <w:rPr>
                    <w:ins w:id="19169" w:author="瑋婷 徐" w:date="2025-01-03T16:50:00Z" w16du:dateUtc="2025-01-03T08:50:00Z"/>
                    <w:rFonts w:ascii="Times New Roman" w:eastAsia="Times New Roman" w:hAnsi="Times New Roman" w:cs="Times New Roman"/>
                    <w:sz w:val="20"/>
                    <w:szCs w:val="20"/>
                  </w:rPr>
                </w:rPrChange>
              </w:rPr>
              <w:pPrChange w:id="1917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0444104"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71" w:author="瑋婷 徐" w:date="2025-01-03T16:50:00Z" w16du:dateUtc="2025-01-03T08:50:00Z"/>
                <w:rFonts w:ascii="Times New Roman" w:eastAsiaTheme="minorEastAsia" w:hAnsi="Times New Roman" w:cs="Times New Roman"/>
                <w:rPrChange w:id="19172" w:author="瑋婷 徐" w:date="2025-01-06T15:35:00Z" w16du:dateUtc="2025-01-06T07:35:00Z">
                  <w:rPr>
                    <w:ins w:id="19173" w:author="瑋婷 徐" w:date="2025-01-03T16:50:00Z" w16du:dateUtc="2025-01-03T08:50:00Z"/>
                    <w:rFonts w:ascii="Times New Roman" w:eastAsia="Times New Roman" w:hAnsi="Times New Roman" w:cs="Times New Roman"/>
                    <w:sz w:val="20"/>
                    <w:szCs w:val="20"/>
                  </w:rPr>
                </w:rPrChange>
              </w:rPr>
              <w:pPrChange w:id="1917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57F08F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75" w:author="瑋婷 徐" w:date="2025-01-03T16:50:00Z" w16du:dateUtc="2025-01-03T08:50:00Z"/>
                <w:rFonts w:ascii="Times New Roman" w:eastAsiaTheme="minorEastAsia" w:hAnsi="Times New Roman" w:cs="Times New Roman"/>
                <w:color w:val="000000"/>
                <w:rPrChange w:id="19176" w:author="瑋婷 徐" w:date="2025-01-06T15:35:00Z" w16du:dateUtc="2025-01-06T07:35:00Z">
                  <w:rPr>
                    <w:ins w:id="19177" w:author="瑋婷 徐" w:date="2025-01-03T16:50:00Z" w16du:dateUtc="2025-01-03T08:50:00Z"/>
                    <w:rFonts w:ascii="Calibri" w:hAnsi="Calibri" w:cs="Calibri"/>
                    <w:color w:val="000000"/>
                    <w:sz w:val="22"/>
                    <w:szCs w:val="22"/>
                  </w:rPr>
                </w:rPrChange>
              </w:rPr>
              <w:pPrChange w:id="1917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9179" w:author="瑋婷 徐" w:date="2025-01-03T16:50:00Z" w16du:dateUtc="2025-01-03T08:50:00Z">
              <w:r w:rsidRPr="00727E7E">
                <w:rPr>
                  <w:rFonts w:ascii="Times New Roman" w:eastAsiaTheme="minorEastAsia" w:hAnsi="Times New Roman" w:cs="Times New Roman"/>
                  <w:color w:val="000000"/>
                  <w:rPrChange w:id="19180" w:author="瑋婷 徐" w:date="2025-01-06T15:35:00Z" w16du:dateUtc="2025-01-06T07:35:00Z">
                    <w:rPr>
                      <w:rFonts w:ascii="Calibri" w:hAnsi="Calibri" w:cs="Calibri"/>
                      <w:color w:val="000000"/>
                      <w:sz w:val="22"/>
                      <w:szCs w:val="22"/>
                    </w:rPr>
                  </w:rPrChange>
                </w:rPr>
                <w:t>*</w:t>
              </w:r>
            </w:ins>
          </w:p>
        </w:tc>
        <w:tc>
          <w:tcPr>
            <w:tcW w:w="162" w:type="pct"/>
            <w:noWrap/>
            <w:hideMark/>
          </w:tcPr>
          <w:p w14:paraId="55872B97"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81" w:author="瑋婷 徐" w:date="2025-01-03T16:50:00Z" w16du:dateUtc="2025-01-03T08:50:00Z"/>
                <w:rFonts w:ascii="Times New Roman" w:eastAsiaTheme="minorEastAsia" w:hAnsi="Times New Roman" w:cs="Times New Roman"/>
                <w:color w:val="000000"/>
                <w:rPrChange w:id="19182" w:author="瑋婷 徐" w:date="2025-01-06T15:35:00Z" w16du:dateUtc="2025-01-06T07:35:00Z">
                  <w:rPr>
                    <w:ins w:id="19183" w:author="瑋婷 徐" w:date="2025-01-03T16:50:00Z" w16du:dateUtc="2025-01-03T08:50:00Z"/>
                    <w:rFonts w:ascii="Calibri" w:hAnsi="Calibri" w:cs="Calibri"/>
                    <w:color w:val="000000"/>
                    <w:sz w:val="22"/>
                    <w:szCs w:val="22"/>
                  </w:rPr>
                </w:rPrChange>
              </w:rPr>
              <w:pPrChange w:id="1918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DA02D7A"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85" w:author="瑋婷 徐" w:date="2025-01-03T16:50:00Z" w16du:dateUtc="2025-01-03T08:50:00Z"/>
                <w:rFonts w:ascii="Times New Roman" w:eastAsiaTheme="minorEastAsia" w:hAnsi="Times New Roman" w:cs="Times New Roman"/>
                <w:color w:val="000000"/>
                <w:rPrChange w:id="19186" w:author="瑋婷 徐" w:date="2025-01-06T15:35:00Z" w16du:dateUtc="2025-01-06T07:35:00Z">
                  <w:rPr>
                    <w:ins w:id="19187" w:author="瑋婷 徐" w:date="2025-01-03T16:50:00Z" w16du:dateUtc="2025-01-03T08:50:00Z"/>
                    <w:rFonts w:ascii="Calibri" w:hAnsi="Calibri" w:cs="Calibri"/>
                    <w:color w:val="000000"/>
                    <w:sz w:val="22"/>
                    <w:szCs w:val="22"/>
                  </w:rPr>
                </w:rPrChange>
              </w:rPr>
              <w:pPrChange w:id="1918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9189" w:author="瑋婷 徐" w:date="2025-01-03T16:50:00Z" w16du:dateUtc="2025-01-03T08:50:00Z">
              <w:r w:rsidRPr="00727E7E">
                <w:rPr>
                  <w:rFonts w:ascii="Times New Roman" w:eastAsiaTheme="minorEastAsia" w:hAnsi="Times New Roman" w:cs="Times New Roman"/>
                  <w:color w:val="000000"/>
                  <w:rPrChange w:id="19190" w:author="瑋婷 徐" w:date="2025-01-06T15:35:00Z" w16du:dateUtc="2025-01-06T07:35:00Z">
                    <w:rPr>
                      <w:rFonts w:ascii="Calibri" w:hAnsi="Calibri" w:cs="Calibri"/>
                      <w:color w:val="000000"/>
                      <w:sz w:val="22"/>
                      <w:szCs w:val="22"/>
                    </w:rPr>
                  </w:rPrChange>
                </w:rPr>
                <w:t>*</w:t>
              </w:r>
            </w:ins>
          </w:p>
        </w:tc>
        <w:tc>
          <w:tcPr>
            <w:tcW w:w="164" w:type="pct"/>
            <w:noWrap/>
            <w:hideMark/>
          </w:tcPr>
          <w:p w14:paraId="44FD7132" w14:textId="77777777" w:rsidR="003C19C7" w:rsidRPr="00727E7E" w:rsidRDefault="003C19C7">
            <w:pPr>
              <w:spacing w:line="360" w:lineRule="auto"/>
              <w:cnfStyle w:val="000000000000" w:firstRow="0" w:lastRow="0" w:firstColumn="0" w:lastColumn="0" w:oddVBand="0" w:evenVBand="0" w:oddHBand="0" w:evenHBand="0" w:firstRowFirstColumn="0" w:firstRowLastColumn="0" w:lastRowFirstColumn="0" w:lastRowLastColumn="0"/>
              <w:rPr>
                <w:ins w:id="19191" w:author="瑋婷 徐" w:date="2025-01-03T16:50:00Z" w16du:dateUtc="2025-01-03T08:50:00Z"/>
                <w:rFonts w:ascii="Times New Roman" w:eastAsiaTheme="minorEastAsia" w:hAnsi="Times New Roman" w:cs="Times New Roman"/>
                <w:color w:val="000000"/>
                <w:rPrChange w:id="19192" w:author="瑋婷 徐" w:date="2025-01-06T15:35:00Z" w16du:dateUtc="2025-01-06T07:35:00Z">
                  <w:rPr>
                    <w:ins w:id="19193" w:author="瑋婷 徐" w:date="2025-01-03T16:50:00Z" w16du:dateUtc="2025-01-03T08:50:00Z"/>
                    <w:rFonts w:ascii="Calibri" w:hAnsi="Calibri" w:cs="Calibri"/>
                    <w:color w:val="000000"/>
                    <w:sz w:val="22"/>
                    <w:szCs w:val="22"/>
                  </w:rPr>
                </w:rPrChange>
              </w:rPr>
              <w:pPrChange w:id="1919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bl>
    <w:p w14:paraId="6D4CA479" w14:textId="6F705C97" w:rsidR="003C19C7" w:rsidRPr="003C19C7" w:rsidRDefault="003C19C7">
      <w:pPr>
        <w:rPr>
          <w:ins w:id="19195" w:author="瑋婷 徐" w:date="2025-01-03T16:53:00Z" w16du:dateUtc="2025-01-03T08:53:00Z"/>
          <w:rFonts w:ascii="Times New Roman" w:eastAsia="標楷體" w:hAnsi="Times New Roman" w:cs="Times New Roman"/>
          <w:rPrChange w:id="19196" w:author="瑋婷 徐" w:date="2025-01-03T17:08:00Z" w16du:dateUtc="2025-01-03T09:08:00Z">
            <w:rPr>
              <w:ins w:id="19197" w:author="瑋婷 徐" w:date="2025-01-03T16:53:00Z" w16du:dateUtc="2025-01-03T08:53:00Z"/>
            </w:rPr>
          </w:rPrChange>
        </w:rPr>
      </w:pPr>
      <w:ins w:id="19198"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w:t>
        </w:r>
      </w:ins>
      <w:ins w:id="19199" w:author="瑋婷 徐" w:date="2025-01-06T15:36:00Z" w16du:dateUtc="2025-01-06T07:36:00Z">
        <w:r w:rsidR="00C51B34">
          <w:rPr>
            <w:rFonts w:ascii="Times New Roman" w:eastAsia="標楷體" w:hAnsi="Times New Roman" w:cs="Times New Roman" w:hint="eastAsia"/>
          </w:rPr>
          <w:t>4</w:t>
        </w:r>
      </w:ins>
      <w:ins w:id="19200" w:author="瑋婷 徐" w:date="2025-01-03T17:08:00Z" w16du:dateUtc="2025-01-03T09:08: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9201" w:author="瑋婷 徐" w:date="2025-01-04T15:38:00Z" w16du:dateUtc="2025-01-04T07:38: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889"/>
        <w:gridCol w:w="2994"/>
        <w:gridCol w:w="501"/>
        <w:gridCol w:w="501"/>
        <w:gridCol w:w="501"/>
        <w:gridCol w:w="501"/>
        <w:gridCol w:w="501"/>
        <w:gridCol w:w="501"/>
        <w:gridCol w:w="502"/>
        <w:gridCol w:w="502"/>
        <w:gridCol w:w="502"/>
        <w:gridCol w:w="502"/>
        <w:gridCol w:w="502"/>
        <w:gridCol w:w="502"/>
        <w:gridCol w:w="502"/>
        <w:gridCol w:w="502"/>
        <w:gridCol w:w="502"/>
        <w:gridCol w:w="502"/>
        <w:gridCol w:w="502"/>
        <w:gridCol w:w="502"/>
        <w:gridCol w:w="502"/>
        <w:gridCol w:w="502"/>
        <w:gridCol w:w="471"/>
        <w:tblGridChange w:id="19202">
          <w:tblGrid>
            <w:gridCol w:w="1889"/>
            <w:gridCol w:w="240"/>
            <w:gridCol w:w="2754"/>
            <w:gridCol w:w="27"/>
            <w:gridCol w:w="474"/>
            <w:gridCol w:w="24"/>
            <w:gridCol w:w="477"/>
            <w:gridCol w:w="21"/>
            <w:gridCol w:w="480"/>
            <w:gridCol w:w="18"/>
            <w:gridCol w:w="483"/>
            <w:gridCol w:w="15"/>
            <w:gridCol w:w="486"/>
            <w:gridCol w:w="12"/>
            <w:gridCol w:w="489"/>
            <w:gridCol w:w="9"/>
            <w:gridCol w:w="493"/>
            <w:gridCol w:w="5"/>
            <w:gridCol w:w="497"/>
            <w:gridCol w:w="2"/>
            <w:gridCol w:w="499"/>
            <w:gridCol w:w="1"/>
            <w:gridCol w:w="498"/>
            <w:gridCol w:w="4"/>
            <w:gridCol w:w="495"/>
            <w:gridCol w:w="7"/>
            <w:gridCol w:w="492"/>
            <w:gridCol w:w="10"/>
            <w:gridCol w:w="489"/>
            <w:gridCol w:w="13"/>
            <w:gridCol w:w="486"/>
            <w:gridCol w:w="16"/>
            <w:gridCol w:w="483"/>
            <w:gridCol w:w="19"/>
            <w:gridCol w:w="480"/>
            <w:gridCol w:w="22"/>
            <w:gridCol w:w="477"/>
            <w:gridCol w:w="25"/>
            <w:gridCol w:w="474"/>
            <w:gridCol w:w="28"/>
            <w:gridCol w:w="471"/>
            <w:gridCol w:w="31"/>
            <w:gridCol w:w="468"/>
            <w:gridCol w:w="34"/>
            <w:gridCol w:w="471"/>
          </w:tblGrid>
        </w:tblGridChange>
      </w:tblGrid>
      <w:tr w:rsidR="003C19C7" w:rsidRPr="00C51B34" w14:paraId="7E190401" w14:textId="77777777" w:rsidTr="004373E8">
        <w:trPr>
          <w:cnfStyle w:val="100000000000" w:firstRow="1" w:lastRow="0" w:firstColumn="0" w:lastColumn="0" w:oddVBand="0" w:evenVBand="0" w:oddHBand="0" w:evenHBand="0" w:firstRowFirstColumn="0" w:firstRowLastColumn="0" w:lastRowFirstColumn="0" w:lastRowLastColumn="0"/>
          <w:trHeight w:val="600"/>
          <w:ins w:id="19203" w:author="瑋婷 徐" w:date="2025-01-03T16:53:00Z"/>
          <w:trPrChange w:id="19204" w:author="瑋婷 徐" w:date="2025-01-04T15:38:00Z" w16du:dateUtc="2025-01-04T07:38:00Z">
            <w:trPr>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Merge w:val="restart"/>
            <w:vAlign w:val="center"/>
            <w:tcPrChange w:id="19205" w:author="瑋婷 徐" w:date="2025-01-04T15:38:00Z" w16du:dateUtc="2025-01-04T07:38:00Z">
              <w:tcPr>
                <w:tcW w:w="692" w:type="pct"/>
                <w:gridSpan w:val="2"/>
                <w:vMerge w:val="restart"/>
              </w:tcPr>
            </w:tcPrChange>
          </w:tcPr>
          <w:p w14:paraId="401E5518" w14:textId="44996F18" w:rsidR="003C19C7" w:rsidRPr="00C51B34"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19206" w:author="瑋婷 徐" w:date="2025-01-03T16:53:00Z" w16du:dateUtc="2025-01-03T08:53:00Z"/>
                <w:rFonts w:ascii="Times New Roman" w:eastAsiaTheme="minorEastAsia" w:hAnsi="Times New Roman" w:cs="Times New Roman"/>
                <w:b w:val="0"/>
                <w:bCs w:val="0"/>
                <w:color w:val="000000"/>
                <w:rPrChange w:id="19207" w:author="瑋婷 徐" w:date="2025-01-06T15:36:00Z" w16du:dateUtc="2025-01-06T07:36:00Z">
                  <w:rPr>
                    <w:ins w:id="19208" w:author="瑋婷 徐" w:date="2025-01-03T16:53:00Z" w16du:dateUtc="2025-01-03T08:53:00Z"/>
                    <w:rFonts w:ascii="Times New Roman" w:eastAsiaTheme="minorEastAsia" w:hAnsi="Times New Roman" w:cs="Times New Roman"/>
                    <w:color w:val="000000"/>
                  </w:rPr>
                </w:rPrChange>
              </w:rPr>
              <w:pPrChange w:id="19209" w:author="瑋婷 徐" w:date="2025-01-03T16:55:00Z" w16du:dateUtc="2025-01-03T08:55:00Z">
                <w:pPr>
                  <w:spacing w:line="360" w:lineRule="auto"/>
                  <w:cnfStyle w:val="101000000000" w:firstRow="1" w:lastRow="0" w:firstColumn="1" w:lastColumn="0" w:oddVBand="0" w:evenVBand="0" w:oddHBand="0" w:evenHBand="0" w:firstRowFirstColumn="0" w:firstRowLastColumn="0" w:lastRowFirstColumn="0" w:lastRowLastColumn="0"/>
                </w:pPr>
              </w:pPrChange>
            </w:pPr>
            <w:ins w:id="19210" w:author="瑋婷 徐" w:date="2025-01-03T16:54:00Z" w16du:dateUtc="2025-01-03T08:54:00Z">
              <w:r w:rsidRPr="00C51B34">
                <w:rPr>
                  <w:rFonts w:asciiTheme="majorEastAsia" w:eastAsia="標楷體" w:hAnsiTheme="majorEastAsia" w:cstheme="majorEastAsia" w:hint="eastAsia"/>
                  <w:b w:val="0"/>
                  <w:bCs w:val="0"/>
                  <w:color w:val="000000"/>
                </w:rPr>
                <w:t>鳥種名</w:t>
              </w:r>
            </w:ins>
          </w:p>
        </w:tc>
        <w:tc>
          <w:tcPr>
            <w:tcW w:w="973" w:type="pct"/>
            <w:vMerge w:val="restart"/>
            <w:vAlign w:val="center"/>
            <w:tcPrChange w:id="19211" w:author="瑋婷 徐" w:date="2025-01-04T15:38:00Z" w16du:dateUtc="2025-01-04T07:38:00Z">
              <w:tcPr>
                <w:tcW w:w="904" w:type="pct"/>
                <w:gridSpan w:val="2"/>
                <w:vMerge w:val="restart"/>
              </w:tcPr>
            </w:tcPrChange>
          </w:tcPr>
          <w:p w14:paraId="66B33EE0" w14:textId="4D47B419" w:rsidR="003C19C7" w:rsidRPr="00C51B34"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9212" w:author="瑋婷 徐" w:date="2025-01-03T16:53:00Z" w16du:dateUtc="2025-01-03T08:53:00Z"/>
                <w:rFonts w:ascii="Times New Roman" w:eastAsiaTheme="minorEastAsia" w:hAnsi="Times New Roman" w:cs="Times New Roman"/>
                <w:b w:val="0"/>
                <w:bCs w:val="0"/>
                <w:i/>
                <w:iCs/>
                <w:color w:val="000000"/>
                <w:rPrChange w:id="19213" w:author="瑋婷 徐" w:date="2025-01-06T15:36:00Z" w16du:dateUtc="2025-01-06T07:36:00Z">
                  <w:rPr>
                    <w:ins w:id="19214" w:author="瑋婷 徐" w:date="2025-01-03T16:53:00Z" w16du:dateUtc="2025-01-03T08:53:00Z"/>
                    <w:rFonts w:ascii="Times New Roman" w:eastAsiaTheme="minorEastAsia" w:hAnsi="Times New Roman" w:cs="Times New Roman"/>
                    <w:i/>
                    <w:iCs/>
                    <w:color w:val="000000"/>
                  </w:rPr>
                </w:rPrChange>
              </w:rPr>
              <w:pPrChange w:id="19215" w:author="瑋婷 徐" w:date="2025-01-03T16:55:00Z" w16du:dateUtc="2025-01-03T08:55:00Z">
                <w:pPr>
                  <w:spacing w:line="360" w:lineRule="auto"/>
                  <w:cnfStyle w:val="100000000000" w:firstRow="1" w:lastRow="0" w:firstColumn="0" w:lastColumn="0" w:oddVBand="0" w:evenVBand="0" w:oddHBand="0" w:evenHBand="0" w:firstRowFirstColumn="0" w:firstRowLastColumn="0" w:lastRowFirstColumn="0" w:lastRowLastColumn="0"/>
                </w:pPr>
              </w:pPrChange>
            </w:pPr>
            <w:ins w:id="19216" w:author="瑋婷 徐" w:date="2025-01-03T16:54:00Z" w16du:dateUtc="2025-01-03T08:54:00Z">
              <w:r w:rsidRPr="00C51B34">
                <w:rPr>
                  <w:rFonts w:asciiTheme="majorEastAsia" w:eastAsia="標楷體" w:hAnsiTheme="majorEastAsia" w:cstheme="majorEastAsia" w:hint="eastAsia"/>
                  <w:b w:val="0"/>
                  <w:bCs w:val="0"/>
                  <w:color w:val="000000"/>
                </w:rPr>
                <w:t>學名</w:t>
              </w:r>
            </w:ins>
          </w:p>
        </w:tc>
        <w:tc>
          <w:tcPr>
            <w:tcW w:w="3413" w:type="pct"/>
            <w:gridSpan w:val="21"/>
            <w:noWrap/>
            <w:vAlign w:val="center"/>
            <w:tcPrChange w:id="19217" w:author="瑋婷 徐" w:date="2025-01-04T15:38:00Z" w16du:dateUtc="2025-01-04T07:38:00Z">
              <w:tcPr>
                <w:tcW w:w="3405" w:type="pct"/>
                <w:gridSpan w:val="41"/>
                <w:noWrap/>
              </w:tcPr>
            </w:tcPrChange>
          </w:tcPr>
          <w:p w14:paraId="71B66A4D" w14:textId="161CC3FE" w:rsidR="003C19C7" w:rsidRPr="00C51B34"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9218" w:author="瑋婷 徐" w:date="2025-01-03T16:53:00Z" w16du:dateUtc="2025-01-03T08:53:00Z"/>
                <w:rFonts w:ascii="Times New Roman" w:eastAsiaTheme="minorEastAsia" w:hAnsi="Times New Roman" w:cs="Times New Roman"/>
                <w:b w:val="0"/>
                <w:bCs w:val="0"/>
                <w:rPrChange w:id="19219" w:author="瑋婷 徐" w:date="2025-01-06T15:36:00Z" w16du:dateUtc="2025-01-06T07:36:00Z">
                  <w:rPr>
                    <w:ins w:id="19220" w:author="瑋婷 徐" w:date="2025-01-03T16:53:00Z" w16du:dateUtc="2025-01-03T08:53:00Z"/>
                    <w:rFonts w:ascii="Times New Roman" w:eastAsiaTheme="minorEastAsia" w:hAnsi="Times New Roman" w:cs="Times New Roman"/>
                  </w:rPr>
                </w:rPrChange>
              </w:rPr>
              <w:pPrChange w:id="19221" w:author="瑋婷 徐" w:date="2025-01-03T16:55:00Z" w16du:dateUtc="2025-01-03T08:55:00Z">
                <w:pPr>
                  <w:spacing w:line="360" w:lineRule="auto"/>
                  <w:cnfStyle w:val="100000000000" w:firstRow="1" w:lastRow="0" w:firstColumn="0" w:lastColumn="0" w:oddVBand="0" w:evenVBand="0" w:oddHBand="0" w:evenHBand="0" w:firstRowFirstColumn="0" w:firstRowLastColumn="0" w:lastRowFirstColumn="0" w:lastRowLastColumn="0"/>
                </w:pPr>
              </w:pPrChange>
            </w:pPr>
            <w:ins w:id="19222" w:author="瑋婷 徐" w:date="2025-01-03T16:54:00Z" w16du:dateUtc="2025-01-03T08:54:00Z">
              <w:r w:rsidRPr="00C51B34">
                <w:rPr>
                  <w:rFonts w:ascii="Times New Roman" w:eastAsia="標楷體" w:hAnsi="Times New Roman" w:cs="Times New Roman" w:hint="eastAsia"/>
                  <w:b w:val="0"/>
                  <w:bCs w:val="0"/>
                  <w:color w:val="000000"/>
                  <w:rPrChange w:id="19223" w:author="瑋婷 徐" w:date="2025-01-06T15:36:00Z" w16du:dateUtc="2025-01-06T07:36:00Z">
                    <w:rPr>
                      <w:rFonts w:ascii="Times New Roman" w:eastAsia="標楷體" w:hAnsi="Times New Roman" w:cs="Times New Roman" w:hint="eastAsia"/>
                      <w:color w:val="000000"/>
                    </w:rPr>
                  </w:rPrChange>
                </w:rPr>
                <w:t>樣區序號</w:t>
              </w:r>
            </w:ins>
          </w:p>
        </w:tc>
      </w:tr>
      <w:tr w:rsidR="00832762" w:rsidRPr="00C51B34" w14:paraId="543E5C90" w14:textId="77777777" w:rsidTr="004373E8">
        <w:trPr>
          <w:cnfStyle w:val="000000100000" w:firstRow="0" w:lastRow="0" w:firstColumn="0" w:lastColumn="0" w:oddVBand="0" w:evenVBand="0" w:oddHBand="1" w:evenHBand="0" w:firstRowFirstColumn="0" w:firstRowLastColumn="0" w:lastRowFirstColumn="0" w:lastRowLastColumn="0"/>
          <w:trHeight w:val="600"/>
          <w:ins w:id="19224" w:author="瑋婷 徐" w:date="2025-01-03T16:53:00Z"/>
        </w:trPr>
        <w:tc>
          <w:tcPr>
            <w:cnfStyle w:val="001000000000" w:firstRow="0" w:lastRow="0" w:firstColumn="1" w:lastColumn="0" w:oddVBand="0" w:evenVBand="0" w:oddHBand="0" w:evenHBand="0" w:firstRowFirstColumn="0" w:firstRowLastColumn="0" w:lastRowFirstColumn="0" w:lastRowLastColumn="0"/>
            <w:tcW w:w="614" w:type="pct"/>
            <w:vMerge/>
            <w:vAlign w:val="center"/>
          </w:tcPr>
          <w:p w14:paraId="0E4ABD5D" w14:textId="77777777" w:rsidR="003C19C7" w:rsidRPr="00C51B34" w:rsidRDefault="003C19C7">
            <w:pPr>
              <w:spacing w:line="360" w:lineRule="auto"/>
              <w:jc w:val="center"/>
              <w:rPr>
                <w:ins w:id="19225" w:author="瑋婷 徐" w:date="2025-01-03T16:53:00Z" w16du:dateUtc="2025-01-03T08:53:00Z"/>
                <w:rFonts w:ascii="Times New Roman" w:eastAsiaTheme="minorEastAsia" w:hAnsi="Times New Roman" w:cs="Times New Roman"/>
                <w:b w:val="0"/>
                <w:bCs w:val="0"/>
                <w:color w:val="000000"/>
                <w:rPrChange w:id="19226" w:author="瑋婷 徐" w:date="2025-01-06T15:36:00Z" w16du:dateUtc="2025-01-06T07:36:00Z">
                  <w:rPr>
                    <w:ins w:id="19227" w:author="瑋婷 徐" w:date="2025-01-03T16:53:00Z" w16du:dateUtc="2025-01-03T08:53:00Z"/>
                    <w:rFonts w:ascii="Times New Roman" w:eastAsiaTheme="minorEastAsia" w:hAnsi="Times New Roman" w:cs="Times New Roman"/>
                    <w:color w:val="000000"/>
                  </w:rPr>
                </w:rPrChange>
              </w:rPr>
              <w:pPrChange w:id="19228" w:author="瑋婷 徐" w:date="2025-01-03T16:55:00Z" w16du:dateUtc="2025-01-03T08:55:00Z">
                <w:pPr>
                  <w:spacing w:line="360" w:lineRule="auto"/>
                </w:pPr>
              </w:pPrChange>
            </w:pPr>
          </w:p>
        </w:tc>
        <w:tc>
          <w:tcPr>
            <w:tcW w:w="973" w:type="pct"/>
            <w:vMerge/>
            <w:vAlign w:val="center"/>
          </w:tcPr>
          <w:p w14:paraId="644F4704" w14:textId="77777777"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29" w:author="瑋婷 徐" w:date="2025-01-03T16:53:00Z" w16du:dateUtc="2025-01-03T08:53:00Z"/>
                <w:rFonts w:ascii="Times New Roman" w:eastAsiaTheme="minorEastAsia" w:hAnsi="Times New Roman" w:cs="Times New Roman"/>
                <w:i/>
                <w:iCs/>
                <w:color w:val="000000"/>
              </w:rPr>
              <w:pPrChange w:id="19230"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tcPr>
          <w:p w14:paraId="50644110" w14:textId="13BC46D7"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31" w:author="瑋婷 徐" w:date="2025-01-03T16:53:00Z" w16du:dateUtc="2025-01-03T08:53:00Z"/>
                <w:rFonts w:ascii="Times New Roman" w:eastAsiaTheme="minorEastAsia" w:hAnsi="Times New Roman" w:cs="Times New Roman"/>
                <w:i/>
                <w:iCs/>
                <w:color w:val="000000"/>
              </w:rPr>
              <w:pPrChange w:id="19232"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33" w:author="瑋婷 徐" w:date="2025-01-03T16:54:00Z" w16du:dateUtc="2025-01-03T08:54:00Z">
              <w:r w:rsidRPr="00C51B34">
                <w:rPr>
                  <w:rFonts w:ascii="Times New Roman" w:eastAsiaTheme="minorEastAsia" w:hAnsi="Times New Roman" w:cs="Times New Roman"/>
                  <w:color w:val="000000"/>
                </w:rPr>
                <w:t>21</w:t>
              </w:r>
            </w:ins>
          </w:p>
        </w:tc>
        <w:tc>
          <w:tcPr>
            <w:tcW w:w="163" w:type="pct"/>
            <w:noWrap/>
            <w:vAlign w:val="center"/>
          </w:tcPr>
          <w:p w14:paraId="3120F022" w14:textId="38F65F6D"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34" w:author="瑋婷 徐" w:date="2025-01-03T16:53:00Z" w16du:dateUtc="2025-01-03T08:53:00Z"/>
                <w:rFonts w:ascii="Times New Roman" w:eastAsiaTheme="minorEastAsia" w:hAnsi="Times New Roman" w:cs="Times New Roman"/>
              </w:rPr>
              <w:pPrChange w:id="1923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36" w:author="瑋婷 徐" w:date="2025-01-03T16:54:00Z" w16du:dateUtc="2025-01-03T08:54:00Z">
              <w:r w:rsidRPr="00C51B34">
                <w:rPr>
                  <w:rFonts w:ascii="Times New Roman" w:eastAsiaTheme="minorEastAsia" w:hAnsi="Times New Roman" w:cs="Times New Roman"/>
                  <w:color w:val="000000"/>
                </w:rPr>
                <w:t>22</w:t>
              </w:r>
            </w:ins>
          </w:p>
        </w:tc>
        <w:tc>
          <w:tcPr>
            <w:tcW w:w="163" w:type="pct"/>
            <w:noWrap/>
            <w:vAlign w:val="center"/>
          </w:tcPr>
          <w:p w14:paraId="57A922B7" w14:textId="5EB7B0B6"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37" w:author="瑋婷 徐" w:date="2025-01-03T16:53:00Z" w16du:dateUtc="2025-01-03T08:53:00Z"/>
                <w:rFonts w:ascii="Times New Roman" w:eastAsiaTheme="minorEastAsia" w:hAnsi="Times New Roman" w:cs="Times New Roman"/>
              </w:rPr>
              <w:pPrChange w:id="19238"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39" w:author="瑋婷 徐" w:date="2025-01-03T16:54:00Z" w16du:dateUtc="2025-01-03T08:54:00Z">
              <w:r w:rsidRPr="00C51B34">
                <w:rPr>
                  <w:rFonts w:ascii="Times New Roman" w:eastAsiaTheme="minorEastAsia" w:hAnsi="Times New Roman" w:cs="Times New Roman"/>
                  <w:color w:val="000000"/>
                </w:rPr>
                <w:t>23</w:t>
              </w:r>
            </w:ins>
          </w:p>
        </w:tc>
        <w:tc>
          <w:tcPr>
            <w:tcW w:w="163" w:type="pct"/>
            <w:noWrap/>
            <w:vAlign w:val="center"/>
          </w:tcPr>
          <w:p w14:paraId="0EA5A292" w14:textId="48032755"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40" w:author="瑋婷 徐" w:date="2025-01-03T16:53:00Z" w16du:dateUtc="2025-01-03T08:53:00Z"/>
                <w:rFonts w:ascii="Times New Roman" w:eastAsiaTheme="minorEastAsia" w:hAnsi="Times New Roman" w:cs="Times New Roman"/>
              </w:rPr>
              <w:pPrChange w:id="19241"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42" w:author="瑋婷 徐" w:date="2025-01-03T16:54:00Z" w16du:dateUtc="2025-01-03T08:54:00Z">
              <w:r w:rsidRPr="00C51B34">
                <w:rPr>
                  <w:rFonts w:ascii="Times New Roman" w:eastAsiaTheme="minorEastAsia" w:hAnsi="Times New Roman" w:cs="Times New Roman"/>
                  <w:color w:val="000000"/>
                </w:rPr>
                <w:t>24</w:t>
              </w:r>
            </w:ins>
          </w:p>
        </w:tc>
        <w:tc>
          <w:tcPr>
            <w:tcW w:w="163" w:type="pct"/>
            <w:noWrap/>
            <w:vAlign w:val="center"/>
          </w:tcPr>
          <w:p w14:paraId="035A7796" w14:textId="3C08D354"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43" w:author="瑋婷 徐" w:date="2025-01-03T16:53:00Z" w16du:dateUtc="2025-01-03T08:53:00Z"/>
                <w:rFonts w:ascii="Times New Roman" w:eastAsiaTheme="minorEastAsia" w:hAnsi="Times New Roman" w:cs="Times New Roman"/>
              </w:rPr>
              <w:pPrChange w:id="19244"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45" w:author="瑋婷 徐" w:date="2025-01-03T16:54:00Z" w16du:dateUtc="2025-01-03T08:54:00Z">
              <w:r w:rsidRPr="00C51B34">
                <w:rPr>
                  <w:rFonts w:ascii="Times New Roman" w:eastAsiaTheme="minorEastAsia" w:hAnsi="Times New Roman" w:cs="Times New Roman"/>
                  <w:color w:val="000000"/>
                </w:rPr>
                <w:t>25</w:t>
              </w:r>
            </w:ins>
          </w:p>
        </w:tc>
        <w:tc>
          <w:tcPr>
            <w:tcW w:w="163" w:type="pct"/>
            <w:noWrap/>
            <w:vAlign w:val="center"/>
          </w:tcPr>
          <w:p w14:paraId="40AA5FFA" w14:textId="39A00320"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46" w:author="瑋婷 徐" w:date="2025-01-03T16:53:00Z" w16du:dateUtc="2025-01-03T08:53:00Z"/>
                <w:rFonts w:ascii="Times New Roman" w:eastAsiaTheme="minorEastAsia" w:hAnsi="Times New Roman" w:cs="Times New Roman"/>
              </w:rPr>
              <w:pPrChange w:id="19247"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48" w:author="瑋婷 徐" w:date="2025-01-03T16:54:00Z" w16du:dateUtc="2025-01-03T08:54:00Z">
              <w:r w:rsidRPr="00C51B34">
                <w:rPr>
                  <w:rFonts w:ascii="Times New Roman" w:eastAsiaTheme="minorEastAsia" w:hAnsi="Times New Roman" w:cs="Times New Roman"/>
                  <w:color w:val="000000"/>
                </w:rPr>
                <w:t>26</w:t>
              </w:r>
            </w:ins>
          </w:p>
        </w:tc>
        <w:tc>
          <w:tcPr>
            <w:tcW w:w="163" w:type="pct"/>
            <w:noWrap/>
            <w:vAlign w:val="center"/>
          </w:tcPr>
          <w:p w14:paraId="6330D348" w14:textId="4AA4B2A6"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49" w:author="瑋婷 徐" w:date="2025-01-03T16:53:00Z" w16du:dateUtc="2025-01-03T08:53:00Z"/>
                <w:rFonts w:ascii="Times New Roman" w:eastAsiaTheme="minorEastAsia" w:hAnsi="Times New Roman" w:cs="Times New Roman"/>
              </w:rPr>
              <w:pPrChange w:id="19250"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51" w:author="瑋婷 徐" w:date="2025-01-03T16:54:00Z" w16du:dateUtc="2025-01-03T08:54:00Z">
              <w:r w:rsidRPr="00C51B34">
                <w:rPr>
                  <w:rFonts w:ascii="Times New Roman" w:eastAsiaTheme="minorEastAsia" w:hAnsi="Times New Roman" w:cs="Times New Roman"/>
                  <w:color w:val="000000"/>
                </w:rPr>
                <w:t>27</w:t>
              </w:r>
            </w:ins>
          </w:p>
        </w:tc>
        <w:tc>
          <w:tcPr>
            <w:tcW w:w="163" w:type="pct"/>
            <w:noWrap/>
            <w:vAlign w:val="center"/>
          </w:tcPr>
          <w:p w14:paraId="63266CB6" w14:textId="2B6663D8"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52" w:author="瑋婷 徐" w:date="2025-01-03T16:53:00Z" w16du:dateUtc="2025-01-03T08:53:00Z"/>
                <w:rFonts w:ascii="Times New Roman" w:eastAsiaTheme="minorEastAsia" w:hAnsi="Times New Roman" w:cs="Times New Roman"/>
              </w:rPr>
              <w:pPrChange w:id="19253"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54" w:author="瑋婷 徐" w:date="2025-01-03T16:54:00Z" w16du:dateUtc="2025-01-03T08:54:00Z">
              <w:r w:rsidRPr="00C51B34">
                <w:rPr>
                  <w:rFonts w:ascii="Times New Roman" w:eastAsiaTheme="minorEastAsia" w:hAnsi="Times New Roman" w:cs="Times New Roman"/>
                  <w:color w:val="000000"/>
                </w:rPr>
                <w:t>28</w:t>
              </w:r>
            </w:ins>
          </w:p>
        </w:tc>
        <w:tc>
          <w:tcPr>
            <w:tcW w:w="163" w:type="pct"/>
            <w:noWrap/>
            <w:vAlign w:val="center"/>
          </w:tcPr>
          <w:p w14:paraId="5425701C" w14:textId="121131A2"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55" w:author="瑋婷 徐" w:date="2025-01-03T16:53:00Z" w16du:dateUtc="2025-01-03T08:53:00Z"/>
                <w:rFonts w:ascii="Times New Roman" w:eastAsiaTheme="minorEastAsia" w:hAnsi="Times New Roman" w:cs="Times New Roman"/>
              </w:rPr>
              <w:pPrChange w:id="19256"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57" w:author="瑋婷 徐" w:date="2025-01-03T16:54:00Z" w16du:dateUtc="2025-01-03T08:54:00Z">
              <w:r w:rsidRPr="00C51B34">
                <w:rPr>
                  <w:rFonts w:ascii="Times New Roman" w:eastAsiaTheme="minorEastAsia" w:hAnsi="Times New Roman" w:cs="Times New Roman"/>
                  <w:color w:val="000000"/>
                </w:rPr>
                <w:t>29</w:t>
              </w:r>
            </w:ins>
          </w:p>
        </w:tc>
        <w:tc>
          <w:tcPr>
            <w:tcW w:w="163" w:type="pct"/>
            <w:noWrap/>
            <w:vAlign w:val="center"/>
          </w:tcPr>
          <w:p w14:paraId="3B4AD4E3" w14:textId="38A9D75D"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58" w:author="瑋婷 徐" w:date="2025-01-03T16:53:00Z" w16du:dateUtc="2025-01-03T08:53:00Z"/>
                <w:rFonts w:ascii="Times New Roman" w:eastAsiaTheme="minorEastAsia" w:hAnsi="Times New Roman" w:cs="Times New Roman"/>
              </w:rPr>
              <w:pPrChange w:id="19259"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60" w:author="瑋婷 徐" w:date="2025-01-03T16:54:00Z" w16du:dateUtc="2025-01-03T08:54:00Z">
              <w:r w:rsidRPr="00C51B34">
                <w:rPr>
                  <w:rFonts w:ascii="Times New Roman" w:eastAsiaTheme="minorEastAsia" w:hAnsi="Times New Roman" w:cs="Times New Roman"/>
                  <w:color w:val="000000"/>
                </w:rPr>
                <w:t>30</w:t>
              </w:r>
            </w:ins>
          </w:p>
        </w:tc>
        <w:tc>
          <w:tcPr>
            <w:tcW w:w="163" w:type="pct"/>
            <w:noWrap/>
            <w:vAlign w:val="center"/>
          </w:tcPr>
          <w:p w14:paraId="40D5E5D3" w14:textId="66B7D782"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61" w:author="瑋婷 徐" w:date="2025-01-03T16:53:00Z" w16du:dateUtc="2025-01-03T08:53:00Z"/>
                <w:rFonts w:ascii="Times New Roman" w:eastAsiaTheme="minorEastAsia" w:hAnsi="Times New Roman" w:cs="Times New Roman"/>
              </w:rPr>
              <w:pPrChange w:id="19262"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63" w:author="瑋婷 徐" w:date="2025-01-03T16:54:00Z" w16du:dateUtc="2025-01-03T08:54:00Z">
              <w:r w:rsidRPr="00C51B34">
                <w:rPr>
                  <w:rFonts w:ascii="Times New Roman" w:eastAsiaTheme="minorEastAsia" w:hAnsi="Times New Roman" w:cs="Times New Roman"/>
                  <w:color w:val="000000"/>
                </w:rPr>
                <w:t>31</w:t>
              </w:r>
            </w:ins>
          </w:p>
        </w:tc>
        <w:tc>
          <w:tcPr>
            <w:tcW w:w="163" w:type="pct"/>
            <w:noWrap/>
            <w:vAlign w:val="center"/>
          </w:tcPr>
          <w:p w14:paraId="68DEB5ED" w14:textId="35D3966E"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64" w:author="瑋婷 徐" w:date="2025-01-03T16:53:00Z" w16du:dateUtc="2025-01-03T08:53:00Z"/>
                <w:rFonts w:ascii="Times New Roman" w:eastAsiaTheme="minorEastAsia" w:hAnsi="Times New Roman" w:cs="Times New Roman"/>
              </w:rPr>
              <w:pPrChange w:id="1926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66" w:author="瑋婷 徐" w:date="2025-01-03T16:54:00Z" w16du:dateUtc="2025-01-03T08:54:00Z">
              <w:r w:rsidRPr="00C51B34">
                <w:rPr>
                  <w:rFonts w:ascii="Times New Roman" w:eastAsiaTheme="minorEastAsia" w:hAnsi="Times New Roman" w:cs="Times New Roman"/>
                  <w:color w:val="000000"/>
                </w:rPr>
                <w:t>32</w:t>
              </w:r>
            </w:ins>
          </w:p>
        </w:tc>
        <w:tc>
          <w:tcPr>
            <w:tcW w:w="163" w:type="pct"/>
            <w:noWrap/>
            <w:vAlign w:val="center"/>
          </w:tcPr>
          <w:p w14:paraId="42F642FA" w14:textId="113ECBA3"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67" w:author="瑋婷 徐" w:date="2025-01-03T16:53:00Z" w16du:dateUtc="2025-01-03T08:53:00Z"/>
                <w:rFonts w:ascii="Times New Roman" w:eastAsiaTheme="minorEastAsia" w:hAnsi="Times New Roman" w:cs="Times New Roman"/>
              </w:rPr>
              <w:pPrChange w:id="19268"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69" w:author="瑋婷 徐" w:date="2025-01-03T16:54:00Z" w16du:dateUtc="2025-01-03T08:54:00Z">
              <w:r w:rsidRPr="00C51B34">
                <w:rPr>
                  <w:rFonts w:ascii="Times New Roman" w:eastAsiaTheme="minorEastAsia" w:hAnsi="Times New Roman" w:cs="Times New Roman"/>
                  <w:color w:val="000000"/>
                </w:rPr>
                <w:t>33</w:t>
              </w:r>
            </w:ins>
          </w:p>
        </w:tc>
        <w:tc>
          <w:tcPr>
            <w:tcW w:w="163" w:type="pct"/>
            <w:noWrap/>
            <w:vAlign w:val="center"/>
          </w:tcPr>
          <w:p w14:paraId="7C7450A6" w14:textId="3116DF3E"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70" w:author="瑋婷 徐" w:date="2025-01-03T16:53:00Z" w16du:dateUtc="2025-01-03T08:53:00Z"/>
                <w:rFonts w:ascii="Times New Roman" w:eastAsiaTheme="minorEastAsia" w:hAnsi="Times New Roman" w:cs="Times New Roman"/>
              </w:rPr>
              <w:pPrChange w:id="19271"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72" w:author="瑋婷 徐" w:date="2025-01-03T16:54:00Z" w16du:dateUtc="2025-01-03T08:54:00Z">
              <w:r w:rsidRPr="00C51B34">
                <w:rPr>
                  <w:rFonts w:ascii="Times New Roman" w:eastAsiaTheme="minorEastAsia" w:hAnsi="Times New Roman" w:cs="Times New Roman"/>
                  <w:color w:val="000000"/>
                </w:rPr>
                <w:t>34</w:t>
              </w:r>
            </w:ins>
          </w:p>
        </w:tc>
        <w:tc>
          <w:tcPr>
            <w:tcW w:w="163" w:type="pct"/>
            <w:noWrap/>
            <w:vAlign w:val="center"/>
          </w:tcPr>
          <w:p w14:paraId="1546FCB9" w14:textId="557F1BBF"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73" w:author="瑋婷 徐" w:date="2025-01-03T16:53:00Z" w16du:dateUtc="2025-01-03T08:53:00Z"/>
                <w:rFonts w:ascii="Times New Roman" w:eastAsiaTheme="minorEastAsia" w:hAnsi="Times New Roman" w:cs="Times New Roman"/>
              </w:rPr>
              <w:pPrChange w:id="19274"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75" w:author="瑋婷 徐" w:date="2025-01-03T16:54:00Z" w16du:dateUtc="2025-01-03T08:54:00Z">
              <w:r w:rsidRPr="00C51B34">
                <w:rPr>
                  <w:rFonts w:ascii="Times New Roman" w:eastAsiaTheme="minorEastAsia" w:hAnsi="Times New Roman" w:cs="Times New Roman"/>
                  <w:color w:val="000000"/>
                </w:rPr>
                <w:t>35</w:t>
              </w:r>
            </w:ins>
          </w:p>
        </w:tc>
        <w:tc>
          <w:tcPr>
            <w:tcW w:w="163" w:type="pct"/>
            <w:noWrap/>
            <w:vAlign w:val="center"/>
          </w:tcPr>
          <w:p w14:paraId="158A5D92" w14:textId="08586082"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76" w:author="瑋婷 徐" w:date="2025-01-03T16:53:00Z" w16du:dateUtc="2025-01-03T08:53:00Z"/>
                <w:rFonts w:ascii="Times New Roman" w:eastAsiaTheme="minorEastAsia" w:hAnsi="Times New Roman" w:cs="Times New Roman"/>
              </w:rPr>
              <w:pPrChange w:id="19277"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78" w:author="瑋婷 徐" w:date="2025-01-03T16:54:00Z" w16du:dateUtc="2025-01-03T08:54:00Z">
              <w:r w:rsidRPr="00C51B34">
                <w:rPr>
                  <w:rFonts w:ascii="Times New Roman" w:eastAsiaTheme="minorEastAsia" w:hAnsi="Times New Roman" w:cs="Times New Roman"/>
                  <w:color w:val="000000"/>
                </w:rPr>
                <w:t>36</w:t>
              </w:r>
            </w:ins>
          </w:p>
        </w:tc>
        <w:tc>
          <w:tcPr>
            <w:tcW w:w="163" w:type="pct"/>
            <w:noWrap/>
            <w:vAlign w:val="center"/>
          </w:tcPr>
          <w:p w14:paraId="78345A71" w14:textId="417B00D7"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79" w:author="瑋婷 徐" w:date="2025-01-03T16:53:00Z" w16du:dateUtc="2025-01-03T08:53:00Z"/>
                <w:rFonts w:ascii="Times New Roman" w:eastAsiaTheme="minorEastAsia" w:hAnsi="Times New Roman" w:cs="Times New Roman"/>
              </w:rPr>
              <w:pPrChange w:id="19280"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81" w:author="瑋婷 徐" w:date="2025-01-03T16:54:00Z" w16du:dateUtc="2025-01-03T08:54:00Z">
              <w:r w:rsidRPr="00C51B34">
                <w:rPr>
                  <w:rFonts w:ascii="Times New Roman" w:eastAsiaTheme="minorEastAsia" w:hAnsi="Times New Roman" w:cs="Times New Roman"/>
                  <w:color w:val="000000"/>
                </w:rPr>
                <w:t>37</w:t>
              </w:r>
            </w:ins>
          </w:p>
        </w:tc>
        <w:tc>
          <w:tcPr>
            <w:tcW w:w="163" w:type="pct"/>
            <w:noWrap/>
            <w:vAlign w:val="center"/>
          </w:tcPr>
          <w:p w14:paraId="0B7E936F" w14:textId="26DC18FD"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82" w:author="瑋婷 徐" w:date="2025-01-03T16:53:00Z" w16du:dateUtc="2025-01-03T08:53:00Z"/>
                <w:rFonts w:ascii="Times New Roman" w:eastAsiaTheme="minorEastAsia" w:hAnsi="Times New Roman" w:cs="Times New Roman"/>
              </w:rPr>
              <w:pPrChange w:id="19283"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84" w:author="瑋婷 徐" w:date="2025-01-03T16:54:00Z" w16du:dateUtc="2025-01-03T08:54:00Z">
              <w:r w:rsidRPr="00C51B34">
                <w:rPr>
                  <w:rFonts w:ascii="Times New Roman" w:eastAsiaTheme="minorEastAsia" w:hAnsi="Times New Roman" w:cs="Times New Roman"/>
                  <w:color w:val="000000"/>
                </w:rPr>
                <w:t>38</w:t>
              </w:r>
            </w:ins>
          </w:p>
        </w:tc>
        <w:tc>
          <w:tcPr>
            <w:tcW w:w="163" w:type="pct"/>
            <w:noWrap/>
            <w:vAlign w:val="center"/>
          </w:tcPr>
          <w:p w14:paraId="11EAB443" w14:textId="64B7766D"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85" w:author="瑋婷 徐" w:date="2025-01-03T16:53:00Z" w16du:dateUtc="2025-01-03T08:53:00Z"/>
                <w:rFonts w:ascii="Times New Roman" w:eastAsiaTheme="minorEastAsia" w:hAnsi="Times New Roman" w:cs="Times New Roman"/>
              </w:rPr>
              <w:pPrChange w:id="19286"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87" w:author="瑋婷 徐" w:date="2025-01-03T16:54:00Z" w16du:dateUtc="2025-01-03T08:54:00Z">
              <w:r w:rsidRPr="00C51B34">
                <w:rPr>
                  <w:rFonts w:ascii="Times New Roman" w:eastAsiaTheme="minorEastAsia" w:hAnsi="Times New Roman" w:cs="Times New Roman"/>
                  <w:color w:val="000000"/>
                </w:rPr>
                <w:t>39</w:t>
              </w:r>
            </w:ins>
          </w:p>
        </w:tc>
        <w:tc>
          <w:tcPr>
            <w:tcW w:w="163" w:type="pct"/>
            <w:noWrap/>
            <w:vAlign w:val="center"/>
          </w:tcPr>
          <w:p w14:paraId="741224E3" w14:textId="6D472F9A"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88" w:author="瑋婷 徐" w:date="2025-01-03T16:53:00Z" w16du:dateUtc="2025-01-03T08:53:00Z"/>
                <w:rFonts w:ascii="Times New Roman" w:eastAsiaTheme="minorEastAsia" w:hAnsi="Times New Roman" w:cs="Times New Roman"/>
              </w:rPr>
              <w:pPrChange w:id="19289"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90" w:author="瑋婷 徐" w:date="2025-01-03T16:54:00Z" w16du:dateUtc="2025-01-03T08:54:00Z">
              <w:r w:rsidRPr="00C51B34">
                <w:rPr>
                  <w:rFonts w:ascii="Times New Roman" w:eastAsiaTheme="minorEastAsia" w:hAnsi="Times New Roman" w:cs="Times New Roman"/>
                  <w:color w:val="000000"/>
                </w:rPr>
                <w:t>40</w:t>
              </w:r>
            </w:ins>
          </w:p>
        </w:tc>
        <w:tc>
          <w:tcPr>
            <w:tcW w:w="163" w:type="pct"/>
            <w:noWrap/>
            <w:vAlign w:val="center"/>
          </w:tcPr>
          <w:p w14:paraId="771DFB4B" w14:textId="5EFA1863"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291" w:author="瑋婷 徐" w:date="2025-01-03T16:53:00Z" w16du:dateUtc="2025-01-03T08:53:00Z"/>
                <w:rFonts w:ascii="Times New Roman" w:eastAsiaTheme="minorEastAsia" w:hAnsi="Times New Roman" w:cs="Times New Roman"/>
              </w:rPr>
              <w:pPrChange w:id="19292"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9293" w:author="瑋婷 徐" w:date="2025-01-03T16:54:00Z" w16du:dateUtc="2025-01-03T08:54:00Z">
              <w:r w:rsidRPr="00C51B34">
                <w:rPr>
                  <w:rFonts w:ascii="Times New Roman" w:eastAsiaTheme="minorEastAsia" w:hAnsi="Times New Roman" w:cs="Times New Roman"/>
                  <w:color w:val="000000"/>
                </w:rPr>
                <w:t>41</w:t>
              </w:r>
            </w:ins>
          </w:p>
        </w:tc>
      </w:tr>
      <w:tr w:rsidR="003C19C7" w:rsidRPr="00C51B34" w14:paraId="42D8EC0F" w14:textId="77777777" w:rsidTr="004373E8">
        <w:trPr>
          <w:trHeight w:val="600"/>
          <w:ins w:id="19294" w:author="瑋婷 徐" w:date="2025-01-03T16:50:00Z"/>
          <w:trPrChange w:id="19295" w:author="瑋婷 徐" w:date="2025-01-04T15:38:00Z" w16du:dateUtc="2025-01-04T07:38:00Z">
            <w:trPr>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296" w:author="瑋婷 徐" w:date="2025-01-04T15:38:00Z" w16du:dateUtc="2025-01-04T07:38:00Z">
              <w:tcPr>
                <w:tcW w:w="692" w:type="pct"/>
                <w:gridSpan w:val="2"/>
                <w:hideMark/>
              </w:tcPr>
            </w:tcPrChange>
          </w:tcPr>
          <w:p w14:paraId="0AC9819C" w14:textId="77777777" w:rsidR="003C19C7" w:rsidRPr="00C51B34" w:rsidRDefault="003C19C7">
            <w:pPr>
              <w:spacing w:line="360" w:lineRule="auto"/>
              <w:jc w:val="both"/>
              <w:rPr>
                <w:ins w:id="19297" w:author="瑋婷 徐" w:date="2025-01-03T16:50:00Z" w16du:dateUtc="2025-01-03T08:50:00Z"/>
                <w:rFonts w:ascii="Times New Roman" w:eastAsiaTheme="minorEastAsia" w:hAnsi="Times New Roman" w:cs="Times New Roman"/>
                <w:b w:val="0"/>
                <w:bCs w:val="0"/>
                <w:color w:val="000000"/>
                <w:rPrChange w:id="19298" w:author="瑋婷 徐" w:date="2025-01-06T15:36:00Z" w16du:dateUtc="2025-01-06T07:36:00Z">
                  <w:rPr>
                    <w:ins w:id="19299" w:author="瑋婷 徐" w:date="2025-01-03T16:50:00Z" w16du:dateUtc="2025-01-03T08:50:00Z"/>
                    <w:rFonts w:ascii="Calibri" w:hAnsi="Calibri" w:cs="Calibri"/>
                    <w:color w:val="000000"/>
                    <w:sz w:val="22"/>
                    <w:szCs w:val="22"/>
                  </w:rPr>
                </w:rPrChange>
              </w:rPr>
              <w:pPrChange w:id="19300" w:author="瑋婷 徐" w:date="2025-01-03T16:55:00Z" w16du:dateUtc="2025-01-03T08:55:00Z">
                <w:pPr/>
              </w:pPrChange>
            </w:pPr>
            <w:ins w:id="19301" w:author="瑋婷 徐" w:date="2025-01-03T16:50:00Z" w16du:dateUtc="2025-01-03T08:50:00Z">
              <w:r w:rsidRPr="00C51B34">
                <w:rPr>
                  <w:rFonts w:ascii="Times New Roman" w:eastAsiaTheme="minorEastAsia" w:hAnsi="Times New Roman" w:cs="Times New Roman" w:hint="eastAsia"/>
                  <w:b w:val="0"/>
                  <w:bCs w:val="0"/>
                  <w:color w:val="000000"/>
                  <w:rPrChange w:id="19302" w:author="瑋婷 徐" w:date="2025-01-06T15:36:00Z" w16du:dateUtc="2025-01-06T07:36:00Z">
                    <w:rPr>
                      <w:rFonts w:ascii="Calibri" w:hAnsi="Calibri" w:cs="Calibri" w:hint="eastAsia"/>
                      <w:color w:val="000000"/>
                      <w:sz w:val="22"/>
                      <w:szCs w:val="22"/>
                    </w:rPr>
                  </w:rPrChange>
                </w:rPr>
                <w:t>白腹秧雞</w:t>
              </w:r>
              <w:r w:rsidRPr="00C51B34">
                <w:rPr>
                  <w:rFonts w:ascii="Times New Roman" w:eastAsiaTheme="minorEastAsia" w:hAnsi="Times New Roman" w:cs="Times New Roman"/>
                  <w:b w:val="0"/>
                  <w:bCs w:val="0"/>
                  <w:color w:val="000000"/>
                  <w:rPrChange w:id="19303" w:author="瑋婷 徐" w:date="2025-01-06T15:36:00Z" w16du:dateUtc="2025-01-06T07:36:00Z">
                    <w:rPr>
                      <w:rFonts w:ascii="Calibri" w:hAnsi="Calibri" w:cs="Calibri"/>
                      <w:color w:val="000000"/>
                      <w:sz w:val="22"/>
                      <w:szCs w:val="22"/>
                    </w:rPr>
                  </w:rPrChange>
                </w:rPr>
                <w:t xml:space="preserve"> </w:t>
              </w:r>
            </w:ins>
          </w:p>
        </w:tc>
        <w:tc>
          <w:tcPr>
            <w:tcW w:w="973" w:type="pct"/>
            <w:vAlign w:val="center"/>
            <w:hideMark/>
            <w:tcPrChange w:id="19304" w:author="瑋婷 徐" w:date="2025-01-04T15:38:00Z" w16du:dateUtc="2025-01-04T07:38:00Z">
              <w:tcPr>
                <w:tcW w:w="904" w:type="pct"/>
                <w:gridSpan w:val="2"/>
                <w:hideMark/>
              </w:tcPr>
            </w:tcPrChange>
          </w:tcPr>
          <w:p w14:paraId="6F7E006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05" w:author="瑋婷 徐" w:date="2025-01-03T16:50:00Z" w16du:dateUtc="2025-01-03T08:50:00Z"/>
                <w:rFonts w:ascii="Times New Roman" w:eastAsiaTheme="minorEastAsia" w:hAnsi="Times New Roman" w:cs="Times New Roman"/>
                <w:i/>
                <w:iCs/>
                <w:color w:val="000000"/>
                <w:rPrChange w:id="19306" w:author="瑋婷 徐" w:date="2025-01-06T15:36:00Z" w16du:dateUtc="2025-01-06T07:36:00Z">
                  <w:rPr>
                    <w:ins w:id="19307" w:author="瑋婷 徐" w:date="2025-01-03T16:50:00Z" w16du:dateUtc="2025-01-03T08:50:00Z"/>
                    <w:rFonts w:ascii="Calibri" w:hAnsi="Calibri" w:cs="Calibri"/>
                    <w:i/>
                    <w:iCs/>
                    <w:color w:val="000000"/>
                    <w:sz w:val="22"/>
                    <w:szCs w:val="22"/>
                  </w:rPr>
                </w:rPrChange>
              </w:rPr>
              <w:pPrChange w:id="193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309" w:author="瑋婷 徐" w:date="2025-01-03T16:50:00Z" w16du:dateUtc="2025-01-03T08:50:00Z">
              <w:r w:rsidRPr="00C51B34">
                <w:rPr>
                  <w:rFonts w:ascii="Times New Roman" w:eastAsiaTheme="minorEastAsia" w:hAnsi="Times New Roman" w:cs="Times New Roman"/>
                  <w:i/>
                  <w:iCs/>
                  <w:color w:val="000000"/>
                  <w:rPrChange w:id="19310" w:author="瑋婷 徐" w:date="2025-01-06T15:36:00Z" w16du:dateUtc="2025-01-06T07:36:00Z">
                    <w:rPr>
                      <w:rFonts w:ascii="Calibri" w:hAnsi="Calibri" w:cs="Calibri"/>
                      <w:i/>
                      <w:iCs/>
                      <w:color w:val="000000"/>
                      <w:sz w:val="22"/>
                      <w:szCs w:val="22"/>
                    </w:rPr>
                  </w:rPrChange>
                </w:rPr>
                <w:t>Amaurornis phoenicurus</w:t>
              </w:r>
            </w:ins>
          </w:p>
        </w:tc>
        <w:tc>
          <w:tcPr>
            <w:tcW w:w="163" w:type="pct"/>
            <w:noWrap/>
            <w:vAlign w:val="center"/>
            <w:hideMark/>
            <w:tcPrChange w:id="19311" w:author="瑋婷 徐" w:date="2025-01-04T15:38:00Z" w16du:dateUtc="2025-01-04T07:38:00Z">
              <w:tcPr>
                <w:tcW w:w="162" w:type="pct"/>
                <w:gridSpan w:val="2"/>
                <w:noWrap/>
                <w:hideMark/>
              </w:tcPr>
            </w:tcPrChange>
          </w:tcPr>
          <w:p w14:paraId="4FE3761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12" w:author="瑋婷 徐" w:date="2025-01-03T16:50:00Z" w16du:dateUtc="2025-01-03T08:50:00Z"/>
                <w:rFonts w:ascii="Times New Roman" w:eastAsiaTheme="minorEastAsia" w:hAnsi="Times New Roman" w:cs="Times New Roman"/>
                <w:i/>
                <w:iCs/>
                <w:color w:val="000000"/>
                <w:rPrChange w:id="19313" w:author="瑋婷 徐" w:date="2025-01-06T15:36:00Z" w16du:dateUtc="2025-01-06T07:36:00Z">
                  <w:rPr>
                    <w:ins w:id="19314" w:author="瑋婷 徐" w:date="2025-01-03T16:50:00Z" w16du:dateUtc="2025-01-03T08:50:00Z"/>
                    <w:rFonts w:ascii="Calibri" w:hAnsi="Calibri" w:cs="Calibri"/>
                    <w:i/>
                    <w:iCs/>
                    <w:color w:val="000000"/>
                    <w:sz w:val="22"/>
                    <w:szCs w:val="22"/>
                  </w:rPr>
                </w:rPrChange>
              </w:rPr>
              <w:pPrChange w:id="193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16" w:author="瑋婷 徐" w:date="2025-01-04T15:38:00Z" w16du:dateUtc="2025-01-04T07:38:00Z">
              <w:tcPr>
                <w:tcW w:w="162" w:type="pct"/>
                <w:gridSpan w:val="2"/>
                <w:noWrap/>
                <w:hideMark/>
              </w:tcPr>
            </w:tcPrChange>
          </w:tcPr>
          <w:p w14:paraId="6436538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17" w:author="瑋婷 徐" w:date="2025-01-03T16:50:00Z" w16du:dateUtc="2025-01-03T08:50:00Z"/>
                <w:rFonts w:ascii="Times New Roman" w:eastAsiaTheme="minorEastAsia" w:hAnsi="Times New Roman" w:cs="Times New Roman"/>
                <w:rPrChange w:id="19318" w:author="瑋婷 徐" w:date="2025-01-06T15:36:00Z" w16du:dateUtc="2025-01-06T07:36:00Z">
                  <w:rPr>
                    <w:ins w:id="19319" w:author="瑋婷 徐" w:date="2025-01-03T16:50:00Z" w16du:dateUtc="2025-01-03T08:50:00Z"/>
                    <w:rFonts w:ascii="Times New Roman" w:eastAsia="Times New Roman" w:hAnsi="Times New Roman" w:cs="Times New Roman"/>
                    <w:sz w:val="20"/>
                    <w:szCs w:val="20"/>
                  </w:rPr>
                </w:rPrChange>
              </w:rPr>
              <w:pPrChange w:id="193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21" w:author="瑋婷 徐" w:date="2025-01-04T15:38:00Z" w16du:dateUtc="2025-01-04T07:38:00Z">
              <w:tcPr>
                <w:tcW w:w="162" w:type="pct"/>
                <w:gridSpan w:val="2"/>
                <w:noWrap/>
                <w:hideMark/>
              </w:tcPr>
            </w:tcPrChange>
          </w:tcPr>
          <w:p w14:paraId="13304A7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22" w:author="瑋婷 徐" w:date="2025-01-03T16:50:00Z" w16du:dateUtc="2025-01-03T08:50:00Z"/>
                <w:rFonts w:ascii="Times New Roman" w:eastAsiaTheme="minorEastAsia" w:hAnsi="Times New Roman" w:cs="Times New Roman"/>
                <w:rPrChange w:id="19323" w:author="瑋婷 徐" w:date="2025-01-06T15:36:00Z" w16du:dateUtc="2025-01-06T07:36:00Z">
                  <w:rPr>
                    <w:ins w:id="19324" w:author="瑋婷 徐" w:date="2025-01-03T16:50:00Z" w16du:dateUtc="2025-01-03T08:50:00Z"/>
                    <w:rFonts w:ascii="Times New Roman" w:eastAsia="Times New Roman" w:hAnsi="Times New Roman" w:cs="Times New Roman"/>
                    <w:sz w:val="20"/>
                    <w:szCs w:val="20"/>
                  </w:rPr>
                </w:rPrChange>
              </w:rPr>
              <w:pPrChange w:id="193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26" w:author="瑋婷 徐" w:date="2025-01-04T15:38:00Z" w16du:dateUtc="2025-01-04T07:38:00Z">
              <w:tcPr>
                <w:tcW w:w="162" w:type="pct"/>
                <w:gridSpan w:val="2"/>
                <w:noWrap/>
                <w:hideMark/>
              </w:tcPr>
            </w:tcPrChange>
          </w:tcPr>
          <w:p w14:paraId="3EA4EBC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27" w:author="瑋婷 徐" w:date="2025-01-03T16:50:00Z" w16du:dateUtc="2025-01-03T08:50:00Z"/>
                <w:rFonts w:ascii="Times New Roman" w:eastAsiaTheme="minorEastAsia" w:hAnsi="Times New Roman" w:cs="Times New Roman"/>
                <w:rPrChange w:id="19328" w:author="瑋婷 徐" w:date="2025-01-06T15:36:00Z" w16du:dateUtc="2025-01-06T07:36:00Z">
                  <w:rPr>
                    <w:ins w:id="19329" w:author="瑋婷 徐" w:date="2025-01-03T16:50:00Z" w16du:dateUtc="2025-01-03T08:50:00Z"/>
                    <w:rFonts w:ascii="Times New Roman" w:eastAsia="Times New Roman" w:hAnsi="Times New Roman" w:cs="Times New Roman"/>
                    <w:sz w:val="20"/>
                    <w:szCs w:val="20"/>
                  </w:rPr>
                </w:rPrChange>
              </w:rPr>
              <w:pPrChange w:id="193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31" w:author="瑋婷 徐" w:date="2025-01-04T15:38:00Z" w16du:dateUtc="2025-01-04T07:38:00Z">
              <w:tcPr>
                <w:tcW w:w="162" w:type="pct"/>
                <w:gridSpan w:val="2"/>
                <w:noWrap/>
                <w:hideMark/>
              </w:tcPr>
            </w:tcPrChange>
          </w:tcPr>
          <w:p w14:paraId="57F60E8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32" w:author="瑋婷 徐" w:date="2025-01-03T16:50:00Z" w16du:dateUtc="2025-01-03T08:50:00Z"/>
                <w:rFonts w:ascii="Times New Roman" w:eastAsiaTheme="minorEastAsia" w:hAnsi="Times New Roman" w:cs="Times New Roman"/>
                <w:rPrChange w:id="19333" w:author="瑋婷 徐" w:date="2025-01-06T15:36:00Z" w16du:dateUtc="2025-01-06T07:36:00Z">
                  <w:rPr>
                    <w:ins w:id="19334" w:author="瑋婷 徐" w:date="2025-01-03T16:50:00Z" w16du:dateUtc="2025-01-03T08:50:00Z"/>
                    <w:rFonts w:ascii="Times New Roman" w:eastAsia="Times New Roman" w:hAnsi="Times New Roman" w:cs="Times New Roman"/>
                    <w:sz w:val="20"/>
                    <w:szCs w:val="20"/>
                  </w:rPr>
                </w:rPrChange>
              </w:rPr>
              <w:pPrChange w:id="193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36" w:author="瑋婷 徐" w:date="2025-01-04T15:38:00Z" w16du:dateUtc="2025-01-04T07:38:00Z">
              <w:tcPr>
                <w:tcW w:w="162" w:type="pct"/>
                <w:gridSpan w:val="2"/>
                <w:noWrap/>
                <w:hideMark/>
              </w:tcPr>
            </w:tcPrChange>
          </w:tcPr>
          <w:p w14:paraId="1597433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37" w:author="瑋婷 徐" w:date="2025-01-03T16:50:00Z" w16du:dateUtc="2025-01-03T08:50:00Z"/>
                <w:rFonts w:ascii="Times New Roman" w:eastAsiaTheme="minorEastAsia" w:hAnsi="Times New Roman" w:cs="Times New Roman"/>
                <w:rPrChange w:id="19338" w:author="瑋婷 徐" w:date="2025-01-06T15:36:00Z" w16du:dateUtc="2025-01-06T07:36:00Z">
                  <w:rPr>
                    <w:ins w:id="19339" w:author="瑋婷 徐" w:date="2025-01-03T16:50:00Z" w16du:dateUtc="2025-01-03T08:50:00Z"/>
                    <w:rFonts w:ascii="Times New Roman" w:eastAsia="Times New Roman" w:hAnsi="Times New Roman" w:cs="Times New Roman"/>
                    <w:sz w:val="20"/>
                    <w:szCs w:val="20"/>
                  </w:rPr>
                </w:rPrChange>
              </w:rPr>
              <w:pPrChange w:id="193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41" w:author="瑋婷 徐" w:date="2025-01-04T15:38:00Z" w16du:dateUtc="2025-01-04T07:38:00Z">
              <w:tcPr>
                <w:tcW w:w="162" w:type="pct"/>
                <w:gridSpan w:val="2"/>
                <w:noWrap/>
                <w:hideMark/>
              </w:tcPr>
            </w:tcPrChange>
          </w:tcPr>
          <w:p w14:paraId="66FA01A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42" w:author="瑋婷 徐" w:date="2025-01-03T16:50:00Z" w16du:dateUtc="2025-01-03T08:50:00Z"/>
                <w:rFonts w:ascii="Times New Roman" w:eastAsiaTheme="minorEastAsia" w:hAnsi="Times New Roman" w:cs="Times New Roman"/>
                <w:rPrChange w:id="19343" w:author="瑋婷 徐" w:date="2025-01-06T15:36:00Z" w16du:dateUtc="2025-01-06T07:36:00Z">
                  <w:rPr>
                    <w:ins w:id="19344" w:author="瑋婷 徐" w:date="2025-01-03T16:50:00Z" w16du:dateUtc="2025-01-03T08:50:00Z"/>
                    <w:rFonts w:ascii="Times New Roman" w:eastAsia="Times New Roman" w:hAnsi="Times New Roman" w:cs="Times New Roman"/>
                    <w:sz w:val="20"/>
                    <w:szCs w:val="20"/>
                  </w:rPr>
                </w:rPrChange>
              </w:rPr>
              <w:pPrChange w:id="193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46" w:author="瑋婷 徐" w:date="2025-01-04T15:38:00Z" w16du:dateUtc="2025-01-04T07:38:00Z">
              <w:tcPr>
                <w:tcW w:w="162" w:type="pct"/>
                <w:gridSpan w:val="2"/>
                <w:noWrap/>
                <w:hideMark/>
              </w:tcPr>
            </w:tcPrChange>
          </w:tcPr>
          <w:p w14:paraId="201E1C6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47" w:author="瑋婷 徐" w:date="2025-01-03T16:50:00Z" w16du:dateUtc="2025-01-03T08:50:00Z"/>
                <w:rFonts w:ascii="Times New Roman" w:eastAsiaTheme="minorEastAsia" w:hAnsi="Times New Roman" w:cs="Times New Roman"/>
                <w:rPrChange w:id="19348" w:author="瑋婷 徐" w:date="2025-01-06T15:36:00Z" w16du:dateUtc="2025-01-06T07:36:00Z">
                  <w:rPr>
                    <w:ins w:id="19349" w:author="瑋婷 徐" w:date="2025-01-03T16:50:00Z" w16du:dateUtc="2025-01-03T08:50:00Z"/>
                    <w:rFonts w:ascii="Times New Roman" w:eastAsia="Times New Roman" w:hAnsi="Times New Roman" w:cs="Times New Roman"/>
                    <w:sz w:val="20"/>
                    <w:szCs w:val="20"/>
                  </w:rPr>
                </w:rPrChange>
              </w:rPr>
              <w:pPrChange w:id="193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51" w:author="瑋婷 徐" w:date="2025-01-04T15:38:00Z" w16du:dateUtc="2025-01-04T07:38:00Z">
              <w:tcPr>
                <w:tcW w:w="162" w:type="pct"/>
                <w:noWrap/>
                <w:hideMark/>
              </w:tcPr>
            </w:tcPrChange>
          </w:tcPr>
          <w:p w14:paraId="3E33EF1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52" w:author="瑋婷 徐" w:date="2025-01-03T16:50:00Z" w16du:dateUtc="2025-01-03T08:50:00Z"/>
                <w:rFonts w:ascii="Times New Roman" w:eastAsiaTheme="minorEastAsia" w:hAnsi="Times New Roman" w:cs="Times New Roman"/>
                <w:rPrChange w:id="19353" w:author="瑋婷 徐" w:date="2025-01-06T15:36:00Z" w16du:dateUtc="2025-01-06T07:36:00Z">
                  <w:rPr>
                    <w:ins w:id="19354" w:author="瑋婷 徐" w:date="2025-01-03T16:50:00Z" w16du:dateUtc="2025-01-03T08:50:00Z"/>
                    <w:rFonts w:ascii="Times New Roman" w:eastAsia="Times New Roman" w:hAnsi="Times New Roman" w:cs="Times New Roman"/>
                    <w:sz w:val="20"/>
                    <w:szCs w:val="20"/>
                  </w:rPr>
                </w:rPrChange>
              </w:rPr>
              <w:pPrChange w:id="193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56" w:author="瑋婷 徐" w:date="2025-01-04T15:38:00Z" w16du:dateUtc="2025-01-04T07:38:00Z">
              <w:tcPr>
                <w:tcW w:w="162" w:type="pct"/>
                <w:gridSpan w:val="2"/>
                <w:noWrap/>
                <w:hideMark/>
              </w:tcPr>
            </w:tcPrChange>
          </w:tcPr>
          <w:p w14:paraId="6966FE4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57" w:author="瑋婷 徐" w:date="2025-01-03T16:50:00Z" w16du:dateUtc="2025-01-03T08:50:00Z"/>
                <w:rFonts w:ascii="Times New Roman" w:eastAsiaTheme="minorEastAsia" w:hAnsi="Times New Roman" w:cs="Times New Roman"/>
                <w:rPrChange w:id="19358" w:author="瑋婷 徐" w:date="2025-01-06T15:36:00Z" w16du:dateUtc="2025-01-06T07:36:00Z">
                  <w:rPr>
                    <w:ins w:id="19359" w:author="瑋婷 徐" w:date="2025-01-03T16:50:00Z" w16du:dateUtc="2025-01-03T08:50:00Z"/>
                    <w:rFonts w:ascii="Times New Roman" w:eastAsia="Times New Roman" w:hAnsi="Times New Roman" w:cs="Times New Roman"/>
                    <w:sz w:val="20"/>
                    <w:szCs w:val="20"/>
                  </w:rPr>
                </w:rPrChange>
              </w:rPr>
              <w:pPrChange w:id="193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61" w:author="瑋婷 徐" w:date="2025-01-04T15:38:00Z" w16du:dateUtc="2025-01-04T07:38:00Z">
              <w:tcPr>
                <w:tcW w:w="162" w:type="pct"/>
                <w:gridSpan w:val="2"/>
                <w:noWrap/>
                <w:hideMark/>
              </w:tcPr>
            </w:tcPrChange>
          </w:tcPr>
          <w:p w14:paraId="2F35858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62" w:author="瑋婷 徐" w:date="2025-01-03T16:50:00Z" w16du:dateUtc="2025-01-03T08:50:00Z"/>
                <w:rFonts w:ascii="Times New Roman" w:eastAsiaTheme="minorEastAsia" w:hAnsi="Times New Roman" w:cs="Times New Roman"/>
                <w:rPrChange w:id="19363" w:author="瑋婷 徐" w:date="2025-01-06T15:36:00Z" w16du:dateUtc="2025-01-06T07:36:00Z">
                  <w:rPr>
                    <w:ins w:id="19364" w:author="瑋婷 徐" w:date="2025-01-03T16:50:00Z" w16du:dateUtc="2025-01-03T08:50:00Z"/>
                    <w:rFonts w:ascii="Times New Roman" w:eastAsia="Times New Roman" w:hAnsi="Times New Roman" w:cs="Times New Roman"/>
                    <w:sz w:val="20"/>
                    <w:szCs w:val="20"/>
                  </w:rPr>
                </w:rPrChange>
              </w:rPr>
              <w:pPrChange w:id="193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66" w:author="瑋婷 徐" w:date="2025-01-04T15:38:00Z" w16du:dateUtc="2025-01-04T07:38:00Z">
              <w:tcPr>
                <w:tcW w:w="162" w:type="pct"/>
                <w:gridSpan w:val="2"/>
                <w:noWrap/>
                <w:hideMark/>
              </w:tcPr>
            </w:tcPrChange>
          </w:tcPr>
          <w:p w14:paraId="334FFAB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67" w:author="瑋婷 徐" w:date="2025-01-03T16:50:00Z" w16du:dateUtc="2025-01-03T08:50:00Z"/>
                <w:rFonts w:ascii="Times New Roman" w:eastAsiaTheme="minorEastAsia" w:hAnsi="Times New Roman" w:cs="Times New Roman"/>
                <w:rPrChange w:id="19368" w:author="瑋婷 徐" w:date="2025-01-06T15:36:00Z" w16du:dateUtc="2025-01-06T07:36:00Z">
                  <w:rPr>
                    <w:ins w:id="19369" w:author="瑋婷 徐" w:date="2025-01-03T16:50:00Z" w16du:dateUtc="2025-01-03T08:50:00Z"/>
                    <w:rFonts w:ascii="Times New Roman" w:eastAsia="Times New Roman" w:hAnsi="Times New Roman" w:cs="Times New Roman"/>
                    <w:sz w:val="20"/>
                    <w:szCs w:val="20"/>
                  </w:rPr>
                </w:rPrChange>
              </w:rPr>
              <w:pPrChange w:id="193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71" w:author="瑋婷 徐" w:date="2025-01-04T15:38:00Z" w16du:dateUtc="2025-01-04T07:38:00Z">
              <w:tcPr>
                <w:tcW w:w="162" w:type="pct"/>
                <w:gridSpan w:val="2"/>
                <w:noWrap/>
                <w:hideMark/>
              </w:tcPr>
            </w:tcPrChange>
          </w:tcPr>
          <w:p w14:paraId="1E52D9B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72" w:author="瑋婷 徐" w:date="2025-01-03T16:50:00Z" w16du:dateUtc="2025-01-03T08:50:00Z"/>
                <w:rFonts w:ascii="Times New Roman" w:eastAsiaTheme="minorEastAsia" w:hAnsi="Times New Roman" w:cs="Times New Roman"/>
                <w:rPrChange w:id="19373" w:author="瑋婷 徐" w:date="2025-01-06T15:36:00Z" w16du:dateUtc="2025-01-06T07:36:00Z">
                  <w:rPr>
                    <w:ins w:id="19374" w:author="瑋婷 徐" w:date="2025-01-03T16:50:00Z" w16du:dateUtc="2025-01-03T08:50:00Z"/>
                    <w:rFonts w:ascii="Times New Roman" w:eastAsia="Times New Roman" w:hAnsi="Times New Roman" w:cs="Times New Roman"/>
                    <w:sz w:val="20"/>
                    <w:szCs w:val="20"/>
                  </w:rPr>
                </w:rPrChange>
              </w:rPr>
              <w:pPrChange w:id="193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76" w:author="瑋婷 徐" w:date="2025-01-04T15:38:00Z" w16du:dateUtc="2025-01-04T07:38:00Z">
              <w:tcPr>
                <w:tcW w:w="162" w:type="pct"/>
                <w:gridSpan w:val="2"/>
                <w:noWrap/>
                <w:hideMark/>
              </w:tcPr>
            </w:tcPrChange>
          </w:tcPr>
          <w:p w14:paraId="6B76E5A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77" w:author="瑋婷 徐" w:date="2025-01-03T16:50:00Z" w16du:dateUtc="2025-01-03T08:50:00Z"/>
                <w:rFonts w:ascii="Times New Roman" w:eastAsiaTheme="minorEastAsia" w:hAnsi="Times New Roman" w:cs="Times New Roman"/>
                <w:rPrChange w:id="19378" w:author="瑋婷 徐" w:date="2025-01-06T15:36:00Z" w16du:dateUtc="2025-01-06T07:36:00Z">
                  <w:rPr>
                    <w:ins w:id="19379" w:author="瑋婷 徐" w:date="2025-01-03T16:50:00Z" w16du:dateUtc="2025-01-03T08:50:00Z"/>
                    <w:rFonts w:ascii="Times New Roman" w:eastAsia="Times New Roman" w:hAnsi="Times New Roman" w:cs="Times New Roman"/>
                    <w:sz w:val="20"/>
                    <w:szCs w:val="20"/>
                  </w:rPr>
                </w:rPrChange>
              </w:rPr>
              <w:pPrChange w:id="193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81" w:author="瑋婷 徐" w:date="2025-01-04T15:38:00Z" w16du:dateUtc="2025-01-04T07:38:00Z">
              <w:tcPr>
                <w:tcW w:w="162" w:type="pct"/>
                <w:gridSpan w:val="2"/>
                <w:noWrap/>
                <w:hideMark/>
              </w:tcPr>
            </w:tcPrChange>
          </w:tcPr>
          <w:p w14:paraId="4B55C70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82" w:author="瑋婷 徐" w:date="2025-01-03T16:50:00Z" w16du:dateUtc="2025-01-03T08:50:00Z"/>
                <w:rFonts w:ascii="Times New Roman" w:eastAsiaTheme="minorEastAsia" w:hAnsi="Times New Roman" w:cs="Times New Roman"/>
                <w:rPrChange w:id="19383" w:author="瑋婷 徐" w:date="2025-01-06T15:36:00Z" w16du:dateUtc="2025-01-06T07:36:00Z">
                  <w:rPr>
                    <w:ins w:id="19384" w:author="瑋婷 徐" w:date="2025-01-03T16:50:00Z" w16du:dateUtc="2025-01-03T08:50:00Z"/>
                    <w:rFonts w:ascii="Times New Roman" w:eastAsia="Times New Roman" w:hAnsi="Times New Roman" w:cs="Times New Roman"/>
                    <w:sz w:val="20"/>
                    <w:szCs w:val="20"/>
                  </w:rPr>
                </w:rPrChange>
              </w:rPr>
              <w:pPrChange w:id="193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86" w:author="瑋婷 徐" w:date="2025-01-04T15:38:00Z" w16du:dateUtc="2025-01-04T07:38:00Z">
              <w:tcPr>
                <w:tcW w:w="162" w:type="pct"/>
                <w:gridSpan w:val="2"/>
                <w:noWrap/>
                <w:hideMark/>
              </w:tcPr>
            </w:tcPrChange>
          </w:tcPr>
          <w:p w14:paraId="34C260B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87" w:author="瑋婷 徐" w:date="2025-01-03T16:50:00Z" w16du:dateUtc="2025-01-03T08:50:00Z"/>
                <w:rFonts w:ascii="Times New Roman" w:eastAsiaTheme="minorEastAsia" w:hAnsi="Times New Roman" w:cs="Times New Roman"/>
                <w:rPrChange w:id="19388" w:author="瑋婷 徐" w:date="2025-01-06T15:36:00Z" w16du:dateUtc="2025-01-06T07:36:00Z">
                  <w:rPr>
                    <w:ins w:id="19389" w:author="瑋婷 徐" w:date="2025-01-03T16:50:00Z" w16du:dateUtc="2025-01-03T08:50:00Z"/>
                    <w:rFonts w:ascii="Times New Roman" w:eastAsia="Times New Roman" w:hAnsi="Times New Roman" w:cs="Times New Roman"/>
                    <w:sz w:val="20"/>
                    <w:szCs w:val="20"/>
                  </w:rPr>
                </w:rPrChange>
              </w:rPr>
              <w:pPrChange w:id="193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91" w:author="瑋婷 徐" w:date="2025-01-04T15:38:00Z" w16du:dateUtc="2025-01-04T07:38:00Z">
              <w:tcPr>
                <w:tcW w:w="162" w:type="pct"/>
                <w:gridSpan w:val="2"/>
                <w:noWrap/>
                <w:hideMark/>
              </w:tcPr>
            </w:tcPrChange>
          </w:tcPr>
          <w:p w14:paraId="200442C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92" w:author="瑋婷 徐" w:date="2025-01-03T16:50:00Z" w16du:dateUtc="2025-01-03T08:50:00Z"/>
                <w:rFonts w:ascii="Times New Roman" w:eastAsiaTheme="minorEastAsia" w:hAnsi="Times New Roman" w:cs="Times New Roman"/>
                <w:rPrChange w:id="19393" w:author="瑋婷 徐" w:date="2025-01-06T15:36:00Z" w16du:dateUtc="2025-01-06T07:36:00Z">
                  <w:rPr>
                    <w:ins w:id="19394" w:author="瑋婷 徐" w:date="2025-01-03T16:50:00Z" w16du:dateUtc="2025-01-03T08:50:00Z"/>
                    <w:rFonts w:ascii="Times New Roman" w:eastAsia="Times New Roman" w:hAnsi="Times New Roman" w:cs="Times New Roman"/>
                    <w:sz w:val="20"/>
                    <w:szCs w:val="20"/>
                  </w:rPr>
                </w:rPrChange>
              </w:rPr>
              <w:pPrChange w:id="193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396" w:author="瑋婷 徐" w:date="2025-01-04T15:38:00Z" w16du:dateUtc="2025-01-04T07:38:00Z">
              <w:tcPr>
                <w:tcW w:w="162" w:type="pct"/>
                <w:gridSpan w:val="2"/>
                <w:noWrap/>
                <w:hideMark/>
              </w:tcPr>
            </w:tcPrChange>
          </w:tcPr>
          <w:p w14:paraId="5E82123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97" w:author="瑋婷 徐" w:date="2025-01-03T16:50:00Z" w16du:dateUtc="2025-01-03T08:50:00Z"/>
                <w:rFonts w:ascii="Times New Roman" w:eastAsiaTheme="minorEastAsia" w:hAnsi="Times New Roman" w:cs="Times New Roman"/>
                <w:rPrChange w:id="19398" w:author="瑋婷 徐" w:date="2025-01-06T15:36:00Z" w16du:dateUtc="2025-01-06T07:36:00Z">
                  <w:rPr>
                    <w:ins w:id="19399" w:author="瑋婷 徐" w:date="2025-01-03T16:50:00Z" w16du:dateUtc="2025-01-03T08:50:00Z"/>
                    <w:rFonts w:ascii="Times New Roman" w:eastAsia="Times New Roman" w:hAnsi="Times New Roman" w:cs="Times New Roman"/>
                    <w:sz w:val="20"/>
                    <w:szCs w:val="20"/>
                  </w:rPr>
                </w:rPrChange>
              </w:rPr>
              <w:pPrChange w:id="194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401" w:author="瑋婷 徐" w:date="2025-01-04T15:38:00Z" w16du:dateUtc="2025-01-04T07:38:00Z">
              <w:tcPr>
                <w:tcW w:w="162" w:type="pct"/>
                <w:gridSpan w:val="2"/>
                <w:noWrap/>
                <w:hideMark/>
              </w:tcPr>
            </w:tcPrChange>
          </w:tcPr>
          <w:p w14:paraId="3F01F75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02" w:author="瑋婷 徐" w:date="2025-01-03T16:50:00Z" w16du:dateUtc="2025-01-03T08:50:00Z"/>
                <w:rFonts w:ascii="Times New Roman" w:eastAsiaTheme="minorEastAsia" w:hAnsi="Times New Roman" w:cs="Times New Roman"/>
                <w:rPrChange w:id="19403" w:author="瑋婷 徐" w:date="2025-01-06T15:36:00Z" w16du:dateUtc="2025-01-06T07:36:00Z">
                  <w:rPr>
                    <w:ins w:id="19404" w:author="瑋婷 徐" w:date="2025-01-03T16:50:00Z" w16du:dateUtc="2025-01-03T08:50:00Z"/>
                    <w:rFonts w:ascii="Times New Roman" w:eastAsia="Times New Roman" w:hAnsi="Times New Roman" w:cs="Times New Roman"/>
                    <w:sz w:val="20"/>
                    <w:szCs w:val="20"/>
                  </w:rPr>
                </w:rPrChange>
              </w:rPr>
              <w:pPrChange w:id="194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406" w:author="瑋婷 徐" w:date="2025-01-04T15:38:00Z" w16du:dateUtc="2025-01-04T07:38:00Z">
              <w:tcPr>
                <w:tcW w:w="162" w:type="pct"/>
                <w:gridSpan w:val="2"/>
                <w:noWrap/>
                <w:hideMark/>
              </w:tcPr>
            </w:tcPrChange>
          </w:tcPr>
          <w:p w14:paraId="4979936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07" w:author="瑋婷 徐" w:date="2025-01-03T16:50:00Z" w16du:dateUtc="2025-01-03T08:50:00Z"/>
                <w:rFonts w:ascii="Times New Roman" w:eastAsiaTheme="minorEastAsia" w:hAnsi="Times New Roman" w:cs="Times New Roman"/>
                <w:rPrChange w:id="19408" w:author="瑋婷 徐" w:date="2025-01-06T15:36:00Z" w16du:dateUtc="2025-01-06T07:36:00Z">
                  <w:rPr>
                    <w:ins w:id="19409" w:author="瑋婷 徐" w:date="2025-01-03T16:50:00Z" w16du:dateUtc="2025-01-03T08:50:00Z"/>
                    <w:rFonts w:ascii="Times New Roman" w:eastAsia="Times New Roman" w:hAnsi="Times New Roman" w:cs="Times New Roman"/>
                    <w:sz w:val="20"/>
                    <w:szCs w:val="20"/>
                  </w:rPr>
                </w:rPrChange>
              </w:rPr>
              <w:pPrChange w:id="194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411" w:author="瑋婷 徐" w:date="2025-01-04T15:38:00Z" w16du:dateUtc="2025-01-04T07:38:00Z">
              <w:tcPr>
                <w:tcW w:w="164" w:type="pct"/>
                <w:gridSpan w:val="2"/>
                <w:noWrap/>
                <w:hideMark/>
              </w:tcPr>
            </w:tcPrChange>
          </w:tcPr>
          <w:p w14:paraId="58189A0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412" w:author="瑋婷 徐" w:date="2025-01-03T16:50:00Z" w16du:dateUtc="2025-01-03T08:50:00Z"/>
                <w:rFonts w:ascii="Times New Roman" w:eastAsiaTheme="minorEastAsia" w:hAnsi="Times New Roman" w:cs="Times New Roman"/>
                <w:rPrChange w:id="19413" w:author="瑋婷 徐" w:date="2025-01-06T15:36:00Z" w16du:dateUtc="2025-01-06T07:36:00Z">
                  <w:rPr>
                    <w:ins w:id="19414" w:author="瑋婷 徐" w:date="2025-01-03T16:50:00Z" w16du:dateUtc="2025-01-03T08:50:00Z"/>
                    <w:rFonts w:ascii="Times New Roman" w:eastAsia="Times New Roman" w:hAnsi="Times New Roman" w:cs="Times New Roman"/>
                    <w:sz w:val="20"/>
                    <w:szCs w:val="20"/>
                  </w:rPr>
                </w:rPrChange>
              </w:rPr>
              <w:pPrChange w:id="194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C51B34" w14:paraId="406C4FA2" w14:textId="77777777" w:rsidTr="004373E8">
        <w:trPr>
          <w:cnfStyle w:val="000000100000" w:firstRow="0" w:lastRow="0" w:firstColumn="0" w:lastColumn="0" w:oddVBand="0" w:evenVBand="0" w:oddHBand="1" w:evenHBand="0" w:firstRowFirstColumn="0" w:firstRowLastColumn="0" w:lastRowFirstColumn="0" w:lastRowLastColumn="0"/>
          <w:trHeight w:val="300"/>
          <w:ins w:id="19416"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E4D12C" w14:textId="77777777" w:rsidR="003C19C7" w:rsidRPr="00C51B34" w:rsidRDefault="003C19C7">
            <w:pPr>
              <w:spacing w:line="360" w:lineRule="auto"/>
              <w:jc w:val="both"/>
              <w:rPr>
                <w:ins w:id="19417" w:author="瑋婷 徐" w:date="2025-01-03T16:50:00Z" w16du:dateUtc="2025-01-03T08:50:00Z"/>
                <w:rFonts w:ascii="Times New Roman" w:eastAsiaTheme="minorEastAsia" w:hAnsi="Times New Roman" w:cs="Times New Roman"/>
                <w:b w:val="0"/>
                <w:bCs w:val="0"/>
                <w:color w:val="000000"/>
                <w:rPrChange w:id="19418" w:author="瑋婷 徐" w:date="2025-01-06T15:36:00Z" w16du:dateUtc="2025-01-06T07:36:00Z">
                  <w:rPr>
                    <w:ins w:id="19419" w:author="瑋婷 徐" w:date="2025-01-03T16:50:00Z" w16du:dateUtc="2025-01-03T08:50:00Z"/>
                    <w:rFonts w:ascii="Calibri" w:hAnsi="Calibri" w:cs="Calibri"/>
                    <w:color w:val="000000"/>
                    <w:sz w:val="22"/>
                    <w:szCs w:val="22"/>
                  </w:rPr>
                </w:rPrChange>
              </w:rPr>
              <w:pPrChange w:id="19420" w:author="瑋婷 徐" w:date="2025-01-03T16:55:00Z" w16du:dateUtc="2025-01-03T08:55:00Z">
                <w:pPr/>
              </w:pPrChange>
            </w:pPr>
            <w:ins w:id="19421" w:author="瑋婷 徐" w:date="2025-01-03T16:50:00Z" w16du:dateUtc="2025-01-03T08:50:00Z">
              <w:r w:rsidRPr="00C51B34">
                <w:rPr>
                  <w:rFonts w:ascii="Times New Roman" w:eastAsiaTheme="minorEastAsia" w:hAnsi="Times New Roman" w:cs="Times New Roman" w:hint="eastAsia"/>
                  <w:b w:val="0"/>
                  <w:bCs w:val="0"/>
                  <w:color w:val="000000"/>
                  <w:rPrChange w:id="19422" w:author="瑋婷 徐" w:date="2025-01-06T15:36:00Z" w16du:dateUtc="2025-01-06T07:36:00Z">
                    <w:rPr>
                      <w:rFonts w:ascii="Calibri" w:hAnsi="Calibri" w:cs="Calibri" w:hint="eastAsia"/>
                      <w:color w:val="000000"/>
                      <w:sz w:val="22"/>
                      <w:szCs w:val="22"/>
                    </w:rPr>
                  </w:rPrChange>
                </w:rPr>
                <w:t>蒼鷺</w:t>
              </w:r>
              <w:r w:rsidRPr="00C51B34">
                <w:rPr>
                  <w:rFonts w:ascii="Times New Roman" w:eastAsiaTheme="minorEastAsia" w:hAnsi="Times New Roman" w:cs="Times New Roman"/>
                  <w:b w:val="0"/>
                  <w:bCs w:val="0"/>
                  <w:color w:val="000000"/>
                  <w:rPrChange w:id="19423" w:author="瑋婷 徐" w:date="2025-01-06T15:36:00Z" w16du:dateUtc="2025-01-06T07:36:00Z">
                    <w:rPr>
                      <w:rFonts w:ascii="Calibri" w:hAnsi="Calibri" w:cs="Calibri"/>
                      <w:color w:val="000000"/>
                      <w:sz w:val="22"/>
                      <w:szCs w:val="22"/>
                    </w:rPr>
                  </w:rPrChange>
                </w:rPr>
                <w:t xml:space="preserve"> </w:t>
              </w:r>
            </w:ins>
          </w:p>
        </w:tc>
        <w:tc>
          <w:tcPr>
            <w:tcW w:w="973" w:type="pct"/>
            <w:vAlign w:val="center"/>
            <w:hideMark/>
          </w:tcPr>
          <w:p w14:paraId="633930A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24" w:author="瑋婷 徐" w:date="2025-01-03T16:50:00Z" w16du:dateUtc="2025-01-03T08:50:00Z"/>
                <w:rFonts w:ascii="Times New Roman" w:eastAsiaTheme="minorEastAsia" w:hAnsi="Times New Roman" w:cs="Times New Roman"/>
                <w:i/>
                <w:iCs/>
                <w:color w:val="000000"/>
                <w:rPrChange w:id="19425" w:author="瑋婷 徐" w:date="2025-01-06T15:36:00Z" w16du:dateUtc="2025-01-06T07:36:00Z">
                  <w:rPr>
                    <w:ins w:id="19426" w:author="瑋婷 徐" w:date="2025-01-03T16:50:00Z" w16du:dateUtc="2025-01-03T08:50:00Z"/>
                    <w:rFonts w:ascii="Calibri" w:hAnsi="Calibri" w:cs="Calibri"/>
                    <w:i/>
                    <w:iCs/>
                    <w:color w:val="000000"/>
                    <w:sz w:val="22"/>
                    <w:szCs w:val="22"/>
                  </w:rPr>
                </w:rPrChange>
              </w:rPr>
              <w:pPrChange w:id="194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28" w:author="瑋婷 徐" w:date="2025-01-03T16:50:00Z" w16du:dateUtc="2025-01-03T08:50:00Z">
              <w:r w:rsidRPr="00C51B34">
                <w:rPr>
                  <w:rFonts w:ascii="Times New Roman" w:eastAsiaTheme="minorEastAsia" w:hAnsi="Times New Roman" w:cs="Times New Roman"/>
                  <w:i/>
                  <w:iCs/>
                  <w:color w:val="000000"/>
                  <w:rPrChange w:id="19429" w:author="瑋婷 徐" w:date="2025-01-06T15:36:00Z" w16du:dateUtc="2025-01-06T07:36:00Z">
                    <w:rPr>
                      <w:rFonts w:ascii="Calibri" w:hAnsi="Calibri" w:cs="Calibri"/>
                      <w:i/>
                      <w:iCs/>
                      <w:color w:val="000000"/>
                      <w:sz w:val="22"/>
                      <w:szCs w:val="22"/>
                    </w:rPr>
                  </w:rPrChange>
                </w:rPr>
                <w:t>Ardea cinerea</w:t>
              </w:r>
            </w:ins>
          </w:p>
        </w:tc>
        <w:tc>
          <w:tcPr>
            <w:tcW w:w="163" w:type="pct"/>
            <w:noWrap/>
            <w:vAlign w:val="center"/>
            <w:hideMark/>
          </w:tcPr>
          <w:p w14:paraId="240CE5F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30" w:author="瑋婷 徐" w:date="2025-01-03T16:50:00Z" w16du:dateUtc="2025-01-03T08:50:00Z"/>
                <w:rFonts w:ascii="Times New Roman" w:eastAsiaTheme="minorEastAsia" w:hAnsi="Times New Roman" w:cs="Times New Roman"/>
                <w:i/>
                <w:iCs/>
                <w:color w:val="000000"/>
                <w:rPrChange w:id="19431" w:author="瑋婷 徐" w:date="2025-01-06T15:36:00Z" w16du:dateUtc="2025-01-06T07:36:00Z">
                  <w:rPr>
                    <w:ins w:id="19432" w:author="瑋婷 徐" w:date="2025-01-03T16:50:00Z" w16du:dateUtc="2025-01-03T08:50:00Z"/>
                    <w:rFonts w:ascii="Calibri" w:hAnsi="Calibri" w:cs="Calibri"/>
                    <w:i/>
                    <w:iCs/>
                    <w:color w:val="000000"/>
                    <w:sz w:val="22"/>
                    <w:szCs w:val="22"/>
                  </w:rPr>
                </w:rPrChange>
              </w:rPr>
              <w:pPrChange w:id="194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DDFFAE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34" w:author="瑋婷 徐" w:date="2025-01-03T16:50:00Z" w16du:dateUtc="2025-01-03T08:50:00Z"/>
                <w:rFonts w:ascii="Times New Roman" w:eastAsiaTheme="minorEastAsia" w:hAnsi="Times New Roman" w:cs="Times New Roman"/>
                <w:rPrChange w:id="19435" w:author="瑋婷 徐" w:date="2025-01-06T15:36:00Z" w16du:dateUtc="2025-01-06T07:36:00Z">
                  <w:rPr>
                    <w:ins w:id="19436" w:author="瑋婷 徐" w:date="2025-01-03T16:50:00Z" w16du:dateUtc="2025-01-03T08:50:00Z"/>
                    <w:rFonts w:ascii="Times New Roman" w:eastAsia="Times New Roman" w:hAnsi="Times New Roman" w:cs="Times New Roman"/>
                    <w:sz w:val="20"/>
                    <w:szCs w:val="20"/>
                  </w:rPr>
                </w:rPrChange>
              </w:rPr>
              <w:pPrChange w:id="194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4A8F0D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38" w:author="瑋婷 徐" w:date="2025-01-03T16:50:00Z" w16du:dateUtc="2025-01-03T08:50:00Z"/>
                <w:rFonts w:ascii="Times New Roman" w:eastAsiaTheme="minorEastAsia" w:hAnsi="Times New Roman" w:cs="Times New Roman"/>
                <w:rPrChange w:id="19439" w:author="瑋婷 徐" w:date="2025-01-06T15:36:00Z" w16du:dateUtc="2025-01-06T07:36:00Z">
                  <w:rPr>
                    <w:ins w:id="19440" w:author="瑋婷 徐" w:date="2025-01-03T16:50:00Z" w16du:dateUtc="2025-01-03T08:50:00Z"/>
                    <w:rFonts w:ascii="Times New Roman" w:eastAsia="Times New Roman" w:hAnsi="Times New Roman" w:cs="Times New Roman"/>
                    <w:sz w:val="20"/>
                    <w:szCs w:val="20"/>
                  </w:rPr>
                </w:rPrChange>
              </w:rPr>
              <w:pPrChange w:id="194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02B62A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42" w:author="瑋婷 徐" w:date="2025-01-03T16:50:00Z" w16du:dateUtc="2025-01-03T08:50:00Z"/>
                <w:rFonts w:ascii="Times New Roman" w:eastAsiaTheme="minorEastAsia" w:hAnsi="Times New Roman" w:cs="Times New Roman"/>
                <w:rPrChange w:id="19443" w:author="瑋婷 徐" w:date="2025-01-06T15:36:00Z" w16du:dateUtc="2025-01-06T07:36:00Z">
                  <w:rPr>
                    <w:ins w:id="19444" w:author="瑋婷 徐" w:date="2025-01-03T16:50:00Z" w16du:dateUtc="2025-01-03T08:50:00Z"/>
                    <w:rFonts w:ascii="Times New Roman" w:eastAsia="Times New Roman" w:hAnsi="Times New Roman" w:cs="Times New Roman"/>
                    <w:sz w:val="20"/>
                    <w:szCs w:val="20"/>
                  </w:rPr>
                </w:rPrChange>
              </w:rPr>
              <w:pPrChange w:id="194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B74B3F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46" w:author="瑋婷 徐" w:date="2025-01-03T16:50:00Z" w16du:dateUtc="2025-01-03T08:50:00Z"/>
                <w:rFonts w:ascii="Times New Roman" w:eastAsiaTheme="minorEastAsia" w:hAnsi="Times New Roman" w:cs="Times New Roman"/>
                <w:rPrChange w:id="19447" w:author="瑋婷 徐" w:date="2025-01-06T15:36:00Z" w16du:dateUtc="2025-01-06T07:36:00Z">
                  <w:rPr>
                    <w:ins w:id="19448" w:author="瑋婷 徐" w:date="2025-01-03T16:50:00Z" w16du:dateUtc="2025-01-03T08:50:00Z"/>
                    <w:rFonts w:ascii="Times New Roman" w:eastAsia="Times New Roman" w:hAnsi="Times New Roman" w:cs="Times New Roman"/>
                    <w:sz w:val="20"/>
                    <w:szCs w:val="20"/>
                  </w:rPr>
                </w:rPrChange>
              </w:rPr>
              <w:pPrChange w:id="194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7295BB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50" w:author="瑋婷 徐" w:date="2025-01-03T16:50:00Z" w16du:dateUtc="2025-01-03T08:50:00Z"/>
                <w:rFonts w:ascii="Times New Roman" w:eastAsiaTheme="minorEastAsia" w:hAnsi="Times New Roman" w:cs="Times New Roman"/>
                <w:rPrChange w:id="19451" w:author="瑋婷 徐" w:date="2025-01-06T15:36:00Z" w16du:dateUtc="2025-01-06T07:36:00Z">
                  <w:rPr>
                    <w:ins w:id="19452" w:author="瑋婷 徐" w:date="2025-01-03T16:50:00Z" w16du:dateUtc="2025-01-03T08:50:00Z"/>
                    <w:rFonts w:ascii="Times New Roman" w:eastAsia="Times New Roman" w:hAnsi="Times New Roman" w:cs="Times New Roman"/>
                    <w:sz w:val="20"/>
                    <w:szCs w:val="20"/>
                  </w:rPr>
                </w:rPrChange>
              </w:rPr>
              <w:pPrChange w:id="194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8AFF91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54" w:author="瑋婷 徐" w:date="2025-01-03T16:50:00Z" w16du:dateUtc="2025-01-03T08:50:00Z"/>
                <w:rFonts w:ascii="Times New Roman" w:eastAsiaTheme="minorEastAsia" w:hAnsi="Times New Roman" w:cs="Times New Roman"/>
                <w:rPrChange w:id="19455" w:author="瑋婷 徐" w:date="2025-01-06T15:36:00Z" w16du:dateUtc="2025-01-06T07:36:00Z">
                  <w:rPr>
                    <w:ins w:id="19456" w:author="瑋婷 徐" w:date="2025-01-03T16:50:00Z" w16du:dateUtc="2025-01-03T08:50:00Z"/>
                    <w:rFonts w:ascii="Times New Roman" w:eastAsia="Times New Roman" w:hAnsi="Times New Roman" w:cs="Times New Roman"/>
                    <w:sz w:val="20"/>
                    <w:szCs w:val="20"/>
                  </w:rPr>
                </w:rPrChange>
              </w:rPr>
              <w:pPrChange w:id="194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1F37BA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58" w:author="瑋婷 徐" w:date="2025-01-03T16:50:00Z" w16du:dateUtc="2025-01-03T08:50:00Z"/>
                <w:rFonts w:ascii="Times New Roman" w:eastAsiaTheme="minorEastAsia" w:hAnsi="Times New Roman" w:cs="Times New Roman"/>
                <w:rPrChange w:id="19459" w:author="瑋婷 徐" w:date="2025-01-06T15:36:00Z" w16du:dateUtc="2025-01-06T07:36:00Z">
                  <w:rPr>
                    <w:ins w:id="19460" w:author="瑋婷 徐" w:date="2025-01-03T16:50:00Z" w16du:dateUtc="2025-01-03T08:50:00Z"/>
                    <w:rFonts w:ascii="Times New Roman" w:eastAsia="Times New Roman" w:hAnsi="Times New Roman" w:cs="Times New Roman"/>
                    <w:sz w:val="20"/>
                    <w:szCs w:val="20"/>
                  </w:rPr>
                </w:rPrChange>
              </w:rPr>
              <w:pPrChange w:id="194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4DBE4D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62" w:author="瑋婷 徐" w:date="2025-01-03T16:50:00Z" w16du:dateUtc="2025-01-03T08:50:00Z"/>
                <w:rFonts w:ascii="Times New Roman" w:eastAsiaTheme="minorEastAsia" w:hAnsi="Times New Roman" w:cs="Times New Roman"/>
                <w:rPrChange w:id="19463" w:author="瑋婷 徐" w:date="2025-01-06T15:36:00Z" w16du:dateUtc="2025-01-06T07:36:00Z">
                  <w:rPr>
                    <w:ins w:id="19464" w:author="瑋婷 徐" w:date="2025-01-03T16:50:00Z" w16du:dateUtc="2025-01-03T08:50:00Z"/>
                    <w:rFonts w:ascii="Times New Roman" w:eastAsia="Times New Roman" w:hAnsi="Times New Roman" w:cs="Times New Roman"/>
                    <w:sz w:val="20"/>
                    <w:szCs w:val="20"/>
                  </w:rPr>
                </w:rPrChange>
              </w:rPr>
              <w:pPrChange w:id="194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2E74C9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66" w:author="瑋婷 徐" w:date="2025-01-03T16:50:00Z" w16du:dateUtc="2025-01-03T08:50:00Z"/>
                <w:rFonts w:ascii="Times New Roman" w:eastAsiaTheme="minorEastAsia" w:hAnsi="Times New Roman" w:cs="Times New Roman"/>
                <w:rPrChange w:id="19467" w:author="瑋婷 徐" w:date="2025-01-06T15:36:00Z" w16du:dateUtc="2025-01-06T07:36:00Z">
                  <w:rPr>
                    <w:ins w:id="19468" w:author="瑋婷 徐" w:date="2025-01-03T16:50:00Z" w16du:dateUtc="2025-01-03T08:50:00Z"/>
                    <w:rFonts w:ascii="Times New Roman" w:eastAsia="Times New Roman" w:hAnsi="Times New Roman" w:cs="Times New Roman"/>
                    <w:sz w:val="20"/>
                    <w:szCs w:val="20"/>
                  </w:rPr>
                </w:rPrChange>
              </w:rPr>
              <w:pPrChange w:id="194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E72556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70" w:author="瑋婷 徐" w:date="2025-01-03T16:50:00Z" w16du:dateUtc="2025-01-03T08:50:00Z"/>
                <w:rFonts w:ascii="Times New Roman" w:eastAsiaTheme="minorEastAsia" w:hAnsi="Times New Roman" w:cs="Times New Roman"/>
                <w:rPrChange w:id="19471" w:author="瑋婷 徐" w:date="2025-01-06T15:36:00Z" w16du:dateUtc="2025-01-06T07:36:00Z">
                  <w:rPr>
                    <w:ins w:id="19472" w:author="瑋婷 徐" w:date="2025-01-03T16:50:00Z" w16du:dateUtc="2025-01-03T08:50:00Z"/>
                    <w:rFonts w:ascii="Times New Roman" w:eastAsia="Times New Roman" w:hAnsi="Times New Roman" w:cs="Times New Roman"/>
                    <w:sz w:val="20"/>
                    <w:szCs w:val="20"/>
                  </w:rPr>
                </w:rPrChange>
              </w:rPr>
              <w:pPrChange w:id="194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343701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74" w:author="瑋婷 徐" w:date="2025-01-03T16:50:00Z" w16du:dateUtc="2025-01-03T08:50:00Z"/>
                <w:rFonts w:ascii="Times New Roman" w:eastAsiaTheme="minorEastAsia" w:hAnsi="Times New Roman" w:cs="Times New Roman"/>
                <w:rPrChange w:id="19475" w:author="瑋婷 徐" w:date="2025-01-06T15:36:00Z" w16du:dateUtc="2025-01-06T07:36:00Z">
                  <w:rPr>
                    <w:ins w:id="19476" w:author="瑋婷 徐" w:date="2025-01-03T16:50:00Z" w16du:dateUtc="2025-01-03T08:50:00Z"/>
                    <w:rFonts w:ascii="Times New Roman" w:eastAsia="Times New Roman" w:hAnsi="Times New Roman" w:cs="Times New Roman"/>
                    <w:sz w:val="20"/>
                    <w:szCs w:val="20"/>
                  </w:rPr>
                </w:rPrChange>
              </w:rPr>
              <w:pPrChange w:id="194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D2FFF1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78" w:author="瑋婷 徐" w:date="2025-01-03T16:50:00Z" w16du:dateUtc="2025-01-03T08:50:00Z"/>
                <w:rFonts w:ascii="Times New Roman" w:eastAsiaTheme="minorEastAsia" w:hAnsi="Times New Roman" w:cs="Times New Roman"/>
                <w:rPrChange w:id="19479" w:author="瑋婷 徐" w:date="2025-01-06T15:36:00Z" w16du:dateUtc="2025-01-06T07:36:00Z">
                  <w:rPr>
                    <w:ins w:id="19480" w:author="瑋婷 徐" w:date="2025-01-03T16:50:00Z" w16du:dateUtc="2025-01-03T08:50:00Z"/>
                    <w:rFonts w:ascii="Times New Roman" w:eastAsia="Times New Roman" w:hAnsi="Times New Roman" w:cs="Times New Roman"/>
                    <w:sz w:val="20"/>
                    <w:szCs w:val="20"/>
                  </w:rPr>
                </w:rPrChange>
              </w:rPr>
              <w:pPrChange w:id="194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55AF6C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82" w:author="瑋婷 徐" w:date="2025-01-03T16:50:00Z" w16du:dateUtc="2025-01-03T08:50:00Z"/>
                <w:rFonts w:ascii="Times New Roman" w:eastAsiaTheme="minorEastAsia" w:hAnsi="Times New Roman" w:cs="Times New Roman"/>
                <w:rPrChange w:id="19483" w:author="瑋婷 徐" w:date="2025-01-06T15:36:00Z" w16du:dateUtc="2025-01-06T07:36:00Z">
                  <w:rPr>
                    <w:ins w:id="19484" w:author="瑋婷 徐" w:date="2025-01-03T16:50:00Z" w16du:dateUtc="2025-01-03T08:50:00Z"/>
                    <w:rFonts w:ascii="Times New Roman" w:eastAsia="Times New Roman" w:hAnsi="Times New Roman" w:cs="Times New Roman"/>
                    <w:sz w:val="20"/>
                    <w:szCs w:val="20"/>
                  </w:rPr>
                </w:rPrChange>
              </w:rPr>
              <w:pPrChange w:id="194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DBA9BD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86" w:author="瑋婷 徐" w:date="2025-01-03T16:50:00Z" w16du:dateUtc="2025-01-03T08:50:00Z"/>
                <w:rFonts w:ascii="Times New Roman" w:eastAsiaTheme="minorEastAsia" w:hAnsi="Times New Roman" w:cs="Times New Roman"/>
                <w:rPrChange w:id="19487" w:author="瑋婷 徐" w:date="2025-01-06T15:36:00Z" w16du:dateUtc="2025-01-06T07:36:00Z">
                  <w:rPr>
                    <w:ins w:id="19488" w:author="瑋婷 徐" w:date="2025-01-03T16:50:00Z" w16du:dateUtc="2025-01-03T08:50:00Z"/>
                    <w:rFonts w:ascii="Times New Roman" w:eastAsia="Times New Roman" w:hAnsi="Times New Roman" w:cs="Times New Roman"/>
                    <w:sz w:val="20"/>
                    <w:szCs w:val="20"/>
                  </w:rPr>
                </w:rPrChange>
              </w:rPr>
              <w:pPrChange w:id="194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AFA707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90" w:author="瑋婷 徐" w:date="2025-01-03T16:50:00Z" w16du:dateUtc="2025-01-03T08:50:00Z"/>
                <w:rFonts w:ascii="Times New Roman" w:eastAsiaTheme="minorEastAsia" w:hAnsi="Times New Roman" w:cs="Times New Roman"/>
                <w:rPrChange w:id="19491" w:author="瑋婷 徐" w:date="2025-01-06T15:36:00Z" w16du:dateUtc="2025-01-06T07:36:00Z">
                  <w:rPr>
                    <w:ins w:id="19492" w:author="瑋婷 徐" w:date="2025-01-03T16:50:00Z" w16du:dateUtc="2025-01-03T08:50:00Z"/>
                    <w:rFonts w:ascii="Times New Roman" w:eastAsia="Times New Roman" w:hAnsi="Times New Roman" w:cs="Times New Roman"/>
                    <w:sz w:val="20"/>
                    <w:szCs w:val="20"/>
                  </w:rPr>
                </w:rPrChange>
              </w:rPr>
              <w:pPrChange w:id="194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4BA20E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94" w:author="瑋婷 徐" w:date="2025-01-03T16:50:00Z" w16du:dateUtc="2025-01-03T08:50:00Z"/>
                <w:rFonts w:ascii="Times New Roman" w:eastAsiaTheme="minorEastAsia" w:hAnsi="Times New Roman" w:cs="Times New Roman"/>
                <w:rPrChange w:id="19495" w:author="瑋婷 徐" w:date="2025-01-06T15:36:00Z" w16du:dateUtc="2025-01-06T07:36:00Z">
                  <w:rPr>
                    <w:ins w:id="19496" w:author="瑋婷 徐" w:date="2025-01-03T16:50:00Z" w16du:dateUtc="2025-01-03T08:50:00Z"/>
                    <w:rFonts w:ascii="Times New Roman" w:eastAsia="Times New Roman" w:hAnsi="Times New Roman" w:cs="Times New Roman"/>
                    <w:sz w:val="20"/>
                    <w:szCs w:val="20"/>
                  </w:rPr>
                </w:rPrChange>
              </w:rPr>
              <w:pPrChange w:id="194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38D58A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98" w:author="瑋婷 徐" w:date="2025-01-03T16:50:00Z" w16du:dateUtc="2025-01-03T08:50:00Z"/>
                <w:rFonts w:ascii="Times New Roman" w:eastAsiaTheme="minorEastAsia" w:hAnsi="Times New Roman" w:cs="Times New Roman"/>
                <w:rPrChange w:id="19499" w:author="瑋婷 徐" w:date="2025-01-06T15:36:00Z" w16du:dateUtc="2025-01-06T07:36:00Z">
                  <w:rPr>
                    <w:ins w:id="19500" w:author="瑋婷 徐" w:date="2025-01-03T16:50:00Z" w16du:dateUtc="2025-01-03T08:50:00Z"/>
                    <w:rFonts w:ascii="Times New Roman" w:eastAsia="Times New Roman" w:hAnsi="Times New Roman" w:cs="Times New Roman"/>
                    <w:sz w:val="20"/>
                    <w:szCs w:val="20"/>
                  </w:rPr>
                </w:rPrChange>
              </w:rPr>
              <w:pPrChange w:id="195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08E8F2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502" w:author="瑋婷 徐" w:date="2025-01-03T16:50:00Z" w16du:dateUtc="2025-01-03T08:50:00Z"/>
                <w:rFonts w:ascii="Times New Roman" w:eastAsiaTheme="minorEastAsia" w:hAnsi="Times New Roman" w:cs="Times New Roman"/>
                <w:rPrChange w:id="19503" w:author="瑋婷 徐" w:date="2025-01-06T15:36:00Z" w16du:dateUtc="2025-01-06T07:36:00Z">
                  <w:rPr>
                    <w:ins w:id="19504" w:author="瑋婷 徐" w:date="2025-01-03T16:50:00Z" w16du:dateUtc="2025-01-03T08:50:00Z"/>
                    <w:rFonts w:ascii="Times New Roman" w:eastAsia="Times New Roman" w:hAnsi="Times New Roman" w:cs="Times New Roman"/>
                    <w:sz w:val="20"/>
                    <w:szCs w:val="20"/>
                  </w:rPr>
                </w:rPrChange>
              </w:rPr>
              <w:pPrChange w:id="195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816A38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506" w:author="瑋婷 徐" w:date="2025-01-03T16:50:00Z" w16du:dateUtc="2025-01-03T08:50:00Z"/>
                <w:rFonts w:ascii="Times New Roman" w:eastAsiaTheme="minorEastAsia" w:hAnsi="Times New Roman" w:cs="Times New Roman"/>
                <w:rPrChange w:id="19507" w:author="瑋婷 徐" w:date="2025-01-06T15:36:00Z" w16du:dateUtc="2025-01-06T07:36:00Z">
                  <w:rPr>
                    <w:ins w:id="19508" w:author="瑋婷 徐" w:date="2025-01-03T16:50:00Z" w16du:dateUtc="2025-01-03T08:50:00Z"/>
                    <w:rFonts w:ascii="Times New Roman" w:eastAsia="Times New Roman" w:hAnsi="Times New Roman" w:cs="Times New Roman"/>
                    <w:sz w:val="20"/>
                    <w:szCs w:val="20"/>
                  </w:rPr>
                </w:rPrChange>
              </w:rPr>
              <w:pPrChange w:id="195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78B91F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510" w:author="瑋婷 徐" w:date="2025-01-03T16:50:00Z" w16du:dateUtc="2025-01-03T08:50:00Z"/>
                <w:rFonts w:ascii="Times New Roman" w:eastAsiaTheme="minorEastAsia" w:hAnsi="Times New Roman" w:cs="Times New Roman"/>
                <w:rPrChange w:id="19511" w:author="瑋婷 徐" w:date="2025-01-06T15:36:00Z" w16du:dateUtc="2025-01-06T07:36:00Z">
                  <w:rPr>
                    <w:ins w:id="19512" w:author="瑋婷 徐" w:date="2025-01-03T16:50:00Z" w16du:dateUtc="2025-01-03T08:50:00Z"/>
                    <w:rFonts w:ascii="Times New Roman" w:eastAsia="Times New Roman" w:hAnsi="Times New Roman" w:cs="Times New Roman"/>
                    <w:sz w:val="20"/>
                    <w:szCs w:val="20"/>
                  </w:rPr>
                </w:rPrChange>
              </w:rPr>
              <w:pPrChange w:id="195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498459B4" w14:textId="77777777" w:rsidTr="004373E8">
        <w:trPr>
          <w:trHeight w:val="300"/>
          <w:ins w:id="19514" w:author="瑋婷 徐" w:date="2025-01-03T16:50:00Z"/>
          <w:trPrChange w:id="19515"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516" w:author="瑋婷 徐" w:date="2025-01-04T15:38:00Z" w16du:dateUtc="2025-01-04T07:38:00Z">
              <w:tcPr>
                <w:tcW w:w="692" w:type="pct"/>
                <w:gridSpan w:val="2"/>
                <w:hideMark/>
              </w:tcPr>
            </w:tcPrChange>
          </w:tcPr>
          <w:p w14:paraId="1637C0A9" w14:textId="77777777" w:rsidR="003C19C7" w:rsidRPr="00C51B34" w:rsidRDefault="003C19C7">
            <w:pPr>
              <w:spacing w:line="360" w:lineRule="auto"/>
              <w:jc w:val="both"/>
              <w:rPr>
                <w:ins w:id="19517" w:author="瑋婷 徐" w:date="2025-01-03T16:50:00Z" w16du:dateUtc="2025-01-03T08:50:00Z"/>
                <w:rFonts w:ascii="Times New Roman" w:eastAsiaTheme="minorEastAsia" w:hAnsi="Times New Roman" w:cs="Times New Roman"/>
                <w:b w:val="0"/>
                <w:bCs w:val="0"/>
                <w:color w:val="000000"/>
                <w:rPrChange w:id="19518" w:author="瑋婷 徐" w:date="2025-01-06T15:36:00Z" w16du:dateUtc="2025-01-06T07:36:00Z">
                  <w:rPr>
                    <w:ins w:id="19519" w:author="瑋婷 徐" w:date="2025-01-03T16:50:00Z" w16du:dateUtc="2025-01-03T08:50:00Z"/>
                    <w:rFonts w:ascii="Calibri" w:hAnsi="Calibri" w:cs="Calibri"/>
                    <w:color w:val="000000"/>
                    <w:sz w:val="22"/>
                    <w:szCs w:val="22"/>
                  </w:rPr>
                </w:rPrChange>
              </w:rPr>
              <w:pPrChange w:id="19520" w:author="瑋婷 徐" w:date="2025-01-03T16:55:00Z" w16du:dateUtc="2025-01-03T08:55:00Z">
                <w:pPr/>
              </w:pPrChange>
            </w:pPr>
            <w:proofErr w:type="gramStart"/>
            <w:ins w:id="19521" w:author="瑋婷 徐" w:date="2025-01-03T16:50:00Z" w16du:dateUtc="2025-01-03T08:50:00Z">
              <w:r w:rsidRPr="00C51B34">
                <w:rPr>
                  <w:rFonts w:ascii="Times New Roman" w:eastAsiaTheme="minorEastAsia" w:hAnsi="Times New Roman" w:cs="Times New Roman" w:hint="eastAsia"/>
                  <w:b w:val="0"/>
                  <w:bCs w:val="0"/>
                  <w:color w:val="000000"/>
                  <w:rPrChange w:id="19522" w:author="瑋婷 徐" w:date="2025-01-06T15:36:00Z" w16du:dateUtc="2025-01-06T07:36:00Z">
                    <w:rPr>
                      <w:rFonts w:ascii="Calibri" w:hAnsi="Calibri" w:cs="Calibri" w:hint="eastAsia"/>
                      <w:color w:val="000000"/>
                      <w:sz w:val="22"/>
                      <w:szCs w:val="22"/>
                    </w:rPr>
                  </w:rPrChange>
                </w:rPr>
                <w:t>紫鷺</w:t>
              </w:r>
              <w:proofErr w:type="gramEnd"/>
              <w:r w:rsidRPr="00C51B34">
                <w:rPr>
                  <w:rFonts w:ascii="Times New Roman" w:eastAsiaTheme="minorEastAsia" w:hAnsi="Times New Roman" w:cs="Times New Roman"/>
                  <w:b w:val="0"/>
                  <w:bCs w:val="0"/>
                  <w:color w:val="000000"/>
                  <w:rPrChange w:id="19523" w:author="瑋婷 徐" w:date="2025-01-06T15:36:00Z" w16du:dateUtc="2025-01-06T07:36:00Z">
                    <w:rPr>
                      <w:rFonts w:ascii="Calibri" w:hAnsi="Calibri" w:cs="Calibri"/>
                      <w:color w:val="000000"/>
                      <w:sz w:val="22"/>
                      <w:szCs w:val="22"/>
                    </w:rPr>
                  </w:rPrChange>
                </w:rPr>
                <w:t xml:space="preserve"> </w:t>
              </w:r>
            </w:ins>
          </w:p>
        </w:tc>
        <w:tc>
          <w:tcPr>
            <w:tcW w:w="973" w:type="pct"/>
            <w:vAlign w:val="center"/>
            <w:hideMark/>
            <w:tcPrChange w:id="19524" w:author="瑋婷 徐" w:date="2025-01-04T15:38:00Z" w16du:dateUtc="2025-01-04T07:38:00Z">
              <w:tcPr>
                <w:tcW w:w="904" w:type="pct"/>
                <w:gridSpan w:val="2"/>
                <w:hideMark/>
              </w:tcPr>
            </w:tcPrChange>
          </w:tcPr>
          <w:p w14:paraId="73E6DFD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25" w:author="瑋婷 徐" w:date="2025-01-03T16:50:00Z" w16du:dateUtc="2025-01-03T08:50:00Z"/>
                <w:rFonts w:ascii="Times New Roman" w:eastAsiaTheme="minorEastAsia" w:hAnsi="Times New Roman" w:cs="Times New Roman"/>
                <w:i/>
                <w:iCs/>
                <w:color w:val="000000"/>
                <w:rPrChange w:id="19526" w:author="瑋婷 徐" w:date="2025-01-06T15:36:00Z" w16du:dateUtc="2025-01-06T07:36:00Z">
                  <w:rPr>
                    <w:ins w:id="19527" w:author="瑋婷 徐" w:date="2025-01-03T16:50:00Z" w16du:dateUtc="2025-01-03T08:50:00Z"/>
                    <w:rFonts w:ascii="Calibri" w:hAnsi="Calibri" w:cs="Calibri"/>
                    <w:i/>
                    <w:iCs/>
                    <w:color w:val="000000"/>
                    <w:sz w:val="22"/>
                    <w:szCs w:val="22"/>
                  </w:rPr>
                </w:rPrChange>
              </w:rPr>
              <w:pPrChange w:id="195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529" w:author="瑋婷 徐" w:date="2025-01-03T16:50:00Z" w16du:dateUtc="2025-01-03T08:50:00Z">
              <w:r w:rsidRPr="00C51B34">
                <w:rPr>
                  <w:rFonts w:ascii="Times New Roman" w:eastAsiaTheme="minorEastAsia" w:hAnsi="Times New Roman" w:cs="Times New Roman"/>
                  <w:i/>
                  <w:iCs/>
                  <w:color w:val="000000"/>
                  <w:rPrChange w:id="19530" w:author="瑋婷 徐" w:date="2025-01-06T15:36:00Z" w16du:dateUtc="2025-01-06T07:36:00Z">
                    <w:rPr>
                      <w:rFonts w:ascii="Calibri" w:hAnsi="Calibri" w:cs="Calibri"/>
                      <w:i/>
                      <w:iCs/>
                      <w:color w:val="000000"/>
                      <w:sz w:val="22"/>
                      <w:szCs w:val="22"/>
                    </w:rPr>
                  </w:rPrChange>
                </w:rPr>
                <w:t>Ardea purpurea</w:t>
              </w:r>
            </w:ins>
          </w:p>
        </w:tc>
        <w:tc>
          <w:tcPr>
            <w:tcW w:w="163" w:type="pct"/>
            <w:noWrap/>
            <w:vAlign w:val="center"/>
            <w:hideMark/>
            <w:tcPrChange w:id="19531" w:author="瑋婷 徐" w:date="2025-01-04T15:38:00Z" w16du:dateUtc="2025-01-04T07:38:00Z">
              <w:tcPr>
                <w:tcW w:w="162" w:type="pct"/>
                <w:gridSpan w:val="2"/>
                <w:noWrap/>
                <w:hideMark/>
              </w:tcPr>
            </w:tcPrChange>
          </w:tcPr>
          <w:p w14:paraId="7B255F9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32" w:author="瑋婷 徐" w:date="2025-01-03T16:50:00Z" w16du:dateUtc="2025-01-03T08:50:00Z"/>
                <w:rFonts w:ascii="Times New Roman" w:eastAsiaTheme="minorEastAsia" w:hAnsi="Times New Roman" w:cs="Times New Roman"/>
                <w:i/>
                <w:iCs/>
                <w:color w:val="000000"/>
                <w:rPrChange w:id="19533" w:author="瑋婷 徐" w:date="2025-01-06T15:36:00Z" w16du:dateUtc="2025-01-06T07:36:00Z">
                  <w:rPr>
                    <w:ins w:id="19534" w:author="瑋婷 徐" w:date="2025-01-03T16:50:00Z" w16du:dateUtc="2025-01-03T08:50:00Z"/>
                    <w:rFonts w:ascii="Calibri" w:hAnsi="Calibri" w:cs="Calibri"/>
                    <w:i/>
                    <w:iCs/>
                    <w:color w:val="000000"/>
                    <w:sz w:val="22"/>
                    <w:szCs w:val="22"/>
                  </w:rPr>
                </w:rPrChange>
              </w:rPr>
              <w:pPrChange w:id="195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36" w:author="瑋婷 徐" w:date="2025-01-04T15:38:00Z" w16du:dateUtc="2025-01-04T07:38:00Z">
              <w:tcPr>
                <w:tcW w:w="162" w:type="pct"/>
                <w:gridSpan w:val="2"/>
                <w:noWrap/>
                <w:hideMark/>
              </w:tcPr>
            </w:tcPrChange>
          </w:tcPr>
          <w:p w14:paraId="63D212A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37" w:author="瑋婷 徐" w:date="2025-01-03T16:50:00Z" w16du:dateUtc="2025-01-03T08:50:00Z"/>
                <w:rFonts w:ascii="Times New Roman" w:eastAsiaTheme="minorEastAsia" w:hAnsi="Times New Roman" w:cs="Times New Roman"/>
                <w:rPrChange w:id="19538" w:author="瑋婷 徐" w:date="2025-01-06T15:36:00Z" w16du:dateUtc="2025-01-06T07:36:00Z">
                  <w:rPr>
                    <w:ins w:id="19539" w:author="瑋婷 徐" w:date="2025-01-03T16:50:00Z" w16du:dateUtc="2025-01-03T08:50:00Z"/>
                    <w:rFonts w:ascii="Times New Roman" w:eastAsia="Times New Roman" w:hAnsi="Times New Roman" w:cs="Times New Roman"/>
                    <w:sz w:val="20"/>
                    <w:szCs w:val="20"/>
                  </w:rPr>
                </w:rPrChange>
              </w:rPr>
              <w:pPrChange w:id="195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41" w:author="瑋婷 徐" w:date="2025-01-04T15:38:00Z" w16du:dateUtc="2025-01-04T07:38:00Z">
              <w:tcPr>
                <w:tcW w:w="162" w:type="pct"/>
                <w:gridSpan w:val="2"/>
                <w:noWrap/>
                <w:hideMark/>
              </w:tcPr>
            </w:tcPrChange>
          </w:tcPr>
          <w:p w14:paraId="0D21896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42" w:author="瑋婷 徐" w:date="2025-01-03T16:50:00Z" w16du:dateUtc="2025-01-03T08:50:00Z"/>
                <w:rFonts w:ascii="Times New Roman" w:eastAsiaTheme="minorEastAsia" w:hAnsi="Times New Roman" w:cs="Times New Roman"/>
                <w:rPrChange w:id="19543" w:author="瑋婷 徐" w:date="2025-01-06T15:36:00Z" w16du:dateUtc="2025-01-06T07:36:00Z">
                  <w:rPr>
                    <w:ins w:id="19544" w:author="瑋婷 徐" w:date="2025-01-03T16:50:00Z" w16du:dateUtc="2025-01-03T08:50:00Z"/>
                    <w:rFonts w:ascii="Times New Roman" w:eastAsia="Times New Roman" w:hAnsi="Times New Roman" w:cs="Times New Roman"/>
                    <w:sz w:val="20"/>
                    <w:szCs w:val="20"/>
                  </w:rPr>
                </w:rPrChange>
              </w:rPr>
              <w:pPrChange w:id="195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46" w:author="瑋婷 徐" w:date="2025-01-04T15:38:00Z" w16du:dateUtc="2025-01-04T07:38:00Z">
              <w:tcPr>
                <w:tcW w:w="162" w:type="pct"/>
                <w:gridSpan w:val="2"/>
                <w:noWrap/>
                <w:hideMark/>
              </w:tcPr>
            </w:tcPrChange>
          </w:tcPr>
          <w:p w14:paraId="5AA1D36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47" w:author="瑋婷 徐" w:date="2025-01-03T16:50:00Z" w16du:dateUtc="2025-01-03T08:50:00Z"/>
                <w:rFonts w:ascii="Times New Roman" w:eastAsiaTheme="minorEastAsia" w:hAnsi="Times New Roman" w:cs="Times New Roman"/>
                <w:rPrChange w:id="19548" w:author="瑋婷 徐" w:date="2025-01-06T15:36:00Z" w16du:dateUtc="2025-01-06T07:36:00Z">
                  <w:rPr>
                    <w:ins w:id="19549" w:author="瑋婷 徐" w:date="2025-01-03T16:50:00Z" w16du:dateUtc="2025-01-03T08:50:00Z"/>
                    <w:rFonts w:ascii="Times New Roman" w:eastAsia="Times New Roman" w:hAnsi="Times New Roman" w:cs="Times New Roman"/>
                    <w:sz w:val="20"/>
                    <w:szCs w:val="20"/>
                  </w:rPr>
                </w:rPrChange>
              </w:rPr>
              <w:pPrChange w:id="195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51" w:author="瑋婷 徐" w:date="2025-01-04T15:38:00Z" w16du:dateUtc="2025-01-04T07:38:00Z">
              <w:tcPr>
                <w:tcW w:w="162" w:type="pct"/>
                <w:gridSpan w:val="2"/>
                <w:noWrap/>
                <w:hideMark/>
              </w:tcPr>
            </w:tcPrChange>
          </w:tcPr>
          <w:p w14:paraId="0D37976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52" w:author="瑋婷 徐" w:date="2025-01-03T16:50:00Z" w16du:dateUtc="2025-01-03T08:50:00Z"/>
                <w:rFonts w:ascii="Times New Roman" w:eastAsiaTheme="minorEastAsia" w:hAnsi="Times New Roman" w:cs="Times New Roman"/>
                <w:rPrChange w:id="19553" w:author="瑋婷 徐" w:date="2025-01-06T15:36:00Z" w16du:dateUtc="2025-01-06T07:36:00Z">
                  <w:rPr>
                    <w:ins w:id="19554" w:author="瑋婷 徐" w:date="2025-01-03T16:50:00Z" w16du:dateUtc="2025-01-03T08:50:00Z"/>
                    <w:rFonts w:ascii="Times New Roman" w:eastAsia="Times New Roman" w:hAnsi="Times New Roman" w:cs="Times New Roman"/>
                    <w:sz w:val="20"/>
                    <w:szCs w:val="20"/>
                  </w:rPr>
                </w:rPrChange>
              </w:rPr>
              <w:pPrChange w:id="195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56" w:author="瑋婷 徐" w:date="2025-01-04T15:38:00Z" w16du:dateUtc="2025-01-04T07:38:00Z">
              <w:tcPr>
                <w:tcW w:w="162" w:type="pct"/>
                <w:gridSpan w:val="2"/>
                <w:noWrap/>
                <w:hideMark/>
              </w:tcPr>
            </w:tcPrChange>
          </w:tcPr>
          <w:p w14:paraId="28B7BF0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57" w:author="瑋婷 徐" w:date="2025-01-03T16:50:00Z" w16du:dateUtc="2025-01-03T08:50:00Z"/>
                <w:rFonts w:ascii="Times New Roman" w:eastAsiaTheme="minorEastAsia" w:hAnsi="Times New Roman" w:cs="Times New Roman"/>
                <w:rPrChange w:id="19558" w:author="瑋婷 徐" w:date="2025-01-06T15:36:00Z" w16du:dateUtc="2025-01-06T07:36:00Z">
                  <w:rPr>
                    <w:ins w:id="19559" w:author="瑋婷 徐" w:date="2025-01-03T16:50:00Z" w16du:dateUtc="2025-01-03T08:50:00Z"/>
                    <w:rFonts w:ascii="Times New Roman" w:eastAsia="Times New Roman" w:hAnsi="Times New Roman" w:cs="Times New Roman"/>
                    <w:sz w:val="20"/>
                    <w:szCs w:val="20"/>
                  </w:rPr>
                </w:rPrChange>
              </w:rPr>
              <w:pPrChange w:id="195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61" w:author="瑋婷 徐" w:date="2025-01-04T15:38:00Z" w16du:dateUtc="2025-01-04T07:38:00Z">
              <w:tcPr>
                <w:tcW w:w="162" w:type="pct"/>
                <w:gridSpan w:val="2"/>
                <w:noWrap/>
                <w:hideMark/>
              </w:tcPr>
            </w:tcPrChange>
          </w:tcPr>
          <w:p w14:paraId="2C28585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62" w:author="瑋婷 徐" w:date="2025-01-03T16:50:00Z" w16du:dateUtc="2025-01-03T08:50:00Z"/>
                <w:rFonts w:ascii="Times New Roman" w:eastAsiaTheme="minorEastAsia" w:hAnsi="Times New Roman" w:cs="Times New Roman"/>
                <w:rPrChange w:id="19563" w:author="瑋婷 徐" w:date="2025-01-06T15:36:00Z" w16du:dateUtc="2025-01-06T07:36:00Z">
                  <w:rPr>
                    <w:ins w:id="19564" w:author="瑋婷 徐" w:date="2025-01-03T16:50:00Z" w16du:dateUtc="2025-01-03T08:50:00Z"/>
                    <w:rFonts w:ascii="Times New Roman" w:eastAsia="Times New Roman" w:hAnsi="Times New Roman" w:cs="Times New Roman"/>
                    <w:sz w:val="20"/>
                    <w:szCs w:val="20"/>
                  </w:rPr>
                </w:rPrChange>
              </w:rPr>
              <w:pPrChange w:id="195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66" w:author="瑋婷 徐" w:date="2025-01-04T15:38:00Z" w16du:dateUtc="2025-01-04T07:38:00Z">
              <w:tcPr>
                <w:tcW w:w="162" w:type="pct"/>
                <w:gridSpan w:val="2"/>
                <w:noWrap/>
                <w:hideMark/>
              </w:tcPr>
            </w:tcPrChange>
          </w:tcPr>
          <w:p w14:paraId="22D2EC6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67" w:author="瑋婷 徐" w:date="2025-01-03T16:50:00Z" w16du:dateUtc="2025-01-03T08:50:00Z"/>
                <w:rFonts w:ascii="Times New Roman" w:eastAsiaTheme="minorEastAsia" w:hAnsi="Times New Roman" w:cs="Times New Roman"/>
                <w:rPrChange w:id="19568" w:author="瑋婷 徐" w:date="2025-01-06T15:36:00Z" w16du:dateUtc="2025-01-06T07:36:00Z">
                  <w:rPr>
                    <w:ins w:id="19569" w:author="瑋婷 徐" w:date="2025-01-03T16:50:00Z" w16du:dateUtc="2025-01-03T08:50:00Z"/>
                    <w:rFonts w:ascii="Times New Roman" w:eastAsia="Times New Roman" w:hAnsi="Times New Roman" w:cs="Times New Roman"/>
                    <w:sz w:val="20"/>
                    <w:szCs w:val="20"/>
                  </w:rPr>
                </w:rPrChange>
              </w:rPr>
              <w:pPrChange w:id="195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71" w:author="瑋婷 徐" w:date="2025-01-04T15:38:00Z" w16du:dateUtc="2025-01-04T07:38:00Z">
              <w:tcPr>
                <w:tcW w:w="162" w:type="pct"/>
                <w:noWrap/>
                <w:hideMark/>
              </w:tcPr>
            </w:tcPrChange>
          </w:tcPr>
          <w:p w14:paraId="10C43EF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72" w:author="瑋婷 徐" w:date="2025-01-03T16:50:00Z" w16du:dateUtc="2025-01-03T08:50:00Z"/>
                <w:rFonts w:ascii="Times New Roman" w:eastAsiaTheme="minorEastAsia" w:hAnsi="Times New Roman" w:cs="Times New Roman"/>
                <w:rPrChange w:id="19573" w:author="瑋婷 徐" w:date="2025-01-06T15:36:00Z" w16du:dateUtc="2025-01-06T07:36:00Z">
                  <w:rPr>
                    <w:ins w:id="19574" w:author="瑋婷 徐" w:date="2025-01-03T16:50:00Z" w16du:dateUtc="2025-01-03T08:50:00Z"/>
                    <w:rFonts w:ascii="Times New Roman" w:eastAsia="Times New Roman" w:hAnsi="Times New Roman" w:cs="Times New Roman"/>
                    <w:sz w:val="20"/>
                    <w:szCs w:val="20"/>
                  </w:rPr>
                </w:rPrChange>
              </w:rPr>
              <w:pPrChange w:id="195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76" w:author="瑋婷 徐" w:date="2025-01-04T15:38:00Z" w16du:dateUtc="2025-01-04T07:38:00Z">
              <w:tcPr>
                <w:tcW w:w="162" w:type="pct"/>
                <w:gridSpan w:val="2"/>
                <w:noWrap/>
                <w:hideMark/>
              </w:tcPr>
            </w:tcPrChange>
          </w:tcPr>
          <w:p w14:paraId="53AFE31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77" w:author="瑋婷 徐" w:date="2025-01-03T16:50:00Z" w16du:dateUtc="2025-01-03T08:50:00Z"/>
                <w:rFonts w:ascii="Times New Roman" w:eastAsiaTheme="minorEastAsia" w:hAnsi="Times New Roman" w:cs="Times New Roman"/>
                <w:rPrChange w:id="19578" w:author="瑋婷 徐" w:date="2025-01-06T15:36:00Z" w16du:dateUtc="2025-01-06T07:36:00Z">
                  <w:rPr>
                    <w:ins w:id="19579" w:author="瑋婷 徐" w:date="2025-01-03T16:50:00Z" w16du:dateUtc="2025-01-03T08:50:00Z"/>
                    <w:rFonts w:ascii="Times New Roman" w:eastAsia="Times New Roman" w:hAnsi="Times New Roman" w:cs="Times New Roman"/>
                    <w:sz w:val="20"/>
                    <w:szCs w:val="20"/>
                  </w:rPr>
                </w:rPrChange>
              </w:rPr>
              <w:pPrChange w:id="195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81" w:author="瑋婷 徐" w:date="2025-01-04T15:38:00Z" w16du:dateUtc="2025-01-04T07:38:00Z">
              <w:tcPr>
                <w:tcW w:w="162" w:type="pct"/>
                <w:gridSpan w:val="2"/>
                <w:noWrap/>
                <w:hideMark/>
              </w:tcPr>
            </w:tcPrChange>
          </w:tcPr>
          <w:p w14:paraId="1DA6E78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82" w:author="瑋婷 徐" w:date="2025-01-03T16:50:00Z" w16du:dateUtc="2025-01-03T08:50:00Z"/>
                <w:rFonts w:ascii="Times New Roman" w:eastAsiaTheme="minorEastAsia" w:hAnsi="Times New Roman" w:cs="Times New Roman"/>
                <w:rPrChange w:id="19583" w:author="瑋婷 徐" w:date="2025-01-06T15:36:00Z" w16du:dateUtc="2025-01-06T07:36:00Z">
                  <w:rPr>
                    <w:ins w:id="19584" w:author="瑋婷 徐" w:date="2025-01-03T16:50:00Z" w16du:dateUtc="2025-01-03T08:50:00Z"/>
                    <w:rFonts w:ascii="Times New Roman" w:eastAsia="Times New Roman" w:hAnsi="Times New Roman" w:cs="Times New Roman"/>
                    <w:sz w:val="20"/>
                    <w:szCs w:val="20"/>
                  </w:rPr>
                </w:rPrChange>
              </w:rPr>
              <w:pPrChange w:id="195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86" w:author="瑋婷 徐" w:date="2025-01-04T15:38:00Z" w16du:dateUtc="2025-01-04T07:38:00Z">
              <w:tcPr>
                <w:tcW w:w="162" w:type="pct"/>
                <w:gridSpan w:val="2"/>
                <w:noWrap/>
                <w:hideMark/>
              </w:tcPr>
            </w:tcPrChange>
          </w:tcPr>
          <w:p w14:paraId="270C220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87" w:author="瑋婷 徐" w:date="2025-01-03T16:50:00Z" w16du:dateUtc="2025-01-03T08:50:00Z"/>
                <w:rFonts w:ascii="Times New Roman" w:eastAsiaTheme="minorEastAsia" w:hAnsi="Times New Roman" w:cs="Times New Roman"/>
                <w:rPrChange w:id="19588" w:author="瑋婷 徐" w:date="2025-01-06T15:36:00Z" w16du:dateUtc="2025-01-06T07:36:00Z">
                  <w:rPr>
                    <w:ins w:id="19589" w:author="瑋婷 徐" w:date="2025-01-03T16:50:00Z" w16du:dateUtc="2025-01-03T08:50:00Z"/>
                    <w:rFonts w:ascii="Times New Roman" w:eastAsia="Times New Roman" w:hAnsi="Times New Roman" w:cs="Times New Roman"/>
                    <w:sz w:val="20"/>
                    <w:szCs w:val="20"/>
                  </w:rPr>
                </w:rPrChange>
              </w:rPr>
              <w:pPrChange w:id="195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91" w:author="瑋婷 徐" w:date="2025-01-04T15:38:00Z" w16du:dateUtc="2025-01-04T07:38:00Z">
              <w:tcPr>
                <w:tcW w:w="162" w:type="pct"/>
                <w:gridSpan w:val="2"/>
                <w:noWrap/>
                <w:hideMark/>
              </w:tcPr>
            </w:tcPrChange>
          </w:tcPr>
          <w:p w14:paraId="1781F1B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92" w:author="瑋婷 徐" w:date="2025-01-03T16:50:00Z" w16du:dateUtc="2025-01-03T08:50:00Z"/>
                <w:rFonts w:ascii="Times New Roman" w:eastAsiaTheme="minorEastAsia" w:hAnsi="Times New Roman" w:cs="Times New Roman"/>
                <w:rPrChange w:id="19593" w:author="瑋婷 徐" w:date="2025-01-06T15:36:00Z" w16du:dateUtc="2025-01-06T07:36:00Z">
                  <w:rPr>
                    <w:ins w:id="19594" w:author="瑋婷 徐" w:date="2025-01-03T16:50:00Z" w16du:dateUtc="2025-01-03T08:50:00Z"/>
                    <w:rFonts w:ascii="Times New Roman" w:eastAsia="Times New Roman" w:hAnsi="Times New Roman" w:cs="Times New Roman"/>
                    <w:sz w:val="20"/>
                    <w:szCs w:val="20"/>
                  </w:rPr>
                </w:rPrChange>
              </w:rPr>
              <w:pPrChange w:id="195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596" w:author="瑋婷 徐" w:date="2025-01-04T15:38:00Z" w16du:dateUtc="2025-01-04T07:38:00Z">
              <w:tcPr>
                <w:tcW w:w="162" w:type="pct"/>
                <w:gridSpan w:val="2"/>
                <w:noWrap/>
                <w:hideMark/>
              </w:tcPr>
            </w:tcPrChange>
          </w:tcPr>
          <w:p w14:paraId="6F22891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97" w:author="瑋婷 徐" w:date="2025-01-03T16:50:00Z" w16du:dateUtc="2025-01-03T08:50:00Z"/>
                <w:rFonts w:ascii="Times New Roman" w:eastAsiaTheme="minorEastAsia" w:hAnsi="Times New Roman" w:cs="Times New Roman"/>
                <w:rPrChange w:id="19598" w:author="瑋婷 徐" w:date="2025-01-06T15:36:00Z" w16du:dateUtc="2025-01-06T07:36:00Z">
                  <w:rPr>
                    <w:ins w:id="19599" w:author="瑋婷 徐" w:date="2025-01-03T16:50:00Z" w16du:dateUtc="2025-01-03T08:50:00Z"/>
                    <w:rFonts w:ascii="Times New Roman" w:eastAsia="Times New Roman" w:hAnsi="Times New Roman" w:cs="Times New Roman"/>
                    <w:sz w:val="20"/>
                    <w:szCs w:val="20"/>
                  </w:rPr>
                </w:rPrChange>
              </w:rPr>
              <w:pPrChange w:id="196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601" w:author="瑋婷 徐" w:date="2025-01-04T15:38:00Z" w16du:dateUtc="2025-01-04T07:38:00Z">
              <w:tcPr>
                <w:tcW w:w="162" w:type="pct"/>
                <w:gridSpan w:val="2"/>
                <w:noWrap/>
                <w:hideMark/>
              </w:tcPr>
            </w:tcPrChange>
          </w:tcPr>
          <w:p w14:paraId="1AF122A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02" w:author="瑋婷 徐" w:date="2025-01-03T16:50:00Z" w16du:dateUtc="2025-01-03T08:50:00Z"/>
                <w:rFonts w:ascii="Times New Roman" w:eastAsiaTheme="minorEastAsia" w:hAnsi="Times New Roman" w:cs="Times New Roman"/>
                <w:rPrChange w:id="19603" w:author="瑋婷 徐" w:date="2025-01-06T15:36:00Z" w16du:dateUtc="2025-01-06T07:36:00Z">
                  <w:rPr>
                    <w:ins w:id="19604" w:author="瑋婷 徐" w:date="2025-01-03T16:50:00Z" w16du:dateUtc="2025-01-03T08:50:00Z"/>
                    <w:rFonts w:ascii="Times New Roman" w:eastAsia="Times New Roman" w:hAnsi="Times New Roman" w:cs="Times New Roman"/>
                    <w:sz w:val="20"/>
                    <w:szCs w:val="20"/>
                  </w:rPr>
                </w:rPrChange>
              </w:rPr>
              <w:pPrChange w:id="196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606" w:author="瑋婷 徐" w:date="2025-01-04T15:38:00Z" w16du:dateUtc="2025-01-04T07:38:00Z">
              <w:tcPr>
                <w:tcW w:w="162" w:type="pct"/>
                <w:gridSpan w:val="2"/>
                <w:noWrap/>
                <w:hideMark/>
              </w:tcPr>
            </w:tcPrChange>
          </w:tcPr>
          <w:p w14:paraId="2FCA18B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07" w:author="瑋婷 徐" w:date="2025-01-03T16:50:00Z" w16du:dateUtc="2025-01-03T08:50:00Z"/>
                <w:rFonts w:ascii="Times New Roman" w:eastAsiaTheme="minorEastAsia" w:hAnsi="Times New Roman" w:cs="Times New Roman"/>
                <w:rPrChange w:id="19608" w:author="瑋婷 徐" w:date="2025-01-06T15:36:00Z" w16du:dateUtc="2025-01-06T07:36:00Z">
                  <w:rPr>
                    <w:ins w:id="19609" w:author="瑋婷 徐" w:date="2025-01-03T16:50:00Z" w16du:dateUtc="2025-01-03T08:50:00Z"/>
                    <w:rFonts w:ascii="Times New Roman" w:eastAsia="Times New Roman" w:hAnsi="Times New Roman" w:cs="Times New Roman"/>
                    <w:sz w:val="20"/>
                    <w:szCs w:val="20"/>
                  </w:rPr>
                </w:rPrChange>
              </w:rPr>
              <w:pPrChange w:id="196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611" w:author="瑋婷 徐" w:date="2025-01-04T15:38:00Z" w16du:dateUtc="2025-01-04T07:38:00Z">
              <w:tcPr>
                <w:tcW w:w="162" w:type="pct"/>
                <w:gridSpan w:val="2"/>
                <w:noWrap/>
                <w:hideMark/>
              </w:tcPr>
            </w:tcPrChange>
          </w:tcPr>
          <w:p w14:paraId="7721D32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12" w:author="瑋婷 徐" w:date="2025-01-03T16:50:00Z" w16du:dateUtc="2025-01-03T08:50:00Z"/>
                <w:rFonts w:ascii="Times New Roman" w:eastAsiaTheme="minorEastAsia" w:hAnsi="Times New Roman" w:cs="Times New Roman"/>
                <w:rPrChange w:id="19613" w:author="瑋婷 徐" w:date="2025-01-06T15:36:00Z" w16du:dateUtc="2025-01-06T07:36:00Z">
                  <w:rPr>
                    <w:ins w:id="19614" w:author="瑋婷 徐" w:date="2025-01-03T16:50:00Z" w16du:dateUtc="2025-01-03T08:50:00Z"/>
                    <w:rFonts w:ascii="Times New Roman" w:eastAsia="Times New Roman" w:hAnsi="Times New Roman" w:cs="Times New Roman"/>
                    <w:sz w:val="20"/>
                    <w:szCs w:val="20"/>
                  </w:rPr>
                </w:rPrChange>
              </w:rPr>
              <w:pPrChange w:id="196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616" w:author="瑋婷 徐" w:date="2025-01-04T15:38:00Z" w16du:dateUtc="2025-01-04T07:38:00Z">
              <w:tcPr>
                <w:tcW w:w="162" w:type="pct"/>
                <w:gridSpan w:val="2"/>
                <w:noWrap/>
                <w:hideMark/>
              </w:tcPr>
            </w:tcPrChange>
          </w:tcPr>
          <w:p w14:paraId="67AD85D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17" w:author="瑋婷 徐" w:date="2025-01-03T16:50:00Z" w16du:dateUtc="2025-01-03T08:50:00Z"/>
                <w:rFonts w:ascii="Times New Roman" w:eastAsiaTheme="minorEastAsia" w:hAnsi="Times New Roman" w:cs="Times New Roman"/>
                <w:rPrChange w:id="19618" w:author="瑋婷 徐" w:date="2025-01-06T15:36:00Z" w16du:dateUtc="2025-01-06T07:36:00Z">
                  <w:rPr>
                    <w:ins w:id="19619" w:author="瑋婷 徐" w:date="2025-01-03T16:50:00Z" w16du:dateUtc="2025-01-03T08:50:00Z"/>
                    <w:rFonts w:ascii="Times New Roman" w:eastAsia="Times New Roman" w:hAnsi="Times New Roman" w:cs="Times New Roman"/>
                    <w:sz w:val="20"/>
                    <w:szCs w:val="20"/>
                  </w:rPr>
                </w:rPrChange>
              </w:rPr>
              <w:pPrChange w:id="196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621" w:author="瑋婷 徐" w:date="2025-01-04T15:38:00Z" w16du:dateUtc="2025-01-04T07:38:00Z">
              <w:tcPr>
                <w:tcW w:w="162" w:type="pct"/>
                <w:gridSpan w:val="2"/>
                <w:noWrap/>
                <w:hideMark/>
              </w:tcPr>
            </w:tcPrChange>
          </w:tcPr>
          <w:p w14:paraId="06F51FE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22" w:author="瑋婷 徐" w:date="2025-01-03T16:50:00Z" w16du:dateUtc="2025-01-03T08:50:00Z"/>
                <w:rFonts w:ascii="Times New Roman" w:eastAsiaTheme="minorEastAsia" w:hAnsi="Times New Roman" w:cs="Times New Roman"/>
                <w:rPrChange w:id="19623" w:author="瑋婷 徐" w:date="2025-01-06T15:36:00Z" w16du:dateUtc="2025-01-06T07:36:00Z">
                  <w:rPr>
                    <w:ins w:id="19624" w:author="瑋婷 徐" w:date="2025-01-03T16:50:00Z" w16du:dateUtc="2025-01-03T08:50:00Z"/>
                    <w:rFonts w:ascii="Times New Roman" w:eastAsia="Times New Roman" w:hAnsi="Times New Roman" w:cs="Times New Roman"/>
                    <w:sz w:val="20"/>
                    <w:szCs w:val="20"/>
                  </w:rPr>
                </w:rPrChange>
              </w:rPr>
              <w:pPrChange w:id="196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626" w:author="瑋婷 徐" w:date="2025-01-04T15:38:00Z" w16du:dateUtc="2025-01-04T07:38:00Z">
              <w:tcPr>
                <w:tcW w:w="162" w:type="pct"/>
                <w:gridSpan w:val="2"/>
                <w:noWrap/>
                <w:hideMark/>
              </w:tcPr>
            </w:tcPrChange>
          </w:tcPr>
          <w:p w14:paraId="04D6296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27" w:author="瑋婷 徐" w:date="2025-01-03T16:50:00Z" w16du:dateUtc="2025-01-03T08:50:00Z"/>
                <w:rFonts w:ascii="Times New Roman" w:eastAsiaTheme="minorEastAsia" w:hAnsi="Times New Roman" w:cs="Times New Roman"/>
                <w:rPrChange w:id="19628" w:author="瑋婷 徐" w:date="2025-01-06T15:36:00Z" w16du:dateUtc="2025-01-06T07:36:00Z">
                  <w:rPr>
                    <w:ins w:id="19629" w:author="瑋婷 徐" w:date="2025-01-03T16:50:00Z" w16du:dateUtc="2025-01-03T08:50:00Z"/>
                    <w:rFonts w:ascii="Times New Roman" w:eastAsia="Times New Roman" w:hAnsi="Times New Roman" w:cs="Times New Roman"/>
                    <w:sz w:val="20"/>
                    <w:szCs w:val="20"/>
                  </w:rPr>
                </w:rPrChange>
              </w:rPr>
              <w:pPrChange w:id="196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631" w:author="瑋婷 徐" w:date="2025-01-04T15:38:00Z" w16du:dateUtc="2025-01-04T07:38:00Z">
              <w:tcPr>
                <w:tcW w:w="164" w:type="pct"/>
                <w:gridSpan w:val="2"/>
                <w:noWrap/>
                <w:hideMark/>
              </w:tcPr>
            </w:tcPrChange>
          </w:tcPr>
          <w:p w14:paraId="2700172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32" w:author="瑋婷 徐" w:date="2025-01-03T16:50:00Z" w16du:dateUtc="2025-01-03T08:50:00Z"/>
                <w:rFonts w:ascii="Times New Roman" w:eastAsiaTheme="minorEastAsia" w:hAnsi="Times New Roman" w:cs="Times New Roman"/>
                <w:rPrChange w:id="19633" w:author="瑋婷 徐" w:date="2025-01-06T15:36:00Z" w16du:dateUtc="2025-01-06T07:36:00Z">
                  <w:rPr>
                    <w:ins w:id="19634" w:author="瑋婷 徐" w:date="2025-01-03T16:50:00Z" w16du:dateUtc="2025-01-03T08:50:00Z"/>
                    <w:rFonts w:ascii="Times New Roman" w:eastAsia="Times New Roman" w:hAnsi="Times New Roman" w:cs="Times New Roman"/>
                    <w:sz w:val="20"/>
                    <w:szCs w:val="20"/>
                  </w:rPr>
                </w:rPrChange>
              </w:rPr>
              <w:pPrChange w:id="196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C51B34" w14:paraId="332AAAF5" w14:textId="77777777" w:rsidTr="004373E8">
        <w:trPr>
          <w:cnfStyle w:val="000000100000" w:firstRow="0" w:lastRow="0" w:firstColumn="0" w:lastColumn="0" w:oddVBand="0" w:evenVBand="0" w:oddHBand="1" w:evenHBand="0" w:firstRowFirstColumn="0" w:firstRowLastColumn="0" w:lastRowFirstColumn="0" w:lastRowLastColumn="0"/>
          <w:trHeight w:val="300"/>
          <w:ins w:id="19636"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5722CDF" w14:textId="77777777" w:rsidR="003C19C7" w:rsidRPr="00C51B34" w:rsidRDefault="003C19C7">
            <w:pPr>
              <w:spacing w:line="360" w:lineRule="auto"/>
              <w:jc w:val="both"/>
              <w:rPr>
                <w:ins w:id="19637" w:author="瑋婷 徐" w:date="2025-01-03T16:50:00Z" w16du:dateUtc="2025-01-03T08:50:00Z"/>
                <w:rFonts w:ascii="Times New Roman" w:eastAsiaTheme="minorEastAsia" w:hAnsi="Times New Roman" w:cs="Times New Roman"/>
                <w:b w:val="0"/>
                <w:bCs w:val="0"/>
                <w:color w:val="000000"/>
                <w:rPrChange w:id="19638" w:author="瑋婷 徐" w:date="2025-01-06T15:36:00Z" w16du:dateUtc="2025-01-06T07:36:00Z">
                  <w:rPr>
                    <w:ins w:id="19639" w:author="瑋婷 徐" w:date="2025-01-03T16:50:00Z" w16du:dateUtc="2025-01-03T08:50:00Z"/>
                    <w:rFonts w:ascii="Calibri" w:hAnsi="Calibri" w:cs="Calibri"/>
                    <w:color w:val="000000"/>
                    <w:sz w:val="22"/>
                    <w:szCs w:val="22"/>
                  </w:rPr>
                </w:rPrChange>
              </w:rPr>
              <w:pPrChange w:id="19640" w:author="瑋婷 徐" w:date="2025-01-03T16:55:00Z" w16du:dateUtc="2025-01-03T08:55:00Z">
                <w:pPr/>
              </w:pPrChange>
            </w:pPr>
            <w:ins w:id="19641" w:author="瑋婷 徐" w:date="2025-01-03T16:50:00Z" w16du:dateUtc="2025-01-03T08:50:00Z">
              <w:r w:rsidRPr="00C51B34">
                <w:rPr>
                  <w:rFonts w:ascii="Times New Roman" w:eastAsiaTheme="minorEastAsia" w:hAnsi="Times New Roman" w:cs="Times New Roman" w:hint="eastAsia"/>
                  <w:b w:val="0"/>
                  <w:bCs w:val="0"/>
                  <w:color w:val="000000"/>
                  <w:rPrChange w:id="19642" w:author="瑋婷 徐" w:date="2025-01-06T15:36:00Z" w16du:dateUtc="2025-01-06T07:36:00Z">
                    <w:rPr>
                      <w:rFonts w:ascii="Calibri" w:hAnsi="Calibri" w:cs="Calibri" w:hint="eastAsia"/>
                      <w:color w:val="000000"/>
                      <w:sz w:val="22"/>
                      <w:szCs w:val="22"/>
                    </w:rPr>
                  </w:rPrChange>
                </w:rPr>
                <w:t>小白鷺</w:t>
              </w:r>
              <w:r w:rsidRPr="00C51B34">
                <w:rPr>
                  <w:rFonts w:ascii="Times New Roman" w:eastAsiaTheme="minorEastAsia" w:hAnsi="Times New Roman" w:cs="Times New Roman"/>
                  <w:b w:val="0"/>
                  <w:bCs w:val="0"/>
                  <w:color w:val="000000"/>
                  <w:rPrChange w:id="19643" w:author="瑋婷 徐" w:date="2025-01-06T15:36:00Z" w16du:dateUtc="2025-01-06T07:36:00Z">
                    <w:rPr>
                      <w:rFonts w:ascii="Calibri" w:hAnsi="Calibri" w:cs="Calibri"/>
                      <w:color w:val="000000"/>
                      <w:sz w:val="22"/>
                      <w:szCs w:val="22"/>
                    </w:rPr>
                  </w:rPrChange>
                </w:rPr>
                <w:t xml:space="preserve"> </w:t>
              </w:r>
            </w:ins>
          </w:p>
        </w:tc>
        <w:tc>
          <w:tcPr>
            <w:tcW w:w="973" w:type="pct"/>
            <w:vAlign w:val="center"/>
            <w:hideMark/>
          </w:tcPr>
          <w:p w14:paraId="3830691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44" w:author="瑋婷 徐" w:date="2025-01-03T16:50:00Z" w16du:dateUtc="2025-01-03T08:50:00Z"/>
                <w:rFonts w:ascii="Times New Roman" w:eastAsiaTheme="minorEastAsia" w:hAnsi="Times New Roman" w:cs="Times New Roman"/>
                <w:i/>
                <w:iCs/>
                <w:color w:val="000000"/>
                <w:rPrChange w:id="19645" w:author="瑋婷 徐" w:date="2025-01-06T15:36:00Z" w16du:dateUtc="2025-01-06T07:36:00Z">
                  <w:rPr>
                    <w:ins w:id="19646" w:author="瑋婷 徐" w:date="2025-01-03T16:50:00Z" w16du:dateUtc="2025-01-03T08:50:00Z"/>
                    <w:rFonts w:ascii="Calibri" w:hAnsi="Calibri" w:cs="Calibri"/>
                    <w:i/>
                    <w:iCs/>
                    <w:color w:val="000000"/>
                    <w:sz w:val="22"/>
                    <w:szCs w:val="22"/>
                  </w:rPr>
                </w:rPrChange>
              </w:rPr>
              <w:pPrChange w:id="196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648" w:author="瑋婷 徐" w:date="2025-01-03T16:50:00Z" w16du:dateUtc="2025-01-03T08:50:00Z">
              <w:r w:rsidRPr="00C51B34">
                <w:rPr>
                  <w:rFonts w:ascii="Times New Roman" w:eastAsiaTheme="minorEastAsia" w:hAnsi="Times New Roman" w:cs="Times New Roman"/>
                  <w:i/>
                  <w:iCs/>
                  <w:color w:val="000000"/>
                  <w:rPrChange w:id="19649" w:author="瑋婷 徐" w:date="2025-01-06T15:36:00Z" w16du:dateUtc="2025-01-06T07:36:00Z">
                    <w:rPr>
                      <w:rFonts w:ascii="Calibri" w:hAnsi="Calibri" w:cs="Calibri"/>
                      <w:i/>
                      <w:iCs/>
                      <w:color w:val="000000"/>
                      <w:sz w:val="22"/>
                      <w:szCs w:val="22"/>
                    </w:rPr>
                  </w:rPrChange>
                </w:rPr>
                <w:t>Egretta garzetta</w:t>
              </w:r>
            </w:ins>
          </w:p>
        </w:tc>
        <w:tc>
          <w:tcPr>
            <w:tcW w:w="163" w:type="pct"/>
            <w:noWrap/>
            <w:vAlign w:val="center"/>
            <w:hideMark/>
          </w:tcPr>
          <w:p w14:paraId="343C576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50" w:author="瑋婷 徐" w:date="2025-01-03T16:50:00Z" w16du:dateUtc="2025-01-03T08:50:00Z"/>
                <w:rFonts w:ascii="Times New Roman" w:eastAsiaTheme="minorEastAsia" w:hAnsi="Times New Roman" w:cs="Times New Roman"/>
                <w:i/>
                <w:iCs/>
                <w:color w:val="000000"/>
                <w:rPrChange w:id="19651" w:author="瑋婷 徐" w:date="2025-01-06T15:36:00Z" w16du:dateUtc="2025-01-06T07:36:00Z">
                  <w:rPr>
                    <w:ins w:id="19652" w:author="瑋婷 徐" w:date="2025-01-03T16:50:00Z" w16du:dateUtc="2025-01-03T08:50:00Z"/>
                    <w:rFonts w:ascii="Calibri" w:hAnsi="Calibri" w:cs="Calibri"/>
                    <w:i/>
                    <w:iCs/>
                    <w:color w:val="000000"/>
                    <w:sz w:val="22"/>
                    <w:szCs w:val="22"/>
                  </w:rPr>
                </w:rPrChange>
              </w:rPr>
              <w:pPrChange w:id="196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9F2895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54" w:author="瑋婷 徐" w:date="2025-01-03T16:50:00Z" w16du:dateUtc="2025-01-03T08:50:00Z"/>
                <w:rFonts w:ascii="Times New Roman" w:eastAsiaTheme="minorEastAsia" w:hAnsi="Times New Roman" w:cs="Times New Roman"/>
                <w:rPrChange w:id="19655" w:author="瑋婷 徐" w:date="2025-01-06T15:36:00Z" w16du:dateUtc="2025-01-06T07:36:00Z">
                  <w:rPr>
                    <w:ins w:id="19656" w:author="瑋婷 徐" w:date="2025-01-03T16:50:00Z" w16du:dateUtc="2025-01-03T08:50:00Z"/>
                    <w:rFonts w:ascii="Times New Roman" w:eastAsia="Times New Roman" w:hAnsi="Times New Roman" w:cs="Times New Roman"/>
                    <w:sz w:val="20"/>
                    <w:szCs w:val="20"/>
                  </w:rPr>
                </w:rPrChange>
              </w:rPr>
              <w:pPrChange w:id="196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88B0CB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58" w:author="瑋婷 徐" w:date="2025-01-03T16:50:00Z" w16du:dateUtc="2025-01-03T08:50:00Z"/>
                <w:rFonts w:ascii="Times New Roman" w:eastAsiaTheme="minorEastAsia" w:hAnsi="Times New Roman" w:cs="Times New Roman"/>
                <w:rPrChange w:id="19659" w:author="瑋婷 徐" w:date="2025-01-06T15:36:00Z" w16du:dateUtc="2025-01-06T07:36:00Z">
                  <w:rPr>
                    <w:ins w:id="19660" w:author="瑋婷 徐" w:date="2025-01-03T16:50:00Z" w16du:dateUtc="2025-01-03T08:50:00Z"/>
                    <w:rFonts w:ascii="Times New Roman" w:eastAsia="Times New Roman" w:hAnsi="Times New Roman" w:cs="Times New Roman"/>
                    <w:sz w:val="20"/>
                    <w:szCs w:val="20"/>
                  </w:rPr>
                </w:rPrChange>
              </w:rPr>
              <w:pPrChange w:id="196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974BBD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62" w:author="瑋婷 徐" w:date="2025-01-03T16:50:00Z" w16du:dateUtc="2025-01-03T08:50:00Z"/>
                <w:rFonts w:ascii="Times New Roman" w:eastAsiaTheme="minorEastAsia" w:hAnsi="Times New Roman" w:cs="Times New Roman"/>
                <w:rPrChange w:id="19663" w:author="瑋婷 徐" w:date="2025-01-06T15:36:00Z" w16du:dateUtc="2025-01-06T07:36:00Z">
                  <w:rPr>
                    <w:ins w:id="19664" w:author="瑋婷 徐" w:date="2025-01-03T16:50:00Z" w16du:dateUtc="2025-01-03T08:50:00Z"/>
                    <w:rFonts w:ascii="Times New Roman" w:eastAsia="Times New Roman" w:hAnsi="Times New Roman" w:cs="Times New Roman"/>
                    <w:sz w:val="20"/>
                    <w:szCs w:val="20"/>
                  </w:rPr>
                </w:rPrChange>
              </w:rPr>
              <w:pPrChange w:id="196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E566F9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66" w:author="瑋婷 徐" w:date="2025-01-03T16:50:00Z" w16du:dateUtc="2025-01-03T08:50:00Z"/>
                <w:rFonts w:ascii="Times New Roman" w:eastAsiaTheme="minorEastAsia" w:hAnsi="Times New Roman" w:cs="Times New Roman"/>
                <w:rPrChange w:id="19667" w:author="瑋婷 徐" w:date="2025-01-06T15:36:00Z" w16du:dateUtc="2025-01-06T07:36:00Z">
                  <w:rPr>
                    <w:ins w:id="19668" w:author="瑋婷 徐" w:date="2025-01-03T16:50:00Z" w16du:dateUtc="2025-01-03T08:50:00Z"/>
                    <w:rFonts w:ascii="Times New Roman" w:eastAsia="Times New Roman" w:hAnsi="Times New Roman" w:cs="Times New Roman"/>
                    <w:sz w:val="20"/>
                    <w:szCs w:val="20"/>
                  </w:rPr>
                </w:rPrChange>
              </w:rPr>
              <w:pPrChange w:id="196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503907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70" w:author="瑋婷 徐" w:date="2025-01-03T16:50:00Z" w16du:dateUtc="2025-01-03T08:50:00Z"/>
                <w:rFonts w:ascii="Times New Roman" w:eastAsiaTheme="minorEastAsia" w:hAnsi="Times New Roman" w:cs="Times New Roman"/>
                <w:rPrChange w:id="19671" w:author="瑋婷 徐" w:date="2025-01-06T15:36:00Z" w16du:dateUtc="2025-01-06T07:36:00Z">
                  <w:rPr>
                    <w:ins w:id="19672" w:author="瑋婷 徐" w:date="2025-01-03T16:50:00Z" w16du:dateUtc="2025-01-03T08:50:00Z"/>
                    <w:rFonts w:ascii="Times New Roman" w:eastAsia="Times New Roman" w:hAnsi="Times New Roman" w:cs="Times New Roman"/>
                    <w:sz w:val="20"/>
                    <w:szCs w:val="20"/>
                  </w:rPr>
                </w:rPrChange>
              </w:rPr>
              <w:pPrChange w:id="196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4CA80F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74" w:author="瑋婷 徐" w:date="2025-01-03T16:50:00Z" w16du:dateUtc="2025-01-03T08:50:00Z"/>
                <w:rFonts w:ascii="Times New Roman" w:eastAsiaTheme="minorEastAsia" w:hAnsi="Times New Roman" w:cs="Times New Roman"/>
                <w:rPrChange w:id="19675" w:author="瑋婷 徐" w:date="2025-01-06T15:36:00Z" w16du:dateUtc="2025-01-06T07:36:00Z">
                  <w:rPr>
                    <w:ins w:id="19676" w:author="瑋婷 徐" w:date="2025-01-03T16:50:00Z" w16du:dateUtc="2025-01-03T08:50:00Z"/>
                    <w:rFonts w:ascii="Times New Roman" w:eastAsia="Times New Roman" w:hAnsi="Times New Roman" w:cs="Times New Roman"/>
                    <w:sz w:val="20"/>
                    <w:szCs w:val="20"/>
                  </w:rPr>
                </w:rPrChange>
              </w:rPr>
              <w:pPrChange w:id="196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C3870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78" w:author="瑋婷 徐" w:date="2025-01-03T16:50:00Z" w16du:dateUtc="2025-01-03T08:50:00Z"/>
                <w:rFonts w:ascii="Times New Roman" w:eastAsiaTheme="minorEastAsia" w:hAnsi="Times New Roman" w:cs="Times New Roman"/>
                <w:rPrChange w:id="19679" w:author="瑋婷 徐" w:date="2025-01-06T15:36:00Z" w16du:dateUtc="2025-01-06T07:36:00Z">
                  <w:rPr>
                    <w:ins w:id="19680" w:author="瑋婷 徐" w:date="2025-01-03T16:50:00Z" w16du:dateUtc="2025-01-03T08:50:00Z"/>
                    <w:rFonts w:ascii="Times New Roman" w:eastAsia="Times New Roman" w:hAnsi="Times New Roman" w:cs="Times New Roman"/>
                    <w:sz w:val="20"/>
                    <w:szCs w:val="20"/>
                  </w:rPr>
                </w:rPrChange>
              </w:rPr>
              <w:pPrChange w:id="196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3203A4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82" w:author="瑋婷 徐" w:date="2025-01-03T16:50:00Z" w16du:dateUtc="2025-01-03T08:50:00Z"/>
                <w:rFonts w:ascii="Times New Roman" w:eastAsiaTheme="minorEastAsia" w:hAnsi="Times New Roman" w:cs="Times New Roman"/>
                <w:rPrChange w:id="19683" w:author="瑋婷 徐" w:date="2025-01-06T15:36:00Z" w16du:dateUtc="2025-01-06T07:36:00Z">
                  <w:rPr>
                    <w:ins w:id="19684" w:author="瑋婷 徐" w:date="2025-01-03T16:50:00Z" w16du:dateUtc="2025-01-03T08:50:00Z"/>
                    <w:rFonts w:ascii="Times New Roman" w:eastAsia="Times New Roman" w:hAnsi="Times New Roman" w:cs="Times New Roman"/>
                    <w:sz w:val="20"/>
                    <w:szCs w:val="20"/>
                  </w:rPr>
                </w:rPrChange>
              </w:rPr>
              <w:pPrChange w:id="196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668F07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86" w:author="瑋婷 徐" w:date="2025-01-03T16:50:00Z" w16du:dateUtc="2025-01-03T08:50:00Z"/>
                <w:rFonts w:ascii="Times New Roman" w:eastAsiaTheme="minorEastAsia" w:hAnsi="Times New Roman" w:cs="Times New Roman"/>
                <w:color w:val="000000"/>
                <w:rPrChange w:id="19687" w:author="瑋婷 徐" w:date="2025-01-06T15:36:00Z" w16du:dateUtc="2025-01-06T07:36:00Z">
                  <w:rPr>
                    <w:ins w:id="19688" w:author="瑋婷 徐" w:date="2025-01-03T16:50:00Z" w16du:dateUtc="2025-01-03T08:50:00Z"/>
                    <w:rFonts w:ascii="Calibri" w:hAnsi="Calibri" w:cs="Calibri"/>
                    <w:color w:val="000000"/>
                    <w:sz w:val="22"/>
                    <w:szCs w:val="22"/>
                  </w:rPr>
                </w:rPrChange>
              </w:rPr>
              <w:pPrChange w:id="196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690" w:author="瑋婷 徐" w:date="2025-01-03T16:50:00Z" w16du:dateUtc="2025-01-03T08:50:00Z">
              <w:r w:rsidRPr="00C51B34">
                <w:rPr>
                  <w:rFonts w:ascii="Times New Roman" w:eastAsiaTheme="minorEastAsia" w:hAnsi="Times New Roman" w:cs="Times New Roman"/>
                  <w:color w:val="000000"/>
                  <w:rPrChange w:id="19691"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72DCE48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92" w:author="瑋婷 徐" w:date="2025-01-03T16:50:00Z" w16du:dateUtc="2025-01-03T08:50:00Z"/>
                <w:rFonts w:ascii="Times New Roman" w:eastAsiaTheme="minorEastAsia" w:hAnsi="Times New Roman" w:cs="Times New Roman"/>
                <w:color w:val="000000"/>
                <w:rPrChange w:id="19693" w:author="瑋婷 徐" w:date="2025-01-06T15:36:00Z" w16du:dateUtc="2025-01-06T07:36:00Z">
                  <w:rPr>
                    <w:ins w:id="19694" w:author="瑋婷 徐" w:date="2025-01-03T16:50:00Z" w16du:dateUtc="2025-01-03T08:50:00Z"/>
                    <w:rFonts w:ascii="Calibri" w:hAnsi="Calibri" w:cs="Calibri"/>
                    <w:color w:val="000000"/>
                    <w:sz w:val="22"/>
                    <w:szCs w:val="22"/>
                  </w:rPr>
                </w:rPrChange>
              </w:rPr>
              <w:pPrChange w:id="196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F3737A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96" w:author="瑋婷 徐" w:date="2025-01-03T16:50:00Z" w16du:dateUtc="2025-01-03T08:50:00Z"/>
                <w:rFonts w:ascii="Times New Roman" w:eastAsiaTheme="minorEastAsia" w:hAnsi="Times New Roman" w:cs="Times New Roman"/>
                <w:rPrChange w:id="19697" w:author="瑋婷 徐" w:date="2025-01-06T15:36:00Z" w16du:dateUtc="2025-01-06T07:36:00Z">
                  <w:rPr>
                    <w:ins w:id="19698" w:author="瑋婷 徐" w:date="2025-01-03T16:50:00Z" w16du:dateUtc="2025-01-03T08:50:00Z"/>
                    <w:rFonts w:ascii="Times New Roman" w:eastAsia="Times New Roman" w:hAnsi="Times New Roman" w:cs="Times New Roman"/>
                    <w:sz w:val="20"/>
                    <w:szCs w:val="20"/>
                  </w:rPr>
                </w:rPrChange>
              </w:rPr>
              <w:pPrChange w:id="196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45FC9C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00" w:author="瑋婷 徐" w:date="2025-01-03T16:50:00Z" w16du:dateUtc="2025-01-03T08:50:00Z"/>
                <w:rFonts w:ascii="Times New Roman" w:eastAsiaTheme="minorEastAsia" w:hAnsi="Times New Roman" w:cs="Times New Roman"/>
                <w:rPrChange w:id="19701" w:author="瑋婷 徐" w:date="2025-01-06T15:36:00Z" w16du:dateUtc="2025-01-06T07:36:00Z">
                  <w:rPr>
                    <w:ins w:id="19702" w:author="瑋婷 徐" w:date="2025-01-03T16:50:00Z" w16du:dateUtc="2025-01-03T08:50:00Z"/>
                    <w:rFonts w:ascii="Times New Roman" w:eastAsia="Times New Roman" w:hAnsi="Times New Roman" w:cs="Times New Roman"/>
                    <w:sz w:val="20"/>
                    <w:szCs w:val="20"/>
                  </w:rPr>
                </w:rPrChange>
              </w:rPr>
              <w:pPrChange w:id="197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9CCC0A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04" w:author="瑋婷 徐" w:date="2025-01-03T16:50:00Z" w16du:dateUtc="2025-01-03T08:50:00Z"/>
                <w:rFonts w:ascii="Times New Roman" w:eastAsiaTheme="minorEastAsia" w:hAnsi="Times New Roman" w:cs="Times New Roman"/>
                <w:rPrChange w:id="19705" w:author="瑋婷 徐" w:date="2025-01-06T15:36:00Z" w16du:dateUtc="2025-01-06T07:36:00Z">
                  <w:rPr>
                    <w:ins w:id="19706" w:author="瑋婷 徐" w:date="2025-01-03T16:50:00Z" w16du:dateUtc="2025-01-03T08:50:00Z"/>
                    <w:rFonts w:ascii="Times New Roman" w:eastAsia="Times New Roman" w:hAnsi="Times New Roman" w:cs="Times New Roman"/>
                    <w:sz w:val="20"/>
                    <w:szCs w:val="20"/>
                  </w:rPr>
                </w:rPrChange>
              </w:rPr>
              <w:pPrChange w:id="197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F073C4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08" w:author="瑋婷 徐" w:date="2025-01-03T16:50:00Z" w16du:dateUtc="2025-01-03T08:50:00Z"/>
                <w:rFonts w:ascii="Times New Roman" w:eastAsiaTheme="minorEastAsia" w:hAnsi="Times New Roman" w:cs="Times New Roman"/>
                <w:rPrChange w:id="19709" w:author="瑋婷 徐" w:date="2025-01-06T15:36:00Z" w16du:dateUtc="2025-01-06T07:36:00Z">
                  <w:rPr>
                    <w:ins w:id="19710" w:author="瑋婷 徐" w:date="2025-01-03T16:50:00Z" w16du:dateUtc="2025-01-03T08:50:00Z"/>
                    <w:rFonts w:ascii="Times New Roman" w:eastAsia="Times New Roman" w:hAnsi="Times New Roman" w:cs="Times New Roman"/>
                    <w:sz w:val="20"/>
                    <w:szCs w:val="20"/>
                  </w:rPr>
                </w:rPrChange>
              </w:rPr>
              <w:pPrChange w:id="197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39F59F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12" w:author="瑋婷 徐" w:date="2025-01-03T16:50:00Z" w16du:dateUtc="2025-01-03T08:50:00Z"/>
                <w:rFonts w:ascii="Times New Roman" w:eastAsiaTheme="minorEastAsia" w:hAnsi="Times New Roman" w:cs="Times New Roman"/>
                <w:rPrChange w:id="19713" w:author="瑋婷 徐" w:date="2025-01-06T15:36:00Z" w16du:dateUtc="2025-01-06T07:36:00Z">
                  <w:rPr>
                    <w:ins w:id="19714" w:author="瑋婷 徐" w:date="2025-01-03T16:50:00Z" w16du:dateUtc="2025-01-03T08:50:00Z"/>
                    <w:rFonts w:ascii="Times New Roman" w:eastAsia="Times New Roman" w:hAnsi="Times New Roman" w:cs="Times New Roman"/>
                    <w:sz w:val="20"/>
                    <w:szCs w:val="20"/>
                  </w:rPr>
                </w:rPrChange>
              </w:rPr>
              <w:pPrChange w:id="197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34A1B3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16" w:author="瑋婷 徐" w:date="2025-01-03T16:50:00Z" w16du:dateUtc="2025-01-03T08:50:00Z"/>
                <w:rFonts w:ascii="Times New Roman" w:eastAsiaTheme="minorEastAsia" w:hAnsi="Times New Roman" w:cs="Times New Roman"/>
                <w:rPrChange w:id="19717" w:author="瑋婷 徐" w:date="2025-01-06T15:36:00Z" w16du:dateUtc="2025-01-06T07:36:00Z">
                  <w:rPr>
                    <w:ins w:id="19718" w:author="瑋婷 徐" w:date="2025-01-03T16:50:00Z" w16du:dateUtc="2025-01-03T08:50:00Z"/>
                    <w:rFonts w:ascii="Times New Roman" w:eastAsia="Times New Roman" w:hAnsi="Times New Roman" w:cs="Times New Roman"/>
                    <w:sz w:val="20"/>
                    <w:szCs w:val="20"/>
                  </w:rPr>
                </w:rPrChange>
              </w:rPr>
              <w:pPrChange w:id="197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D03BED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20" w:author="瑋婷 徐" w:date="2025-01-03T16:50:00Z" w16du:dateUtc="2025-01-03T08:50:00Z"/>
                <w:rFonts w:ascii="Times New Roman" w:eastAsiaTheme="minorEastAsia" w:hAnsi="Times New Roman" w:cs="Times New Roman"/>
                <w:rPrChange w:id="19721" w:author="瑋婷 徐" w:date="2025-01-06T15:36:00Z" w16du:dateUtc="2025-01-06T07:36:00Z">
                  <w:rPr>
                    <w:ins w:id="19722" w:author="瑋婷 徐" w:date="2025-01-03T16:50:00Z" w16du:dateUtc="2025-01-03T08:50:00Z"/>
                    <w:rFonts w:ascii="Times New Roman" w:eastAsia="Times New Roman" w:hAnsi="Times New Roman" w:cs="Times New Roman"/>
                    <w:sz w:val="20"/>
                    <w:szCs w:val="20"/>
                  </w:rPr>
                </w:rPrChange>
              </w:rPr>
              <w:pPrChange w:id="197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3BD031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24" w:author="瑋婷 徐" w:date="2025-01-03T16:50:00Z" w16du:dateUtc="2025-01-03T08:50:00Z"/>
                <w:rFonts w:ascii="Times New Roman" w:eastAsiaTheme="minorEastAsia" w:hAnsi="Times New Roman" w:cs="Times New Roman"/>
                <w:rPrChange w:id="19725" w:author="瑋婷 徐" w:date="2025-01-06T15:36:00Z" w16du:dateUtc="2025-01-06T07:36:00Z">
                  <w:rPr>
                    <w:ins w:id="19726" w:author="瑋婷 徐" w:date="2025-01-03T16:50:00Z" w16du:dateUtc="2025-01-03T08:50:00Z"/>
                    <w:rFonts w:ascii="Times New Roman" w:eastAsia="Times New Roman" w:hAnsi="Times New Roman" w:cs="Times New Roman"/>
                    <w:sz w:val="20"/>
                    <w:szCs w:val="20"/>
                  </w:rPr>
                </w:rPrChange>
              </w:rPr>
              <w:pPrChange w:id="197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52D548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28" w:author="瑋婷 徐" w:date="2025-01-03T16:50:00Z" w16du:dateUtc="2025-01-03T08:50:00Z"/>
                <w:rFonts w:ascii="Times New Roman" w:eastAsiaTheme="minorEastAsia" w:hAnsi="Times New Roman" w:cs="Times New Roman"/>
                <w:rPrChange w:id="19729" w:author="瑋婷 徐" w:date="2025-01-06T15:36:00Z" w16du:dateUtc="2025-01-06T07:36:00Z">
                  <w:rPr>
                    <w:ins w:id="19730" w:author="瑋婷 徐" w:date="2025-01-03T16:50:00Z" w16du:dateUtc="2025-01-03T08:50:00Z"/>
                    <w:rFonts w:ascii="Times New Roman" w:eastAsia="Times New Roman" w:hAnsi="Times New Roman" w:cs="Times New Roman"/>
                    <w:sz w:val="20"/>
                    <w:szCs w:val="20"/>
                  </w:rPr>
                </w:rPrChange>
              </w:rPr>
              <w:pPrChange w:id="197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11064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32" w:author="瑋婷 徐" w:date="2025-01-03T16:50:00Z" w16du:dateUtc="2025-01-03T08:50:00Z"/>
                <w:rFonts w:ascii="Times New Roman" w:eastAsiaTheme="minorEastAsia" w:hAnsi="Times New Roman" w:cs="Times New Roman"/>
                <w:rPrChange w:id="19733" w:author="瑋婷 徐" w:date="2025-01-06T15:36:00Z" w16du:dateUtc="2025-01-06T07:36:00Z">
                  <w:rPr>
                    <w:ins w:id="19734" w:author="瑋婷 徐" w:date="2025-01-03T16:50:00Z" w16du:dateUtc="2025-01-03T08:50:00Z"/>
                    <w:rFonts w:ascii="Times New Roman" w:eastAsia="Times New Roman" w:hAnsi="Times New Roman" w:cs="Times New Roman"/>
                    <w:sz w:val="20"/>
                    <w:szCs w:val="20"/>
                  </w:rPr>
                </w:rPrChange>
              </w:rPr>
              <w:pPrChange w:id="197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74D23D46" w14:textId="77777777" w:rsidTr="004373E8">
        <w:trPr>
          <w:trHeight w:val="300"/>
          <w:ins w:id="19736" w:author="瑋婷 徐" w:date="2025-01-03T16:50:00Z"/>
          <w:trPrChange w:id="19737"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738" w:author="瑋婷 徐" w:date="2025-01-04T15:38:00Z" w16du:dateUtc="2025-01-04T07:38:00Z">
              <w:tcPr>
                <w:tcW w:w="692" w:type="pct"/>
                <w:gridSpan w:val="2"/>
                <w:hideMark/>
              </w:tcPr>
            </w:tcPrChange>
          </w:tcPr>
          <w:p w14:paraId="06ED58B1" w14:textId="77777777" w:rsidR="003C19C7" w:rsidRPr="00C51B34" w:rsidRDefault="003C19C7">
            <w:pPr>
              <w:spacing w:line="360" w:lineRule="auto"/>
              <w:jc w:val="both"/>
              <w:rPr>
                <w:ins w:id="19739" w:author="瑋婷 徐" w:date="2025-01-03T16:50:00Z" w16du:dateUtc="2025-01-03T08:50:00Z"/>
                <w:rFonts w:ascii="Times New Roman" w:eastAsiaTheme="minorEastAsia" w:hAnsi="Times New Roman" w:cs="Times New Roman"/>
                <w:b w:val="0"/>
                <w:bCs w:val="0"/>
                <w:color w:val="000000"/>
                <w:rPrChange w:id="19740" w:author="瑋婷 徐" w:date="2025-01-06T15:36:00Z" w16du:dateUtc="2025-01-06T07:36:00Z">
                  <w:rPr>
                    <w:ins w:id="19741" w:author="瑋婷 徐" w:date="2025-01-03T16:50:00Z" w16du:dateUtc="2025-01-03T08:50:00Z"/>
                    <w:rFonts w:ascii="Calibri" w:hAnsi="Calibri" w:cs="Calibri"/>
                    <w:color w:val="000000"/>
                    <w:sz w:val="22"/>
                    <w:szCs w:val="22"/>
                  </w:rPr>
                </w:rPrChange>
              </w:rPr>
              <w:pPrChange w:id="19742" w:author="瑋婷 徐" w:date="2025-01-03T16:55:00Z" w16du:dateUtc="2025-01-03T08:55:00Z">
                <w:pPr/>
              </w:pPrChange>
            </w:pPr>
            <w:ins w:id="19743" w:author="瑋婷 徐" w:date="2025-01-03T16:50:00Z" w16du:dateUtc="2025-01-03T08:50:00Z">
              <w:r w:rsidRPr="00C51B34">
                <w:rPr>
                  <w:rFonts w:ascii="Times New Roman" w:eastAsiaTheme="minorEastAsia" w:hAnsi="Times New Roman" w:cs="Times New Roman" w:hint="eastAsia"/>
                  <w:b w:val="0"/>
                  <w:bCs w:val="0"/>
                  <w:color w:val="000000"/>
                  <w:rPrChange w:id="19744" w:author="瑋婷 徐" w:date="2025-01-06T15:36:00Z" w16du:dateUtc="2025-01-06T07:36:00Z">
                    <w:rPr>
                      <w:rFonts w:ascii="Calibri" w:hAnsi="Calibri" w:cs="Calibri" w:hint="eastAsia"/>
                      <w:color w:val="000000"/>
                      <w:sz w:val="22"/>
                      <w:szCs w:val="22"/>
                    </w:rPr>
                  </w:rPrChange>
                </w:rPr>
                <w:t>黃頭鷺</w:t>
              </w:r>
              <w:r w:rsidRPr="00C51B34">
                <w:rPr>
                  <w:rFonts w:ascii="Times New Roman" w:eastAsiaTheme="minorEastAsia" w:hAnsi="Times New Roman" w:cs="Times New Roman"/>
                  <w:b w:val="0"/>
                  <w:bCs w:val="0"/>
                  <w:color w:val="000000"/>
                  <w:rPrChange w:id="19745" w:author="瑋婷 徐" w:date="2025-01-06T15:36:00Z" w16du:dateUtc="2025-01-06T07:36:00Z">
                    <w:rPr>
                      <w:rFonts w:ascii="Calibri" w:hAnsi="Calibri" w:cs="Calibri"/>
                      <w:color w:val="000000"/>
                      <w:sz w:val="22"/>
                      <w:szCs w:val="22"/>
                    </w:rPr>
                  </w:rPrChange>
                </w:rPr>
                <w:t xml:space="preserve"> </w:t>
              </w:r>
            </w:ins>
          </w:p>
        </w:tc>
        <w:tc>
          <w:tcPr>
            <w:tcW w:w="973" w:type="pct"/>
            <w:vAlign w:val="center"/>
            <w:hideMark/>
            <w:tcPrChange w:id="19746" w:author="瑋婷 徐" w:date="2025-01-04T15:38:00Z" w16du:dateUtc="2025-01-04T07:38:00Z">
              <w:tcPr>
                <w:tcW w:w="904" w:type="pct"/>
                <w:gridSpan w:val="2"/>
                <w:hideMark/>
              </w:tcPr>
            </w:tcPrChange>
          </w:tcPr>
          <w:p w14:paraId="5A70300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47" w:author="瑋婷 徐" w:date="2025-01-03T16:50:00Z" w16du:dateUtc="2025-01-03T08:50:00Z"/>
                <w:rFonts w:ascii="Times New Roman" w:eastAsiaTheme="minorEastAsia" w:hAnsi="Times New Roman" w:cs="Times New Roman"/>
                <w:i/>
                <w:iCs/>
                <w:color w:val="000000"/>
                <w:rPrChange w:id="19748" w:author="瑋婷 徐" w:date="2025-01-06T15:36:00Z" w16du:dateUtc="2025-01-06T07:36:00Z">
                  <w:rPr>
                    <w:ins w:id="19749" w:author="瑋婷 徐" w:date="2025-01-03T16:50:00Z" w16du:dateUtc="2025-01-03T08:50:00Z"/>
                    <w:rFonts w:ascii="Calibri" w:hAnsi="Calibri" w:cs="Calibri"/>
                    <w:i/>
                    <w:iCs/>
                    <w:color w:val="000000"/>
                    <w:sz w:val="22"/>
                    <w:szCs w:val="22"/>
                  </w:rPr>
                </w:rPrChange>
              </w:rPr>
              <w:pPrChange w:id="197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751" w:author="瑋婷 徐" w:date="2025-01-03T16:50:00Z" w16du:dateUtc="2025-01-03T08:50:00Z">
              <w:r w:rsidRPr="00C51B34">
                <w:rPr>
                  <w:rFonts w:ascii="Times New Roman" w:eastAsiaTheme="minorEastAsia" w:hAnsi="Times New Roman" w:cs="Times New Roman"/>
                  <w:i/>
                  <w:iCs/>
                  <w:color w:val="000000"/>
                  <w:rPrChange w:id="19752" w:author="瑋婷 徐" w:date="2025-01-06T15:36:00Z" w16du:dateUtc="2025-01-06T07:36:00Z">
                    <w:rPr>
                      <w:rFonts w:ascii="Calibri" w:hAnsi="Calibri" w:cs="Calibri"/>
                      <w:i/>
                      <w:iCs/>
                      <w:color w:val="000000"/>
                      <w:sz w:val="22"/>
                      <w:szCs w:val="22"/>
                    </w:rPr>
                  </w:rPrChange>
                </w:rPr>
                <w:t>Bubulcus ibis</w:t>
              </w:r>
            </w:ins>
          </w:p>
        </w:tc>
        <w:tc>
          <w:tcPr>
            <w:tcW w:w="163" w:type="pct"/>
            <w:noWrap/>
            <w:vAlign w:val="center"/>
            <w:hideMark/>
            <w:tcPrChange w:id="19753" w:author="瑋婷 徐" w:date="2025-01-04T15:38:00Z" w16du:dateUtc="2025-01-04T07:38:00Z">
              <w:tcPr>
                <w:tcW w:w="162" w:type="pct"/>
                <w:gridSpan w:val="2"/>
                <w:noWrap/>
                <w:hideMark/>
              </w:tcPr>
            </w:tcPrChange>
          </w:tcPr>
          <w:p w14:paraId="1CF053F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54" w:author="瑋婷 徐" w:date="2025-01-03T16:50:00Z" w16du:dateUtc="2025-01-03T08:50:00Z"/>
                <w:rFonts w:ascii="Times New Roman" w:eastAsiaTheme="minorEastAsia" w:hAnsi="Times New Roman" w:cs="Times New Roman"/>
                <w:i/>
                <w:iCs/>
                <w:color w:val="000000"/>
                <w:rPrChange w:id="19755" w:author="瑋婷 徐" w:date="2025-01-06T15:36:00Z" w16du:dateUtc="2025-01-06T07:36:00Z">
                  <w:rPr>
                    <w:ins w:id="19756" w:author="瑋婷 徐" w:date="2025-01-03T16:50:00Z" w16du:dateUtc="2025-01-03T08:50:00Z"/>
                    <w:rFonts w:ascii="Calibri" w:hAnsi="Calibri" w:cs="Calibri"/>
                    <w:i/>
                    <w:iCs/>
                    <w:color w:val="000000"/>
                    <w:sz w:val="22"/>
                    <w:szCs w:val="22"/>
                  </w:rPr>
                </w:rPrChange>
              </w:rPr>
              <w:pPrChange w:id="197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58" w:author="瑋婷 徐" w:date="2025-01-04T15:38:00Z" w16du:dateUtc="2025-01-04T07:38:00Z">
              <w:tcPr>
                <w:tcW w:w="162" w:type="pct"/>
                <w:gridSpan w:val="2"/>
                <w:noWrap/>
                <w:hideMark/>
              </w:tcPr>
            </w:tcPrChange>
          </w:tcPr>
          <w:p w14:paraId="4AD109A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59" w:author="瑋婷 徐" w:date="2025-01-03T16:50:00Z" w16du:dateUtc="2025-01-03T08:50:00Z"/>
                <w:rFonts w:ascii="Times New Roman" w:eastAsiaTheme="minorEastAsia" w:hAnsi="Times New Roman" w:cs="Times New Roman"/>
                <w:rPrChange w:id="19760" w:author="瑋婷 徐" w:date="2025-01-06T15:36:00Z" w16du:dateUtc="2025-01-06T07:36:00Z">
                  <w:rPr>
                    <w:ins w:id="19761" w:author="瑋婷 徐" w:date="2025-01-03T16:50:00Z" w16du:dateUtc="2025-01-03T08:50:00Z"/>
                    <w:rFonts w:ascii="Times New Roman" w:eastAsia="Times New Roman" w:hAnsi="Times New Roman" w:cs="Times New Roman"/>
                    <w:sz w:val="20"/>
                    <w:szCs w:val="20"/>
                  </w:rPr>
                </w:rPrChange>
              </w:rPr>
              <w:pPrChange w:id="197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63" w:author="瑋婷 徐" w:date="2025-01-04T15:38:00Z" w16du:dateUtc="2025-01-04T07:38:00Z">
              <w:tcPr>
                <w:tcW w:w="162" w:type="pct"/>
                <w:gridSpan w:val="2"/>
                <w:noWrap/>
                <w:hideMark/>
              </w:tcPr>
            </w:tcPrChange>
          </w:tcPr>
          <w:p w14:paraId="506B77D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64" w:author="瑋婷 徐" w:date="2025-01-03T16:50:00Z" w16du:dateUtc="2025-01-03T08:50:00Z"/>
                <w:rFonts w:ascii="Times New Roman" w:eastAsiaTheme="minorEastAsia" w:hAnsi="Times New Roman" w:cs="Times New Roman"/>
                <w:rPrChange w:id="19765" w:author="瑋婷 徐" w:date="2025-01-06T15:36:00Z" w16du:dateUtc="2025-01-06T07:36:00Z">
                  <w:rPr>
                    <w:ins w:id="19766" w:author="瑋婷 徐" w:date="2025-01-03T16:50:00Z" w16du:dateUtc="2025-01-03T08:50:00Z"/>
                    <w:rFonts w:ascii="Times New Roman" w:eastAsia="Times New Roman" w:hAnsi="Times New Roman" w:cs="Times New Roman"/>
                    <w:sz w:val="20"/>
                    <w:szCs w:val="20"/>
                  </w:rPr>
                </w:rPrChange>
              </w:rPr>
              <w:pPrChange w:id="197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68" w:author="瑋婷 徐" w:date="2025-01-04T15:38:00Z" w16du:dateUtc="2025-01-04T07:38:00Z">
              <w:tcPr>
                <w:tcW w:w="162" w:type="pct"/>
                <w:gridSpan w:val="2"/>
                <w:noWrap/>
                <w:hideMark/>
              </w:tcPr>
            </w:tcPrChange>
          </w:tcPr>
          <w:p w14:paraId="45E0A9A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69" w:author="瑋婷 徐" w:date="2025-01-03T16:50:00Z" w16du:dateUtc="2025-01-03T08:50:00Z"/>
                <w:rFonts w:ascii="Times New Roman" w:eastAsiaTheme="minorEastAsia" w:hAnsi="Times New Roman" w:cs="Times New Roman"/>
                <w:rPrChange w:id="19770" w:author="瑋婷 徐" w:date="2025-01-06T15:36:00Z" w16du:dateUtc="2025-01-06T07:36:00Z">
                  <w:rPr>
                    <w:ins w:id="19771" w:author="瑋婷 徐" w:date="2025-01-03T16:50:00Z" w16du:dateUtc="2025-01-03T08:50:00Z"/>
                    <w:rFonts w:ascii="Times New Roman" w:eastAsia="Times New Roman" w:hAnsi="Times New Roman" w:cs="Times New Roman"/>
                    <w:sz w:val="20"/>
                    <w:szCs w:val="20"/>
                  </w:rPr>
                </w:rPrChange>
              </w:rPr>
              <w:pPrChange w:id="197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73" w:author="瑋婷 徐" w:date="2025-01-04T15:38:00Z" w16du:dateUtc="2025-01-04T07:38:00Z">
              <w:tcPr>
                <w:tcW w:w="162" w:type="pct"/>
                <w:gridSpan w:val="2"/>
                <w:noWrap/>
                <w:hideMark/>
              </w:tcPr>
            </w:tcPrChange>
          </w:tcPr>
          <w:p w14:paraId="56DA2B6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74" w:author="瑋婷 徐" w:date="2025-01-03T16:50:00Z" w16du:dateUtc="2025-01-03T08:50:00Z"/>
                <w:rFonts w:ascii="Times New Roman" w:eastAsiaTheme="minorEastAsia" w:hAnsi="Times New Roman" w:cs="Times New Roman"/>
                <w:rPrChange w:id="19775" w:author="瑋婷 徐" w:date="2025-01-06T15:36:00Z" w16du:dateUtc="2025-01-06T07:36:00Z">
                  <w:rPr>
                    <w:ins w:id="19776" w:author="瑋婷 徐" w:date="2025-01-03T16:50:00Z" w16du:dateUtc="2025-01-03T08:50:00Z"/>
                    <w:rFonts w:ascii="Times New Roman" w:eastAsia="Times New Roman" w:hAnsi="Times New Roman" w:cs="Times New Roman"/>
                    <w:sz w:val="20"/>
                    <w:szCs w:val="20"/>
                  </w:rPr>
                </w:rPrChange>
              </w:rPr>
              <w:pPrChange w:id="197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78" w:author="瑋婷 徐" w:date="2025-01-04T15:38:00Z" w16du:dateUtc="2025-01-04T07:38:00Z">
              <w:tcPr>
                <w:tcW w:w="162" w:type="pct"/>
                <w:gridSpan w:val="2"/>
                <w:noWrap/>
                <w:hideMark/>
              </w:tcPr>
            </w:tcPrChange>
          </w:tcPr>
          <w:p w14:paraId="0ABF512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79" w:author="瑋婷 徐" w:date="2025-01-03T16:50:00Z" w16du:dateUtc="2025-01-03T08:50:00Z"/>
                <w:rFonts w:ascii="Times New Roman" w:eastAsiaTheme="minorEastAsia" w:hAnsi="Times New Roman" w:cs="Times New Roman"/>
                <w:rPrChange w:id="19780" w:author="瑋婷 徐" w:date="2025-01-06T15:36:00Z" w16du:dateUtc="2025-01-06T07:36:00Z">
                  <w:rPr>
                    <w:ins w:id="19781" w:author="瑋婷 徐" w:date="2025-01-03T16:50:00Z" w16du:dateUtc="2025-01-03T08:50:00Z"/>
                    <w:rFonts w:ascii="Times New Roman" w:eastAsia="Times New Roman" w:hAnsi="Times New Roman" w:cs="Times New Roman"/>
                    <w:sz w:val="20"/>
                    <w:szCs w:val="20"/>
                  </w:rPr>
                </w:rPrChange>
              </w:rPr>
              <w:pPrChange w:id="197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83" w:author="瑋婷 徐" w:date="2025-01-04T15:38:00Z" w16du:dateUtc="2025-01-04T07:38:00Z">
              <w:tcPr>
                <w:tcW w:w="162" w:type="pct"/>
                <w:gridSpan w:val="2"/>
                <w:noWrap/>
                <w:hideMark/>
              </w:tcPr>
            </w:tcPrChange>
          </w:tcPr>
          <w:p w14:paraId="6898227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84" w:author="瑋婷 徐" w:date="2025-01-03T16:50:00Z" w16du:dateUtc="2025-01-03T08:50:00Z"/>
                <w:rFonts w:ascii="Times New Roman" w:eastAsiaTheme="minorEastAsia" w:hAnsi="Times New Roman" w:cs="Times New Roman"/>
                <w:rPrChange w:id="19785" w:author="瑋婷 徐" w:date="2025-01-06T15:36:00Z" w16du:dateUtc="2025-01-06T07:36:00Z">
                  <w:rPr>
                    <w:ins w:id="19786" w:author="瑋婷 徐" w:date="2025-01-03T16:50:00Z" w16du:dateUtc="2025-01-03T08:50:00Z"/>
                    <w:rFonts w:ascii="Times New Roman" w:eastAsia="Times New Roman" w:hAnsi="Times New Roman" w:cs="Times New Roman"/>
                    <w:sz w:val="20"/>
                    <w:szCs w:val="20"/>
                  </w:rPr>
                </w:rPrChange>
              </w:rPr>
              <w:pPrChange w:id="197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88" w:author="瑋婷 徐" w:date="2025-01-04T15:38:00Z" w16du:dateUtc="2025-01-04T07:38:00Z">
              <w:tcPr>
                <w:tcW w:w="162" w:type="pct"/>
                <w:gridSpan w:val="2"/>
                <w:noWrap/>
                <w:hideMark/>
              </w:tcPr>
            </w:tcPrChange>
          </w:tcPr>
          <w:p w14:paraId="2F70553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89" w:author="瑋婷 徐" w:date="2025-01-03T16:50:00Z" w16du:dateUtc="2025-01-03T08:50:00Z"/>
                <w:rFonts w:ascii="Times New Roman" w:eastAsiaTheme="minorEastAsia" w:hAnsi="Times New Roman" w:cs="Times New Roman"/>
                <w:rPrChange w:id="19790" w:author="瑋婷 徐" w:date="2025-01-06T15:36:00Z" w16du:dateUtc="2025-01-06T07:36:00Z">
                  <w:rPr>
                    <w:ins w:id="19791" w:author="瑋婷 徐" w:date="2025-01-03T16:50:00Z" w16du:dateUtc="2025-01-03T08:50:00Z"/>
                    <w:rFonts w:ascii="Times New Roman" w:eastAsia="Times New Roman" w:hAnsi="Times New Roman" w:cs="Times New Roman"/>
                    <w:sz w:val="20"/>
                    <w:szCs w:val="20"/>
                  </w:rPr>
                </w:rPrChange>
              </w:rPr>
              <w:pPrChange w:id="197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93" w:author="瑋婷 徐" w:date="2025-01-04T15:38:00Z" w16du:dateUtc="2025-01-04T07:38:00Z">
              <w:tcPr>
                <w:tcW w:w="162" w:type="pct"/>
                <w:noWrap/>
                <w:hideMark/>
              </w:tcPr>
            </w:tcPrChange>
          </w:tcPr>
          <w:p w14:paraId="03826BE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94" w:author="瑋婷 徐" w:date="2025-01-03T16:50:00Z" w16du:dateUtc="2025-01-03T08:50:00Z"/>
                <w:rFonts w:ascii="Times New Roman" w:eastAsiaTheme="minorEastAsia" w:hAnsi="Times New Roman" w:cs="Times New Roman"/>
                <w:rPrChange w:id="19795" w:author="瑋婷 徐" w:date="2025-01-06T15:36:00Z" w16du:dateUtc="2025-01-06T07:36:00Z">
                  <w:rPr>
                    <w:ins w:id="19796" w:author="瑋婷 徐" w:date="2025-01-03T16:50:00Z" w16du:dateUtc="2025-01-03T08:50:00Z"/>
                    <w:rFonts w:ascii="Times New Roman" w:eastAsia="Times New Roman" w:hAnsi="Times New Roman" w:cs="Times New Roman"/>
                    <w:sz w:val="20"/>
                    <w:szCs w:val="20"/>
                  </w:rPr>
                </w:rPrChange>
              </w:rPr>
              <w:pPrChange w:id="197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798" w:author="瑋婷 徐" w:date="2025-01-04T15:38:00Z" w16du:dateUtc="2025-01-04T07:38:00Z">
              <w:tcPr>
                <w:tcW w:w="162" w:type="pct"/>
                <w:gridSpan w:val="2"/>
                <w:noWrap/>
                <w:hideMark/>
              </w:tcPr>
            </w:tcPrChange>
          </w:tcPr>
          <w:p w14:paraId="3D729B5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99" w:author="瑋婷 徐" w:date="2025-01-03T16:50:00Z" w16du:dateUtc="2025-01-03T08:50:00Z"/>
                <w:rFonts w:ascii="Times New Roman" w:eastAsiaTheme="minorEastAsia" w:hAnsi="Times New Roman" w:cs="Times New Roman"/>
                <w:rPrChange w:id="19800" w:author="瑋婷 徐" w:date="2025-01-06T15:36:00Z" w16du:dateUtc="2025-01-06T07:36:00Z">
                  <w:rPr>
                    <w:ins w:id="19801" w:author="瑋婷 徐" w:date="2025-01-03T16:50:00Z" w16du:dateUtc="2025-01-03T08:50:00Z"/>
                    <w:rFonts w:ascii="Times New Roman" w:eastAsia="Times New Roman" w:hAnsi="Times New Roman" w:cs="Times New Roman"/>
                    <w:sz w:val="20"/>
                    <w:szCs w:val="20"/>
                  </w:rPr>
                </w:rPrChange>
              </w:rPr>
              <w:pPrChange w:id="198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03" w:author="瑋婷 徐" w:date="2025-01-04T15:38:00Z" w16du:dateUtc="2025-01-04T07:38:00Z">
              <w:tcPr>
                <w:tcW w:w="162" w:type="pct"/>
                <w:gridSpan w:val="2"/>
                <w:noWrap/>
                <w:hideMark/>
              </w:tcPr>
            </w:tcPrChange>
          </w:tcPr>
          <w:p w14:paraId="70BD4BD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04" w:author="瑋婷 徐" w:date="2025-01-03T16:50:00Z" w16du:dateUtc="2025-01-03T08:50:00Z"/>
                <w:rFonts w:ascii="Times New Roman" w:eastAsiaTheme="minorEastAsia" w:hAnsi="Times New Roman" w:cs="Times New Roman"/>
                <w:rPrChange w:id="19805" w:author="瑋婷 徐" w:date="2025-01-06T15:36:00Z" w16du:dateUtc="2025-01-06T07:36:00Z">
                  <w:rPr>
                    <w:ins w:id="19806" w:author="瑋婷 徐" w:date="2025-01-03T16:50:00Z" w16du:dateUtc="2025-01-03T08:50:00Z"/>
                    <w:rFonts w:ascii="Times New Roman" w:eastAsia="Times New Roman" w:hAnsi="Times New Roman" w:cs="Times New Roman"/>
                    <w:sz w:val="20"/>
                    <w:szCs w:val="20"/>
                  </w:rPr>
                </w:rPrChange>
              </w:rPr>
              <w:pPrChange w:id="198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08" w:author="瑋婷 徐" w:date="2025-01-04T15:38:00Z" w16du:dateUtc="2025-01-04T07:38:00Z">
              <w:tcPr>
                <w:tcW w:w="162" w:type="pct"/>
                <w:gridSpan w:val="2"/>
                <w:noWrap/>
                <w:hideMark/>
              </w:tcPr>
            </w:tcPrChange>
          </w:tcPr>
          <w:p w14:paraId="29125F2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09" w:author="瑋婷 徐" w:date="2025-01-03T16:50:00Z" w16du:dateUtc="2025-01-03T08:50:00Z"/>
                <w:rFonts w:ascii="Times New Roman" w:eastAsiaTheme="minorEastAsia" w:hAnsi="Times New Roman" w:cs="Times New Roman"/>
                <w:rPrChange w:id="19810" w:author="瑋婷 徐" w:date="2025-01-06T15:36:00Z" w16du:dateUtc="2025-01-06T07:36:00Z">
                  <w:rPr>
                    <w:ins w:id="19811" w:author="瑋婷 徐" w:date="2025-01-03T16:50:00Z" w16du:dateUtc="2025-01-03T08:50:00Z"/>
                    <w:rFonts w:ascii="Times New Roman" w:eastAsia="Times New Roman" w:hAnsi="Times New Roman" w:cs="Times New Roman"/>
                    <w:sz w:val="20"/>
                    <w:szCs w:val="20"/>
                  </w:rPr>
                </w:rPrChange>
              </w:rPr>
              <w:pPrChange w:id="198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13" w:author="瑋婷 徐" w:date="2025-01-04T15:38:00Z" w16du:dateUtc="2025-01-04T07:38:00Z">
              <w:tcPr>
                <w:tcW w:w="162" w:type="pct"/>
                <w:gridSpan w:val="2"/>
                <w:noWrap/>
                <w:hideMark/>
              </w:tcPr>
            </w:tcPrChange>
          </w:tcPr>
          <w:p w14:paraId="40D926E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14" w:author="瑋婷 徐" w:date="2025-01-03T16:50:00Z" w16du:dateUtc="2025-01-03T08:50:00Z"/>
                <w:rFonts w:ascii="Times New Roman" w:eastAsiaTheme="minorEastAsia" w:hAnsi="Times New Roman" w:cs="Times New Roman"/>
                <w:rPrChange w:id="19815" w:author="瑋婷 徐" w:date="2025-01-06T15:36:00Z" w16du:dateUtc="2025-01-06T07:36:00Z">
                  <w:rPr>
                    <w:ins w:id="19816" w:author="瑋婷 徐" w:date="2025-01-03T16:50:00Z" w16du:dateUtc="2025-01-03T08:50:00Z"/>
                    <w:rFonts w:ascii="Times New Roman" w:eastAsia="Times New Roman" w:hAnsi="Times New Roman" w:cs="Times New Roman"/>
                    <w:sz w:val="20"/>
                    <w:szCs w:val="20"/>
                  </w:rPr>
                </w:rPrChange>
              </w:rPr>
              <w:pPrChange w:id="198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18" w:author="瑋婷 徐" w:date="2025-01-04T15:38:00Z" w16du:dateUtc="2025-01-04T07:38:00Z">
              <w:tcPr>
                <w:tcW w:w="162" w:type="pct"/>
                <w:gridSpan w:val="2"/>
                <w:noWrap/>
                <w:hideMark/>
              </w:tcPr>
            </w:tcPrChange>
          </w:tcPr>
          <w:p w14:paraId="65B6F7B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19" w:author="瑋婷 徐" w:date="2025-01-03T16:50:00Z" w16du:dateUtc="2025-01-03T08:50:00Z"/>
                <w:rFonts w:ascii="Times New Roman" w:eastAsiaTheme="minorEastAsia" w:hAnsi="Times New Roman" w:cs="Times New Roman"/>
                <w:rPrChange w:id="19820" w:author="瑋婷 徐" w:date="2025-01-06T15:36:00Z" w16du:dateUtc="2025-01-06T07:36:00Z">
                  <w:rPr>
                    <w:ins w:id="19821" w:author="瑋婷 徐" w:date="2025-01-03T16:50:00Z" w16du:dateUtc="2025-01-03T08:50:00Z"/>
                    <w:rFonts w:ascii="Times New Roman" w:eastAsia="Times New Roman" w:hAnsi="Times New Roman" w:cs="Times New Roman"/>
                    <w:sz w:val="20"/>
                    <w:szCs w:val="20"/>
                  </w:rPr>
                </w:rPrChange>
              </w:rPr>
              <w:pPrChange w:id="198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23" w:author="瑋婷 徐" w:date="2025-01-04T15:38:00Z" w16du:dateUtc="2025-01-04T07:38:00Z">
              <w:tcPr>
                <w:tcW w:w="162" w:type="pct"/>
                <w:gridSpan w:val="2"/>
                <w:noWrap/>
                <w:hideMark/>
              </w:tcPr>
            </w:tcPrChange>
          </w:tcPr>
          <w:p w14:paraId="3749E20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24" w:author="瑋婷 徐" w:date="2025-01-03T16:50:00Z" w16du:dateUtc="2025-01-03T08:50:00Z"/>
                <w:rFonts w:ascii="Times New Roman" w:eastAsiaTheme="minorEastAsia" w:hAnsi="Times New Roman" w:cs="Times New Roman"/>
                <w:rPrChange w:id="19825" w:author="瑋婷 徐" w:date="2025-01-06T15:36:00Z" w16du:dateUtc="2025-01-06T07:36:00Z">
                  <w:rPr>
                    <w:ins w:id="19826" w:author="瑋婷 徐" w:date="2025-01-03T16:50:00Z" w16du:dateUtc="2025-01-03T08:50:00Z"/>
                    <w:rFonts w:ascii="Times New Roman" w:eastAsia="Times New Roman" w:hAnsi="Times New Roman" w:cs="Times New Roman"/>
                    <w:sz w:val="20"/>
                    <w:szCs w:val="20"/>
                  </w:rPr>
                </w:rPrChange>
              </w:rPr>
              <w:pPrChange w:id="198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28" w:author="瑋婷 徐" w:date="2025-01-04T15:38:00Z" w16du:dateUtc="2025-01-04T07:38:00Z">
              <w:tcPr>
                <w:tcW w:w="162" w:type="pct"/>
                <w:gridSpan w:val="2"/>
                <w:noWrap/>
                <w:hideMark/>
              </w:tcPr>
            </w:tcPrChange>
          </w:tcPr>
          <w:p w14:paraId="286FEE8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29" w:author="瑋婷 徐" w:date="2025-01-03T16:50:00Z" w16du:dateUtc="2025-01-03T08:50:00Z"/>
                <w:rFonts w:ascii="Times New Roman" w:eastAsiaTheme="minorEastAsia" w:hAnsi="Times New Roman" w:cs="Times New Roman"/>
                <w:color w:val="000000"/>
                <w:rPrChange w:id="19830" w:author="瑋婷 徐" w:date="2025-01-06T15:36:00Z" w16du:dateUtc="2025-01-06T07:36:00Z">
                  <w:rPr>
                    <w:ins w:id="19831" w:author="瑋婷 徐" w:date="2025-01-03T16:50:00Z" w16du:dateUtc="2025-01-03T08:50:00Z"/>
                    <w:rFonts w:ascii="Calibri" w:hAnsi="Calibri" w:cs="Calibri"/>
                    <w:color w:val="000000"/>
                    <w:sz w:val="22"/>
                    <w:szCs w:val="22"/>
                  </w:rPr>
                </w:rPrChange>
              </w:rPr>
              <w:pPrChange w:id="198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833" w:author="瑋婷 徐" w:date="2025-01-03T16:50:00Z" w16du:dateUtc="2025-01-03T08:50:00Z">
              <w:r w:rsidRPr="00C51B34">
                <w:rPr>
                  <w:rFonts w:ascii="Times New Roman" w:eastAsiaTheme="minorEastAsia" w:hAnsi="Times New Roman" w:cs="Times New Roman"/>
                  <w:color w:val="000000"/>
                  <w:rPrChange w:id="19834"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19835" w:author="瑋婷 徐" w:date="2025-01-04T15:38:00Z" w16du:dateUtc="2025-01-04T07:38:00Z">
              <w:tcPr>
                <w:tcW w:w="162" w:type="pct"/>
                <w:gridSpan w:val="2"/>
                <w:noWrap/>
                <w:hideMark/>
              </w:tcPr>
            </w:tcPrChange>
          </w:tcPr>
          <w:p w14:paraId="691E39F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36" w:author="瑋婷 徐" w:date="2025-01-03T16:50:00Z" w16du:dateUtc="2025-01-03T08:50:00Z"/>
                <w:rFonts w:ascii="Times New Roman" w:eastAsiaTheme="minorEastAsia" w:hAnsi="Times New Roman" w:cs="Times New Roman"/>
                <w:color w:val="000000"/>
                <w:rPrChange w:id="19837" w:author="瑋婷 徐" w:date="2025-01-06T15:36:00Z" w16du:dateUtc="2025-01-06T07:36:00Z">
                  <w:rPr>
                    <w:ins w:id="19838" w:author="瑋婷 徐" w:date="2025-01-03T16:50:00Z" w16du:dateUtc="2025-01-03T08:50:00Z"/>
                    <w:rFonts w:ascii="Calibri" w:hAnsi="Calibri" w:cs="Calibri"/>
                    <w:color w:val="000000"/>
                    <w:sz w:val="22"/>
                    <w:szCs w:val="22"/>
                  </w:rPr>
                </w:rPrChange>
              </w:rPr>
              <w:pPrChange w:id="198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40" w:author="瑋婷 徐" w:date="2025-01-04T15:38:00Z" w16du:dateUtc="2025-01-04T07:38:00Z">
              <w:tcPr>
                <w:tcW w:w="162" w:type="pct"/>
                <w:gridSpan w:val="2"/>
                <w:noWrap/>
                <w:hideMark/>
              </w:tcPr>
            </w:tcPrChange>
          </w:tcPr>
          <w:p w14:paraId="47A25D7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41" w:author="瑋婷 徐" w:date="2025-01-03T16:50:00Z" w16du:dateUtc="2025-01-03T08:50:00Z"/>
                <w:rFonts w:ascii="Times New Roman" w:eastAsiaTheme="minorEastAsia" w:hAnsi="Times New Roman" w:cs="Times New Roman"/>
                <w:rPrChange w:id="19842" w:author="瑋婷 徐" w:date="2025-01-06T15:36:00Z" w16du:dateUtc="2025-01-06T07:36:00Z">
                  <w:rPr>
                    <w:ins w:id="19843" w:author="瑋婷 徐" w:date="2025-01-03T16:50:00Z" w16du:dateUtc="2025-01-03T08:50:00Z"/>
                    <w:rFonts w:ascii="Times New Roman" w:eastAsia="Times New Roman" w:hAnsi="Times New Roman" w:cs="Times New Roman"/>
                    <w:sz w:val="20"/>
                    <w:szCs w:val="20"/>
                  </w:rPr>
                </w:rPrChange>
              </w:rPr>
              <w:pPrChange w:id="198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45" w:author="瑋婷 徐" w:date="2025-01-04T15:38:00Z" w16du:dateUtc="2025-01-04T07:38:00Z">
              <w:tcPr>
                <w:tcW w:w="162" w:type="pct"/>
                <w:gridSpan w:val="2"/>
                <w:noWrap/>
                <w:hideMark/>
              </w:tcPr>
            </w:tcPrChange>
          </w:tcPr>
          <w:p w14:paraId="3AE7B86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46" w:author="瑋婷 徐" w:date="2025-01-03T16:50:00Z" w16du:dateUtc="2025-01-03T08:50:00Z"/>
                <w:rFonts w:ascii="Times New Roman" w:eastAsiaTheme="minorEastAsia" w:hAnsi="Times New Roman" w:cs="Times New Roman"/>
                <w:rPrChange w:id="19847" w:author="瑋婷 徐" w:date="2025-01-06T15:36:00Z" w16du:dateUtc="2025-01-06T07:36:00Z">
                  <w:rPr>
                    <w:ins w:id="19848" w:author="瑋婷 徐" w:date="2025-01-03T16:50:00Z" w16du:dateUtc="2025-01-03T08:50:00Z"/>
                    <w:rFonts w:ascii="Times New Roman" w:eastAsia="Times New Roman" w:hAnsi="Times New Roman" w:cs="Times New Roman"/>
                    <w:sz w:val="20"/>
                    <w:szCs w:val="20"/>
                  </w:rPr>
                </w:rPrChange>
              </w:rPr>
              <w:pPrChange w:id="198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50" w:author="瑋婷 徐" w:date="2025-01-04T15:38:00Z" w16du:dateUtc="2025-01-04T07:38:00Z">
              <w:tcPr>
                <w:tcW w:w="162" w:type="pct"/>
                <w:gridSpan w:val="2"/>
                <w:noWrap/>
                <w:hideMark/>
              </w:tcPr>
            </w:tcPrChange>
          </w:tcPr>
          <w:p w14:paraId="669A270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51" w:author="瑋婷 徐" w:date="2025-01-03T16:50:00Z" w16du:dateUtc="2025-01-03T08:50:00Z"/>
                <w:rFonts w:ascii="Times New Roman" w:eastAsiaTheme="minorEastAsia" w:hAnsi="Times New Roman" w:cs="Times New Roman"/>
                <w:rPrChange w:id="19852" w:author="瑋婷 徐" w:date="2025-01-06T15:36:00Z" w16du:dateUtc="2025-01-06T07:36:00Z">
                  <w:rPr>
                    <w:ins w:id="19853" w:author="瑋婷 徐" w:date="2025-01-03T16:50:00Z" w16du:dateUtc="2025-01-03T08:50:00Z"/>
                    <w:rFonts w:ascii="Times New Roman" w:eastAsia="Times New Roman" w:hAnsi="Times New Roman" w:cs="Times New Roman"/>
                    <w:sz w:val="20"/>
                    <w:szCs w:val="20"/>
                  </w:rPr>
                </w:rPrChange>
              </w:rPr>
              <w:pPrChange w:id="198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855" w:author="瑋婷 徐" w:date="2025-01-04T15:38:00Z" w16du:dateUtc="2025-01-04T07:38:00Z">
              <w:tcPr>
                <w:tcW w:w="164" w:type="pct"/>
                <w:gridSpan w:val="2"/>
                <w:noWrap/>
                <w:hideMark/>
              </w:tcPr>
            </w:tcPrChange>
          </w:tcPr>
          <w:p w14:paraId="42D808B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56" w:author="瑋婷 徐" w:date="2025-01-03T16:50:00Z" w16du:dateUtc="2025-01-03T08:50:00Z"/>
                <w:rFonts w:ascii="Times New Roman" w:eastAsiaTheme="minorEastAsia" w:hAnsi="Times New Roman" w:cs="Times New Roman"/>
                <w:rPrChange w:id="19857" w:author="瑋婷 徐" w:date="2025-01-06T15:36:00Z" w16du:dateUtc="2025-01-06T07:36:00Z">
                  <w:rPr>
                    <w:ins w:id="19858" w:author="瑋婷 徐" w:date="2025-01-03T16:50:00Z" w16du:dateUtc="2025-01-03T08:50:00Z"/>
                    <w:rFonts w:ascii="Times New Roman" w:eastAsia="Times New Roman" w:hAnsi="Times New Roman" w:cs="Times New Roman"/>
                    <w:sz w:val="20"/>
                    <w:szCs w:val="20"/>
                  </w:rPr>
                </w:rPrChange>
              </w:rPr>
              <w:pPrChange w:id="198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C51B34" w14:paraId="3C2A3A22" w14:textId="77777777" w:rsidTr="004373E8">
        <w:trPr>
          <w:cnfStyle w:val="000000100000" w:firstRow="0" w:lastRow="0" w:firstColumn="0" w:lastColumn="0" w:oddVBand="0" w:evenVBand="0" w:oddHBand="1" w:evenHBand="0" w:firstRowFirstColumn="0" w:firstRowLastColumn="0" w:lastRowFirstColumn="0" w:lastRowLastColumn="0"/>
          <w:trHeight w:val="300"/>
          <w:ins w:id="19860"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0859181" w14:textId="77777777" w:rsidR="003C19C7" w:rsidRPr="00C51B34" w:rsidRDefault="003C19C7">
            <w:pPr>
              <w:spacing w:line="360" w:lineRule="auto"/>
              <w:jc w:val="both"/>
              <w:rPr>
                <w:ins w:id="19861" w:author="瑋婷 徐" w:date="2025-01-03T16:50:00Z" w16du:dateUtc="2025-01-03T08:50:00Z"/>
                <w:rFonts w:ascii="Times New Roman" w:eastAsiaTheme="minorEastAsia" w:hAnsi="Times New Roman" w:cs="Times New Roman"/>
                <w:b w:val="0"/>
                <w:bCs w:val="0"/>
                <w:color w:val="000000"/>
                <w:rPrChange w:id="19862" w:author="瑋婷 徐" w:date="2025-01-06T15:36:00Z" w16du:dateUtc="2025-01-06T07:36:00Z">
                  <w:rPr>
                    <w:ins w:id="19863" w:author="瑋婷 徐" w:date="2025-01-03T16:50:00Z" w16du:dateUtc="2025-01-03T08:50:00Z"/>
                    <w:rFonts w:ascii="Calibri" w:hAnsi="Calibri" w:cs="Calibri"/>
                    <w:color w:val="000000"/>
                    <w:sz w:val="22"/>
                    <w:szCs w:val="22"/>
                  </w:rPr>
                </w:rPrChange>
              </w:rPr>
              <w:pPrChange w:id="19864" w:author="瑋婷 徐" w:date="2025-01-03T16:55:00Z" w16du:dateUtc="2025-01-03T08:55:00Z">
                <w:pPr/>
              </w:pPrChange>
            </w:pPr>
            <w:ins w:id="19865" w:author="瑋婷 徐" w:date="2025-01-03T16:50:00Z" w16du:dateUtc="2025-01-03T08:50:00Z">
              <w:r w:rsidRPr="00C51B34">
                <w:rPr>
                  <w:rFonts w:ascii="Times New Roman" w:eastAsiaTheme="minorEastAsia" w:hAnsi="Times New Roman" w:cs="Times New Roman" w:hint="eastAsia"/>
                  <w:b w:val="0"/>
                  <w:bCs w:val="0"/>
                  <w:color w:val="000000"/>
                  <w:rPrChange w:id="19866" w:author="瑋婷 徐" w:date="2025-01-06T15:36:00Z" w16du:dateUtc="2025-01-06T07:36:00Z">
                    <w:rPr>
                      <w:rFonts w:ascii="Calibri" w:hAnsi="Calibri" w:cs="Calibri" w:hint="eastAsia"/>
                      <w:color w:val="000000"/>
                      <w:sz w:val="22"/>
                      <w:szCs w:val="22"/>
                    </w:rPr>
                  </w:rPrChange>
                </w:rPr>
                <w:t>夜鷺</w:t>
              </w:r>
              <w:r w:rsidRPr="00C51B34">
                <w:rPr>
                  <w:rFonts w:ascii="Times New Roman" w:eastAsiaTheme="minorEastAsia" w:hAnsi="Times New Roman" w:cs="Times New Roman"/>
                  <w:b w:val="0"/>
                  <w:bCs w:val="0"/>
                  <w:color w:val="000000"/>
                  <w:rPrChange w:id="19867" w:author="瑋婷 徐" w:date="2025-01-06T15:36:00Z" w16du:dateUtc="2025-01-06T07:36:00Z">
                    <w:rPr>
                      <w:rFonts w:ascii="Calibri" w:hAnsi="Calibri" w:cs="Calibri"/>
                      <w:color w:val="000000"/>
                      <w:sz w:val="22"/>
                      <w:szCs w:val="22"/>
                    </w:rPr>
                  </w:rPrChange>
                </w:rPr>
                <w:t xml:space="preserve"> </w:t>
              </w:r>
            </w:ins>
          </w:p>
        </w:tc>
        <w:tc>
          <w:tcPr>
            <w:tcW w:w="973" w:type="pct"/>
            <w:vAlign w:val="center"/>
            <w:hideMark/>
          </w:tcPr>
          <w:p w14:paraId="5F2BCB1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68" w:author="瑋婷 徐" w:date="2025-01-03T16:50:00Z" w16du:dateUtc="2025-01-03T08:50:00Z"/>
                <w:rFonts w:ascii="Times New Roman" w:eastAsiaTheme="minorEastAsia" w:hAnsi="Times New Roman" w:cs="Times New Roman"/>
                <w:i/>
                <w:iCs/>
                <w:color w:val="000000"/>
                <w:rPrChange w:id="19869" w:author="瑋婷 徐" w:date="2025-01-06T15:36:00Z" w16du:dateUtc="2025-01-06T07:36:00Z">
                  <w:rPr>
                    <w:ins w:id="19870" w:author="瑋婷 徐" w:date="2025-01-03T16:50:00Z" w16du:dateUtc="2025-01-03T08:50:00Z"/>
                    <w:rFonts w:ascii="Calibri" w:hAnsi="Calibri" w:cs="Calibri"/>
                    <w:i/>
                    <w:iCs/>
                    <w:color w:val="000000"/>
                    <w:sz w:val="22"/>
                    <w:szCs w:val="22"/>
                  </w:rPr>
                </w:rPrChange>
              </w:rPr>
              <w:pPrChange w:id="198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872" w:author="瑋婷 徐" w:date="2025-01-03T16:50:00Z" w16du:dateUtc="2025-01-03T08:50:00Z">
              <w:r w:rsidRPr="00C51B34">
                <w:rPr>
                  <w:rFonts w:ascii="Times New Roman" w:eastAsiaTheme="minorEastAsia" w:hAnsi="Times New Roman" w:cs="Times New Roman"/>
                  <w:i/>
                  <w:iCs/>
                  <w:color w:val="000000"/>
                  <w:rPrChange w:id="19873" w:author="瑋婷 徐" w:date="2025-01-06T15:36:00Z" w16du:dateUtc="2025-01-06T07:36:00Z">
                    <w:rPr>
                      <w:rFonts w:ascii="Calibri" w:hAnsi="Calibri" w:cs="Calibri"/>
                      <w:i/>
                      <w:iCs/>
                      <w:color w:val="000000"/>
                      <w:sz w:val="22"/>
                      <w:szCs w:val="22"/>
                    </w:rPr>
                  </w:rPrChange>
                </w:rPr>
                <w:t>Nycticorax nycticorax</w:t>
              </w:r>
            </w:ins>
          </w:p>
        </w:tc>
        <w:tc>
          <w:tcPr>
            <w:tcW w:w="163" w:type="pct"/>
            <w:noWrap/>
            <w:vAlign w:val="center"/>
            <w:hideMark/>
          </w:tcPr>
          <w:p w14:paraId="2E1A36C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74" w:author="瑋婷 徐" w:date="2025-01-03T16:50:00Z" w16du:dateUtc="2025-01-03T08:50:00Z"/>
                <w:rFonts w:ascii="Times New Roman" w:eastAsiaTheme="minorEastAsia" w:hAnsi="Times New Roman" w:cs="Times New Roman"/>
                <w:i/>
                <w:iCs/>
                <w:color w:val="000000"/>
                <w:rPrChange w:id="19875" w:author="瑋婷 徐" w:date="2025-01-06T15:36:00Z" w16du:dateUtc="2025-01-06T07:36:00Z">
                  <w:rPr>
                    <w:ins w:id="19876" w:author="瑋婷 徐" w:date="2025-01-03T16:50:00Z" w16du:dateUtc="2025-01-03T08:50:00Z"/>
                    <w:rFonts w:ascii="Calibri" w:hAnsi="Calibri" w:cs="Calibri"/>
                    <w:i/>
                    <w:iCs/>
                    <w:color w:val="000000"/>
                    <w:sz w:val="22"/>
                    <w:szCs w:val="22"/>
                  </w:rPr>
                </w:rPrChange>
              </w:rPr>
              <w:pPrChange w:id="198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EB41D7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78" w:author="瑋婷 徐" w:date="2025-01-03T16:50:00Z" w16du:dateUtc="2025-01-03T08:50:00Z"/>
                <w:rFonts w:ascii="Times New Roman" w:eastAsiaTheme="minorEastAsia" w:hAnsi="Times New Roman" w:cs="Times New Roman"/>
                <w:rPrChange w:id="19879" w:author="瑋婷 徐" w:date="2025-01-06T15:36:00Z" w16du:dateUtc="2025-01-06T07:36:00Z">
                  <w:rPr>
                    <w:ins w:id="19880" w:author="瑋婷 徐" w:date="2025-01-03T16:50:00Z" w16du:dateUtc="2025-01-03T08:50:00Z"/>
                    <w:rFonts w:ascii="Times New Roman" w:eastAsia="Times New Roman" w:hAnsi="Times New Roman" w:cs="Times New Roman"/>
                    <w:sz w:val="20"/>
                    <w:szCs w:val="20"/>
                  </w:rPr>
                </w:rPrChange>
              </w:rPr>
              <w:pPrChange w:id="198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EDB991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82" w:author="瑋婷 徐" w:date="2025-01-03T16:50:00Z" w16du:dateUtc="2025-01-03T08:50:00Z"/>
                <w:rFonts w:ascii="Times New Roman" w:eastAsiaTheme="minorEastAsia" w:hAnsi="Times New Roman" w:cs="Times New Roman"/>
                <w:rPrChange w:id="19883" w:author="瑋婷 徐" w:date="2025-01-06T15:36:00Z" w16du:dateUtc="2025-01-06T07:36:00Z">
                  <w:rPr>
                    <w:ins w:id="19884" w:author="瑋婷 徐" w:date="2025-01-03T16:50:00Z" w16du:dateUtc="2025-01-03T08:50:00Z"/>
                    <w:rFonts w:ascii="Times New Roman" w:eastAsia="Times New Roman" w:hAnsi="Times New Roman" w:cs="Times New Roman"/>
                    <w:sz w:val="20"/>
                    <w:szCs w:val="20"/>
                  </w:rPr>
                </w:rPrChange>
              </w:rPr>
              <w:pPrChange w:id="198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98D54B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86" w:author="瑋婷 徐" w:date="2025-01-03T16:50:00Z" w16du:dateUtc="2025-01-03T08:50:00Z"/>
                <w:rFonts w:ascii="Times New Roman" w:eastAsiaTheme="minorEastAsia" w:hAnsi="Times New Roman" w:cs="Times New Roman"/>
                <w:rPrChange w:id="19887" w:author="瑋婷 徐" w:date="2025-01-06T15:36:00Z" w16du:dateUtc="2025-01-06T07:36:00Z">
                  <w:rPr>
                    <w:ins w:id="19888" w:author="瑋婷 徐" w:date="2025-01-03T16:50:00Z" w16du:dateUtc="2025-01-03T08:50:00Z"/>
                    <w:rFonts w:ascii="Times New Roman" w:eastAsia="Times New Roman" w:hAnsi="Times New Roman" w:cs="Times New Roman"/>
                    <w:sz w:val="20"/>
                    <w:szCs w:val="20"/>
                  </w:rPr>
                </w:rPrChange>
              </w:rPr>
              <w:pPrChange w:id="198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DF8856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90" w:author="瑋婷 徐" w:date="2025-01-03T16:50:00Z" w16du:dateUtc="2025-01-03T08:50:00Z"/>
                <w:rFonts w:ascii="Times New Roman" w:eastAsiaTheme="minorEastAsia" w:hAnsi="Times New Roman" w:cs="Times New Roman"/>
                <w:rPrChange w:id="19891" w:author="瑋婷 徐" w:date="2025-01-06T15:36:00Z" w16du:dateUtc="2025-01-06T07:36:00Z">
                  <w:rPr>
                    <w:ins w:id="19892" w:author="瑋婷 徐" w:date="2025-01-03T16:50:00Z" w16du:dateUtc="2025-01-03T08:50:00Z"/>
                    <w:rFonts w:ascii="Times New Roman" w:eastAsia="Times New Roman" w:hAnsi="Times New Roman" w:cs="Times New Roman"/>
                    <w:sz w:val="20"/>
                    <w:szCs w:val="20"/>
                  </w:rPr>
                </w:rPrChange>
              </w:rPr>
              <w:pPrChange w:id="198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2231A8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94" w:author="瑋婷 徐" w:date="2025-01-03T16:50:00Z" w16du:dateUtc="2025-01-03T08:50:00Z"/>
                <w:rFonts w:ascii="Times New Roman" w:eastAsiaTheme="minorEastAsia" w:hAnsi="Times New Roman" w:cs="Times New Roman"/>
                <w:rPrChange w:id="19895" w:author="瑋婷 徐" w:date="2025-01-06T15:36:00Z" w16du:dateUtc="2025-01-06T07:36:00Z">
                  <w:rPr>
                    <w:ins w:id="19896" w:author="瑋婷 徐" w:date="2025-01-03T16:50:00Z" w16du:dateUtc="2025-01-03T08:50:00Z"/>
                    <w:rFonts w:ascii="Times New Roman" w:eastAsia="Times New Roman" w:hAnsi="Times New Roman" w:cs="Times New Roman"/>
                    <w:sz w:val="20"/>
                    <w:szCs w:val="20"/>
                  </w:rPr>
                </w:rPrChange>
              </w:rPr>
              <w:pPrChange w:id="198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7BDCA5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98" w:author="瑋婷 徐" w:date="2025-01-03T16:50:00Z" w16du:dateUtc="2025-01-03T08:50:00Z"/>
                <w:rFonts w:ascii="Times New Roman" w:eastAsiaTheme="minorEastAsia" w:hAnsi="Times New Roman" w:cs="Times New Roman"/>
                <w:rPrChange w:id="19899" w:author="瑋婷 徐" w:date="2025-01-06T15:36:00Z" w16du:dateUtc="2025-01-06T07:36:00Z">
                  <w:rPr>
                    <w:ins w:id="19900" w:author="瑋婷 徐" w:date="2025-01-03T16:50:00Z" w16du:dateUtc="2025-01-03T08:50:00Z"/>
                    <w:rFonts w:ascii="Times New Roman" w:eastAsia="Times New Roman" w:hAnsi="Times New Roman" w:cs="Times New Roman"/>
                    <w:sz w:val="20"/>
                    <w:szCs w:val="20"/>
                  </w:rPr>
                </w:rPrChange>
              </w:rPr>
              <w:pPrChange w:id="199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707697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02" w:author="瑋婷 徐" w:date="2025-01-03T16:50:00Z" w16du:dateUtc="2025-01-03T08:50:00Z"/>
                <w:rFonts w:ascii="Times New Roman" w:eastAsiaTheme="minorEastAsia" w:hAnsi="Times New Roman" w:cs="Times New Roman"/>
                <w:rPrChange w:id="19903" w:author="瑋婷 徐" w:date="2025-01-06T15:36:00Z" w16du:dateUtc="2025-01-06T07:36:00Z">
                  <w:rPr>
                    <w:ins w:id="19904" w:author="瑋婷 徐" w:date="2025-01-03T16:50:00Z" w16du:dateUtc="2025-01-03T08:50:00Z"/>
                    <w:rFonts w:ascii="Times New Roman" w:eastAsia="Times New Roman" w:hAnsi="Times New Roman" w:cs="Times New Roman"/>
                    <w:sz w:val="20"/>
                    <w:szCs w:val="20"/>
                  </w:rPr>
                </w:rPrChange>
              </w:rPr>
              <w:pPrChange w:id="199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26573C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06" w:author="瑋婷 徐" w:date="2025-01-03T16:50:00Z" w16du:dateUtc="2025-01-03T08:50:00Z"/>
                <w:rFonts w:ascii="Times New Roman" w:eastAsiaTheme="minorEastAsia" w:hAnsi="Times New Roman" w:cs="Times New Roman"/>
                <w:rPrChange w:id="19907" w:author="瑋婷 徐" w:date="2025-01-06T15:36:00Z" w16du:dateUtc="2025-01-06T07:36:00Z">
                  <w:rPr>
                    <w:ins w:id="19908" w:author="瑋婷 徐" w:date="2025-01-03T16:50:00Z" w16du:dateUtc="2025-01-03T08:50:00Z"/>
                    <w:rFonts w:ascii="Times New Roman" w:eastAsia="Times New Roman" w:hAnsi="Times New Roman" w:cs="Times New Roman"/>
                    <w:sz w:val="20"/>
                    <w:szCs w:val="20"/>
                  </w:rPr>
                </w:rPrChange>
              </w:rPr>
              <w:pPrChange w:id="199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917CE6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10" w:author="瑋婷 徐" w:date="2025-01-03T16:50:00Z" w16du:dateUtc="2025-01-03T08:50:00Z"/>
                <w:rFonts w:ascii="Times New Roman" w:eastAsiaTheme="minorEastAsia" w:hAnsi="Times New Roman" w:cs="Times New Roman"/>
                <w:rPrChange w:id="19911" w:author="瑋婷 徐" w:date="2025-01-06T15:36:00Z" w16du:dateUtc="2025-01-06T07:36:00Z">
                  <w:rPr>
                    <w:ins w:id="19912" w:author="瑋婷 徐" w:date="2025-01-03T16:50:00Z" w16du:dateUtc="2025-01-03T08:50:00Z"/>
                    <w:rFonts w:ascii="Times New Roman" w:eastAsia="Times New Roman" w:hAnsi="Times New Roman" w:cs="Times New Roman"/>
                    <w:sz w:val="20"/>
                    <w:szCs w:val="20"/>
                  </w:rPr>
                </w:rPrChange>
              </w:rPr>
              <w:pPrChange w:id="199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155D38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14" w:author="瑋婷 徐" w:date="2025-01-03T16:50:00Z" w16du:dateUtc="2025-01-03T08:50:00Z"/>
                <w:rFonts w:ascii="Times New Roman" w:eastAsiaTheme="minorEastAsia" w:hAnsi="Times New Roman" w:cs="Times New Roman"/>
                <w:rPrChange w:id="19915" w:author="瑋婷 徐" w:date="2025-01-06T15:36:00Z" w16du:dateUtc="2025-01-06T07:36:00Z">
                  <w:rPr>
                    <w:ins w:id="19916" w:author="瑋婷 徐" w:date="2025-01-03T16:50:00Z" w16du:dateUtc="2025-01-03T08:50:00Z"/>
                    <w:rFonts w:ascii="Times New Roman" w:eastAsia="Times New Roman" w:hAnsi="Times New Roman" w:cs="Times New Roman"/>
                    <w:sz w:val="20"/>
                    <w:szCs w:val="20"/>
                  </w:rPr>
                </w:rPrChange>
              </w:rPr>
              <w:pPrChange w:id="199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49FDB6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18" w:author="瑋婷 徐" w:date="2025-01-03T16:50:00Z" w16du:dateUtc="2025-01-03T08:50:00Z"/>
                <w:rFonts w:ascii="Times New Roman" w:eastAsiaTheme="minorEastAsia" w:hAnsi="Times New Roman" w:cs="Times New Roman"/>
                <w:rPrChange w:id="19919" w:author="瑋婷 徐" w:date="2025-01-06T15:36:00Z" w16du:dateUtc="2025-01-06T07:36:00Z">
                  <w:rPr>
                    <w:ins w:id="19920" w:author="瑋婷 徐" w:date="2025-01-03T16:50:00Z" w16du:dateUtc="2025-01-03T08:50:00Z"/>
                    <w:rFonts w:ascii="Times New Roman" w:eastAsia="Times New Roman" w:hAnsi="Times New Roman" w:cs="Times New Roman"/>
                    <w:sz w:val="20"/>
                    <w:szCs w:val="20"/>
                  </w:rPr>
                </w:rPrChange>
              </w:rPr>
              <w:pPrChange w:id="199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3B0A23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22" w:author="瑋婷 徐" w:date="2025-01-03T16:50:00Z" w16du:dateUtc="2025-01-03T08:50:00Z"/>
                <w:rFonts w:ascii="Times New Roman" w:eastAsiaTheme="minorEastAsia" w:hAnsi="Times New Roman" w:cs="Times New Roman"/>
                <w:rPrChange w:id="19923" w:author="瑋婷 徐" w:date="2025-01-06T15:36:00Z" w16du:dateUtc="2025-01-06T07:36:00Z">
                  <w:rPr>
                    <w:ins w:id="19924" w:author="瑋婷 徐" w:date="2025-01-03T16:50:00Z" w16du:dateUtc="2025-01-03T08:50:00Z"/>
                    <w:rFonts w:ascii="Times New Roman" w:eastAsia="Times New Roman" w:hAnsi="Times New Roman" w:cs="Times New Roman"/>
                    <w:sz w:val="20"/>
                    <w:szCs w:val="20"/>
                  </w:rPr>
                </w:rPrChange>
              </w:rPr>
              <w:pPrChange w:id="199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A4CAAE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26" w:author="瑋婷 徐" w:date="2025-01-03T16:50:00Z" w16du:dateUtc="2025-01-03T08:50:00Z"/>
                <w:rFonts w:ascii="Times New Roman" w:eastAsiaTheme="minorEastAsia" w:hAnsi="Times New Roman" w:cs="Times New Roman"/>
                <w:rPrChange w:id="19927" w:author="瑋婷 徐" w:date="2025-01-06T15:36:00Z" w16du:dateUtc="2025-01-06T07:36:00Z">
                  <w:rPr>
                    <w:ins w:id="19928" w:author="瑋婷 徐" w:date="2025-01-03T16:50:00Z" w16du:dateUtc="2025-01-03T08:50:00Z"/>
                    <w:rFonts w:ascii="Times New Roman" w:eastAsia="Times New Roman" w:hAnsi="Times New Roman" w:cs="Times New Roman"/>
                    <w:sz w:val="20"/>
                    <w:szCs w:val="20"/>
                  </w:rPr>
                </w:rPrChange>
              </w:rPr>
              <w:pPrChange w:id="199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A44D78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30" w:author="瑋婷 徐" w:date="2025-01-03T16:50:00Z" w16du:dateUtc="2025-01-03T08:50:00Z"/>
                <w:rFonts w:ascii="Times New Roman" w:eastAsiaTheme="minorEastAsia" w:hAnsi="Times New Roman" w:cs="Times New Roman"/>
                <w:rPrChange w:id="19931" w:author="瑋婷 徐" w:date="2025-01-06T15:36:00Z" w16du:dateUtc="2025-01-06T07:36:00Z">
                  <w:rPr>
                    <w:ins w:id="19932" w:author="瑋婷 徐" w:date="2025-01-03T16:50:00Z" w16du:dateUtc="2025-01-03T08:50:00Z"/>
                    <w:rFonts w:ascii="Times New Roman" w:eastAsia="Times New Roman" w:hAnsi="Times New Roman" w:cs="Times New Roman"/>
                    <w:sz w:val="20"/>
                    <w:szCs w:val="20"/>
                  </w:rPr>
                </w:rPrChange>
              </w:rPr>
              <w:pPrChange w:id="199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E0D22B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34" w:author="瑋婷 徐" w:date="2025-01-03T16:50:00Z" w16du:dateUtc="2025-01-03T08:50:00Z"/>
                <w:rFonts w:ascii="Times New Roman" w:eastAsiaTheme="minorEastAsia" w:hAnsi="Times New Roman" w:cs="Times New Roman"/>
                <w:rPrChange w:id="19935" w:author="瑋婷 徐" w:date="2025-01-06T15:36:00Z" w16du:dateUtc="2025-01-06T07:36:00Z">
                  <w:rPr>
                    <w:ins w:id="19936" w:author="瑋婷 徐" w:date="2025-01-03T16:50:00Z" w16du:dateUtc="2025-01-03T08:50:00Z"/>
                    <w:rFonts w:ascii="Times New Roman" w:eastAsia="Times New Roman" w:hAnsi="Times New Roman" w:cs="Times New Roman"/>
                    <w:sz w:val="20"/>
                    <w:szCs w:val="20"/>
                  </w:rPr>
                </w:rPrChange>
              </w:rPr>
              <w:pPrChange w:id="199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8F8D98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38" w:author="瑋婷 徐" w:date="2025-01-03T16:50:00Z" w16du:dateUtc="2025-01-03T08:50:00Z"/>
                <w:rFonts w:ascii="Times New Roman" w:eastAsiaTheme="minorEastAsia" w:hAnsi="Times New Roman" w:cs="Times New Roman"/>
                <w:rPrChange w:id="19939" w:author="瑋婷 徐" w:date="2025-01-06T15:36:00Z" w16du:dateUtc="2025-01-06T07:36:00Z">
                  <w:rPr>
                    <w:ins w:id="19940" w:author="瑋婷 徐" w:date="2025-01-03T16:50:00Z" w16du:dateUtc="2025-01-03T08:50:00Z"/>
                    <w:rFonts w:ascii="Times New Roman" w:eastAsia="Times New Roman" w:hAnsi="Times New Roman" w:cs="Times New Roman"/>
                    <w:sz w:val="20"/>
                    <w:szCs w:val="20"/>
                  </w:rPr>
                </w:rPrChange>
              </w:rPr>
              <w:pPrChange w:id="199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DBE329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42" w:author="瑋婷 徐" w:date="2025-01-03T16:50:00Z" w16du:dateUtc="2025-01-03T08:50:00Z"/>
                <w:rFonts w:ascii="Times New Roman" w:eastAsiaTheme="minorEastAsia" w:hAnsi="Times New Roman" w:cs="Times New Roman"/>
                <w:rPrChange w:id="19943" w:author="瑋婷 徐" w:date="2025-01-06T15:36:00Z" w16du:dateUtc="2025-01-06T07:36:00Z">
                  <w:rPr>
                    <w:ins w:id="19944" w:author="瑋婷 徐" w:date="2025-01-03T16:50:00Z" w16du:dateUtc="2025-01-03T08:50:00Z"/>
                    <w:rFonts w:ascii="Times New Roman" w:eastAsia="Times New Roman" w:hAnsi="Times New Roman" w:cs="Times New Roman"/>
                    <w:sz w:val="20"/>
                    <w:szCs w:val="20"/>
                  </w:rPr>
                </w:rPrChange>
              </w:rPr>
              <w:pPrChange w:id="199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4A6975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46" w:author="瑋婷 徐" w:date="2025-01-03T16:50:00Z" w16du:dateUtc="2025-01-03T08:50:00Z"/>
                <w:rFonts w:ascii="Times New Roman" w:eastAsiaTheme="minorEastAsia" w:hAnsi="Times New Roman" w:cs="Times New Roman"/>
                <w:rPrChange w:id="19947" w:author="瑋婷 徐" w:date="2025-01-06T15:36:00Z" w16du:dateUtc="2025-01-06T07:36:00Z">
                  <w:rPr>
                    <w:ins w:id="19948" w:author="瑋婷 徐" w:date="2025-01-03T16:50:00Z" w16du:dateUtc="2025-01-03T08:50:00Z"/>
                    <w:rFonts w:ascii="Times New Roman" w:eastAsia="Times New Roman" w:hAnsi="Times New Roman" w:cs="Times New Roman"/>
                    <w:sz w:val="20"/>
                    <w:szCs w:val="20"/>
                  </w:rPr>
                </w:rPrChange>
              </w:rPr>
              <w:pPrChange w:id="199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608434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50" w:author="瑋婷 徐" w:date="2025-01-03T16:50:00Z" w16du:dateUtc="2025-01-03T08:50:00Z"/>
                <w:rFonts w:ascii="Times New Roman" w:eastAsiaTheme="minorEastAsia" w:hAnsi="Times New Roman" w:cs="Times New Roman"/>
                <w:rPrChange w:id="19951" w:author="瑋婷 徐" w:date="2025-01-06T15:36:00Z" w16du:dateUtc="2025-01-06T07:36:00Z">
                  <w:rPr>
                    <w:ins w:id="19952" w:author="瑋婷 徐" w:date="2025-01-03T16:50:00Z" w16du:dateUtc="2025-01-03T08:50:00Z"/>
                    <w:rFonts w:ascii="Times New Roman" w:eastAsia="Times New Roman" w:hAnsi="Times New Roman" w:cs="Times New Roman"/>
                    <w:sz w:val="20"/>
                    <w:szCs w:val="20"/>
                  </w:rPr>
                </w:rPrChange>
              </w:rPr>
              <w:pPrChange w:id="199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60941B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54" w:author="瑋婷 徐" w:date="2025-01-03T16:50:00Z" w16du:dateUtc="2025-01-03T08:50:00Z"/>
                <w:rFonts w:ascii="Times New Roman" w:eastAsiaTheme="minorEastAsia" w:hAnsi="Times New Roman" w:cs="Times New Roman"/>
                <w:rPrChange w:id="19955" w:author="瑋婷 徐" w:date="2025-01-06T15:36:00Z" w16du:dateUtc="2025-01-06T07:36:00Z">
                  <w:rPr>
                    <w:ins w:id="19956" w:author="瑋婷 徐" w:date="2025-01-03T16:50:00Z" w16du:dateUtc="2025-01-03T08:50:00Z"/>
                    <w:rFonts w:ascii="Times New Roman" w:eastAsia="Times New Roman" w:hAnsi="Times New Roman" w:cs="Times New Roman"/>
                    <w:sz w:val="20"/>
                    <w:szCs w:val="20"/>
                  </w:rPr>
                </w:rPrChange>
              </w:rPr>
              <w:pPrChange w:id="199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2D476011" w14:textId="77777777" w:rsidTr="004373E8">
        <w:trPr>
          <w:trHeight w:val="600"/>
          <w:ins w:id="19958" w:author="瑋婷 徐" w:date="2025-01-03T16:50:00Z"/>
          <w:trPrChange w:id="19959" w:author="瑋婷 徐" w:date="2025-01-04T15:38:00Z" w16du:dateUtc="2025-01-04T07:38:00Z">
            <w:trPr>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9960" w:author="瑋婷 徐" w:date="2025-01-04T15:38:00Z" w16du:dateUtc="2025-01-04T07:38:00Z">
              <w:tcPr>
                <w:tcW w:w="692" w:type="pct"/>
                <w:gridSpan w:val="2"/>
                <w:hideMark/>
              </w:tcPr>
            </w:tcPrChange>
          </w:tcPr>
          <w:p w14:paraId="3B04F67B" w14:textId="77777777" w:rsidR="003C19C7" w:rsidRPr="00C51B34" w:rsidRDefault="003C19C7">
            <w:pPr>
              <w:spacing w:line="360" w:lineRule="auto"/>
              <w:jc w:val="both"/>
              <w:rPr>
                <w:ins w:id="19961" w:author="瑋婷 徐" w:date="2025-01-03T16:50:00Z" w16du:dateUtc="2025-01-03T08:50:00Z"/>
                <w:rFonts w:ascii="Times New Roman" w:eastAsiaTheme="minorEastAsia" w:hAnsi="Times New Roman" w:cs="Times New Roman"/>
                <w:b w:val="0"/>
                <w:bCs w:val="0"/>
                <w:color w:val="000000"/>
                <w:rPrChange w:id="19962" w:author="瑋婷 徐" w:date="2025-01-06T15:36:00Z" w16du:dateUtc="2025-01-06T07:36:00Z">
                  <w:rPr>
                    <w:ins w:id="19963" w:author="瑋婷 徐" w:date="2025-01-03T16:50:00Z" w16du:dateUtc="2025-01-03T08:50:00Z"/>
                    <w:rFonts w:ascii="Calibri" w:hAnsi="Calibri" w:cs="Calibri"/>
                    <w:color w:val="000000"/>
                    <w:sz w:val="22"/>
                    <w:szCs w:val="22"/>
                  </w:rPr>
                </w:rPrChange>
              </w:rPr>
              <w:pPrChange w:id="19964" w:author="瑋婷 徐" w:date="2025-01-03T16:55:00Z" w16du:dateUtc="2025-01-03T08:55:00Z">
                <w:pPr/>
              </w:pPrChange>
            </w:pPr>
            <w:proofErr w:type="gramStart"/>
            <w:ins w:id="19965" w:author="瑋婷 徐" w:date="2025-01-03T16:50:00Z" w16du:dateUtc="2025-01-03T08:50:00Z">
              <w:r w:rsidRPr="00C51B34">
                <w:rPr>
                  <w:rFonts w:ascii="Times New Roman" w:eastAsiaTheme="minorEastAsia" w:hAnsi="Times New Roman" w:cs="Times New Roman" w:hint="eastAsia"/>
                  <w:b w:val="0"/>
                  <w:bCs w:val="0"/>
                  <w:color w:val="000000"/>
                  <w:rPrChange w:id="19966" w:author="瑋婷 徐" w:date="2025-01-06T15:36:00Z" w16du:dateUtc="2025-01-06T07:36:00Z">
                    <w:rPr>
                      <w:rFonts w:ascii="Calibri" w:hAnsi="Calibri" w:cs="Calibri" w:hint="eastAsia"/>
                      <w:color w:val="000000"/>
                      <w:sz w:val="22"/>
                      <w:szCs w:val="22"/>
                    </w:rPr>
                  </w:rPrChange>
                </w:rPr>
                <w:t>黑冠麻鷺</w:t>
              </w:r>
              <w:proofErr w:type="gramEnd"/>
              <w:r w:rsidRPr="00C51B34">
                <w:rPr>
                  <w:rFonts w:ascii="Times New Roman" w:eastAsiaTheme="minorEastAsia" w:hAnsi="Times New Roman" w:cs="Times New Roman"/>
                  <w:b w:val="0"/>
                  <w:bCs w:val="0"/>
                  <w:color w:val="000000"/>
                  <w:rPrChange w:id="19967" w:author="瑋婷 徐" w:date="2025-01-06T15:36:00Z" w16du:dateUtc="2025-01-06T07:36:00Z">
                    <w:rPr>
                      <w:rFonts w:ascii="Calibri" w:hAnsi="Calibri" w:cs="Calibri"/>
                      <w:color w:val="000000"/>
                      <w:sz w:val="22"/>
                      <w:szCs w:val="22"/>
                    </w:rPr>
                  </w:rPrChange>
                </w:rPr>
                <w:t xml:space="preserve"> </w:t>
              </w:r>
            </w:ins>
          </w:p>
        </w:tc>
        <w:tc>
          <w:tcPr>
            <w:tcW w:w="973" w:type="pct"/>
            <w:vAlign w:val="center"/>
            <w:hideMark/>
            <w:tcPrChange w:id="19968" w:author="瑋婷 徐" w:date="2025-01-04T15:38:00Z" w16du:dateUtc="2025-01-04T07:38:00Z">
              <w:tcPr>
                <w:tcW w:w="904" w:type="pct"/>
                <w:gridSpan w:val="2"/>
                <w:hideMark/>
              </w:tcPr>
            </w:tcPrChange>
          </w:tcPr>
          <w:p w14:paraId="4870952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69" w:author="瑋婷 徐" w:date="2025-01-03T16:50:00Z" w16du:dateUtc="2025-01-03T08:50:00Z"/>
                <w:rFonts w:ascii="Times New Roman" w:eastAsiaTheme="minorEastAsia" w:hAnsi="Times New Roman" w:cs="Times New Roman"/>
                <w:i/>
                <w:iCs/>
                <w:color w:val="000000"/>
                <w:rPrChange w:id="19970" w:author="瑋婷 徐" w:date="2025-01-06T15:36:00Z" w16du:dateUtc="2025-01-06T07:36:00Z">
                  <w:rPr>
                    <w:ins w:id="19971" w:author="瑋婷 徐" w:date="2025-01-03T16:50:00Z" w16du:dateUtc="2025-01-03T08:50:00Z"/>
                    <w:rFonts w:ascii="Calibri" w:hAnsi="Calibri" w:cs="Calibri"/>
                    <w:i/>
                    <w:iCs/>
                    <w:color w:val="000000"/>
                    <w:sz w:val="22"/>
                    <w:szCs w:val="22"/>
                  </w:rPr>
                </w:rPrChange>
              </w:rPr>
              <w:pPrChange w:id="199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973" w:author="瑋婷 徐" w:date="2025-01-03T16:50:00Z" w16du:dateUtc="2025-01-03T08:50:00Z">
              <w:r w:rsidRPr="00C51B34">
                <w:rPr>
                  <w:rFonts w:ascii="Times New Roman" w:eastAsiaTheme="minorEastAsia" w:hAnsi="Times New Roman" w:cs="Times New Roman"/>
                  <w:i/>
                  <w:iCs/>
                  <w:color w:val="000000"/>
                  <w:rPrChange w:id="19974" w:author="瑋婷 徐" w:date="2025-01-06T15:36:00Z" w16du:dateUtc="2025-01-06T07:36:00Z">
                    <w:rPr>
                      <w:rFonts w:ascii="Calibri" w:hAnsi="Calibri" w:cs="Calibri"/>
                      <w:i/>
                      <w:iCs/>
                      <w:color w:val="000000"/>
                      <w:sz w:val="22"/>
                      <w:szCs w:val="22"/>
                    </w:rPr>
                  </w:rPrChange>
                </w:rPr>
                <w:t>Gorsachius melanolophus</w:t>
              </w:r>
            </w:ins>
          </w:p>
        </w:tc>
        <w:tc>
          <w:tcPr>
            <w:tcW w:w="163" w:type="pct"/>
            <w:noWrap/>
            <w:vAlign w:val="center"/>
            <w:hideMark/>
            <w:tcPrChange w:id="19975" w:author="瑋婷 徐" w:date="2025-01-04T15:38:00Z" w16du:dateUtc="2025-01-04T07:38:00Z">
              <w:tcPr>
                <w:tcW w:w="162" w:type="pct"/>
                <w:gridSpan w:val="2"/>
                <w:noWrap/>
                <w:hideMark/>
              </w:tcPr>
            </w:tcPrChange>
          </w:tcPr>
          <w:p w14:paraId="2216525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76" w:author="瑋婷 徐" w:date="2025-01-03T16:50:00Z" w16du:dateUtc="2025-01-03T08:50:00Z"/>
                <w:rFonts w:ascii="Times New Roman" w:eastAsiaTheme="minorEastAsia" w:hAnsi="Times New Roman" w:cs="Times New Roman"/>
                <w:i/>
                <w:iCs/>
                <w:color w:val="000000"/>
                <w:rPrChange w:id="19977" w:author="瑋婷 徐" w:date="2025-01-06T15:36:00Z" w16du:dateUtc="2025-01-06T07:36:00Z">
                  <w:rPr>
                    <w:ins w:id="19978" w:author="瑋婷 徐" w:date="2025-01-03T16:50:00Z" w16du:dateUtc="2025-01-03T08:50:00Z"/>
                    <w:rFonts w:ascii="Calibri" w:hAnsi="Calibri" w:cs="Calibri"/>
                    <w:i/>
                    <w:iCs/>
                    <w:color w:val="000000"/>
                    <w:sz w:val="22"/>
                    <w:szCs w:val="22"/>
                  </w:rPr>
                </w:rPrChange>
              </w:rPr>
              <w:pPrChange w:id="199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980" w:author="瑋婷 徐" w:date="2025-01-04T15:38:00Z" w16du:dateUtc="2025-01-04T07:38:00Z">
              <w:tcPr>
                <w:tcW w:w="162" w:type="pct"/>
                <w:gridSpan w:val="2"/>
                <w:noWrap/>
                <w:hideMark/>
              </w:tcPr>
            </w:tcPrChange>
          </w:tcPr>
          <w:p w14:paraId="4D62437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81" w:author="瑋婷 徐" w:date="2025-01-03T16:50:00Z" w16du:dateUtc="2025-01-03T08:50:00Z"/>
                <w:rFonts w:ascii="Times New Roman" w:eastAsiaTheme="minorEastAsia" w:hAnsi="Times New Roman" w:cs="Times New Roman"/>
                <w:rPrChange w:id="19982" w:author="瑋婷 徐" w:date="2025-01-06T15:36:00Z" w16du:dateUtc="2025-01-06T07:36:00Z">
                  <w:rPr>
                    <w:ins w:id="19983" w:author="瑋婷 徐" w:date="2025-01-03T16:50:00Z" w16du:dateUtc="2025-01-03T08:50:00Z"/>
                    <w:rFonts w:ascii="Times New Roman" w:eastAsia="Times New Roman" w:hAnsi="Times New Roman" w:cs="Times New Roman"/>
                    <w:sz w:val="20"/>
                    <w:szCs w:val="20"/>
                  </w:rPr>
                </w:rPrChange>
              </w:rPr>
              <w:pPrChange w:id="199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985" w:author="瑋婷 徐" w:date="2025-01-04T15:38:00Z" w16du:dateUtc="2025-01-04T07:38:00Z">
              <w:tcPr>
                <w:tcW w:w="162" w:type="pct"/>
                <w:gridSpan w:val="2"/>
                <w:noWrap/>
                <w:hideMark/>
              </w:tcPr>
            </w:tcPrChange>
          </w:tcPr>
          <w:p w14:paraId="4DC27D2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86" w:author="瑋婷 徐" w:date="2025-01-03T16:50:00Z" w16du:dateUtc="2025-01-03T08:50:00Z"/>
                <w:rFonts w:ascii="Times New Roman" w:eastAsiaTheme="minorEastAsia" w:hAnsi="Times New Roman" w:cs="Times New Roman"/>
                <w:rPrChange w:id="19987" w:author="瑋婷 徐" w:date="2025-01-06T15:36:00Z" w16du:dateUtc="2025-01-06T07:36:00Z">
                  <w:rPr>
                    <w:ins w:id="19988" w:author="瑋婷 徐" w:date="2025-01-03T16:50:00Z" w16du:dateUtc="2025-01-03T08:50:00Z"/>
                    <w:rFonts w:ascii="Times New Roman" w:eastAsia="Times New Roman" w:hAnsi="Times New Roman" w:cs="Times New Roman"/>
                    <w:sz w:val="20"/>
                    <w:szCs w:val="20"/>
                  </w:rPr>
                </w:rPrChange>
              </w:rPr>
              <w:pPrChange w:id="199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990" w:author="瑋婷 徐" w:date="2025-01-04T15:38:00Z" w16du:dateUtc="2025-01-04T07:38:00Z">
              <w:tcPr>
                <w:tcW w:w="162" w:type="pct"/>
                <w:gridSpan w:val="2"/>
                <w:noWrap/>
                <w:hideMark/>
              </w:tcPr>
            </w:tcPrChange>
          </w:tcPr>
          <w:p w14:paraId="3948FE7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91" w:author="瑋婷 徐" w:date="2025-01-03T16:50:00Z" w16du:dateUtc="2025-01-03T08:50:00Z"/>
                <w:rFonts w:ascii="Times New Roman" w:eastAsiaTheme="minorEastAsia" w:hAnsi="Times New Roman" w:cs="Times New Roman"/>
                <w:rPrChange w:id="19992" w:author="瑋婷 徐" w:date="2025-01-06T15:36:00Z" w16du:dateUtc="2025-01-06T07:36:00Z">
                  <w:rPr>
                    <w:ins w:id="19993" w:author="瑋婷 徐" w:date="2025-01-03T16:50:00Z" w16du:dateUtc="2025-01-03T08:50:00Z"/>
                    <w:rFonts w:ascii="Times New Roman" w:eastAsia="Times New Roman" w:hAnsi="Times New Roman" w:cs="Times New Roman"/>
                    <w:sz w:val="20"/>
                    <w:szCs w:val="20"/>
                  </w:rPr>
                </w:rPrChange>
              </w:rPr>
              <w:pPrChange w:id="199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9995" w:author="瑋婷 徐" w:date="2025-01-04T15:38:00Z" w16du:dateUtc="2025-01-04T07:38:00Z">
              <w:tcPr>
                <w:tcW w:w="162" w:type="pct"/>
                <w:gridSpan w:val="2"/>
                <w:noWrap/>
                <w:hideMark/>
              </w:tcPr>
            </w:tcPrChange>
          </w:tcPr>
          <w:p w14:paraId="4057E4C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96" w:author="瑋婷 徐" w:date="2025-01-03T16:50:00Z" w16du:dateUtc="2025-01-03T08:50:00Z"/>
                <w:rFonts w:ascii="Times New Roman" w:eastAsiaTheme="minorEastAsia" w:hAnsi="Times New Roman" w:cs="Times New Roman"/>
                <w:rPrChange w:id="19997" w:author="瑋婷 徐" w:date="2025-01-06T15:36:00Z" w16du:dateUtc="2025-01-06T07:36:00Z">
                  <w:rPr>
                    <w:ins w:id="19998" w:author="瑋婷 徐" w:date="2025-01-03T16:50:00Z" w16du:dateUtc="2025-01-03T08:50:00Z"/>
                    <w:rFonts w:ascii="Times New Roman" w:eastAsia="Times New Roman" w:hAnsi="Times New Roman" w:cs="Times New Roman"/>
                    <w:sz w:val="20"/>
                    <w:szCs w:val="20"/>
                  </w:rPr>
                </w:rPrChange>
              </w:rPr>
              <w:pPrChange w:id="199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00" w:author="瑋婷 徐" w:date="2025-01-04T15:38:00Z" w16du:dateUtc="2025-01-04T07:38:00Z">
              <w:tcPr>
                <w:tcW w:w="162" w:type="pct"/>
                <w:gridSpan w:val="2"/>
                <w:noWrap/>
                <w:hideMark/>
              </w:tcPr>
            </w:tcPrChange>
          </w:tcPr>
          <w:p w14:paraId="06F0078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01" w:author="瑋婷 徐" w:date="2025-01-03T16:50:00Z" w16du:dateUtc="2025-01-03T08:50:00Z"/>
                <w:rFonts w:ascii="Times New Roman" w:eastAsiaTheme="minorEastAsia" w:hAnsi="Times New Roman" w:cs="Times New Roman"/>
                <w:rPrChange w:id="20002" w:author="瑋婷 徐" w:date="2025-01-06T15:36:00Z" w16du:dateUtc="2025-01-06T07:36:00Z">
                  <w:rPr>
                    <w:ins w:id="20003" w:author="瑋婷 徐" w:date="2025-01-03T16:50:00Z" w16du:dateUtc="2025-01-03T08:50:00Z"/>
                    <w:rFonts w:ascii="Times New Roman" w:eastAsia="Times New Roman" w:hAnsi="Times New Roman" w:cs="Times New Roman"/>
                    <w:sz w:val="20"/>
                    <w:szCs w:val="20"/>
                  </w:rPr>
                </w:rPrChange>
              </w:rPr>
              <w:pPrChange w:id="200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05" w:author="瑋婷 徐" w:date="2025-01-04T15:38:00Z" w16du:dateUtc="2025-01-04T07:38:00Z">
              <w:tcPr>
                <w:tcW w:w="162" w:type="pct"/>
                <w:gridSpan w:val="2"/>
                <w:noWrap/>
                <w:hideMark/>
              </w:tcPr>
            </w:tcPrChange>
          </w:tcPr>
          <w:p w14:paraId="415C7A3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06" w:author="瑋婷 徐" w:date="2025-01-03T16:50:00Z" w16du:dateUtc="2025-01-03T08:50:00Z"/>
                <w:rFonts w:ascii="Times New Roman" w:eastAsiaTheme="minorEastAsia" w:hAnsi="Times New Roman" w:cs="Times New Roman"/>
                <w:rPrChange w:id="20007" w:author="瑋婷 徐" w:date="2025-01-06T15:36:00Z" w16du:dateUtc="2025-01-06T07:36:00Z">
                  <w:rPr>
                    <w:ins w:id="20008" w:author="瑋婷 徐" w:date="2025-01-03T16:50:00Z" w16du:dateUtc="2025-01-03T08:50:00Z"/>
                    <w:rFonts w:ascii="Times New Roman" w:eastAsia="Times New Roman" w:hAnsi="Times New Roman" w:cs="Times New Roman"/>
                    <w:sz w:val="20"/>
                    <w:szCs w:val="20"/>
                  </w:rPr>
                </w:rPrChange>
              </w:rPr>
              <w:pPrChange w:id="200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10" w:author="瑋婷 徐" w:date="2025-01-04T15:38:00Z" w16du:dateUtc="2025-01-04T07:38:00Z">
              <w:tcPr>
                <w:tcW w:w="162" w:type="pct"/>
                <w:gridSpan w:val="2"/>
                <w:noWrap/>
                <w:hideMark/>
              </w:tcPr>
            </w:tcPrChange>
          </w:tcPr>
          <w:p w14:paraId="13CA4D9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11" w:author="瑋婷 徐" w:date="2025-01-03T16:50:00Z" w16du:dateUtc="2025-01-03T08:50:00Z"/>
                <w:rFonts w:ascii="Times New Roman" w:eastAsiaTheme="minorEastAsia" w:hAnsi="Times New Roman" w:cs="Times New Roman"/>
                <w:rPrChange w:id="20012" w:author="瑋婷 徐" w:date="2025-01-06T15:36:00Z" w16du:dateUtc="2025-01-06T07:36:00Z">
                  <w:rPr>
                    <w:ins w:id="20013" w:author="瑋婷 徐" w:date="2025-01-03T16:50:00Z" w16du:dateUtc="2025-01-03T08:50:00Z"/>
                    <w:rFonts w:ascii="Times New Roman" w:eastAsia="Times New Roman" w:hAnsi="Times New Roman" w:cs="Times New Roman"/>
                    <w:sz w:val="20"/>
                    <w:szCs w:val="20"/>
                  </w:rPr>
                </w:rPrChange>
              </w:rPr>
              <w:pPrChange w:id="200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15" w:author="瑋婷 徐" w:date="2025-01-04T15:38:00Z" w16du:dateUtc="2025-01-04T07:38:00Z">
              <w:tcPr>
                <w:tcW w:w="162" w:type="pct"/>
                <w:noWrap/>
                <w:hideMark/>
              </w:tcPr>
            </w:tcPrChange>
          </w:tcPr>
          <w:p w14:paraId="530FE5C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16" w:author="瑋婷 徐" w:date="2025-01-03T16:50:00Z" w16du:dateUtc="2025-01-03T08:50:00Z"/>
                <w:rFonts w:ascii="Times New Roman" w:eastAsiaTheme="minorEastAsia" w:hAnsi="Times New Roman" w:cs="Times New Roman"/>
                <w:rPrChange w:id="20017" w:author="瑋婷 徐" w:date="2025-01-06T15:36:00Z" w16du:dateUtc="2025-01-06T07:36:00Z">
                  <w:rPr>
                    <w:ins w:id="20018" w:author="瑋婷 徐" w:date="2025-01-03T16:50:00Z" w16du:dateUtc="2025-01-03T08:50:00Z"/>
                    <w:rFonts w:ascii="Times New Roman" w:eastAsia="Times New Roman" w:hAnsi="Times New Roman" w:cs="Times New Roman"/>
                    <w:sz w:val="20"/>
                    <w:szCs w:val="20"/>
                  </w:rPr>
                </w:rPrChange>
              </w:rPr>
              <w:pPrChange w:id="200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20" w:author="瑋婷 徐" w:date="2025-01-04T15:38:00Z" w16du:dateUtc="2025-01-04T07:38:00Z">
              <w:tcPr>
                <w:tcW w:w="162" w:type="pct"/>
                <w:gridSpan w:val="2"/>
                <w:noWrap/>
                <w:hideMark/>
              </w:tcPr>
            </w:tcPrChange>
          </w:tcPr>
          <w:p w14:paraId="23F0206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21" w:author="瑋婷 徐" w:date="2025-01-03T16:50:00Z" w16du:dateUtc="2025-01-03T08:50:00Z"/>
                <w:rFonts w:ascii="Times New Roman" w:eastAsiaTheme="minorEastAsia" w:hAnsi="Times New Roman" w:cs="Times New Roman"/>
                <w:rPrChange w:id="20022" w:author="瑋婷 徐" w:date="2025-01-06T15:36:00Z" w16du:dateUtc="2025-01-06T07:36:00Z">
                  <w:rPr>
                    <w:ins w:id="20023" w:author="瑋婷 徐" w:date="2025-01-03T16:50:00Z" w16du:dateUtc="2025-01-03T08:50:00Z"/>
                    <w:rFonts w:ascii="Times New Roman" w:eastAsia="Times New Roman" w:hAnsi="Times New Roman" w:cs="Times New Roman"/>
                    <w:sz w:val="20"/>
                    <w:szCs w:val="20"/>
                  </w:rPr>
                </w:rPrChange>
              </w:rPr>
              <w:pPrChange w:id="200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25" w:author="瑋婷 徐" w:date="2025-01-04T15:38:00Z" w16du:dateUtc="2025-01-04T07:38:00Z">
              <w:tcPr>
                <w:tcW w:w="162" w:type="pct"/>
                <w:gridSpan w:val="2"/>
                <w:noWrap/>
                <w:hideMark/>
              </w:tcPr>
            </w:tcPrChange>
          </w:tcPr>
          <w:p w14:paraId="4E16C51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26" w:author="瑋婷 徐" w:date="2025-01-03T16:50:00Z" w16du:dateUtc="2025-01-03T08:50:00Z"/>
                <w:rFonts w:ascii="Times New Roman" w:eastAsiaTheme="minorEastAsia" w:hAnsi="Times New Roman" w:cs="Times New Roman"/>
                <w:rPrChange w:id="20027" w:author="瑋婷 徐" w:date="2025-01-06T15:36:00Z" w16du:dateUtc="2025-01-06T07:36:00Z">
                  <w:rPr>
                    <w:ins w:id="20028" w:author="瑋婷 徐" w:date="2025-01-03T16:50:00Z" w16du:dateUtc="2025-01-03T08:50:00Z"/>
                    <w:rFonts w:ascii="Times New Roman" w:eastAsia="Times New Roman" w:hAnsi="Times New Roman" w:cs="Times New Roman"/>
                    <w:sz w:val="20"/>
                    <w:szCs w:val="20"/>
                  </w:rPr>
                </w:rPrChange>
              </w:rPr>
              <w:pPrChange w:id="200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30" w:author="瑋婷 徐" w:date="2025-01-04T15:38:00Z" w16du:dateUtc="2025-01-04T07:38:00Z">
              <w:tcPr>
                <w:tcW w:w="162" w:type="pct"/>
                <w:gridSpan w:val="2"/>
                <w:noWrap/>
                <w:hideMark/>
              </w:tcPr>
            </w:tcPrChange>
          </w:tcPr>
          <w:p w14:paraId="5A94B2E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31" w:author="瑋婷 徐" w:date="2025-01-03T16:50:00Z" w16du:dateUtc="2025-01-03T08:50:00Z"/>
                <w:rFonts w:ascii="Times New Roman" w:eastAsiaTheme="minorEastAsia" w:hAnsi="Times New Roman" w:cs="Times New Roman"/>
                <w:color w:val="000000"/>
                <w:rPrChange w:id="20032" w:author="瑋婷 徐" w:date="2025-01-06T15:36:00Z" w16du:dateUtc="2025-01-06T07:36:00Z">
                  <w:rPr>
                    <w:ins w:id="20033" w:author="瑋婷 徐" w:date="2025-01-03T16:50:00Z" w16du:dateUtc="2025-01-03T08:50:00Z"/>
                    <w:rFonts w:ascii="Calibri" w:hAnsi="Calibri" w:cs="Calibri"/>
                    <w:color w:val="000000"/>
                    <w:sz w:val="22"/>
                    <w:szCs w:val="22"/>
                  </w:rPr>
                </w:rPrChange>
              </w:rPr>
              <w:pPrChange w:id="200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35" w:author="瑋婷 徐" w:date="2025-01-03T16:50:00Z" w16du:dateUtc="2025-01-03T08:50:00Z">
              <w:r w:rsidRPr="00C51B34">
                <w:rPr>
                  <w:rFonts w:ascii="Times New Roman" w:eastAsiaTheme="minorEastAsia" w:hAnsi="Times New Roman" w:cs="Times New Roman"/>
                  <w:color w:val="000000"/>
                  <w:rPrChange w:id="20036"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037" w:author="瑋婷 徐" w:date="2025-01-04T15:38:00Z" w16du:dateUtc="2025-01-04T07:38:00Z">
              <w:tcPr>
                <w:tcW w:w="162" w:type="pct"/>
                <w:gridSpan w:val="2"/>
                <w:noWrap/>
                <w:hideMark/>
              </w:tcPr>
            </w:tcPrChange>
          </w:tcPr>
          <w:p w14:paraId="159FA80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38" w:author="瑋婷 徐" w:date="2025-01-03T16:50:00Z" w16du:dateUtc="2025-01-03T08:50:00Z"/>
                <w:rFonts w:ascii="Times New Roman" w:eastAsiaTheme="minorEastAsia" w:hAnsi="Times New Roman" w:cs="Times New Roman"/>
                <w:color w:val="000000"/>
                <w:rPrChange w:id="20039" w:author="瑋婷 徐" w:date="2025-01-06T15:36:00Z" w16du:dateUtc="2025-01-06T07:36:00Z">
                  <w:rPr>
                    <w:ins w:id="20040" w:author="瑋婷 徐" w:date="2025-01-03T16:50:00Z" w16du:dateUtc="2025-01-03T08:50:00Z"/>
                    <w:rFonts w:ascii="Calibri" w:hAnsi="Calibri" w:cs="Calibri"/>
                    <w:color w:val="000000"/>
                    <w:sz w:val="22"/>
                    <w:szCs w:val="22"/>
                  </w:rPr>
                </w:rPrChange>
              </w:rPr>
              <w:pPrChange w:id="200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42" w:author="瑋婷 徐" w:date="2025-01-04T15:38:00Z" w16du:dateUtc="2025-01-04T07:38:00Z">
              <w:tcPr>
                <w:tcW w:w="162" w:type="pct"/>
                <w:gridSpan w:val="2"/>
                <w:noWrap/>
                <w:hideMark/>
              </w:tcPr>
            </w:tcPrChange>
          </w:tcPr>
          <w:p w14:paraId="28FCD34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43" w:author="瑋婷 徐" w:date="2025-01-03T16:50:00Z" w16du:dateUtc="2025-01-03T08:50:00Z"/>
                <w:rFonts w:ascii="Times New Roman" w:eastAsiaTheme="minorEastAsia" w:hAnsi="Times New Roman" w:cs="Times New Roman"/>
                <w:rPrChange w:id="20044" w:author="瑋婷 徐" w:date="2025-01-06T15:36:00Z" w16du:dateUtc="2025-01-06T07:36:00Z">
                  <w:rPr>
                    <w:ins w:id="20045" w:author="瑋婷 徐" w:date="2025-01-03T16:50:00Z" w16du:dateUtc="2025-01-03T08:50:00Z"/>
                    <w:rFonts w:ascii="Times New Roman" w:eastAsia="Times New Roman" w:hAnsi="Times New Roman" w:cs="Times New Roman"/>
                    <w:sz w:val="20"/>
                    <w:szCs w:val="20"/>
                  </w:rPr>
                </w:rPrChange>
              </w:rPr>
              <w:pPrChange w:id="200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47" w:author="瑋婷 徐" w:date="2025-01-04T15:38:00Z" w16du:dateUtc="2025-01-04T07:38:00Z">
              <w:tcPr>
                <w:tcW w:w="162" w:type="pct"/>
                <w:gridSpan w:val="2"/>
                <w:noWrap/>
                <w:hideMark/>
              </w:tcPr>
            </w:tcPrChange>
          </w:tcPr>
          <w:p w14:paraId="06431FD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48" w:author="瑋婷 徐" w:date="2025-01-03T16:50:00Z" w16du:dateUtc="2025-01-03T08:50:00Z"/>
                <w:rFonts w:ascii="Times New Roman" w:eastAsiaTheme="minorEastAsia" w:hAnsi="Times New Roman" w:cs="Times New Roman"/>
                <w:rPrChange w:id="20049" w:author="瑋婷 徐" w:date="2025-01-06T15:36:00Z" w16du:dateUtc="2025-01-06T07:36:00Z">
                  <w:rPr>
                    <w:ins w:id="20050" w:author="瑋婷 徐" w:date="2025-01-03T16:50:00Z" w16du:dateUtc="2025-01-03T08:50:00Z"/>
                    <w:rFonts w:ascii="Times New Roman" w:eastAsia="Times New Roman" w:hAnsi="Times New Roman" w:cs="Times New Roman"/>
                    <w:sz w:val="20"/>
                    <w:szCs w:val="20"/>
                  </w:rPr>
                </w:rPrChange>
              </w:rPr>
              <w:pPrChange w:id="200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52" w:author="瑋婷 徐" w:date="2025-01-04T15:38:00Z" w16du:dateUtc="2025-01-04T07:38:00Z">
              <w:tcPr>
                <w:tcW w:w="162" w:type="pct"/>
                <w:gridSpan w:val="2"/>
                <w:noWrap/>
                <w:hideMark/>
              </w:tcPr>
            </w:tcPrChange>
          </w:tcPr>
          <w:p w14:paraId="582A5AE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53" w:author="瑋婷 徐" w:date="2025-01-03T16:50:00Z" w16du:dateUtc="2025-01-03T08:50:00Z"/>
                <w:rFonts w:ascii="Times New Roman" w:eastAsiaTheme="minorEastAsia" w:hAnsi="Times New Roman" w:cs="Times New Roman"/>
                <w:rPrChange w:id="20054" w:author="瑋婷 徐" w:date="2025-01-06T15:36:00Z" w16du:dateUtc="2025-01-06T07:36:00Z">
                  <w:rPr>
                    <w:ins w:id="20055" w:author="瑋婷 徐" w:date="2025-01-03T16:50:00Z" w16du:dateUtc="2025-01-03T08:50:00Z"/>
                    <w:rFonts w:ascii="Times New Roman" w:eastAsia="Times New Roman" w:hAnsi="Times New Roman" w:cs="Times New Roman"/>
                    <w:sz w:val="20"/>
                    <w:szCs w:val="20"/>
                  </w:rPr>
                </w:rPrChange>
              </w:rPr>
              <w:pPrChange w:id="200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57" w:author="瑋婷 徐" w:date="2025-01-04T15:38:00Z" w16du:dateUtc="2025-01-04T07:38:00Z">
              <w:tcPr>
                <w:tcW w:w="162" w:type="pct"/>
                <w:gridSpan w:val="2"/>
                <w:noWrap/>
                <w:hideMark/>
              </w:tcPr>
            </w:tcPrChange>
          </w:tcPr>
          <w:p w14:paraId="6BEDD57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58" w:author="瑋婷 徐" w:date="2025-01-03T16:50:00Z" w16du:dateUtc="2025-01-03T08:50:00Z"/>
                <w:rFonts w:ascii="Times New Roman" w:eastAsiaTheme="minorEastAsia" w:hAnsi="Times New Roman" w:cs="Times New Roman"/>
                <w:rPrChange w:id="20059" w:author="瑋婷 徐" w:date="2025-01-06T15:36:00Z" w16du:dateUtc="2025-01-06T07:36:00Z">
                  <w:rPr>
                    <w:ins w:id="20060" w:author="瑋婷 徐" w:date="2025-01-03T16:50:00Z" w16du:dateUtc="2025-01-03T08:50:00Z"/>
                    <w:rFonts w:ascii="Times New Roman" w:eastAsia="Times New Roman" w:hAnsi="Times New Roman" w:cs="Times New Roman"/>
                    <w:sz w:val="20"/>
                    <w:szCs w:val="20"/>
                  </w:rPr>
                </w:rPrChange>
              </w:rPr>
              <w:pPrChange w:id="200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62" w:author="瑋婷 徐" w:date="2025-01-04T15:38:00Z" w16du:dateUtc="2025-01-04T07:38:00Z">
              <w:tcPr>
                <w:tcW w:w="162" w:type="pct"/>
                <w:gridSpan w:val="2"/>
                <w:noWrap/>
                <w:hideMark/>
              </w:tcPr>
            </w:tcPrChange>
          </w:tcPr>
          <w:p w14:paraId="1E22FAA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63" w:author="瑋婷 徐" w:date="2025-01-03T16:50:00Z" w16du:dateUtc="2025-01-03T08:50:00Z"/>
                <w:rFonts w:ascii="Times New Roman" w:eastAsiaTheme="minorEastAsia" w:hAnsi="Times New Roman" w:cs="Times New Roman"/>
                <w:rPrChange w:id="20064" w:author="瑋婷 徐" w:date="2025-01-06T15:36:00Z" w16du:dateUtc="2025-01-06T07:36:00Z">
                  <w:rPr>
                    <w:ins w:id="20065" w:author="瑋婷 徐" w:date="2025-01-03T16:50:00Z" w16du:dateUtc="2025-01-03T08:50:00Z"/>
                    <w:rFonts w:ascii="Times New Roman" w:eastAsia="Times New Roman" w:hAnsi="Times New Roman" w:cs="Times New Roman"/>
                    <w:sz w:val="20"/>
                    <w:szCs w:val="20"/>
                  </w:rPr>
                </w:rPrChange>
              </w:rPr>
              <w:pPrChange w:id="200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67" w:author="瑋婷 徐" w:date="2025-01-04T15:38:00Z" w16du:dateUtc="2025-01-04T07:38:00Z">
              <w:tcPr>
                <w:tcW w:w="162" w:type="pct"/>
                <w:gridSpan w:val="2"/>
                <w:noWrap/>
                <w:hideMark/>
              </w:tcPr>
            </w:tcPrChange>
          </w:tcPr>
          <w:p w14:paraId="3EF6394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68" w:author="瑋婷 徐" w:date="2025-01-03T16:50:00Z" w16du:dateUtc="2025-01-03T08:50:00Z"/>
                <w:rFonts w:ascii="Times New Roman" w:eastAsiaTheme="minorEastAsia" w:hAnsi="Times New Roman" w:cs="Times New Roman"/>
                <w:rPrChange w:id="20069" w:author="瑋婷 徐" w:date="2025-01-06T15:36:00Z" w16du:dateUtc="2025-01-06T07:36:00Z">
                  <w:rPr>
                    <w:ins w:id="20070" w:author="瑋婷 徐" w:date="2025-01-03T16:50:00Z" w16du:dateUtc="2025-01-03T08:50:00Z"/>
                    <w:rFonts w:ascii="Times New Roman" w:eastAsia="Times New Roman" w:hAnsi="Times New Roman" w:cs="Times New Roman"/>
                    <w:sz w:val="20"/>
                    <w:szCs w:val="20"/>
                  </w:rPr>
                </w:rPrChange>
              </w:rPr>
              <w:pPrChange w:id="200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72" w:author="瑋婷 徐" w:date="2025-01-04T15:38:00Z" w16du:dateUtc="2025-01-04T07:38:00Z">
              <w:tcPr>
                <w:tcW w:w="162" w:type="pct"/>
                <w:gridSpan w:val="2"/>
                <w:noWrap/>
                <w:hideMark/>
              </w:tcPr>
            </w:tcPrChange>
          </w:tcPr>
          <w:p w14:paraId="0700082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73" w:author="瑋婷 徐" w:date="2025-01-03T16:50:00Z" w16du:dateUtc="2025-01-03T08:50:00Z"/>
                <w:rFonts w:ascii="Times New Roman" w:eastAsiaTheme="minorEastAsia" w:hAnsi="Times New Roman" w:cs="Times New Roman"/>
                <w:rPrChange w:id="20074" w:author="瑋婷 徐" w:date="2025-01-06T15:36:00Z" w16du:dateUtc="2025-01-06T07:36:00Z">
                  <w:rPr>
                    <w:ins w:id="20075" w:author="瑋婷 徐" w:date="2025-01-03T16:50:00Z" w16du:dateUtc="2025-01-03T08:50:00Z"/>
                    <w:rFonts w:ascii="Times New Roman" w:eastAsia="Times New Roman" w:hAnsi="Times New Roman" w:cs="Times New Roman"/>
                    <w:sz w:val="20"/>
                    <w:szCs w:val="20"/>
                  </w:rPr>
                </w:rPrChange>
              </w:rPr>
              <w:pPrChange w:id="200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077" w:author="瑋婷 徐" w:date="2025-01-04T15:38:00Z" w16du:dateUtc="2025-01-04T07:38:00Z">
              <w:tcPr>
                <w:tcW w:w="164" w:type="pct"/>
                <w:gridSpan w:val="2"/>
                <w:noWrap/>
                <w:hideMark/>
              </w:tcPr>
            </w:tcPrChange>
          </w:tcPr>
          <w:p w14:paraId="27456BD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78" w:author="瑋婷 徐" w:date="2025-01-03T16:50:00Z" w16du:dateUtc="2025-01-03T08:50:00Z"/>
                <w:rFonts w:ascii="Times New Roman" w:eastAsiaTheme="minorEastAsia" w:hAnsi="Times New Roman" w:cs="Times New Roman"/>
                <w:rPrChange w:id="20079" w:author="瑋婷 徐" w:date="2025-01-06T15:36:00Z" w16du:dateUtc="2025-01-06T07:36:00Z">
                  <w:rPr>
                    <w:ins w:id="20080" w:author="瑋婷 徐" w:date="2025-01-03T16:50:00Z" w16du:dateUtc="2025-01-03T08:50:00Z"/>
                    <w:rFonts w:ascii="Times New Roman" w:eastAsia="Times New Roman" w:hAnsi="Times New Roman" w:cs="Times New Roman"/>
                    <w:sz w:val="20"/>
                    <w:szCs w:val="20"/>
                  </w:rPr>
                </w:rPrChange>
              </w:rPr>
              <w:pPrChange w:id="200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C51B34" w14:paraId="4FA50DDE" w14:textId="77777777" w:rsidTr="004373E8">
        <w:trPr>
          <w:cnfStyle w:val="000000100000" w:firstRow="0" w:lastRow="0" w:firstColumn="0" w:lastColumn="0" w:oddVBand="0" w:evenVBand="0" w:oddHBand="1" w:evenHBand="0" w:firstRowFirstColumn="0" w:firstRowLastColumn="0" w:lastRowFirstColumn="0" w:lastRowLastColumn="0"/>
          <w:trHeight w:val="300"/>
          <w:ins w:id="20082"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263D25CC" w14:textId="77777777" w:rsidR="003C19C7" w:rsidRPr="00C51B34" w:rsidRDefault="003C19C7">
            <w:pPr>
              <w:spacing w:line="360" w:lineRule="auto"/>
              <w:jc w:val="both"/>
              <w:rPr>
                <w:ins w:id="20083" w:author="瑋婷 徐" w:date="2025-01-03T16:50:00Z" w16du:dateUtc="2025-01-03T08:50:00Z"/>
                <w:rFonts w:ascii="Times New Roman" w:eastAsiaTheme="minorEastAsia" w:hAnsi="Times New Roman" w:cs="Times New Roman"/>
                <w:b w:val="0"/>
                <w:bCs w:val="0"/>
                <w:color w:val="000000"/>
                <w:rPrChange w:id="20084" w:author="瑋婷 徐" w:date="2025-01-06T15:36:00Z" w16du:dateUtc="2025-01-06T07:36:00Z">
                  <w:rPr>
                    <w:ins w:id="20085" w:author="瑋婷 徐" w:date="2025-01-03T16:50:00Z" w16du:dateUtc="2025-01-03T08:50:00Z"/>
                    <w:rFonts w:ascii="Calibri" w:hAnsi="Calibri" w:cs="Calibri"/>
                    <w:color w:val="000000"/>
                    <w:sz w:val="22"/>
                    <w:szCs w:val="22"/>
                  </w:rPr>
                </w:rPrChange>
              </w:rPr>
              <w:pPrChange w:id="20086" w:author="瑋婷 徐" w:date="2025-01-03T16:55:00Z" w16du:dateUtc="2025-01-03T08:55:00Z">
                <w:pPr/>
              </w:pPrChange>
            </w:pPr>
            <w:proofErr w:type="gramStart"/>
            <w:ins w:id="20087" w:author="瑋婷 徐" w:date="2025-01-03T16:50:00Z" w16du:dateUtc="2025-01-03T08:50:00Z">
              <w:r w:rsidRPr="00C51B34">
                <w:rPr>
                  <w:rFonts w:ascii="Times New Roman" w:eastAsiaTheme="minorEastAsia" w:hAnsi="Times New Roman" w:cs="Times New Roman" w:hint="eastAsia"/>
                  <w:b w:val="0"/>
                  <w:bCs w:val="0"/>
                  <w:color w:val="000000"/>
                  <w:rPrChange w:id="20088" w:author="瑋婷 徐" w:date="2025-01-06T15:36:00Z" w16du:dateUtc="2025-01-06T07:36:00Z">
                    <w:rPr>
                      <w:rFonts w:ascii="Calibri" w:hAnsi="Calibri" w:cs="Calibri" w:hint="eastAsia"/>
                      <w:color w:val="000000"/>
                      <w:sz w:val="22"/>
                      <w:szCs w:val="22"/>
                    </w:rPr>
                  </w:rPrChange>
                </w:rPr>
                <w:t>東方蜂</w:t>
              </w:r>
              <w:proofErr w:type="gramEnd"/>
              <w:r w:rsidRPr="00C51B34">
                <w:rPr>
                  <w:rFonts w:ascii="Times New Roman" w:eastAsiaTheme="minorEastAsia" w:hAnsi="Times New Roman" w:cs="Times New Roman" w:hint="eastAsia"/>
                  <w:b w:val="0"/>
                  <w:bCs w:val="0"/>
                  <w:color w:val="000000"/>
                  <w:rPrChange w:id="20089" w:author="瑋婷 徐" w:date="2025-01-06T15:36:00Z" w16du:dateUtc="2025-01-06T07:36:00Z">
                    <w:rPr>
                      <w:rFonts w:ascii="Calibri" w:hAnsi="Calibri" w:cs="Calibri" w:hint="eastAsia"/>
                      <w:color w:val="000000"/>
                      <w:sz w:val="22"/>
                      <w:szCs w:val="22"/>
                    </w:rPr>
                  </w:rPrChange>
                </w:rPr>
                <w:t>鷹</w:t>
              </w:r>
              <w:r w:rsidRPr="00C51B34">
                <w:rPr>
                  <w:rFonts w:ascii="Times New Roman" w:eastAsiaTheme="minorEastAsia" w:hAnsi="Times New Roman" w:cs="Times New Roman"/>
                  <w:b w:val="0"/>
                  <w:bCs w:val="0"/>
                  <w:color w:val="000000"/>
                  <w:rPrChange w:id="20090" w:author="瑋婷 徐" w:date="2025-01-06T15:36:00Z" w16du:dateUtc="2025-01-06T07:36:00Z">
                    <w:rPr>
                      <w:rFonts w:ascii="Calibri" w:hAnsi="Calibri" w:cs="Calibri"/>
                      <w:color w:val="000000"/>
                      <w:sz w:val="22"/>
                      <w:szCs w:val="22"/>
                    </w:rPr>
                  </w:rPrChange>
                </w:rPr>
                <w:t xml:space="preserve"> II</w:t>
              </w:r>
            </w:ins>
          </w:p>
        </w:tc>
        <w:tc>
          <w:tcPr>
            <w:tcW w:w="973" w:type="pct"/>
            <w:vAlign w:val="center"/>
            <w:hideMark/>
          </w:tcPr>
          <w:p w14:paraId="12DFD0B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91" w:author="瑋婷 徐" w:date="2025-01-03T16:50:00Z" w16du:dateUtc="2025-01-03T08:50:00Z"/>
                <w:rFonts w:ascii="Times New Roman" w:eastAsiaTheme="minorEastAsia" w:hAnsi="Times New Roman" w:cs="Times New Roman"/>
                <w:i/>
                <w:iCs/>
                <w:color w:val="000000"/>
                <w:rPrChange w:id="20092" w:author="瑋婷 徐" w:date="2025-01-06T15:36:00Z" w16du:dateUtc="2025-01-06T07:36:00Z">
                  <w:rPr>
                    <w:ins w:id="20093" w:author="瑋婷 徐" w:date="2025-01-03T16:50:00Z" w16du:dateUtc="2025-01-03T08:50:00Z"/>
                    <w:rFonts w:ascii="Calibri" w:hAnsi="Calibri" w:cs="Calibri"/>
                    <w:i/>
                    <w:iCs/>
                    <w:color w:val="000000"/>
                    <w:sz w:val="22"/>
                    <w:szCs w:val="22"/>
                  </w:rPr>
                </w:rPrChange>
              </w:rPr>
              <w:pPrChange w:id="200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095" w:author="瑋婷 徐" w:date="2025-01-03T16:50:00Z" w16du:dateUtc="2025-01-03T08:50:00Z">
              <w:r w:rsidRPr="00C51B34">
                <w:rPr>
                  <w:rFonts w:ascii="Times New Roman" w:eastAsiaTheme="minorEastAsia" w:hAnsi="Times New Roman" w:cs="Times New Roman"/>
                  <w:i/>
                  <w:iCs/>
                  <w:color w:val="000000"/>
                  <w:rPrChange w:id="20096" w:author="瑋婷 徐" w:date="2025-01-06T15:36:00Z" w16du:dateUtc="2025-01-06T07:36:00Z">
                    <w:rPr>
                      <w:rFonts w:ascii="Calibri" w:hAnsi="Calibri" w:cs="Calibri"/>
                      <w:i/>
                      <w:iCs/>
                      <w:color w:val="000000"/>
                      <w:sz w:val="22"/>
                      <w:szCs w:val="22"/>
                    </w:rPr>
                  </w:rPrChange>
                </w:rPr>
                <w:t>Pernis ptilorhynchus</w:t>
              </w:r>
            </w:ins>
          </w:p>
        </w:tc>
        <w:tc>
          <w:tcPr>
            <w:tcW w:w="163" w:type="pct"/>
            <w:noWrap/>
            <w:vAlign w:val="center"/>
            <w:hideMark/>
          </w:tcPr>
          <w:p w14:paraId="2F579D0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97" w:author="瑋婷 徐" w:date="2025-01-03T16:50:00Z" w16du:dateUtc="2025-01-03T08:50:00Z"/>
                <w:rFonts w:ascii="Times New Roman" w:eastAsiaTheme="minorEastAsia" w:hAnsi="Times New Roman" w:cs="Times New Roman"/>
                <w:i/>
                <w:iCs/>
                <w:color w:val="000000"/>
                <w:rPrChange w:id="20098" w:author="瑋婷 徐" w:date="2025-01-06T15:36:00Z" w16du:dateUtc="2025-01-06T07:36:00Z">
                  <w:rPr>
                    <w:ins w:id="20099" w:author="瑋婷 徐" w:date="2025-01-03T16:50:00Z" w16du:dateUtc="2025-01-03T08:50:00Z"/>
                    <w:rFonts w:ascii="Calibri" w:hAnsi="Calibri" w:cs="Calibri"/>
                    <w:i/>
                    <w:iCs/>
                    <w:color w:val="000000"/>
                    <w:sz w:val="22"/>
                    <w:szCs w:val="22"/>
                  </w:rPr>
                </w:rPrChange>
              </w:rPr>
              <w:pPrChange w:id="201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30027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01" w:author="瑋婷 徐" w:date="2025-01-03T16:50:00Z" w16du:dateUtc="2025-01-03T08:50:00Z"/>
                <w:rFonts w:ascii="Times New Roman" w:eastAsiaTheme="minorEastAsia" w:hAnsi="Times New Roman" w:cs="Times New Roman"/>
                <w:rPrChange w:id="20102" w:author="瑋婷 徐" w:date="2025-01-06T15:36:00Z" w16du:dateUtc="2025-01-06T07:36:00Z">
                  <w:rPr>
                    <w:ins w:id="20103" w:author="瑋婷 徐" w:date="2025-01-03T16:50:00Z" w16du:dateUtc="2025-01-03T08:50:00Z"/>
                    <w:rFonts w:ascii="Times New Roman" w:eastAsia="Times New Roman" w:hAnsi="Times New Roman" w:cs="Times New Roman"/>
                    <w:sz w:val="20"/>
                    <w:szCs w:val="20"/>
                  </w:rPr>
                </w:rPrChange>
              </w:rPr>
              <w:pPrChange w:id="201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FDC534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05" w:author="瑋婷 徐" w:date="2025-01-03T16:50:00Z" w16du:dateUtc="2025-01-03T08:50:00Z"/>
                <w:rFonts w:ascii="Times New Roman" w:eastAsiaTheme="minorEastAsia" w:hAnsi="Times New Roman" w:cs="Times New Roman"/>
                <w:rPrChange w:id="20106" w:author="瑋婷 徐" w:date="2025-01-06T15:36:00Z" w16du:dateUtc="2025-01-06T07:36:00Z">
                  <w:rPr>
                    <w:ins w:id="20107" w:author="瑋婷 徐" w:date="2025-01-03T16:50:00Z" w16du:dateUtc="2025-01-03T08:50:00Z"/>
                    <w:rFonts w:ascii="Times New Roman" w:eastAsia="Times New Roman" w:hAnsi="Times New Roman" w:cs="Times New Roman"/>
                    <w:sz w:val="20"/>
                    <w:szCs w:val="20"/>
                  </w:rPr>
                </w:rPrChange>
              </w:rPr>
              <w:pPrChange w:id="201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27454F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09" w:author="瑋婷 徐" w:date="2025-01-03T16:50:00Z" w16du:dateUtc="2025-01-03T08:50:00Z"/>
                <w:rFonts w:ascii="Times New Roman" w:eastAsiaTheme="minorEastAsia" w:hAnsi="Times New Roman" w:cs="Times New Roman"/>
                <w:rPrChange w:id="20110" w:author="瑋婷 徐" w:date="2025-01-06T15:36:00Z" w16du:dateUtc="2025-01-06T07:36:00Z">
                  <w:rPr>
                    <w:ins w:id="20111" w:author="瑋婷 徐" w:date="2025-01-03T16:50:00Z" w16du:dateUtc="2025-01-03T08:50:00Z"/>
                    <w:rFonts w:ascii="Times New Roman" w:eastAsia="Times New Roman" w:hAnsi="Times New Roman" w:cs="Times New Roman"/>
                    <w:sz w:val="20"/>
                    <w:szCs w:val="20"/>
                  </w:rPr>
                </w:rPrChange>
              </w:rPr>
              <w:pPrChange w:id="201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3EB5C3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13" w:author="瑋婷 徐" w:date="2025-01-03T16:50:00Z" w16du:dateUtc="2025-01-03T08:50:00Z"/>
                <w:rFonts w:ascii="Times New Roman" w:eastAsiaTheme="minorEastAsia" w:hAnsi="Times New Roman" w:cs="Times New Roman"/>
                <w:rPrChange w:id="20114" w:author="瑋婷 徐" w:date="2025-01-06T15:36:00Z" w16du:dateUtc="2025-01-06T07:36:00Z">
                  <w:rPr>
                    <w:ins w:id="20115" w:author="瑋婷 徐" w:date="2025-01-03T16:50:00Z" w16du:dateUtc="2025-01-03T08:50:00Z"/>
                    <w:rFonts w:ascii="Times New Roman" w:eastAsia="Times New Roman" w:hAnsi="Times New Roman" w:cs="Times New Roman"/>
                    <w:sz w:val="20"/>
                    <w:szCs w:val="20"/>
                  </w:rPr>
                </w:rPrChange>
              </w:rPr>
              <w:pPrChange w:id="201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73DB2C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17" w:author="瑋婷 徐" w:date="2025-01-03T16:50:00Z" w16du:dateUtc="2025-01-03T08:50:00Z"/>
                <w:rFonts w:ascii="Times New Roman" w:eastAsiaTheme="minorEastAsia" w:hAnsi="Times New Roman" w:cs="Times New Roman"/>
                <w:rPrChange w:id="20118" w:author="瑋婷 徐" w:date="2025-01-06T15:36:00Z" w16du:dateUtc="2025-01-06T07:36:00Z">
                  <w:rPr>
                    <w:ins w:id="20119" w:author="瑋婷 徐" w:date="2025-01-03T16:50:00Z" w16du:dateUtc="2025-01-03T08:50:00Z"/>
                    <w:rFonts w:ascii="Times New Roman" w:eastAsia="Times New Roman" w:hAnsi="Times New Roman" w:cs="Times New Roman"/>
                    <w:sz w:val="20"/>
                    <w:szCs w:val="20"/>
                  </w:rPr>
                </w:rPrChange>
              </w:rPr>
              <w:pPrChange w:id="201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5012FE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21" w:author="瑋婷 徐" w:date="2025-01-03T16:50:00Z" w16du:dateUtc="2025-01-03T08:50:00Z"/>
                <w:rFonts w:ascii="Times New Roman" w:eastAsiaTheme="minorEastAsia" w:hAnsi="Times New Roman" w:cs="Times New Roman"/>
                <w:rPrChange w:id="20122" w:author="瑋婷 徐" w:date="2025-01-06T15:36:00Z" w16du:dateUtc="2025-01-06T07:36:00Z">
                  <w:rPr>
                    <w:ins w:id="20123" w:author="瑋婷 徐" w:date="2025-01-03T16:50:00Z" w16du:dateUtc="2025-01-03T08:50:00Z"/>
                    <w:rFonts w:ascii="Times New Roman" w:eastAsia="Times New Roman" w:hAnsi="Times New Roman" w:cs="Times New Roman"/>
                    <w:sz w:val="20"/>
                    <w:szCs w:val="20"/>
                  </w:rPr>
                </w:rPrChange>
              </w:rPr>
              <w:pPrChange w:id="201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996704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25" w:author="瑋婷 徐" w:date="2025-01-03T16:50:00Z" w16du:dateUtc="2025-01-03T08:50:00Z"/>
                <w:rFonts w:ascii="Times New Roman" w:eastAsiaTheme="minorEastAsia" w:hAnsi="Times New Roman" w:cs="Times New Roman"/>
                <w:rPrChange w:id="20126" w:author="瑋婷 徐" w:date="2025-01-06T15:36:00Z" w16du:dateUtc="2025-01-06T07:36:00Z">
                  <w:rPr>
                    <w:ins w:id="20127" w:author="瑋婷 徐" w:date="2025-01-03T16:50:00Z" w16du:dateUtc="2025-01-03T08:50:00Z"/>
                    <w:rFonts w:ascii="Times New Roman" w:eastAsia="Times New Roman" w:hAnsi="Times New Roman" w:cs="Times New Roman"/>
                    <w:sz w:val="20"/>
                    <w:szCs w:val="20"/>
                  </w:rPr>
                </w:rPrChange>
              </w:rPr>
              <w:pPrChange w:id="201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B5E2DB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29" w:author="瑋婷 徐" w:date="2025-01-03T16:50:00Z" w16du:dateUtc="2025-01-03T08:50:00Z"/>
                <w:rFonts w:ascii="Times New Roman" w:eastAsiaTheme="minorEastAsia" w:hAnsi="Times New Roman" w:cs="Times New Roman"/>
                <w:rPrChange w:id="20130" w:author="瑋婷 徐" w:date="2025-01-06T15:36:00Z" w16du:dateUtc="2025-01-06T07:36:00Z">
                  <w:rPr>
                    <w:ins w:id="20131" w:author="瑋婷 徐" w:date="2025-01-03T16:50:00Z" w16du:dateUtc="2025-01-03T08:50:00Z"/>
                    <w:rFonts w:ascii="Times New Roman" w:eastAsia="Times New Roman" w:hAnsi="Times New Roman" w:cs="Times New Roman"/>
                    <w:sz w:val="20"/>
                    <w:szCs w:val="20"/>
                  </w:rPr>
                </w:rPrChange>
              </w:rPr>
              <w:pPrChange w:id="201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70C516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33" w:author="瑋婷 徐" w:date="2025-01-03T16:50:00Z" w16du:dateUtc="2025-01-03T08:50:00Z"/>
                <w:rFonts w:ascii="Times New Roman" w:eastAsiaTheme="minorEastAsia" w:hAnsi="Times New Roman" w:cs="Times New Roman"/>
                <w:color w:val="000000"/>
                <w:rPrChange w:id="20134" w:author="瑋婷 徐" w:date="2025-01-06T15:36:00Z" w16du:dateUtc="2025-01-06T07:36:00Z">
                  <w:rPr>
                    <w:ins w:id="20135" w:author="瑋婷 徐" w:date="2025-01-03T16:50:00Z" w16du:dateUtc="2025-01-03T08:50:00Z"/>
                    <w:rFonts w:ascii="Calibri" w:hAnsi="Calibri" w:cs="Calibri"/>
                    <w:color w:val="000000"/>
                    <w:sz w:val="22"/>
                    <w:szCs w:val="22"/>
                  </w:rPr>
                </w:rPrChange>
              </w:rPr>
              <w:pPrChange w:id="201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137" w:author="瑋婷 徐" w:date="2025-01-03T16:50:00Z" w16du:dateUtc="2025-01-03T08:50:00Z">
              <w:r w:rsidRPr="00C51B34">
                <w:rPr>
                  <w:rFonts w:ascii="Times New Roman" w:eastAsiaTheme="minorEastAsia" w:hAnsi="Times New Roman" w:cs="Times New Roman"/>
                  <w:color w:val="000000"/>
                  <w:rPrChange w:id="20138"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2E9B64F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39" w:author="瑋婷 徐" w:date="2025-01-03T16:50:00Z" w16du:dateUtc="2025-01-03T08:50:00Z"/>
                <w:rFonts w:ascii="Times New Roman" w:eastAsiaTheme="minorEastAsia" w:hAnsi="Times New Roman" w:cs="Times New Roman"/>
                <w:color w:val="000000"/>
                <w:rPrChange w:id="20140" w:author="瑋婷 徐" w:date="2025-01-06T15:36:00Z" w16du:dateUtc="2025-01-06T07:36:00Z">
                  <w:rPr>
                    <w:ins w:id="20141" w:author="瑋婷 徐" w:date="2025-01-03T16:50:00Z" w16du:dateUtc="2025-01-03T08:50:00Z"/>
                    <w:rFonts w:ascii="Calibri" w:hAnsi="Calibri" w:cs="Calibri"/>
                    <w:color w:val="000000"/>
                    <w:sz w:val="22"/>
                    <w:szCs w:val="22"/>
                  </w:rPr>
                </w:rPrChange>
              </w:rPr>
              <w:pPrChange w:id="201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A7D001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43" w:author="瑋婷 徐" w:date="2025-01-03T16:50:00Z" w16du:dateUtc="2025-01-03T08:50:00Z"/>
                <w:rFonts w:ascii="Times New Roman" w:eastAsiaTheme="minorEastAsia" w:hAnsi="Times New Roman" w:cs="Times New Roman"/>
                <w:rPrChange w:id="20144" w:author="瑋婷 徐" w:date="2025-01-06T15:36:00Z" w16du:dateUtc="2025-01-06T07:36:00Z">
                  <w:rPr>
                    <w:ins w:id="20145" w:author="瑋婷 徐" w:date="2025-01-03T16:50:00Z" w16du:dateUtc="2025-01-03T08:50:00Z"/>
                    <w:rFonts w:ascii="Times New Roman" w:eastAsia="Times New Roman" w:hAnsi="Times New Roman" w:cs="Times New Roman"/>
                    <w:sz w:val="20"/>
                    <w:szCs w:val="20"/>
                  </w:rPr>
                </w:rPrChange>
              </w:rPr>
              <w:pPrChange w:id="201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87A551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47" w:author="瑋婷 徐" w:date="2025-01-03T16:50:00Z" w16du:dateUtc="2025-01-03T08:50:00Z"/>
                <w:rFonts w:ascii="Times New Roman" w:eastAsiaTheme="minorEastAsia" w:hAnsi="Times New Roman" w:cs="Times New Roman"/>
                <w:rPrChange w:id="20148" w:author="瑋婷 徐" w:date="2025-01-06T15:36:00Z" w16du:dateUtc="2025-01-06T07:36:00Z">
                  <w:rPr>
                    <w:ins w:id="20149" w:author="瑋婷 徐" w:date="2025-01-03T16:50:00Z" w16du:dateUtc="2025-01-03T08:50:00Z"/>
                    <w:rFonts w:ascii="Times New Roman" w:eastAsia="Times New Roman" w:hAnsi="Times New Roman" w:cs="Times New Roman"/>
                    <w:sz w:val="20"/>
                    <w:szCs w:val="20"/>
                  </w:rPr>
                </w:rPrChange>
              </w:rPr>
              <w:pPrChange w:id="201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81E42A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51" w:author="瑋婷 徐" w:date="2025-01-03T16:50:00Z" w16du:dateUtc="2025-01-03T08:50:00Z"/>
                <w:rFonts w:ascii="Times New Roman" w:eastAsiaTheme="minorEastAsia" w:hAnsi="Times New Roman" w:cs="Times New Roman"/>
                <w:rPrChange w:id="20152" w:author="瑋婷 徐" w:date="2025-01-06T15:36:00Z" w16du:dateUtc="2025-01-06T07:36:00Z">
                  <w:rPr>
                    <w:ins w:id="20153" w:author="瑋婷 徐" w:date="2025-01-03T16:50:00Z" w16du:dateUtc="2025-01-03T08:50:00Z"/>
                    <w:rFonts w:ascii="Times New Roman" w:eastAsia="Times New Roman" w:hAnsi="Times New Roman" w:cs="Times New Roman"/>
                    <w:sz w:val="20"/>
                    <w:szCs w:val="20"/>
                  </w:rPr>
                </w:rPrChange>
              </w:rPr>
              <w:pPrChange w:id="201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BF07DA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55" w:author="瑋婷 徐" w:date="2025-01-03T16:50:00Z" w16du:dateUtc="2025-01-03T08:50:00Z"/>
                <w:rFonts w:ascii="Times New Roman" w:eastAsiaTheme="minorEastAsia" w:hAnsi="Times New Roman" w:cs="Times New Roman"/>
                <w:rPrChange w:id="20156" w:author="瑋婷 徐" w:date="2025-01-06T15:36:00Z" w16du:dateUtc="2025-01-06T07:36:00Z">
                  <w:rPr>
                    <w:ins w:id="20157" w:author="瑋婷 徐" w:date="2025-01-03T16:50:00Z" w16du:dateUtc="2025-01-03T08:50:00Z"/>
                    <w:rFonts w:ascii="Times New Roman" w:eastAsia="Times New Roman" w:hAnsi="Times New Roman" w:cs="Times New Roman"/>
                    <w:sz w:val="20"/>
                    <w:szCs w:val="20"/>
                  </w:rPr>
                </w:rPrChange>
              </w:rPr>
              <w:pPrChange w:id="201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410455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59" w:author="瑋婷 徐" w:date="2025-01-03T16:50:00Z" w16du:dateUtc="2025-01-03T08:50:00Z"/>
                <w:rFonts w:ascii="Times New Roman" w:eastAsiaTheme="minorEastAsia" w:hAnsi="Times New Roman" w:cs="Times New Roman"/>
                <w:rPrChange w:id="20160" w:author="瑋婷 徐" w:date="2025-01-06T15:36:00Z" w16du:dateUtc="2025-01-06T07:36:00Z">
                  <w:rPr>
                    <w:ins w:id="20161" w:author="瑋婷 徐" w:date="2025-01-03T16:50:00Z" w16du:dateUtc="2025-01-03T08:50:00Z"/>
                    <w:rFonts w:ascii="Times New Roman" w:eastAsia="Times New Roman" w:hAnsi="Times New Roman" w:cs="Times New Roman"/>
                    <w:sz w:val="20"/>
                    <w:szCs w:val="20"/>
                  </w:rPr>
                </w:rPrChange>
              </w:rPr>
              <w:pPrChange w:id="201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F4192E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63" w:author="瑋婷 徐" w:date="2025-01-03T16:50:00Z" w16du:dateUtc="2025-01-03T08:50:00Z"/>
                <w:rFonts w:ascii="Times New Roman" w:eastAsiaTheme="minorEastAsia" w:hAnsi="Times New Roman" w:cs="Times New Roman"/>
                <w:rPrChange w:id="20164" w:author="瑋婷 徐" w:date="2025-01-06T15:36:00Z" w16du:dateUtc="2025-01-06T07:36:00Z">
                  <w:rPr>
                    <w:ins w:id="20165" w:author="瑋婷 徐" w:date="2025-01-03T16:50:00Z" w16du:dateUtc="2025-01-03T08:50:00Z"/>
                    <w:rFonts w:ascii="Times New Roman" w:eastAsia="Times New Roman" w:hAnsi="Times New Roman" w:cs="Times New Roman"/>
                    <w:sz w:val="20"/>
                    <w:szCs w:val="20"/>
                  </w:rPr>
                </w:rPrChange>
              </w:rPr>
              <w:pPrChange w:id="201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1AE199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67" w:author="瑋婷 徐" w:date="2025-01-03T16:50:00Z" w16du:dateUtc="2025-01-03T08:50:00Z"/>
                <w:rFonts w:ascii="Times New Roman" w:eastAsiaTheme="minorEastAsia" w:hAnsi="Times New Roman" w:cs="Times New Roman"/>
                <w:rPrChange w:id="20168" w:author="瑋婷 徐" w:date="2025-01-06T15:36:00Z" w16du:dateUtc="2025-01-06T07:36:00Z">
                  <w:rPr>
                    <w:ins w:id="20169" w:author="瑋婷 徐" w:date="2025-01-03T16:50:00Z" w16du:dateUtc="2025-01-03T08:50:00Z"/>
                    <w:rFonts w:ascii="Times New Roman" w:eastAsia="Times New Roman" w:hAnsi="Times New Roman" w:cs="Times New Roman"/>
                    <w:sz w:val="20"/>
                    <w:szCs w:val="20"/>
                  </w:rPr>
                </w:rPrChange>
              </w:rPr>
              <w:pPrChange w:id="201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177B3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71" w:author="瑋婷 徐" w:date="2025-01-03T16:50:00Z" w16du:dateUtc="2025-01-03T08:50:00Z"/>
                <w:rFonts w:ascii="Times New Roman" w:eastAsiaTheme="minorEastAsia" w:hAnsi="Times New Roman" w:cs="Times New Roman"/>
                <w:rPrChange w:id="20172" w:author="瑋婷 徐" w:date="2025-01-06T15:36:00Z" w16du:dateUtc="2025-01-06T07:36:00Z">
                  <w:rPr>
                    <w:ins w:id="20173" w:author="瑋婷 徐" w:date="2025-01-03T16:50:00Z" w16du:dateUtc="2025-01-03T08:50:00Z"/>
                    <w:rFonts w:ascii="Times New Roman" w:eastAsia="Times New Roman" w:hAnsi="Times New Roman" w:cs="Times New Roman"/>
                    <w:sz w:val="20"/>
                    <w:szCs w:val="20"/>
                  </w:rPr>
                </w:rPrChange>
              </w:rPr>
              <w:pPrChange w:id="201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2DE8E8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75" w:author="瑋婷 徐" w:date="2025-01-03T16:50:00Z" w16du:dateUtc="2025-01-03T08:50:00Z"/>
                <w:rFonts w:ascii="Times New Roman" w:eastAsiaTheme="minorEastAsia" w:hAnsi="Times New Roman" w:cs="Times New Roman"/>
                <w:rPrChange w:id="20176" w:author="瑋婷 徐" w:date="2025-01-06T15:36:00Z" w16du:dateUtc="2025-01-06T07:36:00Z">
                  <w:rPr>
                    <w:ins w:id="20177" w:author="瑋婷 徐" w:date="2025-01-03T16:50:00Z" w16du:dateUtc="2025-01-03T08:50:00Z"/>
                    <w:rFonts w:ascii="Times New Roman" w:eastAsia="Times New Roman" w:hAnsi="Times New Roman" w:cs="Times New Roman"/>
                    <w:sz w:val="20"/>
                    <w:szCs w:val="20"/>
                  </w:rPr>
                </w:rPrChange>
              </w:rPr>
              <w:pPrChange w:id="201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F0F791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79" w:author="瑋婷 徐" w:date="2025-01-03T16:50:00Z" w16du:dateUtc="2025-01-03T08:50:00Z"/>
                <w:rFonts w:ascii="Times New Roman" w:eastAsiaTheme="minorEastAsia" w:hAnsi="Times New Roman" w:cs="Times New Roman"/>
                <w:rPrChange w:id="20180" w:author="瑋婷 徐" w:date="2025-01-06T15:36:00Z" w16du:dateUtc="2025-01-06T07:36:00Z">
                  <w:rPr>
                    <w:ins w:id="20181" w:author="瑋婷 徐" w:date="2025-01-03T16:50:00Z" w16du:dateUtc="2025-01-03T08:50:00Z"/>
                    <w:rFonts w:ascii="Times New Roman" w:eastAsia="Times New Roman" w:hAnsi="Times New Roman" w:cs="Times New Roman"/>
                    <w:sz w:val="20"/>
                    <w:szCs w:val="20"/>
                  </w:rPr>
                </w:rPrChange>
              </w:rPr>
              <w:pPrChange w:id="20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31A3DDF4" w14:textId="77777777" w:rsidTr="004373E8">
        <w:trPr>
          <w:trHeight w:val="300"/>
          <w:ins w:id="20183" w:author="瑋婷 徐" w:date="2025-01-03T16:50:00Z"/>
          <w:trPrChange w:id="20184"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20185" w:author="瑋婷 徐" w:date="2025-01-04T15:38:00Z" w16du:dateUtc="2025-01-04T07:38:00Z">
              <w:tcPr>
                <w:tcW w:w="692" w:type="pct"/>
                <w:gridSpan w:val="2"/>
                <w:hideMark/>
              </w:tcPr>
            </w:tcPrChange>
          </w:tcPr>
          <w:p w14:paraId="0A11E56E" w14:textId="77777777" w:rsidR="003C19C7" w:rsidRPr="00C51B34" w:rsidRDefault="003C19C7">
            <w:pPr>
              <w:spacing w:line="360" w:lineRule="auto"/>
              <w:jc w:val="both"/>
              <w:rPr>
                <w:ins w:id="20186" w:author="瑋婷 徐" w:date="2025-01-03T16:50:00Z" w16du:dateUtc="2025-01-03T08:50:00Z"/>
                <w:rFonts w:ascii="Times New Roman" w:eastAsiaTheme="minorEastAsia" w:hAnsi="Times New Roman" w:cs="Times New Roman"/>
                <w:b w:val="0"/>
                <w:bCs w:val="0"/>
                <w:color w:val="000000"/>
                <w:rPrChange w:id="20187" w:author="瑋婷 徐" w:date="2025-01-06T15:36:00Z" w16du:dateUtc="2025-01-06T07:36:00Z">
                  <w:rPr>
                    <w:ins w:id="20188" w:author="瑋婷 徐" w:date="2025-01-03T16:50:00Z" w16du:dateUtc="2025-01-03T08:50:00Z"/>
                    <w:rFonts w:ascii="Calibri" w:hAnsi="Calibri" w:cs="Calibri"/>
                    <w:color w:val="000000"/>
                    <w:sz w:val="22"/>
                    <w:szCs w:val="22"/>
                  </w:rPr>
                </w:rPrChange>
              </w:rPr>
              <w:pPrChange w:id="20189" w:author="瑋婷 徐" w:date="2025-01-03T16:55:00Z" w16du:dateUtc="2025-01-03T08:55:00Z">
                <w:pPr/>
              </w:pPrChange>
            </w:pPr>
            <w:ins w:id="20190" w:author="瑋婷 徐" w:date="2025-01-03T16:50:00Z" w16du:dateUtc="2025-01-03T08:50:00Z">
              <w:r w:rsidRPr="00C51B34">
                <w:rPr>
                  <w:rFonts w:ascii="Times New Roman" w:eastAsiaTheme="minorEastAsia" w:hAnsi="Times New Roman" w:cs="Times New Roman" w:hint="eastAsia"/>
                  <w:b w:val="0"/>
                  <w:bCs w:val="0"/>
                  <w:color w:val="000000"/>
                  <w:rPrChange w:id="20191" w:author="瑋婷 徐" w:date="2025-01-06T15:36:00Z" w16du:dateUtc="2025-01-06T07:36:00Z">
                    <w:rPr>
                      <w:rFonts w:ascii="Calibri" w:hAnsi="Calibri" w:cs="Calibri" w:hint="eastAsia"/>
                      <w:color w:val="000000"/>
                      <w:sz w:val="22"/>
                      <w:szCs w:val="22"/>
                    </w:rPr>
                  </w:rPrChange>
                </w:rPr>
                <w:t>大冠</w:t>
              </w:r>
              <w:proofErr w:type="gramStart"/>
              <w:r w:rsidRPr="00C51B34">
                <w:rPr>
                  <w:rFonts w:ascii="Times New Roman" w:eastAsiaTheme="minorEastAsia" w:hAnsi="Times New Roman" w:cs="Times New Roman" w:hint="eastAsia"/>
                  <w:b w:val="0"/>
                  <w:bCs w:val="0"/>
                  <w:color w:val="000000"/>
                  <w:rPrChange w:id="20192" w:author="瑋婷 徐" w:date="2025-01-06T15:36:00Z" w16du:dateUtc="2025-01-06T07:36:00Z">
                    <w:rPr>
                      <w:rFonts w:ascii="Calibri" w:hAnsi="Calibri" w:cs="Calibri" w:hint="eastAsia"/>
                      <w:color w:val="000000"/>
                      <w:sz w:val="22"/>
                      <w:szCs w:val="22"/>
                    </w:rPr>
                  </w:rPrChange>
                </w:rPr>
                <w:t>鷲</w:t>
              </w:r>
              <w:proofErr w:type="gramEnd"/>
              <w:r w:rsidRPr="00C51B34">
                <w:rPr>
                  <w:rFonts w:ascii="Times New Roman" w:eastAsiaTheme="minorEastAsia" w:hAnsi="Times New Roman" w:cs="Times New Roman"/>
                  <w:b w:val="0"/>
                  <w:bCs w:val="0"/>
                  <w:color w:val="000000"/>
                  <w:rPrChange w:id="20193"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0194"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0195" w:author="瑋婷 徐" w:date="2025-01-06T15:36:00Z" w16du:dateUtc="2025-01-06T07:36:00Z">
                    <w:rPr>
                      <w:rFonts w:ascii="Calibri" w:hAnsi="Calibri" w:cs="Calibri"/>
                      <w:color w:val="000000"/>
                      <w:sz w:val="22"/>
                      <w:szCs w:val="22"/>
                    </w:rPr>
                  </w:rPrChange>
                </w:rPr>
                <w:t xml:space="preserve"> II</w:t>
              </w:r>
            </w:ins>
          </w:p>
        </w:tc>
        <w:tc>
          <w:tcPr>
            <w:tcW w:w="973" w:type="pct"/>
            <w:vAlign w:val="center"/>
            <w:hideMark/>
            <w:tcPrChange w:id="20196" w:author="瑋婷 徐" w:date="2025-01-04T15:38:00Z" w16du:dateUtc="2025-01-04T07:38:00Z">
              <w:tcPr>
                <w:tcW w:w="904" w:type="pct"/>
                <w:gridSpan w:val="2"/>
                <w:hideMark/>
              </w:tcPr>
            </w:tcPrChange>
          </w:tcPr>
          <w:p w14:paraId="6B9B500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97" w:author="瑋婷 徐" w:date="2025-01-03T16:50:00Z" w16du:dateUtc="2025-01-03T08:50:00Z"/>
                <w:rFonts w:ascii="Times New Roman" w:eastAsiaTheme="minorEastAsia" w:hAnsi="Times New Roman" w:cs="Times New Roman"/>
                <w:i/>
                <w:iCs/>
                <w:color w:val="000000"/>
                <w:rPrChange w:id="20198" w:author="瑋婷 徐" w:date="2025-01-06T15:36:00Z" w16du:dateUtc="2025-01-06T07:36:00Z">
                  <w:rPr>
                    <w:ins w:id="20199" w:author="瑋婷 徐" w:date="2025-01-03T16:50:00Z" w16du:dateUtc="2025-01-03T08:50:00Z"/>
                    <w:rFonts w:ascii="Calibri" w:hAnsi="Calibri" w:cs="Calibri"/>
                    <w:i/>
                    <w:iCs/>
                    <w:color w:val="000000"/>
                    <w:sz w:val="22"/>
                    <w:szCs w:val="22"/>
                  </w:rPr>
                </w:rPrChange>
              </w:rPr>
              <w:pPrChange w:id="202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01" w:author="瑋婷 徐" w:date="2025-01-03T16:50:00Z" w16du:dateUtc="2025-01-03T08:50:00Z">
              <w:r w:rsidRPr="00C51B34">
                <w:rPr>
                  <w:rFonts w:ascii="Times New Roman" w:eastAsiaTheme="minorEastAsia" w:hAnsi="Times New Roman" w:cs="Times New Roman"/>
                  <w:i/>
                  <w:iCs/>
                  <w:color w:val="000000"/>
                  <w:rPrChange w:id="20202" w:author="瑋婷 徐" w:date="2025-01-06T15:36:00Z" w16du:dateUtc="2025-01-06T07:36:00Z">
                    <w:rPr>
                      <w:rFonts w:ascii="Calibri" w:hAnsi="Calibri" w:cs="Calibri"/>
                      <w:i/>
                      <w:iCs/>
                      <w:color w:val="000000"/>
                      <w:sz w:val="22"/>
                      <w:szCs w:val="22"/>
                    </w:rPr>
                  </w:rPrChange>
                </w:rPr>
                <w:t>Spilornis cheela</w:t>
              </w:r>
            </w:ins>
          </w:p>
        </w:tc>
        <w:tc>
          <w:tcPr>
            <w:tcW w:w="163" w:type="pct"/>
            <w:noWrap/>
            <w:vAlign w:val="center"/>
            <w:hideMark/>
            <w:tcPrChange w:id="20203" w:author="瑋婷 徐" w:date="2025-01-04T15:38:00Z" w16du:dateUtc="2025-01-04T07:38:00Z">
              <w:tcPr>
                <w:tcW w:w="162" w:type="pct"/>
                <w:gridSpan w:val="2"/>
                <w:noWrap/>
                <w:hideMark/>
              </w:tcPr>
            </w:tcPrChange>
          </w:tcPr>
          <w:p w14:paraId="4059F6A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04" w:author="瑋婷 徐" w:date="2025-01-03T16:50:00Z" w16du:dateUtc="2025-01-03T08:50:00Z"/>
                <w:rFonts w:ascii="Times New Roman" w:eastAsiaTheme="minorEastAsia" w:hAnsi="Times New Roman" w:cs="Times New Roman"/>
                <w:color w:val="000000"/>
                <w:rPrChange w:id="20205" w:author="瑋婷 徐" w:date="2025-01-06T15:36:00Z" w16du:dateUtc="2025-01-06T07:36:00Z">
                  <w:rPr>
                    <w:ins w:id="20206" w:author="瑋婷 徐" w:date="2025-01-03T16:50:00Z" w16du:dateUtc="2025-01-03T08:50:00Z"/>
                    <w:rFonts w:ascii="Calibri" w:hAnsi="Calibri" w:cs="Calibri"/>
                    <w:color w:val="000000"/>
                    <w:sz w:val="22"/>
                    <w:szCs w:val="22"/>
                  </w:rPr>
                </w:rPrChange>
              </w:rPr>
              <w:pPrChange w:id="202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08" w:author="瑋婷 徐" w:date="2025-01-03T16:50:00Z" w16du:dateUtc="2025-01-03T08:50:00Z">
              <w:r w:rsidRPr="00C51B34">
                <w:rPr>
                  <w:rFonts w:ascii="Times New Roman" w:eastAsiaTheme="minorEastAsia" w:hAnsi="Times New Roman" w:cs="Times New Roman"/>
                  <w:color w:val="000000"/>
                  <w:rPrChange w:id="20209"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210" w:author="瑋婷 徐" w:date="2025-01-04T15:38:00Z" w16du:dateUtc="2025-01-04T07:38:00Z">
              <w:tcPr>
                <w:tcW w:w="162" w:type="pct"/>
                <w:gridSpan w:val="2"/>
                <w:noWrap/>
                <w:hideMark/>
              </w:tcPr>
            </w:tcPrChange>
          </w:tcPr>
          <w:p w14:paraId="56595ED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11" w:author="瑋婷 徐" w:date="2025-01-03T16:50:00Z" w16du:dateUtc="2025-01-03T08:50:00Z"/>
                <w:rFonts w:ascii="Times New Roman" w:eastAsiaTheme="minorEastAsia" w:hAnsi="Times New Roman" w:cs="Times New Roman"/>
                <w:color w:val="000000"/>
                <w:rPrChange w:id="20212" w:author="瑋婷 徐" w:date="2025-01-06T15:36:00Z" w16du:dateUtc="2025-01-06T07:36:00Z">
                  <w:rPr>
                    <w:ins w:id="20213" w:author="瑋婷 徐" w:date="2025-01-03T16:50:00Z" w16du:dateUtc="2025-01-03T08:50:00Z"/>
                    <w:rFonts w:ascii="Calibri" w:hAnsi="Calibri" w:cs="Calibri"/>
                    <w:color w:val="000000"/>
                    <w:sz w:val="22"/>
                    <w:szCs w:val="22"/>
                  </w:rPr>
                </w:rPrChange>
              </w:rPr>
              <w:pPrChange w:id="202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215" w:author="瑋婷 徐" w:date="2025-01-04T15:38:00Z" w16du:dateUtc="2025-01-04T07:38:00Z">
              <w:tcPr>
                <w:tcW w:w="162" w:type="pct"/>
                <w:gridSpan w:val="2"/>
                <w:noWrap/>
                <w:hideMark/>
              </w:tcPr>
            </w:tcPrChange>
          </w:tcPr>
          <w:p w14:paraId="3D97E14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16" w:author="瑋婷 徐" w:date="2025-01-03T16:50:00Z" w16du:dateUtc="2025-01-03T08:50:00Z"/>
                <w:rFonts w:ascii="Times New Roman" w:eastAsiaTheme="minorEastAsia" w:hAnsi="Times New Roman" w:cs="Times New Roman"/>
                <w:color w:val="000000"/>
                <w:rPrChange w:id="20217" w:author="瑋婷 徐" w:date="2025-01-06T15:36:00Z" w16du:dateUtc="2025-01-06T07:36:00Z">
                  <w:rPr>
                    <w:ins w:id="20218" w:author="瑋婷 徐" w:date="2025-01-03T16:50:00Z" w16du:dateUtc="2025-01-03T08:50:00Z"/>
                    <w:rFonts w:ascii="Calibri" w:hAnsi="Calibri" w:cs="Calibri"/>
                    <w:color w:val="000000"/>
                    <w:sz w:val="22"/>
                    <w:szCs w:val="22"/>
                  </w:rPr>
                </w:rPrChange>
              </w:rPr>
              <w:pPrChange w:id="202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20" w:author="瑋婷 徐" w:date="2025-01-03T16:50:00Z" w16du:dateUtc="2025-01-03T08:50:00Z">
              <w:r w:rsidRPr="00C51B34">
                <w:rPr>
                  <w:rFonts w:ascii="Times New Roman" w:eastAsiaTheme="minorEastAsia" w:hAnsi="Times New Roman" w:cs="Times New Roman"/>
                  <w:color w:val="000000"/>
                  <w:rPrChange w:id="20221"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222" w:author="瑋婷 徐" w:date="2025-01-04T15:38:00Z" w16du:dateUtc="2025-01-04T07:38:00Z">
              <w:tcPr>
                <w:tcW w:w="162" w:type="pct"/>
                <w:gridSpan w:val="2"/>
                <w:noWrap/>
                <w:hideMark/>
              </w:tcPr>
            </w:tcPrChange>
          </w:tcPr>
          <w:p w14:paraId="06A9463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23" w:author="瑋婷 徐" w:date="2025-01-03T16:50:00Z" w16du:dateUtc="2025-01-03T08:50:00Z"/>
                <w:rFonts w:ascii="Times New Roman" w:eastAsiaTheme="minorEastAsia" w:hAnsi="Times New Roman" w:cs="Times New Roman"/>
                <w:color w:val="000000"/>
                <w:rPrChange w:id="20224" w:author="瑋婷 徐" w:date="2025-01-06T15:36:00Z" w16du:dateUtc="2025-01-06T07:36:00Z">
                  <w:rPr>
                    <w:ins w:id="20225" w:author="瑋婷 徐" w:date="2025-01-03T16:50:00Z" w16du:dateUtc="2025-01-03T08:50:00Z"/>
                    <w:rFonts w:ascii="Calibri" w:hAnsi="Calibri" w:cs="Calibri"/>
                    <w:color w:val="000000"/>
                    <w:sz w:val="22"/>
                    <w:szCs w:val="22"/>
                  </w:rPr>
                </w:rPrChange>
              </w:rPr>
              <w:pPrChange w:id="202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27" w:author="瑋婷 徐" w:date="2025-01-03T16:50:00Z" w16du:dateUtc="2025-01-03T08:50:00Z">
              <w:r w:rsidRPr="00C51B34">
                <w:rPr>
                  <w:rFonts w:ascii="Times New Roman" w:eastAsiaTheme="minorEastAsia" w:hAnsi="Times New Roman" w:cs="Times New Roman"/>
                  <w:color w:val="000000"/>
                  <w:rPrChange w:id="20228"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229" w:author="瑋婷 徐" w:date="2025-01-04T15:38:00Z" w16du:dateUtc="2025-01-04T07:38:00Z">
              <w:tcPr>
                <w:tcW w:w="162" w:type="pct"/>
                <w:gridSpan w:val="2"/>
                <w:noWrap/>
                <w:hideMark/>
              </w:tcPr>
            </w:tcPrChange>
          </w:tcPr>
          <w:p w14:paraId="26F7906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30" w:author="瑋婷 徐" w:date="2025-01-03T16:50:00Z" w16du:dateUtc="2025-01-03T08:50:00Z"/>
                <w:rFonts w:ascii="Times New Roman" w:eastAsiaTheme="minorEastAsia" w:hAnsi="Times New Roman" w:cs="Times New Roman"/>
                <w:color w:val="000000"/>
                <w:rPrChange w:id="20231" w:author="瑋婷 徐" w:date="2025-01-06T15:36:00Z" w16du:dateUtc="2025-01-06T07:36:00Z">
                  <w:rPr>
                    <w:ins w:id="20232" w:author="瑋婷 徐" w:date="2025-01-03T16:50:00Z" w16du:dateUtc="2025-01-03T08:50:00Z"/>
                    <w:rFonts w:ascii="Calibri" w:hAnsi="Calibri" w:cs="Calibri"/>
                    <w:color w:val="000000"/>
                    <w:sz w:val="22"/>
                    <w:szCs w:val="22"/>
                  </w:rPr>
                </w:rPrChange>
              </w:rPr>
              <w:pPrChange w:id="202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34" w:author="瑋婷 徐" w:date="2025-01-03T16:50:00Z" w16du:dateUtc="2025-01-03T08:50:00Z">
              <w:r w:rsidRPr="00C51B34">
                <w:rPr>
                  <w:rFonts w:ascii="Times New Roman" w:eastAsiaTheme="minorEastAsia" w:hAnsi="Times New Roman" w:cs="Times New Roman"/>
                  <w:color w:val="000000"/>
                  <w:rPrChange w:id="20235"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236" w:author="瑋婷 徐" w:date="2025-01-04T15:38:00Z" w16du:dateUtc="2025-01-04T07:38:00Z">
              <w:tcPr>
                <w:tcW w:w="162" w:type="pct"/>
                <w:gridSpan w:val="2"/>
                <w:noWrap/>
                <w:hideMark/>
              </w:tcPr>
            </w:tcPrChange>
          </w:tcPr>
          <w:p w14:paraId="026AE8B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37" w:author="瑋婷 徐" w:date="2025-01-03T16:50:00Z" w16du:dateUtc="2025-01-03T08:50:00Z"/>
                <w:rFonts w:ascii="Times New Roman" w:eastAsiaTheme="minorEastAsia" w:hAnsi="Times New Roman" w:cs="Times New Roman"/>
                <w:color w:val="000000"/>
                <w:rPrChange w:id="20238" w:author="瑋婷 徐" w:date="2025-01-06T15:36:00Z" w16du:dateUtc="2025-01-06T07:36:00Z">
                  <w:rPr>
                    <w:ins w:id="20239" w:author="瑋婷 徐" w:date="2025-01-03T16:50:00Z" w16du:dateUtc="2025-01-03T08:50:00Z"/>
                    <w:rFonts w:ascii="Calibri" w:hAnsi="Calibri" w:cs="Calibri"/>
                    <w:color w:val="000000"/>
                    <w:sz w:val="22"/>
                    <w:szCs w:val="22"/>
                  </w:rPr>
                </w:rPrChange>
              </w:rPr>
              <w:pPrChange w:id="202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241" w:author="瑋婷 徐" w:date="2025-01-04T15:38:00Z" w16du:dateUtc="2025-01-04T07:38:00Z">
              <w:tcPr>
                <w:tcW w:w="162" w:type="pct"/>
                <w:gridSpan w:val="2"/>
                <w:noWrap/>
                <w:hideMark/>
              </w:tcPr>
            </w:tcPrChange>
          </w:tcPr>
          <w:p w14:paraId="5A6EFB5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42" w:author="瑋婷 徐" w:date="2025-01-03T16:50:00Z" w16du:dateUtc="2025-01-03T08:50:00Z"/>
                <w:rFonts w:ascii="Times New Roman" w:eastAsiaTheme="minorEastAsia" w:hAnsi="Times New Roman" w:cs="Times New Roman"/>
                <w:rPrChange w:id="20243" w:author="瑋婷 徐" w:date="2025-01-06T15:36:00Z" w16du:dateUtc="2025-01-06T07:36:00Z">
                  <w:rPr>
                    <w:ins w:id="20244" w:author="瑋婷 徐" w:date="2025-01-03T16:50:00Z" w16du:dateUtc="2025-01-03T08:50:00Z"/>
                    <w:rFonts w:ascii="Times New Roman" w:eastAsia="Times New Roman" w:hAnsi="Times New Roman" w:cs="Times New Roman"/>
                    <w:sz w:val="20"/>
                    <w:szCs w:val="20"/>
                  </w:rPr>
                </w:rPrChange>
              </w:rPr>
              <w:pPrChange w:id="202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246" w:author="瑋婷 徐" w:date="2025-01-04T15:38:00Z" w16du:dateUtc="2025-01-04T07:38:00Z">
              <w:tcPr>
                <w:tcW w:w="162" w:type="pct"/>
                <w:gridSpan w:val="2"/>
                <w:noWrap/>
                <w:hideMark/>
              </w:tcPr>
            </w:tcPrChange>
          </w:tcPr>
          <w:p w14:paraId="6EAD154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47" w:author="瑋婷 徐" w:date="2025-01-03T16:50:00Z" w16du:dateUtc="2025-01-03T08:50:00Z"/>
                <w:rFonts w:ascii="Times New Roman" w:eastAsiaTheme="minorEastAsia" w:hAnsi="Times New Roman" w:cs="Times New Roman"/>
                <w:rPrChange w:id="20248" w:author="瑋婷 徐" w:date="2025-01-06T15:36:00Z" w16du:dateUtc="2025-01-06T07:36:00Z">
                  <w:rPr>
                    <w:ins w:id="20249" w:author="瑋婷 徐" w:date="2025-01-03T16:50:00Z" w16du:dateUtc="2025-01-03T08:50:00Z"/>
                    <w:rFonts w:ascii="Times New Roman" w:eastAsia="Times New Roman" w:hAnsi="Times New Roman" w:cs="Times New Roman"/>
                    <w:sz w:val="20"/>
                    <w:szCs w:val="20"/>
                  </w:rPr>
                </w:rPrChange>
              </w:rPr>
              <w:pPrChange w:id="202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251" w:author="瑋婷 徐" w:date="2025-01-04T15:38:00Z" w16du:dateUtc="2025-01-04T07:38:00Z">
              <w:tcPr>
                <w:tcW w:w="162" w:type="pct"/>
                <w:noWrap/>
                <w:hideMark/>
              </w:tcPr>
            </w:tcPrChange>
          </w:tcPr>
          <w:p w14:paraId="0116C32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52" w:author="瑋婷 徐" w:date="2025-01-03T16:50:00Z" w16du:dateUtc="2025-01-03T08:50:00Z"/>
                <w:rFonts w:ascii="Times New Roman" w:eastAsiaTheme="minorEastAsia" w:hAnsi="Times New Roman" w:cs="Times New Roman"/>
                <w:rPrChange w:id="20253" w:author="瑋婷 徐" w:date="2025-01-06T15:36:00Z" w16du:dateUtc="2025-01-06T07:36:00Z">
                  <w:rPr>
                    <w:ins w:id="20254" w:author="瑋婷 徐" w:date="2025-01-03T16:50:00Z" w16du:dateUtc="2025-01-03T08:50:00Z"/>
                    <w:rFonts w:ascii="Times New Roman" w:eastAsia="Times New Roman" w:hAnsi="Times New Roman" w:cs="Times New Roman"/>
                    <w:sz w:val="20"/>
                    <w:szCs w:val="20"/>
                  </w:rPr>
                </w:rPrChange>
              </w:rPr>
              <w:pPrChange w:id="202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256" w:author="瑋婷 徐" w:date="2025-01-04T15:38:00Z" w16du:dateUtc="2025-01-04T07:38:00Z">
              <w:tcPr>
                <w:tcW w:w="162" w:type="pct"/>
                <w:gridSpan w:val="2"/>
                <w:noWrap/>
                <w:hideMark/>
              </w:tcPr>
            </w:tcPrChange>
          </w:tcPr>
          <w:p w14:paraId="614A629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57" w:author="瑋婷 徐" w:date="2025-01-03T16:50:00Z" w16du:dateUtc="2025-01-03T08:50:00Z"/>
                <w:rFonts w:ascii="Times New Roman" w:eastAsiaTheme="minorEastAsia" w:hAnsi="Times New Roman" w:cs="Times New Roman"/>
                <w:color w:val="000000"/>
                <w:rPrChange w:id="20258" w:author="瑋婷 徐" w:date="2025-01-06T15:36:00Z" w16du:dateUtc="2025-01-06T07:36:00Z">
                  <w:rPr>
                    <w:ins w:id="20259" w:author="瑋婷 徐" w:date="2025-01-03T16:50:00Z" w16du:dateUtc="2025-01-03T08:50:00Z"/>
                    <w:rFonts w:ascii="Calibri" w:hAnsi="Calibri" w:cs="Calibri"/>
                    <w:color w:val="000000"/>
                    <w:sz w:val="22"/>
                    <w:szCs w:val="22"/>
                  </w:rPr>
                </w:rPrChange>
              </w:rPr>
              <w:pPrChange w:id="202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61" w:author="瑋婷 徐" w:date="2025-01-03T16:50:00Z" w16du:dateUtc="2025-01-03T08:50:00Z">
              <w:r w:rsidRPr="00C51B34">
                <w:rPr>
                  <w:rFonts w:ascii="Times New Roman" w:eastAsiaTheme="minorEastAsia" w:hAnsi="Times New Roman" w:cs="Times New Roman"/>
                  <w:color w:val="000000"/>
                  <w:rPrChange w:id="20262"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263" w:author="瑋婷 徐" w:date="2025-01-04T15:38:00Z" w16du:dateUtc="2025-01-04T07:38:00Z">
              <w:tcPr>
                <w:tcW w:w="162" w:type="pct"/>
                <w:gridSpan w:val="2"/>
                <w:noWrap/>
                <w:hideMark/>
              </w:tcPr>
            </w:tcPrChange>
          </w:tcPr>
          <w:p w14:paraId="7DB56BD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64" w:author="瑋婷 徐" w:date="2025-01-03T16:50:00Z" w16du:dateUtc="2025-01-03T08:50:00Z"/>
                <w:rFonts w:ascii="Times New Roman" w:eastAsiaTheme="minorEastAsia" w:hAnsi="Times New Roman" w:cs="Times New Roman"/>
                <w:color w:val="000000"/>
                <w:rPrChange w:id="20265" w:author="瑋婷 徐" w:date="2025-01-06T15:36:00Z" w16du:dateUtc="2025-01-06T07:36:00Z">
                  <w:rPr>
                    <w:ins w:id="20266" w:author="瑋婷 徐" w:date="2025-01-03T16:50:00Z" w16du:dateUtc="2025-01-03T08:50:00Z"/>
                    <w:rFonts w:ascii="Calibri" w:hAnsi="Calibri" w:cs="Calibri"/>
                    <w:color w:val="000000"/>
                    <w:sz w:val="22"/>
                    <w:szCs w:val="22"/>
                  </w:rPr>
                </w:rPrChange>
              </w:rPr>
              <w:pPrChange w:id="202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268" w:author="瑋婷 徐" w:date="2025-01-04T15:38:00Z" w16du:dateUtc="2025-01-04T07:38:00Z">
              <w:tcPr>
                <w:tcW w:w="162" w:type="pct"/>
                <w:gridSpan w:val="2"/>
                <w:noWrap/>
                <w:hideMark/>
              </w:tcPr>
            </w:tcPrChange>
          </w:tcPr>
          <w:p w14:paraId="33F6D76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69" w:author="瑋婷 徐" w:date="2025-01-03T16:50:00Z" w16du:dateUtc="2025-01-03T08:50:00Z"/>
                <w:rFonts w:ascii="Times New Roman" w:eastAsiaTheme="minorEastAsia" w:hAnsi="Times New Roman" w:cs="Times New Roman"/>
                <w:color w:val="000000"/>
                <w:rPrChange w:id="20270" w:author="瑋婷 徐" w:date="2025-01-06T15:36:00Z" w16du:dateUtc="2025-01-06T07:36:00Z">
                  <w:rPr>
                    <w:ins w:id="20271" w:author="瑋婷 徐" w:date="2025-01-03T16:50:00Z" w16du:dateUtc="2025-01-03T08:50:00Z"/>
                    <w:rFonts w:ascii="Calibri" w:hAnsi="Calibri" w:cs="Calibri"/>
                    <w:color w:val="000000"/>
                    <w:sz w:val="22"/>
                    <w:szCs w:val="22"/>
                  </w:rPr>
                </w:rPrChange>
              </w:rPr>
              <w:pPrChange w:id="202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73" w:author="瑋婷 徐" w:date="2025-01-03T16:50:00Z" w16du:dateUtc="2025-01-03T08:50:00Z">
              <w:r w:rsidRPr="00C51B34">
                <w:rPr>
                  <w:rFonts w:ascii="Times New Roman" w:eastAsiaTheme="minorEastAsia" w:hAnsi="Times New Roman" w:cs="Times New Roman"/>
                  <w:color w:val="000000"/>
                  <w:rPrChange w:id="20274"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275" w:author="瑋婷 徐" w:date="2025-01-04T15:38:00Z" w16du:dateUtc="2025-01-04T07:38:00Z">
              <w:tcPr>
                <w:tcW w:w="162" w:type="pct"/>
                <w:gridSpan w:val="2"/>
                <w:noWrap/>
                <w:hideMark/>
              </w:tcPr>
            </w:tcPrChange>
          </w:tcPr>
          <w:p w14:paraId="1FB211D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76" w:author="瑋婷 徐" w:date="2025-01-03T16:50:00Z" w16du:dateUtc="2025-01-03T08:50:00Z"/>
                <w:rFonts w:ascii="Times New Roman" w:eastAsiaTheme="minorEastAsia" w:hAnsi="Times New Roman" w:cs="Times New Roman"/>
                <w:color w:val="000000"/>
                <w:rPrChange w:id="20277" w:author="瑋婷 徐" w:date="2025-01-06T15:36:00Z" w16du:dateUtc="2025-01-06T07:36:00Z">
                  <w:rPr>
                    <w:ins w:id="20278" w:author="瑋婷 徐" w:date="2025-01-03T16:50:00Z" w16du:dateUtc="2025-01-03T08:50:00Z"/>
                    <w:rFonts w:ascii="Calibri" w:hAnsi="Calibri" w:cs="Calibri"/>
                    <w:color w:val="000000"/>
                    <w:sz w:val="22"/>
                    <w:szCs w:val="22"/>
                  </w:rPr>
                </w:rPrChange>
              </w:rPr>
              <w:pPrChange w:id="202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80" w:author="瑋婷 徐" w:date="2025-01-03T16:50:00Z" w16du:dateUtc="2025-01-03T08:50:00Z">
              <w:r w:rsidRPr="00C51B34">
                <w:rPr>
                  <w:rFonts w:ascii="Times New Roman" w:eastAsiaTheme="minorEastAsia" w:hAnsi="Times New Roman" w:cs="Times New Roman"/>
                  <w:color w:val="000000"/>
                  <w:rPrChange w:id="20281"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282" w:author="瑋婷 徐" w:date="2025-01-04T15:38:00Z" w16du:dateUtc="2025-01-04T07:38:00Z">
              <w:tcPr>
                <w:tcW w:w="162" w:type="pct"/>
                <w:gridSpan w:val="2"/>
                <w:noWrap/>
                <w:hideMark/>
              </w:tcPr>
            </w:tcPrChange>
          </w:tcPr>
          <w:p w14:paraId="0D6317E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83" w:author="瑋婷 徐" w:date="2025-01-03T16:50:00Z" w16du:dateUtc="2025-01-03T08:50:00Z"/>
                <w:rFonts w:ascii="Times New Roman" w:eastAsiaTheme="minorEastAsia" w:hAnsi="Times New Roman" w:cs="Times New Roman"/>
                <w:color w:val="000000"/>
                <w:rPrChange w:id="20284" w:author="瑋婷 徐" w:date="2025-01-06T15:36:00Z" w16du:dateUtc="2025-01-06T07:36:00Z">
                  <w:rPr>
                    <w:ins w:id="20285" w:author="瑋婷 徐" w:date="2025-01-03T16:50:00Z" w16du:dateUtc="2025-01-03T08:50:00Z"/>
                    <w:rFonts w:ascii="Calibri" w:hAnsi="Calibri" w:cs="Calibri"/>
                    <w:color w:val="000000"/>
                    <w:sz w:val="22"/>
                    <w:szCs w:val="22"/>
                  </w:rPr>
                </w:rPrChange>
              </w:rPr>
              <w:pPrChange w:id="202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287" w:author="瑋婷 徐" w:date="2025-01-04T15:38:00Z" w16du:dateUtc="2025-01-04T07:38:00Z">
              <w:tcPr>
                <w:tcW w:w="162" w:type="pct"/>
                <w:gridSpan w:val="2"/>
                <w:noWrap/>
                <w:hideMark/>
              </w:tcPr>
            </w:tcPrChange>
          </w:tcPr>
          <w:p w14:paraId="2D98FEF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88" w:author="瑋婷 徐" w:date="2025-01-03T16:50:00Z" w16du:dateUtc="2025-01-03T08:50:00Z"/>
                <w:rFonts w:ascii="Times New Roman" w:eastAsiaTheme="minorEastAsia" w:hAnsi="Times New Roman" w:cs="Times New Roman"/>
                <w:color w:val="000000"/>
                <w:rPrChange w:id="20289" w:author="瑋婷 徐" w:date="2025-01-06T15:36:00Z" w16du:dateUtc="2025-01-06T07:36:00Z">
                  <w:rPr>
                    <w:ins w:id="20290" w:author="瑋婷 徐" w:date="2025-01-03T16:50:00Z" w16du:dateUtc="2025-01-03T08:50:00Z"/>
                    <w:rFonts w:ascii="Calibri" w:hAnsi="Calibri" w:cs="Calibri"/>
                    <w:color w:val="000000"/>
                    <w:sz w:val="22"/>
                    <w:szCs w:val="22"/>
                  </w:rPr>
                </w:rPrChange>
              </w:rPr>
              <w:pPrChange w:id="202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92" w:author="瑋婷 徐" w:date="2025-01-03T16:50:00Z" w16du:dateUtc="2025-01-03T08:50:00Z">
              <w:r w:rsidRPr="00C51B34">
                <w:rPr>
                  <w:rFonts w:ascii="Times New Roman" w:eastAsiaTheme="minorEastAsia" w:hAnsi="Times New Roman" w:cs="Times New Roman"/>
                  <w:color w:val="000000"/>
                  <w:rPrChange w:id="20293"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294" w:author="瑋婷 徐" w:date="2025-01-04T15:38:00Z" w16du:dateUtc="2025-01-04T07:38:00Z">
              <w:tcPr>
                <w:tcW w:w="162" w:type="pct"/>
                <w:gridSpan w:val="2"/>
                <w:noWrap/>
                <w:hideMark/>
              </w:tcPr>
            </w:tcPrChange>
          </w:tcPr>
          <w:p w14:paraId="617A21D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95" w:author="瑋婷 徐" w:date="2025-01-03T16:50:00Z" w16du:dateUtc="2025-01-03T08:50:00Z"/>
                <w:rFonts w:ascii="Times New Roman" w:eastAsiaTheme="minorEastAsia" w:hAnsi="Times New Roman" w:cs="Times New Roman"/>
                <w:color w:val="000000"/>
                <w:rPrChange w:id="20296" w:author="瑋婷 徐" w:date="2025-01-06T15:36:00Z" w16du:dateUtc="2025-01-06T07:36:00Z">
                  <w:rPr>
                    <w:ins w:id="20297" w:author="瑋婷 徐" w:date="2025-01-03T16:50:00Z" w16du:dateUtc="2025-01-03T08:50:00Z"/>
                    <w:rFonts w:ascii="Calibri" w:hAnsi="Calibri" w:cs="Calibri"/>
                    <w:color w:val="000000"/>
                    <w:sz w:val="22"/>
                    <w:szCs w:val="22"/>
                  </w:rPr>
                </w:rPrChange>
              </w:rPr>
              <w:pPrChange w:id="202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99" w:author="瑋婷 徐" w:date="2025-01-03T16:50:00Z" w16du:dateUtc="2025-01-03T08:50:00Z">
              <w:r w:rsidRPr="00C51B34">
                <w:rPr>
                  <w:rFonts w:ascii="Times New Roman" w:eastAsiaTheme="minorEastAsia" w:hAnsi="Times New Roman" w:cs="Times New Roman"/>
                  <w:color w:val="000000"/>
                  <w:rPrChange w:id="20300"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301" w:author="瑋婷 徐" w:date="2025-01-04T15:38:00Z" w16du:dateUtc="2025-01-04T07:38:00Z">
              <w:tcPr>
                <w:tcW w:w="162" w:type="pct"/>
                <w:gridSpan w:val="2"/>
                <w:noWrap/>
                <w:hideMark/>
              </w:tcPr>
            </w:tcPrChange>
          </w:tcPr>
          <w:p w14:paraId="25714CB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02" w:author="瑋婷 徐" w:date="2025-01-03T16:50:00Z" w16du:dateUtc="2025-01-03T08:50:00Z"/>
                <w:rFonts w:ascii="Times New Roman" w:eastAsiaTheme="minorEastAsia" w:hAnsi="Times New Roman" w:cs="Times New Roman"/>
                <w:color w:val="000000"/>
                <w:rPrChange w:id="20303" w:author="瑋婷 徐" w:date="2025-01-06T15:36:00Z" w16du:dateUtc="2025-01-06T07:36:00Z">
                  <w:rPr>
                    <w:ins w:id="20304" w:author="瑋婷 徐" w:date="2025-01-03T16:50:00Z" w16du:dateUtc="2025-01-03T08:50:00Z"/>
                    <w:rFonts w:ascii="Calibri" w:hAnsi="Calibri" w:cs="Calibri"/>
                    <w:color w:val="000000"/>
                    <w:sz w:val="22"/>
                    <w:szCs w:val="22"/>
                  </w:rPr>
                </w:rPrChange>
              </w:rPr>
              <w:pPrChange w:id="203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306" w:author="瑋婷 徐" w:date="2025-01-04T15:38:00Z" w16du:dateUtc="2025-01-04T07:38:00Z">
              <w:tcPr>
                <w:tcW w:w="162" w:type="pct"/>
                <w:gridSpan w:val="2"/>
                <w:noWrap/>
                <w:hideMark/>
              </w:tcPr>
            </w:tcPrChange>
          </w:tcPr>
          <w:p w14:paraId="0697C10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07" w:author="瑋婷 徐" w:date="2025-01-03T16:50:00Z" w16du:dateUtc="2025-01-03T08:50:00Z"/>
                <w:rFonts w:ascii="Times New Roman" w:eastAsiaTheme="minorEastAsia" w:hAnsi="Times New Roman" w:cs="Times New Roman"/>
                <w:rPrChange w:id="20308" w:author="瑋婷 徐" w:date="2025-01-06T15:36:00Z" w16du:dateUtc="2025-01-06T07:36:00Z">
                  <w:rPr>
                    <w:ins w:id="20309" w:author="瑋婷 徐" w:date="2025-01-03T16:50:00Z" w16du:dateUtc="2025-01-03T08:50:00Z"/>
                    <w:rFonts w:ascii="Times New Roman" w:eastAsia="Times New Roman" w:hAnsi="Times New Roman" w:cs="Times New Roman"/>
                    <w:sz w:val="20"/>
                    <w:szCs w:val="20"/>
                  </w:rPr>
                </w:rPrChange>
              </w:rPr>
              <w:pPrChange w:id="203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311" w:author="瑋婷 徐" w:date="2025-01-04T15:38:00Z" w16du:dateUtc="2025-01-04T07:38:00Z">
              <w:tcPr>
                <w:tcW w:w="162" w:type="pct"/>
                <w:gridSpan w:val="2"/>
                <w:noWrap/>
                <w:hideMark/>
              </w:tcPr>
            </w:tcPrChange>
          </w:tcPr>
          <w:p w14:paraId="06D4C8C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12" w:author="瑋婷 徐" w:date="2025-01-03T16:50:00Z" w16du:dateUtc="2025-01-03T08:50:00Z"/>
                <w:rFonts w:ascii="Times New Roman" w:eastAsiaTheme="minorEastAsia" w:hAnsi="Times New Roman" w:cs="Times New Roman"/>
                <w:rPrChange w:id="20313" w:author="瑋婷 徐" w:date="2025-01-06T15:36:00Z" w16du:dateUtc="2025-01-06T07:36:00Z">
                  <w:rPr>
                    <w:ins w:id="20314" w:author="瑋婷 徐" w:date="2025-01-03T16:50:00Z" w16du:dateUtc="2025-01-03T08:50:00Z"/>
                    <w:rFonts w:ascii="Times New Roman" w:eastAsia="Times New Roman" w:hAnsi="Times New Roman" w:cs="Times New Roman"/>
                    <w:sz w:val="20"/>
                    <w:szCs w:val="20"/>
                  </w:rPr>
                </w:rPrChange>
              </w:rPr>
              <w:pPrChange w:id="203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316" w:author="瑋婷 徐" w:date="2025-01-04T15:38:00Z" w16du:dateUtc="2025-01-04T07:38:00Z">
              <w:tcPr>
                <w:tcW w:w="162" w:type="pct"/>
                <w:gridSpan w:val="2"/>
                <w:noWrap/>
                <w:hideMark/>
              </w:tcPr>
            </w:tcPrChange>
          </w:tcPr>
          <w:p w14:paraId="2C27BD6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17" w:author="瑋婷 徐" w:date="2025-01-03T16:50:00Z" w16du:dateUtc="2025-01-03T08:50:00Z"/>
                <w:rFonts w:ascii="Times New Roman" w:eastAsiaTheme="minorEastAsia" w:hAnsi="Times New Roman" w:cs="Times New Roman"/>
                <w:rPrChange w:id="20318" w:author="瑋婷 徐" w:date="2025-01-06T15:36:00Z" w16du:dateUtc="2025-01-06T07:36:00Z">
                  <w:rPr>
                    <w:ins w:id="20319" w:author="瑋婷 徐" w:date="2025-01-03T16:50:00Z" w16du:dateUtc="2025-01-03T08:50:00Z"/>
                    <w:rFonts w:ascii="Times New Roman" w:eastAsia="Times New Roman" w:hAnsi="Times New Roman" w:cs="Times New Roman"/>
                    <w:sz w:val="20"/>
                    <w:szCs w:val="20"/>
                  </w:rPr>
                </w:rPrChange>
              </w:rPr>
              <w:pPrChange w:id="203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321" w:author="瑋婷 徐" w:date="2025-01-04T15:38:00Z" w16du:dateUtc="2025-01-04T07:38:00Z">
              <w:tcPr>
                <w:tcW w:w="164" w:type="pct"/>
                <w:gridSpan w:val="2"/>
                <w:noWrap/>
                <w:hideMark/>
              </w:tcPr>
            </w:tcPrChange>
          </w:tcPr>
          <w:p w14:paraId="0B9A185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22" w:author="瑋婷 徐" w:date="2025-01-03T16:50:00Z" w16du:dateUtc="2025-01-03T08:50:00Z"/>
                <w:rFonts w:ascii="Times New Roman" w:eastAsiaTheme="minorEastAsia" w:hAnsi="Times New Roman" w:cs="Times New Roman"/>
                <w:color w:val="000000"/>
                <w:rPrChange w:id="20323" w:author="瑋婷 徐" w:date="2025-01-06T15:36:00Z" w16du:dateUtc="2025-01-06T07:36:00Z">
                  <w:rPr>
                    <w:ins w:id="20324" w:author="瑋婷 徐" w:date="2025-01-03T16:50:00Z" w16du:dateUtc="2025-01-03T08:50:00Z"/>
                    <w:rFonts w:ascii="Calibri" w:hAnsi="Calibri" w:cs="Calibri"/>
                    <w:color w:val="000000"/>
                    <w:sz w:val="22"/>
                    <w:szCs w:val="22"/>
                  </w:rPr>
                </w:rPrChange>
              </w:rPr>
              <w:pPrChange w:id="203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326" w:author="瑋婷 徐" w:date="2025-01-03T16:50:00Z" w16du:dateUtc="2025-01-03T08:50:00Z">
              <w:r w:rsidRPr="00C51B34">
                <w:rPr>
                  <w:rFonts w:ascii="Times New Roman" w:eastAsiaTheme="minorEastAsia" w:hAnsi="Times New Roman" w:cs="Times New Roman"/>
                  <w:color w:val="000000"/>
                  <w:rPrChange w:id="20327" w:author="瑋婷 徐" w:date="2025-01-06T15:36:00Z" w16du:dateUtc="2025-01-06T07:36:00Z">
                    <w:rPr>
                      <w:rFonts w:ascii="Calibri" w:hAnsi="Calibri" w:cs="Calibri"/>
                      <w:color w:val="000000"/>
                      <w:sz w:val="22"/>
                      <w:szCs w:val="22"/>
                    </w:rPr>
                  </w:rPrChange>
                </w:rPr>
                <w:t>*</w:t>
              </w:r>
            </w:ins>
          </w:p>
        </w:tc>
      </w:tr>
      <w:tr w:rsidR="00832762" w:rsidRPr="00C51B34" w14:paraId="38559587" w14:textId="77777777" w:rsidTr="004373E8">
        <w:trPr>
          <w:cnfStyle w:val="000000100000" w:firstRow="0" w:lastRow="0" w:firstColumn="0" w:lastColumn="0" w:oddVBand="0" w:evenVBand="0" w:oddHBand="1" w:evenHBand="0" w:firstRowFirstColumn="0" w:firstRowLastColumn="0" w:lastRowFirstColumn="0" w:lastRowLastColumn="0"/>
          <w:trHeight w:val="300"/>
          <w:ins w:id="20328"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6869D26" w14:textId="77777777" w:rsidR="003C19C7" w:rsidRPr="00C51B34" w:rsidRDefault="003C19C7">
            <w:pPr>
              <w:spacing w:line="360" w:lineRule="auto"/>
              <w:jc w:val="both"/>
              <w:rPr>
                <w:ins w:id="20329" w:author="瑋婷 徐" w:date="2025-01-03T16:50:00Z" w16du:dateUtc="2025-01-03T08:50:00Z"/>
                <w:rFonts w:ascii="Times New Roman" w:eastAsiaTheme="minorEastAsia" w:hAnsi="Times New Roman" w:cs="Times New Roman"/>
                <w:b w:val="0"/>
                <w:bCs w:val="0"/>
                <w:color w:val="000000"/>
                <w:rPrChange w:id="20330" w:author="瑋婷 徐" w:date="2025-01-06T15:36:00Z" w16du:dateUtc="2025-01-06T07:36:00Z">
                  <w:rPr>
                    <w:ins w:id="20331" w:author="瑋婷 徐" w:date="2025-01-03T16:50:00Z" w16du:dateUtc="2025-01-03T08:50:00Z"/>
                    <w:rFonts w:ascii="Calibri" w:hAnsi="Calibri" w:cs="Calibri"/>
                    <w:color w:val="000000"/>
                    <w:sz w:val="22"/>
                    <w:szCs w:val="22"/>
                  </w:rPr>
                </w:rPrChange>
              </w:rPr>
              <w:pPrChange w:id="20332" w:author="瑋婷 徐" w:date="2025-01-03T16:55:00Z" w16du:dateUtc="2025-01-03T08:55:00Z">
                <w:pPr/>
              </w:pPrChange>
            </w:pPr>
            <w:proofErr w:type="gramStart"/>
            <w:ins w:id="20333" w:author="瑋婷 徐" w:date="2025-01-03T16:50:00Z" w16du:dateUtc="2025-01-03T08:50:00Z">
              <w:r w:rsidRPr="00C51B34">
                <w:rPr>
                  <w:rFonts w:ascii="Times New Roman" w:eastAsiaTheme="minorEastAsia" w:hAnsi="Times New Roman" w:cs="Times New Roman" w:hint="eastAsia"/>
                  <w:b w:val="0"/>
                  <w:bCs w:val="0"/>
                  <w:color w:val="000000"/>
                  <w:rPrChange w:id="20334" w:author="瑋婷 徐" w:date="2025-01-06T15:36:00Z" w16du:dateUtc="2025-01-06T07:36:00Z">
                    <w:rPr>
                      <w:rFonts w:ascii="Calibri" w:hAnsi="Calibri" w:cs="Calibri" w:hint="eastAsia"/>
                      <w:color w:val="000000"/>
                      <w:sz w:val="22"/>
                      <w:szCs w:val="22"/>
                    </w:rPr>
                  </w:rPrChange>
                </w:rPr>
                <w:t>熊鷹</w:t>
              </w:r>
              <w:proofErr w:type="gramEnd"/>
              <w:r w:rsidRPr="00C51B34">
                <w:rPr>
                  <w:rFonts w:ascii="Times New Roman" w:eastAsiaTheme="minorEastAsia" w:hAnsi="Times New Roman" w:cs="Times New Roman"/>
                  <w:b w:val="0"/>
                  <w:bCs w:val="0"/>
                  <w:color w:val="000000"/>
                  <w:rPrChange w:id="20335" w:author="瑋婷 徐" w:date="2025-01-06T15:36:00Z" w16du:dateUtc="2025-01-06T07:36:00Z">
                    <w:rPr>
                      <w:rFonts w:ascii="Calibri" w:hAnsi="Calibri" w:cs="Calibri"/>
                      <w:color w:val="000000"/>
                      <w:sz w:val="22"/>
                      <w:szCs w:val="22"/>
                    </w:rPr>
                  </w:rPrChange>
                </w:rPr>
                <w:t xml:space="preserve"> I</w:t>
              </w:r>
            </w:ins>
          </w:p>
        </w:tc>
        <w:tc>
          <w:tcPr>
            <w:tcW w:w="973" w:type="pct"/>
            <w:vAlign w:val="center"/>
            <w:hideMark/>
          </w:tcPr>
          <w:p w14:paraId="2547ADE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36" w:author="瑋婷 徐" w:date="2025-01-03T16:50:00Z" w16du:dateUtc="2025-01-03T08:50:00Z"/>
                <w:rFonts w:ascii="Times New Roman" w:eastAsiaTheme="minorEastAsia" w:hAnsi="Times New Roman" w:cs="Times New Roman"/>
                <w:i/>
                <w:iCs/>
                <w:color w:val="000000"/>
                <w:rPrChange w:id="20337" w:author="瑋婷 徐" w:date="2025-01-06T15:36:00Z" w16du:dateUtc="2025-01-06T07:36:00Z">
                  <w:rPr>
                    <w:ins w:id="20338" w:author="瑋婷 徐" w:date="2025-01-03T16:50:00Z" w16du:dateUtc="2025-01-03T08:50:00Z"/>
                    <w:rFonts w:ascii="Calibri" w:hAnsi="Calibri" w:cs="Calibri"/>
                    <w:i/>
                    <w:iCs/>
                    <w:color w:val="000000"/>
                    <w:sz w:val="22"/>
                    <w:szCs w:val="22"/>
                  </w:rPr>
                </w:rPrChange>
              </w:rPr>
              <w:pPrChange w:id="203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340" w:author="瑋婷 徐" w:date="2025-01-03T16:50:00Z" w16du:dateUtc="2025-01-03T08:50:00Z">
              <w:r w:rsidRPr="00C51B34">
                <w:rPr>
                  <w:rFonts w:ascii="Times New Roman" w:eastAsiaTheme="minorEastAsia" w:hAnsi="Times New Roman" w:cs="Times New Roman"/>
                  <w:i/>
                  <w:iCs/>
                  <w:color w:val="000000"/>
                  <w:rPrChange w:id="20341" w:author="瑋婷 徐" w:date="2025-01-06T15:36:00Z" w16du:dateUtc="2025-01-06T07:36:00Z">
                    <w:rPr>
                      <w:rFonts w:ascii="Calibri" w:hAnsi="Calibri" w:cs="Calibri"/>
                      <w:i/>
                      <w:iCs/>
                      <w:color w:val="000000"/>
                      <w:sz w:val="22"/>
                      <w:szCs w:val="22"/>
                    </w:rPr>
                  </w:rPrChange>
                </w:rPr>
                <w:t>Nisaetus nipalensis</w:t>
              </w:r>
            </w:ins>
          </w:p>
        </w:tc>
        <w:tc>
          <w:tcPr>
            <w:tcW w:w="163" w:type="pct"/>
            <w:noWrap/>
            <w:vAlign w:val="center"/>
            <w:hideMark/>
          </w:tcPr>
          <w:p w14:paraId="49E7040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42" w:author="瑋婷 徐" w:date="2025-01-03T16:50:00Z" w16du:dateUtc="2025-01-03T08:50:00Z"/>
                <w:rFonts w:ascii="Times New Roman" w:eastAsiaTheme="minorEastAsia" w:hAnsi="Times New Roman" w:cs="Times New Roman"/>
                <w:i/>
                <w:iCs/>
                <w:color w:val="000000"/>
                <w:rPrChange w:id="20343" w:author="瑋婷 徐" w:date="2025-01-06T15:36:00Z" w16du:dateUtc="2025-01-06T07:36:00Z">
                  <w:rPr>
                    <w:ins w:id="20344" w:author="瑋婷 徐" w:date="2025-01-03T16:50:00Z" w16du:dateUtc="2025-01-03T08:50:00Z"/>
                    <w:rFonts w:ascii="Calibri" w:hAnsi="Calibri" w:cs="Calibri"/>
                    <w:i/>
                    <w:iCs/>
                    <w:color w:val="000000"/>
                    <w:sz w:val="22"/>
                    <w:szCs w:val="22"/>
                  </w:rPr>
                </w:rPrChange>
              </w:rPr>
              <w:pPrChange w:id="203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E92789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46" w:author="瑋婷 徐" w:date="2025-01-03T16:50:00Z" w16du:dateUtc="2025-01-03T08:50:00Z"/>
                <w:rFonts w:ascii="Times New Roman" w:eastAsiaTheme="minorEastAsia" w:hAnsi="Times New Roman" w:cs="Times New Roman"/>
                <w:rPrChange w:id="20347" w:author="瑋婷 徐" w:date="2025-01-06T15:36:00Z" w16du:dateUtc="2025-01-06T07:36:00Z">
                  <w:rPr>
                    <w:ins w:id="20348" w:author="瑋婷 徐" w:date="2025-01-03T16:50:00Z" w16du:dateUtc="2025-01-03T08:50:00Z"/>
                    <w:rFonts w:ascii="Times New Roman" w:eastAsia="Times New Roman" w:hAnsi="Times New Roman" w:cs="Times New Roman"/>
                    <w:sz w:val="20"/>
                    <w:szCs w:val="20"/>
                  </w:rPr>
                </w:rPrChange>
              </w:rPr>
              <w:pPrChange w:id="203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4289F2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50" w:author="瑋婷 徐" w:date="2025-01-03T16:50:00Z" w16du:dateUtc="2025-01-03T08:50:00Z"/>
                <w:rFonts w:ascii="Times New Roman" w:eastAsiaTheme="minorEastAsia" w:hAnsi="Times New Roman" w:cs="Times New Roman"/>
                <w:rPrChange w:id="20351" w:author="瑋婷 徐" w:date="2025-01-06T15:36:00Z" w16du:dateUtc="2025-01-06T07:36:00Z">
                  <w:rPr>
                    <w:ins w:id="20352" w:author="瑋婷 徐" w:date="2025-01-03T16:50:00Z" w16du:dateUtc="2025-01-03T08:50:00Z"/>
                    <w:rFonts w:ascii="Times New Roman" w:eastAsia="Times New Roman" w:hAnsi="Times New Roman" w:cs="Times New Roman"/>
                    <w:sz w:val="20"/>
                    <w:szCs w:val="20"/>
                  </w:rPr>
                </w:rPrChange>
              </w:rPr>
              <w:pPrChange w:id="203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56E8FC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54" w:author="瑋婷 徐" w:date="2025-01-03T16:50:00Z" w16du:dateUtc="2025-01-03T08:50:00Z"/>
                <w:rFonts w:ascii="Times New Roman" w:eastAsiaTheme="minorEastAsia" w:hAnsi="Times New Roman" w:cs="Times New Roman"/>
                <w:rPrChange w:id="20355" w:author="瑋婷 徐" w:date="2025-01-06T15:36:00Z" w16du:dateUtc="2025-01-06T07:36:00Z">
                  <w:rPr>
                    <w:ins w:id="20356" w:author="瑋婷 徐" w:date="2025-01-03T16:50:00Z" w16du:dateUtc="2025-01-03T08:50:00Z"/>
                    <w:rFonts w:ascii="Times New Roman" w:eastAsia="Times New Roman" w:hAnsi="Times New Roman" w:cs="Times New Roman"/>
                    <w:sz w:val="20"/>
                    <w:szCs w:val="20"/>
                  </w:rPr>
                </w:rPrChange>
              </w:rPr>
              <w:pPrChange w:id="203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D8DD13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58" w:author="瑋婷 徐" w:date="2025-01-03T16:50:00Z" w16du:dateUtc="2025-01-03T08:50:00Z"/>
                <w:rFonts w:ascii="Times New Roman" w:eastAsiaTheme="minorEastAsia" w:hAnsi="Times New Roman" w:cs="Times New Roman"/>
                <w:rPrChange w:id="20359" w:author="瑋婷 徐" w:date="2025-01-06T15:36:00Z" w16du:dateUtc="2025-01-06T07:36:00Z">
                  <w:rPr>
                    <w:ins w:id="20360" w:author="瑋婷 徐" w:date="2025-01-03T16:50:00Z" w16du:dateUtc="2025-01-03T08:50:00Z"/>
                    <w:rFonts w:ascii="Times New Roman" w:eastAsia="Times New Roman" w:hAnsi="Times New Roman" w:cs="Times New Roman"/>
                    <w:sz w:val="20"/>
                    <w:szCs w:val="20"/>
                  </w:rPr>
                </w:rPrChange>
              </w:rPr>
              <w:pPrChange w:id="203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4A0907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62" w:author="瑋婷 徐" w:date="2025-01-03T16:50:00Z" w16du:dateUtc="2025-01-03T08:50:00Z"/>
                <w:rFonts w:ascii="Times New Roman" w:eastAsiaTheme="minorEastAsia" w:hAnsi="Times New Roman" w:cs="Times New Roman"/>
                <w:rPrChange w:id="20363" w:author="瑋婷 徐" w:date="2025-01-06T15:36:00Z" w16du:dateUtc="2025-01-06T07:36:00Z">
                  <w:rPr>
                    <w:ins w:id="20364" w:author="瑋婷 徐" w:date="2025-01-03T16:50:00Z" w16du:dateUtc="2025-01-03T08:50:00Z"/>
                    <w:rFonts w:ascii="Times New Roman" w:eastAsia="Times New Roman" w:hAnsi="Times New Roman" w:cs="Times New Roman"/>
                    <w:sz w:val="20"/>
                    <w:szCs w:val="20"/>
                  </w:rPr>
                </w:rPrChange>
              </w:rPr>
              <w:pPrChange w:id="203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ED3CCE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66" w:author="瑋婷 徐" w:date="2025-01-03T16:50:00Z" w16du:dateUtc="2025-01-03T08:50:00Z"/>
                <w:rFonts w:ascii="Times New Roman" w:eastAsiaTheme="minorEastAsia" w:hAnsi="Times New Roman" w:cs="Times New Roman"/>
                <w:rPrChange w:id="20367" w:author="瑋婷 徐" w:date="2025-01-06T15:36:00Z" w16du:dateUtc="2025-01-06T07:36:00Z">
                  <w:rPr>
                    <w:ins w:id="20368" w:author="瑋婷 徐" w:date="2025-01-03T16:50:00Z" w16du:dateUtc="2025-01-03T08:50:00Z"/>
                    <w:rFonts w:ascii="Times New Roman" w:eastAsia="Times New Roman" w:hAnsi="Times New Roman" w:cs="Times New Roman"/>
                    <w:sz w:val="20"/>
                    <w:szCs w:val="20"/>
                  </w:rPr>
                </w:rPrChange>
              </w:rPr>
              <w:pPrChange w:id="203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E6863F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70" w:author="瑋婷 徐" w:date="2025-01-03T16:50:00Z" w16du:dateUtc="2025-01-03T08:50:00Z"/>
                <w:rFonts w:ascii="Times New Roman" w:eastAsiaTheme="minorEastAsia" w:hAnsi="Times New Roman" w:cs="Times New Roman"/>
                <w:rPrChange w:id="20371" w:author="瑋婷 徐" w:date="2025-01-06T15:36:00Z" w16du:dateUtc="2025-01-06T07:36:00Z">
                  <w:rPr>
                    <w:ins w:id="20372" w:author="瑋婷 徐" w:date="2025-01-03T16:50:00Z" w16du:dateUtc="2025-01-03T08:50:00Z"/>
                    <w:rFonts w:ascii="Times New Roman" w:eastAsia="Times New Roman" w:hAnsi="Times New Roman" w:cs="Times New Roman"/>
                    <w:sz w:val="20"/>
                    <w:szCs w:val="20"/>
                  </w:rPr>
                </w:rPrChange>
              </w:rPr>
              <w:pPrChange w:id="203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5CF5DA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74" w:author="瑋婷 徐" w:date="2025-01-03T16:50:00Z" w16du:dateUtc="2025-01-03T08:50:00Z"/>
                <w:rFonts w:ascii="Times New Roman" w:eastAsiaTheme="minorEastAsia" w:hAnsi="Times New Roman" w:cs="Times New Roman"/>
                <w:rPrChange w:id="20375" w:author="瑋婷 徐" w:date="2025-01-06T15:36:00Z" w16du:dateUtc="2025-01-06T07:36:00Z">
                  <w:rPr>
                    <w:ins w:id="20376" w:author="瑋婷 徐" w:date="2025-01-03T16:50:00Z" w16du:dateUtc="2025-01-03T08:50:00Z"/>
                    <w:rFonts w:ascii="Times New Roman" w:eastAsia="Times New Roman" w:hAnsi="Times New Roman" w:cs="Times New Roman"/>
                    <w:sz w:val="20"/>
                    <w:szCs w:val="20"/>
                  </w:rPr>
                </w:rPrChange>
              </w:rPr>
              <w:pPrChange w:id="203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F48E3F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78" w:author="瑋婷 徐" w:date="2025-01-03T16:50:00Z" w16du:dateUtc="2025-01-03T08:50:00Z"/>
                <w:rFonts w:ascii="Times New Roman" w:eastAsiaTheme="minorEastAsia" w:hAnsi="Times New Roman" w:cs="Times New Roman"/>
                <w:color w:val="000000"/>
                <w:rPrChange w:id="20379" w:author="瑋婷 徐" w:date="2025-01-06T15:36:00Z" w16du:dateUtc="2025-01-06T07:36:00Z">
                  <w:rPr>
                    <w:ins w:id="20380" w:author="瑋婷 徐" w:date="2025-01-03T16:50:00Z" w16du:dateUtc="2025-01-03T08:50:00Z"/>
                    <w:rFonts w:ascii="Calibri" w:hAnsi="Calibri" w:cs="Calibri"/>
                    <w:color w:val="000000"/>
                    <w:sz w:val="22"/>
                    <w:szCs w:val="22"/>
                  </w:rPr>
                </w:rPrChange>
              </w:rPr>
              <w:pPrChange w:id="203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382" w:author="瑋婷 徐" w:date="2025-01-03T16:50:00Z" w16du:dateUtc="2025-01-03T08:50:00Z">
              <w:r w:rsidRPr="00C51B34">
                <w:rPr>
                  <w:rFonts w:ascii="Times New Roman" w:eastAsiaTheme="minorEastAsia" w:hAnsi="Times New Roman" w:cs="Times New Roman"/>
                  <w:color w:val="000000"/>
                  <w:rPrChange w:id="20383"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5A5DCD0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84" w:author="瑋婷 徐" w:date="2025-01-03T16:50:00Z" w16du:dateUtc="2025-01-03T08:50:00Z"/>
                <w:rFonts w:ascii="Times New Roman" w:eastAsiaTheme="minorEastAsia" w:hAnsi="Times New Roman" w:cs="Times New Roman"/>
                <w:color w:val="000000"/>
                <w:rPrChange w:id="20385" w:author="瑋婷 徐" w:date="2025-01-06T15:36:00Z" w16du:dateUtc="2025-01-06T07:36:00Z">
                  <w:rPr>
                    <w:ins w:id="20386" w:author="瑋婷 徐" w:date="2025-01-03T16:50:00Z" w16du:dateUtc="2025-01-03T08:50:00Z"/>
                    <w:rFonts w:ascii="Calibri" w:hAnsi="Calibri" w:cs="Calibri"/>
                    <w:color w:val="000000"/>
                    <w:sz w:val="22"/>
                    <w:szCs w:val="22"/>
                  </w:rPr>
                </w:rPrChange>
              </w:rPr>
              <w:pPrChange w:id="203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B8F40C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88" w:author="瑋婷 徐" w:date="2025-01-03T16:50:00Z" w16du:dateUtc="2025-01-03T08:50:00Z"/>
                <w:rFonts w:ascii="Times New Roman" w:eastAsiaTheme="minorEastAsia" w:hAnsi="Times New Roman" w:cs="Times New Roman"/>
                <w:rPrChange w:id="20389" w:author="瑋婷 徐" w:date="2025-01-06T15:36:00Z" w16du:dateUtc="2025-01-06T07:36:00Z">
                  <w:rPr>
                    <w:ins w:id="20390" w:author="瑋婷 徐" w:date="2025-01-03T16:50:00Z" w16du:dateUtc="2025-01-03T08:50:00Z"/>
                    <w:rFonts w:ascii="Times New Roman" w:eastAsia="Times New Roman" w:hAnsi="Times New Roman" w:cs="Times New Roman"/>
                    <w:sz w:val="20"/>
                    <w:szCs w:val="20"/>
                  </w:rPr>
                </w:rPrChange>
              </w:rPr>
              <w:pPrChange w:id="203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1B6390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92" w:author="瑋婷 徐" w:date="2025-01-03T16:50:00Z" w16du:dateUtc="2025-01-03T08:50:00Z"/>
                <w:rFonts w:ascii="Times New Roman" w:eastAsiaTheme="minorEastAsia" w:hAnsi="Times New Roman" w:cs="Times New Roman"/>
                <w:rPrChange w:id="20393" w:author="瑋婷 徐" w:date="2025-01-06T15:36:00Z" w16du:dateUtc="2025-01-06T07:36:00Z">
                  <w:rPr>
                    <w:ins w:id="20394" w:author="瑋婷 徐" w:date="2025-01-03T16:50:00Z" w16du:dateUtc="2025-01-03T08:50:00Z"/>
                    <w:rFonts w:ascii="Times New Roman" w:eastAsia="Times New Roman" w:hAnsi="Times New Roman" w:cs="Times New Roman"/>
                    <w:sz w:val="20"/>
                    <w:szCs w:val="20"/>
                  </w:rPr>
                </w:rPrChange>
              </w:rPr>
              <w:pPrChange w:id="203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6B7076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96" w:author="瑋婷 徐" w:date="2025-01-03T16:50:00Z" w16du:dateUtc="2025-01-03T08:50:00Z"/>
                <w:rFonts w:ascii="Times New Roman" w:eastAsiaTheme="minorEastAsia" w:hAnsi="Times New Roman" w:cs="Times New Roman"/>
                <w:rPrChange w:id="20397" w:author="瑋婷 徐" w:date="2025-01-06T15:36:00Z" w16du:dateUtc="2025-01-06T07:36:00Z">
                  <w:rPr>
                    <w:ins w:id="20398" w:author="瑋婷 徐" w:date="2025-01-03T16:50:00Z" w16du:dateUtc="2025-01-03T08:50:00Z"/>
                    <w:rFonts w:ascii="Times New Roman" w:eastAsia="Times New Roman" w:hAnsi="Times New Roman" w:cs="Times New Roman"/>
                    <w:sz w:val="20"/>
                    <w:szCs w:val="20"/>
                  </w:rPr>
                </w:rPrChange>
              </w:rPr>
              <w:pPrChange w:id="203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6A4D5C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00" w:author="瑋婷 徐" w:date="2025-01-03T16:50:00Z" w16du:dateUtc="2025-01-03T08:50:00Z"/>
                <w:rFonts w:ascii="Times New Roman" w:eastAsiaTheme="minorEastAsia" w:hAnsi="Times New Roman" w:cs="Times New Roman"/>
                <w:rPrChange w:id="20401" w:author="瑋婷 徐" w:date="2025-01-06T15:36:00Z" w16du:dateUtc="2025-01-06T07:36:00Z">
                  <w:rPr>
                    <w:ins w:id="20402" w:author="瑋婷 徐" w:date="2025-01-03T16:50:00Z" w16du:dateUtc="2025-01-03T08:50:00Z"/>
                    <w:rFonts w:ascii="Times New Roman" w:eastAsia="Times New Roman" w:hAnsi="Times New Roman" w:cs="Times New Roman"/>
                    <w:sz w:val="20"/>
                    <w:szCs w:val="20"/>
                  </w:rPr>
                </w:rPrChange>
              </w:rPr>
              <w:pPrChange w:id="204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CAA5D2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04" w:author="瑋婷 徐" w:date="2025-01-03T16:50:00Z" w16du:dateUtc="2025-01-03T08:50:00Z"/>
                <w:rFonts w:ascii="Times New Roman" w:eastAsiaTheme="minorEastAsia" w:hAnsi="Times New Roman" w:cs="Times New Roman"/>
                <w:color w:val="000000"/>
                <w:rPrChange w:id="20405" w:author="瑋婷 徐" w:date="2025-01-06T15:36:00Z" w16du:dateUtc="2025-01-06T07:36:00Z">
                  <w:rPr>
                    <w:ins w:id="20406" w:author="瑋婷 徐" w:date="2025-01-03T16:50:00Z" w16du:dateUtc="2025-01-03T08:50:00Z"/>
                    <w:rFonts w:ascii="Calibri" w:hAnsi="Calibri" w:cs="Calibri"/>
                    <w:color w:val="000000"/>
                    <w:sz w:val="22"/>
                    <w:szCs w:val="22"/>
                  </w:rPr>
                </w:rPrChange>
              </w:rPr>
              <w:pPrChange w:id="204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08" w:author="瑋婷 徐" w:date="2025-01-03T16:50:00Z" w16du:dateUtc="2025-01-03T08:50:00Z">
              <w:r w:rsidRPr="00C51B34">
                <w:rPr>
                  <w:rFonts w:ascii="Times New Roman" w:eastAsiaTheme="minorEastAsia" w:hAnsi="Times New Roman" w:cs="Times New Roman"/>
                  <w:color w:val="000000"/>
                  <w:rPrChange w:id="20409"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3EC498E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10" w:author="瑋婷 徐" w:date="2025-01-03T16:50:00Z" w16du:dateUtc="2025-01-03T08:50:00Z"/>
                <w:rFonts w:ascii="Times New Roman" w:eastAsiaTheme="minorEastAsia" w:hAnsi="Times New Roman" w:cs="Times New Roman"/>
                <w:color w:val="000000"/>
                <w:rPrChange w:id="20411" w:author="瑋婷 徐" w:date="2025-01-06T15:36:00Z" w16du:dateUtc="2025-01-06T07:36:00Z">
                  <w:rPr>
                    <w:ins w:id="20412" w:author="瑋婷 徐" w:date="2025-01-03T16:50:00Z" w16du:dateUtc="2025-01-03T08:50:00Z"/>
                    <w:rFonts w:ascii="Calibri" w:hAnsi="Calibri" w:cs="Calibri"/>
                    <w:color w:val="000000"/>
                    <w:sz w:val="22"/>
                    <w:szCs w:val="22"/>
                  </w:rPr>
                </w:rPrChange>
              </w:rPr>
              <w:pPrChange w:id="204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72AB9C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14" w:author="瑋婷 徐" w:date="2025-01-03T16:50:00Z" w16du:dateUtc="2025-01-03T08:50:00Z"/>
                <w:rFonts w:ascii="Times New Roman" w:eastAsiaTheme="minorEastAsia" w:hAnsi="Times New Roman" w:cs="Times New Roman"/>
                <w:rPrChange w:id="20415" w:author="瑋婷 徐" w:date="2025-01-06T15:36:00Z" w16du:dateUtc="2025-01-06T07:36:00Z">
                  <w:rPr>
                    <w:ins w:id="20416" w:author="瑋婷 徐" w:date="2025-01-03T16:50:00Z" w16du:dateUtc="2025-01-03T08:50:00Z"/>
                    <w:rFonts w:ascii="Times New Roman" w:eastAsia="Times New Roman" w:hAnsi="Times New Roman" w:cs="Times New Roman"/>
                    <w:sz w:val="20"/>
                    <w:szCs w:val="20"/>
                  </w:rPr>
                </w:rPrChange>
              </w:rPr>
              <w:pPrChange w:id="204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D26A5D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18" w:author="瑋婷 徐" w:date="2025-01-03T16:50:00Z" w16du:dateUtc="2025-01-03T08:50:00Z"/>
                <w:rFonts w:ascii="Times New Roman" w:eastAsiaTheme="minorEastAsia" w:hAnsi="Times New Roman" w:cs="Times New Roman"/>
                <w:rPrChange w:id="20419" w:author="瑋婷 徐" w:date="2025-01-06T15:36:00Z" w16du:dateUtc="2025-01-06T07:36:00Z">
                  <w:rPr>
                    <w:ins w:id="20420" w:author="瑋婷 徐" w:date="2025-01-03T16:50:00Z" w16du:dateUtc="2025-01-03T08:50:00Z"/>
                    <w:rFonts w:ascii="Times New Roman" w:eastAsia="Times New Roman" w:hAnsi="Times New Roman" w:cs="Times New Roman"/>
                    <w:sz w:val="20"/>
                    <w:szCs w:val="20"/>
                  </w:rPr>
                </w:rPrChange>
              </w:rPr>
              <w:pPrChange w:id="204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EB4338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22" w:author="瑋婷 徐" w:date="2025-01-03T16:50:00Z" w16du:dateUtc="2025-01-03T08:50:00Z"/>
                <w:rFonts w:ascii="Times New Roman" w:eastAsiaTheme="minorEastAsia" w:hAnsi="Times New Roman" w:cs="Times New Roman"/>
                <w:rPrChange w:id="20423" w:author="瑋婷 徐" w:date="2025-01-06T15:36:00Z" w16du:dateUtc="2025-01-06T07:36:00Z">
                  <w:rPr>
                    <w:ins w:id="20424" w:author="瑋婷 徐" w:date="2025-01-03T16:50:00Z" w16du:dateUtc="2025-01-03T08:50:00Z"/>
                    <w:rFonts w:ascii="Times New Roman" w:eastAsia="Times New Roman" w:hAnsi="Times New Roman" w:cs="Times New Roman"/>
                    <w:sz w:val="20"/>
                    <w:szCs w:val="20"/>
                  </w:rPr>
                </w:rPrChange>
              </w:rPr>
              <w:pPrChange w:id="204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22A358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26" w:author="瑋婷 徐" w:date="2025-01-03T16:50:00Z" w16du:dateUtc="2025-01-03T08:50:00Z"/>
                <w:rFonts w:ascii="Times New Roman" w:eastAsiaTheme="minorEastAsia" w:hAnsi="Times New Roman" w:cs="Times New Roman"/>
                <w:rPrChange w:id="20427" w:author="瑋婷 徐" w:date="2025-01-06T15:36:00Z" w16du:dateUtc="2025-01-06T07:36:00Z">
                  <w:rPr>
                    <w:ins w:id="20428" w:author="瑋婷 徐" w:date="2025-01-03T16:50:00Z" w16du:dateUtc="2025-01-03T08:50:00Z"/>
                    <w:rFonts w:ascii="Times New Roman" w:eastAsia="Times New Roman" w:hAnsi="Times New Roman" w:cs="Times New Roman"/>
                    <w:sz w:val="20"/>
                    <w:szCs w:val="20"/>
                  </w:rPr>
                </w:rPrChange>
              </w:rPr>
              <w:pPrChange w:id="204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6E9F2795" w14:textId="77777777" w:rsidTr="004373E8">
        <w:trPr>
          <w:trHeight w:val="300"/>
          <w:ins w:id="20430" w:author="瑋婷 徐" w:date="2025-01-03T16:50:00Z"/>
          <w:trPrChange w:id="20431"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20432" w:author="瑋婷 徐" w:date="2025-01-04T15:38:00Z" w16du:dateUtc="2025-01-04T07:38:00Z">
              <w:tcPr>
                <w:tcW w:w="692" w:type="pct"/>
                <w:gridSpan w:val="2"/>
                <w:hideMark/>
              </w:tcPr>
            </w:tcPrChange>
          </w:tcPr>
          <w:p w14:paraId="46562912" w14:textId="77777777" w:rsidR="003C19C7" w:rsidRPr="00C51B34" w:rsidRDefault="003C19C7">
            <w:pPr>
              <w:spacing w:line="360" w:lineRule="auto"/>
              <w:jc w:val="both"/>
              <w:rPr>
                <w:ins w:id="20433" w:author="瑋婷 徐" w:date="2025-01-03T16:50:00Z" w16du:dateUtc="2025-01-03T08:50:00Z"/>
                <w:rFonts w:ascii="Times New Roman" w:eastAsiaTheme="minorEastAsia" w:hAnsi="Times New Roman" w:cs="Times New Roman"/>
                <w:b w:val="0"/>
                <w:bCs w:val="0"/>
                <w:color w:val="000000"/>
                <w:rPrChange w:id="20434" w:author="瑋婷 徐" w:date="2025-01-06T15:36:00Z" w16du:dateUtc="2025-01-06T07:36:00Z">
                  <w:rPr>
                    <w:ins w:id="20435" w:author="瑋婷 徐" w:date="2025-01-03T16:50:00Z" w16du:dateUtc="2025-01-03T08:50:00Z"/>
                    <w:rFonts w:ascii="Calibri" w:hAnsi="Calibri" w:cs="Calibri"/>
                    <w:color w:val="000000"/>
                    <w:sz w:val="22"/>
                    <w:szCs w:val="22"/>
                  </w:rPr>
                </w:rPrChange>
              </w:rPr>
              <w:pPrChange w:id="20436" w:author="瑋婷 徐" w:date="2025-01-03T16:55:00Z" w16du:dateUtc="2025-01-03T08:55:00Z">
                <w:pPr/>
              </w:pPrChange>
            </w:pPr>
            <w:ins w:id="20437" w:author="瑋婷 徐" w:date="2025-01-03T16:50:00Z" w16du:dateUtc="2025-01-03T08:50:00Z">
              <w:r w:rsidRPr="00C51B34">
                <w:rPr>
                  <w:rFonts w:ascii="Times New Roman" w:eastAsiaTheme="minorEastAsia" w:hAnsi="Times New Roman" w:cs="Times New Roman" w:hint="eastAsia"/>
                  <w:b w:val="0"/>
                  <w:bCs w:val="0"/>
                  <w:color w:val="000000"/>
                  <w:rPrChange w:id="20438" w:author="瑋婷 徐" w:date="2025-01-06T15:36:00Z" w16du:dateUtc="2025-01-06T07:36:00Z">
                    <w:rPr>
                      <w:rFonts w:ascii="Calibri" w:hAnsi="Calibri" w:cs="Calibri" w:hint="eastAsia"/>
                      <w:color w:val="000000"/>
                      <w:sz w:val="22"/>
                      <w:szCs w:val="22"/>
                    </w:rPr>
                  </w:rPrChange>
                </w:rPr>
                <w:t>林</w:t>
              </w:r>
              <w:proofErr w:type="gramStart"/>
              <w:r w:rsidRPr="00C51B34">
                <w:rPr>
                  <w:rFonts w:ascii="Times New Roman" w:eastAsiaTheme="minorEastAsia" w:hAnsi="Times New Roman" w:cs="Times New Roman" w:hint="eastAsia"/>
                  <w:b w:val="0"/>
                  <w:bCs w:val="0"/>
                  <w:color w:val="000000"/>
                  <w:rPrChange w:id="20439" w:author="瑋婷 徐" w:date="2025-01-06T15:36:00Z" w16du:dateUtc="2025-01-06T07:36:00Z">
                    <w:rPr>
                      <w:rFonts w:ascii="Calibri" w:hAnsi="Calibri" w:cs="Calibri" w:hint="eastAsia"/>
                      <w:color w:val="000000"/>
                      <w:sz w:val="22"/>
                      <w:szCs w:val="22"/>
                    </w:rPr>
                  </w:rPrChange>
                </w:rPr>
                <w:t>鵰</w:t>
              </w:r>
              <w:proofErr w:type="gramEnd"/>
              <w:r w:rsidRPr="00C51B34">
                <w:rPr>
                  <w:rFonts w:ascii="Times New Roman" w:eastAsiaTheme="minorEastAsia" w:hAnsi="Times New Roman" w:cs="Times New Roman"/>
                  <w:b w:val="0"/>
                  <w:bCs w:val="0"/>
                  <w:color w:val="000000"/>
                  <w:rPrChange w:id="20440" w:author="瑋婷 徐" w:date="2025-01-06T15:36:00Z" w16du:dateUtc="2025-01-06T07:36:00Z">
                    <w:rPr>
                      <w:rFonts w:ascii="Calibri" w:hAnsi="Calibri" w:cs="Calibri"/>
                      <w:color w:val="000000"/>
                      <w:sz w:val="22"/>
                      <w:szCs w:val="22"/>
                    </w:rPr>
                  </w:rPrChange>
                </w:rPr>
                <w:t xml:space="preserve"> II</w:t>
              </w:r>
            </w:ins>
          </w:p>
        </w:tc>
        <w:tc>
          <w:tcPr>
            <w:tcW w:w="973" w:type="pct"/>
            <w:vAlign w:val="center"/>
            <w:hideMark/>
            <w:tcPrChange w:id="20441" w:author="瑋婷 徐" w:date="2025-01-04T15:38:00Z" w16du:dateUtc="2025-01-04T07:38:00Z">
              <w:tcPr>
                <w:tcW w:w="904" w:type="pct"/>
                <w:gridSpan w:val="2"/>
                <w:hideMark/>
              </w:tcPr>
            </w:tcPrChange>
          </w:tcPr>
          <w:p w14:paraId="727266E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42" w:author="瑋婷 徐" w:date="2025-01-03T16:50:00Z" w16du:dateUtc="2025-01-03T08:50:00Z"/>
                <w:rFonts w:ascii="Times New Roman" w:eastAsiaTheme="minorEastAsia" w:hAnsi="Times New Roman" w:cs="Times New Roman"/>
                <w:i/>
                <w:iCs/>
                <w:color w:val="000000"/>
                <w:rPrChange w:id="20443" w:author="瑋婷 徐" w:date="2025-01-06T15:36:00Z" w16du:dateUtc="2025-01-06T07:36:00Z">
                  <w:rPr>
                    <w:ins w:id="20444" w:author="瑋婷 徐" w:date="2025-01-03T16:50:00Z" w16du:dateUtc="2025-01-03T08:50:00Z"/>
                    <w:rFonts w:ascii="Calibri" w:hAnsi="Calibri" w:cs="Calibri"/>
                    <w:i/>
                    <w:iCs/>
                    <w:color w:val="000000"/>
                    <w:sz w:val="22"/>
                    <w:szCs w:val="22"/>
                  </w:rPr>
                </w:rPrChange>
              </w:rPr>
              <w:pPrChange w:id="204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46" w:author="瑋婷 徐" w:date="2025-01-03T16:50:00Z" w16du:dateUtc="2025-01-03T08:50:00Z">
              <w:r w:rsidRPr="00C51B34">
                <w:rPr>
                  <w:rFonts w:ascii="Times New Roman" w:eastAsiaTheme="minorEastAsia" w:hAnsi="Times New Roman" w:cs="Times New Roman"/>
                  <w:i/>
                  <w:iCs/>
                  <w:color w:val="000000"/>
                  <w:rPrChange w:id="20447" w:author="瑋婷 徐" w:date="2025-01-06T15:36:00Z" w16du:dateUtc="2025-01-06T07:36:00Z">
                    <w:rPr>
                      <w:rFonts w:ascii="Calibri" w:hAnsi="Calibri" w:cs="Calibri"/>
                      <w:i/>
                      <w:iCs/>
                      <w:color w:val="000000"/>
                      <w:sz w:val="22"/>
                      <w:szCs w:val="22"/>
                    </w:rPr>
                  </w:rPrChange>
                </w:rPr>
                <w:t>Ictinaetus malaiensis</w:t>
              </w:r>
            </w:ins>
          </w:p>
        </w:tc>
        <w:tc>
          <w:tcPr>
            <w:tcW w:w="163" w:type="pct"/>
            <w:noWrap/>
            <w:vAlign w:val="center"/>
            <w:hideMark/>
            <w:tcPrChange w:id="20448" w:author="瑋婷 徐" w:date="2025-01-04T15:38:00Z" w16du:dateUtc="2025-01-04T07:38:00Z">
              <w:tcPr>
                <w:tcW w:w="162" w:type="pct"/>
                <w:gridSpan w:val="2"/>
                <w:noWrap/>
                <w:hideMark/>
              </w:tcPr>
            </w:tcPrChange>
          </w:tcPr>
          <w:p w14:paraId="29E1FA0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49" w:author="瑋婷 徐" w:date="2025-01-03T16:50:00Z" w16du:dateUtc="2025-01-03T08:50:00Z"/>
                <w:rFonts w:ascii="Times New Roman" w:eastAsiaTheme="minorEastAsia" w:hAnsi="Times New Roman" w:cs="Times New Roman"/>
                <w:i/>
                <w:iCs/>
                <w:color w:val="000000"/>
                <w:rPrChange w:id="20450" w:author="瑋婷 徐" w:date="2025-01-06T15:36:00Z" w16du:dateUtc="2025-01-06T07:36:00Z">
                  <w:rPr>
                    <w:ins w:id="20451" w:author="瑋婷 徐" w:date="2025-01-03T16:50:00Z" w16du:dateUtc="2025-01-03T08:50:00Z"/>
                    <w:rFonts w:ascii="Calibri" w:hAnsi="Calibri" w:cs="Calibri"/>
                    <w:i/>
                    <w:iCs/>
                    <w:color w:val="000000"/>
                    <w:sz w:val="22"/>
                    <w:szCs w:val="22"/>
                  </w:rPr>
                </w:rPrChange>
              </w:rPr>
              <w:pPrChange w:id="204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453" w:author="瑋婷 徐" w:date="2025-01-04T15:38:00Z" w16du:dateUtc="2025-01-04T07:38:00Z">
              <w:tcPr>
                <w:tcW w:w="162" w:type="pct"/>
                <w:gridSpan w:val="2"/>
                <w:noWrap/>
                <w:hideMark/>
              </w:tcPr>
            </w:tcPrChange>
          </w:tcPr>
          <w:p w14:paraId="5D41467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54" w:author="瑋婷 徐" w:date="2025-01-03T16:50:00Z" w16du:dateUtc="2025-01-03T08:50:00Z"/>
                <w:rFonts w:ascii="Times New Roman" w:eastAsiaTheme="minorEastAsia" w:hAnsi="Times New Roman" w:cs="Times New Roman"/>
                <w:rPrChange w:id="20455" w:author="瑋婷 徐" w:date="2025-01-06T15:36:00Z" w16du:dateUtc="2025-01-06T07:36:00Z">
                  <w:rPr>
                    <w:ins w:id="20456" w:author="瑋婷 徐" w:date="2025-01-03T16:50:00Z" w16du:dateUtc="2025-01-03T08:50:00Z"/>
                    <w:rFonts w:ascii="Times New Roman" w:eastAsia="Times New Roman" w:hAnsi="Times New Roman" w:cs="Times New Roman"/>
                    <w:sz w:val="20"/>
                    <w:szCs w:val="20"/>
                  </w:rPr>
                </w:rPrChange>
              </w:rPr>
              <w:pPrChange w:id="204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458" w:author="瑋婷 徐" w:date="2025-01-04T15:38:00Z" w16du:dateUtc="2025-01-04T07:38:00Z">
              <w:tcPr>
                <w:tcW w:w="162" w:type="pct"/>
                <w:gridSpan w:val="2"/>
                <w:noWrap/>
                <w:hideMark/>
              </w:tcPr>
            </w:tcPrChange>
          </w:tcPr>
          <w:p w14:paraId="2C3A1DD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59" w:author="瑋婷 徐" w:date="2025-01-03T16:50:00Z" w16du:dateUtc="2025-01-03T08:50:00Z"/>
                <w:rFonts w:ascii="Times New Roman" w:eastAsiaTheme="minorEastAsia" w:hAnsi="Times New Roman" w:cs="Times New Roman"/>
                <w:rPrChange w:id="20460" w:author="瑋婷 徐" w:date="2025-01-06T15:36:00Z" w16du:dateUtc="2025-01-06T07:36:00Z">
                  <w:rPr>
                    <w:ins w:id="20461" w:author="瑋婷 徐" w:date="2025-01-03T16:50:00Z" w16du:dateUtc="2025-01-03T08:50:00Z"/>
                    <w:rFonts w:ascii="Times New Roman" w:eastAsia="Times New Roman" w:hAnsi="Times New Roman" w:cs="Times New Roman"/>
                    <w:sz w:val="20"/>
                    <w:szCs w:val="20"/>
                  </w:rPr>
                </w:rPrChange>
              </w:rPr>
              <w:pPrChange w:id="204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463" w:author="瑋婷 徐" w:date="2025-01-04T15:38:00Z" w16du:dateUtc="2025-01-04T07:38:00Z">
              <w:tcPr>
                <w:tcW w:w="162" w:type="pct"/>
                <w:gridSpan w:val="2"/>
                <w:noWrap/>
                <w:hideMark/>
              </w:tcPr>
            </w:tcPrChange>
          </w:tcPr>
          <w:p w14:paraId="4C97F20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64" w:author="瑋婷 徐" w:date="2025-01-03T16:50:00Z" w16du:dateUtc="2025-01-03T08:50:00Z"/>
                <w:rFonts w:ascii="Times New Roman" w:eastAsiaTheme="minorEastAsia" w:hAnsi="Times New Roman" w:cs="Times New Roman"/>
                <w:rPrChange w:id="20465" w:author="瑋婷 徐" w:date="2025-01-06T15:36:00Z" w16du:dateUtc="2025-01-06T07:36:00Z">
                  <w:rPr>
                    <w:ins w:id="20466" w:author="瑋婷 徐" w:date="2025-01-03T16:50:00Z" w16du:dateUtc="2025-01-03T08:50:00Z"/>
                    <w:rFonts w:ascii="Times New Roman" w:eastAsia="Times New Roman" w:hAnsi="Times New Roman" w:cs="Times New Roman"/>
                    <w:sz w:val="20"/>
                    <w:szCs w:val="20"/>
                  </w:rPr>
                </w:rPrChange>
              </w:rPr>
              <w:pPrChange w:id="204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468" w:author="瑋婷 徐" w:date="2025-01-04T15:38:00Z" w16du:dateUtc="2025-01-04T07:38:00Z">
              <w:tcPr>
                <w:tcW w:w="162" w:type="pct"/>
                <w:gridSpan w:val="2"/>
                <w:noWrap/>
                <w:hideMark/>
              </w:tcPr>
            </w:tcPrChange>
          </w:tcPr>
          <w:p w14:paraId="7C2C314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69" w:author="瑋婷 徐" w:date="2025-01-03T16:50:00Z" w16du:dateUtc="2025-01-03T08:50:00Z"/>
                <w:rFonts w:ascii="Times New Roman" w:eastAsiaTheme="minorEastAsia" w:hAnsi="Times New Roman" w:cs="Times New Roman"/>
                <w:rPrChange w:id="20470" w:author="瑋婷 徐" w:date="2025-01-06T15:36:00Z" w16du:dateUtc="2025-01-06T07:36:00Z">
                  <w:rPr>
                    <w:ins w:id="20471" w:author="瑋婷 徐" w:date="2025-01-03T16:50:00Z" w16du:dateUtc="2025-01-03T08:50:00Z"/>
                    <w:rFonts w:ascii="Times New Roman" w:eastAsia="Times New Roman" w:hAnsi="Times New Roman" w:cs="Times New Roman"/>
                    <w:sz w:val="20"/>
                    <w:szCs w:val="20"/>
                  </w:rPr>
                </w:rPrChange>
              </w:rPr>
              <w:pPrChange w:id="204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473" w:author="瑋婷 徐" w:date="2025-01-04T15:38:00Z" w16du:dateUtc="2025-01-04T07:38:00Z">
              <w:tcPr>
                <w:tcW w:w="162" w:type="pct"/>
                <w:gridSpan w:val="2"/>
                <w:noWrap/>
                <w:hideMark/>
              </w:tcPr>
            </w:tcPrChange>
          </w:tcPr>
          <w:p w14:paraId="466C83D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74" w:author="瑋婷 徐" w:date="2025-01-03T16:50:00Z" w16du:dateUtc="2025-01-03T08:50:00Z"/>
                <w:rFonts w:ascii="Times New Roman" w:eastAsiaTheme="minorEastAsia" w:hAnsi="Times New Roman" w:cs="Times New Roman"/>
                <w:rPrChange w:id="20475" w:author="瑋婷 徐" w:date="2025-01-06T15:36:00Z" w16du:dateUtc="2025-01-06T07:36:00Z">
                  <w:rPr>
                    <w:ins w:id="20476" w:author="瑋婷 徐" w:date="2025-01-03T16:50:00Z" w16du:dateUtc="2025-01-03T08:50:00Z"/>
                    <w:rFonts w:ascii="Times New Roman" w:eastAsia="Times New Roman" w:hAnsi="Times New Roman" w:cs="Times New Roman"/>
                    <w:sz w:val="20"/>
                    <w:szCs w:val="20"/>
                  </w:rPr>
                </w:rPrChange>
              </w:rPr>
              <w:pPrChange w:id="204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478" w:author="瑋婷 徐" w:date="2025-01-04T15:38:00Z" w16du:dateUtc="2025-01-04T07:38:00Z">
              <w:tcPr>
                <w:tcW w:w="162" w:type="pct"/>
                <w:gridSpan w:val="2"/>
                <w:noWrap/>
                <w:hideMark/>
              </w:tcPr>
            </w:tcPrChange>
          </w:tcPr>
          <w:p w14:paraId="4C0A5E0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79" w:author="瑋婷 徐" w:date="2025-01-03T16:50:00Z" w16du:dateUtc="2025-01-03T08:50:00Z"/>
                <w:rFonts w:ascii="Times New Roman" w:eastAsiaTheme="minorEastAsia" w:hAnsi="Times New Roman" w:cs="Times New Roman"/>
                <w:rPrChange w:id="20480" w:author="瑋婷 徐" w:date="2025-01-06T15:36:00Z" w16du:dateUtc="2025-01-06T07:36:00Z">
                  <w:rPr>
                    <w:ins w:id="20481" w:author="瑋婷 徐" w:date="2025-01-03T16:50:00Z" w16du:dateUtc="2025-01-03T08:50:00Z"/>
                    <w:rFonts w:ascii="Times New Roman" w:eastAsia="Times New Roman" w:hAnsi="Times New Roman" w:cs="Times New Roman"/>
                    <w:sz w:val="20"/>
                    <w:szCs w:val="20"/>
                  </w:rPr>
                </w:rPrChange>
              </w:rPr>
              <w:pPrChange w:id="204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483" w:author="瑋婷 徐" w:date="2025-01-04T15:38:00Z" w16du:dateUtc="2025-01-04T07:38:00Z">
              <w:tcPr>
                <w:tcW w:w="162" w:type="pct"/>
                <w:gridSpan w:val="2"/>
                <w:noWrap/>
                <w:hideMark/>
              </w:tcPr>
            </w:tcPrChange>
          </w:tcPr>
          <w:p w14:paraId="44C59EE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84" w:author="瑋婷 徐" w:date="2025-01-03T16:50:00Z" w16du:dateUtc="2025-01-03T08:50:00Z"/>
                <w:rFonts w:ascii="Times New Roman" w:eastAsiaTheme="minorEastAsia" w:hAnsi="Times New Roman" w:cs="Times New Roman"/>
                <w:rPrChange w:id="20485" w:author="瑋婷 徐" w:date="2025-01-06T15:36:00Z" w16du:dateUtc="2025-01-06T07:36:00Z">
                  <w:rPr>
                    <w:ins w:id="20486" w:author="瑋婷 徐" w:date="2025-01-03T16:50:00Z" w16du:dateUtc="2025-01-03T08:50:00Z"/>
                    <w:rFonts w:ascii="Times New Roman" w:eastAsia="Times New Roman" w:hAnsi="Times New Roman" w:cs="Times New Roman"/>
                    <w:sz w:val="20"/>
                    <w:szCs w:val="20"/>
                  </w:rPr>
                </w:rPrChange>
              </w:rPr>
              <w:pPrChange w:id="204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488" w:author="瑋婷 徐" w:date="2025-01-04T15:38:00Z" w16du:dateUtc="2025-01-04T07:38:00Z">
              <w:tcPr>
                <w:tcW w:w="162" w:type="pct"/>
                <w:noWrap/>
                <w:hideMark/>
              </w:tcPr>
            </w:tcPrChange>
          </w:tcPr>
          <w:p w14:paraId="6C6E3A3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89" w:author="瑋婷 徐" w:date="2025-01-03T16:50:00Z" w16du:dateUtc="2025-01-03T08:50:00Z"/>
                <w:rFonts w:ascii="Times New Roman" w:eastAsiaTheme="minorEastAsia" w:hAnsi="Times New Roman" w:cs="Times New Roman"/>
                <w:rPrChange w:id="20490" w:author="瑋婷 徐" w:date="2025-01-06T15:36:00Z" w16du:dateUtc="2025-01-06T07:36:00Z">
                  <w:rPr>
                    <w:ins w:id="20491" w:author="瑋婷 徐" w:date="2025-01-03T16:50:00Z" w16du:dateUtc="2025-01-03T08:50:00Z"/>
                    <w:rFonts w:ascii="Times New Roman" w:eastAsia="Times New Roman" w:hAnsi="Times New Roman" w:cs="Times New Roman"/>
                    <w:sz w:val="20"/>
                    <w:szCs w:val="20"/>
                  </w:rPr>
                </w:rPrChange>
              </w:rPr>
              <w:pPrChange w:id="204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493" w:author="瑋婷 徐" w:date="2025-01-04T15:38:00Z" w16du:dateUtc="2025-01-04T07:38:00Z">
              <w:tcPr>
                <w:tcW w:w="162" w:type="pct"/>
                <w:gridSpan w:val="2"/>
                <w:noWrap/>
                <w:hideMark/>
              </w:tcPr>
            </w:tcPrChange>
          </w:tcPr>
          <w:p w14:paraId="5BBC4D8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94" w:author="瑋婷 徐" w:date="2025-01-03T16:50:00Z" w16du:dateUtc="2025-01-03T08:50:00Z"/>
                <w:rFonts w:ascii="Times New Roman" w:eastAsiaTheme="minorEastAsia" w:hAnsi="Times New Roman" w:cs="Times New Roman"/>
                <w:color w:val="000000"/>
                <w:rPrChange w:id="20495" w:author="瑋婷 徐" w:date="2025-01-06T15:36:00Z" w16du:dateUtc="2025-01-06T07:36:00Z">
                  <w:rPr>
                    <w:ins w:id="20496" w:author="瑋婷 徐" w:date="2025-01-03T16:50:00Z" w16du:dateUtc="2025-01-03T08:50:00Z"/>
                    <w:rFonts w:ascii="Calibri" w:hAnsi="Calibri" w:cs="Calibri"/>
                    <w:color w:val="000000"/>
                    <w:sz w:val="22"/>
                    <w:szCs w:val="22"/>
                  </w:rPr>
                </w:rPrChange>
              </w:rPr>
              <w:pPrChange w:id="204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98" w:author="瑋婷 徐" w:date="2025-01-03T16:50:00Z" w16du:dateUtc="2025-01-03T08:50:00Z">
              <w:r w:rsidRPr="00C51B34">
                <w:rPr>
                  <w:rFonts w:ascii="Times New Roman" w:eastAsiaTheme="minorEastAsia" w:hAnsi="Times New Roman" w:cs="Times New Roman"/>
                  <w:color w:val="000000"/>
                  <w:rPrChange w:id="20499"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500" w:author="瑋婷 徐" w:date="2025-01-04T15:38:00Z" w16du:dateUtc="2025-01-04T07:38:00Z">
              <w:tcPr>
                <w:tcW w:w="162" w:type="pct"/>
                <w:gridSpan w:val="2"/>
                <w:noWrap/>
                <w:hideMark/>
              </w:tcPr>
            </w:tcPrChange>
          </w:tcPr>
          <w:p w14:paraId="61F8514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01" w:author="瑋婷 徐" w:date="2025-01-03T16:50:00Z" w16du:dateUtc="2025-01-03T08:50:00Z"/>
                <w:rFonts w:ascii="Times New Roman" w:eastAsiaTheme="minorEastAsia" w:hAnsi="Times New Roman" w:cs="Times New Roman"/>
                <w:color w:val="000000"/>
                <w:rPrChange w:id="20502" w:author="瑋婷 徐" w:date="2025-01-06T15:36:00Z" w16du:dateUtc="2025-01-06T07:36:00Z">
                  <w:rPr>
                    <w:ins w:id="20503" w:author="瑋婷 徐" w:date="2025-01-03T16:50:00Z" w16du:dateUtc="2025-01-03T08:50:00Z"/>
                    <w:rFonts w:ascii="Calibri" w:hAnsi="Calibri" w:cs="Calibri"/>
                    <w:color w:val="000000"/>
                    <w:sz w:val="22"/>
                    <w:szCs w:val="22"/>
                  </w:rPr>
                </w:rPrChange>
              </w:rPr>
              <w:pPrChange w:id="205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05" w:author="瑋婷 徐" w:date="2025-01-04T15:38:00Z" w16du:dateUtc="2025-01-04T07:38:00Z">
              <w:tcPr>
                <w:tcW w:w="162" w:type="pct"/>
                <w:gridSpan w:val="2"/>
                <w:noWrap/>
                <w:hideMark/>
              </w:tcPr>
            </w:tcPrChange>
          </w:tcPr>
          <w:p w14:paraId="0E52BA9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06" w:author="瑋婷 徐" w:date="2025-01-03T16:50:00Z" w16du:dateUtc="2025-01-03T08:50:00Z"/>
                <w:rFonts w:ascii="Times New Roman" w:eastAsiaTheme="minorEastAsia" w:hAnsi="Times New Roman" w:cs="Times New Roman"/>
                <w:rPrChange w:id="20507" w:author="瑋婷 徐" w:date="2025-01-06T15:36:00Z" w16du:dateUtc="2025-01-06T07:36:00Z">
                  <w:rPr>
                    <w:ins w:id="20508" w:author="瑋婷 徐" w:date="2025-01-03T16:50:00Z" w16du:dateUtc="2025-01-03T08:50:00Z"/>
                    <w:rFonts w:ascii="Times New Roman" w:eastAsia="Times New Roman" w:hAnsi="Times New Roman" w:cs="Times New Roman"/>
                    <w:sz w:val="20"/>
                    <w:szCs w:val="20"/>
                  </w:rPr>
                </w:rPrChange>
              </w:rPr>
              <w:pPrChange w:id="205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10" w:author="瑋婷 徐" w:date="2025-01-04T15:38:00Z" w16du:dateUtc="2025-01-04T07:38:00Z">
              <w:tcPr>
                <w:tcW w:w="162" w:type="pct"/>
                <w:gridSpan w:val="2"/>
                <w:noWrap/>
                <w:hideMark/>
              </w:tcPr>
            </w:tcPrChange>
          </w:tcPr>
          <w:p w14:paraId="16CD8D6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11" w:author="瑋婷 徐" w:date="2025-01-03T16:50:00Z" w16du:dateUtc="2025-01-03T08:50:00Z"/>
                <w:rFonts w:ascii="Times New Roman" w:eastAsiaTheme="minorEastAsia" w:hAnsi="Times New Roman" w:cs="Times New Roman"/>
                <w:rPrChange w:id="20512" w:author="瑋婷 徐" w:date="2025-01-06T15:36:00Z" w16du:dateUtc="2025-01-06T07:36:00Z">
                  <w:rPr>
                    <w:ins w:id="20513" w:author="瑋婷 徐" w:date="2025-01-03T16:50:00Z" w16du:dateUtc="2025-01-03T08:50:00Z"/>
                    <w:rFonts w:ascii="Times New Roman" w:eastAsia="Times New Roman" w:hAnsi="Times New Roman" w:cs="Times New Roman"/>
                    <w:sz w:val="20"/>
                    <w:szCs w:val="20"/>
                  </w:rPr>
                </w:rPrChange>
              </w:rPr>
              <w:pPrChange w:id="205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15" w:author="瑋婷 徐" w:date="2025-01-04T15:38:00Z" w16du:dateUtc="2025-01-04T07:38:00Z">
              <w:tcPr>
                <w:tcW w:w="162" w:type="pct"/>
                <w:gridSpan w:val="2"/>
                <w:noWrap/>
                <w:hideMark/>
              </w:tcPr>
            </w:tcPrChange>
          </w:tcPr>
          <w:p w14:paraId="66B73C2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16" w:author="瑋婷 徐" w:date="2025-01-03T16:50:00Z" w16du:dateUtc="2025-01-03T08:50:00Z"/>
                <w:rFonts w:ascii="Times New Roman" w:eastAsiaTheme="minorEastAsia" w:hAnsi="Times New Roman" w:cs="Times New Roman"/>
                <w:rPrChange w:id="20517" w:author="瑋婷 徐" w:date="2025-01-06T15:36:00Z" w16du:dateUtc="2025-01-06T07:36:00Z">
                  <w:rPr>
                    <w:ins w:id="20518" w:author="瑋婷 徐" w:date="2025-01-03T16:50:00Z" w16du:dateUtc="2025-01-03T08:50:00Z"/>
                    <w:rFonts w:ascii="Times New Roman" w:eastAsia="Times New Roman" w:hAnsi="Times New Roman" w:cs="Times New Roman"/>
                    <w:sz w:val="20"/>
                    <w:szCs w:val="20"/>
                  </w:rPr>
                </w:rPrChange>
              </w:rPr>
              <w:pPrChange w:id="205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20" w:author="瑋婷 徐" w:date="2025-01-04T15:38:00Z" w16du:dateUtc="2025-01-04T07:38:00Z">
              <w:tcPr>
                <w:tcW w:w="162" w:type="pct"/>
                <w:gridSpan w:val="2"/>
                <w:noWrap/>
                <w:hideMark/>
              </w:tcPr>
            </w:tcPrChange>
          </w:tcPr>
          <w:p w14:paraId="1E8B8EC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21" w:author="瑋婷 徐" w:date="2025-01-03T16:50:00Z" w16du:dateUtc="2025-01-03T08:50:00Z"/>
                <w:rFonts w:ascii="Times New Roman" w:eastAsiaTheme="minorEastAsia" w:hAnsi="Times New Roman" w:cs="Times New Roman"/>
                <w:rPrChange w:id="20522" w:author="瑋婷 徐" w:date="2025-01-06T15:36:00Z" w16du:dateUtc="2025-01-06T07:36:00Z">
                  <w:rPr>
                    <w:ins w:id="20523" w:author="瑋婷 徐" w:date="2025-01-03T16:50:00Z" w16du:dateUtc="2025-01-03T08:50:00Z"/>
                    <w:rFonts w:ascii="Times New Roman" w:eastAsia="Times New Roman" w:hAnsi="Times New Roman" w:cs="Times New Roman"/>
                    <w:sz w:val="20"/>
                    <w:szCs w:val="20"/>
                  </w:rPr>
                </w:rPrChange>
              </w:rPr>
              <w:pPrChange w:id="205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25" w:author="瑋婷 徐" w:date="2025-01-04T15:38:00Z" w16du:dateUtc="2025-01-04T07:38:00Z">
              <w:tcPr>
                <w:tcW w:w="162" w:type="pct"/>
                <w:gridSpan w:val="2"/>
                <w:noWrap/>
                <w:hideMark/>
              </w:tcPr>
            </w:tcPrChange>
          </w:tcPr>
          <w:p w14:paraId="6AF1C76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26" w:author="瑋婷 徐" w:date="2025-01-03T16:50:00Z" w16du:dateUtc="2025-01-03T08:50:00Z"/>
                <w:rFonts w:ascii="Times New Roman" w:eastAsiaTheme="minorEastAsia" w:hAnsi="Times New Roman" w:cs="Times New Roman"/>
                <w:rPrChange w:id="20527" w:author="瑋婷 徐" w:date="2025-01-06T15:36:00Z" w16du:dateUtc="2025-01-06T07:36:00Z">
                  <w:rPr>
                    <w:ins w:id="20528" w:author="瑋婷 徐" w:date="2025-01-03T16:50:00Z" w16du:dateUtc="2025-01-03T08:50:00Z"/>
                    <w:rFonts w:ascii="Times New Roman" w:eastAsia="Times New Roman" w:hAnsi="Times New Roman" w:cs="Times New Roman"/>
                    <w:sz w:val="20"/>
                    <w:szCs w:val="20"/>
                  </w:rPr>
                </w:rPrChange>
              </w:rPr>
              <w:pPrChange w:id="205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30" w:author="瑋婷 徐" w:date="2025-01-04T15:38:00Z" w16du:dateUtc="2025-01-04T07:38:00Z">
              <w:tcPr>
                <w:tcW w:w="162" w:type="pct"/>
                <w:gridSpan w:val="2"/>
                <w:noWrap/>
                <w:hideMark/>
              </w:tcPr>
            </w:tcPrChange>
          </w:tcPr>
          <w:p w14:paraId="587C9DF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31" w:author="瑋婷 徐" w:date="2025-01-03T16:50:00Z" w16du:dateUtc="2025-01-03T08:50:00Z"/>
                <w:rFonts w:ascii="Times New Roman" w:eastAsiaTheme="minorEastAsia" w:hAnsi="Times New Roman" w:cs="Times New Roman"/>
                <w:rPrChange w:id="20532" w:author="瑋婷 徐" w:date="2025-01-06T15:36:00Z" w16du:dateUtc="2025-01-06T07:36:00Z">
                  <w:rPr>
                    <w:ins w:id="20533" w:author="瑋婷 徐" w:date="2025-01-03T16:50:00Z" w16du:dateUtc="2025-01-03T08:50:00Z"/>
                    <w:rFonts w:ascii="Times New Roman" w:eastAsia="Times New Roman" w:hAnsi="Times New Roman" w:cs="Times New Roman"/>
                    <w:sz w:val="20"/>
                    <w:szCs w:val="20"/>
                  </w:rPr>
                </w:rPrChange>
              </w:rPr>
              <w:pPrChange w:id="205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35" w:author="瑋婷 徐" w:date="2025-01-04T15:38:00Z" w16du:dateUtc="2025-01-04T07:38:00Z">
              <w:tcPr>
                <w:tcW w:w="162" w:type="pct"/>
                <w:gridSpan w:val="2"/>
                <w:noWrap/>
                <w:hideMark/>
              </w:tcPr>
            </w:tcPrChange>
          </w:tcPr>
          <w:p w14:paraId="3FC46F2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36" w:author="瑋婷 徐" w:date="2025-01-03T16:50:00Z" w16du:dateUtc="2025-01-03T08:50:00Z"/>
                <w:rFonts w:ascii="Times New Roman" w:eastAsiaTheme="minorEastAsia" w:hAnsi="Times New Roman" w:cs="Times New Roman"/>
                <w:rPrChange w:id="20537" w:author="瑋婷 徐" w:date="2025-01-06T15:36:00Z" w16du:dateUtc="2025-01-06T07:36:00Z">
                  <w:rPr>
                    <w:ins w:id="20538" w:author="瑋婷 徐" w:date="2025-01-03T16:50:00Z" w16du:dateUtc="2025-01-03T08:50:00Z"/>
                    <w:rFonts w:ascii="Times New Roman" w:eastAsia="Times New Roman" w:hAnsi="Times New Roman" w:cs="Times New Roman"/>
                    <w:sz w:val="20"/>
                    <w:szCs w:val="20"/>
                  </w:rPr>
                </w:rPrChange>
              </w:rPr>
              <w:pPrChange w:id="205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40" w:author="瑋婷 徐" w:date="2025-01-04T15:38:00Z" w16du:dateUtc="2025-01-04T07:38:00Z">
              <w:tcPr>
                <w:tcW w:w="162" w:type="pct"/>
                <w:gridSpan w:val="2"/>
                <w:noWrap/>
                <w:hideMark/>
              </w:tcPr>
            </w:tcPrChange>
          </w:tcPr>
          <w:p w14:paraId="6DE84ED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41" w:author="瑋婷 徐" w:date="2025-01-03T16:50:00Z" w16du:dateUtc="2025-01-03T08:50:00Z"/>
                <w:rFonts w:ascii="Times New Roman" w:eastAsiaTheme="minorEastAsia" w:hAnsi="Times New Roman" w:cs="Times New Roman"/>
                <w:rPrChange w:id="20542" w:author="瑋婷 徐" w:date="2025-01-06T15:36:00Z" w16du:dateUtc="2025-01-06T07:36:00Z">
                  <w:rPr>
                    <w:ins w:id="20543" w:author="瑋婷 徐" w:date="2025-01-03T16:50:00Z" w16du:dateUtc="2025-01-03T08:50:00Z"/>
                    <w:rFonts w:ascii="Times New Roman" w:eastAsia="Times New Roman" w:hAnsi="Times New Roman" w:cs="Times New Roman"/>
                    <w:sz w:val="20"/>
                    <w:szCs w:val="20"/>
                  </w:rPr>
                </w:rPrChange>
              </w:rPr>
              <w:pPrChange w:id="205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45" w:author="瑋婷 徐" w:date="2025-01-04T15:38:00Z" w16du:dateUtc="2025-01-04T07:38:00Z">
              <w:tcPr>
                <w:tcW w:w="162" w:type="pct"/>
                <w:gridSpan w:val="2"/>
                <w:noWrap/>
                <w:hideMark/>
              </w:tcPr>
            </w:tcPrChange>
          </w:tcPr>
          <w:p w14:paraId="042609C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46" w:author="瑋婷 徐" w:date="2025-01-03T16:50:00Z" w16du:dateUtc="2025-01-03T08:50:00Z"/>
                <w:rFonts w:ascii="Times New Roman" w:eastAsiaTheme="minorEastAsia" w:hAnsi="Times New Roman" w:cs="Times New Roman"/>
                <w:rPrChange w:id="20547" w:author="瑋婷 徐" w:date="2025-01-06T15:36:00Z" w16du:dateUtc="2025-01-06T07:36:00Z">
                  <w:rPr>
                    <w:ins w:id="20548" w:author="瑋婷 徐" w:date="2025-01-03T16:50:00Z" w16du:dateUtc="2025-01-03T08:50:00Z"/>
                    <w:rFonts w:ascii="Times New Roman" w:eastAsia="Times New Roman" w:hAnsi="Times New Roman" w:cs="Times New Roman"/>
                    <w:sz w:val="20"/>
                    <w:szCs w:val="20"/>
                  </w:rPr>
                </w:rPrChange>
              </w:rPr>
              <w:pPrChange w:id="205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550" w:author="瑋婷 徐" w:date="2025-01-04T15:38:00Z" w16du:dateUtc="2025-01-04T07:38:00Z">
              <w:tcPr>
                <w:tcW w:w="164" w:type="pct"/>
                <w:gridSpan w:val="2"/>
                <w:noWrap/>
                <w:hideMark/>
              </w:tcPr>
            </w:tcPrChange>
          </w:tcPr>
          <w:p w14:paraId="4252695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551" w:author="瑋婷 徐" w:date="2025-01-03T16:50:00Z" w16du:dateUtc="2025-01-03T08:50:00Z"/>
                <w:rFonts w:ascii="Times New Roman" w:eastAsiaTheme="minorEastAsia" w:hAnsi="Times New Roman" w:cs="Times New Roman"/>
                <w:rPrChange w:id="20552" w:author="瑋婷 徐" w:date="2025-01-06T15:36:00Z" w16du:dateUtc="2025-01-06T07:36:00Z">
                  <w:rPr>
                    <w:ins w:id="20553" w:author="瑋婷 徐" w:date="2025-01-03T16:50:00Z" w16du:dateUtc="2025-01-03T08:50:00Z"/>
                    <w:rFonts w:ascii="Times New Roman" w:eastAsia="Times New Roman" w:hAnsi="Times New Roman" w:cs="Times New Roman"/>
                    <w:sz w:val="20"/>
                    <w:szCs w:val="20"/>
                  </w:rPr>
                </w:rPrChange>
              </w:rPr>
              <w:pPrChange w:id="205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C51B34" w14:paraId="3E2229F0" w14:textId="77777777" w:rsidTr="004373E8">
        <w:trPr>
          <w:cnfStyle w:val="000000100000" w:firstRow="0" w:lastRow="0" w:firstColumn="0" w:lastColumn="0" w:oddVBand="0" w:evenVBand="0" w:oddHBand="1" w:evenHBand="0" w:firstRowFirstColumn="0" w:firstRowLastColumn="0" w:lastRowFirstColumn="0" w:lastRowLastColumn="0"/>
          <w:trHeight w:val="300"/>
          <w:ins w:id="20555"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6ABE7331" w14:textId="77777777" w:rsidR="003C19C7" w:rsidRPr="00C51B34" w:rsidRDefault="003C19C7">
            <w:pPr>
              <w:spacing w:line="360" w:lineRule="auto"/>
              <w:jc w:val="both"/>
              <w:rPr>
                <w:ins w:id="20556" w:author="瑋婷 徐" w:date="2025-01-03T16:50:00Z" w16du:dateUtc="2025-01-03T08:50:00Z"/>
                <w:rFonts w:ascii="Times New Roman" w:eastAsiaTheme="minorEastAsia" w:hAnsi="Times New Roman" w:cs="Times New Roman"/>
                <w:b w:val="0"/>
                <w:bCs w:val="0"/>
                <w:color w:val="000000"/>
                <w:rPrChange w:id="20557" w:author="瑋婷 徐" w:date="2025-01-06T15:36:00Z" w16du:dateUtc="2025-01-06T07:36:00Z">
                  <w:rPr>
                    <w:ins w:id="20558" w:author="瑋婷 徐" w:date="2025-01-03T16:50:00Z" w16du:dateUtc="2025-01-03T08:50:00Z"/>
                    <w:rFonts w:ascii="Calibri" w:hAnsi="Calibri" w:cs="Calibri"/>
                    <w:color w:val="000000"/>
                    <w:sz w:val="22"/>
                    <w:szCs w:val="22"/>
                  </w:rPr>
                </w:rPrChange>
              </w:rPr>
              <w:pPrChange w:id="20559" w:author="瑋婷 徐" w:date="2025-01-03T16:55:00Z" w16du:dateUtc="2025-01-03T08:55:00Z">
                <w:pPr/>
              </w:pPrChange>
            </w:pPr>
            <w:ins w:id="20560" w:author="瑋婷 徐" w:date="2025-01-03T16:50:00Z" w16du:dateUtc="2025-01-03T08:50:00Z">
              <w:r w:rsidRPr="00C51B34">
                <w:rPr>
                  <w:rFonts w:ascii="Times New Roman" w:eastAsiaTheme="minorEastAsia" w:hAnsi="Times New Roman" w:cs="Times New Roman" w:hint="eastAsia"/>
                  <w:b w:val="0"/>
                  <w:bCs w:val="0"/>
                  <w:color w:val="000000"/>
                  <w:rPrChange w:id="20561" w:author="瑋婷 徐" w:date="2025-01-06T15:36:00Z" w16du:dateUtc="2025-01-06T07:36:00Z">
                    <w:rPr>
                      <w:rFonts w:ascii="Calibri" w:hAnsi="Calibri" w:cs="Calibri" w:hint="eastAsia"/>
                      <w:color w:val="000000"/>
                      <w:sz w:val="22"/>
                      <w:szCs w:val="22"/>
                    </w:rPr>
                  </w:rPrChange>
                </w:rPr>
                <w:t>鳳頭蒼鷹</w:t>
              </w:r>
              <w:r w:rsidRPr="00C51B34">
                <w:rPr>
                  <w:rFonts w:ascii="Times New Roman" w:eastAsiaTheme="minorEastAsia" w:hAnsi="Times New Roman" w:cs="Times New Roman"/>
                  <w:b w:val="0"/>
                  <w:bCs w:val="0"/>
                  <w:color w:val="000000"/>
                  <w:rPrChange w:id="20562"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0563"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0564" w:author="瑋婷 徐" w:date="2025-01-06T15:36:00Z" w16du:dateUtc="2025-01-06T07:36:00Z">
                    <w:rPr>
                      <w:rFonts w:ascii="Calibri" w:hAnsi="Calibri" w:cs="Calibri"/>
                      <w:color w:val="000000"/>
                      <w:sz w:val="22"/>
                      <w:szCs w:val="22"/>
                    </w:rPr>
                  </w:rPrChange>
                </w:rPr>
                <w:t xml:space="preserve"> II</w:t>
              </w:r>
            </w:ins>
          </w:p>
        </w:tc>
        <w:tc>
          <w:tcPr>
            <w:tcW w:w="973" w:type="pct"/>
            <w:vAlign w:val="center"/>
            <w:hideMark/>
          </w:tcPr>
          <w:p w14:paraId="2756069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65" w:author="瑋婷 徐" w:date="2025-01-03T16:50:00Z" w16du:dateUtc="2025-01-03T08:50:00Z"/>
                <w:rFonts w:ascii="Times New Roman" w:eastAsiaTheme="minorEastAsia" w:hAnsi="Times New Roman" w:cs="Times New Roman"/>
                <w:i/>
                <w:iCs/>
                <w:color w:val="000000"/>
                <w:rPrChange w:id="20566" w:author="瑋婷 徐" w:date="2025-01-06T15:36:00Z" w16du:dateUtc="2025-01-06T07:36:00Z">
                  <w:rPr>
                    <w:ins w:id="20567" w:author="瑋婷 徐" w:date="2025-01-03T16:50:00Z" w16du:dateUtc="2025-01-03T08:50:00Z"/>
                    <w:rFonts w:ascii="Calibri" w:hAnsi="Calibri" w:cs="Calibri"/>
                    <w:i/>
                    <w:iCs/>
                    <w:color w:val="000000"/>
                    <w:sz w:val="22"/>
                    <w:szCs w:val="22"/>
                  </w:rPr>
                </w:rPrChange>
              </w:rPr>
              <w:pPrChange w:id="205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69" w:author="瑋婷 徐" w:date="2025-01-03T16:50:00Z" w16du:dateUtc="2025-01-03T08:50:00Z">
              <w:r w:rsidRPr="00C51B34">
                <w:rPr>
                  <w:rFonts w:ascii="Times New Roman" w:eastAsiaTheme="minorEastAsia" w:hAnsi="Times New Roman" w:cs="Times New Roman"/>
                  <w:i/>
                  <w:iCs/>
                  <w:color w:val="000000"/>
                  <w:rPrChange w:id="20570" w:author="瑋婷 徐" w:date="2025-01-06T15:36:00Z" w16du:dateUtc="2025-01-06T07:36:00Z">
                    <w:rPr>
                      <w:rFonts w:ascii="Calibri" w:hAnsi="Calibri" w:cs="Calibri"/>
                      <w:i/>
                      <w:iCs/>
                      <w:color w:val="000000"/>
                      <w:sz w:val="22"/>
                      <w:szCs w:val="22"/>
                    </w:rPr>
                  </w:rPrChange>
                </w:rPr>
                <w:t>Accipiter trivirgatus</w:t>
              </w:r>
            </w:ins>
          </w:p>
        </w:tc>
        <w:tc>
          <w:tcPr>
            <w:tcW w:w="163" w:type="pct"/>
            <w:noWrap/>
            <w:vAlign w:val="center"/>
            <w:hideMark/>
          </w:tcPr>
          <w:p w14:paraId="2A47253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71" w:author="瑋婷 徐" w:date="2025-01-03T16:50:00Z" w16du:dateUtc="2025-01-03T08:50:00Z"/>
                <w:rFonts w:ascii="Times New Roman" w:eastAsiaTheme="minorEastAsia" w:hAnsi="Times New Roman" w:cs="Times New Roman"/>
                <w:i/>
                <w:iCs/>
                <w:color w:val="000000"/>
                <w:rPrChange w:id="20572" w:author="瑋婷 徐" w:date="2025-01-06T15:36:00Z" w16du:dateUtc="2025-01-06T07:36:00Z">
                  <w:rPr>
                    <w:ins w:id="20573" w:author="瑋婷 徐" w:date="2025-01-03T16:50:00Z" w16du:dateUtc="2025-01-03T08:50:00Z"/>
                    <w:rFonts w:ascii="Calibri" w:hAnsi="Calibri" w:cs="Calibri"/>
                    <w:i/>
                    <w:iCs/>
                    <w:color w:val="000000"/>
                    <w:sz w:val="22"/>
                    <w:szCs w:val="22"/>
                  </w:rPr>
                </w:rPrChange>
              </w:rPr>
              <w:pPrChange w:id="205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66AC94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75" w:author="瑋婷 徐" w:date="2025-01-03T16:50:00Z" w16du:dateUtc="2025-01-03T08:50:00Z"/>
                <w:rFonts w:ascii="Times New Roman" w:eastAsiaTheme="minorEastAsia" w:hAnsi="Times New Roman" w:cs="Times New Roman"/>
                <w:color w:val="000000"/>
                <w:rPrChange w:id="20576" w:author="瑋婷 徐" w:date="2025-01-06T15:36:00Z" w16du:dateUtc="2025-01-06T07:36:00Z">
                  <w:rPr>
                    <w:ins w:id="20577" w:author="瑋婷 徐" w:date="2025-01-03T16:50:00Z" w16du:dateUtc="2025-01-03T08:50:00Z"/>
                    <w:rFonts w:ascii="Calibri" w:hAnsi="Calibri" w:cs="Calibri"/>
                    <w:color w:val="000000"/>
                    <w:sz w:val="22"/>
                    <w:szCs w:val="22"/>
                  </w:rPr>
                </w:rPrChange>
              </w:rPr>
              <w:pPrChange w:id="205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79" w:author="瑋婷 徐" w:date="2025-01-03T16:50:00Z" w16du:dateUtc="2025-01-03T08:50:00Z">
              <w:r w:rsidRPr="00C51B34">
                <w:rPr>
                  <w:rFonts w:ascii="Times New Roman" w:eastAsiaTheme="minorEastAsia" w:hAnsi="Times New Roman" w:cs="Times New Roman"/>
                  <w:color w:val="000000"/>
                  <w:rPrChange w:id="20580"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49B97C8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81" w:author="瑋婷 徐" w:date="2025-01-03T16:50:00Z" w16du:dateUtc="2025-01-03T08:50:00Z"/>
                <w:rFonts w:ascii="Times New Roman" w:eastAsiaTheme="minorEastAsia" w:hAnsi="Times New Roman" w:cs="Times New Roman"/>
                <w:color w:val="000000"/>
                <w:rPrChange w:id="20582" w:author="瑋婷 徐" w:date="2025-01-06T15:36:00Z" w16du:dateUtc="2025-01-06T07:36:00Z">
                  <w:rPr>
                    <w:ins w:id="20583" w:author="瑋婷 徐" w:date="2025-01-03T16:50:00Z" w16du:dateUtc="2025-01-03T08:50:00Z"/>
                    <w:rFonts w:ascii="Calibri" w:hAnsi="Calibri" w:cs="Calibri"/>
                    <w:color w:val="000000"/>
                    <w:sz w:val="22"/>
                    <w:szCs w:val="22"/>
                  </w:rPr>
                </w:rPrChange>
              </w:rPr>
              <w:pPrChange w:id="205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BEAC33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85" w:author="瑋婷 徐" w:date="2025-01-03T16:50:00Z" w16du:dateUtc="2025-01-03T08:50:00Z"/>
                <w:rFonts w:ascii="Times New Roman" w:eastAsiaTheme="minorEastAsia" w:hAnsi="Times New Roman" w:cs="Times New Roman"/>
                <w:rPrChange w:id="20586" w:author="瑋婷 徐" w:date="2025-01-06T15:36:00Z" w16du:dateUtc="2025-01-06T07:36:00Z">
                  <w:rPr>
                    <w:ins w:id="20587" w:author="瑋婷 徐" w:date="2025-01-03T16:50:00Z" w16du:dateUtc="2025-01-03T08:50:00Z"/>
                    <w:rFonts w:ascii="Times New Roman" w:eastAsia="Times New Roman" w:hAnsi="Times New Roman" w:cs="Times New Roman"/>
                    <w:sz w:val="20"/>
                    <w:szCs w:val="20"/>
                  </w:rPr>
                </w:rPrChange>
              </w:rPr>
              <w:pPrChange w:id="205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850316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89" w:author="瑋婷 徐" w:date="2025-01-03T16:50:00Z" w16du:dateUtc="2025-01-03T08:50:00Z"/>
                <w:rFonts w:ascii="Times New Roman" w:eastAsiaTheme="minorEastAsia" w:hAnsi="Times New Roman" w:cs="Times New Roman"/>
                <w:rPrChange w:id="20590" w:author="瑋婷 徐" w:date="2025-01-06T15:36:00Z" w16du:dateUtc="2025-01-06T07:36:00Z">
                  <w:rPr>
                    <w:ins w:id="20591" w:author="瑋婷 徐" w:date="2025-01-03T16:50:00Z" w16du:dateUtc="2025-01-03T08:50:00Z"/>
                    <w:rFonts w:ascii="Times New Roman" w:eastAsia="Times New Roman" w:hAnsi="Times New Roman" w:cs="Times New Roman"/>
                    <w:sz w:val="20"/>
                    <w:szCs w:val="20"/>
                  </w:rPr>
                </w:rPrChange>
              </w:rPr>
              <w:pPrChange w:id="205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7852CF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93" w:author="瑋婷 徐" w:date="2025-01-03T16:50:00Z" w16du:dateUtc="2025-01-03T08:50:00Z"/>
                <w:rFonts w:ascii="Times New Roman" w:eastAsiaTheme="minorEastAsia" w:hAnsi="Times New Roman" w:cs="Times New Roman"/>
                <w:rPrChange w:id="20594" w:author="瑋婷 徐" w:date="2025-01-06T15:36:00Z" w16du:dateUtc="2025-01-06T07:36:00Z">
                  <w:rPr>
                    <w:ins w:id="20595" w:author="瑋婷 徐" w:date="2025-01-03T16:50:00Z" w16du:dateUtc="2025-01-03T08:50:00Z"/>
                    <w:rFonts w:ascii="Times New Roman" w:eastAsia="Times New Roman" w:hAnsi="Times New Roman" w:cs="Times New Roman"/>
                    <w:sz w:val="20"/>
                    <w:szCs w:val="20"/>
                  </w:rPr>
                </w:rPrChange>
              </w:rPr>
              <w:pPrChange w:id="205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B1BD28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97" w:author="瑋婷 徐" w:date="2025-01-03T16:50:00Z" w16du:dateUtc="2025-01-03T08:50:00Z"/>
                <w:rFonts w:ascii="Times New Roman" w:eastAsiaTheme="minorEastAsia" w:hAnsi="Times New Roman" w:cs="Times New Roman"/>
                <w:rPrChange w:id="20598" w:author="瑋婷 徐" w:date="2025-01-06T15:36:00Z" w16du:dateUtc="2025-01-06T07:36:00Z">
                  <w:rPr>
                    <w:ins w:id="20599" w:author="瑋婷 徐" w:date="2025-01-03T16:50:00Z" w16du:dateUtc="2025-01-03T08:50:00Z"/>
                    <w:rFonts w:ascii="Times New Roman" w:eastAsia="Times New Roman" w:hAnsi="Times New Roman" w:cs="Times New Roman"/>
                    <w:sz w:val="20"/>
                    <w:szCs w:val="20"/>
                  </w:rPr>
                </w:rPrChange>
              </w:rPr>
              <w:pPrChange w:id="206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56979F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01" w:author="瑋婷 徐" w:date="2025-01-03T16:50:00Z" w16du:dateUtc="2025-01-03T08:50:00Z"/>
                <w:rFonts w:ascii="Times New Roman" w:eastAsiaTheme="minorEastAsia" w:hAnsi="Times New Roman" w:cs="Times New Roman"/>
                <w:rPrChange w:id="20602" w:author="瑋婷 徐" w:date="2025-01-06T15:36:00Z" w16du:dateUtc="2025-01-06T07:36:00Z">
                  <w:rPr>
                    <w:ins w:id="20603" w:author="瑋婷 徐" w:date="2025-01-03T16:50:00Z" w16du:dateUtc="2025-01-03T08:50:00Z"/>
                    <w:rFonts w:ascii="Times New Roman" w:eastAsia="Times New Roman" w:hAnsi="Times New Roman" w:cs="Times New Roman"/>
                    <w:sz w:val="20"/>
                    <w:szCs w:val="20"/>
                  </w:rPr>
                </w:rPrChange>
              </w:rPr>
              <w:pPrChange w:id="206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A78AD2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05" w:author="瑋婷 徐" w:date="2025-01-03T16:50:00Z" w16du:dateUtc="2025-01-03T08:50:00Z"/>
                <w:rFonts w:ascii="Times New Roman" w:eastAsiaTheme="minorEastAsia" w:hAnsi="Times New Roman" w:cs="Times New Roman"/>
                <w:color w:val="000000"/>
                <w:rPrChange w:id="20606" w:author="瑋婷 徐" w:date="2025-01-06T15:36:00Z" w16du:dateUtc="2025-01-06T07:36:00Z">
                  <w:rPr>
                    <w:ins w:id="20607" w:author="瑋婷 徐" w:date="2025-01-03T16:50:00Z" w16du:dateUtc="2025-01-03T08:50:00Z"/>
                    <w:rFonts w:ascii="Calibri" w:hAnsi="Calibri" w:cs="Calibri"/>
                    <w:color w:val="000000"/>
                    <w:sz w:val="22"/>
                    <w:szCs w:val="22"/>
                  </w:rPr>
                </w:rPrChange>
              </w:rPr>
              <w:pPrChange w:id="206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609" w:author="瑋婷 徐" w:date="2025-01-03T16:50:00Z" w16du:dateUtc="2025-01-03T08:50:00Z">
              <w:r w:rsidRPr="00C51B34">
                <w:rPr>
                  <w:rFonts w:ascii="Times New Roman" w:eastAsiaTheme="minorEastAsia" w:hAnsi="Times New Roman" w:cs="Times New Roman"/>
                  <w:color w:val="000000"/>
                  <w:rPrChange w:id="20610"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72989D3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11" w:author="瑋婷 徐" w:date="2025-01-03T16:50:00Z" w16du:dateUtc="2025-01-03T08:50:00Z"/>
                <w:rFonts w:ascii="Times New Roman" w:eastAsiaTheme="minorEastAsia" w:hAnsi="Times New Roman" w:cs="Times New Roman"/>
                <w:color w:val="000000"/>
                <w:rPrChange w:id="20612" w:author="瑋婷 徐" w:date="2025-01-06T15:36:00Z" w16du:dateUtc="2025-01-06T07:36:00Z">
                  <w:rPr>
                    <w:ins w:id="20613" w:author="瑋婷 徐" w:date="2025-01-03T16:50:00Z" w16du:dateUtc="2025-01-03T08:50:00Z"/>
                    <w:rFonts w:ascii="Calibri" w:hAnsi="Calibri" w:cs="Calibri"/>
                    <w:color w:val="000000"/>
                    <w:sz w:val="22"/>
                    <w:szCs w:val="22"/>
                  </w:rPr>
                </w:rPrChange>
              </w:rPr>
              <w:pPrChange w:id="206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3D5441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15" w:author="瑋婷 徐" w:date="2025-01-03T16:50:00Z" w16du:dateUtc="2025-01-03T08:50:00Z"/>
                <w:rFonts w:ascii="Times New Roman" w:eastAsiaTheme="minorEastAsia" w:hAnsi="Times New Roman" w:cs="Times New Roman"/>
                <w:rPrChange w:id="20616" w:author="瑋婷 徐" w:date="2025-01-06T15:36:00Z" w16du:dateUtc="2025-01-06T07:36:00Z">
                  <w:rPr>
                    <w:ins w:id="20617" w:author="瑋婷 徐" w:date="2025-01-03T16:50:00Z" w16du:dateUtc="2025-01-03T08:50:00Z"/>
                    <w:rFonts w:ascii="Times New Roman" w:eastAsia="Times New Roman" w:hAnsi="Times New Roman" w:cs="Times New Roman"/>
                    <w:sz w:val="20"/>
                    <w:szCs w:val="20"/>
                  </w:rPr>
                </w:rPrChange>
              </w:rPr>
              <w:pPrChange w:id="206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A1136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19" w:author="瑋婷 徐" w:date="2025-01-03T16:50:00Z" w16du:dateUtc="2025-01-03T08:50:00Z"/>
                <w:rFonts w:ascii="Times New Roman" w:eastAsiaTheme="minorEastAsia" w:hAnsi="Times New Roman" w:cs="Times New Roman"/>
                <w:rPrChange w:id="20620" w:author="瑋婷 徐" w:date="2025-01-06T15:36:00Z" w16du:dateUtc="2025-01-06T07:36:00Z">
                  <w:rPr>
                    <w:ins w:id="20621" w:author="瑋婷 徐" w:date="2025-01-03T16:50:00Z" w16du:dateUtc="2025-01-03T08:50:00Z"/>
                    <w:rFonts w:ascii="Times New Roman" w:eastAsia="Times New Roman" w:hAnsi="Times New Roman" w:cs="Times New Roman"/>
                    <w:sz w:val="20"/>
                    <w:szCs w:val="20"/>
                  </w:rPr>
                </w:rPrChange>
              </w:rPr>
              <w:pPrChange w:id="206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972E88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23" w:author="瑋婷 徐" w:date="2025-01-03T16:50:00Z" w16du:dateUtc="2025-01-03T08:50:00Z"/>
                <w:rFonts w:ascii="Times New Roman" w:eastAsiaTheme="minorEastAsia" w:hAnsi="Times New Roman" w:cs="Times New Roman"/>
                <w:rPrChange w:id="20624" w:author="瑋婷 徐" w:date="2025-01-06T15:36:00Z" w16du:dateUtc="2025-01-06T07:36:00Z">
                  <w:rPr>
                    <w:ins w:id="20625" w:author="瑋婷 徐" w:date="2025-01-03T16:50:00Z" w16du:dateUtc="2025-01-03T08:50:00Z"/>
                    <w:rFonts w:ascii="Times New Roman" w:eastAsia="Times New Roman" w:hAnsi="Times New Roman" w:cs="Times New Roman"/>
                    <w:sz w:val="20"/>
                    <w:szCs w:val="20"/>
                  </w:rPr>
                </w:rPrChange>
              </w:rPr>
              <w:pPrChange w:id="206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84E87A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27" w:author="瑋婷 徐" w:date="2025-01-03T16:50:00Z" w16du:dateUtc="2025-01-03T08:50:00Z"/>
                <w:rFonts w:ascii="Times New Roman" w:eastAsiaTheme="minorEastAsia" w:hAnsi="Times New Roman" w:cs="Times New Roman"/>
                <w:rPrChange w:id="20628" w:author="瑋婷 徐" w:date="2025-01-06T15:36:00Z" w16du:dateUtc="2025-01-06T07:36:00Z">
                  <w:rPr>
                    <w:ins w:id="20629" w:author="瑋婷 徐" w:date="2025-01-03T16:50:00Z" w16du:dateUtc="2025-01-03T08:50:00Z"/>
                    <w:rFonts w:ascii="Times New Roman" w:eastAsia="Times New Roman" w:hAnsi="Times New Roman" w:cs="Times New Roman"/>
                    <w:sz w:val="20"/>
                    <w:szCs w:val="20"/>
                  </w:rPr>
                </w:rPrChange>
              </w:rPr>
              <w:pPrChange w:id="206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7B64BD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31" w:author="瑋婷 徐" w:date="2025-01-03T16:50:00Z" w16du:dateUtc="2025-01-03T08:50:00Z"/>
                <w:rFonts w:ascii="Times New Roman" w:eastAsiaTheme="minorEastAsia" w:hAnsi="Times New Roman" w:cs="Times New Roman"/>
                <w:rPrChange w:id="20632" w:author="瑋婷 徐" w:date="2025-01-06T15:36:00Z" w16du:dateUtc="2025-01-06T07:36:00Z">
                  <w:rPr>
                    <w:ins w:id="20633" w:author="瑋婷 徐" w:date="2025-01-03T16:50:00Z" w16du:dateUtc="2025-01-03T08:50:00Z"/>
                    <w:rFonts w:ascii="Times New Roman" w:eastAsia="Times New Roman" w:hAnsi="Times New Roman" w:cs="Times New Roman"/>
                    <w:sz w:val="20"/>
                    <w:szCs w:val="20"/>
                  </w:rPr>
                </w:rPrChange>
              </w:rPr>
              <w:pPrChange w:id="206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881F7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35" w:author="瑋婷 徐" w:date="2025-01-03T16:50:00Z" w16du:dateUtc="2025-01-03T08:50:00Z"/>
                <w:rFonts w:ascii="Times New Roman" w:eastAsiaTheme="minorEastAsia" w:hAnsi="Times New Roman" w:cs="Times New Roman"/>
                <w:color w:val="000000"/>
                <w:rPrChange w:id="20636" w:author="瑋婷 徐" w:date="2025-01-06T15:36:00Z" w16du:dateUtc="2025-01-06T07:36:00Z">
                  <w:rPr>
                    <w:ins w:id="20637" w:author="瑋婷 徐" w:date="2025-01-03T16:50:00Z" w16du:dateUtc="2025-01-03T08:50:00Z"/>
                    <w:rFonts w:ascii="Calibri" w:hAnsi="Calibri" w:cs="Calibri"/>
                    <w:color w:val="000000"/>
                    <w:sz w:val="22"/>
                    <w:szCs w:val="22"/>
                  </w:rPr>
                </w:rPrChange>
              </w:rPr>
              <w:pPrChange w:id="206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639" w:author="瑋婷 徐" w:date="2025-01-03T16:50:00Z" w16du:dateUtc="2025-01-03T08:50:00Z">
              <w:r w:rsidRPr="00C51B34">
                <w:rPr>
                  <w:rFonts w:ascii="Times New Roman" w:eastAsiaTheme="minorEastAsia" w:hAnsi="Times New Roman" w:cs="Times New Roman"/>
                  <w:color w:val="000000"/>
                  <w:rPrChange w:id="20640"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0C2CFAF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41" w:author="瑋婷 徐" w:date="2025-01-03T16:50:00Z" w16du:dateUtc="2025-01-03T08:50:00Z"/>
                <w:rFonts w:ascii="Times New Roman" w:eastAsiaTheme="minorEastAsia" w:hAnsi="Times New Roman" w:cs="Times New Roman"/>
                <w:color w:val="000000"/>
                <w:rPrChange w:id="20642" w:author="瑋婷 徐" w:date="2025-01-06T15:36:00Z" w16du:dateUtc="2025-01-06T07:36:00Z">
                  <w:rPr>
                    <w:ins w:id="20643" w:author="瑋婷 徐" w:date="2025-01-03T16:50:00Z" w16du:dateUtc="2025-01-03T08:50:00Z"/>
                    <w:rFonts w:ascii="Calibri" w:hAnsi="Calibri" w:cs="Calibri"/>
                    <w:color w:val="000000"/>
                    <w:sz w:val="22"/>
                    <w:szCs w:val="22"/>
                  </w:rPr>
                </w:rPrChange>
              </w:rPr>
              <w:pPrChange w:id="206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4A3C50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45" w:author="瑋婷 徐" w:date="2025-01-03T16:50:00Z" w16du:dateUtc="2025-01-03T08:50:00Z"/>
                <w:rFonts w:ascii="Times New Roman" w:eastAsiaTheme="minorEastAsia" w:hAnsi="Times New Roman" w:cs="Times New Roman"/>
                <w:rPrChange w:id="20646" w:author="瑋婷 徐" w:date="2025-01-06T15:36:00Z" w16du:dateUtc="2025-01-06T07:36:00Z">
                  <w:rPr>
                    <w:ins w:id="20647" w:author="瑋婷 徐" w:date="2025-01-03T16:50:00Z" w16du:dateUtc="2025-01-03T08:50:00Z"/>
                    <w:rFonts w:ascii="Times New Roman" w:eastAsia="Times New Roman" w:hAnsi="Times New Roman" w:cs="Times New Roman"/>
                    <w:sz w:val="20"/>
                    <w:szCs w:val="20"/>
                  </w:rPr>
                </w:rPrChange>
              </w:rPr>
              <w:pPrChange w:id="206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9CB1A8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49" w:author="瑋婷 徐" w:date="2025-01-03T16:50:00Z" w16du:dateUtc="2025-01-03T08:50:00Z"/>
                <w:rFonts w:ascii="Times New Roman" w:eastAsiaTheme="minorEastAsia" w:hAnsi="Times New Roman" w:cs="Times New Roman"/>
                <w:rPrChange w:id="20650" w:author="瑋婷 徐" w:date="2025-01-06T15:36:00Z" w16du:dateUtc="2025-01-06T07:36:00Z">
                  <w:rPr>
                    <w:ins w:id="20651" w:author="瑋婷 徐" w:date="2025-01-03T16:50:00Z" w16du:dateUtc="2025-01-03T08:50:00Z"/>
                    <w:rFonts w:ascii="Times New Roman" w:eastAsia="Times New Roman" w:hAnsi="Times New Roman" w:cs="Times New Roman"/>
                    <w:sz w:val="20"/>
                    <w:szCs w:val="20"/>
                  </w:rPr>
                </w:rPrChange>
              </w:rPr>
              <w:pPrChange w:id="206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C482B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53" w:author="瑋婷 徐" w:date="2025-01-03T16:50:00Z" w16du:dateUtc="2025-01-03T08:50:00Z"/>
                <w:rFonts w:ascii="Times New Roman" w:eastAsiaTheme="minorEastAsia" w:hAnsi="Times New Roman" w:cs="Times New Roman"/>
                <w:rPrChange w:id="20654" w:author="瑋婷 徐" w:date="2025-01-06T15:36:00Z" w16du:dateUtc="2025-01-06T07:36:00Z">
                  <w:rPr>
                    <w:ins w:id="20655" w:author="瑋婷 徐" w:date="2025-01-03T16:50:00Z" w16du:dateUtc="2025-01-03T08:50:00Z"/>
                    <w:rFonts w:ascii="Times New Roman" w:eastAsia="Times New Roman" w:hAnsi="Times New Roman" w:cs="Times New Roman"/>
                    <w:sz w:val="20"/>
                    <w:szCs w:val="20"/>
                  </w:rPr>
                </w:rPrChange>
              </w:rPr>
              <w:pPrChange w:id="206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0D81EC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657" w:author="瑋婷 徐" w:date="2025-01-03T16:50:00Z" w16du:dateUtc="2025-01-03T08:50:00Z"/>
                <w:rFonts w:ascii="Times New Roman" w:eastAsiaTheme="minorEastAsia" w:hAnsi="Times New Roman" w:cs="Times New Roman"/>
                <w:color w:val="000000"/>
                <w:rPrChange w:id="20658" w:author="瑋婷 徐" w:date="2025-01-06T15:36:00Z" w16du:dateUtc="2025-01-06T07:36:00Z">
                  <w:rPr>
                    <w:ins w:id="20659" w:author="瑋婷 徐" w:date="2025-01-03T16:50:00Z" w16du:dateUtc="2025-01-03T08:50:00Z"/>
                    <w:rFonts w:ascii="Calibri" w:hAnsi="Calibri" w:cs="Calibri"/>
                    <w:color w:val="000000"/>
                    <w:sz w:val="22"/>
                    <w:szCs w:val="22"/>
                  </w:rPr>
                </w:rPrChange>
              </w:rPr>
              <w:pPrChange w:id="206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661" w:author="瑋婷 徐" w:date="2025-01-03T16:50:00Z" w16du:dateUtc="2025-01-03T08:50:00Z">
              <w:r w:rsidRPr="00C51B34">
                <w:rPr>
                  <w:rFonts w:ascii="Times New Roman" w:eastAsiaTheme="minorEastAsia" w:hAnsi="Times New Roman" w:cs="Times New Roman"/>
                  <w:color w:val="000000"/>
                  <w:rPrChange w:id="20662" w:author="瑋婷 徐" w:date="2025-01-06T15:36:00Z" w16du:dateUtc="2025-01-06T07:36:00Z">
                    <w:rPr>
                      <w:rFonts w:ascii="Calibri" w:hAnsi="Calibri" w:cs="Calibri"/>
                      <w:color w:val="000000"/>
                      <w:sz w:val="22"/>
                      <w:szCs w:val="22"/>
                    </w:rPr>
                  </w:rPrChange>
                </w:rPr>
                <w:t>*</w:t>
              </w:r>
            </w:ins>
          </w:p>
        </w:tc>
      </w:tr>
      <w:tr w:rsidR="003C19C7" w:rsidRPr="00C51B34" w14:paraId="04BDB7C1" w14:textId="77777777" w:rsidTr="004373E8">
        <w:trPr>
          <w:trHeight w:val="300"/>
          <w:ins w:id="20663" w:author="瑋婷 徐" w:date="2025-01-03T16:50:00Z"/>
          <w:trPrChange w:id="20664"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20665" w:author="瑋婷 徐" w:date="2025-01-04T15:38:00Z" w16du:dateUtc="2025-01-04T07:38:00Z">
              <w:tcPr>
                <w:tcW w:w="692" w:type="pct"/>
                <w:gridSpan w:val="2"/>
                <w:hideMark/>
              </w:tcPr>
            </w:tcPrChange>
          </w:tcPr>
          <w:p w14:paraId="3FAFAE02" w14:textId="77777777" w:rsidR="003C19C7" w:rsidRPr="00C51B34" w:rsidRDefault="003C19C7">
            <w:pPr>
              <w:spacing w:line="360" w:lineRule="auto"/>
              <w:jc w:val="both"/>
              <w:rPr>
                <w:ins w:id="20666" w:author="瑋婷 徐" w:date="2025-01-03T16:50:00Z" w16du:dateUtc="2025-01-03T08:50:00Z"/>
                <w:rFonts w:ascii="Times New Roman" w:eastAsiaTheme="minorEastAsia" w:hAnsi="Times New Roman" w:cs="Times New Roman"/>
                <w:b w:val="0"/>
                <w:bCs w:val="0"/>
                <w:color w:val="000000"/>
                <w:rPrChange w:id="20667" w:author="瑋婷 徐" w:date="2025-01-06T15:36:00Z" w16du:dateUtc="2025-01-06T07:36:00Z">
                  <w:rPr>
                    <w:ins w:id="20668" w:author="瑋婷 徐" w:date="2025-01-03T16:50:00Z" w16du:dateUtc="2025-01-03T08:50:00Z"/>
                    <w:rFonts w:ascii="Calibri" w:hAnsi="Calibri" w:cs="Calibri"/>
                    <w:color w:val="000000"/>
                    <w:sz w:val="22"/>
                    <w:szCs w:val="22"/>
                  </w:rPr>
                </w:rPrChange>
              </w:rPr>
              <w:pPrChange w:id="20669" w:author="瑋婷 徐" w:date="2025-01-03T16:55:00Z" w16du:dateUtc="2025-01-03T08:55:00Z">
                <w:pPr/>
              </w:pPrChange>
            </w:pPr>
            <w:ins w:id="20670" w:author="瑋婷 徐" w:date="2025-01-03T16:50:00Z" w16du:dateUtc="2025-01-03T08:50:00Z">
              <w:r w:rsidRPr="00C51B34">
                <w:rPr>
                  <w:rFonts w:ascii="Times New Roman" w:eastAsiaTheme="minorEastAsia" w:hAnsi="Times New Roman" w:cs="Times New Roman" w:hint="eastAsia"/>
                  <w:b w:val="0"/>
                  <w:bCs w:val="0"/>
                  <w:color w:val="000000"/>
                  <w:rPrChange w:id="20671" w:author="瑋婷 徐" w:date="2025-01-06T15:36:00Z" w16du:dateUtc="2025-01-06T07:36:00Z">
                    <w:rPr>
                      <w:rFonts w:ascii="Calibri" w:hAnsi="Calibri" w:cs="Calibri" w:hint="eastAsia"/>
                      <w:color w:val="000000"/>
                      <w:sz w:val="22"/>
                      <w:szCs w:val="22"/>
                    </w:rPr>
                  </w:rPrChange>
                </w:rPr>
                <w:t>松雀鷹</w:t>
              </w:r>
              <w:r w:rsidRPr="00C51B34">
                <w:rPr>
                  <w:rFonts w:ascii="Times New Roman" w:eastAsiaTheme="minorEastAsia" w:hAnsi="Times New Roman" w:cs="Times New Roman"/>
                  <w:b w:val="0"/>
                  <w:bCs w:val="0"/>
                  <w:color w:val="000000"/>
                  <w:rPrChange w:id="20672"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0673"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0674" w:author="瑋婷 徐" w:date="2025-01-06T15:36:00Z" w16du:dateUtc="2025-01-06T07:36:00Z">
                    <w:rPr>
                      <w:rFonts w:ascii="Calibri" w:hAnsi="Calibri" w:cs="Calibri"/>
                      <w:color w:val="000000"/>
                      <w:sz w:val="22"/>
                      <w:szCs w:val="22"/>
                    </w:rPr>
                  </w:rPrChange>
                </w:rPr>
                <w:t xml:space="preserve"> II</w:t>
              </w:r>
            </w:ins>
          </w:p>
        </w:tc>
        <w:tc>
          <w:tcPr>
            <w:tcW w:w="973" w:type="pct"/>
            <w:vAlign w:val="center"/>
            <w:hideMark/>
            <w:tcPrChange w:id="20675" w:author="瑋婷 徐" w:date="2025-01-04T15:38:00Z" w16du:dateUtc="2025-01-04T07:38:00Z">
              <w:tcPr>
                <w:tcW w:w="904" w:type="pct"/>
                <w:gridSpan w:val="2"/>
                <w:hideMark/>
              </w:tcPr>
            </w:tcPrChange>
          </w:tcPr>
          <w:p w14:paraId="51B36A0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76" w:author="瑋婷 徐" w:date="2025-01-03T16:50:00Z" w16du:dateUtc="2025-01-03T08:50:00Z"/>
                <w:rFonts w:ascii="Times New Roman" w:eastAsiaTheme="minorEastAsia" w:hAnsi="Times New Roman" w:cs="Times New Roman"/>
                <w:i/>
                <w:iCs/>
                <w:color w:val="000000"/>
                <w:rPrChange w:id="20677" w:author="瑋婷 徐" w:date="2025-01-06T15:36:00Z" w16du:dateUtc="2025-01-06T07:36:00Z">
                  <w:rPr>
                    <w:ins w:id="20678" w:author="瑋婷 徐" w:date="2025-01-03T16:50:00Z" w16du:dateUtc="2025-01-03T08:50:00Z"/>
                    <w:rFonts w:ascii="Calibri" w:hAnsi="Calibri" w:cs="Calibri"/>
                    <w:i/>
                    <w:iCs/>
                    <w:color w:val="000000"/>
                    <w:sz w:val="22"/>
                    <w:szCs w:val="22"/>
                  </w:rPr>
                </w:rPrChange>
              </w:rPr>
              <w:pPrChange w:id="206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680" w:author="瑋婷 徐" w:date="2025-01-03T16:50:00Z" w16du:dateUtc="2025-01-03T08:50:00Z">
              <w:r w:rsidRPr="00C51B34">
                <w:rPr>
                  <w:rFonts w:ascii="Times New Roman" w:eastAsiaTheme="minorEastAsia" w:hAnsi="Times New Roman" w:cs="Times New Roman"/>
                  <w:i/>
                  <w:iCs/>
                  <w:color w:val="000000"/>
                  <w:rPrChange w:id="20681" w:author="瑋婷 徐" w:date="2025-01-06T15:36:00Z" w16du:dateUtc="2025-01-06T07:36:00Z">
                    <w:rPr>
                      <w:rFonts w:ascii="Calibri" w:hAnsi="Calibri" w:cs="Calibri"/>
                      <w:i/>
                      <w:iCs/>
                      <w:color w:val="000000"/>
                      <w:sz w:val="22"/>
                      <w:szCs w:val="22"/>
                    </w:rPr>
                  </w:rPrChange>
                </w:rPr>
                <w:t>Accipiter virgatus</w:t>
              </w:r>
            </w:ins>
          </w:p>
        </w:tc>
        <w:tc>
          <w:tcPr>
            <w:tcW w:w="163" w:type="pct"/>
            <w:noWrap/>
            <w:vAlign w:val="center"/>
            <w:hideMark/>
            <w:tcPrChange w:id="20682" w:author="瑋婷 徐" w:date="2025-01-04T15:38:00Z" w16du:dateUtc="2025-01-04T07:38:00Z">
              <w:tcPr>
                <w:tcW w:w="162" w:type="pct"/>
                <w:gridSpan w:val="2"/>
                <w:noWrap/>
                <w:hideMark/>
              </w:tcPr>
            </w:tcPrChange>
          </w:tcPr>
          <w:p w14:paraId="6AF8611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83" w:author="瑋婷 徐" w:date="2025-01-03T16:50:00Z" w16du:dateUtc="2025-01-03T08:50:00Z"/>
                <w:rFonts w:ascii="Times New Roman" w:eastAsiaTheme="minorEastAsia" w:hAnsi="Times New Roman" w:cs="Times New Roman"/>
                <w:i/>
                <w:iCs/>
                <w:color w:val="000000"/>
                <w:rPrChange w:id="20684" w:author="瑋婷 徐" w:date="2025-01-06T15:36:00Z" w16du:dateUtc="2025-01-06T07:36:00Z">
                  <w:rPr>
                    <w:ins w:id="20685" w:author="瑋婷 徐" w:date="2025-01-03T16:50:00Z" w16du:dateUtc="2025-01-03T08:50:00Z"/>
                    <w:rFonts w:ascii="Calibri" w:hAnsi="Calibri" w:cs="Calibri"/>
                    <w:i/>
                    <w:iCs/>
                    <w:color w:val="000000"/>
                    <w:sz w:val="22"/>
                    <w:szCs w:val="22"/>
                  </w:rPr>
                </w:rPrChange>
              </w:rPr>
              <w:pPrChange w:id="206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687" w:author="瑋婷 徐" w:date="2025-01-04T15:38:00Z" w16du:dateUtc="2025-01-04T07:38:00Z">
              <w:tcPr>
                <w:tcW w:w="162" w:type="pct"/>
                <w:gridSpan w:val="2"/>
                <w:noWrap/>
                <w:hideMark/>
              </w:tcPr>
            </w:tcPrChange>
          </w:tcPr>
          <w:p w14:paraId="55B0BC0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88" w:author="瑋婷 徐" w:date="2025-01-03T16:50:00Z" w16du:dateUtc="2025-01-03T08:50:00Z"/>
                <w:rFonts w:ascii="Times New Roman" w:eastAsiaTheme="minorEastAsia" w:hAnsi="Times New Roman" w:cs="Times New Roman"/>
                <w:color w:val="000000"/>
                <w:rPrChange w:id="20689" w:author="瑋婷 徐" w:date="2025-01-06T15:36:00Z" w16du:dateUtc="2025-01-06T07:36:00Z">
                  <w:rPr>
                    <w:ins w:id="20690" w:author="瑋婷 徐" w:date="2025-01-03T16:50:00Z" w16du:dateUtc="2025-01-03T08:50:00Z"/>
                    <w:rFonts w:ascii="Calibri" w:hAnsi="Calibri" w:cs="Calibri"/>
                    <w:color w:val="000000"/>
                    <w:sz w:val="22"/>
                    <w:szCs w:val="22"/>
                  </w:rPr>
                </w:rPrChange>
              </w:rPr>
              <w:pPrChange w:id="206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692" w:author="瑋婷 徐" w:date="2025-01-03T16:50:00Z" w16du:dateUtc="2025-01-03T08:50:00Z">
              <w:r w:rsidRPr="00C51B34">
                <w:rPr>
                  <w:rFonts w:ascii="Times New Roman" w:eastAsiaTheme="minorEastAsia" w:hAnsi="Times New Roman" w:cs="Times New Roman"/>
                  <w:color w:val="000000"/>
                  <w:rPrChange w:id="20693"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694" w:author="瑋婷 徐" w:date="2025-01-04T15:38:00Z" w16du:dateUtc="2025-01-04T07:38:00Z">
              <w:tcPr>
                <w:tcW w:w="162" w:type="pct"/>
                <w:gridSpan w:val="2"/>
                <w:noWrap/>
                <w:hideMark/>
              </w:tcPr>
            </w:tcPrChange>
          </w:tcPr>
          <w:p w14:paraId="782AB70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95" w:author="瑋婷 徐" w:date="2025-01-03T16:50:00Z" w16du:dateUtc="2025-01-03T08:50:00Z"/>
                <w:rFonts w:ascii="Times New Roman" w:eastAsiaTheme="minorEastAsia" w:hAnsi="Times New Roman" w:cs="Times New Roman"/>
                <w:color w:val="000000"/>
                <w:rPrChange w:id="20696" w:author="瑋婷 徐" w:date="2025-01-06T15:36:00Z" w16du:dateUtc="2025-01-06T07:36:00Z">
                  <w:rPr>
                    <w:ins w:id="20697" w:author="瑋婷 徐" w:date="2025-01-03T16:50:00Z" w16du:dateUtc="2025-01-03T08:50:00Z"/>
                    <w:rFonts w:ascii="Calibri" w:hAnsi="Calibri" w:cs="Calibri"/>
                    <w:color w:val="000000"/>
                    <w:sz w:val="22"/>
                    <w:szCs w:val="22"/>
                  </w:rPr>
                </w:rPrChange>
              </w:rPr>
              <w:pPrChange w:id="206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699" w:author="瑋婷 徐" w:date="2025-01-04T15:38:00Z" w16du:dateUtc="2025-01-04T07:38:00Z">
              <w:tcPr>
                <w:tcW w:w="162" w:type="pct"/>
                <w:gridSpan w:val="2"/>
                <w:noWrap/>
                <w:hideMark/>
              </w:tcPr>
            </w:tcPrChange>
          </w:tcPr>
          <w:p w14:paraId="19BB865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00" w:author="瑋婷 徐" w:date="2025-01-03T16:50:00Z" w16du:dateUtc="2025-01-03T08:50:00Z"/>
                <w:rFonts w:ascii="Times New Roman" w:eastAsiaTheme="minorEastAsia" w:hAnsi="Times New Roman" w:cs="Times New Roman"/>
                <w:color w:val="000000"/>
                <w:rPrChange w:id="20701" w:author="瑋婷 徐" w:date="2025-01-06T15:36:00Z" w16du:dateUtc="2025-01-06T07:36:00Z">
                  <w:rPr>
                    <w:ins w:id="20702" w:author="瑋婷 徐" w:date="2025-01-03T16:50:00Z" w16du:dateUtc="2025-01-03T08:50:00Z"/>
                    <w:rFonts w:ascii="Calibri" w:hAnsi="Calibri" w:cs="Calibri"/>
                    <w:color w:val="000000"/>
                    <w:sz w:val="22"/>
                    <w:szCs w:val="22"/>
                  </w:rPr>
                </w:rPrChange>
              </w:rPr>
              <w:pPrChange w:id="207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704" w:author="瑋婷 徐" w:date="2025-01-03T16:50:00Z" w16du:dateUtc="2025-01-03T08:50:00Z">
              <w:r w:rsidRPr="00C51B34">
                <w:rPr>
                  <w:rFonts w:ascii="Times New Roman" w:eastAsiaTheme="minorEastAsia" w:hAnsi="Times New Roman" w:cs="Times New Roman"/>
                  <w:color w:val="000000"/>
                  <w:rPrChange w:id="20705"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706" w:author="瑋婷 徐" w:date="2025-01-04T15:38:00Z" w16du:dateUtc="2025-01-04T07:38:00Z">
              <w:tcPr>
                <w:tcW w:w="162" w:type="pct"/>
                <w:gridSpan w:val="2"/>
                <w:noWrap/>
                <w:hideMark/>
              </w:tcPr>
            </w:tcPrChange>
          </w:tcPr>
          <w:p w14:paraId="4A1E984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07" w:author="瑋婷 徐" w:date="2025-01-03T16:50:00Z" w16du:dateUtc="2025-01-03T08:50:00Z"/>
                <w:rFonts w:ascii="Times New Roman" w:eastAsiaTheme="minorEastAsia" w:hAnsi="Times New Roman" w:cs="Times New Roman"/>
                <w:color w:val="000000"/>
                <w:rPrChange w:id="20708" w:author="瑋婷 徐" w:date="2025-01-06T15:36:00Z" w16du:dateUtc="2025-01-06T07:36:00Z">
                  <w:rPr>
                    <w:ins w:id="20709" w:author="瑋婷 徐" w:date="2025-01-03T16:50:00Z" w16du:dateUtc="2025-01-03T08:50:00Z"/>
                    <w:rFonts w:ascii="Calibri" w:hAnsi="Calibri" w:cs="Calibri"/>
                    <w:color w:val="000000"/>
                    <w:sz w:val="22"/>
                    <w:szCs w:val="22"/>
                  </w:rPr>
                </w:rPrChange>
              </w:rPr>
              <w:pPrChange w:id="207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11" w:author="瑋婷 徐" w:date="2025-01-04T15:38:00Z" w16du:dateUtc="2025-01-04T07:38:00Z">
              <w:tcPr>
                <w:tcW w:w="162" w:type="pct"/>
                <w:gridSpan w:val="2"/>
                <w:noWrap/>
                <w:hideMark/>
              </w:tcPr>
            </w:tcPrChange>
          </w:tcPr>
          <w:p w14:paraId="12C54E6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12" w:author="瑋婷 徐" w:date="2025-01-03T16:50:00Z" w16du:dateUtc="2025-01-03T08:50:00Z"/>
                <w:rFonts w:ascii="Times New Roman" w:eastAsiaTheme="minorEastAsia" w:hAnsi="Times New Roman" w:cs="Times New Roman"/>
                <w:rPrChange w:id="20713" w:author="瑋婷 徐" w:date="2025-01-06T15:36:00Z" w16du:dateUtc="2025-01-06T07:36:00Z">
                  <w:rPr>
                    <w:ins w:id="20714" w:author="瑋婷 徐" w:date="2025-01-03T16:50:00Z" w16du:dateUtc="2025-01-03T08:50:00Z"/>
                    <w:rFonts w:ascii="Times New Roman" w:eastAsia="Times New Roman" w:hAnsi="Times New Roman" w:cs="Times New Roman"/>
                    <w:sz w:val="20"/>
                    <w:szCs w:val="20"/>
                  </w:rPr>
                </w:rPrChange>
              </w:rPr>
              <w:pPrChange w:id="207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16" w:author="瑋婷 徐" w:date="2025-01-04T15:38:00Z" w16du:dateUtc="2025-01-04T07:38:00Z">
              <w:tcPr>
                <w:tcW w:w="162" w:type="pct"/>
                <w:gridSpan w:val="2"/>
                <w:noWrap/>
                <w:hideMark/>
              </w:tcPr>
            </w:tcPrChange>
          </w:tcPr>
          <w:p w14:paraId="365DF1D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17" w:author="瑋婷 徐" w:date="2025-01-03T16:50:00Z" w16du:dateUtc="2025-01-03T08:50:00Z"/>
                <w:rFonts w:ascii="Times New Roman" w:eastAsiaTheme="minorEastAsia" w:hAnsi="Times New Roman" w:cs="Times New Roman"/>
                <w:rPrChange w:id="20718" w:author="瑋婷 徐" w:date="2025-01-06T15:36:00Z" w16du:dateUtc="2025-01-06T07:36:00Z">
                  <w:rPr>
                    <w:ins w:id="20719" w:author="瑋婷 徐" w:date="2025-01-03T16:50:00Z" w16du:dateUtc="2025-01-03T08:50:00Z"/>
                    <w:rFonts w:ascii="Times New Roman" w:eastAsia="Times New Roman" w:hAnsi="Times New Roman" w:cs="Times New Roman"/>
                    <w:sz w:val="20"/>
                    <w:szCs w:val="20"/>
                  </w:rPr>
                </w:rPrChange>
              </w:rPr>
              <w:pPrChange w:id="207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21" w:author="瑋婷 徐" w:date="2025-01-04T15:38:00Z" w16du:dateUtc="2025-01-04T07:38:00Z">
              <w:tcPr>
                <w:tcW w:w="162" w:type="pct"/>
                <w:gridSpan w:val="2"/>
                <w:noWrap/>
                <w:hideMark/>
              </w:tcPr>
            </w:tcPrChange>
          </w:tcPr>
          <w:p w14:paraId="4D132A2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22" w:author="瑋婷 徐" w:date="2025-01-03T16:50:00Z" w16du:dateUtc="2025-01-03T08:50:00Z"/>
                <w:rFonts w:ascii="Times New Roman" w:eastAsiaTheme="minorEastAsia" w:hAnsi="Times New Roman" w:cs="Times New Roman"/>
                <w:rPrChange w:id="20723" w:author="瑋婷 徐" w:date="2025-01-06T15:36:00Z" w16du:dateUtc="2025-01-06T07:36:00Z">
                  <w:rPr>
                    <w:ins w:id="20724" w:author="瑋婷 徐" w:date="2025-01-03T16:50:00Z" w16du:dateUtc="2025-01-03T08:50:00Z"/>
                    <w:rFonts w:ascii="Times New Roman" w:eastAsia="Times New Roman" w:hAnsi="Times New Roman" w:cs="Times New Roman"/>
                    <w:sz w:val="20"/>
                    <w:szCs w:val="20"/>
                  </w:rPr>
                </w:rPrChange>
              </w:rPr>
              <w:pPrChange w:id="207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26" w:author="瑋婷 徐" w:date="2025-01-04T15:38:00Z" w16du:dateUtc="2025-01-04T07:38:00Z">
              <w:tcPr>
                <w:tcW w:w="162" w:type="pct"/>
                <w:noWrap/>
                <w:hideMark/>
              </w:tcPr>
            </w:tcPrChange>
          </w:tcPr>
          <w:p w14:paraId="7344253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27" w:author="瑋婷 徐" w:date="2025-01-03T16:50:00Z" w16du:dateUtc="2025-01-03T08:50:00Z"/>
                <w:rFonts w:ascii="Times New Roman" w:eastAsiaTheme="minorEastAsia" w:hAnsi="Times New Roman" w:cs="Times New Roman"/>
                <w:rPrChange w:id="20728" w:author="瑋婷 徐" w:date="2025-01-06T15:36:00Z" w16du:dateUtc="2025-01-06T07:36:00Z">
                  <w:rPr>
                    <w:ins w:id="20729" w:author="瑋婷 徐" w:date="2025-01-03T16:50:00Z" w16du:dateUtc="2025-01-03T08:50:00Z"/>
                    <w:rFonts w:ascii="Times New Roman" w:eastAsia="Times New Roman" w:hAnsi="Times New Roman" w:cs="Times New Roman"/>
                    <w:sz w:val="20"/>
                    <w:szCs w:val="20"/>
                  </w:rPr>
                </w:rPrChange>
              </w:rPr>
              <w:pPrChange w:id="207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31" w:author="瑋婷 徐" w:date="2025-01-04T15:38:00Z" w16du:dateUtc="2025-01-04T07:38:00Z">
              <w:tcPr>
                <w:tcW w:w="162" w:type="pct"/>
                <w:gridSpan w:val="2"/>
                <w:noWrap/>
                <w:hideMark/>
              </w:tcPr>
            </w:tcPrChange>
          </w:tcPr>
          <w:p w14:paraId="1854275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32" w:author="瑋婷 徐" w:date="2025-01-03T16:50:00Z" w16du:dateUtc="2025-01-03T08:50:00Z"/>
                <w:rFonts w:ascii="Times New Roman" w:eastAsiaTheme="minorEastAsia" w:hAnsi="Times New Roman" w:cs="Times New Roman"/>
                <w:rPrChange w:id="20733" w:author="瑋婷 徐" w:date="2025-01-06T15:36:00Z" w16du:dateUtc="2025-01-06T07:36:00Z">
                  <w:rPr>
                    <w:ins w:id="20734" w:author="瑋婷 徐" w:date="2025-01-03T16:50:00Z" w16du:dateUtc="2025-01-03T08:50:00Z"/>
                    <w:rFonts w:ascii="Times New Roman" w:eastAsia="Times New Roman" w:hAnsi="Times New Roman" w:cs="Times New Roman"/>
                    <w:sz w:val="20"/>
                    <w:szCs w:val="20"/>
                  </w:rPr>
                </w:rPrChange>
              </w:rPr>
              <w:pPrChange w:id="207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36" w:author="瑋婷 徐" w:date="2025-01-04T15:38:00Z" w16du:dateUtc="2025-01-04T07:38:00Z">
              <w:tcPr>
                <w:tcW w:w="162" w:type="pct"/>
                <w:gridSpan w:val="2"/>
                <w:noWrap/>
                <w:hideMark/>
              </w:tcPr>
            </w:tcPrChange>
          </w:tcPr>
          <w:p w14:paraId="6F75FA5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37" w:author="瑋婷 徐" w:date="2025-01-03T16:50:00Z" w16du:dateUtc="2025-01-03T08:50:00Z"/>
                <w:rFonts w:ascii="Times New Roman" w:eastAsiaTheme="minorEastAsia" w:hAnsi="Times New Roman" w:cs="Times New Roman"/>
                <w:rPrChange w:id="20738" w:author="瑋婷 徐" w:date="2025-01-06T15:36:00Z" w16du:dateUtc="2025-01-06T07:36:00Z">
                  <w:rPr>
                    <w:ins w:id="20739" w:author="瑋婷 徐" w:date="2025-01-03T16:50:00Z" w16du:dateUtc="2025-01-03T08:50:00Z"/>
                    <w:rFonts w:ascii="Times New Roman" w:eastAsia="Times New Roman" w:hAnsi="Times New Roman" w:cs="Times New Roman"/>
                    <w:sz w:val="20"/>
                    <w:szCs w:val="20"/>
                  </w:rPr>
                </w:rPrChange>
              </w:rPr>
              <w:pPrChange w:id="207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41" w:author="瑋婷 徐" w:date="2025-01-04T15:38:00Z" w16du:dateUtc="2025-01-04T07:38:00Z">
              <w:tcPr>
                <w:tcW w:w="162" w:type="pct"/>
                <w:gridSpan w:val="2"/>
                <w:noWrap/>
                <w:hideMark/>
              </w:tcPr>
            </w:tcPrChange>
          </w:tcPr>
          <w:p w14:paraId="1C129FB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42" w:author="瑋婷 徐" w:date="2025-01-03T16:50:00Z" w16du:dateUtc="2025-01-03T08:50:00Z"/>
                <w:rFonts w:ascii="Times New Roman" w:eastAsiaTheme="minorEastAsia" w:hAnsi="Times New Roman" w:cs="Times New Roman"/>
                <w:rPrChange w:id="20743" w:author="瑋婷 徐" w:date="2025-01-06T15:36:00Z" w16du:dateUtc="2025-01-06T07:36:00Z">
                  <w:rPr>
                    <w:ins w:id="20744" w:author="瑋婷 徐" w:date="2025-01-03T16:50:00Z" w16du:dateUtc="2025-01-03T08:50:00Z"/>
                    <w:rFonts w:ascii="Times New Roman" w:eastAsia="Times New Roman" w:hAnsi="Times New Roman" w:cs="Times New Roman"/>
                    <w:sz w:val="20"/>
                    <w:szCs w:val="20"/>
                  </w:rPr>
                </w:rPrChange>
              </w:rPr>
              <w:pPrChange w:id="207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46" w:author="瑋婷 徐" w:date="2025-01-04T15:38:00Z" w16du:dateUtc="2025-01-04T07:38:00Z">
              <w:tcPr>
                <w:tcW w:w="162" w:type="pct"/>
                <w:gridSpan w:val="2"/>
                <w:noWrap/>
                <w:hideMark/>
              </w:tcPr>
            </w:tcPrChange>
          </w:tcPr>
          <w:p w14:paraId="118733D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47" w:author="瑋婷 徐" w:date="2025-01-03T16:50:00Z" w16du:dateUtc="2025-01-03T08:50:00Z"/>
                <w:rFonts w:ascii="Times New Roman" w:eastAsiaTheme="minorEastAsia" w:hAnsi="Times New Roman" w:cs="Times New Roman"/>
                <w:rPrChange w:id="20748" w:author="瑋婷 徐" w:date="2025-01-06T15:36:00Z" w16du:dateUtc="2025-01-06T07:36:00Z">
                  <w:rPr>
                    <w:ins w:id="20749" w:author="瑋婷 徐" w:date="2025-01-03T16:50:00Z" w16du:dateUtc="2025-01-03T08:50:00Z"/>
                    <w:rFonts w:ascii="Times New Roman" w:eastAsia="Times New Roman" w:hAnsi="Times New Roman" w:cs="Times New Roman"/>
                    <w:sz w:val="20"/>
                    <w:szCs w:val="20"/>
                  </w:rPr>
                </w:rPrChange>
              </w:rPr>
              <w:pPrChange w:id="207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51" w:author="瑋婷 徐" w:date="2025-01-04T15:38:00Z" w16du:dateUtc="2025-01-04T07:38:00Z">
              <w:tcPr>
                <w:tcW w:w="162" w:type="pct"/>
                <w:gridSpan w:val="2"/>
                <w:noWrap/>
                <w:hideMark/>
              </w:tcPr>
            </w:tcPrChange>
          </w:tcPr>
          <w:p w14:paraId="0ADC5D3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52" w:author="瑋婷 徐" w:date="2025-01-03T16:50:00Z" w16du:dateUtc="2025-01-03T08:50:00Z"/>
                <w:rFonts w:ascii="Times New Roman" w:eastAsiaTheme="minorEastAsia" w:hAnsi="Times New Roman" w:cs="Times New Roman"/>
                <w:rPrChange w:id="20753" w:author="瑋婷 徐" w:date="2025-01-06T15:36:00Z" w16du:dateUtc="2025-01-06T07:36:00Z">
                  <w:rPr>
                    <w:ins w:id="20754" w:author="瑋婷 徐" w:date="2025-01-03T16:50:00Z" w16du:dateUtc="2025-01-03T08:50:00Z"/>
                    <w:rFonts w:ascii="Times New Roman" w:eastAsia="Times New Roman" w:hAnsi="Times New Roman" w:cs="Times New Roman"/>
                    <w:sz w:val="20"/>
                    <w:szCs w:val="20"/>
                  </w:rPr>
                </w:rPrChange>
              </w:rPr>
              <w:pPrChange w:id="207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56" w:author="瑋婷 徐" w:date="2025-01-04T15:38:00Z" w16du:dateUtc="2025-01-04T07:38:00Z">
              <w:tcPr>
                <w:tcW w:w="162" w:type="pct"/>
                <w:gridSpan w:val="2"/>
                <w:noWrap/>
                <w:hideMark/>
              </w:tcPr>
            </w:tcPrChange>
          </w:tcPr>
          <w:p w14:paraId="42F154A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57" w:author="瑋婷 徐" w:date="2025-01-03T16:50:00Z" w16du:dateUtc="2025-01-03T08:50:00Z"/>
                <w:rFonts w:ascii="Times New Roman" w:eastAsiaTheme="minorEastAsia" w:hAnsi="Times New Roman" w:cs="Times New Roman"/>
                <w:rPrChange w:id="20758" w:author="瑋婷 徐" w:date="2025-01-06T15:36:00Z" w16du:dateUtc="2025-01-06T07:36:00Z">
                  <w:rPr>
                    <w:ins w:id="20759" w:author="瑋婷 徐" w:date="2025-01-03T16:50:00Z" w16du:dateUtc="2025-01-03T08:50:00Z"/>
                    <w:rFonts w:ascii="Times New Roman" w:eastAsia="Times New Roman" w:hAnsi="Times New Roman" w:cs="Times New Roman"/>
                    <w:sz w:val="20"/>
                    <w:szCs w:val="20"/>
                  </w:rPr>
                </w:rPrChange>
              </w:rPr>
              <w:pPrChange w:id="207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61" w:author="瑋婷 徐" w:date="2025-01-04T15:38:00Z" w16du:dateUtc="2025-01-04T07:38:00Z">
              <w:tcPr>
                <w:tcW w:w="162" w:type="pct"/>
                <w:gridSpan w:val="2"/>
                <w:noWrap/>
                <w:hideMark/>
              </w:tcPr>
            </w:tcPrChange>
          </w:tcPr>
          <w:p w14:paraId="3F49A20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62" w:author="瑋婷 徐" w:date="2025-01-03T16:50:00Z" w16du:dateUtc="2025-01-03T08:50:00Z"/>
                <w:rFonts w:ascii="Times New Roman" w:eastAsiaTheme="minorEastAsia" w:hAnsi="Times New Roman" w:cs="Times New Roman"/>
                <w:rPrChange w:id="20763" w:author="瑋婷 徐" w:date="2025-01-06T15:36:00Z" w16du:dateUtc="2025-01-06T07:36:00Z">
                  <w:rPr>
                    <w:ins w:id="20764" w:author="瑋婷 徐" w:date="2025-01-03T16:50:00Z" w16du:dateUtc="2025-01-03T08:50:00Z"/>
                    <w:rFonts w:ascii="Times New Roman" w:eastAsia="Times New Roman" w:hAnsi="Times New Roman" w:cs="Times New Roman"/>
                    <w:sz w:val="20"/>
                    <w:szCs w:val="20"/>
                  </w:rPr>
                </w:rPrChange>
              </w:rPr>
              <w:pPrChange w:id="207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66" w:author="瑋婷 徐" w:date="2025-01-04T15:38:00Z" w16du:dateUtc="2025-01-04T07:38:00Z">
              <w:tcPr>
                <w:tcW w:w="162" w:type="pct"/>
                <w:gridSpan w:val="2"/>
                <w:noWrap/>
                <w:hideMark/>
              </w:tcPr>
            </w:tcPrChange>
          </w:tcPr>
          <w:p w14:paraId="06D996B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67" w:author="瑋婷 徐" w:date="2025-01-03T16:50:00Z" w16du:dateUtc="2025-01-03T08:50:00Z"/>
                <w:rFonts w:ascii="Times New Roman" w:eastAsiaTheme="minorEastAsia" w:hAnsi="Times New Roman" w:cs="Times New Roman"/>
                <w:color w:val="000000"/>
                <w:rPrChange w:id="20768" w:author="瑋婷 徐" w:date="2025-01-06T15:36:00Z" w16du:dateUtc="2025-01-06T07:36:00Z">
                  <w:rPr>
                    <w:ins w:id="20769" w:author="瑋婷 徐" w:date="2025-01-03T16:50:00Z" w16du:dateUtc="2025-01-03T08:50:00Z"/>
                    <w:rFonts w:ascii="Calibri" w:hAnsi="Calibri" w:cs="Calibri"/>
                    <w:color w:val="000000"/>
                    <w:sz w:val="22"/>
                    <w:szCs w:val="22"/>
                  </w:rPr>
                </w:rPrChange>
              </w:rPr>
              <w:pPrChange w:id="207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771" w:author="瑋婷 徐" w:date="2025-01-03T16:50:00Z" w16du:dateUtc="2025-01-03T08:50:00Z">
              <w:r w:rsidRPr="00C51B34">
                <w:rPr>
                  <w:rFonts w:ascii="Times New Roman" w:eastAsiaTheme="minorEastAsia" w:hAnsi="Times New Roman" w:cs="Times New Roman"/>
                  <w:color w:val="000000"/>
                  <w:rPrChange w:id="20772"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773" w:author="瑋婷 徐" w:date="2025-01-04T15:38:00Z" w16du:dateUtc="2025-01-04T07:38:00Z">
              <w:tcPr>
                <w:tcW w:w="162" w:type="pct"/>
                <w:gridSpan w:val="2"/>
                <w:noWrap/>
                <w:hideMark/>
              </w:tcPr>
            </w:tcPrChange>
          </w:tcPr>
          <w:p w14:paraId="6478092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74" w:author="瑋婷 徐" w:date="2025-01-03T16:50:00Z" w16du:dateUtc="2025-01-03T08:50:00Z"/>
                <w:rFonts w:ascii="Times New Roman" w:eastAsiaTheme="minorEastAsia" w:hAnsi="Times New Roman" w:cs="Times New Roman"/>
                <w:color w:val="000000"/>
                <w:rPrChange w:id="20775" w:author="瑋婷 徐" w:date="2025-01-06T15:36:00Z" w16du:dateUtc="2025-01-06T07:36:00Z">
                  <w:rPr>
                    <w:ins w:id="20776" w:author="瑋婷 徐" w:date="2025-01-03T16:50:00Z" w16du:dateUtc="2025-01-03T08:50:00Z"/>
                    <w:rFonts w:ascii="Calibri" w:hAnsi="Calibri" w:cs="Calibri"/>
                    <w:color w:val="000000"/>
                    <w:sz w:val="22"/>
                    <w:szCs w:val="22"/>
                  </w:rPr>
                </w:rPrChange>
              </w:rPr>
              <w:pPrChange w:id="207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778" w:author="瑋婷 徐" w:date="2025-01-04T15:38:00Z" w16du:dateUtc="2025-01-04T07:38:00Z">
              <w:tcPr>
                <w:tcW w:w="162" w:type="pct"/>
                <w:gridSpan w:val="2"/>
                <w:noWrap/>
                <w:hideMark/>
              </w:tcPr>
            </w:tcPrChange>
          </w:tcPr>
          <w:p w14:paraId="6C04F89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79" w:author="瑋婷 徐" w:date="2025-01-03T16:50:00Z" w16du:dateUtc="2025-01-03T08:50:00Z"/>
                <w:rFonts w:ascii="Times New Roman" w:eastAsiaTheme="minorEastAsia" w:hAnsi="Times New Roman" w:cs="Times New Roman"/>
                <w:color w:val="000000"/>
                <w:rPrChange w:id="20780" w:author="瑋婷 徐" w:date="2025-01-06T15:36:00Z" w16du:dateUtc="2025-01-06T07:36:00Z">
                  <w:rPr>
                    <w:ins w:id="20781" w:author="瑋婷 徐" w:date="2025-01-03T16:50:00Z" w16du:dateUtc="2025-01-03T08:50:00Z"/>
                    <w:rFonts w:ascii="Calibri" w:hAnsi="Calibri" w:cs="Calibri"/>
                    <w:color w:val="000000"/>
                    <w:sz w:val="22"/>
                    <w:szCs w:val="22"/>
                  </w:rPr>
                </w:rPrChange>
              </w:rPr>
              <w:pPrChange w:id="207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783" w:author="瑋婷 徐" w:date="2025-01-03T16:50:00Z" w16du:dateUtc="2025-01-03T08:50:00Z">
              <w:r w:rsidRPr="00C51B34">
                <w:rPr>
                  <w:rFonts w:ascii="Times New Roman" w:eastAsiaTheme="minorEastAsia" w:hAnsi="Times New Roman" w:cs="Times New Roman"/>
                  <w:color w:val="000000"/>
                  <w:rPrChange w:id="20784"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785" w:author="瑋婷 徐" w:date="2025-01-04T15:38:00Z" w16du:dateUtc="2025-01-04T07:38:00Z">
              <w:tcPr>
                <w:tcW w:w="162" w:type="pct"/>
                <w:gridSpan w:val="2"/>
                <w:noWrap/>
                <w:hideMark/>
              </w:tcPr>
            </w:tcPrChange>
          </w:tcPr>
          <w:p w14:paraId="15C25CC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86" w:author="瑋婷 徐" w:date="2025-01-03T16:50:00Z" w16du:dateUtc="2025-01-03T08:50:00Z"/>
                <w:rFonts w:ascii="Times New Roman" w:eastAsiaTheme="minorEastAsia" w:hAnsi="Times New Roman" w:cs="Times New Roman"/>
                <w:color w:val="000000"/>
                <w:rPrChange w:id="20787" w:author="瑋婷 徐" w:date="2025-01-06T15:36:00Z" w16du:dateUtc="2025-01-06T07:36:00Z">
                  <w:rPr>
                    <w:ins w:id="20788" w:author="瑋婷 徐" w:date="2025-01-03T16:50:00Z" w16du:dateUtc="2025-01-03T08:50:00Z"/>
                    <w:rFonts w:ascii="Calibri" w:hAnsi="Calibri" w:cs="Calibri"/>
                    <w:color w:val="000000"/>
                    <w:sz w:val="22"/>
                    <w:szCs w:val="22"/>
                  </w:rPr>
                </w:rPrChange>
              </w:rPr>
              <w:pPrChange w:id="207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790" w:author="瑋婷 徐" w:date="2025-01-03T16:50:00Z" w16du:dateUtc="2025-01-03T08:50:00Z">
              <w:r w:rsidRPr="00C51B34">
                <w:rPr>
                  <w:rFonts w:ascii="Times New Roman" w:eastAsiaTheme="minorEastAsia" w:hAnsi="Times New Roman" w:cs="Times New Roman"/>
                  <w:color w:val="000000"/>
                  <w:rPrChange w:id="20791"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792" w:author="瑋婷 徐" w:date="2025-01-04T15:38:00Z" w16du:dateUtc="2025-01-04T07:38:00Z">
              <w:tcPr>
                <w:tcW w:w="164" w:type="pct"/>
                <w:gridSpan w:val="2"/>
                <w:noWrap/>
                <w:hideMark/>
              </w:tcPr>
            </w:tcPrChange>
          </w:tcPr>
          <w:p w14:paraId="5C6E0B8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793" w:author="瑋婷 徐" w:date="2025-01-03T16:50:00Z" w16du:dateUtc="2025-01-03T08:50:00Z"/>
                <w:rFonts w:ascii="Times New Roman" w:eastAsiaTheme="minorEastAsia" w:hAnsi="Times New Roman" w:cs="Times New Roman"/>
                <w:color w:val="000000"/>
                <w:rPrChange w:id="20794" w:author="瑋婷 徐" w:date="2025-01-06T15:36:00Z" w16du:dateUtc="2025-01-06T07:36:00Z">
                  <w:rPr>
                    <w:ins w:id="20795" w:author="瑋婷 徐" w:date="2025-01-03T16:50:00Z" w16du:dateUtc="2025-01-03T08:50:00Z"/>
                    <w:rFonts w:ascii="Calibri" w:hAnsi="Calibri" w:cs="Calibri"/>
                    <w:color w:val="000000"/>
                    <w:sz w:val="22"/>
                    <w:szCs w:val="22"/>
                  </w:rPr>
                </w:rPrChange>
              </w:rPr>
              <w:pPrChange w:id="207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C51B34" w14:paraId="47A9AA2A" w14:textId="77777777" w:rsidTr="004373E8">
        <w:trPr>
          <w:cnfStyle w:val="000000100000" w:firstRow="0" w:lastRow="0" w:firstColumn="0" w:lastColumn="0" w:oddVBand="0" w:evenVBand="0" w:oddHBand="1" w:evenHBand="0" w:firstRowFirstColumn="0" w:firstRowLastColumn="0" w:lastRowFirstColumn="0" w:lastRowLastColumn="0"/>
          <w:trHeight w:val="300"/>
          <w:ins w:id="20797"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D3F1BEF" w14:textId="77777777" w:rsidR="003C19C7" w:rsidRPr="00C51B34" w:rsidRDefault="003C19C7">
            <w:pPr>
              <w:spacing w:line="360" w:lineRule="auto"/>
              <w:jc w:val="both"/>
              <w:rPr>
                <w:ins w:id="20798" w:author="瑋婷 徐" w:date="2025-01-03T16:50:00Z" w16du:dateUtc="2025-01-03T08:50:00Z"/>
                <w:rFonts w:ascii="Times New Roman" w:eastAsiaTheme="minorEastAsia" w:hAnsi="Times New Roman" w:cs="Times New Roman"/>
                <w:b w:val="0"/>
                <w:bCs w:val="0"/>
                <w:color w:val="000000"/>
                <w:rPrChange w:id="20799" w:author="瑋婷 徐" w:date="2025-01-06T15:36:00Z" w16du:dateUtc="2025-01-06T07:36:00Z">
                  <w:rPr>
                    <w:ins w:id="20800" w:author="瑋婷 徐" w:date="2025-01-03T16:50:00Z" w16du:dateUtc="2025-01-03T08:50:00Z"/>
                    <w:rFonts w:ascii="Calibri" w:hAnsi="Calibri" w:cs="Calibri"/>
                    <w:color w:val="000000"/>
                    <w:sz w:val="22"/>
                    <w:szCs w:val="22"/>
                  </w:rPr>
                </w:rPrChange>
              </w:rPr>
              <w:pPrChange w:id="20801" w:author="瑋婷 徐" w:date="2025-01-03T16:55:00Z" w16du:dateUtc="2025-01-03T08:55:00Z">
                <w:pPr/>
              </w:pPrChange>
            </w:pPr>
            <w:ins w:id="20802" w:author="瑋婷 徐" w:date="2025-01-03T16:50:00Z" w16du:dateUtc="2025-01-03T08:50:00Z">
              <w:r w:rsidRPr="00C51B34">
                <w:rPr>
                  <w:rFonts w:ascii="Times New Roman" w:eastAsiaTheme="minorEastAsia" w:hAnsi="Times New Roman" w:cs="Times New Roman" w:hint="eastAsia"/>
                  <w:b w:val="0"/>
                  <w:bCs w:val="0"/>
                  <w:color w:val="000000"/>
                  <w:rPrChange w:id="20803" w:author="瑋婷 徐" w:date="2025-01-06T15:36:00Z" w16du:dateUtc="2025-01-06T07:36:00Z">
                    <w:rPr>
                      <w:rFonts w:ascii="Calibri" w:hAnsi="Calibri" w:cs="Calibri" w:hint="eastAsia"/>
                      <w:color w:val="000000"/>
                      <w:sz w:val="22"/>
                      <w:szCs w:val="22"/>
                    </w:rPr>
                  </w:rPrChange>
                </w:rPr>
                <w:t>黑</w:t>
              </w:r>
              <w:proofErr w:type="gramStart"/>
              <w:r w:rsidRPr="00C51B34">
                <w:rPr>
                  <w:rFonts w:ascii="Times New Roman" w:eastAsiaTheme="minorEastAsia" w:hAnsi="Times New Roman" w:cs="Times New Roman" w:hint="eastAsia"/>
                  <w:b w:val="0"/>
                  <w:bCs w:val="0"/>
                  <w:color w:val="000000"/>
                  <w:rPrChange w:id="20804" w:author="瑋婷 徐" w:date="2025-01-06T15:36:00Z" w16du:dateUtc="2025-01-06T07:36:00Z">
                    <w:rPr>
                      <w:rFonts w:ascii="Calibri" w:hAnsi="Calibri" w:cs="Calibri" w:hint="eastAsia"/>
                      <w:color w:val="000000"/>
                      <w:sz w:val="22"/>
                      <w:szCs w:val="22"/>
                    </w:rPr>
                  </w:rPrChange>
                </w:rPr>
                <w:t>鳶</w:t>
              </w:r>
              <w:proofErr w:type="gramEnd"/>
              <w:r w:rsidRPr="00C51B34">
                <w:rPr>
                  <w:rFonts w:ascii="Times New Roman" w:eastAsiaTheme="minorEastAsia" w:hAnsi="Times New Roman" w:cs="Times New Roman"/>
                  <w:b w:val="0"/>
                  <w:bCs w:val="0"/>
                  <w:color w:val="000000"/>
                  <w:rPrChange w:id="20805" w:author="瑋婷 徐" w:date="2025-01-06T15:36:00Z" w16du:dateUtc="2025-01-06T07:36:00Z">
                    <w:rPr>
                      <w:rFonts w:ascii="Calibri" w:hAnsi="Calibri" w:cs="Calibri"/>
                      <w:color w:val="000000"/>
                      <w:sz w:val="22"/>
                      <w:szCs w:val="22"/>
                    </w:rPr>
                  </w:rPrChange>
                </w:rPr>
                <w:t xml:space="preserve"> II</w:t>
              </w:r>
            </w:ins>
          </w:p>
        </w:tc>
        <w:tc>
          <w:tcPr>
            <w:tcW w:w="973" w:type="pct"/>
            <w:vAlign w:val="center"/>
            <w:hideMark/>
          </w:tcPr>
          <w:p w14:paraId="791FA23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06" w:author="瑋婷 徐" w:date="2025-01-03T16:50:00Z" w16du:dateUtc="2025-01-03T08:50:00Z"/>
                <w:rFonts w:ascii="Times New Roman" w:eastAsiaTheme="minorEastAsia" w:hAnsi="Times New Roman" w:cs="Times New Roman"/>
                <w:i/>
                <w:iCs/>
                <w:color w:val="000000"/>
                <w:rPrChange w:id="20807" w:author="瑋婷 徐" w:date="2025-01-06T15:36:00Z" w16du:dateUtc="2025-01-06T07:36:00Z">
                  <w:rPr>
                    <w:ins w:id="20808" w:author="瑋婷 徐" w:date="2025-01-03T16:50:00Z" w16du:dateUtc="2025-01-03T08:50:00Z"/>
                    <w:rFonts w:ascii="Calibri" w:hAnsi="Calibri" w:cs="Calibri"/>
                    <w:i/>
                    <w:iCs/>
                    <w:color w:val="000000"/>
                    <w:sz w:val="22"/>
                    <w:szCs w:val="22"/>
                  </w:rPr>
                </w:rPrChange>
              </w:rPr>
              <w:pPrChange w:id="208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810" w:author="瑋婷 徐" w:date="2025-01-03T16:50:00Z" w16du:dateUtc="2025-01-03T08:50:00Z">
              <w:r w:rsidRPr="00C51B34">
                <w:rPr>
                  <w:rFonts w:ascii="Times New Roman" w:eastAsiaTheme="minorEastAsia" w:hAnsi="Times New Roman" w:cs="Times New Roman"/>
                  <w:i/>
                  <w:iCs/>
                  <w:color w:val="000000"/>
                  <w:rPrChange w:id="20811" w:author="瑋婷 徐" w:date="2025-01-06T15:36:00Z" w16du:dateUtc="2025-01-06T07:36:00Z">
                    <w:rPr>
                      <w:rFonts w:ascii="Calibri" w:hAnsi="Calibri" w:cs="Calibri"/>
                      <w:i/>
                      <w:iCs/>
                      <w:color w:val="000000"/>
                      <w:sz w:val="22"/>
                      <w:szCs w:val="22"/>
                    </w:rPr>
                  </w:rPrChange>
                </w:rPr>
                <w:t>Milvus migrans</w:t>
              </w:r>
            </w:ins>
          </w:p>
        </w:tc>
        <w:tc>
          <w:tcPr>
            <w:tcW w:w="163" w:type="pct"/>
            <w:noWrap/>
            <w:vAlign w:val="center"/>
            <w:hideMark/>
          </w:tcPr>
          <w:p w14:paraId="4D9E5A7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12" w:author="瑋婷 徐" w:date="2025-01-03T16:50:00Z" w16du:dateUtc="2025-01-03T08:50:00Z"/>
                <w:rFonts w:ascii="Times New Roman" w:eastAsiaTheme="minorEastAsia" w:hAnsi="Times New Roman" w:cs="Times New Roman"/>
                <w:i/>
                <w:iCs/>
                <w:color w:val="000000"/>
                <w:rPrChange w:id="20813" w:author="瑋婷 徐" w:date="2025-01-06T15:36:00Z" w16du:dateUtc="2025-01-06T07:36:00Z">
                  <w:rPr>
                    <w:ins w:id="20814" w:author="瑋婷 徐" w:date="2025-01-03T16:50:00Z" w16du:dateUtc="2025-01-03T08:50:00Z"/>
                    <w:rFonts w:ascii="Calibri" w:hAnsi="Calibri" w:cs="Calibri"/>
                    <w:i/>
                    <w:iCs/>
                    <w:color w:val="000000"/>
                    <w:sz w:val="22"/>
                    <w:szCs w:val="22"/>
                  </w:rPr>
                </w:rPrChange>
              </w:rPr>
              <w:pPrChange w:id="208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015C4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16" w:author="瑋婷 徐" w:date="2025-01-03T16:50:00Z" w16du:dateUtc="2025-01-03T08:50:00Z"/>
                <w:rFonts w:ascii="Times New Roman" w:eastAsiaTheme="minorEastAsia" w:hAnsi="Times New Roman" w:cs="Times New Roman"/>
                <w:rPrChange w:id="20817" w:author="瑋婷 徐" w:date="2025-01-06T15:36:00Z" w16du:dateUtc="2025-01-06T07:36:00Z">
                  <w:rPr>
                    <w:ins w:id="20818" w:author="瑋婷 徐" w:date="2025-01-03T16:50:00Z" w16du:dateUtc="2025-01-03T08:50:00Z"/>
                    <w:rFonts w:ascii="Times New Roman" w:eastAsia="Times New Roman" w:hAnsi="Times New Roman" w:cs="Times New Roman"/>
                    <w:sz w:val="20"/>
                    <w:szCs w:val="20"/>
                  </w:rPr>
                </w:rPrChange>
              </w:rPr>
              <w:pPrChange w:id="208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23DC97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20" w:author="瑋婷 徐" w:date="2025-01-03T16:50:00Z" w16du:dateUtc="2025-01-03T08:50:00Z"/>
                <w:rFonts w:ascii="Times New Roman" w:eastAsiaTheme="minorEastAsia" w:hAnsi="Times New Roman" w:cs="Times New Roman"/>
                <w:rPrChange w:id="20821" w:author="瑋婷 徐" w:date="2025-01-06T15:36:00Z" w16du:dateUtc="2025-01-06T07:36:00Z">
                  <w:rPr>
                    <w:ins w:id="20822" w:author="瑋婷 徐" w:date="2025-01-03T16:50:00Z" w16du:dateUtc="2025-01-03T08:50:00Z"/>
                    <w:rFonts w:ascii="Times New Roman" w:eastAsia="Times New Roman" w:hAnsi="Times New Roman" w:cs="Times New Roman"/>
                    <w:sz w:val="20"/>
                    <w:szCs w:val="20"/>
                  </w:rPr>
                </w:rPrChange>
              </w:rPr>
              <w:pPrChange w:id="208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767950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24" w:author="瑋婷 徐" w:date="2025-01-03T16:50:00Z" w16du:dateUtc="2025-01-03T08:50:00Z"/>
                <w:rFonts w:ascii="Times New Roman" w:eastAsiaTheme="minorEastAsia" w:hAnsi="Times New Roman" w:cs="Times New Roman"/>
                <w:rPrChange w:id="20825" w:author="瑋婷 徐" w:date="2025-01-06T15:36:00Z" w16du:dateUtc="2025-01-06T07:36:00Z">
                  <w:rPr>
                    <w:ins w:id="20826" w:author="瑋婷 徐" w:date="2025-01-03T16:50:00Z" w16du:dateUtc="2025-01-03T08:50:00Z"/>
                    <w:rFonts w:ascii="Times New Roman" w:eastAsia="Times New Roman" w:hAnsi="Times New Roman" w:cs="Times New Roman"/>
                    <w:sz w:val="20"/>
                    <w:szCs w:val="20"/>
                  </w:rPr>
                </w:rPrChange>
              </w:rPr>
              <w:pPrChange w:id="208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BCC23F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28" w:author="瑋婷 徐" w:date="2025-01-03T16:50:00Z" w16du:dateUtc="2025-01-03T08:50:00Z"/>
                <w:rFonts w:ascii="Times New Roman" w:eastAsiaTheme="minorEastAsia" w:hAnsi="Times New Roman" w:cs="Times New Roman"/>
                <w:rPrChange w:id="20829" w:author="瑋婷 徐" w:date="2025-01-06T15:36:00Z" w16du:dateUtc="2025-01-06T07:36:00Z">
                  <w:rPr>
                    <w:ins w:id="20830" w:author="瑋婷 徐" w:date="2025-01-03T16:50:00Z" w16du:dateUtc="2025-01-03T08:50:00Z"/>
                    <w:rFonts w:ascii="Times New Roman" w:eastAsia="Times New Roman" w:hAnsi="Times New Roman" w:cs="Times New Roman"/>
                    <w:sz w:val="20"/>
                    <w:szCs w:val="20"/>
                  </w:rPr>
                </w:rPrChange>
              </w:rPr>
              <w:pPrChange w:id="208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18D0BC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32" w:author="瑋婷 徐" w:date="2025-01-03T16:50:00Z" w16du:dateUtc="2025-01-03T08:50:00Z"/>
                <w:rFonts w:ascii="Times New Roman" w:eastAsiaTheme="minorEastAsia" w:hAnsi="Times New Roman" w:cs="Times New Roman"/>
                <w:rPrChange w:id="20833" w:author="瑋婷 徐" w:date="2025-01-06T15:36:00Z" w16du:dateUtc="2025-01-06T07:36:00Z">
                  <w:rPr>
                    <w:ins w:id="20834" w:author="瑋婷 徐" w:date="2025-01-03T16:50:00Z" w16du:dateUtc="2025-01-03T08:50:00Z"/>
                    <w:rFonts w:ascii="Times New Roman" w:eastAsia="Times New Roman" w:hAnsi="Times New Roman" w:cs="Times New Roman"/>
                    <w:sz w:val="20"/>
                    <w:szCs w:val="20"/>
                  </w:rPr>
                </w:rPrChange>
              </w:rPr>
              <w:pPrChange w:id="208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B09C91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36" w:author="瑋婷 徐" w:date="2025-01-03T16:50:00Z" w16du:dateUtc="2025-01-03T08:50:00Z"/>
                <w:rFonts w:ascii="Times New Roman" w:eastAsiaTheme="minorEastAsia" w:hAnsi="Times New Roman" w:cs="Times New Roman"/>
                <w:rPrChange w:id="20837" w:author="瑋婷 徐" w:date="2025-01-06T15:36:00Z" w16du:dateUtc="2025-01-06T07:36:00Z">
                  <w:rPr>
                    <w:ins w:id="20838" w:author="瑋婷 徐" w:date="2025-01-03T16:50:00Z" w16du:dateUtc="2025-01-03T08:50:00Z"/>
                    <w:rFonts w:ascii="Times New Roman" w:eastAsia="Times New Roman" w:hAnsi="Times New Roman" w:cs="Times New Roman"/>
                    <w:sz w:val="20"/>
                    <w:szCs w:val="20"/>
                  </w:rPr>
                </w:rPrChange>
              </w:rPr>
              <w:pPrChange w:id="208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174D54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40" w:author="瑋婷 徐" w:date="2025-01-03T16:50:00Z" w16du:dateUtc="2025-01-03T08:50:00Z"/>
                <w:rFonts w:ascii="Times New Roman" w:eastAsiaTheme="minorEastAsia" w:hAnsi="Times New Roman" w:cs="Times New Roman"/>
                <w:rPrChange w:id="20841" w:author="瑋婷 徐" w:date="2025-01-06T15:36:00Z" w16du:dateUtc="2025-01-06T07:36:00Z">
                  <w:rPr>
                    <w:ins w:id="20842" w:author="瑋婷 徐" w:date="2025-01-03T16:50:00Z" w16du:dateUtc="2025-01-03T08:50:00Z"/>
                    <w:rFonts w:ascii="Times New Roman" w:eastAsia="Times New Roman" w:hAnsi="Times New Roman" w:cs="Times New Roman"/>
                    <w:sz w:val="20"/>
                    <w:szCs w:val="20"/>
                  </w:rPr>
                </w:rPrChange>
              </w:rPr>
              <w:pPrChange w:id="208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A2778F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44" w:author="瑋婷 徐" w:date="2025-01-03T16:50:00Z" w16du:dateUtc="2025-01-03T08:50:00Z"/>
                <w:rFonts w:ascii="Times New Roman" w:eastAsiaTheme="minorEastAsia" w:hAnsi="Times New Roman" w:cs="Times New Roman"/>
                <w:rPrChange w:id="20845" w:author="瑋婷 徐" w:date="2025-01-06T15:36:00Z" w16du:dateUtc="2025-01-06T07:36:00Z">
                  <w:rPr>
                    <w:ins w:id="20846" w:author="瑋婷 徐" w:date="2025-01-03T16:50:00Z" w16du:dateUtc="2025-01-03T08:50:00Z"/>
                    <w:rFonts w:ascii="Times New Roman" w:eastAsia="Times New Roman" w:hAnsi="Times New Roman" w:cs="Times New Roman"/>
                    <w:sz w:val="20"/>
                    <w:szCs w:val="20"/>
                  </w:rPr>
                </w:rPrChange>
              </w:rPr>
              <w:pPrChange w:id="208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759341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48" w:author="瑋婷 徐" w:date="2025-01-03T16:50:00Z" w16du:dateUtc="2025-01-03T08:50:00Z"/>
                <w:rFonts w:ascii="Times New Roman" w:eastAsiaTheme="minorEastAsia" w:hAnsi="Times New Roman" w:cs="Times New Roman"/>
                <w:color w:val="000000"/>
                <w:rPrChange w:id="20849" w:author="瑋婷 徐" w:date="2025-01-06T15:36:00Z" w16du:dateUtc="2025-01-06T07:36:00Z">
                  <w:rPr>
                    <w:ins w:id="20850" w:author="瑋婷 徐" w:date="2025-01-03T16:50:00Z" w16du:dateUtc="2025-01-03T08:50:00Z"/>
                    <w:rFonts w:ascii="Calibri" w:hAnsi="Calibri" w:cs="Calibri"/>
                    <w:color w:val="000000"/>
                    <w:sz w:val="22"/>
                    <w:szCs w:val="22"/>
                  </w:rPr>
                </w:rPrChange>
              </w:rPr>
              <w:pPrChange w:id="208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852" w:author="瑋婷 徐" w:date="2025-01-03T16:50:00Z" w16du:dateUtc="2025-01-03T08:50:00Z">
              <w:r w:rsidRPr="00C51B34">
                <w:rPr>
                  <w:rFonts w:ascii="Times New Roman" w:eastAsiaTheme="minorEastAsia" w:hAnsi="Times New Roman" w:cs="Times New Roman"/>
                  <w:color w:val="000000"/>
                  <w:rPrChange w:id="20853"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54310AD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54" w:author="瑋婷 徐" w:date="2025-01-03T16:50:00Z" w16du:dateUtc="2025-01-03T08:50:00Z"/>
                <w:rFonts w:ascii="Times New Roman" w:eastAsiaTheme="minorEastAsia" w:hAnsi="Times New Roman" w:cs="Times New Roman"/>
                <w:color w:val="000000"/>
                <w:rPrChange w:id="20855" w:author="瑋婷 徐" w:date="2025-01-06T15:36:00Z" w16du:dateUtc="2025-01-06T07:36:00Z">
                  <w:rPr>
                    <w:ins w:id="20856" w:author="瑋婷 徐" w:date="2025-01-03T16:50:00Z" w16du:dateUtc="2025-01-03T08:50:00Z"/>
                    <w:rFonts w:ascii="Calibri" w:hAnsi="Calibri" w:cs="Calibri"/>
                    <w:color w:val="000000"/>
                    <w:sz w:val="22"/>
                    <w:szCs w:val="22"/>
                  </w:rPr>
                </w:rPrChange>
              </w:rPr>
              <w:pPrChange w:id="208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879867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58" w:author="瑋婷 徐" w:date="2025-01-03T16:50:00Z" w16du:dateUtc="2025-01-03T08:50:00Z"/>
                <w:rFonts w:ascii="Times New Roman" w:eastAsiaTheme="minorEastAsia" w:hAnsi="Times New Roman" w:cs="Times New Roman"/>
                <w:rPrChange w:id="20859" w:author="瑋婷 徐" w:date="2025-01-06T15:36:00Z" w16du:dateUtc="2025-01-06T07:36:00Z">
                  <w:rPr>
                    <w:ins w:id="20860" w:author="瑋婷 徐" w:date="2025-01-03T16:50:00Z" w16du:dateUtc="2025-01-03T08:50:00Z"/>
                    <w:rFonts w:ascii="Times New Roman" w:eastAsia="Times New Roman" w:hAnsi="Times New Roman" w:cs="Times New Roman"/>
                    <w:sz w:val="20"/>
                    <w:szCs w:val="20"/>
                  </w:rPr>
                </w:rPrChange>
              </w:rPr>
              <w:pPrChange w:id="208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9284B1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62" w:author="瑋婷 徐" w:date="2025-01-03T16:50:00Z" w16du:dateUtc="2025-01-03T08:50:00Z"/>
                <w:rFonts w:ascii="Times New Roman" w:eastAsiaTheme="minorEastAsia" w:hAnsi="Times New Roman" w:cs="Times New Roman"/>
                <w:rPrChange w:id="20863" w:author="瑋婷 徐" w:date="2025-01-06T15:36:00Z" w16du:dateUtc="2025-01-06T07:36:00Z">
                  <w:rPr>
                    <w:ins w:id="20864" w:author="瑋婷 徐" w:date="2025-01-03T16:50:00Z" w16du:dateUtc="2025-01-03T08:50:00Z"/>
                    <w:rFonts w:ascii="Times New Roman" w:eastAsia="Times New Roman" w:hAnsi="Times New Roman" w:cs="Times New Roman"/>
                    <w:sz w:val="20"/>
                    <w:szCs w:val="20"/>
                  </w:rPr>
                </w:rPrChange>
              </w:rPr>
              <w:pPrChange w:id="208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9D56C5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66" w:author="瑋婷 徐" w:date="2025-01-03T16:50:00Z" w16du:dateUtc="2025-01-03T08:50:00Z"/>
                <w:rFonts w:ascii="Times New Roman" w:eastAsiaTheme="minorEastAsia" w:hAnsi="Times New Roman" w:cs="Times New Roman"/>
                <w:rPrChange w:id="20867" w:author="瑋婷 徐" w:date="2025-01-06T15:36:00Z" w16du:dateUtc="2025-01-06T07:36:00Z">
                  <w:rPr>
                    <w:ins w:id="20868" w:author="瑋婷 徐" w:date="2025-01-03T16:50:00Z" w16du:dateUtc="2025-01-03T08:50:00Z"/>
                    <w:rFonts w:ascii="Times New Roman" w:eastAsia="Times New Roman" w:hAnsi="Times New Roman" w:cs="Times New Roman"/>
                    <w:sz w:val="20"/>
                    <w:szCs w:val="20"/>
                  </w:rPr>
                </w:rPrChange>
              </w:rPr>
              <w:pPrChange w:id="208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BA9841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70" w:author="瑋婷 徐" w:date="2025-01-03T16:50:00Z" w16du:dateUtc="2025-01-03T08:50:00Z"/>
                <w:rFonts w:ascii="Times New Roman" w:eastAsiaTheme="minorEastAsia" w:hAnsi="Times New Roman" w:cs="Times New Roman"/>
                <w:rPrChange w:id="20871" w:author="瑋婷 徐" w:date="2025-01-06T15:36:00Z" w16du:dateUtc="2025-01-06T07:36:00Z">
                  <w:rPr>
                    <w:ins w:id="20872" w:author="瑋婷 徐" w:date="2025-01-03T16:50:00Z" w16du:dateUtc="2025-01-03T08:50:00Z"/>
                    <w:rFonts w:ascii="Times New Roman" w:eastAsia="Times New Roman" w:hAnsi="Times New Roman" w:cs="Times New Roman"/>
                    <w:sz w:val="20"/>
                    <w:szCs w:val="20"/>
                  </w:rPr>
                </w:rPrChange>
              </w:rPr>
              <w:pPrChange w:id="208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13E562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74" w:author="瑋婷 徐" w:date="2025-01-03T16:50:00Z" w16du:dateUtc="2025-01-03T08:50:00Z"/>
                <w:rFonts w:ascii="Times New Roman" w:eastAsiaTheme="minorEastAsia" w:hAnsi="Times New Roman" w:cs="Times New Roman"/>
                <w:rPrChange w:id="20875" w:author="瑋婷 徐" w:date="2025-01-06T15:36:00Z" w16du:dateUtc="2025-01-06T07:36:00Z">
                  <w:rPr>
                    <w:ins w:id="20876" w:author="瑋婷 徐" w:date="2025-01-03T16:50:00Z" w16du:dateUtc="2025-01-03T08:50:00Z"/>
                    <w:rFonts w:ascii="Times New Roman" w:eastAsia="Times New Roman" w:hAnsi="Times New Roman" w:cs="Times New Roman"/>
                    <w:sz w:val="20"/>
                    <w:szCs w:val="20"/>
                  </w:rPr>
                </w:rPrChange>
              </w:rPr>
              <w:pPrChange w:id="208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F7CF00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78" w:author="瑋婷 徐" w:date="2025-01-03T16:50:00Z" w16du:dateUtc="2025-01-03T08:50:00Z"/>
                <w:rFonts w:ascii="Times New Roman" w:eastAsiaTheme="minorEastAsia" w:hAnsi="Times New Roman" w:cs="Times New Roman"/>
                <w:rPrChange w:id="20879" w:author="瑋婷 徐" w:date="2025-01-06T15:36:00Z" w16du:dateUtc="2025-01-06T07:36:00Z">
                  <w:rPr>
                    <w:ins w:id="20880" w:author="瑋婷 徐" w:date="2025-01-03T16:50:00Z" w16du:dateUtc="2025-01-03T08:50:00Z"/>
                    <w:rFonts w:ascii="Times New Roman" w:eastAsia="Times New Roman" w:hAnsi="Times New Roman" w:cs="Times New Roman"/>
                    <w:sz w:val="20"/>
                    <w:szCs w:val="20"/>
                  </w:rPr>
                </w:rPrChange>
              </w:rPr>
              <w:pPrChange w:id="208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711747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82" w:author="瑋婷 徐" w:date="2025-01-03T16:50:00Z" w16du:dateUtc="2025-01-03T08:50:00Z"/>
                <w:rFonts w:ascii="Times New Roman" w:eastAsiaTheme="minorEastAsia" w:hAnsi="Times New Roman" w:cs="Times New Roman"/>
                <w:rPrChange w:id="20883" w:author="瑋婷 徐" w:date="2025-01-06T15:36:00Z" w16du:dateUtc="2025-01-06T07:36:00Z">
                  <w:rPr>
                    <w:ins w:id="20884" w:author="瑋婷 徐" w:date="2025-01-03T16:50:00Z" w16du:dateUtc="2025-01-03T08:50:00Z"/>
                    <w:rFonts w:ascii="Times New Roman" w:eastAsia="Times New Roman" w:hAnsi="Times New Roman" w:cs="Times New Roman"/>
                    <w:sz w:val="20"/>
                    <w:szCs w:val="20"/>
                  </w:rPr>
                </w:rPrChange>
              </w:rPr>
              <w:pPrChange w:id="208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3AEDCD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86" w:author="瑋婷 徐" w:date="2025-01-03T16:50:00Z" w16du:dateUtc="2025-01-03T08:50:00Z"/>
                <w:rFonts w:ascii="Times New Roman" w:eastAsiaTheme="minorEastAsia" w:hAnsi="Times New Roman" w:cs="Times New Roman"/>
                <w:rPrChange w:id="20887" w:author="瑋婷 徐" w:date="2025-01-06T15:36:00Z" w16du:dateUtc="2025-01-06T07:36:00Z">
                  <w:rPr>
                    <w:ins w:id="20888" w:author="瑋婷 徐" w:date="2025-01-03T16:50:00Z" w16du:dateUtc="2025-01-03T08:50:00Z"/>
                    <w:rFonts w:ascii="Times New Roman" w:eastAsia="Times New Roman" w:hAnsi="Times New Roman" w:cs="Times New Roman"/>
                    <w:sz w:val="20"/>
                    <w:szCs w:val="20"/>
                  </w:rPr>
                </w:rPrChange>
              </w:rPr>
              <w:pPrChange w:id="208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65B007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90" w:author="瑋婷 徐" w:date="2025-01-03T16:50:00Z" w16du:dateUtc="2025-01-03T08:50:00Z"/>
                <w:rFonts w:ascii="Times New Roman" w:eastAsiaTheme="minorEastAsia" w:hAnsi="Times New Roman" w:cs="Times New Roman"/>
                <w:rPrChange w:id="20891" w:author="瑋婷 徐" w:date="2025-01-06T15:36:00Z" w16du:dateUtc="2025-01-06T07:36:00Z">
                  <w:rPr>
                    <w:ins w:id="20892" w:author="瑋婷 徐" w:date="2025-01-03T16:50:00Z" w16du:dateUtc="2025-01-03T08:50:00Z"/>
                    <w:rFonts w:ascii="Times New Roman" w:eastAsia="Times New Roman" w:hAnsi="Times New Roman" w:cs="Times New Roman"/>
                    <w:sz w:val="20"/>
                    <w:szCs w:val="20"/>
                  </w:rPr>
                </w:rPrChange>
              </w:rPr>
              <w:pPrChange w:id="208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C2EBA3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894" w:author="瑋婷 徐" w:date="2025-01-03T16:50:00Z" w16du:dateUtc="2025-01-03T08:50:00Z"/>
                <w:rFonts w:ascii="Times New Roman" w:eastAsiaTheme="minorEastAsia" w:hAnsi="Times New Roman" w:cs="Times New Roman"/>
                <w:rPrChange w:id="20895" w:author="瑋婷 徐" w:date="2025-01-06T15:36:00Z" w16du:dateUtc="2025-01-06T07:36:00Z">
                  <w:rPr>
                    <w:ins w:id="20896" w:author="瑋婷 徐" w:date="2025-01-03T16:50:00Z" w16du:dateUtc="2025-01-03T08:50:00Z"/>
                    <w:rFonts w:ascii="Times New Roman" w:eastAsia="Times New Roman" w:hAnsi="Times New Roman" w:cs="Times New Roman"/>
                    <w:sz w:val="20"/>
                    <w:szCs w:val="20"/>
                  </w:rPr>
                </w:rPrChange>
              </w:rPr>
              <w:pPrChange w:id="208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5A2C9B61" w14:textId="77777777" w:rsidTr="004373E8">
        <w:trPr>
          <w:trHeight w:val="300"/>
          <w:ins w:id="20898" w:author="瑋婷 徐" w:date="2025-01-03T16:50:00Z"/>
          <w:trPrChange w:id="20899"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20900" w:author="瑋婷 徐" w:date="2025-01-04T15:38:00Z" w16du:dateUtc="2025-01-04T07:38:00Z">
              <w:tcPr>
                <w:tcW w:w="692" w:type="pct"/>
                <w:gridSpan w:val="2"/>
                <w:hideMark/>
              </w:tcPr>
            </w:tcPrChange>
          </w:tcPr>
          <w:p w14:paraId="52F1E838" w14:textId="77777777" w:rsidR="003C19C7" w:rsidRPr="00C51B34" w:rsidRDefault="003C19C7">
            <w:pPr>
              <w:spacing w:line="360" w:lineRule="auto"/>
              <w:jc w:val="both"/>
              <w:rPr>
                <w:ins w:id="20901" w:author="瑋婷 徐" w:date="2025-01-03T16:50:00Z" w16du:dateUtc="2025-01-03T08:50:00Z"/>
                <w:rFonts w:ascii="Times New Roman" w:eastAsiaTheme="minorEastAsia" w:hAnsi="Times New Roman" w:cs="Times New Roman"/>
                <w:b w:val="0"/>
                <w:bCs w:val="0"/>
                <w:color w:val="000000"/>
                <w:rPrChange w:id="20902" w:author="瑋婷 徐" w:date="2025-01-06T15:36:00Z" w16du:dateUtc="2025-01-06T07:36:00Z">
                  <w:rPr>
                    <w:ins w:id="20903" w:author="瑋婷 徐" w:date="2025-01-03T16:50:00Z" w16du:dateUtc="2025-01-03T08:50:00Z"/>
                    <w:rFonts w:ascii="Calibri" w:hAnsi="Calibri" w:cs="Calibri"/>
                    <w:color w:val="000000"/>
                    <w:sz w:val="22"/>
                    <w:szCs w:val="22"/>
                  </w:rPr>
                </w:rPrChange>
              </w:rPr>
              <w:pPrChange w:id="20904" w:author="瑋婷 徐" w:date="2025-01-03T16:55:00Z" w16du:dateUtc="2025-01-03T08:55:00Z">
                <w:pPr/>
              </w:pPrChange>
            </w:pPr>
            <w:ins w:id="20905" w:author="瑋婷 徐" w:date="2025-01-03T16:50:00Z" w16du:dateUtc="2025-01-03T08:50:00Z">
              <w:r w:rsidRPr="00C51B34">
                <w:rPr>
                  <w:rFonts w:ascii="Times New Roman" w:eastAsiaTheme="minorEastAsia" w:hAnsi="Times New Roman" w:cs="Times New Roman" w:hint="eastAsia"/>
                  <w:b w:val="0"/>
                  <w:bCs w:val="0"/>
                  <w:color w:val="000000"/>
                  <w:rPrChange w:id="20906" w:author="瑋婷 徐" w:date="2025-01-06T15:36:00Z" w16du:dateUtc="2025-01-06T07:36:00Z">
                    <w:rPr>
                      <w:rFonts w:ascii="Calibri" w:hAnsi="Calibri" w:cs="Calibri" w:hint="eastAsia"/>
                      <w:color w:val="000000"/>
                      <w:sz w:val="22"/>
                      <w:szCs w:val="22"/>
                    </w:rPr>
                  </w:rPrChange>
                </w:rPr>
                <w:t>黃嘴角</w:t>
              </w:r>
              <w:proofErr w:type="gramStart"/>
              <w:r w:rsidRPr="00C51B34">
                <w:rPr>
                  <w:rFonts w:ascii="Times New Roman" w:eastAsiaTheme="minorEastAsia" w:hAnsi="Times New Roman" w:cs="Times New Roman" w:hint="eastAsia"/>
                  <w:b w:val="0"/>
                  <w:bCs w:val="0"/>
                  <w:color w:val="000000"/>
                  <w:rPrChange w:id="20907" w:author="瑋婷 徐" w:date="2025-01-06T15:36:00Z" w16du:dateUtc="2025-01-06T07:36:00Z">
                    <w:rPr>
                      <w:rFonts w:ascii="Calibri" w:hAnsi="Calibri" w:cs="Calibri" w:hint="eastAsia"/>
                      <w:color w:val="000000"/>
                      <w:sz w:val="22"/>
                      <w:szCs w:val="22"/>
                    </w:rPr>
                  </w:rPrChange>
                </w:rPr>
                <w:t>鴞</w:t>
              </w:r>
              <w:proofErr w:type="gramEnd"/>
              <w:r w:rsidRPr="00C51B34">
                <w:rPr>
                  <w:rFonts w:ascii="Times New Roman" w:eastAsiaTheme="minorEastAsia" w:hAnsi="Times New Roman" w:cs="Times New Roman"/>
                  <w:b w:val="0"/>
                  <w:bCs w:val="0"/>
                  <w:color w:val="000000"/>
                  <w:rPrChange w:id="20908"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0909"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0910" w:author="瑋婷 徐" w:date="2025-01-06T15:36:00Z" w16du:dateUtc="2025-01-06T07:36:00Z">
                    <w:rPr>
                      <w:rFonts w:ascii="Calibri" w:hAnsi="Calibri" w:cs="Calibri"/>
                      <w:color w:val="000000"/>
                      <w:sz w:val="22"/>
                      <w:szCs w:val="22"/>
                    </w:rPr>
                  </w:rPrChange>
                </w:rPr>
                <w:t xml:space="preserve"> II</w:t>
              </w:r>
            </w:ins>
          </w:p>
        </w:tc>
        <w:tc>
          <w:tcPr>
            <w:tcW w:w="973" w:type="pct"/>
            <w:vAlign w:val="center"/>
            <w:hideMark/>
            <w:tcPrChange w:id="20911" w:author="瑋婷 徐" w:date="2025-01-04T15:38:00Z" w16du:dateUtc="2025-01-04T07:38:00Z">
              <w:tcPr>
                <w:tcW w:w="904" w:type="pct"/>
                <w:gridSpan w:val="2"/>
                <w:hideMark/>
              </w:tcPr>
            </w:tcPrChange>
          </w:tcPr>
          <w:p w14:paraId="256699D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12" w:author="瑋婷 徐" w:date="2025-01-03T16:50:00Z" w16du:dateUtc="2025-01-03T08:50:00Z"/>
                <w:rFonts w:ascii="Times New Roman" w:eastAsiaTheme="minorEastAsia" w:hAnsi="Times New Roman" w:cs="Times New Roman"/>
                <w:i/>
                <w:iCs/>
                <w:color w:val="000000"/>
                <w:rPrChange w:id="20913" w:author="瑋婷 徐" w:date="2025-01-06T15:36:00Z" w16du:dateUtc="2025-01-06T07:36:00Z">
                  <w:rPr>
                    <w:ins w:id="20914" w:author="瑋婷 徐" w:date="2025-01-03T16:50:00Z" w16du:dateUtc="2025-01-03T08:50:00Z"/>
                    <w:rFonts w:ascii="Calibri" w:hAnsi="Calibri" w:cs="Calibri"/>
                    <w:i/>
                    <w:iCs/>
                    <w:color w:val="000000"/>
                    <w:sz w:val="22"/>
                    <w:szCs w:val="22"/>
                  </w:rPr>
                </w:rPrChange>
              </w:rPr>
              <w:pPrChange w:id="209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916" w:author="瑋婷 徐" w:date="2025-01-03T16:50:00Z" w16du:dateUtc="2025-01-03T08:50:00Z">
              <w:r w:rsidRPr="00C51B34">
                <w:rPr>
                  <w:rFonts w:ascii="Times New Roman" w:eastAsiaTheme="minorEastAsia" w:hAnsi="Times New Roman" w:cs="Times New Roman"/>
                  <w:i/>
                  <w:iCs/>
                  <w:color w:val="000000"/>
                  <w:rPrChange w:id="20917" w:author="瑋婷 徐" w:date="2025-01-06T15:36:00Z" w16du:dateUtc="2025-01-06T07:36:00Z">
                    <w:rPr>
                      <w:rFonts w:ascii="Calibri" w:hAnsi="Calibri" w:cs="Calibri"/>
                      <w:i/>
                      <w:iCs/>
                      <w:color w:val="000000"/>
                      <w:sz w:val="22"/>
                      <w:szCs w:val="22"/>
                    </w:rPr>
                  </w:rPrChange>
                </w:rPr>
                <w:t>Otus spilocephalus</w:t>
              </w:r>
            </w:ins>
          </w:p>
        </w:tc>
        <w:tc>
          <w:tcPr>
            <w:tcW w:w="163" w:type="pct"/>
            <w:noWrap/>
            <w:vAlign w:val="center"/>
            <w:hideMark/>
            <w:tcPrChange w:id="20918" w:author="瑋婷 徐" w:date="2025-01-04T15:38:00Z" w16du:dateUtc="2025-01-04T07:38:00Z">
              <w:tcPr>
                <w:tcW w:w="162" w:type="pct"/>
                <w:gridSpan w:val="2"/>
                <w:noWrap/>
                <w:hideMark/>
              </w:tcPr>
            </w:tcPrChange>
          </w:tcPr>
          <w:p w14:paraId="6C27A8D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19" w:author="瑋婷 徐" w:date="2025-01-03T16:50:00Z" w16du:dateUtc="2025-01-03T08:50:00Z"/>
                <w:rFonts w:ascii="Times New Roman" w:eastAsiaTheme="minorEastAsia" w:hAnsi="Times New Roman" w:cs="Times New Roman"/>
                <w:i/>
                <w:iCs/>
                <w:color w:val="000000"/>
                <w:rPrChange w:id="20920" w:author="瑋婷 徐" w:date="2025-01-06T15:36:00Z" w16du:dateUtc="2025-01-06T07:36:00Z">
                  <w:rPr>
                    <w:ins w:id="20921" w:author="瑋婷 徐" w:date="2025-01-03T16:50:00Z" w16du:dateUtc="2025-01-03T08:50:00Z"/>
                    <w:rFonts w:ascii="Calibri" w:hAnsi="Calibri" w:cs="Calibri"/>
                    <w:i/>
                    <w:iCs/>
                    <w:color w:val="000000"/>
                    <w:sz w:val="22"/>
                    <w:szCs w:val="22"/>
                  </w:rPr>
                </w:rPrChange>
              </w:rPr>
              <w:pPrChange w:id="209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23" w:author="瑋婷 徐" w:date="2025-01-04T15:38:00Z" w16du:dateUtc="2025-01-04T07:38:00Z">
              <w:tcPr>
                <w:tcW w:w="162" w:type="pct"/>
                <w:gridSpan w:val="2"/>
                <w:noWrap/>
                <w:hideMark/>
              </w:tcPr>
            </w:tcPrChange>
          </w:tcPr>
          <w:p w14:paraId="4885FA2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24" w:author="瑋婷 徐" w:date="2025-01-03T16:50:00Z" w16du:dateUtc="2025-01-03T08:50:00Z"/>
                <w:rFonts w:ascii="Times New Roman" w:eastAsiaTheme="minorEastAsia" w:hAnsi="Times New Roman" w:cs="Times New Roman"/>
                <w:rPrChange w:id="20925" w:author="瑋婷 徐" w:date="2025-01-06T15:36:00Z" w16du:dateUtc="2025-01-06T07:36:00Z">
                  <w:rPr>
                    <w:ins w:id="20926" w:author="瑋婷 徐" w:date="2025-01-03T16:50:00Z" w16du:dateUtc="2025-01-03T08:50:00Z"/>
                    <w:rFonts w:ascii="Times New Roman" w:eastAsia="Times New Roman" w:hAnsi="Times New Roman" w:cs="Times New Roman"/>
                    <w:sz w:val="20"/>
                    <w:szCs w:val="20"/>
                  </w:rPr>
                </w:rPrChange>
              </w:rPr>
              <w:pPrChange w:id="209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28" w:author="瑋婷 徐" w:date="2025-01-04T15:38:00Z" w16du:dateUtc="2025-01-04T07:38:00Z">
              <w:tcPr>
                <w:tcW w:w="162" w:type="pct"/>
                <w:gridSpan w:val="2"/>
                <w:noWrap/>
                <w:hideMark/>
              </w:tcPr>
            </w:tcPrChange>
          </w:tcPr>
          <w:p w14:paraId="56D9A7B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29" w:author="瑋婷 徐" w:date="2025-01-03T16:50:00Z" w16du:dateUtc="2025-01-03T08:50:00Z"/>
                <w:rFonts w:ascii="Times New Roman" w:eastAsiaTheme="minorEastAsia" w:hAnsi="Times New Roman" w:cs="Times New Roman"/>
                <w:rPrChange w:id="20930" w:author="瑋婷 徐" w:date="2025-01-06T15:36:00Z" w16du:dateUtc="2025-01-06T07:36:00Z">
                  <w:rPr>
                    <w:ins w:id="20931" w:author="瑋婷 徐" w:date="2025-01-03T16:50:00Z" w16du:dateUtc="2025-01-03T08:50:00Z"/>
                    <w:rFonts w:ascii="Times New Roman" w:eastAsia="Times New Roman" w:hAnsi="Times New Roman" w:cs="Times New Roman"/>
                    <w:sz w:val="20"/>
                    <w:szCs w:val="20"/>
                  </w:rPr>
                </w:rPrChange>
              </w:rPr>
              <w:pPrChange w:id="209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33" w:author="瑋婷 徐" w:date="2025-01-04T15:38:00Z" w16du:dateUtc="2025-01-04T07:38:00Z">
              <w:tcPr>
                <w:tcW w:w="162" w:type="pct"/>
                <w:gridSpan w:val="2"/>
                <w:noWrap/>
                <w:hideMark/>
              </w:tcPr>
            </w:tcPrChange>
          </w:tcPr>
          <w:p w14:paraId="77040E9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34" w:author="瑋婷 徐" w:date="2025-01-03T16:50:00Z" w16du:dateUtc="2025-01-03T08:50:00Z"/>
                <w:rFonts w:ascii="Times New Roman" w:eastAsiaTheme="minorEastAsia" w:hAnsi="Times New Roman" w:cs="Times New Roman"/>
                <w:rPrChange w:id="20935" w:author="瑋婷 徐" w:date="2025-01-06T15:36:00Z" w16du:dateUtc="2025-01-06T07:36:00Z">
                  <w:rPr>
                    <w:ins w:id="20936" w:author="瑋婷 徐" w:date="2025-01-03T16:50:00Z" w16du:dateUtc="2025-01-03T08:50:00Z"/>
                    <w:rFonts w:ascii="Times New Roman" w:eastAsia="Times New Roman" w:hAnsi="Times New Roman" w:cs="Times New Roman"/>
                    <w:sz w:val="20"/>
                    <w:szCs w:val="20"/>
                  </w:rPr>
                </w:rPrChange>
              </w:rPr>
              <w:pPrChange w:id="209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38" w:author="瑋婷 徐" w:date="2025-01-04T15:38:00Z" w16du:dateUtc="2025-01-04T07:38:00Z">
              <w:tcPr>
                <w:tcW w:w="162" w:type="pct"/>
                <w:gridSpan w:val="2"/>
                <w:noWrap/>
                <w:hideMark/>
              </w:tcPr>
            </w:tcPrChange>
          </w:tcPr>
          <w:p w14:paraId="71B195E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39" w:author="瑋婷 徐" w:date="2025-01-03T16:50:00Z" w16du:dateUtc="2025-01-03T08:50:00Z"/>
                <w:rFonts w:ascii="Times New Roman" w:eastAsiaTheme="minorEastAsia" w:hAnsi="Times New Roman" w:cs="Times New Roman"/>
                <w:rPrChange w:id="20940" w:author="瑋婷 徐" w:date="2025-01-06T15:36:00Z" w16du:dateUtc="2025-01-06T07:36:00Z">
                  <w:rPr>
                    <w:ins w:id="20941" w:author="瑋婷 徐" w:date="2025-01-03T16:50:00Z" w16du:dateUtc="2025-01-03T08:50:00Z"/>
                    <w:rFonts w:ascii="Times New Roman" w:eastAsia="Times New Roman" w:hAnsi="Times New Roman" w:cs="Times New Roman"/>
                    <w:sz w:val="20"/>
                    <w:szCs w:val="20"/>
                  </w:rPr>
                </w:rPrChange>
              </w:rPr>
              <w:pPrChange w:id="209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43" w:author="瑋婷 徐" w:date="2025-01-04T15:38:00Z" w16du:dateUtc="2025-01-04T07:38:00Z">
              <w:tcPr>
                <w:tcW w:w="162" w:type="pct"/>
                <w:gridSpan w:val="2"/>
                <w:noWrap/>
                <w:hideMark/>
              </w:tcPr>
            </w:tcPrChange>
          </w:tcPr>
          <w:p w14:paraId="44D04B9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44" w:author="瑋婷 徐" w:date="2025-01-03T16:50:00Z" w16du:dateUtc="2025-01-03T08:50:00Z"/>
                <w:rFonts w:ascii="Times New Roman" w:eastAsiaTheme="minorEastAsia" w:hAnsi="Times New Roman" w:cs="Times New Roman"/>
                <w:rPrChange w:id="20945" w:author="瑋婷 徐" w:date="2025-01-06T15:36:00Z" w16du:dateUtc="2025-01-06T07:36:00Z">
                  <w:rPr>
                    <w:ins w:id="20946" w:author="瑋婷 徐" w:date="2025-01-03T16:50:00Z" w16du:dateUtc="2025-01-03T08:50:00Z"/>
                    <w:rFonts w:ascii="Times New Roman" w:eastAsia="Times New Roman" w:hAnsi="Times New Roman" w:cs="Times New Roman"/>
                    <w:sz w:val="20"/>
                    <w:szCs w:val="20"/>
                  </w:rPr>
                </w:rPrChange>
              </w:rPr>
              <w:pPrChange w:id="209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48" w:author="瑋婷 徐" w:date="2025-01-04T15:38:00Z" w16du:dateUtc="2025-01-04T07:38:00Z">
              <w:tcPr>
                <w:tcW w:w="162" w:type="pct"/>
                <w:gridSpan w:val="2"/>
                <w:noWrap/>
                <w:hideMark/>
              </w:tcPr>
            </w:tcPrChange>
          </w:tcPr>
          <w:p w14:paraId="05F0616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49" w:author="瑋婷 徐" w:date="2025-01-03T16:50:00Z" w16du:dateUtc="2025-01-03T08:50:00Z"/>
                <w:rFonts w:ascii="Times New Roman" w:eastAsiaTheme="minorEastAsia" w:hAnsi="Times New Roman" w:cs="Times New Roman"/>
                <w:rPrChange w:id="20950" w:author="瑋婷 徐" w:date="2025-01-06T15:36:00Z" w16du:dateUtc="2025-01-06T07:36:00Z">
                  <w:rPr>
                    <w:ins w:id="20951" w:author="瑋婷 徐" w:date="2025-01-03T16:50:00Z" w16du:dateUtc="2025-01-03T08:50:00Z"/>
                    <w:rFonts w:ascii="Times New Roman" w:eastAsia="Times New Roman" w:hAnsi="Times New Roman" w:cs="Times New Roman"/>
                    <w:sz w:val="20"/>
                    <w:szCs w:val="20"/>
                  </w:rPr>
                </w:rPrChange>
              </w:rPr>
              <w:pPrChange w:id="209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53" w:author="瑋婷 徐" w:date="2025-01-04T15:38:00Z" w16du:dateUtc="2025-01-04T07:38:00Z">
              <w:tcPr>
                <w:tcW w:w="162" w:type="pct"/>
                <w:gridSpan w:val="2"/>
                <w:noWrap/>
                <w:hideMark/>
              </w:tcPr>
            </w:tcPrChange>
          </w:tcPr>
          <w:p w14:paraId="71D68BA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54" w:author="瑋婷 徐" w:date="2025-01-03T16:50:00Z" w16du:dateUtc="2025-01-03T08:50:00Z"/>
                <w:rFonts w:ascii="Times New Roman" w:eastAsiaTheme="minorEastAsia" w:hAnsi="Times New Roman" w:cs="Times New Roman"/>
                <w:rPrChange w:id="20955" w:author="瑋婷 徐" w:date="2025-01-06T15:36:00Z" w16du:dateUtc="2025-01-06T07:36:00Z">
                  <w:rPr>
                    <w:ins w:id="20956" w:author="瑋婷 徐" w:date="2025-01-03T16:50:00Z" w16du:dateUtc="2025-01-03T08:50:00Z"/>
                    <w:rFonts w:ascii="Times New Roman" w:eastAsia="Times New Roman" w:hAnsi="Times New Roman" w:cs="Times New Roman"/>
                    <w:sz w:val="20"/>
                    <w:szCs w:val="20"/>
                  </w:rPr>
                </w:rPrChange>
              </w:rPr>
              <w:pPrChange w:id="209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58" w:author="瑋婷 徐" w:date="2025-01-04T15:38:00Z" w16du:dateUtc="2025-01-04T07:38:00Z">
              <w:tcPr>
                <w:tcW w:w="162" w:type="pct"/>
                <w:noWrap/>
                <w:hideMark/>
              </w:tcPr>
            </w:tcPrChange>
          </w:tcPr>
          <w:p w14:paraId="4EB9806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59" w:author="瑋婷 徐" w:date="2025-01-03T16:50:00Z" w16du:dateUtc="2025-01-03T08:50:00Z"/>
                <w:rFonts w:ascii="Times New Roman" w:eastAsiaTheme="minorEastAsia" w:hAnsi="Times New Roman" w:cs="Times New Roman"/>
                <w:color w:val="000000"/>
                <w:rPrChange w:id="20960" w:author="瑋婷 徐" w:date="2025-01-06T15:36:00Z" w16du:dateUtc="2025-01-06T07:36:00Z">
                  <w:rPr>
                    <w:ins w:id="20961" w:author="瑋婷 徐" w:date="2025-01-03T16:50:00Z" w16du:dateUtc="2025-01-03T08:50:00Z"/>
                    <w:rFonts w:ascii="Calibri" w:hAnsi="Calibri" w:cs="Calibri"/>
                    <w:color w:val="000000"/>
                    <w:sz w:val="22"/>
                    <w:szCs w:val="22"/>
                  </w:rPr>
                </w:rPrChange>
              </w:rPr>
              <w:pPrChange w:id="209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963" w:author="瑋婷 徐" w:date="2025-01-03T16:50:00Z" w16du:dateUtc="2025-01-03T08:50:00Z">
              <w:r w:rsidRPr="00C51B34">
                <w:rPr>
                  <w:rFonts w:ascii="Times New Roman" w:eastAsiaTheme="minorEastAsia" w:hAnsi="Times New Roman" w:cs="Times New Roman"/>
                  <w:color w:val="000000"/>
                  <w:rPrChange w:id="20964"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965" w:author="瑋婷 徐" w:date="2025-01-04T15:38:00Z" w16du:dateUtc="2025-01-04T07:38:00Z">
              <w:tcPr>
                <w:tcW w:w="162" w:type="pct"/>
                <w:gridSpan w:val="2"/>
                <w:noWrap/>
                <w:hideMark/>
              </w:tcPr>
            </w:tcPrChange>
          </w:tcPr>
          <w:p w14:paraId="3D80DD4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66" w:author="瑋婷 徐" w:date="2025-01-03T16:50:00Z" w16du:dateUtc="2025-01-03T08:50:00Z"/>
                <w:rFonts w:ascii="Times New Roman" w:eastAsiaTheme="minorEastAsia" w:hAnsi="Times New Roman" w:cs="Times New Roman"/>
                <w:color w:val="000000"/>
                <w:rPrChange w:id="20967" w:author="瑋婷 徐" w:date="2025-01-06T15:36:00Z" w16du:dateUtc="2025-01-06T07:36:00Z">
                  <w:rPr>
                    <w:ins w:id="20968" w:author="瑋婷 徐" w:date="2025-01-03T16:50:00Z" w16du:dateUtc="2025-01-03T08:50:00Z"/>
                    <w:rFonts w:ascii="Calibri" w:hAnsi="Calibri" w:cs="Calibri"/>
                    <w:color w:val="000000"/>
                    <w:sz w:val="22"/>
                    <w:szCs w:val="22"/>
                  </w:rPr>
                </w:rPrChange>
              </w:rPr>
              <w:pPrChange w:id="209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970" w:author="瑋婷 徐" w:date="2025-01-03T16:50:00Z" w16du:dateUtc="2025-01-03T08:50:00Z">
              <w:r w:rsidRPr="00C51B34">
                <w:rPr>
                  <w:rFonts w:ascii="Times New Roman" w:eastAsiaTheme="minorEastAsia" w:hAnsi="Times New Roman" w:cs="Times New Roman"/>
                  <w:color w:val="000000"/>
                  <w:rPrChange w:id="20971" w:author="瑋婷 徐" w:date="2025-01-06T15:36:00Z" w16du:dateUtc="2025-01-06T07:36:00Z">
                    <w:rPr>
                      <w:rFonts w:ascii="Calibri" w:hAnsi="Calibri" w:cs="Calibri"/>
                      <w:color w:val="000000"/>
                      <w:sz w:val="22"/>
                      <w:szCs w:val="22"/>
                    </w:rPr>
                  </w:rPrChange>
                </w:rPr>
                <w:t>*</w:t>
              </w:r>
            </w:ins>
          </w:p>
        </w:tc>
        <w:tc>
          <w:tcPr>
            <w:tcW w:w="163" w:type="pct"/>
            <w:noWrap/>
            <w:vAlign w:val="center"/>
            <w:hideMark/>
            <w:tcPrChange w:id="20972" w:author="瑋婷 徐" w:date="2025-01-04T15:38:00Z" w16du:dateUtc="2025-01-04T07:38:00Z">
              <w:tcPr>
                <w:tcW w:w="162" w:type="pct"/>
                <w:gridSpan w:val="2"/>
                <w:noWrap/>
                <w:hideMark/>
              </w:tcPr>
            </w:tcPrChange>
          </w:tcPr>
          <w:p w14:paraId="13B65E3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73" w:author="瑋婷 徐" w:date="2025-01-03T16:50:00Z" w16du:dateUtc="2025-01-03T08:50:00Z"/>
                <w:rFonts w:ascii="Times New Roman" w:eastAsiaTheme="minorEastAsia" w:hAnsi="Times New Roman" w:cs="Times New Roman"/>
                <w:color w:val="000000"/>
                <w:rPrChange w:id="20974" w:author="瑋婷 徐" w:date="2025-01-06T15:36:00Z" w16du:dateUtc="2025-01-06T07:36:00Z">
                  <w:rPr>
                    <w:ins w:id="20975" w:author="瑋婷 徐" w:date="2025-01-03T16:50:00Z" w16du:dateUtc="2025-01-03T08:50:00Z"/>
                    <w:rFonts w:ascii="Calibri" w:hAnsi="Calibri" w:cs="Calibri"/>
                    <w:color w:val="000000"/>
                    <w:sz w:val="22"/>
                    <w:szCs w:val="22"/>
                  </w:rPr>
                </w:rPrChange>
              </w:rPr>
              <w:pPrChange w:id="209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77" w:author="瑋婷 徐" w:date="2025-01-04T15:38:00Z" w16du:dateUtc="2025-01-04T07:38:00Z">
              <w:tcPr>
                <w:tcW w:w="162" w:type="pct"/>
                <w:gridSpan w:val="2"/>
                <w:noWrap/>
                <w:hideMark/>
              </w:tcPr>
            </w:tcPrChange>
          </w:tcPr>
          <w:p w14:paraId="564920E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78" w:author="瑋婷 徐" w:date="2025-01-03T16:50:00Z" w16du:dateUtc="2025-01-03T08:50:00Z"/>
                <w:rFonts w:ascii="Times New Roman" w:eastAsiaTheme="minorEastAsia" w:hAnsi="Times New Roman" w:cs="Times New Roman"/>
                <w:rPrChange w:id="20979" w:author="瑋婷 徐" w:date="2025-01-06T15:36:00Z" w16du:dateUtc="2025-01-06T07:36:00Z">
                  <w:rPr>
                    <w:ins w:id="20980" w:author="瑋婷 徐" w:date="2025-01-03T16:50:00Z" w16du:dateUtc="2025-01-03T08:50:00Z"/>
                    <w:rFonts w:ascii="Times New Roman" w:eastAsia="Times New Roman" w:hAnsi="Times New Roman" w:cs="Times New Roman"/>
                    <w:sz w:val="20"/>
                    <w:szCs w:val="20"/>
                  </w:rPr>
                </w:rPrChange>
              </w:rPr>
              <w:pPrChange w:id="209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82" w:author="瑋婷 徐" w:date="2025-01-04T15:38:00Z" w16du:dateUtc="2025-01-04T07:38:00Z">
              <w:tcPr>
                <w:tcW w:w="162" w:type="pct"/>
                <w:gridSpan w:val="2"/>
                <w:noWrap/>
                <w:hideMark/>
              </w:tcPr>
            </w:tcPrChange>
          </w:tcPr>
          <w:p w14:paraId="4E7FE4E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83" w:author="瑋婷 徐" w:date="2025-01-03T16:50:00Z" w16du:dateUtc="2025-01-03T08:50:00Z"/>
                <w:rFonts w:ascii="Times New Roman" w:eastAsiaTheme="minorEastAsia" w:hAnsi="Times New Roman" w:cs="Times New Roman"/>
                <w:rPrChange w:id="20984" w:author="瑋婷 徐" w:date="2025-01-06T15:36:00Z" w16du:dateUtc="2025-01-06T07:36:00Z">
                  <w:rPr>
                    <w:ins w:id="20985" w:author="瑋婷 徐" w:date="2025-01-03T16:50:00Z" w16du:dateUtc="2025-01-03T08:50:00Z"/>
                    <w:rFonts w:ascii="Times New Roman" w:eastAsia="Times New Roman" w:hAnsi="Times New Roman" w:cs="Times New Roman"/>
                    <w:sz w:val="20"/>
                    <w:szCs w:val="20"/>
                  </w:rPr>
                </w:rPrChange>
              </w:rPr>
              <w:pPrChange w:id="209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87" w:author="瑋婷 徐" w:date="2025-01-04T15:38:00Z" w16du:dateUtc="2025-01-04T07:38:00Z">
              <w:tcPr>
                <w:tcW w:w="162" w:type="pct"/>
                <w:gridSpan w:val="2"/>
                <w:noWrap/>
                <w:hideMark/>
              </w:tcPr>
            </w:tcPrChange>
          </w:tcPr>
          <w:p w14:paraId="1B7C76F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88" w:author="瑋婷 徐" w:date="2025-01-03T16:50:00Z" w16du:dateUtc="2025-01-03T08:50:00Z"/>
                <w:rFonts w:ascii="Times New Roman" w:eastAsiaTheme="minorEastAsia" w:hAnsi="Times New Roman" w:cs="Times New Roman"/>
                <w:rPrChange w:id="20989" w:author="瑋婷 徐" w:date="2025-01-06T15:36:00Z" w16du:dateUtc="2025-01-06T07:36:00Z">
                  <w:rPr>
                    <w:ins w:id="20990" w:author="瑋婷 徐" w:date="2025-01-03T16:50:00Z" w16du:dateUtc="2025-01-03T08:50:00Z"/>
                    <w:rFonts w:ascii="Times New Roman" w:eastAsia="Times New Roman" w:hAnsi="Times New Roman" w:cs="Times New Roman"/>
                    <w:sz w:val="20"/>
                    <w:szCs w:val="20"/>
                  </w:rPr>
                </w:rPrChange>
              </w:rPr>
              <w:pPrChange w:id="209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92" w:author="瑋婷 徐" w:date="2025-01-04T15:38:00Z" w16du:dateUtc="2025-01-04T07:38:00Z">
              <w:tcPr>
                <w:tcW w:w="162" w:type="pct"/>
                <w:gridSpan w:val="2"/>
                <w:noWrap/>
                <w:hideMark/>
              </w:tcPr>
            </w:tcPrChange>
          </w:tcPr>
          <w:p w14:paraId="10EC927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93" w:author="瑋婷 徐" w:date="2025-01-03T16:50:00Z" w16du:dateUtc="2025-01-03T08:50:00Z"/>
                <w:rFonts w:ascii="Times New Roman" w:eastAsiaTheme="minorEastAsia" w:hAnsi="Times New Roman" w:cs="Times New Roman"/>
                <w:rPrChange w:id="20994" w:author="瑋婷 徐" w:date="2025-01-06T15:36:00Z" w16du:dateUtc="2025-01-06T07:36:00Z">
                  <w:rPr>
                    <w:ins w:id="20995" w:author="瑋婷 徐" w:date="2025-01-03T16:50:00Z" w16du:dateUtc="2025-01-03T08:50:00Z"/>
                    <w:rFonts w:ascii="Times New Roman" w:eastAsia="Times New Roman" w:hAnsi="Times New Roman" w:cs="Times New Roman"/>
                    <w:sz w:val="20"/>
                    <w:szCs w:val="20"/>
                  </w:rPr>
                </w:rPrChange>
              </w:rPr>
              <w:pPrChange w:id="209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0997" w:author="瑋婷 徐" w:date="2025-01-04T15:38:00Z" w16du:dateUtc="2025-01-04T07:38:00Z">
              <w:tcPr>
                <w:tcW w:w="162" w:type="pct"/>
                <w:gridSpan w:val="2"/>
                <w:noWrap/>
                <w:hideMark/>
              </w:tcPr>
            </w:tcPrChange>
          </w:tcPr>
          <w:p w14:paraId="5EBA88B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998" w:author="瑋婷 徐" w:date="2025-01-03T16:50:00Z" w16du:dateUtc="2025-01-03T08:50:00Z"/>
                <w:rFonts w:ascii="Times New Roman" w:eastAsiaTheme="minorEastAsia" w:hAnsi="Times New Roman" w:cs="Times New Roman"/>
                <w:rPrChange w:id="20999" w:author="瑋婷 徐" w:date="2025-01-06T15:36:00Z" w16du:dateUtc="2025-01-06T07:36:00Z">
                  <w:rPr>
                    <w:ins w:id="21000" w:author="瑋婷 徐" w:date="2025-01-03T16:50:00Z" w16du:dateUtc="2025-01-03T08:50:00Z"/>
                    <w:rFonts w:ascii="Times New Roman" w:eastAsia="Times New Roman" w:hAnsi="Times New Roman" w:cs="Times New Roman"/>
                    <w:sz w:val="20"/>
                    <w:szCs w:val="20"/>
                  </w:rPr>
                </w:rPrChange>
              </w:rPr>
              <w:pPrChange w:id="210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1002" w:author="瑋婷 徐" w:date="2025-01-04T15:38:00Z" w16du:dateUtc="2025-01-04T07:38:00Z">
              <w:tcPr>
                <w:tcW w:w="162" w:type="pct"/>
                <w:gridSpan w:val="2"/>
                <w:noWrap/>
                <w:hideMark/>
              </w:tcPr>
            </w:tcPrChange>
          </w:tcPr>
          <w:p w14:paraId="351B868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03" w:author="瑋婷 徐" w:date="2025-01-03T16:50:00Z" w16du:dateUtc="2025-01-03T08:50:00Z"/>
                <w:rFonts w:ascii="Times New Roman" w:eastAsiaTheme="minorEastAsia" w:hAnsi="Times New Roman" w:cs="Times New Roman"/>
                <w:rPrChange w:id="21004" w:author="瑋婷 徐" w:date="2025-01-06T15:36:00Z" w16du:dateUtc="2025-01-06T07:36:00Z">
                  <w:rPr>
                    <w:ins w:id="21005" w:author="瑋婷 徐" w:date="2025-01-03T16:50:00Z" w16du:dateUtc="2025-01-03T08:50:00Z"/>
                    <w:rFonts w:ascii="Times New Roman" w:eastAsia="Times New Roman" w:hAnsi="Times New Roman" w:cs="Times New Roman"/>
                    <w:sz w:val="20"/>
                    <w:szCs w:val="20"/>
                  </w:rPr>
                </w:rPrChange>
              </w:rPr>
              <w:pPrChange w:id="210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1007" w:author="瑋婷 徐" w:date="2025-01-04T15:38:00Z" w16du:dateUtc="2025-01-04T07:38:00Z">
              <w:tcPr>
                <w:tcW w:w="162" w:type="pct"/>
                <w:gridSpan w:val="2"/>
                <w:noWrap/>
                <w:hideMark/>
              </w:tcPr>
            </w:tcPrChange>
          </w:tcPr>
          <w:p w14:paraId="7C04F62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08" w:author="瑋婷 徐" w:date="2025-01-03T16:50:00Z" w16du:dateUtc="2025-01-03T08:50:00Z"/>
                <w:rFonts w:ascii="Times New Roman" w:eastAsiaTheme="minorEastAsia" w:hAnsi="Times New Roman" w:cs="Times New Roman"/>
                <w:rPrChange w:id="21009" w:author="瑋婷 徐" w:date="2025-01-06T15:36:00Z" w16du:dateUtc="2025-01-06T07:36:00Z">
                  <w:rPr>
                    <w:ins w:id="21010" w:author="瑋婷 徐" w:date="2025-01-03T16:50:00Z" w16du:dateUtc="2025-01-03T08:50:00Z"/>
                    <w:rFonts w:ascii="Times New Roman" w:eastAsia="Times New Roman" w:hAnsi="Times New Roman" w:cs="Times New Roman"/>
                    <w:sz w:val="20"/>
                    <w:szCs w:val="20"/>
                  </w:rPr>
                </w:rPrChange>
              </w:rPr>
              <w:pPrChange w:id="210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1012" w:author="瑋婷 徐" w:date="2025-01-04T15:38:00Z" w16du:dateUtc="2025-01-04T07:38:00Z">
              <w:tcPr>
                <w:tcW w:w="162" w:type="pct"/>
                <w:gridSpan w:val="2"/>
                <w:noWrap/>
                <w:hideMark/>
              </w:tcPr>
            </w:tcPrChange>
          </w:tcPr>
          <w:p w14:paraId="6563515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13" w:author="瑋婷 徐" w:date="2025-01-03T16:50:00Z" w16du:dateUtc="2025-01-03T08:50:00Z"/>
                <w:rFonts w:ascii="Times New Roman" w:eastAsiaTheme="minorEastAsia" w:hAnsi="Times New Roman" w:cs="Times New Roman"/>
                <w:rPrChange w:id="21014" w:author="瑋婷 徐" w:date="2025-01-06T15:36:00Z" w16du:dateUtc="2025-01-06T07:36:00Z">
                  <w:rPr>
                    <w:ins w:id="21015" w:author="瑋婷 徐" w:date="2025-01-03T16:50:00Z" w16du:dateUtc="2025-01-03T08:50:00Z"/>
                    <w:rFonts w:ascii="Times New Roman" w:eastAsia="Times New Roman" w:hAnsi="Times New Roman" w:cs="Times New Roman"/>
                    <w:sz w:val="20"/>
                    <w:szCs w:val="20"/>
                  </w:rPr>
                </w:rPrChange>
              </w:rPr>
              <w:pPrChange w:id="210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1017" w:author="瑋婷 徐" w:date="2025-01-04T15:38:00Z" w16du:dateUtc="2025-01-04T07:38:00Z">
              <w:tcPr>
                <w:tcW w:w="162" w:type="pct"/>
                <w:gridSpan w:val="2"/>
                <w:noWrap/>
                <w:hideMark/>
              </w:tcPr>
            </w:tcPrChange>
          </w:tcPr>
          <w:p w14:paraId="2E3357A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18" w:author="瑋婷 徐" w:date="2025-01-03T16:50:00Z" w16du:dateUtc="2025-01-03T08:50:00Z"/>
                <w:rFonts w:ascii="Times New Roman" w:eastAsiaTheme="minorEastAsia" w:hAnsi="Times New Roman" w:cs="Times New Roman"/>
                <w:rPrChange w:id="21019" w:author="瑋婷 徐" w:date="2025-01-06T15:36:00Z" w16du:dateUtc="2025-01-06T07:36:00Z">
                  <w:rPr>
                    <w:ins w:id="21020" w:author="瑋婷 徐" w:date="2025-01-03T16:50:00Z" w16du:dateUtc="2025-01-03T08:50:00Z"/>
                    <w:rFonts w:ascii="Times New Roman" w:eastAsia="Times New Roman" w:hAnsi="Times New Roman" w:cs="Times New Roman"/>
                    <w:sz w:val="20"/>
                    <w:szCs w:val="20"/>
                  </w:rPr>
                </w:rPrChange>
              </w:rPr>
              <w:pPrChange w:id="210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21022" w:author="瑋婷 徐" w:date="2025-01-04T15:38:00Z" w16du:dateUtc="2025-01-04T07:38:00Z">
              <w:tcPr>
                <w:tcW w:w="164" w:type="pct"/>
                <w:gridSpan w:val="2"/>
                <w:noWrap/>
                <w:hideMark/>
              </w:tcPr>
            </w:tcPrChange>
          </w:tcPr>
          <w:p w14:paraId="02B7A47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23" w:author="瑋婷 徐" w:date="2025-01-03T16:50:00Z" w16du:dateUtc="2025-01-03T08:50:00Z"/>
                <w:rFonts w:ascii="Times New Roman" w:eastAsiaTheme="minorEastAsia" w:hAnsi="Times New Roman" w:cs="Times New Roman"/>
                <w:rPrChange w:id="21024" w:author="瑋婷 徐" w:date="2025-01-06T15:36:00Z" w16du:dateUtc="2025-01-06T07:36:00Z">
                  <w:rPr>
                    <w:ins w:id="21025" w:author="瑋婷 徐" w:date="2025-01-03T16:50:00Z" w16du:dateUtc="2025-01-03T08:50:00Z"/>
                    <w:rFonts w:ascii="Times New Roman" w:eastAsia="Times New Roman" w:hAnsi="Times New Roman" w:cs="Times New Roman"/>
                    <w:sz w:val="20"/>
                    <w:szCs w:val="20"/>
                  </w:rPr>
                </w:rPrChange>
              </w:rPr>
              <w:pPrChange w:id="210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C51B34" w14:paraId="07A1E80F" w14:textId="77777777" w:rsidTr="004373E8">
        <w:trPr>
          <w:cnfStyle w:val="000000100000" w:firstRow="0" w:lastRow="0" w:firstColumn="0" w:lastColumn="0" w:oddVBand="0" w:evenVBand="0" w:oddHBand="1" w:evenHBand="0" w:firstRowFirstColumn="0" w:firstRowLastColumn="0" w:lastRowFirstColumn="0" w:lastRowLastColumn="0"/>
          <w:trHeight w:val="300"/>
          <w:ins w:id="21027"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C51BCA4" w14:textId="77777777" w:rsidR="003C19C7" w:rsidRPr="00C51B34" w:rsidRDefault="003C19C7">
            <w:pPr>
              <w:spacing w:line="360" w:lineRule="auto"/>
              <w:jc w:val="both"/>
              <w:rPr>
                <w:ins w:id="21028" w:author="瑋婷 徐" w:date="2025-01-03T16:50:00Z" w16du:dateUtc="2025-01-03T08:50:00Z"/>
                <w:rFonts w:ascii="Times New Roman" w:eastAsiaTheme="minorEastAsia" w:hAnsi="Times New Roman" w:cs="Times New Roman"/>
                <w:b w:val="0"/>
                <w:bCs w:val="0"/>
                <w:color w:val="000000"/>
                <w:rPrChange w:id="21029" w:author="瑋婷 徐" w:date="2025-01-06T15:36:00Z" w16du:dateUtc="2025-01-06T07:36:00Z">
                  <w:rPr>
                    <w:ins w:id="21030" w:author="瑋婷 徐" w:date="2025-01-03T16:50:00Z" w16du:dateUtc="2025-01-03T08:50:00Z"/>
                    <w:rFonts w:ascii="Calibri" w:hAnsi="Calibri" w:cs="Calibri"/>
                    <w:color w:val="000000"/>
                    <w:sz w:val="22"/>
                    <w:szCs w:val="22"/>
                  </w:rPr>
                </w:rPrChange>
              </w:rPr>
              <w:pPrChange w:id="21031" w:author="瑋婷 徐" w:date="2025-01-03T16:55:00Z" w16du:dateUtc="2025-01-03T08:55:00Z">
                <w:pPr/>
              </w:pPrChange>
            </w:pPr>
            <w:ins w:id="21032" w:author="瑋婷 徐" w:date="2025-01-03T16:50:00Z" w16du:dateUtc="2025-01-03T08:50:00Z">
              <w:r w:rsidRPr="00C51B34">
                <w:rPr>
                  <w:rFonts w:ascii="Times New Roman" w:eastAsiaTheme="minorEastAsia" w:hAnsi="Times New Roman" w:cs="Times New Roman" w:hint="eastAsia"/>
                  <w:b w:val="0"/>
                  <w:bCs w:val="0"/>
                  <w:color w:val="000000"/>
                  <w:rPrChange w:id="21033" w:author="瑋婷 徐" w:date="2025-01-06T15:36:00Z" w16du:dateUtc="2025-01-06T07:36:00Z">
                    <w:rPr>
                      <w:rFonts w:ascii="Calibri" w:hAnsi="Calibri" w:cs="Calibri" w:hint="eastAsia"/>
                      <w:color w:val="000000"/>
                      <w:sz w:val="22"/>
                      <w:szCs w:val="22"/>
                    </w:rPr>
                  </w:rPrChange>
                </w:rPr>
                <w:t>領角</w:t>
              </w:r>
              <w:proofErr w:type="gramStart"/>
              <w:r w:rsidRPr="00C51B34">
                <w:rPr>
                  <w:rFonts w:ascii="Times New Roman" w:eastAsiaTheme="minorEastAsia" w:hAnsi="Times New Roman" w:cs="Times New Roman" w:hint="eastAsia"/>
                  <w:b w:val="0"/>
                  <w:bCs w:val="0"/>
                  <w:color w:val="000000"/>
                  <w:rPrChange w:id="21034" w:author="瑋婷 徐" w:date="2025-01-06T15:36:00Z" w16du:dateUtc="2025-01-06T07:36:00Z">
                    <w:rPr>
                      <w:rFonts w:ascii="Calibri" w:hAnsi="Calibri" w:cs="Calibri" w:hint="eastAsia"/>
                      <w:color w:val="000000"/>
                      <w:sz w:val="22"/>
                      <w:szCs w:val="22"/>
                    </w:rPr>
                  </w:rPrChange>
                </w:rPr>
                <w:t>鴞</w:t>
              </w:r>
              <w:proofErr w:type="gramEnd"/>
              <w:r w:rsidRPr="00C51B34">
                <w:rPr>
                  <w:rFonts w:ascii="Times New Roman" w:eastAsiaTheme="minorEastAsia" w:hAnsi="Times New Roman" w:cs="Times New Roman"/>
                  <w:b w:val="0"/>
                  <w:bCs w:val="0"/>
                  <w:color w:val="000000"/>
                  <w:rPrChange w:id="21035"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1036"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1037" w:author="瑋婷 徐" w:date="2025-01-06T15:36:00Z" w16du:dateUtc="2025-01-06T07:36:00Z">
                    <w:rPr>
                      <w:rFonts w:ascii="Calibri" w:hAnsi="Calibri" w:cs="Calibri"/>
                      <w:color w:val="000000"/>
                      <w:sz w:val="22"/>
                      <w:szCs w:val="22"/>
                    </w:rPr>
                  </w:rPrChange>
                </w:rPr>
                <w:t xml:space="preserve"> II</w:t>
              </w:r>
            </w:ins>
          </w:p>
        </w:tc>
        <w:tc>
          <w:tcPr>
            <w:tcW w:w="973" w:type="pct"/>
            <w:vAlign w:val="center"/>
            <w:hideMark/>
          </w:tcPr>
          <w:p w14:paraId="66BEDFB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38" w:author="瑋婷 徐" w:date="2025-01-03T16:50:00Z" w16du:dateUtc="2025-01-03T08:50:00Z"/>
                <w:rFonts w:ascii="Times New Roman" w:eastAsiaTheme="minorEastAsia" w:hAnsi="Times New Roman" w:cs="Times New Roman"/>
                <w:i/>
                <w:iCs/>
                <w:color w:val="000000"/>
                <w:rPrChange w:id="21039" w:author="瑋婷 徐" w:date="2025-01-06T15:36:00Z" w16du:dateUtc="2025-01-06T07:36:00Z">
                  <w:rPr>
                    <w:ins w:id="21040" w:author="瑋婷 徐" w:date="2025-01-03T16:50:00Z" w16du:dateUtc="2025-01-03T08:50:00Z"/>
                    <w:rFonts w:ascii="Calibri" w:hAnsi="Calibri" w:cs="Calibri"/>
                    <w:i/>
                    <w:iCs/>
                    <w:color w:val="000000"/>
                    <w:sz w:val="22"/>
                    <w:szCs w:val="22"/>
                  </w:rPr>
                </w:rPrChange>
              </w:rPr>
              <w:pPrChange w:id="210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042" w:author="瑋婷 徐" w:date="2025-01-03T16:50:00Z" w16du:dateUtc="2025-01-03T08:50:00Z">
              <w:r w:rsidRPr="00C51B34">
                <w:rPr>
                  <w:rFonts w:ascii="Times New Roman" w:eastAsiaTheme="minorEastAsia" w:hAnsi="Times New Roman" w:cs="Times New Roman"/>
                  <w:i/>
                  <w:iCs/>
                  <w:color w:val="000000"/>
                  <w:rPrChange w:id="21043" w:author="瑋婷 徐" w:date="2025-01-06T15:36:00Z" w16du:dateUtc="2025-01-06T07:36:00Z">
                    <w:rPr>
                      <w:rFonts w:ascii="Calibri" w:hAnsi="Calibri" w:cs="Calibri"/>
                      <w:i/>
                      <w:iCs/>
                      <w:color w:val="000000"/>
                      <w:sz w:val="22"/>
                      <w:szCs w:val="22"/>
                    </w:rPr>
                  </w:rPrChange>
                </w:rPr>
                <w:t>Otus lettia</w:t>
              </w:r>
            </w:ins>
          </w:p>
        </w:tc>
        <w:tc>
          <w:tcPr>
            <w:tcW w:w="163" w:type="pct"/>
            <w:noWrap/>
            <w:vAlign w:val="center"/>
            <w:hideMark/>
          </w:tcPr>
          <w:p w14:paraId="4398ED9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44" w:author="瑋婷 徐" w:date="2025-01-03T16:50:00Z" w16du:dateUtc="2025-01-03T08:50:00Z"/>
                <w:rFonts w:ascii="Times New Roman" w:eastAsiaTheme="minorEastAsia" w:hAnsi="Times New Roman" w:cs="Times New Roman"/>
                <w:i/>
                <w:iCs/>
                <w:color w:val="000000"/>
                <w:rPrChange w:id="21045" w:author="瑋婷 徐" w:date="2025-01-06T15:36:00Z" w16du:dateUtc="2025-01-06T07:36:00Z">
                  <w:rPr>
                    <w:ins w:id="21046" w:author="瑋婷 徐" w:date="2025-01-03T16:50:00Z" w16du:dateUtc="2025-01-03T08:50:00Z"/>
                    <w:rFonts w:ascii="Calibri" w:hAnsi="Calibri" w:cs="Calibri"/>
                    <w:i/>
                    <w:iCs/>
                    <w:color w:val="000000"/>
                    <w:sz w:val="22"/>
                    <w:szCs w:val="22"/>
                  </w:rPr>
                </w:rPrChange>
              </w:rPr>
              <w:pPrChange w:id="210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CE03EC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48" w:author="瑋婷 徐" w:date="2025-01-03T16:50:00Z" w16du:dateUtc="2025-01-03T08:50:00Z"/>
                <w:rFonts w:ascii="Times New Roman" w:eastAsiaTheme="minorEastAsia" w:hAnsi="Times New Roman" w:cs="Times New Roman"/>
                <w:rPrChange w:id="21049" w:author="瑋婷 徐" w:date="2025-01-06T15:36:00Z" w16du:dateUtc="2025-01-06T07:36:00Z">
                  <w:rPr>
                    <w:ins w:id="21050" w:author="瑋婷 徐" w:date="2025-01-03T16:50:00Z" w16du:dateUtc="2025-01-03T08:50:00Z"/>
                    <w:rFonts w:ascii="Times New Roman" w:eastAsia="Times New Roman" w:hAnsi="Times New Roman" w:cs="Times New Roman"/>
                    <w:sz w:val="20"/>
                    <w:szCs w:val="20"/>
                  </w:rPr>
                </w:rPrChange>
              </w:rPr>
              <w:pPrChange w:id="210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1D45E1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52" w:author="瑋婷 徐" w:date="2025-01-03T16:50:00Z" w16du:dateUtc="2025-01-03T08:50:00Z"/>
                <w:rFonts w:ascii="Times New Roman" w:eastAsiaTheme="minorEastAsia" w:hAnsi="Times New Roman" w:cs="Times New Roman"/>
                <w:rPrChange w:id="21053" w:author="瑋婷 徐" w:date="2025-01-06T15:36:00Z" w16du:dateUtc="2025-01-06T07:36:00Z">
                  <w:rPr>
                    <w:ins w:id="21054" w:author="瑋婷 徐" w:date="2025-01-03T16:50:00Z" w16du:dateUtc="2025-01-03T08:50:00Z"/>
                    <w:rFonts w:ascii="Times New Roman" w:eastAsia="Times New Roman" w:hAnsi="Times New Roman" w:cs="Times New Roman"/>
                    <w:sz w:val="20"/>
                    <w:szCs w:val="20"/>
                  </w:rPr>
                </w:rPrChange>
              </w:rPr>
              <w:pPrChange w:id="210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B2A420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56" w:author="瑋婷 徐" w:date="2025-01-03T16:50:00Z" w16du:dateUtc="2025-01-03T08:50:00Z"/>
                <w:rFonts w:ascii="Times New Roman" w:eastAsiaTheme="minorEastAsia" w:hAnsi="Times New Roman" w:cs="Times New Roman"/>
                <w:rPrChange w:id="21057" w:author="瑋婷 徐" w:date="2025-01-06T15:36:00Z" w16du:dateUtc="2025-01-06T07:36:00Z">
                  <w:rPr>
                    <w:ins w:id="21058" w:author="瑋婷 徐" w:date="2025-01-03T16:50:00Z" w16du:dateUtc="2025-01-03T08:50:00Z"/>
                    <w:rFonts w:ascii="Times New Roman" w:eastAsia="Times New Roman" w:hAnsi="Times New Roman" w:cs="Times New Roman"/>
                    <w:sz w:val="20"/>
                    <w:szCs w:val="20"/>
                  </w:rPr>
                </w:rPrChange>
              </w:rPr>
              <w:pPrChange w:id="210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336CF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60" w:author="瑋婷 徐" w:date="2025-01-03T16:50:00Z" w16du:dateUtc="2025-01-03T08:50:00Z"/>
                <w:rFonts w:ascii="Times New Roman" w:eastAsiaTheme="minorEastAsia" w:hAnsi="Times New Roman" w:cs="Times New Roman"/>
                <w:rPrChange w:id="21061" w:author="瑋婷 徐" w:date="2025-01-06T15:36:00Z" w16du:dateUtc="2025-01-06T07:36:00Z">
                  <w:rPr>
                    <w:ins w:id="21062" w:author="瑋婷 徐" w:date="2025-01-03T16:50:00Z" w16du:dateUtc="2025-01-03T08:50:00Z"/>
                    <w:rFonts w:ascii="Times New Roman" w:eastAsia="Times New Roman" w:hAnsi="Times New Roman" w:cs="Times New Roman"/>
                    <w:sz w:val="20"/>
                    <w:szCs w:val="20"/>
                  </w:rPr>
                </w:rPrChange>
              </w:rPr>
              <w:pPrChange w:id="210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2E9288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64" w:author="瑋婷 徐" w:date="2025-01-03T16:50:00Z" w16du:dateUtc="2025-01-03T08:50:00Z"/>
                <w:rFonts w:ascii="Times New Roman" w:eastAsiaTheme="minorEastAsia" w:hAnsi="Times New Roman" w:cs="Times New Roman"/>
                <w:rPrChange w:id="21065" w:author="瑋婷 徐" w:date="2025-01-06T15:36:00Z" w16du:dateUtc="2025-01-06T07:36:00Z">
                  <w:rPr>
                    <w:ins w:id="21066" w:author="瑋婷 徐" w:date="2025-01-03T16:50:00Z" w16du:dateUtc="2025-01-03T08:50:00Z"/>
                    <w:rFonts w:ascii="Times New Roman" w:eastAsia="Times New Roman" w:hAnsi="Times New Roman" w:cs="Times New Roman"/>
                    <w:sz w:val="20"/>
                    <w:szCs w:val="20"/>
                  </w:rPr>
                </w:rPrChange>
              </w:rPr>
              <w:pPrChange w:id="210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5C3F41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68" w:author="瑋婷 徐" w:date="2025-01-03T16:50:00Z" w16du:dateUtc="2025-01-03T08:50:00Z"/>
                <w:rFonts w:ascii="Times New Roman" w:eastAsiaTheme="minorEastAsia" w:hAnsi="Times New Roman" w:cs="Times New Roman"/>
                <w:rPrChange w:id="21069" w:author="瑋婷 徐" w:date="2025-01-06T15:36:00Z" w16du:dateUtc="2025-01-06T07:36:00Z">
                  <w:rPr>
                    <w:ins w:id="21070" w:author="瑋婷 徐" w:date="2025-01-03T16:50:00Z" w16du:dateUtc="2025-01-03T08:50:00Z"/>
                    <w:rFonts w:ascii="Times New Roman" w:eastAsia="Times New Roman" w:hAnsi="Times New Roman" w:cs="Times New Roman"/>
                    <w:sz w:val="20"/>
                    <w:szCs w:val="20"/>
                  </w:rPr>
                </w:rPrChange>
              </w:rPr>
              <w:pPrChange w:id="210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9771F2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72" w:author="瑋婷 徐" w:date="2025-01-03T16:50:00Z" w16du:dateUtc="2025-01-03T08:50:00Z"/>
                <w:rFonts w:ascii="Times New Roman" w:eastAsiaTheme="minorEastAsia" w:hAnsi="Times New Roman" w:cs="Times New Roman"/>
                <w:rPrChange w:id="21073" w:author="瑋婷 徐" w:date="2025-01-06T15:36:00Z" w16du:dateUtc="2025-01-06T07:36:00Z">
                  <w:rPr>
                    <w:ins w:id="21074" w:author="瑋婷 徐" w:date="2025-01-03T16:50:00Z" w16du:dateUtc="2025-01-03T08:50:00Z"/>
                    <w:rFonts w:ascii="Times New Roman" w:eastAsia="Times New Roman" w:hAnsi="Times New Roman" w:cs="Times New Roman"/>
                    <w:sz w:val="20"/>
                    <w:szCs w:val="20"/>
                  </w:rPr>
                </w:rPrChange>
              </w:rPr>
              <w:pPrChange w:id="210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9F2BFA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76" w:author="瑋婷 徐" w:date="2025-01-03T16:50:00Z" w16du:dateUtc="2025-01-03T08:50:00Z"/>
                <w:rFonts w:ascii="Times New Roman" w:eastAsiaTheme="minorEastAsia" w:hAnsi="Times New Roman" w:cs="Times New Roman"/>
                <w:color w:val="000000"/>
                <w:rPrChange w:id="21077" w:author="瑋婷 徐" w:date="2025-01-06T15:36:00Z" w16du:dateUtc="2025-01-06T07:36:00Z">
                  <w:rPr>
                    <w:ins w:id="21078" w:author="瑋婷 徐" w:date="2025-01-03T16:50:00Z" w16du:dateUtc="2025-01-03T08:50:00Z"/>
                    <w:rFonts w:ascii="Calibri" w:hAnsi="Calibri" w:cs="Calibri"/>
                    <w:color w:val="000000"/>
                    <w:sz w:val="22"/>
                    <w:szCs w:val="22"/>
                  </w:rPr>
                </w:rPrChange>
              </w:rPr>
              <w:pPrChange w:id="210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080" w:author="瑋婷 徐" w:date="2025-01-03T16:50:00Z" w16du:dateUtc="2025-01-03T08:50:00Z">
              <w:r w:rsidRPr="00C51B34">
                <w:rPr>
                  <w:rFonts w:ascii="Times New Roman" w:eastAsiaTheme="minorEastAsia" w:hAnsi="Times New Roman" w:cs="Times New Roman"/>
                  <w:color w:val="000000"/>
                  <w:rPrChange w:id="21081"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30AF7B7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82" w:author="瑋婷 徐" w:date="2025-01-03T16:50:00Z" w16du:dateUtc="2025-01-03T08:50:00Z"/>
                <w:rFonts w:ascii="Times New Roman" w:eastAsiaTheme="minorEastAsia" w:hAnsi="Times New Roman" w:cs="Times New Roman"/>
                <w:color w:val="000000"/>
                <w:rPrChange w:id="21083" w:author="瑋婷 徐" w:date="2025-01-06T15:36:00Z" w16du:dateUtc="2025-01-06T07:36:00Z">
                  <w:rPr>
                    <w:ins w:id="21084" w:author="瑋婷 徐" w:date="2025-01-03T16:50:00Z" w16du:dateUtc="2025-01-03T08:50:00Z"/>
                    <w:rFonts w:ascii="Calibri" w:hAnsi="Calibri" w:cs="Calibri"/>
                    <w:color w:val="000000"/>
                    <w:sz w:val="22"/>
                    <w:szCs w:val="22"/>
                  </w:rPr>
                </w:rPrChange>
              </w:rPr>
              <w:pPrChange w:id="210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720E34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86" w:author="瑋婷 徐" w:date="2025-01-03T16:50:00Z" w16du:dateUtc="2025-01-03T08:50:00Z"/>
                <w:rFonts w:ascii="Times New Roman" w:eastAsiaTheme="minorEastAsia" w:hAnsi="Times New Roman" w:cs="Times New Roman"/>
                <w:rPrChange w:id="21087" w:author="瑋婷 徐" w:date="2025-01-06T15:36:00Z" w16du:dateUtc="2025-01-06T07:36:00Z">
                  <w:rPr>
                    <w:ins w:id="21088" w:author="瑋婷 徐" w:date="2025-01-03T16:50:00Z" w16du:dateUtc="2025-01-03T08:50:00Z"/>
                    <w:rFonts w:ascii="Times New Roman" w:eastAsia="Times New Roman" w:hAnsi="Times New Roman" w:cs="Times New Roman"/>
                    <w:sz w:val="20"/>
                    <w:szCs w:val="20"/>
                  </w:rPr>
                </w:rPrChange>
              </w:rPr>
              <w:pPrChange w:id="210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3BC844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90" w:author="瑋婷 徐" w:date="2025-01-03T16:50:00Z" w16du:dateUtc="2025-01-03T08:50:00Z"/>
                <w:rFonts w:ascii="Times New Roman" w:eastAsiaTheme="minorEastAsia" w:hAnsi="Times New Roman" w:cs="Times New Roman"/>
                <w:rPrChange w:id="21091" w:author="瑋婷 徐" w:date="2025-01-06T15:36:00Z" w16du:dateUtc="2025-01-06T07:36:00Z">
                  <w:rPr>
                    <w:ins w:id="21092" w:author="瑋婷 徐" w:date="2025-01-03T16:50:00Z" w16du:dateUtc="2025-01-03T08:50:00Z"/>
                    <w:rFonts w:ascii="Times New Roman" w:eastAsia="Times New Roman" w:hAnsi="Times New Roman" w:cs="Times New Roman"/>
                    <w:sz w:val="20"/>
                    <w:szCs w:val="20"/>
                  </w:rPr>
                </w:rPrChange>
              </w:rPr>
              <w:pPrChange w:id="210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22B249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94" w:author="瑋婷 徐" w:date="2025-01-03T16:50:00Z" w16du:dateUtc="2025-01-03T08:50:00Z"/>
                <w:rFonts w:ascii="Times New Roman" w:eastAsiaTheme="minorEastAsia" w:hAnsi="Times New Roman" w:cs="Times New Roman"/>
                <w:rPrChange w:id="21095" w:author="瑋婷 徐" w:date="2025-01-06T15:36:00Z" w16du:dateUtc="2025-01-06T07:36:00Z">
                  <w:rPr>
                    <w:ins w:id="21096" w:author="瑋婷 徐" w:date="2025-01-03T16:50:00Z" w16du:dateUtc="2025-01-03T08:50:00Z"/>
                    <w:rFonts w:ascii="Times New Roman" w:eastAsia="Times New Roman" w:hAnsi="Times New Roman" w:cs="Times New Roman"/>
                    <w:sz w:val="20"/>
                    <w:szCs w:val="20"/>
                  </w:rPr>
                </w:rPrChange>
              </w:rPr>
              <w:pPrChange w:id="210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C282A7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098" w:author="瑋婷 徐" w:date="2025-01-03T16:50:00Z" w16du:dateUtc="2025-01-03T08:50:00Z"/>
                <w:rFonts w:ascii="Times New Roman" w:eastAsiaTheme="minorEastAsia" w:hAnsi="Times New Roman" w:cs="Times New Roman"/>
                <w:rPrChange w:id="21099" w:author="瑋婷 徐" w:date="2025-01-06T15:36:00Z" w16du:dateUtc="2025-01-06T07:36:00Z">
                  <w:rPr>
                    <w:ins w:id="21100" w:author="瑋婷 徐" w:date="2025-01-03T16:50:00Z" w16du:dateUtc="2025-01-03T08:50:00Z"/>
                    <w:rFonts w:ascii="Times New Roman" w:eastAsia="Times New Roman" w:hAnsi="Times New Roman" w:cs="Times New Roman"/>
                    <w:sz w:val="20"/>
                    <w:szCs w:val="20"/>
                  </w:rPr>
                </w:rPrChange>
              </w:rPr>
              <w:pPrChange w:id="211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BF2277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02" w:author="瑋婷 徐" w:date="2025-01-03T16:50:00Z" w16du:dateUtc="2025-01-03T08:50:00Z"/>
                <w:rFonts w:ascii="Times New Roman" w:eastAsiaTheme="minorEastAsia" w:hAnsi="Times New Roman" w:cs="Times New Roman"/>
                <w:color w:val="000000"/>
                <w:rPrChange w:id="21103" w:author="瑋婷 徐" w:date="2025-01-06T15:36:00Z" w16du:dateUtc="2025-01-06T07:36:00Z">
                  <w:rPr>
                    <w:ins w:id="21104" w:author="瑋婷 徐" w:date="2025-01-03T16:50:00Z" w16du:dateUtc="2025-01-03T08:50:00Z"/>
                    <w:rFonts w:ascii="Calibri" w:hAnsi="Calibri" w:cs="Calibri"/>
                    <w:color w:val="000000"/>
                    <w:sz w:val="22"/>
                    <w:szCs w:val="22"/>
                  </w:rPr>
                </w:rPrChange>
              </w:rPr>
              <w:pPrChange w:id="211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106" w:author="瑋婷 徐" w:date="2025-01-03T16:50:00Z" w16du:dateUtc="2025-01-03T08:50:00Z">
              <w:r w:rsidRPr="00C51B34">
                <w:rPr>
                  <w:rFonts w:ascii="Times New Roman" w:eastAsiaTheme="minorEastAsia" w:hAnsi="Times New Roman" w:cs="Times New Roman"/>
                  <w:color w:val="000000"/>
                  <w:rPrChange w:id="21107" w:author="瑋婷 徐" w:date="2025-01-06T15:36:00Z" w16du:dateUtc="2025-01-06T07:36:00Z">
                    <w:rPr>
                      <w:rFonts w:ascii="Calibri" w:hAnsi="Calibri" w:cs="Calibri"/>
                      <w:color w:val="000000"/>
                      <w:sz w:val="22"/>
                      <w:szCs w:val="22"/>
                    </w:rPr>
                  </w:rPrChange>
                </w:rPr>
                <w:t>*</w:t>
              </w:r>
            </w:ins>
          </w:p>
        </w:tc>
        <w:tc>
          <w:tcPr>
            <w:tcW w:w="163" w:type="pct"/>
            <w:noWrap/>
            <w:vAlign w:val="center"/>
            <w:hideMark/>
          </w:tcPr>
          <w:p w14:paraId="23E0F35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08" w:author="瑋婷 徐" w:date="2025-01-03T16:50:00Z" w16du:dateUtc="2025-01-03T08:50:00Z"/>
                <w:rFonts w:ascii="Times New Roman" w:eastAsiaTheme="minorEastAsia" w:hAnsi="Times New Roman" w:cs="Times New Roman"/>
                <w:color w:val="000000"/>
                <w:rPrChange w:id="21109" w:author="瑋婷 徐" w:date="2025-01-06T15:36:00Z" w16du:dateUtc="2025-01-06T07:36:00Z">
                  <w:rPr>
                    <w:ins w:id="21110" w:author="瑋婷 徐" w:date="2025-01-03T16:50:00Z" w16du:dateUtc="2025-01-03T08:50:00Z"/>
                    <w:rFonts w:ascii="Calibri" w:hAnsi="Calibri" w:cs="Calibri"/>
                    <w:color w:val="000000"/>
                    <w:sz w:val="22"/>
                    <w:szCs w:val="22"/>
                  </w:rPr>
                </w:rPrChange>
              </w:rPr>
              <w:pPrChange w:id="211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E36AA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12" w:author="瑋婷 徐" w:date="2025-01-03T16:50:00Z" w16du:dateUtc="2025-01-03T08:50:00Z"/>
                <w:rFonts w:ascii="Times New Roman" w:eastAsiaTheme="minorEastAsia" w:hAnsi="Times New Roman" w:cs="Times New Roman"/>
                <w:rPrChange w:id="21113" w:author="瑋婷 徐" w:date="2025-01-06T15:36:00Z" w16du:dateUtc="2025-01-06T07:36:00Z">
                  <w:rPr>
                    <w:ins w:id="21114" w:author="瑋婷 徐" w:date="2025-01-03T16:50:00Z" w16du:dateUtc="2025-01-03T08:50:00Z"/>
                    <w:rFonts w:ascii="Times New Roman" w:eastAsia="Times New Roman" w:hAnsi="Times New Roman" w:cs="Times New Roman"/>
                    <w:sz w:val="20"/>
                    <w:szCs w:val="20"/>
                  </w:rPr>
                </w:rPrChange>
              </w:rPr>
              <w:pPrChange w:id="211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A7E742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16" w:author="瑋婷 徐" w:date="2025-01-03T16:50:00Z" w16du:dateUtc="2025-01-03T08:50:00Z"/>
                <w:rFonts w:ascii="Times New Roman" w:eastAsiaTheme="minorEastAsia" w:hAnsi="Times New Roman" w:cs="Times New Roman"/>
                <w:rPrChange w:id="21117" w:author="瑋婷 徐" w:date="2025-01-06T15:36:00Z" w16du:dateUtc="2025-01-06T07:36:00Z">
                  <w:rPr>
                    <w:ins w:id="21118" w:author="瑋婷 徐" w:date="2025-01-03T16:50:00Z" w16du:dateUtc="2025-01-03T08:50:00Z"/>
                    <w:rFonts w:ascii="Times New Roman" w:eastAsia="Times New Roman" w:hAnsi="Times New Roman" w:cs="Times New Roman"/>
                    <w:sz w:val="20"/>
                    <w:szCs w:val="20"/>
                  </w:rPr>
                </w:rPrChange>
              </w:rPr>
              <w:pPrChange w:id="211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03B224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20" w:author="瑋婷 徐" w:date="2025-01-03T16:50:00Z" w16du:dateUtc="2025-01-03T08:50:00Z"/>
                <w:rFonts w:ascii="Times New Roman" w:eastAsiaTheme="minorEastAsia" w:hAnsi="Times New Roman" w:cs="Times New Roman"/>
                <w:rPrChange w:id="21121" w:author="瑋婷 徐" w:date="2025-01-06T15:36:00Z" w16du:dateUtc="2025-01-06T07:36:00Z">
                  <w:rPr>
                    <w:ins w:id="21122" w:author="瑋婷 徐" w:date="2025-01-03T16:50:00Z" w16du:dateUtc="2025-01-03T08:50:00Z"/>
                    <w:rFonts w:ascii="Times New Roman" w:eastAsia="Times New Roman" w:hAnsi="Times New Roman" w:cs="Times New Roman"/>
                    <w:sz w:val="20"/>
                    <w:szCs w:val="20"/>
                  </w:rPr>
                </w:rPrChange>
              </w:rPr>
              <w:pPrChange w:id="211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79F18B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24" w:author="瑋婷 徐" w:date="2025-01-03T16:50:00Z" w16du:dateUtc="2025-01-03T08:50:00Z"/>
                <w:rFonts w:ascii="Times New Roman" w:eastAsiaTheme="minorEastAsia" w:hAnsi="Times New Roman" w:cs="Times New Roman"/>
                <w:rPrChange w:id="21125" w:author="瑋婷 徐" w:date="2025-01-06T15:36:00Z" w16du:dateUtc="2025-01-06T07:36:00Z">
                  <w:rPr>
                    <w:ins w:id="21126" w:author="瑋婷 徐" w:date="2025-01-03T16:50:00Z" w16du:dateUtc="2025-01-03T08:50:00Z"/>
                    <w:rFonts w:ascii="Times New Roman" w:eastAsia="Times New Roman" w:hAnsi="Times New Roman" w:cs="Times New Roman"/>
                    <w:sz w:val="20"/>
                    <w:szCs w:val="20"/>
                  </w:rPr>
                </w:rPrChange>
              </w:rPr>
              <w:pPrChange w:id="211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D85232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28" w:author="瑋婷 徐" w:date="2025-01-03T16:50:00Z" w16du:dateUtc="2025-01-03T08:50:00Z"/>
                <w:rFonts w:ascii="Times New Roman" w:eastAsiaTheme="minorEastAsia" w:hAnsi="Times New Roman" w:cs="Times New Roman"/>
                <w:rPrChange w:id="21129" w:author="瑋婷 徐" w:date="2025-01-06T15:36:00Z" w16du:dateUtc="2025-01-06T07:36:00Z">
                  <w:rPr>
                    <w:ins w:id="21130" w:author="瑋婷 徐" w:date="2025-01-03T16:50:00Z" w16du:dateUtc="2025-01-03T08:50:00Z"/>
                    <w:rFonts w:ascii="Times New Roman" w:eastAsia="Times New Roman" w:hAnsi="Times New Roman" w:cs="Times New Roman"/>
                    <w:sz w:val="20"/>
                    <w:szCs w:val="20"/>
                  </w:rPr>
                </w:rPrChange>
              </w:rPr>
              <w:pPrChange w:id="211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3F57469D" w14:textId="7B60E60A" w:rsidR="003C19C7" w:rsidRPr="003C19C7" w:rsidRDefault="003C19C7">
      <w:pPr>
        <w:rPr>
          <w:ins w:id="21132" w:author="瑋婷 徐" w:date="2025-01-03T16:55:00Z" w16du:dateUtc="2025-01-03T08:55:00Z"/>
          <w:rFonts w:ascii="Times New Roman" w:eastAsia="標楷體" w:hAnsi="Times New Roman" w:cs="Times New Roman"/>
          <w:rPrChange w:id="21133" w:author="瑋婷 徐" w:date="2025-01-03T17:08:00Z" w16du:dateUtc="2025-01-03T09:08:00Z">
            <w:rPr>
              <w:ins w:id="21134" w:author="瑋婷 徐" w:date="2025-01-03T16:55:00Z" w16du:dateUtc="2025-01-03T08:55:00Z"/>
            </w:rPr>
          </w:rPrChange>
        </w:rPr>
      </w:pPr>
      <w:ins w:id="21135"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w:t>
        </w:r>
      </w:ins>
      <w:ins w:id="21136" w:author="瑋婷 徐" w:date="2025-01-06T15:36:00Z" w16du:dateUtc="2025-01-06T07:36:00Z">
        <w:r w:rsidR="00C51B34">
          <w:rPr>
            <w:rFonts w:ascii="Times New Roman" w:eastAsia="標楷體" w:hAnsi="Times New Roman" w:cs="Times New Roman" w:hint="eastAsia"/>
          </w:rPr>
          <w:t>4</w:t>
        </w:r>
      </w:ins>
      <w:ins w:id="21137" w:author="瑋婷 徐" w:date="2025-01-03T17:08:00Z" w16du:dateUtc="2025-01-03T09:08: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138" w:author="瑋婷 徐" w:date="2025-01-03T16:56:00Z" w16du:dateUtc="2025-01-03T08:56: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Change w:id="21139">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blGridChange>
      </w:tblGrid>
      <w:tr w:rsidR="003C19C7" w:rsidRPr="00C51B34" w14:paraId="79A1FCB3" w14:textId="77777777" w:rsidTr="003C19C7">
        <w:trPr>
          <w:cnfStyle w:val="100000000000" w:firstRow="1" w:lastRow="0" w:firstColumn="0" w:lastColumn="0" w:oddVBand="0" w:evenVBand="0" w:oddHBand="0" w:evenHBand="0" w:firstRowFirstColumn="0" w:firstRowLastColumn="0" w:lastRowFirstColumn="0" w:lastRowLastColumn="0"/>
          <w:trHeight w:val="300"/>
          <w:ins w:id="21140" w:author="瑋婷 徐" w:date="2025-01-03T16:55:00Z"/>
          <w:trPrChange w:id="21141" w:author="瑋婷 徐" w:date="2025-01-03T16:56:00Z" w16du:dateUtc="2025-01-03T08:5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21142" w:author="瑋婷 徐" w:date="2025-01-03T16:56:00Z" w16du:dateUtc="2025-01-03T08:56:00Z">
              <w:tcPr>
                <w:tcW w:w="692" w:type="pct"/>
                <w:vMerge w:val="restart"/>
                <w:vAlign w:val="center"/>
              </w:tcPr>
            </w:tcPrChange>
          </w:tcPr>
          <w:p w14:paraId="006CE951" w14:textId="7AB9F0A5" w:rsidR="003C19C7" w:rsidRPr="00C51B34"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21143" w:author="瑋婷 徐" w:date="2025-01-03T16:55:00Z" w16du:dateUtc="2025-01-03T08:55:00Z"/>
                <w:rFonts w:ascii="Times New Roman" w:eastAsiaTheme="minorEastAsia" w:hAnsi="Times New Roman" w:cs="Times New Roman"/>
                <w:b w:val="0"/>
                <w:bCs w:val="0"/>
                <w:color w:val="000000"/>
                <w:rPrChange w:id="21144" w:author="瑋婷 徐" w:date="2025-01-06T15:36:00Z" w16du:dateUtc="2025-01-06T07:36:00Z">
                  <w:rPr>
                    <w:ins w:id="21145" w:author="瑋婷 徐" w:date="2025-01-03T16:55:00Z" w16du:dateUtc="2025-01-03T08:55:00Z"/>
                    <w:rFonts w:ascii="Times New Roman" w:eastAsiaTheme="minorEastAsia" w:hAnsi="Times New Roman" w:cs="Times New Roman"/>
                    <w:color w:val="000000"/>
                  </w:rPr>
                </w:rPrChange>
              </w:rPr>
              <w:pPrChange w:id="21146" w:author="瑋婷 徐" w:date="2025-01-03T16:56:00Z" w16du:dateUtc="2025-01-03T08:56: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21147" w:author="瑋婷 徐" w:date="2025-01-03T16:56:00Z" w16du:dateUtc="2025-01-03T08:56:00Z">
              <w:r w:rsidRPr="00C51B34">
                <w:rPr>
                  <w:rFonts w:asciiTheme="majorEastAsia" w:eastAsia="標楷體" w:hAnsiTheme="majorEastAsia" w:cstheme="majorEastAsia" w:hint="eastAsia"/>
                  <w:b w:val="0"/>
                  <w:bCs w:val="0"/>
                  <w:color w:val="000000"/>
                </w:rPr>
                <w:t>鳥種名</w:t>
              </w:r>
            </w:ins>
          </w:p>
        </w:tc>
        <w:tc>
          <w:tcPr>
            <w:tcW w:w="0" w:type="pct"/>
            <w:vMerge w:val="restart"/>
            <w:vAlign w:val="center"/>
            <w:tcPrChange w:id="21148" w:author="瑋婷 徐" w:date="2025-01-03T16:56:00Z" w16du:dateUtc="2025-01-03T08:56:00Z">
              <w:tcPr>
                <w:tcW w:w="904" w:type="pct"/>
                <w:vMerge w:val="restart"/>
                <w:vAlign w:val="center"/>
              </w:tcPr>
            </w:tcPrChange>
          </w:tcPr>
          <w:p w14:paraId="6D3F7B13" w14:textId="4A51E127" w:rsidR="003C19C7" w:rsidRPr="00C51B34"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1149" w:author="瑋婷 徐" w:date="2025-01-03T16:55:00Z" w16du:dateUtc="2025-01-03T08:55:00Z"/>
                <w:rFonts w:ascii="Times New Roman" w:eastAsiaTheme="minorEastAsia" w:hAnsi="Times New Roman" w:cs="Times New Roman"/>
                <w:b w:val="0"/>
                <w:bCs w:val="0"/>
                <w:i/>
                <w:iCs/>
                <w:color w:val="000000"/>
                <w:rPrChange w:id="21150" w:author="瑋婷 徐" w:date="2025-01-06T15:36:00Z" w16du:dateUtc="2025-01-06T07:36:00Z">
                  <w:rPr>
                    <w:ins w:id="21151" w:author="瑋婷 徐" w:date="2025-01-03T16:55:00Z" w16du:dateUtc="2025-01-03T08:55:00Z"/>
                    <w:rFonts w:ascii="Times New Roman" w:eastAsiaTheme="minorEastAsia" w:hAnsi="Times New Roman" w:cs="Times New Roman"/>
                    <w:i/>
                    <w:iCs/>
                    <w:color w:val="000000"/>
                  </w:rPr>
                </w:rPrChange>
              </w:rPr>
              <w:pPrChange w:id="21152" w:author="瑋婷 徐" w:date="2025-01-03T16:56:00Z" w16du:dateUtc="2025-01-03T08:56: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1153" w:author="瑋婷 徐" w:date="2025-01-03T16:56:00Z" w16du:dateUtc="2025-01-03T08:56:00Z">
              <w:r w:rsidRPr="00C51B34">
                <w:rPr>
                  <w:rFonts w:asciiTheme="majorEastAsia" w:eastAsia="標楷體" w:hAnsiTheme="majorEastAsia" w:cstheme="majorEastAsia" w:hint="eastAsia"/>
                  <w:b w:val="0"/>
                  <w:bCs w:val="0"/>
                  <w:color w:val="000000"/>
                </w:rPr>
                <w:t>學名</w:t>
              </w:r>
            </w:ins>
          </w:p>
        </w:tc>
        <w:tc>
          <w:tcPr>
            <w:tcW w:w="0" w:type="pct"/>
            <w:gridSpan w:val="21"/>
            <w:noWrap/>
            <w:vAlign w:val="center"/>
            <w:tcPrChange w:id="21154" w:author="瑋婷 徐" w:date="2025-01-03T16:56:00Z" w16du:dateUtc="2025-01-03T08:56:00Z">
              <w:tcPr>
                <w:tcW w:w="3405" w:type="pct"/>
                <w:gridSpan w:val="21"/>
                <w:noWrap/>
                <w:vAlign w:val="center"/>
              </w:tcPr>
            </w:tcPrChange>
          </w:tcPr>
          <w:p w14:paraId="0679619A" w14:textId="3BDF510A" w:rsidR="003C19C7" w:rsidRPr="00C51B34"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1155" w:author="瑋婷 徐" w:date="2025-01-03T16:55:00Z" w16du:dateUtc="2025-01-03T08:55:00Z"/>
                <w:rFonts w:ascii="Times New Roman" w:eastAsiaTheme="minorEastAsia" w:hAnsi="Times New Roman" w:cs="Times New Roman"/>
                <w:b w:val="0"/>
                <w:bCs w:val="0"/>
                <w:color w:val="000000"/>
                <w:rPrChange w:id="21156" w:author="瑋婷 徐" w:date="2025-01-06T15:36:00Z" w16du:dateUtc="2025-01-06T07:36:00Z">
                  <w:rPr>
                    <w:ins w:id="21157" w:author="瑋婷 徐" w:date="2025-01-03T16:55:00Z" w16du:dateUtc="2025-01-03T08:55:00Z"/>
                    <w:rFonts w:ascii="Times New Roman" w:eastAsiaTheme="minorEastAsia" w:hAnsi="Times New Roman" w:cs="Times New Roman"/>
                    <w:color w:val="000000"/>
                  </w:rPr>
                </w:rPrChange>
              </w:rPr>
              <w:pPrChange w:id="21158" w:author="瑋婷 徐" w:date="2025-01-03T16:56:00Z" w16du:dateUtc="2025-01-03T08:56: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1159" w:author="瑋婷 徐" w:date="2025-01-03T16:56:00Z" w16du:dateUtc="2025-01-03T08:56:00Z">
              <w:r w:rsidRPr="00C51B34">
                <w:rPr>
                  <w:rFonts w:ascii="Times New Roman" w:eastAsia="標楷體" w:hAnsi="Times New Roman" w:cs="Times New Roman" w:hint="eastAsia"/>
                  <w:b w:val="0"/>
                  <w:bCs w:val="0"/>
                  <w:color w:val="000000"/>
                  <w:rPrChange w:id="21160" w:author="瑋婷 徐" w:date="2025-01-06T15:36:00Z" w16du:dateUtc="2025-01-06T07:36:00Z">
                    <w:rPr>
                      <w:rFonts w:ascii="Times New Roman" w:eastAsia="標楷體" w:hAnsi="Times New Roman" w:cs="Times New Roman" w:hint="eastAsia"/>
                      <w:color w:val="000000"/>
                    </w:rPr>
                  </w:rPrChange>
                </w:rPr>
                <w:t>樣區序號</w:t>
              </w:r>
            </w:ins>
          </w:p>
        </w:tc>
      </w:tr>
      <w:tr w:rsidR="00DF288B" w:rsidRPr="00C51B34" w14:paraId="4F962F14" w14:textId="77777777" w:rsidTr="003C19C7">
        <w:trPr>
          <w:cnfStyle w:val="000000100000" w:firstRow="0" w:lastRow="0" w:firstColumn="0" w:lastColumn="0" w:oddVBand="0" w:evenVBand="0" w:oddHBand="1" w:evenHBand="0" w:firstRowFirstColumn="0" w:firstRowLastColumn="0" w:lastRowFirstColumn="0" w:lastRowLastColumn="0"/>
          <w:trHeight w:val="300"/>
          <w:ins w:id="21161" w:author="瑋婷 徐" w:date="2025-01-03T16:55:00Z"/>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24745697" w14:textId="77777777" w:rsidR="003C19C7" w:rsidRPr="00C51B34" w:rsidRDefault="003C19C7">
            <w:pPr>
              <w:spacing w:line="360" w:lineRule="auto"/>
              <w:jc w:val="center"/>
              <w:rPr>
                <w:ins w:id="21162" w:author="瑋婷 徐" w:date="2025-01-03T16:55:00Z" w16du:dateUtc="2025-01-03T08:55:00Z"/>
                <w:rFonts w:ascii="Times New Roman" w:eastAsiaTheme="minorEastAsia" w:hAnsi="Times New Roman" w:cs="Times New Roman"/>
                <w:b w:val="0"/>
                <w:bCs w:val="0"/>
                <w:color w:val="000000"/>
                <w:rPrChange w:id="21163" w:author="瑋婷 徐" w:date="2025-01-06T15:36:00Z" w16du:dateUtc="2025-01-06T07:36:00Z">
                  <w:rPr>
                    <w:ins w:id="21164" w:author="瑋婷 徐" w:date="2025-01-03T16:55:00Z" w16du:dateUtc="2025-01-03T08:55:00Z"/>
                    <w:rFonts w:ascii="Times New Roman" w:eastAsiaTheme="minorEastAsia" w:hAnsi="Times New Roman" w:cs="Times New Roman"/>
                    <w:color w:val="000000"/>
                  </w:rPr>
                </w:rPrChange>
              </w:rPr>
              <w:pPrChange w:id="21165" w:author="瑋婷 徐" w:date="2025-01-03T16:56:00Z" w16du:dateUtc="2025-01-03T08:56:00Z">
                <w:pPr>
                  <w:spacing w:line="360" w:lineRule="auto"/>
                  <w:jc w:val="both"/>
                </w:pPr>
              </w:pPrChange>
            </w:pPr>
          </w:p>
        </w:tc>
        <w:tc>
          <w:tcPr>
            <w:tcW w:w="0" w:type="pct"/>
            <w:vMerge/>
            <w:vAlign w:val="center"/>
          </w:tcPr>
          <w:p w14:paraId="1E2A9841" w14:textId="77777777"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66" w:author="瑋婷 徐" w:date="2025-01-03T16:55:00Z" w16du:dateUtc="2025-01-03T08:55:00Z"/>
                <w:rFonts w:ascii="Times New Roman" w:eastAsiaTheme="minorEastAsia" w:hAnsi="Times New Roman" w:cs="Times New Roman"/>
                <w:i/>
                <w:iCs/>
                <w:color w:val="000000"/>
              </w:rPr>
              <w:pPrChange w:id="21167"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tcPr>
          <w:p w14:paraId="631FAE55" w14:textId="6A47CA62"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68" w:author="瑋婷 徐" w:date="2025-01-03T16:55:00Z" w16du:dateUtc="2025-01-03T08:55:00Z"/>
                <w:rFonts w:ascii="Times New Roman" w:eastAsiaTheme="minorEastAsia" w:hAnsi="Times New Roman" w:cs="Times New Roman"/>
                <w:color w:val="000000"/>
              </w:rPr>
              <w:pPrChange w:id="2116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70" w:author="瑋婷 徐" w:date="2025-01-03T16:56:00Z" w16du:dateUtc="2025-01-03T08:56:00Z">
              <w:r w:rsidRPr="00C51B34">
                <w:rPr>
                  <w:rFonts w:ascii="Times New Roman" w:eastAsiaTheme="minorEastAsia" w:hAnsi="Times New Roman" w:cs="Times New Roman"/>
                  <w:color w:val="000000"/>
                </w:rPr>
                <w:t>21</w:t>
              </w:r>
            </w:ins>
          </w:p>
        </w:tc>
        <w:tc>
          <w:tcPr>
            <w:tcW w:w="0" w:type="pct"/>
            <w:noWrap/>
            <w:vAlign w:val="center"/>
          </w:tcPr>
          <w:p w14:paraId="516FDFF9" w14:textId="5F2BFC00"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71" w:author="瑋婷 徐" w:date="2025-01-03T16:55:00Z" w16du:dateUtc="2025-01-03T08:55:00Z"/>
                <w:rFonts w:ascii="Times New Roman" w:eastAsiaTheme="minorEastAsia" w:hAnsi="Times New Roman" w:cs="Times New Roman"/>
                <w:color w:val="000000"/>
              </w:rPr>
              <w:pPrChange w:id="21172"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73" w:author="瑋婷 徐" w:date="2025-01-03T16:56:00Z" w16du:dateUtc="2025-01-03T08:56:00Z">
              <w:r w:rsidRPr="00C51B34">
                <w:rPr>
                  <w:rFonts w:ascii="Times New Roman" w:eastAsiaTheme="minorEastAsia" w:hAnsi="Times New Roman" w:cs="Times New Roman"/>
                  <w:color w:val="000000"/>
                </w:rPr>
                <w:t>22</w:t>
              </w:r>
            </w:ins>
          </w:p>
        </w:tc>
        <w:tc>
          <w:tcPr>
            <w:tcW w:w="0" w:type="pct"/>
            <w:noWrap/>
            <w:vAlign w:val="center"/>
          </w:tcPr>
          <w:p w14:paraId="4BF03F47" w14:textId="356F6324"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74" w:author="瑋婷 徐" w:date="2025-01-03T16:55:00Z" w16du:dateUtc="2025-01-03T08:55:00Z"/>
                <w:rFonts w:ascii="Times New Roman" w:eastAsiaTheme="minorEastAsia" w:hAnsi="Times New Roman" w:cs="Times New Roman"/>
              </w:rPr>
              <w:pPrChange w:id="21175"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76" w:author="瑋婷 徐" w:date="2025-01-03T16:56:00Z" w16du:dateUtc="2025-01-03T08:56:00Z">
              <w:r w:rsidRPr="00C51B34">
                <w:rPr>
                  <w:rFonts w:ascii="Times New Roman" w:eastAsiaTheme="minorEastAsia" w:hAnsi="Times New Roman" w:cs="Times New Roman"/>
                  <w:color w:val="000000"/>
                </w:rPr>
                <w:t>23</w:t>
              </w:r>
            </w:ins>
          </w:p>
        </w:tc>
        <w:tc>
          <w:tcPr>
            <w:tcW w:w="0" w:type="pct"/>
            <w:noWrap/>
            <w:vAlign w:val="center"/>
          </w:tcPr>
          <w:p w14:paraId="5AB86F3E" w14:textId="0D3B3F70"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77" w:author="瑋婷 徐" w:date="2025-01-03T16:55:00Z" w16du:dateUtc="2025-01-03T08:55:00Z"/>
                <w:rFonts w:ascii="Times New Roman" w:eastAsiaTheme="minorEastAsia" w:hAnsi="Times New Roman" w:cs="Times New Roman"/>
              </w:rPr>
              <w:pPrChange w:id="21178"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79" w:author="瑋婷 徐" w:date="2025-01-03T16:56:00Z" w16du:dateUtc="2025-01-03T08:56:00Z">
              <w:r w:rsidRPr="00C51B34">
                <w:rPr>
                  <w:rFonts w:ascii="Times New Roman" w:eastAsiaTheme="minorEastAsia" w:hAnsi="Times New Roman" w:cs="Times New Roman"/>
                  <w:color w:val="000000"/>
                </w:rPr>
                <w:t>24</w:t>
              </w:r>
            </w:ins>
          </w:p>
        </w:tc>
        <w:tc>
          <w:tcPr>
            <w:tcW w:w="0" w:type="pct"/>
            <w:noWrap/>
            <w:vAlign w:val="center"/>
          </w:tcPr>
          <w:p w14:paraId="70907F4D" w14:textId="34FD599F"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80" w:author="瑋婷 徐" w:date="2025-01-03T16:55:00Z" w16du:dateUtc="2025-01-03T08:55:00Z"/>
                <w:rFonts w:ascii="Times New Roman" w:eastAsiaTheme="minorEastAsia" w:hAnsi="Times New Roman" w:cs="Times New Roman"/>
              </w:rPr>
              <w:pPrChange w:id="21181"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82" w:author="瑋婷 徐" w:date="2025-01-03T16:56:00Z" w16du:dateUtc="2025-01-03T08:56:00Z">
              <w:r w:rsidRPr="00C51B34">
                <w:rPr>
                  <w:rFonts w:ascii="Times New Roman" w:eastAsiaTheme="minorEastAsia" w:hAnsi="Times New Roman" w:cs="Times New Roman"/>
                  <w:color w:val="000000"/>
                </w:rPr>
                <w:t>25</w:t>
              </w:r>
            </w:ins>
          </w:p>
        </w:tc>
        <w:tc>
          <w:tcPr>
            <w:tcW w:w="0" w:type="pct"/>
            <w:noWrap/>
            <w:vAlign w:val="center"/>
          </w:tcPr>
          <w:p w14:paraId="7270AEBF" w14:textId="7663E97F"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83" w:author="瑋婷 徐" w:date="2025-01-03T16:55:00Z" w16du:dateUtc="2025-01-03T08:55:00Z"/>
                <w:rFonts w:ascii="Times New Roman" w:eastAsiaTheme="minorEastAsia" w:hAnsi="Times New Roman" w:cs="Times New Roman"/>
              </w:rPr>
              <w:pPrChange w:id="21184"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85" w:author="瑋婷 徐" w:date="2025-01-03T16:56:00Z" w16du:dateUtc="2025-01-03T08:56:00Z">
              <w:r w:rsidRPr="00C51B34">
                <w:rPr>
                  <w:rFonts w:ascii="Times New Roman" w:eastAsiaTheme="minorEastAsia" w:hAnsi="Times New Roman" w:cs="Times New Roman"/>
                  <w:color w:val="000000"/>
                </w:rPr>
                <w:t>26</w:t>
              </w:r>
            </w:ins>
          </w:p>
        </w:tc>
        <w:tc>
          <w:tcPr>
            <w:tcW w:w="0" w:type="pct"/>
            <w:noWrap/>
            <w:vAlign w:val="center"/>
          </w:tcPr>
          <w:p w14:paraId="67ECC64D" w14:textId="7201AAF0"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86" w:author="瑋婷 徐" w:date="2025-01-03T16:55:00Z" w16du:dateUtc="2025-01-03T08:55:00Z"/>
                <w:rFonts w:ascii="Times New Roman" w:eastAsiaTheme="minorEastAsia" w:hAnsi="Times New Roman" w:cs="Times New Roman"/>
              </w:rPr>
              <w:pPrChange w:id="21187"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88" w:author="瑋婷 徐" w:date="2025-01-03T16:56:00Z" w16du:dateUtc="2025-01-03T08:56:00Z">
              <w:r w:rsidRPr="00C51B34">
                <w:rPr>
                  <w:rFonts w:ascii="Times New Roman" w:eastAsiaTheme="minorEastAsia" w:hAnsi="Times New Roman" w:cs="Times New Roman"/>
                  <w:color w:val="000000"/>
                </w:rPr>
                <w:t>27</w:t>
              </w:r>
            </w:ins>
          </w:p>
        </w:tc>
        <w:tc>
          <w:tcPr>
            <w:tcW w:w="0" w:type="pct"/>
            <w:noWrap/>
            <w:vAlign w:val="center"/>
          </w:tcPr>
          <w:p w14:paraId="01806DFD" w14:textId="4507B87E"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89" w:author="瑋婷 徐" w:date="2025-01-03T16:55:00Z" w16du:dateUtc="2025-01-03T08:55:00Z"/>
                <w:rFonts w:ascii="Times New Roman" w:eastAsiaTheme="minorEastAsia" w:hAnsi="Times New Roman" w:cs="Times New Roman"/>
              </w:rPr>
              <w:pPrChange w:id="21190"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91" w:author="瑋婷 徐" w:date="2025-01-03T16:56:00Z" w16du:dateUtc="2025-01-03T08:56:00Z">
              <w:r w:rsidRPr="00C51B34">
                <w:rPr>
                  <w:rFonts w:ascii="Times New Roman" w:eastAsiaTheme="minorEastAsia" w:hAnsi="Times New Roman" w:cs="Times New Roman"/>
                  <w:color w:val="000000"/>
                </w:rPr>
                <w:t>28</w:t>
              </w:r>
            </w:ins>
          </w:p>
        </w:tc>
        <w:tc>
          <w:tcPr>
            <w:tcW w:w="0" w:type="pct"/>
            <w:noWrap/>
            <w:vAlign w:val="center"/>
          </w:tcPr>
          <w:p w14:paraId="3708399C" w14:textId="543D84A0"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92" w:author="瑋婷 徐" w:date="2025-01-03T16:55:00Z" w16du:dateUtc="2025-01-03T08:55:00Z"/>
                <w:rFonts w:ascii="Times New Roman" w:eastAsiaTheme="minorEastAsia" w:hAnsi="Times New Roman" w:cs="Times New Roman"/>
                <w:color w:val="000000"/>
              </w:rPr>
              <w:pPrChange w:id="21193"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94" w:author="瑋婷 徐" w:date="2025-01-03T16:56:00Z" w16du:dateUtc="2025-01-03T08:56:00Z">
              <w:r w:rsidRPr="00C51B34">
                <w:rPr>
                  <w:rFonts w:ascii="Times New Roman" w:eastAsiaTheme="minorEastAsia" w:hAnsi="Times New Roman" w:cs="Times New Roman"/>
                  <w:color w:val="000000"/>
                </w:rPr>
                <w:t>29</w:t>
              </w:r>
            </w:ins>
          </w:p>
        </w:tc>
        <w:tc>
          <w:tcPr>
            <w:tcW w:w="0" w:type="pct"/>
            <w:noWrap/>
            <w:vAlign w:val="center"/>
          </w:tcPr>
          <w:p w14:paraId="5196E013" w14:textId="5715D992"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95" w:author="瑋婷 徐" w:date="2025-01-03T16:55:00Z" w16du:dateUtc="2025-01-03T08:55:00Z"/>
                <w:rFonts w:ascii="Times New Roman" w:eastAsiaTheme="minorEastAsia" w:hAnsi="Times New Roman" w:cs="Times New Roman"/>
                <w:color w:val="000000"/>
              </w:rPr>
              <w:pPrChange w:id="21196"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197" w:author="瑋婷 徐" w:date="2025-01-03T16:56:00Z" w16du:dateUtc="2025-01-03T08:56:00Z">
              <w:r w:rsidRPr="00C51B34">
                <w:rPr>
                  <w:rFonts w:ascii="Times New Roman" w:eastAsiaTheme="minorEastAsia" w:hAnsi="Times New Roman" w:cs="Times New Roman"/>
                  <w:color w:val="000000"/>
                </w:rPr>
                <w:t>30</w:t>
              </w:r>
            </w:ins>
          </w:p>
        </w:tc>
        <w:tc>
          <w:tcPr>
            <w:tcW w:w="0" w:type="pct"/>
            <w:noWrap/>
            <w:vAlign w:val="center"/>
          </w:tcPr>
          <w:p w14:paraId="241F2C5E" w14:textId="7C48A202"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198" w:author="瑋婷 徐" w:date="2025-01-03T16:55:00Z" w16du:dateUtc="2025-01-03T08:55:00Z"/>
                <w:rFonts w:ascii="Times New Roman" w:eastAsiaTheme="minorEastAsia" w:hAnsi="Times New Roman" w:cs="Times New Roman"/>
              </w:rPr>
              <w:pPrChange w:id="2119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00" w:author="瑋婷 徐" w:date="2025-01-03T16:56:00Z" w16du:dateUtc="2025-01-03T08:56:00Z">
              <w:r w:rsidRPr="00C51B34">
                <w:rPr>
                  <w:rFonts w:ascii="Times New Roman" w:eastAsiaTheme="minorEastAsia" w:hAnsi="Times New Roman" w:cs="Times New Roman"/>
                  <w:color w:val="000000"/>
                </w:rPr>
                <w:t>31</w:t>
              </w:r>
            </w:ins>
          </w:p>
        </w:tc>
        <w:tc>
          <w:tcPr>
            <w:tcW w:w="0" w:type="pct"/>
            <w:noWrap/>
            <w:vAlign w:val="center"/>
          </w:tcPr>
          <w:p w14:paraId="5AF5E877" w14:textId="097C1D1E"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01" w:author="瑋婷 徐" w:date="2025-01-03T16:55:00Z" w16du:dateUtc="2025-01-03T08:55:00Z"/>
                <w:rFonts w:ascii="Times New Roman" w:eastAsiaTheme="minorEastAsia" w:hAnsi="Times New Roman" w:cs="Times New Roman"/>
              </w:rPr>
              <w:pPrChange w:id="21202"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03" w:author="瑋婷 徐" w:date="2025-01-03T16:56:00Z" w16du:dateUtc="2025-01-03T08:56:00Z">
              <w:r w:rsidRPr="00C51B34">
                <w:rPr>
                  <w:rFonts w:ascii="Times New Roman" w:eastAsiaTheme="minorEastAsia" w:hAnsi="Times New Roman" w:cs="Times New Roman"/>
                  <w:color w:val="000000"/>
                </w:rPr>
                <w:t>32</w:t>
              </w:r>
            </w:ins>
          </w:p>
        </w:tc>
        <w:tc>
          <w:tcPr>
            <w:tcW w:w="0" w:type="pct"/>
            <w:noWrap/>
            <w:vAlign w:val="center"/>
          </w:tcPr>
          <w:p w14:paraId="26E400AA" w14:textId="7975BB12"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04" w:author="瑋婷 徐" w:date="2025-01-03T16:55:00Z" w16du:dateUtc="2025-01-03T08:55:00Z"/>
                <w:rFonts w:ascii="Times New Roman" w:eastAsiaTheme="minorEastAsia" w:hAnsi="Times New Roman" w:cs="Times New Roman"/>
                <w:color w:val="000000"/>
              </w:rPr>
              <w:pPrChange w:id="21205"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06" w:author="瑋婷 徐" w:date="2025-01-03T16:56:00Z" w16du:dateUtc="2025-01-03T08:56:00Z">
              <w:r w:rsidRPr="00C51B34">
                <w:rPr>
                  <w:rFonts w:ascii="Times New Roman" w:eastAsiaTheme="minorEastAsia" w:hAnsi="Times New Roman" w:cs="Times New Roman"/>
                  <w:color w:val="000000"/>
                </w:rPr>
                <w:t>33</w:t>
              </w:r>
            </w:ins>
          </w:p>
        </w:tc>
        <w:tc>
          <w:tcPr>
            <w:tcW w:w="0" w:type="pct"/>
            <w:noWrap/>
            <w:vAlign w:val="center"/>
          </w:tcPr>
          <w:p w14:paraId="13FA2EA9" w14:textId="3496A411"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07" w:author="瑋婷 徐" w:date="2025-01-03T16:55:00Z" w16du:dateUtc="2025-01-03T08:55:00Z"/>
                <w:rFonts w:ascii="Times New Roman" w:eastAsiaTheme="minorEastAsia" w:hAnsi="Times New Roman" w:cs="Times New Roman"/>
                <w:color w:val="000000"/>
              </w:rPr>
              <w:pPrChange w:id="21208"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09" w:author="瑋婷 徐" w:date="2025-01-03T16:56:00Z" w16du:dateUtc="2025-01-03T08:56:00Z">
              <w:r w:rsidRPr="00C51B34">
                <w:rPr>
                  <w:rFonts w:ascii="Times New Roman" w:eastAsiaTheme="minorEastAsia" w:hAnsi="Times New Roman" w:cs="Times New Roman"/>
                  <w:color w:val="000000"/>
                </w:rPr>
                <w:t>34</w:t>
              </w:r>
            </w:ins>
          </w:p>
        </w:tc>
        <w:tc>
          <w:tcPr>
            <w:tcW w:w="0" w:type="pct"/>
            <w:noWrap/>
            <w:vAlign w:val="center"/>
          </w:tcPr>
          <w:p w14:paraId="7FDCC602" w14:textId="1220E3D7"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10" w:author="瑋婷 徐" w:date="2025-01-03T16:55:00Z" w16du:dateUtc="2025-01-03T08:55:00Z"/>
                <w:rFonts w:ascii="Times New Roman" w:eastAsiaTheme="minorEastAsia" w:hAnsi="Times New Roman" w:cs="Times New Roman"/>
                <w:color w:val="000000"/>
              </w:rPr>
              <w:pPrChange w:id="21211"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12" w:author="瑋婷 徐" w:date="2025-01-03T16:56:00Z" w16du:dateUtc="2025-01-03T08:56:00Z">
              <w:r w:rsidRPr="00C51B34">
                <w:rPr>
                  <w:rFonts w:ascii="Times New Roman" w:eastAsiaTheme="minorEastAsia" w:hAnsi="Times New Roman" w:cs="Times New Roman"/>
                  <w:color w:val="000000"/>
                </w:rPr>
                <w:t>35</w:t>
              </w:r>
            </w:ins>
          </w:p>
        </w:tc>
        <w:tc>
          <w:tcPr>
            <w:tcW w:w="0" w:type="pct"/>
            <w:noWrap/>
            <w:vAlign w:val="center"/>
          </w:tcPr>
          <w:p w14:paraId="53A538E8" w14:textId="12D16369"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13" w:author="瑋婷 徐" w:date="2025-01-03T16:55:00Z" w16du:dateUtc="2025-01-03T08:55:00Z"/>
                <w:rFonts w:ascii="Times New Roman" w:eastAsiaTheme="minorEastAsia" w:hAnsi="Times New Roman" w:cs="Times New Roman"/>
                <w:color w:val="000000"/>
              </w:rPr>
              <w:pPrChange w:id="21214"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15" w:author="瑋婷 徐" w:date="2025-01-03T16:56:00Z" w16du:dateUtc="2025-01-03T08:56:00Z">
              <w:r w:rsidRPr="00C51B34">
                <w:rPr>
                  <w:rFonts w:ascii="Times New Roman" w:eastAsiaTheme="minorEastAsia" w:hAnsi="Times New Roman" w:cs="Times New Roman"/>
                  <w:color w:val="000000"/>
                </w:rPr>
                <w:t>36</w:t>
              </w:r>
            </w:ins>
          </w:p>
        </w:tc>
        <w:tc>
          <w:tcPr>
            <w:tcW w:w="0" w:type="pct"/>
            <w:noWrap/>
            <w:vAlign w:val="center"/>
          </w:tcPr>
          <w:p w14:paraId="0484F1A1" w14:textId="05DF5E62"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16" w:author="瑋婷 徐" w:date="2025-01-03T16:55:00Z" w16du:dateUtc="2025-01-03T08:55:00Z"/>
                <w:rFonts w:ascii="Times New Roman" w:eastAsiaTheme="minorEastAsia" w:hAnsi="Times New Roman" w:cs="Times New Roman"/>
              </w:rPr>
              <w:pPrChange w:id="21217"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18" w:author="瑋婷 徐" w:date="2025-01-03T16:56:00Z" w16du:dateUtc="2025-01-03T08:56:00Z">
              <w:r w:rsidRPr="00C51B34">
                <w:rPr>
                  <w:rFonts w:ascii="Times New Roman" w:eastAsiaTheme="minorEastAsia" w:hAnsi="Times New Roman" w:cs="Times New Roman"/>
                  <w:color w:val="000000"/>
                </w:rPr>
                <w:t>37</w:t>
              </w:r>
            </w:ins>
          </w:p>
        </w:tc>
        <w:tc>
          <w:tcPr>
            <w:tcW w:w="0" w:type="pct"/>
            <w:noWrap/>
            <w:vAlign w:val="center"/>
          </w:tcPr>
          <w:p w14:paraId="7B365CB1" w14:textId="653481A8"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19" w:author="瑋婷 徐" w:date="2025-01-03T16:55:00Z" w16du:dateUtc="2025-01-03T08:55:00Z"/>
                <w:rFonts w:ascii="Times New Roman" w:eastAsiaTheme="minorEastAsia" w:hAnsi="Times New Roman" w:cs="Times New Roman"/>
              </w:rPr>
              <w:pPrChange w:id="21220"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21" w:author="瑋婷 徐" w:date="2025-01-03T16:56:00Z" w16du:dateUtc="2025-01-03T08:56:00Z">
              <w:r w:rsidRPr="00C51B34">
                <w:rPr>
                  <w:rFonts w:ascii="Times New Roman" w:eastAsiaTheme="minorEastAsia" w:hAnsi="Times New Roman" w:cs="Times New Roman"/>
                  <w:color w:val="000000"/>
                </w:rPr>
                <w:t>38</w:t>
              </w:r>
            </w:ins>
          </w:p>
        </w:tc>
        <w:tc>
          <w:tcPr>
            <w:tcW w:w="0" w:type="pct"/>
            <w:noWrap/>
            <w:vAlign w:val="center"/>
          </w:tcPr>
          <w:p w14:paraId="6F8EDCC5" w14:textId="2A5F02BE"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22" w:author="瑋婷 徐" w:date="2025-01-03T16:55:00Z" w16du:dateUtc="2025-01-03T08:55:00Z"/>
                <w:rFonts w:ascii="Times New Roman" w:eastAsiaTheme="minorEastAsia" w:hAnsi="Times New Roman" w:cs="Times New Roman"/>
              </w:rPr>
              <w:pPrChange w:id="21223"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24" w:author="瑋婷 徐" w:date="2025-01-03T16:56:00Z" w16du:dateUtc="2025-01-03T08:56:00Z">
              <w:r w:rsidRPr="00C51B34">
                <w:rPr>
                  <w:rFonts w:ascii="Times New Roman" w:eastAsiaTheme="minorEastAsia" w:hAnsi="Times New Roman" w:cs="Times New Roman"/>
                  <w:color w:val="000000"/>
                </w:rPr>
                <w:t>39</w:t>
              </w:r>
            </w:ins>
          </w:p>
        </w:tc>
        <w:tc>
          <w:tcPr>
            <w:tcW w:w="0" w:type="pct"/>
            <w:noWrap/>
            <w:vAlign w:val="center"/>
          </w:tcPr>
          <w:p w14:paraId="56B8761D" w14:textId="19F8FE67"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25" w:author="瑋婷 徐" w:date="2025-01-03T16:55:00Z" w16du:dateUtc="2025-01-03T08:55:00Z"/>
                <w:rFonts w:ascii="Times New Roman" w:eastAsiaTheme="minorEastAsia" w:hAnsi="Times New Roman" w:cs="Times New Roman"/>
                <w:color w:val="000000"/>
              </w:rPr>
              <w:pPrChange w:id="21226"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27" w:author="瑋婷 徐" w:date="2025-01-03T16:56:00Z" w16du:dateUtc="2025-01-03T08:56:00Z">
              <w:r w:rsidRPr="00C51B34">
                <w:rPr>
                  <w:rFonts w:ascii="Times New Roman" w:eastAsiaTheme="minorEastAsia" w:hAnsi="Times New Roman" w:cs="Times New Roman"/>
                  <w:color w:val="000000"/>
                </w:rPr>
                <w:t>40</w:t>
              </w:r>
            </w:ins>
          </w:p>
        </w:tc>
        <w:tc>
          <w:tcPr>
            <w:tcW w:w="0" w:type="pct"/>
            <w:noWrap/>
            <w:vAlign w:val="center"/>
          </w:tcPr>
          <w:p w14:paraId="7D981CCF" w14:textId="004484EC" w:rsidR="003C19C7" w:rsidRPr="00C51B34"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1228" w:author="瑋婷 徐" w:date="2025-01-03T16:55:00Z" w16du:dateUtc="2025-01-03T08:55:00Z"/>
                <w:rFonts w:ascii="Times New Roman" w:eastAsiaTheme="minorEastAsia" w:hAnsi="Times New Roman" w:cs="Times New Roman"/>
                <w:color w:val="000000"/>
              </w:rPr>
              <w:pPrChange w:id="2122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1230" w:author="瑋婷 徐" w:date="2025-01-03T16:56:00Z" w16du:dateUtc="2025-01-03T08:56:00Z">
              <w:r w:rsidRPr="00C51B34">
                <w:rPr>
                  <w:rFonts w:ascii="Times New Roman" w:eastAsiaTheme="minorEastAsia" w:hAnsi="Times New Roman" w:cs="Times New Roman"/>
                  <w:color w:val="000000"/>
                </w:rPr>
                <w:t>41</w:t>
              </w:r>
            </w:ins>
          </w:p>
        </w:tc>
      </w:tr>
      <w:tr w:rsidR="003C19C7" w:rsidRPr="00C51B34" w14:paraId="14FCFAF4" w14:textId="77777777" w:rsidTr="003C19C7">
        <w:trPr>
          <w:trHeight w:val="300"/>
          <w:ins w:id="2123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95041F7" w14:textId="77777777" w:rsidR="003C19C7" w:rsidRPr="00C51B34" w:rsidRDefault="003C19C7">
            <w:pPr>
              <w:spacing w:line="360" w:lineRule="auto"/>
              <w:jc w:val="both"/>
              <w:rPr>
                <w:ins w:id="21232" w:author="瑋婷 徐" w:date="2025-01-03T16:50:00Z" w16du:dateUtc="2025-01-03T08:50:00Z"/>
                <w:rFonts w:ascii="Times New Roman" w:eastAsiaTheme="minorEastAsia" w:hAnsi="Times New Roman" w:cs="Times New Roman"/>
                <w:b w:val="0"/>
                <w:bCs w:val="0"/>
                <w:color w:val="000000"/>
                <w:rPrChange w:id="21233" w:author="瑋婷 徐" w:date="2025-01-06T15:36:00Z" w16du:dateUtc="2025-01-06T07:36:00Z">
                  <w:rPr>
                    <w:ins w:id="21234" w:author="瑋婷 徐" w:date="2025-01-03T16:50:00Z" w16du:dateUtc="2025-01-03T08:50:00Z"/>
                    <w:rFonts w:ascii="Calibri" w:hAnsi="Calibri" w:cs="Calibri"/>
                    <w:color w:val="000000"/>
                    <w:sz w:val="22"/>
                    <w:szCs w:val="22"/>
                  </w:rPr>
                </w:rPrChange>
              </w:rPr>
              <w:pPrChange w:id="21235" w:author="瑋婷 徐" w:date="2025-01-03T16:55:00Z" w16du:dateUtc="2025-01-03T08:55:00Z">
                <w:pPr/>
              </w:pPrChange>
            </w:pPr>
            <w:proofErr w:type="gramStart"/>
            <w:ins w:id="21236" w:author="瑋婷 徐" w:date="2025-01-03T16:50:00Z" w16du:dateUtc="2025-01-03T08:50:00Z">
              <w:r w:rsidRPr="00C51B34">
                <w:rPr>
                  <w:rFonts w:ascii="Times New Roman" w:eastAsiaTheme="minorEastAsia" w:hAnsi="Times New Roman" w:cs="Times New Roman" w:hint="eastAsia"/>
                  <w:b w:val="0"/>
                  <w:bCs w:val="0"/>
                  <w:color w:val="000000"/>
                  <w:rPrChange w:id="21237" w:author="瑋婷 徐" w:date="2025-01-06T15:36:00Z" w16du:dateUtc="2025-01-06T07:36:00Z">
                    <w:rPr>
                      <w:rFonts w:ascii="Calibri" w:hAnsi="Calibri" w:cs="Calibri" w:hint="eastAsia"/>
                      <w:color w:val="000000"/>
                      <w:sz w:val="22"/>
                      <w:szCs w:val="22"/>
                    </w:rPr>
                  </w:rPrChange>
                </w:rPr>
                <w:t>鵂鶹</w:t>
              </w:r>
              <w:proofErr w:type="gramEnd"/>
              <w:r w:rsidRPr="00C51B34">
                <w:rPr>
                  <w:rFonts w:ascii="Times New Roman" w:eastAsiaTheme="minorEastAsia" w:hAnsi="Times New Roman" w:cs="Times New Roman"/>
                  <w:b w:val="0"/>
                  <w:bCs w:val="0"/>
                  <w:color w:val="000000"/>
                  <w:rPrChange w:id="21238"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1239"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1240" w:author="瑋婷 徐" w:date="2025-01-06T15:36:00Z" w16du:dateUtc="2025-01-06T07:36:00Z">
                    <w:rPr>
                      <w:rFonts w:ascii="Calibri" w:hAnsi="Calibri" w:cs="Calibri"/>
                      <w:color w:val="000000"/>
                      <w:sz w:val="22"/>
                      <w:szCs w:val="22"/>
                    </w:rPr>
                  </w:rPrChange>
                </w:rPr>
                <w:t xml:space="preserve"> II</w:t>
              </w:r>
            </w:ins>
          </w:p>
        </w:tc>
        <w:tc>
          <w:tcPr>
            <w:tcW w:w="904" w:type="pct"/>
            <w:vAlign w:val="center"/>
            <w:hideMark/>
          </w:tcPr>
          <w:p w14:paraId="46FF9B9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41" w:author="瑋婷 徐" w:date="2025-01-03T16:50:00Z" w16du:dateUtc="2025-01-03T08:50:00Z"/>
                <w:rFonts w:ascii="Times New Roman" w:eastAsiaTheme="minorEastAsia" w:hAnsi="Times New Roman" w:cs="Times New Roman"/>
                <w:i/>
                <w:iCs/>
                <w:color w:val="000000"/>
                <w:rPrChange w:id="21242" w:author="瑋婷 徐" w:date="2025-01-06T15:36:00Z" w16du:dateUtc="2025-01-06T07:36:00Z">
                  <w:rPr>
                    <w:ins w:id="21243" w:author="瑋婷 徐" w:date="2025-01-03T16:50:00Z" w16du:dateUtc="2025-01-03T08:50:00Z"/>
                    <w:rFonts w:ascii="Calibri" w:hAnsi="Calibri" w:cs="Calibri"/>
                    <w:i/>
                    <w:iCs/>
                    <w:color w:val="000000"/>
                    <w:sz w:val="22"/>
                    <w:szCs w:val="22"/>
                  </w:rPr>
                </w:rPrChange>
              </w:rPr>
              <w:pPrChange w:id="212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245" w:author="瑋婷 徐" w:date="2025-01-03T16:50:00Z" w16du:dateUtc="2025-01-03T08:50:00Z">
              <w:r w:rsidRPr="00C51B34">
                <w:rPr>
                  <w:rFonts w:ascii="Times New Roman" w:eastAsiaTheme="minorEastAsia" w:hAnsi="Times New Roman" w:cs="Times New Roman"/>
                  <w:i/>
                  <w:iCs/>
                  <w:color w:val="000000"/>
                  <w:rPrChange w:id="21246" w:author="瑋婷 徐" w:date="2025-01-06T15:36:00Z" w16du:dateUtc="2025-01-06T07:36:00Z">
                    <w:rPr>
                      <w:rFonts w:ascii="Calibri" w:hAnsi="Calibri" w:cs="Calibri"/>
                      <w:i/>
                      <w:iCs/>
                      <w:color w:val="000000"/>
                      <w:sz w:val="22"/>
                      <w:szCs w:val="22"/>
                    </w:rPr>
                  </w:rPrChange>
                </w:rPr>
                <w:t>Taenioptynx brodiei</w:t>
              </w:r>
            </w:ins>
          </w:p>
        </w:tc>
        <w:tc>
          <w:tcPr>
            <w:tcW w:w="162" w:type="pct"/>
            <w:noWrap/>
            <w:vAlign w:val="center"/>
            <w:hideMark/>
          </w:tcPr>
          <w:p w14:paraId="5701ABA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47" w:author="瑋婷 徐" w:date="2025-01-03T16:50:00Z" w16du:dateUtc="2025-01-03T08:50:00Z"/>
                <w:rFonts w:ascii="Times New Roman" w:eastAsiaTheme="minorEastAsia" w:hAnsi="Times New Roman" w:cs="Times New Roman"/>
                <w:color w:val="000000"/>
                <w:rPrChange w:id="21248" w:author="瑋婷 徐" w:date="2025-01-06T15:36:00Z" w16du:dateUtc="2025-01-06T07:36:00Z">
                  <w:rPr>
                    <w:ins w:id="21249" w:author="瑋婷 徐" w:date="2025-01-03T16:50:00Z" w16du:dateUtc="2025-01-03T08:50:00Z"/>
                    <w:rFonts w:ascii="Calibri" w:hAnsi="Calibri" w:cs="Calibri"/>
                    <w:color w:val="000000"/>
                    <w:sz w:val="22"/>
                    <w:szCs w:val="22"/>
                  </w:rPr>
                </w:rPrChange>
              </w:rPr>
              <w:pPrChange w:id="212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251" w:author="瑋婷 徐" w:date="2025-01-03T16:50:00Z" w16du:dateUtc="2025-01-03T08:50:00Z">
              <w:r w:rsidRPr="00C51B34">
                <w:rPr>
                  <w:rFonts w:ascii="Times New Roman" w:eastAsiaTheme="minorEastAsia" w:hAnsi="Times New Roman" w:cs="Times New Roman"/>
                  <w:color w:val="000000"/>
                  <w:rPrChange w:id="2125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623FD4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53" w:author="瑋婷 徐" w:date="2025-01-03T16:50:00Z" w16du:dateUtc="2025-01-03T08:50:00Z"/>
                <w:rFonts w:ascii="Times New Roman" w:eastAsiaTheme="minorEastAsia" w:hAnsi="Times New Roman" w:cs="Times New Roman"/>
                <w:color w:val="000000"/>
                <w:rPrChange w:id="21254" w:author="瑋婷 徐" w:date="2025-01-06T15:36:00Z" w16du:dateUtc="2025-01-06T07:36:00Z">
                  <w:rPr>
                    <w:ins w:id="21255" w:author="瑋婷 徐" w:date="2025-01-03T16:50:00Z" w16du:dateUtc="2025-01-03T08:50:00Z"/>
                    <w:rFonts w:ascii="Calibri" w:hAnsi="Calibri" w:cs="Calibri"/>
                    <w:color w:val="000000"/>
                    <w:sz w:val="22"/>
                    <w:szCs w:val="22"/>
                  </w:rPr>
                </w:rPrChange>
              </w:rPr>
              <w:pPrChange w:id="212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DB8D9D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57" w:author="瑋婷 徐" w:date="2025-01-03T16:50:00Z" w16du:dateUtc="2025-01-03T08:50:00Z"/>
                <w:rFonts w:ascii="Times New Roman" w:eastAsiaTheme="minorEastAsia" w:hAnsi="Times New Roman" w:cs="Times New Roman"/>
                <w:rPrChange w:id="21258" w:author="瑋婷 徐" w:date="2025-01-06T15:36:00Z" w16du:dateUtc="2025-01-06T07:36:00Z">
                  <w:rPr>
                    <w:ins w:id="21259" w:author="瑋婷 徐" w:date="2025-01-03T16:50:00Z" w16du:dateUtc="2025-01-03T08:50:00Z"/>
                    <w:rFonts w:ascii="Times New Roman" w:eastAsia="Times New Roman" w:hAnsi="Times New Roman" w:cs="Times New Roman"/>
                    <w:sz w:val="20"/>
                    <w:szCs w:val="20"/>
                  </w:rPr>
                </w:rPrChange>
              </w:rPr>
              <w:pPrChange w:id="212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8B1FB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61" w:author="瑋婷 徐" w:date="2025-01-03T16:50:00Z" w16du:dateUtc="2025-01-03T08:50:00Z"/>
                <w:rFonts w:ascii="Times New Roman" w:eastAsiaTheme="minorEastAsia" w:hAnsi="Times New Roman" w:cs="Times New Roman"/>
                <w:rPrChange w:id="21262" w:author="瑋婷 徐" w:date="2025-01-06T15:36:00Z" w16du:dateUtc="2025-01-06T07:36:00Z">
                  <w:rPr>
                    <w:ins w:id="21263" w:author="瑋婷 徐" w:date="2025-01-03T16:50:00Z" w16du:dateUtc="2025-01-03T08:50:00Z"/>
                    <w:rFonts w:ascii="Times New Roman" w:eastAsia="Times New Roman" w:hAnsi="Times New Roman" w:cs="Times New Roman"/>
                    <w:sz w:val="20"/>
                    <w:szCs w:val="20"/>
                  </w:rPr>
                </w:rPrChange>
              </w:rPr>
              <w:pPrChange w:id="212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4BC7C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65" w:author="瑋婷 徐" w:date="2025-01-03T16:50:00Z" w16du:dateUtc="2025-01-03T08:50:00Z"/>
                <w:rFonts w:ascii="Times New Roman" w:eastAsiaTheme="minorEastAsia" w:hAnsi="Times New Roman" w:cs="Times New Roman"/>
                <w:rPrChange w:id="21266" w:author="瑋婷 徐" w:date="2025-01-06T15:36:00Z" w16du:dateUtc="2025-01-06T07:36:00Z">
                  <w:rPr>
                    <w:ins w:id="21267" w:author="瑋婷 徐" w:date="2025-01-03T16:50:00Z" w16du:dateUtc="2025-01-03T08:50:00Z"/>
                    <w:rFonts w:ascii="Times New Roman" w:eastAsia="Times New Roman" w:hAnsi="Times New Roman" w:cs="Times New Roman"/>
                    <w:sz w:val="20"/>
                    <w:szCs w:val="20"/>
                  </w:rPr>
                </w:rPrChange>
              </w:rPr>
              <w:pPrChange w:id="212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93C0E8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69" w:author="瑋婷 徐" w:date="2025-01-03T16:50:00Z" w16du:dateUtc="2025-01-03T08:50:00Z"/>
                <w:rFonts w:ascii="Times New Roman" w:eastAsiaTheme="minorEastAsia" w:hAnsi="Times New Roman" w:cs="Times New Roman"/>
                <w:rPrChange w:id="21270" w:author="瑋婷 徐" w:date="2025-01-06T15:36:00Z" w16du:dateUtc="2025-01-06T07:36:00Z">
                  <w:rPr>
                    <w:ins w:id="21271" w:author="瑋婷 徐" w:date="2025-01-03T16:50:00Z" w16du:dateUtc="2025-01-03T08:50:00Z"/>
                    <w:rFonts w:ascii="Times New Roman" w:eastAsia="Times New Roman" w:hAnsi="Times New Roman" w:cs="Times New Roman"/>
                    <w:sz w:val="20"/>
                    <w:szCs w:val="20"/>
                  </w:rPr>
                </w:rPrChange>
              </w:rPr>
              <w:pPrChange w:id="212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057CA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73" w:author="瑋婷 徐" w:date="2025-01-03T16:50:00Z" w16du:dateUtc="2025-01-03T08:50:00Z"/>
                <w:rFonts w:ascii="Times New Roman" w:eastAsiaTheme="minorEastAsia" w:hAnsi="Times New Roman" w:cs="Times New Roman"/>
                <w:rPrChange w:id="21274" w:author="瑋婷 徐" w:date="2025-01-06T15:36:00Z" w16du:dateUtc="2025-01-06T07:36:00Z">
                  <w:rPr>
                    <w:ins w:id="21275" w:author="瑋婷 徐" w:date="2025-01-03T16:50:00Z" w16du:dateUtc="2025-01-03T08:50:00Z"/>
                    <w:rFonts w:ascii="Times New Roman" w:eastAsia="Times New Roman" w:hAnsi="Times New Roman" w:cs="Times New Roman"/>
                    <w:sz w:val="20"/>
                    <w:szCs w:val="20"/>
                  </w:rPr>
                </w:rPrChange>
              </w:rPr>
              <w:pPrChange w:id="212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8CBE7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77" w:author="瑋婷 徐" w:date="2025-01-03T16:50:00Z" w16du:dateUtc="2025-01-03T08:50:00Z"/>
                <w:rFonts w:ascii="Times New Roman" w:eastAsiaTheme="minorEastAsia" w:hAnsi="Times New Roman" w:cs="Times New Roman"/>
                <w:rPrChange w:id="21278" w:author="瑋婷 徐" w:date="2025-01-06T15:36:00Z" w16du:dateUtc="2025-01-06T07:36:00Z">
                  <w:rPr>
                    <w:ins w:id="21279" w:author="瑋婷 徐" w:date="2025-01-03T16:50:00Z" w16du:dateUtc="2025-01-03T08:50:00Z"/>
                    <w:rFonts w:ascii="Times New Roman" w:eastAsia="Times New Roman" w:hAnsi="Times New Roman" w:cs="Times New Roman"/>
                    <w:sz w:val="20"/>
                    <w:szCs w:val="20"/>
                  </w:rPr>
                </w:rPrChange>
              </w:rPr>
              <w:pPrChange w:id="212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735E8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81" w:author="瑋婷 徐" w:date="2025-01-03T16:50:00Z" w16du:dateUtc="2025-01-03T08:50:00Z"/>
                <w:rFonts w:ascii="Times New Roman" w:eastAsiaTheme="minorEastAsia" w:hAnsi="Times New Roman" w:cs="Times New Roman"/>
                <w:color w:val="000000"/>
                <w:rPrChange w:id="21282" w:author="瑋婷 徐" w:date="2025-01-06T15:36:00Z" w16du:dateUtc="2025-01-06T07:36:00Z">
                  <w:rPr>
                    <w:ins w:id="21283" w:author="瑋婷 徐" w:date="2025-01-03T16:50:00Z" w16du:dateUtc="2025-01-03T08:50:00Z"/>
                    <w:rFonts w:ascii="Calibri" w:hAnsi="Calibri" w:cs="Calibri"/>
                    <w:color w:val="000000"/>
                    <w:sz w:val="22"/>
                    <w:szCs w:val="22"/>
                  </w:rPr>
                </w:rPrChange>
              </w:rPr>
              <w:pPrChange w:id="212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285" w:author="瑋婷 徐" w:date="2025-01-03T16:50:00Z" w16du:dateUtc="2025-01-03T08:50:00Z">
              <w:r w:rsidRPr="00C51B34">
                <w:rPr>
                  <w:rFonts w:ascii="Times New Roman" w:eastAsiaTheme="minorEastAsia" w:hAnsi="Times New Roman" w:cs="Times New Roman"/>
                  <w:color w:val="000000"/>
                  <w:rPrChange w:id="2128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3FE488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87" w:author="瑋婷 徐" w:date="2025-01-03T16:50:00Z" w16du:dateUtc="2025-01-03T08:50:00Z"/>
                <w:rFonts w:ascii="Times New Roman" w:eastAsiaTheme="minorEastAsia" w:hAnsi="Times New Roman" w:cs="Times New Roman"/>
                <w:color w:val="000000"/>
                <w:rPrChange w:id="21288" w:author="瑋婷 徐" w:date="2025-01-06T15:36:00Z" w16du:dateUtc="2025-01-06T07:36:00Z">
                  <w:rPr>
                    <w:ins w:id="21289" w:author="瑋婷 徐" w:date="2025-01-03T16:50:00Z" w16du:dateUtc="2025-01-03T08:50:00Z"/>
                    <w:rFonts w:ascii="Calibri" w:hAnsi="Calibri" w:cs="Calibri"/>
                    <w:color w:val="000000"/>
                    <w:sz w:val="22"/>
                    <w:szCs w:val="22"/>
                  </w:rPr>
                </w:rPrChange>
              </w:rPr>
              <w:pPrChange w:id="212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30EA3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91" w:author="瑋婷 徐" w:date="2025-01-03T16:50:00Z" w16du:dateUtc="2025-01-03T08:50:00Z"/>
                <w:rFonts w:ascii="Times New Roman" w:eastAsiaTheme="minorEastAsia" w:hAnsi="Times New Roman" w:cs="Times New Roman"/>
                <w:rPrChange w:id="21292" w:author="瑋婷 徐" w:date="2025-01-06T15:36:00Z" w16du:dateUtc="2025-01-06T07:36:00Z">
                  <w:rPr>
                    <w:ins w:id="21293" w:author="瑋婷 徐" w:date="2025-01-03T16:50:00Z" w16du:dateUtc="2025-01-03T08:50:00Z"/>
                    <w:rFonts w:ascii="Times New Roman" w:eastAsia="Times New Roman" w:hAnsi="Times New Roman" w:cs="Times New Roman"/>
                    <w:sz w:val="20"/>
                    <w:szCs w:val="20"/>
                  </w:rPr>
                </w:rPrChange>
              </w:rPr>
              <w:pPrChange w:id="212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96EA6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95" w:author="瑋婷 徐" w:date="2025-01-03T16:50:00Z" w16du:dateUtc="2025-01-03T08:50:00Z"/>
                <w:rFonts w:ascii="Times New Roman" w:eastAsiaTheme="minorEastAsia" w:hAnsi="Times New Roman" w:cs="Times New Roman"/>
                <w:rPrChange w:id="21296" w:author="瑋婷 徐" w:date="2025-01-06T15:36:00Z" w16du:dateUtc="2025-01-06T07:36:00Z">
                  <w:rPr>
                    <w:ins w:id="21297" w:author="瑋婷 徐" w:date="2025-01-03T16:50:00Z" w16du:dateUtc="2025-01-03T08:50:00Z"/>
                    <w:rFonts w:ascii="Times New Roman" w:eastAsia="Times New Roman" w:hAnsi="Times New Roman" w:cs="Times New Roman"/>
                    <w:sz w:val="20"/>
                    <w:szCs w:val="20"/>
                  </w:rPr>
                </w:rPrChange>
              </w:rPr>
              <w:pPrChange w:id="212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ABF6F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99" w:author="瑋婷 徐" w:date="2025-01-03T16:50:00Z" w16du:dateUtc="2025-01-03T08:50:00Z"/>
                <w:rFonts w:ascii="Times New Roman" w:eastAsiaTheme="minorEastAsia" w:hAnsi="Times New Roman" w:cs="Times New Roman"/>
                <w:color w:val="000000"/>
                <w:rPrChange w:id="21300" w:author="瑋婷 徐" w:date="2025-01-06T15:36:00Z" w16du:dateUtc="2025-01-06T07:36:00Z">
                  <w:rPr>
                    <w:ins w:id="21301" w:author="瑋婷 徐" w:date="2025-01-03T16:50:00Z" w16du:dateUtc="2025-01-03T08:50:00Z"/>
                    <w:rFonts w:ascii="Calibri" w:hAnsi="Calibri" w:cs="Calibri"/>
                    <w:color w:val="000000"/>
                    <w:sz w:val="22"/>
                    <w:szCs w:val="22"/>
                  </w:rPr>
                </w:rPrChange>
              </w:rPr>
              <w:pPrChange w:id="213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303" w:author="瑋婷 徐" w:date="2025-01-03T16:50:00Z" w16du:dateUtc="2025-01-03T08:50:00Z">
              <w:r w:rsidRPr="00C51B34">
                <w:rPr>
                  <w:rFonts w:ascii="Times New Roman" w:eastAsiaTheme="minorEastAsia" w:hAnsi="Times New Roman" w:cs="Times New Roman"/>
                  <w:color w:val="000000"/>
                  <w:rPrChange w:id="2130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02F4C3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05" w:author="瑋婷 徐" w:date="2025-01-03T16:50:00Z" w16du:dateUtc="2025-01-03T08:50:00Z"/>
                <w:rFonts w:ascii="Times New Roman" w:eastAsiaTheme="minorEastAsia" w:hAnsi="Times New Roman" w:cs="Times New Roman"/>
                <w:color w:val="000000"/>
                <w:rPrChange w:id="21306" w:author="瑋婷 徐" w:date="2025-01-06T15:36:00Z" w16du:dateUtc="2025-01-06T07:36:00Z">
                  <w:rPr>
                    <w:ins w:id="21307" w:author="瑋婷 徐" w:date="2025-01-03T16:50:00Z" w16du:dateUtc="2025-01-03T08:50:00Z"/>
                    <w:rFonts w:ascii="Calibri" w:hAnsi="Calibri" w:cs="Calibri"/>
                    <w:color w:val="000000"/>
                    <w:sz w:val="22"/>
                    <w:szCs w:val="22"/>
                  </w:rPr>
                </w:rPrChange>
              </w:rPr>
              <w:pPrChange w:id="213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8C6B1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09" w:author="瑋婷 徐" w:date="2025-01-03T16:50:00Z" w16du:dateUtc="2025-01-03T08:50:00Z"/>
                <w:rFonts w:ascii="Times New Roman" w:eastAsiaTheme="minorEastAsia" w:hAnsi="Times New Roman" w:cs="Times New Roman"/>
                <w:color w:val="000000"/>
                <w:rPrChange w:id="21310" w:author="瑋婷 徐" w:date="2025-01-06T15:36:00Z" w16du:dateUtc="2025-01-06T07:36:00Z">
                  <w:rPr>
                    <w:ins w:id="21311" w:author="瑋婷 徐" w:date="2025-01-03T16:50:00Z" w16du:dateUtc="2025-01-03T08:50:00Z"/>
                    <w:rFonts w:ascii="Calibri" w:hAnsi="Calibri" w:cs="Calibri"/>
                    <w:color w:val="000000"/>
                    <w:sz w:val="22"/>
                    <w:szCs w:val="22"/>
                  </w:rPr>
                </w:rPrChange>
              </w:rPr>
              <w:pPrChange w:id="213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313" w:author="瑋婷 徐" w:date="2025-01-03T16:50:00Z" w16du:dateUtc="2025-01-03T08:50:00Z">
              <w:r w:rsidRPr="00C51B34">
                <w:rPr>
                  <w:rFonts w:ascii="Times New Roman" w:eastAsiaTheme="minorEastAsia" w:hAnsi="Times New Roman" w:cs="Times New Roman"/>
                  <w:color w:val="000000"/>
                  <w:rPrChange w:id="2131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2F554A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15" w:author="瑋婷 徐" w:date="2025-01-03T16:50:00Z" w16du:dateUtc="2025-01-03T08:50:00Z"/>
                <w:rFonts w:ascii="Times New Roman" w:eastAsiaTheme="minorEastAsia" w:hAnsi="Times New Roman" w:cs="Times New Roman"/>
                <w:color w:val="000000"/>
                <w:rPrChange w:id="21316" w:author="瑋婷 徐" w:date="2025-01-06T15:36:00Z" w16du:dateUtc="2025-01-06T07:36:00Z">
                  <w:rPr>
                    <w:ins w:id="21317" w:author="瑋婷 徐" w:date="2025-01-03T16:50:00Z" w16du:dateUtc="2025-01-03T08:50:00Z"/>
                    <w:rFonts w:ascii="Calibri" w:hAnsi="Calibri" w:cs="Calibri"/>
                    <w:color w:val="000000"/>
                    <w:sz w:val="22"/>
                    <w:szCs w:val="22"/>
                  </w:rPr>
                </w:rPrChange>
              </w:rPr>
              <w:pPrChange w:id="213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8BC95B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19" w:author="瑋婷 徐" w:date="2025-01-03T16:50:00Z" w16du:dateUtc="2025-01-03T08:50:00Z"/>
                <w:rFonts w:ascii="Times New Roman" w:eastAsiaTheme="minorEastAsia" w:hAnsi="Times New Roman" w:cs="Times New Roman"/>
                <w:rPrChange w:id="21320" w:author="瑋婷 徐" w:date="2025-01-06T15:36:00Z" w16du:dateUtc="2025-01-06T07:36:00Z">
                  <w:rPr>
                    <w:ins w:id="21321" w:author="瑋婷 徐" w:date="2025-01-03T16:50:00Z" w16du:dateUtc="2025-01-03T08:50:00Z"/>
                    <w:rFonts w:ascii="Times New Roman" w:eastAsia="Times New Roman" w:hAnsi="Times New Roman" w:cs="Times New Roman"/>
                    <w:sz w:val="20"/>
                    <w:szCs w:val="20"/>
                  </w:rPr>
                </w:rPrChange>
              </w:rPr>
              <w:pPrChange w:id="213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C805E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23" w:author="瑋婷 徐" w:date="2025-01-03T16:50:00Z" w16du:dateUtc="2025-01-03T08:50:00Z"/>
                <w:rFonts w:ascii="Times New Roman" w:eastAsiaTheme="minorEastAsia" w:hAnsi="Times New Roman" w:cs="Times New Roman"/>
                <w:rPrChange w:id="21324" w:author="瑋婷 徐" w:date="2025-01-06T15:36:00Z" w16du:dateUtc="2025-01-06T07:36:00Z">
                  <w:rPr>
                    <w:ins w:id="21325" w:author="瑋婷 徐" w:date="2025-01-03T16:50:00Z" w16du:dateUtc="2025-01-03T08:50:00Z"/>
                    <w:rFonts w:ascii="Times New Roman" w:eastAsia="Times New Roman" w:hAnsi="Times New Roman" w:cs="Times New Roman"/>
                    <w:sz w:val="20"/>
                    <w:szCs w:val="20"/>
                  </w:rPr>
                </w:rPrChange>
              </w:rPr>
              <w:pPrChange w:id="213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597AE9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27" w:author="瑋婷 徐" w:date="2025-01-03T16:50:00Z" w16du:dateUtc="2025-01-03T08:50:00Z"/>
                <w:rFonts w:ascii="Times New Roman" w:eastAsiaTheme="minorEastAsia" w:hAnsi="Times New Roman" w:cs="Times New Roman"/>
                <w:rPrChange w:id="21328" w:author="瑋婷 徐" w:date="2025-01-06T15:36:00Z" w16du:dateUtc="2025-01-06T07:36:00Z">
                  <w:rPr>
                    <w:ins w:id="21329" w:author="瑋婷 徐" w:date="2025-01-03T16:50:00Z" w16du:dateUtc="2025-01-03T08:50:00Z"/>
                    <w:rFonts w:ascii="Times New Roman" w:eastAsia="Times New Roman" w:hAnsi="Times New Roman" w:cs="Times New Roman"/>
                    <w:sz w:val="20"/>
                    <w:szCs w:val="20"/>
                  </w:rPr>
                </w:rPrChange>
              </w:rPr>
              <w:pPrChange w:id="213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117C6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31" w:author="瑋婷 徐" w:date="2025-01-03T16:50:00Z" w16du:dateUtc="2025-01-03T08:50:00Z"/>
                <w:rFonts w:ascii="Times New Roman" w:eastAsiaTheme="minorEastAsia" w:hAnsi="Times New Roman" w:cs="Times New Roman"/>
                <w:color w:val="000000"/>
                <w:rPrChange w:id="21332" w:author="瑋婷 徐" w:date="2025-01-06T15:36:00Z" w16du:dateUtc="2025-01-06T07:36:00Z">
                  <w:rPr>
                    <w:ins w:id="21333" w:author="瑋婷 徐" w:date="2025-01-03T16:50:00Z" w16du:dateUtc="2025-01-03T08:50:00Z"/>
                    <w:rFonts w:ascii="Calibri" w:hAnsi="Calibri" w:cs="Calibri"/>
                    <w:color w:val="000000"/>
                    <w:sz w:val="22"/>
                    <w:szCs w:val="22"/>
                  </w:rPr>
                </w:rPrChange>
              </w:rPr>
              <w:pPrChange w:id="213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335" w:author="瑋婷 徐" w:date="2025-01-03T16:50:00Z" w16du:dateUtc="2025-01-03T08:50:00Z">
              <w:r w:rsidRPr="00C51B34">
                <w:rPr>
                  <w:rFonts w:ascii="Times New Roman" w:eastAsiaTheme="minorEastAsia" w:hAnsi="Times New Roman" w:cs="Times New Roman"/>
                  <w:color w:val="000000"/>
                  <w:rPrChange w:id="21336" w:author="瑋婷 徐" w:date="2025-01-06T15:36:00Z" w16du:dateUtc="2025-01-06T07:36:00Z">
                    <w:rPr>
                      <w:rFonts w:ascii="Calibri" w:hAnsi="Calibri" w:cs="Calibri"/>
                      <w:color w:val="000000"/>
                      <w:sz w:val="22"/>
                      <w:szCs w:val="22"/>
                    </w:rPr>
                  </w:rPrChange>
                </w:rPr>
                <w:t>*</w:t>
              </w:r>
            </w:ins>
          </w:p>
        </w:tc>
        <w:tc>
          <w:tcPr>
            <w:tcW w:w="164" w:type="pct"/>
            <w:noWrap/>
            <w:vAlign w:val="center"/>
            <w:hideMark/>
          </w:tcPr>
          <w:p w14:paraId="44DE089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37" w:author="瑋婷 徐" w:date="2025-01-03T16:50:00Z" w16du:dateUtc="2025-01-03T08:50:00Z"/>
                <w:rFonts w:ascii="Times New Roman" w:eastAsiaTheme="minorEastAsia" w:hAnsi="Times New Roman" w:cs="Times New Roman"/>
                <w:color w:val="000000"/>
                <w:rPrChange w:id="21338" w:author="瑋婷 徐" w:date="2025-01-06T15:36:00Z" w16du:dateUtc="2025-01-06T07:36:00Z">
                  <w:rPr>
                    <w:ins w:id="21339" w:author="瑋婷 徐" w:date="2025-01-03T16:50:00Z" w16du:dateUtc="2025-01-03T08:50:00Z"/>
                    <w:rFonts w:ascii="Calibri" w:hAnsi="Calibri" w:cs="Calibri"/>
                    <w:color w:val="000000"/>
                    <w:sz w:val="22"/>
                    <w:szCs w:val="22"/>
                  </w:rPr>
                </w:rPrChange>
              </w:rPr>
              <w:pPrChange w:id="213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69EED4B2" w14:textId="77777777" w:rsidTr="003C19C7">
        <w:trPr>
          <w:cnfStyle w:val="000000100000" w:firstRow="0" w:lastRow="0" w:firstColumn="0" w:lastColumn="0" w:oddVBand="0" w:evenVBand="0" w:oddHBand="1" w:evenHBand="0" w:firstRowFirstColumn="0" w:firstRowLastColumn="0" w:lastRowFirstColumn="0" w:lastRowLastColumn="0"/>
          <w:trHeight w:val="300"/>
          <w:ins w:id="2134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834118C" w14:textId="77777777" w:rsidR="003C19C7" w:rsidRPr="00C51B34" w:rsidRDefault="003C19C7">
            <w:pPr>
              <w:spacing w:line="360" w:lineRule="auto"/>
              <w:jc w:val="both"/>
              <w:rPr>
                <w:ins w:id="21342" w:author="瑋婷 徐" w:date="2025-01-03T16:50:00Z" w16du:dateUtc="2025-01-03T08:50:00Z"/>
                <w:rFonts w:ascii="Times New Roman" w:eastAsiaTheme="minorEastAsia" w:hAnsi="Times New Roman" w:cs="Times New Roman"/>
                <w:b w:val="0"/>
                <w:bCs w:val="0"/>
                <w:color w:val="000000"/>
                <w:rPrChange w:id="21343" w:author="瑋婷 徐" w:date="2025-01-06T15:36:00Z" w16du:dateUtc="2025-01-06T07:36:00Z">
                  <w:rPr>
                    <w:ins w:id="21344" w:author="瑋婷 徐" w:date="2025-01-03T16:50:00Z" w16du:dateUtc="2025-01-03T08:50:00Z"/>
                    <w:rFonts w:ascii="Calibri" w:hAnsi="Calibri" w:cs="Calibri"/>
                    <w:color w:val="000000"/>
                    <w:sz w:val="22"/>
                    <w:szCs w:val="22"/>
                  </w:rPr>
                </w:rPrChange>
              </w:rPr>
              <w:pPrChange w:id="21345" w:author="瑋婷 徐" w:date="2025-01-03T16:55:00Z" w16du:dateUtc="2025-01-03T08:55:00Z">
                <w:pPr/>
              </w:pPrChange>
            </w:pPr>
            <w:ins w:id="21346" w:author="瑋婷 徐" w:date="2025-01-03T16:50:00Z" w16du:dateUtc="2025-01-03T08:50:00Z">
              <w:r w:rsidRPr="00C51B34">
                <w:rPr>
                  <w:rFonts w:ascii="Times New Roman" w:eastAsiaTheme="minorEastAsia" w:hAnsi="Times New Roman" w:cs="Times New Roman" w:hint="eastAsia"/>
                  <w:b w:val="0"/>
                  <w:bCs w:val="0"/>
                  <w:color w:val="000000"/>
                  <w:rPrChange w:id="21347" w:author="瑋婷 徐" w:date="2025-01-06T15:36:00Z" w16du:dateUtc="2025-01-06T07:36:00Z">
                    <w:rPr>
                      <w:rFonts w:ascii="Calibri" w:hAnsi="Calibri" w:cs="Calibri" w:hint="eastAsia"/>
                      <w:color w:val="000000"/>
                      <w:sz w:val="22"/>
                      <w:szCs w:val="22"/>
                    </w:rPr>
                  </w:rPrChange>
                </w:rPr>
                <w:t>褐林</w:t>
              </w:r>
              <w:proofErr w:type="gramStart"/>
              <w:r w:rsidRPr="00C51B34">
                <w:rPr>
                  <w:rFonts w:ascii="Times New Roman" w:eastAsiaTheme="minorEastAsia" w:hAnsi="Times New Roman" w:cs="Times New Roman" w:hint="eastAsia"/>
                  <w:b w:val="0"/>
                  <w:bCs w:val="0"/>
                  <w:color w:val="000000"/>
                  <w:rPrChange w:id="21348" w:author="瑋婷 徐" w:date="2025-01-06T15:36:00Z" w16du:dateUtc="2025-01-06T07:36:00Z">
                    <w:rPr>
                      <w:rFonts w:ascii="Calibri" w:hAnsi="Calibri" w:cs="Calibri" w:hint="eastAsia"/>
                      <w:color w:val="000000"/>
                      <w:sz w:val="22"/>
                      <w:szCs w:val="22"/>
                    </w:rPr>
                  </w:rPrChange>
                </w:rPr>
                <w:t>鴞</w:t>
              </w:r>
              <w:proofErr w:type="gramEnd"/>
              <w:r w:rsidRPr="00C51B34">
                <w:rPr>
                  <w:rFonts w:ascii="Times New Roman" w:eastAsiaTheme="minorEastAsia" w:hAnsi="Times New Roman" w:cs="Times New Roman"/>
                  <w:b w:val="0"/>
                  <w:bCs w:val="0"/>
                  <w:color w:val="000000"/>
                  <w:rPrChange w:id="21349" w:author="瑋婷 徐" w:date="2025-01-06T15:36:00Z" w16du:dateUtc="2025-01-06T07:36:00Z">
                    <w:rPr>
                      <w:rFonts w:ascii="Calibri" w:hAnsi="Calibri" w:cs="Calibri"/>
                      <w:color w:val="000000"/>
                      <w:sz w:val="22"/>
                      <w:szCs w:val="22"/>
                    </w:rPr>
                  </w:rPrChange>
                </w:rPr>
                <w:t xml:space="preserve"> II</w:t>
              </w:r>
            </w:ins>
          </w:p>
        </w:tc>
        <w:tc>
          <w:tcPr>
            <w:tcW w:w="904" w:type="pct"/>
            <w:vAlign w:val="center"/>
            <w:hideMark/>
          </w:tcPr>
          <w:p w14:paraId="1091F67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50" w:author="瑋婷 徐" w:date="2025-01-03T16:50:00Z" w16du:dateUtc="2025-01-03T08:50:00Z"/>
                <w:rFonts w:ascii="Times New Roman" w:eastAsiaTheme="minorEastAsia" w:hAnsi="Times New Roman" w:cs="Times New Roman"/>
                <w:i/>
                <w:iCs/>
                <w:color w:val="000000"/>
                <w:rPrChange w:id="21351" w:author="瑋婷 徐" w:date="2025-01-06T15:36:00Z" w16du:dateUtc="2025-01-06T07:36:00Z">
                  <w:rPr>
                    <w:ins w:id="21352" w:author="瑋婷 徐" w:date="2025-01-03T16:50:00Z" w16du:dateUtc="2025-01-03T08:50:00Z"/>
                    <w:rFonts w:ascii="Calibri" w:hAnsi="Calibri" w:cs="Calibri"/>
                    <w:i/>
                    <w:iCs/>
                    <w:color w:val="000000"/>
                    <w:sz w:val="22"/>
                    <w:szCs w:val="22"/>
                  </w:rPr>
                </w:rPrChange>
              </w:rPr>
              <w:pPrChange w:id="213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354" w:author="瑋婷 徐" w:date="2025-01-03T16:50:00Z" w16du:dateUtc="2025-01-03T08:50:00Z">
              <w:r w:rsidRPr="00C51B34">
                <w:rPr>
                  <w:rFonts w:ascii="Times New Roman" w:eastAsiaTheme="minorEastAsia" w:hAnsi="Times New Roman" w:cs="Times New Roman"/>
                  <w:i/>
                  <w:iCs/>
                  <w:color w:val="000000"/>
                  <w:rPrChange w:id="21355" w:author="瑋婷 徐" w:date="2025-01-06T15:36:00Z" w16du:dateUtc="2025-01-06T07:36:00Z">
                    <w:rPr>
                      <w:rFonts w:ascii="Calibri" w:hAnsi="Calibri" w:cs="Calibri"/>
                      <w:i/>
                      <w:iCs/>
                      <w:color w:val="000000"/>
                      <w:sz w:val="22"/>
                      <w:szCs w:val="22"/>
                    </w:rPr>
                  </w:rPrChange>
                </w:rPr>
                <w:t>Strix leptogrammica</w:t>
              </w:r>
            </w:ins>
          </w:p>
        </w:tc>
        <w:tc>
          <w:tcPr>
            <w:tcW w:w="162" w:type="pct"/>
            <w:noWrap/>
            <w:vAlign w:val="center"/>
            <w:hideMark/>
          </w:tcPr>
          <w:p w14:paraId="4AA8D51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56" w:author="瑋婷 徐" w:date="2025-01-03T16:50:00Z" w16du:dateUtc="2025-01-03T08:50:00Z"/>
                <w:rFonts w:ascii="Times New Roman" w:eastAsiaTheme="minorEastAsia" w:hAnsi="Times New Roman" w:cs="Times New Roman"/>
                <w:i/>
                <w:iCs/>
                <w:color w:val="000000"/>
                <w:rPrChange w:id="21357" w:author="瑋婷 徐" w:date="2025-01-06T15:36:00Z" w16du:dateUtc="2025-01-06T07:36:00Z">
                  <w:rPr>
                    <w:ins w:id="21358" w:author="瑋婷 徐" w:date="2025-01-03T16:50:00Z" w16du:dateUtc="2025-01-03T08:50:00Z"/>
                    <w:rFonts w:ascii="Calibri" w:hAnsi="Calibri" w:cs="Calibri"/>
                    <w:i/>
                    <w:iCs/>
                    <w:color w:val="000000"/>
                    <w:sz w:val="22"/>
                    <w:szCs w:val="22"/>
                  </w:rPr>
                </w:rPrChange>
              </w:rPr>
              <w:pPrChange w:id="213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03FDD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60" w:author="瑋婷 徐" w:date="2025-01-03T16:50:00Z" w16du:dateUtc="2025-01-03T08:50:00Z"/>
                <w:rFonts w:ascii="Times New Roman" w:eastAsiaTheme="minorEastAsia" w:hAnsi="Times New Roman" w:cs="Times New Roman"/>
                <w:rPrChange w:id="21361" w:author="瑋婷 徐" w:date="2025-01-06T15:36:00Z" w16du:dateUtc="2025-01-06T07:36:00Z">
                  <w:rPr>
                    <w:ins w:id="21362" w:author="瑋婷 徐" w:date="2025-01-03T16:50:00Z" w16du:dateUtc="2025-01-03T08:50:00Z"/>
                    <w:rFonts w:ascii="Times New Roman" w:eastAsia="Times New Roman" w:hAnsi="Times New Roman" w:cs="Times New Roman"/>
                    <w:sz w:val="20"/>
                    <w:szCs w:val="20"/>
                  </w:rPr>
                </w:rPrChange>
              </w:rPr>
              <w:pPrChange w:id="213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2D1DA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64" w:author="瑋婷 徐" w:date="2025-01-03T16:50:00Z" w16du:dateUtc="2025-01-03T08:50:00Z"/>
                <w:rFonts w:ascii="Times New Roman" w:eastAsiaTheme="minorEastAsia" w:hAnsi="Times New Roman" w:cs="Times New Roman"/>
                <w:rPrChange w:id="21365" w:author="瑋婷 徐" w:date="2025-01-06T15:36:00Z" w16du:dateUtc="2025-01-06T07:36:00Z">
                  <w:rPr>
                    <w:ins w:id="21366" w:author="瑋婷 徐" w:date="2025-01-03T16:50:00Z" w16du:dateUtc="2025-01-03T08:50:00Z"/>
                    <w:rFonts w:ascii="Times New Roman" w:eastAsia="Times New Roman" w:hAnsi="Times New Roman" w:cs="Times New Roman"/>
                    <w:sz w:val="20"/>
                    <w:szCs w:val="20"/>
                  </w:rPr>
                </w:rPrChange>
              </w:rPr>
              <w:pPrChange w:id="213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D8857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68" w:author="瑋婷 徐" w:date="2025-01-03T16:50:00Z" w16du:dateUtc="2025-01-03T08:50:00Z"/>
                <w:rFonts w:ascii="Times New Roman" w:eastAsiaTheme="minorEastAsia" w:hAnsi="Times New Roman" w:cs="Times New Roman"/>
                <w:rPrChange w:id="21369" w:author="瑋婷 徐" w:date="2025-01-06T15:36:00Z" w16du:dateUtc="2025-01-06T07:36:00Z">
                  <w:rPr>
                    <w:ins w:id="21370" w:author="瑋婷 徐" w:date="2025-01-03T16:50:00Z" w16du:dateUtc="2025-01-03T08:50:00Z"/>
                    <w:rFonts w:ascii="Times New Roman" w:eastAsia="Times New Roman" w:hAnsi="Times New Roman" w:cs="Times New Roman"/>
                    <w:sz w:val="20"/>
                    <w:szCs w:val="20"/>
                  </w:rPr>
                </w:rPrChange>
              </w:rPr>
              <w:pPrChange w:id="213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85C7C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72" w:author="瑋婷 徐" w:date="2025-01-03T16:50:00Z" w16du:dateUtc="2025-01-03T08:50:00Z"/>
                <w:rFonts w:ascii="Times New Roman" w:eastAsiaTheme="minorEastAsia" w:hAnsi="Times New Roman" w:cs="Times New Roman"/>
                <w:rPrChange w:id="21373" w:author="瑋婷 徐" w:date="2025-01-06T15:36:00Z" w16du:dateUtc="2025-01-06T07:36:00Z">
                  <w:rPr>
                    <w:ins w:id="21374" w:author="瑋婷 徐" w:date="2025-01-03T16:50:00Z" w16du:dateUtc="2025-01-03T08:50:00Z"/>
                    <w:rFonts w:ascii="Times New Roman" w:eastAsia="Times New Roman" w:hAnsi="Times New Roman" w:cs="Times New Roman"/>
                    <w:sz w:val="20"/>
                    <w:szCs w:val="20"/>
                  </w:rPr>
                </w:rPrChange>
              </w:rPr>
              <w:pPrChange w:id="213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4D0B8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76" w:author="瑋婷 徐" w:date="2025-01-03T16:50:00Z" w16du:dateUtc="2025-01-03T08:50:00Z"/>
                <w:rFonts w:ascii="Times New Roman" w:eastAsiaTheme="minorEastAsia" w:hAnsi="Times New Roman" w:cs="Times New Roman"/>
                <w:rPrChange w:id="21377" w:author="瑋婷 徐" w:date="2025-01-06T15:36:00Z" w16du:dateUtc="2025-01-06T07:36:00Z">
                  <w:rPr>
                    <w:ins w:id="21378" w:author="瑋婷 徐" w:date="2025-01-03T16:50:00Z" w16du:dateUtc="2025-01-03T08:50:00Z"/>
                    <w:rFonts w:ascii="Times New Roman" w:eastAsia="Times New Roman" w:hAnsi="Times New Roman" w:cs="Times New Roman"/>
                    <w:sz w:val="20"/>
                    <w:szCs w:val="20"/>
                  </w:rPr>
                </w:rPrChange>
              </w:rPr>
              <w:pPrChange w:id="213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C13BA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80" w:author="瑋婷 徐" w:date="2025-01-03T16:50:00Z" w16du:dateUtc="2025-01-03T08:50:00Z"/>
                <w:rFonts w:ascii="Times New Roman" w:eastAsiaTheme="minorEastAsia" w:hAnsi="Times New Roman" w:cs="Times New Roman"/>
                <w:rPrChange w:id="21381" w:author="瑋婷 徐" w:date="2025-01-06T15:36:00Z" w16du:dateUtc="2025-01-06T07:36:00Z">
                  <w:rPr>
                    <w:ins w:id="21382" w:author="瑋婷 徐" w:date="2025-01-03T16:50:00Z" w16du:dateUtc="2025-01-03T08:50:00Z"/>
                    <w:rFonts w:ascii="Times New Roman" w:eastAsia="Times New Roman" w:hAnsi="Times New Roman" w:cs="Times New Roman"/>
                    <w:sz w:val="20"/>
                    <w:szCs w:val="20"/>
                  </w:rPr>
                </w:rPrChange>
              </w:rPr>
              <w:pPrChange w:id="213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919385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84" w:author="瑋婷 徐" w:date="2025-01-03T16:50:00Z" w16du:dateUtc="2025-01-03T08:50:00Z"/>
                <w:rFonts w:ascii="Times New Roman" w:eastAsiaTheme="minorEastAsia" w:hAnsi="Times New Roman" w:cs="Times New Roman"/>
                <w:color w:val="000000"/>
                <w:rPrChange w:id="21385" w:author="瑋婷 徐" w:date="2025-01-06T15:36:00Z" w16du:dateUtc="2025-01-06T07:36:00Z">
                  <w:rPr>
                    <w:ins w:id="21386" w:author="瑋婷 徐" w:date="2025-01-03T16:50:00Z" w16du:dateUtc="2025-01-03T08:50:00Z"/>
                    <w:rFonts w:ascii="Calibri" w:hAnsi="Calibri" w:cs="Calibri"/>
                    <w:color w:val="000000"/>
                    <w:sz w:val="22"/>
                    <w:szCs w:val="22"/>
                  </w:rPr>
                </w:rPrChange>
              </w:rPr>
              <w:pPrChange w:id="213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388" w:author="瑋婷 徐" w:date="2025-01-03T16:50:00Z" w16du:dateUtc="2025-01-03T08:50:00Z">
              <w:r w:rsidRPr="00C51B34">
                <w:rPr>
                  <w:rFonts w:ascii="Times New Roman" w:eastAsiaTheme="minorEastAsia" w:hAnsi="Times New Roman" w:cs="Times New Roman"/>
                  <w:color w:val="000000"/>
                  <w:rPrChange w:id="2138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792A1C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90" w:author="瑋婷 徐" w:date="2025-01-03T16:50:00Z" w16du:dateUtc="2025-01-03T08:50:00Z"/>
                <w:rFonts w:ascii="Times New Roman" w:eastAsiaTheme="minorEastAsia" w:hAnsi="Times New Roman" w:cs="Times New Roman"/>
                <w:color w:val="000000"/>
                <w:rPrChange w:id="21391" w:author="瑋婷 徐" w:date="2025-01-06T15:36:00Z" w16du:dateUtc="2025-01-06T07:36:00Z">
                  <w:rPr>
                    <w:ins w:id="21392" w:author="瑋婷 徐" w:date="2025-01-03T16:50:00Z" w16du:dateUtc="2025-01-03T08:50:00Z"/>
                    <w:rFonts w:ascii="Calibri" w:hAnsi="Calibri" w:cs="Calibri"/>
                    <w:color w:val="000000"/>
                    <w:sz w:val="22"/>
                    <w:szCs w:val="22"/>
                  </w:rPr>
                </w:rPrChange>
              </w:rPr>
              <w:pPrChange w:id="213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54BF5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94" w:author="瑋婷 徐" w:date="2025-01-03T16:50:00Z" w16du:dateUtc="2025-01-03T08:50:00Z"/>
                <w:rFonts w:ascii="Times New Roman" w:eastAsiaTheme="minorEastAsia" w:hAnsi="Times New Roman" w:cs="Times New Roman"/>
                <w:color w:val="000000"/>
                <w:rPrChange w:id="21395" w:author="瑋婷 徐" w:date="2025-01-06T15:36:00Z" w16du:dateUtc="2025-01-06T07:36:00Z">
                  <w:rPr>
                    <w:ins w:id="21396" w:author="瑋婷 徐" w:date="2025-01-03T16:50:00Z" w16du:dateUtc="2025-01-03T08:50:00Z"/>
                    <w:rFonts w:ascii="Calibri" w:hAnsi="Calibri" w:cs="Calibri"/>
                    <w:color w:val="000000"/>
                    <w:sz w:val="22"/>
                    <w:szCs w:val="22"/>
                  </w:rPr>
                </w:rPrChange>
              </w:rPr>
              <w:pPrChange w:id="213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398" w:author="瑋婷 徐" w:date="2025-01-03T16:50:00Z" w16du:dateUtc="2025-01-03T08:50:00Z">
              <w:r w:rsidRPr="00C51B34">
                <w:rPr>
                  <w:rFonts w:ascii="Times New Roman" w:eastAsiaTheme="minorEastAsia" w:hAnsi="Times New Roman" w:cs="Times New Roman"/>
                  <w:color w:val="000000"/>
                  <w:rPrChange w:id="2139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13D05A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00" w:author="瑋婷 徐" w:date="2025-01-03T16:50:00Z" w16du:dateUtc="2025-01-03T08:50:00Z"/>
                <w:rFonts w:ascii="Times New Roman" w:eastAsiaTheme="minorEastAsia" w:hAnsi="Times New Roman" w:cs="Times New Roman"/>
                <w:color w:val="000000"/>
                <w:rPrChange w:id="21401" w:author="瑋婷 徐" w:date="2025-01-06T15:36:00Z" w16du:dateUtc="2025-01-06T07:36:00Z">
                  <w:rPr>
                    <w:ins w:id="21402" w:author="瑋婷 徐" w:date="2025-01-03T16:50:00Z" w16du:dateUtc="2025-01-03T08:50:00Z"/>
                    <w:rFonts w:ascii="Calibri" w:hAnsi="Calibri" w:cs="Calibri"/>
                    <w:color w:val="000000"/>
                    <w:sz w:val="22"/>
                    <w:szCs w:val="22"/>
                  </w:rPr>
                </w:rPrChange>
              </w:rPr>
              <w:pPrChange w:id="214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0DE4F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04" w:author="瑋婷 徐" w:date="2025-01-03T16:50:00Z" w16du:dateUtc="2025-01-03T08:50:00Z"/>
                <w:rFonts w:ascii="Times New Roman" w:eastAsiaTheme="minorEastAsia" w:hAnsi="Times New Roman" w:cs="Times New Roman"/>
                <w:rPrChange w:id="21405" w:author="瑋婷 徐" w:date="2025-01-06T15:36:00Z" w16du:dateUtc="2025-01-06T07:36:00Z">
                  <w:rPr>
                    <w:ins w:id="21406" w:author="瑋婷 徐" w:date="2025-01-03T16:50:00Z" w16du:dateUtc="2025-01-03T08:50:00Z"/>
                    <w:rFonts w:ascii="Times New Roman" w:eastAsia="Times New Roman" w:hAnsi="Times New Roman" w:cs="Times New Roman"/>
                    <w:sz w:val="20"/>
                    <w:szCs w:val="20"/>
                  </w:rPr>
                </w:rPrChange>
              </w:rPr>
              <w:pPrChange w:id="214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9153AF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08" w:author="瑋婷 徐" w:date="2025-01-03T16:50:00Z" w16du:dateUtc="2025-01-03T08:50:00Z"/>
                <w:rFonts w:ascii="Times New Roman" w:eastAsiaTheme="minorEastAsia" w:hAnsi="Times New Roman" w:cs="Times New Roman"/>
                <w:rPrChange w:id="21409" w:author="瑋婷 徐" w:date="2025-01-06T15:36:00Z" w16du:dateUtc="2025-01-06T07:36:00Z">
                  <w:rPr>
                    <w:ins w:id="21410" w:author="瑋婷 徐" w:date="2025-01-03T16:50:00Z" w16du:dateUtc="2025-01-03T08:50:00Z"/>
                    <w:rFonts w:ascii="Times New Roman" w:eastAsia="Times New Roman" w:hAnsi="Times New Roman" w:cs="Times New Roman"/>
                    <w:sz w:val="20"/>
                    <w:szCs w:val="20"/>
                  </w:rPr>
                </w:rPrChange>
              </w:rPr>
              <w:pPrChange w:id="214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83AC6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12" w:author="瑋婷 徐" w:date="2025-01-03T16:50:00Z" w16du:dateUtc="2025-01-03T08:50:00Z"/>
                <w:rFonts w:ascii="Times New Roman" w:eastAsiaTheme="minorEastAsia" w:hAnsi="Times New Roman" w:cs="Times New Roman"/>
                <w:rPrChange w:id="21413" w:author="瑋婷 徐" w:date="2025-01-06T15:36:00Z" w16du:dateUtc="2025-01-06T07:36:00Z">
                  <w:rPr>
                    <w:ins w:id="21414" w:author="瑋婷 徐" w:date="2025-01-03T16:50:00Z" w16du:dateUtc="2025-01-03T08:50:00Z"/>
                    <w:rFonts w:ascii="Times New Roman" w:eastAsia="Times New Roman" w:hAnsi="Times New Roman" w:cs="Times New Roman"/>
                    <w:sz w:val="20"/>
                    <w:szCs w:val="20"/>
                  </w:rPr>
                </w:rPrChange>
              </w:rPr>
              <w:pPrChange w:id="214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7AF99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16" w:author="瑋婷 徐" w:date="2025-01-03T16:50:00Z" w16du:dateUtc="2025-01-03T08:50:00Z"/>
                <w:rFonts w:ascii="Times New Roman" w:eastAsiaTheme="minorEastAsia" w:hAnsi="Times New Roman" w:cs="Times New Roman"/>
                <w:rPrChange w:id="21417" w:author="瑋婷 徐" w:date="2025-01-06T15:36:00Z" w16du:dateUtc="2025-01-06T07:36:00Z">
                  <w:rPr>
                    <w:ins w:id="21418" w:author="瑋婷 徐" w:date="2025-01-03T16:50:00Z" w16du:dateUtc="2025-01-03T08:50:00Z"/>
                    <w:rFonts w:ascii="Times New Roman" w:eastAsia="Times New Roman" w:hAnsi="Times New Roman" w:cs="Times New Roman"/>
                    <w:sz w:val="20"/>
                    <w:szCs w:val="20"/>
                  </w:rPr>
                </w:rPrChange>
              </w:rPr>
              <w:pPrChange w:id="214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4C5D2A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20" w:author="瑋婷 徐" w:date="2025-01-03T16:50:00Z" w16du:dateUtc="2025-01-03T08:50:00Z"/>
                <w:rFonts w:ascii="Times New Roman" w:eastAsiaTheme="minorEastAsia" w:hAnsi="Times New Roman" w:cs="Times New Roman"/>
                <w:rPrChange w:id="21421" w:author="瑋婷 徐" w:date="2025-01-06T15:36:00Z" w16du:dateUtc="2025-01-06T07:36:00Z">
                  <w:rPr>
                    <w:ins w:id="21422" w:author="瑋婷 徐" w:date="2025-01-03T16:50:00Z" w16du:dateUtc="2025-01-03T08:50:00Z"/>
                    <w:rFonts w:ascii="Times New Roman" w:eastAsia="Times New Roman" w:hAnsi="Times New Roman" w:cs="Times New Roman"/>
                    <w:sz w:val="20"/>
                    <w:szCs w:val="20"/>
                  </w:rPr>
                </w:rPrChange>
              </w:rPr>
              <w:pPrChange w:id="214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2E038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24" w:author="瑋婷 徐" w:date="2025-01-03T16:50:00Z" w16du:dateUtc="2025-01-03T08:50:00Z"/>
                <w:rFonts w:ascii="Times New Roman" w:eastAsiaTheme="minorEastAsia" w:hAnsi="Times New Roman" w:cs="Times New Roman"/>
                <w:rPrChange w:id="21425" w:author="瑋婷 徐" w:date="2025-01-06T15:36:00Z" w16du:dateUtc="2025-01-06T07:36:00Z">
                  <w:rPr>
                    <w:ins w:id="21426" w:author="瑋婷 徐" w:date="2025-01-03T16:50:00Z" w16du:dateUtc="2025-01-03T08:50:00Z"/>
                    <w:rFonts w:ascii="Times New Roman" w:eastAsia="Times New Roman" w:hAnsi="Times New Roman" w:cs="Times New Roman"/>
                    <w:sz w:val="20"/>
                    <w:szCs w:val="20"/>
                  </w:rPr>
                </w:rPrChange>
              </w:rPr>
              <w:pPrChange w:id="214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49AC0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28" w:author="瑋婷 徐" w:date="2025-01-03T16:50:00Z" w16du:dateUtc="2025-01-03T08:50:00Z"/>
                <w:rFonts w:ascii="Times New Roman" w:eastAsiaTheme="minorEastAsia" w:hAnsi="Times New Roman" w:cs="Times New Roman"/>
                <w:rPrChange w:id="21429" w:author="瑋婷 徐" w:date="2025-01-06T15:36:00Z" w16du:dateUtc="2025-01-06T07:36:00Z">
                  <w:rPr>
                    <w:ins w:id="21430" w:author="瑋婷 徐" w:date="2025-01-03T16:50:00Z" w16du:dateUtc="2025-01-03T08:50:00Z"/>
                    <w:rFonts w:ascii="Times New Roman" w:eastAsia="Times New Roman" w:hAnsi="Times New Roman" w:cs="Times New Roman"/>
                    <w:sz w:val="20"/>
                    <w:szCs w:val="20"/>
                  </w:rPr>
                </w:rPrChange>
              </w:rPr>
              <w:pPrChange w:id="214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5A6B6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32" w:author="瑋婷 徐" w:date="2025-01-03T16:50:00Z" w16du:dateUtc="2025-01-03T08:50:00Z"/>
                <w:rFonts w:ascii="Times New Roman" w:eastAsiaTheme="minorEastAsia" w:hAnsi="Times New Roman" w:cs="Times New Roman"/>
                <w:rPrChange w:id="21433" w:author="瑋婷 徐" w:date="2025-01-06T15:36:00Z" w16du:dateUtc="2025-01-06T07:36:00Z">
                  <w:rPr>
                    <w:ins w:id="21434" w:author="瑋婷 徐" w:date="2025-01-03T16:50:00Z" w16du:dateUtc="2025-01-03T08:50:00Z"/>
                    <w:rFonts w:ascii="Times New Roman" w:eastAsia="Times New Roman" w:hAnsi="Times New Roman" w:cs="Times New Roman"/>
                    <w:sz w:val="20"/>
                    <w:szCs w:val="20"/>
                  </w:rPr>
                </w:rPrChange>
              </w:rPr>
              <w:pPrChange w:id="214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D731D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36" w:author="瑋婷 徐" w:date="2025-01-03T16:50:00Z" w16du:dateUtc="2025-01-03T08:50:00Z"/>
                <w:rFonts w:ascii="Times New Roman" w:eastAsiaTheme="minorEastAsia" w:hAnsi="Times New Roman" w:cs="Times New Roman"/>
                <w:rPrChange w:id="21437" w:author="瑋婷 徐" w:date="2025-01-06T15:36:00Z" w16du:dateUtc="2025-01-06T07:36:00Z">
                  <w:rPr>
                    <w:ins w:id="21438" w:author="瑋婷 徐" w:date="2025-01-03T16:50:00Z" w16du:dateUtc="2025-01-03T08:50:00Z"/>
                    <w:rFonts w:ascii="Times New Roman" w:eastAsia="Times New Roman" w:hAnsi="Times New Roman" w:cs="Times New Roman"/>
                    <w:sz w:val="20"/>
                    <w:szCs w:val="20"/>
                  </w:rPr>
                </w:rPrChange>
              </w:rPr>
              <w:pPrChange w:id="214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26A02D1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40" w:author="瑋婷 徐" w:date="2025-01-03T16:50:00Z" w16du:dateUtc="2025-01-03T08:50:00Z"/>
                <w:rFonts w:ascii="Times New Roman" w:eastAsiaTheme="minorEastAsia" w:hAnsi="Times New Roman" w:cs="Times New Roman"/>
                <w:rPrChange w:id="21441" w:author="瑋婷 徐" w:date="2025-01-06T15:36:00Z" w16du:dateUtc="2025-01-06T07:36:00Z">
                  <w:rPr>
                    <w:ins w:id="21442" w:author="瑋婷 徐" w:date="2025-01-03T16:50:00Z" w16du:dateUtc="2025-01-03T08:50:00Z"/>
                    <w:rFonts w:ascii="Times New Roman" w:eastAsia="Times New Roman" w:hAnsi="Times New Roman" w:cs="Times New Roman"/>
                    <w:sz w:val="20"/>
                    <w:szCs w:val="20"/>
                  </w:rPr>
                </w:rPrChange>
              </w:rPr>
              <w:pPrChange w:id="214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136C8A0F" w14:textId="77777777" w:rsidTr="003C19C7">
        <w:trPr>
          <w:trHeight w:val="300"/>
          <w:ins w:id="2144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A62AED9" w14:textId="77777777" w:rsidR="003C19C7" w:rsidRPr="00C51B34" w:rsidRDefault="003C19C7">
            <w:pPr>
              <w:spacing w:line="360" w:lineRule="auto"/>
              <w:jc w:val="both"/>
              <w:rPr>
                <w:ins w:id="21445" w:author="瑋婷 徐" w:date="2025-01-03T16:50:00Z" w16du:dateUtc="2025-01-03T08:50:00Z"/>
                <w:rFonts w:ascii="Times New Roman" w:eastAsiaTheme="minorEastAsia" w:hAnsi="Times New Roman" w:cs="Times New Roman"/>
                <w:b w:val="0"/>
                <w:bCs w:val="0"/>
                <w:color w:val="000000"/>
                <w:rPrChange w:id="21446" w:author="瑋婷 徐" w:date="2025-01-06T15:36:00Z" w16du:dateUtc="2025-01-06T07:36:00Z">
                  <w:rPr>
                    <w:ins w:id="21447" w:author="瑋婷 徐" w:date="2025-01-03T16:50:00Z" w16du:dateUtc="2025-01-03T08:50:00Z"/>
                    <w:rFonts w:ascii="Calibri" w:hAnsi="Calibri" w:cs="Calibri"/>
                    <w:color w:val="000000"/>
                    <w:sz w:val="22"/>
                    <w:szCs w:val="22"/>
                  </w:rPr>
                </w:rPrChange>
              </w:rPr>
              <w:pPrChange w:id="21448" w:author="瑋婷 徐" w:date="2025-01-03T16:55:00Z" w16du:dateUtc="2025-01-03T08:55:00Z">
                <w:pPr/>
              </w:pPrChange>
            </w:pPr>
            <w:ins w:id="21449" w:author="瑋婷 徐" w:date="2025-01-03T16:50:00Z" w16du:dateUtc="2025-01-03T08:50:00Z">
              <w:r w:rsidRPr="00C51B34">
                <w:rPr>
                  <w:rFonts w:ascii="Times New Roman" w:eastAsiaTheme="minorEastAsia" w:hAnsi="Times New Roman" w:cs="Times New Roman" w:hint="eastAsia"/>
                  <w:b w:val="0"/>
                  <w:bCs w:val="0"/>
                  <w:color w:val="000000"/>
                  <w:rPrChange w:id="21450" w:author="瑋婷 徐" w:date="2025-01-06T15:36:00Z" w16du:dateUtc="2025-01-06T07:36:00Z">
                    <w:rPr>
                      <w:rFonts w:ascii="Calibri" w:hAnsi="Calibri" w:cs="Calibri" w:hint="eastAsia"/>
                      <w:color w:val="000000"/>
                      <w:sz w:val="22"/>
                      <w:szCs w:val="22"/>
                    </w:rPr>
                  </w:rPrChange>
                </w:rPr>
                <w:t>翠鳥</w:t>
              </w:r>
              <w:r w:rsidRPr="00C51B34">
                <w:rPr>
                  <w:rFonts w:ascii="Times New Roman" w:eastAsiaTheme="minorEastAsia" w:hAnsi="Times New Roman" w:cs="Times New Roman"/>
                  <w:b w:val="0"/>
                  <w:bCs w:val="0"/>
                  <w:color w:val="000000"/>
                  <w:rPrChange w:id="21451"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06DA69D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52" w:author="瑋婷 徐" w:date="2025-01-03T16:50:00Z" w16du:dateUtc="2025-01-03T08:50:00Z"/>
                <w:rFonts w:ascii="Times New Roman" w:eastAsiaTheme="minorEastAsia" w:hAnsi="Times New Roman" w:cs="Times New Roman"/>
                <w:i/>
                <w:iCs/>
                <w:color w:val="000000"/>
                <w:rPrChange w:id="21453" w:author="瑋婷 徐" w:date="2025-01-06T15:36:00Z" w16du:dateUtc="2025-01-06T07:36:00Z">
                  <w:rPr>
                    <w:ins w:id="21454" w:author="瑋婷 徐" w:date="2025-01-03T16:50:00Z" w16du:dateUtc="2025-01-03T08:50:00Z"/>
                    <w:rFonts w:ascii="Calibri" w:hAnsi="Calibri" w:cs="Calibri"/>
                    <w:i/>
                    <w:iCs/>
                    <w:color w:val="000000"/>
                    <w:sz w:val="22"/>
                    <w:szCs w:val="22"/>
                  </w:rPr>
                </w:rPrChange>
              </w:rPr>
              <w:pPrChange w:id="214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56" w:author="瑋婷 徐" w:date="2025-01-03T16:50:00Z" w16du:dateUtc="2025-01-03T08:50:00Z">
              <w:r w:rsidRPr="00C51B34">
                <w:rPr>
                  <w:rFonts w:ascii="Times New Roman" w:eastAsiaTheme="minorEastAsia" w:hAnsi="Times New Roman" w:cs="Times New Roman"/>
                  <w:i/>
                  <w:iCs/>
                  <w:color w:val="000000"/>
                  <w:rPrChange w:id="21457" w:author="瑋婷 徐" w:date="2025-01-06T15:36:00Z" w16du:dateUtc="2025-01-06T07:36:00Z">
                    <w:rPr>
                      <w:rFonts w:ascii="Calibri" w:hAnsi="Calibri" w:cs="Calibri"/>
                      <w:i/>
                      <w:iCs/>
                      <w:color w:val="000000"/>
                      <w:sz w:val="22"/>
                      <w:szCs w:val="22"/>
                    </w:rPr>
                  </w:rPrChange>
                </w:rPr>
                <w:t>Alcedo atthis</w:t>
              </w:r>
            </w:ins>
          </w:p>
        </w:tc>
        <w:tc>
          <w:tcPr>
            <w:tcW w:w="162" w:type="pct"/>
            <w:noWrap/>
            <w:vAlign w:val="center"/>
            <w:hideMark/>
          </w:tcPr>
          <w:p w14:paraId="041A262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58" w:author="瑋婷 徐" w:date="2025-01-03T16:50:00Z" w16du:dateUtc="2025-01-03T08:50:00Z"/>
                <w:rFonts w:ascii="Times New Roman" w:eastAsiaTheme="minorEastAsia" w:hAnsi="Times New Roman" w:cs="Times New Roman"/>
                <w:i/>
                <w:iCs/>
                <w:color w:val="000000"/>
                <w:rPrChange w:id="21459" w:author="瑋婷 徐" w:date="2025-01-06T15:36:00Z" w16du:dateUtc="2025-01-06T07:36:00Z">
                  <w:rPr>
                    <w:ins w:id="21460" w:author="瑋婷 徐" w:date="2025-01-03T16:50:00Z" w16du:dateUtc="2025-01-03T08:50:00Z"/>
                    <w:rFonts w:ascii="Calibri" w:hAnsi="Calibri" w:cs="Calibri"/>
                    <w:i/>
                    <w:iCs/>
                    <w:color w:val="000000"/>
                    <w:sz w:val="22"/>
                    <w:szCs w:val="22"/>
                  </w:rPr>
                </w:rPrChange>
              </w:rPr>
              <w:pPrChange w:id="214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A35AA7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62" w:author="瑋婷 徐" w:date="2025-01-03T16:50:00Z" w16du:dateUtc="2025-01-03T08:50:00Z"/>
                <w:rFonts w:ascii="Times New Roman" w:eastAsiaTheme="minorEastAsia" w:hAnsi="Times New Roman" w:cs="Times New Roman"/>
                <w:rPrChange w:id="21463" w:author="瑋婷 徐" w:date="2025-01-06T15:36:00Z" w16du:dateUtc="2025-01-06T07:36:00Z">
                  <w:rPr>
                    <w:ins w:id="21464" w:author="瑋婷 徐" w:date="2025-01-03T16:50:00Z" w16du:dateUtc="2025-01-03T08:50:00Z"/>
                    <w:rFonts w:ascii="Times New Roman" w:eastAsia="Times New Roman" w:hAnsi="Times New Roman" w:cs="Times New Roman"/>
                    <w:sz w:val="20"/>
                    <w:szCs w:val="20"/>
                  </w:rPr>
                </w:rPrChange>
              </w:rPr>
              <w:pPrChange w:id="214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D94EF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66" w:author="瑋婷 徐" w:date="2025-01-03T16:50:00Z" w16du:dateUtc="2025-01-03T08:50:00Z"/>
                <w:rFonts w:ascii="Times New Roman" w:eastAsiaTheme="minorEastAsia" w:hAnsi="Times New Roman" w:cs="Times New Roman"/>
                <w:rPrChange w:id="21467" w:author="瑋婷 徐" w:date="2025-01-06T15:36:00Z" w16du:dateUtc="2025-01-06T07:36:00Z">
                  <w:rPr>
                    <w:ins w:id="21468" w:author="瑋婷 徐" w:date="2025-01-03T16:50:00Z" w16du:dateUtc="2025-01-03T08:50:00Z"/>
                    <w:rFonts w:ascii="Times New Roman" w:eastAsia="Times New Roman" w:hAnsi="Times New Roman" w:cs="Times New Roman"/>
                    <w:sz w:val="20"/>
                    <w:szCs w:val="20"/>
                  </w:rPr>
                </w:rPrChange>
              </w:rPr>
              <w:pPrChange w:id="214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B7AC0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70" w:author="瑋婷 徐" w:date="2025-01-03T16:50:00Z" w16du:dateUtc="2025-01-03T08:50:00Z"/>
                <w:rFonts w:ascii="Times New Roman" w:eastAsiaTheme="minorEastAsia" w:hAnsi="Times New Roman" w:cs="Times New Roman"/>
                <w:rPrChange w:id="21471" w:author="瑋婷 徐" w:date="2025-01-06T15:36:00Z" w16du:dateUtc="2025-01-06T07:36:00Z">
                  <w:rPr>
                    <w:ins w:id="21472" w:author="瑋婷 徐" w:date="2025-01-03T16:50:00Z" w16du:dateUtc="2025-01-03T08:50:00Z"/>
                    <w:rFonts w:ascii="Times New Roman" w:eastAsia="Times New Roman" w:hAnsi="Times New Roman" w:cs="Times New Roman"/>
                    <w:sz w:val="20"/>
                    <w:szCs w:val="20"/>
                  </w:rPr>
                </w:rPrChange>
              </w:rPr>
              <w:pPrChange w:id="214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5069D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74" w:author="瑋婷 徐" w:date="2025-01-03T16:50:00Z" w16du:dateUtc="2025-01-03T08:50:00Z"/>
                <w:rFonts w:ascii="Times New Roman" w:eastAsiaTheme="minorEastAsia" w:hAnsi="Times New Roman" w:cs="Times New Roman"/>
                <w:rPrChange w:id="21475" w:author="瑋婷 徐" w:date="2025-01-06T15:36:00Z" w16du:dateUtc="2025-01-06T07:36:00Z">
                  <w:rPr>
                    <w:ins w:id="21476" w:author="瑋婷 徐" w:date="2025-01-03T16:50:00Z" w16du:dateUtc="2025-01-03T08:50:00Z"/>
                    <w:rFonts w:ascii="Times New Roman" w:eastAsia="Times New Roman" w:hAnsi="Times New Roman" w:cs="Times New Roman"/>
                    <w:sz w:val="20"/>
                    <w:szCs w:val="20"/>
                  </w:rPr>
                </w:rPrChange>
              </w:rPr>
              <w:pPrChange w:id="214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F8D49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78" w:author="瑋婷 徐" w:date="2025-01-03T16:50:00Z" w16du:dateUtc="2025-01-03T08:50:00Z"/>
                <w:rFonts w:ascii="Times New Roman" w:eastAsiaTheme="minorEastAsia" w:hAnsi="Times New Roman" w:cs="Times New Roman"/>
                <w:rPrChange w:id="21479" w:author="瑋婷 徐" w:date="2025-01-06T15:36:00Z" w16du:dateUtc="2025-01-06T07:36:00Z">
                  <w:rPr>
                    <w:ins w:id="21480" w:author="瑋婷 徐" w:date="2025-01-03T16:50:00Z" w16du:dateUtc="2025-01-03T08:50:00Z"/>
                    <w:rFonts w:ascii="Times New Roman" w:eastAsia="Times New Roman" w:hAnsi="Times New Roman" w:cs="Times New Roman"/>
                    <w:sz w:val="20"/>
                    <w:szCs w:val="20"/>
                  </w:rPr>
                </w:rPrChange>
              </w:rPr>
              <w:pPrChange w:id="214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6FF7D6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82" w:author="瑋婷 徐" w:date="2025-01-03T16:50:00Z" w16du:dateUtc="2025-01-03T08:50:00Z"/>
                <w:rFonts w:ascii="Times New Roman" w:eastAsiaTheme="minorEastAsia" w:hAnsi="Times New Roman" w:cs="Times New Roman"/>
                <w:rPrChange w:id="21483" w:author="瑋婷 徐" w:date="2025-01-06T15:36:00Z" w16du:dateUtc="2025-01-06T07:36:00Z">
                  <w:rPr>
                    <w:ins w:id="21484" w:author="瑋婷 徐" w:date="2025-01-03T16:50:00Z" w16du:dateUtc="2025-01-03T08:50:00Z"/>
                    <w:rFonts w:ascii="Times New Roman" w:eastAsia="Times New Roman" w:hAnsi="Times New Roman" w:cs="Times New Roman"/>
                    <w:sz w:val="20"/>
                    <w:szCs w:val="20"/>
                  </w:rPr>
                </w:rPrChange>
              </w:rPr>
              <w:pPrChange w:id="214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7A407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86" w:author="瑋婷 徐" w:date="2025-01-03T16:50:00Z" w16du:dateUtc="2025-01-03T08:50:00Z"/>
                <w:rFonts w:ascii="Times New Roman" w:eastAsiaTheme="minorEastAsia" w:hAnsi="Times New Roman" w:cs="Times New Roman"/>
                <w:rPrChange w:id="21487" w:author="瑋婷 徐" w:date="2025-01-06T15:36:00Z" w16du:dateUtc="2025-01-06T07:36:00Z">
                  <w:rPr>
                    <w:ins w:id="21488" w:author="瑋婷 徐" w:date="2025-01-03T16:50:00Z" w16du:dateUtc="2025-01-03T08:50:00Z"/>
                    <w:rFonts w:ascii="Times New Roman" w:eastAsia="Times New Roman" w:hAnsi="Times New Roman" w:cs="Times New Roman"/>
                    <w:sz w:val="20"/>
                    <w:szCs w:val="20"/>
                  </w:rPr>
                </w:rPrChange>
              </w:rPr>
              <w:pPrChange w:id="214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07041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90" w:author="瑋婷 徐" w:date="2025-01-03T16:50:00Z" w16du:dateUtc="2025-01-03T08:50:00Z"/>
                <w:rFonts w:ascii="Times New Roman" w:eastAsiaTheme="minorEastAsia" w:hAnsi="Times New Roman" w:cs="Times New Roman"/>
                <w:rPrChange w:id="21491" w:author="瑋婷 徐" w:date="2025-01-06T15:36:00Z" w16du:dateUtc="2025-01-06T07:36:00Z">
                  <w:rPr>
                    <w:ins w:id="21492" w:author="瑋婷 徐" w:date="2025-01-03T16:50:00Z" w16du:dateUtc="2025-01-03T08:50:00Z"/>
                    <w:rFonts w:ascii="Times New Roman" w:eastAsia="Times New Roman" w:hAnsi="Times New Roman" w:cs="Times New Roman"/>
                    <w:sz w:val="20"/>
                    <w:szCs w:val="20"/>
                  </w:rPr>
                </w:rPrChange>
              </w:rPr>
              <w:pPrChange w:id="214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34ECC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94" w:author="瑋婷 徐" w:date="2025-01-03T16:50:00Z" w16du:dateUtc="2025-01-03T08:50:00Z"/>
                <w:rFonts w:ascii="Times New Roman" w:eastAsiaTheme="minorEastAsia" w:hAnsi="Times New Roman" w:cs="Times New Roman"/>
                <w:rPrChange w:id="21495" w:author="瑋婷 徐" w:date="2025-01-06T15:36:00Z" w16du:dateUtc="2025-01-06T07:36:00Z">
                  <w:rPr>
                    <w:ins w:id="21496" w:author="瑋婷 徐" w:date="2025-01-03T16:50:00Z" w16du:dateUtc="2025-01-03T08:50:00Z"/>
                    <w:rFonts w:ascii="Times New Roman" w:eastAsia="Times New Roman" w:hAnsi="Times New Roman" w:cs="Times New Roman"/>
                    <w:sz w:val="20"/>
                    <w:szCs w:val="20"/>
                  </w:rPr>
                </w:rPrChange>
              </w:rPr>
              <w:pPrChange w:id="214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6C62E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98" w:author="瑋婷 徐" w:date="2025-01-03T16:50:00Z" w16du:dateUtc="2025-01-03T08:50:00Z"/>
                <w:rFonts w:ascii="Times New Roman" w:eastAsiaTheme="minorEastAsia" w:hAnsi="Times New Roman" w:cs="Times New Roman"/>
                <w:rPrChange w:id="21499" w:author="瑋婷 徐" w:date="2025-01-06T15:36:00Z" w16du:dateUtc="2025-01-06T07:36:00Z">
                  <w:rPr>
                    <w:ins w:id="21500" w:author="瑋婷 徐" w:date="2025-01-03T16:50:00Z" w16du:dateUtc="2025-01-03T08:50:00Z"/>
                    <w:rFonts w:ascii="Times New Roman" w:eastAsia="Times New Roman" w:hAnsi="Times New Roman" w:cs="Times New Roman"/>
                    <w:sz w:val="20"/>
                    <w:szCs w:val="20"/>
                  </w:rPr>
                </w:rPrChange>
              </w:rPr>
              <w:pPrChange w:id="215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1A7B1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02" w:author="瑋婷 徐" w:date="2025-01-03T16:50:00Z" w16du:dateUtc="2025-01-03T08:50:00Z"/>
                <w:rFonts w:ascii="Times New Roman" w:eastAsiaTheme="minorEastAsia" w:hAnsi="Times New Roman" w:cs="Times New Roman"/>
                <w:rPrChange w:id="21503" w:author="瑋婷 徐" w:date="2025-01-06T15:36:00Z" w16du:dateUtc="2025-01-06T07:36:00Z">
                  <w:rPr>
                    <w:ins w:id="21504" w:author="瑋婷 徐" w:date="2025-01-03T16:50:00Z" w16du:dateUtc="2025-01-03T08:50:00Z"/>
                    <w:rFonts w:ascii="Times New Roman" w:eastAsia="Times New Roman" w:hAnsi="Times New Roman" w:cs="Times New Roman"/>
                    <w:sz w:val="20"/>
                    <w:szCs w:val="20"/>
                  </w:rPr>
                </w:rPrChange>
              </w:rPr>
              <w:pPrChange w:id="215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F0753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06" w:author="瑋婷 徐" w:date="2025-01-03T16:50:00Z" w16du:dateUtc="2025-01-03T08:50:00Z"/>
                <w:rFonts w:ascii="Times New Roman" w:eastAsiaTheme="minorEastAsia" w:hAnsi="Times New Roman" w:cs="Times New Roman"/>
                <w:rPrChange w:id="21507" w:author="瑋婷 徐" w:date="2025-01-06T15:36:00Z" w16du:dateUtc="2025-01-06T07:36:00Z">
                  <w:rPr>
                    <w:ins w:id="21508" w:author="瑋婷 徐" w:date="2025-01-03T16:50:00Z" w16du:dateUtc="2025-01-03T08:50:00Z"/>
                    <w:rFonts w:ascii="Times New Roman" w:eastAsia="Times New Roman" w:hAnsi="Times New Roman" w:cs="Times New Roman"/>
                    <w:sz w:val="20"/>
                    <w:szCs w:val="20"/>
                  </w:rPr>
                </w:rPrChange>
              </w:rPr>
              <w:pPrChange w:id="215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ECDE61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10" w:author="瑋婷 徐" w:date="2025-01-03T16:50:00Z" w16du:dateUtc="2025-01-03T08:50:00Z"/>
                <w:rFonts w:ascii="Times New Roman" w:eastAsiaTheme="minorEastAsia" w:hAnsi="Times New Roman" w:cs="Times New Roman"/>
                <w:rPrChange w:id="21511" w:author="瑋婷 徐" w:date="2025-01-06T15:36:00Z" w16du:dateUtc="2025-01-06T07:36:00Z">
                  <w:rPr>
                    <w:ins w:id="21512" w:author="瑋婷 徐" w:date="2025-01-03T16:50:00Z" w16du:dateUtc="2025-01-03T08:50:00Z"/>
                    <w:rFonts w:ascii="Times New Roman" w:eastAsia="Times New Roman" w:hAnsi="Times New Roman" w:cs="Times New Roman"/>
                    <w:sz w:val="20"/>
                    <w:szCs w:val="20"/>
                  </w:rPr>
                </w:rPrChange>
              </w:rPr>
              <w:pPrChange w:id="215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C001C9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14" w:author="瑋婷 徐" w:date="2025-01-03T16:50:00Z" w16du:dateUtc="2025-01-03T08:50:00Z"/>
                <w:rFonts w:ascii="Times New Roman" w:eastAsiaTheme="minorEastAsia" w:hAnsi="Times New Roman" w:cs="Times New Roman"/>
                <w:rPrChange w:id="21515" w:author="瑋婷 徐" w:date="2025-01-06T15:36:00Z" w16du:dateUtc="2025-01-06T07:36:00Z">
                  <w:rPr>
                    <w:ins w:id="21516" w:author="瑋婷 徐" w:date="2025-01-03T16:50:00Z" w16du:dateUtc="2025-01-03T08:50:00Z"/>
                    <w:rFonts w:ascii="Times New Roman" w:eastAsia="Times New Roman" w:hAnsi="Times New Roman" w:cs="Times New Roman"/>
                    <w:sz w:val="20"/>
                    <w:szCs w:val="20"/>
                  </w:rPr>
                </w:rPrChange>
              </w:rPr>
              <w:pPrChange w:id="215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57090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18" w:author="瑋婷 徐" w:date="2025-01-03T16:50:00Z" w16du:dateUtc="2025-01-03T08:50:00Z"/>
                <w:rFonts w:ascii="Times New Roman" w:eastAsiaTheme="minorEastAsia" w:hAnsi="Times New Roman" w:cs="Times New Roman"/>
                <w:rPrChange w:id="21519" w:author="瑋婷 徐" w:date="2025-01-06T15:36:00Z" w16du:dateUtc="2025-01-06T07:36:00Z">
                  <w:rPr>
                    <w:ins w:id="21520" w:author="瑋婷 徐" w:date="2025-01-03T16:50:00Z" w16du:dateUtc="2025-01-03T08:50:00Z"/>
                    <w:rFonts w:ascii="Times New Roman" w:eastAsia="Times New Roman" w:hAnsi="Times New Roman" w:cs="Times New Roman"/>
                    <w:sz w:val="20"/>
                    <w:szCs w:val="20"/>
                  </w:rPr>
                </w:rPrChange>
              </w:rPr>
              <w:pPrChange w:id="215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0248C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22" w:author="瑋婷 徐" w:date="2025-01-03T16:50:00Z" w16du:dateUtc="2025-01-03T08:50:00Z"/>
                <w:rFonts w:ascii="Times New Roman" w:eastAsiaTheme="minorEastAsia" w:hAnsi="Times New Roman" w:cs="Times New Roman"/>
                <w:rPrChange w:id="21523" w:author="瑋婷 徐" w:date="2025-01-06T15:36:00Z" w16du:dateUtc="2025-01-06T07:36:00Z">
                  <w:rPr>
                    <w:ins w:id="21524" w:author="瑋婷 徐" w:date="2025-01-03T16:50:00Z" w16du:dateUtc="2025-01-03T08:50:00Z"/>
                    <w:rFonts w:ascii="Times New Roman" w:eastAsia="Times New Roman" w:hAnsi="Times New Roman" w:cs="Times New Roman"/>
                    <w:sz w:val="20"/>
                    <w:szCs w:val="20"/>
                  </w:rPr>
                </w:rPrChange>
              </w:rPr>
              <w:pPrChange w:id="215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3ADED9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26" w:author="瑋婷 徐" w:date="2025-01-03T16:50:00Z" w16du:dateUtc="2025-01-03T08:50:00Z"/>
                <w:rFonts w:ascii="Times New Roman" w:eastAsiaTheme="minorEastAsia" w:hAnsi="Times New Roman" w:cs="Times New Roman"/>
                <w:rPrChange w:id="21527" w:author="瑋婷 徐" w:date="2025-01-06T15:36:00Z" w16du:dateUtc="2025-01-06T07:36:00Z">
                  <w:rPr>
                    <w:ins w:id="21528" w:author="瑋婷 徐" w:date="2025-01-03T16:50:00Z" w16du:dateUtc="2025-01-03T08:50:00Z"/>
                    <w:rFonts w:ascii="Times New Roman" w:eastAsia="Times New Roman" w:hAnsi="Times New Roman" w:cs="Times New Roman"/>
                    <w:sz w:val="20"/>
                    <w:szCs w:val="20"/>
                  </w:rPr>
                </w:rPrChange>
              </w:rPr>
              <w:pPrChange w:id="215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801BF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30" w:author="瑋婷 徐" w:date="2025-01-03T16:50:00Z" w16du:dateUtc="2025-01-03T08:50:00Z"/>
                <w:rFonts w:ascii="Times New Roman" w:eastAsiaTheme="minorEastAsia" w:hAnsi="Times New Roman" w:cs="Times New Roman"/>
                <w:rPrChange w:id="21531" w:author="瑋婷 徐" w:date="2025-01-06T15:36:00Z" w16du:dateUtc="2025-01-06T07:36:00Z">
                  <w:rPr>
                    <w:ins w:id="21532" w:author="瑋婷 徐" w:date="2025-01-03T16:50:00Z" w16du:dateUtc="2025-01-03T08:50:00Z"/>
                    <w:rFonts w:ascii="Times New Roman" w:eastAsia="Times New Roman" w:hAnsi="Times New Roman" w:cs="Times New Roman"/>
                    <w:sz w:val="20"/>
                    <w:szCs w:val="20"/>
                  </w:rPr>
                </w:rPrChange>
              </w:rPr>
              <w:pPrChange w:id="215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7BD740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34" w:author="瑋婷 徐" w:date="2025-01-03T16:50:00Z" w16du:dateUtc="2025-01-03T08:50:00Z"/>
                <w:rFonts w:ascii="Times New Roman" w:eastAsiaTheme="minorEastAsia" w:hAnsi="Times New Roman" w:cs="Times New Roman"/>
                <w:rPrChange w:id="21535" w:author="瑋婷 徐" w:date="2025-01-06T15:36:00Z" w16du:dateUtc="2025-01-06T07:36:00Z">
                  <w:rPr>
                    <w:ins w:id="21536" w:author="瑋婷 徐" w:date="2025-01-03T16:50:00Z" w16du:dateUtc="2025-01-03T08:50:00Z"/>
                    <w:rFonts w:ascii="Times New Roman" w:eastAsia="Times New Roman" w:hAnsi="Times New Roman" w:cs="Times New Roman"/>
                    <w:sz w:val="20"/>
                    <w:szCs w:val="20"/>
                  </w:rPr>
                </w:rPrChange>
              </w:rPr>
              <w:pPrChange w:id="215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4A17F05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38" w:author="瑋婷 徐" w:date="2025-01-03T16:50:00Z" w16du:dateUtc="2025-01-03T08:50:00Z"/>
                <w:rFonts w:ascii="Times New Roman" w:eastAsiaTheme="minorEastAsia" w:hAnsi="Times New Roman" w:cs="Times New Roman"/>
                <w:rPrChange w:id="21539" w:author="瑋婷 徐" w:date="2025-01-06T15:36:00Z" w16du:dateUtc="2025-01-06T07:36:00Z">
                  <w:rPr>
                    <w:ins w:id="21540" w:author="瑋婷 徐" w:date="2025-01-03T16:50:00Z" w16du:dateUtc="2025-01-03T08:50:00Z"/>
                    <w:rFonts w:ascii="Times New Roman" w:eastAsia="Times New Roman" w:hAnsi="Times New Roman" w:cs="Times New Roman"/>
                    <w:sz w:val="20"/>
                    <w:szCs w:val="20"/>
                  </w:rPr>
                </w:rPrChange>
              </w:rPr>
              <w:pPrChange w:id="215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043B865C" w14:textId="77777777" w:rsidTr="003C19C7">
        <w:trPr>
          <w:cnfStyle w:val="000000100000" w:firstRow="0" w:lastRow="0" w:firstColumn="0" w:lastColumn="0" w:oddVBand="0" w:evenVBand="0" w:oddHBand="1" w:evenHBand="0" w:firstRowFirstColumn="0" w:firstRowLastColumn="0" w:lastRowFirstColumn="0" w:lastRowLastColumn="0"/>
          <w:trHeight w:val="300"/>
          <w:ins w:id="2154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5F9215D" w14:textId="77777777" w:rsidR="003C19C7" w:rsidRPr="00C51B34" w:rsidRDefault="003C19C7">
            <w:pPr>
              <w:spacing w:line="360" w:lineRule="auto"/>
              <w:jc w:val="both"/>
              <w:rPr>
                <w:ins w:id="21543" w:author="瑋婷 徐" w:date="2025-01-03T16:50:00Z" w16du:dateUtc="2025-01-03T08:50:00Z"/>
                <w:rFonts w:ascii="Times New Roman" w:eastAsiaTheme="minorEastAsia" w:hAnsi="Times New Roman" w:cs="Times New Roman"/>
                <w:b w:val="0"/>
                <w:bCs w:val="0"/>
                <w:color w:val="000000"/>
                <w:rPrChange w:id="21544" w:author="瑋婷 徐" w:date="2025-01-06T15:36:00Z" w16du:dateUtc="2025-01-06T07:36:00Z">
                  <w:rPr>
                    <w:ins w:id="21545" w:author="瑋婷 徐" w:date="2025-01-03T16:50:00Z" w16du:dateUtc="2025-01-03T08:50:00Z"/>
                    <w:rFonts w:ascii="Calibri" w:hAnsi="Calibri" w:cs="Calibri"/>
                    <w:color w:val="000000"/>
                    <w:sz w:val="22"/>
                    <w:szCs w:val="22"/>
                  </w:rPr>
                </w:rPrChange>
              </w:rPr>
              <w:pPrChange w:id="21546" w:author="瑋婷 徐" w:date="2025-01-03T16:55:00Z" w16du:dateUtc="2025-01-03T08:55:00Z">
                <w:pPr/>
              </w:pPrChange>
            </w:pPr>
            <w:ins w:id="21547" w:author="瑋婷 徐" w:date="2025-01-03T16:50:00Z" w16du:dateUtc="2025-01-03T08:50:00Z">
              <w:r w:rsidRPr="00C51B34">
                <w:rPr>
                  <w:rFonts w:ascii="Times New Roman" w:eastAsiaTheme="minorEastAsia" w:hAnsi="Times New Roman" w:cs="Times New Roman" w:hint="eastAsia"/>
                  <w:b w:val="0"/>
                  <w:bCs w:val="0"/>
                  <w:color w:val="000000"/>
                  <w:rPrChange w:id="21548" w:author="瑋婷 徐" w:date="2025-01-06T15:36:00Z" w16du:dateUtc="2025-01-06T07:36:00Z">
                    <w:rPr>
                      <w:rFonts w:ascii="Calibri" w:hAnsi="Calibri" w:cs="Calibri" w:hint="eastAsia"/>
                      <w:color w:val="000000"/>
                      <w:sz w:val="22"/>
                      <w:szCs w:val="22"/>
                    </w:rPr>
                  </w:rPrChange>
                </w:rPr>
                <w:t>五色鳥</w:t>
              </w:r>
              <w:r w:rsidRPr="00C51B34">
                <w:rPr>
                  <w:rFonts w:ascii="Times New Roman" w:eastAsiaTheme="minorEastAsia" w:hAnsi="Times New Roman" w:cs="Times New Roman"/>
                  <w:b w:val="0"/>
                  <w:bCs w:val="0"/>
                  <w:color w:val="000000"/>
                  <w:rPrChange w:id="21549" w:author="瑋婷 徐" w:date="2025-01-06T15:36:00Z" w16du:dateUtc="2025-01-06T07:36:00Z">
                    <w:rPr>
                      <w:rFonts w:ascii="Calibri" w:hAnsi="Calibri" w:cs="Calibri"/>
                      <w:color w:val="000000"/>
                      <w:sz w:val="22"/>
                      <w:szCs w:val="22"/>
                    </w:rPr>
                  </w:rPrChange>
                </w:rPr>
                <w:t xml:space="preserve"> </w:t>
              </w:r>
              <w:r w:rsidRPr="00C51B34">
                <w:rPr>
                  <w:b w:val="0"/>
                  <w:bCs w:val="0"/>
                  <w:color w:val="000000"/>
                  <w:rPrChange w:id="21550"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1551"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0181C44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52" w:author="瑋婷 徐" w:date="2025-01-03T16:50:00Z" w16du:dateUtc="2025-01-03T08:50:00Z"/>
                <w:rFonts w:ascii="Times New Roman" w:eastAsiaTheme="minorEastAsia" w:hAnsi="Times New Roman" w:cs="Times New Roman"/>
                <w:i/>
                <w:iCs/>
                <w:color w:val="000000"/>
                <w:rPrChange w:id="21553" w:author="瑋婷 徐" w:date="2025-01-06T15:36:00Z" w16du:dateUtc="2025-01-06T07:36:00Z">
                  <w:rPr>
                    <w:ins w:id="21554" w:author="瑋婷 徐" w:date="2025-01-03T16:50:00Z" w16du:dateUtc="2025-01-03T08:50:00Z"/>
                    <w:rFonts w:ascii="Calibri" w:hAnsi="Calibri" w:cs="Calibri"/>
                    <w:i/>
                    <w:iCs/>
                    <w:color w:val="000000"/>
                    <w:sz w:val="22"/>
                    <w:szCs w:val="22"/>
                  </w:rPr>
                </w:rPrChange>
              </w:rPr>
              <w:pPrChange w:id="215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56" w:author="瑋婷 徐" w:date="2025-01-03T16:50:00Z" w16du:dateUtc="2025-01-03T08:50:00Z">
              <w:r w:rsidRPr="00C51B34">
                <w:rPr>
                  <w:rFonts w:ascii="Times New Roman" w:eastAsiaTheme="minorEastAsia" w:hAnsi="Times New Roman" w:cs="Times New Roman"/>
                  <w:i/>
                  <w:iCs/>
                  <w:color w:val="000000"/>
                  <w:rPrChange w:id="21557" w:author="瑋婷 徐" w:date="2025-01-06T15:36:00Z" w16du:dateUtc="2025-01-06T07:36:00Z">
                    <w:rPr>
                      <w:rFonts w:ascii="Calibri" w:hAnsi="Calibri" w:cs="Calibri"/>
                      <w:i/>
                      <w:iCs/>
                      <w:color w:val="000000"/>
                      <w:sz w:val="22"/>
                      <w:szCs w:val="22"/>
                    </w:rPr>
                  </w:rPrChange>
                </w:rPr>
                <w:t>Psilopogon nuchalis</w:t>
              </w:r>
            </w:ins>
          </w:p>
        </w:tc>
        <w:tc>
          <w:tcPr>
            <w:tcW w:w="162" w:type="pct"/>
            <w:noWrap/>
            <w:vAlign w:val="center"/>
            <w:hideMark/>
          </w:tcPr>
          <w:p w14:paraId="6A549DC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58" w:author="瑋婷 徐" w:date="2025-01-03T16:50:00Z" w16du:dateUtc="2025-01-03T08:50:00Z"/>
                <w:rFonts w:ascii="Times New Roman" w:eastAsiaTheme="minorEastAsia" w:hAnsi="Times New Roman" w:cs="Times New Roman"/>
                <w:color w:val="000000"/>
                <w:rPrChange w:id="21559" w:author="瑋婷 徐" w:date="2025-01-06T15:36:00Z" w16du:dateUtc="2025-01-06T07:36:00Z">
                  <w:rPr>
                    <w:ins w:id="21560" w:author="瑋婷 徐" w:date="2025-01-03T16:50:00Z" w16du:dateUtc="2025-01-03T08:50:00Z"/>
                    <w:rFonts w:ascii="Calibri" w:hAnsi="Calibri" w:cs="Calibri"/>
                    <w:color w:val="000000"/>
                    <w:sz w:val="22"/>
                    <w:szCs w:val="22"/>
                  </w:rPr>
                </w:rPrChange>
              </w:rPr>
              <w:pPrChange w:id="215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62" w:author="瑋婷 徐" w:date="2025-01-03T16:50:00Z" w16du:dateUtc="2025-01-03T08:50:00Z">
              <w:r w:rsidRPr="00C51B34">
                <w:rPr>
                  <w:rFonts w:ascii="Times New Roman" w:eastAsiaTheme="minorEastAsia" w:hAnsi="Times New Roman" w:cs="Times New Roman"/>
                  <w:color w:val="000000"/>
                  <w:rPrChange w:id="2156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B36CDE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64" w:author="瑋婷 徐" w:date="2025-01-03T16:50:00Z" w16du:dateUtc="2025-01-03T08:50:00Z"/>
                <w:rFonts w:ascii="Times New Roman" w:eastAsiaTheme="minorEastAsia" w:hAnsi="Times New Roman" w:cs="Times New Roman"/>
                <w:color w:val="000000"/>
                <w:rPrChange w:id="21565" w:author="瑋婷 徐" w:date="2025-01-06T15:36:00Z" w16du:dateUtc="2025-01-06T07:36:00Z">
                  <w:rPr>
                    <w:ins w:id="21566" w:author="瑋婷 徐" w:date="2025-01-03T16:50:00Z" w16du:dateUtc="2025-01-03T08:50:00Z"/>
                    <w:rFonts w:ascii="Calibri" w:hAnsi="Calibri" w:cs="Calibri"/>
                    <w:color w:val="000000"/>
                    <w:sz w:val="22"/>
                    <w:szCs w:val="22"/>
                  </w:rPr>
                </w:rPrChange>
              </w:rPr>
              <w:pPrChange w:id="215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68" w:author="瑋婷 徐" w:date="2025-01-03T16:50:00Z" w16du:dateUtc="2025-01-03T08:50:00Z">
              <w:r w:rsidRPr="00C51B34">
                <w:rPr>
                  <w:rFonts w:ascii="Times New Roman" w:eastAsiaTheme="minorEastAsia" w:hAnsi="Times New Roman" w:cs="Times New Roman"/>
                  <w:color w:val="000000"/>
                  <w:rPrChange w:id="2156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08571E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70" w:author="瑋婷 徐" w:date="2025-01-03T16:50:00Z" w16du:dateUtc="2025-01-03T08:50:00Z"/>
                <w:rFonts w:ascii="Times New Roman" w:eastAsiaTheme="minorEastAsia" w:hAnsi="Times New Roman" w:cs="Times New Roman"/>
                <w:color w:val="000000"/>
                <w:rPrChange w:id="21571" w:author="瑋婷 徐" w:date="2025-01-06T15:36:00Z" w16du:dateUtc="2025-01-06T07:36:00Z">
                  <w:rPr>
                    <w:ins w:id="21572" w:author="瑋婷 徐" w:date="2025-01-03T16:50:00Z" w16du:dateUtc="2025-01-03T08:50:00Z"/>
                    <w:rFonts w:ascii="Calibri" w:hAnsi="Calibri" w:cs="Calibri"/>
                    <w:color w:val="000000"/>
                    <w:sz w:val="22"/>
                    <w:szCs w:val="22"/>
                  </w:rPr>
                </w:rPrChange>
              </w:rPr>
              <w:pPrChange w:id="215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74" w:author="瑋婷 徐" w:date="2025-01-03T16:50:00Z" w16du:dateUtc="2025-01-03T08:50:00Z">
              <w:r w:rsidRPr="00C51B34">
                <w:rPr>
                  <w:rFonts w:ascii="Times New Roman" w:eastAsiaTheme="minorEastAsia" w:hAnsi="Times New Roman" w:cs="Times New Roman"/>
                  <w:color w:val="000000"/>
                  <w:rPrChange w:id="2157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A6F8F1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76" w:author="瑋婷 徐" w:date="2025-01-03T16:50:00Z" w16du:dateUtc="2025-01-03T08:50:00Z"/>
                <w:rFonts w:ascii="Times New Roman" w:eastAsiaTheme="minorEastAsia" w:hAnsi="Times New Roman" w:cs="Times New Roman"/>
                <w:color w:val="000000"/>
                <w:rPrChange w:id="21577" w:author="瑋婷 徐" w:date="2025-01-06T15:36:00Z" w16du:dateUtc="2025-01-06T07:36:00Z">
                  <w:rPr>
                    <w:ins w:id="21578" w:author="瑋婷 徐" w:date="2025-01-03T16:50:00Z" w16du:dateUtc="2025-01-03T08:50:00Z"/>
                    <w:rFonts w:ascii="Calibri" w:hAnsi="Calibri" w:cs="Calibri"/>
                    <w:color w:val="000000"/>
                    <w:sz w:val="22"/>
                    <w:szCs w:val="22"/>
                  </w:rPr>
                </w:rPrChange>
              </w:rPr>
              <w:pPrChange w:id="215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80" w:author="瑋婷 徐" w:date="2025-01-03T16:50:00Z" w16du:dateUtc="2025-01-03T08:50:00Z">
              <w:r w:rsidRPr="00C51B34">
                <w:rPr>
                  <w:rFonts w:ascii="Times New Roman" w:eastAsiaTheme="minorEastAsia" w:hAnsi="Times New Roman" w:cs="Times New Roman"/>
                  <w:color w:val="000000"/>
                  <w:rPrChange w:id="2158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4D1864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82" w:author="瑋婷 徐" w:date="2025-01-03T16:50:00Z" w16du:dateUtc="2025-01-03T08:50:00Z"/>
                <w:rFonts w:ascii="Times New Roman" w:eastAsiaTheme="minorEastAsia" w:hAnsi="Times New Roman" w:cs="Times New Roman"/>
                <w:color w:val="000000"/>
                <w:rPrChange w:id="21583" w:author="瑋婷 徐" w:date="2025-01-06T15:36:00Z" w16du:dateUtc="2025-01-06T07:36:00Z">
                  <w:rPr>
                    <w:ins w:id="21584" w:author="瑋婷 徐" w:date="2025-01-03T16:50:00Z" w16du:dateUtc="2025-01-03T08:50:00Z"/>
                    <w:rFonts w:ascii="Calibri" w:hAnsi="Calibri" w:cs="Calibri"/>
                    <w:color w:val="000000"/>
                    <w:sz w:val="22"/>
                    <w:szCs w:val="22"/>
                  </w:rPr>
                </w:rPrChange>
              </w:rPr>
              <w:pPrChange w:id="215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86" w:author="瑋婷 徐" w:date="2025-01-03T16:50:00Z" w16du:dateUtc="2025-01-03T08:50:00Z">
              <w:r w:rsidRPr="00C51B34">
                <w:rPr>
                  <w:rFonts w:ascii="Times New Roman" w:eastAsiaTheme="minorEastAsia" w:hAnsi="Times New Roman" w:cs="Times New Roman"/>
                  <w:color w:val="000000"/>
                  <w:rPrChange w:id="2158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51A181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88" w:author="瑋婷 徐" w:date="2025-01-03T16:50:00Z" w16du:dateUtc="2025-01-03T08:50:00Z"/>
                <w:rFonts w:ascii="Times New Roman" w:eastAsiaTheme="minorEastAsia" w:hAnsi="Times New Roman" w:cs="Times New Roman"/>
                <w:color w:val="000000"/>
                <w:rPrChange w:id="21589" w:author="瑋婷 徐" w:date="2025-01-06T15:36:00Z" w16du:dateUtc="2025-01-06T07:36:00Z">
                  <w:rPr>
                    <w:ins w:id="21590" w:author="瑋婷 徐" w:date="2025-01-03T16:50:00Z" w16du:dateUtc="2025-01-03T08:50:00Z"/>
                    <w:rFonts w:ascii="Calibri" w:hAnsi="Calibri" w:cs="Calibri"/>
                    <w:color w:val="000000"/>
                    <w:sz w:val="22"/>
                    <w:szCs w:val="22"/>
                  </w:rPr>
                </w:rPrChange>
              </w:rPr>
              <w:pPrChange w:id="215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92" w:author="瑋婷 徐" w:date="2025-01-03T16:50:00Z" w16du:dateUtc="2025-01-03T08:50:00Z">
              <w:r w:rsidRPr="00C51B34">
                <w:rPr>
                  <w:rFonts w:ascii="Times New Roman" w:eastAsiaTheme="minorEastAsia" w:hAnsi="Times New Roman" w:cs="Times New Roman"/>
                  <w:color w:val="000000"/>
                  <w:rPrChange w:id="2159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51B9F5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94" w:author="瑋婷 徐" w:date="2025-01-03T16:50:00Z" w16du:dateUtc="2025-01-03T08:50:00Z"/>
                <w:rFonts w:ascii="Times New Roman" w:eastAsiaTheme="minorEastAsia" w:hAnsi="Times New Roman" w:cs="Times New Roman"/>
                <w:color w:val="000000"/>
                <w:rPrChange w:id="21595" w:author="瑋婷 徐" w:date="2025-01-06T15:36:00Z" w16du:dateUtc="2025-01-06T07:36:00Z">
                  <w:rPr>
                    <w:ins w:id="21596" w:author="瑋婷 徐" w:date="2025-01-03T16:50:00Z" w16du:dateUtc="2025-01-03T08:50:00Z"/>
                    <w:rFonts w:ascii="Calibri" w:hAnsi="Calibri" w:cs="Calibri"/>
                    <w:color w:val="000000"/>
                    <w:sz w:val="22"/>
                    <w:szCs w:val="22"/>
                  </w:rPr>
                </w:rPrChange>
              </w:rPr>
              <w:pPrChange w:id="215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98" w:author="瑋婷 徐" w:date="2025-01-03T16:50:00Z" w16du:dateUtc="2025-01-03T08:50:00Z">
              <w:r w:rsidRPr="00C51B34">
                <w:rPr>
                  <w:rFonts w:ascii="Times New Roman" w:eastAsiaTheme="minorEastAsia" w:hAnsi="Times New Roman" w:cs="Times New Roman"/>
                  <w:color w:val="000000"/>
                  <w:rPrChange w:id="2159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FBDD80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00" w:author="瑋婷 徐" w:date="2025-01-03T16:50:00Z" w16du:dateUtc="2025-01-03T08:50:00Z"/>
                <w:rFonts w:ascii="Times New Roman" w:eastAsiaTheme="minorEastAsia" w:hAnsi="Times New Roman" w:cs="Times New Roman"/>
                <w:color w:val="000000"/>
                <w:rPrChange w:id="21601" w:author="瑋婷 徐" w:date="2025-01-06T15:36:00Z" w16du:dateUtc="2025-01-06T07:36:00Z">
                  <w:rPr>
                    <w:ins w:id="21602" w:author="瑋婷 徐" w:date="2025-01-03T16:50:00Z" w16du:dateUtc="2025-01-03T08:50:00Z"/>
                    <w:rFonts w:ascii="Calibri" w:hAnsi="Calibri" w:cs="Calibri"/>
                    <w:color w:val="000000"/>
                    <w:sz w:val="22"/>
                    <w:szCs w:val="22"/>
                  </w:rPr>
                </w:rPrChange>
              </w:rPr>
              <w:pPrChange w:id="216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1465B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04" w:author="瑋婷 徐" w:date="2025-01-03T16:50:00Z" w16du:dateUtc="2025-01-03T08:50:00Z"/>
                <w:rFonts w:ascii="Times New Roman" w:eastAsiaTheme="minorEastAsia" w:hAnsi="Times New Roman" w:cs="Times New Roman"/>
                <w:rPrChange w:id="21605" w:author="瑋婷 徐" w:date="2025-01-06T15:36:00Z" w16du:dateUtc="2025-01-06T07:36:00Z">
                  <w:rPr>
                    <w:ins w:id="21606" w:author="瑋婷 徐" w:date="2025-01-03T16:50:00Z" w16du:dateUtc="2025-01-03T08:50:00Z"/>
                    <w:rFonts w:ascii="Times New Roman" w:eastAsia="Times New Roman" w:hAnsi="Times New Roman" w:cs="Times New Roman"/>
                    <w:sz w:val="20"/>
                    <w:szCs w:val="20"/>
                  </w:rPr>
                </w:rPrChange>
              </w:rPr>
              <w:pPrChange w:id="216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8E348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08" w:author="瑋婷 徐" w:date="2025-01-03T16:50:00Z" w16du:dateUtc="2025-01-03T08:50:00Z"/>
                <w:rFonts w:ascii="Times New Roman" w:eastAsiaTheme="minorEastAsia" w:hAnsi="Times New Roman" w:cs="Times New Roman"/>
                <w:color w:val="000000"/>
                <w:rPrChange w:id="21609" w:author="瑋婷 徐" w:date="2025-01-06T15:36:00Z" w16du:dateUtc="2025-01-06T07:36:00Z">
                  <w:rPr>
                    <w:ins w:id="21610" w:author="瑋婷 徐" w:date="2025-01-03T16:50:00Z" w16du:dateUtc="2025-01-03T08:50:00Z"/>
                    <w:rFonts w:ascii="Calibri" w:hAnsi="Calibri" w:cs="Calibri"/>
                    <w:color w:val="000000"/>
                    <w:sz w:val="22"/>
                    <w:szCs w:val="22"/>
                  </w:rPr>
                </w:rPrChange>
              </w:rPr>
              <w:pPrChange w:id="216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12" w:author="瑋婷 徐" w:date="2025-01-03T16:50:00Z" w16du:dateUtc="2025-01-03T08:50:00Z">
              <w:r w:rsidRPr="00C51B34">
                <w:rPr>
                  <w:rFonts w:ascii="Times New Roman" w:eastAsiaTheme="minorEastAsia" w:hAnsi="Times New Roman" w:cs="Times New Roman"/>
                  <w:color w:val="000000"/>
                  <w:rPrChange w:id="2161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88126B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14" w:author="瑋婷 徐" w:date="2025-01-03T16:50:00Z" w16du:dateUtc="2025-01-03T08:50:00Z"/>
                <w:rFonts w:ascii="Times New Roman" w:eastAsiaTheme="minorEastAsia" w:hAnsi="Times New Roman" w:cs="Times New Roman"/>
                <w:color w:val="000000"/>
                <w:rPrChange w:id="21615" w:author="瑋婷 徐" w:date="2025-01-06T15:36:00Z" w16du:dateUtc="2025-01-06T07:36:00Z">
                  <w:rPr>
                    <w:ins w:id="21616" w:author="瑋婷 徐" w:date="2025-01-03T16:50:00Z" w16du:dateUtc="2025-01-03T08:50:00Z"/>
                    <w:rFonts w:ascii="Calibri" w:hAnsi="Calibri" w:cs="Calibri"/>
                    <w:color w:val="000000"/>
                    <w:sz w:val="22"/>
                    <w:szCs w:val="22"/>
                  </w:rPr>
                </w:rPrChange>
              </w:rPr>
              <w:pPrChange w:id="216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18" w:author="瑋婷 徐" w:date="2025-01-03T16:50:00Z" w16du:dateUtc="2025-01-03T08:50:00Z">
              <w:r w:rsidRPr="00C51B34">
                <w:rPr>
                  <w:rFonts w:ascii="Times New Roman" w:eastAsiaTheme="minorEastAsia" w:hAnsi="Times New Roman" w:cs="Times New Roman"/>
                  <w:color w:val="000000"/>
                  <w:rPrChange w:id="2161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DB6D28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20" w:author="瑋婷 徐" w:date="2025-01-03T16:50:00Z" w16du:dateUtc="2025-01-03T08:50:00Z"/>
                <w:rFonts w:ascii="Times New Roman" w:eastAsiaTheme="minorEastAsia" w:hAnsi="Times New Roman" w:cs="Times New Roman"/>
                <w:color w:val="000000"/>
                <w:rPrChange w:id="21621" w:author="瑋婷 徐" w:date="2025-01-06T15:36:00Z" w16du:dateUtc="2025-01-06T07:36:00Z">
                  <w:rPr>
                    <w:ins w:id="21622" w:author="瑋婷 徐" w:date="2025-01-03T16:50:00Z" w16du:dateUtc="2025-01-03T08:50:00Z"/>
                    <w:rFonts w:ascii="Calibri" w:hAnsi="Calibri" w:cs="Calibri"/>
                    <w:color w:val="000000"/>
                    <w:sz w:val="22"/>
                    <w:szCs w:val="22"/>
                  </w:rPr>
                </w:rPrChange>
              </w:rPr>
              <w:pPrChange w:id="216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24" w:author="瑋婷 徐" w:date="2025-01-03T16:50:00Z" w16du:dateUtc="2025-01-03T08:50:00Z">
              <w:r w:rsidRPr="00C51B34">
                <w:rPr>
                  <w:rFonts w:ascii="Times New Roman" w:eastAsiaTheme="minorEastAsia" w:hAnsi="Times New Roman" w:cs="Times New Roman"/>
                  <w:color w:val="000000"/>
                  <w:rPrChange w:id="2162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9B7910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26" w:author="瑋婷 徐" w:date="2025-01-03T16:50:00Z" w16du:dateUtc="2025-01-03T08:50:00Z"/>
                <w:rFonts w:ascii="Times New Roman" w:eastAsiaTheme="minorEastAsia" w:hAnsi="Times New Roman" w:cs="Times New Roman"/>
                <w:color w:val="000000"/>
                <w:rPrChange w:id="21627" w:author="瑋婷 徐" w:date="2025-01-06T15:36:00Z" w16du:dateUtc="2025-01-06T07:36:00Z">
                  <w:rPr>
                    <w:ins w:id="21628" w:author="瑋婷 徐" w:date="2025-01-03T16:50:00Z" w16du:dateUtc="2025-01-03T08:50:00Z"/>
                    <w:rFonts w:ascii="Calibri" w:hAnsi="Calibri" w:cs="Calibri"/>
                    <w:color w:val="000000"/>
                    <w:sz w:val="22"/>
                    <w:szCs w:val="22"/>
                  </w:rPr>
                </w:rPrChange>
              </w:rPr>
              <w:pPrChange w:id="216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30" w:author="瑋婷 徐" w:date="2025-01-03T16:50:00Z" w16du:dateUtc="2025-01-03T08:50:00Z">
              <w:r w:rsidRPr="00C51B34">
                <w:rPr>
                  <w:rFonts w:ascii="Times New Roman" w:eastAsiaTheme="minorEastAsia" w:hAnsi="Times New Roman" w:cs="Times New Roman"/>
                  <w:color w:val="000000"/>
                  <w:rPrChange w:id="2163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242DF4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32" w:author="瑋婷 徐" w:date="2025-01-03T16:50:00Z" w16du:dateUtc="2025-01-03T08:50:00Z"/>
                <w:rFonts w:ascii="Times New Roman" w:eastAsiaTheme="minorEastAsia" w:hAnsi="Times New Roman" w:cs="Times New Roman"/>
                <w:color w:val="000000"/>
                <w:rPrChange w:id="21633" w:author="瑋婷 徐" w:date="2025-01-06T15:36:00Z" w16du:dateUtc="2025-01-06T07:36:00Z">
                  <w:rPr>
                    <w:ins w:id="21634" w:author="瑋婷 徐" w:date="2025-01-03T16:50:00Z" w16du:dateUtc="2025-01-03T08:50:00Z"/>
                    <w:rFonts w:ascii="Calibri" w:hAnsi="Calibri" w:cs="Calibri"/>
                    <w:color w:val="000000"/>
                    <w:sz w:val="22"/>
                    <w:szCs w:val="22"/>
                  </w:rPr>
                </w:rPrChange>
              </w:rPr>
              <w:pPrChange w:id="216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36" w:author="瑋婷 徐" w:date="2025-01-03T16:50:00Z" w16du:dateUtc="2025-01-03T08:50:00Z">
              <w:r w:rsidRPr="00C51B34">
                <w:rPr>
                  <w:rFonts w:ascii="Times New Roman" w:eastAsiaTheme="minorEastAsia" w:hAnsi="Times New Roman" w:cs="Times New Roman"/>
                  <w:color w:val="000000"/>
                  <w:rPrChange w:id="2163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A7B9F2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38" w:author="瑋婷 徐" w:date="2025-01-03T16:50:00Z" w16du:dateUtc="2025-01-03T08:50:00Z"/>
                <w:rFonts w:ascii="Times New Roman" w:eastAsiaTheme="minorEastAsia" w:hAnsi="Times New Roman" w:cs="Times New Roman"/>
                <w:color w:val="000000"/>
                <w:rPrChange w:id="21639" w:author="瑋婷 徐" w:date="2025-01-06T15:36:00Z" w16du:dateUtc="2025-01-06T07:36:00Z">
                  <w:rPr>
                    <w:ins w:id="21640" w:author="瑋婷 徐" w:date="2025-01-03T16:50:00Z" w16du:dateUtc="2025-01-03T08:50:00Z"/>
                    <w:rFonts w:ascii="Calibri" w:hAnsi="Calibri" w:cs="Calibri"/>
                    <w:color w:val="000000"/>
                    <w:sz w:val="22"/>
                    <w:szCs w:val="22"/>
                  </w:rPr>
                </w:rPrChange>
              </w:rPr>
              <w:pPrChange w:id="216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42" w:author="瑋婷 徐" w:date="2025-01-03T16:50:00Z" w16du:dateUtc="2025-01-03T08:50:00Z">
              <w:r w:rsidRPr="00C51B34">
                <w:rPr>
                  <w:rFonts w:ascii="Times New Roman" w:eastAsiaTheme="minorEastAsia" w:hAnsi="Times New Roman" w:cs="Times New Roman"/>
                  <w:color w:val="000000"/>
                  <w:rPrChange w:id="2164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3963DA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44" w:author="瑋婷 徐" w:date="2025-01-03T16:50:00Z" w16du:dateUtc="2025-01-03T08:50:00Z"/>
                <w:rFonts w:ascii="Times New Roman" w:eastAsiaTheme="minorEastAsia" w:hAnsi="Times New Roman" w:cs="Times New Roman"/>
                <w:color w:val="000000"/>
                <w:rPrChange w:id="21645" w:author="瑋婷 徐" w:date="2025-01-06T15:36:00Z" w16du:dateUtc="2025-01-06T07:36:00Z">
                  <w:rPr>
                    <w:ins w:id="21646" w:author="瑋婷 徐" w:date="2025-01-03T16:50:00Z" w16du:dateUtc="2025-01-03T08:50:00Z"/>
                    <w:rFonts w:ascii="Calibri" w:hAnsi="Calibri" w:cs="Calibri"/>
                    <w:color w:val="000000"/>
                    <w:sz w:val="22"/>
                    <w:szCs w:val="22"/>
                  </w:rPr>
                </w:rPrChange>
              </w:rPr>
              <w:pPrChange w:id="216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48" w:author="瑋婷 徐" w:date="2025-01-03T16:50:00Z" w16du:dateUtc="2025-01-03T08:50:00Z">
              <w:r w:rsidRPr="00C51B34">
                <w:rPr>
                  <w:rFonts w:ascii="Times New Roman" w:eastAsiaTheme="minorEastAsia" w:hAnsi="Times New Roman" w:cs="Times New Roman"/>
                  <w:color w:val="000000"/>
                  <w:rPrChange w:id="2164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5C89C1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50" w:author="瑋婷 徐" w:date="2025-01-03T16:50:00Z" w16du:dateUtc="2025-01-03T08:50:00Z"/>
                <w:rFonts w:ascii="Times New Roman" w:eastAsiaTheme="minorEastAsia" w:hAnsi="Times New Roman" w:cs="Times New Roman"/>
                <w:color w:val="000000"/>
                <w:rPrChange w:id="21651" w:author="瑋婷 徐" w:date="2025-01-06T15:36:00Z" w16du:dateUtc="2025-01-06T07:36:00Z">
                  <w:rPr>
                    <w:ins w:id="21652" w:author="瑋婷 徐" w:date="2025-01-03T16:50:00Z" w16du:dateUtc="2025-01-03T08:50:00Z"/>
                    <w:rFonts w:ascii="Calibri" w:hAnsi="Calibri" w:cs="Calibri"/>
                    <w:color w:val="000000"/>
                    <w:sz w:val="22"/>
                    <w:szCs w:val="22"/>
                  </w:rPr>
                </w:rPrChange>
              </w:rPr>
              <w:pPrChange w:id="216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54" w:author="瑋婷 徐" w:date="2025-01-03T16:50:00Z" w16du:dateUtc="2025-01-03T08:50:00Z">
              <w:r w:rsidRPr="00C51B34">
                <w:rPr>
                  <w:rFonts w:ascii="Times New Roman" w:eastAsiaTheme="minorEastAsia" w:hAnsi="Times New Roman" w:cs="Times New Roman"/>
                  <w:color w:val="000000"/>
                  <w:rPrChange w:id="2165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C1814F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56" w:author="瑋婷 徐" w:date="2025-01-03T16:50:00Z" w16du:dateUtc="2025-01-03T08:50:00Z"/>
                <w:rFonts w:ascii="Times New Roman" w:eastAsiaTheme="minorEastAsia" w:hAnsi="Times New Roman" w:cs="Times New Roman"/>
                <w:color w:val="000000"/>
                <w:rPrChange w:id="21657" w:author="瑋婷 徐" w:date="2025-01-06T15:36:00Z" w16du:dateUtc="2025-01-06T07:36:00Z">
                  <w:rPr>
                    <w:ins w:id="21658" w:author="瑋婷 徐" w:date="2025-01-03T16:50:00Z" w16du:dateUtc="2025-01-03T08:50:00Z"/>
                    <w:rFonts w:ascii="Calibri" w:hAnsi="Calibri" w:cs="Calibri"/>
                    <w:color w:val="000000"/>
                    <w:sz w:val="22"/>
                    <w:szCs w:val="22"/>
                  </w:rPr>
                </w:rPrChange>
              </w:rPr>
              <w:pPrChange w:id="216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60" w:author="瑋婷 徐" w:date="2025-01-03T16:50:00Z" w16du:dateUtc="2025-01-03T08:50:00Z">
              <w:r w:rsidRPr="00C51B34">
                <w:rPr>
                  <w:rFonts w:ascii="Times New Roman" w:eastAsiaTheme="minorEastAsia" w:hAnsi="Times New Roman" w:cs="Times New Roman"/>
                  <w:color w:val="000000"/>
                  <w:rPrChange w:id="2166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2E8101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62" w:author="瑋婷 徐" w:date="2025-01-03T16:50:00Z" w16du:dateUtc="2025-01-03T08:50:00Z"/>
                <w:rFonts w:ascii="Times New Roman" w:eastAsiaTheme="minorEastAsia" w:hAnsi="Times New Roman" w:cs="Times New Roman"/>
                <w:color w:val="000000"/>
                <w:rPrChange w:id="21663" w:author="瑋婷 徐" w:date="2025-01-06T15:36:00Z" w16du:dateUtc="2025-01-06T07:36:00Z">
                  <w:rPr>
                    <w:ins w:id="21664" w:author="瑋婷 徐" w:date="2025-01-03T16:50:00Z" w16du:dateUtc="2025-01-03T08:50:00Z"/>
                    <w:rFonts w:ascii="Calibri" w:hAnsi="Calibri" w:cs="Calibri"/>
                    <w:color w:val="000000"/>
                    <w:sz w:val="22"/>
                    <w:szCs w:val="22"/>
                  </w:rPr>
                </w:rPrChange>
              </w:rPr>
              <w:pPrChange w:id="216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66" w:author="瑋婷 徐" w:date="2025-01-03T16:50:00Z" w16du:dateUtc="2025-01-03T08:50:00Z">
              <w:r w:rsidRPr="00C51B34">
                <w:rPr>
                  <w:rFonts w:ascii="Times New Roman" w:eastAsiaTheme="minorEastAsia" w:hAnsi="Times New Roman" w:cs="Times New Roman"/>
                  <w:color w:val="000000"/>
                  <w:rPrChange w:id="2166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BBDC7C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68" w:author="瑋婷 徐" w:date="2025-01-03T16:50:00Z" w16du:dateUtc="2025-01-03T08:50:00Z"/>
                <w:rFonts w:ascii="Times New Roman" w:eastAsiaTheme="minorEastAsia" w:hAnsi="Times New Roman" w:cs="Times New Roman"/>
                <w:color w:val="000000"/>
                <w:rPrChange w:id="21669" w:author="瑋婷 徐" w:date="2025-01-06T15:36:00Z" w16du:dateUtc="2025-01-06T07:36:00Z">
                  <w:rPr>
                    <w:ins w:id="21670" w:author="瑋婷 徐" w:date="2025-01-03T16:50:00Z" w16du:dateUtc="2025-01-03T08:50:00Z"/>
                    <w:rFonts w:ascii="Calibri" w:hAnsi="Calibri" w:cs="Calibri"/>
                    <w:color w:val="000000"/>
                    <w:sz w:val="22"/>
                    <w:szCs w:val="22"/>
                  </w:rPr>
                </w:rPrChange>
              </w:rPr>
              <w:pPrChange w:id="216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72" w:author="瑋婷 徐" w:date="2025-01-03T16:50:00Z" w16du:dateUtc="2025-01-03T08:50:00Z">
              <w:r w:rsidRPr="00C51B34">
                <w:rPr>
                  <w:rFonts w:ascii="Times New Roman" w:eastAsiaTheme="minorEastAsia" w:hAnsi="Times New Roman" w:cs="Times New Roman"/>
                  <w:color w:val="000000"/>
                  <w:rPrChange w:id="21673" w:author="瑋婷 徐" w:date="2025-01-06T15:36:00Z" w16du:dateUtc="2025-01-06T07:36:00Z">
                    <w:rPr>
                      <w:rFonts w:ascii="Calibri" w:hAnsi="Calibri" w:cs="Calibri"/>
                      <w:color w:val="000000"/>
                      <w:sz w:val="22"/>
                      <w:szCs w:val="22"/>
                    </w:rPr>
                  </w:rPrChange>
                </w:rPr>
                <w:t>*</w:t>
              </w:r>
            </w:ins>
          </w:p>
        </w:tc>
        <w:tc>
          <w:tcPr>
            <w:tcW w:w="164" w:type="pct"/>
            <w:noWrap/>
            <w:vAlign w:val="center"/>
            <w:hideMark/>
          </w:tcPr>
          <w:p w14:paraId="5AA4ED9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74" w:author="瑋婷 徐" w:date="2025-01-03T16:50:00Z" w16du:dateUtc="2025-01-03T08:50:00Z"/>
                <w:rFonts w:ascii="Times New Roman" w:eastAsiaTheme="minorEastAsia" w:hAnsi="Times New Roman" w:cs="Times New Roman"/>
                <w:color w:val="000000"/>
                <w:rPrChange w:id="21675" w:author="瑋婷 徐" w:date="2025-01-06T15:36:00Z" w16du:dateUtc="2025-01-06T07:36:00Z">
                  <w:rPr>
                    <w:ins w:id="21676" w:author="瑋婷 徐" w:date="2025-01-03T16:50:00Z" w16du:dateUtc="2025-01-03T08:50:00Z"/>
                    <w:rFonts w:ascii="Calibri" w:hAnsi="Calibri" w:cs="Calibri"/>
                    <w:color w:val="000000"/>
                    <w:sz w:val="22"/>
                    <w:szCs w:val="22"/>
                  </w:rPr>
                </w:rPrChange>
              </w:rPr>
              <w:pPrChange w:id="216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678" w:author="瑋婷 徐" w:date="2025-01-03T16:50:00Z" w16du:dateUtc="2025-01-03T08:50:00Z">
              <w:r w:rsidRPr="00C51B34">
                <w:rPr>
                  <w:rFonts w:ascii="Times New Roman" w:eastAsiaTheme="minorEastAsia" w:hAnsi="Times New Roman" w:cs="Times New Roman"/>
                  <w:color w:val="000000"/>
                  <w:rPrChange w:id="21679" w:author="瑋婷 徐" w:date="2025-01-06T15:36:00Z" w16du:dateUtc="2025-01-06T07:36:00Z">
                    <w:rPr>
                      <w:rFonts w:ascii="Calibri" w:hAnsi="Calibri" w:cs="Calibri"/>
                      <w:color w:val="000000"/>
                      <w:sz w:val="22"/>
                      <w:szCs w:val="22"/>
                    </w:rPr>
                  </w:rPrChange>
                </w:rPr>
                <w:t>*</w:t>
              </w:r>
            </w:ins>
          </w:p>
        </w:tc>
      </w:tr>
      <w:tr w:rsidR="003C19C7" w:rsidRPr="00C51B34" w14:paraId="300A2F0B" w14:textId="77777777" w:rsidTr="003C19C7">
        <w:trPr>
          <w:trHeight w:val="300"/>
          <w:ins w:id="21680"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E3C5A" w14:textId="77777777" w:rsidR="003C19C7" w:rsidRPr="00C51B34" w:rsidRDefault="003C19C7">
            <w:pPr>
              <w:spacing w:line="360" w:lineRule="auto"/>
              <w:jc w:val="both"/>
              <w:rPr>
                <w:ins w:id="21681" w:author="瑋婷 徐" w:date="2025-01-03T16:50:00Z" w16du:dateUtc="2025-01-03T08:50:00Z"/>
                <w:rFonts w:ascii="Times New Roman" w:eastAsiaTheme="minorEastAsia" w:hAnsi="Times New Roman" w:cs="Times New Roman"/>
                <w:b w:val="0"/>
                <w:bCs w:val="0"/>
                <w:color w:val="000000"/>
                <w:rPrChange w:id="21682" w:author="瑋婷 徐" w:date="2025-01-06T15:36:00Z" w16du:dateUtc="2025-01-06T07:36:00Z">
                  <w:rPr>
                    <w:ins w:id="21683" w:author="瑋婷 徐" w:date="2025-01-03T16:50:00Z" w16du:dateUtc="2025-01-03T08:50:00Z"/>
                    <w:rFonts w:ascii="Calibri" w:hAnsi="Calibri" w:cs="Calibri"/>
                    <w:color w:val="000000"/>
                    <w:sz w:val="22"/>
                    <w:szCs w:val="22"/>
                  </w:rPr>
                </w:rPrChange>
              </w:rPr>
              <w:pPrChange w:id="21684" w:author="瑋婷 徐" w:date="2025-01-03T16:55:00Z" w16du:dateUtc="2025-01-03T08:55:00Z">
                <w:pPr/>
              </w:pPrChange>
            </w:pPr>
            <w:proofErr w:type="gramStart"/>
            <w:ins w:id="21685" w:author="瑋婷 徐" w:date="2025-01-03T16:50:00Z" w16du:dateUtc="2025-01-03T08:50:00Z">
              <w:r w:rsidRPr="00C51B34">
                <w:rPr>
                  <w:rFonts w:ascii="Times New Roman" w:eastAsiaTheme="minorEastAsia" w:hAnsi="Times New Roman" w:cs="Times New Roman" w:hint="eastAsia"/>
                  <w:b w:val="0"/>
                  <w:bCs w:val="0"/>
                  <w:color w:val="000000"/>
                  <w:rPrChange w:id="21686" w:author="瑋婷 徐" w:date="2025-01-06T15:36:00Z" w16du:dateUtc="2025-01-06T07:36:00Z">
                    <w:rPr>
                      <w:rFonts w:ascii="Calibri" w:hAnsi="Calibri" w:cs="Calibri" w:hint="eastAsia"/>
                      <w:color w:val="000000"/>
                      <w:sz w:val="22"/>
                      <w:szCs w:val="22"/>
                    </w:rPr>
                  </w:rPrChange>
                </w:rPr>
                <w:t>小啄木</w:t>
              </w:r>
              <w:proofErr w:type="gramEnd"/>
              <w:r w:rsidRPr="00C51B34">
                <w:rPr>
                  <w:rFonts w:ascii="Times New Roman" w:eastAsiaTheme="minorEastAsia" w:hAnsi="Times New Roman" w:cs="Times New Roman"/>
                  <w:b w:val="0"/>
                  <w:bCs w:val="0"/>
                  <w:color w:val="000000"/>
                  <w:rPrChange w:id="21687"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237E4D1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88" w:author="瑋婷 徐" w:date="2025-01-03T16:50:00Z" w16du:dateUtc="2025-01-03T08:50:00Z"/>
                <w:rFonts w:ascii="Times New Roman" w:eastAsiaTheme="minorEastAsia" w:hAnsi="Times New Roman" w:cs="Times New Roman"/>
                <w:i/>
                <w:iCs/>
                <w:color w:val="000000"/>
                <w:rPrChange w:id="21689" w:author="瑋婷 徐" w:date="2025-01-06T15:36:00Z" w16du:dateUtc="2025-01-06T07:36:00Z">
                  <w:rPr>
                    <w:ins w:id="21690" w:author="瑋婷 徐" w:date="2025-01-03T16:50:00Z" w16du:dateUtc="2025-01-03T08:50:00Z"/>
                    <w:rFonts w:ascii="Calibri" w:hAnsi="Calibri" w:cs="Calibri"/>
                    <w:i/>
                    <w:iCs/>
                    <w:color w:val="000000"/>
                    <w:sz w:val="22"/>
                    <w:szCs w:val="22"/>
                  </w:rPr>
                </w:rPrChange>
              </w:rPr>
              <w:pPrChange w:id="216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692" w:author="瑋婷 徐" w:date="2025-01-03T16:50:00Z" w16du:dateUtc="2025-01-03T08:50:00Z">
              <w:r w:rsidRPr="00C51B34">
                <w:rPr>
                  <w:rFonts w:ascii="Times New Roman" w:eastAsiaTheme="minorEastAsia" w:hAnsi="Times New Roman" w:cs="Times New Roman"/>
                  <w:i/>
                  <w:iCs/>
                  <w:color w:val="000000"/>
                  <w:rPrChange w:id="21693" w:author="瑋婷 徐" w:date="2025-01-06T15:36:00Z" w16du:dateUtc="2025-01-06T07:36:00Z">
                    <w:rPr>
                      <w:rFonts w:ascii="Calibri" w:hAnsi="Calibri" w:cs="Calibri"/>
                      <w:i/>
                      <w:iCs/>
                      <w:color w:val="000000"/>
                      <w:sz w:val="22"/>
                      <w:szCs w:val="22"/>
                    </w:rPr>
                  </w:rPrChange>
                </w:rPr>
                <w:t>Yungipicus canicapillus</w:t>
              </w:r>
            </w:ins>
          </w:p>
        </w:tc>
        <w:tc>
          <w:tcPr>
            <w:tcW w:w="162" w:type="pct"/>
            <w:noWrap/>
            <w:vAlign w:val="center"/>
            <w:hideMark/>
          </w:tcPr>
          <w:p w14:paraId="3F606A0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94" w:author="瑋婷 徐" w:date="2025-01-03T16:50:00Z" w16du:dateUtc="2025-01-03T08:50:00Z"/>
                <w:rFonts w:ascii="Times New Roman" w:eastAsiaTheme="minorEastAsia" w:hAnsi="Times New Roman" w:cs="Times New Roman"/>
                <w:i/>
                <w:iCs/>
                <w:color w:val="000000"/>
                <w:rPrChange w:id="21695" w:author="瑋婷 徐" w:date="2025-01-06T15:36:00Z" w16du:dateUtc="2025-01-06T07:36:00Z">
                  <w:rPr>
                    <w:ins w:id="21696" w:author="瑋婷 徐" w:date="2025-01-03T16:50:00Z" w16du:dateUtc="2025-01-03T08:50:00Z"/>
                    <w:rFonts w:ascii="Calibri" w:hAnsi="Calibri" w:cs="Calibri"/>
                    <w:i/>
                    <w:iCs/>
                    <w:color w:val="000000"/>
                    <w:sz w:val="22"/>
                    <w:szCs w:val="22"/>
                  </w:rPr>
                </w:rPrChange>
              </w:rPr>
              <w:pPrChange w:id="216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D1A13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98" w:author="瑋婷 徐" w:date="2025-01-03T16:50:00Z" w16du:dateUtc="2025-01-03T08:50:00Z"/>
                <w:rFonts w:ascii="Times New Roman" w:eastAsiaTheme="minorEastAsia" w:hAnsi="Times New Roman" w:cs="Times New Roman"/>
                <w:rPrChange w:id="21699" w:author="瑋婷 徐" w:date="2025-01-06T15:36:00Z" w16du:dateUtc="2025-01-06T07:36:00Z">
                  <w:rPr>
                    <w:ins w:id="21700" w:author="瑋婷 徐" w:date="2025-01-03T16:50:00Z" w16du:dateUtc="2025-01-03T08:50:00Z"/>
                    <w:rFonts w:ascii="Times New Roman" w:eastAsia="Times New Roman" w:hAnsi="Times New Roman" w:cs="Times New Roman"/>
                    <w:sz w:val="20"/>
                    <w:szCs w:val="20"/>
                  </w:rPr>
                </w:rPrChange>
              </w:rPr>
              <w:pPrChange w:id="217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224D5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02" w:author="瑋婷 徐" w:date="2025-01-03T16:50:00Z" w16du:dateUtc="2025-01-03T08:50:00Z"/>
                <w:rFonts w:ascii="Times New Roman" w:eastAsiaTheme="minorEastAsia" w:hAnsi="Times New Roman" w:cs="Times New Roman"/>
                <w:color w:val="000000"/>
                <w:rPrChange w:id="21703" w:author="瑋婷 徐" w:date="2025-01-06T15:36:00Z" w16du:dateUtc="2025-01-06T07:36:00Z">
                  <w:rPr>
                    <w:ins w:id="21704" w:author="瑋婷 徐" w:date="2025-01-03T16:50:00Z" w16du:dateUtc="2025-01-03T08:50:00Z"/>
                    <w:rFonts w:ascii="Calibri" w:hAnsi="Calibri" w:cs="Calibri"/>
                    <w:color w:val="000000"/>
                    <w:sz w:val="22"/>
                    <w:szCs w:val="22"/>
                  </w:rPr>
                </w:rPrChange>
              </w:rPr>
              <w:pPrChange w:id="217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706" w:author="瑋婷 徐" w:date="2025-01-03T16:50:00Z" w16du:dateUtc="2025-01-03T08:50:00Z">
              <w:r w:rsidRPr="00C51B34">
                <w:rPr>
                  <w:rFonts w:ascii="Times New Roman" w:eastAsiaTheme="minorEastAsia" w:hAnsi="Times New Roman" w:cs="Times New Roman"/>
                  <w:color w:val="000000"/>
                  <w:rPrChange w:id="2170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FFDC96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08" w:author="瑋婷 徐" w:date="2025-01-03T16:50:00Z" w16du:dateUtc="2025-01-03T08:50:00Z"/>
                <w:rFonts w:ascii="Times New Roman" w:eastAsiaTheme="minorEastAsia" w:hAnsi="Times New Roman" w:cs="Times New Roman"/>
                <w:color w:val="000000"/>
                <w:rPrChange w:id="21709" w:author="瑋婷 徐" w:date="2025-01-06T15:36:00Z" w16du:dateUtc="2025-01-06T07:36:00Z">
                  <w:rPr>
                    <w:ins w:id="21710" w:author="瑋婷 徐" w:date="2025-01-03T16:50:00Z" w16du:dateUtc="2025-01-03T08:50:00Z"/>
                    <w:rFonts w:ascii="Calibri" w:hAnsi="Calibri" w:cs="Calibri"/>
                    <w:color w:val="000000"/>
                    <w:sz w:val="22"/>
                    <w:szCs w:val="22"/>
                  </w:rPr>
                </w:rPrChange>
              </w:rPr>
              <w:pPrChange w:id="217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624B3E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12" w:author="瑋婷 徐" w:date="2025-01-03T16:50:00Z" w16du:dateUtc="2025-01-03T08:50:00Z"/>
                <w:rFonts w:ascii="Times New Roman" w:eastAsiaTheme="minorEastAsia" w:hAnsi="Times New Roman" w:cs="Times New Roman"/>
                <w:rPrChange w:id="21713" w:author="瑋婷 徐" w:date="2025-01-06T15:36:00Z" w16du:dateUtc="2025-01-06T07:36:00Z">
                  <w:rPr>
                    <w:ins w:id="21714" w:author="瑋婷 徐" w:date="2025-01-03T16:50:00Z" w16du:dateUtc="2025-01-03T08:50:00Z"/>
                    <w:rFonts w:ascii="Times New Roman" w:eastAsia="Times New Roman" w:hAnsi="Times New Roman" w:cs="Times New Roman"/>
                    <w:sz w:val="20"/>
                    <w:szCs w:val="20"/>
                  </w:rPr>
                </w:rPrChange>
              </w:rPr>
              <w:pPrChange w:id="217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17BC2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16" w:author="瑋婷 徐" w:date="2025-01-03T16:50:00Z" w16du:dateUtc="2025-01-03T08:50:00Z"/>
                <w:rFonts w:ascii="Times New Roman" w:eastAsiaTheme="minorEastAsia" w:hAnsi="Times New Roman" w:cs="Times New Roman"/>
                <w:rPrChange w:id="21717" w:author="瑋婷 徐" w:date="2025-01-06T15:36:00Z" w16du:dateUtc="2025-01-06T07:36:00Z">
                  <w:rPr>
                    <w:ins w:id="21718" w:author="瑋婷 徐" w:date="2025-01-03T16:50:00Z" w16du:dateUtc="2025-01-03T08:50:00Z"/>
                    <w:rFonts w:ascii="Times New Roman" w:eastAsia="Times New Roman" w:hAnsi="Times New Roman" w:cs="Times New Roman"/>
                    <w:sz w:val="20"/>
                    <w:szCs w:val="20"/>
                  </w:rPr>
                </w:rPrChange>
              </w:rPr>
              <w:pPrChange w:id="217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E9A065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20" w:author="瑋婷 徐" w:date="2025-01-03T16:50:00Z" w16du:dateUtc="2025-01-03T08:50:00Z"/>
                <w:rFonts w:ascii="Times New Roman" w:eastAsiaTheme="minorEastAsia" w:hAnsi="Times New Roman" w:cs="Times New Roman"/>
                <w:rPrChange w:id="21721" w:author="瑋婷 徐" w:date="2025-01-06T15:36:00Z" w16du:dateUtc="2025-01-06T07:36:00Z">
                  <w:rPr>
                    <w:ins w:id="21722" w:author="瑋婷 徐" w:date="2025-01-03T16:50:00Z" w16du:dateUtc="2025-01-03T08:50:00Z"/>
                    <w:rFonts w:ascii="Times New Roman" w:eastAsia="Times New Roman" w:hAnsi="Times New Roman" w:cs="Times New Roman"/>
                    <w:sz w:val="20"/>
                    <w:szCs w:val="20"/>
                  </w:rPr>
                </w:rPrChange>
              </w:rPr>
              <w:pPrChange w:id="217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5F1760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24" w:author="瑋婷 徐" w:date="2025-01-03T16:50:00Z" w16du:dateUtc="2025-01-03T08:50:00Z"/>
                <w:rFonts w:ascii="Times New Roman" w:eastAsiaTheme="minorEastAsia" w:hAnsi="Times New Roman" w:cs="Times New Roman"/>
                <w:rPrChange w:id="21725" w:author="瑋婷 徐" w:date="2025-01-06T15:36:00Z" w16du:dateUtc="2025-01-06T07:36:00Z">
                  <w:rPr>
                    <w:ins w:id="21726" w:author="瑋婷 徐" w:date="2025-01-03T16:50:00Z" w16du:dateUtc="2025-01-03T08:50:00Z"/>
                    <w:rFonts w:ascii="Times New Roman" w:eastAsia="Times New Roman" w:hAnsi="Times New Roman" w:cs="Times New Roman"/>
                    <w:sz w:val="20"/>
                    <w:szCs w:val="20"/>
                  </w:rPr>
                </w:rPrChange>
              </w:rPr>
              <w:pPrChange w:id="217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B4A606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28" w:author="瑋婷 徐" w:date="2025-01-03T16:50:00Z" w16du:dateUtc="2025-01-03T08:50:00Z"/>
                <w:rFonts w:ascii="Times New Roman" w:eastAsiaTheme="minorEastAsia" w:hAnsi="Times New Roman" w:cs="Times New Roman"/>
                <w:rPrChange w:id="21729" w:author="瑋婷 徐" w:date="2025-01-06T15:36:00Z" w16du:dateUtc="2025-01-06T07:36:00Z">
                  <w:rPr>
                    <w:ins w:id="21730" w:author="瑋婷 徐" w:date="2025-01-03T16:50:00Z" w16du:dateUtc="2025-01-03T08:50:00Z"/>
                    <w:rFonts w:ascii="Times New Roman" w:eastAsia="Times New Roman" w:hAnsi="Times New Roman" w:cs="Times New Roman"/>
                    <w:sz w:val="20"/>
                    <w:szCs w:val="20"/>
                  </w:rPr>
                </w:rPrChange>
              </w:rPr>
              <w:pPrChange w:id="217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60680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32" w:author="瑋婷 徐" w:date="2025-01-03T16:50:00Z" w16du:dateUtc="2025-01-03T08:50:00Z"/>
                <w:rFonts w:ascii="Times New Roman" w:eastAsiaTheme="minorEastAsia" w:hAnsi="Times New Roman" w:cs="Times New Roman"/>
                <w:rPrChange w:id="21733" w:author="瑋婷 徐" w:date="2025-01-06T15:36:00Z" w16du:dateUtc="2025-01-06T07:36:00Z">
                  <w:rPr>
                    <w:ins w:id="21734" w:author="瑋婷 徐" w:date="2025-01-03T16:50:00Z" w16du:dateUtc="2025-01-03T08:50:00Z"/>
                    <w:rFonts w:ascii="Times New Roman" w:eastAsia="Times New Roman" w:hAnsi="Times New Roman" w:cs="Times New Roman"/>
                    <w:sz w:val="20"/>
                    <w:szCs w:val="20"/>
                  </w:rPr>
                </w:rPrChange>
              </w:rPr>
              <w:pPrChange w:id="217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83482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36" w:author="瑋婷 徐" w:date="2025-01-03T16:50:00Z" w16du:dateUtc="2025-01-03T08:50:00Z"/>
                <w:rFonts w:ascii="Times New Roman" w:eastAsiaTheme="minorEastAsia" w:hAnsi="Times New Roman" w:cs="Times New Roman"/>
                <w:color w:val="000000"/>
                <w:rPrChange w:id="21737" w:author="瑋婷 徐" w:date="2025-01-06T15:36:00Z" w16du:dateUtc="2025-01-06T07:36:00Z">
                  <w:rPr>
                    <w:ins w:id="21738" w:author="瑋婷 徐" w:date="2025-01-03T16:50:00Z" w16du:dateUtc="2025-01-03T08:50:00Z"/>
                    <w:rFonts w:ascii="Calibri" w:hAnsi="Calibri" w:cs="Calibri"/>
                    <w:color w:val="000000"/>
                    <w:sz w:val="22"/>
                    <w:szCs w:val="22"/>
                  </w:rPr>
                </w:rPrChange>
              </w:rPr>
              <w:pPrChange w:id="217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740" w:author="瑋婷 徐" w:date="2025-01-03T16:50:00Z" w16du:dateUtc="2025-01-03T08:50:00Z">
              <w:r w:rsidRPr="00C51B34">
                <w:rPr>
                  <w:rFonts w:ascii="Times New Roman" w:eastAsiaTheme="minorEastAsia" w:hAnsi="Times New Roman" w:cs="Times New Roman"/>
                  <w:color w:val="000000"/>
                  <w:rPrChange w:id="2174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774E7A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42" w:author="瑋婷 徐" w:date="2025-01-03T16:50:00Z" w16du:dateUtc="2025-01-03T08:50:00Z"/>
                <w:rFonts w:ascii="Times New Roman" w:eastAsiaTheme="minorEastAsia" w:hAnsi="Times New Roman" w:cs="Times New Roman"/>
                <w:color w:val="000000"/>
                <w:rPrChange w:id="21743" w:author="瑋婷 徐" w:date="2025-01-06T15:36:00Z" w16du:dateUtc="2025-01-06T07:36:00Z">
                  <w:rPr>
                    <w:ins w:id="21744" w:author="瑋婷 徐" w:date="2025-01-03T16:50:00Z" w16du:dateUtc="2025-01-03T08:50:00Z"/>
                    <w:rFonts w:ascii="Calibri" w:hAnsi="Calibri" w:cs="Calibri"/>
                    <w:color w:val="000000"/>
                    <w:sz w:val="22"/>
                    <w:szCs w:val="22"/>
                  </w:rPr>
                </w:rPrChange>
              </w:rPr>
              <w:pPrChange w:id="217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E89EF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46" w:author="瑋婷 徐" w:date="2025-01-03T16:50:00Z" w16du:dateUtc="2025-01-03T08:50:00Z"/>
                <w:rFonts w:ascii="Times New Roman" w:eastAsiaTheme="minorEastAsia" w:hAnsi="Times New Roman" w:cs="Times New Roman"/>
                <w:color w:val="000000"/>
                <w:rPrChange w:id="21747" w:author="瑋婷 徐" w:date="2025-01-06T15:36:00Z" w16du:dateUtc="2025-01-06T07:36:00Z">
                  <w:rPr>
                    <w:ins w:id="21748" w:author="瑋婷 徐" w:date="2025-01-03T16:50:00Z" w16du:dateUtc="2025-01-03T08:50:00Z"/>
                    <w:rFonts w:ascii="Calibri" w:hAnsi="Calibri" w:cs="Calibri"/>
                    <w:color w:val="000000"/>
                    <w:sz w:val="22"/>
                    <w:szCs w:val="22"/>
                  </w:rPr>
                </w:rPrChange>
              </w:rPr>
              <w:pPrChange w:id="217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750" w:author="瑋婷 徐" w:date="2025-01-03T16:50:00Z" w16du:dateUtc="2025-01-03T08:50:00Z">
              <w:r w:rsidRPr="00C51B34">
                <w:rPr>
                  <w:rFonts w:ascii="Times New Roman" w:eastAsiaTheme="minorEastAsia" w:hAnsi="Times New Roman" w:cs="Times New Roman"/>
                  <w:color w:val="000000"/>
                  <w:rPrChange w:id="2175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926DEF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52" w:author="瑋婷 徐" w:date="2025-01-03T16:50:00Z" w16du:dateUtc="2025-01-03T08:50:00Z"/>
                <w:rFonts w:ascii="Times New Roman" w:eastAsiaTheme="minorEastAsia" w:hAnsi="Times New Roman" w:cs="Times New Roman"/>
                <w:color w:val="000000"/>
                <w:rPrChange w:id="21753" w:author="瑋婷 徐" w:date="2025-01-06T15:36:00Z" w16du:dateUtc="2025-01-06T07:36:00Z">
                  <w:rPr>
                    <w:ins w:id="21754" w:author="瑋婷 徐" w:date="2025-01-03T16:50:00Z" w16du:dateUtc="2025-01-03T08:50:00Z"/>
                    <w:rFonts w:ascii="Calibri" w:hAnsi="Calibri" w:cs="Calibri"/>
                    <w:color w:val="000000"/>
                    <w:sz w:val="22"/>
                    <w:szCs w:val="22"/>
                  </w:rPr>
                </w:rPrChange>
              </w:rPr>
              <w:pPrChange w:id="217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343976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56" w:author="瑋婷 徐" w:date="2025-01-03T16:50:00Z" w16du:dateUtc="2025-01-03T08:50:00Z"/>
                <w:rFonts w:ascii="Times New Roman" w:eastAsiaTheme="minorEastAsia" w:hAnsi="Times New Roman" w:cs="Times New Roman"/>
                <w:rPrChange w:id="21757" w:author="瑋婷 徐" w:date="2025-01-06T15:36:00Z" w16du:dateUtc="2025-01-06T07:36:00Z">
                  <w:rPr>
                    <w:ins w:id="21758" w:author="瑋婷 徐" w:date="2025-01-03T16:50:00Z" w16du:dateUtc="2025-01-03T08:50:00Z"/>
                    <w:rFonts w:ascii="Times New Roman" w:eastAsia="Times New Roman" w:hAnsi="Times New Roman" w:cs="Times New Roman"/>
                    <w:sz w:val="20"/>
                    <w:szCs w:val="20"/>
                  </w:rPr>
                </w:rPrChange>
              </w:rPr>
              <w:pPrChange w:id="217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13E15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60" w:author="瑋婷 徐" w:date="2025-01-03T16:50:00Z" w16du:dateUtc="2025-01-03T08:50:00Z"/>
                <w:rFonts w:ascii="Times New Roman" w:eastAsiaTheme="minorEastAsia" w:hAnsi="Times New Roman" w:cs="Times New Roman"/>
                <w:rPrChange w:id="21761" w:author="瑋婷 徐" w:date="2025-01-06T15:36:00Z" w16du:dateUtc="2025-01-06T07:36:00Z">
                  <w:rPr>
                    <w:ins w:id="21762" w:author="瑋婷 徐" w:date="2025-01-03T16:50:00Z" w16du:dateUtc="2025-01-03T08:50:00Z"/>
                    <w:rFonts w:ascii="Times New Roman" w:eastAsia="Times New Roman" w:hAnsi="Times New Roman" w:cs="Times New Roman"/>
                    <w:sz w:val="20"/>
                    <w:szCs w:val="20"/>
                  </w:rPr>
                </w:rPrChange>
              </w:rPr>
              <w:pPrChange w:id="217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B8DD2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64" w:author="瑋婷 徐" w:date="2025-01-03T16:50:00Z" w16du:dateUtc="2025-01-03T08:50:00Z"/>
                <w:rFonts w:ascii="Times New Roman" w:eastAsiaTheme="minorEastAsia" w:hAnsi="Times New Roman" w:cs="Times New Roman"/>
                <w:color w:val="000000"/>
                <w:rPrChange w:id="21765" w:author="瑋婷 徐" w:date="2025-01-06T15:36:00Z" w16du:dateUtc="2025-01-06T07:36:00Z">
                  <w:rPr>
                    <w:ins w:id="21766" w:author="瑋婷 徐" w:date="2025-01-03T16:50:00Z" w16du:dateUtc="2025-01-03T08:50:00Z"/>
                    <w:rFonts w:ascii="Calibri" w:hAnsi="Calibri" w:cs="Calibri"/>
                    <w:color w:val="000000"/>
                    <w:sz w:val="22"/>
                    <w:szCs w:val="22"/>
                  </w:rPr>
                </w:rPrChange>
              </w:rPr>
              <w:pPrChange w:id="217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768" w:author="瑋婷 徐" w:date="2025-01-03T16:50:00Z" w16du:dateUtc="2025-01-03T08:50:00Z">
              <w:r w:rsidRPr="00C51B34">
                <w:rPr>
                  <w:rFonts w:ascii="Times New Roman" w:eastAsiaTheme="minorEastAsia" w:hAnsi="Times New Roman" w:cs="Times New Roman"/>
                  <w:color w:val="000000"/>
                  <w:rPrChange w:id="2176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B08755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70" w:author="瑋婷 徐" w:date="2025-01-03T16:50:00Z" w16du:dateUtc="2025-01-03T08:50:00Z"/>
                <w:rFonts w:ascii="Times New Roman" w:eastAsiaTheme="minorEastAsia" w:hAnsi="Times New Roman" w:cs="Times New Roman"/>
                <w:color w:val="000000"/>
                <w:rPrChange w:id="21771" w:author="瑋婷 徐" w:date="2025-01-06T15:36:00Z" w16du:dateUtc="2025-01-06T07:36:00Z">
                  <w:rPr>
                    <w:ins w:id="21772" w:author="瑋婷 徐" w:date="2025-01-03T16:50:00Z" w16du:dateUtc="2025-01-03T08:50:00Z"/>
                    <w:rFonts w:ascii="Calibri" w:hAnsi="Calibri" w:cs="Calibri"/>
                    <w:color w:val="000000"/>
                    <w:sz w:val="22"/>
                    <w:szCs w:val="22"/>
                  </w:rPr>
                </w:rPrChange>
              </w:rPr>
              <w:pPrChange w:id="217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8A341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74" w:author="瑋婷 徐" w:date="2025-01-03T16:50:00Z" w16du:dateUtc="2025-01-03T08:50:00Z"/>
                <w:rFonts w:ascii="Times New Roman" w:eastAsiaTheme="minorEastAsia" w:hAnsi="Times New Roman" w:cs="Times New Roman"/>
                <w:color w:val="000000"/>
                <w:rPrChange w:id="21775" w:author="瑋婷 徐" w:date="2025-01-06T15:36:00Z" w16du:dateUtc="2025-01-06T07:36:00Z">
                  <w:rPr>
                    <w:ins w:id="21776" w:author="瑋婷 徐" w:date="2025-01-03T16:50:00Z" w16du:dateUtc="2025-01-03T08:50:00Z"/>
                    <w:rFonts w:ascii="Calibri" w:hAnsi="Calibri" w:cs="Calibri"/>
                    <w:color w:val="000000"/>
                    <w:sz w:val="22"/>
                    <w:szCs w:val="22"/>
                  </w:rPr>
                </w:rPrChange>
              </w:rPr>
              <w:pPrChange w:id="217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778" w:author="瑋婷 徐" w:date="2025-01-03T16:50:00Z" w16du:dateUtc="2025-01-03T08:50:00Z">
              <w:r w:rsidRPr="00C51B34">
                <w:rPr>
                  <w:rFonts w:ascii="Times New Roman" w:eastAsiaTheme="minorEastAsia" w:hAnsi="Times New Roman" w:cs="Times New Roman"/>
                  <w:color w:val="000000"/>
                  <w:rPrChange w:id="2177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6FE2E8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80" w:author="瑋婷 徐" w:date="2025-01-03T16:50:00Z" w16du:dateUtc="2025-01-03T08:50:00Z"/>
                <w:rFonts w:ascii="Times New Roman" w:eastAsiaTheme="minorEastAsia" w:hAnsi="Times New Roman" w:cs="Times New Roman"/>
                <w:color w:val="000000"/>
                <w:rPrChange w:id="21781" w:author="瑋婷 徐" w:date="2025-01-06T15:36:00Z" w16du:dateUtc="2025-01-06T07:36:00Z">
                  <w:rPr>
                    <w:ins w:id="21782" w:author="瑋婷 徐" w:date="2025-01-03T16:50:00Z" w16du:dateUtc="2025-01-03T08:50:00Z"/>
                    <w:rFonts w:ascii="Calibri" w:hAnsi="Calibri" w:cs="Calibri"/>
                    <w:color w:val="000000"/>
                    <w:sz w:val="22"/>
                    <w:szCs w:val="22"/>
                  </w:rPr>
                </w:rPrChange>
              </w:rPr>
              <w:pPrChange w:id="217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604AC8E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84" w:author="瑋婷 徐" w:date="2025-01-03T16:50:00Z" w16du:dateUtc="2025-01-03T08:50:00Z"/>
                <w:rFonts w:ascii="Times New Roman" w:eastAsiaTheme="minorEastAsia" w:hAnsi="Times New Roman" w:cs="Times New Roman"/>
                <w:rPrChange w:id="21785" w:author="瑋婷 徐" w:date="2025-01-06T15:36:00Z" w16du:dateUtc="2025-01-06T07:36:00Z">
                  <w:rPr>
                    <w:ins w:id="21786" w:author="瑋婷 徐" w:date="2025-01-03T16:50:00Z" w16du:dateUtc="2025-01-03T08:50:00Z"/>
                    <w:rFonts w:ascii="Times New Roman" w:eastAsia="Times New Roman" w:hAnsi="Times New Roman" w:cs="Times New Roman"/>
                    <w:sz w:val="20"/>
                    <w:szCs w:val="20"/>
                  </w:rPr>
                </w:rPrChange>
              </w:rPr>
              <w:pPrChange w:id="217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0ED57E71" w14:textId="77777777" w:rsidTr="003C19C7">
        <w:trPr>
          <w:cnfStyle w:val="000000100000" w:firstRow="0" w:lastRow="0" w:firstColumn="0" w:lastColumn="0" w:oddVBand="0" w:evenVBand="0" w:oddHBand="1" w:evenHBand="0" w:firstRowFirstColumn="0" w:firstRowLastColumn="0" w:lastRowFirstColumn="0" w:lastRowLastColumn="0"/>
          <w:trHeight w:val="300"/>
          <w:ins w:id="2178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1BB8CC5" w14:textId="77777777" w:rsidR="003C19C7" w:rsidRPr="00C51B34" w:rsidRDefault="003C19C7">
            <w:pPr>
              <w:spacing w:line="360" w:lineRule="auto"/>
              <w:jc w:val="both"/>
              <w:rPr>
                <w:ins w:id="21789" w:author="瑋婷 徐" w:date="2025-01-03T16:50:00Z" w16du:dateUtc="2025-01-03T08:50:00Z"/>
                <w:rFonts w:ascii="Times New Roman" w:eastAsiaTheme="minorEastAsia" w:hAnsi="Times New Roman" w:cs="Times New Roman"/>
                <w:b w:val="0"/>
                <w:bCs w:val="0"/>
                <w:color w:val="000000"/>
                <w:rPrChange w:id="21790" w:author="瑋婷 徐" w:date="2025-01-06T15:36:00Z" w16du:dateUtc="2025-01-06T07:36:00Z">
                  <w:rPr>
                    <w:ins w:id="21791" w:author="瑋婷 徐" w:date="2025-01-03T16:50:00Z" w16du:dateUtc="2025-01-03T08:50:00Z"/>
                    <w:rFonts w:ascii="Calibri" w:hAnsi="Calibri" w:cs="Calibri"/>
                    <w:color w:val="000000"/>
                    <w:sz w:val="22"/>
                    <w:szCs w:val="22"/>
                  </w:rPr>
                </w:rPrChange>
              </w:rPr>
              <w:pPrChange w:id="21792" w:author="瑋婷 徐" w:date="2025-01-03T16:55:00Z" w16du:dateUtc="2025-01-03T08:55:00Z">
                <w:pPr/>
              </w:pPrChange>
            </w:pPr>
            <w:ins w:id="21793" w:author="瑋婷 徐" w:date="2025-01-03T16:50:00Z" w16du:dateUtc="2025-01-03T08:50:00Z">
              <w:r w:rsidRPr="00C51B34">
                <w:rPr>
                  <w:rFonts w:ascii="Times New Roman" w:eastAsiaTheme="minorEastAsia" w:hAnsi="Times New Roman" w:cs="Times New Roman" w:hint="eastAsia"/>
                  <w:b w:val="0"/>
                  <w:bCs w:val="0"/>
                  <w:color w:val="000000"/>
                  <w:rPrChange w:id="21794" w:author="瑋婷 徐" w:date="2025-01-06T15:36:00Z" w16du:dateUtc="2025-01-06T07:36:00Z">
                    <w:rPr>
                      <w:rFonts w:ascii="Calibri" w:hAnsi="Calibri" w:cs="Calibri" w:hint="eastAsia"/>
                      <w:color w:val="000000"/>
                      <w:sz w:val="22"/>
                      <w:szCs w:val="22"/>
                    </w:rPr>
                  </w:rPrChange>
                </w:rPr>
                <w:t>大</w:t>
              </w:r>
              <w:proofErr w:type="gramStart"/>
              <w:r w:rsidRPr="00C51B34">
                <w:rPr>
                  <w:rFonts w:ascii="Times New Roman" w:eastAsiaTheme="minorEastAsia" w:hAnsi="Times New Roman" w:cs="Times New Roman" w:hint="eastAsia"/>
                  <w:b w:val="0"/>
                  <w:bCs w:val="0"/>
                  <w:color w:val="000000"/>
                  <w:rPrChange w:id="21795" w:author="瑋婷 徐" w:date="2025-01-06T15:36:00Z" w16du:dateUtc="2025-01-06T07:36:00Z">
                    <w:rPr>
                      <w:rFonts w:ascii="Calibri" w:hAnsi="Calibri" w:cs="Calibri" w:hint="eastAsia"/>
                      <w:color w:val="000000"/>
                      <w:sz w:val="22"/>
                      <w:szCs w:val="22"/>
                    </w:rPr>
                  </w:rPrChange>
                </w:rPr>
                <w:t>赤啄木</w:t>
              </w:r>
              <w:proofErr w:type="gramEnd"/>
              <w:r w:rsidRPr="00C51B34">
                <w:rPr>
                  <w:rFonts w:ascii="Times New Roman" w:eastAsiaTheme="minorEastAsia" w:hAnsi="Times New Roman" w:cs="Times New Roman"/>
                  <w:b w:val="0"/>
                  <w:bCs w:val="0"/>
                  <w:color w:val="000000"/>
                  <w:rPrChange w:id="21796"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1797"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1798" w:author="瑋婷 徐" w:date="2025-01-06T15:36:00Z" w16du:dateUtc="2025-01-06T07:36:00Z">
                    <w:rPr>
                      <w:rFonts w:ascii="Calibri" w:hAnsi="Calibri" w:cs="Calibri"/>
                      <w:color w:val="000000"/>
                      <w:sz w:val="22"/>
                      <w:szCs w:val="22"/>
                    </w:rPr>
                  </w:rPrChange>
                </w:rPr>
                <w:t xml:space="preserve"> II</w:t>
              </w:r>
            </w:ins>
          </w:p>
        </w:tc>
        <w:tc>
          <w:tcPr>
            <w:tcW w:w="904" w:type="pct"/>
            <w:vAlign w:val="center"/>
            <w:hideMark/>
          </w:tcPr>
          <w:p w14:paraId="631417E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99" w:author="瑋婷 徐" w:date="2025-01-03T16:50:00Z" w16du:dateUtc="2025-01-03T08:50:00Z"/>
                <w:rFonts w:ascii="Times New Roman" w:eastAsiaTheme="minorEastAsia" w:hAnsi="Times New Roman" w:cs="Times New Roman"/>
                <w:i/>
                <w:iCs/>
                <w:color w:val="000000"/>
                <w:rPrChange w:id="21800" w:author="瑋婷 徐" w:date="2025-01-06T15:36:00Z" w16du:dateUtc="2025-01-06T07:36:00Z">
                  <w:rPr>
                    <w:ins w:id="21801" w:author="瑋婷 徐" w:date="2025-01-03T16:50:00Z" w16du:dateUtc="2025-01-03T08:50:00Z"/>
                    <w:rFonts w:ascii="Calibri" w:hAnsi="Calibri" w:cs="Calibri"/>
                    <w:i/>
                    <w:iCs/>
                    <w:color w:val="000000"/>
                    <w:sz w:val="22"/>
                    <w:szCs w:val="22"/>
                  </w:rPr>
                </w:rPrChange>
              </w:rPr>
              <w:pPrChange w:id="218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803" w:author="瑋婷 徐" w:date="2025-01-03T16:50:00Z" w16du:dateUtc="2025-01-03T08:50:00Z">
              <w:r w:rsidRPr="00C51B34">
                <w:rPr>
                  <w:rFonts w:ascii="Times New Roman" w:eastAsiaTheme="minorEastAsia" w:hAnsi="Times New Roman" w:cs="Times New Roman"/>
                  <w:i/>
                  <w:iCs/>
                  <w:color w:val="000000"/>
                  <w:rPrChange w:id="21804" w:author="瑋婷 徐" w:date="2025-01-06T15:36:00Z" w16du:dateUtc="2025-01-06T07:36:00Z">
                    <w:rPr>
                      <w:rFonts w:ascii="Calibri" w:hAnsi="Calibri" w:cs="Calibri"/>
                      <w:i/>
                      <w:iCs/>
                      <w:color w:val="000000"/>
                      <w:sz w:val="22"/>
                      <w:szCs w:val="22"/>
                    </w:rPr>
                  </w:rPrChange>
                </w:rPr>
                <w:t>Dendrocopos leucotos</w:t>
              </w:r>
            </w:ins>
          </w:p>
        </w:tc>
        <w:tc>
          <w:tcPr>
            <w:tcW w:w="162" w:type="pct"/>
            <w:noWrap/>
            <w:vAlign w:val="center"/>
            <w:hideMark/>
          </w:tcPr>
          <w:p w14:paraId="14E553C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05" w:author="瑋婷 徐" w:date="2025-01-03T16:50:00Z" w16du:dateUtc="2025-01-03T08:50:00Z"/>
                <w:rFonts w:ascii="Times New Roman" w:eastAsiaTheme="minorEastAsia" w:hAnsi="Times New Roman" w:cs="Times New Roman"/>
                <w:i/>
                <w:iCs/>
                <w:color w:val="000000"/>
                <w:rPrChange w:id="21806" w:author="瑋婷 徐" w:date="2025-01-06T15:36:00Z" w16du:dateUtc="2025-01-06T07:36:00Z">
                  <w:rPr>
                    <w:ins w:id="21807" w:author="瑋婷 徐" w:date="2025-01-03T16:50:00Z" w16du:dateUtc="2025-01-03T08:50:00Z"/>
                    <w:rFonts w:ascii="Calibri" w:hAnsi="Calibri" w:cs="Calibri"/>
                    <w:i/>
                    <w:iCs/>
                    <w:color w:val="000000"/>
                    <w:sz w:val="22"/>
                    <w:szCs w:val="22"/>
                  </w:rPr>
                </w:rPrChange>
              </w:rPr>
              <w:pPrChange w:id="218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CAE95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09" w:author="瑋婷 徐" w:date="2025-01-03T16:50:00Z" w16du:dateUtc="2025-01-03T08:50:00Z"/>
                <w:rFonts w:ascii="Times New Roman" w:eastAsiaTheme="minorEastAsia" w:hAnsi="Times New Roman" w:cs="Times New Roman"/>
                <w:rPrChange w:id="21810" w:author="瑋婷 徐" w:date="2025-01-06T15:36:00Z" w16du:dateUtc="2025-01-06T07:36:00Z">
                  <w:rPr>
                    <w:ins w:id="21811" w:author="瑋婷 徐" w:date="2025-01-03T16:50:00Z" w16du:dateUtc="2025-01-03T08:50:00Z"/>
                    <w:rFonts w:ascii="Times New Roman" w:eastAsia="Times New Roman" w:hAnsi="Times New Roman" w:cs="Times New Roman"/>
                    <w:sz w:val="20"/>
                    <w:szCs w:val="20"/>
                  </w:rPr>
                </w:rPrChange>
              </w:rPr>
              <w:pPrChange w:id="218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67248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13" w:author="瑋婷 徐" w:date="2025-01-03T16:50:00Z" w16du:dateUtc="2025-01-03T08:50:00Z"/>
                <w:rFonts w:ascii="Times New Roman" w:eastAsiaTheme="minorEastAsia" w:hAnsi="Times New Roman" w:cs="Times New Roman"/>
                <w:rPrChange w:id="21814" w:author="瑋婷 徐" w:date="2025-01-06T15:36:00Z" w16du:dateUtc="2025-01-06T07:36:00Z">
                  <w:rPr>
                    <w:ins w:id="21815" w:author="瑋婷 徐" w:date="2025-01-03T16:50:00Z" w16du:dateUtc="2025-01-03T08:50:00Z"/>
                    <w:rFonts w:ascii="Times New Roman" w:eastAsia="Times New Roman" w:hAnsi="Times New Roman" w:cs="Times New Roman"/>
                    <w:sz w:val="20"/>
                    <w:szCs w:val="20"/>
                  </w:rPr>
                </w:rPrChange>
              </w:rPr>
              <w:pPrChange w:id="218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F0E1B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17" w:author="瑋婷 徐" w:date="2025-01-03T16:50:00Z" w16du:dateUtc="2025-01-03T08:50:00Z"/>
                <w:rFonts w:ascii="Times New Roman" w:eastAsiaTheme="minorEastAsia" w:hAnsi="Times New Roman" w:cs="Times New Roman"/>
                <w:rPrChange w:id="21818" w:author="瑋婷 徐" w:date="2025-01-06T15:36:00Z" w16du:dateUtc="2025-01-06T07:36:00Z">
                  <w:rPr>
                    <w:ins w:id="21819" w:author="瑋婷 徐" w:date="2025-01-03T16:50:00Z" w16du:dateUtc="2025-01-03T08:50:00Z"/>
                    <w:rFonts w:ascii="Times New Roman" w:eastAsia="Times New Roman" w:hAnsi="Times New Roman" w:cs="Times New Roman"/>
                    <w:sz w:val="20"/>
                    <w:szCs w:val="20"/>
                  </w:rPr>
                </w:rPrChange>
              </w:rPr>
              <w:pPrChange w:id="218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0F72A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21" w:author="瑋婷 徐" w:date="2025-01-03T16:50:00Z" w16du:dateUtc="2025-01-03T08:50:00Z"/>
                <w:rFonts w:ascii="Times New Roman" w:eastAsiaTheme="minorEastAsia" w:hAnsi="Times New Roman" w:cs="Times New Roman"/>
                <w:rPrChange w:id="21822" w:author="瑋婷 徐" w:date="2025-01-06T15:36:00Z" w16du:dateUtc="2025-01-06T07:36:00Z">
                  <w:rPr>
                    <w:ins w:id="21823" w:author="瑋婷 徐" w:date="2025-01-03T16:50:00Z" w16du:dateUtc="2025-01-03T08:50:00Z"/>
                    <w:rFonts w:ascii="Times New Roman" w:eastAsia="Times New Roman" w:hAnsi="Times New Roman" w:cs="Times New Roman"/>
                    <w:sz w:val="20"/>
                    <w:szCs w:val="20"/>
                  </w:rPr>
                </w:rPrChange>
              </w:rPr>
              <w:pPrChange w:id="218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AD8C3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25" w:author="瑋婷 徐" w:date="2025-01-03T16:50:00Z" w16du:dateUtc="2025-01-03T08:50:00Z"/>
                <w:rFonts w:ascii="Times New Roman" w:eastAsiaTheme="minorEastAsia" w:hAnsi="Times New Roman" w:cs="Times New Roman"/>
                <w:rPrChange w:id="21826" w:author="瑋婷 徐" w:date="2025-01-06T15:36:00Z" w16du:dateUtc="2025-01-06T07:36:00Z">
                  <w:rPr>
                    <w:ins w:id="21827" w:author="瑋婷 徐" w:date="2025-01-03T16:50:00Z" w16du:dateUtc="2025-01-03T08:50:00Z"/>
                    <w:rFonts w:ascii="Times New Roman" w:eastAsia="Times New Roman" w:hAnsi="Times New Roman" w:cs="Times New Roman"/>
                    <w:sz w:val="20"/>
                    <w:szCs w:val="20"/>
                  </w:rPr>
                </w:rPrChange>
              </w:rPr>
              <w:pPrChange w:id="218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E7F76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29" w:author="瑋婷 徐" w:date="2025-01-03T16:50:00Z" w16du:dateUtc="2025-01-03T08:50:00Z"/>
                <w:rFonts w:ascii="Times New Roman" w:eastAsiaTheme="minorEastAsia" w:hAnsi="Times New Roman" w:cs="Times New Roman"/>
                <w:rPrChange w:id="21830" w:author="瑋婷 徐" w:date="2025-01-06T15:36:00Z" w16du:dateUtc="2025-01-06T07:36:00Z">
                  <w:rPr>
                    <w:ins w:id="21831" w:author="瑋婷 徐" w:date="2025-01-03T16:50:00Z" w16du:dateUtc="2025-01-03T08:50:00Z"/>
                    <w:rFonts w:ascii="Times New Roman" w:eastAsia="Times New Roman" w:hAnsi="Times New Roman" w:cs="Times New Roman"/>
                    <w:sz w:val="20"/>
                    <w:szCs w:val="20"/>
                  </w:rPr>
                </w:rPrChange>
              </w:rPr>
              <w:pPrChange w:id="218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0A64A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33" w:author="瑋婷 徐" w:date="2025-01-03T16:50:00Z" w16du:dateUtc="2025-01-03T08:50:00Z"/>
                <w:rFonts w:ascii="Times New Roman" w:eastAsiaTheme="minorEastAsia" w:hAnsi="Times New Roman" w:cs="Times New Roman"/>
                <w:rPrChange w:id="21834" w:author="瑋婷 徐" w:date="2025-01-06T15:36:00Z" w16du:dateUtc="2025-01-06T07:36:00Z">
                  <w:rPr>
                    <w:ins w:id="21835" w:author="瑋婷 徐" w:date="2025-01-03T16:50:00Z" w16du:dateUtc="2025-01-03T08:50:00Z"/>
                    <w:rFonts w:ascii="Times New Roman" w:eastAsia="Times New Roman" w:hAnsi="Times New Roman" w:cs="Times New Roman"/>
                    <w:sz w:val="20"/>
                    <w:szCs w:val="20"/>
                  </w:rPr>
                </w:rPrChange>
              </w:rPr>
              <w:pPrChange w:id="218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C47D1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37" w:author="瑋婷 徐" w:date="2025-01-03T16:50:00Z" w16du:dateUtc="2025-01-03T08:50:00Z"/>
                <w:rFonts w:ascii="Times New Roman" w:eastAsiaTheme="minorEastAsia" w:hAnsi="Times New Roman" w:cs="Times New Roman"/>
                <w:rPrChange w:id="21838" w:author="瑋婷 徐" w:date="2025-01-06T15:36:00Z" w16du:dateUtc="2025-01-06T07:36:00Z">
                  <w:rPr>
                    <w:ins w:id="21839" w:author="瑋婷 徐" w:date="2025-01-03T16:50:00Z" w16du:dateUtc="2025-01-03T08:50:00Z"/>
                    <w:rFonts w:ascii="Times New Roman" w:eastAsia="Times New Roman" w:hAnsi="Times New Roman" w:cs="Times New Roman"/>
                    <w:sz w:val="20"/>
                    <w:szCs w:val="20"/>
                  </w:rPr>
                </w:rPrChange>
              </w:rPr>
              <w:pPrChange w:id="218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00939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41" w:author="瑋婷 徐" w:date="2025-01-03T16:50:00Z" w16du:dateUtc="2025-01-03T08:50:00Z"/>
                <w:rFonts w:ascii="Times New Roman" w:eastAsiaTheme="minorEastAsia" w:hAnsi="Times New Roman" w:cs="Times New Roman"/>
                <w:rPrChange w:id="21842" w:author="瑋婷 徐" w:date="2025-01-06T15:36:00Z" w16du:dateUtc="2025-01-06T07:36:00Z">
                  <w:rPr>
                    <w:ins w:id="21843" w:author="瑋婷 徐" w:date="2025-01-03T16:50:00Z" w16du:dateUtc="2025-01-03T08:50:00Z"/>
                    <w:rFonts w:ascii="Times New Roman" w:eastAsia="Times New Roman" w:hAnsi="Times New Roman" w:cs="Times New Roman"/>
                    <w:sz w:val="20"/>
                    <w:szCs w:val="20"/>
                  </w:rPr>
                </w:rPrChange>
              </w:rPr>
              <w:pPrChange w:id="218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2A911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45" w:author="瑋婷 徐" w:date="2025-01-03T16:50:00Z" w16du:dateUtc="2025-01-03T08:50:00Z"/>
                <w:rFonts w:ascii="Times New Roman" w:eastAsiaTheme="minorEastAsia" w:hAnsi="Times New Roman" w:cs="Times New Roman"/>
                <w:rPrChange w:id="21846" w:author="瑋婷 徐" w:date="2025-01-06T15:36:00Z" w16du:dateUtc="2025-01-06T07:36:00Z">
                  <w:rPr>
                    <w:ins w:id="21847" w:author="瑋婷 徐" w:date="2025-01-03T16:50:00Z" w16du:dateUtc="2025-01-03T08:50:00Z"/>
                    <w:rFonts w:ascii="Times New Roman" w:eastAsia="Times New Roman" w:hAnsi="Times New Roman" w:cs="Times New Roman"/>
                    <w:sz w:val="20"/>
                    <w:szCs w:val="20"/>
                  </w:rPr>
                </w:rPrChange>
              </w:rPr>
              <w:pPrChange w:id="218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0C467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49" w:author="瑋婷 徐" w:date="2025-01-03T16:50:00Z" w16du:dateUtc="2025-01-03T08:50:00Z"/>
                <w:rFonts w:ascii="Times New Roman" w:eastAsiaTheme="minorEastAsia" w:hAnsi="Times New Roman" w:cs="Times New Roman"/>
                <w:rPrChange w:id="21850" w:author="瑋婷 徐" w:date="2025-01-06T15:36:00Z" w16du:dateUtc="2025-01-06T07:36:00Z">
                  <w:rPr>
                    <w:ins w:id="21851" w:author="瑋婷 徐" w:date="2025-01-03T16:50:00Z" w16du:dateUtc="2025-01-03T08:50:00Z"/>
                    <w:rFonts w:ascii="Times New Roman" w:eastAsia="Times New Roman" w:hAnsi="Times New Roman" w:cs="Times New Roman"/>
                    <w:sz w:val="20"/>
                    <w:szCs w:val="20"/>
                  </w:rPr>
                </w:rPrChange>
              </w:rPr>
              <w:pPrChange w:id="218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7F9194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53" w:author="瑋婷 徐" w:date="2025-01-03T16:50:00Z" w16du:dateUtc="2025-01-03T08:50:00Z"/>
                <w:rFonts w:ascii="Times New Roman" w:eastAsiaTheme="minorEastAsia" w:hAnsi="Times New Roman" w:cs="Times New Roman"/>
                <w:rPrChange w:id="21854" w:author="瑋婷 徐" w:date="2025-01-06T15:36:00Z" w16du:dateUtc="2025-01-06T07:36:00Z">
                  <w:rPr>
                    <w:ins w:id="21855" w:author="瑋婷 徐" w:date="2025-01-03T16:50:00Z" w16du:dateUtc="2025-01-03T08:50:00Z"/>
                    <w:rFonts w:ascii="Times New Roman" w:eastAsia="Times New Roman" w:hAnsi="Times New Roman" w:cs="Times New Roman"/>
                    <w:sz w:val="20"/>
                    <w:szCs w:val="20"/>
                  </w:rPr>
                </w:rPrChange>
              </w:rPr>
              <w:pPrChange w:id="218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4B99E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57" w:author="瑋婷 徐" w:date="2025-01-03T16:50:00Z" w16du:dateUtc="2025-01-03T08:50:00Z"/>
                <w:rFonts w:ascii="Times New Roman" w:eastAsiaTheme="minorEastAsia" w:hAnsi="Times New Roman" w:cs="Times New Roman"/>
                <w:rPrChange w:id="21858" w:author="瑋婷 徐" w:date="2025-01-06T15:36:00Z" w16du:dateUtc="2025-01-06T07:36:00Z">
                  <w:rPr>
                    <w:ins w:id="21859" w:author="瑋婷 徐" w:date="2025-01-03T16:50:00Z" w16du:dateUtc="2025-01-03T08:50:00Z"/>
                    <w:rFonts w:ascii="Times New Roman" w:eastAsia="Times New Roman" w:hAnsi="Times New Roman" w:cs="Times New Roman"/>
                    <w:sz w:val="20"/>
                    <w:szCs w:val="20"/>
                  </w:rPr>
                </w:rPrChange>
              </w:rPr>
              <w:pPrChange w:id="218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5BF5F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61" w:author="瑋婷 徐" w:date="2025-01-03T16:50:00Z" w16du:dateUtc="2025-01-03T08:50:00Z"/>
                <w:rFonts w:ascii="Times New Roman" w:eastAsiaTheme="minorEastAsia" w:hAnsi="Times New Roman" w:cs="Times New Roman"/>
                <w:rPrChange w:id="21862" w:author="瑋婷 徐" w:date="2025-01-06T15:36:00Z" w16du:dateUtc="2025-01-06T07:36:00Z">
                  <w:rPr>
                    <w:ins w:id="21863" w:author="瑋婷 徐" w:date="2025-01-03T16:50:00Z" w16du:dateUtc="2025-01-03T08:50:00Z"/>
                    <w:rFonts w:ascii="Times New Roman" w:eastAsia="Times New Roman" w:hAnsi="Times New Roman" w:cs="Times New Roman"/>
                    <w:sz w:val="20"/>
                    <w:szCs w:val="20"/>
                  </w:rPr>
                </w:rPrChange>
              </w:rPr>
              <w:pPrChange w:id="218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F8677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65" w:author="瑋婷 徐" w:date="2025-01-03T16:50:00Z" w16du:dateUtc="2025-01-03T08:50:00Z"/>
                <w:rFonts w:ascii="Times New Roman" w:eastAsiaTheme="minorEastAsia" w:hAnsi="Times New Roman" w:cs="Times New Roman"/>
                <w:rPrChange w:id="21866" w:author="瑋婷 徐" w:date="2025-01-06T15:36:00Z" w16du:dateUtc="2025-01-06T07:36:00Z">
                  <w:rPr>
                    <w:ins w:id="21867" w:author="瑋婷 徐" w:date="2025-01-03T16:50:00Z" w16du:dateUtc="2025-01-03T08:50:00Z"/>
                    <w:rFonts w:ascii="Times New Roman" w:eastAsia="Times New Roman" w:hAnsi="Times New Roman" w:cs="Times New Roman"/>
                    <w:sz w:val="20"/>
                    <w:szCs w:val="20"/>
                  </w:rPr>
                </w:rPrChange>
              </w:rPr>
              <w:pPrChange w:id="218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A60C6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69" w:author="瑋婷 徐" w:date="2025-01-03T16:50:00Z" w16du:dateUtc="2025-01-03T08:50:00Z"/>
                <w:rFonts w:ascii="Times New Roman" w:eastAsiaTheme="minorEastAsia" w:hAnsi="Times New Roman" w:cs="Times New Roman"/>
                <w:rPrChange w:id="21870" w:author="瑋婷 徐" w:date="2025-01-06T15:36:00Z" w16du:dateUtc="2025-01-06T07:36:00Z">
                  <w:rPr>
                    <w:ins w:id="21871" w:author="瑋婷 徐" w:date="2025-01-03T16:50:00Z" w16du:dateUtc="2025-01-03T08:50:00Z"/>
                    <w:rFonts w:ascii="Times New Roman" w:eastAsia="Times New Roman" w:hAnsi="Times New Roman" w:cs="Times New Roman"/>
                    <w:sz w:val="20"/>
                    <w:szCs w:val="20"/>
                  </w:rPr>
                </w:rPrChange>
              </w:rPr>
              <w:pPrChange w:id="218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837CDB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73" w:author="瑋婷 徐" w:date="2025-01-03T16:50:00Z" w16du:dateUtc="2025-01-03T08:50:00Z"/>
                <w:rFonts w:ascii="Times New Roman" w:eastAsiaTheme="minorEastAsia" w:hAnsi="Times New Roman" w:cs="Times New Roman"/>
                <w:rPrChange w:id="21874" w:author="瑋婷 徐" w:date="2025-01-06T15:36:00Z" w16du:dateUtc="2025-01-06T07:36:00Z">
                  <w:rPr>
                    <w:ins w:id="21875" w:author="瑋婷 徐" w:date="2025-01-03T16:50:00Z" w16du:dateUtc="2025-01-03T08:50:00Z"/>
                    <w:rFonts w:ascii="Times New Roman" w:eastAsia="Times New Roman" w:hAnsi="Times New Roman" w:cs="Times New Roman"/>
                    <w:sz w:val="20"/>
                    <w:szCs w:val="20"/>
                  </w:rPr>
                </w:rPrChange>
              </w:rPr>
              <w:pPrChange w:id="218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DD06E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77" w:author="瑋婷 徐" w:date="2025-01-03T16:50:00Z" w16du:dateUtc="2025-01-03T08:50:00Z"/>
                <w:rFonts w:ascii="Times New Roman" w:eastAsiaTheme="minorEastAsia" w:hAnsi="Times New Roman" w:cs="Times New Roman"/>
                <w:rPrChange w:id="21878" w:author="瑋婷 徐" w:date="2025-01-06T15:36:00Z" w16du:dateUtc="2025-01-06T07:36:00Z">
                  <w:rPr>
                    <w:ins w:id="21879" w:author="瑋婷 徐" w:date="2025-01-03T16:50:00Z" w16du:dateUtc="2025-01-03T08:50:00Z"/>
                    <w:rFonts w:ascii="Times New Roman" w:eastAsia="Times New Roman" w:hAnsi="Times New Roman" w:cs="Times New Roman"/>
                    <w:sz w:val="20"/>
                    <w:szCs w:val="20"/>
                  </w:rPr>
                </w:rPrChange>
              </w:rPr>
              <w:pPrChange w:id="218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5EC90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81" w:author="瑋婷 徐" w:date="2025-01-03T16:50:00Z" w16du:dateUtc="2025-01-03T08:50:00Z"/>
                <w:rFonts w:ascii="Times New Roman" w:eastAsiaTheme="minorEastAsia" w:hAnsi="Times New Roman" w:cs="Times New Roman"/>
                <w:rPrChange w:id="21882" w:author="瑋婷 徐" w:date="2025-01-06T15:36:00Z" w16du:dateUtc="2025-01-06T07:36:00Z">
                  <w:rPr>
                    <w:ins w:id="21883" w:author="瑋婷 徐" w:date="2025-01-03T16:50:00Z" w16du:dateUtc="2025-01-03T08:50:00Z"/>
                    <w:rFonts w:ascii="Times New Roman" w:eastAsia="Times New Roman" w:hAnsi="Times New Roman" w:cs="Times New Roman"/>
                    <w:sz w:val="20"/>
                    <w:szCs w:val="20"/>
                  </w:rPr>
                </w:rPrChange>
              </w:rPr>
              <w:pPrChange w:id="218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0853B86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85" w:author="瑋婷 徐" w:date="2025-01-03T16:50:00Z" w16du:dateUtc="2025-01-03T08:50:00Z"/>
                <w:rFonts w:ascii="Times New Roman" w:eastAsiaTheme="minorEastAsia" w:hAnsi="Times New Roman" w:cs="Times New Roman"/>
                <w:rPrChange w:id="21886" w:author="瑋婷 徐" w:date="2025-01-06T15:36:00Z" w16du:dateUtc="2025-01-06T07:36:00Z">
                  <w:rPr>
                    <w:ins w:id="21887" w:author="瑋婷 徐" w:date="2025-01-03T16:50:00Z" w16du:dateUtc="2025-01-03T08:50:00Z"/>
                    <w:rFonts w:ascii="Times New Roman" w:eastAsia="Times New Roman" w:hAnsi="Times New Roman" w:cs="Times New Roman"/>
                    <w:sz w:val="20"/>
                    <w:szCs w:val="20"/>
                  </w:rPr>
                </w:rPrChange>
              </w:rPr>
              <w:pPrChange w:id="218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1E95F97F" w14:textId="77777777" w:rsidTr="003C19C7">
        <w:trPr>
          <w:trHeight w:val="300"/>
          <w:ins w:id="2188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F606BAD" w14:textId="77777777" w:rsidR="003C19C7" w:rsidRPr="00C51B34" w:rsidRDefault="003C19C7">
            <w:pPr>
              <w:spacing w:line="360" w:lineRule="auto"/>
              <w:jc w:val="both"/>
              <w:rPr>
                <w:ins w:id="21890" w:author="瑋婷 徐" w:date="2025-01-03T16:50:00Z" w16du:dateUtc="2025-01-03T08:50:00Z"/>
                <w:rFonts w:ascii="Times New Roman" w:eastAsiaTheme="minorEastAsia" w:hAnsi="Times New Roman" w:cs="Times New Roman"/>
                <w:b w:val="0"/>
                <w:bCs w:val="0"/>
                <w:color w:val="000000"/>
                <w:rPrChange w:id="21891" w:author="瑋婷 徐" w:date="2025-01-06T15:36:00Z" w16du:dateUtc="2025-01-06T07:36:00Z">
                  <w:rPr>
                    <w:ins w:id="21892" w:author="瑋婷 徐" w:date="2025-01-03T16:50:00Z" w16du:dateUtc="2025-01-03T08:50:00Z"/>
                    <w:rFonts w:ascii="Calibri" w:hAnsi="Calibri" w:cs="Calibri"/>
                    <w:color w:val="000000"/>
                    <w:sz w:val="22"/>
                    <w:szCs w:val="22"/>
                  </w:rPr>
                </w:rPrChange>
              </w:rPr>
              <w:pPrChange w:id="21893" w:author="瑋婷 徐" w:date="2025-01-03T16:55:00Z" w16du:dateUtc="2025-01-03T08:55:00Z">
                <w:pPr/>
              </w:pPrChange>
            </w:pPr>
            <w:proofErr w:type="gramStart"/>
            <w:ins w:id="21894" w:author="瑋婷 徐" w:date="2025-01-03T16:50:00Z" w16du:dateUtc="2025-01-03T08:50:00Z">
              <w:r w:rsidRPr="00C51B34">
                <w:rPr>
                  <w:rFonts w:ascii="Times New Roman" w:eastAsiaTheme="minorEastAsia" w:hAnsi="Times New Roman" w:cs="Times New Roman" w:hint="eastAsia"/>
                  <w:b w:val="0"/>
                  <w:bCs w:val="0"/>
                  <w:color w:val="000000"/>
                  <w:rPrChange w:id="21895" w:author="瑋婷 徐" w:date="2025-01-06T15:36:00Z" w16du:dateUtc="2025-01-06T07:36:00Z">
                    <w:rPr>
                      <w:rFonts w:ascii="Calibri" w:hAnsi="Calibri" w:cs="Calibri" w:hint="eastAsia"/>
                      <w:color w:val="000000"/>
                      <w:sz w:val="22"/>
                      <w:szCs w:val="22"/>
                    </w:rPr>
                  </w:rPrChange>
                </w:rPr>
                <w:t>綠啄木</w:t>
              </w:r>
              <w:proofErr w:type="gramEnd"/>
              <w:r w:rsidRPr="00C51B34">
                <w:rPr>
                  <w:rFonts w:ascii="Times New Roman" w:eastAsiaTheme="minorEastAsia" w:hAnsi="Times New Roman" w:cs="Times New Roman"/>
                  <w:b w:val="0"/>
                  <w:bCs w:val="0"/>
                  <w:color w:val="000000"/>
                  <w:rPrChange w:id="21896" w:author="瑋婷 徐" w:date="2025-01-06T15:36:00Z" w16du:dateUtc="2025-01-06T07:36:00Z">
                    <w:rPr>
                      <w:rFonts w:ascii="Calibri" w:hAnsi="Calibri" w:cs="Calibri"/>
                      <w:color w:val="000000"/>
                      <w:sz w:val="22"/>
                      <w:szCs w:val="22"/>
                    </w:rPr>
                  </w:rPrChange>
                </w:rPr>
                <w:t xml:space="preserve"> II</w:t>
              </w:r>
            </w:ins>
          </w:p>
        </w:tc>
        <w:tc>
          <w:tcPr>
            <w:tcW w:w="904" w:type="pct"/>
            <w:vAlign w:val="center"/>
            <w:hideMark/>
          </w:tcPr>
          <w:p w14:paraId="210F8F4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97" w:author="瑋婷 徐" w:date="2025-01-03T16:50:00Z" w16du:dateUtc="2025-01-03T08:50:00Z"/>
                <w:rFonts w:ascii="Times New Roman" w:eastAsiaTheme="minorEastAsia" w:hAnsi="Times New Roman" w:cs="Times New Roman"/>
                <w:i/>
                <w:iCs/>
                <w:color w:val="000000"/>
                <w:rPrChange w:id="21898" w:author="瑋婷 徐" w:date="2025-01-06T15:36:00Z" w16du:dateUtc="2025-01-06T07:36:00Z">
                  <w:rPr>
                    <w:ins w:id="21899" w:author="瑋婷 徐" w:date="2025-01-03T16:50:00Z" w16du:dateUtc="2025-01-03T08:50:00Z"/>
                    <w:rFonts w:ascii="Calibri" w:hAnsi="Calibri" w:cs="Calibri"/>
                    <w:i/>
                    <w:iCs/>
                    <w:color w:val="000000"/>
                    <w:sz w:val="22"/>
                    <w:szCs w:val="22"/>
                  </w:rPr>
                </w:rPrChange>
              </w:rPr>
              <w:pPrChange w:id="219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901" w:author="瑋婷 徐" w:date="2025-01-03T16:50:00Z" w16du:dateUtc="2025-01-03T08:50:00Z">
              <w:r w:rsidRPr="00C51B34">
                <w:rPr>
                  <w:rFonts w:ascii="Times New Roman" w:eastAsiaTheme="minorEastAsia" w:hAnsi="Times New Roman" w:cs="Times New Roman"/>
                  <w:i/>
                  <w:iCs/>
                  <w:color w:val="000000"/>
                  <w:rPrChange w:id="21902" w:author="瑋婷 徐" w:date="2025-01-06T15:36:00Z" w16du:dateUtc="2025-01-06T07:36:00Z">
                    <w:rPr>
                      <w:rFonts w:ascii="Calibri" w:hAnsi="Calibri" w:cs="Calibri"/>
                      <w:i/>
                      <w:iCs/>
                      <w:color w:val="000000"/>
                      <w:sz w:val="22"/>
                      <w:szCs w:val="22"/>
                    </w:rPr>
                  </w:rPrChange>
                </w:rPr>
                <w:t>Picus canus</w:t>
              </w:r>
            </w:ins>
          </w:p>
        </w:tc>
        <w:tc>
          <w:tcPr>
            <w:tcW w:w="162" w:type="pct"/>
            <w:noWrap/>
            <w:vAlign w:val="center"/>
            <w:hideMark/>
          </w:tcPr>
          <w:p w14:paraId="6CF8A94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03" w:author="瑋婷 徐" w:date="2025-01-03T16:50:00Z" w16du:dateUtc="2025-01-03T08:50:00Z"/>
                <w:rFonts w:ascii="Times New Roman" w:eastAsiaTheme="minorEastAsia" w:hAnsi="Times New Roman" w:cs="Times New Roman"/>
                <w:i/>
                <w:iCs/>
                <w:color w:val="000000"/>
                <w:rPrChange w:id="21904" w:author="瑋婷 徐" w:date="2025-01-06T15:36:00Z" w16du:dateUtc="2025-01-06T07:36:00Z">
                  <w:rPr>
                    <w:ins w:id="21905" w:author="瑋婷 徐" w:date="2025-01-03T16:50:00Z" w16du:dateUtc="2025-01-03T08:50:00Z"/>
                    <w:rFonts w:ascii="Calibri" w:hAnsi="Calibri" w:cs="Calibri"/>
                    <w:i/>
                    <w:iCs/>
                    <w:color w:val="000000"/>
                    <w:sz w:val="22"/>
                    <w:szCs w:val="22"/>
                  </w:rPr>
                </w:rPrChange>
              </w:rPr>
              <w:pPrChange w:id="219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A82E6C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07" w:author="瑋婷 徐" w:date="2025-01-03T16:50:00Z" w16du:dateUtc="2025-01-03T08:50:00Z"/>
                <w:rFonts w:ascii="Times New Roman" w:eastAsiaTheme="minorEastAsia" w:hAnsi="Times New Roman" w:cs="Times New Roman"/>
                <w:rPrChange w:id="21908" w:author="瑋婷 徐" w:date="2025-01-06T15:36:00Z" w16du:dateUtc="2025-01-06T07:36:00Z">
                  <w:rPr>
                    <w:ins w:id="21909" w:author="瑋婷 徐" w:date="2025-01-03T16:50:00Z" w16du:dateUtc="2025-01-03T08:50:00Z"/>
                    <w:rFonts w:ascii="Times New Roman" w:eastAsia="Times New Roman" w:hAnsi="Times New Roman" w:cs="Times New Roman"/>
                    <w:sz w:val="20"/>
                    <w:szCs w:val="20"/>
                  </w:rPr>
                </w:rPrChange>
              </w:rPr>
              <w:pPrChange w:id="219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ADB4B9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11" w:author="瑋婷 徐" w:date="2025-01-03T16:50:00Z" w16du:dateUtc="2025-01-03T08:50:00Z"/>
                <w:rFonts w:ascii="Times New Roman" w:eastAsiaTheme="minorEastAsia" w:hAnsi="Times New Roman" w:cs="Times New Roman"/>
                <w:rPrChange w:id="21912" w:author="瑋婷 徐" w:date="2025-01-06T15:36:00Z" w16du:dateUtc="2025-01-06T07:36:00Z">
                  <w:rPr>
                    <w:ins w:id="21913" w:author="瑋婷 徐" w:date="2025-01-03T16:50:00Z" w16du:dateUtc="2025-01-03T08:50:00Z"/>
                    <w:rFonts w:ascii="Times New Roman" w:eastAsia="Times New Roman" w:hAnsi="Times New Roman" w:cs="Times New Roman"/>
                    <w:sz w:val="20"/>
                    <w:szCs w:val="20"/>
                  </w:rPr>
                </w:rPrChange>
              </w:rPr>
              <w:pPrChange w:id="219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EE97C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15" w:author="瑋婷 徐" w:date="2025-01-03T16:50:00Z" w16du:dateUtc="2025-01-03T08:50:00Z"/>
                <w:rFonts w:ascii="Times New Roman" w:eastAsiaTheme="minorEastAsia" w:hAnsi="Times New Roman" w:cs="Times New Roman"/>
                <w:color w:val="000000"/>
                <w:rPrChange w:id="21916" w:author="瑋婷 徐" w:date="2025-01-06T15:36:00Z" w16du:dateUtc="2025-01-06T07:36:00Z">
                  <w:rPr>
                    <w:ins w:id="21917" w:author="瑋婷 徐" w:date="2025-01-03T16:50:00Z" w16du:dateUtc="2025-01-03T08:50:00Z"/>
                    <w:rFonts w:ascii="Calibri" w:hAnsi="Calibri" w:cs="Calibri"/>
                    <w:color w:val="000000"/>
                    <w:sz w:val="22"/>
                    <w:szCs w:val="22"/>
                  </w:rPr>
                </w:rPrChange>
              </w:rPr>
              <w:pPrChange w:id="219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919" w:author="瑋婷 徐" w:date="2025-01-03T16:50:00Z" w16du:dateUtc="2025-01-03T08:50:00Z">
              <w:r w:rsidRPr="00C51B34">
                <w:rPr>
                  <w:rFonts w:ascii="Times New Roman" w:eastAsiaTheme="minorEastAsia" w:hAnsi="Times New Roman" w:cs="Times New Roman"/>
                  <w:color w:val="000000"/>
                  <w:rPrChange w:id="2192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14247B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21" w:author="瑋婷 徐" w:date="2025-01-03T16:50:00Z" w16du:dateUtc="2025-01-03T08:50:00Z"/>
                <w:rFonts w:ascii="Times New Roman" w:eastAsiaTheme="minorEastAsia" w:hAnsi="Times New Roman" w:cs="Times New Roman"/>
                <w:color w:val="000000"/>
                <w:rPrChange w:id="21922" w:author="瑋婷 徐" w:date="2025-01-06T15:36:00Z" w16du:dateUtc="2025-01-06T07:36:00Z">
                  <w:rPr>
                    <w:ins w:id="21923" w:author="瑋婷 徐" w:date="2025-01-03T16:50:00Z" w16du:dateUtc="2025-01-03T08:50:00Z"/>
                    <w:rFonts w:ascii="Calibri" w:hAnsi="Calibri" w:cs="Calibri"/>
                    <w:color w:val="000000"/>
                    <w:sz w:val="22"/>
                    <w:szCs w:val="22"/>
                  </w:rPr>
                </w:rPrChange>
              </w:rPr>
              <w:pPrChange w:id="219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6C568A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25" w:author="瑋婷 徐" w:date="2025-01-03T16:50:00Z" w16du:dateUtc="2025-01-03T08:50:00Z"/>
                <w:rFonts w:ascii="Times New Roman" w:eastAsiaTheme="minorEastAsia" w:hAnsi="Times New Roman" w:cs="Times New Roman"/>
                <w:rPrChange w:id="21926" w:author="瑋婷 徐" w:date="2025-01-06T15:36:00Z" w16du:dateUtc="2025-01-06T07:36:00Z">
                  <w:rPr>
                    <w:ins w:id="21927" w:author="瑋婷 徐" w:date="2025-01-03T16:50:00Z" w16du:dateUtc="2025-01-03T08:50:00Z"/>
                    <w:rFonts w:ascii="Times New Roman" w:eastAsia="Times New Roman" w:hAnsi="Times New Roman" w:cs="Times New Roman"/>
                    <w:sz w:val="20"/>
                    <w:szCs w:val="20"/>
                  </w:rPr>
                </w:rPrChange>
              </w:rPr>
              <w:pPrChange w:id="219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E4CCB9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29" w:author="瑋婷 徐" w:date="2025-01-03T16:50:00Z" w16du:dateUtc="2025-01-03T08:50:00Z"/>
                <w:rFonts w:ascii="Times New Roman" w:eastAsiaTheme="minorEastAsia" w:hAnsi="Times New Roman" w:cs="Times New Roman"/>
                <w:rPrChange w:id="21930" w:author="瑋婷 徐" w:date="2025-01-06T15:36:00Z" w16du:dateUtc="2025-01-06T07:36:00Z">
                  <w:rPr>
                    <w:ins w:id="21931" w:author="瑋婷 徐" w:date="2025-01-03T16:50:00Z" w16du:dateUtc="2025-01-03T08:50:00Z"/>
                    <w:rFonts w:ascii="Times New Roman" w:eastAsia="Times New Roman" w:hAnsi="Times New Roman" w:cs="Times New Roman"/>
                    <w:sz w:val="20"/>
                    <w:szCs w:val="20"/>
                  </w:rPr>
                </w:rPrChange>
              </w:rPr>
              <w:pPrChange w:id="219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2A985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33" w:author="瑋婷 徐" w:date="2025-01-03T16:50:00Z" w16du:dateUtc="2025-01-03T08:50:00Z"/>
                <w:rFonts w:ascii="Times New Roman" w:eastAsiaTheme="minorEastAsia" w:hAnsi="Times New Roman" w:cs="Times New Roman"/>
                <w:rPrChange w:id="21934" w:author="瑋婷 徐" w:date="2025-01-06T15:36:00Z" w16du:dateUtc="2025-01-06T07:36:00Z">
                  <w:rPr>
                    <w:ins w:id="21935" w:author="瑋婷 徐" w:date="2025-01-03T16:50:00Z" w16du:dateUtc="2025-01-03T08:50:00Z"/>
                    <w:rFonts w:ascii="Times New Roman" w:eastAsia="Times New Roman" w:hAnsi="Times New Roman" w:cs="Times New Roman"/>
                    <w:sz w:val="20"/>
                    <w:szCs w:val="20"/>
                  </w:rPr>
                </w:rPrChange>
              </w:rPr>
              <w:pPrChange w:id="219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2469C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37" w:author="瑋婷 徐" w:date="2025-01-03T16:50:00Z" w16du:dateUtc="2025-01-03T08:50:00Z"/>
                <w:rFonts w:ascii="Times New Roman" w:eastAsiaTheme="minorEastAsia" w:hAnsi="Times New Roman" w:cs="Times New Roman"/>
                <w:rPrChange w:id="21938" w:author="瑋婷 徐" w:date="2025-01-06T15:36:00Z" w16du:dateUtc="2025-01-06T07:36:00Z">
                  <w:rPr>
                    <w:ins w:id="21939" w:author="瑋婷 徐" w:date="2025-01-03T16:50:00Z" w16du:dateUtc="2025-01-03T08:50:00Z"/>
                    <w:rFonts w:ascii="Times New Roman" w:eastAsia="Times New Roman" w:hAnsi="Times New Roman" w:cs="Times New Roman"/>
                    <w:sz w:val="20"/>
                    <w:szCs w:val="20"/>
                  </w:rPr>
                </w:rPrChange>
              </w:rPr>
              <w:pPrChange w:id="219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FAB51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41" w:author="瑋婷 徐" w:date="2025-01-03T16:50:00Z" w16du:dateUtc="2025-01-03T08:50:00Z"/>
                <w:rFonts w:ascii="Times New Roman" w:eastAsiaTheme="minorEastAsia" w:hAnsi="Times New Roman" w:cs="Times New Roman"/>
                <w:color w:val="000000"/>
                <w:rPrChange w:id="21942" w:author="瑋婷 徐" w:date="2025-01-06T15:36:00Z" w16du:dateUtc="2025-01-06T07:36:00Z">
                  <w:rPr>
                    <w:ins w:id="21943" w:author="瑋婷 徐" w:date="2025-01-03T16:50:00Z" w16du:dateUtc="2025-01-03T08:50:00Z"/>
                    <w:rFonts w:ascii="Calibri" w:hAnsi="Calibri" w:cs="Calibri"/>
                    <w:color w:val="000000"/>
                    <w:sz w:val="22"/>
                    <w:szCs w:val="22"/>
                  </w:rPr>
                </w:rPrChange>
              </w:rPr>
              <w:pPrChange w:id="219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945" w:author="瑋婷 徐" w:date="2025-01-03T16:50:00Z" w16du:dateUtc="2025-01-03T08:50:00Z">
              <w:r w:rsidRPr="00C51B34">
                <w:rPr>
                  <w:rFonts w:ascii="Times New Roman" w:eastAsiaTheme="minorEastAsia" w:hAnsi="Times New Roman" w:cs="Times New Roman"/>
                  <w:color w:val="000000"/>
                  <w:rPrChange w:id="2194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402C76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47" w:author="瑋婷 徐" w:date="2025-01-03T16:50:00Z" w16du:dateUtc="2025-01-03T08:50:00Z"/>
                <w:rFonts w:ascii="Times New Roman" w:eastAsiaTheme="minorEastAsia" w:hAnsi="Times New Roman" w:cs="Times New Roman"/>
                <w:color w:val="000000"/>
                <w:rPrChange w:id="21948" w:author="瑋婷 徐" w:date="2025-01-06T15:36:00Z" w16du:dateUtc="2025-01-06T07:36:00Z">
                  <w:rPr>
                    <w:ins w:id="21949" w:author="瑋婷 徐" w:date="2025-01-03T16:50:00Z" w16du:dateUtc="2025-01-03T08:50:00Z"/>
                    <w:rFonts w:ascii="Calibri" w:hAnsi="Calibri" w:cs="Calibri"/>
                    <w:color w:val="000000"/>
                    <w:sz w:val="22"/>
                    <w:szCs w:val="22"/>
                  </w:rPr>
                </w:rPrChange>
              </w:rPr>
              <w:pPrChange w:id="219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A8277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51" w:author="瑋婷 徐" w:date="2025-01-03T16:50:00Z" w16du:dateUtc="2025-01-03T08:50:00Z"/>
                <w:rFonts w:ascii="Times New Roman" w:eastAsiaTheme="minorEastAsia" w:hAnsi="Times New Roman" w:cs="Times New Roman"/>
                <w:rPrChange w:id="21952" w:author="瑋婷 徐" w:date="2025-01-06T15:36:00Z" w16du:dateUtc="2025-01-06T07:36:00Z">
                  <w:rPr>
                    <w:ins w:id="21953" w:author="瑋婷 徐" w:date="2025-01-03T16:50:00Z" w16du:dateUtc="2025-01-03T08:50:00Z"/>
                    <w:rFonts w:ascii="Times New Roman" w:eastAsia="Times New Roman" w:hAnsi="Times New Roman" w:cs="Times New Roman"/>
                    <w:sz w:val="20"/>
                    <w:szCs w:val="20"/>
                  </w:rPr>
                </w:rPrChange>
              </w:rPr>
              <w:pPrChange w:id="219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FEB56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55" w:author="瑋婷 徐" w:date="2025-01-03T16:50:00Z" w16du:dateUtc="2025-01-03T08:50:00Z"/>
                <w:rFonts w:ascii="Times New Roman" w:eastAsiaTheme="minorEastAsia" w:hAnsi="Times New Roman" w:cs="Times New Roman"/>
                <w:rPrChange w:id="21956" w:author="瑋婷 徐" w:date="2025-01-06T15:36:00Z" w16du:dateUtc="2025-01-06T07:36:00Z">
                  <w:rPr>
                    <w:ins w:id="21957" w:author="瑋婷 徐" w:date="2025-01-03T16:50:00Z" w16du:dateUtc="2025-01-03T08:50:00Z"/>
                    <w:rFonts w:ascii="Times New Roman" w:eastAsia="Times New Roman" w:hAnsi="Times New Roman" w:cs="Times New Roman"/>
                    <w:sz w:val="20"/>
                    <w:szCs w:val="20"/>
                  </w:rPr>
                </w:rPrChange>
              </w:rPr>
              <w:pPrChange w:id="219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083159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59" w:author="瑋婷 徐" w:date="2025-01-03T16:50:00Z" w16du:dateUtc="2025-01-03T08:50:00Z"/>
                <w:rFonts w:ascii="Times New Roman" w:eastAsiaTheme="minorEastAsia" w:hAnsi="Times New Roman" w:cs="Times New Roman"/>
                <w:rPrChange w:id="21960" w:author="瑋婷 徐" w:date="2025-01-06T15:36:00Z" w16du:dateUtc="2025-01-06T07:36:00Z">
                  <w:rPr>
                    <w:ins w:id="21961" w:author="瑋婷 徐" w:date="2025-01-03T16:50:00Z" w16du:dateUtc="2025-01-03T08:50:00Z"/>
                    <w:rFonts w:ascii="Times New Roman" w:eastAsia="Times New Roman" w:hAnsi="Times New Roman" w:cs="Times New Roman"/>
                    <w:sz w:val="20"/>
                    <w:szCs w:val="20"/>
                  </w:rPr>
                </w:rPrChange>
              </w:rPr>
              <w:pPrChange w:id="219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E08A3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63" w:author="瑋婷 徐" w:date="2025-01-03T16:50:00Z" w16du:dateUtc="2025-01-03T08:50:00Z"/>
                <w:rFonts w:ascii="Times New Roman" w:eastAsiaTheme="minorEastAsia" w:hAnsi="Times New Roman" w:cs="Times New Roman"/>
                <w:rPrChange w:id="21964" w:author="瑋婷 徐" w:date="2025-01-06T15:36:00Z" w16du:dateUtc="2025-01-06T07:36:00Z">
                  <w:rPr>
                    <w:ins w:id="21965" w:author="瑋婷 徐" w:date="2025-01-03T16:50:00Z" w16du:dateUtc="2025-01-03T08:50:00Z"/>
                    <w:rFonts w:ascii="Times New Roman" w:eastAsia="Times New Roman" w:hAnsi="Times New Roman" w:cs="Times New Roman"/>
                    <w:sz w:val="20"/>
                    <w:szCs w:val="20"/>
                  </w:rPr>
                </w:rPrChange>
              </w:rPr>
              <w:pPrChange w:id="219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4232E9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67" w:author="瑋婷 徐" w:date="2025-01-03T16:50:00Z" w16du:dateUtc="2025-01-03T08:50:00Z"/>
                <w:rFonts w:ascii="Times New Roman" w:eastAsiaTheme="minorEastAsia" w:hAnsi="Times New Roman" w:cs="Times New Roman"/>
                <w:rPrChange w:id="21968" w:author="瑋婷 徐" w:date="2025-01-06T15:36:00Z" w16du:dateUtc="2025-01-06T07:36:00Z">
                  <w:rPr>
                    <w:ins w:id="21969" w:author="瑋婷 徐" w:date="2025-01-03T16:50:00Z" w16du:dateUtc="2025-01-03T08:50:00Z"/>
                    <w:rFonts w:ascii="Times New Roman" w:eastAsia="Times New Roman" w:hAnsi="Times New Roman" w:cs="Times New Roman"/>
                    <w:sz w:val="20"/>
                    <w:szCs w:val="20"/>
                  </w:rPr>
                </w:rPrChange>
              </w:rPr>
              <w:pPrChange w:id="219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BED27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71" w:author="瑋婷 徐" w:date="2025-01-03T16:50:00Z" w16du:dateUtc="2025-01-03T08:50:00Z"/>
                <w:rFonts w:ascii="Times New Roman" w:eastAsiaTheme="minorEastAsia" w:hAnsi="Times New Roman" w:cs="Times New Roman"/>
                <w:rPrChange w:id="21972" w:author="瑋婷 徐" w:date="2025-01-06T15:36:00Z" w16du:dateUtc="2025-01-06T07:36:00Z">
                  <w:rPr>
                    <w:ins w:id="21973" w:author="瑋婷 徐" w:date="2025-01-03T16:50:00Z" w16du:dateUtc="2025-01-03T08:50:00Z"/>
                    <w:rFonts w:ascii="Times New Roman" w:eastAsia="Times New Roman" w:hAnsi="Times New Roman" w:cs="Times New Roman"/>
                    <w:sz w:val="20"/>
                    <w:szCs w:val="20"/>
                  </w:rPr>
                </w:rPrChange>
              </w:rPr>
              <w:pPrChange w:id="219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9BD10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75" w:author="瑋婷 徐" w:date="2025-01-03T16:50:00Z" w16du:dateUtc="2025-01-03T08:50:00Z"/>
                <w:rFonts w:ascii="Times New Roman" w:eastAsiaTheme="minorEastAsia" w:hAnsi="Times New Roman" w:cs="Times New Roman"/>
                <w:rPrChange w:id="21976" w:author="瑋婷 徐" w:date="2025-01-06T15:36:00Z" w16du:dateUtc="2025-01-06T07:36:00Z">
                  <w:rPr>
                    <w:ins w:id="21977" w:author="瑋婷 徐" w:date="2025-01-03T16:50:00Z" w16du:dateUtc="2025-01-03T08:50:00Z"/>
                    <w:rFonts w:ascii="Times New Roman" w:eastAsia="Times New Roman" w:hAnsi="Times New Roman" w:cs="Times New Roman"/>
                    <w:sz w:val="20"/>
                    <w:szCs w:val="20"/>
                  </w:rPr>
                </w:rPrChange>
              </w:rPr>
              <w:pPrChange w:id="219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AED82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79" w:author="瑋婷 徐" w:date="2025-01-03T16:50:00Z" w16du:dateUtc="2025-01-03T08:50:00Z"/>
                <w:rFonts w:ascii="Times New Roman" w:eastAsiaTheme="minorEastAsia" w:hAnsi="Times New Roman" w:cs="Times New Roman"/>
                <w:rPrChange w:id="21980" w:author="瑋婷 徐" w:date="2025-01-06T15:36:00Z" w16du:dateUtc="2025-01-06T07:36:00Z">
                  <w:rPr>
                    <w:ins w:id="21981" w:author="瑋婷 徐" w:date="2025-01-03T16:50:00Z" w16du:dateUtc="2025-01-03T08:50:00Z"/>
                    <w:rFonts w:ascii="Times New Roman" w:eastAsia="Times New Roman" w:hAnsi="Times New Roman" w:cs="Times New Roman"/>
                    <w:sz w:val="20"/>
                    <w:szCs w:val="20"/>
                  </w:rPr>
                </w:rPrChange>
              </w:rPr>
              <w:pPrChange w:id="219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A8200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83" w:author="瑋婷 徐" w:date="2025-01-03T16:50:00Z" w16du:dateUtc="2025-01-03T08:50:00Z"/>
                <w:rFonts w:ascii="Times New Roman" w:eastAsiaTheme="minorEastAsia" w:hAnsi="Times New Roman" w:cs="Times New Roman"/>
                <w:rPrChange w:id="21984" w:author="瑋婷 徐" w:date="2025-01-06T15:36:00Z" w16du:dateUtc="2025-01-06T07:36:00Z">
                  <w:rPr>
                    <w:ins w:id="21985" w:author="瑋婷 徐" w:date="2025-01-03T16:50:00Z" w16du:dateUtc="2025-01-03T08:50:00Z"/>
                    <w:rFonts w:ascii="Times New Roman" w:eastAsia="Times New Roman" w:hAnsi="Times New Roman" w:cs="Times New Roman"/>
                    <w:sz w:val="20"/>
                    <w:szCs w:val="20"/>
                  </w:rPr>
                </w:rPrChange>
              </w:rPr>
              <w:pPrChange w:id="219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29E057D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87" w:author="瑋婷 徐" w:date="2025-01-03T16:50:00Z" w16du:dateUtc="2025-01-03T08:50:00Z"/>
                <w:rFonts w:ascii="Times New Roman" w:eastAsiaTheme="minorEastAsia" w:hAnsi="Times New Roman" w:cs="Times New Roman"/>
                <w:rPrChange w:id="21988" w:author="瑋婷 徐" w:date="2025-01-06T15:36:00Z" w16du:dateUtc="2025-01-06T07:36:00Z">
                  <w:rPr>
                    <w:ins w:id="21989" w:author="瑋婷 徐" w:date="2025-01-03T16:50:00Z" w16du:dateUtc="2025-01-03T08:50:00Z"/>
                    <w:rFonts w:ascii="Times New Roman" w:eastAsia="Times New Roman" w:hAnsi="Times New Roman" w:cs="Times New Roman"/>
                    <w:sz w:val="20"/>
                    <w:szCs w:val="20"/>
                  </w:rPr>
                </w:rPrChange>
              </w:rPr>
              <w:pPrChange w:id="219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2063C07A" w14:textId="77777777" w:rsidTr="003C19C7">
        <w:trPr>
          <w:cnfStyle w:val="000000100000" w:firstRow="0" w:lastRow="0" w:firstColumn="0" w:lastColumn="0" w:oddVBand="0" w:evenVBand="0" w:oddHBand="1" w:evenHBand="0" w:firstRowFirstColumn="0" w:firstRowLastColumn="0" w:lastRowFirstColumn="0" w:lastRowLastColumn="0"/>
          <w:trHeight w:val="300"/>
          <w:ins w:id="2199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132D2" w14:textId="77777777" w:rsidR="003C19C7" w:rsidRPr="00C51B34" w:rsidRDefault="003C19C7">
            <w:pPr>
              <w:spacing w:line="360" w:lineRule="auto"/>
              <w:jc w:val="both"/>
              <w:rPr>
                <w:ins w:id="21992" w:author="瑋婷 徐" w:date="2025-01-03T16:50:00Z" w16du:dateUtc="2025-01-03T08:50:00Z"/>
                <w:rFonts w:ascii="Times New Roman" w:eastAsiaTheme="minorEastAsia" w:hAnsi="Times New Roman" w:cs="Times New Roman"/>
                <w:b w:val="0"/>
                <w:bCs w:val="0"/>
                <w:color w:val="000000"/>
                <w:rPrChange w:id="21993" w:author="瑋婷 徐" w:date="2025-01-06T15:36:00Z" w16du:dateUtc="2025-01-06T07:36:00Z">
                  <w:rPr>
                    <w:ins w:id="21994" w:author="瑋婷 徐" w:date="2025-01-03T16:50:00Z" w16du:dateUtc="2025-01-03T08:50:00Z"/>
                    <w:rFonts w:ascii="Calibri" w:hAnsi="Calibri" w:cs="Calibri"/>
                    <w:color w:val="000000"/>
                    <w:sz w:val="22"/>
                    <w:szCs w:val="22"/>
                  </w:rPr>
                </w:rPrChange>
              </w:rPr>
              <w:pPrChange w:id="21995" w:author="瑋婷 徐" w:date="2025-01-03T16:55:00Z" w16du:dateUtc="2025-01-03T08:55:00Z">
                <w:pPr/>
              </w:pPrChange>
            </w:pPr>
            <w:proofErr w:type="gramStart"/>
            <w:ins w:id="21996" w:author="瑋婷 徐" w:date="2025-01-03T16:50:00Z" w16du:dateUtc="2025-01-03T08:50:00Z">
              <w:r w:rsidRPr="00C51B34">
                <w:rPr>
                  <w:rFonts w:ascii="Times New Roman" w:eastAsiaTheme="minorEastAsia" w:hAnsi="Times New Roman" w:cs="Times New Roman" w:hint="eastAsia"/>
                  <w:b w:val="0"/>
                  <w:bCs w:val="0"/>
                  <w:color w:val="000000"/>
                  <w:rPrChange w:id="21997" w:author="瑋婷 徐" w:date="2025-01-06T15:36:00Z" w16du:dateUtc="2025-01-06T07:36:00Z">
                    <w:rPr>
                      <w:rFonts w:ascii="Calibri" w:hAnsi="Calibri" w:cs="Calibri" w:hint="eastAsia"/>
                      <w:color w:val="000000"/>
                      <w:sz w:val="22"/>
                      <w:szCs w:val="22"/>
                    </w:rPr>
                  </w:rPrChange>
                </w:rPr>
                <w:t>灰喉山椒</w:t>
              </w:r>
              <w:proofErr w:type="gramEnd"/>
              <w:r w:rsidRPr="00C51B34">
                <w:rPr>
                  <w:rFonts w:ascii="Times New Roman" w:eastAsiaTheme="minorEastAsia" w:hAnsi="Times New Roman" w:cs="Times New Roman" w:hint="eastAsia"/>
                  <w:b w:val="0"/>
                  <w:bCs w:val="0"/>
                  <w:color w:val="000000"/>
                  <w:rPrChange w:id="21998" w:author="瑋婷 徐" w:date="2025-01-06T15:36:00Z" w16du:dateUtc="2025-01-06T07:36:00Z">
                    <w:rPr>
                      <w:rFonts w:ascii="Calibri" w:hAnsi="Calibri" w:cs="Calibri" w:hint="eastAsia"/>
                      <w:color w:val="000000"/>
                      <w:sz w:val="22"/>
                      <w:szCs w:val="22"/>
                    </w:rPr>
                  </w:rPrChange>
                </w:rPr>
                <w:t>鳥</w:t>
              </w:r>
              <w:r w:rsidRPr="00C51B34">
                <w:rPr>
                  <w:rFonts w:ascii="Times New Roman" w:eastAsiaTheme="minorEastAsia" w:hAnsi="Times New Roman" w:cs="Times New Roman"/>
                  <w:b w:val="0"/>
                  <w:bCs w:val="0"/>
                  <w:color w:val="000000"/>
                  <w:rPrChange w:id="21999"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2F5794E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00" w:author="瑋婷 徐" w:date="2025-01-03T16:50:00Z" w16du:dateUtc="2025-01-03T08:50:00Z"/>
                <w:rFonts w:ascii="Times New Roman" w:eastAsiaTheme="minorEastAsia" w:hAnsi="Times New Roman" w:cs="Times New Roman"/>
                <w:i/>
                <w:iCs/>
                <w:color w:val="000000"/>
                <w:rPrChange w:id="22001" w:author="瑋婷 徐" w:date="2025-01-06T15:36:00Z" w16du:dateUtc="2025-01-06T07:36:00Z">
                  <w:rPr>
                    <w:ins w:id="22002" w:author="瑋婷 徐" w:date="2025-01-03T16:50:00Z" w16du:dateUtc="2025-01-03T08:50:00Z"/>
                    <w:rFonts w:ascii="Calibri" w:hAnsi="Calibri" w:cs="Calibri"/>
                    <w:i/>
                    <w:iCs/>
                    <w:color w:val="000000"/>
                    <w:sz w:val="22"/>
                    <w:szCs w:val="22"/>
                  </w:rPr>
                </w:rPrChange>
              </w:rPr>
              <w:pPrChange w:id="220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04" w:author="瑋婷 徐" w:date="2025-01-03T16:50:00Z" w16du:dateUtc="2025-01-03T08:50:00Z">
              <w:r w:rsidRPr="00C51B34">
                <w:rPr>
                  <w:rFonts w:ascii="Times New Roman" w:eastAsiaTheme="minorEastAsia" w:hAnsi="Times New Roman" w:cs="Times New Roman"/>
                  <w:i/>
                  <w:iCs/>
                  <w:color w:val="000000"/>
                  <w:rPrChange w:id="22005" w:author="瑋婷 徐" w:date="2025-01-06T15:36:00Z" w16du:dateUtc="2025-01-06T07:36:00Z">
                    <w:rPr>
                      <w:rFonts w:ascii="Calibri" w:hAnsi="Calibri" w:cs="Calibri"/>
                      <w:i/>
                      <w:iCs/>
                      <w:color w:val="000000"/>
                      <w:sz w:val="22"/>
                      <w:szCs w:val="22"/>
                    </w:rPr>
                  </w:rPrChange>
                </w:rPr>
                <w:t>Pericrocotus solaris</w:t>
              </w:r>
            </w:ins>
          </w:p>
        </w:tc>
        <w:tc>
          <w:tcPr>
            <w:tcW w:w="162" w:type="pct"/>
            <w:noWrap/>
            <w:vAlign w:val="center"/>
            <w:hideMark/>
          </w:tcPr>
          <w:p w14:paraId="4DF7D4F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06" w:author="瑋婷 徐" w:date="2025-01-03T16:50:00Z" w16du:dateUtc="2025-01-03T08:50:00Z"/>
                <w:rFonts w:ascii="Times New Roman" w:eastAsiaTheme="minorEastAsia" w:hAnsi="Times New Roman" w:cs="Times New Roman"/>
                <w:color w:val="000000"/>
                <w:rPrChange w:id="22007" w:author="瑋婷 徐" w:date="2025-01-06T15:36:00Z" w16du:dateUtc="2025-01-06T07:36:00Z">
                  <w:rPr>
                    <w:ins w:id="22008" w:author="瑋婷 徐" w:date="2025-01-03T16:50:00Z" w16du:dateUtc="2025-01-03T08:50:00Z"/>
                    <w:rFonts w:ascii="Calibri" w:hAnsi="Calibri" w:cs="Calibri"/>
                    <w:color w:val="000000"/>
                    <w:sz w:val="22"/>
                    <w:szCs w:val="22"/>
                  </w:rPr>
                </w:rPrChange>
              </w:rPr>
              <w:pPrChange w:id="220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10" w:author="瑋婷 徐" w:date="2025-01-03T16:50:00Z" w16du:dateUtc="2025-01-03T08:50:00Z">
              <w:r w:rsidRPr="00C51B34">
                <w:rPr>
                  <w:rFonts w:ascii="Times New Roman" w:eastAsiaTheme="minorEastAsia" w:hAnsi="Times New Roman" w:cs="Times New Roman"/>
                  <w:color w:val="000000"/>
                  <w:rPrChange w:id="2201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7B1849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12" w:author="瑋婷 徐" w:date="2025-01-03T16:50:00Z" w16du:dateUtc="2025-01-03T08:50:00Z"/>
                <w:rFonts w:ascii="Times New Roman" w:eastAsiaTheme="minorEastAsia" w:hAnsi="Times New Roman" w:cs="Times New Roman"/>
                <w:color w:val="000000"/>
                <w:rPrChange w:id="22013" w:author="瑋婷 徐" w:date="2025-01-06T15:36:00Z" w16du:dateUtc="2025-01-06T07:36:00Z">
                  <w:rPr>
                    <w:ins w:id="22014" w:author="瑋婷 徐" w:date="2025-01-03T16:50:00Z" w16du:dateUtc="2025-01-03T08:50:00Z"/>
                    <w:rFonts w:ascii="Calibri" w:hAnsi="Calibri" w:cs="Calibri"/>
                    <w:color w:val="000000"/>
                    <w:sz w:val="22"/>
                    <w:szCs w:val="22"/>
                  </w:rPr>
                </w:rPrChange>
              </w:rPr>
              <w:pPrChange w:id="220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38303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16" w:author="瑋婷 徐" w:date="2025-01-03T16:50:00Z" w16du:dateUtc="2025-01-03T08:50:00Z"/>
                <w:rFonts w:ascii="Times New Roman" w:eastAsiaTheme="minorEastAsia" w:hAnsi="Times New Roman" w:cs="Times New Roman"/>
                <w:color w:val="000000"/>
                <w:rPrChange w:id="22017" w:author="瑋婷 徐" w:date="2025-01-06T15:36:00Z" w16du:dateUtc="2025-01-06T07:36:00Z">
                  <w:rPr>
                    <w:ins w:id="22018" w:author="瑋婷 徐" w:date="2025-01-03T16:50:00Z" w16du:dateUtc="2025-01-03T08:50:00Z"/>
                    <w:rFonts w:ascii="Calibri" w:hAnsi="Calibri" w:cs="Calibri"/>
                    <w:color w:val="000000"/>
                    <w:sz w:val="22"/>
                    <w:szCs w:val="22"/>
                  </w:rPr>
                </w:rPrChange>
              </w:rPr>
              <w:pPrChange w:id="220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20" w:author="瑋婷 徐" w:date="2025-01-03T16:50:00Z" w16du:dateUtc="2025-01-03T08:50:00Z">
              <w:r w:rsidRPr="00C51B34">
                <w:rPr>
                  <w:rFonts w:ascii="Times New Roman" w:eastAsiaTheme="minorEastAsia" w:hAnsi="Times New Roman" w:cs="Times New Roman"/>
                  <w:color w:val="000000"/>
                  <w:rPrChange w:id="2202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69E203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22" w:author="瑋婷 徐" w:date="2025-01-03T16:50:00Z" w16du:dateUtc="2025-01-03T08:50:00Z"/>
                <w:rFonts w:ascii="Times New Roman" w:eastAsiaTheme="minorEastAsia" w:hAnsi="Times New Roman" w:cs="Times New Roman"/>
                <w:color w:val="000000"/>
                <w:rPrChange w:id="22023" w:author="瑋婷 徐" w:date="2025-01-06T15:36:00Z" w16du:dateUtc="2025-01-06T07:36:00Z">
                  <w:rPr>
                    <w:ins w:id="22024" w:author="瑋婷 徐" w:date="2025-01-03T16:50:00Z" w16du:dateUtc="2025-01-03T08:50:00Z"/>
                    <w:rFonts w:ascii="Calibri" w:hAnsi="Calibri" w:cs="Calibri"/>
                    <w:color w:val="000000"/>
                    <w:sz w:val="22"/>
                    <w:szCs w:val="22"/>
                  </w:rPr>
                </w:rPrChange>
              </w:rPr>
              <w:pPrChange w:id="220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45E7D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26" w:author="瑋婷 徐" w:date="2025-01-03T16:50:00Z" w16du:dateUtc="2025-01-03T08:50:00Z"/>
                <w:rFonts w:ascii="Times New Roman" w:eastAsiaTheme="minorEastAsia" w:hAnsi="Times New Roman" w:cs="Times New Roman"/>
                <w:rPrChange w:id="22027" w:author="瑋婷 徐" w:date="2025-01-06T15:36:00Z" w16du:dateUtc="2025-01-06T07:36:00Z">
                  <w:rPr>
                    <w:ins w:id="22028" w:author="瑋婷 徐" w:date="2025-01-03T16:50:00Z" w16du:dateUtc="2025-01-03T08:50:00Z"/>
                    <w:rFonts w:ascii="Times New Roman" w:eastAsia="Times New Roman" w:hAnsi="Times New Roman" w:cs="Times New Roman"/>
                    <w:sz w:val="20"/>
                    <w:szCs w:val="20"/>
                  </w:rPr>
                </w:rPrChange>
              </w:rPr>
              <w:pPrChange w:id="220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DB2C0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30" w:author="瑋婷 徐" w:date="2025-01-03T16:50:00Z" w16du:dateUtc="2025-01-03T08:50:00Z"/>
                <w:rFonts w:ascii="Times New Roman" w:eastAsiaTheme="minorEastAsia" w:hAnsi="Times New Roman" w:cs="Times New Roman"/>
                <w:rPrChange w:id="22031" w:author="瑋婷 徐" w:date="2025-01-06T15:36:00Z" w16du:dateUtc="2025-01-06T07:36:00Z">
                  <w:rPr>
                    <w:ins w:id="22032" w:author="瑋婷 徐" w:date="2025-01-03T16:50:00Z" w16du:dateUtc="2025-01-03T08:50:00Z"/>
                    <w:rFonts w:ascii="Times New Roman" w:eastAsia="Times New Roman" w:hAnsi="Times New Roman" w:cs="Times New Roman"/>
                    <w:sz w:val="20"/>
                    <w:szCs w:val="20"/>
                  </w:rPr>
                </w:rPrChange>
              </w:rPr>
              <w:pPrChange w:id="220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358A2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34" w:author="瑋婷 徐" w:date="2025-01-03T16:50:00Z" w16du:dateUtc="2025-01-03T08:50:00Z"/>
                <w:rFonts w:ascii="Times New Roman" w:eastAsiaTheme="minorEastAsia" w:hAnsi="Times New Roman" w:cs="Times New Roman"/>
                <w:rPrChange w:id="22035" w:author="瑋婷 徐" w:date="2025-01-06T15:36:00Z" w16du:dateUtc="2025-01-06T07:36:00Z">
                  <w:rPr>
                    <w:ins w:id="22036" w:author="瑋婷 徐" w:date="2025-01-03T16:50:00Z" w16du:dateUtc="2025-01-03T08:50:00Z"/>
                    <w:rFonts w:ascii="Times New Roman" w:eastAsia="Times New Roman" w:hAnsi="Times New Roman" w:cs="Times New Roman"/>
                    <w:sz w:val="20"/>
                    <w:szCs w:val="20"/>
                  </w:rPr>
                </w:rPrChange>
              </w:rPr>
              <w:pPrChange w:id="220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0199B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38" w:author="瑋婷 徐" w:date="2025-01-03T16:50:00Z" w16du:dateUtc="2025-01-03T08:50:00Z"/>
                <w:rFonts w:ascii="Times New Roman" w:eastAsiaTheme="minorEastAsia" w:hAnsi="Times New Roman" w:cs="Times New Roman"/>
                <w:rPrChange w:id="22039" w:author="瑋婷 徐" w:date="2025-01-06T15:36:00Z" w16du:dateUtc="2025-01-06T07:36:00Z">
                  <w:rPr>
                    <w:ins w:id="22040" w:author="瑋婷 徐" w:date="2025-01-03T16:50:00Z" w16du:dateUtc="2025-01-03T08:50:00Z"/>
                    <w:rFonts w:ascii="Times New Roman" w:eastAsia="Times New Roman" w:hAnsi="Times New Roman" w:cs="Times New Roman"/>
                    <w:sz w:val="20"/>
                    <w:szCs w:val="20"/>
                  </w:rPr>
                </w:rPrChange>
              </w:rPr>
              <w:pPrChange w:id="220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72C71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42" w:author="瑋婷 徐" w:date="2025-01-03T16:50:00Z" w16du:dateUtc="2025-01-03T08:50:00Z"/>
                <w:rFonts w:ascii="Times New Roman" w:eastAsiaTheme="minorEastAsia" w:hAnsi="Times New Roman" w:cs="Times New Roman"/>
                <w:rPrChange w:id="22043" w:author="瑋婷 徐" w:date="2025-01-06T15:36:00Z" w16du:dateUtc="2025-01-06T07:36:00Z">
                  <w:rPr>
                    <w:ins w:id="22044" w:author="瑋婷 徐" w:date="2025-01-03T16:50:00Z" w16du:dateUtc="2025-01-03T08:50:00Z"/>
                    <w:rFonts w:ascii="Times New Roman" w:eastAsia="Times New Roman" w:hAnsi="Times New Roman" w:cs="Times New Roman"/>
                    <w:sz w:val="20"/>
                    <w:szCs w:val="20"/>
                  </w:rPr>
                </w:rPrChange>
              </w:rPr>
              <w:pPrChange w:id="220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4C8D7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46" w:author="瑋婷 徐" w:date="2025-01-03T16:50:00Z" w16du:dateUtc="2025-01-03T08:50:00Z"/>
                <w:rFonts w:ascii="Times New Roman" w:eastAsiaTheme="minorEastAsia" w:hAnsi="Times New Roman" w:cs="Times New Roman"/>
                <w:color w:val="000000"/>
                <w:rPrChange w:id="22047" w:author="瑋婷 徐" w:date="2025-01-06T15:36:00Z" w16du:dateUtc="2025-01-06T07:36:00Z">
                  <w:rPr>
                    <w:ins w:id="22048" w:author="瑋婷 徐" w:date="2025-01-03T16:50:00Z" w16du:dateUtc="2025-01-03T08:50:00Z"/>
                    <w:rFonts w:ascii="Calibri" w:hAnsi="Calibri" w:cs="Calibri"/>
                    <w:color w:val="000000"/>
                    <w:sz w:val="22"/>
                    <w:szCs w:val="22"/>
                  </w:rPr>
                </w:rPrChange>
              </w:rPr>
              <w:pPrChange w:id="220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50" w:author="瑋婷 徐" w:date="2025-01-03T16:50:00Z" w16du:dateUtc="2025-01-03T08:50:00Z">
              <w:r w:rsidRPr="00C51B34">
                <w:rPr>
                  <w:rFonts w:ascii="Times New Roman" w:eastAsiaTheme="minorEastAsia" w:hAnsi="Times New Roman" w:cs="Times New Roman"/>
                  <w:color w:val="000000"/>
                  <w:rPrChange w:id="2205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0DB7BA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52" w:author="瑋婷 徐" w:date="2025-01-03T16:50:00Z" w16du:dateUtc="2025-01-03T08:50:00Z"/>
                <w:rFonts w:ascii="Times New Roman" w:eastAsiaTheme="minorEastAsia" w:hAnsi="Times New Roman" w:cs="Times New Roman"/>
                <w:color w:val="000000"/>
                <w:rPrChange w:id="22053" w:author="瑋婷 徐" w:date="2025-01-06T15:36:00Z" w16du:dateUtc="2025-01-06T07:36:00Z">
                  <w:rPr>
                    <w:ins w:id="22054" w:author="瑋婷 徐" w:date="2025-01-03T16:50:00Z" w16du:dateUtc="2025-01-03T08:50:00Z"/>
                    <w:rFonts w:ascii="Calibri" w:hAnsi="Calibri" w:cs="Calibri"/>
                    <w:color w:val="000000"/>
                    <w:sz w:val="22"/>
                    <w:szCs w:val="22"/>
                  </w:rPr>
                </w:rPrChange>
              </w:rPr>
              <w:pPrChange w:id="220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56" w:author="瑋婷 徐" w:date="2025-01-03T16:50:00Z" w16du:dateUtc="2025-01-03T08:50:00Z">
              <w:r w:rsidRPr="00C51B34">
                <w:rPr>
                  <w:rFonts w:ascii="Times New Roman" w:eastAsiaTheme="minorEastAsia" w:hAnsi="Times New Roman" w:cs="Times New Roman"/>
                  <w:color w:val="000000"/>
                  <w:rPrChange w:id="2205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F23675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58" w:author="瑋婷 徐" w:date="2025-01-03T16:50:00Z" w16du:dateUtc="2025-01-03T08:50:00Z"/>
                <w:rFonts w:ascii="Times New Roman" w:eastAsiaTheme="minorEastAsia" w:hAnsi="Times New Roman" w:cs="Times New Roman"/>
                <w:color w:val="000000"/>
                <w:rPrChange w:id="22059" w:author="瑋婷 徐" w:date="2025-01-06T15:36:00Z" w16du:dateUtc="2025-01-06T07:36:00Z">
                  <w:rPr>
                    <w:ins w:id="22060" w:author="瑋婷 徐" w:date="2025-01-03T16:50:00Z" w16du:dateUtc="2025-01-03T08:50:00Z"/>
                    <w:rFonts w:ascii="Calibri" w:hAnsi="Calibri" w:cs="Calibri"/>
                    <w:color w:val="000000"/>
                    <w:sz w:val="22"/>
                    <w:szCs w:val="22"/>
                  </w:rPr>
                </w:rPrChange>
              </w:rPr>
              <w:pPrChange w:id="220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62" w:author="瑋婷 徐" w:date="2025-01-03T16:50:00Z" w16du:dateUtc="2025-01-03T08:50:00Z">
              <w:r w:rsidRPr="00C51B34">
                <w:rPr>
                  <w:rFonts w:ascii="Times New Roman" w:eastAsiaTheme="minorEastAsia" w:hAnsi="Times New Roman" w:cs="Times New Roman"/>
                  <w:color w:val="000000"/>
                  <w:rPrChange w:id="2206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C40853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64" w:author="瑋婷 徐" w:date="2025-01-03T16:50:00Z" w16du:dateUtc="2025-01-03T08:50:00Z"/>
                <w:rFonts w:ascii="Times New Roman" w:eastAsiaTheme="minorEastAsia" w:hAnsi="Times New Roman" w:cs="Times New Roman"/>
                <w:color w:val="000000"/>
                <w:rPrChange w:id="22065" w:author="瑋婷 徐" w:date="2025-01-06T15:36:00Z" w16du:dateUtc="2025-01-06T07:36:00Z">
                  <w:rPr>
                    <w:ins w:id="22066" w:author="瑋婷 徐" w:date="2025-01-03T16:50:00Z" w16du:dateUtc="2025-01-03T08:50:00Z"/>
                    <w:rFonts w:ascii="Calibri" w:hAnsi="Calibri" w:cs="Calibri"/>
                    <w:color w:val="000000"/>
                    <w:sz w:val="22"/>
                    <w:szCs w:val="22"/>
                  </w:rPr>
                </w:rPrChange>
              </w:rPr>
              <w:pPrChange w:id="220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68" w:author="瑋婷 徐" w:date="2025-01-03T16:50:00Z" w16du:dateUtc="2025-01-03T08:50:00Z">
              <w:r w:rsidRPr="00C51B34">
                <w:rPr>
                  <w:rFonts w:ascii="Times New Roman" w:eastAsiaTheme="minorEastAsia" w:hAnsi="Times New Roman" w:cs="Times New Roman"/>
                  <w:color w:val="000000"/>
                  <w:rPrChange w:id="2206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2437E8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70" w:author="瑋婷 徐" w:date="2025-01-03T16:50:00Z" w16du:dateUtc="2025-01-03T08:50:00Z"/>
                <w:rFonts w:ascii="Times New Roman" w:eastAsiaTheme="minorEastAsia" w:hAnsi="Times New Roman" w:cs="Times New Roman"/>
                <w:color w:val="000000"/>
                <w:rPrChange w:id="22071" w:author="瑋婷 徐" w:date="2025-01-06T15:36:00Z" w16du:dateUtc="2025-01-06T07:36:00Z">
                  <w:rPr>
                    <w:ins w:id="22072" w:author="瑋婷 徐" w:date="2025-01-03T16:50:00Z" w16du:dateUtc="2025-01-03T08:50:00Z"/>
                    <w:rFonts w:ascii="Calibri" w:hAnsi="Calibri" w:cs="Calibri"/>
                    <w:color w:val="000000"/>
                    <w:sz w:val="22"/>
                    <w:szCs w:val="22"/>
                  </w:rPr>
                </w:rPrChange>
              </w:rPr>
              <w:pPrChange w:id="220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5AAC7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74" w:author="瑋婷 徐" w:date="2025-01-03T16:50:00Z" w16du:dateUtc="2025-01-03T08:50:00Z"/>
                <w:rFonts w:ascii="Times New Roman" w:eastAsiaTheme="minorEastAsia" w:hAnsi="Times New Roman" w:cs="Times New Roman"/>
                <w:rPrChange w:id="22075" w:author="瑋婷 徐" w:date="2025-01-06T15:36:00Z" w16du:dateUtc="2025-01-06T07:36:00Z">
                  <w:rPr>
                    <w:ins w:id="22076" w:author="瑋婷 徐" w:date="2025-01-03T16:50:00Z" w16du:dateUtc="2025-01-03T08:50:00Z"/>
                    <w:rFonts w:ascii="Times New Roman" w:eastAsia="Times New Roman" w:hAnsi="Times New Roman" w:cs="Times New Roman"/>
                    <w:sz w:val="20"/>
                    <w:szCs w:val="20"/>
                  </w:rPr>
                </w:rPrChange>
              </w:rPr>
              <w:pPrChange w:id="220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96D80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78" w:author="瑋婷 徐" w:date="2025-01-03T16:50:00Z" w16du:dateUtc="2025-01-03T08:50:00Z"/>
                <w:rFonts w:ascii="Times New Roman" w:eastAsiaTheme="minorEastAsia" w:hAnsi="Times New Roman" w:cs="Times New Roman"/>
                <w:color w:val="000000"/>
                <w:rPrChange w:id="22079" w:author="瑋婷 徐" w:date="2025-01-06T15:36:00Z" w16du:dateUtc="2025-01-06T07:36:00Z">
                  <w:rPr>
                    <w:ins w:id="22080" w:author="瑋婷 徐" w:date="2025-01-03T16:50:00Z" w16du:dateUtc="2025-01-03T08:50:00Z"/>
                    <w:rFonts w:ascii="Calibri" w:hAnsi="Calibri" w:cs="Calibri"/>
                    <w:color w:val="000000"/>
                    <w:sz w:val="22"/>
                    <w:szCs w:val="22"/>
                  </w:rPr>
                </w:rPrChange>
              </w:rPr>
              <w:pPrChange w:id="220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82" w:author="瑋婷 徐" w:date="2025-01-03T16:50:00Z" w16du:dateUtc="2025-01-03T08:50:00Z">
              <w:r w:rsidRPr="00C51B34">
                <w:rPr>
                  <w:rFonts w:ascii="Times New Roman" w:eastAsiaTheme="minorEastAsia" w:hAnsi="Times New Roman" w:cs="Times New Roman"/>
                  <w:color w:val="000000"/>
                  <w:rPrChange w:id="2208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4EB328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84" w:author="瑋婷 徐" w:date="2025-01-03T16:50:00Z" w16du:dateUtc="2025-01-03T08:50:00Z"/>
                <w:rFonts w:ascii="Times New Roman" w:eastAsiaTheme="minorEastAsia" w:hAnsi="Times New Roman" w:cs="Times New Roman"/>
                <w:color w:val="000000"/>
                <w:rPrChange w:id="22085" w:author="瑋婷 徐" w:date="2025-01-06T15:36:00Z" w16du:dateUtc="2025-01-06T07:36:00Z">
                  <w:rPr>
                    <w:ins w:id="22086" w:author="瑋婷 徐" w:date="2025-01-03T16:50:00Z" w16du:dateUtc="2025-01-03T08:50:00Z"/>
                    <w:rFonts w:ascii="Calibri" w:hAnsi="Calibri" w:cs="Calibri"/>
                    <w:color w:val="000000"/>
                    <w:sz w:val="22"/>
                    <w:szCs w:val="22"/>
                  </w:rPr>
                </w:rPrChange>
              </w:rPr>
              <w:pPrChange w:id="220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FD594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88" w:author="瑋婷 徐" w:date="2025-01-03T16:50:00Z" w16du:dateUtc="2025-01-03T08:50:00Z"/>
                <w:rFonts w:ascii="Times New Roman" w:eastAsiaTheme="minorEastAsia" w:hAnsi="Times New Roman" w:cs="Times New Roman"/>
                <w:color w:val="000000"/>
                <w:rPrChange w:id="22089" w:author="瑋婷 徐" w:date="2025-01-06T15:36:00Z" w16du:dateUtc="2025-01-06T07:36:00Z">
                  <w:rPr>
                    <w:ins w:id="22090" w:author="瑋婷 徐" w:date="2025-01-03T16:50:00Z" w16du:dateUtc="2025-01-03T08:50:00Z"/>
                    <w:rFonts w:ascii="Calibri" w:hAnsi="Calibri" w:cs="Calibri"/>
                    <w:color w:val="000000"/>
                    <w:sz w:val="22"/>
                    <w:szCs w:val="22"/>
                  </w:rPr>
                </w:rPrChange>
              </w:rPr>
              <w:pPrChange w:id="220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92" w:author="瑋婷 徐" w:date="2025-01-03T16:50:00Z" w16du:dateUtc="2025-01-03T08:50:00Z">
              <w:r w:rsidRPr="00C51B34">
                <w:rPr>
                  <w:rFonts w:ascii="Times New Roman" w:eastAsiaTheme="minorEastAsia" w:hAnsi="Times New Roman" w:cs="Times New Roman"/>
                  <w:color w:val="000000"/>
                  <w:rPrChange w:id="2209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B57C20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94" w:author="瑋婷 徐" w:date="2025-01-03T16:50:00Z" w16du:dateUtc="2025-01-03T08:50:00Z"/>
                <w:rFonts w:ascii="Times New Roman" w:eastAsiaTheme="minorEastAsia" w:hAnsi="Times New Roman" w:cs="Times New Roman"/>
                <w:color w:val="000000"/>
                <w:rPrChange w:id="22095" w:author="瑋婷 徐" w:date="2025-01-06T15:36:00Z" w16du:dateUtc="2025-01-06T07:36:00Z">
                  <w:rPr>
                    <w:ins w:id="22096" w:author="瑋婷 徐" w:date="2025-01-03T16:50:00Z" w16du:dateUtc="2025-01-03T08:50:00Z"/>
                    <w:rFonts w:ascii="Calibri" w:hAnsi="Calibri" w:cs="Calibri"/>
                    <w:color w:val="000000"/>
                    <w:sz w:val="22"/>
                    <w:szCs w:val="22"/>
                  </w:rPr>
                </w:rPrChange>
              </w:rPr>
              <w:pPrChange w:id="220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098" w:author="瑋婷 徐" w:date="2025-01-03T16:50:00Z" w16du:dateUtc="2025-01-03T08:50:00Z">
              <w:r w:rsidRPr="00C51B34">
                <w:rPr>
                  <w:rFonts w:ascii="Times New Roman" w:eastAsiaTheme="minorEastAsia" w:hAnsi="Times New Roman" w:cs="Times New Roman"/>
                  <w:color w:val="000000"/>
                  <w:rPrChange w:id="2209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0BB655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00" w:author="瑋婷 徐" w:date="2025-01-03T16:50:00Z" w16du:dateUtc="2025-01-03T08:50:00Z"/>
                <w:rFonts w:ascii="Times New Roman" w:eastAsiaTheme="minorEastAsia" w:hAnsi="Times New Roman" w:cs="Times New Roman"/>
                <w:color w:val="000000"/>
                <w:rPrChange w:id="22101" w:author="瑋婷 徐" w:date="2025-01-06T15:36:00Z" w16du:dateUtc="2025-01-06T07:36:00Z">
                  <w:rPr>
                    <w:ins w:id="22102" w:author="瑋婷 徐" w:date="2025-01-03T16:50:00Z" w16du:dateUtc="2025-01-03T08:50:00Z"/>
                    <w:rFonts w:ascii="Calibri" w:hAnsi="Calibri" w:cs="Calibri"/>
                    <w:color w:val="000000"/>
                    <w:sz w:val="22"/>
                    <w:szCs w:val="22"/>
                  </w:rPr>
                </w:rPrChange>
              </w:rPr>
              <w:pPrChange w:id="221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104" w:author="瑋婷 徐" w:date="2025-01-03T16:50:00Z" w16du:dateUtc="2025-01-03T08:50:00Z">
              <w:r w:rsidRPr="00C51B34">
                <w:rPr>
                  <w:rFonts w:ascii="Times New Roman" w:eastAsiaTheme="minorEastAsia" w:hAnsi="Times New Roman" w:cs="Times New Roman"/>
                  <w:color w:val="000000"/>
                  <w:rPrChange w:id="22105" w:author="瑋婷 徐" w:date="2025-01-06T15:36:00Z" w16du:dateUtc="2025-01-06T07:36:00Z">
                    <w:rPr>
                      <w:rFonts w:ascii="Calibri" w:hAnsi="Calibri" w:cs="Calibri"/>
                      <w:color w:val="000000"/>
                      <w:sz w:val="22"/>
                      <w:szCs w:val="22"/>
                    </w:rPr>
                  </w:rPrChange>
                </w:rPr>
                <w:t>*</w:t>
              </w:r>
            </w:ins>
          </w:p>
        </w:tc>
        <w:tc>
          <w:tcPr>
            <w:tcW w:w="164" w:type="pct"/>
            <w:noWrap/>
            <w:vAlign w:val="center"/>
            <w:hideMark/>
          </w:tcPr>
          <w:p w14:paraId="502B18D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06" w:author="瑋婷 徐" w:date="2025-01-03T16:50:00Z" w16du:dateUtc="2025-01-03T08:50:00Z"/>
                <w:rFonts w:ascii="Times New Roman" w:eastAsiaTheme="minorEastAsia" w:hAnsi="Times New Roman" w:cs="Times New Roman"/>
                <w:color w:val="000000"/>
                <w:rPrChange w:id="22107" w:author="瑋婷 徐" w:date="2025-01-06T15:36:00Z" w16du:dateUtc="2025-01-06T07:36:00Z">
                  <w:rPr>
                    <w:ins w:id="22108" w:author="瑋婷 徐" w:date="2025-01-03T16:50:00Z" w16du:dateUtc="2025-01-03T08:50:00Z"/>
                    <w:rFonts w:ascii="Calibri" w:hAnsi="Calibri" w:cs="Calibri"/>
                    <w:color w:val="000000"/>
                    <w:sz w:val="22"/>
                    <w:szCs w:val="22"/>
                  </w:rPr>
                </w:rPrChange>
              </w:rPr>
              <w:pPrChange w:id="221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5D5D3735" w14:textId="77777777" w:rsidTr="003C19C7">
        <w:trPr>
          <w:trHeight w:val="300"/>
          <w:ins w:id="22110"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DBC4CA" w14:textId="77777777" w:rsidR="003C19C7" w:rsidRPr="00C51B34" w:rsidRDefault="003C19C7">
            <w:pPr>
              <w:spacing w:line="360" w:lineRule="auto"/>
              <w:jc w:val="both"/>
              <w:rPr>
                <w:ins w:id="22111" w:author="瑋婷 徐" w:date="2025-01-03T16:50:00Z" w16du:dateUtc="2025-01-03T08:50:00Z"/>
                <w:rFonts w:ascii="Times New Roman" w:eastAsiaTheme="minorEastAsia" w:hAnsi="Times New Roman" w:cs="Times New Roman"/>
                <w:b w:val="0"/>
                <w:bCs w:val="0"/>
                <w:color w:val="000000"/>
                <w:rPrChange w:id="22112" w:author="瑋婷 徐" w:date="2025-01-06T15:36:00Z" w16du:dateUtc="2025-01-06T07:36:00Z">
                  <w:rPr>
                    <w:ins w:id="22113" w:author="瑋婷 徐" w:date="2025-01-03T16:50:00Z" w16du:dateUtc="2025-01-03T08:50:00Z"/>
                    <w:rFonts w:ascii="Calibri" w:hAnsi="Calibri" w:cs="Calibri"/>
                    <w:color w:val="000000"/>
                    <w:sz w:val="22"/>
                    <w:szCs w:val="22"/>
                  </w:rPr>
                </w:rPrChange>
              </w:rPr>
              <w:pPrChange w:id="22114" w:author="瑋婷 徐" w:date="2025-01-03T16:55:00Z" w16du:dateUtc="2025-01-03T08:55:00Z">
                <w:pPr/>
              </w:pPrChange>
            </w:pPr>
            <w:ins w:id="22115" w:author="瑋婷 徐" w:date="2025-01-03T16:50:00Z" w16du:dateUtc="2025-01-03T08:50:00Z">
              <w:r w:rsidRPr="00C51B34">
                <w:rPr>
                  <w:rFonts w:ascii="Times New Roman" w:eastAsiaTheme="minorEastAsia" w:hAnsi="Times New Roman" w:cs="Times New Roman" w:hint="eastAsia"/>
                  <w:b w:val="0"/>
                  <w:bCs w:val="0"/>
                  <w:color w:val="000000"/>
                  <w:rPrChange w:id="22116" w:author="瑋婷 徐" w:date="2025-01-06T15:36:00Z" w16du:dateUtc="2025-01-06T07:36:00Z">
                    <w:rPr>
                      <w:rFonts w:ascii="Calibri" w:hAnsi="Calibri" w:cs="Calibri" w:hint="eastAsia"/>
                      <w:color w:val="000000"/>
                      <w:sz w:val="22"/>
                      <w:szCs w:val="22"/>
                    </w:rPr>
                  </w:rPrChange>
                </w:rPr>
                <w:t>綠畫眉</w:t>
              </w:r>
              <w:r w:rsidRPr="00C51B34">
                <w:rPr>
                  <w:rFonts w:ascii="Times New Roman" w:eastAsiaTheme="minorEastAsia" w:hAnsi="Times New Roman" w:cs="Times New Roman"/>
                  <w:b w:val="0"/>
                  <w:bCs w:val="0"/>
                  <w:color w:val="000000"/>
                  <w:rPrChange w:id="22117"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6319434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18" w:author="瑋婷 徐" w:date="2025-01-03T16:50:00Z" w16du:dateUtc="2025-01-03T08:50:00Z"/>
                <w:rFonts w:ascii="Times New Roman" w:eastAsiaTheme="minorEastAsia" w:hAnsi="Times New Roman" w:cs="Times New Roman"/>
                <w:i/>
                <w:iCs/>
                <w:color w:val="000000"/>
                <w:rPrChange w:id="22119" w:author="瑋婷 徐" w:date="2025-01-06T15:36:00Z" w16du:dateUtc="2025-01-06T07:36:00Z">
                  <w:rPr>
                    <w:ins w:id="22120" w:author="瑋婷 徐" w:date="2025-01-03T16:50:00Z" w16du:dateUtc="2025-01-03T08:50:00Z"/>
                    <w:rFonts w:ascii="Calibri" w:hAnsi="Calibri" w:cs="Calibri"/>
                    <w:i/>
                    <w:iCs/>
                    <w:color w:val="000000"/>
                    <w:sz w:val="22"/>
                    <w:szCs w:val="22"/>
                  </w:rPr>
                </w:rPrChange>
              </w:rPr>
              <w:pPrChange w:id="221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122" w:author="瑋婷 徐" w:date="2025-01-03T16:50:00Z" w16du:dateUtc="2025-01-03T08:50:00Z">
              <w:r w:rsidRPr="00C51B34">
                <w:rPr>
                  <w:rFonts w:ascii="Times New Roman" w:eastAsiaTheme="minorEastAsia" w:hAnsi="Times New Roman" w:cs="Times New Roman"/>
                  <w:i/>
                  <w:iCs/>
                  <w:color w:val="000000"/>
                  <w:rPrChange w:id="22123" w:author="瑋婷 徐" w:date="2025-01-06T15:36:00Z" w16du:dateUtc="2025-01-06T07:36:00Z">
                    <w:rPr>
                      <w:rFonts w:ascii="Calibri" w:hAnsi="Calibri" w:cs="Calibri"/>
                      <w:i/>
                      <w:iCs/>
                      <w:color w:val="000000"/>
                      <w:sz w:val="22"/>
                      <w:szCs w:val="22"/>
                    </w:rPr>
                  </w:rPrChange>
                </w:rPr>
                <w:t>Erpornis zantholeuca</w:t>
              </w:r>
            </w:ins>
          </w:p>
        </w:tc>
        <w:tc>
          <w:tcPr>
            <w:tcW w:w="162" w:type="pct"/>
            <w:noWrap/>
            <w:vAlign w:val="center"/>
            <w:hideMark/>
          </w:tcPr>
          <w:p w14:paraId="5B363EE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24" w:author="瑋婷 徐" w:date="2025-01-03T16:50:00Z" w16du:dateUtc="2025-01-03T08:50:00Z"/>
                <w:rFonts w:ascii="Times New Roman" w:eastAsiaTheme="minorEastAsia" w:hAnsi="Times New Roman" w:cs="Times New Roman"/>
                <w:i/>
                <w:iCs/>
                <w:color w:val="000000"/>
                <w:rPrChange w:id="22125" w:author="瑋婷 徐" w:date="2025-01-06T15:36:00Z" w16du:dateUtc="2025-01-06T07:36:00Z">
                  <w:rPr>
                    <w:ins w:id="22126" w:author="瑋婷 徐" w:date="2025-01-03T16:50:00Z" w16du:dateUtc="2025-01-03T08:50:00Z"/>
                    <w:rFonts w:ascii="Calibri" w:hAnsi="Calibri" w:cs="Calibri"/>
                    <w:i/>
                    <w:iCs/>
                    <w:color w:val="000000"/>
                    <w:sz w:val="22"/>
                    <w:szCs w:val="22"/>
                  </w:rPr>
                </w:rPrChange>
              </w:rPr>
              <w:pPrChange w:id="221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18DEE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28" w:author="瑋婷 徐" w:date="2025-01-03T16:50:00Z" w16du:dateUtc="2025-01-03T08:50:00Z"/>
                <w:rFonts w:ascii="Times New Roman" w:eastAsiaTheme="minorEastAsia" w:hAnsi="Times New Roman" w:cs="Times New Roman"/>
                <w:rPrChange w:id="22129" w:author="瑋婷 徐" w:date="2025-01-06T15:36:00Z" w16du:dateUtc="2025-01-06T07:36:00Z">
                  <w:rPr>
                    <w:ins w:id="22130" w:author="瑋婷 徐" w:date="2025-01-03T16:50:00Z" w16du:dateUtc="2025-01-03T08:50:00Z"/>
                    <w:rFonts w:ascii="Times New Roman" w:eastAsia="Times New Roman" w:hAnsi="Times New Roman" w:cs="Times New Roman"/>
                    <w:sz w:val="20"/>
                    <w:szCs w:val="20"/>
                  </w:rPr>
                </w:rPrChange>
              </w:rPr>
              <w:pPrChange w:id="221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42CA88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32" w:author="瑋婷 徐" w:date="2025-01-03T16:50:00Z" w16du:dateUtc="2025-01-03T08:50:00Z"/>
                <w:rFonts w:ascii="Times New Roman" w:eastAsiaTheme="minorEastAsia" w:hAnsi="Times New Roman" w:cs="Times New Roman"/>
                <w:color w:val="000000"/>
                <w:rPrChange w:id="22133" w:author="瑋婷 徐" w:date="2025-01-06T15:36:00Z" w16du:dateUtc="2025-01-06T07:36:00Z">
                  <w:rPr>
                    <w:ins w:id="22134" w:author="瑋婷 徐" w:date="2025-01-03T16:50:00Z" w16du:dateUtc="2025-01-03T08:50:00Z"/>
                    <w:rFonts w:ascii="Calibri" w:hAnsi="Calibri" w:cs="Calibri"/>
                    <w:color w:val="000000"/>
                    <w:sz w:val="22"/>
                    <w:szCs w:val="22"/>
                  </w:rPr>
                </w:rPrChange>
              </w:rPr>
              <w:pPrChange w:id="221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136" w:author="瑋婷 徐" w:date="2025-01-03T16:50:00Z" w16du:dateUtc="2025-01-03T08:50:00Z">
              <w:r w:rsidRPr="00C51B34">
                <w:rPr>
                  <w:rFonts w:ascii="Times New Roman" w:eastAsiaTheme="minorEastAsia" w:hAnsi="Times New Roman" w:cs="Times New Roman"/>
                  <w:color w:val="000000"/>
                  <w:rPrChange w:id="2213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049FDA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38" w:author="瑋婷 徐" w:date="2025-01-03T16:50:00Z" w16du:dateUtc="2025-01-03T08:50:00Z"/>
                <w:rFonts w:ascii="Times New Roman" w:eastAsiaTheme="minorEastAsia" w:hAnsi="Times New Roman" w:cs="Times New Roman"/>
                <w:color w:val="000000"/>
                <w:rPrChange w:id="22139" w:author="瑋婷 徐" w:date="2025-01-06T15:36:00Z" w16du:dateUtc="2025-01-06T07:36:00Z">
                  <w:rPr>
                    <w:ins w:id="22140" w:author="瑋婷 徐" w:date="2025-01-03T16:50:00Z" w16du:dateUtc="2025-01-03T08:50:00Z"/>
                    <w:rFonts w:ascii="Calibri" w:hAnsi="Calibri" w:cs="Calibri"/>
                    <w:color w:val="000000"/>
                    <w:sz w:val="22"/>
                    <w:szCs w:val="22"/>
                  </w:rPr>
                </w:rPrChange>
              </w:rPr>
              <w:pPrChange w:id="221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9431B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42" w:author="瑋婷 徐" w:date="2025-01-03T16:50:00Z" w16du:dateUtc="2025-01-03T08:50:00Z"/>
                <w:rFonts w:ascii="Times New Roman" w:eastAsiaTheme="minorEastAsia" w:hAnsi="Times New Roman" w:cs="Times New Roman"/>
                <w:rPrChange w:id="22143" w:author="瑋婷 徐" w:date="2025-01-06T15:36:00Z" w16du:dateUtc="2025-01-06T07:36:00Z">
                  <w:rPr>
                    <w:ins w:id="22144" w:author="瑋婷 徐" w:date="2025-01-03T16:50:00Z" w16du:dateUtc="2025-01-03T08:50:00Z"/>
                    <w:rFonts w:ascii="Times New Roman" w:eastAsia="Times New Roman" w:hAnsi="Times New Roman" w:cs="Times New Roman"/>
                    <w:sz w:val="20"/>
                    <w:szCs w:val="20"/>
                  </w:rPr>
                </w:rPrChange>
              </w:rPr>
              <w:pPrChange w:id="221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4397E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46" w:author="瑋婷 徐" w:date="2025-01-03T16:50:00Z" w16du:dateUtc="2025-01-03T08:50:00Z"/>
                <w:rFonts w:ascii="Times New Roman" w:eastAsiaTheme="minorEastAsia" w:hAnsi="Times New Roman" w:cs="Times New Roman"/>
                <w:rPrChange w:id="22147" w:author="瑋婷 徐" w:date="2025-01-06T15:36:00Z" w16du:dateUtc="2025-01-06T07:36:00Z">
                  <w:rPr>
                    <w:ins w:id="22148" w:author="瑋婷 徐" w:date="2025-01-03T16:50:00Z" w16du:dateUtc="2025-01-03T08:50:00Z"/>
                    <w:rFonts w:ascii="Times New Roman" w:eastAsia="Times New Roman" w:hAnsi="Times New Roman" w:cs="Times New Roman"/>
                    <w:sz w:val="20"/>
                    <w:szCs w:val="20"/>
                  </w:rPr>
                </w:rPrChange>
              </w:rPr>
              <w:pPrChange w:id="221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27B77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50" w:author="瑋婷 徐" w:date="2025-01-03T16:50:00Z" w16du:dateUtc="2025-01-03T08:50:00Z"/>
                <w:rFonts w:ascii="Times New Roman" w:eastAsiaTheme="minorEastAsia" w:hAnsi="Times New Roman" w:cs="Times New Roman"/>
                <w:rPrChange w:id="22151" w:author="瑋婷 徐" w:date="2025-01-06T15:36:00Z" w16du:dateUtc="2025-01-06T07:36:00Z">
                  <w:rPr>
                    <w:ins w:id="22152" w:author="瑋婷 徐" w:date="2025-01-03T16:50:00Z" w16du:dateUtc="2025-01-03T08:50:00Z"/>
                    <w:rFonts w:ascii="Times New Roman" w:eastAsia="Times New Roman" w:hAnsi="Times New Roman" w:cs="Times New Roman"/>
                    <w:sz w:val="20"/>
                    <w:szCs w:val="20"/>
                  </w:rPr>
                </w:rPrChange>
              </w:rPr>
              <w:pPrChange w:id="221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B60BD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54" w:author="瑋婷 徐" w:date="2025-01-03T16:50:00Z" w16du:dateUtc="2025-01-03T08:50:00Z"/>
                <w:rFonts w:ascii="Times New Roman" w:eastAsiaTheme="minorEastAsia" w:hAnsi="Times New Roman" w:cs="Times New Roman"/>
                <w:rPrChange w:id="22155" w:author="瑋婷 徐" w:date="2025-01-06T15:36:00Z" w16du:dateUtc="2025-01-06T07:36:00Z">
                  <w:rPr>
                    <w:ins w:id="22156" w:author="瑋婷 徐" w:date="2025-01-03T16:50:00Z" w16du:dateUtc="2025-01-03T08:50:00Z"/>
                    <w:rFonts w:ascii="Times New Roman" w:eastAsia="Times New Roman" w:hAnsi="Times New Roman" w:cs="Times New Roman"/>
                    <w:sz w:val="20"/>
                    <w:szCs w:val="20"/>
                  </w:rPr>
                </w:rPrChange>
              </w:rPr>
              <w:pPrChange w:id="221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F0EA6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58" w:author="瑋婷 徐" w:date="2025-01-03T16:50:00Z" w16du:dateUtc="2025-01-03T08:50:00Z"/>
                <w:rFonts w:ascii="Times New Roman" w:eastAsiaTheme="minorEastAsia" w:hAnsi="Times New Roman" w:cs="Times New Roman"/>
                <w:rPrChange w:id="22159" w:author="瑋婷 徐" w:date="2025-01-06T15:36:00Z" w16du:dateUtc="2025-01-06T07:36:00Z">
                  <w:rPr>
                    <w:ins w:id="22160" w:author="瑋婷 徐" w:date="2025-01-03T16:50:00Z" w16du:dateUtc="2025-01-03T08:50:00Z"/>
                    <w:rFonts w:ascii="Times New Roman" w:eastAsia="Times New Roman" w:hAnsi="Times New Roman" w:cs="Times New Roman"/>
                    <w:sz w:val="20"/>
                    <w:szCs w:val="20"/>
                  </w:rPr>
                </w:rPrChange>
              </w:rPr>
              <w:pPrChange w:id="221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65CF82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62" w:author="瑋婷 徐" w:date="2025-01-03T16:50:00Z" w16du:dateUtc="2025-01-03T08:50:00Z"/>
                <w:rFonts w:ascii="Times New Roman" w:eastAsiaTheme="minorEastAsia" w:hAnsi="Times New Roman" w:cs="Times New Roman"/>
                <w:rPrChange w:id="22163" w:author="瑋婷 徐" w:date="2025-01-06T15:36:00Z" w16du:dateUtc="2025-01-06T07:36:00Z">
                  <w:rPr>
                    <w:ins w:id="22164" w:author="瑋婷 徐" w:date="2025-01-03T16:50:00Z" w16du:dateUtc="2025-01-03T08:50:00Z"/>
                    <w:rFonts w:ascii="Times New Roman" w:eastAsia="Times New Roman" w:hAnsi="Times New Roman" w:cs="Times New Roman"/>
                    <w:sz w:val="20"/>
                    <w:szCs w:val="20"/>
                  </w:rPr>
                </w:rPrChange>
              </w:rPr>
              <w:pPrChange w:id="221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7A7B42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66" w:author="瑋婷 徐" w:date="2025-01-03T16:50:00Z" w16du:dateUtc="2025-01-03T08:50:00Z"/>
                <w:rFonts w:ascii="Times New Roman" w:eastAsiaTheme="minorEastAsia" w:hAnsi="Times New Roman" w:cs="Times New Roman"/>
                <w:rPrChange w:id="22167" w:author="瑋婷 徐" w:date="2025-01-06T15:36:00Z" w16du:dateUtc="2025-01-06T07:36:00Z">
                  <w:rPr>
                    <w:ins w:id="22168" w:author="瑋婷 徐" w:date="2025-01-03T16:50:00Z" w16du:dateUtc="2025-01-03T08:50:00Z"/>
                    <w:rFonts w:ascii="Times New Roman" w:eastAsia="Times New Roman" w:hAnsi="Times New Roman" w:cs="Times New Roman"/>
                    <w:sz w:val="20"/>
                    <w:szCs w:val="20"/>
                  </w:rPr>
                </w:rPrChange>
              </w:rPr>
              <w:pPrChange w:id="221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B7DFF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70" w:author="瑋婷 徐" w:date="2025-01-03T16:50:00Z" w16du:dateUtc="2025-01-03T08:50:00Z"/>
                <w:rFonts w:ascii="Times New Roman" w:eastAsiaTheme="minorEastAsia" w:hAnsi="Times New Roman" w:cs="Times New Roman"/>
                <w:color w:val="000000"/>
                <w:rPrChange w:id="22171" w:author="瑋婷 徐" w:date="2025-01-06T15:36:00Z" w16du:dateUtc="2025-01-06T07:36:00Z">
                  <w:rPr>
                    <w:ins w:id="22172" w:author="瑋婷 徐" w:date="2025-01-03T16:50:00Z" w16du:dateUtc="2025-01-03T08:50:00Z"/>
                    <w:rFonts w:ascii="Calibri" w:hAnsi="Calibri" w:cs="Calibri"/>
                    <w:color w:val="000000"/>
                    <w:sz w:val="22"/>
                    <w:szCs w:val="22"/>
                  </w:rPr>
                </w:rPrChange>
              </w:rPr>
              <w:pPrChange w:id="221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174" w:author="瑋婷 徐" w:date="2025-01-03T16:50:00Z" w16du:dateUtc="2025-01-03T08:50:00Z">
              <w:r w:rsidRPr="00C51B34">
                <w:rPr>
                  <w:rFonts w:ascii="Times New Roman" w:eastAsiaTheme="minorEastAsia" w:hAnsi="Times New Roman" w:cs="Times New Roman"/>
                  <w:color w:val="000000"/>
                  <w:rPrChange w:id="2217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416DFD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76" w:author="瑋婷 徐" w:date="2025-01-03T16:50:00Z" w16du:dateUtc="2025-01-03T08:50:00Z"/>
                <w:rFonts w:ascii="Times New Roman" w:eastAsiaTheme="minorEastAsia" w:hAnsi="Times New Roman" w:cs="Times New Roman"/>
                <w:color w:val="000000"/>
                <w:rPrChange w:id="22177" w:author="瑋婷 徐" w:date="2025-01-06T15:36:00Z" w16du:dateUtc="2025-01-06T07:36:00Z">
                  <w:rPr>
                    <w:ins w:id="22178" w:author="瑋婷 徐" w:date="2025-01-03T16:50:00Z" w16du:dateUtc="2025-01-03T08:50:00Z"/>
                    <w:rFonts w:ascii="Calibri" w:hAnsi="Calibri" w:cs="Calibri"/>
                    <w:color w:val="000000"/>
                    <w:sz w:val="22"/>
                    <w:szCs w:val="22"/>
                  </w:rPr>
                </w:rPrChange>
              </w:rPr>
              <w:pPrChange w:id="221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C970DC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80" w:author="瑋婷 徐" w:date="2025-01-03T16:50:00Z" w16du:dateUtc="2025-01-03T08:50:00Z"/>
                <w:rFonts w:ascii="Times New Roman" w:eastAsiaTheme="minorEastAsia" w:hAnsi="Times New Roman" w:cs="Times New Roman"/>
                <w:rPrChange w:id="22181" w:author="瑋婷 徐" w:date="2025-01-06T15:36:00Z" w16du:dateUtc="2025-01-06T07:36:00Z">
                  <w:rPr>
                    <w:ins w:id="22182" w:author="瑋婷 徐" w:date="2025-01-03T16:50:00Z" w16du:dateUtc="2025-01-03T08:50:00Z"/>
                    <w:rFonts w:ascii="Times New Roman" w:eastAsia="Times New Roman" w:hAnsi="Times New Roman" w:cs="Times New Roman"/>
                    <w:sz w:val="20"/>
                    <w:szCs w:val="20"/>
                  </w:rPr>
                </w:rPrChange>
              </w:rPr>
              <w:pPrChange w:id="221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F88C1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84" w:author="瑋婷 徐" w:date="2025-01-03T16:50:00Z" w16du:dateUtc="2025-01-03T08:50:00Z"/>
                <w:rFonts w:ascii="Times New Roman" w:eastAsiaTheme="minorEastAsia" w:hAnsi="Times New Roman" w:cs="Times New Roman"/>
                <w:color w:val="000000"/>
                <w:rPrChange w:id="22185" w:author="瑋婷 徐" w:date="2025-01-06T15:36:00Z" w16du:dateUtc="2025-01-06T07:36:00Z">
                  <w:rPr>
                    <w:ins w:id="22186" w:author="瑋婷 徐" w:date="2025-01-03T16:50:00Z" w16du:dateUtc="2025-01-03T08:50:00Z"/>
                    <w:rFonts w:ascii="Calibri" w:hAnsi="Calibri" w:cs="Calibri"/>
                    <w:color w:val="000000"/>
                    <w:sz w:val="22"/>
                    <w:szCs w:val="22"/>
                  </w:rPr>
                </w:rPrChange>
              </w:rPr>
              <w:pPrChange w:id="221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188" w:author="瑋婷 徐" w:date="2025-01-03T16:50:00Z" w16du:dateUtc="2025-01-03T08:50:00Z">
              <w:r w:rsidRPr="00C51B34">
                <w:rPr>
                  <w:rFonts w:ascii="Times New Roman" w:eastAsiaTheme="minorEastAsia" w:hAnsi="Times New Roman" w:cs="Times New Roman"/>
                  <w:color w:val="000000"/>
                  <w:rPrChange w:id="2218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F2357C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90" w:author="瑋婷 徐" w:date="2025-01-03T16:50:00Z" w16du:dateUtc="2025-01-03T08:50:00Z"/>
                <w:rFonts w:ascii="Times New Roman" w:eastAsiaTheme="minorEastAsia" w:hAnsi="Times New Roman" w:cs="Times New Roman"/>
                <w:color w:val="000000"/>
                <w:rPrChange w:id="22191" w:author="瑋婷 徐" w:date="2025-01-06T15:36:00Z" w16du:dateUtc="2025-01-06T07:36:00Z">
                  <w:rPr>
                    <w:ins w:id="22192" w:author="瑋婷 徐" w:date="2025-01-03T16:50:00Z" w16du:dateUtc="2025-01-03T08:50:00Z"/>
                    <w:rFonts w:ascii="Calibri" w:hAnsi="Calibri" w:cs="Calibri"/>
                    <w:color w:val="000000"/>
                    <w:sz w:val="22"/>
                    <w:szCs w:val="22"/>
                  </w:rPr>
                </w:rPrChange>
              </w:rPr>
              <w:pPrChange w:id="221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194" w:author="瑋婷 徐" w:date="2025-01-03T16:50:00Z" w16du:dateUtc="2025-01-03T08:50:00Z">
              <w:r w:rsidRPr="00C51B34">
                <w:rPr>
                  <w:rFonts w:ascii="Times New Roman" w:eastAsiaTheme="minorEastAsia" w:hAnsi="Times New Roman" w:cs="Times New Roman"/>
                  <w:color w:val="000000"/>
                  <w:rPrChange w:id="2219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9EB25B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96" w:author="瑋婷 徐" w:date="2025-01-03T16:50:00Z" w16du:dateUtc="2025-01-03T08:50:00Z"/>
                <w:rFonts w:ascii="Times New Roman" w:eastAsiaTheme="minorEastAsia" w:hAnsi="Times New Roman" w:cs="Times New Roman"/>
                <w:color w:val="000000"/>
                <w:rPrChange w:id="22197" w:author="瑋婷 徐" w:date="2025-01-06T15:36:00Z" w16du:dateUtc="2025-01-06T07:36:00Z">
                  <w:rPr>
                    <w:ins w:id="22198" w:author="瑋婷 徐" w:date="2025-01-03T16:50:00Z" w16du:dateUtc="2025-01-03T08:50:00Z"/>
                    <w:rFonts w:ascii="Calibri" w:hAnsi="Calibri" w:cs="Calibri"/>
                    <w:color w:val="000000"/>
                    <w:sz w:val="22"/>
                    <w:szCs w:val="22"/>
                  </w:rPr>
                </w:rPrChange>
              </w:rPr>
              <w:pPrChange w:id="221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200" w:author="瑋婷 徐" w:date="2025-01-03T16:50:00Z" w16du:dateUtc="2025-01-03T08:50:00Z">
              <w:r w:rsidRPr="00C51B34">
                <w:rPr>
                  <w:rFonts w:ascii="Times New Roman" w:eastAsiaTheme="minorEastAsia" w:hAnsi="Times New Roman" w:cs="Times New Roman"/>
                  <w:color w:val="000000"/>
                  <w:rPrChange w:id="2220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D12AEB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02" w:author="瑋婷 徐" w:date="2025-01-03T16:50:00Z" w16du:dateUtc="2025-01-03T08:50:00Z"/>
                <w:rFonts w:ascii="Times New Roman" w:eastAsiaTheme="minorEastAsia" w:hAnsi="Times New Roman" w:cs="Times New Roman"/>
                <w:color w:val="000000"/>
                <w:rPrChange w:id="22203" w:author="瑋婷 徐" w:date="2025-01-06T15:36:00Z" w16du:dateUtc="2025-01-06T07:36:00Z">
                  <w:rPr>
                    <w:ins w:id="22204" w:author="瑋婷 徐" w:date="2025-01-03T16:50:00Z" w16du:dateUtc="2025-01-03T08:50:00Z"/>
                    <w:rFonts w:ascii="Calibri" w:hAnsi="Calibri" w:cs="Calibri"/>
                    <w:color w:val="000000"/>
                    <w:sz w:val="22"/>
                    <w:szCs w:val="22"/>
                  </w:rPr>
                </w:rPrChange>
              </w:rPr>
              <w:pPrChange w:id="222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206" w:author="瑋婷 徐" w:date="2025-01-03T16:50:00Z" w16du:dateUtc="2025-01-03T08:50:00Z">
              <w:r w:rsidRPr="00C51B34">
                <w:rPr>
                  <w:rFonts w:ascii="Times New Roman" w:eastAsiaTheme="minorEastAsia" w:hAnsi="Times New Roman" w:cs="Times New Roman"/>
                  <w:color w:val="000000"/>
                  <w:rPrChange w:id="2220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0C5055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08" w:author="瑋婷 徐" w:date="2025-01-03T16:50:00Z" w16du:dateUtc="2025-01-03T08:50:00Z"/>
                <w:rFonts w:ascii="Times New Roman" w:eastAsiaTheme="minorEastAsia" w:hAnsi="Times New Roman" w:cs="Times New Roman"/>
                <w:color w:val="000000"/>
                <w:rPrChange w:id="22209" w:author="瑋婷 徐" w:date="2025-01-06T15:36:00Z" w16du:dateUtc="2025-01-06T07:36:00Z">
                  <w:rPr>
                    <w:ins w:id="22210" w:author="瑋婷 徐" w:date="2025-01-03T16:50:00Z" w16du:dateUtc="2025-01-03T08:50:00Z"/>
                    <w:rFonts w:ascii="Calibri" w:hAnsi="Calibri" w:cs="Calibri"/>
                    <w:color w:val="000000"/>
                    <w:sz w:val="22"/>
                    <w:szCs w:val="22"/>
                  </w:rPr>
                </w:rPrChange>
              </w:rPr>
              <w:pPrChange w:id="222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212" w:author="瑋婷 徐" w:date="2025-01-03T16:50:00Z" w16du:dateUtc="2025-01-03T08:50:00Z">
              <w:r w:rsidRPr="00C51B34">
                <w:rPr>
                  <w:rFonts w:ascii="Times New Roman" w:eastAsiaTheme="minorEastAsia" w:hAnsi="Times New Roman" w:cs="Times New Roman"/>
                  <w:color w:val="000000"/>
                  <w:rPrChange w:id="2221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16A74D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14" w:author="瑋婷 徐" w:date="2025-01-03T16:50:00Z" w16du:dateUtc="2025-01-03T08:50:00Z"/>
                <w:rFonts w:ascii="Times New Roman" w:eastAsiaTheme="minorEastAsia" w:hAnsi="Times New Roman" w:cs="Times New Roman"/>
                <w:color w:val="000000"/>
                <w:rPrChange w:id="22215" w:author="瑋婷 徐" w:date="2025-01-06T15:36:00Z" w16du:dateUtc="2025-01-06T07:36:00Z">
                  <w:rPr>
                    <w:ins w:id="22216" w:author="瑋婷 徐" w:date="2025-01-03T16:50:00Z" w16du:dateUtc="2025-01-03T08:50:00Z"/>
                    <w:rFonts w:ascii="Calibri" w:hAnsi="Calibri" w:cs="Calibri"/>
                    <w:color w:val="000000"/>
                    <w:sz w:val="22"/>
                    <w:szCs w:val="22"/>
                  </w:rPr>
                </w:rPrChange>
              </w:rPr>
              <w:pPrChange w:id="222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218" w:author="瑋婷 徐" w:date="2025-01-03T16:50:00Z" w16du:dateUtc="2025-01-03T08:50:00Z">
              <w:r w:rsidRPr="00C51B34">
                <w:rPr>
                  <w:rFonts w:ascii="Times New Roman" w:eastAsiaTheme="minorEastAsia" w:hAnsi="Times New Roman" w:cs="Times New Roman"/>
                  <w:color w:val="000000"/>
                  <w:rPrChange w:id="22219" w:author="瑋婷 徐" w:date="2025-01-06T15:36:00Z" w16du:dateUtc="2025-01-06T07:36:00Z">
                    <w:rPr>
                      <w:rFonts w:ascii="Calibri" w:hAnsi="Calibri" w:cs="Calibri"/>
                      <w:color w:val="000000"/>
                      <w:sz w:val="22"/>
                      <w:szCs w:val="22"/>
                    </w:rPr>
                  </w:rPrChange>
                </w:rPr>
                <w:t>*</w:t>
              </w:r>
            </w:ins>
          </w:p>
        </w:tc>
        <w:tc>
          <w:tcPr>
            <w:tcW w:w="164" w:type="pct"/>
            <w:noWrap/>
            <w:vAlign w:val="center"/>
            <w:hideMark/>
          </w:tcPr>
          <w:p w14:paraId="6C10D8E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20" w:author="瑋婷 徐" w:date="2025-01-03T16:50:00Z" w16du:dateUtc="2025-01-03T08:50:00Z"/>
                <w:rFonts w:ascii="Times New Roman" w:eastAsiaTheme="minorEastAsia" w:hAnsi="Times New Roman" w:cs="Times New Roman"/>
                <w:color w:val="000000"/>
                <w:rPrChange w:id="22221" w:author="瑋婷 徐" w:date="2025-01-06T15:36:00Z" w16du:dateUtc="2025-01-06T07:36:00Z">
                  <w:rPr>
                    <w:ins w:id="22222" w:author="瑋婷 徐" w:date="2025-01-03T16:50:00Z" w16du:dateUtc="2025-01-03T08:50:00Z"/>
                    <w:rFonts w:ascii="Calibri" w:hAnsi="Calibri" w:cs="Calibri"/>
                    <w:color w:val="000000"/>
                    <w:sz w:val="22"/>
                    <w:szCs w:val="22"/>
                  </w:rPr>
                </w:rPrChange>
              </w:rPr>
              <w:pPrChange w:id="222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5B322189" w14:textId="77777777" w:rsidTr="003C19C7">
        <w:trPr>
          <w:cnfStyle w:val="000000100000" w:firstRow="0" w:lastRow="0" w:firstColumn="0" w:lastColumn="0" w:oddVBand="0" w:evenVBand="0" w:oddHBand="1" w:evenHBand="0" w:firstRowFirstColumn="0" w:firstRowLastColumn="0" w:lastRowFirstColumn="0" w:lastRowLastColumn="0"/>
          <w:trHeight w:val="300"/>
          <w:ins w:id="2222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C1BE137" w14:textId="77777777" w:rsidR="003C19C7" w:rsidRPr="00C51B34" w:rsidRDefault="003C19C7">
            <w:pPr>
              <w:spacing w:line="360" w:lineRule="auto"/>
              <w:jc w:val="both"/>
              <w:rPr>
                <w:ins w:id="22225" w:author="瑋婷 徐" w:date="2025-01-03T16:50:00Z" w16du:dateUtc="2025-01-03T08:50:00Z"/>
                <w:rFonts w:ascii="Times New Roman" w:eastAsiaTheme="minorEastAsia" w:hAnsi="Times New Roman" w:cs="Times New Roman"/>
                <w:b w:val="0"/>
                <w:bCs w:val="0"/>
                <w:color w:val="000000"/>
                <w:rPrChange w:id="22226" w:author="瑋婷 徐" w:date="2025-01-06T15:36:00Z" w16du:dateUtc="2025-01-06T07:36:00Z">
                  <w:rPr>
                    <w:ins w:id="22227" w:author="瑋婷 徐" w:date="2025-01-03T16:50:00Z" w16du:dateUtc="2025-01-03T08:50:00Z"/>
                    <w:rFonts w:ascii="Calibri" w:hAnsi="Calibri" w:cs="Calibri"/>
                    <w:color w:val="000000"/>
                    <w:sz w:val="22"/>
                    <w:szCs w:val="22"/>
                  </w:rPr>
                </w:rPrChange>
              </w:rPr>
              <w:pPrChange w:id="22228" w:author="瑋婷 徐" w:date="2025-01-03T16:55:00Z" w16du:dateUtc="2025-01-03T08:55:00Z">
                <w:pPr/>
              </w:pPrChange>
            </w:pPr>
            <w:ins w:id="22229" w:author="瑋婷 徐" w:date="2025-01-03T16:50:00Z" w16du:dateUtc="2025-01-03T08:50:00Z">
              <w:r w:rsidRPr="00C51B34">
                <w:rPr>
                  <w:rFonts w:ascii="Times New Roman" w:eastAsiaTheme="minorEastAsia" w:hAnsi="Times New Roman" w:cs="Times New Roman" w:hint="eastAsia"/>
                  <w:b w:val="0"/>
                  <w:bCs w:val="0"/>
                  <w:color w:val="000000"/>
                  <w:rPrChange w:id="22230" w:author="瑋婷 徐" w:date="2025-01-06T15:36:00Z" w16du:dateUtc="2025-01-06T07:36:00Z">
                    <w:rPr>
                      <w:rFonts w:ascii="Calibri" w:hAnsi="Calibri" w:cs="Calibri" w:hint="eastAsia"/>
                      <w:color w:val="000000"/>
                      <w:sz w:val="22"/>
                      <w:szCs w:val="22"/>
                    </w:rPr>
                  </w:rPrChange>
                </w:rPr>
                <w:t>黃鸝</w:t>
              </w:r>
              <w:r w:rsidRPr="00C51B34">
                <w:rPr>
                  <w:rFonts w:ascii="Times New Roman" w:eastAsiaTheme="minorEastAsia" w:hAnsi="Times New Roman" w:cs="Times New Roman"/>
                  <w:b w:val="0"/>
                  <w:bCs w:val="0"/>
                  <w:color w:val="000000"/>
                  <w:rPrChange w:id="22231" w:author="瑋婷 徐" w:date="2025-01-06T15:36:00Z" w16du:dateUtc="2025-01-06T07:36:00Z">
                    <w:rPr>
                      <w:rFonts w:ascii="Calibri" w:hAnsi="Calibri" w:cs="Calibri"/>
                      <w:color w:val="000000"/>
                      <w:sz w:val="22"/>
                      <w:szCs w:val="22"/>
                    </w:rPr>
                  </w:rPrChange>
                </w:rPr>
                <w:t xml:space="preserve"> II</w:t>
              </w:r>
            </w:ins>
          </w:p>
        </w:tc>
        <w:tc>
          <w:tcPr>
            <w:tcW w:w="904" w:type="pct"/>
            <w:vAlign w:val="center"/>
            <w:hideMark/>
          </w:tcPr>
          <w:p w14:paraId="349BE99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32" w:author="瑋婷 徐" w:date="2025-01-03T16:50:00Z" w16du:dateUtc="2025-01-03T08:50:00Z"/>
                <w:rFonts w:ascii="Times New Roman" w:eastAsiaTheme="minorEastAsia" w:hAnsi="Times New Roman" w:cs="Times New Roman"/>
                <w:i/>
                <w:iCs/>
                <w:color w:val="000000"/>
                <w:rPrChange w:id="22233" w:author="瑋婷 徐" w:date="2025-01-06T15:36:00Z" w16du:dateUtc="2025-01-06T07:36:00Z">
                  <w:rPr>
                    <w:ins w:id="22234" w:author="瑋婷 徐" w:date="2025-01-03T16:50:00Z" w16du:dateUtc="2025-01-03T08:50:00Z"/>
                    <w:rFonts w:ascii="Calibri" w:hAnsi="Calibri" w:cs="Calibri"/>
                    <w:i/>
                    <w:iCs/>
                    <w:color w:val="000000"/>
                    <w:sz w:val="22"/>
                    <w:szCs w:val="22"/>
                  </w:rPr>
                </w:rPrChange>
              </w:rPr>
              <w:pPrChange w:id="222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236" w:author="瑋婷 徐" w:date="2025-01-03T16:50:00Z" w16du:dateUtc="2025-01-03T08:50:00Z">
              <w:r w:rsidRPr="00C51B34">
                <w:rPr>
                  <w:rFonts w:ascii="Times New Roman" w:eastAsiaTheme="minorEastAsia" w:hAnsi="Times New Roman" w:cs="Times New Roman"/>
                  <w:i/>
                  <w:iCs/>
                  <w:color w:val="000000"/>
                  <w:rPrChange w:id="22237" w:author="瑋婷 徐" w:date="2025-01-06T15:36:00Z" w16du:dateUtc="2025-01-06T07:36:00Z">
                    <w:rPr>
                      <w:rFonts w:ascii="Calibri" w:hAnsi="Calibri" w:cs="Calibri"/>
                      <w:i/>
                      <w:iCs/>
                      <w:color w:val="000000"/>
                      <w:sz w:val="22"/>
                      <w:szCs w:val="22"/>
                    </w:rPr>
                  </w:rPrChange>
                </w:rPr>
                <w:t>Oriolus chinensis</w:t>
              </w:r>
            </w:ins>
          </w:p>
        </w:tc>
        <w:tc>
          <w:tcPr>
            <w:tcW w:w="162" w:type="pct"/>
            <w:noWrap/>
            <w:vAlign w:val="center"/>
            <w:hideMark/>
          </w:tcPr>
          <w:p w14:paraId="5C5C8A2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38" w:author="瑋婷 徐" w:date="2025-01-03T16:50:00Z" w16du:dateUtc="2025-01-03T08:50:00Z"/>
                <w:rFonts w:ascii="Times New Roman" w:eastAsiaTheme="minorEastAsia" w:hAnsi="Times New Roman" w:cs="Times New Roman"/>
                <w:i/>
                <w:iCs/>
                <w:color w:val="000000"/>
                <w:rPrChange w:id="22239" w:author="瑋婷 徐" w:date="2025-01-06T15:36:00Z" w16du:dateUtc="2025-01-06T07:36:00Z">
                  <w:rPr>
                    <w:ins w:id="22240" w:author="瑋婷 徐" w:date="2025-01-03T16:50:00Z" w16du:dateUtc="2025-01-03T08:50:00Z"/>
                    <w:rFonts w:ascii="Calibri" w:hAnsi="Calibri" w:cs="Calibri"/>
                    <w:i/>
                    <w:iCs/>
                    <w:color w:val="000000"/>
                    <w:sz w:val="22"/>
                    <w:szCs w:val="22"/>
                  </w:rPr>
                </w:rPrChange>
              </w:rPr>
              <w:pPrChange w:id="222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2C437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42" w:author="瑋婷 徐" w:date="2025-01-03T16:50:00Z" w16du:dateUtc="2025-01-03T08:50:00Z"/>
                <w:rFonts w:ascii="Times New Roman" w:eastAsiaTheme="minorEastAsia" w:hAnsi="Times New Roman" w:cs="Times New Roman"/>
                <w:rPrChange w:id="22243" w:author="瑋婷 徐" w:date="2025-01-06T15:36:00Z" w16du:dateUtc="2025-01-06T07:36:00Z">
                  <w:rPr>
                    <w:ins w:id="22244" w:author="瑋婷 徐" w:date="2025-01-03T16:50:00Z" w16du:dateUtc="2025-01-03T08:50:00Z"/>
                    <w:rFonts w:ascii="Times New Roman" w:eastAsia="Times New Roman" w:hAnsi="Times New Roman" w:cs="Times New Roman"/>
                    <w:sz w:val="20"/>
                    <w:szCs w:val="20"/>
                  </w:rPr>
                </w:rPrChange>
              </w:rPr>
              <w:pPrChange w:id="222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253BD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46" w:author="瑋婷 徐" w:date="2025-01-03T16:50:00Z" w16du:dateUtc="2025-01-03T08:50:00Z"/>
                <w:rFonts w:ascii="Times New Roman" w:eastAsiaTheme="minorEastAsia" w:hAnsi="Times New Roman" w:cs="Times New Roman"/>
                <w:rPrChange w:id="22247" w:author="瑋婷 徐" w:date="2025-01-06T15:36:00Z" w16du:dateUtc="2025-01-06T07:36:00Z">
                  <w:rPr>
                    <w:ins w:id="22248" w:author="瑋婷 徐" w:date="2025-01-03T16:50:00Z" w16du:dateUtc="2025-01-03T08:50:00Z"/>
                    <w:rFonts w:ascii="Times New Roman" w:eastAsia="Times New Roman" w:hAnsi="Times New Roman" w:cs="Times New Roman"/>
                    <w:sz w:val="20"/>
                    <w:szCs w:val="20"/>
                  </w:rPr>
                </w:rPrChange>
              </w:rPr>
              <w:pPrChange w:id="222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76955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50" w:author="瑋婷 徐" w:date="2025-01-03T16:50:00Z" w16du:dateUtc="2025-01-03T08:50:00Z"/>
                <w:rFonts w:ascii="Times New Roman" w:eastAsiaTheme="minorEastAsia" w:hAnsi="Times New Roman" w:cs="Times New Roman"/>
                <w:rPrChange w:id="22251" w:author="瑋婷 徐" w:date="2025-01-06T15:36:00Z" w16du:dateUtc="2025-01-06T07:36:00Z">
                  <w:rPr>
                    <w:ins w:id="22252" w:author="瑋婷 徐" w:date="2025-01-03T16:50:00Z" w16du:dateUtc="2025-01-03T08:50:00Z"/>
                    <w:rFonts w:ascii="Times New Roman" w:eastAsia="Times New Roman" w:hAnsi="Times New Roman" w:cs="Times New Roman"/>
                    <w:sz w:val="20"/>
                    <w:szCs w:val="20"/>
                  </w:rPr>
                </w:rPrChange>
              </w:rPr>
              <w:pPrChange w:id="222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4C988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54" w:author="瑋婷 徐" w:date="2025-01-03T16:50:00Z" w16du:dateUtc="2025-01-03T08:50:00Z"/>
                <w:rFonts w:ascii="Times New Roman" w:eastAsiaTheme="minorEastAsia" w:hAnsi="Times New Roman" w:cs="Times New Roman"/>
                <w:rPrChange w:id="22255" w:author="瑋婷 徐" w:date="2025-01-06T15:36:00Z" w16du:dateUtc="2025-01-06T07:36:00Z">
                  <w:rPr>
                    <w:ins w:id="22256" w:author="瑋婷 徐" w:date="2025-01-03T16:50:00Z" w16du:dateUtc="2025-01-03T08:50:00Z"/>
                    <w:rFonts w:ascii="Times New Roman" w:eastAsia="Times New Roman" w:hAnsi="Times New Roman" w:cs="Times New Roman"/>
                    <w:sz w:val="20"/>
                    <w:szCs w:val="20"/>
                  </w:rPr>
                </w:rPrChange>
              </w:rPr>
              <w:pPrChange w:id="222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835B8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58" w:author="瑋婷 徐" w:date="2025-01-03T16:50:00Z" w16du:dateUtc="2025-01-03T08:50:00Z"/>
                <w:rFonts w:ascii="Times New Roman" w:eastAsiaTheme="minorEastAsia" w:hAnsi="Times New Roman" w:cs="Times New Roman"/>
                <w:rPrChange w:id="22259" w:author="瑋婷 徐" w:date="2025-01-06T15:36:00Z" w16du:dateUtc="2025-01-06T07:36:00Z">
                  <w:rPr>
                    <w:ins w:id="22260" w:author="瑋婷 徐" w:date="2025-01-03T16:50:00Z" w16du:dateUtc="2025-01-03T08:50:00Z"/>
                    <w:rFonts w:ascii="Times New Roman" w:eastAsia="Times New Roman" w:hAnsi="Times New Roman" w:cs="Times New Roman"/>
                    <w:sz w:val="20"/>
                    <w:szCs w:val="20"/>
                  </w:rPr>
                </w:rPrChange>
              </w:rPr>
              <w:pPrChange w:id="222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5B8C5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62" w:author="瑋婷 徐" w:date="2025-01-03T16:50:00Z" w16du:dateUtc="2025-01-03T08:50:00Z"/>
                <w:rFonts w:ascii="Times New Roman" w:eastAsiaTheme="minorEastAsia" w:hAnsi="Times New Roman" w:cs="Times New Roman"/>
                <w:rPrChange w:id="22263" w:author="瑋婷 徐" w:date="2025-01-06T15:36:00Z" w16du:dateUtc="2025-01-06T07:36:00Z">
                  <w:rPr>
                    <w:ins w:id="22264" w:author="瑋婷 徐" w:date="2025-01-03T16:50:00Z" w16du:dateUtc="2025-01-03T08:50:00Z"/>
                    <w:rFonts w:ascii="Times New Roman" w:eastAsia="Times New Roman" w:hAnsi="Times New Roman" w:cs="Times New Roman"/>
                    <w:sz w:val="20"/>
                    <w:szCs w:val="20"/>
                  </w:rPr>
                </w:rPrChange>
              </w:rPr>
              <w:pPrChange w:id="222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723727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66" w:author="瑋婷 徐" w:date="2025-01-03T16:50:00Z" w16du:dateUtc="2025-01-03T08:50:00Z"/>
                <w:rFonts w:ascii="Times New Roman" w:eastAsiaTheme="minorEastAsia" w:hAnsi="Times New Roman" w:cs="Times New Roman"/>
                <w:rPrChange w:id="22267" w:author="瑋婷 徐" w:date="2025-01-06T15:36:00Z" w16du:dateUtc="2025-01-06T07:36:00Z">
                  <w:rPr>
                    <w:ins w:id="22268" w:author="瑋婷 徐" w:date="2025-01-03T16:50:00Z" w16du:dateUtc="2025-01-03T08:50:00Z"/>
                    <w:rFonts w:ascii="Times New Roman" w:eastAsia="Times New Roman" w:hAnsi="Times New Roman" w:cs="Times New Roman"/>
                    <w:sz w:val="20"/>
                    <w:szCs w:val="20"/>
                  </w:rPr>
                </w:rPrChange>
              </w:rPr>
              <w:pPrChange w:id="222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5EC45E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70" w:author="瑋婷 徐" w:date="2025-01-03T16:50:00Z" w16du:dateUtc="2025-01-03T08:50:00Z"/>
                <w:rFonts w:ascii="Times New Roman" w:eastAsiaTheme="minorEastAsia" w:hAnsi="Times New Roman" w:cs="Times New Roman"/>
                <w:rPrChange w:id="22271" w:author="瑋婷 徐" w:date="2025-01-06T15:36:00Z" w16du:dateUtc="2025-01-06T07:36:00Z">
                  <w:rPr>
                    <w:ins w:id="22272" w:author="瑋婷 徐" w:date="2025-01-03T16:50:00Z" w16du:dateUtc="2025-01-03T08:50:00Z"/>
                    <w:rFonts w:ascii="Times New Roman" w:eastAsia="Times New Roman" w:hAnsi="Times New Roman" w:cs="Times New Roman"/>
                    <w:sz w:val="20"/>
                    <w:szCs w:val="20"/>
                  </w:rPr>
                </w:rPrChange>
              </w:rPr>
              <w:pPrChange w:id="222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4255F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74" w:author="瑋婷 徐" w:date="2025-01-03T16:50:00Z" w16du:dateUtc="2025-01-03T08:50:00Z"/>
                <w:rFonts w:ascii="Times New Roman" w:eastAsiaTheme="minorEastAsia" w:hAnsi="Times New Roman" w:cs="Times New Roman"/>
                <w:color w:val="000000"/>
                <w:rPrChange w:id="22275" w:author="瑋婷 徐" w:date="2025-01-06T15:36:00Z" w16du:dateUtc="2025-01-06T07:36:00Z">
                  <w:rPr>
                    <w:ins w:id="22276" w:author="瑋婷 徐" w:date="2025-01-03T16:50:00Z" w16du:dateUtc="2025-01-03T08:50:00Z"/>
                    <w:rFonts w:ascii="Calibri" w:hAnsi="Calibri" w:cs="Calibri"/>
                    <w:color w:val="000000"/>
                    <w:sz w:val="22"/>
                    <w:szCs w:val="22"/>
                  </w:rPr>
                </w:rPrChange>
              </w:rPr>
              <w:pPrChange w:id="222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278" w:author="瑋婷 徐" w:date="2025-01-03T16:50:00Z" w16du:dateUtc="2025-01-03T08:50:00Z">
              <w:r w:rsidRPr="00C51B34">
                <w:rPr>
                  <w:rFonts w:ascii="Times New Roman" w:eastAsiaTheme="minorEastAsia" w:hAnsi="Times New Roman" w:cs="Times New Roman"/>
                  <w:color w:val="000000"/>
                  <w:rPrChange w:id="2227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FE863D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80" w:author="瑋婷 徐" w:date="2025-01-03T16:50:00Z" w16du:dateUtc="2025-01-03T08:50:00Z"/>
                <w:rFonts w:ascii="Times New Roman" w:eastAsiaTheme="minorEastAsia" w:hAnsi="Times New Roman" w:cs="Times New Roman"/>
                <w:color w:val="000000"/>
                <w:rPrChange w:id="22281" w:author="瑋婷 徐" w:date="2025-01-06T15:36:00Z" w16du:dateUtc="2025-01-06T07:36:00Z">
                  <w:rPr>
                    <w:ins w:id="22282" w:author="瑋婷 徐" w:date="2025-01-03T16:50:00Z" w16du:dateUtc="2025-01-03T08:50:00Z"/>
                    <w:rFonts w:ascii="Calibri" w:hAnsi="Calibri" w:cs="Calibri"/>
                    <w:color w:val="000000"/>
                    <w:sz w:val="22"/>
                    <w:szCs w:val="22"/>
                  </w:rPr>
                </w:rPrChange>
              </w:rPr>
              <w:pPrChange w:id="222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4AB55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84" w:author="瑋婷 徐" w:date="2025-01-03T16:50:00Z" w16du:dateUtc="2025-01-03T08:50:00Z"/>
                <w:rFonts w:ascii="Times New Roman" w:eastAsiaTheme="minorEastAsia" w:hAnsi="Times New Roman" w:cs="Times New Roman"/>
                <w:rPrChange w:id="22285" w:author="瑋婷 徐" w:date="2025-01-06T15:36:00Z" w16du:dateUtc="2025-01-06T07:36:00Z">
                  <w:rPr>
                    <w:ins w:id="22286" w:author="瑋婷 徐" w:date="2025-01-03T16:50:00Z" w16du:dateUtc="2025-01-03T08:50:00Z"/>
                    <w:rFonts w:ascii="Times New Roman" w:eastAsia="Times New Roman" w:hAnsi="Times New Roman" w:cs="Times New Roman"/>
                    <w:sz w:val="20"/>
                    <w:szCs w:val="20"/>
                  </w:rPr>
                </w:rPrChange>
              </w:rPr>
              <w:pPrChange w:id="222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1B0DE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88" w:author="瑋婷 徐" w:date="2025-01-03T16:50:00Z" w16du:dateUtc="2025-01-03T08:50:00Z"/>
                <w:rFonts w:ascii="Times New Roman" w:eastAsiaTheme="minorEastAsia" w:hAnsi="Times New Roman" w:cs="Times New Roman"/>
                <w:rPrChange w:id="22289" w:author="瑋婷 徐" w:date="2025-01-06T15:36:00Z" w16du:dateUtc="2025-01-06T07:36:00Z">
                  <w:rPr>
                    <w:ins w:id="22290" w:author="瑋婷 徐" w:date="2025-01-03T16:50:00Z" w16du:dateUtc="2025-01-03T08:50:00Z"/>
                    <w:rFonts w:ascii="Times New Roman" w:eastAsia="Times New Roman" w:hAnsi="Times New Roman" w:cs="Times New Roman"/>
                    <w:sz w:val="20"/>
                    <w:szCs w:val="20"/>
                  </w:rPr>
                </w:rPrChange>
              </w:rPr>
              <w:pPrChange w:id="222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F19EE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92" w:author="瑋婷 徐" w:date="2025-01-03T16:50:00Z" w16du:dateUtc="2025-01-03T08:50:00Z"/>
                <w:rFonts w:ascii="Times New Roman" w:eastAsiaTheme="minorEastAsia" w:hAnsi="Times New Roman" w:cs="Times New Roman"/>
                <w:rPrChange w:id="22293" w:author="瑋婷 徐" w:date="2025-01-06T15:36:00Z" w16du:dateUtc="2025-01-06T07:36:00Z">
                  <w:rPr>
                    <w:ins w:id="22294" w:author="瑋婷 徐" w:date="2025-01-03T16:50:00Z" w16du:dateUtc="2025-01-03T08:50:00Z"/>
                    <w:rFonts w:ascii="Times New Roman" w:eastAsia="Times New Roman" w:hAnsi="Times New Roman" w:cs="Times New Roman"/>
                    <w:sz w:val="20"/>
                    <w:szCs w:val="20"/>
                  </w:rPr>
                </w:rPrChange>
              </w:rPr>
              <w:pPrChange w:id="222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69D60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96" w:author="瑋婷 徐" w:date="2025-01-03T16:50:00Z" w16du:dateUtc="2025-01-03T08:50:00Z"/>
                <w:rFonts w:ascii="Times New Roman" w:eastAsiaTheme="minorEastAsia" w:hAnsi="Times New Roman" w:cs="Times New Roman"/>
                <w:rPrChange w:id="22297" w:author="瑋婷 徐" w:date="2025-01-06T15:36:00Z" w16du:dateUtc="2025-01-06T07:36:00Z">
                  <w:rPr>
                    <w:ins w:id="22298" w:author="瑋婷 徐" w:date="2025-01-03T16:50:00Z" w16du:dateUtc="2025-01-03T08:50:00Z"/>
                    <w:rFonts w:ascii="Times New Roman" w:eastAsia="Times New Roman" w:hAnsi="Times New Roman" w:cs="Times New Roman"/>
                    <w:sz w:val="20"/>
                    <w:szCs w:val="20"/>
                  </w:rPr>
                </w:rPrChange>
              </w:rPr>
              <w:pPrChange w:id="222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451A7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00" w:author="瑋婷 徐" w:date="2025-01-03T16:50:00Z" w16du:dateUtc="2025-01-03T08:50:00Z"/>
                <w:rFonts w:ascii="Times New Roman" w:eastAsiaTheme="minorEastAsia" w:hAnsi="Times New Roman" w:cs="Times New Roman"/>
                <w:rPrChange w:id="22301" w:author="瑋婷 徐" w:date="2025-01-06T15:36:00Z" w16du:dateUtc="2025-01-06T07:36:00Z">
                  <w:rPr>
                    <w:ins w:id="22302" w:author="瑋婷 徐" w:date="2025-01-03T16:50:00Z" w16du:dateUtc="2025-01-03T08:50:00Z"/>
                    <w:rFonts w:ascii="Times New Roman" w:eastAsia="Times New Roman" w:hAnsi="Times New Roman" w:cs="Times New Roman"/>
                    <w:sz w:val="20"/>
                    <w:szCs w:val="20"/>
                  </w:rPr>
                </w:rPrChange>
              </w:rPr>
              <w:pPrChange w:id="223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15497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04" w:author="瑋婷 徐" w:date="2025-01-03T16:50:00Z" w16du:dateUtc="2025-01-03T08:50:00Z"/>
                <w:rFonts w:ascii="Times New Roman" w:eastAsiaTheme="minorEastAsia" w:hAnsi="Times New Roman" w:cs="Times New Roman"/>
                <w:rPrChange w:id="22305" w:author="瑋婷 徐" w:date="2025-01-06T15:36:00Z" w16du:dateUtc="2025-01-06T07:36:00Z">
                  <w:rPr>
                    <w:ins w:id="22306" w:author="瑋婷 徐" w:date="2025-01-03T16:50:00Z" w16du:dateUtc="2025-01-03T08:50:00Z"/>
                    <w:rFonts w:ascii="Times New Roman" w:eastAsia="Times New Roman" w:hAnsi="Times New Roman" w:cs="Times New Roman"/>
                    <w:sz w:val="20"/>
                    <w:szCs w:val="20"/>
                  </w:rPr>
                </w:rPrChange>
              </w:rPr>
              <w:pPrChange w:id="223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AFDB8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08" w:author="瑋婷 徐" w:date="2025-01-03T16:50:00Z" w16du:dateUtc="2025-01-03T08:50:00Z"/>
                <w:rFonts w:ascii="Times New Roman" w:eastAsiaTheme="minorEastAsia" w:hAnsi="Times New Roman" w:cs="Times New Roman"/>
                <w:rPrChange w:id="22309" w:author="瑋婷 徐" w:date="2025-01-06T15:36:00Z" w16du:dateUtc="2025-01-06T07:36:00Z">
                  <w:rPr>
                    <w:ins w:id="22310" w:author="瑋婷 徐" w:date="2025-01-03T16:50:00Z" w16du:dateUtc="2025-01-03T08:50:00Z"/>
                    <w:rFonts w:ascii="Times New Roman" w:eastAsia="Times New Roman" w:hAnsi="Times New Roman" w:cs="Times New Roman"/>
                    <w:sz w:val="20"/>
                    <w:szCs w:val="20"/>
                  </w:rPr>
                </w:rPrChange>
              </w:rPr>
              <w:pPrChange w:id="223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84C11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12" w:author="瑋婷 徐" w:date="2025-01-03T16:50:00Z" w16du:dateUtc="2025-01-03T08:50:00Z"/>
                <w:rFonts w:ascii="Times New Roman" w:eastAsiaTheme="minorEastAsia" w:hAnsi="Times New Roman" w:cs="Times New Roman"/>
                <w:rPrChange w:id="22313" w:author="瑋婷 徐" w:date="2025-01-06T15:36:00Z" w16du:dateUtc="2025-01-06T07:36:00Z">
                  <w:rPr>
                    <w:ins w:id="22314" w:author="瑋婷 徐" w:date="2025-01-03T16:50:00Z" w16du:dateUtc="2025-01-03T08:50:00Z"/>
                    <w:rFonts w:ascii="Times New Roman" w:eastAsia="Times New Roman" w:hAnsi="Times New Roman" w:cs="Times New Roman"/>
                    <w:sz w:val="20"/>
                    <w:szCs w:val="20"/>
                  </w:rPr>
                </w:rPrChange>
              </w:rPr>
              <w:pPrChange w:id="223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EFCE4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16" w:author="瑋婷 徐" w:date="2025-01-03T16:50:00Z" w16du:dateUtc="2025-01-03T08:50:00Z"/>
                <w:rFonts w:ascii="Times New Roman" w:eastAsiaTheme="minorEastAsia" w:hAnsi="Times New Roman" w:cs="Times New Roman"/>
                <w:rPrChange w:id="22317" w:author="瑋婷 徐" w:date="2025-01-06T15:36:00Z" w16du:dateUtc="2025-01-06T07:36:00Z">
                  <w:rPr>
                    <w:ins w:id="22318" w:author="瑋婷 徐" w:date="2025-01-03T16:50:00Z" w16du:dateUtc="2025-01-03T08:50:00Z"/>
                    <w:rFonts w:ascii="Times New Roman" w:eastAsia="Times New Roman" w:hAnsi="Times New Roman" w:cs="Times New Roman"/>
                    <w:sz w:val="20"/>
                    <w:szCs w:val="20"/>
                  </w:rPr>
                </w:rPrChange>
              </w:rPr>
              <w:pPrChange w:id="223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14C8174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20" w:author="瑋婷 徐" w:date="2025-01-03T16:50:00Z" w16du:dateUtc="2025-01-03T08:50:00Z"/>
                <w:rFonts w:ascii="Times New Roman" w:eastAsiaTheme="minorEastAsia" w:hAnsi="Times New Roman" w:cs="Times New Roman"/>
                <w:rPrChange w:id="22321" w:author="瑋婷 徐" w:date="2025-01-06T15:36:00Z" w16du:dateUtc="2025-01-06T07:36:00Z">
                  <w:rPr>
                    <w:ins w:id="22322" w:author="瑋婷 徐" w:date="2025-01-03T16:50:00Z" w16du:dateUtc="2025-01-03T08:50:00Z"/>
                    <w:rFonts w:ascii="Times New Roman" w:eastAsia="Times New Roman" w:hAnsi="Times New Roman" w:cs="Times New Roman"/>
                    <w:sz w:val="20"/>
                    <w:szCs w:val="20"/>
                  </w:rPr>
                </w:rPrChange>
              </w:rPr>
              <w:pPrChange w:id="223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71651123" w14:textId="77777777" w:rsidTr="003C19C7">
        <w:trPr>
          <w:trHeight w:val="300"/>
          <w:ins w:id="2232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3D72B1" w14:textId="77777777" w:rsidR="003C19C7" w:rsidRPr="00C51B34" w:rsidRDefault="003C19C7">
            <w:pPr>
              <w:spacing w:line="360" w:lineRule="auto"/>
              <w:jc w:val="both"/>
              <w:rPr>
                <w:ins w:id="22325" w:author="瑋婷 徐" w:date="2025-01-03T16:50:00Z" w16du:dateUtc="2025-01-03T08:50:00Z"/>
                <w:rFonts w:ascii="Times New Roman" w:eastAsiaTheme="minorEastAsia" w:hAnsi="Times New Roman" w:cs="Times New Roman"/>
                <w:b w:val="0"/>
                <w:bCs w:val="0"/>
                <w:color w:val="000000"/>
                <w:rPrChange w:id="22326" w:author="瑋婷 徐" w:date="2025-01-06T15:36:00Z" w16du:dateUtc="2025-01-06T07:36:00Z">
                  <w:rPr>
                    <w:ins w:id="22327" w:author="瑋婷 徐" w:date="2025-01-03T16:50:00Z" w16du:dateUtc="2025-01-03T08:50:00Z"/>
                    <w:rFonts w:ascii="Calibri" w:hAnsi="Calibri" w:cs="Calibri"/>
                    <w:color w:val="000000"/>
                    <w:sz w:val="22"/>
                    <w:szCs w:val="22"/>
                  </w:rPr>
                </w:rPrChange>
              </w:rPr>
              <w:pPrChange w:id="22328" w:author="瑋婷 徐" w:date="2025-01-03T16:55:00Z" w16du:dateUtc="2025-01-03T08:55:00Z">
                <w:pPr/>
              </w:pPrChange>
            </w:pPr>
            <w:ins w:id="22329" w:author="瑋婷 徐" w:date="2025-01-03T16:50:00Z" w16du:dateUtc="2025-01-03T08:50:00Z">
              <w:r w:rsidRPr="00C51B34">
                <w:rPr>
                  <w:rFonts w:ascii="Times New Roman" w:eastAsiaTheme="minorEastAsia" w:hAnsi="Times New Roman" w:cs="Times New Roman" w:hint="eastAsia"/>
                  <w:b w:val="0"/>
                  <w:bCs w:val="0"/>
                  <w:color w:val="000000"/>
                  <w:rPrChange w:id="22330" w:author="瑋婷 徐" w:date="2025-01-06T15:36:00Z" w16du:dateUtc="2025-01-06T07:36:00Z">
                    <w:rPr>
                      <w:rFonts w:ascii="Calibri" w:hAnsi="Calibri" w:cs="Calibri" w:hint="eastAsia"/>
                      <w:color w:val="000000"/>
                      <w:sz w:val="22"/>
                      <w:szCs w:val="22"/>
                    </w:rPr>
                  </w:rPrChange>
                </w:rPr>
                <w:t>朱鸝</w:t>
              </w:r>
              <w:r w:rsidRPr="00C51B34">
                <w:rPr>
                  <w:rFonts w:ascii="Times New Roman" w:eastAsiaTheme="minorEastAsia" w:hAnsi="Times New Roman" w:cs="Times New Roman"/>
                  <w:b w:val="0"/>
                  <w:bCs w:val="0"/>
                  <w:color w:val="000000"/>
                  <w:rPrChange w:id="22331"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2332"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2333" w:author="瑋婷 徐" w:date="2025-01-06T15:36:00Z" w16du:dateUtc="2025-01-06T07:36:00Z">
                    <w:rPr>
                      <w:rFonts w:ascii="Calibri" w:hAnsi="Calibri" w:cs="Calibri"/>
                      <w:color w:val="000000"/>
                      <w:sz w:val="22"/>
                      <w:szCs w:val="22"/>
                    </w:rPr>
                  </w:rPrChange>
                </w:rPr>
                <w:t xml:space="preserve"> II</w:t>
              </w:r>
            </w:ins>
          </w:p>
        </w:tc>
        <w:tc>
          <w:tcPr>
            <w:tcW w:w="904" w:type="pct"/>
            <w:vAlign w:val="center"/>
            <w:hideMark/>
          </w:tcPr>
          <w:p w14:paraId="2965B5B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34" w:author="瑋婷 徐" w:date="2025-01-03T16:50:00Z" w16du:dateUtc="2025-01-03T08:50:00Z"/>
                <w:rFonts w:ascii="Times New Roman" w:eastAsiaTheme="minorEastAsia" w:hAnsi="Times New Roman" w:cs="Times New Roman"/>
                <w:i/>
                <w:iCs/>
                <w:color w:val="000000"/>
                <w:rPrChange w:id="22335" w:author="瑋婷 徐" w:date="2025-01-06T15:36:00Z" w16du:dateUtc="2025-01-06T07:36:00Z">
                  <w:rPr>
                    <w:ins w:id="22336" w:author="瑋婷 徐" w:date="2025-01-03T16:50:00Z" w16du:dateUtc="2025-01-03T08:50:00Z"/>
                    <w:rFonts w:ascii="Calibri" w:hAnsi="Calibri" w:cs="Calibri"/>
                    <w:i/>
                    <w:iCs/>
                    <w:color w:val="000000"/>
                    <w:sz w:val="22"/>
                    <w:szCs w:val="22"/>
                  </w:rPr>
                </w:rPrChange>
              </w:rPr>
              <w:pPrChange w:id="223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338" w:author="瑋婷 徐" w:date="2025-01-03T16:50:00Z" w16du:dateUtc="2025-01-03T08:50:00Z">
              <w:r w:rsidRPr="00C51B34">
                <w:rPr>
                  <w:rFonts w:ascii="Times New Roman" w:eastAsiaTheme="minorEastAsia" w:hAnsi="Times New Roman" w:cs="Times New Roman"/>
                  <w:i/>
                  <w:iCs/>
                  <w:color w:val="000000"/>
                  <w:rPrChange w:id="22339" w:author="瑋婷 徐" w:date="2025-01-06T15:36:00Z" w16du:dateUtc="2025-01-06T07:36:00Z">
                    <w:rPr>
                      <w:rFonts w:ascii="Calibri" w:hAnsi="Calibri" w:cs="Calibri"/>
                      <w:i/>
                      <w:iCs/>
                      <w:color w:val="000000"/>
                      <w:sz w:val="22"/>
                      <w:szCs w:val="22"/>
                    </w:rPr>
                  </w:rPrChange>
                </w:rPr>
                <w:t>Oriolus traillii</w:t>
              </w:r>
            </w:ins>
          </w:p>
        </w:tc>
        <w:tc>
          <w:tcPr>
            <w:tcW w:w="162" w:type="pct"/>
            <w:noWrap/>
            <w:vAlign w:val="center"/>
            <w:hideMark/>
          </w:tcPr>
          <w:p w14:paraId="3DF7DC0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40" w:author="瑋婷 徐" w:date="2025-01-03T16:50:00Z" w16du:dateUtc="2025-01-03T08:50:00Z"/>
                <w:rFonts w:ascii="Times New Roman" w:eastAsiaTheme="minorEastAsia" w:hAnsi="Times New Roman" w:cs="Times New Roman"/>
                <w:i/>
                <w:iCs/>
                <w:color w:val="000000"/>
                <w:rPrChange w:id="22341" w:author="瑋婷 徐" w:date="2025-01-06T15:36:00Z" w16du:dateUtc="2025-01-06T07:36:00Z">
                  <w:rPr>
                    <w:ins w:id="22342" w:author="瑋婷 徐" w:date="2025-01-03T16:50:00Z" w16du:dateUtc="2025-01-03T08:50:00Z"/>
                    <w:rFonts w:ascii="Calibri" w:hAnsi="Calibri" w:cs="Calibri"/>
                    <w:i/>
                    <w:iCs/>
                    <w:color w:val="000000"/>
                    <w:sz w:val="22"/>
                    <w:szCs w:val="22"/>
                  </w:rPr>
                </w:rPrChange>
              </w:rPr>
              <w:pPrChange w:id="223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C1EAF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44" w:author="瑋婷 徐" w:date="2025-01-03T16:50:00Z" w16du:dateUtc="2025-01-03T08:50:00Z"/>
                <w:rFonts w:ascii="Times New Roman" w:eastAsiaTheme="minorEastAsia" w:hAnsi="Times New Roman" w:cs="Times New Roman"/>
                <w:rPrChange w:id="22345" w:author="瑋婷 徐" w:date="2025-01-06T15:36:00Z" w16du:dateUtc="2025-01-06T07:36:00Z">
                  <w:rPr>
                    <w:ins w:id="22346" w:author="瑋婷 徐" w:date="2025-01-03T16:50:00Z" w16du:dateUtc="2025-01-03T08:50:00Z"/>
                    <w:rFonts w:ascii="Times New Roman" w:eastAsia="Times New Roman" w:hAnsi="Times New Roman" w:cs="Times New Roman"/>
                    <w:sz w:val="20"/>
                    <w:szCs w:val="20"/>
                  </w:rPr>
                </w:rPrChange>
              </w:rPr>
              <w:pPrChange w:id="223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60C6F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48" w:author="瑋婷 徐" w:date="2025-01-03T16:50:00Z" w16du:dateUtc="2025-01-03T08:50:00Z"/>
                <w:rFonts w:ascii="Times New Roman" w:eastAsiaTheme="minorEastAsia" w:hAnsi="Times New Roman" w:cs="Times New Roman"/>
                <w:rPrChange w:id="22349" w:author="瑋婷 徐" w:date="2025-01-06T15:36:00Z" w16du:dateUtc="2025-01-06T07:36:00Z">
                  <w:rPr>
                    <w:ins w:id="22350" w:author="瑋婷 徐" w:date="2025-01-03T16:50:00Z" w16du:dateUtc="2025-01-03T08:50:00Z"/>
                    <w:rFonts w:ascii="Times New Roman" w:eastAsia="Times New Roman" w:hAnsi="Times New Roman" w:cs="Times New Roman"/>
                    <w:sz w:val="20"/>
                    <w:szCs w:val="20"/>
                  </w:rPr>
                </w:rPrChange>
              </w:rPr>
              <w:pPrChange w:id="223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BD265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52" w:author="瑋婷 徐" w:date="2025-01-03T16:50:00Z" w16du:dateUtc="2025-01-03T08:50:00Z"/>
                <w:rFonts w:ascii="Times New Roman" w:eastAsiaTheme="minorEastAsia" w:hAnsi="Times New Roman" w:cs="Times New Roman"/>
                <w:rPrChange w:id="22353" w:author="瑋婷 徐" w:date="2025-01-06T15:36:00Z" w16du:dateUtc="2025-01-06T07:36:00Z">
                  <w:rPr>
                    <w:ins w:id="22354" w:author="瑋婷 徐" w:date="2025-01-03T16:50:00Z" w16du:dateUtc="2025-01-03T08:50:00Z"/>
                    <w:rFonts w:ascii="Times New Roman" w:eastAsia="Times New Roman" w:hAnsi="Times New Roman" w:cs="Times New Roman"/>
                    <w:sz w:val="20"/>
                    <w:szCs w:val="20"/>
                  </w:rPr>
                </w:rPrChange>
              </w:rPr>
              <w:pPrChange w:id="223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752F0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56" w:author="瑋婷 徐" w:date="2025-01-03T16:50:00Z" w16du:dateUtc="2025-01-03T08:50:00Z"/>
                <w:rFonts w:ascii="Times New Roman" w:eastAsiaTheme="minorEastAsia" w:hAnsi="Times New Roman" w:cs="Times New Roman"/>
                <w:rPrChange w:id="22357" w:author="瑋婷 徐" w:date="2025-01-06T15:36:00Z" w16du:dateUtc="2025-01-06T07:36:00Z">
                  <w:rPr>
                    <w:ins w:id="22358" w:author="瑋婷 徐" w:date="2025-01-03T16:50:00Z" w16du:dateUtc="2025-01-03T08:50:00Z"/>
                    <w:rFonts w:ascii="Times New Roman" w:eastAsia="Times New Roman" w:hAnsi="Times New Roman" w:cs="Times New Roman"/>
                    <w:sz w:val="20"/>
                    <w:szCs w:val="20"/>
                  </w:rPr>
                </w:rPrChange>
              </w:rPr>
              <w:pPrChange w:id="223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E99DB5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60" w:author="瑋婷 徐" w:date="2025-01-03T16:50:00Z" w16du:dateUtc="2025-01-03T08:50:00Z"/>
                <w:rFonts w:ascii="Times New Roman" w:eastAsiaTheme="minorEastAsia" w:hAnsi="Times New Roman" w:cs="Times New Roman"/>
                <w:rPrChange w:id="22361" w:author="瑋婷 徐" w:date="2025-01-06T15:36:00Z" w16du:dateUtc="2025-01-06T07:36:00Z">
                  <w:rPr>
                    <w:ins w:id="22362" w:author="瑋婷 徐" w:date="2025-01-03T16:50:00Z" w16du:dateUtc="2025-01-03T08:50:00Z"/>
                    <w:rFonts w:ascii="Times New Roman" w:eastAsia="Times New Roman" w:hAnsi="Times New Roman" w:cs="Times New Roman"/>
                    <w:sz w:val="20"/>
                    <w:szCs w:val="20"/>
                  </w:rPr>
                </w:rPrChange>
              </w:rPr>
              <w:pPrChange w:id="223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804A2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64" w:author="瑋婷 徐" w:date="2025-01-03T16:50:00Z" w16du:dateUtc="2025-01-03T08:50:00Z"/>
                <w:rFonts w:ascii="Times New Roman" w:eastAsiaTheme="minorEastAsia" w:hAnsi="Times New Roman" w:cs="Times New Roman"/>
                <w:rPrChange w:id="22365" w:author="瑋婷 徐" w:date="2025-01-06T15:36:00Z" w16du:dateUtc="2025-01-06T07:36:00Z">
                  <w:rPr>
                    <w:ins w:id="22366" w:author="瑋婷 徐" w:date="2025-01-03T16:50:00Z" w16du:dateUtc="2025-01-03T08:50:00Z"/>
                    <w:rFonts w:ascii="Times New Roman" w:eastAsia="Times New Roman" w:hAnsi="Times New Roman" w:cs="Times New Roman"/>
                    <w:sz w:val="20"/>
                    <w:szCs w:val="20"/>
                  </w:rPr>
                </w:rPrChange>
              </w:rPr>
              <w:pPrChange w:id="223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A8D6A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68" w:author="瑋婷 徐" w:date="2025-01-03T16:50:00Z" w16du:dateUtc="2025-01-03T08:50:00Z"/>
                <w:rFonts w:ascii="Times New Roman" w:eastAsiaTheme="minorEastAsia" w:hAnsi="Times New Roman" w:cs="Times New Roman"/>
                <w:rPrChange w:id="22369" w:author="瑋婷 徐" w:date="2025-01-06T15:36:00Z" w16du:dateUtc="2025-01-06T07:36:00Z">
                  <w:rPr>
                    <w:ins w:id="22370" w:author="瑋婷 徐" w:date="2025-01-03T16:50:00Z" w16du:dateUtc="2025-01-03T08:50:00Z"/>
                    <w:rFonts w:ascii="Times New Roman" w:eastAsia="Times New Roman" w:hAnsi="Times New Roman" w:cs="Times New Roman"/>
                    <w:sz w:val="20"/>
                    <w:szCs w:val="20"/>
                  </w:rPr>
                </w:rPrChange>
              </w:rPr>
              <w:pPrChange w:id="223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40093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72" w:author="瑋婷 徐" w:date="2025-01-03T16:50:00Z" w16du:dateUtc="2025-01-03T08:50:00Z"/>
                <w:rFonts w:ascii="Times New Roman" w:eastAsiaTheme="minorEastAsia" w:hAnsi="Times New Roman" w:cs="Times New Roman"/>
                <w:rPrChange w:id="22373" w:author="瑋婷 徐" w:date="2025-01-06T15:36:00Z" w16du:dateUtc="2025-01-06T07:36:00Z">
                  <w:rPr>
                    <w:ins w:id="22374" w:author="瑋婷 徐" w:date="2025-01-03T16:50:00Z" w16du:dateUtc="2025-01-03T08:50:00Z"/>
                    <w:rFonts w:ascii="Times New Roman" w:eastAsia="Times New Roman" w:hAnsi="Times New Roman" w:cs="Times New Roman"/>
                    <w:sz w:val="20"/>
                    <w:szCs w:val="20"/>
                  </w:rPr>
                </w:rPrChange>
              </w:rPr>
              <w:pPrChange w:id="223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AADFAB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76" w:author="瑋婷 徐" w:date="2025-01-03T16:50:00Z" w16du:dateUtc="2025-01-03T08:50:00Z"/>
                <w:rFonts w:ascii="Times New Roman" w:eastAsiaTheme="minorEastAsia" w:hAnsi="Times New Roman" w:cs="Times New Roman"/>
                <w:rPrChange w:id="22377" w:author="瑋婷 徐" w:date="2025-01-06T15:36:00Z" w16du:dateUtc="2025-01-06T07:36:00Z">
                  <w:rPr>
                    <w:ins w:id="22378" w:author="瑋婷 徐" w:date="2025-01-03T16:50:00Z" w16du:dateUtc="2025-01-03T08:50:00Z"/>
                    <w:rFonts w:ascii="Times New Roman" w:eastAsia="Times New Roman" w:hAnsi="Times New Roman" w:cs="Times New Roman"/>
                    <w:sz w:val="20"/>
                    <w:szCs w:val="20"/>
                  </w:rPr>
                </w:rPrChange>
              </w:rPr>
              <w:pPrChange w:id="223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78FF6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80" w:author="瑋婷 徐" w:date="2025-01-03T16:50:00Z" w16du:dateUtc="2025-01-03T08:50:00Z"/>
                <w:rFonts w:ascii="Times New Roman" w:eastAsiaTheme="minorEastAsia" w:hAnsi="Times New Roman" w:cs="Times New Roman"/>
                <w:rPrChange w:id="22381" w:author="瑋婷 徐" w:date="2025-01-06T15:36:00Z" w16du:dateUtc="2025-01-06T07:36:00Z">
                  <w:rPr>
                    <w:ins w:id="22382" w:author="瑋婷 徐" w:date="2025-01-03T16:50:00Z" w16du:dateUtc="2025-01-03T08:50:00Z"/>
                    <w:rFonts w:ascii="Times New Roman" w:eastAsia="Times New Roman" w:hAnsi="Times New Roman" w:cs="Times New Roman"/>
                    <w:sz w:val="20"/>
                    <w:szCs w:val="20"/>
                  </w:rPr>
                </w:rPrChange>
              </w:rPr>
              <w:pPrChange w:id="223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FEAC4B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84" w:author="瑋婷 徐" w:date="2025-01-03T16:50:00Z" w16du:dateUtc="2025-01-03T08:50:00Z"/>
                <w:rFonts w:ascii="Times New Roman" w:eastAsiaTheme="minorEastAsia" w:hAnsi="Times New Roman" w:cs="Times New Roman"/>
                <w:color w:val="000000"/>
                <w:rPrChange w:id="22385" w:author="瑋婷 徐" w:date="2025-01-06T15:36:00Z" w16du:dateUtc="2025-01-06T07:36:00Z">
                  <w:rPr>
                    <w:ins w:id="22386" w:author="瑋婷 徐" w:date="2025-01-03T16:50:00Z" w16du:dateUtc="2025-01-03T08:50:00Z"/>
                    <w:rFonts w:ascii="Calibri" w:hAnsi="Calibri" w:cs="Calibri"/>
                    <w:color w:val="000000"/>
                    <w:sz w:val="22"/>
                    <w:szCs w:val="22"/>
                  </w:rPr>
                </w:rPrChange>
              </w:rPr>
              <w:pPrChange w:id="223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388" w:author="瑋婷 徐" w:date="2025-01-03T16:50:00Z" w16du:dateUtc="2025-01-03T08:50:00Z">
              <w:r w:rsidRPr="00C51B34">
                <w:rPr>
                  <w:rFonts w:ascii="Times New Roman" w:eastAsiaTheme="minorEastAsia" w:hAnsi="Times New Roman" w:cs="Times New Roman"/>
                  <w:color w:val="000000"/>
                  <w:rPrChange w:id="2238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C88B60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90" w:author="瑋婷 徐" w:date="2025-01-03T16:50:00Z" w16du:dateUtc="2025-01-03T08:50:00Z"/>
                <w:rFonts w:ascii="Times New Roman" w:eastAsiaTheme="minorEastAsia" w:hAnsi="Times New Roman" w:cs="Times New Roman"/>
                <w:color w:val="000000"/>
                <w:rPrChange w:id="22391" w:author="瑋婷 徐" w:date="2025-01-06T15:36:00Z" w16du:dateUtc="2025-01-06T07:36:00Z">
                  <w:rPr>
                    <w:ins w:id="22392" w:author="瑋婷 徐" w:date="2025-01-03T16:50:00Z" w16du:dateUtc="2025-01-03T08:50:00Z"/>
                    <w:rFonts w:ascii="Calibri" w:hAnsi="Calibri" w:cs="Calibri"/>
                    <w:color w:val="000000"/>
                    <w:sz w:val="22"/>
                    <w:szCs w:val="22"/>
                  </w:rPr>
                </w:rPrChange>
              </w:rPr>
              <w:pPrChange w:id="223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3BB404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94" w:author="瑋婷 徐" w:date="2025-01-03T16:50:00Z" w16du:dateUtc="2025-01-03T08:50:00Z"/>
                <w:rFonts w:ascii="Times New Roman" w:eastAsiaTheme="minorEastAsia" w:hAnsi="Times New Roman" w:cs="Times New Roman"/>
                <w:rPrChange w:id="22395" w:author="瑋婷 徐" w:date="2025-01-06T15:36:00Z" w16du:dateUtc="2025-01-06T07:36:00Z">
                  <w:rPr>
                    <w:ins w:id="22396" w:author="瑋婷 徐" w:date="2025-01-03T16:50:00Z" w16du:dateUtc="2025-01-03T08:50:00Z"/>
                    <w:rFonts w:ascii="Times New Roman" w:eastAsia="Times New Roman" w:hAnsi="Times New Roman" w:cs="Times New Roman"/>
                    <w:sz w:val="20"/>
                    <w:szCs w:val="20"/>
                  </w:rPr>
                </w:rPrChange>
              </w:rPr>
              <w:pPrChange w:id="223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9E67B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98" w:author="瑋婷 徐" w:date="2025-01-03T16:50:00Z" w16du:dateUtc="2025-01-03T08:50:00Z"/>
                <w:rFonts w:ascii="Times New Roman" w:eastAsiaTheme="minorEastAsia" w:hAnsi="Times New Roman" w:cs="Times New Roman"/>
                <w:color w:val="000000"/>
                <w:rPrChange w:id="22399" w:author="瑋婷 徐" w:date="2025-01-06T15:36:00Z" w16du:dateUtc="2025-01-06T07:36:00Z">
                  <w:rPr>
                    <w:ins w:id="22400" w:author="瑋婷 徐" w:date="2025-01-03T16:50:00Z" w16du:dateUtc="2025-01-03T08:50:00Z"/>
                    <w:rFonts w:ascii="Calibri" w:hAnsi="Calibri" w:cs="Calibri"/>
                    <w:color w:val="000000"/>
                    <w:sz w:val="22"/>
                    <w:szCs w:val="22"/>
                  </w:rPr>
                </w:rPrChange>
              </w:rPr>
              <w:pPrChange w:id="224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02" w:author="瑋婷 徐" w:date="2025-01-03T16:50:00Z" w16du:dateUtc="2025-01-03T08:50:00Z">
              <w:r w:rsidRPr="00C51B34">
                <w:rPr>
                  <w:rFonts w:ascii="Times New Roman" w:eastAsiaTheme="minorEastAsia" w:hAnsi="Times New Roman" w:cs="Times New Roman"/>
                  <w:color w:val="000000"/>
                  <w:rPrChange w:id="2240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4FDDBF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04" w:author="瑋婷 徐" w:date="2025-01-03T16:50:00Z" w16du:dateUtc="2025-01-03T08:50:00Z"/>
                <w:rFonts w:ascii="Times New Roman" w:eastAsiaTheme="minorEastAsia" w:hAnsi="Times New Roman" w:cs="Times New Roman"/>
                <w:color w:val="000000"/>
                <w:rPrChange w:id="22405" w:author="瑋婷 徐" w:date="2025-01-06T15:36:00Z" w16du:dateUtc="2025-01-06T07:36:00Z">
                  <w:rPr>
                    <w:ins w:id="22406" w:author="瑋婷 徐" w:date="2025-01-03T16:50:00Z" w16du:dateUtc="2025-01-03T08:50:00Z"/>
                    <w:rFonts w:ascii="Calibri" w:hAnsi="Calibri" w:cs="Calibri"/>
                    <w:color w:val="000000"/>
                    <w:sz w:val="22"/>
                    <w:szCs w:val="22"/>
                  </w:rPr>
                </w:rPrChange>
              </w:rPr>
              <w:pPrChange w:id="224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EBFEE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08" w:author="瑋婷 徐" w:date="2025-01-03T16:50:00Z" w16du:dateUtc="2025-01-03T08:50:00Z"/>
                <w:rFonts w:ascii="Times New Roman" w:eastAsiaTheme="minorEastAsia" w:hAnsi="Times New Roman" w:cs="Times New Roman"/>
                <w:rPrChange w:id="22409" w:author="瑋婷 徐" w:date="2025-01-06T15:36:00Z" w16du:dateUtc="2025-01-06T07:36:00Z">
                  <w:rPr>
                    <w:ins w:id="22410" w:author="瑋婷 徐" w:date="2025-01-03T16:50:00Z" w16du:dateUtc="2025-01-03T08:50:00Z"/>
                    <w:rFonts w:ascii="Times New Roman" w:eastAsia="Times New Roman" w:hAnsi="Times New Roman" w:cs="Times New Roman"/>
                    <w:sz w:val="20"/>
                    <w:szCs w:val="20"/>
                  </w:rPr>
                </w:rPrChange>
              </w:rPr>
              <w:pPrChange w:id="224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9DAC0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12" w:author="瑋婷 徐" w:date="2025-01-03T16:50:00Z" w16du:dateUtc="2025-01-03T08:50:00Z"/>
                <w:rFonts w:ascii="Times New Roman" w:eastAsiaTheme="minorEastAsia" w:hAnsi="Times New Roman" w:cs="Times New Roman"/>
                <w:rPrChange w:id="22413" w:author="瑋婷 徐" w:date="2025-01-06T15:36:00Z" w16du:dateUtc="2025-01-06T07:36:00Z">
                  <w:rPr>
                    <w:ins w:id="22414" w:author="瑋婷 徐" w:date="2025-01-03T16:50:00Z" w16du:dateUtc="2025-01-03T08:50:00Z"/>
                    <w:rFonts w:ascii="Times New Roman" w:eastAsia="Times New Roman" w:hAnsi="Times New Roman" w:cs="Times New Roman"/>
                    <w:sz w:val="20"/>
                    <w:szCs w:val="20"/>
                  </w:rPr>
                </w:rPrChange>
              </w:rPr>
              <w:pPrChange w:id="224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4DE059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16" w:author="瑋婷 徐" w:date="2025-01-03T16:50:00Z" w16du:dateUtc="2025-01-03T08:50:00Z"/>
                <w:rFonts w:ascii="Times New Roman" w:eastAsiaTheme="minorEastAsia" w:hAnsi="Times New Roman" w:cs="Times New Roman"/>
                <w:rPrChange w:id="22417" w:author="瑋婷 徐" w:date="2025-01-06T15:36:00Z" w16du:dateUtc="2025-01-06T07:36:00Z">
                  <w:rPr>
                    <w:ins w:id="22418" w:author="瑋婷 徐" w:date="2025-01-03T16:50:00Z" w16du:dateUtc="2025-01-03T08:50:00Z"/>
                    <w:rFonts w:ascii="Times New Roman" w:eastAsia="Times New Roman" w:hAnsi="Times New Roman" w:cs="Times New Roman"/>
                    <w:sz w:val="20"/>
                    <w:szCs w:val="20"/>
                  </w:rPr>
                </w:rPrChange>
              </w:rPr>
              <w:pPrChange w:id="224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88C19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20" w:author="瑋婷 徐" w:date="2025-01-03T16:50:00Z" w16du:dateUtc="2025-01-03T08:50:00Z"/>
                <w:rFonts w:ascii="Times New Roman" w:eastAsiaTheme="minorEastAsia" w:hAnsi="Times New Roman" w:cs="Times New Roman"/>
                <w:rPrChange w:id="22421" w:author="瑋婷 徐" w:date="2025-01-06T15:36:00Z" w16du:dateUtc="2025-01-06T07:36:00Z">
                  <w:rPr>
                    <w:ins w:id="22422" w:author="瑋婷 徐" w:date="2025-01-03T16:50:00Z" w16du:dateUtc="2025-01-03T08:50:00Z"/>
                    <w:rFonts w:ascii="Times New Roman" w:eastAsia="Times New Roman" w:hAnsi="Times New Roman" w:cs="Times New Roman"/>
                    <w:sz w:val="20"/>
                    <w:szCs w:val="20"/>
                  </w:rPr>
                </w:rPrChange>
              </w:rPr>
              <w:pPrChange w:id="224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2D780BA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24" w:author="瑋婷 徐" w:date="2025-01-03T16:50:00Z" w16du:dateUtc="2025-01-03T08:50:00Z"/>
                <w:rFonts w:ascii="Times New Roman" w:eastAsiaTheme="minorEastAsia" w:hAnsi="Times New Roman" w:cs="Times New Roman"/>
                <w:rPrChange w:id="22425" w:author="瑋婷 徐" w:date="2025-01-06T15:36:00Z" w16du:dateUtc="2025-01-06T07:36:00Z">
                  <w:rPr>
                    <w:ins w:id="22426" w:author="瑋婷 徐" w:date="2025-01-03T16:50:00Z" w16du:dateUtc="2025-01-03T08:50:00Z"/>
                    <w:rFonts w:ascii="Times New Roman" w:eastAsia="Times New Roman" w:hAnsi="Times New Roman" w:cs="Times New Roman"/>
                    <w:sz w:val="20"/>
                    <w:szCs w:val="20"/>
                  </w:rPr>
                </w:rPrChange>
              </w:rPr>
              <w:pPrChange w:id="224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60034823" w14:textId="77777777" w:rsidTr="003C19C7">
        <w:trPr>
          <w:cnfStyle w:val="000000100000" w:firstRow="0" w:lastRow="0" w:firstColumn="0" w:lastColumn="0" w:oddVBand="0" w:evenVBand="0" w:oddHBand="1" w:evenHBand="0" w:firstRowFirstColumn="0" w:firstRowLastColumn="0" w:lastRowFirstColumn="0" w:lastRowLastColumn="0"/>
          <w:trHeight w:val="300"/>
          <w:ins w:id="2242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D4F6061" w14:textId="77777777" w:rsidR="003C19C7" w:rsidRPr="00C51B34" w:rsidRDefault="003C19C7">
            <w:pPr>
              <w:spacing w:line="360" w:lineRule="auto"/>
              <w:jc w:val="both"/>
              <w:rPr>
                <w:ins w:id="22429" w:author="瑋婷 徐" w:date="2025-01-03T16:50:00Z" w16du:dateUtc="2025-01-03T08:50:00Z"/>
                <w:rFonts w:ascii="Times New Roman" w:eastAsiaTheme="minorEastAsia" w:hAnsi="Times New Roman" w:cs="Times New Roman"/>
                <w:b w:val="0"/>
                <w:bCs w:val="0"/>
                <w:color w:val="000000"/>
                <w:rPrChange w:id="22430" w:author="瑋婷 徐" w:date="2025-01-06T15:36:00Z" w16du:dateUtc="2025-01-06T07:36:00Z">
                  <w:rPr>
                    <w:ins w:id="22431" w:author="瑋婷 徐" w:date="2025-01-03T16:50:00Z" w16du:dateUtc="2025-01-03T08:50:00Z"/>
                    <w:rFonts w:ascii="Calibri" w:hAnsi="Calibri" w:cs="Calibri"/>
                    <w:color w:val="000000"/>
                    <w:sz w:val="22"/>
                    <w:szCs w:val="22"/>
                  </w:rPr>
                </w:rPrChange>
              </w:rPr>
              <w:pPrChange w:id="22432" w:author="瑋婷 徐" w:date="2025-01-03T16:55:00Z" w16du:dateUtc="2025-01-03T08:55:00Z">
                <w:pPr/>
              </w:pPrChange>
            </w:pPr>
            <w:ins w:id="22433" w:author="瑋婷 徐" w:date="2025-01-03T16:50:00Z" w16du:dateUtc="2025-01-03T08:50:00Z">
              <w:r w:rsidRPr="00C51B34">
                <w:rPr>
                  <w:rFonts w:ascii="Times New Roman" w:eastAsiaTheme="minorEastAsia" w:hAnsi="Times New Roman" w:cs="Times New Roman" w:hint="eastAsia"/>
                  <w:b w:val="0"/>
                  <w:bCs w:val="0"/>
                  <w:color w:val="000000"/>
                  <w:rPrChange w:id="22434" w:author="瑋婷 徐" w:date="2025-01-06T15:36:00Z" w16du:dateUtc="2025-01-06T07:36:00Z">
                    <w:rPr>
                      <w:rFonts w:ascii="Calibri" w:hAnsi="Calibri" w:cs="Calibri" w:hint="eastAsia"/>
                      <w:color w:val="000000"/>
                      <w:sz w:val="22"/>
                      <w:szCs w:val="22"/>
                    </w:rPr>
                  </w:rPrChange>
                </w:rPr>
                <w:t>大卷尾</w:t>
              </w:r>
              <w:r w:rsidRPr="00C51B34">
                <w:rPr>
                  <w:rFonts w:ascii="Times New Roman" w:eastAsiaTheme="minorEastAsia" w:hAnsi="Times New Roman" w:cs="Times New Roman"/>
                  <w:b w:val="0"/>
                  <w:bCs w:val="0"/>
                  <w:color w:val="000000"/>
                  <w:rPrChange w:id="22435"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2436"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2437"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79313C0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38" w:author="瑋婷 徐" w:date="2025-01-03T16:50:00Z" w16du:dateUtc="2025-01-03T08:50:00Z"/>
                <w:rFonts w:ascii="Times New Roman" w:eastAsiaTheme="minorEastAsia" w:hAnsi="Times New Roman" w:cs="Times New Roman"/>
                <w:i/>
                <w:iCs/>
                <w:color w:val="000000"/>
                <w:rPrChange w:id="22439" w:author="瑋婷 徐" w:date="2025-01-06T15:36:00Z" w16du:dateUtc="2025-01-06T07:36:00Z">
                  <w:rPr>
                    <w:ins w:id="22440" w:author="瑋婷 徐" w:date="2025-01-03T16:50:00Z" w16du:dateUtc="2025-01-03T08:50:00Z"/>
                    <w:rFonts w:ascii="Calibri" w:hAnsi="Calibri" w:cs="Calibri"/>
                    <w:i/>
                    <w:iCs/>
                    <w:color w:val="000000"/>
                    <w:sz w:val="22"/>
                    <w:szCs w:val="22"/>
                  </w:rPr>
                </w:rPrChange>
              </w:rPr>
              <w:pPrChange w:id="224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442" w:author="瑋婷 徐" w:date="2025-01-03T16:50:00Z" w16du:dateUtc="2025-01-03T08:50:00Z">
              <w:r w:rsidRPr="00C51B34">
                <w:rPr>
                  <w:rFonts w:ascii="Times New Roman" w:eastAsiaTheme="minorEastAsia" w:hAnsi="Times New Roman" w:cs="Times New Roman"/>
                  <w:i/>
                  <w:iCs/>
                  <w:color w:val="000000"/>
                  <w:rPrChange w:id="22443" w:author="瑋婷 徐" w:date="2025-01-06T15:36:00Z" w16du:dateUtc="2025-01-06T07:36:00Z">
                    <w:rPr>
                      <w:rFonts w:ascii="Calibri" w:hAnsi="Calibri" w:cs="Calibri"/>
                      <w:i/>
                      <w:iCs/>
                      <w:color w:val="000000"/>
                      <w:sz w:val="22"/>
                      <w:szCs w:val="22"/>
                    </w:rPr>
                  </w:rPrChange>
                </w:rPr>
                <w:t>Dicrurus macrocercus</w:t>
              </w:r>
            </w:ins>
          </w:p>
        </w:tc>
        <w:tc>
          <w:tcPr>
            <w:tcW w:w="162" w:type="pct"/>
            <w:noWrap/>
            <w:vAlign w:val="center"/>
            <w:hideMark/>
          </w:tcPr>
          <w:p w14:paraId="70D8F41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44" w:author="瑋婷 徐" w:date="2025-01-03T16:50:00Z" w16du:dateUtc="2025-01-03T08:50:00Z"/>
                <w:rFonts w:ascii="Times New Roman" w:eastAsiaTheme="minorEastAsia" w:hAnsi="Times New Roman" w:cs="Times New Roman"/>
                <w:i/>
                <w:iCs/>
                <w:color w:val="000000"/>
                <w:rPrChange w:id="22445" w:author="瑋婷 徐" w:date="2025-01-06T15:36:00Z" w16du:dateUtc="2025-01-06T07:36:00Z">
                  <w:rPr>
                    <w:ins w:id="22446" w:author="瑋婷 徐" w:date="2025-01-03T16:50:00Z" w16du:dateUtc="2025-01-03T08:50:00Z"/>
                    <w:rFonts w:ascii="Calibri" w:hAnsi="Calibri" w:cs="Calibri"/>
                    <w:i/>
                    <w:iCs/>
                    <w:color w:val="000000"/>
                    <w:sz w:val="22"/>
                    <w:szCs w:val="22"/>
                  </w:rPr>
                </w:rPrChange>
              </w:rPr>
              <w:pPrChange w:id="224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1919D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48" w:author="瑋婷 徐" w:date="2025-01-03T16:50:00Z" w16du:dateUtc="2025-01-03T08:50:00Z"/>
                <w:rFonts w:ascii="Times New Roman" w:eastAsiaTheme="minorEastAsia" w:hAnsi="Times New Roman" w:cs="Times New Roman"/>
                <w:rPrChange w:id="22449" w:author="瑋婷 徐" w:date="2025-01-06T15:36:00Z" w16du:dateUtc="2025-01-06T07:36:00Z">
                  <w:rPr>
                    <w:ins w:id="22450" w:author="瑋婷 徐" w:date="2025-01-03T16:50:00Z" w16du:dateUtc="2025-01-03T08:50:00Z"/>
                    <w:rFonts w:ascii="Times New Roman" w:eastAsia="Times New Roman" w:hAnsi="Times New Roman" w:cs="Times New Roman"/>
                    <w:sz w:val="20"/>
                    <w:szCs w:val="20"/>
                  </w:rPr>
                </w:rPrChange>
              </w:rPr>
              <w:pPrChange w:id="224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01B80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52" w:author="瑋婷 徐" w:date="2025-01-03T16:50:00Z" w16du:dateUtc="2025-01-03T08:50:00Z"/>
                <w:rFonts w:ascii="Times New Roman" w:eastAsiaTheme="minorEastAsia" w:hAnsi="Times New Roman" w:cs="Times New Roman"/>
                <w:rPrChange w:id="22453" w:author="瑋婷 徐" w:date="2025-01-06T15:36:00Z" w16du:dateUtc="2025-01-06T07:36:00Z">
                  <w:rPr>
                    <w:ins w:id="22454" w:author="瑋婷 徐" w:date="2025-01-03T16:50:00Z" w16du:dateUtc="2025-01-03T08:50:00Z"/>
                    <w:rFonts w:ascii="Times New Roman" w:eastAsia="Times New Roman" w:hAnsi="Times New Roman" w:cs="Times New Roman"/>
                    <w:sz w:val="20"/>
                    <w:szCs w:val="20"/>
                  </w:rPr>
                </w:rPrChange>
              </w:rPr>
              <w:pPrChange w:id="224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FCE93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56" w:author="瑋婷 徐" w:date="2025-01-03T16:50:00Z" w16du:dateUtc="2025-01-03T08:50:00Z"/>
                <w:rFonts w:ascii="Times New Roman" w:eastAsiaTheme="minorEastAsia" w:hAnsi="Times New Roman" w:cs="Times New Roman"/>
                <w:rPrChange w:id="22457" w:author="瑋婷 徐" w:date="2025-01-06T15:36:00Z" w16du:dateUtc="2025-01-06T07:36:00Z">
                  <w:rPr>
                    <w:ins w:id="22458" w:author="瑋婷 徐" w:date="2025-01-03T16:50:00Z" w16du:dateUtc="2025-01-03T08:50:00Z"/>
                    <w:rFonts w:ascii="Times New Roman" w:eastAsia="Times New Roman" w:hAnsi="Times New Roman" w:cs="Times New Roman"/>
                    <w:sz w:val="20"/>
                    <w:szCs w:val="20"/>
                  </w:rPr>
                </w:rPrChange>
              </w:rPr>
              <w:pPrChange w:id="224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8B973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60" w:author="瑋婷 徐" w:date="2025-01-03T16:50:00Z" w16du:dateUtc="2025-01-03T08:50:00Z"/>
                <w:rFonts w:ascii="Times New Roman" w:eastAsiaTheme="minorEastAsia" w:hAnsi="Times New Roman" w:cs="Times New Roman"/>
                <w:rPrChange w:id="22461" w:author="瑋婷 徐" w:date="2025-01-06T15:36:00Z" w16du:dateUtc="2025-01-06T07:36:00Z">
                  <w:rPr>
                    <w:ins w:id="22462" w:author="瑋婷 徐" w:date="2025-01-03T16:50:00Z" w16du:dateUtc="2025-01-03T08:50:00Z"/>
                    <w:rFonts w:ascii="Times New Roman" w:eastAsia="Times New Roman" w:hAnsi="Times New Roman" w:cs="Times New Roman"/>
                    <w:sz w:val="20"/>
                    <w:szCs w:val="20"/>
                  </w:rPr>
                </w:rPrChange>
              </w:rPr>
              <w:pPrChange w:id="224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3496E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64" w:author="瑋婷 徐" w:date="2025-01-03T16:50:00Z" w16du:dateUtc="2025-01-03T08:50:00Z"/>
                <w:rFonts w:ascii="Times New Roman" w:eastAsiaTheme="minorEastAsia" w:hAnsi="Times New Roman" w:cs="Times New Roman"/>
                <w:rPrChange w:id="22465" w:author="瑋婷 徐" w:date="2025-01-06T15:36:00Z" w16du:dateUtc="2025-01-06T07:36:00Z">
                  <w:rPr>
                    <w:ins w:id="22466" w:author="瑋婷 徐" w:date="2025-01-03T16:50:00Z" w16du:dateUtc="2025-01-03T08:50:00Z"/>
                    <w:rFonts w:ascii="Times New Roman" w:eastAsia="Times New Roman" w:hAnsi="Times New Roman" w:cs="Times New Roman"/>
                    <w:sz w:val="20"/>
                    <w:szCs w:val="20"/>
                  </w:rPr>
                </w:rPrChange>
              </w:rPr>
              <w:pPrChange w:id="224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8D32A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68" w:author="瑋婷 徐" w:date="2025-01-03T16:50:00Z" w16du:dateUtc="2025-01-03T08:50:00Z"/>
                <w:rFonts w:ascii="Times New Roman" w:eastAsiaTheme="minorEastAsia" w:hAnsi="Times New Roman" w:cs="Times New Roman"/>
                <w:color w:val="000000"/>
                <w:rPrChange w:id="22469" w:author="瑋婷 徐" w:date="2025-01-06T15:36:00Z" w16du:dateUtc="2025-01-06T07:36:00Z">
                  <w:rPr>
                    <w:ins w:id="22470" w:author="瑋婷 徐" w:date="2025-01-03T16:50:00Z" w16du:dateUtc="2025-01-03T08:50:00Z"/>
                    <w:rFonts w:ascii="Calibri" w:hAnsi="Calibri" w:cs="Calibri"/>
                    <w:color w:val="000000"/>
                    <w:sz w:val="22"/>
                    <w:szCs w:val="22"/>
                  </w:rPr>
                </w:rPrChange>
              </w:rPr>
              <w:pPrChange w:id="224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472" w:author="瑋婷 徐" w:date="2025-01-03T16:50:00Z" w16du:dateUtc="2025-01-03T08:50:00Z">
              <w:r w:rsidRPr="00C51B34">
                <w:rPr>
                  <w:rFonts w:ascii="Times New Roman" w:eastAsiaTheme="minorEastAsia" w:hAnsi="Times New Roman" w:cs="Times New Roman"/>
                  <w:color w:val="000000"/>
                  <w:rPrChange w:id="2247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ADCB5E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74" w:author="瑋婷 徐" w:date="2025-01-03T16:50:00Z" w16du:dateUtc="2025-01-03T08:50:00Z"/>
                <w:rFonts w:ascii="Times New Roman" w:eastAsiaTheme="minorEastAsia" w:hAnsi="Times New Roman" w:cs="Times New Roman"/>
                <w:color w:val="000000"/>
                <w:rPrChange w:id="22475" w:author="瑋婷 徐" w:date="2025-01-06T15:36:00Z" w16du:dateUtc="2025-01-06T07:36:00Z">
                  <w:rPr>
                    <w:ins w:id="22476" w:author="瑋婷 徐" w:date="2025-01-03T16:50:00Z" w16du:dateUtc="2025-01-03T08:50:00Z"/>
                    <w:rFonts w:ascii="Calibri" w:hAnsi="Calibri" w:cs="Calibri"/>
                    <w:color w:val="000000"/>
                    <w:sz w:val="22"/>
                    <w:szCs w:val="22"/>
                  </w:rPr>
                </w:rPrChange>
              </w:rPr>
              <w:pPrChange w:id="224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3BA0E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78" w:author="瑋婷 徐" w:date="2025-01-03T16:50:00Z" w16du:dateUtc="2025-01-03T08:50:00Z"/>
                <w:rFonts w:ascii="Times New Roman" w:eastAsiaTheme="minorEastAsia" w:hAnsi="Times New Roman" w:cs="Times New Roman"/>
                <w:rPrChange w:id="22479" w:author="瑋婷 徐" w:date="2025-01-06T15:36:00Z" w16du:dateUtc="2025-01-06T07:36:00Z">
                  <w:rPr>
                    <w:ins w:id="22480" w:author="瑋婷 徐" w:date="2025-01-03T16:50:00Z" w16du:dateUtc="2025-01-03T08:50:00Z"/>
                    <w:rFonts w:ascii="Times New Roman" w:eastAsia="Times New Roman" w:hAnsi="Times New Roman" w:cs="Times New Roman"/>
                    <w:sz w:val="20"/>
                    <w:szCs w:val="20"/>
                  </w:rPr>
                </w:rPrChange>
              </w:rPr>
              <w:pPrChange w:id="224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98C86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82" w:author="瑋婷 徐" w:date="2025-01-03T16:50:00Z" w16du:dateUtc="2025-01-03T08:50:00Z"/>
                <w:rFonts w:ascii="Times New Roman" w:eastAsiaTheme="minorEastAsia" w:hAnsi="Times New Roman" w:cs="Times New Roman"/>
                <w:rPrChange w:id="22483" w:author="瑋婷 徐" w:date="2025-01-06T15:36:00Z" w16du:dateUtc="2025-01-06T07:36:00Z">
                  <w:rPr>
                    <w:ins w:id="22484" w:author="瑋婷 徐" w:date="2025-01-03T16:50:00Z" w16du:dateUtc="2025-01-03T08:50:00Z"/>
                    <w:rFonts w:ascii="Times New Roman" w:eastAsia="Times New Roman" w:hAnsi="Times New Roman" w:cs="Times New Roman"/>
                    <w:sz w:val="20"/>
                    <w:szCs w:val="20"/>
                  </w:rPr>
                </w:rPrChange>
              </w:rPr>
              <w:pPrChange w:id="224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4C4B3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86" w:author="瑋婷 徐" w:date="2025-01-03T16:50:00Z" w16du:dateUtc="2025-01-03T08:50:00Z"/>
                <w:rFonts w:ascii="Times New Roman" w:eastAsiaTheme="minorEastAsia" w:hAnsi="Times New Roman" w:cs="Times New Roman"/>
                <w:rPrChange w:id="22487" w:author="瑋婷 徐" w:date="2025-01-06T15:36:00Z" w16du:dateUtc="2025-01-06T07:36:00Z">
                  <w:rPr>
                    <w:ins w:id="22488" w:author="瑋婷 徐" w:date="2025-01-03T16:50:00Z" w16du:dateUtc="2025-01-03T08:50:00Z"/>
                    <w:rFonts w:ascii="Times New Roman" w:eastAsia="Times New Roman" w:hAnsi="Times New Roman" w:cs="Times New Roman"/>
                    <w:sz w:val="20"/>
                    <w:szCs w:val="20"/>
                  </w:rPr>
                </w:rPrChange>
              </w:rPr>
              <w:pPrChange w:id="224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EE613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90" w:author="瑋婷 徐" w:date="2025-01-03T16:50:00Z" w16du:dateUtc="2025-01-03T08:50:00Z"/>
                <w:rFonts w:ascii="Times New Roman" w:eastAsiaTheme="minorEastAsia" w:hAnsi="Times New Roman" w:cs="Times New Roman"/>
                <w:rPrChange w:id="22491" w:author="瑋婷 徐" w:date="2025-01-06T15:36:00Z" w16du:dateUtc="2025-01-06T07:36:00Z">
                  <w:rPr>
                    <w:ins w:id="22492" w:author="瑋婷 徐" w:date="2025-01-03T16:50:00Z" w16du:dateUtc="2025-01-03T08:50:00Z"/>
                    <w:rFonts w:ascii="Times New Roman" w:eastAsia="Times New Roman" w:hAnsi="Times New Roman" w:cs="Times New Roman"/>
                    <w:sz w:val="20"/>
                    <w:szCs w:val="20"/>
                  </w:rPr>
                </w:rPrChange>
              </w:rPr>
              <w:pPrChange w:id="224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1515F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94" w:author="瑋婷 徐" w:date="2025-01-03T16:50:00Z" w16du:dateUtc="2025-01-03T08:50:00Z"/>
                <w:rFonts w:ascii="Times New Roman" w:eastAsiaTheme="minorEastAsia" w:hAnsi="Times New Roman" w:cs="Times New Roman"/>
                <w:rPrChange w:id="22495" w:author="瑋婷 徐" w:date="2025-01-06T15:36:00Z" w16du:dateUtc="2025-01-06T07:36:00Z">
                  <w:rPr>
                    <w:ins w:id="22496" w:author="瑋婷 徐" w:date="2025-01-03T16:50:00Z" w16du:dateUtc="2025-01-03T08:50:00Z"/>
                    <w:rFonts w:ascii="Times New Roman" w:eastAsia="Times New Roman" w:hAnsi="Times New Roman" w:cs="Times New Roman"/>
                    <w:sz w:val="20"/>
                    <w:szCs w:val="20"/>
                  </w:rPr>
                </w:rPrChange>
              </w:rPr>
              <w:pPrChange w:id="224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F9408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98" w:author="瑋婷 徐" w:date="2025-01-03T16:50:00Z" w16du:dateUtc="2025-01-03T08:50:00Z"/>
                <w:rFonts w:ascii="Times New Roman" w:eastAsiaTheme="minorEastAsia" w:hAnsi="Times New Roman" w:cs="Times New Roman"/>
                <w:color w:val="000000"/>
                <w:rPrChange w:id="22499" w:author="瑋婷 徐" w:date="2025-01-06T15:36:00Z" w16du:dateUtc="2025-01-06T07:36:00Z">
                  <w:rPr>
                    <w:ins w:id="22500" w:author="瑋婷 徐" w:date="2025-01-03T16:50:00Z" w16du:dateUtc="2025-01-03T08:50:00Z"/>
                    <w:rFonts w:ascii="Calibri" w:hAnsi="Calibri" w:cs="Calibri"/>
                    <w:color w:val="000000"/>
                    <w:sz w:val="22"/>
                    <w:szCs w:val="22"/>
                  </w:rPr>
                </w:rPrChange>
              </w:rPr>
              <w:pPrChange w:id="225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502" w:author="瑋婷 徐" w:date="2025-01-03T16:50:00Z" w16du:dateUtc="2025-01-03T08:50:00Z">
              <w:r w:rsidRPr="00C51B34">
                <w:rPr>
                  <w:rFonts w:ascii="Times New Roman" w:eastAsiaTheme="minorEastAsia" w:hAnsi="Times New Roman" w:cs="Times New Roman"/>
                  <w:color w:val="000000"/>
                  <w:rPrChange w:id="2250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F2E89E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04" w:author="瑋婷 徐" w:date="2025-01-03T16:50:00Z" w16du:dateUtc="2025-01-03T08:50:00Z"/>
                <w:rFonts w:ascii="Times New Roman" w:eastAsiaTheme="minorEastAsia" w:hAnsi="Times New Roman" w:cs="Times New Roman"/>
                <w:color w:val="000000"/>
                <w:rPrChange w:id="22505" w:author="瑋婷 徐" w:date="2025-01-06T15:36:00Z" w16du:dateUtc="2025-01-06T07:36:00Z">
                  <w:rPr>
                    <w:ins w:id="22506" w:author="瑋婷 徐" w:date="2025-01-03T16:50:00Z" w16du:dateUtc="2025-01-03T08:50:00Z"/>
                    <w:rFonts w:ascii="Calibri" w:hAnsi="Calibri" w:cs="Calibri"/>
                    <w:color w:val="000000"/>
                    <w:sz w:val="22"/>
                    <w:szCs w:val="22"/>
                  </w:rPr>
                </w:rPrChange>
              </w:rPr>
              <w:pPrChange w:id="225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6C9E6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08" w:author="瑋婷 徐" w:date="2025-01-03T16:50:00Z" w16du:dateUtc="2025-01-03T08:50:00Z"/>
                <w:rFonts w:ascii="Times New Roman" w:eastAsiaTheme="minorEastAsia" w:hAnsi="Times New Roman" w:cs="Times New Roman"/>
                <w:rPrChange w:id="22509" w:author="瑋婷 徐" w:date="2025-01-06T15:36:00Z" w16du:dateUtc="2025-01-06T07:36:00Z">
                  <w:rPr>
                    <w:ins w:id="22510" w:author="瑋婷 徐" w:date="2025-01-03T16:50:00Z" w16du:dateUtc="2025-01-03T08:50:00Z"/>
                    <w:rFonts w:ascii="Times New Roman" w:eastAsia="Times New Roman" w:hAnsi="Times New Roman" w:cs="Times New Roman"/>
                    <w:sz w:val="20"/>
                    <w:szCs w:val="20"/>
                  </w:rPr>
                </w:rPrChange>
              </w:rPr>
              <w:pPrChange w:id="225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06E16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12" w:author="瑋婷 徐" w:date="2025-01-03T16:50:00Z" w16du:dateUtc="2025-01-03T08:50:00Z"/>
                <w:rFonts w:ascii="Times New Roman" w:eastAsiaTheme="minorEastAsia" w:hAnsi="Times New Roman" w:cs="Times New Roman"/>
                <w:rPrChange w:id="22513" w:author="瑋婷 徐" w:date="2025-01-06T15:36:00Z" w16du:dateUtc="2025-01-06T07:36:00Z">
                  <w:rPr>
                    <w:ins w:id="22514" w:author="瑋婷 徐" w:date="2025-01-03T16:50:00Z" w16du:dateUtc="2025-01-03T08:50:00Z"/>
                    <w:rFonts w:ascii="Times New Roman" w:eastAsia="Times New Roman" w:hAnsi="Times New Roman" w:cs="Times New Roman"/>
                    <w:sz w:val="20"/>
                    <w:szCs w:val="20"/>
                  </w:rPr>
                </w:rPrChange>
              </w:rPr>
              <w:pPrChange w:id="225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02784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16" w:author="瑋婷 徐" w:date="2025-01-03T16:50:00Z" w16du:dateUtc="2025-01-03T08:50:00Z"/>
                <w:rFonts w:ascii="Times New Roman" w:eastAsiaTheme="minorEastAsia" w:hAnsi="Times New Roman" w:cs="Times New Roman"/>
                <w:rPrChange w:id="22517" w:author="瑋婷 徐" w:date="2025-01-06T15:36:00Z" w16du:dateUtc="2025-01-06T07:36:00Z">
                  <w:rPr>
                    <w:ins w:id="22518" w:author="瑋婷 徐" w:date="2025-01-03T16:50:00Z" w16du:dateUtc="2025-01-03T08:50:00Z"/>
                    <w:rFonts w:ascii="Times New Roman" w:eastAsia="Times New Roman" w:hAnsi="Times New Roman" w:cs="Times New Roman"/>
                    <w:sz w:val="20"/>
                    <w:szCs w:val="20"/>
                  </w:rPr>
                </w:rPrChange>
              </w:rPr>
              <w:pPrChange w:id="225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CDDED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20" w:author="瑋婷 徐" w:date="2025-01-03T16:50:00Z" w16du:dateUtc="2025-01-03T08:50:00Z"/>
                <w:rFonts w:ascii="Times New Roman" w:eastAsiaTheme="minorEastAsia" w:hAnsi="Times New Roman" w:cs="Times New Roman"/>
                <w:rPrChange w:id="22521" w:author="瑋婷 徐" w:date="2025-01-06T15:36:00Z" w16du:dateUtc="2025-01-06T07:36:00Z">
                  <w:rPr>
                    <w:ins w:id="22522" w:author="瑋婷 徐" w:date="2025-01-03T16:50:00Z" w16du:dateUtc="2025-01-03T08:50:00Z"/>
                    <w:rFonts w:ascii="Times New Roman" w:eastAsia="Times New Roman" w:hAnsi="Times New Roman" w:cs="Times New Roman"/>
                    <w:sz w:val="20"/>
                    <w:szCs w:val="20"/>
                  </w:rPr>
                </w:rPrChange>
              </w:rPr>
              <w:pPrChange w:id="225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E9BE4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24" w:author="瑋婷 徐" w:date="2025-01-03T16:50:00Z" w16du:dateUtc="2025-01-03T08:50:00Z"/>
                <w:rFonts w:ascii="Times New Roman" w:eastAsiaTheme="minorEastAsia" w:hAnsi="Times New Roman" w:cs="Times New Roman"/>
                <w:rPrChange w:id="22525" w:author="瑋婷 徐" w:date="2025-01-06T15:36:00Z" w16du:dateUtc="2025-01-06T07:36:00Z">
                  <w:rPr>
                    <w:ins w:id="22526" w:author="瑋婷 徐" w:date="2025-01-03T16:50:00Z" w16du:dateUtc="2025-01-03T08:50:00Z"/>
                    <w:rFonts w:ascii="Times New Roman" w:eastAsia="Times New Roman" w:hAnsi="Times New Roman" w:cs="Times New Roman"/>
                    <w:sz w:val="20"/>
                    <w:szCs w:val="20"/>
                  </w:rPr>
                </w:rPrChange>
              </w:rPr>
              <w:pPrChange w:id="225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2335BF9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28" w:author="瑋婷 徐" w:date="2025-01-03T16:50:00Z" w16du:dateUtc="2025-01-03T08:50:00Z"/>
                <w:rFonts w:ascii="Times New Roman" w:eastAsiaTheme="minorEastAsia" w:hAnsi="Times New Roman" w:cs="Times New Roman"/>
                <w:rPrChange w:id="22529" w:author="瑋婷 徐" w:date="2025-01-06T15:36:00Z" w16du:dateUtc="2025-01-06T07:36:00Z">
                  <w:rPr>
                    <w:ins w:id="22530" w:author="瑋婷 徐" w:date="2025-01-03T16:50:00Z" w16du:dateUtc="2025-01-03T08:50:00Z"/>
                    <w:rFonts w:ascii="Times New Roman" w:eastAsia="Times New Roman" w:hAnsi="Times New Roman" w:cs="Times New Roman"/>
                    <w:sz w:val="20"/>
                    <w:szCs w:val="20"/>
                  </w:rPr>
                </w:rPrChange>
              </w:rPr>
              <w:pPrChange w:id="225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14FD8948" w14:textId="77777777" w:rsidTr="003C19C7">
        <w:trPr>
          <w:trHeight w:val="300"/>
          <w:ins w:id="2253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8F34978" w14:textId="77777777" w:rsidR="003C19C7" w:rsidRPr="00C51B34" w:rsidRDefault="003C19C7">
            <w:pPr>
              <w:spacing w:line="360" w:lineRule="auto"/>
              <w:jc w:val="both"/>
              <w:rPr>
                <w:ins w:id="22533" w:author="瑋婷 徐" w:date="2025-01-03T16:50:00Z" w16du:dateUtc="2025-01-03T08:50:00Z"/>
                <w:rFonts w:ascii="Times New Roman" w:eastAsiaTheme="minorEastAsia" w:hAnsi="Times New Roman" w:cs="Times New Roman"/>
                <w:b w:val="0"/>
                <w:bCs w:val="0"/>
                <w:color w:val="000000"/>
                <w:rPrChange w:id="22534" w:author="瑋婷 徐" w:date="2025-01-06T15:36:00Z" w16du:dateUtc="2025-01-06T07:36:00Z">
                  <w:rPr>
                    <w:ins w:id="22535" w:author="瑋婷 徐" w:date="2025-01-03T16:50:00Z" w16du:dateUtc="2025-01-03T08:50:00Z"/>
                    <w:rFonts w:ascii="Calibri" w:hAnsi="Calibri" w:cs="Calibri"/>
                    <w:color w:val="000000"/>
                    <w:sz w:val="22"/>
                    <w:szCs w:val="22"/>
                  </w:rPr>
                </w:rPrChange>
              </w:rPr>
              <w:pPrChange w:id="22536" w:author="瑋婷 徐" w:date="2025-01-03T16:55:00Z" w16du:dateUtc="2025-01-03T08:55:00Z">
                <w:pPr/>
              </w:pPrChange>
            </w:pPr>
            <w:ins w:id="22537" w:author="瑋婷 徐" w:date="2025-01-03T16:50:00Z" w16du:dateUtc="2025-01-03T08:50:00Z">
              <w:r w:rsidRPr="00C51B34">
                <w:rPr>
                  <w:rFonts w:ascii="Times New Roman" w:eastAsiaTheme="minorEastAsia" w:hAnsi="Times New Roman" w:cs="Times New Roman" w:hint="eastAsia"/>
                  <w:b w:val="0"/>
                  <w:bCs w:val="0"/>
                  <w:color w:val="000000"/>
                  <w:rPrChange w:id="22538" w:author="瑋婷 徐" w:date="2025-01-06T15:36:00Z" w16du:dateUtc="2025-01-06T07:36:00Z">
                    <w:rPr>
                      <w:rFonts w:ascii="Calibri" w:hAnsi="Calibri" w:cs="Calibri" w:hint="eastAsia"/>
                      <w:color w:val="000000"/>
                      <w:sz w:val="22"/>
                      <w:szCs w:val="22"/>
                    </w:rPr>
                  </w:rPrChange>
                </w:rPr>
                <w:t>小卷尾</w:t>
              </w:r>
              <w:r w:rsidRPr="00C51B34">
                <w:rPr>
                  <w:rFonts w:ascii="Times New Roman" w:eastAsiaTheme="minorEastAsia" w:hAnsi="Times New Roman" w:cs="Times New Roman"/>
                  <w:b w:val="0"/>
                  <w:bCs w:val="0"/>
                  <w:color w:val="000000"/>
                  <w:rPrChange w:id="22539"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2540"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2541"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285669D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42" w:author="瑋婷 徐" w:date="2025-01-03T16:50:00Z" w16du:dateUtc="2025-01-03T08:50:00Z"/>
                <w:rFonts w:ascii="Times New Roman" w:eastAsiaTheme="minorEastAsia" w:hAnsi="Times New Roman" w:cs="Times New Roman"/>
                <w:i/>
                <w:iCs/>
                <w:color w:val="000000"/>
                <w:rPrChange w:id="22543" w:author="瑋婷 徐" w:date="2025-01-06T15:36:00Z" w16du:dateUtc="2025-01-06T07:36:00Z">
                  <w:rPr>
                    <w:ins w:id="22544" w:author="瑋婷 徐" w:date="2025-01-03T16:50:00Z" w16du:dateUtc="2025-01-03T08:50:00Z"/>
                    <w:rFonts w:ascii="Calibri" w:hAnsi="Calibri" w:cs="Calibri"/>
                    <w:i/>
                    <w:iCs/>
                    <w:color w:val="000000"/>
                    <w:sz w:val="22"/>
                    <w:szCs w:val="22"/>
                  </w:rPr>
                </w:rPrChange>
              </w:rPr>
              <w:pPrChange w:id="225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546" w:author="瑋婷 徐" w:date="2025-01-03T16:50:00Z" w16du:dateUtc="2025-01-03T08:50:00Z">
              <w:r w:rsidRPr="00C51B34">
                <w:rPr>
                  <w:rFonts w:ascii="Times New Roman" w:eastAsiaTheme="minorEastAsia" w:hAnsi="Times New Roman" w:cs="Times New Roman"/>
                  <w:i/>
                  <w:iCs/>
                  <w:color w:val="000000"/>
                  <w:rPrChange w:id="22547" w:author="瑋婷 徐" w:date="2025-01-06T15:36:00Z" w16du:dateUtc="2025-01-06T07:36:00Z">
                    <w:rPr>
                      <w:rFonts w:ascii="Calibri" w:hAnsi="Calibri" w:cs="Calibri"/>
                      <w:i/>
                      <w:iCs/>
                      <w:color w:val="000000"/>
                      <w:sz w:val="22"/>
                      <w:szCs w:val="22"/>
                    </w:rPr>
                  </w:rPrChange>
                </w:rPr>
                <w:t>Dicrurus aeneus</w:t>
              </w:r>
            </w:ins>
          </w:p>
        </w:tc>
        <w:tc>
          <w:tcPr>
            <w:tcW w:w="162" w:type="pct"/>
            <w:noWrap/>
            <w:vAlign w:val="center"/>
            <w:hideMark/>
          </w:tcPr>
          <w:p w14:paraId="16284B6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48" w:author="瑋婷 徐" w:date="2025-01-03T16:50:00Z" w16du:dateUtc="2025-01-03T08:50:00Z"/>
                <w:rFonts w:ascii="Times New Roman" w:eastAsiaTheme="minorEastAsia" w:hAnsi="Times New Roman" w:cs="Times New Roman"/>
                <w:i/>
                <w:iCs/>
                <w:color w:val="000000"/>
                <w:rPrChange w:id="22549" w:author="瑋婷 徐" w:date="2025-01-06T15:36:00Z" w16du:dateUtc="2025-01-06T07:36:00Z">
                  <w:rPr>
                    <w:ins w:id="22550" w:author="瑋婷 徐" w:date="2025-01-03T16:50:00Z" w16du:dateUtc="2025-01-03T08:50:00Z"/>
                    <w:rFonts w:ascii="Calibri" w:hAnsi="Calibri" w:cs="Calibri"/>
                    <w:i/>
                    <w:iCs/>
                    <w:color w:val="000000"/>
                    <w:sz w:val="22"/>
                    <w:szCs w:val="22"/>
                  </w:rPr>
                </w:rPrChange>
              </w:rPr>
              <w:pPrChange w:id="225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E2966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52" w:author="瑋婷 徐" w:date="2025-01-03T16:50:00Z" w16du:dateUtc="2025-01-03T08:50:00Z"/>
                <w:rFonts w:ascii="Times New Roman" w:eastAsiaTheme="minorEastAsia" w:hAnsi="Times New Roman" w:cs="Times New Roman"/>
                <w:rPrChange w:id="22553" w:author="瑋婷 徐" w:date="2025-01-06T15:36:00Z" w16du:dateUtc="2025-01-06T07:36:00Z">
                  <w:rPr>
                    <w:ins w:id="22554" w:author="瑋婷 徐" w:date="2025-01-03T16:50:00Z" w16du:dateUtc="2025-01-03T08:50:00Z"/>
                    <w:rFonts w:ascii="Times New Roman" w:eastAsia="Times New Roman" w:hAnsi="Times New Roman" w:cs="Times New Roman"/>
                    <w:sz w:val="20"/>
                    <w:szCs w:val="20"/>
                  </w:rPr>
                </w:rPrChange>
              </w:rPr>
              <w:pPrChange w:id="225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AFAB6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56" w:author="瑋婷 徐" w:date="2025-01-03T16:50:00Z" w16du:dateUtc="2025-01-03T08:50:00Z"/>
                <w:rFonts w:ascii="Times New Roman" w:eastAsiaTheme="minorEastAsia" w:hAnsi="Times New Roman" w:cs="Times New Roman"/>
                <w:rPrChange w:id="22557" w:author="瑋婷 徐" w:date="2025-01-06T15:36:00Z" w16du:dateUtc="2025-01-06T07:36:00Z">
                  <w:rPr>
                    <w:ins w:id="22558" w:author="瑋婷 徐" w:date="2025-01-03T16:50:00Z" w16du:dateUtc="2025-01-03T08:50:00Z"/>
                    <w:rFonts w:ascii="Times New Roman" w:eastAsia="Times New Roman" w:hAnsi="Times New Roman" w:cs="Times New Roman"/>
                    <w:sz w:val="20"/>
                    <w:szCs w:val="20"/>
                  </w:rPr>
                </w:rPrChange>
              </w:rPr>
              <w:pPrChange w:id="225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506A8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60" w:author="瑋婷 徐" w:date="2025-01-03T16:50:00Z" w16du:dateUtc="2025-01-03T08:50:00Z"/>
                <w:rFonts w:ascii="Times New Roman" w:eastAsiaTheme="minorEastAsia" w:hAnsi="Times New Roman" w:cs="Times New Roman"/>
                <w:rPrChange w:id="22561" w:author="瑋婷 徐" w:date="2025-01-06T15:36:00Z" w16du:dateUtc="2025-01-06T07:36:00Z">
                  <w:rPr>
                    <w:ins w:id="22562" w:author="瑋婷 徐" w:date="2025-01-03T16:50:00Z" w16du:dateUtc="2025-01-03T08:50:00Z"/>
                    <w:rFonts w:ascii="Times New Roman" w:eastAsia="Times New Roman" w:hAnsi="Times New Roman" w:cs="Times New Roman"/>
                    <w:sz w:val="20"/>
                    <w:szCs w:val="20"/>
                  </w:rPr>
                </w:rPrChange>
              </w:rPr>
              <w:pPrChange w:id="225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13DFD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64" w:author="瑋婷 徐" w:date="2025-01-03T16:50:00Z" w16du:dateUtc="2025-01-03T08:50:00Z"/>
                <w:rFonts w:ascii="Times New Roman" w:eastAsiaTheme="minorEastAsia" w:hAnsi="Times New Roman" w:cs="Times New Roman"/>
                <w:rPrChange w:id="22565" w:author="瑋婷 徐" w:date="2025-01-06T15:36:00Z" w16du:dateUtc="2025-01-06T07:36:00Z">
                  <w:rPr>
                    <w:ins w:id="22566" w:author="瑋婷 徐" w:date="2025-01-03T16:50:00Z" w16du:dateUtc="2025-01-03T08:50:00Z"/>
                    <w:rFonts w:ascii="Times New Roman" w:eastAsia="Times New Roman" w:hAnsi="Times New Roman" w:cs="Times New Roman"/>
                    <w:sz w:val="20"/>
                    <w:szCs w:val="20"/>
                  </w:rPr>
                </w:rPrChange>
              </w:rPr>
              <w:pPrChange w:id="225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7FEFD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68" w:author="瑋婷 徐" w:date="2025-01-03T16:50:00Z" w16du:dateUtc="2025-01-03T08:50:00Z"/>
                <w:rFonts w:ascii="Times New Roman" w:eastAsiaTheme="minorEastAsia" w:hAnsi="Times New Roman" w:cs="Times New Roman"/>
                <w:rPrChange w:id="22569" w:author="瑋婷 徐" w:date="2025-01-06T15:36:00Z" w16du:dateUtc="2025-01-06T07:36:00Z">
                  <w:rPr>
                    <w:ins w:id="22570" w:author="瑋婷 徐" w:date="2025-01-03T16:50:00Z" w16du:dateUtc="2025-01-03T08:50:00Z"/>
                    <w:rFonts w:ascii="Times New Roman" w:eastAsia="Times New Roman" w:hAnsi="Times New Roman" w:cs="Times New Roman"/>
                    <w:sz w:val="20"/>
                    <w:szCs w:val="20"/>
                  </w:rPr>
                </w:rPrChange>
              </w:rPr>
              <w:pPrChange w:id="225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1FBFD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72" w:author="瑋婷 徐" w:date="2025-01-03T16:50:00Z" w16du:dateUtc="2025-01-03T08:50:00Z"/>
                <w:rFonts w:ascii="Times New Roman" w:eastAsiaTheme="minorEastAsia" w:hAnsi="Times New Roman" w:cs="Times New Roman"/>
                <w:rPrChange w:id="22573" w:author="瑋婷 徐" w:date="2025-01-06T15:36:00Z" w16du:dateUtc="2025-01-06T07:36:00Z">
                  <w:rPr>
                    <w:ins w:id="22574" w:author="瑋婷 徐" w:date="2025-01-03T16:50:00Z" w16du:dateUtc="2025-01-03T08:50:00Z"/>
                    <w:rFonts w:ascii="Times New Roman" w:eastAsia="Times New Roman" w:hAnsi="Times New Roman" w:cs="Times New Roman"/>
                    <w:sz w:val="20"/>
                    <w:szCs w:val="20"/>
                  </w:rPr>
                </w:rPrChange>
              </w:rPr>
              <w:pPrChange w:id="225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0EE38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76" w:author="瑋婷 徐" w:date="2025-01-03T16:50:00Z" w16du:dateUtc="2025-01-03T08:50:00Z"/>
                <w:rFonts w:ascii="Times New Roman" w:eastAsiaTheme="minorEastAsia" w:hAnsi="Times New Roman" w:cs="Times New Roman"/>
                <w:rPrChange w:id="22577" w:author="瑋婷 徐" w:date="2025-01-06T15:36:00Z" w16du:dateUtc="2025-01-06T07:36:00Z">
                  <w:rPr>
                    <w:ins w:id="22578" w:author="瑋婷 徐" w:date="2025-01-03T16:50:00Z" w16du:dateUtc="2025-01-03T08:50:00Z"/>
                    <w:rFonts w:ascii="Times New Roman" w:eastAsia="Times New Roman" w:hAnsi="Times New Roman" w:cs="Times New Roman"/>
                    <w:sz w:val="20"/>
                    <w:szCs w:val="20"/>
                  </w:rPr>
                </w:rPrChange>
              </w:rPr>
              <w:pPrChange w:id="225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63AD49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80" w:author="瑋婷 徐" w:date="2025-01-03T16:50:00Z" w16du:dateUtc="2025-01-03T08:50:00Z"/>
                <w:rFonts w:ascii="Times New Roman" w:eastAsiaTheme="minorEastAsia" w:hAnsi="Times New Roman" w:cs="Times New Roman"/>
                <w:rPrChange w:id="22581" w:author="瑋婷 徐" w:date="2025-01-06T15:36:00Z" w16du:dateUtc="2025-01-06T07:36:00Z">
                  <w:rPr>
                    <w:ins w:id="22582" w:author="瑋婷 徐" w:date="2025-01-03T16:50:00Z" w16du:dateUtc="2025-01-03T08:50:00Z"/>
                    <w:rFonts w:ascii="Times New Roman" w:eastAsia="Times New Roman" w:hAnsi="Times New Roman" w:cs="Times New Roman"/>
                    <w:sz w:val="20"/>
                    <w:szCs w:val="20"/>
                  </w:rPr>
                </w:rPrChange>
              </w:rPr>
              <w:pPrChange w:id="225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FB2B2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84" w:author="瑋婷 徐" w:date="2025-01-03T16:50:00Z" w16du:dateUtc="2025-01-03T08:50:00Z"/>
                <w:rFonts w:ascii="Times New Roman" w:eastAsiaTheme="minorEastAsia" w:hAnsi="Times New Roman" w:cs="Times New Roman"/>
                <w:color w:val="000000"/>
                <w:rPrChange w:id="22585" w:author="瑋婷 徐" w:date="2025-01-06T15:36:00Z" w16du:dateUtc="2025-01-06T07:36:00Z">
                  <w:rPr>
                    <w:ins w:id="22586" w:author="瑋婷 徐" w:date="2025-01-03T16:50:00Z" w16du:dateUtc="2025-01-03T08:50:00Z"/>
                    <w:rFonts w:ascii="Calibri" w:hAnsi="Calibri" w:cs="Calibri"/>
                    <w:color w:val="000000"/>
                    <w:sz w:val="22"/>
                    <w:szCs w:val="22"/>
                  </w:rPr>
                </w:rPrChange>
              </w:rPr>
              <w:pPrChange w:id="225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588" w:author="瑋婷 徐" w:date="2025-01-03T16:50:00Z" w16du:dateUtc="2025-01-03T08:50:00Z">
              <w:r w:rsidRPr="00C51B34">
                <w:rPr>
                  <w:rFonts w:ascii="Times New Roman" w:eastAsiaTheme="minorEastAsia" w:hAnsi="Times New Roman" w:cs="Times New Roman"/>
                  <w:color w:val="000000"/>
                  <w:rPrChange w:id="2258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3B45AA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90" w:author="瑋婷 徐" w:date="2025-01-03T16:50:00Z" w16du:dateUtc="2025-01-03T08:50:00Z"/>
                <w:rFonts w:ascii="Times New Roman" w:eastAsiaTheme="minorEastAsia" w:hAnsi="Times New Roman" w:cs="Times New Roman"/>
                <w:color w:val="000000"/>
                <w:rPrChange w:id="22591" w:author="瑋婷 徐" w:date="2025-01-06T15:36:00Z" w16du:dateUtc="2025-01-06T07:36:00Z">
                  <w:rPr>
                    <w:ins w:id="22592" w:author="瑋婷 徐" w:date="2025-01-03T16:50:00Z" w16du:dateUtc="2025-01-03T08:50:00Z"/>
                    <w:rFonts w:ascii="Calibri" w:hAnsi="Calibri" w:cs="Calibri"/>
                    <w:color w:val="000000"/>
                    <w:sz w:val="22"/>
                    <w:szCs w:val="22"/>
                  </w:rPr>
                </w:rPrChange>
              </w:rPr>
              <w:pPrChange w:id="225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05A0F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94" w:author="瑋婷 徐" w:date="2025-01-03T16:50:00Z" w16du:dateUtc="2025-01-03T08:50:00Z"/>
                <w:rFonts w:ascii="Times New Roman" w:eastAsiaTheme="minorEastAsia" w:hAnsi="Times New Roman" w:cs="Times New Roman"/>
                <w:color w:val="000000"/>
                <w:rPrChange w:id="22595" w:author="瑋婷 徐" w:date="2025-01-06T15:36:00Z" w16du:dateUtc="2025-01-06T07:36:00Z">
                  <w:rPr>
                    <w:ins w:id="22596" w:author="瑋婷 徐" w:date="2025-01-03T16:50:00Z" w16du:dateUtc="2025-01-03T08:50:00Z"/>
                    <w:rFonts w:ascii="Calibri" w:hAnsi="Calibri" w:cs="Calibri"/>
                    <w:color w:val="000000"/>
                    <w:sz w:val="22"/>
                    <w:szCs w:val="22"/>
                  </w:rPr>
                </w:rPrChange>
              </w:rPr>
              <w:pPrChange w:id="225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598" w:author="瑋婷 徐" w:date="2025-01-03T16:50:00Z" w16du:dateUtc="2025-01-03T08:50:00Z">
              <w:r w:rsidRPr="00C51B34">
                <w:rPr>
                  <w:rFonts w:ascii="Times New Roman" w:eastAsiaTheme="minorEastAsia" w:hAnsi="Times New Roman" w:cs="Times New Roman"/>
                  <w:color w:val="000000"/>
                  <w:rPrChange w:id="2259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7FBF7D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00" w:author="瑋婷 徐" w:date="2025-01-03T16:50:00Z" w16du:dateUtc="2025-01-03T08:50:00Z"/>
                <w:rFonts w:ascii="Times New Roman" w:eastAsiaTheme="minorEastAsia" w:hAnsi="Times New Roman" w:cs="Times New Roman"/>
                <w:color w:val="000000"/>
                <w:rPrChange w:id="22601" w:author="瑋婷 徐" w:date="2025-01-06T15:36:00Z" w16du:dateUtc="2025-01-06T07:36:00Z">
                  <w:rPr>
                    <w:ins w:id="22602" w:author="瑋婷 徐" w:date="2025-01-03T16:50:00Z" w16du:dateUtc="2025-01-03T08:50:00Z"/>
                    <w:rFonts w:ascii="Calibri" w:hAnsi="Calibri" w:cs="Calibri"/>
                    <w:color w:val="000000"/>
                    <w:sz w:val="22"/>
                    <w:szCs w:val="22"/>
                  </w:rPr>
                </w:rPrChange>
              </w:rPr>
              <w:pPrChange w:id="226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604" w:author="瑋婷 徐" w:date="2025-01-03T16:50:00Z" w16du:dateUtc="2025-01-03T08:50:00Z">
              <w:r w:rsidRPr="00C51B34">
                <w:rPr>
                  <w:rFonts w:ascii="Times New Roman" w:eastAsiaTheme="minorEastAsia" w:hAnsi="Times New Roman" w:cs="Times New Roman"/>
                  <w:color w:val="000000"/>
                  <w:rPrChange w:id="2260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85FFF7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06" w:author="瑋婷 徐" w:date="2025-01-03T16:50:00Z" w16du:dateUtc="2025-01-03T08:50:00Z"/>
                <w:rFonts w:ascii="Times New Roman" w:eastAsiaTheme="minorEastAsia" w:hAnsi="Times New Roman" w:cs="Times New Roman"/>
                <w:color w:val="000000"/>
                <w:rPrChange w:id="22607" w:author="瑋婷 徐" w:date="2025-01-06T15:36:00Z" w16du:dateUtc="2025-01-06T07:36:00Z">
                  <w:rPr>
                    <w:ins w:id="22608" w:author="瑋婷 徐" w:date="2025-01-03T16:50:00Z" w16du:dateUtc="2025-01-03T08:50:00Z"/>
                    <w:rFonts w:ascii="Calibri" w:hAnsi="Calibri" w:cs="Calibri"/>
                    <w:color w:val="000000"/>
                    <w:sz w:val="22"/>
                    <w:szCs w:val="22"/>
                  </w:rPr>
                </w:rPrChange>
              </w:rPr>
              <w:pPrChange w:id="226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D79A7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10" w:author="瑋婷 徐" w:date="2025-01-03T16:50:00Z" w16du:dateUtc="2025-01-03T08:50:00Z"/>
                <w:rFonts w:ascii="Times New Roman" w:eastAsiaTheme="minorEastAsia" w:hAnsi="Times New Roman" w:cs="Times New Roman"/>
                <w:color w:val="000000"/>
                <w:rPrChange w:id="22611" w:author="瑋婷 徐" w:date="2025-01-06T15:36:00Z" w16du:dateUtc="2025-01-06T07:36:00Z">
                  <w:rPr>
                    <w:ins w:id="22612" w:author="瑋婷 徐" w:date="2025-01-03T16:50:00Z" w16du:dateUtc="2025-01-03T08:50:00Z"/>
                    <w:rFonts w:ascii="Calibri" w:hAnsi="Calibri" w:cs="Calibri"/>
                    <w:color w:val="000000"/>
                    <w:sz w:val="22"/>
                    <w:szCs w:val="22"/>
                  </w:rPr>
                </w:rPrChange>
              </w:rPr>
              <w:pPrChange w:id="226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614" w:author="瑋婷 徐" w:date="2025-01-03T16:50:00Z" w16du:dateUtc="2025-01-03T08:50:00Z">
              <w:r w:rsidRPr="00C51B34">
                <w:rPr>
                  <w:rFonts w:ascii="Times New Roman" w:eastAsiaTheme="minorEastAsia" w:hAnsi="Times New Roman" w:cs="Times New Roman"/>
                  <w:color w:val="000000"/>
                  <w:rPrChange w:id="2261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B4ECB1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16" w:author="瑋婷 徐" w:date="2025-01-03T16:50:00Z" w16du:dateUtc="2025-01-03T08:50:00Z"/>
                <w:rFonts w:ascii="Times New Roman" w:eastAsiaTheme="minorEastAsia" w:hAnsi="Times New Roman" w:cs="Times New Roman"/>
                <w:color w:val="000000"/>
                <w:rPrChange w:id="22617" w:author="瑋婷 徐" w:date="2025-01-06T15:36:00Z" w16du:dateUtc="2025-01-06T07:36:00Z">
                  <w:rPr>
                    <w:ins w:id="22618" w:author="瑋婷 徐" w:date="2025-01-03T16:50:00Z" w16du:dateUtc="2025-01-03T08:50:00Z"/>
                    <w:rFonts w:ascii="Calibri" w:hAnsi="Calibri" w:cs="Calibri"/>
                    <w:color w:val="000000"/>
                    <w:sz w:val="22"/>
                    <w:szCs w:val="22"/>
                  </w:rPr>
                </w:rPrChange>
              </w:rPr>
              <w:pPrChange w:id="226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620" w:author="瑋婷 徐" w:date="2025-01-03T16:50:00Z" w16du:dateUtc="2025-01-03T08:50:00Z">
              <w:r w:rsidRPr="00C51B34">
                <w:rPr>
                  <w:rFonts w:ascii="Times New Roman" w:eastAsiaTheme="minorEastAsia" w:hAnsi="Times New Roman" w:cs="Times New Roman"/>
                  <w:color w:val="000000"/>
                  <w:rPrChange w:id="2262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8D0DEE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22" w:author="瑋婷 徐" w:date="2025-01-03T16:50:00Z" w16du:dateUtc="2025-01-03T08:50:00Z"/>
                <w:rFonts w:ascii="Times New Roman" w:eastAsiaTheme="minorEastAsia" w:hAnsi="Times New Roman" w:cs="Times New Roman"/>
                <w:color w:val="000000"/>
                <w:rPrChange w:id="22623" w:author="瑋婷 徐" w:date="2025-01-06T15:36:00Z" w16du:dateUtc="2025-01-06T07:36:00Z">
                  <w:rPr>
                    <w:ins w:id="22624" w:author="瑋婷 徐" w:date="2025-01-03T16:50:00Z" w16du:dateUtc="2025-01-03T08:50:00Z"/>
                    <w:rFonts w:ascii="Calibri" w:hAnsi="Calibri" w:cs="Calibri"/>
                    <w:color w:val="000000"/>
                    <w:sz w:val="22"/>
                    <w:szCs w:val="22"/>
                  </w:rPr>
                </w:rPrChange>
              </w:rPr>
              <w:pPrChange w:id="226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03552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26" w:author="瑋婷 徐" w:date="2025-01-03T16:50:00Z" w16du:dateUtc="2025-01-03T08:50:00Z"/>
                <w:rFonts w:ascii="Times New Roman" w:eastAsiaTheme="minorEastAsia" w:hAnsi="Times New Roman" w:cs="Times New Roman"/>
                <w:color w:val="000000"/>
                <w:rPrChange w:id="22627" w:author="瑋婷 徐" w:date="2025-01-06T15:36:00Z" w16du:dateUtc="2025-01-06T07:36:00Z">
                  <w:rPr>
                    <w:ins w:id="22628" w:author="瑋婷 徐" w:date="2025-01-03T16:50:00Z" w16du:dateUtc="2025-01-03T08:50:00Z"/>
                    <w:rFonts w:ascii="Calibri" w:hAnsi="Calibri" w:cs="Calibri"/>
                    <w:color w:val="000000"/>
                    <w:sz w:val="22"/>
                    <w:szCs w:val="22"/>
                  </w:rPr>
                </w:rPrChange>
              </w:rPr>
              <w:pPrChange w:id="226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630" w:author="瑋婷 徐" w:date="2025-01-03T16:50:00Z" w16du:dateUtc="2025-01-03T08:50:00Z">
              <w:r w:rsidRPr="00C51B34">
                <w:rPr>
                  <w:rFonts w:ascii="Times New Roman" w:eastAsiaTheme="minorEastAsia" w:hAnsi="Times New Roman" w:cs="Times New Roman"/>
                  <w:color w:val="000000"/>
                  <w:rPrChange w:id="2263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AE7675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32" w:author="瑋婷 徐" w:date="2025-01-03T16:50:00Z" w16du:dateUtc="2025-01-03T08:50:00Z"/>
                <w:rFonts w:ascii="Times New Roman" w:eastAsiaTheme="minorEastAsia" w:hAnsi="Times New Roman" w:cs="Times New Roman"/>
                <w:color w:val="000000"/>
                <w:rPrChange w:id="22633" w:author="瑋婷 徐" w:date="2025-01-06T15:36:00Z" w16du:dateUtc="2025-01-06T07:36:00Z">
                  <w:rPr>
                    <w:ins w:id="22634" w:author="瑋婷 徐" w:date="2025-01-03T16:50:00Z" w16du:dateUtc="2025-01-03T08:50:00Z"/>
                    <w:rFonts w:ascii="Calibri" w:hAnsi="Calibri" w:cs="Calibri"/>
                    <w:color w:val="000000"/>
                    <w:sz w:val="22"/>
                    <w:szCs w:val="22"/>
                  </w:rPr>
                </w:rPrChange>
              </w:rPr>
              <w:pPrChange w:id="226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636" w:author="瑋婷 徐" w:date="2025-01-03T16:50:00Z" w16du:dateUtc="2025-01-03T08:50:00Z">
              <w:r w:rsidRPr="00C51B34">
                <w:rPr>
                  <w:rFonts w:ascii="Times New Roman" w:eastAsiaTheme="minorEastAsia" w:hAnsi="Times New Roman" w:cs="Times New Roman"/>
                  <w:color w:val="000000"/>
                  <w:rPrChange w:id="2263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A74D6E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38" w:author="瑋婷 徐" w:date="2025-01-03T16:50:00Z" w16du:dateUtc="2025-01-03T08:50:00Z"/>
                <w:rFonts w:ascii="Times New Roman" w:eastAsiaTheme="minorEastAsia" w:hAnsi="Times New Roman" w:cs="Times New Roman"/>
                <w:color w:val="000000"/>
                <w:rPrChange w:id="22639" w:author="瑋婷 徐" w:date="2025-01-06T15:36:00Z" w16du:dateUtc="2025-01-06T07:36:00Z">
                  <w:rPr>
                    <w:ins w:id="22640" w:author="瑋婷 徐" w:date="2025-01-03T16:50:00Z" w16du:dateUtc="2025-01-03T08:50:00Z"/>
                    <w:rFonts w:ascii="Calibri" w:hAnsi="Calibri" w:cs="Calibri"/>
                    <w:color w:val="000000"/>
                    <w:sz w:val="22"/>
                    <w:szCs w:val="22"/>
                  </w:rPr>
                </w:rPrChange>
              </w:rPr>
              <w:pPrChange w:id="226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642" w:author="瑋婷 徐" w:date="2025-01-03T16:50:00Z" w16du:dateUtc="2025-01-03T08:50:00Z">
              <w:r w:rsidRPr="00C51B34">
                <w:rPr>
                  <w:rFonts w:ascii="Times New Roman" w:eastAsiaTheme="minorEastAsia" w:hAnsi="Times New Roman" w:cs="Times New Roman"/>
                  <w:color w:val="000000"/>
                  <w:rPrChange w:id="22643" w:author="瑋婷 徐" w:date="2025-01-06T15:36:00Z" w16du:dateUtc="2025-01-06T07:36:00Z">
                    <w:rPr>
                      <w:rFonts w:ascii="Calibri" w:hAnsi="Calibri" w:cs="Calibri"/>
                      <w:color w:val="000000"/>
                      <w:sz w:val="22"/>
                      <w:szCs w:val="22"/>
                    </w:rPr>
                  </w:rPrChange>
                </w:rPr>
                <w:t>*</w:t>
              </w:r>
            </w:ins>
          </w:p>
        </w:tc>
        <w:tc>
          <w:tcPr>
            <w:tcW w:w="164" w:type="pct"/>
            <w:noWrap/>
            <w:vAlign w:val="center"/>
            <w:hideMark/>
          </w:tcPr>
          <w:p w14:paraId="3F64B19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44" w:author="瑋婷 徐" w:date="2025-01-03T16:50:00Z" w16du:dateUtc="2025-01-03T08:50:00Z"/>
                <w:rFonts w:ascii="Times New Roman" w:eastAsiaTheme="minorEastAsia" w:hAnsi="Times New Roman" w:cs="Times New Roman"/>
                <w:color w:val="000000"/>
                <w:rPrChange w:id="22645" w:author="瑋婷 徐" w:date="2025-01-06T15:36:00Z" w16du:dateUtc="2025-01-06T07:36:00Z">
                  <w:rPr>
                    <w:ins w:id="22646" w:author="瑋婷 徐" w:date="2025-01-03T16:50:00Z" w16du:dateUtc="2025-01-03T08:50:00Z"/>
                    <w:rFonts w:ascii="Calibri" w:hAnsi="Calibri" w:cs="Calibri"/>
                    <w:color w:val="000000"/>
                    <w:sz w:val="22"/>
                    <w:szCs w:val="22"/>
                  </w:rPr>
                </w:rPrChange>
              </w:rPr>
              <w:pPrChange w:id="226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184DF9FF" w14:textId="77777777" w:rsidTr="003C19C7">
        <w:trPr>
          <w:cnfStyle w:val="000000100000" w:firstRow="0" w:lastRow="0" w:firstColumn="0" w:lastColumn="0" w:oddVBand="0" w:evenVBand="0" w:oddHBand="1" w:evenHBand="0" w:firstRowFirstColumn="0" w:firstRowLastColumn="0" w:lastRowFirstColumn="0" w:lastRowLastColumn="0"/>
          <w:trHeight w:val="300"/>
          <w:ins w:id="2264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885510" w14:textId="77777777" w:rsidR="003C19C7" w:rsidRPr="00C51B34" w:rsidRDefault="003C19C7">
            <w:pPr>
              <w:spacing w:line="360" w:lineRule="auto"/>
              <w:jc w:val="both"/>
              <w:rPr>
                <w:ins w:id="22649" w:author="瑋婷 徐" w:date="2025-01-03T16:50:00Z" w16du:dateUtc="2025-01-03T08:50:00Z"/>
                <w:rFonts w:ascii="Times New Roman" w:eastAsiaTheme="minorEastAsia" w:hAnsi="Times New Roman" w:cs="Times New Roman"/>
                <w:b w:val="0"/>
                <w:bCs w:val="0"/>
                <w:color w:val="000000"/>
                <w:rPrChange w:id="22650" w:author="瑋婷 徐" w:date="2025-01-06T15:36:00Z" w16du:dateUtc="2025-01-06T07:36:00Z">
                  <w:rPr>
                    <w:ins w:id="22651" w:author="瑋婷 徐" w:date="2025-01-03T16:50:00Z" w16du:dateUtc="2025-01-03T08:50:00Z"/>
                    <w:rFonts w:ascii="Calibri" w:hAnsi="Calibri" w:cs="Calibri"/>
                    <w:color w:val="000000"/>
                    <w:sz w:val="22"/>
                    <w:szCs w:val="22"/>
                  </w:rPr>
                </w:rPrChange>
              </w:rPr>
              <w:pPrChange w:id="22652" w:author="瑋婷 徐" w:date="2025-01-03T16:55:00Z" w16du:dateUtc="2025-01-03T08:55:00Z">
                <w:pPr/>
              </w:pPrChange>
            </w:pPr>
            <w:proofErr w:type="gramStart"/>
            <w:ins w:id="22653" w:author="瑋婷 徐" w:date="2025-01-03T16:50:00Z" w16du:dateUtc="2025-01-03T08:50:00Z">
              <w:r w:rsidRPr="00C51B34">
                <w:rPr>
                  <w:rFonts w:ascii="Times New Roman" w:eastAsiaTheme="minorEastAsia" w:hAnsi="Times New Roman" w:cs="Times New Roman" w:hint="eastAsia"/>
                  <w:b w:val="0"/>
                  <w:bCs w:val="0"/>
                  <w:color w:val="000000"/>
                  <w:rPrChange w:id="22654" w:author="瑋婷 徐" w:date="2025-01-06T15:36:00Z" w16du:dateUtc="2025-01-06T07:36:00Z">
                    <w:rPr>
                      <w:rFonts w:ascii="Calibri" w:hAnsi="Calibri" w:cs="Calibri" w:hint="eastAsia"/>
                      <w:color w:val="000000"/>
                      <w:sz w:val="22"/>
                      <w:szCs w:val="22"/>
                    </w:rPr>
                  </w:rPrChange>
                </w:rPr>
                <w:t>黑枕藍鶲</w:t>
              </w:r>
              <w:proofErr w:type="gramEnd"/>
              <w:r w:rsidRPr="00C51B34">
                <w:rPr>
                  <w:rFonts w:ascii="Times New Roman" w:eastAsiaTheme="minorEastAsia" w:hAnsi="Times New Roman" w:cs="Times New Roman"/>
                  <w:b w:val="0"/>
                  <w:bCs w:val="0"/>
                  <w:color w:val="000000"/>
                  <w:rPrChange w:id="22655"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2656"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2657"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523432B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58" w:author="瑋婷 徐" w:date="2025-01-03T16:50:00Z" w16du:dateUtc="2025-01-03T08:50:00Z"/>
                <w:rFonts w:ascii="Times New Roman" w:eastAsiaTheme="minorEastAsia" w:hAnsi="Times New Roman" w:cs="Times New Roman"/>
                <w:i/>
                <w:iCs/>
                <w:color w:val="000000"/>
                <w:rPrChange w:id="22659" w:author="瑋婷 徐" w:date="2025-01-06T15:36:00Z" w16du:dateUtc="2025-01-06T07:36:00Z">
                  <w:rPr>
                    <w:ins w:id="22660" w:author="瑋婷 徐" w:date="2025-01-03T16:50:00Z" w16du:dateUtc="2025-01-03T08:50:00Z"/>
                    <w:rFonts w:ascii="Calibri" w:hAnsi="Calibri" w:cs="Calibri"/>
                    <w:i/>
                    <w:iCs/>
                    <w:color w:val="000000"/>
                    <w:sz w:val="22"/>
                    <w:szCs w:val="22"/>
                  </w:rPr>
                </w:rPrChange>
              </w:rPr>
              <w:pPrChange w:id="226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662" w:author="瑋婷 徐" w:date="2025-01-03T16:50:00Z" w16du:dateUtc="2025-01-03T08:50:00Z">
              <w:r w:rsidRPr="00C51B34">
                <w:rPr>
                  <w:rFonts w:ascii="Times New Roman" w:eastAsiaTheme="minorEastAsia" w:hAnsi="Times New Roman" w:cs="Times New Roman"/>
                  <w:i/>
                  <w:iCs/>
                  <w:color w:val="000000"/>
                  <w:rPrChange w:id="22663" w:author="瑋婷 徐" w:date="2025-01-06T15:36:00Z" w16du:dateUtc="2025-01-06T07:36:00Z">
                    <w:rPr>
                      <w:rFonts w:ascii="Calibri" w:hAnsi="Calibri" w:cs="Calibri"/>
                      <w:i/>
                      <w:iCs/>
                      <w:color w:val="000000"/>
                      <w:sz w:val="22"/>
                      <w:szCs w:val="22"/>
                    </w:rPr>
                  </w:rPrChange>
                </w:rPr>
                <w:t>Hypothymis azurea</w:t>
              </w:r>
            </w:ins>
          </w:p>
        </w:tc>
        <w:tc>
          <w:tcPr>
            <w:tcW w:w="162" w:type="pct"/>
            <w:noWrap/>
            <w:vAlign w:val="center"/>
            <w:hideMark/>
          </w:tcPr>
          <w:p w14:paraId="378A392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64" w:author="瑋婷 徐" w:date="2025-01-03T16:50:00Z" w16du:dateUtc="2025-01-03T08:50:00Z"/>
                <w:rFonts w:ascii="Times New Roman" w:eastAsiaTheme="minorEastAsia" w:hAnsi="Times New Roman" w:cs="Times New Roman"/>
                <w:i/>
                <w:iCs/>
                <w:color w:val="000000"/>
                <w:rPrChange w:id="22665" w:author="瑋婷 徐" w:date="2025-01-06T15:36:00Z" w16du:dateUtc="2025-01-06T07:36:00Z">
                  <w:rPr>
                    <w:ins w:id="22666" w:author="瑋婷 徐" w:date="2025-01-03T16:50:00Z" w16du:dateUtc="2025-01-03T08:50:00Z"/>
                    <w:rFonts w:ascii="Calibri" w:hAnsi="Calibri" w:cs="Calibri"/>
                    <w:i/>
                    <w:iCs/>
                    <w:color w:val="000000"/>
                    <w:sz w:val="22"/>
                    <w:szCs w:val="22"/>
                  </w:rPr>
                </w:rPrChange>
              </w:rPr>
              <w:pPrChange w:id="226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C02AA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68" w:author="瑋婷 徐" w:date="2025-01-03T16:50:00Z" w16du:dateUtc="2025-01-03T08:50:00Z"/>
                <w:rFonts w:ascii="Times New Roman" w:eastAsiaTheme="minorEastAsia" w:hAnsi="Times New Roman" w:cs="Times New Roman"/>
                <w:rPrChange w:id="22669" w:author="瑋婷 徐" w:date="2025-01-06T15:36:00Z" w16du:dateUtc="2025-01-06T07:36:00Z">
                  <w:rPr>
                    <w:ins w:id="22670" w:author="瑋婷 徐" w:date="2025-01-03T16:50:00Z" w16du:dateUtc="2025-01-03T08:50:00Z"/>
                    <w:rFonts w:ascii="Times New Roman" w:eastAsia="Times New Roman" w:hAnsi="Times New Roman" w:cs="Times New Roman"/>
                    <w:sz w:val="20"/>
                    <w:szCs w:val="20"/>
                  </w:rPr>
                </w:rPrChange>
              </w:rPr>
              <w:pPrChange w:id="226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30D7B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72" w:author="瑋婷 徐" w:date="2025-01-03T16:50:00Z" w16du:dateUtc="2025-01-03T08:50:00Z"/>
                <w:rFonts w:ascii="Times New Roman" w:eastAsiaTheme="minorEastAsia" w:hAnsi="Times New Roman" w:cs="Times New Roman"/>
                <w:rPrChange w:id="22673" w:author="瑋婷 徐" w:date="2025-01-06T15:36:00Z" w16du:dateUtc="2025-01-06T07:36:00Z">
                  <w:rPr>
                    <w:ins w:id="22674" w:author="瑋婷 徐" w:date="2025-01-03T16:50:00Z" w16du:dateUtc="2025-01-03T08:50:00Z"/>
                    <w:rFonts w:ascii="Times New Roman" w:eastAsia="Times New Roman" w:hAnsi="Times New Roman" w:cs="Times New Roman"/>
                    <w:sz w:val="20"/>
                    <w:szCs w:val="20"/>
                  </w:rPr>
                </w:rPrChange>
              </w:rPr>
              <w:pPrChange w:id="226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D0E7F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76" w:author="瑋婷 徐" w:date="2025-01-03T16:50:00Z" w16du:dateUtc="2025-01-03T08:50:00Z"/>
                <w:rFonts w:ascii="Times New Roman" w:eastAsiaTheme="minorEastAsia" w:hAnsi="Times New Roman" w:cs="Times New Roman"/>
                <w:rPrChange w:id="22677" w:author="瑋婷 徐" w:date="2025-01-06T15:36:00Z" w16du:dateUtc="2025-01-06T07:36:00Z">
                  <w:rPr>
                    <w:ins w:id="22678" w:author="瑋婷 徐" w:date="2025-01-03T16:50:00Z" w16du:dateUtc="2025-01-03T08:50:00Z"/>
                    <w:rFonts w:ascii="Times New Roman" w:eastAsia="Times New Roman" w:hAnsi="Times New Roman" w:cs="Times New Roman"/>
                    <w:sz w:val="20"/>
                    <w:szCs w:val="20"/>
                  </w:rPr>
                </w:rPrChange>
              </w:rPr>
              <w:pPrChange w:id="226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05FD01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80" w:author="瑋婷 徐" w:date="2025-01-03T16:50:00Z" w16du:dateUtc="2025-01-03T08:50:00Z"/>
                <w:rFonts w:ascii="Times New Roman" w:eastAsiaTheme="minorEastAsia" w:hAnsi="Times New Roman" w:cs="Times New Roman"/>
                <w:rPrChange w:id="22681" w:author="瑋婷 徐" w:date="2025-01-06T15:36:00Z" w16du:dateUtc="2025-01-06T07:36:00Z">
                  <w:rPr>
                    <w:ins w:id="22682" w:author="瑋婷 徐" w:date="2025-01-03T16:50:00Z" w16du:dateUtc="2025-01-03T08:50:00Z"/>
                    <w:rFonts w:ascii="Times New Roman" w:eastAsia="Times New Roman" w:hAnsi="Times New Roman" w:cs="Times New Roman"/>
                    <w:sz w:val="20"/>
                    <w:szCs w:val="20"/>
                  </w:rPr>
                </w:rPrChange>
              </w:rPr>
              <w:pPrChange w:id="226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BDE4C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84" w:author="瑋婷 徐" w:date="2025-01-03T16:50:00Z" w16du:dateUtc="2025-01-03T08:50:00Z"/>
                <w:rFonts w:ascii="Times New Roman" w:eastAsiaTheme="minorEastAsia" w:hAnsi="Times New Roman" w:cs="Times New Roman"/>
                <w:rPrChange w:id="22685" w:author="瑋婷 徐" w:date="2025-01-06T15:36:00Z" w16du:dateUtc="2025-01-06T07:36:00Z">
                  <w:rPr>
                    <w:ins w:id="22686" w:author="瑋婷 徐" w:date="2025-01-03T16:50:00Z" w16du:dateUtc="2025-01-03T08:50:00Z"/>
                    <w:rFonts w:ascii="Times New Roman" w:eastAsia="Times New Roman" w:hAnsi="Times New Roman" w:cs="Times New Roman"/>
                    <w:sz w:val="20"/>
                    <w:szCs w:val="20"/>
                  </w:rPr>
                </w:rPrChange>
              </w:rPr>
              <w:pPrChange w:id="226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FE4AE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88" w:author="瑋婷 徐" w:date="2025-01-03T16:50:00Z" w16du:dateUtc="2025-01-03T08:50:00Z"/>
                <w:rFonts w:ascii="Times New Roman" w:eastAsiaTheme="minorEastAsia" w:hAnsi="Times New Roman" w:cs="Times New Roman"/>
                <w:rPrChange w:id="22689" w:author="瑋婷 徐" w:date="2025-01-06T15:36:00Z" w16du:dateUtc="2025-01-06T07:36:00Z">
                  <w:rPr>
                    <w:ins w:id="22690" w:author="瑋婷 徐" w:date="2025-01-03T16:50:00Z" w16du:dateUtc="2025-01-03T08:50:00Z"/>
                    <w:rFonts w:ascii="Times New Roman" w:eastAsia="Times New Roman" w:hAnsi="Times New Roman" w:cs="Times New Roman"/>
                    <w:sz w:val="20"/>
                    <w:szCs w:val="20"/>
                  </w:rPr>
                </w:rPrChange>
              </w:rPr>
              <w:pPrChange w:id="226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8BC86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92" w:author="瑋婷 徐" w:date="2025-01-03T16:50:00Z" w16du:dateUtc="2025-01-03T08:50:00Z"/>
                <w:rFonts w:ascii="Times New Roman" w:eastAsiaTheme="minorEastAsia" w:hAnsi="Times New Roman" w:cs="Times New Roman"/>
                <w:rPrChange w:id="22693" w:author="瑋婷 徐" w:date="2025-01-06T15:36:00Z" w16du:dateUtc="2025-01-06T07:36:00Z">
                  <w:rPr>
                    <w:ins w:id="22694" w:author="瑋婷 徐" w:date="2025-01-03T16:50:00Z" w16du:dateUtc="2025-01-03T08:50:00Z"/>
                    <w:rFonts w:ascii="Times New Roman" w:eastAsia="Times New Roman" w:hAnsi="Times New Roman" w:cs="Times New Roman"/>
                    <w:sz w:val="20"/>
                    <w:szCs w:val="20"/>
                  </w:rPr>
                </w:rPrChange>
              </w:rPr>
              <w:pPrChange w:id="226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93B41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96" w:author="瑋婷 徐" w:date="2025-01-03T16:50:00Z" w16du:dateUtc="2025-01-03T08:50:00Z"/>
                <w:rFonts w:ascii="Times New Roman" w:eastAsiaTheme="minorEastAsia" w:hAnsi="Times New Roman" w:cs="Times New Roman"/>
                <w:rPrChange w:id="22697" w:author="瑋婷 徐" w:date="2025-01-06T15:36:00Z" w16du:dateUtc="2025-01-06T07:36:00Z">
                  <w:rPr>
                    <w:ins w:id="22698" w:author="瑋婷 徐" w:date="2025-01-03T16:50:00Z" w16du:dateUtc="2025-01-03T08:50:00Z"/>
                    <w:rFonts w:ascii="Times New Roman" w:eastAsia="Times New Roman" w:hAnsi="Times New Roman" w:cs="Times New Roman"/>
                    <w:sz w:val="20"/>
                    <w:szCs w:val="20"/>
                  </w:rPr>
                </w:rPrChange>
              </w:rPr>
              <w:pPrChange w:id="226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71AC2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00" w:author="瑋婷 徐" w:date="2025-01-03T16:50:00Z" w16du:dateUtc="2025-01-03T08:50:00Z"/>
                <w:rFonts w:ascii="Times New Roman" w:eastAsiaTheme="minorEastAsia" w:hAnsi="Times New Roman" w:cs="Times New Roman"/>
                <w:color w:val="000000"/>
                <w:rPrChange w:id="22701" w:author="瑋婷 徐" w:date="2025-01-06T15:36:00Z" w16du:dateUtc="2025-01-06T07:36:00Z">
                  <w:rPr>
                    <w:ins w:id="22702" w:author="瑋婷 徐" w:date="2025-01-03T16:50:00Z" w16du:dateUtc="2025-01-03T08:50:00Z"/>
                    <w:rFonts w:ascii="Calibri" w:hAnsi="Calibri" w:cs="Calibri"/>
                    <w:color w:val="000000"/>
                    <w:sz w:val="22"/>
                    <w:szCs w:val="22"/>
                  </w:rPr>
                </w:rPrChange>
              </w:rPr>
              <w:pPrChange w:id="227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04" w:author="瑋婷 徐" w:date="2025-01-03T16:50:00Z" w16du:dateUtc="2025-01-03T08:50:00Z">
              <w:r w:rsidRPr="00C51B34">
                <w:rPr>
                  <w:rFonts w:ascii="Times New Roman" w:eastAsiaTheme="minorEastAsia" w:hAnsi="Times New Roman" w:cs="Times New Roman"/>
                  <w:color w:val="000000"/>
                  <w:rPrChange w:id="2270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CE72CE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06" w:author="瑋婷 徐" w:date="2025-01-03T16:50:00Z" w16du:dateUtc="2025-01-03T08:50:00Z"/>
                <w:rFonts w:ascii="Times New Roman" w:eastAsiaTheme="minorEastAsia" w:hAnsi="Times New Roman" w:cs="Times New Roman"/>
                <w:color w:val="000000"/>
                <w:rPrChange w:id="22707" w:author="瑋婷 徐" w:date="2025-01-06T15:36:00Z" w16du:dateUtc="2025-01-06T07:36:00Z">
                  <w:rPr>
                    <w:ins w:id="22708" w:author="瑋婷 徐" w:date="2025-01-03T16:50:00Z" w16du:dateUtc="2025-01-03T08:50:00Z"/>
                    <w:rFonts w:ascii="Calibri" w:hAnsi="Calibri" w:cs="Calibri"/>
                    <w:color w:val="000000"/>
                    <w:sz w:val="22"/>
                    <w:szCs w:val="22"/>
                  </w:rPr>
                </w:rPrChange>
              </w:rPr>
              <w:pPrChange w:id="227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BB2DC8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10" w:author="瑋婷 徐" w:date="2025-01-03T16:50:00Z" w16du:dateUtc="2025-01-03T08:50:00Z"/>
                <w:rFonts w:ascii="Times New Roman" w:eastAsiaTheme="minorEastAsia" w:hAnsi="Times New Roman" w:cs="Times New Roman"/>
                <w:color w:val="000000"/>
                <w:rPrChange w:id="22711" w:author="瑋婷 徐" w:date="2025-01-06T15:36:00Z" w16du:dateUtc="2025-01-06T07:36:00Z">
                  <w:rPr>
                    <w:ins w:id="22712" w:author="瑋婷 徐" w:date="2025-01-03T16:50:00Z" w16du:dateUtc="2025-01-03T08:50:00Z"/>
                    <w:rFonts w:ascii="Calibri" w:hAnsi="Calibri" w:cs="Calibri"/>
                    <w:color w:val="000000"/>
                    <w:sz w:val="22"/>
                    <w:szCs w:val="22"/>
                  </w:rPr>
                </w:rPrChange>
              </w:rPr>
              <w:pPrChange w:id="227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14" w:author="瑋婷 徐" w:date="2025-01-03T16:50:00Z" w16du:dateUtc="2025-01-03T08:50:00Z">
              <w:r w:rsidRPr="00C51B34">
                <w:rPr>
                  <w:rFonts w:ascii="Times New Roman" w:eastAsiaTheme="minorEastAsia" w:hAnsi="Times New Roman" w:cs="Times New Roman"/>
                  <w:color w:val="000000"/>
                  <w:rPrChange w:id="2271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7C2365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16" w:author="瑋婷 徐" w:date="2025-01-03T16:50:00Z" w16du:dateUtc="2025-01-03T08:50:00Z"/>
                <w:rFonts w:ascii="Times New Roman" w:eastAsiaTheme="minorEastAsia" w:hAnsi="Times New Roman" w:cs="Times New Roman"/>
                <w:color w:val="000000"/>
                <w:rPrChange w:id="22717" w:author="瑋婷 徐" w:date="2025-01-06T15:36:00Z" w16du:dateUtc="2025-01-06T07:36:00Z">
                  <w:rPr>
                    <w:ins w:id="22718" w:author="瑋婷 徐" w:date="2025-01-03T16:50:00Z" w16du:dateUtc="2025-01-03T08:50:00Z"/>
                    <w:rFonts w:ascii="Calibri" w:hAnsi="Calibri" w:cs="Calibri"/>
                    <w:color w:val="000000"/>
                    <w:sz w:val="22"/>
                    <w:szCs w:val="22"/>
                  </w:rPr>
                </w:rPrChange>
              </w:rPr>
              <w:pPrChange w:id="227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ABED5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20" w:author="瑋婷 徐" w:date="2025-01-03T16:50:00Z" w16du:dateUtc="2025-01-03T08:50:00Z"/>
                <w:rFonts w:ascii="Times New Roman" w:eastAsiaTheme="minorEastAsia" w:hAnsi="Times New Roman" w:cs="Times New Roman"/>
                <w:color w:val="000000"/>
                <w:rPrChange w:id="22721" w:author="瑋婷 徐" w:date="2025-01-06T15:36:00Z" w16du:dateUtc="2025-01-06T07:36:00Z">
                  <w:rPr>
                    <w:ins w:id="22722" w:author="瑋婷 徐" w:date="2025-01-03T16:50:00Z" w16du:dateUtc="2025-01-03T08:50:00Z"/>
                    <w:rFonts w:ascii="Calibri" w:hAnsi="Calibri" w:cs="Calibri"/>
                    <w:color w:val="000000"/>
                    <w:sz w:val="22"/>
                    <w:szCs w:val="22"/>
                  </w:rPr>
                </w:rPrChange>
              </w:rPr>
              <w:pPrChange w:id="227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24" w:author="瑋婷 徐" w:date="2025-01-03T16:50:00Z" w16du:dateUtc="2025-01-03T08:50:00Z">
              <w:r w:rsidRPr="00C51B34">
                <w:rPr>
                  <w:rFonts w:ascii="Times New Roman" w:eastAsiaTheme="minorEastAsia" w:hAnsi="Times New Roman" w:cs="Times New Roman"/>
                  <w:color w:val="000000"/>
                  <w:rPrChange w:id="2272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EBD09D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26" w:author="瑋婷 徐" w:date="2025-01-03T16:50:00Z" w16du:dateUtc="2025-01-03T08:50:00Z"/>
                <w:rFonts w:ascii="Times New Roman" w:eastAsiaTheme="minorEastAsia" w:hAnsi="Times New Roman" w:cs="Times New Roman"/>
                <w:color w:val="000000"/>
                <w:rPrChange w:id="22727" w:author="瑋婷 徐" w:date="2025-01-06T15:36:00Z" w16du:dateUtc="2025-01-06T07:36:00Z">
                  <w:rPr>
                    <w:ins w:id="22728" w:author="瑋婷 徐" w:date="2025-01-03T16:50:00Z" w16du:dateUtc="2025-01-03T08:50:00Z"/>
                    <w:rFonts w:ascii="Calibri" w:hAnsi="Calibri" w:cs="Calibri"/>
                    <w:color w:val="000000"/>
                    <w:sz w:val="22"/>
                    <w:szCs w:val="22"/>
                  </w:rPr>
                </w:rPrChange>
              </w:rPr>
              <w:pPrChange w:id="227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52FFBF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30" w:author="瑋婷 徐" w:date="2025-01-03T16:50:00Z" w16du:dateUtc="2025-01-03T08:50:00Z"/>
                <w:rFonts w:ascii="Times New Roman" w:eastAsiaTheme="minorEastAsia" w:hAnsi="Times New Roman" w:cs="Times New Roman"/>
                <w:color w:val="000000"/>
                <w:rPrChange w:id="22731" w:author="瑋婷 徐" w:date="2025-01-06T15:36:00Z" w16du:dateUtc="2025-01-06T07:36:00Z">
                  <w:rPr>
                    <w:ins w:id="22732" w:author="瑋婷 徐" w:date="2025-01-03T16:50:00Z" w16du:dateUtc="2025-01-03T08:50:00Z"/>
                    <w:rFonts w:ascii="Calibri" w:hAnsi="Calibri" w:cs="Calibri"/>
                    <w:color w:val="000000"/>
                    <w:sz w:val="22"/>
                    <w:szCs w:val="22"/>
                  </w:rPr>
                </w:rPrChange>
              </w:rPr>
              <w:pPrChange w:id="227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34" w:author="瑋婷 徐" w:date="2025-01-03T16:50:00Z" w16du:dateUtc="2025-01-03T08:50:00Z">
              <w:r w:rsidRPr="00C51B34">
                <w:rPr>
                  <w:rFonts w:ascii="Times New Roman" w:eastAsiaTheme="minorEastAsia" w:hAnsi="Times New Roman" w:cs="Times New Roman"/>
                  <w:color w:val="000000"/>
                  <w:rPrChange w:id="2273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CE0F6C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36" w:author="瑋婷 徐" w:date="2025-01-03T16:50:00Z" w16du:dateUtc="2025-01-03T08:50:00Z"/>
                <w:rFonts w:ascii="Times New Roman" w:eastAsiaTheme="minorEastAsia" w:hAnsi="Times New Roman" w:cs="Times New Roman"/>
                <w:color w:val="000000"/>
                <w:rPrChange w:id="22737" w:author="瑋婷 徐" w:date="2025-01-06T15:36:00Z" w16du:dateUtc="2025-01-06T07:36:00Z">
                  <w:rPr>
                    <w:ins w:id="22738" w:author="瑋婷 徐" w:date="2025-01-03T16:50:00Z" w16du:dateUtc="2025-01-03T08:50:00Z"/>
                    <w:rFonts w:ascii="Calibri" w:hAnsi="Calibri" w:cs="Calibri"/>
                    <w:color w:val="000000"/>
                    <w:sz w:val="22"/>
                    <w:szCs w:val="22"/>
                  </w:rPr>
                </w:rPrChange>
              </w:rPr>
              <w:pPrChange w:id="227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40" w:author="瑋婷 徐" w:date="2025-01-03T16:50:00Z" w16du:dateUtc="2025-01-03T08:50:00Z">
              <w:r w:rsidRPr="00C51B34">
                <w:rPr>
                  <w:rFonts w:ascii="Times New Roman" w:eastAsiaTheme="minorEastAsia" w:hAnsi="Times New Roman" w:cs="Times New Roman"/>
                  <w:color w:val="000000"/>
                  <w:rPrChange w:id="2274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D694E1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42" w:author="瑋婷 徐" w:date="2025-01-03T16:50:00Z" w16du:dateUtc="2025-01-03T08:50:00Z"/>
                <w:rFonts w:ascii="Times New Roman" w:eastAsiaTheme="minorEastAsia" w:hAnsi="Times New Roman" w:cs="Times New Roman"/>
                <w:color w:val="000000"/>
                <w:rPrChange w:id="22743" w:author="瑋婷 徐" w:date="2025-01-06T15:36:00Z" w16du:dateUtc="2025-01-06T07:36:00Z">
                  <w:rPr>
                    <w:ins w:id="22744" w:author="瑋婷 徐" w:date="2025-01-03T16:50:00Z" w16du:dateUtc="2025-01-03T08:50:00Z"/>
                    <w:rFonts w:ascii="Calibri" w:hAnsi="Calibri" w:cs="Calibri"/>
                    <w:color w:val="000000"/>
                    <w:sz w:val="22"/>
                    <w:szCs w:val="22"/>
                  </w:rPr>
                </w:rPrChange>
              </w:rPr>
              <w:pPrChange w:id="227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46" w:author="瑋婷 徐" w:date="2025-01-03T16:50:00Z" w16du:dateUtc="2025-01-03T08:50:00Z">
              <w:r w:rsidRPr="00C51B34">
                <w:rPr>
                  <w:rFonts w:ascii="Times New Roman" w:eastAsiaTheme="minorEastAsia" w:hAnsi="Times New Roman" w:cs="Times New Roman"/>
                  <w:color w:val="000000"/>
                  <w:rPrChange w:id="2274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BE6DCD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48" w:author="瑋婷 徐" w:date="2025-01-03T16:50:00Z" w16du:dateUtc="2025-01-03T08:50:00Z"/>
                <w:rFonts w:ascii="Times New Roman" w:eastAsiaTheme="minorEastAsia" w:hAnsi="Times New Roman" w:cs="Times New Roman"/>
                <w:color w:val="000000"/>
                <w:rPrChange w:id="22749" w:author="瑋婷 徐" w:date="2025-01-06T15:36:00Z" w16du:dateUtc="2025-01-06T07:36:00Z">
                  <w:rPr>
                    <w:ins w:id="22750" w:author="瑋婷 徐" w:date="2025-01-03T16:50:00Z" w16du:dateUtc="2025-01-03T08:50:00Z"/>
                    <w:rFonts w:ascii="Calibri" w:hAnsi="Calibri" w:cs="Calibri"/>
                    <w:color w:val="000000"/>
                    <w:sz w:val="22"/>
                    <w:szCs w:val="22"/>
                  </w:rPr>
                </w:rPrChange>
              </w:rPr>
              <w:pPrChange w:id="227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752" w:author="瑋婷 徐" w:date="2025-01-03T16:50:00Z" w16du:dateUtc="2025-01-03T08:50:00Z">
              <w:r w:rsidRPr="00C51B34">
                <w:rPr>
                  <w:rFonts w:ascii="Times New Roman" w:eastAsiaTheme="minorEastAsia" w:hAnsi="Times New Roman" w:cs="Times New Roman"/>
                  <w:color w:val="000000"/>
                  <w:rPrChange w:id="2275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2B22AC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54" w:author="瑋婷 徐" w:date="2025-01-03T16:50:00Z" w16du:dateUtc="2025-01-03T08:50:00Z"/>
                <w:rFonts w:ascii="Times New Roman" w:eastAsiaTheme="minorEastAsia" w:hAnsi="Times New Roman" w:cs="Times New Roman"/>
                <w:color w:val="000000"/>
                <w:rPrChange w:id="22755" w:author="瑋婷 徐" w:date="2025-01-06T15:36:00Z" w16du:dateUtc="2025-01-06T07:36:00Z">
                  <w:rPr>
                    <w:ins w:id="22756" w:author="瑋婷 徐" w:date="2025-01-03T16:50:00Z" w16du:dateUtc="2025-01-03T08:50:00Z"/>
                    <w:rFonts w:ascii="Calibri" w:hAnsi="Calibri" w:cs="Calibri"/>
                    <w:color w:val="000000"/>
                    <w:sz w:val="22"/>
                    <w:szCs w:val="22"/>
                  </w:rPr>
                </w:rPrChange>
              </w:rPr>
              <w:pPrChange w:id="227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7820AB0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758" w:author="瑋婷 徐" w:date="2025-01-03T16:50:00Z" w16du:dateUtc="2025-01-03T08:50:00Z"/>
                <w:rFonts w:ascii="Times New Roman" w:eastAsiaTheme="minorEastAsia" w:hAnsi="Times New Roman" w:cs="Times New Roman"/>
                <w:rPrChange w:id="22759" w:author="瑋婷 徐" w:date="2025-01-06T15:36:00Z" w16du:dateUtc="2025-01-06T07:36:00Z">
                  <w:rPr>
                    <w:ins w:id="22760" w:author="瑋婷 徐" w:date="2025-01-03T16:50:00Z" w16du:dateUtc="2025-01-03T08:50:00Z"/>
                    <w:rFonts w:ascii="Times New Roman" w:eastAsia="Times New Roman" w:hAnsi="Times New Roman" w:cs="Times New Roman"/>
                    <w:sz w:val="20"/>
                    <w:szCs w:val="20"/>
                  </w:rPr>
                </w:rPrChange>
              </w:rPr>
              <w:pPrChange w:id="227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1B57B258" w14:textId="77777777" w:rsidTr="003C19C7">
        <w:trPr>
          <w:trHeight w:val="300"/>
          <w:ins w:id="2276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27C6603" w14:textId="77777777" w:rsidR="003C19C7" w:rsidRPr="00C51B34" w:rsidRDefault="003C19C7">
            <w:pPr>
              <w:spacing w:line="360" w:lineRule="auto"/>
              <w:jc w:val="both"/>
              <w:rPr>
                <w:ins w:id="22763" w:author="瑋婷 徐" w:date="2025-01-03T16:50:00Z" w16du:dateUtc="2025-01-03T08:50:00Z"/>
                <w:rFonts w:ascii="Times New Roman" w:eastAsiaTheme="minorEastAsia" w:hAnsi="Times New Roman" w:cs="Times New Roman"/>
                <w:b w:val="0"/>
                <w:bCs w:val="0"/>
                <w:color w:val="000000"/>
                <w:rPrChange w:id="22764" w:author="瑋婷 徐" w:date="2025-01-06T15:36:00Z" w16du:dateUtc="2025-01-06T07:36:00Z">
                  <w:rPr>
                    <w:ins w:id="22765" w:author="瑋婷 徐" w:date="2025-01-03T16:50:00Z" w16du:dateUtc="2025-01-03T08:50:00Z"/>
                    <w:rFonts w:ascii="Calibri" w:hAnsi="Calibri" w:cs="Calibri"/>
                    <w:color w:val="000000"/>
                    <w:sz w:val="22"/>
                    <w:szCs w:val="22"/>
                  </w:rPr>
                </w:rPrChange>
              </w:rPr>
              <w:pPrChange w:id="22766" w:author="瑋婷 徐" w:date="2025-01-03T16:55:00Z" w16du:dateUtc="2025-01-03T08:55:00Z">
                <w:pPr/>
              </w:pPrChange>
            </w:pPr>
            <w:ins w:id="22767" w:author="瑋婷 徐" w:date="2025-01-03T16:50:00Z" w16du:dateUtc="2025-01-03T08:50:00Z">
              <w:r w:rsidRPr="00C51B34">
                <w:rPr>
                  <w:rFonts w:ascii="Times New Roman" w:eastAsiaTheme="minorEastAsia" w:hAnsi="Times New Roman" w:cs="Times New Roman" w:hint="eastAsia"/>
                  <w:b w:val="0"/>
                  <w:bCs w:val="0"/>
                  <w:color w:val="000000"/>
                  <w:rPrChange w:id="22768" w:author="瑋婷 徐" w:date="2025-01-06T15:36:00Z" w16du:dateUtc="2025-01-06T07:36:00Z">
                    <w:rPr>
                      <w:rFonts w:ascii="Calibri" w:hAnsi="Calibri" w:cs="Calibri" w:hint="eastAsia"/>
                      <w:color w:val="000000"/>
                      <w:sz w:val="22"/>
                      <w:szCs w:val="22"/>
                    </w:rPr>
                  </w:rPrChange>
                </w:rPr>
                <w:t>紅尾伯勞</w:t>
              </w:r>
              <w:r w:rsidRPr="00C51B34">
                <w:rPr>
                  <w:rFonts w:ascii="Times New Roman" w:eastAsiaTheme="minorEastAsia" w:hAnsi="Times New Roman" w:cs="Times New Roman"/>
                  <w:b w:val="0"/>
                  <w:bCs w:val="0"/>
                  <w:color w:val="000000"/>
                  <w:rPrChange w:id="22769" w:author="瑋婷 徐" w:date="2025-01-06T15:36:00Z" w16du:dateUtc="2025-01-06T07:36:00Z">
                    <w:rPr>
                      <w:rFonts w:ascii="Calibri" w:hAnsi="Calibri" w:cs="Calibri"/>
                      <w:color w:val="000000"/>
                      <w:sz w:val="22"/>
                      <w:szCs w:val="22"/>
                    </w:rPr>
                  </w:rPrChange>
                </w:rPr>
                <w:t xml:space="preserve"> III</w:t>
              </w:r>
            </w:ins>
          </w:p>
        </w:tc>
        <w:tc>
          <w:tcPr>
            <w:tcW w:w="904" w:type="pct"/>
            <w:vAlign w:val="center"/>
            <w:hideMark/>
          </w:tcPr>
          <w:p w14:paraId="7962214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70" w:author="瑋婷 徐" w:date="2025-01-03T16:50:00Z" w16du:dateUtc="2025-01-03T08:50:00Z"/>
                <w:rFonts w:ascii="Times New Roman" w:eastAsiaTheme="minorEastAsia" w:hAnsi="Times New Roman" w:cs="Times New Roman"/>
                <w:i/>
                <w:iCs/>
                <w:color w:val="000000"/>
                <w:rPrChange w:id="22771" w:author="瑋婷 徐" w:date="2025-01-06T15:36:00Z" w16du:dateUtc="2025-01-06T07:36:00Z">
                  <w:rPr>
                    <w:ins w:id="22772" w:author="瑋婷 徐" w:date="2025-01-03T16:50:00Z" w16du:dateUtc="2025-01-03T08:50:00Z"/>
                    <w:rFonts w:ascii="Calibri" w:hAnsi="Calibri" w:cs="Calibri"/>
                    <w:i/>
                    <w:iCs/>
                    <w:color w:val="000000"/>
                    <w:sz w:val="22"/>
                    <w:szCs w:val="22"/>
                  </w:rPr>
                </w:rPrChange>
              </w:rPr>
              <w:pPrChange w:id="227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774" w:author="瑋婷 徐" w:date="2025-01-03T16:50:00Z" w16du:dateUtc="2025-01-03T08:50:00Z">
              <w:r w:rsidRPr="00C51B34">
                <w:rPr>
                  <w:rFonts w:ascii="Times New Roman" w:eastAsiaTheme="minorEastAsia" w:hAnsi="Times New Roman" w:cs="Times New Roman"/>
                  <w:i/>
                  <w:iCs/>
                  <w:color w:val="000000"/>
                  <w:rPrChange w:id="22775" w:author="瑋婷 徐" w:date="2025-01-06T15:36:00Z" w16du:dateUtc="2025-01-06T07:36:00Z">
                    <w:rPr>
                      <w:rFonts w:ascii="Calibri" w:hAnsi="Calibri" w:cs="Calibri"/>
                      <w:i/>
                      <w:iCs/>
                      <w:color w:val="000000"/>
                      <w:sz w:val="22"/>
                      <w:szCs w:val="22"/>
                    </w:rPr>
                  </w:rPrChange>
                </w:rPr>
                <w:t>Lanius cristatus</w:t>
              </w:r>
            </w:ins>
          </w:p>
        </w:tc>
        <w:tc>
          <w:tcPr>
            <w:tcW w:w="162" w:type="pct"/>
            <w:noWrap/>
            <w:vAlign w:val="center"/>
            <w:hideMark/>
          </w:tcPr>
          <w:p w14:paraId="44A4B19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76" w:author="瑋婷 徐" w:date="2025-01-03T16:50:00Z" w16du:dateUtc="2025-01-03T08:50:00Z"/>
                <w:rFonts w:ascii="Times New Roman" w:eastAsiaTheme="minorEastAsia" w:hAnsi="Times New Roman" w:cs="Times New Roman"/>
                <w:i/>
                <w:iCs/>
                <w:color w:val="000000"/>
                <w:rPrChange w:id="22777" w:author="瑋婷 徐" w:date="2025-01-06T15:36:00Z" w16du:dateUtc="2025-01-06T07:36:00Z">
                  <w:rPr>
                    <w:ins w:id="22778" w:author="瑋婷 徐" w:date="2025-01-03T16:50:00Z" w16du:dateUtc="2025-01-03T08:50:00Z"/>
                    <w:rFonts w:ascii="Calibri" w:hAnsi="Calibri" w:cs="Calibri"/>
                    <w:i/>
                    <w:iCs/>
                    <w:color w:val="000000"/>
                    <w:sz w:val="22"/>
                    <w:szCs w:val="22"/>
                  </w:rPr>
                </w:rPrChange>
              </w:rPr>
              <w:pPrChange w:id="227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D3DA8D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80" w:author="瑋婷 徐" w:date="2025-01-03T16:50:00Z" w16du:dateUtc="2025-01-03T08:50:00Z"/>
                <w:rFonts w:ascii="Times New Roman" w:eastAsiaTheme="minorEastAsia" w:hAnsi="Times New Roman" w:cs="Times New Roman"/>
                <w:rPrChange w:id="22781" w:author="瑋婷 徐" w:date="2025-01-06T15:36:00Z" w16du:dateUtc="2025-01-06T07:36:00Z">
                  <w:rPr>
                    <w:ins w:id="22782" w:author="瑋婷 徐" w:date="2025-01-03T16:50:00Z" w16du:dateUtc="2025-01-03T08:50:00Z"/>
                    <w:rFonts w:ascii="Times New Roman" w:eastAsia="Times New Roman" w:hAnsi="Times New Roman" w:cs="Times New Roman"/>
                    <w:sz w:val="20"/>
                    <w:szCs w:val="20"/>
                  </w:rPr>
                </w:rPrChange>
              </w:rPr>
              <w:pPrChange w:id="227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827E9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84" w:author="瑋婷 徐" w:date="2025-01-03T16:50:00Z" w16du:dateUtc="2025-01-03T08:50:00Z"/>
                <w:rFonts w:ascii="Times New Roman" w:eastAsiaTheme="minorEastAsia" w:hAnsi="Times New Roman" w:cs="Times New Roman"/>
                <w:rPrChange w:id="22785" w:author="瑋婷 徐" w:date="2025-01-06T15:36:00Z" w16du:dateUtc="2025-01-06T07:36:00Z">
                  <w:rPr>
                    <w:ins w:id="22786" w:author="瑋婷 徐" w:date="2025-01-03T16:50:00Z" w16du:dateUtc="2025-01-03T08:50:00Z"/>
                    <w:rFonts w:ascii="Times New Roman" w:eastAsia="Times New Roman" w:hAnsi="Times New Roman" w:cs="Times New Roman"/>
                    <w:sz w:val="20"/>
                    <w:szCs w:val="20"/>
                  </w:rPr>
                </w:rPrChange>
              </w:rPr>
              <w:pPrChange w:id="227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64056D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88" w:author="瑋婷 徐" w:date="2025-01-03T16:50:00Z" w16du:dateUtc="2025-01-03T08:50:00Z"/>
                <w:rFonts w:ascii="Times New Roman" w:eastAsiaTheme="minorEastAsia" w:hAnsi="Times New Roman" w:cs="Times New Roman"/>
                <w:rPrChange w:id="22789" w:author="瑋婷 徐" w:date="2025-01-06T15:36:00Z" w16du:dateUtc="2025-01-06T07:36:00Z">
                  <w:rPr>
                    <w:ins w:id="22790" w:author="瑋婷 徐" w:date="2025-01-03T16:50:00Z" w16du:dateUtc="2025-01-03T08:50:00Z"/>
                    <w:rFonts w:ascii="Times New Roman" w:eastAsia="Times New Roman" w:hAnsi="Times New Roman" w:cs="Times New Roman"/>
                    <w:sz w:val="20"/>
                    <w:szCs w:val="20"/>
                  </w:rPr>
                </w:rPrChange>
              </w:rPr>
              <w:pPrChange w:id="227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4FDE4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92" w:author="瑋婷 徐" w:date="2025-01-03T16:50:00Z" w16du:dateUtc="2025-01-03T08:50:00Z"/>
                <w:rFonts w:ascii="Times New Roman" w:eastAsiaTheme="minorEastAsia" w:hAnsi="Times New Roman" w:cs="Times New Roman"/>
                <w:rPrChange w:id="22793" w:author="瑋婷 徐" w:date="2025-01-06T15:36:00Z" w16du:dateUtc="2025-01-06T07:36:00Z">
                  <w:rPr>
                    <w:ins w:id="22794" w:author="瑋婷 徐" w:date="2025-01-03T16:50:00Z" w16du:dateUtc="2025-01-03T08:50:00Z"/>
                    <w:rFonts w:ascii="Times New Roman" w:eastAsia="Times New Roman" w:hAnsi="Times New Roman" w:cs="Times New Roman"/>
                    <w:sz w:val="20"/>
                    <w:szCs w:val="20"/>
                  </w:rPr>
                </w:rPrChange>
              </w:rPr>
              <w:pPrChange w:id="227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C0F2CC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96" w:author="瑋婷 徐" w:date="2025-01-03T16:50:00Z" w16du:dateUtc="2025-01-03T08:50:00Z"/>
                <w:rFonts w:ascii="Times New Roman" w:eastAsiaTheme="minorEastAsia" w:hAnsi="Times New Roman" w:cs="Times New Roman"/>
                <w:rPrChange w:id="22797" w:author="瑋婷 徐" w:date="2025-01-06T15:36:00Z" w16du:dateUtc="2025-01-06T07:36:00Z">
                  <w:rPr>
                    <w:ins w:id="22798" w:author="瑋婷 徐" w:date="2025-01-03T16:50:00Z" w16du:dateUtc="2025-01-03T08:50:00Z"/>
                    <w:rFonts w:ascii="Times New Roman" w:eastAsia="Times New Roman" w:hAnsi="Times New Roman" w:cs="Times New Roman"/>
                    <w:sz w:val="20"/>
                    <w:szCs w:val="20"/>
                  </w:rPr>
                </w:rPrChange>
              </w:rPr>
              <w:pPrChange w:id="227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357FC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00" w:author="瑋婷 徐" w:date="2025-01-03T16:50:00Z" w16du:dateUtc="2025-01-03T08:50:00Z"/>
                <w:rFonts w:ascii="Times New Roman" w:eastAsiaTheme="minorEastAsia" w:hAnsi="Times New Roman" w:cs="Times New Roman"/>
                <w:rPrChange w:id="22801" w:author="瑋婷 徐" w:date="2025-01-06T15:36:00Z" w16du:dateUtc="2025-01-06T07:36:00Z">
                  <w:rPr>
                    <w:ins w:id="22802" w:author="瑋婷 徐" w:date="2025-01-03T16:50:00Z" w16du:dateUtc="2025-01-03T08:50:00Z"/>
                    <w:rFonts w:ascii="Times New Roman" w:eastAsia="Times New Roman" w:hAnsi="Times New Roman" w:cs="Times New Roman"/>
                    <w:sz w:val="20"/>
                    <w:szCs w:val="20"/>
                  </w:rPr>
                </w:rPrChange>
              </w:rPr>
              <w:pPrChange w:id="228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87297B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04" w:author="瑋婷 徐" w:date="2025-01-03T16:50:00Z" w16du:dateUtc="2025-01-03T08:50:00Z"/>
                <w:rFonts w:ascii="Times New Roman" w:eastAsiaTheme="minorEastAsia" w:hAnsi="Times New Roman" w:cs="Times New Roman"/>
                <w:rPrChange w:id="22805" w:author="瑋婷 徐" w:date="2025-01-06T15:36:00Z" w16du:dateUtc="2025-01-06T07:36:00Z">
                  <w:rPr>
                    <w:ins w:id="22806" w:author="瑋婷 徐" w:date="2025-01-03T16:50:00Z" w16du:dateUtc="2025-01-03T08:50:00Z"/>
                    <w:rFonts w:ascii="Times New Roman" w:eastAsia="Times New Roman" w:hAnsi="Times New Roman" w:cs="Times New Roman"/>
                    <w:sz w:val="20"/>
                    <w:szCs w:val="20"/>
                  </w:rPr>
                </w:rPrChange>
              </w:rPr>
              <w:pPrChange w:id="228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33B68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08" w:author="瑋婷 徐" w:date="2025-01-03T16:50:00Z" w16du:dateUtc="2025-01-03T08:50:00Z"/>
                <w:rFonts w:ascii="Times New Roman" w:eastAsiaTheme="minorEastAsia" w:hAnsi="Times New Roman" w:cs="Times New Roman"/>
                <w:rPrChange w:id="22809" w:author="瑋婷 徐" w:date="2025-01-06T15:36:00Z" w16du:dateUtc="2025-01-06T07:36:00Z">
                  <w:rPr>
                    <w:ins w:id="22810" w:author="瑋婷 徐" w:date="2025-01-03T16:50:00Z" w16du:dateUtc="2025-01-03T08:50:00Z"/>
                    <w:rFonts w:ascii="Times New Roman" w:eastAsia="Times New Roman" w:hAnsi="Times New Roman" w:cs="Times New Roman"/>
                    <w:sz w:val="20"/>
                    <w:szCs w:val="20"/>
                  </w:rPr>
                </w:rPrChange>
              </w:rPr>
              <w:pPrChange w:id="228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DED36F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12" w:author="瑋婷 徐" w:date="2025-01-03T16:50:00Z" w16du:dateUtc="2025-01-03T08:50:00Z"/>
                <w:rFonts w:ascii="Times New Roman" w:eastAsiaTheme="minorEastAsia" w:hAnsi="Times New Roman" w:cs="Times New Roman"/>
                <w:rPrChange w:id="22813" w:author="瑋婷 徐" w:date="2025-01-06T15:36:00Z" w16du:dateUtc="2025-01-06T07:36:00Z">
                  <w:rPr>
                    <w:ins w:id="22814" w:author="瑋婷 徐" w:date="2025-01-03T16:50:00Z" w16du:dateUtc="2025-01-03T08:50:00Z"/>
                    <w:rFonts w:ascii="Times New Roman" w:eastAsia="Times New Roman" w:hAnsi="Times New Roman" w:cs="Times New Roman"/>
                    <w:sz w:val="20"/>
                    <w:szCs w:val="20"/>
                  </w:rPr>
                </w:rPrChange>
              </w:rPr>
              <w:pPrChange w:id="228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62CC9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16" w:author="瑋婷 徐" w:date="2025-01-03T16:50:00Z" w16du:dateUtc="2025-01-03T08:50:00Z"/>
                <w:rFonts w:ascii="Times New Roman" w:eastAsiaTheme="minorEastAsia" w:hAnsi="Times New Roman" w:cs="Times New Roman"/>
                <w:rPrChange w:id="22817" w:author="瑋婷 徐" w:date="2025-01-06T15:36:00Z" w16du:dateUtc="2025-01-06T07:36:00Z">
                  <w:rPr>
                    <w:ins w:id="22818" w:author="瑋婷 徐" w:date="2025-01-03T16:50:00Z" w16du:dateUtc="2025-01-03T08:50:00Z"/>
                    <w:rFonts w:ascii="Times New Roman" w:eastAsia="Times New Roman" w:hAnsi="Times New Roman" w:cs="Times New Roman"/>
                    <w:sz w:val="20"/>
                    <w:szCs w:val="20"/>
                  </w:rPr>
                </w:rPrChange>
              </w:rPr>
              <w:pPrChange w:id="228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4EB5E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20" w:author="瑋婷 徐" w:date="2025-01-03T16:50:00Z" w16du:dateUtc="2025-01-03T08:50:00Z"/>
                <w:rFonts w:ascii="Times New Roman" w:eastAsiaTheme="minorEastAsia" w:hAnsi="Times New Roman" w:cs="Times New Roman"/>
                <w:rPrChange w:id="22821" w:author="瑋婷 徐" w:date="2025-01-06T15:36:00Z" w16du:dateUtc="2025-01-06T07:36:00Z">
                  <w:rPr>
                    <w:ins w:id="22822" w:author="瑋婷 徐" w:date="2025-01-03T16:50:00Z" w16du:dateUtc="2025-01-03T08:50:00Z"/>
                    <w:rFonts w:ascii="Times New Roman" w:eastAsia="Times New Roman" w:hAnsi="Times New Roman" w:cs="Times New Roman"/>
                    <w:sz w:val="20"/>
                    <w:szCs w:val="20"/>
                  </w:rPr>
                </w:rPrChange>
              </w:rPr>
              <w:pPrChange w:id="228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A5805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24" w:author="瑋婷 徐" w:date="2025-01-03T16:50:00Z" w16du:dateUtc="2025-01-03T08:50:00Z"/>
                <w:rFonts w:ascii="Times New Roman" w:eastAsiaTheme="minorEastAsia" w:hAnsi="Times New Roman" w:cs="Times New Roman"/>
                <w:rPrChange w:id="22825" w:author="瑋婷 徐" w:date="2025-01-06T15:36:00Z" w16du:dateUtc="2025-01-06T07:36:00Z">
                  <w:rPr>
                    <w:ins w:id="22826" w:author="瑋婷 徐" w:date="2025-01-03T16:50:00Z" w16du:dateUtc="2025-01-03T08:50:00Z"/>
                    <w:rFonts w:ascii="Times New Roman" w:eastAsia="Times New Roman" w:hAnsi="Times New Roman" w:cs="Times New Roman"/>
                    <w:sz w:val="20"/>
                    <w:szCs w:val="20"/>
                  </w:rPr>
                </w:rPrChange>
              </w:rPr>
              <w:pPrChange w:id="228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73860A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28" w:author="瑋婷 徐" w:date="2025-01-03T16:50:00Z" w16du:dateUtc="2025-01-03T08:50:00Z"/>
                <w:rFonts w:ascii="Times New Roman" w:eastAsiaTheme="minorEastAsia" w:hAnsi="Times New Roman" w:cs="Times New Roman"/>
                <w:color w:val="000000"/>
                <w:rPrChange w:id="22829" w:author="瑋婷 徐" w:date="2025-01-06T15:36:00Z" w16du:dateUtc="2025-01-06T07:36:00Z">
                  <w:rPr>
                    <w:ins w:id="22830" w:author="瑋婷 徐" w:date="2025-01-03T16:50:00Z" w16du:dateUtc="2025-01-03T08:50:00Z"/>
                    <w:rFonts w:ascii="Calibri" w:hAnsi="Calibri" w:cs="Calibri"/>
                    <w:color w:val="000000"/>
                    <w:sz w:val="22"/>
                    <w:szCs w:val="22"/>
                  </w:rPr>
                </w:rPrChange>
              </w:rPr>
              <w:pPrChange w:id="228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832" w:author="瑋婷 徐" w:date="2025-01-03T16:50:00Z" w16du:dateUtc="2025-01-03T08:50:00Z">
              <w:r w:rsidRPr="00C51B34">
                <w:rPr>
                  <w:rFonts w:ascii="Times New Roman" w:eastAsiaTheme="minorEastAsia" w:hAnsi="Times New Roman" w:cs="Times New Roman"/>
                  <w:color w:val="000000"/>
                  <w:rPrChange w:id="2283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8E05CD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34" w:author="瑋婷 徐" w:date="2025-01-03T16:50:00Z" w16du:dateUtc="2025-01-03T08:50:00Z"/>
                <w:rFonts w:ascii="Times New Roman" w:eastAsiaTheme="minorEastAsia" w:hAnsi="Times New Roman" w:cs="Times New Roman"/>
                <w:color w:val="000000"/>
                <w:rPrChange w:id="22835" w:author="瑋婷 徐" w:date="2025-01-06T15:36:00Z" w16du:dateUtc="2025-01-06T07:36:00Z">
                  <w:rPr>
                    <w:ins w:id="22836" w:author="瑋婷 徐" w:date="2025-01-03T16:50:00Z" w16du:dateUtc="2025-01-03T08:50:00Z"/>
                    <w:rFonts w:ascii="Calibri" w:hAnsi="Calibri" w:cs="Calibri"/>
                    <w:color w:val="000000"/>
                    <w:sz w:val="22"/>
                    <w:szCs w:val="22"/>
                  </w:rPr>
                </w:rPrChange>
              </w:rPr>
              <w:pPrChange w:id="228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256F8E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38" w:author="瑋婷 徐" w:date="2025-01-03T16:50:00Z" w16du:dateUtc="2025-01-03T08:50:00Z"/>
                <w:rFonts w:ascii="Times New Roman" w:eastAsiaTheme="minorEastAsia" w:hAnsi="Times New Roman" w:cs="Times New Roman"/>
                <w:rPrChange w:id="22839" w:author="瑋婷 徐" w:date="2025-01-06T15:36:00Z" w16du:dateUtc="2025-01-06T07:36:00Z">
                  <w:rPr>
                    <w:ins w:id="22840" w:author="瑋婷 徐" w:date="2025-01-03T16:50:00Z" w16du:dateUtc="2025-01-03T08:50:00Z"/>
                    <w:rFonts w:ascii="Times New Roman" w:eastAsia="Times New Roman" w:hAnsi="Times New Roman" w:cs="Times New Roman"/>
                    <w:sz w:val="20"/>
                    <w:szCs w:val="20"/>
                  </w:rPr>
                </w:rPrChange>
              </w:rPr>
              <w:pPrChange w:id="228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D978A5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42" w:author="瑋婷 徐" w:date="2025-01-03T16:50:00Z" w16du:dateUtc="2025-01-03T08:50:00Z"/>
                <w:rFonts w:ascii="Times New Roman" w:eastAsiaTheme="minorEastAsia" w:hAnsi="Times New Roman" w:cs="Times New Roman"/>
                <w:rPrChange w:id="22843" w:author="瑋婷 徐" w:date="2025-01-06T15:36:00Z" w16du:dateUtc="2025-01-06T07:36:00Z">
                  <w:rPr>
                    <w:ins w:id="22844" w:author="瑋婷 徐" w:date="2025-01-03T16:50:00Z" w16du:dateUtc="2025-01-03T08:50:00Z"/>
                    <w:rFonts w:ascii="Times New Roman" w:eastAsia="Times New Roman" w:hAnsi="Times New Roman" w:cs="Times New Roman"/>
                    <w:sz w:val="20"/>
                    <w:szCs w:val="20"/>
                  </w:rPr>
                </w:rPrChange>
              </w:rPr>
              <w:pPrChange w:id="228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A3E07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46" w:author="瑋婷 徐" w:date="2025-01-03T16:50:00Z" w16du:dateUtc="2025-01-03T08:50:00Z"/>
                <w:rFonts w:ascii="Times New Roman" w:eastAsiaTheme="minorEastAsia" w:hAnsi="Times New Roman" w:cs="Times New Roman"/>
                <w:rPrChange w:id="22847" w:author="瑋婷 徐" w:date="2025-01-06T15:36:00Z" w16du:dateUtc="2025-01-06T07:36:00Z">
                  <w:rPr>
                    <w:ins w:id="22848" w:author="瑋婷 徐" w:date="2025-01-03T16:50:00Z" w16du:dateUtc="2025-01-03T08:50:00Z"/>
                    <w:rFonts w:ascii="Times New Roman" w:eastAsia="Times New Roman" w:hAnsi="Times New Roman" w:cs="Times New Roman"/>
                    <w:sz w:val="20"/>
                    <w:szCs w:val="20"/>
                  </w:rPr>
                </w:rPrChange>
              </w:rPr>
              <w:pPrChange w:id="228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E6DE1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50" w:author="瑋婷 徐" w:date="2025-01-03T16:50:00Z" w16du:dateUtc="2025-01-03T08:50:00Z"/>
                <w:rFonts w:ascii="Times New Roman" w:eastAsiaTheme="minorEastAsia" w:hAnsi="Times New Roman" w:cs="Times New Roman"/>
                <w:rPrChange w:id="22851" w:author="瑋婷 徐" w:date="2025-01-06T15:36:00Z" w16du:dateUtc="2025-01-06T07:36:00Z">
                  <w:rPr>
                    <w:ins w:id="22852" w:author="瑋婷 徐" w:date="2025-01-03T16:50:00Z" w16du:dateUtc="2025-01-03T08:50:00Z"/>
                    <w:rFonts w:ascii="Times New Roman" w:eastAsia="Times New Roman" w:hAnsi="Times New Roman" w:cs="Times New Roman"/>
                    <w:sz w:val="20"/>
                    <w:szCs w:val="20"/>
                  </w:rPr>
                </w:rPrChange>
              </w:rPr>
              <w:pPrChange w:id="228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E20BC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54" w:author="瑋婷 徐" w:date="2025-01-03T16:50:00Z" w16du:dateUtc="2025-01-03T08:50:00Z"/>
                <w:rFonts w:ascii="Times New Roman" w:eastAsiaTheme="minorEastAsia" w:hAnsi="Times New Roman" w:cs="Times New Roman"/>
                <w:rPrChange w:id="22855" w:author="瑋婷 徐" w:date="2025-01-06T15:36:00Z" w16du:dateUtc="2025-01-06T07:36:00Z">
                  <w:rPr>
                    <w:ins w:id="22856" w:author="瑋婷 徐" w:date="2025-01-03T16:50:00Z" w16du:dateUtc="2025-01-03T08:50:00Z"/>
                    <w:rFonts w:ascii="Times New Roman" w:eastAsia="Times New Roman" w:hAnsi="Times New Roman" w:cs="Times New Roman"/>
                    <w:sz w:val="20"/>
                    <w:szCs w:val="20"/>
                  </w:rPr>
                </w:rPrChange>
              </w:rPr>
              <w:pPrChange w:id="228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1FEB278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58" w:author="瑋婷 徐" w:date="2025-01-03T16:50:00Z" w16du:dateUtc="2025-01-03T08:50:00Z"/>
                <w:rFonts w:ascii="Times New Roman" w:eastAsiaTheme="minorEastAsia" w:hAnsi="Times New Roman" w:cs="Times New Roman"/>
                <w:rPrChange w:id="22859" w:author="瑋婷 徐" w:date="2025-01-06T15:36:00Z" w16du:dateUtc="2025-01-06T07:36:00Z">
                  <w:rPr>
                    <w:ins w:id="22860" w:author="瑋婷 徐" w:date="2025-01-03T16:50:00Z" w16du:dateUtc="2025-01-03T08:50:00Z"/>
                    <w:rFonts w:ascii="Times New Roman" w:eastAsia="Times New Roman" w:hAnsi="Times New Roman" w:cs="Times New Roman"/>
                    <w:sz w:val="20"/>
                    <w:szCs w:val="20"/>
                  </w:rPr>
                </w:rPrChange>
              </w:rPr>
              <w:pPrChange w:id="228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C51B34" w14:paraId="02D2FC32" w14:textId="77777777" w:rsidTr="003C19C7">
        <w:trPr>
          <w:cnfStyle w:val="000000100000" w:firstRow="0" w:lastRow="0" w:firstColumn="0" w:lastColumn="0" w:oddVBand="0" w:evenVBand="0" w:oddHBand="1" w:evenHBand="0" w:firstRowFirstColumn="0" w:firstRowLastColumn="0" w:lastRowFirstColumn="0" w:lastRowLastColumn="0"/>
          <w:trHeight w:val="300"/>
          <w:ins w:id="2286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E61A713" w14:textId="77777777" w:rsidR="003C19C7" w:rsidRPr="00C51B34" w:rsidRDefault="003C19C7">
            <w:pPr>
              <w:spacing w:line="360" w:lineRule="auto"/>
              <w:jc w:val="both"/>
              <w:rPr>
                <w:ins w:id="22863" w:author="瑋婷 徐" w:date="2025-01-03T16:50:00Z" w16du:dateUtc="2025-01-03T08:50:00Z"/>
                <w:rFonts w:ascii="Times New Roman" w:eastAsiaTheme="minorEastAsia" w:hAnsi="Times New Roman" w:cs="Times New Roman"/>
                <w:b w:val="0"/>
                <w:bCs w:val="0"/>
                <w:color w:val="000000"/>
                <w:rPrChange w:id="22864" w:author="瑋婷 徐" w:date="2025-01-06T15:36:00Z" w16du:dateUtc="2025-01-06T07:36:00Z">
                  <w:rPr>
                    <w:ins w:id="22865" w:author="瑋婷 徐" w:date="2025-01-03T16:50:00Z" w16du:dateUtc="2025-01-03T08:50:00Z"/>
                    <w:rFonts w:ascii="Calibri" w:hAnsi="Calibri" w:cs="Calibri"/>
                    <w:color w:val="000000"/>
                    <w:sz w:val="22"/>
                    <w:szCs w:val="22"/>
                  </w:rPr>
                </w:rPrChange>
              </w:rPr>
              <w:pPrChange w:id="22866" w:author="瑋婷 徐" w:date="2025-01-03T16:55:00Z" w16du:dateUtc="2025-01-03T08:55:00Z">
                <w:pPr/>
              </w:pPrChange>
            </w:pPr>
            <w:proofErr w:type="gramStart"/>
            <w:ins w:id="22867" w:author="瑋婷 徐" w:date="2025-01-03T16:50:00Z" w16du:dateUtc="2025-01-03T08:50:00Z">
              <w:r w:rsidRPr="00C51B34">
                <w:rPr>
                  <w:rFonts w:ascii="Times New Roman" w:eastAsiaTheme="minorEastAsia" w:hAnsi="Times New Roman" w:cs="Times New Roman" w:hint="eastAsia"/>
                  <w:b w:val="0"/>
                  <w:bCs w:val="0"/>
                  <w:color w:val="000000"/>
                  <w:rPrChange w:id="22868" w:author="瑋婷 徐" w:date="2025-01-06T15:36:00Z" w16du:dateUtc="2025-01-06T07:36:00Z">
                    <w:rPr>
                      <w:rFonts w:ascii="Calibri" w:hAnsi="Calibri" w:cs="Calibri" w:hint="eastAsia"/>
                      <w:color w:val="000000"/>
                      <w:sz w:val="22"/>
                      <w:szCs w:val="22"/>
                    </w:rPr>
                  </w:rPrChange>
                </w:rPr>
                <w:t>棕背伯勞</w:t>
              </w:r>
              <w:proofErr w:type="gramEnd"/>
              <w:r w:rsidRPr="00C51B34">
                <w:rPr>
                  <w:rFonts w:ascii="Times New Roman" w:eastAsiaTheme="minorEastAsia" w:hAnsi="Times New Roman" w:cs="Times New Roman"/>
                  <w:b w:val="0"/>
                  <w:bCs w:val="0"/>
                  <w:color w:val="000000"/>
                  <w:rPrChange w:id="22869"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535333D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70" w:author="瑋婷 徐" w:date="2025-01-03T16:50:00Z" w16du:dateUtc="2025-01-03T08:50:00Z"/>
                <w:rFonts w:ascii="Times New Roman" w:eastAsiaTheme="minorEastAsia" w:hAnsi="Times New Roman" w:cs="Times New Roman"/>
                <w:i/>
                <w:iCs/>
                <w:color w:val="000000"/>
                <w:rPrChange w:id="22871" w:author="瑋婷 徐" w:date="2025-01-06T15:36:00Z" w16du:dateUtc="2025-01-06T07:36:00Z">
                  <w:rPr>
                    <w:ins w:id="22872" w:author="瑋婷 徐" w:date="2025-01-03T16:50:00Z" w16du:dateUtc="2025-01-03T08:50:00Z"/>
                    <w:rFonts w:ascii="Calibri" w:hAnsi="Calibri" w:cs="Calibri"/>
                    <w:i/>
                    <w:iCs/>
                    <w:color w:val="000000"/>
                    <w:sz w:val="22"/>
                    <w:szCs w:val="22"/>
                  </w:rPr>
                </w:rPrChange>
              </w:rPr>
              <w:pPrChange w:id="228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874" w:author="瑋婷 徐" w:date="2025-01-03T16:50:00Z" w16du:dateUtc="2025-01-03T08:50:00Z">
              <w:r w:rsidRPr="00C51B34">
                <w:rPr>
                  <w:rFonts w:ascii="Times New Roman" w:eastAsiaTheme="minorEastAsia" w:hAnsi="Times New Roman" w:cs="Times New Roman"/>
                  <w:i/>
                  <w:iCs/>
                  <w:color w:val="000000"/>
                  <w:rPrChange w:id="22875" w:author="瑋婷 徐" w:date="2025-01-06T15:36:00Z" w16du:dateUtc="2025-01-06T07:36:00Z">
                    <w:rPr>
                      <w:rFonts w:ascii="Calibri" w:hAnsi="Calibri" w:cs="Calibri"/>
                      <w:i/>
                      <w:iCs/>
                      <w:color w:val="000000"/>
                      <w:sz w:val="22"/>
                      <w:szCs w:val="22"/>
                    </w:rPr>
                  </w:rPrChange>
                </w:rPr>
                <w:t>Lanius schach</w:t>
              </w:r>
            </w:ins>
          </w:p>
        </w:tc>
        <w:tc>
          <w:tcPr>
            <w:tcW w:w="162" w:type="pct"/>
            <w:noWrap/>
            <w:vAlign w:val="center"/>
            <w:hideMark/>
          </w:tcPr>
          <w:p w14:paraId="39F93BF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76" w:author="瑋婷 徐" w:date="2025-01-03T16:50:00Z" w16du:dateUtc="2025-01-03T08:50:00Z"/>
                <w:rFonts w:ascii="Times New Roman" w:eastAsiaTheme="minorEastAsia" w:hAnsi="Times New Roman" w:cs="Times New Roman"/>
                <w:i/>
                <w:iCs/>
                <w:color w:val="000000"/>
                <w:rPrChange w:id="22877" w:author="瑋婷 徐" w:date="2025-01-06T15:36:00Z" w16du:dateUtc="2025-01-06T07:36:00Z">
                  <w:rPr>
                    <w:ins w:id="22878" w:author="瑋婷 徐" w:date="2025-01-03T16:50:00Z" w16du:dateUtc="2025-01-03T08:50:00Z"/>
                    <w:rFonts w:ascii="Calibri" w:hAnsi="Calibri" w:cs="Calibri"/>
                    <w:i/>
                    <w:iCs/>
                    <w:color w:val="000000"/>
                    <w:sz w:val="22"/>
                    <w:szCs w:val="22"/>
                  </w:rPr>
                </w:rPrChange>
              </w:rPr>
              <w:pPrChange w:id="228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7F342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80" w:author="瑋婷 徐" w:date="2025-01-03T16:50:00Z" w16du:dateUtc="2025-01-03T08:50:00Z"/>
                <w:rFonts w:ascii="Times New Roman" w:eastAsiaTheme="minorEastAsia" w:hAnsi="Times New Roman" w:cs="Times New Roman"/>
                <w:rPrChange w:id="22881" w:author="瑋婷 徐" w:date="2025-01-06T15:36:00Z" w16du:dateUtc="2025-01-06T07:36:00Z">
                  <w:rPr>
                    <w:ins w:id="22882" w:author="瑋婷 徐" w:date="2025-01-03T16:50:00Z" w16du:dateUtc="2025-01-03T08:50:00Z"/>
                    <w:rFonts w:ascii="Times New Roman" w:eastAsia="Times New Roman" w:hAnsi="Times New Roman" w:cs="Times New Roman"/>
                    <w:sz w:val="20"/>
                    <w:szCs w:val="20"/>
                  </w:rPr>
                </w:rPrChange>
              </w:rPr>
              <w:pPrChange w:id="228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015EF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84" w:author="瑋婷 徐" w:date="2025-01-03T16:50:00Z" w16du:dateUtc="2025-01-03T08:50:00Z"/>
                <w:rFonts w:ascii="Times New Roman" w:eastAsiaTheme="minorEastAsia" w:hAnsi="Times New Roman" w:cs="Times New Roman"/>
                <w:rPrChange w:id="22885" w:author="瑋婷 徐" w:date="2025-01-06T15:36:00Z" w16du:dateUtc="2025-01-06T07:36:00Z">
                  <w:rPr>
                    <w:ins w:id="22886" w:author="瑋婷 徐" w:date="2025-01-03T16:50:00Z" w16du:dateUtc="2025-01-03T08:50:00Z"/>
                    <w:rFonts w:ascii="Times New Roman" w:eastAsia="Times New Roman" w:hAnsi="Times New Roman" w:cs="Times New Roman"/>
                    <w:sz w:val="20"/>
                    <w:szCs w:val="20"/>
                  </w:rPr>
                </w:rPrChange>
              </w:rPr>
              <w:pPrChange w:id="228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A5018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88" w:author="瑋婷 徐" w:date="2025-01-03T16:50:00Z" w16du:dateUtc="2025-01-03T08:50:00Z"/>
                <w:rFonts w:ascii="Times New Roman" w:eastAsiaTheme="minorEastAsia" w:hAnsi="Times New Roman" w:cs="Times New Roman"/>
                <w:rPrChange w:id="22889" w:author="瑋婷 徐" w:date="2025-01-06T15:36:00Z" w16du:dateUtc="2025-01-06T07:36:00Z">
                  <w:rPr>
                    <w:ins w:id="22890" w:author="瑋婷 徐" w:date="2025-01-03T16:50:00Z" w16du:dateUtc="2025-01-03T08:50:00Z"/>
                    <w:rFonts w:ascii="Times New Roman" w:eastAsia="Times New Roman" w:hAnsi="Times New Roman" w:cs="Times New Roman"/>
                    <w:sz w:val="20"/>
                    <w:szCs w:val="20"/>
                  </w:rPr>
                </w:rPrChange>
              </w:rPr>
              <w:pPrChange w:id="228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392D3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92" w:author="瑋婷 徐" w:date="2025-01-03T16:50:00Z" w16du:dateUtc="2025-01-03T08:50:00Z"/>
                <w:rFonts w:ascii="Times New Roman" w:eastAsiaTheme="minorEastAsia" w:hAnsi="Times New Roman" w:cs="Times New Roman"/>
                <w:rPrChange w:id="22893" w:author="瑋婷 徐" w:date="2025-01-06T15:36:00Z" w16du:dateUtc="2025-01-06T07:36:00Z">
                  <w:rPr>
                    <w:ins w:id="22894" w:author="瑋婷 徐" w:date="2025-01-03T16:50:00Z" w16du:dateUtc="2025-01-03T08:50:00Z"/>
                    <w:rFonts w:ascii="Times New Roman" w:eastAsia="Times New Roman" w:hAnsi="Times New Roman" w:cs="Times New Roman"/>
                    <w:sz w:val="20"/>
                    <w:szCs w:val="20"/>
                  </w:rPr>
                </w:rPrChange>
              </w:rPr>
              <w:pPrChange w:id="228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87F97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896" w:author="瑋婷 徐" w:date="2025-01-03T16:50:00Z" w16du:dateUtc="2025-01-03T08:50:00Z"/>
                <w:rFonts w:ascii="Times New Roman" w:eastAsiaTheme="minorEastAsia" w:hAnsi="Times New Roman" w:cs="Times New Roman"/>
                <w:rPrChange w:id="22897" w:author="瑋婷 徐" w:date="2025-01-06T15:36:00Z" w16du:dateUtc="2025-01-06T07:36:00Z">
                  <w:rPr>
                    <w:ins w:id="22898" w:author="瑋婷 徐" w:date="2025-01-03T16:50:00Z" w16du:dateUtc="2025-01-03T08:50:00Z"/>
                    <w:rFonts w:ascii="Times New Roman" w:eastAsia="Times New Roman" w:hAnsi="Times New Roman" w:cs="Times New Roman"/>
                    <w:sz w:val="20"/>
                    <w:szCs w:val="20"/>
                  </w:rPr>
                </w:rPrChange>
              </w:rPr>
              <w:pPrChange w:id="228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79E7F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00" w:author="瑋婷 徐" w:date="2025-01-03T16:50:00Z" w16du:dateUtc="2025-01-03T08:50:00Z"/>
                <w:rFonts w:ascii="Times New Roman" w:eastAsiaTheme="minorEastAsia" w:hAnsi="Times New Roman" w:cs="Times New Roman"/>
                <w:rPrChange w:id="22901" w:author="瑋婷 徐" w:date="2025-01-06T15:36:00Z" w16du:dateUtc="2025-01-06T07:36:00Z">
                  <w:rPr>
                    <w:ins w:id="22902" w:author="瑋婷 徐" w:date="2025-01-03T16:50:00Z" w16du:dateUtc="2025-01-03T08:50:00Z"/>
                    <w:rFonts w:ascii="Times New Roman" w:eastAsia="Times New Roman" w:hAnsi="Times New Roman" w:cs="Times New Roman"/>
                    <w:sz w:val="20"/>
                    <w:szCs w:val="20"/>
                  </w:rPr>
                </w:rPrChange>
              </w:rPr>
              <w:pPrChange w:id="229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C53FE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04" w:author="瑋婷 徐" w:date="2025-01-03T16:50:00Z" w16du:dateUtc="2025-01-03T08:50:00Z"/>
                <w:rFonts w:ascii="Times New Roman" w:eastAsiaTheme="minorEastAsia" w:hAnsi="Times New Roman" w:cs="Times New Roman"/>
                <w:rPrChange w:id="22905" w:author="瑋婷 徐" w:date="2025-01-06T15:36:00Z" w16du:dateUtc="2025-01-06T07:36:00Z">
                  <w:rPr>
                    <w:ins w:id="22906" w:author="瑋婷 徐" w:date="2025-01-03T16:50:00Z" w16du:dateUtc="2025-01-03T08:50:00Z"/>
                    <w:rFonts w:ascii="Times New Roman" w:eastAsia="Times New Roman" w:hAnsi="Times New Roman" w:cs="Times New Roman"/>
                    <w:sz w:val="20"/>
                    <w:szCs w:val="20"/>
                  </w:rPr>
                </w:rPrChange>
              </w:rPr>
              <w:pPrChange w:id="229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326CB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08" w:author="瑋婷 徐" w:date="2025-01-03T16:50:00Z" w16du:dateUtc="2025-01-03T08:50:00Z"/>
                <w:rFonts w:ascii="Times New Roman" w:eastAsiaTheme="minorEastAsia" w:hAnsi="Times New Roman" w:cs="Times New Roman"/>
                <w:rPrChange w:id="22909" w:author="瑋婷 徐" w:date="2025-01-06T15:36:00Z" w16du:dateUtc="2025-01-06T07:36:00Z">
                  <w:rPr>
                    <w:ins w:id="22910" w:author="瑋婷 徐" w:date="2025-01-03T16:50:00Z" w16du:dateUtc="2025-01-03T08:50:00Z"/>
                    <w:rFonts w:ascii="Times New Roman" w:eastAsia="Times New Roman" w:hAnsi="Times New Roman" w:cs="Times New Roman"/>
                    <w:sz w:val="20"/>
                    <w:szCs w:val="20"/>
                  </w:rPr>
                </w:rPrChange>
              </w:rPr>
              <w:pPrChange w:id="229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80BD5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12" w:author="瑋婷 徐" w:date="2025-01-03T16:50:00Z" w16du:dateUtc="2025-01-03T08:50:00Z"/>
                <w:rFonts w:ascii="Times New Roman" w:eastAsiaTheme="minorEastAsia" w:hAnsi="Times New Roman" w:cs="Times New Roman"/>
                <w:color w:val="000000"/>
                <w:rPrChange w:id="22913" w:author="瑋婷 徐" w:date="2025-01-06T15:36:00Z" w16du:dateUtc="2025-01-06T07:36:00Z">
                  <w:rPr>
                    <w:ins w:id="22914" w:author="瑋婷 徐" w:date="2025-01-03T16:50:00Z" w16du:dateUtc="2025-01-03T08:50:00Z"/>
                    <w:rFonts w:ascii="Calibri" w:hAnsi="Calibri" w:cs="Calibri"/>
                    <w:color w:val="000000"/>
                    <w:sz w:val="22"/>
                    <w:szCs w:val="22"/>
                  </w:rPr>
                </w:rPrChange>
              </w:rPr>
              <w:pPrChange w:id="229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916" w:author="瑋婷 徐" w:date="2025-01-03T16:50:00Z" w16du:dateUtc="2025-01-03T08:50:00Z">
              <w:r w:rsidRPr="00C51B34">
                <w:rPr>
                  <w:rFonts w:ascii="Times New Roman" w:eastAsiaTheme="minorEastAsia" w:hAnsi="Times New Roman" w:cs="Times New Roman"/>
                  <w:color w:val="000000"/>
                  <w:rPrChange w:id="2291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EEC497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18" w:author="瑋婷 徐" w:date="2025-01-03T16:50:00Z" w16du:dateUtc="2025-01-03T08:50:00Z"/>
                <w:rFonts w:ascii="Times New Roman" w:eastAsiaTheme="minorEastAsia" w:hAnsi="Times New Roman" w:cs="Times New Roman"/>
                <w:color w:val="000000"/>
                <w:rPrChange w:id="22919" w:author="瑋婷 徐" w:date="2025-01-06T15:36:00Z" w16du:dateUtc="2025-01-06T07:36:00Z">
                  <w:rPr>
                    <w:ins w:id="22920" w:author="瑋婷 徐" w:date="2025-01-03T16:50:00Z" w16du:dateUtc="2025-01-03T08:50:00Z"/>
                    <w:rFonts w:ascii="Calibri" w:hAnsi="Calibri" w:cs="Calibri"/>
                    <w:color w:val="000000"/>
                    <w:sz w:val="22"/>
                    <w:szCs w:val="22"/>
                  </w:rPr>
                </w:rPrChange>
              </w:rPr>
              <w:pPrChange w:id="229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9CAF6B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22" w:author="瑋婷 徐" w:date="2025-01-03T16:50:00Z" w16du:dateUtc="2025-01-03T08:50:00Z"/>
                <w:rFonts w:ascii="Times New Roman" w:eastAsiaTheme="minorEastAsia" w:hAnsi="Times New Roman" w:cs="Times New Roman"/>
                <w:rPrChange w:id="22923" w:author="瑋婷 徐" w:date="2025-01-06T15:36:00Z" w16du:dateUtc="2025-01-06T07:36:00Z">
                  <w:rPr>
                    <w:ins w:id="22924" w:author="瑋婷 徐" w:date="2025-01-03T16:50:00Z" w16du:dateUtc="2025-01-03T08:50:00Z"/>
                    <w:rFonts w:ascii="Times New Roman" w:eastAsia="Times New Roman" w:hAnsi="Times New Roman" w:cs="Times New Roman"/>
                    <w:sz w:val="20"/>
                    <w:szCs w:val="20"/>
                  </w:rPr>
                </w:rPrChange>
              </w:rPr>
              <w:pPrChange w:id="229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A67322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26" w:author="瑋婷 徐" w:date="2025-01-03T16:50:00Z" w16du:dateUtc="2025-01-03T08:50:00Z"/>
                <w:rFonts w:ascii="Times New Roman" w:eastAsiaTheme="minorEastAsia" w:hAnsi="Times New Roman" w:cs="Times New Roman"/>
                <w:rPrChange w:id="22927" w:author="瑋婷 徐" w:date="2025-01-06T15:36:00Z" w16du:dateUtc="2025-01-06T07:36:00Z">
                  <w:rPr>
                    <w:ins w:id="22928" w:author="瑋婷 徐" w:date="2025-01-03T16:50:00Z" w16du:dateUtc="2025-01-03T08:50:00Z"/>
                    <w:rFonts w:ascii="Times New Roman" w:eastAsia="Times New Roman" w:hAnsi="Times New Roman" w:cs="Times New Roman"/>
                    <w:sz w:val="20"/>
                    <w:szCs w:val="20"/>
                  </w:rPr>
                </w:rPrChange>
              </w:rPr>
              <w:pPrChange w:id="229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FAF48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30" w:author="瑋婷 徐" w:date="2025-01-03T16:50:00Z" w16du:dateUtc="2025-01-03T08:50:00Z"/>
                <w:rFonts w:ascii="Times New Roman" w:eastAsiaTheme="minorEastAsia" w:hAnsi="Times New Roman" w:cs="Times New Roman"/>
                <w:rPrChange w:id="22931" w:author="瑋婷 徐" w:date="2025-01-06T15:36:00Z" w16du:dateUtc="2025-01-06T07:36:00Z">
                  <w:rPr>
                    <w:ins w:id="22932" w:author="瑋婷 徐" w:date="2025-01-03T16:50:00Z" w16du:dateUtc="2025-01-03T08:50:00Z"/>
                    <w:rFonts w:ascii="Times New Roman" w:eastAsia="Times New Roman" w:hAnsi="Times New Roman" w:cs="Times New Roman"/>
                    <w:sz w:val="20"/>
                    <w:szCs w:val="20"/>
                  </w:rPr>
                </w:rPrChange>
              </w:rPr>
              <w:pPrChange w:id="229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D84B9E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34" w:author="瑋婷 徐" w:date="2025-01-03T16:50:00Z" w16du:dateUtc="2025-01-03T08:50:00Z"/>
                <w:rFonts w:ascii="Times New Roman" w:eastAsiaTheme="minorEastAsia" w:hAnsi="Times New Roman" w:cs="Times New Roman"/>
                <w:rPrChange w:id="22935" w:author="瑋婷 徐" w:date="2025-01-06T15:36:00Z" w16du:dateUtc="2025-01-06T07:36:00Z">
                  <w:rPr>
                    <w:ins w:id="22936" w:author="瑋婷 徐" w:date="2025-01-03T16:50:00Z" w16du:dateUtc="2025-01-03T08:50:00Z"/>
                    <w:rFonts w:ascii="Times New Roman" w:eastAsia="Times New Roman" w:hAnsi="Times New Roman" w:cs="Times New Roman"/>
                    <w:sz w:val="20"/>
                    <w:szCs w:val="20"/>
                  </w:rPr>
                </w:rPrChange>
              </w:rPr>
              <w:pPrChange w:id="229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7DC0C2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38" w:author="瑋婷 徐" w:date="2025-01-03T16:50:00Z" w16du:dateUtc="2025-01-03T08:50:00Z"/>
                <w:rFonts w:ascii="Times New Roman" w:eastAsiaTheme="minorEastAsia" w:hAnsi="Times New Roman" w:cs="Times New Roman"/>
                <w:rPrChange w:id="22939" w:author="瑋婷 徐" w:date="2025-01-06T15:36:00Z" w16du:dateUtc="2025-01-06T07:36:00Z">
                  <w:rPr>
                    <w:ins w:id="22940" w:author="瑋婷 徐" w:date="2025-01-03T16:50:00Z" w16du:dateUtc="2025-01-03T08:50:00Z"/>
                    <w:rFonts w:ascii="Times New Roman" w:eastAsia="Times New Roman" w:hAnsi="Times New Roman" w:cs="Times New Roman"/>
                    <w:sz w:val="20"/>
                    <w:szCs w:val="20"/>
                  </w:rPr>
                </w:rPrChange>
              </w:rPr>
              <w:pPrChange w:id="229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CC554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42" w:author="瑋婷 徐" w:date="2025-01-03T16:50:00Z" w16du:dateUtc="2025-01-03T08:50:00Z"/>
                <w:rFonts w:ascii="Times New Roman" w:eastAsiaTheme="minorEastAsia" w:hAnsi="Times New Roman" w:cs="Times New Roman"/>
                <w:rPrChange w:id="22943" w:author="瑋婷 徐" w:date="2025-01-06T15:36:00Z" w16du:dateUtc="2025-01-06T07:36:00Z">
                  <w:rPr>
                    <w:ins w:id="22944" w:author="瑋婷 徐" w:date="2025-01-03T16:50:00Z" w16du:dateUtc="2025-01-03T08:50:00Z"/>
                    <w:rFonts w:ascii="Times New Roman" w:eastAsia="Times New Roman" w:hAnsi="Times New Roman" w:cs="Times New Roman"/>
                    <w:sz w:val="20"/>
                    <w:szCs w:val="20"/>
                  </w:rPr>
                </w:rPrChange>
              </w:rPr>
              <w:pPrChange w:id="229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F0FF8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46" w:author="瑋婷 徐" w:date="2025-01-03T16:50:00Z" w16du:dateUtc="2025-01-03T08:50:00Z"/>
                <w:rFonts w:ascii="Times New Roman" w:eastAsiaTheme="minorEastAsia" w:hAnsi="Times New Roman" w:cs="Times New Roman"/>
                <w:rPrChange w:id="22947" w:author="瑋婷 徐" w:date="2025-01-06T15:36:00Z" w16du:dateUtc="2025-01-06T07:36:00Z">
                  <w:rPr>
                    <w:ins w:id="22948" w:author="瑋婷 徐" w:date="2025-01-03T16:50:00Z" w16du:dateUtc="2025-01-03T08:50:00Z"/>
                    <w:rFonts w:ascii="Times New Roman" w:eastAsia="Times New Roman" w:hAnsi="Times New Roman" w:cs="Times New Roman"/>
                    <w:sz w:val="20"/>
                    <w:szCs w:val="20"/>
                  </w:rPr>
                </w:rPrChange>
              </w:rPr>
              <w:pPrChange w:id="229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86C8D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50" w:author="瑋婷 徐" w:date="2025-01-03T16:50:00Z" w16du:dateUtc="2025-01-03T08:50:00Z"/>
                <w:rFonts w:ascii="Times New Roman" w:eastAsiaTheme="minorEastAsia" w:hAnsi="Times New Roman" w:cs="Times New Roman"/>
                <w:rPrChange w:id="22951" w:author="瑋婷 徐" w:date="2025-01-06T15:36:00Z" w16du:dateUtc="2025-01-06T07:36:00Z">
                  <w:rPr>
                    <w:ins w:id="22952" w:author="瑋婷 徐" w:date="2025-01-03T16:50:00Z" w16du:dateUtc="2025-01-03T08:50:00Z"/>
                    <w:rFonts w:ascii="Times New Roman" w:eastAsia="Times New Roman" w:hAnsi="Times New Roman" w:cs="Times New Roman"/>
                    <w:sz w:val="20"/>
                    <w:szCs w:val="20"/>
                  </w:rPr>
                </w:rPrChange>
              </w:rPr>
              <w:pPrChange w:id="229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D4875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54" w:author="瑋婷 徐" w:date="2025-01-03T16:50:00Z" w16du:dateUtc="2025-01-03T08:50:00Z"/>
                <w:rFonts w:ascii="Times New Roman" w:eastAsiaTheme="minorEastAsia" w:hAnsi="Times New Roman" w:cs="Times New Roman"/>
                <w:rPrChange w:id="22955" w:author="瑋婷 徐" w:date="2025-01-06T15:36:00Z" w16du:dateUtc="2025-01-06T07:36:00Z">
                  <w:rPr>
                    <w:ins w:id="22956" w:author="瑋婷 徐" w:date="2025-01-03T16:50:00Z" w16du:dateUtc="2025-01-03T08:50:00Z"/>
                    <w:rFonts w:ascii="Times New Roman" w:eastAsia="Times New Roman" w:hAnsi="Times New Roman" w:cs="Times New Roman"/>
                    <w:sz w:val="20"/>
                    <w:szCs w:val="20"/>
                  </w:rPr>
                </w:rPrChange>
              </w:rPr>
              <w:pPrChange w:id="229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1158481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58" w:author="瑋婷 徐" w:date="2025-01-03T16:50:00Z" w16du:dateUtc="2025-01-03T08:50:00Z"/>
                <w:rFonts w:ascii="Times New Roman" w:eastAsiaTheme="minorEastAsia" w:hAnsi="Times New Roman" w:cs="Times New Roman"/>
                <w:rPrChange w:id="22959" w:author="瑋婷 徐" w:date="2025-01-06T15:36:00Z" w16du:dateUtc="2025-01-06T07:36:00Z">
                  <w:rPr>
                    <w:ins w:id="22960" w:author="瑋婷 徐" w:date="2025-01-03T16:50:00Z" w16du:dateUtc="2025-01-03T08:50:00Z"/>
                    <w:rFonts w:ascii="Times New Roman" w:eastAsia="Times New Roman" w:hAnsi="Times New Roman" w:cs="Times New Roman"/>
                    <w:sz w:val="20"/>
                    <w:szCs w:val="20"/>
                  </w:rPr>
                </w:rPrChange>
              </w:rPr>
              <w:pPrChange w:id="229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C51B34" w14:paraId="7310D735" w14:textId="77777777" w:rsidTr="003C19C7">
        <w:trPr>
          <w:trHeight w:val="300"/>
          <w:ins w:id="2296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321A91B" w14:textId="77777777" w:rsidR="003C19C7" w:rsidRPr="00C51B34" w:rsidRDefault="003C19C7">
            <w:pPr>
              <w:spacing w:line="360" w:lineRule="auto"/>
              <w:jc w:val="both"/>
              <w:rPr>
                <w:ins w:id="22963" w:author="瑋婷 徐" w:date="2025-01-03T16:50:00Z" w16du:dateUtc="2025-01-03T08:50:00Z"/>
                <w:rFonts w:ascii="Times New Roman" w:eastAsiaTheme="minorEastAsia" w:hAnsi="Times New Roman" w:cs="Times New Roman"/>
                <w:b w:val="0"/>
                <w:bCs w:val="0"/>
                <w:color w:val="000000"/>
                <w:rPrChange w:id="22964" w:author="瑋婷 徐" w:date="2025-01-06T15:36:00Z" w16du:dateUtc="2025-01-06T07:36:00Z">
                  <w:rPr>
                    <w:ins w:id="22965" w:author="瑋婷 徐" w:date="2025-01-03T16:50:00Z" w16du:dateUtc="2025-01-03T08:50:00Z"/>
                    <w:rFonts w:ascii="Calibri" w:hAnsi="Calibri" w:cs="Calibri"/>
                    <w:color w:val="000000"/>
                    <w:sz w:val="22"/>
                    <w:szCs w:val="22"/>
                  </w:rPr>
                </w:rPrChange>
              </w:rPr>
              <w:pPrChange w:id="22966" w:author="瑋婷 徐" w:date="2025-01-03T16:55:00Z" w16du:dateUtc="2025-01-03T08:55:00Z">
                <w:pPr/>
              </w:pPrChange>
            </w:pPr>
            <w:ins w:id="22967" w:author="瑋婷 徐" w:date="2025-01-03T16:50:00Z" w16du:dateUtc="2025-01-03T08:50:00Z">
              <w:r w:rsidRPr="00C51B34">
                <w:rPr>
                  <w:rFonts w:ascii="Times New Roman" w:eastAsiaTheme="minorEastAsia" w:hAnsi="Times New Roman" w:cs="Times New Roman" w:hint="eastAsia"/>
                  <w:b w:val="0"/>
                  <w:bCs w:val="0"/>
                  <w:color w:val="000000"/>
                  <w:rPrChange w:id="22968" w:author="瑋婷 徐" w:date="2025-01-06T15:36:00Z" w16du:dateUtc="2025-01-06T07:36:00Z">
                    <w:rPr>
                      <w:rFonts w:ascii="Calibri" w:hAnsi="Calibri" w:cs="Calibri" w:hint="eastAsia"/>
                      <w:color w:val="000000"/>
                      <w:sz w:val="22"/>
                      <w:szCs w:val="22"/>
                    </w:rPr>
                  </w:rPrChange>
                </w:rPr>
                <w:t>松</w:t>
              </w:r>
              <w:proofErr w:type="gramStart"/>
              <w:r w:rsidRPr="00C51B34">
                <w:rPr>
                  <w:rFonts w:ascii="Times New Roman" w:eastAsiaTheme="minorEastAsia" w:hAnsi="Times New Roman" w:cs="Times New Roman" w:hint="eastAsia"/>
                  <w:b w:val="0"/>
                  <w:bCs w:val="0"/>
                  <w:color w:val="000000"/>
                  <w:rPrChange w:id="22969" w:author="瑋婷 徐" w:date="2025-01-06T15:36:00Z" w16du:dateUtc="2025-01-06T07:36:00Z">
                    <w:rPr>
                      <w:rFonts w:ascii="Calibri" w:hAnsi="Calibri" w:cs="Calibri" w:hint="eastAsia"/>
                      <w:color w:val="000000"/>
                      <w:sz w:val="22"/>
                      <w:szCs w:val="22"/>
                    </w:rPr>
                  </w:rPrChange>
                </w:rPr>
                <w:t>鴉</w:t>
              </w:r>
              <w:proofErr w:type="gramEnd"/>
              <w:r w:rsidRPr="00C51B34">
                <w:rPr>
                  <w:rFonts w:ascii="Times New Roman" w:eastAsiaTheme="minorEastAsia" w:hAnsi="Times New Roman" w:cs="Times New Roman"/>
                  <w:b w:val="0"/>
                  <w:bCs w:val="0"/>
                  <w:color w:val="000000"/>
                  <w:rPrChange w:id="22970"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2971"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2972"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6D6171A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73" w:author="瑋婷 徐" w:date="2025-01-03T16:50:00Z" w16du:dateUtc="2025-01-03T08:50:00Z"/>
                <w:rFonts w:ascii="Times New Roman" w:eastAsiaTheme="minorEastAsia" w:hAnsi="Times New Roman" w:cs="Times New Roman"/>
                <w:i/>
                <w:iCs/>
                <w:color w:val="000000"/>
                <w:rPrChange w:id="22974" w:author="瑋婷 徐" w:date="2025-01-06T15:36:00Z" w16du:dateUtc="2025-01-06T07:36:00Z">
                  <w:rPr>
                    <w:ins w:id="22975" w:author="瑋婷 徐" w:date="2025-01-03T16:50:00Z" w16du:dateUtc="2025-01-03T08:50:00Z"/>
                    <w:rFonts w:ascii="Calibri" w:hAnsi="Calibri" w:cs="Calibri"/>
                    <w:i/>
                    <w:iCs/>
                    <w:color w:val="000000"/>
                    <w:sz w:val="22"/>
                    <w:szCs w:val="22"/>
                  </w:rPr>
                </w:rPrChange>
              </w:rPr>
              <w:pPrChange w:id="229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977" w:author="瑋婷 徐" w:date="2025-01-03T16:50:00Z" w16du:dateUtc="2025-01-03T08:50:00Z">
              <w:r w:rsidRPr="00C51B34">
                <w:rPr>
                  <w:rFonts w:ascii="Times New Roman" w:eastAsiaTheme="minorEastAsia" w:hAnsi="Times New Roman" w:cs="Times New Roman"/>
                  <w:i/>
                  <w:iCs/>
                  <w:color w:val="000000"/>
                  <w:rPrChange w:id="22978" w:author="瑋婷 徐" w:date="2025-01-06T15:36:00Z" w16du:dateUtc="2025-01-06T07:36:00Z">
                    <w:rPr>
                      <w:rFonts w:ascii="Calibri" w:hAnsi="Calibri" w:cs="Calibri"/>
                      <w:i/>
                      <w:iCs/>
                      <w:color w:val="000000"/>
                      <w:sz w:val="22"/>
                      <w:szCs w:val="22"/>
                    </w:rPr>
                  </w:rPrChange>
                </w:rPr>
                <w:t>Garrulus glandarius</w:t>
              </w:r>
            </w:ins>
          </w:p>
        </w:tc>
        <w:tc>
          <w:tcPr>
            <w:tcW w:w="162" w:type="pct"/>
            <w:noWrap/>
            <w:vAlign w:val="center"/>
            <w:hideMark/>
          </w:tcPr>
          <w:p w14:paraId="4E5347A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79" w:author="瑋婷 徐" w:date="2025-01-03T16:50:00Z" w16du:dateUtc="2025-01-03T08:50:00Z"/>
                <w:rFonts w:ascii="Times New Roman" w:eastAsiaTheme="minorEastAsia" w:hAnsi="Times New Roman" w:cs="Times New Roman"/>
                <w:i/>
                <w:iCs/>
                <w:color w:val="000000"/>
                <w:rPrChange w:id="22980" w:author="瑋婷 徐" w:date="2025-01-06T15:36:00Z" w16du:dateUtc="2025-01-06T07:36:00Z">
                  <w:rPr>
                    <w:ins w:id="22981" w:author="瑋婷 徐" w:date="2025-01-03T16:50:00Z" w16du:dateUtc="2025-01-03T08:50:00Z"/>
                    <w:rFonts w:ascii="Calibri" w:hAnsi="Calibri" w:cs="Calibri"/>
                    <w:i/>
                    <w:iCs/>
                    <w:color w:val="000000"/>
                    <w:sz w:val="22"/>
                    <w:szCs w:val="22"/>
                  </w:rPr>
                </w:rPrChange>
              </w:rPr>
              <w:pPrChange w:id="229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F1907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83" w:author="瑋婷 徐" w:date="2025-01-03T16:50:00Z" w16du:dateUtc="2025-01-03T08:50:00Z"/>
                <w:rFonts w:ascii="Times New Roman" w:eastAsiaTheme="minorEastAsia" w:hAnsi="Times New Roman" w:cs="Times New Roman"/>
                <w:rPrChange w:id="22984" w:author="瑋婷 徐" w:date="2025-01-06T15:36:00Z" w16du:dateUtc="2025-01-06T07:36:00Z">
                  <w:rPr>
                    <w:ins w:id="22985" w:author="瑋婷 徐" w:date="2025-01-03T16:50:00Z" w16du:dateUtc="2025-01-03T08:50:00Z"/>
                    <w:rFonts w:ascii="Times New Roman" w:eastAsia="Times New Roman" w:hAnsi="Times New Roman" w:cs="Times New Roman"/>
                    <w:sz w:val="20"/>
                    <w:szCs w:val="20"/>
                  </w:rPr>
                </w:rPrChange>
              </w:rPr>
              <w:pPrChange w:id="229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40E0A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87" w:author="瑋婷 徐" w:date="2025-01-03T16:50:00Z" w16du:dateUtc="2025-01-03T08:50:00Z"/>
                <w:rFonts w:ascii="Times New Roman" w:eastAsiaTheme="minorEastAsia" w:hAnsi="Times New Roman" w:cs="Times New Roman"/>
                <w:color w:val="000000"/>
                <w:rPrChange w:id="22988" w:author="瑋婷 徐" w:date="2025-01-06T15:36:00Z" w16du:dateUtc="2025-01-06T07:36:00Z">
                  <w:rPr>
                    <w:ins w:id="22989" w:author="瑋婷 徐" w:date="2025-01-03T16:50:00Z" w16du:dateUtc="2025-01-03T08:50:00Z"/>
                    <w:rFonts w:ascii="Calibri" w:hAnsi="Calibri" w:cs="Calibri"/>
                    <w:color w:val="000000"/>
                    <w:sz w:val="22"/>
                    <w:szCs w:val="22"/>
                  </w:rPr>
                </w:rPrChange>
              </w:rPr>
              <w:pPrChange w:id="229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991" w:author="瑋婷 徐" w:date="2025-01-03T16:50:00Z" w16du:dateUtc="2025-01-03T08:50:00Z">
              <w:r w:rsidRPr="00C51B34">
                <w:rPr>
                  <w:rFonts w:ascii="Times New Roman" w:eastAsiaTheme="minorEastAsia" w:hAnsi="Times New Roman" w:cs="Times New Roman"/>
                  <w:color w:val="000000"/>
                  <w:rPrChange w:id="2299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CF841F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93" w:author="瑋婷 徐" w:date="2025-01-03T16:50:00Z" w16du:dateUtc="2025-01-03T08:50:00Z"/>
                <w:rFonts w:ascii="Times New Roman" w:eastAsiaTheme="minorEastAsia" w:hAnsi="Times New Roman" w:cs="Times New Roman"/>
                <w:color w:val="000000"/>
                <w:rPrChange w:id="22994" w:author="瑋婷 徐" w:date="2025-01-06T15:36:00Z" w16du:dateUtc="2025-01-06T07:36:00Z">
                  <w:rPr>
                    <w:ins w:id="22995" w:author="瑋婷 徐" w:date="2025-01-03T16:50:00Z" w16du:dateUtc="2025-01-03T08:50:00Z"/>
                    <w:rFonts w:ascii="Calibri" w:hAnsi="Calibri" w:cs="Calibri"/>
                    <w:color w:val="000000"/>
                    <w:sz w:val="22"/>
                    <w:szCs w:val="22"/>
                  </w:rPr>
                </w:rPrChange>
              </w:rPr>
              <w:pPrChange w:id="229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07508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97" w:author="瑋婷 徐" w:date="2025-01-03T16:50:00Z" w16du:dateUtc="2025-01-03T08:50:00Z"/>
                <w:rFonts w:ascii="Times New Roman" w:eastAsiaTheme="minorEastAsia" w:hAnsi="Times New Roman" w:cs="Times New Roman"/>
                <w:rPrChange w:id="22998" w:author="瑋婷 徐" w:date="2025-01-06T15:36:00Z" w16du:dateUtc="2025-01-06T07:36:00Z">
                  <w:rPr>
                    <w:ins w:id="22999" w:author="瑋婷 徐" w:date="2025-01-03T16:50:00Z" w16du:dateUtc="2025-01-03T08:50:00Z"/>
                    <w:rFonts w:ascii="Times New Roman" w:eastAsia="Times New Roman" w:hAnsi="Times New Roman" w:cs="Times New Roman"/>
                    <w:sz w:val="20"/>
                    <w:szCs w:val="20"/>
                  </w:rPr>
                </w:rPrChange>
              </w:rPr>
              <w:pPrChange w:id="230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A96D4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01" w:author="瑋婷 徐" w:date="2025-01-03T16:50:00Z" w16du:dateUtc="2025-01-03T08:50:00Z"/>
                <w:rFonts w:ascii="Times New Roman" w:eastAsiaTheme="minorEastAsia" w:hAnsi="Times New Roman" w:cs="Times New Roman"/>
                <w:rPrChange w:id="23002" w:author="瑋婷 徐" w:date="2025-01-06T15:36:00Z" w16du:dateUtc="2025-01-06T07:36:00Z">
                  <w:rPr>
                    <w:ins w:id="23003" w:author="瑋婷 徐" w:date="2025-01-03T16:50:00Z" w16du:dateUtc="2025-01-03T08:50:00Z"/>
                    <w:rFonts w:ascii="Times New Roman" w:eastAsia="Times New Roman" w:hAnsi="Times New Roman" w:cs="Times New Roman"/>
                    <w:sz w:val="20"/>
                    <w:szCs w:val="20"/>
                  </w:rPr>
                </w:rPrChange>
              </w:rPr>
              <w:pPrChange w:id="230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D186D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05" w:author="瑋婷 徐" w:date="2025-01-03T16:50:00Z" w16du:dateUtc="2025-01-03T08:50:00Z"/>
                <w:rFonts w:ascii="Times New Roman" w:eastAsiaTheme="minorEastAsia" w:hAnsi="Times New Roman" w:cs="Times New Roman"/>
                <w:rPrChange w:id="23006" w:author="瑋婷 徐" w:date="2025-01-06T15:36:00Z" w16du:dateUtc="2025-01-06T07:36:00Z">
                  <w:rPr>
                    <w:ins w:id="23007" w:author="瑋婷 徐" w:date="2025-01-03T16:50:00Z" w16du:dateUtc="2025-01-03T08:50:00Z"/>
                    <w:rFonts w:ascii="Times New Roman" w:eastAsia="Times New Roman" w:hAnsi="Times New Roman" w:cs="Times New Roman"/>
                    <w:sz w:val="20"/>
                    <w:szCs w:val="20"/>
                  </w:rPr>
                </w:rPrChange>
              </w:rPr>
              <w:pPrChange w:id="230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2EEEB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09" w:author="瑋婷 徐" w:date="2025-01-03T16:50:00Z" w16du:dateUtc="2025-01-03T08:50:00Z"/>
                <w:rFonts w:ascii="Times New Roman" w:eastAsiaTheme="minorEastAsia" w:hAnsi="Times New Roman" w:cs="Times New Roman"/>
                <w:color w:val="000000"/>
                <w:rPrChange w:id="23010" w:author="瑋婷 徐" w:date="2025-01-06T15:36:00Z" w16du:dateUtc="2025-01-06T07:36:00Z">
                  <w:rPr>
                    <w:ins w:id="23011" w:author="瑋婷 徐" w:date="2025-01-03T16:50:00Z" w16du:dateUtc="2025-01-03T08:50:00Z"/>
                    <w:rFonts w:ascii="Calibri" w:hAnsi="Calibri" w:cs="Calibri"/>
                    <w:color w:val="000000"/>
                    <w:sz w:val="22"/>
                    <w:szCs w:val="22"/>
                  </w:rPr>
                </w:rPrChange>
              </w:rPr>
              <w:pPrChange w:id="230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013" w:author="瑋婷 徐" w:date="2025-01-03T16:50:00Z" w16du:dateUtc="2025-01-03T08:50:00Z">
              <w:r w:rsidRPr="00C51B34">
                <w:rPr>
                  <w:rFonts w:ascii="Times New Roman" w:eastAsiaTheme="minorEastAsia" w:hAnsi="Times New Roman" w:cs="Times New Roman"/>
                  <w:color w:val="000000"/>
                  <w:rPrChange w:id="2301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88827E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15" w:author="瑋婷 徐" w:date="2025-01-03T16:50:00Z" w16du:dateUtc="2025-01-03T08:50:00Z"/>
                <w:rFonts w:ascii="Times New Roman" w:eastAsiaTheme="minorEastAsia" w:hAnsi="Times New Roman" w:cs="Times New Roman"/>
                <w:color w:val="000000"/>
                <w:rPrChange w:id="23016" w:author="瑋婷 徐" w:date="2025-01-06T15:36:00Z" w16du:dateUtc="2025-01-06T07:36:00Z">
                  <w:rPr>
                    <w:ins w:id="23017" w:author="瑋婷 徐" w:date="2025-01-03T16:50:00Z" w16du:dateUtc="2025-01-03T08:50:00Z"/>
                    <w:rFonts w:ascii="Calibri" w:hAnsi="Calibri" w:cs="Calibri"/>
                    <w:color w:val="000000"/>
                    <w:sz w:val="22"/>
                    <w:szCs w:val="22"/>
                  </w:rPr>
                </w:rPrChange>
              </w:rPr>
              <w:pPrChange w:id="230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6F07A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19" w:author="瑋婷 徐" w:date="2025-01-03T16:50:00Z" w16du:dateUtc="2025-01-03T08:50:00Z"/>
                <w:rFonts w:ascii="Times New Roman" w:eastAsiaTheme="minorEastAsia" w:hAnsi="Times New Roman" w:cs="Times New Roman"/>
                <w:rPrChange w:id="23020" w:author="瑋婷 徐" w:date="2025-01-06T15:36:00Z" w16du:dateUtc="2025-01-06T07:36:00Z">
                  <w:rPr>
                    <w:ins w:id="23021" w:author="瑋婷 徐" w:date="2025-01-03T16:50:00Z" w16du:dateUtc="2025-01-03T08:50:00Z"/>
                    <w:rFonts w:ascii="Times New Roman" w:eastAsia="Times New Roman" w:hAnsi="Times New Roman" w:cs="Times New Roman"/>
                    <w:sz w:val="20"/>
                    <w:szCs w:val="20"/>
                  </w:rPr>
                </w:rPrChange>
              </w:rPr>
              <w:pPrChange w:id="230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8589D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23" w:author="瑋婷 徐" w:date="2025-01-03T16:50:00Z" w16du:dateUtc="2025-01-03T08:50:00Z"/>
                <w:rFonts w:ascii="Times New Roman" w:eastAsiaTheme="minorEastAsia" w:hAnsi="Times New Roman" w:cs="Times New Roman"/>
                <w:rPrChange w:id="23024" w:author="瑋婷 徐" w:date="2025-01-06T15:36:00Z" w16du:dateUtc="2025-01-06T07:36:00Z">
                  <w:rPr>
                    <w:ins w:id="23025" w:author="瑋婷 徐" w:date="2025-01-03T16:50:00Z" w16du:dateUtc="2025-01-03T08:50:00Z"/>
                    <w:rFonts w:ascii="Times New Roman" w:eastAsia="Times New Roman" w:hAnsi="Times New Roman" w:cs="Times New Roman"/>
                    <w:sz w:val="20"/>
                    <w:szCs w:val="20"/>
                  </w:rPr>
                </w:rPrChange>
              </w:rPr>
              <w:pPrChange w:id="230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E06578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27" w:author="瑋婷 徐" w:date="2025-01-03T16:50:00Z" w16du:dateUtc="2025-01-03T08:50:00Z"/>
                <w:rFonts w:ascii="Times New Roman" w:eastAsiaTheme="minorEastAsia" w:hAnsi="Times New Roman" w:cs="Times New Roman"/>
                <w:rPrChange w:id="23028" w:author="瑋婷 徐" w:date="2025-01-06T15:36:00Z" w16du:dateUtc="2025-01-06T07:36:00Z">
                  <w:rPr>
                    <w:ins w:id="23029" w:author="瑋婷 徐" w:date="2025-01-03T16:50:00Z" w16du:dateUtc="2025-01-03T08:50:00Z"/>
                    <w:rFonts w:ascii="Times New Roman" w:eastAsia="Times New Roman" w:hAnsi="Times New Roman" w:cs="Times New Roman"/>
                    <w:sz w:val="20"/>
                    <w:szCs w:val="20"/>
                  </w:rPr>
                </w:rPrChange>
              </w:rPr>
              <w:pPrChange w:id="230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45875A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31" w:author="瑋婷 徐" w:date="2025-01-03T16:50:00Z" w16du:dateUtc="2025-01-03T08:50:00Z"/>
                <w:rFonts w:ascii="Times New Roman" w:eastAsiaTheme="minorEastAsia" w:hAnsi="Times New Roman" w:cs="Times New Roman"/>
                <w:rPrChange w:id="23032" w:author="瑋婷 徐" w:date="2025-01-06T15:36:00Z" w16du:dateUtc="2025-01-06T07:36:00Z">
                  <w:rPr>
                    <w:ins w:id="23033" w:author="瑋婷 徐" w:date="2025-01-03T16:50:00Z" w16du:dateUtc="2025-01-03T08:50:00Z"/>
                    <w:rFonts w:ascii="Times New Roman" w:eastAsia="Times New Roman" w:hAnsi="Times New Roman" w:cs="Times New Roman"/>
                    <w:sz w:val="20"/>
                    <w:szCs w:val="20"/>
                  </w:rPr>
                </w:rPrChange>
              </w:rPr>
              <w:pPrChange w:id="230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A6C76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35" w:author="瑋婷 徐" w:date="2025-01-03T16:50:00Z" w16du:dateUtc="2025-01-03T08:50:00Z"/>
                <w:rFonts w:ascii="Times New Roman" w:eastAsiaTheme="minorEastAsia" w:hAnsi="Times New Roman" w:cs="Times New Roman"/>
                <w:rPrChange w:id="23036" w:author="瑋婷 徐" w:date="2025-01-06T15:36:00Z" w16du:dateUtc="2025-01-06T07:36:00Z">
                  <w:rPr>
                    <w:ins w:id="23037" w:author="瑋婷 徐" w:date="2025-01-03T16:50:00Z" w16du:dateUtc="2025-01-03T08:50:00Z"/>
                    <w:rFonts w:ascii="Times New Roman" w:eastAsia="Times New Roman" w:hAnsi="Times New Roman" w:cs="Times New Roman"/>
                    <w:sz w:val="20"/>
                    <w:szCs w:val="20"/>
                  </w:rPr>
                </w:rPrChange>
              </w:rPr>
              <w:pPrChange w:id="230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3CDA0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39" w:author="瑋婷 徐" w:date="2025-01-03T16:50:00Z" w16du:dateUtc="2025-01-03T08:50:00Z"/>
                <w:rFonts w:ascii="Times New Roman" w:eastAsiaTheme="minorEastAsia" w:hAnsi="Times New Roman" w:cs="Times New Roman"/>
                <w:rPrChange w:id="23040" w:author="瑋婷 徐" w:date="2025-01-06T15:36:00Z" w16du:dateUtc="2025-01-06T07:36:00Z">
                  <w:rPr>
                    <w:ins w:id="23041" w:author="瑋婷 徐" w:date="2025-01-03T16:50:00Z" w16du:dateUtc="2025-01-03T08:50:00Z"/>
                    <w:rFonts w:ascii="Times New Roman" w:eastAsia="Times New Roman" w:hAnsi="Times New Roman" w:cs="Times New Roman"/>
                    <w:sz w:val="20"/>
                    <w:szCs w:val="20"/>
                  </w:rPr>
                </w:rPrChange>
              </w:rPr>
              <w:pPrChange w:id="230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84A13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43" w:author="瑋婷 徐" w:date="2025-01-03T16:50:00Z" w16du:dateUtc="2025-01-03T08:50:00Z"/>
                <w:rFonts w:ascii="Times New Roman" w:eastAsiaTheme="minorEastAsia" w:hAnsi="Times New Roman" w:cs="Times New Roman"/>
                <w:rPrChange w:id="23044" w:author="瑋婷 徐" w:date="2025-01-06T15:36:00Z" w16du:dateUtc="2025-01-06T07:36:00Z">
                  <w:rPr>
                    <w:ins w:id="23045" w:author="瑋婷 徐" w:date="2025-01-03T16:50:00Z" w16du:dateUtc="2025-01-03T08:50:00Z"/>
                    <w:rFonts w:ascii="Times New Roman" w:eastAsia="Times New Roman" w:hAnsi="Times New Roman" w:cs="Times New Roman"/>
                    <w:sz w:val="20"/>
                    <w:szCs w:val="20"/>
                  </w:rPr>
                </w:rPrChange>
              </w:rPr>
              <w:pPrChange w:id="230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2AC6F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47" w:author="瑋婷 徐" w:date="2025-01-03T16:50:00Z" w16du:dateUtc="2025-01-03T08:50:00Z"/>
                <w:rFonts w:ascii="Times New Roman" w:eastAsiaTheme="minorEastAsia" w:hAnsi="Times New Roman" w:cs="Times New Roman"/>
                <w:rPrChange w:id="23048" w:author="瑋婷 徐" w:date="2025-01-06T15:36:00Z" w16du:dateUtc="2025-01-06T07:36:00Z">
                  <w:rPr>
                    <w:ins w:id="23049" w:author="瑋婷 徐" w:date="2025-01-03T16:50:00Z" w16du:dateUtc="2025-01-03T08:50:00Z"/>
                    <w:rFonts w:ascii="Times New Roman" w:eastAsia="Times New Roman" w:hAnsi="Times New Roman" w:cs="Times New Roman"/>
                    <w:sz w:val="20"/>
                    <w:szCs w:val="20"/>
                  </w:rPr>
                </w:rPrChange>
              </w:rPr>
              <w:pPrChange w:id="230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1203D8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51" w:author="瑋婷 徐" w:date="2025-01-03T16:50:00Z" w16du:dateUtc="2025-01-03T08:50:00Z"/>
                <w:rFonts w:ascii="Times New Roman" w:eastAsiaTheme="minorEastAsia" w:hAnsi="Times New Roman" w:cs="Times New Roman"/>
                <w:rPrChange w:id="23052" w:author="瑋婷 徐" w:date="2025-01-06T15:36:00Z" w16du:dateUtc="2025-01-06T07:36:00Z">
                  <w:rPr>
                    <w:ins w:id="23053" w:author="瑋婷 徐" w:date="2025-01-03T16:50:00Z" w16du:dateUtc="2025-01-03T08:50:00Z"/>
                    <w:rFonts w:ascii="Times New Roman" w:eastAsia="Times New Roman" w:hAnsi="Times New Roman" w:cs="Times New Roman"/>
                    <w:sz w:val="20"/>
                    <w:szCs w:val="20"/>
                  </w:rPr>
                </w:rPrChange>
              </w:rPr>
              <w:pPrChange w:id="230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CE58D0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55" w:author="瑋婷 徐" w:date="2025-01-03T16:50:00Z" w16du:dateUtc="2025-01-03T08:50:00Z"/>
                <w:rFonts w:ascii="Times New Roman" w:eastAsiaTheme="minorEastAsia" w:hAnsi="Times New Roman" w:cs="Times New Roman"/>
                <w:rPrChange w:id="23056" w:author="瑋婷 徐" w:date="2025-01-06T15:36:00Z" w16du:dateUtc="2025-01-06T07:36:00Z">
                  <w:rPr>
                    <w:ins w:id="23057" w:author="瑋婷 徐" w:date="2025-01-03T16:50:00Z" w16du:dateUtc="2025-01-03T08:50:00Z"/>
                    <w:rFonts w:ascii="Times New Roman" w:eastAsia="Times New Roman" w:hAnsi="Times New Roman" w:cs="Times New Roman"/>
                    <w:sz w:val="20"/>
                    <w:szCs w:val="20"/>
                  </w:rPr>
                </w:rPrChange>
              </w:rPr>
              <w:pPrChange w:id="230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5F503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59" w:author="瑋婷 徐" w:date="2025-01-03T16:50:00Z" w16du:dateUtc="2025-01-03T08:50:00Z"/>
                <w:rFonts w:ascii="Times New Roman" w:eastAsiaTheme="minorEastAsia" w:hAnsi="Times New Roman" w:cs="Times New Roman"/>
                <w:rPrChange w:id="23060" w:author="瑋婷 徐" w:date="2025-01-06T15:36:00Z" w16du:dateUtc="2025-01-06T07:36:00Z">
                  <w:rPr>
                    <w:ins w:id="23061" w:author="瑋婷 徐" w:date="2025-01-03T16:50:00Z" w16du:dateUtc="2025-01-03T08:50:00Z"/>
                    <w:rFonts w:ascii="Times New Roman" w:eastAsia="Times New Roman" w:hAnsi="Times New Roman" w:cs="Times New Roman"/>
                    <w:sz w:val="20"/>
                    <w:szCs w:val="20"/>
                  </w:rPr>
                </w:rPrChange>
              </w:rPr>
              <w:pPrChange w:id="230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7C94C9D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63" w:author="瑋婷 徐" w:date="2025-01-03T16:50:00Z" w16du:dateUtc="2025-01-03T08:50:00Z"/>
                <w:rFonts w:ascii="Times New Roman" w:eastAsiaTheme="minorEastAsia" w:hAnsi="Times New Roman" w:cs="Times New Roman"/>
                <w:rPrChange w:id="23064" w:author="瑋婷 徐" w:date="2025-01-06T15:36:00Z" w16du:dateUtc="2025-01-06T07:36:00Z">
                  <w:rPr>
                    <w:ins w:id="23065" w:author="瑋婷 徐" w:date="2025-01-03T16:50:00Z" w16du:dateUtc="2025-01-03T08:50:00Z"/>
                    <w:rFonts w:ascii="Times New Roman" w:eastAsia="Times New Roman" w:hAnsi="Times New Roman" w:cs="Times New Roman"/>
                    <w:sz w:val="20"/>
                    <w:szCs w:val="20"/>
                  </w:rPr>
                </w:rPrChange>
              </w:rPr>
              <w:pPrChange w:id="230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bl>
    <w:p w14:paraId="62D47B11" w14:textId="1222541F" w:rsidR="003C19C7" w:rsidRPr="003C19C7" w:rsidRDefault="003C19C7">
      <w:pPr>
        <w:rPr>
          <w:ins w:id="23067" w:author="瑋婷 徐" w:date="2025-01-03T16:56:00Z" w16du:dateUtc="2025-01-03T08:56:00Z"/>
          <w:rFonts w:ascii="Times New Roman" w:eastAsia="標楷體" w:hAnsi="Times New Roman" w:cs="Times New Roman"/>
          <w:rPrChange w:id="23068" w:author="瑋婷 徐" w:date="2025-01-03T17:08:00Z" w16du:dateUtc="2025-01-03T09:08:00Z">
            <w:rPr>
              <w:ins w:id="23069" w:author="瑋婷 徐" w:date="2025-01-03T16:56:00Z" w16du:dateUtc="2025-01-03T08:56:00Z"/>
            </w:rPr>
          </w:rPrChange>
        </w:rPr>
      </w:pPr>
      <w:ins w:id="23070"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w:t>
        </w:r>
      </w:ins>
      <w:ins w:id="23071" w:author="瑋婷 徐" w:date="2025-01-06T15:36:00Z" w16du:dateUtc="2025-01-06T07:36:00Z">
        <w:r w:rsidR="00C51B34">
          <w:rPr>
            <w:rFonts w:ascii="Times New Roman" w:eastAsia="標楷體" w:hAnsi="Times New Roman" w:cs="Times New Roman" w:hint="eastAsia"/>
          </w:rPr>
          <w:t>4</w:t>
        </w:r>
      </w:ins>
      <w:ins w:id="23072" w:author="瑋婷 徐" w:date="2025-01-03T17:08:00Z" w16du:dateUtc="2025-01-03T09:08: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3073" w:author="瑋婷 徐" w:date="2025-01-03T16:57:00Z" w16du:dateUtc="2025-01-03T08:57: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Change w:id="23074">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blGridChange>
      </w:tblGrid>
      <w:tr w:rsidR="003C19C7" w:rsidRPr="005F7518" w14:paraId="2F200D71" w14:textId="77777777" w:rsidTr="003C19C7">
        <w:trPr>
          <w:cnfStyle w:val="100000000000" w:firstRow="1" w:lastRow="0" w:firstColumn="0" w:lastColumn="0" w:oddVBand="0" w:evenVBand="0" w:oddHBand="0" w:evenHBand="0" w:firstRowFirstColumn="0" w:firstRowLastColumn="0" w:lastRowFirstColumn="0" w:lastRowLastColumn="0"/>
          <w:trHeight w:val="300"/>
          <w:ins w:id="23075" w:author="瑋婷 徐" w:date="2025-01-03T16:56:00Z"/>
          <w:trPrChange w:id="23076" w:author="瑋婷 徐" w:date="2025-01-03T16:57:00Z" w16du:dateUtc="2025-01-03T08:57: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23077" w:author="瑋婷 徐" w:date="2025-01-03T16:57:00Z" w16du:dateUtc="2025-01-03T08:57:00Z">
              <w:tcPr>
                <w:tcW w:w="692" w:type="pct"/>
                <w:vMerge w:val="restart"/>
                <w:vAlign w:val="center"/>
              </w:tcPr>
            </w:tcPrChange>
          </w:tcPr>
          <w:p w14:paraId="64BEE366" w14:textId="03C6F8B0" w:rsidR="003C19C7" w:rsidRPr="00C51B34"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23078" w:author="瑋婷 徐" w:date="2025-01-03T16:56:00Z" w16du:dateUtc="2025-01-03T08:56:00Z"/>
                <w:rFonts w:ascii="Times New Roman" w:eastAsiaTheme="minorEastAsia" w:hAnsi="Times New Roman" w:cs="Times New Roman"/>
                <w:b w:val="0"/>
                <w:bCs w:val="0"/>
                <w:color w:val="000000"/>
                <w:rPrChange w:id="23079" w:author="瑋婷 徐" w:date="2025-01-06T15:36:00Z" w16du:dateUtc="2025-01-06T07:36:00Z">
                  <w:rPr>
                    <w:ins w:id="23080" w:author="瑋婷 徐" w:date="2025-01-03T16:56:00Z" w16du:dateUtc="2025-01-03T08:56:00Z"/>
                    <w:rFonts w:ascii="Times New Roman" w:eastAsiaTheme="minorEastAsia" w:hAnsi="Times New Roman" w:cs="Times New Roman"/>
                    <w:color w:val="000000"/>
                  </w:rPr>
                </w:rPrChange>
              </w:rPr>
              <w:pPrChange w:id="23081" w:author="瑋婷 徐" w:date="2025-01-03T16:57:00Z" w16du:dateUtc="2025-01-03T08:57: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23082" w:author="瑋婷 徐" w:date="2025-01-03T16:57:00Z" w16du:dateUtc="2025-01-03T08:57:00Z">
              <w:r w:rsidRPr="005F7518">
                <w:rPr>
                  <w:rFonts w:asciiTheme="majorEastAsia" w:eastAsia="標楷體" w:hAnsiTheme="majorEastAsia" w:cstheme="majorEastAsia" w:hint="eastAsia"/>
                  <w:b w:val="0"/>
                  <w:bCs w:val="0"/>
                  <w:color w:val="000000"/>
                </w:rPr>
                <w:t>鳥種名</w:t>
              </w:r>
            </w:ins>
          </w:p>
        </w:tc>
        <w:tc>
          <w:tcPr>
            <w:tcW w:w="0" w:type="pct"/>
            <w:vMerge w:val="restart"/>
            <w:vAlign w:val="center"/>
            <w:tcPrChange w:id="23083" w:author="瑋婷 徐" w:date="2025-01-03T16:57:00Z" w16du:dateUtc="2025-01-03T08:57:00Z">
              <w:tcPr>
                <w:tcW w:w="904" w:type="pct"/>
                <w:vMerge w:val="restart"/>
                <w:vAlign w:val="center"/>
              </w:tcPr>
            </w:tcPrChange>
          </w:tcPr>
          <w:p w14:paraId="0A26BC11" w14:textId="033F2CEA" w:rsidR="003C19C7" w:rsidRPr="00C51B34"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3084" w:author="瑋婷 徐" w:date="2025-01-03T16:56:00Z" w16du:dateUtc="2025-01-03T08:56:00Z"/>
                <w:rFonts w:ascii="Times New Roman" w:eastAsiaTheme="minorEastAsia" w:hAnsi="Times New Roman" w:cs="Times New Roman"/>
                <w:b w:val="0"/>
                <w:bCs w:val="0"/>
                <w:i/>
                <w:iCs/>
                <w:color w:val="000000"/>
                <w:rPrChange w:id="23085" w:author="瑋婷 徐" w:date="2025-01-06T15:36:00Z" w16du:dateUtc="2025-01-06T07:36:00Z">
                  <w:rPr>
                    <w:ins w:id="23086" w:author="瑋婷 徐" w:date="2025-01-03T16:56:00Z" w16du:dateUtc="2025-01-03T08:56:00Z"/>
                    <w:rFonts w:ascii="Times New Roman" w:eastAsiaTheme="minorEastAsia" w:hAnsi="Times New Roman" w:cs="Times New Roman"/>
                    <w:i/>
                    <w:iCs/>
                    <w:color w:val="000000"/>
                  </w:rPr>
                </w:rPrChange>
              </w:rPr>
              <w:pPrChange w:id="23087" w:author="瑋婷 徐" w:date="2025-01-03T16:57:00Z" w16du:dateUtc="2025-01-03T08:5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3088" w:author="瑋婷 徐" w:date="2025-01-03T16:57:00Z" w16du:dateUtc="2025-01-03T08:57:00Z">
              <w:r w:rsidRPr="005F7518">
                <w:rPr>
                  <w:rFonts w:asciiTheme="majorEastAsia" w:eastAsia="標楷體" w:hAnsiTheme="majorEastAsia" w:cstheme="majorEastAsia" w:hint="eastAsia"/>
                  <w:b w:val="0"/>
                  <w:bCs w:val="0"/>
                  <w:color w:val="000000"/>
                </w:rPr>
                <w:t>學名</w:t>
              </w:r>
            </w:ins>
          </w:p>
        </w:tc>
        <w:tc>
          <w:tcPr>
            <w:tcW w:w="0" w:type="pct"/>
            <w:gridSpan w:val="21"/>
            <w:noWrap/>
            <w:vAlign w:val="center"/>
            <w:tcPrChange w:id="23089" w:author="瑋婷 徐" w:date="2025-01-03T16:57:00Z" w16du:dateUtc="2025-01-03T08:57:00Z">
              <w:tcPr>
                <w:tcW w:w="3405" w:type="pct"/>
                <w:gridSpan w:val="21"/>
                <w:noWrap/>
                <w:vAlign w:val="center"/>
              </w:tcPr>
            </w:tcPrChange>
          </w:tcPr>
          <w:p w14:paraId="7C0A3855" w14:textId="222C3923" w:rsidR="003C19C7" w:rsidRPr="00C51B34"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3090" w:author="瑋婷 徐" w:date="2025-01-03T16:56:00Z" w16du:dateUtc="2025-01-03T08:56:00Z"/>
                <w:rFonts w:ascii="Times New Roman" w:eastAsiaTheme="minorEastAsia" w:hAnsi="Times New Roman" w:cs="Times New Roman"/>
                <w:b w:val="0"/>
                <w:bCs w:val="0"/>
                <w:color w:val="000000"/>
                <w:rPrChange w:id="23091" w:author="瑋婷 徐" w:date="2025-01-06T15:36:00Z" w16du:dateUtc="2025-01-06T07:36:00Z">
                  <w:rPr>
                    <w:ins w:id="23092" w:author="瑋婷 徐" w:date="2025-01-03T16:56:00Z" w16du:dateUtc="2025-01-03T08:56:00Z"/>
                    <w:rFonts w:ascii="Times New Roman" w:eastAsiaTheme="minorEastAsia" w:hAnsi="Times New Roman" w:cs="Times New Roman"/>
                    <w:color w:val="000000"/>
                  </w:rPr>
                </w:rPrChange>
              </w:rPr>
              <w:pPrChange w:id="23093" w:author="瑋婷 徐" w:date="2025-01-03T16:57:00Z" w16du:dateUtc="2025-01-03T08:5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3094" w:author="瑋婷 徐" w:date="2025-01-03T16:57:00Z" w16du:dateUtc="2025-01-03T08:57:00Z">
              <w:r w:rsidRPr="00C51B34">
                <w:rPr>
                  <w:rFonts w:ascii="Times New Roman" w:eastAsia="標楷體" w:hAnsi="Times New Roman" w:cs="Times New Roman" w:hint="eastAsia"/>
                  <w:b w:val="0"/>
                  <w:bCs w:val="0"/>
                  <w:color w:val="000000"/>
                  <w:rPrChange w:id="23095" w:author="瑋婷 徐" w:date="2025-01-06T15:36:00Z" w16du:dateUtc="2025-01-06T07:36:00Z">
                    <w:rPr>
                      <w:rFonts w:ascii="Times New Roman" w:eastAsia="標楷體" w:hAnsi="Times New Roman" w:cs="Times New Roman" w:hint="eastAsia"/>
                      <w:color w:val="000000"/>
                    </w:rPr>
                  </w:rPrChange>
                </w:rPr>
                <w:t>樣區序號</w:t>
              </w:r>
            </w:ins>
          </w:p>
        </w:tc>
      </w:tr>
      <w:tr w:rsidR="00DF288B" w:rsidRPr="005F7518" w14:paraId="68608374" w14:textId="77777777" w:rsidTr="003C19C7">
        <w:trPr>
          <w:cnfStyle w:val="000000100000" w:firstRow="0" w:lastRow="0" w:firstColumn="0" w:lastColumn="0" w:oddVBand="0" w:evenVBand="0" w:oddHBand="1" w:evenHBand="0" w:firstRowFirstColumn="0" w:firstRowLastColumn="0" w:lastRowFirstColumn="0" w:lastRowLastColumn="0"/>
          <w:trHeight w:val="300"/>
          <w:ins w:id="23096" w:author="瑋婷 徐" w:date="2025-01-03T16:56:00Z"/>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6512DF08" w14:textId="77777777" w:rsidR="003C19C7" w:rsidRPr="00C51B34" w:rsidRDefault="003C19C7">
            <w:pPr>
              <w:spacing w:line="360" w:lineRule="auto"/>
              <w:jc w:val="center"/>
              <w:rPr>
                <w:ins w:id="23097" w:author="瑋婷 徐" w:date="2025-01-03T16:56:00Z" w16du:dateUtc="2025-01-03T08:56:00Z"/>
                <w:rFonts w:ascii="Times New Roman" w:eastAsiaTheme="minorEastAsia" w:hAnsi="Times New Roman" w:cs="Times New Roman"/>
                <w:b w:val="0"/>
                <w:bCs w:val="0"/>
                <w:color w:val="000000"/>
                <w:rPrChange w:id="23098" w:author="瑋婷 徐" w:date="2025-01-06T15:36:00Z" w16du:dateUtc="2025-01-06T07:36:00Z">
                  <w:rPr>
                    <w:ins w:id="23099" w:author="瑋婷 徐" w:date="2025-01-03T16:56:00Z" w16du:dateUtc="2025-01-03T08:56:00Z"/>
                    <w:rFonts w:ascii="Times New Roman" w:eastAsiaTheme="minorEastAsia" w:hAnsi="Times New Roman" w:cs="Times New Roman"/>
                    <w:color w:val="000000"/>
                  </w:rPr>
                </w:rPrChange>
              </w:rPr>
              <w:pPrChange w:id="23100" w:author="瑋婷 徐" w:date="2025-01-03T16:57:00Z" w16du:dateUtc="2025-01-03T08:57:00Z">
                <w:pPr>
                  <w:spacing w:line="360" w:lineRule="auto"/>
                  <w:jc w:val="both"/>
                </w:pPr>
              </w:pPrChange>
            </w:pPr>
          </w:p>
        </w:tc>
        <w:tc>
          <w:tcPr>
            <w:tcW w:w="0" w:type="pct"/>
            <w:vMerge/>
            <w:vAlign w:val="center"/>
          </w:tcPr>
          <w:p w14:paraId="2003210E" w14:textId="77777777"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01" w:author="瑋婷 徐" w:date="2025-01-03T16:56:00Z" w16du:dateUtc="2025-01-03T08:56:00Z"/>
                <w:rFonts w:ascii="Times New Roman" w:eastAsiaTheme="minorEastAsia" w:hAnsi="Times New Roman" w:cs="Times New Roman"/>
                <w:i/>
                <w:iCs/>
                <w:color w:val="000000"/>
              </w:rPr>
              <w:pPrChange w:id="23102"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tcPr>
          <w:p w14:paraId="3317E62F" w14:textId="35D77EED"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03" w:author="瑋婷 徐" w:date="2025-01-03T16:56:00Z" w16du:dateUtc="2025-01-03T08:56:00Z"/>
                <w:rFonts w:ascii="Times New Roman" w:eastAsiaTheme="minorEastAsia" w:hAnsi="Times New Roman" w:cs="Times New Roman"/>
                <w:i/>
                <w:iCs/>
                <w:color w:val="000000"/>
              </w:rPr>
              <w:pPrChange w:id="23104"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05" w:author="瑋婷 徐" w:date="2025-01-03T16:57:00Z" w16du:dateUtc="2025-01-03T08:57:00Z">
              <w:r w:rsidRPr="005F7518">
                <w:rPr>
                  <w:rFonts w:ascii="Times New Roman" w:eastAsiaTheme="minorEastAsia" w:hAnsi="Times New Roman" w:cs="Times New Roman"/>
                  <w:color w:val="000000"/>
                </w:rPr>
                <w:t>21</w:t>
              </w:r>
            </w:ins>
          </w:p>
        </w:tc>
        <w:tc>
          <w:tcPr>
            <w:tcW w:w="0" w:type="pct"/>
            <w:noWrap/>
            <w:vAlign w:val="center"/>
          </w:tcPr>
          <w:p w14:paraId="36E67995" w14:textId="272D126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06" w:author="瑋婷 徐" w:date="2025-01-03T16:56:00Z" w16du:dateUtc="2025-01-03T08:56:00Z"/>
                <w:rFonts w:ascii="Times New Roman" w:eastAsiaTheme="minorEastAsia" w:hAnsi="Times New Roman" w:cs="Times New Roman"/>
              </w:rPr>
              <w:pPrChange w:id="23107"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08" w:author="瑋婷 徐" w:date="2025-01-03T16:57:00Z" w16du:dateUtc="2025-01-03T08:57:00Z">
              <w:r w:rsidRPr="005F7518">
                <w:rPr>
                  <w:rFonts w:ascii="Times New Roman" w:eastAsiaTheme="minorEastAsia" w:hAnsi="Times New Roman" w:cs="Times New Roman"/>
                  <w:color w:val="000000"/>
                </w:rPr>
                <w:t>22</w:t>
              </w:r>
            </w:ins>
          </w:p>
        </w:tc>
        <w:tc>
          <w:tcPr>
            <w:tcW w:w="0" w:type="pct"/>
            <w:noWrap/>
            <w:vAlign w:val="center"/>
          </w:tcPr>
          <w:p w14:paraId="42D3212B" w14:textId="0727DE20"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09" w:author="瑋婷 徐" w:date="2025-01-03T16:56:00Z" w16du:dateUtc="2025-01-03T08:56:00Z"/>
                <w:rFonts w:ascii="Times New Roman" w:eastAsiaTheme="minorEastAsia" w:hAnsi="Times New Roman" w:cs="Times New Roman"/>
              </w:rPr>
              <w:pPrChange w:id="23110"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11" w:author="瑋婷 徐" w:date="2025-01-03T16:57:00Z" w16du:dateUtc="2025-01-03T08:57:00Z">
              <w:r w:rsidRPr="005F7518">
                <w:rPr>
                  <w:rFonts w:ascii="Times New Roman" w:eastAsiaTheme="minorEastAsia" w:hAnsi="Times New Roman" w:cs="Times New Roman"/>
                  <w:color w:val="000000"/>
                </w:rPr>
                <w:t>23</w:t>
              </w:r>
            </w:ins>
          </w:p>
        </w:tc>
        <w:tc>
          <w:tcPr>
            <w:tcW w:w="0" w:type="pct"/>
            <w:noWrap/>
            <w:vAlign w:val="center"/>
          </w:tcPr>
          <w:p w14:paraId="38AC58DF" w14:textId="1F8129E6"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12" w:author="瑋婷 徐" w:date="2025-01-03T16:56:00Z" w16du:dateUtc="2025-01-03T08:56:00Z"/>
                <w:rFonts w:ascii="Times New Roman" w:eastAsiaTheme="minorEastAsia" w:hAnsi="Times New Roman" w:cs="Times New Roman"/>
              </w:rPr>
              <w:pPrChange w:id="2311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14" w:author="瑋婷 徐" w:date="2025-01-03T16:57:00Z" w16du:dateUtc="2025-01-03T08:57:00Z">
              <w:r w:rsidRPr="005F7518">
                <w:rPr>
                  <w:rFonts w:ascii="Times New Roman" w:eastAsiaTheme="minorEastAsia" w:hAnsi="Times New Roman" w:cs="Times New Roman"/>
                  <w:color w:val="000000"/>
                </w:rPr>
                <w:t>24</w:t>
              </w:r>
            </w:ins>
          </w:p>
        </w:tc>
        <w:tc>
          <w:tcPr>
            <w:tcW w:w="0" w:type="pct"/>
            <w:noWrap/>
            <w:vAlign w:val="center"/>
          </w:tcPr>
          <w:p w14:paraId="46DA2C37" w14:textId="39311FD7"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15" w:author="瑋婷 徐" w:date="2025-01-03T16:56:00Z" w16du:dateUtc="2025-01-03T08:56:00Z"/>
                <w:rFonts w:ascii="Times New Roman" w:eastAsiaTheme="minorEastAsia" w:hAnsi="Times New Roman" w:cs="Times New Roman"/>
              </w:rPr>
              <w:pPrChange w:id="23116"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17" w:author="瑋婷 徐" w:date="2025-01-03T16:57:00Z" w16du:dateUtc="2025-01-03T08:57:00Z">
              <w:r w:rsidRPr="005F7518">
                <w:rPr>
                  <w:rFonts w:ascii="Times New Roman" w:eastAsiaTheme="minorEastAsia" w:hAnsi="Times New Roman" w:cs="Times New Roman"/>
                  <w:color w:val="000000"/>
                </w:rPr>
                <w:t>25</w:t>
              </w:r>
            </w:ins>
          </w:p>
        </w:tc>
        <w:tc>
          <w:tcPr>
            <w:tcW w:w="0" w:type="pct"/>
            <w:noWrap/>
            <w:vAlign w:val="center"/>
          </w:tcPr>
          <w:p w14:paraId="3ADF2594" w14:textId="2C9F594B"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18" w:author="瑋婷 徐" w:date="2025-01-03T16:56:00Z" w16du:dateUtc="2025-01-03T08:56:00Z"/>
                <w:rFonts w:ascii="Times New Roman" w:eastAsiaTheme="minorEastAsia" w:hAnsi="Times New Roman" w:cs="Times New Roman"/>
              </w:rPr>
              <w:pPrChange w:id="23119"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20" w:author="瑋婷 徐" w:date="2025-01-03T16:57:00Z" w16du:dateUtc="2025-01-03T08:57:00Z">
              <w:r w:rsidRPr="005F7518">
                <w:rPr>
                  <w:rFonts w:ascii="Times New Roman" w:eastAsiaTheme="minorEastAsia" w:hAnsi="Times New Roman" w:cs="Times New Roman"/>
                  <w:color w:val="000000"/>
                </w:rPr>
                <w:t>26</w:t>
              </w:r>
            </w:ins>
          </w:p>
        </w:tc>
        <w:tc>
          <w:tcPr>
            <w:tcW w:w="0" w:type="pct"/>
            <w:noWrap/>
            <w:vAlign w:val="center"/>
          </w:tcPr>
          <w:p w14:paraId="1DB17250" w14:textId="78315215"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21" w:author="瑋婷 徐" w:date="2025-01-03T16:56:00Z" w16du:dateUtc="2025-01-03T08:56:00Z"/>
                <w:rFonts w:ascii="Times New Roman" w:eastAsiaTheme="minorEastAsia" w:hAnsi="Times New Roman" w:cs="Times New Roman"/>
              </w:rPr>
              <w:pPrChange w:id="23122"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23" w:author="瑋婷 徐" w:date="2025-01-03T16:57:00Z" w16du:dateUtc="2025-01-03T08:57:00Z">
              <w:r w:rsidRPr="005F7518">
                <w:rPr>
                  <w:rFonts w:ascii="Times New Roman" w:eastAsiaTheme="minorEastAsia" w:hAnsi="Times New Roman" w:cs="Times New Roman"/>
                  <w:color w:val="000000"/>
                </w:rPr>
                <w:t>27</w:t>
              </w:r>
            </w:ins>
          </w:p>
        </w:tc>
        <w:tc>
          <w:tcPr>
            <w:tcW w:w="0" w:type="pct"/>
            <w:noWrap/>
            <w:vAlign w:val="center"/>
          </w:tcPr>
          <w:p w14:paraId="3B7B2ED8" w14:textId="1726E68B"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24" w:author="瑋婷 徐" w:date="2025-01-03T16:56:00Z" w16du:dateUtc="2025-01-03T08:56:00Z"/>
                <w:rFonts w:ascii="Times New Roman" w:eastAsiaTheme="minorEastAsia" w:hAnsi="Times New Roman" w:cs="Times New Roman"/>
              </w:rPr>
              <w:pPrChange w:id="23125"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26" w:author="瑋婷 徐" w:date="2025-01-03T16:57:00Z" w16du:dateUtc="2025-01-03T08:57:00Z">
              <w:r w:rsidRPr="005F7518">
                <w:rPr>
                  <w:rFonts w:ascii="Times New Roman" w:eastAsiaTheme="minorEastAsia" w:hAnsi="Times New Roman" w:cs="Times New Roman"/>
                  <w:color w:val="000000"/>
                </w:rPr>
                <w:t>28</w:t>
              </w:r>
            </w:ins>
          </w:p>
        </w:tc>
        <w:tc>
          <w:tcPr>
            <w:tcW w:w="0" w:type="pct"/>
            <w:noWrap/>
            <w:vAlign w:val="center"/>
          </w:tcPr>
          <w:p w14:paraId="7FC0EEC1" w14:textId="4A67202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27" w:author="瑋婷 徐" w:date="2025-01-03T16:56:00Z" w16du:dateUtc="2025-01-03T08:56:00Z"/>
                <w:rFonts w:ascii="Times New Roman" w:eastAsiaTheme="minorEastAsia" w:hAnsi="Times New Roman" w:cs="Times New Roman"/>
              </w:rPr>
              <w:pPrChange w:id="23128"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29" w:author="瑋婷 徐" w:date="2025-01-03T16:57:00Z" w16du:dateUtc="2025-01-03T08:57:00Z">
              <w:r w:rsidRPr="005F7518">
                <w:rPr>
                  <w:rFonts w:ascii="Times New Roman" w:eastAsiaTheme="minorEastAsia" w:hAnsi="Times New Roman" w:cs="Times New Roman"/>
                  <w:color w:val="000000"/>
                </w:rPr>
                <w:t>29</w:t>
              </w:r>
            </w:ins>
          </w:p>
        </w:tc>
        <w:tc>
          <w:tcPr>
            <w:tcW w:w="0" w:type="pct"/>
            <w:noWrap/>
            <w:vAlign w:val="center"/>
          </w:tcPr>
          <w:p w14:paraId="27945D99" w14:textId="7149B18A"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30" w:author="瑋婷 徐" w:date="2025-01-03T16:56:00Z" w16du:dateUtc="2025-01-03T08:56:00Z"/>
                <w:rFonts w:ascii="Times New Roman" w:eastAsiaTheme="minorEastAsia" w:hAnsi="Times New Roman" w:cs="Times New Roman"/>
              </w:rPr>
              <w:pPrChange w:id="23131"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32" w:author="瑋婷 徐" w:date="2025-01-03T16:57:00Z" w16du:dateUtc="2025-01-03T08:57:00Z">
              <w:r w:rsidRPr="005F7518">
                <w:rPr>
                  <w:rFonts w:ascii="Times New Roman" w:eastAsiaTheme="minorEastAsia" w:hAnsi="Times New Roman" w:cs="Times New Roman"/>
                  <w:color w:val="000000"/>
                </w:rPr>
                <w:t>30</w:t>
              </w:r>
            </w:ins>
          </w:p>
        </w:tc>
        <w:tc>
          <w:tcPr>
            <w:tcW w:w="0" w:type="pct"/>
            <w:noWrap/>
            <w:vAlign w:val="center"/>
          </w:tcPr>
          <w:p w14:paraId="01D77740" w14:textId="332CE382"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33" w:author="瑋婷 徐" w:date="2025-01-03T16:56:00Z" w16du:dateUtc="2025-01-03T08:56:00Z"/>
                <w:rFonts w:ascii="Times New Roman" w:eastAsiaTheme="minorEastAsia" w:hAnsi="Times New Roman" w:cs="Times New Roman"/>
              </w:rPr>
              <w:pPrChange w:id="23134"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35" w:author="瑋婷 徐" w:date="2025-01-03T16:57:00Z" w16du:dateUtc="2025-01-03T08:57:00Z">
              <w:r w:rsidRPr="005F7518">
                <w:rPr>
                  <w:rFonts w:ascii="Times New Roman" w:eastAsiaTheme="minorEastAsia" w:hAnsi="Times New Roman" w:cs="Times New Roman"/>
                  <w:color w:val="000000"/>
                </w:rPr>
                <w:t>31</w:t>
              </w:r>
            </w:ins>
          </w:p>
        </w:tc>
        <w:tc>
          <w:tcPr>
            <w:tcW w:w="0" w:type="pct"/>
            <w:noWrap/>
            <w:vAlign w:val="center"/>
          </w:tcPr>
          <w:p w14:paraId="42067C5C" w14:textId="5C20CD1D"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36" w:author="瑋婷 徐" w:date="2025-01-03T16:56:00Z" w16du:dateUtc="2025-01-03T08:56:00Z"/>
                <w:rFonts w:ascii="Times New Roman" w:eastAsiaTheme="minorEastAsia" w:hAnsi="Times New Roman" w:cs="Times New Roman"/>
              </w:rPr>
              <w:pPrChange w:id="23137"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38" w:author="瑋婷 徐" w:date="2025-01-03T16:57:00Z" w16du:dateUtc="2025-01-03T08:57:00Z">
              <w:r w:rsidRPr="005F7518">
                <w:rPr>
                  <w:rFonts w:ascii="Times New Roman" w:eastAsiaTheme="minorEastAsia" w:hAnsi="Times New Roman" w:cs="Times New Roman"/>
                  <w:color w:val="000000"/>
                </w:rPr>
                <w:t>32</w:t>
              </w:r>
            </w:ins>
          </w:p>
        </w:tc>
        <w:tc>
          <w:tcPr>
            <w:tcW w:w="0" w:type="pct"/>
            <w:noWrap/>
            <w:vAlign w:val="center"/>
          </w:tcPr>
          <w:p w14:paraId="0DDDB26A" w14:textId="7169B80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39" w:author="瑋婷 徐" w:date="2025-01-03T16:56:00Z" w16du:dateUtc="2025-01-03T08:56:00Z"/>
                <w:rFonts w:ascii="Times New Roman" w:eastAsiaTheme="minorEastAsia" w:hAnsi="Times New Roman" w:cs="Times New Roman"/>
              </w:rPr>
              <w:pPrChange w:id="23140"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41" w:author="瑋婷 徐" w:date="2025-01-03T16:57:00Z" w16du:dateUtc="2025-01-03T08:57:00Z">
              <w:r w:rsidRPr="005F7518">
                <w:rPr>
                  <w:rFonts w:ascii="Times New Roman" w:eastAsiaTheme="minorEastAsia" w:hAnsi="Times New Roman" w:cs="Times New Roman"/>
                  <w:color w:val="000000"/>
                </w:rPr>
                <w:t>33</w:t>
              </w:r>
            </w:ins>
          </w:p>
        </w:tc>
        <w:tc>
          <w:tcPr>
            <w:tcW w:w="0" w:type="pct"/>
            <w:noWrap/>
            <w:vAlign w:val="center"/>
          </w:tcPr>
          <w:p w14:paraId="0D124096" w14:textId="7FC61DB0"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42" w:author="瑋婷 徐" w:date="2025-01-03T16:56:00Z" w16du:dateUtc="2025-01-03T08:56:00Z"/>
                <w:rFonts w:ascii="Times New Roman" w:eastAsiaTheme="minorEastAsia" w:hAnsi="Times New Roman" w:cs="Times New Roman"/>
              </w:rPr>
              <w:pPrChange w:id="2314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44" w:author="瑋婷 徐" w:date="2025-01-03T16:57:00Z" w16du:dateUtc="2025-01-03T08:57:00Z">
              <w:r w:rsidRPr="005F7518">
                <w:rPr>
                  <w:rFonts w:ascii="Times New Roman" w:eastAsiaTheme="minorEastAsia" w:hAnsi="Times New Roman" w:cs="Times New Roman"/>
                  <w:color w:val="000000"/>
                </w:rPr>
                <w:t>34</w:t>
              </w:r>
            </w:ins>
          </w:p>
        </w:tc>
        <w:tc>
          <w:tcPr>
            <w:tcW w:w="0" w:type="pct"/>
            <w:noWrap/>
            <w:vAlign w:val="center"/>
          </w:tcPr>
          <w:p w14:paraId="10447730" w14:textId="6E6DE2D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45" w:author="瑋婷 徐" w:date="2025-01-03T16:56:00Z" w16du:dateUtc="2025-01-03T08:56:00Z"/>
                <w:rFonts w:ascii="Times New Roman" w:eastAsiaTheme="minorEastAsia" w:hAnsi="Times New Roman" w:cs="Times New Roman"/>
              </w:rPr>
              <w:pPrChange w:id="23146"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47" w:author="瑋婷 徐" w:date="2025-01-03T16:57:00Z" w16du:dateUtc="2025-01-03T08:57:00Z">
              <w:r w:rsidRPr="005F7518">
                <w:rPr>
                  <w:rFonts w:ascii="Times New Roman" w:eastAsiaTheme="minorEastAsia" w:hAnsi="Times New Roman" w:cs="Times New Roman"/>
                  <w:color w:val="000000"/>
                </w:rPr>
                <w:t>35</w:t>
              </w:r>
            </w:ins>
          </w:p>
        </w:tc>
        <w:tc>
          <w:tcPr>
            <w:tcW w:w="0" w:type="pct"/>
            <w:noWrap/>
            <w:vAlign w:val="center"/>
          </w:tcPr>
          <w:p w14:paraId="2D9D24DC" w14:textId="08A466B1"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48" w:author="瑋婷 徐" w:date="2025-01-03T16:56:00Z" w16du:dateUtc="2025-01-03T08:56:00Z"/>
                <w:rFonts w:ascii="Times New Roman" w:eastAsiaTheme="minorEastAsia" w:hAnsi="Times New Roman" w:cs="Times New Roman"/>
              </w:rPr>
              <w:pPrChange w:id="23149"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50" w:author="瑋婷 徐" w:date="2025-01-03T16:57:00Z" w16du:dateUtc="2025-01-03T08:57:00Z">
              <w:r w:rsidRPr="005F7518">
                <w:rPr>
                  <w:rFonts w:ascii="Times New Roman" w:eastAsiaTheme="minorEastAsia" w:hAnsi="Times New Roman" w:cs="Times New Roman"/>
                  <w:color w:val="000000"/>
                </w:rPr>
                <w:t>36</w:t>
              </w:r>
            </w:ins>
          </w:p>
        </w:tc>
        <w:tc>
          <w:tcPr>
            <w:tcW w:w="0" w:type="pct"/>
            <w:noWrap/>
            <w:vAlign w:val="center"/>
          </w:tcPr>
          <w:p w14:paraId="009BDD26" w14:textId="26044F45"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51" w:author="瑋婷 徐" w:date="2025-01-03T16:56:00Z" w16du:dateUtc="2025-01-03T08:56:00Z"/>
                <w:rFonts w:ascii="Times New Roman" w:eastAsiaTheme="minorEastAsia" w:hAnsi="Times New Roman" w:cs="Times New Roman"/>
              </w:rPr>
              <w:pPrChange w:id="23152"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53" w:author="瑋婷 徐" w:date="2025-01-03T16:57:00Z" w16du:dateUtc="2025-01-03T08:57:00Z">
              <w:r w:rsidRPr="005F7518">
                <w:rPr>
                  <w:rFonts w:ascii="Times New Roman" w:eastAsiaTheme="minorEastAsia" w:hAnsi="Times New Roman" w:cs="Times New Roman"/>
                  <w:color w:val="000000"/>
                </w:rPr>
                <w:t>37</w:t>
              </w:r>
            </w:ins>
          </w:p>
        </w:tc>
        <w:tc>
          <w:tcPr>
            <w:tcW w:w="0" w:type="pct"/>
            <w:noWrap/>
            <w:vAlign w:val="center"/>
          </w:tcPr>
          <w:p w14:paraId="767FAA62" w14:textId="0E61E20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54" w:author="瑋婷 徐" w:date="2025-01-03T16:56:00Z" w16du:dateUtc="2025-01-03T08:56:00Z"/>
                <w:rFonts w:ascii="Times New Roman" w:eastAsiaTheme="minorEastAsia" w:hAnsi="Times New Roman" w:cs="Times New Roman"/>
              </w:rPr>
              <w:pPrChange w:id="23155"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56" w:author="瑋婷 徐" w:date="2025-01-03T16:57:00Z" w16du:dateUtc="2025-01-03T08:57:00Z">
              <w:r w:rsidRPr="005F7518">
                <w:rPr>
                  <w:rFonts w:ascii="Times New Roman" w:eastAsiaTheme="minorEastAsia" w:hAnsi="Times New Roman" w:cs="Times New Roman"/>
                  <w:color w:val="000000"/>
                </w:rPr>
                <w:t>38</w:t>
              </w:r>
            </w:ins>
          </w:p>
        </w:tc>
        <w:tc>
          <w:tcPr>
            <w:tcW w:w="0" w:type="pct"/>
            <w:noWrap/>
            <w:vAlign w:val="center"/>
          </w:tcPr>
          <w:p w14:paraId="1AB8588F" w14:textId="5C29302F"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57" w:author="瑋婷 徐" w:date="2025-01-03T16:56:00Z" w16du:dateUtc="2025-01-03T08:56:00Z"/>
                <w:rFonts w:ascii="Times New Roman" w:eastAsiaTheme="minorEastAsia" w:hAnsi="Times New Roman" w:cs="Times New Roman"/>
              </w:rPr>
              <w:pPrChange w:id="23158"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59" w:author="瑋婷 徐" w:date="2025-01-03T16:57:00Z" w16du:dateUtc="2025-01-03T08:57:00Z">
              <w:r w:rsidRPr="005F7518">
                <w:rPr>
                  <w:rFonts w:ascii="Times New Roman" w:eastAsiaTheme="minorEastAsia" w:hAnsi="Times New Roman" w:cs="Times New Roman"/>
                  <w:color w:val="000000"/>
                </w:rPr>
                <w:t>39</w:t>
              </w:r>
            </w:ins>
          </w:p>
        </w:tc>
        <w:tc>
          <w:tcPr>
            <w:tcW w:w="0" w:type="pct"/>
            <w:noWrap/>
            <w:vAlign w:val="center"/>
          </w:tcPr>
          <w:p w14:paraId="2D2A14A2" w14:textId="332A6EC4"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60" w:author="瑋婷 徐" w:date="2025-01-03T16:56:00Z" w16du:dateUtc="2025-01-03T08:56:00Z"/>
                <w:rFonts w:ascii="Times New Roman" w:eastAsiaTheme="minorEastAsia" w:hAnsi="Times New Roman" w:cs="Times New Roman"/>
                <w:color w:val="000000"/>
              </w:rPr>
              <w:pPrChange w:id="23161"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62" w:author="瑋婷 徐" w:date="2025-01-03T16:57:00Z" w16du:dateUtc="2025-01-03T08:57:00Z">
              <w:r w:rsidRPr="005F7518">
                <w:rPr>
                  <w:rFonts w:ascii="Times New Roman" w:eastAsiaTheme="minorEastAsia" w:hAnsi="Times New Roman" w:cs="Times New Roman"/>
                  <w:color w:val="000000"/>
                </w:rPr>
                <w:t>40</w:t>
              </w:r>
            </w:ins>
          </w:p>
        </w:tc>
        <w:tc>
          <w:tcPr>
            <w:tcW w:w="0" w:type="pct"/>
            <w:noWrap/>
            <w:vAlign w:val="center"/>
          </w:tcPr>
          <w:p w14:paraId="4266448C" w14:textId="7DE81A0F"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3163" w:author="瑋婷 徐" w:date="2025-01-03T16:56:00Z" w16du:dateUtc="2025-01-03T08:56:00Z"/>
                <w:rFonts w:ascii="Times New Roman" w:eastAsiaTheme="minorEastAsia" w:hAnsi="Times New Roman" w:cs="Times New Roman"/>
                <w:color w:val="000000"/>
              </w:rPr>
              <w:pPrChange w:id="23164"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3165" w:author="瑋婷 徐" w:date="2025-01-03T16:57:00Z" w16du:dateUtc="2025-01-03T08:57:00Z">
              <w:r w:rsidRPr="005F7518">
                <w:rPr>
                  <w:rFonts w:ascii="Times New Roman" w:eastAsiaTheme="minorEastAsia" w:hAnsi="Times New Roman" w:cs="Times New Roman"/>
                  <w:color w:val="000000"/>
                </w:rPr>
                <w:t>41</w:t>
              </w:r>
            </w:ins>
          </w:p>
        </w:tc>
      </w:tr>
      <w:tr w:rsidR="003C19C7" w:rsidRPr="005F7518" w14:paraId="42968E92" w14:textId="77777777" w:rsidTr="003C19C7">
        <w:trPr>
          <w:trHeight w:val="300"/>
          <w:ins w:id="2316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81D07CF" w14:textId="77777777" w:rsidR="003C19C7" w:rsidRPr="00C51B34" w:rsidRDefault="003C19C7">
            <w:pPr>
              <w:spacing w:line="360" w:lineRule="auto"/>
              <w:jc w:val="both"/>
              <w:rPr>
                <w:ins w:id="23167" w:author="瑋婷 徐" w:date="2025-01-03T16:50:00Z" w16du:dateUtc="2025-01-03T08:50:00Z"/>
                <w:rFonts w:ascii="Times New Roman" w:eastAsiaTheme="minorEastAsia" w:hAnsi="Times New Roman" w:cs="Times New Roman"/>
                <w:b w:val="0"/>
                <w:bCs w:val="0"/>
                <w:color w:val="000000"/>
                <w:rPrChange w:id="23168" w:author="瑋婷 徐" w:date="2025-01-06T15:36:00Z" w16du:dateUtc="2025-01-06T07:36:00Z">
                  <w:rPr>
                    <w:ins w:id="23169" w:author="瑋婷 徐" w:date="2025-01-03T16:50:00Z" w16du:dateUtc="2025-01-03T08:50:00Z"/>
                    <w:rFonts w:ascii="Calibri" w:hAnsi="Calibri" w:cs="Calibri"/>
                    <w:color w:val="000000"/>
                    <w:sz w:val="22"/>
                    <w:szCs w:val="22"/>
                  </w:rPr>
                </w:rPrChange>
              </w:rPr>
              <w:pPrChange w:id="23170" w:author="瑋婷 徐" w:date="2025-01-03T16:55:00Z" w16du:dateUtc="2025-01-03T08:55:00Z">
                <w:pPr/>
              </w:pPrChange>
            </w:pPr>
            <w:ins w:id="23171" w:author="瑋婷 徐" w:date="2025-01-03T16:50:00Z" w16du:dateUtc="2025-01-03T08:50:00Z">
              <w:r w:rsidRPr="00C51B34">
                <w:rPr>
                  <w:rFonts w:ascii="Times New Roman" w:eastAsiaTheme="minorEastAsia" w:hAnsi="Times New Roman" w:cs="Times New Roman" w:hint="eastAsia"/>
                  <w:b w:val="0"/>
                  <w:bCs w:val="0"/>
                  <w:color w:val="000000"/>
                  <w:rPrChange w:id="23172" w:author="瑋婷 徐" w:date="2025-01-06T15:36:00Z" w16du:dateUtc="2025-01-06T07:36:00Z">
                    <w:rPr>
                      <w:rFonts w:ascii="Calibri" w:hAnsi="Calibri" w:cs="Calibri" w:hint="eastAsia"/>
                      <w:color w:val="000000"/>
                      <w:sz w:val="22"/>
                      <w:szCs w:val="22"/>
                    </w:rPr>
                  </w:rPrChange>
                </w:rPr>
                <w:t>臺灣藍鵲</w:t>
              </w:r>
              <w:r w:rsidRPr="00C51B34">
                <w:rPr>
                  <w:rFonts w:ascii="Times New Roman" w:eastAsiaTheme="minorEastAsia" w:hAnsi="Times New Roman" w:cs="Times New Roman"/>
                  <w:b w:val="0"/>
                  <w:bCs w:val="0"/>
                  <w:color w:val="000000"/>
                  <w:rPrChange w:id="23173" w:author="瑋婷 徐" w:date="2025-01-06T15:36:00Z" w16du:dateUtc="2025-01-06T07:36:00Z">
                    <w:rPr>
                      <w:rFonts w:ascii="Calibri" w:hAnsi="Calibri" w:cs="Calibri"/>
                      <w:color w:val="000000"/>
                      <w:sz w:val="22"/>
                      <w:szCs w:val="22"/>
                    </w:rPr>
                  </w:rPrChange>
                </w:rPr>
                <w:t xml:space="preserve"> </w:t>
              </w:r>
              <w:r w:rsidRPr="00C51B34">
                <w:rPr>
                  <w:b w:val="0"/>
                  <w:bCs w:val="0"/>
                  <w:color w:val="000000"/>
                  <w:rPrChange w:id="23174"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3175" w:author="瑋婷 徐" w:date="2025-01-06T15:36:00Z" w16du:dateUtc="2025-01-06T07:36:00Z">
                    <w:rPr>
                      <w:rFonts w:ascii="Calibri" w:hAnsi="Calibri" w:cs="Calibri"/>
                      <w:color w:val="000000"/>
                      <w:sz w:val="22"/>
                      <w:szCs w:val="22"/>
                    </w:rPr>
                  </w:rPrChange>
                </w:rPr>
                <w:t xml:space="preserve"> III</w:t>
              </w:r>
            </w:ins>
          </w:p>
        </w:tc>
        <w:tc>
          <w:tcPr>
            <w:tcW w:w="904" w:type="pct"/>
            <w:vAlign w:val="center"/>
            <w:hideMark/>
          </w:tcPr>
          <w:p w14:paraId="3CC17E4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76" w:author="瑋婷 徐" w:date="2025-01-03T16:50:00Z" w16du:dateUtc="2025-01-03T08:50:00Z"/>
                <w:rFonts w:ascii="Times New Roman" w:eastAsiaTheme="minorEastAsia" w:hAnsi="Times New Roman" w:cs="Times New Roman"/>
                <w:i/>
                <w:iCs/>
                <w:color w:val="000000"/>
                <w:rPrChange w:id="23177" w:author="瑋婷 徐" w:date="2025-01-06T15:36:00Z" w16du:dateUtc="2025-01-06T07:36:00Z">
                  <w:rPr>
                    <w:ins w:id="23178" w:author="瑋婷 徐" w:date="2025-01-03T16:50:00Z" w16du:dateUtc="2025-01-03T08:50:00Z"/>
                    <w:rFonts w:ascii="Calibri" w:hAnsi="Calibri" w:cs="Calibri"/>
                    <w:i/>
                    <w:iCs/>
                    <w:color w:val="000000"/>
                    <w:sz w:val="22"/>
                    <w:szCs w:val="22"/>
                  </w:rPr>
                </w:rPrChange>
              </w:rPr>
              <w:pPrChange w:id="231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180" w:author="瑋婷 徐" w:date="2025-01-03T16:50:00Z" w16du:dateUtc="2025-01-03T08:50:00Z">
              <w:r w:rsidRPr="00C51B34">
                <w:rPr>
                  <w:rFonts w:ascii="Times New Roman" w:eastAsiaTheme="minorEastAsia" w:hAnsi="Times New Roman" w:cs="Times New Roman"/>
                  <w:i/>
                  <w:iCs/>
                  <w:color w:val="000000"/>
                  <w:rPrChange w:id="23181" w:author="瑋婷 徐" w:date="2025-01-06T15:36:00Z" w16du:dateUtc="2025-01-06T07:36:00Z">
                    <w:rPr>
                      <w:rFonts w:ascii="Calibri" w:hAnsi="Calibri" w:cs="Calibri"/>
                      <w:i/>
                      <w:iCs/>
                      <w:color w:val="000000"/>
                      <w:sz w:val="22"/>
                      <w:szCs w:val="22"/>
                    </w:rPr>
                  </w:rPrChange>
                </w:rPr>
                <w:t>Urocissa caerulea</w:t>
              </w:r>
            </w:ins>
          </w:p>
        </w:tc>
        <w:tc>
          <w:tcPr>
            <w:tcW w:w="162" w:type="pct"/>
            <w:noWrap/>
            <w:vAlign w:val="center"/>
            <w:hideMark/>
          </w:tcPr>
          <w:p w14:paraId="6615F06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82" w:author="瑋婷 徐" w:date="2025-01-03T16:50:00Z" w16du:dateUtc="2025-01-03T08:50:00Z"/>
                <w:rFonts w:ascii="Times New Roman" w:eastAsiaTheme="minorEastAsia" w:hAnsi="Times New Roman" w:cs="Times New Roman"/>
                <w:i/>
                <w:iCs/>
                <w:color w:val="000000"/>
                <w:rPrChange w:id="23183" w:author="瑋婷 徐" w:date="2025-01-06T15:36:00Z" w16du:dateUtc="2025-01-06T07:36:00Z">
                  <w:rPr>
                    <w:ins w:id="23184" w:author="瑋婷 徐" w:date="2025-01-03T16:50:00Z" w16du:dateUtc="2025-01-03T08:50:00Z"/>
                    <w:rFonts w:ascii="Calibri" w:hAnsi="Calibri" w:cs="Calibri"/>
                    <w:i/>
                    <w:iCs/>
                    <w:color w:val="000000"/>
                    <w:sz w:val="22"/>
                    <w:szCs w:val="22"/>
                  </w:rPr>
                </w:rPrChange>
              </w:rPr>
              <w:pPrChange w:id="231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B3DF3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86" w:author="瑋婷 徐" w:date="2025-01-03T16:50:00Z" w16du:dateUtc="2025-01-03T08:50:00Z"/>
                <w:rFonts w:ascii="Times New Roman" w:eastAsiaTheme="minorEastAsia" w:hAnsi="Times New Roman" w:cs="Times New Roman"/>
                <w:rPrChange w:id="23187" w:author="瑋婷 徐" w:date="2025-01-06T15:36:00Z" w16du:dateUtc="2025-01-06T07:36:00Z">
                  <w:rPr>
                    <w:ins w:id="23188" w:author="瑋婷 徐" w:date="2025-01-03T16:50:00Z" w16du:dateUtc="2025-01-03T08:50:00Z"/>
                    <w:rFonts w:ascii="Times New Roman" w:eastAsia="Times New Roman" w:hAnsi="Times New Roman" w:cs="Times New Roman"/>
                    <w:sz w:val="20"/>
                    <w:szCs w:val="20"/>
                  </w:rPr>
                </w:rPrChange>
              </w:rPr>
              <w:pPrChange w:id="231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86B48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90" w:author="瑋婷 徐" w:date="2025-01-03T16:50:00Z" w16du:dateUtc="2025-01-03T08:50:00Z"/>
                <w:rFonts w:ascii="Times New Roman" w:eastAsiaTheme="minorEastAsia" w:hAnsi="Times New Roman" w:cs="Times New Roman"/>
                <w:rPrChange w:id="23191" w:author="瑋婷 徐" w:date="2025-01-06T15:36:00Z" w16du:dateUtc="2025-01-06T07:36:00Z">
                  <w:rPr>
                    <w:ins w:id="23192" w:author="瑋婷 徐" w:date="2025-01-03T16:50:00Z" w16du:dateUtc="2025-01-03T08:50:00Z"/>
                    <w:rFonts w:ascii="Times New Roman" w:eastAsia="Times New Roman" w:hAnsi="Times New Roman" w:cs="Times New Roman"/>
                    <w:sz w:val="20"/>
                    <w:szCs w:val="20"/>
                  </w:rPr>
                </w:rPrChange>
              </w:rPr>
              <w:pPrChange w:id="231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FC90CA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94" w:author="瑋婷 徐" w:date="2025-01-03T16:50:00Z" w16du:dateUtc="2025-01-03T08:50:00Z"/>
                <w:rFonts w:ascii="Times New Roman" w:eastAsiaTheme="minorEastAsia" w:hAnsi="Times New Roman" w:cs="Times New Roman"/>
                <w:rPrChange w:id="23195" w:author="瑋婷 徐" w:date="2025-01-06T15:36:00Z" w16du:dateUtc="2025-01-06T07:36:00Z">
                  <w:rPr>
                    <w:ins w:id="23196" w:author="瑋婷 徐" w:date="2025-01-03T16:50:00Z" w16du:dateUtc="2025-01-03T08:50:00Z"/>
                    <w:rFonts w:ascii="Times New Roman" w:eastAsia="Times New Roman" w:hAnsi="Times New Roman" w:cs="Times New Roman"/>
                    <w:sz w:val="20"/>
                    <w:szCs w:val="20"/>
                  </w:rPr>
                </w:rPrChange>
              </w:rPr>
              <w:pPrChange w:id="231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EF6C8D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98" w:author="瑋婷 徐" w:date="2025-01-03T16:50:00Z" w16du:dateUtc="2025-01-03T08:50:00Z"/>
                <w:rFonts w:ascii="Times New Roman" w:eastAsiaTheme="minorEastAsia" w:hAnsi="Times New Roman" w:cs="Times New Roman"/>
                <w:rPrChange w:id="23199" w:author="瑋婷 徐" w:date="2025-01-06T15:36:00Z" w16du:dateUtc="2025-01-06T07:36:00Z">
                  <w:rPr>
                    <w:ins w:id="23200" w:author="瑋婷 徐" w:date="2025-01-03T16:50:00Z" w16du:dateUtc="2025-01-03T08:50:00Z"/>
                    <w:rFonts w:ascii="Times New Roman" w:eastAsia="Times New Roman" w:hAnsi="Times New Roman" w:cs="Times New Roman"/>
                    <w:sz w:val="20"/>
                    <w:szCs w:val="20"/>
                  </w:rPr>
                </w:rPrChange>
              </w:rPr>
              <w:pPrChange w:id="232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C82E09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02" w:author="瑋婷 徐" w:date="2025-01-03T16:50:00Z" w16du:dateUtc="2025-01-03T08:50:00Z"/>
                <w:rFonts w:ascii="Times New Roman" w:eastAsiaTheme="minorEastAsia" w:hAnsi="Times New Roman" w:cs="Times New Roman"/>
                <w:rPrChange w:id="23203" w:author="瑋婷 徐" w:date="2025-01-06T15:36:00Z" w16du:dateUtc="2025-01-06T07:36:00Z">
                  <w:rPr>
                    <w:ins w:id="23204" w:author="瑋婷 徐" w:date="2025-01-03T16:50:00Z" w16du:dateUtc="2025-01-03T08:50:00Z"/>
                    <w:rFonts w:ascii="Times New Roman" w:eastAsia="Times New Roman" w:hAnsi="Times New Roman" w:cs="Times New Roman"/>
                    <w:sz w:val="20"/>
                    <w:szCs w:val="20"/>
                  </w:rPr>
                </w:rPrChange>
              </w:rPr>
              <w:pPrChange w:id="232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EE61C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06" w:author="瑋婷 徐" w:date="2025-01-03T16:50:00Z" w16du:dateUtc="2025-01-03T08:50:00Z"/>
                <w:rFonts w:ascii="Times New Roman" w:eastAsiaTheme="minorEastAsia" w:hAnsi="Times New Roman" w:cs="Times New Roman"/>
                <w:rPrChange w:id="23207" w:author="瑋婷 徐" w:date="2025-01-06T15:36:00Z" w16du:dateUtc="2025-01-06T07:36:00Z">
                  <w:rPr>
                    <w:ins w:id="23208" w:author="瑋婷 徐" w:date="2025-01-03T16:50:00Z" w16du:dateUtc="2025-01-03T08:50:00Z"/>
                    <w:rFonts w:ascii="Times New Roman" w:eastAsia="Times New Roman" w:hAnsi="Times New Roman" w:cs="Times New Roman"/>
                    <w:sz w:val="20"/>
                    <w:szCs w:val="20"/>
                  </w:rPr>
                </w:rPrChange>
              </w:rPr>
              <w:pPrChange w:id="232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29412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10" w:author="瑋婷 徐" w:date="2025-01-03T16:50:00Z" w16du:dateUtc="2025-01-03T08:50:00Z"/>
                <w:rFonts w:ascii="Times New Roman" w:eastAsiaTheme="minorEastAsia" w:hAnsi="Times New Roman" w:cs="Times New Roman"/>
                <w:rPrChange w:id="23211" w:author="瑋婷 徐" w:date="2025-01-06T15:36:00Z" w16du:dateUtc="2025-01-06T07:36:00Z">
                  <w:rPr>
                    <w:ins w:id="23212" w:author="瑋婷 徐" w:date="2025-01-03T16:50:00Z" w16du:dateUtc="2025-01-03T08:50:00Z"/>
                    <w:rFonts w:ascii="Times New Roman" w:eastAsia="Times New Roman" w:hAnsi="Times New Roman" w:cs="Times New Roman"/>
                    <w:sz w:val="20"/>
                    <w:szCs w:val="20"/>
                  </w:rPr>
                </w:rPrChange>
              </w:rPr>
              <w:pPrChange w:id="232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B4F0F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14" w:author="瑋婷 徐" w:date="2025-01-03T16:50:00Z" w16du:dateUtc="2025-01-03T08:50:00Z"/>
                <w:rFonts w:ascii="Times New Roman" w:eastAsiaTheme="minorEastAsia" w:hAnsi="Times New Roman" w:cs="Times New Roman"/>
                <w:rPrChange w:id="23215" w:author="瑋婷 徐" w:date="2025-01-06T15:36:00Z" w16du:dateUtc="2025-01-06T07:36:00Z">
                  <w:rPr>
                    <w:ins w:id="23216" w:author="瑋婷 徐" w:date="2025-01-03T16:50:00Z" w16du:dateUtc="2025-01-03T08:50:00Z"/>
                    <w:rFonts w:ascii="Times New Roman" w:eastAsia="Times New Roman" w:hAnsi="Times New Roman" w:cs="Times New Roman"/>
                    <w:sz w:val="20"/>
                    <w:szCs w:val="20"/>
                  </w:rPr>
                </w:rPrChange>
              </w:rPr>
              <w:pPrChange w:id="232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8D53B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18" w:author="瑋婷 徐" w:date="2025-01-03T16:50:00Z" w16du:dateUtc="2025-01-03T08:50:00Z"/>
                <w:rFonts w:ascii="Times New Roman" w:eastAsiaTheme="minorEastAsia" w:hAnsi="Times New Roman" w:cs="Times New Roman"/>
                <w:rPrChange w:id="23219" w:author="瑋婷 徐" w:date="2025-01-06T15:36:00Z" w16du:dateUtc="2025-01-06T07:36:00Z">
                  <w:rPr>
                    <w:ins w:id="23220" w:author="瑋婷 徐" w:date="2025-01-03T16:50:00Z" w16du:dateUtc="2025-01-03T08:50:00Z"/>
                    <w:rFonts w:ascii="Times New Roman" w:eastAsia="Times New Roman" w:hAnsi="Times New Roman" w:cs="Times New Roman"/>
                    <w:sz w:val="20"/>
                    <w:szCs w:val="20"/>
                  </w:rPr>
                </w:rPrChange>
              </w:rPr>
              <w:pPrChange w:id="232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8D0F2A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22" w:author="瑋婷 徐" w:date="2025-01-03T16:50:00Z" w16du:dateUtc="2025-01-03T08:50:00Z"/>
                <w:rFonts w:ascii="Times New Roman" w:eastAsiaTheme="minorEastAsia" w:hAnsi="Times New Roman" w:cs="Times New Roman"/>
                <w:rPrChange w:id="23223" w:author="瑋婷 徐" w:date="2025-01-06T15:36:00Z" w16du:dateUtc="2025-01-06T07:36:00Z">
                  <w:rPr>
                    <w:ins w:id="23224" w:author="瑋婷 徐" w:date="2025-01-03T16:50:00Z" w16du:dateUtc="2025-01-03T08:50:00Z"/>
                    <w:rFonts w:ascii="Times New Roman" w:eastAsia="Times New Roman" w:hAnsi="Times New Roman" w:cs="Times New Roman"/>
                    <w:sz w:val="20"/>
                    <w:szCs w:val="20"/>
                  </w:rPr>
                </w:rPrChange>
              </w:rPr>
              <w:pPrChange w:id="232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2FA282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26" w:author="瑋婷 徐" w:date="2025-01-03T16:50:00Z" w16du:dateUtc="2025-01-03T08:50:00Z"/>
                <w:rFonts w:ascii="Times New Roman" w:eastAsiaTheme="minorEastAsia" w:hAnsi="Times New Roman" w:cs="Times New Roman"/>
                <w:rPrChange w:id="23227" w:author="瑋婷 徐" w:date="2025-01-06T15:36:00Z" w16du:dateUtc="2025-01-06T07:36:00Z">
                  <w:rPr>
                    <w:ins w:id="23228" w:author="瑋婷 徐" w:date="2025-01-03T16:50:00Z" w16du:dateUtc="2025-01-03T08:50:00Z"/>
                    <w:rFonts w:ascii="Times New Roman" w:eastAsia="Times New Roman" w:hAnsi="Times New Roman" w:cs="Times New Roman"/>
                    <w:sz w:val="20"/>
                    <w:szCs w:val="20"/>
                  </w:rPr>
                </w:rPrChange>
              </w:rPr>
              <w:pPrChange w:id="232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1E3D8B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30" w:author="瑋婷 徐" w:date="2025-01-03T16:50:00Z" w16du:dateUtc="2025-01-03T08:50:00Z"/>
                <w:rFonts w:ascii="Times New Roman" w:eastAsiaTheme="minorEastAsia" w:hAnsi="Times New Roman" w:cs="Times New Roman"/>
                <w:rPrChange w:id="23231" w:author="瑋婷 徐" w:date="2025-01-06T15:36:00Z" w16du:dateUtc="2025-01-06T07:36:00Z">
                  <w:rPr>
                    <w:ins w:id="23232" w:author="瑋婷 徐" w:date="2025-01-03T16:50:00Z" w16du:dateUtc="2025-01-03T08:50:00Z"/>
                    <w:rFonts w:ascii="Times New Roman" w:eastAsia="Times New Roman" w:hAnsi="Times New Roman" w:cs="Times New Roman"/>
                    <w:sz w:val="20"/>
                    <w:szCs w:val="20"/>
                  </w:rPr>
                </w:rPrChange>
              </w:rPr>
              <w:pPrChange w:id="232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FD5E7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34" w:author="瑋婷 徐" w:date="2025-01-03T16:50:00Z" w16du:dateUtc="2025-01-03T08:50:00Z"/>
                <w:rFonts w:ascii="Times New Roman" w:eastAsiaTheme="minorEastAsia" w:hAnsi="Times New Roman" w:cs="Times New Roman"/>
                <w:rPrChange w:id="23235" w:author="瑋婷 徐" w:date="2025-01-06T15:36:00Z" w16du:dateUtc="2025-01-06T07:36:00Z">
                  <w:rPr>
                    <w:ins w:id="23236" w:author="瑋婷 徐" w:date="2025-01-03T16:50:00Z" w16du:dateUtc="2025-01-03T08:50:00Z"/>
                    <w:rFonts w:ascii="Times New Roman" w:eastAsia="Times New Roman" w:hAnsi="Times New Roman" w:cs="Times New Roman"/>
                    <w:sz w:val="20"/>
                    <w:szCs w:val="20"/>
                  </w:rPr>
                </w:rPrChange>
              </w:rPr>
              <w:pPrChange w:id="232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F1EA6D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38" w:author="瑋婷 徐" w:date="2025-01-03T16:50:00Z" w16du:dateUtc="2025-01-03T08:50:00Z"/>
                <w:rFonts w:ascii="Times New Roman" w:eastAsiaTheme="minorEastAsia" w:hAnsi="Times New Roman" w:cs="Times New Roman"/>
                <w:rPrChange w:id="23239" w:author="瑋婷 徐" w:date="2025-01-06T15:36:00Z" w16du:dateUtc="2025-01-06T07:36:00Z">
                  <w:rPr>
                    <w:ins w:id="23240" w:author="瑋婷 徐" w:date="2025-01-03T16:50:00Z" w16du:dateUtc="2025-01-03T08:50:00Z"/>
                    <w:rFonts w:ascii="Times New Roman" w:eastAsia="Times New Roman" w:hAnsi="Times New Roman" w:cs="Times New Roman"/>
                    <w:sz w:val="20"/>
                    <w:szCs w:val="20"/>
                  </w:rPr>
                </w:rPrChange>
              </w:rPr>
              <w:pPrChange w:id="232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F47B1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42" w:author="瑋婷 徐" w:date="2025-01-03T16:50:00Z" w16du:dateUtc="2025-01-03T08:50:00Z"/>
                <w:rFonts w:ascii="Times New Roman" w:eastAsiaTheme="minorEastAsia" w:hAnsi="Times New Roman" w:cs="Times New Roman"/>
                <w:rPrChange w:id="23243" w:author="瑋婷 徐" w:date="2025-01-06T15:36:00Z" w16du:dateUtc="2025-01-06T07:36:00Z">
                  <w:rPr>
                    <w:ins w:id="23244" w:author="瑋婷 徐" w:date="2025-01-03T16:50:00Z" w16du:dateUtc="2025-01-03T08:50:00Z"/>
                    <w:rFonts w:ascii="Times New Roman" w:eastAsia="Times New Roman" w:hAnsi="Times New Roman" w:cs="Times New Roman"/>
                    <w:sz w:val="20"/>
                    <w:szCs w:val="20"/>
                  </w:rPr>
                </w:rPrChange>
              </w:rPr>
              <w:pPrChange w:id="232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234FD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46" w:author="瑋婷 徐" w:date="2025-01-03T16:50:00Z" w16du:dateUtc="2025-01-03T08:50:00Z"/>
                <w:rFonts w:ascii="Times New Roman" w:eastAsiaTheme="minorEastAsia" w:hAnsi="Times New Roman" w:cs="Times New Roman"/>
                <w:rPrChange w:id="23247" w:author="瑋婷 徐" w:date="2025-01-06T15:36:00Z" w16du:dateUtc="2025-01-06T07:36:00Z">
                  <w:rPr>
                    <w:ins w:id="23248" w:author="瑋婷 徐" w:date="2025-01-03T16:50:00Z" w16du:dateUtc="2025-01-03T08:50:00Z"/>
                    <w:rFonts w:ascii="Times New Roman" w:eastAsia="Times New Roman" w:hAnsi="Times New Roman" w:cs="Times New Roman"/>
                    <w:sz w:val="20"/>
                    <w:szCs w:val="20"/>
                  </w:rPr>
                </w:rPrChange>
              </w:rPr>
              <w:pPrChange w:id="232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BBACB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50" w:author="瑋婷 徐" w:date="2025-01-03T16:50:00Z" w16du:dateUtc="2025-01-03T08:50:00Z"/>
                <w:rFonts w:ascii="Times New Roman" w:eastAsiaTheme="minorEastAsia" w:hAnsi="Times New Roman" w:cs="Times New Roman"/>
                <w:rPrChange w:id="23251" w:author="瑋婷 徐" w:date="2025-01-06T15:36:00Z" w16du:dateUtc="2025-01-06T07:36:00Z">
                  <w:rPr>
                    <w:ins w:id="23252" w:author="瑋婷 徐" w:date="2025-01-03T16:50:00Z" w16du:dateUtc="2025-01-03T08:50:00Z"/>
                    <w:rFonts w:ascii="Times New Roman" w:eastAsia="Times New Roman" w:hAnsi="Times New Roman" w:cs="Times New Roman"/>
                    <w:sz w:val="20"/>
                    <w:szCs w:val="20"/>
                  </w:rPr>
                </w:rPrChange>
              </w:rPr>
              <w:pPrChange w:id="232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DD199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54" w:author="瑋婷 徐" w:date="2025-01-03T16:50:00Z" w16du:dateUtc="2025-01-03T08:50:00Z"/>
                <w:rFonts w:ascii="Times New Roman" w:eastAsiaTheme="minorEastAsia" w:hAnsi="Times New Roman" w:cs="Times New Roman"/>
                <w:rPrChange w:id="23255" w:author="瑋婷 徐" w:date="2025-01-06T15:36:00Z" w16du:dateUtc="2025-01-06T07:36:00Z">
                  <w:rPr>
                    <w:ins w:id="23256" w:author="瑋婷 徐" w:date="2025-01-03T16:50:00Z" w16du:dateUtc="2025-01-03T08:50:00Z"/>
                    <w:rFonts w:ascii="Times New Roman" w:eastAsia="Times New Roman" w:hAnsi="Times New Roman" w:cs="Times New Roman"/>
                    <w:sz w:val="20"/>
                    <w:szCs w:val="20"/>
                  </w:rPr>
                </w:rPrChange>
              </w:rPr>
              <w:pPrChange w:id="232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2B38B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58" w:author="瑋婷 徐" w:date="2025-01-03T16:50:00Z" w16du:dateUtc="2025-01-03T08:50:00Z"/>
                <w:rFonts w:ascii="Times New Roman" w:eastAsiaTheme="minorEastAsia" w:hAnsi="Times New Roman" w:cs="Times New Roman"/>
                <w:color w:val="000000"/>
                <w:rPrChange w:id="23259" w:author="瑋婷 徐" w:date="2025-01-06T15:36:00Z" w16du:dateUtc="2025-01-06T07:36:00Z">
                  <w:rPr>
                    <w:ins w:id="23260" w:author="瑋婷 徐" w:date="2025-01-03T16:50:00Z" w16du:dateUtc="2025-01-03T08:50:00Z"/>
                    <w:rFonts w:ascii="Calibri" w:hAnsi="Calibri" w:cs="Calibri"/>
                    <w:color w:val="000000"/>
                    <w:sz w:val="22"/>
                    <w:szCs w:val="22"/>
                  </w:rPr>
                </w:rPrChange>
              </w:rPr>
              <w:pPrChange w:id="232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262" w:author="瑋婷 徐" w:date="2025-01-03T16:50:00Z" w16du:dateUtc="2025-01-03T08:50:00Z">
              <w:r w:rsidRPr="00C51B34">
                <w:rPr>
                  <w:rFonts w:ascii="Times New Roman" w:eastAsiaTheme="minorEastAsia" w:hAnsi="Times New Roman" w:cs="Times New Roman"/>
                  <w:color w:val="000000"/>
                  <w:rPrChange w:id="23263" w:author="瑋婷 徐" w:date="2025-01-06T15:36:00Z" w16du:dateUtc="2025-01-06T07:36:00Z">
                    <w:rPr>
                      <w:rFonts w:ascii="Calibri" w:hAnsi="Calibri" w:cs="Calibri"/>
                      <w:color w:val="000000"/>
                      <w:sz w:val="22"/>
                      <w:szCs w:val="22"/>
                    </w:rPr>
                  </w:rPrChange>
                </w:rPr>
                <w:t>*</w:t>
              </w:r>
            </w:ins>
          </w:p>
        </w:tc>
        <w:tc>
          <w:tcPr>
            <w:tcW w:w="164" w:type="pct"/>
            <w:noWrap/>
            <w:vAlign w:val="center"/>
            <w:hideMark/>
          </w:tcPr>
          <w:p w14:paraId="702B277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264" w:author="瑋婷 徐" w:date="2025-01-03T16:50:00Z" w16du:dateUtc="2025-01-03T08:50:00Z"/>
                <w:rFonts w:ascii="Times New Roman" w:eastAsiaTheme="minorEastAsia" w:hAnsi="Times New Roman" w:cs="Times New Roman"/>
                <w:color w:val="000000"/>
                <w:rPrChange w:id="23265" w:author="瑋婷 徐" w:date="2025-01-06T15:36:00Z" w16du:dateUtc="2025-01-06T07:36:00Z">
                  <w:rPr>
                    <w:ins w:id="23266" w:author="瑋婷 徐" w:date="2025-01-03T16:50:00Z" w16du:dateUtc="2025-01-03T08:50:00Z"/>
                    <w:rFonts w:ascii="Calibri" w:hAnsi="Calibri" w:cs="Calibri"/>
                    <w:color w:val="000000"/>
                    <w:sz w:val="22"/>
                    <w:szCs w:val="22"/>
                  </w:rPr>
                </w:rPrChange>
              </w:rPr>
              <w:pPrChange w:id="232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3AA0671E" w14:textId="77777777" w:rsidTr="003C19C7">
        <w:trPr>
          <w:cnfStyle w:val="000000100000" w:firstRow="0" w:lastRow="0" w:firstColumn="0" w:lastColumn="0" w:oddVBand="0" w:evenVBand="0" w:oddHBand="1" w:evenHBand="0" w:firstRowFirstColumn="0" w:firstRowLastColumn="0" w:lastRowFirstColumn="0" w:lastRowLastColumn="0"/>
          <w:trHeight w:val="300"/>
          <w:ins w:id="2326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4E85EAB" w14:textId="77777777" w:rsidR="003C19C7" w:rsidRPr="00C51B34" w:rsidRDefault="003C19C7">
            <w:pPr>
              <w:spacing w:line="360" w:lineRule="auto"/>
              <w:jc w:val="both"/>
              <w:rPr>
                <w:ins w:id="23269" w:author="瑋婷 徐" w:date="2025-01-03T16:50:00Z" w16du:dateUtc="2025-01-03T08:50:00Z"/>
                <w:rFonts w:ascii="Times New Roman" w:eastAsiaTheme="minorEastAsia" w:hAnsi="Times New Roman" w:cs="Times New Roman"/>
                <w:b w:val="0"/>
                <w:bCs w:val="0"/>
                <w:color w:val="000000"/>
                <w:rPrChange w:id="23270" w:author="瑋婷 徐" w:date="2025-01-06T15:36:00Z" w16du:dateUtc="2025-01-06T07:36:00Z">
                  <w:rPr>
                    <w:ins w:id="23271" w:author="瑋婷 徐" w:date="2025-01-03T16:50:00Z" w16du:dateUtc="2025-01-03T08:50:00Z"/>
                    <w:rFonts w:ascii="Calibri" w:hAnsi="Calibri" w:cs="Calibri"/>
                    <w:color w:val="000000"/>
                    <w:sz w:val="22"/>
                    <w:szCs w:val="22"/>
                  </w:rPr>
                </w:rPrChange>
              </w:rPr>
              <w:pPrChange w:id="23272" w:author="瑋婷 徐" w:date="2025-01-03T16:55:00Z" w16du:dateUtc="2025-01-03T08:55:00Z">
                <w:pPr/>
              </w:pPrChange>
            </w:pPr>
            <w:ins w:id="23273" w:author="瑋婷 徐" w:date="2025-01-03T16:50:00Z" w16du:dateUtc="2025-01-03T08:50:00Z">
              <w:r w:rsidRPr="00C51B34">
                <w:rPr>
                  <w:rFonts w:ascii="Times New Roman" w:eastAsiaTheme="minorEastAsia" w:hAnsi="Times New Roman" w:cs="Times New Roman" w:hint="eastAsia"/>
                  <w:b w:val="0"/>
                  <w:bCs w:val="0"/>
                  <w:color w:val="000000"/>
                  <w:rPrChange w:id="23274" w:author="瑋婷 徐" w:date="2025-01-06T15:36:00Z" w16du:dateUtc="2025-01-06T07:36:00Z">
                    <w:rPr>
                      <w:rFonts w:ascii="Calibri" w:hAnsi="Calibri" w:cs="Calibri" w:hint="eastAsia"/>
                      <w:color w:val="000000"/>
                      <w:sz w:val="22"/>
                      <w:szCs w:val="22"/>
                    </w:rPr>
                  </w:rPrChange>
                </w:rPr>
                <w:t>樹鵲</w:t>
              </w:r>
              <w:r w:rsidRPr="00C51B34">
                <w:rPr>
                  <w:rFonts w:ascii="Times New Roman" w:eastAsiaTheme="minorEastAsia" w:hAnsi="Times New Roman" w:cs="Times New Roman"/>
                  <w:b w:val="0"/>
                  <w:bCs w:val="0"/>
                  <w:color w:val="000000"/>
                  <w:rPrChange w:id="23275"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3276"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3277"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0184819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78" w:author="瑋婷 徐" w:date="2025-01-03T16:50:00Z" w16du:dateUtc="2025-01-03T08:50:00Z"/>
                <w:rFonts w:ascii="Times New Roman" w:eastAsiaTheme="minorEastAsia" w:hAnsi="Times New Roman" w:cs="Times New Roman"/>
                <w:i/>
                <w:iCs/>
                <w:color w:val="000000"/>
                <w:rPrChange w:id="23279" w:author="瑋婷 徐" w:date="2025-01-06T15:36:00Z" w16du:dateUtc="2025-01-06T07:36:00Z">
                  <w:rPr>
                    <w:ins w:id="23280" w:author="瑋婷 徐" w:date="2025-01-03T16:50:00Z" w16du:dateUtc="2025-01-03T08:50:00Z"/>
                    <w:rFonts w:ascii="Calibri" w:hAnsi="Calibri" w:cs="Calibri"/>
                    <w:i/>
                    <w:iCs/>
                    <w:color w:val="000000"/>
                    <w:sz w:val="22"/>
                    <w:szCs w:val="22"/>
                  </w:rPr>
                </w:rPrChange>
              </w:rPr>
              <w:pPrChange w:id="232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282" w:author="瑋婷 徐" w:date="2025-01-03T16:50:00Z" w16du:dateUtc="2025-01-03T08:50:00Z">
              <w:r w:rsidRPr="00C51B34">
                <w:rPr>
                  <w:rFonts w:ascii="Times New Roman" w:eastAsiaTheme="minorEastAsia" w:hAnsi="Times New Roman" w:cs="Times New Roman"/>
                  <w:i/>
                  <w:iCs/>
                  <w:color w:val="000000"/>
                  <w:rPrChange w:id="23283" w:author="瑋婷 徐" w:date="2025-01-06T15:36:00Z" w16du:dateUtc="2025-01-06T07:36:00Z">
                    <w:rPr>
                      <w:rFonts w:ascii="Calibri" w:hAnsi="Calibri" w:cs="Calibri"/>
                      <w:i/>
                      <w:iCs/>
                      <w:color w:val="000000"/>
                      <w:sz w:val="22"/>
                      <w:szCs w:val="22"/>
                    </w:rPr>
                  </w:rPrChange>
                </w:rPr>
                <w:t>Dendrocitta formosae</w:t>
              </w:r>
            </w:ins>
          </w:p>
        </w:tc>
        <w:tc>
          <w:tcPr>
            <w:tcW w:w="162" w:type="pct"/>
            <w:noWrap/>
            <w:vAlign w:val="center"/>
            <w:hideMark/>
          </w:tcPr>
          <w:p w14:paraId="536D466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84" w:author="瑋婷 徐" w:date="2025-01-03T16:50:00Z" w16du:dateUtc="2025-01-03T08:50:00Z"/>
                <w:rFonts w:ascii="Times New Roman" w:eastAsiaTheme="minorEastAsia" w:hAnsi="Times New Roman" w:cs="Times New Roman"/>
                <w:i/>
                <w:iCs/>
                <w:color w:val="000000"/>
                <w:rPrChange w:id="23285" w:author="瑋婷 徐" w:date="2025-01-06T15:36:00Z" w16du:dateUtc="2025-01-06T07:36:00Z">
                  <w:rPr>
                    <w:ins w:id="23286" w:author="瑋婷 徐" w:date="2025-01-03T16:50:00Z" w16du:dateUtc="2025-01-03T08:50:00Z"/>
                    <w:rFonts w:ascii="Calibri" w:hAnsi="Calibri" w:cs="Calibri"/>
                    <w:i/>
                    <w:iCs/>
                    <w:color w:val="000000"/>
                    <w:sz w:val="22"/>
                    <w:szCs w:val="22"/>
                  </w:rPr>
                </w:rPrChange>
              </w:rPr>
              <w:pPrChange w:id="232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333D4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88" w:author="瑋婷 徐" w:date="2025-01-03T16:50:00Z" w16du:dateUtc="2025-01-03T08:50:00Z"/>
                <w:rFonts w:ascii="Times New Roman" w:eastAsiaTheme="minorEastAsia" w:hAnsi="Times New Roman" w:cs="Times New Roman"/>
                <w:color w:val="000000"/>
                <w:rPrChange w:id="23289" w:author="瑋婷 徐" w:date="2025-01-06T15:36:00Z" w16du:dateUtc="2025-01-06T07:36:00Z">
                  <w:rPr>
                    <w:ins w:id="23290" w:author="瑋婷 徐" w:date="2025-01-03T16:50:00Z" w16du:dateUtc="2025-01-03T08:50:00Z"/>
                    <w:rFonts w:ascii="Calibri" w:hAnsi="Calibri" w:cs="Calibri"/>
                    <w:color w:val="000000"/>
                    <w:sz w:val="22"/>
                    <w:szCs w:val="22"/>
                  </w:rPr>
                </w:rPrChange>
              </w:rPr>
              <w:pPrChange w:id="232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292" w:author="瑋婷 徐" w:date="2025-01-03T16:50:00Z" w16du:dateUtc="2025-01-03T08:50:00Z">
              <w:r w:rsidRPr="00C51B34">
                <w:rPr>
                  <w:rFonts w:ascii="Times New Roman" w:eastAsiaTheme="minorEastAsia" w:hAnsi="Times New Roman" w:cs="Times New Roman"/>
                  <w:color w:val="000000"/>
                  <w:rPrChange w:id="2329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2C3B4C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94" w:author="瑋婷 徐" w:date="2025-01-03T16:50:00Z" w16du:dateUtc="2025-01-03T08:50:00Z"/>
                <w:rFonts w:ascii="Times New Roman" w:eastAsiaTheme="minorEastAsia" w:hAnsi="Times New Roman" w:cs="Times New Roman"/>
                <w:color w:val="000000"/>
                <w:rPrChange w:id="23295" w:author="瑋婷 徐" w:date="2025-01-06T15:36:00Z" w16du:dateUtc="2025-01-06T07:36:00Z">
                  <w:rPr>
                    <w:ins w:id="23296" w:author="瑋婷 徐" w:date="2025-01-03T16:50:00Z" w16du:dateUtc="2025-01-03T08:50:00Z"/>
                    <w:rFonts w:ascii="Calibri" w:hAnsi="Calibri" w:cs="Calibri"/>
                    <w:color w:val="000000"/>
                    <w:sz w:val="22"/>
                    <w:szCs w:val="22"/>
                  </w:rPr>
                </w:rPrChange>
              </w:rPr>
              <w:pPrChange w:id="232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F9F44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98" w:author="瑋婷 徐" w:date="2025-01-03T16:50:00Z" w16du:dateUtc="2025-01-03T08:50:00Z"/>
                <w:rFonts w:ascii="Times New Roman" w:eastAsiaTheme="minorEastAsia" w:hAnsi="Times New Roman" w:cs="Times New Roman"/>
                <w:rPrChange w:id="23299" w:author="瑋婷 徐" w:date="2025-01-06T15:36:00Z" w16du:dateUtc="2025-01-06T07:36:00Z">
                  <w:rPr>
                    <w:ins w:id="23300" w:author="瑋婷 徐" w:date="2025-01-03T16:50:00Z" w16du:dateUtc="2025-01-03T08:50:00Z"/>
                    <w:rFonts w:ascii="Times New Roman" w:eastAsia="Times New Roman" w:hAnsi="Times New Roman" w:cs="Times New Roman"/>
                    <w:sz w:val="20"/>
                    <w:szCs w:val="20"/>
                  </w:rPr>
                </w:rPrChange>
              </w:rPr>
              <w:pPrChange w:id="233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1E23E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02" w:author="瑋婷 徐" w:date="2025-01-03T16:50:00Z" w16du:dateUtc="2025-01-03T08:50:00Z"/>
                <w:rFonts w:ascii="Times New Roman" w:eastAsiaTheme="minorEastAsia" w:hAnsi="Times New Roman" w:cs="Times New Roman"/>
                <w:color w:val="000000"/>
                <w:rPrChange w:id="23303" w:author="瑋婷 徐" w:date="2025-01-06T15:36:00Z" w16du:dateUtc="2025-01-06T07:36:00Z">
                  <w:rPr>
                    <w:ins w:id="23304" w:author="瑋婷 徐" w:date="2025-01-03T16:50:00Z" w16du:dateUtc="2025-01-03T08:50:00Z"/>
                    <w:rFonts w:ascii="Calibri" w:hAnsi="Calibri" w:cs="Calibri"/>
                    <w:color w:val="000000"/>
                    <w:sz w:val="22"/>
                    <w:szCs w:val="22"/>
                  </w:rPr>
                </w:rPrChange>
              </w:rPr>
              <w:pPrChange w:id="233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06" w:author="瑋婷 徐" w:date="2025-01-03T16:50:00Z" w16du:dateUtc="2025-01-03T08:50:00Z">
              <w:r w:rsidRPr="00C51B34">
                <w:rPr>
                  <w:rFonts w:ascii="Times New Roman" w:eastAsiaTheme="minorEastAsia" w:hAnsi="Times New Roman" w:cs="Times New Roman"/>
                  <w:color w:val="000000"/>
                  <w:rPrChange w:id="2330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75477B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08" w:author="瑋婷 徐" w:date="2025-01-03T16:50:00Z" w16du:dateUtc="2025-01-03T08:50:00Z"/>
                <w:rFonts w:ascii="Times New Roman" w:eastAsiaTheme="minorEastAsia" w:hAnsi="Times New Roman" w:cs="Times New Roman"/>
                <w:color w:val="000000"/>
                <w:rPrChange w:id="23309" w:author="瑋婷 徐" w:date="2025-01-06T15:36:00Z" w16du:dateUtc="2025-01-06T07:36:00Z">
                  <w:rPr>
                    <w:ins w:id="23310" w:author="瑋婷 徐" w:date="2025-01-03T16:50:00Z" w16du:dateUtc="2025-01-03T08:50:00Z"/>
                    <w:rFonts w:ascii="Calibri" w:hAnsi="Calibri" w:cs="Calibri"/>
                    <w:color w:val="000000"/>
                    <w:sz w:val="22"/>
                    <w:szCs w:val="22"/>
                  </w:rPr>
                </w:rPrChange>
              </w:rPr>
              <w:pPrChange w:id="233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825C2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12" w:author="瑋婷 徐" w:date="2025-01-03T16:50:00Z" w16du:dateUtc="2025-01-03T08:50:00Z"/>
                <w:rFonts w:ascii="Times New Roman" w:eastAsiaTheme="minorEastAsia" w:hAnsi="Times New Roman" w:cs="Times New Roman"/>
                <w:rPrChange w:id="23313" w:author="瑋婷 徐" w:date="2025-01-06T15:36:00Z" w16du:dateUtc="2025-01-06T07:36:00Z">
                  <w:rPr>
                    <w:ins w:id="23314" w:author="瑋婷 徐" w:date="2025-01-03T16:50:00Z" w16du:dateUtc="2025-01-03T08:50:00Z"/>
                    <w:rFonts w:ascii="Times New Roman" w:eastAsia="Times New Roman" w:hAnsi="Times New Roman" w:cs="Times New Roman"/>
                    <w:sz w:val="20"/>
                    <w:szCs w:val="20"/>
                  </w:rPr>
                </w:rPrChange>
              </w:rPr>
              <w:pPrChange w:id="233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175EB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16" w:author="瑋婷 徐" w:date="2025-01-03T16:50:00Z" w16du:dateUtc="2025-01-03T08:50:00Z"/>
                <w:rFonts w:ascii="Times New Roman" w:eastAsiaTheme="minorEastAsia" w:hAnsi="Times New Roman" w:cs="Times New Roman"/>
                <w:rPrChange w:id="23317" w:author="瑋婷 徐" w:date="2025-01-06T15:36:00Z" w16du:dateUtc="2025-01-06T07:36:00Z">
                  <w:rPr>
                    <w:ins w:id="23318" w:author="瑋婷 徐" w:date="2025-01-03T16:50:00Z" w16du:dateUtc="2025-01-03T08:50:00Z"/>
                    <w:rFonts w:ascii="Times New Roman" w:eastAsia="Times New Roman" w:hAnsi="Times New Roman" w:cs="Times New Roman"/>
                    <w:sz w:val="20"/>
                    <w:szCs w:val="20"/>
                  </w:rPr>
                </w:rPrChange>
              </w:rPr>
              <w:pPrChange w:id="233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98DAF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20" w:author="瑋婷 徐" w:date="2025-01-03T16:50:00Z" w16du:dateUtc="2025-01-03T08:50:00Z"/>
                <w:rFonts w:ascii="Times New Roman" w:eastAsiaTheme="minorEastAsia" w:hAnsi="Times New Roman" w:cs="Times New Roman"/>
                <w:rPrChange w:id="23321" w:author="瑋婷 徐" w:date="2025-01-06T15:36:00Z" w16du:dateUtc="2025-01-06T07:36:00Z">
                  <w:rPr>
                    <w:ins w:id="23322" w:author="瑋婷 徐" w:date="2025-01-03T16:50:00Z" w16du:dateUtc="2025-01-03T08:50:00Z"/>
                    <w:rFonts w:ascii="Times New Roman" w:eastAsia="Times New Roman" w:hAnsi="Times New Roman" w:cs="Times New Roman"/>
                    <w:sz w:val="20"/>
                    <w:szCs w:val="20"/>
                  </w:rPr>
                </w:rPrChange>
              </w:rPr>
              <w:pPrChange w:id="233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14D25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24" w:author="瑋婷 徐" w:date="2025-01-03T16:50:00Z" w16du:dateUtc="2025-01-03T08:50:00Z"/>
                <w:rFonts w:ascii="Times New Roman" w:eastAsiaTheme="minorEastAsia" w:hAnsi="Times New Roman" w:cs="Times New Roman"/>
                <w:color w:val="000000"/>
                <w:rPrChange w:id="23325" w:author="瑋婷 徐" w:date="2025-01-06T15:36:00Z" w16du:dateUtc="2025-01-06T07:36:00Z">
                  <w:rPr>
                    <w:ins w:id="23326" w:author="瑋婷 徐" w:date="2025-01-03T16:50:00Z" w16du:dateUtc="2025-01-03T08:50:00Z"/>
                    <w:rFonts w:ascii="Calibri" w:hAnsi="Calibri" w:cs="Calibri"/>
                    <w:color w:val="000000"/>
                    <w:sz w:val="22"/>
                    <w:szCs w:val="22"/>
                  </w:rPr>
                </w:rPrChange>
              </w:rPr>
              <w:pPrChange w:id="233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28" w:author="瑋婷 徐" w:date="2025-01-03T16:50:00Z" w16du:dateUtc="2025-01-03T08:50:00Z">
              <w:r w:rsidRPr="00C51B34">
                <w:rPr>
                  <w:rFonts w:ascii="Times New Roman" w:eastAsiaTheme="minorEastAsia" w:hAnsi="Times New Roman" w:cs="Times New Roman"/>
                  <w:color w:val="000000"/>
                  <w:rPrChange w:id="2332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5D6AF5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30" w:author="瑋婷 徐" w:date="2025-01-03T16:50:00Z" w16du:dateUtc="2025-01-03T08:50:00Z"/>
                <w:rFonts w:ascii="Times New Roman" w:eastAsiaTheme="minorEastAsia" w:hAnsi="Times New Roman" w:cs="Times New Roman"/>
                <w:color w:val="000000"/>
                <w:rPrChange w:id="23331" w:author="瑋婷 徐" w:date="2025-01-06T15:36:00Z" w16du:dateUtc="2025-01-06T07:36:00Z">
                  <w:rPr>
                    <w:ins w:id="23332" w:author="瑋婷 徐" w:date="2025-01-03T16:50:00Z" w16du:dateUtc="2025-01-03T08:50:00Z"/>
                    <w:rFonts w:ascii="Calibri" w:hAnsi="Calibri" w:cs="Calibri"/>
                    <w:color w:val="000000"/>
                    <w:sz w:val="22"/>
                    <w:szCs w:val="22"/>
                  </w:rPr>
                </w:rPrChange>
              </w:rPr>
              <w:pPrChange w:id="233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8129FD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34" w:author="瑋婷 徐" w:date="2025-01-03T16:50:00Z" w16du:dateUtc="2025-01-03T08:50:00Z"/>
                <w:rFonts w:ascii="Times New Roman" w:eastAsiaTheme="minorEastAsia" w:hAnsi="Times New Roman" w:cs="Times New Roman"/>
                <w:color w:val="000000"/>
                <w:rPrChange w:id="23335" w:author="瑋婷 徐" w:date="2025-01-06T15:36:00Z" w16du:dateUtc="2025-01-06T07:36:00Z">
                  <w:rPr>
                    <w:ins w:id="23336" w:author="瑋婷 徐" w:date="2025-01-03T16:50:00Z" w16du:dateUtc="2025-01-03T08:50:00Z"/>
                    <w:rFonts w:ascii="Calibri" w:hAnsi="Calibri" w:cs="Calibri"/>
                    <w:color w:val="000000"/>
                    <w:sz w:val="22"/>
                    <w:szCs w:val="22"/>
                  </w:rPr>
                </w:rPrChange>
              </w:rPr>
              <w:pPrChange w:id="233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38" w:author="瑋婷 徐" w:date="2025-01-03T16:50:00Z" w16du:dateUtc="2025-01-03T08:50:00Z">
              <w:r w:rsidRPr="00C51B34">
                <w:rPr>
                  <w:rFonts w:ascii="Times New Roman" w:eastAsiaTheme="minorEastAsia" w:hAnsi="Times New Roman" w:cs="Times New Roman"/>
                  <w:color w:val="000000"/>
                  <w:rPrChange w:id="2333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D8AA3C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40" w:author="瑋婷 徐" w:date="2025-01-03T16:50:00Z" w16du:dateUtc="2025-01-03T08:50:00Z"/>
                <w:rFonts w:ascii="Times New Roman" w:eastAsiaTheme="minorEastAsia" w:hAnsi="Times New Roman" w:cs="Times New Roman"/>
                <w:color w:val="000000"/>
                <w:rPrChange w:id="23341" w:author="瑋婷 徐" w:date="2025-01-06T15:36:00Z" w16du:dateUtc="2025-01-06T07:36:00Z">
                  <w:rPr>
                    <w:ins w:id="23342" w:author="瑋婷 徐" w:date="2025-01-03T16:50:00Z" w16du:dateUtc="2025-01-03T08:50:00Z"/>
                    <w:rFonts w:ascii="Calibri" w:hAnsi="Calibri" w:cs="Calibri"/>
                    <w:color w:val="000000"/>
                    <w:sz w:val="22"/>
                    <w:szCs w:val="22"/>
                  </w:rPr>
                </w:rPrChange>
              </w:rPr>
              <w:pPrChange w:id="233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BA6E6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44" w:author="瑋婷 徐" w:date="2025-01-03T16:50:00Z" w16du:dateUtc="2025-01-03T08:50:00Z"/>
                <w:rFonts w:ascii="Times New Roman" w:eastAsiaTheme="minorEastAsia" w:hAnsi="Times New Roman" w:cs="Times New Roman"/>
                <w:color w:val="000000"/>
                <w:rPrChange w:id="23345" w:author="瑋婷 徐" w:date="2025-01-06T15:36:00Z" w16du:dateUtc="2025-01-06T07:36:00Z">
                  <w:rPr>
                    <w:ins w:id="23346" w:author="瑋婷 徐" w:date="2025-01-03T16:50:00Z" w16du:dateUtc="2025-01-03T08:50:00Z"/>
                    <w:rFonts w:ascii="Calibri" w:hAnsi="Calibri" w:cs="Calibri"/>
                    <w:color w:val="000000"/>
                    <w:sz w:val="22"/>
                    <w:szCs w:val="22"/>
                  </w:rPr>
                </w:rPrChange>
              </w:rPr>
              <w:pPrChange w:id="233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48" w:author="瑋婷 徐" w:date="2025-01-03T16:50:00Z" w16du:dateUtc="2025-01-03T08:50:00Z">
              <w:r w:rsidRPr="00C51B34">
                <w:rPr>
                  <w:rFonts w:ascii="Times New Roman" w:eastAsiaTheme="minorEastAsia" w:hAnsi="Times New Roman" w:cs="Times New Roman"/>
                  <w:color w:val="000000"/>
                  <w:rPrChange w:id="2334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D2B109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50" w:author="瑋婷 徐" w:date="2025-01-03T16:50:00Z" w16du:dateUtc="2025-01-03T08:50:00Z"/>
                <w:rFonts w:ascii="Times New Roman" w:eastAsiaTheme="minorEastAsia" w:hAnsi="Times New Roman" w:cs="Times New Roman"/>
                <w:color w:val="000000"/>
                <w:rPrChange w:id="23351" w:author="瑋婷 徐" w:date="2025-01-06T15:36:00Z" w16du:dateUtc="2025-01-06T07:36:00Z">
                  <w:rPr>
                    <w:ins w:id="23352" w:author="瑋婷 徐" w:date="2025-01-03T16:50:00Z" w16du:dateUtc="2025-01-03T08:50:00Z"/>
                    <w:rFonts w:ascii="Calibri" w:hAnsi="Calibri" w:cs="Calibri"/>
                    <w:color w:val="000000"/>
                    <w:sz w:val="22"/>
                    <w:szCs w:val="22"/>
                  </w:rPr>
                </w:rPrChange>
              </w:rPr>
              <w:pPrChange w:id="233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54" w:author="瑋婷 徐" w:date="2025-01-03T16:50:00Z" w16du:dateUtc="2025-01-03T08:50:00Z">
              <w:r w:rsidRPr="00C51B34">
                <w:rPr>
                  <w:rFonts w:ascii="Times New Roman" w:eastAsiaTheme="minorEastAsia" w:hAnsi="Times New Roman" w:cs="Times New Roman"/>
                  <w:color w:val="000000"/>
                  <w:rPrChange w:id="2335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828EF5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56" w:author="瑋婷 徐" w:date="2025-01-03T16:50:00Z" w16du:dateUtc="2025-01-03T08:50:00Z"/>
                <w:rFonts w:ascii="Times New Roman" w:eastAsiaTheme="minorEastAsia" w:hAnsi="Times New Roman" w:cs="Times New Roman"/>
                <w:color w:val="000000"/>
                <w:rPrChange w:id="23357" w:author="瑋婷 徐" w:date="2025-01-06T15:36:00Z" w16du:dateUtc="2025-01-06T07:36:00Z">
                  <w:rPr>
                    <w:ins w:id="23358" w:author="瑋婷 徐" w:date="2025-01-03T16:50:00Z" w16du:dateUtc="2025-01-03T08:50:00Z"/>
                    <w:rFonts w:ascii="Calibri" w:hAnsi="Calibri" w:cs="Calibri"/>
                    <w:color w:val="000000"/>
                    <w:sz w:val="22"/>
                    <w:szCs w:val="22"/>
                  </w:rPr>
                </w:rPrChange>
              </w:rPr>
              <w:pPrChange w:id="233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71A43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60" w:author="瑋婷 徐" w:date="2025-01-03T16:50:00Z" w16du:dateUtc="2025-01-03T08:50:00Z"/>
                <w:rFonts w:ascii="Times New Roman" w:eastAsiaTheme="minorEastAsia" w:hAnsi="Times New Roman" w:cs="Times New Roman"/>
                <w:rPrChange w:id="23361" w:author="瑋婷 徐" w:date="2025-01-06T15:36:00Z" w16du:dateUtc="2025-01-06T07:36:00Z">
                  <w:rPr>
                    <w:ins w:id="23362" w:author="瑋婷 徐" w:date="2025-01-03T16:50:00Z" w16du:dateUtc="2025-01-03T08:50:00Z"/>
                    <w:rFonts w:ascii="Times New Roman" w:eastAsia="Times New Roman" w:hAnsi="Times New Roman" w:cs="Times New Roman"/>
                    <w:sz w:val="20"/>
                    <w:szCs w:val="20"/>
                  </w:rPr>
                </w:rPrChange>
              </w:rPr>
              <w:pPrChange w:id="233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B55E6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64" w:author="瑋婷 徐" w:date="2025-01-03T16:50:00Z" w16du:dateUtc="2025-01-03T08:50:00Z"/>
                <w:rFonts w:ascii="Times New Roman" w:eastAsiaTheme="minorEastAsia" w:hAnsi="Times New Roman" w:cs="Times New Roman"/>
                <w:rPrChange w:id="23365" w:author="瑋婷 徐" w:date="2025-01-06T15:36:00Z" w16du:dateUtc="2025-01-06T07:36:00Z">
                  <w:rPr>
                    <w:ins w:id="23366" w:author="瑋婷 徐" w:date="2025-01-03T16:50:00Z" w16du:dateUtc="2025-01-03T08:50:00Z"/>
                    <w:rFonts w:ascii="Times New Roman" w:eastAsia="Times New Roman" w:hAnsi="Times New Roman" w:cs="Times New Roman"/>
                    <w:sz w:val="20"/>
                    <w:szCs w:val="20"/>
                  </w:rPr>
                </w:rPrChange>
              </w:rPr>
              <w:pPrChange w:id="233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F40EB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68" w:author="瑋婷 徐" w:date="2025-01-03T16:50:00Z" w16du:dateUtc="2025-01-03T08:50:00Z"/>
                <w:rFonts w:ascii="Times New Roman" w:eastAsiaTheme="minorEastAsia" w:hAnsi="Times New Roman" w:cs="Times New Roman"/>
                <w:color w:val="000000"/>
                <w:rPrChange w:id="23369" w:author="瑋婷 徐" w:date="2025-01-06T15:36:00Z" w16du:dateUtc="2025-01-06T07:36:00Z">
                  <w:rPr>
                    <w:ins w:id="23370" w:author="瑋婷 徐" w:date="2025-01-03T16:50:00Z" w16du:dateUtc="2025-01-03T08:50:00Z"/>
                    <w:rFonts w:ascii="Calibri" w:hAnsi="Calibri" w:cs="Calibri"/>
                    <w:color w:val="000000"/>
                    <w:sz w:val="22"/>
                    <w:szCs w:val="22"/>
                  </w:rPr>
                </w:rPrChange>
              </w:rPr>
              <w:pPrChange w:id="233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72" w:author="瑋婷 徐" w:date="2025-01-03T16:50:00Z" w16du:dateUtc="2025-01-03T08:50:00Z">
              <w:r w:rsidRPr="00C51B34">
                <w:rPr>
                  <w:rFonts w:ascii="Times New Roman" w:eastAsiaTheme="minorEastAsia" w:hAnsi="Times New Roman" w:cs="Times New Roman"/>
                  <w:color w:val="000000"/>
                  <w:rPrChange w:id="2337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0E4F57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74" w:author="瑋婷 徐" w:date="2025-01-03T16:50:00Z" w16du:dateUtc="2025-01-03T08:50:00Z"/>
                <w:rFonts w:ascii="Times New Roman" w:eastAsiaTheme="minorEastAsia" w:hAnsi="Times New Roman" w:cs="Times New Roman"/>
                <w:color w:val="000000"/>
                <w:rPrChange w:id="23375" w:author="瑋婷 徐" w:date="2025-01-06T15:36:00Z" w16du:dateUtc="2025-01-06T07:36:00Z">
                  <w:rPr>
                    <w:ins w:id="23376" w:author="瑋婷 徐" w:date="2025-01-03T16:50:00Z" w16du:dateUtc="2025-01-03T08:50:00Z"/>
                    <w:rFonts w:ascii="Calibri" w:hAnsi="Calibri" w:cs="Calibri"/>
                    <w:color w:val="000000"/>
                    <w:sz w:val="22"/>
                    <w:szCs w:val="22"/>
                  </w:rPr>
                </w:rPrChange>
              </w:rPr>
              <w:pPrChange w:id="233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78" w:author="瑋婷 徐" w:date="2025-01-03T16:50:00Z" w16du:dateUtc="2025-01-03T08:50:00Z">
              <w:r w:rsidRPr="00C51B34">
                <w:rPr>
                  <w:rFonts w:ascii="Times New Roman" w:eastAsiaTheme="minorEastAsia" w:hAnsi="Times New Roman" w:cs="Times New Roman"/>
                  <w:color w:val="000000"/>
                  <w:rPrChange w:id="23379" w:author="瑋婷 徐" w:date="2025-01-06T15:36:00Z" w16du:dateUtc="2025-01-06T07:36:00Z">
                    <w:rPr>
                      <w:rFonts w:ascii="Calibri" w:hAnsi="Calibri" w:cs="Calibri"/>
                      <w:color w:val="000000"/>
                      <w:sz w:val="22"/>
                      <w:szCs w:val="22"/>
                    </w:rPr>
                  </w:rPrChange>
                </w:rPr>
                <w:t>*</w:t>
              </w:r>
            </w:ins>
          </w:p>
        </w:tc>
        <w:tc>
          <w:tcPr>
            <w:tcW w:w="164" w:type="pct"/>
            <w:noWrap/>
            <w:vAlign w:val="center"/>
            <w:hideMark/>
          </w:tcPr>
          <w:p w14:paraId="7AA8D92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80" w:author="瑋婷 徐" w:date="2025-01-03T16:50:00Z" w16du:dateUtc="2025-01-03T08:50:00Z"/>
                <w:rFonts w:ascii="Times New Roman" w:eastAsiaTheme="minorEastAsia" w:hAnsi="Times New Roman" w:cs="Times New Roman"/>
                <w:color w:val="000000"/>
                <w:rPrChange w:id="23381" w:author="瑋婷 徐" w:date="2025-01-06T15:36:00Z" w16du:dateUtc="2025-01-06T07:36:00Z">
                  <w:rPr>
                    <w:ins w:id="23382" w:author="瑋婷 徐" w:date="2025-01-03T16:50:00Z" w16du:dateUtc="2025-01-03T08:50:00Z"/>
                    <w:rFonts w:ascii="Calibri" w:hAnsi="Calibri" w:cs="Calibri"/>
                    <w:color w:val="000000"/>
                    <w:sz w:val="22"/>
                    <w:szCs w:val="22"/>
                  </w:rPr>
                </w:rPrChange>
              </w:rPr>
              <w:pPrChange w:id="233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84" w:author="瑋婷 徐" w:date="2025-01-03T16:50:00Z" w16du:dateUtc="2025-01-03T08:50:00Z">
              <w:r w:rsidRPr="00C51B34">
                <w:rPr>
                  <w:rFonts w:ascii="Times New Roman" w:eastAsiaTheme="minorEastAsia" w:hAnsi="Times New Roman" w:cs="Times New Roman"/>
                  <w:color w:val="000000"/>
                  <w:rPrChange w:id="23385" w:author="瑋婷 徐" w:date="2025-01-06T15:36:00Z" w16du:dateUtc="2025-01-06T07:36:00Z">
                    <w:rPr>
                      <w:rFonts w:ascii="Calibri" w:hAnsi="Calibri" w:cs="Calibri"/>
                      <w:color w:val="000000"/>
                      <w:sz w:val="22"/>
                      <w:szCs w:val="22"/>
                    </w:rPr>
                  </w:rPrChange>
                </w:rPr>
                <w:t>*</w:t>
              </w:r>
            </w:ins>
          </w:p>
        </w:tc>
      </w:tr>
      <w:tr w:rsidR="003C19C7" w:rsidRPr="005F7518" w14:paraId="7A514B5A" w14:textId="77777777" w:rsidTr="003C19C7">
        <w:trPr>
          <w:trHeight w:val="300"/>
          <w:ins w:id="2338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6A0C6BC" w14:textId="77777777" w:rsidR="003C19C7" w:rsidRPr="00C51B34" w:rsidRDefault="003C19C7">
            <w:pPr>
              <w:spacing w:line="360" w:lineRule="auto"/>
              <w:jc w:val="both"/>
              <w:rPr>
                <w:ins w:id="23387" w:author="瑋婷 徐" w:date="2025-01-03T16:50:00Z" w16du:dateUtc="2025-01-03T08:50:00Z"/>
                <w:rFonts w:ascii="Times New Roman" w:eastAsiaTheme="minorEastAsia" w:hAnsi="Times New Roman" w:cs="Times New Roman"/>
                <w:b w:val="0"/>
                <w:bCs w:val="0"/>
                <w:color w:val="000000"/>
                <w:rPrChange w:id="23388" w:author="瑋婷 徐" w:date="2025-01-06T15:36:00Z" w16du:dateUtc="2025-01-06T07:36:00Z">
                  <w:rPr>
                    <w:ins w:id="23389" w:author="瑋婷 徐" w:date="2025-01-03T16:50:00Z" w16du:dateUtc="2025-01-03T08:50:00Z"/>
                    <w:rFonts w:ascii="Calibri" w:hAnsi="Calibri" w:cs="Calibri"/>
                    <w:color w:val="000000"/>
                    <w:sz w:val="22"/>
                    <w:szCs w:val="22"/>
                  </w:rPr>
                </w:rPrChange>
              </w:rPr>
              <w:pPrChange w:id="23390" w:author="瑋婷 徐" w:date="2025-01-03T16:55:00Z" w16du:dateUtc="2025-01-03T08:55:00Z">
                <w:pPr/>
              </w:pPrChange>
            </w:pPr>
            <w:ins w:id="23391" w:author="瑋婷 徐" w:date="2025-01-03T16:50:00Z" w16du:dateUtc="2025-01-03T08:50:00Z">
              <w:r w:rsidRPr="00C51B34">
                <w:rPr>
                  <w:rFonts w:ascii="Times New Roman" w:eastAsiaTheme="minorEastAsia" w:hAnsi="Times New Roman" w:cs="Times New Roman" w:hint="eastAsia"/>
                  <w:b w:val="0"/>
                  <w:bCs w:val="0"/>
                  <w:color w:val="000000"/>
                  <w:rPrChange w:id="23392" w:author="瑋婷 徐" w:date="2025-01-06T15:36:00Z" w16du:dateUtc="2025-01-06T07:36:00Z">
                    <w:rPr>
                      <w:rFonts w:ascii="Calibri" w:hAnsi="Calibri" w:cs="Calibri" w:hint="eastAsia"/>
                      <w:color w:val="000000"/>
                      <w:sz w:val="22"/>
                      <w:szCs w:val="22"/>
                    </w:rPr>
                  </w:rPrChange>
                </w:rPr>
                <w:t>喜鵲</w:t>
              </w:r>
              <w:r w:rsidRPr="00C51B34">
                <w:rPr>
                  <w:rFonts w:ascii="Times New Roman" w:eastAsiaTheme="minorEastAsia" w:hAnsi="Times New Roman" w:cs="Times New Roman"/>
                  <w:b w:val="0"/>
                  <w:bCs w:val="0"/>
                  <w:color w:val="000000"/>
                  <w:rPrChange w:id="23393"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50F4F62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94" w:author="瑋婷 徐" w:date="2025-01-03T16:50:00Z" w16du:dateUtc="2025-01-03T08:50:00Z"/>
                <w:rFonts w:ascii="Times New Roman" w:eastAsiaTheme="minorEastAsia" w:hAnsi="Times New Roman" w:cs="Times New Roman"/>
                <w:i/>
                <w:iCs/>
                <w:color w:val="000000"/>
                <w:rPrChange w:id="23395" w:author="瑋婷 徐" w:date="2025-01-06T15:36:00Z" w16du:dateUtc="2025-01-06T07:36:00Z">
                  <w:rPr>
                    <w:ins w:id="23396" w:author="瑋婷 徐" w:date="2025-01-03T16:50:00Z" w16du:dateUtc="2025-01-03T08:50:00Z"/>
                    <w:rFonts w:ascii="Calibri" w:hAnsi="Calibri" w:cs="Calibri"/>
                    <w:i/>
                    <w:iCs/>
                    <w:color w:val="000000"/>
                    <w:sz w:val="22"/>
                    <w:szCs w:val="22"/>
                  </w:rPr>
                </w:rPrChange>
              </w:rPr>
              <w:pPrChange w:id="233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398" w:author="瑋婷 徐" w:date="2025-01-03T16:50:00Z" w16du:dateUtc="2025-01-03T08:50:00Z">
              <w:r w:rsidRPr="00C51B34">
                <w:rPr>
                  <w:rFonts w:ascii="Times New Roman" w:eastAsiaTheme="minorEastAsia" w:hAnsi="Times New Roman" w:cs="Times New Roman"/>
                  <w:i/>
                  <w:iCs/>
                  <w:color w:val="000000"/>
                  <w:rPrChange w:id="23399" w:author="瑋婷 徐" w:date="2025-01-06T15:36:00Z" w16du:dateUtc="2025-01-06T07:36:00Z">
                    <w:rPr>
                      <w:rFonts w:ascii="Calibri" w:hAnsi="Calibri" w:cs="Calibri"/>
                      <w:i/>
                      <w:iCs/>
                      <w:color w:val="000000"/>
                      <w:sz w:val="22"/>
                      <w:szCs w:val="22"/>
                    </w:rPr>
                  </w:rPrChange>
                </w:rPr>
                <w:t>Pica serica</w:t>
              </w:r>
            </w:ins>
          </w:p>
        </w:tc>
        <w:tc>
          <w:tcPr>
            <w:tcW w:w="162" w:type="pct"/>
            <w:noWrap/>
            <w:vAlign w:val="center"/>
            <w:hideMark/>
          </w:tcPr>
          <w:p w14:paraId="609450E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00" w:author="瑋婷 徐" w:date="2025-01-03T16:50:00Z" w16du:dateUtc="2025-01-03T08:50:00Z"/>
                <w:rFonts w:ascii="Times New Roman" w:eastAsiaTheme="minorEastAsia" w:hAnsi="Times New Roman" w:cs="Times New Roman"/>
                <w:i/>
                <w:iCs/>
                <w:color w:val="000000"/>
                <w:rPrChange w:id="23401" w:author="瑋婷 徐" w:date="2025-01-06T15:36:00Z" w16du:dateUtc="2025-01-06T07:36:00Z">
                  <w:rPr>
                    <w:ins w:id="23402" w:author="瑋婷 徐" w:date="2025-01-03T16:50:00Z" w16du:dateUtc="2025-01-03T08:50:00Z"/>
                    <w:rFonts w:ascii="Calibri" w:hAnsi="Calibri" w:cs="Calibri"/>
                    <w:i/>
                    <w:iCs/>
                    <w:color w:val="000000"/>
                    <w:sz w:val="22"/>
                    <w:szCs w:val="22"/>
                  </w:rPr>
                </w:rPrChange>
              </w:rPr>
              <w:pPrChange w:id="234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F03E6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04" w:author="瑋婷 徐" w:date="2025-01-03T16:50:00Z" w16du:dateUtc="2025-01-03T08:50:00Z"/>
                <w:rFonts w:ascii="Times New Roman" w:eastAsiaTheme="minorEastAsia" w:hAnsi="Times New Roman" w:cs="Times New Roman"/>
                <w:rPrChange w:id="23405" w:author="瑋婷 徐" w:date="2025-01-06T15:36:00Z" w16du:dateUtc="2025-01-06T07:36:00Z">
                  <w:rPr>
                    <w:ins w:id="23406" w:author="瑋婷 徐" w:date="2025-01-03T16:50:00Z" w16du:dateUtc="2025-01-03T08:50:00Z"/>
                    <w:rFonts w:ascii="Times New Roman" w:eastAsia="Times New Roman" w:hAnsi="Times New Roman" w:cs="Times New Roman"/>
                    <w:sz w:val="20"/>
                    <w:szCs w:val="20"/>
                  </w:rPr>
                </w:rPrChange>
              </w:rPr>
              <w:pPrChange w:id="234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96CDC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08" w:author="瑋婷 徐" w:date="2025-01-03T16:50:00Z" w16du:dateUtc="2025-01-03T08:50:00Z"/>
                <w:rFonts w:ascii="Times New Roman" w:eastAsiaTheme="minorEastAsia" w:hAnsi="Times New Roman" w:cs="Times New Roman"/>
                <w:rPrChange w:id="23409" w:author="瑋婷 徐" w:date="2025-01-06T15:36:00Z" w16du:dateUtc="2025-01-06T07:36:00Z">
                  <w:rPr>
                    <w:ins w:id="23410" w:author="瑋婷 徐" w:date="2025-01-03T16:50:00Z" w16du:dateUtc="2025-01-03T08:50:00Z"/>
                    <w:rFonts w:ascii="Times New Roman" w:eastAsia="Times New Roman" w:hAnsi="Times New Roman" w:cs="Times New Roman"/>
                    <w:sz w:val="20"/>
                    <w:szCs w:val="20"/>
                  </w:rPr>
                </w:rPrChange>
              </w:rPr>
              <w:pPrChange w:id="234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606B3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12" w:author="瑋婷 徐" w:date="2025-01-03T16:50:00Z" w16du:dateUtc="2025-01-03T08:50:00Z"/>
                <w:rFonts w:ascii="Times New Roman" w:eastAsiaTheme="minorEastAsia" w:hAnsi="Times New Roman" w:cs="Times New Roman"/>
                <w:rPrChange w:id="23413" w:author="瑋婷 徐" w:date="2025-01-06T15:36:00Z" w16du:dateUtc="2025-01-06T07:36:00Z">
                  <w:rPr>
                    <w:ins w:id="23414" w:author="瑋婷 徐" w:date="2025-01-03T16:50:00Z" w16du:dateUtc="2025-01-03T08:50:00Z"/>
                    <w:rFonts w:ascii="Times New Roman" w:eastAsia="Times New Roman" w:hAnsi="Times New Roman" w:cs="Times New Roman"/>
                    <w:sz w:val="20"/>
                    <w:szCs w:val="20"/>
                  </w:rPr>
                </w:rPrChange>
              </w:rPr>
              <w:pPrChange w:id="234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8FEBC0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16" w:author="瑋婷 徐" w:date="2025-01-03T16:50:00Z" w16du:dateUtc="2025-01-03T08:50:00Z"/>
                <w:rFonts w:ascii="Times New Roman" w:eastAsiaTheme="minorEastAsia" w:hAnsi="Times New Roman" w:cs="Times New Roman"/>
                <w:rPrChange w:id="23417" w:author="瑋婷 徐" w:date="2025-01-06T15:36:00Z" w16du:dateUtc="2025-01-06T07:36:00Z">
                  <w:rPr>
                    <w:ins w:id="23418" w:author="瑋婷 徐" w:date="2025-01-03T16:50:00Z" w16du:dateUtc="2025-01-03T08:50:00Z"/>
                    <w:rFonts w:ascii="Times New Roman" w:eastAsia="Times New Roman" w:hAnsi="Times New Roman" w:cs="Times New Roman"/>
                    <w:sz w:val="20"/>
                    <w:szCs w:val="20"/>
                  </w:rPr>
                </w:rPrChange>
              </w:rPr>
              <w:pPrChange w:id="234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80539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20" w:author="瑋婷 徐" w:date="2025-01-03T16:50:00Z" w16du:dateUtc="2025-01-03T08:50:00Z"/>
                <w:rFonts w:ascii="Times New Roman" w:eastAsiaTheme="minorEastAsia" w:hAnsi="Times New Roman" w:cs="Times New Roman"/>
                <w:rPrChange w:id="23421" w:author="瑋婷 徐" w:date="2025-01-06T15:36:00Z" w16du:dateUtc="2025-01-06T07:36:00Z">
                  <w:rPr>
                    <w:ins w:id="23422" w:author="瑋婷 徐" w:date="2025-01-03T16:50:00Z" w16du:dateUtc="2025-01-03T08:50:00Z"/>
                    <w:rFonts w:ascii="Times New Roman" w:eastAsia="Times New Roman" w:hAnsi="Times New Roman" w:cs="Times New Roman"/>
                    <w:sz w:val="20"/>
                    <w:szCs w:val="20"/>
                  </w:rPr>
                </w:rPrChange>
              </w:rPr>
              <w:pPrChange w:id="234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1311F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24" w:author="瑋婷 徐" w:date="2025-01-03T16:50:00Z" w16du:dateUtc="2025-01-03T08:50:00Z"/>
                <w:rFonts w:ascii="Times New Roman" w:eastAsiaTheme="minorEastAsia" w:hAnsi="Times New Roman" w:cs="Times New Roman"/>
                <w:rPrChange w:id="23425" w:author="瑋婷 徐" w:date="2025-01-06T15:36:00Z" w16du:dateUtc="2025-01-06T07:36:00Z">
                  <w:rPr>
                    <w:ins w:id="23426" w:author="瑋婷 徐" w:date="2025-01-03T16:50:00Z" w16du:dateUtc="2025-01-03T08:50:00Z"/>
                    <w:rFonts w:ascii="Times New Roman" w:eastAsia="Times New Roman" w:hAnsi="Times New Roman" w:cs="Times New Roman"/>
                    <w:sz w:val="20"/>
                    <w:szCs w:val="20"/>
                  </w:rPr>
                </w:rPrChange>
              </w:rPr>
              <w:pPrChange w:id="234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BA5B36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28" w:author="瑋婷 徐" w:date="2025-01-03T16:50:00Z" w16du:dateUtc="2025-01-03T08:50:00Z"/>
                <w:rFonts w:ascii="Times New Roman" w:eastAsiaTheme="minorEastAsia" w:hAnsi="Times New Roman" w:cs="Times New Roman"/>
                <w:rPrChange w:id="23429" w:author="瑋婷 徐" w:date="2025-01-06T15:36:00Z" w16du:dateUtc="2025-01-06T07:36:00Z">
                  <w:rPr>
                    <w:ins w:id="23430" w:author="瑋婷 徐" w:date="2025-01-03T16:50:00Z" w16du:dateUtc="2025-01-03T08:50:00Z"/>
                    <w:rFonts w:ascii="Times New Roman" w:eastAsia="Times New Roman" w:hAnsi="Times New Roman" w:cs="Times New Roman"/>
                    <w:sz w:val="20"/>
                    <w:szCs w:val="20"/>
                  </w:rPr>
                </w:rPrChange>
              </w:rPr>
              <w:pPrChange w:id="234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EDF915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32" w:author="瑋婷 徐" w:date="2025-01-03T16:50:00Z" w16du:dateUtc="2025-01-03T08:50:00Z"/>
                <w:rFonts w:ascii="Times New Roman" w:eastAsiaTheme="minorEastAsia" w:hAnsi="Times New Roman" w:cs="Times New Roman"/>
                <w:rPrChange w:id="23433" w:author="瑋婷 徐" w:date="2025-01-06T15:36:00Z" w16du:dateUtc="2025-01-06T07:36:00Z">
                  <w:rPr>
                    <w:ins w:id="23434" w:author="瑋婷 徐" w:date="2025-01-03T16:50:00Z" w16du:dateUtc="2025-01-03T08:50:00Z"/>
                    <w:rFonts w:ascii="Times New Roman" w:eastAsia="Times New Roman" w:hAnsi="Times New Roman" w:cs="Times New Roman"/>
                    <w:sz w:val="20"/>
                    <w:szCs w:val="20"/>
                  </w:rPr>
                </w:rPrChange>
              </w:rPr>
              <w:pPrChange w:id="234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D78F2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36" w:author="瑋婷 徐" w:date="2025-01-03T16:50:00Z" w16du:dateUtc="2025-01-03T08:50:00Z"/>
                <w:rFonts w:ascii="Times New Roman" w:eastAsiaTheme="minorEastAsia" w:hAnsi="Times New Roman" w:cs="Times New Roman"/>
                <w:rPrChange w:id="23437" w:author="瑋婷 徐" w:date="2025-01-06T15:36:00Z" w16du:dateUtc="2025-01-06T07:36:00Z">
                  <w:rPr>
                    <w:ins w:id="23438" w:author="瑋婷 徐" w:date="2025-01-03T16:50:00Z" w16du:dateUtc="2025-01-03T08:50:00Z"/>
                    <w:rFonts w:ascii="Times New Roman" w:eastAsia="Times New Roman" w:hAnsi="Times New Roman" w:cs="Times New Roman"/>
                    <w:sz w:val="20"/>
                    <w:szCs w:val="20"/>
                  </w:rPr>
                </w:rPrChange>
              </w:rPr>
              <w:pPrChange w:id="234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9C594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40" w:author="瑋婷 徐" w:date="2025-01-03T16:50:00Z" w16du:dateUtc="2025-01-03T08:50:00Z"/>
                <w:rFonts w:ascii="Times New Roman" w:eastAsiaTheme="minorEastAsia" w:hAnsi="Times New Roman" w:cs="Times New Roman"/>
                <w:rPrChange w:id="23441" w:author="瑋婷 徐" w:date="2025-01-06T15:36:00Z" w16du:dateUtc="2025-01-06T07:36:00Z">
                  <w:rPr>
                    <w:ins w:id="23442" w:author="瑋婷 徐" w:date="2025-01-03T16:50:00Z" w16du:dateUtc="2025-01-03T08:50:00Z"/>
                    <w:rFonts w:ascii="Times New Roman" w:eastAsia="Times New Roman" w:hAnsi="Times New Roman" w:cs="Times New Roman"/>
                    <w:sz w:val="20"/>
                    <w:szCs w:val="20"/>
                  </w:rPr>
                </w:rPrChange>
              </w:rPr>
              <w:pPrChange w:id="234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A1A183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44" w:author="瑋婷 徐" w:date="2025-01-03T16:50:00Z" w16du:dateUtc="2025-01-03T08:50:00Z"/>
                <w:rFonts w:ascii="Times New Roman" w:eastAsiaTheme="minorEastAsia" w:hAnsi="Times New Roman" w:cs="Times New Roman"/>
                <w:rPrChange w:id="23445" w:author="瑋婷 徐" w:date="2025-01-06T15:36:00Z" w16du:dateUtc="2025-01-06T07:36:00Z">
                  <w:rPr>
                    <w:ins w:id="23446" w:author="瑋婷 徐" w:date="2025-01-03T16:50:00Z" w16du:dateUtc="2025-01-03T08:50:00Z"/>
                    <w:rFonts w:ascii="Times New Roman" w:eastAsia="Times New Roman" w:hAnsi="Times New Roman" w:cs="Times New Roman"/>
                    <w:sz w:val="20"/>
                    <w:szCs w:val="20"/>
                  </w:rPr>
                </w:rPrChange>
              </w:rPr>
              <w:pPrChange w:id="234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620CA6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48" w:author="瑋婷 徐" w:date="2025-01-03T16:50:00Z" w16du:dateUtc="2025-01-03T08:50:00Z"/>
                <w:rFonts w:ascii="Times New Roman" w:eastAsiaTheme="minorEastAsia" w:hAnsi="Times New Roman" w:cs="Times New Roman"/>
                <w:rPrChange w:id="23449" w:author="瑋婷 徐" w:date="2025-01-06T15:36:00Z" w16du:dateUtc="2025-01-06T07:36:00Z">
                  <w:rPr>
                    <w:ins w:id="23450" w:author="瑋婷 徐" w:date="2025-01-03T16:50:00Z" w16du:dateUtc="2025-01-03T08:50:00Z"/>
                    <w:rFonts w:ascii="Times New Roman" w:eastAsia="Times New Roman" w:hAnsi="Times New Roman" w:cs="Times New Roman"/>
                    <w:sz w:val="20"/>
                    <w:szCs w:val="20"/>
                  </w:rPr>
                </w:rPrChange>
              </w:rPr>
              <w:pPrChange w:id="234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300CC7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52" w:author="瑋婷 徐" w:date="2025-01-03T16:50:00Z" w16du:dateUtc="2025-01-03T08:50:00Z"/>
                <w:rFonts w:ascii="Times New Roman" w:eastAsiaTheme="minorEastAsia" w:hAnsi="Times New Roman" w:cs="Times New Roman"/>
                <w:rPrChange w:id="23453" w:author="瑋婷 徐" w:date="2025-01-06T15:36:00Z" w16du:dateUtc="2025-01-06T07:36:00Z">
                  <w:rPr>
                    <w:ins w:id="23454" w:author="瑋婷 徐" w:date="2025-01-03T16:50:00Z" w16du:dateUtc="2025-01-03T08:50:00Z"/>
                    <w:rFonts w:ascii="Times New Roman" w:eastAsia="Times New Roman" w:hAnsi="Times New Roman" w:cs="Times New Roman"/>
                    <w:sz w:val="20"/>
                    <w:szCs w:val="20"/>
                  </w:rPr>
                </w:rPrChange>
              </w:rPr>
              <w:pPrChange w:id="234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B1F52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56" w:author="瑋婷 徐" w:date="2025-01-03T16:50:00Z" w16du:dateUtc="2025-01-03T08:50:00Z"/>
                <w:rFonts w:ascii="Times New Roman" w:eastAsiaTheme="minorEastAsia" w:hAnsi="Times New Roman" w:cs="Times New Roman"/>
                <w:rPrChange w:id="23457" w:author="瑋婷 徐" w:date="2025-01-06T15:36:00Z" w16du:dateUtc="2025-01-06T07:36:00Z">
                  <w:rPr>
                    <w:ins w:id="23458" w:author="瑋婷 徐" w:date="2025-01-03T16:50:00Z" w16du:dateUtc="2025-01-03T08:50:00Z"/>
                    <w:rFonts w:ascii="Times New Roman" w:eastAsia="Times New Roman" w:hAnsi="Times New Roman" w:cs="Times New Roman"/>
                    <w:sz w:val="20"/>
                    <w:szCs w:val="20"/>
                  </w:rPr>
                </w:rPrChange>
              </w:rPr>
              <w:pPrChange w:id="234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61600C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60" w:author="瑋婷 徐" w:date="2025-01-03T16:50:00Z" w16du:dateUtc="2025-01-03T08:50:00Z"/>
                <w:rFonts w:ascii="Times New Roman" w:eastAsiaTheme="minorEastAsia" w:hAnsi="Times New Roman" w:cs="Times New Roman"/>
                <w:rPrChange w:id="23461" w:author="瑋婷 徐" w:date="2025-01-06T15:36:00Z" w16du:dateUtc="2025-01-06T07:36:00Z">
                  <w:rPr>
                    <w:ins w:id="23462" w:author="瑋婷 徐" w:date="2025-01-03T16:50:00Z" w16du:dateUtc="2025-01-03T08:50:00Z"/>
                    <w:rFonts w:ascii="Times New Roman" w:eastAsia="Times New Roman" w:hAnsi="Times New Roman" w:cs="Times New Roman"/>
                    <w:sz w:val="20"/>
                    <w:szCs w:val="20"/>
                  </w:rPr>
                </w:rPrChange>
              </w:rPr>
              <w:pPrChange w:id="234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27B91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64" w:author="瑋婷 徐" w:date="2025-01-03T16:50:00Z" w16du:dateUtc="2025-01-03T08:50:00Z"/>
                <w:rFonts w:ascii="Times New Roman" w:eastAsiaTheme="minorEastAsia" w:hAnsi="Times New Roman" w:cs="Times New Roman"/>
                <w:rPrChange w:id="23465" w:author="瑋婷 徐" w:date="2025-01-06T15:36:00Z" w16du:dateUtc="2025-01-06T07:36:00Z">
                  <w:rPr>
                    <w:ins w:id="23466" w:author="瑋婷 徐" w:date="2025-01-03T16:50:00Z" w16du:dateUtc="2025-01-03T08:50:00Z"/>
                    <w:rFonts w:ascii="Times New Roman" w:eastAsia="Times New Roman" w:hAnsi="Times New Roman" w:cs="Times New Roman"/>
                    <w:sz w:val="20"/>
                    <w:szCs w:val="20"/>
                  </w:rPr>
                </w:rPrChange>
              </w:rPr>
              <w:pPrChange w:id="234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FF389A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68" w:author="瑋婷 徐" w:date="2025-01-03T16:50:00Z" w16du:dateUtc="2025-01-03T08:50:00Z"/>
                <w:rFonts w:ascii="Times New Roman" w:eastAsiaTheme="minorEastAsia" w:hAnsi="Times New Roman" w:cs="Times New Roman"/>
                <w:rPrChange w:id="23469" w:author="瑋婷 徐" w:date="2025-01-06T15:36:00Z" w16du:dateUtc="2025-01-06T07:36:00Z">
                  <w:rPr>
                    <w:ins w:id="23470" w:author="瑋婷 徐" w:date="2025-01-03T16:50:00Z" w16du:dateUtc="2025-01-03T08:50:00Z"/>
                    <w:rFonts w:ascii="Times New Roman" w:eastAsia="Times New Roman" w:hAnsi="Times New Roman" w:cs="Times New Roman"/>
                    <w:sz w:val="20"/>
                    <w:szCs w:val="20"/>
                  </w:rPr>
                </w:rPrChange>
              </w:rPr>
              <w:pPrChange w:id="234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CF3D82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72" w:author="瑋婷 徐" w:date="2025-01-03T16:50:00Z" w16du:dateUtc="2025-01-03T08:50:00Z"/>
                <w:rFonts w:ascii="Times New Roman" w:eastAsiaTheme="minorEastAsia" w:hAnsi="Times New Roman" w:cs="Times New Roman"/>
                <w:rPrChange w:id="23473" w:author="瑋婷 徐" w:date="2025-01-06T15:36:00Z" w16du:dateUtc="2025-01-06T07:36:00Z">
                  <w:rPr>
                    <w:ins w:id="23474" w:author="瑋婷 徐" w:date="2025-01-03T16:50:00Z" w16du:dateUtc="2025-01-03T08:50:00Z"/>
                    <w:rFonts w:ascii="Times New Roman" w:eastAsia="Times New Roman" w:hAnsi="Times New Roman" w:cs="Times New Roman"/>
                    <w:sz w:val="20"/>
                    <w:szCs w:val="20"/>
                  </w:rPr>
                </w:rPrChange>
              </w:rPr>
              <w:pPrChange w:id="234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1B7406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76" w:author="瑋婷 徐" w:date="2025-01-03T16:50:00Z" w16du:dateUtc="2025-01-03T08:50:00Z"/>
                <w:rFonts w:ascii="Times New Roman" w:eastAsiaTheme="minorEastAsia" w:hAnsi="Times New Roman" w:cs="Times New Roman"/>
                <w:rPrChange w:id="23477" w:author="瑋婷 徐" w:date="2025-01-06T15:36:00Z" w16du:dateUtc="2025-01-06T07:36:00Z">
                  <w:rPr>
                    <w:ins w:id="23478" w:author="瑋婷 徐" w:date="2025-01-03T16:50:00Z" w16du:dateUtc="2025-01-03T08:50:00Z"/>
                    <w:rFonts w:ascii="Times New Roman" w:eastAsia="Times New Roman" w:hAnsi="Times New Roman" w:cs="Times New Roman"/>
                    <w:sz w:val="20"/>
                    <w:szCs w:val="20"/>
                  </w:rPr>
                </w:rPrChange>
              </w:rPr>
              <w:pPrChange w:id="234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3E2DB3A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80" w:author="瑋婷 徐" w:date="2025-01-03T16:50:00Z" w16du:dateUtc="2025-01-03T08:50:00Z"/>
                <w:rFonts w:ascii="Times New Roman" w:eastAsiaTheme="minorEastAsia" w:hAnsi="Times New Roman" w:cs="Times New Roman"/>
                <w:rPrChange w:id="23481" w:author="瑋婷 徐" w:date="2025-01-06T15:36:00Z" w16du:dateUtc="2025-01-06T07:36:00Z">
                  <w:rPr>
                    <w:ins w:id="23482" w:author="瑋婷 徐" w:date="2025-01-03T16:50:00Z" w16du:dateUtc="2025-01-03T08:50:00Z"/>
                    <w:rFonts w:ascii="Times New Roman" w:eastAsia="Times New Roman" w:hAnsi="Times New Roman" w:cs="Times New Roman"/>
                    <w:sz w:val="20"/>
                    <w:szCs w:val="20"/>
                  </w:rPr>
                </w:rPrChange>
              </w:rPr>
              <w:pPrChange w:id="234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3885F230" w14:textId="77777777" w:rsidTr="003C19C7">
        <w:trPr>
          <w:cnfStyle w:val="000000100000" w:firstRow="0" w:lastRow="0" w:firstColumn="0" w:lastColumn="0" w:oddVBand="0" w:evenVBand="0" w:oddHBand="1" w:evenHBand="0" w:firstRowFirstColumn="0" w:firstRowLastColumn="0" w:lastRowFirstColumn="0" w:lastRowLastColumn="0"/>
          <w:trHeight w:val="600"/>
          <w:ins w:id="2348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BC4C56B" w14:textId="77777777" w:rsidR="003C19C7" w:rsidRPr="00C51B34" w:rsidRDefault="003C19C7">
            <w:pPr>
              <w:spacing w:line="360" w:lineRule="auto"/>
              <w:jc w:val="both"/>
              <w:rPr>
                <w:ins w:id="23485" w:author="瑋婷 徐" w:date="2025-01-03T16:50:00Z" w16du:dateUtc="2025-01-03T08:50:00Z"/>
                <w:rFonts w:ascii="Times New Roman" w:eastAsiaTheme="minorEastAsia" w:hAnsi="Times New Roman" w:cs="Times New Roman"/>
                <w:b w:val="0"/>
                <w:bCs w:val="0"/>
                <w:color w:val="000000"/>
                <w:rPrChange w:id="23486" w:author="瑋婷 徐" w:date="2025-01-06T15:36:00Z" w16du:dateUtc="2025-01-06T07:36:00Z">
                  <w:rPr>
                    <w:ins w:id="23487" w:author="瑋婷 徐" w:date="2025-01-03T16:50:00Z" w16du:dateUtc="2025-01-03T08:50:00Z"/>
                    <w:rFonts w:ascii="Calibri" w:hAnsi="Calibri" w:cs="Calibri"/>
                    <w:color w:val="000000"/>
                    <w:sz w:val="22"/>
                    <w:szCs w:val="22"/>
                  </w:rPr>
                </w:rPrChange>
              </w:rPr>
              <w:pPrChange w:id="23488" w:author="瑋婷 徐" w:date="2025-01-03T16:55:00Z" w16du:dateUtc="2025-01-03T08:55:00Z">
                <w:pPr/>
              </w:pPrChange>
            </w:pPr>
            <w:ins w:id="23489" w:author="瑋婷 徐" w:date="2025-01-03T16:50:00Z" w16du:dateUtc="2025-01-03T08:50:00Z">
              <w:r w:rsidRPr="00C51B34">
                <w:rPr>
                  <w:rFonts w:ascii="Times New Roman" w:eastAsiaTheme="minorEastAsia" w:hAnsi="Times New Roman" w:cs="Times New Roman" w:hint="eastAsia"/>
                  <w:b w:val="0"/>
                  <w:bCs w:val="0"/>
                  <w:color w:val="000000"/>
                  <w:rPrChange w:id="23490" w:author="瑋婷 徐" w:date="2025-01-06T15:36:00Z" w16du:dateUtc="2025-01-06T07:36:00Z">
                    <w:rPr>
                      <w:rFonts w:ascii="Calibri" w:hAnsi="Calibri" w:cs="Calibri" w:hint="eastAsia"/>
                      <w:color w:val="000000"/>
                      <w:sz w:val="22"/>
                      <w:szCs w:val="22"/>
                    </w:rPr>
                  </w:rPrChange>
                </w:rPr>
                <w:t>星</w:t>
              </w:r>
              <w:proofErr w:type="gramStart"/>
              <w:r w:rsidRPr="00C51B34">
                <w:rPr>
                  <w:rFonts w:ascii="Times New Roman" w:eastAsiaTheme="minorEastAsia" w:hAnsi="Times New Roman" w:cs="Times New Roman" w:hint="eastAsia"/>
                  <w:b w:val="0"/>
                  <w:bCs w:val="0"/>
                  <w:color w:val="000000"/>
                  <w:rPrChange w:id="23491" w:author="瑋婷 徐" w:date="2025-01-06T15:36:00Z" w16du:dateUtc="2025-01-06T07:36:00Z">
                    <w:rPr>
                      <w:rFonts w:ascii="Calibri" w:hAnsi="Calibri" w:cs="Calibri" w:hint="eastAsia"/>
                      <w:color w:val="000000"/>
                      <w:sz w:val="22"/>
                      <w:szCs w:val="22"/>
                    </w:rPr>
                  </w:rPrChange>
                </w:rPr>
                <w:t>鴉</w:t>
              </w:r>
              <w:proofErr w:type="gramEnd"/>
              <w:r w:rsidRPr="00C51B34">
                <w:rPr>
                  <w:rFonts w:ascii="Times New Roman" w:eastAsiaTheme="minorEastAsia" w:hAnsi="Times New Roman" w:cs="Times New Roman"/>
                  <w:b w:val="0"/>
                  <w:bCs w:val="0"/>
                  <w:color w:val="000000"/>
                  <w:rPrChange w:id="23492"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3493"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3494"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66D647F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95" w:author="瑋婷 徐" w:date="2025-01-03T16:50:00Z" w16du:dateUtc="2025-01-03T08:50:00Z"/>
                <w:rFonts w:ascii="Times New Roman" w:eastAsiaTheme="minorEastAsia" w:hAnsi="Times New Roman" w:cs="Times New Roman"/>
                <w:i/>
                <w:iCs/>
                <w:color w:val="000000"/>
                <w:rPrChange w:id="23496" w:author="瑋婷 徐" w:date="2025-01-06T15:36:00Z" w16du:dateUtc="2025-01-06T07:36:00Z">
                  <w:rPr>
                    <w:ins w:id="23497" w:author="瑋婷 徐" w:date="2025-01-03T16:50:00Z" w16du:dateUtc="2025-01-03T08:50:00Z"/>
                    <w:rFonts w:ascii="Calibri" w:hAnsi="Calibri" w:cs="Calibri"/>
                    <w:i/>
                    <w:iCs/>
                    <w:color w:val="000000"/>
                    <w:sz w:val="22"/>
                    <w:szCs w:val="22"/>
                  </w:rPr>
                </w:rPrChange>
              </w:rPr>
              <w:pPrChange w:id="234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499" w:author="瑋婷 徐" w:date="2025-01-03T16:50:00Z" w16du:dateUtc="2025-01-03T08:50:00Z">
              <w:r w:rsidRPr="00C51B34">
                <w:rPr>
                  <w:rFonts w:ascii="Times New Roman" w:eastAsiaTheme="minorEastAsia" w:hAnsi="Times New Roman" w:cs="Times New Roman"/>
                  <w:i/>
                  <w:iCs/>
                  <w:color w:val="000000"/>
                  <w:rPrChange w:id="23500" w:author="瑋婷 徐" w:date="2025-01-06T15:36:00Z" w16du:dateUtc="2025-01-06T07:36:00Z">
                    <w:rPr>
                      <w:rFonts w:ascii="Calibri" w:hAnsi="Calibri" w:cs="Calibri"/>
                      <w:i/>
                      <w:iCs/>
                      <w:color w:val="000000"/>
                      <w:sz w:val="22"/>
                      <w:szCs w:val="22"/>
                    </w:rPr>
                  </w:rPrChange>
                </w:rPr>
                <w:t>Nucifraga caryocatactes</w:t>
              </w:r>
            </w:ins>
          </w:p>
        </w:tc>
        <w:tc>
          <w:tcPr>
            <w:tcW w:w="162" w:type="pct"/>
            <w:noWrap/>
            <w:vAlign w:val="center"/>
            <w:hideMark/>
          </w:tcPr>
          <w:p w14:paraId="45932A5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01" w:author="瑋婷 徐" w:date="2025-01-03T16:50:00Z" w16du:dateUtc="2025-01-03T08:50:00Z"/>
                <w:rFonts w:ascii="Times New Roman" w:eastAsiaTheme="minorEastAsia" w:hAnsi="Times New Roman" w:cs="Times New Roman"/>
                <w:i/>
                <w:iCs/>
                <w:color w:val="000000"/>
                <w:rPrChange w:id="23502" w:author="瑋婷 徐" w:date="2025-01-06T15:36:00Z" w16du:dateUtc="2025-01-06T07:36:00Z">
                  <w:rPr>
                    <w:ins w:id="23503" w:author="瑋婷 徐" w:date="2025-01-03T16:50:00Z" w16du:dateUtc="2025-01-03T08:50:00Z"/>
                    <w:rFonts w:ascii="Calibri" w:hAnsi="Calibri" w:cs="Calibri"/>
                    <w:i/>
                    <w:iCs/>
                    <w:color w:val="000000"/>
                    <w:sz w:val="22"/>
                    <w:szCs w:val="22"/>
                  </w:rPr>
                </w:rPrChange>
              </w:rPr>
              <w:pPrChange w:id="235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9CB34A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05" w:author="瑋婷 徐" w:date="2025-01-03T16:50:00Z" w16du:dateUtc="2025-01-03T08:50:00Z"/>
                <w:rFonts w:ascii="Times New Roman" w:eastAsiaTheme="minorEastAsia" w:hAnsi="Times New Roman" w:cs="Times New Roman"/>
                <w:rPrChange w:id="23506" w:author="瑋婷 徐" w:date="2025-01-06T15:36:00Z" w16du:dateUtc="2025-01-06T07:36:00Z">
                  <w:rPr>
                    <w:ins w:id="23507" w:author="瑋婷 徐" w:date="2025-01-03T16:50:00Z" w16du:dateUtc="2025-01-03T08:50:00Z"/>
                    <w:rFonts w:ascii="Times New Roman" w:eastAsia="Times New Roman" w:hAnsi="Times New Roman" w:cs="Times New Roman"/>
                    <w:sz w:val="20"/>
                    <w:szCs w:val="20"/>
                  </w:rPr>
                </w:rPrChange>
              </w:rPr>
              <w:pPrChange w:id="235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AEB7B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09" w:author="瑋婷 徐" w:date="2025-01-03T16:50:00Z" w16du:dateUtc="2025-01-03T08:50:00Z"/>
                <w:rFonts w:ascii="Times New Roman" w:eastAsiaTheme="minorEastAsia" w:hAnsi="Times New Roman" w:cs="Times New Roman"/>
                <w:rPrChange w:id="23510" w:author="瑋婷 徐" w:date="2025-01-06T15:36:00Z" w16du:dateUtc="2025-01-06T07:36:00Z">
                  <w:rPr>
                    <w:ins w:id="23511" w:author="瑋婷 徐" w:date="2025-01-03T16:50:00Z" w16du:dateUtc="2025-01-03T08:50:00Z"/>
                    <w:rFonts w:ascii="Times New Roman" w:eastAsia="Times New Roman" w:hAnsi="Times New Roman" w:cs="Times New Roman"/>
                    <w:sz w:val="20"/>
                    <w:szCs w:val="20"/>
                  </w:rPr>
                </w:rPrChange>
              </w:rPr>
              <w:pPrChange w:id="235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CBB0C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13" w:author="瑋婷 徐" w:date="2025-01-03T16:50:00Z" w16du:dateUtc="2025-01-03T08:50:00Z"/>
                <w:rFonts w:ascii="Times New Roman" w:eastAsiaTheme="minorEastAsia" w:hAnsi="Times New Roman" w:cs="Times New Roman"/>
                <w:rPrChange w:id="23514" w:author="瑋婷 徐" w:date="2025-01-06T15:36:00Z" w16du:dateUtc="2025-01-06T07:36:00Z">
                  <w:rPr>
                    <w:ins w:id="23515" w:author="瑋婷 徐" w:date="2025-01-03T16:50:00Z" w16du:dateUtc="2025-01-03T08:50:00Z"/>
                    <w:rFonts w:ascii="Times New Roman" w:eastAsia="Times New Roman" w:hAnsi="Times New Roman" w:cs="Times New Roman"/>
                    <w:sz w:val="20"/>
                    <w:szCs w:val="20"/>
                  </w:rPr>
                </w:rPrChange>
              </w:rPr>
              <w:pPrChange w:id="235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4A1B2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17" w:author="瑋婷 徐" w:date="2025-01-03T16:50:00Z" w16du:dateUtc="2025-01-03T08:50:00Z"/>
                <w:rFonts w:ascii="Times New Roman" w:eastAsiaTheme="minorEastAsia" w:hAnsi="Times New Roman" w:cs="Times New Roman"/>
                <w:rPrChange w:id="23518" w:author="瑋婷 徐" w:date="2025-01-06T15:36:00Z" w16du:dateUtc="2025-01-06T07:36:00Z">
                  <w:rPr>
                    <w:ins w:id="23519" w:author="瑋婷 徐" w:date="2025-01-03T16:50:00Z" w16du:dateUtc="2025-01-03T08:50:00Z"/>
                    <w:rFonts w:ascii="Times New Roman" w:eastAsia="Times New Roman" w:hAnsi="Times New Roman" w:cs="Times New Roman"/>
                    <w:sz w:val="20"/>
                    <w:szCs w:val="20"/>
                  </w:rPr>
                </w:rPrChange>
              </w:rPr>
              <w:pPrChange w:id="235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FFDAD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21" w:author="瑋婷 徐" w:date="2025-01-03T16:50:00Z" w16du:dateUtc="2025-01-03T08:50:00Z"/>
                <w:rFonts w:ascii="Times New Roman" w:eastAsiaTheme="minorEastAsia" w:hAnsi="Times New Roman" w:cs="Times New Roman"/>
                <w:rPrChange w:id="23522" w:author="瑋婷 徐" w:date="2025-01-06T15:36:00Z" w16du:dateUtc="2025-01-06T07:36:00Z">
                  <w:rPr>
                    <w:ins w:id="23523" w:author="瑋婷 徐" w:date="2025-01-03T16:50:00Z" w16du:dateUtc="2025-01-03T08:50:00Z"/>
                    <w:rFonts w:ascii="Times New Roman" w:eastAsia="Times New Roman" w:hAnsi="Times New Roman" w:cs="Times New Roman"/>
                    <w:sz w:val="20"/>
                    <w:szCs w:val="20"/>
                  </w:rPr>
                </w:rPrChange>
              </w:rPr>
              <w:pPrChange w:id="235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7A5A3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25" w:author="瑋婷 徐" w:date="2025-01-03T16:50:00Z" w16du:dateUtc="2025-01-03T08:50:00Z"/>
                <w:rFonts w:ascii="Times New Roman" w:eastAsiaTheme="minorEastAsia" w:hAnsi="Times New Roman" w:cs="Times New Roman"/>
                <w:rPrChange w:id="23526" w:author="瑋婷 徐" w:date="2025-01-06T15:36:00Z" w16du:dateUtc="2025-01-06T07:36:00Z">
                  <w:rPr>
                    <w:ins w:id="23527" w:author="瑋婷 徐" w:date="2025-01-03T16:50:00Z" w16du:dateUtc="2025-01-03T08:50:00Z"/>
                    <w:rFonts w:ascii="Times New Roman" w:eastAsia="Times New Roman" w:hAnsi="Times New Roman" w:cs="Times New Roman"/>
                    <w:sz w:val="20"/>
                    <w:szCs w:val="20"/>
                  </w:rPr>
                </w:rPrChange>
              </w:rPr>
              <w:pPrChange w:id="235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E4DFF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29" w:author="瑋婷 徐" w:date="2025-01-03T16:50:00Z" w16du:dateUtc="2025-01-03T08:50:00Z"/>
                <w:rFonts w:ascii="Times New Roman" w:eastAsiaTheme="minorEastAsia" w:hAnsi="Times New Roman" w:cs="Times New Roman"/>
                <w:rPrChange w:id="23530" w:author="瑋婷 徐" w:date="2025-01-06T15:36:00Z" w16du:dateUtc="2025-01-06T07:36:00Z">
                  <w:rPr>
                    <w:ins w:id="23531" w:author="瑋婷 徐" w:date="2025-01-03T16:50:00Z" w16du:dateUtc="2025-01-03T08:50:00Z"/>
                    <w:rFonts w:ascii="Times New Roman" w:eastAsia="Times New Roman" w:hAnsi="Times New Roman" w:cs="Times New Roman"/>
                    <w:sz w:val="20"/>
                    <w:szCs w:val="20"/>
                  </w:rPr>
                </w:rPrChange>
              </w:rPr>
              <w:pPrChange w:id="235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706EE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33" w:author="瑋婷 徐" w:date="2025-01-03T16:50:00Z" w16du:dateUtc="2025-01-03T08:50:00Z"/>
                <w:rFonts w:ascii="Times New Roman" w:eastAsiaTheme="minorEastAsia" w:hAnsi="Times New Roman" w:cs="Times New Roman"/>
                <w:rPrChange w:id="23534" w:author="瑋婷 徐" w:date="2025-01-06T15:36:00Z" w16du:dateUtc="2025-01-06T07:36:00Z">
                  <w:rPr>
                    <w:ins w:id="23535" w:author="瑋婷 徐" w:date="2025-01-03T16:50:00Z" w16du:dateUtc="2025-01-03T08:50:00Z"/>
                    <w:rFonts w:ascii="Times New Roman" w:eastAsia="Times New Roman" w:hAnsi="Times New Roman" w:cs="Times New Roman"/>
                    <w:sz w:val="20"/>
                    <w:szCs w:val="20"/>
                  </w:rPr>
                </w:rPrChange>
              </w:rPr>
              <w:pPrChange w:id="235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5B76E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37" w:author="瑋婷 徐" w:date="2025-01-03T16:50:00Z" w16du:dateUtc="2025-01-03T08:50:00Z"/>
                <w:rFonts w:ascii="Times New Roman" w:eastAsiaTheme="minorEastAsia" w:hAnsi="Times New Roman" w:cs="Times New Roman"/>
                <w:rPrChange w:id="23538" w:author="瑋婷 徐" w:date="2025-01-06T15:36:00Z" w16du:dateUtc="2025-01-06T07:36:00Z">
                  <w:rPr>
                    <w:ins w:id="23539" w:author="瑋婷 徐" w:date="2025-01-03T16:50:00Z" w16du:dateUtc="2025-01-03T08:50:00Z"/>
                    <w:rFonts w:ascii="Times New Roman" w:eastAsia="Times New Roman" w:hAnsi="Times New Roman" w:cs="Times New Roman"/>
                    <w:sz w:val="20"/>
                    <w:szCs w:val="20"/>
                  </w:rPr>
                </w:rPrChange>
              </w:rPr>
              <w:pPrChange w:id="235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ED2D5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41" w:author="瑋婷 徐" w:date="2025-01-03T16:50:00Z" w16du:dateUtc="2025-01-03T08:50:00Z"/>
                <w:rFonts w:ascii="Times New Roman" w:eastAsiaTheme="minorEastAsia" w:hAnsi="Times New Roman" w:cs="Times New Roman"/>
                <w:rPrChange w:id="23542" w:author="瑋婷 徐" w:date="2025-01-06T15:36:00Z" w16du:dateUtc="2025-01-06T07:36:00Z">
                  <w:rPr>
                    <w:ins w:id="23543" w:author="瑋婷 徐" w:date="2025-01-03T16:50:00Z" w16du:dateUtc="2025-01-03T08:50:00Z"/>
                    <w:rFonts w:ascii="Times New Roman" w:eastAsia="Times New Roman" w:hAnsi="Times New Roman" w:cs="Times New Roman"/>
                    <w:sz w:val="20"/>
                    <w:szCs w:val="20"/>
                  </w:rPr>
                </w:rPrChange>
              </w:rPr>
              <w:pPrChange w:id="235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F26AD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45" w:author="瑋婷 徐" w:date="2025-01-03T16:50:00Z" w16du:dateUtc="2025-01-03T08:50:00Z"/>
                <w:rFonts w:ascii="Times New Roman" w:eastAsiaTheme="minorEastAsia" w:hAnsi="Times New Roman" w:cs="Times New Roman"/>
                <w:rPrChange w:id="23546" w:author="瑋婷 徐" w:date="2025-01-06T15:36:00Z" w16du:dateUtc="2025-01-06T07:36:00Z">
                  <w:rPr>
                    <w:ins w:id="23547" w:author="瑋婷 徐" w:date="2025-01-03T16:50:00Z" w16du:dateUtc="2025-01-03T08:50:00Z"/>
                    <w:rFonts w:ascii="Times New Roman" w:eastAsia="Times New Roman" w:hAnsi="Times New Roman" w:cs="Times New Roman"/>
                    <w:sz w:val="20"/>
                    <w:szCs w:val="20"/>
                  </w:rPr>
                </w:rPrChange>
              </w:rPr>
              <w:pPrChange w:id="235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FA293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49" w:author="瑋婷 徐" w:date="2025-01-03T16:50:00Z" w16du:dateUtc="2025-01-03T08:50:00Z"/>
                <w:rFonts w:ascii="Times New Roman" w:eastAsiaTheme="minorEastAsia" w:hAnsi="Times New Roman" w:cs="Times New Roman"/>
                <w:rPrChange w:id="23550" w:author="瑋婷 徐" w:date="2025-01-06T15:36:00Z" w16du:dateUtc="2025-01-06T07:36:00Z">
                  <w:rPr>
                    <w:ins w:id="23551" w:author="瑋婷 徐" w:date="2025-01-03T16:50:00Z" w16du:dateUtc="2025-01-03T08:50:00Z"/>
                    <w:rFonts w:ascii="Times New Roman" w:eastAsia="Times New Roman" w:hAnsi="Times New Roman" w:cs="Times New Roman"/>
                    <w:sz w:val="20"/>
                    <w:szCs w:val="20"/>
                  </w:rPr>
                </w:rPrChange>
              </w:rPr>
              <w:pPrChange w:id="235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0B7B0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53" w:author="瑋婷 徐" w:date="2025-01-03T16:50:00Z" w16du:dateUtc="2025-01-03T08:50:00Z"/>
                <w:rFonts w:ascii="Times New Roman" w:eastAsiaTheme="minorEastAsia" w:hAnsi="Times New Roman" w:cs="Times New Roman"/>
                <w:rPrChange w:id="23554" w:author="瑋婷 徐" w:date="2025-01-06T15:36:00Z" w16du:dateUtc="2025-01-06T07:36:00Z">
                  <w:rPr>
                    <w:ins w:id="23555" w:author="瑋婷 徐" w:date="2025-01-03T16:50:00Z" w16du:dateUtc="2025-01-03T08:50:00Z"/>
                    <w:rFonts w:ascii="Times New Roman" w:eastAsia="Times New Roman" w:hAnsi="Times New Roman" w:cs="Times New Roman"/>
                    <w:sz w:val="20"/>
                    <w:szCs w:val="20"/>
                  </w:rPr>
                </w:rPrChange>
              </w:rPr>
              <w:pPrChange w:id="235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07C35F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57" w:author="瑋婷 徐" w:date="2025-01-03T16:50:00Z" w16du:dateUtc="2025-01-03T08:50:00Z"/>
                <w:rFonts w:ascii="Times New Roman" w:eastAsiaTheme="minorEastAsia" w:hAnsi="Times New Roman" w:cs="Times New Roman"/>
                <w:rPrChange w:id="23558" w:author="瑋婷 徐" w:date="2025-01-06T15:36:00Z" w16du:dateUtc="2025-01-06T07:36:00Z">
                  <w:rPr>
                    <w:ins w:id="23559" w:author="瑋婷 徐" w:date="2025-01-03T16:50:00Z" w16du:dateUtc="2025-01-03T08:50:00Z"/>
                    <w:rFonts w:ascii="Times New Roman" w:eastAsia="Times New Roman" w:hAnsi="Times New Roman" w:cs="Times New Roman"/>
                    <w:sz w:val="20"/>
                    <w:szCs w:val="20"/>
                  </w:rPr>
                </w:rPrChange>
              </w:rPr>
              <w:pPrChange w:id="235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2EAD2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61" w:author="瑋婷 徐" w:date="2025-01-03T16:50:00Z" w16du:dateUtc="2025-01-03T08:50:00Z"/>
                <w:rFonts w:ascii="Times New Roman" w:eastAsiaTheme="minorEastAsia" w:hAnsi="Times New Roman" w:cs="Times New Roman"/>
                <w:rPrChange w:id="23562" w:author="瑋婷 徐" w:date="2025-01-06T15:36:00Z" w16du:dateUtc="2025-01-06T07:36:00Z">
                  <w:rPr>
                    <w:ins w:id="23563" w:author="瑋婷 徐" w:date="2025-01-03T16:50:00Z" w16du:dateUtc="2025-01-03T08:50:00Z"/>
                    <w:rFonts w:ascii="Times New Roman" w:eastAsia="Times New Roman" w:hAnsi="Times New Roman" w:cs="Times New Roman"/>
                    <w:sz w:val="20"/>
                    <w:szCs w:val="20"/>
                  </w:rPr>
                </w:rPrChange>
              </w:rPr>
              <w:pPrChange w:id="235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B49C8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65" w:author="瑋婷 徐" w:date="2025-01-03T16:50:00Z" w16du:dateUtc="2025-01-03T08:50:00Z"/>
                <w:rFonts w:ascii="Times New Roman" w:eastAsiaTheme="minorEastAsia" w:hAnsi="Times New Roman" w:cs="Times New Roman"/>
                <w:rPrChange w:id="23566" w:author="瑋婷 徐" w:date="2025-01-06T15:36:00Z" w16du:dateUtc="2025-01-06T07:36:00Z">
                  <w:rPr>
                    <w:ins w:id="23567" w:author="瑋婷 徐" w:date="2025-01-03T16:50:00Z" w16du:dateUtc="2025-01-03T08:50:00Z"/>
                    <w:rFonts w:ascii="Times New Roman" w:eastAsia="Times New Roman" w:hAnsi="Times New Roman" w:cs="Times New Roman"/>
                    <w:sz w:val="20"/>
                    <w:szCs w:val="20"/>
                  </w:rPr>
                </w:rPrChange>
              </w:rPr>
              <w:pPrChange w:id="235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E5248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69" w:author="瑋婷 徐" w:date="2025-01-03T16:50:00Z" w16du:dateUtc="2025-01-03T08:50:00Z"/>
                <w:rFonts w:ascii="Times New Roman" w:eastAsiaTheme="minorEastAsia" w:hAnsi="Times New Roman" w:cs="Times New Roman"/>
                <w:rPrChange w:id="23570" w:author="瑋婷 徐" w:date="2025-01-06T15:36:00Z" w16du:dateUtc="2025-01-06T07:36:00Z">
                  <w:rPr>
                    <w:ins w:id="23571" w:author="瑋婷 徐" w:date="2025-01-03T16:50:00Z" w16du:dateUtc="2025-01-03T08:50:00Z"/>
                    <w:rFonts w:ascii="Times New Roman" w:eastAsia="Times New Roman" w:hAnsi="Times New Roman" w:cs="Times New Roman"/>
                    <w:sz w:val="20"/>
                    <w:szCs w:val="20"/>
                  </w:rPr>
                </w:rPrChange>
              </w:rPr>
              <w:pPrChange w:id="235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9B65DA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73" w:author="瑋婷 徐" w:date="2025-01-03T16:50:00Z" w16du:dateUtc="2025-01-03T08:50:00Z"/>
                <w:rFonts w:ascii="Times New Roman" w:eastAsiaTheme="minorEastAsia" w:hAnsi="Times New Roman" w:cs="Times New Roman"/>
                <w:rPrChange w:id="23574" w:author="瑋婷 徐" w:date="2025-01-06T15:36:00Z" w16du:dateUtc="2025-01-06T07:36:00Z">
                  <w:rPr>
                    <w:ins w:id="23575" w:author="瑋婷 徐" w:date="2025-01-03T16:50:00Z" w16du:dateUtc="2025-01-03T08:50:00Z"/>
                    <w:rFonts w:ascii="Times New Roman" w:eastAsia="Times New Roman" w:hAnsi="Times New Roman" w:cs="Times New Roman"/>
                    <w:sz w:val="20"/>
                    <w:szCs w:val="20"/>
                  </w:rPr>
                </w:rPrChange>
              </w:rPr>
              <w:pPrChange w:id="235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34968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77" w:author="瑋婷 徐" w:date="2025-01-03T16:50:00Z" w16du:dateUtc="2025-01-03T08:50:00Z"/>
                <w:rFonts w:ascii="Times New Roman" w:eastAsiaTheme="minorEastAsia" w:hAnsi="Times New Roman" w:cs="Times New Roman"/>
                <w:rPrChange w:id="23578" w:author="瑋婷 徐" w:date="2025-01-06T15:36:00Z" w16du:dateUtc="2025-01-06T07:36:00Z">
                  <w:rPr>
                    <w:ins w:id="23579" w:author="瑋婷 徐" w:date="2025-01-03T16:50:00Z" w16du:dateUtc="2025-01-03T08:50:00Z"/>
                    <w:rFonts w:ascii="Times New Roman" w:eastAsia="Times New Roman" w:hAnsi="Times New Roman" w:cs="Times New Roman"/>
                    <w:sz w:val="20"/>
                    <w:szCs w:val="20"/>
                  </w:rPr>
                </w:rPrChange>
              </w:rPr>
              <w:pPrChange w:id="235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207EB8D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81" w:author="瑋婷 徐" w:date="2025-01-03T16:50:00Z" w16du:dateUtc="2025-01-03T08:50:00Z"/>
                <w:rFonts w:ascii="Times New Roman" w:eastAsiaTheme="minorEastAsia" w:hAnsi="Times New Roman" w:cs="Times New Roman"/>
                <w:rPrChange w:id="23582" w:author="瑋婷 徐" w:date="2025-01-06T15:36:00Z" w16du:dateUtc="2025-01-06T07:36:00Z">
                  <w:rPr>
                    <w:ins w:id="23583" w:author="瑋婷 徐" w:date="2025-01-03T16:50:00Z" w16du:dateUtc="2025-01-03T08:50:00Z"/>
                    <w:rFonts w:ascii="Times New Roman" w:eastAsia="Times New Roman" w:hAnsi="Times New Roman" w:cs="Times New Roman"/>
                    <w:sz w:val="20"/>
                    <w:szCs w:val="20"/>
                  </w:rPr>
                </w:rPrChange>
              </w:rPr>
              <w:pPrChange w:id="235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3B5A80C5" w14:textId="77777777" w:rsidTr="003C19C7">
        <w:trPr>
          <w:trHeight w:val="300"/>
          <w:ins w:id="2358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5A8EC5D" w14:textId="77777777" w:rsidR="003C19C7" w:rsidRPr="00C51B34" w:rsidRDefault="003C19C7">
            <w:pPr>
              <w:spacing w:line="360" w:lineRule="auto"/>
              <w:jc w:val="both"/>
              <w:rPr>
                <w:ins w:id="23586" w:author="瑋婷 徐" w:date="2025-01-03T16:50:00Z" w16du:dateUtc="2025-01-03T08:50:00Z"/>
                <w:rFonts w:ascii="Times New Roman" w:eastAsiaTheme="minorEastAsia" w:hAnsi="Times New Roman" w:cs="Times New Roman"/>
                <w:b w:val="0"/>
                <w:bCs w:val="0"/>
                <w:color w:val="000000"/>
                <w:rPrChange w:id="23587" w:author="瑋婷 徐" w:date="2025-01-06T15:36:00Z" w16du:dateUtc="2025-01-06T07:36:00Z">
                  <w:rPr>
                    <w:ins w:id="23588" w:author="瑋婷 徐" w:date="2025-01-03T16:50:00Z" w16du:dateUtc="2025-01-03T08:50:00Z"/>
                    <w:rFonts w:ascii="Calibri" w:hAnsi="Calibri" w:cs="Calibri"/>
                    <w:color w:val="000000"/>
                    <w:sz w:val="22"/>
                    <w:szCs w:val="22"/>
                  </w:rPr>
                </w:rPrChange>
              </w:rPr>
              <w:pPrChange w:id="23589" w:author="瑋婷 徐" w:date="2025-01-03T16:55:00Z" w16du:dateUtc="2025-01-03T08:55:00Z">
                <w:pPr/>
              </w:pPrChange>
            </w:pPr>
            <w:ins w:id="23590" w:author="瑋婷 徐" w:date="2025-01-03T16:50:00Z" w16du:dateUtc="2025-01-03T08:50:00Z">
              <w:r w:rsidRPr="00C51B34">
                <w:rPr>
                  <w:rFonts w:ascii="Times New Roman" w:eastAsiaTheme="minorEastAsia" w:hAnsi="Times New Roman" w:cs="Times New Roman" w:hint="eastAsia"/>
                  <w:b w:val="0"/>
                  <w:bCs w:val="0"/>
                  <w:color w:val="000000"/>
                  <w:rPrChange w:id="23591" w:author="瑋婷 徐" w:date="2025-01-06T15:36:00Z" w16du:dateUtc="2025-01-06T07:36:00Z">
                    <w:rPr>
                      <w:rFonts w:ascii="Calibri" w:hAnsi="Calibri" w:cs="Calibri" w:hint="eastAsia"/>
                      <w:color w:val="000000"/>
                      <w:sz w:val="22"/>
                      <w:szCs w:val="22"/>
                    </w:rPr>
                  </w:rPrChange>
                </w:rPr>
                <w:t>巨嘴</w:t>
              </w:r>
              <w:proofErr w:type="gramStart"/>
              <w:r w:rsidRPr="00C51B34">
                <w:rPr>
                  <w:rFonts w:ascii="Times New Roman" w:eastAsiaTheme="minorEastAsia" w:hAnsi="Times New Roman" w:cs="Times New Roman" w:hint="eastAsia"/>
                  <w:b w:val="0"/>
                  <w:bCs w:val="0"/>
                  <w:color w:val="000000"/>
                  <w:rPrChange w:id="23592" w:author="瑋婷 徐" w:date="2025-01-06T15:36:00Z" w16du:dateUtc="2025-01-06T07:36:00Z">
                    <w:rPr>
                      <w:rFonts w:ascii="Calibri" w:hAnsi="Calibri" w:cs="Calibri" w:hint="eastAsia"/>
                      <w:color w:val="000000"/>
                      <w:sz w:val="22"/>
                      <w:szCs w:val="22"/>
                    </w:rPr>
                  </w:rPrChange>
                </w:rPr>
                <w:t>鴉</w:t>
              </w:r>
              <w:proofErr w:type="gramEnd"/>
              <w:r w:rsidRPr="00C51B34">
                <w:rPr>
                  <w:rFonts w:ascii="Times New Roman" w:eastAsiaTheme="minorEastAsia" w:hAnsi="Times New Roman" w:cs="Times New Roman"/>
                  <w:b w:val="0"/>
                  <w:bCs w:val="0"/>
                  <w:color w:val="000000"/>
                  <w:rPrChange w:id="23593"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3C8065D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94" w:author="瑋婷 徐" w:date="2025-01-03T16:50:00Z" w16du:dateUtc="2025-01-03T08:50:00Z"/>
                <w:rFonts w:ascii="Times New Roman" w:eastAsiaTheme="minorEastAsia" w:hAnsi="Times New Roman" w:cs="Times New Roman"/>
                <w:i/>
                <w:iCs/>
                <w:color w:val="000000"/>
                <w:rPrChange w:id="23595" w:author="瑋婷 徐" w:date="2025-01-06T15:36:00Z" w16du:dateUtc="2025-01-06T07:36:00Z">
                  <w:rPr>
                    <w:ins w:id="23596" w:author="瑋婷 徐" w:date="2025-01-03T16:50:00Z" w16du:dateUtc="2025-01-03T08:50:00Z"/>
                    <w:rFonts w:ascii="Calibri" w:hAnsi="Calibri" w:cs="Calibri"/>
                    <w:i/>
                    <w:iCs/>
                    <w:color w:val="000000"/>
                    <w:sz w:val="22"/>
                    <w:szCs w:val="22"/>
                  </w:rPr>
                </w:rPrChange>
              </w:rPr>
              <w:pPrChange w:id="235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598" w:author="瑋婷 徐" w:date="2025-01-03T16:50:00Z" w16du:dateUtc="2025-01-03T08:50:00Z">
              <w:r w:rsidRPr="00C51B34">
                <w:rPr>
                  <w:rFonts w:ascii="Times New Roman" w:eastAsiaTheme="minorEastAsia" w:hAnsi="Times New Roman" w:cs="Times New Roman"/>
                  <w:i/>
                  <w:iCs/>
                  <w:color w:val="000000"/>
                  <w:rPrChange w:id="23599" w:author="瑋婷 徐" w:date="2025-01-06T15:36:00Z" w16du:dateUtc="2025-01-06T07:36:00Z">
                    <w:rPr>
                      <w:rFonts w:ascii="Calibri" w:hAnsi="Calibri" w:cs="Calibri"/>
                      <w:i/>
                      <w:iCs/>
                      <w:color w:val="000000"/>
                      <w:sz w:val="22"/>
                      <w:szCs w:val="22"/>
                    </w:rPr>
                  </w:rPrChange>
                </w:rPr>
                <w:t>Corvus macrorhynchos</w:t>
              </w:r>
            </w:ins>
          </w:p>
        </w:tc>
        <w:tc>
          <w:tcPr>
            <w:tcW w:w="162" w:type="pct"/>
            <w:noWrap/>
            <w:vAlign w:val="center"/>
            <w:hideMark/>
          </w:tcPr>
          <w:p w14:paraId="24D053A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00" w:author="瑋婷 徐" w:date="2025-01-03T16:50:00Z" w16du:dateUtc="2025-01-03T08:50:00Z"/>
                <w:rFonts w:ascii="Times New Roman" w:eastAsiaTheme="minorEastAsia" w:hAnsi="Times New Roman" w:cs="Times New Roman"/>
                <w:color w:val="000000"/>
                <w:rPrChange w:id="23601" w:author="瑋婷 徐" w:date="2025-01-06T15:36:00Z" w16du:dateUtc="2025-01-06T07:36:00Z">
                  <w:rPr>
                    <w:ins w:id="23602" w:author="瑋婷 徐" w:date="2025-01-03T16:50:00Z" w16du:dateUtc="2025-01-03T08:50:00Z"/>
                    <w:rFonts w:ascii="Calibri" w:hAnsi="Calibri" w:cs="Calibri"/>
                    <w:color w:val="000000"/>
                    <w:sz w:val="22"/>
                    <w:szCs w:val="22"/>
                  </w:rPr>
                </w:rPrChange>
              </w:rPr>
              <w:pPrChange w:id="236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04" w:author="瑋婷 徐" w:date="2025-01-03T16:50:00Z" w16du:dateUtc="2025-01-03T08:50:00Z">
              <w:r w:rsidRPr="00C51B34">
                <w:rPr>
                  <w:rFonts w:ascii="Times New Roman" w:eastAsiaTheme="minorEastAsia" w:hAnsi="Times New Roman" w:cs="Times New Roman"/>
                  <w:color w:val="000000"/>
                  <w:rPrChange w:id="2360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72535D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06" w:author="瑋婷 徐" w:date="2025-01-03T16:50:00Z" w16du:dateUtc="2025-01-03T08:50:00Z"/>
                <w:rFonts w:ascii="Times New Roman" w:eastAsiaTheme="minorEastAsia" w:hAnsi="Times New Roman" w:cs="Times New Roman"/>
                <w:color w:val="000000"/>
                <w:rPrChange w:id="23607" w:author="瑋婷 徐" w:date="2025-01-06T15:36:00Z" w16du:dateUtc="2025-01-06T07:36:00Z">
                  <w:rPr>
                    <w:ins w:id="23608" w:author="瑋婷 徐" w:date="2025-01-03T16:50:00Z" w16du:dateUtc="2025-01-03T08:50:00Z"/>
                    <w:rFonts w:ascii="Calibri" w:hAnsi="Calibri" w:cs="Calibri"/>
                    <w:color w:val="000000"/>
                    <w:sz w:val="22"/>
                    <w:szCs w:val="22"/>
                  </w:rPr>
                </w:rPrChange>
              </w:rPr>
              <w:pPrChange w:id="236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9001C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10" w:author="瑋婷 徐" w:date="2025-01-03T16:50:00Z" w16du:dateUtc="2025-01-03T08:50:00Z"/>
                <w:rFonts w:ascii="Times New Roman" w:eastAsiaTheme="minorEastAsia" w:hAnsi="Times New Roman" w:cs="Times New Roman"/>
                <w:rPrChange w:id="23611" w:author="瑋婷 徐" w:date="2025-01-06T15:36:00Z" w16du:dateUtc="2025-01-06T07:36:00Z">
                  <w:rPr>
                    <w:ins w:id="23612" w:author="瑋婷 徐" w:date="2025-01-03T16:50:00Z" w16du:dateUtc="2025-01-03T08:50:00Z"/>
                    <w:rFonts w:ascii="Times New Roman" w:eastAsia="Times New Roman" w:hAnsi="Times New Roman" w:cs="Times New Roman"/>
                    <w:sz w:val="20"/>
                    <w:szCs w:val="20"/>
                  </w:rPr>
                </w:rPrChange>
              </w:rPr>
              <w:pPrChange w:id="236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A011D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14" w:author="瑋婷 徐" w:date="2025-01-03T16:50:00Z" w16du:dateUtc="2025-01-03T08:50:00Z"/>
                <w:rFonts w:ascii="Times New Roman" w:eastAsiaTheme="minorEastAsia" w:hAnsi="Times New Roman" w:cs="Times New Roman"/>
                <w:color w:val="000000"/>
                <w:rPrChange w:id="23615" w:author="瑋婷 徐" w:date="2025-01-06T15:36:00Z" w16du:dateUtc="2025-01-06T07:36:00Z">
                  <w:rPr>
                    <w:ins w:id="23616" w:author="瑋婷 徐" w:date="2025-01-03T16:50:00Z" w16du:dateUtc="2025-01-03T08:50:00Z"/>
                    <w:rFonts w:ascii="Calibri" w:hAnsi="Calibri" w:cs="Calibri"/>
                    <w:color w:val="000000"/>
                    <w:sz w:val="22"/>
                    <w:szCs w:val="22"/>
                  </w:rPr>
                </w:rPrChange>
              </w:rPr>
              <w:pPrChange w:id="236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18" w:author="瑋婷 徐" w:date="2025-01-03T16:50:00Z" w16du:dateUtc="2025-01-03T08:50:00Z">
              <w:r w:rsidRPr="00C51B34">
                <w:rPr>
                  <w:rFonts w:ascii="Times New Roman" w:eastAsiaTheme="minorEastAsia" w:hAnsi="Times New Roman" w:cs="Times New Roman"/>
                  <w:color w:val="000000"/>
                  <w:rPrChange w:id="2361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BDA59C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20" w:author="瑋婷 徐" w:date="2025-01-03T16:50:00Z" w16du:dateUtc="2025-01-03T08:50:00Z"/>
                <w:rFonts w:ascii="Times New Roman" w:eastAsiaTheme="minorEastAsia" w:hAnsi="Times New Roman" w:cs="Times New Roman"/>
                <w:color w:val="000000"/>
                <w:rPrChange w:id="23621" w:author="瑋婷 徐" w:date="2025-01-06T15:36:00Z" w16du:dateUtc="2025-01-06T07:36:00Z">
                  <w:rPr>
                    <w:ins w:id="23622" w:author="瑋婷 徐" w:date="2025-01-03T16:50:00Z" w16du:dateUtc="2025-01-03T08:50:00Z"/>
                    <w:rFonts w:ascii="Calibri" w:hAnsi="Calibri" w:cs="Calibri"/>
                    <w:color w:val="000000"/>
                    <w:sz w:val="22"/>
                    <w:szCs w:val="22"/>
                  </w:rPr>
                </w:rPrChange>
              </w:rPr>
              <w:pPrChange w:id="236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24" w:author="瑋婷 徐" w:date="2025-01-03T16:50:00Z" w16du:dateUtc="2025-01-03T08:50:00Z">
              <w:r w:rsidRPr="00C51B34">
                <w:rPr>
                  <w:rFonts w:ascii="Times New Roman" w:eastAsiaTheme="minorEastAsia" w:hAnsi="Times New Roman" w:cs="Times New Roman"/>
                  <w:color w:val="000000"/>
                  <w:rPrChange w:id="2362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2B3D36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26" w:author="瑋婷 徐" w:date="2025-01-03T16:50:00Z" w16du:dateUtc="2025-01-03T08:50:00Z"/>
                <w:rFonts w:ascii="Times New Roman" w:eastAsiaTheme="minorEastAsia" w:hAnsi="Times New Roman" w:cs="Times New Roman"/>
                <w:color w:val="000000"/>
                <w:rPrChange w:id="23627" w:author="瑋婷 徐" w:date="2025-01-06T15:36:00Z" w16du:dateUtc="2025-01-06T07:36:00Z">
                  <w:rPr>
                    <w:ins w:id="23628" w:author="瑋婷 徐" w:date="2025-01-03T16:50:00Z" w16du:dateUtc="2025-01-03T08:50:00Z"/>
                    <w:rFonts w:ascii="Calibri" w:hAnsi="Calibri" w:cs="Calibri"/>
                    <w:color w:val="000000"/>
                    <w:sz w:val="22"/>
                    <w:szCs w:val="22"/>
                  </w:rPr>
                </w:rPrChange>
              </w:rPr>
              <w:pPrChange w:id="236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C11C2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30" w:author="瑋婷 徐" w:date="2025-01-03T16:50:00Z" w16du:dateUtc="2025-01-03T08:50:00Z"/>
                <w:rFonts w:ascii="Times New Roman" w:eastAsiaTheme="minorEastAsia" w:hAnsi="Times New Roman" w:cs="Times New Roman"/>
                <w:rPrChange w:id="23631" w:author="瑋婷 徐" w:date="2025-01-06T15:36:00Z" w16du:dateUtc="2025-01-06T07:36:00Z">
                  <w:rPr>
                    <w:ins w:id="23632" w:author="瑋婷 徐" w:date="2025-01-03T16:50:00Z" w16du:dateUtc="2025-01-03T08:50:00Z"/>
                    <w:rFonts w:ascii="Times New Roman" w:eastAsia="Times New Roman" w:hAnsi="Times New Roman" w:cs="Times New Roman"/>
                    <w:sz w:val="20"/>
                    <w:szCs w:val="20"/>
                  </w:rPr>
                </w:rPrChange>
              </w:rPr>
              <w:pPrChange w:id="236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6133C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34" w:author="瑋婷 徐" w:date="2025-01-03T16:50:00Z" w16du:dateUtc="2025-01-03T08:50:00Z"/>
                <w:rFonts w:ascii="Times New Roman" w:eastAsiaTheme="minorEastAsia" w:hAnsi="Times New Roman" w:cs="Times New Roman"/>
                <w:rPrChange w:id="23635" w:author="瑋婷 徐" w:date="2025-01-06T15:36:00Z" w16du:dateUtc="2025-01-06T07:36:00Z">
                  <w:rPr>
                    <w:ins w:id="23636" w:author="瑋婷 徐" w:date="2025-01-03T16:50:00Z" w16du:dateUtc="2025-01-03T08:50:00Z"/>
                    <w:rFonts w:ascii="Times New Roman" w:eastAsia="Times New Roman" w:hAnsi="Times New Roman" w:cs="Times New Roman"/>
                    <w:sz w:val="20"/>
                    <w:szCs w:val="20"/>
                  </w:rPr>
                </w:rPrChange>
              </w:rPr>
              <w:pPrChange w:id="236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0BEA3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38" w:author="瑋婷 徐" w:date="2025-01-03T16:50:00Z" w16du:dateUtc="2025-01-03T08:50:00Z"/>
                <w:rFonts w:ascii="Times New Roman" w:eastAsiaTheme="minorEastAsia" w:hAnsi="Times New Roman" w:cs="Times New Roman"/>
                <w:color w:val="000000"/>
                <w:rPrChange w:id="23639" w:author="瑋婷 徐" w:date="2025-01-06T15:36:00Z" w16du:dateUtc="2025-01-06T07:36:00Z">
                  <w:rPr>
                    <w:ins w:id="23640" w:author="瑋婷 徐" w:date="2025-01-03T16:50:00Z" w16du:dateUtc="2025-01-03T08:50:00Z"/>
                    <w:rFonts w:ascii="Calibri" w:hAnsi="Calibri" w:cs="Calibri"/>
                    <w:color w:val="000000"/>
                    <w:sz w:val="22"/>
                    <w:szCs w:val="22"/>
                  </w:rPr>
                </w:rPrChange>
              </w:rPr>
              <w:pPrChange w:id="236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42" w:author="瑋婷 徐" w:date="2025-01-03T16:50:00Z" w16du:dateUtc="2025-01-03T08:50:00Z">
              <w:r w:rsidRPr="00C51B34">
                <w:rPr>
                  <w:rFonts w:ascii="Times New Roman" w:eastAsiaTheme="minorEastAsia" w:hAnsi="Times New Roman" w:cs="Times New Roman"/>
                  <w:color w:val="000000"/>
                  <w:rPrChange w:id="2364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6258ED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44" w:author="瑋婷 徐" w:date="2025-01-03T16:50:00Z" w16du:dateUtc="2025-01-03T08:50:00Z"/>
                <w:rFonts w:ascii="Times New Roman" w:eastAsiaTheme="minorEastAsia" w:hAnsi="Times New Roman" w:cs="Times New Roman"/>
                <w:color w:val="000000"/>
                <w:rPrChange w:id="23645" w:author="瑋婷 徐" w:date="2025-01-06T15:36:00Z" w16du:dateUtc="2025-01-06T07:36:00Z">
                  <w:rPr>
                    <w:ins w:id="23646" w:author="瑋婷 徐" w:date="2025-01-03T16:50:00Z" w16du:dateUtc="2025-01-03T08:50:00Z"/>
                    <w:rFonts w:ascii="Calibri" w:hAnsi="Calibri" w:cs="Calibri"/>
                    <w:color w:val="000000"/>
                    <w:sz w:val="22"/>
                    <w:szCs w:val="22"/>
                  </w:rPr>
                </w:rPrChange>
              </w:rPr>
              <w:pPrChange w:id="236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E654F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48" w:author="瑋婷 徐" w:date="2025-01-03T16:50:00Z" w16du:dateUtc="2025-01-03T08:50:00Z"/>
                <w:rFonts w:ascii="Times New Roman" w:eastAsiaTheme="minorEastAsia" w:hAnsi="Times New Roman" w:cs="Times New Roman"/>
                <w:rPrChange w:id="23649" w:author="瑋婷 徐" w:date="2025-01-06T15:36:00Z" w16du:dateUtc="2025-01-06T07:36:00Z">
                  <w:rPr>
                    <w:ins w:id="23650" w:author="瑋婷 徐" w:date="2025-01-03T16:50:00Z" w16du:dateUtc="2025-01-03T08:50:00Z"/>
                    <w:rFonts w:ascii="Times New Roman" w:eastAsia="Times New Roman" w:hAnsi="Times New Roman" w:cs="Times New Roman"/>
                    <w:sz w:val="20"/>
                    <w:szCs w:val="20"/>
                  </w:rPr>
                </w:rPrChange>
              </w:rPr>
              <w:pPrChange w:id="236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55F5F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52" w:author="瑋婷 徐" w:date="2025-01-03T16:50:00Z" w16du:dateUtc="2025-01-03T08:50:00Z"/>
                <w:rFonts w:ascii="Times New Roman" w:eastAsiaTheme="minorEastAsia" w:hAnsi="Times New Roman" w:cs="Times New Roman"/>
                <w:rPrChange w:id="23653" w:author="瑋婷 徐" w:date="2025-01-06T15:36:00Z" w16du:dateUtc="2025-01-06T07:36:00Z">
                  <w:rPr>
                    <w:ins w:id="23654" w:author="瑋婷 徐" w:date="2025-01-03T16:50:00Z" w16du:dateUtc="2025-01-03T08:50:00Z"/>
                    <w:rFonts w:ascii="Times New Roman" w:eastAsia="Times New Roman" w:hAnsi="Times New Roman" w:cs="Times New Roman"/>
                    <w:sz w:val="20"/>
                    <w:szCs w:val="20"/>
                  </w:rPr>
                </w:rPrChange>
              </w:rPr>
              <w:pPrChange w:id="236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CA296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56" w:author="瑋婷 徐" w:date="2025-01-03T16:50:00Z" w16du:dateUtc="2025-01-03T08:50:00Z"/>
                <w:rFonts w:ascii="Times New Roman" w:eastAsiaTheme="minorEastAsia" w:hAnsi="Times New Roman" w:cs="Times New Roman"/>
                <w:color w:val="000000"/>
                <w:rPrChange w:id="23657" w:author="瑋婷 徐" w:date="2025-01-06T15:36:00Z" w16du:dateUtc="2025-01-06T07:36:00Z">
                  <w:rPr>
                    <w:ins w:id="23658" w:author="瑋婷 徐" w:date="2025-01-03T16:50:00Z" w16du:dateUtc="2025-01-03T08:50:00Z"/>
                    <w:rFonts w:ascii="Calibri" w:hAnsi="Calibri" w:cs="Calibri"/>
                    <w:color w:val="000000"/>
                    <w:sz w:val="22"/>
                    <w:szCs w:val="22"/>
                  </w:rPr>
                </w:rPrChange>
              </w:rPr>
              <w:pPrChange w:id="236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60" w:author="瑋婷 徐" w:date="2025-01-03T16:50:00Z" w16du:dateUtc="2025-01-03T08:50:00Z">
              <w:r w:rsidRPr="00C51B34">
                <w:rPr>
                  <w:rFonts w:ascii="Times New Roman" w:eastAsiaTheme="minorEastAsia" w:hAnsi="Times New Roman" w:cs="Times New Roman"/>
                  <w:color w:val="000000"/>
                  <w:rPrChange w:id="2366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6A3F78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62" w:author="瑋婷 徐" w:date="2025-01-03T16:50:00Z" w16du:dateUtc="2025-01-03T08:50:00Z"/>
                <w:rFonts w:ascii="Times New Roman" w:eastAsiaTheme="minorEastAsia" w:hAnsi="Times New Roman" w:cs="Times New Roman"/>
                <w:color w:val="000000"/>
                <w:rPrChange w:id="23663" w:author="瑋婷 徐" w:date="2025-01-06T15:36:00Z" w16du:dateUtc="2025-01-06T07:36:00Z">
                  <w:rPr>
                    <w:ins w:id="23664" w:author="瑋婷 徐" w:date="2025-01-03T16:50:00Z" w16du:dateUtc="2025-01-03T08:50:00Z"/>
                    <w:rFonts w:ascii="Calibri" w:hAnsi="Calibri" w:cs="Calibri"/>
                    <w:color w:val="000000"/>
                    <w:sz w:val="22"/>
                    <w:szCs w:val="22"/>
                  </w:rPr>
                </w:rPrChange>
              </w:rPr>
              <w:pPrChange w:id="236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5B504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66" w:author="瑋婷 徐" w:date="2025-01-03T16:50:00Z" w16du:dateUtc="2025-01-03T08:50:00Z"/>
                <w:rFonts w:ascii="Times New Roman" w:eastAsiaTheme="minorEastAsia" w:hAnsi="Times New Roman" w:cs="Times New Roman"/>
                <w:rPrChange w:id="23667" w:author="瑋婷 徐" w:date="2025-01-06T15:36:00Z" w16du:dateUtc="2025-01-06T07:36:00Z">
                  <w:rPr>
                    <w:ins w:id="23668" w:author="瑋婷 徐" w:date="2025-01-03T16:50:00Z" w16du:dateUtc="2025-01-03T08:50:00Z"/>
                    <w:rFonts w:ascii="Times New Roman" w:eastAsia="Times New Roman" w:hAnsi="Times New Roman" w:cs="Times New Roman"/>
                    <w:sz w:val="20"/>
                    <w:szCs w:val="20"/>
                  </w:rPr>
                </w:rPrChange>
              </w:rPr>
              <w:pPrChange w:id="236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239F0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70" w:author="瑋婷 徐" w:date="2025-01-03T16:50:00Z" w16du:dateUtc="2025-01-03T08:50:00Z"/>
                <w:rFonts w:ascii="Times New Roman" w:eastAsiaTheme="minorEastAsia" w:hAnsi="Times New Roman" w:cs="Times New Roman"/>
                <w:color w:val="000000"/>
                <w:rPrChange w:id="23671" w:author="瑋婷 徐" w:date="2025-01-06T15:36:00Z" w16du:dateUtc="2025-01-06T07:36:00Z">
                  <w:rPr>
                    <w:ins w:id="23672" w:author="瑋婷 徐" w:date="2025-01-03T16:50:00Z" w16du:dateUtc="2025-01-03T08:50:00Z"/>
                    <w:rFonts w:ascii="Calibri" w:hAnsi="Calibri" w:cs="Calibri"/>
                    <w:color w:val="000000"/>
                    <w:sz w:val="22"/>
                    <w:szCs w:val="22"/>
                  </w:rPr>
                </w:rPrChange>
              </w:rPr>
              <w:pPrChange w:id="236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74" w:author="瑋婷 徐" w:date="2025-01-03T16:50:00Z" w16du:dateUtc="2025-01-03T08:50:00Z">
              <w:r w:rsidRPr="00C51B34">
                <w:rPr>
                  <w:rFonts w:ascii="Times New Roman" w:eastAsiaTheme="minorEastAsia" w:hAnsi="Times New Roman" w:cs="Times New Roman"/>
                  <w:color w:val="000000"/>
                  <w:rPrChange w:id="2367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698338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76" w:author="瑋婷 徐" w:date="2025-01-03T16:50:00Z" w16du:dateUtc="2025-01-03T08:50:00Z"/>
                <w:rFonts w:ascii="Times New Roman" w:eastAsiaTheme="minorEastAsia" w:hAnsi="Times New Roman" w:cs="Times New Roman"/>
                <w:color w:val="000000"/>
                <w:rPrChange w:id="23677" w:author="瑋婷 徐" w:date="2025-01-06T15:36:00Z" w16du:dateUtc="2025-01-06T07:36:00Z">
                  <w:rPr>
                    <w:ins w:id="23678" w:author="瑋婷 徐" w:date="2025-01-03T16:50:00Z" w16du:dateUtc="2025-01-03T08:50:00Z"/>
                    <w:rFonts w:ascii="Calibri" w:hAnsi="Calibri" w:cs="Calibri"/>
                    <w:color w:val="000000"/>
                    <w:sz w:val="22"/>
                    <w:szCs w:val="22"/>
                  </w:rPr>
                </w:rPrChange>
              </w:rPr>
              <w:pPrChange w:id="236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FD51B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80" w:author="瑋婷 徐" w:date="2025-01-03T16:50:00Z" w16du:dateUtc="2025-01-03T08:50:00Z"/>
                <w:rFonts w:ascii="Times New Roman" w:eastAsiaTheme="minorEastAsia" w:hAnsi="Times New Roman" w:cs="Times New Roman"/>
                <w:rPrChange w:id="23681" w:author="瑋婷 徐" w:date="2025-01-06T15:36:00Z" w16du:dateUtc="2025-01-06T07:36:00Z">
                  <w:rPr>
                    <w:ins w:id="23682" w:author="瑋婷 徐" w:date="2025-01-03T16:50:00Z" w16du:dateUtc="2025-01-03T08:50:00Z"/>
                    <w:rFonts w:ascii="Times New Roman" w:eastAsia="Times New Roman" w:hAnsi="Times New Roman" w:cs="Times New Roman"/>
                    <w:sz w:val="20"/>
                    <w:szCs w:val="20"/>
                  </w:rPr>
                </w:rPrChange>
              </w:rPr>
              <w:pPrChange w:id="236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C343EC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84" w:author="瑋婷 徐" w:date="2025-01-03T16:50:00Z" w16du:dateUtc="2025-01-03T08:50:00Z"/>
                <w:rFonts w:ascii="Times New Roman" w:eastAsiaTheme="minorEastAsia" w:hAnsi="Times New Roman" w:cs="Times New Roman"/>
                <w:rPrChange w:id="23685" w:author="瑋婷 徐" w:date="2025-01-06T15:36:00Z" w16du:dateUtc="2025-01-06T07:36:00Z">
                  <w:rPr>
                    <w:ins w:id="23686" w:author="瑋婷 徐" w:date="2025-01-03T16:50:00Z" w16du:dateUtc="2025-01-03T08:50:00Z"/>
                    <w:rFonts w:ascii="Times New Roman" w:eastAsia="Times New Roman" w:hAnsi="Times New Roman" w:cs="Times New Roman"/>
                    <w:sz w:val="20"/>
                    <w:szCs w:val="20"/>
                  </w:rPr>
                </w:rPrChange>
              </w:rPr>
              <w:pPrChange w:id="236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5A4B9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88" w:author="瑋婷 徐" w:date="2025-01-03T16:50:00Z" w16du:dateUtc="2025-01-03T08:50:00Z"/>
                <w:rFonts w:ascii="Times New Roman" w:eastAsiaTheme="minorEastAsia" w:hAnsi="Times New Roman" w:cs="Times New Roman"/>
                <w:rPrChange w:id="23689" w:author="瑋婷 徐" w:date="2025-01-06T15:36:00Z" w16du:dateUtc="2025-01-06T07:36:00Z">
                  <w:rPr>
                    <w:ins w:id="23690" w:author="瑋婷 徐" w:date="2025-01-03T16:50:00Z" w16du:dateUtc="2025-01-03T08:50:00Z"/>
                    <w:rFonts w:ascii="Times New Roman" w:eastAsia="Times New Roman" w:hAnsi="Times New Roman" w:cs="Times New Roman"/>
                    <w:sz w:val="20"/>
                    <w:szCs w:val="20"/>
                  </w:rPr>
                </w:rPrChange>
              </w:rPr>
              <w:pPrChange w:id="236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4211AE5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92" w:author="瑋婷 徐" w:date="2025-01-03T16:50:00Z" w16du:dateUtc="2025-01-03T08:50:00Z"/>
                <w:rFonts w:ascii="Times New Roman" w:eastAsiaTheme="minorEastAsia" w:hAnsi="Times New Roman" w:cs="Times New Roman"/>
                <w:rPrChange w:id="23693" w:author="瑋婷 徐" w:date="2025-01-06T15:36:00Z" w16du:dateUtc="2025-01-06T07:36:00Z">
                  <w:rPr>
                    <w:ins w:id="23694" w:author="瑋婷 徐" w:date="2025-01-03T16:50:00Z" w16du:dateUtc="2025-01-03T08:50:00Z"/>
                    <w:rFonts w:ascii="Times New Roman" w:eastAsia="Times New Roman" w:hAnsi="Times New Roman" w:cs="Times New Roman"/>
                    <w:sz w:val="20"/>
                    <w:szCs w:val="20"/>
                  </w:rPr>
                </w:rPrChange>
              </w:rPr>
              <w:pPrChange w:id="236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7F6EFB9C" w14:textId="77777777" w:rsidTr="003C19C7">
        <w:trPr>
          <w:cnfStyle w:val="000000100000" w:firstRow="0" w:lastRow="0" w:firstColumn="0" w:lastColumn="0" w:oddVBand="0" w:evenVBand="0" w:oddHBand="1" w:evenHBand="0" w:firstRowFirstColumn="0" w:firstRowLastColumn="0" w:lastRowFirstColumn="0" w:lastRowLastColumn="0"/>
          <w:trHeight w:val="300"/>
          <w:ins w:id="2369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A0AE9C0" w14:textId="77777777" w:rsidR="003C19C7" w:rsidRPr="00C51B34" w:rsidRDefault="003C19C7">
            <w:pPr>
              <w:spacing w:line="360" w:lineRule="auto"/>
              <w:jc w:val="both"/>
              <w:rPr>
                <w:ins w:id="23697" w:author="瑋婷 徐" w:date="2025-01-03T16:50:00Z" w16du:dateUtc="2025-01-03T08:50:00Z"/>
                <w:rFonts w:ascii="Times New Roman" w:eastAsiaTheme="minorEastAsia" w:hAnsi="Times New Roman" w:cs="Times New Roman"/>
                <w:b w:val="0"/>
                <w:bCs w:val="0"/>
                <w:color w:val="000000"/>
                <w:rPrChange w:id="23698" w:author="瑋婷 徐" w:date="2025-01-06T15:36:00Z" w16du:dateUtc="2025-01-06T07:36:00Z">
                  <w:rPr>
                    <w:ins w:id="23699" w:author="瑋婷 徐" w:date="2025-01-03T16:50:00Z" w16du:dateUtc="2025-01-03T08:50:00Z"/>
                    <w:rFonts w:ascii="Calibri" w:hAnsi="Calibri" w:cs="Calibri"/>
                    <w:color w:val="000000"/>
                    <w:sz w:val="22"/>
                    <w:szCs w:val="22"/>
                  </w:rPr>
                </w:rPrChange>
              </w:rPr>
              <w:pPrChange w:id="23700" w:author="瑋婷 徐" w:date="2025-01-03T16:55:00Z" w16du:dateUtc="2025-01-03T08:55:00Z">
                <w:pPr/>
              </w:pPrChange>
            </w:pPr>
            <w:ins w:id="23701" w:author="瑋婷 徐" w:date="2025-01-03T16:50:00Z" w16du:dateUtc="2025-01-03T08:50:00Z">
              <w:r w:rsidRPr="00C51B34">
                <w:rPr>
                  <w:rFonts w:ascii="Times New Roman" w:eastAsiaTheme="minorEastAsia" w:hAnsi="Times New Roman" w:cs="Times New Roman" w:hint="eastAsia"/>
                  <w:b w:val="0"/>
                  <w:bCs w:val="0"/>
                  <w:color w:val="000000"/>
                  <w:rPrChange w:id="23702" w:author="瑋婷 徐" w:date="2025-01-06T15:36:00Z" w16du:dateUtc="2025-01-06T07:36:00Z">
                    <w:rPr>
                      <w:rFonts w:ascii="Calibri" w:hAnsi="Calibri" w:cs="Calibri" w:hint="eastAsia"/>
                      <w:color w:val="000000"/>
                      <w:sz w:val="22"/>
                      <w:szCs w:val="22"/>
                    </w:rPr>
                  </w:rPrChange>
                </w:rPr>
                <w:t>煤山雀</w:t>
              </w:r>
              <w:r w:rsidRPr="00C51B34">
                <w:rPr>
                  <w:rFonts w:ascii="Times New Roman" w:eastAsiaTheme="minorEastAsia" w:hAnsi="Times New Roman" w:cs="Times New Roman"/>
                  <w:b w:val="0"/>
                  <w:bCs w:val="0"/>
                  <w:color w:val="000000"/>
                  <w:rPrChange w:id="23703"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3704"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3705" w:author="瑋婷 徐" w:date="2025-01-06T15:36:00Z" w16du:dateUtc="2025-01-06T07:36:00Z">
                    <w:rPr>
                      <w:rFonts w:ascii="Calibri" w:hAnsi="Calibri" w:cs="Calibri"/>
                      <w:color w:val="000000"/>
                      <w:sz w:val="22"/>
                      <w:szCs w:val="22"/>
                    </w:rPr>
                  </w:rPrChange>
                </w:rPr>
                <w:t xml:space="preserve"> III</w:t>
              </w:r>
            </w:ins>
          </w:p>
        </w:tc>
        <w:tc>
          <w:tcPr>
            <w:tcW w:w="904" w:type="pct"/>
            <w:vAlign w:val="center"/>
            <w:hideMark/>
          </w:tcPr>
          <w:p w14:paraId="2FB6189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06" w:author="瑋婷 徐" w:date="2025-01-03T16:50:00Z" w16du:dateUtc="2025-01-03T08:50:00Z"/>
                <w:rFonts w:ascii="Times New Roman" w:eastAsiaTheme="minorEastAsia" w:hAnsi="Times New Roman" w:cs="Times New Roman"/>
                <w:i/>
                <w:iCs/>
                <w:color w:val="000000"/>
                <w:rPrChange w:id="23707" w:author="瑋婷 徐" w:date="2025-01-06T15:36:00Z" w16du:dateUtc="2025-01-06T07:36:00Z">
                  <w:rPr>
                    <w:ins w:id="23708" w:author="瑋婷 徐" w:date="2025-01-03T16:50:00Z" w16du:dateUtc="2025-01-03T08:50:00Z"/>
                    <w:rFonts w:ascii="Calibri" w:hAnsi="Calibri" w:cs="Calibri"/>
                    <w:i/>
                    <w:iCs/>
                    <w:color w:val="000000"/>
                    <w:sz w:val="22"/>
                    <w:szCs w:val="22"/>
                  </w:rPr>
                </w:rPrChange>
              </w:rPr>
              <w:pPrChange w:id="237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710" w:author="瑋婷 徐" w:date="2025-01-03T16:50:00Z" w16du:dateUtc="2025-01-03T08:50:00Z">
              <w:r w:rsidRPr="00C51B34">
                <w:rPr>
                  <w:rFonts w:ascii="Times New Roman" w:eastAsiaTheme="minorEastAsia" w:hAnsi="Times New Roman" w:cs="Times New Roman"/>
                  <w:i/>
                  <w:iCs/>
                  <w:color w:val="000000"/>
                  <w:rPrChange w:id="23711" w:author="瑋婷 徐" w:date="2025-01-06T15:36:00Z" w16du:dateUtc="2025-01-06T07:36:00Z">
                    <w:rPr>
                      <w:rFonts w:ascii="Calibri" w:hAnsi="Calibri" w:cs="Calibri"/>
                      <w:i/>
                      <w:iCs/>
                      <w:color w:val="000000"/>
                      <w:sz w:val="22"/>
                      <w:szCs w:val="22"/>
                    </w:rPr>
                  </w:rPrChange>
                </w:rPr>
                <w:t>Periparus ater</w:t>
              </w:r>
            </w:ins>
          </w:p>
        </w:tc>
        <w:tc>
          <w:tcPr>
            <w:tcW w:w="162" w:type="pct"/>
            <w:noWrap/>
            <w:vAlign w:val="center"/>
            <w:hideMark/>
          </w:tcPr>
          <w:p w14:paraId="77DAD27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12" w:author="瑋婷 徐" w:date="2025-01-03T16:50:00Z" w16du:dateUtc="2025-01-03T08:50:00Z"/>
                <w:rFonts w:ascii="Times New Roman" w:eastAsiaTheme="minorEastAsia" w:hAnsi="Times New Roman" w:cs="Times New Roman"/>
                <w:i/>
                <w:iCs/>
                <w:color w:val="000000"/>
                <w:rPrChange w:id="23713" w:author="瑋婷 徐" w:date="2025-01-06T15:36:00Z" w16du:dateUtc="2025-01-06T07:36:00Z">
                  <w:rPr>
                    <w:ins w:id="23714" w:author="瑋婷 徐" w:date="2025-01-03T16:50:00Z" w16du:dateUtc="2025-01-03T08:50:00Z"/>
                    <w:rFonts w:ascii="Calibri" w:hAnsi="Calibri" w:cs="Calibri"/>
                    <w:i/>
                    <w:iCs/>
                    <w:color w:val="000000"/>
                    <w:sz w:val="22"/>
                    <w:szCs w:val="22"/>
                  </w:rPr>
                </w:rPrChange>
              </w:rPr>
              <w:pPrChange w:id="237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C8149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16" w:author="瑋婷 徐" w:date="2025-01-03T16:50:00Z" w16du:dateUtc="2025-01-03T08:50:00Z"/>
                <w:rFonts w:ascii="Times New Roman" w:eastAsiaTheme="minorEastAsia" w:hAnsi="Times New Roman" w:cs="Times New Roman"/>
                <w:rPrChange w:id="23717" w:author="瑋婷 徐" w:date="2025-01-06T15:36:00Z" w16du:dateUtc="2025-01-06T07:36:00Z">
                  <w:rPr>
                    <w:ins w:id="23718" w:author="瑋婷 徐" w:date="2025-01-03T16:50:00Z" w16du:dateUtc="2025-01-03T08:50:00Z"/>
                    <w:rFonts w:ascii="Times New Roman" w:eastAsia="Times New Roman" w:hAnsi="Times New Roman" w:cs="Times New Roman"/>
                    <w:sz w:val="20"/>
                    <w:szCs w:val="20"/>
                  </w:rPr>
                </w:rPrChange>
              </w:rPr>
              <w:pPrChange w:id="237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CBA3A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20" w:author="瑋婷 徐" w:date="2025-01-03T16:50:00Z" w16du:dateUtc="2025-01-03T08:50:00Z"/>
                <w:rFonts w:ascii="Times New Roman" w:eastAsiaTheme="minorEastAsia" w:hAnsi="Times New Roman" w:cs="Times New Roman"/>
                <w:rPrChange w:id="23721" w:author="瑋婷 徐" w:date="2025-01-06T15:36:00Z" w16du:dateUtc="2025-01-06T07:36:00Z">
                  <w:rPr>
                    <w:ins w:id="23722" w:author="瑋婷 徐" w:date="2025-01-03T16:50:00Z" w16du:dateUtc="2025-01-03T08:50:00Z"/>
                    <w:rFonts w:ascii="Times New Roman" w:eastAsia="Times New Roman" w:hAnsi="Times New Roman" w:cs="Times New Roman"/>
                    <w:sz w:val="20"/>
                    <w:szCs w:val="20"/>
                  </w:rPr>
                </w:rPrChange>
              </w:rPr>
              <w:pPrChange w:id="237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52F91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24" w:author="瑋婷 徐" w:date="2025-01-03T16:50:00Z" w16du:dateUtc="2025-01-03T08:50:00Z"/>
                <w:rFonts w:ascii="Times New Roman" w:eastAsiaTheme="minorEastAsia" w:hAnsi="Times New Roman" w:cs="Times New Roman"/>
                <w:rPrChange w:id="23725" w:author="瑋婷 徐" w:date="2025-01-06T15:36:00Z" w16du:dateUtc="2025-01-06T07:36:00Z">
                  <w:rPr>
                    <w:ins w:id="23726" w:author="瑋婷 徐" w:date="2025-01-03T16:50:00Z" w16du:dateUtc="2025-01-03T08:50:00Z"/>
                    <w:rFonts w:ascii="Times New Roman" w:eastAsia="Times New Roman" w:hAnsi="Times New Roman" w:cs="Times New Roman"/>
                    <w:sz w:val="20"/>
                    <w:szCs w:val="20"/>
                  </w:rPr>
                </w:rPrChange>
              </w:rPr>
              <w:pPrChange w:id="237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2BC28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28" w:author="瑋婷 徐" w:date="2025-01-03T16:50:00Z" w16du:dateUtc="2025-01-03T08:50:00Z"/>
                <w:rFonts w:ascii="Times New Roman" w:eastAsiaTheme="minorEastAsia" w:hAnsi="Times New Roman" w:cs="Times New Roman"/>
                <w:rPrChange w:id="23729" w:author="瑋婷 徐" w:date="2025-01-06T15:36:00Z" w16du:dateUtc="2025-01-06T07:36:00Z">
                  <w:rPr>
                    <w:ins w:id="23730" w:author="瑋婷 徐" w:date="2025-01-03T16:50:00Z" w16du:dateUtc="2025-01-03T08:50:00Z"/>
                    <w:rFonts w:ascii="Times New Roman" w:eastAsia="Times New Roman" w:hAnsi="Times New Roman" w:cs="Times New Roman"/>
                    <w:sz w:val="20"/>
                    <w:szCs w:val="20"/>
                  </w:rPr>
                </w:rPrChange>
              </w:rPr>
              <w:pPrChange w:id="237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D170B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32" w:author="瑋婷 徐" w:date="2025-01-03T16:50:00Z" w16du:dateUtc="2025-01-03T08:50:00Z"/>
                <w:rFonts w:ascii="Times New Roman" w:eastAsiaTheme="minorEastAsia" w:hAnsi="Times New Roman" w:cs="Times New Roman"/>
                <w:rPrChange w:id="23733" w:author="瑋婷 徐" w:date="2025-01-06T15:36:00Z" w16du:dateUtc="2025-01-06T07:36:00Z">
                  <w:rPr>
                    <w:ins w:id="23734" w:author="瑋婷 徐" w:date="2025-01-03T16:50:00Z" w16du:dateUtc="2025-01-03T08:50:00Z"/>
                    <w:rFonts w:ascii="Times New Roman" w:eastAsia="Times New Roman" w:hAnsi="Times New Roman" w:cs="Times New Roman"/>
                    <w:sz w:val="20"/>
                    <w:szCs w:val="20"/>
                  </w:rPr>
                </w:rPrChange>
              </w:rPr>
              <w:pPrChange w:id="237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DE93A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36" w:author="瑋婷 徐" w:date="2025-01-03T16:50:00Z" w16du:dateUtc="2025-01-03T08:50:00Z"/>
                <w:rFonts w:ascii="Times New Roman" w:eastAsiaTheme="minorEastAsia" w:hAnsi="Times New Roman" w:cs="Times New Roman"/>
                <w:rPrChange w:id="23737" w:author="瑋婷 徐" w:date="2025-01-06T15:36:00Z" w16du:dateUtc="2025-01-06T07:36:00Z">
                  <w:rPr>
                    <w:ins w:id="23738" w:author="瑋婷 徐" w:date="2025-01-03T16:50:00Z" w16du:dateUtc="2025-01-03T08:50:00Z"/>
                    <w:rFonts w:ascii="Times New Roman" w:eastAsia="Times New Roman" w:hAnsi="Times New Roman" w:cs="Times New Roman"/>
                    <w:sz w:val="20"/>
                    <w:szCs w:val="20"/>
                  </w:rPr>
                </w:rPrChange>
              </w:rPr>
              <w:pPrChange w:id="237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D3E9E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40" w:author="瑋婷 徐" w:date="2025-01-03T16:50:00Z" w16du:dateUtc="2025-01-03T08:50:00Z"/>
                <w:rFonts w:ascii="Times New Roman" w:eastAsiaTheme="minorEastAsia" w:hAnsi="Times New Roman" w:cs="Times New Roman"/>
                <w:color w:val="000000"/>
                <w:rPrChange w:id="23741" w:author="瑋婷 徐" w:date="2025-01-06T15:36:00Z" w16du:dateUtc="2025-01-06T07:36:00Z">
                  <w:rPr>
                    <w:ins w:id="23742" w:author="瑋婷 徐" w:date="2025-01-03T16:50:00Z" w16du:dateUtc="2025-01-03T08:50:00Z"/>
                    <w:rFonts w:ascii="Calibri" w:hAnsi="Calibri" w:cs="Calibri"/>
                    <w:color w:val="000000"/>
                    <w:sz w:val="22"/>
                    <w:szCs w:val="22"/>
                  </w:rPr>
                </w:rPrChange>
              </w:rPr>
              <w:pPrChange w:id="237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744" w:author="瑋婷 徐" w:date="2025-01-03T16:50:00Z" w16du:dateUtc="2025-01-03T08:50:00Z">
              <w:r w:rsidRPr="00C51B34">
                <w:rPr>
                  <w:rFonts w:ascii="Times New Roman" w:eastAsiaTheme="minorEastAsia" w:hAnsi="Times New Roman" w:cs="Times New Roman"/>
                  <w:color w:val="000000"/>
                  <w:rPrChange w:id="2374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2C01FC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46" w:author="瑋婷 徐" w:date="2025-01-03T16:50:00Z" w16du:dateUtc="2025-01-03T08:50:00Z"/>
                <w:rFonts w:ascii="Times New Roman" w:eastAsiaTheme="minorEastAsia" w:hAnsi="Times New Roman" w:cs="Times New Roman"/>
                <w:color w:val="000000"/>
                <w:rPrChange w:id="23747" w:author="瑋婷 徐" w:date="2025-01-06T15:36:00Z" w16du:dateUtc="2025-01-06T07:36:00Z">
                  <w:rPr>
                    <w:ins w:id="23748" w:author="瑋婷 徐" w:date="2025-01-03T16:50:00Z" w16du:dateUtc="2025-01-03T08:50:00Z"/>
                    <w:rFonts w:ascii="Calibri" w:hAnsi="Calibri" w:cs="Calibri"/>
                    <w:color w:val="000000"/>
                    <w:sz w:val="22"/>
                    <w:szCs w:val="22"/>
                  </w:rPr>
                </w:rPrChange>
              </w:rPr>
              <w:pPrChange w:id="237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90C4C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50" w:author="瑋婷 徐" w:date="2025-01-03T16:50:00Z" w16du:dateUtc="2025-01-03T08:50:00Z"/>
                <w:rFonts w:ascii="Times New Roman" w:eastAsiaTheme="minorEastAsia" w:hAnsi="Times New Roman" w:cs="Times New Roman"/>
                <w:rPrChange w:id="23751" w:author="瑋婷 徐" w:date="2025-01-06T15:36:00Z" w16du:dateUtc="2025-01-06T07:36:00Z">
                  <w:rPr>
                    <w:ins w:id="23752" w:author="瑋婷 徐" w:date="2025-01-03T16:50:00Z" w16du:dateUtc="2025-01-03T08:50:00Z"/>
                    <w:rFonts w:ascii="Times New Roman" w:eastAsia="Times New Roman" w:hAnsi="Times New Roman" w:cs="Times New Roman"/>
                    <w:sz w:val="20"/>
                    <w:szCs w:val="20"/>
                  </w:rPr>
                </w:rPrChange>
              </w:rPr>
              <w:pPrChange w:id="237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D8EC7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54" w:author="瑋婷 徐" w:date="2025-01-03T16:50:00Z" w16du:dateUtc="2025-01-03T08:50:00Z"/>
                <w:rFonts w:ascii="Times New Roman" w:eastAsiaTheme="minorEastAsia" w:hAnsi="Times New Roman" w:cs="Times New Roman"/>
                <w:rPrChange w:id="23755" w:author="瑋婷 徐" w:date="2025-01-06T15:36:00Z" w16du:dateUtc="2025-01-06T07:36:00Z">
                  <w:rPr>
                    <w:ins w:id="23756" w:author="瑋婷 徐" w:date="2025-01-03T16:50:00Z" w16du:dateUtc="2025-01-03T08:50:00Z"/>
                    <w:rFonts w:ascii="Times New Roman" w:eastAsia="Times New Roman" w:hAnsi="Times New Roman" w:cs="Times New Roman"/>
                    <w:sz w:val="20"/>
                    <w:szCs w:val="20"/>
                  </w:rPr>
                </w:rPrChange>
              </w:rPr>
              <w:pPrChange w:id="237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F46E9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58" w:author="瑋婷 徐" w:date="2025-01-03T16:50:00Z" w16du:dateUtc="2025-01-03T08:50:00Z"/>
                <w:rFonts w:ascii="Times New Roman" w:eastAsiaTheme="minorEastAsia" w:hAnsi="Times New Roman" w:cs="Times New Roman"/>
                <w:rPrChange w:id="23759" w:author="瑋婷 徐" w:date="2025-01-06T15:36:00Z" w16du:dateUtc="2025-01-06T07:36:00Z">
                  <w:rPr>
                    <w:ins w:id="23760" w:author="瑋婷 徐" w:date="2025-01-03T16:50:00Z" w16du:dateUtc="2025-01-03T08:50:00Z"/>
                    <w:rFonts w:ascii="Times New Roman" w:eastAsia="Times New Roman" w:hAnsi="Times New Roman" w:cs="Times New Roman"/>
                    <w:sz w:val="20"/>
                    <w:szCs w:val="20"/>
                  </w:rPr>
                </w:rPrChange>
              </w:rPr>
              <w:pPrChange w:id="237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437D4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62" w:author="瑋婷 徐" w:date="2025-01-03T16:50:00Z" w16du:dateUtc="2025-01-03T08:50:00Z"/>
                <w:rFonts w:ascii="Times New Roman" w:eastAsiaTheme="minorEastAsia" w:hAnsi="Times New Roman" w:cs="Times New Roman"/>
                <w:rPrChange w:id="23763" w:author="瑋婷 徐" w:date="2025-01-06T15:36:00Z" w16du:dateUtc="2025-01-06T07:36:00Z">
                  <w:rPr>
                    <w:ins w:id="23764" w:author="瑋婷 徐" w:date="2025-01-03T16:50:00Z" w16du:dateUtc="2025-01-03T08:50:00Z"/>
                    <w:rFonts w:ascii="Times New Roman" w:eastAsia="Times New Roman" w:hAnsi="Times New Roman" w:cs="Times New Roman"/>
                    <w:sz w:val="20"/>
                    <w:szCs w:val="20"/>
                  </w:rPr>
                </w:rPrChange>
              </w:rPr>
              <w:pPrChange w:id="237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2A189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66" w:author="瑋婷 徐" w:date="2025-01-03T16:50:00Z" w16du:dateUtc="2025-01-03T08:50:00Z"/>
                <w:rFonts w:ascii="Times New Roman" w:eastAsiaTheme="minorEastAsia" w:hAnsi="Times New Roman" w:cs="Times New Roman"/>
                <w:rPrChange w:id="23767" w:author="瑋婷 徐" w:date="2025-01-06T15:36:00Z" w16du:dateUtc="2025-01-06T07:36:00Z">
                  <w:rPr>
                    <w:ins w:id="23768" w:author="瑋婷 徐" w:date="2025-01-03T16:50:00Z" w16du:dateUtc="2025-01-03T08:50:00Z"/>
                    <w:rFonts w:ascii="Times New Roman" w:eastAsia="Times New Roman" w:hAnsi="Times New Roman" w:cs="Times New Roman"/>
                    <w:sz w:val="20"/>
                    <w:szCs w:val="20"/>
                  </w:rPr>
                </w:rPrChange>
              </w:rPr>
              <w:pPrChange w:id="237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FEF04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70" w:author="瑋婷 徐" w:date="2025-01-03T16:50:00Z" w16du:dateUtc="2025-01-03T08:50:00Z"/>
                <w:rFonts w:ascii="Times New Roman" w:eastAsiaTheme="minorEastAsia" w:hAnsi="Times New Roman" w:cs="Times New Roman"/>
                <w:rPrChange w:id="23771" w:author="瑋婷 徐" w:date="2025-01-06T15:36:00Z" w16du:dateUtc="2025-01-06T07:36:00Z">
                  <w:rPr>
                    <w:ins w:id="23772" w:author="瑋婷 徐" w:date="2025-01-03T16:50:00Z" w16du:dateUtc="2025-01-03T08:50:00Z"/>
                    <w:rFonts w:ascii="Times New Roman" w:eastAsia="Times New Roman" w:hAnsi="Times New Roman" w:cs="Times New Roman"/>
                    <w:sz w:val="20"/>
                    <w:szCs w:val="20"/>
                  </w:rPr>
                </w:rPrChange>
              </w:rPr>
              <w:pPrChange w:id="237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754213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74" w:author="瑋婷 徐" w:date="2025-01-03T16:50:00Z" w16du:dateUtc="2025-01-03T08:50:00Z"/>
                <w:rFonts w:ascii="Times New Roman" w:eastAsiaTheme="minorEastAsia" w:hAnsi="Times New Roman" w:cs="Times New Roman"/>
                <w:rPrChange w:id="23775" w:author="瑋婷 徐" w:date="2025-01-06T15:36:00Z" w16du:dateUtc="2025-01-06T07:36:00Z">
                  <w:rPr>
                    <w:ins w:id="23776" w:author="瑋婷 徐" w:date="2025-01-03T16:50:00Z" w16du:dateUtc="2025-01-03T08:50:00Z"/>
                    <w:rFonts w:ascii="Times New Roman" w:eastAsia="Times New Roman" w:hAnsi="Times New Roman" w:cs="Times New Roman"/>
                    <w:sz w:val="20"/>
                    <w:szCs w:val="20"/>
                  </w:rPr>
                </w:rPrChange>
              </w:rPr>
              <w:pPrChange w:id="237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8B23E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78" w:author="瑋婷 徐" w:date="2025-01-03T16:50:00Z" w16du:dateUtc="2025-01-03T08:50:00Z"/>
                <w:rFonts w:ascii="Times New Roman" w:eastAsiaTheme="minorEastAsia" w:hAnsi="Times New Roman" w:cs="Times New Roman"/>
                <w:rPrChange w:id="23779" w:author="瑋婷 徐" w:date="2025-01-06T15:36:00Z" w16du:dateUtc="2025-01-06T07:36:00Z">
                  <w:rPr>
                    <w:ins w:id="23780" w:author="瑋婷 徐" w:date="2025-01-03T16:50:00Z" w16du:dateUtc="2025-01-03T08:50:00Z"/>
                    <w:rFonts w:ascii="Times New Roman" w:eastAsia="Times New Roman" w:hAnsi="Times New Roman" w:cs="Times New Roman"/>
                    <w:sz w:val="20"/>
                    <w:szCs w:val="20"/>
                  </w:rPr>
                </w:rPrChange>
              </w:rPr>
              <w:pPrChange w:id="237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EC53F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82" w:author="瑋婷 徐" w:date="2025-01-03T16:50:00Z" w16du:dateUtc="2025-01-03T08:50:00Z"/>
                <w:rFonts w:ascii="Times New Roman" w:eastAsiaTheme="minorEastAsia" w:hAnsi="Times New Roman" w:cs="Times New Roman"/>
                <w:rPrChange w:id="23783" w:author="瑋婷 徐" w:date="2025-01-06T15:36:00Z" w16du:dateUtc="2025-01-06T07:36:00Z">
                  <w:rPr>
                    <w:ins w:id="23784" w:author="瑋婷 徐" w:date="2025-01-03T16:50:00Z" w16du:dateUtc="2025-01-03T08:50:00Z"/>
                    <w:rFonts w:ascii="Times New Roman" w:eastAsia="Times New Roman" w:hAnsi="Times New Roman" w:cs="Times New Roman"/>
                    <w:sz w:val="20"/>
                    <w:szCs w:val="20"/>
                  </w:rPr>
                </w:rPrChange>
              </w:rPr>
              <w:pPrChange w:id="237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5E13C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86" w:author="瑋婷 徐" w:date="2025-01-03T16:50:00Z" w16du:dateUtc="2025-01-03T08:50:00Z"/>
                <w:rFonts w:ascii="Times New Roman" w:eastAsiaTheme="minorEastAsia" w:hAnsi="Times New Roman" w:cs="Times New Roman"/>
                <w:rPrChange w:id="23787" w:author="瑋婷 徐" w:date="2025-01-06T15:36:00Z" w16du:dateUtc="2025-01-06T07:36:00Z">
                  <w:rPr>
                    <w:ins w:id="23788" w:author="瑋婷 徐" w:date="2025-01-03T16:50:00Z" w16du:dateUtc="2025-01-03T08:50:00Z"/>
                    <w:rFonts w:ascii="Times New Roman" w:eastAsia="Times New Roman" w:hAnsi="Times New Roman" w:cs="Times New Roman"/>
                    <w:sz w:val="20"/>
                    <w:szCs w:val="20"/>
                  </w:rPr>
                </w:rPrChange>
              </w:rPr>
              <w:pPrChange w:id="237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29AC7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90" w:author="瑋婷 徐" w:date="2025-01-03T16:50:00Z" w16du:dateUtc="2025-01-03T08:50:00Z"/>
                <w:rFonts w:ascii="Times New Roman" w:eastAsiaTheme="minorEastAsia" w:hAnsi="Times New Roman" w:cs="Times New Roman"/>
                <w:rPrChange w:id="23791" w:author="瑋婷 徐" w:date="2025-01-06T15:36:00Z" w16du:dateUtc="2025-01-06T07:36:00Z">
                  <w:rPr>
                    <w:ins w:id="23792" w:author="瑋婷 徐" w:date="2025-01-03T16:50:00Z" w16du:dateUtc="2025-01-03T08:50:00Z"/>
                    <w:rFonts w:ascii="Times New Roman" w:eastAsia="Times New Roman" w:hAnsi="Times New Roman" w:cs="Times New Roman"/>
                    <w:sz w:val="20"/>
                    <w:szCs w:val="20"/>
                  </w:rPr>
                </w:rPrChange>
              </w:rPr>
              <w:pPrChange w:id="237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7FC9E54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94" w:author="瑋婷 徐" w:date="2025-01-03T16:50:00Z" w16du:dateUtc="2025-01-03T08:50:00Z"/>
                <w:rFonts w:ascii="Times New Roman" w:eastAsiaTheme="minorEastAsia" w:hAnsi="Times New Roman" w:cs="Times New Roman"/>
                <w:rPrChange w:id="23795" w:author="瑋婷 徐" w:date="2025-01-06T15:36:00Z" w16du:dateUtc="2025-01-06T07:36:00Z">
                  <w:rPr>
                    <w:ins w:id="23796" w:author="瑋婷 徐" w:date="2025-01-03T16:50:00Z" w16du:dateUtc="2025-01-03T08:50:00Z"/>
                    <w:rFonts w:ascii="Times New Roman" w:eastAsia="Times New Roman" w:hAnsi="Times New Roman" w:cs="Times New Roman"/>
                    <w:sz w:val="20"/>
                    <w:szCs w:val="20"/>
                  </w:rPr>
                </w:rPrChange>
              </w:rPr>
              <w:pPrChange w:id="237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3C84837C" w14:textId="77777777" w:rsidTr="003C19C7">
        <w:trPr>
          <w:trHeight w:val="600"/>
          <w:ins w:id="2379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FB78FDF" w14:textId="77777777" w:rsidR="003C19C7" w:rsidRPr="00C51B34" w:rsidRDefault="003C19C7">
            <w:pPr>
              <w:spacing w:line="360" w:lineRule="auto"/>
              <w:jc w:val="both"/>
              <w:rPr>
                <w:ins w:id="23799" w:author="瑋婷 徐" w:date="2025-01-03T16:50:00Z" w16du:dateUtc="2025-01-03T08:50:00Z"/>
                <w:rFonts w:ascii="Times New Roman" w:eastAsiaTheme="minorEastAsia" w:hAnsi="Times New Roman" w:cs="Times New Roman"/>
                <w:b w:val="0"/>
                <w:bCs w:val="0"/>
                <w:color w:val="000000"/>
                <w:rPrChange w:id="23800" w:author="瑋婷 徐" w:date="2025-01-06T15:36:00Z" w16du:dateUtc="2025-01-06T07:36:00Z">
                  <w:rPr>
                    <w:ins w:id="23801" w:author="瑋婷 徐" w:date="2025-01-03T16:50:00Z" w16du:dateUtc="2025-01-03T08:50:00Z"/>
                    <w:rFonts w:ascii="Calibri" w:hAnsi="Calibri" w:cs="Calibri"/>
                    <w:color w:val="000000"/>
                    <w:sz w:val="22"/>
                    <w:szCs w:val="22"/>
                  </w:rPr>
                </w:rPrChange>
              </w:rPr>
              <w:pPrChange w:id="23802" w:author="瑋婷 徐" w:date="2025-01-03T16:55:00Z" w16du:dateUtc="2025-01-03T08:55:00Z">
                <w:pPr/>
              </w:pPrChange>
            </w:pPr>
            <w:proofErr w:type="gramStart"/>
            <w:ins w:id="23803" w:author="瑋婷 徐" w:date="2025-01-03T16:50:00Z" w16du:dateUtc="2025-01-03T08:50:00Z">
              <w:r w:rsidRPr="00C51B34">
                <w:rPr>
                  <w:rFonts w:ascii="Times New Roman" w:eastAsiaTheme="minorEastAsia" w:hAnsi="Times New Roman" w:cs="Times New Roman" w:hint="eastAsia"/>
                  <w:b w:val="0"/>
                  <w:bCs w:val="0"/>
                  <w:color w:val="000000"/>
                  <w:rPrChange w:id="23804" w:author="瑋婷 徐" w:date="2025-01-06T15:36:00Z" w16du:dateUtc="2025-01-06T07:36:00Z">
                    <w:rPr>
                      <w:rFonts w:ascii="Calibri" w:hAnsi="Calibri" w:cs="Calibri" w:hint="eastAsia"/>
                      <w:color w:val="000000"/>
                      <w:sz w:val="22"/>
                      <w:szCs w:val="22"/>
                    </w:rPr>
                  </w:rPrChange>
                </w:rPr>
                <w:t>赤</w:t>
              </w:r>
              <w:proofErr w:type="gramEnd"/>
              <w:r w:rsidRPr="00C51B34">
                <w:rPr>
                  <w:rFonts w:ascii="Times New Roman" w:eastAsiaTheme="minorEastAsia" w:hAnsi="Times New Roman" w:cs="Times New Roman" w:hint="eastAsia"/>
                  <w:b w:val="0"/>
                  <w:bCs w:val="0"/>
                  <w:color w:val="000000"/>
                  <w:rPrChange w:id="23805" w:author="瑋婷 徐" w:date="2025-01-06T15:36:00Z" w16du:dateUtc="2025-01-06T07:36:00Z">
                    <w:rPr>
                      <w:rFonts w:ascii="Calibri" w:hAnsi="Calibri" w:cs="Calibri" w:hint="eastAsia"/>
                      <w:color w:val="000000"/>
                      <w:sz w:val="22"/>
                      <w:szCs w:val="22"/>
                    </w:rPr>
                  </w:rPrChange>
                </w:rPr>
                <w:t>腹山雀</w:t>
              </w:r>
              <w:r w:rsidRPr="00C51B34">
                <w:rPr>
                  <w:rFonts w:ascii="Times New Roman" w:eastAsiaTheme="minorEastAsia" w:hAnsi="Times New Roman" w:cs="Times New Roman"/>
                  <w:b w:val="0"/>
                  <w:bCs w:val="0"/>
                  <w:color w:val="000000"/>
                  <w:rPrChange w:id="23806" w:author="瑋婷 徐" w:date="2025-01-06T15:36:00Z" w16du:dateUtc="2025-01-06T07:36:00Z">
                    <w:rPr>
                      <w:rFonts w:ascii="Calibri" w:hAnsi="Calibri" w:cs="Calibri"/>
                      <w:color w:val="000000"/>
                      <w:sz w:val="22"/>
                      <w:szCs w:val="22"/>
                    </w:rPr>
                  </w:rPrChange>
                </w:rPr>
                <w:t xml:space="preserve"> </w:t>
              </w:r>
              <w:r w:rsidRPr="00C51B34">
                <w:rPr>
                  <w:b w:val="0"/>
                  <w:bCs w:val="0"/>
                  <w:color w:val="000000"/>
                  <w:rPrChange w:id="23807"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3808" w:author="瑋婷 徐" w:date="2025-01-06T15:36:00Z" w16du:dateUtc="2025-01-06T07:36:00Z">
                    <w:rPr>
                      <w:rFonts w:ascii="Calibri" w:hAnsi="Calibri" w:cs="Calibri"/>
                      <w:color w:val="000000"/>
                      <w:sz w:val="22"/>
                      <w:szCs w:val="22"/>
                    </w:rPr>
                  </w:rPrChange>
                </w:rPr>
                <w:t xml:space="preserve"> II</w:t>
              </w:r>
            </w:ins>
          </w:p>
        </w:tc>
        <w:tc>
          <w:tcPr>
            <w:tcW w:w="904" w:type="pct"/>
            <w:vAlign w:val="center"/>
            <w:hideMark/>
          </w:tcPr>
          <w:p w14:paraId="2017562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09" w:author="瑋婷 徐" w:date="2025-01-03T16:50:00Z" w16du:dateUtc="2025-01-03T08:50:00Z"/>
                <w:rFonts w:ascii="Times New Roman" w:eastAsiaTheme="minorEastAsia" w:hAnsi="Times New Roman" w:cs="Times New Roman"/>
                <w:i/>
                <w:iCs/>
                <w:color w:val="000000"/>
                <w:rPrChange w:id="23810" w:author="瑋婷 徐" w:date="2025-01-06T15:36:00Z" w16du:dateUtc="2025-01-06T07:36:00Z">
                  <w:rPr>
                    <w:ins w:id="23811" w:author="瑋婷 徐" w:date="2025-01-03T16:50:00Z" w16du:dateUtc="2025-01-03T08:50:00Z"/>
                    <w:rFonts w:ascii="Calibri" w:hAnsi="Calibri" w:cs="Calibri"/>
                    <w:i/>
                    <w:iCs/>
                    <w:color w:val="000000"/>
                    <w:sz w:val="22"/>
                    <w:szCs w:val="22"/>
                  </w:rPr>
                </w:rPrChange>
              </w:rPr>
              <w:pPrChange w:id="238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813" w:author="瑋婷 徐" w:date="2025-01-03T16:50:00Z" w16du:dateUtc="2025-01-03T08:50:00Z">
              <w:r w:rsidRPr="00C51B34">
                <w:rPr>
                  <w:rFonts w:ascii="Times New Roman" w:eastAsiaTheme="minorEastAsia" w:hAnsi="Times New Roman" w:cs="Times New Roman"/>
                  <w:i/>
                  <w:iCs/>
                  <w:color w:val="000000"/>
                  <w:rPrChange w:id="23814" w:author="瑋婷 徐" w:date="2025-01-06T15:36:00Z" w16du:dateUtc="2025-01-06T07:36:00Z">
                    <w:rPr>
                      <w:rFonts w:ascii="Calibri" w:hAnsi="Calibri" w:cs="Calibri"/>
                      <w:i/>
                      <w:iCs/>
                      <w:color w:val="000000"/>
                      <w:sz w:val="22"/>
                      <w:szCs w:val="22"/>
                    </w:rPr>
                  </w:rPrChange>
                </w:rPr>
                <w:t>Sittiparus castaneoventris</w:t>
              </w:r>
            </w:ins>
          </w:p>
        </w:tc>
        <w:tc>
          <w:tcPr>
            <w:tcW w:w="162" w:type="pct"/>
            <w:noWrap/>
            <w:vAlign w:val="center"/>
            <w:hideMark/>
          </w:tcPr>
          <w:p w14:paraId="3A4FC39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15" w:author="瑋婷 徐" w:date="2025-01-03T16:50:00Z" w16du:dateUtc="2025-01-03T08:50:00Z"/>
                <w:rFonts w:ascii="Times New Roman" w:eastAsiaTheme="minorEastAsia" w:hAnsi="Times New Roman" w:cs="Times New Roman"/>
                <w:i/>
                <w:iCs/>
                <w:color w:val="000000"/>
                <w:rPrChange w:id="23816" w:author="瑋婷 徐" w:date="2025-01-06T15:36:00Z" w16du:dateUtc="2025-01-06T07:36:00Z">
                  <w:rPr>
                    <w:ins w:id="23817" w:author="瑋婷 徐" w:date="2025-01-03T16:50:00Z" w16du:dateUtc="2025-01-03T08:50:00Z"/>
                    <w:rFonts w:ascii="Calibri" w:hAnsi="Calibri" w:cs="Calibri"/>
                    <w:i/>
                    <w:iCs/>
                    <w:color w:val="000000"/>
                    <w:sz w:val="22"/>
                    <w:szCs w:val="22"/>
                  </w:rPr>
                </w:rPrChange>
              </w:rPr>
              <w:pPrChange w:id="238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11074D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19" w:author="瑋婷 徐" w:date="2025-01-03T16:50:00Z" w16du:dateUtc="2025-01-03T08:50:00Z"/>
                <w:rFonts w:ascii="Times New Roman" w:eastAsiaTheme="minorEastAsia" w:hAnsi="Times New Roman" w:cs="Times New Roman"/>
                <w:rPrChange w:id="23820" w:author="瑋婷 徐" w:date="2025-01-06T15:36:00Z" w16du:dateUtc="2025-01-06T07:36:00Z">
                  <w:rPr>
                    <w:ins w:id="23821" w:author="瑋婷 徐" w:date="2025-01-03T16:50:00Z" w16du:dateUtc="2025-01-03T08:50:00Z"/>
                    <w:rFonts w:ascii="Times New Roman" w:eastAsia="Times New Roman" w:hAnsi="Times New Roman" w:cs="Times New Roman"/>
                    <w:sz w:val="20"/>
                    <w:szCs w:val="20"/>
                  </w:rPr>
                </w:rPrChange>
              </w:rPr>
              <w:pPrChange w:id="238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6034C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23" w:author="瑋婷 徐" w:date="2025-01-03T16:50:00Z" w16du:dateUtc="2025-01-03T08:50:00Z"/>
                <w:rFonts w:ascii="Times New Roman" w:eastAsiaTheme="minorEastAsia" w:hAnsi="Times New Roman" w:cs="Times New Roman"/>
                <w:rPrChange w:id="23824" w:author="瑋婷 徐" w:date="2025-01-06T15:36:00Z" w16du:dateUtc="2025-01-06T07:36:00Z">
                  <w:rPr>
                    <w:ins w:id="23825" w:author="瑋婷 徐" w:date="2025-01-03T16:50:00Z" w16du:dateUtc="2025-01-03T08:50:00Z"/>
                    <w:rFonts w:ascii="Times New Roman" w:eastAsia="Times New Roman" w:hAnsi="Times New Roman" w:cs="Times New Roman"/>
                    <w:sz w:val="20"/>
                    <w:szCs w:val="20"/>
                  </w:rPr>
                </w:rPrChange>
              </w:rPr>
              <w:pPrChange w:id="238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8D57EB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27" w:author="瑋婷 徐" w:date="2025-01-03T16:50:00Z" w16du:dateUtc="2025-01-03T08:50:00Z"/>
                <w:rFonts w:ascii="Times New Roman" w:eastAsiaTheme="minorEastAsia" w:hAnsi="Times New Roman" w:cs="Times New Roman"/>
                <w:rPrChange w:id="23828" w:author="瑋婷 徐" w:date="2025-01-06T15:36:00Z" w16du:dateUtc="2025-01-06T07:36:00Z">
                  <w:rPr>
                    <w:ins w:id="23829" w:author="瑋婷 徐" w:date="2025-01-03T16:50:00Z" w16du:dateUtc="2025-01-03T08:50:00Z"/>
                    <w:rFonts w:ascii="Times New Roman" w:eastAsia="Times New Roman" w:hAnsi="Times New Roman" w:cs="Times New Roman"/>
                    <w:sz w:val="20"/>
                    <w:szCs w:val="20"/>
                  </w:rPr>
                </w:rPrChange>
              </w:rPr>
              <w:pPrChange w:id="238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6C580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31" w:author="瑋婷 徐" w:date="2025-01-03T16:50:00Z" w16du:dateUtc="2025-01-03T08:50:00Z"/>
                <w:rFonts w:ascii="Times New Roman" w:eastAsiaTheme="minorEastAsia" w:hAnsi="Times New Roman" w:cs="Times New Roman"/>
                <w:rPrChange w:id="23832" w:author="瑋婷 徐" w:date="2025-01-06T15:36:00Z" w16du:dateUtc="2025-01-06T07:36:00Z">
                  <w:rPr>
                    <w:ins w:id="23833" w:author="瑋婷 徐" w:date="2025-01-03T16:50:00Z" w16du:dateUtc="2025-01-03T08:50:00Z"/>
                    <w:rFonts w:ascii="Times New Roman" w:eastAsia="Times New Roman" w:hAnsi="Times New Roman" w:cs="Times New Roman"/>
                    <w:sz w:val="20"/>
                    <w:szCs w:val="20"/>
                  </w:rPr>
                </w:rPrChange>
              </w:rPr>
              <w:pPrChange w:id="238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79DB1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35" w:author="瑋婷 徐" w:date="2025-01-03T16:50:00Z" w16du:dateUtc="2025-01-03T08:50:00Z"/>
                <w:rFonts w:ascii="Times New Roman" w:eastAsiaTheme="minorEastAsia" w:hAnsi="Times New Roman" w:cs="Times New Roman"/>
                <w:rPrChange w:id="23836" w:author="瑋婷 徐" w:date="2025-01-06T15:36:00Z" w16du:dateUtc="2025-01-06T07:36:00Z">
                  <w:rPr>
                    <w:ins w:id="23837" w:author="瑋婷 徐" w:date="2025-01-03T16:50:00Z" w16du:dateUtc="2025-01-03T08:50:00Z"/>
                    <w:rFonts w:ascii="Times New Roman" w:eastAsia="Times New Roman" w:hAnsi="Times New Roman" w:cs="Times New Roman"/>
                    <w:sz w:val="20"/>
                    <w:szCs w:val="20"/>
                  </w:rPr>
                </w:rPrChange>
              </w:rPr>
              <w:pPrChange w:id="238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D6ACF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39" w:author="瑋婷 徐" w:date="2025-01-03T16:50:00Z" w16du:dateUtc="2025-01-03T08:50:00Z"/>
                <w:rFonts w:ascii="Times New Roman" w:eastAsiaTheme="minorEastAsia" w:hAnsi="Times New Roman" w:cs="Times New Roman"/>
                <w:rPrChange w:id="23840" w:author="瑋婷 徐" w:date="2025-01-06T15:36:00Z" w16du:dateUtc="2025-01-06T07:36:00Z">
                  <w:rPr>
                    <w:ins w:id="23841" w:author="瑋婷 徐" w:date="2025-01-03T16:50:00Z" w16du:dateUtc="2025-01-03T08:50:00Z"/>
                    <w:rFonts w:ascii="Times New Roman" w:eastAsia="Times New Roman" w:hAnsi="Times New Roman" w:cs="Times New Roman"/>
                    <w:sz w:val="20"/>
                    <w:szCs w:val="20"/>
                  </w:rPr>
                </w:rPrChange>
              </w:rPr>
              <w:pPrChange w:id="238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B64EA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43" w:author="瑋婷 徐" w:date="2025-01-03T16:50:00Z" w16du:dateUtc="2025-01-03T08:50:00Z"/>
                <w:rFonts w:ascii="Times New Roman" w:eastAsiaTheme="minorEastAsia" w:hAnsi="Times New Roman" w:cs="Times New Roman"/>
                <w:rPrChange w:id="23844" w:author="瑋婷 徐" w:date="2025-01-06T15:36:00Z" w16du:dateUtc="2025-01-06T07:36:00Z">
                  <w:rPr>
                    <w:ins w:id="23845" w:author="瑋婷 徐" w:date="2025-01-03T16:50:00Z" w16du:dateUtc="2025-01-03T08:50:00Z"/>
                    <w:rFonts w:ascii="Times New Roman" w:eastAsia="Times New Roman" w:hAnsi="Times New Roman" w:cs="Times New Roman"/>
                    <w:sz w:val="20"/>
                    <w:szCs w:val="20"/>
                  </w:rPr>
                </w:rPrChange>
              </w:rPr>
              <w:pPrChange w:id="238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F35AA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47" w:author="瑋婷 徐" w:date="2025-01-03T16:50:00Z" w16du:dateUtc="2025-01-03T08:50:00Z"/>
                <w:rFonts w:ascii="Times New Roman" w:eastAsiaTheme="minorEastAsia" w:hAnsi="Times New Roman" w:cs="Times New Roman"/>
                <w:rPrChange w:id="23848" w:author="瑋婷 徐" w:date="2025-01-06T15:36:00Z" w16du:dateUtc="2025-01-06T07:36:00Z">
                  <w:rPr>
                    <w:ins w:id="23849" w:author="瑋婷 徐" w:date="2025-01-03T16:50:00Z" w16du:dateUtc="2025-01-03T08:50:00Z"/>
                    <w:rFonts w:ascii="Times New Roman" w:eastAsia="Times New Roman" w:hAnsi="Times New Roman" w:cs="Times New Roman"/>
                    <w:sz w:val="20"/>
                    <w:szCs w:val="20"/>
                  </w:rPr>
                </w:rPrChange>
              </w:rPr>
              <w:pPrChange w:id="238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EA265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51" w:author="瑋婷 徐" w:date="2025-01-03T16:50:00Z" w16du:dateUtc="2025-01-03T08:50:00Z"/>
                <w:rFonts w:ascii="Times New Roman" w:eastAsiaTheme="minorEastAsia" w:hAnsi="Times New Roman" w:cs="Times New Roman"/>
                <w:rPrChange w:id="23852" w:author="瑋婷 徐" w:date="2025-01-06T15:36:00Z" w16du:dateUtc="2025-01-06T07:36:00Z">
                  <w:rPr>
                    <w:ins w:id="23853" w:author="瑋婷 徐" w:date="2025-01-03T16:50:00Z" w16du:dateUtc="2025-01-03T08:50:00Z"/>
                    <w:rFonts w:ascii="Times New Roman" w:eastAsia="Times New Roman" w:hAnsi="Times New Roman" w:cs="Times New Roman"/>
                    <w:sz w:val="20"/>
                    <w:szCs w:val="20"/>
                  </w:rPr>
                </w:rPrChange>
              </w:rPr>
              <w:pPrChange w:id="238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CDB7B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55" w:author="瑋婷 徐" w:date="2025-01-03T16:50:00Z" w16du:dateUtc="2025-01-03T08:50:00Z"/>
                <w:rFonts w:ascii="Times New Roman" w:eastAsiaTheme="minorEastAsia" w:hAnsi="Times New Roman" w:cs="Times New Roman"/>
                <w:rPrChange w:id="23856" w:author="瑋婷 徐" w:date="2025-01-06T15:36:00Z" w16du:dateUtc="2025-01-06T07:36:00Z">
                  <w:rPr>
                    <w:ins w:id="23857" w:author="瑋婷 徐" w:date="2025-01-03T16:50:00Z" w16du:dateUtc="2025-01-03T08:50:00Z"/>
                    <w:rFonts w:ascii="Times New Roman" w:eastAsia="Times New Roman" w:hAnsi="Times New Roman" w:cs="Times New Roman"/>
                    <w:sz w:val="20"/>
                    <w:szCs w:val="20"/>
                  </w:rPr>
                </w:rPrChange>
              </w:rPr>
              <w:pPrChange w:id="238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D0EA94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59" w:author="瑋婷 徐" w:date="2025-01-03T16:50:00Z" w16du:dateUtc="2025-01-03T08:50:00Z"/>
                <w:rFonts w:ascii="Times New Roman" w:eastAsiaTheme="minorEastAsia" w:hAnsi="Times New Roman" w:cs="Times New Roman"/>
                <w:rPrChange w:id="23860" w:author="瑋婷 徐" w:date="2025-01-06T15:36:00Z" w16du:dateUtc="2025-01-06T07:36:00Z">
                  <w:rPr>
                    <w:ins w:id="23861" w:author="瑋婷 徐" w:date="2025-01-03T16:50:00Z" w16du:dateUtc="2025-01-03T08:50:00Z"/>
                    <w:rFonts w:ascii="Times New Roman" w:eastAsia="Times New Roman" w:hAnsi="Times New Roman" w:cs="Times New Roman"/>
                    <w:sz w:val="20"/>
                    <w:szCs w:val="20"/>
                  </w:rPr>
                </w:rPrChange>
              </w:rPr>
              <w:pPrChange w:id="238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681A81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63" w:author="瑋婷 徐" w:date="2025-01-03T16:50:00Z" w16du:dateUtc="2025-01-03T08:50:00Z"/>
                <w:rFonts w:ascii="Times New Roman" w:eastAsiaTheme="minorEastAsia" w:hAnsi="Times New Roman" w:cs="Times New Roman"/>
                <w:rPrChange w:id="23864" w:author="瑋婷 徐" w:date="2025-01-06T15:36:00Z" w16du:dateUtc="2025-01-06T07:36:00Z">
                  <w:rPr>
                    <w:ins w:id="23865" w:author="瑋婷 徐" w:date="2025-01-03T16:50:00Z" w16du:dateUtc="2025-01-03T08:50:00Z"/>
                    <w:rFonts w:ascii="Times New Roman" w:eastAsia="Times New Roman" w:hAnsi="Times New Roman" w:cs="Times New Roman"/>
                    <w:sz w:val="20"/>
                    <w:szCs w:val="20"/>
                  </w:rPr>
                </w:rPrChange>
              </w:rPr>
              <w:pPrChange w:id="238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197DB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67" w:author="瑋婷 徐" w:date="2025-01-03T16:50:00Z" w16du:dateUtc="2025-01-03T08:50:00Z"/>
                <w:rFonts w:ascii="Times New Roman" w:eastAsiaTheme="minorEastAsia" w:hAnsi="Times New Roman" w:cs="Times New Roman"/>
                <w:rPrChange w:id="23868" w:author="瑋婷 徐" w:date="2025-01-06T15:36:00Z" w16du:dateUtc="2025-01-06T07:36:00Z">
                  <w:rPr>
                    <w:ins w:id="23869" w:author="瑋婷 徐" w:date="2025-01-03T16:50:00Z" w16du:dateUtc="2025-01-03T08:50:00Z"/>
                    <w:rFonts w:ascii="Times New Roman" w:eastAsia="Times New Roman" w:hAnsi="Times New Roman" w:cs="Times New Roman"/>
                    <w:sz w:val="20"/>
                    <w:szCs w:val="20"/>
                  </w:rPr>
                </w:rPrChange>
              </w:rPr>
              <w:pPrChange w:id="238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FA060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71" w:author="瑋婷 徐" w:date="2025-01-03T16:50:00Z" w16du:dateUtc="2025-01-03T08:50:00Z"/>
                <w:rFonts w:ascii="Times New Roman" w:eastAsiaTheme="minorEastAsia" w:hAnsi="Times New Roman" w:cs="Times New Roman"/>
                <w:rPrChange w:id="23872" w:author="瑋婷 徐" w:date="2025-01-06T15:36:00Z" w16du:dateUtc="2025-01-06T07:36:00Z">
                  <w:rPr>
                    <w:ins w:id="23873" w:author="瑋婷 徐" w:date="2025-01-03T16:50:00Z" w16du:dateUtc="2025-01-03T08:50:00Z"/>
                    <w:rFonts w:ascii="Times New Roman" w:eastAsia="Times New Roman" w:hAnsi="Times New Roman" w:cs="Times New Roman"/>
                    <w:sz w:val="20"/>
                    <w:szCs w:val="20"/>
                  </w:rPr>
                </w:rPrChange>
              </w:rPr>
              <w:pPrChange w:id="238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C69EE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75" w:author="瑋婷 徐" w:date="2025-01-03T16:50:00Z" w16du:dateUtc="2025-01-03T08:50:00Z"/>
                <w:rFonts w:ascii="Times New Roman" w:eastAsiaTheme="minorEastAsia" w:hAnsi="Times New Roman" w:cs="Times New Roman"/>
                <w:rPrChange w:id="23876" w:author="瑋婷 徐" w:date="2025-01-06T15:36:00Z" w16du:dateUtc="2025-01-06T07:36:00Z">
                  <w:rPr>
                    <w:ins w:id="23877" w:author="瑋婷 徐" w:date="2025-01-03T16:50:00Z" w16du:dateUtc="2025-01-03T08:50:00Z"/>
                    <w:rFonts w:ascii="Times New Roman" w:eastAsia="Times New Roman" w:hAnsi="Times New Roman" w:cs="Times New Roman"/>
                    <w:sz w:val="20"/>
                    <w:szCs w:val="20"/>
                  </w:rPr>
                </w:rPrChange>
              </w:rPr>
              <w:pPrChange w:id="238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CBB62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79" w:author="瑋婷 徐" w:date="2025-01-03T16:50:00Z" w16du:dateUtc="2025-01-03T08:50:00Z"/>
                <w:rFonts w:ascii="Times New Roman" w:eastAsiaTheme="minorEastAsia" w:hAnsi="Times New Roman" w:cs="Times New Roman"/>
                <w:rPrChange w:id="23880" w:author="瑋婷 徐" w:date="2025-01-06T15:36:00Z" w16du:dateUtc="2025-01-06T07:36:00Z">
                  <w:rPr>
                    <w:ins w:id="23881" w:author="瑋婷 徐" w:date="2025-01-03T16:50:00Z" w16du:dateUtc="2025-01-03T08:50:00Z"/>
                    <w:rFonts w:ascii="Times New Roman" w:eastAsia="Times New Roman" w:hAnsi="Times New Roman" w:cs="Times New Roman"/>
                    <w:sz w:val="20"/>
                    <w:szCs w:val="20"/>
                  </w:rPr>
                </w:rPrChange>
              </w:rPr>
              <w:pPrChange w:id="238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17B7A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83" w:author="瑋婷 徐" w:date="2025-01-03T16:50:00Z" w16du:dateUtc="2025-01-03T08:50:00Z"/>
                <w:rFonts w:ascii="Times New Roman" w:eastAsiaTheme="minorEastAsia" w:hAnsi="Times New Roman" w:cs="Times New Roman"/>
                <w:rPrChange w:id="23884" w:author="瑋婷 徐" w:date="2025-01-06T15:36:00Z" w16du:dateUtc="2025-01-06T07:36:00Z">
                  <w:rPr>
                    <w:ins w:id="23885" w:author="瑋婷 徐" w:date="2025-01-03T16:50:00Z" w16du:dateUtc="2025-01-03T08:50:00Z"/>
                    <w:rFonts w:ascii="Times New Roman" w:eastAsia="Times New Roman" w:hAnsi="Times New Roman" w:cs="Times New Roman"/>
                    <w:sz w:val="20"/>
                    <w:szCs w:val="20"/>
                  </w:rPr>
                </w:rPrChange>
              </w:rPr>
              <w:pPrChange w:id="238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ED786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87" w:author="瑋婷 徐" w:date="2025-01-03T16:50:00Z" w16du:dateUtc="2025-01-03T08:50:00Z"/>
                <w:rFonts w:ascii="Times New Roman" w:eastAsiaTheme="minorEastAsia" w:hAnsi="Times New Roman" w:cs="Times New Roman"/>
                <w:rPrChange w:id="23888" w:author="瑋婷 徐" w:date="2025-01-06T15:36:00Z" w16du:dateUtc="2025-01-06T07:36:00Z">
                  <w:rPr>
                    <w:ins w:id="23889" w:author="瑋婷 徐" w:date="2025-01-03T16:50:00Z" w16du:dateUtc="2025-01-03T08:50:00Z"/>
                    <w:rFonts w:ascii="Times New Roman" w:eastAsia="Times New Roman" w:hAnsi="Times New Roman" w:cs="Times New Roman"/>
                    <w:sz w:val="20"/>
                    <w:szCs w:val="20"/>
                  </w:rPr>
                </w:rPrChange>
              </w:rPr>
              <w:pPrChange w:id="238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E31E9F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91" w:author="瑋婷 徐" w:date="2025-01-03T16:50:00Z" w16du:dateUtc="2025-01-03T08:50:00Z"/>
                <w:rFonts w:ascii="Times New Roman" w:eastAsiaTheme="minorEastAsia" w:hAnsi="Times New Roman" w:cs="Times New Roman"/>
                <w:rPrChange w:id="23892" w:author="瑋婷 徐" w:date="2025-01-06T15:36:00Z" w16du:dateUtc="2025-01-06T07:36:00Z">
                  <w:rPr>
                    <w:ins w:id="23893" w:author="瑋婷 徐" w:date="2025-01-03T16:50:00Z" w16du:dateUtc="2025-01-03T08:50:00Z"/>
                    <w:rFonts w:ascii="Times New Roman" w:eastAsia="Times New Roman" w:hAnsi="Times New Roman" w:cs="Times New Roman"/>
                    <w:sz w:val="20"/>
                    <w:szCs w:val="20"/>
                  </w:rPr>
                </w:rPrChange>
              </w:rPr>
              <w:pPrChange w:id="238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5BEA09B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95" w:author="瑋婷 徐" w:date="2025-01-03T16:50:00Z" w16du:dateUtc="2025-01-03T08:50:00Z"/>
                <w:rFonts w:ascii="Times New Roman" w:eastAsiaTheme="minorEastAsia" w:hAnsi="Times New Roman" w:cs="Times New Roman"/>
                <w:rPrChange w:id="23896" w:author="瑋婷 徐" w:date="2025-01-06T15:36:00Z" w16du:dateUtc="2025-01-06T07:36:00Z">
                  <w:rPr>
                    <w:ins w:id="23897" w:author="瑋婷 徐" w:date="2025-01-03T16:50:00Z" w16du:dateUtc="2025-01-03T08:50:00Z"/>
                    <w:rFonts w:ascii="Times New Roman" w:eastAsia="Times New Roman" w:hAnsi="Times New Roman" w:cs="Times New Roman"/>
                    <w:sz w:val="20"/>
                    <w:szCs w:val="20"/>
                  </w:rPr>
                </w:rPrChange>
              </w:rPr>
              <w:pPrChange w:id="238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5993DF55" w14:textId="77777777" w:rsidTr="003C19C7">
        <w:trPr>
          <w:cnfStyle w:val="000000100000" w:firstRow="0" w:lastRow="0" w:firstColumn="0" w:lastColumn="0" w:oddVBand="0" w:evenVBand="0" w:oddHBand="1" w:evenHBand="0" w:firstRowFirstColumn="0" w:firstRowLastColumn="0" w:lastRowFirstColumn="0" w:lastRowLastColumn="0"/>
          <w:trHeight w:val="300"/>
          <w:ins w:id="2389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B4EE22" w14:textId="77777777" w:rsidR="003C19C7" w:rsidRPr="00C51B34" w:rsidRDefault="003C19C7">
            <w:pPr>
              <w:spacing w:line="360" w:lineRule="auto"/>
              <w:jc w:val="both"/>
              <w:rPr>
                <w:ins w:id="23900" w:author="瑋婷 徐" w:date="2025-01-03T16:50:00Z" w16du:dateUtc="2025-01-03T08:50:00Z"/>
                <w:rFonts w:ascii="Times New Roman" w:eastAsiaTheme="minorEastAsia" w:hAnsi="Times New Roman" w:cs="Times New Roman"/>
                <w:b w:val="0"/>
                <w:bCs w:val="0"/>
                <w:color w:val="000000"/>
                <w:rPrChange w:id="23901" w:author="瑋婷 徐" w:date="2025-01-06T15:36:00Z" w16du:dateUtc="2025-01-06T07:36:00Z">
                  <w:rPr>
                    <w:ins w:id="23902" w:author="瑋婷 徐" w:date="2025-01-03T16:50:00Z" w16du:dateUtc="2025-01-03T08:50:00Z"/>
                    <w:rFonts w:ascii="Calibri" w:hAnsi="Calibri" w:cs="Calibri"/>
                    <w:color w:val="000000"/>
                    <w:sz w:val="22"/>
                    <w:szCs w:val="22"/>
                  </w:rPr>
                </w:rPrChange>
              </w:rPr>
              <w:pPrChange w:id="23903" w:author="瑋婷 徐" w:date="2025-01-03T16:55:00Z" w16du:dateUtc="2025-01-03T08:55:00Z">
                <w:pPr/>
              </w:pPrChange>
            </w:pPr>
            <w:proofErr w:type="gramStart"/>
            <w:ins w:id="23904" w:author="瑋婷 徐" w:date="2025-01-03T16:50:00Z" w16du:dateUtc="2025-01-03T08:50:00Z">
              <w:r w:rsidRPr="00C51B34">
                <w:rPr>
                  <w:rFonts w:ascii="Times New Roman" w:eastAsiaTheme="minorEastAsia" w:hAnsi="Times New Roman" w:cs="Times New Roman" w:hint="eastAsia"/>
                  <w:b w:val="0"/>
                  <w:bCs w:val="0"/>
                  <w:color w:val="000000"/>
                  <w:rPrChange w:id="23905" w:author="瑋婷 徐" w:date="2025-01-06T15:36:00Z" w16du:dateUtc="2025-01-06T07:36:00Z">
                    <w:rPr>
                      <w:rFonts w:ascii="Calibri" w:hAnsi="Calibri" w:cs="Calibri" w:hint="eastAsia"/>
                      <w:color w:val="000000"/>
                      <w:sz w:val="22"/>
                      <w:szCs w:val="22"/>
                    </w:rPr>
                  </w:rPrChange>
                </w:rPr>
                <w:t>青背山雀</w:t>
              </w:r>
              <w:proofErr w:type="gramEnd"/>
              <w:r w:rsidRPr="00C51B34">
                <w:rPr>
                  <w:rFonts w:ascii="Times New Roman" w:eastAsiaTheme="minorEastAsia" w:hAnsi="Times New Roman" w:cs="Times New Roman"/>
                  <w:b w:val="0"/>
                  <w:bCs w:val="0"/>
                  <w:color w:val="000000"/>
                  <w:rPrChange w:id="23906"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3907"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3908" w:author="瑋婷 徐" w:date="2025-01-06T15:36:00Z" w16du:dateUtc="2025-01-06T07:36:00Z">
                    <w:rPr>
                      <w:rFonts w:ascii="Calibri" w:hAnsi="Calibri" w:cs="Calibri"/>
                      <w:color w:val="000000"/>
                      <w:sz w:val="22"/>
                      <w:szCs w:val="22"/>
                    </w:rPr>
                  </w:rPrChange>
                </w:rPr>
                <w:t xml:space="preserve"> III</w:t>
              </w:r>
            </w:ins>
          </w:p>
        </w:tc>
        <w:tc>
          <w:tcPr>
            <w:tcW w:w="904" w:type="pct"/>
            <w:vAlign w:val="center"/>
            <w:hideMark/>
          </w:tcPr>
          <w:p w14:paraId="3220702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09" w:author="瑋婷 徐" w:date="2025-01-03T16:50:00Z" w16du:dateUtc="2025-01-03T08:50:00Z"/>
                <w:rFonts w:ascii="Times New Roman" w:eastAsiaTheme="minorEastAsia" w:hAnsi="Times New Roman" w:cs="Times New Roman"/>
                <w:i/>
                <w:iCs/>
                <w:color w:val="000000"/>
                <w:rPrChange w:id="23910" w:author="瑋婷 徐" w:date="2025-01-06T15:36:00Z" w16du:dateUtc="2025-01-06T07:36:00Z">
                  <w:rPr>
                    <w:ins w:id="23911" w:author="瑋婷 徐" w:date="2025-01-03T16:50:00Z" w16du:dateUtc="2025-01-03T08:50:00Z"/>
                    <w:rFonts w:ascii="Calibri" w:hAnsi="Calibri" w:cs="Calibri"/>
                    <w:i/>
                    <w:iCs/>
                    <w:color w:val="000000"/>
                    <w:sz w:val="22"/>
                    <w:szCs w:val="22"/>
                  </w:rPr>
                </w:rPrChange>
              </w:rPr>
              <w:pPrChange w:id="239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13" w:author="瑋婷 徐" w:date="2025-01-03T16:50:00Z" w16du:dateUtc="2025-01-03T08:50:00Z">
              <w:r w:rsidRPr="00C51B34">
                <w:rPr>
                  <w:rFonts w:ascii="Times New Roman" w:eastAsiaTheme="minorEastAsia" w:hAnsi="Times New Roman" w:cs="Times New Roman"/>
                  <w:i/>
                  <w:iCs/>
                  <w:color w:val="000000"/>
                  <w:rPrChange w:id="23914" w:author="瑋婷 徐" w:date="2025-01-06T15:36:00Z" w16du:dateUtc="2025-01-06T07:36:00Z">
                    <w:rPr>
                      <w:rFonts w:ascii="Calibri" w:hAnsi="Calibri" w:cs="Calibri"/>
                      <w:i/>
                      <w:iCs/>
                      <w:color w:val="000000"/>
                      <w:sz w:val="22"/>
                      <w:szCs w:val="22"/>
                    </w:rPr>
                  </w:rPrChange>
                </w:rPr>
                <w:t>Parus monticolus</w:t>
              </w:r>
            </w:ins>
          </w:p>
        </w:tc>
        <w:tc>
          <w:tcPr>
            <w:tcW w:w="162" w:type="pct"/>
            <w:noWrap/>
            <w:vAlign w:val="center"/>
            <w:hideMark/>
          </w:tcPr>
          <w:p w14:paraId="217AA3C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15" w:author="瑋婷 徐" w:date="2025-01-03T16:50:00Z" w16du:dateUtc="2025-01-03T08:50:00Z"/>
                <w:rFonts w:ascii="Times New Roman" w:eastAsiaTheme="minorEastAsia" w:hAnsi="Times New Roman" w:cs="Times New Roman"/>
                <w:color w:val="000000"/>
                <w:rPrChange w:id="23916" w:author="瑋婷 徐" w:date="2025-01-06T15:36:00Z" w16du:dateUtc="2025-01-06T07:36:00Z">
                  <w:rPr>
                    <w:ins w:id="23917" w:author="瑋婷 徐" w:date="2025-01-03T16:50:00Z" w16du:dateUtc="2025-01-03T08:50:00Z"/>
                    <w:rFonts w:ascii="Calibri" w:hAnsi="Calibri" w:cs="Calibri"/>
                    <w:color w:val="000000"/>
                    <w:sz w:val="22"/>
                    <w:szCs w:val="22"/>
                  </w:rPr>
                </w:rPrChange>
              </w:rPr>
              <w:pPrChange w:id="239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19" w:author="瑋婷 徐" w:date="2025-01-03T16:50:00Z" w16du:dateUtc="2025-01-03T08:50:00Z">
              <w:r w:rsidRPr="00C51B34">
                <w:rPr>
                  <w:rFonts w:ascii="Times New Roman" w:eastAsiaTheme="minorEastAsia" w:hAnsi="Times New Roman" w:cs="Times New Roman"/>
                  <w:color w:val="000000"/>
                  <w:rPrChange w:id="2392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8E960C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21" w:author="瑋婷 徐" w:date="2025-01-03T16:50:00Z" w16du:dateUtc="2025-01-03T08:50:00Z"/>
                <w:rFonts w:ascii="Times New Roman" w:eastAsiaTheme="minorEastAsia" w:hAnsi="Times New Roman" w:cs="Times New Roman"/>
                <w:color w:val="000000"/>
                <w:rPrChange w:id="23922" w:author="瑋婷 徐" w:date="2025-01-06T15:36:00Z" w16du:dateUtc="2025-01-06T07:36:00Z">
                  <w:rPr>
                    <w:ins w:id="23923" w:author="瑋婷 徐" w:date="2025-01-03T16:50:00Z" w16du:dateUtc="2025-01-03T08:50:00Z"/>
                    <w:rFonts w:ascii="Calibri" w:hAnsi="Calibri" w:cs="Calibri"/>
                    <w:color w:val="000000"/>
                    <w:sz w:val="22"/>
                    <w:szCs w:val="22"/>
                  </w:rPr>
                </w:rPrChange>
              </w:rPr>
              <w:pPrChange w:id="239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31C20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25" w:author="瑋婷 徐" w:date="2025-01-03T16:50:00Z" w16du:dateUtc="2025-01-03T08:50:00Z"/>
                <w:rFonts w:ascii="Times New Roman" w:eastAsiaTheme="minorEastAsia" w:hAnsi="Times New Roman" w:cs="Times New Roman"/>
                <w:color w:val="000000"/>
                <w:rPrChange w:id="23926" w:author="瑋婷 徐" w:date="2025-01-06T15:36:00Z" w16du:dateUtc="2025-01-06T07:36:00Z">
                  <w:rPr>
                    <w:ins w:id="23927" w:author="瑋婷 徐" w:date="2025-01-03T16:50:00Z" w16du:dateUtc="2025-01-03T08:50:00Z"/>
                    <w:rFonts w:ascii="Calibri" w:hAnsi="Calibri" w:cs="Calibri"/>
                    <w:color w:val="000000"/>
                    <w:sz w:val="22"/>
                    <w:szCs w:val="22"/>
                  </w:rPr>
                </w:rPrChange>
              </w:rPr>
              <w:pPrChange w:id="239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29" w:author="瑋婷 徐" w:date="2025-01-03T16:50:00Z" w16du:dateUtc="2025-01-03T08:50:00Z">
              <w:r w:rsidRPr="00C51B34">
                <w:rPr>
                  <w:rFonts w:ascii="Times New Roman" w:eastAsiaTheme="minorEastAsia" w:hAnsi="Times New Roman" w:cs="Times New Roman"/>
                  <w:color w:val="000000"/>
                  <w:rPrChange w:id="2393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BEE42F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31" w:author="瑋婷 徐" w:date="2025-01-03T16:50:00Z" w16du:dateUtc="2025-01-03T08:50:00Z"/>
                <w:rFonts w:ascii="Times New Roman" w:eastAsiaTheme="minorEastAsia" w:hAnsi="Times New Roman" w:cs="Times New Roman"/>
                <w:color w:val="000000"/>
                <w:rPrChange w:id="23932" w:author="瑋婷 徐" w:date="2025-01-06T15:36:00Z" w16du:dateUtc="2025-01-06T07:36:00Z">
                  <w:rPr>
                    <w:ins w:id="23933" w:author="瑋婷 徐" w:date="2025-01-03T16:50:00Z" w16du:dateUtc="2025-01-03T08:50:00Z"/>
                    <w:rFonts w:ascii="Calibri" w:hAnsi="Calibri" w:cs="Calibri"/>
                    <w:color w:val="000000"/>
                    <w:sz w:val="22"/>
                    <w:szCs w:val="22"/>
                  </w:rPr>
                </w:rPrChange>
              </w:rPr>
              <w:pPrChange w:id="239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35" w:author="瑋婷 徐" w:date="2025-01-03T16:50:00Z" w16du:dateUtc="2025-01-03T08:50:00Z">
              <w:r w:rsidRPr="00C51B34">
                <w:rPr>
                  <w:rFonts w:ascii="Times New Roman" w:eastAsiaTheme="minorEastAsia" w:hAnsi="Times New Roman" w:cs="Times New Roman"/>
                  <w:color w:val="000000"/>
                  <w:rPrChange w:id="2393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E8BDA3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37" w:author="瑋婷 徐" w:date="2025-01-03T16:50:00Z" w16du:dateUtc="2025-01-03T08:50:00Z"/>
                <w:rFonts w:ascii="Times New Roman" w:eastAsiaTheme="minorEastAsia" w:hAnsi="Times New Roman" w:cs="Times New Roman"/>
                <w:color w:val="000000"/>
                <w:rPrChange w:id="23938" w:author="瑋婷 徐" w:date="2025-01-06T15:36:00Z" w16du:dateUtc="2025-01-06T07:36:00Z">
                  <w:rPr>
                    <w:ins w:id="23939" w:author="瑋婷 徐" w:date="2025-01-03T16:50:00Z" w16du:dateUtc="2025-01-03T08:50:00Z"/>
                    <w:rFonts w:ascii="Calibri" w:hAnsi="Calibri" w:cs="Calibri"/>
                    <w:color w:val="000000"/>
                    <w:sz w:val="22"/>
                    <w:szCs w:val="22"/>
                  </w:rPr>
                </w:rPrChange>
              </w:rPr>
              <w:pPrChange w:id="239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3E692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41" w:author="瑋婷 徐" w:date="2025-01-03T16:50:00Z" w16du:dateUtc="2025-01-03T08:50:00Z"/>
                <w:rFonts w:ascii="Times New Roman" w:eastAsiaTheme="minorEastAsia" w:hAnsi="Times New Roman" w:cs="Times New Roman"/>
                <w:color w:val="000000"/>
                <w:rPrChange w:id="23942" w:author="瑋婷 徐" w:date="2025-01-06T15:36:00Z" w16du:dateUtc="2025-01-06T07:36:00Z">
                  <w:rPr>
                    <w:ins w:id="23943" w:author="瑋婷 徐" w:date="2025-01-03T16:50:00Z" w16du:dateUtc="2025-01-03T08:50:00Z"/>
                    <w:rFonts w:ascii="Calibri" w:hAnsi="Calibri" w:cs="Calibri"/>
                    <w:color w:val="000000"/>
                    <w:sz w:val="22"/>
                    <w:szCs w:val="22"/>
                  </w:rPr>
                </w:rPrChange>
              </w:rPr>
              <w:pPrChange w:id="239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45" w:author="瑋婷 徐" w:date="2025-01-03T16:50:00Z" w16du:dateUtc="2025-01-03T08:50:00Z">
              <w:r w:rsidRPr="00C51B34">
                <w:rPr>
                  <w:rFonts w:ascii="Times New Roman" w:eastAsiaTheme="minorEastAsia" w:hAnsi="Times New Roman" w:cs="Times New Roman"/>
                  <w:color w:val="000000"/>
                  <w:rPrChange w:id="2394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35612A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47" w:author="瑋婷 徐" w:date="2025-01-03T16:50:00Z" w16du:dateUtc="2025-01-03T08:50:00Z"/>
                <w:rFonts w:ascii="Times New Roman" w:eastAsiaTheme="minorEastAsia" w:hAnsi="Times New Roman" w:cs="Times New Roman"/>
                <w:color w:val="000000"/>
                <w:rPrChange w:id="23948" w:author="瑋婷 徐" w:date="2025-01-06T15:36:00Z" w16du:dateUtc="2025-01-06T07:36:00Z">
                  <w:rPr>
                    <w:ins w:id="23949" w:author="瑋婷 徐" w:date="2025-01-03T16:50:00Z" w16du:dateUtc="2025-01-03T08:50:00Z"/>
                    <w:rFonts w:ascii="Calibri" w:hAnsi="Calibri" w:cs="Calibri"/>
                    <w:color w:val="000000"/>
                    <w:sz w:val="22"/>
                    <w:szCs w:val="22"/>
                  </w:rPr>
                </w:rPrChange>
              </w:rPr>
              <w:pPrChange w:id="239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17788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51" w:author="瑋婷 徐" w:date="2025-01-03T16:50:00Z" w16du:dateUtc="2025-01-03T08:50:00Z"/>
                <w:rFonts w:ascii="Times New Roman" w:eastAsiaTheme="minorEastAsia" w:hAnsi="Times New Roman" w:cs="Times New Roman"/>
                <w:rPrChange w:id="23952" w:author="瑋婷 徐" w:date="2025-01-06T15:36:00Z" w16du:dateUtc="2025-01-06T07:36:00Z">
                  <w:rPr>
                    <w:ins w:id="23953" w:author="瑋婷 徐" w:date="2025-01-03T16:50:00Z" w16du:dateUtc="2025-01-03T08:50:00Z"/>
                    <w:rFonts w:ascii="Times New Roman" w:eastAsia="Times New Roman" w:hAnsi="Times New Roman" w:cs="Times New Roman"/>
                    <w:sz w:val="20"/>
                    <w:szCs w:val="20"/>
                  </w:rPr>
                </w:rPrChange>
              </w:rPr>
              <w:pPrChange w:id="239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787CC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55" w:author="瑋婷 徐" w:date="2025-01-03T16:50:00Z" w16du:dateUtc="2025-01-03T08:50:00Z"/>
                <w:rFonts w:ascii="Times New Roman" w:eastAsiaTheme="minorEastAsia" w:hAnsi="Times New Roman" w:cs="Times New Roman"/>
                <w:rPrChange w:id="23956" w:author="瑋婷 徐" w:date="2025-01-06T15:36:00Z" w16du:dateUtc="2025-01-06T07:36:00Z">
                  <w:rPr>
                    <w:ins w:id="23957" w:author="瑋婷 徐" w:date="2025-01-03T16:50:00Z" w16du:dateUtc="2025-01-03T08:50:00Z"/>
                    <w:rFonts w:ascii="Times New Roman" w:eastAsia="Times New Roman" w:hAnsi="Times New Roman" w:cs="Times New Roman"/>
                    <w:sz w:val="20"/>
                    <w:szCs w:val="20"/>
                  </w:rPr>
                </w:rPrChange>
              </w:rPr>
              <w:pPrChange w:id="239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58E4E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59" w:author="瑋婷 徐" w:date="2025-01-03T16:50:00Z" w16du:dateUtc="2025-01-03T08:50:00Z"/>
                <w:rFonts w:ascii="Times New Roman" w:eastAsiaTheme="minorEastAsia" w:hAnsi="Times New Roman" w:cs="Times New Roman"/>
                <w:rPrChange w:id="23960" w:author="瑋婷 徐" w:date="2025-01-06T15:36:00Z" w16du:dateUtc="2025-01-06T07:36:00Z">
                  <w:rPr>
                    <w:ins w:id="23961" w:author="瑋婷 徐" w:date="2025-01-03T16:50:00Z" w16du:dateUtc="2025-01-03T08:50:00Z"/>
                    <w:rFonts w:ascii="Times New Roman" w:eastAsia="Times New Roman" w:hAnsi="Times New Roman" w:cs="Times New Roman"/>
                    <w:sz w:val="20"/>
                    <w:szCs w:val="20"/>
                  </w:rPr>
                </w:rPrChange>
              </w:rPr>
              <w:pPrChange w:id="239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51FAE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63" w:author="瑋婷 徐" w:date="2025-01-03T16:50:00Z" w16du:dateUtc="2025-01-03T08:50:00Z"/>
                <w:rFonts w:ascii="Times New Roman" w:eastAsiaTheme="minorEastAsia" w:hAnsi="Times New Roman" w:cs="Times New Roman"/>
                <w:rPrChange w:id="23964" w:author="瑋婷 徐" w:date="2025-01-06T15:36:00Z" w16du:dateUtc="2025-01-06T07:36:00Z">
                  <w:rPr>
                    <w:ins w:id="23965" w:author="瑋婷 徐" w:date="2025-01-03T16:50:00Z" w16du:dateUtc="2025-01-03T08:50:00Z"/>
                    <w:rFonts w:ascii="Times New Roman" w:eastAsia="Times New Roman" w:hAnsi="Times New Roman" w:cs="Times New Roman"/>
                    <w:sz w:val="20"/>
                    <w:szCs w:val="20"/>
                  </w:rPr>
                </w:rPrChange>
              </w:rPr>
              <w:pPrChange w:id="239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138EB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67" w:author="瑋婷 徐" w:date="2025-01-03T16:50:00Z" w16du:dateUtc="2025-01-03T08:50:00Z"/>
                <w:rFonts w:ascii="Times New Roman" w:eastAsiaTheme="minorEastAsia" w:hAnsi="Times New Roman" w:cs="Times New Roman"/>
                <w:rPrChange w:id="23968" w:author="瑋婷 徐" w:date="2025-01-06T15:36:00Z" w16du:dateUtc="2025-01-06T07:36:00Z">
                  <w:rPr>
                    <w:ins w:id="23969" w:author="瑋婷 徐" w:date="2025-01-03T16:50:00Z" w16du:dateUtc="2025-01-03T08:50:00Z"/>
                    <w:rFonts w:ascii="Times New Roman" w:eastAsia="Times New Roman" w:hAnsi="Times New Roman" w:cs="Times New Roman"/>
                    <w:sz w:val="20"/>
                    <w:szCs w:val="20"/>
                  </w:rPr>
                </w:rPrChange>
              </w:rPr>
              <w:pPrChange w:id="239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655F22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71" w:author="瑋婷 徐" w:date="2025-01-03T16:50:00Z" w16du:dateUtc="2025-01-03T08:50:00Z"/>
                <w:rFonts w:ascii="Times New Roman" w:eastAsiaTheme="minorEastAsia" w:hAnsi="Times New Roman" w:cs="Times New Roman"/>
                <w:color w:val="000000"/>
                <w:rPrChange w:id="23972" w:author="瑋婷 徐" w:date="2025-01-06T15:36:00Z" w16du:dateUtc="2025-01-06T07:36:00Z">
                  <w:rPr>
                    <w:ins w:id="23973" w:author="瑋婷 徐" w:date="2025-01-03T16:50:00Z" w16du:dateUtc="2025-01-03T08:50:00Z"/>
                    <w:rFonts w:ascii="Calibri" w:hAnsi="Calibri" w:cs="Calibri"/>
                    <w:color w:val="000000"/>
                    <w:sz w:val="22"/>
                    <w:szCs w:val="22"/>
                  </w:rPr>
                </w:rPrChange>
              </w:rPr>
              <w:pPrChange w:id="239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75" w:author="瑋婷 徐" w:date="2025-01-03T16:50:00Z" w16du:dateUtc="2025-01-03T08:50:00Z">
              <w:r w:rsidRPr="00C51B34">
                <w:rPr>
                  <w:rFonts w:ascii="Times New Roman" w:eastAsiaTheme="minorEastAsia" w:hAnsi="Times New Roman" w:cs="Times New Roman"/>
                  <w:color w:val="000000"/>
                  <w:rPrChange w:id="2397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A383B9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77" w:author="瑋婷 徐" w:date="2025-01-03T16:50:00Z" w16du:dateUtc="2025-01-03T08:50:00Z"/>
                <w:rFonts w:ascii="Times New Roman" w:eastAsiaTheme="minorEastAsia" w:hAnsi="Times New Roman" w:cs="Times New Roman"/>
                <w:color w:val="000000"/>
                <w:rPrChange w:id="23978" w:author="瑋婷 徐" w:date="2025-01-06T15:36:00Z" w16du:dateUtc="2025-01-06T07:36:00Z">
                  <w:rPr>
                    <w:ins w:id="23979" w:author="瑋婷 徐" w:date="2025-01-03T16:50:00Z" w16du:dateUtc="2025-01-03T08:50:00Z"/>
                    <w:rFonts w:ascii="Calibri" w:hAnsi="Calibri" w:cs="Calibri"/>
                    <w:color w:val="000000"/>
                    <w:sz w:val="22"/>
                    <w:szCs w:val="22"/>
                  </w:rPr>
                </w:rPrChange>
              </w:rPr>
              <w:pPrChange w:id="239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5376F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81" w:author="瑋婷 徐" w:date="2025-01-03T16:50:00Z" w16du:dateUtc="2025-01-03T08:50:00Z"/>
                <w:rFonts w:ascii="Times New Roman" w:eastAsiaTheme="minorEastAsia" w:hAnsi="Times New Roman" w:cs="Times New Roman"/>
                <w:rPrChange w:id="23982" w:author="瑋婷 徐" w:date="2025-01-06T15:36:00Z" w16du:dateUtc="2025-01-06T07:36:00Z">
                  <w:rPr>
                    <w:ins w:id="23983" w:author="瑋婷 徐" w:date="2025-01-03T16:50:00Z" w16du:dateUtc="2025-01-03T08:50:00Z"/>
                    <w:rFonts w:ascii="Times New Roman" w:eastAsia="Times New Roman" w:hAnsi="Times New Roman" w:cs="Times New Roman"/>
                    <w:sz w:val="20"/>
                    <w:szCs w:val="20"/>
                  </w:rPr>
                </w:rPrChange>
              </w:rPr>
              <w:pPrChange w:id="239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068F8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85" w:author="瑋婷 徐" w:date="2025-01-03T16:50:00Z" w16du:dateUtc="2025-01-03T08:50:00Z"/>
                <w:rFonts w:ascii="Times New Roman" w:eastAsiaTheme="minorEastAsia" w:hAnsi="Times New Roman" w:cs="Times New Roman"/>
                <w:rPrChange w:id="23986" w:author="瑋婷 徐" w:date="2025-01-06T15:36:00Z" w16du:dateUtc="2025-01-06T07:36:00Z">
                  <w:rPr>
                    <w:ins w:id="23987" w:author="瑋婷 徐" w:date="2025-01-03T16:50:00Z" w16du:dateUtc="2025-01-03T08:50:00Z"/>
                    <w:rFonts w:ascii="Times New Roman" w:eastAsia="Times New Roman" w:hAnsi="Times New Roman" w:cs="Times New Roman"/>
                    <w:sz w:val="20"/>
                    <w:szCs w:val="20"/>
                  </w:rPr>
                </w:rPrChange>
              </w:rPr>
              <w:pPrChange w:id="239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9BE278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89" w:author="瑋婷 徐" w:date="2025-01-03T16:50:00Z" w16du:dateUtc="2025-01-03T08:50:00Z"/>
                <w:rFonts w:ascii="Times New Roman" w:eastAsiaTheme="minorEastAsia" w:hAnsi="Times New Roman" w:cs="Times New Roman"/>
                <w:rPrChange w:id="23990" w:author="瑋婷 徐" w:date="2025-01-06T15:36:00Z" w16du:dateUtc="2025-01-06T07:36:00Z">
                  <w:rPr>
                    <w:ins w:id="23991" w:author="瑋婷 徐" w:date="2025-01-03T16:50:00Z" w16du:dateUtc="2025-01-03T08:50:00Z"/>
                    <w:rFonts w:ascii="Times New Roman" w:eastAsia="Times New Roman" w:hAnsi="Times New Roman" w:cs="Times New Roman"/>
                    <w:sz w:val="20"/>
                    <w:szCs w:val="20"/>
                  </w:rPr>
                </w:rPrChange>
              </w:rPr>
              <w:pPrChange w:id="239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FF6A4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93" w:author="瑋婷 徐" w:date="2025-01-03T16:50:00Z" w16du:dateUtc="2025-01-03T08:50:00Z"/>
                <w:rFonts w:ascii="Times New Roman" w:eastAsiaTheme="minorEastAsia" w:hAnsi="Times New Roman" w:cs="Times New Roman"/>
                <w:rPrChange w:id="23994" w:author="瑋婷 徐" w:date="2025-01-06T15:36:00Z" w16du:dateUtc="2025-01-06T07:36:00Z">
                  <w:rPr>
                    <w:ins w:id="23995" w:author="瑋婷 徐" w:date="2025-01-03T16:50:00Z" w16du:dateUtc="2025-01-03T08:50:00Z"/>
                    <w:rFonts w:ascii="Times New Roman" w:eastAsia="Times New Roman" w:hAnsi="Times New Roman" w:cs="Times New Roman"/>
                    <w:sz w:val="20"/>
                    <w:szCs w:val="20"/>
                  </w:rPr>
                </w:rPrChange>
              </w:rPr>
              <w:pPrChange w:id="239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9D89A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97" w:author="瑋婷 徐" w:date="2025-01-03T16:50:00Z" w16du:dateUtc="2025-01-03T08:50:00Z"/>
                <w:rFonts w:ascii="Times New Roman" w:eastAsiaTheme="minorEastAsia" w:hAnsi="Times New Roman" w:cs="Times New Roman"/>
                <w:rPrChange w:id="23998" w:author="瑋婷 徐" w:date="2025-01-06T15:36:00Z" w16du:dateUtc="2025-01-06T07:36:00Z">
                  <w:rPr>
                    <w:ins w:id="23999" w:author="瑋婷 徐" w:date="2025-01-03T16:50:00Z" w16du:dateUtc="2025-01-03T08:50:00Z"/>
                    <w:rFonts w:ascii="Times New Roman" w:eastAsia="Times New Roman" w:hAnsi="Times New Roman" w:cs="Times New Roman"/>
                    <w:sz w:val="20"/>
                    <w:szCs w:val="20"/>
                  </w:rPr>
                </w:rPrChange>
              </w:rPr>
              <w:pPrChange w:id="240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B68D4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01" w:author="瑋婷 徐" w:date="2025-01-03T16:50:00Z" w16du:dateUtc="2025-01-03T08:50:00Z"/>
                <w:rFonts w:ascii="Times New Roman" w:eastAsiaTheme="minorEastAsia" w:hAnsi="Times New Roman" w:cs="Times New Roman"/>
                <w:rPrChange w:id="24002" w:author="瑋婷 徐" w:date="2025-01-06T15:36:00Z" w16du:dateUtc="2025-01-06T07:36:00Z">
                  <w:rPr>
                    <w:ins w:id="24003" w:author="瑋婷 徐" w:date="2025-01-03T16:50:00Z" w16du:dateUtc="2025-01-03T08:50:00Z"/>
                    <w:rFonts w:ascii="Times New Roman" w:eastAsia="Times New Roman" w:hAnsi="Times New Roman" w:cs="Times New Roman"/>
                    <w:sz w:val="20"/>
                    <w:szCs w:val="20"/>
                  </w:rPr>
                </w:rPrChange>
              </w:rPr>
              <w:pPrChange w:id="240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0357C7A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05" w:author="瑋婷 徐" w:date="2025-01-03T16:50:00Z" w16du:dateUtc="2025-01-03T08:50:00Z"/>
                <w:rFonts w:ascii="Times New Roman" w:eastAsiaTheme="minorEastAsia" w:hAnsi="Times New Roman" w:cs="Times New Roman"/>
                <w:rPrChange w:id="24006" w:author="瑋婷 徐" w:date="2025-01-06T15:36:00Z" w16du:dateUtc="2025-01-06T07:36:00Z">
                  <w:rPr>
                    <w:ins w:id="24007" w:author="瑋婷 徐" w:date="2025-01-03T16:50:00Z" w16du:dateUtc="2025-01-03T08:50:00Z"/>
                    <w:rFonts w:ascii="Times New Roman" w:eastAsia="Times New Roman" w:hAnsi="Times New Roman" w:cs="Times New Roman"/>
                    <w:sz w:val="20"/>
                    <w:szCs w:val="20"/>
                  </w:rPr>
                </w:rPrChange>
              </w:rPr>
              <w:pPrChange w:id="240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26DE6E01" w14:textId="77777777" w:rsidTr="003C19C7">
        <w:trPr>
          <w:trHeight w:val="300"/>
          <w:ins w:id="2400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8EBB585" w14:textId="77777777" w:rsidR="003C19C7" w:rsidRPr="00C51B34" w:rsidRDefault="003C19C7">
            <w:pPr>
              <w:spacing w:line="360" w:lineRule="auto"/>
              <w:jc w:val="both"/>
              <w:rPr>
                <w:ins w:id="24010" w:author="瑋婷 徐" w:date="2025-01-03T16:50:00Z" w16du:dateUtc="2025-01-03T08:50:00Z"/>
                <w:rFonts w:ascii="Times New Roman" w:eastAsiaTheme="minorEastAsia" w:hAnsi="Times New Roman" w:cs="Times New Roman"/>
                <w:b w:val="0"/>
                <w:bCs w:val="0"/>
                <w:color w:val="000000"/>
                <w:rPrChange w:id="24011" w:author="瑋婷 徐" w:date="2025-01-06T15:36:00Z" w16du:dateUtc="2025-01-06T07:36:00Z">
                  <w:rPr>
                    <w:ins w:id="24012" w:author="瑋婷 徐" w:date="2025-01-03T16:50:00Z" w16du:dateUtc="2025-01-03T08:50:00Z"/>
                    <w:rFonts w:ascii="Calibri" w:hAnsi="Calibri" w:cs="Calibri"/>
                    <w:color w:val="000000"/>
                    <w:sz w:val="22"/>
                    <w:szCs w:val="22"/>
                  </w:rPr>
                </w:rPrChange>
              </w:rPr>
              <w:pPrChange w:id="24013" w:author="瑋婷 徐" w:date="2025-01-03T16:55:00Z" w16du:dateUtc="2025-01-03T08:55:00Z">
                <w:pPr/>
              </w:pPrChange>
            </w:pPr>
            <w:ins w:id="24014" w:author="瑋婷 徐" w:date="2025-01-03T16:50:00Z" w16du:dateUtc="2025-01-03T08:50:00Z">
              <w:r w:rsidRPr="00C51B34">
                <w:rPr>
                  <w:rFonts w:ascii="Times New Roman" w:eastAsiaTheme="minorEastAsia" w:hAnsi="Times New Roman" w:cs="Times New Roman" w:hint="eastAsia"/>
                  <w:b w:val="0"/>
                  <w:bCs w:val="0"/>
                  <w:color w:val="000000"/>
                  <w:rPrChange w:id="24015" w:author="瑋婷 徐" w:date="2025-01-06T15:36:00Z" w16du:dateUtc="2025-01-06T07:36:00Z">
                    <w:rPr>
                      <w:rFonts w:ascii="Calibri" w:hAnsi="Calibri" w:cs="Calibri" w:hint="eastAsia"/>
                      <w:color w:val="000000"/>
                      <w:sz w:val="22"/>
                      <w:szCs w:val="22"/>
                    </w:rPr>
                  </w:rPrChange>
                </w:rPr>
                <w:t>黃山雀</w:t>
              </w:r>
              <w:r w:rsidRPr="00C51B34">
                <w:rPr>
                  <w:rFonts w:ascii="Times New Roman" w:eastAsiaTheme="minorEastAsia" w:hAnsi="Times New Roman" w:cs="Times New Roman"/>
                  <w:b w:val="0"/>
                  <w:bCs w:val="0"/>
                  <w:color w:val="000000"/>
                  <w:rPrChange w:id="24016" w:author="瑋婷 徐" w:date="2025-01-06T15:36:00Z" w16du:dateUtc="2025-01-06T07:36:00Z">
                    <w:rPr>
                      <w:rFonts w:ascii="Calibri" w:hAnsi="Calibri" w:cs="Calibri"/>
                      <w:color w:val="000000"/>
                      <w:sz w:val="22"/>
                      <w:szCs w:val="22"/>
                    </w:rPr>
                  </w:rPrChange>
                </w:rPr>
                <w:t xml:space="preserve"> </w:t>
              </w:r>
              <w:r w:rsidRPr="00C51B34">
                <w:rPr>
                  <w:b w:val="0"/>
                  <w:bCs w:val="0"/>
                  <w:color w:val="000000"/>
                  <w:rPrChange w:id="24017"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4018" w:author="瑋婷 徐" w:date="2025-01-06T15:36:00Z" w16du:dateUtc="2025-01-06T07:36:00Z">
                    <w:rPr>
                      <w:rFonts w:ascii="Calibri" w:hAnsi="Calibri" w:cs="Calibri"/>
                      <w:color w:val="000000"/>
                      <w:sz w:val="22"/>
                      <w:szCs w:val="22"/>
                    </w:rPr>
                  </w:rPrChange>
                </w:rPr>
                <w:t xml:space="preserve"> II</w:t>
              </w:r>
            </w:ins>
          </w:p>
        </w:tc>
        <w:tc>
          <w:tcPr>
            <w:tcW w:w="904" w:type="pct"/>
            <w:vAlign w:val="center"/>
            <w:hideMark/>
          </w:tcPr>
          <w:p w14:paraId="259F698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19" w:author="瑋婷 徐" w:date="2025-01-03T16:50:00Z" w16du:dateUtc="2025-01-03T08:50:00Z"/>
                <w:rFonts w:ascii="Times New Roman" w:eastAsiaTheme="minorEastAsia" w:hAnsi="Times New Roman" w:cs="Times New Roman"/>
                <w:i/>
                <w:iCs/>
                <w:color w:val="000000"/>
                <w:rPrChange w:id="24020" w:author="瑋婷 徐" w:date="2025-01-06T15:36:00Z" w16du:dateUtc="2025-01-06T07:36:00Z">
                  <w:rPr>
                    <w:ins w:id="24021" w:author="瑋婷 徐" w:date="2025-01-03T16:50:00Z" w16du:dateUtc="2025-01-03T08:50:00Z"/>
                    <w:rFonts w:ascii="Calibri" w:hAnsi="Calibri" w:cs="Calibri"/>
                    <w:i/>
                    <w:iCs/>
                    <w:color w:val="000000"/>
                    <w:sz w:val="22"/>
                    <w:szCs w:val="22"/>
                  </w:rPr>
                </w:rPrChange>
              </w:rPr>
              <w:pPrChange w:id="240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023" w:author="瑋婷 徐" w:date="2025-01-03T16:50:00Z" w16du:dateUtc="2025-01-03T08:50:00Z">
              <w:r w:rsidRPr="00C51B34">
                <w:rPr>
                  <w:rFonts w:ascii="Times New Roman" w:eastAsiaTheme="minorEastAsia" w:hAnsi="Times New Roman" w:cs="Times New Roman"/>
                  <w:i/>
                  <w:iCs/>
                  <w:color w:val="000000"/>
                  <w:rPrChange w:id="24024" w:author="瑋婷 徐" w:date="2025-01-06T15:36:00Z" w16du:dateUtc="2025-01-06T07:36:00Z">
                    <w:rPr>
                      <w:rFonts w:ascii="Calibri" w:hAnsi="Calibri" w:cs="Calibri"/>
                      <w:i/>
                      <w:iCs/>
                      <w:color w:val="000000"/>
                      <w:sz w:val="22"/>
                      <w:szCs w:val="22"/>
                    </w:rPr>
                  </w:rPrChange>
                </w:rPr>
                <w:t>Machlolophus holsti</w:t>
              </w:r>
            </w:ins>
          </w:p>
        </w:tc>
        <w:tc>
          <w:tcPr>
            <w:tcW w:w="162" w:type="pct"/>
            <w:noWrap/>
            <w:vAlign w:val="center"/>
            <w:hideMark/>
          </w:tcPr>
          <w:p w14:paraId="6FA08BC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25" w:author="瑋婷 徐" w:date="2025-01-03T16:50:00Z" w16du:dateUtc="2025-01-03T08:50:00Z"/>
                <w:rFonts w:ascii="Times New Roman" w:eastAsiaTheme="minorEastAsia" w:hAnsi="Times New Roman" w:cs="Times New Roman"/>
                <w:i/>
                <w:iCs/>
                <w:color w:val="000000"/>
                <w:rPrChange w:id="24026" w:author="瑋婷 徐" w:date="2025-01-06T15:36:00Z" w16du:dateUtc="2025-01-06T07:36:00Z">
                  <w:rPr>
                    <w:ins w:id="24027" w:author="瑋婷 徐" w:date="2025-01-03T16:50:00Z" w16du:dateUtc="2025-01-03T08:50:00Z"/>
                    <w:rFonts w:ascii="Calibri" w:hAnsi="Calibri" w:cs="Calibri"/>
                    <w:i/>
                    <w:iCs/>
                    <w:color w:val="000000"/>
                    <w:sz w:val="22"/>
                    <w:szCs w:val="22"/>
                  </w:rPr>
                </w:rPrChange>
              </w:rPr>
              <w:pPrChange w:id="240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D1F376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29" w:author="瑋婷 徐" w:date="2025-01-03T16:50:00Z" w16du:dateUtc="2025-01-03T08:50:00Z"/>
                <w:rFonts w:ascii="Times New Roman" w:eastAsiaTheme="minorEastAsia" w:hAnsi="Times New Roman" w:cs="Times New Roman"/>
                <w:rPrChange w:id="24030" w:author="瑋婷 徐" w:date="2025-01-06T15:36:00Z" w16du:dateUtc="2025-01-06T07:36:00Z">
                  <w:rPr>
                    <w:ins w:id="24031" w:author="瑋婷 徐" w:date="2025-01-03T16:50:00Z" w16du:dateUtc="2025-01-03T08:50:00Z"/>
                    <w:rFonts w:ascii="Times New Roman" w:eastAsia="Times New Roman" w:hAnsi="Times New Roman" w:cs="Times New Roman"/>
                    <w:sz w:val="20"/>
                    <w:szCs w:val="20"/>
                  </w:rPr>
                </w:rPrChange>
              </w:rPr>
              <w:pPrChange w:id="240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9DF3E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33" w:author="瑋婷 徐" w:date="2025-01-03T16:50:00Z" w16du:dateUtc="2025-01-03T08:50:00Z"/>
                <w:rFonts w:ascii="Times New Roman" w:eastAsiaTheme="minorEastAsia" w:hAnsi="Times New Roman" w:cs="Times New Roman"/>
                <w:color w:val="000000"/>
                <w:rPrChange w:id="24034" w:author="瑋婷 徐" w:date="2025-01-06T15:36:00Z" w16du:dateUtc="2025-01-06T07:36:00Z">
                  <w:rPr>
                    <w:ins w:id="24035" w:author="瑋婷 徐" w:date="2025-01-03T16:50:00Z" w16du:dateUtc="2025-01-03T08:50:00Z"/>
                    <w:rFonts w:ascii="Calibri" w:hAnsi="Calibri" w:cs="Calibri"/>
                    <w:color w:val="000000"/>
                    <w:sz w:val="22"/>
                    <w:szCs w:val="22"/>
                  </w:rPr>
                </w:rPrChange>
              </w:rPr>
              <w:pPrChange w:id="240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037" w:author="瑋婷 徐" w:date="2025-01-03T16:50:00Z" w16du:dateUtc="2025-01-03T08:50:00Z">
              <w:r w:rsidRPr="00C51B34">
                <w:rPr>
                  <w:rFonts w:ascii="Times New Roman" w:eastAsiaTheme="minorEastAsia" w:hAnsi="Times New Roman" w:cs="Times New Roman"/>
                  <w:color w:val="000000"/>
                  <w:rPrChange w:id="2403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3A23A9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39" w:author="瑋婷 徐" w:date="2025-01-03T16:50:00Z" w16du:dateUtc="2025-01-03T08:50:00Z"/>
                <w:rFonts w:ascii="Times New Roman" w:eastAsiaTheme="minorEastAsia" w:hAnsi="Times New Roman" w:cs="Times New Roman"/>
                <w:color w:val="000000"/>
                <w:rPrChange w:id="24040" w:author="瑋婷 徐" w:date="2025-01-06T15:36:00Z" w16du:dateUtc="2025-01-06T07:36:00Z">
                  <w:rPr>
                    <w:ins w:id="24041" w:author="瑋婷 徐" w:date="2025-01-03T16:50:00Z" w16du:dateUtc="2025-01-03T08:50:00Z"/>
                    <w:rFonts w:ascii="Calibri" w:hAnsi="Calibri" w:cs="Calibri"/>
                    <w:color w:val="000000"/>
                    <w:sz w:val="22"/>
                    <w:szCs w:val="22"/>
                  </w:rPr>
                </w:rPrChange>
              </w:rPr>
              <w:pPrChange w:id="240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1AE4E4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43" w:author="瑋婷 徐" w:date="2025-01-03T16:50:00Z" w16du:dateUtc="2025-01-03T08:50:00Z"/>
                <w:rFonts w:ascii="Times New Roman" w:eastAsiaTheme="minorEastAsia" w:hAnsi="Times New Roman" w:cs="Times New Roman"/>
                <w:rPrChange w:id="24044" w:author="瑋婷 徐" w:date="2025-01-06T15:36:00Z" w16du:dateUtc="2025-01-06T07:36:00Z">
                  <w:rPr>
                    <w:ins w:id="24045" w:author="瑋婷 徐" w:date="2025-01-03T16:50:00Z" w16du:dateUtc="2025-01-03T08:50:00Z"/>
                    <w:rFonts w:ascii="Times New Roman" w:eastAsia="Times New Roman" w:hAnsi="Times New Roman" w:cs="Times New Roman"/>
                    <w:sz w:val="20"/>
                    <w:szCs w:val="20"/>
                  </w:rPr>
                </w:rPrChange>
              </w:rPr>
              <w:pPrChange w:id="240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FDE61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47" w:author="瑋婷 徐" w:date="2025-01-03T16:50:00Z" w16du:dateUtc="2025-01-03T08:50:00Z"/>
                <w:rFonts w:ascii="Times New Roman" w:eastAsiaTheme="minorEastAsia" w:hAnsi="Times New Roman" w:cs="Times New Roman"/>
                <w:rPrChange w:id="24048" w:author="瑋婷 徐" w:date="2025-01-06T15:36:00Z" w16du:dateUtc="2025-01-06T07:36:00Z">
                  <w:rPr>
                    <w:ins w:id="24049" w:author="瑋婷 徐" w:date="2025-01-03T16:50:00Z" w16du:dateUtc="2025-01-03T08:50:00Z"/>
                    <w:rFonts w:ascii="Times New Roman" w:eastAsia="Times New Roman" w:hAnsi="Times New Roman" w:cs="Times New Roman"/>
                    <w:sz w:val="20"/>
                    <w:szCs w:val="20"/>
                  </w:rPr>
                </w:rPrChange>
              </w:rPr>
              <w:pPrChange w:id="240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6FDFB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51" w:author="瑋婷 徐" w:date="2025-01-03T16:50:00Z" w16du:dateUtc="2025-01-03T08:50:00Z"/>
                <w:rFonts w:ascii="Times New Roman" w:eastAsiaTheme="minorEastAsia" w:hAnsi="Times New Roman" w:cs="Times New Roman"/>
                <w:rPrChange w:id="24052" w:author="瑋婷 徐" w:date="2025-01-06T15:36:00Z" w16du:dateUtc="2025-01-06T07:36:00Z">
                  <w:rPr>
                    <w:ins w:id="24053" w:author="瑋婷 徐" w:date="2025-01-03T16:50:00Z" w16du:dateUtc="2025-01-03T08:50:00Z"/>
                    <w:rFonts w:ascii="Times New Roman" w:eastAsia="Times New Roman" w:hAnsi="Times New Roman" w:cs="Times New Roman"/>
                    <w:sz w:val="20"/>
                    <w:szCs w:val="20"/>
                  </w:rPr>
                </w:rPrChange>
              </w:rPr>
              <w:pPrChange w:id="240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FE6122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55" w:author="瑋婷 徐" w:date="2025-01-03T16:50:00Z" w16du:dateUtc="2025-01-03T08:50:00Z"/>
                <w:rFonts w:ascii="Times New Roman" w:eastAsiaTheme="minorEastAsia" w:hAnsi="Times New Roman" w:cs="Times New Roman"/>
                <w:rPrChange w:id="24056" w:author="瑋婷 徐" w:date="2025-01-06T15:36:00Z" w16du:dateUtc="2025-01-06T07:36:00Z">
                  <w:rPr>
                    <w:ins w:id="24057" w:author="瑋婷 徐" w:date="2025-01-03T16:50:00Z" w16du:dateUtc="2025-01-03T08:50:00Z"/>
                    <w:rFonts w:ascii="Times New Roman" w:eastAsia="Times New Roman" w:hAnsi="Times New Roman" w:cs="Times New Roman"/>
                    <w:sz w:val="20"/>
                    <w:szCs w:val="20"/>
                  </w:rPr>
                </w:rPrChange>
              </w:rPr>
              <w:pPrChange w:id="240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853FFB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59" w:author="瑋婷 徐" w:date="2025-01-03T16:50:00Z" w16du:dateUtc="2025-01-03T08:50:00Z"/>
                <w:rFonts w:ascii="Times New Roman" w:eastAsiaTheme="minorEastAsia" w:hAnsi="Times New Roman" w:cs="Times New Roman"/>
                <w:rPrChange w:id="24060" w:author="瑋婷 徐" w:date="2025-01-06T15:36:00Z" w16du:dateUtc="2025-01-06T07:36:00Z">
                  <w:rPr>
                    <w:ins w:id="24061" w:author="瑋婷 徐" w:date="2025-01-03T16:50:00Z" w16du:dateUtc="2025-01-03T08:50:00Z"/>
                    <w:rFonts w:ascii="Times New Roman" w:eastAsia="Times New Roman" w:hAnsi="Times New Roman" w:cs="Times New Roman"/>
                    <w:sz w:val="20"/>
                    <w:szCs w:val="20"/>
                  </w:rPr>
                </w:rPrChange>
              </w:rPr>
              <w:pPrChange w:id="240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86189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63" w:author="瑋婷 徐" w:date="2025-01-03T16:50:00Z" w16du:dateUtc="2025-01-03T08:50:00Z"/>
                <w:rFonts w:ascii="Times New Roman" w:eastAsiaTheme="minorEastAsia" w:hAnsi="Times New Roman" w:cs="Times New Roman"/>
                <w:rPrChange w:id="24064" w:author="瑋婷 徐" w:date="2025-01-06T15:36:00Z" w16du:dateUtc="2025-01-06T07:36:00Z">
                  <w:rPr>
                    <w:ins w:id="24065" w:author="瑋婷 徐" w:date="2025-01-03T16:50:00Z" w16du:dateUtc="2025-01-03T08:50:00Z"/>
                    <w:rFonts w:ascii="Times New Roman" w:eastAsia="Times New Roman" w:hAnsi="Times New Roman" w:cs="Times New Roman"/>
                    <w:sz w:val="20"/>
                    <w:szCs w:val="20"/>
                  </w:rPr>
                </w:rPrChange>
              </w:rPr>
              <w:pPrChange w:id="240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86A8ED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67" w:author="瑋婷 徐" w:date="2025-01-03T16:50:00Z" w16du:dateUtc="2025-01-03T08:50:00Z"/>
                <w:rFonts w:ascii="Times New Roman" w:eastAsiaTheme="minorEastAsia" w:hAnsi="Times New Roman" w:cs="Times New Roman"/>
                <w:rPrChange w:id="24068" w:author="瑋婷 徐" w:date="2025-01-06T15:36:00Z" w16du:dateUtc="2025-01-06T07:36:00Z">
                  <w:rPr>
                    <w:ins w:id="24069" w:author="瑋婷 徐" w:date="2025-01-03T16:50:00Z" w16du:dateUtc="2025-01-03T08:50:00Z"/>
                    <w:rFonts w:ascii="Times New Roman" w:eastAsia="Times New Roman" w:hAnsi="Times New Roman" w:cs="Times New Roman"/>
                    <w:sz w:val="20"/>
                    <w:szCs w:val="20"/>
                  </w:rPr>
                </w:rPrChange>
              </w:rPr>
              <w:pPrChange w:id="240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F7494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71" w:author="瑋婷 徐" w:date="2025-01-03T16:50:00Z" w16du:dateUtc="2025-01-03T08:50:00Z"/>
                <w:rFonts w:ascii="Times New Roman" w:eastAsiaTheme="minorEastAsia" w:hAnsi="Times New Roman" w:cs="Times New Roman"/>
                <w:color w:val="000000"/>
                <w:rPrChange w:id="24072" w:author="瑋婷 徐" w:date="2025-01-06T15:36:00Z" w16du:dateUtc="2025-01-06T07:36:00Z">
                  <w:rPr>
                    <w:ins w:id="24073" w:author="瑋婷 徐" w:date="2025-01-03T16:50:00Z" w16du:dateUtc="2025-01-03T08:50:00Z"/>
                    <w:rFonts w:ascii="Calibri" w:hAnsi="Calibri" w:cs="Calibri"/>
                    <w:color w:val="000000"/>
                    <w:sz w:val="22"/>
                    <w:szCs w:val="22"/>
                  </w:rPr>
                </w:rPrChange>
              </w:rPr>
              <w:pPrChange w:id="240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075" w:author="瑋婷 徐" w:date="2025-01-03T16:50:00Z" w16du:dateUtc="2025-01-03T08:50:00Z">
              <w:r w:rsidRPr="00C51B34">
                <w:rPr>
                  <w:rFonts w:ascii="Times New Roman" w:eastAsiaTheme="minorEastAsia" w:hAnsi="Times New Roman" w:cs="Times New Roman"/>
                  <w:color w:val="000000"/>
                  <w:rPrChange w:id="2407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BC28A2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77" w:author="瑋婷 徐" w:date="2025-01-03T16:50:00Z" w16du:dateUtc="2025-01-03T08:50:00Z"/>
                <w:rFonts w:ascii="Times New Roman" w:eastAsiaTheme="minorEastAsia" w:hAnsi="Times New Roman" w:cs="Times New Roman"/>
                <w:color w:val="000000"/>
                <w:rPrChange w:id="24078" w:author="瑋婷 徐" w:date="2025-01-06T15:36:00Z" w16du:dateUtc="2025-01-06T07:36:00Z">
                  <w:rPr>
                    <w:ins w:id="24079" w:author="瑋婷 徐" w:date="2025-01-03T16:50:00Z" w16du:dateUtc="2025-01-03T08:50:00Z"/>
                    <w:rFonts w:ascii="Calibri" w:hAnsi="Calibri" w:cs="Calibri"/>
                    <w:color w:val="000000"/>
                    <w:sz w:val="22"/>
                    <w:szCs w:val="22"/>
                  </w:rPr>
                </w:rPrChange>
              </w:rPr>
              <w:pPrChange w:id="240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3AA27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81" w:author="瑋婷 徐" w:date="2025-01-03T16:50:00Z" w16du:dateUtc="2025-01-03T08:50:00Z"/>
                <w:rFonts w:ascii="Times New Roman" w:eastAsiaTheme="minorEastAsia" w:hAnsi="Times New Roman" w:cs="Times New Roman"/>
                <w:rPrChange w:id="24082" w:author="瑋婷 徐" w:date="2025-01-06T15:36:00Z" w16du:dateUtc="2025-01-06T07:36:00Z">
                  <w:rPr>
                    <w:ins w:id="24083" w:author="瑋婷 徐" w:date="2025-01-03T16:50:00Z" w16du:dateUtc="2025-01-03T08:50:00Z"/>
                    <w:rFonts w:ascii="Times New Roman" w:eastAsia="Times New Roman" w:hAnsi="Times New Roman" w:cs="Times New Roman"/>
                    <w:sz w:val="20"/>
                    <w:szCs w:val="20"/>
                  </w:rPr>
                </w:rPrChange>
              </w:rPr>
              <w:pPrChange w:id="240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7817E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85" w:author="瑋婷 徐" w:date="2025-01-03T16:50:00Z" w16du:dateUtc="2025-01-03T08:50:00Z"/>
                <w:rFonts w:ascii="Times New Roman" w:eastAsiaTheme="minorEastAsia" w:hAnsi="Times New Roman" w:cs="Times New Roman"/>
                <w:rPrChange w:id="24086" w:author="瑋婷 徐" w:date="2025-01-06T15:36:00Z" w16du:dateUtc="2025-01-06T07:36:00Z">
                  <w:rPr>
                    <w:ins w:id="24087" w:author="瑋婷 徐" w:date="2025-01-03T16:50:00Z" w16du:dateUtc="2025-01-03T08:50:00Z"/>
                    <w:rFonts w:ascii="Times New Roman" w:eastAsia="Times New Roman" w:hAnsi="Times New Roman" w:cs="Times New Roman"/>
                    <w:sz w:val="20"/>
                    <w:szCs w:val="20"/>
                  </w:rPr>
                </w:rPrChange>
              </w:rPr>
              <w:pPrChange w:id="240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3912B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89" w:author="瑋婷 徐" w:date="2025-01-03T16:50:00Z" w16du:dateUtc="2025-01-03T08:50:00Z"/>
                <w:rFonts w:ascii="Times New Roman" w:eastAsiaTheme="minorEastAsia" w:hAnsi="Times New Roman" w:cs="Times New Roman"/>
                <w:rPrChange w:id="24090" w:author="瑋婷 徐" w:date="2025-01-06T15:36:00Z" w16du:dateUtc="2025-01-06T07:36:00Z">
                  <w:rPr>
                    <w:ins w:id="24091" w:author="瑋婷 徐" w:date="2025-01-03T16:50:00Z" w16du:dateUtc="2025-01-03T08:50:00Z"/>
                    <w:rFonts w:ascii="Times New Roman" w:eastAsia="Times New Roman" w:hAnsi="Times New Roman" w:cs="Times New Roman"/>
                    <w:sz w:val="20"/>
                    <w:szCs w:val="20"/>
                  </w:rPr>
                </w:rPrChange>
              </w:rPr>
              <w:pPrChange w:id="240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38FE51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93" w:author="瑋婷 徐" w:date="2025-01-03T16:50:00Z" w16du:dateUtc="2025-01-03T08:50:00Z"/>
                <w:rFonts w:ascii="Times New Roman" w:eastAsiaTheme="minorEastAsia" w:hAnsi="Times New Roman" w:cs="Times New Roman"/>
                <w:rPrChange w:id="24094" w:author="瑋婷 徐" w:date="2025-01-06T15:36:00Z" w16du:dateUtc="2025-01-06T07:36:00Z">
                  <w:rPr>
                    <w:ins w:id="24095" w:author="瑋婷 徐" w:date="2025-01-03T16:50:00Z" w16du:dateUtc="2025-01-03T08:50:00Z"/>
                    <w:rFonts w:ascii="Times New Roman" w:eastAsia="Times New Roman" w:hAnsi="Times New Roman" w:cs="Times New Roman"/>
                    <w:sz w:val="20"/>
                    <w:szCs w:val="20"/>
                  </w:rPr>
                </w:rPrChange>
              </w:rPr>
              <w:pPrChange w:id="240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253E7A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97" w:author="瑋婷 徐" w:date="2025-01-03T16:50:00Z" w16du:dateUtc="2025-01-03T08:50:00Z"/>
                <w:rFonts w:ascii="Times New Roman" w:eastAsiaTheme="minorEastAsia" w:hAnsi="Times New Roman" w:cs="Times New Roman"/>
                <w:rPrChange w:id="24098" w:author="瑋婷 徐" w:date="2025-01-06T15:36:00Z" w16du:dateUtc="2025-01-06T07:36:00Z">
                  <w:rPr>
                    <w:ins w:id="24099" w:author="瑋婷 徐" w:date="2025-01-03T16:50:00Z" w16du:dateUtc="2025-01-03T08:50:00Z"/>
                    <w:rFonts w:ascii="Times New Roman" w:eastAsia="Times New Roman" w:hAnsi="Times New Roman" w:cs="Times New Roman"/>
                    <w:sz w:val="20"/>
                    <w:szCs w:val="20"/>
                  </w:rPr>
                </w:rPrChange>
              </w:rPr>
              <w:pPrChange w:id="241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7EA3AF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01" w:author="瑋婷 徐" w:date="2025-01-03T16:50:00Z" w16du:dateUtc="2025-01-03T08:50:00Z"/>
                <w:rFonts w:ascii="Times New Roman" w:eastAsiaTheme="minorEastAsia" w:hAnsi="Times New Roman" w:cs="Times New Roman"/>
                <w:rPrChange w:id="24102" w:author="瑋婷 徐" w:date="2025-01-06T15:36:00Z" w16du:dateUtc="2025-01-06T07:36:00Z">
                  <w:rPr>
                    <w:ins w:id="24103" w:author="瑋婷 徐" w:date="2025-01-03T16:50:00Z" w16du:dateUtc="2025-01-03T08:50:00Z"/>
                    <w:rFonts w:ascii="Times New Roman" w:eastAsia="Times New Roman" w:hAnsi="Times New Roman" w:cs="Times New Roman"/>
                    <w:sz w:val="20"/>
                    <w:szCs w:val="20"/>
                  </w:rPr>
                </w:rPrChange>
              </w:rPr>
              <w:pPrChange w:id="241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E5255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05" w:author="瑋婷 徐" w:date="2025-01-03T16:50:00Z" w16du:dateUtc="2025-01-03T08:50:00Z"/>
                <w:rFonts w:ascii="Times New Roman" w:eastAsiaTheme="minorEastAsia" w:hAnsi="Times New Roman" w:cs="Times New Roman"/>
                <w:rPrChange w:id="24106" w:author="瑋婷 徐" w:date="2025-01-06T15:36:00Z" w16du:dateUtc="2025-01-06T07:36:00Z">
                  <w:rPr>
                    <w:ins w:id="24107" w:author="瑋婷 徐" w:date="2025-01-03T16:50:00Z" w16du:dateUtc="2025-01-03T08:50:00Z"/>
                    <w:rFonts w:ascii="Times New Roman" w:eastAsia="Times New Roman" w:hAnsi="Times New Roman" w:cs="Times New Roman"/>
                    <w:sz w:val="20"/>
                    <w:szCs w:val="20"/>
                  </w:rPr>
                </w:rPrChange>
              </w:rPr>
              <w:pPrChange w:id="241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14D768D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09" w:author="瑋婷 徐" w:date="2025-01-03T16:50:00Z" w16du:dateUtc="2025-01-03T08:50:00Z"/>
                <w:rFonts w:ascii="Times New Roman" w:eastAsiaTheme="minorEastAsia" w:hAnsi="Times New Roman" w:cs="Times New Roman"/>
                <w:rPrChange w:id="24110" w:author="瑋婷 徐" w:date="2025-01-06T15:36:00Z" w16du:dateUtc="2025-01-06T07:36:00Z">
                  <w:rPr>
                    <w:ins w:id="24111" w:author="瑋婷 徐" w:date="2025-01-03T16:50:00Z" w16du:dateUtc="2025-01-03T08:50:00Z"/>
                    <w:rFonts w:ascii="Times New Roman" w:eastAsia="Times New Roman" w:hAnsi="Times New Roman" w:cs="Times New Roman"/>
                    <w:sz w:val="20"/>
                    <w:szCs w:val="20"/>
                  </w:rPr>
                </w:rPrChange>
              </w:rPr>
              <w:pPrChange w:id="241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51A17390" w14:textId="77777777" w:rsidTr="003C19C7">
        <w:trPr>
          <w:cnfStyle w:val="000000100000" w:firstRow="0" w:lastRow="0" w:firstColumn="0" w:lastColumn="0" w:oddVBand="0" w:evenVBand="0" w:oddHBand="1" w:evenHBand="0" w:firstRowFirstColumn="0" w:firstRowLastColumn="0" w:lastRowFirstColumn="0" w:lastRowLastColumn="0"/>
          <w:trHeight w:val="300"/>
          <w:ins w:id="2411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E2EEB0A" w14:textId="77777777" w:rsidR="003C19C7" w:rsidRPr="00C51B34" w:rsidRDefault="003C19C7">
            <w:pPr>
              <w:spacing w:line="360" w:lineRule="auto"/>
              <w:jc w:val="both"/>
              <w:rPr>
                <w:ins w:id="24114" w:author="瑋婷 徐" w:date="2025-01-03T16:50:00Z" w16du:dateUtc="2025-01-03T08:50:00Z"/>
                <w:rFonts w:ascii="Times New Roman" w:eastAsiaTheme="minorEastAsia" w:hAnsi="Times New Roman" w:cs="Times New Roman"/>
                <w:b w:val="0"/>
                <w:bCs w:val="0"/>
                <w:color w:val="000000"/>
                <w:rPrChange w:id="24115" w:author="瑋婷 徐" w:date="2025-01-06T15:36:00Z" w16du:dateUtc="2025-01-06T07:36:00Z">
                  <w:rPr>
                    <w:ins w:id="24116" w:author="瑋婷 徐" w:date="2025-01-03T16:50:00Z" w16du:dateUtc="2025-01-03T08:50:00Z"/>
                    <w:rFonts w:ascii="Calibri" w:hAnsi="Calibri" w:cs="Calibri"/>
                    <w:color w:val="000000"/>
                    <w:sz w:val="22"/>
                    <w:szCs w:val="22"/>
                  </w:rPr>
                </w:rPrChange>
              </w:rPr>
              <w:pPrChange w:id="24117" w:author="瑋婷 徐" w:date="2025-01-03T16:55:00Z" w16du:dateUtc="2025-01-03T08:55:00Z">
                <w:pPr/>
              </w:pPrChange>
            </w:pPr>
            <w:ins w:id="24118" w:author="瑋婷 徐" w:date="2025-01-03T16:50:00Z" w16du:dateUtc="2025-01-03T08:50:00Z">
              <w:r w:rsidRPr="00C51B34">
                <w:rPr>
                  <w:rFonts w:ascii="Times New Roman" w:eastAsiaTheme="minorEastAsia" w:hAnsi="Times New Roman" w:cs="Times New Roman" w:hint="eastAsia"/>
                  <w:b w:val="0"/>
                  <w:bCs w:val="0"/>
                  <w:color w:val="000000"/>
                  <w:rPrChange w:id="24119" w:author="瑋婷 徐" w:date="2025-01-06T15:36:00Z" w16du:dateUtc="2025-01-06T07:36:00Z">
                    <w:rPr>
                      <w:rFonts w:ascii="Calibri" w:hAnsi="Calibri" w:cs="Calibri" w:hint="eastAsia"/>
                      <w:color w:val="000000"/>
                      <w:sz w:val="22"/>
                      <w:szCs w:val="22"/>
                    </w:rPr>
                  </w:rPrChange>
                </w:rPr>
                <w:t>小雲雀</w:t>
              </w:r>
              <w:r w:rsidRPr="00C51B34">
                <w:rPr>
                  <w:rFonts w:ascii="Times New Roman" w:eastAsiaTheme="minorEastAsia" w:hAnsi="Times New Roman" w:cs="Times New Roman"/>
                  <w:b w:val="0"/>
                  <w:bCs w:val="0"/>
                  <w:color w:val="000000"/>
                  <w:rPrChange w:id="24120"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28FBADD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21" w:author="瑋婷 徐" w:date="2025-01-03T16:50:00Z" w16du:dateUtc="2025-01-03T08:50:00Z"/>
                <w:rFonts w:ascii="Times New Roman" w:eastAsiaTheme="minorEastAsia" w:hAnsi="Times New Roman" w:cs="Times New Roman"/>
                <w:i/>
                <w:iCs/>
                <w:color w:val="000000"/>
                <w:rPrChange w:id="24122" w:author="瑋婷 徐" w:date="2025-01-06T15:36:00Z" w16du:dateUtc="2025-01-06T07:36:00Z">
                  <w:rPr>
                    <w:ins w:id="24123" w:author="瑋婷 徐" w:date="2025-01-03T16:50:00Z" w16du:dateUtc="2025-01-03T08:50:00Z"/>
                    <w:rFonts w:ascii="Calibri" w:hAnsi="Calibri" w:cs="Calibri"/>
                    <w:i/>
                    <w:iCs/>
                    <w:color w:val="000000"/>
                    <w:sz w:val="22"/>
                    <w:szCs w:val="22"/>
                  </w:rPr>
                </w:rPrChange>
              </w:rPr>
              <w:pPrChange w:id="241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125" w:author="瑋婷 徐" w:date="2025-01-03T16:50:00Z" w16du:dateUtc="2025-01-03T08:50:00Z">
              <w:r w:rsidRPr="00C51B34">
                <w:rPr>
                  <w:rFonts w:ascii="Times New Roman" w:eastAsiaTheme="minorEastAsia" w:hAnsi="Times New Roman" w:cs="Times New Roman"/>
                  <w:i/>
                  <w:iCs/>
                  <w:color w:val="000000"/>
                  <w:rPrChange w:id="24126" w:author="瑋婷 徐" w:date="2025-01-06T15:36:00Z" w16du:dateUtc="2025-01-06T07:36:00Z">
                    <w:rPr>
                      <w:rFonts w:ascii="Calibri" w:hAnsi="Calibri" w:cs="Calibri"/>
                      <w:i/>
                      <w:iCs/>
                      <w:color w:val="000000"/>
                      <w:sz w:val="22"/>
                      <w:szCs w:val="22"/>
                    </w:rPr>
                  </w:rPrChange>
                </w:rPr>
                <w:t>Alauda gulgula</w:t>
              </w:r>
            </w:ins>
          </w:p>
        </w:tc>
        <w:tc>
          <w:tcPr>
            <w:tcW w:w="162" w:type="pct"/>
            <w:noWrap/>
            <w:vAlign w:val="center"/>
            <w:hideMark/>
          </w:tcPr>
          <w:p w14:paraId="5A489DF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27" w:author="瑋婷 徐" w:date="2025-01-03T16:50:00Z" w16du:dateUtc="2025-01-03T08:50:00Z"/>
                <w:rFonts w:ascii="Times New Roman" w:eastAsiaTheme="minorEastAsia" w:hAnsi="Times New Roman" w:cs="Times New Roman"/>
                <w:i/>
                <w:iCs/>
                <w:color w:val="000000"/>
                <w:rPrChange w:id="24128" w:author="瑋婷 徐" w:date="2025-01-06T15:36:00Z" w16du:dateUtc="2025-01-06T07:36:00Z">
                  <w:rPr>
                    <w:ins w:id="24129" w:author="瑋婷 徐" w:date="2025-01-03T16:50:00Z" w16du:dateUtc="2025-01-03T08:50:00Z"/>
                    <w:rFonts w:ascii="Calibri" w:hAnsi="Calibri" w:cs="Calibri"/>
                    <w:i/>
                    <w:iCs/>
                    <w:color w:val="000000"/>
                    <w:sz w:val="22"/>
                    <w:szCs w:val="22"/>
                  </w:rPr>
                </w:rPrChange>
              </w:rPr>
              <w:pPrChange w:id="241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E1FC6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31" w:author="瑋婷 徐" w:date="2025-01-03T16:50:00Z" w16du:dateUtc="2025-01-03T08:50:00Z"/>
                <w:rFonts w:ascii="Times New Roman" w:eastAsiaTheme="minorEastAsia" w:hAnsi="Times New Roman" w:cs="Times New Roman"/>
                <w:rPrChange w:id="24132" w:author="瑋婷 徐" w:date="2025-01-06T15:36:00Z" w16du:dateUtc="2025-01-06T07:36:00Z">
                  <w:rPr>
                    <w:ins w:id="24133" w:author="瑋婷 徐" w:date="2025-01-03T16:50:00Z" w16du:dateUtc="2025-01-03T08:50:00Z"/>
                    <w:rFonts w:ascii="Times New Roman" w:eastAsia="Times New Roman" w:hAnsi="Times New Roman" w:cs="Times New Roman"/>
                    <w:sz w:val="20"/>
                    <w:szCs w:val="20"/>
                  </w:rPr>
                </w:rPrChange>
              </w:rPr>
              <w:pPrChange w:id="241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9CE12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35" w:author="瑋婷 徐" w:date="2025-01-03T16:50:00Z" w16du:dateUtc="2025-01-03T08:50:00Z"/>
                <w:rFonts w:ascii="Times New Roman" w:eastAsiaTheme="minorEastAsia" w:hAnsi="Times New Roman" w:cs="Times New Roman"/>
                <w:rPrChange w:id="24136" w:author="瑋婷 徐" w:date="2025-01-06T15:36:00Z" w16du:dateUtc="2025-01-06T07:36:00Z">
                  <w:rPr>
                    <w:ins w:id="24137" w:author="瑋婷 徐" w:date="2025-01-03T16:50:00Z" w16du:dateUtc="2025-01-03T08:50:00Z"/>
                    <w:rFonts w:ascii="Times New Roman" w:eastAsia="Times New Roman" w:hAnsi="Times New Roman" w:cs="Times New Roman"/>
                    <w:sz w:val="20"/>
                    <w:szCs w:val="20"/>
                  </w:rPr>
                </w:rPrChange>
              </w:rPr>
              <w:pPrChange w:id="241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77221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39" w:author="瑋婷 徐" w:date="2025-01-03T16:50:00Z" w16du:dateUtc="2025-01-03T08:50:00Z"/>
                <w:rFonts w:ascii="Times New Roman" w:eastAsiaTheme="minorEastAsia" w:hAnsi="Times New Roman" w:cs="Times New Roman"/>
                <w:rPrChange w:id="24140" w:author="瑋婷 徐" w:date="2025-01-06T15:36:00Z" w16du:dateUtc="2025-01-06T07:36:00Z">
                  <w:rPr>
                    <w:ins w:id="24141" w:author="瑋婷 徐" w:date="2025-01-03T16:50:00Z" w16du:dateUtc="2025-01-03T08:50:00Z"/>
                    <w:rFonts w:ascii="Times New Roman" w:eastAsia="Times New Roman" w:hAnsi="Times New Roman" w:cs="Times New Roman"/>
                    <w:sz w:val="20"/>
                    <w:szCs w:val="20"/>
                  </w:rPr>
                </w:rPrChange>
              </w:rPr>
              <w:pPrChange w:id="241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637C5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43" w:author="瑋婷 徐" w:date="2025-01-03T16:50:00Z" w16du:dateUtc="2025-01-03T08:50:00Z"/>
                <w:rFonts w:ascii="Times New Roman" w:eastAsiaTheme="minorEastAsia" w:hAnsi="Times New Roman" w:cs="Times New Roman"/>
                <w:rPrChange w:id="24144" w:author="瑋婷 徐" w:date="2025-01-06T15:36:00Z" w16du:dateUtc="2025-01-06T07:36:00Z">
                  <w:rPr>
                    <w:ins w:id="24145" w:author="瑋婷 徐" w:date="2025-01-03T16:50:00Z" w16du:dateUtc="2025-01-03T08:50:00Z"/>
                    <w:rFonts w:ascii="Times New Roman" w:eastAsia="Times New Roman" w:hAnsi="Times New Roman" w:cs="Times New Roman"/>
                    <w:sz w:val="20"/>
                    <w:szCs w:val="20"/>
                  </w:rPr>
                </w:rPrChange>
              </w:rPr>
              <w:pPrChange w:id="241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A4C62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47" w:author="瑋婷 徐" w:date="2025-01-03T16:50:00Z" w16du:dateUtc="2025-01-03T08:50:00Z"/>
                <w:rFonts w:ascii="Times New Roman" w:eastAsiaTheme="minorEastAsia" w:hAnsi="Times New Roman" w:cs="Times New Roman"/>
                <w:rPrChange w:id="24148" w:author="瑋婷 徐" w:date="2025-01-06T15:36:00Z" w16du:dateUtc="2025-01-06T07:36:00Z">
                  <w:rPr>
                    <w:ins w:id="24149" w:author="瑋婷 徐" w:date="2025-01-03T16:50:00Z" w16du:dateUtc="2025-01-03T08:50:00Z"/>
                    <w:rFonts w:ascii="Times New Roman" w:eastAsia="Times New Roman" w:hAnsi="Times New Roman" w:cs="Times New Roman"/>
                    <w:sz w:val="20"/>
                    <w:szCs w:val="20"/>
                  </w:rPr>
                </w:rPrChange>
              </w:rPr>
              <w:pPrChange w:id="241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51BB4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51" w:author="瑋婷 徐" w:date="2025-01-03T16:50:00Z" w16du:dateUtc="2025-01-03T08:50:00Z"/>
                <w:rFonts w:ascii="Times New Roman" w:eastAsiaTheme="minorEastAsia" w:hAnsi="Times New Roman" w:cs="Times New Roman"/>
                <w:rPrChange w:id="24152" w:author="瑋婷 徐" w:date="2025-01-06T15:36:00Z" w16du:dateUtc="2025-01-06T07:36:00Z">
                  <w:rPr>
                    <w:ins w:id="24153" w:author="瑋婷 徐" w:date="2025-01-03T16:50:00Z" w16du:dateUtc="2025-01-03T08:50:00Z"/>
                    <w:rFonts w:ascii="Times New Roman" w:eastAsia="Times New Roman" w:hAnsi="Times New Roman" w:cs="Times New Roman"/>
                    <w:sz w:val="20"/>
                    <w:szCs w:val="20"/>
                  </w:rPr>
                </w:rPrChange>
              </w:rPr>
              <w:pPrChange w:id="241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D89693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55" w:author="瑋婷 徐" w:date="2025-01-03T16:50:00Z" w16du:dateUtc="2025-01-03T08:50:00Z"/>
                <w:rFonts w:ascii="Times New Roman" w:eastAsiaTheme="minorEastAsia" w:hAnsi="Times New Roman" w:cs="Times New Roman"/>
                <w:rPrChange w:id="24156" w:author="瑋婷 徐" w:date="2025-01-06T15:36:00Z" w16du:dateUtc="2025-01-06T07:36:00Z">
                  <w:rPr>
                    <w:ins w:id="24157" w:author="瑋婷 徐" w:date="2025-01-03T16:50:00Z" w16du:dateUtc="2025-01-03T08:50:00Z"/>
                    <w:rFonts w:ascii="Times New Roman" w:eastAsia="Times New Roman" w:hAnsi="Times New Roman" w:cs="Times New Roman"/>
                    <w:sz w:val="20"/>
                    <w:szCs w:val="20"/>
                  </w:rPr>
                </w:rPrChange>
              </w:rPr>
              <w:pPrChange w:id="241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96D43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59" w:author="瑋婷 徐" w:date="2025-01-03T16:50:00Z" w16du:dateUtc="2025-01-03T08:50:00Z"/>
                <w:rFonts w:ascii="Times New Roman" w:eastAsiaTheme="minorEastAsia" w:hAnsi="Times New Roman" w:cs="Times New Roman"/>
                <w:rPrChange w:id="24160" w:author="瑋婷 徐" w:date="2025-01-06T15:36:00Z" w16du:dateUtc="2025-01-06T07:36:00Z">
                  <w:rPr>
                    <w:ins w:id="24161" w:author="瑋婷 徐" w:date="2025-01-03T16:50:00Z" w16du:dateUtc="2025-01-03T08:50:00Z"/>
                    <w:rFonts w:ascii="Times New Roman" w:eastAsia="Times New Roman" w:hAnsi="Times New Roman" w:cs="Times New Roman"/>
                    <w:sz w:val="20"/>
                    <w:szCs w:val="20"/>
                  </w:rPr>
                </w:rPrChange>
              </w:rPr>
              <w:pPrChange w:id="241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59709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63" w:author="瑋婷 徐" w:date="2025-01-03T16:50:00Z" w16du:dateUtc="2025-01-03T08:50:00Z"/>
                <w:rFonts w:ascii="Times New Roman" w:eastAsiaTheme="minorEastAsia" w:hAnsi="Times New Roman" w:cs="Times New Roman"/>
                <w:rPrChange w:id="24164" w:author="瑋婷 徐" w:date="2025-01-06T15:36:00Z" w16du:dateUtc="2025-01-06T07:36:00Z">
                  <w:rPr>
                    <w:ins w:id="24165" w:author="瑋婷 徐" w:date="2025-01-03T16:50:00Z" w16du:dateUtc="2025-01-03T08:50:00Z"/>
                    <w:rFonts w:ascii="Times New Roman" w:eastAsia="Times New Roman" w:hAnsi="Times New Roman" w:cs="Times New Roman"/>
                    <w:sz w:val="20"/>
                    <w:szCs w:val="20"/>
                  </w:rPr>
                </w:rPrChange>
              </w:rPr>
              <w:pPrChange w:id="241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414CD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67" w:author="瑋婷 徐" w:date="2025-01-03T16:50:00Z" w16du:dateUtc="2025-01-03T08:50:00Z"/>
                <w:rFonts w:ascii="Times New Roman" w:eastAsiaTheme="minorEastAsia" w:hAnsi="Times New Roman" w:cs="Times New Roman"/>
                <w:rPrChange w:id="24168" w:author="瑋婷 徐" w:date="2025-01-06T15:36:00Z" w16du:dateUtc="2025-01-06T07:36:00Z">
                  <w:rPr>
                    <w:ins w:id="24169" w:author="瑋婷 徐" w:date="2025-01-03T16:50:00Z" w16du:dateUtc="2025-01-03T08:50:00Z"/>
                    <w:rFonts w:ascii="Times New Roman" w:eastAsia="Times New Roman" w:hAnsi="Times New Roman" w:cs="Times New Roman"/>
                    <w:sz w:val="20"/>
                    <w:szCs w:val="20"/>
                  </w:rPr>
                </w:rPrChange>
              </w:rPr>
              <w:pPrChange w:id="241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2E855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71" w:author="瑋婷 徐" w:date="2025-01-03T16:50:00Z" w16du:dateUtc="2025-01-03T08:50:00Z"/>
                <w:rFonts w:ascii="Times New Roman" w:eastAsiaTheme="minorEastAsia" w:hAnsi="Times New Roman" w:cs="Times New Roman"/>
                <w:rPrChange w:id="24172" w:author="瑋婷 徐" w:date="2025-01-06T15:36:00Z" w16du:dateUtc="2025-01-06T07:36:00Z">
                  <w:rPr>
                    <w:ins w:id="24173" w:author="瑋婷 徐" w:date="2025-01-03T16:50:00Z" w16du:dateUtc="2025-01-03T08:50:00Z"/>
                    <w:rFonts w:ascii="Times New Roman" w:eastAsia="Times New Roman" w:hAnsi="Times New Roman" w:cs="Times New Roman"/>
                    <w:sz w:val="20"/>
                    <w:szCs w:val="20"/>
                  </w:rPr>
                </w:rPrChange>
              </w:rPr>
              <w:pPrChange w:id="241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BF1AC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75" w:author="瑋婷 徐" w:date="2025-01-03T16:50:00Z" w16du:dateUtc="2025-01-03T08:50:00Z"/>
                <w:rFonts w:ascii="Times New Roman" w:eastAsiaTheme="minorEastAsia" w:hAnsi="Times New Roman" w:cs="Times New Roman"/>
                <w:rPrChange w:id="24176" w:author="瑋婷 徐" w:date="2025-01-06T15:36:00Z" w16du:dateUtc="2025-01-06T07:36:00Z">
                  <w:rPr>
                    <w:ins w:id="24177" w:author="瑋婷 徐" w:date="2025-01-03T16:50:00Z" w16du:dateUtc="2025-01-03T08:50:00Z"/>
                    <w:rFonts w:ascii="Times New Roman" w:eastAsia="Times New Roman" w:hAnsi="Times New Roman" w:cs="Times New Roman"/>
                    <w:sz w:val="20"/>
                    <w:szCs w:val="20"/>
                  </w:rPr>
                </w:rPrChange>
              </w:rPr>
              <w:pPrChange w:id="241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72FD8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79" w:author="瑋婷 徐" w:date="2025-01-03T16:50:00Z" w16du:dateUtc="2025-01-03T08:50:00Z"/>
                <w:rFonts w:ascii="Times New Roman" w:eastAsiaTheme="minorEastAsia" w:hAnsi="Times New Roman" w:cs="Times New Roman"/>
                <w:rPrChange w:id="24180" w:author="瑋婷 徐" w:date="2025-01-06T15:36:00Z" w16du:dateUtc="2025-01-06T07:36:00Z">
                  <w:rPr>
                    <w:ins w:id="24181" w:author="瑋婷 徐" w:date="2025-01-03T16:50:00Z" w16du:dateUtc="2025-01-03T08:50:00Z"/>
                    <w:rFonts w:ascii="Times New Roman" w:eastAsia="Times New Roman" w:hAnsi="Times New Roman" w:cs="Times New Roman"/>
                    <w:sz w:val="20"/>
                    <w:szCs w:val="20"/>
                  </w:rPr>
                </w:rPrChange>
              </w:rPr>
              <w:pPrChange w:id="24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75684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83" w:author="瑋婷 徐" w:date="2025-01-03T16:50:00Z" w16du:dateUtc="2025-01-03T08:50:00Z"/>
                <w:rFonts w:ascii="Times New Roman" w:eastAsiaTheme="minorEastAsia" w:hAnsi="Times New Roman" w:cs="Times New Roman"/>
                <w:rPrChange w:id="24184" w:author="瑋婷 徐" w:date="2025-01-06T15:36:00Z" w16du:dateUtc="2025-01-06T07:36:00Z">
                  <w:rPr>
                    <w:ins w:id="24185" w:author="瑋婷 徐" w:date="2025-01-03T16:50:00Z" w16du:dateUtc="2025-01-03T08:50:00Z"/>
                    <w:rFonts w:ascii="Times New Roman" w:eastAsia="Times New Roman" w:hAnsi="Times New Roman" w:cs="Times New Roman"/>
                    <w:sz w:val="20"/>
                    <w:szCs w:val="20"/>
                  </w:rPr>
                </w:rPrChange>
              </w:rPr>
              <w:pPrChange w:id="241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2E6122"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87" w:author="瑋婷 徐" w:date="2025-01-03T16:50:00Z" w16du:dateUtc="2025-01-03T08:50:00Z"/>
                <w:rFonts w:ascii="Times New Roman" w:eastAsiaTheme="minorEastAsia" w:hAnsi="Times New Roman" w:cs="Times New Roman"/>
                <w:rPrChange w:id="24188" w:author="瑋婷 徐" w:date="2025-01-06T15:36:00Z" w16du:dateUtc="2025-01-06T07:36:00Z">
                  <w:rPr>
                    <w:ins w:id="24189" w:author="瑋婷 徐" w:date="2025-01-03T16:50:00Z" w16du:dateUtc="2025-01-03T08:50:00Z"/>
                    <w:rFonts w:ascii="Times New Roman" w:eastAsia="Times New Roman" w:hAnsi="Times New Roman" w:cs="Times New Roman"/>
                    <w:sz w:val="20"/>
                    <w:szCs w:val="20"/>
                  </w:rPr>
                </w:rPrChange>
              </w:rPr>
              <w:pPrChange w:id="241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511A3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91" w:author="瑋婷 徐" w:date="2025-01-03T16:50:00Z" w16du:dateUtc="2025-01-03T08:50:00Z"/>
                <w:rFonts w:ascii="Times New Roman" w:eastAsiaTheme="minorEastAsia" w:hAnsi="Times New Roman" w:cs="Times New Roman"/>
                <w:rPrChange w:id="24192" w:author="瑋婷 徐" w:date="2025-01-06T15:36:00Z" w16du:dateUtc="2025-01-06T07:36:00Z">
                  <w:rPr>
                    <w:ins w:id="24193" w:author="瑋婷 徐" w:date="2025-01-03T16:50:00Z" w16du:dateUtc="2025-01-03T08:50:00Z"/>
                    <w:rFonts w:ascii="Times New Roman" w:eastAsia="Times New Roman" w:hAnsi="Times New Roman" w:cs="Times New Roman"/>
                    <w:sz w:val="20"/>
                    <w:szCs w:val="20"/>
                  </w:rPr>
                </w:rPrChange>
              </w:rPr>
              <w:pPrChange w:id="241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6760B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95" w:author="瑋婷 徐" w:date="2025-01-03T16:50:00Z" w16du:dateUtc="2025-01-03T08:50:00Z"/>
                <w:rFonts w:ascii="Times New Roman" w:eastAsiaTheme="minorEastAsia" w:hAnsi="Times New Roman" w:cs="Times New Roman"/>
                <w:rPrChange w:id="24196" w:author="瑋婷 徐" w:date="2025-01-06T15:36:00Z" w16du:dateUtc="2025-01-06T07:36:00Z">
                  <w:rPr>
                    <w:ins w:id="24197" w:author="瑋婷 徐" w:date="2025-01-03T16:50:00Z" w16du:dateUtc="2025-01-03T08:50:00Z"/>
                    <w:rFonts w:ascii="Times New Roman" w:eastAsia="Times New Roman" w:hAnsi="Times New Roman" w:cs="Times New Roman"/>
                    <w:sz w:val="20"/>
                    <w:szCs w:val="20"/>
                  </w:rPr>
                </w:rPrChange>
              </w:rPr>
              <w:pPrChange w:id="241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0F4F5F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99" w:author="瑋婷 徐" w:date="2025-01-03T16:50:00Z" w16du:dateUtc="2025-01-03T08:50:00Z"/>
                <w:rFonts w:ascii="Times New Roman" w:eastAsiaTheme="minorEastAsia" w:hAnsi="Times New Roman" w:cs="Times New Roman"/>
                <w:rPrChange w:id="24200" w:author="瑋婷 徐" w:date="2025-01-06T15:36:00Z" w16du:dateUtc="2025-01-06T07:36:00Z">
                  <w:rPr>
                    <w:ins w:id="24201" w:author="瑋婷 徐" w:date="2025-01-03T16:50:00Z" w16du:dateUtc="2025-01-03T08:50:00Z"/>
                    <w:rFonts w:ascii="Times New Roman" w:eastAsia="Times New Roman" w:hAnsi="Times New Roman" w:cs="Times New Roman"/>
                    <w:sz w:val="20"/>
                    <w:szCs w:val="20"/>
                  </w:rPr>
                </w:rPrChange>
              </w:rPr>
              <w:pPrChange w:id="24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8CB6C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03" w:author="瑋婷 徐" w:date="2025-01-03T16:50:00Z" w16du:dateUtc="2025-01-03T08:50:00Z"/>
                <w:rFonts w:ascii="Times New Roman" w:eastAsiaTheme="minorEastAsia" w:hAnsi="Times New Roman" w:cs="Times New Roman"/>
                <w:rPrChange w:id="24204" w:author="瑋婷 徐" w:date="2025-01-06T15:36:00Z" w16du:dateUtc="2025-01-06T07:36:00Z">
                  <w:rPr>
                    <w:ins w:id="24205" w:author="瑋婷 徐" w:date="2025-01-03T16:50:00Z" w16du:dateUtc="2025-01-03T08:50:00Z"/>
                    <w:rFonts w:ascii="Times New Roman" w:eastAsia="Times New Roman" w:hAnsi="Times New Roman" w:cs="Times New Roman"/>
                    <w:sz w:val="20"/>
                    <w:szCs w:val="20"/>
                  </w:rPr>
                </w:rPrChange>
              </w:rPr>
              <w:pPrChange w:id="242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114CFD6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07" w:author="瑋婷 徐" w:date="2025-01-03T16:50:00Z" w16du:dateUtc="2025-01-03T08:50:00Z"/>
                <w:rFonts w:ascii="Times New Roman" w:eastAsiaTheme="minorEastAsia" w:hAnsi="Times New Roman" w:cs="Times New Roman"/>
                <w:rPrChange w:id="24208" w:author="瑋婷 徐" w:date="2025-01-06T15:36:00Z" w16du:dateUtc="2025-01-06T07:36:00Z">
                  <w:rPr>
                    <w:ins w:id="24209" w:author="瑋婷 徐" w:date="2025-01-03T16:50:00Z" w16du:dateUtc="2025-01-03T08:50:00Z"/>
                    <w:rFonts w:ascii="Times New Roman" w:eastAsia="Times New Roman" w:hAnsi="Times New Roman" w:cs="Times New Roman"/>
                    <w:sz w:val="20"/>
                    <w:szCs w:val="20"/>
                  </w:rPr>
                </w:rPrChange>
              </w:rPr>
              <w:pPrChange w:id="242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352DD92B" w14:textId="77777777" w:rsidTr="003C19C7">
        <w:trPr>
          <w:trHeight w:val="300"/>
          <w:ins w:id="2421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9DB48C9" w14:textId="77777777" w:rsidR="003C19C7" w:rsidRPr="00C51B34" w:rsidRDefault="003C19C7">
            <w:pPr>
              <w:spacing w:line="360" w:lineRule="auto"/>
              <w:jc w:val="both"/>
              <w:rPr>
                <w:ins w:id="24212" w:author="瑋婷 徐" w:date="2025-01-03T16:50:00Z" w16du:dateUtc="2025-01-03T08:50:00Z"/>
                <w:rFonts w:ascii="Times New Roman" w:eastAsiaTheme="minorEastAsia" w:hAnsi="Times New Roman" w:cs="Times New Roman"/>
                <w:b w:val="0"/>
                <w:bCs w:val="0"/>
                <w:color w:val="000000"/>
                <w:rPrChange w:id="24213" w:author="瑋婷 徐" w:date="2025-01-06T15:36:00Z" w16du:dateUtc="2025-01-06T07:36:00Z">
                  <w:rPr>
                    <w:ins w:id="24214" w:author="瑋婷 徐" w:date="2025-01-03T16:50:00Z" w16du:dateUtc="2025-01-03T08:50:00Z"/>
                    <w:rFonts w:ascii="Calibri" w:hAnsi="Calibri" w:cs="Calibri"/>
                    <w:color w:val="000000"/>
                    <w:sz w:val="22"/>
                    <w:szCs w:val="22"/>
                  </w:rPr>
                </w:rPrChange>
              </w:rPr>
              <w:pPrChange w:id="24215" w:author="瑋婷 徐" w:date="2025-01-03T16:55:00Z" w16du:dateUtc="2025-01-03T08:55:00Z">
                <w:pPr/>
              </w:pPrChange>
            </w:pPr>
            <w:ins w:id="24216" w:author="瑋婷 徐" w:date="2025-01-03T16:50:00Z" w16du:dateUtc="2025-01-03T08:50:00Z">
              <w:r w:rsidRPr="00C51B34">
                <w:rPr>
                  <w:rFonts w:ascii="Times New Roman" w:eastAsiaTheme="minorEastAsia" w:hAnsi="Times New Roman" w:cs="Times New Roman" w:hint="eastAsia"/>
                  <w:b w:val="0"/>
                  <w:bCs w:val="0"/>
                  <w:color w:val="000000"/>
                  <w:rPrChange w:id="24217" w:author="瑋婷 徐" w:date="2025-01-06T15:36:00Z" w16du:dateUtc="2025-01-06T07:36:00Z">
                    <w:rPr>
                      <w:rFonts w:ascii="Calibri" w:hAnsi="Calibri" w:cs="Calibri" w:hint="eastAsia"/>
                      <w:color w:val="000000"/>
                      <w:sz w:val="22"/>
                      <w:szCs w:val="22"/>
                    </w:rPr>
                  </w:rPrChange>
                </w:rPr>
                <w:t>灰頭</w:t>
              </w:r>
              <w:proofErr w:type="gramStart"/>
              <w:r w:rsidRPr="00C51B34">
                <w:rPr>
                  <w:rFonts w:ascii="Times New Roman" w:eastAsiaTheme="minorEastAsia" w:hAnsi="Times New Roman" w:cs="Times New Roman" w:hint="eastAsia"/>
                  <w:b w:val="0"/>
                  <w:bCs w:val="0"/>
                  <w:color w:val="000000"/>
                  <w:rPrChange w:id="24218" w:author="瑋婷 徐" w:date="2025-01-06T15:36:00Z" w16du:dateUtc="2025-01-06T07:36:00Z">
                    <w:rPr>
                      <w:rFonts w:ascii="Calibri" w:hAnsi="Calibri" w:cs="Calibri" w:hint="eastAsia"/>
                      <w:color w:val="000000"/>
                      <w:sz w:val="22"/>
                      <w:szCs w:val="22"/>
                    </w:rPr>
                  </w:rPrChange>
                </w:rPr>
                <w:t>鷦</w:t>
              </w:r>
              <w:proofErr w:type="gramEnd"/>
              <w:r w:rsidRPr="00C51B34">
                <w:rPr>
                  <w:rFonts w:ascii="Times New Roman" w:eastAsiaTheme="minorEastAsia" w:hAnsi="Times New Roman" w:cs="Times New Roman" w:hint="eastAsia"/>
                  <w:b w:val="0"/>
                  <w:bCs w:val="0"/>
                  <w:color w:val="000000"/>
                  <w:rPrChange w:id="24219" w:author="瑋婷 徐" w:date="2025-01-06T15:36:00Z" w16du:dateUtc="2025-01-06T07:36:00Z">
                    <w:rPr>
                      <w:rFonts w:ascii="Calibri" w:hAnsi="Calibri" w:cs="Calibri" w:hint="eastAsia"/>
                      <w:color w:val="000000"/>
                      <w:sz w:val="22"/>
                      <w:szCs w:val="22"/>
                    </w:rPr>
                  </w:rPrChange>
                </w:rPr>
                <w:t>鶯</w:t>
              </w:r>
              <w:r w:rsidRPr="00C51B34">
                <w:rPr>
                  <w:rFonts w:ascii="Times New Roman" w:eastAsiaTheme="minorEastAsia" w:hAnsi="Times New Roman" w:cs="Times New Roman"/>
                  <w:b w:val="0"/>
                  <w:bCs w:val="0"/>
                  <w:color w:val="000000"/>
                  <w:rPrChange w:id="24220"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2C8408F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21" w:author="瑋婷 徐" w:date="2025-01-03T16:50:00Z" w16du:dateUtc="2025-01-03T08:50:00Z"/>
                <w:rFonts w:ascii="Times New Roman" w:eastAsiaTheme="minorEastAsia" w:hAnsi="Times New Roman" w:cs="Times New Roman"/>
                <w:i/>
                <w:iCs/>
                <w:color w:val="000000"/>
                <w:rPrChange w:id="24222" w:author="瑋婷 徐" w:date="2025-01-06T15:36:00Z" w16du:dateUtc="2025-01-06T07:36:00Z">
                  <w:rPr>
                    <w:ins w:id="24223" w:author="瑋婷 徐" w:date="2025-01-03T16:50:00Z" w16du:dateUtc="2025-01-03T08:50:00Z"/>
                    <w:rFonts w:ascii="Calibri" w:hAnsi="Calibri" w:cs="Calibri"/>
                    <w:i/>
                    <w:iCs/>
                    <w:color w:val="000000"/>
                    <w:sz w:val="22"/>
                    <w:szCs w:val="22"/>
                  </w:rPr>
                </w:rPrChange>
              </w:rPr>
              <w:pPrChange w:id="242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225" w:author="瑋婷 徐" w:date="2025-01-03T16:50:00Z" w16du:dateUtc="2025-01-03T08:50:00Z">
              <w:r w:rsidRPr="00C51B34">
                <w:rPr>
                  <w:rFonts w:ascii="Times New Roman" w:eastAsiaTheme="minorEastAsia" w:hAnsi="Times New Roman" w:cs="Times New Roman"/>
                  <w:i/>
                  <w:iCs/>
                  <w:color w:val="000000"/>
                  <w:rPrChange w:id="24226" w:author="瑋婷 徐" w:date="2025-01-06T15:36:00Z" w16du:dateUtc="2025-01-06T07:36:00Z">
                    <w:rPr>
                      <w:rFonts w:ascii="Calibri" w:hAnsi="Calibri" w:cs="Calibri"/>
                      <w:i/>
                      <w:iCs/>
                      <w:color w:val="000000"/>
                      <w:sz w:val="22"/>
                      <w:szCs w:val="22"/>
                    </w:rPr>
                  </w:rPrChange>
                </w:rPr>
                <w:t>Prinia flaviventris</w:t>
              </w:r>
            </w:ins>
          </w:p>
        </w:tc>
        <w:tc>
          <w:tcPr>
            <w:tcW w:w="162" w:type="pct"/>
            <w:noWrap/>
            <w:vAlign w:val="center"/>
            <w:hideMark/>
          </w:tcPr>
          <w:p w14:paraId="605872D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27" w:author="瑋婷 徐" w:date="2025-01-03T16:50:00Z" w16du:dateUtc="2025-01-03T08:50:00Z"/>
                <w:rFonts w:ascii="Times New Roman" w:eastAsiaTheme="minorEastAsia" w:hAnsi="Times New Roman" w:cs="Times New Roman"/>
                <w:i/>
                <w:iCs/>
                <w:color w:val="000000"/>
                <w:rPrChange w:id="24228" w:author="瑋婷 徐" w:date="2025-01-06T15:36:00Z" w16du:dateUtc="2025-01-06T07:36:00Z">
                  <w:rPr>
                    <w:ins w:id="24229" w:author="瑋婷 徐" w:date="2025-01-03T16:50:00Z" w16du:dateUtc="2025-01-03T08:50:00Z"/>
                    <w:rFonts w:ascii="Calibri" w:hAnsi="Calibri" w:cs="Calibri"/>
                    <w:i/>
                    <w:iCs/>
                    <w:color w:val="000000"/>
                    <w:sz w:val="22"/>
                    <w:szCs w:val="22"/>
                  </w:rPr>
                </w:rPrChange>
              </w:rPr>
              <w:pPrChange w:id="242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3AD27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31" w:author="瑋婷 徐" w:date="2025-01-03T16:50:00Z" w16du:dateUtc="2025-01-03T08:50:00Z"/>
                <w:rFonts w:ascii="Times New Roman" w:eastAsiaTheme="minorEastAsia" w:hAnsi="Times New Roman" w:cs="Times New Roman"/>
                <w:rPrChange w:id="24232" w:author="瑋婷 徐" w:date="2025-01-06T15:36:00Z" w16du:dateUtc="2025-01-06T07:36:00Z">
                  <w:rPr>
                    <w:ins w:id="24233" w:author="瑋婷 徐" w:date="2025-01-03T16:50:00Z" w16du:dateUtc="2025-01-03T08:50:00Z"/>
                    <w:rFonts w:ascii="Times New Roman" w:eastAsia="Times New Roman" w:hAnsi="Times New Roman" w:cs="Times New Roman"/>
                    <w:sz w:val="20"/>
                    <w:szCs w:val="20"/>
                  </w:rPr>
                </w:rPrChange>
              </w:rPr>
              <w:pPrChange w:id="242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A9CF3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35" w:author="瑋婷 徐" w:date="2025-01-03T16:50:00Z" w16du:dateUtc="2025-01-03T08:50:00Z"/>
                <w:rFonts w:ascii="Times New Roman" w:eastAsiaTheme="minorEastAsia" w:hAnsi="Times New Roman" w:cs="Times New Roman"/>
                <w:rPrChange w:id="24236" w:author="瑋婷 徐" w:date="2025-01-06T15:36:00Z" w16du:dateUtc="2025-01-06T07:36:00Z">
                  <w:rPr>
                    <w:ins w:id="24237" w:author="瑋婷 徐" w:date="2025-01-03T16:50:00Z" w16du:dateUtc="2025-01-03T08:50:00Z"/>
                    <w:rFonts w:ascii="Times New Roman" w:eastAsia="Times New Roman" w:hAnsi="Times New Roman" w:cs="Times New Roman"/>
                    <w:sz w:val="20"/>
                    <w:szCs w:val="20"/>
                  </w:rPr>
                </w:rPrChange>
              </w:rPr>
              <w:pPrChange w:id="242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7F479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39" w:author="瑋婷 徐" w:date="2025-01-03T16:50:00Z" w16du:dateUtc="2025-01-03T08:50:00Z"/>
                <w:rFonts w:ascii="Times New Roman" w:eastAsiaTheme="minorEastAsia" w:hAnsi="Times New Roman" w:cs="Times New Roman"/>
                <w:rPrChange w:id="24240" w:author="瑋婷 徐" w:date="2025-01-06T15:36:00Z" w16du:dateUtc="2025-01-06T07:36:00Z">
                  <w:rPr>
                    <w:ins w:id="24241" w:author="瑋婷 徐" w:date="2025-01-03T16:50:00Z" w16du:dateUtc="2025-01-03T08:50:00Z"/>
                    <w:rFonts w:ascii="Times New Roman" w:eastAsia="Times New Roman" w:hAnsi="Times New Roman" w:cs="Times New Roman"/>
                    <w:sz w:val="20"/>
                    <w:szCs w:val="20"/>
                  </w:rPr>
                </w:rPrChange>
              </w:rPr>
              <w:pPrChange w:id="242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EA918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43" w:author="瑋婷 徐" w:date="2025-01-03T16:50:00Z" w16du:dateUtc="2025-01-03T08:50:00Z"/>
                <w:rFonts w:ascii="Times New Roman" w:eastAsiaTheme="minorEastAsia" w:hAnsi="Times New Roman" w:cs="Times New Roman"/>
                <w:rPrChange w:id="24244" w:author="瑋婷 徐" w:date="2025-01-06T15:36:00Z" w16du:dateUtc="2025-01-06T07:36:00Z">
                  <w:rPr>
                    <w:ins w:id="24245" w:author="瑋婷 徐" w:date="2025-01-03T16:50:00Z" w16du:dateUtc="2025-01-03T08:50:00Z"/>
                    <w:rFonts w:ascii="Times New Roman" w:eastAsia="Times New Roman" w:hAnsi="Times New Roman" w:cs="Times New Roman"/>
                    <w:sz w:val="20"/>
                    <w:szCs w:val="20"/>
                  </w:rPr>
                </w:rPrChange>
              </w:rPr>
              <w:pPrChange w:id="242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2DD8C7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47" w:author="瑋婷 徐" w:date="2025-01-03T16:50:00Z" w16du:dateUtc="2025-01-03T08:50:00Z"/>
                <w:rFonts w:ascii="Times New Roman" w:eastAsiaTheme="minorEastAsia" w:hAnsi="Times New Roman" w:cs="Times New Roman"/>
                <w:rPrChange w:id="24248" w:author="瑋婷 徐" w:date="2025-01-06T15:36:00Z" w16du:dateUtc="2025-01-06T07:36:00Z">
                  <w:rPr>
                    <w:ins w:id="24249" w:author="瑋婷 徐" w:date="2025-01-03T16:50:00Z" w16du:dateUtc="2025-01-03T08:50:00Z"/>
                    <w:rFonts w:ascii="Times New Roman" w:eastAsia="Times New Roman" w:hAnsi="Times New Roman" w:cs="Times New Roman"/>
                    <w:sz w:val="20"/>
                    <w:szCs w:val="20"/>
                  </w:rPr>
                </w:rPrChange>
              </w:rPr>
              <w:pPrChange w:id="242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6248F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51" w:author="瑋婷 徐" w:date="2025-01-03T16:50:00Z" w16du:dateUtc="2025-01-03T08:50:00Z"/>
                <w:rFonts w:ascii="Times New Roman" w:eastAsiaTheme="minorEastAsia" w:hAnsi="Times New Roman" w:cs="Times New Roman"/>
                <w:rPrChange w:id="24252" w:author="瑋婷 徐" w:date="2025-01-06T15:36:00Z" w16du:dateUtc="2025-01-06T07:36:00Z">
                  <w:rPr>
                    <w:ins w:id="24253" w:author="瑋婷 徐" w:date="2025-01-03T16:50:00Z" w16du:dateUtc="2025-01-03T08:50:00Z"/>
                    <w:rFonts w:ascii="Times New Roman" w:eastAsia="Times New Roman" w:hAnsi="Times New Roman" w:cs="Times New Roman"/>
                    <w:sz w:val="20"/>
                    <w:szCs w:val="20"/>
                  </w:rPr>
                </w:rPrChange>
              </w:rPr>
              <w:pPrChange w:id="242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96B54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55" w:author="瑋婷 徐" w:date="2025-01-03T16:50:00Z" w16du:dateUtc="2025-01-03T08:50:00Z"/>
                <w:rFonts w:ascii="Times New Roman" w:eastAsiaTheme="minorEastAsia" w:hAnsi="Times New Roman" w:cs="Times New Roman"/>
                <w:rPrChange w:id="24256" w:author="瑋婷 徐" w:date="2025-01-06T15:36:00Z" w16du:dateUtc="2025-01-06T07:36:00Z">
                  <w:rPr>
                    <w:ins w:id="24257" w:author="瑋婷 徐" w:date="2025-01-03T16:50:00Z" w16du:dateUtc="2025-01-03T08:50:00Z"/>
                    <w:rFonts w:ascii="Times New Roman" w:eastAsia="Times New Roman" w:hAnsi="Times New Roman" w:cs="Times New Roman"/>
                    <w:sz w:val="20"/>
                    <w:szCs w:val="20"/>
                  </w:rPr>
                </w:rPrChange>
              </w:rPr>
              <w:pPrChange w:id="242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B5347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59" w:author="瑋婷 徐" w:date="2025-01-03T16:50:00Z" w16du:dateUtc="2025-01-03T08:50:00Z"/>
                <w:rFonts w:ascii="Times New Roman" w:eastAsiaTheme="minorEastAsia" w:hAnsi="Times New Roman" w:cs="Times New Roman"/>
                <w:rPrChange w:id="24260" w:author="瑋婷 徐" w:date="2025-01-06T15:36:00Z" w16du:dateUtc="2025-01-06T07:36:00Z">
                  <w:rPr>
                    <w:ins w:id="24261" w:author="瑋婷 徐" w:date="2025-01-03T16:50:00Z" w16du:dateUtc="2025-01-03T08:50:00Z"/>
                    <w:rFonts w:ascii="Times New Roman" w:eastAsia="Times New Roman" w:hAnsi="Times New Roman" w:cs="Times New Roman"/>
                    <w:sz w:val="20"/>
                    <w:szCs w:val="20"/>
                  </w:rPr>
                </w:rPrChange>
              </w:rPr>
              <w:pPrChange w:id="242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A9B01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63" w:author="瑋婷 徐" w:date="2025-01-03T16:50:00Z" w16du:dateUtc="2025-01-03T08:50:00Z"/>
                <w:rFonts w:ascii="Times New Roman" w:eastAsiaTheme="minorEastAsia" w:hAnsi="Times New Roman" w:cs="Times New Roman"/>
                <w:rPrChange w:id="24264" w:author="瑋婷 徐" w:date="2025-01-06T15:36:00Z" w16du:dateUtc="2025-01-06T07:36:00Z">
                  <w:rPr>
                    <w:ins w:id="24265" w:author="瑋婷 徐" w:date="2025-01-03T16:50:00Z" w16du:dateUtc="2025-01-03T08:50:00Z"/>
                    <w:rFonts w:ascii="Times New Roman" w:eastAsia="Times New Roman" w:hAnsi="Times New Roman" w:cs="Times New Roman"/>
                    <w:sz w:val="20"/>
                    <w:szCs w:val="20"/>
                  </w:rPr>
                </w:rPrChange>
              </w:rPr>
              <w:pPrChange w:id="242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D612F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67" w:author="瑋婷 徐" w:date="2025-01-03T16:50:00Z" w16du:dateUtc="2025-01-03T08:50:00Z"/>
                <w:rFonts w:ascii="Times New Roman" w:eastAsiaTheme="minorEastAsia" w:hAnsi="Times New Roman" w:cs="Times New Roman"/>
                <w:rPrChange w:id="24268" w:author="瑋婷 徐" w:date="2025-01-06T15:36:00Z" w16du:dateUtc="2025-01-06T07:36:00Z">
                  <w:rPr>
                    <w:ins w:id="24269" w:author="瑋婷 徐" w:date="2025-01-03T16:50:00Z" w16du:dateUtc="2025-01-03T08:50:00Z"/>
                    <w:rFonts w:ascii="Times New Roman" w:eastAsia="Times New Roman" w:hAnsi="Times New Roman" w:cs="Times New Roman"/>
                    <w:sz w:val="20"/>
                    <w:szCs w:val="20"/>
                  </w:rPr>
                </w:rPrChange>
              </w:rPr>
              <w:pPrChange w:id="242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6A1694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71" w:author="瑋婷 徐" w:date="2025-01-03T16:50:00Z" w16du:dateUtc="2025-01-03T08:50:00Z"/>
                <w:rFonts w:ascii="Times New Roman" w:eastAsiaTheme="minorEastAsia" w:hAnsi="Times New Roman" w:cs="Times New Roman"/>
                <w:rPrChange w:id="24272" w:author="瑋婷 徐" w:date="2025-01-06T15:36:00Z" w16du:dateUtc="2025-01-06T07:36:00Z">
                  <w:rPr>
                    <w:ins w:id="24273" w:author="瑋婷 徐" w:date="2025-01-03T16:50:00Z" w16du:dateUtc="2025-01-03T08:50:00Z"/>
                    <w:rFonts w:ascii="Times New Roman" w:eastAsia="Times New Roman" w:hAnsi="Times New Roman" w:cs="Times New Roman"/>
                    <w:sz w:val="20"/>
                    <w:szCs w:val="20"/>
                  </w:rPr>
                </w:rPrChange>
              </w:rPr>
              <w:pPrChange w:id="242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5014A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75" w:author="瑋婷 徐" w:date="2025-01-03T16:50:00Z" w16du:dateUtc="2025-01-03T08:50:00Z"/>
                <w:rFonts w:ascii="Times New Roman" w:eastAsiaTheme="minorEastAsia" w:hAnsi="Times New Roman" w:cs="Times New Roman"/>
                <w:rPrChange w:id="24276" w:author="瑋婷 徐" w:date="2025-01-06T15:36:00Z" w16du:dateUtc="2025-01-06T07:36:00Z">
                  <w:rPr>
                    <w:ins w:id="24277" w:author="瑋婷 徐" w:date="2025-01-03T16:50:00Z" w16du:dateUtc="2025-01-03T08:50:00Z"/>
                    <w:rFonts w:ascii="Times New Roman" w:eastAsia="Times New Roman" w:hAnsi="Times New Roman" w:cs="Times New Roman"/>
                    <w:sz w:val="20"/>
                    <w:szCs w:val="20"/>
                  </w:rPr>
                </w:rPrChange>
              </w:rPr>
              <w:pPrChange w:id="242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034C79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79" w:author="瑋婷 徐" w:date="2025-01-03T16:50:00Z" w16du:dateUtc="2025-01-03T08:50:00Z"/>
                <w:rFonts w:ascii="Times New Roman" w:eastAsiaTheme="minorEastAsia" w:hAnsi="Times New Roman" w:cs="Times New Roman"/>
                <w:rPrChange w:id="24280" w:author="瑋婷 徐" w:date="2025-01-06T15:36:00Z" w16du:dateUtc="2025-01-06T07:36:00Z">
                  <w:rPr>
                    <w:ins w:id="24281" w:author="瑋婷 徐" w:date="2025-01-03T16:50:00Z" w16du:dateUtc="2025-01-03T08:50:00Z"/>
                    <w:rFonts w:ascii="Times New Roman" w:eastAsia="Times New Roman" w:hAnsi="Times New Roman" w:cs="Times New Roman"/>
                    <w:sz w:val="20"/>
                    <w:szCs w:val="20"/>
                  </w:rPr>
                </w:rPrChange>
              </w:rPr>
              <w:pPrChange w:id="242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DA015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83" w:author="瑋婷 徐" w:date="2025-01-03T16:50:00Z" w16du:dateUtc="2025-01-03T08:50:00Z"/>
                <w:rFonts w:ascii="Times New Roman" w:eastAsiaTheme="minorEastAsia" w:hAnsi="Times New Roman" w:cs="Times New Roman"/>
                <w:rPrChange w:id="24284" w:author="瑋婷 徐" w:date="2025-01-06T15:36:00Z" w16du:dateUtc="2025-01-06T07:36:00Z">
                  <w:rPr>
                    <w:ins w:id="24285" w:author="瑋婷 徐" w:date="2025-01-03T16:50:00Z" w16du:dateUtc="2025-01-03T08:50:00Z"/>
                    <w:rFonts w:ascii="Times New Roman" w:eastAsia="Times New Roman" w:hAnsi="Times New Roman" w:cs="Times New Roman"/>
                    <w:sz w:val="20"/>
                    <w:szCs w:val="20"/>
                  </w:rPr>
                </w:rPrChange>
              </w:rPr>
              <w:pPrChange w:id="242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72286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87" w:author="瑋婷 徐" w:date="2025-01-03T16:50:00Z" w16du:dateUtc="2025-01-03T08:50:00Z"/>
                <w:rFonts w:ascii="Times New Roman" w:eastAsiaTheme="minorEastAsia" w:hAnsi="Times New Roman" w:cs="Times New Roman"/>
                <w:rPrChange w:id="24288" w:author="瑋婷 徐" w:date="2025-01-06T15:36:00Z" w16du:dateUtc="2025-01-06T07:36:00Z">
                  <w:rPr>
                    <w:ins w:id="24289" w:author="瑋婷 徐" w:date="2025-01-03T16:50:00Z" w16du:dateUtc="2025-01-03T08:50:00Z"/>
                    <w:rFonts w:ascii="Times New Roman" w:eastAsia="Times New Roman" w:hAnsi="Times New Roman" w:cs="Times New Roman"/>
                    <w:sz w:val="20"/>
                    <w:szCs w:val="20"/>
                  </w:rPr>
                </w:rPrChange>
              </w:rPr>
              <w:pPrChange w:id="242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84709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91" w:author="瑋婷 徐" w:date="2025-01-03T16:50:00Z" w16du:dateUtc="2025-01-03T08:50:00Z"/>
                <w:rFonts w:ascii="Times New Roman" w:eastAsiaTheme="minorEastAsia" w:hAnsi="Times New Roman" w:cs="Times New Roman"/>
                <w:rPrChange w:id="24292" w:author="瑋婷 徐" w:date="2025-01-06T15:36:00Z" w16du:dateUtc="2025-01-06T07:36:00Z">
                  <w:rPr>
                    <w:ins w:id="24293" w:author="瑋婷 徐" w:date="2025-01-03T16:50:00Z" w16du:dateUtc="2025-01-03T08:50:00Z"/>
                    <w:rFonts w:ascii="Times New Roman" w:eastAsia="Times New Roman" w:hAnsi="Times New Roman" w:cs="Times New Roman"/>
                    <w:sz w:val="20"/>
                    <w:szCs w:val="20"/>
                  </w:rPr>
                </w:rPrChange>
              </w:rPr>
              <w:pPrChange w:id="242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E0898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95" w:author="瑋婷 徐" w:date="2025-01-03T16:50:00Z" w16du:dateUtc="2025-01-03T08:50:00Z"/>
                <w:rFonts w:ascii="Times New Roman" w:eastAsiaTheme="minorEastAsia" w:hAnsi="Times New Roman" w:cs="Times New Roman"/>
                <w:rPrChange w:id="24296" w:author="瑋婷 徐" w:date="2025-01-06T15:36:00Z" w16du:dateUtc="2025-01-06T07:36:00Z">
                  <w:rPr>
                    <w:ins w:id="24297" w:author="瑋婷 徐" w:date="2025-01-03T16:50:00Z" w16du:dateUtc="2025-01-03T08:50:00Z"/>
                    <w:rFonts w:ascii="Times New Roman" w:eastAsia="Times New Roman" w:hAnsi="Times New Roman" w:cs="Times New Roman"/>
                    <w:sz w:val="20"/>
                    <w:szCs w:val="20"/>
                  </w:rPr>
                </w:rPrChange>
              </w:rPr>
              <w:pPrChange w:id="242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09DC9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299" w:author="瑋婷 徐" w:date="2025-01-03T16:50:00Z" w16du:dateUtc="2025-01-03T08:50:00Z"/>
                <w:rFonts w:ascii="Times New Roman" w:eastAsiaTheme="minorEastAsia" w:hAnsi="Times New Roman" w:cs="Times New Roman"/>
                <w:rPrChange w:id="24300" w:author="瑋婷 徐" w:date="2025-01-06T15:36:00Z" w16du:dateUtc="2025-01-06T07:36:00Z">
                  <w:rPr>
                    <w:ins w:id="24301" w:author="瑋婷 徐" w:date="2025-01-03T16:50:00Z" w16du:dateUtc="2025-01-03T08:50:00Z"/>
                    <w:rFonts w:ascii="Times New Roman" w:eastAsia="Times New Roman" w:hAnsi="Times New Roman" w:cs="Times New Roman"/>
                    <w:sz w:val="20"/>
                    <w:szCs w:val="20"/>
                  </w:rPr>
                </w:rPrChange>
              </w:rPr>
              <w:pPrChange w:id="243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61263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03" w:author="瑋婷 徐" w:date="2025-01-03T16:50:00Z" w16du:dateUtc="2025-01-03T08:50:00Z"/>
                <w:rFonts w:ascii="Times New Roman" w:eastAsiaTheme="minorEastAsia" w:hAnsi="Times New Roman" w:cs="Times New Roman"/>
                <w:rPrChange w:id="24304" w:author="瑋婷 徐" w:date="2025-01-06T15:36:00Z" w16du:dateUtc="2025-01-06T07:36:00Z">
                  <w:rPr>
                    <w:ins w:id="24305" w:author="瑋婷 徐" w:date="2025-01-03T16:50:00Z" w16du:dateUtc="2025-01-03T08:50:00Z"/>
                    <w:rFonts w:ascii="Times New Roman" w:eastAsia="Times New Roman" w:hAnsi="Times New Roman" w:cs="Times New Roman"/>
                    <w:sz w:val="20"/>
                    <w:szCs w:val="20"/>
                  </w:rPr>
                </w:rPrChange>
              </w:rPr>
              <w:pPrChange w:id="243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1203C1C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07" w:author="瑋婷 徐" w:date="2025-01-03T16:50:00Z" w16du:dateUtc="2025-01-03T08:50:00Z"/>
                <w:rFonts w:ascii="Times New Roman" w:eastAsiaTheme="minorEastAsia" w:hAnsi="Times New Roman" w:cs="Times New Roman"/>
                <w:rPrChange w:id="24308" w:author="瑋婷 徐" w:date="2025-01-06T15:36:00Z" w16du:dateUtc="2025-01-06T07:36:00Z">
                  <w:rPr>
                    <w:ins w:id="24309" w:author="瑋婷 徐" w:date="2025-01-03T16:50:00Z" w16du:dateUtc="2025-01-03T08:50:00Z"/>
                    <w:rFonts w:ascii="Times New Roman" w:eastAsia="Times New Roman" w:hAnsi="Times New Roman" w:cs="Times New Roman"/>
                    <w:sz w:val="20"/>
                    <w:szCs w:val="20"/>
                  </w:rPr>
                </w:rPrChange>
              </w:rPr>
              <w:pPrChange w:id="243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1574F07D" w14:textId="77777777" w:rsidTr="003C19C7">
        <w:trPr>
          <w:cnfStyle w:val="000000100000" w:firstRow="0" w:lastRow="0" w:firstColumn="0" w:lastColumn="0" w:oddVBand="0" w:evenVBand="0" w:oddHBand="1" w:evenHBand="0" w:firstRowFirstColumn="0" w:firstRowLastColumn="0" w:lastRowFirstColumn="0" w:lastRowLastColumn="0"/>
          <w:trHeight w:val="300"/>
          <w:ins w:id="2431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AF11359" w14:textId="77777777" w:rsidR="003C19C7" w:rsidRPr="00C51B34" w:rsidRDefault="003C19C7">
            <w:pPr>
              <w:spacing w:line="360" w:lineRule="auto"/>
              <w:jc w:val="both"/>
              <w:rPr>
                <w:ins w:id="24312" w:author="瑋婷 徐" w:date="2025-01-03T16:50:00Z" w16du:dateUtc="2025-01-03T08:50:00Z"/>
                <w:rFonts w:ascii="Times New Roman" w:eastAsiaTheme="minorEastAsia" w:hAnsi="Times New Roman" w:cs="Times New Roman"/>
                <w:b w:val="0"/>
                <w:bCs w:val="0"/>
                <w:color w:val="000000"/>
                <w:rPrChange w:id="24313" w:author="瑋婷 徐" w:date="2025-01-06T15:36:00Z" w16du:dateUtc="2025-01-06T07:36:00Z">
                  <w:rPr>
                    <w:ins w:id="24314" w:author="瑋婷 徐" w:date="2025-01-03T16:50:00Z" w16du:dateUtc="2025-01-03T08:50:00Z"/>
                    <w:rFonts w:ascii="Calibri" w:hAnsi="Calibri" w:cs="Calibri"/>
                    <w:color w:val="000000"/>
                    <w:sz w:val="22"/>
                    <w:szCs w:val="22"/>
                  </w:rPr>
                </w:rPrChange>
              </w:rPr>
              <w:pPrChange w:id="24315" w:author="瑋婷 徐" w:date="2025-01-03T16:55:00Z" w16du:dateUtc="2025-01-03T08:55:00Z">
                <w:pPr/>
              </w:pPrChange>
            </w:pPr>
            <w:ins w:id="24316" w:author="瑋婷 徐" w:date="2025-01-03T16:50:00Z" w16du:dateUtc="2025-01-03T08:50:00Z">
              <w:r w:rsidRPr="00C51B34">
                <w:rPr>
                  <w:rFonts w:ascii="Times New Roman" w:eastAsiaTheme="minorEastAsia" w:hAnsi="Times New Roman" w:cs="Times New Roman" w:hint="eastAsia"/>
                  <w:b w:val="0"/>
                  <w:bCs w:val="0"/>
                  <w:color w:val="000000"/>
                  <w:rPrChange w:id="24317" w:author="瑋婷 徐" w:date="2025-01-06T15:36:00Z" w16du:dateUtc="2025-01-06T07:36:00Z">
                    <w:rPr>
                      <w:rFonts w:ascii="Calibri" w:hAnsi="Calibri" w:cs="Calibri" w:hint="eastAsia"/>
                      <w:color w:val="000000"/>
                      <w:sz w:val="22"/>
                      <w:szCs w:val="22"/>
                    </w:rPr>
                  </w:rPrChange>
                </w:rPr>
                <w:t>褐頭</w:t>
              </w:r>
              <w:proofErr w:type="gramStart"/>
              <w:r w:rsidRPr="00C51B34">
                <w:rPr>
                  <w:rFonts w:ascii="Times New Roman" w:eastAsiaTheme="minorEastAsia" w:hAnsi="Times New Roman" w:cs="Times New Roman" w:hint="eastAsia"/>
                  <w:b w:val="0"/>
                  <w:bCs w:val="0"/>
                  <w:color w:val="000000"/>
                  <w:rPrChange w:id="24318" w:author="瑋婷 徐" w:date="2025-01-06T15:36:00Z" w16du:dateUtc="2025-01-06T07:36:00Z">
                    <w:rPr>
                      <w:rFonts w:ascii="Calibri" w:hAnsi="Calibri" w:cs="Calibri" w:hint="eastAsia"/>
                      <w:color w:val="000000"/>
                      <w:sz w:val="22"/>
                      <w:szCs w:val="22"/>
                    </w:rPr>
                  </w:rPrChange>
                </w:rPr>
                <w:t>鷦</w:t>
              </w:r>
              <w:proofErr w:type="gramEnd"/>
              <w:r w:rsidRPr="00C51B34">
                <w:rPr>
                  <w:rFonts w:ascii="Times New Roman" w:eastAsiaTheme="minorEastAsia" w:hAnsi="Times New Roman" w:cs="Times New Roman" w:hint="eastAsia"/>
                  <w:b w:val="0"/>
                  <w:bCs w:val="0"/>
                  <w:color w:val="000000"/>
                  <w:rPrChange w:id="24319" w:author="瑋婷 徐" w:date="2025-01-06T15:36:00Z" w16du:dateUtc="2025-01-06T07:36:00Z">
                    <w:rPr>
                      <w:rFonts w:ascii="Calibri" w:hAnsi="Calibri" w:cs="Calibri" w:hint="eastAsia"/>
                      <w:color w:val="000000"/>
                      <w:sz w:val="22"/>
                      <w:szCs w:val="22"/>
                    </w:rPr>
                  </w:rPrChange>
                </w:rPr>
                <w:t>鶯</w:t>
              </w:r>
              <w:r w:rsidRPr="00C51B34">
                <w:rPr>
                  <w:rFonts w:ascii="Times New Roman" w:eastAsiaTheme="minorEastAsia" w:hAnsi="Times New Roman" w:cs="Times New Roman"/>
                  <w:b w:val="0"/>
                  <w:bCs w:val="0"/>
                  <w:color w:val="000000"/>
                  <w:rPrChange w:id="24320" w:author="瑋婷 徐" w:date="2025-01-06T15:36:00Z" w16du:dateUtc="2025-01-06T07:36:00Z">
                    <w:rPr>
                      <w:rFonts w:ascii="Calibri" w:hAnsi="Calibri" w:cs="Calibri"/>
                      <w:color w:val="000000"/>
                      <w:sz w:val="22"/>
                      <w:szCs w:val="22"/>
                    </w:rPr>
                  </w:rPrChange>
                </w:rPr>
                <w:t xml:space="preserve"> </w:t>
              </w:r>
              <w:r w:rsidRPr="00C51B34">
                <w:rPr>
                  <w:rFonts w:ascii="Times New Roman" w:eastAsiaTheme="minorEastAsia" w:hAnsi="Times New Roman" w:cs="Times New Roman"/>
                  <w:b w:val="0"/>
                  <w:bCs w:val="0"/>
                  <w:color w:val="000000"/>
                  <w:rPrChange w:id="24321"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4322"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4D80172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23" w:author="瑋婷 徐" w:date="2025-01-03T16:50:00Z" w16du:dateUtc="2025-01-03T08:50:00Z"/>
                <w:rFonts w:ascii="Times New Roman" w:eastAsiaTheme="minorEastAsia" w:hAnsi="Times New Roman" w:cs="Times New Roman"/>
                <w:i/>
                <w:iCs/>
                <w:color w:val="000000"/>
                <w:rPrChange w:id="24324" w:author="瑋婷 徐" w:date="2025-01-06T15:36:00Z" w16du:dateUtc="2025-01-06T07:36:00Z">
                  <w:rPr>
                    <w:ins w:id="24325" w:author="瑋婷 徐" w:date="2025-01-03T16:50:00Z" w16du:dateUtc="2025-01-03T08:50:00Z"/>
                    <w:rFonts w:ascii="Calibri" w:hAnsi="Calibri" w:cs="Calibri"/>
                    <w:i/>
                    <w:iCs/>
                    <w:color w:val="000000"/>
                    <w:sz w:val="22"/>
                    <w:szCs w:val="22"/>
                  </w:rPr>
                </w:rPrChange>
              </w:rPr>
              <w:pPrChange w:id="243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327" w:author="瑋婷 徐" w:date="2025-01-03T16:50:00Z" w16du:dateUtc="2025-01-03T08:50:00Z">
              <w:r w:rsidRPr="00C51B34">
                <w:rPr>
                  <w:rFonts w:ascii="Times New Roman" w:eastAsiaTheme="minorEastAsia" w:hAnsi="Times New Roman" w:cs="Times New Roman"/>
                  <w:i/>
                  <w:iCs/>
                  <w:color w:val="000000"/>
                  <w:rPrChange w:id="24328" w:author="瑋婷 徐" w:date="2025-01-06T15:36:00Z" w16du:dateUtc="2025-01-06T07:36:00Z">
                    <w:rPr>
                      <w:rFonts w:ascii="Calibri" w:hAnsi="Calibri" w:cs="Calibri"/>
                      <w:i/>
                      <w:iCs/>
                      <w:color w:val="000000"/>
                      <w:sz w:val="22"/>
                      <w:szCs w:val="22"/>
                    </w:rPr>
                  </w:rPrChange>
                </w:rPr>
                <w:t>Prinia inornata</w:t>
              </w:r>
            </w:ins>
          </w:p>
        </w:tc>
        <w:tc>
          <w:tcPr>
            <w:tcW w:w="162" w:type="pct"/>
            <w:noWrap/>
            <w:vAlign w:val="center"/>
            <w:hideMark/>
          </w:tcPr>
          <w:p w14:paraId="4605C4A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29" w:author="瑋婷 徐" w:date="2025-01-03T16:50:00Z" w16du:dateUtc="2025-01-03T08:50:00Z"/>
                <w:rFonts w:ascii="Times New Roman" w:eastAsiaTheme="minorEastAsia" w:hAnsi="Times New Roman" w:cs="Times New Roman"/>
                <w:i/>
                <w:iCs/>
                <w:color w:val="000000"/>
                <w:rPrChange w:id="24330" w:author="瑋婷 徐" w:date="2025-01-06T15:36:00Z" w16du:dateUtc="2025-01-06T07:36:00Z">
                  <w:rPr>
                    <w:ins w:id="24331" w:author="瑋婷 徐" w:date="2025-01-03T16:50:00Z" w16du:dateUtc="2025-01-03T08:50:00Z"/>
                    <w:rFonts w:ascii="Calibri" w:hAnsi="Calibri" w:cs="Calibri"/>
                    <w:i/>
                    <w:iCs/>
                    <w:color w:val="000000"/>
                    <w:sz w:val="22"/>
                    <w:szCs w:val="22"/>
                  </w:rPr>
                </w:rPrChange>
              </w:rPr>
              <w:pPrChange w:id="243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563A6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33" w:author="瑋婷 徐" w:date="2025-01-03T16:50:00Z" w16du:dateUtc="2025-01-03T08:50:00Z"/>
                <w:rFonts w:ascii="Times New Roman" w:eastAsiaTheme="minorEastAsia" w:hAnsi="Times New Roman" w:cs="Times New Roman"/>
                <w:rPrChange w:id="24334" w:author="瑋婷 徐" w:date="2025-01-06T15:36:00Z" w16du:dateUtc="2025-01-06T07:36:00Z">
                  <w:rPr>
                    <w:ins w:id="24335" w:author="瑋婷 徐" w:date="2025-01-03T16:50:00Z" w16du:dateUtc="2025-01-03T08:50:00Z"/>
                    <w:rFonts w:ascii="Times New Roman" w:eastAsia="Times New Roman" w:hAnsi="Times New Roman" w:cs="Times New Roman"/>
                    <w:sz w:val="20"/>
                    <w:szCs w:val="20"/>
                  </w:rPr>
                </w:rPrChange>
              </w:rPr>
              <w:pPrChange w:id="243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0C0F7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37" w:author="瑋婷 徐" w:date="2025-01-03T16:50:00Z" w16du:dateUtc="2025-01-03T08:50:00Z"/>
                <w:rFonts w:ascii="Times New Roman" w:eastAsiaTheme="minorEastAsia" w:hAnsi="Times New Roman" w:cs="Times New Roman"/>
                <w:rPrChange w:id="24338" w:author="瑋婷 徐" w:date="2025-01-06T15:36:00Z" w16du:dateUtc="2025-01-06T07:36:00Z">
                  <w:rPr>
                    <w:ins w:id="24339" w:author="瑋婷 徐" w:date="2025-01-03T16:50:00Z" w16du:dateUtc="2025-01-03T08:50:00Z"/>
                    <w:rFonts w:ascii="Times New Roman" w:eastAsia="Times New Roman" w:hAnsi="Times New Roman" w:cs="Times New Roman"/>
                    <w:sz w:val="20"/>
                    <w:szCs w:val="20"/>
                  </w:rPr>
                </w:rPrChange>
              </w:rPr>
              <w:pPrChange w:id="243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B9EDA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41" w:author="瑋婷 徐" w:date="2025-01-03T16:50:00Z" w16du:dateUtc="2025-01-03T08:50:00Z"/>
                <w:rFonts w:ascii="Times New Roman" w:eastAsiaTheme="minorEastAsia" w:hAnsi="Times New Roman" w:cs="Times New Roman"/>
                <w:rPrChange w:id="24342" w:author="瑋婷 徐" w:date="2025-01-06T15:36:00Z" w16du:dateUtc="2025-01-06T07:36:00Z">
                  <w:rPr>
                    <w:ins w:id="24343" w:author="瑋婷 徐" w:date="2025-01-03T16:50:00Z" w16du:dateUtc="2025-01-03T08:50:00Z"/>
                    <w:rFonts w:ascii="Times New Roman" w:eastAsia="Times New Roman" w:hAnsi="Times New Roman" w:cs="Times New Roman"/>
                    <w:sz w:val="20"/>
                    <w:szCs w:val="20"/>
                  </w:rPr>
                </w:rPrChange>
              </w:rPr>
              <w:pPrChange w:id="243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DDB8B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45" w:author="瑋婷 徐" w:date="2025-01-03T16:50:00Z" w16du:dateUtc="2025-01-03T08:50:00Z"/>
                <w:rFonts w:ascii="Times New Roman" w:eastAsiaTheme="minorEastAsia" w:hAnsi="Times New Roman" w:cs="Times New Roman"/>
                <w:rPrChange w:id="24346" w:author="瑋婷 徐" w:date="2025-01-06T15:36:00Z" w16du:dateUtc="2025-01-06T07:36:00Z">
                  <w:rPr>
                    <w:ins w:id="24347" w:author="瑋婷 徐" w:date="2025-01-03T16:50:00Z" w16du:dateUtc="2025-01-03T08:50:00Z"/>
                    <w:rFonts w:ascii="Times New Roman" w:eastAsia="Times New Roman" w:hAnsi="Times New Roman" w:cs="Times New Roman"/>
                    <w:sz w:val="20"/>
                    <w:szCs w:val="20"/>
                  </w:rPr>
                </w:rPrChange>
              </w:rPr>
              <w:pPrChange w:id="243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050B8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49" w:author="瑋婷 徐" w:date="2025-01-03T16:50:00Z" w16du:dateUtc="2025-01-03T08:50:00Z"/>
                <w:rFonts w:ascii="Times New Roman" w:eastAsiaTheme="minorEastAsia" w:hAnsi="Times New Roman" w:cs="Times New Roman"/>
                <w:rPrChange w:id="24350" w:author="瑋婷 徐" w:date="2025-01-06T15:36:00Z" w16du:dateUtc="2025-01-06T07:36:00Z">
                  <w:rPr>
                    <w:ins w:id="24351" w:author="瑋婷 徐" w:date="2025-01-03T16:50:00Z" w16du:dateUtc="2025-01-03T08:50:00Z"/>
                    <w:rFonts w:ascii="Times New Roman" w:eastAsia="Times New Roman" w:hAnsi="Times New Roman" w:cs="Times New Roman"/>
                    <w:sz w:val="20"/>
                    <w:szCs w:val="20"/>
                  </w:rPr>
                </w:rPrChange>
              </w:rPr>
              <w:pPrChange w:id="243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98A80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53" w:author="瑋婷 徐" w:date="2025-01-03T16:50:00Z" w16du:dateUtc="2025-01-03T08:50:00Z"/>
                <w:rFonts w:ascii="Times New Roman" w:eastAsiaTheme="minorEastAsia" w:hAnsi="Times New Roman" w:cs="Times New Roman"/>
                <w:rPrChange w:id="24354" w:author="瑋婷 徐" w:date="2025-01-06T15:36:00Z" w16du:dateUtc="2025-01-06T07:36:00Z">
                  <w:rPr>
                    <w:ins w:id="24355" w:author="瑋婷 徐" w:date="2025-01-03T16:50:00Z" w16du:dateUtc="2025-01-03T08:50:00Z"/>
                    <w:rFonts w:ascii="Times New Roman" w:eastAsia="Times New Roman" w:hAnsi="Times New Roman" w:cs="Times New Roman"/>
                    <w:sz w:val="20"/>
                    <w:szCs w:val="20"/>
                  </w:rPr>
                </w:rPrChange>
              </w:rPr>
              <w:pPrChange w:id="24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72771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57" w:author="瑋婷 徐" w:date="2025-01-03T16:50:00Z" w16du:dateUtc="2025-01-03T08:50:00Z"/>
                <w:rFonts w:ascii="Times New Roman" w:eastAsiaTheme="minorEastAsia" w:hAnsi="Times New Roman" w:cs="Times New Roman"/>
                <w:rPrChange w:id="24358" w:author="瑋婷 徐" w:date="2025-01-06T15:36:00Z" w16du:dateUtc="2025-01-06T07:36:00Z">
                  <w:rPr>
                    <w:ins w:id="24359" w:author="瑋婷 徐" w:date="2025-01-03T16:50:00Z" w16du:dateUtc="2025-01-03T08:50:00Z"/>
                    <w:rFonts w:ascii="Times New Roman" w:eastAsia="Times New Roman" w:hAnsi="Times New Roman" w:cs="Times New Roman"/>
                    <w:sz w:val="20"/>
                    <w:szCs w:val="20"/>
                  </w:rPr>
                </w:rPrChange>
              </w:rPr>
              <w:pPrChange w:id="243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4FC52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61" w:author="瑋婷 徐" w:date="2025-01-03T16:50:00Z" w16du:dateUtc="2025-01-03T08:50:00Z"/>
                <w:rFonts w:ascii="Times New Roman" w:eastAsiaTheme="minorEastAsia" w:hAnsi="Times New Roman" w:cs="Times New Roman"/>
                <w:rPrChange w:id="24362" w:author="瑋婷 徐" w:date="2025-01-06T15:36:00Z" w16du:dateUtc="2025-01-06T07:36:00Z">
                  <w:rPr>
                    <w:ins w:id="24363" w:author="瑋婷 徐" w:date="2025-01-03T16:50:00Z" w16du:dateUtc="2025-01-03T08:50:00Z"/>
                    <w:rFonts w:ascii="Times New Roman" w:eastAsia="Times New Roman" w:hAnsi="Times New Roman" w:cs="Times New Roman"/>
                    <w:sz w:val="20"/>
                    <w:szCs w:val="20"/>
                  </w:rPr>
                </w:rPrChange>
              </w:rPr>
              <w:pPrChange w:id="243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24B8FE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65" w:author="瑋婷 徐" w:date="2025-01-03T16:50:00Z" w16du:dateUtc="2025-01-03T08:50:00Z"/>
                <w:rFonts w:ascii="Times New Roman" w:eastAsiaTheme="minorEastAsia" w:hAnsi="Times New Roman" w:cs="Times New Roman"/>
                <w:rPrChange w:id="24366" w:author="瑋婷 徐" w:date="2025-01-06T15:36:00Z" w16du:dateUtc="2025-01-06T07:36:00Z">
                  <w:rPr>
                    <w:ins w:id="24367" w:author="瑋婷 徐" w:date="2025-01-03T16:50:00Z" w16du:dateUtc="2025-01-03T08:50:00Z"/>
                    <w:rFonts w:ascii="Times New Roman" w:eastAsia="Times New Roman" w:hAnsi="Times New Roman" w:cs="Times New Roman"/>
                    <w:sz w:val="20"/>
                    <w:szCs w:val="20"/>
                  </w:rPr>
                </w:rPrChange>
              </w:rPr>
              <w:pPrChange w:id="243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DBB0B5"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69" w:author="瑋婷 徐" w:date="2025-01-03T16:50:00Z" w16du:dateUtc="2025-01-03T08:50:00Z"/>
                <w:rFonts w:ascii="Times New Roman" w:eastAsiaTheme="minorEastAsia" w:hAnsi="Times New Roman" w:cs="Times New Roman"/>
                <w:rPrChange w:id="24370" w:author="瑋婷 徐" w:date="2025-01-06T15:36:00Z" w16du:dateUtc="2025-01-06T07:36:00Z">
                  <w:rPr>
                    <w:ins w:id="24371" w:author="瑋婷 徐" w:date="2025-01-03T16:50:00Z" w16du:dateUtc="2025-01-03T08:50:00Z"/>
                    <w:rFonts w:ascii="Times New Roman" w:eastAsia="Times New Roman" w:hAnsi="Times New Roman" w:cs="Times New Roman"/>
                    <w:sz w:val="20"/>
                    <w:szCs w:val="20"/>
                  </w:rPr>
                </w:rPrChange>
              </w:rPr>
              <w:pPrChange w:id="243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17074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73" w:author="瑋婷 徐" w:date="2025-01-03T16:50:00Z" w16du:dateUtc="2025-01-03T08:50:00Z"/>
                <w:rFonts w:ascii="Times New Roman" w:eastAsiaTheme="minorEastAsia" w:hAnsi="Times New Roman" w:cs="Times New Roman"/>
                <w:rPrChange w:id="24374" w:author="瑋婷 徐" w:date="2025-01-06T15:36:00Z" w16du:dateUtc="2025-01-06T07:36:00Z">
                  <w:rPr>
                    <w:ins w:id="24375" w:author="瑋婷 徐" w:date="2025-01-03T16:50:00Z" w16du:dateUtc="2025-01-03T08:50:00Z"/>
                    <w:rFonts w:ascii="Times New Roman" w:eastAsia="Times New Roman" w:hAnsi="Times New Roman" w:cs="Times New Roman"/>
                    <w:sz w:val="20"/>
                    <w:szCs w:val="20"/>
                  </w:rPr>
                </w:rPrChange>
              </w:rPr>
              <w:pPrChange w:id="243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87E8AA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77" w:author="瑋婷 徐" w:date="2025-01-03T16:50:00Z" w16du:dateUtc="2025-01-03T08:50:00Z"/>
                <w:rFonts w:ascii="Times New Roman" w:eastAsiaTheme="minorEastAsia" w:hAnsi="Times New Roman" w:cs="Times New Roman"/>
                <w:rPrChange w:id="24378" w:author="瑋婷 徐" w:date="2025-01-06T15:36:00Z" w16du:dateUtc="2025-01-06T07:36:00Z">
                  <w:rPr>
                    <w:ins w:id="24379" w:author="瑋婷 徐" w:date="2025-01-03T16:50:00Z" w16du:dateUtc="2025-01-03T08:50:00Z"/>
                    <w:rFonts w:ascii="Times New Roman" w:eastAsia="Times New Roman" w:hAnsi="Times New Roman" w:cs="Times New Roman"/>
                    <w:sz w:val="20"/>
                    <w:szCs w:val="20"/>
                  </w:rPr>
                </w:rPrChange>
              </w:rPr>
              <w:pPrChange w:id="243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99AF9E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81" w:author="瑋婷 徐" w:date="2025-01-03T16:50:00Z" w16du:dateUtc="2025-01-03T08:50:00Z"/>
                <w:rFonts w:ascii="Times New Roman" w:eastAsiaTheme="minorEastAsia" w:hAnsi="Times New Roman" w:cs="Times New Roman"/>
                <w:rPrChange w:id="24382" w:author="瑋婷 徐" w:date="2025-01-06T15:36:00Z" w16du:dateUtc="2025-01-06T07:36:00Z">
                  <w:rPr>
                    <w:ins w:id="24383" w:author="瑋婷 徐" w:date="2025-01-03T16:50:00Z" w16du:dateUtc="2025-01-03T08:50:00Z"/>
                    <w:rFonts w:ascii="Times New Roman" w:eastAsia="Times New Roman" w:hAnsi="Times New Roman" w:cs="Times New Roman"/>
                    <w:sz w:val="20"/>
                    <w:szCs w:val="20"/>
                  </w:rPr>
                </w:rPrChange>
              </w:rPr>
              <w:pPrChange w:id="243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729BD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85" w:author="瑋婷 徐" w:date="2025-01-03T16:50:00Z" w16du:dateUtc="2025-01-03T08:50:00Z"/>
                <w:rFonts w:ascii="Times New Roman" w:eastAsiaTheme="minorEastAsia" w:hAnsi="Times New Roman" w:cs="Times New Roman"/>
                <w:rPrChange w:id="24386" w:author="瑋婷 徐" w:date="2025-01-06T15:36:00Z" w16du:dateUtc="2025-01-06T07:36:00Z">
                  <w:rPr>
                    <w:ins w:id="24387" w:author="瑋婷 徐" w:date="2025-01-03T16:50:00Z" w16du:dateUtc="2025-01-03T08:50:00Z"/>
                    <w:rFonts w:ascii="Times New Roman" w:eastAsia="Times New Roman" w:hAnsi="Times New Roman" w:cs="Times New Roman"/>
                    <w:sz w:val="20"/>
                    <w:szCs w:val="20"/>
                  </w:rPr>
                </w:rPrChange>
              </w:rPr>
              <w:pPrChange w:id="243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D251E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89" w:author="瑋婷 徐" w:date="2025-01-03T16:50:00Z" w16du:dateUtc="2025-01-03T08:50:00Z"/>
                <w:rFonts w:ascii="Times New Roman" w:eastAsiaTheme="minorEastAsia" w:hAnsi="Times New Roman" w:cs="Times New Roman"/>
                <w:rPrChange w:id="24390" w:author="瑋婷 徐" w:date="2025-01-06T15:36:00Z" w16du:dateUtc="2025-01-06T07:36:00Z">
                  <w:rPr>
                    <w:ins w:id="24391" w:author="瑋婷 徐" w:date="2025-01-03T16:50:00Z" w16du:dateUtc="2025-01-03T08:50:00Z"/>
                    <w:rFonts w:ascii="Times New Roman" w:eastAsia="Times New Roman" w:hAnsi="Times New Roman" w:cs="Times New Roman"/>
                    <w:sz w:val="20"/>
                    <w:szCs w:val="20"/>
                  </w:rPr>
                </w:rPrChange>
              </w:rPr>
              <w:pPrChange w:id="243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B9D55A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93" w:author="瑋婷 徐" w:date="2025-01-03T16:50:00Z" w16du:dateUtc="2025-01-03T08:50:00Z"/>
                <w:rFonts w:ascii="Times New Roman" w:eastAsiaTheme="minorEastAsia" w:hAnsi="Times New Roman" w:cs="Times New Roman"/>
                <w:rPrChange w:id="24394" w:author="瑋婷 徐" w:date="2025-01-06T15:36:00Z" w16du:dateUtc="2025-01-06T07:36:00Z">
                  <w:rPr>
                    <w:ins w:id="24395" w:author="瑋婷 徐" w:date="2025-01-03T16:50:00Z" w16du:dateUtc="2025-01-03T08:50:00Z"/>
                    <w:rFonts w:ascii="Times New Roman" w:eastAsia="Times New Roman" w:hAnsi="Times New Roman" w:cs="Times New Roman"/>
                    <w:sz w:val="20"/>
                    <w:szCs w:val="20"/>
                  </w:rPr>
                </w:rPrChange>
              </w:rPr>
              <w:pPrChange w:id="243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EC954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397" w:author="瑋婷 徐" w:date="2025-01-03T16:50:00Z" w16du:dateUtc="2025-01-03T08:50:00Z"/>
                <w:rFonts w:ascii="Times New Roman" w:eastAsiaTheme="minorEastAsia" w:hAnsi="Times New Roman" w:cs="Times New Roman"/>
                <w:color w:val="000000"/>
                <w:rPrChange w:id="24398" w:author="瑋婷 徐" w:date="2025-01-06T15:36:00Z" w16du:dateUtc="2025-01-06T07:36:00Z">
                  <w:rPr>
                    <w:ins w:id="24399" w:author="瑋婷 徐" w:date="2025-01-03T16:50:00Z" w16du:dateUtc="2025-01-03T08:50:00Z"/>
                    <w:rFonts w:ascii="Calibri" w:hAnsi="Calibri" w:cs="Calibri"/>
                    <w:color w:val="000000"/>
                    <w:sz w:val="22"/>
                    <w:szCs w:val="22"/>
                  </w:rPr>
                </w:rPrChange>
              </w:rPr>
              <w:pPrChange w:id="244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01" w:author="瑋婷 徐" w:date="2025-01-03T16:50:00Z" w16du:dateUtc="2025-01-03T08:50:00Z">
              <w:r w:rsidRPr="00C51B34">
                <w:rPr>
                  <w:rFonts w:ascii="Times New Roman" w:eastAsiaTheme="minorEastAsia" w:hAnsi="Times New Roman" w:cs="Times New Roman"/>
                  <w:color w:val="000000"/>
                  <w:rPrChange w:id="2440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826BC6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03" w:author="瑋婷 徐" w:date="2025-01-03T16:50:00Z" w16du:dateUtc="2025-01-03T08:50:00Z"/>
                <w:rFonts w:ascii="Times New Roman" w:eastAsiaTheme="minorEastAsia" w:hAnsi="Times New Roman" w:cs="Times New Roman"/>
                <w:color w:val="000000"/>
                <w:rPrChange w:id="24404" w:author="瑋婷 徐" w:date="2025-01-06T15:36:00Z" w16du:dateUtc="2025-01-06T07:36:00Z">
                  <w:rPr>
                    <w:ins w:id="24405" w:author="瑋婷 徐" w:date="2025-01-03T16:50:00Z" w16du:dateUtc="2025-01-03T08:50:00Z"/>
                    <w:rFonts w:ascii="Calibri" w:hAnsi="Calibri" w:cs="Calibri"/>
                    <w:color w:val="000000"/>
                    <w:sz w:val="22"/>
                    <w:szCs w:val="22"/>
                  </w:rPr>
                </w:rPrChange>
              </w:rPr>
              <w:pPrChange w:id="244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07" w:author="瑋婷 徐" w:date="2025-01-03T16:50:00Z" w16du:dateUtc="2025-01-03T08:50:00Z">
              <w:r w:rsidRPr="00C51B34">
                <w:rPr>
                  <w:rFonts w:ascii="Times New Roman" w:eastAsiaTheme="minorEastAsia" w:hAnsi="Times New Roman" w:cs="Times New Roman"/>
                  <w:color w:val="000000"/>
                  <w:rPrChange w:id="2440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11764F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09" w:author="瑋婷 徐" w:date="2025-01-03T16:50:00Z" w16du:dateUtc="2025-01-03T08:50:00Z"/>
                <w:rFonts w:ascii="Times New Roman" w:eastAsiaTheme="minorEastAsia" w:hAnsi="Times New Roman" w:cs="Times New Roman"/>
                <w:color w:val="000000"/>
                <w:rPrChange w:id="24410" w:author="瑋婷 徐" w:date="2025-01-06T15:36:00Z" w16du:dateUtc="2025-01-06T07:36:00Z">
                  <w:rPr>
                    <w:ins w:id="24411" w:author="瑋婷 徐" w:date="2025-01-03T16:50:00Z" w16du:dateUtc="2025-01-03T08:50:00Z"/>
                    <w:rFonts w:ascii="Calibri" w:hAnsi="Calibri" w:cs="Calibri"/>
                    <w:color w:val="000000"/>
                    <w:sz w:val="22"/>
                    <w:szCs w:val="22"/>
                  </w:rPr>
                </w:rPrChange>
              </w:rPr>
              <w:pPrChange w:id="244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7988F03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13" w:author="瑋婷 徐" w:date="2025-01-03T16:50:00Z" w16du:dateUtc="2025-01-03T08:50:00Z"/>
                <w:rFonts w:ascii="Times New Roman" w:eastAsiaTheme="minorEastAsia" w:hAnsi="Times New Roman" w:cs="Times New Roman"/>
                <w:rPrChange w:id="24414" w:author="瑋婷 徐" w:date="2025-01-06T15:36:00Z" w16du:dateUtc="2025-01-06T07:36:00Z">
                  <w:rPr>
                    <w:ins w:id="24415" w:author="瑋婷 徐" w:date="2025-01-03T16:50:00Z" w16du:dateUtc="2025-01-03T08:50:00Z"/>
                    <w:rFonts w:ascii="Times New Roman" w:eastAsia="Times New Roman" w:hAnsi="Times New Roman" w:cs="Times New Roman"/>
                    <w:sz w:val="20"/>
                    <w:szCs w:val="20"/>
                  </w:rPr>
                </w:rPrChange>
              </w:rPr>
              <w:pPrChange w:id="244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45E783D3" w14:textId="77777777" w:rsidTr="003C19C7">
        <w:trPr>
          <w:trHeight w:val="300"/>
          <w:ins w:id="2441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3A9D63" w14:textId="77777777" w:rsidR="003C19C7" w:rsidRPr="00C51B34" w:rsidRDefault="003C19C7">
            <w:pPr>
              <w:spacing w:line="360" w:lineRule="auto"/>
              <w:jc w:val="both"/>
              <w:rPr>
                <w:ins w:id="24418" w:author="瑋婷 徐" w:date="2025-01-03T16:50:00Z" w16du:dateUtc="2025-01-03T08:50:00Z"/>
                <w:rFonts w:ascii="Times New Roman" w:eastAsiaTheme="minorEastAsia" w:hAnsi="Times New Roman" w:cs="Times New Roman"/>
                <w:b w:val="0"/>
                <w:bCs w:val="0"/>
                <w:color w:val="000000"/>
                <w:rPrChange w:id="24419" w:author="瑋婷 徐" w:date="2025-01-06T15:36:00Z" w16du:dateUtc="2025-01-06T07:36:00Z">
                  <w:rPr>
                    <w:ins w:id="24420" w:author="瑋婷 徐" w:date="2025-01-03T16:50:00Z" w16du:dateUtc="2025-01-03T08:50:00Z"/>
                    <w:rFonts w:ascii="Calibri" w:hAnsi="Calibri" w:cs="Calibri"/>
                    <w:color w:val="000000"/>
                    <w:sz w:val="22"/>
                    <w:szCs w:val="22"/>
                  </w:rPr>
                </w:rPrChange>
              </w:rPr>
              <w:pPrChange w:id="24421" w:author="瑋婷 徐" w:date="2025-01-03T16:55:00Z" w16du:dateUtc="2025-01-03T08:55:00Z">
                <w:pPr/>
              </w:pPrChange>
            </w:pPr>
            <w:proofErr w:type="gramStart"/>
            <w:ins w:id="24422" w:author="瑋婷 徐" w:date="2025-01-03T16:50:00Z" w16du:dateUtc="2025-01-03T08:50:00Z">
              <w:r w:rsidRPr="00C51B34">
                <w:rPr>
                  <w:rFonts w:ascii="Times New Roman" w:eastAsiaTheme="minorEastAsia" w:hAnsi="Times New Roman" w:cs="Times New Roman" w:hint="eastAsia"/>
                  <w:b w:val="0"/>
                  <w:bCs w:val="0"/>
                  <w:color w:val="000000"/>
                  <w:rPrChange w:id="24423" w:author="瑋婷 徐" w:date="2025-01-06T15:36:00Z" w16du:dateUtc="2025-01-06T07:36:00Z">
                    <w:rPr>
                      <w:rFonts w:ascii="Calibri" w:hAnsi="Calibri" w:cs="Calibri" w:hint="eastAsia"/>
                      <w:color w:val="000000"/>
                      <w:sz w:val="22"/>
                      <w:szCs w:val="22"/>
                    </w:rPr>
                  </w:rPrChange>
                </w:rPr>
                <w:t>棕扇尾鶯</w:t>
              </w:r>
              <w:proofErr w:type="gramEnd"/>
              <w:r w:rsidRPr="00C51B34">
                <w:rPr>
                  <w:rFonts w:ascii="Times New Roman" w:eastAsiaTheme="minorEastAsia" w:hAnsi="Times New Roman" w:cs="Times New Roman"/>
                  <w:b w:val="0"/>
                  <w:bCs w:val="0"/>
                  <w:color w:val="000000"/>
                  <w:rPrChange w:id="24424"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5DB4BEB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25" w:author="瑋婷 徐" w:date="2025-01-03T16:50:00Z" w16du:dateUtc="2025-01-03T08:50:00Z"/>
                <w:rFonts w:ascii="Times New Roman" w:eastAsiaTheme="minorEastAsia" w:hAnsi="Times New Roman" w:cs="Times New Roman"/>
                <w:i/>
                <w:iCs/>
                <w:color w:val="000000"/>
                <w:rPrChange w:id="24426" w:author="瑋婷 徐" w:date="2025-01-06T15:36:00Z" w16du:dateUtc="2025-01-06T07:36:00Z">
                  <w:rPr>
                    <w:ins w:id="24427" w:author="瑋婷 徐" w:date="2025-01-03T16:50:00Z" w16du:dateUtc="2025-01-03T08:50:00Z"/>
                    <w:rFonts w:ascii="Calibri" w:hAnsi="Calibri" w:cs="Calibri"/>
                    <w:i/>
                    <w:iCs/>
                    <w:color w:val="000000"/>
                    <w:sz w:val="22"/>
                    <w:szCs w:val="22"/>
                  </w:rPr>
                </w:rPrChange>
              </w:rPr>
              <w:pPrChange w:id="244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429" w:author="瑋婷 徐" w:date="2025-01-03T16:50:00Z" w16du:dateUtc="2025-01-03T08:50:00Z">
              <w:r w:rsidRPr="00C51B34">
                <w:rPr>
                  <w:rFonts w:ascii="Times New Roman" w:eastAsiaTheme="minorEastAsia" w:hAnsi="Times New Roman" w:cs="Times New Roman"/>
                  <w:i/>
                  <w:iCs/>
                  <w:color w:val="000000"/>
                  <w:rPrChange w:id="24430" w:author="瑋婷 徐" w:date="2025-01-06T15:36:00Z" w16du:dateUtc="2025-01-06T07:36:00Z">
                    <w:rPr>
                      <w:rFonts w:ascii="Calibri" w:hAnsi="Calibri" w:cs="Calibri"/>
                      <w:i/>
                      <w:iCs/>
                      <w:color w:val="000000"/>
                      <w:sz w:val="22"/>
                      <w:szCs w:val="22"/>
                    </w:rPr>
                  </w:rPrChange>
                </w:rPr>
                <w:t>Cisticola juncidis</w:t>
              </w:r>
            </w:ins>
          </w:p>
        </w:tc>
        <w:tc>
          <w:tcPr>
            <w:tcW w:w="162" w:type="pct"/>
            <w:noWrap/>
            <w:vAlign w:val="center"/>
            <w:hideMark/>
          </w:tcPr>
          <w:p w14:paraId="7A059E4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31" w:author="瑋婷 徐" w:date="2025-01-03T16:50:00Z" w16du:dateUtc="2025-01-03T08:50:00Z"/>
                <w:rFonts w:ascii="Times New Roman" w:eastAsiaTheme="minorEastAsia" w:hAnsi="Times New Roman" w:cs="Times New Roman"/>
                <w:i/>
                <w:iCs/>
                <w:color w:val="000000"/>
                <w:rPrChange w:id="24432" w:author="瑋婷 徐" w:date="2025-01-06T15:36:00Z" w16du:dateUtc="2025-01-06T07:36:00Z">
                  <w:rPr>
                    <w:ins w:id="24433" w:author="瑋婷 徐" w:date="2025-01-03T16:50:00Z" w16du:dateUtc="2025-01-03T08:50:00Z"/>
                    <w:rFonts w:ascii="Calibri" w:hAnsi="Calibri" w:cs="Calibri"/>
                    <w:i/>
                    <w:iCs/>
                    <w:color w:val="000000"/>
                    <w:sz w:val="22"/>
                    <w:szCs w:val="22"/>
                  </w:rPr>
                </w:rPrChange>
              </w:rPr>
              <w:pPrChange w:id="244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9669F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35" w:author="瑋婷 徐" w:date="2025-01-03T16:50:00Z" w16du:dateUtc="2025-01-03T08:50:00Z"/>
                <w:rFonts w:ascii="Times New Roman" w:eastAsiaTheme="minorEastAsia" w:hAnsi="Times New Roman" w:cs="Times New Roman"/>
                <w:rPrChange w:id="24436" w:author="瑋婷 徐" w:date="2025-01-06T15:36:00Z" w16du:dateUtc="2025-01-06T07:36:00Z">
                  <w:rPr>
                    <w:ins w:id="24437" w:author="瑋婷 徐" w:date="2025-01-03T16:50:00Z" w16du:dateUtc="2025-01-03T08:50:00Z"/>
                    <w:rFonts w:ascii="Times New Roman" w:eastAsia="Times New Roman" w:hAnsi="Times New Roman" w:cs="Times New Roman"/>
                    <w:sz w:val="20"/>
                    <w:szCs w:val="20"/>
                  </w:rPr>
                </w:rPrChange>
              </w:rPr>
              <w:pPrChange w:id="244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6C87A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39" w:author="瑋婷 徐" w:date="2025-01-03T16:50:00Z" w16du:dateUtc="2025-01-03T08:50:00Z"/>
                <w:rFonts w:ascii="Times New Roman" w:eastAsiaTheme="minorEastAsia" w:hAnsi="Times New Roman" w:cs="Times New Roman"/>
                <w:rPrChange w:id="24440" w:author="瑋婷 徐" w:date="2025-01-06T15:36:00Z" w16du:dateUtc="2025-01-06T07:36:00Z">
                  <w:rPr>
                    <w:ins w:id="24441" w:author="瑋婷 徐" w:date="2025-01-03T16:50:00Z" w16du:dateUtc="2025-01-03T08:50:00Z"/>
                    <w:rFonts w:ascii="Times New Roman" w:eastAsia="Times New Roman" w:hAnsi="Times New Roman" w:cs="Times New Roman"/>
                    <w:sz w:val="20"/>
                    <w:szCs w:val="20"/>
                  </w:rPr>
                </w:rPrChange>
              </w:rPr>
              <w:pPrChange w:id="244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39C870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43" w:author="瑋婷 徐" w:date="2025-01-03T16:50:00Z" w16du:dateUtc="2025-01-03T08:50:00Z"/>
                <w:rFonts w:ascii="Times New Roman" w:eastAsiaTheme="minorEastAsia" w:hAnsi="Times New Roman" w:cs="Times New Roman"/>
                <w:rPrChange w:id="24444" w:author="瑋婷 徐" w:date="2025-01-06T15:36:00Z" w16du:dateUtc="2025-01-06T07:36:00Z">
                  <w:rPr>
                    <w:ins w:id="24445" w:author="瑋婷 徐" w:date="2025-01-03T16:50:00Z" w16du:dateUtc="2025-01-03T08:50:00Z"/>
                    <w:rFonts w:ascii="Times New Roman" w:eastAsia="Times New Roman" w:hAnsi="Times New Roman" w:cs="Times New Roman"/>
                    <w:sz w:val="20"/>
                    <w:szCs w:val="20"/>
                  </w:rPr>
                </w:rPrChange>
              </w:rPr>
              <w:pPrChange w:id="244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6F4F95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47" w:author="瑋婷 徐" w:date="2025-01-03T16:50:00Z" w16du:dateUtc="2025-01-03T08:50:00Z"/>
                <w:rFonts w:ascii="Times New Roman" w:eastAsiaTheme="minorEastAsia" w:hAnsi="Times New Roman" w:cs="Times New Roman"/>
                <w:rPrChange w:id="24448" w:author="瑋婷 徐" w:date="2025-01-06T15:36:00Z" w16du:dateUtc="2025-01-06T07:36:00Z">
                  <w:rPr>
                    <w:ins w:id="24449" w:author="瑋婷 徐" w:date="2025-01-03T16:50:00Z" w16du:dateUtc="2025-01-03T08:50:00Z"/>
                    <w:rFonts w:ascii="Times New Roman" w:eastAsia="Times New Roman" w:hAnsi="Times New Roman" w:cs="Times New Roman"/>
                    <w:sz w:val="20"/>
                    <w:szCs w:val="20"/>
                  </w:rPr>
                </w:rPrChange>
              </w:rPr>
              <w:pPrChange w:id="244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0DC09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51" w:author="瑋婷 徐" w:date="2025-01-03T16:50:00Z" w16du:dateUtc="2025-01-03T08:50:00Z"/>
                <w:rFonts w:ascii="Times New Roman" w:eastAsiaTheme="minorEastAsia" w:hAnsi="Times New Roman" w:cs="Times New Roman"/>
                <w:rPrChange w:id="24452" w:author="瑋婷 徐" w:date="2025-01-06T15:36:00Z" w16du:dateUtc="2025-01-06T07:36:00Z">
                  <w:rPr>
                    <w:ins w:id="24453" w:author="瑋婷 徐" w:date="2025-01-03T16:50:00Z" w16du:dateUtc="2025-01-03T08:50:00Z"/>
                    <w:rFonts w:ascii="Times New Roman" w:eastAsia="Times New Roman" w:hAnsi="Times New Roman" w:cs="Times New Roman"/>
                    <w:sz w:val="20"/>
                    <w:szCs w:val="20"/>
                  </w:rPr>
                </w:rPrChange>
              </w:rPr>
              <w:pPrChange w:id="244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DA1453A"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55" w:author="瑋婷 徐" w:date="2025-01-03T16:50:00Z" w16du:dateUtc="2025-01-03T08:50:00Z"/>
                <w:rFonts w:ascii="Times New Roman" w:eastAsiaTheme="minorEastAsia" w:hAnsi="Times New Roman" w:cs="Times New Roman"/>
                <w:rPrChange w:id="24456" w:author="瑋婷 徐" w:date="2025-01-06T15:36:00Z" w16du:dateUtc="2025-01-06T07:36:00Z">
                  <w:rPr>
                    <w:ins w:id="24457" w:author="瑋婷 徐" w:date="2025-01-03T16:50:00Z" w16du:dateUtc="2025-01-03T08:50:00Z"/>
                    <w:rFonts w:ascii="Times New Roman" w:eastAsia="Times New Roman" w:hAnsi="Times New Roman" w:cs="Times New Roman"/>
                    <w:sz w:val="20"/>
                    <w:szCs w:val="20"/>
                  </w:rPr>
                </w:rPrChange>
              </w:rPr>
              <w:pPrChange w:id="244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EE9B80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59" w:author="瑋婷 徐" w:date="2025-01-03T16:50:00Z" w16du:dateUtc="2025-01-03T08:50:00Z"/>
                <w:rFonts w:ascii="Times New Roman" w:eastAsiaTheme="minorEastAsia" w:hAnsi="Times New Roman" w:cs="Times New Roman"/>
                <w:rPrChange w:id="24460" w:author="瑋婷 徐" w:date="2025-01-06T15:36:00Z" w16du:dateUtc="2025-01-06T07:36:00Z">
                  <w:rPr>
                    <w:ins w:id="24461" w:author="瑋婷 徐" w:date="2025-01-03T16:50:00Z" w16du:dateUtc="2025-01-03T08:50:00Z"/>
                    <w:rFonts w:ascii="Times New Roman" w:eastAsia="Times New Roman" w:hAnsi="Times New Roman" w:cs="Times New Roman"/>
                    <w:sz w:val="20"/>
                    <w:szCs w:val="20"/>
                  </w:rPr>
                </w:rPrChange>
              </w:rPr>
              <w:pPrChange w:id="244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44FAD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63" w:author="瑋婷 徐" w:date="2025-01-03T16:50:00Z" w16du:dateUtc="2025-01-03T08:50:00Z"/>
                <w:rFonts w:ascii="Times New Roman" w:eastAsiaTheme="minorEastAsia" w:hAnsi="Times New Roman" w:cs="Times New Roman"/>
                <w:rPrChange w:id="24464" w:author="瑋婷 徐" w:date="2025-01-06T15:36:00Z" w16du:dateUtc="2025-01-06T07:36:00Z">
                  <w:rPr>
                    <w:ins w:id="24465" w:author="瑋婷 徐" w:date="2025-01-03T16:50:00Z" w16du:dateUtc="2025-01-03T08:50:00Z"/>
                    <w:rFonts w:ascii="Times New Roman" w:eastAsia="Times New Roman" w:hAnsi="Times New Roman" w:cs="Times New Roman"/>
                    <w:sz w:val="20"/>
                    <w:szCs w:val="20"/>
                  </w:rPr>
                </w:rPrChange>
              </w:rPr>
              <w:pPrChange w:id="244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C5718D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67" w:author="瑋婷 徐" w:date="2025-01-03T16:50:00Z" w16du:dateUtc="2025-01-03T08:50:00Z"/>
                <w:rFonts w:ascii="Times New Roman" w:eastAsiaTheme="minorEastAsia" w:hAnsi="Times New Roman" w:cs="Times New Roman"/>
                <w:rPrChange w:id="24468" w:author="瑋婷 徐" w:date="2025-01-06T15:36:00Z" w16du:dateUtc="2025-01-06T07:36:00Z">
                  <w:rPr>
                    <w:ins w:id="24469" w:author="瑋婷 徐" w:date="2025-01-03T16:50:00Z" w16du:dateUtc="2025-01-03T08:50:00Z"/>
                    <w:rFonts w:ascii="Times New Roman" w:eastAsia="Times New Roman" w:hAnsi="Times New Roman" w:cs="Times New Roman"/>
                    <w:sz w:val="20"/>
                    <w:szCs w:val="20"/>
                  </w:rPr>
                </w:rPrChange>
              </w:rPr>
              <w:pPrChange w:id="244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45FCB3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71" w:author="瑋婷 徐" w:date="2025-01-03T16:50:00Z" w16du:dateUtc="2025-01-03T08:50:00Z"/>
                <w:rFonts w:ascii="Times New Roman" w:eastAsiaTheme="minorEastAsia" w:hAnsi="Times New Roman" w:cs="Times New Roman"/>
                <w:rPrChange w:id="24472" w:author="瑋婷 徐" w:date="2025-01-06T15:36:00Z" w16du:dateUtc="2025-01-06T07:36:00Z">
                  <w:rPr>
                    <w:ins w:id="24473" w:author="瑋婷 徐" w:date="2025-01-03T16:50:00Z" w16du:dateUtc="2025-01-03T08:50:00Z"/>
                    <w:rFonts w:ascii="Times New Roman" w:eastAsia="Times New Roman" w:hAnsi="Times New Roman" w:cs="Times New Roman"/>
                    <w:sz w:val="20"/>
                    <w:szCs w:val="20"/>
                  </w:rPr>
                </w:rPrChange>
              </w:rPr>
              <w:pPrChange w:id="244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A02D25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75" w:author="瑋婷 徐" w:date="2025-01-03T16:50:00Z" w16du:dateUtc="2025-01-03T08:50:00Z"/>
                <w:rFonts w:ascii="Times New Roman" w:eastAsiaTheme="minorEastAsia" w:hAnsi="Times New Roman" w:cs="Times New Roman"/>
                <w:rPrChange w:id="24476" w:author="瑋婷 徐" w:date="2025-01-06T15:36:00Z" w16du:dateUtc="2025-01-06T07:36:00Z">
                  <w:rPr>
                    <w:ins w:id="24477" w:author="瑋婷 徐" w:date="2025-01-03T16:50:00Z" w16du:dateUtc="2025-01-03T08:50:00Z"/>
                    <w:rFonts w:ascii="Times New Roman" w:eastAsia="Times New Roman" w:hAnsi="Times New Roman" w:cs="Times New Roman"/>
                    <w:sz w:val="20"/>
                    <w:szCs w:val="20"/>
                  </w:rPr>
                </w:rPrChange>
              </w:rPr>
              <w:pPrChange w:id="244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4D497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79" w:author="瑋婷 徐" w:date="2025-01-03T16:50:00Z" w16du:dateUtc="2025-01-03T08:50:00Z"/>
                <w:rFonts w:ascii="Times New Roman" w:eastAsiaTheme="minorEastAsia" w:hAnsi="Times New Roman" w:cs="Times New Roman"/>
                <w:rPrChange w:id="24480" w:author="瑋婷 徐" w:date="2025-01-06T15:36:00Z" w16du:dateUtc="2025-01-06T07:36:00Z">
                  <w:rPr>
                    <w:ins w:id="24481" w:author="瑋婷 徐" w:date="2025-01-03T16:50:00Z" w16du:dateUtc="2025-01-03T08:50:00Z"/>
                    <w:rFonts w:ascii="Times New Roman" w:eastAsia="Times New Roman" w:hAnsi="Times New Roman" w:cs="Times New Roman"/>
                    <w:sz w:val="20"/>
                    <w:szCs w:val="20"/>
                  </w:rPr>
                </w:rPrChange>
              </w:rPr>
              <w:pPrChange w:id="244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50975D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83" w:author="瑋婷 徐" w:date="2025-01-03T16:50:00Z" w16du:dateUtc="2025-01-03T08:50:00Z"/>
                <w:rFonts w:ascii="Times New Roman" w:eastAsiaTheme="minorEastAsia" w:hAnsi="Times New Roman" w:cs="Times New Roman"/>
                <w:rPrChange w:id="24484" w:author="瑋婷 徐" w:date="2025-01-06T15:36:00Z" w16du:dateUtc="2025-01-06T07:36:00Z">
                  <w:rPr>
                    <w:ins w:id="24485" w:author="瑋婷 徐" w:date="2025-01-03T16:50:00Z" w16du:dateUtc="2025-01-03T08:50:00Z"/>
                    <w:rFonts w:ascii="Times New Roman" w:eastAsia="Times New Roman" w:hAnsi="Times New Roman" w:cs="Times New Roman"/>
                    <w:sz w:val="20"/>
                    <w:szCs w:val="20"/>
                  </w:rPr>
                </w:rPrChange>
              </w:rPr>
              <w:pPrChange w:id="244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F97CE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87" w:author="瑋婷 徐" w:date="2025-01-03T16:50:00Z" w16du:dateUtc="2025-01-03T08:50:00Z"/>
                <w:rFonts w:ascii="Times New Roman" w:eastAsiaTheme="minorEastAsia" w:hAnsi="Times New Roman" w:cs="Times New Roman"/>
                <w:rPrChange w:id="24488" w:author="瑋婷 徐" w:date="2025-01-06T15:36:00Z" w16du:dateUtc="2025-01-06T07:36:00Z">
                  <w:rPr>
                    <w:ins w:id="24489" w:author="瑋婷 徐" w:date="2025-01-03T16:50:00Z" w16du:dateUtc="2025-01-03T08:50:00Z"/>
                    <w:rFonts w:ascii="Times New Roman" w:eastAsia="Times New Roman" w:hAnsi="Times New Roman" w:cs="Times New Roman"/>
                    <w:sz w:val="20"/>
                    <w:szCs w:val="20"/>
                  </w:rPr>
                </w:rPrChange>
              </w:rPr>
              <w:pPrChange w:id="244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C38DF8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91" w:author="瑋婷 徐" w:date="2025-01-03T16:50:00Z" w16du:dateUtc="2025-01-03T08:50:00Z"/>
                <w:rFonts w:ascii="Times New Roman" w:eastAsiaTheme="minorEastAsia" w:hAnsi="Times New Roman" w:cs="Times New Roman"/>
                <w:rPrChange w:id="24492" w:author="瑋婷 徐" w:date="2025-01-06T15:36:00Z" w16du:dateUtc="2025-01-06T07:36:00Z">
                  <w:rPr>
                    <w:ins w:id="24493" w:author="瑋婷 徐" w:date="2025-01-03T16:50:00Z" w16du:dateUtc="2025-01-03T08:50:00Z"/>
                    <w:rFonts w:ascii="Times New Roman" w:eastAsia="Times New Roman" w:hAnsi="Times New Roman" w:cs="Times New Roman"/>
                    <w:sz w:val="20"/>
                    <w:szCs w:val="20"/>
                  </w:rPr>
                </w:rPrChange>
              </w:rPr>
              <w:pPrChange w:id="244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CE396A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95" w:author="瑋婷 徐" w:date="2025-01-03T16:50:00Z" w16du:dateUtc="2025-01-03T08:50:00Z"/>
                <w:rFonts w:ascii="Times New Roman" w:eastAsiaTheme="minorEastAsia" w:hAnsi="Times New Roman" w:cs="Times New Roman"/>
                <w:rPrChange w:id="24496" w:author="瑋婷 徐" w:date="2025-01-06T15:36:00Z" w16du:dateUtc="2025-01-06T07:36:00Z">
                  <w:rPr>
                    <w:ins w:id="24497" w:author="瑋婷 徐" w:date="2025-01-03T16:50:00Z" w16du:dateUtc="2025-01-03T08:50:00Z"/>
                    <w:rFonts w:ascii="Times New Roman" w:eastAsia="Times New Roman" w:hAnsi="Times New Roman" w:cs="Times New Roman"/>
                    <w:sz w:val="20"/>
                    <w:szCs w:val="20"/>
                  </w:rPr>
                </w:rPrChange>
              </w:rPr>
              <w:pPrChange w:id="244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1689D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99" w:author="瑋婷 徐" w:date="2025-01-03T16:50:00Z" w16du:dateUtc="2025-01-03T08:50:00Z"/>
                <w:rFonts w:ascii="Times New Roman" w:eastAsiaTheme="minorEastAsia" w:hAnsi="Times New Roman" w:cs="Times New Roman"/>
                <w:rPrChange w:id="24500" w:author="瑋婷 徐" w:date="2025-01-06T15:36:00Z" w16du:dateUtc="2025-01-06T07:36:00Z">
                  <w:rPr>
                    <w:ins w:id="24501" w:author="瑋婷 徐" w:date="2025-01-03T16:50:00Z" w16du:dateUtc="2025-01-03T08:50:00Z"/>
                    <w:rFonts w:ascii="Times New Roman" w:eastAsia="Times New Roman" w:hAnsi="Times New Roman" w:cs="Times New Roman"/>
                    <w:sz w:val="20"/>
                    <w:szCs w:val="20"/>
                  </w:rPr>
                </w:rPrChange>
              </w:rPr>
              <w:pPrChange w:id="245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B3A1F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503" w:author="瑋婷 徐" w:date="2025-01-03T16:50:00Z" w16du:dateUtc="2025-01-03T08:50:00Z"/>
                <w:rFonts w:ascii="Times New Roman" w:eastAsiaTheme="minorEastAsia" w:hAnsi="Times New Roman" w:cs="Times New Roman"/>
                <w:rPrChange w:id="24504" w:author="瑋婷 徐" w:date="2025-01-06T15:36:00Z" w16du:dateUtc="2025-01-06T07:36:00Z">
                  <w:rPr>
                    <w:ins w:id="24505" w:author="瑋婷 徐" w:date="2025-01-03T16:50:00Z" w16du:dateUtc="2025-01-03T08:50:00Z"/>
                    <w:rFonts w:ascii="Times New Roman" w:eastAsia="Times New Roman" w:hAnsi="Times New Roman" w:cs="Times New Roman"/>
                    <w:sz w:val="20"/>
                    <w:szCs w:val="20"/>
                  </w:rPr>
                </w:rPrChange>
              </w:rPr>
              <w:pPrChange w:id="245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5AB51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507" w:author="瑋婷 徐" w:date="2025-01-03T16:50:00Z" w16du:dateUtc="2025-01-03T08:50:00Z"/>
                <w:rFonts w:ascii="Times New Roman" w:eastAsiaTheme="minorEastAsia" w:hAnsi="Times New Roman" w:cs="Times New Roman"/>
                <w:rPrChange w:id="24508" w:author="瑋婷 徐" w:date="2025-01-06T15:36:00Z" w16du:dateUtc="2025-01-06T07:36:00Z">
                  <w:rPr>
                    <w:ins w:id="24509" w:author="瑋婷 徐" w:date="2025-01-03T16:50:00Z" w16du:dateUtc="2025-01-03T08:50:00Z"/>
                    <w:rFonts w:ascii="Times New Roman" w:eastAsia="Times New Roman" w:hAnsi="Times New Roman" w:cs="Times New Roman"/>
                    <w:sz w:val="20"/>
                    <w:szCs w:val="20"/>
                  </w:rPr>
                </w:rPrChange>
              </w:rPr>
              <w:pPrChange w:id="245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3DE2EE9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511" w:author="瑋婷 徐" w:date="2025-01-03T16:50:00Z" w16du:dateUtc="2025-01-03T08:50:00Z"/>
                <w:rFonts w:ascii="Times New Roman" w:eastAsiaTheme="minorEastAsia" w:hAnsi="Times New Roman" w:cs="Times New Roman"/>
                <w:rPrChange w:id="24512" w:author="瑋婷 徐" w:date="2025-01-06T15:36:00Z" w16du:dateUtc="2025-01-06T07:36:00Z">
                  <w:rPr>
                    <w:ins w:id="24513" w:author="瑋婷 徐" w:date="2025-01-03T16:50:00Z" w16du:dateUtc="2025-01-03T08:50:00Z"/>
                    <w:rFonts w:ascii="Times New Roman" w:eastAsia="Times New Roman" w:hAnsi="Times New Roman" w:cs="Times New Roman"/>
                    <w:sz w:val="20"/>
                    <w:szCs w:val="20"/>
                  </w:rPr>
                </w:rPrChange>
              </w:rPr>
              <w:pPrChange w:id="245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23BCC8DF" w14:textId="77777777" w:rsidTr="003C19C7">
        <w:trPr>
          <w:cnfStyle w:val="000000100000" w:firstRow="0" w:lastRow="0" w:firstColumn="0" w:lastColumn="0" w:oddVBand="0" w:evenVBand="0" w:oddHBand="1" w:evenHBand="0" w:firstRowFirstColumn="0" w:firstRowLastColumn="0" w:lastRowFirstColumn="0" w:lastRowLastColumn="0"/>
          <w:trHeight w:val="300"/>
          <w:ins w:id="2451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B90A3F" w14:textId="77777777" w:rsidR="003C19C7" w:rsidRPr="00C51B34" w:rsidRDefault="003C19C7">
            <w:pPr>
              <w:spacing w:line="360" w:lineRule="auto"/>
              <w:jc w:val="both"/>
              <w:rPr>
                <w:ins w:id="24516" w:author="瑋婷 徐" w:date="2025-01-03T16:50:00Z" w16du:dateUtc="2025-01-03T08:50:00Z"/>
                <w:rFonts w:ascii="Times New Roman" w:eastAsiaTheme="minorEastAsia" w:hAnsi="Times New Roman" w:cs="Times New Roman"/>
                <w:b w:val="0"/>
                <w:bCs w:val="0"/>
                <w:color w:val="000000"/>
                <w:rPrChange w:id="24517" w:author="瑋婷 徐" w:date="2025-01-06T15:36:00Z" w16du:dateUtc="2025-01-06T07:36:00Z">
                  <w:rPr>
                    <w:ins w:id="24518" w:author="瑋婷 徐" w:date="2025-01-03T16:50:00Z" w16du:dateUtc="2025-01-03T08:50:00Z"/>
                    <w:rFonts w:ascii="Calibri" w:hAnsi="Calibri" w:cs="Calibri"/>
                    <w:color w:val="000000"/>
                    <w:sz w:val="22"/>
                    <w:szCs w:val="22"/>
                  </w:rPr>
                </w:rPrChange>
              </w:rPr>
              <w:pPrChange w:id="24519" w:author="瑋婷 徐" w:date="2025-01-03T16:55:00Z" w16du:dateUtc="2025-01-03T08:55:00Z">
                <w:pPr/>
              </w:pPrChange>
            </w:pPr>
            <w:ins w:id="24520" w:author="瑋婷 徐" w:date="2025-01-03T16:50:00Z" w16du:dateUtc="2025-01-03T08:50:00Z">
              <w:r w:rsidRPr="00C51B34">
                <w:rPr>
                  <w:rFonts w:ascii="Times New Roman" w:eastAsiaTheme="minorEastAsia" w:hAnsi="Times New Roman" w:cs="Times New Roman" w:hint="eastAsia"/>
                  <w:b w:val="0"/>
                  <w:bCs w:val="0"/>
                  <w:color w:val="000000"/>
                  <w:rPrChange w:id="24521" w:author="瑋婷 徐" w:date="2025-01-06T15:36:00Z" w16du:dateUtc="2025-01-06T07:36:00Z">
                    <w:rPr>
                      <w:rFonts w:ascii="Calibri" w:hAnsi="Calibri" w:cs="Calibri" w:hint="eastAsia"/>
                      <w:color w:val="000000"/>
                      <w:sz w:val="22"/>
                      <w:szCs w:val="22"/>
                    </w:rPr>
                  </w:rPrChange>
                </w:rPr>
                <w:t>臺灣</w:t>
              </w:r>
              <w:proofErr w:type="gramStart"/>
              <w:r w:rsidRPr="00C51B34">
                <w:rPr>
                  <w:rFonts w:ascii="Times New Roman" w:eastAsiaTheme="minorEastAsia" w:hAnsi="Times New Roman" w:cs="Times New Roman" w:hint="eastAsia"/>
                  <w:b w:val="0"/>
                  <w:bCs w:val="0"/>
                  <w:color w:val="000000"/>
                  <w:rPrChange w:id="24522" w:author="瑋婷 徐" w:date="2025-01-06T15:36:00Z" w16du:dateUtc="2025-01-06T07:36:00Z">
                    <w:rPr>
                      <w:rFonts w:ascii="Calibri" w:hAnsi="Calibri" w:cs="Calibri" w:hint="eastAsia"/>
                      <w:color w:val="000000"/>
                      <w:sz w:val="22"/>
                      <w:szCs w:val="22"/>
                    </w:rPr>
                  </w:rPrChange>
                </w:rPr>
                <w:t>叢樹鶯</w:t>
              </w:r>
              <w:proofErr w:type="gramEnd"/>
              <w:r w:rsidRPr="00C51B34">
                <w:rPr>
                  <w:rFonts w:ascii="Times New Roman" w:eastAsiaTheme="minorEastAsia" w:hAnsi="Times New Roman" w:cs="Times New Roman"/>
                  <w:b w:val="0"/>
                  <w:bCs w:val="0"/>
                  <w:color w:val="000000"/>
                  <w:rPrChange w:id="24523" w:author="瑋婷 徐" w:date="2025-01-06T15:36:00Z" w16du:dateUtc="2025-01-06T07:36:00Z">
                    <w:rPr>
                      <w:rFonts w:ascii="Calibri" w:hAnsi="Calibri" w:cs="Calibri"/>
                      <w:color w:val="000000"/>
                      <w:sz w:val="22"/>
                      <w:szCs w:val="22"/>
                    </w:rPr>
                  </w:rPrChange>
                </w:rPr>
                <w:t xml:space="preserve"> </w:t>
              </w:r>
              <w:r w:rsidRPr="00C51B34">
                <w:rPr>
                  <w:b w:val="0"/>
                  <w:bCs w:val="0"/>
                  <w:color w:val="000000"/>
                  <w:rPrChange w:id="24524"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4525"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1ECAEF8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26" w:author="瑋婷 徐" w:date="2025-01-03T16:50:00Z" w16du:dateUtc="2025-01-03T08:50:00Z"/>
                <w:rFonts w:ascii="Times New Roman" w:eastAsiaTheme="minorEastAsia" w:hAnsi="Times New Roman" w:cs="Times New Roman"/>
                <w:i/>
                <w:iCs/>
                <w:color w:val="000000"/>
                <w:rPrChange w:id="24527" w:author="瑋婷 徐" w:date="2025-01-06T15:36:00Z" w16du:dateUtc="2025-01-06T07:36:00Z">
                  <w:rPr>
                    <w:ins w:id="24528" w:author="瑋婷 徐" w:date="2025-01-03T16:50:00Z" w16du:dateUtc="2025-01-03T08:50:00Z"/>
                    <w:rFonts w:ascii="Calibri" w:hAnsi="Calibri" w:cs="Calibri"/>
                    <w:i/>
                    <w:iCs/>
                    <w:color w:val="000000"/>
                    <w:sz w:val="22"/>
                    <w:szCs w:val="22"/>
                  </w:rPr>
                </w:rPrChange>
              </w:rPr>
              <w:pPrChange w:id="245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30" w:author="瑋婷 徐" w:date="2025-01-03T16:50:00Z" w16du:dateUtc="2025-01-03T08:50:00Z">
              <w:r w:rsidRPr="00C51B34">
                <w:rPr>
                  <w:rFonts w:ascii="Times New Roman" w:eastAsiaTheme="minorEastAsia" w:hAnsi="Times New Roman" w:cs="Times New Roman"/>
                  <w:i/>
                  <w:iCs/>
                  <w:color w:val="000000"/>
                  <w:rPrChange w:id="24531" w:author="瑋婷 徐" w:date="2025-01-06T15:36:00Z" w16du:dateUtc="2025-01-06T07:36:00Z">
                    <w:rPr>
                      <w:rFonts w:ascii="Calibri" w:hAnsi="Calibri" w:cs="Calibri"/>
                      <w:i/>
                      <w:iCs/>
                      <w:color w:val="000000"/>
                      <w:sz w:val="22"/>
                      <w:szCs w:val="22"/>
                    </w:rPr>
                  </w:rPrChange>
                </w:rPr>
                <w:t>Locustella alishanensis</w:t>
              </w:r>
            </w:ins>
          </w:p>
        </w:tc>
        <w:tc>
          <w:tcPr>
            <w:tcW w:w="162" w:type="pct"/>
            <w:noWrap/>
            <w:vAlign w:val="center"/>
            <w:hideMark/>
          </w:tcPr>
          <w:p w14:paraId="6A52C87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32" w:author="瑋婷 徐" w:date="2025-01-03T16:50:00Z" w16du:dateUtc="2025-01-03T08:50:00Z"/>
                <w:rFonts w:ascii="Times New Roman" w:eastAsiaTheme="minorEastAsia" w:hAnsi="Times New Roman" w:cs="Times New Roman"/>
                <w:i/>
                <w:iCs/>
                <w:color w:val="000000"/>
                <w:rPrChange w:id="24533" w:author="瑋婷 徐" w:date="2025-01-06T15:36:00Z" w16du:dateUtc="2025-01-06T07:36:00Z">
                  <w:rPr>
                    <w:ins w:id="24534" w:author="瑋婷 徐" w:date="2025-01-03T16:50:00Z" w16du:dateUtc="2025-01-03T08:50:00Z"/>
                    <w:rFonts w:ascii="Calibri" w:hAnsi="Calibri" w:cs="Calibri"/>
                    <w:i/>
                    <w:iCs/>
                    <w:color w:val="000000"/>
                    <w:sz w:val="22"/>
                    <w:szCs w:val="22"/>
                  </w:rPr>
                </w:rPrChange>
              </w:rPr>
              <w:pPrChange w:id="245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E10ADF"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36" w:author="瑋婷 徐" w:date="2025-01-03T16:50:00Z" w16du:dateUtc="2025-01-03T08:50:00Z"/>
                <w:rFonts w:ascii="Times New Roman" w:eastAsiaTheme="minorEastAsia" w:hAnsi="Times New Roman" w:cs="Times New Roman"/>
                <w:rPrChange w:id="24537" w:author="瑋婷 徐" w:date="2025-01-06T15:36:00Z" w16du:dateUtc="2025-01-06T07:36:00Z">
                  <w:rPr>
                    <w:ins w:id="24538" w:author="瑋婷 徐" w:date="2025-01-03T16:50:00Z" w16du:dateUtc="2025-01-03T08:50:00Z"/>
                    <w:rFonts w:ascii="Times New Roman" w:eastAsia="Times New Roman" w:hAnsi="Times New Roman" w:cs="Times New Roman"/>
                    <w:sz w:val="20"/>
                    <w:szCs w:val="20"/>
                  </w:rPr>
                </w:rPrChange>
              </w:rPr>
              <w:pPrChange w:id="245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6AC2B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40" w:author="瑋婷 徐" w:date="2025-01-03T16:50:00Z" w16du:dateUtc="2025-01-03T08:50:00Z"/>
                <w:rFonts w:ascii="Times New Roman" w:eastAsiaTheme="minorEastAsia" w:hAnsi="Times New Roman" w:cs="Times New Roman"/>
                <w:rPrChange w:id="24541" w:author="瑋婷 徐" w:date="2025-01-06T15:36:00Z" w16du:dateUtc="2025-01-06T07:36:00Z">
                  <w:rPr>
                    <w:ins w:id="24542" w:author="瑋婷 徐" w:date="2025-01-03T16:50:00Z" w16du:dateUtc="2025-01-03T08:50:00Z"/>
                    <w:rFonts w:ascii="Times New Roman" w:eastAsia="Times New Roman" w:hAnsi="Times New Roman" w:cs="Times New Roman"/>
                    <w:sz w:val="20"/>
                    <w:szCs w:val="20"/>
                  </w:rPr>
                </w:rPrChange>
              </w:rPr>
              <w:pPrChange w:id="245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BD893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44" w:author="瑋婷 徐" w:date="2025-01-03T16:50:00Z" w16du:dateUtc="2025-01-03T08:50:00Z"/>
                <w:rFonts w:ascii="Times New Roman" w:eastAsiaTheme="minorEastAsia" w:hAnsi="Times New Roman" w:cs="Times New Roman"/>
                <w:rPrChange w:id="24545" w:author="瑋婷 徐" w:date="2025-01-06T15:36:00Z" w16du:dateUtc="2025-01-06T07:36:00Z">
                  <w:rPr>
                    <w:ins w:id="24546" w:author="瑋婷 徐" w:date="2025-01-03T16:50:00Z" w16du:dateUtc="2025-01-03T08:50:00Z"/>
                    <w:rFonts w:ascii="Times New Roman" w:eastAsia="Times New Roman" w:hAnsi="Times New Roman" w:cs="Times New Roman"/>
                    <w:sz w:val="20"/>
                    <w:szCs w:val="20"/>
                  </w:rPr>
                </w:rPrChange>
              </w:rPr>
              <w:pPrChange w:id="245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4560B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48" w:author="瑋婷 徐" w:date="2025-01-03T16:50:00Z" w16du:dateUtc="2025-01-03T08:50:00Z"/>
                <w:rFonts w:ascii="Times New Roman" w:eastAsiaTheme="minorEastAsia" w:hAnsi="Times New Roman" w:cs="Times New Roman"/>
                <w:rPrChange w:id="24549" w:author="瑋婷 徐" w:date="2025-01-06T15:36:00Z" w16du:dateUtc="2025-01-06T07:36:00Z">
                  <w:rPr>
                    <w:ins w:id="24550" w:author="瑋婷 徐" w:date="2025-01-03T16:50:00Z" w16du:dateUtc="2025-01-03T08:50:00Z"/>
                    <w:rFonts w:ascii="Times New Roman" w:eastAsia="Times New Roman" w:hAnsi="Times New Roman" w:cs="Times New Roman"/>
                    <w:sz w:val="20"/>
                    <w:szCs w:val="20"/>
                  </w:rPr>
                </w:rPrChange>
              </w:rPr>
              <w:pPrChange w:id="245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9D0C2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52" w:author="瑋婷 徐" w:date="2025-01-03T16:50:00Z" w16du:dateUtc="2025-01-03T08:50:00Z"/>
                <w:rFonts w:ascii="Times New Roman" w:eastAsiaTheme="minorEastAsia" w:hAnsi="Times New Roman" w:cs="Times New Roman"/>
                <w:rPrChange w:id="24553" w:author="瑋婷 徐" w:date="2025-01-06T15:36:00Z" w16du:dateUtc="2025-01-06T07:36:00Z">
                  <w:rPr>
                    <w:ins w:id="24554" w:author="瑋婷 徐" w:date="2025-01-03T16:50:00Z" w16du:dateUtc="2025-01-03T08:50:00Z"/>
                    <w:rFonts w:ascii="Times New Roman" w:eastAsia="Times New Roman" w:hAnsi="Times New Roman" w:cs="Times New Roman"/>
                    <w:sz w:val="20"/>
                    <w:szCs w:val="20"/>
                  </w:rPr>
                </w:rPrChange>
              </w:rPr>
              <w:pPrChange w:id="245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E6FCF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56" w:author="瑋婷 徐" w:date="2025-01-03T16:50:00Z" w16du:dateUtc="2025-01-03T08:50:00Z"/>
                <w:rFonts w:ascii="Times New Roman" w:eastAsiaTheme="minorEastAsia" w:hAnsi="Times New Roman" w:cs="Times New Roman"/>
                <w:rPrChange w:id="24557" w:author="瑋婷 徐" w:date="2025-01-06T15:36:00Z" w16du:dateUtc="2025-01-06T07:36:00Z">
                  <w:rPr>
                    <w:ins w:id="24558" w:author="瑋婷 徐" w:date="2025-01-03T16:50:00Z" w16du:dateUtc="2025-01-03T08:50:00Z"/>
                    <w:rFonts w:ascii="Times New Roman" w:eastAsia="Times New Roman" w:hAnsi="Times New Roman" w:cs="Times New Roman"/>
                    <w:sz w:val="20"/>
                    <w:szCs w:val="20"/>
                  </w:rPr>
                </w:rPrChange>
              </w:rPr>
              <w:pPrChange w:id="245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838BA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60" w:author="瑋婷 徐" w:date="2025-01-03T16:50:00Z" w16du:dateUtc="2025-01-03T08:50:00Z"/>
                <w:rFonts w:ascii="Times New Roman" w:eastAsiaTheme="minorEastAsia" w:hAnsi="Times New Roman" w:cs="Times New Roman"/>
                <w:rPrChange w:id="24561" w:author="瑋婷 徐" w:date="2025-01-06T15:36:00Z" w16du:dateUtc="2025-01-06T07:36:00Z">
                  <w:rPr>
                    <w:ins w:id="24562" w:author="瑋婷 徐" w:date="2025-01-03T16:50:00Z" w16du:dateUtc="2025-01-03T08:50:00Z"/>
                    <w:rFonts w:ascii="Times New Roman" w:eastAsia="Times New Roman" w:hAnsi="Times New Roman" w:cs="Times New Roman"/>
                    <w:sz w:val="20"/>
                    <w:szCs w:val="20"/>
                  </w:rPr>
                </w:rPrChange>
              </w:rPr>
              <w:pPrChange w:id="245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91BD04"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64" w:author="瑋婷 徐" w:date="2025-01-03T16:50:00Z" w16du:dateUtc="2025-01-03T08:50:00Z"/>
                <w:rFonts w:ascii="Times New Roman" w:eastAsiaTheme="minorEastAsia" w:hAnsi="Times New Roman" w:cs="Times New Roman"/>
                <w:rPrChange w:id="24565" w:author="瑋婷 徐" w:date="2025-01-06T15:36:00Z" w16du:dateUtc="2025-01-06T07:36:00Z">
                  <w:rPr>
                    <w:ins w:id="24566" w:author="瑋婷 徐" w:date="2025-01-03T16:50:00Z" w16du:dateUtc="2025-01-03T08:50:00Z"/>
                    <w:rFonts w:ascii="Times New Roman" w:eastAsia="Times New Roman" w:hAnsi="Times New Roman" w:cs="Times New Roman"/>
                    <w:sz w:val="20"/>
                    <w:szCs w:val="20"/>
                  </w:rPr>
                </w:rPrChange>
              </w:rPr>
              <w:pPrChange w:id="245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0D2E8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68" w:author="瑋婷 徐" w:date="2025-01-03T16:50:00Z" w16du:dateUtc="2025-01-03T08:50:00Z"/>
                <w:rFonts w:ascii="Times New Roman" w:eastAsiaTheme="minorEastAsia" w:hAnsi="Times New Roman" w:cs="Times New Roman"/>
                <w:rPrChange w:id="24569" w:author="瑋婷 徐" w:date="2025-01-06T15:36:00Z" w16du:dateUtc="2025-01-06T07:36:00Z">
                  <w:rPr>
                    <w:ins w:id="24570" w:author="瑋婷 徐" w:date="2025-01-03T16:50:00Z" w16du:dateUtc="2025-01-03T08:50:00Z"/>
                    <w:rFonts w:ascii="Times New Roman" w:eastAsia="Times New Roman" w:hAnsi="Times New Roman" w:cs="Times New Roman"/>
                    <w:sz w:val="20"/>
                    <w:szCs w:val="20"/>
                  </w:rPr>
                </w:rPrChange>
              </w:rPr>
              <w:pPrChange w:id="245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BDBB7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72" w:author="瑋婷 徐" w:date="2025-01-03T16:50:00Z" w16du:dateUtc="2025-01-03T08:50:00Z"/>
                <w:rFonts w:ascii="Times New Roman" w:eastAsiaTheme="minorEastAsia" w:hAnsi="Times New Roman" w:cs="Times New Roman"/>
                <w:rPrChange w:id="24573" w:author="瑋婷 徐" w:date="2025-01-06T15:36:00Z" w16du:dateUtc="2025-01-06T07:36:00Z">
                  <w:rPr>
                    <w:ins w:id="24574" w:author="瑋婷 徐" w:date="2025-01-03T16:50:00Z" w16du:dateUtc="2025-01-03T08:50:00Z"/>
                    <w:rFonts w:ascii="Times New Roman" w:eastAsia="Times New Roman" w:hAnsi="Times New Roman" w:cs="Times New Roman"/>
                    <w:sz w:val="20"/>
                    <w:szCs w:val="20"/>
                  </w:rPr>
                </w:rPrChange>
              </w:rPr>
              <w:pPrChange w:id="245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CEA63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76" w:author="瑋婷 徐" w:date="2025-01-03T16:50:00Z" w16du:dateUtc="2025-01-03T08:50:00Z"/>
                <w:rFonts w:ascii="Times New Roman" w:eastAsiaTheme="minorEastAsia" w:hAnsi="Times New Roman" w:cs="Times New Roman"/>
                <w:rPrChange w:id="24577" w:author="瑋婷 徐" w:date="2025-01-06T15:36:00Z" w16du:dateUtc="2025-01-06T07:36:00Z">
                  <w:rPr>
                    <w:ins w:id="24578" w:author="瑋婷 徐" w:date="2025-01-03T16:50:00Z" w16du:dateUtc="2025-01-03T08:50:00Z"/>
                    <w:rFonts w:ascii="Times New Roman" w:eastAsia="Times New Roman" w:hAnsi="Times New Roman" w:cs="Times New Roman"/>
                    <w:sz w:val="20"/>
                    <w:szCs w:val="20"/>
                  </w:rPr>
                </w:rPrChange>
              </w:rPr>
              <w:pPrChange w:id="245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CA825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80" w:author="瑋婷 徐" w:date="2025-01-03T16:50:00Z" w16du:dateUtc="2025-01-03T08:50:00Z"/>
                <w:rFonts w:ascii="Times New Roman" w:eastAsiaTheme="minorEastAsia" w:hAnsi="Times New Roman" w:cs="Times New Roman"/>
                <w:rPrChange w:id="24581" w:author="瑋婷 徐" w:date="2025-01-06T15:36:00Z" w16du:dateUtc="2025-01-06T07:36:00Z">
                  <w:rPr>
                    <w:ins w:id="24582" w:author="瑋婷 徐" w:date="2025-01-03T16:50:00Z" w16du:dateUtc="2025-01-03T08:50:00Z"/>
                    <w:rFonts w:ascii="Times New Roman" w:eastAsia="Times New Roman" w:hAnsi="Times New Roman" w:cs="Times New Roman"/>
                    <w:sz w:val="20"/>
                    <w:szCs w:val="20"/>
                  </w:rPr>
                </w:rPrChange>
              </w:rPr>
              <w:pPrChange w:id="245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F7039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84" w:author="瑋婷 徐" w:date="2025-01-03T16:50:00Z" w16du:dateUtc="2025-01-03T08:50:00Z"/>
                <w:rFonts w:ascii="Times New Roman" w:eastAsiaTheme="minorEastAsia" w:hAnsi="Times New Roman" w:cs="Times New Roman"/>
                <w:rPrChange w:id="24585" w:author="瑋婷 徐" w:date="2025-01-06T15:36:00Z" w16du:dateUtc="2025-01-06T07:36:00Z">
                  <w:rPr>
                    <w:ins w:id="24586" w:author="瑋婷 徐" w:date="2025-01-03T16:50:00Z" w16du:dateUtc="2025-01-03T08:50:00Z"/>
                    <w:rFonts w:ascii="Times New Roman" w:eastAsia="Times New Roman" w:hAnsi="Times New Roman" w:cs="Times New Roman"/>
                    <w:sz w:val="20"/>
                    <w:szCs w:val="20"/>
                  </w:rPr>
                </w:rPrChange>
              </w:rPr>
              <w:pPrChange w:id="245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51BCB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88" w:author="瑋婷 徐" w:date="2025-01-03T16:50:00Z" w16du:dateUtc="2025-01-03T08:50:00Z"/>
                <w:rFonts w:ascii="Times New Roman" w:eastAsiaTheme="minorEastAsia" w:hAnsi="Times New Roman" w:cs="Times New Roman"/>
                <w:rPrChange w:id="24589" w:author="瑋婷 徐" w:date="2025-01-06T15:36:00Z" w16du:dateUtc="2025-01-06T07:36:00Z">
                  <w:rPr>
                    <w:ins w:id="24590" w:author="瑋婷 徐" w:date="2025-01-03T16:50:00Z" w16du:dateUtc="2025-01-03T08:50:00Z"/>
                    <w:rFonts w:ascii="Times New Roman" w:eastAsia="Times New Roman" w:hAnsi="Times New Roman" w:cs="Times New Roman"/>
                    <w:sz w:val="20"/>
                    <w:szCs w:val="20"/>
                  </w:rPr>
                </w:rPrChange>
              </w:rPr>
              <w:pPrChange w:id="245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C1211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92" w:author="瑋婷 徐" w:date="2025-01-03T16:50:00Z" w16du:dateUtc="2025-01-03T08:50:00Z"/>
                <w:rFonts w:ascii="Times New Roman" w:eastAsiaTheme="minorEastAsia" w:hAnsi="Times New Roman" w:cs="Times New Roman"/>
                <w:rPrChange w:id="24593" w:author="瑋婷 徐" w:date="2025-01-06T15:36:00Z" w16du:dateUtc="2025-01-06T07:36:00Z">
                  <w:rPr>
                    <w:ins w:id="24594" w:author="瑋婷 徐" w:date="2025-01-03T16:50:00Z" w16du:dateUtc="2025-01-03T08:50:00Z"/>
                    <w:rFonts w:ascii="Times New Roman" w:eastAsia="Times New Roman" w:hAnsi="Times New Roman" w:cs="Times New Roman"/>
                    <w:sz w:val="20"/>
                    <w:szCs w:val="20"/>
                  </w:rPr>
                </w:rPrChange>
              </w:rPr>
              <w:pPrChange w:id="245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91FC8E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96" w:author="瑋婷 徐" w:date="2025-01-03T16:50:00Z" w16du:dateUtc="2025-01-03T08:50:00Z"/>
                <w:rFonts w:ascii="Times New Roman" w:eastAsiaTheme="minorEastAsia" w:hAnsi="Times New Roman" w:cs="Times New Roman"/>
                <w:rPrChange w:id="24597" w:author="瑋婷 徐" w:date="2025-01-06T15:36:00Z" w16du:dateUtc="2025-01-06T07:36:00Z">
                  <w:rPr>
                    <w:ins w:id="24598" w:author="瑋婷 徐" w:date="2025-01-03T16:50:00Z" w16du:dateUtc="2025-01-03T08:50:00Z"/>
                    <w:rFonts w:ascii="Times New Roman" w:eastAsia="Times New Roman" w:hAnsi="Times New Roman" w:cs="Times New Roman"/>
                    <w:sz w:val="20"/>
                    <w:szCs w:val="20"/>
                  </w:rPr>
                </w:rPrChange>
              </w:rPr>
              <w:pPrChange w:id="245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69F87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600" w:author="瑋婷 徐" w:date="2025-01-03T16:50:00Z" w16du:dateUtc="2025-01-03T08:50:00Z"/>
                <w:rFonts w:ascii="Times New Roman" w:eastAsiaTheme="minorEastAsia" w:hAnsi="Times New Roman" w:cs="Times New Roman"/>
                <w:rPrChange w:id="24601" w:author="瑋婷 徐" w:date="2025-01-06T15:36:00Z" w16du:dateUtc="2025-01-06T07:36:00Z">
                  <w:rPr>
                    <w:ins w:id="24602" w:author="瑋婷 徐" w:date="2025-01-03T16:50:00Z" w16du:dateUtc="2025-01-03T08:50:00Z"/>
                    <w:rFonts w:ascii="Times New Roman" w:eastAsia="Times New Roman" w:hAnsi="Times New Roman" w:cs="Times New Roman"/>
                    <w:sz w:val="20"/>
                    <w:szCs w:val="20"/>
                  </w:rPr>
                </w:rPrChange>
              </w:rPr>
              <w:pPrChange w:id="246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6DC4D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604" w:author="瑋婷 徐" w:date="2025-01-03T16:50:00Z" w16du:dateUtc="2025-01-03T08:50:00Z"/>
                <w:rFonts w:ascii="Times New Roman" w:eastAsiaTheme="minorEastAsia" w:hAnsi="Times New Roman" w:cs="Times New Roman"/>
                <w:rPrChange w:id="24605" w:author="瑋婷 徐" w:date="2025-01-06T15:36:00Z" w16du:dateUtc="2025-01-06T07:36:00Z">
                  <w:rPr>
                    <w:ins w:id="24606" w:author="瑋婷 徐" w:date="2025-01-03T16:50:00Z" w16du:dateUtc="2025-01-03T08:50:00Z"/>
                    <w:rFonts w:ascii="Times New Roman" w:eastAsia="Times New Roman" w:hAnsi="Times New Roman" w:cs="Times New Roman"/>
                    <w:sz w:val="20"/>
                    <w:szCs w:val="20"/>
                  </w:rPr>
                </w:rPrChange>
              </w:rPr>
              <w:pPrChange w:id="246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24931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608" w:author="瑋婷 徐" w:date="2025-01-03T16:50:00Z" w16du:dateUtc="2025-01-03T08:50:00Z"/>
                <w:rFonts w:ascii="Times New Roman" w:eastAsiaTheme="minorEastAsia" w:hAnsi="Times New Roman" w:cs="Times New Roman"/>
                <w:rPrChange w:id="24609" w:author="瑋婷 徐" w:date="2025-01-06T15:36:00Z" w16du:dateUtc="2025-01-06T07:36:00Z">
                  <w:rPr>
                    <w:ins w:id="24610" w:author="瑋婷 徐" w:date="2025-01-03T16:50:00Z" w16du:dateUtc="2025-01-03T08:50:00Z"/>
                    <w:rFonts w:ascii="Times New Roman" w:eastAsia="Times New Roman" w:hAnsi="Times New Roman" w:cs="Times New Roman"/>
                    <w:sz w:val="20"/>
                    <w:szCs w:val="20"/>
                  </w:rPr>
                </w:rPrChange>
              </w:rPr>
              <w:pPrChange w:id="246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372BBB4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612" w:author="瑋婷 徐" w:date="2025-01-03T16:50:00Z" w16du:dateUtc="2025-01-03T08:50:00Z"/>
                <w:rFonts w:ascii="Times New Roman" w:eastAsiaTheme="minorEastAsia" w:hAnsi="Times New Roman" w:cs="Times New Roman"/>
                <w:rPrChange w:id="24613" w:author="瑋婷 徐" w:date="2025-01-06T15:36:00Z" w16du:dateUtc="2025-01-06T07:36:00Z">
                  <w:rPr>
                    <w:ins w:id="24614" w:author="瑋婷 徐" w:date="2025-01-03T16:50:00Z" w16du:dateUtc="2025-01-03T08:50:00Z"/>
                    <w:rFonts w:ascii="Times New Roman" w:eastAsia="Times New Roman" w:hAnsi="Times New Roman" w:cs="Times New Roman"/>
                    <w:sz w:val="20"/>
                    <w:szCs w:val="20"/>
                  </w:rPr>
                </w:rPrChange>
              </w:rPr>
              <w:pPrChange w:id="246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12F43726" w14:textId="77777777" w:rsidTr="003C19C7">
        <w:trPr>
          <w:trHeight w:val="300"/>
          <w:ins w:id="2461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C72D553" w14:textId="77777777" w:rsidR="003C19C7" w:rsidRPr="00C51B34" w:rsidRDefault="003C19C7">
            <w:pPr>
              <w:spacing w:line="360" w:lineRule="auto"/>
              <w:jc w:val="both"/>
              <w:rPr>
                <w:ins w:id="24617" w:author="瑋婷 徐" w:date="2025-01-03T16:50:00Z" w16du:dateUtc="2025-01-03T08:50:00Z"/>
                <w:rFonts w:ascii="Times New Roman" w:eastAsiaTheme="minorEastAsia" w:hAnsi="Times New Roman" w:cs="Times New Roman"/>
                <w:b w:val="0"/>
                <w:bCs w:val="0"/>
                <w:color w:val="000000"/>
                <w:rPrChange w:id="24618" w:author="瑋婷 徐" w:date="2025-01-06T15:36:00Z" w16du:dateUtc="2025-01-06T07:36:00Z">
                  <w:rPr>
                    <w:ins w:id="24619" w:author="瑋婷 徐" w:date="2025-01-03T16:50:00Z" w16du:dateUtc="2025-01-03T08:50:00Z"/>
                    <w:rFonts w:ascii="Calibri" w:hAnsi="Calibri" w:cs="Calibri"/>
                    <w:color w:val="000000"/>
                    <w:sz w:val="22"/>
                    <w:szCs w:val="22"/>
                  </w:rPr>
                </w:rPrChange>
              </w:rPr>
              <w:pPrChange w:id="24620" w:author="瑋婷 徐" w:date="2025-01-03T16:55:00Z" w16du:dateUtc="2025-01-03T08:55:00Z">
                <w:pPr/>
              </w:pPrChange>
            </w:pPr>
            <w:ins w:id="24621" w:author="瑋婷 徐" w:date="2025-01-03T16:50:00Z" w16du:dateUtc="2025-01-03T08:50:00Z">
              <w:r w:rsidRPr="00C51B34">
                <w:rPr>
                  <w:rFonts w:ascii="Times New Roman" w:eastAsiaTheme="minorEastAsia" w:hAnsi="Times New Roman" w:cs="Times New Roman" w:hint="eastAsia"/>
                  <w:b w:val="0"/>
                  <w:bCs w:val="0"/>
                  <w:color w:val="000000"/>
                  <w:rPrChange w:id="24622" w:author="瑋婷 徐" w:date="2025-01-06T15:36:00Z" w16du:dateUtc="2025-01-06T07:36:00Z">
                    <w:rPr>
                      <w:rFonts w:ascii="Calibri" w:hAnsi="Calibri" w:cs="Calibri" w:hint="eastAsia"/>
                      <w:color w:val="000000"/>
                      <w:sz w:val="22"/>
                      <w:szCs w:val="22"/>
                    </w:rPr>
                  </w:rPrChange>
                </w:rPr>
                <w:t>臺灣</w:t>
              </w:r>
              <w:proofErr w:type="gramStart"/>
              <w:r w:rsidRPr="00C51B34">
                <w:rPr>
                  <w:rFonts w:ascii="Times New Roman" w:eastAsiaTheme="minorEastAsia" w:hAnsi="Times New Roman" w:cs="Times New Roman" w:hint="eastAsia"/>
                  <w:b w:val="0"/>
                  <w:bCs w:val="0"/>
                  <w:color w:val="000000"/>
                  <w:rPrChange w:id="24623" w:author="瑋婷 徐" w:date="2025-01-06T15:36:00Z" w16du:dateUtc="2025-01-06T07:36:00Z">
                    <w:rPr>
                      <w:rFonts w:ascii="Calibri" w:hAnsi="Calibri" w:cs="Calibri" w:hint="eastAsia"/>
                      <w:color w:val="000000"/>
                      <w:sz w:val="22"/>
                      <w:szCs w:val="22"/>
                    </w:rPr>
                  </w:rPrChange>
                </w:rPr>
                <w:t>鷦</w:t>
              </w:r>
              <w:proofErr w:type="gramEnd"/>
              <w:r w:rsidRPr="00C51B34">
                <w:rPr>
                  <w:rFonts w:ascii="Times New Roman" w:eastAsiaTheme="minorEastAsia" w:hAnsi="Times New Roman" w:cs="Times New Roman" w:hint="eastAsia"/>
                  <w:b w:val="0"/>
                  <w:bCs w:val="0"/>
                  <w:color w:val="000000"/>
                  <w:rPrChange w:id="24624" w:author="瑋婷 徐" w:date="2025-01-06T15:36:00Z" w16du:dateUtc="2025-01-06T07:36:00Z">
                    <w:rPr>
                      <w:rFonts w:ascii="Calibri" w:hAnsi="Calibri" w:cs="Calibri" w:hint="eastAsia"/>
                      <w:color w:val="000000"/>
                      <w:sz w:val="22"/>
                      <w:szCs w:val="22"/>
                    </w:rPr>
                  </w:rPrChange>
                </w:rPr>
                <w:t>眉</w:t>
              </w:r>
              <w:r w:rsidRPr="00C51B34">
                <w:rPr>
                  <w:rFonts w:ascii="Times New Roman" w:eastAsiaTheme="minorEastAsia" w:hAnsi="Times New Roman" w:cs="Times New Roman"/>
                  <w:b w:val="0"/>
                  <w:bCs w:val="0"/>
                  <w:color w:val="000000"/>
                  <w:rPrChange w:id="24625" w:author="瑋婷 徐" w:date="2025-01-06T15:36:00Z" w16du:dateUtc="2025-01-06T07:36:00Z">
                    <w:rPr>
                      <w:rFonts w:ascii="Calibri" w:hAnsi="Calibri" w:cs="Calibri"/>
                      <w:color w:val="000000"/>
                      <w:sz w:val="22"/>
                      <w:szCs w:val="22"/>
                    </w:rPr>
                  </w:rPrChange>
                </w:rPr>
                <w:t xml:space="preserve"> </w:t>
              </w:r>
              <w:r w:rsidRPr="00C51B34">
                <w:rPr>
                  <w:b w:val="0"/>
                  <w:bCs w:val="0"/>
                  <w:color w:val="000000"/>
                  <w:rPrChange w:id="24626" w:author="瑋婷 徐" w:date="2025-01-06T15:36:00Z" w16du:dateUtc="2025-01-06T07:36:00Z">
                    <w:rPr>
                      <w:color w:val="000000"/>
                      <w:sz w:val="22"/>
                      <w:szCs w:val="22"/>
                    </w:rPr>
                  </w:rPrChange>
                </w:rPr>
                <w:t>◎</w:t>
              </w:r>
              <w:r w:rsidRPr="00C51B34">
                <w:rPr>
                  <w:rFonts w:ascii="Times New Roman" w:eastAsiaTheme="minorEastAsia" w:hAnsi="Times New Roman" w:cs="Times New Roman"/>
                  <w:b w:val="0"/>
                  <w:bCs w:val="0"/>
                  <w:color w:val="000000"/>
                  <w:rPrChange w:id="24627"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7C6EA17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28" w:author="瑋婷 徐" w:date="2025-01-03T16:50:00Z" w16du:dateUtc="2025-01-03T08:50:00Z"/>
                <w:rFonts w:ascii="Times New Roman" w:eastAsiaTheme="minorEastAsia" w:hAnsi="Times New Roman" w:cs="Times New Roman"/>
                <w:i/>
                <w:iCs/>
                <w:color w:val="000000"/>
                <w:rPrChange w:id="24629" w:author="瑋婷 徐" w:date="2025-01-06T15:36:00Z" w16du:dateUtc="2025-01-06T07:36:00Z">
                  <w:rPr>
                    <w:ins w:id="24630" w:author="瑋婷 徐" w:date="2025-01-03T16:50:00Z" w16du:dateUtc="2025-01-03T08:50:00Z"/>
                    <w:rFonts w:ascii="Calibri" w:hAnsi="Calibri" w:cs="Calibri"/>
                    <w:i/>
                    <w:iCs/>
                    <w:color w:val="000000"/>
                    <w:sz w:val="22"/>
                    <w:szCs w:val="22"/>
                  </w:rPr>
                </w:rPrChange>
              </w:rPr>
              <w:pPrChange w:id="246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32" w:author="瑋婷 徐" w:date="2025-01-03T16:50:00Z" w16du:dateUtc="2025-01-03T08:50:00Z">
              <w:r w:rsidRPr="00C51B34">
                <w:rPr>
                  <w:rFonts w:ascii="Times New Roman" w:eastAsiaTheme="minorEastAsia" w:hAnsi="Times New Roman" w:cs="Times New Roman"/>
                  <w:i/>
                  <w:iCs/>
                  <w:color w:val="000000"/>
                  <w:rPrChange w:id="24633" w:author="瑋婷 徐" w:date="2025-01-06T15:36:00Z" w16du:dateUtc="2025-01-06T07:36:00Z">
                    <w:rPr>
                      <w:rFonts w:ascii="Calibri" w:hAnsi="Calibri" w:cs="Calibri"/>
                      <w:i/>
                      <w:iCs/>
                      <w:color w:val="000000"/>
                      <w:sz w:val="22"/>
                      <w:szCs w:val="22"/>
                    </w:rPr>
                  </w:rPrChange>
                </w:rPr>
                <w:t>Pnoepyga formosana</w:t>
              </w:r>
            </w:ins>
          </w:p>
        </w:tc>
        <w:tc>
          <w:tcPr>
            <w:tcW w:w="162" w:type="pct"/>
            <w:noWrap/>
            <w:vAlign w:val="center"/>
            <w:hideMark/>
          </w:tcPr>
          <w:p w14:paraId="3B35945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34" w:author="瑋婷 徐" w:date="2025-01-03T16:50:00Z" w16du:dateUtc="2025-01-03T08:50:00Z"/>
                <w:rFonts w:ascii="Times New Roman" w:eastAsiaTheme="minorEastAsia" w:hAnsi="Times New Roman" w:cs="Times New Roman"/>
                <w:color w:val="000000"/>
                <w:rPrChange w:id="24635" w:author="瑋婷 徐" w:date="2025-01-06T15:36:00Z" w16du:dateUtc="2025-01-06T07:36:00Z">
                  <w:rPr>
                    <w:ins w:id="24636" w:author="瑋婷 徐" w:date="2025-01-03T16:50:00Z" w16du:dateUtc="2025-01-03T08:50:00Z"/>
                    <w:rFonts w:ascii="Calibri" w:hAnsi="Calibri" w:cs="Calibri"/>
                    <w:color w:val="000000"/>
                    <w:sz w:val="22"/>
                    <w:szCs w:val="22"/>
                  </w:rPr>
                </w:rPrChange>
              </w:rPr>
              <w:pPrChange w:id="246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38" w:author="瑋婷 徐" w:date="2025-01-03T16:50:00Z" w16du:dateUtc="2025-01-03T08:50:00Z">
              <w:r w:rsidRPr="00C51B34">
                <w:rPr>
                  <w:rFonts w:ascii="Times New Roman" w:eastAsiaTheme="minorEastAsia" w:hAnsi="Times New Roman" w:cs="Times New Roman"/>
                  <w:color w:val="000000"/>
                  <w:rPrChange w:id="2463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189CC4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40" w:author="瑋婷 徐" w:date="2025-01-03T16:50:00Z" w16du:dateUtc="2025-01-03T08:50:00Z"/>
                <w:rFonts w:ascii="Times New Roman" w:eastAsiaTheme="minorEastAsia" w:hAnsi="Times New Roman" w:cs="Times New Roman"/>
                <w:color w:val="000000"/>
                <w:rPrChange w:id="24641" w:author="瑋婷 徐" w:date="2025-01-06T15:36:00Z" w16du:dateUtc="2025-01-06T07:36:00Z">
                  <w:rPr>
                    <w:ins w:id="24642" w:author="瑋婷 徐" w:date="2025-01-03T16:50:00Z" w16du:dateUtc="2025-01-03T08:50:00Z"/>
                    <w:rFonts w:ascii="Calibri" w:hAnsi="Calibri" w:cs="Calibri"/>
                    <w:color w:val="000000"/>
                    <w:sz w:val="22"/>
                    <w:szCs w:val="22"/>
                  </w:rPr>
                </w:rPrChange>
              </w:rPr>
              <w:pPrChange w:id="246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E6E18A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44" w:author="瑋婷 徐" w:date="2025-01-03T16:50:00Z" w16du:dateUtc="2025-01-03T08:50:00Z"/>
                <w:rFonts w:ascii="Times New Roman" w:eastAsiaTheme="minorEastAsia" w:hAnsi="Times New Roman" w:cs="Times New Roman"/>
                <w:color w:val="000000"/>
                <w:rPrChange w:id="24645" w:author="瑋婷 徐" w:date="2025-01-06T15:36:00Z" w16du:dateUtc="2025-01-06T07:36:00Z">
                  <w:rPr>
                    <w:ins w:id="24646" w:author="瑋婷 徐" w:date="2025-01-03T16:50:00Z" w16du:dateUtc="2025-01-03T08:50:00Z"/>
                    <w:rFonts w:ascii="Calibri" w:hAnsi="Calibri" w:cs="Calibri"/>
                    <w:color w:val="000000"/>
                    <w:sz w:val="22"/>
                    <w:szCs w:val="22"/>
                  </w:rPr>
                </w:rPrChange>
              </w:rPr>
              <w:pPrChange w:id="246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48" w:author="瑋婷 徐" w:date="2025-01-03T16:50:00Z" w16du:dateUtc="2025-01-03T08:50:00Z">
              <w:r w:rsidRPr="00C51B34">
                <w:rPr>
                  <w:rFonts w:ascii="Times New Roman" w:eastAsiaTheme="minorEastAsia" w:hAnsi="Times New Roman" w:cs="Times New Roman"/>
                  <w:color w:val="000000"/>
                  <w:rPrChange w:id="2464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0B5AC1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50" w:author="瑋婷 徐" w:date="2025-01-03T16:50:00Z" w16du:dateUtc="2025-01-03T08:50:00Z"/>
                <w:rFonts w:ascii="Times New Roman" w:eastAsiaTheme="minorEastAsia" w:hAnsi="Times New Roman" w:cs="Times New Roman"/>
                <w:color w:val="000000"/>
                <w:rPrChange w:id="24651" w:author="瑋婷 徐" w:date="2025-01-06T15:36:00Z" w16du:dateUtc="2025-01-06T07:36:00Z">
                  <w:rPr>
                    <w:ins w:id="24652" w:author="瑋婷 徐" w:date="2025-01-03T16:50:00Z" w16du:dateUtc="2025-01-03T08:50:00Z"/>
                    <w:rFonts w:ascii="Calibri" w:hAnsi="Calibri" w:cs="Calibri"/>
                    <w:color w:val="000000"/>
                    <w:sz w:val="22"/>
                    <w:szCs w:val="22"/>
                  </w:rPr>
                </w:rPrChange>
              </w:rPr>
              <w:pPrChange w:id="246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97E95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54" w:author="瑋婷 徐" w:date="2025-01-03T16:50:00Z" w16du:dateUtc="2025-01-03T08:50:00Z"/>
                <w:rFonts w:ascii="Times New Roman" w:eastAsiaTheme="minorEastAsia" w:hAnsi="Times New Roman" w:cs="Times New Roman"/>
                <w:rPrChange w:id="24655" w:author="瑋婷 徐" w:date="2025-01-06T15:36:00Z" w16du:dateUtc="2025-01-06T07:36:00Z">
                  <w:rPr>
                    <w:ins w:id="24656" w:author="瑋婷 徐" w:date="2025-01-03T16:50:00Z" w16du:dateUtc="2025-01-03T08:50:00Z"/>
                    <w:rFonts w:ascii="Times New Roman" w:eastAsia="Times New Roman" w:hAnsi="Times New Roman" w:cs="Times New Roman"/>
                    <w:sz w:val="20"/>
                    <w:szCs w:val="20"/>
                  </w:rPr>
                </w:rPrChange>
              </w:rPr>
              <w:pPrChange w:id="246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DE7EA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58" w:author="瑋婷 徐" w:date="2025-01-03T16:50:00Z" w16du:dateUtc="2025-01-03T08:50:00Z"/>
                <w:rFonts w:ascii="Times New Roman" w:eastAsiaTheme="minorEastAsia" w:hAnsi="Times New Roman" w:cs="Times New Roman"/>
                <w:color w:val="000000"/>
                <w:rPrChange w:id="24659" w:author="瑋婷 徐" w:date="2025-01-06T15:36:00Z" w16du:dateUtc="2025-01-06T07:36:00Z">
                  <w:rPr>
                    <w:ins w:id="24660" w:author="瑋婷 徐" w:date="2025-01-03T16:50:00Z" w16du:dateUtc="2025-01-03T08:50:00Z"/>
                    <w:rFonts w:ascii="Calibri" w:hAnsi="Calibri" w:cs="Calibri"/>
                    <w:color w:val="000000"/>
                    <w:sz w:val="22"/>
                    <w:szCs w:val="22"/>
                  </w:rPr>
                </w:rPrChange>
              </w:rPr>
              <w:pPrChange w:id="246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62" w:author="瑋婷 徐" w:date="2025-01-03T16:50:00Z" w16du:dateUtc="2025-01-03T08:50:00Z">
              <w:r w:rsidRPr="00C51B34">
                <w:rPr>
                  <w:rFonts w:ascii="Times New Roman" w:eastAsiaTheme="minorEastAsia" w:hAnsi="Times New Roman" w:cs="Times New Roman"/>
                  <w:color w:val="000000"/>
                  <w:rPrChange w:id="2466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CAE79C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64" w:author="瑋婷 徐" w:date="2025-01-03T16:50:00Z" w16du:dateUtc="2025-01-03T08:50:00Z"/>
                <w:rFonts w:ascii="Times New Roman" w:eastAsiaTheme="minorEastAsia" w:hAnsi="Times New Roman" w:cs="Times New Roman"/>
                <w:color w:val="000000"/>
                <w:rPrChange w:id="24665" w:author="瑋婷 徐" w:date="2025-01-06T15:36:00Z" w16du:dateUtc="2025-01-06T07:36:00Z">
                  <w:rPr>
                    <w:ins w:id="24666" w:author="瑋婷 徐" w:date="2025-01-03T16:50:00Z" w16du:dateUtc="2025-01-03T08:50:00Z"/>
                    <w:rFonts w:ascii="Calibri" w:hAnsi="Calibri" w:cs="Calibri"/>
                    <w:color w:val="000000"/>
                    <w:sz w:val="22"/>
                    <w:szCs w:val="22"/>
                  </w:rPr>
                </w:rPrChange>
              </w:rPr>
              <w:pPrChange w:id="246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C83AE47"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68" w:author="瑋婷 徐" w:date="2025-01-03T16:50:00Z" w16du:dateUtc="2025-01-03T08:50:00Z"/>
                <w:rFonts w:ascii="Times New Roman" w:eastAsiaTheme="minorEastAsia" w:hAnsi="Times New Roman" w:cs="Times New Roman"/>
                <w:rPrChange w:id="24669" w:author="瑋婷 徐" w:date="2025-01-06T15:36:00Z" w16du:dateUtc="2025-01-06T07:36:00Z">
                  <w:rPr>
                    <w:ins w:id="24670" w:author="瑋婷 徐" w:date="2025-01-03T16:50:00Z" w16du:dateUtc="2025-01-03T08:50:00Z"/>
                    <w:rFonts w:ascii="Times New Roman" w:eastAsia="Times New Roman" w:hAnsi="Times New Roman" w:cs="Times New Roman"/>
                    <w:sz w:val="20"/>
                    <w:szCs w:val="20"/>
                  </w:rPr>
                </w:rPrChange>
              </w:rPr>
              <w:pPrChange w:id="246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2C1967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72" w:author="瑋婷 徐" w:date="2025-01-03T16:50:00Z" w16du:dateUtc="2025-01-03T08:50:00Z"/>
                <w:rFonts w:ascii="Times New Roman" w:eastAsiaTheme="minorEastAsia" w:hAnsi="Times New Roman" w:cs="Times New Roman"/>
                <w:rPrChange w:id="24673" w:author="瑋婷 徐" w:date="2025-01-06T15:36:00Z" w16du:dateUtc="2025-01-06T07:36:00Z">
                  <w:rPr>
                    <w:ins w:id="24674" w:author="瑋婷 徐" w:date="2025-01-03T16:50:00Z" w16du:dateUtc="2025-01-03T08:50:00Z"/>
                    <w:rFonts w:ascii="Times New Roman" w:eastAsia="Times New Roman" w:hAnsi="Times New Roman" w:cs="Times New Roman"/>
                    <w:sz w:val="20"/>
                    <w:szCs w:val="20"/>
                  </w:rPr>
                </w:rPrChange>
              </w:rPr>
              <w:pPrChange w:id="246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B6F1D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76" w:author="瑋婷 徐" w:date="2025-01-03T16:50:00Z" w16du:dateUtc="2025-01-03T08:50:00Z"/>
                <w:rFonts w:ascii="Times New Roman" w:eastAsiaTheme="minorEastAsia" w:hAnsi="Times New Roman" w:cs="Times New Roman"/>
                <w:rPrChange w:id="24677" w:author="瑋婷 徐" w:date="2025-01-06T15:36:00Z" w16du:dateUtc="2025-01-06T07:36:00Z">
                  <w:rPr>
                    <w:ins w:id="24678" w:author="瑋婷 徐" w:date="2025-01-03T16:50:00Z" w16du:dateUtc="2025-01-03T08:50:00Z"/>
                    <w:rFonts w:ascii="Times New Roman" w:eastAsia="Times New Roman" w:hAnsi="Times New Roman" w:cs="Times New Roman"/>
                    <w:sz w:val="20"/>
                    <w:szCs w:val="20"/>
                  </w:rPr>
                </w:rPrChange>
              </w:rPr>
              <w:pPrChange w:id="246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68499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80" w:author="瑋婷 徐" w:date="2025-01-03T16:50:00Z" w16du:dateUtc="2025-01-03T08:50:00Z"/>
                <w:rFonts w:ascii="Times New Roman" w:eastAsiaTheme="minorEastAsia" w:hAnsi="Times New Roman" w:cs="Times New Roman"/>
                <w:rPrChange w:id="24681" w:author="瑋婷 徐" w:date="2025-01-06T15:36:00Z" w16du:dateUtc="2025-01-06T07:36:00Z">
                  <w:rPr>
                    <w:ins w:id="24682" w:author="瑋婷 徐" w:date="2025-01-03T16:50:00Z" w16du:dateUtc="2025-01-03T08:50:00Z"/>
                    <w:rFonts w:ascii="Times New Roman" w:eastAsia="Times New Roman" w:hAnsi="Times New Roman" w:cs="Times New Roman"/>
                    <w:sz w:val="20"/>
                    <w:szCs w:val="20"/>
                  </w:rPr>
                </w:rPrChange>
              </w:rPr>
              <w:pPrChange w:id="246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DC6EE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84" w:author="瑋婷 徐" w:date="2025-01-03T16:50:00Z" w16du:dateUtc="2025-01-03T08:50:00Z"/>
                <w:rFonts w:ascii="Times New Roman" w:eastAsiaTheme="minorEastAsia" w:hAnsi="Times New Roman" w:cs="Times New Roman"/>
                <w:rPrChange w:id="24685" w:author="瑋婷 徐" w:date="2025-01-06T15:36:00Z" w16du:dateUtc="2025-01-06T07:36:00Z">
                  <w:rPr>
                    <w:ins w:id="24686" w:author="瑋婷 徐" w:date="2025-01-03T16:50:00Z" w16du:dateUtc="2025-01-03T08:50:00Z"/>
                    <w:rFonts w:ascii="Times New Roman" w:eastAsia="Times New Roman" w:hAnsi="Times New Roman" w:cs="Times New Roman"/>
                    <w:sz w:val="20"/>
                    <w:szCs w:val="20"/>
                  </w:rPr>
                </w:rPrChange>
              </w:rPr>
              <w:pPrChange w:id="246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296E17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88" w:author="瑋婷 徐" w:date="2025-01-03T16:50:00Z" w16du:dateUtc="2025-01-03T08:50:00Z"/>
                <w:rFonts w:ascii="Times New Roman" w:eastAsiaTheme="minorEastAsia" w:hAnsi="Times New Roman" w:cs="Times New Roman"/>
                <w:rPrChange w:id="24689" w:author="瑋婷 徐" w:date="2025-01-06T15:36:00Z" w16du:dateUtc="2025-01-06T07:36:00Z">
                  <w:rPr>
                    <w:ins w:id="24690" w:author="瑋婷 徐" w:date="2025-01-03T16:50:00Z" w16du:dateUtc="2025-01-03T08:50:00Z"/>
                    <w:rFonts w:ascii="Times New Roman" w:eastAsia="Times New Roman" w:hAnsi="Times New Roman" w:cs="Times New Roman"/>
                    <w:sz w:val="20"/>
                    <w:szCs w:val="20"/>
                  </w:rPr>
                </w:rPrChange>
              </w:rPr>
              <w:pPrChange w:id="246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556F5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92" w:author="瑋婷 徐" w:date="2025-01-03T16:50:00Z" w16du:dateUtc="2025-01-03T08:50:00Z"/>
                <w:rFonts w:ascii="Times New Roman" w:eastAsiaTheme="minorEastAsia" w:hAnsi="Times New Roman" w:cs="Times New Roman"/>
                <w:rPrChange w:id="24693" w:author="瑋婷 徐" w:date="2025-01-06T15:36:00Z" w16du:dateUtc="2025-01-06T07:36:00Z">
                  <w:rPr>
                    <w:ins w:id="24694" w:author="瑋婷 徐" w:date="2025-01-03T16:50:00Z" w16du:dateUtc="2025-01-03T08:50:00Z"/>
                    <w:rFonts w:ascii="Times New Roman" w:eastAsia="Times New Roman" w:hAnsi="Times New Roman" w:cs="Times New Roman"/>
                    <w:sz w:val="20"/>
                    <w:szCs w:val="20"/>
                  </w:rPr>
                </w:rPrChange>
              </w:rPr>
              <w:pPrChange w:id="246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9C80B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96" w:author="瑋婷 徐" w:date="2025-01-03T16:50:00Z" w16du:dateUtc="2025-01-03T08:50:00Z"/>
                <w:rFonts w:ascii="Times New Roman" w:eastAsiaTheme="minorEastAsia" w:hAnsi="Times New Roman" w:cs="Times New Roman"/>
                <w:rPrChange w:id="24697" w:author="瑋婷 徐" w:date="2025-01-06T15:36:00Z" w16du:dateUtc="2025-01-06T07:36:00Z">
                  <w:rPr>
                    <w:ins w:id="24698" w:author="瑋婷 徐" w:date="2025-01-03T16:50:00Z" w16du:dateUtc="2025-01-03T08:50:00Z"/>
                    <w:rFonts w:ascii="Times New Roman" w:eastAsia="Times New Roman" w:hAnsi="Times New Roman" w:cs="Times New Roman"/>
                    <w:sz w:val="20"/>
                    <w:szCs w:val="20"/>
                  </w:rPr>
                </w:rPrChange>
              </w:rPr>
              <w:pPrChange w:id="246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003F5C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00" w:author="瑋婷 徐" w:date="2025-01-03T16:50:00Z" w16du:dateUtc="2025-01-03T08:50:00Z"/>
                <w:rFonts w:ascii="Times New Roman" w:eastAsiaTheme="minorEastAsia" w:hAnsi="Times New Roman" w:cs="Times New Roman"/>
                <w:rPrChange w:id="24701" w:author="瑋婷 徐" w:date="2025-01-06T15:36:00Z" w16du:dateUtc="2025-01-06T07:36:00Z">
                  <w:rPr>
                    <w:ins w:id="24702" w:author="瑋婷 徐" w:date="2025-01-03T16:50:00Z" w16du:dateUtc="2025-01-03T08:50:00Z"/>
                    <w:rFonts w:ascii="Times New Roman" w:eastAsia="Times New Roman" w:hAnsi="Times New Roman" w:cs="Times New Roman"/>
                    <w:sz w:val="20"/>
                    <w:szCs w:val="20"/>
                  </w:rPr>
                </w:rPrChange>
              </w:rPr>
              <w:pPrChange w:id="247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2F8BDC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04" w:author="瑋婷 徐" w:date="2025-01-03T16:50:00Z" w16du:dateUtc="2025-01-03T08:50:00Z"/>
                <w:rFonts w:ascii="Times New Roman" w:eastAsiaTheme="minorEastAsia" w:hAnsi="Times New Roman" w:cs="Times New Roman"/>
                <w:rPrChange w:id="24705" w:author="瑋婷 徐" w:date="2025-01-06T15:36:00Z" w16du:dateUtc="2025-01-06T07:36:00Z">
                  <w:rPr>
                    <w:ins w:id="24706" w:author="瑋婷 徐" w:date="2025-01-03T16:50:00Z" w16du:dateUtc="2025-01-03T08:50:00Z"/>
                    <w:rFonts w:ascii="Times New Roman" w:eastAsia="Times New Roman" w:hAnsi="Times New Roman" w:cs="Times New Roman"/>
                    <w:sz w:val="20"/>
                    <w:szCs w:val="20"/>
                  </w:rPr>
                </w:rPrChange>
              </w:rPr>
              <w:pPrChange w:id="247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94E651"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08" w:author="瑋婷 徐" w:date="2025-01-03T16:50:00Z" w16du:dateUtc="2025-01-03T08:50:00Z"/>
                <w:rFonts w:ascii="Times New Roman" w:eastAsiaTheme="minorEastAsia" w:hAnsi="Times New Roman" w:cs="Times New Roman"/>
                <w:rPrChange w:id="24709" w:author="瑋婷 徐" w:date="2025-01-06T15:36:00Z" w16du:dateUtc="2025-01-06T07:36:00Z">
                  <w:rPr>
                    <w:ins w:id="24710" w:author="瑋婷 徐" w:date="2025-01-03T16:50:00Z" w16du:dateUtc="2025-01-03T08:50:00Z"/>
                    <w:rFonts w:ascii="Times New Roman" w:eastAsia="Times New Roman" w:hAnsi="Times New Roman" w:cs="Times New Roman"/>
                    <w:sz w:val="20"/>
                    <w:szCs w:val="20"/>
                  </w:rPr>
                </w:rPrChange>
              </w:rPr>
              <w:pPrChange w:id="247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546A4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12" w:author="瑋婷 徐" w:date="2025-01-03T16:50:00Z" w16du:dateUtc="2025-01-03T08:50:00Z"/>
                <w:rFonts w:ascii="Times New Roman" w:eastAsiaTheme="minorEastAsia" w:hAnsi="Times New Roman" w:cs="Times New Roman"/>
                <w:rPrChange w:id="24713" w:author="瑋婷 徐" w:date="2025-01-06T15:36:00Z" w16du:dateUtc="2025-01-06T07:36:00Z">
                  <w:rPr>
                    <w:ins w:id="24714" w:author="瑋婷 徐" w:date="2025-01-03T16:50:00Z" w16du:dateUtc="2025-01-03T08:50:00Z"/>
                    <w:rFonts w:ascii="Times New Roman" w:eastAsia="Times New Roman" w:hAnsi="Times New Roman" w:cs="Times New Roman"/>
                    <w:sz w:val="20"/>
                    <w:szCs w:val="20"/>
                  </w:rPr>
                </w:rPrChange>
              </w:rPr>
              <w:pPrChange w:id="247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7ED148"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16" w:author="瑋婷 徐" w:date="2025-01-03T16:50:00Z" w16du:dateUtc="2025-01-03T08:50:00Z"/>
                <w:rFonts w:ascii="Times New Roman" w:eastAsiaTheme="minorEastAsia" w:hAnsi="Times New Roman" w:cs="Times New Roman"/>
                <w:rPrChange w:id="24717" w:author="瑋婷 徐" w:date="2025-01-06T15:36:00Z" w16du:dateUtc="2025-01-06T07:36:00Z">
                  <w:rPr>
                    <w:ins w:id="24718" w:author="瑋婷 徐" w:date="2025-01-03T16:50:00Z" w16du:dateUtc="2025-01-03T08:50:00Z"/>
                    <w:rFonts w:ascii="Times New Roman" w:eastAsia="Times New Roman" w:hAnsi="Times New Roman" w:cs="Times New Roman"/>
                    <w:sz w:val="20"/>
                    <w:szCs w:val="20"/>
                  </w:rPr>
                </w:rPrChange>
              </w:rPr>
              <w:pPrChange w:id="247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432F91A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20" w:author="瑋婷 徐" w:date="2025-01-03T16:50:00Z" w16du:dateUtc="2025-01-03T08:50:00Z"/>
                <w:rFonts w:ascii="Times New Roman" w:eastAsiaTheme="minorEastAsia" w:hAnsi="Times New Roman" w:cs="Times New Roman"/>
                <w:rPrChange w:id="24721" w:author="瑋婷 徐" w:date="2025-01-06T15:36:00Z" w16du:dateUtc="2025-01-06T07:36:00Z">
                  <w:rPr>
                    <w:ins w:id="24722" w:author="瑋婷 徐" w:date="2025-01-03T16:50:00Z" w16du:dateUtc="2025-01-03T08:50:00Z"/>
                    <w:rFonts w:ascii="Times New Roman" w:eastAsia="Times New Roman" w:hAnsi="Times New Roman" w:cs="Times New Roman"/>
                    <w:sz w:val="20"/>
                    <w:szCs w:val="20"/>
                  </w:rPr>
                </w:rPrChange>
              </w:rPr>
              <w:pPrChange w:id="247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54A1CA63" w14:textId="77777777" w:rsidTr="003C19C7">
        <w:trPr>
          <w:cnfStyle w:val="000000100000" w:firstRow="0" w:lastRow="0" w:firstColumn="0" w:lastColumn="0" w:oddVBand="0" w:evenVBand="0" w:oddHBand="1" w:evenHBand="0" w:firstRowFirstColumn="0" w:firstRowLastColumn="0" w:lastRowFirstColumn="0" w:lastRowLastColumn="0"/>
          <w:trHeight w:val="300"/>
          <w:ins w:id="2472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DF4611B" w14:textId="77777777" w:rsidR="003C19C7" w:rsidRPr="00C51B34" w:rsidRDefault="003C19C7">
            <w:pPr>
              <w:spacing w:line="360" w:lineRule="auto"/>
              <w:jc w:val="both"/>
              <w:rPr>
                <w:ins w:id="24725" w:author="瑋婷 徐" w:date="2025-01-03T16:50:00Z" w16du:dateUtc="2025-01-03T08:50:00Z"/>
                <w:rFonts w:ascii="Times New Roman" w:eastAsiaTheme="minorEastAsia" w:hAnsi="Times New Roman" w:cs="Times New Roman"/>
                <w:b w:val="0"/>
                <w:bCs w:val="0"/>
                <w:color w:val="000000"/>
                <w:rPrChange w:id="24726" w:author="瑋婷 徐" w:date="2025-01-06T15:36:00Z" w16du:dateUtc="2025-01-06T07:36:00Z">
                  <w:rPr>
                    <w:ins w:id="24727" w:author="瑋婷 徐" w:date="2025-01-03T16:50:00Z" w16du:dateUtc="2025-01-03T08:50:00Z"/>
                    <w:rFonts w:ascii="Calibri" w:hAnsi="Calibri" w:cs="Calibri"/>
                    <w:color w:val="000000"/>
                    <w:sz w:val="22"/>
                    <w:szCs w:val="22"/>
                  </w:rPr>
                </w:rPrChange>
              </w:rPr>
              <w:pPrChange w:id="24728" w:author="瑋婷 徐" w:date="2025-01-03T16:55:00Z" w16du:dateUtc="2025-01-03T08:55:00Z">
                <w:pPr/>
              </w:pPrChange>
            </w:pPr>
            <w:ins w:id="24729" w:author="瑋婷 徐" w:date="2025-01-03T16:50:00Z" w16du:dateUtc="2025-01-03T08:50:00Z">
              <w:r w:rsidRPr="00C51B34">
                <w:rPr>
                  <w:rFonts w:ascii="Times New Roman" w:eastAsiaTheme="minorEastAsia" w:hAnsi="Times New Roman" w:cs="Times New Roman" w:hint="eastAsia"/>
                  <w:b w:val="0"/>
                  <w:bCs w:val="0"/>
                  <w:color w:val="000000"/>
                  <w:rPrChange w:id="24730" w:author="瑋婷 徐" w:date="2025-01-06T15:36:00Z" w16du:dateUtc="2025-01-06T07:36:00Z">
                    <w:rPr>
                      <w:rFonts w:ascii="Calibri" w:hAnsi="Calibri" w:cs="Calibri" w:hint="eastAsia"/>
                      <w:color w:val="000000"/>
                      <w:sz w:val="22"/>
                      <w:szCs w:val="22"/>
                    </w:rPr>
                  </w:rPrChange>
                </w:rPr>
                <w:t>家燕</w:t>
              </w:r>
              <w:r w:rsidRPr="00C51B34">
                <w:rPr>
                  <w:rFonts w:ascii="Times New Roman" w:eastAsiaTheme="minorEastAsia" w:hAnsi="Times New Roman" w:cs="Times New Roman"/>
                  <w:b w:val="0"/>
                  <w:bCs w:val="0"/>
                  <w:color w:val="000000"/>
                  <w:rPrChange w:id="24731"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633E1A6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32" w:author="瑋婷 徐" w:date="2025-01-03T16:50:00Z" w16du:dateUtc="2025-01-03T08:50:00Z"/>
                <w:rFonts w:ascii="Times New Roman" w:eastAsiaTheme="minorEastAsia" w:hAnsi="Times New Roman" w:cs="Times New Roman"/>
                <w:i/>
                <w:iCs/>
                <w:color w:val="000000"/>
                <w:rPrChange w:id="24733" w:author="瑋婷 徐" w:date="2025-01-06T15:36:00Z" w16du:dateUtc="2025-01-06T07:36:00Z">
                  <w:rPr>
                    <w:ins w:id="24734" w:author="瑋婷 徐" w:date="2025-01-03T16:50:00Z" w16du:dateUtc="2025-01-03T08:50:00Z"/>
                    <w:rFonts w:ascii="Calibri" w:hAnsi="Calibri" w:cs="Calibri"/>
                    <w:i/>
                    <w:iCs/>
                    <w:color w:val="000000"/>
                    <w:sz w:val="22"/>
                    <w:szCs w:val="22"/>
                  </w:rPr>
                </w:rPrChange>
              </w:rPr>
              <w:pPrChange w:id="247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36" w:author="瑋婷 徐" w:date="2025-01-03T16:50:00Z" w16du:dateUtc="2025-01-03T08:50:00Z">
              <w:r w:rsidRPr="00C51B34">
                <w:rPr>
                  <w:rFonts w:ascii="Times New Roman" w:eastAsiaTheme="minorEastAsia" w:hAnsi="Times New Roman" w:cs="Times New Roman"/>
                  <w:i/>
                  <w:iCs/>
                  <w:color w:val="000000"/>
                  <w:rPrChange w:id="24737" w:author="瑋婷 徐" w:date="2025-01-06T15:36:00Z" w16du:dateUtc="2025-01-06T07:36:00Z">
                    <w:rPr>
                      <w:rFonts w:ascii="Calibri" w:hAnsi="Calibri" w:cs="Calibri"/>
                      <w:i/>
                      <w:iCs/>
                      <w:color w:val="000000"/>
                      <w:sz w:val="22"/>
                      <w:szCs w:val="22"/>
                    </w:rPr>
                  </w:rPrChange>
                </w:rPr>
                <w:t>Hirundo rustica</w:t>
              </w:r>
            </w:ins>
          </w:p>
        </w:tc>
        <w:tc>
          <w:tcPr>
            <w:tcW w:w="162" w:type="pct"/>
            <w:noWrap/>
            <w:vAlign w:val="center"/>
            <w:hideMark/>
          </w:tcPr>
          <w:p w14:paraId="6087DA3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38" w:author="瑋婷 徐" w:date="2025-01-03T16:50:00Z" w16du:dateUtc="2025-01-03T08:50:00Z"/>
                <w:rFonts w:ascii="Times New Roman" w:eastAsiaTheme="minorEastAsia" w:hAnsi="Times New Roman" w:cs="Times New Roman"/>
                <w:i/>
                <w:iCs/>
                <w:color w:val="000000"/>
                <w:rPrChange w:id="24739" w:author="瑋婷 徐" w:date="2025-01-06T15:36:00Z" w16du:dateUtc="2025-01-06T07:36:00Z">
                  <w:rPr>
                    <w:ins w:id="24740" w:author="瑋婷 徐" w:date="2025-01-03T16:50:00Z" w16du:dateUtc="2025-01-03T08:50:00Z"/>
                    <w:rFonts w:ascii="Calibri" w:hAnsi="Calibri" w:cs="Calibri"/>
                    <w:i/>
                    <w:iCs/>
                    <w:color w:val="000000"/>
                    <w:sz w:val="22"/>
                    <w:szCs w:val="22"/>
                  </w:rPr>
                </w:rPrChange>
              </w:rPr>
              <w:pPrChange w:id="247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CACF3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42" w:author="瑋婷 徐" w:date="2025-01-03T16:50:00Z" w16du:dateUtc="2025-01-03T08:50:00Z"/>
                <w:rFonts w:ascii="Times New Roman" w:eastAsiaTheme="minorEastAsia" w:hAnsi="Times New Roman" w:cs="Times New Roman"/>
                <w:rPrChange w:id="24743" w:author="瑋婷 徐" w:date="2025-01-06T15:36:00Z" w16du:dateUtc="2025-01-06T07:36:00Z">
                  <w:rPr>
                    <w:ins w:id="24744" w:author="瑋婷 徐" w:date="2025-01-03T16:50:00Z" w16du:dateUtc="2025-01-03T08:50:00Z"/>
                    <w:rFonts w:ascii="Times New Roman" w:eastAsia="Times New Roman" w:hAnsi="Times New Roman" w:cs="Times New Roman"/>
                    <w:sz w:val="20"/>
                    <w:szCs w:val="20"/>
                  </w:rPr>
                </w:rPrChange>
              </w:rPr>
              <w:pPrChange w:id="247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7D228A"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46" w:author="瑋婷 徐" w:date="2025-01-03T16:50:00Z" w16du:dateUtc="2025-01-03T08:50:00Z"/>
                <w:rFonts w:ascii="Times New Roman" w:eastAsiaTheme="minorEastAsia" w:hAnsi="Times New Roman" w:cs="Times New Roman"/>
                <w:rPrChange w:id="24747" w:author="瑋婷 徐" w:date="2025-01-06T15:36:00Z" w16du:dateUtc="2025-01-06T07:36:00Z">
                  <w:rPr>
                    <w:ins w:id="24748" w:author="瑋婷 徐" w:date="2025-01-03T16:50:00Z" w16du:dateUtc="2025-01-03T08:50:00Z"/>
                    <w:rFonts w:ascii="Times New Roman" w:eastAsia="Times New Roman" w:hAnsi="Times New Roman" w:cs="Times New Roman"/>
                    <w:sz w:val="20"/>
                    <w:szCs w:val="20"/>
                  </w:rPr>
                </w:rPrChange>
              </w:rPr>
              <w:pPrChange w:id="247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A2D7A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50" w:author="瑋婷 徐" w:date="2025-01-03T16:50:00Z" w16du:dateUtc="2025-01-03T08:50:00Z"/>
                <w:rFonts w:ascii="Times New Roman" w:eastAsiaTheme="minorEastAsia" w:hAnsi="Times New Roman" w:cs="Times New Roman"/>
                <w:rPrChange w:id="24751" w:author="瑋婷 徐" w:date="2025-01-06T15:36:00Z" w16du:dateUtc="2025-01-06T07:36:00Z">
                  <w:rPr>
                    <w:ins w:id="24752" w:author="瑋婷 徐" w:date="2025-01-03T16:50:00Z" w16du:dateUtc="2025-01-03T08:50:00Z"/>
                    <w:rFonts w:ascii="Times New Roman" w:eastAsia="Times New Roman" w:hAnsi="Times New Roman" w:cs="Times New Roman"/>
                    <w:sz w:val="20"/>
                    <w:szCs w:val="20"/>
                  </w:rPr>
                </w:rPrChange>
              </w:rPr>
              <w:pPrChange w:id="247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3730F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54" w:author="瑋婷 徐" w:date="2025-01-03T16:50:00Z" w16du:dateUtc="2025-01-03T08:50:00Z"/>
                <w:rFonts w:ascii="Times New Roman" w:eastAsiaTheme="minorEastAsia" w:hAnsi="Times New Roman" w:cs="Times New Roman"/>
                <w:rPrChange w:id="24755" w:author="瑋婷 徐" w:date="2025-01-06T15:36:00Z" w16du:dateUtc="2025-01-06T07:36:00Z">
                  <w:rPr>
                    <w:ins w:id="24756" w:author="瑋婷 徐" w:date="2025-01-03T16:50:00Z" w16du:dateUtc="2025-01-03T08:50:00Z"/>
                    <w:rFonts w:ascii="Times New Roman" w:eastAsia="Times New Roman" w:hAnsi="Times New Roman" w:cs="Times New Roman"/>
                    <w:sz w:val="20"/>
                    <w:szCs w:val="20"/>
                  </w:rPr>
                </w:rPrChange>
              </w:rPr>
              <w:pPrChange w:id="247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5EB97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58" w:author="瑋婷 徐" w:date="2025-01-03T16:50:00Z" w16du:dateUtc="2025-01-03T08:50:00Z"/>
                <w:rFonts w:ascii="Times New Roman" w:eastAsiaTheme="minorEastAsia" w:hAnsi="Times New Roman" w:cs="Times New Roman"/>
                <w:rPrChange w:id="24759" w:author="瑋婷 徐" w:date="2025-01-06T15:36:00Z" w16du:dateUtc="2025-01-06T07:36:00Z">
                  <w:rPr>
                    <w:ins w:id="24760" w:author="瑋婷 徐" w:date="2025-01-03T16:50:00Z" w16du:dateUtc="2025-01-03T08:50:00Z"/>
                    <w:rFonts w:ascii="Times New Roman" w:eastAsia="Times New Roman" w:hAnsi="Times New Roman" w:cs="Times New Roman"/>
                    <w:sz w:val="20"/>
                    <w:szCs w:val="20"/>
                  </w:rPr>
                </w:rPrChange>
              </w:rPr>
              <w:pPrChange w:id="247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FDF18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62" w:author="瑋婷 徐" w:date="2025-01-03T16:50:00Z" w16du:dateUtc="2025-01-03T08:50:00Z"/>
                <w:rFonts w:ascii="Times New Roman" w:eastAsiaTheme="minorEastAsia" w:hAnsi="Times New Roman" w:cs="Times New Roman"/>
                <w:rPrChange w:id="24763" w:author="瑋婷 徐" w:date="2025-01-06T15:36:00Z" w16du:dateUtc="2025-01-06T07:36:00Z">
                  <w:rPr>
                    <w:ins w:id="24764" w:author="瑋婷 徐" w:date="2025-01-03T16:50:00Z" w16du:dateUtc="2025-01-03T08:50:00Z"/>
                    <w:rFonts w:ascii="Times New Roman" w:eastAsia="Times New Roman" w:hAnsi="Times New Roman" w:cs="Times New Roman"/>
                    <w:sz w:val="20"/>
                    <w:szCs w:val="20"/>
                  </w:rPr>
                </w:rPrChange>
              </w:rPr>
              <w:pPrChange w:id="247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28C0EE"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66" w:author="瑋婷 徐" w:date="2025-01-03T16:50:00Z" w16du:dateUtc="2025-01-03T08:50:00Z"/>
                <w:rFonts w:ascii="Times New Roman" w:eastAsiaTheme="minorEastAsia" w:hAnsi="Times New Roman" w:cs="Times New Roman"/>
                <w:rPrChange w:id="24767" w:author="瑋婷 徐" w:date="2025-01-06T15:36:00Z" w16du:dateUtc="2025-01-06T07:36:00Z">
                  <w:rPr>
                    <w:ins w:id="24768" w:author="瑋婷 徐" w:date="2025-01-03T16:50:00Z" w16du:dateUtc="2025-01-03T08:50:00Z"/>
                    <w:rFonts w:ascii="Times New Roman" w:eastAsia="Times New Roman" w:hAnsi="Times New Roman" w:cs="Times New Roman"/>
                    <w:sz w:val="20"/>
                    <w:szCs w:val="20"/>
                  </w:rPr>
                </w:rPrChange>
              </w:rPr>
              <w:pPrChange w:id="247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7E5D53"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70" w:author="瑋婷 徐" w:date="2025-01-03T16:50:00Z" w16du:dateUtc="2025-01-03T08:50:00Z"/>
                <w:rFonts w:ascii="Times New Roman" w:eastAsiaTheme="minorEastAsia" w:hAnsi="Times New Roman" w:cs="Times New Roman"/>
                <w:rPrChange w:id="24771" w:author="瑋婷 徐" w:date="2025-01-06T15:36:00Z" w16du:dateUtc="2025-01-06T07:36:00Z">
                  <w:rPr>
                    <w:ins w:id="24772" w:author="瑋婷 徐" w:date="2025-01-03T16:50:00Z" w16du:dateUtc="2025-01-03T08:50:00Z"/>
                    <w:rFonts w:ascii="Times New Roman" w:eastAsia="Times New Roman" w:hAnsi="Times New Roman" w:cs="Times New Roman"/>
                    <w:sz w:val="20"/>
                    <w:szCs w:val="20"/>
                  </w:rPr>
                </w:rPrChange>
              </w:rPr>
              <w:pPrChange w:id="247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CF2486"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74" w:author="瑋婷 徐" w:date="2025-01-03T16:50:00Z" w16du:dateUtc="2025-01-03T08:50:00Z"/>
                <w:rFonts w:ascii="Times New Roman" w:eastAsiaTheme="minorEastAsia" w:hAnsi="Times New Roman" w:cs="Times New Roman"/>
                <w:color w:val="000000"/>
                <w:rPrChange w:id="24775" w:author="瑋婷 徐" w:date="2025-01-06T15:36:00Z" w16du:dateUtc="2025-01-06T07:36:00Z">
                  <w:rPr>
                    <w:ins w:id="24776" w:author="瑋婷 徐" w:date="2025-01-03T16:50:00Z" w16du:dateUtc="2025-01-03T08:50:00Z"/>
                    <w:rFonts w:ascii="Calibri" w:hAnsi="Calibri" w:cs="Calibri"/>
                    <w:color w:val="000000"/>
                    <w:sz w:val="22"/>
                    <w:szCs w:val="22"/>
                  </w:rPr>
                </w:rPrChange>
              </w:rPr>
              <w:pPrChange w:id="247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78" w:author="瑋婷 徐" w:date="2025-01-03T16:50:00Z" w16du:dateUtc="2025-01-03T08:50:00Z">
              <w:r w:rsidRPr="00C51B34">
                <w:rPr>
                  <w:rFonts w:ascii="Times New Roman" w:eastAsiaTheme="minorEastAsia" w:hAnsi="Times New Roman" w:cs="Times New Roman"/>
                  <w:color w:val="000000"/>
                  <w:rPrChange w:id="2477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CB90DC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80" w:author="瑋婷 徐" w:date="2025-01-03T16:50:00Z" w16du:dateUtc="2025-01-03T08:50:00Z"/>
                <w:rFonts w:ascii="Times New Roman" w:eastAsiaTheme="minorEastAsia" w:hAnsi="Times New Roman" w:cs="Times New Roman"/>
                <w:color w:val="000000"/>
                <w:rPrChange w:id="24781" w:author="瑋婷 徐" w:date="2025-01-06T15:36:00Z" w16du:dateUtc="2025-01-06T07:36:00Z">
                  <w:rPr>
                    <w:ins w:id="24782" w:author="瑋婷 徐" w:date="2025-01-03T16:50:00Z" w16du:dateUtc="2025-01-03T08:50:00Z"/>
                    <w:rFonts w:ascii="Calibri" w:hAnsi="Calibri" w:cs="Calibri"/>
                    <w:color w:val="000000"/>
                    <w:sz w:val="22"/>
                    <w:szCs w:val="22"/>
                  </w:rPr>
                </w:rPrChange>
              </w:rPr>
              <w:pPrChange w:id="247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51A6A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84" w:author="瑋婷 徐" w:date="2025-01-03T16:50:00Z" w16du:dateUtc="2025-01-03T08:50:00Z"/>
                <w:rFonts w:ascii="Times New Roman" w:eastAsiaTheme="minorEastAsia" w:hAnsi="Times New Roman" w:cs="Times New Roman"/>
                <w:rPrChange w:id="24785" w:author="瑋婷 徐" w:date="2025-01-06T15:36:00Z" w16du:dateUtc="2025-01-06T07:36:00Z">
                  <w:rPr>
                    <w:ins w:id="24786" w:author="瑋婷 徐" w:date="2025-01-03T16:50:00Z" w16du:dateUtc="2025-01-03T08:50:00Z"/>
                    <w:rFonts w:ascii="Times New Roman" w:eastAsia="Times New Roman" w:hAnsi="Times New Roman" w:cs="Times New Roman"/>
                    <w:sz w:val="20"/>
                    <w:szCs w:val="20"/>
                  </w:rPr>
                </w:rPrChange>
              </w:rPr>
              <w:pPrChange w:id="247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73A3D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88" w:author="瑋婷 徐" w:date="2025-01-03T16:50:00Z" w16du:dateUtc="2025-01-03T08:50:00Z"/>
                <w:rFonts w:ascii="Times New Roman" w:eastAsiaTheme="minorEastAsia" w:hAnsi="Times New Roman" w:cs="Times New Roman"/>
                <w:rPrChange w:id="24789" w:author="瑋婷 徐" w:date="2025-01-06T15:36:00Z" w16du:dateUtc="2025-01-06T07:36:00Z">
                  <w:rPr>
                    <w:ins w:id="24790" w:author="瑋婷 徐" w:date="2025-01-03T16:50:00Z" w16du:dateUtc="2025-01-03T08:50:00Z"/>
                    <w:rFonts w:ascii="Times New Roman" w:eastAsia="Times New Roman" w:hAnsi="Times New Roman" w:cs="Times New Roman"/>
                    <w:sz w:val="20"/>
                    <w:szCs w:val="20"/>
                  </w:rPr>
                </w:rPrChange>
              </w:rPr>
              <w:pPrChange w:id="247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617860"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92" w:author="瑋婷 徐" w:date="2025-01-03T16:50:00Z" w16du:dateUtc="2025-01-03T08:50:00Z"/>
                <w:rFonts w:ascii="Times New Roman" w:eastAsiaTheme="minorEastAsia" w:hAnsi="Times New Roman" w:cs="Times New Roman"/>
                <w:rPrChange w:id="24793" w:author="瑋婷 徐" w:date="2025-01-06T15:36:00Z" w16du:dateUtc="2025-01-06T07:36:00Z">
                  <w:rPr>
                    <w:ins w:id="24794" w:author="瑋婷 徐" w:date="2025-01-03T16:50:00Z" w16du:dateUtc="2025-01-03T08:50:00Z"/>
                    <w:rFonts w:ascii="Times New Roman" w:eastAsia="Times New Roman" w:hAnsi="Times New Roman" w:cs="Times New Roman"/>
                    <w:sz w:val="20"/>
                    <w:szCs w:val="20"/>
                  </w:rPr>
                </w:rPrChange>
              </w:rPr>
              <w:pPrChange w:id="247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53CBB9"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96" w:author="瑋婷 徐" w:date="2025-01-03T16:50:00Z" w16du:dateUtc="2025-01-03T08:50:00Z"/>
                <w:rFonts w:ascii="Times New Roman" w:eastAsiaTheme="minorEastAsia" w:hAnsi="Times New Roman" w:cs="Times New Roman"/>
                <w:rPrChange w:id="24797" w:author="瑋婷 徐" w:date="2025-01-06T15:36:00Z" w16du:dateUtc="2025-01-06T07:36:00Z">
                  <w:rPr>
                    <w:ins w:id="24798" w:author="瑋婷 徐" w:date="2025-01-03T16:50:00Z" w16du:dateUtc="2025-01-03T08:50:00Z"/>
                    <w:rFonts w:ascii="Times New Roman" w:eastAsia="Times New Roman" w:hAnsi="Times New Roman" w:cs="Times New Roman"/>
                    <w:sz w:val="20"/>
                    <w:szCs w:val="20"/>
                  </w:rPr>
                </w:rPrChange>
              </w:rPr>
              <w:pPrChange w:id="247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BB51AC"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00" w:author="瑋婷 徐" w:date="2025-01-03T16:50:00Z" w16du:dateUtc="2025-01-03T08:50:00Z"/>
                <w:rFonts w:ascii="Times New Roman" w:eastAsiaTheme="minorEastAsia" w:hAnsi="Times New Roman" w:cs="Times New Roman"/>
                <w:rPrChange w:id="24801" w:author="瑋婷 徐" w:date="2025-01-06T15:36:00Z" w16du:dateUtc="2025-01-06T07:36:00Z">
                  <w:rPr>
                    <w:ins w:id="24802" w:author="瑋婷 徐" w:date="2025-01-03T16:50:00Z" w16du:dateUtc="2025-01-03T08:50:00Z"/>
                    <w:rFonts w:ascii="Times New Roman" w:eastAsia="Times New Roman" w:hAnsi="Times New Roman" w:cs="Times New Roman"/>
                    <w:sz w:val="20"/>
                    <w:szCs w:val="20"/>
                  </w:rPr>
                </w:rPrChange>
              </w:rPr>
              <w:pPrChange w:id="248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3908AD"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04" w:author="瑋婷 徐" w:date="2025-01-03T16:50:00Z" w16du:dateUtc="2025-01-03T08:50:00Z"/>
                <w:rFonts w:ascii="Times New Roman" w:eastAsiaTheme="minorEastAsia" w:hAnsi="Times New Roman" w:cs="Times New Roman"/>
                <w:rPrChange w:id="24805" w:author="瑋婷 徐" w:date="2025-01-06T15:36:00Z" w16du:dateUtc="2025-01-06T07:36:00Z">
                  <w:rPr>
                    <w:ins w:id="24806" w:author="瑋婷 徐" w:date="2025-01-03T16:50:00Z" w16du:dateUtc="2025-01-03T08:50:00Z"/>
                    <w:rFonts w:ascii="Times New Roman" w:eastAsia="Times New Roman" w:hAnsi="Times New Roman" w:cs="Times New Roman"/>
                    <w:sz w:val="20"/>
                    <w:szCs w:val="20"/>
                  </w:rPr>
                </w:rPrChange>
              </w:rPr>
              <w:pPrChange w:id="248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0EC2D8"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08" w:author="瑋婷 徐" w:date="2025-01-03T16:50:00Z" w16du:dateUtc="2025-01-03T08:50:00Z"/>
                <w:rFonts w:ascii="Times New Roman" w:eastAsiaTheme="minorEastAsia" w:hAnsi="Times New Roman" w:cs="Times New Roman"/>
                <w:color w:val="000000"/>
                <w:rPrChange w:id="24809" w:author="瑋婷 徐" w:date="2025-01-06T15:36:00Z" w16du:dateUtc="2025-01-06T07:36:00Z">
                  <w:rPr>
                    <w:ins w:id="24810" w:author="瑋婷 徐" w:date="2025-01-03T16:50:00Z" w16du:dateUtc="2025-01-03T08:50:00Z"/>
                    <w:rFonts w:ascii="Calibri" w:hAnsi="Calibri" w:cs="Calibri"/>
                    <w:color w:val="000000"/>
                    <w:sz w:val="22"/>
                    <w:szCs w:val="22"/>
                  </w:rPr>
                </w:rPrChange>
              </w:rPr>
              <w:pPrChange w:id="248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812" w:author="瑋婷 徐" w:date="2025-01-03T16:50:00Z" w16du:dateUtc="2025-01-03T08:50:00Z">
              <w:r w:rsidRPr="00C51B34">
                <w:rPr>
                  <w:rFonts w:ascii="Times New Roman" w:eastAsiaTheme="minorEastAsia" w:hAnsi="Times New Roman" w:cs="Times New Roman"/>
                  <w:color w:val="000000"/>
                  <w:rPrChange w:id="2481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055A4D1"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14" w:author="瑋婷 徐" w:date="2025-01-03T16:50:00Z" w16du:dateUtc="2025-01-03T08:50:00Z"/>
                <w:rFonts w:ascii="Times New Roman" w:eastAsiaTheme="minorEastAsia" w:hAnsi="Times New Roman" w:cs="Times New Roman"/>
                <w:color w:val="000000"/>
                <w:rPrChange w:id="24815" w:author="瑋婷 徐" w:date="2025-01-06T15:36:00Z" w16du:dateUtc="2025-01-06T07:36:00Z">
                  <w:rPr>
                    <w:ins w:id="24816" w:author="瑋婷 徐" w:date="2025-01-03T16:50:00Z" w16du:dateUtc="2025-01-03T08:50:00Z"/>
                    <w:rFonts w:ascii="Calibri" w:hAnsi="Calibri" w:cs="Calibri"/>
                    <w:color w:val="000000"/>
                    <w:sz w:val="22"/>
                    <w:szCs w:val="22"/>
                  </w:rPr>
                </w:rPrChange>
              </w:rPr>
              <w:pPrChange w:id="248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A0E9A7"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18" w:author="瑋婷 徐" w:date="2025-01-03T16:50:00Z" w16du:dateUtc="2025-01-03T08:50:00Z"/>
                <w:rFonts w:ascii="Times New Roman" w:eastAsiaTheme="minorEastAsia" w:hAnsi="Times New Roman" w:cs="Times New Roman"/>
                <w:rPrChange w:id="24819" w:author="瑋婷 徐" w:date="2025-01-06T15:36:00Z" w16du:dateUtc="2025-01-06T07:36:00Z">
                  <w:rPr>
                    <w:ins w:id="24820" w:author="瑋婷 徐" w:date="2025-01-03T16:50:00Z" w16du:dateUtc="2025-01-03T08:50:00Z"/>
                    <w:rFonts w:ascii="Times New Roman" w:eastAsia="Times New Roman" w:hAnsi="Times New Roman" w:cs="Times New Roman"/>
                    <w:sz w:val="20"/>
                    <w:szCs w:val="20"/>
                  </w:rPr>
                </w:rPrChange>
              </w:rPr>
              <w:pPrChange w:id="248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58306BBB" w14:textId="77777777" w:rsidR="003C19C7" w:rsidRPr="00C51B34"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22" w:author="瑋婷 徐" w:date="2025-01-03T16:50:00Z" w16du:dateUtc="2025-01-03T08:50:00Z"/>
                <w:rFonts w:ascii="Times New Roman" w:eastAsiaTheme="minorEastAsia" w:hAnsi="Times New Roman" w:cs="Times New Roman"/>
                <w:rPrChange w:id="24823" w:author="瑋婷 徐" w:date="2025-01-06T15:36:00Z" w16du:dateUtc="2025-01-06T07:36:00Z">
                  <w:rPr>
                    <w:ins w:id="24824" w:author="瑋婷 徐" w:date="2025-01-03T16:50:00Z" w16du:dateUtc="2025-01-03T08:50:00Z"/>
                    <w:rFonts w:ascii="Times New Roman" w:eastAsia="Times New Roman" w:hAnsi="Times New Roman" w:cs="Times New Roman"/>
                    <w:sz w:val="20"/>
                    <w:szCs w:val="20"/>
                  </w:rPr>
                </w:rPrChange>
              </w:rPr>
              <w:pPrChange w:id="248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4DE88146" w14:textId="77777777" w:rsidTr="003C19C7">
        <w:trPr>
          <w:trHeight w:val="300"/>
          <w:ins w:id="2482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DE0F8E" w14:textId="77777777" w:rsidR="003C19C7" w:rsidRPr="00C51B34" w:rsidRDefault="003C19C7">
            <w:pPr>
              <w:spacing w:line="360" w:lineRule="auto"/>
              <w:jc w:val="both"/>
              <w:rPr>
                <w:ins w:id="24827" w:author="瑋婷 徐" w:date="2025-01-03T16:50:00Z" w16du:dateUtc="2025-01-03T08:50:00Z"/>
                <w:rFonts w:ascii="Times New Roman" w:eastAsiaTheme="minorEastAsia" w:hAnsi="Times New Roman" w:cs="Times New Roman"/>
                <w:b w:val="0"/>
                <w:bCs w:val="0"/>
                <w:color w:val="000000"/>
                <w:rPrChange w:id="24828" w:author="瑋婷 徐" w:date="2025-01-06T15:36:00Z" w16du:dateUtc="2025-01-06T07:36:00Z">
                  <w:rPr>
                    <w:ins w:id="24829" w:author="瑋婷 徐" w:date="2025-01-03T16:50:00Z" w16du:dateUtc="2025-01-03T08:50:00Z"/>
                    <w:rFonts w:ascii="Calibri" w:hAnsi="Calibri" w:cs="Calibri"/>
                    <w:color w:val="000000"/>
                    <w:sz w:val="22"/>
                    <w:szCs w:val="22"/>
                  </w:rPr>
                </w:rPrChange>
              </w:rPr>
              <w:pPrChange w:id="24830" w:author="瑋婷 徐" w:date="2025-01-03T16:55:00Z" w16du:dateUtc="2025-01-03T08:55:00Z">
                <w:pPr/>
              </w:pPrChange>
            </w:pPr>
            <w:ins w:id="24831" w:author="瑋婷 徐" w:date="2025-01-03T16:50:00Z" w16du:dateUtc="2025-01-03T08:50:00Z">
              <w:r w:rsidRPr="00C51B34">
                <w:rPr>
                  <w:rFonts w:ascii="Times New Roman" w:eastAsiaTheme="minorEastAsia" w:hAnsi="Times New Roman" w:cs="Times New Roman" w:hint="eastAsia"/>
                  <w:b w:val="0"/>
                  <w:bCs w:val="0"/>
                  <w:color w:val="000000"/>
                  <w:rPrChange w:id="24832" w:author="瑋婷 徐" w:date="2025-01-06T15:36:00Z" w16du:dateUtc="2025-01-06T07:36:00Z">
                    <w:rPr>
                      <w:rFonts w:ascii="Calibri" w:hAnsi="Calibri" w:cs="Calibri" w:hint="eastAsia"/>
                      <w:color w:val="000000"/>
                      <w:sz w:val="22"/>
                      <w:szCs w:val="22"/>
                    </w:rPr>
                  </w:rPrChange>
                </w:rPr>
                <w:t>洋燕</w:t>
              </w:r>
              <w:r w:rsidRPr="00C51B34">
                <w:rPr>
                  <w:rFonts w:ascii="Times New Roman" w:eastAsiaTheme="minorEastAsia" w:hAnsi="Times New Roman" w:cs="Times New Roman"/>
                  <w:b w:val="0"/>
                  <w:bCs w:val="0"/>
                  <w:color w:val="000000"/>
                  <w:rPrChange w:id="24833"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2B07A164"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34" w:author="瑋婷 徐" w:date="2025-01-03T16:50:00Z" w16du:dateUtc="2025-01-03T08:50:00Z"/>
                <w:rFonts w:ascii="Times New Roman" w:eastAsiaTheme="minorEastAsia" w:hAnsi="Times New Roman" w:cs="Times New Roman"/>
                <w:i/>
                <w:iCs/>
                <w:color w:val="000000"/>
                <w:rPrChange w:id="24835" w:author="瑋婷 徐" w:date="2025-01-06T15:36:00Z" w16du:dateUtc="2025-01-06T07:36:00Z">
                  <w:rPr>
                    <w:ins w:id="24836" w:author="瑋婷 徐" w:date="2025-01-03T16:50:00Z" w16du:dateUtc="2025-01-03T08:50:00Z"/>
                    <w:rFonts w:ascii="Calibri" w:hAnsi="Calibri" w:cs="Calibri"/>
                    <w:i/>
                    <w:iCs/>
                    <w:color w:val="000000"/>
                    <w:sz w:val="22"/>
                    <w:szCs w:val="22"/>
                  </w:rPr>
                </w:rPrChange>
              </w:rPr>
              <w:pPrChange w:id="248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838" w:author="瑋婷 徐" w:date="2025-01-03T16:50:00Z" w16du:dateUtc="2025-01-03T08:50:00Z">
              <w:r w:rsidRPr="00C51B34">
                <w:rPr>
                  <w:rFonts w:ascii="Times New Roman" w:eastAsiaTheme="minorEastAsia" w:hAnsi="Times New Roman" w:cs="Times New Roman"/>
                  <w:i/>
                  <w:iCs/>
                  <w:color w:val="000000"/>
                  <w:rPrChange w:id="24839" w:author="瑋婷 徐" w:date="2025-01-06T15:36:00Z" w16du:dateUtc="2025-01-06T07:36:00Z">
                    <w:rPr>
                      <w:rFonts w:ascii="Calibri" w:hAnsi="Calibri" w:cs="Calibri"/>
                      <w:i/>
                      <w:iCs/>
                      <w:color w:val="000000"/>
                      <w:sz w:val="22"/>
                      <w:szCs w:val="22"/>
                    </w:rPr>
                  </w:rPrChange>
                </w:rPr>
                <w:t>Hirundo tahitica</w:t>
              </w:r>
            </w:ins>
          </w:p>
        </w:tc>
        <w:tc>
          <w:tcPr>
            <w:tcW w:w="162" w:type="pct"/>
            <w:noWrap/>
            <w:vAlign w:val="center"/>
            <w:hideMark/>
          </w:tcPr>
          <w:p w14:paraId="5EC734E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40" w:author="瑋婷 徐" w:date="2025-01-03T16:50:00Z" w16du:dateUtc="2025-01-03T08:50:00Z"/>
                <w:rFonts w:ascii="Times New Roman" w:eastAsiaTheme="minorEastAsia" w:hAnsi="Times New Roman" w:cs="Times New Roman"/>
                <w:i/>
                <w:iCs/>
                <w:color w:val="000000"/>
                <w:rPrChange w:id="24841" w:author="瑋婷 徐" w:date="2025-01-06T15:36:00Z" w16du:dateUtc="2025-01-06T07:36:00Z">
                  <w:rPr>
                    <w:ins w:id="24842" w:author="瑋婷 徐" w:date="2025-01-03T16:50:00Z" w16du:dateUtc="2025-01-03T08:50:00Z"/>
                    <w:rFonts w:ascii="Calibri" w:hAnsi="Calibri" w:cs="Calibri"/>
                    <w:i/>
                    <w:iCs/>
                    <w:color w:val="000000"/>
                    <w:sz w:val="22"/>
                    <w:szCs w:val="22"/>
                  </w:rPr>
                </w:rPrChange>
              </w:rPr>
              <w:pPrChange w:id="248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451E8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44" w:author="瑋婷 徐" w:date="2025-01-03T16:50:00Z" w16du:dateUtc="2025-01-03T08:50:00Z"/>
                <w:rFonts w:ascii="Times New Roman" w:eastAsiaTheme="minorEastAsia" w:hAnsi="Times New Roman" w:cs="Times New Roman"/>
                <w:rPrChange w:id="24845" w:author="瑋婷 徐" w:date="2025-01-06T15:36:00Z" w16du:dateUtc="2025-01-06T07:36:00Z">
                  <w:rPr>
                    <w:ins w:id="24846" w:author="瑋婷 徐" w:date="2025-01-03T16:50:00Z" w16du:dateUtc="2025-01-03T08:50:00Z"/>
                    <w:rFonts w:ascii="Times New Roman" w:eastAsia="Times New Roman" w:hAnsi="Times New Roman" w:cs="Times New Roman"/>
                    <w:sz w:val="20"/>
                    <w:szCs w:val="20"/>
                  </w:rPr>
                </w:rPrChange>
              </w:rPr>
              <w:pPrChange w:id="248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B17CCF"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48" w:author="瑋婷 徐" w:date="2025-01-03T16:50:00Z" w16du:dateUtc="2025-01-03T08:50:00Z"/>
                <w:rFonts w:ascii="Times New Roman" w:eastAsiaTheme="minorEastAsia" w:hAnsi="Times New Roman" w:cs="Times New Roman"/>
                <w:rPrChange w:id="24849" w:author="瑋婷 徐" w:date="2025-01-06T15:36:00Z" w16du:dateUtc="2025-01-06T07:36:00Z">
                  <w:rPr>
                    <w:ins w:id="24850" w:author="瑋婷 徐" w:date="2025-01-03T16:50:00Z" w16du:dateUtc="2025-01-03T08:50:00Z"/>
                    <w:rFonts w:ascii="Times New Roman" w:eastAsia="Times New Roman" w:hAnsi="Times New Roman" w:cs="Times New Roman"/>
                    <w:sz w:val="20"/>
                    <w:szCs w:val="20"/>
                  </w:rPr>
                </w:rPrChange>
              </w:rPr>
              <w:pPrChange w:id="248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0DE186"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52" w:author="瑋婷 徐" w:date="2025-01-03T16:50:00Z" w16du:dateUtc="2025-01-03T08:50:00Z"/>
                <w:rFonts w:ascii="Times New Roman" w:eastAsiaTheme="minorEastAsia" w:hAnsi="Times New Roman" w:cs="Times New Roman"/>
                <w:rPrChange w:id="24853" w:author="瑋婷 徐" w:date="2025-01-06T15:36:00Z" w16du:dateUtc="2025-01-06T07:36:00Z">
                  <w:rPr>
                    <w:ins w:id="24854" w:author="瑋婷 徐" w:date="2025-01-03T16:50:00Z" w16du:dateUtc="2025-01-03T08:50:00Z"/>
                    <w:rFonts w:ascii="Times New Roman" w:eastAsia="Times New Roman" w:hAnsi="Times New Roman" w:cs="Times New Roman"/>
                    <w:sz w:val="20"/>
                    <w:szCs w:val="20"/>
                  </w:rPr>
                </w:rPrChange>
              </w:rPr>
              <w:pPrChange w:id="248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091A0B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56" w:author="瑋婷 徐" w:date="2025-01-03T16:50:00Z" w16du:dateUtc="2025-01-03T08:50:00Z"/>
                <w:rFonts w:ascii="Times New Roman" w:eastAsiaTheme="minorEastAsia" w:hAnsi="Times New Roman" w:cs="Times New Roman"/>
                <w:rPrChange w:id="24857" w:author="瑋婷 徐" w:date="2025-01-06T15:36:00Z" w16du:dateUtc="2025-01-06T07:36:00Z">
                  <w:rPr>
                    <w:ins w:id="24858" w:author="瑋婷 徐" w:date="2025-01-03T16:50:00Z" w16du:dateUtc="2025-01-03T08:50:00Z"/>
                    <w:rFonts w:ascii="Times New Roman" w:eastAsia="Times New Roman" w:hAnsi="Times New Roman" w:cs="Times New Roman"/>
                    <w:sz w:val="20"/>
                    <w:szCs w:val="20"/>
                  </w:rPr>
                </w:rPrChange>
              </w:rPr>
              <w:pPrChange w:id="248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CFF19D"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60" w:author="瑋婷 徐" w:date="2025-01-03T16:50:00Z" w16du:dateUtc="2025-01-03T08:50:00Z"/>
                <w:rFonts w:ascii="Times New Roman" w:eastAsiaTheme="minorEastAsia" w:hAnsi="Times New Roman" w:cs="Times New Roman"/>
                <w:rPrChange w:id="24861" w:author="瑋婷 徐" w:date="2025-01-06T15:36:00Z" w16du:dateUtc="2025-01-06T07:36:00Z">
                  <w:rPr>
                    <w:ins w:id="24862" w:author="瑋婷 徐" w:date="2025-01-03T16:50:00Z" w16du:dateUtc="2025-01-03T08:50:00Z"/>
                    <w:rFonts w:ascii="Times New Roman" w:eastAsia="Times New Roman" w:hAnsi="Times New Roman" w:cs="Times New Roman"/>
                    <w:sz w:val="20"/>
                    <w:szCs w:val="20"/>
                  </w:rPr>
                </w:rPrChange>
              </w:rPr>
              <w:pPrChange w:id="248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74D90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64" w:author="瑋婷 徐" w:date="2025-01-03T16:50:00Z" w16du:dateUtc="2025-01-03T08:50:00Z"/>
                <w:rFonts w:ascii="Times New Roman" w:eastAsiaTheme="minorEastAsia" w:hAnsi="Times New Roman" w:cs="Times New Roman"/>
                <w:rPrChange w:id="24865" w:author="瑋婷 徐" w:date="2025-01-06T15:36:00Z" w16du:dateUtc="2025-01-06T07:36:00Z">
                  <w:rPr>
                    <w:ins w:id="24866" w:author="瑋婷 徐" w:date="2025-01-03T16:50:00Z" w16du:dateUtc="2025-01-03T08:50:00Z"/>
                    <w:rFonts w:ascii="Times New Roman" w:eastAsia="Times New Roman" w:hAnsi="Times New Roman" w:cs="Times New Roman"/>
                    <w:sz w:val="20"/>
                    <w:szCs w:val="20"/>
                  </w:rPr>
                </w:rPrChange>
              </w:rPr>
              <w:pPrChange w:id="248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B7600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68" w:author="瑋婷 徐" w:date="2025-01-03T16:50:00Z" w16du:dateUtc="2025-01-03T08:50:00Z"/>
                <w:rFonts w:ascii="Times New Roman" w:eastAsiaTheme="minorEastAsia" w:hAnsi="Times New Roman" w:cs="Times New Roman"/>
                <w:rPrChange w:id="24869" w:author="瑋婷 徐" w:date="2025-01-06T15:36:00Z" w16du:dateUtc="2025-01-06T07:36:00Z">
                  <w:rPr>
                    <w:ins w:id="24870" w:author="瑋婷 徐" w:date="2025-01-03T16:50:00Z" w16du:dateUtc="2025-01-03T08:50:00Z"/>
                    <w:rFonts w:ascii="Times New Roman" w:eastAsia="Times New Roman" w:hAnsi="Times New Roman" w:cs="Times New Roman"/>
                    <w:sz w:val="20"/>
                    <w:szCs w:val="20"/>
                  </w:rPr>
                </w:rPrChange>
              </w:rPr>
              <w:pPrChange w:id="248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3EAB42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72" w:author="瑋婷 徐" w:date="2025-01-03T16:50:00Z" w16du:dateUtc="2025-01-03T08:50:00Z"/>
                <w:rFonts w:ascii="Times New Roman" w:eastAsiaTheme="minorEastAsia" w:hAnsi="Times New Roman" w:cs="Times New Roman"/>
                <w:rPrChange w:id="24873" w:author="瑋婷 徐" w:date="2025-01-06T15:36:00Z" w16du:dateUtc="2025-01-06T07:36:00Z">
                  <w:rPr>
                    <w:ins w:id="24874" w:author="瑋婷 徐" w:date="2025-01-03T16:50:00Z" w16du:dateUtc="2025-01-03T08:50:00Z"/>
                    <w:rFonts w:ascii="Times New Roman" w:eastAsia="Times New Roman" w:hAnsi="Times New Roman" w:cs="Times New Roman"/>
                    <w:sz w:val="20"/>
                    <w:szCs w:val="20"/>
                  </w:rPr>
                </w:rPrChange>
              </w:rPr>
              <w:pPrChange w:id="248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E0DC89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76" w:author="瑋婷 徐" w:date="2025-01-03T16:50:00Z" w16du:dateUtc="2025-01-03T08:50:00Z"/>
                <w:rFonts w:ascii="Times New Roman" w:eastAsiaTheme="minorEastAsia" w:hAnsi="Times New Roman" w:cs="Times New Roman"/>
                <w:rPrChange w:id="24877" w:author="瑋婷 徐" w:date="2025-01-06T15:36:00Z" w16du:dateUtc="2025-01-06T07:36:00Z">
                  <w:rPr>
                    <w:ins w:id="24878" w:author="瑋婷 徐" w:date="2025-01-03T16:50:00Z" w16du:dateUtc="2025-01-03T08:50:00Z"/>
                    <w:rFonts w:ascii="Times New Roman" w:eastAsia="Times New Roman" w:hAnsi="Times New Roman" w:cs="Times New Roman"/>
                    <w:sz w:val="20"/>
                    <w:szCs w:val="20"/>
                  </w:rPr>
                </w:rPrChange>
              </w:rPr>
              <w:pPrChange w:id="248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D5C1F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80" w:author="瑋婷 徐" w:date="2025-01-03T16:50:00Z" w16du:dateUtc="2025-01-03T08:50:00Z"/>
                <w:rFonts w:ascii="Times New Roman" w:eastAsiaTheme="minorEastAsia" w:hAnsi="Times New Roman" w:cs="Times New Roman"/>
                <w:rPrChange w:id="24881" w:author="瑋婷 徐" w:date="2025-01-06T15:36:00Z" w16du:dateUtc="2025-01-06T07:36:00Z">
                  <w:rPr>
                    <w:ins w:id="24882" w:author="瑋婷 徐" w:date="2025-01-03T16:50:00Z" w16du:dateUtc="2025-01-03T08:50:00Z"/>
                    <w:rFonts w:ascii="Times New Roman" w:eastAsia="Times New Roman" w:hAnsi="Times New Roman" w:cs="Times New Roman"/>
                    <w:sz w:val="20"/>
                    <w:szCs w:val="20"/>
                  </w:rPr>
                </w:rPrChange>
              </w:rPr>
              <w:pPrChange w:id="248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800563"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84" w:author="瑋婷 徐" w:date="2025-01-03T16:50:00Z" w16du:dateUtc="2025-01-03T08:50:00Z"/>
                <w:rFonts w:ascii="Times New Roman" w:eastAsiaTheme="minorEastAsia" w:hAnsi="Times New Roman" w:cs="Times New Roman"/>
                <w:color w:val="000000"/>
                <w:rPrChange w:id="24885" w:author="瑋婷 徐" w:date="2025-01-06T15:36:00Z" w16du:dateUtc="2025-01-06T07:36:00Z">
                  <w:rPr>
                    <w:ins w:id="24886" w:author="瑋婷 徐" w:date="2025-01-03T16:50:00Z" w16du:dateUtc="2025-01-03T08:50:00Z"/>
                    <w:rFonts w:ascii="Calibri" w:hAnsi="Calibri" w:cs="Calibri"/>
                    <w:color w:val="000000"/>
                    <w:sz w:val="22"/>
                    <w:szCs w:val="22"/>
                  </w:rPr>
                </w:rPrChange>
              </w:rPr>
              <w:pPrChange w:id="248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888" w:author="瑋婷 徐" w:date="2025-01-03T16:50:00Z" w16du:dateUtc="2025-01-03T08:50:00Z">
              <w:r w:rsidRPr="00C51B34">
                <w:rPr>
                  <w:rFonts w:ascii="Times New Roman" w:eastAsiaTheme="minorEastAsia" w:hAnsi="Times New Roman" w:cs="Times New Roman"/>
                  <w:color w:val="000000"/>
                  <w:rPrChange w:id="2488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A5B982E"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90" w:author="瑋婷 徐" w:date="2025-01-03T16:50:00Z" w16du:dateUtc="2025-01-03T08:50:00Z"/>
                <w:rFonts w:ascii="Times New Roman" w:eastAsiaTheme="minorEastAsia" w:hAnsi="Times New Roman" w:cs="Times New Roman"/>
                <w:color w:val="000000"/>
                <w:rPrChange w:id="24891" w:author="瑋婷 徐" w:date="2025-01-06T15:36:00Z" w16du:dateUtc="2025-01-06T07:36:00Z">
                  <w:rPr>
                    <w:ins w:id="24892" w:author="瑋婷 徐" w:date="2025-01-03T16:50:00Z" w16du:dateUtc="2025-01-03T08:50:00Z"/>
                    <w:rFonts w:ascii="Calibri" w:hAnsi="Calibri" w:cs="Calibri"/>
                    <w:color w:val="000000"/>
                    <w:sz w:val="22"/>
                    <w:szCs w:val="22"/>
                  </w:rPr>
                </w:rPrChange>
              </w:rPr>
              <w:pPrChange w:id="248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EA083C"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894" w:author="瑋婷 徐" w:date="2025-01-03T16:50:00Z" w16du:dateUtc="2025-01-03T08:50:00Z"/>
                <w:rFonts w:ascii="Times New Roman" w:eastAsiaTheme="minorEastAsia" w:hAnsi="Times New Roman" w:cs="Times New Roman"/>
                <w:color w:val="000000"/>
                <w:rPrChange w:id="24895" w:author="瑋婷 徐" w:date="2025-01-06T15:36:00Z" w16du:dateUtc="2025-01-06T07:36:00Z">
                  <w:rPr>
                    <w:ins w:id="24896" w:author="瑋婷 徐" w:date="2025-01-03T16:50:00Z" w16du:dateUtc="2025-01-03T08:50:00Z"/>
                    <w:rFonts w:ascii="Calibri" w:hAnsi="Calibri" w:cs="Calibri"/>
                    <w:color w:val="000000"/>
                    <w:sz w:val="22"/>
                    <w:szCs w:val="22"/>
                  </w:rPr>
                </w:rPrChange>
              </w:rPr>
              <w:pPrChange w:id="248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898" w:author="瑋婷 徐" w:date="2025-01-03T16:50:00Z" w16du:dateUtc="2025-01-03T08:50:00Z">
              <w:r w:rsidRPr="00C51B34">
                <w:rPr>
                  <w:rFonts w:ascii="Times New Roman" w:eastAsiaTheme="minorEastAsia" w:hAnsi="Times New Roman" w:cs="Times New Roman"/>
                  <w:color w:val="000000"/>
                  <w:rPrChange w:id="2489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B4AB27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00" w:author="瑋婷 徐" w:date="2025-01-03T16:50:00Z" w16du:dateUtc="2025-01-03T08:50:00Z"/>
                <w:rFonts w:ascii="Times New Roman" w:eastAsiaTheme="minorEastAsia" w:hAnsi="Times New Roman" w:cs="Times New Roman"/>
                <w:color w:val="000000"/>
                <w:rPrChange w:id="24901" w:author="瑋婷 徐" w:date="2025-01-06T15:36:00Z" w16du:dateUtc="2025-01-06T07:36:00Z">
                  <w:rPr>
                    <w:ins w:id="24902" w:author="瑋婷 徐" w:date="2025-01-03T16:50:00Z" w16du:dateUtc="2025-01-03T08:50:00Z"/>
                    <w:rFonts w:ascii="Calibri" w:hAnsi="Calibri" w:cs="Calibri"/>
                    <w:color w:val="000000"/>
                    <w:sz w:val="22"/>
                    <w:szCs w:val="22"/>
                  </w:rPr>
                </w:rPrChange>
              </w:rPr>
              <w:pPrChange w:id="249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BACB8A5"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04" w:author="瑋婷 徐" w:date="2025-01-03T16:50:00Z" w16du:dateUtc="2025-01-03T08:50:00Z"/>
                <w:rFonts w:ascii="Times New Roman" w:eastAsiaTheme="minorEastAsia" w:hAnsi="Times New Roman" w:cs="Times New Roman"/>
                <w:rPrChange w:id="24905" w:author="瑋婷 徐" w:date="2025-01-06T15:36:00Z" w16du:dateUtc="2025-01-06T07:36:00Z">
                  <w:rPr>
                    <w:ins w:id="24906" w:author="瑋婷 徐" w:date="2025-01-03T16:50:00Z" w16du:dateUtc="2025-01-03T08:50:00Z"/>
                    <w:rFonts w:ascii="Times New Roman" w:eastAsia="Times New Roman" w:hAnsi="Times New Roman" w:cs="Times New Roman"/>
                    <w:sz w:val="20"/>
                    <w:szCs w:val="20"/>
                  </w:rPr>
                </w:rPrChange>
              </w:rPr>
              <w:pPrChange w:id="249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C348E40"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08" w:author="瑋婷 徐" w:date="2025-01-03T16:50:00Z" w16du:dateUtc="2025-01-03T08:50:00Z"/>
                <w:rFonts w:ascii="Times New Roman" w:eastAsiaTheme="minorEastAsia" w:hAnsi="Times New Roman" w:cs="Times New Roman"/>
                <w:rPrChange w:id="24909" w:author="瑋婷 徐" w:date="2025-01-06T15:36:00Z" w16du:dateUtc="2025-01-06T07:36:00Z">
                  <w:rPr>
                    <w:ins w:id="24910" w:author="瑋婷 徐" w:date="2025-01-03T16:50:00Z" w16du:dateUtc="2025-01-03T08:50:00Z"/>
                    <w:rFonts w:ascii="Times New Roman" w:eastAsia="Times New Roman" w:hAnsi="Times New Roman" w:cs="Times New Roman"/>
                    <w:sz w:val="20"/>
                    <w:szCs w:val="20"/>
                  </w:rPr>
                </w:rPrChange>
              </w:rPr>
              <w:pPrChange w:id="249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41EDE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12" w:author="瑋婷 徐" w:date="2025-01-03T16:50:00Z" w16du:dateUtc="2025-01-03T08:50:00Z"/>
                <w:rFonts w:ascii="Times New Roman" w:eastAsiaTheme="minorEastAsia" w:hAnsi="Times New Roman" w:cs="Times New Roman"/>
                <w:color w:val="000000"/>
                <w:rPrChange w:id="24913" w:author="瑋婷 徐" w:date="2025-01-06T15:36:00Z" w16du:dateUtc="2025-01-06T07:36:00Z">
                  <w:rPr>
                    <w:ins w:id="24914" w:author="瑋婷 徐" w:date="2025-01-03T16:50:00Z" w16du:dateUtc="2025-01-03T08:50:00Z"/>
                    <w:rFonts w:ascii="Calibri" w:hAnsi="Calibri" w:cs="Calibri"/>
                    <w:color w:val="000000"/>
                    <w:sz w:val="22"/>
                    <w:szCs w:val="22"/>
                  </w:rPr>
                </w:rPrChange>
              </w:rPr>
              <w:pPrChange w:id="249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916" w:author="瑋婷 徐" w:date="2025-01-03T16:50:00Z" w16du:dateUtc="2025-01-03T08:50:00Z">
              <w:r w:rsidRPr="00C51B34">
                <w:rPr>
                  <w:rFonts w:ascii="Times New Roman" w:eastAsiaTheme="minorEastAsia" w:hAnsi="Times New Roman" w:cs="Times New Roman"/>
                  <w:color w:val="000000"/>
                  <w:rPrChange w:id="2491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750FA7B"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18" w:author="瑋婷 徐" w:date="2025-01-03T16:50:00Z" w16du:dateUtc="2025-01-03T08:50:00Z"/>
                <w:rFonts w:ascii="Times New Roman" w:eastAsiaTheme="minorEastAsia" w:hAnsi="Times New Roman" w:cs="Times New Roman"/>
                <w:color w:val="000000"/>
                <w:rPrChange w:id="24919" w:author="瑋婷 徐" w:date="2025-01-06T15:36:00Z" w16du:dateUtc="2025-01-06T07:36:00Z">
                  <w:rPr>
                    <w:ins w:id="24920" w:author="瑋婷 徐" w:date="2025-01-03T16:50:00Z" w16du:dateUtc="2025-01-03T08:50:00Z"/>
                    <w:rFonts w:ascii="Calibri" w:hAnsi="Calibri" w:cs="Calibri"/>
                    <w:color w:val="000000"/>
                    <w:sz w:val="22"/>
                    <w:szCs w:val="22"/>
                  </w:rPr>
                </w:rPrChange>
              </w:rPr>
              <w:pPrChange w:id="249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A61DD2"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22" w:author="瑋婷 徐" w:date="2025-01-03T16:50:00Z" w16du:dateUtc="2025-01-03T08:50:00Z"/>
                <w:rFonts w:ascii="Times New Roman" w:eastAsiaTheme="minorEastAsia" w:hAnsi="Times New Roman" w:cs="Times New Roman"/>
                <w:rPrChange w:id="24923" w:author="瑋婷 徐" w:date="2025-01-06T15:36:00Z" w16du:dateUtc="2025-01-06T07:36:00Z">
                  <w:rPr>
                    <w:ins w:id="24924" w:author="瑋婷 徐" w:date="2025-01-03T16:50:00Z" w16du:dateUtc="2025-01-03T08:50:00Z"/>
                    <w:rFonts w:ascii="Times New Roman" w:eastAsia="Times New Roman" w:hAnsi="Times New Roman" w:cs="Times New Roman"/>
                    <w:sz w:val="20"/>
                    <w:szCs w:val="20"/>
                  </w:rPr>
                </w:rPrChange>
              </w:rPr>
              <w:pPrChange w:id="249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57D2D2A9" w14:textId="77777777" w:rsidR="003C19C7" w:rsidRPr="00C51B34"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26" w:author="瑋婷 徐" w:date="2025-01-03T16:50:00Z" w16du:dateUtc="2025-01-03T08:50:00Z"/>
                <w:rFonts w:ascii="Times New Roman" w:eastAsiaTheme="minorEastAsia" w:hAnsi="Times New Roman" w:cs="Times New Roman"/>
                <w:rPrChange w:id="24927" w:author="瑋婷 徐" w:date="2025-01-06T15:36:00Z" w16du:dateUtc="2025-01-06T07:36:00Z">
                  <w:rPr>
                    <w:ins w:id="24928" w:author="瑋婷 徐" w:date="2025-01-03T16:50:00Z" w16du:dateUtc="2025-01-03T08:50:00Z"/>
                    <w:rFonts w:ascii="Times New Roman" w:eastAsia="Times New Roman" w:hAnsi="Times New Roman" w:cs="Times New Roman"/>
                    <w:sz w:val="20"/>
                    <w:szCs w:val="20"/>
                  </w:rPr>
                </w:rPrChange>
              </w:rPr>
              <w:pPrChange w:id="249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bl>
    <w:p w14:paraId="0FA6DBC0" w14:textId="703135A5" w:rsidR="003C19C7" w:rsidRPr="003C19C7" w:rsidRDefault="003C19C7">
      <w:pPr>
        <w:rPr>
          <w:ins w:id="24930" w:author="瑋婷 徐" w:date="2025-01-03T16:57:00Z" w16du:dateUtc="2025-01-03T08:57:00Z"/>
          <w:rFonts w:ascii="Times New Roman" w:eastAsia="標楷體" w:hAnsi="Times New Roman" w:cs="Times New Roman"/>
          <w:rPrChange w:id="24931" w:author="瑋婷 徐" w:date="2025-01-03T17:08:00Z" w16du:dateUtc="2025-01-03T09:08:00Z">
            <w:rPr>
              <w:ins w:id="24932" w:author="瑋婷 徐" w:date="2025-01-03T16:57:00Z" w16du:dateUtc="2025-01-03T08:57:00Z"/>
            </w:rPr>
          </w:rPrChange>
        </w:rPr>
      </w:pPr>
      <w:ins w:id="24933"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w:t>
        </w:r>
      </w:ins>
      <w:ins w:id="24934" w:author="瑋婷 徐" w:date="2025-01-06T15:36:00Z" w16du:dateUtc="2025-01-06T07:36:00Z">
        <w:r w:rsidR="00747A91">
          <w:rPr>
            <w:rFonts w:ascii="Times New Roman" w:eastAsia="標楷體" w:hAnsi="Times New Roman" w:cs="Times New Roman" w:hint="eastAsia"/>
          </w:rPr>
          <w:t>4</w:t>
        </w:r>
      </w:ins>
      <w:ins w:id="24935" w:author="瑋婷 徐" w:date="2025-01-03T17:08:00Z" w16du:dateUtc="2025-01-03T09:08: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24936">
          <w:tblGrid>
            <w:gridCol w:w="2119"/>
            <w:gridCol w:w="284"/>
            <w:gridCol w:w="2497"/>
            <w:gridCol w:w="7"/>
            <w:gridCol w:w="491"/>
            <w:gridCol w:w="7"/>
            <w:gridCol w:w="491"/>
            <w:gridCol w:w="7"/>
            <w:gridCol w:w="491"/>
            <w:gridCol w:w="7"/>
            <w:gridCol w:w="491"/>
            <w:gridCol w:w="7"/>
            <w:gridCol w:w="491"/>
            <w:gridCol w:w="7"/>
            <w:gridCol w:w="491"/>
            <w:gridCol w:w="7"/>
            <w:gridCol w:w="492"/>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508"/>
          </w:tblGrid>
        </w:tblGridChange>
      </w:tblGrid>
      <w:tr w:rsidR="003C19C7" w:rsidRPr="005F7518" w14:paraId="50553277" w14:textId="77777777" w:rsidTr="003C19C7">
        <w:trPr>
          <w:cnfStyle w:val="100000000000" w:firstRow="1" w:lastRow="0" w:firstColumn="0" w:lastColumn="0" w:oddVBand="0" w:evenVBand="0" w:oddHBand="0" w:evenHBand="0" w:firstRowFirstColumn="0" w:firstRowLastColumn="0" w:lastRowFirstColumn="0" w:lastRowLastColumn="0"/>
          <w:trHeight w:val="300"/>
          <w:ins w:id="24937" w:author="瑋婷 徐" w:date="2025-01-03T16:57:00Z"/>
        </w:trPr>
        <w:tc>
          <w:tcPr>
            <w:cnfStyle w:val="001000000000" w:firstRow="0" w:lastRow="0" w:firstColumn="1" w:lastColumn="0" w:oddVBand="0" w:evenVBand="0" w:oddHBand="0" w:evenHBand="0" w:firstRowFirstColumn="0" w:firstRowLastColumn="0" w:lastRowFirstColumn="0" w:lastRowLastColumn="0"/>
            <w:tcW w:w="689" w:type="pct"/>
            <w:vMerge w:val="restart"/>
            <w:vAlign w:val="center"/>
          </w:tcPr>
          <w:p w14:paraId="52B5AA04" w14:textId="4E6AC34B" w:rsidR="003C19C7" w:rsidRPr="00747A91" w:rsidRDefault="003C19C7">
            <w:pPr>
              <w:spacing w:line="360" w:lineRule="auto"/>
              <w:jc w:val="center"/>
              <w:rPr>
                <w:ins w:id="24938" w:author="瑋婷 徐" w:date="2025-01-03T16:57:00Z" w16du:dateUtc="2025-01-03T08:57:00Z"/>
                <w:rFonts w:ascii="Times New Roman" w:eastAsiaTheme="minorEastAsia" w:hAnsi="Times New Roman" w:cs="Times New Roman"/>
                <w:b w:val="0"/>
                <w:bCs w:val="0"/>
                <w:color w:val="000000"/>
                <w:rPrChange w:id="24939" w:author="瑋婷 徐" w:date="2025-01-06T15:36:00Z" w16du:dateUtc="2025-01-06T07:36:00Z">
                  <w:rPr>
                    <w:ins w:id="24940" w:author="瑋婷 徐" w:date="2025-01-03T16:57:00Z" w16du:dateUtc="2025-01-03T08:57:00Z"/>
                    <w:rFonts w:ascii="Times New Roman" w:eastAsiaTheme="minorEastAsia" w:hAnsi="Times New Roman" w:cs="Times New Roman"/>
                    <w:color w:val="000000"/>
                  </w:rPr>
                </w:rPrChange>
              </w:rPr>
              <w:pPrChange w:id="24941" w:author="瑋婷 徐" w:date="2025-01-03T16:58:00Z" w16du:dateUtc="2025-01-03T08:58:00Z">
                <w:pPr>
                  <w:spacing w:line="360" w:lineRule="auto"/>
                  <w:jc w:val="both"/>
                </w:pPr>
              </w:pPrChange>
            </w:pPr>
            <w:ins w:id="24942" w:author="瑋婷 徐" w:date="2025-01-03T16:58:00Z" w16du:dateUtc="2025-01-03T08:58:00Z">
              <w:r w:rsidRPr="005F7518">
                <w:rPr>
                  <w:rFonts w:asciiTheme="majorEastAsia" w:eastAsia="標楷體" w:hAnsiTheme="majorEastAsia" w:cstheme="majorEastAsia" w:hint="eastAsia"/>
                  <w:b w:val="0"/>
                  <w:bCs w:val="0"/>
                  <w:color w:val="000000"/>
                </w:rPr>
                <w:t>鳥種名</w:t>
              </w:r>
            </w:ins>
          </w:p>
        </w:tc>
        <w:tc>
          <w:tcPr>
            <w:tcW w:w="904" w:type="pct"/>
            <w:vMerge w:val="restart"/>
            <w:vAlign w:val="center"/>
          </w:tcPr>
          <w:p w14:paraId="1E483A9D" w14:textId="70D2ED1C" w:rsidR="003C19C7" w:rsidRPr="00747A91"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4943" w:author="瑋婷 徐" w:date="2025-01-03T16:57:00Z" w16du:dateUtc="2025-01-03T08:57:00Z"/>
                <w:rFonts w:ascii="Times New Roman" w:eastAsiaTheme="minorEastAsia" w:hAnsi="Times New Roman" w:cs="Times New Roman"/>
                <w:b w:val="0"/>
                <w:bCs w:val="0"/>
                <w:i/>
                <w:iCs/>
                <w:color w:val="000000"/>
                <w:rPrChange w:id="24944" w:author="瑋婷 徐" w:date="2025-01-06T15:36:00Z" w16du:dateUtc="2025-01-06T07:36:00Z">
                  <w:rPr>
                    <w:ins w:id="24945" w:author="瑋婷 徐" w:date="2025-01-03T16:57:00Z" w16du:dateUtc="2025-01-03T08:57:00Z"/>
                    <w:rFonts w:ascii="Times New Roman" w:eastAsiaTheme="minorEastAsia" w:hAnsi="Times New Roman" w:cs="Times New Roman"/>
                    <w:i/>
                    <w:iCs/>
                    <w:color w:val="000000"/>
                  </w:rPr>
                </w:rPrChange>
              </w:rPr>
              <w:pPrChange w:id="24946" w:author="瑋婷 徐" w:date="2025-01-03T16:58:00Z" w16du:dateUtc="2025-01-03T08:5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4947" w:author="瑋婷 徐" w:date="2025-01-03T16:58:00Z" w16du:dateUtc="2025-01-03T08:58:00Z">
              <w:r w:rsidRPr="005F7518">
                <w:rPr>
                  <w:rFonts w:asciiTheme="majorEastAsia" w:eastAsia="標楷體" w:hAnsiTheme="majorEastAsia" w:cstheme="majorEastAsia" w:hint="eastAsia"/>
                  <w:b w:val="0"/>
                  <w:bCs w:val="0"/>
                  <w:color w:val="000000"/>
                </w:rPr>
                <w:t>學名</w:t>
              </w:r>
            </w:ins>
          </w:p>
        </w:tc>
        <w:tc>
          <w:tcPr>
            <w:tcW w:w="3408" w:type="pct"/>
            <w:gridSpan w:val="21"/>
            <w:noWrap/>
            <w:vAlign w:val="center"/>
          </w:tcPr>
          <w:p w14:paraId="4AE50DF4" w14:textId="3555FBEB" w:rsidR="003C19C7" w:rsidRPr="00747A91"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4948" w:author="瑋婷 徐" w:date="2025-01-03T16:57:00Z" w16du:dateUtc="2025-01-03T08:57:00Z"/>
                <w:rFonts w:ascii="Times New Roman" w:eastAsiaTheme="minorEastAsia" w:hAnsi="Times New Roman" w:cs="Times New Roman"/>
                <w:b w:val="0"/>
                <w:bCs w:val="0"/>
                <w:rPrChange w:id="24949" w:author="瑋婷 徐" w:date="2025-01-06T15:36:00Z" w16du:dateUtc="2025-01-06T07:36:00Z">
                  <w:rPr>
                    <w:ins w:id="24950" w:author="瑋婷 徐" w:date="2025-01-03T16:57:00Z" w16du:dateUtc="2025-01-03T08:57:00Z"/>
                    <w:rFonts w:ascii="Times New Roman" w:eastAsiaTheme="minorEastAsia" w:hAnsi="Times New Roman" w:cs="Times New Roman"/>
                  </w:rPr>
                </w:rPrChange>
              </w:rPr>
              <w:pPrChange w:id="24951" w:author="瑋婷 徐" w:date="2025-01-03T16:58:00Z" w16du:dateUtc="2025-01-03T08:5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4952" w:author="瑋婷 徐" w:date="2025-01-03T16:58:00Z" w16du:dateUtc="2025-01-03T08:58:00Z">
              <w:r w:rsidRPr="00747A91">
                <w:rPr>
                  <w:rFonts w:ascii="Times New Roman" w:eastAsia="標楷體" w:hAnsi="Times New Roman" w:cs="Times New Roman" w:hint="eastAsia"/>
                  <w:b w:val="0"/>
                  <w:bCs w:val="0"/>
                  <w:color w:val="000000"/>
                  <w:rPrChange w:id="24953" w:author="瑋婷 徐" w:date="2025-01-06T15:36:00Z" w16du:dateUtc="2025-01-06T07:36:00Z">
                    <w:rPr>
                      <w:rFonts w:ascii="Times New Roman" w:eastAsia="標楷體" w:hAnsi="Times New Roman" w:cs="Times New Roman" w:hint="eastAsia"/>
                      <w:color w:val="000000"/>
                    </w:rPr>
                  </w:rPrChange>
                </w:rPr>
                <w:t>樣區序號</w:t>
              </w:r>
            </w:ins>
          </w:p>
        </w:tc>
      </w:tr>
      <w:tr w:rsidR="003C19C7" w:rsidRPr="005F7518" w14:paraId="55AFACD9" w14:textId="77777777" w:rsidTr="003C19C7">
        <w:trPr>
          <w:cnfStyle w:val="000000100000" w:firstRow="0" w:lastRow="0" w:firstColumn="0" w:lastColumn="0" w:oddVBand="0" w:evenVBand="0" w:oddHBand="1" w:evenHBand="0" w:firstRowFirstColumn="0" w:firstRowLastColumn="0" w:lastRowFirstColumn="0" w:lastRowLastColumn="0"/>
          <w:trHeight w:val="300"/>
          <w:ins w:id="24954" w:author="瑋婷 徐" w:date="2025-01-03T16:57:00Z"/>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0259CC7F" w14:textId="77777777" w:rsidR="003C19C7" w:rsidRPr="00747A91" w:rsidRDefault="003C19C7">
            <w:pPr>
              <w:spacing w:line="360" w:lineRule="auto"/>
              <w:jc w:val="center"/>
              <w:rPr>
                <w:ins w:id="24955" w:author="瑋婷 徐" w:date="2025-01-03T16:57:00Z" w16du:dateUtc="2025-01-03T08:57:00Z"/>
                <w:rFonts w:ascii="Times New Roman" w:eastAsiaTheme="minorEastAsia" w:hAnsi="Times New Roman" w:cs="Times New Roman"/>
                <w:b w:val="0"/>
                <w:bCs w:val="0"/>
                <w:color w:val="000000"/>
                <w:rPrChange w:id="24956" w:author="瑋婷 徐" w:date="2025-01-06T15:36:00Z" w16du:dateUtc="2025-01-06T07:36:00Z">
                  <w:rPr>
                    <w:ins w:id="24957" w:author="瑋婷 徐" w:date="2025-01-03T16:57:00Z" w16du:dateUtc="2025-01-03T08:57:00Z"/>
                    <w:rFonts w:ascii="Times New Roman" w:eastAsiaTheme="minorEastAsia" w:hAnsi="Times New Roman" w:cs="Times New Roman"/>
                    <w:color w:val="000000"/>
                  </w:rPr>
                </w:rPrChange>
              </w:rPr>
              <w:pPrChange w:id="24958" w:author="瑋婷 徐" w:date="2025-01-03T16:58:00Z" w16du:dateUtc="2025-01-03T08:58:00Z">
                <w:pPr>
                  <w:spacing w:line="360" w:lineRule="auto"/>
                  <w:jc w:val="both"/>
                </w:pPr>
              </w:pPrChange>
            </w:pPr>
          </w:p>
        </w:tc>
        <w:tc>
          <w:tcPr>
            <w:tcW w:w="904" w:type="pct"/>
            <w:vMerge/>
            <w:vAlign w:val="center"/>
          </w:tcPr>
          <w:p w14:paraId="4A06DC7C" w14:textId="77777777"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59" w:author="瑋婷 徐" w:date="2025-01-03T16:57:00Z" w16du:dateUtc="2025-01-03T08:57:00Z"/>
                <w:rFonts w:ascii="Times New Roman" w:eastAsiaTheme="minorEastAsia" w:hAnsi="Times New Roman" w:cs="Times New Roman"/>
                <w:i/>
                <w:iCs/>
                <w:color w:val="000000"/>
              </w:rPr>
              <w:pPrChange w:id="24960"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tcPr>
          <w:p w14:paraId="04454B4F" w14:textId="2C776871"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61" w:author="瑋婷 徐" w:date="2025-01-03T16:57:00Z" w16du:dateUtc="2025-01-03T08:57:00Z"/>
                <w:rFonts w:ascii="Times New Roman" w:eastAsiaTheme="minorEastAsia" w:hAnsi="Times New Roman" w:cs="Times New Roman"/>
                <w:i/>
                <w:iCs/>
                <w:color w:val="000000"/>
              </w:rPr>
              <w:pPrChange w:id="24962"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63" w:author="瑋婷 徐" w:date="2025-01-03T16:58:00Z" w16du:dateUtc="2025-01-03T08:58:00Z">
              <w:r w:rsidRPr="005F7518">
                <w:rPr>
                  <w:rFonts w:ascii="Times New Roman" w:eastAsiaTheme="minorEastAsia" w:hAnsi="Times New Roman" w:cs="Times New Roman"/>
                  <w:color w:val="000000"/>
                </w:rPr>
                <w:t>21</w:t>
              </w:r>
            </w:ins>
          </w:p>
        </w:tc>
        <w:tc>
          <w:tcPr>
            <w:tcW w:w="162" w:type="pct"/>
            <w:noWrap/>
            <w:vAlign w:val="center"/>
          </w:tcPr>
          <w:p w14:paraId="7166BA09" w14:textId="7BEE77A3"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64" w:author="瑋婷 徐" w:date="2025-01-03T16:57:00Z" w16du:dateUtc="2025-01-03T08:57:00Z"/>
                <w:rFonts w:ascii="Times New Roman" w:eastAsiaTheme="minorEastAsia" w:hAnsi="Times New Roman" w:cs="Times New Roman"/>
              </w:rPr>
              <w:pPrChange w:id="24965"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66" w:author="瑋婷 徐" w:date="2025-01-03T16:58:00Z" w16du:dateUtc="2025-01-03T08:58:00Z">
              <w:r w:rsidRPr="005F7518">
                <w:rPr>
                  <w:rFonts w:ascii="Times New Roman" w:eastAsiaTheme="minorEastAsia" w:hAnsi="Times New Roman" w:cs="Times New Roman"/>
                  <w:color w:val="000000"/>
                </w:rPr>
                <w:t>22</w:t>
              </w:r>
            </w:ins>
          </w:p>
        </w:tc>
        <w:tc>
          <w:tcPr>
            <w:tcW w:w="162" w:type="pct"/>
            <w:noWrap/>
            <w:vAlign w:val="center"/>
          </w:tcPr>
          <w:p w14:paraId="0CFBEF26" w14:textId="06709816"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67" w:author="瑋婷 徐" w:date="2025-01-03T16:57:00Z" w16du:dateUtc="2025-01-03T08:57:00Z"/>
                <w:rFonts w:ascii="Times New Roman" w:eastAsiaTheme="minorEastAsia" w:hAnsi="Times New Roman" w:cs="Times New Roman"/>
              </w:rPr>
              <w:pPrChange w:id="24968"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69" w:author="瑋婷 徐" w:date="2025-01-03T16:58:00Z" w16du:dateUtc="2025-01-03T08:58:00Z">
              <w:r w:rsidRPr="005F7518">
                <w:rPr>
                  <w:rFonts w:ascii="Times New Roman" w:eastAsiaTheme="minorEastAsia" w:hAnsi="Times New Roman" w:cs="Times New Roman"/>
                  <w:color w:val="000000"/>
                </w:rPr>
                <w:t>23</w:t>
              </w:r>
            </w:ins>
          </w:p>
        </w:tc>
        <w:tc>
          <w:tcPr>
            <w:tcW w:w="162" w:type="pct"/>
            <w:noWrap/>
            <w:vAlign w:val="center"/>
          </w:tcPr>
          <w:p w14:paraId="38122C4B" w14:textId="28873ED0"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70" w:author="瑋婷 徐" w:date="2025-01-03T16:57:00Z" w16du:dateUtc="2025-01-03T08:57:00Z"/>
                <w:rFonts w:ascii="Times New Roman" w:eastAsiaTheme="minorEastAsia" w:hAnsi="Times New Roman" w:cs="Times New Roman"/>
              </w:rPr>
              <w:pPrChange w:id="24971"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72" w:author="瑋婷 徐" w:date="2025-01-03T16:58:00Z" w16du:dateUtc="2025-01-03T08:58:00Z">
              <w:r w:rsidRPr="005F7518">
                <w:rPr>
                  <w:rFonts w:ascii="Times New Roman" w:eastAsiaTheme="minorEastAsia" w:hAnsi="Times New Roman" w:cs="Times New Roman"/>
                  <w:color w:val="000000"/>
                </w:rPr>
                <w:t>24</w:t>
              </w:r>
            </w:ins>
          </w:p>
        </w:tc>
        <w:tc>
          <w:tcPr>
            <w:tcW w:w="162" w:type="pct"/>
            <w:noWrap/>
            <w:vAlign w:val="center"/>
          </w:tcPr>
          <w:p w14:paraId="2C3A0886" w14:textId="67817B97"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73" w:author="瑋婷 徐" w:date="2025-01-03T16:57:00Z" w16du:dateUtc="2025-01-03T08:57:00Z"/>
                <w:rFonts w:ascii="Times New Roman" w:eastAsiaTheme="minorEastAsia" w:hAnsi="Times New Roman" w:cs="Times New Roman"/>
              </w:rPr>
              <w:pPrChange w:id="24974"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75" w:author="瑋婷 徐" w:date="2025-01-03T16:58:00Z" w16du:dateUtc="2025-01-03T08:58:00Z">
              <w:r w:rsidRPr="005F7518">
                <w:rPr>
                  <w:rFonts w:ascii="Times New Roman" w:eastAsiaTheme="minorEastAsia" w:hAnsi="Times New Roman" w:cs="Times New Roman"/>
                  <w:color w:val="000000"/>
                </w:rPr>
                <w:t>25</w:t>
              </w:r>
            </w:ins>
          </w:p>
        </w:tc>
        <w:tc>
          <w:tcPr>
            <w:tcW w:w="162" w:type="pct"/>
            <w:noWrap/>
            <w:vAlign w:val="center"/>
          </w:tcPr>
          <w:p w14:paraId="4965B6E6" w14:textId="6D6F3B60"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76" w:author="瑋婷 徐" w:date="2025-01-03T16:57:00Z" w16du:dateUtc="2025-01-03T08:57:00Z"/>
                <w:rFonts w:ascii="Times New Roman" w:eastAsiaTheme="minorEastAsia" w:hAnsi="Times New Roman" w:cs="Times New Roman"/>
              </w:rPr>
              <w:pPrChange w:id="24977"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78" w:author="瑋婷 徐" w:date="2025-01-03T16:58:00Z" w16du:dateUtc="2025-01-03T08:58:00Z">
              <w:r w:rsidRPr="005F7518">
                <w:rPr>
                  <w:rFonts w:ascii="Times New Roman" w:eastAsiaTheme="minorEastAsia" w:hAnsi="Times New Roman" w:cs="Times New Roman"/>
                  <w:color w:val="000000"/>
                </w:rPr>
                <w:t>26</w:t>
              </w:r>
            </w:ins>
          </w:p>
        </w:tc>
        <w:tc>
          <w:tcPr>
            <w:tcW w:w="162" w:type="pct"/>
            <w:noWrap/>
            <w:vAlign w:val="center"/>
          </w:tcPr>
          <w:p w14:paraId="5E267490" w14:textId="5F45C4D0"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79" w:author="瑋婷 徐" w:date="2025-01-03T16:57:00Z" w16du:dateUtc="2025-01-03T08:57:00Z"/>
                <w:rFonts w:ascii="Times New Roman" w:eastAsiaTheme="minorEastAsia" w:hAnsi="Times New Roman" w:cs="Times New Roman"/>
              </w:rPr>
              <w:pPrChange w:id="24980"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81" w:author="瑋婷 徐" w:date="2025-01-03T16:58:00Z" w16du:dateUtc="2025-01-03T08:58:00Z">
              <w:r w:rsidRPr="005F7518">
                <w:rPr>
                  <w:rFonts w:ascii="Times New Roman" w:eastAsiaTheme="minorEastAsia" w:hAnsi="Times New Roman" w:cs="Times New Roman"/>
                  <w:color w:val="000000"/>
                </w:rPr>
                <w:t>27</w:t>
              </w:r>
            </w:ins>
          </w:p>
        </w:tc>
        <w:tc>
          <w:tcPr>
            <w:tcW w:w="162" w:type="pct"/>
            <w:noWrap/>
            <w:vAlign w:val="center"/>
          </w:tcPr>
          <w:p w14:paraId="04529E72" w14:textId="129C51FB"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82" w:author="瑋婷 徐" w:date="2025-01-03T16:57:00Z" w16du:dateUtc="2025-01-03T08:57:00Z"/>
                <w:rFonts w:ascii="Times New Roman" w:eastAsiaTheme="minorEastAsia" w:hAnsi="Times New Roman" w:cs="Times New Roman"/>
              </w:rPr>
              <w:pPrChange w:id="24983"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84" w:author="瑋婷 徐" w:date="2025-01-03T16:58:00Z" w16du:dateUtc="2025-01-03T08:58:00Z">
              <w:r w:rsidRPr="005F7518">
                <w:rPr>
                  <w:rFonts w:ascii="Times New Roman" w:eastAsiaTheme="minorEastAsia" w:hAnsi="Times New Roman" w:cs="Times New Roman"/>
                  <w:color w:val="000000"/>
                </w:rPr>
                <w:t>28</w:t>
              </w:r>
            </w:ins>
          </w:p>
        </w:tc>
        <w:tc>
          <w:tcPr>
            <w:tcW w:w="162" w:type="pct"/>
            <w:noWrap/>
            <w:vAlign w:val="center"/>
          </w:tcPr>
          <w:p w14:paraId="70951EA1" w14:textId="1201CBAD"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85" w:author="瑋婷 徐" w:date="2025-01-03T16:57:00Z" w16du:dateUtc="2025-01-03T08:57:00Z"/>
                <w:rFonts w:ascii="Times New Roman" w:eastAsiaTheme="minorEastAsia" w:hAnsi="Times New Roman" w:cs="Times New Roman"/>
              </w:rPr>
              <w:pPrChange w:id="24986"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87" w:author="瑋婷 徐" w:date="2025-01-03T16:58:00Z" w16du:dateUtc="2025-01-03T08:58:00Z">
              <w:r w:rsidRPr="005F7518">
                <w:rPr>
                  <w:rFonts w:ascii="Times New Roman" w:eastAsiaTheme="minorEastAsia" w:hAnsi="Times New Roman" w:cs="Times New Roman"/>
                  <w:color w:val="000000"/>
                </w:rPr>
                <w:t>29</w:t>
              </w:r>
            </w:ins>
          </w:p>
        </w:tc>
        <w:tc>
          <w:tcPr>
            <w:tcW w:w="162" w:type="pct"/>
            <w:noWrap/>
            <w:vAlign w:val="center"/>
          </w:tcPr>
          <w:p w14:paraId="23C4EE91" w14:textId="69EF55E1"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88" w:author="瑋婷 徐" w:date="2025-01-03T16:57:00Z" w16du:dateUtc="2025-01-03T08:57:00Z"/>
                <w:rFonts w:ascii="Times New Roman" w:eastAsiaTheme="minorEastAsia" w:hAnsi="Times New Roman" w:cs="Times New Roman"/>
              </w:rPr>
              <w:pPrChange w:id="24989"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90" w:author="瑋婷 徐" w:date="2025-01-03T16:58:00Z" w16du:dateUtc="2025-01-03T08:58:00Z">
              <w:r w:rsidRPr="005F7518">
                <w:rPr>
                  <w:rFonts w:ascii="Times New Roman" w:eastAsiaTheme="minorEastAsia" w:hAnsi="Times New Roman" w:cs="Times New Roman"/>
                  <w:color w:val="000000"/>
                </w:rPr>
                <w:t>30</w:t>
              </w:r>
            </w:ins>
          </w:p>
        </w:tc>
        <w:tc>
          <w:tcPr>
            <w:tcW w:w="162" w:type="pct"/>
            <w:noWrap/>
            <w:vAlign w:val="center"/>
          </w:tcPr>
          <w:p w14:paraId="5500EFB1" w14:textId="1DBE951F"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91" w:author="瑋婷 徐" w:date="2025-01-03T16:57:00Z" w16du:dateUtc="2025-01-03T08:57:00Z"/>
                <w:rFonts w:ascii="Times New Roman" w:eastAsiaTheme="minorEastAsia" w:hAnsi="Times New Roman" w:cs="Times New Roman"/>
              </w:rPr>
              <w:pPrChange w:id="24992"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93" w:author="瑋婷 徐" w:date="2025-01-03T16:58:00Z" w16du:dateUtc="2025-01-03T08:58:00Z">
              <w:r w:rsidRPr="005F7518">
                <w:rPr>
                  <w:rFonts w:ascii="Times New Roman" w:eastAsiaTheme="minorEastAsia" w:hAnsi="Times New Roman" w:cs="Times New Roman"/>
                  <w:color w:val="000000"/>
                </w:rPr>
                <w:t>31</w:t>
              </w:r>
            </w:ins>
          </w:p>
        </w:tc>
        <w:tc>
          <w:tcPr>
            <w:tcW w:w="162" w:type="pct"/>
            <w:noWrap/>
            <w:vAlign w:val="center"/>
          </w:tcPr>
          <w:p w14:paraId="1FF829ED" w14:textId="336B8DD2"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94" w:author="瑋婷 徐" w:date="2025-01-03T16:57:00Z" w16du:dateUtc="2025-01-03T08:57:00Z"/>
                <w:rFonts w:ascii="Times New Roman" w:eastAsiaTheme="minorEastAsia" w:hAnsi="Times New Roman" w:cs="Times New Roman"/>
              </w:rPr>
              <w:pPrChange w:id="24995"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96" w:author="瑋婷 徐" w:date="2025-01-03T16:58:00Z" w16du:dateUtc="2025-01-03T08:58:00Z">
              <w:r w:rsidRPr="005F7518">
                <w:rPr>
                  <w:rFonts w:ascii="Times New Roman" w:eastAsiaTheme="minorEastAsia" w:hAnsi="Times New Roman" w:cs="Times New Roman"/>
                  <w:color w:val="000000"/>
                </w:rPr>
                <w:t>32</w:t>
              </w:r>
            </w:ins>
          </w:p>
        </w:tc>
        <w:tc>
          <w:tcPr>
            <w:tcW w:w="162" w:type="pct"/>
            <w:noWrap/>
            <w:vAlign w:val="center"/>
          </w:tcPr>
          <w:p w14:paraId="0E6D2DA9" w14:textId="402C76AC"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97" w:author="瑋婷 徐" w:date="2025-01-03T16:57:00Z" w16du:dateUtc="2025-01-03T08:57:00Z"/>
                <w:rFonts w:ascii="Times New Roman" w:eastAsiaTheme="minorEastAsia" w:hAnsi="Times New Roman" w:cs="Times New Roman"/>
              </w:rPr>
              <w:pPrChange w:id="24998"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99" w:author="瑋婷 徐" w:date="2025-01-03T16:58:00Z" w16du:dateUtc="2025-01-03T08:58:00Z">
              <w:r w:rsidRPr="005F7518">
                <w:rPr>
                  <w:rFonts w:ascii="Times New Roman" w:eastAsiaTheme="minorEastAsia" w:hAnsi="Times New Roman" w:cs="Times New Roman"/>
                  <w:color w:val="000000"/>
                </w:rPr>
                <w:t>33</w:t>
              </w:r>
            </w:ins>
          </w:p>
        </w:tc>
        <w:tc>
          <w:tcPr>
            <w:tcW w:w="162" w:type="pct"/>
            <w:noWrap/>
            <w:vAlign w:val="center"/>
          </w:tcPr>
          <w:p w14:paraId="0D7D6797" w14:textId="04D185F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000" w:author="瑋婷 徐" w:date="2025-01-03T16:57:00Z" w16du:dateUtc="2025-01-03T08:57:00Z"/>
                <w:rFonts w:ascii="Times New Roman" w:eastAsiaTheme="minorEastAsia" w:hAnsi="Times New Roman" w:cs="Times New Roman"/>
              </w:rPr>
              <w:pPrChange w:id="25001"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002" w:author="瑋婷 徐" w:date="2025-01-03T16:58:00Z" w16du:dateUtc="2025-01-03T08:58:00Z">
              <w:r w:rsidRPr="005F7518">
                <w:rPr>
                  <w:rFonts w:ascii="Times New Roman" w:eastAsiaTheme="minorEastAsia" w:hAnsi="Times New Roman" w:cs="Times New Roman"/>
                  <w:color w:val="000000"/>
                </w:rPr>
                <w:t>34</w:t>
              </w:r>
            </w:ins>
          </w:p>
        </w:tc>
        <w:tc>
          <w:tcPr>
            <w:tcW w:w="162" w:type="pct"/>
            <w:noWrap/>
            <w:vAlign w:val="center"/>
          </w:tcPr>
          <w:p w14:paraId="1EFBD25E" w14:textId="750D3AA1"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003" w:author="瑋婷 徐" w:date="2025-01-03T16:57:00Z" w16du:dateUtc="2025-01-03T08:57:00Z"/>
                <w:rFonts w:ascii="Times New Roman" w:eastAsiaTheme="minorEastAsia" w:hAnsi="Times New Roman" w:cs="Times New Roman"/>
              </w:rPr>
              <w:pPrChange w:id="25004"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005" w:author="瑋婷 徐" w:date="2025-01-03T16:58:00Z" w16du:dateUtc="2025-01-03T08:58:00Z">
              <w:r w:rsidRPr="005F7518">
                <w:rPr>
                  <w:rFonts w:ascii="Times New Roman" w:eastAsiaTheme="minorEastAsia" w:hAnsi="Times New Roman" w:cs="Times New Roman"/>
                  <w:color w:val="000000"/>
                </w:rPr>
                <w:t>35</w:t>
              </w:r>
            </w:ins>
          </w:p>
        </w:tc>
        <w:tc>
          <w:tcPr>
            <w:tcW w:w="162" w:type="pct"/>
            <w:noWrap/>
            <w:vAlign w:val="center"/>
          </w:tcPr>
          <w:p w14:paraId="3DC210B4" w14:textId="178F33E4"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006" w:author="瑋婷 徐" w:date="2025-01-03T16:57:00Z" w16du:dateUtc="2025-01-03T08:57:00Z"/>
                <w:rFonts w:ascii="Times New Roman" w:eastAsiaTheme="minorEastAsia" w:hAnsi="Times New Roman" w:cs="Times New Roman"/>
              </w:rPr>
              <w:pPrChange w:id="25007"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008" w:author="瑋婷 徐" w:date="2025-01-03T16:58:00Z" w16du:dateUtc="2025-01-03T08:58:00Z">
              <w:r w:rsidRPr="005F7518">
                <w:rPr>
                  <w:rFonts w:ascii="Times New Roman" w:eastAsiaTheme="minorEastAsia" w:hAnsi="Times New Roman" w:cs="Times New Roman"/>
                  <w:color w:val="000000"/>
                </w:rPr>
                <w:t>36</w:t>
              </w:r>
            </w:ins>
          </w:p>
        </w:tc>
        <w:tc>
          <w:tcPr>
            <w:tcW w:w="162" w:type="pct"/>
            <w:noWrap/>
            <w:vAlign w:val="center"/>
          </w:tcPr>
          <w:p w14:paraId="590797D7" w14:textId="6BC67FFA"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009" w:author="瑋婷 徐" w:date="2025-01-03T16:57:00Z" w16du:dateUtc="2025-01-03T08:57:00Z"/>
                <w:rFonts w:ascii="Times New Roman" w:eastAsiaTheme="minorEastAsia" w:hAnsi="Times New Roman" w:cs="Times New Roman"/>
              </w:rPr>
              <w:pPrChange w:id="25010"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011" w:author="瑋婷 徐" w:date="2025-01-03T16:58:00Z" w16du:dateUtc="2025-01-03T08:58:00Z">
              <w:r w:rsidRPr="005F7518">
                <w:rPr>
                  <w:rFonts w:ascii="Times New Roman" w:eastAsiaTheme="minorEastAsia" w:hAnsi="Times New Roman" w:cs="Times New Roman"/>
                  <w:color w:val="000000"/>
                </w:rPr>
                <w:t>37</w:t>
              </w:r>
            </w:ins>
          </w:p>
        </w:tc>
        <w:tc>
          <w:tcPr>
            <w:tcW w:w="162" w:type="pct"/>
            <w:noWrap/>
            <w:vAlign w:val="center"/>
          </w:tcPr>
          <w:p w14:paraId="1358F3C4" w14:textId="392884F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012" w:author="瑋婷 徐" w:date="2025-01-03T16:57:00Z" w16du:dateUtc="2025-01-03T08:57:00Z"/>
                <w:rFonts w:ascii="Times New Roman" w:eastAsiaTheme="minorEastAsia" w:hAnsi="Times New Roman" w:cs="Times New Roman"/>
                <w:color w:val="000000"/>
              </w:rPr>
              <w:pPrChange w:id="25013"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014" w:author="瑋婷 徐" w:date="2025-01-03T16:58:00Z" w16du:dateUtc="2025-01-03T08:58:00Z">
              <w:r w:rsidRPr="005F7518">
                <w:rPr>
                  <w:rFonts w:ascii="Times New Roman" w:eastAsiaTheme="minorEastAsia" w:hAnsi="Times New Roman" w:cs="Times New Roman"/>
                  <w:color w:val="000000"/>
                </w:rPr>
                <w:t>38</w:t>
              </w:r>
            </w:ins>
          </w:p>
        </w:tc>
        <w:tc>
          <w:tcPr>
            <w:tcW w:w="162" w:type="pct"/>
            <w:noWrap/>
            <w:vAlign w:val="center"/>
          </w:tcPr>
          <w:p w14:paraId="568C65D1" w14:textId="6281EE57"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015" w:author="瑋婷 徐" w:date="2025-01-03T16:57:00Z" w16du:dateUtc="2025-01-03T08:57:00Z"/>
                <w:rFonts w:ascii="Times New Roman" w:eastAsiaTheme="minorEastAsia" w:hAnsi="Times New Roman" w:cs="Times New Roman"/>
                <w:color w:val="000000"/>
              </w:rPr>
              <w:pPrChange w:id="25016"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017" w:author="瑋婷 徐" w:date="2025-01-03T16:58:00Z" w16du:dateUtc="2025-01-03T08:58:00Z">
              <w:r w:rsidRPr="005F7518">
                <w:rPr>
                  <w:rFonts w:ascii="Times New Roman" w:eastAsiaTheme="minorEastAsia" w:hAnsi="Times New Roman" w:cs="Times New Roman"/>
                  <w:color w:val="000000"/>
                </w:rPr>
                <w:t>39</w:t>
              </w:r>
            </w:ins>
          </w:p>
        </w:tc>
        <w:tc>
          <w:tcPr>
            <w:tcW w:w="162" w:type="pct"/>
            <w:noWrap/>
            <w:vAlign w:val="center"/>
          </w:tcPr>
          <w:p w14:paraId="632AE4EE" w14:textId="2DA16E0D"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018" w:author="瑋婷 徐" w:date="2025-01-03T16:57:00Z" w16du:dateUtc="2025-01-03T08:57:00Z"/>
                <w:rFonts w:ascii="Times New Roman" w:eastAsiaTheme="minorEastAsia" w:hAnsi="Times New Roman" w:cs="Times New Roman"/>
              </w:rPr>
              <w:pPrChange w:id="25019"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020" w:author="瑋婷 徐" w:date="2025-01-03T16:58:00Z" w16du:dateUtc="2025-01-03T08:58:00Z">
              <w:r w:rsidRPr="005F7518">
                <w:rPr>
                  <w:rFonts w:ascii="Times New Roman" w:eastAsiaTheme="minorEastAsia" w:hAnsi="Times New Roman" w:cs="Times New Roman"/>
                  <w:color w:val="000000"/>
                </w:rPr>
                <w:t>40</w:t>
              </w:r>
            </w:ins>
          </w:p>
        </w:tc>
        <w:tc>
          <w:tcPr>
            <w:tcW w:w="167" w:type="pct"/>
            <w:noWrap/>
            <w:vAlign w:val="center"/>
          </w:tcPr>
          <w:p w14:paraId="7F9D6EC6" w14:textId="2507B886"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5021" w:author="瑋婷 徐" w:date="2025-01-03T16:57:00Z" w16du:dateUtc="2025-01-03T08:57:00Z"/>
                <w:rFonts w:ascii="Times New Roman" w:eastAsiaTheme="minorEastAsia" w:hAnsi="Times New Roman" w:cs="Times New Roman"/>
              </w:rPr>
              <w:pPrChange w:id="25022"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5023" w:author="瑋婷 徐" w:date="2025-01-03T16:58:00Z" w16du:dateUtc="2025-01-03T08:58:00Z">
              <w:r w:rsidRPr="005F7518">
                <w:rPr>
                  <w:rFonts w:ascii="Times New Roman" w:eastAsiaTheme="minorEastAsia" w:hAnsi="Times New Roman" w:cs="Times New Roman"/>
                  <w:color w:val="000000"/>
                </w:rPr>
                <w:t>41</w:t>
              </w:r>
            </w:ins>
          </w:p>
        </w:tc>
      </w:tr>
      <w:tr w:rsidR="003C19C7" w:rsidRPr="005F7518" w14:paraId="40852E53"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5024"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5025" w:author="瑋婷 徐" w:date="2025-01-03T16:50:00Z"/>
          <w:trPrChange w:id="25026"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027" w:author="瑋婷 徐" w:date="2025-01-03T17:01:00Z" w16du:dateUtc="2025-01-03T09:01:00Z">
              <w:tcPr>
                <w:tcW w:w="781" w:type="pct"/>
                <w:gridSpan w:val="2"/>
                <w:vAlign w:val="center"/>
                <w:hideMark/>
              </w:tcPr>
            </w:tcPrChange>
          </w:tcPr>
          <w:p w14:paraId="6BB43923" w14:textId="77777777" w:rsidR="003C19C7" w:rsidRPr="00747A91" w:rsidRDefault="003C19C7">
            <w:pPr>
              <w:spacing w:line="360" w:lineRule="auto"/>
              <w:jc w:val="both"/>
              <w:rPr>
                <w:ins w:id="25028" w:author="瑋婷 徐" w:date="2025-01-03T16:50:00Z" w16du:dateUtc="2025-01-03T08:50:00Z"/>
                <w:rFonts w:ascii="Times New Roman" w:eastAsiaTheme="minorEastAsia" w:hAnsi="Times New Roman" w:cs="Times New Roman"/>
                <w:b w:val="0"/>
                <w:bCs w:val="0"/>
                <w:color w:val="000000"/>
                <w:rPrChange w:id="25029" w:author="瑋婷 徐" w:date="2025-01-06T15:36:00Z" w16du:dateUtc="2025-01-06T07:36:00Z">
                  <w:rPr>
                    <w:ins w:id="25030" w:author="瑋婷 徐" w:date="2025-01-03T16:50:00Z" w16du:dateUtc="2025-01-03T08:50:00Z"/>
                    <w:rFonts w:ascii="Calibri" w:hAnsi="Calibri" w:cs="Calibri"/>
                    <w:color w:val="000000"/>
                    <w:sz w:val="22"/>
                    <w:szCs w:val="22"/>
                  </w:rPr>
                </w:rPrChange>
              </w:rPr>
              <w:pPrChange w:id="25031" w:author="瑋婷 徐" w:date="2025-01-03T16:55:00Z" w16du:dateUtc="2025-01-03T08:55:00Z">
                <w:pPr/>
              </w:pPrChange>
            </w:pPr>
            <w:proofErr w:type="gramStart"/>
            <w:ins w:id="25032" w:author="瑋婷 徐" w:date="2025-01-03T16:50:00Z" w16du:dateUtc="2025-01-03T08:50:00Z">
              <w:r w:rsidRPr="00747A91">
                <w:rPr>
                  <w:rFonts w:ascii="Times New Roman" w:eastAsiaTheme="minorEastAsia" w:hAnsi="Times New Roman" w:cs="Times New Roman" w:hint="eastAsia"/>
                  <w:b w:val="0"/>
                  <w:bCs w:val="0"/>
                  <w:color w:val="000000"/>
                  <w:rPrChange w:id="25033" w:author="瑋婷 徐" w:date="2025-01-06T15:36:00Z" w16du:dateUtc="2025-01-06T07:36:00Z">
                    <w:rPr>
                      <w:rFonts w:ascii="Calibri" w:hAnsi="Calibri" w:cs="Calibri" w:hint="eastAsia"/>
                      <w:color w:val="000000"/>
                      <w:sz w:val="22"/>
                      <w:szCs w:val="22"/>
                    </w:rPr>
                  </w:rPrChange>
                </w:rPr>
                <w:t>赤腰燕</w:t>
              </w:r>
              <w:proofErr w:type="gramEnd"/>
              <w:r w:rsidRPr="00747A91">
                <w:rPr>
                  <w:rFonts w:ascii="Times New Roman" w:eastAsiaTheme="minorEastAsia" w:hAnsi="Times New Roman" w:cs="Times New Roman"/>
                  <w:b w:val="0"/>
                  <w:bCs w:val="0"/>
                  <w:color w:val="000000"/>
                  <w:rPrChange w:id="25034"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Change w:id="25035" w:author="瑋婷 徐" w:date="2025-01-03T17:01:00Z" w16du:dateUtc="2025-01-03T09:01:00Z">
              <w:tcPr>
                <w:tcW w:w="814" w:type="pct"/>
                <w:gridSpan w:val="2"/>
                <w:vAlign w:val="center"/>
                <w:hideMark/>
              </w:tcPr>
            </w:tcPrChange>
          </w:tcPr>
          <w:p w14:paraId="7C00E45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36" w:author="瑋婷 徐" w:date="2025-01-03T16:50:00Z" w16du:dateUtc="2025-01-03T08:50:00Z"/>
                <w:rFonts w:ascii="Times New Roman" w:eastAsiaTheme="minorEastAsia" w:hAnsi="Times New Roman" w:cs="Times New Roman"/>
                <w:i/>
                <w:iCs/>
                <w:color w:val="000000"/>
                <w:rPrChange w:id="25037" w:author="瑋婷 徐" w:date="2025-01-06T15:36:00Z" w16du:dateUtc="2025-01-06T07:36:00Z">
                  <w:rPr>
                    <w:ins w:id="25038" w:author="瑋婷 徐" w:date="2025-01-03T16:50:00Z" w16du:dateUtc="2025-01-03T08:50:00Z"/>
                    <w:rFonts w:ascii="Calibri" w:hAnsi="Calibri" w:cs="Calibri"/>
                    <w:i/>
                    <w:iCs/>
                    <w:color w:val="000000"/>
                    <w:sz w:val="22"/>
                    <w:szCs w:val="22"/>
                  </w:rPr>
                </w:rPrChange>
              </w:rPr>
              <w:pPrChange w:id="250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40" w:author="瑋婷 徐" w:date="2025-01-03T16:50:00Z" w16du:dateUtc="2025-01-03T08:50:00Z">
              <w:r w:rsidRPr="00747A91">
                <w:rPr>
                  <w:rFonts w:ascii="Times New Roman" w:eastAsiaTheme="minorEastAsia" w:hAnsi="Times New Roman" w:cs="Times New Roman"/>
                  <w:i/>
                  <w:iCs/>
                  <w:color w:val="000000"/>
                  <w:rPrChange w:id="25041" w:author="瑋婷 徐" w:date="2025-01-06T15:36:00Z" w16du:dateUtc="2025-01-06T07:36:00Z">
                    <w:rPr>
                      <w:rFonts w:ascii="Calibri" w:hAnsi="Calibri" w:cs="Calibri"/>
                      <w:i/>
                      <w:iCs/>
                      <w:color w:val="000000"/>
                      <w:sz w:val="22"/>
                      <w:szCs w:val="22"/>
                    </w:rPr>
                  </w:rPrChange>
                </w:rPr>
                <w:t>Cecropis striolata</w:t>
              </w:r>
            </w:ins>
          </w:p>
        </w:tc>
        <w:tc>
          <w:tcPr>
            <w:tcW w:w="0" w:type="pct"/>
            <w:noWrap/>
            <w:vAlign w:val="center"/>
            <w:hideMark/>
            <w:tcPrChange w:id="25042" w:author="瑋婷 徐" w:date="2025-01-03T17:01:00Z" w16du:dateUtc="2025-01-03T09:01:00Z">
              <w:tcPr>
                <w:tcW w:w="162" w:type="pct"/>
                <w:gridSpan w:val="2"/>
                <w:noWrap/>
                <w:vAlign w:val="center"/>
                <w:hideMark/>
              </w:tcPr>
            </w:tcPrChange>
          </w:tcPr>
          <w:p w14:paraId="49446B0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43" w:author="瑋婷 徐" w:date="2025-01-03T16:50:00Z" w16du:dateUtc="2025-01-03T08:50:00Z"/>
                <w:rFonts w:ascii="Times New Roman" w:eastAsiaTheme="minorEastAsia" w:hAnsi="Times New Roman" w:cs="Times New Roman"/>
                <w:i/>
                <w:iCs/>
                <w:color w:val="000000"/>
                <w:rPrChange w:id="25044" w:author="瑋婷 徐" w:date="2025-01-06T15:36:00Z" w16du:dateUtc="2025-01-06T07:36:00Z">
                  <w:rPr>
                    <w:ins w:id="25045" w:author="瑋婷 徐" w:date="2025-01-03T16:50:00Z" w16du:dateUtc="2025-01-03T08:50:00Z"/>
                    <w:rFonts w:ascii="Calibri" w:hAnsi="Calibri" w:cs="Calibri"/>
                    <w:i/>
                    <w:iCs/>
                    <w:color w:val="000000"/>
                    <w:sz w:val="22"/>
                    <w:szCs w:val="22"/>
                  </w:rPr>
                </w:rPrChange>
              </w:rPr>
              <w:pPrChange w:id="250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47" w:author="瑋婷 徐" w:date="2025-01-03T17:01:00Z" w16du:dateUtc="2025-01-03T09:01:00Z">
              <w:tcPr>
                <w:tcW w:w="162" w:type="pct"/>
                <w:gridSpan w:val="2"/>
                <w:noWrap/>
                <w:vAlign w:val="center"/>
                <w:hideMark/>
              </w:tcPr>
            </w:tcPrChange>
          </w:tcPr>
          <w:p w14:paraId="60CA661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48" w:author="瑋婷 徐" w:date="2025-01-03T16:50:00Z" w16du:dateUtc="2025-01-03T08:50:00Z"/>
                <w:rFonts w:ascii="Times New Roman" w:eastAsiaTheme="minorEastAsia" w:hAnsi="Times New Roman" w:cs="Times New Roman"/>
                <w:rPrChange w:id="25049" w:author="瑋婷 徐" w:date="2025-01-06T15:36:00Z" w16du:dateUtc="2025-01-06T07:36:00Z">
                  <w:rPr>
                    <w:ins w:id="25050" w:author="瑋婷 徐" w:date="2025-01-03T16:50:00Z" w16du:dateUtc="2025-01-03T08:50:00Z"/>
                    <w:rFonts w:ascii="Times New Roman" w:eastAsia="Times New Roman" w:hAnsi="Times New Roman" w:cs="Times New Roman"/>
                    <w:sz w:val="20"/>
                    <w:szCs w:val="20"/>
                  </w:rPr>
                </w:rPrChange>
              </w:rPr>
              <w:pPrChange w:id="250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52" w:author="瑋婷 徐" w:date="2025-01-03T17:01:00Z" w16du:dateUtc="2025-01-03T09:01:00Z">
              <w:tcPr>
                <w:tcW w:w="162" w:type="pct"/>
                <w:gridSpan w:val="2"/>
                <w:noWrap/>
                <w:vAlign w:val="center"/>
                <w:hideMark/>
              </w:tcPr>
            </w:tcPrChange>
          </w:tcPr>
          <w:p w14:paraId="4FBAB6C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53" w:author="瑋婷 徐" w:date="2025-01-03T16:50:00Z" w16du:dateUtc="2025-01-03T08:50:00Z"/>
                <w:rFonts w:ascii="Times New Roman" w:eastAsiaTheme="minorEastAsia" w:hAnsi="Times New Roman" w:cs="Times New Roman"/>
                <w:rPrChange w:id="25054" w:author="瑋婷 徐" w:date="2025-01-06T15:36:00Z" w16du:dateUtc="2025-01-06T07:36:00Z">
                  <w:rPr>
                    <w:ins w:id="25055" w:author="瑋婷 徐" w:date="2025-01-03T16:50:00Z" w16du:dateUtc="2025-01-03T08:50:00Z"/>
                    <w:rFonts w:ascii="Times New Roman" w:eastAsia="Times New Roman" w:hAnsi="Times New Roman" w:cs="Times New Roman"/>
                    <w:sz w:val="20"/>
                    <w:szCs w:val="20"/>
                  </w:rPr>
                </w:rPrChange>
              </w:rPr>
              <w:pPrChange w:id="250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57" w:author="瑋婷 徐" w:date="2025-01-03T17:01:00Z" w16du:dateUtc="2025-01-03T09:01:00Z">
              <w:tcPr>
                <w:tcW w:w="162" w:type="pct"/>
                <w:gridSpan w:val="2"/>
                <w:noWrap/>
                <w:vAlign w:val="center"/>
                <w:hideMark/>
              </w:tcPr>
            </w:tcPrChange>
          </w:tcPr>
          <w:p w14:paraId="4902BBE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58" w:author="瑋婷 徐" w:date="2025-01-03T16:50:00Z" w16du:dateUtc="2025-01-03T08:50:00Z"/>
                <w:rFonts w:ascii="Times New Roman" w:eastAsiaTheme="minorEastAsia" w:hAnsi="Times New Roman" w:cs="Times New Roman"/>
                <w:rPrChange w:id="25059" w:author="瑋婷 徐" w:date="2025-01-06T15:36:00Z" w16du:dateUtc="2025-01-06T07:36:00Z">
                  <w:rPr>
                    <w:ins w:id="25060" w:author="瑋婷 徐" w:date="2025-01-03T16:50:00Z" w16du:dateUtc="2025-01-03T08:50:00Z"/>
                    <w:rFonts w:ascii="Times New Roman" w:eastAsia="Times New Roman" w:hAnsi="Times New Roman" w:cs="Times New Roman"/>
                    <w:sz w:val="20"/>
                    <w:szCs w:val="20"/>
                  </w:rPr>
                </w:rPrChange>
              </w:rPr>
              <w:pPrChange w:id="250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62" w:author="瑋婷 徐" w:date="2025-01-03T17:01:00Z" w16du:dateUtc="2025-01-03T09:01:00Z">
              <w:tcPr>
                <w:tcW w:w="162" w:type="pct"/>
                <w:gridSpan w:val="2"/>
                <w:noWrap/>
                <w:vAlign w:val="center"/>
                <w:hideMark/>
              </w:tcPr>
            </w:tcPrChange>
          </w:tcPr>
          <w:p w14:paraId="08EF249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63" w:author="瑋婷 徐" w:date="2025-01-03T16:50:00Z" w16du:dateUtc="2025-01-03T08:50:00Z"/>
                <w:rFonts w:ascii="Times New Roman" w:eastAsiaTheme="minorEastAsia" w:hAnsi="Times New Roman" w:cs="Times New Roman"/>
                <w:rPrChange w:id="25064" w:author="瑋婷 徐" w:date="2025-01-06T15:36:00Z" w16du:dateUtc="2025-01-06T07:36:00Z">
                  <w:rPr>
                    <w:ins w:id="25065" w:author="瑋婷 徐" w:date="2025-01-03T16:50:00Z" w16du:dateUtc="2025-01-03T08:50:00Z"/>
                    <w:rFonts w:ascii="Times New Roman" w:eastAsia="Times New Roman" w:hAnsi="Times New Roman" w:cs="Times New Roman"/>
                    <w:sz w:val="20"/>
                    <w:szCs w:val="20"/>
                  </w:rPr>
                </w:rPrChange>
              </w:rPr>
              <w:pPrChange w:id="250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67" w:author="瑋婷 徐" w:date="2025-01-03T17:01:00Z" w16du:dateUtc="2025-01-03T09:01:00Z">
              <w:tcPr>
                <w:tcW w:w="162" w:type="pct"/>
                <w:gridSpan w:val="2"/>
                <w:noWrap/>
                <w:vAlign w:val="center"/>
                <w:hideMark/>
              </w:tcPr>
            </w:tcPrChange>
          </w:tcPr>
          <w:p w14:paraId="595BC458"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68" w:author="瑋婷 徐" w:date="2025-01-03T16:50:00Z" w16du:dateUtc="2025-01-03T08:50:00Z"/>
                <w:rFonts w:ascii="Times New Roman" w:eastAsiaTheme="minorEastAsia" w:hAnsi="Times New Roman" w:cs="Times New Roman"/>
                <w:rPrChange w:id="25069" w:author="瑋婷 徐" w:date="2025-01-06T15:36:00Z" w16du:dateUtc="2025-01-06T07:36:00Z">
                  <w:rPr>
                    <w:ins w:id="25070" w:author="瑋婷 徐" w:date="2025-01-03T16:50:00Z" w16du:dateUtc="2025-01-03T08:50:00Z"/>
                    <w:rFonts w:ascii="Times New Roman" w:eastAsia="Times New Roman" w:hAnsi="Times New Roman" w:cs="Times New Roman"/>
                    <w:sz w:val="20"/>
                    <w:szCs w:val="20"/>
                  </w:rPr>
                </w:rPrChange>
              </w:rPr>
              <w:pPrChange w:id="250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72" w:author="瑋婷 徐" w:date="2025-01-03T17:01:00Z" w16du:dateUtc="2025-01-03T09:01:00Z">
              <w:tcPr>
                <w:tcW w:w="162" w:type="pct"/>
                <w:gridSpan w:val="2"/>
                <w:noWrap/>
                <w:vAlign w:val="center"/>
                <w:hideMark/>
              </w:tcPr>
            </w:tcPrChange>
          </w:tcPr>
          <w:p w14:paraId="308837B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73" w:author="瑋婷 徐" w:date="2025-01-03T16:50:00Z" w16du:dateUtc="2025-01-03T08:50:00Z"/>
                <w:rFonts w:ascii="Times New Roman" w:eastAsiaTheme="minorEastAsia" w:hAnsi="Times New Roman" w:cs="Times New Roman"/>
                <w:rPrChange w:id="25074" w:author="瑋婷 徐" w:date="2025-01-06T15:36:00Z" w16du:dateUtc="2025-01-06T07:36:00Z">
                  <w:rPr>
                    <w:ins w:id="25075" w:author="瑋婷 徐" w:date="2025-01-03T16:50:00Z" w16du:dateUtc="2025-01-03T08:50:00Z"/>
                    <w:rFonts w:ascii="Times New Roman" w:eastAsia="Times New Roman" w:hAnsi="Times New Roman" w:cs="Times New Roman"/>
                    <w:sz w:val="20"/>
                    <w:szCs w:val="20"/>
                  </w:rPr>
                </w:rPrChange>
              </w:rPr>
              <w:pPrChange w:id="250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77" w:author="瑋婷 徐" w:date="2025-01-03T17:01:00Z" w16du:dateUtc="2025-01-03T09:01:00Z">
              <w:tcPr>
                <w:tcW w:w="162" w:type="pct"/>
                <w:gridSpan w:val="2"/>
                <w:noWrap/>
                <w:vAlign w:val="center"/>
                <w:hideMark/>
              </w:tcPr>
            </w:tcPrChange>
          </w:tcPr>
          <w:p w14:paraId="74CF2A58"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78" w:author="瑋婷 徐" w:date="2025-01-03T16:50:00Z" w16du:dateUtc="2025-01-03T08:50:00Z"/>
                <w:rFonts w:ascii="Times New Roman" w:eastAsiaTheme="minorEastAsia" w:hAnsi="Times New Roman" w:cs="Times New Roman"/>
                <w:rPrChange w:id="25079" w:author="瑋婷 徐" w:date="2025-01-06T15:36:00Z" w16du:dateUtc="2025-01-06T07:36:00Z">
                  <w:rPr>
                    <w:ins w:id="25080" w:author="瑋婷 徐" w:date="2025-01-03T16:50:00Z" w16du:dateUtc="2025-01-03T08:50:00Z"/>
                    <w:rFonts w:ascii="Times New Roman" w:eastAsia="Times New Roman" w:hAnsi="Times New Roman" w:cs="Times New Roman"/>
                    <w:sz w:val="20"/>
                    <w:szCs w:val="20"/>
                  </w:rPr>
                </w:rPrChange>
              </w:rPr>
              <w:pPrChange w:id="250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82" w:author="瑋婷 徐" w:date="2025-01-03T17:01:00Z" w16du:dateUtc="2025-01-03T09:01:00Z">
              <w:tcPr>
                <w:tcW w:w="162" w:type="pct"/>
                <w:gridSpan w:val="2"/>
                <w:noWrap/>
                <w:vAlign w:val="center"/>
                <w:hideMark/>
              </w:tcPr>
            </w:tcPrChange>
          </w:tcPr>
          <w:p w14:paraId="4A98664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83" w:author="瑋婷 徐" w:date="2025-01-03T16:50:00Z" w16du:dateUtc="2025-01-03T08:50:00Z"/>
                <w:rFonts w:ascii="Times New Roman" w:eastAsiaTheme="minorEastAsia" w:hAnsi="Times New Roman" w:cs="Times New Roman"/>
                <w:rPrChange w:id="25084" w:author="瑋婷 徐" w:date="2025-01-06T15:36:00Z" w16du:dateUtc="2025-01-06T07:36:00Z">
                  <w:rPr>
                    <w:ins w:id="25085" w:author="瑋婷 徐" w:date="2025-01-03T16:50:00Z" w16du:dateUtc="2025-01-03T08:50:00Z"/>
                    <w:rFonts w:ascii="Times New Roman" w:eastAsia="Times New Roman" w:hAnsi="Times New Roman" w:cs="Times New Roman"/>
                    <w:sz w:val="20"/>
                    <w:szCs w:val="20"/>
                  </w:rPr>
                </w:rPrChange>
              </w:rPr>
              <w:pPrChange w:id="250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87" w:author="瑋婷 徐" w:date="2025-01-03T17:01:00Z" w16du:dateUtc="2025-01-03T09:01:00Z">
              <w:tcPr>
                <w:tcW w:w="162" w:type="pct"/>
                <w:gridSpan w:val="2"/>
                <w:noWrap/>
                <w:vAlign w:val="center"/>
                <w:hideMark/>
              </w:tcPr>
            </w:tcPrChange>
          </w:tcPr>
          <w:p w14:paraId="5397C838"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88" w:author="瑋婷 徐" w:date="2025-01-03T16:50:00Z" w16du:dateUtc="2025-01-03T08:50:00Z"/>
                <w:rFonts w:ascii="Times New Roman" w:eastAsiaTheme="minorEastAsia" w:hAnsi="Times New Roman" w:cs="Times New Roman"/>
                <w:rPrChange w:id="25089" w:author="瑋婷 徐" w:date="2025-01-06T15:36:00Z" w16du:dateUtc="2025-01-06T07:36:00Z">
                  <w:rPr>
                    <w:ins w:id="25090" w:author="瑋婷 徐" w:date="2025-01-03T16:50:00Z" w16du:dateUtc="2025-01-03T08:50:00Z"/>
                    <w:rFonts w:ascii="Times New Roman" w:eastAsia="Times New Roman" w:hAnsi="Times New Roman" w:cs="Times New Roman"/>
                    <w:sz w:val="20"/>
                    <w:szCs w:val="20"/>
                  </w:rPr>
                </w:rPrChange>
              </w:rPr>
              <w:pPrChange w:id="250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92" w:author="瑋婷 徐" w:date="2025-01-03T17:01:00Z" w16du:dateUtc="2025-01-03T09:01:00Z">
              <w:tcPr>
                <w:tcW w:w="162" w:type="pct"/>
                <w:gridSpan w:val="2"/>
                <w:noWrap/>
                <w:vAlign w:val="center"/>
                <w:hideMark/>
              </w:tcPr>
            </w:tcPrChange>
          </w:tcPr>
          <w:p w14:paraId="00E8E8CF"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93" w:author="瑋婷 徐" w:date="2025-01-03T16:50:00Z" w16du:dateUtc="2025-01-03T08:50:00Z"/>
                <w:rFonts w:ascii="Times New Roman" w:eastAsiaTheme="minorEastAsia" w:hAnsi="Times New Roman" w:cs="Times New Roman"/>
                <w:rPrChange w:id="25094" w:author="瑋婷 徐" w:date="2025-01-06T15:36:00Z" w16du:dateUtc="2025-01-06T07:36:00Z">
                  <w:rPr>
                    <w:ins w:id="25095" w:author="瑋婷 徐" w:date="2025-01-03T16:50:00Z" w16du:dateUtc="2025-01-03T08:50:00Z"/>
                    <w:rFonts w:ascii="Times New Roman" w:eastAsia="Times New Roman" w:hAnsi="Times New Roman" w:cs="Times New Roman"/>
                    <w:sz w:val="20"/>
                    <w:szCs w:val="20"/>
                  </w:rPr>
                </w:rPrChange>
              </w:rPr>
              <w:pPrChange w:id="250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97" w:author="瑋婷 徐" w:date="2025-01-03T17:01:00Z" w16du:dateUtc="2025-01-03T09:01:00Z">
              <w:tcPr>
                <w:tcW w:w="162" w:type="pct"/>
                <w:gridSpan w:val="2"/>
                <w:noWrap/>
                <w:vAlign w:val="center"/>
                <w:hideMark/>
              </w:tcPr>
            </w:tcPrChange>
          </w:tcPr>
          <w:p w14:paraId="0238063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98" w:author="瑋婷 徐" w:date="2025-01-03T16:50:00Z" w16du:dateUtc="2025-01-03T08:50:00Z"/>
                <w:rFonts w:ascii="Times New Roman" w:eastAsiaTheme="minorEastAsia" w:hAnsi="Times New Roman" w:cs="Times New Roman"/>
                <w:rPrChange w:id="25099" w:author="瑋婷 徐" w:date="2025-01-06T15:36:00Z" w16du:dateUtc="2025-01-06T07:36:00Z">
                  <w:rPr>
                    <w:ins w:id="25100" w:author="瑋婷 徐" w:date="2025-01-03T16:50:00Z" w16du:dateUtc="2025-01-03T08:50:00Z"/>
                    <w:rFonts w:ascii="Times New Roman" w:eastAsia="Times New Roman" w:hAnsi="Times New Roman" w:cs="Times New Roman"/>
                    <w:sz w:val="20"/>
                    <w:szCs w:val="20"/>
                  </w:rPr>
                </w:rPrChange>
              </w:rPr>
              <w:pPrChange w:id="251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02" w:author="瑋婷 徐" w:date="2025-01-03T17:01:00Z" w16du:dateUtc="2025-01-03T09:01:00Z">
              <w:tcPr>
                <w:tcW w:w="162" w:type="pct"/>
                <w:gridSpan w:val="2"/>
                <w:noWrap/>
                <w:vAlign w:val="center"/>
                <w:hideMark/>
              </w:tcPr>
            </w:tcPrChange>
          </w:tcPr>
          <w:p w14:paraId="3A5374F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03" w:author="瑋婷 徐" w:date="2025-01-03T16:50:00Z" w16du:dateUtc="2025-01-03T08:50:00Z"/>
                <w:rFonts w:ascii="Times New Roman" w:eastAsiaTheme="minorEastAsia" w:hAnsi="Times New Roman" w:cs="Times New Roman"/>
                <w:rPrChange w:id="25104" w:author="瑋婷 徐" w:date="2025-01-06T15:36:00Z" w16du:dateUtc="2025-01-06T07:36:00Z">
                  <w:rPr>
                    <w:ins w:id="25105" w:author="瑋婷 徐" w:date="2025-01-03T16:50:00Z" w16du:dateUtc="2025-01-03T08:50:00Z"/>
                    <w:rFonts w:ascii="Times New Roman" w:eastAsia="Times New Roman" w:hAnsi="Times New Roman" w:cs="Times New Roman"/>
                    <w:sz w:val="20"/>
                    <w:szCs w:val="20"/>
                  </w:rPr>
                </w:rPrChange>
              </w:rPr>
              <w:pPrChange w:id="251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07" w:author="瑋婷 徐" w:date="2025-01-03T17:01:00Z" w16du:dateUtc="2025-01-03T09:01:00Z">
              <w:tcPr>
                <w:tcW w:w="162" w:type="pct"/>
                <w:gridSpan w:val="2"/>
                <w:noWrap/>
                <w:vAlign w:val="center"/>
                <w:hideMark/>
              </w:tcPr>
            </w:tcPrChange>
          </w:tcPr>
          <w:p w14:paraId="2EBA751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08" w:author="瑋婷 徐" w:date="2025-01-03T16:50:00Z" w16du:dateUtc="2025-01-03T08:50:00Z"/>
                <w:rFonts w:ascii="Times New Roman" w:eastAsiaTheme="minorEastAsia" w:hAnsi="Times New Roman" w:cs="Times New Roman"/>
                <w:rPrChange w:id="25109" w:author="瑋婷 徐" w:date="2025-01-06T15:36:00Z" w16du:dateUtc="2025-01-06T07:36:00Z">
                  <w:rPr>
                    <w:ins w:id="25110" w:author="瑋婷 徐" w:date="2025-01-03T16:50:00Z" w16du:dateUtc="2025-01-03T08:50:00Z"/>
                    <w:rFonts w:ascii="Times New Roman" w:eastAsia="Times New Roman" w:hAnsi="Times New Roman" w:cs="Times New Roman"/>
                    <w:sz w:val="20"/>
                    <w:szCs w:val="20"/>
                  </w:rPr>
                </w:rPrChange>
              </w:rPr>
              <w:pPrChange w:id="251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12" w:author="瑋婷 徐" w:date="2025-01-03T17:01:00Z" w16du:dateUtc="2025-01-03T09:01:00Z">
              <w:tcPr>
                <w:tcW w:w="162" w:type="pct"/>
                <w:gridSpan w:val="2"/>
                <w:noWrap/>
                <w:vAlign w:val="center"/>
                <w:hideMark/>
              </w:tcPr>
            </w:tcPrChange>
          </w:tcPr>
          <w:p w14:paraId="422BBB2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13" w:author="瑋婷 徐" w:date="2025-01-03T16:50:00Z" w16du:dateUtc="2025-01-03T08:50:00Z"/>
                <w:rFonts w:ascii="Times New Roman" w:eastAsiaTheme="minorEastAsia" w:hAnsi="Times New Roman" w:cs="Times New Roman"/>
                <w:rPrChange w:id="25114" w:author="瑋婷 徐" w:date="2025-01-06T15:36:00Z" w16du:dateUtc="2025-01-06T07:36:00Z">
                  <w:rPr>
                    <w:ins w:id="25115" w:author="瑋婷 徐" w:date="2025-01-03T16:50:00Z" w16du:dateUtc="2025-01-03T08:50:00Z"/>
                    <w:rFonts w:ascii="Times New Roman" w:eastAsia="Times New Roman" w:hAnsi="Times New Roman" w:cs="Times New Roman"/>
                    <w:sz w:val="20"/>
                    <w:szCs w:val="20"/>
                  </w:rPr>
                </w:rPrChange>
              </w:rPr>
              <w:pPrChange w:id="251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17" w:author="瑋婷 徐" w:date="2025-01-03T17:01:00Z" w16du:dateUtc="2025-01-03T09:01:00Z">
              <w:tcPr>
                <w:tcW w:w="162" w:type="pct"/>
                <w:gridSpan w:val="2"/>
                <w:noWrap/>
                <w:vAlign w:val="center"/>
                <w:hideMark/>
              </w:tcPr>
            </w:tcPrChange>
          </w:tcPr>
          <w:p w14:paraId="22B82E1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18" w:author="瑋婷 徐" w:date="2025-01-03T16:50:00Z" w16du:dateUtc="2025-01-03T08:50:00Z"/>
                <w:rFonts w:ascii="Times New Roman" w:eastAsiaTheme="minorEastAsia" w:hAnsi="Times New Roman" w:cs="Times New Roman"/>
                <w:rPrChange w:id="25119" w:author="瑋婷 徐" w:date="2025-01-06T15:36:00Z" w16du:dateUtc="2025-01-06T07:36:00Z">
                  <w:rPr>
                    <w:ins w:id="25120" w:author="瑋婷 徐" w:date="2025-01-03T16:50:00Z" w16du:dateUtc="2025-01-03T08:50:00Z"/>
                    <w:rFonts w:ascii="Times New Roman" w:eastAsia="Times New Roman" w:hAnsi="Times New Roman" w:cs="Times New Roman"/>
                    <w:sz w:val="20"/>
                    <w:szCs w:val="20"/>
                  </w:rPr>
                </w:rPrChange>
              </w:rPr>
              <w:pPrChange w:id="251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22" w:author="瑋婷 徐" w:date="2025-01-03T17:01:00Z" w16du:dateUtc="2025-01-03T09:01:00Z">
              <w:tcPr>
                <w:tcW w:w="162" w:type="pct"/>
                <w:gridSpan w:val="2"/>
                <w:noWrap/>
                <w:vAlign w:val="center"/>
                <w:hideMark/>
              </w:tcPr>
            </w:tcPrChange>
          </w:tcPr>
          <w:p w14:paraId="0ECD47E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23" w:author="瑋婷 徐" w:date="2025-01-03T16:50:00Z" w16du:dateUtc="2025-01-03T08:50:00Z"/>
                <w:rFonts w:ascii="Times New Roman" w:eastAsiaTheme="minorEastAsia" w:hAnsi="Times New Roman" w:cs="Times New Roman"/>
                <w:rPrChange w:id="25124" w:author="瑋婷 徐" w:date="2025-01-06T15:36:00Z" w16du:dateUtc="2025-01-06T07:36:00Z">
                  <w:rPr>
                    <w:ins w:id="25125" w:author="瑋婷 徐" w:date="2025-01-03T16:50:00Z" w16du:dateUtc="2025-01-03T08:50:00Z"/>
                    <w:rFonts w:ascii="Times New Roman" w:eastAsia="Times New Roman" w:hAnsi="Times New Roman" w:cs="Times New Roman"/>
                    <w:sz w:val="20"/>
                    <w:szCs w:val="20"/>
                  </w:rPr>
                </w:rPrChange>
              </w:rPr>
              <w:pPrChange w:id="251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27" w:author="瑋婷 徐" w:date="2025-01-03T17:01:00Z" w16du:dateUtc="2025-01-03T09:01:00Z">
              <w:tcPr>
                <w:tcW w:w="162" w:type="pct"/>
                <w:gridSpan w:val="2"/>
                <w:noWrap/>
                <w:vAlign w:val="center"/>
                <w:hideMark/>
              </w:tcPr>
            </w:tcPrChange>
          </w:tcPr>
          <w:p w14:paraId="744B518F"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28" w:author="瑋婷 徐" w:date="2025-01-03T16:50:00Z" w16du:dateUtc="2025-01-03T08:50:00Z"/>
                <w:rFonts w:ascii="Times New Roman" w:eastAsiaTheme="minorEastAsia" w:hAnsi="Times New Roman" w:cs="Times New Roman"/>
                <w:color w:val="000000"/>
                <w:rPrChange w:id="25129" w:author="瑋婷 徐" w:date="2025-01-06T15:36:00Z" w16du:dateUtc="2025-01-06T07:36:00Z">
                  <w:rPr>
                    <w:ins w:id="25130" w:author="瑋婷 徐" w:date="2025-01-03T16:50:00Z" w16du:dateUtc="2025-01-03T08:50:00Z"/>
                    <w:rFonts w:ascii="Calibri" w:hAnsi="Calibri" w:cs="Calibri"/>
                    <w:color w:val="000000"/>
                    <w:sz w:val="22"/>
                    <w:szCs w:val="22"/>
                  </w:rPr>
                </w:rPrChange>
              </w:rPr>
              <w:pPrChange w:id="251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132" w:author="瑋婷 徐" w:date="2025-01-03T16:50:00Z" w16du:dateUtc="2025-01-03T08:50:00Z">
              <w:r w:rsidRPr="00747A91">
                <w:rPr>
                  <w:rFonts w:ascii="Times New Roman" w:eastAsiaTheme="minorEastAsia" w:hAnsi="Times New Roman" w:cs="Times New Roman"/>
                  <w:color w:val="000000"/>
                  <w:rPrChange w:id="25133"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134" w:author="瑋婷 徐" w:date="2025-01-03T17:01:00Z" w16du:dateUtc="2025-01-03T09:01:00Z">
              <w:tcPr>
                <w:tcW w:w="162" w:type="pct"/>
                <w:gridSpan w:val="2"/>
                <w:noWrap/>
                <w:vAlign w:val="center"/>
                <w:hideMark/>
              </w:tcPr>
            </w:tcPrChange>
          </w:tcPr>
          <w:p w14:paraId="0884DE7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35" w:author="瑋婷 徐" w:date="2025-01-03T16:50:00Z" w16du:dateUtc="2025-01-03T08:50:00Z"/>
                <w:rFonts w:ascii="Times New Roman" w:eastAsiaTheme="minorEastAsia" w:hAnsi="Times New Roman" w:cs="Times New Roman"/>
                <w:color w:val="000000"/>
                <w:rPrChange w:id="25136" w:author="瑋婷 徐" w:date="2025-01-06T15:36:00Z" w16du:dateUtc="2025-01-06T07:36:00Z">
                  <w:rPr>
                    <w:ins w:id="25137" w:author="瑋婷 徐" w:date="2025-01-03T16:50:00Z" w16du:dateUtc="2025-01-03T08:50:00Z"/>
                    <w:rFonts w:ascii="Calibri" w:hAnsi="Calibri" w:cs="Calibri"/>
                    <w:color w:val="000000"/>
                    <w:sz w:val="22"/>
                    <w:szCs w:val="22"/>
                  </w:rPr>
                </w:rPrChange>
              </w:rPr>
              <w:pPrChange w:id="251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139" w:author="瑋婷 徐" w:date="2025-01-03T17:01:00Z" w16du:dateUtc="2025-01-03T09:01:00Z">
              <w:tcPr>
                <w:tcW w:w="162" w:type="pct"/>
                <w:gridSpan w:val="2"/>
                <w:noWrap/>
                <w:vAlign w:val="center"/>
                <w:hideMark/>
              </w:tcPr>
            </w:tcPrChange>
          </w:tcPr>
          <w:p w14:paraId="6C56B33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40" w:author="瑋婷 徐" w:date="2025-01-03T16:50:00Z" w16du:dateUtc="2025-01-03T08:50:00Z"/>
                <w:rFonts w:ascii="Times New Roman" w:eastAsiaTheme="minorEastAsia" w:hAnsi="Times New Roman" w:cs="Times New Roman"/>
                <w:rPrChange w:id="25141" w:author="瑋婷 徐" w:date="2025-01-06T15:36:00Z" w16du:dateUtc="2025-01-06T07:36:00Z">
                  <w:rPr>
                    <w:ins w:id="25142" w:author="瑋婷 徐" w:date="2025-01-03T16:50:00Z" w16du:dateUtc="2025-01-03T08:50:00Z"/>
                    <w:rFonts w:ascii="Times New Roman" w:eastAsia="Times New Roman" w:hAnsi="Times New Roman" w:cs="Times New Roman"/>
                    <w:sz w:val="20"/>
                    <w:szCs w:val="20"/>
                  </w:rPr>
                </w:rPrChange>
              </w:rPr>
              <w:pPrChange w:id="251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144" w:author="瑋婷 徐" w:date="2025-01-03T17:01:00Z" w16du:dateUtc="2025-01-03T09:01:00Z">
              <w:tcPr>
                <w:tcW w:w="164" w:type="pct"/>
                <w:noWrap/>
                <w:vAlign w:val="center"/>
                <w:hideMark/>
              </w:tcPr>
            </w:tcPrChange>
          </w:tcPr>
          <w:p w14:paraId="55267C8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145" w:author="瑋婷 徐" w:date="2025-01-03T16:50:00Z" w16du:dateUtc="2025-01-03T08:50:00Z"/>
                <w:rFonts w:ascii="Times New Roman" w:eastAsiaTheme="minorEastAsia" w:hAnsi="Times New Roman" w:cs="Times New Roman"/>
                <w:rPrChange w:id="25146" w:author="瑋婷 徐" w:date="2025-01-06T15:36:00Z" w16du:dateUtc="2025-01-06T07:36:00Z">
                  <w:rPr>
                    <w:ins w:id="25147" w:author="瑋婷 徐" w:date="2025-01-03T16:50:00Z" w16du:dateUtc="2025-01-03T08:50:00Z"/>
                    <w:rFonts w:ascii="Times New Roman" w:eastAsia="Times New Roman" w:hAnsi="Times New Roman" w:cs="Times New Roman"/>
                    <w:sz w:val="20"/>
                    <w:szCs w:val="20"/>
                  </w:rPr>
                </w:rPrChange>
              </w:rPr>
              <w:pPrChange w:id="251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758B99FC" w14:textId="77777777" w:rsidTr="003C19C7">
        <w:trPr>
          <w:cnfStyle w:val="000000100000" w:firstRow="0" w:lastRow="0" w:firstColumn="0" w:lastColumn="0" w:oddVBand="0" w:evenVBand="0" w:oddHBand="1" w:evenHBand="0" w:firstRowFirstColumn="0" w:firstRowLastColumn="0" w:lastRowFirstColumn="0" w:lastRowLastColumn="0"/>
          <w:trHeight w:val="300"/>
          <w:ins w:id="25149"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04EFEB8" w14:textId="77777777" w:rsidR="003C19C7" w:rsidRPr="00747A91" w:rsidRDefault="003C19C7">
            <w:pPr>
              <w:spacing w:line="360" w:lineRule="auto"/>
              <w:jc w:val="both"/>
              <w:rPr>
                <w:ins w:id="25150" w:author="瑋婷 徐" w:date="2025-01-03T16:50:00Z" w16du:dateUtc="2025-01-03T08:50:00Z"/>
                <w:rFonts w:ascii="Times New Roman" w:eastAsiaTheme="minorEastAsia" w:hAnsi="Times New Roman" w:cs="Times New Roman"/>
                <w:b w:val="0"/>
                <w:bCs w:val="0"/>
                <w:color w:val="000000"/>
                <w:rPrChange w:id="25151" w:author="瑋婷 徐" w:date="2025-01-06T15:36:00Z" w16du:dateUtc="2025-01-06T07:36:00Z">
                  <w:rPr>
                    <w:ins w:id="25152" w:author="瑋婷 徐" w:date="2025-01-03T16:50:00Z" w16du:dateUtc="2025-01-03T08:50:00Z"/>
                    <w:rFonts w:ascii="Calibri" w:hAnsi="Calibri" w:cs="Calibri"/>
                    <w:color w:val="000000"/>
                    <w:sz w:val="22"/>
                    <w:szCs w:val="22"/>
                  </w:rPr>
                </w:rPrChange>
              </w:rPr>
              <w:pPrChange w:id="25153" w:author="瑋婷 徐" w:date="2025-01-03T16:55:00Z" w16du:dateUtc="2025-01-03T08:55:00Z">
                <w:pPr/>
              </w:pPrChange>
            </w:pPr>
            <w:proofErr w:type="gramStart"/>
            <w:ins w:id="25154" w:author="瑋婷 徐" w:date="2025-01-03T16:50:00Z" w16du:dateUtc="2025-01-03T08:50:00Z">
              <w:r w:rsidRPr="00747A91">
                <w:rPr>
                  <w:rFonts w:ascii="Times New Roman" w:eastAsiaTheme="minorEastAsia" w:hAnsi="Times New Roman" w:cs="Times New Roman" w:hint="eastAsia"/>
                  <w:b w:val="0"/>
                  <w:bCs w:val="0"/>
                  <w:color w:val="000000"/>
                  <w:rPrChange w:id="25155" w:author="瑋婷 徐" w:date="2025-01-06T15:36:00Z" w16du:dateUtc="2025-01-06T07:36:00Z">
                    <w:rPr>
                      <w:rFonts w:ascii="Calibri" w:hAnsi="Calibri" w:cs="Calibri" w:hint="eastAsia"/>
                      <w:color w:val="000000"/>
                      <w:sz w:val="22"/>
                      <w:szCs w:val="22"/>
                    </w:rPr>
                  </w:rPrChange>
                </w:rPr>
                <w:t>東方毛腳燕</w:t>
              </w:r>
              <w:proofErr w:type="gramEnd"/>
              <w:r w:rsidRPr="00747A91">
                <w:rPr>
                  <w:rFonts w:ascii="Times New Roman" w:eastAsiaTheme="minorEastAsia" w:hAnsi="Times New Roman" w:cs="Times New Roman"/>
                  <w:b w:val="0"/>
                  <w:bCs w:val="0"/>
                  <w:color w:val="000000"/>
                  <w:rPrChange w:id="25156"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018EA726"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57" w:author="瑋婷 徐" w:date="2025-01-03T16:50:00Z" w16du:dateUtc="2025-01-03T08:50:00Z"/>
                <w:rFonts w:ascii="Times New Roman" w:eastAsiaTheme="minorEastAsia" w:hAnsi="Times New Roman" w:cs="Times New Roman"/>
                <w:i/>
                <w:iCs/>
                <w:color w:val="000000"/>
                <w:rPrChange w:id="25158" w:author="瑋婷 徐" w:date="2025-01-06T15:36:00Z" w16du:dateUtc="2025-01-06T07:36:00Z">
                  <w:rPr>
                    <w:ins w:id="25159" w:author="瑋婷 徐" w:date="2025-01-03T16:50:00Z" w16du:dateUtc="2025-01-03T08:50:00Z"/>
                    <w:rFonts w:ascii="Calibri" w:hAnsi="Calibri" w:cs="Calibri"/>
                    <w:i/>
                    <w:iCs/>
                    <w:color w:val="000000"/>
                    <w:sz w:val="22"/>
                    <w:szCs w:val="22"/>
                  </w:rPr>
                </w:rPrChange>
              </w:rPr>
              <w:pPrChange w:id="251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61" w:author="瑋婷 徐" w:date="2025-01-03T16:50:00Z" w16du:dateUtc="2025-01-03T08:50:00Z">
              <w:r w:rsidRPr="00747A91">
                <w:rPr>
                  <w:rFonts w:ascii="Times New Roman" w:eastAsiaTheme="minorEastAsia" w:hAnsi="Times New Roman" w:cs="Times New Roman"/>
                  <w:i/>
                  <w:iCs/>
                  <w:color w:val="000000"/>
                  <w:rPrChange w:id="25162" w:author="瑋婷 徐" w:date="2025-01-06T15:36:00Z" w16du:dateUtc="2025-01-06T07:36:00Z">
                    <w:rPr>
                      <w:rFonts w:ascii="Calibri" w:hAnsi="Calibri" w:cs="Calibri"/>
                      <w:i/>
                      <w:iCs/>
                      <w:color w:val="000000"/>
                      <w:sz w:val="22"/>
                      <w:szCs w:val="22"/>
                    </w:rPr>
                  </w:rPrChange>
                </w:rPr>
                <w:t>Delichon dasypus</w:t>
              </w:r>
            </w:ins>
          </w:p>
        </w:tc>
        <w:tc>
          <w:tcPr>
            <w:tcW w:w="162" w:type="pct"/>
            <w:noWrap/>
            <w:vAlign w:val="center"/>
            <w:hideMark/>
          </w:tcPr>
          <w:p w14:paraId="58AF092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63" w:author="瑋婷 徐" w:date="2025-01-03T16:50:00Z" w16du:dateUtc="2025-01-03T08:50:00Z"/>
                <w:rFonts w:ascii="Times New Roman" w:eastAsiaTheme="minorEastAsia" w:hAnsi="Times New Roman" w:cs="Times New Roman"/>
                <w:i/>
                <w:iCs/>
                <w:color w:val="000000"/>
                <w:rPrChange w:id="25164" w:author="瑋婷 徐" w:date="2025-01-06T15:36:00Z" w16du:dateUtc="2025-01-06T07:36:00Z">
                  <w:rPr>
                    <w:ins w:id="25165" w:author="瑋婷 徐" w:date="2025-01-03T16:50:00Z" w16du:dateUtc="2025-01-03T08:50:00Z"/>
                    <w:rFonts w:ascii="Calibri" w:hAnsi="Calibri" w:cs="Calibri"/>
                    <w:i/>
                    <w:iCs/>
                    <w:color w:val="000000"/>
                    <w:sz w:val="22"/>
                    <w:szCs w:val="22"/>
                  </w:rPr>
                </w:rPrChange>
              </w:rPr>
              <w:pPrChange w:id="251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FF581D"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67" w:author="瑋婷 徐" w:date="2025-01-03T16:50:00Z" w16du:dateUtc="2025-01-03T08:50:00Z"/>
                <w:rFonts w:ascii="Times New Roman" w:eastAsiaTheme="minorEastAsia" w:hAnsi="Times New Roman" w:cs="Times New Roman"/>
                <w:rPrChange w:id="25168" w:author="瑋婷 徐" w:date="2025-01-06T15:36:00Z" w16du:dateUtc="2025-01-06T07:36:00Z">
                  <w:rPr>
                    <w:ins w:id="25169" w:author="瑋婷 徐" w:date="2025-01-03T16:50:00Z" w16du:dateUtc="2025-01-03T08:50:00Z"/>
                    <w:rFonts w:ascii="Times New Roman" w:eastAsia="Times New Roman" w:hAnsi="Times New Roman" w:cs="Times New Roman"/>
                    <w:sz w:val="20"/>
                    <w:szCs w:val="20"/>
                  </w:rPr>
                </w:rPrChange>
              </w:rPr>
              <w:pPrChange w:id="251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E43D4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71" w:author="瑋婷 徐" w:date="2025-01-03T16:50:00Z" w16du:dateUtc="2025-01-03T08:50:00Z"/>
                <w:rFonts w:ascii="Times New Roman" w:eastAsiaTheme="minorEastAsia" w:hAnsi="Times New Roman" w:cs="Times New Roman"/>
                <w:rPrChange w:id="25172" w:author="瑋婷 徐" w:date="2025-01-06T15:36:00Z" w16du:dateUtc="2025-01-06T07:36:00Z">
                  <w:rPr>
                    <w:ins w:id="25173" w:author="瑋婷 徐" w:date="2025-01-03T16:50:00Z" w16du:dateUtc="2025-01-03T08:50:00Z"/>
                    <w:rFonts w:ascii="Times New Roman" w:eastAsia="Times New Roman" w:hAnsi="Times New Roman" w:cs="Times New Roman"/>
                    <w:sz w:val="20"/>
                    <w:szCs w:val="20"/>
                  </w:rPr>
                </w:rPrChange>
              </w:rPr>
              <w:pPrChange w:id="251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0ED5F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75" w:author="瑋婷 徐" w:date="2025-01-03T16:50:00Z" w16du:dateUtc="2025-01-03T08:50:00Z"/>
                <w:rFonts w:ascii="Times New Roman" w:eastAsiaTheme="minorEastAsia" w:hAnsi="Times New Roman" w:cs="Times New Roman"/>
                <w:rPrChange w:id="25176" w:author="瑋婷 徐" w:date="2025-01-06T15:36:00Z" w16du:dateUtc="2025-01-06T07:36:00Z">
                  <w:rPr>
                    <w:ins w:id="25177" w:author="瑋婷 徐" w:date="2025-01-03T16:50:00Z" w16du:dateUtc="2025-01-03T08:50:00Z"/>
                    <w:rFonts w:ascii="Times New Roman" w:eastAsia="Times New Roman" w:hAnsi="Times New Roman" w:cs="Times New Roman"/>
                    <w:sz w:val="20"/>
                    <w:szCs w:val="20"/>
                  </w:rPr>
                </w:rPrChange>
              </w:rPr>
              <w:pPrChange w:id="251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32EEB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79" w:author="瑋婷 徐" w:date="2025-01-03T16:50:00Z" w16du:dateUtc="2025-01-03T08:50:00Z"/>
                <w:rFonts w:ascii="Times New Roman" w:eastAsiaTheme="minorEastAsia" w:hAnsi="Times New Roman" w:cs="Times New Roman"/>
                <w:rPrChange w:id="25180" w:author="瑋婷 徐" w:date="2025-01-06T15:36:00Z" w16du:dateUtc="2025-01-06T07:36:00Z">
                  <w:rPr>
                    <w:ins w:id="25181" w:author="瑋婷 徐" w:date="2025-01-03T16:50:00Z" w16du:dateUtc="2025-01-03T08:50:00Z"/>
                    <w:rFonts w:ascii="Times New Roman" w:eastAsia="Times New Roman" w:hAnsi="Times New Roman" w:cs="Times New Roman"/>
                    <w:sz w:val="20"/>
                    <w:szCs w:val="20"/>
                  </w:rPr>
                </w:rPrChange>
              </w:rPr>
              <w:pPrChange w:id="25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FC029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83" w:author="瑋婷 徐" w:date="2025-01-03T16:50:00Z" w16du:dateUtc="2025-01-03T08:50:00Z"/>
                <w:rFonts w:ascii="Times New Roman" w:eastAsiaTheme="minorEastAsia" w:hAnsi="Times New Roman" w:cs="Times New Roman"/>
                <w:rPrChange w:id="25184" w:author="瑋婷 徐" w:date="2025-01-06T15:36:00Z" w16du:dateUtc="2025-01-06T07:36:00Z">
                  <w:rPr>
                    <w:ins w:id="25185" w:author="瑋婷 徐" w:date="2025-01-03T16:50:00Z" w16du:dateUtc="2025-01-03T08:50:00Z"/>
                    <w:rFonts w:ascii="Times New Roman" w:eastAsia="Times New Roman" w:hAnsi="Times New Roman" w:cs="Times New Roman"/>
                    <w:sz w:val="20"/>
                    <w:szCs w:val="20"/>
                  </w:rPr>
                </w:rPrChange>
              </w:rPr>
              <w:pPrChange w:id="251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FB881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87" w:author="瑋婷 徐" w:date="2025-01-03T16:50:00Z" w16du:dateUtc="2025-01-03T08:50:00Z"/>
                <w:rFonts w:ascii="Times New Roman" w:eastAsiaTheme="minorEastAsia" w:hAnsi="Times New Roman" w:cs="Times New Roman"/>
                <w:rPrChange w:id="25188" w:author="瑋婷 徐" w:date="2025-01-06T15:36:00Z" w16du:dateUtc="2025-01-06T07:36:00Z">
                  <w:rPr>
                    <w:ins w:id="25189" w:author="瑋婷 徐" w:date="2025-01-03T16:50:00Z" w16du:dateUtc="2025-01-03T08:50:00Z"/>
                    <w:rFonts w:ascii="Times New Roman" w:eastAsia="Times New Roman" w:hAnsi="Times New Roman" w:cs="Times New Roman"/>
                    <w:sz w:val="20"/>
                    <w:szCs w:val="20"/>
                  </w:rPr>
                </w:rPrChange>
              </w:rPr>
              <w:pPrChange w:id="251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9F8C6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91" w:author="瑋婷 徐" w:date="2025-01-03T16:50:00Z" w16du:dateUtc="2025-01-03T08:50:00Z"/>
                <w:rFonts w:ascii="Times New Roman" w:eastAsiaTheme="minorEastAsia" w:hAnsi="Times New Roman" w:cs="Times New Roman"/>
                <w:rPrChange w:id="25192" w:author="瑋婷 徐" w:date="2025-01-06T15:36:00Z" w16du:dateUtc="2025-01-06T07:36:00Z">
                  <w:rPr>
                    <w:ins w:id="25193" w:author="瑋婷 徐" w:date="2025-01-03T16:50:00Z" w16du:dateUtc="2025-01-03T08:50:00Z"/>
                    <w:rFonts w:ascii="Times New Roman" w:eastAsia="Times New Roman" w:hAnsi="Times New Roman" w:cs="Times New Roman"/>
                    <w:sz w:val="20"/>
                    <w:szCs w:val="20"/>
                  </w:rPr>
                </w:rPrChange>
              </w:rPr>
              <w:pPrChange w:id="251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D9326A"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95" w:author="瑋婷 徐" w:date="2025-01-03T16:50:00Z" w16du:dateUtc="2025-01-03T08:50:00Z"/>
                <w:rFonts w:ascii="Times New Roman" w:eastAsiaTheme="minorEastAsia" w:hAnsi="Times New Roman" w:cs="Times New Roman"/>
                <w:color w:val="000000"/>
                <w:rPrChange w:id="25196" w:author="瑋婷 徐" w:date="2025-01-06T15:36:00Z" w16du:dateUtc="2025-01-06T07:36:00Z">
                  <w:rPr>
                    <w:ins w:id="25197" w:author="瑋婷 徐" w:date="2025-01-03T16:50:00Z" w16du:dateUtc="2025-01-03T08:50:00Z"/>
                    <w:rFonts w:ascii="Calibri" w:hAnsi="Calibri" w:cs="Calibri"/>
                    <w:color w:val="000000"/>
                    <w:sz w:val="22"/>
                    <w:szCs w:val="22"/>
                  </w:rPr>
                </w:rPrChange>
              </w:rPr>
              <w:pPrChange w:id="251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99" w:author="瑋婷 徐" w:date="2025-01-03T16:50:00Z" w16du:dateUtc="2025-01-03T08:50:00Z">
              <w:r w:rsidRPr="00747A91">
                <w:rPr>
                  <w:rFonts w:ascii="Times New Roman" w:eastAsiaTheme="minorEastAsia" w:hAnsi="Times New Roman" w:cs="Times New Roman"/>
                  <w:color w:val="000000"/>
                  <w:rPrChange w:id="2520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A6FE9C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01" w:author="瑋婷 徐" w:date="2025-01-03T16:50:00Z" w16du:dateUtc="2025-01-03T08:50:00Z"/>
                <w:rFonts w:ascii="Times New Roman" w:eastAsiaTheme="minorEastAsia" w:hAnsi="Times New Roman" w:cs="Times New Roman"/>
                <w:color w:val="000000"/>
                <w:rPrChange w:id="25202" w:author="瑋婷 徐" w:date="2025-01-06T15:36:00Z" w16du:dateUtc="2025-01-06T07:36:00Z">
                  <w:rPr>
                    <w:ins w:id="25203" w:author="瑋婷 徐" w:date="2025-01-03T16:50:00Z" w16du:dateUtc="2025-01-03T08:50:00Z"/>
                    <w:rFonts w:ascii="Calibri" w:hAnsi="Calibri" w:cs="Calibri"/>
                    <w:color w:val="000000"/>
                    <w:sz w:val="22"/>
                    <w:szCs w:val="22"/>
                  </w:rPr>
                </w:rPrChange>
              </w:rPr>
              <w:pPrChange w:id="252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68F00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05" w:author="瑋婷 徐" w:date="2025-01-03T16:50:00Z" w16du:dateUtc="2025-01-03T08:50:00Z"/>
                <w:rFonts w:ascii="Times New Roman" w:eastAsiaTheme="minorEastAsia" w:hAnsi="Times New Roman" w:cs="Times New Roman"/>
                <w:rPrChange w:id="25206" w:author="瑋婷 徐" w:date="2025-01-06T15:36:00Z" w16du:dateUtc="2025-01-06T07:36:00Z">
                  <w:rPr>
                    <w:ins w:id="25207" w:author="瑋婷 徐" w:date="2025-01-03T16:50:00Z" w16du:dateUtc="2025-01-03T08:50:00Z"/>
                    <w:rFonts w:ascii="Times New Roman" w:eastAsia="Times New Roman" w:hAnsi="Times New Roman" w:cs="Times New Roman"/>
                    <w:sz w:val="20"/>
                    <w:szCs w:val="20"/>
                  </w:rPr>
                </w:rPrChange>
              </w:rPr>
              <w:pPrChange w:id="252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CE24B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09" w:author="瑋婷 徐" w:date="2025-01-03T16:50:00Z" w16du:dateUtc="2025-01-03T08:50:00Z"/>
                <w:rFonts w:ascii="Times New Roman" w:eastAsiaTheme="minorEastAsia" w:hAnsi="Times New Roman" w:cs="Times New Roman"/>
                <w:rPrChange w:id="25210" w:author="瑋婷 徐" w:date="2025-01-06T15:36:00Z" w16du:dateUtc="2025-01-06T07:36:00Z">
                  <w:rPr>
                    <w:ins w:id="25211" w:author="瑋婷 徐" w:date="2025-01-03T16:50:00Z" w16du:dateUtc="2025-01-03T08:50:00Z"/>
                    <w:rFonts w:ascii="Times New Roman" w:eastAsia="Times New Roman" w:hAnsi="Times New Roman" w:cs="Times New Roman"/>
                    <w:sz w:val="20"/>
                    <w:szCs w:val="20"/>
                  </w:rPr>
                </w:rPrChange>
              </w:rPr>
              <w:pPrChange w:id="252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63ACA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13" w:author="瑋婷 徐" w:date="2025-01-03T16:50:00Z" w16du:dateUtc="2025-01-03T08:50:00Z"/>
                <w:rFonts w:ascii="Times New Roman" w:eastAsiaTheme="minorEastAsia" w:hAnsi="Times New Roman" w:cs="Times New Roman"/>
                <w:rPrChange w:id="25214" w:author="瑋婷 徐" w:date="2025-01-06T15:36:00Z" w16du:dateUtc="2025-01-06T07:36:00Z">
                  <w:rPr>
                    <w:ins w:id="25215" w:author="瑋婷 徐" w:date="2025-01-03T16:50:00Z" w16du:dateUtc="2025-01-03T08:50:00Z"/>
                    <w:rFonts w:ascii="Times New Roman" w:eastAsia="Times New Roman" w:hAnsi="Times New Roman" w:cs="Times New Roman"/>
                    <w:sz w:val="20"/>
                    <w:szCs w:val="20"/>
                  </w:rPr>
                </w:rPrChange>
              </w:rPr>
              <w:pPrChange w:id="252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E3DF5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17" w:author="瑋婷 徐" w:date="2025-01-03T16:50:00Z" w16du:dateUtc="2025-01-03T08:50:00Z"/>
                <w:rFonts w:ascii="Times New Roman" w:eastAsiaTheme="minorEastAsia" w:hAnsi="Times New Roman" w:cs="Times New Roman"/>
                <w:rPrChange w:id="25218" w:author="瑋婷 徐" w:date="2025-01-06T15:36:00Z" w16du:dateUtc="2025-01-06T07:36:00Z">
                  <w:rPr>
                    <w:ins w:id="25219" w:author="瑋婷 徐" w:date="2025-01-03T16:50:00Z" w16du:dateUtc="2025-01-03T08:50:00Z"/>
                    <w:rFonts w:ascii="Times New Roman" w:eastAsia="Times New Roman" w:hAnsi="Times New Roman" w:cs="Times New Roman"/>
                    <w:sz w:val="20"/>
                    <w:szCs w:val="20"/>
                  </w:rPr>
                </w:rPrChange>
              </w:rPr>
              <w:pPrChange w:id="252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FB9718"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21" w:author="瑋婷 徐" w:date="2025-01-03T16:50:00Z" w16du:dateUtc="2025-01-03T08:50:00Z"/>
                <w:rFonts w:ascii="Times New Roman" w:eastAsiaTheme="minorEastAsia" w:hAnsi="Times New Roman" w:cs="Times New Roman"/>
                <w:rPrChange w:id="25222" w:author="瑋婷 徐" w:date="2025-01-06T15:36:00Z" w16du:dateUtc="2025-01-06T07:36:00Z">
                  <w:rPr>
                    <w:ins w:id="25223" w:author="瑋婷 徐" w:date="2025-01-03T16:50:00Z" w16du:dateUtc="2025-01-03T08:50:00Z"/>
                    <w:rFonts w:ascii="Times New Roman" w:eastAsia="Times New Roman" w:hAnsi="Times New Roman" w:cs="Times New Roman"/>
                    <w:sz w:val="20"/>
                    <w:szCs w:val="20"/>
                  </w:rPr>
                </w:rPrChange>
              </w:rPr>
              <w:pPrChange w:id="252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E05E0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25" w:author="瑋婷 徐" w:date="2025-01-03T16:50:00Z" w16du:dateUtc="2025-01-03T08:50:00Z"/>
                <w:rFonts w:ascii="Times New Roman" w:eastAsiaTheme="minorEastAsia" w:hAnsi="Times New Roman" w:cs="Times New Roman"/>
                <w:color w:val="000000"/>
                <w:rPrChange w:id="25226" w:author="瑋婷 徐" w:date="2025-01-06T15:36:00Z" w16du:dateUtc="2025-01-06T07:36:00Z">
                  <w:rPr>
                    <w:ins w:id="25227" w:author="瑋婷 徐" w:date="2025-01-03T16:50:00Z" w16du:dateUtc="2025-01-03T08:50:00Z"/>
                    <w:rFonts w:ascii="Calibri" w:hAnsi="Calibri" w:cs="Calibri"/>
                    <w:color w:val="000000"/>
                    <w:sz w:val="22"/>
                    <w:szCs w:val="22"/>
                  </w:rPr>
                </w:rPrChange>
              </w:rPr>
              <w:pPrChange w:id="252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29" w:author="瑋婷 徐" w:date="2025-01-03T16:50:00Z" w16du:dateUtc="2025-01-03T08:50:00Z">
              <w:r w:rsidRPr="00747A91">
                <w:rPr>
                  <w:rFonts w:ascii="Times New Roman" w:eastAsiaTheme="minorEastAsia" w:hAnsi="Times New Roman" w:cs="Times New Roman"/>
                  <w:color w:val="000000"/>
                  <w:rPrChange w:id="2523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7849C3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31" w:author="瑋婷 徐" w:date="2025-01-03T16:50:00Z" w16du:dateUtc="2025-01-03T08:50:00Z"/>
                <w:rFonts w:ascii="Times New Roman" w:eastAsiaTheme="minorEastAsia" w:hAnsi="Times New Roman" w:cs="Times New Roman"/>
                <w:color w:val="000000"/>
                <w:rPrChange w:id="25232" w:author="瑋婷 徐" w:date="2025-01-06T15:36:00Z" w16du:dateUtc="2025-01-06T07:36:00Z">
                  <w:rPr>
                    <w:ins w:id="25233" w:author="瑋婷 徐" w:date="2025-01-03T16:50:00Z" w16du:dateUtc="2025-01-03T08:50:00Z"/>
                    <w:rFonts w:ascii="Calibri" w:hAnsi="Calibri" w:cs="Calibri"/>
                    <w:color w:val="000000"/>
                    <w:sz w:val="22"/>
                    <w:szCs w:val="22"/>
                  </w:rPr>
                </w:rPrChange>
              </w:rPr>
              <w:pPrChange w:id="252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6AE4F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35" w:author="瑋婷 徐" w:date="2025-01-03T16:50:00Z" w16du:dateUtc="2025-01-03T08:50:00Z"/>
                <w:rFonts w:ascii="Times New Roman" w:eastAsiaTheme="minorEastAsia" w:hAnsi="Times New Roman" w:cs="Times New Roman"/>
                <w:rPrChange w:id="25236" w:author="瑋婷 徐" w:date="2025-01-06T15:36:00Z" w16du:dateUtc="2025-01-06T07:36:00Z">
                  <w:rPr>
                    <w:ins w:id="25237" w:author="瑋婷 徐" w:date="2025-01-03T16:50:00Z" w16du:dateUtc="2025-01-03T08:50:00Z"/>
                    <w:rFonts w:ascii="Times New Roman" w:eastAsia="Times New Roman" w:hAnsi="Times New Roman" w:cs="Times New Roman"/>
                    <w:sz w:val="20"/>
                    <w:szCs w:val="20"/>
                  </w:rPr>
                </w:rPrChange>
              </w:rPr>
              <w:pPrChange w:id="252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DECDE5"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39" w:author="瑋婷 徐" w:date="2025-01-03T16:50:00Z" w16du:dateUtc="2025-01-03T08:50:00Z"/>
                <w:rFonts w:ascii="Times New Roman" w:eastAsiaTheme="minorEastAsia" w:hAnsi="Times New Roman" w:cs="Times New Roman"/>
                <w:rPrChange w:id="25240" w:author="瑋婷 徐" w:date="2025-01-06T15:36:00Z" w16du:dateUtc="2025-01-06T07:36:00Z">
                  <w:rPr>
                    <w:ins w:id="25241" w:author="瑋婷 徐" w:date="2025-01-03T16:50:00Z" w16du:dateUtc="2025-01-03T08:50:00Z"/>
                    <w:rFonts w:ascii="Times New Roman" w:eastAsia="Times New Roman" w:hAnsi="Times New Roman" w:cs="Times New Roman"/>
                    <w:sz w:val="20"/>
                    <w:szCs w:val="20"/>
                  </w:rPr>
                </w:rPrChange>
              </w:rPr>
              <w:pPrChange w:id="252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E8D8EE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43" w:author="瑋婷 徐" w:date="2025-01-03T16:50:00Z" w16du:dateUtc="2025-01-03T08:50:00Z"/>
                <w:rFonts w:ascii="Times New Roman" w:eastAsiaTheme="minorEastAsia" w:hAnsi="Times New Roman" w:cs="Times New Roman"/>
                <w:rPrChange w:id="25244" w:author="瑋婷 徐" w:date="2025-01-06T15:36:00Z" w16du:dateUtc="2025-01-06T07:36:00Z">
                  <w:rPr>
                    <w:ins w:id="25245" w:author="瑋婷 徐" w:date="2025-01-03T16:50:00Z" w16du:dateUtc="2025-01-03T08:50:00Z"/>
                    <w:rFonts w:ascii="Times New Roman" w:eastAsia="Times New Roman" w:hAnsi="Times New Roman" w:cs="Times New Roman"/>
                    <w:sz w:val="20"/>
                    <w:szCs w:val="20"/>
                  </w:rPr>
                </w:rPrChange>
              </w:rPr>
              <w:pPrChange w:id="252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37AFFD0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47" w:author="瑋婷 徐" w:date="2025-01-03T16:50:00Z" w16du:dateUtc="2025-01-03T08:50:00Z"/>
                <w:rFonts w:ascii="Times New Roman" w:eastAsiaTheme="minorEastAsia" w:hAnsi="Times New Roman" w:cs="Times New Roman"/>
                <w:rPrChange w:id="25248" w:author="瑋婷 徐" w:date="2025-01-06T15:36:00Z" w16du:dateUtc="2025-01-06T07:36:00Z">
                  <w:rPr>
                    <w:ins w:id="25249" w:author="瑋婷 徐" w:date="2025-01-03T16:50:00Z" w16du:dateUtc="2025-01-03T08:50:00Z"/>
                    <w:rFonts w:ascii="Times New Roman" w:eastAsia="Times New Roman" w:hAnsi="Times New Roman" w:cs="Times New Roman"/>
                    <w:sz w:val="20"/>
                    <w:szCs w:val="20"/>
                  </w:rPr>
                </w:rPrChange>
              </w:rPr>
              <w:pPrChange w:id="252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52BAE86D"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5251"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5252" w:author="瑋婷 徐" w:date="2025-01-03T16:50:00Z"/>
          <w:trPrChange w:id="25253"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254" w:author="瑋婷 徐" w:date="2025-01-03T17:01:00Z" w16du:dateUtc="2025-01-03T09:01:00Z">
              <w:tcPr>
                <w:tcW w:w="781" w:type="pct"/>
                <w:gridSpan w:val="2"/>
                <w:vAlign w:val="center"/>
                <w:hideMark/>
              </w:tcPr>
            </w:tcPrChange>
          </w:tcPr>
          <w:p w14:paraId="079F5694" w14:textId="77777777" w:rsidR="003C19C7" w:rsidRPr="00747A91" w:rsidRDefault="003C19C7">
            <w:pPr>
              <w:spacing w:line="360" w:lineRule="auto"/>
              <w:jc w:val="both"/>
              <w:rPr>
                <w:ins w:id="25255" w:author="瑋婷 徐" w:date="2025-01-03T16:50:00Z" w16du:dateUtc="2025-01-03T08:50:00Z"/>
                <w:rFonts w:ascii="Times New Roman" w:eastAsiaTheme="minorEastAsia" w:hAnsi="Times New Roman" w:cs="Times New Roman"/>
                <w:b w:val="0"/>
                <w:bCs w:val="0"/>
                <w:color w:val="000000"/>
                <w:rPrChange w:id="25256" w:author="瑋婷 徐" w:date="2025-01-06T15:36:00Z" w16du:dateUtc="2025-01-06T07:36:00Z">
                  <w:rPr>
                    <w:ins w:id="25257" w:author="瑋婷 徐" w:date="2025-01-03T16:50:00Z" w16du:dateUtc="2025-01-03T08:50:00Z"/>
                    <w:rFonts w:ascii="Calibri" w:hAnsi="Calibri" w:cs="Calibri"/>
                    <w:color w:val="000000"/>
                    <w:sz w:val="22"/>
                    <w:szCs w:val="22"/>
                  </w:rPr>
                </w:rPrChange>
              </w:rPr>
              <w:pPrChange w:id="25258" w:author="瑋婷 徐" w:date="2025-01-03T16:55:00Z" w16du:dateUtc="2025-01-03T08:55:00Z">
                <w:pPr/>
              </w:pPrChange>
            </w:pPr>
            <w:ins w:id="25259" w:author="瑋婷 徐" w:date="2025-01-03T16:50:00Z" w16du:dateUtc="2025-01-03T08:50:00Z">
              <w:r w:rsidRPr="00747A91">
                <w:rPr>
                  <w:rFonts w:ascii="Times New Roman" w:eastAsiaTheme="minorEastAsia" w:hAnsi="Times New Roman" w:cs="Times New Roman" w:hint="eastAsia"/>
                  <w:b w:val="0"/>
                  <w:bCs w:val="0"/>
                  <w:color w:val="000000"/>
                  <w:rPrChange w:id="25260" w:author="瑋婷 徐" w:date="2025-01-06T15:36:00Z" w16du:dateUtc="2025-01-06T07:36:00Z">
                    <w:rPr>
                      <w:rFonts w:ascii="Calibri" w:hAnsi="Calibri" w:cs="Calibri" w:hint="eastAsia"/>
                      <w:color w:val="000000"/>
                      <w:sz w:val="22"/>
                      <w:szCs w:val="22"/>
                    </w:rPr>
                  </w:rPrChange>
                </w:rPr>
                <w:t>白環</w:t>
              </w:r>
              <w:proofErr w:type="gramStart"/>
              <w:r w:rsidRPr="00747A91">
                <w:rPr>
                  <w:rFonts w:ascii="Times New Roman" w:eastAsiaTheme="minorEastAsia" w:hAnsi="Times New Roman" w:cs="Times New Roman" w:hint="eastAsia"/>
                  <w:b w:val="0"/>
                  <w:bCs w:val="0"/>
                  <w:color w:val="000000"/>
                  <w:rPrChange w:id="25261" w:author="瑋婷 徐" w:date="2025-01-06T15:36:00Z" w16du:dateUtc="2025-01-06T07:36:00Z">
                    <w:rPr>
                      <w:rFonts w:ascii="Calibri" w:hAnsi="Calibri" w:cs="Calibri" w:hint="eastAsia"/>
                      <w:color w:val="000000"/>
                      <w:sz w:val="22"/>
                      <w:szCs w:val="22"/>
                    </w:rPr>
                  </w:rPrChange>
                </w:rPr>
                <w:t>鸚</w:t>
              </w:r>
              <w:proofErr w:type="gramEnd"/>
              <w:r w:rsidRPr="00747A91">
                <w:rPr>
                  <w:rFonts w:ascii="Times New Roman" w:eastAsiaTheme="minorEastAsia" w:hAnsi="Times New Roman" w:cs="Times New Roman" w:hint="eastAsia"/>
                  <w:b w:val="0"/>
                  <w:bCs w:val="0"/>
                  <w:color w:val="000000"/>
                  <w:rPrChange w:id="25262" w:author="瑋婷 徐" w:date="2025-01-06T15:36:00Z" w16du:dateUtc="2025-01-06T07:36:00Z">
                    <w:rPr>
                      <w:rFonts w:ascii="Calibri" w:hAnsi="Calibri" w:cs="Calibri" w:hint="eastAsia"/>
                      <w:color w:val="000000"/>
                      <w:sz w:val="22"/>
                      <w:szCs w:val="22"/>
                    </w:rPr>
                  </w:rPrChange>
                </w:rPr>
                <w:t>嘴</w:t>
              </w:r>
              <w:proofErr w:type="gramStart"/>
              <w:r w:rsidRPr="00747A91">
                <w:rPr>
                  <w:rFonts w:ascii="Times New Roman" w:eastAsiaTheme="minorEastAsia" w:hAnsi="Times New Roman" w:cs="Times New Roman" w:hint="eastAsia"/>
                  <w:b w:val="0"/>
                  <w:bCs w:val="0"/>
                  <w:color w:val="000000"/>
                  <w:rPrChange w:id="25263" w:author="瑋婷 徐" w:date="2025-01-06T15:36:00Z" w16du:dateUtc="2025-01-06T07:36:00Z">
                    <w:rPr>
                      <w:rFonts w:ascii="Calibri" w:hAnsi="Calibri" w:cs="Calibri" w:hint="eastAsia"/>
                      <w:color w:val="000000"/>
                      <w:sz w:val="22"/>
                      <w:szCs w:val="22"/>
                    </w:rPr>
                  </w:rPrChange>
                </w:rPr>
                <w:t>鵯</w:t>
              </w:r>
              <w:proofErr w:type="gramEnd"/>
              <w:r w:rsidRPr="00747A91">
                <w:rPr>
                  <w:rFonts w:ascii="Times New Roman" w:eastAsiaTheme="minorEastAsia" w:hAnsi="Times New Roman" w:cs="Times New Roman"/>
                  <w:b w:val="0"/>
                  <w:bCs w:val="0"/>
                  <w:color w:val="000000"/>
                  <w:rPrChange w:id="25264" w:author="瑋婷 徐" w:date="2025-01-06T15:36:00Z" w16du:dateUtc="2025-01-06T07:36:00Z">
                    <w:rPr>
                      <w:rFonts w:ascii="Calibri" w:hAnsi="Calibri" w:cs="Calibri"/>
                      <w:color w:val="000000"/>
                      <w:sz w:val="22"/>
                      <w:szCs w:val="22"/>
                    </w:rPr>
                  </w:rPrChange>
                </w:rPr>
                <w:t xml:space="preserve"> </w:t>
              </w:r>
              <w:r w:rsidRPr="00747A91">
                <w:rPr>
                  <w:rFonts w:ascii="Times New Roman" w:eastAsiaTheme="minorEastAsia" w:hAnsi="Times New Roman" w:cs="Times New Roman"/>
                  <w:b w:val="0"/>
                  <w:bCs w:val="0"/>
                  <w:color w:val="000000"/>
                  <w:rPrChange w:id="25265"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5266"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Change w:id="25267" w:author="瑋婷 徐" w:date="2025-01-03T17:01:00Z" w16du:dateUtc="2025-01-03T09:01:00Z">
              <w:tcPr>
                <w:tcW w:w="814" w:type="pct"/>
                <w:gridSpan w:val="2"/>
                <w:vAlign w:val="center"/>
                <w:hideMark/>
              </w:tcPr>
            </w:tcPrChange>
          </w:tcPr>
          <w:p w14:paraId="06C9335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68" w:author="瑋婷 徐" w:date="2025-01-03T16:50:00Z" w16du:dateUtc="2025-01-03T08:50:00Z"/>
                <w:rFonts w:ascii="Times New Roman" w:eastAsiaTheme="minorEastAsia" w:hAnsi="Times New Roman" w:cs="Times New Roman"/>
                <w:i/>
                <w:iCs/>
                <w:color w:val="000000"/>
                <w:rPrChange w:id="25269" w:author="瑋婷 徐" w:date="2025-01-06T15:36:00Z" w16du:dateUtc="2025-01-06T07:36:00Z">
                  <w:rPr>
                    <w:ins w:id="25270" w:author="瑋婷 徐" w:date="2025-01-03T16:50:00Z" w16du:dateUtc="2025-01-03T08:50:00Z"/>
                    <w:rFonts w:ascii="Calibri" w:hAnsi="Calibri" w:cs="Calibri"/>
                    <w:i/>
                    <w:iCs/>
                    <w:color w:val="000000"/>
                    <w:sz w:val="22"/>
                    <w:szCs w:val="22"/>
                  </w:rPr>
                </w:rPrChange>
              </w:rPr>
              <w:pPrChange w:id="252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272" w:author="瑋婷 徐" w:date="2025-01-03T16:50:00Z" w16du:dateUtc="2025-01-03T08:50:00Z">
              <w:r w:rsidRPr="00747A91">
                <w:rPr>
                  <w:rFonts w:ascii="Times New Roman" w:eastAsiaTheme="minorEastAsia" w:hAnsi="Times New Roman" w:cs="Times New Roman"/>
                  <w:i/>
                  <w:iCs/>
                  <w:color w:val="000000"/>
                  <w:rPrChange w:id="25273" w:author="瑋婷 徐" w:date="2025-01-06T15:36:00Z" w16du:dateUtc="2025-01-06T07:36:00Z">
                    <w:rPr>
                      <w:rFonts w:ascii="Calibri" w:hAnsi="Calibri" w:cs="Calibri"/>
                      <w:i/>
                      <w:iCs/>
                      <w:color w:val="000000"/>
                      <w:sz w:val="22"/>
                      <w:szCs w:val="22"/>
                    </w:rPr>
                  </w:rPrChange>
                </w:rPr>
                <w:t>Spizixos semitorques</w:t>
              </w:r>
            </w:ins>
          </w:p>
        </w:tc>
        <w:tc>
          <w:tcPr>
            <w:tcW w:w="0" w:type="pct"/>
            <w:noWrap/>
            <w:vAlign w:val="center"/>
            <w:hideMark/>
            <w:tcPrChange w:id="25274" w:author="瑋婷 徐" w:date="2025-01-03T17:01:00Z" w16du:dateUtc="2025-01-03T09:01:00Z">
              <w:tcPr>
                <w:tcW w:w="162" w:type="pct"/>
                <w:gridSpan w:val="2"/>
                <w:noWrap/>
                <w:vAlign w:val="center"/>
                <w:hideMark/>
              </w:tcPr>
            </w:tcPrChange>
          </w:tcPr>
          <w:p w14:paraId="6FC2BC8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75" w:author="瑋婷 徐" w:date="2025-01-03T16:50:00Z" w16du:dateUtc="2025-01-03T08:50:00Z"/>
                <w:rFonts w:ascii="Times New Roman" w:eastAsiaTheme="minorEastAsia" w:hAnsi="Times New Roman" w:cs="Times New Roman"/>
                <w:i/>
                <w:iCs/>
                <w:color w:val="000000"/>
                <w:rPrChange w:id="25276" w:author="瑋婷 徐" w:date="2025-01-06T15:36:00Z" w16du:dateUtc="2025-01-06T07:36:00Z">
                  <w:rPr>
                    <w:ins w:id="25277" w:author="瑋婷 徐" w:date="2025-01-03T16:50:00Z" w16du:dateUtc="2025-01-03T08:50:00Z"/>
                    <w:rFonts w:ascii="Calibri" w:hAnsi="Calibri" w:cs="Calibri"/>
                    <w:i/>
                    <w:iCs/>
                    <w:color w:val="000000"/>
                    <w:sz w:val="22"/>
                    <w:szCs w:val="22"/>
                  </w:rPr>
                </w:rPrChange>
              </w:rPr>
              <w:pPrChange w:id="252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79" w:author="瑋婷 徐" w:date="2025-01-03T17:01:00Z" w16du:dateUtc="2025-01-03T09:01:00Z">
              <w:tcPr>
                <w:tcW w:w="162" w:type="pct"/>
                <w:gridSpan w:val="2"/>
                <w:noWrap/>
                <w:vAlign w:val="center"/>
                <w:hideMark/>
              </w:tcPr>
            </w:tcPrChange>
          </w:tcPr>
          <w:p w14:paraId="1CC7B54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80" w:author="瑋婷 徐" w:date="2025-01-03T16:50:00Z" w16du:dateUtc="2025-01-03T08:50:00Z"/>
                <w:rFonts w:ascii="Times New Roman" w:eastAsiaTheme="minorEastAsia" w:hAnsi="Times New Roman" w:cs="Times New Roman"/>
                <w:rPrChange w:id="25281" w:author="瑋婷 徐" w:date="2025-01-06T15:36:00Z" w16du:dateUtc="2025-01-06T07:36:00Z">
                  <w:rPr>
                    <w:ins w:id="25282" w:author="瑋婷 徐" w:date="2025-01-03T16:50:00Z" w16du:dateUtc="2025-01-03T08:50:00Z"/>
                    <w:rFonts w:ascii="Times New Roman" w:eastAsia="Times New Roman" w:hAnsi="Times New Roman" w:cs="Times New Roman"/>
                    <w:sz w:val="20"/>
                    <w:szCs w:val="20"/>
                  </w:rPr>
                </w:rPrChange>
              </w:rPr>
              <w:pPrChange w:id="252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84" w:author="瑋婷 徐" w:date="2025-01-03T17:01:00Z" w16du:dateUtc="2025-01-03T09:01:00Z">
              <w:tcPr>
                <w:tcW w:w="162" w:type="pct"/>
                <w:gridSpan w:val="2"/>
                <w:noWrap/>
                <w:vAlign w:val="center"/>
                <w:hideMark/>
              </w:tcPr>
            </w:tcPrChange>
          </w:tcPr>
          <w:p w14:paraId="34813E3A"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85" w:author="瑋婷 徐" w:date="2025-01-03T16:50:00Z" w16du:dateUtc="2025-01-03T08:50:00Z"/>
                <w:rFonts w:ascii="Times New Roman" w:eastAsiaTheme="minorEastAsia" w:hAnsi="Times New Roman" w:cs="Times New Roman"/>
                <w:rPrChange w:id="25286" w:author="瑋婷 徐" w:date="2025-01-06T15:36:00Z" w16du:dateUtc="2025-01-06T07:36:00Z">
                  <w:rPr>
                    <w:ins w:id="25287" w:author="瑋婷 徐" w:date="2025-01-03T16:50:00Z" w16du:dateUtc="2025-01-03T08:50:00Z"/>
                    <w:rFonts w:ascii="Times New Roman" w:eastAsia="Times New Roman" w:hAnsi="Times New Roman" w:cs="Times New Roman"/>
                    <w:sz w:val="20"/>
                    <w:szCs w:val="20"/>
                  </w:rPr>
                </w:rPrChange>
              </w:rPr>
              <w:pPrChange w:id="252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89" w:author="瑋婷 徐" w:date="2025-01-03T17:01:00Z" w16du:dateUtc="2025-01-03T09:01:00Z">
              <w:tcPr>
                <w:tcW w:w="162" w:type="pct"/>
                <w:gridSpan w:val="2"/>
                <w:noWrap/>
                <w:vAlign w:val="center"/>
                <w:hideMark/>
              </w:tcPr>
            </w:tcPrChange>
          </w:tcPr>
          <w:p w14:paraId="5D3D191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90" w:author="瑋婷 徐" w:date="2025-01-03T16:50:00Z" w16du:dateUtc="2025-01-03T08:50:00Z"/>
                <w:rFonts w:ascii="Times New Roman" w:eastAsiaTheme="minorEastAsia" w:hAnsi="Times New Roman" w:cs="Times New Roman"/>
                <w:rPrChange w:id="25291" w:author="瑋婷 徐" w:date="2025-01-06T15:36:00Z" w16du:dateUtc="2025-01-06T07:36:00Z">
                  <w:rPr>
                    <w:ins w:id="25292" w:author="瑋婷 徐" w:date="2025-01-03T16:50:00Z" w16du:dateUtc="2025-01-03T08:50:00Z"/>
                    <w:rFonts w:ascii="Times New Roman" w:eastAsia="Times New Roman" w:hAnsi="Times New Roman" w:cs="Times New Roman"/>
                    <w:sz w:val="20"/>
                    <w:szCs w:val="20"/>
                  </w:rPr>
                </w:rPrChange>
              </w:rPr>
              <w:pPrChange w:id="252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94" w:author="瑋婷 徐" w:date="2025-01-03T17:01:00Z" w16du:dateUtc="2025-01-03T09:01:00Z">
              <w:tcPr>
                <w:tcW w:w="162" w:type="pct"/>
                <w:gridSpan w:val="2"/>
                <w:noWrap/>
                <w:vAlign w:val="center"/>
                <w:hideMark/>
              </w:tcPr>
            </w:tcPrChange>
          </w:tcPr>
          <w:p w14:paraId="0BF7DE3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95" w:author="瑋婷 徐" w:date="2025-01-03T16:50:00Z" w16du:dateUtc="2025-01-03T08:50:00Z"/>
                <w:rFonts w:ascii="Times New Roman" w:eastAsiaTheme="minorEastAsia" w:hAnsi="Times New Roman" w:cs="Times New Roman"/>
                <w:rPrChange w:id="25296" w:author="瑋婷 徐" w:date="2025-01-06T15:36:00Z" w16du:dateUtc="2025-01-06T07:36:00Z">
                  <w:rPr>
                    <w:ins w:id="25297" w:author="瑋婷 徐" w:date="2025-01-03T16:50:00Z" w16du:dateUtc="2025-01-03T08:50:00Z"/>
                    <w:rFonts w:ascii="Times New Roman" w:eastAsia="Times New Roman" w:hAnsi="Times New Roman" w:cs="Times New Roman"/>
                    <w:sz w:val="20"/>
                    <w:szCs w:val="20"/>
                  </w:rPr>
                </w:rPrChange>
              </w:rPr>
              <w:pPrChange w:id="252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99" w:author="瑋婷 徐" w:date="2025-01-03T17:01:00Z" w16du:dateUtc="2025-01-03T09:01:00Z">
              <w:tcPr>
                <w:tcW w:w="162" w:type="pct"/>
                <w:gridSpan w:val="2"/>
                <w:noWrap/>
                <w:vAlign w:val="center"/>
                <w:hideMark/>
              </w:tcPr>
            </w:tcPrChange>
          </w:tcPr>
          <w:p w14:paraId="3F14EEE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00" w:author="瑋婷 徐" w:date="2025-01-03T16:50:00Z" w16du:dateUtc="2025-01-03T08:50:00Z"/>
                <w:rFonts w:ascii="Times New Roman" w:eastAsiaTheme="minorEastAsia" w:hAnsi="Times New Roman" w:cs="Times New Roman"/>
                <w:rPrChange w:id="25301" w:author="瑋婷 徐" w:date="2025-01-06T15:36:00Z" w16du:dateUtc="2025-01-06T07:36:00Z">
                  <w:rPr>
                    <w:ins w:id="25302" w:author="瑋婷 徐" w:date="2025-01-03T16:50:00Z" w16du:dateUtc="2025-01-03T08:50:00Z"/>
                    <w:rFonts w:ascii="Times New Roman" w:eastAsia="Times New Roman" w:hAnsi="Times New Roman" w:cs="Times New Roman"/>
                    <w:sz w:val="20"/>
                    <w:szCs w:val="20"/>
                  </w:rPr>
                </w:rPrChange>
              </w:rPr>
              <w:pPrChange w:id="253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04" w:author="瑋婷 徐" w:date="2025-01-03T17:01:00Z" w16du:dateUtc="2025-01-03T09:01:00Z">
              <w:tcPr>
                <w:tcW w:w="162" w:type="pct"/>
                <w:gridSpan w:val="2"/>
                <w:noWrap/>
                <w:vAlign w:val="center"/>
                <w:hideMark/>
              </w:tcPr>
            </w:tcPrChange>
          </w:tcPr>
          <w:p w14:paraId="211DBE4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05" w:author="瑋婷 徐" w:date="2025-01-03T16:50:00Z" w16du:dateUtc="2025-01-03T08:50:00Z"/>
                <w:rFonts w:ascii="Times New Roman" w:eastAsiaTheme="minorEastAsia" w:hAnsi="Times New Roman" w:cs="Times New Roman"/>
                <w:rPrChange w:id="25306" w:author="瑋婷 徐" w:date="2025-01-06T15:36:00Z" w16du:dateUtc="2025-01-06T07:36:00Z">
                  <w:rPr>
                    <w:ins w:id="25307" w:author="瑋婷 徐" w:date="2025-01-03T16:50:00Z" w16du:dateUtc="2025-01-03T08:50:00Z"/>
                    <w:rFonts w:ascii="Times New Roman" w:eastAsia="Times New Roman" w:hAnsi="Times New Roman" w:cs="Times New Roman"/>
                    <w:sz w:val="20"/>
                    <w:szCs w:val="20"/>
                  </w:rPr>
                </w:rPrChange>
              </w:rPr>
              <w:pPrChange w:id="253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09" w:author="瑋婷 徐" w:date="2025-01-03T17:01:00Z" w16du:dateUtc="2025-01-03T09:01:00Z">
              <w:tcPr>
                <w:tcW w:w="162" w:type="pct"/>
                <w:gridSpan w:val="2"/>
                <w:noWrap/>
                <w:vAlign w:val="center"/>
                <w:hideMark/>
              </w:tcPr>
            </w:tcPrChange>
          </w:tcPr>
          <w:p w14:paraId="0D188F2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10" w:author="瑋婷 徐" w:date="2025-01-03T16:50:00Z" w16du:dateUtc="2025-01-03T08:50:00Z"/>
                <w:rFonts w:ascii="Times New Roman" w:eastAsiaTheme="minorEastAsia" w:hAnsi="Times New Roman" w:cs="Times New Roman"/>
                <w:rPrChange w:id="25311" w:author="瑋婷 徐" w:date="2025-01-06T15:36:00Z" w16du:dateUtc="2025-01-06T07:36:00Z">
                  <w:rPr>
                    <w:ins w:id="25312" w:author="瑋婷 徐" w:date="2025-01-03T16:50:00Z" w16du:dateUtc="2025-01-03T08:50:00Z"/>
                    <w:rFonts w:ascii="Times New Roman" w:eastAsia="Times New Roman" w:hAnsi="Times New Roman" w:cs="Times New Roman"/>
                    <w:sz w:val="20"/>
                    <w:szCs w:val="20"/>
                  </w:rPr>
                </w:rPrChange>
              </w:rPr>
              <w:pPrChange w:id="253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14" w:author="瑋婷 徐" w:date="2025-01-03T17:01:00Z" w16du:dateUtc="2025-01-03T09:01:00Z">
              <w:tcPr>
                <w:tcW w:w="162" w:type="pct"/>
                <w:gridSpan w:val="2"/>
                <w:noWrap/>
                <w:vAlign w:val="center"/>
                <w:hideMark/>
              </w:tcPr>
            </w:tcPrChange>
          </w:tcPr>
          <w:p w14:paraId="0238358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15" w:author="瑋婷 徐" w:date="2025-01-03T16:50:00Z" w16du:dateUtc="2025-01-03T08:50:00Z"/>
                <w:rFonts w:ascii="Times New Roman" w:eastAsiaTheme="minorEastAsia" w:hAnsi="Times New Roman" w:cs="Times New Roman"/>
                <w:rPrChange w:id="25316" w:author="瑋婷 徐" w:date="2025-01-06T15:36:00Z" w16du:dateUtc="2025-01-06T07:36:00Z">
                  <w:rPr>
                    <w:ins w:id="25317" w:author="瑋婷 徐" w:date="2025-01-03T16:50:00Z" w16du:dateUtc="2025-01-03T08:50:00Z"/>
                    <w:rFonts w:ascii="Times New Roman" w:eastAsia="Times New Roman" w:hAnsi="Times New Roman" w:cs="Times New Roman"/>
                    <w:sz w:val="20"/>
                    <w:szCs w:val="20"/>
                  </w:rPr>
                </w:rPrChange>
              </w:rPr>
              <w:pPrChange w:id="253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19" w:author="瑋婷 徐" w:date="2025-01-03T17:01:00Z" w16du:dateUtc="2025-01-03T09:01:00Z">
              <w:tcPr>
                <w:tcW w:w="162" w:type="pct"/>
                <w:gridSpan w:val="2"/>
                <w:noWrap/>
                <w:vAlign w:val="center"/>
                <w:hideMark/>
              </w:tcPr>
            </w:tcPrChange>
          </w:tcPr>
          <w:p w14:paraId="4169CFD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20" w:author="瑋婷 徐" w:date="2025-01-03T16:50:00Z" w16du:dateUtc="2025-01-03T08:50:00Z"/>
                <w:rFonts w:ascii="Times New Roman" w:eastAsiaTheme="minorEastAsia" w:hAnsi="Times New Roman" w:cs="Times New Roman"/>
                <w:color w:val="000000"/>
                <w:rPrChange w:id="25321" w:author="瑋婷 徐" w:date="2025-01-06T15:36:00Z" w16du:dateUtc="2025-01-06T07:36:00Z">
                  <w:rPr>
                    <w:ins w:id="25322" w:author="瑋婷 徐" w:date="2025-01-03T16:50:00Z" w16du:dateUtc="2025-01-03T08:50:00Z"/>
                    <w:rFonts w:ascii="Calibri" w:hAnsi="Calibri" w:cs="Calibri"/>
                    <w:color w:val="000000"/>
                    <w:sz w:val="22"/>
                    <w:szCs w:val="22"/>
                  </w:rPr>
                </w:rPrChange>
              </w:rPr>
              <w:pPrChange w:id="253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324" w:author="瑋婷 徐" w:date="2025-01-03T16:50:00Z" w16du:dateUtc="2025-01-03T08:50:00Z">
              <w:r w:rsidRPr="00747A91">
                <w:rPr>
                  <w:rFonts w:ascii="Times New Roman" w:eastAsiaTheme="minorEastAsia" w:hAnsi="Times New Roman" w:cs="Times New Roman"/>
                  <w:color w:val="000000"/>
                  <w:rPrChange w:id="25325"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326" w:author="瑋婷 徐" w:date="2025-01-03T17:01:00Z" w16du:dateUtc="2025-01-03T09:01:00Z">
              <w:tcPr>
                <w:tcW w:w="162" w:type="pct"/>
                <w:gridSpan w:val="2"/>
                <w:noWrap/>
                <w:vAlign w:val="center"/>
                <w:hideMark/>
              </w:tcPr>
            </w:tcPrChange>
          </w:tcPr>
          <w:p w14:paraId="1357182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27" w:author="瑋婷 徐" w:date="2025-01-03T16:50:00Z" w16du:dateUtc="2025-01-03T08:50:00Z"/>
                <w:rFonts w:ascii="Times New Roman" w:eastAsiaTheme="minorEastAsia" w:hAnsi="Times New Roman" w:cs="Times New Roman"/>
                <w:color w:val="000000"/>
                <w:rPrChange w:id="25328" w:author="瑋婷 徐" w:date="2025-01-06T15:36:00Z" w16du:dateUtc="2025-01-06T07:36:00Z">
                  <w:rPr>
                    <w:ins w:id="25329" w:author="瑋婷 徐" w:date="2025-01-03T16:50:00Z" w16du:dateUtc="2025-01-03T08:50:00Z"/>
                    <w:rFonts w:ascii="Calibri" w:hAnsi="Calibri" w:cs="Calibri"/>
                    <w:color w:val="000000"/>
                    <w:sz w:val="22"/>
                    <w:szCs w:val="22"/>
                  </w:rPr>
                </w:rPrChange>
              </w:rPr>
              <w:pPrChange w:id="253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31" w:author="瑋婷 徐" w:date="2025-01-03T17:01:00Z" w16du:dateUtc="2025-01-03T09:01:00Z">
              <w:tcPr>
                <w:tcW w:w="162" w:type="pct"/>
                <w:gridSpan w:val="2"/>
                <w:noWrap/>
                <w:vAlign w:val="center"/>
                <w:hideMark/>
              </w:tcPr>
            </w:tcPrChange>
          </w:tcPr>
          <w:p w14:paraId="0F45EDE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32" w:author="瑋婷 徐" w:date="2025-01-03T16:50:00Z" w16du:dateUtc="2025-01-03T08:50:00Z"/>
                <w:rFonts w:ascii="Times New Roman" w:eastAsiaTheme="minorEastAsia" w:hAnsi="Times New Roman" w:cs="Times New Roman"/>
                <w:rPrChange w:id="25333" w:author="瑋婷 徐" w:date="2025-01-06T15:36:00Z" w16du:dateUtc="2025-01-06T07:36:00Z">
                  <w:rPr>
                    <w:ins w:id="25334" w:author="瑋婷 徐" w:date="2025-01-03T16:50:00Z" w16du:dateUtc="2025-01-03T08:50:00Z"/>
                    <w:rFonts w:ascii="Times New Roman" w:eastAsia="Times New Roman" w:hAnsi="Times New Roman" w:cs="Times New Roman"/>
                    <w:sz w:val="20"/>
                    <w:szCs w:val="20"/>
                  </w:rPr>
                </w:rPrChange>
              </w:rPr>
              <w:pPrChange w:id="253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36" w:author="瑋婷 徐" w:date="2025-01-03T17:01:00Z" w16du:dateUtc="2025-01-03T09:01:00Z">
              <w:tcPr>
                <w:tcW w:w="162" w:type="pct"/>
                <w:gridSpan w:val="2"/>
                <w:noWrap/>
                <w:vAlign w:val="center"/>
                <w:hideMark/>
              </w:tcPr>
            </w:tcPrChange>
          </w:tcPr>
          <w:p w14:paraId="08C5769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37" w:author="瑋婷 徐" w:date="2025-01-03T16:50:00Z" w16du:dateUtc="2025-01-03T08:50:00Z"/>
                <w:rFonts w:ascii="Times New Roman" w:eastAsiaTheme="minorEastAsia" w:hAnsi="Times New Roman" w:cs="Times New Roman"/>
                <w:color w:val="000000"/>
                <w:rPrChange w:id="25338" w:author="瑋婷 徐" w:date="2025-01-06T15:36:00Z" w16du:dateUtc="2025-01-06T07:36:00Z">
                  <w:rPr>
                    <w:ins w:id="25339" w:author="瑋婷 徐" w:date="2025-01-03T16:50:00Z" w16du:dateUtc="2025-01-03T08:50:00Z"/>
                    <w:rFonts w:ascii="Calibri" w:hAnsi="Calibri" w:cs="Calibri"/>
                    <w:color w:val="000000"/>
                    <w:sz w:val="22"/>
                    <w:szCs w:val="22"/>
                  </w:rPr>
                </w:rPrChange>
              </w:rPr>
              <w:pPrChange w:id="253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341" w:author="瑋婷 徐" w:date="2025-01-03T16:50:00Z" w16du:dateUtc="2025-01-03T08:50:00Z">
              <w:r w:rsidRPr="00747A91">
                <w:rPr>
                  <w:rFonts w:ascii="Times New Roman" w:eastAsiaTheme="minorEastAsia" w:hAnsi="Times New Roman" w:cs="Times New Roman"/>
                  <w:color w:val="000000"/>
                  <w:rPrChange w:id="25342"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343" w:author="瑋婷 徐" w:date="2025-01-03T17:01:00Z" w16du:dateUtc="2025-01-03T09:01:00Z">
              <w:tcPr>
                <w:tcW w:w="162" w:type="pct"/>
                <w:gridSpan w:val="2"/>
                <w:noWrap/>
                <w:vAlign w:val="center"/>
                <w:hideMark/>
              </w:tcPr>
            </w:tcPrChange>
          </w:tcPr>
          <w:p w14:paraId="1A62478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44" w:author="瑋婷 徐" w:date="2025-01-03T16:50:00Z" w16du:dateUtc="2025-01-03T08:50:00Z"/>
                <w:rFonts w:ascii="Times New Roman" w:eastAsiaTheme="minorEastAsia" w:hAnsi="Times New Roman" w:cs="Times New Roman"/>
                <w:color w:val="000000"/>
                <w:rPrChange w:id="25345" w:author="瑋婷 徐" w:date="2025-01-06T15:36:00Z" w16du:dateUtc="2025-01-06T07:36:00Z">
                  <w:rPr>
                    <w:ins w:id="25346" w:author="瑋婷 徐" w:date="2025-01-03T16:50:00Z" w16du:dateUtc="2025-01-03T08:50:00Z"/>
                    <w:rFonts w:ascii="Calibri" w:hAnsi="Calibri" w:cs="Calibri"/>
                    <w:color w:val="000000"/>
                    <w:sz w:val="22"/>
                    <w:szCs w:val="22"/>
                  </w:rPr>
                </w:rPrChange>
              </w:rPr>
              <w:pPrChange w:id="253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48" w:author="瑋婷 徐" w:date="2025-01-03T17:01:00Z" w16du:dateUtc="2025-01-03T09:01:00Z">
              <w:tcPr>
                <w:tcW w:w="162" w:type="pct"/>
                <w:gridSpan w:val="2"/>
                <w:noWrap/>
                <w:vAlign w:val="center"/>
                <w:hideMark/>
              </w:tcPr>
            </w:tcPrChange>
          </w:tcPr>
          <w:p w14:paraId="475E0DDC"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49" w:author="瑋婷 徐" w:date="2025-01-03T16:50:00Z" w16du:dateUtc="2025-01-03T08:50:00Z"/>
                <w:rFonts w:ascii="Times New Roman" w:eastAsiaTheme="minorEastAsia" w:hAnsi="Times New Roman" w:cs="Times New Roman"/>
                <w:rPrChange w:id="25350" w:author="瑋婷 徐" w:date="2025-01-06T15:36:00Z" w16du:dateUtc="2025-01-06T07:36:00Z">
                  <w:rPr>
                    <w:ins w:id="25351" w:author="瑋婷 徐" w:date="2025-01-03T16:50:00Z" w16du:dateUtc="2025-01-03T08:50:00Z"/>
                    <w:rFonts w:ascii="Times New Roman" w:eastAsia="Times New Roman" w:hAnsi="Times New Roman" w:cs="Times New Roman"/>
                    <w:sz w:val="20"/>
                    <w:szCs w:val="20"/>
                  </w:rPr>
                </w:rPrChange>
              </w:rPr>
              <w:pPrChange w:id="253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53" w:author="瑋婷 徐" w:date="2025-01-03T17:01:00Z" w16du:dateUtc="2025-01-03T09:01:00Z">
              <w:tcPr>
                <w:tcW w:w="162" w:type="pct"/>
                <w:gridSpan w:val="2"/>
                <w:noWrap/>
                <w:vAlign w:val="center"/>
                <w:hideMark/>
              </w:tcPr>
            </w:tcPrChange>
          </w:tcPr>
          <w:p w14:paraId="7E467D4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54" w:author="瑋婷 徐" w:date="2025-01-03T16:50:00Z" w16du:dateUtc="2025-01-03T08:50:00Z"/>
                <w:rFonts w:ascii="Times New Roman" w:eastAsiaTheme="minorEastAsia" w:hAnsi="Times New Roman" w:cs="Times New Roman"/>
                <w:rPrChange w:id="25355" w:author="瑋婷 徐" w:date="2025-01-06T15:36:00Z" w16du:dateUtc="2025-01-06T07:36:00Z">
                  <w:rPr>
                    <w:ins w:id="25356" w:author="瑋婷 徐" w:date="2025-01-03T16:50:00Z" w16du:dateUtc="2025-01-03T08:50:00Z"/>
                    <w:rFonts w:ascii="Times New Roman" w:eastAsia="Times New Roman" w:hAnsi="Times New Roman" w:cs="Times New Roman"/>
                    <w:sz w:val="20"/>
                    <w:szCs w:val="20"/>
                  </w:rPr>
                </w:rPrChange>
              </w:rPr>
              <w:pPrChange w:id="253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58" w:author="瑋婷 徐" w:date="2025-01-03T17:01:00Z" w16du:dateUtc="2025-01-03T09:01:00Z">
              <w:tcPr>
                <w:tcW w:w="162" w:type="pct"/>
                <w:gridSpan w:val="2"/>
                <w:noWrap/>
                <w:vAlign w:val="center"/>
                <w:hideMark/>
              </w:tcPr>
            </w:tcPrChange>
          </w:tcPr>
          <w:p w14:paraId="7140C3CA"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59" w:author="瑋婷 徐" w:date="2025-01-03T16:50:00Z" w16du:dateUtc="2025-01-03T08:50:00Z"/>
                <w:rFonts w:ascii="Times New Roman" w:eastAsiaTheme="minorEastAsia" w:hAnsi="Times New Roman" w:cs="Times New Roman"/>
                <w:rPrChange w:id="25360" w:author="瑋婷 徐" w:date="2025-01-06T15:36:00Z" w16du:dateUtc="2025-01-06T07:36:00Z">
                  <w:rPr>
                    <w:ins w:id="25361" w:author="瑋婷 徐" w:date="2025-01-03T16:50:00Z" w16du:dateUtc="2025-01-03T08:50:00Z"/>
                    <w:rFonts w:ascii="Times New Roman" w:eastAsia="Times New Roman" w:hAnsi="Times New Roman" w:cs="Times New Roman"/>
                    <w:sz w:val="20"/>
                    <w:szCs w:val="20"/>
                  </w:rPr>
                </w:rPrChange>
              </w:rPr>
              <w:pPrChange w:id="253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63" w:author="瑋婷 徐" w:date="2025-01-03T17:01:00Z" w16du:dateUtc="2025-01-03T09:01:00Z">
              <w:tcPr>
                <w:tcW w:w="162" w:type="pct"/>
                <w:gridSpan w:val="2"/>
                <w:noWrap/>
                <w:vAlign w:val="center"/>
                <w:hideMark/>
              </w:tcPr>
            </w:tcPrChange>
          </w:tcPr>
          <w:p w14:paraId="5CA402CF"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64" w:author="瑋婷 徐" w:date="2025-01-03T16:50:00Z" w16du:dateUtc="2025-01-03T08:50:00Z"/>
                <w:rFonts w:ascii="Times New Roman" w:eastAsiaTheme="minorEastAsia" w:hAnsi="Times New Roman" w:cs="Times New Roman"/>
                <w:rPrChange w:id="25365" w:author="瑋婷 徐" w:date="2025-01-06T15:36:00Z" w16du:dateUtc="2025-01-06T07:36:00Z">
                  <w:rPr>
                    <w:ins w:id="25366" w:author="瑋婷 徐" w:date="2025-01-03T16:50:00Z" w16du:dateUtc="2025-01-03T08:50:00Z"/>
                    <w:rFonts w:ascii="Times New Roman" w:eastAsia="Times New Roman" w:hAnsi="Times New Roman" w:cs="Times New Roman"/>
                    <w:sz w:val="20"/>
                    <w:szCs w:val="20"/>
                  </w:rPr>
                </w:rPrChange>
              </w:rPr>
              <w:pPrChange w:id="253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68" w:author="瑋婷 徐" w:date="2025-01-03T17:01:00Z" w16du:dateUtc="2025-01-03T09:01:00Z">
              <w:tcPr>
                <w:tcW w:w="162" w:type="pct"/>
                <w:gridSpan w:val="2"/>
                <w:noWrap/>
                <w:vAlign w:val="center"/>
                <w:hideMark/>
              </w:tcPr>
            </w:tcPrChange>
          </w:tcPr>
          <w:p w14:paraId="1B0CA4B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69" w:author="瑋婷 徐" w:date="2025-01-03T16:50:00Z" w16du:dateUtc="2025-01-03T08:50:00Z"/>
                <w:rFonts w:ascii="Times New Roman" w:eastAsiaTheme="minorEastAsia" w:hAnsi="Times New Roman" w:cs="Times New Roman"/>
                <w:rPrChange w:id="25370" w:author="瑋婷 徐" w:date="2025-01-06T15:36:00Z" w16du:dateUtc="2025-01-06T07:36:00Z">
                  <w:rPr>
                    <w:ins w:id="25371" w:author="瑋婷 徐" w:date="2025-01-03T16:50:00Z" w16du:dateUtc="2025-01-03T08:50:00Z"/>
                    <w:rFonts w:ascii="Times New Roman" w:eastAsia="Times New Roman" w:hAnsi="Times New Roman" w:cs="Times New Roman"/>
                    <w:sz w:val="20"/>
                    <w:szCs w:val="20"/>
                  </w:rPr>
                </w:rPrChange>
              </w:rPr>
              <w:pPrChange w:id="253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73" w:author="瑋婷 徐" w:date="2025-01-03T17:01:00Z" w16du:dateUtc="2025-01-03T09:01:00Z">
              <w:tcPr>
                <w:tcW w:w="162" w:type="pct"/>
                <w:gridSpan w:val="2"/>
                <w:noWrap/>
                <w:vAlign w:val="center"/>
                <w:hideMark/>
              </w:tcPr>
            </w:tcPrChange>
          </w:tcPr>
          <w:p w14:paraId="4F18522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74" w:author="瑋婷 徐" w:date="2025-01-03T16:50:00Z" w16du:dateUtc="2025-01-03T08:50:00Z"/>
                <w:rFonts w:ascii="Times New Roman" w:eastAsiaTheme="minorEastAsia" w:hAnsi="Times New Roman" w:cs="Times New Roman"/>
                <w:rPrChange w:id="25375" w:author="瑋婷 徐" w:date="2025-01-06T15:36:00Z" w16du:dateUtc="2025-01-06T07:36:00Z">
                  <w:rPr>
                    <w:ins w:id="25376" w:author="瑋婷 徐" w:date="2025-01-03T16:50:00Z" w16du:dateUtc="2025-01-03T08:50:00Z"/>
                    <w:rFonts w:ascii="Times New Roman" w:eastAsia="Times New Roman" w:hAnsi="Times New Roman" w:cs="Times New Roman"/>
                    <w:sz w:val="20"/>
                    <w:szCs w:val="20"/>
                  </w:rPr>
                </w:rPrChange>
              </w:rPr>
              <w:pPrChange w:id="253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378" w:author="瑋婷 徐" w:date="2025-01-03T17:01:00Z" w16du:dateUtc="2025-01-03T09:01:00Z">
              <w:tcPr>
                <w:tcW w:w="164" w:type="pct"/>
                <w:noWrap/>
                <w:vAlign w:val="center"/>
                <w:hideMark/>
              </w:tcPr>
            </w:tcPrChange>
          </w:tcPr>
          <w:p w14:paraId="73139EA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79" w:author="瑋婷 徐" w:date="2025-01-03T16:50:00Z" w16du:dateUtc="2025-01-03T08:50:00Z"/>
                <w:rFonts w:ascii="Times New Roman" w:eastAsiaTheme="minorEastAsia" w:hAnsi="Times New Roman" w:cs="Times New Roman"/>
                <w:rPrChange w:id="25380" w:author="瑋婷 徐" w:date="2025-01-06T15:36:00Z" w16du:dateUtc="2025-01-06T07:36:00Z">
                  <w:rPr>
                    <w:ins w:id="25381" w:author="瑋婷 徐" w:date="2025-01-03T16:50:00Z" w16du:dateUtc="2025-01-03T08:50:00Z"/>
                    <w:rFonts w:ascii="Times New Roman" w:eastAsia="Times New Roman" w:hAnsi="Times New Roman" w:cs="Times New Roman"/>
                    <w:sz w:val="20"/>
                    <w:szCs w:val="20"/>
                  </w:rPr>
                </w:rPrChange>
              </w:rPr>
              <w:pPrChange w:id="253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4A055930" w14:textId="77777777" w:rsidTr="003C19C7">
        <w:trPr>
          <w:cnfStyle w:val="000000100000" w:firstRow="0" w:lastRow="0" w:firstColumn="0" w:lastColumn="0" w:oddVBand="0" w:evenVBand="0" w:oddHBand="1" w:evenHBand="0" w:firstRowFirstColumn="0" w:firstRowLastColumn="0" w:lastRowFirstColumn="0" w:lastRowLastColumn="0"/>
          <w:trHeight w:val="300"/>
          <w:ins w:id="25383"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773836C" w14:textId="77777777" w:rsidR="003C19C7" w:rsidRPr="00747A91" w:rsidRDefault="003C19C7">
            <w:pPr>
              <w:spacing w:line="360" w:lineRule="auto"/>
              <w:jc w:val="both"/>
              <w:rPr>
                <w:ins w:id="25384" w:author="瑋婷 徐" w:date="2025-01-03T16:50:00Z" w16du:dateUtc="2025-01-03T08:50:00Z"/>
                <w:rFonts w:ascii="Times New Roman" w:eastAsiaTheme="minorEastAsia" w:hAnsi="Times New Roman" w:cs="Times New Roman"/>
                <w:b w:val="0"/>
                <w:bCs w:val="0"/>
                <w:color w:val="000000"/>
                <w:rPrChange w:id="25385" w:author="瑋婷 徐" w:date="2025-01-06T15:36:00Z" w16du:dateUtc="2025-01-06T07:36:00Z">
                  <w:rPr>
                    <w:ins w:id="25386" w:author="瑋婷 徐" w:date="2025-01-03T16:50:00Z" w16du:dateUtc="2025-01-03T08:50:00Z"/>
                    <w:rFonts w:ascii="Calibri" w:hAnsi="Calibri" w:cs="Calibri"/>
                    <w:color w:val="000000"/>
                    <w:sz w:val="22"/>
                    <w:szCs w:val="22"/>
                  </w:rPr>
                </w:rPrChange>
              </w:rPr>
              <w:pPrChange w:id="25387" w:author="瑋婷 徐" w:date="2025-01-03T16:55:00Z" w16du:dateUtc="2025-01-03T08:55:00Z">
                <w:pPr/>
              </w:pPrChange>
            </w:pPr>
            <w:ins w:id="25388" w:author="瑋婷 徐" w:date="2025-01-03T16:50:00Z" w16du:dateUtc="2025-01-03T08:50:00Z">
              <w:r w:rsidRPr="00747A91">
                <w:rPr>
                  <w:rFonts w:ascii="Times New Roman" w:eastAsiaTheme="minorEastAsia" w:hAnsi="Times New Roman" w:cs="Times New Roman" w:hint="eastAsia"/>
                  <w:b w:val="0"/>
                  <w:bCs w:val="0"/>
                  <w:color w:val="000000"/>
                  <w:rPrChange w:id="25389" w:author="瑋婷 徐" w:date="2025-01-06T15:36:00Z" w16du:dateUtc="2025-01-06T07:36:00Z">
                    <w:rPr>
                      <w:rFonts w:ascii="Calibri" w:hAnsi="Calibri" w:cs="Calibri" w:hint="eastAsia"/>
                      <w:color w:val="000000"/>
                      <w:sz w:val="22"/>
                      <w:szCs w:val="22"/>
                    </w:rPr>
                  </w:rPrChange>
                </w:rPr>
                <w:t>烏頭翁</w:t>
              </w:r>
              <w:r w:rsidRPr="00747A91">
                <w:rPr>
                  <w:rFonts w:ascii="Times New Roman" w:eastAsiaTheme="minorEastAsia" w:hAnsi="Times New Roman" w:cs="Times New Roman"/>
                  <w:b w:val="0"/>
                  <w:bCs w:val="0"/>
                  <w:color w:val="000000"/>
                  <w:rPrChange w:id="25390" w:author="瑋婷 徐" w:date="2025-01-06T15:36:00Z" w16du:dateUtc="2025-01-06T07:36:00Z">
                    <w:rPr>
                      <w:rFonts w:ascii="Calibri" w:hAnsi="Calibri" w:cs="Calibri"/>
                      <w:color w:val="000000"/>
                      <w:sz w:val="22"/>
                      <w:szCs w:val="22"/>
                    </w:rPr>
                  </w:rPrChange>
                </w:rPr>
                <w:t xml:space="preserve"> </w:t>
              </w:r>
              <w:r w:rsidRPr="00747A91">
                <w:rPr>
                  <w:b w:val="0"/>
                  <w:bCs w:val="0"/>
                  <w:color w:val="000000"/>
                  <w:rPrChange w:id="25391"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5392" w:author="瑋婷 徐" w:date="2025-01-06T15:36:00Z" w16du:dateUtc="2025-01-06T07:36:00Z">
                    <w:rPr>
                      <w:rFonts w:ascii="Calibri" w:hAnsi="Calibri" w:cs="Calibri"/>
                      <w:color w:val="000000"/>
                      <w:sz w:val="22"/>
                      <w:szCs w:val="22"/>
                    </w:rPr>
                  </w:rPrChange>
                </w:rPr>
                <w:t xml:space="preserve"> II</w:t>
              </w:r>
            </w:ins>
          </w:p>
        </w:tc>
        <w:tc>
          <w:tcPr>
            <w:tcW w:w="904" w:type="pct"/>
            <w:vAlign w:val="center"/>
            <w:hideMark/>
          </w:tcPr>
          <w:p w14:paraId="5585C0A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93" w:author="瑋婷 徐" w:date="2025-01-03T16:50:00Z" w16du:dateUtc="2025-01-03T08:50:00Z"/>
                <w:rFonts w:ascii="Times New Roman" w:eastAsiaTheme="minorEastAsia" w:hAnsi="Times New Roman" w:cs="Times New Roman"/>
                <w:i/>
                <w:iCs/>
                <w:color w:val="000000"/>
                <w:rPrChange w:id="25394" w:author="瑋婷 徐" w:date="2025-01-06T15:36:00Z" w16du:dateUtc="2025-01-06T07:36:00Z">
                  <w:rPr>
                    <w:ins w:id="25395" w:author="瑋婷 徐" w:date="2025-01-03T16:50:00Z" w16du:dateUtc="2025-01-03T08:50:00Z"/>
                    <w:rFonts w:ascii="Calibri" w:hAnsi="Calibri" w:cs="Calibri"/>
                    <w:i/>
                    <w:iCs/>
                    <w:color w:val="000000"/>
                    <w:sz w:val="22"/>
                    <w:szCs w:val="22"/>
                  </w:rPr>
                </w:rPrChange>
              </w:rPr>
              <w:pPrChange w:id="253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397" w:author="瑋婷 徐" w:date="2025-01-03T16:50:00Z" w16du:dateUtc="2025-01-03T08:50:00Z">
              <w:r w:rsidRPr="00747A91">
                <w:rPr>
                  <w:rFonts w:ascii="Times New Roman" w:eastAsiaTheme="minorEastAsia" w:hAnsi="Times New Roman" w:cs="Times New Roman"/>
                  <w:i/>
                  <w:iCs/>
                  <w:color w:val="000000"/>
                  <w:rPrChange w:id="25398" w:author="瑋婷 徐" w:date="2025-01-06T15:36:00Z" w16du:dateUtc="2025-01-06T07:36:00Z">
                    <w:rPr>
                      <w:rFonts w:ascii="Calibri" w:hAnsi="Calibri" w:cs="Calibri"/>
                      <w:i/>
                      <w:iCs/>
                      <w:color w:val="000000"/>
                      <w:sz w:val="22"/>
                      <w:szCs w:val="22"/>
                    </w:rPr>
                  </w:rPrChange>
                </w:rPr>
                <w:t>Pycnonotus taivanus</w:t>
              </w:r>
            </w:ins>
          </w:p>
        </w:tc>
        <w:tc>
          <w:tcPr>
            <w:tcW w:w="162" w:type="pct"/>
            <w:noWrap/>
            <w:vAlign w:val="center"/>
            <w:hideMark/>
          </w:tcPr>
          <w:p w14:paraId="073D325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99" w:author="瑋婷 徐" w:date="2025-01-03T16:50:00Z" w16du:dateUtc="2025-01-03T08:50:00Z"/>
                <w:rFonts w:ascii="Times New Roman" w:eastAsiaTheme="minorEastAsia" w:hAnsi="Times New Roman" w:cs="Times New Roman"/>
                <w:i/>
                <w:iCs/>
                <w:color w:val="000000"/>
                <w:rPrChange w:id="25400" w:author="瑋婷 徐" w:date="2025-01-06T15:36:00Z" w16du:dateUtc="2025-01-06T07:36:00Z">
                  <w:rPr>
                    <w:ins w:id="25401" w:author="瑋婷 徐" w:date="2025-01-03T16:50:00Z" w16du:dateUtc="2025-01-03T08:50:00Z"/>
                    <w:rFonts w:ascii="Calibri" w:hAnsi="Calibri" w:cs="Calibri"/>
                    <w:i/>
                    <w:iCs/>
                    <w:color w:val="000000"/>
                    <w:sz w:val="22"/>
                    <w:szCs w:val="22"/>
                  </w:rPr>
                </w:rPrChange>
              </w:rPr>
              <w:pPrChange w:id="254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C0313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03" w:author="瑋婷 徐" w:date="2025-01-03T16:50:00Z" w16du:dateUtc="2025-01-03T08:50:00Z"/>
                <w:rFonts w:ascii="Times New Roman" w:eastAsiaTheme="minorEastAsia" w:hAnsi="Times New Roman" w:cs="Times New Roman"/>
                <w:rPrChange w:id="25404" w:author="瑋婷 徐" w:date="2025-01-06T15:36:00Z" w16du:dateUtc="2025-01-06T07:36:00Z">
                  <w:rPr>
                    <w:ins w:id="25405" w:author="瑋婷 徐" w:date="2025-01-03T16:50:00Z" w16du:dateUtc="2025-01-03T08:50:00Z"/>
                    <w:rFonts w:ascii="Times New Roman" w:eastAsia="Times New Roman" w:hAnsi="Times New Roman" w:cs="Times New Roman"/>
                    <w:sz w:val="20"/>
                    <w:szCs w:val="20"/>
                  </w:rPr>
                </w:rPrChange>
              </w:rPr>
              <w:pPrChange w:id="254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2D7C2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07" w:author="瑋婷 徐" w:date="2025-01-03T16:50:00Z" w16du:dateUtc="2025-01-03T08:50:00Z"/>
                <w:rFonts w:ascii="Times New Roman" w:eastAsiaTheme="minorEastAsia" w:hAnsi="Times New Roman" w:cs="Times New Roman"/>
                <w:rPrChange w:id="25408" w:author="瑋婷 徐" w:date="2025-01-06T15:36:00Z" w16du:dateUtc="2025-01-06T07:36:00Z">
                  <w:rPr>
                    <w:ins w:id="25409" w:author="瑋婷 徐" w:date="2025-01-03T16:50:00Z" w16du:dateUtc="2025-01-03T08:50:00Z"/>
                    <w:rFonts w:ascii="Times New Roman" w:eastAsia="Times New Roman" w:hAnsi="Times New Roman" w:cs="Times New Roman"/>
                    <w:sz w:val="20"/>
                    <w:szCs w:val="20"/>
                  </w:rPr>
                </w:rPrChange>
              </w:rPr>
              <w:pPrChange w:id="254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0198B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11" w:author="瑋婷 徐" w:date="2025-01-03T16:50:00Z" w16du:dateUtc="2025-01-03T08:50:00Z"/>
                <w:rFonts w:ascii="Times New Roman" w:eastAsiaTheme="minorEastAsia" w:hAnsi="Times New Roman" w:cs="Times New Roman"/>
                <w:rPrChange w:id="25412" w:author="瑋婷 徐" w:date="2025-01-06T15:36:00Z" w16du:dateUtc="2025-01-06T07:36:00Z">
                  <w:rPr>
                    <w:ins w:id="25413" w:author="瑋婷 徐" w:date="2025-01-03T16:50:00Z" w16du:dateUtc="2025-01-03T08:50:00Z"/>
                    <w:rFonts w:ascii="Times New Roman" w:eastAsia="Times New Roman" w:hAnsi="Times New Roman" w:cs="Times New Roman"/>
                    <w:sz w:val="20"/>
                    <w:szCs w:val="20"/>
                  </w:rPr>
                </w:rPrChange>
              </w:rPr>
              <w:pPrChange w:id="254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4CCAE5"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15" w:author="瑋婷 徐" w:date="2025-01-03T16:50:00Z" w16du:dateUtc="2025-01-03T08:50:00Z"/>
                <w:rFonts w:ascii="Times New Roman" w:eastAsiaTheme="minorEastAsia" w:hAnsi="Times New Roman" w:cs="Times New Roman"/>
                <w:rPrChange w:id="25416" w:author="瑋婷 徐" w:date="2025-01-06T15:36:00Z" w16du:dateUtc="2025-01-06T07:36:00Z">
                  <w:rPr>
                    <w:ins w:id="25417" w:author="瑋婷 徐" w:date="2025-01-03T16:50:00Z" w16du:dateUtc="2025-01-03T08:50:00Z"/>
                    <w:rFonts w:ascii="Times New Roman" w:eastAsia="Times New Roman" w:hAnsi="Times New Roman" w:cs="Times New Roman"/>
                    <w:sz w:val="20"/>
                    <w:szCs w:val="20"/>
                  </w:rPr>
                </w:rPrChange>
              </w:rPr>
              <w:pPrChange w:id="254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109D4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19" w:author="瑋婷 徐" w:date="2025-01-03T16:50:00Z" w16du:dateUtc="2025-01-03T08:50:00Z"/>
                <w:rFonts w:ascii="Times New Roman" w:eastAsiaTheme="minorEastAsia" w:hAnsi="Times New Roman" w:cs="Times New Roman"/>
                <w:rPrChange w:id="25420" w:author="瑋婷 徐" w:date="2025-01-06T15:36:00Z" w16du:dateUtc="2025-01-06T07:36:00Z">
                  <w:rPr>
                    <w:ins w:id="25421" w:author="瑋婷 徐" w:date="2025-01-03T16:50:00Z" w16du:dateUtc="2025-01-03T08:50:00Z"/>
                    <w:rFonts w:ascii="Times New Roman" w:eastAsia="Times New Roman" w:hAnsi="Times New Roman" w:cs="Times New Roman"/>
                    <w:sz w:val="20"/>
                    <w:szCs w:val="20"/>
                  </w:rPr>
                </w:rPrChange>
              </w:rPr>
              <w:pPrChange w:id="254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6F018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23" w:author="瑋婷 徐" w:date="2025-01-03T16:50:00Z" w16du:dateUtc="2025-01-03T08:50:00Z"/>
                <w:rFonts w:ascii="Times New Roman" w:eastAsiaTheme="minorEastAsia" w:hAnsi="Times New Roman" w:cs="Times New Roman"/>
                <w:rPrChange w:id="25424" w:author="瑋婷 徐" w:date="2025-01-06T15:36:00Z" w16du:dateUtc="2025-01-06T07:36:00Z">
                  <w:rPr>
                    <w:ins w:id="25425" w:author="瑋婷 徐" w:date="2025-01-03T16:50:00Z" w16du:dateUtc="2025-01-03T08:50:00Z"/>
                    <w:rFonts w:ascii="Times New Roman" w:eastAsia="Times New Roman" w:hAnsi="Times New Roman" w:cs="Times New Roman"/>
                    <w:sz w:val="20"/>
                    <w:szCs w:val="20"/>
                  </w:rPr>
                </w:rPrChange>
              </w:rPr>
              <w:pPrChange w:id="254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99F26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27" w:author="瑋婷 徐" w:date="2025-01-03T16:50:00Z" w16du:dateUtc="2025-01-03T08:50:00Z"/>
                <w:rFonts w:ascii="Times New Roman" w:eastAsiaTheme="minorEastAsia" w:hAnsi="Times New Roman" w:cs="Times New Roman"/>
                <w:rPrChange w:id="25428" w:author="瑋婷 徐" w:date="2025-01-06T15:36:00Z" w16du:dateUtc="2025-01-06T07:36:00Z">
                  <w:rPr>
                    <w:ins w:id="25429" w:author="瑋婷 徐" w:date="2025-01-03T16:50:00Z" w16du:dateUtc="2025-01-03T08:50:00Z"/>
                    <w:rFonts w:ascii="Times New Roman" w:eastAsia="Times New Roman" w:hAnsi="Times New Roman" w:cs="Times New Roman"/>
                    <w:sz w:val="20"/>
                    <w:szCs w:val="20"/>
                  </w:rPr>
                </w:rPrChange>
              </w:rPr>
              <w:pPrChange w:id="254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F638C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31" w:author="瑋婷 徐" w:date="2025-01-03T16:50:00Z" w16du:dateUtc="2025-01-03T08:50:00Z"/>
                <w:rFonts w:ascii="Times New Roman" w:eastAsiaTheme="minorEastAsia" w:hAnsi="Times New Roman" w:cs="Times New Roman"/>
                <w:rPrChange w:id="25432" w:author="瑋婷 徐" w:date="2025-01-06T15:36:00Z" w16du:dateUtc="2025-01-06T07:36:00Z">
                  <w:rPr>
                    <w:ins w:id="25433" w:author="瑋婷 徐" w:date="2025-01-03T16:50:00Z" w16du:dateUtc="2025-01-03T08:50:00Z"/>
                    <w:rFonts w:ascii="Times New Roman" w:eastAsia="Times New Roman" w:hAnsi="Times New Roman" w:cs="Times New Roman"/>
                    <w:sz w:val="20"/>
                    <w:szCs w:val="20"/>
                  </w:rPr>
                </w:rPrChange>
              </w:rPr>
              <w:pPrChange w:id="254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EC394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35" w:author="瑋婷 徐" w:date="2025-01-03T16:50:00Z" w16du:dateUtc="2025-01-03T08:50:00Z"/>
                <w:rFonts w:ascii="Times New Roman" w:eastAsiaTheme="minorEastAsia" w:hAnsi="Times New Roman" w:cs="Times New Roman"/>
                <w:rPrChange w:id="25436" w:author="瑋婷 徐" w:date="2025-01-06T15:36:00Z" w16du:dateUtc="2025-01-06T07:36:00Z">
                  <w:rPr>
                    <w:ins w:id="25437" w:author="瑋婷 徐" w:date="2025-01-03T16:50:00Z" w16du:dateUtc="2025-01-03T08:50:00Z"/>
                    <w:rFonts w:ascii="Times New Roman" w:eastAsia="Times New Roman" w:hAnsi="Times New Roman" w:cs="Times New Roman"/>
                    <w:sz w:val="20"/>
                    <w:szCs w:val="20"/>
                  </w:rPr>
                </w:rPrChange>
              </w:rPr>
              <w:pPrChange w:id="254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5F1C1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39" w:author="瑋婷 徐" w:date="2025-01-03T16:50:00Z" w16du:dateUtc="2025-01-03T08:50:00Z"/>
                <w:rFonts w:ascii="Times New Roman" w:eastAsiaTheme="minorEastAsia" w:hAnsi="Times New Roman" w:cs="Times New Roman"/>
                <w:rPrChange w:id="25440" w:author="瑋婷 徐" w:date="2025-01-06T15:36:00Z" w16du:dateUtc="2025-01-06T07:36:00Z">
                  <w:rPr>
                    <w:ins w:id="25441" w:author="瑋婷 徐" w:date="2025-01-03T16:50:00Z" w16du:dateUtc="2025-01-03T08:50:00Z"/>
                    <w:rFonts w:ascii="Times New Roman" w:eastAsia="Times New Roman" w:hAnsi="Times New Roman" w:cs="Times New Roman"/>
                    <w:sz w:val="20"/>
                    <w:szCs w:val="20"/>
                  </w:rPr>
                </w:rPrChange>
              </w:rPr>
              <w:pPrChange w:id="254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C62F8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43" w:author="瑋婷 徐" w:date="2025-01-03T16:50:00Z" w16du:dateUtc="2025-01-03T08:50:00Z"/>
                <w:rFonts w:ascii="Times New Roman" w:eastAsiaTheme="minorEastAsia" w:hAnsi="Times New Roman" w:cs="Times New Roman"/>
                <w:rPrChange w:id="25444" w:author="瑋婷 徐" w:date="2025-01-06T15:36:00Z" w16du:dateUtc="2025-01-06T07:36:00Z">
                  <w:rPr>
                    <w:ins w:id="25445" w:author="瑋婷 徐" w:date="2025-01-03T16:50:00Z" w16du:dateUtc="2025-01-03T08:50:00Z"/>
                    <w:rFonts w:ascii="Times New Roman" w:eastAsia="Times New Roman" w:hAnsi="Times New Roman" w:cs="Times New Roman"/>
                    <w:sz w:val="20"/>
                    <w:szCs w:val="20"/>
                  </w:rPr>
                </w:rPrChange>
              </w:rPr>
              <w:pPrChange w:id="254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51ACB6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47" w:author="瑋婷 徐" w:date="2025-01-03T16:50:00Z" w16du:dateUtc="2025-01-03T08:50:00Z"/>
                <w:rFonts w:ascii="Times New Roman" w:eastAsiaTheme="minorEastAsia" w:hAnsi="Times New Roman" w:cs="Times New Roman"/>
                <w:rPrChange w:id="25448" w:author="瑋婷 徐" w:date="2025-01-06T15:36:00Z" w16du:dateUtc="2025-01-06T07:36:00Z">
                  <w:rPr>
                    <w:ins w:id="25449" w:author="瑋婷 徐" w:date="2025-01-03T16:50:00Z" w16du:dateUtc="2025-01-03T08:50:00Z"/>
                    <w:rFonts w:ascii="Times New Roman" w:eastAsia="Times New Roman" w:hAnsi="Times New Roman" w:cs="Times New Roman"/>
                    <w:sz w:val="20"/>
                    <w:szCs w:val="20"/>
                  </w:rPr>
                </w:rPrChange>
              </w:rPr>
              <w:pPrChange w:id="254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F90095"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51" w:author="瑋婷 徐" w:date="2025-01-03T16:50:00Z" w16du:dateUtc="2025-01-03T08:50:00Z"/>
                <w:rFonts w:ascii="Times New Roman" w:eastAsiaTheme="minorEastAsia" w:hAnsi="Times New Roman" w:cs="Times New Roman"/>
                <w:color w:val="000000"/>
                <w:rPrChange w:id="25452" w:author="瑋婷 徐" w:date="2025-01-06T15:36:00Z" w16du:dateUtc="2025-01-06T07:36:00Z">
                  <w:rPr>
                    <w:ins w:id="25453" w:author="瑋婷 徐" w:date="2025-01-03T16:50:00Z" w16du:dateUtc="2025-01-03T08:50:00Z"/>
                    <w:rFonts w:ascii="Calibri" w:hAnsi="Calibri" w:cs="Calibri"/>
                    <w:color w:val="000000"/>
                    <w:sz w:val="22"/>
                    <w:szCs w:val="22"/>
                  </w:rPr>
                </w:rPrChange>
              </w:rPr>
              <w:pPrChange w:id="254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55" w:author="瑋婷 徐" w:date="2025-01-03T16:50:00Z" w16du:dateUtc="2025-01-03T08:50:00Z">
              <w:r w:rsidRPr="00747A91">
                <w:rPr>
                  <w:rFonts w:ascii="Times New Roman" w:eastAsiaTheme="minorEastAsia" w:hAnsi="Times New Roman" w:cs="Times New Roman"/>
                  <w:color w:val="000000"/>
                  <w:rPrChange w:id="2545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E9844B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57" w:author="瑋婷 徐" w:date="2025-01-03T16:50:00Z" w16du:dateUtc="2025-01-03T08:50:00Z"/>
                <w:rFonts w:ascii="Times New Roman" w:eastAsiaTheme="minorEastAsia" w:hAnsi="Times New Roman" w:cs="Times New Roman"/>
                <w:color w:val="000000"/>
                <w:rPrChange w:id="25458" w:author="瑋婷 徐" w:date="2025-01-06T15:36:00Z" w16du:dateUtc="2025-01-06T07:36:00Z">
                  <w:rPr>
                    <w:ins w:id="25459" w:author="瑋婷 徐" w:date="2025-01-03T16:50:00Z" w16du:dateUtc="2025-01-03T08:50:00Z"/>
                    <w:rFonts w:ascii="Calibri" w:hAnsi="Calibri" w:cs="Calibri"/>
                    <w:color w:val="000000"/>
                    <w:sz w:val="22"/>
                    <w:szCs w:val="22"/>
                  </w:rPr>
                </w:rPrChange>
              </w:rPr>
              <w:pPrChange w:id="254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61" w:author="瑋婷 徐" w:date="2025-01-03T16:50:00Z" w16du:dateUtc="2025-01-03T08:50:00Z">
              <w:r w:rsidRPr="00747A91">
                <w:rPr>
                  <w:rFonts w:ascii="Times New Roman" w:eastAsiaTheme="minorEastAsia" w:hAnsi="Times New Roman" w:cs="Times New Roman"/>
                  <w:color w:val="000000"/>
                  <w:rPrChange w:id="2546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2922D73"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63" w:author="瑋婷 徐" w:date="2025-01-03T16:50:00Z" w16du:dateUtc="2025-01-03T08:50:00Z"/>
                <w:rFonts w:ascii="Times New Roman" w:eastAsiaTheme="minorEastAsia" w:hAnsi="Times New Roman" w:cs="Times New Roman"/>
                <w:color w:val="000000"/>
                <w:rPrChange w:id="25464" w:author="瑋婷 徐" w:date="2025-01-06T15:36:00Z" w16du:dateUtc="2025-01-06T07:36:00Z">
                  <w:rPr>
                    <w:ins w:id="25465" w:author="瑋婷 徐" w:date="2025-01-03T16:50:00Z" w16du:dateUtc="2025-01-03T08:50:00Z"/>
                    <w:rFonts w:ascii="Calibri" w:hAnsi="Calibri" w:cs="Calibri"/>
                    <w:color w:val="000000"/>
                    <w:sz w:val="22"/>
                    <w:szCs w:val="22"/>
                  </w:rPr>
                </w:rPrChange>
              </w:rPr>
              <w:pPrChange w:id="254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E67B8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67" w:author="瑋婷 徐" w:date="2025-01-03T16:50:00Z" w16du:dateUtc="2025-01-03T08:50:00Z"/>
                <w:rFonts w:ascii="Times New Roman" w:eastAsiaTheme="minorEastAsia" w:hAnsi="Times New Roman" w:cs="Times New Roman"/>
                <w:rPrChange w:id="25468" w:author="瑋婷 徐" w:date="2025-01-06T15:36:00Z" w16du:dateUtc="2025-01-06T07:36:00Z">
                  <w:rPr>
                    <w:ins w:id="25469" w:author="瑋婷 徐" w:date="2025-01-03T16:50:00Z" w16du:dateUtc="2025-01-03T08:50:00Z"/>
                    <w:rFonts w:ascii="Times New Roman" w:eastAsia="Times New Roman" w:hAnsi="Times New Roman" w:cs="Times New Roman"/>
                    <w:sz w:val="20"/>
                    <w:szCs w:val="20"/>
                  </w:rPr>
                </w:rPrChange>
              </w:rPr>
              <w:pPrChange w:id="254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1CDED3"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71" w:author="瑋婷 徐" w:date="2025-01-03T16:50:00Z" w16du:dateUtc="2025-01-03T08:50:00Z"/>
                <w:rFonts w:ascii="Times New Roman" w:eastAsiaTheme="minorEastAsia" w:hAnsi="Times New Roman" w:cs="Times New Roman"/>
                <w:color w:val="000000"/>
                <w:rPrChange w:id="25472" w:author="瑋婷 徐" w:date="2025-01-06T15:36:00Z" w16du:dateUtc="2025-01-06T07:36:00Z">
                  <w:rPr>
                    <w:ins w:id="25473" w:author="瑋婷 徐" w:date="2025-01-03T16:50:00Z" w16du:dateUtc="2025-01-03T08:50:00Z"/>
                    <w:rFonts w:ascii="Calibri" w:hAnsi="Calibri" w:cs="Calibri"/>
                    <w:color w:val="000000"/>
                    <w:sz w:val="22"/>
                    <w:szCs w:val="22"/>
                  </w:rPr>
                </w:rPrChange>
              </w:rPr>
              <w:pPrChange w:id="254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75" w:author="瑋婷 徐" w:date="2025-01-03T16:50:00Z" w16du:dateUtc="2025-01-03T08:50:00Z">
              <w:r w:rsidRPr="00747A91">
                <w:rPr>
                  <w:rFonts w:ascii="Times New Roman" w:eastAsiaTheme="minorEastAsia" w:hAnsi="Times New Roman" w:cs="Times New Roman"/>
                  <w:color w:val="000000"/>
                  <w:rPrChange w:id="2547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B9D321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77" w:author="瑋婷 徐" w:date="2025-01-03T16:50:00Z" w16du:dateUtc="2025-01-03T08:50:00Z"/>
                <w:rFonts w:ascii="Times New Roman" w:eastAsiaTheme="minorEastAsia" w:hAnsi="Times New Roman" w:cs="Times New Roman"/>
                <w:color w:val="000000"/>
                <w:rPrChange w:id="25478" w:author="瑋婷 徐" w:date="2025-01-06T15:36:00Z" w16du:dateUtc="2025-01-06T07:36:00Z">
                  <w:rPr>
                    <w:ins w:id="25479" w:author="瑋婷 徐" w:date="2025-01-03T16:50:00Z" w16du:dateUtc="2025-01-03T08:50:00Z"/>
                    <w:rFonts w:ascii="Calibri" w:hAnsi="Calibri" w:cs="Calibri"/>
                    <w:color w:val="000000"/>
                    <w:sz w:val="22"/>
                    <w:szCs w:val="22"/>
                  </w:rPr>
                </w:rPrChange>
              </w:rPr>
              <w:pPrChange w:id="254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81" w:author="瑋婷 徐" w:date="2025-01-03T16:50:00Z" w16du:dateUtc="2025-01-03T08:50:00Z">
              <w:r w:rsidRPr="00747A91">
                <w:rPr>
                  <w:rFonts w:ascii="Times New Roman" w:eastAsiaTheme="minorEastAsia" w:hAnsi="Times New Roman" w:cs="Times New Roman"/>
                  <w:color w:val="000000"/>
                  <w:rPrChange w:id="2548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898B79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83" w:author="瑋婷 徐" w:date="2025-01-03T16:50:00Z" w16du:dateUtc="2025-01-03T08:50:00Z"/>
                <w:rFonts w:ascii="Times New Roman" w:eastAsiaTheme="minorEastAsia" w:hAnsi="Times New Roman" w:cs="Times New Roman"/>
                <w:color w:val="000000"/>
                <w:rPrChange w:id="25484" w:author="瑋婷 徐" w:date="2025-01-06T15:36:00Z" w16du:dateUtc="2025-01-06T07:36:00Z">
                  <w:rPr>
                    <w:ins w:id="25485" w:author="瑋婷 徐" w:date="2025-01-03T16:50:00Z" w16du:dateUtc="2025-01-03T08:50:00Z"/>
                    <w:rFonts w:ascii="Calibri" w:hAnsi="Calibri" w:cs="Calibri"/>
                    <w:color w:val="000000"/>
                    <w:sz w:val="22"/>
                    <w:szCs w:val="22"/>
                  </w:rPr>
                </w:rPrChange>
              </w:rPr>
              <w:pPrChange w:id="254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5C6E328"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87" w:author="瑋婷 徐" w:date="2025-01-03T16:50:00Z" w16du:dateUtc="2025-01-03T08:50:00Z"/>
                <w:rFonts w:ascii="Times New Roman" w:eastAsiaTheme="minorEastAsia" w:hAnsi="Times New Roman" w:cs="Times New Roman"/>
                <w:color w:val="000000"/>
                <w:rPrChange w:id="25488" w:author="瑋婷 徐" w:date="2025-01-06T15:36:00Z" w16du:dateUtc="2025-01-06T07:36:00Z">
                  <w:rPr>
                    <w:ins w:id="25489" w:author="瑋婷 徐" w:date="2025-01-03T16:50:00Z" w16du:dateUtc="2025-01-03T08:50:00Z"/>
                    <w:rFonts w:ascii="Calibri" w:hAnsi="Calibri" w:cs="Calibri"/>
                    <w:color w:val="000000"/>
                    <w:sz w:val="22"/>
                    <w:szCs w:val="22"/>
                  </w:rPr>
                </w:rPrChange>
              </w:rPr>
              <w:pPrChange w:id="254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91" w:author="瑋婷 徐" w:date="2025-01-03T16:50:00Z" w16du:dateUtc="2025-01-03T08:50:00Z">
              <w:r w:rsidRPr="00747A91">
                <w:rPr>
                  <w:rFonts w:ascii="Times New Roman" w:eastAsiaTheme="minorEastAsia" w:hAnsi="Times New Roman" w:cs="Times New Roman"/>
                  <w:color w:val="000000"/>
                  <w:rPrChange w:id="25492" w:author="瑋婷 徐" w:date="2025-01-06T15:36:00Z" w16du:dateUtc="2025-01-06T07:36:00Z">
                    <w:rPr>
                      <w:rFonts w:ascii="Calibri" w:hAnsi="Calibri" w:cs="Calibri"/>
                      <w:color w:val="000000"/>
                      <w:sz w:val="22"/>
                      <w:szCs w:val="22"/>
                    </w:rPr>
                  </w:rPrChange>
                </w:rPr>
                <w:t>*</w:t>
              </w:r>
            </w:ins>
          </w:p>
        </w:tc>
      </w:tr>
      <w:tr w:rsidR="003C19C7" w:rsidRPr="005F7518" w14:paraId="70D6C36A"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5493"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5494" w:author="瑋婷 徐" w:date="2025-01-03T16:50:00Z"/>
          <w:trPrChange w:id="25495"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496" w:author="瑋婷 徐" w:date="2025-01-03T17:01:00Z" w16du:dateUtc="2025-01-03T09:01:00Z">
              <w:tcPr>
                <w:tcW w:w="781" w:type="pct"/>
                <w:gridSpan w:val="2"/>
                <w:vAlign w:val="center"/>
                <w:hideMark/>
              </w:tcPr>
            </w:tcPrChange>
          </w:tcPr>
          <w:p w14:paraId="4A3B503E" w14:textId="77777777" w:rsidR="003C19C7" w:rsidRPr="00747A91" w:rsidRDefault="003C19C7">
            <w:pPr>
              <w:spacing w:line="360" w:lineRule="auto"/>
              <w:jc w:val="both"/>
              <w:rPr>
                <w:ins w:id="25497" w:author="瑋婷 徐" w:date="2025-01-03T16:50:00Z" w16du:dateUtc="2025-01-03T08:50:00Z"/>
                <w:rFonts w:ascii="Times New Roman" w:eastAsiaTheme="minorEastAsia" w:hAnsi="Times New Roman" w:cs="Times New Roman"/>
                <w:b w:val="0"/>
                <w:bCs w:val="0"/>
                <w:color w:val="000000"/>
                <w:rPrChange w:id="25498" w:author="瑋婷 徐" w:date="2025-01-06T15:36:00Z" w16du:dateUtc="2025-01-06T07:36:00Z">
                  <w:rPr>
                    <w:ins w:id="25499" w:author="瑋婷 徐" w:date="2025-01-03T16:50:00Z" w16du:dateUtc="2025-01-03T08:50:00Z"/>
                    <w:rFonts w:ascii="Calibri" w:hAnsi="Calibri" w:cs="Calibri"/>
                    <w:color w:val="000000"/>
                    <w:sz w:val="22"/>
                    <w:szCs w:val="22"/>
                  </w:rPr>
                </w:rPrChange>
              </w:rPr>
              <w:pPrChange w:id="25500" w:author="瑋婷 徐" w:date="2025-01-03T16:55:00Z" w16du:dateUtc="2025-01-03T08:55:00Z">
                <w:pPr/>
              </w:pPrChange>
            </w:pPr>
            <w:ins w:id="25501" w:author="瑋婷 徐" w:date="2025-01-03T16:50:00Z" w16du:dateUtc="2025-01-03T08:50:00Z">
              <w:r w:rsidRPr="00747A91">
                <w:rPr>
                  <w:rFonts w:ascii="Times New Roman" w:eastAsiaTheme="minorEastAsia" w:hAnsi="Times New Roman" w:cs="Times New Roman" w:hint="eastAsia"/>
                  <w:b w:val="0"/>
                  <w:bCs w:val="0"/>
                  <w:color w:val="000000"/>
                  <w:rPrChange w:id="25502" w:author="瑋婷 徐" w:date="2025-01-06T15:36:00Z" w16du:dateUtc="2025-01-06T07:36:00Z">
                    <w:rPr>
                      <w:rFonts w:ascii="Calibri" w:hAnsi="Calibri" w:cs="Calibri" w:hint="eastAsia"/>
                      <w:color w:val="000000"/>
                      <w:sz w:val="22"/>
                      <w:szCs w:val="22"/>
                    </w:rPr>
                  </w:rPrChange>
                </w:rPr>
                <w:t>白頭翁</w:t>
              </w:r>
              <w:r w:rsidRPr="00747A91">
                <w:rPr>
                  <w:rFonts w:ascii="Times New Roman" w:eastAsiaTheme="minorEastAsia" w:hAnsi="Times New Roman" w:cs="Times New Roman"/>
                  <w:b w:val="0"/>
                  <w:bCs w:val="0"/>
                  <w:color w:val="000000"/>
                  <w:rPrChange w:id="25503" w:author="瑋婷 徐" w:date="2025-01-06T15:36:00Z" w16du:dateUtc="2025-01-06T07:36:00Z">
                    <w:rPr>
                      <w:rFonts w:ascii="Calibri" w:hAnsi="Calibri" w:cs="Calibri"/>
                      <w:color w:val="000000"/>
                      <w:sz w:val="22"/>
                      <w:szCs w:val="22"/>
                    </w:rPr>
                  </w:rPrChange>
                </w:rPr>
                <w:t xml:space="preserve"> </w:t>
              </w:r>
              <w:r w:rsidRPr="00747A91">
                <w:rPr>
                  <w:rFonts w:ascii="Times New Roman" w:eastAsiaTheme="minorEastAsia" w:hAnsi="Times New Roman" w:cs="Times New Roman"/>
                  <w:b w:val="0"/>
                  <w:bCs w:val="0"/>
                  <w:color w:val="000000"/>
                  <w:rPrChange w:id="25504"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5505"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Change w:id="25506" w:author="瑋婷 徐" w:date="2025-01-03T17:01:00Z" w16du:dateUtc="2025-01-03T09:01:00Z">
              <w:tcPr>
                <w:tcW w:w="814" w:type="pct"/>
                <w:gridSpan w:val="2"/>
                <w:vAlign w:val="center"/>
                <w:hideMark/>
              </w:tcPr>
            </w:tcPrChange>
          </w:tcPr>
          <w:p w14:paraId="6082312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07" w:author="瑋婷 徐" w:date="2025-01-03T16:50:00Z" w16du:dateUtc="2025-01-03T08:50:00Z"/>
                <w:rFonts w:ascii="Times New Roman" w:eastAsiaTheme="minorEastAsia" w:hAnsi="Times New Roman" w:cs="Times New Roman"/>
                <w:i/>
                <w:iCs/>
                <w:color w:val="000000"/>
                <w:rPrChange w:id="25508" w:author="瑋婷 徐" w:date="2025-01-06T15:36:00Z" w16du:dateUtc="2025-01-06T07:36:00Z">
                  <w:rPr>
                    <w:ins w:id="25509" w:author="瑋婷 徐" w:date="2025-01-03T16:50:00Z" w16du:dateUtc="2025-01-03T08:50:00Z"/>
                    <w:rFonts w:ascii="Calibri" w:hAnsi="Calibri" w:cs="Calibri"/>
                    <w:i/>
                    <w:iCs/>
                    <w:color w:val="000000"/>
                    <w:sz w:val="22"/>
                    <w:szCs w:val="22"/>
                  </w:rPr>
                </w:rPrChange>
              </w:rPr>
              <w:pPrChange w:id="255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511" w:author="瑋婷 徐" w:date="2025-01-03T16:50:00Z" w16du:dateUtc="2025-01-03T08:50:00Z">
              <w:r w:rsidRPr="00747A91">
                <w:rPr>
                  <w:rFonts w:ascii="Times New Roman" w:eastAsiaTheme="minorEastAsia" w:hAnsi="Times New Roman" w:cs="Times New Roman"/>
                  <w:i/>
                  <w:iCs/>
                  <w:color w:val="000000"/>
                  <w:rPrChange w:id="25512" w:author="瑋婷 徐" w:date="2025-01-06T15:36:00Z" w16du:dateUtc="2025-01-06T07:36:00Z">
                    <w:rPr>
                      <w:rFonts w:ascii="Calibri" w:hAnsi="Calibri" w:cs="Calibri"/>
                      <w:i/>
                      <w:iCs/>
                      <w:color w:val="000000"/>
                      <w:sz w:val="22"/>
                      <w:szCs w:val="22"/>
                    </w:rPr>
                  </w:rPrChange>
                </w:rPr>
                <w:t>Pycnonotus sinensis</w:t>
              </w:r>
            </w:ins>
          </w:p>
        </w:tc>
        <w:tc>
          <w:tcPr>
            <w:tcW w:w="0" w:type="pct"/>
            <w:noWrap/>
            <w:vAlign w:val="center"/>
            <w:hideMark/>
            <w:tcPrChange w:id="25513" w:author="瑋婷 徐" w:date="2025-01-03T17:01:00Z" w16du:dateUtc="2025-01-03T09:01:00Z">
              <w:tcPr>
                <w:tcW w:w="162" w:type="pct"/>
                <w:gridSpan w:val="2"/>
                <w:noWrap/>
                <w:vAlign w:val="center"/>
                <w:hideMark/>
              </w:tcPr>
            </w:tcPrChange>
          </w:tcPr>
          <w:p w14:paraId="7DA40B0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14" w:author="瑋婷 徐" w:date="2025-01-03T16:50:00Z" w16du:dateUtc="2025-01-03T08:50:00Z"/>
                <w:rFonts w:ascii="Times New Roman" w:eastAsiaTheme="minorEastAsia" w:hAnsi="Times New Roman" w:cs="Times New Roman"/>
                <w:i/>
                <w:iCs/>
                <w:color w:val="000000"/>
                <w:rPrChange w:id="25515" w:author="瑋婷 徐" w:date="2025-01-06T15:36:00Z" w16du:dateUtc="2025-01-06T07:36:00Z">
                  <w:rPr>
                    <w:ins w:id="25516" w:author="瑋婷 徐" w:date="2025-01-03T16:50:00Z" w16du:dateUtc="2025-01-03T08:50:00Z"/>
                    <w:rFonts w:ascii="Calibri" w:hAnsi="Calibri" w:cs="Calibri"/>
                    <w:i/>
                    <w:iCs/>
                    <w:color w:val="000000"/>
                    <w:sz w:val="22"/>
                    <w:szCs w:val="22"/>
                  </w:rPr>
                </w:rPrChange>
              </w:rPr>
              <w:pPrChange w:id="255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18" w:author="瑋婷 徐" w:date="2025-01-03T17:01:00Z" w16du:dateUtc="2025-01-03T09:01:00Z">
              <w:tcPr>
                <w:tcW w:w="162" w:type="pct"/>
                <w:gridSpan w:val="2"/>
                <w:noWrap/>
                <w:vAlign w:val="center"/>
                <w:hideMark/>
              </w:tcPr>
            </w:tcPrChange>
          </w:tcPr>
          <w:p w14:paraId="1947899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19" w:author="瑋婷 徐" w:date="2025-01-03T16:50:00Z" w16du:dateUtc="2025-01-03T08:50:00Z"/>
                <w:rFonts w:ascii="Times New Roman" w:eastAsiaTheme="minorEastAsia" w:hAnsi="Times New Roman" w:cs="Times New Roman"/>
                <w:rPrChange w:id="25520" w:author="瑋婷 徐" w:date="2025-01-06T15:36:00Z" w16du:dateUtc="2025-01-06T07:36:00Z">
                  <w:rPr>
                    <w:ins w:id="25521" w:author="瑋婷 徐" w:date="2025-01-03T16:50:00Z" w16du:dateUtc="2025-01-03T08:50:00Z"/>
                    <w:rFonts w:ascii="Times New Roman" w:eastAsia="Times New Roman" w:hAnsi="Times New Roman" w:cs="Times New Roman"/>
                    <w:sz w:val="20"/>
                    <w:szCs w:val="20"/>
                  </w:rPr>
                </w:rPrChange>
              </w:rPr>
              <w:pPrChange w:id="255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23" w:author="瑋婷 徐" w:date="2025-01-03T17:01:00Z" w16du:dateUtc="2025-01-03T09:01:00Z">
              <w:tcPr>
                <w:tcW w:w="162" w:type="pct"/>
                <w:gridSpan w:val="2"/>
                <w:noWrap/>
                <w:vAlign w:val="center"/>
                <w:hideMark/>
              </w:tcPr>
            </w:tcPrChange>
          </w:tcPr>
          <w:p w14:paraId="687670D8"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24" w:author="瑋婷 徐" w:date="2025-01-03T16:50:00Z" w16du:dateUtc="2025-01-03T08:50:00Z"/>
                <w:rFonts w:ascii="Times New Roman" w:eastAsiaTheme="minorEastAsia" w:hAnsi="Times New Roman" w:cs="Times New Roman"/>
                <w:rPrChange w:id="25525" w:author="瑋婷 徐" w:date="2025-01-06T15:36:00Z" w16du:dateUtc="2025-01-06T07:36:00Z">
                  <w:rPr>
                    <w:ins w:id="25526" w:author="瑋婷 徐" w:date="2025-01-03T16:50:00Z" w16du:dateUtc="2025-01-03T08:50:00Z"/>
                    <w:rFonts w:ascii="Times New Roman" w:eastAsia="Times New Roman" w:hAnsi="Times New Roman" w:cs="Times New Roman"/>
                    <w:sz w:val="20"/>
                    <w:szCs w:val="20"/>
                  </w:rPr>
                </w:rPrChange>
              </w:rPr>
              <w:pPrChange w:id="255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28" w:author="瑋婷 徐" w:date="2025-01-03T17:01:00Z" w16du:dateUtc="2025-01-03T09:01:00Z">
              <w:tcPr>
                <w:tcW w:w="162" w:type="pct"/>
                <w:gridSpan w:val="2"/>
                <w:noWrap/>
                <w:vAlign w:val="center"/>
                <w:hideMark/>
              </w:tcPr>
            </w:tcPrChange>
          </w:tcPr>
          <w:p w14:paraId="22D40C80"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29" w:author="瑋婷 徐" w:date="2025-01-03T16:50:00Z" w16du:dateUtc="2025-01-03T08:50:00Z"/>
                <w:rFonts w:ascii="Times New Roman" w:eastAsiaTheme="minorEastAsia" w:hAnsi="Times New Roman" w:cs="Times New Roman"/>
                <w:rPrChange w:id="25530" w:author="瑋婷 徐" w:date="2025-01-06T15:36:00Z" w16du:dateUtc="2025-01-06T07:36:00Z">
                  <w:rPr>
                    <w:ins w:id="25531" w:author="瑋婷 徐" w:date="2025-01-03T16:50:00Z" w16du:dateUtc="2025-01-03T08:50:00Z"/>
                    <w:rFonts w:ascii="Times New Roman" w:eastAsia="Times New Roman" w:hAnsi="Times New Roman" w:cs="Times New Roman"/>
                    <w:sz w:val="20"/>
                    <w:szCs w:val="20"/>
                  </w:rPr>
                </w:rPrChange>
              </w:rPr>
              <w:pPrChange w:id="255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33" w:author="瑋婷 徐" w:date="2025-01-03T17:01:00Z" w16du:dateUtc="2025-01-03T09:01:00Z">
              <w:tcPr>
                <w:tcW w:w="162" w:type="pct"/>
                <w:gridSpan w:val="2"/>
                <w:noWrap/>
                <w:vAlign w:val="center"/>
                <w:hideMark/>
              </w:tcPr>
            </w:tcPrChange>
          </w:tcPr>
          <w:p w14:paraId="3BF051E8"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34" w:author="瑋婷 徐" w:date="2025-01-03T16:50:00Z" w16du:dateUtc="2025-01-03T08:50:00Z"/>
                <w:rFonts w:ascii="Times New Roman" w:eastAsiaTheme="minorEastAsia" w:hAnsi="Times New Roman" w:cs="Times New Roman"/>
                <w:rPrChange w:id="25535" w:author="瑋婷 徐" w:date="2025-01-06T15:36:00Z" w16du:dateUtc="2025-01-06T07:36:00Z">
                  <w:rPr>
                    <w:ins w:id="25536" w:author="瑋婷 徐" w:date="2025-01-03T16:50:00Z" w16du:dateUtc="2025-01-03T08:50:00Z"/>
                    <w:rFonts w:ascii="Times New Roman" w:eastAsia="Times New Roman" w:hAnsi="Times New Roman" w:cs="Times New Roman"/>
                    <w:sz w:val="20"/>
                    <w:szCs w:val="20"/>
                  </w:rPr>
                </w:rPrChange>
              </w:rPr>
              <w:pPrChange w:id="255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38" w:author="瑋婷 徐" w:date="2025-01-03T17:01:00Z" w16du:dateUtc="2025-01-03T09:01:00Z">
              <w:tcPr>
                <w:tcW w:w="162" w:type="pct"/>
                <w:gridSpan w:val="2"/>
                <w:noWrap/>
                <w:vAlign w:val="center"/>
                <w:hideMark/>
              </w:tcPr>
            </w:tcPrChange>
          </w:tcPr>
          <w:p w14:paraId="0D830F18"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39" w:author="瑋婷 徐" w:date="2025-01-03T16:50:00Z" w16du:dateUtc="2025-01-03T08:50:00Z"/>
                <w:rFonts w:ascii="Times New Roman" w:eastAsiaTheme="minorEastAsia" w:hAnsi="Times New Roman" w:cs="Times New Roman"/>
                <w:rPrChange w:id="25540" w:author="瑋婷 徐" w:date="2025-01-06T15:36:00Z" w16du:dateUtc="2025-01-06T07:36:00Z">
                  <w:rPr>
                    <w:ins w:id="25541" w:author="瑋婷 徐" w:date="2025-01-03T16:50:00Z" w16du:dateUtc="2025-01-03T08:50:00Z"/>
                    <w:rFonts w:ascii="Times New Roman" w:eastAsia="Times New Roman" w:hAnsi="Times New Roman" w:cs="Times New Roman"/>
                    <w:sz w:val="20"/>
                    <w:szCs w:val="20"/>
                  </w:rPr>
                </w:rPrChange>
              </w:rPr>
              <w:pPrChange w:id="255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43" w:author="瑋婷 徐" w:date="2025-01-03T17:01:00Z" w16du:dateUtc="2025-01-03T09:01:00Z">
              <w:tcPr>
                <w:tcW w:w="162" w:type="pct"/>
                <w:gridSpan w:val="2"/>
                <w:noWrap/>
                <w:vAlign w:val="center"/>
                <w:hideMark/>
              </w:tcPr>
            </w:tcPrChange>
          </w:tcPr>
          <w:p w14:paraId="77E6CF1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44" w:author="瑋婷 徐" w:date="2025-01-03T16:50:00Z" w16du:dateUtc="2025-01-03T08:50:00Z"/>
                <w:rFonts w:ascii="Times New Roman" w:eastAsiaTheme="minorEastAsia" w:hAnsi="Times New Roman" w:cs="Times New Roman"/>
                <w:color w:val="000000"/>
                <w:rPrChange w:id="25545" w:author="瑋婷 徐" w:date="2025-01-06T15:36:00Z" w16du:dateUtc="2025-01-06T07:36:00Z">
                  <w:rPr>
                    <w:ins w:id="25546" w:author="瑋婷 徐" w:date="2025-01-03T16:50:00Z" w16du:dateUtc="2025-01-03T08:50:00Z"/>
                    <w:rFonts w:ascii="Calibri" w:hAnsi="Calibri" w:cs="Calibri"/>
                    <w:color w:val="000000"/>
                    <w:sz w:val="22"/>
                    <w:szCs w:val="22"/>
                  </w:rPr>
                </w:rPrChange>
              </w:rPr>
              <w:pPrChange w:id="255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548" w:author="瑋婷 徐" w:date="2025-01-03T16:50:00Z" w16du:dateUtc="2025-01-03T08:50:00Z">
              <w:r w:rsidRPr="00747A91">
                <w:rPr>
                  <w:rFonts w:ascii="Times New Roman" w:eastAsiaTheme="minorEastAsia" w:hAnsi="Times New Roman" w:cs="Times New Roman"/>
                  <w:color w:val="000000"/>
                  <w:rPrChange w:id="25549"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550" w:author="瑋婷 徐" w:date="2025-01-03T17:01:00Z" w16du:dateUtc="2025-01-03T09:01:00Z">
              <w:tcPr>
                <w:tcW w:w="162" w:type="pct"/>
                <w:gridSpan w:val="2"/>
                <w:noWrap/>
                <w:vAlign w:val="center"/>
                <w:hideMark/>
              </w:tcPr>
            </w:tcPrChange>
          </w:tcPr>
          <w:p w14:paraId="6CA3176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51" w:author="瑋婷 徐" w:date="2025-01-03T16:50:00Z" w16du:dateUtc="2025-01-03T08:50:00Z"/>
                <w:rFonts w:ascii="Times New Roman" w:eastAsiaTheme="minorEastAsia" w:hAnsi="Times New Roman" w:cs="Times New Roman"/>
                <w:color w:val="000000"/>
                <w:rPrChange w:id="25552" w:author="瑋婷 徐" w:date="2025-01-06T15:36:00Z" w16du:dateUtc="2025-01-06T07:36:00Z">
                  <w:rPr>
                    <w:ins w:id="25553" w:author="瑋婷 徐" w:date="2025-01-03T16:50:00Z" w16du:dateUtc="2025-01-03T08:50:00Z"/>
                    <w:rFonts w:ascii="Calibri" w:hAnsi="Calibri" w:cs="Calibri"/>
                    <w:color w:val="000000"/>
                    <w:sz w:val="22"/>
                    <w:szCs w:val="22"/>
                  </w:rPr>
                </w:rPrChange>
              </w:rPr>
              <w:pPrChange w:id="255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55" w:author="瑋婷 徐" w:date="2025-01-03T17:01:00Z" w16du:dateUtc="2025-01-03T09:01:00Z">
              <w:tcPr>
                <w:tcW w:w="162" w:type="pct"/>
                <w:gridSpan w:val="2"/>
                <w:noWrap/>
                <w:vAlign w:val="center"/>
                <w:hideMark/>
              </w:tcPr>
            </w:tcPrChange>
          </w:tcPr>
          <w:p w14:paraId="47C6461A"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56" w:author="瑋婷 徐" w:date="2025-01-03T16:50:00Z" w16du:dateUtc="2025-01-03T08:50:00Z"/>
                <w:rFonts w:ascii="Times New Roman" w:eastAsiaTheme="minorEastAsia" w:hAnsi="Times New Roman" w:cs="Times New Roman"/>
                <w:rPrChange w:id="25557" w:author="瑋婷 徐" w:date="2025-01-06T15:36:00Z" w16du:dateUtc="2025-01-06T07:36:00Z">
                  <w:rPr>
                    <w:ins w:id="25558" w:author="瑋婷 徐" w:date="2025-01-03T16:50:00Z" w16du:dateUtc="2025-01-03T08:50:00Z"/>
                    <w:rFonts w:ascii="Times New Roman" w:eastAsia="Times New Roman" w:hAnsi="Times New Roman" w:cs="Times New Roman"/>
                    <w:sz w:val="20"/>
                    <w:szCs w:val="20"/>
                  </w:rPr>
                </w:rPrChange>
              </w:rPr>
              <w:pPrChange w:id="255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60" w:author="瑋婷 徐" w:date="2025-01-03T17:01:00Z" w16du:dateUtc="2025-01-03T09:01:00Z">
              <w:tcPr>
                <w:tcW w:w="162" w:type="pct"/>
                <w:gridSpan w:val="2"/>
                <w:noWrap/>
                <w:vAlign w:val="center"/>
                <w:hideMark/>
              </w:tcPr>
            </w:tcPrChange>
          </w:tcPr>
          <w:p w14:paraId="1C7C326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61" w:author="瑋婷 徐" w:date="2025-01-03T16:50:00Z" w16du:dateUtc="2025-01-03T08:50:00Z"/>
                <w:rFonts w:ascii="Times New Roman" w:eastAsiaTheme="minorEastAsia" w:hAnsi="Times New Roman" w:cs="Times New Roman"/>
                <w:color w:val="000000"/>
                <w:rPrChange w:id="25562" w:author="瑋婷 徐" w:date="2025-01-06T15:36:00Z" w16du:dateUtc="2025-01-06T07:36:00Z">
                  <w:rPr>
                    <w:ins w:id="25563" w:author="瑋婷 徐" w:date="2025-01-03T16:50:00Z" w16du:dateUtc="2025-01-03T08:50:00Z"/>
                    <w:rFonts w:ascii="Calibri" w:hAnsi="Calibri" w:cs="Calibri"/>
                    <w:color w:val="000000"/>
                    <w:sz w:val="22"/>
                    <w:szCs w:val="22"/>
                  </w:rPr>
                </w:rPrChange>
              </w:rPr>
              <w:pPrChange w:id="255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565" w:author="瑋婷 徐" w:date="2025-01-03T16:50:00Z" w16du:dateUtc="2025-01-03T08:50:00Z">
              <w:r w:rsidRPr="00747A91">
                <w:rPr>
                  <w:rFonts w:ascii="Times New Roman" w:eastAsiaTheme="minorEastAsia" w:hAnsi="Times New Roman" w:cs="Times New Roman"/>
                  <w:color w:val="000000"/>
                  <w:rPrChange w:id="25566"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567" w:author="瑋婷 徐" w:date="2025-01-03T17:01:00Z" w16du:dateUtc="2025-01-03T09:01:00Z">
              <w:tcPr>
                <w:tcW w:w="162" w:type="pct"/>
                <w:gridSpan w:val="2"/>
                <w:noWrap/>
                <w:vAlign w:val="center"/>
                <w:hideMark/>
              </w:tcPr>
            </w:tcPrChange>
          </w:tcPr>
          <w:p w14:paraId="63A5926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68" w:author="瑋婷 徐" w:date="2025-01-03T16:50:00Z" w16du:dateUtc="2025-01-03T08:50:00Z"/>
                <w:rFonts w:ascii="Times New Roman" w:eastAsiaTheme="minorEastAsia" w:hAnsi="Times New Roman" w:cs="Times New Roman"/>
                <w:color w:val="000000"/>
                <w:rPrChange w:id="25569" w:author="瑋婷 徐" w:date="2025-01-06T15:36:00Z" w16du:dateUtc="2025-01-06T07:36:00Z">
                  <w:rPr>
                    <w:ins w:id="25570" w:author="瑋婷 徐" w:date="2025-01-03T16:50:00Z" w16du:dateUtc="2025-01-03T08:50:00Z"/>
                    <w:rFonts w:ascii="Calibri" w:hAnsi="Calibri" w:cs="Calibri"/>
                    <w:color w:val="000000"/>
                    <w:sz w:val="22"/>
                    <w:szCs w:val="22"/>
                  </w:rPr>
                </w:rPrChange>
              </w:rPr>
              <w:pPrChange w:id="255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72" w:author="瑋婷 徐" w:date="2025-01-03T17:01:00Z" w16du:dateUtc="2025-01-03T09:01:00Z">
              <w:tcPr>
                <w:tcW w:w="162" w:type="pct"/>
                <w:gridSpan w:val="2"/>
                <w:noWrap/>
                <w:vAlign w:val="center"/>
                <w:hideMark/>
              </w:tcPr>
            </w:tcPrChange>
          </w:tcPr>
          <w:p w14:paraId="61EE20C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73" w:author="瑋婷 徐" w:date="2025-01-03T16:50:00Z" w16du:dateUtc="2025-01-03T08:50:00Z"/>
                <w:rFonts w:ascii="Times New Roman" w:eastAsiaTheme="minorEastAsia" w:hAnsi="Times New Roman" w:cs="Times New Roman"/>
                <w:rPrChange w:id="25574" w:author="瑋婷 徐" w:date="2025-01-06T15:36:00Z" w16du:dateUtc="2025-01-06T07:36:00Z">
                  <w:rPr>
                    <w:ins w:id="25575" w:author="瑋婷 徐" w:date="2025-01-03T16:50:00Z" w16du:dateUtc="2025-01-03T08:50:00Z"/>
                    <w:rFonts w:ascii="Times New Roman" w:eastAsia="Times New Roman" w:hAnsi="Times New Roman" w:cs="Times New Roman"/>
                    <w:sz w:val="20"/>
                    <w:szCs w:val="20"/>
                  </w:rPr>
                </w:rPrChange>
              </w:rPr>
              <w:pPrChange w:id="255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77" w:author="瑋婷 徐" w:date="2025-01-03T17:01:00Z" w16du:dateUtc="2025-01-03T09:01:00Z">
              <w:tcPr>
                <w:tcW w:w="162" w:type="pct"/>
                <w:gridSpan w:val="2"/>
                <w:noWrap/>
                <w:vAlign w:val="center"/>
                <w:hideMark/>
              </w:tcPr>
            </w:tcPrChange>
          </w:tcPr>
          <w:p w14:paraId="076B73D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78" w:author="瑋婷 徐" w:date="2025-01-03T16:50:00Z" w16du:dateUtc="2025-01-03T08:50:00Z"/>
                <w:rFonts w:ascii="Times New Roman" w:eastAsiaTheme="minorEastAsia" w:hAnsi="Times New Roman" w:cs="Times New Roman"/>
                <w:rPrChange w:id="25579" w:author="瑋婷 徐" w:date="2025-01-06T15:36:00Z" w16du:dateUtc="2025-01-06T07:36:00Z">
                  <w:rPr>
                    <w:ins w:id="25580" w:author="瑋婷 徐" w:date="2025-01-03T16:50:00Z" w16du:dateUtc="2025-01-03T08:50:00Z"/>
                    <w:rFonts w:ascii="Times New Roman" w:eastAsia="Times New Roman" w:hAnsi="Times New Roman" w:cs="Times New Roman"/>
                    <w:sz w:val="20"/>
                    <w:szCs w:val="20"/>
                  </w:rPr>
                </w:rPrChange>
              </w:rPr>
              <w:pPrChange w:id="255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82" w:author="瑋婷 徐" w:date="2025-01-03T17:01:00Z" w16du:dateUtc="2025-01-03T09:01:00Z">
              <w:tcPr>
                <w:tcW w:w="162" w:type="pct"/>
                <w:gridSpan w:val="2"/>
                <w:noWrap/>
                <w:vAlign w:val="center"/>
                <w:hideMark/>
              </w:tcPr>
            </w:tcPrChange>
          </w:tcPr>
          <w:p w14:paraId="4046DB6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83" w:author="瑋婷 徐" w:date="2025-01-03T16:50:00Z" w16du:dateUtc="2025-01-03T08:50:00Z"/>
                <w:rFonts w:ascii="Times New Roman" w:eastAsiaTheme="minorEastAsia" w:hAnsi="Times New Roman" w:cs="Times New Roman"/>
                <w:color w:val="000000"/>
                <w:rPrChange w:id="25584" w:author="瑋婷 徐" w:date="2025-01-06T15:36:00Z" w16du:dateUtc="2025-01-06T07:36:00Z">
                  <w:rPr>
                    <w:ins w:id="25585" w:author="瑋婷 徐" w:date="2025-01-03T16:50:00Z" w16du:dateUtc="2025-01-03T08:50:00Z"/>
                    <w:rFonts w:ascii="Calibri" w:hAnsi="Calibri" w:cs="Calibri"/>
                    <w:color w:val="000000"/>
                    <w:sz w:val="22"/>
                    <w:szCs w:val="22"/>
                  </w:rPr>
                </w:rPrChange>
              </w:rPr>
              <w:pPrChange w:id="255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587" w:author="瑋婷 徐" w:date="2025-01-03T16:50:00Z" w16du:dateUtc="2025-01-03T08:50:00Z">
              <w:r w:rsidRPr="00747A91">
                <w:rPr>
                  <w:rFonts w:ascii="Times New Roman" w:eastAsiaTheme="minorEastAsia" w:hAnsi="Times New Roman" w:cs="Times New Roman"/>
                  <w:color w:val="000000"/>
                  <w:rPrChange w:id="25588"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589" w:author="瑋婷 徐" w:date="2025-01-03T17:01:00Z" w16du:dateUtc="2025-01-03T09:01:00Z">
              <w:tcPr>
                <w:tcW w:w="162" w:type="pct"/>
                <w:gridSpan w:val="2"/>
                <w:noWrap/>
                <w:vAlign w:val="center"/>
                <w:hideMark/>
              </w:tcPr>
            </w:tcPrChange>
          </w:tcPr>
          <w:p w14:paraId="795B433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90" w:author="瑋婷 徐" w:date="2025-01-03T16:50:00Z" w16du:dateUtc="2025-01-03T08:50:00Z"/>
                <w:rFonts w:ascii="Times New Roman" w:eastAsiaTheme="minorEastAsia" w:hAnsi="Times New Roman" w:cs="Times New Roman"/>
                <w:color w:val="000000"/>
                <w:rPrChange w:id="25591" w:author="瑋婷 徐" w:date="2025-01-06T15:36:00Z" w16du:dateUtc="2025-01-06T07:36:00Z">
                  <w:rPr>
                    <w:ins w:id="25592" w:author="瑋婷 徐" w:date="2025-01-03T16:50:00Z" w16du:dateUtc="2025-01-03T08:50:00Z"/>
                    <w:rFonts w:ascii="Calibri" w:hAnsi="Calibri" w:cs="Calibri"/>
                    <w:color w:val="000000"/>
                    <w:sz w:val="22"/>
                    <w:szCs w:val="22"/>
                  </w:rPr>
                </w:rPrChange>
              </w:rPr>
              <w:pPrChange w:id="255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94" w:author="瑋婷 徐" w:date="2025-01-03T17:01:00Z" w16du:dateUtc="2025-01-03T09:01:00Z">
              <w:tcPr>
                <w:tcW w:w="162" w:type="pct"/>
                <w:gridSpan w:val="2"/>
                <w:noWrap/>
                <w:vAlign w:val="center"/>
                <w:hideMark/>
              </w:tcPr>
            </w:tcPrChange>
          </w:tcPr>
          <w:p w14:paraId="3D2ECEE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95" w:author="瑋婷 徐" w:date="2025-01-03T16:50:00Z" w16du:dateUtc="2025-01-03T08:50:00Z"/>
                <w:rFonts w:ascii="Times New Roman" w:eastAsiaTheme="minorEastAsia" w:hAnsi="Times New Roman" w:cs="Times New Roman"/>
                <w:rPrChange w:id="25596" w:author="瑋婷 徐" w:date="2025-01-06T15:36:00Z" w16du:dateUtc="2025-01-06T07:36:00Z">
                  <w:rPr>
                    <w:ins w:id="25597" w:author="瑋婷 徐" w:date="2025-01-03T16:50:00Z" w16du:dateUtc="2025-01-03T08:50:00Z"/>
                    <w:rFonts w:ascii="Times New Roman" w:eastAsia="Times New Roman" w:hAnsi="Times New Roman" w:cs="Times New Roman"/>
                    <w:sz w:val="20"/>
                    <w:szCs w:val="20"/>
                  </w:rPr>
                </w:rPrChange>
              </w:rPr>
              <w:pPrChange w:id="255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99" w:author="瑋婷 徐" w:date="2025-01-03T17:01:00Z" w16du:dateUtc="2025-01-03T09:01:00Z">
              <w:tcPr>
                <w:tcW w:w="162" w:type="pct"/>
                <w:gridSpan w:val="2"/>
                <w:noWrap/>
                <w:vAlign w:val="center"/>
                <w:hideMark/>
              </w:tcPr>
            </w:tcPrChange>
          </w:tcPr>
          <w:p w14:paraId="47C35A3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00" w:author="瑋婷 徐" w:date="2025-01-03T16:50:00Z" w16du:dateUtc="2025-01-03T08:50:00Z"/>
                <w:rFonts w:ascii="Times New Roman" w:eastAsiaTheme="minorEastAsia" w:hAnsi="Times New Roman" w:cs="Times New Roman"/>
                <w:rPrChange w:id="25601" w:author="瑋婷 徐" w:date="2025-01-06T15:36:00Z" w16du:dateUtc="2025-01-06T07:36:00Z">
                  <w:rPr>
                    <w:ins w:id="25602" w:author="瑋婷 徐" w:date="2025-01-03T16:50:00Z" w16du:dateUtc="2025-01-03T08:50:00Z"/>
                    <w:rFonts w:ascii="Times New Roman" w:eastAsia="Times New Roman" w:hAnsi="Times New Roman" w:cs="Times New Roman"/>
                    <w:sz w:val="20"/>
                    <w:szCs w:val="20"/>
                  </w:rPr>
                </w:rPrChange>
              </w:rPr>
              <w:pPrChange w:id="256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04" w:author="瑋婷 徐" w:date="2025-01-03T17:01:00Z" w16du:dateUtc="2025-01-03T09:01:00Z">
              <w:tcPr>
                <w:tcW w:w="162" w:type="pct"/>
                <w:gridSpan w:val="2"/>
                <w:noWrap/>
                <w:vAlign w:val="center"/>
                <w:hideMark/>
              </w:tcPr>
            </w:tcPrChange>
          </w:tcPr>
          <w:p w14:paraId="2C69C17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05" w:author="瑋婷 徐" w:date="2025-01-03T16:50:00Z" w16du:dateUtc="2025-01-03T08:50:00Z"/>
                <w:rFonts w:ascii="Times New Roman" w:eastAsiaTheme="minorEastAsia" w:hAnsi="Times New Roman" w:cs="Times New Roman"/>
                <w:rPrChange w:id="25606" w:author="瑋婷 徐" w:date="2025-01-06T15:36:00Z" w16du:dateUtc="2025-01-06T07:36:00Z">
                  <w:rPr>
                    <w:ins w:id="25607" w:author="瑋婷 徐" w:date="2025-01-03T16:50:00Z" w16du:dateUtc="2025-01-03T08:50:00Z"/>
                    <w:rFonts w:ascii="Times New Roman" w:eastAsia="Times New Roman" w:hAnsi="Times New Roman" w:cs="Times New Roman"/>
                    <w:sz w:val="20"/>
                    <w:szCs w:val="20"/>
                  </w:rPr>
                </w:rPrChange>
              </w:rPr>
              <w:pPrChange w:id="256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09" w:author="瑋婷 徐" w:date="2025-01-03T17:01:00Z" w16du:dateUtc="2025-01-03T09:01:00Z">
              <w:tcPr>
                <w:tcW w:w="162" w:type="pct"/>
                <w:gridSpan w:val="2"/>
                <w:noWrap/>
                <w:vAlign w:val="center"/>
                <w:hideMark/>
              </w:tcPr>
            </w:tcPrChange>
          </w:tcPr>
          <w:p w14:paraId="702F838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10" w:author="瑋婷 徐" w:date="2025-01-03T16:50:00Z" w16du:dateUtc="2025-01-03T08:50:00Z"/>
                <w:rFonts w:ascii="Times New Roman" w:eastAsiaTheme="minorEastAsia" w:hAnsi="Times New Roman" w:cs="Times New Roman"/>
                <w:rPrChange w:id="25611" w:author="瑋婷 徐" w:date="2025-01-06T15:36:00Z" w16du:dateUtc="2025-01-06T07:36:00Z">
                  <w:rPr>
                    <w:ins w:id="25612" w:author="瑋婷 徐" w:date="2025-01-03T16:50:00Z" w16du:dateUtc="2025-01-03T08:50:00Z"/>
                    <w:rFonts w:ascii="Times New Roman" w:eastAsia="Times New Roman" w:hAnsi="Times New Roman" w:cs="Times New Roman"/>
                    <w:sz w:val="20"/>
                    <w:szCs w:val="20"/>
                  </w:rPr>
                </w:rPrChange>
              </w:rPr>
              <w:pPrChange w:id="256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14" w:author="瑋婷 徐" w:date="2025-01-03T17:01:00Z" w16du:dateUtc="2025-01-03T09:01:00Z">
              <w:tcPr>
                <w:tcW w:w="162" w:type="pct"/>
                <w:gridSpan w:val="2"/>
                <w:noWrap/>
                <w:vAlign w:val="center"/>
                <w:hideMark/>
              </w:tcPr>
            </w:tcPrChange>
          </w:tcPr>
          <w:p w14:paraId="69D61D6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15" w:author="瑋婷 徐" w:date="2025-01-03T16:50:00Z" w16du:dateUtc="2025-01-03T08:50:00Z"/>
                <w:rFonts w:ascii="Times New Roman" w:eastAsiaTheme="minorEastAsia" w:hAnsi="Times New Roman" w:cs="Times New Roman"/>
                <w:rPrChange w:id="25616" w:author="瑋婷 徐" w:date="2025-01-06T15:36:00Z" w16du:dateUtc="2025-01-06T07:36:00Z">
                  <w:rPr>
                    <w:ins w:id="25617" w:author="瑋婷 徐" w:date="2025-01-03T16:50:00Z" w16du:dateUtc="2025-01-03T08:50:00Z"/>
                    <w:rFonts w:ascii="Times New Roman" w:eastAsia="Times New Roman" w:hAnsi="Times New Roman" w:cs="Times New Roman"/>
                    <w:sz w:val="20"/>
                    <w:szCs w:val="20"/>
                  </w:rPr>
                </w:rPrChange>
              </w:rPr>
              <w:pPrChange w:id="256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619" w:author="瑋婷 徐" w:date="2025-01-03T17:01:00Z" w16du:dateUtc="2025-01-03T09:01:00Z">
              <w:tcPr>
                <w:tcW w:w="164" w:type="pct"/>
                <w:noWrap/>
                <w:vAlign w:val="center"/>
                <w:hideMark/>
              </w:tcPr>
            </w:tcPrChange>
          </w:tcPr>
          <w:p w14:paraId="5632AAF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20" w:author="瑋婷 徐" w:date="2025-01-03T16:50:00Z" w16du:dateUtc="2025-01-03T08:50:00Z"/>
                <w:rFonts w:ascii="Times New Roman" w:eastAsiaTheme="minorEastAsia" w:hAnsi="Times New Roman" w:cs="Times New Roman"/>
                <w:rPrChange w:id="25621" w:author="瑋婷 徐" w:date="2025-01-06T15:36:00Z" w16du:dateUtc="2025-01-06T07:36:00Z">
                  <w:rPr>
                    <w:ins w:id="25622" w:author="瑋婷 徐" w:date="2025-01-03T16:50:00Z" w16du:dateUtc="2025-01-03T08:50:00Z"/>
                    <w:rFonts w:ascii="Times New Roman" w:eastAsia="Times New Roman" w:hAnsi="Times New Roman" w:cs="Times New Roman"/>
                    <w:sz w:val="20"/>
                    <w:szCs w:val="20"/>
                  </w:rPr>
                </w:rPrChange>
              </w:rPr>
              <w:pPrChange w:id="256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1BBEAAA1" w14:textId="77777777" w:rsidTr="003C19C7">
        <w:trPr>
          <w:cnfStyle w:val="000000100000" w:firstRow="0" w:lastRow="0" w:firstColumn="0" w:lastColumn="0" w:oddVBand="0" w:evenVBand="0" w:oddHBand="1" w:evenHBand="0" w:firstRowFirstColumn="0" w:firstRowLastColumn="0" w:lastRowFirstColumn="0" w:lastRowLastColumn="0"/>
          <w:trHeight w:val="600"/>
          <w:ins w:id="2562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A139DFC" w14:textId="77777777" w:rsidR="003C19C7" w:rsidRPr="00747A91" w:rsidRDefault="003C19C7">
            <w:pPr>
              <w:spacing w:line="360" w:lineRule="auto"/>
              <w:jc w:val="both"/>
              <w:rPr>
                <w:ins w:id="25625" w:author="瑋婷 徐" w:date="2025-01-03T16:50:00Z" w16du:dateUtc="2025-01-03T08:50:00Z"/>
                <w:rFonts w:ascii="Times New Roman" w:eastAsiaTheme="minorEastAsia" w:hAnsi="Times New Roman" w:cs="Times New Roman"/>
                <w:b w:val="0"/>
                <w:bCs w:val="0"/>
                <w:color w:val="000000"/>
                <w:rPrChange w:id="25626" w:author="瑋婷 徐" w:date="2025-01-06T15:36:00Z" w16du:dateUtc="2025-01-06T07:36:00Z">
                  <w:rPr>
                    <w:ins w:id="25627" w:author="瑋婷 徐" w:date="2025-01-03T16:50:00Z" w16du:dateUtc="2025-01-03T08:50:00Z"/>
                    <w:rFonts w:ascii="Calibri" w:hAnsi="Calibri" w:cs="Calibri"/>
                    <w:color w:val="000000"/>
                    <w:sz w:val="22"/>
                    <w:szCs w:val="22"/>
                  </w:rPr>
                </w:rPrChange>
              </w:rPr>
              <w:pPrChange w:id="25628" w:author="瑋婷 徐" w:date="2025-01-03T16:55:00Z" w16du:dateUtc="2025-01-03T08:55:00Z">
                <w:pPr/>
              </w:pPrChange>
            </w:pPr>
            <w:ins w:id="25629" w:author="瑋婷 徐" w:date="2025-01-03T16:50:00Z" w16du:dateUtc="2025-01-03T08:50:00Z">
              <w:r w:rsidRPr="00747A91">
                <w:rPr>
                  <w:rFonts w:ascii="Times New Roman" w:eastAsiaTheme="minorEastAsia" w:hAnsi="Times New Roman" w:cs="Times New Roman" w:hint="eastAsia"/>
                  <w:b w:val="0"/>
                  <w:bCs w:val="0"/>
                  <w:color w:val="000000"/>
                  <w:rPrChange w:id="25630" w:author="瑋婷 徐" w:date="2025-01-06T15:36:00Z" w16du:dateUtc="2025-01-06T07:36:00Z">
                    <w:rPr>
                      <w:rFonts w:ascii="Calibri" w:hAnsi="Calibri" w:cs="Calibri" w:hint="eastAsia"/>
                      <w:color w:val="000000"/>
                      <w:sz w:val="22"/>
                      <w:szCs w:val="22"/>
                    </w:rPr>
                  </w:rPrChange>
                </w:rPr>
                <w:t>紅嘴黑</w:t>
              </w:r>
              <w:proofErr w:type="gramStart"/>
              <w:r w:rsidRPr="00747A91">
                <w:rPr>
                  <w:rFonts w:ascii="Times New Roman" w:eastAsiaTheme="minorEastAsia" w:hAnsi="Times New Roman" w:cs="Times New Roman" w:hint="eastAsia"/>
                  <w:b w:val="0"/>
                  <w:bCs w:val="0"/>
                  <w:color w:val="000000"/>
                  <w:rPrChange w:id="25631" w:author="瑋婷 徐" w:date="2025-01-06T15:36:00Z" w16du:dateUtc="2025-01-06T07:36:00Z">
                    <w:rPr>
                      <w:rFonts w:ascii="Calibri" w:hAnsi="Calibri" w:cs="Calibri" w:hint="eastAsia"/>
                      <w:color w:val="000000"/>
                      <w:sz w:val="22"/>
                      <w:szCs w:val="22"/>
                    </w:rPr>
                  </w:rPrChange>
                </w:rPr>
                <w:t>鵯</w:t>
              </w:r>
              <w:proofErr w:type="gramEnd"/>
              <w:r w:rsidRPr="00747A91">
                <w:rPr>
                  <w:rFonts w:ascii="Times New Roman" w:eastAsiaTheme="minorEastAsia" w:hAnsi="Times New Roman" w:cs="Times New Roman"/>
                  <w:b w:val="0"/>
                  <w:bCs w:val="0"/>
                  <w:color w:val="000000"/>
                  <w:rPrChange w:id="25632" w:author="瑋婷 徐" w:date="2025-01-06T15:36:00Z" w16du:dateUtc="2025-01-06T07:36:00Z">
                    <w:rPr>
                      <w:rFonts w:ascii="Calibri" w:hAnsi="Calibri" w:cs="Calibri"/>
                      <w:color w:val="000000"/>
                      <w:sz w:val="22"/>
                      <w:szCs w:val="22"/>
                    </w:rPr>
                  </w:rPrChange>
                </w:rPr>
                <w:t xml:space="preserve"> </w:t>
              </w:r>
              <w:r w:rsidRPr="00747A91">
                <w:rPr>
                  <w:rFonts w:ascii="Times New Roman" w:eastAsiaTheme="minorEastAsia" w:hAnsi="Times New Roman" w:cs="Times New Roman"/>
                  <w:b w:val="0"/>
                  <w:bCs w:val="0"/>
                  <w:color w:val="000000"/>
                  <w:rPrChange w:id="25633"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5634"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5DA0BCB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35" w:author="瑋婷 徐" w:date="2025-01-03T16:50:00Z" w16du:dateUtc="2025-01-03T08:50:00Z"/>
                <w:rFonts w:ascii="Times New Roman" w:eastAsiaTheme="minorEastAsia" w:hAnsi="Times New Roman" w:cs="Times New Roman"/>
                <w:i/>
                <w:iCs/>
                <w:color w:val="000000"/>
                <w:rPrChange w:id="25636" w:author="瑋婷 徐" w:date="2025-01-06T15:36:00Z" w16du:dateUtc="2025-01-06T07:36:00Z">
                  <w:rPr>
                    <w:ins w:id="25637" w:author="瑋婷 徐" w:date="2025-01-03T16:50:00Z" w16du:dateUtc="2025-01-03T08:50:00Z"/>
                    <w:rFonts w:ascii="Calibri" w:hAnsi="Calibri" w:cs="Calibri"/>
                    <w:i/>
                    <w:iCs/>
                    <w:color w:val="000000"/>
                    <w:sz w:val="22"/>
                    <w:szCs w:val="22"/>
                  </w:rPr>
                </w:rPrChange>
              </w:rPr>
              <w:pPrChange w:id="256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39" w:author="瑋婷 徐" w:date="2025-01-03T16:50:00Z" w16du:dateUtc="2025-01-03T08:50:00Z">
              <w:r w:rsidRPr="00747A91">
                <w:rPr>
                  <w:rFonts w:ascii="Times New Roman" w:eastAsiaTheme="minorEastAsia" w:hAnsi="Times New Roman" w:cs="Times New Roman"/>
                  <w:i/>
                  <w:iCs/>
                  <w:color w:val="000000"/>
                  <w:rPrChange w:id="25640" w:author="瑋婷 徐" w:date="2025-01-06T15:36:00Z" w16du:dateUtc="2025-01-06T07:36:00Z">
                    <w:rPr>
                      <w:rFonts w:ascii="Calibri" w:hAnsi="Calibri" w:cs="Calibri"/>
                      <w:i/>
                      <w:iCs/>
                      <w:color w:val="000000"/>
                      <w:sz w:val="22"/>
                      <w:szCs w:val="22"/>
                    </w:rPr>
                  </w:rPrChange>
                </w:rPr>
                <w:t>Hypsipetes leucocephalus</w:t>
              </w:r>
            </w:ins>
          </w:p>
        </w:tc>
        <w:tc>
          <w:tcPr>
            <w:tcW w:w="162" w:type="pct"/>
            <w:noWrap/>
            <w:vAlign w:val="center"/>
            <w:hideMark/>
          </w:tcPr>
          <w:p w14:paraId="7A748F2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41" w:author="瑋婷 徐" w:date="2025-01-03T16:50:00Z" w16du:dateUtc="2025-01-03T08:50:00Z"/>
                <w:rFonts w:ascii="Times New Roman" w:eastAsiaTheme="minorEastAsia" w:hAnsi="Times New Roman" w:cs="Times New Roman"/>
                <w:i/>
                <w:iCs/>
                <w:color w:val="000000"/>
                <w:rPrChange w:id="25642" w:author="瑋婷 徐" w:date="2025-01-06T15:36:00Z" w16du:dateUtc="2025-01-06T07:36:00Z">
                  <w:rPr>
                    <w:ins w:id="25643" w:author="瑋婷 徐" w:date="2025-01-03T16:50:00Z" w16du:dateUtc="2025-01-03T08:50:00Z"/>
                    <w:rFonts w:ascii="Calibri" w:hAnsi="Calibri" w:cs="Calibri"/>
                    <w:i/>
                    <w:iCs/>
                    <w:color w:val="000000"/>
                    <w:sz w:val="22"/>
                    <w:szCs w:val="22"/>
                  </w:rPr>
                </w:rPrChange>
              </w:rPr>
              <w:pPrChange w:id="256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A56AE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45" w:author="瑋婷 徐" w:date="2025-01-03T16:50:00Z" w16du:dateUtc="2025-01-03T08:50:00Z"/>
                <w:rFonts w:ascii="Times New Roman" w:eastAsiaTheme="minorEastAsia" w:hAnsi="Times New Roman" w:cs="Times New Roman"/>
                <w:color w:val="000000"/>
                <w:rPrChange w:id="25646" w:author="瑋婷 徐" w:date="2025-01-06T15:36:00Z" w16du:dateUtc="2025-01-06T07:36:00Z">
                  <w:rPr>
                    <w:ins w:id="25647" w:author="瑋婷 徐" w:date="2025-01-03T16:50:00Z" w16du:dateUtc="2025-01-03T08:50:00Z"/>
                    <w:rFonts w:ascii="Calibri" w:hAnsi="Calibri" w:cs="Calibri"/>
                    <w:color w:val="000000"/>
                    <w:sz w:val="22"/>
                    <w:szCs w:val="22"/>
                  </w:rPr>
                </w:rPrChange>
              </w:rPr>
              <w:pPrChange w:id="256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49" w:author="瑋婷 徐" w:date="2025-01-03T16:50:00Z" w16du:dateUtc="2025-01-03T08:50:00Z">
              <w:r w:rsidRPr="00747A91">
                <w:rPr>
                  <w:rFonts w:ascii="Times New Roman" w:eastAsiaTheme="minorEastAsia" w:hAnsi="Times New Roman" w:cs="Times New Roman"/>
                  <w:color w:val="000000"/>
                  <w:rPrChange w:id="2565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90299D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51" w:author="瑋婷 徐" w:date="2025-01-03T16:50:00Z" w16du:dateUtc="2025-01-03T08:50:00Z"/>
                <w:rFonts w:ascii="Times New Roman" w:eastAsiaTheme="minorEastAsia" w:hAnsi="Times New Roman" w:cs="Times New Roman"/>
                <w:color w:val="000000"/>
                <w:rPrChange w:id="25652" w:author="瑋婷 徐" w:date="2025-01-06T15:36:00Z" w16du:dateUtc="2025-01-06T07:36:00Z">
                  <w:rPr>
                    <w:ins w:id="25653" w:author="瑋婷 徐" w:date="2025-01-03T16:50:00Z" w16du:dateUtc="2025-01-03T08:50:00Z"/>
                    <w:rFonts w:ascii="Calibri" w:hAnsi="Calibri" w:cs="Calibri"/>
                    <w:color w:val="000000"/>
                    <w:sz w:val="22"/>
                    <w:szCs w:val="22"/>
                  </w:rPr>
                </w:rPrChange>
              </w:rPr>
              <w:pPrChange w:id="256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D4FEB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55" w:author="瑋婷 徐" w:date="2025-01-03T16:50:00Z" w16du:dateUtc="2025-01-03T08:50:00Z"/>
                <w:rFonts w:ascii="Times New Roman" w:eastAsiaTheme="minorEastAsia" w:hAnsi="Times New Roman" w:cs="Times New Roman"/>
                <w:rPrChange w:id="25656" w:author="瑋婷 徐" w:date="2025-01-06T15:36:00Z" w16du:dateUtc="2025-01-06T07:36:00Z">
                  <w:rPr>
                    <w:ins w:id="25657" w:author="瑋婷 徐" w:date="2025-01-03T16:50:00Z" w16du:dateUtc="2025-01-03T08:50:00Z"/>
                    <w:rFonts w:ascii="Times New Roman" w:eastAsia="Times New Roman" w:hAnsi="Times New Roman" w:cs="Times New Roman"/>
                    <w:sz w:val="20"/>
                    <w:szCs w:val="20"/>
                  </w:rPr>
                </w:rPrChange>
              </w:rPr>
              <w:pPrChange w:id="256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3B6C26"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59" w:author="瑋婷 徐" w:date="2025-01-03T16:50:00Z" w16du:dateUtc="2025-01-03T08:50:00Z"/>
                <w:rFonts w:ascii="Times New Roman" w:eastAsiaTheme="minorEastAsia" w:hAnsi="Times New Roman" w:cs="Times New Roman"/>
                <w:color w:val="000000"/>
                <w:rPrChange w:id="25660" w:author="瑋婷 徐" w:date="2025-01-06T15:36:00Z" w16du:dateUtc="2025-01-06T07:36:00Z">
                  <w:rPr>
                    <w:ins w:id="25661" w:author="瑋婷 徐" w:date="2025-01-03T16:50:00Z" w16du:dateUtc="2025-01-03T08:50:00Z"/>
                    <w:rFonts w:ascii="Calibri" w:hAnsi="Calibri" w:cs="Calibri"/>
                    <w:color w:val="000000"/>
                    <w:sz w:val="22"/>
                    <w:szCs w:val="22"/>
                  </w:rPr>
                </w:rPrChange>
              </w:rPr>
              <w:pPrChange w:id="256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63" w:author="瑋婷 徐" w:date="2025-01-03T16:50:00Z" w16du:dateUtc="2025-01-03T08:50:00Z">
              <w:r w:rsidRPr="00747A91">
                <w:rPr>
                  <w:rFonts w:ascii="Times New Roman" w:eastAsiaTheme="minorEastAsia" w:hAnsi="Times New Roman" w:cs="Times New Roman"/>
                  <w:color w:val="000000"/>
                  <w:rPrChange w:id="2566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BB0A8D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65" w:author="瑋婷 徐" w:date="2025-01-03T16:50:00Z" w16du:dateUtc="2025-01-03T08:50:00Z"/>
                <w:rFonts w:ascii="Times New Roman" w:eastAsiaTheme="minorEastAsia" w:hAnsi="Times New Roman" w:cs="Times New Roman"/>
                <w:color w:val="000000"/>
                <w:rPrChange w:id="25666" w:author="瑋婷 徐" w:date="2025-01-06T15:36:00Z" w16du:dateUtc="2025-01-06T07:36:00Z">
                  <w:rPr>
                    <w:ins w:id="25667" w:author="瑋婷 徐" w:date="2025-01-03T16:50:00Z" w16du:dateUtc="2025-01-03T08:50:00Z"/>
                    <w:rFonts w:ascii="Calibri" w:hAnsi="Calibri" w:cs="Calibri"/>
                    <w:color w:val="000000"/>
                    <w:sz w:val="22"/>
                    <w:szCs w:val="22"/>
                  </w:rPr>
                </w:rPrChange>
              </w:rPr>
              <w:pPrChange w:id="256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4A6BC5"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69" w:author="瑋婷 徐" w:date="2025-01-03T16:50:00Z" w16du:dateUtc="2025-01-03T08:50:00Z"/>
                <w:rFonts w:ascii="Times New Roman" w:eastAsiaTheme="minorEastAsia" w:hAnsi="Times New Roman" w:cs="Times New Roman"/>
                <w:color w:val="000000"/>
                <w:rPrChange w:id="25670" w:author="瑋婷 徐" w:date="2025-01-06T15:36:00Z" w16du:dateUtc="2025-01-06T07:36:00Z">
                  <w:rPr>
                    <w:ins w:id="25671" w:author="瑋婷 徐" w:date="2025-01-03T16:50:00Z" w16du:dateUtc="2025-01-03T08:50:00Z"/>
                    <w:rFonts w:ascii="Calibri" w:hAnsi="Calibri" w:cs="Calibri"/>
                    <w:color w:val="000000"/>
                    <w:sz w:val="22"/>
                    <w:szCs w:val="22"/>
                  </w:rPr>
                </w:rPrChange>
              </w:rPr>
              <w:pPrChange w:id="256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73" w:author="瑋婷 徐" w:date="2025-01-03T16:50:00Z" w16du:dateUtc="2025-01-03T08:50:00Z">
              <w:r w:rsidRPr="00747A91">
                <w:rPr>
                  <w:rFonts w:ascii="Times New Roman" w:eastAsiaTheme="minorEastAsia" w:hAnsi="Times New Roman" w:cs="Times New Roman"/>
                  <w:color w:val="000000"/>
                  <w:rPrChange w:id="2567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9151D5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75" w:author="瑋婷 徐" w:date="2025-01-03T16:50:00Z" w16du:dateUtc="2025-01-03T08:50:00Z"/>
                <w:rFonts w:ascii="Times New Roman" w:eastAsiaTheme="minorEastAsia" w:hAnsi="Times New Roman" w:cs="Times New Roman"/>
                <w:color w:val="000000"/>
                <w:rPrChange w:id="25676" w:author="瑋婷 徐" w:date="2025-01-06T15:36:00Z" w16du:dateUtc="2025-01-06T07:36:00Z">
                  <w:rPr>
                    <w:ins w:id="25677" w:author="瑋婷 徐" w:date="2025-01-03T16:50:00Z" w16du:dateUtc="2025-01-03T08:50:00Z"/>
                    <w:rFonts w:ascii="Calibri" w:hAnsi="Calibri" w:cs="Calibri"/>
                    <w:color w:val="000000"/>
                    <w:sz w:val="22"/>
                    <w:szCs w:val="22"/>
                  </w:rPr>
                </w:rPrChange>
              </w:rPr>
              <w:pPrChange w:id="256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14467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79" w:author="瑋婷 徐" w:date="2025-01-03T16:50:00Z" w16du:dateUtc="2025-01-03T08:50:00Z"/>
                <w:rFonts w:ascii="Times New Roman" w:eastAsiaTheme="minorEastAsia" w:hAnsi="Times New Roman" w:cs="Times New Roman"/>
                <w:rPrChange w:id="25680" w:author="瑋婷 徐" w:date="2025-01-06T15:36:00Z" w16du:dateUtc="2025-01-06T07:36:00Z">
                  <w:rPr>
                    <w:ins w:id="25681" w:author="瑋婷 徐" w:date="2025-01-03T16:50:00Z" w16du:dateUtc="2025-01-03T08:50:00Z"/>
                    <w:rFonts w:ascii="Times New Roman" w:eastAsia="Times New Roman" w:hAnsi="Times New Roman" w:cs="Times New Roman"/>
                    <w:sz w:val="20"/>
                    <w:szCs w:val="20"/>
                  </w:rPr>
                </w:rPrChange>
              </w:rPr>
              <w:pPrChange w:id="256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E101C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83" w:author="瑋婷 徐" w:date="2025-01-03T16:50:00Z" w16du:dateUtc="2025-01-03T08:50:00Z"/>
                <w:rFonts w:ascii="Times New Roman" w:eastAsiaTheme="minorEastAsia" w:hAnsi="Times New Roman" w:cs="Times New Roman"/>
                <w:color w:val="000000"/>
                <w:rPrChange w:id="25684" w:author="瑋婷 徐" w:date="2025-01-06T15:36:00Z" w16du:dateUtc="2025-01-06T07:36:00Z">
                  <w:rPr>
                    <w:ins w:id="25685" w:author="瑋婷 徐" w:date="2025-01-03T16:50:00Z" w16du:dateUtc="2025-01-03T08:50:00Z"/>
                    <w:rFonts w:ascii="Calibri" w:hAnsi="Calibri" w:cs="Calibri"/>
                    <w:color w:val="000000"/>
                    <w:sz w:val="22"/>
                    <w:szCs w:val="22"/>
                  </w:rPr>
                </w:rPrChange>
              </w:rPr>
              <w:pPrChange w:id="256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87" w:author="瑋婷 徐" w:date="2025-01-03T16:50:00Z" w16du:dateUtc="2025-01-03T08:50:00Z">
              <w:r w:rsidRPr="00747A91">
                <w:rPr>
                  <w:rFonts w:ascii="Times New Roman" w:eastAsiaTheme="minorEastAsia" w:hAnsi="Times New Roman" w:cs="Times New Roman"/>
                  <w:color w:val="000000"/>
                  <w:rPrChange w:id="2568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10D028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89" w:author="瑋婷 徐" w:date="2025-01-03T16:50:00Z" w16du:dateUtc="2025-01-03T08:50:00Z"/>
                <w:rFonts w:ascii="Times New Roman" w:eastAsiaTheme="minorEastAsia" w:hAnsi="Times New Roman" w:cs="Times New Roman"/>
                <w:color w:val="000000"/>
                <w:rPrChange w:id="25690" w:author="瑋婷 徐" w:date="2025-01-06T15:36:00Z" w16du:dateUtc="2025-01-06T07:36:00Z">
                  <w:rPr>
                    <w:ins w:id="25691" w:author="瑋婷 徐" w:date="2025-01-03T16:50:00Z" w16du:dateUtc="2025-01-03T08:50:00Z"/>
                    <w:rFonts w:ascii="Calibri" w:hAnsi="Calibri" w:cs="Calibri"/>
                    <w:color w:val="000000"/>
                    <w:sz w:val="22"/>
                    <w:szCs w:val="22"/>
                  </w:rPr>
                </w:rPrChange>
              </w:rPr>
              <w:pPrChange w:id="256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26144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93" w:author="瑋婷 徐" w:date="2025-01-03T16:50:00Z" w16du:dateUtc="2025-01-03T08:50:00Z"/>
                <w:rFonts w:ascii="Times New Roman" w:eastAsiaTheme="minorEastAsia" w:hAnsi="Times New Roman" w:cs="Times New Roman"/>
                <w:color w:val="000000"/>
                <w:rPrChange w:id="25694" w:author="瑋婷 徐" w:date="2025-01-06T15:36:00Z" w16du:dateUtc="2025-01-06T07:36:00Z">
                  <w:rPr>
                    <w:ins w:id="25695" w:author="瑋婷 徐" w:date="2025-01-03T16:50:00Z" w16du:dateUtc="2025-01-03T08:50:00Z"/>
                    <w:rFonts w:ascii="Calibri" w:hAnsi="Calibri" w:cs="Calibri"/>
                    <w:color w:val="000000"/>
                    <w:sz w:val="22"/>
                    <w:szCs w:val="22"/>
                  </w:rPr>
                </w:rPrChange>
              </w:rPr>
              <w:pPrChange w:id="256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97" w:author="瑋婷 徐" w:date="2025-01-03T16:50:00Z" w16du:dateUtc="2025-01-03T08:50:00Z">
              <w:r w:rsidRPr="00747A91">
                <w:rPr>
                  <w:rFonts w:ascii="Times New Roman" w:eastAsiaTheme="minorEastAsia" w:hAnsi="Times New Roman" w:cs="Times New Roman"/>
                  <w:color w:val="000000"/>
                  <w:rPrChange w:id="2569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EE607C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99" w:author="瑋婷 徐" w:date="2025-01-03T16:50:00Z" w16du:dateUtc="2025-01-03T08:50:00Z"/>
                <w:rFonts w:ascii="Times New Roman" w:eastAsiaTheme="minorEastAsia" w:hAnsi="Times New Roman" w:cs="Times New Roman"/>
                <w:color w:val="000000"/>
                <w:rPrChange w:id="25700" w:author="瑋婷 徐" w:date="2025-01-06T15:36:00Z" w16du:dateUtc="2025-01-06T07:36:00Z">
                  <w:rPr>
                    <w:ins w:id="25701" w:author="瑋婷 徐" w:date="2025-01-03T16:50:00Z" w16du:dateUtc="2025-01-03T08:50:00Z"/>
                    <w:rFonts w:ascii="Calibri" w:hAnsi="Calibri" w:cs="Calibri"/>
                    <w:color w:val="000000"/>
                    <w:sz w:val="22"/>
                    <w:szCs w:val="22"/>
                  </w:rPr>
                </w:rPrChange>
              </w:rPr>
              <w:pPrChange w:id="257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03" w:author="瑋婷 徐" w:date="2025-01-03T16:50:00Z" w16du:dateUtc="2025-01-03T08:50:00Z">
              <w:r w:rsidRPr="00747A91">
                <w:rPr>
                  <w:rFonts w:ascii="Times New Roman" w:eastAsiaTheme="minorEastAsia" w:hAnsi="Times New Roman" w:cs="Times New Roman"/>
                  <w:color w:val="000000"/>
                  <w:rPrChange w:id="2570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9C5E29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05" w:author="瑋婷 徐" w:date="2025-01-03T16:50:00Z" w16du:dateUtc="2025-01-03T08:50:00Z"/>
                <w:rFonts w:ascii="Times New Roman" w:eastAsiaTheme="minorEastAsia" w:hAnsi="Times New Roman" w:cs="Times New Roman"/>
                <w:color w:val="000000"/>
                <w:rPrChange w:id="25706" w:author="瑋婷 徐" w:date="2025-01-06T15:36:00Z" w16du:dateUtc="2025-01-06T07:36:00Z">
                  <w:rPr>
                    <w:ins w:id="25707" w:author="瑋婷 徐" w:date="2025-01-03T16:50:00Z" w16du:dateUtc="2025-01-03T08:50:00Z"/>
                    <w:rFonts w:ascii="Calibri" w:hAnsi="Calibri" w:cs="Calibri"/>
                    <w:color w:val="000000"/>
                    <w:sz w:val="22"/>
                    <w:szCs w:val="22"/>
                  </w:rPr>
                </w:rPrChange>
              </w:rPr>
              <w:pPrChange w:id="257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09" w:author="瑋婷 徐" w:date="2025-01-03T16:50:00Z" w16du:dateUtc="2025-01-03T08:50:00Z">
              <w:r w:rsidRPr="00747A91">
                <w:rPr>
                  <w:rFonts w:ascii="Times New Roman" w:eastAsiaTheme="minorEastAsia" w:hAnsi="Times New Roman" w:cs="Times New Roman"/>
                  <w:color w:val="000000"/>
                  <w:rPrChange w:id="2571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791BD3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11" w:author="瑋婷 徐" w:date="2025-01-03T16:50:00Z" w16du:dateUtc="2025-01-03T08:50:00Z"/>
                <w:rFonts w:ascii="Times New Roman" w:eastAsiaTheme="minorEastAsia" w:hAnsi="Times New Roman" w:cs="Times New Roman"/>
                <w:color w:val="000000"/>
                <w:rPrChange w:id="25712" w:author="瑋婷 徐" w:date="2025-01-06T15:36:00Z" w16du:dateUtc="2025-01-06T07:36:00Z">
                  <w:rPr>
                    <w:ins w:id="25713" w:author="瑋婷 徐" w:date="2025-01-03T16:50:00Z" w16du:dateUtc="2025-01-03T08:50:00Z"/>
                    <w:rFonts w:ascii="Calibri" w:hAnsi="Calibri" w:cs="Calibri"/>
                    <w:color w:val="000000"/>
                    <w:sz w:val="22"/>
                    <w:szCs w:val="22"/>
                  </w:rPr>
                </w:rPrChange>
              </w:rPr>
              <w:pPrChange w:id="257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15" w:author="瑋婷 徐" w:date="2025-01-03T16:50:00Z" w16du:dateUtc="2025-01-03T08:50:00Z">
              <w:r w:rsidRPr="00747A91">
                <w:rPr>
                  <w:rFonts w:ascii="Times New Roman" w:eastAsiaTheme="minorEastAsia" w:hAnsi="Times New Roman" w:cs="Times New Roman"/>
                  <w:color w:val="000000"/>
                  <w:rPrChange w:id="2571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D14364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17" w:author="瑋婷 徐" w:date="2025-01-03T16:50:00Z" w16du:dateUtc="2025-01-03T08:50:00Z"/>
                <w:rFonts w:ascii="Times New Roman" w:eastAsiaTheme="minorEastAsia" w:hAnsi="Times New Roman" w:cs="Times New Roman"/>
                <w:color w:val="000000"/>
                <w:rPrChange w:id="25718" w:author="瑋婷 徐" w:date="2025-01-06T15:36:00Z" w16du:dateUtc="2025-01-06T07:36:00Z">
                  <w:rPr>
                    <w:ins w:id="25719" w:author="瑋婷 徐" w:date="2025-01-03T16:50:00Z" w16du:dateUtc="2025-01-03T08:50:00Z"/>
                    <w:rFonts w:ascii="Calibri" w:hAnsi="Calibri" w:cs="Calibri"/>
                    <w:color w:val="000000"/>
                    <w:sz w:val="22"/>
                    <w:szCs w:val="22"/>
                  </w:rPr>
                </w:rPrChange>
              </w:rPr>
              <w:pPrChange w:id="257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21" w:author="瑋婷 徐" w:date="2025-01-03T16:50:00Z" w16du:dateUtc="2025-01-03T08:50:00Z">
              <w:r w:rsidRPr="00747A91">
                <w:rPr>
                  <w:rFonts w:ascii="Times New Roman" w:eastAsiaTheme="minorEastAsia" w:hAnsi="Times New Roman" w:cs="Times New Roman"/>
                  <w:color w:val="000000"/>
                  <w:rPrChange w:id="2572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B731916"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23" w:author="瑋婷 徐" w:date="2025-01-03T16:50:00Z" w16du:dateUtc="2025-01-03T08:50:00Z"/>
                <w:rFonts w:ascii="Times New Roman" w:eastAsiaTheme="minorEastAsia" w:hAnsi="Times New Roman" w:cs="Times New Roman"/>
                <w:color w:val="000000"/>
                <w:rPrChange w:id="25724" w:author="瑋婷 徐" w:date="2025-01-06T15:36:00Z" w16du:dateUtc="2025-01-06T07:36:00Z">
                  <w:rPr>
                    <w:ins w:id="25725" w:author="瑋婷 徐" w:date="2025-01-03T16:50:00Z" w16du:dateUtc="2025-01-03T08:50:00Z"/>
                    <w:rFonts w:ascii="Calibri" w:hAnsi="Calibri" w:cs="Calibri"/>
                    <w:color w:val="000000"/>
                    <w:sz w:val="22"/>
                    <w:szCs w:val="22"/>
                  </w:rPr>
                </w:rPrChange>
              </w:rPr>
              <w:pPrChange w:id="257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27" w:author="瑋婷 徐" w:date="2025-01-03T16:50:00Z" w16du:dateUtc="2025-01-03T08:50:00Z">
              <w:r w:rsidRPr="00747A91">
                <w:rPr>
                  <w:rFonts w:ascii="Times New Roman" w:eastAsiaTheme="minorEastAsia" w:hAnsi="Times New Roman" w:cs="Times New Roman"/>
                  <w:color w:val="000000"/>
                  <w:rPrChange w:id="2572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9962BE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29" w:author="瑋婷 徐" w:date="2025-01-03T16:50:00Z" w16du:dateUtc="2025-01-03T08:50:00Z"/>
                <w:rFonts w:ascii="Times New Roman" w:eastAsiaTheme="minorEastAsia" w:hAnsi="Times New Roman" w:cs="Times New Roman"/>
                <w:color w:val="000000"/>
                <w:rPrChange w:id="25730" w:author="瑋婷 徐" w:date="2025-01-06T15:36:00Z" w16du:dateUtc="2025-01-06T07:36:00Z">
                  <w:rPr>
                    <w:ins w:id="25731" w:author="瑋婷 徐" w:date="2025-01-03T16:50:00Z" w16du:dateUtc="2025-01-03T08:50:00Z"/>
                    <w:rFonts w:ascii="Calibri" w:hAnsi="Calibri" w:cs="Calibri"/>
                    <w:color w:val="000000"/>
                    <w:sz w:val="22"/>
                    <w:szCs w:val="22"/>
                  </w:rPr>
                </w:rPrChange>
              </w:rPr>
              <w:pPrChange w:id="257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33" w:author="瑋婷 徐" w:date="2025-01-03T16:50:00Z" w16du:dateUtc="2025-01-03T08:50:00Z">
              <w:r w:rsidRPr="00747A91">
                <w:rPr>
                  <w:rFonts w:ascii="Times New Roman" w:eastAsiaTheme="minorEastAsia" w:hAnsi="Times New Roman" w:cs="Times New Roman"/>
                  <w:color w:val="000000"/>
                  <w:rPrChange w:id="2573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11FC8CA"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35" w:author="瑋婷 徐" w:date="2025-01-03T16:50:00Z" w16du:dateUtc="2025-01-03T08:50:00Z"/>
                <w:rFonts w:ascii="Times New Roman" w:eastAsiaTheme="minorEastAsia" w:hAnsi="Times New Roman" w:cs="Times New Roman"/>
                <w:color w:val="000000"/>
                <w:rPrChange w:id="25736" w:author="瑋婷 徐" w:date="2025-01-06T15:36:00Z" w16du:dateUtc="2025-01-06T07:36:00Z">
                  <w:rPr>
                    <w:ins w:id="25737" w:author="瑋婷 徐" w:date="2025-01-03T16:50:00Z" w16du:dateUtc="2025-01-03T08:50:00Z"/>
                    <w:rFonts w:ascii="Calibri" w:hAnsi="Calibri" w:cs="Calibri"/>
                    <w:color w:val="000000"/>
                    <w:sz w:val="22"/>
                    <w:szCs w:val="22"/>
                  </w:rPr>
                </w:rPrChange>
              </w:rPr>
              <w:pPrChange w:id="257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39" w:author="瑋婷 徐" w:date="2025-01-03T16:50:00Z" w16du:dateUtc="2025-01-03T08:50:00Z">
              <w:r w:rsidRPr="00747A91">
                <w:rPr>
                  <w:rFonts w:ascii="Times New Roman" w:eastAsiaTheme="minorEastAsia" w:hAnsi="Times New Roman" w:cs="Times New Roman"/>
                  <w:color w:val="000000"/>
                  <w:rPrChange w:id="2574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B66AED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41" w:author="瑋婷 徐" w:date="2025-01-03T16:50:00Z" w16du:dateUtc="2025-01-03T08:50:00Z"/>
                <w:rFonts w:ascii="Times New Roman" w:eastAsiaTheme="minorEastAsia" w:hAnsi="Times New Roman" w:cs="Times New Roman"/>
                <w:color w:val="000000"/>
                <w:rPrChange w:id="25742" w:author="瑋婷 徐" w:date="2025-01-06T15:36:00Z" w16du:dateUtc="2025-01-06T07:36:00Z">
                  <w:rPr>
                    <w:ins w:id="25743" w:author="瑋婷 徐" w:date="2025-01-03T16:50:00Z" w16du:dateUtc="2025-01-03T08:50:00Z"/>
                    <w:rFonts w:ascii="Calibri" w:hAnsi="Calibri" w:cs="Calibri"/>
                    <w:color w:val="000000"/>
                    <w:sz w:val="22"/>
                    <w:szCs w:val="22"/>
                  </w:rPr>
                </w:rPrChange>
              </w:rPr>
              <w:pPrChange w:id="257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45" w:author="瑋婷 徐" w:date="2025-01-03T16:50:00Z" w16du:dateUtc="2025-01-03T08:50:00Z">
              <w:r w:rsidRPr="00747A91">
                <w:rPr>
                  <w:rFonts w:ascii="Times New Roman" w:eastAsiaTheme="minorEastAsia" w:hAnsi="Times New Roman" w:cs="Times New Roman"/>
                  <w:color w:val="000000"/>
                  <w:rPrChange w:id="25746" w:author="瑋婷 徐" w:date="2025-01-06T15:36:00Z" w16du:dateUtc="2025-01-06T07:36:00Z">
                    <w:rPr>
                      <w:rFonts w:ascii="Calibri" w:hAnsi="Calibri" w:cs="Calibri"/>
                      <w:color w:val="000000"/>
                      <w:sz w:val="22"/>
                      <w:szCs w:val="22"/>
                    </w:rPr>
                  </w:rPrChange>
                </w:rPr>
                <w:t>*</w:t>
              </w:r>
            </w:ins>
          </w:p>
        </w:tc>
        <w:tc>
          <w:tcPr>
            <w:tcW w:w="167" w:type="pct"/>
            <w:noWrap/>
            <w:vAlign w:val="center"/>
            <w:hideMark/>
          </w:tcPr>
          <w:p w14:paraId="6D4F716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47" w:author="瑋婷 徐" w:date="2025-01-03T16:50:00Z" w16du:dateUtc="2025-01-03T08:50:00Z"/>
                <w:rFonts w:ascii="Times New Roman" w:eastAsiaTheme="minorEastAsia" w:hAnsi="Times New Roman" w:cs="Times New Roman"/>
                <w:color w:val="000000"/>
                <w:rPrChange w:id="25748" w:author="瑋婷 徐" w:date="2025-01-06T15:36:00Z" w16du:dateUtc="2025-01-06T07:36:00Z">
                  <w:rPr>
                    <w:ins w:id="25749" w:author="瑋婷 徐" w:date="2025-01-03T16:50:00Z" w16du:dateUtc="2025-01-03T08:50:00Z"/>
                    <w:rFonts w:ascii="Calibri" w:hAnsi="Calibri" w:cs="Calibri"/>
                    <w:color w:val="000000"/>
                    <w:sz w:val="22"/>
                    <w:szCs w:val="22"/>
                  </w:rPr>
                </w:rPrChange>
              </w:rPr>
              <w:pPrChange w:id="257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51" w:author="瑋婷 徐" w:date="2025-01-03T16:50:00Z" w16du:dateUtc="2025-01-03T08:50:00Z">
              <w:r w:rsidRPr="00747A91">
                <w:rPr>
                  <w:rFonts w:ascii="Times New Roman" w:eastAsiaTheme="minorEastAsia" w:hAnsi="Times New Roman" w:cs="Times New Roman"/>
                  <w:color w:val="000000"/>
                  <w:rPrChange w:id="25752" w:author="瑋婷 徐" w:date="2025-01-06T15:36:00Z" w16du:dateUtc="2025-01-06T07:36:00Z">
                    <w:rPr>
                      <w:rFonts w:ascii="Calibri" w:hAnsi="Calibri" w:cs="Calibri"/>
                      <w:color w:val="000000"/>
                      <w:sz w:val="22"/>
                      <w:szCs w:val="22"/>
                    </w:rPr>
                  </w:rPrChange>
                </w:rPr>
                <w:t>*</w:t>
              </w:r>
            </w:ins>
          </w:p>
        </w:tc>
      </w:tr>
      <w:tr w:rsidR="003C19C7" w:rsidRPr="005F7518" w14:paraId="7193FFC6"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5753"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5754" w:author="瑋婷 徐" w:date="2025-01-03T16:50:00Z"/>
          <w:trPrChange w:id="25755"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756" w:author="瑋婷 徐" w:date="2025-01-03T17:01:00Z" w16du:dateUtc="2025-01-03T09:01:00Z">
              <w:tcPr>
                <w:tcW w:w="781" w:type="pct"/>
                <w:gridSpan w:val="2"/>
                <w:vAlign w:val="center"/>
                <w:hideMark/>
              </w:tcPr>
            </w:tcPrChange>
          </w:tcPr>
          <w:p w14:paraId="7CA4A219" w14:textId="77777777" w:rsidR="003C19C7" w:rsidRPr="00747A91" w:rsidRDefault="003C19C7">
            <w:pPr>
              <w:spacing w:line="360" w:lineRule="auto"/>
              <w:jc w:val="both"/>
              <w:rPr>
                <w:ins w:id="25757" w:author="瑋婷 徐" w:date="2025-01-03T16:50:00Z" w16du:dateUtc="2025-01-03T08:50:00Z"/>
                <w:rFonts w:ascii="Times New Roman" w:eastAsiaTheme="minorEastAsia" w:hAnsi="Times New Roman" w:cs="Times New Roman"/>
                <w:b w:val="0"/>
                <w:bCs w:val="0"/>
                <w:color w:val="000000"/>
                <w:rPrChange w:id="25758" w:author="瑋婷 徐" w:date="2025-01-06T15:36:00Z" w16du:dateUtc="2025-01-06T07:36:00Z">
                  <w:rPr>
                    <w:ins w:id="25759" w:author="瑋婷 徐" w:date="2025-01-03T16:50:00Z" w16du:dateUtc="2025-01-03T08:50:00Z"/>
                    <w:rFonts w:ascii="Calibri" w:hAnsi="Calibri" w:cs="Calibri"/>
                    <w:color w:val="000000"/>
                    <w:sz w:val="22"/>
                    <w:szCs w:val="22"/>
                  </w:rPr>
                </w:rPrChange>
              </w:rPr>
              <w:pPrChange w:id="25760" w:author="瑋婷 徐" w:date="2025-01-03T16:55:00Z" w16du:dateUtc="2025-01-03T08:55:00Z">
                <w:pPr/>
              </w:pPrChange>
            </w:pPr>
            <w:proofErr w:type="gramStart"/>
            <w:ins w:id="25761" w:author="瑋婷 徐" w:date="2025-01-03T16:50:00Z" w16du:dateUtc="2025-01-03T08:50:00Z">
              <w:r w:rsidRPr="00747A91">
                <w:rPr>
                  <w:rFonts w:ascii="Times New Roman" w:eastAsiaTheme="minorEastAsia" w:hAnsi="Times New Roman" w:cs="Times New Roman" w:hint="eastAsia"/>
                  <w:b w:val="0"/>
                  <w:bCs w:val="0"/>
                  <w:color w:val="000000"/>
                  <w:rPrChange w:id="25762" w:author="瑋婷 徐" w:date="2025-01-06T15:36:00Z" w16du:dateUtc="2025-01-06T07:36:00Z">
                    <w:rPr>
                      <w:rFonts w:ascii="Calibri" w:hAnsi="Calibri" w:cs="Calibri" w:hint="eastAsia"/>
                      <w:color w:val="000000"/>
                      <w:sz w:val="22"/>
                      <w:szCs w:val="22"/>
                    </w:rPr>
                  </w:rPrChange>
                </w:rPr>
                <w:t>棕面鶯</w:t>
              </w:r>
              <w:proofErr w:type="gramEnd"/>
              <w:r w:rsidRPr="00747A91">
                <w:rPr>
                  <w:rFonts w:ascii="Times New Roman" w:eastAsiaTheme="minorEastAsia" w:hAnsi="Times New Roman" w:cs="Times New Roman"/>
                  <w:b w:val="0"/>
                  <w:bCs w:val="0"/>
                  <w:color w:val="000000"/>
                  <w:rPrChange w:id="25763"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Change w:id="25764" w:author="瑋婷 徐" w:date="2025-01-03T17:01:00Z" w16du:dateUtc="2025-01-03T09:01:00Z">
              <w:tcPr>
                <w:tcW w:w="814" w:type="pct"/>
                <w:gridSpan w:val="2"/>
                <w:vAlign w:val="center"/>
                <w:hideMark/>
              </w:tcPr>
            </w:tcPrChange>
          </w:tcPr>
          <w:p w14:paraId="52EBA17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65" w:author="瑋婷 徐" w:date="2025-01-03T16:50:00Z" w16du:dateUtc="2025-01-03T08:50:00Z"/>
                <w:rFonts w:ascii="Times New Roman" w:eastAsiaTheme="minorEastAsia" w:hAnsi="Times New Roman" w:cs="Times New Roman"/>
                <w:i/>
                <w:iCs/>
                <w:color w:val="000000"/>
                <w:rPrChange w:id="25766" w:author="瑋婷 徐" w:date="2025-01-06T15:36:00Z" w16du:dateUtc="2025-01-06T07:36:00Z">
                  <w:rPr>
                    <w:ins w:id="25767" w:author="瑋婷 徐" w:date="2025-01-03T16:50:00Z" w16du:dateUtc="2025-01-03T08:50:00Z"/>
                    <w:rFonts w:ascii="Calibri" w:hAnsi="Calibri" w:cs="Calibri"/>
                    <w:i/>
                    <w:iCs/>
                    <w:color w:val="000000"/>
                    <w:sz w:val="22"/>
                    <w:szCs w:val="22"/>
                  </w:rPr>
                </w:rPrChange>
              </w:rPr>
              <w:pPrChange w:id="257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769" w:author="瑋婷 徐" w:date="2025-01-03T16:50:00Z" w16du:dateUtc="2025-01-03T08:50:00Z">
              <w:r w:rsidRPr="00747A91">
                <w:rPr>
                  <w:rFonts w:ascii="Times New Roman" w:eastAsiaTheme="minorEastAsia" w:hAnsi="Times New Roman" w:cs="Times New Roman"/>
                  <w:i/>
                  <w:iCs/>
                  <w:color w:val="000000"/>
                  <w:rPrChange w:id="25770" w:author="瑋婷 徐" w:date="2025-01-06T15:36:00Z" w16du:dateUtc="2025-01-06T07:36:00Z">
                    <w:rPr>
                      <w:rFonts w:ascii="Calibri" w:hAnsi="Calibri" w:cs="Calibri"/>
                      <w:i/>
                      <w:iCs/>
                      <w:color w:val="000000"/>
                      <w:sz w:val="22"/>
                      <w:szCs w:val="22"/>
                    </w:rPr>
                  </w:rPrChange>
                </w:rPr>
                <w:t>Abroscopus albogularis</w:t>
              </w:r>
            </w:ins>
          </w:p>
        </w:tc>
        <w:tc>
          <w:tcPr>
            <w:tcW w:w="0" w:type="pct"/>
            <w:noWrap/>
            <w:vAlign w:val="center"/>
            <w:hideMark/>
            <w:tcPrChange w:id="25771" w:author="瑋婷 徐" w:date="2025-01-03T17:01:00Z" w16du:dateUtc="2025-01-03T09:01:00Z">
              <w:tcPr>
                <w:tcW w:w="162" w:type="pct"/>
                <w:gridSpan w:val="2"/>
                <w:noWrap/>
                <w:vAlign w:val="center"/>
                <w:hideMark/>
              </w:tcPr>
            </w:tcPrChange>
          </w:tcPr>
          <w:p w14:paraId="349DA91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72" w:author="瑋婷 徐" w:date="2025-01-03T16:50:00Z" w16du:dateUtc="2025-01-03T08:50:00Z"/>
                <w:rFonts w:ascii="Times New Roman" w:eastAsiaTheme="minorEastAsia" w:hAnsi="Times New Roman" w:cs="Times New Roman"/>
                <w:color w:val="000000"/>
                <w:rPrChange w:id="25773" w:author="瑋婷 徐" w:date="2025-01-06T15:36:00Z" w16du:dateUtc="2025-01-06T07:36:00Z">
                  <w:rPr>
                    <w:ins w:id="25774" w:author="瑋婷 徐" w:date="2025-01-03T16:50:00Z" w16du:dateUtc="2025-01-03T08:50:00Z"/>
                    <w:rFonts w:ascii="Calibri" w:hAnsi="Calibri" w:cs="Calibri"/>
                    <w:color w:val="000000"/>
                    <w:sz w:val="22"/>
                    <w:szCs w:val="22"/>
                  </w:rPr>
                </w:rPrChange>
              </w:rPr>
              <w:pPrChange w:id="257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776" w:author="瑋婷 徐" w:date="2025-01-03T16:50:00Z" w16du:dateUtc="2025-01-03T08:50:00Z">
              <w:r w:rsidRPr="00747A91">
                <w:rPr>
                  <w:rFonts w:ascii="Times New Roman" w:eastAsiaTheme="minorEastAsia" w:hAnsi="Times New Roman" w:cs="Times New Roman"/>
                  <w:color w:val="000000"/>
                  <w:rPrChange w:id="25777"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778" w:author="瑋婷 徐" w:date="2025-01-03T17:01:00Z" w16du:dateUtc="2025-01-03T09:01:00Z">
              <w:tcPr>
                <w:tcW w:w="162" w:type="pct"/>
                <w:gridSpan w:val="2"/>
                <w:noWrap/>
                <w:vAlign w:val="center"/>
                <w:hideMark/>
              </w:tcPr>
            </w:tcPrChange>
          </w:tcPr>
          <w:p w14:paraId="1F6CE24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79" w:author="瑋婷 徐" w:date="2025-01-03T16:50:00Z" w16du:dateUtc="2025-01-03T08:50:00Z"/>
                <w:rFonts w:ascii="Times New Roman" w:eastAsiaTheme="minorEastAsia" w:hAnsi="Times New Roman" w:cs="Times New Roman"/>
                <w:color w:val="000000"/>
                <w:rPrChange w:id="25780" w:author="瑋婷 徐" w:date="2025-01-06T15:36:00Z" w16du:dateUtc="2025-01-06T07:36:00Z">
                  <w:rPr>
                    <w:ins w:id="25781" w:author="瑋婷 徐" w:date="2025-01-03T16:50:00Z" w16du:dateUtc="2025-01-03T08:50:00Z"/>
                    <w:rFonts w:ascii="Calibri" w:hAnsi="Calibri" w:cs="Calibri"/>
                    <w:color w:val="000000"/>
                    <w:sz w:val="22"/>
                    <w:szCs w:val="22"/>
                  </w:rPr>
                </w:rPrChange>
              </w:rPr>
              <w:pPrChange w:id="257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783" w:author="瑋婷 徐" w:date="2025-01-03T16:50:00Z" w16du:dateUtc="2025-01-03T08:50:00Z">
              <w:r w:rsidRPr="00747A91">
                <w:rPr>
                  <w:rFonts w:ascii="Times New Roman" w:eastAsiaTheme="minorEastAsia" w:hAnsi="Times New Roman" w:cs="Times New Roman"/>
                  <w:color w:val="000000"/>
                  <w:rPrChange w:id="25784"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785" w:author="瑋婷 徐" w:date="2025-01-03T17:01:00Z" w16du:dateUtc="2025-01-03T09:01:00Z">
              <w:tcPr>
                <w:tcW w:w="162" w:type="pct"/>
                <w:gridSpan w:val="2"/>
                <w:noWrap/>
                <w:vAlign w:val="center"/>
                <w:hideMark/>
              </w:tcPr>
            </w:tcPrChange>
          </w:tcPr>
          <w:p w14:paraId="2F31682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86" w:author="瑋婷 徐" w:date="2025-01-03T16:50:00Z" w16du:dateUtc="2025-01-03T08:50:00Z"/>
                <w:rFonts w:ascii="Times New Roman" w:eastAsiaTheme="minorEastAsia" w:hAnsi="Times New Roman" w:cs="Times New Roman"/>
                <w:color w:val="000000"/>
                <w:rPrChange w:id="25787" w:author="瑋婷 徐" w:date="2025-01-06T15:36:00Z" w16du:dateUtc="2025-01-06T07:36:00Z">
                  <w:rPr>
                    <w:ins w:id="25788" w:author="瑋婷 徐" w:date="2025-01-03T16:50:00Z" w16du:dateUtc="2025-01-03T08:50:00Z"/>
                    <w:rFonts w:ascii="Calibri" w:hAnsi="Calibri" w:cs="Calibri"/>
                    <w:color w:val="000000"/>
                    <w:sz w:val="22"/>
                    <w:szCs w:val="22"/>
                  </w:rPr>
                </w:rPrChange>
              </w:rPr>
              <w:pPrChange w:id="257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790" w:author="瑋婷 徐" w:date="2025-01-03T16:50:00Z" w16du:dateUtc="2025-01-03T08:50:00Z">
              <w:r w:rsidRPr="00747A91">
                <w:rPr>
                  <w:rFonts w:ascii="Times New Roman" w:eastAsiaTheme="minorEastAsia" w:hAnsi="Times New Roman" w:cs="Times New Roman"/>
                  <w:color w:val="000000"/>
                  <w:rPrChange w:id="25791"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792" w:author="瑋婷 徐" w:date="2025-01-03T17:01:00Z" w16du:dateUtc="2025-01-03T09:01:00Z">
              <w:tcPr>
                <w:tcW w:w="162" w:type="pct"/>
                <w:gridSpan w:val="2"/>
                <w:noWrap/>
                <w:vAlign w:val="center"/>
                <w:hideMark/>
              </w:tcPr>
            </w:tcPrChange>
          </w:tcPr>
          <w:p w14:paraId="1574858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93" w:author="瑋婷 徐" w:date="2025-01-03T16:50:00Z" w16du:dateUtc="2025-01-03T08:50:00Z"/>
                <w:rFonts w:ascii="Times New Roman" w:eastAsiaTheme="minorEastAsia" w:hAnsi="Times New Roman" w:cs="Times New Roman"/>
                <w:color w:val="000000"/>
                <w:rPrChange w:id="25794" w:author="瑋婷 徐" w:date="2025-01-06T15:36:00Z" w16du:dateUtc="2025-01-06T07:36:00Z">
                  <w:rPr>
                    <w:ins w:id="25795" w:author="瑋婷 徐" w:date="2025-01-03T16:50:00Z" w16du:dateUtc="2025-01-03T08:50:00Z"/>
                    <w:rFonts w:ascii="Calibri" w:hAnsi="Calibri" w:cs="Calibri"/>
                    <w:color w:val="000000"/>
                    <w:sz w:val="22"/>
                    <w:szCs w:val="22"/>
                  </w:rPr>
                </w:rPrChange>
              </w:rPr>
              <w:pPrChange w:id="257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797" w:author="瑋婷 徐" w:date="2025-01-03T16:50:00Z" w16du:dateUtc="2025-01-03T08:50:00Z">
              <w:r w:rsidRPr="00747A91">
                <w:rPr>
                  <w:rFonts w:ascii="Times New Roman" w:eastAsiaTheme="minorEastAsia" w:hAnsi="Times New Roman" w:cs="Times New Roman"/>
                  <w:color w:val="000000"/>
                  <w:rPrChange w:id="25798"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799" w:author="瑋婷 徐" w:date="2025-01-03T17:01:00Z" w16du:dateUtc="2025-01-03T09:01:00Z">
              <w:tcPr>
                <w:tcW w:w="162" w:type="pct"/>
                <w:gridSpan w:val="2"/>
                <w:noWrap/>
                <w:vAlign w:val="center"/>
                <w:hideMark/>
              </w:tcPr>
            </w:tcPrChange>
          </w:tcPr>
          <w:p w14:paraId="3232F66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00" w:author="瑋婷 徐" w:date="2025-01-03T16:50:00Z" w16du:dateUtc="2025-01-03T08:50:00Z"/>
                <w:rFonts w:ascii="Times New Roman" w:eastAsiaTheme="minorEastAsia" w:hAnsi="Times New Roman" w:cs="Times New Roman"/>
                <w:color w:val="000000"/>
                <w:rPrChange w:id="25801" w:author="瑋婷 徐" w:date="2025-01-06T15:36:00Z" w16du:dateUtc="2025-01-06T07:36:00Z">
                  <w:rPr>
                    <w:ins w:id="25802" w:author="瑋婷 徐" w:date="2025-01-03T16:50:00Z" w16du:dateUtc="2025-01-03T08:50:00Z"/>
                    <w:rFonts w:ascii="Calibri" w:hAnsi="Calibri" w:cs="Calibri"/>
                    <w:color w:val="000000"/>
                    <w:sz w:val="22"/>
                    <w:szCs w:val="22"/>
                  </w:rPr>
                </w:rPrChange>
              </w:rPr>
              <w:pPrChange w:id="258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04" w:author="瑋婷 徐" w:date="2025-01-03T17:01:00Z" w16du:dateUtc="2025-01-03T09:01:00Z">
              <w:tcPr>
                <w:tcW w:w="162" w:type="pct"/>
                <w:gridSpan w:val="2"/>
                <w:noWrap/>
                <w:vAlign w:val="center"/>
                <w:hideMark/>
              </w:tcPr>
            </w:tcPrChange>
          </w:tcPr>
          <w:p w14:paraId="6823213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05" w:author="瑋婷 徐" w:date="2025-01-03T16:50:00Z" w16du:dateUtc="2025-01-03T08:50:00Z"/>
                <w:rFonts w:ascii="Times New Roman" w:eastAsiaTheme="minorEastAsia" w:hAnsi="Times New Roman" w:cs="Times New Roman"/>
                <w:color w:val="000000"/>
                <w:rPrChange w:id="25806" w:author="瑋婷 徐" w:date="2025-01-06T15:36:00Z" w16du:dateUtc="2025-01-06T07:36:00Z">
                  <w:rPr>
                    <w:ins w:id="25807" w:author="瑋婷 徐" w:date="2025-01-03T16:50:00Z" w16du:dateUtc="2025-01-03T08:50:00Z"/>
                    <w:rFonts w:ascii="Calibri" w:hAnsi="Calibri" w:cs="Calibri"/>
                    <w:color w:val="000000"/>
                    <w:sz w:val="22"/>
                    <w:szCs w:val="22"/>
                  </w:rPr>
                </w:rPrChange>
              </w:rPr>
              <w:pPrChange w:id="258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809" w:author="瑋婷 徐" w:date="2025-01-03T16:50:00Z" w16du:dateUtc="2025-01-03T08:50:00Z">
              <w:r w:rsidRPr="00747A91">
                <w:rPr>
                  <w:rFonts w:ascii="Times New Roman" w:eastAsiaTheme="minorEastAsia" w:hAnsi="Times New Roman" w:cs="Times New Roman"/>
                  <w:color w:val="000000"/>
                  <w:rPrChange w:id="25810"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811" w:author="瑋婷 徐" w:date="2025-01-03T17:01:00Z" w16du:dateUtc="2025-01-03T09:01:00Z">
              <w:tcPr>
                <w:tcW w:w="162" w:type="pct"/>
                <w:gridSpan w:val="2"/>
                <w:noWrap/>
                <w:vAlign w:val="center"/>
                <w:hideMark/>
              </w:tcPr>
            </w:tcPrChange>
          </w:tcPr>
          <w:p w14:paraId="26BDE80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12" w:author="瑋婷 徐" w:date="2025-01-03T16:50:00Z" w16du:dateUtc="2025-01-03T08:50:00Z"/>
                <w:rFonts w:ascii="Times New Roman" w:eastAsiaTheme="minorEastAsia" w:hAnsi="Times New Roman" w:cs="Times New Roman"/>
                <w:color w:val="000000"/>
                <w:rPrChange w:id="25813" w:author="瑋婷 徐" w:date="2025-01-06T15:36:00Z" w16du:dateUtc="2025-01-06T07:36:00Z">
                  <w:rPr>
                    <w:ins w:id="25814" w:author="瑋婷 徐" w:date="2025-01-03T16:50:00Z" w16du:dateUtc="2025-01-03T08:50:00Z"/>
                    <w:rFonts w:ascii="Calibri" w:hAnsi="Calibri" w:cs="Calibri"/>
                    <w:color w:val="000000"/>
                    <w:sz w:val="22"/>
                    <w:szCs w:val="22"/>
                  </w:rPr>
                </w:rPrChange>
              </w:rPr>
              <w:pPrChange w:id="258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16" w:author="瑋婷 徐" w:date="2025-01-03T17:01:00Z" w16du:dateUtc="2025-01-03T09:01:00Z">
              <w:tcPr>
                <w:tcW w:w="162" w:type="pct"/>
                <w:gridSpan w:val="2"/>
                <w:noWrap/>
                <w:vAlign w:val="center"/>
                <w:hideMark/>
              </w:tcPr>
            </w:tcPrChange>
          </w:tcPr>
          <w:p w14:paraId="5E7A9B4C"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17" w:author="瑋婷 徐" w:date="2025-01-03T16:50:00Z" w16du:dateUtc="2025-01-03T08:50:00Z"/>
                <w:rFonts w:ascii="Times New Roman" w:eastAsiaTheme="minorEastAsia" w:hAnsi="Times New Roman" w:cs="Times New Roman"/>
                <w:color w:val="000000"/>
                <w:rPrChange w:id="25818" w:author="瑋婷 徐" w:date="2025-01-06T15:36:00Z" w16du:dateUtc="2025-01-06T07:36:00Z">
                  <w:rPr>
                    <w:ins w:id="25819" w:author="瑋婷 徐" w:date="2025-01-03T16:50:00Z" w16du:dateUtc="2025-01-03T08:50:00Z"/>
                    <w:rFonts w:ascii="Calibri" w:hAnsi="Calibri" w:cs="Calibri"/>
                    <w:color w:val="000000"/>
                    <w:sz w:val="22"/>
                    <w:szCs w:val="22"/>
                  </w:rPr>
                </w:rPrChange>
              </w:rPr>
              <w:pPrChange w:id="258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821" w:author="瑋婷 徐" w:date="2025-01-03T16:50:00Z" w16du:dateUtc="2025-01-03T08:50:00Z">
              <w:r w:rsidRPr="00747A91">
                <w:rPr>
                  <w:rFonts w:ascii="Times New Roman" w:eastAsiaTheme="minorEastAsia" w:hAnsi="Times New Roman" w:cs="Times New Roman"/>
                  <w:color w:val="000000"/>
                  <w:rPrChange w:id="25822"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823" w:author="瑋婷 徐" w:date="2025-01-03T17:01:00Z" w16du:dateUtc="2025-01-03T09:01:00Z">
              <w:tcPr>
                <w:tcW w:w="162" w:type="pct"/>
                <w:gridSpan w:val="2"/>
                <w:noWrap/>
                <w:vAlign w:val="center"/>
                <w:hideMark/>
              </w:tcPr>
            </w:tcPrChange>
          </w:tcPr>
          <w:p w14:paraId="20A4952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24" w:author="瑋婷 徐" w:date="2025-01-03T16:50:00Z" w16du:dateUtc="2025-01-03T08:50:00Z"/>
                <w:rFonts w:ascii="Times New Roman" w:eastAsiaTheme="minorEastAsia" w:hAnsi="Times New Roman" w:cs="Times New Roman"/>
                <w:color w:val="000000"/>
                <w:rPrChange w:id="25825" w:author="瑋婷 徐" w:date="2025-01-06T15:36:00Z" w16du:dateUtc="2025-01-06T07:36:00Z">
                  <w:rPr>
                    <w:ins w:id="25826" w:author="瑋婷 徐" w:date="2025-01-03T16:50:00Z" w16du:dateUtc="2025-01-03T08:50:00Z"/>
                    <w:rFonts w:ascii="Calibri" w:hAnsi="Calibri" w:cs="Calibri"/>
                    <w:color w:val="000000"/>
                    <w:sz w:val="22"/>
                    <w:szCs w:val="22"/>
                  </w:rPr>
                </w:rPrChange>
              </w:rPr>
              <w:pPrChange w:id="258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828" w:author="瑋婷 徐" w:date="2025-01-03T16:50:00Z" w16du:dateUtc="2025-01-03T08:50:00Z">
              <w:r w:rsidRPr="00747A91">
                <w:rPr>
                  <w:rFonts w:ascii="Times New Roman" w:eastAsiaTheme="minorEastAsia" w:hAnsi="Times New Roman" w:cs="Times New Roman"/>
                  <w:color w:val="000000"/>
                  <w:rPrChange w:id="25829"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830" w:author="瑋婷 徐" w:date="2025-01-03T17:01:00Z" w16du:dateUtc="2025-01-03T09:01:00Z">
              <w:tcPr>
                <w:tcW w:w="162" w:type="pct"/>
                <w:gridSpan w:val="2"/>
                <w:noWrap/>
                <w:vAlign w:val="center"/>
                <w:hideMark/>
              </w:tcPr>
            </w:tcPrChange>
          </w:tcPr>
          <w:p w14:paraId="64FA5A7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31" w:author="瑋婷 徐" w:date="2025-01-03T16:50:00Z" w16du:dateUtc="2025-01-03T08:50:00Z"/>
                <w:rFonts w:ascii="Times New Roman" w:eastAsiaTheme="minorEastAsia" w:hAnsi="Times New Roman" w:cs="Times New Roman"/>
                <w:color w:val="000000"/>
                <w:rPrChange w:id="25832" w:author="瑋婷 徐" w:date="2025-01-06T15:36:00Z" w16du:dateUtc="2025-01-06T07:36:00Z">
                  <w:rPr>
                    <w:ins w:id="25833" w:author="瑋婷 徐" w:date="2025-01-03T16:50:00Z" w16du:dateUtc="2025-01-03T08:50:00Z"/>
                    <w:rFonts w:ascii="Calibri" w:hAnsi="Calibri" w:cs="Calibri"/>
                    <w:color w:val="000000"/>
                    <w:sz w:val="22"/>
                    <w:szCs w:val="22"/>
                  </w:rPr>
                </w:rPrChange>
              </w:rPr>
              <w:pPrChange w:id="258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35" w:author="瑋婷 徐" w:date="2025-01-03T17:01:00Z" w16du:dateUtc="2025-01-03T09:01:00Z">
              <w:tcPr>
                <w:tcW w:w="162" w:type="pct"/>
                <w:gridSpan w:val="2"/>
                <w:noWrap/>
                <w:vAlign w:val="center"/>
                <w:hideMark/>
              </w:tcPr>
            </w:tcPrChange>
          </w:tcPr>
          <w:p w14:paraId="736CB57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36" w:author="瑋婷 徐" w:date="2025-01-03T16:50:00Z" w16du:dateUtc="2025-01-03T08:50:00Z"/>
                <w:rFonts w:ascii="Times New Roman" w:eastAsiaTheme="minorEastAsia" w:hAnsi="Times New Roman" w:cs="Times New Roman"/>
                <w:color w:val="000000"/>
                <w:rPrChange w:id="25837" w:author="瑋婷 徐" w:date="2025-01-06T15:36:00Z" w16du:dateUtc="2025-01-06T07:36:00Z">
                  <w:rPr>
                    <w:ins w:id="25838" w:author="瑋婷 徐" w:date="2025-01-03T16:50:00Z" w16du:dateUtc="2025-01-03T08:50:00Z"/>
                    <w:rFonts w:ascii="Calibri" w:hAnsi="Calibri" w:cs="Calibri"/>
                    <w:color w:val="000000"/>
                    <w:sz w:val="22"/>
                    <w:szCs w:val="22"/>
                  </w:rPr>
                </w:rPrChange>
              </w:rPr>
              <w:pPrChange w:id="258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840" w:author="瑋婷 徐" w:date="2025-01-03T16:50:00Z" w16du:dateUtc="2025-01-03T08:50:00Z">
              <w:r w:rsidRPr="00747A91">
                <w:rPr>
                  <w:rFonts w:ascii="Times New Roman" w:eastAsiaTheme="minorEastAsia" w:hAnsi="Times New Roman" w:cs="Times New Roman"/>
                  <w:color w:val="000000"/>
                  <w:rPrChange w:id="25841"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842" w:author="瑋婷 徐" w:date="2025-01-03T17:01:00Z" w16du:dateUtc="2025-01-03T09:01:00Z">
              <w:tcPr>
                <w:tcW w:w="162" w:type="pct"/>
                <w:gridSpan w:val="2"/>
                <w:noWrap/>
                <w:vAlign w:val="center"/>
                <w:hideMark/>
              </w:tcPr>
            </w:tcPrChange>
          </w:tcPr>
          <w:p w14:paraId="2C7B295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43" w:author="瑋婷 徐" w:date="2025-01-03T16:50:00Z" w16du:dateUtc="2025-01-03T08:50:00Z"/>
                <w:rFonts w:ascii="Times New Roman" w:eastAsiaTheme="minorEastAsia" w:hAnsi="Times New Roman" w:cs="Times New Roman"/>
                <w:color w:val="000000"/>
                <w:rPrChange w:id="25844" w:author="瑋婷 徐" w:date="2025-01-06T15:36:00Z" w16du:dateUtc="2025-01-06T07:36:00Z">
                  <w:rPr>
                    <w:ins w:id="25845" w:author="瑋婷 徐" w:date="2025-01-03T16:50:00Z" w16du:dateUtc="2025-01-03T08:50:00Z"/>
                    <w:rFonts w:ascii="Calibri" w:hAnsi="Calibri" w:cs="Calibri"/>
                    <w:color w:val="000000"/>
                    <w:sz w:val="22"/>
                    <w:szCs w:val="22"/>
                  </w:rPr>
                </w:rPrChange>
              </w:rPr>
              <w:pPrChange w:id="258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847" w:author="瑋婷 徐" w:date="2025-01-03T16:50:00Z" w16du:dateUtc="2025-01-03T08:50:00Z">
              <w:r w:rsidRPr="00747A91">
                <w:rPr>
                  <w:rFonts w:ascii="Times New Roman" w:eastAsiaTheme="minorEastAsia" w:hAnsi="Times New Roman" w:cs="Times New Roman"/>
                  <w:color w:val="000000"/>
                  <w:rPrChange w:id="25848"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849" w:author="瑋婷 徐" w:date="2025-01-03T17:01:00Z" w16du:dateUtc="2025-01-03T09:01:00Z">
              <w:tcPr>
                <w:tcW w:w="162" w:type="pct"/>
                <w:gridSpan w:val="2"/>
                <w:noWrap/>
                <w:vAlign w:val="center"/>
                <w:hideMark/>
              </w:tcPr>
            </w:tcPrChange>
          </w:tcPr>
          <w:p w14:paraId="0BEED46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50" w:author="瑋婷 徐" w:date="2025-01-03T16:50:00Z" w16du:dateUtc="2025-01-03T08:50:00Z"/>
                <w:rFonts w:ascii="Times New Roman" w:eastAsiaTheme="minorEastAsia" w:hAnsi="Times New Roman" w:cs="Times New Roman"/>
                <w:color w:val="000000"/>
                <w:rPrChange w:id="25851" w:author="瑋婷 徐" w:date="2025-01-06T15:36:00Z" w16du:dateUtc="2025-01-06T07:36:00Z">
                  <w:rPr>
                    <w:ins w:id="25852" w:author="瑋婷 徐" w:date="2025-01-03T16:50:00Z" w16du:dateUtc="2025-01-03T08:50:00Z"/>
                    <w:rFonts w:ascii="Calibri" w:hAnsi="Calibri" w:cs="Calibri"/>
                    <w:color w:val="000000"/>
                    <w:sz w:val="22"/>
                    <w:szCs w:val="22"/>
                  </w:rPr>
                </w:rPrChange>
              </w:rPr>
              <w:pPrChange w:id="258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54" w:author="瑋婷 徐" w:date="2025-01-03T17:01:00Z" w16du:dateUtc="2025-01-03T09:01:00Z">
              <w:tcPr>
                <w:tcW w:w="162" w:type="pct"/>
                <w:gridSpan w:val="2"/>
                <w:noWrap/>
                <w:vAlign w:val="center"/>
                <w:hideMark/>
              </w:tcPr>
            </w:tcPrChange>
          </w:tcPr>
          <w:p w14:paraId="6456C09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55" w:author="瑋婷 徐" w:date="2025-01-03T16:50:00Z" w16du:dateUtc="2025-01-03T08:50:00Z"/>
                <w:rFonts w:ascii="Times New Roman" w:eastAsiaTheme="minorEastAsia" w:hAnsi="Times New Roman" w:cs="Times New Roman"/>
                <w:rPrChange w:id="25856" w:author="瑋婷 徐" w:date="2025-01-06T15:36:00Z" w16du:dateUtc="2025-01-06T07:36:00Z">
                  <w:rPr>
                    <w:ins w:id="25857" w:author="瑋婷 徐" w:date="2025-01-03T16:50:00Z" w16du:dateUtc="2025-01-03T08:50:00Z"/>
                    <w:rFonts w:ascii="Times New Roman" w:eastAsia="Times New Roman" w:hAnsi="Times New Roman" w:cs="Times New Roman"/>
                    <w:sz w:val="20"/>
                    <w:szCs w:val="20"/>
                  </w:rPr>
                </w:rPrChange>
              </w:rPr>
              <w:pPrChange w:id="258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59" w:author="瑋婷 徐" w:date="2025-01-03T17:01:00Z" w16du:dateUtc="2025-01-03T09:01:00Z">
              <w:tcPr>
                <w:tcW w:w="162" w:type="pct"/>
                <w:gridSpan w:val="2"/>
                <w:noWrap/>
                <w:vAlign w:val="center"/>
                <w:hideMark/>
              </w:tcPr>
            </w:tcPrChange>
          </w:tcPr>
          <w:p w14:paraId="6F28416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60" w:author="瑋婷 徐" w:date="2025-01-03T16:50:00Z" w16du:dateUtc="2025-01-03T08:50:00Z"/>
                <w:rFonts w:ascii="Times New Roman" w:eastAsiaTheme="minorEastAsia" w:hAnsi="Times New Roman" w:cs="Times New Roman"/>
                <w:rPrChange w:id="25861" w:author="瑋婷 徐" w:date="2025-01-06T15:36:00Z" w16du:dateUtc="2025-01-06T07:36:00Z">
                  <w:rPr>
                    <w:ins w:id="25862" w:author="瑋婷 徐" w:date="2025-01-03T16:50:00Z" w16du:dateUtc="2025-01-03T08:50:00Z"/>
                    <w:rFonts w:ascii="Times New Roman" w:eastAsia="Times New Roman" w:hAnsi="Times New Roman" w:cs="Times New Roman"/>
                    <w:sz w:val="20"/>
                    <w:szCs w:val="20"/>
                  </w:rPr>
                </w:rPrChange>
              </w:rPr>
              <w:pPrChange w:id="258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64" w:author="瑋婷 徐" w:date="2025-01-03T17:01:00Z" w16du:dateUtc="2025-01-03T09:01:00Z">
              <w:tcPr>
                <w:tcW w:w="162" w:type="pct"/>
                <w:gridSpan w:val="2"/>
                <w:noWrap/>
                <w:vAlign w:val="center"/>
                <w:hideMark/>
              </w:tcPr>
            </w:tcPrChange>
          </w:tcPr>
          <w:p w14:paraId="76618AE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65" w:author="瑋婷 徐" w:date="2025-01-03T16:50:00Z" w16du:dateUtc="2025-01-03T08:50:00Z"/>
                <w:rFonts w:ascii="Times New Roman" w:eastAsiaTheme="minorEastAsia" w:hAnsi="Times New Roman" w:cs="Times New Roman"/>
                <w:color w:val="000000"/>
                <w:rPrChange w:id="25866" w:author="瑋婷 徐" w:date="2025-01-06T15:36:00Z" w16du:dateUtc="2025-01-06T07:36:00Z">
                  <w:rPr>
                    <w:ins w:id="25867" w:author="瑋婷 徐" w:date="2025-01-03T16:50:00Z" w16du:dateUtc="2025-01-03T08:50:00Z"/>
                    <w:rFonts w:ascii="Calibri" w:hAnsi="Calibri" w:cs="Calibri"/>
                    <w:color w:val="000000"/>
                    <w:sz w:val="22"/>
                    <w:szCs w:val="22"/>
                  </w:rPr>
                </w:rPrChange>
              </w:rPr>
              <w:pPrChange w:id="258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869" w:author="瑋婷 徐" w:date="2025-01-03T16:50:00Z" w16du:dateUtc="2025-01-03T08:50:00Z">
              <w:r w:rsidRPr="00747A91">
                <w:rPr>
                  <w:rFonts w:ascii="Times New Roman" w:eastAsiaTheme="minorEastAsia" w:hAnsi="Times New Roman" w:cs="Times New Roman"/>
                  <w:color w:val="000000"/>
                  <w:rPrChange w:id="25870"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871" w:author="瑋婷 徐" w:date="2025-01-03T17:01:00Z" w16du:dateUtc="2025-01-03T09:01:00Z">
              <w:tcPr>
                <w:tcW w:w="162" w:type="pct"/>
                <w:gridSpan w:val="2"/>
                <w:noWrap/>
                <w:vAlign w:val="center"/>
                <w:hideMark/>
              </w:tcPr>
            </w:tcPrChange>
          </w:tcPr>
          <w:p w14:paraId="171B414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72" w:author="瑋婷 徐" w:date="2025-01-03T16:50:00Z" w16du:dateUtc="2025-01-03T08:50:00Z"/>
                <w:rFonts w:ascii="Times New Roman" w:eastAsiaTheme="minorEastAsia" w:hAnsi="Times New Roman" w:cs="Times New Roman"/>
                <w:color w:val="000000"/>
                <w:rPrChange w:id="25873" w:author="瑋婷 徐" w:date="2025-01-06T15:36:00Z" w16du:dateUtc="2025-01-06T07:36:00Z">
                  <w:rPr>
                    <w:ins w:id="25874" w:author="瑋婷 徐" w:date="2025-01-03T16:50:00Z" w16du:dateUtc="2025-01-03T08:50:00Z"/>
                    <w:rFonts w:ascii="Calibri" w:hAnsi="Calibri" w:cs="Calibri"/>
                    <w:color w:val="000000"/>
                    <w:sz w:val="22"/>
                    <w:szCs w:val="22"/>
                  </w:rPr>
                </w:rPrChange>
              </w:rPr>
              <w:pPrChange w:id="258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876" w:author="瑋婷 徐" w:date="2025-01-03T16:50:00Z" w16du:dateUtc="2025-01-03T08:50:00Z">
              <w:r w:rsidRPr="00747A91">
                <w:rPr>
                  <w:rFonts w:ascii="Times New Roman" w:eastAsiaTheme="minorEastAsia" w:hAnsi="Times New Roman" w:cs="Times New Roman"/>
                  <w:color w:val="000000"/>
                  <w:rPrChange w:id="25877"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5878" w:author="瑋婷 徐" w:date="2025-01-03T17:01:00Z" w16du:dateUtc="2025-01-03T09:01:00Z">
              <w:tcPr>
                <w:tcW w:w="162" w:type="pct"/>
                <w:gridSpan w:val="2"/>
                <w:noWrap/>
                <w:vAlign w:val="center"/>
                <w:hideMark/>
              </w:tcPr>
            </w:tcPrChange>
          </w:tcPr>
          <w:p w14:paraId="0BA4D80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79" w:author="瑋婷 徐" w:date="2025-01-03T16:50:00Z" w16du:dateUtc="2025-01-03T08:50:00Z"/>
                <w:rFonts w:ascii="Times New Roman" w:eastAsiaTheme="minorEastAsia" w:hAnsi="Times New Roman" w:cs="Times New Roman"/>
                <w:color w:val="000000"/>
                <w:rPrChange w:id="25880" w:author="瑋婷 徐" w:date="2025-01-06T15:36:00Z" w16du:dateUtc="2025-01-06T07:36:00Z">
                  <w:rPr>
                    <w:ins w:id="25881" w:author="瑋婷 徐" w:date="2025-01-03T16:50:00Z" w16du:dateUtc="2025-01-03T08:50:00Z"/>
                    <w:rFonts w:ascii="Calibri" w:hAnsi="Calibri" w:cs="Calibri"/>
                    <w:color w:val="000000"/>
                    <w:sz w:val="22"/>
                    <w:szCs w:val="22"/>
                  </w:rPr>
                </w:rPrChange>
              </w:rPr>
              <w:pPrChange w:id="258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83" w:author="瑋婷 徐" w:date="2025-01-03T17:01:00Z" w16du:dateUtc="2025-01-03T09:01:00Z">
              <w:tcPr>
                <w:tcW w:w="162" w:type="pct"/>
                <w:gridSpan w:val="2"/>
                <w:noWrap/>
                <w:vAlign w:val="center"/>
                <w:hideMark/>
              </w:tcPr>
            </w:tcPrChange>
          </w:tcPr>
          <w:p w14:paraId="4E01439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84" w:author="瑋婷 徐" w:date="2025-01-03T16:50:00Z" w16du:dateUtc="2025-01-03T08:50:00Z"/>
                <w:rFonts w:ascii="Times New Roman" w:eastAsiaTheme="minorEastAsia" w:hAnsi="Times New Roman" w:cs="Times New Roman"/>
                <w:rPrChange w:id="25885" w:author="瑋婷 徐" w:date="2025-01-06T15:36:00Z" w16du:dateUtc="2025-01-06T07:36:00Z">
                  <w:rPr>
                    <w:ins w:id="25886" w:author="瑋婷 徐" w:date="2025-01-03T16:50:00Z" w16du:dateUtc="2025-01-03T08:50:00Z"/>
                    <w:rFonts w:ascii="Times New Roman" w:eastAsia="Times New Roman" w:hAnsi="Times New Roman" w:cs="Times New Roman"/>
                    <w:sz w:val="20"/>
                    <w:szCs w:val="20"/>
                  </w:rPr>
                </w:rPrChange>
              </w:rPr>
              <w:pPrChange w:id="258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88" w:author="瑋婷 徐" w:date="2025-01-03T17:01:00Z" w16du:dateUtc="2025-01-03T09:01:00Z">
              <w:tcPr>
                <w:tcW w:w="162" w:type="pct"/>
                <w:gridSpan w:val="2"/>
                <w:noWrap/>
                <w:vAlign w:val="center"/>
                <w:hideMark/>
              </w:tcPr>
            </w:tcPrChange>
          </w:tcPr>
          <w:p w14:paraId="218ABBA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89" w:author="瑋婷 徐" w:date="2025-01-03T16:50:00Z" w16du:dateUtc="2025-01-03T08:50:00Z"/>
                <w:rFonts w:ascii="Times New Roman" w:eastAsiaTheme="minorEastAsia" w:hAnsi="Times New Roman" w:cs="Times New Roman"/>
                <w:rPrChange w:id="25890" w:author="瑋婷 徐" w:date="2025-01-06T15:36:00Z" w16du:dateUtc="2025-01-06T07:36:00Z">
                  <w:rPr>
                    <w:ins w:id="25891" w:author="瑋婷 徐" w:date="2025-01-03T16:50:00Z" w16du:dateUtc="2025-01-03T08:50:00Z"/>
                    <w:rFonts w:ascii="Times New Roman" w:eastAsia="Times New Roman" w:hAnsi="Times New Roman" w:cs="Times New Roman"/>
                    <w:sz w:val="20"/>
                    <w:szCs w:val="20"/>
                  </w:rPr>
                </w:rPrChange>
              </w:rPr>
              <w:pPrChange w:id="258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893" w:author="瑋婷 徐" w:date="2025-01-03T17:01:00Z" w16du:dateUtc="2025-01-03T09:01:00Z">
              <w:tcPr>
                <w:tcW w:w="164" w:type="pct"/>
                <w:noWrap/>
                <w:vAlign w:val="center"/>
                <w:hideMark/>
              </w:tcPr>
            </w:tcPrChange>
          </w:tcPr>
          <w:p w14:paraId="624E515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94" w:author="瑋婷 徐" w:date="2025-01-03T16:50:00Z" w16du:dateUtc="2025-01-03T08:50:00Z"/>
                <w:rFonts w:ascii="Times New Roman" w:eastAsiaTheme="minorEastAsia" w:hAnsi="Times New Roman" w:cs="Times New Roman"/>
                <w:rPrChange w:id="25895" w:author="瑋婷 徐" w:date="2025-01-06T15:36:00Z" w16du:dateUtc="2025-01-06T07:36:00Z">
                  <w:rPr>
                    <w:ins w:id="25896" w:author="瑋婷 徐" w:date="2025-01-03T16:50:00Z" w16du:dateUtc="2025-01-03T08:50:00Z"/>
                    <w:rFonts w:ascii="Times New Roman" w:eastAsia="Times New Roman" w:hAnsi="Times New Roman" w:cs="Times New Roman"/>
                    <w:sz w:val="20"/>
                    <w:szCs w:val="20"/>
                  </w:rPr>
                </w:rPrChange>
              </w:rPr>
              <w:pPrChange w:id="258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6B7FB43C" w14:textId="77777777" w:rsidTr="003C19C7">
        <w:trPr>
          <w:cnfStyle w:val="000000100000" w:firstRow="0" w:lastRow="0" w:firstColumn="0" w:lastColumn="0" w:oddVBand="0" w:evenVBand="0" w:oddHBand="1" w:evenHBand="0" w:firstRowFirstColumn="0" w:firstRowLastColumn="0" w:lastRowFirstColumn="0" w:lastRowLastColumn="0"/>
          <w:trHeight w:val="300"/>
          <w:ins w:id="2589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5C84876" w14:textId="77777777" w:rsidR="003C19C7" w:rsidRPr="00747A91" w:rsidRDefault="003C19C7">
            <w:pPr>
              <w:spacing w:line="360" w:lineRule="auto"/>
              <w:jc w:val="both"/>
              <w:rPr>
                <w:ins w:id="25899" w:author="瑋婷 徐" w:date="2025-01-03T16:50:00Z" w16du:dateUtc="2025-01-03T08:50:00Z"/>
                <w:rFonts w:ascii="Times New Roman" w:eastAsiaTheme="minorEastAsia" w:hAnsi="Times New Roman" w:cs="Times New Roman"/>
                <w:b w:val="0"/>
                <w:bCs w:val="0"/>
                <w:color w:val="000000"/>
                <w:rPrChange w:id="25900" w:author="瑋婷 徐" w:date="2025-01-06T15:36:00Z" w16du:dateUtc="2025-01-06T07:36:00Z">
                  <w:rPr>
                    <w:ins w:id="25901" w:author="瑋婷 徐" w:date="2025-01-03T16:50:00Z" w16du:dateUtc="2025-01-03T08:50:00Z"/>
                    <w:rFonts w:ascii="Calibri" w:hAnsi="Calibri" w:cs="Calibri"/>
                    <w:color w:val="000000"/>
                    <w:sz w:val="22"/>
                    <w:szCs w:val="22"/>
                  </w:rPr>
                </w:rPrChange>
              </w:rPr>
              <w:pPrChange w:id="25902" w:author="瑋婷 徐" w:date="2025-01-03T16:55:00Z" w16du:dateUtc="2025-01-03T08:55:00Z">
                <w:pPr/>
              </w:pPrChange>
            </w:pPr>
            <w:proofErr w:type="gramStart"/>
            <w:ins w:id="25903" w:author="瑋婷 徐" w:date="2025-01-03T16:50:00Z" w16du:dateUtc="2025-01-03T08:50:00Z">
              <w:r w:rsidRPr="00747A91">
                <w:rPr>
                  <w:rFonts w:ascii="Times New Roman" w:eastAsiaTheme="minorEastAsia" w:hAnsi="Times New Roman" w:cs="Times New Roman" w:hint="eastAsia"/>
                  <w:b w:val="0"/>
                  <w:bCs w:val="0"/>
                  <w:color w:val="000000"/>
                  <w:rPrChange w:id="25904" w:author="瑋婷 徐" w:date="2025-01-06T15:36:00Z" w16du:dateUtc="2025-01-06T07:36:00Z">
                    <w:rPr>
                      <w:rFonts w:ascii="Calibri" w:hAnsi="Calibri" w:cs="Calibri" w:hint="eastAsia"/>
                      <w:color w:val="000000"/>
                      <w:sz w:val="22"/>
                      <w:szCs w:val="22"/>
                    </w:rPr>
                  </w:rPrChange>
                </w:rPr>
                <w:t>小鶯</w:t>
              </w:r>
              <w:proofErr w:type="gramEnd"/>
              <w:r w:rsidRPr="00747A91">
                <w:rPr>
                  <w:rFonts w:ascii="Times New Roman" w:eastAsiaTheme="minorEastAsia" w:hAnsi="Times New Roman" w:cs="Times New Roman"/>
                  <w:b w:val="0"/>
                  <w:bCs w:val="0"/>
                  <w:color w:val="000000"/>
                  <w:rPrChange w:id="25905" w:author="瑋婷 徐" w:date="2025-01-06T15:36:00Z" w16du:dateUtc="2025-01-06T07:36:00Z">
                    <w:rPr>
                      <w:rFonts w:ascii="Calibri" w:hAnsi="Calibri" w:cs="Calibri"/>
                      <w:color w:val="000000"/>
                      <w:sz w:val="22"/>
                      <w:szCs w:val="22"/>
                    </w:rPr>
                  </w:rPrChange>
                </w:rPr>
                <w:t xml:space="preserve"> </w:t>
              </w:r>
              <w:r w:rsidRPr="00747A91">
                <w:rPr>
                  <w:rFonts w:ascii="Times New Roman" w:eastAsiaTheme="minorEastAsia" w:hAnsi="Times New Roman" w:cs="Times New Roman"/>
                  <w:b w:val="0"/>
                  <w:bCs w:val="0"/>
                  <w:color w:val="000000"/>
                  <w:rPrChange w:id="25906"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5907"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7F90C8A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08" w:author="瑋婷 徐" w:date="2025-01-03T16:50:00Z" w16du:dateUtc="2025-01-03T08:50:00Z"/>
                <w:rFonts w:ascii="Times New Roman" w:eastAsiaTheme="minorEastAsia" w:hAnsi="Times New Roman" w:cs="Times New Roman"/>
                <w:i/>
                <w:iCs/>
                <w:color w:val="000000"/>
                <w:rPrChange w:id="25909" w:author="瑋婷 徐" w:date="2025-01-06T15:36:00Z" w16du:dateUtc="2025-01-06T07:36:00Z">
                  <w:rPr>
                    <w:ins w:id="25910" w:author="瑋婷 徐" w:date="2025-01-03T16:50:00Z" w16du:dateUtc="2025-01-03T08:50:00Z"/>
                    <w:rFonts w:ascii="Calibri" w:hAnsi="Calibri" w:cs="Calibri"/>
                    <w:i/>
                    <w:iCs/>
                    <w:color w:val="000000"/>
                    <w:sz w:val="22"/>
                    <w:szCs w:val="22"/>
                  </w:rPr>
                </w:rPrChange>
              </w:rPr>
              <w:pPrChange w:id="259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912" w:author="瑋婷 徐" w:date="2025-01-03T16:50:00Z" w16du:dateUtc="2025-01-03T08:50:00Z">
              <w:r w:rsidRPr="00747A91">
                <w:rPr>
                  <w:rFonts w:ascii="Times New Roman" w:eastAsiaTheme="minorEastAsia" w:hAnsi="Times New Roman" w:cs="Times New Roman"/>
                  <w:i/>
                  <w:iCs/>
                  <w:color w:val="000000"/>
                  <w:rPrChange w:id="25913" w:author="瑋婷 徐" w:date="2025-01-06T15:36:00Z" w16du:dateUtc="2025-01-06T07:36:00Z">
                    <w:rPr>
                      <w:rFonts w:ascii="Calibri" w:hAnsi="Calibri" w:cs="Calibri"/>
                      <w:i/>
                      <w:iCs/>
                      <w:color w:val="000000"/>
                      <w:sz w:val="22"/>
                      <w:szCs w:val="22"/>
                    </w:rPr>
                  </w:rPrChange>
                </w:rPr>
                <w:t>Horornis fortipes</w:t>
              </w:r>
            </w:ins>
          </w:p>
        </w:tc>
        <w:tc>
          <w:tcPr>
            <w:tcW w:w="162" w:type="pct"/>
            <w:noWrap/>
            <w:vAlign w:val="center"/>
            <w:hideMark/>
          </w:tcPr>
          <w:p w14:paraId="706FB80A"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14" w:author="瑋婷 徐" w:date="2025-01-03T16:50:00Z" w16du:dateUtc="2025-01-03T08:50:00Z"/>
                <w:rFonts w:ascii="Times New Roman" w:eastAsiaTheme="minorEastAsia" w:hAnsi="Times New Roman" w:cs="Times New Roman"/>
                <w:i/>
                <w:iCs/>
                <w:color w:val="000000"/>
                <w:rPrChange w:id="25915" w:author="瑋婷 徐" w:date="2025-01-06T15:36:00Z" w16du:dateUtc="2025-01-06T07:36:00Z">
                  <w:rPr>
                    <w:ins w:id="25916" w:author="瑋婷 徐" w:date="2025-01-03T16:50:00Z" w16du:dateUtc="2025-01-03T08:50:00Z"/>
                    <w:rFonts w:ascii="Calibri" w:hAnsi="Calibri" w:cs="Calibri"/>
                    <w:i/>
                    <w:iCs/>
                    <w:color w:val="000000"/>
                    <w:sz w:val="22"/>
                    <w:szCs w:val="22"/>
                  </w:rPr>
                </w:rPrChange>
              </w:rPr>
              <w:pPrChange w:id="259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F4492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18" w:author="瑋婷 徐" w:date="2025-01-03T16:50:00Z" w16du:dateUtc="2025-01-03T08:50:00Z"/>
                <w:rFonts w:ascii="Times New Roman" w:eastAsiaTheme="minorEastAsia" w:hAnsi="Times New Roman" w:cs="Times New Roman"/>
                <w:rPrChange w:id="25919" w:author="瑋婷 徐" w:date="2025-01-06T15:36:00Z" w16du:dateUtc="2025-01-06T07:36:00Z">
                  <w:rPr>
                    <w:ins w:id="25920" w:author="瑋婷 徐" w:date="2025-01-03T16:50:00Z" w16du:dateUtc="2025-01-03T08:50:00Z"/>
                    <w:rFonts w:ascii="Times New Roman" w:eastAsia="Times New Roman" w:hAnsi="Times New Roman" w:cs="Times New Roman"/>
                    <w:sz w:val="20"/>
                    <w:szCs w:val="20"/>
                  </w:rPr>
                </w:rPrChange>
              </w:rPr>
              <w:pPrChange w:id="259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EA717D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22" w:author="瑋婷 徐" w:date="2025-01-03T16:50:00Z" w16du:dateUtc="2025-01-03T08:50:00Z"/>
                <w:rFonts w:ascii="Times New Roman" w:eastAsiaTheme="minorEastAsia" w:hAnsi="Times New Roman" w:cs="Times New Roman"/>
                <w:rPrChange w:id="25923" w:author="瑋婷 徐" w:date="2025-01-06T15:36:00Z" w16du:dateUtc="2025-01-06T07:36:00Z">
                  <w:rPr>
                    <w:ins w:id="25924" w:author="瑋婷 徐" w:date="2025-01-03T16:50:00Z" w16du:dateUtc="2025-01-03T08:50:00Z"/>
                    <w:rFonts w:ascii="Times New Roman" w:eastAsia="Times New Roman" w:hAnsi="Times New Roman" w:cs="Times New Roman"/>
                    <w:sz w:val="20"/>
                    <w:szCs w:val="20"/>
                  </w:rPr>
                </w:rPrChange>
              </w:rPr>
              <w:pPrChange w:id="259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B4A4F3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26" w:author="瑋婷 徐" w:date="2025-01-03T16:50:00Z" w16du:dateUtc="2025-01-03T08:50:00Z"/>
                <w:rFonts w:ascii="Times New Roman" w:eastAsiaTheme="minorEastAsia" w:hAnsi="Times New Roman" w:cs="Times New Roman"/>
                <w:rPrChange w:id="25927" w:author="瑋婷 徐" w:date="2025-01-06T15:36:00Z" w16du:dateUtc="2025-01-06T07:36:00Z">
                  <w:rPr>
                    <w:ins w:id="25928" w:author="瑋婷 徐" w:date="2025-01-03T16:50:00Z" w16du:dateUtc="2025-01-03T08:50:00Z"/>
                    <w:rFonts w:ascii="Times New Roman" w:eastAsia="Times New Roman" w:hAnsi="Times New Roman" w:cs="Times New Roman"/>
                    <w:sz w:val="20"/>
                    <w:szCs w:val="20"/>
                  </w:rPr>
                </w:rPrChange>
              </w:rPr>
              <w:pPrChange w:id="259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CD24E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30" w:author="瑋婷 徐" w:date="2025-01-03T16:50:00Z" w16du:dateUtc="2025-01-03T08:50:00Z"/>
                <w:rFonts w:ascii="Times New Roman" w:eastAsiaTheme="minorEastAsia" w:hAnsi="Times New Roman" w:cs="Times New Roman"/>
                <w:rPrChange w:id="25931" w:author="瑋婷 徐" w:date="2025-01-06T15:36:00Z" w16du:dateUtc="2025-01-06T07:36:00Z">
                  <w:rPr>
                    <w:ins w:id="25932" w:author="瑋婷 徐" w:date="2025-01-03T16:50:00Z" w16du:dateUtc="2025-01-03T08:50:00Z"/>
                    <w:rFonts w:ascii="Times New Roman" w:eastAsia="Times New Roman" w:hAnsi="Times New Roman" w:cs="Times New Roman"/>
                    <w:sz w:val="20"/>
                    <w:szCs w:val="20"/>
                  </w:rPr>
                </w:rPrChange>
              </w:rPr>
              <w:pPrChange w:id="259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0E8A4A"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34" w:author="瑋婷 徐" w:date="2025-01-03T16:50:00Z" w16du:dateUtc="2025-01-03T08:50:00Z"/>
                <w:rFonts w:ascii="Times New Roman" w:eastAsiaTheme="minorEastAsia" w:hAnsi="Times New Roman" w:cs="Times New Roman"/>
                <w:rPrChange w:id="25935" w:author="瑋婷 徐" w:date="2025-01-06T15:36:00Z" w16du:dateUtc="2025-01-06T07:36:00Z">
                  <w:rPr>
                    <w:ins w:id="25936" w:author="瑋婷 徐" w:date="2025-01-03T16:50:00Z" w16du:dateUtc="2025-01-03T08:50:00Z"/>
                    <w:rFonts w:ascii="Times New Roman" w:eastAsia="Times New Roman" w:hAnsi="Times New Roman" w:cs="Times New Roman"/>
                    <w:sz w:val="20"/>
                    <w:szCs w:val="20"/>
                  </w:rPr>
                </w:rPrChange>
              </w:rPr>
              <w:pPrChange w:id="259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9DC0BD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38" w:author="瑋婷 徐" w:date="2025-01-03T16:50:00Z" w16du:dateUtc="2025-01-03T08:50:00Z"/>
                <w:rFonts w:ascii="Times New Roman" w:eastAsiaTheme="minorEastAsia" w:hAnsi="Times New Roman" w:cs="Times New Roman"/>
                <w:rPrChange w:id="25939" w:author="瑋婷 徐" w:date="2025-01-06T15:36:00Z" w16du:dateUtc="2025-01-06T07:36:00Z">
                  <w:rPr>
                    <w:ins w:id="25940" w:author="瑋婷 徐" w:date="2025-01-03T16:50:00Z" w16du:dateUtc="2025-01-03T08:50:00Z"/>
                    <w:rFonts w:ascii="Times New Roman" w:eastAsia="Times New Roman" w:hAnsi="Times New Roman" w:cs="Times New Roman"/>
                    <w:sz w:val="20"/>
                    <w:szCs w:val="20"/>
                  </w:rPr>
                </w:rPrChange>
              </w:rPr>
              <w:pPrChange w:id="259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9BEA0C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42" w:author="瑋婷 徐" w:date="2025-01-03T16:50:00Z" w16du:dateUtc="2025-01-03T08:50:00Z"/>
                <w:rFonts w:ascii="Times New Roman" w:eastAsiaTheme="minorEastAsia" w:hAnsi="Times New Roman" w:cs="Times New Roman"/>
                <w:rPrChange w:id="25943" w:author="瑋婷 徐" w:date="2025-01-06T15:36:00Z" w16du:dateUtc="2025-01-06T07:36:00Z">
                  <w:rPr>
                    <w:ins w:id="25944" w:author="瑋婷 徐" w:date="2025-01-03T16:50:00Z" w16du:dateUtc="2025-01-03T08:50:00Z"/>
                    <w:rFonts w:ascii="Times New Roman" w:eastAsia="Times New Roman" w:hAnsi="Times New Roman" w:cs="Times New Roman"/>
                    <w:sz w:val="20"/>
                    <w:szCs w:val="20"/>
                  </w:rPr>
                </w:rPrChange>
              </w:rPr>
              <w:pPrChange w:id="259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12AC73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46" w:author="瑋婷 徐" w:date="2025-01-03T16:50:00Z" w16du:dateUtc="2025-01-03T08:50:00Z"/>
                <w:rFonts w:ascii="Times New Roman" w:eastAsiaTheme="minorEastAsia" w:hAnsi="Times New Roman" w:cs="Times New Roman"/>
                <w:color w:val="000000"/>
                <w:rPrChange w:id="25947" w:author="瑋婷 徐" w:date="2025-01-06T15:36:00Z" w16du:dateUtc="2025-01-06T07:36:00Z">
                  <w:rPr>
                    <w:ins w:id="25948" w:author="瑋婷 徐" w:date="2025-01-03T16:50:00Z" w16du:dateUtc="2025-01-03T08:50:00Z"/>
                    <w:rFonts w:ascii="Calibri" w:hAnsi="Calibri" w:cs="Calibri"/>
                    <w:color w:val="000000"/>
                    <w:sz w:val="22"/>
                    <w:szCs w:val="22"/>
                  </w:rPr>
                </w:rPrChange>
              </w:rPr>
              <w:pPrChange w:id="259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950" w:author="瑋婷 徐" w:date="2025-01-03T16:50:00Z" w16du:dateUtc="2025-01-03T08:50:00Z">
              <w:r w:rsidRPr="00747A91">
                <w:rPr>
                  <w:rFonts w:ascii="Times New Roman" w:eastAsiaTheme="minorEastAsia" w:hAnsi="Times New Roman" w:cs="Times New Roman"/>
                  <w:color w:val="000000"/>
                  <w:rPrChange w:id="2595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1284E8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52" w:author="瑋婷 徐" w:date="2025-01-03T16:50:00Z" w16du:dateUtc="2025-01-03T08:50:00Z"/>
                <w:rFonts w:ascii="Times New Roman" w:eastAsiaTheme="minorEastAsia" w:hAnsi="Times New Roman" w:cs="Times New Roman"/>
                <w:color w:val="000000"/>
                <w:rPrChange w:id="25953" w:author="瑋婷 徐" w:date="2025-01-06T15:36:00Z" w16du:dateUtc="2025-01-06T07:36:00Z">
                  <w:rPr>
                    <w:ins w:id="25954" w:author="瑋婷 徐" w:date="2025-01-03T16:50:00Z" w16du:dateUtc="2025-01-03T08:50:00Z"/>
                    <w:rFonts w:ascii="Calibri" w:hAnsi="Calibri" w:cs="Calibri"/>
                    <w:color w:val="000000"/>
                    <w:sz w:val="22"/>
                    <w:szCs w:val="22"/>
                  </w:rPr>
                </w:rPrChange>
              </w:rPr>
              <w:pPrChange w:id="259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5AA0CA"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56" w:author="瑋婷 徐" w:date="2025-01-03T16:50:00Z" w16du:dateUtc="2025-01-03T08:50:00Z"/>
                <w:rFonts w:ascii="Times New Roman" w:eastAsiaTheme="minorEastAsia" w:hAnsi="Times New Roman" w:cs="Times New Roman"/>
                <w:rPrChange w:id="25957" w:author="瑋婷 徐" w:date="2025-01-06T15:36:00Z" w16du:dateUtc="2025-01-06T07:36:00Z">
                  <w:rPr>
                    <w:ins w:id="25958" w:author="瑋婷 徐" w:date="2025-01-03T16:50:00Z" w16du:dateUtc="2025-01-03T08:50:00Z"/>
                    <w:rFonts w:ascii="Times New Roman" w:eastAsia="Times New Roman" w:hAnsi="Times New Roman" w:cs="Times New Roman"/>
                    <w:sz w:val="20"/>
                    <w:szCs w:val="20"/>
                  </w:rPr>
                </w:rPrChange>
              </w:rPr>
              <w:pPrChange w:id="259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9D71AE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60" w:author="瑋婷 徐" w:date="2025-01-03T16:50:00Z" w16du:dateUtc="2025-01-03T08:50:00Z"/>
                <w:rFonts w:ascii="Times New Roman" w:eastAsiaTheme="minorEastAsia" w:hAnsi="Times New Roman" w:cs="Times New Roman"/>
                <w:rPrChange w:id="25961" w:author="瑋婷 徐" w:date="2025-01-06T15:36:00Z" w16du:dateUtc="2025-01-06T07:36:00Z">
                  <w:rPr>
                    <w:ins w:id="25962" w:author="瑋婷 徐" w:date="2025-01-03T16:50:00Z" w16du:dateUtc="2025-01-03T08:50:00Z"/>
                    <w:rFonts w:ascii="Times New Roman" w:eastAsia="Times New Roman" w:hAnsi="Times New Roman" w:cs="Times New Roman"/>
                    <w:sz w:val="20"/>
                    <w:szCs w:val="20"/>
                  </w:rPr>
                </w:rPrChange>
              </w:rPr>
              <w:pPrChange w:id="259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2F1E1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64" w:author="瑋婷 徐" w:date="2025-01-03T16:50:00Z" w16du:dateUtc="2025-01-03T08:50:00Z"/>
                <w:rFonts w:ascii="Times New Roman" w:eastAsiaTheme="minorEastAsia" w:hAnsi="Times New Roman" w:cs="Times New Roman"/>
                <w:rPrChange w:id="25965" w:author="瑋婷 徐" w:date="2025-01-06T15:36:00Z" w16du:dateUtc="2025-01-06T07:36:00Z">
                  <w:rPr>
                    <w:ins w:id="25966" w:author="瑋婷 徐" w:date="2025-01-03T16:50:00Z" w16du:dateUtc="2025-01-03T08:50:00Z"/>
                    <w:rFonts w:ascii="Times New Roman" w:eastAsia="Times New Roman" w:hAnsi="Times New Roman" w:cs="Times New Roman"/>
                    <w:sz w:val="20"/>
                    <w:szCs w:val="20"/>
                  </w:rPr>
                </w:rPrChange>
              </w:rPr>
              <w:pPrChange w:id="259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6A2A8A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68" w:author="瑋婷 徐" w:date="2025-01-03T16:50:00Z" w16du:dateUtc="2025-01-03T08:50:00Z"/>
                <w:rFonts w:ascii="Times New Roman" w:eastAsiaTheme="minorEastAsia" w:hAnsi="Times New Roman" w:cs="Times New Roman"/>
                <w:rPrChange w:id="25969" w:author="瑋婷 徐" w:date="2025-01-06T15:36:00Z" w16du:dateUtc="2025-01-06T07:36:00Z">
                  <w:rPr>
                    <w:ins w:id="25970" w:author="瑋婷 徐" w:date="2025-01-03T16:50:00Z" w16du:dateUtc="2025-01-03T08:50:00Z"/>
                    <w:rFonts w:ascii="Times New Roman" w:eastAsia="Times New Roman" w:hAnsi="Times New Roman" w:cs="Times New Roman"/>
                    <w:sz w:val="20"/>
                    <w:szCs w:val="20"/>
                  </w:rPr>
                </w:rPrChange>
              </w:rPr>
              <w:pPrChange w:id="259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2D0D6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72" w:author="瑋婷 徐" w:date="2025-01-03T16:50:00Z" w16du:dateUtc="2025-01-03T08:50:00Z"/>
                <w:rFonts w:ascii="Times New Roman" w:eastAsiaTheme="minorEastAsia" w:hAnsi="Times New Roman" w:cs="Times New Roman"/>
                <w:rPrChange w:id="25973" w:author="瑋婷 徐" w:date="2025-01-06T15:36:00Z" w16du:dateUtc="2025-01-06T07:36:00Z">
                  <w:rPr>
                    <w:ins w:id="25974" w:author="瑋婷 徐" w:date="2025-01-03T16:50:00Z" w16du:dateUtc="2025-01-03T08:50:00Z"/>
                    <w:rFonts w:ascii="Times New Roman" w:eastAsia="Times New Roman" w:hAnsi="Times New Roman" w:cs="Times New Roman"/>
                    <w:sz w:val="20"/>
                    <w:szCs w:val="20"/>
                  </w:rPr>
                </w:rPrChange>
              </w:rPr>
              <w:pPrChange w:id="259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66D545"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76" w:author="瑋婷 徐" w:date="2025-01-03T16:50:00Z" w16du:dateUtc="2025-01-03T08:50:00Z"/>
                <w:rFonts w:ascii="Times New Roman" w:eastAsiaTheme="minorEastAsia" w:hAnsi="Times New Roman" w:cs="Times New Roman"/>
                <w:rPrChange w:id="25977" w:author="瑋婷 徐" w:date="2025-01-06T15:36:00Z" w16du:dateUtc="2025-01-06T07:36:00Z">
                  <w:rPr>
                    <w:ins w:id="25978" w:author="瑋婷 徐" w:date="2025-01-03T16:50:00Z" w16du:dateUtc="2025-01-03T08:50:00Z"/>
                    <w:rFonts w:ascii="Times New Roman" w:eastAsia="Times New Roman" w:hAnsi="Times New Roman" w:cs="Times New Roman"/>
                    <w:sz w:val="20"/>
                    <w:szCs w:val="20"/>
                  </w:rPr>
                </w:rPrChange>
              </w:rPr>
              <w:pPrChange w:id="259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10972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80" w:author="瑋婷 徐" w:date="2025-01-03T16:50:00Z" w16du:dateUtc="2025-01-03T08:50:00Z"/>
                <w:rFonts w:ascii="Times New Roman" w:eastAsiaTheme="minorEastAsia" w:hAnsi="Times New Roman" w:cs="Times New Roman"/>
                <w:rPrChange w:id="25981" w:author="瑋婷 徐" w:date="2025-01-06T15:36:00Z" w16du:dateUtc="2025-01-06T07:36:00Z">
                  <w:rPr>
                    <w:ins w:id="25982" w:author="瑋婷 徐" w:date="2025-01-03T16:50:00Z" w16du:dateUtc="2025-01-03T08:50:00Z"/>
                    <w:rFonts w:ascii="Times New Roman" w:eastAsia="Times New Roman" w:hAnsi="Times New Roman" w:cs="Times New Roman"/>
                    <w:sz w:val="20"/>
                    <w:szCs w:val="20"/>
                  </w:rPr>
                </w:rPrChange>
              </w:rPr>
              <w:pPrChange w:id="259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8379E6"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84" w:author="瑋婷 徐" w:date="2025-01-03T16:50:00Z" w16du:dateUtc="2025-01-03T08:50:00Z"/>
                <w:rFonts w:ascii="Times New Roman" w:eastAsiaTheme="minorEastAsia" w:hAnsi="Times New Roman" w:cs="Times New Roman"/>
                <w:color w:val="000000"/>
                <w:rPrChange w:id="25985" w:author="瑋婷 徐" w:date="2025-01-06T15:36:00Z" w16du:dateUtc="2025-01-06T07:36:00Z">
                  <w:rPr>
                    <w:ins w:id="25986" w:author="瑋婷 徐" w:date="2025-01-03T16:50:00Z" w16du:dateUtc="2025-01-03T08:50:00Z"/>
                    <w:rFonts w:ascii="Calibri" w:hAnsi="Calibri" w:cs="Calibri"/>
                    <w:color w:val="000000"/>
                    <w:sz w:val="22"/>
                    <w:szCs w:val="22"/>
                  </w:rPr>
                </w:rPrChange>
              </w:rPr>
              <w:pPrChange w:id="259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988" w:author="瑋婷 徐" w:date="2025-01-03T16:50:00Z" w16du:dateUtc="2025-01-03T08:50:00Z">
              <w:r w:rsidRPr="00747A91">
                <w:rPr>
                  <w:rFonts w:ascii="Times New Roman" w:eastAsiaTheme="minorEastAsia" w:hAnsi="Times New Roman" w:cs="Times New Roman"/>
                  <w:color w:val="000000"/>
                  <w:rPrChange w:id="2598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DE8586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90" w:author="瑋婷 徐" w:date="2025-01-03T16:50:00Z" w16du:dateUtc="2025-01-03T08:50:00Z"/>
                <w:rFonts w:ascii="Times New Roman" w:eastAsiaTheme="minorEastAsia" w:hAnsi="Times New Roman" w:cs="Times New Roman"/>
                <w:color w:val="000000"/>
                <w:rPrChange w:id="25991" w:author="瑋婷 徐" w:date="2025-01-06T15:36:00Z" w16du:dateUtc="2025-01-06T07:36:00Z">
                  <w:rPr>
                    <w:ins w:id="25992" w:author="瑋婷 徐" w:date="2025-01-03T16:50:00Z" w16du:dateUtc="2025-01-03T08:50:00Z"/>
                    <w:rFonts w:ascii="Calibri" w:hAnsi="Calibri" w:cs="Calibri"/>
                    <w:color w:val="000000"/>
                    <w:sz w:val="22"/>
                    <w:szCs w:val="22"/>
                  </w:rPr>
                </w:rPrChange>
              </w:rPr>
              <w:pPrChange w:id="259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93435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94" w:author="瑋婷 徐" w:date="2025-01-03T16:50:00Z" w16du:dateUtc="2025-01-03T08:50:00Z"/>
                <w:rFonts w:ascii="Times New Roman" w:eastAsiaTheme="minorEastAsia" w:hAnsi="Times New Roman" w:cs="Times New Roman"/>
                <w:rPrChange w:id="25995" w:author="瑋婷 徐" w:date="2025-01-06T15:36:00Z" w16du:dateUtc="2025-01-06T07:36:00Z">
                  <w:rPr>
                    <w:ins w:id="25996" w:author="瑋婷 徐" w:date="2025-01-03T16:50:00Z" w16du:dateUtc="2025-01-03T08:50:00Z"/>
                    <w:rFonts w:ascii="Times New Roman" w:eastAsia="Times New Roman" w:hAnsi="Times New Roman" w:cs="Times New Roman"/>
                    <w:sz w:val="20"/>
                    <w:szCs w:val="20"/>
                  </w:rPr>
                </w:rPrChange>
              </w:rPr>
              <w:pPrChange w:id="259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1D8AA8F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98" w:author="瑋婷 徐" w:date="2025-01-03T16:50:00Z" w16du:dateUtc="2025-01-03T08:50:00Z"/>
                <w:rFonts w:ascii="Times New Roman" w:eastAsiaTheme="minorEastAsia" w:hAnsi="Times New Roman" w:cs="Times New Roman"/>
                <w:rPrChange w:id="25999" w:author="瑋婷 徐" w:date="2025-01-06T15:36:00Z" w16du:dateUtc="2025-01-06T07:36:00Z">
                  <w:rPr>
                    <w:ins w:id="26000" w:author="瑋婷 徐" w:date="2025-01-03T16:50:00Z" w16du:dateUtc="2025-01-03T08:50:00Z"/>
                    <w:rFonts w:ascii="Times New Roman" w:eastAsia="Times New Roman" w:hAnsi="Times New Roman" w:cs="Times New Roman"/>
                    <w:sz w:val="20"/>
                    <w:szCs w:val="20"/>
                  </w:rPr>
                </w:rPrChange>
              </w:rPr>
              <w:pPrChange w:id="260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2DDCDC8F"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6002"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6003" w:author="瑋婷 徐" w:date="2025-01-03T16:50:00Z"/>
          <w:trPrChange w:id="26004"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005" w:author="瑋婷 徐" w:date="2025-01-03T17:01:00Z" w16du:dateUtc="2025-01-03T09:01:00Z">
              <w:tcPr>
                <w:tcW w:w="781" w:type="pct"/>
                <w:gridSpan w:val="2"/>
                <w:vAlign w:val="center"/>
                <w:hideMark/>
              </w:tcPr>
            </w:tcPrChange>
          </w:tcPr>
          <w:p w14:paraId="1D3252B7" w14:textId="77777777" w:rsidR="003C19C7" w:rsidRPr="00747A91" w:rsidRDefault="003C19C7">
            <w:pPr>
              <w:spacing w:line="360" w:lineRule="auto"/>
              <w:jc w:val="both"/>
              <w:rPr>
                <w:ins w:id="26006" w:author="瑋婷 徐" w:date="2025-01-03T16:50:00Z" w16du:dateUtc="2025-01-03T08:50:00Z"/>
                <w:rFonts w:ascii="Times New Roman" w:eastAsiaTheme="minorEastAsia" w:hAnsi="Times New Roman" w:cs="Times New Roman"/>
                <w:b w:val="0"/>
                <w:bCs w:val="0"/>
                <w:color w:val="000000"/>
                <w:rPrChange w:id="26007" w:author="瑋婷 徐" w:date="2025-01-06T15:36:00Z" w16du:dateUtc="2025-01-06T07:36:00Z">
                  <w:rPr>
                    <w:ins w:id="26008" w:author="瑋婷 徐" w:date="2025-01-03T16:50:00Z" w16du:dateUtc="2025-01-03T08:50:00Z"/>
                    <w:rFonts w:ascii="Calibri" w:hAnsi="Calibri" w:cs="Calibri"/>
                    <w:color w:val="000000"/>
                    <w:sz w:val="22"/>
                    <w:szCs w:val="22"/>
                  </w:rPr>
                </w:rPrChange>
              </w:rPr>
              <w:pPrChange w:id="26009" w:author="瑋婷 徐" w:date="2025-01-03T16:55:00Z" w16du:dateUtc="2025-01-03T08:55:00Z">
                <w:pPr/>
              </w:pPrChange>
            </w:pPr>
            <w:ins w:id="26010" w:author="瑋婷 徐" w:date="2025-01-03T16:50:00Z" w16du:dateUtc="2025-01-03T08:50:00Z">
              <w:r w:rsidRPr="00747A91">
                <w:rPr>
                  <w:rFonts w:ascii="Times New Roman" w:eastAsiaTheme="minorEastAsia" w:hAnsi="Times New Roman" w:cs="Times New Roman" w:hint="eastAsia"/>
                  <w:b w:val="0"/>
                  <w:bCs w:val="0"/>
                  <w:color w:val="000000"/>
                  <w:rPrChange w:id="26011" w:author="瑋婷 徐" w:date="2025-01-06T15:36:00Z" w16du:dateUtc="2025-01-06T07:36:00Z">
                    <w:rPr>
                      <w:rFonts w:ascii="Calibri" w:hAnsi="Calibri" w:cs="Calibri" w:hint="eastAsia"/>
                      <w:color w:val="000000"/>
                      <w:sz w:val="22"/>
                      <w:szCs w:val="22"/>
                    </w:rPr>
                  </w:rPrChange>
                </w:rPr>
                <w:t>深山鶯</w:t>
              </w:r>
              <w:r w:rsidRPr="00747A91">
                <w:rPr>
                  <w:rFonts w:ascii="Times New Roman" w:eastAsiaTheme="minorEastAsia" w:hAnsi="Times New Roman" w:cs="Times New Roman"/>
                  <w:b w:val="0"/>
                  <w:bCs w:val="0"/>
                  <w:color w:val="000000"/>
                  <w:rPrChange w:id="26012" w:author="瑋婷 徐" w:date="2025-01-06T15:36:00Z" w16du:dateUtc="2025-01-06T07:36:00Z">
                    <w:rPr>
                      <w:rFonts w:ascii="Calibri" w:hAnsi="Calibri" w:cs="Calibri"/>
                      <w:color w:val="000000"/>
                      <w:sz w:val="22"/>
                      <w:szCs w:val="22"/>
                    </w:rPr>
                  </w:rPrChange>
                </w:rPr>
                <w:t xml:space="preserve"> </w:t>
              </w:r>
              <w:r w:rsidRPr="00747A91">
                <w:rPr>
                  <w:rFonts w:ascii="Times New Roman" w:eastAsiaTheme="minorEastAsia" w:hAnsi="Times New Roman" w:cs="Times New Roman"/>
                  <w:b w:val="0"/>
                  <w:bCs w:val="0"/>
                  <w:color w:val="000000"/>
                  <w:rPrChange w:id="26013"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6014"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Change w:id="26015" w:author="瑋婷 徐" w:date="2025-01-03T17:01:00Z" w16du:dateUtc="2025-01-03T09:01:00Z">
              <w:tcPr>
                <w:tcW w:w="814" w:type="pct"/>
                <w:gridSpan w:val="2"/>
                <w:vAlign w:val="center"/>
                <w:hideMark/>
              </w:tcPr>
            </w:tcPrChange>
          </w:tcPr>
          <w:p w14:paraId="2E9C062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16" w:author="瑋婷 徐" w:date="2025-01-03T16:50:00Z" w16du:dateUtc="2025-01-03T08:50:00Z"/>
                <w:rFonts w:ascii="Times New Roman" w:eastAsiaTheme="minorEastAsia" w:hAnsi="Times New Roman" w:cs="Times New Roman"/>
                <w:i/>
                <w:iCs/>
                <w:color w:val="000000"/>
                <w:rPrChange w:id="26017" w:author="瑋婷 徐" w:date="2025-01-06T15:36:00Z" w16du:dateUtc="2025-01-06T07:36:00Z">
                  <w:rPr>
                    <w:ins w:id="26018" w:author="瑋婷 徐" w:date="2025-01-03T16:50:00Z" w16du:dateUtc="2025-01-03T08:50:00Z"/>
                    <w:rFonts w:ascii="Calibri" w:hAnsi="Calibri" w:cs="Calibri"/>
                    <w:i/>
                    <w:iCs/>
                    <w:color w:val="000000"/>
                    <w:sz w:val="22"/>
                    <w:szCs w:val="22"/>
                  </w:rPr>
                </w:rPrChange>
              </w:rPr>
              <w:pPrChange w:id="260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20" w:author="瑋婷 徐" w:date="2025-01-03T16:50:00Z" w16du:dateUtc="2025-01-03T08:50:00Z">
              <w:r w:rsidRPr="00747A91">
                <w:rPr>
                  <w:rFonts w:ascii="Times New Roman" w:eastAsiaTheme="minorEastAsia" w:hAnsi="Times New Roman" w:cs="Times New Roman"/>
                  <w:i/>
                  <w:iCs/>
                  <w:color w:val="000000"/>
                  <w:rPrChange w:id="26021" w:author="瑋婷 徐" w:date="2025-01-06T15:36:00Z" w16du:dateUtc="2025-01-06T07:36:00Z">
                    <w:rPr>
                      <w:rFonts w:ascii="Calibri" w:hAnsi="Calibri" w:cs="Calibri"/>
                      <w:i/>
                      <w:iCs/>
                      <w:color w:val="000000"/>
                      <w:sz w:val="22"/>
                      <w:szCs w:val="22"/>
                    </w:rPr>
                  </w:rPrChange>
                </w:rPr>
                <w:t>Horornis acanthizoides</w:t>
              </w:r>
            </w:ins>
          </w:p>
        </w:tc>
        <w:tc>
          <w:tcPr>
            <w:tcW w:w="0" w:type="pct"/>
            <w:noWrap/>
            <w:vAlign w:val="center"/>
            <w:hideMark/>
            <w:tcPrChange w:id="26022" w:author="瑋婷 徐" w:date="2025-01-03T17:01:00Z" w16du:dateUtc="2025-01-03T09:01:00Z">
              <w:tcPr>
                <w:tcW w:w="162" w:type="pct"/>
                <w:gridSpan w:val="2"/>
                <w:noWrap/>
                <w:vAlign w:val="center"/>
                <w:hideMark/>
              </w:tcPr>
            </w:tcPrChange>
          </w:tcPr>
          <w:p w14:paraId="32A3FD0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23" w:author="瑋婷 徐" w:date="2025-01-03T16:50:00Z" w16du:dateUtc="2025-01-03T08:50:00Z"/>
                <w:rFonts w:ascii="Times New Roman" w:eastAsiaTheme="minorEastAsia" w:hAnsi="Times New Roman" w:cs="Times New Roman"/>
                <w:i/>
                <w:iCs/>
                <w:color w:val="000000"/>
                <w:rPrChange w:id="26024" w:author="瑋婷 徐" w:date="2025-01-06T15:36:00Z" w16du:dateUtc="2025-01-06T07:36:00Z">
                  <w:rPr>
                    <w:ins w:id="26025" w:author="瑋婷 徐" w:date="2025-01-03T16:50:00Z" w16du:dateUtc="2025-01-03T08:50:00Z"/>
                    <w:rFonts w:ascii="Calibri" w:hAnsi="Calibri" w:cs="Calibri"/>
                    <w:i/>
                    <w:iCs/>
                    <w:color w:val="000000"/>
                    <w:sz w:val="22"/>
                    <w:szCs w:val="22"/>
                  </w:rPr>
                </w:rPrChange>
              </w:rPr>
              <w:pPrChange w:id="260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27" w:author="瑋婷 徐" w:date="2025-01-03T17:01:00Z" w16du:dateUtc="2025-01-03T09:01:00Z">
              <w:tcPr>
                <w:tcW w:w="162" w:type="pct"/>
                <w:gridSpan w:val="2"/>
                <w:noWrap/>
                <w:vAlign w:val="center"/>
                <w:hideMark/>
              </w:tcPr>
            </w:tcPrChange>
          </w:tcPr>
          <w:p w14:paraId="582FA620"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28" w:author="瑋婷 徐" w:date="2025-01-03T16:50:00Z" w16du:dateUtc="2025-01-03T08:50:00Z"/>
                <w:rFonts w:ascii="Times New Roman" w:eastAsiaTheme="minorEastAsia" w:hAnsi="Times New Roman" w:cs="Times New Roman"/>
                <w:rPrChange w:id="26029" w:author="瑋婷 徐" w:date="2025-01-06T15:36:00Z" w16du:dateUtc="2025-01-06T07:36:00Z">
                  <w:rPr>
                    <w:ins w:id="26030" w:author="瑋婷 徐" w:date="2025-01-03T16:50:00Z" w16du:dateUtc="2025-01-03T08:50:00Z"/>
                    <w:rFonts w:ascii="Times New Roman" w:eastAsia="Times New Roman" w:hAnsi="Times New Roman" w:cs="Times New Roman"/>
                    <w:sz w:val="20"/>
                    <w:szCs w:val="20"/>
                  </w:rPr>
                </w:rPrChange>
              </w:rPr>
              <w:pPrChange w:id="260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32" w:author="瑋婷 徐" w:date="2025-01-03T17:01:00Z" w16du:dateUtc="2025-01-03T09:01:00Z">
              <w:tcPr>
                <w:tcW w:w="162" w:type="pct"/>
                <w:gridSpan w:val="2"/>
                <w:noWrap/>
                <w:vAlign w:val="center"/>
                <w:hideMark/>
              </w:tcPr>
            </w:tcPrChange>
          </w:tcPr>
          <w:p w14:paraId="370501A0"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33" w:author="瑋婷 徐" w:date="2025-01-03T16:50:00Z" w16du:dateUtc="2025-01-03T08:50:00Z"/>
                <w:rFonts w:ascii="Times New Roman" w:eastAsiaTheme="minorEastAsia" w:hAnsi="Times New Roman" w:cs="Times New Roman"/>
                <w:rPrChange w:id="26034" w:author="瑋婷 徐" w:date="2025-01-06T15:36:00Z" w16du:dateUtc="2025-01-06T07:36:00Z">
                  <w:rPr>
                    <w:ins w:id="26035" w:author="瑋婷 徐" w:date="2025-01-03T16:50:00Z" w16du:dateUtc="2025-01-03T08:50:00Z"/>
                    <w:rFonts w:ascii="Times New Roman" w:eastAsia="Times New Roman" w:hAnsi="Times New Roman" w:cs="Times New Roman"/>
                    <w:sz w:val="20"/>
                    <w:szCs w:val="20"/>
                  </w:rPr>
                </w:rPrChange>
              </w:rPr>
              <w:pPrChange w:id="260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37" w:author="瑋婷 徐" w:date="2025-01-03T17:01:00Z" w16du:dateUtc="2025-01-03T09:01:00Z">
              <w:tcPr>
                <w:tcW w:w="162" w:type="pct"/>
                <w:gridSpan w:val="2"/>
                <w:noWrap/>
                <w:vAlign w:val="center"/>
                <w:hideMark/>
              </w:tcPr>
            </w:tcPrChange>
          </w:tcPr>
          <w:p w14:paraId="561C357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38" w:author="瑋婷 徐" w:date="2025-01-03T16:50:00Z" w16du:dateUtc="2025-01-03T08:50:00Z"/>
                <w:rFonts w:ascii="Times New Roman" w:eastAsiaTheme="minorEastAsia" w:hAnsi="Times New Roman" w:cs="Times New Roman"/>
                <w:rPrChange w:id="26039" w:author="瑋婷 徐" w:date="2025-01-06T15:36:00Z" w16du:dateUtc="2025-01-06T07:36:00Z">
                  <w:rPr>
                    <w:ins w:id="26040" w:author="瑋婷 徐" w:date="2025-01-03T16:50:00Z" w16du:dateUtc="2025-01-03T08:50:00Z"/>
                    <w:rFonts w:ascii="Times New Roman" w:eastAsia="Times New Roman" w:hAnsi="Times New Roman" w:cs="Times New Roman"/>
                    <w:sz w:val="20"/>
                    <w:szCs w:val="20"/>
                  </w:rPr>
                </w:rPrChange>
              </w:rPr>
              <w:pPrChange w:id="260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42" w:author="瑋婷 徐" w:date="2025-01-03T17:01:00Z" w16du:dateUtc="2025-01-03T09:01:00Z">
              <w:tcPr>
                <w:tcW w:w="162" w:type="pct"/>
                <w:gridSpan w:val="2"/>
                <w:noWrap/>
                <w:vAlign w:val="center"/>
                <w:hideMark/>
              </w:tcPr>
            </w:tcPrChange>
          </w:tcPr>
          <w:p w14:paraId="133BBDA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43" w:author="瑋婷 徐" w:date="2025-01-03T16:50:00Z" w16du:dateUtc="2025-01-03T08:50:00Z"/>
                <w:rFonts w:ascii="Times New Roman" w:eastAsiaTheme="minorEastAsia" w:hAnsi="Times New Roman" w:cs="Times New Roman"/>
                <w:rPrChange w:id="26044" w:author="瑋婷 徐" w:date="2025-01-06T15:36:00Z" w16du:dateUtc="2025-01-06T07:36:00Z">
                  <w:rPr>
                    <w:ins w:id="26045" w:author="瑋婷 徐" w:date="2025-01-03T16:50:00Z" w16du:dateUtc="2025-01-03T08:50:00Z"/>
                    <w:rFonts w:ascii="Times New Roman" w:eastAsia="Times New Roman" w:hAnsi="Times New Roman" w:cs="Times New Roman"/>
                    <w:sz w:val="20"/>
                    <w:szCs w:val="20"/>
                  </w:rPr>
                </w:rPrChange>
              </w:rPr>
              <w:pPrChange w:id="260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47" w:author="瑋婷 徐" w:date="2025-01-03T17:01:00Z" w16du:dateUtc="2025-01-03T09:01:00Z">
              <w:tcPr>
                <w:tcW w:w="162" w:type="pct"/>
                <w:gridSpan w:val="2"/>
                <w:noWrap/>
                <w:vAlign w:val="center"/>
                <w:hideMark/>
              </w:tcPr>
            </w:tcPrChange>
          </w:tcPr>
          <w:p w14:paraId="75E72B3F"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48" w:author="瑋婷 徐" w:date="2025-01-03T16:50:00Z" w16du:dateUtc="2025-01-03T08:50:00Z"/>
                <w:rFonts w:ascii="Times New Roman" w:eastAsiaTheme="minorEastAsia" w:hAnsi="Times New Roman" w:cs="Times New Roman"/>
                <w:rPrChange w:id="26049" w:author="瑋婷 徐" w:date="2025-01-06T15:36:00Z" w16du:dateUtc="2025-01-06T07:36:00Z">
                  <w:rPr>
                    <w:ins w:id="26050" w:author="瑋婷 徐" w:date="2025-01-03T16:50:00Z" w16du:dateUtc="2025-01-03T08:50:00Z"/>
                    <w:rFonts w:ascii="Times New Roman" w:eastAsia="Times New Roman" w:hAnsi="Times New Roman" w:cs="Times New Roman"/>
                    <w:sz w:val="20"/>
                    <w:szCs w:val="20"/>
                  </w:rPr>
                </w:rPrChange>
              </w:rPr>
              <w:pPrChange w:id="260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52" w:author="瑋婷 徐" w:date="2025-01-03T17:01:00Z" w16du:dateUtc="2025-01-03T09:01:00Z">
              <w:tcPr>
                <w:tcW w:w="162" w:type="pct"/>
                <w:gridSpan w:val="2"/>
                <w:noWrap/>
                <w:vAlign w:val="center"/>
                <w:hideMark/>
              </w:tcPr>
            </w:tcPrChange>
          </w:tcPr>
          <w:p w14:paraId="4072F497"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53" w:author="瑋婷 徐" w:date="2025-01-03T16:50:00Z" w16du:dateUtc="2025-01-03T08:50:00Z"/>
                <w:rFonts w:ascii="Times New Roman" w:eastAsiaTheme="minorEastAsia" w:hAnsi="Times New Roman" w:cs="Times New Roman"/>
                <w:rPrChange w:id="26054" w:author="瑋婷 徐" w:date="2025-01-06T15:36:00Z" w16du:dateUtc="2025-01-06T07:36:00Z">
                  <w:rPr>
                    <w:ins w:id="26055" w:author="瑋婷 徐" w:date="2025-01-03T16:50:00Z" w16du:dateUtc="2025-01-03T08:50:00Z"/>
                    <w:rFonts w:ascii="Times New Roman" w:eastAsia="Times New Roman" w:hAnsi="Times New Roman" w:cs="Times New Roman"/>
                    <w:sz w:val="20"/>
                    <w:szCs w:val="20"/>
                  </w:rPr>
                </w:rPrChange>
              </w:rPr>
              <w:pPrChange w:id="260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57" w:author="瑋婷 徐" w:date="2025-01-03T17:01:00Z" w16du:dateUtc="2025-01-03T09:01:00Z">
              <w:tcPr>
                <w:tcW w:w="162" w:type="pct"/>
                <w:gridSpan w:val="2"/>
                <w:noWrap/>
                <w:vAlign w:val="center"/>
                <w:hideMark/>
              </w:tcPr>
            </w:tcPrChange>
          </w:tcPr>
          <w:p w14:paraId="151E237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58" w:author="瑋婷 徐" w:date="2025-01-03T16:50:00Z" w16du:dateUtc="2025-01-03T08:50:00Z"/>
                <w:rFonts w:ascii="Times New Roman" w:eastAsiaTheme="minorEastAsia" w:hAnsi="Times New Roman" w:cs="Times New Roman"/>
                <w:color w:val="000000"/>
                <w:rPrChange w:id="26059" w:author="瑋婷 徐" w:date="2025-01-06T15:36:00Z" w16du:dateUtc="2025-01-06T07:36:00Z">
                  <w:rPr>
                    <w:ins w:id="26060" w:author="瑋婷 徐" w:date="2025-01-03T16:50:00Z" w16du:dateUtc="2025-01-03T08:50:00Z"/>
                    <w:rFonts w:ascii="Calibri" w:hAnsi="Calibri" w:cs="Calibri"/>
                    <w:color w:val="000000"/>
                    <w:sz w:val="22"/>
                    <w:szCs w:val="22"/>
                  </w:rPr>
                </w:rPrChange>
              </w:rPr>
              <w:pPrChange w:id="260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62" w:author="瑋婷 徐" w:date="2025-01-03T16:50:00Z" w16du:dateUtc="2025-01-03T08:50:00Z">
              <w:r w:rsidRPr="00747A91">
                <w:rPr>
                  <w:rFonts w:ascii="Times New Roman" w:eastAsiaTheme="minorEastAsia" w:hAnsi="Times New Roman" w:cs="Times New Roman"/>
                  <w:color w:val="000000"/>
                  <w:rPrChange w:id="26063"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064" w:author="瑋婷 徐" w:date="2025-01-03T17:01:00Z" w16du:dateUtc="2025-01-03T09:01:00Z">
              <w:tcPr>
                <w:tcW w:w="162" w:type="pct"/>
                <w:gridSpan w:val="2"/>
                <w:noWrap/>
                <w:vAlign w:val="center"/>
                <w:hideMark/>
              </w:tcPr>
            </w:tcPrChange>
          </w:tcPr>
          <w:p w14:paraId="40445C0F"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65" w:author="瑋婷 徐" w:date="2025-01-03T16:50:00Z" w16du:dateUtc="2025-01-03T08:50:00Z"/>
                <w:rFonts w:ascii="Times New Roman" w:eastAsiaTheme="minorEastAsia" w:hAnsi="Times New Roman" w:cs="Times New Roman"/>
                <w:color w:val="000000"/>
                <w:rPrChange w:id="26066" w:author="瑋婷 徐" w:date="2025-01-06T15:36:00Z" w16du:dateUtc="2025-01-06T07:36:00Z">
                  <w:rPr>
                    <w:ins w:id="26067" w:author="瑋婷 徐" w:date="2025-01-03T16:50:00Z" w16du:dateUtc="2025-01-03T08:50:00Z"/>
                    <w:rFonts w:ascii="Calibri" w:hAnsi="Calibri" w:cs="Calibri"/>
                    <w:color w:val="000000"/>
                    <w:sz w:val="22"/>
                    <w:szCs w:val="22"/>
                  </w:rPr>
                </w:rPrChange>
              </w:rPr>
              <w:pPrChange w:id="260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69" w:author="瑋婷 徐" w:date="2025-01-03T16:50:00Z" w16du:dateUtc="2025-01-03T08:50:00Z">
              <w:r w:rsidRPr="00747A91">
                <w:rPr>
                  <w:rFonts w:ascii="Times New Roman" w:eastAsiaTheme="minorEastAsia" w:hAnsi="Times New Roman" w:cs="Times New Roman"/>
                  <w:color w:val="000000"/>
                  <w:rPrChange w:id="26070"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071" w:author="瑋婷 徐" w:date="2025-01-03T17:01:00Z" w16du:dateUtc="2025-01-03T09:01:00Z">
              <w:tcPr>
                <w:tcW w:w="162" w:type="pct"/>
                <w:gridSpan w:val="2"/>
                <w:noWrap/>
                <w:vAlign w:val="center"/>
                <w:hideMark/>
              </w:tcPr>
            </w:tcPrChange>
          </w:tcPr>
          <w:p w14:paraId="198C89A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72" w:author="瑋婷 徐" w:date="2025-01-03T16:50:00Z" w16du:dateUtc="2025-01-03T08:50:00Z"/>
                <w:rFonts w:ascii="Times New Roman" w:eastAsiaTheme="minorEastAsia" w:hAnsi="Times New Roman" w:cs="Times New Roman"/>
                <w:color w:val="000000"/>
                <w:rPrChange w:id="26073" w:author="瑋婷 徐" w:date="2025-01-06T15:36:00Z" w16du:dateUtc="2025-01-06T07:36:00Z">
                  <w:rPr>
                    <w:ins w:id="26074" w:author="瑋婷 徐" w:date="2025-01-03T16:50:00Z" w16du:dateUtc="2025-01-03T08:50:00Z"/>
                    <w:rFonts w:ascii="Calibri" w:hAnsi="Calibri" w:cs="Calibri"/>
                    <w:color w:val="000000"/>
                    <w:sz w:val="22"/>
                    <w:szCs w:val="22"/>
                  </w:rPr>
                </w:rPrChange>
              </w:rPr>
              <w:pPrChange w:id="260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76" w:author="瑋婷 徐" w:date="2025-01-03T17:01:00Z" w16du:dateUtc="2025-01-03T09:01:00Z">
              <w:tcPr>
                <w:tcW w:w="162" w:type="pct"/>
                <w:gridSpan w:val="2"/>
                <w:noWrap/>
                <w:vAlign w:val="center"/>
                <w:hideMark/>
              </w:tcPr>
            </w:tcPrChange>
          </w:tcPr>
          <w:p w14:paraId="3F88F20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77" w:author="瑋婷 徐" w:date="2025-01-03T16:50:00Z" w16du:dateUtc="2025-01-03T08:50:00Z"/>
                <w:rFonts w:ascii="Times New Roman" w:eastAsiaTheme="minorEastAsia" w:hAnsi="Times New Roman" w:cs="Times New Roman"/>
                <w:rPrChange w:id="26078" w:author="瑋婷 徐" w:date="2025-01-06T15:36:00Z" w16du:dateUtc="2025-01-06T07:36:00Z">
                  <w:rPr>
                    <w:ins w:id="26079" w:author="瑋婷 徐" w:date="2025-01-03T16:50:00Z" w16du:dateUtc="2025-01-03T08:50:00Z"/>
                    <w:rFonts w:ascii="Times New Roman" w:eastAsia="Times New Roman" w:hAnsi="Times New Roman" w:cs="Times New Roman"/>
                    <w:sz w:val="20"/>
                    <w:szCs w:val="20"/>
                  </w:rPr>
                </w:rPrChange>
              </w:rPr>
              <w:pPrChange w:id="260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81" w:author="瑋婷 徐" w:date="2025-01-03T17:01:00Z" w16du:dateUtc="2025-01-03T09:01:00Z">
              <w:tcPr>
                <w:tcW w:w="162" w:type="pct"/>
                <w:gridSpan w:val="2"/>
                <w:noWrap/>
                <w:vAlign w:val="center"/>
                <w:hideMark/>
              </w:tcPr>
            </w:tcPrChange>
          </w:tcPr>
          <w:p w14:paraId="03BAD3A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82" w:author="瑋婷 徐" w:date="2025-01-03T16:50:00Z" w16du:dateUtc="2025-01-03T08:50:00Z"/>
                <w:rFonts w:ascii="Times New Roman" w:eastAsiaTheme="minorEastAsia" w:hAnsi="Times New Roman" w:cs="Times New Roman"/>
                <w:rPrChange w:id="26083" w:author="瑋婷 徐" w:date="2025-01-06T15:36:00Z" w16du:dateUtc="2025-01-06T07:36:00Z">
                  <w:rPr>
                    <w:ins w:id="26084" w:author="瑋婷 徐" w:date="2025-01-03T16:50:00Z" w16du:dateUtc="2025-01-03T08:50:00Z"/>
                    <w:rFonts w:ascii="Times New Roman" w:eastAsia="Times New Roman" w:hAnsi="Times New Roman" w:cs="Times New Roman"/>
                    <w:sz w:val="20"/>
                    <w:szCs w:val="20"/>
                  </w:rPr>
                </w:rPrChange>
              </w:rPr>
              <w:pPrChange w:id="260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86" w:author="瑋婷 徐" w:date="2025-01-03T17:01:00Z" w16du:dateUtc="2025-01-03T09:01:00Z">
              <w:tcPr>
                <w:tcW w:w="162" w:type="pct"/>
                <w:gridSpan w:val="2"/>
                <w:noWrap/>
                <w:vAlign w:val="center"/>
                <w:hideMark/>
              </w:tcPr>
            </w:tcPrChange>
          </w:tcPr>
          <w:p w14:paraId="3155D1CF"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87" w:author="瑋婷 徐" w:date="2025-01-03T16:50:00Z" w16du:dateUtc="2025-01-03T08:50:00Z"/>
                <w:rFonts w:ascii="Times New Roman" w:eastAsiaTheme="minorEastAsia" w:hAnsi="Times New Roman" w:cs="Times New Roman"/>
                <w:rPrChange w:id="26088" w:author="瑋婷 徐" w:date="2025-01-06T15:36:00Z" w16du:dateUtc="2025-01-06T07:36:00Z">
                  <w:rPr>
                    <w:ins w:id="26089" w:author="瑋婷 徐" w:date="2025-01-03T16:50:00Z" w16du:dateUtc="2025-01-03T08:50:00Z"/>
                    <w:rFonts w:ascii="Times New Roman" w:eastAsia="Times New Roman" w:hAnsi="Times New Roman" w:cs="Times New Roman"/>
                    <w:sz w:val="20"/>
                    <w:szCs w:val="20"/>
                  </w:rPr>
                </w:rPrChange>
              </w:rPr>
              <w:pPrChange w:id="260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91" w:author="瑋婷 徐" w:date="2025-01-03T17:01:00Z" w16du:dateUtc="2025-01-03T09:01:00Z">
              <w:tcPr>
                <w:tcW w:w="162" w:type="pct"/>
                <w:gridSpan w:val="2"/>
                <w:noWrap/>
                <w:vAlign w:val="center"/>
                <w:hideMark/>
              </w:tcPr>
            </w:tcPrChange>
          </w:tcPr>
          <w:p w14:paraId="445EB18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92" w:author="瑋婷 徐" w:date="2025-01-03T16:50:00Z" w16du:dateUtc="2025-01-03T08:50:00Z"/>
                <w:rFonts w:ascii="Times New Roman" w:eastAsiaTheme="minorEastAsia" w:hAnsi="Times New Roman" w:cs="Times New Roman"/>
                <w:rPrChange w:id="26093" w:author="瑋婷 徐" w:date="2025-01-06T15:36:00Z" w16du:dateUtc="2025-01-06T07:36:00Z">
                  <w:rPr>
                    <w:ins w:id="26094" w:author="瑋婷 徐" w:date="2025-01-03T16:50:00Z" w16du:dateUtc="2025-01-03T08:50:00Z"/>
                    <w:rFonts w:ascii="Times New Roman" w:eastAsia="Times New Roman" w:hAnsi="Times New Roman" w:cs="Times New Roman"/>
                    <w:sz w:val="20"/>
                    <w:szCs w:val="20"/>
                  </w:rPr>
                </w:rPrChange>
              </w:rPr>
              <w:pPrChange w:id="260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96" w:author="瑋婷 徐" w:date="2025-01-03T17:01:00Z" w16du:dateUtc="2025-01-03T09:01:00Z">
              <w:tcPr>
                <w:tcW w:w="162" w:type="pct"/>
                <w:gridSpan w:val="2"/>
                <w:noWrap/>
                <w:vAlign w:val="center"/>
                <w:hideMark/>
              </w:tcPr>
            </w:tcPrChange>
          </w:tcPr>
          <w:p w14:paraId="7FCCDB1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97" w:author="瑋婷 徐" w:date="2025-01-03T16:50:00Z" w16du:dateUtc="2025-01-03T08:50:00Z"/>
                <w:rFonts w:ascii="Times New Roman" w:eastAsiaTheme="minorEastAsia" w:hAnsi="Times New Roman" w:cs="Times New Roman"/>
                <w:rPrChange w:id="26098" w:author="瑋婷 徐" w:date="2025-01-06T15:36:00Z" w16du:dateUtc="2025-01-06T07:36:00Z">
                  <w:rPr>
                    <w:ins w:id="26099" w:author="瑋婷 徐" w:date="2025-01-03T16:50:00Z" w16du:dateUtc="2025-01-03T08:50:00Z"/>
                    <w:rFonts w:ascii="Times New Roman" w:eastAsia="Times New Roman" w:hAnsi="Times New Roman" w:cs="Times New Roman"/>
                    <w:sz w:val="20"/>
                    <w:szCs w:val="20"/>
                  </w:rPr>
                </w:rPrChange>
              </w:rPr>
              <w:pPrChange w:id="261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101" w:author="瑋婷 徐" w:date="2025-01-03T17:01:00Z" w16du:dateUtc="2025-01-03T09:01:00Z">
              <w:tcPr>
                <w:tcW w:w="162" w:type="pct"/>
                <w:gridSpan w:val="2"/>
                <w:noWrap/>
                <w:vAlign w:val="center"/>
                <w:hideMark/>
              </w:tcPr>
            </w:tcPrChange>
          </w:tcPr>
          <w:p w14:paraId="70FDB56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102" w:author="瑋婷 徐" w:date="2025-01-03T16:50:00Z" w16du:dateUtc="2025-01-03T08:50:00Z"/>
                <w:rFonts w:ascii="Times New Roman" w:eastAsiaTheme="minorEastAsia" w:hAnsi="Times New Roman" w:cs="Times New Roman"/>
                <w:rPrChange w:id="26103" w:author="瑋婷 徐" w:date="2025-01-06T15:36:00Z" w16du:dateUtc="2025-01-06T07:36:00Z">
                  <w:rPr>
                    <w:ins w:id="26104" w:author="瑋婷 徐" w:date="2025-01-03T16:50:00Z" w16du:dateUtc="2025-01-03T08:50:00Z"/>
                    <w:rFonts w:ascii="Times New Roman" w:eastAsia="Times New Roman" w:hAnsi="Times New Roman" w:cs="Times New Roman"/>
                    <w:sz w:val="20"/>
                    <w:szCs w:val="20"/>
                  </w:rPr>
                </w:rPrChange>
              </w:rPr>
              <w:pPrChange w:id="261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106" w:author="瑋婷 徐" w:date="2025-01-03T17:01:00Z" w16du:dateUtc="2025-01-03T09:01:00Z">
              <w:tcPr>
                <w:tcW w:w="162" w:type="pct"/>
                <w:gridSpan w:val="2"/>
                <w:noWrap/>
                <w:vAlign w:val="center"/>
                <w:hideMark/>
              </w:tcPr>
            </w:tcPrChange>
          </w:tcPr>
          <w:p w14:paraId="50262017"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107" w:author="瑋婷 徐" w:date="2025-01-03T16:50:00Z" w16du:dateUtc="2025-01-03T08:50:00Z"/>
                <w:rFonts w:ascii="Times New Roman" w:eastAsiaTheme="minorEastAsia" w:hAnsi="Times New Roman" w:cs="Times New Roman"/>
                <w:rPrChange w:id="26108" w:author="瑋婷 徐" w:date="2025-01-06T15:36:00Z" w16du:dateUtc="2025-01-06T07:36:00Z">
                  <w:rPr>
                    <w:ins w:id="26109" w:author="瑋婷 徐" w:date="2025-01-03T16:50:00Z" w16du:dateUtc="2025-01-03T08:50:00Z"/>
                    <w:rFonts w:ascii="Times New Roman" w:eastAsia="Times New Roman" w:hAnsi="Times New Roman" w:cs="Times New Roman"/>
                    <w:sz w:val="20"/>
                    <w:szCs w:val="20"/>
                  </w:rPr>
                </w:rPrChange>
              </w:rPr>
              <w:pPrChange w:id="261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111" w:author="瑋婷 徐" w:date="2025-01-03T17:01:00Z" w16du:dateUtc="2025-01-03T09:01:00Z">
              <w:tcPr>
                <w:tcW w:w="162" w:type="pct"/>
                <w:gridSpan w:val="2"/>
                <w:noWrap/>
                <w:vAlign w:val="center"/>
                <w:hideMark/>
              </w:tcPr>
            </w:tcPrChange>
          </w:tcPr>
          <w:p w14:paraId="61A9F82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112" w:author="瑋婷 徐" w:date="2025-01-03T16:50:00Z" w16du:dateUtc="2025-01-03T08:50:00Z"/>
                <w:rFonts w:ascii="Times New Roman" w:eastAsiaTheme="minorEastAsia" w:hAnsi="Times New Roman" w:cs="Times New Roman"/>
                <w:rPrChange w:id="26113" w:author="瑋婷 徐" w:date="2025-01-06T15:36:00Z" w16du:dateUtc="2025-01-06T07:36:00Z">
                  <w:rPr>
                    <w:ins w:id="26114" w:author="瑋婷 徐" w:date="2025-01-03T16:50:00Z" w16du:dateUtc="2025-01-03T08:50:00Z"/>
                    <w:rFonts w:ascii="Times New Roman" w:eastAsia="Times New Roman" w:hAnsi="Times New Roman" w:cs="Times New Roman"/>
                    <w:sz w:val="20"/>
                    <w:szCs w:val="20"/>
                  </w:rPr>
                </w:rPrChange>
              </w:rPr>
              <w:pPrChange w:id="261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116" w:author="瑋婷 徐" w:date="2025-01-03T17:01:00Z" w16du:dateUtc="2025-01-03T09:01:00Z">
              <w:tcPr>
                <w:tcW w:w="162" w:type="pct"/>
                <w:gridSpan w:val="2"/>
                <w:noWrap/>
                <w:vAlign w:val="center"/>
                <w:hideMark/>
              </w:tcPr>
            </w:tcPrChange>
          </w:tcPr>
          <w:p w14:paraId="50A2F72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117" w:author="瑋婷 徐" w:date="2025-01-03T16:50:00Z" w16du:dateUtc="2025-01-03T08:50:00Z"/>
                <w:rFonts w:ascii="Times New Roman" w:eastAsiaTheme="minorEastAsia" w:hAnsi="Times New Roman" w:cs="Times New Roman"/>
                <w:rPrChange w:id="26118" w:author="瑋婷 徐" w:date="2025-01-06T15:36:00Z" w16du:dateUtc="2025-01-06T07:36:00Z">
                  <w:rPr>
                    <w:ins w:id="26119" w:author="瑋婷 徐" w:date="2025-01-03T16:50:00Z" w16du:dateUtc="2025-01-03T08:50:00Z"/>
                    <w:rFonts w:ascii="Times New Roman" w:eastAsia="Times New Roman" w:hAnsi="Times New Roman" w:cs="Times New Roman"/>
                    <w:sz w:val="20"/>
                    <w:szCs w:val="20"/>
                  </w:rPr>
                </w:rPrChange>
              </w:rPr>
              <w:pPrChange w:id="261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121" w:author="瑋婷 徐" w:date="2025-01-03T17:01:00Z" w16du:dateUtc="2025-01-03T09:01:00Z">
              <w:tcPr>
                <w:tcW w:w="162" w:type="pct"/>
                <w:gridSpan w:val="2"/>
                <w:noWrap/>
                <w:vAlign w:val="center"/>
                <w:hideMark/>
              </w:tcPr>
            </w:tcPrChange>
          </w:tcPr>
          <w:p w14:paraId="16F018A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122" w:author="瑋婷 徐" w:date="2025-01-03T16:50:00Z" w16du:dateUtc="2025-01-03T08:50:00Z"/>
                <w:rFonts w:ascii="Times New Roman" w:eastAsiaTheme="minorEastAsia" w:hAnsi="Times New Roman" w:cs="Times New Roman"/>
                <w:rPrChange w:id="26123" w:author="瑋婷 徐" w:date="2025-01-06T15:36:00Z" w16du:dateUtc="2025-01-06T07:36:00Z">
                  <w:rPr>
                    <w:ins w:id="26124" w:author="瑋婷 徐" w:date="2025-01-03T16:50:00Z" w16du:dateUtc="2025-01-03T08:50:00Z"/>
                    <w:rFonts w:ascii="Times New Roman" w:eastAsia="Times New Roman" w:hAnsi="Times New Roman" w:cs="Times New Roman"/>
                    <w:sz w:val="20"/>
                    <w:szCs w:val="20"/>
                  </w:rPr>
                </w:rPrChange>
              </w:rPr>
              <w:pPrChange w:id="261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126" w:author="瑋婷 徐" w:date="2025-01-03T17:01:00Z" w16du:dateUtc="2025-01-03T09:01:00Z">
              <w:tcPr>
                <w:tcW w:w="164" w:type="pct"/>
                <w:noWrap/>
                <w:vAlign w:val="center"/>
                <w:hideMark/>
              </w:tcPr>
            </w:tcPrChange>
          </w:tcPr>
          <w:p w14:paraId="13EE090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127" w:author="瑋婷 徐" w:date="2025-01-03T16:50:00Z" w16du:dateUtc="2025-01-03T08:50:00Z"/>
                <w:rFonts w:ascii="Times New Roman" w:eastAsiaTheme="minorEastAsia" w:hAnsi="Times New Roman" w:cs="Times New Roman"/>
                <w:rPrChange w:id="26128" w:author="瑋婷 徐" w:date="2025-01-06T15:36:00Z" w16du:dateUtc="2025-01-06T07:36:00Z">
                  <w:rPr>
                    <w:ins w:id="26129" w:author="瑋婷 徐" w:date="2025-01-03T16:50:00Z" w16du:dateUtc="2025-01-03T08:50:00Z"/>
                    <w:rFonts w:ascii="Times New Roman" w:eastAsia="Times New Roman" w:hAnsi="Times New Roman" w:cs="Times New Roman"/>
                    <w:sz w:val="20"/>
                    <w:szCs w:val="20"/>
                  </w:rPr>
                </w:rPrChange>
              </w:rPr>
              <w:pPrChange w:id="261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6506762A" w14:textId="77777777" w:rsidTr="003C19C7">
        <w:trPr>
          <w:cnfStyle w:val="000000100000" w:firstRow="0" w:lastRow="0" w:firstColumn="0" w:lastColumn="0" w:oddVBand="0" w:evenVBand="0" w:oddHBand="1" w:evenHBand="0" w:firstRowFirstColumn="0" w:firstRowLastColumn="0" w:lastRowFirstColumn="0" w:lastRowLastColumn="0"/>
          <w:trHeight w:val="300"/>
          <w:ins w:id="26131"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062854" w14:textId="77777777" w:rsidR="003C19C7" w:rsidRPr="00747A91" w:rsidRDefault="003C19C7">
            <w:pPr>
              <w:spacing w:line="360" w:lineRule="auto"/>
              <w:jc w:val="both"/>
              <w:rPr>
                <w:ins w:id="26132" w:author="瑋婷 徐" w:date="2025-01-03T16:50:00Z" w16du:dateUtc="2025-01-03T08:50:00Z"/>
                <w:rFonts w:ascii="Times New Roman" w:eastAsiaTheme="minorEastAsia" w:hAnsi="Times New Roman" w:cs="Times New Roman"/>
                <w:b w:val="0"/>
                <w:bCs w:val="0"/>
                <w:color w:val="000000"/>
                <w:rPrChange w:id="26133" w:author="瑋婷 徐" w:date="2025-01-06T15:36:00Z" w16du:dateUtc="2025-01-06T07:36:00Z">
                  <w:rPr>
                    <w:ins w:id="26134" w:author="瑋婷 徐" w:date="2025-01-03T16:50:00Z" w16du:dateUtc="2025-01-03T08:50:00Z"/>
                    <w:rFonts w:ascii="Calibri" w:hAnsi="Calibri" w:cs="Calibri"/>
                    <w:color w:val="000000"/>
                    <w:sz w:val="22"/>
                    <w:szCs w:val="22"/>
                  </w:rPr>
                </w:rPrChange>
              </w:rPr>
              <w:pPrChange w:id="26135" w:author="瑋婷 徐" w:date="2025-01-03T16:55:00Z" w16du:dateUtc="2025-01-03T08:55:00Z">
                <w:pPr/>
              </w:pPrChange>
            </w:pPr>
            <w:ins w:id="26136" w:author="瑋婷 徐" w:date="2025-01-03T16:50:00Z" w16du:dateUtc="2025-01-03T08:50:00Z">
              <w:r w:rsidRPr="00747A91">
                <w:rPr>
                  <w:rFonts w:ascii="Times New Roman" w:eastAsiaTheme="minorEastAsia" w:hAnsi="Times New Roman" w:cs="Times New Roman" w:hint="eastAsia"/>
                  <w:b w:val="0"/>
                  <w:bCs w:val="0"/>
                  <w:color w:val="000000"/>
                  <w:rPrChange w:id="26137" w:author="瑋婷 徐" w:date="2025-01-06T15:36:00Z" w16du:dateUtc="2025-01-06T07:36:00Z">
                    <w:rPr>
                      <w:rFonts w:ascii="Calibri" w:hAnsi="Calibri" w:cs="Calibri" w:hint="eastAsia"/>
                      <w:color w:val="000000"/>
                      <w:sz w:val="22"/>
                      <w:szCs w:val="22"/>
                    </w:rPr>
                  </w:rPrChange>
                </w:rPr>
                <w:t>紅頭山雀</w:t>
              </w:r>
              <w:r w:rsidRPr="00747A91">
                <w:rPr>
                  <w:rFonts w:ascii="Times New Roman" w:eastAsiaTheme="minorEastAsia" w:hAnsi="Times New Roman" w:cs="Times New Roman"/>
                  <w:b w:val="0"/>
                  <w:bCs w:val="0"/>
                  <w:color w:val="000000"/>
                  <w:rPrChange w:id="26138"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4045D1D8"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39" w:author="瑋婷 徐" w:date="2025-01-03T16:50:00Z" w16du:dateUtc="2025-01-03T08:50:00Z"/>
                <w:rFonts w:ascii="Times New Roman" w:eastAsiaTheme="minorEastAsia" w:hAnsi="Times New Roman" w:cs="Times New Roman"/>
                <w:i/>
                <w:iCs/>
                <w:color w:val="000000"/>
                <w:rPrChange w:id="26140" w:author="瑋婷 徐" w:date="2025-01-06T15:36:00Z" w16du:dateUtc="2025-01-06T07:36:00Z">
                  <w:rPr>
                    <w:ins w:id="26141" w:author="瑋婷 徐" w:date="2025-01-03T16:50:00Z" w16du:dateUtc="2025-01-03T08:50:00Z"/>
                    <w:rFonts w:ascii="Calibri" w:hAnsi="Calibri" w:cs="Calibri"/>
                    <w:i/>
                    <w:iCs/>
                    <w:color w:val="000000"/>
                    <w:sz w:val="22"/>
                    <w:szCs w:val="22"/>
                  </w:rPr>
                </w:rPrChange>
              </w:rPr>
              <w:pPrChange w:id="261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43" w:author="瑋婷 徐" w:date="2025-01-03T16:50:00Z" w16du:dateUtc="2025-01-03T08:50:00Z">
              <w:r w:rsidRPr="00747A91">
                <w:rPr>
                  <w:rFonts w:ascii="Times New Roman" w:eastAsiaTheme="minorEastAsia" w:hAnsi="Times New Roman" w:cs="Times New Roman"/>
                  <w:i/>
                  <w:iCs/>
                  <w:color w:val="000000"/>
                  <w:rPrChange w:id="26144" w:author="瑋婷 徐" w:date="2025-01-06T15:36:00Z" w16du:dateUtc="2025-01-06T07:36:00Z">
                    <w:rPr>
                      <w:rFonts w:ascii="Calibri" w:hAnsi="Calibri" w:cs="Calibri"/>
                      <w:i/>
                      <w:iCs/>
                      <w:color w:val="000000"/>
                      <w:sz w:val="22"/>
                      <w:szCs w:val="22"/>
                    </w:rPr>
                  </w:rPrChange>
                </w:rPr>
                <w:t>Aegithalos concinnus</w:t>
              </w:r>
            </w:ins>
          </w:p>
        </w:tc>
        <w:tc>
          <w:tcPr>
            <w:tcW w:w="162" w:type="pct"/>
            <w:noWrap/>
            <w:vAlign w:val="center"/>
            <w:hideMark/>
          </w:tcPr>
          <w:p w14:paraId="51900F3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45" w:author="瑋婷 徐" w:date="2025-01-03T16:50:00Z" w16du:dateUtc="2025-01-03T08:50:00Z"/>
                <w:rFonts w:ascii="Times New Roman" w:eastAsiaTheme="minorEastAsia" w:hAnsi="Times New Roman" w:cs="Times New Roman"/>
                <w:color w:val="000000"/>
                <w:rPrChange w:id="26146" w:author="瑋婷 徐" w:date="2025-01-06T15:36:00Z" w16du:dateUtc="2025-01-06T07:36:00Z">
                  <w:rPr>
                    <w:ins w:id="26147" w:author="瑋婷 徐" w:date="2025-01-03T16:50:00Z" w16du:dateUtc="2025-01-03T08:50:00Z"/>
                    <w:rFonts w:ascii="Calibri" w:hAnsi="Calibri" w:cs="Calibri"/>
                    <w:color w:val="000000"/>
                    <w:sz w:val="22"/>
                    <w:szCs w:val="22"/>
                  </w:rPr>
                </w:rPrChange>
              </w:rPr>
              <w:pPrChange w:id="261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49" w:author="瑋婷 徐" w:date="2025-01-03T16:50:00Z" w16du:dateUtc="2025-01-03T08:50:00Z">
              <w:r w:rsidRPr="00747A91">
                <w:rPr>
                  <w:rFonts w:ascii="Times New Roman" w:eastAsiaTheme="minorEastAsia" w:hAnsi="Times New Roman" w:cs="Times New Roman"/>
                  <w:color w:val="000000"/>
                  <w:rPrChange w:id="2615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EA41F86"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51" w:author="瑋婷 徐" w:date="2025-01-03T16:50:00Z" w16du:dateUtc="2025-01-03T08:50:00Z"/>
                <w:rFonts w:ascii="Times New Roman" w:eastAsiaTheme="minorEastAsia" w:hAnsi="Times New Roman" w:cs="Times New Roman"/>
                <w:color w:val="000000"/>
                <w:rPrChange w:id="26152" w:author="瑋婷 徐" w:date="2025-01-06T15:36:00Z" w16du:dateUtc="2025-01-06T07:36:00Z">
                  <w:rPr>
                    <w:ins w:id="26153" w:author="瑋婷 徐" w:date="2025-01-03T16:50:00Z" w16du:dateUtc="2025-01-03T08:50:00Z"/>
                    <w:rFonts w:ascii="Calibri" w:hAnsi="Calibri" w:cs="Calibri"/>
                    <w:color w:val="000000"/>
                    <w:sz w:val="22"/>
                    <w:szCs w:val="22"/>
                  </w:rPr>
                </w:rPrChange>
              </w:rPr>
              <w:pPrChange w:id="261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55" w:author="瑋婷 徐" w:date="2025-01-03T16:50:00Z" w16du:dateUtc="2025-01-03T08:50:00Z">
              <w:r w:rsidRPr="00747A91">
                <w:rPr>
                  <w:rFonts w:ascii="Times New Roman" w:eastAsiaTheme="minorEastAsia" w:hAnsi="Times New Roman" w:cs="Times New Roman"/>
                  <w:color w:val="000000"/>
                  <w:rPrChange w:id="2615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95A252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57" w:author="瑋婷 徐" w:date="2025-01-03T16:50:00Z" w16du:dateUtc="2025-01-03T08:50:00Z"/>
                <w:rFonts w:ascii="Times New Roman" w:eastAsiaTheme="minorEastAsia" w:hAnsi="Times New Roman" w:cs="Times New Roman"/>
                <w:color w:val="000000"/>
                <w:rPrChange w:id="26158" w:author="瑋婷 徐" w:date="2025-01-06T15:36:00Z" w16du:dateUtc="2025-01-06T07:36:00Z">
                  <w:rPr>
                    <w:ins w:id="26159" w:author="瑋婷 徐" w:date="2025-01-03T16:50:00Z" w16du:dateUtc="2025-01-03T08:50:00Z"/>
                    <w:rFonts w:ascii="Calibri" w:hAnsi="Calibri" w:cs="Calibri"/>
                    <w:color w:val="000000"/>
                    <w:sz w:val="22"/>
                    <w:szCs w:val="22"/>
                  </w:rPr>
                </w:rPrChange>
              </w:rPr>
              <w:pPrChange w:id="261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50425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61" w:author="瑋婷 徐" w:date="2025-01-03T16:50:00Z" w16du:dateUtc="2025-01-03T08:50:00Z"/>
                <w:rFonts w:ascii="Times New Roman" w:eastAsiaTheme="minorEastAsia" w:hAnsi="Times New Roman" w:cs="Times New Roman"/>
                <w:color w:val="000000"/>
                <w:rPrChange w:id="26162" w:author="瑋婷 徐" w:date="2025-01-06T15:36:00Z" w16du:dateUtc="2025-01-06T07:36:00Z">
                  <w:rPr>
                    <w:ins w:id="26163" w:author="瑋婷 徐" w:date="2025-01-03T16:50:00Z" w16du:dateUtc="2025-01-03T08:50:00Z"/>
                    <w:rFonts w:ascii="Calibri" w:hAnsi="Calibri" w:cs="Calibri"/>
                    <w:color w:val="000000"/>
                    <w:sz w:val="22"/>
                    <w:szCs w:val="22"/>
                  </w:rPr>
                </w:rPrChange>
              </w:rPr>
              <w:pPrChange w:id="261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65" w:author="瑋婷 徐" w:date="2025-01-03T16:50:00Z" w16du:dateUtc="2025-01-03T08:50:00Z">
              <w:r w:rsidRPr="00747A91">
                <w:rPr>
                  <w:rFonts w:ascii="Times New Roman" w:eastAsiaTheme="minorEastAsia" w:hAnsi="Times New Roman" w:cs="Times New Roman"/>
                  <w:color w:val="000000"/>
                  <w:rPrChange w:id="2616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C0D5F5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67" w:author="瑋婷 徐" w:date="2025-01-03T16:50:00Z" w16du:dateUtc="2025-01-03T08:50:00Z"/>
                <w:rFonts w:ascii="Times New Roman" w:eastAsiaTheme="minorEastAsia" w:hAnsi="Times New Roman" w:cs="Times New Roman"/>
                <w:color w:val="000000"/>
                <w:rPrChange w:id="26168" w:author="瑋婷 徐" w:date="2025-01-06T15:36:00Z" w16du:dateUtc="2025-01-06T07:36:00Z">
                  <w:rPr>
                    <w:ins w:id="26169" w:author="瑋婷 徐" w:date="2025-01-03T16:50:00Z" w16du:dateUtc="2025-01-03T08:50:00Z"/>
                    <w:rFonts w:ascii="Calibri" w:hAnsi="Calibri" w:cs="Calibri"/>
                    <w:color w:val="000000"/>
                    <w:sz w:val="22"/>
                    <w:szCs w:val="22"/>
                  </w:rPr>
                </w:rPrChange>
              </w:rPr>
              <w:pPrChange w:id="261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0F69B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71" w:author="瑋婷 徐" w:date="2025-01-03T16:50:00Z" w16du:dateUtc="2025-01-03T08:50:00Z"/>
                <w:rFonts w:ascii="Times New Roman" w:eastAsiaTheme="minorEastAsia" w:hAnsi="Times New Roman" w:cs="Times New Roman"/>
                <w:rPrChange w:id="26172" w:author="瑋婷 徐" w:date="2025-01-06T15:36:00Z" w16du:dateUtc="2025-01-06T07:36:00Z">
                  <w:rPr>
                    <w:ins w:id="26173" w:author="瑋婷 徐" w:date="2025-01-03T16:50:00Z" w16du:dateUtc="2025-01-03T08:50:00Z"/>
                    <w:rFonts w:ascii="Times New Roman" w:eastAsia="Times New Roman" w:hAnsi="Times New Roman" w:cs="Times New Roman"/>
                    <w:sz w:val="20"/>
                    <w:szCs w:val="20"/>
                  </w:rPr>
                </w:rPrChange>
              </w:rPr>
              <w:pPrChange w:id="261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586F65"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75" w:author="瑋婷 徐" w:date="2025-01-03T16:50:00Z" w16du:dateUtc="2025-01-03T08:50:00Z"/>
                <w:rFonts w:ascii="Times New Roman" w:eastAsiaTheme="minorEastAsia" w:hAnsi="Times New Roman" w:cs="Times New Roman"/>
                <w:rPrChange w:id="26176" w:author="瑋婷 徐" w:date="2025-01-06T15:36:00Z" w16du:dateUtc="2025-01-06T07:36:00Z">
                  <w:rPr>
                    <w:ins w:id="26177" w:author="瑋婷 徐" w:date="2025-01-03T16:50:00Z" w16du:dateUtc="2025-01-03T08:50:00Z"/>
                    <w:rFonts w:ascii="Times New Roman" w:eastAsia="Times New Roman" w:hAnsi="Times New Roman" w:cs="Times New Roman"/>
                    <w:sz w:val="20"/>
                    <w:szCs w:val="20"/>
                  </w:rPr>
                </w:rPrChange>
              </w:rPr>
              <w:pPrChange w:id="261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B6599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79" w:author="瑋婷 徐" w:date="2025-01-03T16:50:00Z" w16du:dateUtc="2025-01-03T08:50:00Z"/>
                <w:rFonts w:ascii="Times New Roman" w:eastAsiaTheme="minorEastAsia" w:hAnsi="Times New Roman" w:cs="Times New Roman"/>
                <w:rPrChange w:id="26180" w:author="瑋婷 徐" w:date="2025-01-06T15:36:00Z" w16du:dateUtc="2025-01-06T07:36:00Z">
                  <w:rPr>
                    <w:ins w:id="26181" w:author="瑋婷 徐" w:date="2025-01-03T16:50:00Z" w16du:dateUtc="2025-01-03T08:50:00Z"/>
                    <w:rFonts w:ascii="Times New Roman" w:eastAsia="Times New Roman" w:hAnsi="Times New Roman" w:cs="Times New Roman"/>
                    <w:sz w:val="20"/>
                    <w:szCs w:val="20"/>
                  </w:rPr>
                </w:rPrChange>
              </w:rPr>
              <w:pPrChange w:id="26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9714B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83" w:author="瑋婷 徐" w:date="2025-01-03T16:50:00Z" w16du:dateUtc="2025-01-03T08:50:00Z"/>
                <w:rFonts w:ascii="Times New Roman" w:eastAsiaTheme="minorEastAsia" w:hAnsi="Times New Roman" w:cs="Times New Roman"/>
                <w:color w:val="000000"/>
                <w:rPrChange w:id="26184" w:author="瑋婷 徐" w:date="2025-01-06T15:36:00Z" w16du:dateUtc="2025-01-06T07:36:00Z">
                  <w:rPr>
                    <w:ins w:id="26185" w:author="瑋婷 徐" w:date="2025-01-03T16:50:00Z" w16du:dateUtc="2025-01-03T08:50:00Z"/>
                    <w:rFonts w:ascii="Calibri" w:hAnsi="Calibri" w:cs="Calibri"/>
                    <w:color w:val="000000"/>
                    <w:sz w:val="22"/>
                    <w:szCs w:val="22"/>
                  </w:rPr>
                </w:rPrChange>
              </w:rPr>
              <w:pPrChange w:id="261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87" w:author="瑋婷 徐" w:date="2025-01-03T16:50:00Z" w16du:dateUtc="2025-01-03T08:50:00Z">
              <w:r w:rsidRPr="00747A91">
                <w:rPr>
                  <w:rFonts w:ascii="Times New Roman" w:eastAsiaTheme="minorEastAsia" w:hAnsi="Times New Roman" w:cs="Times New Roman"/>
                  <w:color w:val="000000"/>
                  <w:rPrChange w:id="2618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203D40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89" w:author="瑋婷 徐" w:date="2025-01-03T16:50:00Z" w16du:dateUtc="2025-01-03T08:50:00Z"/>
                <w:rFonts w:ascii="Times New Roman" w:eastAsiaTheme="minorEastAsia" w:hAnsi="Times New Roman" w:cs="Times New Roman"/>
                <w:color w:val="000000"/>
                <w:rPrChange w:id="26190" w:author="瑋婷 徐" w:date="2025-01-06T15:36:00Z" w16du:dateUtc="2025-01-06T07:36:00Z">
                  <w:rPr>
                    <w:ins w:id="26191" w:author="瑋婷 徐" w:date="2025-01-03T16:50:00Z" w16du:dateUtc="2025-01-03T08:50:00Z"/>
                    <w:rFonts w:ascii="Calibri" w:hAnsi="Calibri" w:cs="Calibri"/>
                    <w:color w:val="000000"/>
                    <w:sz w:val="22"/>
                    <w:szCs w:val="22"/>
                  </w:rPr>
                </w:rPrChange>
              </w:rPr>
              <w:pPrChange w:id="261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E9046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93" w:author="瑋婷 徐" w:date="2025-01-03T16:50:00Z" w16du:dateUtc="2025-01-03T08:50:00Z"/>
                <w:rFonts w:ascii="Times New Roman" w:eastAsiaTheme="minorEastAsia" w:hAnsi="Times New Roman" w:cs="Times New Roman"/>
                <w:rPrChange w:id="26194" w:author="瑋婷 徐" w:date="2025-01-06T15:36:00Z" w16du:dateUtc="2025-01-06T07:36:00Z">
                  <w:rPr>
                    <w:ins w:id="26195" w:author="瑋婷 徐" w:date="2025-01-03T16:50:00Z" w16du:dateUtc="2025-01-03T08:50:00Z"/>
                    <w:rFonts w:ascii="Times New Roman" w:eastAsia="Times New Roman" w:hAnsi="Times New Roman" w:cs="Times New Roman"/>
                    <w:sz w:val="20"/>
                    <w:szCs w:val="20"/>
                  </w:rPr>
                </w:rPrChange>
              </w:rPr>
              <w:pPrChange w:id="261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5BB053"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97" w:author="瑋婷 徐" w:date="2025-01-03T16:50:00Z" w16du:dateUtc="2025-01-03T08:50:00Z"/>
                <w:rFonts w:ascii="Times New Roman" w:eastAsiaTheme="minorEastAsia" w:hAnsi="Times New Roman" w:cs="Times New Roman"/>
                <w:color w:val="000000"/>
                <w:rPrChange w:id="26198" w:author="瑋婷 徐" w:date="2025-01-06T15:36:00Z" w16du:dateUtc="2025-01-06T07:36:00Z">
                  <w:rPr>
                    <w:ins w:id="26199" w:author="瑋婷 徐" w:date="2025-01-03T16:50:00Z" w16du:dateUtc="2025-01-03T08:50:00Z"/>
                    <w:rFonts w:ascii="Calibri" w:hAnsi="Calibri" w:cs="Calibri"/>
                    <w:color w:val="000000"/>
                    <w:sz w:val="22"/>
                    <w:szCs w:val="22"/>
                  </w:rPr>
                </w:rPrChange>
              </w:rPr>
              <w:pPrChange w:id="262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201" w:author="瑋婷 徐" w:date="2025-01-03T16:50:00Z" w16du:dateUtc="2025-01-03T08:50:00Z">
              <w:r w:rsidRPr="00747A91">
                <w:rPr>
                  <w:rFonts w:ascii="Times New Roman" w:eastAsiaTheme="minorEastAsia" w:hAnsi="Times New Roman" w:cs="Times New Roman"/>
                  <w:color w:val="000000"/>
                  <w:rPrChange w:id="2620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5883B1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03" w:author="瑋婷 徐" w:date="2025-01-03T16:50:00Z" w16du:dateUtc="2025-01-03T08:50:00Z"/>
                <w:rFonts w:ascii="Times New Roman" w:eastAsiaTheme="minorEastAsia" w:hAnsi="Times New Roman" w:cs="Times New Roman"/>
                <w:color w:val="000000"/>
                <w:rPrChange w:id="26204" w:author="瑋婷 徐" w:date="2025-01-06T15:36:00Z" w16du:dateUtc="2025-01-06T07:36:00Z">
                  <w:rPr>
                    <w:ins w:id="26205" w:author="瑋婷 徐" w:date="2025-01-03T16:50:00Z" w16du:dateUtc="2025-01-03T08:50:00Z"/>
                    <w:rFonts w:ascii="Calibri" w:hAnsi="Calibri" w:cs="Calibri"/>
                    <w:color w:val="000000"/>
                    <w:sz w:val="22"/>
                    <w:szCs w:val="22"/>
                  </w:rPr>
                </w:rPrChange>
              </w:rPr>
              <w:pPrChange w:id="262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650B50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07" w:author="瑋婷 徐" w:date="2025-01-03T16:50:00Z" w16du:dateUtc="2025-01-03T08:50:00Z"/>
                <w:rFonts w:ascii="Times New Roman" w:eastAsiaTheme="minorEastAsia" w:hAnsi="Times New Roman" w:cs="Times New Roman"/>
                <w:rPrChange w:id="26208" w:author="瑋婷 徐" w:date="2025-01-06T15:36:00Z" w16du:dateUtc="2025-01-06T07:36:00Z">
                  <w:rPr>
                    <w:ins w:id="26209" w:author="瑋婷 徐" w:date="2025-01-03T16:50:00Z" w16du:dateUtc="2025-01-03T08:50:00Z"/>
                    <w:rFonts w:ascii="Times New Roman" w:eastAsia="Times New Roman" w:hAnsi="Times New Roman" w:cs="Times New Roman"/>
                    <w:sz w:val="20"/>
                    <w:szCs w:val="20"/>
                  </w:rPr>
                </w:rPrChange>
              </w:rPr>
              <w:pPrChange w:id="262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3CCFA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11" w:author="瑋婷 徐" w:date="2025-01-03T16:50:00Z" w16du:dateUtc="2025-01-03T08:50:00Z"/>
                <w:rFonts w:ascii="Times New Roman" w:eastAsiaTheme="minorEastAsia" w:hAnsi="Times New Roman" w:cs="Times New Roman"/>
                <w:rPrChange w:id="26212" w:author="瑋婷 徐" w:date="2025-01-06T15:36:00Z" w16du:dateUtc="2025-01-06T07:36:00Z">
                  <w:rPr>
                    <w:ins w:id="26213" w:author="瑋婷 徐" w:date="2025-01-03T16:50:00Z" w16du:dateUtc="2025-01-03T08:50:00Z"/>
                    <w:rFonts w:ascii="Times New Roman" w:eastAsia="Times New Roman" w:hAnsi="Times New Roman" w:cs="Times New Roman"/>
                    <w:sz w:val="20"/>
                    <w:szCs w:val="20"/>
                  </w:rPr>
                </w:rPrChange>
              </w:rPr>
              <w:pPrChange w:id="262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4F7809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15" w:author="瑋婷 徐" w:date="2025-01-03T16:50:00Z" w16du:dateUtc="2025-01-03T08:50:00Z"/>
                <w:rFonts w:ascii="Times New Roman" w:eastAsiaTheme="minorEastAsia" w:hAnsi="Times New Roman" w:cs="Times New Roman"/>
                <w:rPrChange w:id="26216" w:author="瑋婷 徐" w:date="2025-01-06T15:36:00Z" w16du:dateUtc="2025-01-06T07:36:00Z">
                  <w:rPr>
                    <w:ins w:id="26217" w:author="瑋婷 徐" w:date="2025-01-03T16:50:00Z" w16du:dateUtc="2025-01-03T08:50:00Z"/>
                    <w:rFonts w:ascii="Times New Roman" w:eastAsia="Times New Roman" w:hAnsi="Times New Roman" w:cs="Times New Roman"/>
                    <w:sz w:val="20"/>
                    <w:szCs w:val="20"/>
                  </w:rPr>
                </w:rPrChange>
              </w:rPr>
              <w:pPrChange w:id="262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0D779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19" w:author="瑋婷 徐" w:date="2025-01-03T16:50:00Z" w16du:dateUtc="2025-01-03T08:50:00Z"/>
                <w:rFonts w:ascii="Times New Roman" w:eastAsiaTheme="minorEastAsia" w:hAnsi="Times New Roman" w:cs="Times New Roman"/>
                <w:rPrChange w:id="26220" w:author="瑋婷 徐" w:date="2025-01-06T15:36:00Z" w16du:dateUtc="2025-01-06T07:36:00Z">
                  <w:rPr>
                    <w:ins w:id="26221" w:author="瑋婷 徐" w:date="2025-01-03T16:50:00Z" w16du:dateUtc="2025-01-03T08:50:00Z"/>
                    <w:rFonts w:ascii="Times New Roman" w:eastAsia="Times New Roman" w:hAnsi="Times New Roman" w:cs="Times New Roman"/>
                    <w:sz w:val="20"/>
                    <w:szCs w:val="20"/>
                  </w:rPr>
                </w:rPrChange>
              </w:rPr>
              <w:pPrChange w:id="262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B2243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23" w:author="瑋婷 徐" w:date="2025-01-03T16:50:00Z" w16du:dateUtc="2025-01-03T08:50:00Z"/>
                <w:rFonts w:ascii="Times New Roman" w:eastAsiaTheme="minorEastAsia" w:hAnsi="Times New Roman" w:cs="Times New Roman"/>
                <w:rPrChange w:id="26224" w:author="瑋婷 徐" w:date="2025-01-06T15:36:00Z" w16du:dateUtc="2025-01-06T07:36:00Z">
                  <w:rPr>
                    <w:ins w:id="26225" w:author="瑋婷 徐" w:date="2025-01-03T16:50:00Z" w16du:dateUtc="2025-01-03T08:50:00Z"/>
                    <w:rFonts w:ascii="Times New Roman" w:eastAsia="Times New Roman" w:hAnsi="Times New Roman" w:cs="Times New Roman"/>
                    <w:sz w:val="20"/>
                    <w:szCs w:val="20"/>
                  </w:rPr>
                </w:rPrChange>
              </w:rPr>
              <w:pPrChange w:id="262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2590A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27" w:author="瑋婷 徐" w:date="2025-01-03T16:50:00Z" w16du:dateUtc="2025-01-03T08:50:00Z"/>
                <w:rFonts w:ascii="Times New Roman" w:eastAsiaTheme="minorEastAsia" w:hAnsi="Times New Roman" w:cs="Times New Roman"/>
                <w:rPrChange w:id="26228" w:author="瑋婷 徐" w:date="2025-01-06T15:36:00Z" w16du:dateUtc="2025-01-06T07:36:00Z">
                  <w:rPr>
                    <w:ins w:id="26229" w:author="瑋婷 徐" w:date="2025-01-03T16:50:00Z" w16du:dateUtc="2025-01-03T08:50:00Z"/>
                    <w:rFonts w:ascii="Times New Roman" w:eastAsia="Times New Roman" w:hAnsi="Times New Roman" w:cs="Times New Roman"/>
                    <w:sz w:val="20"/>
                    <w:szCs w:val="20"/>
                  </w:rPr>
                </w:rPrChange>
              </w:rPr>
              <w:pPrChange w:id="262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2A412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31" w:author="瑋婷 徐" w:date="2025-01-03T16:50:00Z" w16du:dateUtc="2025-01-03T08:50:00Z"/>
                <w:rFonts w:ascii="Times New Roman" w:eastAsiaTheme="minorEastAsia" w:hAnsi="Times New Roman" w:cs="Times New Roman"/>
                <w:rPrChange w:id="26232" w:author="瑋婷 徐" w:date="2025-01-06T15:36:00Z" w16du:dateUtc="2025-01-06T07:36:00Z">
                  <w:rPr>
                    <w:ins w:id="26233" w:author="瑋婷 徐" w:date="2025-01-03T16:50:00Z" w16du:dateUtc="2025-01-03T08:50:00Z"/>
                    <w:rFonts w:ascii="Times New Roman" w:eastAsia="Times New Roman" w:hAnsi="Times New Roman" w:cs="Times New Roman"/>
                    <w:sz w:val="20"/>
                    <w:szCs w:val="20"/>
                  </w:rPr>
                </w:rPrChange>
              </w:rPr>
              <w:pPrChange w:id="262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1399F8"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235" w:author="瑋婷 徐" w:date="2025-01-03T16:50:00Z" w16du:dateUtc="2025-01-03T08:50:00Z"/>
                <w:rFonts w:ascii="Times New Roman" w:eastAsiaTheme="minorEastAsia" w:hAnsi="Times New Roman" w:cs="Times New Roman"/>
                <w:rPrChange w:id="26236" w:author="瑋婷 徐" w:date="2025-01-06T15:36:00Z" w16du:dateUtc="2025-01-06T07:36:00Z">
                  <w:rPr>
                    <w:ins w:id="26237" w:author="瑋婷 徐" w:date="2025-01-03T16:50:00Z" w16du:dateUtc="2025-01-03T08:50:00Z"/>
                    <w:rFonts w:ascii="Times New Roman" w:eastAsia="Times New Roman" w:hAnsi="Times New Roman" w:cs="Times New Roman"/>
                    <w:sz w:val="20"/>
                    <w:szCs w:val="20"/>
                  </w:rPr>
                </w:rPrChange>
              </w:rPr>
              <w:pPrChange w:id="262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0A96D639"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6239"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6240" w:author="瑋婷 徐" w:date="2025-01-03T16:50:00Z"/>
          <w:trPrChange w:id="26241"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242" w:author="瑋婷 徐" w:date="2025-01-03T17:01:00Z" w16du:dateUtc="2025-01-03T09:01:00Z">
              <w:tcPr>
                <w:tcW w:w="781" w:type="pct"/>
                <w:gridSpan w:val="2"/>
                <w:vAlign w:val="center"/>
                <w:hideMark/>
              </w:tcPr>
            </w:tcPrChange>
          </w:tcPr>
          <w:p w14:paraId="43F01681" w14:textId="77777777" w:rsidR="003C19C7" w:rsidRPr="00747A91" w:rsidRDefault="003C19C7">
            <w:pPr>
              <w:spacing w:line="360" w:lineRule="auto"/>
              <w:jc w:val="both"/>
              <w:rPr>
                <w:ins w:id="26243" w:author="瑋婷 徐" w:date="2025-01-03T16:50:00Z" w16du:dateUtc="2025-01-03T08:50:00Z"/>
                <w:rFonts w:ascii="Times New Roman" w:eastAsiaTheme="minorEastAsia" w:hAnsi="Times New Roman" w:cs="Times New Roman"/>
                <w:b w:val="0"/>
                <w:bCs w:val="0"/>
                <w:color w:val="000000"/>
                <w:rPrChange w:id="26244" w:author="瑋婷 徐" w:date="2025-01-06T15:36:00Z" w16du:dateUtc="2025-01-06T07:36:00Z">
                  <w:rPr>
                    <w:ins w:id="26245" w:author="瑋婷 徐" w:date="2025-01-03T16:50:00Z" w16du:dateUtc="2025-01-03T08:50:00Z"/>
                    <w:rFonts w:ascii="Calibri" w:hAnsi="Calibri" w:cs="Calibri"/>
                    <w:color w:val="000000"/>
                    <w:sz w:val="22"/>
                    <w:szCs w:val="22"/>
                  </w:rPr>
                </w:rPrChange>
              </w:rPr>
              <w:pPrChange w:id="26246" w:author="瑋婷 徐" w:date="2025-01-03T16:55:00Z" w16du:dateUtc="2025-01-03T08:55:00Z">
                <w:pPr/>
              </w:pPrChange>
            </w:pPr>
            <w:proofErr w:type="gramStart"/>
            <w:ins w:id="26247" w:author="瑋婷 徐" w:date="2025-01-03T16:50:00Z" w16du:dateUtc="2025-01-03T08:50:00Z">
              <w:r w:rsidRPr="00747A91">
                <w:rPr>
                  <w:rFonts w:ascii="Times New Roman" w:eastAsiaTheme="minorEastAsia" w:hAnsi="Times New Roman" w:cs="Times New Roman" w:hint="eastAsia"/>
                  <w:b w:val="0"/>
                  <w:bCs w:val="0"/>
                  <w:color w:val="000000"/>
                  <w:rPrChange w:id="26248" w:author="瑋婷 徐" w:date="2025-01-06T15:36:00Z" w16du:dateUtc="2025-01-06T07:36:00Z">
                    <w:rPr>
                      <w:rFonts w:ascii="Calibri" w:hAnsi="Calibri" w:cs="Calibri" w:hint="eastAsia"/>
                      <w:color w:val="000000"/>
                      <w:sz w:val="22"/>
                      <w:szCs w:val="22"/>
                    </w:rPr>
                  </w:rPrChange>
                </w:rPr>
                <w:t>褐頭花翼</w:t>
              </w:r>
              <w:proofErr w:type="gramEnd"/>
              <w:r w:rsidRPr="00747A91">
                <w:rPr>
                  <w:rFonts w:ascii="Times New Roman" w:eastAsiaTheme="minorEastAsia" w:hAnsi="Times New Roman" w:cs="Times New Roman"/>
                  <w:b w:val="0"/>
                  <w:bCs w:val="0"/>
                  <w:color w:val="000000"/>
                  <w:rPrChange w:id="26249" w:author="瑋婷 徐" w:date="2025-01-06T15:36:00Z" w16du:dateUtc="2025-01-06T07:36:00Z">
                    <w:rPr>
                      <w:rFonts w:ascii="Calibri" w:hAnsi="Calibri" w:cs="Calibri"/>
                      <w:color w:val="000000"/>
                      <w:sz w:val="22"/>
                      <w:szCs w:val="22"/>
                    </w:rPr>
                  </w:rPrChange>
                </w:rPr>
                <w:t xml:space="preserve"> </w:t>
              </w:r>
              <w:r w:rsidRPr="00747A91">
                <w:rPr>
                  <w:b w:val="0"/>
                  <w:bCs w:val="0"/>
                  <w:color w:val="000000"/>
                  <w:rPrChange w:id="26250"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6251"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Change w:id="26252" w:author="瑋婷 徐" w:date="2025-01-03T17:01:00Z" w16du:dateUtc="2025-01-03T09:01:00Z">
              <w:tcPr>
                <w:tcW w:w="814" w:type="pct"/>
                <w:gridSpan w:val="2"/>
                <w:vAlign w:val="center"/>
                <w:hideMark/>
              </w:tcPr>
            </w:tcPrChange>
          </w:tcPr>
          <w:p w14:paraId="6C9C264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53" w:author="瑋婷 徐" w:date="2025-01-03T16:50:00Z" w16du:dateUtc="2025-01-03T08:50:00Z"/>
                <w:rFonts w:ascii="Times New Roman" w:eastAsiaTheme="minorEastAsia" w:hAnsi="Times New Roman" w:cs="Times New Roman"/>
                <w:i/>
                <w:iCs/>
                <w:color w:val="000000"/>
                <w:rPrChange w:id="26254" w:author="瑋婷 徐" w:date="2025-01-06T15:36:00Z" w16du:dateUtc="2025-01-06T07:36:00Z">
                  <w:rPr>
                    <w:ins w:id="26255" w:author="瑋婷 徐" w:date="2025-01-03T16:50:00Z" w16du:dateUtc="2025-01-03T08:50:00Z"/>
                    <w:rFonts w:ascii="Calibri" w:hAnsi="Calibri" w:cs="Calibri"/>
                    <w:i/>
                    <w:iCs/>
                    <w:color w:val="000000"/>
                    <w:sz w:val="22"/>
                    <w:szCs w:val="22"/>
                  </w:rPr>
                </w:rPrChange>
              </w:rPr>
              <w:pPrChange w:id="262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257" w:author="瑋婷 徐" w:date="2025-01-03T16:50:00Z" w16du:dateUtc="2025-01-03T08:50:00Z">
              <w:r w:rsidRPr="00747A91">
                <w:rPr>
                  <w:rFonts w:ascii="Times New Roman" w:eastAsiaTheme="minorEastAsia" w:hAnsi="Times New Roman" w:cs="Times New Roman"/>
                  <w:i/>
                  <w:iCs/>
                  <w:color w:val="000000"/>
                  <w:rPrChange w:id="26258" w:author="瑋婷 徐" w:date="2025-01-06T15:36:00Z" w16du:dateUtc="2025-01-06T07:36:00Z">
                    <w:rPr>
                      <w:rFonts w:ascii="Calibri" w:hAnsi="Calibri" w:cs="Calibri"/>
                      <w:i/>
                      <w:iCs/>
                      <w:color w:val="000000"/>
                      <w:sz w:val="22"/>
                      <w:szCs w:val="22"/>
                    </w:rPr>
                  </w:rPrChange>
                </w:rPr>
                <w:t>Fulvetta formosana</w:t>
              </w:r>
            </w:ins>
          </w:p>
        </w:tc>
        <w:tc>
          <w:tcPr>
            <w:tcW w:w="0" w:type="pct"/>
            <w:noWrap/>
            <w:vAlign w:val="center"/>
            <w:hideMark/>
            <w:tcPrChange w:id="26259" w:author="瑋婷 徐" w:date="2025-01-03T17:01:00Z" w16du:dateUtc="2025-01-03T09:01:00Z">
              <w:tcPr>
                <w:tcW w:w="162" w:type="pct"/>
                <w:gridSpan w:val="2"/>
                <w:noWrap/>
                <w:vAlign w:val="center"/>
                <w:hideMark/>
              </w:tcPr>
            </w:tcPrChange>
          </w:tcPr>
          <w:p w14:paraId="3D74922F"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60" w:author="瑋婷 徐" w:date="2025-01-03T16:50:00Z" w16du:dateUtc="2025-01-03T08:50:00Z"/>
                <w:rFonts w:ascii="Times New Roman" w:eastAsiaTheme="minorEastAsia" w:hAnsi="Times New Roman" w:cs="Times New Roman"/>
                <w:i/>
                <w:iCs/>
                <w:color w:val="000000"/>
                <w:rPrChange w:id="26261" w:author="瑋婷 徐" w:date="2025-01-06T15:36:00Z" w16du:dateUtc="2025-01-06T07:36:00Z">
                  <w:rPr>
                    <w:ins w:id="26262" w:author="瑋婷 徐" w:date="2025-01-03T16:50:00Z" w16du:dateUtc="2025-01-03T08:50:00Z"/>
                    <w:rFonts w:ascii="Calibri" w:hAnsi="Calibri" w:cs="Calibri"/>
                    <w:i/>
                    <w:iCs/>
                    <w:color w:val="000000"/>
                    <w:sz w:val="22"/>
                    <w:szCs w:val="22"/>
                  </w:rPr>
                </w:rPrChange>
              </w:rPr>
              <w:pPrChange w:id="262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64" w:author="瑋婷 徐" w:date="2025-01-03T17:01:00Z" w16du:dateUtc="2025-01-03T09:01:00Z">
              <w:tcPr>
                <w:tcW w:w="162" w:type="pct"/>
                <w:gridSpan w:val="2"/>
                <w:noWrap/>
                <w:vAlign w:val="center"/>
                <w:hideMark/>
              </w:tcPr>
            </w:tcPrChange>
          </w:tcPr>
          <w:p w14:paraId="3C18F79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65" w:author="瑋婷 徐" w:date="2025-01-03T16:50:00Z" w16du:dateUtc="2025-01-03T08:50:00Z"/>
                <w:rFonts w:ascii="Times New Roman" w:eastAsiaTheme="minorEastAsia" w:hAnsi="Times New Roman" w:cs="Times New Roman"/>
                <w:rPrChange w:id="26266" w:author="瑋婷 徐" w:date="2025-01-06T15:36:00Z" w16du:dateUtc="2025-01-06T07:36:00Z">
                  <w:rPr>
                    <w:ins w:id="26267" w:author="瑋婷 徐" w:date="2025-01-03T16:50:00Z" w16du:dateUtc="2025-01-03T08:50:00Z"/>
                    <w:rFonts w:ascii="Times New Roman" w:eastAsia="Times New Roman" w:hAnsi="Times New Roman" w:cs="Times New Roman"/>
                    <w:sz w:val="20"/>
                    <w:szCs w:val="20"/>
                  </w:rPr>
                </w:rPrChange>
              </w:rPr>
              <w:pPrChange w:id="262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69" w:author="瑋婷 徐" w:date="2025-01-03T17:01:00Z" w16du:dateUtc="2025-01-03T09:01:00Z">
              <w:tcPr>
                <w:tcW w:w="162" w:type="pct"/>
                <w:gridSpan w:val="2"/>
                <w:noWrap/>
                <w:vAlign w:val="center"/>
                <w:hideMark/>
              </w:tcPr>
            </w:tcPrChange>
          </w:tcPr>
          <w:p w14:paraId="24DFC9A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70" w:author="瑋婷 徐" w:date="2025-01-03T16:50:00Z" w16du:dateUtc="2025-01-03T08:50:00Z"/>
                <w:rFonts w:ascii="Times New Roman" w:eastAsiaTheme="minorEastAsia" w:hAnsi="Times New Roman" w:cs="Times New Roman"/>
                <w:rPrChange w:id="26271" w:author="瑋婷 徐" w:date="2025-01-06T15:36:00Z" w16du:dateUtc="2025-01-06T07:36:00Z">
                  <w:rPr>
                    <w:ins w:id="26272" w:author="瑋婷 徐" w:date="2025-01-03T16:50:00Z" w16du:dateUtc="2025-01-03T08:50:00Z"/>
                    <w:rFonts w:ascii="Times New Roman" w:eastAsia="Times New Roman" w:hAnsi="Times New Roman" w:cs="Times New Roman"/>
                    <w:sz w:val="20"/>
                    <w:szCs w:val="20"/>
                  </w:rPr>
                </w:rPrChange>
              </w:rPr>
              <w:pPrChange w:id="262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74" w:author="瑋婷 徐" w:date="2025-01-03T17:01:00Z" w16du:dateUtc="2025-01-03T09:01:00Z">
              <w:tcPr>
                <w:tcW w:w="162" w:type="pct"/>
                <w:gridSpan w:val="2"/>
                <w:noWrap/>
                <w:vAlign w:val="center"/>
                <w:hideMark/>
              </w:tcPr>
            </w:tcPrChange>
          </w:tcPr>
          <w:p w14:paraId="3848DFE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75" w:author="瑋婷 徐" w:date="2025-01-03T16:50:00Z" w16du:dateUtc="2025-01-03T08:50:00Z"/>
                <w:rFonts w:ascii="Times New Roman" w:eastAsiaTheme="minorEastAsia" w:hAnsi="Times New Roman" w:cs="Times New Roman"/>
                <w:rPrChange w:id="26276" w:author="瑋婷 徐" w:date="2025-01-06T15:36:00Z" w16du:dateUtc="2025-01-06T07:36:00Z">
                  <w:rPr>
                    <w:ins w:id="26277" w:author="瑋婷 徐" w:date="2025-01-03T16:50:00Z" w16du:dateUtc="2025-01-03T08:50:00Z"/>
                    <w:rFonts w:ascii="Times New Roman" w:eastAsia="Times New Roman" w:hAnsi="Times New Roman" w:cs="Times New Roman"/>
                    <w:sz w:val="20"/>
                    <w:szCs w:val="20"/>
                  </w:rPr>
                </w:rPrChange>
              </w:rPr>
              <w:pPrChange w:id="262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79" w:author="瑋婷 徐" w:date="2025-01-03T17:01:00Z" w16du:dateUtc="2025-01-03T09:01:00Z">
              <w:tcPr>
                <w:tcW w:w="162" w:type="pct"/>
                <w:gridSpan w:val="2"/>
                <w:noWrap/>
                <w:vAlign w:val="center"/>
                <w:hideMark/>
              </w:tcPr>
            </w:tcPrChange>
          </w:tcPr>
          <w:p w14:paraId="5EC30DB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80" w:author="瑋婷 徐" w:date="2025-01-03T16:50:00Z" w16du:dateUtc="2025-01-03T08:50:00Z"/>
                <w:rFonts w:ascii="Times New Roman" w:eastAsiaTheme="minorEastAsia" w:hAnsi="Times New Roman" w:cs="Times New Roman"/>
                <w:rPrChange w:id="26281" w:author="瑋婷 徐" w:date="2025-01-06T15:36:00Z" w16du:dateUtc="2025-01-06T07:36:00Z">
                  <w:rPr>
                    <w:ins w:id="26282" w:author="瑋婷 徐" w:date="2025-01-03T16:50:00Z" w16du:dateUtc="2025-01-03T08:50:00Z"/>
                    <w:rFonts w:ascii="Times New Roman" w:eastAsia="Times New Roman" w:hAnsi="Times New Roman" w:cs="Times New Roman"/>
                    <w:sz w:val="20"/>
                    <w:szCs w:val="20"/>
                  </w:rPr>
                </w:rPrChange>
              </w:rPr>
              <w:pPrChange w:id="262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84" w:author="瑋婷 徐" w:date="2025-01-03T17:01:00Z" w16du:dateUtc="2025-01-03T09:01:00Z">
              <w:tcPr>
                <w:tcW w:w="162" w:type="pct"/>
                <w:gridSpan w:val="2"/>
                <w:noWrap/>
                <w:vAlign w:val="center"/>
                <w:hideMark/>
              </w:tcPr>
            </w:tcPrChange>
          </w:tcPr>
          <w:p w14:paraId="7BF1188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85" w:author="瑋婷 徐" w:date="2025-01-03T16:50:00Z" w16du:dateUtc="2025-01-03T08:50:00Z"/>
                <w:rFonts w:ascii="Times New Roman" w:eastAsiaTheme="minorEastAsia" w:hAnsi="Times New Roman" w:cs="Times New Roman"/>
                <w:rPrChange w:id="26286" w:author="瑋婷 徐" w:date="2025-01-06T15:36:00Z" w16du:dateUtc="2025-01-06T07:36:00Z">
                  <w:rPr>
                    <w:ins w:id="26287" w:author="瑋婷 徐" w:date="2025-01-03T16:50:00Z" w16du:dateUtc="2025-01-03T08:50:00Z"/>
                    <w:rFonts w:ascii="Times New Roman" w:eastAsia="Times New Roman" w:hAnsi="Times New Roman" w:cs="Times New Roman"/>
                    <w:sz w:val="20"/>
                    <w:szCs w:val="20"/>
                  </w:rPr>
                </w:rPrChange>
              </w:rPr>
              <w:pPrChange w:id="262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89" w:author="瑋婷 徐" w:date="2025-01-03T17:01:00Z" w16du:dateUtc="2025-01-03T09:01:00Z">
              <w:tcPr>
                <w:tcW w:w="162" w:type="pct"/>
                <w:gridSpan w:val="2"/>
                <w:noWrap/>
                <w:vAlign w:val="center"/>
                <w:hideMark/>
              </w:tcPr>
            </w:tcPrChange>
          </w:tcPr>
          <w:p w14:paraId="6B474CC8"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90" w:author="瑋婷 徐" w:date="2025-01-03T16:50:00Z" w16du:dateUtc="2025-01-03T08:50:00Z"/>
                <w:rFonts w:ascii="Times New Roman" w:eastAsiaTheme="minorEastAsia" w:hAnsi="Times New Roman" w:cs="Times New Roman"/>
                <w:rPrChange w:id="26291" w:author="瑋婷 徐" w:date="2025-01-06T15:36:00Z" w16du:dateUtc="2025-01-06T07:36:00Z">
                  <w:rPr>
                    <w:ins w:id="26292" w:author="瑋婷 徐" w:date="2025-01-03T16:50:00Z" w16du:dateUtc="2025-01-03T08:50:00Z"/>
                    <w:rFonts w:ascii="Times New Roman" w:eastAsia="Times New Roman" w:hAnsi="Times New Roman" w:cs="Times New Roman"/>
                    <w:sz w:val="20"/>
                    <w:szCs w:val="20"/>
                  </w:rPr>
                </w:rPrChange>
              </w:rPr>
              <w:pPrChange w:id="262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94" w:author="瑋婷 徐" w:date="2025-01-03T17:01:00Z" w16du:dateUtc="2025-01-03T09:01:00Z">
              <w:tcPr>
                <w:tcW w:w="162" w:type="pct"/>
                <w:gridSpan w:val="2"/>
                <w:noWrap/>
                <w:vAlign w:val="center"/>
                <w:hideMark/>
              </w:tcPr>
            </w:tcPrChange>
          </w:tcPr>
          <w:p w14:paraId="29598F2A"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95" w:author="瑋婷 徐" w:date="2025-01-03T16:50:00Z" w16du:dateUtc="2025-01-03T08:50:00Z"/>
                <w:rFonts w:ascii="Times New Roman" w:eastAsiaTheme="minorEastAsia" w:hAnsi="Times New Roman" w:cs="Times New Roman"/>
                <w:rPrChange w:id="26296" w:author="瑋婷 徐" w:date="2025-01-06T15:36:00Z" w16du:dateUtc="2025-01-06T07:36:00Z">
                  <w:rPr>
                    <w:ins w:id="26297" w:author="瑋婷 徐" w:date="2025-01-03T16:50:00Z" w16du:dateUtc="2025-01-03T08:50:00Z"/>
                    <w:rFonts w:ascii="Times New Roman" w:eastAsia="Times New Roman" w:hAnsi="Times New Roman" w:cs="Times New Roman"/>
                    <w:sz w:val="20"/>
                    <w:szCs w:val="20"/>
                  </w:rPr>
                </w:rPrChange>
              </w:rPr>
              <w:pPrChange w:id="262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99" w:author="瑋婷 徐" w:date="2025-01-03T17:01:00Z" w16du:dateUtc="2025-01-03T09:01:00Z">
              <w:tcPr>
                <w:tcW w:w="162" w:type="pct"/>
                <w:gridSpan w:val="2"/>
                <w:noWrap/>
                <w:vAlign w:val="center"/>
                <w:hideMark/>
              </w:tcPr>
            </w:tcPrChange>
          </w:tcPr>
          <w:p w14:paraId="6BD6177F"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00" w:author="瑋婷 徐" w:date="2025-01-03T16:50:00Z" w16du:dateUtc="2025-01-03T08:50:00Z"/>
                <w:rFonts w:ascii="Times New Roman" w:eastAsiaTheme="minorEastAsia" w:hAnsi="Times New Roman" w:cs="Times New Roman"/>
                <w:rPrChange w:id="26301" w:author="瑋婷 徐" w:date="2025-01-06T15:36:00Z" w16du:dateUtc="2025-01-06T07:36:00Z">
                  <w:rPr>
                    <w:ins w:id="26302" w:author="瑋婷 徐" w:date="2025-01-03T16:50:00Z" w16du:dateUtc="2025-01-03T08:50:00Z"/>
                    <w:rFonts w:ascii="Times New Roman" w:eastAsia="Times New Roman" w:hAnsi="Times New Roman" w:cs="Times New Roman"/>
                    <w:sz w:val="20"/>
                    <w:szCs w:val="20"/>
                  </w:rPr>
                </w:rPrChange>
              </w:rPr>
              <w:pPrChange w:id="263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04" w:author="瑋婷 徐" w:date="2025-01-03T17:01:00Z" w16du:dateUtc="2025-01-03T09:01:00Z">
              <w:tcPr>
                <w:tcW w:w="162" w:type="pct"/>
                <w:gridSpan w:val="2"/>
                <w:noWrap/>
                <w:vAlign w:val="center"/>
                <w:hideMark/>
              </w:tcPr>
            </w:tcPrChange>
          </w:tcPr>
          <w:p w14:paraId="0F5049C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05" w:author="瑋婷 徐" w:date="2025-01-03T16:50:00Z" w16du:dateUtc="2025-01-03T08:50:00Z"/>
                <w:rFonts w:ascii="Times New Roman" w:eastAsiaTheme="minorEastAsia" w:hAnsi="Times New Roman" w:cs="Times New Roman"/>
                <w:rPrChange w:id="26306" w:author="瑋婷 徐" w:date="2025-01-06T15:36:00Z" w16du:dateUtc="2025-01-06T07:36:00Z">
                  <w:rPr>
                    <w:ins w:id="26307" w:author="瑋婷 徐" w:date="2025-01-03T16:50:00Z" w16du:dateUtc="2025-01-03T08:50:00Z"/>
                    <w:rFonts w:ascii="Times New Roman" w:eastAsia="Times New Roman" w:hAnsi="Times New Roman" w:cs="Times New Roman"/>
                    <w:sz w:val="20"/>
                    <w:szCs w:val="20"/>
                  </w:rPr>
                </w:rPrChange>
              </w:rPr>
              <w:pPrChange w:id="263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09" w:author="瑋婷 徐" w:date="2025-01-03T17:01:00Z" w16du:dateUtc="2025-01-03T09:01:00Z">
              <w:tcPr>
                <w:tcW w:w="162" w:type="pct"/>
                <w:gridSpan w:val="2"/>
                <w:noWrap/>
                <w:vAlign w:val="center"/>
                <w:hideMark/>
              </w:tcPr>
            </w:tcPrChange>
          </w:tcPr>
          <w:p w14:paraId="162B9E88"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10" w:author="瑋婷 徐" w:date="2025-01-03T16:50:00Z" w16du:dateUtc="2025-01-03T08:50:00Z"/>
                <w:rFonts w:ascii="Times New Roman" w:eastAsiaTheme="minorEastAsia" w:hAnsi="Times New Roman" w:cs="Times New Roman"/>
                <w:rPrChange w:id="26311" w:author="瑋婷 徐" w:date="2025-01-06T15:36:00Z" w16du:dateUtc="2025-01-06T07:36:00Z">
                  <w:rPr>
                    <w:ins w:id="26312" w:author="瑋婷 徐" w:date="2025-01-03T16:50:00Z" w16du:dateUtc="2025-01-03T08:50:00Z"/>
                    <w:rFonts w:ascii="Times New Roman" w:eastAsia="Times New Roman" w:hAnsi="Times New Roman" w:cs="Times New Roman"/>
                    <w:sz w:val="20"/>
                    <w:szCs w:val="20"/>
                  </w:rPr>
                </w:rPrChange>
              </w:rPr>
              <w:pPrChange w:id="263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14" w:author="瑋婷 徐" w:date="2025-01-03T17:01:00Z" w16du:dateUtc="2025-01-03T09:01:00Z">
              <w:tcPr>
                <w:tcW w:w="162" w:type="pct"/>
                <w:gridSpan w:val="2"/>
                <w:noWrap/>
                <w:vAlign w:val="center"/>
                <w:hideMark/>
              </w:tcPr>
            </w:tcPrChange>
          </w:tcPr>
          <w:p w14:paraId="226D7A3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15" w:author="瑋婷 徐" w:date="2025-01-03T16:50:00Z" w16du:dateUtc="2025-01-03T08:50:00Z"/>
                <w:rFonts w:ascii="Times New Roman" w:eastAsiaTheme="minorEastAsia" w:hAnsi="Times New Roman" w:cs="Times New Roman"/>
                <w:rPrChange w:id="26316" w:author="瑋婷 徐" w:date="2025-01-06T15:36:00Z" w16du:dateUtc="2025-01-06T07:36:00Z">
                  <w:rPr>
                    <w:ins w:id="26317" w:author="瑋婷 徐" w:date="2025-01-03T16:50:00Z" w16du:dateUtc="2025-01-03T08:50:00Z"/>
                    <w:rFonts w:ascii="Times New Roman" w:eastAsia="Times New Roman" w:hAnsi="Times New Roman" w:cs="Times New Roman"/>
                    <w:sz w:val="20"/>
                    <w:szCs w:val="20"/>
                  </w:rPr>
                </w:rPrChange>
              </w:rPr>
              <w:pPrChange w:id="263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19" w:author="瑋婷 徐" w:date="2025-01-03T17:01:00Z" w16du:dateUtc="2025-01-03T09:01:00Z">
              <w:tcPr>
                <w:tcW w:w="162" w:type="pct"/>
                <w:gridSpan w:val="2"/>
                <w:noWrap/>
                <w:vAlign w:val="center"/>
                <w:hideMark/>
              </w:tcPr>
            </w:tcPrChange>
          </w:tcPr>
          <w:p w14:paraId="5CF622F0"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20" w:author="瑋婷 徐" w:date="2025-01-03T16:50:00Z" w16du:dateUtc="2025-01-03T08:50:00Z"/>
                <w:rFonts w:ascii="Times New Roman" w:eastAsiaTheme="minorEastAsia" w:hAnsi="Times New Roman" w:cs="Times New Roman"/>
                <w:rPrChange w:id="26321" w:author="瑋婷 徐" w:date="2025-01-06T15:36:00Z" w16du:dateUtc="2025-01-06T07:36:00Z">
                  <w:rPr>
                    <w:ins w:id="26322" w:author="瑋婷 徐" w:date="2025-01-03T16:50:00Z" w16du:dateUtc="2025-01-03T08:50:00Z"/>
                    <w:rFonts w:ascii="Times New Roman" w:eastAsia="Times New Roman" w:hAnsi="Times New Roman" w:cs="Times New Roman"/>
                    <w:sz w:val="20"/>
                    <w:szCs w:val="20"/>
                  </w:rPr>
                </w:rPrChange>
              </w:rPr>
              <w:pPrChange w:id="263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24" w:author="瑋婷 徐" w:date="2025-01-03T17:01:00Z" w16du:dateUtc="2025-01-03T09:01:00Z">
              <w:tcPr>
                <w:tcW w:w="162" w:type="pct"/>
                <w:gridSpan w:val="2"/>
                <w:noWrap/>
                <w:vAlign w:val="center"/>
                <w:hideMark/>
              </w:tcPr>
            </w:tcPrChange>
          </w:tcPr>
          <w:p w14:paraId="69A7294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25" w:author="瑋婷 徐" w:date="2025-01-03T16:50:00Z" w16du:dateUtc="2025-01-03T08:50:00Z"/>
                <w:rFonts w:ascii="Times New Roman" w:eastAsiaTheme="minorEastAsia" w:hAnsi="Times New Roman" w:cs="Times New Roman"/>
                <w:rPrChange w:id="26326" w:author="瑋婷 徐" w:date="2025-01-06T15:36:00Z" w16du:dateUtc="2025-01-06T07:36:00Z">
                  <w:rPr>
                    <w:ins w:id="26327" w:author="瑋婷 徐" w:date="2025-01-03T16:50:00Z" w16du:dateUtc="2025-01-03T08:50:00Z"/>
                    <w:rFonts w:ascii="Times New Roman" w:eastAsia="Times New Roman" w:hAnsi="Times New Roman" w:cs="Times New Roman"/>
                    <w:sz w:val="20"/>
                    <w:szCs w:val="20"/>
                  </w:rPr>
                </w:rPrChange>
              </w:rPr>
              <w:pPrChange w:id="263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29" w:author="瑋婷 徐" w:date="2025-01-03T17:01:00Z" w16du:dateUtc="2025-01-03T09:01:00Z">
              <w:tcPr>
                <w:tcW w:w="162" w:type="pct"/>
                <w:gridSpan w:val="2"/>
                <w:noWrap/>
                <w:vAlign w:val="center"/>
                <w:hideMark/>
              </w:tcPr>
            </w:tcPrChange>
          </w:tcPr>
          <w:p w14:paraId="4CE86030"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30" w:author="瑋婷 徐" w:date="2025-01-03T16:50:00Z" w16du:dateUtc="2025-01-03T08:50:00Z"/>
                <w:rFonts w:ascii="Times New Roman" w:eastAsiaTheme="minorEastAsia" w:hAnsi="Times New Roman" w:cs="Times New Roman"/>
                <w:rPrChange w:id="26331" w:author="瑋婷 徐" w:date="2025-01-06T15:36:00Z" w16du:dateUtc="2025-01-06T07:36:00Z">
                  <w:rPr>
                    <w:ins w:id="26332" w:author="瑋婷 徐" w:date="2025-01-03T16:50:00Z" w16du:dateUtc="2025-01-03T08:50:00Z"/>
                    <w:rFonts w:ascii="Times New Roman" w:eastAsia="Times New Roman" w:hAnsi="Times New Roman" w:cs="Times New Roman"/>
                    <w:sz w:val="20"/>
                    <w:szCs w:val="20"/>
                  </w:rPr>
                </w:rPrChange>
              </w:rPr>
              <w:pPrChange w:id="263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34" w:author="瑋婷 徐" w:date="2025-01-03T17:01:00Z" w16du:dateUtc="2025-01-03T09:01:00Z">
              <w:tcPr>
                <w:tcW w:w="162" w:type="pct"/>
                <w:gridSpan w:val="2"/>
                <w:noWrap/>
                <w:vAlign w:val="center"/>
                <w:hideMark/>
              </w:tcPr>
            </w:tcPrChange>
          </w:tcPr>
          <w:p w14:paraId="09BEFCE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35" w:author="瑋婷 徐" w:date="2025-01-03T16:50:00Z" w16du:dateUtc="2025-01-03T08:50:00Z"/>
                <w:rFonts w:ascii="Times New Roman" w:eastAsiaTheme="minorEastAsia" w:hAnsi="Times New Roman" w:cs="Times New Roman"/>
                <w:rPrChange w:id="26336" w:author="瑋婷 徐" w:date="2025-01-06T15:36:00Z" w16du:dateUtc="2025-01-06T07:36:00Z">
                  <w:rPr>
                    <w:ins w:id="26337" w:author="瑋婷 徐" w:date="2025-01-03T16:50:00Z" w16du:dateUtc="2025-01-03T08:50:00Z"/>
                    <w:rFonts w:ascii="Times New Roman" w:eastAsia="Times New Roman" w:hAnsi="Times New Roman" w:cs="Times New Roman"/>
                    <w:sz w:val="20"/>
                    <w:szCs w:val="20"/>
                  </w:rPr>
                </w:rPrChange>
              </w:rPr>
              <w:pPrChange w:id="263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39" w:author="瑋婷 徐" w:date="2025-01-03T17:01:00Z" w16du:dateUtc="2025-01-03T09:01:00Z">
              <w:tcPr>
                <w:tcW w:w="162" w:type="pct"/>
                <w:gridSpan w:val="2"/>
                <w:noWrap/>
                <w:vAlign w:val="center"/>
                <w:hideMark/>
              </w:tcPr>
            </w:tcPrChange>
          </w:tcPr>
          <w:p w14:paraId="7EF8561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40" w:author="瑋婷 徐" w:date="2025-01-03T16:50:00Z" w16du:dateUtc="2025-01-03T08:50:00Z"/>
                <w:rFonts w:ascii="Times New Roman" w:eastAsiaTheme="minorEastAsia" w:hAnsi="Times New Roman" w:cs="Times New Roman"/>
                <w:rPrChange w:id="26341" w:author="瑋婷 徐" w:date="2025-01-06T15:36:00Z" w16du:dateUtc="2025-01-06T07:36:00Z">
                  <w:rPr>
                    <w:ins w:id="26342" w:author="瑋婷 徐" w:date="2025-01-03T16:50:00Z" w16du:dateUtc="2025-01-03T08:50:00Z"/>
                    <w:rFonts w:ascii="Times New Roman" w:eastAsia="Times New Roman" w:hAnsi="Times New Roman" w:cs="Times New Roman"/>
                    <w:sz w:val="20"/>
                    <w:szCs w:val="20"/>
                  </w:rPr>
                </w:rPrChange>
              </w:rPr>
              <w:pPrChange w:id="263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44" w:author="瑋婷 徐" w:date="2025-01-03T17:01:00Z" w16du:dateUtc="2025-01-03T09:01:00Z">
              <w:tcPr>
                <w:tcW w:w="162" w:type="pct"/>
                <w:gridSpan w:val="2"/>
                <w:noWrap/>
                <w:vAlign w:val="center"/>
                <w:hideMark/>
              </w:tcPr>
            </w:tcPrChange>
          </w:tcPr>
          <w:p w14:paraId="180AE6E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45" w:author="瑋婷 徐" w:date="2025-01-03T16:50:00Z" w16du:dateUtc="2025-01-03T08:50:00Z"/>
                <w:rFonts w:ascii="Times New Roman" w:eastAsiaTheme="minorEastAsia" w:hAnsi="Times New Roman" w:cs="Times New Roman"/>
                <w:rPrChange w:id="26346" w:author="瑋婷 徐" w:date="2025-01-06T15:36:00Z" w16du:dateUtc="2025-01-06T07:36:00Z">
                  <w:rPr>
                    <w:ins w:id="26347" w:author="瑋婷 徐" w:date="2025-01-03T16:50:00Z" w16du:dateUtc="2025-01-03T08:50:00Z"/>
                    <w:rFonts w:ascii="Times New Roman" w:eastAsia="Times New Roman" w:hAnsi="Times New Roman" w:cs="Times New Roman"/>
                    <w:sz w:val="20"/>
                    <w:szCs w:val="20"/>
                  </w:rPr>
                </w:rPrChange>
              </w:rPr>
              <w:pPrChange w:id="263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49" w:author="瑋婷 徐" w:date="2025-01-03T17:01:00Z" w16du:dateUtc="2025-01-03T09:01:00Z">
              <w:tcPr>
                <w:tcW w:w="162" w:type="pct"/>
                <w:gridSpan w:val="2"/>
                <w:noWrap/>
                <w:vAlign w:val="center"/>
                <w:hideMark/>
              </w:tcPr>
            </w:tcPrChange>
          </w:tcPr>
          <w:p w14:paraId="7549EBA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50" w:author="瑋婷 徐" w:date="2025-01-03T16:50:00Z" w16du:dateUtc="2025-01-03T08:50:00Z"/>
                <w:rFonts w:ascii="Times New Roman" w:eastAsiaTheme="minorEastAsia" w:hAnsi="Times New Roman" w:cs="Times New Roman"/>
                <w:rPrChange w:id="26351" w:author="瑋婷 徐" w:date="2025-01-06T15:36:00Z" w16du:dateUtc="2025-01-06T07:36:00Z">
                  <w:rPr>
                    <w:ins w:id="26352" w:author="瑋婷 徐" w:date="2025-01-03T16:50:00Z" w16du:dateUtc="2025-01-03T08:50:00Z"/>
                    <w:rFonts w:ascii="Times New Roman" w:eastAsia="Times New Roman" w:hAnsi="Times New Roman" w:cs="Times New Roman"/>
                    <w:sz w:val="20"/>
                    <w:szCs w:val="20"/>
                  </w:rPr>
                </w:rPrChange>
              </w:rPr>
              <w:pPrChange w:id="263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54" w:author="瑋婷 徐" w:date="2025-01-03T17:01:00Z" w16du:dateUtc="2025-01-03T09:01:00Z">
              <w:tcPr>
                <w:tcW w:w="162" w:type="pct"/>
                <w:gridSpan w:val="2"/>
                <w:noWrap/>
                <w:vAlign w:val="center"/>
                <w:hideMark/>
              </w:tcPr>
            </w:tcPrChange>
          </w:tcPr>
          <w:p w14:paraId="2FE1A86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55" w:author="瑋婷 徐" w:date="2025-01-03T16:50:00Z" w16du:dateUtc="2025-01-03T08:50:00Z"/>
                <w:rFonts w:ascii="Times New Roman" w:eastAsiaTheme="minorEastAsia" w:hAnsi="Times New Roman" w:cs="Times New Roman"/>
                <w:rPrChange w:id="26356" w:author="瑋婷 徐" w:date="2025-01-06T15:36:00Z" w16du:dateUtc="2025-01-06T07:36:00Z">
                  <w:rPr>
                    <w:ins w:id="26357" w:author="瑋婷 徐" w:date="2025-01-03T16:50:00Z" w16du:dateUtc="2025-01-03T08:50:00Z"/>
                    <w:rFonts w:ascii="Times New Roman" w:eastAsia="Times New Roman" w:hAnsi="Times New Roman" w:cs="Times New Roman"/>
                    <w:sz w:val="20"/>
                    <w:szCs w:val="20"/>
                  </w:rPr>
                </w:rPrChange>
              </w:rPr>
              <w:pPrChange w:id="263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359" w:author="瑋婷 徐" w:date="2025-01-03T17:01:00Z" w16du:dateUtc="2025-01-03T09:01:00Z">
              <w:tcPr>
                <w:tcW w:w="164" w:type="pct"/>
                <w:noWrap/>
                <w:vAlign w:val="center"/>
                <w:hideMark/>
              </w:tcPr>
            </w:tcPrChange>
          </w:tcPr>
          <w:p w14:paraId="7F0554E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60" w:author="瑋婷 徐" w:date="2025-01-03T16:50:00Z" w16du:dateUtc="2025-01-03T08:50:00Z"/>
                <w:rFonts w:ascii="Times New Roman" w:eastAsiaTheme="minorEastAsia" w:hAnsi="Times New Roman" w:cs="Times New Roman"/>
                <w:rPrChange w:id="26361" w:author="瑋婷 徐" w:date="2025-01-06T15:36:00Z" w16du:dateUtc="2025-01-06T07:36:00Z">
                  <w:rPr>
                    <w:ins w:id="26362" w:author="瑋婷 徐" w:date="2025-01-03T16:50:00Z" w16du:dateUtc="2025-01-03T08:50:00Z"/>
                    <w:rFonts w:ascii="Times New Roman" w:eastAsia="Times New Roman" w:hAnsi="Times New Roman" w:cs="Times New Roman"/>
                    <w:sz w:val="20"/>
                    <w:szCs w:val="20"/>
                  </w:rPr>
                </w:rPrChange>
              </w:rPr>
              <w:pPrChange w:id="263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78C00605" w14:textId="77777777" w:rsidTr="003C19C7">
        <w:trPr>
          <w:cnfStyle w:val="000000100000" w:firstRow="0" w:lastRow="0" w:firstColumn="0" w:lastColumn="0" w:oddVBand="0" w:evenVBand="0" w:oddHBand="1" w:evenHBand="0" w:firstRowFirstColumn="0" w:firstRowLastColumn="0" w:lastRowFirstColumn="0" w:lastRowLastColumn="0"/>
          <w:trHeight w:val="300"/>
          <w:ins w:id="2636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7A4F417" w14:textId="77777777" w:rsidR="003C19C7" w:rsidRPr="00747A91" w:rsidRDefault="003C19C7">
            <w:pPr>
              <w:spacing w:line="360" w:lineRule="auto"/>
              <w:jc w:val="both"/>
              <w:rPr>
                <w:ins w:id="26365" w:author="瑋婷 徐" w:date="2025-01-03T16:50:00Z" w16du:dateUtc="2025-01-03T08:50:00Z"/>
                <w:rFonts w:ascii="Times New Roman" w:eastAsiaTheme="minorEastAsia" w:hAnsi="Times New Roman" w:cs="Times New Roman"/>
                <w:b w:val="0"/>
                <w:bCs w:val="0"/>
                <w:color w:val="000000"/>
                <w:rPrChange w:id="26366" w:author="瑋婷 徐" w:date="2025-01-06T15:36:00Z" w16du:dateUtc="2025-01-06T07:36:00Z">
                  <w:rPr>
                    <w:ins w:id="26367" w:author="瑋婷 徐" w:date="2025-01-03T16:50:00Z" w16du:dateUtc="2025-01-03T08:50:00Z"/>
                    <w:rFonts w:ascii="Calibri" w:hAnsi="Calibri" w:cs="Calibri"/>
                    <w:color w:val="000000"/>
                    <w:sz w:val="22"/>
                    <w:szCs w:val="22"/>
                  </w:rPr>
                </w:rPrChange>
              </w:rPr>
              <w:pPrChange w:id="26368" w:author="瑋婷 徐" w:date="2025-01-03T16:55:00Z" w16du:dateUtc="2025-01-03T08:55:00Z">
                <w:pPr/>
              </w:pPrChange>
            </w:pPr>
            <w:ins w:id="26369" w:author="瑋婷 徐" w:date="2025-01-03T16:50:00Z" w16du:dateUtc="2025-01-03T08:50:00Z">
              <w:r w:rsidRPr="00747A91">
                <w:rPr>
                  <w:rFonts w:ascii="Times New Roman" w:eastAsiaTheme="minorEastAsia" w:hAnsi="Times New Roman" w:cs="Times New Roman" w:hint="eastAsia"/>
                  <w:b w:val="0"/>
                  <w:bCs w:val="0"/>
                  <w:color w:val="000000"/>
                  <w:rPrChange w:id="26370" w:author="瑋婷 徐" w:date="2025-01-06T15:36:00Z" w16du:dateUtc="2025-01-06T07:36:00Z">
                    <w:rPr>
                      <w:rFonts w:ascii="Calibri" w:hAnsi="Calibri" w:cs="Calibri" w:hint="eastAsia"/>
                      <w:color w:val="000000"/>
                      <w:sz w:val="22"/>
                      <w:szCs w:val="22"/>
                    </w:rPr>
                  </w:rPrChange>
                </w:rPr>
                <w:t>冠羽畫眉</w:t>
              </w:r>
              <w:r w:rsidRPr="00747A91">
                <w:rPr>
                  <w:rFonts w:ascii="Times New Roman" w:eastAsiaTheme="minorEastAsia" w:hAnsi="Times New Roman" w:cs="Times New Roman"/>
                  <w:b w:val="0"/>
                  <w:bCs w:val="0"/>
                  <w:color w:val="000000"/>
                  <w:rPrChange w:id="26371" w:author="瑋婷 徐" w:date="2025-01-06T15:36:00Z" w16du:dateUtc="2025-01-06T07:36:00Z">
                    <w:rPr>
                      <w:rFonts w:ascii="Calibri" w:hAnsi="Calibri" w:cs="Calibri"/>
                      <w:color w:val="000000"/>
                      <w:sz w:val="22"/>
                      <w:szCs w:val="22"/>
                    </w:rPr>
                  </w:rPrChange>
                </w:rPr>
                <w:t xml:space="preserve"> </w:t>
              </w:r>
              <w:r w:rsidRPr="00747A91">
                <w:rPr>
                  <w:b w:val="0"/>
                  <w:bCs w:val="0"/>
                  <w:color w:val="000000"/>
                  <w:rPrChange w:id="26372"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6373" w:author="瑋婷 徐" w:date="2025-01-06T15:36:00Z" w16du:dateUtc="2025-01-06T07:36:00Z">
                    <w:rPr>
                      <w:rFonts w:ascii="Calibri" w:hAnsi="Calibri" w:cs="Calibri"/>
                      <w:color w:val="000000"/>
                      <w:sz w:val="22"/>
                      <w:szCs w:val="22"/>
                    </w:rPr>
                  </w:rPrChange>
                </w:rPr>
                <w:t xml:space="preserve"> III</w:t>
              </w:r>
            </w:ins>
          </w:p>
        </w:tc>
        <w:tc>
          <w:tcPr>
            <w:tcW w:w="904" w:type="pct"/>
            <w:vAlign w:val="center"/>
            <w:hideMark/>
          </w:tcPr>
          <w:p w14:paraId="6E34F6B6"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74" w:author="瑋婷 徐" w:date="2025-01-03T16:50:00Z" w16du:dateUtc="2025-01-03T08:50:00Z"/>
                <w:rFonts w:ascii="Times New Roman" w:eastAsiaTheme="minorEastAsia" w:hAnsi="Times New Roman" w:cs="Times New Roman"/>
                <w:i/>
                <w:iCs/>
                <w:color w:val="000000"/>
                <w:rPrChange w:id="26375" w:author="瑋婷 徐" w:date="2025-01-06T15:36:00Z" w16du:dateUtc="2025-01-06T07:36:00Z">
                  <w:rPr>
                    <w:ins w:id="26376" w:author="瑋婷 徐" w:date="2025-01-03T16:50:00Z" w16du:dateUtc="2025-01-03T08:50:00Z"/>
                    <w:rFonts w:ascii="Calibri" w:hAnsi="Calibri" w:cs="Calibri"/>
                    <w:i/>
                    <w:iCs/>
                    <w:color w:val="000000"/>
                    <w:sz w:val="22"/>
                    <w:szCs w:val="22"/>
                  </w:rPr>
                </w:rPrChange>
              </w:rPr>
              <w:pPrChange w:id="263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78" w:author="瑋婷 徐" w:date="2025-01-03T16:50:00Z" w16du:dateUtc="2025-01-03T08:50:00Z">
              <w:r w:rsidRPr="00747A91">
                <w:rPr>
                  <w:rFonts w:ascii="Times New Roman" w:eastAsiaTheme="minorEastAsia" w:hAnsi="Times New Roman" w:cs="Times New Roman"/>
                  <w:i/>
                  <w:iCs/>
                  <w:color w:val="000000"/>
                  <w:rPrChange w:id="26379" w:author="瑋婷 徐" w:date="2025-01-06T15:36:00Z" w16du:dateUtc="2025-01-06T07:36:00Z">
                    <w:rPr>
                      <w:rFonts w:ascii="Calibri" w:hAnsi="Calibri" w:cs="Calibri"/>
                      <w:i/>
                      <w:iCs/>
                      <w:color w:val="000000"/>
                      <w:sz w:val="22"/>
                      <w:szCs w:val="22"/>
                    </w:rPr>
                  </w:rPrChange>
                </w:rPr>
                <w:t>Yuhina brunneiceps</w:t>
              </w:r>
            </w:ins>
          </w:p>
        </w:tc>
        <w:tc>
          <w:tcPr>
            <w:tcW w:w="162" w:type="pct"/>
            <w:noWrap/>
            <w:vAlign w:val="center"/>
            <w:hideMark/>
          </w:tcPr>
          <w:p w14:paraId="00E9949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80" w:author="瑋婷 徐" w:date="2025-01-03T16:50:00Z" w16du:dateUtc="2025-01-03T08:50:00Z"/>
                <w:rFonts w:ascii="Times New Roman" w:eastAsiaTheme="minorEastAsia" w:hAnsi="Times New Roman" w:cs="Times New Roman"/>
                <w:color w:val="000000"/>
                <w:rPrChange w:id="26381" w:author="瑋婷 徐" w:date="2025-01-06T15:36:00Z" w16du:dateUtc="2025-01-06T07:36:00Z">
                  <w:rPr>
                    <w:ins w:id="26382" w:author="瑋婷 徐" w:date="2025-01-03T16:50:00Z" w16du:dateUtc="2025-01-03T08:50:00Z"/>
                    <w:rFonts w:ascii="Calibri" w:hAnsi="Calibri" w:cs="Calibri"/>
                    <w:color w:val="000000"/>
                    <w:sz w:val="22"/>
                    <w:szCs w:val="22"/>
                  </w:rPr>
                </w:rPrChange>
              </w:rPr>
              <w:pPrChange w:id="263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84" w:author="瑋婷 徐" w:date="2025-01-03T16:50:00Z" w16du:dateUtc="2025-01-03T08:50:00Z">
              <w:r w:rsidRPr="00747A91">
                <w:rPr>
                  <w:rFonts w:ascii="Times New Roman" w:eastAsiaTheme="minorEastAsia" w:hAnsi="Times New Roman" w:cs="Times New Roman"/>
                  <w:color w:val="000000"/>
                  <w:rPrChange w:id="2638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BF60AB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86" w:author="瑋婷 徐" w:date="2025-01-03T16:50:00Z" w16du:dateUtc="2025-01-03T08:50:00Z"/>
                <w:rFonts w:ascii="Times New Roman" w:eastAsiaTheme="minorEastAsia" w:hAnsi="Times New Roman" w:cs="Times New Roman"/>
                <w:color w:val="000000"/>
                <w:rPrChange w:id="26387" w:author="瑋婷 徐" w:date="2025-01-06T15:36:00Z" w16du:dateUtc="2025-01-06T07:36:00Z">
                  <w:rPr>
                    <w:ins w:id="26388" w:author="瑋婷 徐" w:date="2025-01-03T16:50:00Z" w16du:dateUtc="2025-01-03T08:50:00Z"/>
                    <w:rFonts w:ascii="Calibri" w:hAnsi="Calibri" w:cs="Calibri"/>
                    <w:color w:val="000000"/>
                    <w:sz w:val="22"/>
                    <w:szCs w:val="22"/>
                  </w:rPr>
                </w:rPrChange>
              </w:rPr>
              <w:pPrChange w:id="263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90" w:author="瑋婷 徐" w:date="2025-01-03T16:50:00Z" w16du:dateUtc="2025-01-03T08:50:00Z">
              <w:r w:rsidRPr="00747A91">
                <w:rPr>
                  <w:rFonts w:ascii="Times New Roman" w:eastAsiaTheme="minorEastAsia" w:hAnsi="Times New Roman" w:cs="Times New Roman"/>
                  <w:color w:val="000000"/>
                  <w:rPrChange w:id="2639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9051E1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92" w:author="瑋婷 徐" w:date="2025-01-03T16:50:00Z" w16du:dateUtc="2025-01-03T08:50:00Z"/>
                <w:rFonts w:ascii="Times New Roman" w:eastAsiaTheme="minorEastAsia" w:hAnsi="Times New Roman" w:cs="Times New Roman"/>
                <w:color w:val="000000"/>
                <w:rPrChange w:id="26393" w:author="瑋婷 徐" w:date="2025-01-06T15:36:00Z" w16du:dateUtc="2025-01-06T07:36:00Z">
                  <w:rPr>
                    <w:ins w:id="26394" w:author="瑋婷 徐" w:date="2025-01-03T16:50:00Z" w16du:dateUtc="2025-01-03T08:50:00Z"/>
                    <w:rFonts w:ascii="Calibri" w:hAnsi="Calibri" w:cs="Calibri"/>
                    <w:color w:val="000000"/>
                    <w:sz w:val="22"/>
                    <w:szCs w:val="22"/>
                  </w:rPr>
                </w:rPrChange>
              </w:rPr>
              <w:pPrChange w:id="263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96" w:author="瑋婷 徐" w:date="2025-01-03T16:50:00Z" w16du:dateUtc="2025-01-03T08:50:00Z">
              <w:r w:rsidRPr="00747A91">
                <w:rPr>
                  <w:rFonts w:ascii="Times New Roman" w:eastAsiaTheme="minorEastAsia" w:hAnsi="Times New Roman" w:cs="Times New Roman"/>
                  <w:color w:val="000000"/>
                  <w:rPrChange w:id="2639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4602C03"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98" w:author="瑋婷 徐" w:date="2025-01-03T16:50:00Z" w16du:dateUtc="2025-01-03T08:50:00Z"/>
                <w:rFonts w:ascii="Times New Roman" w:eastAsiaTheme="minorEastAsia" w:hAnsi="Times New Roman" w:cs="Times New Roman"/>
                <w:color w:val="000000"/>
                <w:rPrChange w:id="26399" w:author="瑋婷 徐" w:date="2025-01-06T15:36:00Z" w16du:dateUtc="2025-01-06T07:36:00Z">
                  <w:rPr>
                    <w:ins w:id="26400" w:author="瑋婷 徐" w:date="2025-01-03T16:50:00Z" w16du:dateUtc="2025-01-03T08:50:00Z"/>
                    <w:rFonts w:ascii="Calibri" w:hAnsi="Calibri" w:cs="Calibri"/>
                    <w:color w:val="000000"/>
                    <w:sz w:val="22"/>
                    <w:szCs w:val="22"/>
                  </w:rPr>
                </w:rPrChange>
              </w:rPr>
              <w:pPrChange w:id="264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02" w:author="瑋婷 徐" w:date="2025-01-03T16:50:00Z" w16du:dateUtc="2025-01-03T08:50:00Z">
              <w:r w:rsidRPr="00747A91">
                <w:rPr>
                  <w:rFonts w:ascii="Times New Roman" w:eastAsiaTheme="minorEastAsia" w:hAnsi="Times New Roman" w:cs="Times New Roman"/>
                  <w:color w:val="000000"/>
                  <w:rPrChange w:id="2640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885548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04" w:author="瑋婷 徐" w:date="2025-01-03T16:50:00Z" w16du:dateUtc="2025-01-03T08:50:00Z"/>
                <w:rFonts w:ascii="Times New Roman" w:eastAsiaTheme="minorEastAsia" w:hAnsi="Times New Roman" w:cs="Times New Roman"/>
                <w:color w:val="000000"/>
                <w:rPrChange w:id="26405" w:author="瑋婷 徐" w:date="2025-01-06T15:36:00Z" w16du:dateUtc="2025-01-06T07:36:00Z">
                  <w:rPr>
                    <w:ins w:id="26406" w:author="瑋婷 徐" w:date="2025-01-03T16:50:00Z" w16du:dateUtc="2025-01-03T08:50:00Z"/>
                    <w:rFonts w:ascii="Calibri" w:hAnsi="Calibri" w:cs="Calibri"/>
                    <w:color w:val="000000"/>
                    <w:sz w:val="22"/>
                    <w:szCs w:val="22"/>
                  </w:rPr>
                </w:rPrChange>
              </w:rPr>
              <w:pPrChange w:id="264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08" w:author="瑋婷 徐" w:date="2025-01-03T16:50:00Z" w16du:dateUtc="2025-01-03T08:50:00Z">
              <w:r w:rsidRPr="00747A91">
                <w:rPr>
                  <w:rFonts w:ascii="Times New Roman" w:eastAsiaTheme="minorEastAsia" w:hAnsi="Times New Roman" w:cs="Times New Roman"/>
                  <w:color w:val="000000"/>
                  <w:rPrChange w:id="2640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E09301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10" w:author="瑋婷 徐" w:date="2025-01-03T16:50:00Z" w16du:dateUtc="2025-01-03T08:50:00Z"/>
                <w:rFonts w:ascii="Times New Roman" w:eastAsiaTheme="minorEastAsia" w:hAnsi="Times New Roman" w:cs="Times New Roman"/>
                <w:color w:val="000000"/>
                <w:rPrChange w:id="26411" w:author="瑋婷 徐" w:date="2025-01-06T15:36:00Z" w16du:dateUtc="2025-01-06T07:36:00Z">
                  <w:rPr>
                    <w:ins w:id="26412" w:author="瑋婷 徐" w:date="2025-01-03T16:50:00Z" w16du:dateUtc="2025-01-03T08:50:00Z"/>
                    <w:rFonts w:ascii="Calibri" w:hAnsi="Calibri" w:cs="Calibri"/>
                    <w:color w:val="000000"/>
                    <w:sz w:val="22"/>
                    <w:szCs w:val="22"/>
                  </w:rPr>
                </w:rPrChange>
              </w:rPr>
              <w:pPrChange w:id="264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14" w:author="瑋婷 徐" w:date="2025-01-03T16:50:00Z" w16du:dateUtc="2025-01-03T08:50:00Z">
              <w:r w:rsidRPr="00747A91">
                <w:rPr>
                  <w:rFonts w:ascii="Times New Roman" w:eastAsiaTheme="minorEastAsia" w:hAnsi="Times New Roman" w:cs="Times New Roman"/>
                  <w:color w:val="000000"/>
                  <w:rPrChange w:id="2641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186A2C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16" w:author="瑋婷 徐" w:date="2025-01-03T16:50:00Z" w16du:dateUtc="2025-01-03T08:50:00Z"/>
                <w:rFonts w:ascii="Times New Roman" w:eastAsiaTheme="minorEastAsia" w:hAnsi="Times New Roman" w:cs="Times New Roman"/>
                <w:color w:val="000000"/>
                <w:rPrChange w:id="26417" w:author="瑋婷 徐" w:date="2025-01-06T15:36:00Z" w16du:dateUtc="2025-01-06T07:36:00Z">
                  <w:rPr>
                    <w:ins w:id="26418" w:author="瑋婷 徐" w:date="2025-01-03T16:50:00Z" w16du:dateUtc="2025-01-03T08:50:00Z"/>
                    <w:rFonts w:ascii="Calibri" w:hAnsi="Calibri" w:cs="Calibri"/>
                    <w:color w:val="000000"/>
                    <w:sz w:val="22"/>
                    <w:szCs w:val="22"/>
                  </w:rPr>
                </w:rPrChange>
              </w:rPr>
              <w:pPrChange w:id="264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2027AD"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20" w:author="瑋婷 徐" w:date="2025-01-03T16:50:00Z" w16du:dateUtc="2025-01-03T08:50:00Z"/>
                <w:rFonts w:ascii="Times New Roman" w:eastAsiaTheme="minorEastAsia" w:hAnsi="Times New Roman" w:cs="Times New Roman"/>
                <w:color w:val="000000"/>
                <w:rPrChange w:id="26421" w:author="瑋婷 徐" w:date="2025-01-06T15:36:00Z" w16du:dateUtc="2025-01-06T07:36:00Z">
                  <w:rPr>
                    <w:ins w:id="26422" w:author="瑋婷 徐" w:date="2025-01-03T16:50:00Z" w16du:dateUtc="2025-01-03T08:50:00Z"/>
                    <w:rFonts w:ascii="Calibri" w:hAnsi="Calibri" w:cs="Calibri"/>
                    <w:color w:val="000000"/>
                    <w:sz w:val="22"/>
                    <w:szCs w:val="22"/>
                  </w:rPr>
                </w:rPrChange>
              </w:rPr>
              <w:pPrChange w:id="264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24" w:author="瑋婷 徐" w:date="2025-01-03T16:50:00Z" w16du:dateUtc="2025-01-03T08:50:00Z">
              <w:r w:rsidRPr="00747A91">
                <w:rPr>
                  <w:rFonts w:ascii="Times New Roman" w:eastAsiaTheme="minorEastAsia" w:hAnsi="Times New Roman" w:cs="Times New Roman"/>
                  <w:color w:val="000000"/>
                  <w:rPrChange w:id="2642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D9F013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26" w:author="瑋婷 徐" w:date="2025-01-03T16:50:00Z" w16du:dateUtc="2025-01-03T08:50:00Z"/>
                <w:rFonts w:ascii="Times New Roman" w:eastAsiaTheme="minorEastAsia" w:hAnsi="Times New Roman" w:cs="Times New Roman"/>
                <w:color w:val="000000"/>
                <w:rPrChange w:id="26427" w:author="瑋婷 徐" w:date="2025-01-06T15:36:00Z" w16du:dateUtc="2025-01-06T07:36:00Z">
                  <w:rPr>
                    <w:ins w:id="26428" w:author="瑋婷 徐" w:date="2025-01-03T16:50:00Z" w16du:dateUtc="2025-01-03T08:50:00Z"/>
                    <w:rFonts w:ascii="Calibri" w:hAnsi="Calibri" w:cs="Calibri"/>
                    <w:color w:val="000000"/>
                    <w:sz w:val="22"/>
                    <w:szCs w:val="22"/>
                  </w:rPr>
                </w:rPrChange>
              </w:rPr>
              <w:pPrChange w:id="264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30" w:author="瑋婷 徐" w:date="2025-01-03T16:50:00Z" w16du:dateUtc="2025-01-03T08:50:00Z">
              <w:r w:rsidRPr="00747A91">
                <w:rPr>
                  <w:rFonts w:ascii="Times New Roman" w:eastAsiaTheme="minorEastAsia" w:hAnsi="Times New Roman" w:cs="Times New Roman"/>
                  <w:color w:val="000000"/>
                  <w:rPrChange w:id="26431"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7FDC3F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32" w:author="瑋婷 徐" w:date="2025-01-03T16:50:00Z" w16du:dateUtc="2025-01-03T08:50:00Z"/>
                <w:rFonts w:ascii="Times New Roman" w:eastAsiaTheme="minorEastAsia" w:hAnsi="Times New Roman" w:cs="Times New Roman"/>
                <w:color w:val="000000"/>
                <w:rPrChange w:id="26433" w:author="瑋婷 徐" w:date="2025-01-06T15:36:00Z" w16du:dateUtc="2025-01-06T07:36:00Z">
                  <w:rPr>
                    <w:ins w:id="26434" w:author="瑋婷 徐" w:date="2025-01-03T16:50:00Z" w16du:dateUtc="2025-01-03T08:50:00Z"/>
                    <w:rFonts w:ascii="Calibri" w:hAnsi="Calibri" w:cs="Calibri"/>
                    <w:color w:val="000000"/>
                    <w:sz w:val="22"/>
                    <w:szCs w:val="22"/>
                  </w:rPr>
                </w:rPrChange>
              </w:rPr>
              <w:pPrChange w:id="264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36" w:author="瑋婷 徐" w:date="2025-01-03T16:50:00Z" w16du:dateUtc="2025-01-03T08:50:00Z">
              <w:r w:rsidRPr="00747A91">
                <w:rPr>
                  <w:rFonts w:ascii="Times New Roman" w:eastAsiaTheme="minorEastAsia" w:hAnsi="Times New Roman" w:cs="Times New Roman"/>
                  <w:color w:val="000000"/>
                  <w:rPrChange w:id="26437"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D549F3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38" w:author="瑋婷 徐" w:date="2025-01-03T16:50:00Z" w16du:dateUtc="2025-01-03T08:50:00Z"/>
                <w:rFonts w:ascii="Times New Roman" w:eastAsiaTheme="minorEastAsia" w:hAnsi="Times New Roman" w:cs="Times New Roman"/>
                <w:color w:val="000000"/>
                <w:rPrChange w:id="26439" w:author="瑋婷 徐" w:date="2025-01-06T15:36:00Z" w16du:dateUtc="2025-01-06T07:36:00Z">
                  <w:rPr>
                    <w:ins w:id="26440" w:author="瑋婷 徐" w:date="2025-01-03T16:50:00Z" w16du:dateUtc="2025-01-03T08:50:00Z"/>
                    <w:rFonts w:ascii="Calibri" w:hAnsi="Calibri" w:cs="Calibri"/>
                    <w:color w:val="000000"/>
                    <w:sz w:val="22"/>
                    <w:szCs w:val="22"/>
                  </w:rPr>
                </w:rPrChange>
              </w:rPr>
              <w:pPrChange w:id="264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42" w:author="瑋婷 徐" w:date="2025-01-03T16:50:00Z" w16du:dateUtc="2025-01-03T08:50:00Z">
              <w:r w:rsidRPr="00747A91">
                <w:rPr>
                  <w:rFonts w:ascii="Times New Roman" w:eastAsiaTheme="minorEastAsia" w:hAnsi="Times New Roman" w:cs="Times New Roman"/>
                  <w:color w:val="000000"/>
                  <w:rPrChange w:id="26443"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26E01AA"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44" w:author="瑋婷 徐" w:date="2025-01-03T16:50:00Z" w16du:dateUtc="2025-01-03T08:50:00Z"/>
                <w:rFonts w:ascii="Times New Roman" w:eastAsiaTheme="minorEastAsia" w:hAnsi="Times New Roman" w:cs="Times New Roman"/>
                <w:color w:val="000000"/>
                <w:rPrChange w:id="26445" w:author="瑋婷 徐" w:date="2025-01-06T15:36:00Z" w16du:dateUtc="2025-01-06T07:36:00Z">
                  <w:rPr>
                    <w:ins w:id="26446" w:author="瑋婷 徐" w:date="2025-01-03T16:50:00Z" w16du:dateUtc="2025-01-03T08:50:00Z"/>
                    <w:rFonts w:ascii="Calibri" w:hAnsi="Calibri" w:cs="Calibri"/>
                    <w:color w:val="000000"/>
                    <w:sz w:val="22"/>
                    <w:szCs w:val="22"/>
                  </w:rPr>
                </w:rPrChange>
              </w:rPr>
              <w:pPrChange w:id="264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48" w:author="瑋婷 徐" w:date="2025-01-03T16:50:00Z" w16du:dateUtc="2025-01-03T08:50:00Z">
              <w:r w:rsidRPr="00747A91">
                <w:rPr>
                  <w:rFonts w:ascii="Times New Roman" w:eastAsiaTheme="minorEastAsia" w:hAnsi="Times New Roman" w:cs="Times New Roman"/>
                  <w:color w:val="000000"/>
                  <w:rPrChange w:id="26449"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1429F1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50" w:author="瑋婷 徐" w:date="2025-01-03T16:50:00Z" w16du:dateUtc="2025-01-03T08:50:00Z"/>
                <w:rFonts w:ascii="Times New Roman" w:eastAsiaTheme="minorEastAsia" w:hAnsi="Times New Roman" w:cs="Times New Roman"/>
                <w:color w:val="000000"/>
                <w:rPrChange w:id="26451" w:author="瑋婷 徐" w:date="2025-01-06T15:36:00Z" w16du:dateUtc="2025-01-06T07:36:00Z">
                  <w:rPr>
                    <w:ins w:id="26452" w:author="瑋婷 徐" w:date="2025-01-03T16:50:00Z" w16du:dateUtc="2025-01-03T08:50:00Z"/>
                    <w:rFonts w:ascii="Calibri" w:hAnsi="Calibri" w:cs="Calibri"/>
                    <w:color w:val="000000"/>
                    <w:sz w:val="22"/>
                    <w:szCs w:val="22"/>
                  </w:rPr>
                </w:rPrChange>
              </w:rPr>
              <w:pPrChange w:id="264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454" w:author="瑋婷 徐" w:date="2025-01-03T16:50:00Z" w16du:dateUtc="2025-01-03T08:50:00Z">
              <w:r w:rsidRPr="00747A91">
                <w:rPr>
                  <w:rFonts w:ascii="Times New Roman" w:eastAsiaTheme="minorEastAsia" w:hAnsi="Times New Roman" w:cs="Times New Roman"/>
                  <w:color w:val="000000"/>
                  <w:rPrChange w:id="26455"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3DD0D85"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56" w:author="瑋婷 徐" w:date="2025-01-03T16:50:00Z" w16du:dateUtc="2025-01-03T08:50:00Z"/>
                <w:rFonts w:ascii="Times New Roman" w:eastAsiaTheme="minorEastAsia" w:hAnsi="Times New Roman" w:cs="Times New Roman"/>
                <w:color w:val="000000"/>
                <w:rPrChange w:id="26457" w:author="瑋婷 徐" w:date="2025-01-06T15:36:00Z" w16du:dateUtc="2025-01-06T07:36:00Z">
                  <w:rPr>
                    <w:ins w:id="26458" w:author="瑋婷 徐" w:date="2025-01-03T16:50:00Z" w16du:dateUtc="2025-01-03T08:50:00Z"/>
                    <w:rFonts w:ascii="Calibri" w:hAnsi="Calibri" w:cs="Calibri"/>
                    <w:color w:val="000000"/>
                    <w:sz w:val="22"/>
                    <w:szCs w:val="22"/>
                  </w:rPr>
                </w:rPrChange>
              </w:rPr>
              <w:pPrChange w:id="264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25C5F96"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60" w:author="瑋婷 徐" w:date="2025-01-03T16:50:00Z" w16du:dateUtc="2025-01-03T08:50:00Z"/>
                <w:rFonts w:ascii="Times New Roman" w:eastAsiaTheme="minorEastAsia" w:hAnsi="Times New Roman" w:cs="Times New Roman"/>
                <w:rPrChange w:id="26461" w:author="瑋婷 徐" w:date="2025-01-06T15:36:00Z" w16du:dateUtc="2025-01-06T07:36:00Z">
                  <w:rPr>
                    <w:ins w:id="26462" w:author="瑋婷 徐" w:date="2025-01-03T16:50:00Z" w16du:dateUtc="2025-01-03T08:50:00Z"/>
                    <w:rFonts w:ascii="Times New Roman" w:eastAsia="Times New Roman" w:hAnsi="Times New Roman" w:cs="Times New Roman"/>
                    <w:sz w:val="20"/>
                    <w:szCs w:val="20"/>
                  </w:rPr>
                </w:rPrChange>
              </w:rPr>
              <w:pPrChange w:id="264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CBE72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64" w:author="瑋婷 徐" w:date="2025-01-03T16:50:00Z" w16du:dateUtc="2025-01-03T08:50:00Z"/>
                <w:rFonts w:ascii="Times New Roman" w:eastAsiaTheme="minorEastAsia" w:hAnsi="Times New Roman" w:cs="Times New Roman"/>
                <w:rPrChange w:id="26465" w:author="瑋婷 徐" w:date="2025-01-06T15:36:00Z" w16du:dateUtc="2025-01-06T07:36:00Z">
                  <w:rPr>
                    <w:ins w:id="26466" w:author="瑋婷 徐" w:date="2025-01-03T16:50:00Z" w16du:dateUtc="2025-01-03T08:50:00Z"/>
                    <w:rFonts w:ascii="Times New Roman" w:eastAsia="Times New Roman" w:hAnsi="Times New Roman" w:cs="Times New Roman"/>
                    <w:sz w:val="20"/>
                    <w:szCs w:val="20"/>
                  </w:rPr>
                </w:rPrChange>
              </w:rPr>
              <w:pPrChange w:id="264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6F2E6A"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68" w:author="瑋婷 徐" w:date="2025-01-03T16:50:00Z" w16du:dateUtc="2025-01-03T08:50:00Z"/>
                <w:rFonts w:ascii="Times New Roman" w:eastAsiaTheme="minorEastAsia" w:hAnsi="Times New Roman" w:cs="Times New Roman"/>
                <w:rPrChange w:id="26469" w:author="瑋婷 徐" w:date="2025-01-06T15:36:00Z" w16du:dateUtc="2025-01-06T07:36:00Z">
                  <w:rPr>
                    <w:ins w:id="26470" w:author="瑋婷 徐" w:date="2025-01-03T16:50:00Z" w16du:dateUtc="2025-01-03T08:50:00Z"/>
                    <w:rFonts w:ascii="Times New Roman" w:eastAsia="Times New Roman" w:hAnsi="Times New Roman" w:cs="Times New Roman"/>
                    <w:sz w:val="20"/>
                    <w:szCs w:val="20"/>
                  </w:rPr>
                </w:rPrChange>
              </w:rPr>
              <w:pPrChange w:id="264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546648"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72" w:author="瑋婷 徐" w:date="2025-01-03T16:50:00Z" w16du:dateUtc="2025-01-03T08:50:00Z"/>
                <w:rFonts w:ascii="Times New Roman" w:eastAsiaTheme="minorEastAsia" w:hAnsi="Times New Roman" w:cs="Times New Roman"/>
                <w:rPrChange w:id="26473" w:author="瑋婷 徐" w:date="2025-01-06T15:36:00Z" w16du:dateUtc="2025-01-06T07:36:00Z">
                  <w:rPr>
                    <w:ins w:id="26474" w:author="瑋婷 徐" w:date="2025-01-03T16:50:00Z" w16du:dateUtc="2025-01-03T08:50:00Z"/>
                    <w:rFonts w:ascii="Times New Roman" w:eastAsia="Times New Roman" w:hAnsi="Times New Roman" w:cs="Times New Roman"/>
                    <w:sz w:val="20"/>
                    <w:szCs w:val="20"/>
                  </w:rPr>
                </w:rPrChange>
              </w:rPr>
              <w:pPrChange w:id="264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E4C6D3"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76" w:author="瑋婷 徐" w:date="2025-01-03T16:50:00Z" w16du:dateUtc="2025-01-03T08:50:00Z"/>
                <w:rFonts w:ascii="Times New Roman" w:eastAsiaTheme="minorEastAsia" w:hAnsi="Times New Roman" w:cs="Times New Roman"/>
                <w:rPrChange w:id="26477" w:author="瑋婷 徐" w:date="2025-01-06T15:36:00Z" w16du:dateUtc="2025-01-06T07:36:00Z">
                  <w:rPr>
                    <w:ins w:id="26478" w:author="瑋婷 徐" w:date="2025-01-03T16:50:00Z" w16du:dateUtc="2025-01-03T08:50:00Z"/>
                    <w:rFonts w:ascii="Times New Roman" w:eastAsia="Times New Roman" w:hAnsi="Times New Roman" w:cs="Times New Roman"/>
                    <w:sz w:val="20"/>
                    <w:szCs w:val="20"/>
                  </w:rPr>
                </w:rPrChange>
              </w:rPr>
              <w:pPrChange w:id="264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AC715A"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80" w:author="瑋婷 徐" w:date="2025-01-03T16:50:00Z" w16du:dateUtc="2025-01-03T08:50:00Z"/>
                <w:rFonts w:ascii="Times New Roman" w:eastAsiaTheme="minorEastAsia" w:hAnsi="Times New Roman" w:cs="Times New Roman"/>
                <w:rPrChange w:id="26481" w:author="瑋婷 徐" w:date="2025-01-06T15:36:00Z" w16du:dateUtc="2025-01-06T07:36:00Z">
                  <w:rPr>
                    <w:ins w:id="26482" w:author="瑋婷 徐" w:date="2025-01-03T16:50:00Z" w16du:dateUtc="2025-01-03T08:50:00Z"/>
                    <w:rFonts w:ascii="Times New Roman" w:eastAsia="Times New Roman" w:hAnsi="Times New Roman" w:cs="Times New Roman"/>
                    <w:sz w:val="20"/>
                    <w:szCs w:val="20"/>
                  </w:rPr>
                </w:rPrChange>
              </w:rPr>
              <w:pPrChange w:id="264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858EB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84" w:author="瑋婷 徐" w:date="2025-01-03T16:50:00Z" w16du:dateUtc="2025-01-03T08:50:00Z"/>
                <w:rFonts w:ascii="Times New Roman" w:eastAsiaTheme="minorEastAsia" w:hAnsi="Times New Roman" w:cs="Times New Roman"/>
                <w:rPrChange w:id="26485" w:author="瑋婷 徐" w:date="2025-01-06T15:36:00Z" w16du:dateUtc="2025-01-06T07:36:00Z">
                  <w:rPr>
                    <w:ins w:id="26486" w:author="瑋婷 徐" w:date="2025-01-03T16:50:00Z" w16du:dateUtc="2025-01-03T08:50:00Z"/>
                    <w:rFonts w:ascii="Times New Roman" w:eastAsia="Times New Roman" w:hAnsi="Times New Roman" w:cs="Times New Roman"/>
                    <w:sz w:val="20"/>
                    <w:szCs w:val="20"/>
                  </w:rPr>
                </w:rPrChange>
              </w:rPr>
              <w:pPrChange w:id="264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5F071D7E"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6488"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6489" w:author="瑋婷 徐" w:date="2025-01-03T16:50:00Z"/>
          <w:trPrChange w:id="26490"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491" w:author="瑋婷 徐" w:date="2025-01-03T17:01:00Z" w16du:dateUtc="2025-01-03T09:01:00Z">
              <w:tcPr>
                <w:tcW w:w="781" w:type="pct"/>
                <w:gridSpan w:val="2"/>
                <w:vAlign w:val="center"/>
                <w:hideMark/>
              </w:tcPr>
            </w:tcPrChange>
          </w:tcPr>
          <w:p w14:paraId="79B3F954" w14:textId="77777777" w:rsidR="003C19C7" w:rsidRPr="00747A91" w:rsidRDefault="003C19C7">
            <w:pPr>
              <w:spacing w:line="360" w:lineRule="auto"/>
              <w:jc w:val="both"/>
              <w:rPr>
                <w:ins w:id="26492" w:author="瑋婷 徐" w:date="2025-01-03T16:50:00Z" w16du:dateUtc="2025-01-03T08:50:00Z"/>
                <w:rFonts w:ascii="Times New Roman" w:eastAsiaTheme="minorEastAsia" w:hAnsi="Times New Roman" w:cs="Times New Roman"/>
                <w:b w:val="0"/>
                <w:bCs w:val="0"/>
                <w:color w:val="000000"/>
                <w:rPrChange w:id="26493" w:author="瑋婷 徐" w:date="2025-01-06T15:36:00Z" w16du:dateUtc="2025-01-06T07:36:00Z">
                  <w:rPr>
                    <w:ins w:id="26494" w:author="瑋婷 徐" w:date="2025-01-03T16:50:00Z" w16du:dateUtc="2025-01-03T08:50:00Z"/>
                    <w:rFonts w:ascii="Calibri" w:hAnsi="Calibri" w:cs="Calibri"/>
                    <w:color w:val="000000"/>
                    <w:sz w:val="22"/>
                    <w:szCs w:val="22"/>
                  </w:rPr>
                </w:rPrChange>
              </w:rPr>
              <w:pPrChange w:id="26495" w:author="瑋婷 徐" w:date="2025-01-03T16:55:00Z" w16du:dateUtc="2025-01-03T08:55:00Z">
                <w:pPr/>
              </w:pPrChange>
            </w:pPr>
            <w:ins w:id="26496" w:author="瑋婷 徐" w:date="2025-01-03T16:50:00Z" w16du:dateUtc="2025-01-03T08:50:00Z">
              <w:r w:rsidRPr="00747A91">
                <w:rPr>
                  <w:rFonts w:ascii="Times New Roman" w:eastAsiaTheme="minorEastAsia" w:hAnsi="Times New Roman" w:cs="Times New Roman" w:hint="eastAsia"/>
                  <w:b w:val="0"/>
                  <w:bCs w:val="0"/>
                  <w:color w:val="000000"/>
                  <w:rPrChange w:id="26497" w:author="瑋婷 徐" w:date="2025-01-06T15:36:00Z" w16du:dateUtc="2025-01-06T07:36:00Z">
                    <w:rPr>
                      <w:rFonts w:ascii="Calibri" w:hAnsi="Calibri" w:cs="Calibri" w:hint="eastAsia"/>
                      <w:color w:val="000000"/>
                      <w:sz w:val="22"/>
                      <w:szCs w:val="22"/>
                    </w:rPr>
                  </w:rPrChange>
                </w:rPr>
                <w:t>斯氏繡眼</w:t>
              </w:r>
              <w:r w:rsidRPr="00747A91">
                <w:rPr>
                  <w:rFonts w:ascii="Times New Roman" w:eastAsiaTheme="minorEastAsia" w:hAnsi="Times New Roman" w:cs="Times New Roman"/>
                  <w:b w:val="0"/>
                  <w:bCs w:val="0"/>
                  <w:color w:val="000000"/>
                  <w:rPrChange w:id="26498"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Change w:id="26499" w:author="瑋婷 徐" w:date="2025-01-03T17:01:00Z" w16du:dateUtc="2025-01-03T09:01:00Z">
              <w:tcPr>
                <w:tcW w:w="814" w:type="pct"/>
                <w:gridSpan w:val="2"/>
                <w:vAlign w:val="center"/>
                <w:hideMark/>
              </w:tcPr>
            </w:tcPrChange>
          </w:tcPr>
          <w:p w14:paraId="0871141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00" w:author="瑋婷 徐" w:date="2025-01-03T16:50:00Z" w16du:dateUtc="2025-01-03T08:50:00Z"/>
                <w:rFonts w:ascii="Times New Roman" w:eastAsiaTheme="minorEastAsia" w:hAnsi="Times New Roman" w:cs="Times New Roman"/>
                <w:i/>
                <w:iCs/>
                <w:color w:val="000000"/>
                <w:rPrChange w:id="26501" w:author="瑋婷 徐" w:date="2025-01-06T15:36:00Z" w16du:dateUtc="2025-01-06T07:36:00Z">
                  <w:rPr>
                    <w:ins w:id="26502" w:author="瑋婷 徐" w:date="2025-01-03T16:50:00Z" w16du:dateUtc="2025-01-03T08:50:00Z"/>
                    <w:rFonts w:ascii="Calibri" w:hAnsi="Calibri" w:cs="Calibri"/>
                    <w:i/>
                    <w:iCs/>
                    <w:color w:val="000000"/>
                    <w:sz w:val="22"/>
                    <w:szCs w:val="22"/>
                  </w:rPr>
                </w:rPrChange>
              </w:rPr>
              <w:pPrChange w:id="265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504" w:author="瑋婷 徐" w:date="2025-01-03T16:50:00Z" w16du:dateUtc="2025-01-03T08:50:00Z">
              <w:r w:rsidRPr="00747A91">
                <w:rPr>
                  <w:rFonts w:ascii="Times New Roman" w:eastAsiaTheme="minorEastAsia" w:hAnsi="Times New Roman" w:cs="Times New Roman"/>
                  <w:i/>
                  <w:iCs/>
                  <w:color w:val="000000"/>
                  <w:rPrChange w:id="26505" w:author="瑋婷 徐" w:date="2025-01-06T15:36:00Z" w16du:dateUtc="2025-01-06T07:36:00Z">
                    <w:rPr>
                      <w:rFonts w:ascii="Calibri" w:hAnsi="Calibri" w:cs="Calibri"/>
                      <w:i/>
                      <w:iCs/>
                      <w:color w:val="000000"/>
                      <w:sz w:val="22"/>
                      <w:szCs w:val="22"/>
                    </w:rPr>
                  </w:rPrChange>
                </w:rPr>
                <w:t>Zosterops simplex</w:t>
              </w:r>
            </w:ins>
          </w:p>
        </w:tc>
        <w:tc>
          <w:tcPr>
            <w:tcW w:w="0" w:type="pct"/>
            <w:noWrap/>
            <w:vAlign w:val="center"/>
            <w:hideMark/>
            <w:tcPrChange w:id="26506" w:author="瑋婷 徐" w:date="2025-01-03T17:01:00Z" w16du:dateUtc="2025-01-03T09:01:00Z">
              <w:tcPr>
                <w:tcW w:w="162" w:type="pct"/>
                <w:gridSpan w:val="2"/>
                <w:noWrap/>
                <w:vAlign w:val="center"/>
                <w:hideMark/>
              </w:tcPr>
            </w:tcPrChange>
          </w:tcPr>
          <w:p w14:paraId="751D551A"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07" w:author="瑋婷 徐" w:date="2025-01-03T16:50:00Z" w16du:dateUtc="2025-01-03T08:50:00Z"/>
                <w:rFonts w:ascii="Times New Roman" w:eastAsiaTheme="minorEastAsia" w:hAnsi="Times New Roman" w:cs="Times New Roman"/>
                <w:i/>
                <w:iCs/>
                <w:color w:val="000000"/>
                <w:rPrChange w:id="26508" w:author="瑋婷 徐" w:date="2025-01-06T15:36:00Z" w16du:dateUtc="2025-01-06T07:36:00Z">
                  <w:rPr>
                    <w:ins w:id="26509" w:author="瑋婷 徐" w:date="2025-01-03T16:50:00Z" w16du:dateUtc="2025-01-03T08:50:00Z"/>
                    <w:rFonts w:ascii="Calibri" w:hAnsi="Calibri" w:cs="Calibri"/>
                    <w:i/>
                    <w:iCs/>
                    <w:color w:val="000000"/>
                    <w:sz w:val="22"/>
                    <w:szCs w:val="22"/>
                  </w:rPr>
                </w:rPrChange>
              </w:rPr>
              <w:pPrChange w:id="265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11" w:author="瑋婷 徐" w:date="2025-01-03T17:01:00Z" w16du:dateUtc="2025-01-03T09:01:00Z">
              <w:tcPr>
                <w:tcW w:w="162" w:type="pct"/>
                <w:gridSpan w:val="2"/>
                <w:noWrap/>
                <w:vAlign w:val="center"/>
                <w:hideMark/>
              </w:tcPr>
            </w:tcPrChange>
          </w:tcPr>
          <w:p w14:paraId="0156CBF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12" w:author="瑋婷 徐" w:date="2025-01-03T16:50:00Z" w16du:dateUtc="2025-01-03T08:50:00Z"/>
                <w:rFonts w:ascii="Times New Roman" w:eastAsiaTheme="minorEastAsia" w:hAnsi="Times New Roman" w:cs="Times New Roman"/>
                <w:rPrChange w:id="26513" w:author="瑋婷 徐" w:date="2025-01-06T15:36:00Z" w16du:dateUtc="2025-01-06T07:36:00Z">
                  <w:rPr>
                    <w:ins w:id="26514" w:author="瑋婷 徐" w:date="2025-01-03T16:50:00Z" w16du:dateUtc="2025-01-03T08:50:00Z"/>
                    <w:rFonts w:ascii="Times New Roman" w:eastAsia="Times New Roman" w:hAnsi="Times New Roman" w:cs="Times New Roman"/>
                    <w:sz w:val="20"/>
                    <w:szCs w:val="20"/>
                  </w:rPr>
                </w:rPrChange>
              </w:rPr>
              <w:pPrChange w:id="265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16" w:author="瑋婷 徐" w:date="2025-01-03T17:01:00Z" w16du:dateUtc="2025-01-03T09:01:00Z">
              <w:tcPr>
                <w:tcW w:w="162" w:type="pct"/>
                <w:gridSpan w:val="2"/>
                <w:noWrap/>
                <w:vAlign w:val="center"/>
                <w:hideMark/>
              </w:tcPr>
            </w:tcPrChange>
          </w:tcPr>
          <w:p w14:paraId="79DBB6F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17" w:author="瑋婷 徐" w:date="2025-01-03T16:50:00Z" w16du:dateUtc="2025-01-03T08:50:00Z"/>
                <w:rFonts w:ascii="Times New Roman" w:eastAsiaTheme="minorEastAsia" w:hAnsi="Times New Roman" w:cs="Times New Roman"/>
                <w:rPrChange w:id="26518" w:author="瑋婷 徐" w:date="2025-01-06T15:36:00Z" w16du:dateUtc="2025-01-06T07:36:00Z">
                  <w:rPr>
                    <w:ins w:id="26519" w:author="瑋婷 徐" w:date="2025-01-03T16:50:00Z" w16du:dateUtc="2025-01-03T08:50:00Z"/>
                    <w:rFonts w:ascii="Times New Roman" w:eastAsia="Times New Roman" w:hAnsi="Times New Roman" w:cs="Times New Roman"/>
                    <w:sz w:val="20"/>
                    <w:szCs w:val="20"/>
                  </w:rPr>
                </w:rPrChange>
              </w:rPr>
              <w:pPrChange w:id="265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21" w:author="瑋婷 徐" w:date="2025-01-03T17:01:00Z" w16du:dateUtc="2025-01-03T09:01:00Z">
              <w:tcPr>
                <w:tcW w:w="162" w:type="pct"/>
                <w:gridSpan w:val="2"/>
                <w:noWrap/>
                <w:vAlign w:val="center"/>
                <w:hideMark/>
              </w:tcPr>
            </w:tcPrChange>
          </w:tcPr>
          <w:p w14:paraId="7D063130"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22" w:author="瑋婷 徐" w:date="2025-01-03T16:50:00Z" w16du:dateUtc="2025-01-03T08:50:00Z"/>
                <w:rFonts w:ascii="Times New Roman" w:eastAsiaTheme="minorEastAsia" w:hAnsi="Times New Roman" w:cs="Times New Roman"/>
                <w:rPrChange w:id="26523" w:author="瑋婷 徐" w:date="2025-01-06T15:36:00Z" w16du:dateUtc="2025-01-06T07:36:00Z">
                  <w:rPr>
                    <w:ins w:id="26524" w:author="瑋婷 徐" w:date="2025-01-03T16:50:00Z" w16du:dateUtc="2025-01-03T08:50:00Z"/>
                    <w:rFonts w:ascii="Times New Roman" w:eastAsia="Times New Roman" w:hAnsi="Times New Roman" w:cs="Times New Roman"/>
                    <w:sz w:val="20"/>
                    <w:szCs w:val="20"/>
                  </w:rPr>
                </w:rPrChange>
              </w:rPr>
              <w:pPrChange w:id="265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26" w:author="瑋婷 徐" w:date="2025-01-03T17:01:00Z" w16du:dateUtc="2025-01-03T09:01:00Z">
              <w:tcPr>
                <w:tcW w:w="162" w:type="pct"/>
                <w:gridSpan w:val="2"/>
                <w:noWrap/>
                <w:vAlign w:val="center"/>
                <w:hideMark/>
              </w:tcPr>
            </w:tcPrChange>
          </w:tcPr>
          <w:p w14:paraId="7199EA8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27" w:author="瑋婷 徐" w:date="2025-01-03T16:50:00Z" w16du:dateUtc="2025-01-03T08:50:00Z"/>
                <w:rFonts w:ascii="Times New Roman" w:eastAsiaTheme="minorEastAsia" w:hAnsi="Times New Roman" w:cs="Times New Roman"/>
                <w:color w:val="000000"/>
                <w:rPrChange w:id="26528" w:author="瑋婷 徐" w:date="2025-01-06T15:36:00Z" w16du:dateUtc="2025-01-06T07:36:00Z">
                  <w:rPr>
                    <w:ins w:id="26529" w:author="瑋婷 徐" w:date="2025-01-03T16:50:00Z" w16du:dateUtc="2025-01-03T08:50:00Z"/>
                    <w:rFonts w:ascii="Calibri" w:hAnsi="Calibri" w:cs="Calibri"/>
                    <w:color w:val="000000"/>
                    <w:sz w:val="22"/>
                    <w:szCs w:val="22"/>
                  </w:rPr>
                </w:rPrChange>
              </w:rPr>
              <w:pPrChange w:id="265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531" w:author="瑋婷 徐" w:date="2025-01-03T16:50:00Z" w16du:dateUtc="2025-01-03T08:50:00Z">
              <w:r w:rsidRPr="00747A91">
                <w:rPr>
                  <w:rFonts w:ascii="Times New Roman" w:eastAsiaTheme="minorEastAsia" w:hAnsi="Times New Roman" w:cs="Times New Roman"/>
                  <w:color w:val="000000"/>
                  <w:rPrChange w:id="26532"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533" w:author="瑋婷 徐" w:date="2025-01-03T17:01:00Z" w16du:dateUtc="2025-01-03T09:01:00Z">
              <w:tcPr>
                <w:tcW w:w="162" w:type="pct"/>
                <w:gridSpan w:val="2"/>
                <w:noWrap/>
                <w:vAlign w:val="center"/>
                <w:hideMark/>
              </w:tcPr>
            </w:tcPrChange>
          </w:tcPr>
          <w:p w14:paraId="38C84DFC"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34" w:author="瑋婷 徐" w:date="2025-01-03T16:50:00Z" w16du:dateUtc="2025-01-03T08:50:00Z"/>
                <w:rFonts w:ascii="Times New Roman" w:eastAsiaTheme="minorEastAsia" w:hAnsi="Times New Roman" w:cs="Times New Roman"/>
                <w:color w:val="000000"/>
                <w:rPrChange w:id="26535" w:author="瑋婷 徐" w:date="2025-01-06T15:36:00Z" w16du:dateUtc="2025-01-06T07:36:00Z">
                  <w:rPr>
                    <w:ins w:id="26536" w:author="瑋婷 徐" w:date="2025-01-03T16:50:00Z" w16du:dateUtc="2025-01-03T08:50:00Z"/>
                    <w:rFonts w:ascii="Calibri" w:hAnsi="Calibri" w:cs="Calibri"/>
                    <w:color w:val="000000"/>
                    <w:sz w:val="22"/>
                    <w:szCs w:val="22"/>
                  </w:rPr>
                </w:rPrChange>
              </w:rPr>
              <w:pPrChange w:id="265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38" w:author="瑋婷 徐" w:date="2025-01-03T17:01:00Z" w16du:dateUtc="2025-01-03T09:01:00Z">
              <w:tcPr>
                <w:tcW w:w="162" w:type="pct"/>
                <w:gridSpan w:val="2"/>
                <w:noWrap/>
                <w:vAlign w:val="center"/>
                <w:hideMark/>
              </w:tcPr>
            </w:tcPrChange>
          </w:tcPr>
          <w:p w14:paraId="776494E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39" w:author="瑋婷 徐" w:date="2025-01-03T16:50:00Z" w16du:dateUtc="2025-01-03T08:50:00Z"/>
                <w:rFonts w:ascii="Times New Roman" w:eastAsiaTheme="minorEastAsia" w:hAnsi="Times New Roman" w:cs="Times New Roman"/>
                <w:rPrChange w:id="26540" w:author="瑋婷 徐" w:date="2025-01-06T15:36:00Z" w16du:dateUtc="2025-01-06T07:36:00Z">
                  <w:rPr>
                    <w:ins w:id="26541" w:author="瑋婷 徐" w:date="2025-01-03T16:50:00Z" w16du:dateUtc="2025-01-03T08:50:00Z"/>
                    <w:rFonts w:ascii="Times New Roman" w:eastAsia="Times New Roman" w:hAnsi="Times New Roman" w:cs="Times New Roman"/>
                    <w:sz w:val="20"/>
                    <w:szCs w:val="20"/>
                  </w:rPr>
                </w:rPrChange>
              </w:rPr>
              <w:pPrChange w:id="265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43" w:author="瑋婷 徐" w:date="2025-01-03T17:01:00Z" w16du:dateUtc="2025-01-03T09:01:00Z">
              <w:tcPr>
                <w:tcW w:w="162" w:type="pct"/>
                <w:gridSpan w:val="2"/>
                <w:noWrap/>
                <w:vAlign w:val="center"/>
                <w:hideMark/>
              </w:tcPr>
            </w:tcPrChange>
          </w:tcPr>
          <w:p w14:paraId="68B0A83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44" w:author="瑋婷 徐" w:date="2025-01-03T16:50:00Z" w16du:dateUtc="2025-01-03T08:50:00Z"/>
                <w:rFonts w:ascii="Times New Roman" w:eastAsiaTheme="minorEastAsia" w:hAnsi="Times New Roman" w:cs="Times New Roman"/>
                <w:rPrChange w:id="26545" w:author="瑋婷 徐" w:date="2025-01-06T15:36:00Z" w16du:dateUtc="2025-01-06T07:36:00Z">
                  <w:rPr>
                    <w:ins w:id="26546" w:author="瑋婷 徐" w:date="2025-01-03T16:50:00Z" w16du:dateUtc="2025-01-03T08:50:00Z"/>
                    <w:rFonts w:ascii="Times New Roman" w:eastAsia="Times New Roman" w:hAnsi="Times New Roman" w:cs="Times New Roman"/>
                    <w:sz w:val="20"/>
                    <w:szCs w:val="20"/>
                  </w:rPr>
                </w:rPrChange>
              </w:rPr>
              <w:pPrChange w:id="265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48" w:author="瑋婷 徐" w:date="2025-01-03T17:01:00Z" w16du:dateUtc="2025-01-03T09:01:00Z">
              <w:tcPr>
                <w:tcW w:w="162" w:type="pct"/>
                <w:gridSpan w:val="2"/>
                <w:noWrap/>
                <w:vAlign w:val="center"/>
                <w:hideMark/>
              </w:tcPr>
            </w:tcPrChange>
          </w:tcPr>
          <w:p w14:paraId="5C3271F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49" w:author="瑋婷 徐" w:date="2025-01-03T16:50:00Z" w16du:dateUtc="2025-01-03T08:50:00Z"/>
                <w:rFonts w:ascii="Times New Roman" w:eastAsiaTheme="minorEastAsia" w:hAnsi="Times New Roman" w:cs="Times New Roman"/>
                <w:color w:val="000000"/>
                <w:rPrChange w:id="26550" w:author="瑋婷 徐" w:date="2025-01-06T15:36:00Z" w16du:dateUtc="2025-01-06T07:36:00Z">
                  <w:rPr>
                    <w:ins w:id="26551" w:author="瑋婷 徐" w:date="2025-01-03T16:50:00Z" w16du:dateUtc="2025-01-03T08:50:00Z"/>
                    <w:rFonts w:ascii="Calibri" w:hAnsi="Calibri" w:cs="Calibri"/>
                    <w:color w:val="000000"/>
                    <w:sz w:val="22"/>
                    <w:szCs w:val="22"/>
                  </w:rPr>
                </w:rPrChange>
              </w:rPr>
              <w:pPrChange w:id="265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553" w:author="瑋婷 徐" w:date="2025-01-03T16:50:00Z" w16du:dateUtc="2025-01-03T08:50:00Z">
              <w:r w:rsidRPr="00747A91">
                <w:rPr>
                  <w:rFonts w:ascii="Times New Roman" w:eastAsiaTheme="minorEastAsia" w:hAnsi="Times New Roman" w:cs="Times New Roman"/>
                  <w:color w:val="000000"/>
                  <w:rPrChange w:id="26554"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555" w:author="瑋婷 徐" w:date="2025-01-03T17:01:00Z" w16du:dateUtc="2025-01-03T09:01:00Z">
              <w:tcPr>
                <w:tcW w:w="162" w:type="pct"/>
                <w:gridSpan w:val="2"/>
                <w:noWrap/>
                <w:vAlign w:val="center"/>
                <w:hideMark/>
              </w:tcPr>
            </w:tcPrChange>
          </w:tcPr>
          <w:p w14:paraId="1649FF3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56" w:author="瑋婷 徐" w:date="2025-01-03T16:50:00Z" w16du:dateUtc="2025-01-03T08:50:00Z"/>
                <w:rFonts w:ascii="Times New Roman" w:eastAsiaTheme="minorEastAsia" w:hAnsi="Times New Roman" w:cs="Times New Roman"/>
                <w:color w:val="000000"/>
                <w:rPrChange w:id="26557" w:author="瑋婷 徐" w:date="2025-01-06T15:36:00Z" w16du:dateUtc="2025-01-06T07:36:00Z">
                  <w:rPr>
                    <w:ins w:id="26558" w:author="瑋婷 徐" w:date="2025-01-03T16:50:00Z" w16du:dateUtc="2025-01-03T08:50:00Z"/>
                    <w:rFonts w:ascii="Calibri" w:hAnsi="Calibri" w:cs="Calibri"/>
                    <w:color w:val="000000"/>
                    <w:sz w:val="22"/>
                    <w:szCs w:val="22"/>
                  </w:rPr>
                </w:rPrChange>
              </w:rPr>
              <w:pPrChange w:id="265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60" w:author="瑋婷 徐" w:date="2025-01-03T17:01:00Z" w16du:dateUtc="2025-01-03T09:01:00Z">
              <w:tcPr>
                <w:tcW w:w="162" w:type="pct"/>
                <w:gridSpan w:val="2"/>
                <w:noWrap/>
                <w:vAlign w:val="center"/>
                <w:hideMark/>
              </w:tcPr>
            </w:tcPrChange>
          </w:tcPr>
          <w:p w14:paraId="2FD0EAE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61" w:author="瑋婷 徐" w:date="2025-01-03T16:50:00Z" w16du:dateUtc="2025-01-03T08:50:00Z"/>
                <w:rFonts w:ascii="Times New Roman" w:eastAsiaTheme="minorEastAsia" w:hAnsi="Times New Roman" w:cs="Times New Roman"/>
                <w:rPrChange w:id="26562" w:author="瑋婷 徐" w:date="2025-01-06T15:36:00Z" w16du:dateUtc="2025-01-06T07:36:00Z">
                  <w:rPr>
                    <w:ins w:id="26563" w:author="瑋婷 徐" w:date="2025-01-03T16:50:00Z" w16du:dateUtc="2025-01-03T08:50:00Z"/>
                    <w:rFonts w:ascii="Times New Roman" w:eastAsia="Times New Roman" w:hAnsi="Times New Roman" w:cs="Times New Roman"/>
                    <w:sz w:val="20"/>
                    <w:szCs w:val="20"/>
                  </w:rPr>
                </w:rPrChange>
              </w:rPr>
              <w:pPrChange w:id="265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65" w:author="瑋婷 徐" w:date="2025-01-03T17:01:00Z" w16du:dateUtc="2025-01-03T09:01:00Z">
              <w:tcPr>
                <w:tcW w:w="162" w:type="pct"/>
                <w:gridSpan w:val="2"/>
                <w:noWrap/>
                <w:vAlign w:val="center"/>
                <w:hideMark/>
              </w:tcPr>
            </w:tcPrChange>
          </w:tcPr>
          <w:p w14:paraId="7CD148E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66" w:author="瑋婷 徐" w:date="2025-01-03T16:50:00Z" w16du:dateUtc="2025-01-03T08:50:00Z"/>
                <w:rFonts w:ascii="Times New Roman" w:eastAsiaTheme="minorEastAsia" w:hAnsi="Times New Roman" w:cs="Times New Roman"/>
                <w:color w:val="000000"/>
                <w:rPrChange w:id="26567" w:author="瑋婷 徐" w:date="2025-01-06T15:36:00Z" w16du:dateUtc="2025-01-06T07:36:00Z">
                  <w:rPr>
                    <w:ins w:id="26568" w:author="瑋婷 徐" w:date="2025-01-03T16:50:00Z" w16du:dateUtc="2025-01-03T08:50:00Z"/>
                    <w:rFonts w:ascii="Calibri" w:hAnsi="Calibri" w:cs="Calibri"/>
                    <w:color w:val="000000"/>
                    <w:sz w:val="22"/>
                    <w:szCs w:val="22"/>
                  </w:rPr>
                </w:rPrChange>
              </w:rPr>
              <w:pPrChange w:id="265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570" w:author="瑋婷 徐" w:date="2025-01-03T16:50:00Z" w16du:dateUtc="2025-01-03T08:50:00Z">
              <w:r w:rsidRPr="00747A91">
                <w:rPr>
                  <w:rFonts w:ascii="Times New Roman" w:eastAsiaTheme="minorEastAsia" w:hAnsi="Times New Roman" w:cs="Times New Roman"/>
                  <w:color w:val="000000"/>
                  <w:rPrChange w:id="26571"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572" w:author="瑋婷 徐" w:date="2025-01-03T17:01:00Z" w16du:dateUtc="2025-01-03T09:01:00Z">
              <w:tcPr>
                <w:tcW w:w="162" w:type="pct"/>
                <w:gridSpan w:val="2"/>
                <w:noWrap/>
                <w:vAlign w:val="center"/>
                <w:hideMark/>
              </w:tcPr>
            </w:tcPrChange>
          </w:tcPr>
          <w:p w14:paraId="03E7D39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73" w:author="瑋婷 徐" w:date="2025-01-03T16:50:00Z" w16du:dateUtc="2025-01-03T08:50:00Z"/>
                <w:rFonts w:ascii="Times New Roman" w:eastAsiaTheme="minorEastAsia" w:hAnsi="Times New Roman" w:cs="Times New Roman"/>
                <w:color w:val="000000"/>
                <w:rPrChange w:id="26574" w:author="瑋婷 徐" w:date="2025-01-06T15:36:00Z" w16du:dateUtc="2025-01-06T07:36:00Z">
                  <w:rPr>
                    <w:ins w:id="26575" w:author="瑋婷 徐" w:date="2025-01-03T16:50:00Z" w16du:dateUtc="2025-01-03T08:50:00Z"/>
                    <w:rFonts w:ascii="Calibri" w:hAnsi="Calibri" w:cs="Calibri"/>
                    <w:color w:val="000000"/>
                    <w:sz w:val="22"/>
                    <w:szCs w:val="22"/>
                  </w:rPr>
                </w:rPrChange>
              </w:rPr>
              <w:pPrChange w:id="265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77" w:author="瑋婷 徐" w:date="2025-01-03T17:01:00Z" w16du:dateUtc="2025-01-03T09:01:00Z">
              <w:tcPr>
                <w:tcW w:w="162" w:type="pct"/>
                <w:gridSpan w:val="2"/>
                <w:noWrap/>
                <w:vAlign w:val="center"/>
                <w:hideMark/>
              </w:tcPr>
            </w:tcPrChange>
          </w:tcPr>
          <w:p w14:paraId="6FAC13F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78" w:author="瑋婷 徐" w:date="2025-01-03T16:50:00Z" w16du:dateUtc="2025-01-03T08:50:00Z"/>
                <w:rFonts w:ascii="Times New Roman" w:eastAsiaTheme="minorEastAsia" w:hAnsi="Times New Roman" w:cs="Times New Roman"/>
                <w:color w:val="000000"/>
                <w:rPrChange w:id="26579" w:author="瑋婷 徐" w:date="2025-01-06T15:36:00Z" w16du:dateUtc="2025-01-06T07:36:00Z">
                  <w:rPr>
                    <w:ins w:id="26580" w:author="瑋婷 徐" w:date="2025-01-03T16:50:00Z" w16du:dateUtc="2025-01-03T08:50:00Z"/>
                    <w:rFonts w:ascii="Calibri" w:hAnsi="Calibri" w:cs="Calibri"/>
                    <w:color w:val="000000"/>
                    <w:sz w:val="22"/>
                    <w:szCs w:val="22"/>
                  </w:rPr>
                </w:rPrChange>
              </w:rPr>
              <w:pPrChange w:id="265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582" w:author="瑋婷 徐" w:date="2025-01-03T16:50:00Z" w16du:dateUtc="2025-01-03T08:50:00Z">
              <w:r w:rsidRPr="00747A91">
                <w:rPr>
                  <w:rFonts w:ascii="Times New Roman" w:eastAsiaTheme="minorEastAsia" w:hAnsi="Times New Roman" w:cs="Times New Roman"/>
                  <w:color w:val="000000"/>
                  <w:rPrChange w:id="26583"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584" w:author="瑋婷 徐" w:date="2025-01-03T17:01:00Z" w16du:dateUtc="2025-01-03T09:01:00Z">
              <w:tcPr>
                <w:tcW w:w="162" w:type="pct"/>
                <w:gridSpan w:val="2"/>
                <w:noWrap/>
                <w:vAlign w:val="center"/>
                <w:hideMark/>
              </w:tcPr>
            </w:tcPrChange>
          </w:tcPr>
          <w:p w14:paraId="37864CE9"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85" w:author="瑋婷 徐" w:date="2025-01-03T16:50:00Z" w16du:dateUtc="2025-01-03T08:50:00Z"/>
                <w:rFonts w:ascii="Times New Roman" w:eastAsiaTheme="minorEastAsia" w:hAnsi="Times New Roman" w:cs="Times New Roman"/>
                <w:color w:val="000000"/>
                <w:rPrChange w:id="26586" w:author="瑋婷 徐" w:date="2025-01-06T15:36:00Z" w16du:dateUtc="2025-01-06T07:36:00Z">
                  <w:rPr>
                    <w:ins w:id="26587" w:author="瑋婷 徐" w:date="2025-01-03T16:50:00Z" w16du:dateUtc="2025-01-03T08:50:00Z"/>
                    <w:rFonts w:ascii="Calibri" w:hAnsi="Calibri" w:cs="Calibri"/>
                    <w:color w:val="000000"/>
                    <w:sz w:val="22"/>
                    <w:szCs w:val="22"/>
                  </w:rPr>
                </w:rPrChange>
              </w:rPr>
              <w:pPrChange w:id="265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589" w:author="瑋婷 徐" w:date="2025-01-03T16:50:00Z" w16du:dateUtc="2025-01-03T08:50:00Z">
              <w:r w:rsidRPr="00747A91">
                <w:rPr>
                  <w:rFonts w:ascii="Times New Roman" w:eastAsiaTheme="minorEastAsia" w:hAnsi="Times New Roman" w:cs="Times New Roman"/>
                  <w:color w:val="000000"/>
                  <w:rPrChange w:id="26590"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591" w:author="瑋婷 徐" w:date="2025-01-03T17:01:00Z" w16du:dateUtc="2025-01-03T09:01:00Z">
              <w:tcPr>
                <w:tcW w:w="162" w:type="pct"/>
                <w:gridSpan w:val="2"/>
                <w:noWrap/>
                <w:vAlign w:val="center"/>
                <w:hideMark/>
              </w:tcPr>
            </w:tcPrChange>
          </w:tcPr>
          <w:p w14:paraId="3641556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92" w:author="瑋婷 徐" w:date="2025-01-03T16:50:00Z" w16du:dateUtc="2025-01-03T08:50:00Z"/>
                <w:rFonts w:ascii="Times New Roman" w:eastAsiaTheme="minorEastAsia" w:hAnsi="Times New Roman" w:cs="Times New Roman"/>
                <w:color w:val="000000"/>
                <w:rPrChange w:id="26593" w:author="瑋婷 徐" w:date="2025-01-06T15:36:00Z" w16du:dateUtc="2025-01-06T07:36:00Z">
                  <w:rPr>
                    <w:ins w:id="26594" w:author="瑋婷 徐" w:date="2025-01-03T16:50:00Z" w16du:dateUtc="2025-01-03T08:50:00Z"/>
                    <w:rFonts w:ascii="Calibri" w:hAnsi="Calibri" w:cs="Calibri"/>
                    <w:color w:val="000000"/>
                    <w:sz w:val="22"/>
                    <w:szCs w:val="22"/>
                  </w:rPr>
                </w:rPrChange>
              </w:rPr>
              <w:pPrChange w:id="265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96" w:author="瑋婷 徐" w:date="2025-01-03T17:01:00Z" w16du:dateUtc="2025-01-03T09:01:00Z">
              <w:tcPr>
                <w:tcW w:w="162" w:type="pct"/>
                <w:gridSpan w:val="2"/>
                <w:noWrap/>
                <w:vAlign w:val="center"/>
                <w:hideMark/>
              </w:tcPr>
            </w:tcPrChange>
          </w:tcPr>
          <w:p w14:paraId="0375D9D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97" w:author="瑋婷 徐" w:date="2025-01-03T16:50:00Z" w16du:dateUtc="2025-01-03T08:50:00Z"/>
                <w:rFonts w:ascii="Times New Roman" w:eastAsiaTheme="minorEastAsia" w:hAnsi="Times New Roman" w:cs="Times New Roman"/>
                <w:color w:val="000000"/>
                <w:rPrChange w:id="26598" w:author="瑋婷 徐" w:date="2025-01-06T15:36:00Z" w16du:dateUtc="2025-01-06T07:36:00Z">
                  <w:rPr>
                    <w:ins w:id="26599" w:author="瑋婷 徐" w:date="2025-01-03T16:50:00Z" w16du:dateUtc="2025-01-03T08:50:00Z"/>
                    <w:rFonts w:ascii="Calibri" w:hAnsi="Calibri" w:cs="Calibri"/>
                    <w:color w:val="000000"/>
                    <w:sz w:val="22"/>
                    <w:szCs w:val="22"/>
                  </w:rPr>
                </w:rPrChange>
              </w:rPr>
              <w:pPrChange w:id="266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601" w:author="瑋婷 徐" w:date="2025-01-03T16:50:00Z" w16du:dateUtc="2025-01-03T08:50:00Z">
              <w:r w:rsidRPr="00747A91">
                <w:rPr>
                  <w:rFonts w:ascii="Times New Roman" w:eastAsiaTheme="minorEastAsia" w:hAnsi="Times New Roman" w:cs="Times New Roman"/>
                  <w:color w:val="000000"/>
                  <w:rPrChange w:id="26602"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603" w:author="瑋婷 徐" w:date="2025-01-03T17:01:00Z" w16du:dateUtc="2025-01-03T09:01:00Z">
              <w:tcPr>
                <w:tcW w:w="162" w:type="pct"/>
                <w:gridSpan w:val="2"/>
                <w:noWrap/>
                <w:vAlign w:val="center"/>
                <w:hideMark/>
              </w:tcPr>
            </w:tcPrChange>
          </w:tcPr>
          <w:p w14:paraId="5B33A26A"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604" w:author="瑋婷 徐" w:date="2025-01-03T16:50:00Z" w16du:dateUtc="2025-01-03T08:50:00Z"/>
                <w:rFonts w:ascii="Times New Roman" w:eastAsiaTheme="minorEastAsia" w:hAnsi="Times New Roman" w:cs="Times New Roman"/>
                <w:color w:val="000000"/>
                <w:rPrChange w:id="26605" w:author="瑋婷 徐" w:date="2025-01-06T15:36:00Z" w16du:dateUtc="2025-01-06T07:36:00Z">
                  <w:rPr>
                    <w:ins w:id="26606" w:author="瑋婷 徐" w:date="2025-01-03T16:50:00Z" w16du:dateUtc="2025-01-03T08:50:00Z"/>
                    <w:rFonts w:ascii="Calibri" w:hAnsi="Calibri" w:cs="Calibri"/>
                    <w:color w:val="000000"/>
                    <w:sz w:val="22"/>
                    <w:szCs w:val="22"/>
                  </w:rPr>
                </w:rPrChange>
              </w:rPr>
              <w:pPrChange w:id="266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608" w:author="瑋婷 徐" w:date="2025-01-03T16:50:00Z" w16du:dateUtc="2025-01-03T08:50:00Z">
              <w:r w:rsidRPr="00747A91">
                <w:rPr>
                  <w:rFonts w:ascii="Times New Roman" w:eastAsiaTheme="minorEastAsia" w:hAnsi="Times New Roman" w:cs="Times New Roman"/>
                  <w:color w:val="000000"/>
                  <w:rPrChange w:id="26609"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610" w:author="瑋婷 徐" w:date="2025-01-03T17:01:00Z" w16du:dateUtc="2025-01-03T09:01:00Z">
              <w:tcPr>
                <w:tcW w:w="162" w:type="pct"/>
                <w:gridSpan w:val="2"/>
                <w:noWrap/>
                <w:vAlign w:val="center"/>
                <w:hideMark/>
              </w:tcPr>
            </w:tcPrChange>
          </w:tcPr>
          <w:p w14:paraId="66EAA00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611" w:author="瑋婷 徐" w:date="2025-01-03T16:50:00Z" w16du:dateUtc="2025-01-03T08:50:00Z"/>
                <w:rFonts w:ascii="Times New Roman" w:eastAsiaTheme="minorEastAsia" w:hAnsi="Times New Roman" w:cs="Times New Roman"/>
                <w:color w:val="000000"/>
                <w:rPrChange w:id="26612" w:author="瑋婷 徐" w:date="2025-01-06T15:36:00Z" w16du:dateUtc="2025-01-06T07:36:00Z">
                  <w:rPr>
                    <w:ins w:id="26613" w:author="瑋婷 徐" w:date="2025-01-03T16:50:00Z" w16du:dateUtc="2025-01-03T08:50:00Z"/>
                    <w:rFonts w:ascii="Calibri" w:hAnsi="Calibri" w:cs="Calibri"/>
                    <w:color w:val="000000"/>
                    <w:sz w:val="22"/>
                    <w:szCs w:val="22"/>
                  </w:rPr>
                </w:rPrChange>
              </w:rPr>
              <w:pPrChange w:id="266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615" w:author="瑋婷 徐" w:date="2025-01-03T16:50:00Z" w16du:dateUtc="2025-01-03T08:50:00Z">
              <w:r w:rsidRPr="00747A91">
                <w:rPr>
                  <w:rFonts w:ascii="Times New Roman" w:eastAsiaTheme="minorEastAsia" w:hAnsi="Times New Roman" w:cs="Times New Roman"/>
                  <w:color w:val="000000"/>
                  <w:rPrChange w:id="26616"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617" w:author="瑋婷 徐" w:date="2025-01-03T17:01:00Z" w16du:dateUtc="2025-01-03T09:01:00Z">
              <w:tcPr>
                <w:tcW w:w="162" w:type="pct"/>
                <w:gridSpan w:val="2"/>
                <w:noWrap/>
                <w:vAlign w:val="center"/>
                <w:hideMark/>
              </w:tcPr>
            </w:tcPrChange>
          </w:tcPr>
          <w:p w14:paraId="5209755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618" w:author="瑋婷 徐" w:date="2025-01-03T16:50:00Z" w16du:dateUtc="2025-01-03T08:50:00Z"/>
                <w:rFonts w:ascii="Times New Roman" w:eastAsiaTheme="minorEastAsia" w:hAnsi="Times New Roman" w:cs="Times New Roman"/>
                <w:color w:val="000000"/>
                <w:rPrChange w:id="26619" w:author="瑋婷 徐" w:date="2025-01-06T15:36:00Z" w16du:dateUtc="2025-01-06T07:36:00Z">
                  <w:rPr>
                    <w:ins w:id="26620" w:author="瑋婷 徐" w:date="2025-01-03T16:50:00Z" w16du:dateUtc="2025-01-03T08:50:00Z"/>
                    <w:rFonts w:ascii="Calibri" w:hAnsi="Calibri" w:cs="Calibri"/>
                    <w:color w:val="000000"/>
                    <w:sz w:val="22"/>
                    <w:szCs w:val="22"/>
                  </w:rPr>
                </w:rPrChange>
              </w:rPr>
              <w:pPrChange w:id="266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622" w:author="瑋婷 徐" w:date="2025-01-03T17:01:00Z" w16du:dateUtc="2025-01-03T09:01:00Z">
              <w:tcPr>
                <w:tcW w:w="164" w:type="pct"/>
                <w:noWrap/>
                <w:vAlign w:val="center"/>
                <w:hideMark/>
              </w:tcPr>
            </w:tcPrChange>
          </w:tcPr>
          <w:p w14:paraId="4FE6A9A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623" w:author="瑋婷 徐" w:date="2025-01-03T16:50:00Z" w16du:dateUtc="2025-01-03T08:50:00Z"/>
                <w:rFonts w:ascii="Times New Roman" w:eastAsiaTheme="minorEastAsia" w:hAnsi="Times New Roman" w:cs="Times New Roman"/>
                <w:rPrChange w:id="26624" w:author="瑋婷 徐" w:date="2025-01-06T15:36:00Z" w16du:dateUtc="2025-01-06T07:36:00Z">
                  <w:rPr>
                    <w:ins w:id="26625" w:author="瑋婷 徐" w:date="2025-01-03T16:50:00Z" w16du:dateUtc="2025-01-03T08:50:00Z"/>
                    <w:rFonts w:ascii="Times New Roman" w:eastAsia="Times New Roman" w:hAnsi="Times New Roman" w:cs="Times New Roman"/>
                    <w:sz w:val="20"/>
                    <w:szCs w:val="20"/>
                  </w:rPr>
                </w:rPrChange>
              </w:rPr>
              <w:pPrChange w:id="266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09C52ABC" w14:textId="77777777" w:rsidTr="003C19C7">
        <w:trPr>
          <w:cnfStyle w:val="000000100000" w:firstRow="0" w:lastRow="0" w:firstColumn="0" w:lastColumn="0" w:oddVBand="0" w:evenVBand="0" w:oddHBand="1" w:evenHBand="0" w:firstRowFirstColumn="0" w:firstRowLastColumn="0" w:lastRowFirstColumn="0" w:lastRowLastColumn="0"/>
          <w:trHeight w:val="300"/>
          <w:ins w:id="2662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F0362F6" w14:textId="77777777" w:rsidR="003C19C7" w:rsidRPr="00747A91" w:rsidRDefault="003C19C7">
            <w:pPr>
              <w:spacing w:line="360" w:lineRule="auto"/>
              <w:jc w:val="both"/>
              <w:rPr>
                <w:ins w:id="26628" w:author="瑋婷 徐" w:date="2025-01-03T16:50:00Z" w16du:dateUtc="2025-01-03T08:50:00Z"/>
                <w:rFonts w:ascii="Times New Roman" w:eastAsiaTheme="minorEastAsia" w:hAnsi="Times New Roman" w:cs="Times New Roman"/>
                <w:b w:val="0"/>
                <w:bCs w:val="0"/>
                <w:color w:val="000000"/>
                <w:rPrChange w:id="26629" w:author="瑋婷 徐" w:date="2025-01-06T15:36:00Z" w16du:dateUtc="2025-01-06T07:36:00Z">
                  <w:rPr>
                    <w:ins w:id="26630" w:author="瑋婷 徐" w:date="2025-01-03T16:50:00Z" w16du:dateUtc="2025-01-03T08:50:00Z"/>
                    <w:rFonts w:ascii="Calibri" w:hAnsi="Calibri" w:cs="Calibri"/>
                    <w:color w:val="000000"/>
                    <w:sz w:val="22"/>
                    <w:szCs w:val="22"/>
                  </w:rPr>
                </w:rPrChange>
              </w:rPr>
              <w:pPrChange w:id="26631" w:author="瑋婷 徐" w:date="2025-01-03T16:55:00Z" w16du:dateUtc="2025-01-03T08:55:00Z">
                <w:pPr/>
              </w:pPrChange>
            </w:pPr>
            <w:ins w:id="26632" w:author="瑋婷 徐" w:date="2025-01-03T16:50:00Z" w16du:dateUtc="2025-01-03T08:50:00Z">
              <w:r w:rsidRPr="00747A91">
                <w:rPr>
                  <w:rFonts w:ascii="Times New Roman" w:eastAsiaTheme="minorEastAsia" w:hAnsi="Times New Roman" w:cs="Times New Roman" w:hint="eastAsia"/>
                  <w:b w:val="0"/>
                  <w:bCs w:val="0"/>
                  <w:color w:val="000000"/>
                  <w:rPrChange w:id="26633" w:author="瑋婷 徐" w:date="2025-01-06T15:36:00Z" w16du:dateUtc="2025-01-06T07:36:00Z">
                    <w:rPr>
                      <w:rFonts w:ascii="Calibri" w:hAnsi="Calibri" w:cs="Calibri" w:hint="eastAsia"/>
                      <w:color w:val="000000"/>
                      <w:sz w:val="22"/>
                      <w:szCs w:val="22"/>
                    </w:rPr>
                  </w:rPrChange>
                </w:rPr>
                <w:t>山紅頭</w:t>
              </w:r>
              <w:r w:rsidRPr="00747A91">
                <w:rPr>
                  <w:rFonts w:ascii="Times New Roman" w:eastAsiaTheme="minorEastAsia" w:hAnsi="Times New Roman" w:cs="Times New Roman"/>
                  <w:b w:val="0"/>
                  <w:bCs w:val="0"/>
                  <w:color w:val="000000"/>
                  <w:rPrChange w:id="26634" w:author="瑋婷 徐" w:date="2025-01-06T15:36:00Z" w16du:dateUtc="2025-01-06T07:36:00Z">
                    <w:rPr>
                      <w:rFonts w:ascii="Calibri" w:hAnsi="Calibri" w:cs="Calibri"/>
                      <w:color w:val="000000"/>
                      <w:sz w:val="22"/>
                      <w:szCs w:val="22"/>
                    </w:rPr>
                  </w:rPrChange>
                </w:rPr>
                <w:t xml:space="preserve"> </w:t>
              </w:r>
              <w:r w:rsidRPr="00747A91">
                <w:rPr>
                  <w:rFonts w:ascii="Times New Roman" w:eastAsiaTheme="minorEastAsia" w:hAnsi="Times New Roman" w:cs="Times New Roman"/>
                  <w:b w:val="0"/>
                  <w:bCs w:val="0"/>
                  <w:color w:val="000000"/>
                  <w:rPrChange w:id="26635"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6636"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2FF83855"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37" w:author="瑋婷 徐" w:date="2025-01-03T16:50:00Z" w16du:dateUtc="2025-01-03T08:50:00Z"/>
                <w:rFonts w:ascii="Times New Roman" w:eastAsiaTheme="minorEastAsia" w:hAnsi="Times New Roman" w:cs="Times New Roman"/>
                <w:i/>
                <w:iCs/>
                <w:color w:val="000000"/>
                <w:rPrChange w:id="26638" w:author="瑋婷 徐" w:date="2025-01-06T15:36:00Z" w16du:dateUtc="2025-01-06T07:36:00Z">
                  <w:rPr>
                    <w:ins w:id="26639" w:author="瑋婷 徐" w:date="2025-01-03T16:50:00Z" w16du:dateUtc="2025-01-03T08:50:00Z"/>
                    <w:rFonts w:ascii="Calibri" w:hAnsi="Calibri" w:cs="Calibri"/>
                    <w:i/>
                    <w:iCs/>
                    <w:color w:val="000000"/>
                    <w:sz w:val="22"/>
                    <w:szCs w:val="22"/>
                  </w:rPr>
                </w:rPrChange>
              </w:rPr>
              <w:pPrChange w:id="266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41" w:author="瑋婷 徐" w:date="2025-01-03T16:50:00Z" w16du:dateUtc="2025-01-03T08:50:00Z">
              <w:r w:rsidRPr="00747A91">
                <w:rPr>
                  <w:rFonts w:ascii="Times New Roman" w:eastAsiaTheme="minorEastAsia" w:hAnsi="Times New Roman" w:cs="Times New Roman"/>
                  <w:i/>
                  <w:iCs/>
                  <w:color w:val="000000"/>
                  <w:rPrChange w:id="26642" w:author="瑋婷 徐" w:date="2025-01-06T15:36:00Z" w16du:dateUtc="2025-01-06T07:36:00Z">
                    <w:rPr>
                      <w:rFonts w:ascii="Calibri" w:hAnsi="Calibri" w:cs="Calibri"/>
                      <w:i/>
                      <w:iCs/>
                      <w:color w:val="000000"/>
                      <w:sz w:val="22"/>
                      <w:szCs w:val="22"/>
                    </w:rPr>
                  </w:rPrChange>
                </w:rPr>
                <w:t>Cyanoderma ruficeps</w:t>
              </w:r>
            </w:ins>
          </w:p>
        </w:tc>
        <w:tc>
          <w:tcPr>
            <w:tcW w:w="162" w:type="pct"/>
            <w:noWrap/>
            <w:vAlign w:val="center"/>
            <w:hideMark/>
          </w:tcPr>
          <w:p w14:paraId="6095DAD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43" w:author="瑋婷 徐" w:date="2025-01-03T16:50:00Z" w16du:dateUtc="2025-01-03T08:50:00Z"/>
                <w:rFonts w:ascii="Times New Roman" w:eastAsiaTheme="minorEastAsia" w:hAnsi="Times New Roman" w:cs="Times New Roman"/>
                <w:i/>
                <w:iCs/>
                <w:color w:val="000000"/>
                <w:rPrChange w:id="26644" w:author="瑋婷 徐" w:date="2025-01-06T15:36:00Z" w16du:dateUtc="2025-01-06T07:36:00Z">
                  <w:rPr>
                    <w:ins w:id="26645" w:author="瑋婷 徐" w:date="2025-01-03T16:50:00Z" w16du:dateUtc="2025-01-03T08:50:00Z"/>
                    <w:rFonts w:ascii="Calibri" w:hAnsi="Calibri" w:cs="Calibri"/>
                    <w:i/>
                    <w:iCs/>
                    <w:color w:val="000000"/>
                    <w:sz w:val="22"/>
                    <w:szCs w:val="22"/>
                  </w:rPr>
                </w:rPrChange>
              </w:rPr>
              <w:pPrChange w:id="266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FA1CC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47" w:author="瑋婷 徐" w:date="2025-01-03T16:50:00Z" w16du:dateUtc="2025-01-03T08:50:00Z"/>
                <w:rFonts w:ascii="Times New Roman" w:eastAsiaTheme="minorEastAsia" w:hAnsi="Times New Roman" w:cs="Times New Roman"/>
                <w:color w:val="000000"/>
                <w:rPrChange w:id="26648" w:author="瑋婷 徐" w:date="2025-01-06T15:36:00Z" w16du:dateUtc="2025-01-06T07:36:00Z">
                  <w:rPr>
                    <w:ins w:id="26649" w:author="瑋婷 徐" w:date="2025-01-03T16:50:00Z" w16du:dateUtc="2025-01-03T08:50:00Z"/>
                    <w:rFonts w:ascii="Calibri" w:hAnsi="Calibri" w:cs="Calibri"/>
                    <w:color w:val="000000"/>
                    <w:sz w:val="22"/>
                    <w:szCs w:val="22"/>
                  </w:rPr>
                </w:rPrChange>
              </w:rPr>
              <w:pPrChange w:id="266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51" w:author="瑋婷 徐" w:date="2025-01-03T16:50:00Z" w16du:dateUtc="2025-01-03T08:50:00Z">
              <w:r w:rsidRPr="00747A91">
                <w:rPr>
                  <w:rFonts w:ascii="Times New Roman" w:eastAsiaTheme="minorEastAsia" w:hAnsi="Times New Roman" w:cs="Times New Roman"/>
                  <w:color w:val="000000"/>
                  <w:rPrChange w:id="2665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92F365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53" w:author="瑋婷 徐" w:date="2025-01-03T16:50:00Z" w16du:dateUtc="2025-01-03T08:50:00Z"/>
                <w:rFonts w:ascii="Times New Roman" w:eastAsiaTheme="minorEastAsia" w:hAnsi="Times New Roman" w:cs="Times New Roman"/>
                <w:color w:val="000000"/>
                <w:rPrChange w:id="26654" w:author="瑋婷 徐" w:date="2025-01-06T15:36:00Z" w16du:dateUtc="2025-01-06T07:36:00Z">
                  <w:rPr>
                    <w:ins w:id="26655" w:author="瑋婷 徐" w:date="2025-01-03T16:50:00Z" w16du:dateUtc="2025-01-03T08:50:00Z"/>
                    <w:rFonts w:ascii="Calibri" w:hAnsi="Calibri" w:cs="Calibri"/>
                    <w:color w:val="000000"/>
                    <w:sz w:val="22"/>
                    <w:szCs w:val="22"/>
                  </w:rPr>
                </w:rPrChange>
              </w:rPr>
              <w:pPrChange w:id="266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57" w:author="瑋婷 徐" w:date="2025-01-03T16:50:00Z" w16du:dateUtc="2025-01-03T08:50:00Z">
              <w:r w:rsidRPr="00747A91">
                <w:rPr>
                  <w:rFonts w:ascii="Times New Roman" w:eastAsiaTheme="minorEastAsia" w:hAnsi="Times New Roman" w:cs="Times New Roman"/>
                  <w:color w:val="000000"/>
                  <w:rPrChange w:id="2665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3439F76"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59" w:author="瑋婷 徐" w:date="2025-01-03T16:50:00Z" w16du:dateUtc="2025-01-03T08:50:00Z"/>
                <w:rFonts w:ascii="Times New Roman" w:eastAsiaTheme="minorEastAsia" w:hAnsi="Times New Roman" w:cs="Times New Roman"/>
                <w:color w:val="000000"/>
                <w:rPrChange w:id="26660" w:author="瑋婷 徐" w:date="2025-01-06T15:36:00Z" w16du:dateUtc="2025-01-06T07:36:00Z">
                  <w:rPr>
                    <w:ins w:id="26661" w:author="瑋婷 徐" w:date="2025-01-03T16:50:00Z" w16du:dateUtc="2025-01-03T08:50:00Z"/>
                    <w:rFonts w:ascii="Calibri" w:hAnsi="Calibri" w:cs="Calibri"/>
                    <w:color w:val="000000"/>
                    <w:sz w:val="22"/>
                    <w:szCs w:val="22"/>
                  </w:rPr>
                </w:rPrChange>
              </w:rPr>
              <w:pPrChange w:id="266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63" w:author="瑋婷 徐" w:date="2025-01-03T16:50:00Z" w16du:dateUtc="2025-01-03T08:50:00Z">
              <w:r w:rsidRPr="00747A91">
                <w:rPr>
                  <w:rFonts w:ascii="Times New Roman" w:eastAsiaTheme="minorEastAsia" w:hAnsi="Times New Roman" w:cs="Times New Roman"/>
                  <w:color w:val="000000"/>
                  <w:rPrChange w:id="2666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4494A2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65" w:author="瑋婷 徐" w:date="2025-01-03T16:50:00Z" w16du:dateUtc="2025-01-03T08:50:00Z"/>
                <w:rFonts w:ascii="Times New Roman" w:eastAsiaTheme="minorEastAsia" w:hAnsi="Times New Roman" w:cs="Times New Roman"/>
                <w:color w:val="000000"/>
                <w:rPrChange w:id="26666" w:author="瑋婷 徐" w:date="2025-01-06T15:36:00Z" w16du:dateUtc="2025-01-06T07:36:00Z">
                  <w:rPr>
                    <w:ins w:id="26667" w:author="瑋婷 徐" w:date="2025-01-03T16:50:00Z" w16du:dateUtc="2025-01-03T08:50:00Z"/>
                    <w:rFonts w:ascii="Calibri" w:hAnsi="Calibri" w:cs="Calibri"/>
                    <w:color w:val="000000"/>
                    <w:sz w:val="22"/>
                    <w:szCs w:val="22"/>
                  </w:rPr>
                </w:rPrChange>
              </w:rPr>
              <w:pPrChange w:id="266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ADD32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69" w:author="瑋婷 徐" w:date="2025-01-03T16:50:00Z" w16du:dateUtc="2025-01-03T08:50:00Z"/>
                <w:rFonts w:ascii="Times New Roman" w:eastAsiaTheme="minorEastAsia" w:hAnsi="Times New Roman" w:cs="Times New Roman"/>
                <w:color w:val="000000"/>
                <w:rPrChange w:id="26670" w:author="瑋婷 徐" w:date="2025-01-06T15:36:00Z" w16du:dateUtc="2025-01-06T07:36:00Z">
                  <w:rPr>
                    <w:ins w:id="26671" w:author="瑋婷 徐" w:date="2025-01-03T16:50:00Z" w16du:dateUtc="2025-01-03T08:50:00Z"/>
                    <w:rFonts w:ascii="Calibri" w:hAnsi="Calibri" w:cs="Calibri"/>
                    <w:color w:val="000000"/>
                    <w:sz w:val="22"/>
                    <w:szCs w:val="22"/>
                  </w:rPr>
                </w:rPrChange>
              </w:rPr>
              <w:pPrChange w:id="266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73" w:author="瑋婷 徐" w:date="2025-01-03T16:50:00Z" w16du:dateUtc="2025-01-03T08:50:00Z">
              <w:r w:rsidRPr="00747A91">
                <w:rPr>
                  <w:rFonts w:ascii="Times New Roman" w:eastAsiaTheme="minorEastAsia" w:hAnsi="Times New Roman" w:cs="Times New Roman"/>
                  <w:color w:val="000000"/>
                  <w:rPrChange w:id="2667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989EF4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75" w:author="瑋婷 徐" w:date="2025-01-03T16:50:00Z" w16du:dateUtc="2025-01-03T08:50:00Z"/>
                <w:rFonts w:ascii="Times New Roman" w:eastAsiaTheme="minorEastAsia" w:hAnsi="Times New Roman" w:cs="Times New Roman"/>
                <w:color w:val="000000"/>
                <w:rPrChange w:id="26676" w:author="瑋婷 徐" w:date="2025-01-06T15:36:00Z" w16du:dateUtc="2025-01-06T07:36:00Z">
                  <w:rPr>
                    <w:ins w:id="26677" w:author="瑋婷 徐" w:date="2025-01-03T16:50:00Z" w16du:dateUtc="2025-01-03T08:50:00Z"/>
                    <w:rFonts w:ascii="Calibri" w:hAnsi="Calibri" w:cs="Calibri"/>
                    <w:color w:val="000000"/>
                    <w:sz w:val="22"/>
                    <w:szCs w:val="22"/>
                  </w:rPr>
                </w:rPrChange>
              </w:rPr>
              <w:pPrChange w:id="266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AD89E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79" w:author="瑋婷 徐" w:date="2025-01-03T16:50:00Z" w16du:dateUtc="2025-01-03T08:50:00Z"/>
                <w:rFonts w:ascii="Times New Roman" w:eastAsiaTheme="minorEastAsia" w:hAnsi="Times New Roman" w:cs="Times New Roman"/>
                <w:color w:val="000000"/>
                <w:rPrChange w:id="26680" w:author="瑋婷 徐" w:date="2025-01-06T15:36:00Z" w16du:dateUtc="2025-01-06T07:36:00Z">
                  <w:rPr>
                    <w:ins w:id="26681" w:author="瑋婷 徐" w:date="2025-01-03T16:50:00Z" w16du:dateUtc="2025-01-03T08:50:00Z"/>
                    <w:rFonts w:ascii="Calibri" w:hAnsi="Calibri" w:cs="Calibri"/>
                    <w:color w:val="000000"/>
                    <w:sz w:val="22"/>
                    <w:szCs w:val="22"/>
                  </w:rPr>
                </w:rPrChange>
              </w:rPr>
              <w:pPrChange w:id="266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83" w:author="瑋婷 徐" w:date="2025-01-03T16:50:00Z" w16du:dateUtc="2025-01-03T08:50:00Z">
              <w:r w:rsidRPr="00747A91">
                <w:rPr>
                  <w:rFonts w:ascii="Times New Roman" w:eastAsiaTheme="minorEastAsia" w:hAnsi="Times New Roman" w:cs="Times New Roman"/>
                  <w:color w:val="000000"/>
                  <w:rPrChange w:id="2668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B8F45B8"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85" w:author="瑋婷 徐" w:date="2025-01-03T16:50:00Z" w16du:dateUtc="2025-01-03T08:50:00Z"/>
                <w:rFonts w:ascii="Times New Roman" w:eastAsiaTheme="minorEastAsia" w:hAnsi="Times New Roman" w:cs="Times New Roman"/>
                <w:color w:val="000000"/>
                <w:rPrChange w:id="26686" w:author="瑋婷 徐" w:date="2025-01-06T15:36:00Z" w16du:dateUtc="2025-01-06T07:36:00Z">
                  <w:rPr>
                    <w:ins w:id="26687" w:author="瑋婷 徐" w:date="2025-01-03T16:50:00Z" w16du:dateUtc="2025-01-03T08:50:00Z"/>
                    <w:rFonts w:ascii="Calibri" w:hAnsi="Calibri" w:cs="Calibri"/>
                    <w:color w:val="000000"/>
                    <w:sz w:val="22"/>
                    <w:szCs w:val="22"/>
                  </w:rPr>
                </w:rPrChange>
              </w:rPr>
              <w:pPrChange w:id="266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89" w:author="瑋婷 徐" w:date="2025-01-03T16:50:00Z" w16du:dateUtc="2025-01-03T08:50:00Z">
              <w:r w:rsidRPr="00747A91">
                <w:rPr>
                  <w:rFonts w:ascii="Times New Roman" w:eastAsiaTheme="minorEastAsia" w:hAnsi="Times New Roman" w:cs="Times New Roman"/>
                  <w:color w:val="000000"/>
                  <w:rPrChange w:id="2669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2727A8A"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91" w:author="瑋婷 徐" w:date="2025-01-03T16:50:00Z" w16du:dateUtc="2025-01-03T08:50:00Z"/>
                <w:rFonts w:ascii="Times New Roman" w:eastAsiaTheme="minorEastAsia" w:hAnsi="Times New Roman" w:cs="Times New Roman"/>
                <w:color w:val="000000"/>
                <w:rPrChange w:id="26692" w:author="瑋婷 徐" w:date="2025-01-06T15:36:00Z" w16du:dateUtc="2025-01-06T07:36:00Z">
                  <w:rPr>
                    <w:ins w:id="26693" w:author="瑋婷 徐" w:date="2025-01-03T16:50:00Z" w16du:dateUtc="2025-01-03T08:50:00Z"/>
                    <w:rFonts w:ascii="Calibri" w:hAnsi="Calibri" w:cs="Calibri"/>
                    <w:color w:val="000000"/>
                    <w:sz w:val="22"/>
                    <w:szCs w:val="22"/>
                  </w:rPr>
                </w:rPrChange>
              </w:rPr>
              <w:pPrChange w:id="266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695" w:author="瑋婷 徐" w:date="2025-01-03T16:50:00Z" w16du:dateUtc="2025-01-03T08:50:00Z">
              <w:r w:rsidRPr="00747A91">
                <w:rPr>
                  <w:rFonts w:ascii="Times New Roman" w:eastAsiaTheme="minorEastAsia" w:hAnsi="Times New Roman" w:cs="Times New Roman"/>
                  <w:color w:val="000000"/>
                  <w:rPrChange w:id="2669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CD3B9AD"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97" w:author="瑋婷 徐" w:date="2025-01-03T16:50:00Z" w16du:dateUtc="2025-01-03T08:50:00Z"/>
                <w:rFonts w:ascii="Times New Roman" w:eastAsiaTheme="minorEastAsia" w:hAnsi="Times New Roman" w:cs="Times New Roman"/>
                <w:color w:val="000000"/>
                <w:rPrChange w:id="26698" w:author="瑋婷 徐" w:date="2025-01-06T15:36:00Z" w16du:dateUtc="2025-01-06T07:36:00Z">
                  <w:rPr>
                    <w:ins w:id="26699" w:author="瑋婷 徐" w:date="2025-01-03T16:50:00Z" w16du:dateUtc="2025-01-03T08:50:00Z"/>
                    <w:rFonts w:ascii="Calibri" w:hAnsi="Calibri" w:cs="Calibri"/>
                    <w:color w:val="000000"/>
                    <w:sz w:val="22"/>
                    <w:szCs w:val="22"/>
                  </w:rPr>
                </w:rPrChange>
              </w:rPr>
              <w:pPrChange w:id="267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01" w:author="瑋婷 徐" w:date="2025-01-03T16:50:00Z" w16du:dateUtc="2025-01-03T08:50:00Z">
              <w:r w:rsidRPr="00747A91">
                <w:rPr>
                  <w:rFonts w:ascii="Times New Roman" w:eastAsiaTheme="minorEastAsia" w:hAnsi="Times New Roman" w:cs="Times New Roman"/>
                  <w:color w:val="000000"/>
                  <w:rPrChange w:id="2670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1870EDE"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03" w:author="瑋婷 徐" w:date="2025-01-03T16:50:00Z" w16du:dateUtc="2025-01-03T08:50:00Z"/>
                <w:rFonts w:ascii="Times New Roman" w:eastAsiaTheme="minorEastAsia" w:hAnsi="Times New Roman" w:cs="Times New Roman"/>
                <w:color w:val="000000"/>
                <w:rPrChange w:id="26704" w:author="瑋婷 徐" w:date="2025-01-06T15:36:00Z" w16du:dateUtc="2025-01-06T07:36:00Z">
                  <w:rPr>
                    <w:ins w:id="26705" w:author="瑋婷 徐" w:date="2025-01-03T16:50:00Z" w16du:dateUtc="2025-01-03T08:50:00Z"/>
                    <w:rFonts w:ascii="Calibri" w:hAnsi="Calibri" w:cs="Calibri"/>
                    <w:color w:val="000000"/>
                    <w:sz w:val="22"/>
                    <w:szCs w:val="22"/>
                  </w:rPr>
                </w:rPrChange>
              </w:rPr>
              <w:pPrChange w:id="267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07" w:author="瑋婷 徐" w:date="2025-01-03T16:50:00Z" w16du:dateUtc="2025-01-03T08:50:00Z">
              <w:r w:rsidRPr="00747A91">
                <w:rPr>
                  <w:rFonts w:ascii="Times New Roman" w:eastAsiaTheme="minorEastAsia" w:hAnsi="Times New Roman" w:cs="Times New Roman"/>
                  <w:color w:val="000000"/>
                  <w:rPrChange w:id="2670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5525682"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09" w:author="瑋婷 徐" w:date="2025-01-03T16:50:00Z" w16du:dateUtc="2025-01-03T08:50:00Z"/>
                <w:rFonts w:ascii="Times New Roman" w:eastAsiaTheme="minorEastAsia" w:hAnsi="Times New Roman" w:cs="Times New Roman"/>
                <w:color w:val="000000"/>
                <w:rPrChange w:id="26710" w:author="瑋婷 徐" w:date="2025-01-06T15:36:00Z" w16du:dateUtc="2025-01-06T07:36:00Z">
                  <w:rPr>
                    <w:ins w:id="26711" w:author="瑋婷 徐" w:date="2025-01-03T16:50:00Z" w16du:dateUtc="2025-01-03T08:50:00Z"/>
                    <w:rFonts w:ascii="Calibri" w:hAnsi="Calibri" w:cs="Calibri"/>
                    <w:color w:val="000000"/>
                    <w:sz w:val="22"/>
                    <w:szCs w:val="22"/>
                  </w:rPr>
                </w:rPrChange>
              </w:rPr>
              <w:pPrChange w:id="267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13" w:author="瑋婷 徐" w:date="2025-01-03T16:50:00Z" w16du:dateUtc="2025-01-03T08:50:00Z">
              <w:r w:rsidRPr="00747A91">
                <w:rPr>
                  <w:rFonts w:ascii="Times New Roman" w:eastAsiaTheme="minorEastAsia" w:hAnsi="Times New Roman" w:cs="Times New Roman"/>
                  <w:color w:val="000000"/>
                  <w:rPrChange w:id="2671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2CD765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15" w:author="瑋婷 徐" w:date="2025-01-03T16:50:00Z" w16du:dateUtc="2025-01-03T08:50:00Z"/>
                <w:rFonts w:ascii="Times New Roman" w:eastAsiaTheme="minorEastAsia" w:hAnsi="Times New Roman" w:cs="Times New Roman"/>
                <w:color w:val="000000"/>
                <w:rPrChange w:id="26716" w:author="瑋婷 徐" w:date="2025-01-06T15:36:00Z" w16du:dateUtc="2025-01-06T07:36:00Z">
                  <w:rPr>
                    <w:ins w:id="26717" w:author="瑋婷 徐" w:date="2025-01-03T16:50:00Z" w16du:dateUtc="2025-01-03T08:50:00Z"/>
                    <w:rFonts w:ascii="Calibri" w:hAnsi="Calibri" w:cs="Calibri"/>
                    <w:color w:val="000000"/>
                    <w:sz w:val="22"/>
                    <w:szCs w:val="22"/>
                  </w:rPr>
                </w:rPrChange>
              </w:rPr>
              <w:pPrChange w:id="267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42D66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19" w:author="瑋婷 徐" w:date="2025-01-03T16:50:00Z" w16du:dateUtc="2025-01-03T08:50:00Z"/>
                <w:rFonts w:ascii="Times New Roman" w:eastAsiaTheme="minorEastAsia" w:hAnsi="Times New Roman" w:cs="Times New Roman"/>
                <w:color w:val="000000"/>
                <w:rPrChange w:id="26720" w:author="瑋婷 徐" w:date="2025-01-06T15:36:00Z" w16du:dateUtc="2025-01-06T07:36:00Z">
                  <w:rPr>
                    <w:ins w:id="26721" w:author="瑋婷 徐" w:date="2025-01-03T16:50:00Z" w16du:dateUtc="2025-01-03T08:50:00Z"/>
                    <w:rFonts w:ascii="Calibri" w:hAnsi="Calibri" w:cs="Calibri"/>
                    <w:color w:val="000000"/>
                    <w:sz w:val="22"/>
                    <w:szCs w:val="22"/>
                  </w:rPr>
                </w:rPrChange>
              </w:rPr>
              <w:pPrChange w:id="267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23" w:author="瑋婷 徐" w:date="2025-01-03T16:50:00Z" w16du:dateUtc="2025-01-03T08:50:00Z">
              <w:r w:rsidRPr="00747A91">
                <w:rPr>
                  <w:rFonts w:ascii="Times New Roman" w:eastAsiaTheme="minorEastAsia" w:hAnsi="Times New Roman" w:cs="Times New Roman"/>
                  <w:color w:val="000000"/>
                  <w:rPrChange w:id="2672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2272618"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25" w:author="瑋婷 徐" w:date="2025-01-03T16:50:00Z" w16du:dateUtc="2025-01-03T08:50:00Z"/>
                <w:rFonts w:ascii="Times New Roman" w:eastAsiaTheme="minorEastAsia" w:hAnsi="Times New Roman" w:cs="Times New Roman"/>
                <w:color w:val="000000"/>
                <w:rPrChange w:id="26726" w:author="瑋婷 徐" w:date="2025-01-06T15:36:00Z" w16du:dateUtc="2025-01-06T07:36:00Z">
                  <w:rPr>
                    <w:ins w:id="26727" w:author="瑋婷 徐" w:date="2025-01-03T16:50:00Z" w16du:dateUtc="2025-01-03T08:50:00Z"/>
                    <w:rFonts w:ascii="Calibri" w:hAnsi="Calibri" w:cs="Calibri"/>
                    <w:color w:val="000000"/>
                    <w:sz w:val="22"/>
                    <w:szCs w:val="22"/>
                  </w:rPr>
                </w:rPrChange>
              </w:rPr>
              <w:pPrChange w:id="267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29" w:author="瑋婷 徐" w:date="2025-01-03T16:50:00Z" w16du:dateUtc="2025-01-03T08:50:00Z">
              <w:r w:rsidRPr="00747A91">
                <w:rPr>
                  <w:rFonts w:ascii="Times New Roman" w:eastAsiaTheme="minorEastAsia" w:hAnsi="Times New Roman" w:cs="Times New Roman"/>
                  <w:color w:val="000000"/>
                  <w:rPrChange w:id="2673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62ED656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31" w:author="瑋婷 徐" w:date="2025-01-03T16:50:00Z" w16du:dateUtc="2025-01-03T08:50:00Z"/>
                <w:rFonts w:ascii="Times New Roman" w:eastAsiaTheme="minorEastAsia" w:hAnsi="Times New Roman" w:cs="Times New Roman"/>
                <w:color w:val="000000"/>
                <w:rPrChange w:id="26732" w:author="瑋婷 徐" w:date="2025-01-06T15:36:00Z" w16du:dateUtc="2025-01-06T07:36:00Z">
                  <w:rPr>
                    <w:ins w:id="26733" w:author="瑋婷 徐" w:date="2025-01-03T16:50:00Z" w16du:dateUtc="2025-01-03T08:50:00Z"/>
                    <w:rFonts w:ascii="Calibri" w:hAnsi="Calibri" w:cs="Calibri"/>
                    <w:color w:val="000000"/>
                    <w:sz w:val="22"/>
                    <w:szCs w:val="22"/>
                  </w:rPr>
                </w:rPrChange>
              </w:rPr>
              <w:pPrChange w:id="267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35" w:author="瑋婷 徐" w:date="2025-01-03T16:50:00Z" w16du:dateUtc="2025-01-03T08:50:00Z">
              <w:r w:rsidRPr="00747A91">
                <w:rPr>
                  <w:rFonts w:ascii="Times New Roman" w:eastAsiaTheme="minorEastAsia" w:hAnsi="Times New Roman" w:cs="Times New Roman"/>
                  <w:color w:val="000000"/>
                  <w:rPrChange w:id="2673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858C01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37" w:author="瑋婷 徐" w:date="2025-01-03T16:50:00Z" w16du:dateUtc="2025-01-03T08:50:00Z"/>
                <w:rFonts w:ascii="Times New Roman" w:eastAsiaTheme="minorEastAsia" w:hAnsi="Times New Roman" w:cs="Times New Roman"/>
                <w:color w:val="000000"/>
                <w:rPrChange w:id="26738" w:author="瑋婷 徐" w:date="2025-01-06T15:36:00Z" w16du:dateUtc="2025-01-06T07:36:00Z">
                  <w:rPr>
                    <w:ins w:id="26739" w:author="瑋婷 徐" w:date="2025-01-03T16:50:00Z" w16du:dateUtc="2025-01-03T08:50:00Z"/>
                    <w:rFonts w:ascii="Calibri" w:hAnsi="Calibri" w:cs="Calibri"/>
                    <w:color w:val="000000"/>
                    <w:sz w:val="22"/>
                    <w:szCs w:val="22"/>
                  </w:rPr>
                </w:rPrChange>
              </w:rPr>
              <w:pPrChange w:id="267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41" w:author="瑋婷 徐" w:date="2025-01-03T16:50:00Z" w16du:dateUtc="2025-01-03T08:50:00Z">
              <w:r w:rsidRPr="00747A91">
                <w:rPr>
                  <w:rFonts w:ascii="Times New Roman" w:eastAsiaTheme="minorEastAsia" w:hAnsi="Times New Roman" w:cs="Times New Roman"/>
                  <w:color w:val="000000"/>
                  <w:rPrChange w:id="2674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0FCD323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43" w:author="瑋婷 徐" w:date="2025-01-03T16:50:00Z" w16du:dateUtc="2025-01-03T08:50:00Z"/>
                <w:rFonts w:ascii="Times New Roman" w:eastAsiaTheme="minorEastAsia" w:hAnsi="Times New Roman" w:cs="Times New Roman"/>
                <w:color w:val="000000"/>
                <w:rPrChange w:id="26744" w:author="瑋婷 徐" w:date="2025-01-06T15:36:00Z" w16du:dateUtc="2025-01-06T07:36:00Z">
                  <w:rPr>
                    <w:ins w:id="26745" w:author="瑋婷 徐" w:date="2025-01-03T16:50:00Z" w16du:dateUtc="2025-01-03T08:50:00Z"/>
                    <w:rFonts w:ascii="Calibri" w:hAnsi="Calibri" w:cs="Calibri"/>
                    <w:color w:val="000000"/>
                    <w:sz w:val="22"/>
                    <w:szCs w:val="22"/>
                  </w:rPr>
                </w:rPrChange>
              </w:rPr>
              <w:pPrChange w:id="267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0CC40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47" w:author="瑋婷 徐" w:date="2025-01-03T16:50:00Z" w16du:dateUtc="2025-01-03T08:50:00Z"/>
                <w:rFonts w:ascii="Times New Roman" w:eastAsiaTheme="minorEastAsia" w:hAnsi="Times New Roman" w:cs="Times New Roman"/>
                <w:color w:val="000000"/>
                <w:rPrChange w:id="26748" w:author="瑋婷 徐" w:date="2025-01-06T15:36:00Z" w16du:dateUtc="2025-01-06T07:36:00Z">
                  <w:rPr>
                    <w:ins w:id="26749" w:author="瑋婷 徐" w:date="2025-01-03T16:50:00Z" w16du:dateUtc="2025-01-03T08:50:00Z"/>
                    <w:rFonts w:ascii="Calibri" w:hAnsi="Calibri" w:cs="Calibri"/>
                    <w:color w:val="000000"/>
                    <w:sz w:val="22"/>
                    <w:szCs w:val="22"/>
                  </w:rPr>
                </w:rPrChange>
              </w:rPr>
              <w:pPrChange w:id="267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51" w:author="瑋婷 徐" w:date="2025-01-03T16:50:00Z" w16du:dateUtc="2025-01-03T08:50:00Z">
              <w:r w:rsidRPr="00747A91">
                <w:rPr>
                  <w:rFonts w:ascii="Times New Roman" w:eastAsiaTheme="minorEastAsia" w:hAnsi="Times New Roman" w:cs="Times New Roman"/>
                  <w:color w:val="000000"/>
                  <w:rPrChange w:id="26752" w:author="瑋婷 徐" w:date="2025-01-06T15:36:00Z" w16du:dateUtc="2025-01-06T07:36:00Z">
                    <w:rPr>
                      <w:rFonts w:ascii="Calibri" w:hAnsi="Calibri" w:cs="Calibri"/>
                      <w:color w:val="000000"/>
                      <w:sz w:val="22"/>
                      <w:szCs w:val="22"/>
                    </w:rPr>
                  </w:rPrChange>
                </w:rPr>
                <w:t>*</w:t>
              </w:r>
            </w:ins>
          </w:p>
        </w:tc>
        <w:tc>
          <w:tcPr>
            <w:tcW w:w="167" w:type="pct"/>
            <w:noWrap/>
            <w:vAlign w:val="center"/>
            <w:hideMark/>
          </w:tcPr>
          <w:p w14:paraId="5AC9C63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53" w:author="瑋婷 徐" w:date="2025-01-03T16:50:00Z" w16du:dateUtc="2025-01-03T08:50:00Z"/>
                <w:rFonts w:ascii="Times New Roman" w:eastAsiaTheme="minorEastAsia" w:hAnsi="Times New Roman" w:cs="Times New Roman"/>
                <w:color w:val="000000"/>
                <w:rPrChange w:id="26754" w:author="瑋婷 徐" w:date="2025-01-06T15:36:00Z" w16du:dateUtc="2025-01-06T07:36:00Z">
                  <w:rPr>
                    <w:ins w:id="26755" w:author="瑋婷 徐" w:date="2025-01-03T16:50:00Z" w16du:dateUtc="2025-01-03T08:50:00Z"/>
                    <w:rFonts w:ascii="Calibri" w:hAnsi="Calibri" w:cs="Calibri"/>
                    <w:color w:val="000000"/>
                    <w:sz w:val="22"/>
                    <w:szCs w:val="22"/>
                  </w:rPr>
                </w:rPrChange>
              </w:rPr>
              <w:pPrChange w:id="267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492A6DA5"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6757"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6758" w:author="瑋婷 徐" w:date="2025-01-03T16:50:00Z"/>
          <w:trPrChange w:id="26759"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760" w:author="瑋婷 徐" w:date="2025-01-03T17:01:00Z" w16du:dateUtc="2025-01-03T09:01:00Z">
              <w:tcPr>
                <w:tcW w:w="781" w:type="pct"/>
                <w:gridSpan w:val="2"/>
                <w:vAlign w:val="center"/>
                <w:hideMark/>
              </w:tcPr>
            </w:tcPrChange>
          </w:tcPr>
          <w:p w14:paraId="6C05151B" w14:textId="77777777" w:rsidR="003C19C7" w:rsidRPr="00747A91" w:rsidRDefault="003C19C7">
            <w:pPr>
              <w:spacing w:line="360" w:lineRule="auto"/>
              <w:jc w:val="both"/>
              <w:rPr>
                <w:ins w:id="26761" w:author="瑋婷 徐" w:date="2025-01-03T16:50:00Z" w16du:dateUtc="2025-01-03T08:50:00Z"/>
                <w:rFonts w:ascii="Times New Roman" w:eastAsiaTheme="minorEastAsia" w:hAnsi="Times New Roman" w:cs="Times New Roman"/>
                <w:b w:val="0"/>
                <w:bCs w:val="0"/>
                <w:color w:val="000000"/>
                <w:rPrChange w:id="26762" w:author="瑋婷 徐" w:date="2025-01-06T15:36:00Z" w16du:dateUtc="2025-01-06T07:36:00Z">
                  <w:rPr>
                    <w:ins w:id="26763" w:author="瑋婷 徐" w:date="2025-01-03T16:50:00Z" w16du:dateUtc="2025-01-03T08:50:00Z"/>
                    <w:rFonts w:ascii="Calibri" w:hAnsi="Calibri" w:cs="Calibri"/>
                    <w:color w:val="000000"/>
                    <w:sz w:val="22"/>
                    <w:szCs w:val="22"/>
                  </w:rPr>
                </w:rPrChange>
              </w:rPr>
              <w:pPrChange w:id="26764" w:author="瑋婷 徐" w:date="2025-01-03T16:55:00Z" w16du:dateUtc="2025-01-03T08:55:00Z">
                <w:pPr/>
              </w:pPrChange>
            </w:pPr>
            <w:ins w:id="26765" w:author="瑋婷 徐" w:date="2025-01-03T16:50:00Z" w16du:dateUtc="2025-01-03T08:50:00Z">
              <w:r w:rsidRPr="00747A91">
                <w:rPr>
                  <w:rFonts w:ascii="Times New Roman" w:eastAsiaTheme="minorEastAsia" w:hAnsi="Times New Roman" w:cs="Times New Roman" w:hint="eastAsia"/>
                  <w:b w:val="0"/>
                  <w:bCs w:val="0"/>
                  <w:color w:val="000000"/>
                  <w:rPrChange w:id="26766" w:author="瑋婷 徐" w:date="2025-01-06T15:36:00Z" w16du:dateUtc="2025-01-06T07:36:00Z">
                    <w:rPr>
                      <w:rFonts w:ascii="Calibri" w:hAnsi="Calibri" w:cs="Calibri" w:hint="eastAsia"/>
                      <w:color w:val="000000"/>
                      <w:sz w:val="22"/>
                      <w:szCs w:val="22"/>
                    </w:rPr>
                  </w:rPrChange>
                </w:rPr>
                <w:t>小彎嘴</w:t>
              </w:r>
              <w:r w:rsidRPr="00747A91">
                <w:rPr>
                  <w:rFonts w:ascii="Times New Roman" w:eastAsiaTheme="minorEastAsia" w:hAnsi="Times New Roman" w:cs="Times New Roman"/>
                  <w:b w:val="0"/>
                  <w:bCs w:val="0"/>
                  <w:color w:val="000000"/>
                  <w:rPrChange w:id="26767" w:author="瑋婷 徐" w:date="2025-01-06T15:36:00Z" w16du:dateUtc="2025-01-06T07:36:00Z">
                    <w:rPr>
                      <w:rFonts w:ascii="Calibri" w:hAnsi="Calibri" w:cs="Calibri"/>
                      <w:color w:val="000000"/>
                      <w:sz w:val="22"/>
                      <w:szCs w:val="22"/>
                    </w:rPr>
                  </w:rPrChange>
                </w:rPr>
                <w:t xml:space="preserve"> </w:t>
              </w:r>
              <w:r w:rsidRPr="00747A91">
                <w:rPr>
                  <w:b w:val="0"/>
                  <w:bCs w:val="0"/>
                  <w:color w:val="000000"/>
                  <w:rPrChange w:id="26768"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6769"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Change w:id="26770" w:author="瑋婷 徐" w:date="2025-01-03T17:01:00Z" w16du:dateUtc="2025-01-03T09:01:00Z">
              <w:tcPr>
                <w:tcW w:w="814" w:type="pct"/>
                <w:gridSpan w:val="2"/>
                <w:vAlign w:val="center"/>
                <w:hideMark/>
              </w:tcPr>
            </w:tcPrChange>
          </w:tcPr>
          <w:p w14:paraId="1A07B07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1" w:author="瑋婷 徐" w:date="2025-01-03T16:50:00Z" w16du:dateUtc="2025-01-03T08:50:00Z"/>
                <w:rFonts w:ascii="Times New Roman" w:eastAsiaTheme="minorEastAsia" w:hAnsi="Times New Roman" w:cs="Times New Roman"/>
                <w:i/>
                <w:iCs/>
                <w:color w:val="000000"/>
                <w:rPrChange w:id="26772" w:author="瑋婷 徐" w:date="2025-01-06T15:36:00Z" w16du:dateUtc="2025-01-06T07:36:00Z">
                  <w:rPr>
                    <w:ins w:id="26773" w:author="瑋婷 徐" w:date="2025-01-03T16:50:00Z" w16du:dateUtc="2025-01-03T08:50:00Z"/>
                    <w:rFonts w:ascii="Calibri" w:hAnsi="Calibri" w:cs="Calibri"/>
                    <w:i/>
                    <w:iCs/>
                    <w:color w:val="000000"/>
                    <w:sz w:val="22"/>
                    <w:szCs w:val="22"/>
                  </w:rPr>
                </w:rPrChange>
              </w:rPr>
              <w:pPrChange w:id="267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775" w:author="瑋婷 徐" w:date="2025-01-03T16:50:00Z" w16du:dateUtc="2025-01-03T08:50:00Z">
              <w:r w:rsidRPr="00747A91">
                <w:rPr>
                  <w:rFonts w:ascii="Times New Roman" w:eastAsiaTheme="minorEastAsia" w:hAnsi="Times New Roman" w:cs="Times New Roman"/>
                  <w:i/>
                  <w:iCs/>
                  <w:color w:val="000000"/>
                  <w:rPrChange w:id="26776" w:author="瑋婷 徐" w:date="2025-01-06T15:36:00Z" w16du:dateUtc="2025-01-06T07:36:00Z">
                    <w:rPr>
                      <w:rFonts w:ascii="Calibri" w:hAnsi="Calibri" w:cs="Calibri"/>
                      <w:i/>
                      <w:iCs/>
                      <w:color w:val="000000"/>
                      <w:sz w:val="22"/>
                      <w:szCs w:val="22"/>
                    </w:rPr>
                  </w:rPrChange>
                </w:rPr>
                <w:t>Pomatorhinus musicus</w:t>
              </w:r>
            </w:ins>
          </w:p>
        </w:tc>
        <w:tc>
          <w:tcPr>
            <w:tcW w:w="0" w:type="pct"/>
            <w:noWrap/>
            <w:vAlign w:val="center"/>
            <w:hideMark/>
            <w:tcPrChange w:id="26777" w:author="瑋婷 徐" w:date="2025-01-03T17:01:00Z" w16du:dateUtc="2025-01-03T09:01:00Z">
              <w:tcPr>
                <w:tcW w:w="162" w:type="pct"/>
                <w:gridSpan w:val="2"/>
                <w:noWrap/>
                <w:vAlign w:val="center"/>
                <w:hideMark/>
              </w:tcPr>
            </w:tcPrChange>
          </w:tcPr>
          <w:p w14:paraId="340957E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8" w:author="瑋婷 徐" w:date="2025-01-03T16:50:00Z" w16du:dateUtc="2025-01-03T08:50:00Z"/>
                <w:rFonts w:ascii="Times New Roman" w:eastAsiaTheme="minorEastAsia" w:hAnsi="Times New Roman" w:cs="Times New Roman"/>
                <w:i/>
                <w:iCs/>
                <w:color w:val="000000"/>
                <w:rPrChange w:id="26779" w:author="瑋婷 徐" w:date="2025-01-06T15:36:00Z" w16du:dateUtc="2025-01-06T07:36:00Z">
                  <w:rPr>
                    <w:ins w:id="26780" w:author="瑋婷 徐" w:date="2025-01-03T16:50:00Z" w16du:dateUtc="2025-01-03T08:50:00Z"/>
                    <w:rFonts w:ascii="Calibri" w:hAnsi="Calibri" w:cs="Calibri"/>
                    <w:i/>
                    <w:iCs/>
                    <w:color w:val="000000"/>
                    <w:sz w:val="22"/>
                    <w:szCs w:val="22"/>
                  </w:rPr>
                </w:rPrChange>
              </w:rPr>
              <w:pPrChange w:id="267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82" w:author="瑋婷 徐" w:date="2025-01-03T17:01:00Z" w16du:dateUtc="2025-01-03T09:01:00Z">
              <w:tcPr>
                <w:tcW w:w="162" w:type="pct"/>
                <w:gridSpan w:val="2"/>
                <w:noWrap/>
                <w:vAlign w:val="center"/>
                <w:hideMark/>
              </w:tcPr>
            </w:tcPrChange>
          </w:tcPr>
          <w:p w14:paraId="657D821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83" w:author="瑋婷 徐" w:date="2025-01-03T16:50:00Z" w16du:dateUtc="2025-01-03T08:50:00Z"/>
                <w:rFonts w:ascii="Times New Roman" w:eastAsiaTheme="minorEastAsia" w:hAnsi="Times New Roman" w:cs="Times New Roman"/>
                <w:color w:val="000000"/>
                <w:rPrChange w:id="26784" w:author="瑋婷 徐" w:date="2025-01-06T15:36:00Z" w16du:dateUtc="2025-01-06T07:36:00Z">
                  <w:rPr>
                    <w:ins w:id="26785" w:author="瑋婷 徐" w:date="2025-01-03T16:50:00Z" w16du:dateUtc="2025-01-03T08:50:00Z"/>
                    <w:rFonts w:ascii="Calibri" w:hAnsi="Calibri" w:cs="Calibri"/>
                    <w:color w:val="000000"/>
                    <w:sz w:val="22"/>
                    <w:szCs w:val="22"/>
                  </w:rPr>
                </w:rPrChange>
              </w:rPr>
              <w:pPrChange w:id="267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787" w:author="瑋婷 徐" w:date="2025-01-03T16:50:00Z" w16du:dateUtc="2025-01-03T08:50:00Z">
              <w:r w:rsidRPr="00747A91">
                <w:rPr>
                  <w:rFonts w:ascii="Times New Roman" w:eastAsiaTheme="minorEastAsia" w:hAnsi="Times New Roman" w:cs="Times New Roman"/>
                  <w:color w:val="000000"/>
                  <w:rPrChange w:id="26788"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789" w:author="瑋婷 徐" w:date="2025-01-03T17:01:00Z" w16du:dateUtc="2025-01-03T09:01:00Z">
              <w:tcPr>
                <w:tcW w:w="162" w:type="pct"/>
                <w:gridSpan w:val="2"/>
                <w:noWrap/>
                <w:vAlign w:val="center"/>
                <w:hideMark/>
              </w:tcPr>
            </w:tcPrChange>
          </w:tcPr>
          <w:p w14:paraId="1AF3C7E1"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90" w:author="瑋婷 徐" w:date="2025-01-03T16:50:00Z" w16du:dateUtc="2025-01-03T08:50:00Z"/>
                <w:rFonts w:ascii="Times New Roman" w:eastAsiaTheme="minorEastAsia" w:hAnsi="Times New Roman" w:cs="Times New Roman"/>
                <w:color w:val="000000"/>
                <w:rPrChange w:id="26791" w:author="瑋婷 徐" w:date="2025-01-06T15:36:00Z" w16du:dateUtc="2025-01-06T07:36:00Z">
                  <w:rPr>
                    <w:ins w:id="26792" w:author="瑋婷 徐" w:date="2025-01-03T16:50:00Z" w16du:dateUtc="2025-01-03T08:50:00Z"/>
                    <w:rFonts w:ascii="Calibri" w:hAnsi="Calibri" w:cs="Calibri"/>
                    <w:color w:val="000000"/>
                    <w:sz w:val="22"/>
                    <w:szCs w:val="22"/>
                  </w:rPr>
                </w:rPrChange>
              </w:rPr>
              <w:pPrChange w:id="267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794" w:author="瑋婷 徐" w:date="2025-01-03T17:01:00Z" w16du:dateUtc="2025-01-03T09:01:00Z">
              <w:tcPr>
                <w:tcW w:w="162" w:type="pct"/>
                <w:gridSpan w:val="2"/>
                <w:noWrap/>
                <w:vAlign w:val="center"/>
                <w:hideMark/>
              </w:tcPr>
            </w:tcPrChange>
          </w:tcPr>
          <w:p w14:paraId="1547C65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95" w:author="瑋婷 徐" w:date="2025-01-03T16:50:00Z" w16du:dateUtc="2025-01-03T08:50:00Z"/>
                <w:rFonts w:ascii="Times New Roman" w:eastAsiaTheme="minorEastAsia" w:hAnsi="Times New Roman" w:cs="Times New Roman"/>
                <w:color w:val="000000"/>
                <w:rPrChange w:id="26796" w:author="瑋婷 徐" w:date="2025-01-06T15:36:00Z" w16du:dateUtc="2025-01-06T07:36:00Z">
                  <w:rPr>
                    <w:ins w:id="26797" w:author="瑋婷 徐" w:date="2025-01-03T16:50:00Z" w16du:dateUtc="2025-01-03T08:50:00Z"/>
                    <w:rFonts w:ascii="Calibri" w:hAnsi="Calibri" w:cs="Calibri"/>
                    <w:color w:val="000000"/>
                    <w:sz w:val="22"/>
                    <w:szCs w:val="22"/>
                  </w:rPr>
                </w:rPrChange>
              </w:rPr>
              <w:pPrChange w:id="267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799" w:author="瑋婷 徐" w:date="2025-01-03T16:50:00Z" w16du:dateUtc="2025-01-03T08:50:00Z">
              <w:r w:rsidRPr="00747A91">
                <w:rPr>
                  <w:rFonts w:ascii="Times New Roman" w:eastAsiaTheme="minorEastAsia" w:hAnsi="Times New Roman" w:cs="Times New Roman"/>
                  <w:color w:val="000000"/>
                  <w:rPrChange w:id="26800"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01" w:author="瑋婷 徐" w:date="2025-01-03T17:01:00Z" w16du:dateUtc="2025-01-03T09:01:00Z">
              <w:tcPr>
                <w:tcW w:w="162" w:type="pct"/>
                <w:gridSpan w:val="2"/>
                <w:noWrap/>
                <w:vAlign w:val="center"/>
                <w:hideMark/>
              </w:tcPr>
            </w:tcPrChange>
          </w:tcPr>
          <w:p w14:paraId="7D9031D8"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02" w:author="瑋婷 徐" w:date="2025-01-03T16:50:00Z" w16du:dateUtc="2025-01-03T08:50:00Z"/>
                <w:rFonts w:ascii="Times New Roman" w:eastAsiaTheme="minorEastAsia" w:hAnsi="Times New Roman" w:cs="Times New Roman"/>
                <w:color w:val="000000"/>
                <w:rPrChange w:id="26803" w:author="瑋婷 徐" w:date="2025-01-06T15:36:00Z" w16du:dateUtc="2025-01-06T07:36:00Z">
                  <w:rPr>
                    <w:ins w:id="26804" w:author="瑋婷 徐" w:date="2025-01-03T16:50:00Z" w16du:dateUtc="2025-01-03T08:50:00Z"/>
                    <w:rFonts w:ascii="Calibri" w:hAnsi="Calibri" w:cs="Calibri"/>
                    <w:color w:val="000000"/>
                    <w:sz w:val="22"/>
                    <w:szCs w:val="22"/>
                  </w:rPr>
                </w:rPrChange>
              </w:rPr>
              <w:pPrChange w:id="268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06" w:author="瑋婷 徐" w:date="2025-01-03T17:01:00Z" w16du:dateUtc="2025-01-03T09:01:00Z">
              <w:tcPr>
                <w:tcW w:w="162" w:type="pct"/>
                <w:gridSpan w:val="2"/>
                <w:noWrap/>
                <w:vAlign w:val="center"/>
                <w:hideMark/>
              </w:tcPr>
            </w:tcPrChange>
          </w:tcPr>
          <w:p w14:paraId="1FD5278D"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07" w:author="瑋婷 徐" w:date="2025-01-03T16:50:00Z" w16du:dateUtc="2025-01-03T08:50:00Z"/>
                <w:rFonts w:ascii="Times New Roman" w:eastAsiaTheme="minorEastAsia" w:hAnsi="Times New Roman" w:cs="Times New Roman"/>
                <w:rPrChange w:id="26808" w:author="瑋婷 徐" w:date="2025-01-06T15:36:00Z" w16du:dateUtc="2025-01-06T07:36:00Z">
                  <w:rPr>
                    <w:ins w:id="26809" w:author="瑋婷 徐" w:date="2025-01-03T16:50:00Z" w16du:dateUtc="2025-01-03T08:50:00Z"/>
                    <w:rFonts w:ascii="Times New Roman" w:eastAsia="Times New Roman" w:hAnsi="Times New Roman" w:cs="Times New Roman"/>
                    <w:sz w:val="20"/>
                    <w:szCs w:val="20"/>
                  </w:rPr>
                </w:rPrChange>
              </w:rPr>
              <w:pPrChange w:id="268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11" w:author="瑋婷 徐" w:date="2025-01-03T17:01:00Z" w16du:dateUtc="2025-01-03T09:01:00Z">
              <w:tcPr>
                <w:tcW w:w="162" w:type="pct"/>
                <w:gridSpan w:val="2"/>
                <w:noWrap/>
                <w:vAlign w:val="center"/>
                <w:hideMark/>
              </w:tcPr>
            </w:tcPrChange>
          </w:tcPr>
          <w:p w14:paraId="4F5B1E4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12" w:author="瑋婷 徐" w:date="2025-01-03T16:50:00Z" w16du:dateUtc="2025-01-03T08:50:00Z"/>
                <w:rFonts w:ascii="Times New Roman" w:eastAsiaTheme="minorEastAsia" w:hAnsi="Times New Roman" w:cs="Times New Roman"/>
                <w:color w:val="000000"/>
                <w:rPrChange w:id="26813" w:author="瑋婷 徐" w:date="2025-01-06T15:36:00Z" w16du:dateUtc="2025-01-06T07:36:00Z">
                  <w:rPr>
                    <w:ins w:id="26814" w:author="瑋婷 徐" w:date="2025-01-03T16:50:00Z" w16du:dateUtc="2025-01-03T08:50:00Z"/>
                    <w:rFonts w:ascii="Calibri" w:hAnsi="Calibri" w:cs="Calibri"/>
                    <w:color w:val="000000"/>
                    <w:sz w:val="22"/>
                    <w:szCs w:val="22"/>
                  </w:rPr>
                </w:rPrChange>
              </w:rPr>
              <w:pPrChange w:id="268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16" w:author="瑋婷 徐" w:date="2025-01-03T16:50:00Z" w16du:dateUtc="2025-01-03T08:50:00Z">
              <w:r w:rsidRPr="00747A91">
                <w:rPr>
                  <w:rFonts w:ascii="Times New Roman" w:eastAsiaTheme="minorEastAsia" w:hAnsi="Times New Roman" w:cs="Times New Roman"/>
                  <w:color w:val="000000"/>
                  <w:rPrChange w:id="26817"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18" w:author="瑋婷 徐" w:date="2025-01-03T17:01:00Z" w16du:dateUtc="2025-01-03T09:01:00Z">
              <w:tcPr>
                <w:tcW w:w="162" w:type="pct"/>
                <w:gridSpan w:val="2"/>
                <w:noWrap/>
                <w:vAlign w:val="center"/>
                <w:hideMark/>
              </w:tcPr>
            </w:tcPrChange>
          </w:tcPr>
          <w:p w14:paraId="75A512E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19" w:author="瑋婷 徐" w:date="2025-01-03T16:50:00Z" w16du:dateUtc="2025-01-03T08:50:00Z"/>
                <w:rFonts w:ascii="Times New Roman" w:eastAsiaTheme="minorEastAsia" w:hAnsi="Times New Roman" w:cs="Times New Roman"/>
                <w:color w:val="000000"/>
                <w:rPrChange w:id="26820" w:author="瑋婷 徐" w:date="2025-01-06T15:36:00Z" w16du:dateUtc="2025-01-06T07:36:00Z">
                  <w:rPr>
                    <w:ins w:id="26821" w:author="瑋婷 徐" w:date="2025-01-03T16:50:00Z" w16du:dateUtc="2025-01-03T08:50:00Z"/>
                    <w:rFonts w:ascii="Calibri" w:hAnsi="Calibri" w:cs="Calibri"/>
                    <w:color w:val="000000"/>
                    <w:sz w:val="22"/>
                    <w:szCs w:val="22"/>
                  </w:rPr>
                </w:rPrChange>
              </w:rPr>
              <w:pPrChange w:id="268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23" w:author="瑋婷 徐" w:date="2025-01-03T17:01:00Z" w16du:dateUtc="2025-01-03T09:01:00Z">
              <w:tcPr>
                <w:tcW w:w="162" w:type="pct"/>
                <w:gridSpan w:val="2"/>
                <w:noWrap/>
                <w:vAlign w:val="center"/>
                <w:hideMark/>
              </w:tcPr>
            </w:tcPrChange>
          </w:tcPr>
          <w:p w14:paraId="58D43ACE"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24" w:author="瑋婷 徐" w:date="2025-01-03T16:50:00Z" w16du:dateUtc="2025-01-03T08:50:00Z"/>
                <w:rFonts w:ascii="Times New Roman" w:eastAsiaTheme="minorEastAsia" w:hAnsi="Times New Roman" w:cs="Times New Roman"/>
                <w:rPrChange w:id="26825" w:author="瑋婷 徐" w:date="2025-01-06T15:36:00Z" w16du:dateUtc="2025-01-06T07:36:00Z">
                  <w:rPr>
                    <w:ins w:id="26826" w:author="瑋婷 徐" w:date="2025-01-03T16:50:00Z" w16du:dateUtc="2025-01-03T08:50:00Z"/>
                    <w:rFonts w:ascii="Times New Roman" w:eastAsia="Times New Roman" w:hAnsi="Times New Roman" w:cs="Times New Roman"/>
                    <w:sz w:val="20"/>
                    <w:szCs w:val="20"/>
                  </w:rPr>
                </w:rPrChange>
              </w:rPr>
              <w:pPrChange w:id="268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28" w:author="瑋婷 徐" w:date="2025-01-03T17:01:00Z" w16du:dateUtc="2025-01-03T09:01:00Z">
              <w:tcPr>
                <w:tcW w:w="162" w:type="pct"/>
                <w:gridSpan w:val="2"/>
                <w:noWrap/>
                <w:vAlign w:val="center"/>
                <w:hideMark/>
              </w:tcPr>
            </w:tcPrChange>
          </w:tcPr>
          <w:p w14:paraId="60E0E4E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29" w:author="瑋婷 徐" w:date="2025-01-03T16:50:00Z" w16du:dateUtc="2025-01-03T08:50:00Z"/>
                <w:rFonts w:ascii="Times New Roman" w:eastAsiaTheme="minorEastAsia" w:hAnsi="Times New Roman" w:cs="Times New Roman"/>
                <w:color w:val="000000"/>
                <w:rPrChange w:id="26830" w:author="瑋婷 徐" w:date="2025-01-06T15:36:00Z" w16du:dateUtc="2025-01-06T07:36:00Z">
                  <w:rPr>
                    <w:ins w:id="26831" w:author="瑋婷 徐" w:date="2025-01-03T16:50:00Z" w16du:dateUtc="2025-01-03T08:50:00Z"/>
                    <w:rFonts w:ascii="Calibri" w:hAnsi="Calibri" w:cs="Calibri"/>
                    <w:color w:val="000000"/>
                    <w:sz w:val="22"/>
                    <w:szCs w:val="22"/>
                  </w:rPr>
                </w:rPrChange>
              </w:rPr>
              <w:pPrChange w:id="268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33" w:author="瑋婷 徐" w:date="2025-01-03T16:50:00Z" w16du:dateUtc="2025-01-03T08:50:00Z">
              <w:r w:rsidRPr="00747A91">
                <w:rPr>
                  <w:rFonts w:ascii="Times New Roman" w:eastAsiaTheme="minorEastAsia" w:hAnsi="Times New Roman" w:cs="Times New Roman"/>
                  <w:color w:val="000000"/>
                  <w:rPrChange w:id="26834"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35" w:author="瑋婷 徐" w:date="2025-01-03T17:01:00Z" w16du:dateUtc="2025-01-03T09:01:00Z">
              <w:tcPr>
                <w:tcW w:w="162" w:type="pct"/>
                <w:gridSpan w:val="2"/>
                <w:noWrap/>
                <w:vAlign w:val="center"/>
                <w:hideMark/>
              </w:tcPr>
            </w:tcPrChange>
          </w:tcPr>
          <w:p w14:paraId="2EBA334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36" w:author="瑋婷 徐" w:date="2025-01-03T16:50:00Z" w16du:dateUtc="2025-01-03T08:50:00Z"/>
                <w:rFonts w:ascii="Times New Roman" w:eastAsiaTheme="minorEastAsia" w:hAnsi="Times New Roman" w:cs="Times New Roman"/>
                <w:color w:val="000000"/>
                <w:rPrChange w:id="26837" w:author="瑋婷 徐" w:date="2025-01-06T15:36:00Z" w16du:dateUtc="2025-01-06T07:36:00Z">
                  <w:rPr>
                    <w:ins w:id="26838" w:author="瑋婷 徐" w:date="2025-01-03T16:50:00Z" w16du:dateUtc="2025-01-03T08:50:00Z"/>
                    <w:rFonts w:ascii="Calibri" w:hAnsi="Calibri" w:cs="Calibri"/>
                    <w:color w:val="000000"/>
                    <w:sz w:val="22"/>
                    <w:szCs w:val="22"/>
                  </w:rPr>
                </w:rPrChange>
              </w:rPr>
              <w:pPrChange w:id="268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840" w:author="瑋婷 徐" w:date="2025-01-03T17:01:00Z" w16du:dateUtc="2025-01-03T09:01:00Z">
              <w:tcPr>
                <w:tcW w:w="162" w:type="pct"/>
                <w:gridSpan w:val="2"/>
                <w:noWrap/>
                <w:vAlign w:val="center"/>
                <w:hideMark/>
              </w:tcPr>
            </w:tcPrChange>
          </w:tcPr>
          <w:p w14:paraId="384D2D70"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41" w:author="瑋婷 徐" w:date="2025-01-03T16:50:00Z" w16du:dateUtc="2025-01-03T08:50:00Z"/>
                <w:rFonts w:ascii="Times New Roman" w:eastAsiaTheme="minorEastAsia" w:hAnsi="Times New Roman" w:cs="Times New Roman"/>
                <w:color w:val="000000"/>
                <w:rPrChange w:id="26842" w:author="瑋婷 徐" w:date="2025-01-06T15:36:00Z" w16du:dateUtc="2025-01-06T07:36:00Z">
                  <w:rPr>
                    <w:ins w:id="26843" w:author="瑋婷 徐" w:date="2025-01-03T16:50:00Z" w16du:dateUtc="2025-01-03T08:50:00Z"/>
                    <w:rFonts w:ascii="Calibri" w:hAnsi="Calibri" w:cs="Calibri"/>
                    <w:color w:val="000000"/>
                    <w:sz w:val="22"/>
                    <w:szCs w:val="22"/>
                  </w:rPr>
                </w:rPrChange>
              </w:rPr>
              <w:pPrChange w:id="268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45" w:author="瑋婷 徐" w:date="2025-01-03T16:50:00Z" w16du:dateUtc="2025-01-03T08:50:00Z">
              <w:r w:rsidRPr="00747A91">
                <w:rPr>
                  <w:rFonts w:ascii="Times New Roman" w:eastAsiaTheme="minorEastAsia" w:hAnsi="Times New Roman" w:cs="Times New Roman"/>
                  <w:color w:val="000000"/>
                  <w:rPrChange w:id="26846"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47" w:author="瑋婷 徐" w:date="2025-01-03T17:01:00Z" w16du:dateUtc="2025-01-03T09:01:00Z">
              <w:tcPr>
                <w:tcW w:w="162" w:type="pct"/>
                <w:gridSpan w:val="2"/>
                <w:noWrap/>
                <w:vAlign w:val="center"/>
                <w:hideMark/>
              </w:tcPr>
            </w:tcPrChange>
          </w:tcPr>
          <w:p w14:paraId="03D4FFF4"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48" w:author="瑋婷 徐" w:date="2025-01-03T16:50:00Z" w16du:dateUtc="2025-01-03T08:50:00Z"/>
                <w:rFonts w:ascii="Times New Roman" w:eastAsiaTheme="minorEastAsia" w:hAnsi="Times New Roman" w:cs="Times New Roman"/>
                <w:color w:val="000000"/>
                <w:rPrChange w:id="26849" w:author="瑋婷 徐" w:date="2025-01-06T15:36:00Z" w16du:dateUtc="2025-01-06T07:36:00Z">
                  <w:rPr>
                    <w:ins w:id="26850" w:author="瑋婷 徐" w:date="2025-01-03T16:50:00Z" w16du:dateUtc="2025-01-03T08:50:00Z"/>
                    <w:rFonts w:ascii="Calibri" w:hAnsi="Calibri" w:cs="Calibri"/>
                    <w:color w:val="000000"/>
                    <w:sz w:val="22"/>
                    <w:szCs w:val="22"/>
                  </w:rPr>
                </w:rPrChange>
              </w:rPr>
              <w:pPrChange w:id="268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52" w:author="瑋婷 徐" w:date="2025-01-03T16:50:00Z" w16du:dateUtc="2025-01-03T08:50:00Z">
              <w:r w:rsidRPr="00747A91">
                <w:rPr>
                  <w:rFonts w:ascii="Times New Roman" w:eastAsiaTheme="minorEastAsia" w:hAnsi="Times New Roman" w:cs="Times New Roman"/>
                  <w:color w:val="000000"/>
                  <w:rPrChange w:id="26853"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54" w:author="瑋婷 徐" w:date="2025-01-03T17:01:00Z" w16du:dateUtc="2025-01-03T09:01:00Z">
              <w:tcPr>
                <w:tcW w:w="162" w:type="pct"/>
                <w:gridSpan w:val="2"/>
                <w:noWrap/>
                <w:vAlign w:val="center"/>
                <w:hideMark/>
              </w:tcPr>
            </w:tcPrChange>
          </w:tcPr>
          <w:p w14:paraId="1D6BD416"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55" w:author="瑋婷 徐" w:date="2025-01-03T16:50:00Z" w16du:dateUtc="2025-01-03T08:50:00Z"/>
                <w:rFonts w:ascii="Times New Roman" w:eastAsiaTheme="minorEastAsia" w:hAnsi="Times New Roman" w:cs="Times New Roman"/>
                <w:color w:val="000000"/>
                <w:rPrChange w:id="26856" w:author="瑋婷 徐" w:date="2025-01-06T15:36:00Z" w16du:dateUtc="2025-01-06T07:36:00Z">
                  <w:rPr>
                    <w:ins w:id="26857" w:author="瑋婷 徐" w:date="2025-01-03T16:50:00Z" w16du:dateUtc="2025-01-03T08:50:00Z"/>
                    <w:rFonts w:ascii="Calibri" w:hAnsi="Calibri" w:cs="Calibri"/>
                    <w:color w:val="000000"/>
                    <w:sz w:val="22"/>
                    <w:szCs w:val="22"/>
                  </w:rPr>
                </w:rPrChange>
              </w:rPr>
              <w:pPrChange w:id="268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59" w:author="瑋婷 徐" w:date="2025-01-03T16:50:00Z" w16du:dateUtc="2025-01-03T08:50:00Z">
              <w:r w:rsidRPr="00747A91">
                <w:rPr>
                  <w:rFonts w:ascii="Times New Roman" w:eastAsiaTheme="minorEastAsia" w:hAnsi="Times New Roman" w:cs="Times New Roman"/>
                  <w:color w:val="000000"/>
                  <w:rPrChange w:id="26860"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61" w:author="瑋婷 徐" w:date="2025-01-03T17:01:00Z" w16du:dateUtc="2025-01-03T09:01:00Z">
              <w:tcPr>
                <w:tcW w:w="162" w:type="pct"/>
                <w:gridSpan w:val="2"/>
                <w:noWrap/>
                <w:vAlign w:val="center"/>
                <w:hideMark/>
              </w:tcPr>
            </w:tcPrChange>
          </w:tcPr>
          <w:p w14:paraId="4CB41C6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62" w:author="瑋婷 徐" w:date="2025-01-03T16:50:00Z" w16du:dateUtc="2025-01-03T08:50:00Z"/>
                <w:rFonts w:ascii="Times New Roman" w:eastAsiaTheme="minorEastAsia" w:hAnsi="Times New Roman" w:cs="Times New Roman"/>
                <w:color w:val="000000"/>
                <w:rPrChange w:id="26863" w:author="瑋婷 徐" w:date="2025-01-06T15:36:00Z" w16du:dateUtc="2025-01-06T07:36:00Z">
                  <w:rPr>
                    <w:ins w:id="26864" w:author="瑋婷 徐" w:date="2025-01-03T16:50:00Z" w16du:dateUtc="2025-01-03T08:50:00Z"/>
                    <w:rFonts w:ascii="Calibri" w:hAnsi="Calibri" w:cs="Calibri"/>
                    <w:color w:val="000000"/>
                    <w:sz w:val="22"/>
                    <w:szCs w:val="22"/>
                  </w:rPr>
                </w:rPrChange>
              </w:rPr>
              <w:pPrChange w:id="268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66" w:author="瑋婷 徐" w:date="2025-01-03T16:50:00Z" w16du:dateUtc="2025-01-03T08:50:00Z">
              <w:r w:rsidRPr="00747A91">
                <w:rPr>
                  <w:rFonts w:ascii="Times New Roman" w:eastAsiaTheme="minorEastAsia" w:hAnsi="Times New Roman" w:cs="Times New Roman"/>
                  <w:color w:val="000000"/>
                  <w:rPrChange w:id="26867"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68" w:author="瑋婷 徐" w:date="2025-01-03T17:01:00Z" w16du:dateUtc="2025-01-03T09:01:00Z">
              <w:tcPr>
                <w:tcW w:w="162" w:type="pct"/>
                <w:gridSpan w:val="2"/>
                <w:noWrap/>
                <w:vAlign w:val="center"/>
                <w:hideMark/>
              </w:tcPr>
            </w:tcPrChange>
          </w:tcPr>
          <w:p w14:paraId="34B31933"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69" w:author="瑋婷 徐" w:date="2025-01-03T16:50:00Z" w16du:dateUtc="2025-01-03T08:50:00Z"/>
                <w:rFonts w:ascii="Times New Roman" w:eastAsiaTheme="minorEastAsia" w:hAnsi="Times New Roman" w:cs="Times New Roman"/>
                <w:color w:val="000000"/>
                <w:rPrChange w:id="26870" w:author="瑋婷 徐" w:date="2025-01-06T15:36:00Z" w16du:dateUtc="2025-01-06T07:36:00Z">
                  <w:rPr>
                    <w:ins w:id="26871" w:author="瑋婷 徐" w:date="2025-01-03T16:50:00Z" w16du:dateUtc="2025-01-03T08:50:00Z"/>
                    <w:rFonts w:ascii="Calibri" w:hAnsi="Calibri" w:cs="Calibri"/>
                    <w:color w:val="000000"/>
                    <w:sz w:val="22"/>
                    <w:szCs w:val="22"/>
                  </w:rPr>
                </w:rPrChange>
              </w:rPr>
              <w:pPrChange w:id="268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73" w:author="瑋婷 徐" w:date="2025-01-03T16:50:00Z" w16du:dateUtc="2025-01-03T08:50:00Z">
              <w:r w:rsidRPr="00747A91">
                <w:rPr>
                  <w:rFonts w:ascii="Times New Roman" w:eastAsiaTheme="minorEastAsia" w:hAnsi="Times New Roman" w:cs="Times New Roman"/>
                  <w:color w:val="000000"/>
                  <w:rPrChange w:id="26874"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75" w:author="瑋婷 徐" w:date="2025-01-03T17:01:00Z" w16du:dateUtc="2025-01-03T09:01:00Z">
              <w:tcPr>
                <w:tcW w:w="162" w:type="pct"/>
                <w:gridSpan w:val="2"/>
                <w:noWrap/>
                <w:vAlign w:val="center"/>
                <w:hideMark/>
              </w:tcPr>
            </w:tcPrChange>
          </w:tcPr>
          <w:p w14:paraId="55DA9BAF"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76" w:author="瑋婷 徐" w:date="2025-01-03T16:50:00Z" w16du:dateUtc="2025-01-03T08:50:00Z"/>
                <w:rFonts w:ascii="Times New Roman" w:eastAsiaTheme="minorEastAsia" w:hAnsi="Times New Roman" w:cs="Times New Roman"/>
                <w:color w:val="000000"/>
                <w:rPrChange w:id="26877" w:author="瑋婷 徐" w:date="2025-01-06T15:36:00Z" w16du:dateUtc="2025-01-06T07:36:00Z">
                  <w:rPr>
                    <w:ins w:id="26878" w:author="瑋婷 徐" w:date="2025-01-03T16:50:00Z" w16du:dateUtc="2025-01-03T08:50:00Z"/>
                    <w:rFonts w:ascii="Calibri" w:hAnsi="Calibri" w:cs="Calibri"/>
                    <w:color w:val="000000"/>
                    <w:sz w:val="22"/>
                    <w:szCs w:val="22"/>
                  </w:rPr>
                </w:rPrChange>
              </w:rPr>
              <w:pPrChange w:id="268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80" w:author="瑋婷 徐" w:date="2025-01-03T16:50:00Z" w16du:dateUtc="2025-01-03T08:50:00Z">
              <w:r w:rsidRPr="00747A91">
                <w:rPr>
                  <w:rFonts w:ascii="Times New Roman" w:eastAsiaTheme="minorEastAsia" w:hAnsi="Times New Roman" w:cs="Times New Roman"/>
                  <w:color w:val="000000"/>
                  <w:rPrChange w:id="26881"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82" w:author="瑋婷 徐" w:date="2025-01-03T17:01:00Z" w16du:dateUtc="2025-01-03T09:01:00Z">
              <w:tcPr>
                <w:tcW w:w="162" w:type="pct"/>
                <w:gridSpan w:val="2"/>
                <w:noWrap/>
                <w:vAlign w:val="center"/>
                <w:hideMark/>
              </w:tcPr>
            </w:tcPrChange>
          </w:tcPr>
          <w:p w14:paraId="3E936077"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83" w:author="瑋婷 徐" w:date="2025-01-03T16:50:00Z" w16du:dateUtc="2025-01-03T08:50:00Z"/>
                <w:rFonts w:ascii="Times New Roman" w:eastAsiaTheme="minorEastAsia" w:hAnsi="Times New Roman" w:cs="Times New Roman"/>
                <w:color w:val="000000"/>
                <w:rPrChange w:id="26884" w:author="瑋婷 徐" w:date="2025-01-06T15:36:00Z" w16du:dateUtc="2025-01-06T07:36:00Z">
                  <w:rPr>
                    <w:ins w:id="26885" w:author="瑋婷 徐" w:date="2025-01-03T16:50:00Z" w16du:dateUtc="2025-01-03T08:50:00Z"/>
                    <w:rFonts w:ascii="Calibri" w:hAnsi="Calibri" w:cs="Calibri"/>
                    <w:color w:val="000000"/>
                    <w:sz w:val="22"/>
                    <w:szCs w:val="22"/>
                  </w:rPr>
                </w:rPrChange>
              </w:rPr>
              <w:pPrChange w:id="268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87" w:author="瑋婷 徐" w:date="2025-01-03T16:50:00Z" w16du:dateUtc="2025-01-03T08:50:00Z">
              <w:r w:rsidRPr="00747A91">
                <w:rPr>
                  <w:rFonts w:ascii="Times New Roman" w:eastAsiaTheme="minorEastAsia" w:hAnsi="Times New Roman" w:cs="Times New Roman"/>
                  <w:color w:val="000000"/>
                  <w:rPrChange w:id="26888"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89" w:author="瑋婷 徐" w:date="2025-01-03T17:01:00Z" w16du:dateUtc="2025-01-03T09:01:00Z">
              <w:tcPr>
                <w:tcW w:w="162" w:type="pct"/>
                <w:gridSpan w:val="2"/>
                <w:noWrap/>
                <w:vAlign w:val="center"/>
                <w:hideMark/>
              </w:tcPr>
            </w:tcPrChange>
          </w:tcPr>
          <w:p w14:paraId="36E8918B"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90" w:author="瑋婷 徐" w:date="2025-01-03T16:50:00Z" w16du:dateUtc="2025-01-03T08:50:00Z"/>
                <w:rFonts w:ascii="Times New Roman" w:eastAsiaTheme="minorEastAsia" w:hAnsi="Times New Roman" w:cs="Times New Roman"/>
                <w:color w:val="000000"/>
                <w:rPrChange w:id="26891" w:author="瑋婷 徐" w:date="2025-01-06T15:36:00Z" w16du:dateUtc="2025-01-06T07:36:00Z">
                  <w:rPr>
                    <w:ins w:id="26892" w:author="瑋婷 徐" w:date="2025-01-03T16:50:00Z" w16du:dateUtc="2025-01-03T08:50:00Z"/>
                    <w:rFonts w:ascii="Calibri" w:hAnsi="Calibri" w:cs="Calibri"/>
                    <w:color w:val="000000"/>
                    <w:sz w:val="22"/>
                    <w:szCs w:val="22"/>
                  </w:rPr>
                </w:rPrChange>
              </w:rPr>
              <w:pPrChange w:id="268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94" w:author="瑋婷 徐" w:date="2025-01-03T16:50:00Z" w16du:dateUtc="2025-01-03T08:50:00Z">
              <w:r w:rsidRPr="00747A91">
                <w:rPr>
                  <w:rFonts w:ascii="Times New Roman" w:eastAsiaTheme="minorEastAsia" w:hAnsi="Times New Roman" w:cs="Times New Roman"/>
                  <w:color w:val="000000"/>
                  <w:rPrChange w:id="26895" w:author="瑋婷 徐" w:date="2025-01-06T15:36:00Z" w16du:dateUtc="2025-01-06T07:36:00Z">
                    <w:rPr>
                      <w:rFonts w:ascii="Calibri" w:hAnsi="Calibri" w:cs="Calibri"/>
                      <w:color w:val="000000"/>
                      <w:sz w:val="22"/>
                      <w:szCs w:val="22"/>
                    </w:rPr>
                  </w:rPrChange>
                </w:rPr>
                <w:t>*</w:t>
              </w:r>
            </w:ins>
          </w:p>
        </w:tc>
        <w:tc>
          <w:tcPr>
            <w:tcW w:w="0" w:type="pct"/>
            <w:noWrap/>
            <w:vAlign w:val="center"/>
            <w:hideMark/>
            <w:tcPrChange w:id="26896" w:author="瑋婷 徐" w:date="2025-01-03T17:01:00Z" w16du:dateUtc="2025-01-03T09:01:00Z">
              <w:tcPr>
                <w:tcW w:w="162" w:type="pct"/>
                <w:gridSpan w:val="2"/>
                <w:noWrap/>
                <w:vAlign w:val="center"/>
                <w:hideMark/>
              </w:tcPr>
            </w:tcPrChange>
          </w:tcPr>
          <w:p w14:paraId="132452F2"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97" w:author="瑋婷 徐" w:date="2025-01-03T16:50:00Z" w16du:dateUtc="2025-01-03T08:50:00Z"/>
                <w:rFonts w:ascii="Times New Roman" w:eastAsiaTheme="minorEastAsia" w:hAnsi="Times New Roman" w:cs="Times New Roman"/>
                <w:color w:val="000000"/>
                <w:rPrChange w:id="26898" w:author="瑋婷 徐" w:date="2025-01-06T15:36:00Z" w16du:dateUtc="2025-01-06T07:36:00Z">
                  <w:rPr>
                    <w:ins w:id="26899" w:author="瑋婷 徐" w:date="2025-01-03T16:50:00Z" w16du:dateUtc="2025-01-03T08:50:00Z"/>
                    <w:rFonts w:ascii="Calibri" w:hAnsi="Calibri" w:cs="Calibri"/>
                    <w:color w:val="000000"/>
                    <w:sz w:val="22"/>
                    <w:szCs w:val="22"/>
                  </w:rPr>
                </w:rPrChange>
              </w:rPr>
              <w:pPrChange w:id="269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901" w:author="瑋婷 徐" w:date="2025-01-03T17:01:00Z" w16du:dateUtc="2025-01-03T09:01:00Z">
              <w:tcPr>
                <w:tcW w:w="164" w:type="pct"/>
                <w:noWrap/>
                <w:vAlign w:val="center"/>
                <w:hideMark/>
              </w:tcPr>
            </w:tcPrChange>
          </w:tcPr>
          <w:p w14:paraId="738ED265" w14:textId="77777777" w:rsidR="003C19C7" w:rsidRPr="00747A9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02" w:author="瑋婷 徐" w:date="2025-01-03T16:50:00Z" w16du:dateUtc="2025-01-03T08:50:00Z"/>
                <w:rFonts w:ascii="Times New Roman" w:eastAsiaTheme="minorEastAsia" w:hAnsi="Times New Roman" w:cs="Times New Roman"/>
                <w:rPrChange w:id="26903" w:author="瑋婷 徐" w:date="2025-01-06T15:36:00Z" w16du:dateUtc="2025-01-06T07:36:00Z">
                  <w:rPr>
                    <w:ins w:id="26904" w:author="瑋婷 徐" w:date="2025-01-03T16:50:00Z" w16du:dateUtc="2025-01-03T08:50:00Z"/>
                    <w:rFonts w:ascii="Times New Roman" w:eastAsia="Times New Roman" w:hAnsi="Times New Roman" w:cs="Times New Roman"/>
                    <w:sz w:val="20"/>
                    <w:szCs w:val="20"/>
                  </w:rPr>
                </w:rPrChange>
              </w:rPr>
              <w:pPrChange w:id="269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1B6B0B2F" w14:textId="77777777" w:rsidTr="003C19C7">
        <w:trPr>
          <w:cnfStyle w:val="000000100000" w:firstRow="0" w:lastRow="0" w:firstColumn="0" w:lastColumn="0" w:oddVBand="0" w:evenVBand="0" w:oddHBand="1" w:evenHBand="0" w:firstRowFirstColumn="0" w:firstRowLastColumn="0" w:lastRowFirstColumn="0" w:lastRowLastColumn="0"/>
          <w:trHeight w:val="600"/>
          <w:ins w:id="2690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BBD1DA4" w14:textId="77777777" w:rsidR="003C19C7" w:rsidRPr="00747A91" w:rsidRDefault="003C19C7">
            <w:pPr>
              <w:spacing w:line="360" w:lineRule="auto"/>
              <w:jc w:val="both"/>
              <w:rPr>
                <w:ins w:id="26907" w:author="瑋婷 徐" w:date="2025-01-03T16:50:00Z" w16du:dateUtc="2025-01-03T08:50:00Z"/>
                <w:rFonts w:ascii="Times New Roman" w:eastAsiaTheme="minorEastAsia" w:hAnsi="Times New Roman" w:cs="Times New Roman"/>
                <w:b w:val="0"/>
                <w:bCs w:val="0"/>
                <w:color w:val="000000"/>
                <w:rPrChange w:id="26908" w:author="瑋婷 徐" w:date="2025-01-06T15:36:00Z" w16du:dateUtc="2025-01-06T07:36:00Z">
                  <w:rPr>
                    <w:ins w:id="26909" w:author="瑋婷 徐" w:date="2025-01-03T16:50:00Z" w16du:dateUtc="2025-01-03T08:50:00Z"/>
                    <w:rFonts w:ascii="Calibri" w:hAnsi="Calibri" w:cs="Calibri"/>
                    <w:color w:val="000000"/>
                    <w:sz w:val="22"/>
                    <w:szCs w:val="22"/>
                  </w:rPr>
                </w:rPrChange>
              </w:rPr>
              <w:pPrChange w:id="26910" w:author="瑋婷 徐" w:date="2025-01-03T16:55:00Z" w16du:dateUtc="2025-01-03T08:55:00Z">
                <w:pPr/>
              </w:pPrChange>
            </w:pPr>
            <w:ins w:id="26911" w:author="瑋婷 徐" w:date="2025-01-03T16:50:00Z" w16du:dateUtc="2025-01-03T08:50:00Z">
              <w:r w:rsidRPr="00747A91">
                <w:rPr>
                  <w:rFonts w:ascii="Times New Roman" w:eastAsiaTheme="minorEastAsia" w:hAnsi="Times New Roman" w:cs="Times New Roman" w:hint="eastAsia"/>
                  <w:b w:val="0"/>
                  <w:bCs w:val="0"/>
                  <w:color w:val="000000"/>
                  <w:rPrChange w:id="26912" w:author="瑋婷 徐" w:date="2025-01-06T15:36:00Z" w16du:dateUtc="2025-01-06T07:36:00Z">
                    <w:rPr>
                      <w:rFonts w:ascii="Calibri" w:hAnsi="Calibri" w:cs="Calibri" w:hint="eastAsia"/>
                      <w:color w:val="000000"/>
                      <w:sz w:val="22"/>
                      <w:szCs w:val="22"/>
                    </w:rPr>
                  </w:rPrChange>
                </w:rPr>
                <w:t>大彎嘴</w:t>
              </w:r>
              <w:r w:rsidRPr="00747A91">
                <w:rPr>
                  <w:rFonts w:ascii="Times New Roman" w:eastAsiaTheme="minorEastAsia" w:hAnsi="Times New Roman" w:cs="Times New Roman"/>
                  <w:b w:val="0"/>
                  <w:bCs w:val="0"/>
                  <w:color w:val="000000"/>
                  <w:rPrChange w:id="26913" w:author="瑋婷 徐" w:date="2025-01-06T15:36:00Z" w16du:dateUtc="2025-01-06T07:36:00Z">
                    <w:rPr>
                      <w:rFonts w:ascii="Calibri" w:hAnsi="Calibri" w:cs="Calibri"/>
                      <w:color w:val="000000"/>
                      <w:sz w:val="22"/>
                      <w:szCs w:val="22"/>
                    </w:rPr>
                  </w:rPrChange>
                </w:rPr>
                <w:t xml:space="preserve"> </w:t>
              </w:r>
              <w:r w:rsidRPr="00747A91">
                <w:rPr>
                  <w:b w:val="0"/>
                  <w:bCs w:val="0"/>
                  <w:color w:val="000000"/>
                  <w:rPrChange w:id="26914" w:author="瑋婷 徐" w:date="2025-01-06T15:36:00Z" w16du:dateUtc="2025-01-06T07:36:00Z">
                    <w:rPr>
                      <w:color w:val="000000"/>
                      <w:sz w:val="22"/>
                      <w:szCs w:val="22"/>
                    </w:rPr>
                  </w:rPrChange>
                </w:rPr>
                <w:t>◎</w:t>
              </w:r>
              <w:r w:rsidRPr="00747A91">
                <w:rPr>
                  <w:rFonts w:ascii="Times New Roman" w:eastAsiaTheme="minorEastAsia" w:hAnsi="Times New Roman" w:cs="Times New Roman"/>
                  <w:b w:val="0"/>
                  <w:bCs w:val="0"/>
                  <w:color w:val="000000"/>
                  <w:rPrChange w:id="26915" w:author="瑋婷 徐" w:date="2025-01-06T15:36:00Z" w16du:dateUtc="2025-01-06T07:36:00Z">
                    <w:rPr>
                      <w:rFonts w:ascii="Calibri" w:hAnsi="Calibri" w:cs="Calibri"/>
                      <w:color w:val="000000"/>
                      <w:sz w:val="22"/>
                      <w:szCs w:val="22"/>
                    </w:rPr>
                  </w:rPrChange>
                </w:rPr>
                <w:t xml:space="preserve"> </w:t>
              </w:r>
            </w:ins>
          </w:p>
        </w:tc>
        <w:tc>
          <w:tcPr>
            <w:tcW w:w="904" w:type="pct"/>
            <w:vAlign w:val="center"/>
            <w:hideMark/>
          </w:tcPr>
          <w:p w14:paraId="2FA80362"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16" w:author="瑋婷 徐" w:date="2025-01-03T16:58:00Z" w16du:dateUtc="2025-01-03T08:58:00Z"/>
                <w:rFonts w:ascii="Times New Roman" w:eastAsiaTheme="minorEastAsia" w:hAnsi="Times New Roman" w:cs="Times New Roman"/>
                <w:i/>
                <w:iCs/>
                <w:color w:val="000000"/>
              </w:rPr>
            </w:pPr>
            <w:ins w:id="26917" w:author="瑋婷 徐" w:date="2025-01-03T16:50:00Z" w16du:dateUtc="2025-01-03T08:50:00Z">
              <w:r w:rsidRPr="00747A91">
                <w:rPr>
                  <w:rFonts w:ascii="Times New Roman" w:eastAsiaTheme="minorEastAsia" w:hAnsi="Times New Roman" w:cs="Times New Roman"/>
                  <w:i/>
                  <w:iCs/>
                  <w:color w:val="000000"/>
                  <w:rPrChange w:id="26918" w:author="瑋婷 徐" w:date="2025-01-06T15:36:00Z" w16du:dateUtc="2025-01-06T07:36:00Z">
                    <w:rPr>
                      <w:rFonts w:ascii="Calibri" w:hAnsi="Calibri" w:cs="Calibri"/>
                      <w:i/>
                      <w:iCs/>
                      <w:color w:val="000000"/>
                      <w:sz w:val="22"/>
                      <w:szCs w:val="22"/>
                    </w:rPr>
                  </w:rPrChange>
                </w:rPr>
                <w:t xml:space="preserve">Erythrogenys </w:t>
              </w:r>
            </w:ins>
          </w:p>
          <w:p w14:paraId="21272074" w14:textId="28ED38C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19" w:author="瑋婷 徐" w:date="2025-01-03T16:50:00Z" w16du:dateUtc="2025-01-03T08:50:00Z"/>
                <w:rFonts w:ascii="Times New Roman" w:eastAsiaTheme="minorEastAsia" w:hAnsi="Times New Roman" w:cs="Times New Roman"/>
                <w:i/>
                <w:iCs/>
                <w:color w:val="000000"/>
                <w:rPrChange w:id="26920" w:author="瑋婷 徐" w:date="2025-01-06T15:36:00Z" w16du:dateUtc="2025-01-06T07:36:00Z">
                  <w:rPr>
                    <w:ins w:id="26921" w:author="瑋婷 徐" w:date="2025-01-03T16:50:00Z" w16du:dateUtc="2025-01-03T08:50:00Z"/>
                    <w:rFonts w:ascii="Calibri" w:hAnsi="Calibri" w:cs="Calibri"/>
                    <w:i/>
                    <w:iCs/>
                    <w:color w:val="000000"/>
                    <w:sz w:val="22"/>
                    <w:szCs w:val="22"/>
                  </w:rPr>
                </w:rPrChange>
              </w:rPr>
              <w:pPrChange w:id="269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23" w:author="瑋婷 徐" w:date="2025-01-03T16:50:00Z" w16du:dateUtc="2025-01-03T08:50:00Z">
              <w:r w:rsidRPr="00747A91">
                <w:rPr>
                  <w:rFonts w:ascii="Times New Roman" w:eastAsiaTheme="minorEastAsia" w:hAnsi="Times New Roman" w:cs="Times New Roman"/>
                  <w:i/>
                  <w:iCs/>
                  <w:color w:val="000000"/>
                  <w:rPrChange w:id="26924" w:author="瑋婷 徐" w:date="2025-01-06T15:36:00Z" w16du:dateUtc="2025-01-06T07:36:00Z">
                    <w:rPr>
                      <w:rFonts w:ascii="Calibri" w:hAnsi="Calibri" w:cs="Calibri"/>
                      <w:i/>
                      <w:iCs/>
                      <w:color w:val="000000"/>
                      <w:sz w:val="22"/>
                      <w:szCs w:val="22"/>
                    </w:rPr>
                  </w:rPrChange>
                </w:rPr>
                <w:t>erythrocnemis</w:t>
              </w:r>
            </w:ins>
          </w:p>
        </w:tc>
        <w:tc>
          <w:tcPr>
            <w:tcW w:w="162" w:type="pct"/>
            <w:noWrap/>
            <w:vAlign w:val="center"/>
            <w:hideMark/>
          </w:tcPr>
          <w:p w14:paraId="7514CFFD"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25" w:author="瑋婷 徐" w:date="2025-01-03T16:50:00Z" w16du:dateUtc="2025-01-03T08:50:00Z"/>
                <w:rFonts w:ascii="Times New Roman" w:eastAsiaTheme="minorEastAsia" w:hAnsi="Times New Roman" w:cs="Times New Roman"/>
                <w:color w:val="000000"/>
                <w:rPrChange w:id="26926" w:author="瑋婷 徐" w:date="2025-01-06T15:36:00Z" w16du:dateUtc="2025-01-06T07:36:00Z">
                  <w:rPr>
                    <w:ins w:id="26927" w:author="瑋婷 徐" w:date="2025-01-03T16:50:00Z" w16du:dateUtc="2025-01-03T08:50:00Z"/>
                    <w:rFonts w:ascii="Calibri" w:hAnsi="Calibri" w:cs="Calibri"/>
                    <w:color w:val="000000"/>
                    <w:sz w:val="22"/>
                    <w:szCs w:val="22"/>
                  </w:rPr>
                </w:rPrChange>
              </w:rPr>
              <w:pPrChange w:id="269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29" w:author="瑋婷 徐" w:date="2025-01-03T16:50:00Z" w16du:dateUtc="2025-01-03T08:50:00Z">
              <w:r w:rsidRPr="00747A91">
                <w:rPr>
                  <w:rFonts w:ascii="Times New Roman" w:eastAsiaTheme="minorEastAsia" w:hAnsi="Times New Roman" w:cs="Times New Roman"/>
                  <w:color w:val="000000"/>
                  <w:rPrChange w:id="2693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3A7C128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31" w:author="瑋婷 徐" w:date="2025-01-03T16:50:00Z" w16du:dateUtc="2025-01-03T08:50:00Z"/>
                <w:rFonts w:ascii="Times New Roman" w:eastAsiaTheme="minorEastAsia" w:hAnsi="Times New Roman" w:cs="Times New Roman"/>
                <w:color w:val="000000"/>
                <w:rPrChange w:id="26932" w:author="瑋婷 徐" w:date="2025-01-06T15:36:00Z" w16du:dateUtc="2025-01-06T07:36:00Z">
                  <w:rPr>
                    <w:ins w:id="26933" w:author="瑋婷 徐" w:date="2025-01-03T16:50:00Z" w16du:dateUtc="2025-01-03T08:50:00Z"/>
                    <w:rFonts w:ascii="Calibri" w:hAnsi="Calibri" w:cs="Calibri"/>
                    <w:color w:val="000000"/>
                    <w:sz w:val="22"/>
                    <w:szCs w:val="22"/>
                  </w:rPr>
                </w:rPrChange>
              </w:rPr>
              <w:pPrChange w:id="269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E06598"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35" w:author="瑋婷 徐" w:date="2025-01-03T16:50:00Z" w16du:dateUtc="2025-01-03T08:50:00Z"/>
                <w:rFonts w:ascii="Times New Roman" w:eastAsiaTheme="minorEastAsia" w:hAnsi="Times New Roman" w:cs="Times New Roman"/>
                <w:rPrChange w:id="26936" w:author="瑋婷 徐" w:date="2025-01-06T15:36:00Z" w16du:dateUtc="2025-01-06T07:36:00Z">
                  <w:rPr>
                    <w:ins w:id="26937" w:author="瑋婷 徐" w:date="2025-01-03T16:50:00Z" w16du:dateUtc="2025-01-03T08:50:00Z"/>
                    <w:rFonts w:ascii="Times New Roman" w:eastAsia="Times New Roman" w:hAnsi="Times New Roman" w:cs="Times New Roman"/>
                    <w:sz w:val="20"/>
                    <w:szCs w:val="20"/>
                  </w:rPr>
                </w:rPrChange>
              </w:rPr>
              <w:pPrChange w:id="269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A63EC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39" w:author="瑋婷 徐" w:date="2025-01-03T16:50:00Z" w16du:dateUtc="2025-01-03T08:50:00Z"/>
                <w:rFonts w:ascii="Times New Roman" w:eastAsiaTheme="minorEastAsia" w:hAnsi="Times New Roman" w:cs="Times New Roman"/>
                <w:color w:val="000000"/>
                <w:rPrChange w:id="26940" w:author="瑋婷 徐" w:date="2025-01-06T15:36:00Z" w16du:dateUtc="2025-01-06T07:36:00Z">
                  <w:rPr>
                    <w:ins w:id="26941" w:author="瑋婷 徐" w:date="2025-01-03T16:50:00Z" w16du:dateUtc="2025-01-03T08:50:00Z"/>
                    <w:rFonts w:ascii="Calibri" w:hAnsi="Calibri" w:cs="Calibri"/>
                    <w:color w:val="000000"/>
                    <w:sz w:val="22"/>
                    <w:szCs w:val="22"/>
                  </w:rPr>
                </w:rPrChange>
              </w:rPr>
              <w:pPrChange w:id="269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43" w:author="瑋婷 徐" w:date="2025-01-03T16:50:00Z" w16du:dateUtc="2025-01-03T08:50:00Z">
              <w:r w:rsidRPr="00747A91">
                <w:rPr>
                  <w:rFonts w:ascii="Times New Roman" w:eastAsiaTheme="minorEastAsia" w:hAnsi="Times New Roman" w:cs="Times New Roman"/>
                  <w:color w:val="000000"/>
                  <w:rPrChange w:id="2694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7C41C5B"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45" w:author="瑋婷 徐" w:date="2025-01-03T16:50:00Z" w16du:dateUtc="2025-01-03T08:50:00Z"/>
                <w:rFonts w:ascii="Times New Roman" w:eastAsiaTheme="minorEastAsia" w:hAnsi="Times New Roman" w:cs="Times New Roman"/>
                <w:color w:val="000000"/>
                <w:rPrChange w:id="26946" w:author="瑋婷 徐" w:date="2025-01-06T15:36:00Z" w16du:dateUtc="2025-01-06T07:36:00Z">
                  <w:rPr>
                    <w:ins w:id="26947" w:author="瑋婷 徐" w:date="2025-01-03T16:50:00Z" w16du:dateUtc="2025-01-03T08:50:00Z"/>
                    <w:rFonts w:ascii="Calibri" w:hAnsi="Calibri" w:cs="Calibri"/>
                    <w:color w:val="000000"/>
                    <w:sz w:val="22"/>
                    <w:szCs w:val="22"/>
                  </w:rPr>
                </w:rPrChange>
              </w:rPr>
              <w:pPrChange w:id="269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80BFD4"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49" w:author="瑋婷 徐" w:date="2025-01-03T16:50:00Z" w16du:dateUtc="2025-01-03T08:50:00Z"/>
                <w:rFonts w:ascii="Times New Roman" w:eastAsiaTheme="minorEastAsia" w:hAnsi="Times New Roman" w:cs="Times New Roman"/>
                <w:color w:val="000000"/>
                <w:rPrChange w:id="26950" w:author="瑋婷 徐" w:date="2025-01-06T15:36:00Z" w16du:dateUtc="2025-01-06T07:36:00Z">
                  <w:rPr>
                    <w:ins w:id="26951" w:author="瑋婷 徐" w:date="2025-01-03T16:50:00Z" w16du:dateUtc="2025-01-03T08:50:00Z"/>
                    <w:rFonts w:ascii="Calibri" w:hAnsi="Calibri" w:cs="Calibri"/>
                    <w:color w:val="000000"/>
                    <w:sz w:val="22"/>
                    <w:szCs w:val="22"/>
                  </w:rPr>
                </w:rPrChange>
              </w:rPr>
              <w:pPrChange w:id="269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53" w:author="瑋婷 徐" w:date="2025-01-03T16:50:00Z" w16du:dateUtc="2025-01-03T08:50:00Z">
              <w:r w:rsidRPr="00747A91">
                <w:rPr>
                  <w:rFonts w:ascii="Times New Roman" w:eastAsiaTheme="minorEastAsia" w:hAnsi="Times New Roman" w:cs="Times New Roman"/>
                  <w:color w:val="000000"/>
                  <w:rPrChange w:id="2695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B4BE9A6"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55" w:author="瑋婷 徐" w:date="2025-01-03T16:50:00Z" w16du:dateUtc="2025-01-03T08:50:00Z"/>
                <w:rFonts w:ascii="Times New Roman" w:eastAsiaTheme="minorEastAsia" w:hAnsi="Times New Roman" w:cs="Times New Roman"/>
                <w:color w:val="000000"/>
                <w:rPrChange w:id="26956" w:author="瑋婷 徐" w:date="2025-01-06T15:36:00Z" w16du:dateUtc="2025-01-06T07:36:00Z">
                  <w:rPr>
                    <w:ins w:id="26957" w:author="瑋婷 徐" w:date="2025-01-03T16:50:00Z" w16du:dateUtc="2025-01-03T08:50:00Z"/>
                    <w:rFonts w:ascii="Calibri" w:hAnsi="Calibri" w:cs="Calibri"/>
                    <w:color w:val="000000"/>
                    <w:sz w:val="22"/>
                    <w:szCs w:val="22"/>
                  </w:rPr>
                </w:rPrChange>
              </w:rPr>
              <w:pPrChange w:id="269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A4F8A0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59" w:author="瑋婷 徐" w:date="2025-01-03T16:50:00Z" w16du:dateUtc="2025-01-03T08:50:00Z"/>
                <w:rFonts w:ascii="Times New Roman" w:eastAsiaTheme="minorEastAsia" w:hAnsi="Times New Roman" w:cs="Times New Roman"/>
                <w:rPrChange w:id="26960" w:author="瑋婷 徐" w:date="2025-01-06T15:36:00Z" w16du:dateUtc="2025-01-06T07:36:00Z">
                  <w:rPr>
                    <w:ins w:id="26961" w:author="瑋婷 徐" w:date="2025-01-03T16:50:00Z" w16du:dateUtc="2025-01-03T08:50:00Z"/>
                    <w:rFonts w:ascii="Times New Roman" w:eastAsia="Times New Roman" w:hAnsi="Times New Roman" w:cs="Times New Roman"/>
                    <w:sz w:val="20"/>
                    <w:szCs w:val="20"/>
                  </w:rPr>
                </w:rPrChange>
              </w:rPr>
              <w:pPrChange w:id="269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6E163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63" w:author="瑋婷 徐" w:date="2025-01-03T16:50:00Z" w16du:dateUtc="2025-01-03T08:50:00Z"/>
                <w:rFonts w:ascii="Times New Roman" w:eastAsiaTheme="minorEastAsia" w:hAnsi="Times New Roman" w:cs="Times New Roman"/>
                <w:color w:val="000000"/>
                <w:rPrChange w:id="26964" w:author="瑋婷 徐" w:date="2025-01-06T15:36:00Z" w16du:dateUtc="2025-01-06T07:36:00Z">
                  <w:rPr>
                    <w:ins w:id="26965" w:author="瑋婷 徐" w:date="2025-01-03T16:50:00Z" w16du:dateUtc="2025-01-03T08:50:00Z"/>
                    <w:rFonts w:ascii="Calibri" w:hAnsi="Calibri" w:cs="Calibri"/>
                    <w:color w:val="000000"/>
                    <w:sz w:val="22"/>
                    <w:szCs w:val="22"/>
                  </w:rPr>
                </w:rPrChange>
              </w:rPr>
              <w:pPrChange w:id="269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67" w:author="瑋婷 徐" w:date="2025-01-03T16:50:00Z" w16du:dateUtc="2025-01-03T08:50:00Z">
              <w:r w:rsidRPr="00747A91">
                <w:rPr>
                  <w:rFonts w:ascii="Times New Roman" w:eastAsiaTheme="minorEastAsia" w:hAnsi="Times New Roman" w:cs="Times New Roman"/>
                  <w:color w:val="000000"/>
                  <w:rPrChange w:id="2696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2570B41"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69" w:author="瑋婷 徐" w:date="2025-01-03T16:50:00Z" w16du:dateUtc="2025-01-03T08:50:00Z"/>
                <w:rFonts w:ascii="Times New Roman" w:eastAsiaTheme="minorEastAsia" w:hAnsi="Times New Roman" w:cs="Times New Roman"/>
                <w:color w:val="000000"/>
                <w:rPrChange w:id="26970" w:author="瑋婷 徐" w:date="2025-01-06T15:36:00Z" w16du:dateUtc="2025-01-06T07:36:00Z">
                  <w:rPr>
                    <w:ins w:id="26971" w:author="瑋婷 徐" w:date="2025-01-03T16:50:00Z" w16du:dateUtc="2025-01-03T08:50:00Z"/>
                    <w:rFonts w:ascii="Calibri" w:hAnsi="Calibri" w:cs="Calibri"/>
                    <w:color w:val="000000"/>
                    <w:sz w:val="22"/>
                    <w:szCs w:val="22"/>
                  </w:rPr>
                </w:rPrChange>
              </w:rPr>
              <w:pPrChange w:id="269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73" w:author="瑋婷 徐" w:date="2025-01-03T16:50:00Z" w16du:dateUtc="2025-01-03T08:50:00Z">
              <w:r w:rsidRPr="00747A91">
                <w:rPr>
                  <w:rFonts w:ascii="Times New Roman" w:eastAsiaTheme="minorEastAsia" w:hAnsi="Times New Roman" w:cs="Times New Roman"/>
                  <w:color w:val="000000"/>
                  <w:rPrChange w:id="2697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0579D33"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75" w:author="瑋婷 徐" w:date="2025-01-03T16:50:00Z" w16du:dateUtc="2025-01-03T08:50:00Z"/>
                <w:rFonts w:ascii="Times New Roman" w:eastAsiaTheme="minorEastAsia" w:hAnsi="Times New Roman" w:cs="Times New Roman"/>
                <w:color w:val="000000"/>
                <w:rPrChange w:id="26976" w:author="瑋婷 徐" w:date="2025-01-06T15:36:00Z" w16du:dateUtc="2025-01-06T07:36:00Z">
                  <w:rPr>
                    <w:ins w:id="26977" w:author="瑋婷 徐" w:date="2025-01-03T16:50:00Z" w16du:dateUtc="2025-01-03T08:50:00Z"/>
                    <w:rFonts w:ascii="Calibri" w:hAnsi="Calibri" w:cs="Calibri"/>
                    <w:color w:val="000000"/>
                    <w:sz w:val="22"/>
                    <w:szCs w:val="22"/>
                  </w:rPr>
                </w:rPrChange>
              </w:rPr>
              <w:pPrChange w:id="269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79" w:author="瑋婷 徐" w:date="2025-01-03T16:50:00Z" w16du:dateUtc="2025-01-03T08:50:00Z">
              <w:r w:rsidRPr="00747A91">
                <w:rPr>
                  <w:rFonts w:ascii="Times New Roman" w:eastAsiaTheme="minorEastAsia" w:hAnsi="Times New Roman" w:cs="Times New Roman"/>
                  <w:color w:val="000000"/>
                  <w:rPrChange w:id="2698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C36662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81" w:author="瑋婷 徐" w:date="2025-01-03T16:50:00Z" w16du:dateUtc="2025-01-03T08:50:00Z"/>
                <w:rFonts w:ascii="Times New Roman" w:eastAsiaTheme="minorEastAsia" w:hAnsi="Times New Roman" w:cs="Times New Roman"/>
                <w:color w:val="000000"/>
                <w:rPrChange w:id="26982" w:author="瑋婷 徐" w:date="2025-01-06T15:36:00Z" w16du:dateUtc="2025-01-06T07:36:00Z">
                  <w:rPr>
                    <w:ins w:id="26983" w:author="瑋婷 徐" w:date="2025-01-03T16:50:00Z" w16du:dateUtc="2025-01-03T08:50:00Z"/>
                    <w:rFonts w:ascii="Calibri" w:hAnsi="Calibri" w:cs="Calibri"/>
                    <w:color w:val="000000"/>
                    <w:sz w:val="22"/>
                    <w:szCs w:val="22"/>
                  </w:rPr>
                </w:rPrChange>
              </w:rPr>
              <w:pPrChange w:id="269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85" w:author="瑋婷 徐" w:date="2025-01-03T16:50:00Z" w16du:dateUtc="2025-01-03T08:50:00Z">
              <w:r w:rsidRPr="00747A91">
                <w:rPr>
                  <w:rFonts w:ascii="Times New Roman" w:eastAsiaTheme="minorEastAsia" w:hAnsi="Times New Roman" w:cs="Times New Roman"/>
                  <w:color w:val="000000"/>
                  <w:rPrChange w:id="26986"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DFA8C1D"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87" w:author="瑋婷 徐" w:date="2025-01-03T16:50:00Z" w16du:dateUtc="2025-01-03T08:50:00Z"/>
                <w:rFonts w:ascii="Times New Roman" w:eastAsiaTheme="minorEastAsia" w:hAnsi="Times New Roman" w:cs="Times New Roman"/>
                <w:color w:val="000000"/>
                <w:rPrChange w:id="26988" w:author="瑋婷 徐" w:date="2025-01-06T15:36:00Z" w16du:dateUtc="2025-01-06T07:36:00Z">
                  <w:rPr>
                    <w:ins w:id="26989" w:author="瑋婷 徐" w:date="2025-01-03T16:50:00Z" w16du:dateUtc="2025-01-03T08:50:00Z"/>
                    <w:rFonts w:ascii="Calibri" w:hAnsi="Calibri" w:cs="Calibri"/>
                    <w:color w:val="000000"/>
                    <w:sz w:val="22"/>
                    <w:szCs w:val="22"/>
                  </w:rPr>
                </w:rPrChange>
              </w:rPr>
              <w:pPrChange w:id="269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91" w:author="瑋婷 徐" w:date="2025-01-03T16:50:00Z" w16du:dateUtc="2025-01-03T08:50:00Z">
              <w:r w:rsidRPr="00747A91">
                <w:rPr>
                  <w:rFonts w:ascii="Times New Roman" w:eastAsiaTheme="minorEastAsia" w:hAnsi="Times New Roman" w:cs="Times New Roman"/>
                  <w:color w:val="000000"/>
                  <w:rPrChange w:id="2699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7FDDFE1C"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93" w:author="瑋婷 徐" w:date="2025-01-03T16:50:00Z" w16du:dateUtc="2025-01-03T08:50:00Z"/>
                <w:rFonts w:ascii="Times New Roman" w:eastAsiaTheme="minorEastAsia" w:hAnsi="Times New Roman" w:cs="Times New Roman"/>
                <w:color w:val="000000"/>
                <w:rPrChange w:id="26994" w:author="瑋婷 徐" w:date="2025-01-06T15:36:00Z" w16du:dateUtc="2025-01-06T07:36:00Z">
                  <w:rPr>
                    <w:ins w:id="26995" w:author="瑋婷 徐" w:date="2025-01-03T16:50:00Z" w16du:dateUtc="2025-01-03T08:50:00Z"/>
                    <w:rFonts w:ascii="Calibri" w:hAnsi="Calibri" w:cs="Calibri"/>
                    <w:color w:val="000000"/>
                    <w:sz w:val="22"/>
                    <w:szCs w:val="22"/>
                  </w:rPr>
                </w:rPrChange>
              </w:rPr>
              <w:pPrChange w:id="269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6A869D"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97" w:author="瑋婷 徐" w:date="2025-01-03T16:50:00Z" w16du:dateUtc="2025-01-03T08:50:00Z"/>
                <w:rFonts w:ascii="Times New Roman" w:eastAsiaTheme="minorEastAsia" w:hAnsi="Times New Roman" w:cs="Times New Roman"/>
                <w:color w:val="000000"/>
                <w:rPrChange w:id="26998" w:author="瑋婷 徐" w:date="2025-01-06T15:36:00Z" w16du:dateUtc="2025-01-06T07:36:00Z">
                  <w:rPr>
                    <w:ins w:id="26999" w:author="瑋婷 徐" w:date="2025-01-03T16:50:00Z" w16du:dateUtc="2025-01-03T08:50:00Z"/>
                    <w:rFonts w:ascii="Calibri" w:hAnsi="Calibri" w:cs="Calibri"/>
                    <w:color w:val="000000"/>
                    <w:sz w:val="22"/>
                    <w:szCs w:val="22"/>
                  </w:rPr>
                </w:rPrChange>
              </w:rPr>
              <w:pPrChange w:id="270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001" w:author="瑋婷 徐" w:date="2025-01-03T16:50:00Z" w16du:dateUtc="2025-01-03T08:50:00Z">
              <w:r w:rsidRPr="00747A91">
                <w:rPr>
                  <w:rFonts w:ascii="Times New Roman" w:eastAsiaTheme="minorEastAsia" w:hAnsi="Times New Roman" w:cs="Times New Roman"/>
                  <w:color w:val="000000"/>
                  <w:rPrChange w:id="27002"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4BBAF40D"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03" w:author="瑋婷 徐" w:date="2025-01-03T16:50:00Z" w16du:dateUtc="2025-01-03T08:50:00Z"/>
                <w:rFonts w:ascii="Times New Roman" w:eastAsiaTheme="minorEastAsia" w:hAnsi="Times New Roman" w:cs="Times New Roman"/>
                <w:color w:val="000000"/>
                <w:rPrChange w:id="27004" w:author="瑋婷 徐" w:date="2025-01-06T15:36:00Z" w16du:dateUtc="2025-01-06T07:36:00Z">
                  <w:rPr>
                    <w:ins w:id="27005" w:author="瑋婷 徐" w:date="2025-01-03T16:50:00Z" w16du:dateUtc="2025-01-03T08:50:00Z"/>
                    <w:rFonts w:ascii="Calibri" w:hAnsi="Calibri" w:cs="Calibri"/>
                    <w:color w:val="000000"/>
                    <w:sz w:val="22"/>
                    <w:szCs w:val="22"/>
                  </w:rPr>
                </w:rPrChange>
              </w:rPr>
              <w:pPrChange w:id="270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007" w:author="瑋婷 徐" w:date="2025-01-03T16:50:00Z" w16du:dateUtc="2025-01-03T08:50:00Z">
              <w:r w:rsidRPr="00747A91">
                <w:rPr>
                  <w:rFonts w:ascii="Times New Roman" w:eastAsiaTheme="minorEastAsia" w:hAnsi="Times New Roman" w:cs="Times New Roman"/>
                  <w:color w:val="000000"/>
                  <w:rPrChange w:id="27008"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5E316759"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09" w:author="瑋婷 徐" w:date="2025-01-03T16:50:00Z" w16du:dateUtc="2025-01-03T08:50:00Z"/>
                <w:rFonts w:ascii="Times New Roman" w:eastAsiaTheme="minorEastAsia" w:hAnsi="Times New Roman" w:cs="Times New Roman"/>
                <w:color w:val="000000"/>
                <w:rPrChange w:id="27010" w:author="瑋婷 徐" w:date="2025-01-06T15:36:00Z" w16du:dateUtc="2025-01-06T07:36:00Z">
                  <w:rPr>
                    <w:ins w:id="27011" w:author="瑋婷 徐" w:date="2025-01-03T16:50:00Z" w16du:dateUtc="2025-01-03T08:50:00Z"/>
                    <w:rFonts w:ascii="Calibri" w:hAnsi="Calibri" w:cs="Calibri"/>
                    <w:color w:val="000000"/>
                    <w:sz w:val="22"/>
                    <w:szCs w:val="22"/>
                  </w:rPr>
                </w:rPrChange>
              </w:rPr>
              <w:pPrChange w:id="270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013" w:author="瑋婷 徐" w:date="2025-01-03T16:50:00Z" w16du:dateUtc="2025-01-03T08:50:00Z">
              <w:r w:rsidRPr="00747A91">
                <w:rPr>
                  <w:rFonts w:ascii="Times New Roman" w:eastAsiaTheme="minorEastAsia" w:hAnsi="Times New Roman" w:cs="Times New Roman"/>
                  <w:color w:val="000000"/>
                  <w:rPrChange w:id="27014"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28569CE5"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15" w:author="瑋婷 徐" w:date="2025-01-03T16:50:00Z" w16du:dateUtc="2025-01-03T08:50:00Z"/>
                <w:rFonts w:ascii="Times New Roman" w:eastAsiaTheme="minorEastAsia" w:hAnsi="Times New Roman" w:cs="Times New Roman"/>
                <w:color w:val="000000"/>
                <w:rPrChange w:id="27016" w:author="瑋婷 徐" w:date="2025-01-06T15:36:00Z" w16du:dateUtc="2025-01-06T07:36:00Z">
                  <w:rPr>
                    <w:ins w:id="27017" w:author="瑋婷 徐" w:date="2025-01-03T16:50:00Z" w16du:dateUtc="2025-01-03T08:50:00Z"/>
                    <w:rFonts w:ascii="Calibri" w:hAnsi="Calibri" w:cs="Calibri"/>
                    <w:color w:val="000000"/>
                    <w:sz w:val="22"/>
                    <w:szCs w:val="22"/>
                  </w:rPr>
                </w:rPrChange>
              </w:rPr>
              <w:pPrChange w:id="270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019" w:author="瑋婷 徐" w:date="2025-01-03T16:50:00Z" w16du:dateUtc="2025-01-03T08:50:00Z">
              <w:r w:rsidRPr="00747A91">
                <w:rPr>
                  <w:rFonts w:ascii="Times New Roman" w:eastAsiaTheme="minorEastAsia" w:hAnsi="Times New Roman" w:cs="Times New Roman"/>
                  <w:color w:val="000000"/>
                  <w:rPrChange w:id="27020" w:author="瑋婷 徐" w:date="2025-01-06T15:36:00Z" w16du:dateUtc="2025-01-06T07:36:00Z">
                    <w:rPr>
                      <w:rFonts w:ascii="Calibri" w:hAnsi="Calibri" w:cs="Calibri"/>
                      <w:color w:val="000000"/>
                      <w:sz w:val="22"/>
                      <w:szCs w:val="22"/>
                    </w:rPr>
                  </w:rPrChange>
                </w:rPr>
                <w:t>*</w:t>
              </w:r>
            </w:ins>
          </w:p>
        </w:tc>
        <w:tc>
          <w:tcPr>
            <w:tcW w:w="162" w:type="pct"/>
            <w:noWrap/>
            <w:vAlign w:val="center"/>
            <w:hideMark/>
          </w:tcPr>
          <w:p w14:paraId="1DCDD5AF"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21" w:author="瑋婷 徐" w:date="2025-01-03T16:50:00Z" w16du:dateUtc="2025-01-03T08:50:00Z"/>
                <w:rFonts w:ascii="Times New Roman" w:eastAsiaTheme="minorEastAsia" w:hAnsi="Times New Roman" w:cs="Times New Roman"/>
                <w:color w:val="000000"/>
                <w:rPrChange w:id="27022" w:author="瑋婷 徐" w:date="2025-01-06T15:36:00Z" w16du:dateUtc="2025-01-06T07:36:00Z">
                  <w:rPr>
                    <w:ins w:id="27023" w:author="瑋婷 徐" w:date="2025-01-03T16:50:00Z" w16du:dateUtc="2025-01-03T08:50:00Z"/>
                    <w:rFonts w:ascii="Calibri" w:hAnsi="Calibri" w:cs="Calibri"/>
                    <w:color w:val="000000"/>
                    <w:sz w:val="22"/>
                    <w:szCs w:val="22"/>
                  </w:rPr>
                </w:rPrChange>
              </w:rPr>
              <w:pPrChange w:id="270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8B61E7"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25" w:author="瑋婷 徐" w:date="2025-01-03T16:50:00Z" w16du:dateUtc="2025-01-03T08:50:00Z"/>
                <w:rFonts w:ascii="Times New Roman" w:eastAsiaTheme="minorEastAsia" w:hAnsi="Times New Roman" w:cs="Times New Roman"/>
                <w:color w:val="000000"/>
                <w:rPrChange w:id="27026" w:author="瑋婷 徐" w:date="2025-01-06T15:36:00Z" w16du:dateUtc="2025-01-06T07:36:00Z">
                  <w:rPr>
                    <w:ins w:id="27027" w:author="瑋婷 徐" w:date="2025-01-03T16:50:00Z" w16du:dateUtc="2025-01-03T08:50:00Z"/>
                    <w:rFonts w:ascii="Calibri" w:hAnsi="Calibri" w:cs="Calibri"/>
                    <w:color w:val="000000"/>
                    <w:sz w:val="22"/>
                    <w:szCs w:val="22"/>
                  </w:rPr>
                </w:rPrChange>
              </w:rPr>
              <w:pPrChange w:id="270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029" w:author="瑋婷 徐" w:date="2025-01-03T16:50:00Z" w16du:dateUtc="2025-01-03T08:50:00Z">
              <w:r w:rsidRPr="00747A91">
                <w:rPr>
                  <w:rFonts w:ascii="Times New Roman" w:eastAsiaTheme="minorEastAsia" w:hAnsi="Times New Roman" w:cs="Times New Roman"/>
                  <w:color w:val="000000"/>
                  <w:rPrChange w:id="27030" w:author="瑋婷 徐" w:date="2025-01-06T15:36:00Z" w16du:dateUtc="2025-01-06T07:36:00Z">
                    <w:rPr>
                      <w:rFonts w:ascii="Calibri" w:hAnsi="Calibri" w:cs="Calibri"/>
                      <w:color w:val="000000"/>
                      <w:sz w:val="22"/>
                      <w:szCs w:val="22"/>
                    </w:rPr>
                  </w:rPrChange>
                </w:rPr>
                <w:t>*</w:t>
              </w:r>
            </w:ins>
          </w:p>
        </w:tc>
        <w:tc>
          <w:tcPr>
            <w:tcW w:w="167" w:type="pct"/>
            <w:noWrap/>
            <w:vAlign w:val="center"/>
            <w:hideMark/>
          </w:tcPr>
          <w:p w14:paraId="0A37D820" w14:textId="77777777" w:rsidR="003C19C7" w:rsidRPr="00747A9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31" w:author="瑋婷 徐" w:date="2025-01-03T16:50:00Z" w16du:dateUtc="2025-01-03T08:50:00Z"/>
                <w:rFonts w:ascii="Times New Roman" w:eastAsiaTheme="minorEastAsia" w:hAnsi="Times New Roman" w:cs="Times New Roman"/>
                <w:color w:val="000000"/>
                <w:rPrChange w:id="27032" w:author="瑋婷 徐" w:date="2025-01-06T15:36:00Z" w16du:dateUtc="2025-01-06T07:36:00Z">
                  <w:rPr>
                    <w:ins w:id="27033" w:author="瑋婷 徐" w:date="2025-01-03T16:50:00Z" w16du:dateUtc="2025-01-03T08:50:00Z"/>
                    <w:rFonts w:ascii="Calibri" w:hAnsi="Calibri" w:cs="Calibri"/>
                    <w:color w:val="000000"/>
                    <w:sz w:val="22"/>
                    <w:szCs w:val="22"/>
                  </w:rPr>
                </w:rPrChange>
              </w:rPr>
              <w:pPrChange w:id="270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3188B76F" w14:textId="4C8F273A" w:rsidR="003C19C7" w:rsidRPr="003C19C7" w:rsidRDefault="003C19C7">
      <w:pPr>
        <w:rPr>
          <w:ins w:id="27035" w:author="瑋婷 徐" w:date="2025-01-03T17:09:00Z" w16du:dateUtc="2025-01-03T09:09:00Z"/>
          <w:rFonts w:ascii="Times New Roman" w:eastAsia="標楷體" w:hAnsi="Times New Roman" w:cs="Times New Roman"/>
          <w:rPrChange w:id="27036" w:author="瑋婷 徐" w:date="2025-01-03T17:09:00Z" w16du:dateUtc="2025-01-03T09:09:00Z">
            <w:rPr>
              <w:ins w:id="27037" w:author="瑋婷 徐" w:date="2025-01-03T17:09:00Z" w16du:dateUtc="2025-01-03T09:09:00Z"/>
            </w:rPr>
          </w:rPrChange>
        </w:rPr>
      </w:pPr>
      <w:ins w:id="27038" w:author="瑋婷 徐" w:date="2025-01-03T17:09:00Z" w16du:dateUtc="2025-01-03T09:09:00Z">
        <w:r>
          <w:rPr>
            <w:rFonts w:ascii="Times New Roman" w:eastAsia="標楷體" w:hAnsi="Times New Roman" w:cs="Times New Roman"/>
          </w:rPr>
          <w:lastRenderedPageBreak/>
          <w:t>表</w:t>
        </w:r>
        <w:r>
          <w:rPr>
            <w:rFonts w:ascii="Times New Roman" w:eastAsia="標楷體" w:hAnsi="Times New Roman" w:cs="Times New Roman"/>
          </w:rPr>
          <w:t>1</w:t>
        </w:r>
      </w:ins>
      <w:ins w:id="27039" w:author="瑋婷 徐" w:date="2025-01-06T15:37:00Z" w16du:dateUtc="2025-01-06T07:37:00Z">
        <w:r w:rsidR="00576F21">
          <w:rPr>
            <w:rFonts w:ascii="Times New Roman" w:eastAsia="標楷體" w:hAnsi="Times New Roman" w:cs="Times New Roman" w:hint="eastAsia"/>
          </w:rPr>
          <w:t>4</w:t>
        </w:r>
      </w:ins>
      <w:ins w:id="27040" w:author="瑋婷 徐" w:date="2025-01-03T17:09:00Z" w16du:dateUtc="2025-01-03T09:09: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7041" w:author="瑋婷 徐" w:date="2025-01-04T15:42:00Z" w16du:dateUtc="2025-01-04T07:42: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27042">
          <w:tblGrid>
            <w:gridCol w:w="2119"/>
            <w:gridCol w:w="284"/>
            <w:gridCol w:w="2497"/>
            <w:gridCol w:w="7"/>
            <w:gridCol w:w="491"/>
            <w:gridCol w:w="7"/>
            <w:gridCol w:w="491"/>
            <w:gridCol w:w="7"/>
            <w:gridCol w:w="491"/>
            <w:gridCol w:w="7"/>
            <w:gridCol w:w="491"/>
            <w:gridCol w:w="7"/>
            <w:gridCol w:w="491"/>
            <w:gridCol w:w="7"/>
            <w:gridCol w:w="491"/>
            <w:gridCol w:w="7"/>
            <w:gridCol w:w="492"/>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508"/>
          </w:tblGrid>
        </w:tblGridChange>
      </w:tblGrid>
      <w:tr w:rsidR="003C19C7" w:rsidRPr="005F7518" w14:paraId="40B42398" w14:textId="77777777" w:rsidTr="00313CC9">
        <w:trPr>
          <w:cnfStyle w:val="100000000000" w:firstRow="1" w:lastRow="0" w:firstColumn="0" w:lastColumn="0" w:oddVBand="0" w:evenVBand="0" w:oddHBand="0" w:evenHBand="0" w:firstRowFirstColumn="0" w:firstRowLastColumn="0" w:lastRowFirstColumn="0" w:lastRowLastColumn="0"/>
          <w:trHeight w:val="300"/>
          <w:ins w:id="27043" w:author="瑋婷 徐" w:date="2025-01-03T16:58:00Z"/>
          <w:trPrChange w:id="27044" w:author="瑋婷 徐" w:date="2025-01-04T15:42:00Z" w16du:dateUtc="2025-01-04T07:42: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27045" w:author="瑋婷 徐" w:date="2025-01-04T15:42:00Z" w16du:dateUtc="2025-01-04T07:42:00Z">
              <w:tcPr>
                <w:tcW w:w="689" w:type="pct"/>
                <w:vMerge w:val="restart"/>
                <w:vAlign w:val="center"/>
              </w:tcPr>
            </w:tcPrChange>
          </w:tcPr>
          <w:p w14:paraId="2D09DD4C" w14:textId="42F481AD" w:rsidR="003C19C7" w:rsidRPr="00576F21"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27046" w:author="瑋婷 徐" w:date="2025-01-03T16:58:00Z" w16du:dateUtc="2025-01-03T08:58:00Z"/>
                <w:rFonts w:ascii="Times New Roman" w:eastAsiaTheme="minorEastAsia" w:hAnsi="Times New Roman" w:cs="Times New Roman"/>
                <w:b w:val="0"/>
                <w:bCs w:val="0"/>
                <w:color w:val="000000"/>
                <w:rPrChange w:id="27047" w:author="瑋婷 徐" w:date="2025-01-06T15:37:00Z" w16du:dateUtc="2025-01-06T07:37:00Z">
                  <w:rPr>
                    <w:ins w:id="27048" w:author="瑋婷 徐" w:date="2025-01-03T16:58:00Z" w16du:dateUtc="2025-01-03T08:58:00Z"/>
                    <w:rFonts w:ascii="Times New Roman" w:eastAsiaTheme="minorEastAsia" w:hAnsi="Times New Roman" w:cs="Times New Roman"/>
                    <w:color w:val="000000"/>
                  </w:rPr>
                </w:rPrChange>
              </w:rPr>
              <w:pPrChange w:id="27049" w:author="瑋婷 徐" w:date="2025-01-04T15:42:00Z" w16du:dateUtc="2025-01-04T07:42: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27050" w:author="瑋婷 徐" w:date="2025-01-03T16:59:00Z" w16du:dateUtc="2025-01-03T08:59:00Z">
              <w:r w:rsidRPr="005F7518">
                <w:rPr>
                  <w:rFonts w:asciiTheme="majorEastAsia" w:eastAsia="標楷體" w:hAnsiTheme="majorEastAsia" w:cstheme="majorEastAsia" w:hint="eastAsia"/>
                  <w:b w:val="0"/>
                  <w:bCs w:val="0"/>
                  <w:color w:val="000000"/>
                </w:rPr>
                <w:t>鳥種名</w:t>
              </w:r>
            </w:ins>
          </w:p>
        </w:tc>
        <w:tc>
          <w:tcPr>
            <w:tcW w:w="0" w:type="pct"/>
            <w:vMerge w:val="restart"/>
            <w:vAlign w:val="center"/>
            <w:tcPrChange w:id="27051" w:author="瑋婷 徐" w:date="2025-01-04T15:42:00Z" w16du:dateUtc="2025-01-04T07:42:00Z">
              <w:tcPr>
                <w:tcW w:w="904" w:type="pct"/>
                <w:gridSpan w:val="2"/>
                <w:vMerge w:val="restart"/>
                <w:vAlign w:val="center"/>
              </w:tcPr>
            </w:tcPrChange>
          </w:tcPr>
          <w:p w14:paraId="6E7B71FE" w14:textId="391FAD47" w:rsidR="003C19C7" w:rsidRPr="00576F21"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7052" w:author="瑋婷 徐" w:date="2025-01-03T16:58:00Z" w16du:dateUtc="2025-01-03T08:58:00Z"/>
                <w:rFonts w:ascii="Times New Roman" w:eastAsiaTheme="minorEastAsia" w:hAnsi="Times New Roman" w:cs="Times New Roman"/>
                <w:b w:val="0"/>
                <w:bCs w:val="0"/>
                <w:i/>
                <w:iCs/>
                <w:color w:val="000000"/>
                <w:rPrChange w:id="27053" w:author="瑋婷 徐" w:date="2025-01-06T15:37:00Z" w16du:dateUtc="2025-01-06T07:37:00Z">
                  <w:rPr>
                    <w:ins w:id="27054" w:author="瑋婷 徐" w:date="2025-01-03T16:58:00Z" w16du:dateUtc="2025-01-03T08:58:00Z"/>
                    <w:rFonts w:ascii="Times New Roman" w:eastAsiaTheme="minorEastAsia" w:hAnsi="Times New Roman" w:cs="Times New Roman"/>
                    <w:i/>
                    <w:iCs/>
                    <w:color w:val="000000"/>
                  </w:rPr>
                </w:rPrChange>
              </w:rPr>
              <w:pPrChange w:id="27055" w:author="瑋婷 徐" w:date="2025-01-04T15:42:00Z" w16du:dateUtc="2025-01-04T07:42: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7056" w:author="瑋婷 徐" w:date="2025-01-03T16:59:00Z" w16du:dateUtc="2025-01-03T08:59:00Z">
              <w:r w:rsidRPr="005F7518">
                <w:rPr>
                  <w:rFonts w:asciiTheme="majorEastAsia" w:eastAsia="標楷體" w:hAnsiTheme="majorEastAsia" w:cstheme="majorEastAsia" w:hint="eastAsia"/>
                  <w:b w:val="0"/>
                  <w:bCs w:val="0"/>
                  <w:color w:val="000000"/>
                </w:rPr>
                <w:t>學名</w:t>
              </w:r>
            </w:ins>
          </w:p>
        </w:tc>
        <w:tc>
          <w:tcPr>
            <w:tcW w:w="0" w:type="pct"/>
            <w:gridSpan w:val="21"/>
            <w:noWrap/>
            <w:vAlign w:val="center"/>
            <w:tcPrChange w:id="27057" w:author="瑋婷 徐" w:date="2025-01-04T15:42:00Z" w16du:dateUtc="2025-01-04T07:42:00Z">
              <w:tcPr>
                <w:tcW w:w="3408" w:type="pct"/>
                <w:gridSpan w:val="42"/>
                <w:noWrap/>
                <w:vAlign w:val="center"/>
              </w:tcPr>
            </w:tcPrChange>
          </w:tcPr>
          <w:p w14:paraId="27DC123B" w14:textId="70E7A3CA" w:rsidR="003C19C7" w:rsidRPr="00576F21"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7058" w:author="瑋婷 徐" w:date="2025-01-03T16:58:00Z" w16du:dateUtc="2025-01-03T08:58:00Z"/>
                <w:rFonts w:ascii="Times New Roman" w:eastAsiaTheme="minorEastAsia" w:hAnsi="Times New Roman" w:cs="Times New Roman"/>
                <w:b w:val="0"/>
                <w:bCs w:val="0"/>
                <w:color w:val="000000"/>
                <w:rPrChange w:id="27059" w:author="瑋婷 徐" w:date="2025-01-06T15:37:00Z" w16du:dateUtc="2025-01-06T07:37:00Z">
                  <w:rPr>
                    <w:ins w:id="27060" w:author="瑋婷 徐" w:date="2025-01-03T16:58:00Z" w16du:dateUtc="2025-01-03T08:58:00Z"/>
                    <w:rFonts w:ascii="Times New Roman" w:eastAsiaTheme="minorEastAsia" w:hAnsi="Times New Roman" w:cs="Times New Roman"/>
                    <w:color w:val="000000"/>
                  </w:rPr>
                </w:rPrChange>
              </w:rPr>
              <w:pPrChange w:id="27061" w:author="瑋婷 徐" w:date="2025-01-03T16:59:00Z" w16du:dateUtc="2025-01-03T08:59: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7062" w:author="瑋婷 徐" w:date="2025-01-03T16:59:00Z" w16du:dateUtc="2025-01-03T08:59:00Z">
              <w:r w:rsidRPr="00576F21">
                <w:rPr>
                  <w:rFonts w:ascii="Times New Roman" w:eastAsia="標楷體" w:hAnsi="Times New Roman" w:cs="Times New Roman" w:hint="eastAsia"/>
                  <w:b w:val="0"/>
                  <w:bCs w:val="0"/>
                  <w:color w:val="000000"/>
                  <w:rPrChange w:id="27063" w:author="瑋婷 徐" w:date="2025-01-06T15:37:00Z" w16du:dateUtc="2025-01-06T07:37:00Z">
                    <w:rPr>
                      <w:rFonts w:ascii="Times New Roman" w:eastAsia="標楷體" w:hAnsi="Times New Roman" w:cs="Times New Roman" w:hint="eastAsia"/>
                      <w:color w:val="000000"/>
                    </w:rPr>
                  </w:rPrChange>
                </w:rPr>
                <w:t>樣區序號</w:t>
              </w:r>
            </w:ins>
          </w:p>
        </w:tc>
      </w:tr>
      <w:tr w:rsidR="003C19C7" w:rsidRPr="005F7518" w14:paraId="752F6210" w14:textId="77777777" w:rsidTr="003C19C7">
        <w:trPr>
          <w:cnfStyle w:val="000000100000" w:firstRow="0" w:lastRow="0" w:firstColumn="0" w:lastColumn="0" w:oddVBand="0" w:evenVBand="0" w:oddHBand="1" w:evenHBand="0" w:firstRowFirstColumn="0" w:firstRowLastColumn="0" w:lastRowFirstColumn="0" w:lastRowLastColumn="0"/>
          <w:trHeight w:val="300"/>
          <w:ins w:id="27064" w:author="瑋婷 徐" w:date="2025-01-03T16:58:00Z"/>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6BD99CB7" w14:textId="77777777" w:rsidR="003C19C7" w:rsidRPr="00576F21" w:rsidRDefault="003C19C7">
            <w:pPr>
              <w:spacing w:line="360" w:lineRule="auto"/>
              <w:jc w:val="center"/>
              <w:rPr>
                <w:ins w:id="27065" w:author="瑋婷 徐" w:date="2025-01-03T16:58:00Z" w16du:dateUtc="2025-01-03T08:58:00Z"/>
                <w:rFonts w:ascii="Times New Roman" w:eastAsiaTheme="minorEastAsia" w:hAnsi="Times New Roman" w:cs="Times New Roman"/>
                <w:b w:val="0"/>
                <w:bCs w:val="0"/>
                <w:color w:val="000000"/>
                <w:rPrChange w:id="27066" w:author="瑋婷 徐" w:date="2025-01-06T15:37:00Z" w16du:dateUtc="2025-01-06T07:37:00Z">
                  <w:rPr>
                    <w:ins w:id="27067" w:author="瑋婷 徐" w:date="2025-01-03T16:58:00Z" w16du:dateUtc="2025-01-03T08:58:00Z"/>
                    <w:rFonts w:ascii="Times New Roman" w:eastAsiaTheme="minorEastAsia" w:hAnsi="Times New Roman" w:cs="Times New Roman"/>
                    <w:color w:val="000000"/>
                  </w:rPr>
                </w:rPrChange>
              </w:rPr>
              <w:pPrChange w:id="27068" w:author="瑋婷 徐" w:date="2025-01-03T16:59:00Z" w16du:dateUtc="2025-01-03T08:59:00Z">
                <w:pPr>
                  <w:spacing w:line="360" w:lineRule="auto"/>
                  <w:jc w:val="both"/>
                </w:pPr>
              </w:pPrChange>
            </w:pPr>
          </w:p>
        </w:tc>
        <w:tc>
          <w:tcPr>
            <w:tcW w:w="904" w:type="pct"/>
            <w:vMerge/>
            <w:vAlign w:val="center"/>
          </w:tcPr>
          <w:p w14:paraId="165E12FE" w14:textId="77777777"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69" w:author="瑋婷 徐" w:date="2025-01-03T16:58:00Z" w16du:dateUtc="2025-01-03T08:58:00Z"/>
                <w:rFonts w:ascii="Times New Roman" w:eastAsiaTheme="minorEastAsia" w:hAnsi="Times New Roman" w:cs="Times New Roman"/>
                <w:i/>
                <w:iCs/>
                <w:color w:val="000000"/>
              </w:rPr>
              <w:pPrChange w:id="27070"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tcPr>
          <w:p w14:paraId="320B4D27" w14:textId="1FD6E40A"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71" w:author="瑋婷 徐" w:date="2025-01-03T16:58:00Z" w16du:dateUtc="2025-01-03T08:58:00Z"/>
                <w:rFonts w:ascii="Times New Roman" w:eastAsiaTheme="minorEastAsia" w:hAnsi="Times New Roman" w:cs="Times New Roman"/>
                <w:i/>
                <w:iCs/>
                <w:color w:val="000000"/>
              </w:rPr>
              <w:pPrChange w:id="27072"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073" w:author="瑋婷 徐" w:date="2025-01-03T16:59:00Z" w16du:dateUtc="2025-01-03T08:59:00Z">
              <w:r w:rsidRPr="005F7518">
                <w:rPr>
                  <w:rFonts w:ascii="Times New Roman" w:eastAsiaTheme="minorEastAsia" w:hAnsi="Times New Roman" w:cs="Times New Roman"/>
                  <w:color w:val="000000"/>
                </w:rPr>
                <w:t>21</w:t>
              </w:r>
            </w:ins>
          </w:p>
        </w:tc>
        <w:tc>
          <w:tcPr>
            <w:tcW w:w="162" w:type="pct"/>
            <w:noWrap/>
            <w:vAlign w:val="center"/>
          </w:tcPr>
          <w:p w14:paraId="769B9174" w14:textId="11F7040B"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74" w:author="瑋婷 徐" w:date="2025-01-03T16:58:00Z" w16du:dateUtc="2025-01-03T08:58:00Z"/>
                <w:rFonts w:ascii="Times New Roman" w:eastAsiaTheme="minorEastAsia" w:hAnsi="Times New Roman" w:cs="Times New Roman"/>
                <w:color w:val="000000"/>
              </w:rPr>
              <w:pPrChange w:id="27075"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076" w:author="瑋婷 徐" w:date="2025-01-03T16:59:00Z" w16du:dateUtc="2025-01-03T08:59:00Z">
              <w:r w:rsidRPr="005F7518">
                <w:rPr>
                  <w:rFonts w:ascii="Times New Roman" w:eastAsiaTheme="minorEastAsia" w:hAnsi="Times New Roman" w:cs="Times New Roman"/>
                  <w:color w:val="000000"/>
                </w:rPr>
                <w:t>22</w:t>
              </w:r>
            </w:ins>
          </w:p>
        </w:tc>
        <w:tc>
          <w:tcPr>
            <w:tcW w:w="162" w:type="pct"/>
            <w:noWrap/>
            <w:vAlign w:val="center"/>
          </w:tcPr>
          <w:p w14:paraId="49280980" w14:textId="4C62CB26"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77" w:author="瑋婷 徐" w:date="2025-01-03T16:58:00Z" w16du:dateUtc="2025-01-03T08:58:00Z"/>
                <w:rFonts w:ascii="Times New Roman" w:eastAsiaTheme="minorEastAsia" w:hAnsi="Times New Roman" w:cs="Times New Roman"/>
                <w:color w:val="000000"/>
              </w:rPr>
              <w:pPrChange w:id="27078"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079" w:author="瑋婷 徐" w:date="2025-01-03T16:59:00Z" w16du:dateUtc="2025-01-03T08:59:00Z">
              <w:r w:rsidRPr="005F7518">
                <w:rPr>
                  <w:rFonts w:ascii="Times New Roman" w:eastAsiaTheme="minorEastAsia" w:hAnsi="Times New Roman" w:cs="Times New Roman"/>
                  <w:color w:val="000000"/>
                </w:rPr>
                <w:t>23</w:t>
              </w:r>
            </w:ins>
          </w:p>
        </w:tc>
        <w:tc>
          <w:tcPr>
            <w:tcW w:w="162" w:type="pct"/>
            <w:noWrap/>
            <w:vAlign w:val="center"/>
          </w:tcPr>
          <w:p w14:paraId="20013ECE" w14:textId="051850A4"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80" w:author="瑋婷 徐" w:date="2025-01-03T16:58:00Z" w16du:dateUtc="2025-01-03T08:58:00Z"/>
                <w:rFonts w:ascii="Times New Roman" w:eastAsiaTheme="minorEastAsia" w:hAnsi="Times New Roman" w:cs="Times New Roman"/>
                <w:color w:val="000000"/>
              </w:rPr>
              <w:pPrChange w:id="27081"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082" w:author="瑋婷 徐" w:date="2025-01-03T16:59:00Z" w16du:dateUtc="2025-01-03T08:59:00Z">
              <w:r w:rsidRPr="005F7518">
                <w:rPr>
                  <w:rFonts w:ascii="Times New Roman" w:eastAsiaTheme="minorEastAsia" w:hAnsi="Times New Roman" w:cs="Times New Roman"/>
                  <w:color w:val="000000"/>
                </w:rPr>
                <w:t>24</w:t>
              </w:r>
            </w:ins>
          </w:p>
        </w:tc>
        <w:tc>
          <w:tcPr>
            <w:tcW w:w="162" w:type="pct"/>
            <w:noWrap/>
            <w:vAlign w:val="center"/>
          </w:tcPr>
          <w:p w14:paraId="6AD32D5D" w14:textId="10DA6345"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83" w:author="瑋婷 徐" w:date="2025-01-03T16:58:00Z" w16du:dateUtc="2025-01-03T08:58:00Z"/>
                <w:rFonts w:ascii="Times New Roman" w:eastAsiaTheme="minorEastAsia" w:hAnsi="Times New Roman" w:cs="Times New Roman"/>
                <w:color w:val="000000"/>
              </w:rPr>
              <w:pPrChange w:id="27084"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085" w:author="瑋婷 徐" w:date="2025-01-03T16:59:00Z" w16du:dateUtc="2025-01-03T08:59:00Z">
              <w:r w:rsidRPr="005F7518">
                <w:rPr>
                  <w:rFonts w:ascii="Times New Roman" w:eastAsiaTheme="minorEastAsia" w:hAnsi="Times New Roman" w:cs="Times New Roman"/>
                  <w:color w:val="000000"/>
                </w:rPr>
                <w:t>25</w:t>
              </w:r>
            </w:ins>
          </w:p>
        </w:tc>
        <w:tc>
          <w:tcPr>
            <w:tcW w:w="162" w:type="pct"/>
            <w:noWrap/>
            <w:vAlign w:val="center"/>
          </w:tcPr>
          <w:p w14:paraId="42804265" w14:textId="251F10AE"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86" w:author="瑋婷 徐" w:date="2025-01-03T16:58:00Z" w16du:dateUtc="2025-01-03T08:58:00Z"/>
                <w:rFonts w:ascii="Times New Roman" w:eastAsiaTheme="minorEastAsia" w:hAnsi="Times New Roman" w:cs="Times New Roman"/>
              </w:rPr>
              <w:pPrChange w:id="27087"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088" w:author="瑋婷 徐" w:date="2025-01-03T16:59:00Z" w16du:dateUtc="2025-01-03T08:59:00Z">
              <w:r w:rsidRPr="005F7518">
                <w:rPr>
                  <w:rFonts w:ascii="Times New Roman" w:eastAsiaTheme="minorEastAsia" w:hAnsi="Times New Roman" w:cs="Times New Roman"/>
                  <w:color w:val="000000"/>
                </w:rPr>
                <w:t>26</w:t>
              </w:r>
            </w:ins>
          </w:p>
        </w:tc>
        <w:tc>
          <w:tcPr>
            <w:tcW w:w="162" w:type="pct"/>
            <w:noWrap/>
            <w:vAlign w:val="center"/>
          </w:tcPr>
          <w:p w14:paraId="4D7FEF09" w14:textId="33CFA90C"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89" w:author="瑋婷 徐" w:date="2025-01-03T16:58:00Z" w16du:dateUtc="2025-01-03T08:58:00Z"/>
                <w:rFonts w:ascii="Times New Roman" w:eastAsiaTheme="minorEastAsia" w:hAnsi="Times New Roman" w:cs="Times New Roman"/>
              </w:rPr>
              <w:pPrChange w:id="27090"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091" w:author="瑋婷 徐" w:date="2025-01-03T16:59:00Z" w16du:dateUtc="2025-01-03T08:59:00Z">
              <w:r w:rsidRPr="005F7518">
                <w:rPr>
                  <w:rFonts w:ascii="Times New Roman" w:eastAsiaTheme="minorEastAsia" w:hAnsi="Times New Roman" w:cs="Times New Roman"/>
                  <w:color w:val="000000"/>
                </w:rPr>
                <w:t>27</w:t>
              </w:r>
            </w:ins>
          </w:p>
        </w:tc>
        <w:tc>
          <w:tcPr>
            <w:tcW w:w="162" w:type="pct"/>
            <w:noWrap/>
            <w:vAlign w:val="center"/>
          </w:tcPr>
          <w:p w14:paraId="40021E03" w14:textId="4094EFED"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92" w:author="瑋婷 徐" w:date="2025-01-03T16:58:00Z" w16du:dateUtc="2025-01-03T08:58:00Z"/>
                <w:rFonts w:ascii="Times New Roman" w:eastAsiaTheme="minorEastAsia" w:hAnsi="Times New Roman" w:cs="Times New Roman"/>
              </w:rPr>
              <w:pPrChange w:id="27093"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094" w:author="瑋婷 徐" w:date="2025-01-03T16:59:00Z" w16du:dateUtc="2025-01-03T08:59:00Z">
              <w:r w:rsidRPr="005F7518">
                <w:rPr>
                  <w:rFonts w:ascii="Times New Roman" w:eastAsiaTheme="minorEastAsia" w:hAnsi="Times New Roman" w:cs="Times New Roman"/>
                  <w:color w:val="000000"/>
                </w:rPr>
                <w:t>28</w:t>
              </w:r>
            </w:ins>
          </w:p>
        </w:tc>
        <w:tc>
          <w:tcPr>
            <w:tcW w:w="162" w:type="pct"/>
            <w:noWrap/>
            <w:vAlign w:val="center"/>
          </w:tcPr>
          <w:p w14:paraId="2C462897" w14:textId="2CC52446"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95" w:author="瑋婷 徐" w:date="2025-01-03T16:58:00Z" w16du:dateUtc="2025-01-03T08:58:00Z"/>
                <w:rFonts w:ascii="Times New Roman" w:eastAsiaTheme="minorEastAsia" w:hAnsi="Times New Roman" w:cs="Times New Roman"/>
                <w:color w:val="000000"/>
              </w:rPr>
              <w:pPrChange w:id="27096"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097" w:author="瑋婷 徐" w:date="2025-01-03T16:59:00Z" w16du:dateUtc="2025-01-03T08:59:00Z">
              <w:r w:rsidRPr="005F7518">
                <w:rPr>
                  <w:rFonts w:ascii="Times New Roman" w:eastAsiaTheme="minorEastAsia" w:hAnsi="Times New Roman" w:cs="Times New Roman"/>
                  <w:color w:val="000000"/>
                </w:rPr>
                <w:t>29</w:t>
              </w:r>
            </w:ins>
          </w:p>
        </w:tc>
        <w:tc>
          <w:tcPr>
            <w:tcW w:w="162" w:type="pct"/>
            <w:noWrap/>
            <w:vAlign w:val="center"/>
          </w:tcPr>
          <w:p w14:paraId="1A8FF7FB" w14:textId="220D6EB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098" w:author="瑋婷 徐" w:date="2025-01-03T16:58:00Z" w16du:dateUtc="2025-01-03T08:58:00Z"/>
                <w:rFonts w:ascii="Times New Roman" w:eastAsiaTheme="minorEastAsia" w:hAnsi="Times New Roman" w:cs="Times New Roman"/>
                <w:color w:val="000000"/>
              </w:rPr>
              <w:pPrChange w:id="27099"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00" w:author="瑋婷 徐" w:date="2025-01-03T16:59:00Z" w16du:dateUtc="2025-01-03T08:59:00Z">
              <w:r w:rsidRPr="005F7518">
                <w:rPr>
                  <w:rFonts w:ascii="Times New Roman" w:eastAsiaTheme="minorEastAsia" w:hAnsi="Times New Roman" w:cs="Times New Roman"/>
                  <w:color w:val="000000"/>
                </w:rPr>
                <w:t>30</w:t>
              </w:r>
            </w:ins>
          </w:p>
        </w:tc>
        <w:tc>
          <w:tcPr>
            <w:tcW w:w="162" w:type="pct"/>
            <w:noWrap/>
            <w:vAlign w:val="center"/>
          </w:tcPr>
          <w:p w14:paraId="20292AD5" w14:textId="785D41C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01" w:author="瑋婷 徐" w:date="2025-01-03T16:58:00Z" w16du:dateUtc="2025-01-03T08:58:00Z"/>
                <w:rFonts w:ascii="Times New Roman" w:eastAsiaTheme="minorEastAsia" w:hAnsi="Times New Roman" w:cs="Times New Roman"/>
                <w:color w:val="000000"/>
              </w:rPr>
              <w:pPrChange w:id="27102"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03" w:author="瑋婷 徐" w:date="2025-01-03T16:59:00Z" w16du:dateUtc="2025-01-03T08:59:00Z">
              <w:r w:rsidRPr="005F7518">
                <w:rPr>
                  <w:rFonts w:ascii="Times New Roman" w:eastAsiaTheme="minorEastAsia" w:hAnsi="Times New Roman" w:cs="Times New Roman"/>
                  <w:color w:val="000000"/>
                </w:rPr>
                <w:t>31</w:t>
              </w:r>
            </w:ins>
          </w:p>
        </w:tc>
        <w:tc>
          <w:tcPr>
            <w:tcW w:w="162" w:type="pct"/>
            <w:noWrap/>
            <w:vAlign w:val="center"/>
          </w:tcPr>
          <w:p w14:paraId="665CEE44" w14:textId="2CB1BE06"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04" w:author="瑋婷 徐" w:date="2025-01-03T16:58:00Z" w16du:dateUtc="2025-01-03T08:58:00Z"/>
                <w:rFonts w:ascii="Times New Roman" w:eastAsiaTheme="minorEastAsia" w:hAnsi="Times New Roman" w:cs="Times New Roman"/>
                <w:color w:val="000000"/>
              </w:rPr>
              <w:pPrChange w:id="27105"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06" w:author="瑋婷 徐" w:date="2025-01-03T16:59:00Z" w16du:dateUtc="2025-01-03T08:59:00Z">
              <w:r w:rsidRPr="005F7518">
                <w:rPr>
                  <w:rFonts w:ascii="Times New Roman" w:eastAsiaTheme="minorEastAsia" w:hAnsi="Times New Roman" w:cs="Times New Roman"/>
                  <w:color w:val="000000"/>
                </w:rPr>
                <w:t>32</w:t>
              </w:r>
            </w:ins>
          </w:p>
        </w:tc>
        <w:tc>
          <w:tcPr>
            <w:tcW w:w="162" w:type="pct"/>
            <w:noWrap/>
            <w:vAlign w:val="center"/>
          </w:tcPr>
          <w:p w14:paraId="162D8C15" w14:textId="39D3A55A"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07" w:author="瑋婷 徐" w:date="2025-01-03T16:58:00Z" w16du:dateUtc="2025-01-03T08:58:00Z"/>
                <w:rFonts w:ascii="Times New Roman" w:eastAsiaTheme="minorEastAsia" w:hAnsi="Times New Roman" w:cs="Times New Roman"/>
                <w:color w:val="000000"/>
              </w:rPr>
              <w:pPrChange w:id="27108"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09" w:author="瑋婷 徐" w:date="2025-01-03T16:59:00Z" w16du:dateUtc="2025-01-03T08:59:00Z">
              <w:r w:rsidRPr="005F7518">
                <w:rPr>
                  <w:rFonts w:ascii="Times New Roman" w:eastAsiaTheme="minorEastAsia" w:hAnsi="Times New Roman" w:cs="Times New Roman"/>
                  <w:color w:val="000000"/>
                </w:rPr>
                <w:t>33</w:t>
              </w:r>
            </w:ins>
          </w:p>
        </w:tc>
        <w:tc>
          <w:tcPr>
            <w:tcW w:w="162" w:type="pct"/>
            <w:noWrap/>
            <w:vAlign w:val="center"/>
          </w:tcPr>
          <w:p w14:paraId="6C63D240" w14:textId="077B37E1"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10" w:author="瑋婷 徐" w:date="2025-01-03T16:58:00Z" w16du:dateUtc="2025-01-03T08:58:00Z"/>
                <w:rFonts w:ascii="Times New Roman" w:eastAsiaTheme="minorEastAsia" w:hAnsi="Times New Roman" w:cs="Times New Roman"/>
                <w:color w:val="000000"/>
              </w:rPr>
              <w:pPrChange w:id="27111"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12" w:author="瑋婷 徐" w:date="2025-01-03T16:59:00Z" w16du:dateUtc="2025-01-03T08:59:00Z">
              <w:r w:rsidRPr="005F7518">
                <w:rPr>
                  <w:rFonts w:ascii="Times New Roman" w:eastAsiaTheme="minorEastAsia" w:hAnsi="Times New Roman" w:cs="Times New Roman"/>
                  <w:color w:val="000000"/>
                </w:rPr>
                <w:t>34</w:t>
              </w:r>
            </w:ins>
          </w:p>
        </w:tc>
        <w:tc>
          <w:tcPr>
            <w:tcW w:w="162" w:type="pct"/>
            <w:noWrap/>
            <w:vAlign w:val="center"/>
          </w:tcPr>
          <w:p w14:paraId="4C85CC2C" w14:textId="1D1B5F7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13" w:author="瑋婷 徐" w:date="2025-01-03T16:58:00Z" w16du:dateUtc="2025-01-03T08:58:00Z"/>
                <w:rFonts w:ascii="Times New Roman" w:eastAsiaTheme="minorEastAsia" w:hAnsi="Times New Roman" w:cs="Times New Roman"/>
                <w:color w:val="000000"/>
              </w:rPr>
              <w:pPrChange w:id="27114"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15" w:author="瑋婷 徐" w:date="2025-01-03T16:59:00Z" w16du:dateUtc="2025-01-03T08:59:00Z">
              <w:r w:rsidRPr="005F7518">
                <w:rPr>
                  <w:rFonts w:ascii="Times New Roman" w:eastAsiaTheme="minorEastAsia" w:hAnsi="Times New Roman" w:cs="Times New Roman"/>
                  <w:color w:val="000000"/>
                </w:rPr>
                <w:t>35</w:t>
              </w:r>
            </w:ins>
          </w:p>
        </w:tc>
        <w:tc>
          <w:tcPr>
            <w:tcW w:w="162" w:type="pct"/>
            <w:noWrap/>
            <w:vAlign w:val="center"/>
          </w:tcPr>
          <w:p w14:paraId="43F6959E" w14:textId="3E2A694B"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16" w:author="瑋婷 徐" w:date="2025-01-03T16:58:00Z" w16du:dateUtc="2025-01-03T08:58:00Z"/>
                <w:rFonts w:ascii="Times New Roman" w:eastAsiaTheme="minorEastAsia" w:hAnsi="Times New Roman" w:cs="Times New Roman"/>
                <w:color w:val="000000"/>
              </w:rPr>
              <w:pPrChange w:id="27117"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18" w:author="瑋婷 徐" w:date="2025-01-03T16:59:00Z" w16du:dateUtc="2025-01-03T08:59:00Z">
              <w:r w:rsidRPr="005F7518">
                <w:rPr>
                  <w:rFonts w:ascii="Times New Roman" w:eastAsiaTheme="minorEastAsia" w:hAnsi="Times New Roman" w:cs="Times New Roman"/>
                  <w:color w:val="000000"/>
                </w:rPr>
                <w:t>36</w:t>
              </w:r>
            </w:ins>
          </w:p>
        </w:tc>
        <w:tc>
          <w:tcPr>
            <w:tcW w:w="162" w:type="pct"/>
            <w:noWrap/>
            <w:vAlign w:val="center"/>
          </w:tcPr>
          <w:p w14:paraId="65D69BDF" w14:textId="7C162EE5"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19" w:author="瑋婷 徐" w:date="2025-01-03T16:58:00Z" w16du:dateUtc="2025-01-03T08:58:00Z"/>
                <w:rFonts w:ascii="Times New Roman" w:eastAsiaTheme="minorEastAsia" w:hAnsi="Times New Roman" w:cs="Times New Roman"/>
                <w:color w:val="000000"/>
              </w:rPr>
              <w:pPrChange w:id="27120"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21" w:author="瑋婷 徐" w:date="2025-01-03T16:59:00Z" w16du:dateUtc="2025-01-03T08:59:00Z">
              <w:r w:rsidRPr="005F7518">
                <w:rPr>
                  <w:rFonts w:ascii="Times New Roman" w:eastAsiaTheme="minorEastAsia" w:hAnsi="Times New Roman" w:cs="Times New Roman"/>
                  <w:color w:val="000000"/>
                </w:rPr>
                <w:t>37</w:t>
              </w:r>
            </w:ins>
          </w:p>
        </w:tc>
        <w:tc>
          <w:tcPr>
            <w:tcW w:w="162" w:type="pct"/>
            <w:noWrap/>
            <w:vAlign w:val="center"/>
          </w:tcPr>
          <w:p w14:paraId="7526B32B" w14:textId="7A12006C"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22" w:author="瑋婷 徐" w:date="2025-01-03T16:58:00Z" w16du:dateUtc="2025-01-03T08:58:00Z"/>
                <w:rFonts w:ascii="Times New Roman" w:eastAsiaTheme="minorEastAsia" w:hAnsi="Times New Roman" w:cs="Times New Roman"/>
                <w:color w:val="000000"/>
              </w:rPr>
              <w:pPrChange w:id="27123"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24" w:author="瑋婷 徐" w:date="2025-01-03T16:59:00Z" w16du:dateUtc="2025-01-03T08:59:00Z">
              <w:r w:rsidRPr="005F7518">
                <w:rPr>
                  <w:rFonts w:ascii="Times New Roman" w:eastAsiaTheme="minorEastAsia" w:hAnsi="Times New Roman" w:cs="Times New Roman"/>
                  <w:color w:val="000000"/>
                </w:rPr>
                <w:t>38</w:t>
              </w:r>
            </w:ins>
          </w:p>
        </w:tc>
        <w:tc>
          <w:tcPr>
            <w:tcW w:w="162" w:type="pct"/>
            <w:noWrap/>
            <w:vAlign w:val="center"/>
          </w:tcPr>
          <w:p w14:paraId="68B46DCF" w14:textId="1FA72B8B"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25" w:author="瑋婷 徐" w:date="2025-01-03T16:58:00Z" w16du:dateUtc="2025-01-03T08:58:00Z"/>
                <w:rFonts w:ascii="Times New Roman" w:eastAsiaTheme="minorEastAsia" w:hAnsi="Times New Roman" w:cs="Times New Roman"/>
                <w:color w:val="000000"/>
              </w:rPr>
              <w:pPrChange w:id="27126"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27" w:author="瑋婷 徐" w:date="2025-01-03T16:59:00Z" w16du:dateUtc="2025-01-03T08:59:00Z">
              <w:r w:rsidRPr="005F7518">
                <w:rPr>
                  <w:rFonts w:ascii="Times New Roman" w:eastAsiaTheme="minorEastAsia" w:hAnsi="Times New Roman" w:cs="Times New Roman"/>
                  <w:color w:val="000000"/>
                </w:rPr>
                <w:t>39</w:t>
              </w:r>
            </w:ins>
          </w:p>
        </w:tc>
        <w:tc>
          <w:tcPr>
            <w:tcW w:w="162" w:type="pct"/>
            <w:noWrap/>
            <w:vAlign w:val="center"/>
          </w:tcPr>
          <w:p w14:paraId="6CE57B55" w14:textId="6B3E342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28" w:author="瑋婷 徐" w:date="2025-01-03T16:58:00Z" w16du:dateUtc="2025-01-03T08:58:00Z"/>
                <w:rFonts w:ascii="Times New Roman" w:eastAsiaTheme="minorEastAsia" w:hAnsi="Times New Roman" w:cs="Times New Roman"/>
                <w:color w:val="000000"/>
              </w:rPr>
              <w:pPrChange w:id="27129"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30" w:author="瑋婷 徐" w:date="2025-01-03T16:59:00Z" w16du:dateUtc="2025-01-03T08:59:00Z">
              <w:r w:rsidRPr="005F7518">
                <w:rPr>
                  <w:rFonts w:ascii="Times New Roman" w:eastAsiaTheme="minorEastAsia" w:hAnsi="Times New Roman" w:cs="Times New Roman"/>
                  <w:color w:val="000000"/>
                </w:rPr>
                <w:t>40</w:t>
              </w:r>
            </w:ins>
          </w:p>
        </w:tc>
        <w:tc>
          <w:tcPr>
            <w:tcW w:w="167" w:type="pct"/>
            <w:noWrap/>
            <w:vAlign w:val="center"/>
          </w:tcPr>
          <w:p w14:paraId="3AB9639D" w14:textId="4C63D95E"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7131" w:author="瑋婷 徐" w:date="2025-01-03T16:58:00Z" w16du:dateUtc="2025-01-03T08:58:00Z"/>
                <w:rFonts w:ascii="Times New Roman" w:eastAsiaTheme="minorEastAsia" w:hAnsi="Times New Roman" w:cs="Times New Roman"/>
                <w:color w:val="000000"/>
              </w:rPr>
              <w:pPrChange w:id="27132"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7133" w:author="瑋婷 徐" w:date="2025-01-03T16:59:00Z" w16du:dateUtc="2025-01-03T08:59:00Z">
              <w:r w:rsidRPr="005F7518">
                <w:rPr>
                  <w:rFonts w:ascii="Times New Roman" w:eastAsiaTheme="minorEastAsia" w:hAnsi="Times New Roman" w:cs="Times New Roman"/>
                  <w:color w:val="000000"/>
                </w:rPr>
                <w:t>41</w:t>
              </w:r>
            </w:ins>
          </w:p>
        </w:tc>
      </w:tr>
      <w:tr w:rsidR="003C19C7" w:rsidRPr="005F7518" w14:paraId="6B27D0F7" w14:textId="77777777" w:rsidTr="003C19C7">
        <w:trPr>
          <w:trHeight w:val="300"/>
          <w:ins w:id="27134" w:author="瑋婷 徐" w:date="2025-01-03T16:50:00Z"/>
          <w:trPrChange w:id="27135"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7136" w:author="瑋婷 徐" w:date="2025-01-03T17:01:00Z" w16du:dateUtc="2025-01-03T09:01:00Z">
              <w:tcPr>
                <w:tcW w:w="781" w:type="pct"/>
                <w:gridSpan w:val="2"/>
                <w:vAlign w:val="center"/>
                <w:hideMark/>
              </w:tcPr>
            </w:tcPrChange>
          </w:tcPr>
          <w:p w14:paraId="7498CF74" w14:textId="77777777" w:rsidR="003C19C7" w:rsidRPr="00576F21" w:rsidRDefault="003C19C7">
            <w:pPr>
              <w:spacing w:line="360" w:lineRule="auto"/>
              <w:jc w:val="both"/>
              <w:rPr>
                <w:ins w:id="27137" w:author="瑋婷 徐" w:date="2025-01-03T16:50:00Z" w16du:dateUtc="2025-01-03T08:50:00Z"/>
                <w:rFonts w:ascii="Times New Roman" w:eastAsiaTheme="minorEastAsia" w:hAnsi="Times New Roman" w:cs="Times New Roman"/>
                <w:b w:val="0"/>
                <w:bCs w:val="0"/>
                <w:color w:val="000000"/>
                <w:rPrChange w:id="27138" w:author="瑋婷 徐" w:date="2025-01-06T15:37:00Z" w16du:dateUtc="2025-01-06T07:37:00Z">
                  <w:rPr>
                    <w:ins w:id="27139" w:author="瑋婷 徐" w:date="2025-01-03T16:50:00Z" w16du:dateUtc="2025-01-03T08:50:00Z"/>
                    <w:rFonts w:ascii="Calibri" w:hAnsi="Calibri" w:cs="Calibri"/>
                    <w:color w:val="000000"/>
                    <w:sz w:val="22"/>
                    <w:szCs w:val="22"/>
                  </w:rPr>
                </w:rPrChange>
              </w:rPr>
              <w:pPrChange w:id="27140" w:author="瑋婷 徐" w:date="2025-01-03T16:55:00Z" w16du:dateUtc="2025-01-03T08:55:00Z">
                <w:pPr/>
              </w:pPrChange>
            </w:pPr>
            <w:proofErr w:type="gramStart"/>
            <w:ins w:id="27141" w:author="瑋婷 徐" w:date="2025-01-03T16:50:00Z" w16du:dateUtc="2025-01-03T08:50:00Z">
              <w:r w:rsidRPr="00576F21">
                <w:rPr>
                  <w:rFonts w:ascii="Times New Roman" w:eastAsiaTheme="minorEastAsia" w:hAnsi="Times New Roman" w:cs="Times New Roman" w:hint="eastAsia"/>
                  <w:b w:val="0"/>
                  <w:bCs w:val="0"/>
                  <w:color w:val="000000"/>
                  <w:rPrChange w:id="27142" w:author="瑋婷 徐" w:date="2025-01-06T15:37:00Z" w16du:dateUtc="2025-01-06T07:37:00Z">
                    <w:rPr>
                      <w:rFonts w:ascii="Calibri" w:hAnsi="Calibri" w:cs="Calibri" w:hint="eastAsia"/>
                      <w:color w:val="000000"/>
                      <w:sz w:val="22"/>
                      <w:szCs w:val="22"/>
                    </w:rPr>
                  </w:rPrChange>
                </w:rPr>
                <w:t>頭烏線</w:t>
              </w:r>
              <w:proofErr w:type="gramEnd"/>
              <w:r w:rsidRPr="00576F21">
                <w:rPr>
                  <w:rFonts w:ascii="Times New Roman" w:eastAsiaTheme="minorEastAsia" w:hAnsi="Times New Roman" w:cs="Times New Roman"/>
                  <w:b w:val="0"/>
                  <w:bCs w:val="0"/>
                  <w:color w:val="000000"/>
                  <w:rPrChange w:id="27143" w:author="瑋婷 徐" w:date="2025-01-06T15:37:00Z" w16du:dateUtc="2025-01-06T07:37:00Z">
                    <w:rPr>
                      <w:rFonts w:ascii="Calibri" w:hAnsi="Calibri" w:cs="Calibri"/>
                      <w:color w:val="000000"/>
                      <w:sz w:val="22"/>
                      <w:szCs w:val="22"/>
                    </w:rPr>
                  </w:rPrChange>
                </w:rPr>
                <w:t xml:space="preserve"> </w:t>
              </w:r>
              <w:r w:rsidRPr="00576F21">
                <w:rPr>
                  <w:rFonts w:ascii="Times New Roman" w:eastAsiaTheme="minorEastAsia" w:hAnsi="Times New Roman" w:cs="Times New Roman"/>
                  <w:b w:val="0"/>
                  <w:bCs w:val="0"/>
                  <w:color w:val="000000"/>
                  <w:rPrChange w:id="27144"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7145"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Change w:id="27146" w:author="瑋婷 徐" w:date="2025-01-03T17:01:00Z" w16du:dateUtc="2025-01-03T09:01:00Z">
              <w:tcPr>
                <w:tcW w:w="814" w:type="pct"/>
                <w:gridSpan w:val="2"/>
                <w:vAlign w:val="center"/>
                <w:hideMark/>
              </w:tcPr>
            </w:tcPrChange>
          </w:tcPr>
          <w:p w14:paraId="255B9CFD"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47" w:author="瑋婷 徐" w:date="2025-01-03T16:50:00Z" w16du:dateUtc="2025-01-03T08:50:00Z"/>
                <w:rFonts w:ascii="Times New Roman" w:eastAsiaTheme="minorEastAsia" w:hAnsi="Times New Roman" w:cs="Times New Roman"/>
                <w:i/>
                <w:iCs/>
                <w:color w:val="000000"/>
                <w:rPrChange w:id="27148" w:author="瑋婷 徐" w:date="2025-01-06T15:37:00Z" w16du:dateUtc="2025-01-06T07:37:00Z">
                  <w:rPr>
                    <w:ins w:id="27149" w:author="瑋婷 徐" w:date="2025-01-03T16:50:00Z" w16du:dateUtc="2025-01-03T08:50:00Z"/>
                    <w:rFonts w:ascii="Calibri" w:hAnsi="Calibri" w:cs="Calibri"/>
                    <w:i/>
                    <w:iCs/>
                    <w:color w:val="000000"/>
                    <w:sz w:val="22"/>
                    <w:szCs w:val="22"/>
                  </w:rPr>
                </w:rPrChange>
              </w:rPr>
              <w:pPrChange w:id="271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151" w:author="瑋婷 徐" w:date="2025-01-03T16:50:00Z" w16du:dateUtc="2025-01-03T08:50:00Z">
              <w:r w:rsidRPr="00576F21">
                <w:rPr>
                  <w:rFonts w:ascii="Times New Roman" w:eastAsiaTheme="minorEastAsia" w:hAnsi="Times New Roman" w:cs="Times New Roman"/>
                  <w:i/>
                  <w:iCs/>
                  <w:color w:val="000000"/>
                  <w:rPrChange w:id="27152" w:author="瑋婷 徐" w:date="2025-01-06T15:37:00Z" w16du:dateUtc="2025-01-06T07:37:00Z">
                    <w:rPr>
                      <w:rFonts w:ascii="Calibri" w:hAnsi="Calibri" w:cs="Calibri"/>
                      <w:i/>
                      <w:iCs/>
                      <w:color w:val="000000"/>
                      <w:sz w:val="22"/>
                      <w:szCs w:val="22"/>
                    </w:rPr>
                  </w:rPrChange>
                </w:rPr>
                <w:t>Schoeniparus brunneus</w:t>
              </w:r>
            </w:ins>
          </w:p>
        </w:tc>
        <w:tc>
          <w:tcPr>
            <w:tcW w:w="0" w:type="pct"/>
            <w:noWrap/>
            <w:vAlign w:val="center"/>
            <w:hideMark/>
            <w:tcPrChange w:id="27153" w:author="瑋婷 徐" w:date="2025-01-03T17:01:00Z" w16du:dateUtc="2025-01-03T09:01:00Z">
              <w:tcPr>
                <w:tcW w:w="162" w:type="pct"/>
                <w:gridSpan w:val="2"/>
                <w:noWrap/>
                <w:vAlign w:val="center"/>
                <w:hideMark/>
              </w:tcPr>
            </w:tcPrChange>
          </w:tcPr>
          <w:p w14:paraId="46A2558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54" w:author="瑋婷 徐" w:date="2025-01-03T16:50:00Z" w16du:dateUtc="2025-01-03T08:50:00Z"/>
                <w:rFonts w:ascii="Times New Roman" w:eastAsiaTheme="minorEastAsia" w:hAnsi="Times New Roman" w:cs="Times New Roman"/>
                <w:i/>
                <w:iCs/>
                <w:color w:val="000000"/>
                <w:rPrChange w:id="27155" w:author="瑋婷 徐" w:date="2025-01-06T15:37:00Z" w16du:dateUtc="2025-01-06T07:37:00Z">
                  <w:rPr>
                    <w:ins w:id="27156" w:author="瑋婷 徐" w:date="2025-01-03T16:50:00Z" w16du:dateUtc="2025-01-03T08:50:00Z"/>
                    <w:rFonts w:ascii="Calibri" w:hAnsi="Calibri" w:cs="Calibri"/>
                    <w:i/>
                    <w:iCs/>
                    <w:color w:val="000000"/>
                    <w:sz w:val="22"/>
                    <w:szCs w:val="22"/>
                  </w:rPr>
                </w:rPrChange>
              </w:rPr>
              <w:pPrChange w:id="271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158" w:author="瑋婷 徐" w:date="2025-01-03T17:01:00Z" w16du:dateUtc="2025-01-03T09:01:00Z">
              <w:tcPr>
                <w:tcW w:w="162" w:type="pct"/>
                <w:gridSpan w:val="2"/>
                <w:noWrap/>
                <w:vAlign w:val="center"/>
                <w:hideMark/>
              </w:tcPr>
            </w:tcPrChange>
          </w:tcPr>
          <w:p w14:paraId="5CB7D7A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59" w:author="瑋婷 徐" w:date="2025-01-03T16:50:00Z" w16du:dateUtc="2025-01-03T08:50:00Z"/>
                <w:rFonts w:ascii="Times New Roman" w:eastAsiaTheme="minorEastAsia" w:hAnsi="Times New Roman" w:cs="Times New Roman"/>
                <w:color w:val="000000"/>
                <w:rPrChange w:id="27160" w:author="瑋婷 徐" w:date="2025-01-06T15:37:00Z" w16du:dateUtc="2025-01-06T07:37:00Z">
                  <w:rPr>
                    <w:ins w:id="27161" w:author="瑋婷 徐" w:date="2025-01-03T16:50:00Z" w16du:dateUtc="2025-01-03T08:50:00Z"/>
                    <w:rFonts w:ascii="Calibri" w:hAnsi="Calibri" w:cs="Calibri"/>
                    <w:color w:val="000000"/>
                    <w:sz w:val="22"/>
                    <w:szCs w:val="22"/>
                  </w:rPr>
                </w:rPrChange>
              </w:rPr>
              <w:pPrChange w:id="271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163" w:author="瑋婷 徐" w:date="2025-01-03T16:50:00Z" w16du:dateUtc="2025-01-03T08:50:00Z">
              <w:r w:rsidRPr="00576F21">
                <w:rPr>
                  <w:rFonts w:ascii="Times New Roman" w:eastAsiaTheme="minorEastAsia" w:hAnsi="Times New Roman" w:cs="Times New Roman"/>
                  <w:color w:val="000000"/>
                  <w:rPrChange w:id="27164"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165" w:author="瑋婷 徐" w:date="2025-01-03T17:01:00Z" w16du:dateUtc="2025-01-03T09:01:00Z">
              <w:tcPr>
                <w:tcW w:w="162" w:type="pct"/>
                <w:gridSpan w:val="2"/>
                <w:noWrap/>
                <w:vAlign w:val="center"/>
                <w:hideMark/>
              </w:tcPr>
            </w:tcPrChange>
          </w:tcPr>
          <w:p w14:paraId="13DA44E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66" w:author="瑋婷 徐" w:date="2025-01-03T16:50:00Z" w16du:dateUtc="2025-01-03T08:50:00Z"/>
                <w:rFonts w:ascii="Times New Roman" w:eastAsiaTheme="minorEastAsia" w:hAnsi="Times New Roman" w:cs="Times New Roman"/>
                <w:color w:val="000000"/>
                <w:rPrChange w:id="27167" w:author="瑋婷 徐" w:date="2025-01-06T15:37:00Z" w16du:dateUtc="2025-01-06T07:37:00Z">
                  <w:rPr>
                    <w:ins w:id="27168" w:author="瑋婷 徐" w:date="2025-01-03T16:50:00Z" w16du:dateUtc="2025-01-03T08:50:00Z"/>
                    <w:rFonts w:ascii="Calibri" w:hAnsi="Calibri" w:cs="Calibri"/>
                    <w:color w:val="000000"/>
                    <w:sz w:val="22"/>
                    <w:szCs w:val="22"/>
                  </w:rPr>
                </w:rPrChange>
              </w:rPr>
              <w:pPrChange w:id="271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170" w:author="瑋婷 徐" w:date="2025-01-03T17:01:00Z" w16du:dateUtc="2025-01-03T09:01:00Z">
              <w:tcPr>
                <w:tcW w:w="162" w:type="pct"/>
                <w:gridSpan w:val="2"/>
                <w:noWrap/>
                <w:vAlign w:val="center"/>
                <w:hideMark/>
              </w:tcPr>
            </w:tcPrChange>
          </w:tcPr>
          <w:p w14:paraId="3791C36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71" w:author="瑋婷 徐" w:date="2025-01-03T16:50:00Z" w16du:dateUtc="2025-01-03T08:50:00Z"/>
                <w:rFonts w:ascii="Times New Roman" w:eastAsiaTheme="minorEastAsia" w:hAnsi="Times New Roman" w:cs="Times New Roman"/>
                <w:color w:val="000000"/>
                <w:rPrChange w:id="27172" w:author="瑋婷 徐" w:date="2025-01-06T15:37:00Z" w16du:dateUtc="2025-01-06T07:37:00Z">
                  <w:rPr>
                    <w:ins w:id="27173" w:author="瑋婷 徐" w:date="2025-01-03T16:50:00Z" w16du:dateUtc="2025-01-03T08:50:00Z"/>
                    <w:rFonts w:ascii="Calibri" w:hAnsi="Calibri" w:cs="Calibri"/>
                    <w:color w:val="000000"/>
                    <w:sz w:val="22"/>
                    <w:szCs w:val="22"/>
                  </w:rPr>
                </w:rPrChange>
              </w:rPr>
              <w:pPrChange w:id="271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175" w:author="瑋婷 徐" w:date="2025-01-03T16:50:00Z" w16du:dateUtc="2025-01-03T08:50:00Z">
              <w:r w:rsidRPr="00576F21">
                <w:rPr>
                  <w:rFonts w:ascii="Times New Roman" w:eastAsiaTheme="minorEastAsia" w:hAnsi="Times New Roman" w:cs="Times New Roman"/>
                  <w:color w:val="000000"/>
                  <w:rPrChange w:id="27176"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177" w:author="瑋婷 徐" w:date="2025-01-03T17:01:00Z" w16du:dateUtc="2025-01-03T09:01:00Z">
              <w:tcPr>
                <w:tcW w:w="162" w:type="pct"/>
                <w:gridSpan w:val="2"/>
                <w:noWrap/>
                <w:vAlign w:val="center"/>
                <w:hideMark/>
              </w:tcPr>
            </w:tcPrChange>
          </w:tcPr>
          <w:p w14:paraId="6E01574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78" w:author="瑋婷 徐" w:date="2025-01-03T16:50:00Z" w16du:dateUtc="2025-01-03T08:50:00Z"/>
                <w:rFonts w:ascii="Times New Roman" w:eastAsiaTheme="minorEastAsia" w:hAnsi="Times New Roman" w:cs="Times New Roman"/>
                <w:color w:val="000000"/>
                <w:rPrChange w:id="27179" w:author="瑋婷 徐" w:date="2025-01-06T15:37:00Z" w16du:dateUtc="2025-01-06T07:37:00Z">
                  <w:rPr>
                    <w:ins w:id="27180" w:author="瑋婷 徐" w:date="2025-01-03T16:50:00Z" w16du:dateUtc="2025-01-03T08:50:00Z"/>
                    <w:rFonts w:ascii="Calibri" w:hAnsi="Calibri" w:cs="Calibri"/>
                    <w:color w:val="000000"/>
                    <w:sz w:val="22"/>
                    <w:szCs w:val="22"/>
                  </w:rPr>
                </w:rPrChange>
              </w:rPr>
              <w:pPrChange w:id="271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182" w:author="瑋婷 徐" w:date="2025-01-03T17:01:00Z" w16du:dateUtc="2025-01-03T09:01:00Z">
              <w:tcPr>
                <w:tcW w:w="162" w:type="pct"/>
                <w:gridSpan w:val="2"/>
                <w:noWrap/>
                <w:vAlign w:val="center"/>
                <w:hideMark/>
              </w:tcPr>
            </w:tcPrChange>
          </w:tcPr>
          <w:p w14:paraId="447EF08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83" w:author="瑋婷 徐" w:date="2025-01-03T16:50:00Z" w16du:dateUtc="2025-01-03T08:50:00Z"/>
                <w:rFonts w:ascii="Times New Roman" w:eastAsiaTheme="minorEastAsia" w:hAnsi="Times New Roman" w:cs="Times New Roman"/>
                <w:rPrChange w:id="27184" w:author="瑋婷 徐" w:date="2025-01-06T15:37:00Z" w16du:dateUtc="2025-01-06T07:37:00Z">
                  <w:rPr>
                    <w:ins w:id="27185" w:author="瑋婷 徐" w:date="2025-01-03T16:50:00Z" w16du:dateUtc="2025-01-03T08:50:00Z"/>
                    <w:rFonts w:ascii="Times New Roman" w:eastAsia="Times New Roman" w:hAnsi="Times New Roman" w:cs="Times New Roman"/>
                    <w:sz w:val="20"/>
                    <w:szCs w:val="20"/>
                  </w:rPr>
                </w:rPrChange>
              </w:rPr>
              <w:pPrChange w:id="271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187" w:author="瑋婷 徐" w:date="2025-01-03T17:01:00Z" w16du:dateUtc="2025-01-03T09:01:00Z">
              <w:tcPr>
                <w:tcW w:w="162" w:type="pct"/>
                <w:gridSpan w:val="2"/>
                <w:noWrap/>
                <w:vAlign w:val="center"/>
                <w:hideMark/>
              </w:tcPr>
            </w:tcPrChange>
          </w:tcPr>
          <w:p w14:paraId="54DD3BE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88" w:author="瑋婷 徐" w:date="2025-01-03T16:50:00Z" w16du:dateUtc="2025-01-03T08:50:00Z"/>
                <w:rFonts w:ascii="Times New Roman" w:eastAsiaTheme="minorEastAsia" w:hAnsi="Times New Roman" w:cs="Times New Roman"/>
                <w:rPrChange w:id="27189" w:author="瑋婷 徐" w:date="2025-01-06T15:37:00Z" w16du:dateUtc="2025-01-06T07:37:00Z">
                  <w:rPr>
                    <w:ins w:id="27190" w:author="瑋婷 徐" w:date="2025-01-03T16:50:00Z" w16du:dateUtc="2025-01-03T08:50:00Z"/>
                    <w:rFonts w:ascii="Times New Roman" w:eastAsia="Times New Roman" w:hAnsi="Times New Roman" w:cs="Times New Roman"/>
                    <w:sz w:val="20"/>
                    <w:szCs w:val="20"/>
                  </w:rPr>
                </w:rPrChange>
              </w:rPr>
              <w:pPrChange w:id="271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192" w:author="瑋婷 徐" w:date="2025-01-03T17:01:00Z" w16du:dateUtc="2025-01-03T09:01:00Z">
              <w:tcPr>
                <w:tcW w:w="162" w:type="pct"/>
                <w:gridSpan w:val="2"/>
                <w:noWrap/>
                <w:vAlign w:val="center"/>
                <w:hideMark/>
              </w:tcPr>
            </w:tcPrChange>
          </w:tcPr>
          <w:p w14:paraId="46512D1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93" w:author="瑋婷 徐" w:date="2025-01-03T16:50:00Z" w16du:dateUtc="2025-01-03T08:50:00Z"/>
                <w:rFonts w:ascii="Times New Roman" w:eastAsiaTheme="minorEastAsia" w:hAnsi="Times New Roman" w:cs="Times New Roman"/>
                <w:rPrChange w:id="27194" w:author="瑋婷 徐" w:date="2025-01-06T15:37:00Z" w16du:dateUtc="2025-01-06T07:37:00Z">
                  <w:rPr>
                    <w:ins w:id="27195" w:author="瑋婷 徐" w:date="2025-01-03T16:50:00Z" w16du:dateUtc="2025-01-03T08:50:00Z"/>
                    <w:rFonts w:ascii="Times New Roman" w:eastAsia="Times New Roman" w:hAnsi="Times New Roman" w:cs="Times New Roman"/>
                    <w:sz w:val="20"/>
                    <w:szCs w:val="20"/>
                  </w:rPr>
                </w:rPrChange>
              </w:rPr>
              <w:pPrChange w:id="271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197" w:author="瑋婷 徐" w:date="2025-01-03T17:01:00Z" w16du:dateUtc="2025-01-03T09:01:00Z">
              <w:tcPr>
                <w:tcW w:w="162" w:type="pct"/>
                <w:gridSpan w:val="2"/>
                <w:noWrap/>
                <w:vAlign w:val="center"/>
                <w:hideMark/>
              </w:tcPr>
            </w:tcPrChange>
          </w:tcPr>
          <w:p w14:paraId="333ADEE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98" w:author="瑋婷 徐" w:date="2025-01-03T16:50:00Z" w16du:dateUtc="2025-01-03T08:50:00Z"/>
                <w:rFonts w:ascii="Times New Roman" w:eastAsiaTheme="minorEastAsia" w:hAnsi="Times New Roman" w:cs="Times New Roman"/>
                <w:color w:val="000000"/>
                <w:rPrChange w:id="27199" w:author="瑋婷 徐" w:date="2025-01-06T15:37:00Z" w16du:dateUtc="2025-01-06T07:37:00Z">
                  <w:rPr>
                    <w:ins w:id="27200" w:author="瑋婷 徐" w:date="2025-01-03T16:50:00Z" w16du:dateUtc="2025-01-03T08:50:00Z"/>
                    <w:rFonts w:ascii="Calibri" w:hAnsi="Calibri" w:cs="Calibri"/>
                    <w:color w:val="000000"/>
                    <w:sz w:val="22"/>
                    <w:szCs w:val="22"/>
                  </w:rPr>
                </w:rPrChange>
              </w:rPr>
              <w:pPrChange w:id="272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02" w:author="瑋婷 徐" w:date="2025-01-03T16:50:00Z" w16du:dateUtc="2025-01-03T08:50:00Z">
              <w:r w:rsidRPr="00576F21">
                <w:rPr>
                  <w:rFonts w:ascii="Times New Roman" w:eastAsiaTheme="minorEastAsia" w:hAnsi="Times New Roman" w:cs="Times New Roman"/>
                  <w:color w:val="000000"/>
                  <w:rPrChange w:id="27203"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04" w:author="瑋婷 徐" w:date="2025-01-03T17:01:00Z" w16du:dateUtc="2025-01-03T09:01:00Z">
              <w:tcPr>
                <w:tcW w:w="162" w:type="pct"/>
                <w:gridSpan w:val="2"/>
                <w:noWrap/>
                <w:vAlign w:val="center"/>
                <w:hideMark/>
              </w:tcPr>
            </w:tcPrChange>
          </w:tcPr>
          <w:p w14:paraId="74875707"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05" w:author="瑋婷 徐" w:date="2025-01-03T16:50:00Z" w16du:dateUtc="2025-01-03T08:50:00Z"/>
                <w:rFonts w:ascii="Times New Roman" w:eastAsiaTheme="minorEastAsia" w:hAnsi="Times New Roman" w:cs="Times New Roman"/>
                <w:color w:val="000000"/>
                <w:rPrChange w:id="27206" w:author="瑋婷 徐" w:date="2025-01-06T15:37:00Z" w16du:dateUtc="2025-01-06T07:37:00Z">
                  <w:rPr>
                    <w:ins w:id="27207" w:author="瑋婷 徐" w:date="2025-01-03T16:50:00Z" w16du:dateUtc="2025-01-03T08:50:00Z"/>
                    <w:rFonts w:ascii="Calibri" w:hAnsi="Calibri" w:cs="Calibri"/>
                    <w:color w:val="000000"/>
                    <w:sz w:val="22"/>
                    <w:szCs w:val="22"/>
                  </w:rPr>
                </w:rPrChange>
              </w:rPr>
              <w:pPrChange w:id="272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09" w:author="瑋婷 徐" w:date="2025-01-03T16:50:00Z" w16du:dateUtc="2025-01-03T08:50:00Z">
              <w:r w:rsidRPr="00576F21">
                <w:rPr>
                  <w:rFonts w:ascii="Times New Roman" w:eastAsiaTheme="minorEastAsia" w:hAnsi="Times New Roman" w:cs="Times New Roman"/>
                  <w:color w:val="000000"/>
                  <w:rPrChange w:id="27210"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11" w:author="瑋婷 徐" w:date="2025-01-03T17:01:00Z" w16du:dateUtc="2025-01-03T09:01:00Z">
              <w:tcPr>
                <w:tcW w:w="162" w:type="pct"/>
                <w:gridSpan w:val="2"/>
                <w:noWrap/>
                <w:vAlign w:val="center"/>
                <w:hideMark/>
              </w:tcPr>
            </w:tcPrChange>
          </w:tcPr>
          <w:p w14:paraId="0722B07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12" w:author="瑋婷 徐" w:date="2025-01-03T16:50:00Z" w16du:dateUtc="2025-01-03T08:50:00Z"/>
                <w:rFonts w:ascii="Times New Roman" w:eastAsiaTheme="minorEastAsia" w:hAnsi="Times New Roman" w:cs="Times New Roman"/>
                <w:color w:val="000000"/>
                <w:rPrChange w:id="27213" w:author="瑋婷 徐" w:date="2025-01-06T15:37:00Z" w16du:dateUtc="2025-01-06T07:37:00Z">
                  <w:rPr>
                    <w:ins w:id="27214" w:author="瑋婷 徐" w:date="2025-01-03T16:50:00Z" w16du:dateUtc="2025-01-03T08:50:00Z"/>
                    <w:rFonts w:ascii="Calibri" w:hAnsi="Calibri" w:cs="Calibri"/>
                    <w:color w:val="000000"/>
                    <w:sz w:val="22"/>
                    <w:szCs w:val="22"/>
                  </w:rPr>
                </w:rPrChange>
              </w:rPr>
              <w:pPrChange w:id="272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16" w:author="瑋婷 徐" w:date="2025-01-03T16:50:00Z" w16du:dateUtc="2025-01-03T08:50:00Z">
              <w:r w:rsidRPr="00576F21">
                <w:rPr>
                  <w:rFonts w:ascii="Times New Roman" w:eastAsiaTheme="minorEastAsia" w:hAnsi="Times New Roman" w:cs="Times New Roman"/>
                  <w:color w:val="000000"/>
                  <w:rPrChange w:id="27217"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18" w:author="瑋婷 徐" w:date="2025-01-03T17:01:00Z" w16du:dateUtc="2025-01-03T09:01:00Z">
              <w:tcPr>
                <w:tcW w:w="162" w:type="pct"/>
                <w:gridSpan w:val="2"/>
                <w:noWrap/>
                <w:vAlign w:val="center"/>
                <w:hideMark/>
              </w:tcPr>
            </w:tcPrChange>
          </w:tcPr>
          <w:p w14:paraId="58D78D2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19" w:author="瑋婷 徐" w:date="2025-01-03T16:50:00Z" w16du:dateUtc="2025-01-03T08:50:00Z"/>
                <w:rFonts w:ascii="Times New Roman" w:eastAsiaTheme="minorEastAsia" w:hAnsi="Times New Roman" w:cs="Times New Roman"/>
                <w:color w:val="000000"/>
                <w:rPrChange w:id="27220" w:author="瑋婷 徐" w:date="2025-01-06T15:37:00Z" w16du:dateUtc="2025-01-06T07:37:00Z">
                  <w:rPr>
                    <w:ins w:id="27221" w:author="瑋婷 徐" w:date="2025-01-03T16:50:00Z" w16du:dateUtc="2025-01-03T08:50:00Z"/>
                    <w:rFonts w:ascii="Calibri" w:hAnsi="Calibri" w:cs="Calibri"/>
                    <w:color w:val="000000"/>
                    <w:sz w:val="22"/>
                    <w:szCs w:val="22"/>
                  </w:rPr>
                </w:rPrChange>
              </w:rPr>
              <w:pPrChange w:id="272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23" w:author="瑋婷 徐" w:date="2025-01-03T16:50:00Z" w16du:dateUtc="2025-01-03T08:50:00Z">
              <w:r w:rsidRPr="00576F21">
                <w:rPr>
                  <w:rFonts w:ascii="Times New Roman" w:eastAsiaTheme="minorEastAsia" w:hAnsi="Times New Roman" w:cs="Times New Roman"/>
                  <w:color w:val="000000"/>
                  <w:rPrChange w:id="27224"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25" w:author="瑋婷 徐" w:date="2025-01-03T17:01:00Z" w16du:dateUtc="2025-01-03T09:01:00Z">
              <w:tcPr>
                <w:tcW w:w="162" w:type="pct"/>
                <w:gridSpan w:val="2"/>
                <w:noWrap/>
                <w:vAlign w:val="center"/>
                <w:hideMark/>
              </w:tcPr>
            </w:tcPrChange>
          </w:tcPr>
          <w:p w14:paraId="604E200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26" w:author="瑋婷 徐" w:date="2025-01-03T16:50:00Z" w16du:dateUtc="2025-01-03T08:50:00Z"/>
                <w:rFonts w:ascii="Times New Roman" w:eastAsiaTheme="minorEastAsia" w:hAnsi="Times New Roman" w:cs="Times New Roman"/>
                <w:color w:val="000000"/>
                <w:rPrChange w:id="27227" w:author="瑋婷 徐" w:date="2025-01-06T15:37:00Z" w16du:dateUtc="2025-01-06T07:37:00Z">
                  <w:rPr>
                    <w:ins w:id="27228" w:author="瑋婷 徐" w:date="2025-01-03T16:50:00Z" w16du:dateUtc="2025-01-03T08:50:00Z"/>
                    <w:rFonts w:ascii="Calibri" w:hAnsi="Calibri" w:cs="Calibri"/>
                    <w:color w:val="000000"/>
                    <w:sz w:val="22"/>
                    <w:szCs w:val="22"/>
                  </w:rPr>
                </w:rPrChange>
              </w:rPr>
              <w:pPrChange w:id="272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30" w:author="瑋婷 徐" w:date="2025-01-03T16:50:00Z" w16du:dateUtc="2025-01-03T08:50:00Z">
              <w:r w:rsidRPr="00576F21">
                <w:rPr>
                  <w:rFonts w:ascii="Times New Roman" w:eastAsiaTheme="minorEastAsia" w:hAnsi="Times New Roman" w:cs="Times New Roman"/>
                  <w:color w:val="000000"/>
                  <w:rPrChange w:id="27231"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32" w:author="瑋婷 徐" w:date="2025-01-03T17:01:00Z" w16du:dateUtc="2025-01-03T09:01:00Z">
              <w:tcPr>
                <w:tcW w:w="162" w:type="pct"/>
                <w:gridSpan w:val="2"/>
                <w:noWrap/>
                <w:vAlign w:val="center"/>
                <w:hideMark/>
              </w:tcPr>
            </w:tcPrChange>
          </w:tcPr>
          <w:p w14:paraId="302F7BBE"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33" w:author="瑋婷 徐" w:date="2025-01-03T16:50:00Z" w16du:dateUtc="2025-01-03T08:50:00Z"/>
                <w:rFonts w:ascii="Times New Roman" w:eastAsiaTheme="minorEastAsia" w:hAnsi="Times New Roman" w:cs="Times New Roman"/>
                <w:color w:val="000000"/>
                <w:rPrChange w:id="27234" w:author="瑋婷 徐" w:date="2025-01-06T15:37:00Z" w16du:dateUtc="2025-01-06T07:37:00Z">
                  <w:rPr>
                    <w:ins w:id="27235" w:author="瑋婷 徐" w:date="2025-01-03T16:50:00Z" w16du:dateUtc="2025-01-03T08:50:00Z"/>
                    <w:rFonts w:ascii="Calibri" w:hAnsi="Calibri" w:cs="Calibri"/>
                    <w:color w:val="000000"/>
                    <w:sz w:val="22"/>
                    <w:szCs w:val="22"/>
                  </w:rPr>
                </w:rPrChange>
              </w:rPr>
              <w:pPrChange w:id="272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237" w:author="瑋婷 徐" w:date="2025-01-03T17:01:00Z" w16du:dateUtc="2025-01-03T09:01:00Z">
              <w:tcPr>
                <w:tcW w:w="162" w:type="pct"/>
                <w:gridSpan w:val="2"/>
                <w:noWrap/>
                <w:vAlign w:val="center"/>
                <w:hideMark/>
              </w:tcPr>
            </w:tcPrChange>
          </w:tcPr>
          <w:p w14:paraId="28AB01A4"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38" w:author="瑋婷 徐" w:date="2025-01-03T16:50:00Z" w16du:dateUtc="2025-01-03T08:50:00Z"/>
                <w:rFonts w:ascii="Times New Roman" w:eastAsiaTheme="minorEastAsia" w:hAnsi="Times New Roman" w:cs="Times New Roman"/>
                <w:color w:val="000000"/>
                <w:rPrChange w:id="27239" w:author="瑋婷 徐" w:date="2025-01-06T15:37:00Z" w16du:dateUtc="2025-01-06T07:37:00Z">
                  <w:rPr>
                    <w:ins w:id="27240" w:author="瑋婷 徐" w:date="2025-01-03T16:50:00Z" w16du:dateUtc="2025-01-03T08:50:00Z"/>
                    <w:rFonts w:ascii="Calibri" w:hAnsi="Calibri" w:cs="Calibri"/>
                    <w:color w:val="000000"/>
                    <w:sz w:val="22"/>
                    <w:szCs w:val="22"/>
                  </w:rPr>
                </w:rPrChange>
              </w:rPr>
              <w:pPrChange w:id="272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42" w:author="瑋婷 徐" w:date="2025-01-03T16:50:00Z" w16du:dateUtc="2025-01-03T08:50:00Z">
              <w:r w:rsidRPr="00576F21">
                <w:rPr>
                  <w:rFonts w:ascii="Times New Roman" w:eastAsiaTheme="minorEastAsia" w:hAnsi="Times New Roman" w:cs="Times New Roman"/>
                  <w:color w:val="000000"/>
                  <w:rPrChange w:id="27243"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44" w:author="瑋婷 徐" w:date="2025-01-03T17:01:00Z" w16du:dateUtc="2025-01-03T09:01:00Z">
              <w:tcPr>
                <w:tcW w:w="162" w:type="pct"/>
                <w:gridSpan w:val="2"/>
                <w:noWrap/>
                <w:vAlign w:val="center"/>
                <w:hideMark/>
              </w:tcPr>
            </w:tcPrChange>
          </w:tcPr>
          <w:p w14:paraId="436AAD5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45" w:author="瑋婷 徐" w:date="2025-01-03T16:50:00Z" w16du:dateUtc="2025-01-03T08:50:00Z"/>
                <w:rFonts w:ascii="Times New Roman" w:eastAsiaTheme="minorEastAsia" w:hAnsi="Times New Roman" w:cs="Times New Roman"/>
                <w:color w:val="000000"/>
                <w:rPrChange w:id="27246" w:author="瑋婷 徐" w:date="2025-01-06T15:37:00Z" w16du:dateUtc="2025-01-06T07:37:00Z">
                  <w:rPr>
                    <w:ins w:id="27247" w:author="瑋婷 徐" w:date="2025-01-03T16:50:00Z" w16du:dateUtc="2025-01-03T08:50:00Z"/>
                    <w:rFonts w:ascii="Calibri" w:hAnsi="Calibri" w:cs="Calibri"/>
                    <w:color w:val="000000"/>
                    <w:sz w:val="22"/>
                    <w:szCs w:val="22"/>
                  </w:rPr>
                </w:rPrChange>
              </w:rPr>
              <w:pPrChange w:id="272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49" w:author="瑋婷 徐" w:date="2025-01-03T16:50:00Z" w16du:dateUtc="2025-01-03T08:50:00Z">
              <w:r w:rsidRPr="00576F21">
                <w:rPr>
                  <w:rFonts w:ascii="Times New Roman" w:eastAsiaTheme="minorEastAsia" w:hAnsi="Times New Roman" w:cs="Times New Roman"/>
                  <w:color w:val="000000"/>
                  <w:rPrChange w:id="27250"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51" w:author="瑋婷 徐" w:date="2025-01-03T17:01:00Z" w16du:dateUtc="2025-01-03T09:01:00Z">
              <w:tcPr>
                <w:tcW w:w="162" w:type="pct"/>
                <w:gridSpan w:val="2"/>
                <w:noWrap/>
                <w:vAlign w:val="center"/>
                <w:hideMark/>
              </w:tcPr>
            </w:tcPrChange>
          </w:tcPr>
          <w:p w14:paraId="6E88EEB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52" w:author="瑋婷 徐" w:date="2025-01-03T16:50:00Z" w16du:dateUtc="2025-01-03T08:50:00Z"/>
                <w:rFonts w:ascii="Times New Roman" w:eastAsiaTheme="minorEastAsia" w:hAnsi="Times New Roman" w:cs="Times New Roman"/>
                <w:color w:val="000000"/>
                <w:rPrChange w:id="27253" w:author="瑋婷 徐" w:date="2025-01-06T15:37:00Z" w16du:dateUtc="2025-01-06T07:37:00Z">
                  <w:rPr>
                    <w:ins w:id="27254" w:author="瑋婷 徐" w:date="2025-01-03T16:50:00Z" w16du:dateUtc="2025-01-03T08:50:00Z"/>
                    <w:rFonts w:ascii="Calibri" w:hAnsi="Calibri" w:cs="Calibri"/>
                    <w:color w:val="000000"/>
                    <w:sz w:val="22"/>
                    <w:szCs w:val="22"/>
                  </w:rPr>
                </w:rPrChange>
              </w:rPr>
              <w:pPrChange w:id="272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56" w:author="瑋婷 徐" w:date="2025-01-03T16:50:00Z" w16du:dateUtc="2025-01-03T08:50:00Z">
              <w:r w:rsidRPr="00576F21">
                <w:rPr>
                  <w:rFonts w:ascii="Times New Roman" w:eastAsiaTheme="minorEastAsia" w:hAnsi="Times New Roman" w:cs="Times New Roman"/>
                  <w:color w:val="000000"/>
                  <w:rPrChange w:id="27257"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58" w:author="瑋婷 徐" w:date="2025-01-03T17:01:00Z" w16du:dateUtc="2025-01-03T09:01:00Z">
              <w:tcPr>
                <w:tcW w:w="162" w:type="pct"/>
                <w:gridSpan w:val="2"/>
                <w:noWrap/>
                <w:vAlign w:val="center"/>
                <w:hideMark/>
              </w:tcPr>
            </w:tcPrChange>
          </w:tcPr>
          <w:p w14:paraId="163AFC5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59" w:author="瑋婷 徐" w:date="2025-01-03T16:50:00Z" w16du:dateUtc="2025-01-03T08:50:00Z"/>
                <w:rFonts w:ascii="Times New Roman" w:eastAsiaTheme="minorEastAsia" w:hAnsi="Times New Roman" w:cs="Times New Roman"/>
                <w:color w:val="000000"/>
                <w:rPrChange w:id="27260" w:author="瑋婷 徐" w:date="2025-01-06T15:37:00Z" w16du:dateUtc="2025-01-06T07:37:00Z">
                  <w:rPr>
                    <w:ins w:id="27261" w:author="瑋婷 徐" w:date="2025-01-03T16:50:00Z" w16du:dateUtc="2025-01-03T08:50:00Z"/>
                    <w:rFonts w:ascii="Calibri" w:hAnsi="Calibri" w:cs="Calibri"/>
                    <w:color w:val="000000"/>
                    <w:sz w:val="22"/>
                    <w:szCs w:val="22"/>
                  </w:rPr>
                </w:rPrChange>
              </w:rPr>
              <w:pPrChange w:id="272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63" w:author="瑋婷 徐" w:date="2025-01-03T16:50:00Z" w16du:dateUtc="2025-01-03T08:50:00Z">
              <w:r w:rsidRPr="00576F21">
                <w:rPr>
                  <w:rFonts w:ascii="Times New Roman" w:eastAsiaTheme="minorEastAsia" w:hAnsi="Times New Roman" w:cs="Times New Roman"/>
                  <w:color w:val="000000"/>
                  <w:rPrChange w:id="27264"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65" w:author="瑋婷 徐" w:date="2025-01-03T17:01:00Z" w16du:dateUtc="2025-01-03T09:01:00Z">
              <w:tcPr>
                <w:tcW w:w="162" w:type="pct"/>
                <w:gridSpan w:val="2"/>
                <w:noWrap/>
                <w:vAlign w:val="center"/>
                <w:hideMark/>
              </w:tcPr>
            </w:tcPrChange>
          </w:tcPr>
          <w:p w14:paraId="6FEE3917"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66" w:author="瑋婷 徐" w:date="2025-01-03T16:50:00Z" w16du:dateUtc="2025-01-03T08:50:00Z"/>
                <w:rFonts w:ascii="Times New Roman" w:eastAsiaTheme="minorEastAsia" w:hAnsi="Times New Roman" w:cs="Times New Roman"/>
                <w:color w:val="000000"/>
                <w:rPrChange w:id="27267" w:author="瑋婷 徐" w:date="2025-01-06T15:37:00Z" w16du:dateUtc="2025-01-06T07:37:00Z">
                  <w:rPr>
                    <w:ins w:id="27268" w:author="瑋婷 徐" w:date="2025-01-03T16:50:00Z" w16du:dateUtc="2025-01-03T08:50:00Z"/>
                    <w:rFonts w:ascii="Calibri" w:hAnsi="Calibri" w:cs="Calibri"/>
                    <w:color w:val="000000"/>
                    <w:sz w:val="22"/>
                    <w:szCs w:val="22"/>
                  </w:rPr>
                </w:rPrChange>
              </w:rPr>
              <w:pPrChange w:id="272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70" w:author="瑋婷 徐" w:date="2025-01-03T16:50:00Z" w16du:dateUtc="2025-01-03T08:50:00Z">
              <w:r w:rsidRPr="00576F21">
                <w:rPr>
                  <w:rFonts w:ascii="Times New Roman" w:eastAsiaTheme="minorEastAsia" w:hAnsi="Times New Roman" w:cs="Times New Roman"/>
                  <w:color w:val="000000"/>
                  <w:rPrChange w:id="27271"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272" w:author="瑋婷 徐" w:date="2025-01-03T17:01:00Z" w16du:dateUtc="2025-01-03T09:01:00Z">
              <w:tcPr>
                <w:tcW w:w="162" w:type="pct"/>
                <w:gridSpan w:val="2"/>
                <w:noWrap/>
                <w:vAlign w:val="center"/>
                <w:hideMark/>
              </w:tcPr>
            </w:tcPrChange>
          </w:tcPr>
          <w:p w14:paraId="211111C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73" w:author="瑋婷 徐" w:date="2025-01-03T16:50:00Z" w16du:dateUtc="2025-01-03T08:50:00Z"/>
                <w:rFonts w:ascii="Times New Roman" w:eastAsiaTheme="minorEastAsia" w:hAnsi="Times New Roman" w:cs="Times New Roman"/>
                <w:color w:val="000000"/>
                <w:rPrChange w:id="27274" w:author="瑋婷 徐" w:date="2025-01-06T15:37:00Z" w16du:dateUtc="2025-01-06T07:37:00Z">
                  <w:rPr>
                    <w:ins w:id="27275" w:author="瑋婷 徐" w:date="2025-01-03T16:50:00Z" w16du:dateUtc="2025-01-03T08:50:00Z"/>
                    <w:rFonts w:ascii="Calibri" w:hAnsi="Calibri" w:cs="Calibri"/>
                    <w:color w:val="000000"/>
                    <w:sz w:val="22"/>
                    <w:szCs w:val="22"/>
                  </w:rPr>
                </w:rPrChange>
              </w:rPr>
              <w:pPrChange w:id="272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77" w:author="瑋婷 徐" w:date="2025-01-03T16:50:00Z" w16du:dateUtc="2025-01-03T08:50:00Z">
              <w:r w:rsidRPr="00576F21">
                <w:rPr>
                  <w:rFonts w:ascii="Times New Roman" w:eastAsiaTheme="minorEastAsia" w:hAnsi="Times New Roman" w:cs="Times New Roman"/>
                  <w:color w:val="000000"/>
                  <w:rPrChange w:id="27278" w:author="瑋婷 徐" w:date="2025-01-06T15:37:00Z" w16du:dateUtc="2025-01-06T07:37:00Z">
                    <w:rPr>
                      <w:rFonts w:ascii="Calibri" w:hAnsi="Calibri" w:cs="Calibri"/>
                      <w:color w:val="000000"/>
                      <w:sz w:val="22"/>
                      <w:szCs w:val="22"/>
                    </w:rPr>
                  </w:rPrChange>
                </w:rPr>
                <w:t>*</w:t>
              </w:r>
            </w:ins>
          </w:p>
        </w:tc>
        <w:tc>
          <w:tcPr>
            <w:tcW w:w="167" w:type="pct"/>
            <w:noWrap/>
            <w:vAlign w:val="center"/>
            <w:hideMark/>
            <w:tcPrChange w:id="27279" w:author="瑋婷 徐" w:date="2025-01-03T17:01:00Z" w16du:dateUtc="2025-01-03T09:01:00Z">
              <w:tcPr>
                <w:tcW w:w="164" w:type="pct"/>
                <w:noWrap/>
                <w:vAlign w:val="center"/>
                <w:hideMark/>
              </w:tcPr>
            </w:tcPrChange>
          </w:tcPr>
          <w:p w14:paraId="26E2F04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80" w:author="瑋婷 徐" w:date="2025-01-03T16:50:00Z" w16du:dateUtc="2025-01-03T08:50:00Z"/>
                <w:rFonts w:ascii="Times New Roman" w:eastAsiaTheme="minorEastAsia" w:hAnsi="Times New Roman" w:cs="Times New Roman"/>
                <w:color w:val="000000"/>
                <w:rPrChange w:id="27281" w:author="瑋婷 徐" w:date="2025-01-06T15:37:00Z" w16du:dateUtc="2025-01-06T07:37:00Z">
                  <w:rPr>
                    <w:ins w:id="27282" w:author="瑋婷 徐" w:date="2025-01-03T16:50:00Z" w16du:dateUtc="2025-01-03T08:50:00Z"/>
                    <w:rFonts w:ascii="Calibri" w:hAnsi="Calibri" w:cs="Calibri"/>
                    <w:color w:val="000000"/>
                    <w:sz w:val="22"/>
                    <w:szCs w:val="22"/>
                  </w:rPr>
                </w:rPrChange>
              </w:rPr>
              <w:pPrChange w:id="272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66C21D6A" w14:textId="77777777" w:rsidTr="003C19C7">
        <w:trPr>
          <w:cnfStyle w:val="000000100000" w:firstRow="0" w:lastRow="0" w:firstColumn="0" w:lastColumn="0" w:oddVBand="0" w:evenVBand="0" w:oddHBand="1" w:evenHBand="0" w:firstRowFirstColumn="0" w:firstRowLastColumn="0" w:lastRowFirstColumn="0" w:lastRowLastColumn="0"/>
          <w:trHeight w:val="300"/>
          <w:ins w:id="2728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1888E63" w14:textId="77777777" w:rsidR="003C19C7" w:rsidRPr="00576F21" w:rsidRDefault="003C19C7">
            <w:pPr>
              <w:spacing w:line="360" w:lineRule="auto"/>
              <w:jc w:val="both"/>
              <w:rPr>
                <w:ins w:id="27285" w:author="瑋婷 徐" w:date="2025-01-03T16:50:00Z" w16du:dateUtc="2025-01-03T08:50:00Z"/>
                <w:rFonts w:ascii="Times New Roman" w:eastAsiaTheme="minorEastAsia" w:hAnsi="Times New Roman" w:cs="Times New Roman"/>
                <w:b w:val="0"/>
                <w:bCs w:val="0"/>
                <w:color w:val="000000"/>
                <w:rPrChange w:id="27286" w:author="瑋婷 徐" w:date="2025-01-06T15:37:00Z" w16du:dateUtc="2025-01-06T07:37:00Z">
                  <w:rPr>
                    <w:ins w:id="27287" w:author="瑋婷 徐" w:date="2025-01-03T16:50:00Z" w16du:dateUtc="2025-01-03T08:50:00Z"/>
                    <w:rFonts w:ascii="Calibri" w:hAnsi="Calibri" w:cs="Calibri"/>
                    <w:color w:val="000000"/>
                    <w:sz w:val="22"/>
                    <w:szCs w:val="22"/>
                  </w:rPr>
                </w:rPrChange>
              </w:rPr>
              <w:pPrChange w:id="27288" w:author="瑋婷 徐" w:date="2025-01-03T16:55:00Z" w16du:dateUtc="2025-01-03T08:55:00Z">
                <w:pPr/>
              </w:pPrChange>
            </w:pPr>
            <w:ins w:id="27289" w:author="瑋婷 徐" w:date="2025-01-03T16:50:00Z" w16du:dateUtc="2025-01-03T08:50:00Z">
              <w:r w:rsidRPr="00576F21">
                <w:rPr>
                  <w:rFonts w:ascii="Times New Roman" w:eastAsiaTheme="minorEastAsia" w:hAnsi="Times New Roman" w:cs="Times New Roman" w:hint="eastAsia"/>
                  <w:b w:val="0"/>
                  <w:bCs w:val="0"/>
                  <w:color w:val="000000"/>
                  <w:rPrChange w:id="27290" w:author="瑋婷 徐" w:date="2025-01-06T15:37:00Z" w16du:dateUtc="2025-01-06T07:37:00Z">
                    <w:rPr>
                      <w:rFonts w:ascii="Calibri" w:hAnsi="Calibri" w:cs="Calibri" w:hint="eastAsia"/>
                      <w:color w:val="000000"/>
                      <w:sz w:val="22"/>
                      <w:szCs w:val="22"/>
                    </w:rPr>
                  </w:rPrChange>
                </w:rPr>
                <w:t>繡眼畫眉</w:t>
              </w:r>
              <w:r w:rsidRPr="00576F21">
                <w:rPr>
                  <w:rFonts w:ascii="Times New Roman" w:eastAsiaTheme="minorEastAsia" w:hAnsi="Times New Roman" w:cs="Times New Roman"/>
                  <w:b w:val="0"/>
                  <w:bCs w:val="0"/>
                  <w:color w:val="000000"/>
                  <w:rPrChange w:id="27291" w:author="瑋婷 徐" w:date="2025-01-06T15:37:00Z" w16du:dateUtc="2025-01-06T07:37:00Z">
                    <w:rPr>
                      <w:rFonts w:ascii="Calibri" w:hAnsi="Calibri" w:cs="Calibri"/>
                      <w:color w:val="000000"/>
                      <w:sz w:val="22"/>
                      <w:szCs w:val="22"/>
                    </w:rPr>
                  </w:rPrChange>
                </w:rPr>
                <w:t xml:space="preserve"> </w:t>
              </w:r>
              <w:r w:rsidRPr="00576F21">
                <w:rPr>
                  <w:b w:val="0"/>
                  <w:bCs w:val="0"/>
                  <w:color w:val="000000"/>
                  <w:rPrChange w:id="27292"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7293"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1ECB532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94" w:author="瑋婷 徐" w:date="2025-01-03T16:50:00Z" w16du:dateUtc="2025-01-03T08:50:00Z"/>
                <w:rFonts w:ascii="Times New Roman" w:eastAsiaTheme="minorEastAsia" w:hAnsi="Times New Roman" w:cs="Times New Roman"/>
                <w:i/>
                <w:iCs/>
                <w:color w:val="000000"/>
                <w:rPrChange w:id="27295" w:author="瑋婷 徐" w:date="2025-01-06T15:37:00Z" w16du:dateUtc="2025-01-06T07:37:00Z">
                  <w:rPr>
                    <w:ins w:id="27296" w:author="瑋婷 徐" w:date="2025-01-03T16:50:00Z" w16du:dateUtc="2025-01-03T08:50:00Z"/>
                    <w:rFonts w:ascii="Calibri" w:hAnsi="Calibri" w:cs="Calibri"/>
                    <w:i/>
                    <w:iCs/>
                    <w:color w:val="000000"/>
                    <w:sz w:val="22"/>
                    <w:szCs w:val="22"/>
                  </w:rPr>
                </w:rPrChange>
              </w:rPr>
              <w:pPrChange w:id="272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298" w:author="瑋婷 徐" w:date="2025-01-03T16:50:00Z" w16du:dateUtc="2025-01-03T08:50:00Z">
              <w:r w:rsidRPr="00576F21">
                <w:rPr>
                  <w:rFonts w:ascii="Times New Roman" w:eastAsiaTheme="minorEastAsia" w:hAnsi="Times New Roman" w:cs="Times New Roman"/>
                  <w:i/>
                  <w:iCs/>
                  <w:color w:val="000000"/>
                  <w:rPrChange w:id="27299" w:author="瑋婷 徐" w:date="2025-01-06T15:37:00Z" w16du:dateUtc="2025-01-06T07:37:00Z">
                    <w:rPr>
                      <w:rFonts w:ascii="Calibri" w:hAnsi="Calibri" w:cs="Calibri"/>
                      <w:i/>
                      <w:iCs/>
                      <w:color w:val="000000"/>
                      <w:sz w:val="22"/>
                      <w:szCs w:val="22"/>
                    </w:rPr>
                  </w:rPrChange>
                </w:rPr>
                <w:t>Alcippe morrisonia</w:t>
              </w:r>
            </w:ins>
          </w:p>
        </w:tc>
        <w:tc>
          <w:tcPr>
            <w:tcW w:w="162" w:type="pct"/>
            <w:noWrap/>
            <w:vAlign w:val="center"/>
            <w:hideMark/>
          </w:tcPr>
          <w:p w14:paraId="79416A8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00" w:author="瑋婷 徐" w:date="2025-01-03T16:50:00Z" w16du:dateUtc="2025-01-03T08:50:00Z"/>
                <w:rFonts w:ascii="Times New Roman" w:eastAsiaTheme="minorEastAsia" w:hAnsi="Times New Roman" w:cs="Times New Roman"/>
                <w:color w:val="000000"/>
                <w:rPrChange w:id="27301" w:author="瑋婷 徐" w:date="2025-01-06T15:37:00Z" w16du:dateUtc="2025-01-06T07:37:00Z">
                  <w:rPr>
                    <w:ins w:id="27302" w:author="瑋婷 徐" w:date="2025-01-03T16:50:00Z" w16du:dateUtc="2025-01-03T08:50:00Z"/>
                    <w:rFonts w:ascii="Calibri" w:hAnsi="Calibri" w:cs="Calibri"/>
                    <w:color w:val="000000"/>
                    <w:sz w:val="22"/>
                    <w:szCs w:val="22"/>
                  </w:rPr>
                </w:rPrChange>
              </w:rPr>
              <w:pPrChange w:id="273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04" w:author="瑋婷 徐" w:date="2025-01-03T16:50:00Z" w16du:dateUtc="2025-01-03T08:50:00Z">
              <w:r w:rsidRPr="00576F21">
                <w:rPr>
                  <w:rFonts w:ascii="Times New Roman" w:eastAsiaTheme="minorEastAsia" w:hAnsi="Times New Roman" w:cs="Times New Roman"/>
                  <w:color w:val="000000"/>
                  <w:rPrChange w:id="27305"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DA1F20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06" w:author="瑋婷 徐" w:date="2025-01-03T16:50:00Z" w16du:dateUtc="2025-01-03T08:50:00Z"/>
                <w:rFonts w:ascii="Times New Roman" w:eastAsiaTheme="minorEastAsia" w:hAnsi="Times New Roman" w:cs="Times New Roman"/>
                <w:color w:val="000000"/>
                <w:rPrChange w:id="27307" w:author="瑋婷 徐" w:date="2025-01-06T15:37:00Z" w16du:dateUtc="2025-01-06T07:37:00Z">
                  <w:rPr>
                    <w:ins w:id="27308" w:author="瑋婷 徐" w:date="2025-01-03T16:50:00Z" w16du:dateUtc="2025-01-03T08:50:00Z"/>
                    <w:rFonts w:ascii="Calibri" w:hAnsi="Calibri" w:cs="Calibri"/>
                    <w:color w:val="000000"/>
                    <w:sz w:val="22"/>
                    <w:szCs w:val="22"/>
                  </w:rPr>
                </w:rPrChange>
              </w:rPr>
              <w:pPrChange w:id="273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10" w:author="瑋婷 徐" w:date="2025-01-03T16:50:00Z" w16du:dateUtc="2025-01-03T08:50:00Z">
              <w:r w:rsidRPr="00576F21">
                <w:rPr>
                  <w:rFonts w:ascii="Times New Roman" w:eastAsiaTheme="minorEastAsia" w:hAnsi="Times New Roman" w:cs="Times New Roman"/>
                  <w:color w:val="000000"/>
                  <w:rPrChange w:id="27311"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8CEB69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12" w:author="瑋婷 徐" w:date="2025-01-03T16:50:00Z" w16du:dateUtc="2025-01-03T08:50:00Z"/>
                <w:rFonts w:ascii="Times New Roman" w:eastAsiaTheme="minorEastAsia" w:hAnsi="Times New Roman" w:cs="Times New Roman"/>
                <w:color w:val="000000"/>
                <w:rPrChange w:id="27313" w:author="瑋婷 徐" w:date="2025-01-06T15:37:00Z" w16du:dateUtc="2025-01-06T07:37:00Z">
                  <w:rPr>
                    <w:ins w:id="27314" w:author="瑋婷 徐" w:date="2025-01-03T16:50:00Z" w16du:dateUtc="2025-01-03T08:50:00Z"/>
                    <w:rFonts w:ascii="Calibri" w:hAnsi="Calibri" w:cs="Calibri"/>
                    <w:color w:val="000000"/>
                    <w:sz w:val="22"/>
                    <w:szCs w:val="22"/>
                  </w:rPr>
                </w:rPrChange>
              </w:rPr>
              <w:pPrChange w:id="273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16" w:author="瑋婷 徐" w:date="2025-01-03T16:50:00Z" w16du:dateUtc="2025-01-03T08:50:00Z">
              <w:r w:rsidRPr="00576F21">
                <w:rPr>
                  <w:rFonts w:ascii="Times New Roman" w:eastAsiaTheme="minorEastAsia" w:hAnsi="Times New Roman" w:cs="Times New Roman"/>
                  <w:color w:val="000000"/>
                  <w:rPrChange w:id="27317"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1D403DC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18" w:author="瑋婷 徐" w:date="2025-01-03T16:50:00Z" w16du:dateUtc="2025-01-03T08:50:00Z"/>
                <w:rFonts w:ascii="Times New Roman" w:eastAsiaTheme="minorEastAsia" w:hAnsi="Times New Roman" w:cs="Times New Roman"/>
                <w:color w:val="000000"/>
                <w:rPrChange w:id="27319" w:author="瑋婷 徐" w:date="2025-01-06T15:37:00Z" w16du:dateUtc="2025-01-06T07:37:00Z">
                  <w:rPr>
                    <w:ins w:id="27320" w:author="瑋婷 徐" w:date="2025-01-03T16:50:00Z" w16du:dateUtc="2025-01-03T08:50:00Z"/>
                    <w:rFonts w:ascii="Calibri" w:hAnsi="Calibri" w:cs="Calibri"/>
                    <w:color w:val="000000"/>
                    <w:sz w:val="22"/>
                    <w:szCs w:val="22"/>
                  </w:rPr>
                </w:rPrChange>
              </w:rPr>
              <w:pPrChange w:id="273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22" w:author="瑋婷 徐" w:date="2025-01-03T16:50:00Z" w16du:dateUtc="2025-01-03T08:50:00Z">
              <w:r w:rsidRPr="00576F21">
                <w:rPr>
                  <w:rFonts w:ascii="Times New Roman" w:eastAsiaTheme="minorEastAsia" w:hAnsi="Times New Roman" w:cs="Times New Roman"/>
                  <w:color w:val="000000"/>
                  <w:rPrChange w:id="27323"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48E396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24" w:author="瑋婷 徐" w:date="2025-01-03T16:50:00Z" w16du:dateUtc="2025-01-03T08:50:00Z"/>
                <w:rFonts w:ascii="Times New Roman" w:eastAsiaTheme="minorEastAsia" w:hAnsi="Times New Roman" w:cs="Times New Roman"/>
                <w:color w:val="000000"/>
                <w:rPrChange w:id="27325" w:author="瑋婷 徐" w:date="2025-01-06T15:37:00Z" w16du:dateUtc="2025-01-06T07:37:00Z">
                  <w:rPr>
                    <w:ins w:id="27326" w:author="瑋婷 徐" w:date="2025-01-03T16:50:00Z" w16du:dateUtc="2025-01-03T08:50:00Z"/>
                    <w:rFonts w:ascii="Calibri" w:hAnsi="Calibri" w:cs="Calibri"/>
                    <w:color w:val="000000"/>
                    <w:sz w:val="22"/>
                    <w:szCs w:val="22"/>
                  </w:rPr>
                </w:rPrChange>
              </w:rPr>
              <w:pPrChange w:id="273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3E17C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28" w:author="瑋婷 徐" w:date="2025-01-03T16:50:00Z" w16du:dateUtc="2025-01-03T08:50:00Z"/>
                <w:rFonts w:ascii="Times New Roman" w:eastAsiaTheme="minorEastAsia" w:hAnsi="Times New Roman" w:cs="Times New Roman"/>
                <w:color w:val="000000"/>
                <w:rPrChange w:id="27329" w:author="瑋婷 徐" w:date="2025-01-06T15:37:00Z" w16du:dateUtc="2025-01-06T07:37:00Z">
                  <w:rPr>
                    <w:ins w:id="27330" w:author="瑋婷 徐" w:date="2025-01-03T16:50:00Z" w16du:dateUtc="2025-01-03T08:50:00Z"/>
                    <w:rFonts w:ascii="Calibri" w:hAnsi="Calibri" w:cs="Calibri"/>
                    <w:color w:val="000000"/>
                    <w:sz w:val="22"/>
                    <w:szCs w:val="22"/>
                  </w:rPr>
                </w:rPrChange>
              </w:rPr>
              <w:pPrChange w:id="273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32" w:author="瑋婷 徐" w:date="2025-01-03T16:50:00Z" w16du:dateUtc="2025-01-03T08:50:00Z">
              <w:r w:rsidRPr="00576F21">
                <w:rPr>
                  <w:rFonts w:ascii="Times New Roman" w:eastAsiaTheme="minorEastAsia" w:hAnsi="Times New Roman" w:cs="Times New Roman"/>
                  <w:color w:val="000000"/>
                  <w:rPrChange w:id="27333"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C2275C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34" w:author="瑋婷 徐" w:date="2025-01-03T16:50:00Z" w16du:dateUtc="2025-01-03T08:50:00Z"/>
                <w:rFonts w:ascii="Times New Roman" w:eastAsiaTheme="minorEastAsia" w:hAnsi="Times New Roman" w:cs="Times New Roman"/>
                <w:color w:val="000000"/>
                <w:rPrChange w:id="27335" w:author="瑋婷 徐" w:date="2025-01-06T15:37:00Z" w16du:dateUtc="2025-01-06T07:37:00Z">
                  <w:rPr>
                    <w:ins w:id="27336" w:author="瑋婷 徐" w:date="2025-01-03T16:50:00Z" w16du:dateUtc="2025-01-03T08:50:00Z"/>
                    <w:rFonts w:ascii="Calibri" w:hAnsi="Calibri" w:cs="Calibri"/>
                    <w:color w:val="000000"/>
                    <w:sz w:val="22"/>
                    <w:szCs w:val="22"/>
                  </w:rPr>
                </w:rPrChange>
              </w:rPr>
              <w:pPrChange w:id="273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0CEFE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38" w:author="瑋婷 徐" w:date="2025-01-03T16:50:00Z" w16du:dateUtc="2025-01-03T08:50:00Z"/>
                <w:rFonts w:ascii="Times New Roman" w:eastAsiaTheme="minorEastAsia" w:hAnsi="Times New Roman" w:cs="Times New Roman"/>
                <w:color w:val="000000"/>
                <w:rPrChange w:id="27339" w:author="瑋婷 徐" w:date="2025-01-06T15:37:00Z" w16du:dateUtc="2025-01-06T07:37:00Z">
                  <w:rPr>
                    <w:ins w:id="27340" w:author="瑋婷 徐" w:date="2025-01-03T16:50:00Z" w16du:dateUtc="2025-01-03T08:50:00Z"/>
                    <w:rFonts w:ascii="Calibri" w:hAnsi="Calibri" w:cs="Calibri"/>
                    <w:color w:val="000000"/>
                    <w:sz w:val="22"/>
                    <w:szCs w:val="22"/>
                  </w:rPr>
                </w:rPrChange>
              </w:rPr>
              <w:pPrChange w:id="273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42" w:author="瑋婷 徐" w:date="2025-01-03T16:50:00Z" w16du:dateUtc="2025-01-03T08:50:00Z">
              <w:r w:rsidRPr="00576F21">
                <w:rPr>
                  <w:rFonts w:ascii="Times New Roman" w:eastAsiaTheme="minorEastAsia" w:hAnsi="Times New Roman" w:cs="Times New Roman"/>
                  <w:color w:val="000000"/>
                  <w:rPrChange w:id="27343"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85CCCA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44" w:author="瑋婷 徐" w:date="2025-01-03T16:50:00Z" w16du:dateUtc="2025-01-03T08:50:00Z"/>
                <w:rFonts w:ascii="Times New Roman" w:eastAsiaTheme="minorEastAsia" w:hAnsi="Times New Roman" w:cs="Times New Roman"/>
                <w:color w:val="000000"/>
                <w:rPrChange w:id="27345" w:author="瑋婷 徐" w:date="2025-01-06T15:37:00Z" w16du:dateUtc="2025-01-06T07:37:00Z">
                  <w:rPr>
                    <w:ins w:id="27346" w:author="瑋婷 徐" w:date="2025-01-03T16:50:00Z" w16du:dateUtc="2025-01-03T08:50:00Z"/>
                    <w:rFonts w:ascii="Calibri" w:hAnsi="Calibri" w:cs="Calibri"/>
                    <w:color w:val="000000"/>
                    <w:sz w:val="22"/>
                    <w:szCs w:val="22"/>
                  </w:rPr>
                </w:rPrChange>
              </w:rPr>
              <w:pPrChange w:id="273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B2525E7"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48" w:author="瑋婷 徐" w:date="2025-01-03T16:50:00Z" w16du:dateUtc="2025-01-03T08:50:00Z"/>
                <w:rFonts w:ascii="Times New Roman" w:eastAsiaTheme="minorEastAsia" w:hAnsi="Times New Roman" w:cs="Times New Roman"/>
                <w:color w:val="000000"/>
                <w:rPrChange w:id="27349" w:author="瑋婷 徐" w:date="2025-01-06T15:37:00Z" w16du:dateUtc="2025-01-06T07:37:00Z">
                  <w:rPr>
                    <w:ins w:id="27350" w:author="瑋婷 徐" w:date="2025-01-03T16:50:00Z" w16du:dateUtc="2025-01-03T08:50:00Z"/>
                    <w:rFonts w:ascii="Calibri" w:hAnsi="Calibri" w:cs="Calibri"/>
                    <w:color w:val="000000"/>
                    <w:sz w:val="22"/>
                    <w:szCs w:val="22"/>
                  </w:rPr>
                </w:rPrChange>
              </w:rPr>
              <w:pPrChange w:id="273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52" w:author="瑋婷 徐" w:date="2025-01-03T16:50:00Z" w16du:dateUtc="2025-01-03T08:50:00Z">
              <w:r w:rsidRPr="00576F21">
                <w:rPr>
                  <w:rFonts w:ascii="Times New Roman" w:eastAsiaTheme="minorEastAsia" w:hAnsi="Times New Roman" w:cs="Times New Roman"/>
                  <w:color w:val="000000"/>
                  <w:rPrChange w:id="27353"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B2BB79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54" w:author="瑋婷 徐" w:date="2025-01-03T16:50:00Z" w16du:dateUtc="2025-01-03T08:50:00Z"/>
                <w:rFonts w:ascii="Times New Roman" w:eastAsiaTheme="minorEastAsia" w:hAnsi="Times New Roman" w:cs="Times New Roman"/>
                <w:color w:val="000000"/>
                <w:rPrChange w:id="27355" w:author="瑋婷 徐" w:date="2025-01-06T15:37:00Z" w16du:dateUtc="2025-01-06T07:37:00Z">
                  <w:rPr>
                    <w:ins w:id="27356" w:author="瑋婷 徐" w:date="2025-01-03T16:50:00Z" w16du:dateUtc="2025-01-03T08:50:00Z"/>
                    <w:rFonts w:ascii="Calibri" w:hAnsi="Calibri" w:cs="Calibri"/>
                    <w:color w:val="000000"/>
                    <w:sz w:val="22"/>
                    <w:szCs w:val="22"/>
                  </w:rPr>
                </w:rPrChange>
              </w:rPr>
              <w:pPrChange w:id="273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58" w:author="瑋婷 徐" w:date="2025-01-03T16:50:00Z" w16du:dateUtc="2025-01-03T08:50:00Z">
              <w:r w:rsidRPr="00576F21">
                <w:rPr>
                  <w:rFonts w:ascii="Times New Roman" w:eastAsiaTheme="minorEastAsia" w:hAnsi="Times New Roman" w:cs="Times New Roman"/>
                  <w:color w:val="000000"/>
                  <w:rPrChange w:id="27359"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72F80F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60" w:author="瑋婷 徐" w:date="2025-01-03T16:50:00Z" w16du:dateUtc="2025-01-03T08:50:00Z"/>
                <w:rFonts w:ascii="Times New Roman" w:eastAsiaTheme="minorEastAsia" w:hAnsi="Times New Roman" w:cs="Times New Roman"/>
                <w:color w:val="000000"/>
                <w:rPrChange w:id="27361" w:author="瑋婷 徐" w:date="2025-01-06T15:37:00Z" w16du:dateUtc="2025-01-06T07:37:00Z">
                  <w:rPr>
                    <w:ins w:id="27362" w:author="瑋婷 徐" w:date="2025-01-03T16:50:00Z" w16du:dateUtc="2025-01-03T08:50:00Z"/>
                    <w:rFonts w:ascii="Calibri" w:hAnsi="Calibri" w:cs="Calibri"/>
                    <w:color w:val="000000"/>
                    <w:sz w:val="22"/>
                    <w:szCs w:val="22"/>
                  </w:rPr>
                </w:rPrChange>
              </w:rPr>
              <w:pPrChange w:id="273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64" w:author="瑋婷 徐" w:date="2025-01-03T16:50:00Z" w16du:dateUtc="2025-01-03T08:50:00Z">
              <w:r w:rsidRPr="00576F21">
                <w:rPr>
                  <w:rFonts w:ascii="Times New Roman" w:eastAsiaTheme="minorEastAsia" w:hAnsi="Times New Roman" w:cs="Times New Roman"/>
                  <w:color w:val="000000"/>
                  <w:rPrChange w:id="27365"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4742EE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66" w:author="瑋婷 徐" w:date="2025-01-03T16:50:00Z" w16du:dateUtc="2025-01-03T08:50:00Z"/>
                <w:rFonts w:ascii="Times New Roman" w:eastAsiaTheme="minorEastAsia" w:hAnsi="Times New Roman" w:cs="Times New Roman"/>
                <w:color w:val="000000"/>
                <w:rPrChange w:id="27367" w:author="瑋婷 徐" w:date="2025-01-06T15:37:00Z" w16du:dateUtc="2025-01-06T07:37:00Z">
                  <w:rPr>
                    <w:ins w:id="27368" w:author="瑋婷 徐" w:date="2025-01-03T16:50:00Z" w16du:dateUtc="2025-01-03T08:50:00Z"/>
                    <w:rFonts w:ascii="Calibri" w:hAnsi="Calibri" w:cs="Calibri"/>
                    <w:color w:val="000000"/>
                    <w:sz w:val="22"/>
                    <w:szCs w:val="22"/>
                  </w:rPr>
                </w:rPrChange>
              </w:rPr>
              <w:pPrChange w:id="273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70" w:author="瑋婷 徐" w:date="2025-01-03T16:50:00Z" w16du:dateUtc="2025-01-03T08:50:00Z">
              <w:r w:rsidRPr="00576F21">
                <w:rPr>
                  <w:rFonts w:ascii="Times New Roman" w:eastAsiaTheme="minorEastAsia" w:hAnsi="Times New Roman" w:cs="Times New Roman"/>
                  <w:color w:val="000000"/>
                  <w:rPrChange w:id="27371"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7838D25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72" w:author="瑋婷 徐" w:date="2025-01-03T16:50:00Z" w16du:dateUtc="2025-01-03T08:50:00Z"/>
                <w:rFonts w:ascii="Times New Roman" w:eastAsiaTheme="minorEastAsia" w:hAnsi="Times New Roman" w:cs="Times New Roman"/>
                <w:color w:val="000000"/>
                <w:rPrChange w:id="27373" w:author="瑋婷 徐" w:date="2025-01-06T15:37:00Z" w16du:dateUtc="2025-01-06T07:37:00Z">
                  <w:rPr>
                    <w:ins w:id="27374" w:author="瑋婷 徐" w:date="2025-01-03T16:50:00Z" w16du:dateUtc="2025-01-03T08:50:00Z"/>
                    <w:rFonts w:ascii="Calibri" w:hAnsi="Calibri" w:cs="Calibri"/>
                    <w:color w:val="000000"/>
                    <w:sz w:val="22"/>
                    <w:szCs w:val="22"/>
                  </w:rPr>
                </w:rPrChange>
              </w:rPr>
              <w:pPrChange w:id="273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EB810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76" w:author="瑋婷 徐" w:date="2025-01-03T16:50:00Z" w16du:dateUtc="2025-01-03T08:50:00Z"/>
                <w:rFonts w:ascii="Times New Roman" w:eastAsiaTheme="minorEastAsia" w:hAnsi="Times New Roman" w:cs="Times New Roman"/>
                <w:color w:val="000000"/>
                <w:rPrChange w:id="27377" w:author="瑋婷 徐" w:date="2025-01-06T15:37:00Z" w16du:dateUtc="2025-01-06T07:37:00Z">
                  <w:rPr>
                    <w:ins w:id="27378" w:author="瑋婷 徐" w:date="2025-01-03T16:50:00Z" w16du:dateUtc="2025-01-03T08:50:00Z"/>
                    <w:rFonts w:ascii="Calibri" w:hAnsi="Calibri" w:cs="Calibri"/>
                    <w:color w:val="000000"/>
                    <w:sz w:val="22"/>
                    <w:szCs w:val="22"/>
                  </w:rPr>
                </w:rPrChange>
              </w:rPr>
              <w:pPrChange w:id="273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80" w:author="瑋婷 徐" w:date="2025-01-03T16:50:00Z" w16du:dateUtc="2025-01-03T08:50:00Z">
              <w:r w:rsidRPr="00576F21">
                <w:rPr>
                  <w:rFonts w:ascii="Times New Roman" w:eastAsiaTheme="minorEastAsia" w:hAnsi="Times New Roman" w:cs="Times New Roman"/>
                  <w:color w:val="000000"/>
                  <w:rPrChange w:id="27381"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3C1760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82" w:author="瑋婷 徐" w:date="2025-01-03T16:50:00Z" w16du:dateUtc="2025-01-03T08:50:00Z"/>
                <w:rFonts w:ascii="Times New Roman" w:eastAsiaTheme="minorEastAsia" w:hAnsi="Times New Roman" w:cs="Times New Roman"/>
                <w:color w:val="000000"/>
                <w:rPrChange w:id="27383" w:author="瑋婷 徐" w:date="2025-01-06T15:37:00Z" w16du:dateUtc="2025-01-06T07:37:00Z">
                  <w:rPr>
                    <w:ins w:id="27384" w:author="瑋婷 徐" w:date="2025-01-03T16:50:00Z" w16du:dateUtc="2025-01-03T08:50:00Z"/>
                    <w:rFonts w:ascii="Calibri" w:hAnsi="Calibri" w:cs="Calibri"/>
                    <w:color w:val="000000"/>
                    <w:sz w:val="22"/>
                    <w:szCs w:val="22"/>
                  </w:rPr>
                </w:rPrChange>
              </w:rPr>
              <w:pPrChange w:id="273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86" w:author="瑋婷 徐" w:date="2025-01-03T16:50:00Z" w16du:dateUtc="2025-01-03T08:50:00Z">
              <w:r w:rsidRPr="00576F21">
                <w:rPr>
                  <w:rFonts w:ascii="Times New Roman" w:eastAsiaTheme="minorEastAsia" w:hAnsi="Times New Roman" w:cs="Times New Roman"/>
                  <w:color w:val="000000"/>
                  <w:rPrChange w:id="27387"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FDADDBD"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88" w:author="瑋婷 徐" w:date="2025-01-03T16:50:00Z" w16du:dateUtc="2025-01-03T08:50:00Z"/>
                <w:rFonts w:ascii="Times New Roman" w:eastAsiaTheme="minorEastAsia" w:hAnsi="Times New Roman" w:cs="Times New Roman"/>
                <w:color w:val="000000"/>
                <w:rPrChange w:id="27389" w:author="瑋婷 徐" w:date="2025-01-06T15:37:00Z" w16du:dateUtc="2025-01-06T07:37:00Z">
                  <w:rPr>
                    <w:ins w:id="27390" w:author="瑋婷 徐" w:date="2025-01-03T16:50:00Z" w16du:dateUtc="2025-01-03T08:50:00Z"/>
                    <w:rFonts w:ascii="Calibri" w:hAnsi="Calibri" w:cs="Calibri"/>
                    <w:color w:val="000000"/>
                    <w:sz w:val="22"/>
                    <w:szCs w:val="22"/>
                  </w:rPr>
                </w:rPrChange>
              </w:rPr>
              <w:pPrChange w:id="273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92" w:author="瑋婷 徐" w:date="2025-01-03T16:50:00Z" w16du:dateUtc="2025-01-03T08:50:00Z">
              <w:r w:rsidRPr="00576F21">
                <w:rPr>
                  <w:rFonts w:ascii="Times New Roman" w:eastAsiaTheme="minorEastAsia" w:hAnsi="Times New Roman" w:cs="Times New Roman"/>
                  <w:color w:val="000000"/>
                  <w:rPrChange w:id="27393"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7A796FA7"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394" w:author="瑋婷 徐" w:date="2025-01-03T16:50:00Z" w16du:dateUtc="2025-01-03T08:50:00Z"/>
                <w:rFonts w:ascii="Times New Roman" w:eastAsiaTheme="minorEastAsia" w:hAnsi="Times New Roman" w:cs="Times New Roman"/>
                <w:color w:val="000000"/>
                <w:rPrChange w:id="27395" w:author="瑋婷 徐" w:date="2025-01-06T15:37:00Z" w16du:dateUtc="2025-01-06T07:37:00Z">
                  <w:rPr>
                    <w:ins w:id="27396" w:author="瑋婷 徐" w:date="2025-01-03T16:50:00Z" w16du:dateUtc="2025-01-03T08:50:00Z"/>
                    <w:rFonts w:ascii="Calibri" w:hAnsi="Calibri" w:cs="Calibri"/>
                    <w:color w:val="000000"/>
                    <w:sz w:val="22"/>
                    <w:szCs w:val="22"/>
                  </w:rPr>
                </w:rPrChange>
              </w:rPr>
              <w:pPrChange w:id="273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398" w:author="瑋婷 徐" w:date="2025-01-03T16:50:00Z" w16du:dateUtc="2025-01-03T08:50:00Z">
              <w:r w:rsidRPr="00576F21">
                <w:rPr>
                  <w:rFonts w:ascii="Times New Roman" w:eastAsiaTheme="minorEastAsia" w:hAnsi="Times New Roman" w:cs="Times New Roman"/>
                  <w:color w:val="000000"/>
                  <w:rPrChange w:id="27399"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1FBD4B43"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00" w:author="瑋婷 徐" w:date="2025-01-03T16:50:00Z" w16du:dateUtc="2025-01-03T08:50:00Z"/>
                <w:rFonts w:ascii="Times New Roman" w:eastAsiaTheme="minorEastAsia" w:hAnsi="Times New Roman" w:cs="Times New Roman"/>
                <w:color w:val="000000"/>
                <w:rPrChange w:id="27401" w:author="瑋婷 徐" w:date="2025-01-06T15:37:00Z" w16du:dateUtc="2025-01-06T07:37:00Z">
                  <w:rPr>
                    <w:ins w:id="27402" w:author="瑋婷 徐" w:date="2025-01-03T16:50:00Z" w16du:dateUtc="2025-01-03T08:50:00Z"/>
                    <w:rFonts w:ascii="Calibri" w:hAnsi="Calibri" w:cs="Calibri"/>
                    <w:color w:val="000000"/>
                    <w:sz w:val="22"/>
                    <w:szCs w:val="22"/>
                  </w:rPr>
                </w:rPrChange>
              </w:rPr>
              <w:pPrChange w:id="274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404" w:author="瑋婷 徐" w:date="2025-01-03T16:50:00Z" w16du:dateUtc="2025-01-03T08:50:00Z">
              <w:r w:rsidRPr="00576F21">
                <w:rPr>
                  <w:rFonts w:ascii="Times New Roman" w:eastAsiaTheme="minorEastAsia" w:hAnsi="Times New Roman" w:cs="Times New Roman"/>
                  <w:color w:val="000000"/>
                  <w:rPrChange w:id="27405"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BFD0AE7"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06" w:author="瑋婷 徐" w:date="2025-01-03T16:50:00Z" w16du:dateUtc="2025-01-03T08:50:00Z"/>
                <w:rFonts w:ascii="Times New Roman" w:eastAsiaTheme="minorEastAsia" w:hAnsi="Times New Roman" w:cs="Times New Roman"/>
                <w:color w:val="000000"/>
                <w:rPrChange w:id="27407" w:author="瑋婷 徐" w:date="2025-01-06T15:37:00Z" w16du:dateUtc="2025-01-06T07:37:00Z">
                  <w:rPr>
                    <w:ins w:id="27408" w:author="瑋婷 徐" w:date="2025-01-03T16:50:00Z" w16du:dateUtc="2025-01-03T08:50:00Z"/>
                    <w:rFonts w:ascii="Calibri" w:hAnsi="Calibri" w:cs="Calibri"/>
                    <w:color w:val="000000"/>
                    <w:sz w:val="22"/>
                    <w:szCs w:val="22"/>
                  </w:rPr>
                </w:rPrChange>
              </w:rPr>
              <w:pPrChange w:id="274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410" w:author="瑋婷 徐" w:date="2025-01-03T16:50:00Z" w16du:dateUtc="2025-01-03T08:50:00Z">
              <w:r w:rsidRPr="00576F21">
                <w:rPr>
                  <w:rFonts w:ascii="Times New Roman" w:eastAsiaTheme="minorEastAsia" w:hAnsi="Times New Roman" w:cs="Times New Roman"/>
                  <w:color w:val="000000"/>
                  <w:rPrChange w:id="27411" w:author="瑋婷 徐" w:date="2025-01-06T15:37:00Z" w16du:dateUtc="2025-01-06T07:37:00Z">
                    <w:rPr>
                      <w:rFonts w:ascii="Calibri" w:hAnsi="Calibri" w:cs="Calibri"/>
                      <w:color w:val="000000"/>
                      <w:sz w:val="22"/>
                      <w:szCs w:val="22"/>
                    </w:rPr>
                  </w:rPrChange>
                </w:rPr>
                <w:t>*</w:t>
              </w:r>
            </w:ins>
          </w:p>
        </w:tc>
        <w:tc>
          <w:tcPr>
            <w:tcW w:w="167" w:type="pct"/>
            <w:noWrap/>
            <w:vAlign w:val="center"/>
            <w:hideMark/>
          </w:tcPr>
          <w:p w14:paraId="75981748"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12" w:author="瑋婷 徐" w:date="2025-01-03T16:50:00Z" w16du:dateUtc="2025-01-03T08:50:00Z"/>
                <w:rFonts w:ascii="Times New Roman" w:eastAsiaTheme="minorEastAsia" w:hAnsi="Times New Roman" w:cs="Times New Roman"/>
                <w:color w:val="000000"/>
                <w:rPrChange w:id="27413" w:author="瑋婷 徐" w:date="2025-01-06T15:37:00Z" w16du:dateUtc="2025-01-06T07:37:00Z">
                  <w:rPr>
                    <w:ins w:id="27414" w:author="瑋婷 徐" w:date="2025-01-03T16:50:00Z" w16du:dateUtc="2025-01-03T08:50:00Z"/>
                    <w:rFonts w:ascii="Calibri" w:hAnsi="Calibri" w:cs="Calibri"/>
                    <w:color w:val="000000"/>
                    <w:sz w:val="22"/>
                    <w:szCs w:val="22"/>
                  </w:rPr>
                </w:rPrChange>
              </w:rPr>
              <w:pPrChange w:id="274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0CAF42BC" w14:textId="77777777" w:rsidTr="003C19C7">
        <w:trPr>
          <w:trHeight w:val="600"/>
          <w:ins w:id="27416" w:author="瑋婷 徐" w:date="2025-01-03T16:50:00Z"/>
          <w:trPrChange w:id="27417" w:author="瑋婷 徐" w:date="2025-01-03T17:01:00Z" w16du:dateUtc="2025-01-03T09:01:00Z">
            <w:trPr>
              <w:trHeight w:val="6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7418" w:author="瑋婷 徐" w:date="2025-01-03T17:01:00Z" w16du:dateUtc="2025-01-03T09:01:00Z">
              <w:tcPr>
                <w:tcW w:w="781" w:type="pct"/>
                <w:gridSpan w:val="2"/>
                <w:vAlign w:val="center"/>
                <w:hideMark/>
              </w:tcPr>
            </w:tcPrChange>
          </w:tcPr>
          <w:p w14:paraId="3FEF59E1" w14:textId="77777777" w:rsidR="003C19C7" w:rsidRPr="00576F21" w:rsidRDefault="003C19C7">
            <w:pPr>
              <w:spacing w:line="360" w:lineRule="auto"/>
              <w:jc w:val="both"/>
              <w:rPr>
                <w:ins w:id="27419" w:author="瑋婷 徐" w:date="2025-01-03T16:50:00Z" w16du:dateUtc="2025-01-03T08:50:00Z"/>
                <w:rFonts w:ascii="Times New Roman" w:eastAsiaTheme="minorEastAsia" w:hAnsi="Times New Roman" w:cs="Times New Roman"/>
                <w:b w:val="0"/>
                <w:bCs w:val="0"/>
                <w:color w:val="000000"/>
                <w:rPrChange w:id="27420" w:author="瑋婷 徐" w:date="2025-01-06T15:37:00Z" w16du:dateUtc="2025-01-06T07:37:00Z">
                  <w:rPr>
                    <w:ins w:id="27421" w:author="瑋婷 徐" w:date="2025-01-03T16:50:00Z" w16du:dateUtc="2025-01-03T08:50:00Z"/>
                    <w:rFonts w:ascii="Calibri" w:hAnsi="Calibri" w:cs="Calibri"/>
                    <w:color w:val="000000"/>
                    <w:sz w:val="22"/>
                    <w:szCs w:val="22"/>
                  </w:rPr>
                </w:rPrChange>
              </w:rPr>
              <w:pPrChange w:id="27422" w:author="瑋婷 徐" w:date="2025-01-03T16:55:00Z" w16du:dateUtc="2025-01-03T08:55:00Z">
                <w:pPr/>
              </w:pPrChange>
            </w:pPr>
            <w:proofErr w:type="gramStart"/>
            <w:ins w:id="27423" w:author="瑋婷 徐" w:date="2025-01-03T16:50:00Z" w16du:dateUtc="2025-01-03T08:50:00Z">
              <w:r w:rsidRPr="00576F21">
                <w:rPr>
                  <w:rFonts w:ascii="Times New Roman" w:eastAsiaTheme="minorEastAsia" w:hAnsi="Times New Roman" w:cs="Times New Roman" w:hint="eastAsia"/>
                  <w:b w:val="0"/>
                  <w:bCs w:val="0"/>
                  <w:color w:val="000000"/>
                  <w:rPrChange w:id="27424" w:author="瑋婷 徐" w:date="2025-01-06T15:37:00Z" w16du:dateUtc="2025-01-06T07:37:00Z">
                    <w:rPr>
                      <w:rFonts w:ascii="Calibri" w:hAnsi="Calibri" w:cs="Calibri" w:hint="eastAsia"/>
                      <w:color w:val="000000"/>
                      <w:sz w:val="22"/>
                      <w:szCs w:val="22"/>
                    </w:rPr>
                  </w:rPrChange>
                </w:rPr>
                <w:t>臺灣噪眉</w:t>
              </w:r>
              <w:proofErr w:type="gramEnd"/>
              <w:r w:rsidRPr="00576F21">
                <w:rPr>
                  <w:rFonts w:ascii="Times New Roman" w:eastAsiaTheme="minorEastAsia" w:hAnsi="Times New Roman" w:cs="Times New Roman"/>
                  <w:b w:val="0"/>
                  <w:bCs w:val="0"/>
                  <w:color w:val="000000"/>
                  <w:rPrChange w:id="27425" w:author="瑋婷 徐" w:date="2025-01-06T15:37:00Z" w16du:dateUtc="2025-01-06T07:37:00Z">
                    <w:rPr>
                      <w:rFonts w:ascii="Calibri" w:hAnsi="Calibri" w:cs="Calibri"/>
                      <w:color w:val="000000"/>
                      <w:sz w:val="22"/>
                      <w:szCs w:val="22"/>
                    </w:rPr>
                  </w:rPrChange>
                </w:rPr>
                <w:t xml:space="preserve"> </w:t>
              </w:r>
              <w:r w:rsidRPr="00576F21">
                <w:rPr>
                  <w:b w:val="0"/>
                  <w:bCs w:val="0"/>
                  <w:color w:val="000000"/>
                  <w:rPrChange w:id="27426"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7427"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Change w:id="27428" w:author="瑋婷 徐" w:date="2025-01-03T17:01:00Z" w16du:dateUtc="2025-01-03T09:01:00Z">
              <w:tcPr>
                <w:tcW w:w="814" w:type="pct"/>
                <w:gridSpan w:val="2"/>
                <w:vAlign w:val="center"/>
                <w:hideMark/>
              </w:tcPr>
            </w:tcPrChange>
          </w:tcPr>
          <w:p w14:paraId="6B59C475"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29" w:author="瑋婷 徐" w:date="2025-01-03T17:01:00Z" w16du:dateUtc="2025-01-03T09:01:00Z"/>
                <w:rFonts w:ascii="Times New Roman" w:eastAsiaTheme="minorEastAsia" w:hAnsi="Times New Roman" w:cs="Times New Roman"/>
                <w:i/>
                <w:iCs/>
                <w:color w:val="000000"/>
              </w:rPr>
            </w:pPr>
            <w:ins w:id="27430" w:author="瑋婷 徐" w:date="2025-01-03T16:50:00Z" w16du:dateUtc="2025-01-03T08:50:00Z">
              <w:r w:rsidRPr="00576F21">
                <w:rPr>
                  <w:rFonts w:ascii="Times New Roman" w:eastAsiaTheme="minorEastAsia" w:hAnsi="Times New Roman" w:cs="Times New Roman"/>
                  <w:i/>
                  <w:iCs/>
                  <w:color w:val="000000"/>
                  <w:rPrChange w:id="27431" w:author="瑋婷 徐" w:date="2025-01-06T15:37:00Z" w16du:dateUtc="2025-01-06T07:37:00Z">
                    <w:rPr>
                      <w:rFonts w:ascii="Calibri" w:hAnsi="Calibri" w:cs="Calibri"/>
                      <w:i/>
                      <w:iCs/>
                      <w:color w:val="000000"/>
                      <w:sz w:val="22"/>
                      <w:szCs w:val="22"/>
                    </w:rPr>
                  </w:rPrChange>
                </w:rPr>
                <w:t xml:space="preserve">Trochalopteron </w:t>
              </w:r>
            </w:ins>
          </w:p>
          <w:p w14:paraId="5C57D591" w14:textId="203D939B"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32" w:author="瑋婷 徐" w:date="2025-01-03T16:50:00Z" w16du:dateUtc="2025-01-03T08:50:00Z"/>
                <w:rFonts w:ascii="Times New Roman" w:eastAsiaTheme="minorEastAsia" w:hAnsi="Times New Roman" w:cs="Times New Roman"/>
                <w:i/>
                <w:iCs/>
                <w:color w:val="000000"/>
                <w:rPrChange w:id="27433" w:author="瑋婷 徐" w:date="2025-01-06T15:37:00Z" w16du:dateUtc="2025-01-06T07:37:00Z">
                  <w:rPr>
                    <w:ins w:id="27434" w:author="瑋婷 徐" w:date="2025-01-03T16:50:00Z" w16du:dateUtc="2025-01-03T08:50:00Z"/>
                    <w:rFonts w:ascii="Calibri" w:hAnsi="Calibri" w:cs="Calibri"/>
                    <w:i/>
                    <w:iCs/>
                    <w:color w:val="000000"/>
                    <w:sz w:val="22"/>
                    <w:szCs w:val="22"/>
                  </w:rPr>
                </w:rPrChange>
              </w:rPr>
              <w:pPrChange w:id="274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436" w:author="瑋婷 徐" w:date="2025-01-03T16:50:00Z" w16du:dateUtc="2025-01-03T08:50:00Z">
              <w:r w:rsidRPr="00576F21">
                <w:rPr>
                  <w:rFonts w:ascii="Times New Roman" w:eastAsiaTheme="minorEastAsia" w:hAnsi="Times New Roman" w:cs="Times New Roman"/>
                  <w:i/>
                  <w:iCs/>
                  <w:color w:val="000000"/>
                  <w:rPrChange w:id="27437" w:author="瑋婷 徐" w:date="2025-01-06T15:37:00Z" w16du:dateUtc="2025-01-06T07:37:00Z">
                    <w:rPr>
                      <w:rFonts w:ascii="Calibri" w:hAnsi="Calibri" w:cs="Calibri"/>
                      <w:i/>
                      <w:iCs/>
                      <w:color w:val="000000"/>
                      <w:sz w:val="22"/>
                      <w:szCs w:val="22"/>
                    </w:rPr>
                  </w:rPrChange>
                </w:rPr>
                <w:t>morrisonianum</w:t>
              </w:r>
            </w:ins>
          </w:p>
        </w:tc>
        <w:tc>
          <w:tcPr>
            <w:tcW w:w="0" w:type="pct"/>
            <w:noWrap/>
            <w:vAlign w:val="center"/>
            <w:hideMark/>
            <w:tcPrChange w:id="27438" w:author="瑋婷 徐" w:date="2025-01-03T17:01:00Z" w16du:dateUtc="2025-01-03T09:01:00Z">
              <w:tcPr>
                <w:tcW w:w="162" w:type="pct"/>
                <w:gridSpan w:val="2"/>
                <w:noWrap/>
                <w:vAlign w:val="center"/>
                <w:hideMark/>
              </w:tcPr>
            </w:tcPrChange>
          </w:tcPr>
          <w:p w14:paraId="30A90AC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39" w:author="瑋婷 徐" w:date="2025-01-03T16:50:00Z" w16du:dateUtc="2025-01-03T08:50:00Z"/>
                <w:rFonts w:ascii="Times New Roman" w:eastAsiaTheme="minorEastAsia" w:hAnsi="Times New Roman" w:cs="Times New Roman"/>
                <w:i/>
                <w:iCs/>
                <w:color w:val="000000"/>
                <w:rPrChange w:id="27440" w:author="瑋婷 徐" w:date="2025-01-06T15:37:00Z" w16du:dateUtc="2025-01-06T07:37:00Z">
                  <w:rPr>
                    <w:ins w:id="27441" w:author="瑋婷 徐" w:date="2025-01-03T16:50:00Z" w16du:dateUtc="2025-01-03T08:50:00Z"/>
                    <w:rFonts w:ascii="Calibri" w:hAnsi="Calibri" w:cs="Calibri"/>
                    <w:i/>
                    <w:iCs/>
                    <w:color w:val="000000"/>
                    <w:sz w:val="22"/>
                    <w:szCs w:val="22"/>
                  </w:rPr>
                </w:rPrChange>
              </w:rPr>
              <w:pPrChange w:id="274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43" w:author="瑋婷 徐" w:date="2025-01-03T17:01:00Z" w16du:dateUtc="2025-01-03T09:01:00Z">
              <w:tcPr>
                <w:tcW w:w="162" w:type="pct"/>
                <w:gridSpan w:val="2"/>
                <w:noWrap/>
                <w:vAlign w:val="center"/>
                <w:hideMark/>
              </w:tcPr>
            </w:tcPrChange>
          </w:tcPr>
          <w:p w14:paraId="600FF5E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44" w:author="瑋婷 徐" w:date="2025-01-03T16:50:00Z" w16du:dateUtc="2025-01-03T08:50:00Z"/>
                <w:rFonts w:ascii="Times New Roman" w:eastAsiaTheme="minorEastAsia" w:hAnsi="Times New Roman" w:cs="Times New Roman"/>
                <w:rPrChange w:id="27445" w:author="瑋婷 徐" w:date="2025-01-06T15:37:00Z" w16du:dateUtc="2025-01-06T07:37:00Z">
                  <w:rPr>
                    <w:ins w:id="27446" w:author="瑋婷 徐" w:date="2025-01-03T16:50:00Z" w16du:dateUtc="2025-01-03T08:50:00Z"/>
                    <w:rFonts w:ascii="Times New Roman" w:eastAsia="Times New Roman" w:hAnsi="Times New Roman" w:cs="Times New Roman"/>
                    <w:sz w:val="20"/>
                    <w:szCs w:val="20"/>
                  </w:rPr>
                </w:rPrChange>
              </w:rPr>
              <w:pPrChange w:id="274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48" w:author="瑋婷 徐" w:date="2025-01-03T17:01:00Z" w16du:dateUtc="2025-01-03T09:01:00Z">
              <w:tcPr>
                <w:tcW w:w="162" w:type="pct"/>
                <w:gridSpan w:val="2"/>
                <w:noWrap/>
                <w:vAlign w:val="center"/>
                <w:hideMark/>
              </w:tcPr>
            </w:tcPrChange>
          </w:tcPr>
          <w:p w14:paraId="5F593E7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49" w:author="瑋婷 徐" w:date="2025-01-03T16:50:00Z" w16du:dateUtc="2025-01-03T08:50:00Z"/>
                <w:rFonts w:ascii="Times New Roman" w:eastAsiaTheme="minorEastAsia" w:hAnsi="Times New Roman" w:cs="Times New Roman"/>
                <w:rPrChange w:id="27450" w:author="瑋婷 徐" w:date="2025-01-06T15:37:00Z" w16du:dateUtc="2025-01-06T07:37:00Z">
                  <w:rPr>
                    <w:ins w:id="27451" w:author="瑋婷 徐" w:date="2025-01-03T16:50:00Z" w16du:dateUtc="2025-01-03T08:50:00Z"/>
                    <w:rFonts w:ascii="Times New Roman" w:eastAsia="Times New Roman" w:hAnsi="Times New Roman" w:cs="Times New Roman"/>
                    <w:sz w:val="20"/>
                    <w:szCs w:val="20"/>
                  </w:rPr>
                </w:rPrChange>
              </w:rPr>
              <w:pPrChange w:id="274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53" w:author="瑋婷 徐" w:date="2025-01-03T17:01:00Z" w16du:dateUtc="2025-01-03T09:01:00Z">
              <w:tcPr>
                <w:tcW w:w="162" w:type="pct"/>
                <w:gridSpan w:val="2"/>
                <w:noWrap/>
                <w:vAlign w:val="center"/>
                <w:hideMark/>
              </w:tcPr>
            </w:tcPrChange>
          </w:tcPr>
          <w:p w14:paraId="7DBE20C3"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54" w:author="瑋婷 徐" w:date="2025-01-03T16:50:00Z" w16du:dateUtc="2025-01-03T08:50:00Z"/>
                <w:rFonts w:ascii="Times New Roman" w:eastAsiaTheme="minorEastAsia" w:hAnsi="Times New Roman" w:cs="Times New Roman"/>
                <w:rPrChange w:id="27455" w:author="瑋婷 徐" w:date="2025-01-06T15:37:00Z" w16du:dateUtc="2025-01-06T07:37:00Z">
                  <w:rPr>
                    <w:ins w:id="27456" w:author="瑋婷 徐" w:date="2025-01-03T16:50:00Z" w16du:dateUtc="2025-01-03T08:50:00Z"/>
                    <w:rFonts w:ascii="Times New Roman" w:eastAsia="Times New Roman" w:hAnsi="Times New Roman" w:cs="Times New Roman"/>
                    <w:sz w:val="20"/>
                    <w:szCs w:val="20"/>
                  </w:rPr>
                </w:rPrChange>
              </w:rPr>
              <w:pPrChange w:id="274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58" w:author="瑋婷 徐" w:date="2025-01-03T17:01:00Z" w16du:dateUtc="2025-01-03T09:01:00Z">
              <w:tcPr>
                <w:tcW w:w="162" w:type="pct"/>
                <w:gridSpan w:val="2"/>
                <w:noWrap/>
                <w:vAlign w:val="center"/>
                <w:hideMark/>
              </w:tcPr>
            </w:tcPrChange>
          </w:tcPr>
          <w:p w14:paraId="01FBC843"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59" w:author="瑋婷 徐" w:date="2025-01-03T16:50:00Z" w16du:dateUtc="2025-01-03T08:50:00Z"/>
                <w:rFonts w:ascii="Times New Roman" w:eastAsiaTheme="minorEastAsia" w:hAnsi="Times New Roman" w:cs="Times New Roman"/>
                <w:rPrChange w:id="27460" w:author="瑋婷 徐" w:date="2025-01-06T15:37:00Z" w16du:dateUtc="2025-01-06T07:37:00Z">
                  <w:rPr>
                    <w:ins w:id="27461" w:author="瑋婷 徐" w:date="2025-01-03T16:50:00Z" w16du:dateUtc="2025-01-03T08:50:00Z"/>
                    <w:rFonts w:ascii="Times New Roman" w:eastAsia="Times New Roman" w:hAnsi="Times New Roman" w:cs="Times New Roman"/>
                    <w:sz w:val="20"/>
                    <w:szCs w:val="20"/>
                  </w:rPr>
                </w:rPrChange>
              </w:rPr>
              <w:pPrChange w:id="274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63" w:author="瑋婷 徐" w:date="2025-01-03T17:01:00Z" w16du:dateUtc="2025-01-03T09:01:00Z">
              <w:tcPr>
                <w:tcW w:w="162" w:type="pct"/>
                <w:gridSpan w:val="2"/>
                <w:noWrap/>
                <w:vAlign w:val="center"/>
                <w:hideMark/>
              </w:tcPr>
            </w:tcPrChange>
          </w:tcPr>
          <w:p w14:paraId="333E69B7"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64" w:author="瑋婷 徐" w:date="2025-01-03T16:50:00Z" w16du:dateUtc="2025-01-03T08:50:00Z"/>
                <w:rFonts w:ascii="Times New Roman" w:eastAsiaTheme="minorEastAsia" w:hAnsi="Times New Roman" w:cs="Times New Roman"/>
                <w:color w:val="000000"/>
                <w:rPrChange w:id="27465" w:author="瑋婷 徐" w:date="2025-01-06T15:37:00Z" w16du:dateUtc="2025-01-06T07:37:00Z">
                  <w:rPr>
                    <w:ins w:id="27466" w:author="瑋婷 徐" w:date="2025-01-03T16:50:00Z" w16du:dateUtc="2025-01-03T08:50:00Z"/>
                    <w:rFonts w:ascii="Calibri" w:hAnsi="Calibri" w:cs="Calibri"/>
                    <w:color w:val="000000"/>
                    <w:sz w:val="22"/>
                    <w:szCs w:val="22"/>
                  </w:rPr>
                </w:rPrChange>
              </w:rPr>
              <w:pPrChange w:id="274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468" w:author="瑋婷 徐" w:date="2025-01-03T16:50:00Z" w16du:dateUtc="2025-01-03T08:50:00Z">
              <w:r w:rsidRPr="00576F21">
                <w:rPr>
                  <w:rFonts w:ascii="Times New Roman" w:eastAsiaTheme="minorEastAsia" w:hAnsi="Times New Roman" w:cs="Times New Roman"/>
                  <w:color w:val="000000"/>
                  <w:rPrChange w:id="27469"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470" w:author="瑋婷 徐" w:date="2025-01-03T17:01:00Z" w16du:dateUtc="2025-01-03T09:01:00Z">
              <w:tcPr>
                <w:tcW w:w="162" w:type="pct"/>
                <w:gridSpan w:val="2"/>
                <w:noWrap/>
                <w:vAlign w:val="center"/>
                <w:hideMark/>
              </w:tcPr>
            </w:tcPrChange>
          </w:tcPr>
          <w:p w14:paraId="7C6A4DD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71" w:author="瑋婷 徐" w:date="2025-01-03T16:50:00Z" w16du:dateUtc="2025-01-03T08:50:00Z"/>
                <w:rFonts w:ascii="Times New Roman" w:eastAsiaTheme="minorEastAsia" w:hAnsi="Times New Roman" w:cs="Times New Roman"/>
                <w:color w:val="000000"/>
                <w:rPrChange w:id="27472" w:author="瑋婷 徐" w:date="2025-01-06T15:37:00Z" w16du:dateUtc="2025-01-06T07:37:00Z">
                  <w:rPr>
                    <w:ins w:id="27473" w:author="瑋婷 徐" w:date="2025-01-03T16:50:00Z" w16du:dateUtc="2025-01-03T08:50:00Z"/>
                    <w:rFonts w:ascii="Calibri" w:hAnsi="Calibri" w:cs="Calibri"/>
                    <w:color w:val="000000"/>
                    <w:sz w:val="22"/>
                    <w:szCs w:val="22"/>
                  </w:rPr>
                </w:rPrChange>
              </w:rPr>
              <w:pPrChange w:id="274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75" w:author="瑋婷 徐" w:date="2025-01-03T17:01:00Z" w16du:dateUtc="2025-01-03T09:01:00Z">
              <w:tcPr>
                <w:tcW w:w="162" w:type="pct"/>
                <w:gridSpan w:val="2"/>
                <w:noWrap/>
                <w:vAlign w:val="center"/>
                <w:hideMark/>
              </w:tcPr>
            </w:tcPrChange>
          </w:tcPr>
          <w:p w14:paraId="153A644B"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76" w:author="瑋婷 徐" w:date="2025-01-03T16:50:00Z" w16du:dateUtc="2025-01-03T08:50:00Z"/>
                <w:rFonts w:ascii="Times New Roman" w:eastAsiaTheme="minorEastAsia" w:hAnsi="Times New Roman" w:cs="Times New Roman"/>
                <w:color w:val="000000"/>
                <w:rPrChange w:id="27477" w:author="瑋婷 徐" w:date="2025-01-06T15:37:00Z" w16du:dateUtc="2025-01-06T07:37:00Z">
                  <w:rPr>
                    <w:ins w:id="27478" w:author="瑋婷 徐" w:date="2025-01-03T16:50:00Z" w16du:dateUtc="2025-01-03T08:50:00Z"/>
                    <w:rFonts w:ascii="Calibri" w:hAnsi="Calibri" w:cs="Calibri"/>
                    <w:color w:val="000000"/>
                    <w:sz w:val="22"/>
                    <w:szCs w:val="22"/>
                  </w:rPr>
                </w:rPrChange>
              </w:rPr>
              <w:pPrChange w:id="274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480" w:author="瑋婷 徐" w:date="2025-01-03T16:50:00Z" w16du:dateUtc="2025-01-03T08:50:00Z">
              <w:r w:rsidRPr="00576F21">
                <w:rPr>
                  <w:rFonts w:ascii="Times New Roman" w:eastAsiaTheme="minorEastAsia" w:hAnsi="Times New Roman" w:cs="Times New Roman"/>
                  <w:color w:val="000000"/>
                  <w:rPrChange w:id="27481"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482" w:author="瑋婷 徐" w:date="2025-01-03T17:01:00Z" w16du:dateUtc="2025-01-03T09:01:00Z">
              <w:tcPr>
                <w:tcW w:w="162" w:type="pct"/>
                <w:gridSpan w:val="2"/>
                <w:noWrap/>
                <w:vAlign w:val="center"/>
                <w:hideMark/>
              </w:tcPr>
            </w:tcPrChange>
          </w:tcPr>
          <w:p w14:paraId="7C26438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83" w:author="瑋婷 徐" w:date="2025-01-03T16:50:00Z" w16du:dateUtc="2025-01-03T08:50:00Z"/>
                <w:rFonts w:ascii="Times New Roman" w:eastAsiaTheme="minorEastAsia" w:hAnsi="Times New Roman" w:cs="Times New Roman"/>
                <w:color w:val="000000"/>
                <w:rPrChange w:id="27484" w:author="瑋婷 徐" w:date="2025-01-06T15:37:00Z" w16du:dateUtc="2025-01-06T07:37:00Z">
                  <w:rPr>
                    <w:ins w:id="27485" w:author="瑋婷 徐" w:date="2025-01-03T16:50:00Z" w16du:dateUtc="2025-01-03T08:50:00Z"/>
                    <w:rFonts w:ascii="Calibri" w:hAnsi="Calibri" w:cs="Calibri"/>
                    <w:color w:val="000000"/>
                    <w:sz w:val="22"/>
                    <w:szCs w:val="22"/>
                  </w:rPr>
                </w:rPrChange>
              </w:rPr>
              <w:pPrChange w:id="274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87" w:author="瑋婷 徐" w:date="2025-01-03T17:01:00Z" w16du:dateUtc="2025-01-03T09:01:00Z">
              <w:tcPr>
                <w:tcW w:w="162" w:type="pct"/>
                <w:gridSpan w:val="2"/>
                <w:noWrap/>
                <w:vAlign w:val="center"/>
                <w:hideMark/>
              </w:tcPr>
            </w:tcPrChange>
          </w:tcPr>
          <w:p w14:paraId="62F940F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88" w:author="瑋婷 徐" w:date="2025-01-03T16:50:00Z" w16du:dateUtc="2025-01-03T08:50:00Z"/>
                <w:rFonts w:ascii="Times New Roman" w:eastAsiaTheme="minorEastAsia" w:hAnsi="Times New Roman" w:cs="Times New Roman"/>
                <w:rPrChange w:id="27489" w:author="瑋婷 徐" w:date="2025-01-06T15:37:00Z" w16du:dateUtc="2025-01-06T07:37:00Z">
                  <w:rPr>
                    <w:ins w:id="27490" w:author="瑋婷 徐" w:date="2025-01-03T16:50:00Z" w16du:dateUtc="2025-01-03T08:50:00Z"/>
                    <w:rFonts w:ascii="Times New Roman" w:eastAsia="Times New Roman" w:hAnsi="Times New Roman" w:cs="Times New Roman"/>
                    <w:sz w:val="20"/>
                    <w:szCs w:val="20"/>
                  </w:rPr>
                </w:rPrChange>
              </w:rPr>
              <w:pPrChange w:id="274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92" w:author="瑋婷 徐" w:date="2025-01-03T17:01:00Z" w16du:dateUtc="2025-01-03T09:01:00Z">
              <w:tcPr>
                <w:tcW w:w="162" w:type="pct"/>
                <w:gridSpan w:val="2"/>
                <w:noWrap/>
                <w:vAlign w:val="center"/>
                <w:hideMark/>
              </w:tcPr>
            </w:tcPrChange>
          </w:tcPr>
          <w:p w14:paraId="0F3D790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93" w:author="瑋婷 徐" w:date="2025-01-03T16:50:00Z" w16du:dateUtc="2025-01-03T08:50:00Z"/>
                <w:rFonts w:ascii="Times New Roman" w:eastAsiaTheme="minorEastAsia" w:hAnsi="Times New Roman" w:cs="Times New Roman"/>
                <w:rPrChange w:id="27494" w:author="瑋婷 徐" w:date="2025-01-06T15:37:00Z" w16du:dateUtc="2025-01-06T07:37:00Z">
                  <w:rPr>
                    <w:ins w:id="27495" w:author="瑋婷 徐" w:date="2025-01-03T16:50:00Z" w16du:dateUtc="2025-01-03T08:50:00Z"/>
                    <w:rFonts w:ascii="Times New Roman" w:eastAsia="Times New Roman" w:hAnsi="Times New Roman" w:cs="Times New Roman"/>
                    <w:sz w:val="20"/>
                    <w:szCs w:val="20"/>
                  </w:rPr>
                </w:rPrChange>
              </w:rPr>
              <w:pPrChange w:id="274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497" w:author="瑋婷 徐" w:date="2025-01-03T17:01:00Z" w16du:dateUtc="2025-01-03T09:01:00Z">
              <w:tcPr>
                <w:tcW w:w="162" w:type="pct"/>
                <w:gridSpan w:val="2"/>
                <w:noWrap/>
                <w:vAlign w:val="center"/>
                <w:hideMark/>
              </w:tcPr>
            </w:tcPrChange>
          </w:tcPr>
          <w:p w14:paraId="4458D7B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498" w:author="瑋婷 徐" w:date="2025-01-03T16:50:00Z" w16du:dateUtc="2025-01-03T08:50:00Z"/>
                <w:rFonts w:ascii="Times New Roman" w:eastAsiaTheme="minorEastAsia" w:hAnsi="Times New Roman" w:cs="Times New Roman"/>
                <w:rPrChange w:id="27499" w:author="瑋婷 徐" w:date="2025-01-06T15:37:00Z" w16du:dateUtc="2025-01-06T07:37:00Z">
                  <w:rPr>
                    <w:ins w:id="27500" w:author="瑋婷 徐" w:date="2025-01-03T16:50:00Z" w16du:dateUtc="2025-01-03T08:50:00Z"/>
                    <w:rFonts w:ascii="Times New Roman" w:eastAsia="Times New Roman" w:hAnsi="Times New Roman" w:cs="Times New Roman"/>
                    <w:sz w:val="20"/>
                    <w:szCs w:val="20"/>
                  </w:rPr>
                </w:rPrChange>
              </w:rPr>
              <w:pPrChange w:id="275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02" w:author="瑋婷 徐" w:date="2025-01-03T17:01:00Z" w16du:dateUtc="2025-01-03T09:01:00Z">
              <w:tcPr>
                <w:tcW w:w="162" w:type="pct"/>
                <w:gridSpan w:val="2"/>
                <w:noWrap/>
                <w:vAlign w:val="center"/>
                <w:hideMark/>
              </w:tcPr>
            </w:tcPrChange>
          </w:tcPr>
          <w:p w14:paraId="1F58369D"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03" w:author="瑋婷 徐" w:date="2025-01-03T16:50:00Z" w16du:dateUtc="2025-01-03T08:50:00Z"/>
                <w:rFonts w:ascii="Times New Roman" w:eastAsiaTheme="minorEastAsia" w:hAnsi="Times New Roman" w:cs="Times New Roman"/>
                <w:rPrChange w:id="27504" w:author="瑋婷 徐" w:date="2025-01-06T15:37:00Z" w16du:dateUtc="2025-01-06T07:37:00Z">
                  <w:rPr>
                    <w:ins w:id="27505" w:author="瑋婷 徐" w:date="2025-01-03T16:50:00Z" w16du:dateUtc="2025-01-03T08:50:00Z"/>
                    <w:rFonts w:ascii="Times New Roman" w:eastAsia="Times New Roman" w:hAnsi="Times New Roman" w:cs="Times New Roman"/>
                    <w:sz w:val="20"/>
                    <w:szCs w:val="20"/>
                  </w:rPr>
                </w:rPrChange>
              </w:rPr>
              <w:pPrChange w:id="275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07" w:author="瑋婷 徐" w:date="2025-01-03T17:01:00Z" w16du:dateUtc="2025-01-03T09:01:00Z">
              <w:tcPr>
                <w:tcW w:w="162" w:type="pct"/>
                <w:gridSpan w:val="2"/>
                <w:noWrap/>
                <w:vAlign w:val="center"/>
                <w:hideMark/>
              </w:tcPr>
            </w:tcPrChange>
          </w:tcPr>
          <w:p w14:paraId="1633E22E"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08" w:author="瑋婷 徐" w:date="2025-01-03T16:50:00Z" w16du:dateUtc="2025-01-03T08:50:00Z"/>
                <w:rFonts w:ascii="Times New Roman" w:eastAsiaTheme="minorEastAsia" w:hAnsi="Times New Roman" w:cs="Times New Roman"/>
                <w:rPrChange w:id="27509" w:author="瑋婷 徐" w:date="2025-01-06T15:37:00Z" w16du:dateUtc="2025-01-06T07:37:00Z">
                  <w:rPr>
                    <w:ins w:id="27510" w:author="瑋婷 徐" w:date="2025-01-03T16:50:00Z" w16du:dateUtc="2025-01-03T08:50:00Z"/>
                    <w:rFonts w:ascii="Times New Roman" w:eastAsia="Times New Roman" w:hAnsi="Times New Roman" w:cs="Times New Roman"/>
                    <w:sz w:val="20"/>
                    <w:szCs w:val="20"/>
                  </w:rPr>
                </w:rPrChange>
              </w:rPr>
              <w:pPrChange w:id="275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12" w:author="瑋婷 徐" w:date="2025-01-03T17:01:00Z" w16du:dateUtc="2025-01-03T09:01:00Z">
              <w:tcPr>
                <w:tcW w:w="162" w:type="pct"/>
                <w:gridSpan w:val="2"/>
                <w:noWrap/>
                <w:vAlign w:val="center"/>
                <w:hideMark/>
              </w:tcPr>
            </w:tcPrChange>
          </w:tcPr>
          <w:p w14:paraId="5F78BA94"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13" w:author="瑋婷 徐" w:date="2025-01-03T16:50:00Z" w16du:dateUtc="2025-01-03T08:50:00Z"/>
                <w:rFonts w:ascii="Times New Roman" w:eastAsiaTheme="minorEastAsia" w:hAnsi="Times New Roman" w:cs="Times New Roman"/>
                <w:rPrChange w:id="27514" w:author="瑋婷 徐" w:date="2025-01-06T15:37:00Z" w16du:dateUtc="2025-01-06T07:37:00Z">
                  <w:rPr>
                    <w:ins w:id="27515" w:author="瑋婷 徐" w:date="2025-01-03T16:50:00Z" w16du:dateUtc="2025-01-03T08:50:00Z"/>
                    <w:rFonts w:ascii="Times New Roman" w:eastAsia="Times New Roman" w:hAnsi="Times New Roman" w:cs="Times New Roman"/>
                    <w:sz w:val="20"/>
                    <w:szCs w:val="20"/>
                  </w:rPr>
                </w:rPrChange>
              </w:rPr>
              <w:pPrChange w:id="275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17" w:author="瑋婷 徐" w:date="2025-01-03T17:01:00Z" w16du:dateUtc="2025-01-03T09:01:00Z">
              <w:tcPr>
                <w:tcW w:w="162" w:type="pct"/>
                <w:gridSpan w:val="2"/>
                <w:noWrap/>
                <w:vAlign w:val="center"/>
                <w:hideMark/>
              </w:tcPr>
            </w:tcPrChange>
          </w:tcPr>
          <w:p w14:paraId="359A9EA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18" w:author="瑋婷 徐" w:date="2025-01-03T16:50:00Z" w16du:dateUtc="2025-01-03T08:50:00Z"/>
                <w:rFonts w:ascii="Times New Roman" w:eastAsiaTheme="minorEastAsia" w:hAnsi="Times New Roman" w:cs="Times New Roman"/>
                <w:rPrChange w:id="27519" w:author="瑋婷 徐" w:date="2025-01-06T15:37:00Z" w16du:dateUtc="2025-01-06T07:37:00Z">
                  <w:rPr>
                    <w:ins w:id="27520" w:author="瑋婷 徐" w:date="2025-01-03T16:50:00Z" w16du:dateUtc="2025-01-03T08:50:00Z"/>
                    <w:rFonts w:ascii="Times New Roman" w:eastAsia="Times New Roman" w:hAnsi="Times New Roman" w:cs="Times New Roman"/>
                    <w:sz w:val="20"/>
                    <w:szCs w:val="20"/>
                  </w:rPr>
                </w:rPrChange>
              </w:rPr>
              <w:pPrChange w:id="275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22" w:author="瑋婷 徐" w:date="2025-01-03T17:01:00Z" w16du:dateUtc="2025-01-03T09:01:00Z">
              <w:tcPr>
                <w:tcW w:w="162" w:type="pct"/>
                <w:gridSpan w:val="2"/>
                <w:noWrap/>
                <w:vAlign w:val="center"/>
                <w:hideMark/>
              </w:tcPr>
            </w:tcPrChange>
          </w:tcPr>
          <w:p w14:paraId="07C4385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23" w:author="瑋婷 徐" w:date="2025-01-03T16:50:00Z" w16du:dateUtc="2025-01-03T08:50:00Z"/>
                <w:rFonts w:ascii="Times New Roman" w:eastAsiaTheme="minorEastAsia" w:hAnsi="Times New Roman" w:cs="Times New Roman"/>
                <w:rPrChange w:id="27524" w:author="瑋婷 徐" w:date="2025-01-06T15:37:00Z" w16du:dateUtc="2025-01-06T07:37:00Z">
                  <w:rPr>
                    <w:ins w:id="27525" w:author="瑋婷 徐" w:date="2025-01-03T16:50:00Z" w16du:dateUtc="2025-01-03T08:50:00Z"/>
                    <w:rFonts w:ascii="Times New Roman" w:eastAsia="Times New Roman" w:hAnsi="Times New Roman" w:cs="Times New Roman"/>
                    <w:sz w:val="20"/>
                    <w:szCs w:val="20"/>
                  </w:rPr>
                </w:rPrChange>
              </w:rPr>
              <w:pPrChange w:id="275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27" w:author="瑋婷 徐" w:date="2025-01-03T17:01:00Z" w16du:dateUtc="2025-01-03T09:01:00Z">
              <w:tcPr>
                <w:tcW w:w="162" w:type="pct"/>
                <w:gridSpan w:val="2"/>
                <w:noWrap/>
                <w:vAlign w:val="center"/>
                <w:hideMark/>
              </w:tcPr>
            </w:tcPrChange>
          </w:tcPr>
          <w:p w14:paraId="0DB14D4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28" w:author="瑋婷 徐" w:date="2025-01-03T16:50:00Z" w16du:dateUtc="2025-01-03T08:50:00Z"/>
                <w:rFonts w:ascii="Times New Roman" w:eastAsiaTheme="minorEastAsia" w:hAnsi="Times New Roman" w:cs="Times New Roman"/>
                <w:rPrChange w:id="27529" w:author="瑋婷 徐" w:date="2025-01-06T15:37:00Z" w16du:dateUtc="2025-01-06T07:37:00Z">
                  <w:rPr>
                    <w:ins w:id="27530" w:author="瑋婷 徐" w:date="2025-01-03T16:50:00Z" w16du:dateUtc="2025-01-03T08:50:00Z"/>
                    <w:rFonts w:ascii="Times New Roman" w:eastAsia="Times New Roman" w:hAnsi="Times New Roman" w:cs="Times New Roman"/>
                    <w:sz w:val="20"/>
                    <w:szCs w:val="20"/>
                  </w:rPr>
                </w:rPrChange>
              </w:rPr>
              <w:pPrChange w:id="275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32" w:author="瑋婷 徐" w:date="2025-01-03T17:01:00Z" w16du:dateUtc="2025-01-03T09:01:00Z">
              <w:tcPr>
                <w:tcW w:w="162" w:type="pct"/>
                <w:gridSpan w:val="2"/>
                <w:noWrap/>
                <w:vAlign w:val="center"/>
                <w:hideMark/>
              </w:tcPr>
            </w:tcPrChange>
          </w:tcPr>
          <w:p w14:paraId="65ED513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33" w:author="瑋婷 徐" w:date="2025-01-03T16:50:00Z" w16du:dateUtc="2025-01-03T08:50:00Z"/>
                <w:rFonts w:ascii="Times New Roman" w:eastAsiaTheme="minorEastAsia" w:hAnsi="Times New Roman" w:cs="Times New Roman"/>
                <w:rPrChange w:id="27534" w:author="瑋婷 徐" w:date="2025-01-06T15:37:00Z" w16du:dateUtc="2025-01-06T07:37:00Z">
                  <w:rPr>
                    <w:ins w:id="27535" w:author="瑋婷 徐" w:date="2025-01-03T16:50:00Z" w16du:dateUtc="2025-01-03T08:50:00Z"/>
                    <w:rFonts w:ascii="Times New Roman" w:eastAsia="Times New Roman" w:hAnsi="Times New Roman" w:cs="Times New Roman"/>
                    <w:sz w:val="20"/>
                    <w:szCs w:val="20"/>
                  </w:rPr>
                </w:rPrChange>
              </w:rPr>
              <w:pPrChange w:id="275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537" w:author="瑋婷 徐" w:date="2025-01-03T17:01:00Z" w16du:dateUtc="2025-01-03T09:01:00Z">
              <w:tcPr>
                <w:tcW w:w="162" w:type="pct"/>
                <w:gridSpan w:val="2"/>
                <w:noWrap/>
                <w:vAlign w:val="center"/>
                <w:hideMark/>
              </w:tcPr>
            </w:tcPrChange>
          </w:tcPr>
          <w:p w14:paraId="5C5170F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38" w:author="瑋婷 徐" w:date="2025-01-03T16:50:00Z" w16du:dateUtc="2025-01-03T08:50:00Z"/>
                <w:rFonts w:ascii="Times New Roman" w:eastAsiaTheme="minorEastAsia" w:hAnsi="Times New Roman" w:cs="Times New Roman"/>
                <w:rPrChange w:id="27539" w:author="瑋婷 徐" w:date="2025-01-06T15:37:00Z" w16du:dateUtc="2025-01-06T07:37:00Z">
                  <w:rPr>
                    <w:ins w:id="27540" w:author="瑋婷 徐" w:date="2025-01-03T16:50:00Z" w16du:dateUtc="2025-01-03T08:50:00Z"/>
                    <w:rFonts w:ascii="Times New Roman" w:eastAsia="Times New Roman" w:hAnsi="Times New Roman" w:cs="Times New Roman"/>
                    <w:sz w:val="20"/>
                    <w:szCs w:val="20"/>
                  </w:rPr>
                </w:rPrChange>
              </w:rPr>
              <w:pPrChange w:id="275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7542" w:author="瑋婷 徐" w:date="2025-01-03T17:01:00Z" w16du:dateUtc="2025-01-03T09:01:00Z">
              <w:tcPr>
                <w:tcW w:w="164" w:type="pct"/>
                <w:noWrap/>
                <w:vAlign w:val="center"/>
                <w:hideMark/>
              </w:tcPr>
            </w:tcPrChange>
          </w:tcPr>
          <w:p w14:paraId="3B67803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43" w:author="瑋婷 徐" w:date="2025-01-03T16:50:00Z" w16du:dateUtc="2025-01-03T08:50:00Z"/>
                <w:rFonts w:ascii="Times New Roman" w:eastAsiaTheme="minorEastAsia" w:hAnsi="Times New Roman" w:cs="Times New Roman"/>
                <w:rPrChange w:id="27544" w:author="瑋婷 徐" w:date="2025-01-06T15:37:00Z" w16du:dateUtc="2025-01-06T07:37:00Z">
                  <w:rPr>
                    <w:ins w:id="27545" w:author="瑋婷 徐" w:date="2025-01-03T16:50:00Z" w16du:dateUtc="2025-01-03T08:50:00Z"/>
                    <w:rFonts w:ascii="Times New Roman" w:eastAsia="Times New Roman" w:hAnsi="Times New Roman" w:cs="Times New Roman"/>
                    <w:sz w:val="20"/>
                    <w:szCs w:val="20"/>
                  </w:rPr>
                </w:rPrChange>
              </w:rPr>
              <w:pPrChange w:id="275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15F70BB2" w14:textId="77777777" w:rsidTr="003C19C7">
        <w:trPr>
          <w:cnfStyle w:val="000000100000" w:firstRow="0" w:lastRow="0" w:firstColumn="0" w:lastColumn="0" w:oddVBand="0" w:evenVBand="0" w:oddHBand="1" w:evenHBand="0" w:firstRowFirstColumn="0" w:firstRowLastColumn="0" w:lastRowFirstColumn="0" w:lastRowLastColumn="0"/>
          <w:trHeight w:val="600"/>
          <w:ins w:id="2754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A9FDDF8" w14:textId="77777777" w:rsidR="003C19C7" w:rsidRPr="00576F21" w:rsidRDefault="003C19C7">
            <w:pPr>
              <w:spacing w:line="360" w:lineRule="auto"/>
              <w:jc w:val="both"/>
              <w:rPr>
                <w:ins w:id="27548" w:author="瑋婷 徐" w:date="2025-01-03T16:50:00Z" w16du:dateUtc="2025-01-03T08:50:00Z"/>
                <w:rFonts w:ascii="Times New Roman" w:eastAsiaTheme="minorEastAsia" w:hAnsi="Times New Roman" w:cs="Times New Roman"/>
                <w:b w:val="0"/>
                <w:bCs w:val="0"/>
                <w:color w:val="000000"/>
                <w:rPrChange w:id="27549" w:author="瑋婷 徐" w:date="2025-01-06T15:37:00Z" w16du:dateUtc="2025-01-06T07:37:00Z">
                  <w:rPr>
                    <w:ins w:id="27550" w:author="瑋婷 徐" w:date="2025-01-03T16:50:00Z" w16du:dateUtc="2025-01-03T08:50:00Z"/>
                    <w:rFonts w:ascii="Calibri" w:hAnsi="Calibri" w:cs="Calibri"/>
                    <w:color w:val="000000"/>
                    <w:sz w:val="22"/>
                    <w:szCs w:val="22"/>
                  </w:rPr>
                </w:rPrChange>
              </w:rPr>
              <w:pPrChange w:id="27551" w:author="瑋婷 徐" w:date="2025-01-03T16:55:00Z" w16du:dateUtc="2025-01-03T08:55:00Z">
                <w:pPr/>
              </w:pPrChange>
            </w:pPr>
            <w:ins w:id="27552" w:author="瑋婷 徐" w:date="2025-01-03T16:50:00Z" w16du:dateUtc="2025-01-03T08:50:00Z">
              <w:r w:rsidRPr="00576F21">
                <w:rPr>
                  <w:rFonts w:ascii="Times New Roman" w:eastAsiaTheme="minorEastAsia" w:hAnsi="Times New Roman" w:cs="Times New Roman" w:hint="eastAsia"/>
                  <w:b w:val="0"/>
                  <w:bCs w:val="0"/>
                  <w:color w:val="000000"/>
                  <w:rPrChange w:id="27553" w:author="瑋婷 徐" w:date="2025-01-06T15:37:00Z" w16du:dateUtc="2025-01-06T07:37:00Z">
                    <w:rPr>
                      <w:rFonts w:ascii="Calibri" w:hAnsi="Calibri" w:cs="Calibri" w:hint="eastAsia"/>
                      <w:color w:val="000000"/>
                      <w:sz w:val="22"/>
                      <w:szCs w:val="22"/>
                    </w:rPr>
                  </w:rPrChange>
                </w:rPr>
                <w:t>白耳畫眉</w:t>
              </w:r>
              <w:r w:rsidRPr="00576F21">
                <w:rPr>
                  <w:rFonts w:ascii="Times New Roman" w:eastAsiaTheme="minorEastAsia" w:hAnsi="Times New Roman" w:cs="Times New Roman"/>
                  <w:b w:val="0"/>
                  <w:bCs w:val="0"/>
                  <w:color w:val="000000"/>
                  <w:rPrChange w:id="27554" w:author="瑋婷 徐" w:date="2025-01-06T15:37:00Z" w16du:dateUtc="2025-01-06T07:37:00Z">
                    <w:rPr>
                      <w:rFonts w:ascii="Calibri" w:hAnsi="Calibri" w:cs="Calibri"/>
                      <w:color w:val="000000"/>
                      <w:sz w:val="22"/>
                      <w:szCs w:val="22"/>
                    </w:rPr>
                  </w:rPrChange>
                </w:rPr>
                <w:t xml:space="preserve"> </w:t>
              </w:r>
              <w:r w:rsidRPr="00576F21">
                <w:rPr>
                  <w:b w:val="0"/>
                  <w:bCs w:val="0"/>
                  <w:color w:val="000000"/>
                  <w:rPrChange w:id="27555"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7556" w:author="瑋婷 徐" w:date="2025-01-06T15:37:00Z" w16du:dateUtc="2025-01-06T07:37:00Z">
                    <w:rPr>
                      <w:rFonts w:ascii="Calibri" w:hAnsi="Calibri" w:cs="Calibri"/>
                      <w:color w:val="000000"/>
                      <w:sz w:val="22"/>
                      <w:szCs w:val="22"/>
                    </w:rPr>
                  </w:rPrChange>
                </w:rPr>
                <w:t xml:space="preserve"> III</w:t>
              </w:r>
            </w:ins>
          </w:p>
        </w:tc>
        <w:tc>
          <w:tcPr>
            <w:tcW w:w="904" w:type="pct"/>
            <w:vAlign w:val="center"/>
            <w:hideMark/>
          </w:tcPr>
          <w:p w14:paraId="22134B5D"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57" w:author="瑋婷 徐" w:date="2025-01-03T16:50:00Z" w16du:dateUtc="2025-01-03T08:50:00Z"/>
                <w:rFonts w:ascii="Times New Roman" w:eastAsiaTheme="minorEastAsia" w:hAnsi="Times New Roman" w:cs="Times New Roman"/>
                <w:i/>
                <w:iCs/>
                <w:color w:val="000000"/>
                <w:rPrChange w:id="27558" w:author="瑋婷 徐" w:date="2025-01-06T15:37:00Z" w16du:dateUtc="2025-01-06T07:37:00Z">
                  <w:rPr>
                    <w:ins w:id="27559" w:author="瑋婷 徐" w:date="2025-01-03T16:50:00Z" w16du:dateUtc="2025-01-03T08:50:00Z"/>
                    <w:rFonts w:ascii="Calibri" w:hAnsi="Calibri" w:cs="Calibri"/>
                    <w:i/>
                    <w:iCs/>
                    <w:color w:val="000000"/>
                    <w:sz w:val="22"/>
                    <w:szCs w:val="22"/>
                  </w:rPr>
                </w:rPrChange>
              </w:rPr>
              <w:pPrChange w:id="275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561" w:author="瑋婷 徐" w:date="2025-01-03T16:50:00Z" w16du:dateUtc="2025-01-03T08:50:00Z">
              <w:r w:rsidRPr="00576F21">
                <w:rPr>
                  <w:rFonts w:ascii="Times New Roman" w:eastAsiaTheme="minorEastAsia" w:hAnsi="Times New Roman" w:cs="Times New Roman"/>
                  <w:i/>
                  <w:iCs/>
                  <w:color w:val="000000"/>
                  <w:rPrChange w:id="27562" w:author="瑋婷 徐" w:date="2025-01-06T15:37:00Z" w16du:dateUtc="2025-01-06T07:37:00Z">
                    <w:rPr>
                      <w:rFonts w:ascii="Calibri" w:hAnsi="Calibri" w:cs="Calibri"/>
                      <w:i/>
                      <w:iCs/>
                      <w:color w:val="000000"/>
                      <w:sz w:val="22"/>
                      <w:szCs w:val="22"/>
                    </w:rPr>
                  </w:rPrChange>
                </w:rPr>
                <w:t>Heterophasia auricularis</w:t>
              </w:r>
            </w:ins>
          </w:p>
        </w:tc>
        <w:tc>
          <w:tcPr>
            <w:tcW w:w="162" w:type="pct"/>
            <w:noWrap/>
            <w:vAlign w:val="center"/>
            <w:hideMark/>
          </w:tcPr>
          <w:p w14:paraId="593EE13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63" w:author="瑋婷 徐" w:date="2025-01-03T16:50:00Z" w16du:dateUtc="2025-01-03T08:50:00Z"/>
                <w:rFonts w:ascii="Times New Roman" w:eastAsiaTheme="minorEastAsia" w:hAnsi="Times New Roman" w:cs="Times New Roman"/>
                <w:color w:val="000000"/>
                <w:rPrChange w:id="27564" w:author="瑋婷 徐" w:date="2025-01-06T15:37:00Z" w16du:dateUtc="2025-01-06T07:37:00Z">
                  <w:rPr>
                    <w:ins w:id="27565" w:author="瑋婷 徐" w:date="2025-01-03T16:50:00Z" w16du:dateUtc="2025-01-03T08:50:00Z"/>
                    <w:rFonts w:ascii="Calibri" w:hAnsi="Calibri" w:cs="Calibri"/>
                    <w:color w:val="000000"/>
                    <w:sz w:val="22"/>
                    <w:szCs w:val="22"/>
                  </w:rPr>
                </w:rPrChange>
              </w:rPr>
              <w:pPrChange w:id="275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567" w:author="瑋婷 徐" w:date="2025-01-03T16:50:00Z" w16du:dateUtc="2025-01-03T08:50:00Z">
              <w:r w:rsidRPr="00576F21">
                <w:rPr>
                  <w:rFonts w:ascii="Times New Roman" w:eastAsiaTheme="minorEastAsia" w:hAnsi="Times New Roman" w:cs="Times New Roman"/>
                  <w:color w:val="000000"/>
                  <w:rPrChange w:id="2756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C52B7D2"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69" w:author="瑋婷 徐" w:date="2025-01-03T16:50:00Z" w16du:dateUtc="2025-01-03T08:50:00Z"/>
                <w:rFonts w:ascii="Times New Roman" w:eastAsiaTheme="minorEastAsia" w:hAnsi="Times New Roman" w:cs="Times New Roman"/>
                <w:color w:val="000000"/>
                <w:rPrChange w:id="27570" w:author="瑋婷 徐" w:date="2025-01-06T15:37:00Z" w16du:dateUtc="2025-01-06T07:37:00Z">
                  <w:rPr>
                    <w:ins w:id="27571" w:author="瑋婷 徐" w:date="2025-01-03T16:50:00Z" w16du:dateUtc="2025-01-03T08:50:00Z"/>
                    <w:rFonts w:ascii="Calibri" w:hAnsi="Calibri" w:cs="Calibri"/>
                    <w:color w:val="000000"/>
                    <w:sz w:val="22"/>
                    <w:szCs w:val="22"/>
                  </w:rPr>
                </w:rPrChange>
              </w:rPr>
              <w:pPrChange w:id="275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573" w:author="瑋婷 徐" w:date="2025-01-03T16:50:00Z" w16du:dateUtc="2025-01-03T08:50:00Z">
              <w:r w:rsidRPr="00576F21">
                <w:rPr>
                  <w:rFonts w:ascii="Times New Roman" w:eastAsiaTheme="minorEastAsia" w:hAnsi="Times New Roman" w:cs="Times New Roman"/>
                  <w:color w:val="000000"/>
                  <w:rPrChange w:id="27574"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6C62E002"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75" w:author="瑋婷 徐" w:date="2025-01-03T16:50:00Z" w16du:dateUtc="2025-01-03T08:50:00Z"/>
                <w:rFonts w:ascii="Times New Roman" w:eastAsiaTheme="minorEastAsia" w:hAnsi="Times New Roman" w:cs="Times New Roman"/>
                <w:color w:val="000000"/>
                <w:rPrChange w:id="27576" w:author="瑋婷 徐" w:date="2025-01-06T15:37:00Z" w16du:dateUtc="2025-01-06T07:37:00Z">
                  <w:rPr>
                    <w:ins w:id="27577" w:author="瑋婷 徐" w:date="2025-01-03T16:50:00Z" w16du:dateUtc="2025-01-03T08:50:00Z"/>
                    <w:rFonts w:ascii="Calibri" w:hAnsi="Calibri" w:cs="Calibri"/>
                    <w:color w:val="000000"/>
                    <w:sz w:val="22"/>
                    <w:szCs w:val="22"/>
                  </w:rPr>
                </w:rPrChange>
              </w:rPr>
              <w:pPrChange w:id="275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579" w:author="瑋婷 徐" w:date="2025-01-03T16:50:00Z" w16du:dateUtc="2025-01-03T08:50:00Z">
              <w:r w:rsidRPr="00576F21">
                <w:rPr>
                  <w:rFonts w:ascii="Times New Roman" w:eastAsiaTheme="minorEastAsia" w:hAnsi="Times New Roman" w:cs="Times New Roman"/>
                  <w:color w:val="000000"/>
                  <w:rPrChange w:id="27580"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8389C12"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81" w:author="瑋婷 徐" w:date="2025-01-03T16:50:00Z" w16du:dateUtc="2025-01-03T08:50:00Z"/>
                <w:rFonts w:ascii="Times New Roman" w:eastAsiaTheme="minorEastAsia" w:hAnsi="Times New Roman" w:cs="Times New Roman"/>
                <w:color w:val="000000"/>
                <w:rPrChange w:id="27582" w:author="瑋婷 徐" w:date="2025-01-06T15:37:00Z" w16du:dateUtc="2025-01-06T07:37:00Z">
                  <w:rPr>
                    <w:ins w:id="27583" w:author="瑋婷 徐" w:date="2025-01-03T16:50:00Z" w16du:dateUtc="2025-01-03T08:50:00Z"/>
                    <w:rFonts w:ascii="Calibri" w:hAnsi="Calibri" w:cs="Calibri"/>
                    <w:color w:val="000000"/>
                    <w:sz w:val="22"/>
                    <w:szCs w:val="22"/>
                  </w:rPr>
                </w:rPrChange>
              </w:rPr>
              <w:pPrChange w:id="275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585" w:author="瑋婷 徐" w:date="2025-01-03T16:50:00Z" w16du:dateUtc="2025-01-03T08:50:00Z">
              <w:r w:rsidRPr="00576F21">
                <w:rPr>
                  <w:rFonts w:ascii="Times New Roman" w:eastAsiaTheme="minorEastAsia" w:hAnsi="Times New Roman" w:cs="Times New Roman"/>
                  <w:color w:val="000000"/>
                  <w:rPrChange w:id="27586"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1EC83562"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87" w:author="瑋婷 徐" w:date="2025-01-03T16:50:00Z" w16du:dateUtc="2025-01-03T08:50:00Z"/>
                <w:rFonts w:ascii="Times New Roman" w:eastAsiaTheme="minorEastAsia" w:hAnsi="Times New Roman" w:cs="Times New Roman"/>
                <w:color w:val="000000"/>
                <w:rPrChange w:id="27588" w:author="瑋婷 徐" w:date="2025-01-06T15:37:00Z" w16du:dateUtc="2025-01-06T07:37:00Z">
                  <w:rPr>
                    <w:ins w:id="27589" w:author="瑋婷 徐" w:date="2025-01-03T16:50:00Z" w16du:dateUtc="2025-01-03T08:50:00Z"/>
                    <w:rFonts w:ascii="Calibri" w:hAnsi="Calibri" w:cs="Calibri"/>
                    <w:color w:val="000000"/>
                    <w:sz w:val="22"/>
                    <w:szCs w:val="22"/>
                  </w:rPr>
                </w:rPrChange>
              </w:rPr>
              <w:pPrChange w:id="275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B4B81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91" w:author="瑋婷 徐" w:date="2025-01-03T16:50:00Z" w16du:dateUtc="2025-01-03T08:50:00Z"/>
                <w:rFonts w:ascii="Times New Roman" w:eastAsiaTheme="minorEastAsia" w:hAnsi="Times New Roman" w:cs="Times New Roman"/>
                <w:color w:val="000000"/>
                <w:rPrChange w:id="27592" w:author="瑋婷 徐" w:date="2025-01-06T15:37:00Z" w16du:dateUtc="2025-01-06T07:37:00Z">
                  <w:rPr>
                    <w:ins w:id="27593" w:author="瑋婷 徐" w:date="2025-01-03T16:50:00Z" w16du:dateUtc="2025-01-03T08:50:00Z"/>
                    <w:rFonts w:ascii="Calibri" w:hAnsi="Calibri" w:cs="Calibri"/>
                    <w:color w:val="000000"/>
                    <w:sz w:val="22"/>
                    <w:szCs w:val="22"/>
                  </w:rPr>
                </w:rPrChange>
              </w:rPr>
              <w:pPrChange w:id="275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595" w:author="瑋婷 徐" w:date="2025-01-03T16:50:00Z" w16du:dateUtc="2025-01-03T08:50:00Z">
              <w:r w:rsidRPr="00576F21">
                <w:rPr>
                  <w:rFonts w:ascii="Times New Roman" w:eastAsiaTheme="minorEastAsia" w:hAnsi="Times New Roman" w:cs="Times New Roman"/>
                  <w:color w:val="000000"/>
                  <w:rPrChange w:id="27596"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D06E269"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597" w:author="瑋婷 徐" w:date="2025-01-03T16:50:00Z" w16du:dateUtc="2025-01-03T08:50:00Z"/>
                <w:rFonts w:ascii="Times New Roman" w:eastAsiaTheme="minorEastAsia" w:hAnsi="Times New Roman" w:cs="Times New Roman"/>
                <w:color w:val="000000"/>
                <w:rPrChange w:id="27598" w:author="瑋婷 徐" w:date="2025-01-06T15:37:00Z" w16du:dateUtc="2025-01-06T07:37:00Z">
                  <w:rPr>
                    <w:ins w:id="27599" w:author="瑋婷 徐" w:date="2025-01-03T16:50:00Z" w16du:dateUtc="2025-01-03T08:50:00Z"/>
                    <w:rFonts w:ascii="Calibri" w:hAnsi="Calibri" w:cs="Calibri"/>
                    <w:color w:val="000000"/>
                    <w:sz w:val="22"/>
                    <w:szCs w:val="22"/>
                  </w:rPr>
                </w:rPrChange>
              </w:rPr>
              <w:pPrChange w:id="276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289563"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01" w:author="瑋婷 徐" w:date="2025-01-03T16:50:00Z" w16du:dateUtc="2025-01-03T08:50:00Z"/>
                <w:rFonts w:ascii="Times New Roman" w:eastAsiaTheme="minorEastAsia" w:hAnsi="Times New Roman" w:cs="Times New Roman"/>
                <w:color w:val="000000"/>
                <w:rPrChange w:id="27602" w:author="瑋婷 徐" w:date="2025-01-06T15:37:00Z" w16du:dateUtc="2025-01-06T07:37:00Z">
                  <w:rPr>
                    <w:ins w:id="27603" w:author="瑋婷 徐" w:date="2025-01-03T16:50:00Z" w16du:dateUtc="2025-01-03T08:50:00Z"/>
                    <w:rFonts w:ascii="Calibri" w:hAnsi="Calibri" w:cs="Calibri"/>
                    <w:color w:val="000000"/>
                    <w:sz w:val="22"/>
                    <w:szCs w:val="22"/>
                  </w:rPr>
                </w:rPrChange>
              </w:rPr>
              <w:pPrChange w:id="276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05" w:author="瑋婷 徐" w:date="2025-01-03T16:50:00Z" w16du:dateUtc="2025-01-03T08:50:00Z">
              <w:r w:rsidRPr="00576F21">
                <w:rPr>
                  <w:rFonts w:ascii="Times New Roman" w:eastAsiaTheme="minorEastAsia" w:hAnsi="Times New Roman" w:cs="Times New Roman"/>
                  <w:color w:val="000000"/>
                  <w:rPrChange w:id="27606"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1BF7CD20"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07" w:author="瑋婷 徐" w:date="2025-01-03T16:50:00Z" w16du:dateUtc="2025-01-03T08:50:00Z"/>
                <w:rFonts w:ascii="Times New Roman" w:eastAsiaTheme="minorEastAsia" w:hAnsi="Times New Roman" w:cs="Times New Roman"/>
                <w:color w:val="000000"/>
                <w:rPrChange w:id="27608" w:author="瑋婷 徐" w:date="2025-01-06T15:37:00Z" w16du:dateUtc="2025-01-06T07:37:00Z">
                  <w:rPr>
                    <w:ins w:id="27609" w:author="瑋婷 徐" w:date="2025-01-03T16:50:00Z" w16du:dateUtc="2025-01-03T08:50:00Z"/>
                    <w:rFonts w:ascii="Calibri" w:hAnsi="Calibri" w:cs="Calibri"/>
                    <w:color w:val="000000"/>
                    <w:sz w:val="22"/>
                    <w:szCs w:val="22"/>
                  </w:rPr>
                </w:rPrChange>
              </w:rPr>
              <w:pPrChange w:id="276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11" w:author="瑋婷 徐" w:date="2025-01-03T16:50:00Z" w16du:dateUtc="2025-01-03T08:50:00Z">
              <w:r w:rsidRPr="00576F21">
                <w:rPr>
                  <w:rFonts w:ascii="Times New Roman" w:eastAsiaTheme="minorEastAsia" w:hAnsi="Times New Roman" w:cs="Times New Roman"/>
                  <w:color w:val="000000"/>
                  <w:rPrChange w:id="2761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C850AD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13" w:author="瑋婷 徐" w:date="2025-01-03T16:50:00Z" w16du:dateUtc="2025-01-03T08:50:00Z"/>
                <w:rFonts w:ascii="Times New Roman" w:eastAsiaTheme="minorEastAsia" w:hAnsi="Times New Roman" w:cs="Times New Roman"/>
                <w:color w:val="000000"/>
                <w:rPrChange w:id="27614" w:author="瑋婷 徐" w:date="2025-01-06T15:37:00Z" w16du:dateUtc="2025-01-06T07:37:00Z">
                  <w:rPr>
                    <w:ins w:id="27615" w:author="瑋婷 徐" w:date="2025-01-03T16:50:00Z" w16du:dateUtc="2025-01-03T08:50:00Z"/>
                    <w:rFonts w:ascii="Calibri" w:hAnsi="Calibri" w:cs="Calibri"/>
                    <w:color w:val="000000"/>
                    <w:sz w:val="22"/>
                    <w:szCs w:val="22"/>
                  </w:rPr>
                </w:rPrChange>
              </w:rPr>
              <w:pPrChange w:id="276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17" w:author="瑋婷 徐" w:date="2025-01-03T16:50:00Z" w16du:dateUtc="2025-01-03T08:50:00Z">
              <w:r w:rsidRPr="00576F21">
                <w:rPr>
                  <w:rFonts w:ascii="Times New Roman" w:eastAsiaTheme="minorEastAsia" w:hAnsi="Times New Roman" w:cs="Times New Roman"/>
                  <w:color w:val="000000"/>
                  <w:rPrChange w:id="2761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66FD6EC9"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19" w:author="瑋婷 徐" w:date="2025-01-03T16:50:00Z" w16du:dateUtc="2025-01-03T08:50:00Z"/>
                <w:rFonts w:ascii="Times New Roman" w:eastAsiaTheme="minorEastAsia" w:hAnsi="Times New Roman" w:cs="Times New Roman"/>
                <w:color w:val="000000"/>
                <w:rPrChange w:id="27620" w:author="瑋婷 徐" w:date="2025-01-06T15:37:00Z" w16du:dateUtc="2025-01-06T07:37:00Z">
                  <w:rPr>
                    <w:ins w:id="27621" w:author="瑋婷 徐" w:date="2025-01-03T16:50:00Z" w16du:dateUtc="2025-01-03T08:50:00Z"/>
                    <w:rFonts w:ascii="Calibri" w:hAnsi="Calibri" w:cs="Calibri"/>
                    <w:color w:val="000000"/>
                    <w:sz w:val="22"/>
                    <w:szCs w:val="22"/>
                  </w:rPr>
                </w:rPrChange>
              </w:rPr>
              <w:pPrChange w:id="276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23" w:author="瑋婷 徐" w:date="2025-01-03T16:50:00Z" w16du:dateUtc="2025-01-03T08:50:00Z">
              <w:r w:rsidRPr="00576F21">
                <w:rPr>
                  <w:rFonts w:ascii="Times New Roman" w:eastAsiaTheme="minorEastAsia" w:hAnsi="Times New Roman" w:cs="Times New Roman"/>
                  <w:color w:val="000000"/>
                  <w:rPrChange w:id="27624"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38FF3F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25" w:author="瑋婷 徐" w:date="2025-01-03T16:50:00Z" w16du:dateUtc="2025-01-03T08:50:00Z"/>
                <w:rFonts w:ascii="Times New Roman" w:eastAsiaTheme="minorEastAsia" w:hAnsi="Times New Roman" w:cs="Times New Roman"/>
                <w:color w:val="000000"/>
                <w:rPrChange w:id="27626" w:author="瑋婷 徐" w:date="2025-01-06T15:37:00Z" w16du:dateUtc="2025-01-06T07:37:00Z">
                  <w:rPr>
                    <w:ins w:id="27627" w:author="瑋婷 徐" w:date="2025-01-03T16:50:00Z" w16du:dateUtc="2025-01-03T08:50:00Z"/>
                    <w:rFonts w:ascii="Calibri" w:hAnsi="Calibri" w:cs="Calibri"/>
                    <w:color w:val="000000"/>
                    <w:sz w:val="22"/>
                    <w:szCs w:val="22"/>
                  </w:rPr>
                </w:rPrChange>
              </w:rPr>
              <w:pPrChange w:id="276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29" w:author="瑋婷 徐" w:date="2025-01-03T16:50:00Z" w16du:dateUtc="2025-01-03T08:50:00Z">
              <w:r w:rsidRPr="00576F21">
                <w:rPr>
                  <w:rFonts w:ascii="Times New Roman" w:eastAsiaTheme="minorEastAsia" w:hAnsi="Times New Roman" w:cs="Times New Roman"/>
                  <w:color w:val="000000"/>
                  <w:rPrChange w:id="27630"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648EB6C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31" w:author="瑋婷 徐" w:date="2025-01-03T16:50:00Z" w16du:dateUtc="2025-01-03T08:50:00Z"/>
                <w:rFonts w:ascii="Times New Roman" w:eastAsiaTheme="minorEastAsia" w:hAnsi="Times New Roman" w:cs="Times New Roman"/>
                <w:color w:val="000000"/>
                <w:rPrChange w:id="27632" w:author="瑋婷 徐" w:date="2025-01-06T15:37:00Z" w16du:dateUtc="2025-01-06T07:37:00Z">
                  <w:rPr>
                    <w:ins w:id="27633" w:author="瑋婷 徐" w:date="2025-01-03T16:50:00Z" w16du:dateUtc="2025-01-03T08:50:00Z"/>
                    <w:rFonts w:ascii="Calibri" w:hAnsi="Calibri" w:cs="Calibri"/>
                    <w:color w:val="000000"/>
                    <w:sz w:val="22"/>
                    <w:szCs w:val="22"/>
                  </w:rPr>
                </w:rPrChange>
              </w:rPr>
              <w:pPrChange w:id="276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35" w:author="瑋婷 徐" w:date="2025-01-03T16:50:00Z" w16du:dateUtc="2025-01-03T08:50:00Z">
              <w:r w:rsidRPr="00576F21">
                <w:rPr>
                  <w:rFonts w:ascii="Times New Roman" w:eastAsiaTheme="minorEastAsia" w:hAnsi="Times New Roman" w:cs="Times New Roman"/>
                  <w:color w:val="000000"/>
                  <w:rPrChange w:id="27636"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207A42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37" w:author="瑋婷 徐" w:date="2025-01-03T16:50:00Z" w16du:dateUtc="2025-01-03T08:50:00Z"/>
                <w:rFonts w:ascii="Times New Roman" w:eastAsiaTheme="minorEastAsia" w:hAnsi="Times New Roman" w:cs="Times New Roman"/>
                <w:color w:val="000000"/>
                <w:rPrChange w:id="27638" w:author="瑋婷 徐" w:date="2025-01-06T15:37:00Z" w16du:dateUtc="2025-01-06T07:37:00Z">
                  <w:rPr>
                    <w:ins w:id="27639" w:author="瑋婷 徐" w:date="2025-01-03T16:50:00Z" w16du:dateUtc="2025-01-03T08:50:00Z"/>
                    <w:rFonts w:ascii="Calibri" w:hAnsi="Calibri" w:cs="Calibri"/>
                    <w:color w:val="000000"/>
                    <w:sz w:val="22"/>
                    <w:szCs w:val="22"/>
                  </w:rPr>
                </w:rPrChange>
              </w:rPr>
              <w:pPrChange w:id="276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3213B0"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41" w:author="瑋婷 徐" w:date="2025-01-03T16:50:00Z" w16du:dateUtc="2025-01-03T08:50:00Z"/>
                <w:rFonts w:ascii="Times New Roman" w:eastAsiaTheme="minorEastAsia" w:hAnsi="Times New Roman" w:cs="Times New Roman"/>
                <w:rPrChange w:id="27642" w:author="瑋婷 徐" w:date="2025-01-06T15:37:00Z" w16du:dateUtc="2025-01-06T07:37:00Z">
                  <w:rPr>
                    <w:ins w:id="27643" w:author="瑋婷 徐" w:date="2025-01-03T16:50:00Z" w16du:dateUtc="2025-01-03T08:50:00Z"/>
                    <w:rFonts w:ascii="Times New Roman" w:eastAsia="Times New Roman" w:hAnsi="Times New Roman" w:cs="Times New Roman"/>
                    <w:sz w:val="20"/>
                    <w:szCs w:val="20"/>
                  </w:rPr>
                </w:rPrChange>
              </w:rPr>
              <w:pPrChange w:id="276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2A096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45" w:author="瑋婷 徐" w:date="2025-01-03T16:50:00Z" w16du:dateUtc="2025-01-03T08:50:00Z"/>
                <w:rFonts w:ascii="Times New Roman" w:eastAsiaTheme="minorEastAsia" w:hAnsi="Times New Roman" w:cs="Times New Roman"/>
                <w:rPrChange w:id="27646" w:author="瑋婷 徐" w:date="2025-01-06T15:37:00Z" w16du:dateUtc="2025-01-06T07:37:00Z">
                  <w:rPr>
                    <w:ins w:id="27647" w:author="瑋婷 徐" w:date="2025-01-03T16:50:00Z" w16du:dateUtc="2025-01-03T08:50:00Z"/>
                    <w:rFonts w:ascii="Times New Roman" w:eastAsia="Times New Roman" w:hAnsi="Times New Roman" w:cs="Times New Roman"/>
                    <w:sz w:val="20"/>
                    <w:szCs w:val="20"/>
                  </w:rPr>
                </w:rPrChange>
              </w:rPr>
              <w:pPrChange w:id="276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B76C50"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49" w:author="瑋婷 徐" w:date="2025-01-03T16:50:00Z" w16du:dateUtc="2025-01-03T08:50:00Z"/>
                <w:rFonts w:ascii="Times New Roman" w:eastAsiaTheme="minorEastAsia" w:hAnsi="Times New Roman" w:cs="Times New Roman"/>
                <w:color w:val="000000"/>
                <w:rPrChange w:id="27650" w:author="瑋婷 徐" w:date="2025-01-06T15:37:00Z" w16du:dateUtc="2025-01-06T07:37:00Z">
                  <w:rPr>
                    <w:ins w:id="27651" w:author="瑋婷 徐" w:date="2025-01-03T16:50:00Z" w16du:dateUtc="2025-01-03T08:50:00Z"/>
                    <w:rFonts w:ascii="Calibri" w:hAnsi="Calibri" w:cs="Calibri"/>
                    <w:color w:val="000000"/>
                    <w:sz w:val="22"/>
                    <w:szCs w:val="22"/>
                  </w:rPr>
                </w:rPrChange>
              </w:rPr>
              <w:pPrChange w:id="276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53" w:author="瑋婷 徐" w:date="2025-01-03T16:50:00Z" w16du:dateUtc="2025-01-03T08:50:00Z">
              <w:r w:rsidRPr="00576F21">
                <w:rPr>
                  <w:rFonts w:ascii="Times New Roman" w:eastAsiaTheme="minorEastAsia" w:hAnsi="Times New Roman" w:cs="Times New Roman"/>
                  <w:color w:val="000000"/>
                  <w:rPrChange w:id="27654"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0C3263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55" w:author="瑋婷 徐" w:date="2025-01-03T16:50:00Z" w16du:dateUtc="2025-01-03T08:50:00Z"/>
                <w:rFonts w:ascii="Times New Roman" w:eastAsiaTheme="minorEastAsia" w:hAnsi="Times New Roman" w:cs="Times New Roman"/>
                <w:color w:val="000000"/>
                <w:rPrChange w:id="27656" w:author="瑋婷 徐" w:date="2025-01-06T15:37:00Z" w16du:dateUtc="2025-01-06T07:37:00Z">
                  <w:rPr>
                    <w:ins w:id="27657" w:author="瑋婷 徐" w:date="2025-01-03T16:50:00Z" w16du:dateUtc="2025-01-03T08:50:00Z"/>
                    <w:rFonts w:ascii="Calibri" w:hAnsi="Calibri" w:cs="Calibri"/>
                    <w:color w:val="000000"/>
                    <w:sz w:val="22"/>
                    <w:szCs w:val="22"/>
                  </w:rPr>
                </w:rPrChange>
              </w:rPr>
              <w:pPrChange w:id="276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99E984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59" w:author="瑋婷 徐" w:date="2025-01-03T16:50:00Z" w16du:dateUtc="2025-01-03T08:50:00Z"/>
                <w:rFonts w:ascii="Times New Roman" w:eastAsiaTheme="minorEastAsia" w:hAnsi="Times New Roman" w:cs="Times New Roman"/>
                <w:color w:val="000000"/>
                <w:rPrChange w:id="27660" w:author="瑋婷 徐" w:date="2025-01-06T15:37:00Z" w16du:dateUtc="2025-01-06T07:37:00Z">
                  <w:rPr>
                    <w:ins w:id="27661" w:author="瑋婷 徐" w:date="2025-01-03T16:50:00Z" w16du:dateUtc="2025-01-03T08:50:00Z"/>
                    <w:rFonts w:ascii="Calibri" w:hAnsi="Calibri" w:cs="Calibri"/>
                    <w:color w:val="000000"/>
                    <w:sz w:val="22"/>
                    <w:szCs w:val="22"/>
                  </w:rPr>
                </w:rPrChange>
              </w:rPr>
              <w:pPrChange w:id="276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63" w:author="瑋婷 徐" w:date="2025-01-03T16:50:00Z" w16du:dateUtc="2025-01-03T08:50:00Z">
              <w:r w:rsidRPr="00576F21">
                <w:rPr>
                  <w:rFonts w:ascii="Times New Roman" w:eastAsiaTheme="minorEastAsia" w:hAnsi="Times New Roman" w:cs="Times New Roman"/>
                  <w:color w:val="000000"/>
                  <w:rPrChange w:id="27664"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644586E8"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65" w:author="瑋婷 徐" w:date="2025-01-03T16:50:00Z" w16du:dateUtc="2025-01-03T08:50:00Z"/>
                <w:rFonts w:ascii="Times New Roman" w:eastAsiaTheme="minorEastAsia" w:hAnsi="Times New Roman" w:cs="Times New Roman"/>
                <w:color w:val="000000"/>
                <w:rPrChange w:id="27666" w:author="瑋婷 徐" w:date="2025-01-06T15:37:00Z" w16du:dateUtc="2025-01-06T07:37:00Z">
                  <w:rPr>
                    <w:ins w:id="27667" w:author="瑋婷 徐" w:date="2025-01-03T16:50:00Z" w16du:dateUtc="2025-01-03T08:50:00Z"/>
                    <w:rFonts w:ascii="Calibri" w:hAnsi="Calibri" w:cs="Calibri"/>
                    <w:color w:val="000000"/>
                    <w:sz w:val="22"/>
                    <w:szCs w:val="22"/>
                  </w:rPr>
                </w:rPrChange>
              </w:rPr>
              <w:pPrChange w:id="276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A55505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69" w:author="瑋婷 徐" w:date="2025-01-03T16:50:00Z" w16du:dateUtc="2025-01-03T08:50:00Z"/>
                <w:rFonts w:ascii="Times New Roman" w:eastAsiaTheme="minorEastAsia" w:hAnsi="Times New Roman" w:cs="Times New Roman"/>
                <w:rPrChange w:id="27670" w:author="瑋婷 徐" w:date="2025-01-06T15:37:00Z" w16du:dateUtc="2025-01-06T07:37:00Z">
                  <w:rPr>
                    <w:ins w:id="27671" w:author="瑋婷 徐" w:date="2025-01-03T16:50:00Z" w16du:dateUtc="2025-01-03T08:50:00Z"/>
                    <w:rFonts w:ascii="Times New Roman" w:eastAsia="Times New Roman" w:hAnsi="Times New Roman" w:cs="Times New Roman"/>
                    <w:sz w:val="20"/>
                    <w:szCs w:val="20"/>
                  </w:rPr>
                </w:rPrChange>
              </w:rPr>
              <w:pPrChange w:id="276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15A99EBE" w14:textId="77777777" w:rsidTr="003C19C7">
        <w:trPr>
          <w:trHeight w:val="600"/>
          <w:ins w:id="27673" w:author="瑋婷 徐" w:date="2025-01-03T16:50:00Z"/>
          <w:trPrChange w:id="27674" w:author="瑋婷 徐" w:date="2025-01-03T17:01:00Z" w16du:dateUtc="2025-01-03T09:01:00Z">
            <w:trPr>
              <w:trHeight w:val="6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7675" w:author="瑋婷 徐" w:date="2025-01-03T17:01:00Z" w16du:dateUtc="2025-01-03T09:01:00Z">
              <w:tcPr>
                <w:tcW w:w="781" w:type="pct"/>
                <w:gridSpan w:val="2"/>
                <w:vAlign w:val="center"/>
                <w:hideMark/>
              </w:tcPr>
            </w:tcPrChange>
          </w:tcPr>
          <w:p w14:paraId="41885E17" w14:textId="77777777" w:rsidR="003C19C7" w:rsidRPr="00576F21" w:rsidRDefault="003C19C7">
            <w:pPr>
              <w:spacing w:line="360" w:lineRule="auto"/>
              <w:jc w:val="both"/>
              <w:rPr>
                <w:ins w:id="27676" w:author="瑋婷 徐" w:date="2025-01-03T16:50:00Z" w16du:dateUtc="2025-01-03T08:50:00Z"/>
                <w:rFonts w:ascii="Times New Roman" w:eastAsiaTheme="minorEastAsia" w:hAnsi="Times New Roman" w:cs="Times New Roman"/>
                <w:b w:val="0"/>
                <w:bCs w:val="0"/>
                <w:color w:val="000000"/>
                <w:rPrChange w:id="27677" w:author="瑋婷 徐" w:date="2025-01-06T15:37:00Z" w16du:dateUtc="2025-01-06T07:37:00Z">
                  <w:rPr>
                    <w:ins w:id="27678" w:author="瑋婷 徐" w:date="2025-01-03T16:50:00Z" w16du:dateUtc="2025-01-03T08:50:00Z"/>
                    <w:rFonts w:ascii="Calibri" w:hAnsi="Calibri" w:cs="Calibri"/>
                    <w:color w:val="000000"/>
                    <w:sz w:val="22"/>
                    <w:szCs w:val="22"/>
                  </w:rPr>
                </w:rPrChange>
              </w:rPr>
              <w:pPrChange w:id="27679" w:author="瑋婷 徐" w:date="2025-01-03T16:55:00Z" w16du:dateUtc="2025-01-03T08:55:00Z">
                <w:pPr/>
              </w:pPrChange>
            </w:pPr>
            <w:ins w:id="27680" w:author="瑋婷 徐" w:date="2025-01-03T16:50:00Z" w16du:dateUtc="2025-01-03T08:50:00Z">
              <w:r w:rsidRPr="00576F21">
                <w:rPr>
                  <w:rFonts w:ascii="Times New Roman" w:eastAsiaTheme="minorEastAsia" w:hAnsi="Times New Roman" w:cs="Times New Roman" w:hint="eastAsia"/>
                  <w:b w:val="0"/>
                  <w:bCs w:val="0"/>
                  <w:color w:val="000000"/>
                  <w:rPrChange w:id="27681" w:author="瑋婷 徐" w:date="2025-01-06T15:37:00Z" w16du:dateUtc="2025-01-06T07:37:00Z">
                    <w:rPr>
                      <w:rFonts w:ascii="Calibri" w:hAnsi="Calibri" w:cs="Calibri" w:hint="eastAsia"/>
                      <w:color w:val="000000"/>
                      <w:sz w:val="22"/>
                      <w:szCs w:val="22"/>
                    </w:rPr>
                  </w:rPrChange>
                </w:rPr>
                <w:t>紋翼畫眉</w:t>
              </w:r>
              <w:r w:rsidRPr="00576F21">
                <w:rPr>
                  <w:rFonts w:ascii="Times New Roman" w:eastAsiaTheme="minorEastAsia" w:hAnsi="Times New Roman" w:cs="Times New Roman"/>
                  <w:b w:val="0"/>
                  <w:bCs w:val="0"/>
                  <w:color w:val="000000"/>
                  <w:rPrChange w:id="27682" w:author="瑋婷 徐" w:date="2025-01-06T15:37:00Z" w16du:dateUtc="2025-01-06T07:37:00Z">
                    <w:rPr>
                      <w:rFonts w:ascii="Calibri" w:hAnsi="Calibri" w:cs="Calibri"/>
                      <w:color w:val="000000"/>
                      <w:sz w:val="22"/>
                      <w:szCs w:val="22"/>
                    </w:rPr>
                  </w:rPrChange>
                </w:rPr>
                <w:t xml:space="preserve"> </w:t>
              </w:r>
              <w:r w:rsidRPr="00576F21">
                <w:rPr>
                  <w:b w:val="0"/>
                  <w:bCs w:val="0"/>
                  <w:color w:val="000000"/>
                  <w:rPrChange w:id="27683"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7684" w:author="瑋婷 徐" w:date="2025-01-06T15:37:00Z" w16du:dateUtc="2025-01-06T07:37:00Z">
                    <w:rPr>
                      <w:rFonts w:ascii="Calibri" w:hAnsi="Calibri" w:cs="Calibri"/>
                      <w:color w:val="000000"/>
                      <w:sz w:val="22"/>
                      <w:szCs w:val="22"/>
                    </w:rPr>
                  </w:rPrChange>
                </w:rPr>
                <w:t xml:space="preserve"> III</w:t>
              </w:r>
            </w:ins>
          </w:p>
        </w:tc>
        <w:tc>
          <w:tcPr>
            <w:tcW w:w="904" w:type="pct"/>
            <w:vAlign w:val="center"/>
            <w:hideMark/>
            <w:tcPrChange w:id="27685" w:author="瑋婷 徐" w:date="2025-01-03T17:01:00Z" w16du:dateUtc="2025-01-03T09:01:00Z">
              <w:tcPr>
                <w:tcW w:w="814" w:type="pct"/>
                <w:gridSpan w:val="2"/>
                <w:vAlign w:val="center"/>
                <w:hideMark/>
              </w:tcPr>
            </w:tcPrChange>
          </w:tcPr>
          <w:p w14:paraId="278E7B9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686" w:author="瑋婷 徐" w:date="2025-01-03T16:50:00Z" w16du:dateUtc="2025-01-03T08:50:00Z"/>
                <w:rFonts w:ascii="Times New Roman" w:eastAsiaTheme="minorEastAsia" w:hAnsi="Times New Roman" w:cs="Times New Roman"/>
                <w:i/>
                <w:iCs/>
                <w:color w:val="000000"/>
                <w:rPrChange w:id="27687" w:author="瑋婷 徐" w:date="2025-01-06T15:37:00Z" w16du:dateUtc="2025-01-06T07:37:00Z">
                  <w:rPr>
                    <w:ins w:id="27688" w:author="瑋婷 徐" w:date="2025-01-03T16:50:00Z" w16du:dateUtc="2025-01-03T08:50:00Z"/>
                    <w:rFonts w:ascii="Calibri" w:hAnsi="Calibri" w:cs="Calibri"/>
                    <w:i/>
                    <w:iCs/>
                    <w:color w:val="000000"/>
                    <w:sz w:val="22"/>
                    <w:szCs w:val="22"/>
                  </w:rPr>
                </w:rPrChange>
              </w:rPr>
              <w:pPrChange w:id="276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690" w:author="瑋婷 徐" w:date="2025-01-03T16:50:00Z" w16du:dateUtc="2025-01-03T08:50:00Z">
              <w:r w:rsidRPr="00576F21">
                <w:rPr>
                  <w:rFonts w:ascii="Times New Roman" w:eastAsiaTheme="minorEastAsia" w:hAnsi="Times New Roman" w:cs="Times New Roman"/>
                  <w:i/>
                  <w:iCs/>
                  <w:color w:val="000000"/>
                  <w:rPrChange w:id="27691" w:author="瑋婷 徐" w:date="2025-01-06T15:37:00Z" w16du:dateUtc="2025-01-06T07:37:00Z">
                    <w:rPr>
                      <w:rFonts w:ascii="Calibri" w:hAnsi="Calibri" w:cs="Calibri"/>
                      <w:i/>
                      <w:iCs/>
                      <w:color w:val="000000"/>
                      <w:sz w:val="22"/>
                      <w:szCs w:val="22"/>
                    </w:rPr>
                  </w:rPrChange>
                </w:rPr>
                <w:t>Actinodura morrisoniana</w:t>
              </w:r>
            </w:ins>
          </w:p>
        </w:tc>
        <w:tc>
          <w:tcPr>
            <w:tcW w:w="0" w:type="pct"/>
            <w:noWrap/>
            <w:vAlign w:val="center"/>
            <w:hideMark/>
            <w:tcPrChange w:id="27692" w:author="瑋婷 徐" w:date="2025-01-03T17:01:00Z" w16du:dateUtc="2025-01-03T09:01:00Z">
              <w:tcPr>
                <w:tcW w:w="162" w:type="pct"/>
                <w:gridSpan w:val="2"/>
                <w:noWrap/>
                <w:vAlign w:val="center"/>
                <w:hideMark/>
              </w:tcPr>
            </w:tcPrChange>
          </w:tcPr>
          <w:p w14:paraId="202709A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693" w:author="瑋婷 徐" w:date="2025-01-03T16:50:00Z" w16du:dateUtc="2025-01-03T08:50:00Z"/>
                <w:rFonts w:ascii="Times New Roman" w:eastAsiaTheme="minorEastAsia" w:hAnsi="Times New Roman" w:cs="Times New Roman"/>
                <w:i/>
                <w:iCs/>
                <w:color w:val="000000"/>
                <w:rPrChange w:id="27694" w:author="瑋婷 徐" w:date="2025-01-06T15:37:00Z" w16du:dateUtc="2025-01-06T07:37:00Z">
                  <w:rPr>
                    <w:ins w:id="27695" w:author="瑋婷 徐" w:date="2025-01-03T16:50:00Z" w16du:dateUtc="2025-01-03T08:50:00Z"/>
                    <w:rFonts w:ascii="Calibri" w:hAnsi="Calibri" w:cs="Calibri"/>
                    <w:i/>
                    <w:iCs/>
                    <w:color w:val="000000"/>
                    <w:sz w:val="22"/>
                    <w:szCs w:val="22"/>
                  </w:rPr>
                </w:rPrChange>
              </w:rPr>
              <w:pPrChange w:id="276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697" w:author="瑋婷 徐" w:date="2025-01-03T17:01:00Z" w16du:dateUtc="2025-01-03T09:01:00Z">
              <w:tcPr>
                <w:tcW w:w="162" w:type="pct"/>
                <w:gridSpan w:val="2"/>
                <w:noWrap/>
                <w:vAlign w:val="center"/>
                <w:hideMark/>
              </w:tcPr>
            </w:tcPrChange>
          </w:tcPr>
          <w:p w14:paraId="14AAD47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698" w:author="瑋婷 徐" w:date="2025-01-03T16:50:00Z" w16du:dateUtc="2025-01-03T08:50:00Z"/>
                <w:rFonts w:ascii="Times New Roman" w:eastAsiaTheme="minorEastAsia" w:hAnsi="Times New Roman" w:cs="Times New Roman"/>
                <w:rPrChange w:id="27699" w:author="瑋婷 徐" w:date="2025-01-06T15:37:00Z" w16du:dateUtc="2025-01-06T07:37:00Z">
                  <w:rPr>
                    <w:ins w:id="27700" w:author="瑋婷 徐" w:date="2025-01-03T16:50:00Z" w16du:dateUtc="2025-01-03T08:50:00Z"/>
                    <w:rFonts w:ascii="Times New Roman" w:eastAsia="Times New Roman" w:hAnsi="Times New Roman" w:cs="Times New Roman"/>
                    <w:sz w:val="20"/>
                    <w:szCs w:val="20"/>
                  </w:rPr>
                </w:rPrChange>
              </w:rPr>
              <w:pPrChange w:id="277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02" w:author="瑋婷 徐" w:date="2025-01-03T17:01:00Z" w16du:dateUtc="2025-01-03T09:01:00Z">
              <w:tcPr>
                <w:tcW w:w="162" w:type="pct"/>
                <w:gridSpan w:val="2"/>
                <w:noWrap/>
                <w:vAlign w:val="center"/>
                <w:hideMark/>
              </w:tcPr>
            </w:tcPrChange>
          </w:tcPr>
          <w:p w14:paraId="78A5AFEB"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03" w:author="瑋婷 徐" w:date="2025-01-03T16:50:00Z" w16du:dateUtc="2025-01-03T08:50:00Z"/>
                <w:rFonts w:ascii="Times New Roman" w:eastAsiaTheme="minorEastAsia" w:hAnsi="Times New Roman" w:cs="Times New Roman"/>
                <w:rPrChange w:id="27704" w:author="瑋婷 徐" w:date="2025-01-06T15:37:00Z" w16du:dateUtc="2025-01-06T07:37:00Z">
                  <w:rPr>
                    <w:ins w:id="27705" w:author="瑋婷 徐" w:date="2025-01-03T16:50:00Z" w16du:dateUtc="2025-01-03T08:50:00Z"/>
                    <w:rFonts w:ascii="Times New Roman" w:eastAsia="Times New Roman" w:hAnsi="Times New Roman" w:cs="Times New Roman"/>
                    <w:sz w:val="20"/>
                    <w:szCs w:val="20"/>
                  </w:rPr>
                </w:rPrChange>
              </w:rPr>
              <w:pPrChange w:id="277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07" w:author="瑋婷 徐" w:date="2025-01-03T17:01:00Z" w16du:dateUtc="2025-01-03T09:01:00Z">
              <w:tcPr>
                <w:tcW w:w="162" w:type="pct"/>
                <w:gridSpan w:val="2"/>
                <w:noWrap/>
                <w:vAlign w:val="center"/>
                <w:hideMark/>
              </w:tcPr>
            </w:tcPrChange>
          </w:tcPr>
          <w:p w14:paraId="075AD0A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08" w:author="瑋婷 徐" w:date="2025-01-03T16:50:00Z" w16du:dateUtc="2025-01-03T08:50:00Z"/>
                <w:rFonts w:ascii="Times New Roman" w:eastAsiaTheme="minorEastAsia" w:hAnsi="Times New Roman" w:cs="Times New Roman"/>
                <w:rPrChange w:id="27709" w:author="瑋婷 徐" w:date="2025-01-06T15:37:00Z" w16du:dateUtc="2025-01-06T07:37:00Z">
                  <w:rPr>
                    <w:ins w:id="27710" w:author="瑋婷 徐" w:date="2025-01-03T16:50:00Z" w16du:dateUtc="2025-01-03T08:50:00Z"/>
                    <w:rFonts w:ascii="Times New Roman" w:eastAsia="Times New Roman" w:hAnsi="Times New Roman" w:cs="Times New Roman"/>
                    <w:sz w:val="20"/>
                    <w:szCs w:val="20"/>
                  </w:rPr>
                </w:rPrChange>
              </w:rPr>
              <w:pPrChange w:id="277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12" w:author="瑋婷 徐" w:date="2025-01-03T17:01:00Z" w16du:dateUtc="2025-01-03T09:01:00Z">
              <w:tcPr>
                <w:tcW w:w="162" w:type="pct"/>
                <w:gridSpan w:val="2"/>
                <w:noWrap/>
                <w:vAlign w:val="center"/>
                <w:hideMark/>
              </w:tcPr>
            </w:tcPrChange>
          </w:tcPr>
          <w:p w14:paraId="42031099"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13" w:author="瑋婷 徐" w:date="2025-01-03T16:50:00Z" w16du:dateUtc="2025-01-03T08:50:00Z"/>
                <w:rFonts w:ascii="Times New Roman" w:eastAsiaTheme="minorEastAsia" w:hAnsi="Times New Roman" w:cs="Times New Roman"/>
                <w:rPrChange w:id="27714" w:author="瑋婷 徐" w:date="2025-01-06T15:37:00Z" w16du:dateUtc="2025-01-06T07:37:00Z">
                  <w:rPr>
                    <w:ins w:id="27715" w:author="瑋婷 徐" w:date="2025-01-03T16:50:00Z" w16du:dateUtc="2025-01-03T08:50:00Z"/>
                    <w:rFonts w:ascii="Times New Roman" w:eastAsia="Times New Roman" w:hAnsi="Times New Roman" w:cs="Times New Roman"/>
                    <w:sz w:val="20"/>
                    <w:szCs w:val="20"/>
                  </w:rPr>
                </w:rPrChange>
              </w:rPr>
              <w:pPrChange w:id="277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17" w:author="瑋婷 徐" w:date="2025-01-03T17:01:00Z" w16du:dateUtc="2025-01-03T09:01:00Z">
              <w:tcPr>
                <w:tcW w:w="162" w:type="pct"/>
                <w:gridSpan w:val="2"/>
                <w:noWrap/>
                <w:vAlign w:val="center"/>
                <w:hideMark/>
              </w:tcPr>
            </w:tcPrChange>
          </w:tcPr>
          <w:p w14:paraId="0AA0A27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18" w:author="瑋婷 徐" w:date="2025-01-03T16:50:00Z" w16du:dateUtc="2025-01-03T08:50:00Z"/>
                <w:rFonts w:ascii="Times New Roman" w:eastAsiaTheme="minorEastAsia" w:hAnsi="Times New Roman" w:cs="Times New Roman"/>
                <w:color w:val="000000"/>
                <w:rPrChange w:id="27719" w:author="瑋婷 徐" w:date="2025-01-06T15:37:00Z" w16du:dateUtc="2025-01-06T07:37:00Z">
                  <w:rPr>
                    <w:ins w:id="27720" w:author="瑋婷 徐" w:date="2025-01-03T16:50:00Z" w16du:dateUtc="2025-01-03T08:50:00Z"/>
                    <w:rFonts w:ascii="Calibri" w:hAnsi="Calibri" w:cs="Calibri"/>
                    <w:color w:val="000000"/>
                    <w:sz w:val="22"/>
                    <w:szCs w:val="22"/>
                  </w:rPr>
                </w:rPrChange>
              </w:rPr>
              <w:pPrChange w:id="277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722" w:author="瑋婷 徐" w:date="2025-01-03T16:50:00Z" w16du:dateUtc="2025-01-03T08:50:00Z">
              <w:r w:rsidRPr="00576F21">
                <w:rPr>
                  <w:rFonts w:ascii="Times New Roman" w:eastAsiaTheme="minorEastAsia" w:hAnsi="Times New Roman" w:cs="Times New Roman"/>
                  <w:color w:val="000000"/>
                  <w:rPrChange w:id="27723"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724" w:author="瑋婷 徐" w:date="2025-01-03T17:01:00Z" w16du:dateUtc="2025-01-03T09:01:00Z">
              <w:tcPr>
                <w:tcW w:w="162" w:type="pct"/>
                <w:gridSpan w:val="2"/>
                <w:noWrap/>
                <w:vAlign w:val="center"/>
                <w:hideMark/>
              </w:tcPr>
            </w:tcPrChange>
          </w:tcPr>
          <w:p w14:paraId="4F8468E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25" w:author="瑋婷 徐" w:date="2025-01-03T16:50:00Z" w16du:dateUtc="2025-01-03T08:50:00Z"/>
                <w:rFonts w:ascii="Times New Roman" w:eastAsiaTheme="minorEastAsia" w:hAnsi="Times New Roman" w:cs="Times New Roman"/>
                <w:color w:val="000000"/>
                <w:rPrChange w:id="27726" w:author="瑋婷 徐" w:date="2025-01-06T15:37:00Z" w16du:dateUtc="2025-01-06T07:37:00Z">
                  <w:rPr>
                    <w:ins w:id="27727" w:author="瑋婷 徐" w:date="2025-01-03T16:50:00Z" w16du:dateUtc="2025-01-03T08:50:00Z"/>
                    <w:rFonts w:ascii="Calibri" w:hAnsi="Calibri" w:cs="Calibri"/>
                    <w:color w:val="000000"/>
                    <w:sz w:val="22"/>
                    <w:szCs w:val="22"/>
                  </w:rPr>
                </w:rPrChange>
              </w:rPr>
              <w:pPrChange w:id="277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29" w:author="瑋婷 徐" w:date="2025-01-03T17:01:00Z" w16du:dateUtc="2025-01-03T09:01:00Z">
              <w:tcPr>
                <w:tcW w:w="162" w:type="pct"/>
                <w:gridSpan w:val="2"/>
                <w:noWrap/>
                <w:vAlign w:val="center"/>
                <w:hideMark/>
              </w:tcPr>
            </w:tcPrChange>
          </w:tcPr>
          <w:p w14:paraId="25B8FA9A"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30" w:author="瑋婷 徐" w:date="2025-01-03T16:50:00Z" w16du:dateUtc="2025-01-03T08:50:00Z"/>
                <w:rFonts w:ascii="Times New Roman" w:eastAsiaTheme="minorEastAsia" w:hAnsi="Times New Roman" w:cs="Times New Roman"/>
                <w:rPrChange w:id="27731" w:author="瑋婷 徐" w:date="2025-01-06T15:37:00Z" w16du:dateUtc="2025-01-06T07:37:00Z">
                  <w:rPr>
                    <w:ins w:id="27732" w:author="瑋婷 徐" w:date="2025-01-03T16:50:00Z" w16du:dateUtc="2025-01-03T08:50:00Z"/>
                    <w:rFonts w:ascii="Times New Roman" w:eastAsia="Times New Roman" w:hAnsi="Times New Roman" w:cs="Times New Roman"/>
                    <w:sz w:val="20"/>
                    <w:szCs w:val="20"/>
                  </w:rPr>
                </w:rPrChange>
              </w:rPr>
              <w:pPrChange w:id="277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34" w:author="瑋婷 徐" w:date="2025-01-03T17:01:00Z" w16du:dateUtc="2025-01-03T09:01:00Z">
              <w:tcPr>
                <w:tcW w:w="162" w:type="pct"/>
                <w:gridSpan w:val="2"/>
                <w:noWrap/>
                <w:vAlign w:val="center"/>
                <w:hideMark/>
              </w:tcPr>
            </w:tcPrChange>
          </w:tcPr>
          <w:p w14:paraId="44729E84"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35" w:author="瑋婷 徐" w:date="2025-01-03T16:50:00Z" w16du:dateUtc="2025-01-03T08:50:00Z"/>
                <w:rFonts w:ascii="Times New Roman" w:eastAsiaTheme="minorEastAsia" w:hAnsi="Times New Roman" w:cs="Times New Roman"/>
                <w:rPrChange w:id="27736" w:author="瑋婷 徐" w:date="2025-01-06T15:37:00Z" w16du:dateUtc="2025-01-06T07:37:00Z">
                  <w:rPr>
                    <w:ins w:id="27737" w:author="瑋婷 徐" w:date="2025-01-03T16:50:00Z" w16du:dateUtc="2025-01-03T08:50:00Z"/>
                    <w:rFonts w:ascii="Times New Roman" w:eastAsia="Times New Roman" w:hAnsi="Times New Roman" w:cs="Times New Roman"/>
                    <w:sz w:val="20"/>
                    <w:szCs w:val="20"/>
                  </w:rPr>
                </w:rPrChange>
              </w:rPr>
              <w:pPrChange w:id="277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39" w:author="瑋婷 徐" w:date="2025-01-03T17:01:00Z" w16du:dateUtc="2025-01-03T09:01:00Z">
              <w:tcPr>
                <w:tcW w:w="162" w:type="pct"/>
                <w:gridSpan w:val="2"/>
                <w:noWrap/>
                <w:vAlign w:val="center"/>
                <w:hideMark/>
              </w:tcPr>
            </w:tcPrChange>
          </w:tcPr>
          <w:p w14:paraId="7C380D1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40" w:author="瑋婷 徐" w:date="2025-01-03T16:50:00Z" w16du:dateUtc="2025-01-03T08:50:00Z"/>
                <w:rFonts w:ascii="Times New Roman" w:eastAsiaTheme="minorEastAsia" w:hAnsi="Times New Roman" w:cs="Times New Roman"/>
                <w:rPrChange w:id="27741" w:author="瑋婷 徐" w:date="2025-01-06T15:37:00Z" w16du:dateUtc="2025-01-06T07:37:00Z">
                  <w:rPr>
                    <w:ins w:id="27742" w:author="瑋婷 徐" w:date="2025-01-03T16:50:00Z" w16du:dateUtc="2025-01-03T08:50:00Z"/>
                    <w:rFonts w:ascii="Times New Roman" w:eastAsia="Times New Roman" w:hAnsi="Times New Roman" w:cs="Times New Roman"/>
                    <w:sz w:val="20"/>
                    <w:szCs w:val="20"/>
                  </w:rPr>
                </w:rPrChange>
              </w:rPr>
              <w:pPrChange w:id="277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44" w:author="瑋婷 徐" w:date="2025-01-03T17:01:00Z" w16du:dateUtc="2025-01-03T09:01:00Z">
              <w:tcPr>
                <w:tcW w:w="162" w:type="pct"/>
                <w:gridSpan w:val="2"/>
                <w:noWrap/>
                <w:vAlign w:val="center"/>
                <w:hideMark/>
              </w:tcPr>
            </w:tcPrChange>
          </w:tcPr>
          <w:p w14:paraId="0D5BDF3D"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45" w:author="瑋婷 徐" w:date="2025-01-03T16:50:00Z" w16du:dateUtc="2025-01-03T08:50:00Z"/>
                <w:rFonts w:ascii="Times New Roman" w:eastAsiaTheme="minorEastAsia" w:hAnsi="Times New Roman" w:cs="Times New Roman"/>
                <w:color w:val="000000"/>
                <w:rPrChange w:id="27746" w:author="瑋婷 徐" w:date="2025-01-06T15:37:00Z" w16du:dateUtc="2025-01-06T07:37:00Z">
                  <w:rPr>
                    <w:ins w:id="27747" w:author="瑋婷 徐" w:date="2025-01-03T16:50:00Z" w16du:dateUtc="2025-01-03T08:50:00Z"/>
                    <w:rFonts w:ascii="Calibri" w:hAnsi="Calibri" w:cs="Calibri"/>
                    <w:color w:val="000000"/>
                    <w:sz w:val="22"/>
                    <w:szCs w:val="22"/>
                  </w:rPr>
                </w:rPrChange>
              </w:rPr>
              <w:pPrChange w:id="277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749" w:author="瑋婷 徐" w:date="2025-01-03T16:50:00Z" w16du:dateUtc="2025-01-03T08:50:00Z">
              <w:r w:rsidRPr="00576F21">
                <w:rPr>
                  <w:rFonts w:ascii="Times New Roman" w:eastAsiaTheme="minorEastAsia" w:hAnsi="Times New Roman" w:cs="Times New Roman"/>
                  <w:color w:val="000000"/>
                  <w:rPrChange w:id="27750"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7751" w:author="瑋婷 徐" w:date="2025-01-03T17:01:00Z" w16du:dateUtc="2025-01-03T09:01:00Z">
              <w:tcPr>
                <w:tcW w:w="162" w:type="pct"/>
                <w:gridSpan w:val="2"/>
                <w:noWrap/>
                <w:vAlign w:val="center"/>
                <w:hideMark/>
              </w:tcPr>
            </w:tcPrChange>
          </w:tcPr>
          <w:p w14:paraId="188FE893"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2" w:author="瑋婷 徐" w:date="2025-01-03T16:50:00Z" w16du:dateUtc="2025-01-03T08:50:00Z"/>
                <w:rFonts w:ascii="Times New Roman" w:eastAsiaTheme="minorEastAsia" w:hAnsi="Times New Roman" w:cs="Times New Roman"/>
                <w:color w:val="000000"/>
                <w:rPrChange w:id="27753" w:author="瑋婷 徐" w:date="2025-01-06T15:37:00Z" w16du:dateUtc="2025-01-06T07:37:00Z">
                  <w:rPr>
                    <w:ins w:id="27754" w:author="瑋婷 徐" w:date="2025-01-03T16:50:00Z" w16du:dateUtc="2025-01-03T08:50:00Z"/>
                    <w:rFonts w:ascii="Calibri" w:hAnsi="Calibri" w:cs="Calibri"/>
                    <w:color w:val="000000"/>
                    <w:sz w:val="22"/>
                    <w:szCs w:val="22"/>
                  </w:rPr>
                </w:rPrChange>
              </w:rPr>
              <w:pPrChange w:id="277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56" w:author="瑋婷 徐" w:date="2025-01-03T17:01:00Z" w16du:dateUtc="2025-01-03T09:01:00Z">
              <w:tcPr>
                <w:tcW w:w="162" w:type="pct"/>
                <w:gridSpan w:val="2"/>
                <w:noWrap/>
                <w:vAlign w:val="center"/>
                <w:hideMark/>
              </w:tcPr>
            </w:tcPrChange>
          </w:tcPr>
          <w:p w14:paraId="63DA18D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7" w:author="瑋婷 徐" w:date="2025-01-03T16:50:00Z" w16du:dateUtc="2025-01-03T08:50:00Z"/>
                <w:rFonts w:ascii="Times New Roman" w:eastAsiaTheme="minorEastAsia" w:hAnsi="Times New Roman" w:cs="Times New Roman"/>
                <w:rPrChange w:id="27758" w:author="瑋婷 徐" w:date="2025-01-06T15:37:00Z" w16du:dateUtc="2025-01-06T07:37:00Z">
                  <w:rPr>
                    <w:ins w:id="27759" w:author="瑋婷 徐" w:date="2025-01-03T16:50:00Z" w16du:dateUtc="2025-01-03T08:50:00Z"/>
                    <w:rFonts w:ascii="Times New Roman" w:eastAsia="Times New Roman" w:hAnsi="Times New Roman" w:cs="Times New Roman"/>
                    <w:sz w:val="20"/>
                    <w:szCs w:val="20"/>
                  </w:rPr>
                </w:rPrChange>
              </w:rPr>
              <w:pPrChange w:id="277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61" w:author="瑋婷 徐" w:date="2025-01-03T17:01:00Z" w16du:dateUtc="2025-01-03T09:01:00Z">
              <w:tcPr>
                <w:tcW w:w="162" w:type="pct"/>
                <w:gridSpan w:val="2"/>
                <w:noWrap/>
                <w:vAlign w:val="center"/>
                <w:hideMark/>
              </w:tcPr>
            </w:tcPrChange>
          </w:tcPr>
          <w:p w14:paraId="40F77D8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2" w:author="瑋婷 徐" w:date="2025-01-03T16:50:00Z" w16du:dateUtc="2025-01-03T08:50:00Z"/>
                <w:rFonts w:ascii="Times New Roman" w:eastAsiaTheme="minorEastAsia" w:hAnsi="Times New Roman" w:cs="Times New Roman"/>
                <w:rPrChange w:id="27763" w:author="瑋婷 徐" w:date="2025-01-06T15:37:00Z" w16du:dateUtc="2025-01-06T07:37:00Z">
                  <w:rPr>
                    <w:ins w:id="27764" w:author="瑋婷 徐" w:date="2025-01-03T16:50:00Z" w16du:dateUtc="2025-01-03T08:50:00Z"/>
                    <w:rFonts w:ascii="Times New Roman" w:eastAsia="Times New Roman" w:hAnsi="Times New Roman" w:cs="Times New Roman"/>
                    <w:sz w:val="20"/>
                    <w:szCs w:val="20"/>
                  </w:rPr>
                </w:rPrChange>
              </w:rPr>
              <w:pPrChange w:id="277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66" w:author="瑋婷 徐" w:date="2025-01-03T17:01:00Z" w16du:dateUtc="2025-01-03T09:01:00Z">
              <w:tcPr>
                <w:tcW w:w="162" w:type="pct"/>
                <w:gridSpan w:val="2"/>
                <w:noWrap/>
                <w:vAlign w:val="center"/>
                <w:hideMark/>
              </w:tcPr>
            </w:tcPrChange>
          </w:tcPr>
          <w:p w14:paraId="71971E7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7" w:author="瑋婷 徐" w:date="2025-01-03T16:50:00Z" w16du:dateUtc="2025-01-03T08:50:00Z"/>
                <w:rFonts w:ascii="Times New Roman" w:eastAsiaTheme="minorEastAsia" w:hAnsi="Times New Roman" w:cs="Times New Roman"/>
                <w:rPrChange w:id="27768" w:author="瑋婷 徐" w:date="2025-01-06T15:37:00Z" w16du:dateUtc="2025-01-06T07:37:00Z">
                  <w:rPr>
                    <w:ins w:id="27769" w:author="瑋婷 徐" w:date="2025-01-03T16:50:00Z" w16du:dateUtc="2025-01-03T08:50:00Z"/>
                    <w:rFonts w:ascii="Times New Roman" w:eastAsia="Times New Roman" w:hAnsi="Times New Roman" w:cs="Times New Roman"/>
                    <w:sz w:val="20"/>
                    <w:szCs w:val="20"/>
                  </w:rPr>
                </w:rPrChange>
              </w:rPr>
              <w:pPrChange w:id="277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71" w:author="瑋婷 徐" w:date="2025-01-03T17:01:00Z" w16du:dateUtc="2025-01-03T09:01:00Z">
              <w:tcPr>
                <w:tcW w:w="162" w:type="pct"/>
                <w:gridSpan w:val="2"/>
                <w:noWrap/>
                <w:vAlign w:val="center"/>
                <w:hideMark/>
              </w:tcPr>
            </w:tcPrChange>
          </w:tcPr>
          <w:p w14:paraId="4D79DD6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72" w:author="瑋婷 徐" w:date="2025-01-03T16:50:00Z" w16du:dateUtc="2025-01-03T08:50:00Z"/>
                <w:rFonts w:ascii="Times New Roman" w:eastAsiaTheme="minorEastAsia" w:hAnsi="Times New Roman" w:cs="Times New Roman"/>
                <w:rPrChange w:id="27773" w:author="瑋婷 徐" w:date="2025-01-06T15:37:00Z" w16du:dateUtc="2025-01-06T07:37:00Z">
                  <w:rPr>
                    <w:ins w:id="27774" w:author="瑋婷 徐" w:date="2025-01-03T16:50:00Z" w16du:dateUtc="2025-01-03T08:50:00Z"/>
                    <w:rFonts w:ascii="Times New Roman" w:eastAsia="Times New Roman" w:hAnsi="Times New Roman" w:cs="Times New Roman"/>
                    <w:sz w:val="20"/>
                    <w:szCs w:val="20"/>
                  </w:rPr>
                </w:rPrChange>
              </w:rPr>
              <w:pPrChange w:id="277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76" w:author="瑋婷 徐" w:date="2025-01-03T17:01:00Z" w16du:dateUtc="2025-01-03T09:01:00Z">
              <w:tcPr>
                <w:tcW w:w="162" w:type="pct"/>
                <w:gridSpan w:val="2"/>
                <w:noWrap/>
                <w:vAlign w:val="center"/>
                <w:hideMark/>
              </w:tcPr>
            </w:tcPrChange>
          </w:tcPr>
          <w:p w14:paraId="572FAE94"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77" w:author="瑋婷 徐" w:date="2025-01-03T16:50:00Z" w16du:dateUtc="2025-01-03T08:50:00Z"/>
                <w:rFonts w:ascii="Times New Roman" w:eastAsiaTheme="minorEastAsia" w:hAnsi="Times New Roman" w:cs="Times New Roman"/>
                <w:rPrChange w:id="27778" w:author="瑋婷 徐" w:date="2025-01-06T15:37:00Z" w16du:dateUtc="2025-01-06T07:37:00Z">
                  <w:rPr>
                    <w:ins w:id="27779" w:author="瑋婷 徐" w:date="2025-01-03T16:50:00Z" w16du:dateUtc="2025-01-03T08:50:00Z"/>
                    <w:rFonts w:ascii="Times New Roman" w:eastAsia="Times New Roman" w:hAnsi="Times New Roman" w:cs="Times New Roman"/>
                    <w:sz w:val="20"/>
                    <w:szCs w:val="20"/>
                  </w:rPr>
                </w:rPrChange>
              </w:rPr>
              <w:pPrChange w:id="277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81" w:author="瑋婷 徐" w:date="2025-01-03T17:01:00Z" w16du:dateUtc="2025-01-03T09:01:00Z">
              <w:tcPr>
                <w:tcW w:w="162" w:type="pct"/>
                <w:gridSpan w:val="2"/>
                <w:noWrap/>
                <w:vAlign w:val="center"/>
                <w:hideMark/>
              </w:tcPr>
            </w:tcPrChange>
          </w:tcPr>
          <w:p w14:paraId="5B494EC3"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82" w:author="瑋婷 徐" w:date="2025-01-03T16:50:00Z" w16du:dateUtc="2025-01-03T08:50:00Z"/>
                <w:rFonts w:ascii="Times New Roman" w:eastAsiaTheme="minorEastAsia" w:hAnsi="Times New Roman" w:cs="Times New Roman"/>
                <w:rPrChange w:id="27783" w:author="瑋婷 徐" w:date="2025-01-06T15:37:00Z" w16du:dateUtc="2025-01-06T07:37:00Z">
                  <w:rPr>
                    <w:ins w:id="27784" w:author="瑋婷 徐" w:date="2025-01-03T16:50:00Z" w16du:dateUtc="2025-01-03T08:50:00Z"/>
                    <w:rFonts w:ascii="Times New Roman" w:eastAsia="Times New Roman" w:hAnsi="Times New Roman" w:cs="Times New Roman"/>
                    <w:sz w:val="20"/>
                    <w:szCs w:val="20"/>
                  </w:rPr>
                </w:rPrChange>
              </w:rPr>
              <w:pPrChange w:id="277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86" w:author="瑋婷 徐" w:date="2025-01-03T17:01:00Z" w16du:dateUtc="2025-01-03T09:01:00Z">
              <w:tcPr>
                <w:tcW w:w="162" w:type="pct"/>
                <w:gridSpan w:val="2"/>
                <w:noWrap/>
                <w:vAlign w:val="center"/>
                <w:hideMark/>
              </w:tcPr>
            </w:tcPrChange>
          </w:tcPr>
          <w:p w14:paraId="265F775E"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87" w:author="瑋婷 徐" w:date="2025-01-03T16:50:00Z" w16du:dateUtc="2025-01-03T08:50:00Z"/>
                <w:rFonts w:ascii="Times New Roman" w:eastAsiaTheme="minorEastAsia" w:hAnsi="Times New Roman" w:cs="Times New Roman"/>
                <w:rPrChange w:id="27788" w:author="瑋婷 徐" w:date="2025-01-06T15:37:00Z" w16du:dateUtc="2025-01-06T07:37:00Z">
                  <w:rPr>
                    <w:ins w:id="27789" w:author="瑋婷 徐" w:date="2025-01-03T16:50:00Z" w16du:dateUtc="2025-01-03T08:50:00Z"/>
                    <w:rFonts w:ascii="Times New Roman" w:eastAsia="Times New Roman" w:hAnsi="Times New Roman" w:cs="Times New Roman"/>
                    <w:sz w:val="20"/>
                    <w:szCs w:val="20"/>
                  </w:rPr>
                </w:rPrChange>
              </w:rPr>
              <w:pPrChange w:id="277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791" w:author="瑋婷 徐" w:date="2025-01-03T17:01:00Z" w16du:dateUtc="2025-01-03T09:01:00Z">
              <w:tcPr>
                <w:tcW w:w="162" w:type="pct"/>
                <w:gridSpan w:val="2"/>
                <w:noWrap/>
                <w:vAlign w:val="center"/>
                <w:hideMark/>
              </w:tcPr>
            </w:tcPrChange>
          </w:tcPr>
          <w:p w14:paraId="37731389"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92" w:author="瑋婷 徐" w:date="2025-01-03T16:50:00Z" w16du:dateUtc="2025-01-03T08:50:00Z"/>
                <w:rFonts w:ascii="Times New Roman" w:eastAsiaTheme="minorEastAsia" w:hAnsi="Times New Roman" w:cs="Times New Roman"/>
                <w:rPrChange w:id="27793" w:author="瑋婷 徐" w:date="2025-01-06T15:37:00Z" w16du:dateUtc="2025-01-06T07:37:00Z">
                  <w:rPr>
                    <w:ins w:id="27794" w:author="瑋婷 徐" w:date="2025-01-03T16:50:00Z" w16du:dateUtc="2025-01-03T08:50:00Z"/>
                    <w:rFonts w:ascii="Times New Roman" w:eastAsia="Times New Roman" w:hAnsi="Times New Roman" w:cs="Times New Roman"/>
                    <w:sz w:val="20"/>
                    <w:szCs w:val="20"/>
                  </w:rPr>
                </w:rPrChange>
              </w:rPr>
              <w:pPrChange w:id="277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7796" w:author="瑋婷 徐" w:date="2025-01-03T17:01:00Z" w16du:dateUtc="2025-01-03T09:01:00Z">
              <w:tcPr>
                <w:tcW w:w="164" w:type="pct"/>
                <w:noWrap/>
                <w:vAlign w:val="center"/>
                <w:hideMark/>
              </w:tcPr>
            </w:tcPrChange>
          </w:tcPr>
          <w:p w14:paraId="54C1460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97" w:author="瑋婷 徐" w:date="2025-01-03T16:50:00Z" w16du:dateUtc="2025-01-03T08:50:00Z"/>
                <w:rFonts w:ascii="Times New Roman" w:eastAsiaTheme="minorEastAsia" w:hAnsi="Times New Roman" w:cs="Times New Roman"/>
                <w:rPrChange w:id="27798" w:author="瑋婷 徐" w:date="2025-01-06T15:37:00Z" w16du:dateUtc="2025-01-06T07:37:00Z">
                  <w:rPr>
                    <w:ins w:id="27799" w:author="瑋婷 徐" w:date="2025-01-03T16:50:00Z" w16du:dateUtc="2025-01-03T08:50:00Z"/>
                    <w:rFonts w:ascii="Times New Roman" w:eastAsia="Times New Roman" w:hAnsi="Times New Roman" w:cs="Times New Roman"/>
                    <w:sz w:val="20"/>
                    <w:szCs w:val="20"/>
                  </w:rPr>
                </w:rPrChange>
              </w:rPr>
              <w:pPrChange w:id="278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55BFA741" w14:textId="77777777" w:rsidTr="003C19C7">
        <w:trPr>
          <w:cnfStyle w:val="000000100000" w:firstRow="0" w:lastRow="0" w:firstColumn="0" w:lastColumn="0" w:oddVBand="0" w:evenVBand="0" w:oddHBand="1" w:evenHBand="0" w:firstRowFirstColumn="0" w:firstRowLastColumn="0" w:lastRowFirstColumn="0" w:lastRowLastColumn="0"/>
          <w:trHeight w:val="300"/>
          <w:ins w:id="27801"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3BAB14" w14:textId="77777777" w:rsidR="003C19C7" w:rsidRPr="00576F21" w:rsidRDefault="003C19C7">
            <w:pPr>
              <w:spacing w:line="360" w:lineRule="auto"/>
              <w:jc w:val="both"/>
              <w:rPr>
                <w:ins w:id="27802" w:author="瑋婷 徐" w:date="2025-01-03T16:50:00Z" w16du:dateUtc="2025-01-03T08:50:00Z"/>
                <w:rFonts w:ascii="Times New Roman" w:eastAsiaTheme="minorEastAsia" w:hAnsi="Times New Roman" w:cs="Times New Roman"/>
                <w:b w:val="0"/>
                <w:bCs w:val="0"/>
                <w:color w:val="000000"/>
                <w:rPrChange w:id="27803" w:author="瑋婷 徐" w:date="2025-01-06T15:37:00Z" w16du:dateUtc="2025-01-06T07:37:00Z">
                  <w:rPr>
                    <w:ins w:id="27804" w:author="瑋婷 徐" w:date="2025-01-03T16:50:00Z" w16du:dateUtc="2025-01-03T08:50:00Z"/>
                    <w:rFonts w:ascii="Calibri" w:hAnsi="Calibri" w:cs="Calibri"/>
                    <w:color w:val="000000"/>
                    <w:sz w:val="22"/>
                    <w:szCs w:val="22"/>
                  </w:rPr>
                </w:rPrChange>
              </w:rPr>
              <w:pPrChange w:id="27805" w:author="瑋婷 徐" w:date="2025-01-03T16:55:00Z" w16du:dateUtc="2025-01-03T08:55:00Z">
                <w:pPr/>
              </w:pPrChange>
            </w:pPr>
            <w:ins w:id="27806" w:author="瑋婷 徐" w:date="2025-01-03T16:50:00Z" w16du:dateUtc="2025-01-03T08:50:00Z">
              <w:r w:rsidRPr="00576F21">
                <w:rPr>
                  <w:rFonts w:ascii="Times New Roman" w:eastAsiaTheme="minorEastAsia" w:hAnsi="Times New Roman" w:cs="Times New Roman" w:hint="eastAsia"/>
                  <w:b w:val="0"/>
                  <w:bCs w:val="0"/>
                  <w:color w:val="000000"/>
                  <w:rPrChange w:id="27807" w:author="瑋婷 徐" w:date="2025-01-06T15:37:00Z" w16du:dateUtc="2025-01-06T07:37:00Z">
                    <w:rPr>
                      <w:rFonts w:ascii="Calibri" w:hAnsi="Calibri" w:cs="Calibri" w:hint="eastAsia"/>
                      <w:color w:val="000000"/>
                      <w:sz w:val="22"/>
                      <w:szCs w:val="22"/>
                    </w:rPr>
                  </w:rPrChange>
                </w:rPr>
                <w:t>黃胸</w:t>
              </w:r>
              <w:proofErr w:type="gramStart"/>
              <w:r w:rsidRPr="00576F21">
                <w:rPr>
                  <w:rFonts w:ascii="Times New Roman" w:eastAsiaTheme="minorEastAsia" w:hAnsi="Times New Roman" w:cs="Times New Roman" w:hint="eastAsia"/>
                  <w:b w:val="0"/>
                  <w:bCs w:val="0"/>
                  <w:color w:val="000000"/>
                  <w:rPrChange w:id="27808" w:author="瑋婷 徐" w:date="2025-01-06T15:37:00Z" w16du:dateUtc="2025-01-06T07:37:00Z">
                    <w:rPr>
                      <w:rFonts w:ascii="Calibri" w:hAnsi="Calibri" w:cs="Calibri" w:hint="eastAsia"/>
                      <w:color w:val="000000"/>
                      <w:sz w:val="22"/>
                      <w:szCs w:val="22"/>
                    </w:rPr>
                  </w:rPrChange>
                </w:rPr>
                <w:t>藪</w:t>
              </w:r>
              <w:proofErr w:type="gramEnd"/>
              <w:r w:rsidRPr="00576F21">
                <w:rPr>
                  <w:rFonts w:ascii="Times New Roman" w:eastAsiaTheme="minorEastAsia" w:hAnsi="Times New Roman" w:cs="Times New Roman" w:hint="eastAsia"/>
                  <w:b w:val="0"/>
                  <w:bCs w:val="0"/>
                  <w:color w:val="000000"/>
                  <w:rPrChange w:id="27809" w:author="瑋婷 徐" w:date="2025-01-06T15:37:00Z" w16du:dateUtc="2025-01-06T07:37:00Z">
                    <w:rPr>
                      <w:rFonts w:ascii="Calibri" w:hAnsi="Calibri" w:cs="Calibri" w:hint="eastAsia"/>
                      <w:color w:val="000000"/>
                      <w:sz w:val="22"/>
                      <w:szCs w:val="22"/>
                    </w:rPr>
                  </w:rPrChange>
                </w:rPr>
                <w:t>眉</w:t>
              </w:r>
              <w:r w:rsidRPr="00576F21">
                <w:rPr>
                  <w:rFonts w:ascii="Times New Roman" w:eastAsiaTheme="minorEastAsia" w:hAnsi="Times New Roman" w:cs="Times New Roman"/>
                  <w:b w:val="0"/>
                  <w:bCs w:val="0"/>
                  <w:color w:val="000000"/>
                  <w:rPrChange w:id="27810" w:author="瑋婷 徐" w:date="2025-01-06T15:37:00Z" w16du:dateUtc="2025-01-06T07:37:00Z">
                    <w:rPr>
                      <w:rFonts w:ascii="Calibri" w:hAnsi="Calibri" w:cs="Calibri"/>
                      <w:color w:val="000000"/>
                      <w:sz w:val="22"/>
                      <w:szCs w:val="22"/>
                    </w:rPr>
                  </w:rPrChange>
                </w:rPr>
                <w:t xml:space="preserve"> </w:t>
              </w:r>
              <w:r w:rsidRPr="00576F21">
                <w:rPr>
                  <w:b w:val="0"/>
                  <w:bCs w:val="0"/>
                  <w:color w:val="000000"/>
                  <w:rPrChange w:id="27811"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7812" w:author="瑋婷 徐" w:date="2025-01-06T15:37:00Z" w16du:dateUtc="2025-01-06T07:37:00Z">
                    <w:rPr>
                      <w:rFonts w:ascii="Calibri" w:hAnsi="Calibri" w:cs="Calibri"/>
                      <w:color w:val="000000"/>
                      <w:sz w:val="22"/>
                      <w:szCs w:val="22"/>
                    </w:rPr>
                  </w:rPrChange>
                </w:rPr>
                <w:t xml:space="preserve"> III</w:t>
              </w:r>
            </w:ins>
          </w:p>
        </w:tc>
        <w:tc>
          <w:tcPr>
            <w:tcW w:w="904" w:type="pct"/>
            <w:vAlign w:val="center"/>
            <w:hideMark/>
          </w:tcPr>
          <w:p w14:paraId="371EDFC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13" w:author="瑋婷 徐" w:date="2025-01-03T16:50:00Z" w16du:dateUtc="2025-01-03T08:50:00Z"/>
                <w:rFonts w:ascii="Times New Roman" w:eastAsiaTheme="minorEastAsia" w:hAnsi="Times New Roman" w:cs="Times New Roman"/>
                <w:i/>
                <w:iCs/>
                <w:color w:val="000000"/>
                <w:rPrChange w:id="27814" w:author="瑋婷 徐" w:date="2025-01-06T15:37:00Z" w16du:dateUtc="2025-01-06T07:37:00Z">
                  <w:rPr>
                    <w:ins w:id="27815" w:author="瑋婷 徐" w:date="2025-01-03T16:50:00Z" w16du:dateUtc="2025-01-03T08:50:00Z"/>
                    <w:rFonts w:ascii="Calibri" w:hAnsi="Calibri" w:cs="Calibri"/>
                    <w:i/>
                    <w:iCs/>
                    <w:color w:val="000000"/>
                    <w:sz w:val="22"/>
                    <w:szCs w:val="22"/>
                  </w:rPr>
                </w:rPrChange>
              </w:rPr>
              <w:pPrChange w:id="278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17" w:author="瑋婷 徐" w:date="2025-01-03T16:50:00Z" w16du:dateUtc="2025-01-03T08:50:00Z">
              <w:r w:rsidRPr="00576F21">
                <w:rPr>
                  <w:rFonts w:ascii="Times New Roman" w:eastAsiaTheme="minorEastAsia" w:hAnsi="Times New Roman" w:cs="Times New Roman"/>
                  <w:i/>
                  <w:iCs/>
                  <w:color w:val="000000"/>
                  <w:rPrChange w:id="27818" w:author="瑋婷 徐" w:date="2025-01-06T15:37:00Z" w16du:dateUtc="2025-01-06T07:37:00Z">
                    <w:rPr>
                      <w:rFonts w:ascii="Calibri" w:hAnsi="Calibri" w:cs="Calibri"/>
                      <w:i/>
                      <w:iCs/>
                      <w:color w:val="000000"/>
                      <w:sz w:val="22"/>
                      <w:szCs w:val="22"/>
                    </w:rPr>
                  </w:rPrChange>
                </w:rPr>
                <w:t>Liocichla steerii</w:t>
              </w:r>
            </w:ins>
          </w:p>
        </w:tc>
        <w:tc>
          <w:tcPr>
            <w:tcW w:w="162" w:type="pct"/>
            <w:noWrap/>
            <w:vAlign w:val="center"/>
            <w:hideMark/>
          </w:tcPr>
          <w:p w14:paraId="367ABF83"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19" w:author="瑋婷 徐" w:date="2025-01-03T16:50:00Z" w16du:dateUtc="2025-01-03T08:50:00Z"/>
                <w:rFonts w:ascii="Times New Roman" w:eastAsiaTheme="minorEastAsia" w:hAnsi="Times New Roman" w:cs="Times New Roman"/>
                <w:color w:val="000000"/>
                <w:rPrChange w:id="27820" w:author="瑋婷 徐" w:date="2025-01-06T15:37:00Z" w16du:dateUtc="2025-01-06T07:37:00Z">
                  <w:rPr>
                    <w:ins w:id="27821" w:author="瑋婷 徐" w:date="2025-01-03T16:50:00Z" w16du:dateUtc="2025-01-03T08:50:00Z"/>
                    <w:rFonts w:ascii="Calibri" w:hAnsi="Calibri" w:cs="Calibri"/>
                    <w:color w:val="000000"/>
                    <w:sz w:val="22"/>
                    <w:szCs w:val="22"/>
                  </w:rPr>
                </w:rPrChange>
              </w:rPr>
              <w:pPrChange w:id="278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23" w:author="瑋婷 徐" w:date="2025-01-03T16:50:00Z" w16du:dateUtc="2025-01-03T08:50:00Z">
              <w:r w:rsidRPr="00576F21">
                <w:rPr>
                  <w:rFonts w:ascii="Times New Roman" w:eastAsiaTheme="minorEastAsia" w:hAnsi="Times New Roman" w:cs="Times New Roman"/>
                  <w:color w:val="000000"/>
                  <w:rPrChange w:id="27824"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1E11DA9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25" w:author="瑋婷 徐" w:date="2025-01-03T16:50:00Z" w16du:dateUtc="2025-01-03T08:50:00Z"/>
                <w:rFonts w:ascii="Times New Roman" w:eastAsiaTheme="minorEastAsia" w:hAnsi="Times New Roman" w:cs="Times New Roman"/>
                <w:color w:val="000000"/>
                <w:rPrChange w:id="27826" w:author="瑋婷 徐" w:date="2025-01-06T15:37:00Z" w16du:dateUtc="2025-01-06T07:37:00Z">
                  <w:rPr>
                    <w:ins w:id="27827" w:author="瑋婷 徐" w:date="2025-01-03T16:50:00Z" w16du:dateUtc="2025-01-03T08:50:00Z"/>
                    <w:rFonts w:ascii="Calibri" w:hAnsi="Calibri" w:cs="Calibri"/>
                    <w:color w:val="000000"/>
                    <w:sz w:val="22"/>
                    <w:szCs w:val="22"/>
                  </w:rPr>
                </w:rPrChange>
              </w:rPr>
              <w:pPrChange w:id="278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29" w:author="瑋婷 徐" w:date="2025-01-03T16:50:00Z" w16du:dateUtc="2025-01-03T08:50:00Z">
              <w:r w:rsidRPr="00576F21">
                <w:rPr>
                  <w:rFonts w:ascii="Times New Roman" w:eastAsiaTheme="minorEastAsia" w:hAnsi="Times New Roman" w:cs="Times New Roman"/>
                  <w:color w:val="000000"/>
                  <w:rPrChange w:id="27830"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DFC5A3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31" w:author="瑋婷 徐" w:date="2025-01-03T16:50:00Z" w16du:dateUtc="2025-01-03T08:50:00Z"/>
                <w:rFonts w:ascii="Times New Roman" w:eastAsiaTheme="minorEastAsia" w:hAnsi="Times New Roman" w:cs="Times New Roman"/>
                <w:color w:val="000000"/>
                <w:rPrChange w:id="27832" w:author="瑋婷 徐" w:date="2025-01-06T15:37:00Z" w16du:dateUtc="2025-01-06T07:37:00Z">
                  <w:rPr>
                    <w:ins w:id="27833" w:author="瑋婷 徐" w:date="2025-01-03T16:50:00Z" w16du:dateUtc="2025-01-03T08:50:00Z"/>
                    <w:rFonts w:ascii="Calibri" w:hAnsi="Calibri" w:cs="Calibri"/>
                    <w:color w:val="000000"/>
                    <w:sz w:val="22"/>
                    <w:szCs w:val="22"/>
                  </w:rPr>
                </w:rPrChange>
              </w:rPr>
              <w:pPrChange w:id="278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35" w:author="瑋婷 徐" w:date="2025-01-03T16:50:00Z" w16du:dateUtc="2025-01-03T08:50:00Z">
              <w:r w:rsidRPr="00576F21">
                <w:rPr>
                  <w:rFonts w:ascii="Times New Roman" w:eastAsiaTheme="minorEastAsia" w:hAnsi="Times New Roman" w:cs="Times New Roman"/>
                  <w:color w:val="000000"/>
                  <w:rPrChange w:id="27836"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51E4ED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37" w:author="瑋婷 徐" w:date="2025-01-03T16:50:00Z" w16du:dateUtc="2025-01-03T08:50:00Z"/>
                <w:rFonts w:ascii="Times New Roman" w:eastAsiaTheme="minorEastAsia" w:hAnsi="Times New Roman" w:cs="Times New Roman"/>
                <w:color w:val="000000"/>
                <w:rPrChange w:id="27838" w:author="瑋婷 徐" w:date="2025-01-06T15:37:00Z" w16du:dateUtc="2025-01-06T07:37:00Z">
                  <w:rPr>
                    <w:ins w:id="27839" w:author="瑋婷 徐" w:date="2025-01-03T16:50:00Z" w16du:dateUtc="2025-01-03T08:50:00Z"/>
                    <w:rFonts w:ascii="Calibri" w:hAnsi="Calibri" w:cs="Calibri"/>
                    <w:color w:val="000000"/>
                    <w:sz w:val="22"/>
                    <w:szCs w:val="22"/>
                  </w:rPr>
                </w:rPrChange>
              </w:rPr>
              <w:pPrChange w:id="278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41" w:author="瑋婷 徐" w:date="2025-01-03T16:50:00Z" w16du:dateUtc="2025-01-03T08:50:00Z">
              <w:r w:rsidRPr="00576F21">
                <w:rPr>
                  <w:rFonts w:ascii="Times New Roman" w:eastAsiaTheme="minorEastAsia" w:hAnsi="Times New Roman" w:cs="Times New Roman"/>
                  <w:color w:val="000000"/>
                  <w:rPrChange w:id="2784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6C28969"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43" w:author="瑋婷 徐" w:date="2025-01-03T16:50:00Z" w16du:dateUtc="2025-01-03T08:50:00Z"/>
                <w:rFonts w:ascii="Times New Roman" w:eastAsiaTheme="minorEastAsia" w:hAnsi="Times New Roman" w:cs="Times New Roman"/>
                <w:color w:val="000000"/>
                <w:rPrChange w:id="27844" w:author="瑋婷 徐" w:date="2025-01-06T15:37:00Z" w16du:dateUtc="2025-01-06T07:37:00Z">
                  <w:rPr>
                    <w:ins w:id="27845" w:author="瑋婷 徐" w:date="2025-01-03T16:50:00Z" w16du:dateUtc="2025-01-03T08:50:00Z"/>
                    <w:rFonts w:ascii="Calibri" w:hAnsi="Calibri" w:cs="Calibri"/>
                    <w:color w:val="000000"/>
                    <w:sz w:val="22"/>
                    <w:szCs w:val="22"/>
                  </w:rPr>
                </w:rPrChange>
              </w:rPr>
              <w:pPrChange w:id="278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1E40A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47" w:author="瑋婷 徐" w:date="2025-01-03T16:50:00Z" w16du:dateUtc="2025-01-03T08:50:00Z"/>
                <w:rFonts w:ascii="Times New Roman" w:eastAsiaTheme="minorEastAsia" w:hAnsi="Times New Roman" w:cs="Times New Roman"/>
                <w:color w:val="000000"/>
                <w:rPrChange w:id="27848" w:author="瑋婷 徐" w:date="2025-01-06T15:37:00Z" w16du:dateUtc="2025-01-06T07:37:00Z">
                  <w:rPr>
                    <w:ins w:id="27849" w:author="瑋婷 徐" w:date="2025-01-03T16:50:00Z" w16du:dateUtc="2025-01-03T08:50:00Z"/>
                    <w:rFonts w:ascii="Calibri" w:hAnsi="Calibri" w:cs="Calibri"/>
                    <w:color w:val="000000"/>
                    <w:sz w:val="22"/>
                    <w:szCs w:val="22"/>
                  </w:rPr>
                </w:rPrChange>
              </w:rPr>
              <w:pPrChange w:id="278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51" w:author="瑋婷 徐" w:date="2025-01-03T16:50:00Z" w16du:dateUtc="2025-01-03T08:50:00Z">
              <w:r w:rsidRPr="00576F21">
                <w:rPr>
                  <w:rFonts w:ascii="Times New Roman" w:eastAsiaTheme="minorEastAsia" w:hAnsi="Times New Roman" w:cs="Times New Roman"/>
                  <w:color w:val="000000"/>
                  <w:rPrChange w:id="2785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3A4549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53" w:author="瑋婷 徐" w:date="2025-01-03T16:50:00Z" w16du:dateUtc="2025-01-03T08:50:00Z"/>
                <w:rFonts w:ascii="Times New Roman" w:eastAsiaTheme="minorEastAsia" w:hAnsi="Times New Roman" w:cs="Times New Roman"/>
                <w:color w:val="000000"/>
                <w:rPrChange w:id="27854" w:author="瑋婷 徐" w:date="2025-01-06T15:37:00Z" w16du:dateUtc="2025-01-06T07:37:00Z">
                  <w:rPr>
                    <w:ins w:id="27855" w:author="瑋婷 徐" w:date="2025-01-03T16:50:00Z" w16du:dateUtc="2025-01-03T08:50:00Z"/>
                    <w:rFonts w:ascii="Calibri" w:hAnsi="Calibri" w:cs="Calibri"/>
                    <w:color w:val="000000"/>
                    <w:sz w:val="22"/>
                    <w:szCs w:val="22"/>
                  </w:rPr>
                </w:rPrChange>
              </w:rPr>
              <w:pPrChange w:id="278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4ED91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57" w:author="瑋婷 徐" w:date="2025-01-03T16:50:00Z" w16du:dateUtc="2025-01-03T08:50:00Z"/>
                <w:rFonts w:ascii="Times New Roman" w:eastAsiaTheme="minorEastAsia" w:hAnsi="Times New Roman" w:cs="Times New Roman"/>
                <w:color w:val="000000"/>
                <w:rPrChange w:id="27858" w:author="瑋婷 徐" w:date="2025-01-06T15:37:00Z" w16du:dateUtc="2025-01-06T07:37:00Z">
                  <w:rPr>
                    <w:ins w:id="27859" w:author="瑋婷 徐" w:date="2025-01-03T16:50:00Z" w16du:dateUtc="2025-01-03T08:50:00Z"/>
                    <w:rFonts w:ascii="Calibri" w:hAnsi="Calibri" w:cs="Calibri"/>
                    <w:color w:val="000000"/>
                    <w:sz w:val="22"/>
                    <w:szCs w:val="22"/>
                  </w:rPr>
                </w:rPrChange>
              </w:rPr>
              <w:pPrChange w:id="278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61" w:author="瑋婷 徐" w:date="2025-01-03T16:50:00Z" w16du:dateUtc="2025-01-03T08:50:00Z">
              <w:r w:rsidRPr="00576F21">
                <w:rPr>
                  <w:rFonts w:ascii="Times New Roman" w:eastAsiaTheme="minorEastAsia" w:hAnsi="Times New Roman" w:cs="Times New Roman"/>
                  <w:color w:val="000000"/>
                  <w:rPrChange w:id="2786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5EBEB5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63" w:author="瑋婷 徐" w:date="2025-01-03T16:50:00Z" w16du:dateUtc="2025-01-03T08:50:00Z"/>
                <w:rFonts w:ascii="Times New Roman" w:eastAsiaTheme="minorEastAsia" w:hAnsi="Times New Roman" w:cs="Times New Roman"/>
                <w:color w:val="000000"/>
                <w:rPrChange w:id="27864" w:author="瑋婷 徐" w:date="2025-01-06T15:37:00Z" w16du:dateUtc="2025-01-06T07:37:00Z">
                  <w:rPr>
                    <w:ins w:id="27865" w:author="瑋婷 徐" w:date="2025-01-03T16:50:00Z" w16du:dateUtc="2025-01-03T08:50:00Z"/>
                    <w:rFonts w:ascii="Calibri" w:hAnsi="Calibri" w:cs="Calibri"/>
                    <w:color w:val="000000"/>
                    <w:sz w:val="22"/>
                    <w:szCs w:val="22"/>
                  </w:rPr>
                </w:rPrChange>
              </w:rPr>
              <w:pPrChange w:id="278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67" w:author="瑋婷 徐" w:date="2025-01-03T16:50:00Z" w16du:dateUtc="2025-01-03T08:50:00Z">
              <w:r w:rsidRPr="00576F21">
                <w:rPr>
                  <w:rFonts w:ascii="Times New Roman" w:eastAsiaTheme="minorEastAsia" w:hAnsi="Times New Roman" w:cs="Times New Roman"/>
                  <w:color w:val="000000"/>
                  <w:rPrChange w:id="2786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6B0AFE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69" w:author="瑋婷 徐" w:date="2025-01-03T16:50:00Z" w16du:dateUtc="2025-01-03T08:50:00Z"/>
                <w:rFonts w:ascii="Times New Roman" w:eastAsiaTheme="minorEastAsia" w:hAnsi="Times New Roman" w:cs="Times New Roman"/>
                <w:color w:val="000000"/>
                <w:rPrChange w:id="27870" w:author="瑋婷 徐" w:date="2025-01-06T15:37:00Z" w16du:dateUtc="2025-01-06T07:37:00Z">
                  <w:rPr>
                    <w:ins w:id="27871" w:author="瑋婷 徐" w:date="2025-01-03T16:50:00Z" w16du:dateUtc="2025-01-03T08:50:00Z"/>
                    <w:rFonts w:ascii="Calibri" w:hAnsi="Calibri" w:cs="Calibri"/>
                    <w:color w:val="000000"/>
                    <w:sz w:val="22"/>
                    <w:szCs w:val="22"/>
                  </w:rPr>
                </w:rPrChange>
              </w:rPr>
              <w:pPrChange w:id="278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73" w:author="瑋婷 徐" w:date="2025-01-03T16:50:00Z" w16du:dateUtc="2025-01-03T08:50:00Z">
              <w:r w:rsidRPr="00576F21">
                <w:rPr>
                  <w:rFonts w:ascii="Times New Roman" w:eastAsiaTheme="minorEastAsia" w:hAnsi="Times New Roman" w:cs="Times New Roman"/>
                  <w:color w:val="000000"/>
                  <w:rPrChange w:id="27874"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359842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75" w:author="瑋婷 徐" w:date="2025-01-03T16:50:00Z" w16du:dateUtc="2025-01-03T08:50:00Z"/>
                <w:rFonts w:ascii="Times New Roman" w:eastAsiaTheme="minorEastAsia" w:hAnsi="Times New Roman" w:cs="Times New Roman"/>
                <w:color w:val="000000"/>
                <w:rPrChange w:id="27876" w:author="瑋婷 徐" w:date="2025-01-06T15:37:00Z" w16du:dateUtc="2025-01-06T07:37:00Z">
                  <w:rPr>
                    <w:ins w:id="27877" w:author="瑋婷 徐" w:date="2025-01-03T16:50:00Z" w16du:dateUtc="2025-01-03T08:50:00Z"/>
                    <w:rFonts w:ascii="Calibri" w:hAnsi="Calibri" w:cs="Calibri"/>
                    <w:color w:val="000000"/>
                    <w:sz w:val="22"/>
                    <w:szCs w:val="22"/>
                  </w:rPr>
                </w:rPrChange>
              </w:rPr>
              <w:pPrChange w:id="278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79" w:author="瑋婷 徐" w:date="2025-01-03T16:50:00Z" w16du:dateUtc="2025-01-03T08:50:00Z">
              <w:r w:rsidRPr="00576F21">
                <w:rPr>
                  <w:rFonts w:ascii="Times New Roman" w:eastAsiaTheme="minorEastAsia" w:hAnsi="Times New Roman" w:cs="Times New Roman"/>
                  <w:color w:val="000000"/>
                  <w:rPrChange w:id="27880"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C2F34A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81" w:author="瑋婷 徐" w:date="2025-01-03T16:50:00Z" w16du:dateUtc="2025-01-03T08:50:00Z"/>
                <w:rFonts w:ascii="Times New Roman" w:eastAsiaTheme="minorEastAsia" w:hAnsi="Times New Roman" w:cs="Times New Roman"/>
                <w:color w:val="000000"/>
                <w:rPrChange w:id="27882" w:author="瑋婷 徐" w:date="2025-01-06T15:37:00Z" w16du:dateUtc="2025-01-06T07:37:00Z">
                  <w:rPr>
                    <w:ins w:id="27883" w:author="瑋婷 徐" w:date="2025-01-03T16:50:00Z" w16du:dateUtc="2025-01-03T08:50:00Z"/>
                    <w:rFonts w:ascii="Calibri" w:hAnsi="Calibri" w:cs="Calibri"/>
                    <w:color w:val="000000"/>
                    <w:sz w:val="22"/>
                    <w:szCs w:val="22"/>
                  </w:rPr>
                </w:rPrChange>
              </w:rPr>
              <w:pPrChange w:id="278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85" w:author="瑋婷 徐" w:date="2025-01-03T16:50:00Z" w16du:dateUtc="2025-01-03T08:50:00Z">
              <w:r w:rsidRPr="00576F21">
                <w:rPr>
                  <w:rFonts w:ascii="Times New Roman" w:eastAsiaTheme="minorEastAsia" w:hAnsi="Times New Roman" w:cs="Times New Roman"/>
                  <w:color w:val="000000"/>
                  <w:rPrChange w:id="27886"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A035012"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87" w:author="瑋婷 徐" w:date="2025-01-03T16:50:00Z" w16du:dateUtc="2025-01-03T08:50:00Z"/>
                <w:rFonts w:ascii="Times New Roman" w:eastAsiaTheme="minorEastAsia" w:hAnsi="Times New Roman" w:cs="Times New Roman"/>
                <w:color w:val="000000"/>
                <w:rPrChange w:id="27888" w:author="瑋婷 徐" w:date="2025-01-06T15:37:00Z" w16du:dateUtc="2025-01-06T07:37:00Z">
                  <w:rPr>
                    <w:ins w:id="27889" w:author="瑋婷 徐" w:date="2025-01-03T16:50:00Z" w16du:dateUtc="2025-01-03T08:50:00Z"/>
                    <w:rFonts w:ascii="Calibri" w:hAnsi="Calibri" w:cs="Calibri"/>
                    <w:color w:val="000000"/>
                    <w:sz w:val="22"/>
                    <w:szCs w:val="22"/>
                  </w:rPr>
                </w:rPrChange>
              </w:rPr>
              <w:pPrChange w:id="278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2389D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91" w:author="瑋婷 徐" w:date="2025-01-03T16:50:00Z" w16du:dateUtc="2025-01-03T08:50:00Z"/>
                <w:rFonts w:ascii="Times New Roman" w:eastAsiaTheme="minorEastAsia" w:hAnsi="Times New Roman" w:cs="Times New Roman"/>
                <w:rPrChange w:id="27892" w:author="瑋婷 徐" w:date="2025-01-06T15:37:00Z" w16du:dateUtc="2025-01-06T07:37:00Z">
                  <w:rPr>
                    <w:ins w:id="27893" w:author="瑋婷 徐" w:date="2025-01-03T16:50:00Z" w16du:dateUtc="2025-01-03T08:50:00Z"/>
                    <w:rFonts w:ascii="Times New Roman" w:eastAsia="Times New Roman" w:hAnsi="Times New Roman" w:cs="Times New Roman"/>
                    <w:sz w:val="20"/>
                    <w:szCs w:val="20"/>
                  </w:rPr>
                </w:rPrChange>
              </w:rPr>
              <w:pPrChange w:id="278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6D06D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95" w:author="瑋婷 徐" w:date="2025-01-03T16:50:00Z" w16du:dateUtc="2025-01-03T08:50:00Z"/>
                <w:rFonts w:ascii="Times New Roman" w:eastAsiaTheme="minorEastAsia" w:hAnsi="Times New Roman" w:cs="Times New Roman"/>
                <w:rPrChange w:id="27896" w:author="瑋婷 徐" w:date="2025-01-06T15:37:00Z" w16du:dateUtc="2025-01-06T07:37:00Z">
                  <w:rPr>
                    <w:ins w:id="27897" w:author="瑋婷 徐" w:date="2025-01-03T16:50:00Z" w16du:dateUtc="2025-01-03T08:50:00Z"/>
                    <w:rFonts w:ascii="Times New Roman" w:eastAsia="Times New Roman" w:hAnsi="Times New Roman" w:cs="Times New Roman"/>
                    <w:sz w:val="20"/>
                    <w:szCs w:val="20"/>
                  </w:rPr>
                </w:rPrChange>
              </w:rPr>
              <w:pPrChange w:id="278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ACC70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99" w:author="瑋婷 徐" w:date="2025-01-03T16:50:00Z" w16du:dateUtc="2025-01-03T08:50:00Z"/>
                <w:rFonts w:ascii="Times New Roman" w:eastAsiaTheme="minorEastAsia" w:hAnsi="Times New Roman" w:cs="Times New Roman"/>
                <w:rPrChange w:id="27900" w:author="瑋婷 徐" w:date="2025-01-06T15:37:00Z" w16du:dateUtc="2025-01-06T07:37:00Z">
                  <w:rPr>
                    <w:ins w:id="27901" w:author="瑋婷 徐" w:date="2025-01-03T16:50:00Z" w16du:dateUtc="2025-01-03T08:50:00Z"/>
                    <w:rFonts w:ascii="Times New Roman" w:eastAsia="Times New Roman" w:hAnsi="Times New Roman" w:cs="Times New Roman"/>
                    <w:sz w:val="20"/>
                    <w:szCs w:val="20"/>
                  </w:rPr>
                </w:rPrChange>
              </w:rPr>
              <w:pPrChange w:id="279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5CAF6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03" w:author="瑋婷 徐" w:date="2025-01-03T16:50:00Z" w16du:dateUtc="2025-01-03T08:50:00Z"/>
                <w:rFonts w:ascii="Times New Roman" w:eastAsiaTheme="minorEastAsia" w:hAnsi="Times New Roman" w:cs="Times New Roman"/>
                <w:rPrChange w:id="27904" w:author="瑋婷 徐" w:date="2025-01-06T15:37:00Z" w16du:dateUtc="2025-01-06T07:37:00Z">
                  <w:rPr>
                    <w:ins w:id="27905" w:author="瑋婷 徐" w:date="2025-01-03T16:50:00Z" w16du:dateUtc="2025-01-03T08:50:00Z"/>
                    <w:rFonts w:ascii="Times New Roman" w:eastAsia="Times New Roman" w:hAnsi="Times New Roman" w:cs="Times New Roman"/>
                    <w:sz w:val="20"/>
                    <w:szCs w:val="20"/>
                  </w:rPr>
                </w:rPrChange>
              </w:rPr>
              <w:pPrChange w:id="279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C234B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07" w:author="瑋婷 徐" w:date="2025-01-03T16:50:00Z" w16du:dateUtc="2025-01-03T08:50:00Z"/>
                <w:rFonts w:ascii="Times New Roman" w:eastAsiaTheme="minorEastAsia" w:hAnsi="Times New Roman" w:cs="Times New Roman"/>
                <w:rPrChange w:id="27908" w:author="瑋婷 徐" w:date="2025-01-06T15:37:00Z" w16du:dateUtc="2025-01-06T07:37:00Z">
                  <w:rPr>
                    <w:ins w:id="27909" w:author="瑋婷 徐" w:date="2025-01-03T16:50:00Z" w16du:dateUtc="2025-01-03T08:50:00Z"/>
                    <w:rFonts w:ascii="Times New Roman" w:eastAsia="Times New Roman" w:hAnsi="Times New Roman" w:cs="Times New Roman"/>
                    <w:sz w:val="20"/>
                    <w:szCs w:val="20"/>
                  </w:rPr>
                </w:rPrChange>
              </w:rPr>
              <w:pPrChange w:id="279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6E68E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11" w:author="瑋婷 徐" w:date="2025-01-03T16:50:00Z" w16du:dateUtc="2025-01-03T08:50:00Z"/>
                <w:rFonts w:ascii="Times New Roman" w:eastAsiaTheme="minorEastAsia" w:hAnsi="Times New Roman" w:cs="Times New Roman"/>
                <w:color w:val="000000"/>
                <w:rPrChange w:id="27912" w:author="瑋婷 徐" w:date="2025-01-06T15:37:00Z" w16du:dateUtc="2025-01-06T07:37:00Z">
                  <w:rPr>
                    <w:ins w:id="27913" w:author="瑋婷 徐" w:date="2025-01-03T16:50:00Z" w16du:dateUtc="2025-01-03T08:50:00Z"/>
                    <w:rFonts w:ascii="Calibri" w:hAnsi="Calibri" w:cs="Calibri"/>
                    <w:color w:val="000000"/>
                    <w:sz w:val="22"/>
                    <w:szCs w:val="22"/>
                  </w:rPr>
                </w:rPrChange>
              </w:rPr>
              <w:pPrChange w:id="279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915" w:author="瑋婷 徐" w:date="2025-01-03T16:50:00Z" w16du:dateUtc="2025-01-03T08:50:00Z">
              <w:r w:rsidRPr="00576F21">
                <w:rPr>
                  <w:rFonts w:ascii="Times New Roman" w:eastAsiaTheme="minorEastAsia" w:hAnsi="Times New Roman" w:cs="Times New Roman"/>
                  <w:color w:val="000000"/>
                  <w:rPrChange w:id="27916"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3BBB7A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17" w:author="瑋婷 徐" w:date="2025-01-03T16:50:00Z" w16du:dateUtc="2025-01-03T08:50:00Z"/>
                <w:rFonts w:ascii="Times New Roman" w:eastAsiaTheme="minorEastAsia" w:hAnsi="Times New Roman" w:cs="Times New Roman"/>
                <w:color w:val="000000"/>
                <w:rPrChange w:id="27918" w:author="瑋婷 徐" w:date="2025-01-06T15:37:00Z" w16du:dateUtc="2025-01-06T07:37:00Z">
                  <w:rPr>
                    <w:ins w:id="27919" w:author="瑋婷 徐" w:date="2025-01-03T16:50:00Z" w16du:dateUtc="2025-01-03T08:50:00Z"/>
                    <w:rFonts w:ascii="Calibri" w:hAnsi="Calibri" w:cs="Calibri"/>
                    <w:color w:val="000000"/>
                    <w:sz w:val="22"/>
                    <w:szCs w:val="22"/>
                  </w:rPr>
                </w:rPrChange>
              </w:rPr>
              <w:pPrChange w:id="279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1380F83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21" w:author="瑋婷 徐" w:date="2025-01-03T16:50:00Z" w16du:dateUtc="2025-01-03T08:50:00Z"/>
                <w:rFonts w:ascii="Times New Roman" w:eastAsiaTheme="minorEastAsia" w:hAnsi="Times New Roman" w:cs="Times New Roman"/>
                <w:rPrChange w:id="27922" w:author="瑋婷 徐" w:date="2025-01-06T15:37:00Z" w16du:dateUtc="2025-01-06T07:37:00Z">
                  <w:rPr>
                    <w:ins w:id="27923" w:author="瑋婷 徐" w:date="2025-01-03T16:50:00Z" w16du:dateUtc="2025-01-03T08:50:00Z"/>
                    <w:rFonts w:ascii="Times New Roman" w:eastAsia="Times New Roman" w:hAnsi="Times New Roman" w:cs="Times New Roman"/>
                    <w:sz w:val="20"/>
                    <w:szCs w:val="20"/>
                  </w:rPr>
                </w:rPrChange>
              </w:rPr>
              <w:pPrChange w:id="279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39013DA6" w14:textId="77777777" w:rsidTr="003C19C7">
        <w:trPr>
          <w:trHeight w:val="300"/>
          <w:ins w:id="27925" w:author="瑋婷 徐" w:date="2025-01-03T16:50:00Z"/>
          <w:trPrChange w:id="27926"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7927" w:author="瑋婷 徐" w:date="2025-01-03T17:01:00Z" w16du:dateUtc="2025-01-03T09:01:00Z">
              <w:tcPr>
                <w:tcW w:w="781" w:type="pct"/>
                <w:gridSpan w:val="2"/>
                <w:vAlign w:val="center"/>
                <w:hideMark/>
              </w:tcPr>
            </w:tcPrChange>
          </w:tcPr>
          <w:p w14:paraId="34804ED1" w14:textId="77777777" w:rsidR="003C19C7" w:rsidRPr="00576F21" w:rsidRDefault="003C19C7">
            <w:pPr>
              <w:spacing w:line="360" w:lineRule="auto"/>
              <w:jc w:val="both"/>
              <w:rPr>
                <w:ins w:id="27928" w:author="瑋婷 徐" w:date="2025-01-03T16:50:00Z" w16du:dateUtc="2025-01-03T08:50:00Z"/>
                <w:rFonts w:ascii="Times New Roman" w:eastAsiaTheme="minorEastAsia" w:hAnsi="Times New Roman" w:cs="Times New Roman"/>
                <w:b w:val="0"/>
                <w:bCs w:val="0"/>
                <w:color w:val="000000"/>
                <w:rPrChange w:id="27929" w:author="瑋婷 徐" w:date="2025-01-06T15:37:00Z" w16du:dateUtc="2025-01-06T07:37:00Z">
                  <w:rPr>
                    <w:ins w:id="27930" w:author="瑋婷 徐" w:date="2025-01-03T16:50:00Z" w16du:dateUtc="2025-01-03T08:50:00Z"/>
                    <w:rFonts w:ascii="Calibri" w:hAnsi="Calibri" w:cs="Calibri"/>
                    <w:color w:val="000000"/>
                    <w:sz w:val="22"/>
                    <w:szCs w:val="22"/>
                  </w:rPr>
                </w:rPrChange>
              </w:rPr>
              <w:pPrChange w:id="27931" w:author="瑋婷 徐" w:date="2025-01-03T16:55:00Z" w16du:dateUtc="2025-01-03T08:55:00Z">
                <w:pPr/>
              </w:pPrChange>
            </w:pPr>
            <w:ins w:id="27932" w:author="瑋婷 徐" w:date="2025-01-03T16:50:00Z" w16du:dateUtc="2025-01-03T08:50:00Z">
              <w:r w:rsidRPr="00576F21">
                <w:rPr>
                  <w:rFonts w:ascii="Times New Roman" w:eastAsiaTheme="minorEastAsia" w:hAnsi="Times New Roman" w:cs="Times New Roman" w:hint="eastAsia"/>
                  <w:b w:val="0"/>
                  <w:bCs w:val="0"/>
                  <w:color w:val="000000"/>
                  <w:rPrChange w:id="27933" w:author="瑋婷 徐" w:date="2025-01-06T15:37:00Z" w16du:dateUtc="2025-01-06T07:37:00Z">
                    <w:rPr>
                      <w:rFonts w:ascii="Calibri" w:hAnsi="Calibri" w:cs="Calibri" w:hint="eastAsia"/>
                      <w:color w:val="000000"/>
                      <w:sz w:val="22"/>
                      <w:szCs w:val="22"/>
                    </w:rPr>
                  </w:rPrChange>
                </w:rPr>
                <w:t>臺灣畫眉</w:t>
              </w:r>
              <w:r w:rsidRPr="00576F21">
                <w:rPr>
                  <w:rFonts w:ascii="Times New Roman" w:eastAsiaTheme="minorEastAsia" w:hAnsi="Times New Roman" w:cs="Times New Roman"/>
                  <w:b w:val="0"/>
                  <w:bCs w:val="0"/>
                  <w:color w:val="000000"/>
                  <w:rPrChange w:id="27934" w:author="瑋婷 徐" w:date="2025-01-06T15:37:00Z" w16du:dateUtc="2025-01-06T07:37:00Z">
                    <w:rPr>
                      <w:rFonts w:ascii="Calibri" w:hAnsi="Calibri" w:cs="Calibri"/>
                      <w:color w:val="000000"/>
                      <w:sz w:val="22"/>
                      <w:szCs w:val="22"/>
                    </w:rPr>
                  </w:rPrChange>
                </w:rPr>
                <w:t xml:space="preserve"> </w:t>
              </w:r>
              <w:r w:rsidRPr="00576F21">
                <w:rPr>
                  <w:b w:val="0"/>
                  <w:bCs w:val="0"/>
                  <w:color w:val="000000"/>
                  <w:rPrChange w:id="27935"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7936" w:author="瑋婷 徐" w:date="2025-01-06T15:37:00Z" w16du:dateUtc="2025-01-06T07:37:00Z">
                    <w:rPr>
                      <w:rFonts w:ascii="Calibri" w:hAnsi="Calibri" w:cs="Calibri"/>
                      <w:color w:val="000000"/>
                      <w:sz w:val="22"/>
                      <w:szCs w:val="22"/>
                    </w:rPr>
                  </w:rPrChange>
                </w:rPr>
                <w:t xml:space="preserve"> II</w:t>
              </w:r>
            </w:ins>
          </w:p>
        </w:tc>
        <w:tc>
          <w:tcPr>
            <w:tcW w:w="904" w:type="pct"/>
            <w:vAlign w:val="center"/>
            <w:hideMark/>
            <w:tcPrChange w:id="27937" w:author="瑋婷 徐" w:date="2025-01-03T17:01:00Z" w16du:dateUtc="2025-01-03T09:01:00Z">
              <w:tcPr>
                <w:tcW w:w="814" w:type="pct"/>
                <w:gridSpan w:val="2"/>
                <w:vAlign w:val="center"/>
                <w:hideMark/>
              </w:tcPr>
            </w:tcPrChange>
          </w:tcPr>
          <w:p w14:paraId="395C7879"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38" w:author="瑋婷 徐" w:date="2025-01-03T16:50:00Z" w16du:dateUtc="2025-01-03T08:50:00Z"/>
                <w:rFonts w:ascii="Times New Roman" w:eastAsiaTheme="minorEastAsia" w:hAnsi="Times New Roman" w:cs="Times New Roman"/>
                <w:i/>
                <w:iCs/>
                <w:color w:val="000000"/>
                <w:rPrChange w:id="27939" w:author="瑋婷 徐" w:date="2025-01-06T15:37:00Z" w16du:dateUtc="2025-01-06T07:37:00Z">
                  <w:rPr>
                    <w:ins w:id="27940" w:author="瑋婷 徐" w:date="2025-01-03T16:50:00Z" w16du:dateUtc="2025-01-03T08:50:00Z"/>
                    <w:rFonts w:ascii="Calibri" w:hAnsi="Calibri" w:cs="Calibri"/>
                    <w:i/>
                    <w:iCs/>
                    <w:color w:val="000000"/>
                    <w:sz w:val="22"/>
                    <w:szCs w:val="22"/>
                  </w:rPr>
                </w:rPrChange>
              </w:rPr>
              <w:pPrChange w:id="279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942" w:author="瑋婷 徐" w:date="2025-01-03T16:50:00Z" w16du:dateUtc="2025-01-03T08:50:00Z">
              <w:r w:rsidRPr="00576F21">
                <w:rPr>
                  <w:rFonts w:ascii="Times New Roman" w:eastAsiaTheme="minorEastAsia" w:hAnsi="Times New Roman" w:cs="Times New Roman"/>
                  <w:i/>
                  <w:iCs/>
                  <w:color w:val="000000"/>
                  <w:rPrChange w:id="27943" w:author="瑋婷 徐" w:date="2025-01-06T15:37:00Z" w16du:dateUtc="2025-01-06T07:37:00Z">
                    <w:rPr>
                      <w:rFonts w:ascii="Calibri" w:hAnsi="Calibri" w:cs="Calibri"/>
                      <w:i/>
                      <w:iCs/>
                      <w:color w:val="000000"/>
                      <w:sz w:val="22"/>
                      <w:szCs w:val="22"/>
                    </w:rPr>
                  </w:rPrChange>
                </w:rPr>
                <w:t>Garrulax taewanus</w:t>
              </w:r>
            </w:ins>
          </w:p>
        </w:tc>
        <w:tc>
          <w:tcPr>
            <w:tcW w:w="0" w:type="pct"/>
            <w:noWrap/>
            <w:vAlign w:val="center"/>
            <w:hideMark/>
            <w:tcPrChange w:id="27944" w:author="瑋婷 徐" w:date="2025-01-03T17:01:00Z" w16du:dateUtc="2025-01-03T09:01:00Z">
              <w:tcPr>
                <w:tcW w:w="162" w:type="pct"/>
                <w:gridSpan w:val="2"/>
                <w:noWrap/>
                <w:vAlign w:val="center"/>
                <w:hideMark/>
              </w:tcPr>
            </w:tcPrChange>
          </w:tcPr>
          <w:p w14:paraId="2B869DEA"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45" w:author="瑋婷 徐" w:date="2025-01-03T16:50:00Z" w16du:dateUtc="2025-01-03T08:50:00Z"/>
                <w:rFonts w:ascii="Times New Roman" w:eastAsiaTheme="minorEastAsia" w:hAnsi="Times New Roman" w:cs="Times New Roman"/>
                <w:i/>
                <w:iCs/>
                <w:color w:val="000000"/>
                <w:rPrChange w:id="27946" w:author="瑋婷 徐" w:date="2025-01-06T15:37:00Z" w16du:dateUtc="2025-01-06T07:37:00Z">
                  <w:rPr>
                    <w:ins w:id="27947" w:author="瑋婷 徐" w:date="2025-01-03T16:50:00Z" w16du:dateUtc="2025-01-03T08:50:00Z"/>
                    <w:rFonts w:ascii="Calibri" w:hAnsi="Calibri" w:cs="Calibri"/>
                    <w:i/>
                    <w:iCs/>
                    <w:color w:val="000000"/>
                    <w:sz w:val="22"/>
                    <w:szCs w:val="22"/>
                  </w:rPr>
                </w:rPrChange>
              </w:rPr>
              <w:pPrChange w:id="279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49" w:author="瑋婷 徐" w:date="2025-01-03T17:01:00Z" w16du:dateUtc="2025-01-03T09:01:00Z">
              <w:tcPr>
                <w:tcW w:w="162" w:type="pct"/>
                <w:gridSpan w:val="2"/>
                <w:noWrap/>
                <w:vAlign w:val="center"/>
                <w:hideMark/>
              </w:tcPr>
            </w:tcPrChange>
          </w:tcPr>
          <w:p w14:paraId="6664D95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50" w:author="瑋婷 徐" w:date="2025-01-03T16:50:00Z" w16du:dateUtc="2025-01-03T08:50:00Z"/>
                <w:rFonts w:ascii="Times New Roman" w:eastAsiaTheme="minorEastAsia" w:hAnsi="Times New Roman" w:cs="Times New Roman"/>
                <w:rPrChange w:id="27951" w:author="瑋婷 徐" w:date="2025-01-06T15:37:00Z" w16du:dateUtc="2025-01-06T07:37:00Z">
                  <w:rPr>
                    <w:ins w:id="27952" w:author="瑋婷 徐" w:date="2025-01-03T16:50:00Z" w16du:dateUtc="2025-01-03T08:50:00Z"/>
                    <w:rFonts w:ascii="Times New Roman" w:eastAsia="Times New Roman" w:hAnsi="Times New Roman" w:cs="Times New Roman"/>
                    <w:sz w:val="20"/>
                    <w:szCs w:val="20"/>
                  </w:rPr>
                </w:rPrChange>
              </w:rPr>
              <w:pPrChange w:id="279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54" w:author="瑋婷 徐" w:date="2025-01-03T17:01:00Z" w16du:dateUtc="2025-01-03T09:01:00Z">
              <w:tcPr>
                <w:tcW w:w="162" w:type="pct"/>
                <w:gridSpan w:val="2"/>
                <w:noWrap/>
                <w:vAlign w:val="center"/>
                <w:hideMark/>
              </w:tcPr>
            </w:tcPrChange>
          </w:tcPr>
          <w:p w14:paraId="45F20B49"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55" w:author="瑋婷 徐" w:date="2025-01-03T16:50:00Z" w16du:dateUtc="2025-01-03T08:50:00Z"/>
                <w:rFonts w:ascii="Times New Roman" w:eastAsiaTheme="minorEastAsia" w:hAnsi="Times New Roman" w:cs="Times New Roman"/>
                <w:rPrChange w:id="27956" w:author="瑋婷 徐" w:date="2025-01-06T15:37:00Z" w16du:dateUtc="2025-01-06T07:37:00Z">
                  <w:rPr>
                    <w:ins w:id="27957" w:author="瑋婷 徐" w:date="2025-01-03T16:50:00Z" w16du:dateUtc="2025-01-03T08:50:00Z"/>
                    <w:rFonts w:ascii="Times New Roman" w:eastAsia="Times New Roman" w:hAnsi="Times New Roman" w:cs="Times New Roman"/>
                    <w:sz w:val="20"/>
                    <w:szCs w:val="20"/>
                  </w:rPr>
                </w:rPrChange>
              </w:rPr>
              <w:pPrChange w:id="279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59" w:author="瑋婷 徐" w:date="2025-01-03T17:01:00Z" w16du:dateUtc="2025-01-03T09:01:00Z">
              <w:tcPr>
                <w:tcW w:w="162" w:type="pct"/>
                <w:gridSpan w:val="2"/>
                <w:noWrap/>
                <w:vAlign w:val="center"/>
                <w:hideMark/>
              </w:tcPr>
            </w:tcPrChange>
          </w:tcPr>
          <w:p w14:paraId="71A7C9F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60" w:author="瑋婷 徐" w:date="2025-01-03T16:50:00Z" w16du:dateUtc="2025-01-03T08:50:00Z"/>
                <w:rFonts w:ascii="Times New Roman" w:eastAsiaTheme="minorEastAsia" w:hAnsi="Times New Roman" w:cs="Times New Roman"/>
                <w:rPrChange w:id="27961" w:author="瑋婷 徐" w:date="2025-01-06T15:37:00Z" w16du:dateUtc="2025-01-06T07:37:00Z">
                  <w:rPr>
                    <w:ins w:id="27962" w:author="瑋婷 徐" w:date="2025-01-03T16:50:00Z" w16du:dateUtc="2025-01-03T08:50:00Z"/>
                    <w:rFonts w:ascii="Times New Roman" w:eastAsia="Times New Roman" w:hAnsi="Times New Roman" w:cs="Times New Roman"/>
                    <w:sz w:val="20"/>
                    <w:szCs w:val="20"/>
                  </w:rPr>
                </w:rPrChange>
              </w:rPr>
              <w:pPrChange w:id="279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64" w:author="瑋婷 徐" w:date="2025-01-03T17:01:00Z" w16du:dateUtc="2025-01-03T09:01:00Z">
              <w:tcPr>
                <w:tcW w:w="162" w:type="pct"/>
                <w:gridSpan w:val="2"/>
                <w:noWrap/>
                <w:vAlign w:val="center"/>
                <w:hideMark/>
              </w:tcPr>
            </w:tcPrChange>
          </w:tcPr>
          <w:p w14:paraId="4CFB9F0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65" w:author="瑋婷 徐" w:date="2025-01-03T16:50:00Z" w16du:dateUtc="2025-01-03T08:50:00Z"/>
                <w:rFonts w:ascii="Times New Roman" w:eastAsiaTheme="minorEastAsia" w:hAnsi="Times New Roman" w:cs="Times New Roman"/>
                <w:rPrChange w:id="27966" w:author="瑋婷 徐" w:date="2025-01-06T15:37:00Z" w16du:dateUtc="2025-01-06T07:37:00Z">
                  <w:rPr>
                    <w:ins w:id="27967" w:author="瑋婷 徐" w:date="2025-01-03T16:50:00Z" w16du:dateUtc="2025-01-03T08:50:00Z"/>
                    <w:rFonts w:ascii="Times New Roman" w:eastAsia="Times New Roman" w:hAnsi="Times New Roman" w:cs="Times New Roman"/>
                    <w:sz w:val="20"/>
                    <w:szCs w:val="20"/>
                  </w:rPr>
                </w:rPrChange>
              </w:rPr>
              <w:pPrChange w:id="279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69" w:author="瑋婷 徐" w:date="2025-01-03T17:01:00Z" w16du:dateUtc="2025-01-03T09:01:00Z">
              <w:tcPr>
                <w:tcW w:w="162" w:type="pct"/>
                <w:gridSpan w:val="2"/>
                <w:noWrap/>
                <w:vAlign w:val="center"/>
                <w:hideMark/>
              </w:tcPr>
            </w:tcPrChange>
          </w:tcPr>
          <w:p w14:paraId="6C11E16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70" w:author="瑋婷 徐" w:date="2025-01-03T16:50:00Z" w16du:dateUtc="2025-01-03T08:50:00Z"/>
                <w:rFonts w:ascii="Times New Roman" w:eastAsiaTheme="minorEastAsia" w:hAnsi="Times New Roman" w:cs="Times New Roman"/>
                <w:rPrChange w:id="27971" w:author="瑋婷 徐" w:date="2025-01-06T15:37:00Z" w16du:dateUtc="2025-01-06T07:37:00Z">
                  <w:rPr>
                    <w:ins w:id="27972" w:author="瑋婷 徐" w:date="2025-01-03T16:50:00Z" w16du:dateUtc="2025-01-03T08:50:00Z"/>
                    <w:rFonts w:ascii="Times New Roman" w:eastAsia="Times New Roman" w:hAnsi="Times New Roman" w:cs="Times New Roman"/>
                    <w:sz w:val="20"/>
                    <w:szCs w:val="20"/>
                  </w:rPr>
                </w:rPrChange>
              </w:rPr>
              <w:pPrChange w:id="279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74" w:author="瑋婷 徐" w:date="2025-01-03T17:01:00Z" w16du:dateUtc="2025-01-03T09:01:00Z">
              <w:tcPr>
                <w:tcW w:w="162" w:type="pct"/>
                <w:gridSpan w:val="2"/>
                <w:noWrap/>
                <w:vAlign w:val="center"/>
                <w:hideMark/>
              </w:tcPr>
            </w:tcPrChange>
          </w:tcPr>
          <w:p w14:paraId="05004BC4"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75" w:author="瑋婷 徐" w:date="2025-01-03T16:50:00Z" w16du:dateUtc="2025-01-03T08:50:00Z"/>
                <w:rFonts w:ascii="Times New Roman" w:eastAsiaTheme="minorEastAsia" w:hAnsi="Times New Roman" w:cs="Times New Roman"/>
                <w:rPrChange w:id="27976" w:author="瑋婷 徐" w:date="2025-01-06T15:37:00Z" w16du:dateUtc="2025-01-06T07:37:00Z">
                  <w:rPr>
                    <w:ins w:id="27977" w:author="瑋婷 徐" w:date="2025-01-03T16:50:00Z" w16du:dateUtc="2025-01-03T08:50:00Z"/>
                    <w:rFonts w:ascii="Times New Roman" w:eastAsia="Times New Roman" w:hAnsi="Times New Roman" w:cs="Times New Roman"/>
                    <w:sz w:val="20"/>
                    <w:szCs w:val="20"/>
                  </w:rPr>
                </w:rPrChange>
              </w:rPr>
              <w:pPrChange w:id="279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79" w:author="瑋婷 徐" w:date="2025-01-03T17:01:00Z" w16du:dateUtc="2025-01-03T09:01:00Z">
              <w:tcPr>
                <w:tcW w:w="162" w:type="pct"/>
                <w:gridSpan w:val="2"/>
                <w:noWrap/>
                <w:vAlign w:val="center"/>
                <w:hideMark/>
              </w:tcPr>
            </w:tcPrChange>
          </w:tcPr>
          <w:p w14:paraId="776745B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80" w:author="瑋婷 徐" w:date="2025-01-03T16:50:00Z" w16du:dateUtc="2025-01-03T08:50:00Z"/>
                <w:rFonts w:ascii="Times New Roman" w:eastAsiaTheme="minorEastAsia" w:hAnsi="Times New Roman" w:cs="Times New Roman"/>
                <w:rPrChange w:id="27981" w:author="瑋婷 徐" w:date="2025-01-06T15:37:00Z" w16du:dateUtc="2025-01-06T07:37:00Z">
                  <w:rPr>
                    <w:ins w:id="27982" w:author="瑋婷 徐" w:date="2025-01-03T16:50:00Z" w16du:dateUtc="2025-01-03T08:50:00Z"/>
                    <w:rFonts w:ascii="Times New Roman" w:eastAsia="Times New Roman" w:hAnsi="Times New Roman" w:cs="Times New Roman"/>
                    <w:sz w:val="20"/>
                    <w:szCs w:val="20"/>
                  </w:rPr>
                </w:rPrChange>
              </w:rPr>
              <w:pPrChange w:id="279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84" w:author="瑋婷 徐" w:date="2025-01-03T17:01:00Z" w16du:dateUtc="2025-01-03T09:01:00Z">
              <w:tcPr>
                <w:tcW w:w="162" w:type="pct"/>
                <w:gridSpan w:val="2"/>
                <w:noWrap/>
                <w:vAlign w:val="center"/>
                <w:hideMark/>
              </w:tcPr>
            </w:tcPrChange>
          </w:tcPr>
          <w:p w14:paraId="4FE96693"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85" w:author="瑋婷 徐" w:date="2025-01-03T16:50:00Z" w16du:dateUtc="2025-01-03T08:50:00Z"/>
                <w:rFonts w:ascii="Times New Roman" w:eastAsiaTheme="minorEastAsia" w:hAnsi="Times New Roman" w:cs="Times New Roman"/>
                <w:rPrChange w:id="27986" w:author="瑋婷 徐" w:date="2025-01-06T15:37:00Z" w16du:dateUtc="2025-01-06T07:37:00Z">
                  <w:rPr>
                    <w:ins w:id="27987" w:author="瑋婷 徐" w:date="2025-01-03T16:50:00Z" w16du:dateUtc="2025-01-03T08:50:00Z"/>
                    <w:rFonts w:ascii="Times New Roman" w:eastAsia="Times New Roman" w:hAnsi="Times New Roman" w:cs="Times New Roman"/>
                    <w:sz w:val="20"/>
                    <w:szCs w:val="20"/>
                  </w:rPr>
                </w:rPrChange>
              </w:rPr>
              <w:pPrChange w:id="279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89" w:author="瑋婷 徐" w:date="2025-01-03T17:01:00Z" w16du:dateUtc="2025-01-03T09:01:00Z">
              <w:tcPr>
                <w:tcW w:w="162" w:type="pct"/>
                <w:gridSpan w:val="2"/>
                <w:noWrap/>
                <w:vAlign w:val="center"/>
                <w:hideMark/>
              </w:tcPr>
            </w:tcPrChange>
          </w:tcPr>
          <w:p w14:paraId="4810F62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90" w:author="瑋婷 徐" w:date="2025-01-03T16:50:00Z" w16du:dateUtc="2025-01-03T08:50:00Z"/>
                <w:rFonts w:ascii="Times New Roman" w:eastAsiaTheme="minorEastAsia" w:hAnsi="Times New Roman" w:cs="Times New Roman"/>
                <w:rPrChange w:id="27991" w:author="瑋婷 徐" w:date="2025-01-06T15:37:00Z" w16du:dateUtc="2025-01-06T07:37:00Z">
                  <w:rPr>
                    <w:ins w:id="27992" w:author="瑋婷 徐" w:date="2025-01-03T16:50:00Z" w16du:dateUtc="2025-01-03T08:50:00Z"/>
                    <w:rFonts w:ascii="Times New Roman" w:eastAsia="Times New Roman" w:hAnsi="Times New Roman" w:cs="Times New Roman"/>
                    <w:sz w:val="20"/>
                    <w:szCs w:val="20"/>
                  </w:rPr>
                </w:rPrChange>
              </w:rPr>
              <w:pPrChange w:id="279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94" w:author="瑋婷 徐" w:date="2025-01-03T17:01:00Z" w16du:dateUtc="2025-01-03T09:01:00Z">
              <w:tcPr>
                <w:tcW w:w="162" w:type="pct"/>
                <w:gridSpan w:val="2"/>
                <w:noWrap/>
                <w:vAlign w:val="center"/>
                <w:hideMark/>
              </w:tcPr>
            </w:tcPrChange>
          </w:tcPr>
          <w:p w14:paraId="4DBF634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95" w:author="瑋婷 徐" w:date="2025-01-03T16:50:00Z" w16du:dateUtc="2025-01-03T08:50:00Z"/>
                <w:rFonts w:ascii="Times New Roman" w:eastAsiaTheme="minorEastAsia" w:hAnsi="Times New Roman" w:cs="Times New Roman"/>
                <w:rPrChange w:id="27996" w:author="瑋婷 徐" w:date="2025-01-06T15:37:00Z" w16du:dateUtc="2025-01-06T07:37:00Z">
                  <w:rPr>
                    <w:ins w:id="27997" w:author="瑋婷 徐" w:date="2025-01-03T16:50:00Z" w16du:dateUtc="2025-01-03T08:50:00Z"/>
                    <w:rFonts w:ascii="Times New Roman" w:eastAsia="Times New Roman" w:hAnsi="Times New Roman" w:cs="Times New Roman"/>
                    <w:sz w:val="20"/>
                    <w:szCs w:val="20"/>
                  </w:rPr>
                </w:rPrChange>
              </w:rPr>
              <w:pPrChange w:id="279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7999" w:author="瑋婷 徐" w:date="2025-01-03T17:01:00Z" w16du:dateUtc="2025-01-03T09:01:00Z">
              <w:tcPr>
                <w:tcW w:w="162" w:type="pct"/>
                <w:gridSpan w:val="2"/>
                <w:noWrap/>
                <w:vAlign w:val="center"/>
                <w:hideMark/>
              </w:tcPr>
            </w:tcPrChange>
          </w:tcPr>
          <w:p w14:paraId="4251387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00" w:author="瑋婷 徐" w:date="2025-01-03T16:50:00Z" w16du:dateUtc="2025-01-03T08:50:00Z"/>
                <w:rFonts w:ascii="Times New Roman" w:eastAsiaTheme="minorEastAsia" w:hAnsi="Times New Roman" w:cs="Times New Roman"/>
                <w:rPrChange w:id="28001" w:author="瑋婷 徐" w:date="2025-01-06T15:37:00Z" w16du:dateUtc="2025-01-06T07:37:00Z">
                  <w:rPr>
                    <w:ins w:id="28002" w:author="瑋婷 徐" w:date="2025-01-03T16:50:00Z" w16du:dateUtc="2025-01-03T08:50:00Z"/>
                    <w:rFonts w:ascii="Times New Roman" w:eastAsia="Times New Roman" w:hAnsi="Times New Roman" w:cs="Times New Roman"/>
                    <w:sz w:val="20"/>
                    <w:szCs w:val="20"/>
                  </w:rPr>
                </w:rPrChange>
              </w:rPr>
              <w:pPrChange w:id="280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004" w:author="瑋婷 徐" w:date="2025-01-03T17:01:00Z" w16du:dateUtc="2025-01-03T09:01:00Z">
              <w:tcPr>
                <w:tcW w:w="162" w:type="pct"/>
                <w:gridSpan w:val="2"/>
                <w:noWrap/>
                <w:vAlign w:val="center"/>
                <w:hideMark/>
              </w:tcPr>
            </w:tcPrChange>
          </w:tcPr>
          <w:p w14:paraId="40F12A77"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05" w:author="瑋婷 徐" w:date="2025-01-03T16:50:00Z" w16du:dateUtc="2025-01-03T08:50:00Z"/>
                <w:rFonts w:ascii="Times New Roman" w:eastAsiaTheme="minorEastAsia" w:hAnsi="Times New Roman" w:cs="Times New Roman"/>
                <w:rPrChange w:id="28006" w:author="瑋婷 徐" w:date="2025-01-06T15:37:00Z" w16du:dateUtc="2025-01-06T07:37:00Z">
                  <w:rPr>
                    <w:ins w:id="28007" w:author="瑋婷 徐" w:date="2025-01-03T16:50:00Z" w16du:dateUtc="2025-01-03T08:50:00Z"/>
                    <w:rFonts w:ascii="Times New Roman" w:eastAsia="Times New Roman" w:hAnsi="Times New Roman" w:cs="Times New Roman"/>
                    <w:sz w:val="20"/>
                    <w:szCs w:val="20"/>
                  </w:rPr>
                </w:rPrChange>
              </w:rPr>
              <w:pPrChange w:id="280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009" w:author="瑋婷 徐" w:date="2025-01-03T17:01:00Z" w16du:dateUtc="2025-01-03T09:01:00Z">
              <w:tcPr>
                <w:tcW w:w="162" w:type="pct"/>
                <w:gridSpan w:val="2"/>
                <w:noWrap/>
                <w:vAlign w:val="center"/>
                <w:hideMark/>
              </w:tcPr>
            </w:tcPrChange>
          </w:tcPr>
          <w:p w14:paraId="7EF6F84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10" w:author="瑋婷 徐" w:date="2025-01-03T16:50:00Z" w16du:dateUtc="2025-01-03T08:50:00Z"/>
                <w:rFonts w:ascii="Times New Roman" w:eastAsiaTheme="minorEastAsia" w:hAnsi="Times New Roman" w:cs="Times New Roman"/>
                <w:color w:val="000000"/>
                <w:rPrChange w:id="28011" w:author="瑋婷 徐" w:date="2025-01-06T15:37:00Z" w16du:dateUtc="2025-01-06T07:37:00Z">
                  <w:rPr>
                    <w:ins w:id="28012" w:author="瑋婷 徐" w:date="2025-01-03T16:50:00Z" w16du:dateUtc="2025-01-03T08:50:00Z"/>
                    <w:rFonts w:ascii="Calibri" w:hAnsi="Calibri" w:cs="Calibri"/>
                    <w:color w:val="000000"/>
                    <w:sz w:val="22"/>
                    <w:szCs w:val="22"/>
                  </w:rPr>
                </w:rPrChange>
              </w:rPr>
              <w:pPrChange w:id="280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014" w:author="瑋婷 徐" w:date="2025-01-03T16:50:00Z" w16du:dateUtc="2025-01-03T08:50:00Z">
              <w:r w:rsidRPr="00576F21">
                <w:rPr>
                  <w:rFonts w:ascii="Times New Roman" w:eastAsiaTheme="minorEastAsia" w:hAnsi="Times New Roman" w:cs="Times New Roman"/>
                  <w:color w:val="000000"/>
                  <w:rPrChange w:id="28015"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8016" w:author="瑋婷 徐" w:date="2025-01-03T17:01:00Z" w16du:dateUtc="2025-01-03T09:01:00Z">
              <w:tcPr>
                <w:tcW w:w="162" w:type="pct"/>
                <w:gridSpan w:val="2"/>
                <w:noWrap/>
                <w:vAlign w:val="center"/>
                <w:hideMark/>
              </w:tcPr>
            </w:tcPrChange>
          </w:tcPr>
          <w:p w14:paraId="639F04CB"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17" w:author="瑋婷 徐" w:date="2025-01-03T16:50:00Z" w16du:dateUtc="2025-01-03T08:50:00Z"/>
                <w:rFonts w:ascii="Times New Roman" w:eastAsiaTheme="minorEastAsia" w:hAnsi="Times New Roman" w:cs="Times New Roman"/>
                <w:color w:val="000000"/>
                <w:rPrChange w:id="28018" w:author="瑋婷 徐" w:date="2025-01-06T15:37:00Z" w16du:dateUtc="2025-01-06T07:37:00Z">
                  <w:rPr>
                    <w:ins w:id="28019" w:author="瑋婷 徐" w:date="2025-01-03T16:50:00Z" w16du:dateUtc="2025-01-03T08:50:00Z"/>
                    <w:rFonts w:ascii="Calibri" w:hAnsi="Calibri" w:cs="Calibri"/>
                    <w:color w:val="000000"/>
                    <w:sz w:val="22"/>
                    <w:szCs w:val="22"/>
                  </w:rPr>
                </w:rPrChange>
              </w:rPr>
              <w:pPrChange w:id="280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021" w:author="瑋婷 徐" w:date="2025-01-03T17:01:00Z" w16du:dateUtc="2025-01-03T09:01:00Z">
              <w:tcPr>
                <w:tcW w:w="162" w:type="pct"/>
                <w:gridSpan w:val="2"/>
                <w:noWrap/>
                <w:vAlign w:val="center"/>
                <w:hideMark/>
              </w:tcPr>
            </w:tcPrChange>
          </w:tcPr>
          <w:p w14:paraId="6687D3A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22" w:author="瑋婷 徐" w:date="2025-01-03T16:50:00Z" w16du:dateUtc="2025-01-03T08:50:00Z"/>
                <w:rFonts w:ascii="Times New Roman" w:eastAsiaTheme="minorEastAsia" w:hAnsi="Times New Roman" w:cs="Times New Roman"/>
                <w:rPrChange w:id="28023" w:author="瑋婷 徐" w:date="2025-01-06T15:37:00Z" w16du:dateUtc="2025-01-06T07:37:00Z">
                  <w:rPr>
                    <w:ins w:id="28024" w:author="瑋婷 徐" w:date="2025-01-03T16:50:00Z" w16du:dateUtc="2025-01-03T08:50:00Z"/>
                    <w:rFonts w:ascii="Times New Roman" w:eastAsia="Times New Roman" w:hAnsi="Times New Roman" w:cs="Times New Roman"/>
                    <w:sz w:val="20"/>
                    <w:szCs w:val="20"/>
                  </w:rPr>
                </w:rPrChange>
              </w:rPr>
              <w:pPrChange w:id="280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026" w:author="瑋婷 徐" w:date="2025-01-03T17:01:00Z" w16du:dateUtc="2025-01-03T09:01:00Z">
              <w:tcPr>
                <w:tcW w:w="162" w:type="pct"/>
                <w:gridSpan w:val="2"/>
                <w:noWrap/>
                <w:vAlign w:val="center"/>
                <w:hideMark/>
              </w:tcPr>
            </w:tcPrChange>
          </w:tcPr>
          <w:p w14:paraId="03CFD42A"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27" w:author="瑋婷 徐" w:date="2025-01-03T16:50:00Z" w16du:dateUtc="2025-01-03T08:50:00Z"/>
                <w:rFonts w:ascii="Times New Roman" w:eastAsiaTheme="minorEastAsia" w:hAnsi="Times New Roman" w:cs="Times New Roman"/>
                <w:rPrChange w:id="28028" w:author="瑋婷 徐" w:date="2025-01-06T15:37:00Z" w16du:dateUtc="2025-01-06T07:37:00Z">
                  <w:rPr>
                    <w:ins w:id="28029" w:author="瑋婷 徐" w:date="2025-01-03T16:50:00Z" w16du:dateUtc="2025-01-03T08:50:00Z"/>
                    <w:rFonts w:ascii="Times New Roman" w:eastAsia="Times New Roman" w:hAnsi="Times New Roman" w:cs="Times New Roman"/>
                    <w:sz w:val="20"/>
                    <w:szCs w:val="20"/>
                  </w:rPr>
                </w:rPrChange>
              </w:rPr>
              <w:pPrChange w:id="280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031" w:author="瑋婷 徐" w:date="2025-01-03T17:01:00Z" w16du:dateUtc="2025-01-03T09:01:00Z">
              <w:tcPr>
                <w:tcW w:w="162" w:type="pct"/>
                <w:gridSpan w:val="2"/>
                <w:noWrap/>
                <w:vAlign w:val="center"/>
                <w:hideMark/>
              </w:tcPr>
            </w:tcPrChange>
          </w:tcPr>
          <w:p w14:paraId="570AF399"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32" w:author="瑋婷 徐" w:date="2025-01-03T16:50:00Z" w16du:dateUtc="2025-01-03T08:50:00Z"/>
                <w:rFonts w:ascii="Times New Roman" w:eastAsiaTheme="minorEastAsia" w:hAnsi="Times New Roman" w:cs="Times New Roman"/>
                <w:color w:val="000000"/>
                <w:rPrChange w:id="28033" w:author="瑋婷 徐" w:date="2025-01-06T15:37:00Z" w16du:dateUtc="2025-01-06T07:37:00Z">
                  <w:rPr>
                    <w:ins w:id="28034" w:author="瑋婷 徐" w:date="2025-01-03T16:50:00Z" w16du:dateUtc="2025-01-03T08:50:00Z"/>
                    <w:rFonts w:ascii="Calibri" w:hAnsi="Calibri" w:cs="Calibri"/>
                    <w:color w:val="000000"/>
                    <w:sz w:val="22"/>
                    <w:szCs w:val="22"/>
                  </w:rPr>
                </w:rPrChange>
              </w:rPr>
              <w:pPrChange w:id="280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036" w:author="瑋婷 徐" w:date="2025-01-03T16:50:00Z" w16du:dateUtc="2025-01-03T08:50:00Z">
              <w:r w:rsidRPr="00576F21">
                <w:rPr>
                  <w:rFonts w:ascii="Times New Roman" w:eastAsiaTheme="minorEastAsia" w:hAnsi="Times New Roman" w:cs="Times New Roman"/>
                  <w:color w:val="000000"/>
                  <w:rPrChange w:id="28037"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8038" w:author="瑋婷 徐" w:date="2025-01-03T17:01:00Z" w16du:dateUtc="2025-01-03T09:01:00Z">
              <w:tcPr>
                <w:tcW w:w="162" w:type="pct"/>
                <w:gridSpan w:val="2"/>
                <w:noWrap/>
                <w:vAlign w:val="center"/>
                <w:hideMark/>
              </w:tcPr>
            </w:tcPrChange>
          </w:tcPr>
          <w:p w14:paraId="5A301217"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39" w:author="瑋婷 徐" w:date="2025-01-03T16:50:00Z" w16du:dateUtc="2025-01-03T08:50:00Z"/>
                <w:rFonts w:ascii="Times New Roman" w:eastAsiaTheme="minorEastAsia" w:hAnsi="Times New Roman" w:cs="Times New Roman"/>
                <w:color w:val="000000"/>
                <w:rPrChange w:id="28040" w:author="瑋婷 徐" w:date="2025-01-06T15:37:00Z" w16du:dateUtc="2025-01-06T07:37:00Z">
                  <w:rPr>
                    <w:ins w:id="28041" w:author="瑋婷 徐" w:date="2025-01-03T16:50:00Z" w16du:dateUtc="2025-01-03T08:50:00Z"/>
                    <w:rFonts w:ascii="Calibri" w:hAnsi="Calibri" w:cs="Calibri"/>
                    <w:color w:val="000000"/>
                    <w:sz w:val="22"/>
                    <w:szCs w:val="22"/>
                  </w:rPr>
                </w:rPrChange>
              </w:rPr>
              <w:pPrChange w:id="280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043" w:author="瑋婷 徐" w:date="2025-01-03T17:01:00Z" w16du:dateUtc="2025-01-03T09:01:00Z">
              <w:tcPr>
                <w:tcW w:w="162" w:type="pct"/>
                <w:gridSpan w:val="2"/>
                <w:noWrap/>
                <w:vAlign w:val="center"/>
                <w:hideMark/>
              </w:tcPr>
            </w:tcPrChange>
          </w:tcPr>
          <w:p w14:paraId="0132F093"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44" w:author="瑋婷 徐" w:date="2025-01-03T16:50:00Z" w16du:dateUtc="2025-01-03T08:50:00Z"/>
                <w:rFonts w:ascii="Times New Roman" w:eastAsiaTheme="minorEastAsia" w:hAnsi="Times New Roman" w:cs="Times New Roman"/>
                <w:rPrChange w:id="28045" w:author="瑋婷 徐" w:date="2025-01-06T15:37:00Z" w16du:dateUtc="2025-01-06T07:37:00Z">
                  <w:rPr>
                    <w:ins w:id="28046" w:author="瑋婷 徐" w:date="2025-01-03T16:50:00Z" w16du:dateUtc="2025-01-03T08:50:00Z"/>
                    <w:rFonts w:ascii="Times New Roman" w:eastAsia="Times New Roman" w:hAnsi="Times New Roman" w:cs="Times New Roman"/>
                    <w:sz w:val="20"/>
                    <w:szCs w:val="20"/>
                  </w:rPr>
                </w:rPrChange>
              </w:rPr>
              <w:pPrChange w:id="280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8048" w:author="瑋婷 徐" w:date="2025-01-03T17:01:00Z" w16du:dateUtc="2025-01-03T09:01:00Z">
              <w:tcPr>
                <w:tcW w:w="164" w:type="pct"/>
                <w:noWrap/>
                <w:vAlign w:val="center"/>
                <w:hideMark/>
              </w:tcPr>
            </w:tcPrChange>
          </w:tcPr>
          <w:p w14:paraId="1A43E05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49" w:author="瑋婷 徐" w:date="2025-01-03T16:50:00Z" w16du:dateUtc="2025-01-03T08:50:00Z"/>
                <w:rFonts w:ascii="Times New Roman" w:eastAsiaTheme="minorEastAsia" w:hAnsi="Times New Roman" w:cs="Times New Roman"/>
                <w:rPrChange w:id="28050" w:author="瑋婷 徐" w:date="2025-01-06T15:37:00Z" w16du:dateUtc="2025-01-06T07:37:00Z">
                  <w:rPr>
                    <w:ins w:id="28051" w:author="瑋婷 徐" w:date="2025-01-03T16:50:00Z" w16du:dateUtc="2025-01-03T08:50:00Z"/>
                    <w:rFonts w:ascii="Times New Roman" w:eastAsia="Times New Roman" w:hAnsi="Times New Roman" w:cs="Times New Roman"/>
                    <w:sz w:val="20"/>
                    <w:szCs w:val="20"/>
                  </w:rPr>
                </w:rPrChange>
              </w:rPr>
              <w:pPrChange w:id="280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30D18F77" w14:textId="77777777" w:rsidTr="003C19C7">
        <w:trPr>
          <w:cnfStyle w:val="000000100000" w:firstRow="0" w:lastRow="0" w:firstColumn="0" w:lastColumn="0" w:oddVBand="0" w:evenVBand="0" w:oddHBand="1" w:evenHBand="0" w:firstRowFirstColumn="0" w:firstRowLastColumn="0" w:lastRowFirstColumn="0" w:lastRowLastColumn="0"/>
          <w:trHeight w:val="300"/>
          <w:ins w:id="28053"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FA6CD73" w14:textId="77777777" w:rsidR="003C19C7" w:rsidRPr="00576F21" w:rsidRDefault="003C19C7">
            <w:pPr>
              <w:spacing w:line="360" w:lineRule="auto"/>
              <w:jc w:val="both"/>
              <w:rPr>
                <w:ins w:id="28054" w:author="瑋婷 徐" w:date="2025-01-03T16:50:00Z" w16du:dateUtc="2025-01-03T08:50:00Z"/>
                <w:rFonts w:ascii="Times New Roman" w:eastAsiaTheme="minorEastAsia" w:hAnsi="Times New Roman" w:cs="Times New Roman"/>
                <w:b w:val="0"/>
                <w:bCs w:val="0"/>
                <w:color w:val="000000"/>
                <w:rPrChange w:id="28055" w:author="瑋婷 徐" w:date="2025-01-06T15:37:00Z" w16du:dateUtc="2025-01-06T07:37:00Z">
                  <w:rPr>
                    <w:ins w:id="28056" w:author="瑋婷 徐" w:date="2025-01-03T16:50:00Z" w16du:dateUtc="2025-01-03T08:50:00Z"/>
                    <w:rFonts w:ascii="Calibri" w:hAnsi="Calibri" w:cs="Calibri"/>
                    <w:color w:val="000000"/>
                    <w:sz w:val="22"/>
                    <w:szCs w:val="22"/>
                  </w:rPr>
                </w:rPrChange>
              </w:rPr>
              <w:pPrChange w:id="28057" w:author="瑋婷 徐" w:date="2025-01-03T16:55:00Z" w16du:dateUtc="2025-01-03T08:55:00Z">
                <w:pPr/>
              </w:pPrChange>
            </w:pPr>
            <w:proofErr w:type="gramStart"/>
            <w:ins w:id="28058" w:author="瑋婷 徐" w:date="2025-01-03T16:50:00Z" w16du:dateUtc="2025-01-03T08:50:00Z">
              <w:r w:rsidRPr="00576F21">
                <w:rPr>
                  <w:rFonts w:ascii="Times New Roman" w:eastAsiaTheme="minorEastAsia" w:hAnsi="Times New Roman" w:cs="Times New Roman" w:hint="eastAsia"/>
                  <w:b w:val="0"/>
                  <w:bCs w:val="0"/>
                  <w:color w:val="000000"/>
                  <w:rPrChange w:id="28059" w:author="瑋婷 徐" w:date="2025-01-06T15:37:00Z" w16du:dateUtc="2025-01-06T07:37:00Z">
                    <w:rPr>
                      <w:rFonts w:ascii="Calibri" w:hAnsi="Calibri" w:cs="Calibri" w:hint="eastAsia"/>
                      <w:color w:val="000000"/>
                      <w:sz w:val="22"/>
                      <w:szCs w:val="22"/>
                    </w:rPr>
                  </w:rPrChange>
                </w:rPr>
                <w:t>黑喉噪眉</w:t>
              </w:r>
              <w:proofErr w:type="gramEnd"/>
              <w:r w:rsidRPr="00576F21">
                <w:rPr>
                  <w:rFonts w:ascii="Times New Roman" w:eastAsiaTheme="minorEastAsia" w:hAnsi="Times New Roman" w:cs="Times New Roman"/>
                  <w:b w:val="0"/>
                  <w:bCs w:val="0"/>
                  <w:color w:val="000000"/>
                  <w:rPrChange w:id="28060"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3D24A98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61" w:author="瑋婷 徐" w:date="2025-01-03T16:50:00Z" w16du:dateUtc="2025-01-03T08:50:00Z"/>
                <w:rFonts w:ascii="Times New Roman" w:eastAsiaTheme="minorEastAsia" w:hAnsi="Times New Roman" w:cs="Times New Roman"/>
                <w:i/>
                <w:iCs/>
                <w:color w:val="000000"/>
                <w:rPrChange w:id="28062" w:author="瑋婷 徐" w:date="2025-01-06T15:37:00Z" w16du:dateUtc="2025-01-06T07:37:00Z">
                  <w:rPr>
                    <w:ins w:id="28063" w:author="瑋婷 徐" w:date="2025-01-03T16:50:00Z" w16du:dateUtc="2025-01-03T08:50:00Z"/>
                    <w:rFonts w:ascii="Calibri" w:hAnsi="Calibri" w:cs="Calibri"/>
                    <w:i/>
                    <w:iCs/>
                    <w:color w:val="000000"/>
                    <w:sz w:val="22"/>
                    <w:szCs w:val="22"/>
                  </w:rPr>
                </w:rPrChange>
              </w:rPr>
              <w:pPrChange w:id="280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065" w:author="瑋婷 徐" w:date="2025-01-03T16:50:00Z" w16du:dateUtc="2025-01-03T08:50:00Z">
              <w:r w:rsidRPr="00576F21">
                <w:rPr>
                  <w:rFonts w:ascii="Times New Roman" w:eastAsiaTheme="minorEastAsia" w:hAnsi="Times New Roman" w:cs="Times New Roman"/>
                  <w:i/>
                  <w:iCs/>
                  <w:color w:val="000000"/>
                  <w:rPrChange w:id="28066" w:author="瑋婷 徐" w:date="2025-01-06T15:37:00Z" w16du:dateUtc="2025-01-06T07:37:00Z">
                    <w:rPr>
                      <w:rFonts w:ascii="Calibri" w:hAnsi="Calibri" w:cs="Calibri"/>
                      <w:i/>
                      <w:iCs/>
                      <w:color w:val="000000"/>
                      <w:sz w:val="22"/>
                      <w:szCs w:val="22"/>
                    </w:rPr>
                  </w:rPrChange>
                </w:rPr>
                <w:t>Pterorhinus chinensis</w:t>
              </w:r>
            </w:ins>
          </w:p>
        </w:tc>
        <w:tc>
          <w:tcPr>
            <w:tcW w:w="162" w:type="pct"/>
            <w:noWrap/>
            <w:vAlign w:val="center"/>
            <w:hideMark/>
          </w:tcPr>
          <w:p w14:paraId="428806C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67" w:author="瑋婷 徐" w:date="2025-01-03T16:50:00Z" w16du:dateUtc="2025-01-03T08:50:00Z"/>
                <w:rFonts w:ascii="Times New Roman" w:eastAsiaTheme="minorEastAsia" w:hAnsi="Times New Roman" w:cs="Times New Roman"/>
                <w:i/>
                <w:iCs/>
                <w:color w:val="000000"/>
                <w:rPrChange w:id="28068" w:author="瑋婷 徐" w:date="2025-01-06T15:37:00Z" w16du:dateUtc="2025-01-06T07:37:00Z">
                  <w:rPr>
                    <w:ins w:id="28069" w:author="瑋婷 徐" w:date="2025-01-03T16:50:00Z" w16du:dateUtc="2025-01-03T08:50:00Z"/>
                    <w:rFonts w:ascii="Calibri" w:hAnsi="Calibri" w:cs="Calibri"/>
                    <w:i/>
                    <w:iCs/>
                    <w:color w:val="000000"/>
                    <w:sz w:val="22"/>
                    <w:szCs w:val="22"/>
                  </w:rPr>
                </w:rPrChange>
              </w:rPr>
              <w:pPrChange w:id="280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796B6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71" w:author="瑋婷 徐" w:date="2025-01-03T16:50:00Z" w16du:dateUtc="2025-01-03T08:50:00Z"/>
                <w:rFonts w:ascii="Times New Roman" w:eastAsiaTheme="minorEastAsia" w:hAnsi="Times New Roman" w:cs="Times New Roman"/>
                <w:rPrChange w:id="28072" w:author="瑋婷 徐" w:date="2025-01-06T15:37:00Z" w16du:dateUtc="2025-01-06T07:37:00Z">
                  <w:rPr>
                    <w:ins w:id="28073" w:author="瑋婷 徐" w:date="2025-01-03T16:50:00Z" w16du:dateUtc="2025-01-03T08:50:00Z"/>
                    <w:rFonts w:ascii="Times New Roman" w:eastAsia="Times New Roman" w:hAnsi="Times New Roman" w:cs="Times New Roman"/>
                    <w:sz w:val="20"/>
                    <w:szCs w:val="20"/>
                  </w:rPr>
                </w:rPrChange>
              </w:rPr>
              <w:pPrChange w:id="280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1AC14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75" w:author="瑋婷 徐" w:date="2025-01-03T16:50:00Z" w16du:dateUtc="2025-01-03T08:50:00Z"/>
                <w:rFonts w:ascii="Times New Roman" w:eastAsiaTheme="minorEastAsia" w:hAnsi="Times New Roman" w:cs="Times New Roman"/>
                <w:rPrChange w:id="28076" w:author="瑋婷 徐" w:date="2025-01-06T15:37:00Z" w16du:dateUtc="2025-01-06T07:37:00Z">
                  <w:rPr>
                    <w:ins w:id="28077" w:author="瑋婷 徐" w:date="2025-01-03T16:50:00Z" w16du:dateUtc="2025-01-03T08:50:00Z"/>
                    <w:rFonts w:ascii="Times New Roman" w:eastAsia="Times New Roman" w:hAnsi="Times New Roman" w:cs="Times New Roman"/>
                    <w:sz w:val="20"/>
                    <w:szCs w:val="20"/>
                  </w:rPr>
                </w:rPrChange>
              </w:rPr>
              <w:pPrChange w:id="280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574F5A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79" w:author="瑋婷 徐" w:date="2025-01-03T16:50:00Z" w16du:dateUtc="2025-01-03T08:50:00Z"/>
                <w:rFonts w:ascii="Times New Roman" w:eastAsiaTheme="minorEastAsia" w:hAnsi="Times New Roman" w:cs="Times New Roman"/>
                <w:rPrChange w:id="28080" w:author="瑋婷 徐" w:date="2025-01-06T15:37:00Z" w16du:dateUtc="2025-01-06T07:37:00Z">
                  <w:rPr>
                    <w:ins w:id="28081" w:author="瑋婷 徐" w:date="2025-01-03T16:50:00Z" w16du:dateUtc="2025-01-03T08:50:00Z"/>
                    <w:rFonts w:ascii="Times New Roman" w:eastAsia="Times New Roman" w:hAnsi="Times New Roman" w:cs="Times New Roman"/>
                    <w:sz w:val="20"/>
                    <w:szCs w:val="20"/>
                  </w:rPr>
                </w:rPrChange>
              </w:rPr>
              <w:pPrChange w:id="280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00674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83" w:author="瑋婷 徐" w:date="2025-01-03T16:50:00Z" w16du:dateUtc="2025-01-03T08:50:00Z"/>
                <w:rFonts w:ascii="Times New Roman" w:eastAsiaTheme="minorEastAsia" w:hAnsi="Times New Roman" w:cs="Times New Roman"/>
                <w:rPrChange w:id="28084" w:author="瑋婷 徐" w:date="2025-01-06T15:37:00Z" w16du:dateUtc="2025-01-06T07:37:00Z">
                  <w:rPr>
                    <w:ins w:id="28085" w:author="瑋婷 徐" w:date="2025-01-03T16:50:00Z" w16du:dateUtc="2025-01-03T08:50:00Z"/>
                    <w:rFonts w:ascii="Times New Roman" w:eastAsia="Times New Roman" w:hAnsi="Times New Roman" w:cs="Times New Roman"/>
                    <w:sz w:val="20"/>
                    <w:szCs w:val="20"/>
                  </w:rPr>
                </w:rPrChange>
              </w:rPr>
              <w:pPrChange w:id="280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87BCD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87" w:author="瑋婷 徐" w:date="2025-01-03T16:50:00Z" w16du:dateUtc="2025-01-03T08:50:00Z"/>
                <w:rFonts w:ascii="Times New Roman" w:eastAsiaTheme="minorEastAsia" w:hAnsi="Times New Roman" w:cs="Times New Roman"/>
                <w:rPrChange w:id="28088" w:author="瑋婷 徐" w:date="2025-01-06T15:37:00Z" w16du:dateUtc="2025-01-06T07:37:00Z">
                  <w:rPr>
                    <w:ins w:id="28089" w:author="瑋婷 徐" w:date="2025-01-03T16:50:00Z" w16du:dateUtc="2025-01-03T08:50:00Z"/>
                    <w:rFonts w:ascii="Times New Roman" w:eastAsia="Times New Roman" w:hAnsi="Times New Roman" w:cs="Times New Roman"/>
                    <w:sz w:val="20"/>
                    <w:szCs w:val="20"/>
                  </w:rPr>
                </w:rPrChange>
              </w:rPr>
              <w:pPrChange w:id="280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63F258"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91" w:author="瑋婷 徐" w:date="2025-01-03T16:50:00Z" w16du:dateUtc="2025-01-03T08:50:00Z"/>
                <w:rFonts w:ascii="Times New Roman" w:eastAsiaTheme="minorEastAsia" w:hAnsi="Times New Roman" w:cs="Times New Roman"/>
                <w:rPrChange w:id="28092" w:author="瑋婷 徐" w:date="2025-01-06T15:37:00Z" w16du:dateUtc="2025-01-06T07:37:00Z">
                  <w:rPr>
                    <w:ins w:id="28093" w:author="瑋婷 徐" w:date="2025-01-03T16:50:00Z" w16du:dateUtc="2025-01-03T08:50:00Z"/>
                    <w:rFonts w:ascii="Times New Roman" w:eastAsia="Times New Roman" w:hAnsi="Times New Roman" w:cs="Times New Roman"/>
                    <w:sz w:val="20"/>
                    <w:szCs w:val="20"/>
                  </w:rPr>
                </w:rPrChange>
              </w:rPr>
              <w:pPrChange w:id="280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551860"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95" w:author="瑋婷 徐" w:date="2025-01-03T16:50:00Z" w16du:dateUtc="2025-01-03T08:50:00Z"/>
                <w:rFonts w:ascii="Times New Roman" w:eastAsiaTheme="minorEastAsia" w:hAnsi="Times New Roman" w:cs="Times New Roman"/>
                <w:rPrChange w:id="28096" w:author="瑋婷 徐" w:date="2025-01-06T15:37:00Z" w16du:dateUtc="2025-01-06T07:37:00Z">
                  <w:rPr>
                    <w:ins w:id="28097" w:author="瑋婷 徐" w:date="2025-01-03T16:50:00Z" w16du:dateUtc="2025-01-03T08:50:00Z"/>
                    <w:rFonts w:ascii="Times New Roman" w:eastAsia="Times New Roman" w:hAnsi="Times New Roman" w:cs="Times New Roman"/>
                    <w:sz w:val="20"/>
                    <w:szCs w:val="20"/>
                  </w:rPr>
                </w:rPrChange>
              </w:rPr>
              <w:pPrChange w:id="280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94DED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99" w:author="瑋婷 徐" w:date="2025-01-03T16:50:00Z" w16du:dateUtc="2025-01-03T08:50:00Z"/>
                <w:rFonts w:ascii="Times New Roman" w:eastAsiaTheme="minorEastAsia" w:hAnsi="Times New Roman" w:cs="Times New Roman"/>
                <w:rPrChange w:id="28100" w:author="瑋婷 徐" w:date="2025-01-06T15:37:00Z" w16du:dateUtc="2025-01-06T07:37:00Z">
                  <w:rPr>
                    <w:ins w:id="28101" w:author="瑋婷 徐" w:date="2025-01-03T16:50:00Z" w16du:dateUtc="2025-01-03T08:50:00Z"/>
                    <w:rFonts w:ascii="Times New Roman" w:eastAsia="Times New Roman" w:hAnsi="Times New Roman" w:cs="Times New Roman"/>
                    <w:sz w:val="20"/>
                    <w:szCs w:val="20"/>
                  </w:rPr>
                </w:rPrChange>
              </w:rPr>
              <w:pPrChange w:id="281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3587E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03" w:author="瑋婷 徐" w:date="2025-01-03T16:50:00Z" w16du:dateUtc="2025-01-03T08:50:00Z"/>
                <w:rFonts w:ascii="Times New Roman" w:eastAsiaTheme="minorEastAsia" w:hAnsi="Times New Roman" w:cs="Times New Roman"/>
                <w:color w:val="000000"/>
                <w:rPrChange w:id="28104" w:author="瑋婷 徐" w:date="2025-01-06T15:37:00Z" w16du:dateUtc="2025-01-06T07:37:00Z">
                  <w:rPr>
                    <w:ins w:id="28105" w:author="瑋婷 徐" w:date="2025-01-03T16:50:00Z" w16du:dateUtc="2025-01-03T08:50:00Z"/>
                    <w:rFonts w:ascii="Calibri" w:hAnsi="Calibri" w:cs="Calibri"/>
                    <w:color w:val="000000"/>
                    <w:sz w:val="22"/>
                    <w:szCs w:val="22"/>
                  </w:rPr>
                </w:rPrChange>
              </w:rPr>
              <w:pPrChange w:id="281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107" w:author="瑋婷 徐" w:date="2025-01-03T16:50:00Z" w16du:dateUtc="2025-01-03T08:50:00Z">
              <w:r w:rsidRPr="00576F21">
                <w:rPr>
                  <w:rFonts w:ascii="Times New Roman" w:eastAsiaTheme="minorEastAsia" w:hAnsi="Times New Roman" w:cs="Times New Roman"/>
                  <w:color w:val="000000"/>
                  <w:rPrChange w:id="2810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DAC037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09" w:author="瑋婷 徐" w:date="2025-01-03T16:50:00Z" w16du:dateUtc="2025-01-03T08:50:00Z"/>
                <w:rFonts w:ascii="Times New Roman" w:eastAsiaTheme="minorEastAsia" w:hAnsi="Times New Roman" w:cs="Times New Roman"/>
                <w:color w:val="000000"/>
                <w:rPrChange w:id="28110" w:author="瑋婷 徐" w:date="2025-01-06T15:37:00Z" w16du:dateUtc="2025-01-06T07:37:00Z">
                  <w:rPr>
                    <w:ins w:id="28111" w:author="瑋婷 徐" w:date="2025-01-03T16:50:00Z" w16du:dateUtc="2025-01-03T08:50:00Z"/>
                    <w:rFonts w:ascii="Calibri" w:hAnsi="Calibri" w:cs="Calibri"/>
                    <w:color w:val="000000"/>
                    <w:sz w:val="22"/>
                    <w:szCs w:val="22"/>
                  </w:rPr>
                </w:rPrChange>
              </w:rPr>
              <w:pPrChange w:id="281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B0E800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13" w:author="瑋婷 徐" w:date="2025-01-03T16:50:00Z" w16du:dateUtc="2025-01-03T08:50:00Z"/>
                <w:rFonts w:ascii="Times New Roman" w:eastAsiaTheme="minorEastAsia" w:hAnsi="Times New Roman" w:cs="Times New Roman"/>
                <w:rPrChange w:id="28114" w:author="瑋婷 徐" w:date="2025-01-06T15:37:00Z" w16du:dateUtc="2025-01-06T07:37:00Z">
                  <w:rPr>
                    <w:ins w:id="28115" w:author="瑋婷 徐" w:date="2025-01-03T16:50:00Z" w16du:dateUtc="2025-01-03T08:50:00Z"/>
                    <w:rFonts w:ascii="Times New Roman" w:eastAsia="Times New Roman" w:hAnsi="Times New Roman" w:cs="Times New Roman"/>
                    <w:sz w:val="20"/>
                    <w:szCs w:val="20"/>
                  </w:rPr>
                </w:rPrChange>
              </w:rPr>
              <w:pPrChange w:id="281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52F13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17" w:author="瑋婷 徐" w:date="2025-01-03T16:50:00Z" w16du:dateUtc="2025-01-03T08:50:00Z"/>
                <w:rFonts w:ascii="Times New Roman" w:eastAsiaTheme="minorEastAsia" w:hAnsi="Times New Roman" w:cs="Times New Roman"/>
                <w:rPrChange w:id="28118" w:author="瑋婷 徐" w:date="2025-01-06T15:37:00Z" w16du:dateUtc="2025-01-06T07:37:00Z">
                  <w:rPr>
                    <w:ins w:id="28119" w:author="瑋婷 徐" w:date="2025-01-03T16:50:00Z" w16du:dateUtc="2025-01-03T08:50:00Z"/>
                    <w:rFonts w:ascii="Times New Roman" w:eastAsia="Times New Roman" w:hAnsi="Times New Roman" w:cs="Times New Roman"/>
                    <w:sz w:val="20"/>
                    <w:szCs w:val="20"/>
                  </w:rPr>
                </w:rPrChange>
              </w:rPr>
              <w:pPrChange w:id="281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6FCFFA2"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21" w:author="瑋婷 徐" w:date="2025-01-03T16:50:00Z" w16du:dateUtc="2025-01-03T08:50:00Z"/>
                <w:rFonts w:ascii="Times New Roman" w:eastAsiaTheme="minorEastAsia" w:hAnsi="Times New Roman" w:cs="Times New Roman"/>
                <w:rPrChange w:id="28122" w:author="瑋婷 徐" w:date="2025-01-06T15:37:00Z" w16du:dateUtc="2025-01-06T07:37:00Z">
                  <w:rPr>
                    <w:ins w:id="28123" w:author="瑋婷 徐" w:date="2025-01-03T16:50:00Z" w16du:dateUtc="2025-01-03T08:50:00Z"/>
                    <w:rFonts w:ascii="Times New Roman" w:eastAsia="Times New Roman" w:hAnsi="Times New Roman" w:cs="Times New Roman"/>
                    <w:sz w:val="20"/>
                    <w:szCs w:val="20"/>
                  </w:rPr>
                </w:rPrChange>
              </w:rPr>
              <w:pPrChange w:id="281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E7C138"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25" w:author="瑋婷 徐" w:date="2025-01-03T16:50:00Z" w16du:dateUtc="2025-01-03T08:50:00Z"/>
                <w:rFonts w:ascii="Times New Roman" w:eastAsiaTheme="minorEastAsia" w:hAnsi="Times New Roman" w:cs="Times New Roman"/>
                <w:rPrChange w:id="28126" w:author="瑋婷 徐" w:date="2025-01-06T15:37:00Z" w16du:dateUtc="2025-01-06T07:37:00Z">
                  <w:rPr>
                    <w:ins w:id="28127" w:author="瑋婷 徐" w:date="2025-01-03T16:50:00Z" w16du:dateUtc="2025-01-03T08:50:00Z"/>
                    <w:rFonts w:ascii="Times New Roman" w:eastAsia="Times New Roman" w:hAnsi="Times New Roman" w:cs="Times New Roman"/>
                    <w:sz w:val="20"/>
                    <w:szCs w:val="20"/>
                  </w:rPr>
                </w:rPrChange>
              </w:rPr>
              <w:pPrChange w:id="281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EC533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29" w:author="瑋婷 徐" w:date="2025-01-03T16:50:00Z" w16du:dateUtc="2025-01-03T08:50:00Z"/>
                <w:rFonts w:ascii="Times New Roman" w:eastAsiaTheme="minorEastAsia" w:hAnsi="Times New Roman" w:cs="Times New Roman"/>
                <w:rPrChange w:id="28130" w:author="瑋婷 徐" w:date="2025-01-06T15:37:00Z" w16du:dateUtc="2025-01-06T07:37:00Z">
                  <w:rPr>
                    <w:ins w:id="28131" w:author="瑋婷 徐" w:date="2025-01-03T16:50:00Z" w16du:dateUtc="2025-01-03T08:50:00Z"/>
                    <w:rFonts w:ascii="Times New Roman" w:eastAsia="Times New Roman" w:hAnsi="Times New Roman" w:cs="Times New Roman"/>
                    <w:sz w:val="20"/>
                    <w:szCs w:val="20"/>
                  </w:rPr>
                </w:rPrChange>
              </w:rPr>
              <w:pPrChange w:id="281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42397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33" w:author="瑋婷 徐" w:date="2025-01-03T16:50:00Z" w16du:dateUtc="2025-01-03T08:50:00Z"/>
                <w:rFonts w:ascii="Times New Roman" w:eastAsiaTheme="minorEastAsia" w:hAnsi="Times New Roman" w:cs="Times New Roman"/>
                <w:rPrChange w:id="28134" w:author="瑋婷 徐" w:date="2025-01-06T15:37:00Z" w16du:dateUtc="2025-01-06T07:37:00Z">
                  <w:rPr>
                    <w:ins w:id="28135" w:author="瑋婷 徐" w:date="2025-01-03T16:50:00Z" w16du:dateUtc="2025-01-03T08:50:00Z"/>
                    <w:rFonts w:ascii="Times New Roman" w:eastAsia="Times New Roman" w:hAnsi="Times New Roman" w:cs="Times New Roman"/>
                    <w:sz w:val="20"/>
                    <w:szCs w:val="20"/>
                  </w:rPr>
                </w:rPrChange>
              </w:rPr>
              <w:pPrChange w:id="281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A2FF5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37" w:author="瑋婷 徐" w:date="2025-01-03T16:50:00Z" w16du:dateUtc="2025-01-03T08:50:00Z"/>
                <w:rFonts w:ascii="Times New Roman" w:eastAsiaTheme="minorEastAsia" w:hAnsi="Times New Roman" w:cs="Times New Roman"/>
                <w:rPrChange w:id="28138" w:author="瑋婷 徐" w:date="2025-01-06T15:37:00Z" w16du:dateUtc="2025-01-06T07:37:00Z">
                  <w:rPr>
                    <w:ins w:id="28139" w:author="瑋婷 徐" w:date="2025-01-03T16:50:00Z" w16du:dateUtc="2025-01-03T08:50:00Z"/>
                    <w:rFonts w:ascii="Times New Roman" w:eastAsia="Times New Roman" w:hAnsi="Times New Roman" w:cs="Times New Roman"/>
                    <w:sz w:val="20"/>
                    <w:szCs w:val="20"/>
                  </w:rPr>
                </w:rPrChange>
              </w:rPr>
              <w:pPrChange w:id="281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B2B8607"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41" w:author="瑋婷 徐" w:date="2025-01-03T16:50:00Z" w16du:dateUtc="2025-01-03T08:50:00Z"/>
                <w:rFonts w:ascii="Times New Roman" w:eastAsiaTheme="minorEastAsia" w:hAnsi="Times New Roman" w:cs="Times New Roman"/>
                <w:rPrChange w:id="28142" w:author="瑋婷 徐" w:date="2025-01-06T15:37:00Z" w16du:dateUtc="2025-01-06T07:37:00Z">
                  <w:rPr>
                    <w:ins w:id="28143" w:author="瑋婷 徐" w:date="2025-01-03T16:50:00Z" w16du:dateUtc="2025-01-03T08:50:00Z"/>
                    <w:rFonts w:ascii="Times New Roman" w:eastAsia="Times New Roman" w:hAnsi="Times New Roman" w:cs="Times New Roman"/>
                    <w:sz w:val="20"/>
                    <w:szCs w:val="20"/>
                  </w:rPr>
                </w:rPrChange>
              </w:rPr>
              <w:pPrChange w:id="281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C17BF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45" w:author="瑋婷 徐" w:date="2025-01-03T16:50:00Z" w16du:dateUtc="2025-01-03T08:50:00Z"/>
                <w:rFonts w:ascii="Times New Roman" w:eastAsiaTheme="minorEastAsia" w:hAnsi="Times New Roman" w:cs="Times New Roman"/>
                <w:rPrChange w:id="28146" w:author="瑋婷 徐" w:date="2025-01-06T15:37:00Z" w16du:dateUtc="2025-01-06T07:37:00Z">
                  <w:rPr>
                    <w:ins w:id="28147" w:author="瑋婷 徐" w:date="2025-01-03T16:50:00Z" w16du:dateUtc="2025-01-03T08:50:00Z"/>
                    <w:rFonts w:ascii="Times New Roman" w:eastAsia="Times New Roman" w:hAnsi="Times New Roman" w:cs="Times New Roman"/>
                    <w:sz w:val="20"/>
                    <w:szCs w:val="20"/>
                  </w:rPr>
                </w:rPrChange>
              </w:rPr>
              <w:pPrChange w:id="281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6CBD2F6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49" w:author="瑋婷 徐" w:date="2025-01-03T16:50:00Z" w16du:dateUtc="2025-01-03T08:50:00Z"/>
                <w:rFonts w:ascii="Times New Roman" w:eastAsiaTheme="minorEastAsia" w:hAnsi="Times New Roman" w:cs="Times New Roman"/>
                <w:rPrChange w:id="28150" w:author="瑋婷 徐" w:date="2025-01-06T15:37:00Z" w16du:dateUtc="2025-01-06T07:37:00Z">
                  <w:rPr>
                    <w:ins w:id="28151" w:author="瑋婷 徐" w:date="2025-01-03T16:50:00Z" w16du:dateUtc="2025-01-03T08:50:00Z"/>
                    <w:rFonts w:ascii="Times New Roman" w:eastAsia="Times New Roman" w:hAnsi="Times New Roman" w:cs="Times New Roman"/>
                    <w:sz w:val="20"/>
                    <w:szCs w:val="20"/>
                  </w:rPr>
                </w:rPrChange>
              </w:rPr>
              <w:pPrChange w:id="281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4283A773" w14:textId="77777777" w:rsidTr="003C19C7">
        <w:trPr>
          <w:trHeight w:val="300"/>
          <w:ins w:id="28153" w:author="瑋婷 徐" w:date="2025-01-03T16:50:00Z"/>
          <w:trPrChange w:id="28154"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8155" w:author="瑋婷 徐" w:date="2025-01-03T17:01:00Z" w16du:dateUtc="2025-01-03T09:01:00Z">
              <w:tcPr>
                <w:tcW w:w="781" w:type="pct"/>
                <w:gridSpan w:val="2"/>
                <w:vAlign w:val="center"/>
                <w:hideMark/>
              </w:tcPr>
            </w:tcPrChange>
          </w:tcPr>
          <w:p w14:paraId="72798F7C" w14:textId="77777777" w:rsidR="003C19C7" w:rsidRPr="00576F21" w:rsidRDefault="003C19C7">
            <w:pPr>
              <w:spacing w:line="360" w:lineRule="auto"/>
              <w:jc w:val="both"/>
              <w:rPr>
                <w:ins w:id="28156" w:author="瑋婷 徐" w:date="2025-01-03T16:50:00Z" w16du:dateUtc="2025-01-03T08:50:00Z"/>
                <w:rFonts w:ascii="Times New Roman" w:eastAsiaTheme="minorEastAsia" w:hAnsi="Times New Roman" w:cs="Times New Roman"/>
                <w:b w:val="0"/>
                <w:bCs w:val="0"/>
                <w:color w:val="000000"/>
                <w:rPrChange w:id="28157" w:author="瑋婷 徐" w:date="2025-01-06T15:37:00Z" w16du:dateUtc="2025-01-06T07:37:00Z">
                  <w:rPr>
                    <w:ins w:id="28158" w:author="瑋婷 徐" w:date="2025-01-03T16:50:00Z" w16du:dateUtc="2025-01-03T08:50:00Z"/>
                    <w:rFonts w:ascii="Calibri" w:hAnsi="Calibri" w:cs="Calibri"/>
                    <w:color w:val="000000"/>
                    <w:sz w:val="22"/>
                    <w:szCs w:val="22"/>
                  </w:rPr>
                </w:rPrChange>
              </w:rPr>
              <w:pPrChange w:id="28159" w:author="瑋婷 徐" w:date="2025-01-03T16:55:00Z" w16du:dateUtc="2025-01-03T08:55:00Z">
                <w:pPr/>
              </w:pPrChange>
            </w:pPr>
            <w:ins w:id="28160" w:author="瑋婷 徐" w:date="2025-01-03T16:50:00Z" w16du:dateUtc="2025-01-03T08:50:00Z">
              <w:r w:rsidRPr="00576F21">
                <w:rPr>
                  <w:rFonts w:ascii="Times New Roman" w:eastAsiaTheme="minorEastAsia" w:hAnsi="Times New Roman" w:cs="Times New Roman" w:hint="eastAsia"/>
                  <w:b w:val="0"/>
                  <w:bCs w:val="0"/>
                  <w:color w:val="000000"/>
                  <w:rPrChange w:id="28161" w:author="瑋婷 徐" w:date="2025-01-06T15:37:00Z" w16du:dateUtc="2025-01-06T07:37:00Z">
                    <w:rPr>
                      <w:rFonts w:ascii="Calibri" w:hAnsi="Calibri" w:cs="Calibri" w:hint="eastAsia"/>
                      <w:color w:val="000000"/>
                      <w:sz w:val="22"/>
                      <w:szCs w:val="22"/>
                    </w:rPr>
                  </w:rPrChange>
                </w:rPr>
                <w:t>臺灣</w:t>
              </w:r>
              <w:proofErr w:type="gramStart"/>
              <w:r w:rsidRPr="00576F21">
                <w:rPr>
                  <w:rFonts w:ascii="Times New Roman" w:eastAsiaTheme="minorEastAsia" w:hAnsi="Times New Roman" w:cs="Times New Roman" w:hint="eastAsia"/>
                  <w:b w:val="0"/>
                  <w:bCs w:val="0"/>
                  <w:color w:val="000000"/>
                  <w:rPrChange w:id="28162" w:author="瑋婷 徐" w:date="2025-01-06T15:37:00Z" w16du:dateUtc="2025-01-06T07:37:00Z">
                    <w:rPr>
                      <w:rFonts w:ascii="Calibri" w:hAnsi="Calibri" w:cs="Calibri" w:hint="eastAsia"/>
                      <w:color w:val="000000"/>
                      <w:sz w:val="22"/>
                      <w:szCs w:val="22"/>
                    </w:rPr>
                  </w:rPrChange>
                </w:rPr>
                <w:t>白喉噪眉</w:t>
              </w:r>
              <w:proofErr w:type="gramEnd"/>
              <w:r w:rsidRPr="00576F21">
                <w:rPr>
                  <w:rFonts w:ascii="Times New Roman" w:eastAsiaTheme="minorEastAsia" w:hAnsi="Times New Roman" w:cs="Times New Roman"/>
                  <w:b w:val="0"/>
                  <w:bCs w:val="0"/>
                  <w:color w:val="000000"/>
                  <w:rPrChange w:id="28163" w:author="瑋婷 徐" w:date="2025-01-06T15:37:00Z" w16du:dateUtc="2025-01-06T07:37:00Z">
                    <w:rPr>
                      <w:rFonts w:ascii="Calibri" w:hAnsi="Calibri" w:cs="Calibri"/>
                      <w:color w:val="000000"/>
                      <w:sz w:val="22"/>
                      <w:szCs w:val="22"/>
                    </w:rPr>
                  </w:rPrChange>
                </w:rPr>
                <w:t xml:space="preserve"> </w:t>
              </w:r>
              <w:r w:rsidRPr="00576F21">
                <w:rPr>
                  <w:b w:val="0"/>
                  <w:bCs w:val="0"/>
                  <w:color w:val="000000"/>
                  <w:rPrChange w:id="28164"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8165" w:author="瑋婷 徐" w:date="2025-01-06T15:37:00Z" w16du:dateUtc="2025-01-06T07:37:00Z">
                    <w:rPr>
                      <w:rFonts w:ascii="Calibri" w:hAnsi="Calibri" w:cs="Calibri"/>
                      <w:color w:val="000000"/>
                      <w:sz w:val="22"/>
                      <w:szCs w:val="22"/>
                    </w:rPr>
                  </w:rPrChange>
                </w:rPr>
                <w:t xml:space="preserve"> II</w:t>
              </w:r>
            </w:ins>
          </w:p>
        </w:tc>
        <w:tc>
          <w:tcPr>
            <w:tcW w:w="904" w:type="pct"/>
            <w:vAlign w:val="center"/>
            <w:hideMark/>
            <w:tcPrChange w:id="28166" w:author="瑋婷 徐" w:date="2025-01-03T17:01:00Z" w16du:dateUtc="2025-01-03T09:01:00Z">
              <w:tcPr>
                <w:tcW w:w="814" w:type="pct"/>
                <w:gridSpan w:val="2"/>
                <w:vAlign w:val="center"/>
                <w:hideMark/>
              </w:tcPr>
            </w:tcPrChange>
          </w:tcPr>
          <w:p w14:paraId="3C827E49"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67" w:author="瑋婷 徐" w:date="2025-01-03T16:50:00Z" w16du:dateUtc="2025-01-03T08:50:00Z"/>
                <w:rFonts w:ascii="Times New Roman" w:eastAsiaTheme="minorEastAsia" w:hAnsi="Times New Roman" w:cs="Times New Roman"/>
                <w:i/>
                <w:iCs/>
                <w:color w:val="000000"/>
                <w:rPrChange w:id="28168" w:author="瑋婷 徐" w:date="2025-01-06T15:37:00Z" w16du:dateUtc="2025-01-06T07:37:00Z">
                  <w:rPr>
                    <w:ins w:id="28169" w:author="瑋婷 徐" w:date="2025-01-03T16:50:00Z" w16du:dateUtc="2025-01-03T08:50:00Z"/>
                    <w:rFonts w:ascii="Calibri" w:hAnsi="Calibri" w:cs="Calibri"/>
                    <w:i/>
                    <w:iCs/>
                    <w:color w:val="000000"/>
                    <w:sz w:val="22"/>
                    <w:szCs w:val="22"/>
                  </w:rPr>
                </w:rPrChange>
              </w:rPr>
              <w:pPrChange w:id="281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171" w:author="瑋婷 徐" w:date="2025-01-03T16:50:00Z" w16du:dateUtc="2025-01-03T08:50:00Z">
              <w:r w:rsidRPr="00576F21">
                <w:rPr>
                  <w:rFonts w:ascii="Times New Roman" w:eastAsiaTheme="minorEastAsia" w:hAnsi="Times New Roman" w:cs="Times New Roman"/>
                  <w:i/>
                  <w:iCs/>
                  <w:color w:val="000000"/>
                  <w:rPrChange w:id="28172" w:author="瑋婷 徐" w:date="2025-01-06T15:37:00Z" w16du:dateUtc="2025-01-06T07:37:00Z">
                    <w:rPr>
                      <w:rFonts w:ascii="Calibri" w:hAnsi="Calibri" w:cs="Calibri"/>
                      <w:i/>
                      <w:iCs/>
                      <w:color w:val="000000"/>
                      <w:sz w:val="22"/>
                      <w:szCs w:val="22"/>
                    </w:rPr>
                  </w:rPrChange>
                </w:rPr>
                <w:t>Pterorhinus ruficeps</w:t>
              </w:r>
            </w:ins>
          </w:p>
        </w:tc>
        <w:tc>
          <w:tcPr>
            <w:tcW w:w="0" w:type="pct"/>
            <w:noWrap/>
            <w:vAlign w:val="center"/>
            <w:hideMark/>
            <w:tcPrChange w:id="28173" w:author="瑋婷 徐" w:date="2025-01-03T17:01:00Z" w16du:dateUtc="2025-01-03T09:01:00Z">
              <w:tcPr>
                <w:tcW w:w="162" w:type="pct"/>
                <w:gridSpan w:val="2"/>
                <w:noWrap/>
                <w:vAlign w:val="center"/>
                <w:hideMark/>
              </w:tcPr>
            </w:tcPrChange>
          </w:tcPr>
          <w:p w14:paraId="7533824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74" w:author="瑋婷 徐" w:date="2025-01-03T16:50:00Z" w16du:dateUtc="2025-01-03T08:50:00Z"/>
                <w:rFonts w:ascii="Times New Roman" w:eastAsiaTheme="minorEastAsia" w:hAnsi="Times New Roman" w:cs="Times New Roman"/>
                <w:i/>
                <w:iCs/>
                <w:color w:val="000000"/>
                <w:rPrChange w:id="28175" w:author="瑋婷 徐" w:date="2025-01-06T15:37:00Z" w16du:dateUtc="2025-01-06T07:37:00Z">
                  <w:rPr>
                    <w:ins w:id="28176" w:author="瑋婷 徐" w:date="2025-01-03T16:50:00Z" w16du:dateUtc="2025-01-03T08:50:00Z"/>
                    <w:rFonts w:ascii="Calibri" w:hAnsi="Calibri" w:cs="Calibri"/>
                    <w:i/>
                    <w:iCs/>
                    <w:color w:val="000000"/>
                    <w:sz w:val="22"/>
                    <w:szCs w:val="22"/>
                  </w:rPr>
                </w:rPrChange>
              </w:rPr>
              <w:pPrChange w:id="281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178" w:author="瑋婷 徐" w:date="2025-01-03T17:01:00Z" w16du:dateUtc="2025-01-03T09:01:00Z">
              <w:tcPr>
                <w:tcW w:w="162" w:type="pct"/>
                <w:gridSpan w:val="2"/>
                <w:noWrap/>
                <w:vAlign w:val="center"/>
                <w:hideMark/>
              </w:tcPr>
            </w:tcPrChange>
          </w:tcPr>
          <w:p w14:paraId="5419836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79" w:author="瑋婷 徐" w:date="2025-01-03T16:50:00Z" w16du:dateUtc="2025-01-03T08:50:00Z"/>
                <w:rFonts w:ascii="Times New Roman" w:eastAsiaTheme="minorEastAsia" w:hAnsi="Times New Roman" w:cs="Times New Roman"/>
                <w:rPrChange w:id="28180" w:author="瑋婷 徐" w:date="2025-01-06T15:37:00Z" w16du:dateUtc="2025-01-06T07:37:00Z">
                  <w:rPr>
                    <w:ins w:id="28181" w:author="瑋婷 徐" w:date="2025-01-03T16:50:00Z" w16du:dateUtc="2025-01-03T08:50:00Z"/>
                    <w:rFonts w:ascii="Times New Roman" w:eastAsia="Times New Roman" w:hAnsi="Times New Roman" w:cs="Times New Roman"/>
                    <w:sz w:val="20"/>
                    <w:szCs w:val="20"/>
                  </w:rPr>
                </w:rPrChange>
              </w:rPr>
              <w:pPrChange w:id="281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183" w:author="瑋婷 徐" w:date="2025-01-03T17:01:00Z" w16du:dateUtc="2025-01-03T09:01:00Z">
              <w:tcPr>
                <w:tcW w:w="162" w:type="pct"/>
                <w:gridSpan w:val="2"/>
                <w:noWrap/>
                <w:vAlign w:val="center"/>
                <w:hideMark/>
              </w:tcPr>
            </w:tcPrChange>
          </w:tcPr>
          <w:p w14:paraId="71D30DD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84" w:author="瑋婷 徐" w:date="2025-01-03T16:50:00Z" w16du:dateUtc="2025-01-03T08:50:00Z"/>
                <w:rFonts w:ascii="Times New Roman" w:eastAsiaTheme="minorEastAsia" w:hAnsi="Times New Roman" w:cs="Times New Roman"/>
                <w:color w:val="000000"/>
                <w:rPrChange w:id="28185" w:author="瑋婷 徐" w:date="2025-01-06T15:37:00Z" w16du:dateUtc="2025-01-06T07:37:00Z">
                  <w:rPr>
                    <w:ins w:id="28186" w:author="瑋婷 徐" w:date="2025-01-03T16:50:00Z" w16du:dateUtc="2025-01-03T08:50:00Z"/>
                    <w:rFonts w:ascii="Calibri" w:hAnsi="Calibri" w:cs="Calibri"/>
                    <w:color w:val="000000"/>
                    <w:sz w:val="22"/>
                    <w:szCs w:val="22"/>
                  </w:rPr>
                </w:rPrChange>
              </w:rPr>
              <w:pPrChange w:id="281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188" w:author="瑋婷 徐" w:date="2025-01-03T16:50:00Z" w16du:dateUtc="2025-01-03T08:50:00Z">
              <w:r w:rsidRPr="00576F21">
                <w:rPr>
                  <w:rFonts w:ascii="Times New Roman" w:eastAsiaTheme="minorEastAsia" w:hAnsi="Times New Roman" w:cs="Times New Roman"/>
                  <w:color w:val="000000"/>
                  <w:rPrChange w:id="28189"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8190" w:author="瑋婷 徐" w:date="2025-01-03T17:01:00Z" w16du:dateUtc="2025-01-03T09:01:00Z">
              <w:tcPr>
                <w:tcW w:w="162" w:type="pct"/>
                <w:gridSpan w:val="2"/>
                <w:noWrap/>
                <w:vAlign w:val="center"/>
                <w:hideMark/>
              </w:tcPr>
            </w:tcPrChange>
          </w:tcPr>
          <w:p w14:paraId="48C5C70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91" w:author="瑋婷 徐" w:date="2025-01-03T16:50:00Z" w16du:dateUtc="2025-01-03T08:50:00Z"/>
                <w:rFonts w:ascii="Times New Roman" w:eastAsiaTheme="minorEastAsia" w:hAnsi="Times New Roman" w:cs="Times New Roman"/>
                <w:color w:val="000000"/>
                <w:rPrChange w:id="28192" w:author="瑋婷 徐" w:date="2025-01-06T15:37:00Z" w16du:dateUtc="2025-01-06T07:37:00Z">
                  <w:rPr>
                    <w:ins w:id="28193" w:author="瑋婷 徐" w:date="2025-01-03T16:50:00Z" w16du:dateUtc="2025-01-03T08:50:00Z"/>
                    <w:rFonts w:ascii="Calibri" w:hAnsi="Calibri" w:cs="Calibri"/>
                    <w:color w:val="000000"/>
                    <w:sz w:val="22"/>
                    <w:szCs w:val="22"/>
                  </w:rPr>
                </w:rPrChange>
              </w:rPr>
              <w:pPrChange w:id="281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195" w:author="瑋婷 徐" w:date="2025-01-03T17:01:00Z" w16du:dateUtc="2025-01-03T09:01:00Z">
              <w:tcPr>
                <w:tcW w:w="162" w:type="pct"/>
                <w:gridSpan w:val="2"/>
                <w:noWrap/>
                <w:vAlign w:val="center"/>
                <w:hideMark/>
              </w:tcPr>
            </w:tcPrChange>
          </w:tcPr>
          <w:p w14:paraId="6670D85D"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96" w:author="瑋婷 徐" w:date="2025-01-03T16:50:00Z" w16du:dateUtc="2025-01-03T08:50:00Z"/>
                <w:rFonts w:ascii="Times New Roman" w:eastAsiaTheme="minorEastAsia" w:hAnsi="Times New Roman" w:cs="Times New Roman"/>
                <w:rPrChange w:id="28197" w:author="瑋婷 徐" w:date="2025-01-06T15:37:00Z" w16du:dateUtc="2025-01-06T07:37:00Z">
                  <w:rPr>
                    <w:ins w:id="28198" w:author="瑋婷 徐" w:date="2025-01-03T16:50:00Z" w16du:dateUtc="2025-01-03T08:50:00Z"/>
                    <w:rFonts w:ascii="Times New Roman" w:eastAsia="Times New Roman" w:hAnsi="Times New Roman" w:cs="Times New Roman"/>
                    <w:sz w:val="20"/>
                    <w:szCs w:val="20"/>
                  </w:rPr>
                </w:rPrChange>
              </w:rPr>
              <w:pPrChange w:id="281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00" w:author="瑋婷 徐" w:date="2025-01-03T17:01:00Z" w16du:dateUtc="2025-01-03T09:01:00Z">
              <w:tcPr>
                <w:tcW w:w="162" w:type="pct"/>
                <w:gridSpan w:val="2"/>
                <w:noWrap/>
                <w:vAlign w:val="center"/>
                <w:hideMark/>
              </w:tcPr>
            </w:tcPrChange>
          </w:tcPr>
          <w:p w14:paraId="122967EA"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01" w:author="瑋婷 徐" w:date="2025-01-03T16:50:00Z" w16du:dateUtc="2025-01-03T08:50:00Z"/>
                <w:rFonts w:ascii="Times New Roman" w:eastAsiaTheme="minorEastAsia" w:hAnsi="Times New Roman" w:cs="Times New Roman"/>
                <w:rPrChange w:id="28202" w:author="瑋婷 徐" w:date="2025-01-06T15:37:00Z" w16du:dateUtc="2025-01-06T07:37:00Z">
                  <w:rPr>
                    <w:ins w:id="28203" w:author="瑋婷 徐" w:date="2025-01-03T16:50:00Z" w16du:dateUtc="2025-01-03T08:50:00Z"/>
                    <w:rFonts w:ascii="Times New Roman" w:eastAsia="Times New Roman" w:hAnsi="Times New Roman" w:cs="Times New Roman"/>
                    <w:sz w:val="20"/>
                    <w:szCs w:val="20"/>
                  </w:rPr>
                </w:rPrChange>
              </w:rPr>
              <w:pPrChange w:id="282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05" w:author="瑋婷 徐" w:date="2025-01-03T17:01:00Z" w16du:dateUtc="2025-01-03T09:01:00Z">
              <w:tcPr>
                <w:tcW w:w="162" w:type="pct"/>
                <w:gridSpan w:val="2"/>
                <w:noWrap/>
                <w:vAlign w:val="center"/>
                <w:hideMark/>
              </w:tcPr>
            </w:tcPrChange>
          </w:tcPr>
          <w:p w14:paraId="598446B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06" w:author="瑋婷 徐" w:date="2025-01-03T16:50:00Z" w16du:dateUtc="2025-01-03T08:50:00Z"/>
                <w:rFonts w:ascii="Times New Roman" w:eastAsiaTheme="minorEastAsia" w:hAnsi="Times New Roman" w:cs="Times New Roman"/>
                <w:rPrChange w:id="28207" w:author="瑋婷 徐" w:date="2025-01-06T15:37:00Z" w16du:dateUtc="2025-01-06T07:37:00Z">
                  <w:rPr>
                    <w:ins w:id="28208" w:author="瑋婷 徐" w:date="2025-01-03T16:50:00Z" w16du:dateUtc="2025-01-03T08:50:00Z"/>
                    <w:rFonts w:ascii="Times New Roman" w:eastAsia="Times New Roman" w:hAnsi="Times New Roman" w:cs="Times New Roman"/>
                    <w:sz w:val="20"/>
                    <w:szCs w:val="20"/>
                  </w:rPr>
                </w:rPrChange>
              </w:rPr>
              <w:pPrChange w:id="282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10" w:author="瑋婷 徐" w:date="2025-01-03T17:01:00Z" w16du:dateUtc="2025-01-03T09:01:00Z">
              <w:tcPr>
                <w:tcW w:w="162" w:type="pct"/>
                <w:gridSpan w:val="2"/>
                <w:noWrap/>
                <w:vAlign w:val="center"/>
                <w:hideMark/>
              </w:tcPr>
            </w:tcPrChange>
          </w:tcPr>
          <w:p w14:paraId="429991A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11" w:author="瑋婷 徐" w:date="2025-01-03T16:50:00Z" w16du:dateUtc="2025-01-03T08:50:00Z"/>
                <w:rFonts w:ascii="Times New Roman" w:eastAsiaTheme="minorEastAsia" w:hAnsi="Times New Roman" w:cs="Times New Roman"/>
                <w:rPrChange w:id="28212" w:author="瑋婷 徐" w:date="2025-01-06T15:37:00Z" w16du:dateUtc="2025-01-06T07:37:00Z">
                  <w:rPr>
                    <w:ins w:id="28213" w:author="瑋婷 徐" w:date="2025-01-03T16:50:00Z" w16du:dateUtc="2025-01-03T08:50:00Z"/>
                    <w:rFonts w:ascii="Times New Roman" w:eastAsia="Times New Roman" w:hAnsi="Times New Roman" w:cs="Times New Roman"/>
                    <w:sz w:val="20"/>
                    <w:szCs w:val="20"/>
                  </w:rPr>
                </w:rPrChange>
              </w:rPr>
              <w:pPrChange w:id="282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15" w:author="瑋婷 徐" w:date="2025-01-03T17:01:00Z" w16du:dateUtc="2025-01-03T09:01:00Z">
              <w:tcPr>
                <w:tcW w:w="162" w:type="pct"/>
                <w:gridSpan w:val="2"/>
                <w:noWrap/>
                <w:vAlign w:val="center"/>
                <w:hideMark/>
              </w:tcPr>
            </w:tcPrChange>
          </w:tcPr>
          <w:p w14:paraId="18749B57"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16" w:author="瑋婷 徐" w:date="2025-01-03T16:50:00Z" w16du:dateUtc="2025-01-03T08:50:00Z"/>
                <w:rFonts w:ascii="Times New Roman" w:eastAsiaTheme="minorEastAsia" w:hAnsi="Times New Roman" w:cs="Times New Roman"/>
                <w:rPrChange w:id="28217" w:author="瑋婷 徐" w:date="2025-01-06T15:37:00Z" w16du:dateUtc="2025-01-06T07:37:00Z">
                  <w:rPr>
                    <w:ins w:id="28218" w:author="瑋婷 徐" w:date="2025-01-03T16:50:00Z" w16du:dateUtc="2025-01-03T08:50:00Z"/>
                    <w:rFonts w:ascii="Times New Roman" w:eastAsia="Times New Roman" w:hAnsi="Times New Roman" w:cs="Times New Roman"/>
                    <w:sz w:val="20"/>
                    <w:szCs w:val="20"/>
                  </w:rPr>
                </w:rPrChange>
              </w:rPr>
              <w:pPrChange w:id="282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20" w:author="瑋婷 徐" w:date="2025-01-03T17:01:00Z" w16du:dateUtc="2025-01-03T09:01:00Z">
              <w:tcPr>
                <w:tcW w:w="162" w:type="pct"/>
                <w:gridSpan w:val="2"/>
                <w:noWrap/>
                <w:vAlign w:val="center"/>
                <w:hideMark/>
              </w:tcPr>
            </w:tcPrChange>
          </w:tcPr>
          <w:p w14:paraId="4C7827E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21" w:author="瑋婷 徐" w:date="2025-01-03T16:50:00Z" w16du:dateUtc="2025-01-03T08:50:00Z"/>
                <w:rFonts w:ascii="Times New Roman" w:eastAsiaTheme="minorEastAsia" w:hAnsi="Times New Roman" w:cs="Times New Roman"/>
                <w:rPrChange w:id="28222" w:author="瑋婷 徐" w:date="2025-01-06T15:37:00Z" w16du:dateUtc="2025-01-06T07:37:00Z">
                  <w:rPr>
                    <w:ins w:id="28223" w:author="瑋婷 徐" w:date="2025-01-03T16:50:00Z" w16du:dateUtc="2025-01-03T08:50:00Z"/>
                    <w:rFonts w:ascii="Times New Roman" w:eastAsia="Times New Roman" w:hAnsi="Times New Roman" w:cs="Times New Roman"/>
                    <w:sz w:val="20"/>
                    <w:szCs w:val="20"/>
                  </w:rPr>
                </w:rPrChange>
              </w:rPr>
              <w:pPrChange w:id="282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25" w:author="瑋婷 徐" w:date="2025-01-03T17:01:00Z" w16du:dateUtc="2025-01-03T09:01:00Z">
              <w:tcPr>
                <w:tcW w:w="162" w:type="pct"/>
                <w:gridSpan w:val="2"/>
                <w:noWrap/>
                <w:vAlign w:val="center"/>
                <w:hideMark/>
              </w:tcPr>
            </w:tcPrChange>
          </w:tcPr>
          <w:p w14:paraId="389EC35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26" w:author="瑋婷 徐" w:date="2025-01-03T16:50:00Z" w16du:dateUtc="2025-01-03T08:50:00Z"/>
                <w:rFonts w:ascii="Times New Roman" w:eastAsiaTheme="minorEastAsia" w:hAnsi="Times New Roman" w:cs="Times New Roman"/>
                <w:color w:val="000000"/>
                <w:rPrChange w:id="28227" w:author="瑋婷 徐" w:date="2025-01-06T15:37:00Z" w16du:dateUtc="2025-01-06T07:37:00Z">
                  <w:rPr>
                    <w:ins w:id="28228" w:author="瑋婷 徐" w:date="2025-01-03T16:50:00Z" w16du:dateUtc="2025-01-03T08:50:00Z"/>
                    <w:rFonts w:ascii="Calibri" w:hAnsi="Calibri" w:cs="Calibri"/>
                    <w:color w:val="000000"/>
                    <w:sz w:val="22"/>
                    <w:szCs w:val="22"/>
                  </w:rPr>
                </w:rPrChange>
              </w:rPr>
              <w:pPrChange w:id="282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230" w:author="瑋婷 徐" w:date="2025-01-03T16:50:00Z" w16du:dateUtc="2025-01-03T08:50:00Z">
              <w:r w:rsidRPr="00576F21">
                <w:rPr>
                  <w:rFonts w:ascii="Times New Roman" w:eastAsiaTheme="minorEastAsia" w:hAnsi="Times New Roman" w:cs="Times New Roman"/>
                  <w:color w:val="000000"/>
                  <w:rPrChange w:id="28231"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8232" w:author="瑋婷 徐" w:date="2025-01-03T17:01:00Z" w16du:dateUtc="2025-01-03T09:01:00Z">
              <w:tcPr>
                <w:tcW w:w="162" w:type="pct"/>
                <w:gridSpan w:val="2"/>
                <w:noWrap/>
                <w:vAlign w:val="center"/>
                <w:hideMark/>
              </w:tcPr>
            </w:tcPrChange>
          </w:tcPr>
          <w:p w14:paraId="3DB7FFC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33" w:author="瑋婷 徐" w:date="2025-01-03T16:50:00Z" w16du:dateUtc="2025-01-03T08:50:00Z"/>
                <w:rFonts w:ascii="Times New Roman" w:eastAsiaTheme="minorEastAsia" w:hAnsi="Times New Roman" w:cs="Times New Roman"/>
                <w:color w:val="000000"/>
                <w:rPrChange w:id="28234" w:author="瑋婷 徐" w:date="2025-01-06T15:37:00Z" w16du:dateUtc="2025-01-06T07:37:00Z">
                  <w:rPr>
                    <w:ins w:id="28235" w:author="瑋婷 徐" w:date="2025-01-03T16:50:00Z" w16du:dateUtc="2025-01-03T08:50:00Z"/>
                    <w:rFonts w:ascii="Calibri" w:hAnsi="Calibri" w:cs="Calibri"/>
                    <w:color w:val="000000"/>
                    <w:sz w:val="22"/>
                    <w:szCs w:val="22"/>
                  </w:rPr>
                </w:rPrChange>
              </w:rPr>
              <w:pPrChange w:id="282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37" w:author="瑋婷 徐" w:date="2025-01-03T17:01:00Z" w16du:dateUtc="2025-01-03T09:01:00Z">
              <w:tcPr>
                <w:tcW w:w="162" w:type="pct"/>
                <w:gridSpan w:val="2"/>
                <w:noWrap/>
                <w:vAlign w:val="center"/>
                <w:hideMark/>
              </w:tcPr>
            </w:tcPrChange>
          </w:tcPr>
          <w:p w14:paraId="56DD1B3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38" w:author="瑋婷 徐" w:date="2025-01-03T16:50:00Z" w16du:dateUtc="2025-01-03T08:50:00Z"/>
                <w:rFonts w:ascii="Times New Roman" w:eastAsiaTheme="minorEastAsia" w:hAnsi="Times New Roman" w:cs="Times New Roman"/>
                <w:color w:val="000000"/>
                <w:rPrChange w:id="28239" w:author="瑋婷 徐" w:date="2025-01-06T15:37:00Z" w16du:dateUtc="2025-01-06T07:37:00Z">
                  <w:rPr>
                    <w:ins w:id="28240" w:author="瑋婷 徐" w:date="2025-01-03T16:50:00Z" w16du:dateUtc="2025-01-03T08:50:00Z"/>
                    <w:rFonts w:ascii="Calibri" w:hAnsi="Calibri" w:cs="Calibri"/>
                    <w:color w:val="000000"/>
                    <w:sz w:val="22"/>
                    <w:szCs w:val="22"/>
                  </w:rPr>
                </w:rPrChange>
              </w:rPr>
              <w:pPrChange w:id="282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242" w:author="瑋婷 徐" w:date="2025-01-03T16:50:00Z" w16du:dateUtc="2025-01-03T08:50:00Z">
              <w:r w:rsidRPr="00576F21">
                <w:rPr>
                  <w:rFonts w:ascii="Times New Roman" w:eastAsiaTheme="minorEastAsia" w:hAnsi="Times New Roman" w:cs="Times New Roman"/>
                  <w:color w:val="000000"/>
                  <w:rPrChange w:id="28243" w:author="瑋婷 徐" w:date="2025-01-06T15:37:00Z" w16du:dateUtc="2025-01-06T07:37:00Z">
                    <w:rPr>
                      <w:rFonts w:ascii="Calibri" w:hAnsi="Calibri" w:cs="Calibri"/>
                      <w:color w:val="000000"/>
                      <w:sz w:val="22"/>
                      <w:szCs w:val="22"/>
                    </w:rPr>
                  </w:rPrChange>
                </w:rPr>
                <w:t>*</w:t>
              </w:r>
            </w:ins>
          </w:p>
        </w:tc>
        <w:tc>
          <w:tcPr>
            <w:tcW w:w="0" w:type="pct"/>
            <w:noWrap/>
            <w:vAlign w:val="center"/>
            <w:hideMark/>
            <w:tcPrChange w:id="28244" w:author="瑋婷 徐" w:date="2025-01-03T17:01:00Z" w16du:dateUtc="2025-01-03T09:01:00Z">
              <w:tcPr>
                <w:tcW w:w="162" w:type="pct"/>
                <w:gridSpan w:val="2"/>
                <w:noWrap/>
                <w:vAlign w:val="center"/>
                <w:hideMark/>
              </w:tcPr>
            </w:tcPrChange>
          </w:tcPr>
          <w:p w14:paraId="7B6ABCBD"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45" w:author="瑋婷 徐" w:date="2025-01-03T16:50:00Z" w16du:dateUtc="2025-01-03T08:50:00Z"/>
                <w:rFonts w:ascii="Times New Roman" w:eastAsiaTheme="minorEastAsia" w:hAnsi="Times New Roman" w:cs="Times New Roman"/>
                <w:color w:val="000000"/>
                <w:rPrChange w:id="28246" w:author="瑋婷 徐" w:date="2025-01-06T15:37:00Z" w16du:dateUtc="2025-01-06T07:37:00Z">
                  <w:rPr>
                    <w:ins w:id="28247" w:author="瑋婷 徐" w:date="2025-01-03T16:50:00Z" w16du:dateUtc="2025-01-03T08:50:00Z"/>
                    <w:rFonts w:ascii="Calibri" w:hAnsi="Calibri" w:cs="Calibri"/>
                    <w:color w:val="000000"/>
                    <w:sz w:val="22"/>
                    <w:szCs w:val="22"/>
                  </w:rPr>
                </w:rPrChange>
              </w:rPr>
              <w:pPrChange w:id="282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49" w:author="瑋婷 徐" w:date="2025-01-03T17:01:00Z" w16du:dateUtc="2025-01-03T09:01:00Z">
              <w:tcPr>
                <w:tcW w:w="162" w:type="pct"/>
                <w:gridSpan w:val="2"/>
                <w:noWrap/>
                <w:vAlign w:val="center"/>
                <w:hideMark/>
              </w:tcPr>
            </w:tcPrChange>
          </w:tcPr>
          <w:p w14:paraId="48D786B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50" w:author="瑋婷 徐" w:date="2025-01-03T16:50:00Z" w16du:dateUtc="2025-01-03T08:50:00Z"/>
                <w:rFonts w:ascii="Times New Roman" w:eastAsiaTheme="minorEastAsia" w:hAnsi="Times New Roman" w:cs="Times New Roman"/>
                <w:rPrChange w:id="28251" w:author="瑋婷 徐" w:date="2025-01-06T15:37:00Z" w16du:dateUtc="2025-01-06T07:37:00Z">
                  <w:rPr>
                    <w:ins w:id="28252" w:author="瑋婷 徐" w:date="2025-01-03T16:50:00Z" w16du:dateUtc="2025-01-03T08:50:00Z"/>
                    <w:rFonts w:ascii="Times New Roman" w:eastAsia="Times New Roman" w:hAnsi="Times New Roman" w:cs="Times New Roman"/>
                    <w:sz w:val="20"/>
                    <w:szCs w:val="20"/>
                  </w:rPr>
                </w:rPrChange>
              </w:rPr>
              <w:pPrChange w:id="282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54" w:author="瑋婷 徐" w:date="2025-01-03T17:01:00Z" w16du:dateUtc="2025-01-03T09:01:00Z">
              <w:tcPr>
                <w:tcW w:w="162" w:type="pct"/>
                <w:gridSpan w:val="2"/>
                <w:noWrap/>
                <w:vAlign w:val="center"/>
                <w:hideMark/>
              </w:tcPr>
            </w:tcPrChange>
          </w:tcPr>
          <w:p w14:paraId="0F58BFAE"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55" w:author="瑋婷 徐" w:date="2025-01-03T16:50:00Z" w16du:dateUtc="2025-01-03T08:50:00Z"/>
                <w:rFonts w:ascii="Times New Roman" w:eastAsiaTheme="minorEastAsia" w:hAnsi="Times New Roman" w:cs="Times New Roman"/>
                <w:rPrChange w:id="28256" w:author="瑋婷 徐" w:date="2025-01-06T15:37:00Z" w16du:dateUtc="2025-01-06T07:37:00Z">
                  <w:rPr>
                    <w:ins w:id="28257" w:author="瑋婷 徐" w:date="2025-01-03T16:50:00Z" w16du:dateUtc="2025-01-03T08:50:00Z"/>
                    <w:rFonts w:ascii="Times New Roman" w:eastAsia="Times New Roman" w:hAnsi="Times New Roman" w:cs="Times New Roman"/>
                    <w:sz w:val="20"/>
                    <w:szCs w:val="20"/>
                  </w:rPr>
                </w:rPrChange>
              </w:rPr>
              <w:pPrChange w:id="282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59" w:author="瑋婷 徐" w:date="2025-01-03T17:01:00Z" w16du:dateUtc="2025-01-03T09:01:00Z">
              <w:tcPr>
                <w:tcW w:w="162" w:type="pct"/>
                <w:gridSpan w:val="2"/>
                <w:noWrap/>
                <w:vAlign w:val="center"/>
                <w:hideMark/>
              </w:tcPr>
            </w:tcPrChange>
          </w:tcPr>
          <w:p w14:paraId="5ABE207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60" w:author="瑋婷 徐" w:date="2025-01-03T16:50:00Z" w16du:dateUtc="2025-01-03T08:50:00Z"/>
                <w:rFonts w:ascii="Times New Roman" w:eastAsiaTheme="minorEastAsia" w:hAnsi="Times New Roman" w:cs="Times New Roman"/>
                <w:rPrChange w:id="28261" w:author="瑋婷 徐" w:date="2025-01-06T15:37:00Z" w16du:dateUtc="2025-01-06T07:37:00Z">
                  <w:rPr>
                    <w:ins w:id="28262" w:author="瑋婷 徐" w:date="2025-01-03T16:50:00Z" w16du:dateUtc="2025-01-03T08:50:00Z"/>
                    <w:rFonts w:ascii="Times New Roman" w:eastAsia="Times New Roman" w:hAnsi="Times New Roman" w:cs="Times New Roman"/>
                    <w:sz w:val="20"/>
                    <w:szCs w:val="20"/>
                  </w:rPr>
                </w:rPrChange>
              </w:rPr>
              <w:pPrChange w:id="282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64" w:author="瑋婷 徐" w:date="2025-01-03T17:01:00Z" w16du:dateUtc="2025-01-03T09:01:00Z">
              <w:tcPr>
                <w:tcW w:w="162" w:type="pct"/>
                <w:gridSpan w:val="2"/>
                <w:noWrap/>
                <w:vAlign w:val="center"/>
                <w:hideMark/>
              </w:tcPr>
            </w:tcPrChange>
          </w:tcPr>
          <w:p w14:paraId="4AF08684"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65" w:author="瑋婷 徐" w:date="2025-01-03T16:50:00Z" w16du:dateUtc="2025-01-03T08:50:00Z"/>
                <w:rFonts w:ascii="Times New Roman" w:eastAsiaTheme="minorEastAsia" w:hAnsi="Times New Roman" w:cs="Times New Roman"/>
                <w:rPrChange w:id="28266" w:author="瑋婷 徐" w:date="2025-01-06T15:37:00Z" w16du:dateUtc="2025-01-06T07:37:00Z">
                  <w:rPr>
                    <w:ins w:id="28267" w:author="瑋婷 徐" w:date="2025-01-03T16:50:00Z" w16du:dateUtc="2025-01-03T08:50:00Z"/>
                    <w:rFonts w:ascii="Times New Roman" w:eastAsia="Times New Roman" w:hAnsi="Times New Roman" w:cs="Times New Roman"/>
                    <w:sz w:val="20"/>
                    <w:szCs w:val="20"/>
                  </w:rPr>
                </w:rPrChange>
              </w:rPr>
              <w:pPrChange w:id="282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69" w:author="瑋婷 徐" w:date="2025-01-03T17:01:00Z" w16du:dateUtc="2025-01-03T09:01:00Z">
              <w:tcPr>
                <w:tcW w:w="162" w:type="pct"/>
                <w:gridSpan w:val="2"/>
                <w:noWrap/>
                <w:vAlign w:val="center"/>
                <w:hideMark/>
              </w:tcPr>
            </w:tcPrChange>
          </w:tcPr>
          <w:p w14:paraId="08655783"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70" w:author="瑋婷 徐" w:date="2025-01-03T16:50:00Z" w16du:dateUtc="2025-01-03T08:50:00Z"/>
                <w:rFonts w:ascii="Times New Roman" w:eastAsiaTheme="minorEastAsia" w:hAnsi="Times New Roman" w:cs="Times New Roman"/>
                <w:rPrChange w:id="28271" w:author="瑋婷 徐" w:date="2025-01-06T15:37:00Z" w16du:dateUtc="2025-01-06T07:37:00Z">
                  <w:rPr>
                    <w:ins w:id="28272" w:author="瑋婷 徐" w:date="2025-01-03T16:50:00Z" w16du:dateUtc="2025-01-03T08:50:00Z"/>
                    <w:rFonts w:ascii="Times New Roman" w:eastAsia="Times New Roman" w:hAnsi="Times New Roman" w:cs="Times New Roman"/>
                    <w:sz w:val="20"/>
                    <w:szCs w:val="20"/>
                  </w:rPr>
                </w:rPrChange>
              </w:rPr>
              <w:pPrChange w:id="282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274" w:author="瑋婷 徐" w:date="2025-01-03T17:01:00Z" w16du:dateUtc="2025-01-03T09:01:00Z">
              <w:tcPr>
                <w:tcW w:w="162" w:type="pct"/>
                <w:gridSpan w:val="2"/>
                <w:noWrap/>
                <w:vAlign w:val="center"/>
                <w:hideMark/>
              </w:tcPr>
            </w:tcPrChange>
          </w:tcPr>
          <w:p w14:paraId="32DB0319"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75" w:author="瑋婷 徐" w:date="2025-01-03T16:50:00Z" w16du:dateUtc="2025-01-03T08:50:00Z"/>
                <w:rFonts w:ascii="Times New Roman" w:eastAsiaTheme="minorEastAsia" w:hAnsi="Times New Roman" w:cs="Times New Roman"/>
                <w:rPrChange w:id="28276" w:author="瑋婷 徐" w:date="2025-01-06T15:37:00Z" w16du:dateUtc="2025-01-06T07:37:00Z">
                  <w:rPr>
                    <w:ins w:id="28277" w:author="瑋婷 徐" w:date="2025-01-03T16:50:00Z" w16du:dateUtc="2025-01-03T08:50:00Z"/>
                    <w:rFonts w:ascii="Times New Roman" w:eastAsia="Times New Roman" w:hAnsi="Times New Roman" w:cs="Times New Roman"/>
                    <w:sz w:val="20"/>
                    <w:szCs w:val="20"/>
                  </w:rPr>
                </w:rPrChange>
              </w:rPr>
              <w:pPrChange w:id="282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8279" w:author="瑋婷 徐" w:date="2025-01-03T17:01:00Z" w16du:dateUtc="2025-01-03T09:01:00Z">
              <w:tcPr>
                <w:tcW w:w="164" w:type="pct"/>
                <w:noWrap/>
                <w:vAlign w:val="center"/>
                <w:hideMark/>
              </w:tcPr>
            </w:tcPrChange>
          </w:tcPr>
          <w:p w14:paraId="1712AD0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80" w:author="瑋婷 徐" w:date="2025-01-03T16:50:00Z" w16du:dateUtc="2025-01-03T08:50:00Z"/>
                <w:rFonts w:ascii="Times New Roman" w:eastAsiaTheme="minorEastAsia" w:hAnsi="Times New Roman" w:cs="Times New Roman"/>
                <w:rPrChange w:id="28281" w:author="瑋婷 徐" w:date="2025-01-06T15:37:00Z" w16du:dateUtc="2025-01-06T07:37:00Z">
                  <w:rPr>
                    <w:ins w:id="28282" w:author="瑋婷 徐" w:date="2025-01-03T16:50:00Z" w16du:dateUtc="2025-01-03T08:50:00Z"/>
                    <w:rFonts w:ascii="Times New Roman" w:eastAsia="Times New Roman" w:hAnsi="Times New Roman" w:cs="Times New Roman"/>
                    <w:sz w:val="20"/>
                    <w:szCs w:val="20"/>
                  </w:rPr>
                </w:rPrChange>
              </w:rPr>
              <w:pPrChange w:id="282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013F64B7" w14:textId="77777777" w:rsidTr="003C19C7">
        <w:trPr>
          <w:cnfStyle w:val="000000100000" w:firstRow="0" w:lastRow="0" w:firstColumn="0" w:lastColumn="0" w:oddVBand="0" w:evenVBand="0" w:oddHBand="1" w:evenHBand="0" w:firstRowFirstColumn="0" w:firstRowLastColumn="0" w:lastRowFirstColumn="0" w:lastRowLastColumn="0"/>
          <w:trHeight w:val="600"/>
          <w:ins w:id="2828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FBBC76F" w14:textId="77777777" w:rsidR="003C19C7" w:rsidRPr="00576F21" w:rsidRDefault="003C19C7">
            <w:pPr>
              <w:spacing w:line="360" w:lineRule="auto"/>
              <w:jc w:val="both"/>
              <w:rPr>
                <w:ins w:id="28285" w:author="瑋婷 徐" w:date="2025-01-03T16:50:00Z" w16du:dateUtc="2025-01-03T08:50:00Z"/>
                <w:rFonts w:ascii="Times New Roman" w:eastAsiaTheme="minorEastAsia" w:hAnsi="Times New Roman" w:cs="Times New Roman"/>
                <w:b w:val="0"/>
                <w:bCs w:val="0"/>
                <w:color w:val="000000"/>
                <w:rPrChange w:id="28286" w:author="瑋婷 徐" w:date="2025-01-06T15:37:00Z" w16du:dateUtc="2025-01-06T07:37:00Z">
                  <w:rPr>
                    <w:ins w:id="28287" w:author="瑋婷 徐" w:date="2025-01-03T16:50:00Z" w16du:dateUtc="2025-01-03T08:50:00Z"/>
                    <w:rFonts w:ascii="Calibri" w:hAnsi="Calibri" w:cs="Calibri"/>
                    <w:color w:val="000000"/>
                    <w:sz w:val="22"/>
                    <w:szCs w:val="22"/>
                  </w:rPr>
                </w:rPrChange>
              </w:rPr>
              <w:pPrChange w:id="28288" w:author="瑋婷 徐" w:date="2025-01-03T16:55:00Z" w16du:dateUtc="2025-01-03T08:55:00Z">
                <w:pPr/>
              </w:pPrChange>
            </w:pPr>
            <w:proofErr w:type="gramStart"/>
            <w:ins w:id="28289" w:author="瑋婷 徐" w:date="2025-01-03T16:50:00Z" w16du:dateUtc="2025-01-03T08:50:00Z">
              <w:r w:rsidRPr="00576F21">
                <w:rPr>
                  <w:rFonts w:ascii="Times New Roman" w:eastAsiaTheme="minorEastAsia" w:hAnsi="Times New Roman" w:cs="Times New Roman" w:hint="eastAsia"/>
                  <w:b w:val="0"/>
                  <w:bCs w:val="0"/>
                  <w:color w:val="000000"/>
                  <w:rPrChange w:id="28290" w:author="瑋婷 徐" w:date="2025-01-06T15:37:00Z" w16du:dateUtc="2025-01-06T07:37:00Z">
                    <w:rPr>
                      <w:rFonts w:ascii="Calibri" w:hAnsi="Calibri" w:cs="Calibri" w:hint="eastAsia"/>
                      <w:color w:val="000000"/>
                      <w:sz w:val="22"/>
                      <w:szCs w:val="22"/>
                    </w:rPr>
                  </w:rPrChange>
                </w:rPr>
                <w:t>棕噪眉</w:t>
              </w:r>
              <w:proofErr w:type="gramEnd"/>
              <w:r w:rsidRPr="00576F21">
                <w:rPr>
                  <w:rFonts w:ascii="Times New Roman" w:eastAsiaTheme="minorEastAsia" w:hAnsi="Times New Roman" w:cs="Times New Roman"/>
                  <w:b w:val="0"/>
                  <w:bCs w:val="0"/>
                  <w:color w:val="000000"/>
                  <w:rPrChange w:id="28291" w:author="瑋婷 徐" w:date="2025-01-06T15:37:00Z" w16du:dateUtc="2025-01-06T07:37:00Z">
                    <w:rPr>
                      <w:rFonts w:ascii="Calibri" w:hAnsi="Calibri" w:cs="Calibri"/>
                      <w:color w:val="000000"/>
                      <w:sz w:val="22"/>
                      <w:szCs w:val="22"/>
                    </w:rPr>
                  </w:rPrChange>
                </w:rPr>
                <w:t xml:space="preserve"> </w:t>
              </w:r>
              <w:r w:rsidRPr="00576F21">
                <w:rPr>
                  <w:b w:val="0"/>
                  <w:bCs w:val="0"/>
                  <w:color w:val="000000"/>
                  <w:rPrChange w:id="28292"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8293" w:author="瑋婷 徐" w:date="2025-01-06T15:37:00Z" w16du:dateUtc="2025-01-06T07:37:00Z">
                    <w:rPr>
                      <w:rFonts w:ascii="Calibri" w:hAnsi="Calibri" w:cs="Calibri"/>
                      <w:color w:val="000000"/>
                      <w:sz w:val="22"/>
                      <w:szCs w:val="22"/>
                    </w:rPr>
                  </w:rPrChange>
                </w:rPr>
                <w:t xml:space="preserve"> II</w:t>
              </w:r>
            </w:ins>
          </w:p>
        </w:tc>
        <w:tc>
          <w:tcPr>
            <w:tcW w:w="904" w:type="pct"/>
            <w:vAlign w:val="center"/>
            <w:hideMark/>
          </w:tcPr>
          <w:p w14:paraId="036D75F3"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94" w:author="瑋婷 徐" w:date="2025-01-03T17:01:00Z" w16du:dateUtc="2025-01-03T09:01:00Z"/>
                <w:rFonts w:ascii="Times New Roman" w:eastAsiaTheme="minorEastAsia" w:hAnsi="Times New Roman" w:cs="Times New Roman"/>
                <w:i/>
                <w:iCs/>
                <w:color w:val="000000"/>
              </w:rPr>
            </w:pPr>
            <w:ins w:id="28295" w:author="瑋婷 徐" w:date="2025-01-03T16:50:00Z" w16du:dateUtc="2025-01-03T08:50:00Z">
              <w:r w:rsidRPr="00576F21">
                <w:rPr>
                  <w:rFonts w:ascii="Times New Roman" w:eastAsiaTheme="minorEastAsia" w:hAnsi="Times New Roman" w:cs="Times New Roman"/>
                  <w:i/>
                  <w:iCs/>
                  <w:color w:val="000000"/>
                  <w:rPrChange w:id="28296" w:author="瑋婷 徐" w:date="2025-01-06T15:37:00Z" w16du:dateUtc="2025-01-06T07:37:00Z">
                    <w:rPr>
                      <w:rFonts w:ascii="Calibri" w:hAnsi="Calibri" w:cs="Calibri"/>
                      <w:i/>
                      <w:iCs/>
                      <w:color w:val="000000"/>
                      <w:sz w:val="22"/>
                      <w:szCs w:val="22"/>
                    </w:rPr>
                  </w:rPrChange>
                </w:rPr>
                <w:t xml:space="preserve">Pterorhinus </w:t>
              </w:r>
            </w:ins>
          </w:p>
          <w:p w14:paraId="71DED34D" w14:textId="32084C8C"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97" w:author="瑋婷 徐" w:date="2025-01-03T16:50:00Z" w16du:dateUtc="2025-01-03T08:50:00Z"/>
                <w:rFonts w:ascii="Times New Roman" w:eastAsiaTheme="minorEastAsia" w:hAnsi="Times New Roman" w:cs="Times New Roman"/>
                <w:i/>
                <w:iCs/>
                <w:color w:val="000000"/>
                <w:rPrChange w:id="28298" w:author="瑋婷 徐" w:date="2025-01-06T15:37:00Z" w16du:dateUtc="2025-01-06T07:37:00Z">
                  <w:rPr>
                    <w:ins w:id="28299" w:author="瑋婷 徐" w:date="2025-01-03T16:50:00Z" w16du:dateUtc="2025-01-03T08:50:00Z"/>
                    <w:rFonts w:ascii="Calibri" w:hAnsi="Calibri" w:cs="Calibri"/>
                    <w:i/>
                    <w:iCs/>
                    <w:color w:val="000000"/>
                    <w:sz w:val="22"/>
                    <w:szCs w:val="22"/>
                  </w:rPr>
                </w:rPrChange>
              </w:rPr>
              <w:pPrChange w:id="283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301" w:author="瑋婷 徐" w:date="2025-01-03T16:50:00Z" w16du:dateUtc="2025-01-03T08:50:00Z">
              <w:r w:rsidRPr="00576F21">
                <w:rPr>
                  <w:rFonts w:ascii="Times New Roman" w:eastAsiaTheme="minorEastAsia" w:hAnsi="Times New Roman" w:cs="Times New Roman"/>
                  <w:i/>
                  <w:iCs/>
                  <w:color w:val="000000"/>
                  <w:rPrChange w:id="28302" w:author="瑋婷 徐" w:date="2025-01-06T15:37:00Z" w16du:dateUtc="2025-01-06T07:37:00Z">
                    <w:rPr>
                      <w:rFonts w:ascii="Calibri" w:hAnsi="Calibri" w:cs="Calibri"/>
                      <w:i/>
                      <w:iCs/>
                      <w:color w:val="000000"/>
                      <w:sz w:val="22"/>
                      <w:szCs w:val="22"/>
                    </w:rPr>
                  </w:rPrChange>
                </w:rPr>
                <w:t>poecilorhynchus</w:t>
              </w:r>
            </w:ins>
          </w:p>
        </w:tc>
        <w:tc>
          <w:tcPr>
            <w:tcW w:w="162" w:type="pct"/>
            <w:noWrap/>
            <w:vAlign w:val="center"/>
            <w:hideMark/>
          </w:tcPr>
          <w:p w14:paraId="0C5D12F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03" w:author="瑋婷 徐" w:date="2025-01-03T16:50:00Z" w16du:dateUtc="2025-01-03T08:50:00Z"/>
                <w:rFonts w:ascii="Times New Roman" w:eastAsiaTheme="minorEastAsia" w:hAnsi="Times New Roman" w:cs="Times New Roman"/>
                <w:i/>
                <w:iCs/>
                <w:color w:val="000000"/>
                <w:rPrChange w:id="28304" w:author="瑋婷 徐" w:date="2025-01-06T15:37:00Z" w16du:dateUtc="2025-01-06T07:37:00Z">
                  <w:rPr>
                    <w:ins w:id="28305" w:author="瑋婷 徐" w:date="2025-01-03T16:50:00Z" w16du:dateUtc="2025-01-03T08:50:00Z"/>
                    <w:rFonts w:ascii="Calibri" w:hAnsi="Calibri" w:cs="Calibri"/>
                    <w:i/>
                    <w:iCs/>
                    <w:color w:val="000000"/>
                    <w:sz w:val="22"/>
                    <w:szCs w:val="22"/>
                  </w:rPr>
                </w:rPrChange>
              </w:rPr>
              <w:pPrChange w:id="283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9ADF123"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07" w:author="瑋婷 徐" w:date="2025-01-03T16:50:00Z" w16du:dateUtc="2025-01-03T08:50:00Z"/>
                <w:rFonts w:ascii="Times New Roman" w:eastAsiaTheme="minorEastAsia" w:hAnsi="Times New Roman" w:cs="Times New Roman"/>
                <w:color w:val="000000"/>
                <w:rPrChange w:id="28308" w:author="瑋婷 徐" w:date="2025-01-06T15:37:00Z" w16du:dateUtc="2025-01-06T07:37:00Z">
                  <w:rPr>
                    <w:ins w:id="28309" w:author="瑋婷 徐" w:date="2025-01-03T16:50:00Z" w16du:dateUtc="2025-01-03T08:50:00Z"/>
                    <w:rFonts w:ascii="Calibri" w:hAnsi="Calibri" w:cs="Calibri"/>
                    <w:color w:val="000000"/>
                    <w:sz w:val="22"/>
                    <w:szCs w:val="22"/>
                  </w:rPr>
                </w:rPrChange>
              </w:rPr>
              <w:pPrChange w:id="283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311" w:author="瑋婷 徐" w:date="2025-01-03T16:50:00Z" w16du:dateUtc="2025-01-03T08:50:00Z">
              <w:r w:rsidRPr="00576F21">
                <w:rPr>
                  <w:rFonts w:ascii="Times New Roman" w:eastAsiaTheme="minorEastAsia" w:hAnsi="Times New Roman" w:cs="Times New Roman"/>
                  <w:color w:val="000000"/>
                  <w:rPrChange w:id="2831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108B04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13" w:author="瑋婷 徐" w:date="2025-01-03T16:50:00Z" w16du:dateUtc="2025-01-03T08:50:00Z"/>
                <w:rFonts w:ascii="Times New Roman" w:eastAsiaTheme="minorEastAsia" w:hAnsi="Times New Roman" w:cs="Times New Roman"/>
                <w:color w:val="000000"/>
                <w:rPrChange w:id="28314" w:author="瑋婷 徐" w:date="2025-01-06T15:37:00Z" w16du:dateUtc="2025-01-06T07:37:00Z">
                  <w:rPr>
                    <w:ins w:id="28315" w:author="瑋婷 徐" w:date="2025-01-03T16:50:00Z" w16du:dateUtc="2025-01-03T08:50:00Z"/>
                    <w:rFonts w:ascii="Calibri" w:hAnsi="Calibri" w:cs="Calibri"/>
                    <w:color w:val="000000"/>
                    <w:sz w:val="22"/>
                    <w:szCs w:val="22"/>
                  </w:rPr>
                </w:rPrChange>
              </w:rPr>
              <w:pPrChange w:id="283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5F17C3"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17" w:author="瑋婷 徐" w:date="2025-01-03T16:50:00Z" w16du:dateUtc="2025-01-03T08:50:00Z"/>
                <w:rFonts w:ascii="Times New Roman" w:eastAsiaTheme="minorEastAsia" w:hAnsi="Times New Roman" w:cs="Times New Roman"/>
                <w:color w:val="000000"/>
                <w:rPrChange w:id="28318" w:author="瑋婷 徐" w:date="2025-01-06T15:37:00Z" w16du:dateUtc="2025-01-06T07:37:00Z">
                  <w:rPr>
                    <w:ins w:id="28319" w:author="瑋婷 徐" w:date="2025-01-03T16:50:00Z" w16du:dateUtc="2025-01-03T08:50:00Z"/>
                    <w:rFonts w:ascii="Calibri" w:hAnsi="Calibri" w:cs="Calibri"/>
                    <w:color w:val="000000"/>
                    <w:sz w:val="22"/>
                    <w:szCs w:val="22"/>
                  </w:rPr>
                </w:rPrChange>
              </w:rPr>
              <w:pPrChange w:id="283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321" w:author="瑋婷 徐" w:date="2025-01-03T16:50:00Z" w16du:dateUtc="2025-01-03T08:50:00Z">
              <w:r w:rsidRPr="00576F21">
                <w:rPr>
                  <w:rFonts w:ascii="Times New Roman" w:eastAsiaTheme="minorEastAsia" w:hAnsi="Times New Roman" w:cs="Times New Roman"/>
                  <w:color w:val="000000"/>
                  <w:rPrChange w:id="2832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C1F85B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23" w:author="瑋婷 徐" w:date="2025-01-03T16:50:00Z" w16du:dateUtc="2025-01-03T08:50:00Z"/>
                <w:rFonts w:ascii="Times New Roman" w:eastAsiaTheme="minorEastAsia" w:hAnsi="Times New Roman" w:cs="Times New Roman"/>
                <w:color w:val="000000"/>
                <w:rPrChange w:id="28324" w:author="瑋婷 徐" w:date="2025-01-06T15:37:00Z" w16du:dateUtc="2025-01-06T07:37:00Z">
                  <w:rPr>
                    <w:ins w:id="28325" w:author="瑋婷 徐" w:date="2025-01-03T16:50:00Z" w16du:dateUtc="2025-01-03T08:50:00Z"/>
                    <w:rFonts w:ascii="Calibri" w:hAnsi="Calibri" w:cs="Calibri"/>
                    <w:color w:val="000000"/>
                    <w:sz w:val="22"/>
                    <w:szCs w:val="22"/>
                  </w:rPr>
                </w:rPrChange>
              </w:rPr>
              <w:pPrChange w:id="283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5A345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27" w:author="瑋婷 徐" w:date="2025-01-03T16:50:00Z" w16du:dateUtc="2025-01-03T08:50:00Z"/>
                <w:rFonts w:ascii="Times New Roman" w:eastAsiaTheme="minorEastAsia" w:hAnsi="Times New Roman" w:cs="Times New Roman"/>
                <w:rPrChange w:id="28328" w:author="瑋婷 徐" w:date="2025-01-06T15:37:00Z" w16du:dateUtc="2025-01-06T07:37:00Z">
                  <w:rPr>
                    <w:ins w:id="28329" w:author="瑋婷 徐" w:date="2025-01-03T16:50:00Z" w16du:dateUtc="2025-01-03T08:50:00Z"/>
                    <w:rFonts w:ascii="Times New Roman" w:eastAsia="Times New Roman" w:hAnsi="Times New Roman" w:cs="Times New Roman"/>
                    <w:sz w:val="20"/>
                    <w:szCs w:val="20"/>
                  </w:rPr>
                </w:rPrChange>
              </w:rPr>
              <w:pPrChange w:id="283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97E76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31" w:author="瑋婷 徐" w:date="2025-01-03T16:50:00Z" w16du:dateUtc="2025-01-03T08:50:00Z"/>
                <w:rFonts w:ascii="Times New Roman" w:eastAsiaTheme="minorEastAsia" w:hAnsi="Times New Roman" w:cs="Times New Roman"/>
                <w:rPrChange w:id="28332" w:author="瑋婷 徐" w:date="2025-01-06T15:37:00Z" w16du:dateUtc="2025-01-06T07:37:00Z">
                  <w:rPr>
                    <w:ins w:id="28333" w:author="瑋婷 徐" w:date="2025-01-03T16:50:00Z" w16du:dateUtc="2025-01-03T08:50:00Z"/>
                    <w:rFonts w:ascii="Times New Roman" w:eastAsia="Times New Roman" w:hAnsi="Times New Roman" w:cs="Times New Roman"/>
                    <w:sz w:val="20"/>
                    <w:szCs w:val="20"/>
                  </w:rPr>
                </w:rPrChange>
              </w:rPr>
              <w:pPrChange w:id="283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94E11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35" w:author="瑋婷 徐" w:date="2025-01-03T16:50:00Z" w16du:dateUtc="2025-01-03T08:50:00Z"/>
                <w:rFonts w:ascii="Times New Roman" w:eastAsiaTheme="minorEastAsia" w:hAnsi="Times New Roman" w:cs="Times New Roman"/>
                <w:rPrChange w:id="28336" w:author="瑋婷 徐" w:date="2025-01-06T15:37:00Z" w16du:dateUtc="2025-01-06T07:37:00Z">
                  <w:rPr>
                    <w:ins w:id="28337" w:author="瑋婷 徐" w:date="2025-01-03T16:50:00Z" w16du:dateUtc="2025-01-03T08:50:00Z"/>
                    <w:rFonts w:ascii="Times New Roman" w:eastAsia="Times New Roman" w:hAnsi="Times New Roman" w:cs="Times New Roman"/>
                    <w:sz w:val="20"/>
                    <w:szCs w:val="20"/>
                  </w:rPr>
                </w:rPrChange>
              </w:rPr>
              <w:pPrChange w:id="283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78BE93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39" w:author="瑋婷 徐" w:date="2025-01-03T16:50:00Z" w16du:dateUtc="2025-01-03T08:50:00Z"/>
                <w:rFonts w:ascii="Times New Roman" w:eastAsiaTheme="minorEastAsia" w:hAnsi="Times New Roman" w:cs="Times New Roman"/>
                <w:rPrChange w:id="28340" w:author="瑋婷 徐" w:date="2025-01-06T15:37:00Z" w16du:dateUtc="2025-01-06T07:37:00Z">
                  <w:rPr>
                    <w:ins w:id="28341" w:author="瑋婷 徐" w:date="2025-01-03T16:50:00Z" w16du:dateUtc="2025-01-03T08:50:00Z"/>
                    <w:rFonts w:ascii="Times New Roman" w:eastAsia="Times New Roman" w:hAnsi="Times New Roman" w:cs="Times New Roman"/>
                    <w:sz w:val="20"/>
                    <w:szCs w:val="20"/>
                  </w:rPr>
                </w:rPrChange>
              </w:rPr>
              <w:pPrChange w:id="283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7E2C0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43" w:author="瑋婷 徐" w:date="2025-01-03T16:50:00Z" w16du:dateUtc="2025-01-03T08:50:00Z"/>
                <w:rFonts w:ascii="Times New Roman" w:eastAsiaTheme="minorEastAsia" w:hAnsi="Times New Roman" w:cs="Times New Roman"/>
                <w:color w:val="000000"/>
                <w:rPrChange w:id="28344" w:author="瑋婷 徐" w:date="2025-01-06T15:37:00Z" w16du:dateUtc="2025-01-06T07:37:00Z">
                  <w:rPr>
                    <w:ins w:id="28345" w:author="瑋婷 徐" w:date="2025-01-03T16:50:00Z" w16du:dateUtc="2025-01-03T08:50:00Z"/>
                    <w:rFonts w:ascii="Calibri" w:hAnsi="Calibri" w:cs="Calibri"/>
                    <w:color w:val="000000"/>
                    <w:sz w:val="22"/>
                    <w:szCs w:val="22"/>
                  </w:rPr>
                </w:rPrChange>
              </w:rPr>
              <w:pPrChange w:id="283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347" w:author="瑋婷 徐" w:date="2025-01-03T16:50:00Z" w16du:dateUtc="2025-01-03T08:50:00Z">
              <w:r w:rsidRPr="00576F21">
                <w:rPr>
                  <w:rFonts w:ascii="Times New Roman" w:eastAsiaTheme="minorEastAsia" w:hAnsi="Times New Roman" w:cs="Times New Roman"/>
                  <w:color w:val="000000"/>
                  <w:rPrChange w:id="2834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C6D0FD2"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49" w:author="瑋婷 徐" w:date="2025-01-03T16:50:00Z" w16du:dateUtc="2025-01-03T08:50:00Z"/>
                <w:rFonts w:ascii="Times New Roman" w:eastAsiaTheme="minorEastAsia" w:hAnsi="Times New Roman" w:cs="Times New Roman"/>
                <w:color w:val="000000"/>
                <w:rPrChange w:id="28350" w:author="瑋婷 徐" w:date="2025-01-06T15:37:00Z" w16du:dateUtc="2025-01-06T07:37:00Z">
                  <w:rPr>
                    <w:ins w:id="28351" w:author="瑋婷 徐" w:date="2025-01-03T16:50:00Z" w16du:dateUtc="2025-01-03T08:50:00Z"/>
                    <w:rFonts w:ascii="Calibri" w:hAnsi="Calibri" w:cs="Calibri"/>
                    <w:color w:val="000000"/>
                    <w:sz w:val="22"/>
                    <w:szCs w:val="22"/>
                  </w:rPr>
                </w:rPrChange>
              </w:rPr>
              <w:pPrChange w:id="283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04B2F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53" w:author="瑋婷 徐" w:date="2025-01-03T16:50:00Z" w16du:dateUtc="2025-01-03T08:50:00Z"/>
                <w:rFonts w:ascii="Times New Roman" w:eastAsiaTheme="minorEastAsia" w:hAnsi="Times New Roman" w:cs="Times New Roman"/>
                <w:rPrChange w:id="28354" w:author="瑋婷 徐" w:date="2025-01-06T15:37:00Z" w16du:dateUtc="2025-01-06T07:37:00Z">
                  <w:rPr>
                    <w:ins w:id="28355" w:author="瑋婷 徐" w:date="2025-01-03T16:50:00Z" w16du:dateUtc="2025-01-03T08:50:00Z"/>
                    <w:rFonts w:ascii="Times New Roman" w:eastAsia="Times New Roman" w:hAnsi="Times New Roman" w:cs="Times New Roman"/>
                    <w:sz w:val="20"/>
                    <w:szCs w:val="20"/>
                  </w:rPr>
                </w:rPrChange>
              </w:rPr>
              <w:pPrChange w:id="28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53B3F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57" w:author="瑋婷 徐" w:date="2025-01-03T16:50:00Z" w16du:dateUtc="2025-01-03T08:50:00Z"/>
                <w:rFonts w:ascii="Times New Roman" w:eastAsiaTheme="minorEastAsia" w:hAnsi="Times New Roman" w:cs="Times New Roman"/>
                <w:rPrChange w:id="28358" w:author="瑋婷 徐" w:date="2025-01-06T15:37:00Z" w16du:dateUtc="2025-01-06T07:37:00Z">
                  <w:rPr>
                    <w:ins w:id="28359" w:author="瑋婷 徐" w:date="2025-01-03T16:50:00Z" w16du:dateUtc="2025-01-03T08:50:00Z"/>
                    <w:rFonts w:ascii="Times New Roman" w:eastAsia="Times New Roman" w:hAnsi="Times New Roman" w:cs="Times New Roman"/>
                    <w:sz w:val="20"/>
                    <w:szCs w:val="20"/>
                  </w:rPr>
                </w:rPrChange>
              </w:rPr>
              <w:pPrChange w:id="283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2B973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61" w:author="瑋婷 徐" w:date="2025-01-03T16:50:00Z" w16du:dateUtc="2025-01-03T08:50:00Z"/>
                <w:rFonts w:ascii="Times New Roman" w:eastAsiaTheme="minorEastAsia" w:hAnsi="Times New Roman" w:cs="Times New Roman"/>
                <w:rPrChange w:id="28362" w:author="瑋婷 徐" w:date="2025-01-06T15:37:00Z" w16du:dateUtc="2025-01-06T07:37:00Z">
                  <w:rPr>
                    <w:ins w:id="28363" w:author="瑋婷 徐" w:date="2025-01-03T16:50:00Z" w16du:dateUtc="2025-01-03T08:50:00Z"/>
                    <w:rFonts w:ascii="Times New Roman" w:eastAsia="Times New Roman" w:hAnsi="Times New Roman" w:cs="Times New Roman"/>
                    <w:sz w:val="20"/>
                    <w:szCs w:val="20"/>
                  </w:rPr>
                </w:rPrChange>
              </w:rPr>
              <w:pPrChange w:id="283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560C2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65" w:author="瑋婷 徐" w:date="2025-01-03T16:50:00Z" w16du:dateUtc="2025-01-03T08:50:00Z"/>
                <w:rFonts w:ascii="Times New Roman" w:eastAsiaTheme="minorEastAsia" w:hAnsi="Times New Roman" w:cs="Times New Roman"/>
                <w:rPrChange w:id="28366" w:author="瑋婷 徐" w:date="2025-01-06T15:37:00Z" w16du:dateUtc="2025-01-06T07:37:00Z">
                  <w:rPr>
                    <w:ins w:id="28367" w:author="瑋婷 徐" w:date="2025-01-03T16:50:00Z" w16du:dateUtc="2025-01-03T08:50:00Z"/>
                    <w:rFonts w:ascii="Times New Roman" w:eastAsia="Times New Roman" w:hAnsi="Times New Roman" w:cs="Times New Roman"/>
                    <w:sz w:val="20"/>
                    <w:szCs w:val="20"/>
                  </w:rPr>
                </w:rPrChange>
              </w:rPr>
              <w:pPrChange w:id="283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1E0559"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69" w:author="瑋婷 徐" w:date="2025-01-03T16:50:00Z" w16du:dateUtc="2025-01-03T08:50:00Z"/>
                <w:rFonts w:ascii="Times New Roman" w:eastAsiaTheme="minorEastAsia" w:hAnsi="Times New Roman" w:cs="Times New Roman"/>
                <w:rPrChange w:id="28370" w:author="瑋婷 徐" w:date="2025-01-06T15:37:00Z" w16du:dateUtc="2025-01-06T07:37:00Z">
                  <w:rPr>
                    <w:ins w:id="28371" w:author="瑋婷 徐" w:date="2025-01-03T16:50:00Z" w16du:dateUtc="2025-01-03T08:50:00Z"/>
                    <w:rFonts w:ascii="Times New Roman" w:eastAsia="Times New Roman" w:hAnsi="Times New Roman" w:cs="Times New Roman"/>
                    <w:sz w:val="20"/>
                    <w:szCs w:val="20"/>
                  </w:rPr>
                </w:rPrChange>
              </w:rPr>
              <w:pPrChange w:id="283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BFE97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73" w:author="瑋婷 徐" w:date="2025-01-03T16:50:00Z" w16du:dateUtc="2025-01-03T08:50:00Z"/>
                <w:rFonts w:ascii="Times New Roman" w:eastAsiaTheme="minorEastAsia" w:hAnsi="Times New Roman" w:cs="Times New Roman"/>
                <w:rPrChange w:id="28374" w:author="瑋婷 徐" w:date="2025-01-06T15:37:00Z" w16du:dateUtc="2025-01-06T07:37:00Z">
                  <w:rPr>
                    <w:ins w:id="28375" w:author="瑋婷 徐" w:date="2025-01-03T16:50:00Z" w16du:dateUtc="2025-01-03T08:50:00Z"/>
                    <w:rFonts w:ascii="Times New Roman" w:eastAsia="Times New Roman" w:hAnsi="Times New Roman" w:cs="Times New Roman"/>
                    <w:sz w:val="20"/>
                    <w:szCs w:val="20"/>
                  </w:rPr>
                </w:rPrChange>
              </w:rPr>
              <w:pPrChange w:id="283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6D6F8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77" w:author="瑋婷 徐" w:date="2025-01-03T16:50:00Z" w16du:dateUtc="2025-01-03T08:50:00Z"/>
                <w:rFonts w:ascii="Times New Roman" w:eastAsiaTheme="minorEastAsia" w:hAnsi="Times New Roman" w:cs="Times New Roman"/>
                <w:rPrChange w:id="28378" w:author="瑋婷 徐" w:date="2025-01-06T15:37:00Z" w16du:dateUtc="2025-01-06T07:37:00Z">
                  <w:rPr>
                    <w:ins w:id="28379" w:author="瑋婷 徐" w:date="2025-01-03T16:50:00Z" w16du:dateUtc="2025-01-03T08:50:00Z"/>
                    <w:rFonts w:ascii="Times New Roman" w:eastAsia="Times New Roman" w:hAnsi="Times New Roman" w:cs="Times New Roman"/>
                    <w:sz w:val="20"/>
                    <w:szCs w:val="20"/>
                  </w:rPr>
                </w:rPrChange>
              </w:rPr>
              <w:pPrChange w:id="283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75C3F1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81" w:author="瑋婷 徐" w:date="2025-01-03T16:50:00Z" w16du:dateUtc="2025-01-03T08:50:00Z"/>
                <w:rFonts w:ascii="Times New Roman" w:eastAsiaTheme="minorEastAsia" w:hAnsi="Times New Roman" w:cs="Times New Roman"/>
                <w:rPrChange w:id="28382" w:author="瑋婷 徐" w:date="2025-01-06T15:37:00Z" w16du:dateUtc="2025-01-06T07:37:00Z">
                  <w:rPr>
                    <w:ins w:id="28383" w:author="瑋婷 徐" w:date="2025-01-03T16:50:00Z" w16du:dateUtc="2025-01-03T08:50:00Z"/>
                    <w:rFonts w:ascii="Times New Roman" w:eastAsia="Times New Roman" w:hAnsi="Times New Roman" w:cs="Times New Roman"/>
                    <w:sz w:val="20"/>
                    <w:szCs w:val="20"/>
                  </w:rPr>
                </w:rPrChange>
              </w:rPr>
              <w:pPrChange w:id="283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EE612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85" w:author="瑋婷 徐" w:date="2025-01-03T16:50:00Z" w16du:dateUtc="2025-01-03T08:50:00Z"/>
                <w:rFonts w:ascii="Times New Roman" w:eastAsiaTheme="minorEastAsia" w:hAnsi="Times New Roman" w:cs="Times New Roman"/>
                <w:rPrChange w:id="28386" w:author="瑋婷 徐" w:date="2025-01-06T15:37:00Z" w16du:dateUtc="2025-01-06T07:37:00Z">
                  <w:rPr>
                    <w:ins w:id="28387" w:author="瑋婷 徐" w:date="2025-01-03T16:50:00Z" w16du:dateUtc="2025-01-03T08:50:00Z"/>
                    <w:rFonts w:ascii="Times New Roman" w:eastAsia="Times New Roman" w:hAnsi="Times New Roman" w:cs="Times New Roman"/>
                    <w:sz w:val="20"/>
                    <w:szCs w:val="20"/>
                  </w:rPr>
                </w:rPrChange>
              </w:rPr>
              <w:pPrChange w:id="283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C10F2CD"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89" w:author="瑋婷 徐" w:date="2025-01-03T16:50:00Z" w16du:dateUtc="2025-01-03T08:50:00Z"/>
                <w:rFonts w:ascii="Times New Roman" w:eastAsiaTheme="minorEastAsia" w:hAnsi="Times New Roman" w:cs="Times New Roman"/>
                <w:rPrChange w:id="28390" w:author="瑋婷 徐" w:date="2025-01-06T15:37:00Z" w16du:dateUtc="2025-01-06T07:37:00Z">
                  <w:rPr>
                    <w:ins w:id="28391" w:author="瑋婷 徐" w:date="2025-01-03T16:50:00Z" w16du:dateUtc="2025-01-03T08:50:00Z"/>
                    <w:rFonts w:ascii="Times New Roman" w:eastAsia="Times New Roman" w:hAnsi="Times New Roman" w:cs="Times New Roman"/>
                    <w:sz w:val="20"/>
                    <w:szCs w:val="20"/>
                  </w:rPr>
                </w:rPrChange>
              </w:rPr>
              <w:pPrChange w:id="283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1C876BD8" w14:textId="77777777" w:rsidTr="003C19C7">
        <w:trPr>
          <w:trHeight w:val="300"/>
          <w:ins w:id="28393" w:author="瑋婷 徐" w:date="2025-01-03T16:50:00Z"/>
          <w:trPrChange w:id="28394"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8395" w:author="瑋婷 徐" w:date="2025-01-03T17:01:00Z" w16du:dateUtc="2025-01-03T09:01:00Z">
              <w:tcPr>
                <w:tcW w:w="781" w:type="pct"/>
                <w:gridSpan w:val="2"/>
                <w:vAlign w:val="center"/>
                <w:hideMark/>
              </w:tcPr>
            </w:tcPrChange>
          </w:tcPr>
          <w:p w14:paraId="78076378" w14:textId="77777777" w:rsidR="003C19C7" w:rsidRPr="00576F21" w:rsidRDefault="003C19C7">
            <w:pPr>
              <w:spacing w:line="360" w:lineRule="auto"/>
              <w:jc w:val="both"/>
              <w:rPr>
                <w:ins w:id="28396" w:author="瑋婷 徐" w:date="2025-01-03T16:50:00Z" w16du:dateUtc="2025-01-03T08:50:00Z"/>
                <w:rFonts w:ascii="Times New Roman" w:eastAsiaTheme="minorEastAsia" w:hAnsi="Times New Roman" w:cs="Times New Roman"/>
                <w:b w:val="0"/>
                <w:bCs w:val="0"/>
                <w:color w:val="000000"/>
                <w:rPrChange w:id="28397" w:author="瑋婷 徐" w:date="2025-01-06T15:37:00Z" w16du:dateUtc="2025-01-06T07:37:00Z">
                  <w:rPr>
                    <w:ins w:id="28398" w:author="瑋婷 徐" w:date="2025-01-03T16:50:00Z" w16du:dateUtc="2025-01-03T08:50:00Z"/>
                    <w:rFonts w:ascii="Calibri" w:hAnsi="Calibri" w:cs="Calibri"/>
                    <w:color w:val="000000"/>
                    <w:sz w:val="22"/>
                    <w:szCs w:val="22"/>
                  </w:rPr>
                </w:rPrChange>
              </w:rPr>
              <w:pPrChange w:id="28399" w:author="瑋婷 徐" w:date="2025-01-03T16:55:00Z" w16du:dateUtc="2025-01-03T08:55:00Z">
                <w:pPr/>
              </w:pPrChange>
            </w:pPr>
            <w:proofErr w:type="gramStart"/>
            <w:ins w:id="28400" w:author="瑋婷 徐" w:date="2025-01-03T16:50:00Z" w16du:dateUtc="2025-01-03T08:50:00Z">
              <w:r w:rsidRPr="00576F21">
                <w:rPr>
                  <w:rFonts w:ascii="Times New Roman" w:eastAsiaTheme="minorEastAsia" w:hAnsi="Times New Roman" w:cs="Times New Roman" w:hint="eastAsia"/>
                  <w:b w:val="0"/>
                  <w:bCs w:val="0"/>
                  <w:color w:val="000000"/>
                  <w:rPrChange w:id="28401" w:author="瑋婷 徐" w:date="2025-01-06T15:37:00Z" w16du:dateUtc="2025-01-06T07:37:00Z">
                    <w:rPr>
                      <w:rFonts w:ascii="Calibri" w:hAnsi="Calibri" w:cs="Calibri" w:hint="eastAsia"/>
                      <w:color w:val="000000"/>
                      <w:sz w:val="22"/>
                      <w:szCs w:val="22"/>
                    </w:rPr>
                  </w:rPrChange>
                </w:rPr>
                <w:t>火冠戴菊鳥</w:t>
              </w:r>
              <w:proofErr w:type="gramEnd"/>
              <w:r w:rsidRPr="00576F21">
                <w:rPr>
                  <w:rFonts w:ascii="Times New Roman" w:eastAsiaTheme="minorEastAsia" w:hAnsi="Times New Roman" w:cs="Times New Roman"/>
                  <w:b w:val="0"/>
                  <w:bCs w:val="0"/>
                  <w:color w:val="000000"/>
                  <w:rPrChange w:id="28402" w:author="瑋婷 徐" w:date="2025-01-06T15:37:00Z" w16du:dateUtc="2025-01-06T07:37:00Z">
                    <w:rPr>
                      <w:rFonts w:ascii="Calibri" w:hAnsi="Calibri" w:cs="Calibri"/>
                      <w:color w:val="000000"/>
                      <w:sz w:val="22"/>
                      <w:szCs w:val="22"/>
                    </w:rPr>
                  </w:rPrChange>
                </w:rPr>
                <w:t xml:space="preserve"> </w:t>
              </w:r>
              <w:r w:rsidRPr="00576F21">
                <w:rPr>
                  <w:b w:val="0"/>
                  <w:bCs w:val="0"/>
                  <w:color w:val="000000"/>
                  <w:rPrChange w:id="28403"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8404" w:author="瑋婷 徐" w:date="2025-01-06T15:37:00Z" w16du:dateUtc="2025-01-06T07:37:00Z">
                    <w:rPr>
                      <w:rFonts w:ascii="Calibri" w:hAnsi="Calibri" w:cs="Calibri"/>
                      <w:color w:val="000000"/>
                      <w:sz w:val="22"/>
                      <w:szCs w:val="22"/>
                    </w:rPr>
                  </w:rPrChange>
                </w:rPr>
                <w:t xml:space="preserve"> III</w:t>
              </w:r>
            </w:ins>
          </w:p>
        </w:tc>
        <w:tc>
          <w:tcPr>
            <w:tcW w:w="904" w:type="pct"/>
            <w:vAlign w:val="center"/>
            <w:hideMark/>
            <w:tcPrChange w:id="28405" w:author="瑋婷 徐" w:date="2025-01-03T17:01:00Z" w16du:dateUtc="2025-01-03T09:01:00Z">
              <w:tcPr>
                <w:tcW w:w="814" w:type="pct"/>
                <w:gridSpan w:val="2"/>
                <w:vAlign w:val="center"/>
                <w:hideMark/>
              </w:tcPr>
            </w:tcPrChange>
          </w:tcPr>
          <w:p w14:paraId="4E7FEC2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06" w:author="瑋婷 徐" w:date="2025-01-03T16:50:00Z" w16du:dateUtc="2025-01-03T08:50:00Z"/>
                <w:rFonts w:ascii="Times New Roman" w:eastAsiaTheme="minorEastAsia" w:hAnsi="Times New Roman" w:cs="Times New Roman"/>
                <w:i/>
                <w:iCs/>
                <w:color w:val="000000"/>
                <w:rPrChange w:id="28407" w:author="瑋婷 徐" w:date="2025-01-06T15:37:00Z" w16du:dateUtc="2025-01-06T07:37:00Z">
                  <w:rPr>
                    <w:ins w:id="28408" w:author="瑋婷 徐" w:date="2025-01-03T16:50:00Z" w16du:dateUtc="2025-01-03T08:50:00Z"/>
                    <w:rFonts w:ascii="Calibri" w:hAnsi="Calibri" w:cs="Calibri"/>
                    <w:i/>
                    <w:iCs/>
                    <w:color w:val="000000"/>
                    <w:sz w:val="22"/>
                    <w:szCs w:val="22"/>
                  </w:rPr>
                </w:rPrChange>
              </w:rPr>
              <w:pPrChange w:id="284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410" w:author="瑋婷 徐" w:date="2025-01-03T16:50:00Z" w16du:dateUtc="2025-01-03T08:50:00Z">
              <w:r w:rsidRPr="00576F21">
                <w:rPr>
                  <w:rFonts w:ascii="Times New Roman" w:eastAsiaTheme="minorEastAsia" w:hAnsi="Times New Roman" w:cs="Times New Roman"/>
                  <w:i/>
                  <w:iCs/>
                  <w:color w:val="000000"/>
                  <w:rPrChange w:id="28411" w:author="瑋婷 徐" w:date="2025-01-06T15:37:00Z" w16du:dateUtc="2025-01-06T07:37:00Z">
                    <w:rPr>
                      <w:rFonts w:ascii="Calibri" w:hAnsi="Calibri" w:cs="Calibri"/>
                      <w:i/>
                      <w:iCs/>
                      <w:color w:val="000000"/>
                      <w:sz w:val="22"/>
                      <w:szCs w:val="22"/>
                    </w:rPr>
                  </w:rPrChange>
                </w:rPr>
                <w:t>Regulus goodfellowi</w:t>
              </w:r>
            </w:ins>
          </w:p>
        </w:tc>
        <w:tc>
          <w:tcPr>
            <w:tcW w:w="0" w:type="pct"/>
            <w:noWrap/>
            <w:vAlign w:val="center"/>
            <w:hideMark/>
            <w:tcPrChange w:id="28412" w:author="瑋婷 徐" w:date="2025-01-03T17:01:00Z" w16du:dateUtc="2025-01-03T09:01:00Z">
              <w:tcPr>
                <w:tcW w:w="162" w:type="pct"/>
                <w:gridSpan w:val="2"/>
                <w:noWrap/>
                <w:vAlign w:val="center"/>
                <w:hideMark/>
              </w:tcPr>
            </w:tcPrChange>
          </w:tcPr>
          <w:p w14:paraId="1C9284D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13" w:author="瑋婷 徐" w:date="2025-01-03T16:50:00Z" w16du:dateUtc="2025-01-03T08:50:00Z"/>
                <w:rFonts w:ascii="Times New Roman" w:eastAsiaTheme="minorEastAsia" w:hAnsi="Times New Roman" w:cs="Times New Roman"/>
                <w:i/>
                <w:iCs/>
                <w:color w:val="000000"/>
                <w:rPrChange w:id="28414" w:author="瑋婷 徐" w:date="2025-01-06T15:37:00Z" w16du:dateUtc="2025-01-06T07:37:00Z">
                  <w:rPr>
                    <w:ins w:id="28415" w:author="瑋婷 徐" w:date="2025-01-03T16:50:00Z" w16du:dateUtc="2025-01-03T08:50:00Z"/>
                    <w:rFonts w:ascii="Calibri" w:hAnsi="Calibri" w:cs="Calibri"/>
                    <w:i/>
                    <w:iCs/>
                    <w:color w:val="000000"/>
                    <w:sz w:val="22"/>
                    <w:szCs w:val="22"/>
                  </w:rPr>
                </w:rPrChange>
              </w:rPr>
              <w:pPrChange w:id="284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17" w:author="瑋婷 徐" w:date="2025-01-03T17:01:00Z" w16du:dateUtc="2025-01-03T09:01:00Z">
              <w:tcPr>
                <w:tcW w:w="162" w:type="pct"/>
                <w:gridSpan w:val="2"/>
                <w:noWrap/>
                <w:vAlign w:val="center"/>
                <w:hideMark/>
              </w:tcPr>
            </w:tcPrChange>
          </w:tcPr>
          <w:p w14:paraId="3BFEA6D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18" w:author="瑋婷 徐" w:date="2025-01-03T16:50:00Z" w16du:dateUtc="2025-01-03T08:50:00Z"/>
                <w:rFonts w:ascii="Times New Roman" w:eastAsiaTheme="minorEastAsia" w:hAnsi="Times New Roman" w:cs="Times New Roman"/>
                <w:rPrChange w:id="28419" w:author="瑋婷 徐" w:date="2025-01-06T15:37:00Z" w16du:dateUtc="2025-01-06T07:37:00Z">
                  <w:rPr>
                    <w:ins w:id="28420" w:author="瑋婷 徐" w:date="2025-01-03T16:50:00Z" w16du:dateUtc="2025-01-03T08:50:00Z"/>
                    <w:rFonts w:ascii="Times New Roman" w:eastAsia="Times New Roman" w:hAnsi="Times New Roman" w:cs="Times New Roman"/>
                    <w:sz w:val="20"/>
                    <w:szCs w:val="20"/>
                  </w:rPr>
                </w:rPrChange>
              </w:rPr>
              <w:pPrChange w:id="284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22" w:author="瑋婷 徐" w:date="2025-01-03T17:01:00Z" w16du:dateUtc="2025-01-03T09:01:00Z">
              <w:tcPr>
                <w:tcW w:w="162" w:type="pct"/>
                <w:gridSpan w:val="2"/>
                <w:noWrap/>
                <w:vAlign w:val="center"/>
                <w:hideMark/>
              </w:tcPr>
            </w:tcPrChange>
          </w:tcPr>
          <w:p w14:paraId="33542AB4"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23" w:author="瑋婷 徐" w:date="2025-01-03T16:50:00Z" w16du:dateUtc="2025-01-03T08:50:00Z"/>
                <w:rFonts w:ascii="Times New Roman" w:eastAsiaTheme="minorEastAsia" w:hAnsi="Times New Roman" w:cs="Times New Roman"/>
                <w:rPrChange w:id="28424" w:author="瑋婷 徐" w:date="2025-01-06T15:37:00Z" w16du:dateUtc="2025-01-06T07:37:00Z">
                  <w:rPr>
                    <w:ins w:id="28425" w:author="瑋婷 徐" w:date="2025-01-03T16:50:00Z" w16du:dateUtc="2025-01-03T08:50:00Z"/>
                    <w:rFonts w:ascii="Times New Roman" w:eastAsia="Times New Roman" w:hAnsi="Times New Roman" w:cs="Times New Roman"/>
                    <w:sz w:val="20"/>
                    <w:szCs w:val="20"/>
                  </w:rPr>
                </w:rPrChange>
              </w:rPr>
              <w:pPrChange w:id="284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27" w:author="瑋婷 徐" w:date="2025-01-03T17:01:00Z" w16du:dateUtc="2025-01-03T09:01:00Z">
              <w:tcPr>
                <w:tcW w:w="162" w:type="pct"/>
                <w:gridSpan w:val="2"/>
                <w:noWrap/>
                <w:vAlign w:val="center"/>
                <w:hideMark/>
              </w:tcPr>
            </w:tcPrChange>
          </w:tcPr>
          <w:p w14:paraId="3EF6FAA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28" w:author="瑋婷 徐" w:date="2025-01-03T16:50:00Z" w16du:dateUtc="2025-01-03T08:50:00Z"/>
                <w:rFonts w:ascii="Times New Roman" w:eastAsiaTheme="minorEastAsia" w:hAnsi="Times New Roman" w:cs="Times New Roman"/>
                <w:rPrChange w:id="28429" w:author="瑋婷 徐" w:date="2025-01-06T15:37:00Z" w16du:dateUtc="2025-01-06T07:37:00Z">
                  <w:rPr>
                    <w:ins w:id="28430" w:author="瑋婷 徐" w:date="2025-01-03T16:50:00Z" w16du:dateUtc="2025-01-03T08:50:00Z"/>
                    <w:rFonts w:ascii="Times New Roman" w:eastAsia="Times New Roman" w:hAnsi="Times New Roman" w:cs="Times New Roman"/>
                    <w:sz w:val="20"/>
                    <w:szCs w:val="20"/>
                  </w:rPr>
                </w:rPrChange>
              </w:rPr>
              <w:pPrChange w:id="284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32" w:author="瑋婷 徐" w:date="2025-01-03T17:01:00Z" w16du:dateUtc="2025-01-03T09:01:00Z">
              <w:tcPr>
                <w:tcW w:w="162" w:type="pct"/>
                <w:gridSpan w:val="2"/>
                <w:noWrap/>
                <w:vAlign w:val="center"/>
                <w:hideMark/>
              </w:tcPr>
            </w:tcPrChange>
          </w:tcPr>
          <w:p w14:paraId="23F9D80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33" w:author="瑋婷 徐" w:date="2025-01-03T16:50:00Z" w16du:dateUtc="2025-01-03T08:50:00Z"/>
                <w:rFonts w:ascii="Times New Roman" w:eastAsiaTheme="minorEastAsia" w:hAnsi="Times New Roman" w:cs="Times New Roman"/>
                <w:rPrChange w:id="28434" w:author="瑋婷 徐" w:date="2025-01-06T15:37:00Z" w16du:dateUtc="2025-01-06T07:37:00Z">
                  <w:rPr>
                    <w:ins w:id="28435" w:author="瑋婷 徐" w:date="2025-01-03T16:50:00Z" w16du:dateUtc="2025-01-03T08:50:00Z"/>
                    <w:rFonts w:ascii="Times New Roman" w:eastAsia="Times New Roman" w:hAnsi="Times New Roman" w:cs="Times New Roman"/>
                    <w:sz w:val="20"/>
                    <w:szCs w:val="20"/>
                  </w:rPr>
                </w:rPrChange>
              </w:rPr>
              <w:pPrChange w:id="284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37" w:author="瑋婷 徐" w:date="2025-01-03T17:01:00Z" w16du:dateUtc="2025-01-03T09:01:00Z">
              <w:tcPr>
                <w:tcW w:w="162" w:type="pct"/>
                <w:gridSpan w:val="2"/>
                <w:noWrap/>
                <w:vAlign w:val="center"/>
                <w:hideMark/>
              </w:tcPr>
            </w:tcPrChange>
          </w:tcPr>
          <w:p w14:paraId="42E0F003"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38" w:author="瑋婷 徐" w:date="2025-01-03T16:50:00Z" w16du:dateUtc="2025-01-03T08:50:00Z"/>
                <w:rFonts w:ascii="Times New Roman" w:eastAsiaTheme="minorEastAsia" w:hAnsi="Times New Roman" w:cs="Times New Roman"/>
                <w:rPrChange w:id="28439" w:author="瑋婷 徐" w:date="2025-01-06T15:37:00Z" w16du:dateUtc="2025-01-06T07:37:00Z">
                  <w:rPr>
                    <w:ins w:id="28440" w:author="瑋婷 徐" w:date="2025-01-03T16:50:00Z" w16du:dateUtc="2025-01-03T08:50:00Z"/>
                    <w:rFonts w:ascii="Times New Roman" w:eastAsia="Times New Roman" w:hAnsi="Times New Roman" w:cs="Times New Roman"/>
                    <w:sz w:val="20"/>
                    <w:szCs w:val="20"/>
                  </w:rPr>
                </w:rPrChange>
              </w:rPr>
              <w:pPrChange w:id="284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42" w:author="瑋婷 徐" w:date="2025-01-03T17:01:00Z" w16du:dateUtc="2025-01-03T09:01:00Z">
              <w:tcPr>
                <w:tcW w:w="162" w:type="pct"/>
                <w:gridSpan w:val="2"/>
                <w:noWrap/>
                <w:vAlign w:val="center"/>
                <w:hideMark/>
              </w:tcPr>
            </w:tcPrChange>
          </w:tcPr>
          <w:p w14:paraId="4A6485C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43" w:author="瑋婷 徐" w:date="2025-01-03T16:50:00Z" w16du:dateUtc="2025-01-03T08:50:00Z"/>
                <w:rFonts w:ascii="Times New Roman" w:eastAsiaTheme="minorEastAsia" w:hAnsi="Times New Roman" w:cs="Times New Roman"/>
                <w:rPrChange w:id="28444" w:author="瑋婷 徐" w:date="2025-01-06T15:37:00Z" w16du:dateUtc="2025-01-06T07:37:00Z">
                  <w:rPr>
                    <w:ins w:id="28445" w:author="瑋婷 徐" w:date="2025-01-03T16:50:00Z" w16du:dateUtc="2025-01-03T08:50:00Z"/>
                    <w:rFonts w:ascii="Times New Roman" w:eastAsia="Times New Roman" w:hAnsi="Times New Roman" w:cs="Times New Roman"/>
                    <w:sz w:val="20"/>
                    <w:szCs w:val="20"/>
                  </w:rPr>
                </w:rPrChange>
              </w:rPr>
              <w:pPrChange w:id="284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47" w:author="瑋婷 徐" w:date="2025-01-03T17:01:00Z" w16du:dateUtc="2025-01-03T09:01:00Z">
              <w:tcPr>
                <w:tcW w:w="162" w:type="pct"/>
                <w:gridSpan w:val="2"/>
                <w:noWrap/>
                <w:vAlign w:val="center"/>
                <w:hideMark/>
              </w:tcPr>
            </w:tcPrChange>
          </w:tcPr>
          <w:p w14:paraId="0D6CB8E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48" w:author="瑋婷 徐" w:date="2025-01-03T16:50:00Z" w16du:dateUtc="2025-01-03T08:50:00Z"/>
                <w:rFonts w:ascii="Times New Roman" w:eastAsiaTheme="minorEastAsia" w:hAnsi="Times New Roman" w:cs="Times New Roman"/>
                <w:rPrChange w:id="28449" w:author="瑋婷 徐" w:date="2025-01-06T15:37:00Z" w16du:dateUtc="2025-01-06T07:37:00Z">
                  <w:rPr>
                    <w:ins w:id="28450" w:author="瑋婷 徐" w:date="2025-01-03T16:50:00Z" w16du:dateUtc="2025-01-03T08:50:00Z"/>
                    <w:rFonts w:ascii="Times New Roman" w:eastAsia="Times New Roman" w:hAnsi="Times New Roman" w:cs="Times New Roman"/>
                    <w:sz w:val="20"/>
                    <w:szCs w:val="20"/>
                  </w:rPr>
                </w:rPrChange>
              </w:rPr>
              <w:pPrChange w:id="284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52" w:author="瑋婷 徐" w:date="2025-01-03T17:01:00Z" w16du:dateUtc="2025-01-03T09:01:00Z">
              <w:tcPr>
                <w:tcW w:w="162" w:type="pct"/>
                <w:gridSpan w:val="2"/>
                <w:noWrap/>
                <w:vAlign w:val="center"/>
                <w:hideMark/>
              </w:tcPr>
            </w:tcPrChange>
          </w:tcPr>
          <w:p w14:paraId="1EFD28D7"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53" w:author="瑋婷 徐" w:date="2025-01-03T16:50:00Z" w16du:dateUtc="2025-01-03T08:50:00Z"/>
                <w:rFonts w:ascii="Times New Roman" w:eastAsiaTheme="minorEastAsia" w:hAnsi="Times New Roman" w:cs="Times New Roman"/>
                <w:rPrChange w:id="28454" w:author="瑋婷 徐" w:date="2025-01-06T15:37:00Z" w16du:dateUtc="2025-01-06T07:37:00Z">
                  <w:rPr>
                    <w:ins w:id="28455" w:author="瑋婷 徐" w:date="2025-01-03T16:50:00Z" w16du:dateUtc="2025-01-03T08:50:00Z"/>
                    <w:rFonts w:ascii="Times New Roman" w:eastAsia="Times New Roman" w:hAnsi="Times New Roman" w:cs="Times New Roman"/>
                    <w:sz w:val="20"/>
                    <w:szCs w:val="20"/>
                  </w:rPr>
                </w:rPrChange>
              </w:rPr>
              <w:pPrChange w:id="284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57" w:author="瑋婷 徐" w:date="2025-01-03T17:01:00Z" w16du:dateUtc="2025-01-03T09:01:00Z">
              <w:tcPr>
                <w:tcW w:w="162" w:type="pct"/>
                <w:gridSpan w:val="2"/>
                <w:noWrap/>
                <w:vAlign w:val="center"/>
                <w:hideMark/>
              </w:tcPr>
            </w:tcPrChange>
          </w:tcPr>
          <w:p w14:paraId="7114942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58" w:author="瑋婷 徐" w:date="2025-01-03T16:50:00Z" w16du:dateUtc="2025-01-03T08:50:00Z"/>
                <w:rFonts w:ascii="Times New Roman" w:eastAsiaTheme="minorEastAsia" w:hAnsi="Times New Roman" w:cs="Times New Roman"/>
                <w:rPrChange w:id="28459" w:author="瑋婷 徐" w:date="2025-01-06T15:37:00Z" w16du:dateUtc="2025-01-06T07:37:00Z">
                  <w:rPr>
                    <w:ins w:id="28460" w:author="瑋婷 徐" w:date="2025-01-03T16:50:00Z" w16du:dateUtc="2025-01-03T08:50:00Z"/>
                    <w:rFonts w:ascii="Times New Roman" w:eastAsia="Times New Roman" w:hAnsi="Times New Roman" w:cs="Times New Roman"/>
                    <w:sz w:val="20"/>
                    <w:szCs w:val="20"/>
                  </w:rPr>
                </w:rPrChange>
              </w:rPr>
              <w:pPrChange w:id="284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62" w:author="瑋婷 徐" w:date="2025-01-03T17:01:00Z" w16du:dateUtc="2025-01-03T09:01:00Z">
              <w:tcPr>
                <w:tcW w:w="162" w:type="pct"/>
                <w:gridSpan w:val="2"/>
                <w:noWrap/>
                <w:vAlign w:val="center"/>
                <w:hideMark/>
              </w:tcPr>
            </w:tcPrChange>
          </w:tcPr>
          <w:p w14:paraId="3D85548B"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3" w:author="瑋婷 徐" w:date="2025-01-03T16:50:00Z" w16du:dateUtc="2025-01-03T08:50:00Z"/>
                <w:rFonts w:ascii="Times New Roman" w:eastAsiaTheme="minorEastAsia" w:hAnsi="Times New Roman" w:cs="Times New Roman"/>
                <w:rPrChange w:id="28464" w:author="瑋婷 徐" w:date="2025-01-06T15:37:00Z" w16du:dateUtc="2025-01-06T07:37:00Z">
                  <w:rPr>
                    <w:ins w:id="28465" w:author="瑋婷 徐" w:date="2025-01-03T16:50:00Z" w16du:dateUtc="2025-01-03T08:50:00Z"/>
                    <w:rFonts w:ascii="Times New Roman" w:eastAsia="Times New Roman" w:hAnsi="Times New Roman" w:cs="Times New Roman"/>
                    <w:sz w:val="20"/>
                    <w:szCs w:val="20"/>
                  </w:rPr>
                </w:rPrChange>
              </w:rPr>
              <w:pPrChange w:id="284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67" w:author="瑋婷 徐" w:date="2025-01-03T17:01:00Z" w16du:dateUtc="2025-01-03T09:01:00Z">
              <w:tcPr>
                <w:tcW w:w="162" w:type="pct"/>
                <w:gridSpan w:val="2"/>
                <w:noWrap/>
                <w:vAlign w:val="center"/>
                <w:hideMark/>
              </w:tcPr>
            </w:tcPrChange>
          </w:tcPr>
          <w:p w14:paraId="3F093C6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8" w:author="瑋婷 徐" w:date="2025-01-03T16:50:00Z" w16du:dateUtc="2025-01-03T08:50:00Z"/>
                <w:rFonts w:ascii="Times New Roman" w:eastAsiaTheme="minorEastAsia" w:hAnsi="Times New Roman" w:cs="Times New Roman"/>
                <w:rPrChange w:id="28469" w:author="瑋婷 徐" w:date="2025-01-06T15:37:00Z" w16du:dateUtc="2025-01-06T07:37:00Z">
                  <w:rPr>
                    <w:ins w:id="28470" w:author="瑋婷 徐" w:date="2025-01-03T16:50:00Z" w16du:dateUtc="2025-01-03T08:50:00Z"/>
                    <w:rFonts w:ascii="Times New Roman" w:eastAsia="Times New Roman" w:hAnsi="Times New Roman" w:cs="Times New Roman"/>
                    <w:sz w:val="20"/>
                    <w:szCs w:val="20"/>
                  </w:rPr>
                </w:rPrChange>
              </w:rPr>
              <w:pPrChange w:id="284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72" w:author="瑋婷 徐" w:date="2025-01-03T17:01:00Z" w16du:dateUtc="2025-01-03T09:01:00Z">
              <w:tcPr>
                <w:tcW w:w="162" w:type="pct"/>
                <w:gridSpan w:val="2"/>
                <w:noWrap/>
                <w:vAlign w:val="center"/>
                <w:hideMark/>
              </w:tcPr>
            </w:tcPrChange>
          </w:tcPr>
          <w:p w14:paraId="605E0D95"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73" w:author="瑋婷 徐" w:date="2025-01-03T16:50:00Z" w16du:dateUtc="2025-01-03T08:50:00Z"/>
                <w:rFonts w:ascii="Times New Roman" w:eastAsiaTheme="minorEastAsia" w:hAnsi="Times New Roman" w:cs="Times New Roman"/>
                <w:rPrChange w:id="28474" w:author="瑋婷 徐" w:date="2025-01-06T15:37:00Z" w16du:dateUtc="2025-01-06T07:37:00Z">
                  <w:rPr>
                    <w:ins w:id="28475" w:author="瑋婷 徐" w:date="2025-01-03T16:50:00Z" w16du:dateUtc="2025-01-03T08:50:00Z"/>
                    <w:rFonts w:ascii="Times New Roman" w:eastAsia="Times New Roman" w:hAnsi="Times New Roman" w:cs="Times New Roman"/>
                    <w:sz w:val="20"/>
                    <w:szCs w:val="20"/>
                  </w:rPr>
                </w:rPrChange>
              </w:rPr>
              <w:pPrChange w:id="284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77" w:author="瑋婷 徐" w:date="2025-01-03T17:01:00Z" w16du:dateUtc="2025-01-03T09:01:00Z">
              <w:tcPr>
                <w:tcW w:w="162" w:type="pct"/>
                <w:gridSpan w:val="2"/>
                <w:noWrap/>
                <w:vAlign w:val="center"/>
                <w:hideMark/>
              </w:tcPr>
            </w:tcPrChange>
          </w:tcPr>
          <w:p w14:paraId="133BFDC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78" w:author="瑋婷 徐" w:date="2025-01-03T16:50:00Z" w16du:dateUtc="2025-01-03T08:50:00Z"/>
                <w:rFonts w:ascii="Times New Roman" w:eastAsiaTheme="minorEastAsia" w:hAnsi="Times New Roman" w:cs="Times New Roman"/>
                <w:rPrChange w:id="28479" w:author="瑋婷 徐" w:date="2025-01-06T15:37:00Z" w16du:dateUtc="2025-01-06T07:37:00Z">
                  <w:rPr>
                    <w:ins w:id="28480" w:author="瑋婷 徐" w:date="2025-01-03T16:50:00Z" w16du:dateUtc="2025-01-03T08:50:00Z"/>
                    <w:rFonts w:ascii="Times New Roman" w:eastAsia="Times New Roman" w:hAnsi="Times New Roman" w:cs="Times New Roman"/>
                    <w:sz w:val="20"/>
                    <w:szCs w:val="20"/>
                  </w:rPr>
                </w:rPrChange>
              </w:rPr>
              <w:pPrChange w:id="284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82" w:author="瑋婷 徐" w:date="2025-01-03T17:01:00Z" w16du:dateUtc="2025-01-03T09:01:00Z">
              <w:tcPr>
                <w:tcW w:w="162" w:type="pct"/>
                <w:gridSpan w:val="2"/>
                <w:noWrap/>
                <w:vAlign w:val="center"/>
                <w:hideMark/>
              </w:tcPr>
            </w:tcPrChange>
          </w:tcPr>
          <w:p w14:paraId="7F826272"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83" w:author="瑋婷 徐" w:date="2025-01-03T16:50:00Z" w16du:dateUtc="2025-01-03T08:50:00Z"/>
                <w:rFonts w:ascii="Times New Roman" w:eastAsiaTheme="minorEastAsia" w:hAnsi="Times New Roman" w:cs="Times New Roman"/>
                <w:rPrChange w:id="28484" w:author="瑋婷 徐" w:date="2025-01-06T15:37:00Z" w16du:dateUtc="2025-01-06T07:37:00Z">
                  <w:rPr>
                    <w:ins w:id="28485" w:author="瑋婷 徐" w:date="2025-01-03T16:50:00Z" w16du:dateUtc="2025-01-03T08:50:00Z"/>
                    <w:rFonts w:ascii="Times New Roman" w:eastAsia="Times New Roman" w:hAnsi="Times New Roman" w:cs="Times New Roman"/>
                    <w:sz w:val="20"/>
                    <w:szCs w:val="20"/>
                  </w:rPr>
                </w:rPrChange>
              </w:rPr>
              <w:pPrChange w:id="284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87" w:author="瑋婷 徐" w:date="2025-01-03T17:01:00Z" w16du:dateUtc="2025-01-03T09:01:00Z">
              <w:tcPr>
                <w:tcW w:w="162" w:type="pct"/>
                <w:gridSpan w:val="2"/>
                <w:noWrap/>
                <w:vAlign w:val="center"/>
                <w:hideMark/>
              </w:tcPr>
            </w:tcPrChange>
          </w:tcPr>
          <w:p w14:paraId="4807BC5B"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88" w:author="瑋婷 徐" w:date="2025-01-03T16:50:00Z" w16du:dateUtc="2025-01-03T08:50:00Z"/>
                <w:rFonts w:ascii="Times New Roman" w:eastAsiaTheme="minorEastAsia" w:hAnsi="Times New Roman" w:cs="Times New Roman"/>
                <w:rPrChange w:id="28489" w:author="瑋婷 徐" w:date="2025-01-06T15:37:00Z" w16du:dateUtc="2025-01-06T07:37:00Z">
                  <w:rPr>
                    <w:ins w:id="28490" w:author="瑋婷 徐" w:date="2025-01-03T16:50:00Z" w16du:dateUtc="2025-01-03T08:50:00Z"/>
                    <w:rFonts w:ascii="Times New Roman" w:eastAsia="Times New Roman" w:hAnsi="Times New Roman" w:cs="Times New Roman"/>
                    <w:sz w:val="20"/>
                    <w:szCs w:val="20"/>
                  </w:rPr>
                </w:rPrChange>
              </w:rPr>
              <w:pPrChange w:id="284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92" w:author="瑋婷 徐" w:date="2025-01-03T17:01:00Z" w16du:dateUtc="2025-01-03T09:01:00Z">
              <w:tcPr>
                <w:tcW w:w="162" w:type="pct"/>
                <w:gridSpan w:val="2"/>
                <w:noWrap/>
                <w:vAlign w:val="center"/>
                <w:hideMark/>
              </w:tcPr>
            </w:tcPrChange>
          </w:tcPr>
          <w:p w14:paraId="6BD1BC2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93" w:author="瑋婷 徐" w:date="2025-01-03T16:50:00Z" w16du:dateUtc="2025-01-03T08:50:00Z"/>
                <w:rFonts w:ascii="Times New Roman" w:eastAsiaTheme="minorEastAsia" w:hAnsi="Times New Roman" w:cs="Times New Roman"/>
                <w:rPrChange w:id="28494" w:author="瑋婷 徐" w:date="2025-01-06T15:37:00Z" w16du:dateUtc="2025-01-06T07:37:00Z">
                  <w:rPr>
                    <w:ins w:id="28495" w:author="瑋婷 徐" w:date="2025-01-03T16:50:00Z" w16du:dateUtc="2025-01-03T08:50:00Z"/>
                    <w:rFonts w:ascii="Times New Roman" w:eastAsia="Times New Roman" w:hAnsi="Times New Roman" w:cs="Times New Roman"/>
                    <w:sz w:val="20"/>
                    <w:szCs w:val="20"/>
                  </w:rPr>
                </w:rPrChange>
              </w:rPr>
              <w:pPrChange w:id="284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497" w:author="瑋婷 徐" w:date="2025-01-03T17:01:00Z" w16du:dateUtc="2025-01-03T09:01:00Z">
              <w:tcPr>
                <w:tcW w:w="162" w:type="pct"/>
                <w:gridSpan w:val="2"/>
                <w:noWrap/>
                <w:vAlign w:val="center"/>
                <w:hideMark/>
              </w:tcPr>
            </w:tcPrChange>
          </w:tcPr>
          <w:p w14:paraId="682C473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98" w:author="瑋婷 徐" w:date="2025-01-03T16:50:00Z" w16du:dateUtc="2025-01-03T08:50:00Z"/>
                <w:rFonts w:ascii="Times New Roman" w:eastAsiaTheme="minorEastAsia" w:hAnsi="Times New Roman" w:cs="Times New Roman"/>
                <w:rPrChange w:id="28499" w:author="瑋婷 徐" w:date="2025-01-06T15:37:00Z" w16du:dateUtc="2025-01-06T07:37:00Z">
                  <w:rPr>
                    <w:ins w:id="28500" w:author="瑋婷 徐" w:date="2025-01-03T16:50:00Z" w16du:dateUtc="2025-01-03T08:50:00Z"/>
                    <w:rFonts w:ascii="Times New Roman" w:eastAsia="Times New Roman" w:hAnsi="Times New Roman" w:cs="Times New Roman"/>
                    <w:sz w:val="20"/>
                    <w:szCs w:val="20"/>
                  </w:rPr>
                </w:rPrChange>
              </w:rPr>
              <w:pPrChange w:id="285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502" w:author="瑋婷 徐" w:date="2025-01-03T17:01:00Z" w16du:dateUtc="2025-01-03T09:01:00Z">
              <w:tcPr>
                <w:tcW w:w="162" w:type="pct"/>
                <w:gridSpan w:val="2"/>
                <w:noWrap/>
                <w:vAlign w:val="center"/>
                <w:hideMark/>
              </w:tcPr>
            </w:tcPrChange>
          </w:tcPr>
          <w:p w14:paraId="05B4C60D"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03" w:author="瑋婷 徐" w:date="2025-01-03T16:50:00Z" w16du:dateUtc="2025-01-03T08:50:00Z"/>
                <w:rFonts w:ascii="Times New Roman" w:eastAsiaTheme="minorEastAsia" w:hAnsi="Times New Roman" w:cs="Times New Roman"/>
                <w:rPrChange w:id="28504" w:author="瑋婷 徐" w:date="2025-01-06T15:37:00Z" w16du:dateUtc="2025-01-06T07:37:00Z">
                  <w:rPr>
                    <w:ins w:id="28505" w:author="瑋婷 徐" w:date="2025-01-03T16:50:00Z" w16du:dateUtc="2025-01-03T08:50:00Z"/>
                    <w:rFonts w:ascii="Times New Roman" w:eastAsia="Times New Roman" w:hAnsi="Times New Roman" w:cs="Times New Roman"/>
                    <w:sz w:val="20"/>
                    <w:szCs w:val="20"/>
                  </w:rPr>
                </w:rPrChange>
              </w:rPr>
              <w:pPrChange w:id="285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507" w:author="瑋婷 徐" w:date="2025-01-03T17:01:00Z" w16du:dateUtc="2025-01-03T09:01:00Z">
              <w:tcPr>
                <w:tcW w:w="162" w:type="pct"/>
                <w:gridSpan w:val="2"/>
                <w:noWrap/>
                <w:vAlign w:val="center"/>
                <w:hideMark/>
              </w:tcPr>
            </w:tcPrChange>
          </w:tcPr>
          <w:p w14:paraId="031E95A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08" w:author="瑋婷 徐" w:date="2025-01-03T16:50:00Z" w16du:dateUtc="2025-01-03T08:50:00Z"/>
                <w:rFonts w:ascii="Times New Roman" w:eastAsiaTheme="minorEastAsia" w:hAnsi="Times New Roman" w:cs="Times New Roman"/>
                <w:rPrChange w:id="28509" w:author="瑋婷 徐" w:date="2025-01-06T15:37:00Z" w16du:dateUtc="2025-01-06T07:37:00Z">
                  <w:rPr>
                    <w:ins w:id="28510" w:author="瑋婷 徐" w:date="2025-01-03T16:50:00Z" w16du:dateUtc="2025-01-03T08:50:00Z"/>
                    <w:rFonts w:ascii="Times New Roman" w:eastAsia="Times New Roman" w:hAnsi="Times New Roman" w:cs="Times New Roman"/>
                    <w:sz w:val="20"/>
                    <w:szCs w:val="20"/>
                  </w:rPr>
                </w:rPrChange>
              </w:rPr>
              <w:pPrChange w:id="285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8512" w:author="瑋婷 徐" w:date="2025-01-03T17:01:00Z" w16du:dateUtc="2025-01-03T09:01:00Z">
              <w:tcPr>
                <w:tcW w:w="164" w:type="pct"/>
                <w:noWrap/>
                <w:vAlign w:val="center"/>
                <w:hideMark/>
              </w:tcPr>
            </w:tcPrChange>
          </w:tcPr>
          <w:p w14:paraId="475ED7BE"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13" w:author="瑋婷 徐" w:date="2025-01-03T16:50:00Z" w16du:dateUtc="2025-01-03T08:50:00Z"/>
                <w:rFonts w:ascii="Times New Roman" w:eastAsiaTheme="minorEastAsia" w:hAnsi="Times New Roman" w:cs="Times New Roman"/>
                <w:rPrChange w:id="28514" w:author="瑋婷 徐" w:date="2025-01-06T15:37:00Z" w16du:dateUtc="2025-01-06T07:37:00Z">
                  <w:rPr>
                    <w:ins w:id="28515" w:author="瑋婷 徐" w:date="2025-01-03T16:50:00Z" w16du:dateUtc="2025-01-03T08:50:00Z"/>
                    <w:rFonts w:ascii="Times New Roman" w:eastAsia="Times New Roman" w:hAnsi="Times New Roman" w:cs="Times New Roman"/>
                    <w:sz w:val="20"/>
                    <w:szCs w:val="20"/>
                  </w:rPr>
                </w:rPrChange>
              </w:rPr>
              <w:pPrChange w:id="285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1CB94D19" w14:textId="77777777" w:rsidTr="003C19C7">
        <w:trPr>
          <w:cnfStyle w:val="000000100000" w:firstRow="0" w:lastRow="0" w:firstColumn="0" w:lastColumn="0" w:oddVBand="0" w:evenVBand="0" w:oddHBand="1" w:evenHBand="0" w:firstRowFirstColumn="0" w:firstRowLastColumn="0" w:lastRowFirstColumn="0" w:lastRowLastColumn="0"/>
          <w:trHeight w:val="300"/>
          <w:ins w:id="2851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2410374" w14:textId="77777777" w:rsidR="003C19C7" w:rsidRPr="00576F21" w:rsidRDefault="003C19C7">
            <w:pPr>
              <w:spacing w:line="360" w:lineRule="auto"/>
              <w:jc w:val="both"/>
              <w:rPr>
                <w:ins w:id="28518" w:author="瑋婷 徐" w:date="2025-01-03T16:50:00Z" w16du:dateUtc="2025-01-03T08:50:00Z"/>
                <w:rFonts w:ascii="Times New Roman" w:eastAsiaTheme="minorEastAsia" w:hAnsi="Times New Roman" w:cs="Times New Roman"/>
                <w:b w:val="0"/>
                <w:bCs w:val="0"/>
                <w:color w:val="000000"/>
                <w:rPrChange w:id="28519" w:author="瑋婷 徐" w:date="2025-01-06T15:37:00Z" w16du:dateUtc="2025-01-06T07:37:00Z">
                  <w:rPr>
                    <w:ins w:id="28520" w:author="瑋婷 徐" w:date="2025-01-03T16:50:00Z" w16du:dateUtc="2025-01-03T08:50:00Z"/>
                    <w:rFonts w:ascii="Calibri" w:hAnsi="Calibri" w:cs="Calibri"/>
                    <w:color w:val="000000"/>
                    <w:sz w:val="22"/>
                    <w:szCs w:val="22"/>
                  </w:rPr>
                </w:rPrChange>
              </w:rPr>
              <w:pPrChange w:id="28521" w:author="瑋婷 徐" w:date="2025-01-03T16:55:00Z" w16du:dateUtc="2025-01-03T08:55:00Z">
                <w:pPr/>
              </w:pPrChange>
            </w:pPr>
            <w:ins w:id="28522" w:author="瑋婷 徐" w:date="2025-01-03T16:50:00Z" w16du:dateUtc="2025-01-03T08:50:00Z">
              <w:r w:rsidRPr="00576F21">
                <w:rPr>
                  <w:rFonts w:ascii="Times New Roman" w:eastAsiaTheme="minorEastAsia" w:hAnsi="Times New Roman" w:cs="Times New Roman" w:hint="eastAsia"/>
                  <w:b w:val="0"/>
                  <w:bCs w:val="0"/>
                  <w:color w:val="000000"/>
                  <w:rPrChange w:id="28523" w:author="瑋婷 徐" w:date="2025-01-06T15:37:00Z" w16du:dateUtc="2025-01-06T07:37:00Z">
                    <w:rPr>
                      <w:rFonts w:ascii="Calibri" w:hAnsi="Calibri" w:cs="Calibri" w:hint="eastAsia"/>
                      <w:color w:val="000000"/>
                      <w:sz w:val="22"/>
                      <w:szCs w:val="22"/>
                    </w:rPr>
                  </w:rPrChange>
                </w:rPr>
                <w:t>茶腹鳾</w:t>
              </w:r>
              <w:r w:rsidRPr="00576F21">
                <w:rPr>
                  <w:rFonts w:ascii="Times New Roman" w:eastAsiaTheme="minorEastAsia" w:hAnsi="Times New Roman" w:cs="Times New Roman"/>
                  <w:b w:val="0"/>
                  <w:bCs w:val="0"/>
                  <w:color w:val="000000"/>
                  <w:rPrChange w:id="28524" w:author="瑋婷 徐" w:date="2025-01-06T15:37:00Z" w16du:dateUtc="2025-01-06T07:37:00Z">
                    <w:rPr>
                      <w:rFonts w:ascii="Calibri" w:hAnsi="Calibri" w:cs="Calibri"/>
                      <w:color w:val="000000"/>
                      <w:sz w:val="22"/>
                      <w:szCs w:val="22"/>
                    </w:rPr>
                  </w:rPrChange>
                </w:rPr>
                <w:t xml:space="preserve"> </w:t>
              </w:r>
              <w:r w:rsidRPr="00576F21">
                <w:rPr>
                  <w:rFonts w:ascii="Times New Roman" w:eastAsiaTheme="minorEastAsia" w:hAnsi="Times New Roman" w:cs="Times New Roman"/>
                  <w:b w:val="0"/>
                  <w:bCs w:val="0"/>
                  <w:color w:val="000000"/>
                  <w:rPrChange w:id="28525"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8526"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632E45A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27" w:author="瑋婷 徐" w:date="2025-01-03T16:50:00Z" w16du:dateUtc="2025-01-03T08:50:00Z"/>
                <w:rFonts w:ascii="Times New Roman" w:eastAsiaTheme="minorEastAsia" w:hAnsi="Times New Roman" w:cs="Times New Roman"/>
                <w:i/>
                <w:iCs/>
                <w:color w:val="000000"/>
                <w:rPrChange w:id="28528" w:author="瑋婷 徐" w:date="2025-01-06T15:37:00Z" w16du:dateUtc="2025-01-06T07:37:00Z">
                  <w:rPr>
                    <w:ins w:id="28529" w:author="瑋婷 徐" w:date="2025-01-03T16:50:00Z" w16du:dateUtc="2025-01-03T08:50:00Z"/>
                    <w:rFonts w:ascii="Calibri" w:hAnsi="Calibri" w:cs="Calibri"/>
                    <w:i/>
                    <w:iCs/>
                    <w:color w:val="000000"/>
                    <w:sz w:val="22"/>
                    <w:szCs w:val="22"/>
                  </w:rPr>
                </w:rPrChange>
              </w:rPr>
              <w:pPrChange w:id="285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531" w:author="瑋婷 徐" w:date="2025-01-03T16:50:00Z" w16du:dateUtc="2025-01-03T08:50:00Z">
              <w:r w:rsidRPr="00576F21">
                <w:rPr>
                  <w:rFonts w:ascii="Times New Roman" w:eastAsiaTheme="minorEastAsia" w:hAnsi="Times New Roman" w:cs="Times New Roman"/>
                  <w:i/>
                  <w:iCs/>
                  <w:color w:val="000000"/>
                  <w:rPrChange w:id="28532" w:author="瑋婷 徐" w:date="2025-01-06T15:37:00Z" w16du:dateUtc="2025-01-06T07:37:00Z">
                    <w:rPr>
                      <w:rFonts w:ascii="Calibri" w:hAnsi="Calibri" w:cs="Calibri"/>
                      <w:i/>
                      <w:iCs/>
                      <w:color w:val="000000"/>
                      <w:sz w:val="22"/>
                      <w:szCs w:val="22"/>
                    </w:rPr>
                  </w:rPrChange>
                </w:rPr>
                <w:t>Sitta europaea</w:t>
              </w:r>
            </w:ins>
          </w:p>
        </w:tc>
        <w:tc>
          <w:tcPr>
            <w:tcW w:w="162" w:type="pct"/>
            <w:noWrap/>
            <w:vAlign w:val="center"/>
            <w:hideMark/>
          </w:tcPr>
          <w:p w14:paraId="01328FE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33" w:author="瑋婷 徐" w:date="2025-01-03T16:50:00Z" w16du:dateUtc="2025-01-03T08:50:00Z"/>
                <w:rFonts w:ascii="Times New Roman" w:eastAsiaTheme="minorEastAsia" w:hAnsi="Times New Roman" w:cs="Times New Roman"/>
                <w:color w:val="000000"/>
                <w:rPrChange w:id="28534" w:author="瑋婷 徐" w:date="2025-01-06T15:37:00Z" w16du:dateUtc="2025-01-06T07:37:00Z">
                  <w:rPr>
                    <w:ins w:id="28535" w:author="瑋婷 徐" w:date="2025-01-03T16:50:00Z" w16du:dateUtc="2025-01-03T08:50:00Z"/>
                    <w:rFonts w:ascii="Calibri" w:hAnsi="Calibri" w:cs="Calibri"/>
                    <w:color w:val="000000"/>
                    <w:sz w:val="22"/>
                    <w:szCs w:val="22"/>
                  </w:rPr>
                </w:rPrChange>
              </w:rPr>
              <w:pPrChange w:id="285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537" w:author="瑋婷 徐" w:date="2025-01-03T16:50:00Z" w16du:dateUtc="2025-01-03T08:50:00Z">
              <w:r w:rsidRPr="00576F21">
                <w:rPr>
                  <w:rFonts w:ascii="Times New Roman" w:eastAsiaTheme="minorEastAsia" w:hAnsi="Times New Roman" w:cs="Times New Roman"/>
                  <w:color w:val="000000"/>
                  <w:rPrChange w:id="2853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BC6626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39" w:author="瑋婷 徐" w:date="2025-01-03T16:50:00Z" w16du:dateUtc="2025-01-03T08:50:00Z"/>
                <w:rFonts w:ascii="Times New Roman" w:eastAsiaTheme="minorEastAsia" w:hAnsi="Times New Roman" w:cs="Times New Roman"/>
                <w:color w:val="000000"/>
                <w:rPrChange w:id="28540" w:author="瑋婷 徐" w:date="2025-01-06T15:37:00Z" w16du:dateUtc="2025-01-06T07:37:00Z">
                  <w:rPr>
                    <w:ins w:id="28541" w:author="瑋婷 徐" w:date="2025-01-03T16:50:00Z" w16du:dateUtc="2025-01-03T08:50:00Z"/>
                    <w:rFonts w:ascii="Calibri" w:hAnsi="Calibri" w:cs="Calibri"/>
                    <w:color w:val="000000"/>
                    <w:sz w:val="22"/>
                    <w:szCs w:val="22"/>
                  </w:rPr>
                </w:rPrChange>
              </w:rPr>
              <w:pPrChange w:id="285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BA2E69"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43" w:author="瑋婷 徐" w:date="2025-01-03T16:50:00Z" w16du:dateUtc="2025-01-03T08:50:00Z"/>
                <w:rFonts w:ascii="Times New Roman" w:eastAsiaTheme="minorEastAsia" w:hAnsi="Times New Roman" w:cs="Times New Roman"/>
                <w:color w:val="000000"/>
                <w:rPrChange w:id="28544" w:author="瑋婷 徐" w:date="2025-01-06T15:37:00Z" w16du:dateUtc="2025-01-06T07:37:00Z">
                  <w:rPr>
                    <w:ins w:id="28545" w:author="瑋婷 徐" w:date="2025-01-03T16:50:00Z" w16du:dateUtc="2025-01-03T08:50:00Z"/>
                    <w:rFonts w:ascii="Calibri" w:hAnsi="Calibri" w:cs="Calibri"/>
                    <w:color w:val="000000"/>
                    <w:sz w:val="22"/>
                    <w:szCs w:val="22"/>
                  </w:rPr>
                </w:rPrChange>
              </w:rPr>
              <w:pPrChange w:id="285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547" w:author="瑋婷 徐" w:date="2025-01-03T16:50:00Z" w16du:dateUtc="2025-01-03T08:50:00Z">
              <w:r w:rsidRPr="00576F21">
                <w:rPr>
                  <w:rFonts w:ascii="Times New Roman" w:eastAsiaTheme="minorEastAsia" w:hAnsi="Times New Roman" w:cs="Times New Roman"/>
                  <w:color w:val="000000"/>
                  <w:rPrChange w:id="2854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593567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49" w:author="瑋婷 徐" w:date="2025-01-03T16:50:00Z" w16du:dateUtc="2025-01-03T08:50:00Z"/>
                <w:rFonts w:ascii="Times New Roman" w:eastAsiaTheme="minorEastAsia" w:hAnsi="Times New Roman" w:cs="Times New Roman"/>
                <w:color w:val="000000"/>
                <w:rPrChange w:id="28550" w:author="瑋婷 徐" w:date="2025-01-06T15:37:00Z" w16du:dateUtc="2025-01-06T07:37:00Z">
                  <w:rPr>
                    <w:ins w:id="28551" w:author="瑋婷 徐" w:date="2025-01-03T16:50:00Z" w16du:dateUtc="2025-01-03T08:50:00Z"/>
                    <w:rFonts w:ascii="Calibri" w:hAnsi="Calibri" w:cs="Calibri"/>
                    <w:color w:val="000000"/>
                    <w:sz w:val="22"/>
                    <w:szCs w:val="22"/>
                  </w:rPr>
                </w:rPrChange>
              </w:rPr>
              <w:pPrChange w:id="285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553" w:author="瑋婷 徐" w:date="2025-01-03T16:50:00Z" w16du:dateUtc="2025-01-03T08:50:00Z">
              <w:r w:rsidRPr="00576F21">
                <w:rPr>
                  <w:rFonts w:ascii="Times New Roman" w:eastAsiaTheme="minorEastAsia" w:hAnsi="Times New Roman" w:cs="Times New Roman"/>
                  <w:color w:val="000000"/>
                  <w:rPrChange w:id="28554"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067D238"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55" w:author="瑋婷 徐" w:date="2025-01-03T16:50:00Z" w16du:dateUtc="2025-01-03T08:50:00Z"/>
                <w:rFonts w:ascii="Times New Roman" w:eastAsiaTheme="minorEastAsia" w:hAnsi="Times New Roman" w:cs="Times New Roman"/>
                <w:color w:val="000000"/>
                <w:rPrChange w:id="28556" w:author="瑋婷 徐" w:date="2025-01-06T15:37:00Z" w16du:dateUtc="2025-01-06T07:37:00Z">
                  <w:rPr>
                    <w:ins w:id="28557" w:author="瑋婷 徐" w:date="2025-01-03T16:50:00Z" w16du:dateUtc="2025-01-03T08:50:00Z"/>
                    <w:rFonts w:ascii="Calibri" w:hAnsi="Calibri" w:cs="Calibri"/>
                    <w:color w:val="000000"/>
                    <w:sz w:val="22"/>
                    <w:szCs w:val="22"/>
                  </w:rPr>
                </w:rPrChange>
              </w:rPr>
              <w:pPrChange w:id="285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F8656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59" w:author="瑋婷 徐" w:date="2025-01-03T16:50:00Z" w16du:dateUtc="2025-01-03T08:50:00Z"/>
                <w:rFonts w:ascii="Times New Roman" w:eastAsiaTheme="minorEastAsia" w:hAnsi="Times New Roman" w:cs="Times New Roman"/>
                <w:color w:val="000000"/>
                <w:rPrChange w:id="28560" w:author="瑋婷 徐" w:date="2025-01-06T15:37:00Z" w16du:dateUtc="2025-01-06T07:37:00Z">
                  <w:rPr>
                    <w:ins w:id="28561" w:author="瑋婷 徐" w:date="2025-01-03T16:50:00Z" w16du:dateUtc="2025-01-03T08:50:00Z"/>
                    <w:rFonts w:ascii="Calibri" w:hAnsi="Calibri" w:cs="Calibri"/>
                    <w:color w:val="000000"/>
                    <w:sz w:val="22"/>
                    <w:szCs w:val="22"/>
                  </w:rPr>
                </w:rPrChange>
              </w:rPr>
              <w:pPrChange w:id="285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563" w:author="瑋婷 徐" w:date="2025-01-03T16:50:00Z" w16du:dateUtc="2025-01-03T08:50:00Z">
              <w:r w:rsidRPr="00576F21">
                <w:rPr>
                  <w:rFonts w:ascii="Times New Roman" w:eastAsiaTheme="minorEastAsia" w:hAnsi="Times New Roman" w:cs="Times New Roman"/>
                  <w:color w:val="000000"/>
                  <w:rPrChange w:id="28564"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95780C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65" w:author="瑋婷 徐" w:date="2025-01-03T16:50:00Z" w16du:dateUtc="2025-01-03T08:50:00Z"/>
                <w:rFonts w:ascii="Times New Roman" w:eastAsiaTheme="minorEastAsia" w:hAnsi="Times New Roman" w:cs="Times New Roman"/>
                <w:color w:val="000000"/>
                <w:rPrChange w:id="28566" w:author="瑋婷 徐" w:date="2025-01-06T15:37:00Z" w16du:dateUtc="2025-01-06T07:37:00Z">
                  <w:rPr>
                    <w:ins w:id="28567" w:author="瑋婷 徐" w:date="2025-01-03T16:50:00Z" w16du:dateUtc="2025-01-03T08:50:00Z"/>
                    <w:rFonts w:ascii="Calibri" w:hAnsi="Calibri" w:cs="Calibri"/>
                    <w:color w:val="000000"/>
                    <w:sz w:val="22"/>
                    <w:szCs w:val="22"/>
                  </w:rPr>
                </w:rPrChange>
              </w:rPr>
              <w:pPrChange w:id="285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CF34DE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69" w:author="瑋婷 徐" w:date="2025-01-03T16:50:00Z" w16du:dateUtc="2025-01-03T08:50:00Z"/>
                <w:rFonts w:ascii="Times New Roman" w:eastAsiaTheme="minorEastAsia" w:hAnsi="Times New Roman" w:cs="Times New Roman"/>
                <w:rPrChange w:id="28570" w:author="瑋婷 徐" w:date="2025-01-06T15:37:00Z" w16du:dateUtc="2025-01-06T07:37:00Z">
                  <w:rPr>
                    <w:ins w:id="28571" w:author="瑋婷 徐" w:date="2025-01-03T16:50:00Z" w16du:dateUtc="2025-01-03T08:50:00Z"/>
                    <w:rFonts w:ascii="Times New Roman" w:eastAsia="Times New Roman" w:hAnsi="Times New Roman" w:cs="Times New Roman"/>
                    <w:sz w:val="20"/>
                    <w:szCs w:val="20"/>
                  </w:rPr>
                </w:rPrChange>
              </w:rPr>
              <w:pPrChange w:id="285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00259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73" w:author="瑋婷 徐" w:date="2025-01-03T16:50:00Z" w16du:dateUtc="2025-01-03T08:50:00Z"/>
                <w:rFonts w:ascii="Times New Roman" w:eastAsiaTheme="minorEastAsia" w:hAnsi="Times New Roman" w:cs="Times New Roman"/>
                <w:rPrChange w:id="28574" w:author="瑋婷 徐" w:date="2025-01-06T15:37:00Z" w16du:dateUtc="2025-01-06T07:37:00Z">
                  <w:rPr>
                    <w:ins w:id="28575" w:author="瑋婷 徐" w:date="2025-01-03T16:50:00Z" w16du:dateUtc="2025-01-03T08:50:00Z"/>
                    <w:rFonts w:ascii="Times New Roman" w:eastAsia="Times New Roman" w:hAnsi="Times New Roman" w:cs="Times New Roman"/>
                    <w:sz w:val="20"/>
                    <w:szCs w:val="20"/>
                  </w:rPr>
                </w:rPrChange>
              </w:rPr>
              <w:pPrChange w:id="285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AF75DD"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77" w:author="瑋婷 徐" w:date="2025-01-03T16:50:00Z" w16du:dateUtc="2025-01-03T08:50:00Z"/>
                <w:rFonts w:ascii="Times New Roman" w:eastAsiaTheme="minorEastAsia" w:hAnsi="Times New Roman" w:cs="Times New Roman"/>
                <w:rPrChange w:id="28578" w:author="瑋婷 徐" w:date="2025-01-06T15:37:00Z" w16du:dateUtc="2025-01-06T07:37:00Z">
                  <w:rPr>
                    <w:ins w:id="28579" w:author="瑋婷 徐" w:date="2025-01-03T16:50:00Z" w16du:dateUtc="2025-01-03T08:50:00Z"/>
                    <w:rFonts w:ascii="Times New Roman" w:eastAsia="Times New Roman" w:hAnsi="Times New Roman" w:cs="Times New Roman"/>
                    <w:sz w:val="20"/>
                    <w:szCs w:val="20"/>
                  </w:rPr>
                </w:rPrChange>
              </w:rPr>
              <w:pPrChange w:id="285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496EDB"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81" w:author="瑋婷 徐" w:date="2025-01-03T16:50:00Z" w16du:dateUtc="2025-01-03T08:50:00Z"/>
                <w:rFonts w:ascii="Times New Roman" w:eastAsiaTheme="minorEastAsia" w:hAnsi="Times New Roman" w:cs="Times New Roman"/>
                <w:rPrChange w:id="28582" w:author="瑋婷 徐" w:date="2025-01-06T15:37:00Z" w16du:dateUtc="2025-01-06T07:37:00Z">
                  <w:rPr>
                    <w:ins w:id="28583" w:author="瑋婷 徐" w:date="2025-01-03T16:50:00Z" w16du:dateUtc="2025-01-03T08:50:00Z"/>
                    <w:rFonts w:ascii="Times New Roman" w:eastAsia="Times New Roman" w:hAnsi="Times New Roman" w:cs="Times New Roman"/>
                    <w:sz w:val="20"/>
                    <w:szCs w:val="20"/>
                  </w:rPr>
                </w:rPrChange>
              </w:rPr>
              <w:pPrChange w:id="285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2EC404"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85" w:author="瑋婷 徐" w:date="2025-01-03T16:50:00Z" w16du:dateUtc="2025-01-03T08:50:00Z"/>
                <w:rFonts w:ascii="Times New Roman" w:eastAsiaTheme="minorEastAsia" w:hAnsi="Times New Roman" w:cs="Times New Roman"/>
                <w:rPrChange w:id="28586" w:author="瑋婷 徐" w:date="2025-01-06T15:37:00Z" w16du:dateUtc="2025-01-06T07:37:00Z">
                  <w:rPr>
                    <w:ins w:id="28587" w:author="瑋婷 徐" w:date="2025-01-03T16:50:00Z" w16du:dateUtc="2025-01-03T08:50:00Z"/>
                    <w:rFonts w:ascii="Times New Roman" w:eastAsia="Times New Roman" w:hAnsi="Times New Roman" w:cs="Times New Roman"/>
                    <w:sz w:val="20"/>
                    <w:szCs w:val="20"/>
                  </w:rPr>
                </w:rPrChange>
              </w:rPr>
              <w:pPrChange w:id="285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229C0D"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89" w:author="瑋婷 徐" w:date="2025-01-03T16:50:00Z" w16du:dateUtc="2025-01-03T08:50:00Z"/>
                <w:rFonts w:ascii="Times New Roman" w:eastAsiaTheme="minorEastAsia" w:hAnsi="Times New Roman" w:cs="Times New Roman"/>
                <w:rPrChange w:id="28590" w:author="瑋婷 徐" w:date="2025-01-06T15:37:00Z" w16du:dateUtc="2025-01-06T07:37:00Z">
                  <w:rPr>
                    <w:ins w:id="28591" w:author="瑋婷 徐" w:date="2025-01-03T16:50:00Z" w16du:dateUtc="2025-01-03T08:50:00Z"/>
                    <w:rFonts w:ascii="Times New Roman" w:eastAsia="Times New Roman" w:hAnsi="Times New Roman" w:cs="Times New Roman"/>
                    <w:sz w:val="20"/>
                    <w:szCs w:val="20"/>
                  </w:rPr>
                </w:rPrChange>
              </w:rPr>
              <w:pPrChange w:id="285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C98D5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93" w:author="瑋婷 徐" w:date="2025-01-03T16:50:00Z" w16du:dateUtc="2025-01-03T08:50:00Z"/>
                <w:rFonts w:ascii="Times New Roman" w:eastAsiaTheme="minorEastAsia" w:hAnsi="Times New Roman" w:cs="Times New Roman"/>
                <w:rPrChange w:id="28594" w:author="瑋婷 徐" w:date="2025-01-06T15:37:00Z" w16du:dateUtc="2025-01-06T07:37:00Z">
                  <w:rPr>
                    <w:ins w:id="28595" w:author="瑋婷 徐" w:date="2025-01-03T16:50:00Z" w16du:dateUtc="2025-01-03T08:50:00Z"/>
                    <w:rFonts w:ascii="Times New Roman" w:eastAsia="Times New Roman" w:hAnsi="Times New Roman" w:cs="Times New Roman"/>
                    <w:sz w:val="20"/>
                    <w:szCs w:val="20"/>
                  </w:rPr>
                </w:rPrChange>
              </w:rPr>
              <w:pPrChange w:id="285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3F3A29"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97" w:author="瑋婷 徐" w:date="2025-01-03T16:50:00Z" w16du:dateUtc="2025-01-03T08:50:00Z"/>
                <w:rFonts w:ascii="Times New Roman" w:eastAsiaTheme="minorEastAsia" w:hAnsi="Times New Roman" w:cs="Times New Roman"/>
                <w:rPrChange w:id="28598" w:author="瑋婷 徐" w:date="2025-01-06T15:37:00Z" w16du:dateUtc="2025-01-06T07:37:00Z">
                  <w:rPr>
                    <w:ins w:id="28599" w:author="瑋婷 徐" w:date="2025-01-03T16:50:00Z" w16du:dateUtc="2025-01-03T08:50:00Z"/>
                    <w:rFonts w:ascii="Times New Roman" w:eastAsia="Times New Roman" w:hAnsi="Times New Roman" w:cs="Times New Roman"/>
                    <w:sz w:val="20"/>
                    <w:szCs w:val="20"/>
                  </w:rPr>
                </w:rPrChange>
              </w:rPr>
              <w:pPrChange w:id="286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A719A7"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01" w:author="瑋婷 徐" w:date="2025-01-03T16:50:00Z" w16du:dateUtc="2025-01-03T08:50:00Z"/>
                <w:rFonts w:ascii="Times New Roman" w:eastAsiaTheme="minorEastAsia" w:hAnsi="Times New Roman" w:cs="Times New Roman"/>
                <w:rPrChange w:id="28602" w:author="瑋婷 徐" w:date="2025-01-06T15:37:00Z" w16du:dateUtc="2025-01-06T07:37:00Z">
                  <w:rPr>
                    <w:ins w:id="28603" w:author="瑋婷 徐" w:date="2025-01-03T16:50:00Z" w16du:dateUtc="2025-01-03T08:50:00Z"/>
                    <w:rFonts w:ascii="Times New Roman" w:eastAsia="Times New Roman" w:hAnsi="Times New Roman" w:cs="Times New Roman"/>
                    <w:sz w:val="20"/>
                    <w:szCs w:val="20"/>
                  </w:rPr>
                </w:rPrChange>
              </w:rPr>
              <w:pPrChange w:id="286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8FDEB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05" w:author="瑋婷 徐" w:date="2025-01-03T16:50:00Z" w16du:dateUtc="2025-01-03T08:50:00Z"/>
                <w:rFonts w:ascii="Times New Roman" w:eastAsiaTheme="minorEastAsia" w:hAnsi="Times New Roman" w:cs="Times New Roman"/>
                <w:rPrChange w:id="28606" w:author="瑋婷 徐" w:date="2025-01-06T15:37:00Z" w16du:dateUtc="2025-01-06T07:37:00Z">
                  <w:rPr>
                    <w:ins w:id="28607" w:author="瑋婷 徐" w:date="2025-01-03T16:50:00Z" w16du:dateUtc="2025-01-03T08:50:00Z"/>
                    <w:rFonts w:ascii="Times New Roman" w:eastAsia="Times New Roman" w:hAnsi="Times New Roman" w:cs="Times New Roman"/>
                    <w:sz w:val="20"/>
                    <w:szCs w:val="20"/>
                  </w:rPr>
                </w:rPrChange>
              </w:rPr>
              <w:pPrChange w:id="286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60753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09" w:author="瑋婷 徐" w:date="2025-01-03T16:50:00Z" w16du:dateUtc="2025-01-03T08:50:00Z"/>
                <w:rFonts w:ascii="Times New Roman" w:eastAsiaTheme="minorEastAsia" w:hAnsi="Times New Roman" w:cs="Times New Roman"/>
                <w:rPrChange w:id="28610" w:author="瑋婷 徐" w:date="2025-01-06T15:37:00Z" w16du:dateUtc="2025-01-06T07:37:00Z">
                  <w:rPr>
                    <w:ins w:id="28611" w:author="瑋婷 徐" w:date="2025-01-03T16:50:00Z" w16du:dateUtc="2025-01-03T08:50:00Z"/>
                    <w:rFonts w:ascii="Times New Roman" w:eastAsia="Times New Roman" w:hAnsi="Times New Roman" w:cs="Times New Roman"/>
                    <w:sz w:val="20"/>
                    <w:szCs w:val="20"/>
                  </w:rPr>
                </w:rPrChange>
              </w:rPr>
              <w:pPrChange w:id="286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7D8B5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13" w:author="瑋婷 徐" w:date="2025-01-03T16:50:00Z" w16du:dateUtc="2025-01-03T08:50:00Z"/>
                <w:rFonts w:ascii="Times New Roman" w:eastAsiaTheme="minorEastAsia" w:hAnsi="Times New Roman" w:cs="Times New Roman"/>
                <w:rPrChange w:id="28614" w:author="瑋婷 徐" w:date="2025-01-06T15:37:00Z" w16du:dateUtc="2025-01-06T07:37:00Z">
                  <w:rPr>
                    <w:ins w:id="28615" w:author="瑋婷 徐" w:date="2025-01-03T16:50:00Z" w16du:dateUtc="2025-01-03T08:50:00Z"/>
                    <w:rFonts w:ascii="Times New Roman" w:eastAsia="Times New Roman" w:hAnsi="Times New Roman" w:cs="Times New Roman"/>
                    <w:sz w:val="20"/>
                    <w:szCs w:val="20"/>
                  </w:rPr>
                </w:rPrChange>
              </w:rPr>
              <w:pPrChange w:id="286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571950"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17" w:author="瑋婷 徐" w:date="2025-01-03T16:50:00Z" w16du:dateUtc="2025-01-03T08:50:00Z"/>
                <w:rFonts w:ascii="Times New Roman" w:eastAsiaTheme="minorEastAsia" w:hAnsi="Times New Roman" w:cs="Times New Roman"/>
                <w:rPrChange w:id="28618" w:author="瑋婷 徐" w:date="2025-01-06T15:37:00Z" w16du:dateUtc="2025-01-06T07:37:00Z">
                  <w:rPr>
                    <w:ins w:id="28619" w:author="瑋婷 徐" w:date="2025-01-03T16:50:00Z" w16du:dateUtc="2025-01-03T08:50:00Z"/>
                    <w:rFonts w:ascii="Times New Roman" w:eastAsia="Times New Roman" w:hAnsi="Times New Roman" w:cs="Times New Roman"/>
                    <w:sz w:val="20"/>
                    <w:szCs w:val="20"/>
                  </w:rPr>
                </w:rPrChange>
              </w:rPr>
              <w:pPrChange w:id="286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7E72FF4E"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21" w:author="瑋婷 徐" w:date="2025-01-03T16:50:00Z" w16du:dateUtc="2025-01-03T08:50:00Z"/>
                <w:rFonts w:ascii="Times New Roman" w:eastAsiaTheme="minorEastAsia" w:hAnsi="Times New Roman" w:cs="Times New Roman"/>
                <w:rPrChange w:id="28622" w:author="瑋婷 徐" w:date="2025-01-06T15:37:00Z" w16du:dateUtc="2025-01-06T07:37:00Z">
                  <w:rPr>
                    <w:ins w:id="28623" w:author="瑋婷 徐" w:date="2025-01-03T16:50:00Z" w16du:dateUtc="2025-01-03T08:50:00Z"/>
                    <w:rFonts w:ascii="Times New Roman" w:eastAsia="Times New Roman" w:hAnsi="Times New Roman" w:cs="Times New Roman"/>
                    <w:sz w:val="20"/>
                    <w:szCs w:val="20"/>
                  </w:rPr>
                </w:rPrChange>
              </w:rPr>
              <w:pPrChange w:id="286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62861A08" w14:textId="77777777" w:rsidTr="003C19C7">
        <w:trPr>
          <w:trHeight w:val="600"/>
          <w:ins w:id="28625" w:author="瑋婷 徐" w:date="2025-01-03T16:50:00Z"/>
          <w:trPrChange w:id="28626" w:author="瑋婷 徐" w:date="2025-01-03T17:01:00Z" w16du:dateUtc="2025-01-03T09:01:00Z">
            <w:trPr>
              <w:trHeight w:val="6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8627" w:author="瑋婷 徐" w:date="2025-01-03T17:01:00Z" w16du:dateUtc="2025-01-03T09:01:00Z">
              <w:tcPr>
                <w:tcW w:w="781" w:type="pct"/>
                <w:gridSpan w:val="2"/>
                <w:vAlign w:val="center"/>
                <w:hideMark/>
              </w:tcPr>
            </w:tcPrChange>
          </w:tcPr>
          <w:p w14:paraId="0BCF7201" w14:textId="77777777" w:rsidR="003C19C7" w:rsidRPr="00576F21" w:rsidRDefault="003C19C7">
            <w:pPr>
              <w:spacing w:line="360" w:lineRule="auto"/>
              <w:jc w:val="both"/>
              <w:rPr>
                <w:ins w:id="28628" w:author="瑋婷 徐" w:date="2025-01-03T16:50:00Z" w16du:dateUtc="2025-01-03T08:50:00Z"/>
                <w:rFonts w:ascii="Times New Roman" w:eastAsiaTheme="minorEastAsia" w:hAnsi="Times New Roman" w:cs="Times New Roman"/>
                <w:b w:val="0"/>
                <w:bCs w:val="0"/>
                <w:color w:val="000000"/>
                <w:rPrChange w:id="28629" w:author="瑋婷 徐" w:date="2025-01-06T15:37:00Z" w16du:dateUtc="2025-01-06T07:37:00Z">
                  <w:rPr>
                    <w:ins w:id="28630" w:author="瑋婷 徐" w:date="2025-01-03T16:50:00Z" w16du:dateUtc="2025-01-03T08:50:00Z"/>
                    <w:rFonts w:ascii="Calibri" w:hAnsi="Calibri" w:cs="Calibri"/>
                    <w:color w:val="000000"/>
                    <w:sz w:val="22"/>
                    <w:szCs w:val="22"/>
                  </w:rPr>
                </w:rPrChange>
              </w:rPr>
              <w:pPrChange w:id="28631" w:author="瑋婷 徐" w:date="2025-01-03T16:55:00Z" w16du:dateUtc="2025-01-03T08:55:00Z">
                <w:pPr/>
              </w:pPrChange>
            </w:pPr>
            <w:ins w:id="28632" w:author="瑋婷 徐" w:date="2025-01-03T16:50:00Z" w16du:dateUtc="2025-01-03T08:50:00Z">
              <w:r w:rsidRPr="00576F21">
                <w:rPr>
                  <w:rFonts w:ascii="Times New Roman" w:eastAsiaTheme="minorEastAsia" w:hAnsi="Times New Roman" w:cs="Times New Roman" w:hint="eastAsia"/>
                  <w:b w:val="0"/>
                  <w:bCs w:val="0"/>
                  <w:color w:val="000000"/>
                  <w:rPrChange w:id="28633" w:author="瑋婷 徐" w:date="2025-01-06T15:37:00Z" w16du:dateUtc="2025-01-06T07:37:00Z">
                    <w:rPr>
                      <w:rFonts w:ascii="Calibri" w:hAnsi="Calibri" w:cs="Calibri" w:hint="eastAsia"/>
                      <w:color w:val="000000"/>
                      <w:sz w:val="22"/>
                      <w:szCs w:val="22"/>
                    </w:rPr>
                  </w:rPrChange>
                </w:rPr>
                <w:t>鷦鷯</w:t>
              </w:r>
              <w:r w:rsidRPr="00576F21">
                <w:rPr>
                  <w:rFonts w:ascii="Times New Roman" w:eastAsiaTheme="minorEastAsia" w:hAnsi="Times New Roman" w:cs="Times New Roman"/>
                  <w:b w:val="0"/>
                  <w:bCs w:val="0"/>
                  <w:color w:val="000000"/>
                  <w:rPrChange w:id="28634" w:author="瑋婷 徐" w:date="2025-01-06T15:37:00Z" w16du:dateUtc="2025-01-06T07:37:00Z">
                    <w:rPr>
                      <w:rFonts w:ascii="Calibri" w:hAnsi="Calibri" w:cs="Calibri"/>
                      <w:color w:val="000000"/>
                      <w:sz w:val="22"/>
                      <w:szCs w:val="22"/>
                    </w:rPr>
                  </w:rPrChange>
                </w:rPr>
                <w:t xml:space="preserve"> </w:t>
              </w:r>
              <w:r w:rsidRPr="00576F21">
                <w:rPr>
                  <w:rFonts w:ascii="Times New Roman" w:eastAsiaTheme="minorEastAsia" w:hAnsi="Times New Roman" w:cs="Times New Roman"/>
                  <w:b w:val="0"/>
                  <w:bCs w:val="0"/>
                  <w:color w:val="000000"/>
                  <w:rPrChange w:id="28635" w:author="瑋婷 徐" w:date="2025-01-06T15:37:00Z" w16du:dateUtc="2025-01-06T07:37:00Z">
                    <w:rPr>
                      <w:color w:val="000000"/>
                      <w:sz w:val="22"/>
                      <w:szCs w:val="22"/>
                    </w:rPr>
                  </w:rPrChange>
                </w:rPr>
                <w:t>※</w:t>
              </w:r>
              <w:r w:rsidRPr="00576F21">
                <w:rPr>
                  <w:rFonts w:ascii="Times New Roman" w:eastAsiaTheme="minorEastAsia" w:hAnsi="Times New Roman" w:cs="Times New Roman"/>
                  <w:b w:val="0"/>
                  <w:bCs w:val="0"/>
                  <w:color w:val="000000"/>
                  <w:rPrChange w:id="28636"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Change w:id="28637" w:author="瑋婷 徐" w:date="2025-01-03T17:01:00Z" w16du:dateUtc="2025-01-03T09:01:00Z">
              <w:tcPr>
                <w:tcW w:w="814" w:type="pct"/>
                <w:gridSpan w:val="2"/>
                <w:vAlign w:val="center"/>
                <w:hideMark/>
              </w:tcPr>
            </w:tcPrChange>
          </w:tcPr>
          <w:p w14:paraId="30555380"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38" w:author="瑋婷 徐" w:date="2025-01-03T16:50:00Z" w16du:dateUtc="2025-01-03T08:50:00Z"/>
                <w:rFonts w:ascii="Times New Roman" w:eastAsiaTheme="minorEastAsia" w:hAnsi="Times New Roman" w:cs="Times New Roman"/>
                <w:i/>
                <w:iCs/>
                <w:color w:val="000000"/>
                <w:rPrChange w:id="28639" w:author="瑋婷 徐" w:date="2025-01-06T15:37:00Z" w16du:dateUtc="2025-01-06T07:37:00Z">
                  <w:rPr>
                    <w:ins w:id="28640" w:author="瑋婷 徐" w:date="2025-01-03T16:50:00Z" w16du:dateUtc="2025-01-03T08:50:00Z"/>
                    <w:rFonts w:ascii="Calibri" w:hAnsi="Calibri" w:cs="Calibri"/>
                    <w:i/>
                    <w:iCs/>
                    <w:color w:val="000000"/>
                    <w:sz w:val="22"/>
                    <w:szCs w:val="22"/>
                  </w:rPr>
                </w:rPrChange>
              </w:rPr>
              <w:pPrChange w:id="286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roofErr w:type="gramStart"/>
            <w:ins w:id="28642" w:author="瑋婷 徐" w:date="2025-01-03T16:50:00Z" w16du:dateUtc="2025-01-03T08:50:00Z">
              <w:r w:rsidRPr="00576F21">
                <w:rPr>
                  <w:rFonts w:ascii="Times New Roman" w:eastAsiaTheme="minorEastAsia" w:hAnsi="Times New Roman" w:cs="Times New Roman"/>
                  <w:i/>
                  <w:iCs/>
                  <w:color w:val="000000"/>
                  <w:rPrChange w:id="28643" w:author="瑋婷 徐" w:date="2025-01-06T15:37:00Z" w16du:dateUtc="2025-01-06T07:37:00Z">
                    <w:rPr>
                      <w:rFonts w:ascii="Calibri" w:hAnsi="Calibri" w:cs="Calibri"/>
                      <w:i/>
                      <w:iCs/>
                      <w:color w:val="000000"/>
                      <w:sz w:val="22"/>
                      <w:szCs w:val="22"/>
                    </w:rPr>
                  </w:rPrChange>
                </w:rPr>
                <w:t>Troglodytes</w:t>
              </w:r>
              <w:proofErr w:type="gramEnd"/>
              <w:r w:rsidRPr="00576F21">
                <w:rPr>
                  <w:rFonts w:ascii="Times New Roman" w:eastAsiaTheme="minorEastAsia" w:hAnsi="Times New Roman" w:cs="Times New Roman"/>
                  <w:i/>
                  <w:iCs/>
                  <w:color w:val="000000"/>
                  <w:rPrChange w:id="28644" w:author="瑋婷 徐" w:date="2025-01-06T15:37:00Z" w16du:dateUtc="2025-01-06T07:37:00Z">
                    <w:rPr>
                      <w:rFonts w:ascii="Calibri" w:hAnsi="Calibri" w:cs="Calibri"/>
                      <w:i/>
                      <w:iCs/>
                      <w:color w:val="000000"/>
                      <w:sz w:val="22"/>
                      <w:szCs w:val="22"/>
                    </w:rPr>
                  </w:rPrChange>
                </w:rPr>
                <w:t xml:space="preserve"> troglodytes</w:t>
              </w:r>
            </w:ins>
          </w:p>
        </w:tc>
        <w:tc>
          <w:tcPr>
            <w:tcW w:w="0" w:type="pct"/>
            <w:noWrap/>
            <w:vAlign w:val="center"/>
            <w:hideMark/>
            <w:tcPrChange w:id="28645" w:author="瑋婷 徐" w:date="2025-01-03T17:01:00Z" w16du:dateUtc="2025-01-03T09:01:00Z">
              <w:tcPr>
                <w:tcW w:w="162" w:type="pct"/>
                <w:gridSpan w:val="2"/>
                <w:noWrap/>
                <w:vAlign w:val="center"/>
                <w:hideMark/>
              </w:tcPr>
            </w:tcPrChange>
          </w:tcPr>
          <w:p w14:paraId="547125B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46" w:author="瑋婷 徐" w:date="2025-01-03T16:50:00Z" w16du:dateUtc="2025-01-03T08:50:00Z"/>
                <w:rFonts w:ascii="Times New Roman" w:eastAsiaTheme="minorEastAsia" w:hAnsi="Times New Roman" w:cs="Times New Roman"/>
                <w:i/>
                <w:iCs/>
                <w:color w:val="000000"/>
                <w:rPrChange w:id="28647" w:author="瑋婷 徐" w:date="2025-01-06T15:37:00Z" w16du:dateUtc="2025-01-06T07:37:00Z">
                  <w:rPr>
                    <w:ins w:id="28648" w:author="瑋婷 徐" w:date="2025-01-03T16:50:00Z" w16du:dateUtc="2025-01-03T08:50:00Z"/>
                    <w:rFonts w:ascii="Calibri" w:hAnsi="Calibri" w:cs="Calibri"/>
                    <w:i/>
                    <w:iCs/>
                    <w:color w:val="000000"/>
                    <w:sz w:val="22"/>
                    <w:szCs w:val="22"/>
                  </w:rPr>
                </w:rPrChange>
              </w:rPr>
              <w:pPrChange w:id="286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50" w:author="瑋婷 徐" w:date="2025-01-03T17:01:00Z" w16du:dateUtc="2025-01-03T09:01:00Z">
              <w:tcPr>
                <w:tcW w:w="162" w:type="pct"/>
                <w:gridSpan w:val="2"/>
                <w:noWrap/>
                <w:vAlign w:val="center"/>
                <w:hideMark/>
              </w:tcPr>
            </w:tcPrChange>
          </w:tcPr>
          <w:p w14:paraId="13C1FED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51" w:author="瑋婷 徐" w:date="2025-01-03T16:50:00Z" w16du:dateUtc="2025-01-03T08:50:00Z"/>
                <w:rFonts w:ascii="Times New Roman" w:eastAsiaTheme="minorEastAsia" w:hAnsi="Times New Roman" w:cs="Times New Roman"/>
                <w:rPrChange w:id="28652" w:author="瑋婷 徐" w:date="2025-01-06T15:37:00Z" w16du:dateUtc="2025-01-06T07:37:00Z">
                  <w:rPr>
                    <w:ins w:id="28653" w:author="瑋婷 徐" w:date="2025-01-03T16:50:00Z" w16du:dateUtc="2025-01-03T08:50:00Z"/>
                    <w:rFonts w:ascii="Times New Roman" w:eastAsia="Times New Roman" w:hAnsi="Times New Roman" w:cs="Times New Roman"/>
                    <w:sz w:val="20"/>
                    <w:szCs w:val="20"/>
                  </w:rPr>
                </w:rPrChange>
              </w:rPr>
              <w:pPrChange w:id="286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55" w:author="瑋婷 徐" w:date="2025-01-03T17:01:00Z" w16du:dateUtc="2025-01-03T09:01:00Z">
              <w:tcPr>
                <w:tcW w:w="162" w:type="pct"/>
                <w:gridSpan w:val="2"/>
                <w:noWrap/>
                <w:vAlign w:val="center"/>
                <w:hideMark/>
              </w:tcPr>
            </w:tcPrChange>
          </w:tcPr>
          <w:p w14:paraId="145A012E"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56" w:author="瑋婷 徐" w:date="2025-01-03T16:50:00Z" w16du:dateUtc="2025-01-03T08:50:00Z"/>
                <w:rFonts w:ascii="Times New Roman" w:eastAsiaTheme="minorEastAsia" w:hAnsi="Times New Roman" w:cs="Times New Roman"/>
                <w:rPrChange w:id="28657" w:author="瑋婷 徐" w:date="2025-01-06T15:37:00Z" w16du:dateUtc="2025-01-06T07:37:00Z">
                  <w:rPr>
                    <w:ins w:id="28658" w:author="瑋婷 徐" w:date="2025-01-03T16:50:00Z" w16du:dateUtc="2025-01-03T08:50:00Z"/>
                    <w:rFonts w:ascii="Times New Roman" w:eastAsia="Times New Roman" w:hAnsi="Times New Roman" w:cs="Times New Roman"/>
                    <w:sz w:val="20"/>
                    <w:szCs w:val="20"/>
                  </w:rPr>
                </w:rPrChange>
              </w:rPr>
              <w:pPrChange w:id="286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60" w:author="瑋婷 徐" w:date="2025-01-03T17:01:00Z" w16du:dateUtc="2025-01-03T09:01:00Z">
              <w:tcPr>
                <w:tcW w:w="162" w:type="pct"/>
                <w:gridSpan w:val="2"/>
                <w:noWrap/>
                <w:vAlign w:val="center"/>
                <w:hideMark/>
              </w:tcPr>
            </w:tcPrChange>
          </w:tcPr>
          <w:p w14:paraId="5BEC0658"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61" w:author="瑋婷 徐" w:date="2025-01-03T16:50:00Z" w16du:dateUtc="2025-01-03T08:50:00Z"/>
                <w:rFonts w:ascii="Times New Roman" w:eastAsiaTheme="minorEastAsia" w:hAnsi="Times New Roman" w:cs="Times New Roman"/>
                <w:rPrChange w:id="28662" w:author="瑋婷 徐" w:date="2025-01-06T15:37:00Z" w16du:dateUtc="2025-01-06T07:37:00Z">
                  <w:rPr>
                    <w:ins w:id="28663" w:author="瑋婷 徐" w:date="2025-01-03T16:50:00Z" w16du:dateUtc="2025-01-03T08:50:00Z"/>
                    <w:rFonts w:ascii="Times New Roman" w:eastAsia="Times New Roman" w:hAnsi="Times New Roman" w:cs="Times New Roman"/>
                    <w:sz w:val="20"/>
                    <w:szCs w:val="20"/>
                  </w:rPr>
                </w:rPrChange>
              </w:rPr>
              <w:pPrChange w:id="286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65" w:author="瑋婷 徐" w:date="2025-01-03T17:01:00Z" w16du:dateUtc="2025-01-03T09:01:00Z">
              <w:tcPr>
                <w:tcW w:w="162" w:type="pct"/>
                <w:gridSpan w:val="2"/>
                <w:noWrap/>
                <w:vAlign w:val="center"/>
                <w:hideMark/>
              </w:tcPr>
            </w:tcPrChange>
          </w:tcPr>
          <w:p w14:paraId="08BC467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66" w:author="瑋婷 徐" w:date="2025-01-03T16:50:00Z" w16du:dateUtc="2025-01-03T08:50:00Z"/>
                <w:rFonts w:ascii="Times New Roman" w:eastAsiaTheme="minorEastAsia" w:hAnsi="Times New Roman" w:cs="Times New Roman"/>
                <w:rPrChange w:id="28667" w:author="瑋婷 徐" w:date="2025-01-06T15:37:00Z" w16du:dateUtc="2025-01-06T07:37:00Z">
                  <w:rPr>
                    <w:ins w:id="28668" w:author="瑋婷 徐" w:date="2025-01-03T16:50:00Z" w16du:dateUtc="2025-01-03T08:50:00Z"/>
                    <w:rFonts w:ascii="Times New Roman" w:eastAsia="Times New Roman" w:hAnsi="Times New Roman" w:cs="Times New Roman"/>
                    <w:sz w:val="20"/>
                    <w:szCs w:val="20"/>
                  </w:rPr>
                </w:rPrChange>
              </w:rPr>
              <w:pPrChange w:id="286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70" w:author="瑋婷 徐" w:date="2025-01-03T17:01:00Z" w16du:dateUtc="2025-01-03T09:01:00Z">
              <w:tcPr>
                <w:tcW w:w="162" w:type="pct"/>
                <w:gridSpan w:val="2"/>
                <w:noWrap/>
                <w:vAlign w:val="center"/>
                <w:hideMark/>
              </w:tcPr>
            </w:tcPrChange>
          </w:tcPr>
          <w:p w14:paraId="39E93886"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71" w:author="瑋婷 徐" w:date="2025-01-03T16:50:00Z" w16du:dateUtc="2025-01-03T08:50:00Z"/>
                <w:rFonts w:ascii="Times New Roman" w:eastAsiaTheme="minorEastAsia" w:hAnsi="Times New Roman" w:cs="Times New Roman"/>
                <w:rPrChange w:id="28672" w:author="瑋婷 徐" w:date="2025-01-06T15:37:00Z" w16du:dateUtc="2025-01-06T07:37:00Z">
                  <w:rPr>
                    <w:ins w:id="28673" w:author="瑋婷 徐" w:date="2025-01-03T16:50:00Z" w16du:dateUtc="2025-01-03T08:50:00Z"/>
                    <w:rFonts w:ascii="Times New Roman" w:eastAsia="Times New Roman" w:hAnsi="Times New Roman" w:cs="Times New Roman"/>
                    <w:sz w:val="20"/>
                    <w:szCs w:val="20"/>
                  </w:rPr>
                </w:rPrChange>
              </w:rPr>
              <w:pPrChange w:id="286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75" w:author="瑋婷 徐" w:date="2025-01-03T17:01:00Z" w16du:dateUtc="2025-01-03T09:01:00Z">
              <w:tcPr>
                <w:tcW w:w="162" w:type="pct"/>
                <w:gridSpan w:val="2"/>
                <w:noWrap/>
                <w:vAlign w:val="center"/>
                <w:hideMark/>
              </w:tcPr>
            </w:tcPrChange>
          </w:tcPr>
          <w:p w14:paraId="432A43F9"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76" w:author="瑋婷 徐" w:date="2025-01-03T16:50:00Z" w16du:dateUtc="2025-01-03T08:50:00Z"/>
                <w:rFonts w:ascii="Times New Roman" w:eastAsiaTheme="minorEastAsia" w:hAnsi="Times New Roman" w:cs="Times New Roman"/>
                <w:rPrChange w:id="28677" w:author="瑋婷 徐" w:date="2025-01-06T15:37:00Z" w16du:dateUtc="2025-01-06T07:37:00Z">
                  <w:rPr>
                    <w:ins w:id="28678" w:author="瑋婷 徐" w:date="2025-01-03T16:50:00Z" w16du:dateUtc="2025-01-03T08:50:00Z"/>
                    <w:rFonts w:ascii="Times New Roman" w:eastAsia="Times New Roman" w:hAnsi="Times New Roman" w:cs="Times New Roman"/>
                    <w:sz w:val="20"/>
                    <w:szCs w:val="20"/>
                  </w:rPr>
                </w:rPrChange>
              </w:rPr>
              <w:pPrChange w:id="286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80" w:author="瑋婷 徐" w:date="2025-01-03T17:01:00Z" w16du:dateUtc="2025-01-03T09:01:00Z">
              <w:tcPr>
                <w:tcW w:w="162" w:type="pct"/>
                <w:gridSpan w:val="2"/>
                <w:noWrap/>
                <w:vAlign w:val="center"/>
                <w:hideMark/>
              </w:tcPr>
            </w:tcPrChange>
          </w:tcPr>
          <w:p w14:paraId="477E7263"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81" w:author="瑋婷 徐" w:date="2025-01-03T16:50:00Z" w16du:dateUtc="2025-01-03T08:50:00Z"/>
                <w:rFonts w:ascii="Times New Roman" w:eastAsiaTheme="minorEastAsia" w:hAnsi="Times New Roman" w:cs="Times New Roman"/>
                <w:rPrChange w:id="28682" w:author="瑋婷 徐" w:date="2025-01-06T15:37:00Z" w16du:dateUtc="2025-01-06T07:37:00Z">
                  <w:rPr>
                    <w:ins w:id="28683" w:author="瑋婷 徐" w:date="2025-01-03T16:50:00Z" w16du:dateUtc="2025-01-03T08:50:00Z"/>
                    <w:rFonts w:ascii="Times New Roman" w:eastAsia="Times New Roman" w:hAnsi="Times New Roman" w:cs="Times New Roman"/>
                    <w:sz w:val="20"/>
                    <w:szCs w:val="20"/>
                  </w:rPr>
                </w:rPrChange>
              </w:rPr>
              <w:pPrChange w:id="286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85" w:author="瑋婷 徐" w:date="2025-01-03T17:01:00Z" w16du:dateUtc="2025-01-03T09:01:00Z">
              <w:tcPr>
                <w:tcW w:w="162" w:type="pct"/>
                <w:gridSpan w:val="2"/>
                <w:noWrap/>
                <w:vAlign w:val="center"/>
                <w:hideMark/>
              </w:tcPr>
            </w:tcPrChange>
          </w:tcPr>
          <w:p w14:paraId="58F70C04"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86" w:author="瑋婷 徐" w:date="2025-01-03T16:50:00Z" w16du:dateUtc="2025-01-03T08:50:00Z"/>
                <w:rFonts w:ascii="Times New Roman" w:eastAsiaTheme="minorEastAsia" w:hAnsi="Times New Roman" w:cs="Times New Roman"/>
                <w:rPrChange w:id="28687" w:author="瑋婷 徐" w:date="2025-01-06T15:37:00Z" w16du:dateUtc="2025-01-06T07:37:00Z">
                  <w:rPr>
                    <w:ins w:id="28688" w:author="瑋婷 徐" w:date="2025-01-03T16:50:00Z" w16du:dateUtc="2025-01-03T08:50:00Z"/>
                    <w:rFonts w:ascii="Times New Roman" w:eastAsia="Times New Roman" w:hAnsi="Times New Roman" w:cs="Times New Roman"/>
                    <w:sz w:val="20"/>
                    <w:szCs w:val="20"/>
                  </w:rPr>
                </w:rPrChange>
              </w:rPr>
              <w:pPrChange w:id="286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90" w:author="瑋婷 徐" w:date="2025-01-03T17:01:00Z" w16du:dateUtc="2025-01-03T09:01:00Z">
              <w:tcPr>
                <w:tcW w:w="162" w:type="pct"/>
                <w:gridSpan w:val="2"/>
                <w:noWrap/>
                <w:vAlign w:val="center"/>
                <w:hideMark/>
              </w:tcPr>
            </w:tcPrChange>
          </w:tcPr>
          <w:p w14:paraId="1894DD4E"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91" w:author="瑋婷 徐" w:date="2025-01-03T16:50:00Z" w16du:dateUtc="2025-01-03T08:50:00Z"/>
                <w:rFonts w:ascii="Times New Roman" w:eastAsiaTheme="minorEastAsia" w:hAnsi="Times New Roman" w:cs="Times New Roman"/>
                <w:rPrChange w:id="28692" w:author="瑋婷 徐" w:date="2025-01-06T15:37:00Z" w16du:dateUtc="2025-01-06T07:37:00Z">
                  <w:rPr>
                    <w:ins w:id="28693" w:author="瑋婷 徐" w:date="2025-01-03T16:50:00Z" w16du:dateUtc="2025-01-03T08:50:00Z"/>
                    <w:rFonts w:ascii="Times New Roman" w:eastAsia="Times New Roman" w:hAnsi="Times New Roman" w:cs="Times New Roman"/>
                    <w:sz w:val="20"/>
                    <w:szCs w:val="20"/>
                  </w:rPr>
                </w:rPrChange>
              </w:rPr>
              <w:pPrChange w:id="286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695" w:author="瑋婷 徐" w:date="2025-01-03T17:01:00Z" w16du:dateUtc="2025-01-03T09:01:00Z">
              <w:tcPr>
                <w:tcW w:w="162" w:type="pct"/>
                <w:gridSpan w:val="2"/>
                <w:noWrap/>
                <w:vAlign w:val="center"/>
                <w:hideMark/>
              </w:tcPr>
            </w:tcPrChange>
          </w:tcPr>
          <w:p w14:paraId="21FAC9B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96" w:author="瑋婷 徐" w:date="2025-01-03T16:50:00Z" w16du:dateUtc="2025-01-03T08:50:00Z"/>
                <w:rFonts w:ascii="Times New Roman" w:eastAsiaTheme="minorEastAsia" w:hAnsi="Times New Roman" w:cs="Times New Roman"/>
                <w:rPrChange w:id="28697" w:author="瑋婷 徐" w:date="2025-01-06T15:37:00Z" w16du:dateUtc="2025-01-06T07:37:00Z">
                  <w:rPr>
                    <w:ins w:id="28698" w:author="瑋婷 徐" w:date="2025-01-03T16:50:00Z" w16du:dateUtc="2025-01-03T08:50:00Z"/>
                    <w:rFonts w:ascii="Times New Roman" w:eastAsia="Times New Roman" w:hAnsi="Times New Roman" w:cs="Times New Roman"/>
                    <w:sz w:val="20"/>
                    <w:szCs w:val="20"/>
                  </w:rPr>
                </w:rPrChange>
              </w:rPr>
              <w:pPrChange w:id="286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700" w:author="瑋婷 徐" w:date="2025-01-03T17:01:00Z" w16du:dateUtc="2025-01-03T09:01:00Z">
              <w:tcPr>
                <w:tcW w:w="162" w:type="pct"/>
                <w:gridSpan w:val="2"/>
                <w:noWrap/>
                <w:vAlign w:val="center"/>
                <w:hideMark/>
              </w:tcPr>
            </w:tcPrChange>
          </w:tcPr>
          <w:p w14:paraId="2D1A075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01" w:author="瑋婷 徐" w:date="2025-01-03T16:50:00Z" w16du:dateUtc="2025-01-03T08:50:00Z"/>
                <w:rFonts w:ascii="Times New Roman" w:eastAsiaTheme="minorEastAsia" w:hAnsi="Times New Roman" w:cs="Times New Roman"/>
                <w:rPrChange w:id="28702" w:author="瑋婷 徐" w:date="2025-01-06T15:37:00Z" w16du:dateUtc="2025-01-06T07:37:00Z">
                  <w:rPr>
                    <w:ins w:id="28703" w:author="瑋婷 徐" w:date="2025-01-03T16:50:00Z" w16du:dateUtc="2025-01-03T08:50:00Z"/>
                    <w:rFonts w:ascii="Times New Roman" w:eastAsia="Times New Roman" w:hAnsi="Times New Roman" w:cs="Times New Roman"/>
                    <w:sz w:val="20"/>
                    <w:szCs w:val="20"/>
                  </w:rPr>
                </w:rPrChange>
              </w:rPr>
              <w:pPrChange w:id="287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705" w:author="瑋婷 徐" w:date="2025-01-03T17:01:00Z" w16du:dateUtc="2025-01-03T09:01:00Z">
              <w:tcPr>
                <w:tcW w:w="162" w:type="pct"/>
                <w:gridSpan w:val="2"/>
                <w:noWrap/>
                <w:vAlign w:val="center"/>
                <w:hideMark/>
              </w:tcPr>
            </w:tcPrChange>
          </w:tcPr>
          <w:p w14:paraId="5A9775FB"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06" w:author="瑋婷 徐" w:date="2025-01-03T16:50:00Z" w16du:dateUtc="2025-01-03T08:50:00Z"/>
                <w:rFonts w:ascii="Times New Roman" w:eastAsiaTheme="minorEastAsia" w:hAnsi="Times New Roman" w:cs="Times New Roman"/>
                <w:rPrChange w:id="28707" w:author="瑋婷 徐" w:date="2025-01-06T15:37:00Z" w16du:dateUtc="2025-01-06T07:37:00Z">
                  <w:rPr>
                    <w:ins w:id="28708" w:author="瑋婷 徐" w:date="2025-01-03T16:50:00Z" w16du:dateUtc="2025-01-03T08:50:00Z"/>
                    <w:rFonts w:ascii="Times New Roman" w:eastAsia="Times New Roman" w:hAnsi="Times New Roman" w:cs="Times New Roman"/>
                    <w:sz w:val="20"/>
                    <w:szCs w:val="20"/>
                  </w:rPr>
                </w:rPrChange>
              </w:rPr>
              <w:pPrChange w:id="287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710" w:author="瑋婷 徐" w:date="2025-01-03T17:01:00Z" w16du:dateUtc="2025-01-03T09:01:00Z">
              <w:tcPr>
                <w:tcW w:w="162" w:type="pct"/>
                <w:gridSpan w:val="2"/>
                <w:noWrap/>
                <w:vAlign w:val="center"/>
                <w:hideMark/>
              </w:tcPr>
            </w:tcPrChange>
          </w:tcPr>
          <w:p w14:paraId="7F9609ED"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11" w:author="瑋婷 徐" w:date="2025-01-03T16:50:00Z" w16du:dateUtc="2025-01-03T08:50:00Z"/>
                <w:rFonts w:ascii="Times New Roman" w:eastAsiaTheme="minorEastAsia" w:hAnsi="Times New Roman" w:cs="Times New Roman"/>
                <w:rPrChange w:id="28712" w:author="瑋婷 徐" w:date="2025-01-06T15:37:00Z" w16du:dateUtc="2025-01-06T07:37:00Z">
                  <w:rPr>
                    <w:ins w:id="28713" w:author="瑋婷 徐" w:date="2025-01-03T16:50:00Z" w16du:dateUtc="2025-01-03T08:50:00Z"/>
                    <w:rFonts w:ascii="Times New Roman" w:eastAsia="Times New Roman" w:hAnsi="Times New Roman" w:cs="Times New Roman"/>
                    <w:sz w:val="20"/>
                    <w:szCs w:val="20"/>
                  </w:rPr>
                </w:rPrChange>
              </w:rPr>
              <w:pPrChange w:id="287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715" w:author="瑋婷 徐" w:date="2025-01-03T17:01:00Z" w16du:dateUtc="2025-01-03T09:01:00Z">
              <w:tcPr>
                <w:tcW w:w="162" w:type="pct"/>
                <w:gridSpan w:val="2"/>
                <w:noWrap/>
                <w:vAlign w:val="center"/>
                <w:hideMark/>
              </w:tcPr>
            </w:tcPrChange>
          </w:tcPr>
          <w:p w14:paraId="3A07D0F1"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16" w:author="瑋婷 徐" w:date="2025-01-03T16:50:00Z" w16du:dateUtc="2025-01-03T08:50:00Z"/>
                <w:rFonts w:ascii="Times New Roman" w:eastAsiaTheme="minorEastAsia" w:hAnsi="Times New Roman" w:cs="Times New Roman"/>
                <w:rPrChange w:id="28717" w:author="瑋婷 徐" w:date="2025-01-06T15:37:00Z" w16du:dateUtc="2025-01-06T07:37:00Z">
                  <w:rPr>
                    <w:ins w:id="28718" w:author="瑋婷 徐" w:date="2025-01-03T16:50:00Z" w16du:dateUtc="2025-01-03T08:50:00Z"/>
                    <w:rFonts w:ascii="Times New Roman" w:eastAsia="Times New Roman" w:hAnsi="Times New Roman" w:cs="Times New Roman"/>
                    <w:sz w:val="20"/>
                    <w:szCs w:val="20"/>
                  </w:rPr>
                </w:rPrChange>
              </w:rPr>
              <w:pPrChange w:id="287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720" w:author="瑋婷 徐" w:date="2025-01-03T17:01:00Z" w16du:dateUtc="2025-01-03T09:01:00Z">
              <w:tcPr>
                <w:tcW w:w="162" w:type="pct"/>
                <w:gridSpan w:val="2"/>
                <w:noWrap/>
                <w:vAlign w:val="center"/>
                <w:hideMark/>
              </w:tcPr>
            </w:tcPrChange>
          </w:tcPr>
          <w:p w14:paraId="58E79387"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21" w:author="瑋婷 徐" w:date="2025-01-03T16:50:00Z" w16du:dateUtc="2025-01-03T08:50:00Z"/>
                <w:rFonts w:ascii="Times New Roman" w:eastAsiaTheme="minorEastAsia" w:hAnsi="Times New Roman" w:cs="Times New Roman"/>
                <w:rPrChange w:id="28722" w:author="瑋婷 徐" w:date="2025-01-06T15:37:00Z" w16du:dateUtc="2025-01-06T07:37:00Z">
                  <w:rPr>
                    <w:ins w:id="28723" w:author="瑋婷 徐" w:date="2025-01-03T16:50:00Z" w16du:dateUtc="2025-01-03T08:50:00Z"/>
                    <w:rFonts w:ascii="Times New Roman" w:eastAsia="Times New Roman" w:hAnsi="Times New Roman" w:cs="Times New Roman"/>
                    <w:sz w:val="20"/>
                    <w:szCs w:val="20"/>
                  </w:rPr>
                </w:rPrChange>
              </w:rPr>
              <w:pPrChange w:id="287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725" w:author="瑋婷 徐" w:date="2025-01-03T17:01:00Z" w16du:dateUtc="2025-01-03T09:01:00Z">
              <w:tcPr>
                <w:tcW w:w="162" w:type="pct"/>
                <w:gridSpan w:val="2"/>
                <w:noWrap/>
                <w:vAlign w:val="center"/>
                <w:hideMark/>
              </w:tcPr>
            </w:tcPrChange>
          </w:tcPr>
          <w:p w14:paraId="4713840D"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26" w:author="瑋婷 徐" w:date="2025-01-03T16:50:00Z" w16du:dateUtc="2025-01-03T08:50:00Z"/>
                <w:rFonts w:ascii="Times New Roman" w:eastAsiaTheme="minorEastAsia" w:hAnsi="Times New Roman" w:cs="Times New Roman"/>
                <w:rPrChange w:id="28727" w:author="瑋婷 徐" w:date="2025-01-06T15:37:00Z" w16du:dateUtc="2025-01-06T07:37:00Z">
                  <w:rPr>
                    <w:ins w:id="28728" w:author="瑋婷 徐" w:date="2025-01-03T16:50:00Z" w16du:dateUtc="2025-01-03T08:50:00Z"/>
                    <w:rFonts w:ascii="Times New Roman" w:eastAsia="Times New Roman" w:hAnsi="Times New Roman" w:cs="Times New Roman"/>
                    <w:sz w:val="20"/>
                    <w:szCs w:val="20"/>
                  </w:rPr>
                </w:rPrChange>
              </w:rPr>
              <w:pPrChange w:id="287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730" w:author="瑋婷 徐" w:date="2025-01-03T17:01:00Z" w16du:dateUtc="2025-01-03T09:01:00Z">
              <w:tcPr>
                <w:tcW w:w="162" w:type="pct"/>
                <w:gridSpan w:val="2"/>
                <w:noWrap/>
                <w:vAlign w:val="center"/>
                <w:hideMark/>
              </w:tcPr>
            </w:tcPrChange>
          </w:tcPr>
          <w:p w14:paraId="52BDB0AD"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31" w:author="瑋婷 徐" w:date="2025-01-03T16:50:00Z" w16du:dateUtc="2025-01-03T08:50:00Z"/>
                <w:rFonts w:ascii="Times New Roman" w:eastAsiaTheme="minorEastAsia" w:hAnsi="Times New Roman" w:cs="Times New Roman"/>
                <w:rPrChange w:id="28732" w:author="瑋婷 徐" w:date="2025-01-06T15:37:00Z" w16du:dateUtc="2025-01-06T07:37:00Z">
                  <w:rPr>
                    <w:ins w:id="28733" w:author="瑋婷 徐" w:date="2025-01-03T16:50:00Z" w16du:dateUtc="2025-01-03T08:50:00Z"/>
                    <w:rFonts w:ascii="Times New Roman" w:eastAsia="Times New Roman" w:hAnsi="Times New Roman" w:cs="Times New Roman"/>
                    <w:sz w:val="20"/>
                    <w:szCs w:val="20"/>
                  </w:rPr>
                </w:rPrChange>
              </w:rPr>
              <w:pPrChange w:id="287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735" w:author="瑋婷 徐" w:date="2025-01-03T17:01:00Z" w16du:dateUtc="2025-01-03T09:01:00Z">
              <w:tcPr>
                <w:tcW w:w="162" w:type="pct"/>
                <w:gridSpan w:val="2"/>
                <w:noWrap/>
                <w:vAlign w:val="center"/>
                <w:hideMark/>
              </w:tcPr>
            </w:tcPrChange>
          </w:tcPr>
          <w:p w14:paraId="522FC167"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36" w:author="瑋婷 徐" w:date="2025-01-03T16:50:00Z" w16du:dateUtc="2025-01-03T08:50:00Z"/>
                <w:rFonts w:ascii="Times New Roman" w:eastAsiaTheme="minorEastAsia" w:hAnsi="Times New Roman" w:cs="Times New Roman"/>
                <w:rPrChange w:id="28737" w:author="瑋婷 徐" w:date="2025-01-06T15:37:00Z" w16du:dateUtc="2025-01-06T07:37:00Z">
                  <w:rPr>
                    <w:ins w:id="28738" w:author="瑋婷 徐" w:date="2025-01-03T16:50:00Z" w16du:dateUtc="2025-01-03T08:50:00Z"/>
                    <w:rFonts w:ascii="Times New Roman" w:eastAsia="Times New Roman" w:hAnsi="Times New Roman" w:cs="Times New Roman"/>
                    <w:sz w:val="20"/>
                    <w:szCs w:val="20"/>
                  </w:rPr>
                </w:rPrChange>
              </w:rPr>
              <w:pPrChange w:id="287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8740" w:author="瑋婷 徐" w:date="2025-01-03T17:01:00Z" w16du:dateUtc="2025-01-03T09:01:00Z">
              <w:tcPr>
                <w:tcW w:w="162" w:type="pct"/>
                <w:gridSpan w:val="2"/>
                <w:noWrap/>
                <w:vAlign w:val="center"/>
                <w:hideMark/>
              </w:tcPr>
            </w:tcPrChange>
          </w:tcPr>
          <w:p w14:paraId="0D1B5D1F"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41" w:author="瑋婷 徐" w:date="2025-01-03T16:50:00Z" w16du:dateUtc="2025-01-03T08:50:00Z"/>
                <w:rFonts w:ascii="Times New Roman" w:eastAsiaTheme="minorEastAsia" w:hAnsi="Times New Roman" w:cs="Times New Roman"/>
                <w:rPrChange w:id="28742" w:author="瑋婷 徐" w:date="2025-01-06T15:37:00Z" w16du:dateUtc="2025-01-06T07:37:00Z">
                  <w:rPr>
                    <w:ins w:id="28743" w:author="瑋婷 徐" w:date="2025-01-03T16:50:00Z" w16du:dateUtc="2025-01-03T08:50:00Z"/>
                    <w:rFonts w:ascii="Times New Roman" w:eastAsia="Times New Roman" w:hAnsi="Times New Roman" w:cs="Times New Roman"/>
                    <w:sz w:val="20"/>
                    <w:szCs w:val="20"/>
                  </w:rPr>
                </w:rPrChange>
              </w:rPr>
              <w:pPrChange w:id="287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8745" w:author="瑋婷 徐" w:date="2025-01-03T17:01:00Z" w16du:dateUtc="2025-01-03T09:01:00Z">
              <w:tcPr>
                <w:tcW w:w="164" w:type="pct"/>
                <w:noWrap/>
                <w:vAlign w:val="center"/>
                <w:hideMark/>
              </w:tcPr>
            </w:tcPrChange>
          </w:tcPr>
          <w:p w14:paraId="6DD0136C" w14:textId="77777777" w:rsidR="003C19C7" w:rsidRPr="00576F21"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46" w:author="瑋婷 徐" w:date="2025-01-03T16:50:00Z" w16du:dateUtc="2025-01-03T08:50:00Z"/>
                <w:rFonts w:ascii="Times New Roman" w:eastAsiaTheme="minorEastAsia" w:hAnsi="Times New Roman" w:cs="Times New Roman"/>
                <w:rPrChange w:id="28747" w:author="瑋婷 徐" w:date="2025-01-06T15:37:00Z" w16du:dateUtc="2025-01-06T07:37:00Z">
                  <w:rPr>
                    <w:ins w:id="28748" w:author="瑋婷 徐" w:date="2025-01-03T16:50:00Z" w16du:dateUtc="2025-01-03T08:50:00Z"/>
                    <w:rFonts w:ascii="Times New Roman" w:eastAsia="Times New Roman" w:hAnsi="Times New Roman" w:cs="Times New Roman"/>
                    <w:sz w:val="20"/>
                    <w:szCs w:val="20"/>
                  </w:rPr>
                </w:rPrChange>
              </w:rPr>
              <w:pPrChange w:id="287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6B18AFA5" w14:textId="77777777" w:rsidTr="003C19C7">
        <w:trPr>
          <w:cnfStyle w:val="000000100000" w:firstRow="0" w:lastRow="0" w:firstColumn="0" w:lastColumn="0" w:oddVBand="0" w:evenVBand="0" w:oddHBand="1" w:evenHBand="0" w:firstRowFirstColumn="0" w:firstRowLastColumn="0" w:lastRowFirstColumn="0" w:lastRowLastColumn="0"/>
          <w:trHeight w:val="300"/>
          <w:ins w:id="2875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DA1923A" w14:textId="77777777" w:rsidR="003C19C7" w:rsidRPr="00576F21" w:rsidRDefault="003C19C7">
            <w:pPr>
              <w:spacing w:line="360" w:lineRule="auto"/>
              <w:jc w:val="both"/>
              <w:rPr>
                <w:ins w:id="28751" w:author="瑋婷 徐" w:date="2025-01-03T16:50:00Z" w16du:dateUtc="2025-01-03T08:50:00Z"/>
                <w:rFonts w:ascii="Times New Roman" w:eastAsiaTheme="minorEastAsia" w:hAnsi="Times New Roman" w:cs="Times New Roman"/>
                <w:b w:val="0"/>
                <w:bCs w:val="0"/>
                <w:color w:val="000000"/>
                <w:rPrChange w:id="28752" w:author="瑋婷 徐" w:date="2025-01-06T15:37:00Z" w16du:dateUtc="2025-01-06T07:37:00Z">
                  <w:rPr>
                    <w:ins w:id="28753" w:author="瑋婷 徐" w:date="2025-01-03T16:50:00Z" w16du:dateUtc="2025-01-03T08:50:00Z"/>
                    <w:rFonts w:ascii="Calibri" w:hAnsi="Calibri" w:cs="Calibri"/>
                    <w:color w:val="000000"/>
                    <w:sz w:val="22"/>
                    <w:szCs w:val="22"/>
                  </w:rPr>
                </w:rPrChange>
              </w:rPr>
              <w:pPrChange w:id="28754" w:author="瑋婷 徐" w:date="2025-01-03T16:55:00Z" w16du:dateUtc="2025-01-03T08:55:00Z">
                <w:pPr/>
              </w:pPrChange>
            </w:pPr>
            <w:ins w:id="28755" w:author="瑋婷 徐" w:date="2025-01-03T16:50:00Z" w16du:dateUtc="2025-01-03T08:50:00Z">
              <w:r w:rsidRPr="00576F21">
                <w:rPr>
                  <w:rFonts w:ascii="Times New Roman" w:eastAsiaTheme="minorEastAsia" w:hAnsi="Times New Roman" w:cs="Times New Roman" w:hint="eastAsia"/>
                  <w:b w:val="0"/>
                  <w:bCs w:val="0"/>
                  <w:color w:val="000000"/>
                  <w:rPrChange w:id="28756" w:author="瑋婷 徐" w:date="2025-01-06T15:37:00Z" w16du:dateUtc="2025-01-06T07:37:00Z">
                    <w:rPr>
                      <w:rFonts w:ascii="Calibri" w:hAnsi="Calibri" w:cs="Calibri" w:hint="eastAsia"/>
                      <w:color w:val="000000"/>
                      <w:sz w:val="22"/>
                      <w:szCs w:val="22"/>
                    </w:rPr>
                  </w:rPrChange>
                </w:rPr>
                <w:t>亞洲輝</w:t>
              </w:r>
              <w:proofErr w:type="gramStart"/>
              <w:r w:rsidRPr="00576F21">
                <w:rPr>
                  <w:rFonts w:ascii="Times New Roman" w:eastAsiaTheme="minorEastAsia" w:hAnsi="Times New Roman" w:cs="Times New Roman" w:hint="eastAsia"/>
                  <w:b w:val="0"/>
                  <w:bCs w:val="0"/>
                  <w:color w:val="000000"/>
                  <w:rPrChange w:id="28757" w:author="瑋婷 徐" w:date="2025-01-06T15:37:00Z" w16du:dateUtc="2025-01-06T07:37:00Z">
                    <w:rPr>
                      <w:rFonts w:ascii="Calibri" w:hAnsi="Calibri" w:cs="Calibri" w:hint="eastAsia"/>
                      <w:color w:val="000000"/>
                      <w:sz w:val="22"/>
                      <w:szCs w:val="22"/>
                    </w:rPr>
                  </w:rPrChange>
                </w:rPr>
                <w:t>椋</w:t>
              </w:r>
              <w:proofErr w:type="gramEnd"/>
              <w:r w:rsidRPr="00576F21">
                <w:rPr>
                  <w:rFonts w:ascii="Times New Roman" w:eastAsiaTheme="minorEastAsia" w:hAnsi="Times New Roman" w:cs="Times New Roman" w:hint="eastAsia"/>
                  <w:b w:val="0"/>
                  <w:bCs w:val="0"/>
                  <w:color w:val="000000"/>
                  <w:rPrChange w:id="28758" w:author="瑋婷 徐" w:date="2025-01-06T15:37:00Z" w16du:dateUtc="2025-01-06T07:37:00Z">
                    <w:rPr>
                      <w:rFonts w:ascii="Calibri" w:hAnsi="Calibri" w:cs="Calibri" w:hint="eastAsia"/>
                      <w:color w:val="000000"/>
                      <w:sz w:val="22"/>
                      <w:szCs w:val="22"/>
                    </w:rPr>
                  </w:rPrChange>
                </w:rPr>
                <w:t>鳥</w:t>
              </w:r>
              <w:r w:rsidRPr="00576F21">
                <w:rPr>
                  <w:rFonts w:ascii="Times New Roman" w:eastAsiaTheme="minorEastAsia" w:hAnsi="Times New Roman" w:cs="Times New Roman"/>
                  <w:b w:val="0"/>
                  <w:bCs w:val="0"/>
                  <w:color w:val="000000"/>
                  <w:rPrChange w:id="28759"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4A73956F"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60" w:author="瑋婷 徐" w:date="2025-01-03T16:50:00Z" w16du:dateUtc="2025-01-03T08:50:00Z"/>
                <w:rFonts w:ascii="Times New Roman" w:eastAsiaTheme="minorEastAsia" w:hAnsi="Times New Roman" w:cs="Times New Roman"/>
                <w:i/>
                <w:iCs/>
                <w:color w:val="000000"/>
                <w:rPrChange w:id="28761" w:author="瑋婷 徐" w:date="2025-01-06T15:37:00Z" w16du:dateUtc="2025-01-06T07:37:00Z">
                  <w:rPr>
                    <w:ins w:id="28762" w:author="瑋婷 徐" w:date="2025-01-03T16:50:00Z" w16du:dateUtc="2025-01-03T08:50:00Z"/>
                    <w:rFonts w:ascii="Calibri" w:hAnsi="Calibri" w:cs="Calibri"/>
                    <w:i/>
                    <w:iCs/>
                    <w:color w:val="000000"/>
                    <w:sz w:val="22"/>
                    <w:szCs w:val="22"/>
                  </w:rPr>
                </w:rPrChange>
              </w:rPr>
              <w:pPrChange w:id="287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764" w:author="瑋婷 徐" w:date="2025-01-03T16:50:00Z" w16du:dateUtc="2025-01-03T08:50:00Z">
              <w:r w:rsidRPr="00576F21">
                <w:rPr>
                  <w:rFonts w:ascii="Times New Roman" w:eastAsiaTheme="minorEastAsia" w:hAnsi="Times New Roman" w:cs="Times New Roman"/>
                  <w:i/>
                  <w:iCs/>
                  <w:color w:val="000000"/>
                  <w:rPrChange w:id="28765" w:author="瑋婷 徐" w:date="2025-01-06T15:37:00Z" w16du:dateUtc="2025-01-06T07:37:00Z">
                    <w:rPr>
                      <w:rFonts w:ascii="Calibri" w:hAnsi="Calibri" w:cs="Calibri"/>
                      <w:i/>
                      <w:iCs/>
                      <w:color w:val="000000"/>
                      <w:sz w:val="22"/>
                      <w:szCs w:val="22"/>
                    </w:rPr>
                  </w:rPrChange>
                </w:rPr>
                <w:t>Aplonis panayensis</w:t>
              </w:r>
            </w:ins>
          </w:p>
        </w:tc>
        <w:tc>
          <w:tcPr>
            <w:tcW w:w="162" w:type="pct"/>
            <w:noWrap/>
            <w:vAlign w:val="center"/>
            <w:hideMark/>
          </w:tcPr>
          <w:p w14:paraId="4F389F69"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66" w:author="瑋婷 徐" w:date="2025-01-03T16:50:00Z" w16du:dateUtc="2025-01-03T08:50:00Z"/>
                <w:rFonts w:ascii="Times New Roman" w:eastAsiaTheme="minorEastAsia" w:hAnsi="Times New Roman" w:cs="Times New Roman"/>
                <w:i/>
                <w:iCs/>
                <w:color w:val="000000"/>
                <w:rPrChange w:id="28767" w:author="瑋婷 徐" w:date="2025-01-06T15:37:00Z" w16du:dateUtc="2025-01-06T07:37:00Z">
                  <w:rPr>
                    <w:ins w:id="28768" w:author="瑋婷 徐" w:date="2025-01-03T16:50:00Z" w16du:dateUtc="2025-01-03T08:50:00Z"/>
                    <w:rFonts w:ascii="Calibri" w:hAnsi="Calibri" w:cs="Calibri"/>
                    <w:i/>
                    <w:iCs/>
                    <w:color w:val="000000"/>
                    <w:sz w:val="22"/>
                    <w:szCs w:val="22"/>
                  </w:rPr>
                </w:rPrChange>
              </w:rPr>
              <w:pPrChange w:id="287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48620D"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70" w:author="瑋婷 徐" w:date="2025-01-03T16:50:00Z" w16du:dateUtc="2025-01-03T08:50:00Z"/>
                <w:rFonts w:ascii="Times New Roman" w:eastAsiaTheme="minorEastAsia" w:hAnsi="Times New Roman" w:cs="Times New Roman"/>
                <w:rPrChange w:id="28771" w:author="瑋婷 徐" w:date="2025-01-06T15:37:00Z" w16du:dateUtc="2025-01-06T07:37:00Z">
                  <w:rPr>
                    <w:ins w:id="28772" w:author="瑋婷 徐" w:date="2025-01-03T16:50:00Z" w16du:dateUtc="2025-01-03T08:50:00Z"/>
                    <w:rFonts w:ascii="Times New Roman" w:eastAsia="Times New Roman" w:hAnsi="Times New Roman" w:cs="Times New Roman"/>
                    <w:sz w:val="20"/>
                    <w:szCs w:val="20"/>
                  </w:rPr>
                </w:rPrChange>
              </w:rPr>
              <w:pPrChange w:id="287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E65D92"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74" w:author="瑋婷 徐" w:date="2025-01-03T16:50:00Z" w16du:dateUtc="2025-01-03T08:50:00Z"/>
                <w:rFonts w:ascii="Times New Roman" w:eastAsiaTheme="minorEastAsia" w:hAnsi="Times New Roman" w:cs="Times New Roman"/>
                <w:rPrChange w:id="28775" w:author="瑋婷 徐" w:date="2025-01-06T15:37:00Z" w16du:dateUtc="2025-01-06T07:37:00Z">
                  <w:rPr>
                    <w:ins w:id="28776" w:author="瑋婷 徐" w:date="2025-01-03T16:50:00Z" w16du:dateUtc="2025-01-03T08:50:00Z"/>
                    <w:rFonts w:ascii="Times New Roman" w:eastAsia="Times New Roman" w:hAnsi="Times New Roman" w:cs="Times New Roman"/>
                    <w:sz w:val="20"/>
                    <w:szCs w:val="20"/>
                  </w:rPr>
                </w:rPrChange>
              </w:rPr>
              <w:pPrChange w:id="287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A08382"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78" w:author="瑋婷 徐" w:date="2025-01-03T16:50:00Z" w16du:dateUtc="2025-01-03T08:50:00Z"/>
                <w:rFonts w:ascii="Times New Roman" w:eastAsiaTheme="minorEastAsia" w:hAnsi="Times New Roman" w:cs="Times New Roman"/>
                <w:rPrChange w:id="28779" w:author="瑋婷 徐" w:date="2025-01-06T15:37:00Z" w16du:dateUtc="2025-01-06T07:37:00Z">
                  <w:rPr>
                    <w:ins w:id="28780" w:author="瑋婷 徐" w:date="2025-01-03T16:50:00Z" w16du:dateUtc="2025-01-03T08:50:00Z"/>
                    <w:rFonts w:ascii="Times New Roman" w:eastAsia="Times New Roman" w:hAnsi="Times New Roman" w:cs="Times New Roman"/>
                    <w:sz w:val="20"/>
                    <w:szCs w:val="20"/>
                  </w:rPr>
                </w:rPrChange>
              </w:rPr>
              <w:pPrChange w:id="287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5E1C110"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82" w:author="瑋婷 徐" w:date="2025-01-03T16:50:00Z" w16du:dateUtc="2025-01-03T08:50:00Z"/>
                <w:rFonts w:ascii="Times New Roman" w:eastAsiaTheme="minorEastAsia" w:hAnsi="Times New Roman" w:cs="Times New Roman"/>
                <w:rPrChange w:id="28783" w:author="瑋婷 徐" w:date="2025-01-06T15:37:00Z" w16du:dateUtc="2025-01-06T07:37:00Z">
                  <w:rPr>
                    <w:ins w:id="28784" w:author="瑋婷 徐" w:date="2025-01-03T16:50:00Z" w16du:dateUtc="2025-01-03T08:50:00Z"/>
                    <w:rFonts w:ascii="Times New Roman" w:eastAsia="Times New Roman" w:hAnsi="Times New Roman" w:cs="Times New Roman"/>
                    <w:sz w:val="20"/>
                    <w:szCs w:val="20"/>
                  </w:rPr>
                </w:rPrChange>
              </w:rPr>
              <w:pPrChange w:id="287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B8241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86" w:author="瑋婷 徐" w:date="2025-01-03T16:50:00Z" w16du:dateUtc="2025-01-03T08:50:00Z"/>
                <w:rFonts w:ascii="Times New Roman" w:eastAsiaTheme="minorEastAsia" w:hAnsi="Times New Roman" w:cs="Times New Roman"/>
                <w:rPrChange w:id="28787" w:author="瑋婷 徐" w:date="2025-01-06T15:37:00Z" w16du:dateUtc="2025-01-06T07:37:00Z">
                  <w:rPr>
                    <w:ins w:id="28788" w:author="瑋婷 徐" w:date="2025-01-03T16:50:00Z" w16du:dateUtc="2025-01-03T08:50:00Z"/>
                    <w:rFonts w:ascii="Times New Roman" w:eastAsia="Times New Roman" w:hAnsi="Times New Roman" w:cs="Times New Roman"/>
                    <w:sz w:val="20"/>
                    <w:szCs w:val="20"/>
                  </w:rPr>
                </w:rPrChange>
              </w:rPr>
              <w:pPrChange w:id="287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4D117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90" w:author="瑋婷 徐" w:date="2025-01-03T16:50:00Z" w16du:dateUtc="2025-01-03T08:50:00Z"/>
                <w:rFonts w:ascii="Times New Roman" w:eastAsiaTheme="minorEastAsia" w:hAnsi="Times New Roman" w:cs="Times New Roman"/>
                <w:rPrChange w:id="28791" w:author="瑋婷 徐" w:date="2025-01-06T15:37:00Z" w16du:dateUtc="2025-01-06T07:37:00Z">
                  <w:rPr>
                    <w:ins w:id="28792" w:author="瑋婷 徐" w:date="2025-01-03T16:50:00Z" w16du:dateUtc="2025-01-03T08:50:00Z"/>
                    <w:rFonts w:ascii="Times New Roman" w:eastAsia="Times New Roman" w:hAnsi="Times New Roman" w:cs="Times New Roman"/>
                    <w:sz w:val="20"/>
                    <w:szCs w:val="20"/>
                  </w:rPr>
                </w:rPrChange>
              </w:rPr>
              <w:pPrChange w:id="287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A459B9"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94" w:author="瑋婷 徐" w:date="2025-01-03T16:50:00Z" w16du:dateUtc="2025-01-03T08:50:00Z"/>
                <w:rFonts w:ascii="Times New Roman" w:eastAsiaTheme="minorEastAsia" w:hAnsi="Times New Roman" w:cs="Times New Roman"/>
                <w:rPrChange w:id="28795" w:author="瑋婷 徐" w:date="2025-01-06T15:37:00Z" w16du:dateUtc="2025-01-06T07:37:00Z">
                  <w:rPr>
                    <w:ins w:id="28796" w:author="瑋婷 徐" w:date="2025-01-03T16:50:00Z" w16du:dateUtc="2025-01-03T08:50:00Z"/>
                    <w:rFonts w:ascii="Times New Roman" w:eastAsia="Times New Roman" w:hAnsi="Times New Roman" w:cs="Times New Roman"/>
                    <w:sz w:val="20"/>
                    <w:szCs w:val="20"/>
                  </w:rPr>
                </w:rPrChange>
              </w:rPr>
              <w:pPrChange w:id="287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12F75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98" w:author="瑋婷 徐" w:date="2025-01-03T16:50:00Z" w16du:dateUtc="2025-01-03T08:50:00Z"/>
                <w:rFonts w:ascii="Times New Roman" w:eastAsiaTheme="minorEastAsia" w:hAnsi="Times New Roman" w:cs="Times New Roman"/>
                <w:rPrChange w:id="28799" w:author="瑋婷 徐" w:date="2025-01-06T15:37:00Z" w16du:dateUtc="2025-01-06T07:37:00Z">
                  <w:rPr>
                    <w:ins w:id="28800" w:author="瑋婷 徐" w:date="2025-01-03T16:50:00Z" w16du:dateUtc="2025-01-03T08:50:00Z"/>
                    <w:rFonts w:ascii="Times New Roman" w:eastAsia="Times New Roman" w:hAnsi="Times New Roman" w:cs="Times New Roman"/>
                    <w:sz w:val="20"/>
                    <w:szCs w:val="20"/>
                  </w:rPr>
                </w:rPrChange>
              </w:rPr>
              <w:pPrChange w:id="288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A74BB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02" w:author="瑋婷 徐" w:date="2025-01-03T16:50:00Z" w16du:dateUtc="2025-01-03T08:50:00Z"/>
                <w:rFonts w:ascii="Times New Roman" w:eastAsiaTheme="minorEastAsia" w:hAnsi="Times New Roman" w:cs="Times New Roman"/>
                <w:rPrChange w:id="28803" w:author="瑋婷 徐" w:date="2025-01-06T15:37:00Z" w16du:dateUtc="2025-01-06T07:37:00Z">
                  <w:rPr>
                    <w:ins w:id="28804" w:author="瑋婷 徐" w:date="2025-01-03T16:50:00Z" w16du:dateUtc="2025-01-03T08:50:00Z"/>
                    <w:rFonts w:ascii="Times New Roman" w:eastAsia="Times New Roman" w:hAnsi="Times New Roman" w:cs="Times New Roman"/>
                    <w:sz w:val="20"/>
                    <w:szCs w:val="20"/>
                  </w:rPr>
                </w:rPrChange>
              </w:rPr>
              <w:pPrChange w:id="288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910DBDC"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06" w:author="瑋婷 徐" w:date="2025-01-03T16:50:00Z" w16du:dateUtc="2025-01-03T08:50:00Z"/>
                <w:rFonts w:ascii="Times New Roman" w:eastAsiaTheme="minorEastAsia" w:hAnsi="Times New Roman" w:cs="Times New Roman"/>
                <w:rPrChange w:id="28807" w:author="瑋婷 徐" w:date="2025-01-06T15:37:00Z" w16du:dateUtc="2025-01-06T07:37:00Z">
                  <w:rPr>
                    <w:ins w:id="28808" w:author="瑋婷 徐" w:date="2025-01-03T16:50:00Z" w16du:dateUtc="2025-01-03T08:50:00Z"/>
                    <w:rFonts w:ascii="Times New Roman" w:eastAsia="Times New Roman" w:hAnsi="Times New Roman" w:cs="Times New Roman"/>
                    <w:sz w:val="20"/>
                    <w:szCs w:val="20"/>
                  </w:rPr>
                </w:rPrChange>
              </w:rPr>
              <w:pPrChange w:id="288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CF771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10" w:author="瑋婷 徐" w:date="2025-01-03T16:50:00Z" w16du:dateUtc="2025-01-03T08:50:00Z"/>
                <w:rFonts w:ascii="Times New Roman" w:eastAsiaTheme="minorEastAsia" w:hAnsi="Times New Roman" w:cs="Times New Roman"/>
                <w:rPrChange w:id="28811" w:author="瑋婷 徐" w:date="2025-01-06T15:37:00Z" w16du:dateUtc="2025-01-06T07:37:00Z">
                  <w:rPr>
                    <w:ins w:id="28812" w:author="瑋婷 徐" w:date="2025-01-03T16:50:00Z" w16du:dateUtc="2025-01-03T08:50:00Z"/>
                    <w:rFonts w:ascii="Times New Roman" w:eastAsia="Times New Roman" w:hAnsi="Times New Roman" w:cs="Times New Roman"/>
                    <w:sz w:val="20"/>
                    <w:szCs w:val="20"/>
                  </w:rPr>
                </w:rPrChange>
              </w:rPr>
              <w:pPrChange w:id="288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1883FA"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14" w:author="瑋婷 徐" w:date="2025-01-03T16:50:00Z" w16du:dateUtc="2025-01-03T08:50:00Z"/>
                <w:rFonts w:ascii="Times New Roman" w:eastAsiaTheme="minorEastAsia" w:hAnsi="Times New Roman" w:cs="Times New Roman"/>
                <w:rPrChange w:id="28815" w:author="瑋婷 徐" w:date="2025-01-06T15:37:00Z" w16du:dateUtc="2025-01-06T07:37:00Z">
                  <w:rPr>
                    <w:ins w:id="28816" w:author="瑋婷 徐" w:date="2025-01-03T16:50:00Z" w16du:dateUtc="2025-01-03T08:50:00Z"/>
                    <w:rFonts w:ascii="Times New Roman" w:eastAsia="Times New Roman" w:hAnsi="Times New Roman" w:cs="Times New Roman"/>
                    <w:sz w:val="20"/>
                    <w:szCs w:val="20"/>
                  </w:rPr>
                </w:rPrChange>
              </w:rPr>
              <w:pPrChange w:id="288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8BC066"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18" w:author="瑋婷 徐" w:date="2025-01-03T16:50:00Z" w16du:dateUtc="2025-01-03T08:50:00Z"/>
                <w:rFonts w:ascii="Times New Roman" w:eastAsiaTheme="minorEastAsia" w:hAnsi="Times New Roman" w:cs="Times New Roman"/>
                <w:rPrChange w:id="28819" w:author="瑋婷 徐" w:date="2025-01-06T15:37:00Z" w16du:dateUtc="2025-01-06T07:37:00Z">
                  <w:rPr>
                    <w:ins w:id="28820" w:author="瑋婷 徐" w:date="2025-01-03T16:50:00Z" w16du:dateUtc="2025-01-03T08:50:00Z"/>
                    <w:rFonts w:ascii="Times New Roman" w:eastAsia="Times New Roman" w:hAnsi="Times New Roman" w:cs="Times New Roman"/>
                    <w:sz w:val="20"/>
                    <w:szCs w:val="20"/>
                  </w:rPr>
                </w:rPrChange>
              </w:rPr>
              <w:pPrChange w:id="288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760D3D5"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22" w:author="瑋婷 徐" w:date="2025-01-03T16:50:00Z" w16du:dateUtc="2025-01-03T08:50:00Z"/>
                <w:rFonts w:ascii="Times New Roman" w:eastAsiaTheme="minorEastAsia" w:hAnsi="Times New Roman" w:cs="Times New Roman"/>
                <w:rPrChange w:id="28823" w:author="瑋婷 徐" w:date="2025-01-06T15:37:00Z" w16du:dateUtc="2025-01-06T07:37:00Z">
                  <w:rPr>
                    <w:ins w:id="28824" w:author="瑋婷 徐" w:date="2025-01-03T16:50:00Z" w16du:dateUtc="2025-01-03T08:50:00Z"/>
                    <w:rFonts w:ascii="Times New Roman" w:eastAsia="Times New Roman" w:hAnsi="Times New Roman" w:cs="Times New Roman"/>
                    <w:sz w:val="20"/>
                    <w:szCs w:val="20"/>
                  </w:rPr>
                </w:rPrChange>
              </w:rPr>
              <w:pPrChange w:id="288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AB76DD"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26" w:author="瑋婷 徐" w:date="2025-01-03T16:50:00Z" w16du:dateUtc="2025-01-03T08:50:00Z"/>
                <w:rFonts w:ascii="Times New Roman" w:eastAsiaTheme="minorEastAsia" w:hAnsi="Times New Roman" w:cs="Times New Roman"/>
                <w:rPrChange w:id="28827" w:author="瑋婷 徐" w:date="2025-01-06T15:37:00Z" w16du:dateUtc="2025-01-06T07:37:00Z">
                  <w:rPr>
                    <w:ins w:id="28828" w:author="瑋婷 徐" w:date="2025-01-03T16:50:00Z" w16du:dateUtc="2025-01-03T08:50:00Z"/>
                    <w:rFonts w:ascii="Times New Roman" w:eastAsia="Times New Roman" w:hAnsi="Times New Roman" w:cs="Times New Roman"/>
                    <w:sz w:val="20"/>
                    <w:szCs w:val="20"/>
                  </w:rPr>
                </w:rPrChange>
              </w:rPr>
              <w:pPrChange w:id="288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FB9FA7"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30" w:author="瑋婷 徐" w:date="2025-01-03T16:50:00Z" w16du:dateUtc="2025-01-03T08:50:00Z"/>
                <w:rFonts w:ascii="Times New Roman" w:eastAsiaTheme="minorEastAsia" w:hAnsi="Times New Roman" w:cs="Times New Roman"/>
                <w:rPrChange w:id="28831" w:author="瑋婷 徐" w:date="2025-01-06T15:37:00Z" w16du:dateUtc="2025-01-06T07:37:00Z">
                  <w:rPr>
                    <w:ins w:id="28832" w:author="瑋婷 徐" w:date="2025-01-03T16:50:00Z" w16du:dateUtc="2025-01-03T08:50:00Z"/>
                    <w:rFonts w:ascii="Times New Roman" w:eastAsia="Times New Roman" w:hAnsi="Times New Roman" w:cs="Times New Roman"/>
                    <w:sz w:val="20"/>
                    <w:szCs w:val="20"/>
                  </w:rPr>
                </w:rPrChange>
              </w:rPr>
              <w:pPrChange w:id="288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28995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34" w:author="瑋婷 徐" w:date="2025-01-03T16:50:00Z" w16du:dateUtc="2025-01-03T08:50:00Z"/>
                <w:rFonts w:ascii="Times New Roman" w:eastAsiaTheme="minorEastAsia" w:hAnsi="Times New Roman" w:cs="Times New Roman"/>
                <w:rPrChange w:id="28835" w:author="瑋婷 徐" w:date="2025-01-06T15:37:00Z" w16du:dateUtc="2025-01-06T07:37:00Z">
                  <w:rPr>
                    <w:ins w:id="28836" w:author="瑋婷 徐" w:date="2025-01-03T16:50:00Z" w16du:dateUtc="2025-01-03T08:50:00Z"/>
                    <w:rFonts w:ascii="Times New Roman" w:eastAsia="Times New Roman" w:hAnsi="Times New Roman" w:cs="Times New Roman"/>
                    <w:sz w:val="20"/>
                    <w:szCs w:val="20"/>
                  </w:rPr>
                </w:rPrChange>
              </w:rPr>
              <w:pPrChange w:id="288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48E957D"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38" w:author="瑋婷 徐" w:date="2025-01-03T16:50:00Z" w16du:dateUtc="2025-01-03T08:50:00Z"/>
                <w:rFonts w:ascii="Times New Roman" w:eastAsiaTheme="minorEastAsia" w:hAnsi="Times New Roman" w:cs="Times New Roman"/>
                <w:rPrChange w:id="28839" w:author="瑋婷 徐" w:date="2025-01-06T15:37:00Z" w16du:dateUtc="2025-01-06T07:37:00Z">
                  <w:rPr>
                    <w:ins w:id="28840" w:author="瑋婷 徐" w:date="2025-01-03T16:50:00Z" w16du:dateUtc="2025-01-03T08:50:00Z"/>
                    <w:rFonts w:ascii="Times New Roman" w:eastAsia="Times New Roman" w:hAnsi="Times New Roman" w:cs="Times New Roman"/>
                    <w:sz w:val="20"/>
                    <w:szCs w:val="20"/>
                  </w:rPr>
                </w:rPrChange>
              </w:rPr>
              <w:pPrChange w:id="288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09A6D1"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42" w:author="瑋婷 徐" w:date="2025-01-03T16:50:00Z" w16du:dateUtc="2025-01-03T08:50:00Z"/>
                <w:rFonts w:ascii="Times New Roman" w:eastAsiaTheme="minorEastAsia" w:hAnsi="Times New Roman" w:cs="Times New Roman"/>
                <w:rPrChange w:id="28843" w:author="瑋婷 徐" w:date="2025-01-06T15:37:00Z" w16du:dateUtc="2025-01-06T07:37:00Z">
                  <w:rPr>
                    <w:ins w:id="28844" w:author="瑋婷 徐" w:date="2025-01-03T16:50:00Z" w16du:dateUtc="2025-01-03T08:50:00Z"/>
                    <w:rFonts w:ascii="Times New Roman" w:eastAsia="Times New Roman" w:hAnsi="Times New Roman" w:cs="Times New Roman"/>
                    <w:sz w:val="20"/>
                    <w:szCs w:val="20"/>
                  </w:rPr>
                </w:rPrChange>
              </w:rPr>
              <w:pPrChange w:id="288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36516190" w14:textId="77777777" w:rsidR="003C19C7" w:rsidRPr="00576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46" w:author="瑋婷 徐" w:date="2025-01-03T16:50:00Z" w16du:dateUtc="2025-01-03T08:50:00Z"/>
                <w:rFonts w:ascii="Times New Roman" w:eastAsiaTheme="minorEastAsia" w:hAnsi="Times New Roman" w:cs="Times New Roman"/>
                <w:rPrChange w:id="28847" w:author="瑋婷 徐" w:date="2025-01-06T15:37:00Z" w16du:dateUtc="2025-01-06T07:37:00Z">
                  <w:rPr>
                    <w:ins w:id="28848" w:author="瑋婷 徐" w:date="2025-01-03T16:50:00Z" w16du:dateUtc="2025-01-03T08:50:00Z"/>
                    <w:rFonts w:ascii="Times New Roman" w:eastAsia="Times New Roman" w:hAnsi="Times New Roman" w:cs="Times New Roman"/>
                    <w:sz w:val="20"/>
                    <w:szCs w:val="20"/>
                  </w:rPr>
                </w:rPrChange>
              </w:rPr>
              <w:pPrChange w:id="288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62F4F29B" w14:textId="33C0B3AD" w:rsidR="003C19C7" w:rsidRPr="003C19C7" w:rsidRDefault="003C19C7">
      <w:pPr>
        <w:rPr>
          <w:ins w:id="28850" w:author="瑋婷 徐" w:date="2025-01-03T17:11:00Z" w16du:dateUtc="2025-01-03T09:11:00Z"/>
          <w:rFonts w:ascii="Times New Roman" w:eastAsia="標楷體" w:hAnsi="Times New Roman" w:cs="Times New Roman"/>
          <w:rPrChange w:id="28851" w:author="瑋婷 徐" w:date="2025-01-03T17:11:00Z" w16du:dateUtc="2025-01-03T09:11:00Z">
            <w:rPr>
              <w:ins w:id="28852" w:author="瑋婷 徐" w:date="2025-01-03T17:11:00Z" w16du:dateUtc="2025-01-03T09:11:00Z"/>
            </w:rPr>
          </w:rPrChange>
        </w:rPr>
      </w:pPr>
      <w:ins w:id="28853" w:author="瑋婷 徐" w:date="2025-01-03T17:11:00Z" w16du:dateUtc="2025-01-03T09:11:00Z">
        <w:r>
          <w:rPr>
            <w:rFonts w:ascii="Times New Roman" w:eastAsia="標楷體" w:hAnsi="Times New Roman" w:cs="Times New Roman"/>
          </w:rPr>
          <w:lastRenderedPageBreak/>
          <w:t>表</w:t>
        </w:r>
        <w:r>
          <w:rPr>
            <w:rFonts w:ascii="Times New Roman" w:eastAsia="標楷體" w:hAnsi="Times New Roman" w:cs="Times New Roman"/>
          </w:rPr>
          <w:t>1</w:t>
        </w:r>
      </w:ins>
      <w:ins w:id="28854" w:author="瑋婷 徐" w:date="2025-01-06T15:37:00Z" w16du:dateUtc="2025-01-06T07:37:00Z">
        <w:r w:rsidR="000E74A7">
          <w:rPr>
            <w:rFonts w:ascii="Times New Roman" w:eastAsia="標楷體" w:hAnsi="Times New Roman" w:cs="Times New Roman" w:hint="eastAsia"/>
          </w:rPr>
          <w:t>4</w:t>
        </w:r>
      </w:ins>
      <w:ins w:id="28855" w:author="瑋婷 徐" w:date="2025-01-03T17:11:00Z" w16du:dateUtc="2025-01-03T09:11: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5F7518" w14:paraId="44C52227" w14:textId="77777777" w:rsidTr="003C19C7">
        <w:trPr>
          <w:cnfStyle w:val="100000000000" w:firstRow="1" w:lastRow="0" w:firstColumn="0" w:lastColumn="0" w:oddVBand="0" w:evenVBand="0" w:oddHBand="0" w:evenHBand="0" w:firstRowFirstColumn="0" w:firstRowLastColumn="0" w:lastRowFirstColumn="0" w:lastRowLastColumn="0"/>
          <w:trHeight w:val="300"/>
          <w:ins w:id="28856" w:author="瑋婷 徐" w:date="2025-01-03T16:59:00Z"/>
        </w:trPr>
        <w:tc>
          <w:tcPr>
            <w:cnfStyle w:val="001000000000" w:firstRow="0" w:lastRow="0" w:firstColumn="1" w:lastColumn="0" w:oddVBand="0" w:evenVBand="0" w:oddHBand="0" w:evenHBand="0" w:firstRowFirstColumn="0" w:firstRowLastColumn="0" w:lastRowFirstColumn="0" w:lastRowLastColumn="0"/>
            <w:tcW w:w="689" w:type="pct"/>
            <w:vMerge w:val="restart"/>
            <w:shd w:val="clear" w:color="auto" w:fill="FFFFFF" w:themeFill="background1"/>
            <w:vAlign w:val="center"/>
          </w:tcPr>
          <w:p w14:paraId="1A27B0C3" w14:textId="36CCED43" w:rsidR="003C19C7" w:rsidRPr="000E74A7" w:rsidRDefault="003C19C7">
            <w:pPr>
              <w:spacing w:line="360" w:lineRule="auto"/>
              <w:jc w:val="center"/>
              <w:rPr>
                <w:ins w:id="28857" w:author="瑋婷 徐" w:date="2025-01-03T16:59:00Z" w16du:dateUtc="2025-01-03T08:59:00Z"/>
                <w:rFonts w:ascii="Times New Roman" w:eastAsiaTheme="minorEastAsia" w:hAnsi="Times New Roman" w:cs="Times New Roman"/>
                <w:b w:val="0"/>
                <w:bCs w:val="0"/>
                <w:color w:val="000000"/>
                <w:rPrChange w:id="28858" w:author="瑋婷 徐" w:date="2025-01-06T15:37:00Z" w16du:dateUtc="2025-01-06T07:37:00Z">
                  <w:rPr>
                    <w:ins w:id="28859" w:author="瑋婷 徐" w:date="2025-01-03T16:59:00Z" w16du:dateUtc="2025-01-03T08:59:00Z"/>
                    <w:rFonts w:ascii="Times New Roman" w:eastAsiaTheme="minorEastAsia" w:hAnsi="Times New Roman" w:cs="Times New Roman"/>
                    <w:color w:val="000000"/>
                  </w:rPr>
                </w:rPrChange>
              </w:rPr>
              <w:pPrChange w:id="28860" w:author="瑋婷 徐" w:date="2025-01-03T17:02:00Z" w16du:dateUtc="2025-01-03T09:02:00Z">
                <w:pPr>
                  <w:spacing w:line="360" w:lineRule="auto"/>
                  <w:jc w:val="both"/>
                </w:pPr>
              </w:pPrChange>
            </w:pPr>
            <w:ins w:id="28861" w:author="瑋婷 徐" w:date="2025-01-03T17:00:00Z" w16du:dateUtc="2025-01-03T09:00:00Z">
              <w:r w:rsidRPr="005F7518">
                <w:rPr>
                  <w:rFonts w:asciiTheme="majorEastAsia" w:eastAsia="標楷體" w:hAnsiTheme="majorEastAsia" w:cstheme="majorEastAsia" w:hint="eastAsia"/>
                  <w:b w:val="0"/>
                  <w:bCs w:val="0"/>
                  <w:color w:val="000000"/>
                </w:rPr>
                <w:t>鳥種名</w:t>
              </w:r>
            </w:ins>
          </w:p>
        </w:tc>
        <w:tc>
          <w:tcPr>
            <w:tcW w:w="904" w:type="pct"/>
            <w:vMerge w:val="restart"/>
            <w:shd w:val="clear" w:color="auto" w:fill="FFFFFF" w:themeFill="background1"/>
            <w:vAlign w:val="center"/>
          </w:tcPr>
          <w:p w14:paraId="7FB4EF32" w14:textId="6EB6E772" w:rsidR="003C19C7" w:rsidRPr="000E74A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8862" w:author="瑋婷 徐" w:date="2025-01-03T16:59:00Z" w16du:dateUtc="2025-01-03T08:59:00Z"/>
                <w:rFonts w:ascii="Times New Roman" w:eastAsiaTheme="minorEastAsia" w:hAnsi="Times New Roman" w:cs="Times New Roman"/>
                <w:b w:val="0"/>
                <w:bCs w:val="0"/>
                <w:i/>
                <w:iCs/>
                <w:color w:val="000000"/>
                <w:rPrChange w:id="28863" w:author="瑋婷 徐" w:date="2025-01-06T15:37:00Z" w16du:dateUtc="2025-01-06T07:37:00Z">
                  <w:rPr>
                    <w:ins w:id="28864" w:author="瑋婷 徐" w:date="2025-01-03T16:59:00Z" w16du:dateUtc="2025-01-03T08:59:00Z"/>
                    <w:rFonts w:ascii="Times New Roman" w:eastAsiaTheme="minorEastAsia" w:hAnsi="Times New Roman" w:cs="Times New Roman"/>
                    <w:i/>
                    <w:iCs/>
                    <w:color w:val="000000"/>
                  </w:rPr>
                </w:rPrChange>
              </w:rPr>
              <w:pPrChange w:id="28865" w:author="瑋婷 徐" w:date="2025-01-03T17:02:00Z" w16du:dateUtc="2025-01-03T09:02: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8866" w:author="瑋婷 徐" w:date="2025-01-03T17:00:00Z" w16du:dateUtc="2025-01-03T09:00:00Z">
              <w:r w:rsidRPr="005F7518">
                <w:rPr>
                  <w:rFonts w:asciiTheme="majorEastAsia" w:eastAsia="標楷體" w:hAnsiTheme="majorEastAsia" w:cstheme="majorEastAsia" w:hint="eastAsia"/>
                  <w:b w:val="0"/>
                  <w:bCs w:val="0"/>
                  <w:color w:val="000000"/>
                </w:rPr>
                <w:t>學名</w:t>
              </w:r>
            </w:ins>
          </w:p>
        </w:tc>
        <w:tc>
          <w:tcPr>
            <w:tcW w:w="3408" w:type="pct"/>
            <w:gridSpan w:val="21"/>
            <w:shd w:val="clear" w:color="auto" w:fill="FFFFFF" w:themeFill="background1"/>
            <w:noWrap/>
            <w:vAlign w:val="center"/>
          </w:tcPr>
          <w:p w14:paraId="00BF44F5" w14:textId="52EBF48A" w:rsidR="003C19C7" w:rsidRPr="000E74A7"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8867" w:author="瑋婷 徐" w:date="2025-01-03T16:59:00Z" w16du:dateUtc="2025-01-03T08:59:00Z"/>
                <w:rFonts w:ascii="Times New Roman" w:eastAsiaTheme="minorEastAsia" w:hAnsi="Times New Roman" w:cs="Times New Roman"/>
                <w:b w:val="0"/>
                <w:bCs w:val="0"/>
                <w:rPrChange w:id="28868" w:author="瑋婷 徐" w:date="2025-01-06T15:37:00Z" w16du:dateUtc="2025-01-06T07:37:00Z">
                  <w:rPr>
                    <w:ins w:id="28869" w:author="瑋婷 徐" w:date="2025-01-03T16:59:00Z" w16du:dateUtc="2025-01-03T08:59:00Z"/>
                    <w:rFonts w:ascii="Times New Roman" w:eastAsiaTheme="minorEastAsia" w:hAnsi="Times New Roman" w:cs="Times New Roman"/>
                  </w:rPr>
                </w:rPrChange>
              </w:rPr>
              <w:pPrChange w:id="28870" w:author="瑋婷 徐" w:date="2025-01-03T17:02:00Z" w16du:dateUtc="2025-01-03T09:02: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8871" w:author="瑋婷 徐" w:date="2025-01-03T17:00:00Z" w16du:dateUtc="2025-01-03T09:00:00Z">
              <w:r w:rsidRPr="000E74A7">
                <w:rPr>
                  <w:rFonts w:ascii="Times New Roman" w:eastAsia="標楷體" w:hAnsi="Times New Roman" w:cs="Times New Roman" w:hint="eastAsia"/>
                  <w:b w:val="0"/>
                  <w:bCs w:val="0"/>
                  <w:color w:val="000000"/>
                  <w:rPrChange w:id="28872" w:author="瑋婷 徐" w:date="2025-01-06T15:37:00Z" w16du:dateUtc="2025-01-06T07:37:00Z">
                    <w:rPr>
                      <w:rFonts w:ascii="Times New Roman" w:eastAsia="標楷體" w:hAnsi="Times New Roman" w:cs="Times New Roman" w:hint="eastAsia"/>
                      <w:color w:val="000000"/>
                    </w:rPr>
                  </w:rPrChange>
                </w:rPr>
                <w:t>樣區序號</w:t>
              </w:r>
            </w:ins>
          </w:p>
        </w:tc>
      </w:tr>
      <w:tr w:rsidR="00636D91" w:rsidRPr="005F7518" w14:paraId="52B4EE1D" w14:textId="77777777" w:rsidTr="003C19C7">
        <w:trPr>
          <w:cnfStyle w:val="000000100000" w:firstRow="0" w:lastRow="0" w:firstColumn="0" w:lastColumn="0" w:oddVBand="0" w:evenVBand="0" w:oddHBand="1" w:evenHBand="0" w:firstRowFirstColumn="0" w:firstRowLastColumn="0" w:lastRowFirstColumn="0" w:lastRowLastColumn="0"/>
          <w:trHeight w:val="300"/>
          <w:ins w:id="28873" w:author="瑋婷 徐" w:date="2025-01-03T16:59:00Z"/>
        </w:trPr>
        <w:tc>
          <w:tcPr>
            <w:cnfStyle w:val="001000000000" w:firstRow="0" w:lastRow="0" w:firstColumn="1" w:lastColumn="0" w:oddVBand="0" w:evenVBand="0" w:oddHBand="0" w:evenHBand="0" w:firstRowFirstColumn="0" w:firstRowLastColumn="0" w:lastRowFirstColumn="0" w:lastRowLastColumn="0"/>
            <w:tcW w:w="0" w:type="pct"/>
            <w:vMerge/>
            <w:shd w:val="clear" w:color="auto" w:fill="FFFFFF" w:themeFill="background1"/>
            <w:vAlign w:val="center"/>
          </w:tcPr>
          <w:p w14:paraId="743A20CB" w14:textId="77777777" w:rsidR="003C19C7" w:rsidRPr="000E74A7" w:rsidRDefault="003C19C7">
            <w:pPr>
              <w:spacing w:line="360" w:lineRule="auto"/>
              <w:jc w:val="center"/>
              <w:rPr>
                <w:ins w:id="28874" w:author="瑋婷 徐" w:date="2025-01-03T16:59:00Z" w16du:dateUtc="2025-01-03T08:59:00Z"/>
                <w:rFonts w:ascii="Times New Roman" w:eastAsiaTheme="minorEastAsia" w:hAnsi="Times New Roman" w:cs="Times New Roman"/>
                <w:b w:val="0"/>
                <w:bCs w:val="0"/>
                <w:color w:val="000000"/>
                <w:rPrChange w:id="28875" w:author="瑋婷 徐" w:date="2025-01-06T15:37:00Z" w16du:dateUtc="2025-01-06T07:37:00Z">
                  <w:rPr>
                    <w:ins w:id="28876" w:author="瑋婷 徐" w:date="2025-01-03T16:59:00Z" w16du:dateUtc="2025-01-03T08:59:00Z"/>
                    <w:rFonts w:ascii="Times New Roman" w:eastAsiaTheme="minorEastAsia" w:hAnsi="Times New Roman" w:cs="Times New Roman"/>
                    <w:color w:val="000000"/>
                  </w:rPr>
                </w:rPrChange>
              </w:rPr>
              <w:pPrChange w:id="28877" w:author="瑋婷 徐" w:date="2025-01-03T17:02:00Z" w16du:dateUtc="2025-01-03T09:02:00Z">
                <w:pPr>
                  <w:spacing w:line="360" w:lineRule="auto"/>
                  <w:jc w:val="both"/>
                </w:pPr>
              </w:pPrChange>
            </w:pPr>
          </w:p>
        </w:tc>
        <w:tc>
          <w:tcPr>
            <w:tcW w:w="0" w:type="pct"/>
            <w:vMerge/>
            <w:shd w:val="clear" w:color="auto" w:fill="FFFFFF" w:themeFill="background1"/>
            <w:vAlign w:val="center"/>
          </w:tcPr>
          <w:p w14:paraId="7508EFD9" w14:textId="77777777"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878" w:author="瑋婷 徐" w:date="2025-01-03T16:59:00Z" w16du:dateUtc="2025-01-03T08:59:00Z"/>
                <w:rFonts w:ascii="Times New Roman" w:eastAsiaTheme="minorEastAsia" w:hAnsi="Times New Roman" w:cs="Times New Roman"/>
                <w:i/>
                <w:iCs/>
                <w:color w:val="000000"/>
              </w:rPr>
              <w:pPrChange w:id="28879"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shd w:val="clear" w:color="auto" w:fill="F2F2F2" w:themeFill="background1" w:themeFillShade="F2"/>
            <w:noWrap/>
            <w:vAlign w:val="center"/>
          </w:tcPr>
          <w:p w14:paraId="72E64B72" w14:textId="264798B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880" w:author="瑋婷 徐" w:date="2025-01-03T16:59:00Z" w16du:dateUtc="2025-01-03T08:59:00Z"/>
                <w:rFonts w:ascii="Times New Roman" w:eastAsiaTheme="minorEastAsia" w:hAnsi="Times New Roman" w:cs="Times New Roman"/>
                <w:i/>
                <w:iCs/>
                <w:color w:val="000000"/>
              </w:rPr>
              <w:pPrChange w:id="28881"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882" w:author="瑋婷 徐" w:date="2025-01-03T17:00:00Z" w16du:dateUtc="2025-01-03T09:00:00Z">
              <w:r w:rsidRPr="005F7518">
                <w:rPr>
                  <w:rFonts w:ascii="Times New Roman" w:eastAsiaTheme="minorEastAsia" w:hAnsi="Times New Roman" w:cs="Times New Roman"/>
                  <w:color w:val="000000"/>
                </w:rPr>
                <w:t>21</w:t>
              </w:r>
            </w:ins>
          </w:p>
        </w:tc>
        <w:tc>
          <w:tcPr>
            <w:tcW w:w="0" w:type="pct"/>
            <w:shd w:val="clear" w:color="auto" w:fill="F2F2F2" w:themeFill="background1" w:themeFillShade="F2"/>
            <w:noWrap/>
            <w:vAlign w:val="center"/>
          </w:tcPr>
          <w:p w14:paraId="07E938BF" w14:textId="23BA8883"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883" w:author="瑋婷 徐" w:date="2025-01-03T16:59:00Z" w16du:dateUtc="2025-01-03T08:59:00Z"/>
                <w:rFonts w:ascii="Times New Roman" w:eastAsiaTheme="minorEastAsia" w:hAnsi="Times New Roman" w:cs="Times New Roman"/>
              </w:rPr>
              <w:pPrChange w:id="28884"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885" w:author="瑋婷 徐" w:date="2025-01-03T17:00:00Z" w16du:dateUtc="2025-01-03T09:00:00Z">
              <w:r w:rsidRPr="005F7518">
                <w:rPr>
                  <w:rFonts w:ascii="Times New Roman" w:eastAsiaTheme="minorEastAsia" w:hAnsi="Times New Roman" w:cs="Times New Roman"/>
                  <w:color w:val="000000"/>
                </w:rPr>
                <w:t>22</w:t>
              </w:r>
            </w:ins>
          </w:p>
        </w:tc>
        <w:tc>
          <w:tcPr>
            <w:tcW w:w="0" w:type="pct"/>
            <w:shd w:val="clear" w:color="auto" w:fill="F2F2F2" w:themeFill="background1" w:themeFillShade="F2"/>
            <w:noWrap/>
            <w:vAlign w:val="center"/>
          </w:tcPr>
          <w:p w14:paraId="1932B342" w14:textId="4613DDB2"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886" w:author="瑋婷 徐" w:date="2025-01-03T16:59:00Z" w16du:dateUtc="2025-01-03T08:59:00Z"/>
                <w:rFonts w:ascii="Times New Roman" w:eastAsiaTheme="minorEastAsia" w:hAnsi="Times New Roman" w:cs="Times New Roman"/>
              </w:rPr>
              <w:pPrChange w:id="28887"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888" w:author="瑋婷 徐" w:date="2025-01-03T17:00:00Z" w16du:dateUtc="2025-01-03T09:00:00Z">
              <w:r w:rsidRPr="005F7518">
                <w:rPr>
                  <w:rFonts w:ascii="Times New Roman" w:eastAsiaTheme="minorEastAsia" w:hAnsi="Times New Roman" w:cs="Times New Roman"/>
                  <w:color w:val="000000"/>
                </w:rPr>
                <w:t>23</w:t>
              </w:r>
            </w:ins>
          </w:p>
        </w:tc>
        <w:tc>
          <w:tcPr>
            <w:tcW w:w="0" w:type="pct"/>
            <w:shd w:val="clear" w:color="auto" w:fill="F2F2F2" w:themeFill="background1" w:themeFillShade="F2"/>
            <w:noWrap/>
            <w:vAlign w:val="center"/>
          </w:tcPr>
          <w:p w14:paraId="4913A379" w14:textId="032CDE8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889" w:author="瑋婷 徐" w:date="2025-01-03T16:59:00Z" w16du:dateUtc="2025-01-03T08:59:00Z"/>
                <w:rFonts w:ascii="Times New Roman" w:eastAsiaTheme="minorEastAsia" w:hAnsi="Times New Roman" w:cs="Times New Roman"/>
              </w:rPr>
              <w:pPrChange w:id="28890"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891" w:author="瑋婷 徐" w:date="2025-01-03T17:00:00Z" w16du:dateUtc="2025-01-03T09:00:00Z">
              <w:r w:rsidRPr="005F7518">
                <w:rPr>
                  <w:rFonts w:ascii="Times New Roman" w:eastAsiaTheme="minorEastAsia" w:hAnsi="Times New Roman" w:cs="Times New Roman"/>
                  <w:color w:val="000000"/>
                </w:rPr>
                <w:t>24</w:t>
              </w:r>
            </w:ins>
          </w:p>
        </w:tc>
        <w:tc>
          <w:tcPr>
            <w:tcW w:w="0" w:type="pct"/>
            <w:shd w:val="clear" w:color="auto" w:fill="F2F2F2" w:themeFill="background1" w:themeFillShade="F2"/>
            <w:noWrap/>
            <w:vAlign w:val="center"/>
          </w:tcPr>
          <w:p w14:paraId="11733127" w14:textId="6B61AF91"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892" w:author="瑋婷 徐" w:date="2025-01-03T16:59:00Z" w16du:dateUtc="2025-01-03T08:59:00Z"/>
                <w:rFonts w:ascii="Times New Roman" w:eastAsiaTheme="minorEastAsia" w:hAnsi="Times New Roman" w:cs="Times New Roman"/>
              </w:rPr>
              <w:pPrChange w:id="28893"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894" w:author="瑋婷 徐" w:date="2025-01-03T17:00:00Z" w16du:dateUtc="2025-01-03T09:00:00Z">
              <w:r w:rsidRPr="005F7518">
                <w:rPr>
                  <w:rFonts w:ascii="Times New Roman" w:eastAsiaTheme="minorEastAsia" w:hAnsi="Times New Roman" w:cs="Times New Roman"/>
                  <w:color w:val="000000"/>
                </w:rPr>
                <w:t>25</w:t>
              </w:r>
            </w:ins>
          </w:p>
        </w:tc>
        <w:tc>
          <w:tcPr>
            <w:tcW w:w="0" w:type="pct"/>
            <w:shd w:val="clear" w:color="auto" w:fill="F2F2F2" w:themeFill="background1" w:themeFillShade="F2"/>
            <w:noWrap/>
            <w:vAlign w:val="center"/>
          </w:tcPr>
          <w:p w14:paraId="0B3150A1" w14:textId="1D99354E"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895" w:author="瑋婷 徐" w:date="2025-01-03T16:59:00Z" w16du:dateUtc="2025-01-03T08:59:00Z"/>
                <w:rFonts w:ascii="Times New Roman" w:eastAsiaTheme="minorEastAsia" w:hAnsi="Times New Roman" w:cs="Times New Roman"/>
              </w:rPr>
              <w:pPrChange w:id="28896"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897" w:author="瑋婷 徐" w:date="2025-01-03T17:00:00Z" w16du:dateUtc="2025-01-03T09:00:00Z">
              <w:r w:rsidRPr="005F7518">
                <w:rPr>
                  <w:rFonts w:ascii="Times New Roman" w:eastAsiaTheme="minorEastAsia" w:hAnsi="Times New Roman" w:cs="Times New Roman"/>
                  <w:color w:val="000000"/>
                </w:rPr>
                <w:t>26</w:t>
              </w:r>
            </w:ins>
          </w:p>
        </w:tc>
        <w:tc>
          <w:tcPr>
            <w:tcW w:w="0" w:type="pct"/>
            <w:shd w:val="clear" w:color="auto" w:fill="F2F2F2" w:themeFill="background1" w:themeFillShade="F2"/>
            <w:noWrap/>
            <w:vAlign w:val="center"/>
          </w:tcPr>
          <w:p w14:paraId="7DEEF173" w14:textId="199EC3D6"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898" w:author="瑋婷 徐" w:date="2025-01-03T16:59:00Z" w16du:dateUtc="2025-01-03T08:59:00Z"/>
                <w:rFonts w:ascii="Times New Roman" w:eastAsiaTheme="minorEastAsia" w:hAnsi="Times New Roman" w:cs="Times New Roman"/>
              </w:rPr>
              <w:pPrChange w:id="28899"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00" w:author="瑋婷 徐" w:date="2025-01-03T17:00:00Z" w16du:dateUtc="2025-01-03T09:00:00Z">
              <w:r w:rsidRPr="005F7518">
                <w:rPr>
                  <w:rFonts w:ascii="Times New Roman" w:eastAsiaTheme="minorEastAsia" w:hAnsi="Times New Roman" w:cs="Times New Roman"/>
                  <w:color w:val="000000"/>
                </w:rPr>
                <w:t>27</w:t>
              </w:r>
            </w:ins>
          </w:p>
        </w:tc>
        <w:tc>
          <w:tcPr>
            <w:tcW w:w="0" w:type="pct"/>
            <w:shd w:val="clear" w:color="auto" w:fill="F2F2F2" w:themeFill="background1" w:themeFillShade="F2"/>
            <w:noWrap/>
            <w:vAlign w:val="center"/>
          </w:tcPr>
          <w:p w14:paraId="52B1B51F" w14:textId="7ACB9BB1"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01" w:author="瑋婷 徐" w:date="2025-01-03T16:59:00Z" w16du:dateUtc="2025-01-03T08:59:00Z"/>
                <w:rFonts w:ascii="Times New Roman" w:eastAsiaTheme="minorEastAsia" w:hAnsi="Times New Roman" w:cs="Times New Roman"/>
              </w:rPr>
              <w:pPrChange w:id="28902"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03" w:author="瑋婷 徐" w:date="2025-01-03T17:00:00Z" w16du:dateUtc="2025-01-03T09:00:00Z">
              <w:r w:rsidRPr="005F7518">
                <w:rPr>
                  <w:rFonts w:ascii="Times New Roman" w:eastAsiaTheme="minorEastAsia" w:hAnsi="Times New Roman" w:cs="Times New Roman"/>
                  <w:color w:val="000000"/>
                </w:rPr>
                <w:t>28</w:t>
              </w:r>
            </w:ins>
          </w:p>
        </w:tc>
        <w:tc>
          <w:tcPr>
            <w:tcW w:w="0" w:type="pct"/>
            <w:shd w:val="clear" w:color="auto" w:fill="F2F2F2" w:themeFill="background1" w:themeFillShade="F2"/>
            <w:noWrap/>
            <w:vAlign w:val="center"/>
          </w:tcPr>
          <w:p w14:paraId="067E5948" w14:textId="7020C2EB"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04" w:author="瑋婷 徐" w:date="2025-01-03T16:59:00Z" w16du:dateUtc="2025-01-03T08:59:00Z"/>
                <w:rFonts w:ascii="Times New Roman" w:eastAsiaTheme="minorEastAsia" w:hAnsi="Times New Roman" w:cs="Times New Roman"/>
              </w:rPr>
              <w:pPrChange w:id="28905"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06" w:author="瑋婷 徐" w:date="2025-01-03T17:00:00Z" w16du:dateUtc="2025-01-03T09:00:00Z">
              <w:r w:rsidRPr="005F7518">
                <w:rPr>
                  <w:rFonts w:ascii="Times New Roman" w:eastAsiaTheme="minorEastAsia" w:hAnsi="Times New Roman" w:cs="Times New Roman"/>
                  <w:color w:val="000000"/>
                </w:rPr>
                <w:t>29</w:t>
              </w:r>
            </w:ins>
          </w:p>
        </w:tc>
        <w:tc>
          <w:tcPr>
            <w:tcW w:w="0" w:type="pct"/>
            <w:shd w:val="clear" w:color="auto" w:fill="F2F2F2" w:themeFill="background1" w:themeFillShade="F2"/>
            <w:noWrap/>
            <w:vAlign w:val="center"/>
          </w:tcPr>
          <w:p w14:paraId="3833CBAA" w14:textId="33E2A7AF"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07" w:author="瑋婷 徐" w:date="2025-01-03T16:59:00Z" w16du:dateUtc="2025-01-03T08:59:00Z"/>
                <w:rFonts w:ascii="Times New Roman" w:eastAsiaTheme="minorEastAsia" w:hAnsi="Times New Roman" w:cs="Times New Roman"/>
              </w:rPr>
              <w:pPrChange w:id="28908"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09" w:author="瑋婷 徐" w:date="2025-01-03T17:00:00Z" w16du:dateUtc="2025-01-03T09:00:00Z">
              <w:r w:rsidRPr="005F7518">
                <w:rPr>
                  <w:rFonts w:ascii="Times New Roman" w:eastAsiaTheme="minorEastAsia" w:hAnsi="Times New Roman" w:cs="Times New Roman"/>
                  <w:color w:val="000000"/>
                </w:rPr>
                <w:t>30</w:t>
              </w:r>
            </w:ins>
          </w:p>
        </w:tc>
        <w:tc>
          <w:tcPr>
            <w:tcW w:w="0" w:type="pct"/>
            <w:shd w:val="clear" w:color="auto" w:fill="F2F2F2" w:themeFill="background1" w:themeFillShade="F2"/>
            <w:noWrap/>
            <w:vAlign w:val="center"/>
          </w:tcPr>
          <w:p w14:paraId="36190E8D" w14:textId="1947B73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10" w:author="瑋婷 徐" w:date="2025-01-03T16:59:00Z" w16du:dateUtc="2025-01-03T08:59:00Z"/>
                <w:rFonts w:ascii="Times New Roman" w:eastAsiaTheme="minorEastAsia" w:hAnsi="Times New Roman" w:cs="Times New Roman"/>
              </w:rPr>
              <w:pPrChange w:id="28911"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12" w:author="瑋婷 徐" w:date="2025-01-03T17:00:00Z" w16du:dateUtc="2025-01-03T09:00:00Z">
              <w:r w:rsidRPr="005F7518">
                <w:rPr>
                  <w:rFonts w:ascii="Times New Roman" w:eastAsiaTheme="minorEastAsia" w:hAnsi="Times New Roman" w:cs="Times New Roman"/>
                  <w:color w:val="000000"/>
                </w:rPr>
                <w:t>31</w:t>
              </w:r>
            </w:ins>
          </w:p>
        </w:tc>
        <w:tc>
          <w:tcPr>
            <w:tcW w:w="0" w:type="pct"/>
            <w:shd w:val="clear" w:color="auto" w:fill="F2F2F2" w:themeFill="background1" w:themeFillShade="F2"/>
            <w:noWrap/>
            <w:vAlign w:val="center"/>
          </w:tcPr>
          <w:p w14:paraId="7A50103C" w14:textId="6F4CC69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13" w:author="瑋婷 徐" w:date="2025-01-03T16:59:00Z" w16du:dateUtc="2025-01-03T08:59:00Z"/>
                <w:rFonts w:ascii="Times New Roman" w:eastAsiaTheme="minorEastAsia" w:hAnsi="Times New Roman" w:cs="Times New Roman"/>
              </w:rPr>
              <w:pPrChange w:id="28914"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15" w:author="瑋婷 徐" w:date="2025-01-03T17:00:00Z" w16du:dateUtc="2025-01-03T09:00:00Z">
              <w:r w:rsidRPr="005F7518">
                <w:rPr>
                  <w:rFonts w:ascii="Times New Roman" w:eastAsiaTheme="minorEastAsia" w:hAnsi="Times New Roman" w:cs="Times New Roman"/>
                  <w:color w:val="000000"/>
                </w:rPr>
                <w:t>32</w:t>
              </w:r>
            </w:ins>
          </w:p>
        </w:tc>
        <w:tc>
          <w:tcPr>
            <w:tcW w:w="0" w:type="pct"/>
            <w:shd w:val="clear" w:color="auto" w:fill="F2F2F2" w:themeFill="background1" w:themeFillShade="F2"/>
            <w:noWrap/>
            <w:vAlign w:val="center"/>
          </w:tcPr>
          <w:p w14:paraId="6C8BC5E8" w14:textId="6F6B9A9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16" w:author="瑋婷 徐" w:date="2025-01-03T16:59:00Z" w16du:dateUtc="2025-01-03T08:59:00Z"/>
                <w:rFonts w:ascii="Times New Roman" w:eastAsiaTheme="minorEastAsia" w:hAnsi="Times New Roman" w:cs="Times New Roman"/>
              </w:rPr>
              <w:pPrChange w:id="28917"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18" w:author="瑋婷 徐" w:date="2025-01-03T17:00:00Z" w16du:dateUtc="2025-01-03T09:00:00Z">
              <w:r w:rsidRPr="005F7518">
                <w:rPr>
                  <w:rFonts w:ascii="Times New Roman" w:eastAsiaTheme="minorEastAsia" w:hAnsi="Times New Roman" w:cs="Times New Roman"/>
                  <w:color w:val="000000"/>
                </w:rPr>
                <w:t>33</w:t>
              </w:r>
            </w:ins>
          </w:p>
        </w:tc>
        <w:tc>
          <w:tcPr>
            <w:tcW w:w="0" w:type="pct"/>
            <w:shd w:val="clear" w:color="auto" w:fill="F2F2F2" w:themeFill="background1" w:themeFillShade="F2"/>
            <w:noWrap/>
            <w:vAlign w:val="center"/>
          </w:tcPr>
          <w:p w14:paraId="493435B7" w14:textId="0E16B04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19" w:author="瑋婷 徐" w:date="2025-01-03T16:59:00Z" w16du:dateUtc="2025-01-03T08:59:00Z"/>
                <w:rFonts w:ascii="Times New Roman" w:eastAsiaTheme="minorEastAsia" w:hAnsi="Times New Roman" w:cs="Times New Roman"/>
              </w:rPr>
              <w:pPrChange w:id="28920"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21" w:author="瑋婷 徐" w:date="2025-01-03T17:00:00Z" w16du:dateUtc="2025-01-03T09:00:00Z">
              <w:r w:rsidRPr="005F7518">
                <w:rPr>
                  <w:rFonts w:ascii="Times New Roman" w:eastAsiaTheme="minorEastAsia" w:hAnsi="Times New Roman" w:cs="Times New Roman"/>
                  <w:color w:val="000000"/>
                </w:rPr>
                <w:t>34</w:t>
              </w:r>
            </w:ins>
          </w:p>
        </w:tc>
        <w:tc>
          <w:tcPr>
            <w:tcW w:w="0" w:type="pct"/>
            <w:shd w:val="clear" w:color="auto" w:fill="F2F2F2" w:themeFill="background1" w:themeFillShade="F2"/>
            <w:noWrap/>
            <w:vAlign w:val="center"/>
          </w:tcPr>
          <w:p w14:paraId="72FD7EA0" w14:textId="177585C3"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22" w:author="瑋婷 徐" w:date="2025-01-03T16:59:00Z" w16du:dateUtc="2025-01-03T08:59:00Z"/>
                <w:rFonts w:ascii="Times New Roman" w:eastAsiaTheme="minorEastAsia" w:hAnsi="Times New Roman" w:cs="Times New Roman"/>
              </w:rPr>
              <w:pPrChange w:id="28923"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24" w:author="瑋婷 徐" w:date="2025-01-03T17:00:00Z" w16du:dateUtc="2025-01-03T09:00:00Z">
              <w:r w:rsidRPr="005F7518">
                <w:rPr>
                  <w:rFonts w:ascii="Times New Roman" w:eastAsiaTheme="minorEastAsia" w:hAnsi="Times New Roman" w:cs="Times New Roman"/>
                  <w:color w:val="000000"/>
                </w:rPr>
                <w:t>35</w:t>
              </w:r>
            </w:ins>
          </w:p>
        </w:tc>
        <w:tc>
          <w:tcPr>
            <w:tcW w:w="0" w:type="pct"/>
            <w:shd w:val="clear" w:color="auto" w:fill="F2F2F2" w:themeFill="background1" w:themeFillShade="F2"/>
            <w:noWrap/>
            <w:vAlign w:val="center"/>
          </w:tcPr>
          <w:p w14:paraId="01EFB578" w14:textId="129947E2"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25" w:author="瑋婷 徐" w:date="2025-01-03T16:59:00Z" w16du:dateUtc="2025-01-03T08:59:00Z"/>
                <w:rFonts w:ascii="Times New Roman" w:eastAsiaTheme="minorEastAsia" w:hAnsi="Times New Roman" w:cs="Times New Roman"/>
              </w:rPr>
              <w:pPrChange w:id="28926"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27" w:author="瑋婷 徐" w:date="2025-01-03T17:00:00Z" w16du:dateUtc="2025-01-03T09:00:00Z">
              <w:r w:rsidRPr="005F7518">
                <w:rPr>
                  <w:rFonts w:ascii="Times New Roman" w:eastAsiaTheme="minorEastAsia" w:hAnsi="Times New Roman" w:cs="Times New Roman"/>
                  <w:color w:val="000000"/>
                </w:rPr>
                <w:t>36</w:t>
              </w:r>
            </w:ins>
          </w:p>
        </w:tc>
        <w:tc>
          <w:tcPr>
            <w:tcW w:w="0" w:type="pct"/>
            <w:shd w:val="clear" w:color="auto" w:fill="F2F2F2" w:themeFill="background1" w:themeFillShade="F2"/>
            <w:noWrap/>
            <w:vAlign w:val="center"/>
          </w:tcPr>
          <w:p w14:paraId="64115B16" w14:textId="1D676BDD"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28" w:author="瑋婷 徐" w:date="2025-01-03T16:59:00Z" w16du:dateUtc="2025-01-03T08:59:00Z"/>
                <w:rFonts w:ascii="Times New Roman" w:eastAsiaTheme="minorEastAsia" w:hAnsi="Times New Roman" w:cs="Times New Roman"/>
              </w:rPr>
              <w:pPrChange w:id="28929"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30" w:author="瑋婷 徐" w:date="2025-01-03T17:00:00Z" w16du:dateUtc="2025-01-03T09:00:00Z">
              <w:r w:rsidRPr="005F7518">
                <w:rPr>
                  <w:rFonts w:ascii="Times New Roman" w:eastAsiaTheme="minorEastAsia" w:hAnsi="Times New Roman" w:cs="Times New Roman"/>
                  <w:color w:val="000000"/>
                </w:rPr>
                <w:t>37</w:t>
              </w:r>
            </w:ins>
          </w:p>
        </w:tc>
        <w:tc>
          <w:tcPr>
            <w:tcW w:w="0" w:type="pct"/>
            <w:shd w:val="clear" w:color="auto" w:fill="F2F2F2" w:themeFill="background1" w:themeFillShade="F2"/>
            <w:noWrap/>
            <w:vAlign w:val="center"/>
          </w:tcPr>
          <w:p w14:paraId="08E0586E" w14:textId="23A1D10F"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31" w:author="瑋婷 徐" w:date="2025-01-03T16:59:00Z" w16du:dateUtc="2025-01-03T08:59:00Z"/>
                <w:rFonts w:ascii="Times New Roman" w:eastAsiaTheme="minorEastAsia" w:hAnsi="Times New Roman" w:cs="Times New Roman"/>
              </w:rPr>
              <w:pPrChange w:id="28932"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33" w:author="瑋婷 徐" w:date="2025-01-03T17:00:00Z" w16du:dateUtc="2025-01-03T09:00:00Z">
              <w:r w:rsidRPr="005F7518">
                <w:rPr>
                  <w:rFonts w:ascii="Times New Roman" w:eastAsiaTheme="minorEastAsia" w:hAnsi="Times New Roman" w:cs="Times New Roman"/>
                  <w:color w:val="000000"/>
                </w:rPr>
                <w:t>38</w:t>
              </w:r>
            </w:ins>
          </w:p>
        </w:tc>
        <w:tc>
          <w:tcPr>
            <w:tcW w:w="0" w:type="pct"/>
            <w:shd w:val="clear" w:color="auto" w:fill="F2F2F2" w:themeFill="background1" w:themeFillShade="F2"/>
            <w:noWrap/>
            <w:vAlign w:val="center"/>
          </w:tcPr>
          <w:p w14:paraId="21AD1AA0" w14:textId="11DDE2C6"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34" w:author="瑋婷 徐" w:date="2025-01-03T16:59:00Z" w16du:dateUtc="2025-01-03T08:59:00Z"/>
                <w:rFonts w:ascii="Times New Roman" w:eastAsiaTheme="minorEastAsia" w:hAnsi="Times New Roman" w:cs="Times New Roman"/>
              </w:rPr>
              <w:pPrChange w:id="28935"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36" w:author="瑋婷 徐" w:date="2025-01-03T17:00:00Z" w16du:dateUtc="2025-01-03T09:00:00Z">
              <w:r w:rsidRPr="005F7518">
                <w:rPr>
                  <w:rFonts w:ascii="Times New Roman" w:eastAsiaTheme="minorEastAsia" w:hAnsi="Times New Roman" w:cs="Times New Roman"/>
                  <w:color w:val="000000"/>
                </w:rPr>
                <w:t>39</w:t>
              </w:r>
            </w:ins>
          </w:p>
        </w:tc>
        <w:tc>
          <w:tcPr>
            <w:tcW w:w="0" w:type="pct"/>
            <w:shd w:val="clear" w:color="auto" w:fill="F2F2F2" w:themeFill="background1" w:themeFillShade="F2"/>
            <w:noWrap/>
            <w:vAlign w:val="center"/>
          </w:tcPr>
          <w:p w14:paraId="08E33B7A" w14:textId="085193DC"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37" w:author="瑋婷 徐" w:date="2025-01-03T16:59:00Z" w16du:dateUtc="2025-01-03T08:59:00Z"/>
                <w:rFonts w:ascii="Times New Roman" w:eastAsiaTheme="minorEastAsia" w:hAnsi="Times New Roman" w:cs="Times New Roman"/>
              </w:rPr>
              <w:pPrChange w:id="28938"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39" w:author="瑋婷 徐" w:date="2025-01-03T17:00:00Z" w16du:dateUtc="2025-01-03T09:00:00Z">
              <w:r w:rsidRPr="005F7518">
                <w:rPr>
                  <w:rFonts w:ascii="Times New Roman" w:eastAsiaTheme="minorEastAsia" w:hAnsi="Times New Roman" w:cs="Times New Roman"/>
                  <w:color w:val="000000"/>
                </w:rPr>
                <w:t>40</w:t>
              </w:r>
            </w:ins>
          </w:p>
        </w:tc>
        <w:tc>
          <w:tcPr>
            <w:tcW w:w="167" w:type="pct"/>
            <w:shd w:val="clear" w:color="auto" w:fill="F2F2F2" w:themeFill="background1" w:themeFillShade="F2"/>
            <w:noWrap/>
            <w:vAlign w:val="center"/>
          </w:tcPr>
          <w:p w14:paraId="106D7883" w14:textId="3CA20ECD"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940" w:author="瑋婷 徐" w:date="2025-01-03T16:59:00Z" w16du:dateUtc="2025-01-03T08:59:00Z"/>
                <w:rFonts w:ascii="Times New Roman" w:eastAsiaTheme="minorEastAsia" w:hAnsi="Times New Roman" w:cs="Times New Roman"/>
              </w:rPr>
              <w:pPrChange w:id="28941"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942" w:author="瑋婷 徐" w:date="2025-01-03T17:00:00Z" w16du:dateUtc="2025-01-03T09:00:00Z">
              <w:r w:rsidRPr="005F7518">
                <w:rPr>
                  <w:rFonts w:ascii="Times New Roman" w:eastAsiaTheme="minorEastAsia" w:hAnsi="Times New Roman" w:cs="Times New Roman"/>
                  <w:color w:val="000000"/>
                </w:rPr>
                <w:t>41</w:t>
              </w:r>
            </w:ins>
          </w:p>
        </w:tc>
      </w:tr>
      <w:tr w:rsidR="003C19C7" w:rsidRPr="005F7518" w14:paraId="614AD508" w14:textId="77777777" w:rsidTr="003C19C7">
        <w:trPr>
          <w:trHeight w:val="300"/>
          <w:ins w:id="28943" w:author="瑋婷 徐" w:date="2025-01-03T17:11:00Z"/>
        </w:trPr>
        <w:tc>
          <w:tcPr>
            <w:cnfStyle w:val="001000000000" w:firstRow="0" w:lastRow="0" w:firstColumn="1" w:lastColumn="0" w:oddVBand="0" w:evenVBand="0" w:oddHBand="0" w:evenHBand="0" w:firstRowFirstColumn="0" w:firstRowLastColumn="0" w:lastRowFirstColumn="0" w:lastRowLastColumn="0"/>
            <w:tcW w:w="689" w:type="pct"/>
            <w:vAlign w:val="center"/>
          </w:tcPr>
          <w:p w14:paraId="45E748FE" w14:textId="03FC3D4D" w:rsidR="003C19C7" w:rsidRPr="000E74A7" w:rsidRDefault="003C19C7" w:rsidP="003C19C7">
            <w:pPr>
              <w:spacing w:line="360" w:lineRule="auto"/>
              <w:jc w:val="both"/>
              <w:rPr>
                <w:ins w:id="28944" w:author="瑋婷 徐" w:date="2025-01-03T17:11:00Z" w16du:dateUtc="2025-01-03T09:11:00Z"/>
                <w:rFonts w:ascii="Times New Roman" w:eastAsiaTheme="minorEastAsia" w:hAnsi="Times New Roman" w:cs="Times New Roman"/>
                <w:b w:val="0"/>
                <w:bCs w:val="0"/>
                <w:color w:val="000000"/>
                <w:rPrChange w:id="28945" w:author="瑋婷 徐" w:date="2025-01-06T15:37:00Z" w16du:dateUtc="2025-01-06T07:37:00Z">
                  <w:rPr>
                    <w:ins w:id="28946" w:author="瑋婷 徐" w:date="2025-01-03T17:11:00Z" w16du:dateUtc="2025-01-03T09:11:00Z"/>
                    <w:rFonts w:ascii="Times New Roman" w:eastAsiaTheme="minorEastAsia" w:hAnsi="Times New Roman" w:cs="Times New Roman"/>
                    <w:color w:val="000000"/>
                  </w:rPr>
                </w:rPrChange>
              </w:rPr>
            </w:pPr>
            <w:ins w:id="28947" w:author="瑋婷 徐" w:date="2025-01-03T17:11:00Z" w16du:dateUtc="2025-01-03T09:11:00Z">
              <w:r w:rsidRPr="000E74A7">
                <w:rPr>
                  <w:rFonts w:ascii="Times New Roman" w:eastAsiaTheme="minorEastAsia" w:hAnsi="Times New Roman" w:cs="Times New Roman" w:hint="eastAsia"/>
                  <w:b w:val="0"/>
                  <w:bCs w:val="0"/>
                  <w:color w:val="000000"/>
                  <w:rPrChange w:id="28948" w:author="瑋婷 徐" w:date="2025-01-06T15:37:00Z" w16du:dateUtc="2025-01-06T07:37:00Z">
                    <w:rPr>
                      <w:rFonts w:ascii="Times New Roman" w:eastAsiaTheme="minorEastAsia" w:hAnsi="Times New Roman" w:cs="Times New Roman" w:hint="eastAsia"/>
                      <w:color w:val="000000"/>
                    </w:rPr>
                  </w:rPrChange>
                </w:rPr>
                <w:t>家八哥</w:t>
              </w:r>
              <w:r w:rsidRPr="000E74A7">
                <w:rPr>
                  <w:rFonts w:ascii="Times New Roman" w:eastAsiaTheme="minorEastAsia" w:hAnsi="Times New Roman" w:cs="Times New Roman"/>
                  <w:b w:val="0"/>
                  <w:bCs w:val="0"/>
                  <w:color w:val="000000"/>
                  <w:rPrChange w:id="28949" w:author="瑋婷 徐" w:date="2025-01-06T15:37:00Z" w16du:dateUtc="2025-01-06T07:37:00Z">
                    <w:rPr>
                      <w:rFonts w:ascii="Times New Roman" w:eastAsiaTheme="minorEastAsia" w:hAnsi="Times New Roman" w:cs="Times New Roman"/>
                      <w:color w:val="000000"/>
                    </w:rPr>
                  </w:rPrChange>
                </w:rPr>
                <w:t xml:space="preserve"> </w:t>
              </w:r>
            </w:ins>
          </w:p>
        </w:tc>
        <w:tc>
          <w:tcPr>
            <w:tcW w:w="904" w:type="pct"/>
            <w:vAlign w:val="center"/>
          </w:tcPr>
          <w:p w14:paraId="54E80CCB" w14:textId="7EC86552"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0" w:author="瑋婷 徐" w:date="2025-01-03T17:11:00Z" w16du:dateUtc="2025-01-03T09:11:00Z"/>
                <w:rFonts w:ascii="Times New Roman" w:eastAsiaTheme="minorEastAsia" w:hAnsi="Times New Roman" w:cs="Times New Roman"/>
                <w:i/>
                <w:iCs/>
                <w:color w:val="000000"/>
              </w:rPr>
            </w:pPr>
            <w:ins w:id="28951" w:author="瑋婷 徐" w:date="2025-01-03T17:11:00Z" w16du:dateUtc="2025-01-03T09:11:00Z">
              <w:r w:rsidRPr="005F7518">
                <w:rPr>
                  <w:rFonts w:ascii="Times New Roman" w:eastAsiaTheme="minorEastAsia" w:hAnsi="Times New Roman" w:cs="Times New Roman"/>
                  <w:i/>
                  <w:iCs/>
                  <w:color w:val="000000"/>
                </w:rPr>
                <w:t>Acridotheres tristis</w:t>
              </w:r>
            </w:ins>
          </w:p>
        </w:tc>
        <w:tc>
          <w:tcPr>
            <w:tcW w:w="162" w:type="pct"/>
            <w:noWrap/>
            <w:vAlign w:val="center"/>
          </w:tcPr>
          <w:p w14:paraId="653F9D63"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2" w:author="瑋婷 徐" w:date="2025-01-03T17:11:00Z" w16du:dateUtc="2025-01-03T09:11:00Z"/>
                <w:rFonts w:ascii="Times New Roman" w:eastAsiaTheme="minorEastAsia" w:hAnsi="Times New Roman" w:cs="Times New Roman"/>
                <w:i/>
                <w:iCs/>
                <w:color w:val="000000"/>
              </w:rPr>
            </w:pPr>
          </w:p>
        </w:tc>
        <w:tc>
          <w:tcPr>
            <w:tcW w:w="162" w:type="pct"/>
            <w:noWrap/>
            <w:vAlign w:val="center"/>
          </w:tcPr>
          <w:p w14:paraId="5485D068"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3" w:author="瑋婷 徐" w:date="2025-01-03T17:11:00Z" w16du:dateUtc="2025-01-03T09:11:00Z"/>
                <w:rFonts w:ascii="Times New Roman" w:eastAsiaTheme="minorEastAsia" w:hAnsi="Times New Roman" w:cs="Times New Roman"/>
              </w:rPr>
            </w:pPr>
          </w:p>
        </w:tc>
        <w:tc>
          <w:tcPr>
            <w:tcW w:w="162" w:type="pct"/>
            <w:noWrap/>
            <w:vAlign w:val="center"/>
          </w:tcPr>
          <w:p w14:paraId="2C98FFC6"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4" w:author="瑋婷 徐" w:date="2025-01-03T17:11:00Z" w16du:dateUtc="2025-01-03T09:11:00Z"/>
                <w:rFonts w:ascii="Times New Roman" w:eastAsiaTheme="minorEastAsia" w:hAnsi="Times New Roman" w:cs="Times New Roman"/>
              </w:rPr>
            </w:pPr>
          </w:p>
        </w:tc>
        <w:tc>
          <w:tcPr>
            <w:tcW w:w="162" w:type="pct"/>
            <w:noWrap/>
            <w:vAlign w:val="center"/>
          </w:tcPr>
          <w:p w14:paraId="0499082E"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5" w:author="瑋婷 徐" w:date="2025-01-03T17:11:00Z" w16du:dateUtc="2025-01-03T09:11:00Z"/>
                <w:rFonts w:ascii="Times New Roman" w:eastAsiaTheme="minorEastAsia" w:hAnsi="Times New Roman" w:cs="Times New Roman"/>
              </w:rPr>
            </w:pPr>
          </w:p>
        </w:tc>
        <w:tc>
          <w:tcPr>
            <w:tcW w:w="162" w:type="pct"/>
            <w:noWrap/>
            <w:vAlign w:val="center"/>
          </w:tcPr>
          <w:p w14:paraId="7DDB777E"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6" w:author="瑋婷 徐" w:date="2025-01-03T17:11:00Z" w16du:dateUtc="2025-01-03T09:11:00Z"/>
                <w:rFonts w:ascii="Times New Roman" w:eastAsiaTheme="minorEastAsia" w:hAnsi="Times New Roman" w:cs="Times New Roman"/>
              </w:rPr>
            </w:pPr>
          </w:p>
        </w:tc>
        <w:tc>
          <w:tcPr>
            <w:tcW w:w="162" w:type="pct"/>
            <w:noWrap/>
            <w:vAlign w:val="center"/>
          </w:tcPr>
          <w:p w14:paraId="6784121C"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7" w:author="瑋婷 徐" w:date="2025-01-03T17:11:00Z" w16du:dateUtc="2025-01-03T09:11:00Z"/>
                <w:rFonts w:ascii="Times New Roman" w:eastAsiaTheme="minorEastAsia" w:hAnsi="Times New Roman" w:cs="Times New Roman"/>
              </w:rPr>
            </w:pPr>
          </w:p>
        </w:tc>
        <w:tc>
          <w:tcPr>
            <w:tcW w:w="162" w:type="pct"/>
            <w:noWrap/>
            <w:vAlign w:val="center"/>
          </w:tcPr>
          <w:p w14:paraId="50B7A765"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8" w:author="瑋婷 徐" w:date="2025-01-03T17:11:00Z" w16du:dateUtc="2025-01-03T09:11:00Z"/>
                <w:rFonts w:ascii="Times New Roman" w:eastAsiaTheme="minorEastAsia" w:hAnsi="Times New Roman" w:cs="Times New Roman"/>
              </w:rPr>
            </w:pPr>
          </w:p>
        </w:tc>
        <w:tc>
          <w:tcPr>
            <w:tcW w:w="162" w:type="pct"/>
            <w:noWrap/>
            <w:vAlign w:val="center"/>
          </w:tcPr>
          <w:p w14:paraId="309DA4C2"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59" w:author="瑋婷 徐" w:date="2025-01-03T17:11:00Z" w16du:dateUtc="2025-01-03T09:11:00Z"/>
                <w:rFonts w:ascii="Times New Roman" w:eastAsiaTheme="minorEastAsia" w:hAnsi="Times New Roman" w:cs="Times New Roman"/>
              </w:rPr>
            </w:pPr>
          </w:p>
        </w:tc>
        <w:tc>
          <w:tcPr>
            <w:tcW w:w="162" w:type="pct"/>
            <w:noWrap/>
            <w:vAlign w:val="center"/>
          </w:tcPr>
          <w:p w14:paraId="2AC682DD"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0" w:author="瑋婷 徐" w:date="2025-01-03T17:11:00Z" w16du:dateUtc="2025-01-03T09:11:00Z"/>
                <w:rFonts w:ascii="Times New Roman" w:eastAsiaTheme="minorEastAsia" w:hAnsi="Times New Roman" w:cs="Times New Roman"/>
              </w:rPr>
            </w:pPr>
          </w:p>
        </w:tc>
        <w:tc>
          <w:tcPr>
            <w:tcW w:w="162" w:type="pct"/>
            <w:noWrap/>
            <w:vAlign w:val="center"/>
          </w:tcPr>
          <w:p w14:paraId="1C9730B4"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1" w:author="瑋婷 徐" w:date="2025-01-03T17:11:00Z" w16du:dateUtc="2025-01-03T09:11:00Z"/>
                <w:rFonts w:ascii="Times New Roman" w:eastAsiaTheme="minorEastAsia" w:hAnsi="Times New Roman" w:cs="Times New Roman"/>
              </w:rPr>
            </w:pPr>
          </w:p>
        </w:tc>
        <w:tc>
          <w:tcPr>
            <w:tcW w:w="162" w:type="pct"/>
            <w:noWrap/>
            <w:vAlign w:val="center"/>
          </w:tcPr>
          <w:p w14:paraId="6F3429C0"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2" w:author="瑋婷 徐" w:date="2025-01-03T17:11:00Z" w16du:dateUtc="2025-01-03T09:11:00Z"/>
                <w:rFonts w:ascii="Times New Roman" w:eastAsiaTheme="minorEastAsia" w:hAnsi="Times New Roman" w:cs="Times New Roman"/>
              </w:rPr>
            </w:pPr>
          </w:p>
        </w:tc>
        <w:tc>
          <w:tcPr>
            <w:tcW w:w="162" w:type="pct"/>
            <w:noWrap/>
            <w:vAlign w:val="center"/>
          </w:tcPr>
          <w:p w14:paraId="3F32AC14"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3" w:author="瑋婷 徐" w:date="2025-01-03T17:11:00Z" w16du:dateUtc="2025-01-03T09:11:00Z"/>
                <w:rFonts w:ascii="Times New Roman" w:eastAsiaTheme="minorEastAsia" w:hAnsi="Times New Roman" w:cs="Times New Roman"/>
              </w:rPr>
            </w:pPr>
          </w:p>
        </w:tc>
        <w:tc>
          <w:tcPr>
            <w:tcW w:w="162" w:type="pct"/>
            <w:noWrap/>
            <w:vAlign w:val="center"/>
          </w:tcPr>
          <w:p w14:paraId="16004286"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4" w:author="瑋婷 徐" w:date="2025-01-03T17:11:00Z" w16du:dateUtc="2025-01-03T09:11:00Z"/>
                <w:rFonts w:ascii="Times New Roman" w:eastAsiaTheme="minorEastAsia" w:hAnsi="Times New Roman" w:cs="Times New Roman"/>
              </w:rPr>
            </w:pPr>
          </w:p>
        </w:tc>
        <w:tc>
          <w:tcPr>
            <w:tcW w:w="162" w:type="pct"/>
            <w:noWrap/>
            <w:vAlign w:val="center"/>
          </w:tcPr>
          <w:p w14:paraId="2304DE8E"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5" w:author="瑋婷 徐" w:date="2025-01-03T17:11:00Z" w16du:dateUtc="2025-01-03T09:11:00Z"/>
                <w:rFonts w:ascii="Times New Roman" w:eastAsiaTheme="minorEastAsia" w:hAnsi="Times New Roman" w:cs="Times New Roman"/>
              </w:rPr>
            </w:pPr>
          </w:p>
        </w:tc>
        <w:tc>
          <w:tcPr>
            <w:tcW w:w="162" w:type="pct"/>
            <w:noWrap/>
            <w:vAlign w:val="center"/>
          </w:tcPr>
          <w:p w14:paraId="0CDAB931"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6" w:author="瑋婷 徐" w:date="2025-01-03T17:11:00Z" w16du:dateUtc="2025-01-03T09:11:00Z"/>
                <w:rFonts w:ascii="Times New Roman" w:eastAsiaTheme="minorEastAsia" w:hAnsi="Times New Roman" w:cs="Times New Roman"/>
              </w:rPr>
            </w:pPr>
          </w:p>
        </w:tc>
        <w:tc>
          <w:tcPr>
            <w:tcW w:w="162" w:type="pct"/>
            <w:noWrap/>
            <w:vAlign w:val="center"/>
          </w:tcPr>
          <w:p w14:paraId="3DFF4AD8"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7" w:author="瑋婷 徐" w:date="2025-01-03T17:11:00Z" w16du:dateUtc="2025-01-03T09:11:00Z"/>
                <w:rFonts w:ascii="Times New Roman" w:eastAsiaTheme="minorEastAsia" w:hAnsi="Times New Roman" w:cs="Times New Roman"/>
              </w:rPr>
            </w:pPr>
          </w:p>
        </w:tc>
        <w:tc>
          <w:tcPr>
            <w:tcW w:w="162" w:type="pct"/>
            <w:noWrap/>
            <w:vAlign w:val="center"/>
          </w:tcPr>
          <w:p w14:paraId="05E7033C"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8" w:author="瑋婷 徐" w:date="2025-01-03T17:11:00Z" w16du:dateUtc="2025-01-03T09:11:00Z"/>
                <w:rFonts w:ascii="Times New Roman" w:eastAsiaTheme="minorEastAsia" w:hAnsi="Times New Roman" w:cs="Times New Roman"/>
              </w:rPr>
            </w:pPr>
          </w:p>
        </w:tc>
        <w:tc>
          <w:tcPr>
            <w:tcW w:w="162" w:type="pct"/>
            <w:noWrap/>
            <w:vAlign w:val="center"/>
          </w:tcPr>
          <w:p w14:paraId="0A73C235"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69" w:author="瑋婷 徐" w:date="2025-01-03T17:11:00Z" w16du:dateUtc="2025-01-03T09:11:00Z"/>
                <w:rFonts w:ascii="Times New Roman" w:eastAsiaTheme="minorEastAsia" w:hAnsi="Times New Roman" w:cs="Times New Roman"/>
              </w:rPr>
            </w:pPr>
          </w:p>
        </w:tc>
        <w:tc>
          <w:tcPr>
            <w:tcW w:w="162" w:type="pct"/>
            <w:noWrap/>
            <w:vAlign w:val="center"/>
          </w:tcPr>
          <w:p w14:paraId="15EE2194"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70" w:author="瑋婷 徐" w:date="2025-01-03T17:11:00Z" w16du:dateUtc="2025-01-03T09:11:00Z"/>
                <w:rFonts w:ascii="Times New Roman" w:eastAsiaTheme="minorEastAsia" w:hAnsi="Times New Roman" w:cs="Times New Roman"/>
              </w:rPr>
            </w:pPr>
          </w:p>
        </w:tc>
        <w:tc>
          <w:tcPr>
            <w:tcW w:w="162" w:type="pct"/>
            <w:noWrap/>
            <w:vAlign w:val="center"/>
          </w:tcPr>
          <w:p w14:paraId="6B8AF8B0"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71" w:author="瑋婷 徐" w:date="2025-01-03T17:11:00Z" w16du:dateUtc="2025-01-03T09:11:00Z"/>
                <w:rFonts w:ascii="Times New Roman" w:eastAsiaTheme="minorEastAsia" w:hAnsi="Times New Roman" w:cs="Times New Roman"/>
              </w:rPr>
            </w:pPr>
          </w:p>
        </w:tc>
        <w:tc>
          <w:tcPr>
            <w:tcW w:w="167" w:type="pct"/>
            <w:noWrap/>
            <w:vAlign w:val="center"/>
          </w:tcPr>
          <w:p w14:paraId="4D73748B"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972" w:author="瑋婷 徐" w:date="2025-01-03T17:11:00Z" w16du:dateUtc="2025-01-03T09:11:00Z"/>
                <w:rFonts w:ascii="Times New Roman" w:eastAsiaTheme="minorEastAsia" w:hAnsi="Times New Roman" w:cs="Times New Roman"/>
              </w:rPr>
            </w:pPr>
          </w:p>
        </w:tc>
      </w:tr>
      <w:tr w:rsidR="003C19C7" w:rsidRPr="005F7518" w14:paraId="6437AD3B" w14:textId="77777777" w:rsidTr="003C19C7">
        <w:trPr>
          <w:cnfStyle w:val="000000100000" w:firstRow="0" w:lastRow="0" w:firstColumn="0" w:lastColumn="0" w:oddVBand="0" w:evenVBand="0" w:oddHBand="1" w:evenHBand="0" w:firstRowFirstColumn="0" w:firstRowLastColumn="0" w:lastRowFirstColumn="0" w:lastRowLastColumn="0"/>
          <w:trHeight w:val="300"/>
          <w:ins w:id="28973"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6FEC57" w14:textId="77777777" w:rsidR="003C19C7" w:rsidRPr="000E74A7" w:rsidRDefault="003C19C7">
            <w:pPr>
              <w:spacing w:line="360" w:lineRule="auto"/>
              <w:jc w:val="both"/>
              <w:rPr>
                <w:ins w:id="28974" w:author="瑋婷 徐" w:date="2025-01-03T16:50:00Z" w16du:dateUtc="2025-01-03T08:50:00Z"/>
                <w:rFonts w:ascii="Times New Roman" w:eastAsiaTheme="minorEastAsia" w:hAnsi="Times New Roman" w:cs="Times New Roman"/>
                <w:b w:val="0"/>
                <w:bCs w:val="0"/>
                <w:color w:val="000000"/>
                <w:rPrChange w:id="28975" w:author="瑋婷 徐" w:date="2025-01-06T15:37:00Z" w16du:dateUtc="2025-01-06T07:37:00Z">
                  <w:rPr>
                    <w:ins w:id="28976" w:author="瑋婷 徐" w:date="2025-01-03T16:50:00Z" w16du:dateUtc="2025-01-03T08:50:00Z"/>
                    <w:rFonts w:ascii="Calibri" w:hAnsi="Calibri" w:cs="Calibri"/>
                    <w:color w:val="000000"/>
                    <w:sz w:val="22"/>
                    <w:szCs w:val="22"/>
                  </w:rPr>
                </w:rPrChange>
              </w:rPr>
              <w:pPrChange w:id="28977" w:author="瑋婷 徐" w:date="2025-01-03T16:55:00Z" w16du:dateUtc="2025-01-03T08:55:00Z">
                <w:pPr/>
              </w:pPrChange>
            </w:pPr>
            <w:proofErr w:type="gramStart"/>
            <w:ins w:id="28978" w:author="瑋婷 徐" w:date="2025-01-03T16:50:00Z" w16du:dateUtc="2025-01-03T08:50:00Z">
              <w:r w:rsidRPr="000E74A7">
                <w:rPr>
                  <w:rFonts w:ascii="Times New Roman" w:eastAsiaTheme="minorEastAsia" w:hAnsi="Times New Roman" w:cs="Times New Roman" w:hint="eastAsia"/>
                  <w:b w:val="0"/>
                  <w:bCs w:val="0"/>
                  <w:color w:val="000000"/>
                  <w:rPrChange w:id="28979" w:author="瑋婷 徐" w:date="2025-01-06T15:37:00Z" w16du:dateUtc="2025-01-06T07:37:00Z">
                    <w:rPr>
                      <w:rFonts w:ascii="Calibri" w:hAnsi="Calibri" w:cs="Calibri" w:hint="eastAsia"/>
                      <w:color w:val="000000"/>
                      <w:sz w:val="22"/>
                      <w:szCs w:val="22"/>
                    </w:rPr>
                  </w:rPrChange>
                </w:rPr>
                <w:t>白尾八哥</w:t>
              </w:r>
              <w:proofErr w:type="gramEnd"/>
              <w:r w:rsidRPr="000E74A7">
                <w:rPr>
                  <w:rFonts w:ascii="Times New Roman" w:eastAsiaTheme="minorEastAsia" w:hAnsi="Times New Roman" w:cs="Times New Roman"/>
                  <w:b w:val="0"/>
                  <w:bCs w:val="0"/>
                  <w:color w:val="000000"/>
                  <w:rPrChange w:id="28980"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43CAA3B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81" w:author="瑋婷 徐" w:date="2025-01-03T16:50:00Z" w16du:dateUtc="2025-01-03T08:50:00Z"/>
                <w:rFonts w:ascii="Times New Roman" w:eastAsiaTheme="minorEastAsia" w:hAnsi="Times New Roman" w:cs="Times New Roman"/>
                <w:i/>
                <w:iCs/>
                <w:color w:val="000000"/>
                <w:rPrChange w:id="28982" w:author="瑋婷 徐" w:date="2025-01-06T15:37:00Z" w16du:dateUtc="2025-01-06T07:37:00Z">
                  <w:rPr>
                    <w:ins w:id="28983" w:author="瑋婷 徐" w:date="2025-01-03T16:50:00Z" w16du:dateUtc="2025-01-03T08:50:00Z"/>
                    <w:rFonts w:ascii="Calibri" w:hAnsi="Calibri" w:cs="Calibri"/>
                    <w:i/>
                    <w:iCs/>
                    <w:color w:val="000000"/>
                    <w:sz w:val="22"/>
                    <w:szCs w:val="22"/>
                  </w:rPr>
                </w:rPrChange>
              </w:rPr>
              <w:pPrChange w:id="289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985" w:author="瑋婷 徐" w:date="2025-01-03T16:50:00Z" w16du:dateUtc="2025-01-03T08:50:00Z">
              <w:r w:rsidRPr="000E74A7">
                <w:rPr>
                  <w:rFonts w:ascii="Times New Roman" w:eastAsiaTheme="minorEastAsia" w:hAnsi="Times New Roman" w:cs="Times New Roman"/>
                  <w:i/>
                  <w:iCs/>
                  <w:color w:val="000000"/>
                  <w:rPrChange w:id="28986" w:author="瑋婷 徐" w:date="2025-01-06T15:37:00Z" w16du:dateUtc="2025-01-06T07:37:00Z">
                    <w:rPr>
                      <w:rFonts w:ascii="Calibri" w:hAnsi="Calibri" w:cs="Calibri"/>
                      <w:i/>
                      <w:iCs/>
                      <w:color w:val="000000"/>
                      <w:sz w:val="22"/>
                      <w:szCs w:val="22"/>
                    </w:rPr>
                  </w:rPrChange>
                </w:rPr>
                <w:t>Acridotheres javanicus</w:t>
              </w:r>
            </w:ins>
          </w:p>
        </w:tc>
        <w:tc>
          <w:tcPr>
            <w:tcW w:w="162" w:type="pct"/>
            <w:noWrap/>
            <w:vAlign w:val="center"/>
            <w:hideMark/>
          </w:tcPr>
          <w:p w14:paraId="4FF782B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87" w:author="瑋婷 徐" w:date="2025-01-03T16:50:00Z" w16du:dateUtc="2025-01-03T08:50:00Z"/>
                <w:rFonts w:ascii="Times New Roman" w:eastAsiaTheme="minorEastAsia" w:hAnsi="Times New Roman" w:cs="Times New Roman"/>
                <w:i/>
                <w:iCs/>
                <w:color w:val="000000"/>
                <w:rPrChange w:id="28988" w:author="瑋婷 徐" w:date="2025-01-06T15:37:00Z" w16du:dateUtc="2025-01-06T07:37:00Z">
                  <w:rPr>
                    <w:ins w:id="28989" w:author="瑋婷 徐" w:date="2025-01-03T16:50:00Z" w16du:dateUtc="2025-01-03T08:50:00Z"/>
                    <w:rFonts w:ascii="Calibri" w:hAnsi="Calibri" w:cs="Calibri"/>
                    <w:i/>
                    <w:iCs/>
                    <w:color w:val="000000"/>
                    <w:sz w:val="22"/>
                    <w:szCs w:val="22"/>
                  </w:rPr>
                </w:rPrChange>
              </w:rPr>
              <w:pPrChange w:id="289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5E7B26"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91" w:author="瑋婷 徐" w:date="2025-01-03T16:50:00Z" w16du:dateUtc="2025-01-03T08:50:00Z"/>
                <w:rFonts w:ascii="Times New Roman" w:eastAsiaTheme="minorEastAsia" w:hAnsi="Times New Roman" w:cs="Times New Roman"/>
                <w:rPrChange w:id="28992" w:author="瑋婷 徐" w:date="2025-01-06T15:37:00Z" w16du:dateUtc="2025-01-06T07:37:00Z">
                  <w:rPr>
                    <w:ins w:id="28993" w:author="瑋婷 徐" w:date="2025-01-03T16:50:00Z" w16du:dateUtc="2025-01-03T08:50:00Z"/>
                    <w:rFonts w:ascii="Times New Roman" w:eastAsia="Times New Roman" w:hAnsi="Times New Roman" w:cs="Times New Roman"/>
                    <w:sz w:val="20"/>
                    <w:szCs w:val="20"/>
                  </w:rPr>
                </w:rPrChange>
              </w:rPr>
              <w:pPrChange w:id="289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A7446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95" w:author="瑋婷 徐" w:date="2025-01-03T16:50:00Z" w16du:dateUtc="2025-01-03T08:50:00Z"/>
                <w:rFonts w:ascii="Times New Roman" w:eastAsiaTheme="minorEastAsia" w:hAnsi="Times New Roman" w:cs="Times New Roman"/>
                <w:rPrChange w:id="28996" w:author="瑋婷 徐" w:date="2025-01-06T15:37:00Z" w16du:dateUtc="2025-01-06T07:37:00Z">
                  <w:rPr>
                    <w:ins w:id="28997" w:author="瑋婷 徐" w:date="2025-01-03T16:50:00Z" w16du:dateUtc="2025-01-03T08:50:00Z"/>
                    <w:rFonts w:ascii="Times New Roman" w:eastAsia="Times New Roman" w:hAnsi="Times New Roman" w:cs="Times New Roman"/>
                    <w:sz w:val="20"/>
                    <w:szCs w:val="20"/>
                  </w:rPr>
                </w:rPrChange>
              </w:rPr>
              <w:pPrChange w:id="289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F74CC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99" w:author="瑋婷 徐" w:date="2025-01-03T16:50:00Z" w16du:dateUtc="2025-01-03T08:50:00Z"/>
                <w:rFonts w:ascii="Times New Roman" w:eastAsiaTheme="minorEastAsia" w:hAnsi="Times New Roman" w:cs="Times New Roman"/>
                <w:rPrChange w:id="29000" w:author="瑋婷 徐" w:date="2025-01-06T15:37:00Z" w16du:dateUtc="2025-01-06T07:37:00Z">
                  <w:rPr>
                    <w:ins w:id="29001" w:author="瑋婷 徐" w:date="2025-01-03T16:50:00Z" w16du:dateUtc="2025-01-03T08:50:00Z"/>
                    <w:rFonts w:ascii="Times New Roman" w:eastAsia="Times New Roman" w:hAnsi="Times New Roman" w:cs="Times New Roman"/>
                    <w:sz w:val="20"/>
                    <w:szCs w:val="20"/>
                  </w:rPr>
                </w:rPrChange>
              </w:rPr>
              <w:pPrChange w:id="290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D4A2F36"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03" w:author="瑋婷 徐" w:date="2025-01-03T16:50:00Z" w16du:dateUtc="2025-01-03T08:50:00Z"/>
                <w:rFonts w:ascii="Times New Roman" w:eastAsiaTheme="minorEastAsia" w:hAnsi="Times New Roman" w:cs="Times New Roman"/>
                <w:rPrChange w:id="29004" w:author="瑋婷 徐" w:date="2025-01-06T15:37:00Z" w16du:dateUtc="2025-01-06T07:37:00Z">
                  <w:rPr>
                    <w:ins w:id="29005" w:author="瑋婷 徐" w:date="2025-01-03T16:50:00Z" w16du:dateUtc="2025-01-03T08:50:00Z"/>
                    <w:rFonts w:ascii="Times New Roman" w:eastAsia="Times New Roman" w:hAnsi="Times New Roman" w:cs="Times New Roman"/>
                    <w:sz w:val="20"/>
                    <w:szCs w:val="20"/>
                  </w:rPr>
                </w:rPrChange>
              </w:rPr>
              <w:pPrChange w:id="290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02033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07" w:author="瑋婷 徐" w:date="2025-01-03T16:50:00Z" w16du:dateUtc="2025-01-03T08:50:00Z"/>
                <w:rFonts w:ascii="Times New Roman" w:eastAsiaTheme="minorEastAsia" w:hAnsi="Times New Roman" w:cs="Times New Roman"/>
                <w:rPrChange w:id="29008" w:author="瑋婷 徐" w:date="2025-01-06T15:37:00Z" w16du:dateUtc="2025-01-06T07:37:00Z">
                  <w:rPr>
                    <w:ins w:id="29009" w:author="瑋婷 徐" w:date="2025-01-03T16:50:00Z" w16du:dateUtc="2025-01-03T08:50:00Z"/>
                    <w:rFonts w:ascii="Times New Roman" w:eastAsia="Times New Roman" w:hAnsi="Times New Roman" w:cs="Times New Roman"/>
                    <w:sz w:val="20"/>
                    <w:szCs w:val="20"/>
                  </w:rPr>
                </w:rPrChange>
              </w:rPr>
              <w:pPrChange w:id="290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40F06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11" w:author="瑋婷 徐" w:date="2025-01-03T16:50:00Z" w16du:dateUtc="2025-01-03T08:50:00Z"/>
                <w:rFonts w:ascii="Times New Roman" w:eastAsiaTheme="minorEastAsia" w:hAnsi="Times New Roman" w:cs="Times New Roman"/>
                <w:rPrChange w:id="29012" w:author="瑋婷 徐" w:date="2025-01-06T15:37:00Z" w16du:dateUtc="2025-01-06T07:37:00Z">
                  <w:rPr>
                    <w:ins w:id="29013" w:author="瑋婷 徐" w:date="2025-01-03T16:50:00Z" w16du:dateUtc="2025-01-03T08:50:00Z"/>
                    <w:rFonts w:ascii="Times New Roman" w:eastAsia="Times New Roman" w:hAnsi="Times New Roman" w:cs="Times New Roman"/>
                    <w:sz w:val="20"/>
                    <w:szCs w:val="20"/>
                  </w:rPr>
                </w:rPrChange>
              </w:rPr>
              <w:pPrChange w:id="290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526599"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15" w:author="瑋婷 徐" w:date="2025-01-03T16:50:00Z" w16du:dateUtc="2025-01-03T08:50:00Z"/>
                <w:rFonts w:ascii="Times New Roman" w:eastAsiaTheme="minorEastAsia" w:hAnsi="Times New Roman" w:cs="Times New Roman"/>
                <w:rPrChange w:id="29016" w:author="瑋婷 徐" w:date="2025-01-06T15:37:00Z" w16du:dateUtc="2025-01-06T07:37:00Z">
                  <w:rPr>
                    <w:ins w:id="29017" w:author="瑋婷 徐" w:date="2025-01-03T16:50:00Z" w16du:dateUtc="2025-01-03T08:50:00Z"/>
                    <w:rFonts w:ascii="Times New Roman" w:eastAsia="Times New Roman" w:hAnsi="Times New Roman" w:cs="Times New Roman"/>
                    <w:sz w:val="20"/>
                    <w:szCs w:val="20"/>
                  </w:rPr>
                </w:rPrChange>
              </w:rPr>
              <w:pPrChange w:id="290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107D7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19" w:author="瑋婷 徐" w:date="2025-01-03T16:50:00Z" w16du:dateUtc="2025-01-03T08:50:00Z"/>
                <w:rFonts w:ascii="Times New Roman" w:eastAsiaTheme="minorEastAsia" w:hAnsi="Times New Roman" w:cs="Times New Roman"/>
                <w:rPrChange w:id="29020" w:author="瑋婷 徐" w:date="2025-01-06T15:37:00Z" w16du:dateUtc="2025-01-06T07:37:00Z">
                  <w:rPr>
                    <w:ins w:id="29021" w:author="瑋婷 徐" w:date="2025-01-03T16:50:00Z" w16du:dateUtc="2025-01-03T08:50:00Z"/>
                    <w:rFonts w:ascii="Times New Roman" w:eastAsia="Times New Roman" w:hAnsi="Times New Roman" w:cs="Times New Roman"/>
                    <w:sz w:val="20"/>
                    <w:szCs w:val="20"/>
                  </w:rPr>
                </w:rPrChange>
              </w:rPr>
              <w:pPrChange w:id="290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7A9303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23" w:author="瑋婷 徐" w:date="2025-01-03T16:50:00Z" w16du:dateUtc="2025-01-03T08:50:00Z"/>
                <w:rFonts w:ascii="Times New Roman" w:eastAsiaTheme="minorEastAsia" w:hAnsi="Times New Roman" w:cs="Times New Roman"/>
                <w:rPrChange w:id="29024" w:author="瑋婷 徐" w:date="2025-01-06T15:37:00Z" w16du:dateUtc="2025-01-06T07:37:00Z">
                  <w:rPr>
                    <w:ins w:id="29025" w:author="瑋婷 徐" w:date="2025-01-03T16:50:00Z" w16du:dateUtc="2025-01-03T08:50:00Z"/>
                    <w:rFonts w:ascii="Times New Roman" w:eastAsia="Times New Roman" w:hAnsi="Times New Roman" w:cs="Times New Roman"/>
                    <w:sz w:val="20"/>
                    <w:szCs w:val="20"/>
                  </w:rPr>
                </w:rPrChange>
              </w:rPr>
              <w:pPrChange w:id="290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AC8C5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27" w:author="瑋婷 徐" w:date="2025-01-03T16:50:00Z" w16du:dateUtc="2025-01-03T08:50:00Z"/>
                <w:rFonts w:ascii="Times New Roman" w:eastAsiaTheme="minorEastAsia" w:hAnsi="Times New Roman" w:cs="Times New Roman"/>
                <w:rPrChange w:id="29028" w:author="瑋婷 徐" w:date="2025-01-06T15:37:00Z" w16du:dateUtc="2025-01-06T07:37:00Z">
                  <w:rPr>
                    <w:ins w:id="29029" w:author="瑋婷 徐" w:date="2025-01-03T16:50:00Z" w16du:dateUtc="2025-01-03T08:50:00Z"/>
                    <w:rFonts w:ascii="Times New Roman" w:eastAsia="Times New Roman" w:hAnsi="Times New Roman" w:cs="Times New Roman"/>
                    <w:sz w:val="20"/>
                    <w:szCs w:val="20"/>
                  </w:rPr>
                </w:rPrChange>
              </w:rPr>
              <w:pPrChange w:id="290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90F34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31" w:author="瑋婷 徐" w:date="2025-01-03T16:50:00Z" w16du:dateUtc="2025-01-03T08:50:00Z"/>
                <w:rFonts w:ascii="Times New Roman" w:eastAsiaTheme="minorEastAsia" w:hAnsi="Times New Roman" w:cs="Times New Roman"/>
                <w:rPrChange w:id="29032" w:author="瑋婷 徐" w:date="2025-01-06T15:37:00Z" w16du:dateUtc="2025-01-06T07:37:00Z">
                  <w:rPr>
                    <w:ins w:id="29033" w:author="瑋婷 徐" w:date="2025-01-03T16:50:00Z" w16du:dateUtc="2025-01-03T08:50:00Z"/>
                    <w:rFonts w:ascii="Times New Roman" w:eastAsia="Times New Roman" w:hAnsi="Times New Roman" w:cs="Times New Roman"/>
                    <w:sz w:val="20"/>
                    <w:szCs w:val="20"/>
                  </w:rPr>
                </w:rPrChange>
              </w:rPr>
              <w:pPrChange w:id="290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D2709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35" w:author="瑋婷 徐" w:date="2025-01-03T16:50:00Z" w16du:dateUtc="2025-01-03T08:50:00Z"/>
                <w:rFonts w:ascii="Times New Roman" w:eastAsiaTheme="minorEastAsia" w:hAnsi="Times New Roman" w:cs="Times New Roman"/>
                <w:rPrChange w:id="29036" w:author="瑋婷 徐" w:date="2025-01-06T15:37:00Z" w16du:dateUtc="2025-01-06T07:37:00Z">
                  <w:rPr>
                    <w:ins w:id="29037" w:author="瑋婷 徐" w:date="2025-01-03T16:50:00Z" w16du:dateUtc="2025-01-03T08:50:00Z"/>
                    <w:rFonts w:ascii="Times New Roman" w:eastAsia="Times New Roman" w:hAnsi="Times New Roman" w:cs="Times New Roman"/>
                    <w:sz w:val="20"/>
                    <w:szCs w:val="20"/>
                  </w:rPr>
                </w:rPrChange>
              </w:rPr>
              <w:pPrChange w:id="290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3643B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39" w:author="瑋婷 徐" w:date="2025-01-03T16:50:00Z" w16du:dateUtc="2025-01-03T08:50:00Z"/>
                <w:rFonts w:ascii="Times New Roman" w:eastAsiaTheme="minorEastAsia" w:hAnsi="Times New Roman" w:cs="Times New Roman"/>
                <w:rPrChange w:id="29040" w:author="瑋婷 徐" w:date="2025-01-06T15:37:00Z" w16du:dateUtc="2025-01-06T07:37:00Z">
                  <w:rPr>
                    <w:ins w:id="29041" w:author="瑋婷 徐" w:date="2025-01-03T16:50:00Z" w16du:dateUtc="2025-01-03T08:50:00Z"/>
                    <w:rFonts w:ascii="Times New Roman" w:eastAsia="Times New Roman" w:hAnsi="Times New Roman" w:cs="Times New Roman"/>
                    <w:sz w:val="20"/>
                    <w:szCs w:val="20"/>
                  </w:rPr>
                </w:rPrChange>
              </w:rPr>
              <w:pPrChange w:id="290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D0D525"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43" w:author="瑋婷 徐" w:date="2025-01-03T16:50:00Z" w16du:dateUtc="2025-01-03T08:50:00Z"/>
                <w:rFonts w:ascii="Times New Roman" w:eastAsiaTheme="minorEastAsia" w:hAnsi="Times New Roman" w:cs="Times New Roman"/>
                <w:rPrChange w:id="29044" w:author="瑋婷 徐" w:date="2025-01-06T15:37:00Z" w16du:dateUtc="2025-01-06T07:37:00Z">
                  <w:rPr>
                    <w:ins w:id="29045" w:author="瑋婷 徐" w:date="2025-01-03T16:50:00Z" w16du:dateUtc="2025-01-03T08:50:00Z"/>
                    <w:rFonts w:ascii="Times New Roman" w:eastAsia="Times New Roman" w:hAnsi="Times New Roman" w:cs="Times New Roman"/>
                    <w:sz w:val="20"/>
                    <w:szCs w:val="20"/>
                  </w:rPr>
                </w:rPrChange>
              </w:rPr>
              <w:pPrChange w:id="290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8DA41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47" w:author="瑋婷 徐" w:date="2025-01-03T16:50:00Z" w16du:dateUtc="2025-01-03T08:50:00Z"/>
                <w:rFonts w:ascii="Times New Roman" w:eastAsiaTheme="minorEastAsia" w:hAnsi="Times New Roman" w:cs="Times New Roman"/>
                <w:rPrChange w:id="29048" w:author="瑋婷 徐" w:date="2025-01-06T15:37:00Z" w16du:dateUtc="2025-01-06T07:37:00Z">
                  <w:rPr>
                    <w:ins w:id="29049" w:author="瑋婷 徐" w:date="2025-01-03T16:50:00Z" w16du:dateUtc="2025-01-03T08:50:00Z"/>
                    <w:rFonts w:ascii="Times New Roman" w:eastAsia="Times New Roman" w:hAnsi="Times New Roman" w:cs="Times New Roman"/>
                    <w:sz w:val="20"/>
                    <w:szCs w:val="20"/>
                  </w:rPr>
                </w:rPrChange>
              </w:rPr>
              <w:pPrChange w:id="290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DDC4C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51" w:author="瑋婷 徐" w:date="2025-01-03T16:50:00Z" w16du:dateUtc="2025-01-03T08:50:00Z"/>
                <w:rFonts w:ascii="Times New Roman" w:eastAsiaTheme="minorEastAsia" w:hAnsi="Times New Roman" w:cs="Times New Roman"/>
                <w:rPrChange w:id="29052" w:author="瑋婷 徐" w:date="2025-01-06T15:37:00Z" w16du:dateUtc="2025-01-06T07:37:00Z">
                  <w:rPr>
                    <w:ins w:id="29053" w:author="瑋婷 徐" w:date="2025-01-03T16:50:00Z" w16du:dateUtc="2025-01-03T08:50:00Z"/>
                    <w:rFonts w:ascii="Times New Roman" w:eastAsia="Times New Roman" w:hAnsi="Times New Roman" w:cs="Times New Roman"/>
                    <w:sz w:val="20"/>
                    <w:szCs w:val="20"/>
                  </w:rPr>
                </w:rPrChange>
              </w:rPr>
              <w:pPrChange w:id="290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D3C543"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55" w:author="瑋婷 徐" w:date="2025-01-03T16:50:00Z" w16du:dateUtc="2025-01-03T08:50:00Z"/>
                <w:rFonts w:ascii="Times New Roman" w:eastAsiaTheme="minorEastAsia" w:hAnsi="Times New Roman" w:cs="Times New Roman"/>
                <w:rPrChange w:id="29056" w:author="瑋婷 徐" w:date="2025-01-06T15:37:00Z" w16du:dateUtc="2025-01-06T07:37:00Z">
                  <w:rPr>
                    <w:ins w:id="29057" w:author="瑋婷 徐" w:date="2025-01-03T16:50:00Z" w16du:dateUtc="2025-01-03T08:50:00Z"/>
                    <w:rFonts w:ascii="Times New Roman" w:eastAsia="Times New Roman" w:hAnsi="Times New Roman" w:cs="Times New Roman"/>
                    <w:sz w:val="20"/>
                    <w:szCs w:val="20"/>
                  </w:rPr>
                </w:rPrChange>
              </w:rPr>
              <w:pPrChange w:id="290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0437E8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59" w:author="瑋婷 徐" w:date="2025-01-03T16:50:00Z" w16du:dateUtc="2025-01-03T08:50:00Z"/>
                <w:rFonts w:ascii="Times New Roman" w:eastAsiaTheme="minorEastAsia" w:hAnsi="Times New Roman" w:cs="Times New Roman"/>
                <w:rPrChange w:id="29060" w:author="瑋婷 徐" w:date="2025-01-06T15:37:00Z" w16du:dateUtc="2025-01-06T07:37:00Z">
                  <w:rPr>
                    <w:ins w:id="29061" w:author="瑋婷 徐" w:date="2025-01-03T16:50:00Z" w16du:dateUtc="2025-01-03T08:50:00Z"/>
                    <w:rFonts w:ascii="Times New Roman" w:eastAsia="Times New Roman" w:hAnsi="Times New Roman" w:cs="Times New Roman"/>
                    <w:sz w:val="20"/>
                    <w:szCs w:val="20"/>
                  </w:rPr>
                </w:rPrChange>
              </w:rPr>
              <w:pPrChange w:id="290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5A873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63" w:author="瑋婷 徐" w:date="2025-01-03T16:50:00Z" w16du:dateUtc="2025-01-03T08:50:00Z"/>
                <w:rFonts w:ascii="Times New Roman" w:eastAsiaTheme="minorEastAsia" w:hAnsi="Times New Roman" w:cs="Times New Roman"/>
                <w:rPrChange w:id="29064" w:author="瑋婷 徐" w:date="2025-01-06T15:37:00Z" w16du:dateUtc="2025-01-06T07:37:00Z">
                  <w:rPr>
                    <w:ins w:id="29065" w:author="瑋婷 徐" w:date="2025-01-03T16:50:00Z" w16du:dateUtc="2025-01-03T08:50:00Z"/>
                    <w:rFonts w:ascii="Times New Roman" w:eastAsia="Times New Roman" w:hAnsi="Times New Roman" w:cs="Times New Roman"/>
                    <w:sz w:val="20"/>
                    <w:szCs w:val="20"/>
                  </w:rPr>
                </w:rPrChange>
              </w:rPr>
              <w:pPrChange w:id="290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4023854"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067" w:author="瑋婷 徐" w:date="2025-01-03T16:50:00Z" w16du:dateUtc="2025-01-03T08:50:00Z"/>
                <w:rFonts w:ascii="Times New Roman" w:eastAsiaTheme="minorEastAsia" w:hAnsi="Times New Roman" w:cs="Times New Roman"/>
                <w:rPrChange w:id="29068" w:author="瑋婷 徐" w:date="2025-01-06T15:37:00Z" w16du:dateUtc="2025-01-06T07:37:00Z">
                  <w:rPr>
                    <w:ins w:id="29069" w:author="瑋婷 徐" w:date="2025-01-03T16:50:00Z" w16du:dateUtc="2025-01-03T08:50:00Z"/>
                    <w:rFonts w:ascii="Times New Roman" w:eastAsia="Times New Roman" w:hAnsi="Times New Roman" w:cs="Times New Roman"/>
                    <w:sz w:val="20"/>
                    <w:szCs w:val="20"/>
                  </w:rPr>
                </w:rPrChange>
              </w:rPr>
              <w:pPrChange w:id="290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3F1BDAD4" w14:textId="77777777" w:rsidTr="003C19C7">
        <w:trPr>
          <w:trHeight w:val="300"/>
          <w:ins w:id="29071"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FD8B8C" w14:textId="77777777" w:rsidR="003C19C7" w:rsidRPr="000E74A7" w:rsidRDefault="003C19C7">
            <w:pPr>
              <w:spacing w:line="360" w:lineRule="auto"/>
              <w:jc w:val="both"/>
              <w:rPr>
                <w:ins w:id="29072" w:author="瑋婷 徐" w:date="2025-01-03T16:50:00Z" w16du:dateUtc="2025-01-03T08:50:00Z"/>
                <w:rFonts w:ascii="Times New Roman" w:eastAsiaTheme="minorEastAsia" w:hAnsi="Times New Roman" w:cs="Times New Roman"/>
                <w:b w:val="0"/>
                <w:bCs w:val="0"/>
                <w:color w:val="000000"/>
                <w:rPrChange w:id="29073" w:author="瑋婷 徐" w:date="2025-01-06T15:37:00Z" w16du:dateUtc="2025-01-06T07:37:00Z">
                  <w:rPr>
                    <w:ins w:id="29074" w:author="瑋婷 徐" w:date="2025-01-03T16:50:00Z" w16du:dateUtc="2025-01-03T08:50:00Z"/>
                    <w:rFonts w:ascii="Calibri" w:hAnsi="Calibri" w:cs="Calibri"/>
                    <w:color w:val="000000"/>
                    <w:sz w:val="22"/>
                    <w:szCs w:val="22"/>
                  </w:rPr>
                </w:rPrChange>
              </w:rPr>
              <w:pPrChange w:id="29075" w:author="瑋婷 徐" w:date="2025-01-03T16:55:00Z" w16du:dateUtc="2025-01-03T08:55:00Z">
                <w:pPr/>
              </w:pPrChange>
            </w:pPr>
            <w:ins w:id="29076" w:author="瑋婷 徐" w:date="2025-01-03T16:50:00Z" w16du:dateUtc="2025-01-03T08:50:00Z">
              <w:r w:rsidRPr="000E74A7">
                <w:rPr>
                  <w:rFonts w:ascii="Times New Roman" w:eastAsiaTheme="minorEastAsia" w:hAnsi="Times New Roman" w:cs="Times New Roman" w:hint="eastAsia"/>
                  <w:b w:val="0"/>
                  <w:bCs w:val="0"/>
                  <w:color w:val="000000"/>
                  <w:rPrChange w:id="29077" w:author="瑋婷 徐" w:date="2025-01-06T15:37:00Z" w16du:dateUtc="2025-01-06T07:37:00Z">
                    <w:rPr>
                      <w:rFonts w:ascii="Calibri" w:hAnsi="Calibri" w:cs="Calibri" w:hint="eastAsia"/>
                      <w:color w:val="000000"/>
                      <w:sz w:val="22"/>
                      <w:szCs w:val="22"/>
                    </w:rPr>
                  </w:rPrChange>
                </w:rPr>
                <w:t>白頭</w:t>
              </w:r>
              <w:proofErr w:type="gramStart"/>
              <w:r w:rsidRPr="000E74A7">
                <w:rPr>
                  <w:rFonts w:ascii="Times New Roman" w:eastAsiaTheme="minorEastAsia" w:hAnsi="Times New Roman" w:cs="Times New Roman" w:hint="eastAsia"/>
                  <w:b w:val="0"/>
                  <w:bCs w:val="0"/>
                  <w:color w:val="000000"/>
                  <w:rPrChange w:id="29078" w:author="瑋婷 徐" w:date="2025-01-06T15:37:00Z" w16du:dateUtc="2025-01-06T07:37:00Z">
                    <w:rPr>
                      <w:rFonts w:ascii="Calibri" w:hAnsi="Calibri" w:cs="Calibri" w:hint="eastAsia"/>
                      <w:color w:val="000000"/>
                      <w:sz w:val="22"/>
                      <w:szCs w:val="22"/>
                    </w:rPr>
                  </w:rPrChange>
                </w:rPr>
                <w:t>鶇</w:t>
              </w:r>
              <w:proofErr w:type="gramEnd"/>
              <w:r w:rsidRPr="000E74A7">
                <w:rPr>
                  <w:rFonts w:ascii="Times New Roman" w:eastAsiaTheme="minorEastAsia" w:hAnsi="Times New Roman" w:cs="Times New Roman"/>
                  <w:b w:val="0"/>
                  <w:bCs w:val="0"/>
                  <w:color w:val="000000"/>
                  <w:rPrChange w:id="29079" w:author="瑋婷 徐" w:date="2025-01-06T15:37:00Z" w16du:dateUtc="2025-01-06T07:37:00Z">
                    <w:rPr>
                      <w:rFonts w:ascii="Calibri" w:hAnsi="Calibri" w:cs="Calibri"/>
                      <w:color w:val="000000"/>
                      <w:sz w:val="22"/>
                      <w:szCs w:val="22"/>
                    </w:rPr>
                  </w:rPrChange>
                </w:rPr>
                <w:t xml:space="preserve"> </w:t>
              </w:r>
              <w:r w:rsidRPr="000E74A7">
                <w:rPr>
                  <w:b w:val="0"/>
                  <w:bCs w:val="0"/>
                  <w:color w:val="000000"/>
                  <w:rPrChange w:id="29080" w:author="瑋婷 徐" w:date="2025-01-06T15:37:00Z" w16du:dateUtc="2025-01-06T07:37:00Z">
                    <w:rPr>
                      <w:color w:val="000000"/>
                      <w:sz w:val="22"/>
                      <w:szCs w:val="22"/>
                    </w:rPr>
                  </w:rPrChange>
                </w:rPr>
                <w:t>◎</w:t>
              </w:r>
              <w:r w:rsidRPr="000E74A7">
                <w:rPr>
                  <w:rFonts w:ascii="Times New Roman" w:eastAsiaTheme="minorEastAsia" w:hAnsi="Times New Roman" w:cs="Times New Roman"/>
                  <w:b w:val="0"/>
                  <w:bCs w:val="0"/>
                  <w:color w:val="000000"/>
                  <w:rPrChange w:id="29081" w:author="瑋婷 徐" w:date="2025-01-06T15:37:00Z" w16du:dateUtc="2025-01-06T07:37:00Z">
                    <w:rPr>
                      <w:rFonts w:ascii="Calibri" w:hAnsi="Calibri" w:cs="Calibri"/>
                      <w:color w:val="000000"/>
                      <w:sz w:val="22"/>
                      <w:szCs w:val="22"/>
                    </w:rPr>
                  </w:rPrChange>
                </w:rPr>
                <w:t xml:space="preserve"> II</w:t>
              </w:r>
            </w:ins>
          </w:p>
        </w:tc>
        <w:tc>
          <w:tcPr>
            <w:tcW w:w="904" w:type="pct"/>
            <w:vAlign w:val="center"/>
            <w:hideMark/>
          </w:tcPr>
          <w:p w14:paraId="07DF4EE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82" w:author="瑋婷 徐" w:date="2025-01-03T16:50:00Z" w16du:dateUtc="2025-01-03T08:50:00Z"/>
                <w:rFonts w:ascii="Times New Roman" w:eastAsiaTheme="minorEastAsia" w:hAnsi="Times New Roman" w:cs="Times New Roman"/>
                <w:i/>
                <w:iCs/>
                <w:color w:val="000000"/>
                <w:rPrChange w:id="29083" w:author="瑋婷 徐" w:date="2025-01-06T15:37:00Z" w16du:dateUtc="2025-01-06T07:37:00Z">
                  <w:rPr>
                    <w:ins w:id="29084" w:author="瑋婷 徐" w:date="2025-01-03T16:50:00Z" w16du:dateUtc="2025-01-03T08:50:00Z"/>
                    <w:rFonts w:ascii="Calibri" w:hAnsi="Calibri" w:cs="Calibri"/>
                    <w:i/>
                    <w:iCs/>
                    <w:color w:val="000000"/>
                    <w:sz w:val="22"/>
                    <w:szCs w:val="22"/>
                  </w:rPr>
                </w:rPrChange>
              </w:rPr>
              <w:pPrChange w:id="290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086" w:author="瑋婷 徐" w:date="2025-01-03T16:50:00Z" w16du:dateUtc="2025-01-03T08:50:00Z">
              <w:r w:rsidRPr="000E74A7">
                <w:rPr>
                  <w:rFonts w:ascii="Times New Roman" w:eastAsiaTheme="minorEastAsia" w:hAnsi="Times New Roman" w:cs="Times New Roman"/>
                  <w:i/>
                  <w:iCs/>
                  <w:color w:val="000000"/>
                  <w:rPrChange w:id="29087" w:author="瑋婷 徐" w:date="2025-01-06T15:37:00Z" w16du:dateUtc="2025-01-06T07:37:00Z">
                    <w:rPr>
                      <w:rFonts w:ascii="Calibri" w:hAnsi="Calibri" w:cs="Calibri"/>
                      <w:i/>
                      <w:iCs/>
                      <w:color w:val="000000"/>
                      <w:sz w:val="22"/>
                      <w:szCs w:val="22"/>
                    </w:rPr>
                  </w:rPrChange>
                </w:rPr>
                <w:t>Turdus niveiceps</w:t>
              </w:r>
            </w:ins>
          </w:p>
        </w:tc>
        <w:tc>
          <w:tcPr>
            <w:tcW w:w="162" w:type="pct"/>
            <w:noWrap/>
            <w:vAlign w:val="center"/>
            <w:hideMark/>
          </w:tcPr>
          <w:p w14:paraId="1CE2D3F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88" w:author="瑋婷 徐" w:date="2025-01-03T16:50:00Z" w16du:dateUtc="2025-01-03T08:50:00Z"/>
                <w:rFonts w:ascii="Times New Roman" w:eastAsiaTheme="minorEastAsia" w:hAnsi="Times New Roman" w:cs="Times New Roman"/>
                <w:i/>
                <w:iCs/>
                <w:color w:val="000000"/>
                <w:rPrChange w:id="29089" w:author="瑋婷 徐" w:date="2025-01-06T15:37:00Z" w16du:dateUtc="2025-01-06T07:37:00Z">
                  <w:rPr>
                    <w:ins w:id="29090" w:author="瑋婷 徐" w:date="2025-01-03T16:50:00Z" w16du:dateUtc="2025-01-03T08:50:00Z"/>
                    <w:rFonts w:ascii="Calibri" w:hAnsi="Calibri" w:cs="Calibri"/>
                    <w:i/>
                    <w:iCs/>
                    <w:color w:val="000000"/>
                    <w:sz w:val="22"/>
                    <w:szCs w:val="22"/>
                  </w:rPr>
                </w:rPrChange>
              </w:rPr>
              <w:pPrChange w:id="290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EAF26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92" w:author="瑋婷 徐" w:date="2025-01-03T16:50:00Z" w16du:dateUtc="2025-01-03T08:50:00Z"/>
                <w:rFonts w:ascii="Times New Roman" w:eastAsiaTheme="minorEastAsia" w:hAnsi="Times New Roman" w:cs="Times New Roman"/>
                <w:rPrChange w:id="29093" w:author="瑋婷 徐" w:date="2025-01-06T15:37:00Z" w16du:dateUtc="2025-01-06T07:37:00Z">
                  <w:rPr>
                    <w:ins w:id="29094" w:author="瑋婷 徐" w:date="2025-01-03T16:50:00Z" w16du:dateUtc="2025-01-03T08:50:00Z"/>
                    <w:rFonts w:ascii="Times New Roman" w:eastAsia="Times New Roman" w:hAnsi="Times New Roman" w:cs="Times New Roman"/>
                    <w:sz w:val="20"/>
                    <w:szCs w:val="20"/>
                  </w:rPr>
                </w:rPrChange>
              </w:rPr>
              <w:pPrChange w:id="290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462A92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096" w:author="瑋婷 徐" w:date="2025-01-03T16:50:00Z" w16du:dateUtc="2025-01-03T08:50:00Z"/>
                <w:rFonts w:ascii="Times New Roman" w:eastAsiaTheme="minorEastAsia" w:hAnsi="Times New Roman" w:cs="Times New Roman"/>
                <w:rPrChange w:id="29097" w:author="瑋婷 徐" w:date="2025-01-06T15:37:00Z" w16du:dateUtc="2025-01-06T07:37:00Z">
                  <w:rPr>
                    <w:ins w:id="29098" w:author="瑋婷 徐" w:date="2025-01-03T16:50:00Z" w16du:dateUtc="2025-01-03T08:50:00Z"/>
                    <w:rFonts w:ascii="Times New Roman" w:eastAsia="Times New Roman" w:hAnsi="Times New Roman" w:cs="Times New Roman"/>
                    <w:sz w:val="20"/>
                    <w:szCs w:val="20"/>
                  </w:rPr>
                </w:rPrChange>
              </w:rPr>
              <w:pPrChange w:id="290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FED13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00" w:author="瑋婷 徐" w:date="2025-01-03T16:50:00Z" w16du:dateUtc="2025-01-03T08:50:00Z"/>
                <w:rFonts w:ascii="Times New Roman" w:eastAsiaTheme="minorEastAsia" w:hAnsi="Times New Roman" w:cs="Times New Roman"/>
                <w:rPrChange w:id="29101" w:author="瑋婷 徐" w:date="2025-01-06T15:37:00Z" w16du:dateUtc="2025-01-06T07:37:00Z">
                  <w:rPr>
                    <w:ins w:id="29102" w:author="瑋婷 徐" w:date="2025-01-03T16:50:00Z" w16du:dateUtc="2025-01-03T08:50:00Z"/>
                    <w:rFonts w:ascii="Times New Roman" w:eastAsia="Times New Roman" w:hAnsi="Times New Roman" w:cs="Times New Roman"/>
                    <w:sz w:val="20"/>
                    <w:szCs w:val="20"/>
                  </w:rPr>
                </w:rPrChange>
              </w:rPr>
              <w:pPrChange w:id="291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5AD2BB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04" w:author="瑋婷 徐" w:date="2025-01-03T16:50:00Z" w16du:dateUtc="2025-01-03T08:50:00Z"/>
                <w:rFonts w:ascii="Times New Roman" w:eastAsiaTheme="minorEastAsia" w:hAnsi="Times New Roman" w:cs="Times New Roman"/>
                <w:rPrChange w:id="29105" w:author="瑋婷 徐" w:date="2025-01-06T15:37:00Z" w16du:dateUtc="2025-01-06T07:37:00Z">
                  <w:rPr>
                    <w:ins w:id="29106" w:author="瑋婷 徐" w:date="2025-01-03T16:50:00Z" w16du:dateUtc="2025-01-03T08:50:00Z"/>
                    <w:rFonts w:ascii="Times New Roman" w:eastAsia="Times New Roman" w:hAnsi="Times New Roman" w:cs="Times New Roman"/>
                    <w:sz w:val="20"/>
                    <w:szCs w:val="20"/>
                  </w:rPr>
                </w:rPrChange>
              </w:rPr>
              <w:pPrChange w:id="291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F729AD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08" w:author="瑋婷 徐" w:date="2025-01-03T16:50:00Z" w16du:dateUtc="2025-01-03T08:50:00Z"/>
                <w:rFonts w:ascii="Times New Roman" w:eastAsiaTheme="minorEastAsia" w:hAnsi="Times New Roman" w:cs="Times New Roman"/>
                <w:color w:val="000000"/>
                <w:rPrChange w:id="29109" w:author="瑋婷 徐" w:date="2025-01-06T15:37:00Z" w16du:dateUtc="2025-01-06T07:37:00Z">
                  <w:rPr>
                    <w:ins w:id="29110" w:author="瑋婷 徐" w:date="2025-01-03T16:50:00Z" w16du:dateUtc="2025-01-03T08:50:00Z"/>
                    <w:rFonts w:ascii="Calibri" w:hAnsi="Calibri" w:cs="Calibri"/>
                    <w:color w:val="000000"/>
                    <w:sz w:val="22"/>
                    <w:szCs w:val="22"/>
                  </w:rPr>
                </w:rPrChange>
              </w:rPr>
              <w:pPrChange w:id="291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112" w:author="瑋婷 徐" w:date="2025-01-03T16:50:00Z" w16du:dateUtc="2025-01-03T08:50:00Z">
              <w:r w:rsidRPr="000E74A7">
                <w:rPr>
                  <w:rFonts w:ascii="Times New Roman" w:eastAsiaTheme="minorEastAsia" w:hAnsi="Times New Roman" w:cs="Times New Roman"/>
                  <w:color w:val="000000"/>
                  <w:rPrChange w:id="29113"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AAB0D03"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14" w:author="瑋婷 徐" w:date="2025-01-03T16:50:00Z" w16du:dateUtc="2025-01-03T08:50:00Z"/>
                <w:rFonts w:ascii="Times New Roman" w:eastAsiaTheme="minorEastAsia" w:hAnsi="Times New Roman" w:cs="Times New Roman"/>
                <w:color w:val="000000"/>
                <w:rPrChange w:id="29115" w:author="瑋婷 徐" w:date="2025-01-06T15:37:00Z" w16du:dateUtc="2025-01-06T07:37:00Z">
                  <w:rPr>
                    <w:ins w:id="29116" w:author="瑋婷 徐" w:date="2025-01-03T16:50:00Z" w16du:dateUtc="2025-01-03T08:50:00Z"/>
                    <w:rFonts w:ascii="Calibri" w:hAnsi="Calibri" w:cs="Calibri"/>
                    <w:color w:val="000000"/>
                    <w:sz w:val="22"/>
                    <w:szCs w:val="22"/>
                  </w:rPr>
                </w:rPrChange>
              </w:rPr>
              <w:pPrChange w:id="291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1EFCE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18" w:author="瑋婷 徐" w:date="2025-01-03T16:50:00Z" w16du:dateUtc="2025-01-03T08:50:00Z"/>
                <w:rFonts w:ascii="Times New Roman" w:eastAsiaTheme="minorEastAsia" w:hAnsi="Times New Roman" w:cs="Times New Roman"/>
                <w:rPrChange w:id="29119" w:author="瑋婷 徐" w:date="2025-01-06T15:37:00Z" w16du:dateUtc="2025-01-06T07:37:00Z">
                  <w:rPr>
                    <w:ins w:id="29120" w:author="瑋婷 徐" w:date="2025-01-03T16:50:00Z" w16du:dateUtc="2025-01-03T08:50:00Z"/>
                    <w:rFonts w:ascii="Times New Roman" w:eastAsia="Times New Roman" w:hAnsi="Times New Roman" w:cs="Times New Roman"/>
                    <w:sz w:val="20"/>
                    <w:szCs w:val="20"/>
                  </w:rPr>
                </w:rPrChange>
              </w:rPr>
              <w:pPrChange w:id="291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2DA5CA6"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22" w:author="瑋婷 徐" w:date="2025-01-03T16:50:00Z" w16du:dateUtc="2025-01-03T08:50:00Z"/>
                <w:rFonts w:ascii="Times New Roman" w:eastAsiaTheme="minorEastAsia" w:hAnsi="Times New Roman" w:cs="Times New Roman"/>
                <w:rPrChange w:id="29123" w:author="瑋婷 徐" w:date="2025-01-06T15:37:00Z" w16du:dateUtc="2025-01-06T07:37:00Z">
                  <w:rPr>
                    <w:ins w:id="29124" w:author="瑋婷 徐" w:date="2025-01-03T16:50:00Z" w16du:dateUtc="2025-01-03T08:50:00Z"/>
                    <w:rFonts w:ascii="Times New Roman" w:eastAsia="Times New Roman" w:hAnsi="Times New Roman" w:cs="Times New Roman"/>
                    <w:sz w:val="20"/>
                    <w:szCs w:val="20"/>
                  </w:rPr>
                </w:rPrChange>
              </w:rPr>
              <w:pPrChange w:id="291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E214802"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26" w:author="瑋婷 徐" w:date="2025-01-03T16:50:00Z" w16du:dateUtc="2025-01-03T08:50:00Z"/>
                <w:rFonts w:ascii="Times New Roman" w:eastAsiaTheme="minorEastAsia" w:hAnsi="Times New Roman" w:cs="Times New Roman"/>
                <w:rPrChange w:id="29127" w:author="瑋婷 徐" w:date="2025-01-06T15:37:00Z" w16du:dateUtc="2025-01-06T07:37:00Z">
                  <w:rPr>
                    <w:ins w:id="29128" w:author="瑋婷 徐" w:date="2025-01-03T16:50:00Z" w16du:dateUtc="2025-01-03T08:50:00Z"/>
                    <w:rFonts w:ascii="Times New Roman" w:eastAsia="Times New Roman" w:hAnsi="Times New Roman" w:cs="Times New Roman"/>
                    <w:sz w:val="20"/>
                    <w:szCs w:val="20"/>
                  </w:rPr>
                </w:rPrChange>
              </w:rPr>
              <w:pPrChange w:id="291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DD470A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30" w:author="瑋婷 徐" w:date="2025-01-03T16:50:00Z" w16du:dateUtc="2025-01-03T08:50:00Z"/>
                <w:rFonts w:ascii="Times New Roman" w:eastAsiaTheme="minorEastAsia" w:hAnsi="Times New Roman" w:cs="Times New Roman"/>
                <w:rPrChange w:id="29131" w:author="瑋婷 徐" w:date="2025-01-06T15:37:00Z" w16du:dateUtc="2025-01-06T07:37:00Z">
                  <w:rPr>
                    <w:ins w:id="29132" w:author="瑋婷 徐" w:date="2025-01-03T16:50:00Z" w16du:dateUtc="2025-01-03T08:50:00Z"/>
                    <w:rFonts w:ascii="Times New Roman" w:eastAsia="Times New Roman" w:hAnsi="Times New Roman" w:cs="Times New Roman"/>
                    <w:sz w:val="20"/>
                    <w:szCs w:val="20"/>
                  </w:rPr>
                </w:rPrChange>
              </w:rPr>
              <w:pPrChange w:id="291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9F2C7A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34" w:author="瑋婷 徐" w:date="2025-01-03T16:50:00Z" w16du:dateUtc="2025-01-03T08:50:00Z"/>
                <w:rFonts w:ascii="Times New Roman" w:eastAsiaTheme="minorEastAsia" w:hAnsi="Times New Roman" w:cs="Times New Roman"/>
                <w:rPrChange w:id="29135" w:author="瑋婷 徐" w:date="2025-01-06T15:37:00Z" w16du:dateUtc="2025-01-06T07:37:00Z">
                  <w:rPr>
                    <w:ins w:id="29136" w:author="瑋婷 徐" w:date="2025-01-03T16:50:00Z" w16du:dateUtc="2025-01-03T08:50:00Z"/>
                    <w:rFonts w:ascii="Times New Roman" w:eastAsia="Times New Roman" w:hAnsi="Times New Roman" w:cs="Times New Roman"/>
                    <w:sz w:val="20"/>
                    <w:szCs w:val="20"/>
                  </w:rPr>
                </w:rPrChange>
              </w:rPr>
              <w:pPrChange w:id="291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1E23DB6"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38" w:author="瑋婷 徐" w:date="2025-01-03T16:50:00Z" w16du:dateUtc="2025-01-03T08:50:00Z"/>
                <w:rFonts w:ascii="Times New Roman" w:eastAsiaTheme="minorEastAsia" w:hAnsi="Times New Roman" w:cs="Times New Roman"/>
                <w:rPrChange w:id="29139" w:author="瑋婷 徐" w:date="2025-01-06T15:37:00Z" w16du:dateUtc="2025-01-06T07:37:00Z">
                  <w:rPr>
                    <w:ins w:id="29140" w:author="瑋婷 徐" w:date="2025-01-03T16:50:00Z" w16du:dateUtc="2025-01-03T08:50:00Z"/>
                    <w:rFonts w:ascii="Times New Roman" w:eastAsia="Times New Roman" w:hAnsi="Times New Roman" w:cs="Times New Roman"/>
                    <w:sz w:val="20"/>
                    <w:szCs w:val="20"/>
                  </w:rPr>
                </w:rPrChange>
              </w:rPr>
              <w:pPrChange w:id="291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F666C7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42" w:author="瑋婷 徐" w:date="2025-01-03T16:50:00Z" w16du:dateUtc="2025-01-03T08:50:00Z"/>
                <w:rFonts w:ascii="Times New Roman" w:eastAsiaTheme="minorEastAsia" w:hAnsi="Times New Roman" w:cs="Times New Roman"/>
                <w:rPrChange w:id="29143" w:author="瑋婷 徐" w:date="2025-01-06T15:37:00Z" w16du:dateUtc="2025-01-06T07:37:00Z">
                  <w:rPr>
                    <w:ins w:id="29144" w:author="瑋婷 徐" w:date="2025-01-03T16:50:00Z" w16du:dateUtc="2025-01-03T08:50:00Z"/>
                    <w:rFonts w:ascii="Times New Roman" w:eastAsia="Times New Roman" w:hAnsi="Times New Roman" w:cs="Times New Roman"/>
                    <w:sz w:val="20"/>
                    <w:szCs w:val="20"/>
                  </w:rPr>
                </w:rPrChange>
              </w:rPr>
              <w:pPrChange w:id="291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5C336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46" w:author="瑋婷 徐" w:date="2025-01-03T16:50:00Z" w16du:dateUtc="2025-01-03T08:50:00Z"/>
                <w:rFonts w:ascii="Times New Roman" w:eastAsiaTheme="minorEastAsia" w:hAnsi="Times New Roman" w:cs="Times New Roman"/>
                <w:rPrChange w:id="29147" w:author="瑋婷 徐" w:date="2025-01-06T15:37:00Z" w16du:dateUtc="2025-01-06T07:37:00Z">
                  <w:rPr>
                    <w:ins w:id="29148" w:author="瑋婷 徐" w:date="2025-01-03T16:50:00Z" w16du:dateUtc="2025-01-03T08:50:00Z"/>
                    <w:rFonts w:ascii="Times New Roman" w:eastAsia="Times New Roman" w:hAnsi="Times New Roman" w:cs="Times New Roman"/>
                    <w:sz w:val="20"/>
                    <w:szCs w:val="20"/>
                  </w:rPr>
                </w:rPrChange>
              </w:rPr>
              <w:pPrChange w:id="291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2BC66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50" w:author="瑋婷 徐" w:date="2025-01-03T16:50:00Z" w16du:dateUtc="2025-01-03T08:50:00Z"/>
                <w:rFonts w:ascii="Times New Roman" w:eastAsiaTheme="minorEastAsia" w:hAnsi="Times New Roman" w:cs="Times New Roman"/>
                <w:rPrChange w:id="29151" w:author="瑋婷 徐" w:date="2025-01-06T15:37:00Z" w16du:dateUtc="2025-01-06T07:37:00Z">
                  <w:rPr>
                    <w:ins w:id="29152" w:author="瑋婷 徐" w:date="2025-01-03T16:50:00Z" w16du:dateUtc="2025-01-03T08:50:00Z"/>
                    <w:rFonts w:ascii="Times New Roman" w:eastAsia="Times New Roman" w:hAnsi="Times New Roman" w:cs="Times New Roman"/>
                    <w:sz w:val="20"/>
                    <w:szCs w:val="20"/>
                  </w:rPr>
                </w:rPrChange>
              </w:rPr>
              <w:pPrChange w:id="291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67907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54" w:author="瑋婷 徐" w:date="2025-01-03T16:50:00Z" w16du:dateUtc="2025-01-03T08:50:00Z"/>
                <w:rFonts w:ascii="Times New Roman" w:eastAsiaTheme="minorEastAsia" w:hAnsi="Times New Roman" w:cs="Times New Roman"/>
                <w:rPrChange w:id="29155" w:author="瑋婷 徐" w:date="2025-01-06T15:37:00Z" w16du:dateUtc="2025-01-06T07:37:00Z">
                  <w:rPr>
                    <w:ins w:id="29156" w:author="瑋婷 徐" w:date="2025-01-03T16:50:00Z" w16du:dateUtc="2025-01-03T08:50:00Z"/>
                    <w:rFonts w:ascii="Times New Roman" w:eastAsia="Times New Roman" w:hAnsi="Times New Roman" w:cs="Times New Roman"/>
                    <w:sz w:val="20"/>
                    <w:szCs w:val="20"/>
                  </w:rPr>
                </w:rPrChange>
              </w:rPr>
              <w:pPrChange w:id="291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11F369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58" w:author="瑋婷 徐" w:date="2025-01-03T16:50:00Z" w16du:dateUtc="2025-01-03T08:50:00Z"/>
                <w:rFonts w:ascii="Times New Roman" w:eastAsiaTheme="minorEastAsia" w:hAnsi="Times New Roman" w:cs="Times New Roman"/>
                <w:rPrChange w:id="29159" w:author="瑋婷 徐" w:date="2025-01-06T15:37:00Z" w16du:dateUtc="2025-01-06T07:37:00Z">
                  <w:rPr>
                    <w:ins w:id="29160" w:author="瑋婷 徐" w:date="2025-01-03T16:50:00Z" w16du:dateUtc="2025-01-03T08:50:00Z"/>
                    <w:rFonts w:ascii="Times New Roman" w:eastAsia="Times New Roman" w:hAnsi="Times New Roman" w:cs="Times New Roman"/>
                    <w:sz w:val="20"/>
                    <w:szCs w:val="20"/>
                  </w:rPr>
                </w:rPrChange>
              </w:rPr>
              <w:pPrChange w:id="291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7F4D7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62" w:author="瑋婷 徐" w:date="2025-01-03T16:50:00Z" w16du:dateUtc="2025-01-03T08:50:00Z"/>
                <w:rFonts w:ascii="Times New Roman" w:eastAsiaTheme="minorEastAsia" w:hAnsi="Times New Roman" w:cs="Times New Roman"/>
                <w:color w:val="000000"/>
                <w:rPrChange w:id="29163" w:author="瑋婷 徐" w:date="2025-01-06T15:37:00Z" w16du:dateUtc="2025-01-06T07:37:00Z">
                  <w:rPr>
                    <w:ins w:id="29164" w:author="瑋婷 徐" w:date="2025-01-03T16:50:00Z" w16du:dateUtc="2025-01-03T08:50:00Z"/>
                    <w:rFonts w:ascii="Calibri" w:hAnsi="Calibri" w:cs="Calibri"/>
                    <w:color w:val="000000"/>
                    <w:sz w:val="22"/>
                    <w:szCs w:val="22"/>
                  </w:rPr>
                </w:rPrChange>
              </w:rPr>
              <w:pPrChange w:id="291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166" w:author="瑋婷 徐" w:date="2025-01-03T16:50:00Z" w16du:dateUtc="2025-01-03T08:50:00Z">
              <w:r w:rsidRPr="000E74A7">
                <w:rPr>
                  <w:rFonts w:ascii="Times New Roman" w:eastAsiaTheme="minorEastAsia" w:hAnsi="Times New Roman" w:cs="Times New Roman"/>
                  <w:color w:val="000000"/>
                  <w:rPrChange w:id="29167"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7FCC0161"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68" w:author="瑋婷 徐" w:date="2025-01-03T16:50:00Z" w16du:dateUtc="2025-01-03T08:50:00Z"/>
                <w:rFonts w:ascii="Times New Roman" w:eastAsiaTheme="minorEastAsia" w:hAnsi="Times New Roman" w:cs="Times New Roman"/>
                <w:color w:val="000000"/>
                <w:rPrChange w:id="29169" w:author="瑋婷 徐" w:date="2025-01-06T15:37:00Z" w16du:dateUtc="2025-01-06T07:37:00Z">
                  <w:rPr>
                    <w:ins w:id="29170" w:author="瑋婷 徐" w:date="2025-01-03T16:50:00Z" w16du:dateUtc="2025-01-03T08:50:00Z"/>
                    <w:rFonts w:ascii="Calibri" w:hAnsi="Calibri" w:cs="Calibri"/>
                    <w:color w:val="000000"/>
                    <w:sz w:val="22"/>
                    <w:szCs w:val="22"/>
                  </w:rPr>
                </w:rPrChange>
              </w:rPr>
              <w:pPrChange w:id="291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505DF20E"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172" w:author="瑋婷 徐" w:date="2025-01-03T16:50:00Z" w16du:dateUtc="2025-01-03T08:50:00Z"/>
                <w:rFonts w:ascii="Times New Roman" w:eastAsiaTheme="minorEastAsia" w:hAnsi="Times New Roman" w:cs="Times New Roman"/>
                <w:rPrChange w:id="29173" w:author="瑋婷 徐" w:date="2025-01-06T15:37:00Z" w16du:dateUtc="2025-01-06T07:37:00Z">
                  <w:rPr>
                    <w:ins w:id="29174" w:author="瑋婷 徐" w:date="2025-01-03T16:50:00Z" w16du:dateUtc="2025-01-03T08:50:00Z"/>
                    <w:rFonts w:ascii="Times New Roman" w:eastAsia="Times New Roman" w:hAnsi="Times New Roman" w:cs="Times New Roman"/>
                    <w:sz w:val="20"/>
                    <w:szCs w:val="20"/>
                  </w:rPr>
                </w:rPrChange>
              </w:rPr>
              <w:pPrChange w:id="291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1D2E47FD" w14:textId="77777777" w:rsidTr="003C19C7">
        <w:trPr>
          <w:cnfStyle w:val="000000100000" w:firstRow="0" w:lastRow="0" w:firstColumn="0" w:lastColumn="0" w:oddVBand="0" w:evenVBand="0" w:oddHBand="1" w:evenHBand="0" w:firstRowFirstColumn="0" w:firstRowLastColumn="0" w:lastRowFirstColumn="0" w:lastRowLastColumn="0"/>
          <w:trHeight w:val="300"/>
          <w:ins w:id="2917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AA6C564" w14:textId="77777777" w:rsidR="003C19C7" w:rsidRPr="000E74A7" w:rsidRDefault="003C19C7">
            <w:pPr>
              <w:spacing w:line="360" w:lineRule="auto"/>
              <w:jc w:val="both"/>
              <w:rPr>
                <w:ins w:id="29177" w:author="瑋婷 徐" w:date="2025-01-03T16:50:00Z" w16du:dateUtc="2025-01-03T08:50:00Z"/>
                <w:rFonts w:ascii="Times New Roman" w:eastAsiaTheme="minorEastAsia" w:hAnsi="Times New Roman" w:cs="Times New Roman"/>
                <w:b w:val="0"/>
                <w:bCs w:val="0"/>
                <w:color w:val="000000"/>
                <w:rPrChange w:id="29178" w:author="瑋婷 徐" w:date="2025-01-06T15:37:00Z" w16du:dateUtc="2025-01-06T07:37:00Z">
                  <w:rPr>
                    <w:ins w:id="29179" w:author="瑋婷 徐" w:date="2025-01-03T16:50:00Z" w16du:dateUtc="2025-01-03T08:50:00Z"/>
                    <w:rFonts w:ascii="Calibri" w:hAnsi="Calibri" w:cs="Calibri"/>
                    <w:color w:val="000000"/>
                    <w:sz w:val="22"/>
                    <w:szCs w:val="22"/>
                  </w:rPr>
                </w:rPrChange>
              </w:rPr>
              <w:pPrChange w:id="29180" w:author="瑋婷 徐" w:date="2025-01-03T16:55:00Z" w16du:dateUtc="2025-01-03T08:55:00Z">
                <w:pPr/>
              </w:pPrChange>
            </w:pPr>
            <w:ins w:id="29181" w:author="瑋婷 徐" w:date="2025-01-03T16:50:00Z" w16du:dateUtc="2025-01-03T08:50:00Z">
              <w:r w:rsidRPr="000E74A7">
                <w:rPr>
                  <w:rFonts w:ascii="Times New Roman" w:eastAsiaTheme="minorEastAsia" w:hAnsi="Times New Roman" w:cs="Times New Roman" w:hint="eastAsia"/>
                  <w:b w:val="0"/>
                  <w:bCs w:val="0"/>
                  <w:color w:val="000000"/>
                  <w:rPrChange w:id="29182" w:author="瑋婷 徐" w:date="2025-01-06T15:37:00Z" w16du:dateUtc="2025-01-06T07:37:00Z">
                    <w:rPr>
                      <w:rFonts w:ascii="Calibri" w:hAnsi="Calibri" w:cs="Calibri" w:hint="eastAsia"/>
                      <w:color w:val="000000"/>
                      <w:sz w:val="22"/>
                      <w:szCs w:val="22"/>
                    </w:rPr>
                  </w:rPrChange>
                </w:rPr>
                <w:t>紅尾</w:t>
              </w:r>
              <w:proofErr w:type="gramStart"/>
              <w:r w:rsidRPr="000E74A7">
                <w:rPr>
                  <w:rFonts w:ascii="Times New Roman" w:eastAsiaTheme="minorEastAsia" w:hAnsi="Times New Roman" w:cs="Times New Roman" w:hint="eastAsia"/>
                  <w:b w:val="0"/>
                  <w:bCs w:val="0"/>
                  <w:color w:val="000000"/>
                  <w:rPrChange w:id="29183" w:author="瑋婷 徐" w:date="2025-01-06T15:37:00Z" w16du:dateUtc="2025-01-06T07:37:00Z">
                    <w:rPr>
                      <w:rFonts w:ascii="Calibri" w:hAnsi="Calibri" w:cs="Calibri" w:hint="eastAsia"/>
                      <w:color w:val="000000"/>
                      <w:sz w:val="22"/>
                      <w:szCs w:val="22"/>
                    </w:rPr>
                  </w:rPrChange>
                </w:rPr>
                <w:t>鶲</w:t>
              </w:r>
              <w:proofErr w:type="gramEnd"/>
              <w:r w:rsidRPr="000E74A7">
                <w:rPr>
                  <w:rFonts w:ascii="Times New Roman" w:eastAsiaTheme="minorEastAsia" w:hAnsi="Times New Roman" w:cs="Times New Roman"/>
                  <w:b w:val="0"/>
                  <w:bCs w:val="0"/>
                  <w:color w:val="000000"/>
                  <w:rPrChange w:id="29184"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5AEF6704"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85" w:author="瑋婷 徐" w:date="2025-01-03T16:50:00Z" w16du:dateUtc="2025-01-03T08:50:00Z"/>
                <w:rFonts w:ascii="Times New Roman" w:eastAsiaTheme="minorEastAsia" w:hAnsi="Times New Roman" w:cs="Times New Roman"/>
                <w:i/>
                <w:iCs/>
                <w:color w:val="000000"/>
                <w:rPrChange w:id="29186" w:author="瑋婷 徐" w:date="2025-01-06T15:37:00Z" w16du:dateUtc="2025-01-06T07:37:00Z">
                  <w:rPr>
                    <w:ins w:id="29187" w:author="瑋婷 徐" w:date="2025-01-03T16:50:00Z" w16du:dateUtc="2025-01-03T08:50:00Z"/>
                    <w:rFonts w:ascii="Calibri" w:hAnsi="Calibri" w:cs="Calibri"/>
                    <w:i/>
                    <w:iCs/>
                    <w:color w:val="000000"/>
                    <w:sz w:val="22"/>
                    <w:szCs w:val="22"/>
                  </w:rPr>
                </w:rPrChange>
              </w:rPr>
              <w:pPrChange w:id="291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189" w:author="瑋婷 徐" w:date="2025-01-03T16:50:00Z" w16du:dateUtc="2025-01-03T08:50:00Z">
              <w:r w:rsidRPr="000E74A7">
                <w:rPr>
                  <w:rFonts w:ascii="Times New Roman" w:eastAsiaTheme="minorEastAsia" w:hAnsi="Times New Roman" w:cs="Times New Roman"/>
                  <w:i/>
                  <w:iCs/>
                  <w:color w:val="000000"/>
                  <w:rPrChange w:id="29190" w:author="瑋婷 徐" w:date="2025-01-06T15:37:00Z" w16du:dateUtc="2025-01-06T07:37:00Z">
                    <w:rPr>
                      <w:rFonts w:ascii="Calibri" w:hAnsi="Calibri" w:cs="Calibri"/>
                      <w:i/>
                      <w:iCs/>
                      <w:color w:val="000000"/>
                      <w:sz w:val="22"/>
                      <w:szCs w:val="22"/>
                    </w:rPr>
                  </w:rPrChange>
                </w:rPr>
                <w:t>Muscicapa ferruginea</w:t>
              </w:r>
            </w:ins>
          </w:p>
        </w:tc>
        <w:tc>
          <w:tcPr>
            <w:tcW w:w="162" w:type="pct"/>
            <w:noWrap/>
            <w:vAlign w:val="center"/>
            <w:hideMark/>
          </w:tcPr>
          <w:p w14:paraId="2D4FEE8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91" w:author="瑋婷 徐" w:date="2025-01-03T16:50:00Z" w16du:dateUtc="2025-01-03T08:50:00Z"/>
                <w:rFonts w:ascii="Times New Roman" w:eastAsiaTheme="minorEastAsia" w:hAnsi="Times New Roman" w:cs="Times New Roman"/>
                <w:i/>
                <w:iCs/>
                <w:color w:val="000000"/>
                <w:rPrChange w:id="29192" w:author="瑋婷 徐" w:date="2025-01-06T15:37:00Z" w16du:dateUtc="2025-01-06T07:37:00Z">
                  <w:rPr>
                    <w:ins w:id="29193" w:author="瑋婷 徐" w:date="2025-01-03T16:50:00Z" w16du:dateUtc="2025-01-03T08:50:00Z"/>
                    <w:rFonts w:ascii="Calibri" w:hAnsi="Calibri" w:cs="Calibri"/>
                    <w:i/>
                    <w:iCs/>
                    <w:color w:val="000000"/>
                    <w:sz w:val="22"/>
                    <w:szCs w:val="22"/>
                  </w:rPr>
                </w:rPrChange>
              </w:rPr>
              <w:pPrChange w:id="291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7F78D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95" w:author="瑋婷 徐" w:date="2025-01-03T16:50:00Z" w16du:dateUtc="2025-01-03T08:50:00Z"/>
                <w:rFonts w:ascii="Times New Roman" w:eastAsiaTheme="minorEastAsia" w:hAnsi="Times New Roman" w:cs="Times New Roman"/>
                <w:rPrChange w:id="29196" w:author="瑋婷 徐" w:date="2025-01-06T15:37:00Z" w16du:dateUtc="2025-01-06T07:37:00Z">
                  <w:rPr>
                    <w:ins w:id="29197" w:author="瑋婷 徐" w:date="2025-01-03T16:50:00Z" w16du:dateUtc="2025-01-03T08:50:00Z"/>
                    <w:rFonts w:ascii="Times New Roman" w:eastAsia="Times New Roman" w:hAnsi="Times New Roman" w:cs="Times New Roman"/>
                    <w:sz w:val="20"/>
                    <w:szCs w:val="20"/>
                  </w:rPr>
                </w:rPrChange>
              </w:rPr>
              <w:pPrChange w:id="291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4C3709"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199" w:author="瑋婷 徐" w:date="2025-01-03T16:50:00Z" w16du:dateUtc="2025-01-03T08:50:00Z"/>
                <w:rFonts w:ascii="Times New Roman" w:eastAsiaTheme="minorEastAsia" w:hAnsi="Times New Roman" w:cs="Times New Roman"/>
                <w:rPrChange w:id="29200" w:author="瑋婷 徐" w:date="2025-01-06T15:37:00Z" w16du:dateUtc="2025-01-06T07:37:00Z">
                  <w:rPr>
                    <w:ins w:id="29201" w:author="瑋婷 徐" w:date="2025-01-03T16:50:00Z" w16du:dateUtc="2025-01-03T08:50:00Z"/>
                    <w:rFonts w:ascii="Times New Roman" w:eastAsia="Times New Roman" w:hAnsi="Times New Roman" w:cs="Times New Roman"/>
                    <w:sz w:val="20"/>
                    <w:szCs w:val="20"/>
                  </w:rPr>
                </w:rPrChange>
              </w:rPr>
              <w:pPrChange w:id="29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E8273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03" w:author="瑋婷 徐" w:date="2025-01-03T16:50:00Z" w16du:dateUtc="2025-01-03T08:50:00Z"/>
                <w:rFonts w:ascii="Times New Roman" w:eastAsiaTheme="minorEastAsia" w:hAnsi="Times New Roman" w:cs="Times New Roman"/>
                <w:color w:val="000000"/>
                <w:rPrChange w:id="29204" w:author="瑋婷 徐" w:date="2025-01-06T15:37:00Z" w16du:dateUtc="2025-01-06T07:37:00Z">
                  <w:rPr>
                    <w:ins w:id="29205" w:author="瑋婷 徐" w:date="2025-01-03T16:50:00Z" w16du:dateUtc="2025-01-03T08:50:00Z"/>
                    <w:rFonts w:ascii="Calibri" w:hAnsi="Calibri" w:cs="Calibri"/>
                    <w:color w:val="000000"/>
                    <w:sz w:val="22"/>
                    <w:szCs w:val="22"/>
                  </w:rPr>
                </w:rPrChange>
              </w:rPr>
              <w:pPrChange w:id="292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207" w:author="瑋婷 徐" w:date="2025-01-03T16:50:00Z" w16du:dateUtc="2025-01-03T08:50:00Z">
              <w:r w:rsidRPr="000E74A7">
                <w:rPr>
                  <w:rFonts w:ascii="Times New Roman" w:eastAsiaTheme="minorEastAsia" w:hAnsi="Times New Roman" w:cs="Times New Roman"/>
                  <w:color w:val="000000"/>
                  <w:rPrChange w:id="2920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63545B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09" w:author="瑋婷 徐" w:date="2025-01-03T16:50:00Z" w16du:dateUtc="2025-01-03T08:50:00Z"/>
                <w:rFonts w:ascii="Times New Roman" w:eastAsiaTheme="minorEastAsia" w:hAnsi="Times New Roman" w:cs="Times New Roman"/>
                <w:color w:val="000000"/>
                <w:rPrChange w:id="29210" w:author="瑋婷 徐" w:date="2025-01-06T15:37:00Z" w16du:dateUtc="2025-01-06T07:37:00Z">
                  <w:rPr>
                    <w:ins w:id="29211" w:author="瑋婷 徐" w:date="2025-01-03T16:50:00Z" w16du:dateUtc="2025-01-03T08:50:00Z"/>
                    <w:rFonts w:ascii="Calibri" w:hAnsi="Calibri" w:cs="Calibri"/>
                    <w:color w:val="000000"/>
                    <w:sz w:val="22"/>
                    <w:szCs w:val="22"/>
                  </w:rPr>
                </w:rPrChange>
              </w:rPr>
              <w:pPrChange w:id="292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C15EE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13" w:author="瑋婷 徐" w:date="2025-01-03T16:50:00Z" w16du:dateUtc="2025-01-03T08:50:00Z"/>
                <w:rFonts w:ascii="Times New Roman" w:eastAsiaTheme="minorEastAsia" w:hAnsi="Times New Roman" w:cs="Times New Roman"/>
                <w:rPrChange w:id="29214" w:author="瑋婷 徐" w:date="2025-01-06T15:37:00Z" w16du:dateUtc="2025-01-06T07:37:00Z">
                  <w:rPr>
                    <w:ins w:id="29215" w:author="瑋婷 徐" w:date="2025-01-03T16:50:00Z" w16du:dateUtc="2025-01-03T08:50:00Z"/>
                    <w:rFonts w:ascii="Times New Roman" w:eastAsia="Times New Roman" w:hAnsi="Times New Roman" w:cs="Times New Roman"/>
                    <w:sz w:val="20"/>
                    <w:szCs w:val="20"/>
                  </w:rPr>
                </w:rPrChange>
              </w:rPr>
              <w:pPrChange w:id="292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632F7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17" w:author="瑋婷 徐" w:date="2025-01-03T16:50:00Z" w16du:dateUtc="2025-01-03T08:50:00Z"/>
                <w:rFonts w:ascii="Times New Roman" w:eastAsiaTheme="minorEastAsia" w:hAnsi="Times New Roman" w:cs="Times New Roman"/>
                <w:rPrChange w:id="29218" w:author="瑋婷 徐" w:date="2025-01-06T15:37:00Z" w16du:dateUtc="2025-01-06T07:37:00Z">
                  <w:rPr>
                    <w:ins w:id="29219" w:author="瑋婷 徐" w:date="2025-01-03T16:50:00Z" w16du:dateUtc="2025-01-03T08:50:00Z"/>
                    <w:rFonts w:ascii="Times New Roman" w:eastAsia="Times New Roman" w:hAnsi="Times New Roman" w:cs="Times New Roman"/>
                    <w:sz w:val="20"/>
                    <w:szCs w:val="20"/>
                  </w:rPr>
                </w:rPrChange>
              </w:rPr>
              <w:pPrChange w:id="292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21D19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21" w:author="瑋婷 徐" w:date="2025-01-03T16:50:00Z" w16du:dateUtc="2025-01-03T08:50:00Z"/>
                <w:rFonts w:ascii="Times New Roman" w:eastAsiaTheme="minorEastAsia" w:hAnsi="Times New Roman" w:cs="Times New Roman"/>
                <w:rPrChange w:id="29222" w:author="瑋婷 徐" w:date="2025-01-06T15:37:00Z" w16du:dateUtc="2025-01-06T07:37:00Z">
                  <w:rPr>
                    <w:ins w:id="29223" w:author="瑋婷 徐" w:date="2025-01-03T16:50:00Z" w16du:dateUtc="2025-01-03T08:50:00Z"/>
                    <w:rFonts w:ascii="Times New Roman" w:eastAsia="Times New Roman" w:hAnsi="Times New Roman" w:cs="Times New Roman"/>
                    <w:sz w:val="20"/>
                    <w:szCs w:val="20"/>
                  </w:rPr>
                </w:rPrChange>
              </w:rPr>
              <w:pPrChange w:id="292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73298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25" w:author="瑋婷 徐" w:date="2025-01-03T16:50:00Z" w16du:dateUtc="2025-01-03T08:50:00Z"/>
                <w:rFonts w:ascii="Times New Roman" w:eastAsiaTheme="minorEastAsia" w:hAnsi="Times New Roman" w:cs="Times New Roman"/>
                <w:color w:val="000000"/>
                <w:rPrChange w:id="29226" w:author="瑋婷 徐" w:date="2025-01-06T15:37:00Z" w16du:dateUtc="2025-01-06T07:37:00Z">
                  <w:rPr>
                    <w:ins w:id="29227" w:author="瑋婷 徐" w:date="2025-01-03T16:50:00Z" w16du:dateUtc="2025-01-03T08:50:00Z"/>
                    <w:rFonts w:ascii="Calibri" w:hAnsi="Calibri" w:cs="Calibri"/>
                    <w:color w:val="000000"/>
                    <w:sz w:val="22"/>
                    <w:szCs w:val="22"/>
                  </w:rPr>
                </w:rPrChange>
              </w:rPr>
              <w:pPrChange w:id="292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229" w:author="瑋婷 徐" w:date="2025-01-03T16:50:00Z" w16du:dateUtc="2025-01-03T08:50:00Z">
              <w:r w:rsidRPr="000E74A7">
                <w:rPr>
                  <w:rFonts w:ascii="Times New Roman" w:eastAsiaTheme="minorEastAsia" w:hAnsi="Times New Roman" w:cs="Times New Roman"/>
                  <w:color w:val="000000"/>
                  <w:rPrChange w:id="29230"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E0D3AC6"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31" w:author="瑋婷 徐" w:date="2025-01-03T16:50:00Z" w16du:dateUtc="2025-01-03T08:50:00Z"/>
                <w:rFonts w:ascii="Times New Roman" w:eastAsiaTheme="minorEastAsia" w:hAnsi="Times New Roman" w:cs="Times New Roman"/>
                <w:color w:val="000000"/>
                <w:rPrChange w:id="29232" w:author="瑋婷 徐" w:date="2025-01-06T15:37:00Z" w16du:dateUtc="2025-01-06T07:37:00Z">
                  <w:rPr>
                    <w:ins w:id="29233" w:author="瑋婷 徐" w:date="2025-01-03T16:50:00Z" w16du:dateUtc="2025-01-03T08:50:00Z"/>
                    <w:rFonts w:ascii="Calibri" w:hAnsi="Calibri" w:cs="Calibri"/>
                    <w:color w:val="000000"/>
                    <w:sz w:val="22"/>
                    <w:szCs w:val="22"/>
                  </w:rPr>
                </w:rPrChange>
              </w:rPr>
              <w:pPrChange w:id="292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9474C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35" w:author="瑋婷 徐" w:date="2025-01-03T16:50:00Z" w16du:dateUtc="2025-01-03T08:50:00Z"/>
                <w:rFonts w:ascii="Times New Roman" w:eastAsiaTheme="minorEastAsia" w:hAnsi="Times New Roman" w:cs="Times New Roman"/>
                <w:rPrChange w:id="29236" w:author="瑋婷 徐" w:date="2025-01-06T15:37:00Z" w16du:dateUtc="2025-01-06T07:37:00Z">
                  <w:rPr>
                    <w:ins w:id="29237" w:author="瑋婷 徐" w:date="2025-01-03T16:50:00Z" w16du:dateUtc="2025-01-03T08:50:00Z"/>
                    <w:rFonts w:ascii="Times New Roman" w:eastAsia="Times New Roman" w:hAnsi="Times New Roman" w:cs="Times New Roman"/>
                    <w:sz w:val="20"/>
                    <w:szCs w:val="20"/>
                  </w:rPr>
                </w:rPrChange>
              </w:rPr>
              <w:pPrChange w:id="292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50CEA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39" w:author="瑋婷 徐" w:date="2025-01-03T16:50:00Z" w16du:dateUtc="2025-01-03T08:50:00Z"/>
                <w:rFonts w:ascii="Times New Roman" w:eastAsiaTheme="minorEastAsia" w:hAnsi="Times New Roman" w:cs="Times New Roman"/>
                <w:rPrChange w:id="29240" w:author="瑋婷 徐" w:date="2025-01-06T15:37:00Z" w16du:dateUtc="2025-01-06T07:37:00Z">
                  <w:rPr>
                    <w:ins w:id="29241" w:author="瑋婷 徐" w:date="2025-01-03T16:50:00Z" w16du:dateUtc="2025-01-03T08:50:00Z"/>
                    <w:rFonts w:ascii="Times New Roman" w:eastAsia="Times New Roman" w:hAnsi="Times New Roman" w:cs="Times New Roman"/>
                    <w:sz w:val="20"/>
                    <w:szCs w:val="20"/>
                  </w:rPr>
                </w:rPrChange>
              </w:rPr>
              <w:pPrChange w:id="292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13FC9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43" w:author="瑋婷 徐" w:date="2025-01-03T16:50:00Z" w16du:dateUtc="2025-01-03T08:50:00Z"/>
                <w:rFonts w:ascii="Times New Roman" w:eastAsiaTheme="minorEastAsia" w:hAnsi="Times New Roman" w:cs="Times New Roman"/>
                <w:rPrChange w:id="29244" w:author="瑋婷 徐" w:date="2025-01-06T15:37:00Z" w16du:dateUtc="2025-01-06T07:37:00Z">
                  <w:rPr>
                    <w:ins w:id="29245" w:author="瑋婷 徐" w:date="2025-01-03T16:50:00Z" w16du:dateUtc="2025-01-03T08:50:00Z"/>
                    <w:rFonts w:ascii="Times New Roman" w:eastAsia="Times New Roman" w:hAnsi="Times New Roman" w:cs="Times New Roman"/>
                    <w:sz w:val="20"/>
                    <w:szCs w:val="20"/>
                  </w:rPr>
                </w:rPrChange>
              </w:rPr>
              <w:pPrChange w:id="292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CECBC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47" w:author="瑋婷 徐" w:date="2025-01-03T16:50:00Z" w16du:dateUtc="2025-01-03T08:50:00Z"/>
                <w:rFonts w:ascii="Times New Roman" w:eastAsiaTheme="minorEastAsia" w:hAnsi="Times New Roman" w:cs="Times New Roman"/>
                <w:rPrChange w:id="29248" w:author="瑋婷 徐" w:date="2025-01-06T15:37:00Z" w16du:dateUtc="2025-01-06T07:37:00Z">
                  <w:rPr>
                    <w:ins w:id="29249" w:author="瑋婷 徐" w:date="2025-01-03T16:50:00Z" w16du:dateUtc="2025-01-03T08:50:00Z"/>
                    <w:rFonts w:ascii="Times New Roman" w:eastAsia="Times New Roman" w:hAnsi="Times New Roman" w:cs="Times New Roman"/>
                    <w:sz w:val="20"/>
                    <w:szCs w:val="20"/>
                  </w:rPr>
                </w:rPrChange>
              </w:rPr>
              <w:pPrChange w:id="292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6B984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51" w:author="瑋婷 徐" w:date="2025-01-03T16:50:00Z" w16du:dateUtc="2025-01-03T08:50:00Z"/>
                <w:rFonts w:ascii="Times New Roman" w:eastAsiaTheme="minorEastAsia" w:hAnsi="Times New Roman" w:cs="Times New Roman"/>
                <w:rPrChange w:id="29252" w:author="瑋婷 徐" w:date="2025-01-06T15:37:00Z" w16du:dateUtc="2025-01-06T07:37:00Z">
                  <w:rPr>
                    <w:ins w:id="29253" w:author="瑋婷 徐" w:date="2025-01-03T16:50:00Z" w16du:dateUtc="2025-01-03T08:50:00Z"/>
                    <w:rFonts w:ascii="Times New Roman" w:eastAsia="Times New Roman" w:hAnsi="Times New Roman" w:cs="Times New Roman"/>
                    <w:sz w:val="20"/>
                    <w:szCs w:val="20"/>
                  </w:rPr>
                </w:rPrChange>
              </w:rPr>
              <w:pPrChange w:id="292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BDF4F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55" w:author="瑋婷 徐" w:date="2025-01-03T16:50:00Z" w16du:dateUtc="2025-01-03T08:50:00Z"/>
                <w:rFonts w:ascii="Times New Roman" w:eastAsiaTheme="minorEastAsia" w:hAnsi="Times New Roman" w:cs="Times New Roman"/>
                <w:rPrChange w:id="29256" w:author="瑋婷 徐" w:date="2025-01-06T15:37:00Z" w16du:dateUtc="2025-01-06T07:37:00Z">
                  <w:rPr>
                    <w:ins w:id="29257" w:author="瑋婷 徐" w:date="2025-01-03T16:50:00Z" w16du:dateUtc="2025-01-03T08:50:00Z"/>
                    <w:rFonts w:ascii="Times New Roman" w:eastAsia="Times New Roman" w:hAnsi="Times New Roman" w:cs="Times New Roman"/>
                    <w:sz w:val="20"/>
                    <w:szCs w:val="20"/>
                  </w:rPr>
                </w:rPrChange>
              </w:rPr>
              <w:pPrChange w:id="292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6ACC3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59" w:author="瑋婷 徐" w:date="2025-01-03T16:50:00Z" w16du:dateUtc="2025-01-03T08:50:00Z"/>
                <w:rFonts w:ascii="Times New Roman" w:eastAsiaTheme="minorEastAsia" w:hAnsi="Times New Roman" w:cs="Times New Roman"/>
                <w:rPrChange w:id="29260" w:author="瑋婷 徐" w:date="2025-01-06T15:37:00Z" w16du:dateUtc="2025-01-06T07:37:00Z">
                  <w:rPr>
                    <w:ins w:id="29261" w:author="瑋婷 徐" w:date="2025-01-03T16:50:00Z" w16du:dateUtc="2025-01-03T08:50:00Z"/>
                    <w:rFonts w:ascii="Times New Roman" w:eastAsia="Times New Roman" w:hAnsi="Times New Roman" w:cs="Times New Roman"/>
                    <w:sz w:val="20"/>
                    <w:szCs w:val="20"/>
                  </w:rPr>
                </w:rPrChange>
              </w:rPr>
              <w:pPrChange w:id="292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2A48A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63" w:author="瑋婷 徐" w:date="2025-01-03T16:50:00Z" w16du:dateUtc="2025-01-03T08:50:00Z"/>
                <w:rFonts w:ascii="Times New Roman" w:eastAsiaTheme="minorEastAsia" w:hAnsi="Times New Roman" w:cs="Times New Roman"/>
                <w:rPrChange w:id="29264" w:author="瑋婷 徐" w:date="2025-01-06T15:37:00Z" w16du:dateUtc="2025-01-06T07:37:00Z">
                  <w:rPr>
                    <w:ins w:id="29265" w:author="瑋婷 徐" w:date="2025-01-03T16:50:00Z" w16du:dateUtc="2025-01-03T08:50:00Z"/>
                    <w:rFonts w:ascii="Times New Roman" w:eastAsia="Times New Roman" w:hAnsi="Times New Roman" w:cs="Times New Roman"/>
                    <w:sz w:val="20"/>
                    <w:szCs w:val="20"/>
                  </w:rPr>
                </w:rPrChange>
              </w:rPr>
              <w:pPrChange w:id="292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B33134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67" w:author="瑋婷 徐" w:date="2025-01-03T16:50:00Z" w16du:dateUtc="2025-01-03T08:50:00Z"/>
                <w:rFonts w:ascii="Times New Roman" w:eastAsiaTheme="minorEastAsia" w:hAnsi="Times New Roman" w:cs="Times New Roman"/>
                <w:rPrChange w:id="29268" w:author="瑋婷 徐" w:date="2025-01-06T15:37:00Z" w16du:dateUtc="2025-01-06T07:37:00Z">
                  <w:rPr>
                    <w:ins w:id="29269" w:author="瑋婷 徐" w:date="2025-01-03T16:50:00Z" w16du:dateUtc="2025-01-03T08:50:00Z"/>
                    <w:rFonts w:ascii="Times New Roman" w:eastAsia="Times New Roman" w:hAnsi="Times New Roman" w:cs="Times New Roman"/>
                    <w:sz w:val="20"/>
                    <w:szCs w:val="20"/>
                  </w:rPr>
                </w:rPrChange>
              </w:rPr>
              <w:pPrChange w:id="292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76688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71" w:author="瑋婷 徐" w:date="2025-01-03T16:50:00Z" w16du:dateUtc="2025-01-03T08:50:00Z"/>
                <w:rFonts w:ascii="Times New Roman" w:eastAsiaTheme="minorEastAsia" w:hAnsi="Times New Roman" w:cs="Times New Roman"/>
                <w:rPrChange w:id="29272" w:author="瑋婷 徐" w:date="2025-01-06T15:37:00Z" w16du:dateUtc="2025-01-06T07:37:00Z">
                  <w:rPr>
                    <w:ins w:id="29273" w:author="瑋婷 徐" w:date="2025-01-03T16:50:00Z" w16du:dateUtc="2025-01-03T08:50:00Z"/>
                    <w:rFonts w:ascii="Times New Roman" w:eastAsia="Times New Roman" w:hAnsi="Times New Roman" w:cs="Times New Roman"/>
                    <w:sz w:val="20"/>
                    <w:szCs w:val="20"/>
                  </w:rPr>
                </w:rPrChange>
              </w:rPr>
              <w:pPrChange w:id="292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7693BFB4"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275" w:author="瑋婷 徐" w:date="2025-01-03T16:50:00Z" w16du:dateUtc="2025-01-03T08:50:00Z"/>
                <w:rFonts w:ascii="Times New Roman" w:eastAsiaTheme="minorEastAsia" w:hAnsi="Times New Roman" w:cs="Times New Roman"/>
                <w:rPrChange w:id="29276" w:author="瑋婷 徐" w:date="2025-01-06T15:37:00Z" w16du:dateUtc="2025-01-06T07:37:00Z">
                  <w:rPr>
                    <w:ins w:id="29277" w:author="瑋婷 徐" w:date="2025-01-03T16:50:00Z" w16du:dateUtc="2025-01-03T08:50:00Z"/>
                    <w:rFonts w:ascii="Times New Roman" w:eastAsia="Times New Roman" w:hAnsi="Times New Roman" w:cs="Times New Roman"/>
                    <w:sz w:val="20"/>
                    <w:szCs w:val="20"/>
                  </w:rPr>
                </w:rPrChange>
              </w:rPr>
              <w:pPrChange w:id="292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6FA550FF" w14:textId="77777777" w:rsidTr="003C19C7">
        <w:trPr>
          <w:trHeight w:val="300"/>
          <w:ins w:id="29279"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38C8875" w14:textId="77777777" w:rsidR="003C19C7" w:rsidRPr="000E74A7" w:rsidRDefault="003C19C7">
            <w:pPr>
              <w:spacing w:line="360" w:lineRule="auto"/>
              <w:jc w:val="both"/>
              <w:rPr>
                <w:ins w:id="29280" w:author="瑋婷 徐" w:date="2025-01-03T16:50:00Z" w16du:dateUtc="2025-01-03T08:50:00Z"/>
                <w:rFonts w:ascii="Times New Roman" w:eastAsiaTheme="minorEastAsia" w:hAnsi="Times New Roman" w:cs="Times New Roman"/>
                <w:b w:val="0"/>
                <w:bCs w:val="0"/>
                <w:color w:val="000000"/>
                <w:rPrChange w:id="29281" w:author="瑋婷 徐" w:date="2025-01-06T15:37:00Z" w16du:dateUtc="2025-01-06T07:37:00Z">
                  <w:rPr>
                    <w:ins w:id="29282" w:author="瑋婷 徐" w:date="2025-01-03T16:50:00Z" w16du:dateUtc="2025-01-03T08:50:00Z"/>
                    <w:rFonts w:ascii="Calibri" w:hAnsi="Calibri" w:cs="Calibri"/>
                    <w:color w:val="000000"/>
                    <w:sz w:val="22"/>
                    <w:szCs w:val="22"/>
                  </w:rPr>
                </w:rPrChange>
              </w:rPr>
              <w:pPrChange w:id="29283" w:author="瑋婷 徐" w:date="2025-01-03T16:55:00Z" w16du:dateUtc="2025-01-03T08:55:00Z">
                <w:pPr/>
              </w:pPrChange>
            </w:pPr>
            <w:ins w:id="29284" w:author="瑋婷 徐" w:date="2025-01-03T16:50:00Z" w16du:dateUtc="2025-01-03T08:50:00Z">
              <w:r w:rsidRPr="000E74A7">
                <w:rPr>
                  <w:rFonts w:ascii="Times New Roman" w:eastAsiaTheme="minorEastAsia" w:hAnsi="Times New Roman" w:cs="Times New Roman" w:hint="eastAsia"/>
                  <w:b w:val="0"/>
                  <w:bCs w:val="0"/>
                  <w:color w:val="000000"/>
                  <w:rPrChange w:id="29285" w:author="瑋婷 徐" w:date="2025-01-06T15:37:00Z" w16du:dateUtc="2025-01-06T07:37:00Z">
                    <w:rPr>
                      <w:rFonts w:ascii="Calibri" w:hAnsi="Calibri" w:cs="Calibri" w:hint="eastAsia"/>
                      <w:color w:val="000000"/>
                      <w:sz w:val="22"/>
                      <w:szCs w:val="22"/>
                    </w:rPr>
                  </w:rPrChange>
                </w:rPr>
                <w:t>鵲</w:t>
              </w:r>
              <w:proofErr w:type="gramStart"/>
              <w:r w:rsidRPr="000E74A7">
                <w:rPr>
                  <w:rFonts w:ascii="Times New Roman" w:eastAsiaTheme="minorEastAsia" w:hAnsi="Times New Roman" w:cs="Times New Roman" w:hint="eastAsia"/>
                  <w:b w:val="0"/>
                  <w:bCs w:val="0"/>
                  <w:color w:val="000000"/>
                  <w:rPrChange w:id="29286" w:author="瑋婷 徐" w:date="2025-01-06T15:37:00Z" w16du:dateUtc="2025-01-06T07:37:00Z">
                    <w:rPr>
                      <w:rFonts w:ascii="Calibri" w:hAnsi="Calibri" w:cs="Calibri" w:hint="eastAsia"/>
                      <w:color w:val="000000"/>
                      <w:sz w:val="22"/>
                      <w:szCs w:val="22"/>
                    </w:rPr>
                  </w:rPrChange>
                </w:rPr>
                <w:t>鴝</w:t>
              </w:r>
              <w:proofErr w:type="gramEnd"/>
              <w:r w:rsidRPr="000E74A7">
                <w:rPr>
                  <w:rFonts w:ascii="Times New Roman" w:eastAsiaTheme="minorEastAsia" w:hAnsi="Times New Roman" w:cs="Times New Roman"/>
                  <w:b w:val="0"/>
                  <w:bCs w:val="0"/>
                  <w:color w:val="000000"/>
                  <w:rPrChange w:id="29287"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115BB84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88" w:author="瑋婷 徐" w:date="2025-01-03T16:50:00Z" w16du:dateUtc="2025-01-03T08:50:00Z"/>
                <w:rFonts w:ascii="Times New Roman" w:eastAsiaTheme="minorEastAsia" w:hAnsi="Times New Roman" w:cs="Times New Roman"/>
                <w:i/>
                <w:iCs/>
                <w:color w:val="000000"/>
                <w:rPrChange w:id="29289" w:author="瑋婷 徐" w:date="2025-01-06T15:37:00Z" w16du:dateUtc="2025-01-06T07:37:00Z">
                  <w:rPr>
                    <w:ins w:id="29290" w:author="瑋婷 徐" w:date="2025-01-03T16:50:00Z" w16du:dateUtc="2025-01-03T08:50:00Z"/>
                    <w:rFonts w:ascii="Calibri" w:hAnsi="Calibri" w:cs="Calibri"/>
                    <w:i/>
                    <w:iCs/>
                    <w:color w:val="000000"/>
                    <w:sz w:val="22"/>
                    <w:szCs w:val="22"/>
                  </w:rPr>
                </w:rPrChange>
              </w:rPr>
              <w:pPrChange w:id="292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292" w:author="瑋婷 徐" w:date="2025-01-03T16:50:00Z" w16du:dateUtc="2025-01-03T08:50:00Z">
              <w:r w:rsidRPr="000E74A7">
                <w:rPr>
                  <w:rFonts w:ascii="Times New Roman" w:eastAsiaTheme="minorEastAsia" w:hAnsi="Times New Roman" w:cs="Times New Roman"/>
                  <w:i/>
                  <w:iCs/>
                  <w:color w:val="000000"/>
                  <w:rPrChange w:id="29293" w:author="瑋婷 徐" w:date="2025-01-06T15:37:00Z" w16du:dateUtc="2025-01-06T07:37:00Z">
                    <w:rPr>
                      <w:rFonts w:ascii="Calibri" w:hAnsi="Calibri" w:cs="Calibri"/>
                      <w:i/>
                      <w:iCs/>
                      <w:color w:val="000000"/>
                      <w:sz w:val="22"/>
                      <w:szCs w:val="22"/>
                    </w:rPr>
                  </w:rPrChange>
                </w:rPr>
                <w:t>Copsychus saularis</w:t>
              </w:r>
            </w:ins>
          </w:p>
        </w:tc>
        <w:tc>
          <w:tcPr>
            <w:tcW w:w="162" w:type="pct"/>
            <w:noWrap/>
            <w:vAlign w:val="center"/>
            <w:hideMark/>
          </w:tcPr>
          <w:p w14:paraId="06B9A2D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94" w:author="瑋婷 徐" w:date="2025-01-03T16:50:00Z" w16du:dateUtc="2025-01-03T08:50:00Z"/>
                <w:rFonts w:ascii="Times New Roman" w:eastAsiaTheme="minorEastAsia" w:hAnsi="Times New Roman" w:cs="Times New Roman"/>
                <w:i/>
                <w:iCs/>
                <w:color w:val="000000"/>
                <w:rPrChange w:id="29295" w:author="瑋婷 徐" w:date="2025-01-06T15:37:00Z" w16du:dateUtc="2025-01-06T07:37:00Z">
                  <w:rPr>
                    <w:ins w:id="29296" w:author="瑋婷 徐" w:date="2025-01-03T16:50:00Z" w16du:dateUtc="2025-01-03T08:50:00Z"/>
                    <w:rFonts w:ascii="Calibri" w:hAnsi="Calibri" w:cs="Calibri"/>
                    <w:i/>
                    <w:iCs/>
                    <w:color w:val="000000"/>
                    <w:sz w:val="22"/>
                    <w:szCs w:val="22"/>
                  </w:rPr>
                </w:rPrChange>
              </w:rPr>
              <w:pPrChange w:id="292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AA7B452"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298" w:author="瑋婷 徐" w:date="2025-01-03T16:50:00Z" w16du:dateUtc="2025-01-03T08:50:00Z"/>
                <w:rFonts w:ascii="Times New Roman" w:eastAsiaTheme="minorEastAsia" w:hAnsi="Times New Roman" w:cs="Times New Roman"/>
                <w:rPrChange w:id="29299" w:author="瑋婷 徐" w:date="2025-01-06T15:37:00Z" w16du:dateUtc="2025-01-06T07:37:00Z">
                  <w:rPr>
                    <w:ins w:id="29300" w:author="瑋婷 徐" w:date="2025-01-03T16:50:00Z" w16du:dateUtc="2025-01-03T08:50:00Z"/>
                    <w:rFonts w:ascii="Times New Roman" w:eastAsia="Times New Roman" w:hAnsi="Times New Roman" w:cs="Times New Roman"/>
                    <w:sz w:val="20"/>
                    <w:szCs w:val="20"/>
                  </w:rPr>
                </w:rPrChange>
              </w:rPr>
              <w:pPrChange w:id="293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BD6E7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02" w:author="瑋婷 徐" w:date="2025-01-03T16:50:00Z" w16du:dateUtc="2025-01-03T08:50:00Z"/>
                <w:rFonts w:ascii="Times New Roman" w:eastAsiaTheme="minorEastAsia" w:hAnsi="Times New Roman" w:cs="Times New Roman"/>
                <w:rPrChange w:id="29303" w:author="瑋婷 徐" w:date="2025-01-06T15:37:00Z" w16du:dateUtc="2025-01-06T07:37:00Z">
                  <w:rPr>
                    <w:ins w:id="29304" w:author="瑋婷 徐" w:date="2025-01-03T16:50:00Z" w16du:dateUtc="2025-01-03T08:50:00Z"/>
                    <w:rFonts w:ascii="Times New Roman" w:eastAsia="Times New Roman" w:hAnsi="Times New Roman" w:cs="Times New Roman"/>
                    <w:sz w:val="20"/>
                    <w:szCs w:val="20"/>
                  </w:rPr>
                </w:rPrChange>
              </w:rPr>
              <w:pPrChange w:id="293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43289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06" w:author="瑋婷 徐" w:date="2025-01-03T16:50:00Z" w16du:dateUtc="2025-01-03T08:50:00Z"/>
                <w:rFonts w:ascii="Times New Roman" w:eastAsiaTheme="minorEastAsia" w:hAnsi="Times New Roman" w:cs="Times New Roman"/>
                <w:rPrChange w:id="29307" w:author="瑋婷 徐" w:date="2025-01-06T15:37:00Z" w16du:dateUtc="2025-01-06T07:37:00Z">
                  <w:rPr>
                    <w:ins w:id="29308" w:author="瑋婷 徐" w:date="2025-01-03T16:50:00Z" w16du:dateUtc="2025-01-03T08:50:00Z"/>
                    <w:rFonts w:ascii="Times New Roman" w:eastAsia="Times New Roman" w:hAnsi="Times New Roman" w:cs="Times New Roman"/>
                    <w:sz w:val="20"/>
                    <w:szCs w:val="20"/>
                  </w:rPr>
                </w:rPrChange>
              </w:rPr>
              <w:pPrChange w:id="293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79EC06"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10" w:author="瑋婷 徐" w:date="2025-01-03T16:50:00Z" w16du:dateUtc="2025-01-03T08:50:00Z"/>
                <w:rFonts w:ascii="Times New Roman" w:eastAsiaTheme="minorEastAsia" w:hAnsi="Times New Roman" w:cs="Times New Roman"/>
                <w:rPrChange w:id="29311" w:author="瑋婷 徐" w:date="2025-01-06T15:37:00Z" w16du:dateUtc="2025-01-06T07:37:00Z">
                  <w:rPr>
                    <w:ins w:id="29312" w:author="瑋婷 徐" w:date="2025-01-03T16:50:00Z" w16du:dateUtc="2025-01-03T08:50:00Z"/>
                    <w:rFonts w:ascii="Times New Roman" w:eastAsia="Times New Roman" w:hAnsi="Times New Roman" w:cs="Times New Roman"/>
                    <w:sz w:val="20"/>
                    <w:szCs w:val="20"/>
                  </w:rPr>
                </w:rPrChange>
              </w:rPr>
              <w:pPrChange w:id="293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60659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14" w:author="瑋婷 徐" w:date="2025-01-03T16:50:00Z" w16du:dateUtc="2025-01-03T08:50:00Z"/>
                <w:rFonts w:ascii="Times New Roman" w:eastAsiaTheme="minorEastAsia" w:hAnsi="Times New Roman" w:cs="Times New Roman"/>
                <w:rPrChange w:id="29315" w:author="瑋婷 徐" w:date="2025-01-06T15:37:00Z" w16du:dateUtc="2025-01-06T07:37:00Z">
                  <w:rPr>
                    <w:ins w:id="29316" w:author="瑋婷 徐" w:date="2025-01-03T16:50:00Z" w16du:dateUtc="2025-01-03T08:50:00Z"/>
                    <w:rFonts w:ascii="Times New Roman" w:eastAsia="Times New Roman" w:hAnsi="Times New Roman" w:cs="Times New Roman"/>
                    <w:sz w:val="20"/>
                    <w:szCs w:val="20"/>
                  </w:rPr>
                </w:rPrChange>
              </w:rPr>
              <w:pPrChange w:id="293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27242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18" w:author="瑋婷 徐" w:date="2025-01-03T16:50:00Z" w16du:dateUtc="2025-01-03T08:50:00Z"/>
                <w:rFonts w:ascii="Times New Roman" w:eastAsiaTheme="minorEastAsia" w:hAnsi="Times New Roman" w:cs="Times New Roman"/>
                <w:rPrChange w:id="29319" w:author="瑋婷 徐" w:date="2025-01-06T15:37:00Z" w16du:dateUtc="2025-01-06T07:37:00Z">
                  <w:rPr>
                    <w:ins w:id="29320" w:author="瑋婷 徐" w:date="2025-01-03T16:50:00Z" w16du:dateUtc="2025-01-03T08:50:00Z"/>
                    <w:rFonts w:ascii="Times New Roman" w:eastAsia="Times New Roman" w:hAnsi="Times New Roman" w:cs="Times New Roman"/>
                    <w:sz w:val="20"/>
                    <w:szCs w:val="20"/>
                  </w:rPr>
                </w:rPrChange>
              </w:rPr>
              <w:pPrChange w:id="293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CA2F07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22" w:author="瑋婷 徐" w:date="2025-01-03T16:50:00Z" w16du:dateUtc="2025-01-03T08:50:00Z"/>
                <w:rFonts w:ascii="Times New Roman" w:eastAsiaTheme="minorEastAsia" w:hAnsi="Times New Roman" w:cs="Times New Roman"/>
                <w:rPrChange w:id="29323" w:author="瑋婷 徐" w:date="2025-01-06T15:37:00Z" w16du:dateUtc="2025-01-06T07:37:00Z">
                  <w:rPr>
                    <w:ins w:id="29324" w:author="瑋婷 徐" w:date="2025-01-03T16:50:00Z" w16du:dateUtc="2025-01-03T08:50:00Z"/>
                    <w:rFonts w:ascii="Times New Roman" w:eastAsia="Times New Roman" w:hAnsi="Times New Roman" w:cs="Times New Roman"/>
                    <w:sz w:val="20"/>
                    <w:szCs w:val="20"/>
                  </w:rPr>
                </w:rPrChange>
              </w:rPr>
              <w:pPrChange w:id="293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F0E311"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26" w:author="瑋婷 徐" w:date="2025-01-03T16:50:00Z" w16du:dateUtc="2025-01-03T08:50:00Z"/>
                <w:rFonts w:ascii="Times New Roman" w:eastAsiaTheme="minorEastAsia" w:hAnsi="Times New Roman" w:cs="Times New Roman"/>
                <w:rPrChange w:id="29327" w:author="瑋婷 徐" w:date="2025-01-06T15:37:00Z" w16du:dateUtc="2025-01-06T07:37:00Z">
                  <w:rPr>
                    <w:ins w:id="29328" w:author="瑋婷 徐" w:date="2025-01-03T16:50:00Z" w16du:dateUtc="2025-01-03T08:50:00Z"/>
                    <w:rFonts w:ascii="Times New Roman" w:eastAsia="Times New Roman" w:hAnsi="Times New Roman" w:cs="Times New Roman"/>
                    <w:sz w:val="20"/>
                    <w:szCs w:val="20"/>
                  </w:rPr>
                </w:rPrChange>
              </w:rPr>
              <w:pPrChange w:id="293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440673"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30" w:author="瑋婷 徐" w:date="2025-01-03T16:50:00Z" w16du:dateUtc="2025-01-03T08:50:00Z"/>
                <w:rFonts w:ascii="Times New Roman" w:eastAsiaTheme="minorEastAsia" w:hAnsi="Times New Roman" w:cs="Times New Roman"/>
                <w:rPrChange w:id="29331" w:author="瑋婷 徐" w:date="2025-01-06T15:37:00Z" w16du:dateUtc="2025-01-06T07:37:00Z">
                  <w:rPr>
                    <w:ins w:id="29332" w:author="瑋婷 徐" w:date="2025-01-03T16:50:00Z" w16du:dateUtc="2025-01-03T08:50:00Z"/>
                    <w:rFonts w:ascii="Times New Roman" w:eastAsia="Times New Roman" w:hAnsi="Times New Roman" w:cs="Times New Roman"/>
                    <w:sz w:val="20"/>
                    <w:szCs w:val="20"/>
                  </w:rPr>
                </w:rPrChange>
              </w:rPr>
              <w:pPrChange w:id="293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B84C9B"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34" w:author="瑋婷 徐" w:date="2025-01-03T16:50:00Z" w16du:dateUtc="2025-01-03T08:50:00Z"/>
                <w:rFonts w:ascii="Times New Roman" w:eastAsiaTheme="minorEastAsia" w:hAnsi="Times New Roman" w:cs="Times New Roman"/>
                <w:rPrChange w:id="29335" w:author="瑋婷 徐" w:date="2025-01-06T15:37:00Z" w16du:dateUtc="2025-01-06T07:37:00Z">
                  <w:rPr>
                    <w:ins w:id="29336" w:author="瑋婷 徐" w:date="2025-01-03T16:50:00Z" w16du:dateUtc="2025-01-03T08:50:00Z"/>
                    <w:rFonts w:ascii="Times New Roman" w:eastAsia="Times New Roman" w:hAnsi="Times New Roman" w:cs="Times New Roman"/>
                    <w:sz w:val="20"/>
                    <w:szCs w:val="20"/>
                  </w:rPr>
                </w:rPrChange>
              </w:rPr>
              <w:pPrChange w:id="293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E5FC68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38" w:author="瑋婷 徐" w:date="2025-01-03T16:50:00Z" w16du:dateUtc="2025-01-03T08:50:00Z"/>
                <w:rFonts w:ascii="Times New Roman" w:eastAsiaTheme="minorEastAsia" w:hAnsi="Times New Roman" w:cs="Times New Roman"/>
                <w:rPrChange w:id="29339" w:author="瑋婷 徐" w:date="2025-01-06T15:37:00Z" w16du:dateUtc="2025-01-06T07:37:00Z">
                  <w:rPr>
                    <w:ins w:id="29340" w:author="瑋婷 徐" w:date="2025-01-03T16:50:00Z" w16du:dateUtc="2025-01-03T08:50:00Z"/>
                    <w:rFonts w:ascii="Times New Roman" w:eastAsia="Times New Roman" w:hAnsi="Times New Roman" w:cs="Times New Roman"/>
                    <w:sz w:val="20"/>
                    <w:szCs w:val="20"/>
                  </w:rPr>
                </w:rPrChange>
              </w:rPr>
              <w:pPrChange w:id="293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50ECD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42" w:author="瑋婷 徐" w:date="2025-01-03T16:50:00Z" w16du:dateUtc="2025-01-03T08:50:00Z"/>
                <w:rFonts w:ascii="Times New Roman" w:eastAsiaTheme="minorEastAsia" w:hAnsi="Times New Roman" w:cs="Times New Roman"/>
                <w:rPrChange w:id="29343" w:author="瑋婷 徐" w:date="2025-01-06T15:37:00Z" w16du:dateUtc="2025-01-06T07:37:00Z">
                  <w:rPr>
                    <w:ins w:id="29344" w:author="瑋婷 徐" w:date="2025-01-03T16:50:00Z" w16du:dateUtc="2025-01-03T08:50:00Z"/>
                    <w:rFonts w:ascii="Times New Roman" w:eastAsia="Times New Roman" w:hAnsi="Times New Roman" w:cs="Times New Roman"/>
                    <w:sz w:val="20"/>
                    <w:szCs w:val="20"/>
                  </w:rPr>
                </w:rPrChange>
              </w:rPr>
              <w:pPrChange w:id="293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999606"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46" w:author="瑋婷 徐" w:date="2025-01-03T16:50:00Z" w16du:dateUtc="2025-01-03T08:50:00Z"/>
                <w:rFonts w:ascii="Times New Roman" w:eastAsiaTheme="minorEastAsia" w:hAnsi="Times New Roman" w:cs="Times New Roman"/>
                <w:rPrChange w:id="29347" w:author="瑋婷 徐" w:date="2025-01-06T15:37:00Z" w16du:dateUtc="2025-01-06T07:37:00Z">
                  <w:rPr>
                    <w:ins w:id="29348" w:author="瑋婷 徐" w:date="2025-01-03T16:50:00Z" w16du:dateUtc="2025-01-03T08:50:00Z"/>
                    <w:rFonts w:ascii="Times New Roman" w:eastAsia="Times New Roman" w:hAnsi="Times New Roman" w:cs="Times New Roman"/>
                    <w:sz w:val="20"/>
                    <w:szCs w:val="20"/>
                  </w:rPr>
                </w:rPrChange>
              </w:rPr>
              <w:pPrChange w:id="293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1D08F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50" w:author="瑋婷 徐" w:date="2025-01-03T16:50:00Z" w16du:dateUtc="2025-01-03T08:50:00Z"/>
                <w:rFonts w:ascii="Times New Roman" w:eastAsiaTheme="minorEastAsia" w:hAnsi="Times New Roman" w:cs="Times New Roman"/>
                <w:rPrChange w:id="29351" w:author="瑋婷 徐" w:date="2025-01-06T15:37:00Z" w16du:dateUtc="2025-01-06T07:37:00Z">
                  <w:rPr>
                    <w:ins w:id="29352" w:author="瑋婷 徐" w:date="2025-01-03T16:50:00Z" w16du:dateUtc="2025-01-03T08:50:00Z"/>
                    <w:rFonts w:ascii="Times New Roman" w:eastAsia="Times New Roman" w:hAnsi="Times New Roman" w:cs="Times New Roman"/>
                    <w:sz w:val="20"/>
                    <w:szCs w:val="20"/>
                  </w:rPr>
                </w:rPrChange>
              </w:rPr>
              <w:pPrChange w:id="293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1EDF30E"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54" w:author="瑋婷 徐" w:date="2025-01-03T16:50:00Z" w16du:dateUtc="2025-01-03T08:50:00Z"/>
                <w:rFonts w:ascii="Times New Roman" w:eastAsiaTheme="minorEastAsia" w:hAnsi="Times New Roman" w:cs="Times New Roman"/>
                <w:rPrChange w:id="29355" w:author="瑋婷 徐" w:date="2025-01-06T15:37:00Z" w16du:dateUtc="2025-01-06T07:37:00Z">
                  <w:rPr>
                    <w:ins w:id="29356" w:author="瑋婷 徐" w:date="2025-01-03T16:50:00Z" w16du:dateUtc="2025-01-03T08:50:00Z"/>
                    <w:rFonts w:ascii="Times New Roman" w:eastAsia="Times New Roman" w:hAnsi="Times New Roman" w:cs="Times New Roman"/>
                    <w:sz w:val="20"/>
                    <w:szCs w:val="20"/>
                  </w:rPr>
                </w:rPrChange>
              </w:rPr>
              <w:pPrChange w:id="293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92153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58" w:author="瑋婷 徐" w:date="2025-01-03T16:50:00Z" w16du:dateUtc="2025-01-03T08:50:00Z"/>
                <w:rFonts w:ascii="Times New Roman" w:eastAsiaTheme="minorEastAsia" w:hAnsi="Times New Roman" w:cs="Times New Roman"/>
                <w:rPrChange w:id="29359" w:author="瑋婷 徐" w:date="2025-01-06T15:37:00Z" w16du:dateUtc="2025-01-06T07:37:00Z">
                  <w:rPr>
                    <w:ins w:id="29360" w:author="瑋婷 徐" w:date="2025-01-03T16:50:00Z" w16du:dateUtc="2025-01-03T08:50:00Z"/>
                    <w:rFonts w:ascii="Times New Roman" w:eastAsia="Times New Roman" w:hAnsi="Times New Roman" w:cs="Times New Roman"/>
                    <w:sz w:val="20"/>
                    <w:szCs w:val="20"/>
                  </w:rPr>
                </w:rPrChange>
              </w:rPr>
              <w:pPrChange w:id="293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448A2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62" w:author="瑋婷 徐" w:date="2025-01-03T16:50:00Z" w16du:dateUtc="2025-01-03T08:50:00Z"/>
                <w:rFonts w:ascii="Times New Roman" w:eastAsiaTheme="minorEastAsia" w:hAnsi="Times New Roman" w:cs="Times New Roman"/>
                <w:rPrChange w:id="29363" w:author="瑋婷 徐" w:date="2025-01-06T15:37:00Z" w16du:dateUtc="2025-01-06T07:37:00Z">
                  <w:rPr>
                    <w:ins w:id="29364" w:author="瑋婷 徐" w:date="2025-01-03T16:50:00Z" w16du:dateUtc="2025-01-03T08:50:00Z"/>
                    <w:rFonts w:ascii="Times New Roman" w:eastAsia="Times New Roman" w:hAnsi="Times New Roman" w:cs="Times New Roman"/>
                    <w:sz w:val="20"/>
                    <w:szCs w:val="20"/>
                  </w:rPr>
                </w:rPrChange>
              </w:rPr>
              <w:pPrChange w:id="293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74528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66" w:author="瑋婷 徐" w:date="2025-01-03T16:50:00Z" w16du:dateUtc="2025-01-03T08:50:00Z"/>
                <w:rFonts w:ascii="Times New Roman" w:eastAsiaTheme="minorEastAsia" w:hAnsi="Times New Roman" w:cs="Times New Roman"/>
                <w:rPrChange w:id="29367" w:author="瑋婷 徐" w:date="2025-01-06T15:37:00Z" w16du:dateUtc="2025-01-06T07:37:00Z">
                  <w:rPr>
                    <w:ins w:id="29368" w:author="瑋婷 徐" w:date="2025-01-03T16:50:00Z" w16du:dateUtc="2025-01-03T08:50:00Z"/>
                    <w:rFonts w:ascii="Times New Roman" w:eastAsia="Times New Roman" w:hAnsi="Times New Roman" w:cs="Times New Roman"/>
                    <w:sz w:val="20"/>
                    <w:szCs w:val="20"/>
                  </w:rPr>
                </w:rPrChange>
              </w:rPr>
              <w:pPrChange w:id="293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8F01D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70" w:author="瑋婷 徐" w:date="2025-01-03T16:50:00Z" w16du:dateUtc="2025-01-03T08:50:00Z"/>
                <w:rFonts w:ascii="Times New Roman" w:eastAsiaTheme="minorEastAsia" w:hAnsi="Times New Roman" w:cs="Times New Roman"/>
                <w:rPrChange w:id="29371" w:author="瑋婷 徐" w:date="2025-01-06T15:37:00Z" w16du:dateUtc="2025-01-06T07:37:00Z">
                  <w:rPr>
                    <w:ins w:id="29372" w:author="瑋婷 徐" w:date="2025-01-03T16:50:00Z" w16du:dateUtc="2025-01-03T08:50:00Z"/>
                    <w:rFonts w:ascii="Times New Roman" w:eastAsia="Times New Roman" w:hAnsi="Times New Roman" w:cs="Times New Roman"/>
                    <w:sz w:val="20"/>
                    <w:szCs w:val="20"/>
                  </w:rPr>
                </w:rPrChange>
              </w:rPr>
              <w:pPrChange w:id="293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1947B98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374" w:author="瑋婷 徐" w:date="2025-01-03T16:50:00Z" w16du:dateUtc="2025-01-03T08:50:00Z"/>
                <w:rFonts w:ascii="Times New Roman" w:eastAsiaTheme="minorEastAsia" w:hAnsi="Times New Roman" w:cs="Times New Roman"/>
                <w:rPrChange w:id="29375" w:author="瑋婷 徐" w:date="2025-01-06T15:37:00Z" w16du:dateUtc="2025-01-06T07:37:00Z">
                  <w:rPr>
                    <w:ins w:id="29376" w:author="瑋婷 徐" w:date="2025-01-03T16:50:00Z" w16du:dateUtc="2025-01-03T08:50:00Z"/>
                    <w:rFonts w:ascii="Times New Roman" w:eastAsia="Times New Roman" w:hAnsi="Times New Roman" w:cs="Times New Roman"/>
                    <w:sz w:val="20"/>
                    <w:szCs w:val="20"/>
                  </w:rPr>
                </w:rPrChange>
              </w:rPr>
              <w:pPrChange w:id="293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04FBA510" w14:textId="77777777" w:rsidTr="003C19C7">
        <w:trPr>
          <w:cnfStyle w:val="000000100000" w:firstRow="0" w:lastRow="0" w:firstColumn="0" w:lastColumn="0" w:oddVBand="0" w:evenVBand="0" w:oddHBand="1" w:evenHBand="0" w:firstRowFirstColumn="0" w:firstRowLastColumn="0" w:lastRowFirstColumn="0" w:lastRowLastColumn="0"/>
          <w:trHeight w:val="300"/>
          <w:ins w:id="2937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21487D" w14:textId="77777777" w:rsidR="003C19C7" w:rsidRPr="000E74A7" w:rsidRDefault="003C19C7">
            <w:pPr>
              <w:spacing w:line="360" w:lineRule="auto"/>
              <w:jc w:val="both"/>
              <w:rPr>
                <w:ins w:id="29379" w:author="瑋婷 徐" w:date="2025-01-03T16:50:00Z" w16du:dateUtc="2025-01-03T08:50:00Z"/>
                <w:rFonts w:ascii="Times New Roman" w:eastAsiaTheme="minorEastAsia" w:hAnsi="Times New Roman" w:cs="Times New Roman"/>
                <w:b w:val="0"/>
                <w:bCs w:val="0"/>
                <w:color w:val="000000"/>
                <w:rPrChange w:id="29380" w:author="瑋婷 徐" w:date="2025-01-06T15:37:00Z" w16du:dateUtc="2025-01-06T07:37:00Z">
                  <w:rPr>
                    <w:ins w:id="29381" w:author="瑋婷 徐" w:date="2025-01-03T16:50:00Z" w16du:dateUtc="2025-01-03T08:50:00Z"/>
                    <w:rFonts w:ascii="Calibri" w:hAnsi="Calibri" w:cs="Calibri"/>
                    <w:color w:val="000000"/>
                    <w:sz w:val="22"/>
                    <w:szCs w:val="22"/>
                  </w:rPr>
                </w:rPrChange>
              </w:rPr>
              <w:pPrChange w:id="29382" w:author="瑋婷 徐" w:date="2025-01-03T16:55:00Z" w16du:dateUtc="2025-01-03T08:55:00Z">
                <w:pPr/>
              </w:pPrChange>
            </w:pPr>
            <w:proofErr w:type="gramStart"/>
            <w:ins w:id="29383" w:author="瑋婷 徐" w:date="2025-01-03T16:50:00Z" w16du:dateUtc="2025-01-03T08:50:00Z">
              <w:r w:rsidRPr="000E74A7">
                <w:rPr>
                  <w:rFonts w:ascii="Times New Roman" w:eastAsiaTheme="minorEastAsia" w:hAnsi="Times New Roman" w:cs="Times New Roman" w:hint="eastAsia"/>
                  <w:b w:val="0"/>
                  <w:bCs w:val="0"/>
                  <w:color w:val="000000"/>
                  <w:rPrChange w:id="29384" w:author="瑋婷 徐" w:date="2025-01-06T15:37:00Z" w16du:dateUtc="2025-01-06T07:37:00Z">
                    <w:rPr>
                      <w:rFonts w:ascii="Calibri" w:hAnsi="Calibri" w:cs="Calibri" w:hint="eastAsia"/>
                      <w:color w:val="000000"/>
                      <w:sz w:val="22"/>
                      <w:szCs w:val="22"/>
                    </w:rPr>
                  </w:rPrChange>
                </w:rPr>
                <w:t>白腰鵲鴝</w:t>
              </w:r>
              <w:proofErr w:type="gramEnd"/>
              <w:r w:rsidRPr="000E74A7">
                <w:rPr>
                  <w:rFonts w:ascii="Times New Roman" w:eastAsiaTheme="minorEastAsia" w:hAnsi="Times New Roman" w:cs="Times New Roman"/>
                  <w:b w:val="0"/>
                  <w:bCs w:val="0"/>
                  <w:color w:val="000000"/>
                  <w:rPrChange w:id="29385"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7BE6B50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86" w:author="瑋婷 徐" w:date="2025-01-03T16:50:00Z" w16du:dateUtc="2025-01-03T08:50:00Z"/>
                <w:rFonts w:ascii="Times New Roman" w:eastAsiaTheme="minorEastAsia" w:hAnsi="Times New Roman" w:cs="Times New Roman"/>
                <w:i/>
                <w:iCs/>
                <w:color w:val="000000"/>
                <w:rPrChange w:id="29387" w:author="瑋婷 徐" w:date="2025-01-06T15:37:00Z" w16du:dateUtc="2025-01-06T07:37:00Z">
                  <w:rPr>
                    <w:ins w:id="29388" w:author="瑋婷 徐" w:date="2025-01-03T16:50:00Z" w16du:dateUtc="2025-01-03T08:50:00Z"/>
                    <w:rFonts w:ascii="Calibri" w:hAnsi="Calibri" w:cs="Calibri"/>
                    <w:i/>
                    <w:iCs/>
                    <w:color w:val="000000"/>
                    <w:sz w:val="22"/>
                    <w:szCs w:val="22"/>
                  </w:rPr>
                </w:rPrChange>
              </w:rPr>
              <w:pPrChange w:id="293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390" w:author="瑋婷 徐" w:date="2025-01-03T16:50:00Z" w16du:dateUtc="2025-01-03T08:50:00Z">
              <w:r w:rsidRPr="000E74A7">
                <w:rPr>
                  <w:rFonts w:ascii="Times New Roman" w:eastAsiaTheme="minorEastAsia" w:hAnsi="Times New Roman" w:cs="Times New Roman"/>
                  <w:i/>
                  <w:iCs/>
                  <w:color w:val="000000"/>
                  <w:rPrChange w:id="29391" w:author="瑋婷 徐" w:date="2025-01-06T15:37:00Z" w16du:dateUtc="2025-01-06T07:37:00Z">
                    <w:rPr>
                      <w:rFonts w:ascii="Calibri" w:hAnsi="Calibri" w:cs="Calibri"/>
                      <w:i/>
                      <w:iCs/>
                      <w:color w:val="000000"/>
                      <w:sz w:val="22"/>
                      <w:szCs w:val="22"/>
                    </w:rPr>
                  </w:rPrChange>
                </w:rPr>
                <w:t>Copsychus malabaricus</w:t>
              </w:r>
            </w:ins>
          </w:p>
        </w:tc>
        <w:tc>
          <w:tcPr>
            <w:tcW w:w="162" w:type="pct"/>
            <w:noWrap/>
            <w:vAlign w:val="center"/>
            <w:hideMark/>
          </w:tcPr>
          <w:p w14:paraId="5CBAE025"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92" w:author="瑋婷 徐" w:date="2025-01-03T16:50:00Z" w16du:dateUtc="2025-01-03T08:50:00Z"/>
                <w:rFonts w:ascii="Times New Roman" w:eastAsiaTheme="minorEastAsia" w:hAnsi="Times New Roman" w:cs="Times New Roman"/>
                <w:i/>
                <w:iCs/>
                <w:color w:val="000000"/>
                <w:rPrChange w:id="29393" w:author="瑋婷 徐" w:date="2025-01-06T15:37:00Z" w16du:dateUtc="2025-01-06T07:37:00Z">
                  <w:rPr>
                    <w:ins w:id="29394" w:author="瑋婷 徐" w:date="2025-01-03T16:50:00Z" w16du:dateUtc="2025-01-03T08:50:00Z"/>
                    <w:rFonts w:ascii="Calibri" w:hAnsi="Calibri" w:cs="Calibri"/>
                    <w:i/>
                    <w:iCs/>
                    <w:color w:val="000000"/>
                    <w:sz w:val="22"/>
                    <w:szCs w:val="22"/>
                  </w:rPr>
                </w:rPrChange>
              </w:rPr>
              <w:pPrChange w:id="293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35E42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396" w:author="瑋婷 徐" w:date="2025-01-03T16:50:00Z" w16du:dateUtc="2025-01-03T08:50:00Z"/>
                <w:rFonts w:ascii="Times New Roman" w:eastAsiaTheme="minorEastAsia" w:hAnsi="Times New Roman" w:cs="Times New Roman"/>
                <w:rPrChange w:id="29397" w:author="瑋婷 徐" w:date="2025-01-06T15:37:00Z" w16du:dateUtc="2025-01-06T07:37:00Z">
                  <w:rPr>
                    <w:ins w:id="29398" w:author="瑋婷 徐" w:date="2025-01-03T16:50:00Z" w16du:dateUtc="2025-01-03T08:50:00Z"/>
                    <w:rFonts w:ascii="Times New Roman" w:eastAsia="Times New Roman" w:hAnsi="Times New Roman" w:cs="Times New Roman"/>
                    <w:sz w:val="20"/>
                    <w:szCs w:val="20"/>
                  </w:rPr>
                </w:rPrChange>
              </w:rPr>
              <w:pPrChange w:id="293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7E778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00" w:author="瑋婷 徐" w:date="2025-01-03T16:50:00Z" w16du:dateUtc="2025-01-03T08:50:00Z"/>
                <w:rFonts w:ascii="Times New Roman" w:eastAsiaTheme="minorEastAsia" w:hAnsi="Times New Roman" w:cs="Times New Roman"/>
                <w:rPrChange w:id="29401" w:author="瑋婷 徐" w:date="2025-01-06T15:37:00Z" w16du:dateUtc="2025-01-06T07:37:00Z">
                  <w:rPr>
                    <w:ins w:id="29402" w:author="瑋婷 徐" w:date="2025-01-03T16:50:00Z" w16du:dateUtc="2025-01-03T08:50:00Z"/>
                    <w:rFonts w:ascii="Times New Roman" w:eastAsia="Times New Roman" w:hAnsi="Times New Roman" w:cs="Times New Roman"/>
                    <w:sz w:val="20"/>
                    <w:szCs w:val="20"/>
                  </w:rPr>
                </w:rPrChange>
              </w:rPr>
              <w:pPrChange w:id="294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BD055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04" w:author="瑋婷 徐" w:date="2025-01-03T16:50:00Z" w16du:dateUtc="2025-01-03T08:50:00Z"/>
                <w:rFonts w:ascii="Times New Roman" w:eastAsiaTheme="minorEastAsia" w:hAnsi="Times New Roman" w:cs="Times New Roman"/>
                <w:rPrChange w:id="29405" w:author="瑋婷 徐" w:date="2025-01-06T15:37:00Z" w16du:dateUtc="2025-01-06T07:37:00Z">
                  <w:rPr>
                    <w:ins w:id="29406" w:author="瑋婷 徐" w:date="2025-01-03T16:50:00Z" w16du:dateUtc="2025-01-03T08:50:00Z"/>
                    <w:rFonts w:ascii="Times New Roman" w:eastAsia="Times New Roman" w:hAnsi="Times New Roman" w:cs="Times New Roman"/>
                    <w:sz w:val="20"/>
                    <w:szCs w:val="20"/>
                  </w:rPr>
                </w:rPrChange>
              </w:rPr>
              <w:pPrChange w:id="294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83698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08" w:author="瑋婷 徐" w:date="2025-01-03T16:50:00Z" w16du:dateUtc="2025-01-03T08:50:00Z"/>
                <w:rFonts w:ascii="Times New Roman" w:eastAsiaTheme="minorEastAsia" w:hAnsi="Times New Roman" w:cs="Times New Roman"/>
                <w:rPrChange w:id="29409" w:author="瑋婷 徐" w:date="2025-01-06T15:37:00Z" w16du:dateUtc="2025-01-06T07:37:00Z">
                  <w:rPr>
                    <w:ins w:id="29410" w:author="瑋婷 徐" w:date="2025-01-03T16:50:00Z" w16du:dateUtc="2025-01-03T08:50:00Z"/>
                    <w:rFonts w:ascii="Times New Roman" w:eastAsia="Times New Roman" w:hAnsi="Times New Roman" w:cs="Times New Roman"/>
                    <w:sz w:val="20"/>
                    <w:szCs w:val="20"/>
                  </w:rPr>
                </w:rPrChange>
              </w:rPr>
              <w:pPrChange w:id="294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74F28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12" w:author="瑋婷 徐" w:date="2025-01-03T16:50:00Z" w16du:dateUtc="2025-01-03T08:50:00Z"/>
                <w:rFonts w:ascii="Times New Roman" w:eastAsiaTheme="minorEastAsia" w:hAnsi="Times New Roman" w:cs="Times New Roman"/>
                <w:rPrChange w:id="29413" w:author="瑋婷 徐" w:date="2025-01-06T15:37:00Z" w16du:dateUtc="2025-01-06T07:37:00Z">
                  <w:rPr>
                    <w:ins w:id="29414" w:author="瑋婷 徐" w:date="2025-01-03T16:50:00Z" w16du:dateUtc="2025-01-03T08:50:00Z"/>
                    <w:rFonts w:ascii="Times New Roman" w:eastAsia="Times New Roman" w:hAnsi="Times New Roman" w:cs="Times New Roman"/>
                    <w:sz w:val="20"/>
                    <w:szCs w:val="20"/>
                  </w:rPr>
                </w:rPrChange>
              </w:rPr>
              <w:pPrChange w:id="294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88261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16" w:author="瑋婷 徐" w:date="2025-01-03T16:50:00Z" w16du:dateUtc="2025-01-03T08:50:00Z"/>
                <w:rFonts w:ascii="Times New Roman" w:eastAsiaTheme="minorEastAsia" w:hAnsi="Times New Roman" w:cs="Times New Roman"/>
                <w:color w:val="000000"/>
                <w:rPrChange w:id="29417" w:author="瑋婷 徐" w:date="2025-01-06T15:37:00Z" w16du:dateUtc="2025-01-06T07:37:00Z">
                  <w:rPr>
                    <w:ins w:id="29418" w:author="瑋婷 徐" w:date="2025-01-03T16:50:00Z" w16du:dateUtc="2025-01-03T08:50:00Z"/>
                    <w:rFonts w:ascii="Calibri" w:hAnsi="Calibri" w:cs="Calibri"/>
                    <w:color w:val="000000"/>
                    <w:sz w:val="22"/>
                    <w:szCs w:val="22"/>
                  </w:rPr>
                </w:rPrChange>
              </w:rPr>
              <w:pPrChange w:id="294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420" w:author="瑋婷 徐" w:date="2025-01-03T16:50:00Z" w16du:dateUtc="2025-01-03T08:50:00Z">
              <w:r w:rsidRPr="000E74A7">
                <w:rPr>
                  <w:rFonts w:ascii="Times New Roman" w:eastAsiaTheme="minorEastAsia" w:hAnsi="Times New Roman" w:cs="Times New Roman"/>
                  <w:color w:val="000000"/>
                  <w:rPrChange w:id="29421"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1D2B0BE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22" w:author="瑋婷 徐" w:date="2025-01-03T16:50:00Z" w16du:dateUtc="2025-01-03T08:50:00Z"/>
                <w:rFonts w:ascii="Times New Roman" w:eastAsiaTheme="minorEastAsia" w:hAnsi="Times New Roman" w:cs="Times New Roman"/>
                <w:color w:val="000000"/>
                <w:rPrChange w:id="29423" w:author="瑋婷 徐" w:date="2025-01-06T15:37:00Z" w16du:dateUtc="2025-01-06T07:37:00Z">
                  <w:rPr>
                    <w:ins w:id="29424" w:author="瑋婷 徐" w:date="2025-01-03T16:50:00Z" w16du:dateUtc="2025-01-03T08:50:00Z"/>
                    <w:rFonts w:ascii="Calibri" w:hAnsi="Calibri" w:cs="Calibri"/>
                    <w:color w:val="000000"/>
                    <w:sz w:val="22"/>
                    <w:szCs w:val="22"/>
                  </w:rPr>
                </w:rPrChange>
              </w:rPr>
              <w:pPrChange w:id="294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74E0A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26" w:author="瑋婷 徐" w:date="2025-01-03T16:50:00Z" w16du:dateUtc="2025-01-03T08:50:00Z"/>
                <w:rFonts w:ascii="Times New Roman" w:eastAsiaTheme="minorEastAsia" w:hAnsi="Times New Roman" w:cs="Times New Roman"/>
                <w:rPrChange w:id="29427" w:author="瑋婷 徐" w:date="2025-01-06T15:37:00Z" w16du:dateUtc="2025-01-06T07:37:00Z">
                  <w:rPr>
                    <w:ins w:id="29428" w:author="瑋婷 徐" w:date="2025-01-03T16:50:00Z" w16du:dateUtc="2025-01-03T08:50:00Z"/>
                    <w:rFonts w:ascii="Times New Roman" w:eastAsia="Times New Roman" w:hAnsi="Times New Roman" w:cs="Times New Roman"/>
                    <w:sz w:val="20"/>
                    <w:szCs w:val="20"/>
                  </w:rPr>
                </w:rPrChange>
              </w:rPr>
              <w:pPrChange w:id="294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9DA6B6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30" w:author="瑋婷 徐" w:date="2025-01-03T16:50:00Z" w16du:dateUtc="2025-01-03T08:50:00Z"/>
                <w:rFonts w:ascii="Times New Roman" w:eastAsiaTheme="minorEastAsia" w:hAnsi="Times New Roman" w:cs="Times New Roman"/>
                <w:color w:val="000000"/>
                <w:rPrChange w:id="29431" w:author="瑋婷 徐" w:date="2025-01-06T15:37:00Z" w16du:dateUtc="2025-01-06T07:37:00Z">
                  <w:rPr>
                    <w:ins w:id="29432" w:author="瑋婷 徐" w:date="2025-01-03T16:50:00Z" w16du:dateUtc="2025-01-03T08:50:00Z"/>
                    <w:rFonts w:ascii="Calibri" w:hAnsi="Calibri" w:cs="Calibri"/>
                    <w:color w:val="000000"/>
                    <w:sz w:val="22"/>
                    <w:szCs w:val="22"/>
                  </w:rPr>
                </w:rPrChange>
              </w:rPr>
              <w:pPrChange w:id="294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434" w:author="瑋婷 徐" w:date="2025-01-03T16:50:00Z" w16du:dateUtc="2025-01-03T08:50:00Z">
              <w:r w:rsidRPr="000E74A7">
                <w:rPr>
                  <w:rFonts w:ascii="Times New Roman" w:eastAsiaTheme="minorEastAsia" w:hAnsi="Times New Roman" w:cs="Times New Roman"/>
                  <w:color w:val="000000"/>
                  <w:rPrChange w:id="29435"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B577CB3"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36" w:author="瑋婷 徐" w:date="2025-01-03T16:50:00Z" w16du:dateUtc="2025-01-03T08:50:00Z"/>
                <w:rFonts w:ascii="Times New Roman" w:eastAsiaTheme="minorEastAsia" w:hAnsi="Times New Roman" w:cs="Times New Roman"/>
                <w:color w:val="000000"/>
                <w:rPrChange w:id="29437" w:author="瑋婷 徐" w:date="2025-01-06T15:37:00Z" w16du:dateUtc="2025-01-06T07:37:00Z">
                  <w:rPr>
                    <w:ins w:id="29438" w:author="瑋婷 徐" w:date="2025-01-03T16:50:00Z" w16du:dateUtc="2025-01-03T08:50:00Z"/>
                    <w:rFonts w:ascii="Calibri" w:hAnsi="Calibri" w:cs="Calibri"/>
                    <w:color w:val="000000"/>
                    <w:sz w:val="22"/>
                    <w:szCs w:val="22"/>
                  </w:rPr>
                </w:rPrChange>
              </w:rPr>
              <w:pPrChange w:id="294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57CC0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40" w:author="瑋婷 徐" w:date="2025-01-03T16:50:00Z" w16du:dateUtc="2025-01-03T08:50:00Z"/>
                <w:rFonts w:ascii="Times New Roman" w:eastAsiaTheme="minorEastAsia" w:hAnsi="Times New Roman" w:cs="Times New Roman"/>
                <w:rPrChange w:id="29441" w:author="瑋婷 徐" w:date="2025-01-06T15:37:00Z" w16du:dateUtc="2025-01-06T07:37:00Z">
                  <w:rPr>
                    <w:ins w:id="29442" w:author="瑋婷 徐" w:date="2025-01-03T16:50:00Z" w16du:dateUtc="2025-01-03T08:50:00Z"/>
                    <w:rFonts w:ascii="Times New Roman" w:eastAsia="Times New Roman" w:hAnsi="Times New Roman" w:cs="Times New Roman"/>
                    <w:sz w:val="20"/>
                    <w:szCs w:val="20"/>
                  </w:rPr>
                </w:rPrChange>
              </w:rPr>
              <w:pPrChange w:id="294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3BCD3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44" w:author="瑋婷 徐" w:date="2025-01-03T16:50:00Z" w16du:dateUtc="2025-01-03T08:50:00Z"/>
                <w:rFonts w:ascii="Times New Roman" w:eastAsiaTheme="minorEastAsia" w:hAnsi="Times New Roman" w:cs="Times New Roman"/>
                <w:rPrChange w:id="29445" w:author="瑋婷 徐" w:date="2025-01-06T15:37:00Z" w16du:dateUtc="2025-01-06T07:37:00Z">
                  <w:rPr>
                    <w:ins w:id="29446" w:author="瑋婷 徐" w:date="2025-01-03T16:50:00Z" w16du:dateUtc="2025-01-03T08:50:00Z"/>
                    <w:rFonts w:ascii="Times New Roman" w:eastAsia="Times New Roman" w:hAnsi="Times New Roman" w:cs="Times New Roman"/>
                    <w:sz w:val="20"/>
                    <w:szCs w:val="20"/>
                  </w:rPr>
                </w:rPrChange>
              </w:rPr>
              <w:pPrChange w:id="294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3C7D5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48" w:author="瑋婷 徐" w:date="2025-01-03T16:50:00Z" w16du:dateUtc="2025-01-03T08:50:00Z"/>
                <w:rFonts w:ascii="Times New Roman" w:eastAsiaTheme="minorEastAsia" w:hAnsi="Times New Roman" w:cs="Times New Roman"/>
                <w:rPrChange w:id="29449" w:author="瑋婷 徐" w:date="2025-01-06T15:37:00Z" w16du:dateUtc="2025-01-06T07:37:00Z">
                  <w:rPr>
                    <w:ins w:id="29450" w:author="瑋婷 徐" w:date="2025-01-03T16:50:00Z" w16du:dateUtc="2025-01-03T08:50:00Z"/>
                    <w:rFonts w:ascii="Times New Roman" w:eastAsia="Times New Roman" w:hAnsi="Times New Roman" w:cs="Times New Roman"/>
                    <w:sz w:val="20"/>
                    <w:szCs w:val="20"/>
                  </w:rPr>
                </w:rPrChange>
              </w:rPr>
              <w:pPrChange w:id="294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A13B96"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52" w:author="瑋婷 徐" w:date="2025-01-03T16:50:00Z" w16du:dateUtc="2025-01-03T08:50:00Z"/>
                <w:rFonts w:ascii="Times New Roman" w:eastAsiaTheme="minorEastAsia" w:hAnsi="Times New Roman" w:cs="Times New Roman"/>
                <w:rPrChange w:id="29453" w:author="瑋婷 徐" w:date="2025-01-06T15:37:00Z" w16du:dateUtc="2025-01-06T07:37:00Z">
                  <w:rPr>
                    <w:ins w:id="29454" w:author="瑋婷 徐" w:date="2025-01-03T16:50:00Z" w16du:dateUtc="2025-01-03T08:50:00Z"/>
                    <w:rFonts w:ascii="Times New Roman" w:eastAsia="Times New Roman" w:hAnsi="Times New Roman" w:cs="Times New Roman"/>
                    <w:sz w:val="20"/>
                    <w:szCs w:val="20"/>
                  </w:rPr>
                </w:rPrChange>
              </w:rPr>
              <w:pPrChange w:id="294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77C02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56" w:author="瑋婷 徐" w:date="2025-01-03T16:50:00Z" w16du:dateUtc="2025-01-03T08:50:00Z"/>
                <w:rFonts w:ascii="Times New Roman" w:eastAsiaTheme="minorEastAsia" w:hAnsi="Times New Roman" w:cs="Times New Roman"/>
                <w:rPrChange w:id="29457" w:author="瑋婷 徐" w:date="2025-01-06T15:37:00Z" w16du:dateUtc="2025-01-06T07:37:00Z">
                  <w:rPr>
                    <w:ins w:id="29458" w:author="瑋婷 徐" w:date="2025-01-03T16:50:00Z" w16du:dateUtc="2025-01-03T08:50:00Z"/>
                    <w:rFonts w:ascii="Times New Roman" w:eastAsia="Times New Roman" w:hAnsi="Times New Roman" w:cs="Times New Roman"/>
                    <w:sz w:val="20"/>
                    <w:szCs w:val="20"/>
                  </w:rPr>
                </w:rPrChange>
              </w:rPr>
              <w:pPrChange w:id="294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14AAF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60" w:author="瑋婷 徐" w:date="2025-01-03T16:50:00Z" w16du:dateUtc="2025-01-03T08:50:00Z"/>
                <w:rFonts w:ascii="Times New Roman" w:eastAsiaTheme="minorEastAsia" w:hAnsi="Times New Roman" w:cs="Times New Roman"/>
                <w:rPrChange w:id="29461" w:author="瑋婷 徐" w:date="2025-01-06T15:37:00Z" w16du:dateUtc="2025-01-06T07:37:00Z">
                  <w:rPr>
                    <w:ins w:id="29462" w:author="瑋婷 徐" w:date="2025-01-03T16:50:00Z" w16du:dateUtc="2025-01-03T08:50:00Z"/>
                    <w:rFonts w:ascii="Times New Roman" w:eastAsia="Times New Roman" w:hAnsi="Times New Roman" w:cs="Times New Roman"/>
                    <w:sz w:val="20"/>
                    <w:szCs w:val="20"/>
                  </w:rPr>
                </w:rPrChange>
              </w:rPr>
              <w:pPrChange w:id="294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F04C35"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64" w:author="瑋婷 徐" w:date="2025-01-03T16:50:00Z" w16du:dateUtc="2025-01-03T08:50:00Z"/>
                <w:rFonts w:ascii="Times New Roman" w:eastAsiaTheme="minorEastAsia" w:hAnsi="Times New Roman" w:cs="Times New Roman"/>
                <w:rPrChange w:id="29465" w:author="瑋婷 徐" w:date="2025-01-06T15:37:00Z" w16du:dateUtc="2025-01-06T07:37:00Z">
                  <w:rPr>
                    <w:ins w:id="29466" w:author="瑋婷 徐" w:date="2025-01-03T16:50:00Z" w16du:dateUtc="2025-01-03T08:50:00Z"/>
                    <w:rFonts w:ascii="Times New Roman" w:eastAsia="Times New Roman" w:hAnsi="Times New Roman" w:cs="Times New Roman"/>
                    <w:sz w:val="20"/>
                    <w:szCs w:val="20"/>
                  </w:rPr>
                </w:rPrChange>
              </w:rPr>
              <w:pPrChange w:id="294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A84BB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68" w:author="瑋婷 徐" w:date="2025-01-03T16:50:00Z" w16du:dateUtc="2025-01-03T08:50:00Z"/>
                <w:rFonts w:ascii="Times New Roman" w:eastAsiaTheme="minorEastAsia" w:hAnsi="Times New Roman" w:cs="Times New Roman"/>
                <w:rPrChange w:id="29469" w:author="瑋婷 徐" w:date="2025-01-06T15:37:00Z" w16du:dateUtc="2025-01-06T07:37:00Z">
                  <w:rPr>
                    <w:ins w:id="29470" w:author="瑋婷 徐" w:date="2025-01-03T16:50:00Z" w16du:dateUtc="2025-01-03T08:50:00Z"/>
                    <w:rFonts w:ascii="Times New Roman" w:eastAsia="Times New Roman" w:hAnsi="Times New Roman" w:cs="Times New Roman"/>
                    <w:sz w:val="20"/>
                    <w:szCs w:val="20"/>
                  </w:rPr>
                </w:rPrChange>
              </w:rPr>
              <w:pPrChange w:id="294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96EA49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2" w:author="瑋婷 徐" w:date="2025-01-03T16:50:00Z" w16du:dateUtc="2025-01-03T08:50:00Z"/>
                <w:rFonts w:ascii="Times New Roman" w:eastAsiaTheme="minorEastAsia" w:hAnsi="Times New Roman" w:cs="Times New Roman"/>
                <w:rPrChange w:id="29473" w:author="瑋婷 徐" w:date="2025-01-06T15:37:00Z" w16du:dateUtc="2025-01-06T07:37:00Z">
                  <w:rPr>
                    <w:ins w:id="29474" w:author="瑋婷 徐" w:date="2025-01-03T16:50:00Z" w16du:dateUtc="2025-01-03T08:50:00Z"/>
                    <w:rFonts w:ascii="Times New Roman" w:eastAsia="Times New Roman" w:hAnsi="Times New Roman" w:cs="Times New Roman"/>
                    <w:sz w:val="20"/>
                    <w:szCs w:val="20"/>
                  </w:rPr>
                </w:rPrChange>
              </w:rPr>
              <w:pPrChange w:id="294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4AD3CA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476" w:author="瑋婷 徐" w:date="2025-01-03T16:50:00Z" w16du:dateUtc="2025-01-03T08:50:00Z"/>
                <w:rFonts w:ascii="Times New Roman" w:eastAsiaTheme="minorEastAsia" w:hAnsi="Times New Roman" w:cs="Times New Roman"/>
                <w:rPrChange w:id="29477" w:author="瑋婷 徐" w:date="2025-01-06T15:37:00Z" w16du:dateUtc="2025-01-06T07:37:00Z">
                  <w:rPr>
                    <w:ins w:id="29478" w:author="瑋婷 徐" w:date="2025-01-03T16:50:00Z" w16du:dateUtc="2025-01-03T08:50:00Z"/>
                    <w:rFonts w:ascii="Times New Roman" w:eastAsia="Times New Roman" w:hAnsi="Times New Roman" w:cs="Times New Roman"/>
                    <w:sz w:val="20"/>
                    <w:szCs w:val="20"/>
                  </w:rPr>
                </w:rPrChange>
              </w:rPr>
              <w:pPrChange w:id="294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1471BF8F" w14:textId="77777777" w:rsidTr="003C19C7">
        <w:trPr>
          <w:trHeight w:val="300"/>
          <w:ins w:id="2948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4F80F9C" w14:textId="77777777" w:rsidR="003C19C7" w:rsidRPr="000E74A7" w:rsidRDefault="003C19C7">
            <w:pPr>
              <w:spacing w:line="360" w:lineRule="auto"/>
              <w:jc w:val="both"/>
              <w:rPr>
                <w:ins w:id="29481" w:author="瑋婷 徐" w:date="2025-01-03T16:50:00Z" w16du:dateUtc="2025-01-03T08:50:00Z"/>
                <w:rFonts w:ascii="Times New Roman" w:eastAsiaTheme="minorEastAsia" w:hAnsi="Times New Roman" w:cs="Times New Roman"/>
                <w:b w:val="0"/>
                <w:bCs w:val="0"/>
                <w:color w:val="000000"/>
                <w:rPrChange w:id="29482" w:author="瑋婷 徐" w:date="2025-01-06T15:37:00Z" w16du:dateUtc="2025-01-06T07:37:00Z">
                  <w:rPr>
                    <w:ins w:id="29483" w:author="瑋婷 徐" w:date="2025-01-03T16:50:00Z" w16du:dateUtc="2025-01-03T08:50:00Z"/>
                    <w:rFonts w:ascii="Calibri" w:hAnsi="Calibri" w:cs="Calibri"/>
                    <w:color w:val="000000"/>
                    <w:sz w:val="22"/>
                    <w:szCs w:val="22"/>
                  </w:rPr>
                </w:rPrChange>
              </w:rPr>
              <w:pPrChange w:id="29484" w:author="瑋婷 徐" w:date="2025-01-03T16:55:00Z" w16du:dateUtc="2025-01-03T08:55:00Z">
                <w:pPr/>
              </w:pPrChange>
            </w:pPr>
            <w:ins w:id="29485" w:author="瑋婷 徐" w:date="2025-01-03T16:50:00Z" w16du:dateUtc="2025-01-03T08:50:00Z">
              <w:r w:rsidRPr="000E74A7">
                <w:rPr>
                  <w:rFonts w:ascii="Times New Roman" w:eastAsiaTheme="minorEastAsia" w:hAnsi="Times New Roman" w:cs="Times New Roman" w:hint="eastAsia"/>
                  <w:b w:val="0"/>
                  <w:bCs w:val="0"/>
                  <w:color w:val="000000"/>
                  <w:rPrChange w:id="29486" w:author="瑋婷 徐" w:date="2025-01-06T15:37:00Z" w16du:dateUtc="2025-01-06T07:37:00Z">
                    <w:rPr>
                      <w:rFonts w:ascii="Calibri" w:hAnsi="Calibri" w:cs="Calibri" w:hint="eastAsia"/>
                      <w:color w:val="000000"/>
                      <w:sz w:val="22"/>
                      <w:szCs w:val="22"/>
                    </w:rPr>
                  </w:rPrChange>
                </w:rPr>
                <w:t>黃腹琉璃</w:t>
              </w:r>
              <w:r w:rsidRPr="000E74A7">
                <w:rPr>
                  <w:rFonts w:ascii="Times New Roman" w:eastAsiaTheme="minorEastAsia" w:hAnsi="Times New Roman" w:cs="Times New Roman"/>
                  <w:b w:val="0"/>
                  <w:bCs w:val="0"/>
                  <w:color w:val="000000"/>
                  <w:rPrChange w:id="29487" w:author="瑋婷 徐" w:date="2025-01-06T15:37:00Z" w16du:dateUtc="2025-01-06T07:37:00Z">
                    <w:rPr>
                      <w:rFonts w:ascii="Calibri" w:hAnsi="Calibri" w:cs="Calibri"/>
                      <w:color w:val="000000"/>
                      <w:sz w:val="22"/>
                      <w:szCs w:val="22"/>
                    </w:rPr>
                  </w:rPrChange>
                </w:rPr>
                <w:t xml:space="preserve"> </w:t>
              </w:r>
              <w:r w:rsidRPr="000E74A7">
                <w:rPr>
                  <w:b w:val="0"/>
                  <w:bCs w:val="0"/>
                  <w:color w:val="000000"/>
                  <w:rPrChange w:id="29488" w:author="瑋婷 徐" w:date="2025-01-06T15:37:00Z" w16du:dateUtc="2025-01-06T07:37:00Z">
                    <w:rPr>
                      <w:color w:val="000000"/>
                      <w:sz w:val="22"/>
                      <w:szCs w:val="22"/>
                    </w:rPr>
                  </w:rPrChange>
                </w:rPr>
                <w:t>◎</w:t>
              </w:r>
              <w:r w:rsidRPr="000E74A7">
                <w:rPr>
                  <w:rFonts w:ascii="Times New Roman" w:eastAsiaTheme="minorEastAsia" w:hAnsi="Times New Roman" w:cs="Times New Roman"/>
                  <w:b w:val="0"/>
                  <w:bCs w:val="0"/>
                  <w:color w:val="000000"/>
                  <w:rPrChange w:id="29489" w:author="瑋婷 徐" w:date="2025-01-06T15:37:00Z" w16du:dateUtc="2025-01-06T07:37:00Z">
                    <w:rPr>
                      <w:rFonts w:ascii="Calibri" w:hAnsi="Calibri" w:cs="Calibri"/>
                      <w:color w:val="000000"/>
                      <w:sz w:val="22"/>
                      <w:szCs w:val="22"/>
                    </w:rPr>
                  </w:rPrChange>
                </w:rPr>
                <w:t xml:space="preserve"> III</w:t>
              </w:r>
            </w:ins>
          </w:p>
        </w:tc>
        <w:tc>
          <w:tcPr>
            <w:tcW w:w="904" w:type="pct"/>
            <w:vAlign w:val="center"/>
            <w:hideMark/>
          </w:tcPr>
          <w:p w14:paraId="7B7BA15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90" w:author="瑋婷 徐" w:date="2025-01-03T16:50:00Z" w16du:dateUtc="2025-01-03T08:50:00Z"/>
                <w:rFonts w:ascii="Times New Roman" w:eastAsiaTheme="minorEastAsia" w:hAnsi="Times New Roman" w:cs="Times New Roman"/>
                <w:i/>
                <w:iCs/>
                <w:color w:val="000000"/>
                <w:rPrChange w:id="29491" w:author="瑋婷 徐" w:date="2025-01-06T15:37:00Z" w16du:dateUtc="2025-01-06T07:37:00Z">
                  <w:rPr>
                    <w:ins w:id="29492" w:author="瑋婷 徐" w:date="2025-01-03T16:50:00Z" w16du:dateUtc="2025-01-03T08:50:00Z"/>
                    <w:rFonts w:ascii="Calibri" w:hAnsi="Calibri" w:cs="Calibri"/>
                    <w:i/>
                    <w:iCs/>
                    <w:color w:val="000000"/>
                    <w:sz w:val="22"/>
                    <w:szCs w:val="22"/>
                  </w:rPr>
                </w:rPrChange>
              </w:rPr>
              <w:pPrChange w:id="294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494" w:author="瑋婷 徐" w:date="2025-01-03T16:50:00Z" w16du:dateUtc="2025-01-03T08:50:00Z">
              <w:r w:rsidRPr="000E74A7">
                <w:rPr>
                  <w:rFonts w:ascii="Times New Roman" w:eastAsiaTheme="minorEastAsia" w:hAnsi="Times New Roman" w:cs="Times New Roman"/>
                  <w:i/>
                  <w:iCs/>
                  <w:color w:val="000000"/>
                  <w:rPrChange w:id="29495" w:author="瑋婷 徐" w:date="2025-01-06T15:37:00Z" w16du:dateUtc="2025-01-06T07:37:00Z">
                    <w:rPr>
                      <w:rFonts w:ascii="Calibri" w:hAnsi="Calibri" w:cs="Calibri"/>
                      <w:i/>
                      <w:iCs/>
                      <w:color w:val="000000"/>
                      <w:sz w:val="22"/>
                      <w:szCs w:val="22"/>
                    </w:rPr>
                  </w:rPrChange>
                </w:rPr>
                <w:t>Niltava vivida</w:t>
              </w:r>
            </w:ins>
          </w:p>
        </w:tc>
        <w:tc>
          <w:tcPr>
            <w:tcW w:w="162" w:type="pct"/>
            <w:noWrap/>
            <w:vAlign w:val="center"/>
            <w:hideMark/>
          </w:tcPr>
          <w:p w14:paraId="50EAA136"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496" w:author="瑋婷 徐" w:date="2025-01-03T16:50:00Z" w16du:dateUtc="2025-01-03T08:50:00Z"/>
                <w:rFonts w:ascii="Times New Roman" w:eastAsiaTheme="minorEastAsia" w:hAnsi="Times New Roman" w:cs="Times New Roman"/>
                <w:color w:val="000000"/>
                <w:rPrChange w:id="29497" w:author="瑋婷 徐" w:date="2025-01-06T15:37:00Z" w16du:dateUtc="2025-01-06T07:37:00Z">
                  <w:rPr>
                    <w:ins w:id="29498" w:author="瑋婷 徐" w:date="2025-01-03T16:50:00Z" w16du:dateUtc="2025-01-03T08:50:00Z"/>
                    <w:rFonts w:ascii="Calibri" w:hAnsi="Calibri" w:cs="Calibri"/>
                    <w:color w:val="000000"/>
                    <w:sz w:val="22"/>
                    <w:szCs w:val="22"/>
                  </w:rPr>
                </w:rPrChange>
              </w:rPr>
              <w:pPrChange w:id="294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500" w:author="瑋婷 徐" w:date="2025-01-03T16:50:00Z" w16du:dateUtc="2025-01-03T08:50:00Z">
              <w:r w:rsidRPr="000E74A7">
                <w:rPr>
                  <w:rFonts w:ascii="Times New Roman" w:eastAsiaTheme="minorEastAsia" w:hAnsi="Times New Roman" w:cs="Times New Roman"/>
                  <w:color w:val="000000"/>
                  <w:rPrChange w:id="29501"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4377D71"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02" w:author="瑋婷 徐" w:date="2025-01-03T16:50:00Z" w16du:dateUtc="2025-01-03T08:50:00Z"/>
                <w:rFonts w:ascii="Times New Roman" w:eastAsiaTheme="minorEastAsia" w:hAnsi="Times New Roman" w:cs="Times New Roman"/>
                <w:color w:val="000000"/>
                <w:rPrChange w:id="29503" w:author="瑋婷 徐" w:date="2025-01-06T15:37:00Z" w16du:dateUtc="2025-01-06T07:37:00Z">
                  <w:rPr>
                    <w:ins w:id="29504" w:author="瑋婷 徐" w:date="2025-01-03T16:50:00Z" w16du:dateUtc="2025-01-03T08:50:00Z"/>
                    <w:rFonts w:ascii="Calibri" w:hAnsi="Calibri" w:cs="Calibri"/>
                    <w:color w:val="000000"/>
                    <w:sz w:val="22"/>
                    <w:szCs w:val="22"/>
                  </w:rPr>
                </w:rPrChange>
              </w:rPr>
              <w:pPrChange w:id="295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506" w:author="瑋婷 徐" w:date="2025-01-03T16:50:00Z" w16du:dateUtc="2025-01-03T08:50:00Z">
              <w:r w:rsidRPr="000E74A7">
                <w:rPr>
                  <w:rFonts w:ascii="Times New Roman" w:eastAsiaTheme="minorEastAsia" w:hAnsi="Times New Roman" w:cs="Times New Roman"/>
                  <w:color w:val="000000"/>
                  <w:rPrChange w:id="29507"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6FD4364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08" w:author="瑋婷 徐" w:date="2025-01-03T16:50:00Z" w16du:dateUtc="2025-01-03T08:50:00Z"/>
                <w:rFonts w:ascii="Times New Roman" w:eastAsiaTheme="minorEastAsia" w:hAnsi="Times New Roman" w:cs="Times New Roman"/>
                <w:color w:val="000000"/>
                <w:rPrChange w:id="29509" w:author="瑋婷 徐" w:date="2025-01-06T15:37:00Z" w16du:dateUtc="2025-01-06T07:37:00Z">
                  <w:rPr>
                    <w:ins w:id="29510" w:author="瑋婷 徐" w:date="2025-01-03T16:50:00Z" w16du:dateUtc="2025-01-03T08:50:00Z"/>
                    <w:rFonts w:ascii="Calibri" w:hAnsi="Calibri" w:cs="Calibri"/>
                    <w:color w:val="000000"/>
                    <w:sz w:val="22"/>
                    <w:szCs w:val="22"/>
                  </w:rPr>
                </w:rPrChange>
              </w:rPr>
              <w:pPrChange w:id="295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512" w:author="瑋婷 徐" w:date="2025-01-03T16:50:00Z" w16du:dateUtc="2025-01-03T08:50:00Z">
              <w:r w:rsidRPr="000E74A7">
                <w:rPr>
                  <w:rFonts w:ascii="Times New Roman" w:eastAsiaTheme="minorEastAsia" w:hAnsi="Times New Roman" w:cs="Times New Roman"/>
                  <w:color w:val="000000"/>
                  <w:rPrChange w:id="29513"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B3461D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14" w:author="瑋婷 徐" w:date="2025-01-03T16:50:00Z" w16du:dateUtc="2025-01-03T08:50:00Z"/>
                <w:rFonts w:ascii="Times New Roman" w:eastAsiaTheme="minorEastAsia" w:hAnsi="Times New Roman" w:cs="Times New Roman"/>
                <w:color w:val="000000"/>
                <w:rPrChange w:id="29515" w:author="瑋婷 徐" w:date="2025-01-06T15:37:00Z" w16du:dateUtc="2025-01-06T07:37:00Z">
                  <w:rPr>
                    <w:ins w:id="29516" w:author="瑋婷 徐" w:date="2025-01-03T16:50:00Z" w16du:dateUtc="2025-01-03T08:50:00Z"/>
                    <w:rFonts w:ascii="Calibri" w:hAnsi="Calibri" w:cs="Calibri"/>
                    <w:color w:val="000000"/>
                    <w:sz w:val="22"/>
                    <w:szCs w:val="22"/>
                  </w:rPr>
                </w:rPrChange>
              </w:rPr>
              <w:pPrChange w:id="295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518" w:author="瑋婷 徐" w:date="2025-01-03T16:50:00Z" w16du:dateUtc="2025-01-03T08:50:00Z">
              <w:r w:rsidRPr="000E74A7">
                <w:rPr>
                  <w:rFonts w:ascii="Times New Roman" w:eastAsiaTheme="minorEastAsia" w:hAnsi="Times New Roman" w:cs="Times New Roman"/>
                  <w:color w:val="000000"/>
                  <w:rPrChange w:id="29519"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639B7483"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20" w:author="瑋婷 徐" w:date="2025-01-03T16:50:00Z" w16du:dateUtc="2025-01-03T08:50:00Z"/>
                <w:rFonts w:ascii="Times New Roman" w:eastAsiaTheme="minorEastAsia" w:hAnsi="Times New Roman" w:cs="Times New Roman"/>
                <w:color w:val="000000"/>
                <w:rPrChange w:id="29521" w:author="瑋婷 徐" w:date="2025-01-06T15:37:00Z" w16du:dateUtc="2025-01-06T07:37:00Z">
                  <w:rPr>
                    <w:ins w:id="29522" w:author="瑋婷 徐" w:date="2025-01-03T16:50:00Z" w16du:dateUtc="2025-01-03T08:50:00Z"/>
                    <w:rFonts w:ascii="Calibri" w:hAnsi="Calibri" w:cs="Calibri"/>
                    <w:color w:val="000000"/>
                    <w:sz w:val="22"/>
                    <w:szCs w:val="22"/>
                  </w:rPr>
                </w:rPrChange>
              </w:rPr>
              <w:pPrChange w:id="295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DD1B0E3"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24" w:author="瑋婷 徐" w:date="2025-01-03T16:50:00Z" w16du:dateUtc="2025-01-03T08:50:00Z"/>
                <w:rFonts w:ascii="Times New Roman" w:eastAsiaTheme="minorEastAsia" w:hAnsi="Times New Roman" w:cs="Times New Roman"/>
                <w:rPrChange w:id="29525" w:author="瑋婷 徐" w:date="2025-01-06T15:37:00Z" w16du:dateUtc="2025-01-06T07:37:00Z">
                  <w:rPr>
                    <w:ins w:id="29526" w:author="瑋婷 徐" w:date="2025-01-03T16:50:00Z" w16du:dateUtc="2025-01-03T08:50:00Z"/>
                    <w:rFonts w:ascii="Times New Roman" w:eastAsia="Times New Roman" w:hAnsi="Times New Roman" w:cs="Times New Roman"/>
                    <w:sz w:val="20"/>
                    <w:szCs w:val="20"/>
                  </w:rPr>
                </w:rPrChange>
              </w:rPr>
              <w:pPrChange w:id="295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7BD28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28" w:author="瑋婷 徐" w:date="2025-01-03T16:50:00Z" w16du:dateUtc="2025-01-03T08:50:00Z"/>
                <w:rFonts w:ascii="Times New Roman" w:eastAsiaTheme="minorEastAsia" w:hAnsi="Times New Roman" w:cs="Times New Roman"/>
                <w:rPrChange w:id="29529" w:author="瑋婷 徐" w:date="2025-01-06T15:37:00Z" w16du:dateUtc="2025-01-06T07:37:00Z">
                  <w:rPr>
                    <w:ins w:id="29530" w:author="瑋婷 徐" w:date="2025-01-03T16:50:00Z" w16du:dateUtc="2025-01-03T08:50:00Z"/>
                    <w:rFonts w:ascii="Times New Roman" w:eastAsia="Times New Roman" w:hAnsi="Times New Roman" w:cs="Times New Roman"/>
                    <w:sz w:val="20"/>
                    <w:szCs w:val="20"/>
                  </w:rPr>
                </w:rPrChange>
              </w:rPr>
              <w:pPrChange w:id="295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4750C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32" w:author="瑋婷 徐" w:date="2025-01-03T16:50:00Z" w16du:dateUtc="2025-01-03T08:50:00Z"/>
                <w:rFonts w:ascii="Times New Roman" w:eastAsiaTheme="minorEastAsia" w:hAnsi="Times New Roman" w:cs="Times New Roman"/>
                <w:color w:val="000000"/>
                <w:rPrChange w:id="29533" w:author="瑋婷 徐" w:date="2025-01-06T15:37:00Z" w16du:dateUtc="2025-01-06T07:37:00Z">
                  <w:rPr>
                    <w:ins w:id="29534" w:author="瑋婷 徐" w:date="2025-01-03T16:50:00Z" w16du:dateUtc="2025-01-03T08:50:00Z"/>
                    <w:rFonts w:ascii="Calibri" w:hAnsi="Calibri" w:cs="Calibri"/>
                    <w:color w:val="000000"/>
                    <w:sz w:val="22"/>
                    <w:szCs w:val="22"/>
                  </w:rPr>
                </w:rPrChange>
              </w:rPr>
              <w:pPrChange w:id="295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536" w:author="瑋婷 徐" w:date="2025-01-03T16:50:00Z" w16du:dateUtc="2025-01-03T08:50:00Z">
              <w:r w:rsidRPr="000E74A7">
                <w:rPr>
                  <w:rFonts w:ascii="Times New Roman" w:eastAsiaTheme="minorEastAsia" w:hAnsi="Times New Roman" w:cs="Times New Roman"/>
                  <w:color w:val="000000"/>
                  <w:rPrChange w:id="29537"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7FF247F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38" w:author="瑋婷 徐" w:date="2025-01-03T16:50:00Z" w16du:dateUtc="2025-01-03T08:50:00Z"/>
                <w:rFonts w:ascii="Times New Roman" w:eastAsiaTheme="minorEastAsia" w:hAnsi="Times New Roman" w:cs="Times New Roman"/>
                <w:color w:val="000000"/>
                <w:rPrChange w:id="29539" w:author="瑋婷 徐" w:date="2025-01-06T15:37:00Z" w16du:dateUtc="2025-01-06T07:37:00Z">
                  <w:rPr>
                    <w:ins w:id="29540" w:author="瑋婷 徐" w:date="2025-01-03T16:50:00Z" w16du:dateUtc="2025-01-03T08:50:00Z"/>
                    <w:rFonts w:ascii="Calibri" w:hAnsi="Calibri" w:cs="Calibri"/>
                    <w:color w:val="000000"/>
                    <w:sz w:val="22"/>
                    <w:szCs w:val="22"/>
                  </w:rPr>
                </w:rPrChange>
              </w:rPr>
              <w:pPrChange w:id="295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CC0BE7B"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42" w:author="瑋婷 徐" w:date="2025-01-03T16:50:00Z" w16du:dateUtc="2025-01-03T08:50:00Z"/>
                <w:rFonts w:ascii="Times New Roman" w:eastAsiaTheme="minorEastAsia" w:hAnsi="Times New Roman" w:cs="Times New Roman"/>
                <w:rPrChange w:id="29543" w:author="瑋婷 徐" w:date="2025-01-06T15:37:00Z" w16du:dateUtc="2025-01-06T07:37:00Z">
                  <w:rPr>
                    <w:ins w:id="29544" w:author="瑋婷 徐" w:date="2025-01-03T16:50:00Z" w16du:dateUtc="2025-01-03T08:50:00Z"/>
                    <w:rFonts w:ascii="Times New Roman" w:eastAsia="Times New Roman" w:hAnsi="Times New Roman" w:cs="Times New Roman"/>
                    <w:sz w:val="20"/>
                    <w:szCs w:val="20"/>
                  </w:rPr>
                </w:rPrChange>
              </w:rPr>
              <w:pPrChange w:id="295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583B0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46" w:author="瑋婷 徐" w:date="2025-01-03T16:50:00Z" w16du:dateUtc="2025-01-03T08:50:00Z"/>
                <w:rFonts w:ascii="Times New Roman" w:eastAsiaTheme="minorEastAsia" w:hAnsi="Times New Roman" w:cs="Times New Roman"/>
                <w:color w:val="000000"/>
                <w:rPrChange w:id="29547" w:author="瑋婷 徐" w:date="2025-01-06T15:37:00Z" w16du:dateUtc="2025-01-06T07:37:00Z">
                  <w:rPr>
                    <w:ins w:id="29548" w:author="瑋婷 徐" w:date="2025-01-03T16:50:00Z" w16du:dateUtc="2025-01-03T08:50:00Z"/>
                    <w:rFonts w:ascii="Calibri" w:hAnsi="Calibri" w:cs="Calibri"/>
                    <w:color w:val="000000"/>
                    <w:sz w:val="22"/>
                    <w:szCs w:val="22"/>
                  </w:rPr>
                </w:rPrChange>
              </w:rPr>
              <w:pPrChange w:id="295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550" w:author="瑋婷 徐" w:date="2025-01-03T16:50:00Z" w16du:dateUtc="2025-01-03T08:50:00Z">
              <w:r w:rsidRPr="000E74A7">
                <w:rPr>
                  <w:rFonts w:ascii="Times New Roman" w:eastAsiaTheme="minorEastAsia" w:hAnsi="Times New Roman" w:cs="Times New Roman"/>
                  <w:color w:val="000000"/>
                  <w:rPrChange w:id="29551"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8DDDDF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52" w:author="瑋婷 徐" w:date="2025-01-03T16:50:00Z" w16du:dateUtc="2025-01-03T08:50:00Z"/>
                <w:rFonts w:ascii="Times New Roman" w:eastAsiaTheme="minorEastAsia" w:hAnsi="Times New Roman" w:cs="Times New Roman"/>
                <w:color w:val="000000"/>
                <w:rPrChange w:id="29553" w:author="瑋婷 徐" w:date="2025-01-06T15:37:00Z" w16du:dateUtc="2025-01-06T07:37:00Z">
                  <w:rPr>
                    <w:ins w:id="29554" w:author="瑋婷 徐" w:date="2025-01-03T16:50:00Z" w16du:dateUtc="2025-01-03T08:50:00Z"/>
                    <w:rFonts w:ascii="Calibri" w:hAnsi="Calibri" w:cs="Calibri"/>
                    <w:color w:val="000000"/>
                    <w:sz w:val="22"/>
                    <w:szCs w:val="22"/>
                  </w:rPr>
                </w:rPrChange>
              </w:rPr>
              <w:pPrChange w:id="295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556" w:author="瑋婷 徐" w:date="2025-01-03T16:50:00Z" w16du:dateUtc="2025-01-03T08:50:00Z">
              <w:r w:rsidRPr="000E74A7">
                <w:rPr>
                  <w:rFonts w:ascii="Times New Roman" w:eastAsiaTheme="minorEastAsia" w:hAnsi="Times New Roman" w:cs="Times New Roman"/>
                  <w:color w:val="000000"/>
                  <w:rPrChange w:id="29557"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62999683"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58" w:author="瑋婷 徐" w:date="2025-01-03T16:50:00Z" w16du:dateUtc="2025-01-03T08:50:00Z"/>
                <w:rFonts w:ascii="Times New Roman" w:eastAsiaTheme="minorEastAsia" w:hAnsi="Times New Roman" w:cs="Times New Roman"/>
                <w:color w:val="000000"/>
                <w:rPrChange w:id="29559" w:author="瑋婷 徐" w:date="2025-01-06T15:37:00Z" w16du:dateUtc="2025-01-06T07:37:00Z">
                  <w:rPr>
                    <w:ins w:id="29560" w:author="瑋婷 徐" w:date="2025-01-03T16:50:00Z" w16du:dateUtc="2025-01-03T08:50:00Z"/>
                    <w:rFonts w:ascii="Calibri" w:hAnsi="Calibri" w:cs="Calibri"/>
                    <w:color w:val="000000"/>
                    <w:sz w:val="22"/>
                    <w:szCs w:val="22"/>
                  </w:rPr>
                </w:rPrChange>
              </w:rPr>
              <w:pPrChange w:id="295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2FFF8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62" w:author="瑋婷 徐" w:date="2025-01-03T16:50:00Z" w16du:dateUtc="2025-01-03T08:50:00Z"/>
                <w:rFonts w:ascii="Times New Roman" w:eastAsiaTheme="minorEastAsia" w:hAnsi="Times New Roman" w:cs="Times New Roman"/>
                <w:rPrChange w:id="29563" w:author="瑋婷 徐" w:date="2025-01-06T15:37:00Z" w16du:dateUtc="2025-01-06T07:37:00Z">
                  <w:rPr>
                    <w:ins w:id="29564" w:author="瑋婷 徐" w:date="2025-01-03T16:50:00Z" w16du:dateUtc="2025-01-03T08:50:00Z"/>
                    <w:rFonts w:ascii="Times New Roman" w:eastAsia="Times New Roman" w:hAnsi="Times New Roman" w:cs="Times New Roman"/>
                    <w:sz w:val="20"/>
                    <w:szCs w:val="20"/>
                  </w:rPr>
                </w:rPrChange>
              </w:rPr>
              <w:pPrChange w:id="295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69982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66" w:author="瑋婷 徐" w:date="2025-01-03T16:50:00Z" w16du:dateUtc="2025-01-03T08:50:00Z"/>
                <w:rFonts w:ascii="Times New Roman" w:eastAsiaTheme="minorEastAsia" w:hAnsi="Times New Roman" w:cs="Times New Roman"/>
                <w:rPrChange w:id="29567" w:author="瑋婷 徐" w:date="2025-01-06T15:37:00Z" w16du:dateUtc="2025-01-06T07:37:00Z">
                  <w:rPr>
                    <w:ins w:id="29568" w:author="瑋婷 徐" w:date="2025-01-03T16:50:00Z" w16du:dateUtc="2025-01-03T08:50:00Z"/>
                    <w:rFonts w:ascii="Times New Roman" w:eastAsia="Times New Roman" w:hAnsi="Times New Roman" w:cs="Times New Roman"/>
                    <w:sz w:val="20"/>
                    <w:szCs w:val="20"/>
                  </w:rPr>
                </w:rPrChange>
              </w:rPr>
              <w:pPrChange w:id="295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AFF1B62"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70" w:author="瑋婷 徐" w:date="2025-01-03T16:50:00Z" w16du:dateUtc="2025-01-03T08:50:00Z"/>
                <w:rFonts w:ascii="Times New Roman" w:eastAsiaTheme="minorEastAsia" w:hAnsi="Times New Roman" w:cs="Times New Roman"/>
                <w:rPrChange w:id="29571" w:author="瑋婷 徐" w:date="2025-01-06T15:37:00Z" w16du:dateUtc="2025-01-06T07:37:00Z">
                  <w:rPr>
                    <w:ins w:id="29572" w:author="瑋婷 徐" w:date="2025-01-03T16:50:00Z" w16du:dateUtc="2025-01-03T08:50:00Z"/>
                    <w:rFonts w:ascii="Times New Roman" w:eastAsia="Times New Roman" w:hAnsi="Times New Roman" w:cs="Times New Roman"/>
                    <w:sz w:val="20"/>
                    <w:szCs w:val="20"/>
                  </w:rPr>
                </w:rPrChange>
              </w:rPr>
              <w:pPrChange w:id="295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CA6B2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74" w:author="瑋婷 徐" w:date="2025-01-03T16:50:00Z" w16du:dateUtc="2025-01-03T08:50:00Z"/>
                <w:rFonts w:ascii="Times New Roman" w:eastAsiaTheme="minorEastAsia" w:hAnsi="Times New Roman" w:cs="Times New Roman"/>
                <w:color w:val="000000"/>
                <w:rPrChange w:id="29575" w:author="瑋婷 徐" w:date="2025-01-06T15:37:00Z" w16du:dateUtc="2025-01-06T07:37:00Z">
                  <w:rPr>
                    <w:ins w:id="29576" w:author="瑋婷 徐" w:date="2025-01-03T16:50:00Z" w16du:dateUtc="2025-01-03T08:50:00Z"/>
                    <w:rFonts w:ascii="Calibri" w:hAnsi="Calibri" w:cs="Calibri"/>
                    <w:color w:val="000000"/>
                    <w:sz w:val="22"/>
                    <w:szCs w:val="22"/>
                  </w:rPr>
                </w:rPrChange>
              </w:rPr>
              <w:pPrChange w:id="295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578" w:author="瑋婷 徐" w:date="2025-01-03T16:50:00Z" w16du:dateUtc="2025-01-03T08:50:00Z">
              <w:r w:rsidRPr="000E74A7">
                <w:rPr>
                  <w:rFonts w:ascii="Times New Roman" w:eastAsiaTheme="minorEastAsia" w:hAnsi="Times New Roman" w:cs="Times New Roman"/>
                  <w:color w:val="000000"/>
                  <w:rPrChange w:id="29579"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6B7E63D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80" w:author="瑋婷 徐" w:date="2025-01-03T16:50:00Z" w16du:dateUtc="2025-01-03T08:50:00Z"/>
                <w:rFonts w:ascii="Times New Roman" w:eastAsiaTheme="minorEastAsia" w:hAnsi="Times New Roman" w:cs="Times New Roman"/>
                <w:color w:val="000000"/>
                <w:rPrChange w:id="29581" w:author="瑋婷 徐" w:date="2025-01-06T15:37:00Z" w16du:dateUtc="2025-01-06T07:37:00Z">
                  <w:rPr>
                    <w:ins w:id="29582" w:author="瑋婷 徐" w:date="2025-01-03T16:50:00Z" w16du:dateUtc="2025-01-03T08:50:00Z"/>
                    <w:rFonts w:ascii="Calibri" w:hAnsi="Calibri" w:cs="Calibri"/>
                    <w:color w:val="000000"/>
                    <w:sz w:val="22"/>
                    <w:szCs w:val="22"/>
                  </w:rPr>
                </w:rPrChange>
              </w:rPr>
              <w:pPrChange w:id="295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AC99F7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84" w:author="瑋婷 徐" w:date="2025-01-03T16:50:00Z" w16du:dateUtc="2025-01-03T08:50:00Z"/>
                <w:rFonts w:ascii="Times New Roman" w:eastAsiaTheme="minorEastAsia" w:hAnsi="Times New Roman" w:cs="Times New Roman"/>
                <w:rPrChange w:id="29585" w:author="瑋婷 徐" w:date="2025-01-06T15:37:00Z" w16du:dateUtc="2025-01-06T07:37:00Z">
                  <w:rPr>
                    <w:ins w:id="29586" w:author="瑋婷 徐" w:date="2025-01-03T16:50:00Z" w16du:dateUtc="2025-01-03T08:50:00Z"/>
                    <w:rFonts w:ascii="Times New Roman" w:eastAsia="Times New Roman" w:hAnsi="Times New Roman" w:cs="Times New Roman"/>
                    <w:sz w:val="20"/>
                    <w:szCs w:val="20"/>
                  </w:rPr>
                </w:rPrChange>
              </w:rPr>
              <w:pPrChange w:id="295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F7D9C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88" w:author="瑋婷 徐" w:date="2025-01-03T16:50:00Z" w16du:dateUtc="2025-01-03T08:50:00Z"/>
                <w:rFonts w:ascii="Times New Roman" w:eastAsiaTheme="minorEastAsia" w:hAnsi="Times New Roman" w:cs="Times New Roman"/>
                <w:rPrChange w:id="29589" w:author="瑋婷 徐" w:date="2025-01-06T15:37:00Z" w16du:dateUtc="2025-01-06T07:37:00Z">
                  <w:rPr>
                    <w:ins w:id="29590" w:author="瑋婷 徐" w:date="2025-01-03T16:50:00Z" w16du:dateUtc="2025-01-03T08:50:00Z"/>
                    <w:rFonts w:ascii="Times New Roman" w:eastAsia="Times New Roman" w:hAnsi="Times New Roman" w:cs="Times New Roman"/>
                    <w:sz w:val="20"/>
                    <w:szCs w:val="20"/>
                  </w:rPr>
                </w:rPrChange>
              </w:rPr>
              <w:pPrChange w:id="295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666A3B4C"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592" w:author="瑋婷 徐" w:date="2025-01-03T16:50:00Z" w16du:dateUtc="2025-01-03T08:50:00Z"/>
                <w:rFonts w:ascii="Times New Roman" w:eastAsiaTheme="minorEastAsia" w:hAnsi="Times New Roman" w:cs="Times New Roman"/>
                <w:rPrChange w:id="29593" w:author="瑋婷 徐" w:date="2025-01-06T15:37:00Z" w16du:dateUtc="2025-01-06T07:37:00Z">
                  <w:rPr>
                    <w:ins w:id="29594" w:author="瑋婷 徐" w:date="2025-01-03T16:50:00Z" w16du:dateUtc="2025-01-03T08:50:00Z"/>
                    <w:rFonts w:ascii="Times New Roman" w:eastAsia="Times New Roman" w:hAnsi="Times New Roman" w:cs="Times New Roman"/>
                    <w:sz w:val="20"/>
                    <w:szCs w:val="20"/>
                  </w:rPr>
                </w:rPrChange>
              </w:rPr>
              <w:pPrChange w:id="295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1F3316C4" w14:textId="77777777" w:rsidTr="003C19C7">
        <w:trPr>
          <w:cnfStyle w:val="000000100000" w:firstRow="0" w:lastRow="0" w:firstColumn="0" w:lastColumn="0" w:oddVBand="0" w:evenVBand="0" w:oddHBand="1" w:evenHBand="0" w:firstRowFirstColumn="0" w:firstRowLastColumn="0" w:lastRowFirstColumn="0" w:lastRowLastColumn="0"/>
          <w:trHeight w:val="600"/>
          <w:ins w:id="2959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ACE8878" w14:textId="77777777" w:rsidR="003C19C7" w:rsidRPr="000E74A7" w:rsidRDefault="003C19C7">
            <w:pPr>
              <w:spacing w:line="360" w:lineRule="auto"/>
              <w:jc w:val="both"/>
              <w:rPr>
                <w:ins w:id="29597" w:author="瑋婷 徐" w:date="2025-01-03T16:50:00Z" w16du:dateUtc="2025-01-03T08:50:00Z"/>
                <w:rFonts w:ascii="Times New Roman" w:eastAsiaTheme="minorEastAsia" w:hAnsi="Times New Roman" w:cs="Times New Roman"/>
                <w:b w:val="0"/>
                <w:bCs w:val="0"/>
                <w:color w:val="000000"/>
                <w:rPrChange w:id="29598" w:author="瑋婷 徐" w:date="2025-01-06T15:37:00Z" w16du:dateUtc="2025-01-06T07:37:00Z">
                  <w:rPr>
                    <w:ins w:id="29599" w:author="瑋婷 徐" w:date="2025-01-03T16:50:00Z" w16du:dateUtc="2025-01-03T08:50:00Z"/>
                    <w:rFonts w:ascii="Calibri" w:hAnsi="Calibri" w:cs="Calibri"/>
                    <w:color w:val="000000"/>
                    <w:sz w:val="22"/>
                    <w:szCs w:val="22"/>
                  </w:rPr>
                </w:rPrChange>
              </w:rPr>
              <w:pPrChange w:id="29600" w:author="瑋婷 徐" w:date="2025-01-03T16:55:00Z" w16du:dateUtc="2025-01-03T08:55:00Z">
                <w:pPr/>
              </w:pPrChange>
            </w:pPr>
            <w:ins w:id="29601" w:author="瑋婷 徐" w:date="2025-01-03T16:50:00Z" w16du:dateUtc="2025-01-03T08:50:00Z">
              <w:r w:rsidRPr="000E74A7">
                <w:rPr>
                  <w:rFonts w:ascii="Times New Roman" w:eastAsiaTheme="minorEastAsia" w:hAnsi="Times New Roman" w:cs="Times New Roman" w:hint="eastAsia"/>
                  <w:b w:val="0"/>
                  <w:bCs w:val="0"/>
                  <w:color w:val="000000"/>
                  <w:rPrChange w:id="29602" w:author="瑋婷 徐" w:date="2025-01-06T15:37:00Z" w16du:dateUtc="2025-01-06T07:37:00Z">
                    <w:rPr>
                      <w:rFonts w:ascii="Calibri" w:hAnsi="Calibri" w:cs="Calibri" w:hint="eastAsia"/>
                      <w:color w:val="000000"/>
                      <w:sz w:val="22"/>
                      <w:szCs w:val="22"/>
                    </w:rPr>
                  </w:rPrChange>
                </w:rPr>
                <w:t>小翼</w:t>
              </w:r>
              <w:proofErr w:type="gramStart"/>
              <w:r w:rsidRPr="000E74A7">
                <w:rPr>
                  <w:rFonts w:ascii="Times New Roman" w:eastAsiaTheme="minorEastAsia" w:hAnsi="Times New Roman" w:cs="Times New Roman" w:hint="eastAsia"/>
                  <w:b w:val="0"/>
                  <w:bCs w:val="0"/>
                  <w:color w:val="000000"/>
                  <w:rPrChange w:id="29603" w:author="瑋婷 徐" w:date="2025-01-06T15:37:00Z" w16du:dateUtc="2025-01-06T07:37:00Z">
                    <w:rPr>
                      <w:rFonts w:ascii="Calibri" w:hAnsi="Calibri" w:cs="Calibri" w:hint="eastAsia"/>
                      <w:color w:val="000000"/>
                      <w:sz w:val="22"/>
                      <w:szCs w:val="22"/>
                    </w:rPr>
                  </w:rPrChange>
                </w:rPr>
                <w:t>鶇</w:t>
              </w:r>
              <w:proofErr w:type="gramEnd"/>
              <w:r w:rsidRPr="000E74A7">
                <w:rPr>
                  <w:rFonts w:ascii="Times New Roman" w:eastAsiaTheme="minorEastAsia" w:hAnsi="Times New Roman" w:cs="Times New Roman"/>
                  <w:b w:val="0"/>
                  <w:bCs w:val="0"/>
                  <w:color w:val="000000"/>
                  <w:rPrChange w:id="29604" w:author="瑋婷 徐" w:date="2025-01-06T15:37:00Z" w16du:dateUtc="2025-01-06T07:37:00Z">
                    <w:rPr>
                      <w:rFonts w:ascii="Calibri" w:hAnsi="Calibri" w:cs="Calibri"/>
                      <w:color w:val="000000"/>
                      <w:sz w:val="22"/>
                      <w:szCs w:val="22"/>
                    </w:rPr>
                  </w:rPrChange>
                </w:rPr>
                <w:t xml:space="preserve"> </w:t>
              </w:r>
              <w:r w:rsidRPr="000E74A7">
                <w:rPr>
                  <w:b w:val="0"/>
                  <w:bCs w:val="0"/>
                  <w:color w:val="000000"/>
                  <w:rPrChange w:id="29605" w:author="瑋婷 徐" w:date="2025-01-06T15:37:00Z" w16du:dateUtc="2025-01-06T07:37:00Z">
                    <w:rPr>
                      <w:color w:val="000000"/>
                      <w:sz w:val="22"/>
                      <w:szCs w:val="22"/>
                    </w:rPr>
                  </w:rPrChange>
                </w:rPr>
                <w:t>◎</w:t>
              </w:r>
              <w:r w:rsidRPr="000E74A7">
                <w:rPr>
                  <w:rFonts w:ascii="Times New Roman" w:eastAsiaTheme="minorEastAsia" w:hAnsi="Times New Roman" w:cs="Times New Roman"/>
                  <w:b w:val="0"/>
                  <w:bCs w:val="0"/>
                  <w:color w:val="000000"/>
                  <w:rPrChange w:id="29606"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1056544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07" w:author="瑋婷 徐" w:date="2025-01-03T16:50:00Z" w16du:dateUtc="2025-01-03T08:50:00Z"/>
                <w:rFonts w:ascii="Times New Roman" w:eastAsiaTheme="minorEastAsia" w:hAnsi="Times New Roman" w:cs="Times New Roman"/>
                <w:i/>
                <w:iCs/>
                <w:color w:val="000000"/>
                <w:rPrChange w:id="29608" w:author="瑋婷 徐" w:date="2025-01-06T15:37:00Z" w16du:dateUtc="2025-01-06T07:37:00Z">
                  <w:rPr>
                    <w:ins w:id="29609" w:author="瑋婷 徐" w:date="2025-01-03T16:50:00Z" w16du:dateUtc="2025-01-03T08:50:00Z"/>
                    <w:rFonts w:ascii="Calibri" w:hAnsi="Calibri" w:cs="Calibri"/>
                    <w:i/>
                    <w:iCs/>
                    <w:color w:val="000000"/>
                    <w:sz w:val="22"/>
                    <w:szCs w:val="22"/>
                  </w:rPr>
                </w:rPrChange>
              </w:rPr>
              <w:pPrChange w:id="296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611" w:author="瑋婷 徐" w:date="2025-01-03T16:50:00Z" w16du:dateUtc="2025-01-03T08:50:00Z">
              <w:r w:rsidRPr="000E74A7">
                <w:rPr>
                  <w:rFonts w:ascii="Times New Roman" w:eastAsiaTheme="minorEastAsia" w:hAnsi="Times New Roman" w:cs="Times New Roman"/>
                  <w:i/>
                  <w:iCs/>
                  <w:color w:val="000000"/>
                  <w:rPrChange w:id="29612" w:author="瑋婷 徐" w:date="2025-01-06T15:37:00Z" w16du:dateUtc="2025-01-06T07:37:00Z">
                    <w:rPr>
                      <w:rFonts w:ascii="Calibri" w:hAnsi="Calibri" w:cs="Calibri"/>
                      <w:i/>
                      <w:iCs/>
                      <w:color w:val="000000"/>
                      <w:sz w:val="22"/>
                      <w:szCs w:val="22"/>
                    </w:rPr>
                  </w:rPrChange>
                </w:rPr>
                <w:t>Brachypteryx goodfellowi</w:t>
              </w:r>
            </w:ins>
          </w:p>
        </w:tc>
        <w:tc>
          <w:tcPr>
            <w:tcW w:w="162" w:type="pct"/>
            <w:noWrap/>
            <w:vAlign w:val="center"/>
            <w:hideMark/>
          </w:tcPr>
          <w:p w14:paraId="5AEC558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13" w:author="瑋婷 徐" w:date="2025-01-03T16:50:00Z" w16du:dateUtc="2025-01-03T08:50:00Z"/>
                <w:rFonts w:ascii="Times New Roman" w:eastAsiaTheme="minorEastAsia" w:hAnsi="Times New Roman" w:cs="Times New Roman"/>
                <w:i/>
                <w:iCs/>
                <w:color w:val="000000"/>
                <w:rPrChange w:id="29614" w:author="瑋婷 徐" w:date="2025-01-06T15:37:00Z" w16du:dateUtc="2025-01-06T07:37:00Z">
                  <w:rPr>
                    <w:ins w:id="29615" w:author="瑋婷 徐" w:date="2025-01-03T16:50:00Z" w16du:dateUtc="2025-01-03T08:50:00Z"/>
                    <w:rFonts w:ascii="Calibri" w:hAnsi="Calibri" w:cs="Calibri"/>
                    <w:i/>
                    <w:iCs/>
                    <w:color w:val="000000"/>
                    <w:sz w:val="22"/>
                    <w:szCs w:val="22"/>
                  </w:rPr>
                </w:rPrChange>
              </w:rPr>
              <w:pPrChange w:id="296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79AE4A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17" w:author="瑋婷 徐" w:date="2025-01-03T16:50:00Z" w16du:dateUtc="2025-01-03T08:50:00Z"/>
                <w:rFonts w:ascii="Times New Roman" w:eastAsiaTheme="minorEastAsia" w:hAnsi="Times New Roman" w:cs="Times New Roman"/>
                <w:rPrChange w:id="29618" w:author="瑋婷 徐" w:date="2025-01-06T15:37:00Z" w16du:dateUtc="2025-01-06T07:37:00Z">
                  <w:rPr>
                    <w:ins w:id="29619" w:author="瑋婷 徐" w:date="2025-01-03T16:50:00Z" w16du:dateUtc="2025-01-03T08:50:00Z"/>
                    <w:rFonts w:ascii="Times New Roman" w:eastAsia="Times New Roman" w:hAnsi="Times New Roman" w:cs="Times New Roman"/>
                    <w:sz w:val="20"/>
                    <w:szCs w:val="20"/>
                  </w:rPr>
                </w:rPrChange>
              </w:rPr>
              <w:pPrChange w:id="296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43B49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21" w:author="瑋婷 徐" w:date="2025-01-03T16:50:00Z" w16du:dateUtc="2025-01-03T08:50:00Z"/>
                <w:rFonts w:ascii="Times New Roman" w:eastAsiaTheme="minorEastAsia" w:hAnsi="Times New Roman" w:cs="Times New Roman"/>
                <w:color w:val="000000"/>
                <w:rPrChange w:id="29622" w:author="瑋婷 徐" w:date="2025-01-06T15:37:00Z" w16du:dateUtc="2025-01-06T07:37:00Z">
                  <w:rPr>
                    <w:ins w:id="29623" w:author="瑋婷 徐" w:date="2025-01-03T16:50:00Z" w16du:dateUtc="2025-01-03T08:50:00Z"/>
                    <w:rFonts w:ascii="Calibri" w:hAnsi="Calibri" w:cs="Calibri"/>
                    <w:color w:val="000000"/>
                    <w:sz w:val="22"/>
                    <w:szCs w:val="22"/>
                  </w:rPr>
                </w:rPrChange>
              </w:rPr>
              <w:pPrChange w:id="296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625" w:author="瑋婷 徐" w:date="2025-01-03T16:50:00Z" w16du:dateUtc="2025-01-03T08:50:00Z">
              <w:r w:rsidRPr="000E74A7">
                <w:rPr>
                  <w:rFonts w:ascii="Times New Roman" w:eastAsiaTheme="minorEastAsia" w:hAnsi="Times New Roman" w:cs="Times New Roman"/>
                  <w:color w:val="000000"/>
                  <w:rPrChange w:id="29626"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C74B6D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27" w:author="瑋婷 徐" w:date="2025-01-03T16:50:00Z" w16du:dateUtc="2025-01-03T08:50:00Z"/>
                <w:rFonts w:ascii="Times New Roman" w:eastAsiaTheme="minorEastAsia" w:hAnsi="Times New Roman" w:cs="Times New Roman"/>
                <w:color w:val="000000"/>
                <w:rPrChange w:id="29628" w:author="瑋婷 徐" w:date="2025-01-06T15:37:00Z" w16du:dateUtc="2025-01-06T07:37:00Z">
                  <w:rPr>
                    <w:ins w:id="29629" w:author="瑋婷 徐" w:date="2025-01-03T16:50:00Z" w16du:dateUtc="2025-01-03T08:50:00Z"/>
                    <w:rFonts w:ascii="Calibri" w:hAnsi="Calibri" w:cs="Calibri"/>
                    <w:color w:val="000000"/>
                    <w:sz w:val="22"/>
                    <w:szCs w:val="22"/>
                  </w:rPr>
                </w:rPrChange>
              </w:rPr>
              <w:pPrChange w:id="296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980F3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31" w:author="瑋婷 徐" w:date="2025-01-03T16:50:00Z" w16du:dateUtc="2025-01-03T08:50:00Z"/>
                <w:rFonts w:ascii="Times New Roman" w:eastAsiaTheme="minorEastAsia" w:hAnsi="Times New Roman" w:cs="Times New Roman"/>
                <w:rPrChange w:id="29632" w:author="瑋婷 徐" w:date="2025-01-06T15:37:00Z" w16du:dateUtc="2025-01-06T07:37:00Z">
                  <w:rPr>
                    <w:ins w:id="29633" w:author="瑋婷 徐" w:date="2025-01-03T16:50:00Z" w16du:dateUtc="2025-01-03T08:50:00Z"/>
                    <w:rFonts w:ascii="Times New Roman" w:eastAsia="Times New Roman" w:hAnsi="Times New Roman" w:cs="Times New Roman"/>
                    <w:sz w:val="20"/>
                    <w:szCs w:val="20"/>
                  </w:rPr>
                </w:rPrChange>
              </w:rPr>
              <w:pPrChange w:id="296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88D273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35" w:author="瑋婷 徐" w:date="2025-01-03T16:50:00Z" w16du:dateUtc="2025-01-03T08:50:00Z"/>
                <w:rFonts w:ascii="Times New Roman" w:eastAsiaTheme="minorEastAsia" w:hAnsi="Times New Roman" w:cs="Times New Roman"/>
                <w:color w:val="000000"/>
                <w:rPrChange w:id="29636" w:author="瑋婷 徐" w:date="2025-01-06T15:37:00Z" w16du:dateUtc="2025-01-06T07:37:00Z">
                  <w:rPr>
                    <w:ins w:id="29637" w:author="瑋婷 徐" w:date="2025-01-03T16:50:00Z" w16du:dateUtc="2025-01-03T08:50:00Z"/>
                    <w:rFonts w:ascii="Calibri" w:hAnsi="Calibri" w:cs="Calibri"/>
                    <w:color w:val="000000"/>
                    <w:sz w:val="22"/>
                    <w:szCs w:val="22"/>
                  </w:rPr>
                </w:rPrChange>
              </w:rPr>
              <w:pPrChange w:id="296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639" w:author="瑋婷 徐" w:date="2025-01-03T16:50:00Z" w16du:dateUtc="2025-01-03T08:50:00Z">
              <w:r w:rsidRPr="000E74A7">
                <w:rPr>
                  <w:rFonts w:ascii="Times New Roman" w:eastAsiaTheme="minorEastAsia" w:hAnsi="Times New Roman" w:cs="Times New Roman"/>
                  <w:color w:val="000000"/>
                  <w:rPrChange w:id="29640"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A257E0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41" w:author="瑋婷 徐" w:date="2025-01-03T16:50:00Z" w16du:dateUtc="2025-01-03T08:50:00Z"/>
                <w:rFonts w:ascii="Times New Roman" w:eastAsiaTheme="minorEastAsia" w:hAnsi="Times New Roman" w:cs="Times New Roman"/>
                <w:color w:val="000000"/>
                <w:rPrChange w:id="29642" w:author="瑋婷 徐" w:date="2025-01-06T15:37:00Z" w16du:dateUtc="2025-01-06T07:37:00Z">
                  <w:rPr>
                    <w:ins w:id="29643" w:author="瑋婷 徐" w:date="2025-01-03T16:50:00Z" w16du:dateUtc="2025-01-03T08:50:00Z"/>
                    <w:rFonts w:ascii="Calibri" w:hAnsi="Calibri" w:cs="Calibri"/>
                    <w:color w:val="000000"/>
                    <w:sz w:val="22"/>
                    <w:szCs w:val="22"/>
                  </w:rPr>
                </w:rPrChange>
              </w:rPr>
              <w:pPrChange w:id="296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61D79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45" w:author="瑋婷 徐" w:date="2025-01-03T16:50:00Z" w16du:dateUtc="2025-01-03T08:50:00Z"/>
                <w:rFonts w:ascii="Times New Roman" w:eastAsiaTheme="minorEastAsia" w:hAnsi="Times New Roman" w:cs="Times New Roman"/>
                <w:rPrChange w:id="29646" w:author="瑋婷 徐" w:date="2025-01-06T15:37:00Z" w16du:dateUtc="2025-01-06T07:37:00Z">
                  <w:rPr>
                    <w:ins w:id="29647" w:author="瑋婷 徐" w:date="2025-01-03T16:50:00Z" w16du:dateUtc="2025-01-03T08:50:00Z"/>
                    <w:rFonts w:ascii="Times New Roman" w:eastAsia="Times New Roman" w:hAnsi="Times New Roman" w:cs="Times New Roman"/>
                    <w:sz w:val="20"/>
                    <w:szCs w:val="20"/>
                  </w:rPr>
                </w:rPrChange>
              </w:rPr>
              <w:pPrChange w:id="296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97D8E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49" w:author="瑋婷 徐" w:date="2025-01-03T16:50:00Z" w16du:dateUtc="2025-01-03T08:50:00Z"/>
                <w:rFonts w:ascii="Times New Roman" w:eastAsiaTheme="minorEastAsia" w:hAnsi="Times New Roman" w:cs="Times New Roman"/>
                <w:color w:val="000000"/>
                <w:rPrChange w:id="29650" w:author="瑋婷 徐" w:date="2025-01-06T15:37:00Z" w16du:dateUtc="2025-01-06T07:37:00Z">
                  <w:rPr>
                    <w:ins w:id="29651" w:author="瑋婷 徐" w:date="2025-01-03T16:50:00Z" w16du:dateUtc="2025-01-03T08:50:00Z"/>
                    <w:rFonts w:ascii="Calibri" w:hAnsi="Calibri" w:cs="Calibri"/>
                    <w:color w:val="000000"/>
                    <w:sz w:val="22"/>
                    <w:szCs w:val="22"/>
                  </w:rPr>
                </w:rPrChange>
              </w:rPr>
              <w:pPrChange w:id="296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653" w:author="瑋婷 徐" w:date="2025-01-03T16:50:00Z" w16du:dateUtc="2025-01-03T08:50:00Z">
              <w:r w:rsidRPr="000E74A7">
                <w:rPr>
                  <w:rFonts w:ascii="Times New Roman" w:eastAsiaTheme="minorEastAsia" w:hAnsi="Times New Roman" w:cs="Times New Roman"/>
                  <w:color w:val="000000"/>
                  <w:rPrChange w:id="29654"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7367E53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55" w:author="瑋婷 徐" w:date="2025-01-03T16:50:00Z" w16du:dateUtc="2025-01-03T08:50:00Z"/>
                <w:rFonts w:ascii="Times New Roman" w:eastAsiaTheme="minorEastAsia" w:hAnsi="Times New Roman" w:cs="Times New Roman"/>
                <w:color w:val="000000"/>
                <w:rPrChange w:id="29656" w:author="瑋婷 徐" w:date="2025-01-06T15:37:00Z" w16du:dateUtc="2025-01-06T07:37:00Z">
                  <w:rPr>
                    <w:ins w:id="29657" w:author="瑋婷 徐" w:date="2025-01-03T16:50:00Z" w16du:dateUtc="2025-01-03T08:50:00Z"/>
                    <w:rFonts w:ascii="Calibri" w:hAnsi="Calibri" w:cs="Calibri"/>
                    <w:color w:val="000000"/>
                    <w:sz w:val="22"/>
                    <w:szCs w:val="22"/>
                  </w:rPr>
                </w:rPrChange>
              </w:rPr>
              <w:pPrChange w:id="296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D2232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59" w:author="瑋婷 徐" w:date="2025-01-03T16:50:00Z" w16du:dateUtc="2025-01-03T08:50:00Z"/>
                <w:rFonts w:ascii="Times New Roman" w:eastAsiaTheme="minorEastAsia" w:hAnsi="Times New Roman" w:cs="Times New Roman"/>
                <w:rPrChange w:id="29660" w:author="瑋婷 徐" w:date="2025-01-06T15:37:00Z" w16du:dateUtc="2025-01-06T07:37:00Z">
                  <w:rPr>
                    <w:ins w:id="29661" w:author="瑋婷 徐" w:date="2025-01-03T16:50:00Z" w16du:dateUtc="2025-01-03T08:50:00Z"/>
                    <w:rFonts w:ascii="Times New Roman" w:eastAsia="Times New Roman" w:hAnsi="Times New Roman" w:cs="Times New Roman"/>
                    <w:sz w:val="20"/>
                    <w:szCs w:val="20"/>
                  </w:rPr>
                </w:rPrChange>
              </w:rPr>
              <w:pPrChange w:id="296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9BB92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63" w:author="瑋婷 徐" w:date="2025-01-03T16:50:00Z" w16du:dateUtc="2025-01-03T08:50:00Z"/>
                <w:rFonts w:ascii="Times New Roman" w:eastAsiaTheme="minorEastAsia" w:hAnsi="Times New Roman" w:cs="Times New Roman"/>
                <w:rPrChange w:id="29664" w:author="瑋婷 徐" w:date="2025-01-06T15:37:00Z" w16du:dateUtc="2025-01-06T07:37:00Z">
                  <w:rPr>
                    <w:ins w:id="29665" w:author="瑋婷 徐" w:date="2025-01-03T16:50:00Z" w16du:dateUtc="2025-01-03T08:50:00Z"/>
                    <w:rFonts w:ascii="Times New Roman" w:eastAsia="Times New Roman" w:hAnsi="Times New Roman" w:cs="Times New Roman"/>
                    <w:sz w:val="20"/>
                    <w:szCs w:val="20"/>
                  </w:rPr>
                </w:rPrChange>
              </w:rPr>
              <w:pPrChange w:id="296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1BF91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67" w:author="瑋婷 徐" w:date="2025-01-03T16:50:00Z" w16du:dateUtc="2025-01-03T08:50:00Z"/>
                <w:rFonts w:ascii="Times New Roman" w:eastAsiaTheme="minorEastAsia" w:hAnsi="Times New Roman" w:cs="Times New Roman"/>
                <w:rPrChange w:id="29668" w:author="瑋婷 徐" w:date="2025-01-06T15:37:00Z" w16du:dateUtc="2025-01-06T07:37:00Z">
                  <w:rPr>
                    <w:ins w:id="29669" w:author="瑋婷 徐" w:date="2025-01-03T16:50:00Z" w16du:dateUtc="2025-01-03T08:50:00Z"/>
                    <w:rFonts w:ascii="Times New Roman" w:eastAsia="Times New Roman" w:hAnsi="Times New Roman" w:cs="Times New Roman"/>
                    <w:sz w:val="20"/>
                    <w:szCs w:val="20"/>
                  </w:rPr>
                </w:rPrChange>
              </w:rPr>
              <w:pPrChange w:id="296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2FF05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71" w:author="瑋婷 徐" w:date="2025-01-03T16:50:00Z" w16du:dateUtc="2025-01-03T08:50:00Z"/>
                <w:rFonts w:ascii="Times New Roman" w:eastAsiaTheme="minorEastAsia" w:hAnsi="Times New Roman" w:cs="Times New Roman"/>
                <w:rPrChange w:id="29672" w:author="瑋婷 徐" w:date="2025-01-06T15:37:00Z" w16du:dateUtc="2025-01-06T07:37:00Z">
                  <w:rPr>
                    <w:ins w:id="29673" w:author="瑋婷 徐" w:date="2025-01-03T16:50:00Z" w16du:dateUtc="2025-01-03T08:50:00Z"/>
                    <w:rFonts w:ascii="Times New Roman" w:eastAsia="Times New Roman" w:hAnsi="Times New Roman" w:cs="Times New Roman"/>
                    <w:sz w:val="20"/>
                    <w:szCs w:val="20"/>
                  </w:rPr>
                </w:rPrChange>
              </w:rPr>
              <w:pPrChange w:id="296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237B7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75" w:author="瑋婷 徐" w:date="2025-01-03T16:50:00Z" w16du:dateUtc="2025-01-03T08:50:00Z"/>
                <w:rFonts w:ascii="Times New Roman" w:eastAsiaTheme="minorEastAsia" w:hAnsi="Times New Roman" w:cs="Times New Roman"/>
                <w:rPrChange w:id="29676" w:author="瑋婷 徐" w:date="2025-01-06T15:37:00Z" w16du:dateUtc="2025-01-06T07:37:00Z">
                  <w:rPr>
                    <w:ins w:id="29677" w:author="瑋婷 徐" w:date="2025-01-03T16:50:00Z" w16du:dateUtc="2025-01-03T08:50:00Z"/>
                    <w:rFonts w:ascii="Times New Roman" w:eastAsia="Times New Roman" w:hAnsi="Times New Roman" w:cs="Times New Roman"/>
                    <w:sz w:val="20"/>
                    <w:szCs w:val="20"/>
                  </w:rPr>
                </w:rPrChange>
              </w:rPr>
              <w:pPrChange w:id="296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45546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79" w:author="瑋婷 徐" w:date="2025-01-03T16:50:00Z" w16du:dateUtc="2025-01-03T08:50:00Z"/>
                <w:rFonts w:ascii="Times New Roman" w:eastAsiaTheme="minorEastAsia" w:hAnsi="Times New Roman" w:cs="Times New Roman"/>
                <w:rPrChange w:id="29680" w:author="瑋婷 徐" w:date="2025-01-06T15:37:00Z" w16du:dateUtc="2025-01-06T07:37:00Z">
                  <w:rPr>
                    <w:ins w:id="29681" w:author="瑋婷 徐" w:date="2025-01-03T16:50:00Z" w16du:dateUtc="2025-01-03T08:50:00Z"/>
                    <w:rFonts w:ascii="Times New Roman" w:eastAsia="Times New Roman" w:hAnsi="Times New Roman" w:cs="Times New Roman"/>
                    <w:sz w:val="20"/>
                    <w:szCs w:val="20"/>
                  </w:rPr>
                </w:rPrChange>
              </w:rPr>
              <w:pPrChange w:id="296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C5011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83" w:author="瑋婷 徐" w:date="2025-01-03T16:50:00Z" w16du:dateUtc="2025-01-03T08:50:00Z"/>
                <w:rFonts w:ascii="Times New Roman" w:eastAsiaTheme="minorEastAsia" w:hAnsi="Times New Roman" w:cs="Times New Roman"/>
                <w:rPrChange w:id="29684" w:author="瑋婷 徐" w:date="2025-01-06T15:37:00Z" w16du:dateUtc="2025-01-06T07:37:00Z">
                  <w:rPr>
                    <w:ins w:id="29685" w:author="瑋婷 徐" w:date="2025-01-03T16:50:00Z" w16du:dateUtc="2025-01-03T08:50:00Z"/>
                    <w:rFonts w:ascii="Times New Roman" w:eastAsia="Times New Roman" w:hAnsi="Times New Roman" w:cs="Times New Roman"/>
                    <w:sz w:val="20"/>
                    <w:szCs w:val="20"/>
                  </w:rPr>
                </w:rPrChange>
              </w:rPr>
              <w:pPrChange w:id="296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4C69B6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87" w:author="瑋婷 徐" w:date="2025-01-03T16:50:00Z" w16du:dateUtc="2025-01-03T08:50:00Z"/>
                <w:rFonts w:ascii="Times New Roman" w:eastAsiaTheme="minorEastAsia" w:hAnsi="Times New Roman" w:cs="Times New Roman"/>
                <w:rPrChange w:id="29688" w:author="瑋婷 徐" w:date="2025-01-06T15:37:00Z" w16du:dateUtc="2025-01-06T07:37:00Z">
                  <w:rPr>
                    <w:ins w:id="29689" w:author="瑋婷 徐" w:date="2025-01-03T16:50:00Z" w16du:dateUtc="2025-01-03T08:50:00Z"/>
                    <w:rFonts w:ascii="Times New Roman" w:eastAsia="Times New Roman" w:hAnsi="Times New Roman" w:cs="Times New Roman"/>
                    <w:sz w:val="20"/>
                    <w:szCs w:val="20"/>
                  </w:rPr>
                </w:rPrChange>
              </w:rPr>
              <w:pPrChange w:id="296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43A68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91" w:author="瑋婷 徐" w:date="2025-01-03T16:50:00Z" w16du:dateUtc="2025-01-03T08:50:00Z"/>
                <w:rFonts w:ascii="Times New Roman" w:eastAsiaTheme="minorEastAsia" w:hAnsi="Times New Roman" w:cs="Times New Roman"/>
                <w:rPrChange w:id="29692" w:author="瑋婷 徐" w:date="2025-01-06T15:37:00Z" w16du:dateUtc="2025-01-06T07:37:00Z">
                  <w:rPr>
                    <w:ins w:id="29693" w:author="瑋婷 徐" w:date="2025-01-03T16:50:00Z" w16du:dateUtc="2025-01-03T08:50:00Z"/>
                    <w:rFonts w:ascii="Times New Roman" w:eastAsia="Times New Roman" w:hAnsi="Times New Roman" w:cs="Times New Roman"/>
                    <w:sz w:val="20"/>
                    <w:szCs w:val="20"/>
                  </w:rPr>
                </w:rPrChange>
              </w:rPr>
              <w:pPrChange w:id="296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58CED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95" w:author="瑋婷 徐" w:date="2025-01-03T16:50:00Z" w16du:dateUtc="2025-01-03T08:50:00Z"/>
                <w:rFonts w:ascii="Times New Roman" w:eastAsiaTheme="minorEastAsia" w:hAnsi="Times New Roman" w:cs="Times New Roman"/>
                <w:rPrChange w:id="29696" w:author="瑋婷 徐" w:date="2025-01-06T15:37:00Z" w16du:dateUtc="2025-01-06T07:37:00Z">
                  <w:rPr>
                    <w:ins w:id="29697" w:author="瑋婷 徐" w:date="2025-01-03T16:50:00Z" w16du:dateUtc="2025-01-03T08:50:00Z"/>
                    <w:rFonts w:ascii="Times New Roman" w:eastAsia="Times New Roman" w:hAnsi="Times New Roman" w:cs="Times New Roman"/>
                    <w:sz w:val="20"/>
                    <w:szCs w:val="20"/>
                  </w:rPr>
                </w:rPrChange>
              </w:rPr>
              <w:pPrChange w:id="296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046F6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699" w:author="瑋婷 徐" w:date="2025-01-03T16:50:00Z" w16du:dateUtc="2025-01-03T08:50:00Z"/>
                <w:rFonts w:ascii="Times New Roman" w:eastAsiaTheme="minorEastAsia" w:hAnsi="Times New Roman" w:cs="Times New Roman"/>
                <w:rPrChange w:id="29700" w:author="瑋婷 徐" w:date="2025-01-06T15:37:00Z" w16du:dateUtc="2025-01-06T07:37:00Z">
                  <w:rPr>
                    <w:ins w:id="29701" w:author="瑋婷 徐" w:date="2025-01-03T16:50:00Z" w16du:dateUtc="2025-01-03T08:50:00Z"/>
                    <w:rFonts w:ascii="Times New Roman" w:eastAsia="Times New Roman" w:hAnsi="Times New Roman" w:cs="Times New Roman"/>
                    <w:sz w:val="20"/>
                    <w:szCs w:val="20"/>
                  </w:rPr>
                </w:rPrChange>
              </w:rPr>
              <w:pPrChange w:id="297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2767EE75" w14:textId="77777777" w:rsidTr="003C19C7">
        <w:trPr>
          <w:trHeight w:val="300"/>
          <w:ins w:id="29703"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5FD2E34" w14:textId="77777777" w:rsidR="003C19C7" w:rsidRPr="000E74A7" w:rsidRDefault="003C19C7">
            <w:pPr>
              <w:spacing w:line="360" w:lineRule="auto"/>
              <w:jc w:val="both"/>
              <w:rPr>
                <w:ins w:id="29704" w:author="瑋婷 徐" w:date="2025-01-03T16:50:00Z" w16du:dateUtc="2025-01-03T08:50:00Z"/>
                <w:rFonts w:ascii="Times New Roman" w:eastAsiaTheme="minorEastAsia" w:hAnsi="Times New Roman" w:cs="Times New Roman"/>
                <w:b w:val="0"/>
                <w:bCs w:val="0"/>
                <w:color w:val="000000"/>
                <w:rPrChange w:id="29705" w:author="瑋婷 徐" w:date="2025-01-06T15:37:00Z" w16du:dateUtc="2025-01-06T07:37:00Z">
                  <w:rPr>
                    <w:ins w:id="29706" w:author="瑋婷 徐" w:date="2025-01-03T16:50:00Z" w16du:dateUtc="2025-01-03T08:50:00Z"/>
                    <w:rFonts w:ascii="Calibri" w:hAnsi="Calibri" w:cs="Calibri"/>
                    <w:color w:val="000000"/>
                    <w:sz w:val="22"/>
                    <w:szCs w:val="22"/>
                  </w:rPr>
                </w:rPrChange>
              </w:rPr>
              <w:pPrChange w:id="29707" w:author="瑋婷 徐" w:date="2025-01-03T16:55:00Z" w16du:dateUtc="2025-01-03T08:55:00Z">
                <w:pPr/>
              </w:pPrChange>
            </w:pPr>
            <w:ins w:id="29708" w:author="瑋婷 徐" w:date="2025-01-03T16:50:00Z" w16du:dateUtc="2025-01-03T08:50:00Z">
              <w:r w:rsidRPr="000E74A7">
                <w:rPr>
                  <w:rFonts w:ascii="Times New Roman" w:eastAsiaTheme="minorEastAsia" w:hAnsi="Times New Roman" w:cs="Times New Roman" w:hint="eastAsia"/>
                  <w:b w:val="0"/>
                  <w:bCs w:val="0"/>
                  <w:color w:val="000000"/>
                  <w:rPrChange w:id="29709" w:author="瑋婷 徐" w:date="2025-01-06T15:37:00Z" w16du:dateUtc="2025-01-06T07:37:00Z">
                    <w:rPr>
                      <w:rFonts w:ascii="Calibri" w:hAnsi="Calibri" w:cs="Calibri" w:hint="eastAsia"/>
                      <w:color w:val="000000"/>
                      <w:sz w:val="22"/>
                      <w:szCs w:val="22"/>
                    </w:rPr>
                  </w:rPrChange>
                </w:rPr>
                <w:t>臺灣紫嘯</w:t>
              </w:r>
              <w:proofErr w:type="gramStart"/>
              <w:r w:rsidRPr="000E74A7">
                <w:rPr>
                  <w:rFonts w:ascii="Times New Roman" w:eastAsiaTheme="minorEastAsia" w:hAnsi="Times New Roman" w:cs="Times New Roman" w:hint="eastAsia"/>
                  <w:b w:val="0"/>
                  <w:bCs w:val="0"/>
                  <w:color w:val="000000"/>
                  <w:rPrChange w:id="29710" w:author="瑋婷 徐" w:date="2025-01-06T15:37:00Z" w16du:dateUtc="2025-01-06T07:37:00Z">
                    <w:rPr>
                      <w:rFonts w:ascii="Calibri" w:hAnsi="Calibri" w:cs="Calibri" w:hint="eastAsia"/>
                      <w:color w:val="000000"/>
                      <w:sz w:val="22"/>
                      <w:szCs w:val="22"/>
                    </w:rPr>
                  </w:rPrChange>
                </w:rPr>
                <w:t>鶇</w:t>
              </w:r>
              <w:proofErr w:type="gramEnd"/>
              <w:r w:rsidRPr="000E74A7">
                <w:rPr>
                  <w:rFonts w:ascii="Times New Roman" w:eastAsiaTheme="minorEastAsia" w:hAnsi="Times New Roman" w:cs="Times New Roman"/>
                  <w:b w:val="0"/>
                  <w:bCs w:val="0"/>
                  <w:color w:val="000000"/>
                  <w:rPrChange w:id="29711" w:author="瑋婷 徐" w:date="2025-01-06T15:37:00Z" w16du:dateUtc="2025-01-06T07:37:00Z">
                    <w:rPr>
                      <w:rFonts w:ascii="Calibri" w:hAnsi="Calibri" w:cs="Calibri"/>
                      <w:color w:val="000000"/>
                      <w:sz w:val="22"/>
                      <w:szCs w:val="22"/>
                    </w:rPr>
                  </w:rPrChange>
                </w:rPr>
                <w:t xml:space="preserve"> </w:t>
              </w:r>
              <w:r w:rsidRPr="000E74A7">
                <w:rPr>
                  <w:b w:val="0"/>
                  <w:bCs w:val="0"/>
                  <w:color w:val="000000"/>
                  <w:rPrChange w:id="29712" w:author="瑋婷 徐" w:date="2025-01-06T15:37:00Z" w16du:dateUtc="2025-01-06T07:37:00Z">
                    <w:rPr>
                      <w:color w:val="000000"/>
                      <w:sz w:val="22"/>
                      <w:szCs w:val="22"/>
                    </w:rPr>
                  </w:rPrChange>
                </w:rPr>
                <w:t>◎</w:t>
              </w:r>
              <w:r w:rsidRPr="000E74A7">
                <w:rPr>
                  <w:rFonts w:ascii="Times New Roman" w:eastAsiaTheme="minorEastAsia" w:hAnsi="Times New Roman" w:cs="Times New Roman"/>
                  <w:b w:val="0"/>
                  <w:bCs w:val="0"/>
                  <w:color w:val="000000"/>
                  <w:rPrChange w:id="29713"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5CE241E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14" w:author="瑋婷 徐" w:date="2025-01-03T16:50:00Z" w16du:dateUtc="2025-01-03T08:50:00Z"/>
                <w:rFonts w:ascii="Times New Roman" w:eastAsiaTheme="minorEastAsia" w:hAnsi="Times New Roman" w:cs="Times New Roman"/>
                <w:i/>
                <w:iCs/>
                <w:color w:val="000000"/>
                <w:rPrChange w:id="29715" w:author="瑋婷 徐" w:date="2025-01-06T15:37:00Z" w16du:dateUtc="2025-01-06T07:37:00Z">
                  <w:rPr>
                    <w:ins w:id="29716" w:author="瑋婷 徐" w:date="2025-01-03T16:50:00Z" w16du:dateUtc="2025-01-03T08:50:00Z"/>
                    <w:rFonts w:ascii="Calibri" w:hAnsi="Calibri" w:cs="Calibri"/>
                    <w:i/>
                    <w:iCs/>
                    <w:color w:val="000000"/>
                    <w:sz w:val="22"/>
                    <w:szCs w:val="22"/>
                  </w:rPr>
                </w:rPrChange>
              </w:rPr>
              <w:pPrChange w:id="297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718" w:author="瑋婷 徐" w:date="2025-01-03T16:50:00Z" w16du:dateUtc="2025-01-03T08:50:00Z">
              <w:r w:rsidRPr="000E74A7">
                <w:rPr>
                  <w:rFonts w:ascii="Times New Roman" w:eastAsiaTheme="minorEastAsia" w:hAnsi="Times New Roman" w:cs="Times New Roman"/>
                  <w:i/>
                  <w:iCs/>
                  <w:color w:val="000000"/>
                  <w:rPrChange w:id="29719" w:author="瑋婷 徐" w:date="2025-01-06T15:37:00Z" w16du:dateUtc="2025-01-06T07:37:00Z">
                    <w:rPr>
                      <w:rFonts w:ascii="Calibri" w:hAnsi="Calibri" w:cs="Calibri"/>
                      <w:i/>
                      <w:iCs/>
                      <w:color w:val="000000"/>
                      <w:sz w:val="22"/>
                      <w:szCs w:val="22"/>
                    </w:rPr>
                  </w:rPrChange>
                </w:rPr>
                <w:t>Myophonus insularis</w:t>
              </w:r>
            </w:ins>
          </w:p>
        </w:tc>
        <w:tc>
          <w:tcPr>
            <w:tcW w:w="162" w:type="pct"/>
            <w:noWrap/>
            <w:vAlign w:val="center"/>
            <w:hideMark/>
          </w:tcPr>
          <w:p w14:paraId="6F08146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20" w:author="瑋婷 徐" w:date="2025-01-03T16:50:00Z" w16du:dateUtc="2025-01-03T08:50:00Z"/>
                <w:rFonts w:ascii="Times New Roman" w:eastAsiaTheme="minorEastAsia" w:hAnsi="Times New Roman" w:cs="Times New Roman"/>
                <w:color w:val="000000"/>
                <w:rPrChange w:id="29721" w:author="瑋婷 徐" w:date="2025-01-06T15:37:00Z" w16du:dateUtc="2025-01-06T07:37:00Z">
                  <w:rPr>
                    <w:ins w:id="29722" w:author="瑋婷 徐" w:date="2025-01-03T16:50:00Z" w16du:dateUtc="2025-01-03T08:50:00Z"/>
                    <w:rFonts w:ascii="Calibri" w:hAnsi="Calibri" w:cs="Calibri"/>
                    <w:color w:val="000000"/>
                    <w:sz w:val="22"/>
                    <w:szCs w:val="22"/>
                  </w:rPr>
                </w:rPrChange>
              </w:rPr>
              <w:pPrChange w:id="297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724" w:author="瑋婷 徐" w:date="2025-01-03T16:50:00Z" w16du:dateUtc="2025-01-03T08:50:00Z">
              <w:r w:rsidRPr="000E74A7">
                <w:rPr>
                  <w:rFonts w:ascii="Times New Roman" w:eastAsiaTheme="minorEastAsia" w:hAnsi="Times New Roman" w:cs="Times New Roman"/>
                  <w:color w:val="000000"/>
                  <w:rPrChange w:id="29725"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403EEE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26" w:author="瑋婷 徐" w:date="2025-01-03T16:50:00Z" w16du:dateUtc="2025-01-03T08:50:00Z"/>
                <w:rFonts w:ascii="Times New Roman" w:eastAsiaTheme="minorEastAsia" w:hAnsi="Times New Roman" w:cs="Times New Roman"/>
                <w:color w:val="000000"/>
                <w:rPrChange w:id="29727" w:author="瑋婷 徐" w:date="2025-01-06T15:37:00Z" w16du:dateUtc="2025-01-06T07:37:00Z">
                  <w:rPr>
                    <w:ins w:id="29728" w:author="瑋婷 徐" w:date="2025-01-03T16:50:00Z" w16du:dateUtc="2025-01-03T08:50:00Z"/>
                    <w:rFonts w:ascii="Calibri" w:hAnsi="Calibri" w:cs="Calibri"/>
                    <w:color w:val="000000"/>
                    <w:sz w:val="22"/>
                    <w:szCs w:val="22"/>
                  </w:rPr>
                </w:rPrChange>
              </w:rPr>
              <w:pPrChange w:id="297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F0664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30" w:author="瑋婷 徐" w:date="2025-01-03T16:50:00Z" w16du:dateUtc="2025-01-03T08:50:00Z"/>
                <w:rFonts w:ascii="Times New Roman" w:eastAsiaTheme="minorEastAsia" w:hAnsi="Times New Roman" w:cs="Times New Roman"/>
                <w:rPrChange w:id="29731" w:author="瑋婷 徐" w:date="2025-01-06T15:37:00Z" w16du:dateUtc="2025-01-06T07:37:00Z">
                  <w:rPr>
                    <w:ins w:id="29732" w:author="瑋婷 徐" w:date="2025-01-03T16:50:00Z" w16du:dateUtc="2025-01-03T08:50:00Z"/>
                    <w:rFonts w:ascii="Times New Roman" w:eastAsia="Times New Roman" w:hAnsi="Times New Roman" w:cs="Times New Roman"/>
                    <w:sz w:val="20"/>
                    <w:szCs w:val="20"/>
                  </w:rPr>
                </w:rPrChange>
              </w:rPr>
              <w:pPrChange w:id="297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290E6F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34" w:author="瑋婷 徐" w:date="2025-01-03T16:50:00Z" w16du:dateUtc="2025-01-03T08:50:00Z"/>
                <w:rFonts w:ascii="Times New Roman" w:eastAsiaTheme="minorEastAsia" w:hAnsi="Times New Roman" w:cs="Times New Roman"/>
                <w:rPrChange w:id="29735" w:author="瑋婷 徐" w:date="2025-01-06T15:37:00Z" w16du:dateUtc="2025-01-06T07:37:00Z">
                  <w:rPr>
                    <w:ins w:id="29736" w:author="瑋婷 徐" w:date="2025-01-03T16:50:00Z" w16du:dateUtc="2025-01-03T08:50:00Z"/>
                    <w:rFonts w:ascii="Times New Roman" w:eastAsia="Times New Roman" w:hAnsi="Times New Roman" w:cs="Times New Roman"/>
                    <w:sz w:val="20"/>
                    <w:szCs w:val="20"/>
                  </w:rPr>
                </w:rPrChange>
              </w:rPr>
              <w:pPrChange w:id="297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BF999D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38" w:author="瑋婷 徐" w:date="2025-01-03T16:50:00Z" w16du:dateUtc="2025-01-03T08:50:00Z"/>
                <w:rFonts w:ascii="Times New Roman" w:eastAsiaTheme="minorEastAsia" w:hAnsi="Times New Roman" w:cs="Times New Roman"/>
                <w:rPrChange w:id="29739" w:author="瑋婷 徐" w:date="2025-01-06T15:37:00Z" w16du:dateUtc="2025-01-06T07:37:00Z">
                  <w:rPr>
                    <w:ins w:id="29740" w:author="瑋婷 徐" w:date="2025-01-03T16:50:00Z" w16du:dateUtc="2025-01-03T08:50:00Z"/>
                    <w:rFonts w:ascii="Times New Roman" w:eastAsia="Times New Roman" w:hAnsi="Times New Roman" w:cs="Times New Roman"/>
                    <w:sz w:val="20"/>
                    <w:szCs w:val="20"/>
                  </w:rPr>
                </w:rPrChange>
              </w:rPr>
              <w:pPrChange w:id="297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9101C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42" w:author="瑋婷 徐" w:date="2025-01-03T16:50:00Z" w16du:dateUtc="2025-01-03T08:50:00Z"/>
                <w:rFonts w:ascii="Times New Roman" w:eastAsiaTheme="minorEastAsia" w:hAnsi="Times New Roman" w:cs="Times New Roman"/>
                <w:rPrChange w:id="29743" w:author="瑋婷 徐" w:date="2025-01-06T15:37:00Z" w16du:dateUtc="2025-01-06T07:37:00Z">
                  <w:rPr>
                    <w:ins w:id="29744" w:author="瑋婷 徐" w:date="2025-01-03T16:50:00Z" w16du:dateUtc="2025-01-03T08:50:00Z"/>
                    <w:rFonts w:ascii="Times New Roman" w:eastAsia="Times New Roman" w:hAnsi="Times New Roman" w:cs="Times New Roman"/>
                    <w:sz w:val="20"/>
                    <w:szCs w:val="20"/>
                  </w:rPr>
                </w:rPrChange>
              </w:rPr>
              <w:pPrChange w:id="297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FE6CF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46" w:author="瑋婷 徐" w:date="2025-01-03T16:50:00Z" w16du:dateUtc="2025-01-03T08:50:00Z"/>
                <w:rFonts w:ascii="Times New Roman" w:eastAsiaTheme="minorEastAsia" w:hAnsi="Times New Roman" w:cs="Times New Roman"/>
                <w:rPrChange w:id="29747" w:author="瑋婷 徐" w:date="2025-01-06T15:37:00Z" w16du:dateUtc="2025-01-06T07:37:00Z">
                  <w:rPr>
                    <w:ins w:id="29748" w:author="瑋婷 徐" w:date="2025-01-03T16:50:00Z" w16du:dateUtc="2025-01-03T08:50:00Z"/>
                    <w:rFonts w:ascii="Times New Roman" w:eastAsia="Times New Roman" w:hAnsi="Times New Roman" w:cs="Times New Roman"/>
                    <w:sz w:val="20"/>
                    <w:szCs w:val="20"/>
                  </w:rPr>
                </w:rPrChange>
              </w:rPr>
              <w:pPrChange w:id="297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A602C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50" w:author="瑋婷 徐" w:date="2025-01-03T16:50:00Z" w16du:dateUtc="2025-01-03T08:50:00Z"/>
                <w:rFonts w:ascii="Times New Roman" w:eastAsiaTheme="minorEastAsia" w:hAnsi="Times New Roman" w:cs="Times New Roman"/>
                <w:rPrChange w:id="29751" w:author="瑋婷 徐" w:date="2025-01-06T15:37:00Z" w16du:dateUtc="2025-01-06T07:37:00Z">
                  <w:rPr>
                    <w:ins w:id="29752" w:author="瑋婷 徐" w:date="2025-01-03T16:50:00Z" w16du:dateUtc="2025-01-03T08:50:00Z"/>
                    <w:rFonts w:ascii="Times New Roman" w:eastAsia="Times New Roman" w:hAnsi="Times New Roman" w:cs="Times New Roman"/>
                    <w:sz w:val="20"/>
                    <w:szCs w:val="20"/>
                  </w:rPr>
                </w:rPrChange>
              </w:rPr>
              <w:pPrChange w:id="297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CC4C8E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54" w:author="瑋婷 徐" w:date="2025-01-03T16:50:00Z" w16du:dateUtc="2025-01-03T08:50:00Z"/>
                <w:rFonts w:ascii="Times New Roman" w:eastAsiaTheme="minorEastAsia" w:hAnsi="Times New Roman" w:cs="Times New Roman"/>
                <w:rPrChange w:id="29755" w:author="瑋婷 徐" w:date="2025-01-06T15:37:00Z" w16du:dateUtc="2025-01-06T07:37:00Z">
                  <w:rPr>
                    <w:ins w:id="29756" w:author="瑋婷 徐" w:date="2025-01-03T16:50:00Z" w16du:dateUtc="2025-01-03T08:50:00Z"/>
                    <w:rFonts w:ascii="Times New Roman" w:eastAsia="Times New Roman" w:hAnsi="Times New Roman" w:cs="Times New Roman"/>
                    <w:sz w:val="20"/>
                    <w:szCs w:val="20"/>
                  </w:rPr>
                </w:rPrChange>
              </w:rPr>
              <w:pPrChange w:id="297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5D475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58" w:author="瑋婷 徐" w:date="2025-01-03T16:50:00Z" w16du:dateUtc="2025-01-03T08:50:00Z"/>
                <w:rFonts w:ascii="Times New Roman" w:eastAsiaTheme="minorEastAsia" w:hAnsi="Times New Roman" w:cs="Times New Roman"/>
                <w:color w:val="000000"/>
                <w:rPrChange w:id="29759" w:author="瑋婷 徐" w:date="2025-01-06T15:37:00Z" w16du:dateUtc="2025-01-06T07:37:00Z">
                  <w:rPr>
                    <w:ins w:id="29760" w:author="瑋婷 徐" w:date="2025-01-03T16:50:00Z" w16du:dateUtc="2025-01-03T08:50:00Z"/>
                    <w:rFonts w:ascii="Calibri" w:hAnsi="Calibri" w:cs="Calibri"/>
                    <w:color w:val="000000"/>
                    <w:sz w:val="22"/>
                    <w:szCs w:val="22"/>
                  </w:rPr>
                </w:rPrChange>
              </w:rPr>
              <w:pPrChange w:id="297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762" w:author="瑋婷 徐" w:date="2025-01-03T16:50:00Z" w16du:dateUtc="2025-01-03T08:50:00Z">
              <w:r w:rsidRPr="000E74A7">
                <w:rPr>
                  <w:rFonts w:ascii="Times New Roman" w:eastAsiaTheme="minorEastAsia" w:hAnsi="Times New Roman" w:cs="Times New Roman"/>
                  <w:color w:val="000000"/>
                  <w:rPrChange w:id="29763"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98708F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64" w:author="瑋婷 徐" w:date="2025-01-03T16:50:00Z" w16du:dateUtc="2025-01-03T08:50:00Z"/>
                <w:rFonts w:ascii="Times New Roman" w:eastAsiaTheme="minorEastAsia" w:hAnsi="Times New Roman" w:cs="Times New Roman"/>
                <w:color w:val="000000"/>
                <w:rPrChange w:id="29765" w:author="瑋婷 徐" w:date="2025-01-06T15:37:00Z" w16du:dateUtc="2025-01-06T07:37:00Z">
                  <w:rPr>
                    <w:ins w:id="29766" w:author="瑋婷 徐" w:date="2025-01-03T16:50:00Z" w16du:dateUtc="2025-01-03T08:50:00Z"/>
                    <w:rFonts w:ascii="Calibri" w:hAnsi="Calibri" w:cs="Calibri"/>
                    <w:color w:val="000000"/>
                    <w:sz w:val="22"/>
                    <w:szCs w:val="22"/>
                  </w:rPr>
                </w:rPrChange>
              </w:rPr>
              <w:pPrChange w:id="297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768" w:author="瑋婷 徐" w:date="2025-01-03T16:50:00Z" w16du:dateUtc="2025-01-03T08:50:00Z">
              <w:r w:rsidRPr="000E74A7">
                <w:rPr>
                  <w:rFonts w:ascii="Times New Roman" w:eastAsiaTheme="minorEastAsia" w:hAnsi="Times New Roman" w:cs="Times New Roman"/>
                  <w:color w:val="000000"/>
                  <w:rPrChange w:id="29769"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C6F80DC"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70" w:author="瑋婷 徐" w:date="2025-01-03T16:50:00Z" w16du:dateUtc="2025-01-03T08:50:00Z"/>
                <w:rFonts w:ascii="Times New Roman" w:eastAsiaTheme="minorEastAsia" w:hAnsi="Times New Roman" w:cs="Times New Roman"/>
                <w:color w:val="000000"/>
                <w:rPrChange w:id="29771" w:author="瑋婷 徐" w:date="2025-01-06T15:37:00Z" w16du:dateUtc="2025-01-06T07:37:00Z">
                  <w:rPr>
                    <w:ins w:id="29772" w:author="瑋婷 徐" w:date="2025-01-03T16:50:00Z" w16du:dateUtc="2025-01-03T08:50:00Z"/>
                    <w:rFonts w:ascii="Calibri" w:hAnsi="Calibri" w:cs="Calibri"/>
                    <w:color w:val="000000"/>
                    <w:sz w:val="22"/>
                    <w:szCs w:val="22"/>
                  </w:rPr>
                </w:rPrChange>
              </w:rPr>
              <w:pPrChange w:id="297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774" w:author="瑋婷 徐" w:date="2025-01-03T16:50:00Z" w16du:dateUtc="2025-01-03T08:50:00Z">
              <w:r w:rsidRPr="000E74A7">
                <w:rPr>
                  <w:rFonts w:ascii="Times New Roman" w:eastAsiaTheme="minorEastAsia" w:hAnsi="Times New Roman" w:cs="Times New Roman"/>
                  <w:color w:val="000000"/>
                  <w:rPrChange w:id="29775"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CAF5A4E"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76" w:author="瑋婷 徐" w:date="2025-01-03T16:50:00Z" w16du:dateUtc="2025-01-03T08:50:00Z"/>
                <w:rFonts w:ascii="Times New Roman" w:eastAsiaTheme="minorEastAsia" w:hAnsi="Times New Roman" w:cs="Times New Roman"/>
                <w:color w:val="000000"/>
                <w:rPrChange w:id="29777" w:author="瑋婷 徐" w:date="2025-01-06T15:37:00Z" w16du:dateUtc="2025-01-06T07:37:00Z">
                  <w:rPr>
                    <w:ins w:id="29778" w:author="瑋婷 徐" w:date="2025-01-03T16:50:00Z" w16du:dateUtc="2025-01-03T08:50:00Z"/>
                    <w:rFonts w:ascii="Calibri" w:hAnsi="Calibri" w:cs="Calibri"/>
                    <w:color w:val="000000"/>
                    <w:sz w:val="22"/>
                    <w:szCs w:val="22"/>
                  </w:rPr>
                </w:rPrChange>
              </w:rPr>
              <w:pPrChange w:id="297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780" w:author="瑋婷 徐" w:date="2025-01-03T16:50:00Z" w16du:dateUtc="2025-01-03T08:50:00Z">
              <w:r w:rsidRPr="000E74A7">
                <w:rPr>
                  <w:rFonts w:ascii="Times New Roman" w:eastAsiaTheme="minorEastAsia" w:hAnsi="Times New Roman" w:cs="Times New Roman"/>
                  <w:color w:val="000000"/>
                  <w:rPrChange w:id="29781"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E2828C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82" w:author="瑋婷 徐" w:date="2025-01-03T16:50:00Z" w16du:dateUtc="2025-01-03T08:50:00Z"/>
                <w:rFonts w:ascii="Times New Roman" w:eastAsiaTheme="minorEastAsia" w:hAnsi="Times New Roman" w:cs="Times New Roman"/>
                <w:color w:val="000000"/>
                <w:rPrChange w:id="29783" w:author="瑋婷 徐" w:date="2025-01-06T15:37:00Z" w16du:dateUtc="2025-01-06T07:37:00Z">
                  <w:rPr>
                    <w:ins w:id="29784" w:author="瑋婷 徐" w:date="2025-01-03T16:50:00Z" w16du:dateUtc="2025-01-03T08:50:00Z"/>
                    <w:rFonts w:ascii="Calibri" w:hAnsi="Calibri" w:cs="Calibri"/>
                    <w:color w:val="000000"/>
                    <w:sz w:val="22"/>
                    <w:szCs w:val="22"/>
                  </w:rPr>
                </w:rPrChange>
              </w:rPr>
              <w:pPrChange w:id="297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5B0DD8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86" w:author="瑋婷 徐" w:date="2025-01-03T16:50:00Z" w16du:dateUtc="2025-01-03T08:50:00Z"/>
                <w:rFonts w:ascii="Times New Roman" w:eastAsiaTheme="minorEastAsia" w:hAnsi="Times New Roman" w:cs="Times New Roman"/>
                <w:rPrChange w:id="29787" w:author="瑋婷 徐" w:date="2025-01-06T15:37:00Z" w16du:dateUtc="2025-01-06T07:37:00Z">
                  <w:rPr>
                    <w:ins w:id="29788" w:author="瑋婷 徐" w:date="2025-01-03T16:50:00Z" w16du:dateUtc="2025-01-03T08:50:00Z"/>
                    <w:rFonts w:ascii="Times New Roman" w:eastAsia="Times New Roman" w:hAnsi="Times New Roman" w:cs="Times New Roman"/>
                    <w:sz w:val="20"/>
                    <w:szCs w:val="20"/>
                  </w:rPr>
                </w:rPrChange>
              </w:rPr>
              <w:pPrChange w:id="297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D2EE38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90" w:author="瑋婷 徐" w:date="2025-01-03T16:50:00Z" w16du:dateUtc="2025-01-03T08:50:00Z"/>
                <w:rFonts w:ascii="Times New Roman" w:eastAsiaTheme="minorEastAsia" w:hAnsi="Times New Roman" w:cs="Times New Roman"/>
                <w:color w:val="000000"/>
                <w:rPrChange w:id="29791" w:author="瑋婷 徐" w:date="2025-01-06T15:37:00Z" w16du:dateUtc="2025-01-06T07:37:00Z">
                  <w:rPr>
                    <w:ins w:id="29792" w:author="瑋婷 徐" w:date="2025-01-03T16:50:00Z" w16du:dateUtc="2025-01-03T08:50:00Z"/>
                    <w:rFonts w:ascii="Calibri" w:hAnsi="Calibri" w:cs="Calibri"/>
                    <w:color w:val="000000"/>
                    <w:sz w:val="22"/>
                    <w:szCs w:val="22"/>
                  </w:rPr>
                </w:rPrChange>
              </w:rPr>
              <w:pPrChange w:id="297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794" w:author="瑋婷 徐" w:date="2025-01-03T16:50:00Z" w16du:dateUtc="2025-01-03T08:50:00Z">
              <w:r w:rsidRPr="000E74A7">
                <w:rPr>
                  <w:rFonts w:ascii="Times New Roman" w:eastAsiaTheme="minorEastAsia" w:hAnsi="Times New Roman" w:cs="Times New Roman"/>
                  <w:color w:val="000000"/>
                  <w:rPrChange w:id="29795"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ADB6BF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796" w:author="瑋婷 徐" w:date="2025-01-03T16:50:00Z" w16du:dateUtc="2025-01-03T08:50:00Z"/>
                <w:rFonts w:ascii="Times New Roman" w:eastAsiaTheme="minorEastAsia" w:hAnsi="Times New Roman" w:cs="Times New Roman"/>
                <w:color w:val="000000"/>
                <w:rPrChange w:id="29797" w:author="瑋婷 徐" w:date="2025-01-06T15:37:00Z" w16du:dateUtc="2025-01-06T07:37:00Z">
                  <w:rPr>
                    <w:ins w:id="29798" w:author="瑋婷 徐" w:date="2025-01-03T16:50:00Z" w16du:dateUtc="2025-01-03T08:50:00Z"/>
                    <w:rFonts w:ascii="Calibri" w:hAnsi="Calibri" w:cs="Calibri"/>
                    <w:color w:val="000000"/>
                    <w:sz w:val="22"/>
                    <w:szCs w:val="22"/>
                  </w:rPr>
                </w:rPrChange>
              </w:rPr>
              <w:pPrChange w:id="297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EC9A5F2"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800" w:author="瑋婷 徐" w:date="2025-01-03T16:50:00Z" w16du:dateUtc="2025-01-03T08:50:00Z"/>
                <w:rFonts w:ascii="Times New Roman" w:eastAsiaTheme="minorEastAsia" w:hAnsi="Times New Roman" w:cs="Times New Roman"/>
                <w:rPrChange w:id="29801" w:author="瑋婷 徐" w:date="2025-01-06T15:37:00Z" w16du:dateUtc="2025-01-06T07:37:00Z">
                  <w:rPr>
                    <w:ins w:id="29802" w:author="瑋婷 徐" w:date="2025-01-03T16:50:00Z" w16du:dateUtc="2025-01-03T08:50:00Z"/>
                    <w:rFonts w:ascii="Times New Roman" w:eastAsia="Times New Roman" w:hAnsi="Times New Roman" w:cs="Times New Roman"/>
                    <w:sz w:val="20"/>
                    <w:szCs w:val="20"/>
                  </w:rPr>
                </w:rPrChange>
              </w:rPr>
              <w:pPrChange w:id="298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EFE5C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804" w:author="瑋婷 徐" w:date="2025-01-03T16:50:00Z" w16du:dateUtc="2025-01-03T08:50:00Z"/>
                <w:rFonts w:ascii="Times New Roman" w:eastAsiaTheme="minorEastAsia" w:hAnsi="Times New Roman" w:cs="Times New Roman"/>
                <w:rPrChange w:id="29805" w:author="瑋婷 徐" w:date="2025-01-06T15:37:00Z" w16du:dateUtc="2025-01-06T07:37:00Z">
                  <w:rPr>
                    <w:ins w:id="29806" w:author="瑋婷 徐" w:date="2025-01-03T16:50:00Z" w16du:dateUtc="2025-01-03T08:50:00Z"/>
                    <w:rFonts w:ascii="Times New Roman" w:eastAsia="Times New Roman" w:hAnsi="Times New Roman" w:cs="Times New Roman"/>
                    <w:sz w:val="20"/>
                    <w:szCs w:val="20"/>
                  </w:rPr>
                </w:rPrChange>
              </w:rPr>
              <w:pPrChange w:id="298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4E7A86"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808" w:author="瑋婷 徐" w:date="2025-01-03T16:50:00Z" w16du:dateUtc="2025-01-03T08:50:00Z"/>
                <w:rFonts w:ascii="Times New Roman" w:eastAsiaTheme="minorEastAsia" w:hAnsi="Times New Roman" w:cs="Times New Roman"/>
                <w:color w:val="000000"/>
                <w:rPrChange w:id="29809" w:author="瑋婷 徐" w:date="2025-01-06T15:37:00Z" w16du:dateUtc="2025-01-06T07:37:00Z">
                  <w:rPr>
                    <w:ins w:id="29810" w:author="瑋婷 徐" w:date="2025-01-03T16:50:00Z" w16du:dateUtc="2025-01-03T08:50:00Z"/>
                    <w:rFonts w:ascii="Calibri" w:hAnsi="Calibri" w:cs="Calibri"/>
                    <w:color w:val="000000"/>
                    <w:sz w:val="22"/>
                    <w:szCs w:val="22"/>
                  </w:rPr>
                </w:rPrChange>
              </w:rPr>
              <w:pPrChange w:id="298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812" w:author="瑋婷 徐" w:date="2025-01-03T16:50:00Z" w16du:dateUtc="2025-01-03T08:50:00Z">
              <w:r w:rsidRPr="000E74A7">
                <w:rPr>
                  <w:rFonts w:ascii="Times New Roman" w:eastAsiaTheme="minorEastAsia" w:hAnsi="Times New Roman" w:cs="Times New Roman"/>
                  <w:color w:val="000000"/>
                  <w:rPrChange w:id="29813" w:author="瑋婷 徐" w:date="2025-01-06T15:37:00Z" w16du:dateUtc="2025-01-06T07:37:00Z">
                    <w:rPr>
                      <w:rFonts w:ascii="Calibri" w:hAnsi="Calibri" w:cs="Calibri"/>
                      <w:color w:val="000000"/>
                      <w:sz w:val="22"/>
                      <w:szCs w:val="22"/>
                    </w:rPr>
                  </w:rPrChange>
                </w:rPr>
                <w:t>*</w:t>
              </w:r>
            </w:ins>
          </w:p>
        </w:tc>
        <w:tc>
          <w:tcPr>
            <w:tcW w:w="167" w:type="pct"/>
            <w:noWrap/>
            <w:vAlign w:val="center"/>
            <w:hideMark/>
          </w:tcPr>
          <w:p w14:paraId="6BBF5D3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814" w:author="瑋婷 徐" w:date="2025-01-03T16:50:00Z" w16du:dateUtc="2025-01-03T08:50:00Z"/>
                <w:rFonts w:ascii="Times New Roman" w:eastAsiaTheme="minorEastAsia" w:hAnsi="Times New Roman" w:cs="Times New Roman"/>
                <w:color w:val="000000"/>
                <w:rPrChange w:id="29815" w:author="瑋婷 徐" w:date="2025-01-06T15:37:00Z" w16du:dateUtc="2025-01-06T07:37:00Z">
                  <w:rPr>
                    <w:ins w:id="29816" w:author="瑋婷 徐" w:date="2025-01-03T16:50:00Z" w16du:dateUtc="2025-01-03T08:50:00Z"/>
                    <w:rFonts w:ascii="Calibri" w:hAnsi="Calibri" w:cs="Calibri"/>
                    <w:color w:val="000000"/>
                    <w:sz w:val="22"/>
                    <w:szCs w:val="22"/>
                  </w:rPr>
                </w:rPrChange>
              </w:rPr>
              <w:pPrChange w:id="298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3072FE6F" w14:textId="77777777" w:rsidTr="003C19C7">
        <w:trPr>
          <w:cnfStyle w:val="000000100000" w:firstRow="0" w:lastRow="0" w:firstColumn="0" w:lastColumn="0" w:oddVBand="0" w:evenVBand="0" w:oddHBand="1" w:evenHBand="0" w:firstRowFirstColumn="0" w:firstRowLastColumn="0" w:lastRowFirstColumn="0" w:lastRowLastColumn="0"/>
          <w:trHeight w:val="300"/>
          <w:ins w:id="2981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933D27F" w14:textId="77777777" w:rsidR="003C19C7" w:rsidRPr="000E74A7" w:rsidRDefault="003C19C7">
            <w:pPr>
              <w:spacing w:line="360" w:lineRule="auto"/>
              <w:jc w:val="both"/>
              <w:rPr>
                <w:ins w:id="29819" w:author="瑋婷 徐" w:date="2025-01-03T16:50:00Z" w16du:dateUtc="2025-01-03T08:50:00Z"/>
                <w:rFonts w:ascii="Times New Roman" w:eastAsiaTheme="minorEastAsia" w:hAnsi="Times New Roman" w:cs="Times New Roman"/>
                <w:b w:val="0"/>
                <w:bCs w:val="0"/>
                <w:color w:val="000000"/>
                <w:rPrChange w:id="29820" w:author="瑋婷 徐" w:date="2025-01-06T15:37:00Z" w16du:dateUtc="2025-01-06T07:37:00Z">
                  <w:rPr>
                    <w:ins w:id="29821" w:author="瑋婷 徐" w:date="2025-01-03T16:50:00Z" w16du:dateUtc="2025-01-03T08:50:00Z"/>
                    <w:rFonts w:ascii="Calibri" w:hAnsi="Calibri" w:cs="Calibri"/>
                    <w:color w:val="000000"/>
                    <w:sz w:val="22"/>
                    <w:szCs w:val="22"/>
                  </w:rPr>
                </w:rPrChange>
              </w:rPr>
              <w:pPrChange w:id="29822" w:author="瑋婷 徐" w:date="2025-01-03T16:55:00Z" w16du:dateUtc="2025-01-03T08:55:00Z">
                <w:pPr/>
              </w:pPrChange>
            </w:pPr>
            <w:ins w:id="29823" w:author="瑋婷 徐" w:date="2025-01-03T16:50:00Z" w16du:dateUtc="2025-01-03T08:50:00Z">
              <w:r w:rsidRPr="000E74A7">
                <w:rPr>
                  <w:rFonts w:ascii="Times New Roman" w:eastAsiaTheme="minorEastAsia" w:hAnsi="Times New Roman" w:cs="Times New Roman" w:hint="eastAsia"/>
                  <w:b w:val="0"/>
                  <w:bCs w:val="0"/>
                  <w:color w:val="000000"/>
                  <w:rPrChange w:id="29824" w:author="瑋婷 徐" w:date="2025-01-06T15:37:00Z" w16du:dateUtc="2025-01-06T07:37:00Z">
                    <w:rPr>
                      <w:rFonts w:ascii="Calibri" w:hAnsi="Calibri" w:cs="Calibri" w:hint="eastAsia"/>
                      <w:color w:val="000000"/>
                      <w:sz w:val="22"/>
                      <w:szCs w:val="22"/>
                    </w:rPr>
                  </w:rPrChange>
                </w:rPr>
                <w:t>白尾</w:t>
              </w:r>
              <w:proofErr w:type="gramStart"/>
              <w:r w:rsidRPr="000E74A7">
                <w:rPr>
                  <w:rFonts w:ascii="Times New Roman" w:eastAsiaTheme="minorEastAsia" w:hAnsi="Times New Roman" w:cs="Times New Roman" w:hint="eastAsia"/>
                  <w:b w:val="0"/>
                  <w:bCs w:val="0"/>
                  <w:color w:val="000000"/>
                  <w:rPrChange w:id="29825" w:author="瑋婷 徐" w:date="2025-01-06T15:37:00Z" w16du:dateUtc="2025-01-06T07:37:00Z">
                    <w:rPr>
                      <w:rFonts w:ascii="Calibri" w:hAnsi="Calibri" w:cs="Calibri" w:hint="eastAsia"/>
                      <w:color w:val="000000"/>
                      <w:sz w:val="22"/>
                      <w:szCs w:val="22"/>
                    </w:rPr>
                  </w:rPrChange>
                </w:rPr>
                <w:t>鴝</w:t>
              </w:r>
              <w:proofErr w:type="gramEnd"/>
              <w:r w:rsidRPr="000E74A7">
                <w:rPr>
                  <w:rFonts w:ascii="Times New Roman" w:eastAsiaTheme="minorEastAsia" w:hAnsi="Times New Roman" w:cs="Times New Roman"/>
                  <w:b w:val="0"/>
                  <w:bCs w:val="0"/>
                  <w:color w:val="000000"/>
                  <w:rPrChange w:id="29826" w:author="瑋婷 徐" w:date="2025-01-06T15:37:00Z" w16du:dateUtc="2025-01-06T07:37:00Z">
                    <w:rPr>
                      <w:rFonts w:ascii="Calibri" w:hAnsi="Calibri" w:cs="Calibri"/>
                      <w:color w:val="000000"/>
                      <w:sz w:val="22"/>
                      <w:szCs w:val="22"/>
                    </w:rPr>
                  </w:rPrChange>
                </w:rPr>
                <w:t xml:space="preserve"> </w:t>
              </w:r>
              <w:r w:rsidRPr="000E74A7">
                <w:rPr>
                  <w:rFonts w:ascii="Times New Roman" w:eastAsiaTheme="minorEastAsia" w:hAnsi="Times New Roman" w:cs="Times New Roman"/>
                  <w:b w:val="0"/>
                  <w:bCs w:val="0"/>
                  <w:color w:val="000000"/>
                  <w:rPrChange w:id="29827" w:author="瑋婷 徐" w:date="2025-01-06T15:37:00Z" w16du:dateUtc="2025-01-06T07:37:00Z">
                    <w:rPr>
                      <w:color w:val="000000"/>
                      <w:sz w:val="22"/>
                      <w:szCs w:val="22"/>
                    </w:rPr>
                  </w:rPrChange>
                </w:rPr>
                <w:t>※</w:t>
              </w:r>
              <w:r w:rsidRPr="000E74A7">
                <w:rPr>
                  <w:rFonts w:ascii="Times New Roman" w:eastAsiaTheme="minorEastAsia" w:hAnsi="Times New Roman" w:cs="Times New Roman"/>
                  <w:b w:val="0"/>
                  <w:bCs w:val="0"/>
                  <w:color w:val="000000"/>
                  <w:rPrChange w:id="29828" w:author="瑋婷 徐" w:date="2025-01-06T15:37:00Z" w16du:dateUtc="2025-01-06T07:37:00Z">
                    <w:rPr>
                      <w:rFonts w:ascii="Calibri" w:hAnsi="Calibri" w:cs="Calibri"/>
                      <w:color w:val="000000"/>
                      <w:sz w:val="22"/>
                      <w:szCs w:val="22"/>
                    </w:rPr>
                  </w:rPrChange>
                </w:rPr>
                <w:t xml:space="preserve"> III</w:t>
              </w:r>
            </w:ins>
          </w:p>
        </w:tc>
        <w:tc>
          <w:tcPr>
            <w:tcW w:w="904" w:type="pct"/>
            <w:vAlign w:val="center"/>
            <w:hideMark/>
          </w:tcPr>
          <w:p w14:paraId="341F43B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29" w:author="瑋婷 徐" w:date="2025-01-03T16:50:00Z" w16du:dateUtc="2025-01-03T08:50:00Z"/>
                <w:rFonts w:ascii="Times New Roman" w:eastAsiaTheme="minorEastAsia" w:hAnsi="Times New Roman" w:cs="Times New Roman"/>
                <w:i/>
                <w:iCs/>
                <w:color w:val="000000"/>
                <w:rPrChange w:id="29830" w:author="瑋婷 徐" w:date="2025-01-06T15:37:00Z" w16du:dateUtc="2025-01-06T07:37:00Z">
                  <w:rPr>
                    <w:ins w:id="29831" w:author="瑋婷 徐" w:date="2025-01-03T16:50:00Z" w16du:dateUtc="2025-01-03T08:50:00Z"/>
                    <w:rFonts w:ascii="Calibri" w:hAnsi="Calibri" w:cs="Calibri"/>
                    <w:i/>
                    <w:iCs/>
                    <w:color w:val="000000"/>
                    <w:sz w:val="22"/>
                    <w:szCs w:val="22"/>
                  </w:rPr>
                </w:rPrChange>
              </w:rPr>
              <w:pPrChange w:id="298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33" w:author="瑋婷 徐" w:date="2025-01-03T16:50:00Z" w16du:dateUtc="2025-01-03T08:50:00Z">
              <w:r w:rsidRPr="000E74A7">
                <w:rPr>
                  <w:rFonts w:ascii="Times New Roman" w:eastAsiaTheme="minorEastAsia" w:hAnsi="Times New Roman" w:cs="Times New Roman"/>
                  <w:i/>
                  <w:iCs/>
                  <w:color w:val="000000"/>
                  <w:rPrChange w:id="29834" w:author="瑋婷 徐" w:date="2025-01-06T15:37:00Z" w16du:dateUtc="2025-01-06T07:37:00Z">
                    <w:rPr>
                      <w:rFonts w:ascii="Calibri" w:hAnsi="Calibri" w:cs="Calibri"/>
                      <w:i/>
                      <w:iCs/>
                      <w:color w:val="000000"/>
                      <w:sz w:val="22"/>
                      <w:szCs w:val="22"/>
                    </w:rPr>
                  </w:rPrChange>
                </w:rPr>
                <w:t>Myiomela leucura</w:t>
              </w:r>
            </w:ins>
          </w:p>
        </w:tc>
        <w:tc>
          <w:tcPr>
            <w:tcW w:w="162" w:type="pct"/>
            <w:noWrap/>
            <w:vAlign w:val="center"/>
            <w:hideMark/>
          </w:tcPr>
          <w:p w14:paraId="2E761E7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35" w:author="瑋婷 徐" w:date="2025-01-03T16:50:00Z" w16du:dateUtc="2025-01-03T08:50:00Z"/>
                <w:rFonts w:ascii="Times New Roman" w:eastAsiaTheme="minorEastAsia" w:hAnsi="Times New Roman" w:cs="Times New Roman"/>
                <w:color w:val="000000"/>
                <w:rPrChange w:id="29836" w:author="瑋婷 徐" w:date="2025-01-06T15:37:00Z" w16du:dateUtc="2025-01-06T07:37:00Z">
                  <w:rPr>
                    <w:ins w:id="29837" w:author="瑋婷 徐" w:date="2025-01-03T16:50:00Z" w16du:dateUtc="2025-01-03T08:50:00Z"/>
                    <w:rFonts w:ascii="Calibri" w:hAnsi="Calibri" w:cs="Calibri"/>
                    <w:color w:val="000000"/>
                    <w:sz w:val="22"/>
                    <w:szCs w:val="22"/>
                  </w:rPr>
                </w:rPrChange>
              </w:rPr>
              <w:pPrChange w:id="298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39" w:author="瑋婷 徐" w:date="2025-01-03T16:50:00Z" w16du:dateUtc="2025-01-03T08:50:00Z">
              <w:r w:rsidRPr="000E74A7">
                <w:rPr>
                  <w:rFonts w:ascii="Times New Roman" w:eastAsiaTheme="minorEastAsia" w:hAnsi="Times New Roman" w:cs="Times New Roman"/>
                  <w:color w:val="000000"/>
                  <w:rPrChange w:id="29840"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47CC58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41" w:author="瑋婷 徐" w:date="2025-01-03T16:50:00Z" w16du:dateUtc="2025-01-03T08:50:00Z"/>
                <w:rFonts w:ascii="Times New Roman" w:eastAsiaTheme="minorEastAsia" w:hAnsi="Times New Roman" w:cs="Times New Roman"/>
                <w:color w:val="000000"/>
                <w:rPrChange w:id="29842" w:author="瑋婷 徐" w:date="2025-01-06T15:37:00Z" w16du:dateUtc="2025-01-06T07:37:00Z">
                  <w:rPr>
                    <w:ins w:id="29843" w:author="瑋婷 徐" w:date="2025-01-03T16:50:00Z" w16du:dateUtc="2025-01-03T08:50:00Z"/>
                    <w:rFonts w:ascii="Calibri" w:hAnsi="Calibri" w:cs="Calibri"/>
                    <w:color w:val="000000"/>
                    <w:sz w:val="22"/>
                    <w:szCs w:val="22"/>
                  </w:rPr>
                </w:rPrChange>
              </w:rPr>
              <w:pPrChange w:id="298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45" w:author="瑋婷 徐" w:date="2025-01-03T16:50:00Z" w16du:dateUtc="2025-01-03T08:50:00Z">
              <w:r w:rsidRPr="000E74A7">
                <w:rPr>
                  <w:rFonts w:ascii="Times New Roman" w:eastAsiaTheme="minorEastAsia" w:hAnsi="Times New Roman" w:cs="Times New Roman"/>
                  <w:color w:val="000000"/>
                  <w:rPrChange w:id="29846"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1B1B7C3"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47" w:author="瑋婷 徐" w:date="2025-01-03T16:50:00Z" w16du:dateUtc="2025-01-03T08:50:00Z"/>
                <w:rFonts w:ascii="Times New Roman" w:eastAsiaTheme="minorEastAsia" w:hAnsi="Times New Roman" w:cs="Times New Roman"/>
                <w:color w:val="000000"/>
                <w:rPrChange w:id="29848" w:author="瑋婷 徐" w:date="2025-01-06T15:37:00Z" w16du:dateUtc="2025-01-06T07:37:00Z">
                  <w:rPr>
                    <w:ins w:id="29849" w:author="瑋婷 徐" w:date="2025-01-03T16:50:00Z" w16du:dateUtc="2025-01-03T08:50:00Z"/>
                    <w:rFonts w:ascii="Calibri" w:hAnsi="Calibri" w:cs="Calibri"/>
                    <w:color w:val="000000"/>
                    <w:sz w:val="22"/>
                    <w:szCs w:val="22"/>
                  </w:rPr>
                </w:rPrChange>
              </w:rPr>
              <w:pPrChange w:id="298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51" w:author="瑋婷 徐" w:date="2025-01-03T16:50:00Z" w16du:dateUtc="2025-01-03T08:50:00Z">
              <w:r w:rsidRPr="000E74A7">
                <w:rPr>
                  <w:rFonts w:ascii="Times New Roman" w:eastAsiaTheme="minorEastAsia" w:hAnsi="Times New Roman" w:cs="Times New Roman"/>
                  <w:color w:val="000000"/>
                  <w:rPrChange w:id="2985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9E37BC5"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53" w:author="瑋婷 徐" w:date="2025-01-03T16:50:00Z" w16du:dateUtc="2025-01-03T08:50:00Z"/>
                <w:rFonts w:ascii="Times New Roman" w:eastAsiaTheme="minorEastAsia" w:hAnsi="Times New Roman" w:cs="Times New Roman"/>
                <w:color w:val="000000"/>
                <w:rPrChange w:id="29854" w:author="瑋婷 徐" w:date="2025-01-06T15:37:00Z" w16du:dateUtc="2025-01-06T07:37:00Z">
                  <w:rPr>
                    <w:ins w:id="29855" w:author="瑋婷 徐" w:date="2025-01-03T16:50:00Z" w16du:dateUtc="2025-01-03T08:50:00Z"/>
                    <w:rFonts w:ascii="Calibri" w:hAnsi="Calibri" w:cs="Calibri"/>
                    <w:color w:val="000000"/>
                    <w:sz w:val="22"/>
                    <w:szCs w:val="22"/>
                  </w:rPr>
                </w:rPrChange>
              </w:rPr>
              <w:pPrChange w:id="298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57" w:author="瑋婷 徐" w:date="2025-01-03T16:50:00Z" w16du:dateUtc="2025-01-03T08:50:00Z">
              <w:r w:rsidRPr="000E74A7">
                <w:rPr>
                  <w:rFonts w:ascii="Times New Roman" w:eastAsiaTheme="minorEastAsia" w:hAnsi="Times New Roman" w:cs="Times New Roman"/>
                  <w:color w:val="000000"/>
                  <w:rPrChange w:id="2985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7101CC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59" w:author="瑋婷 徐" w:date="2025-01-03T16:50:00Z" w16du:dateUtc="2025-01-03T08:50:00Z"/>
                <w:rFonts w:ascii="Times New Roman" w:eastAsiaTheme="minorEastAsia" w:hAnsi="Times New Roman" w:cs="Times New Roman"/>
                <w:color w:val="000000"/>
                <w:rPrChange w:id="29860" w:author="瑋婷 徐" w:date="2025-01-06T15:37:00Z" w16du:dateUtc="2025-01-06T07:37:00Z">
                  <w:rPr>
                    <w:ins w:id="29861" w:author="瑋婷 徐" w:date="2025-01-03T16:50:00Z" w16du:dateUtc="2025-01-03T08:50:00Z"/>
                    <w:rFonts w:ascii="Calibri" w:hAnsi="Calibri" w:cs="Calibri"/>
                    <w:color w:val="000000"/>
                    <w:sz w:val="22"/>
                    <w:szCs w:val="22"/>
                  </w:rPr>
                </w:rPrChange>
              </w:rPr>
              <w:pPrChange w:id="298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2D64A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63" w:author="瑋婷 徐" w:date="2025-01-03T16:50:00Z" w16du:dateUtc="2025-01-03T08:50:00Z"/>
                <w:rFonts w:ascii="Times New Roman" w:eastAsiaTheme="minorEastAsia" w:hAnsi="Times New Roman" w:cs="Times New Roman"/>
                <w:color w:val="000000"/>
                <w:rPrChange w:id="29864" w:author="瑋婷 徐" w:date="2025-01-06T15:37:00Z" w16du:dateUtc="2025-01-06T07:37:00Z">
                  <w:rPr>
                    <w:ins w:id="29865" w:author="瑋婷 徐" w:date="2025-01-03T16:50:00Z" w16du:dateUtc="2025-01-03T08:50:00Z"/>
                    <w:rFonts w:ascii="Calibri" w:hAnsi="Calibri" w:cs="Calibri"/>
                    <w:color w:val="000000"/>
                    <w:sz w:val="22"/>
                    <w:szCs w:val="22"/>
                  </w:rPr>
                </w:rPrChange>
              </w:rPr>
              <w:pPrChange w:id="298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67" w:author="瑋婷 徐" w:date="2025-01-03T16:50:00Z" w16du:dateUtc="2025-01-03T08:50:00Z">
              <w:r w:rsidRPr="000E74A7">
                <w:rPr>
                  <w:rFonts w:ascii="Times New Roman" w:eastAsiaTheme="minorEastAsia" w:hAnsi="Times New Roman" w:cs="Times New Roman"/>
                  <w:color w:val="000000"/>
                  <w:rPrChange w:id="2986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87A0F8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69" w:author="瑋婷 徐" w:date="2025-01-03T16:50:00Z" w16du:dateUtc="2025-01-03T08:50:00Z"/>
                <w:rFonts w:ascii="Times New Roman" w:eastAsiaTheme="minorEastAsia" w:hAnsi="Times New Roman" w:cs="Times New Roman"/>
                <w:color w:val="000000"/>
                <w:rPrChange w:id="29870" w:author="瑋婷 徐" w:date="2025-01-06T15:37:00Z" w16du:dateUtc="2025-01-06T07:37:00Z">
                  <w:rPr>
                    <w:ins w:id="29871" w:author="瑋婷 徐" w:date="2025-01-03T16:50:00Z" w16du:dateUtc="2025-01-03T08:50:00Z"/>
                    <w:rFonts w:ascii="Calibri" w:hAnsi="Calibri" w:cs="Calibri"/>
                    <w:color w:val="000000"/>
                    <w:sz w:val="22"/>
                    <w:szCs w:val="22"/>
                  </w:rPr>
                </w:rPrChange>
              </w:rPr>
              <w:pPrChange w:id="298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B2EA9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73" w:author="瑋婷 徐" w:date="2025-01-03T16:50:00Z" w16du:dateUtc="2025-01-03T08:50:00Z"/>
                <w:rFonts w:ascii="Times New Roman" w:eastAsiaTheme="minorEastAsia" w:hAnsi="Times New Roman" w:cs="Times New Roman"/>
                <w:rPrChange w:id="29874" w:author="瑋婷 徐" w:date="2025-01-06T15:37:00Z" w16du:dateUtc="2025-01-06T07:37:00Z">
                  <w:rPr>
                    <w:ins w:id="29875" w:author="瑋婷 徐" w:date="2025-01-03T16:50:00Z" w16du:dateUtc="2025-01-03T08:50:00Z"/>
                    <w:rFonts w:ascii="Times New Roman" w:eastAsia="Times New Roman" w:hAnsi="Times New Roman" w:cs="Times New Roman"/>
                    <w:sz w:val="20"/>
                    <w:szCs w:val="20"/>
                  </w:rPr>
                </w:rPrChange>
              </w:rPr>
              <w:pPrChange w:id="298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DD7074"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77" w:author="瑋婷 徐" w:date="2025-01-03T16:50:00Z" w16du:dateUtc="2025-01-03T08:50:00Z"/>
                <w:rFonts w:ascii="Times New Roman" w:eastAsiaTheme="minorEastAsia" w:hAnsi="Times New Roman" w:cs="Times New Roman"/>
                <w:color w:val="000000"/>
                <w:rPrChange w:id="29878" w:author="瑋婷 徐" w:date="2025-01-06T15:37:00Z" w16du:dateUtc="2025-01-06T07:37:00Z">
                  <w:rPr>
                    <w:ins w:id="29879" w:author="瑋婷 徐" w:date="2025-01-03T16:50:00Z" w16du:dateUtc="2025-01-03T08:50:00Z"/>
                    <w:rFonts w:ascii="Calibri" w:hAnsi="Calibri" w:cs="Calibri"/>
                    <w:color w:val="000000"/>
                    <w:sz w:val="22"/>
                    <w:szCs w:val="22"/>
                  </w:rPr>
                </w:rPrChange>
              </w:rPr>
              <w:pPrChange w:id="298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81" w:author="瑋婷 徐" w:date="2025-01-03T16:50:00Z" w16du:dateUtc="2025-01-03T08:50:00Z">
              <w:r w:rsidRPr="000E74A7">
                <w:rPr>
                  <w:rFonts w:ascii="Times New Roman" w:eastAsiaTheme="minorEastAsia" w:hAnsi="Times New Roman" w:cs="Times New Roman"/>
                  <w:color w:val="000000"/>
                  <w:rPrChange w:id="2988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12FD953"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83" w:author="瑋婷 徐" w:date="2025-01-03T16:50:00Z" w16du:dateUtc="2025-01-03T08:50:00Z"/>
                <w:rFonts w:ascii="Times New Roman" w:eastAsiaTheme="minorEastAsia" w:hAnsi="Times New Roman" w:cs="Times New Roman"/>
                <w:color w:val="000000"/>
                <w:rPrChange w:id="29884" w:author="瑋婷 徐" w:date="2025-01-06T15:37:00Z" w16du:dateUtc="2025-01-06T07:37:00Z">
                  <w:rPr>
                    <w:ins w:id="29885" w:author="瑋婷 徐" w:date="2025-01-03T16:50:00Z" w16du:dateUtc="2025-01-03T08:50:00Z"/>
                    <w:rFonts w:ascii="Calibri" w:hAnsi="Calibri" w:cs="Calibri"/>
                    <w:color w:val="000000"/>
                    <w:sz w:val="22"/>
                    <w:szCs w:val="22"/>
                  </w:rPr>
                </w:rPrChange>
              </w:rPr>
              <w:pPrChange w:id="298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B10E1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87" w:author="瑋婷 徐" w:date="2025-01-03T16:50:00Z" w16du:dateUtc="2025-01-03T08:50:00Z"/>
                <w:rFonts w:ascii="Times New Roman" w:eastAsiaTheme="minorEastAsia" w:hAnsi="Times New Roman" w:cs="Times New Roman"/>
                <w:color w:val="000000"/>
                <w:rPrChange w:id="29888" w:author="瑋婷 徐" w:date="2025-01-06T15:37:00Z" w16du:dateUtc="2025-01-06T07:37:00Z">
                  <w:rPr>
                    <w:ins w:id="29889" w:author="瑋婷 徐" w:date="2025-01-03T16:50:00Z" w16du:dateUtc="2025-01-03T08:50:00Z"/>
                    <w:rFonts w:ascii="Calibri" w:hAnsi="Calibri" w:cs="Calibri"/>
                    <w:color w:val="000000"/>
                    <w:sz w:val="22"/>
                    <w:szCs w:val="22"/>
                  </w:rPr>
                </w:rPrChange>
              </w:rPr>
              <w:pPrChange w:id="298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91" w:author="瑋婷 徐" w:date="2025-01-03T16:50:00Z" w16du:dateUtc="2025-01-03T08:50:00Z">
              <w:r w:rsidRPr="000E74A7">
                <w:rPr>
                  <w:rFonts w:ascii="Times New Roman" w:eastAsiaTheme="minorEastAsia" w:hAnsi="Times New Roman" w:cs="Times New Roman"/>
                  <w:color w:val="000000"/>
                  <w:rPrChange w:id="2989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A75252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93" w:author="瑋婷 徐" w:date="2025-01-03T16:50:00Z" w16du:dateUtc="2025-01-03T08:50:00Z"/>
                <w:rFonts w:ascii="Times New Roman" w:eastAsiaTheme="minorEastAsia" w:hAnsi="Times New Roman" w:cs="Times New Roman"/>
                <w:color w:val="000000"/>
                <w:rPrChange w:id="29894" w:author="瑋婷 徐" w:date="2025-01-06T15:37:00Z" w16du:dateUtc="2025-01-06T07:37:00Z">
                  <w:rPr>
                    <w:ins w:id="29895" w:author="瑋婷 徐" w:date="2025-01-03T16:50:00Z" w16du:dateUtc="2025-01-03T08:50:00Z"/>
                    <w:rFonts w:ascii="Calibri" w:hAnsi="Calibri" w:cs="Calibri"/>
                    <w:color w:val="000000"/>
                    <w:sz w:val="22"/>
                    <w:szCs w:val="22"/>
                  </w:rPr>
                </w:rPrChange>
              </w:rPr>
              <w:pPrChange w:id="298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897" w:author="瑋婷 徐" w:date="2025-01-03T16:50:00Z" w16du:dateUtc="2025-01-03T08:50:00Z">
              <w:r w:rsidRPr="000E74A7">
                <w:rPr>
                  <w:rFonts w:ascii="Times New Roman" w:eastAsiaTheme="minorEastAsia" w:hAnsi="Times New Roman" w:cs="Times New Roman"/>
                  <w:color w:val="000000"/>
                  <w:rPrChange w:id="2989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B1FED03"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899" w:author="瑋婷 徐" w:date="2025-01-03T16:50:00Z" w16du:dateUtc="2025-01-03T08:50:00Z"/>
                <w:rFonts w:ascii="Times New Roman" w:eastAsiaTheme="minorEastAsia" w:hAnsi="Times New Roman" w:cs="Times New Roman"/>
                <w:color w:val="000000"/>
                <w:rPrChange w:id="29900" w:author="瑋婷 徐" w:date="2025-01-06T15:37:00Z" w16du:dateUtc="2025-01-06T07:37:00Z">
                  <w:rPr>
                    <w:ins w:id="29901" w:author="瑋婷 徐" w:date="2025-01-03T16:50:00Z" w16du:dateUtc="2025-01-03T08:50:00Z"/>
                    <w:rFonts w:ascii="Calibri" w:hAnsi="Calibri" w:cs="Calibri"/>
                    <w:color w:val="000000"/>
                    <w:sz w:val="22"/>
                    <w:szCs w:val="22"/>
                  </w:rPr>
                </w:rPrChange>
              </w:rPr>
              <w:pPrChange w:id="299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D478B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903" w:author="瑋婷 徐" w:date="2025-01-03T16:50:00Z" w16du:dateUtc="2025-01-03T08:50:00Z"/>
                <w:rFonts w:ascii="Times New Roman" w:eastAsiaTheme="minorEastAsia" w:hAnsi="Times New Roman" w:cs="Times New Roman"/>
                <w:rPrChange w:id="29904" w:author="瑋婷 徐" w:date="2025-01-06T15:37:00Z" w16du:dateUtc="2025-01-06T07:37:00Z">
                  <w:rPr>
                    <w:ins w:id="29905" w:author="瑋婷 徐" w:date="2025-01-03T16:50:00Z" w16du:dateUtc="2025-01-03T08:50:00Z"/>
                    <w:rFonts w:ascii="Times New Roman" w:eastAsia="Times New Roman" w:hAnsi="Times New Roman" w:cs="Times New Roman"/>
                    <w:sz w:val="20"/>
                    <w:szCs w:val="20"/>
                  </w:rPr>
                </w:rPrChange>
              </w:rPr>
              <w:pPrChange w:id="299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28ACA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907" w:author="瑋婷 徐" w:date="2025-01-03T16:50:00Z" w16du:dateUtc="2025-01-03T08:50:00Z"/>
                <w:rFonts w:ascii="Times New Roman" w:eastAsiaTheme="minorEastAsia" w:hAnsi="Times New Roman" w:cs="Times New Roman"/>
                <w:color w:val="000000"/>
                <w:rPrChange w:id="29908" w:author="瑋婷 徐" w:date="2025-01-06T15:37:00Z" w16du:dateUtc="2025-01-06T07:37:00Z">
                  <w:rPr>
                    <w:ins w:id="29909" w:author="瑋婷 徐" w:date="2025-01-03T16:50:00Z" w16du:dateUtc="2025-01-03T08:50:00Z"/>
                    <w:rFonts w:ascii="Calibri" w:hAnsi="Calibri" w:cs="Calibri"/>
                    <w:color w:val="000000"/>
                    <w:sz w:val="22"/>
                    <w:szCs w:val="22"/>
                  </w:rPr>
                </w:rPrChange>
              </w:rPr>
              <w:pPrChange w:id="299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911" w:author="瑋婷 徐" w:date="2025-01-03T16:50:00Z" w16du:dateUtc="2025-01-03T08:50:00Z">
              <w:r w:rsidRPr="000E74A7">
                <w:rPr>
                  <w:rFonts w:ascii="Times New Roman" w:eastAsiaTheme="minorEastAsia" w:hAnsi="Times New Roman" w:cs="Times New Roman"/>
                  <w:color w:val="000000"/>
                  <w:rPrChange w:id="2991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F751D4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913" w:author="瑋婷 徐" w:date="2025-01-03T16:50:00Z" w16du:dateUtc="2025-01-03T08:50:00Z"/>
                <w:rFonts w:ascii="Times New Roman" w:eastAsiaTheme="minorEastAsia" w:hAnsi="Times New Roman" w:cs="Times New Roman"/>
                <w:color w:val="000000"/>
                <w:rPrChange w:id="29914" w:author="瑋婷 徐" w:date="2025-01-06T15:37:00Z" w16du:dateUtc="2025-01-06T07:37:00Z">
                  <w:rPr>
                    <w:ins w:id="29915" w:author="瑋婷 徐" w:date="2025-01-03T16:50:00Z" w16du:dateUtc="2025-01-03T08:50:00Z"/>
                    <w:rFonts w:ascii="Calibri" w:hAnsi="Calibri" w:cs="Calibri"/>
                    <w:color w:val="000000"/>
                    <w:sz w:val="22"/>
                    <w:szCs w:val="22"/>
                  </w:rPr>
                </w:rPrChange>
              </w:rPr>
              <w:pPrChange w:id="299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F1CC24"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917" w:author="瑋婷 徐" w:date="2025-01-03T16:50:00Z" w16du:dateUtc="2025-01-03T08:50:00Z"/>
                <w:rFonts w:ascii="Times New Roman" w:eastAsiaTheme="minorEastAsia" w:hAnsi="Times New Roman" w:cs="Times New Roman"/>
                <w:color w:val="000000"/>
                <w:rPrChange w:id="29918" w:author="瑋婷 徐" w:date="2025-01-06T15:37:00Z" w16du:dateUtc="2025-01-06T07:37:00Z">
                  <w:rPr>
                    <w:ins w:id="29919" w:author="瑋婷 徐" w:date="2025-01-03T16:50:00Z" w16du:dateUtc="2025-01-03T08:50:00Z"/>
                    <w:rFonts w:ascii="Calibri" w:hAnsi="Calibri" w:cs="Calibri"/>
                    <w:color w:val="000000"/>
                    <w:sz w:val="22"/>
                    <w:szCs w:val="22"/>
                  </w:rPr>
                </w:rPrChange>
              </w:rPr>
              <w:pPrChange w:id="299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9921" w:author="瑋婷 徐" w:date="2025-01-03T16:50:00Z" w16du:dateUtc="2025-01-03T08:50:00Z">
              <w:r w:rsidRPr="000E74A7">
                <w:rPr>
                  <w:rFonts w:ascii="Times New Roman" w:eastAsiaTheme="minorEastAsia" w:hAnsi="Times New Roman" w:cs="Times New Roman"/>
                  <w:color w:val="000000"/>
                  <w:rPrChange w:id="29922"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093171A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923" w:author="瑋婷 徐" w:date="2025-01-03T16:50:00Z" w16du:dateUtc="2025-01-03T08:50:00Z"/>
                <w:rFonts w:ascii="Times New Roman" w:eastAsiaTheme="minorEastAsia" w:hAnsi="Times New Roman" w:cs="Times New Roman"/>
                <w:color w:val="000000"/>
                <w:rPrChange w:id="29924" w:author="瑋婷 徐" w:date="2025-01-06T15:37:00Z" w16du:dateUtc="2025-01-06T07:37:00Z">
                  <w:rPr>
                    <w:ins w:id="29925" w:author="瑋婷 徐" w:date="2025-01-03T16:50:00Z" w16du:dateUtc="2025-01-03T08:50:00Z"/>
                    <w:rFonts w:ascii="Calibri" w:hAnsi="Calibri" w:cs="Calibri"/>
                    <w:color w:val="000000"/>
                    <w:sz w:val="22"/>
                    <w:szCs w:val="22"/>
                  </w:rPr>
                </w:rPrChange>
              </w:rPr>
              <w:pPrChange w:id="299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E0B3D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927" w:author="瑋婷 徐" w:date="2025-01-03T16:50:00Z" w16du:dateUtc="2025-01-03T08:50:00Z"/>
                <w:rFonts w:ascii="Times New Roman" w:eastAsiaTheme="minorEastAsia" w:hAnsi="Times New Roman" w:cs="Times New Roman"/>
                <w:rPrChange w:id="29928" w:author="瑋婷 徐" w:date="2025-01-06T15:37:00Z" w16du:dateUtc="2025-01-06T07:37:00Z">
                  <w:rPr>
                    <w:ins w:id="29929" w:author="瑋婷 徐" w:date="2025-01-03T16:50:00Z" w16du:dateUtc="2025-01-03T08:50:00Z"/>
                    <w:rFonts w:ascii="Times New Roman" w:eastAsia="Times New Roman" w:hAnsi="Times New Roman" w:cs="Times New Roman"/>
                    <w:sz w:val="20"/>
                    <w:szCs w:val="20"/>
                  </w:rPr>
                </w:rPrChange>
              </w:rPr>
              <w:pPrChange w:id="299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60C34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931" w:author="瑋婷 徐" w:date="2025-01-03T16:50:00Z" w16du:dateUtc="2025-01-03T08:50:00Z"/>
                <w:rFonts w:ascii="Times New Roman" w:eastAsiaTheme="minorEastAsia" w:hAnsi="Times New Roman" w:cs="Times New Roman"/>
                <w:rPrChange w:id="29932" w:author="瑋婷 徐" w:date="2025-01-06T15:37:00Z" w16du:dateUtc="2025-01-06T07:37:00Z">
                  <w:rPr>
                    <w:ins w:id="29933" w:author="瑋婷 徐" w:date="2025-01-03T16:50:00Z" w16du:dateUtc="2025-01-03T08:50:00Z"/>
                    <w:rFonts w:ascii="Times New Roman" w:eastAsia="Times New Roman" w:hAnsi="Times New Roman" w:cs="Times New Roman"/>
                    <w:sz w:val="20"/>
                    <w:szCs w:val="20"/>
                  </w:rPr>
                </w:rPrChange>
              </w:rPr>
              <w:pPrChange w:id="299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6E2F87A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9935" w:author="瑋婷 徐" w:date="2025-01-03T16:50:00Z" w16du:dateUtc="2025-01-03T08:50:00Z"/>
                <w:rFonts w:ascii="Times New Roman" w:eastAsiaTheme="minorEastAsia" w:hAnsi="Times New Roman" w:cs="Times New Roman"/>
                <w:rPrChange w:id="29936" w:author="瑋婷 徐" w:date="2025-01-06T15:37:00Z" w16du:dateUtc="2025-01-06T07:37:00Z">
                  <w:rPr>
                    <w:ins w:id="29937" w:author="瑋婷 徐" w:date="2025-01-03T16:50:00Z" w16du:dateUtc="2025-01-03T08:50:00Z"/>
                    <w:rFonts w:ascii="Times New Roman" w:eastAsia="Times New Roman" w:hAnsi="Times New Roman" w:cs="Times New Roman"/>
                    <w:sz w:val="20"/>
                    <w:szCs w:val="20"/>
                  </w:rPr>
                </w:rPrChange>
              </w:rPr>
              <w:pPrChange w:id="299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17326C2D" w14:textId="77777777" w:rsidTr="003C19C7">
        <w:trPr>
          <w:trHeight w:val="300"/>
          <w:ins w:id="29939"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97C529" w14:textId="77777777" w:rsidR="003C19C7" w:rsidRPr="000E74A7" w:rsidRDefault="003C19C7">
            <w:pPr>
              <w:spacing w:line="360" w:lineRule="auto"/>
              <w:jc w:val="both"/>
              <w:rPr>
                <w:ins w:id="29940" w:author="瑋婷 徐" w:date="2025-01-03T16:50:00Z" w16du:dateUtc="2025-01-03T08:50:00Z"/>
                <w:rFonts w:ascii="Times New Roman" w:eastAsiaTheme="minorEastAsia" w:hAnsi="Times New Roman" w:cs="Times New Roman"/>
                <w:b w:val="0"/>
                <w:bCs w:val="0"/>
                <w:color w:val="000000"/>
                <w:rPrChange w:id="29941" w:author="瑋婷 徐" w:date="2025-01-06T15:37:00Z" w16du:dateUtc="2025-01-06T07:37:00Z">
                  <w:rPr>
                    <w:ins w:id="29942" w:author="瑋婷 徐" w:date="2025-01-03T16:50:00Z" w16du:dateUtc="2025-01-03T08:50:00Z"/>
                    <w:rFonts w:ascii="Calibri" w:hAnsi="Calibri" w:cs="Calibri"/>
                    <w:color w:val="000000"/>
                    <w:sz w:val="22"/>
                    <w:szCs w:val="22"/>
                  </w:rPr>
                </w:rPrChange>
              </w:rPr>
              <w:pPrChange w:id="29943" w:author="瑋婷 徐" w:date="2025-01-03T16:55:00Z" w16du:dateUtc="2025-01-03T08:55:00Z">
                <w:pPr/>
              </w:pPrChange>
            </w:pPr>
            <w:proofErr w:type="gramStart"/>
            <w:ins w:id="29944" w:author="瑋婷 徐" w:date="2025-01-03T16:50:00Z" w16du:dateUtc="2025-01-03T08:50:00Z">
              <w:r w:rsidRPr="000E74A7">
                <w:rPr>
                  <w:rFonts w:ascii="Times New Roman" w:eastAsiaTheme="minorEastAsia" w:hAnsi="Times New Roman" w:cs="Times New Roman" w:hint="eastAsia"/>
                  <w:b w:val="0"/>
                  <w:bCs w:val="0"/>
                  <w:color w:val="000000"/>
                  <w:rPrChange w:id="29945" w:author="瑋婷 徐" w:date="2025-01-06T15:37:00Z" w16du:dateUtc="2025-01-06T07:37:00Z">
                    <w:rPr>
                      <w:rFonts w:ascii="Calibri" w:hAnsi="Calibri" w:cs="Calibri" w:hint="eastAsia"/>
                      <w:color w:val="000000"/>
                      <w:sz w:val="22"/>
                      <w:szCs w:val="22"/>
                    </w:rPr>
                  </w:rPrChange>
                </w:rPr>
                <w:t>栗背林鴝</w:t>
              </w:r>
              <w:proofErr w:type="gramEnd"/>
              <w:r w:rsidRPr="000E74A7">
                <w:rPr>
                  <w:rFonts w:ascii="Times New Roman" w:eastAsiaTheme="minorEastAsia" w:hAnsi="Times New Roman" w:cs="Times New Roman"/>
                  <w:b w:val="0"/>
                  <w:bCs w:val="0"/>
                  <w:color w:val="000000"/>
                  <w:rPrChange w:id="29946" w:author="瑋婷 徐" w:date="2025-01-06T15:37:00Z" w16du:dateUtc="2025-01-06T07:37:00Z">
                    <w:rPr>
                      <w:rFonts w:ascii="Calibri" w:hAnsi="Calibri" w:cs="Calibri"/>
                      <w:color w:val="000000"/>
                      <w:sz w:val="22"/>
                      <w:szCs w:val="22"/>
                    </w:rPr>
                  </w:rPrChange>
                </w:rPr>
                <w:t xml:space="preserve"> </w:t>
              </w:r>
              <w:r w:rsidRPr="000E74A7">
                <w:rPr>
                  <w:b w:val="0"/>
                  <w:bCs w:val="0"/>
                  <w:color w:val="000000"/>
                  <w:rPrChange w:id="29947" w:author="瑋婷 徐" w:date="2025-01-06T15:37:00Z" w16du:dateUtc="2025-01-06T07:37:00Z">
                    <w:rPr>
                      <w:color w:val="000000"/>
                      <w:sz w:val="22"/>
                      <w:szCs w:val="22"/>
                    </w:rPr>
                  </w:rPrChange>
                </w:rPr>
                <w:t>◎</w:t>
              </w:r>
              <w:r w:rsidRPr="000E74A7">
                <w:rPr>
                  <w:rFonts w:ascii="Times New Roman" w:eastAsiaTheme="minorEastAsia" w:hAnsi="Times New Roman" w:cs="Times New Roman"/>
                  <w:b w:val="0"/>
                  <w:bCs w:val="0"/>
                  <w:color w:val="000000"/>
                  <w:rPrChange w:id="29948" w:author="瑋婷 徐" w:date="2025-01-06T15:37:00Z" w16du:dateUtc="2025-01-06T07:37:00Z">
                    <w:rPr>
                      <w:rFonts w:ascii="Calibri" w:hAnsi="Calibri" w:cs="Calibri"/>
                      <w:color w:val="000000"/>
                      <w:sz w:val="22"/>
                      <w:szCs w:val="22"/>
                    </w:rPr>
                  </w:rPrChange>
                </w:rPr>
                <w:t xml:space="preserve"> III</w:t>
              </w:r>
            </w:ins>
          </w:p>
        </w:tc>
        <w:tc>
          <w:tcPr>
            <w:tcW w:w="904" w:type="pct"/>
            <w:vAlign w:val="center"/>
            <w:hideMark/>
          </w:tcPr>
          <w:p w14:paraId="477391C2"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49" w:author="瑋婷 徐" w:date="2025-01-03T16:50:00Z" w16du:dateUtc="2025-01-03T08:50:00Z"/>
                <w:rFonts w:ascii="Times New Roman" w:eastAsiaTheme="minorEastAsia" w:hAnsi="Times New Roman" w:cs="Times New Roman"/>
                <w:i/>
                <w:iCs/>
                <w:color w:val="000000"/>
                <w:rPrChange w:id="29950" w:author="瑋婷 徐" w:date="2025-01-06T15:37:00Z" w16du:dateUtc="2025-01-06T07:37:00Z">
                  <w:rPr>
                    <w:ins w:id="29951" w:author="瑋婷 徐" w:date="2025-01-03T16:50:00Z" w16du:dateUtc="2025-01-03T08:50:00Z"/>
                    <w:rFonts w:ascii="Calibri" w:hAnsi="Calibri" w:cs="Calibri"/>
                    <w:i/>
                    <w:iCs/>
                    <w:color w:val="000000"/>
                    <w:sz w:val="22"/>
                    <w:szCs w:val="22"/>
                  </w:rPr>
                </w:rPrChange>
              </w:rPr>
              <w:pPrChange w:id="299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953" w:author="瑋婷 徐" w:date="2025-01-03T16:50:00Z" w16du:dateUtc="2025-01-03T08:50:00Z">
              <w:r w:rsidRPr="000E74A7">
                <w:rPr>
                  <w:rFonts w:ascii="Times New Roman" w:eastAsiaTheme="minorEastAsia" w:hAnsi="Times New Roman" w:cs="Times New Roman"/>
                  <w:i/>
                  <w:iCs/>
                  <w:color w:val="000000"/>
                  <w:rPrChange w:id="29954" w:author="瑋婷 徐" w:date="2025-01-06T15:37:00Z" w16du:dateUtc="2025-01-06T07:37:00Z">
                    <w:rPr>
                      <w:rFonts w:ascii="Calibri" w:hAnsi="Calibri" w:cs="Calibri"/>
                      <w:i/>
                      <w:iCs/>
                      <w:color w:val="000000"/>
                      <w:sz w:val="22"/>
                      <w:szCs w:val="22"/>
                    </w:rPr>
                  </w:rPrChange>
                </w:rPr>
                <w:t>Tarsiger johnstoniae</w:t>
              </w:r>
            </w:ins>
          </w:p>
        </w:tc>
        <w:tc>
          <w:tcPr>
            <w:tcW w:w="162" w:type="pct"/>
            <w:noWrap/>
            <w:vAlign w:val="center"/>
            <w:hideMark/>
          </w:tcPr>
          <w:p w14:paraId="37AB8D7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55" w:author="瑋婷 徐" w:date="2025-01-03T16:50:00Z" w16du:dateUtc="2025-01-03T08:50:00Z"/>
                <w:rFonts w:ascii="Times New Roman" w:eastAsiaTheme="minorEastAsia" w:hAnsi="Times New Roman" w:cs="Times New Roman"/>
                <w:i/>
                <w:iCs/>
                <w:color w:val="000000"/>
                <w:rPrChange w:id="29956" w:author="瑋婷 徐" w:date="2025-01-06T15:37:00Z" w16du:dateUtc="2025-01-06T07:37:00Z">
                  <w:rPr>
                    <w:ins w:id="29957" w:author="瑋婷 徐" w:date="2025-01-03T16:50:00Z" w16du:dateUtc="2025-01-03T08:50:00Z"/>
                    <w:rFonts w:ascii="Calibri" w:hAnsi="Calibri" w:cs="Calibri"/>
                    <w:i/>
                    <w:iCs/>
                    <w:color w:val="000000"/>
                    <w:sz w:val="22"/>
                    <w:szCs w:val="22"/>
                  </w:rPr>
                </w:rPrChange>
              </w:rPr>
              <w:pPrChange w:id="299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5F5E8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59" w:author="瑋婷 徐" w:date="2025-01-03T16:50:00Z" w16du:dateUtc="2025-01-03T08:50:00Z"/>
                <w:rFonts w:ascii="Times New Roman" w:eastAsiaTheme="minorEastAsia" w:hAnsi="Times New Roman" w:cs="Times New Roman"/>
                <w:rPrChange w:id="29960" w:author="瑋婷 徐" w:date="2025-01-06T15:37:00Z" w16du:dateUtc="2025-01-06T07:37:00Z">
                  <w:rPr>
                    <w:ins w:id="29961" w:author="瑋婷 徐" w:date="2025-01-03T16:50:00Z" w16du:dateUtc="2025-01-03T08:50:00Z"/>
                    <w:rFonts w:ascii="Times New Roman" w:eastAsia="Times New Roman" w:hAnsi="Times New Roman" w:cs="Times New Roman"/>
                    <w:sz w:val="20"/>
                    <w:szCs w:val="20"/>
                  </w:rPr>
                </w:rPrChange>
              </w:rPr>
              <w:pPrChange w:id="299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BA5FC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63" w:author="瑋婷 徐" w:date="2025-01-03T16:50:00Z" w16du:dateUtc="2025-01-03T08:50:00Z"/>
                <w:rFonts w:ascii="Times New Roman" w:eastAsiaTheme="minorEastAsia" w:hAnsi="Times New Roman" w:cs="Times New Roman"/>
                <w:rPrChange w:id="29964" w:author="瑋婷 徐" w:date="2025-01-06T15:37:00Z" w16du:dateUtc="2025-01-06T07:37:00Z">
                  <w:rPr>
                    <w:ins w:id="29965" w:author="瑋婷 徐" w:date="2025-01-03T16:50:00Z" w16du:dateUtc="2025-01-03T08:50:00Z"/>
                    <w:rFonts w:ascii="Times New Roman" w:eastAsia="Times New Roman" w:hAnsi="Times New Roman" w:cs="Times New Roman"/>
                    <w:sz w:val="20"/>
                    <w:szCs w:val="20"/>
                  </w:rPr>
                </w:rPrChange>
              </w:rPr>
              <w:pPrChange w:id="299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CF80226"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67" w:author="瑋婷 徐" w:date="2025-01-03T16:50:00Z" w16du:dateUtc="2025-01-03T08:50:00Z"/>
                <w:rFonts w:ascii="Times New Roman" w:eastAsiaTheme="minorEastAsia" w:hAnsi="Times New Roman" w:cs="Times New Roman"/>
                <w:rPrChange w:id="29968" w:author="瑋婷 徐" w:date="2025-01-06T15:37:00Z" w16du:dateUtc="2025-01-06T07:37:00Z">
                  <w:rPr>
                    <w:ins w:id="29969" w:author="瑋婷 徐" w:date="2025-01-03T16:50:00Z" w16du:dateUtc="2025-01-03T08:50:00Z"/>
                    <w:rFonts w:ascii="Times New Roman" w:eastAsia="Times New Roman" w:hAnsi="Times New Roman" w:cs="Times New Roman"/>
                    <w:sz w:val="20"/>
                    <w:szCs w:val="20"/>
                  </w:rPr>
                </w:rPrChange>
              </w:rPr>
              <w:pPrChange w:id="299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772486"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71" w:author="瑋婷 徐" w:date="2025-01-03T16:50:00Z" w16du:dateUtc="2025-01-03T08:50:00Z"/>
                <w:rFonts w:ascii="Times New Roman" w:eastAsiaTheme="minorEastAsia" w:hAnsi="Times New Roman" w:cs="Times New Roman"/>
                <w:rPrChange w:id="29972" w:author="瑋婷 徐" w:date="2025-01-06T15:37:00Z" w16du:dateUtc="2025-01-06T07:37:00Z">
                  <w:rPr>
                    <w:ins w:id="29973" w:author="瑋婷 徐" w:date="2025-01-03T16:50:00Z" w16du:dateUtc="2025-01-03T08:50:00Z"/>
                    <w:rFonts w:ascii="Times New Roman" w:eastAsia="Times New Roman" w:hAnsi="Times New Roman" w:cs="Times New Roman"/>
                    <w:sz w:val="20"/>
                    <w:szCs w:val="20"/>
                  </w:rPr>
                </w:rPrChange>
              </w:rPr>
              <w:pPrChange w:id="299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2C115C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75" w:author="瑋婷 徐" w:date="2025-01-03T16:50:00Z" w16du:dateUtc="2025-01-03T08:50:00Z"/>
                <w:rFonts w:ascii="Times New Roman" w:eastAsiaTheme="minorEastAsia" w:hAnsi="Times New Roman" w:cs="Times New Roman"/>
                <w:rPrChange w:id="29976" w:author="瑋婷 徐" w:date="2025-01-06T15:37:00Z" w16du:dateUtc="2025-01-06T07:37:00Z">
                  <w:rPr>
                    <w:ins w:id="29977" w:author="瑋婷 徐" w:date="2025-01-03T16:50:00Z" w16du:dateUtc="2025-01-03T08:50:00Z"/>
                    <w:rFonts w:ascii="Times New Roman" w:eastAsia="Times New Roman" w:hAnsi="Times New Roman" w:cs="Times New Roman"/>
                    <w:sz w:val="20"/>
                    <w:szCs w:val="20"/>
                  </w:rPr>
                </w:rPrChange>
              </w:rPr>
              <w:pPrChange w:id="299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6D38C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79" w:author="瑋婷 徐" w:date="2025-01-03T16:50:00Z" w16du:dateUtc="2025-01-03T08:50:00Z"/>
                <w:rFonts w:ascii="Times New Roman" w:eastAsiaTheme="minorEastAsia" w:hAnsi="Times New Roman" w:cs="Times New Roman"/>
                <w:rPrChange w:id="29980" w:author="瑋婷 徐" w:date="2025-01-06T15:37:00Z" w16du:dateUtc="2025-01-06T07:37:00Z">
                  <w:rPr>
                    <w:ins w:id="29981" w:author="瑋婷 徐" w:date="2025-01-03T16:50:00Z" w16du:dateUtc="2025-01-03T08:50:00Z"/>
                    <w:rFonts w:ascii="Times New Roman" w:eastAsia="Times New Roman" w:hAnsi="Times New Roman" w:cs="Times New Roman"/>
                    <w:sz w:val="20"/>
                    <w:szCs w:val="20"/>
                  </w:rPr>
                </w:rPrChange>
              </w:rPr>
              <w:pPrChange w:id="299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27063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83" w:author="瑋婷 徐" w:date="2025-01-03T16:50:00Z" w16du:dateUtc="2025-01-03T08:50:00Z"/>
                <w:rFonts w:ascii="Times New Roman" w:eastAsiaTheme="minorEastAsia" w:hAnsi="Times New Roman" w:cs="Times New Roman"/>
                <w:color w:val="000000"/>
                <w:rPrChange w:id="29984" w:author="瑋婷 徐" w:date="2025-01-06T15:37:00Z" w16du:dateUtc="2025-01-06T07:37:00Z">
                  <w:rPr>
                    <w:ins w:id="29985" w:author="瑋婷 徐" w:date="2025-01-03T16:50:00Z" w16du:dateUtc="2025-01-03T08:50:00Z"/>
                    <w:rFonts w:ascii="Calibri" w:hAnsi="Calibri" w:cs="Calibri"/>
                    <w:color w:val="000000"/>
                    <w:sz w:val="22"/>
                    <w:szCs w:val="22"/>
                  </w:rPr>
                </w:rPrChange>
              </w:rPr>
              <w:pPrChange w:id="299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9987" w:author="瑋婷 徐" w:date="2025-01-03T16:50:00Z" w16du:dateUtc="2025-01-03T08:50:00Z">
              <w:r w:rsidRPr="000E74A7">
                <w:rPr>
                  <w:rFonts w:ascii="Times New Roman" w:eastAsiaTheme="minorEastAsia" w:hAnsi="Times New Roman" w:cs="Times New Roman"/>
                  <w:color w:val="000000"/>
                  <w:rPrChange w:id="29988"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D25CB50"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89" w:author="瑋婷 徐" w:date="2025-01-03T16:50:00Z" w16du:dateUtc="2025-01-03T08:50:00Z"/>
                <w:rFonts w:ascii="Times New Roman" w:eastAsiaTheme="minorEastAsia" w:hAnsi="Times New Roman" w:cs="Times New Roman"/>
                <w:color w:val="000000"/>
                <w:rPrChange w:id="29990" w:author="瑋婷 徐" w:date="2025-01-06T15:37:00Z" w16du:dateUtc="2025-01-06T07:37:00Z">
                  <w:rPr>
                    <w:ins w:id="29991" w:author="瑋婷 徐" w:date="2025-01-03T16:50:00Z" w16du:dateUtc="2025-01-03T08:50:00Z"/>
                    <w:rFonts w:ascii="Calibri" w:hAnsi="Calibri" w:cs="Calibri"/>
                    <w:color w:val="000000"/>
                    <w:sz w:val="22"/>
                    <w:szCs w:val="22"/>
                  </w:rPr>
                </w:rPrChange>
              </w:rPr>
              <w:pPrChange w:id="299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DF58E6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93" w:author="瑋婷 徐" w:date="2025-01-03T16:50:00Z" w16du:dateUtc="2025-01-03T08:50:00Z"/>
                <w:rFonts w:ascii="Times New Roman" w:eastAsiaTheme="minorEastAsia" w:hAnsi="Times New Roman" w:cs="Times New Roman"/>
                <w:rPrChange w:id="29994" w:author="瑋婷 徐" w:date="2025-01-06T15:37:00Z" w16du:dateUtc="2025-01-06T07:37:00Z">
                  <w:rPr>
                    <w:ins w:id="29995" w:author="瑋婷 徐" w:date="2025-01-03T16:50:00Z" w16du:dateUtc="2025-01-03T08:50:00Z"/>
                    <w:rFonts w:ascii="Times New Roman" w:eastAsia="Times New Roman" w:hAnsi="Times New Roman" w:cs="Times New Roman"/>
                    <w:sz w:val="20"/>
                    <w:szCs w:val="20"/>
                  </w:rPr>
                </w:rPrChange>
              </w:rPr>
              <w:pPrChange w:id="299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0651D8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9997" w:author="瑋婷 徐" w:date="2025-01-03T16:50:00Z" w16du:dateUtc="2025-01-03T08:50:00Z"/>
                <w:rFonts w:ascii="Times New Roman" w:eastAsiaTheme="minorEastAsia" w:hAnsi="Times New Roman" w:cs="Times New Roman"/>
                <w:rPrChange w:id="29998" w:author="瑋婷 徐" w:date="2025-01-06T15:37:00Z" w16du:dateUtc="2025-01-06T07:37:00Z">
                  <w:rPr>
                    <w:ins w:id="29999" w:author="瑋婷 徐" w:date="2025-01-03T16:50:00Z" w16du:dateUtc="2025-01-03T08:50:00Z"/>
                    <w:rFonts w:ascii="Times New Roman" w:eastAsia="Times New Roman" w:hAnsi="Times New Roman" w:cs="Times New Roman"/>
                    <w:sz w:val="20"/>
                    <w:szCs w:val="20"/>
                  </w:rPr>
                </w:rPrChange>
              </w:rPr>
              <w:pPrChange w:id="300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22A6D2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01" w:author="瑋婷 徐" w:date="2025-01-03T16:50:00Z" w16du:dateUtc="2025-01-03T08:50:00Z"/>
                <w:rFonts w:ascii="Times New Roman" w:eastAsiaTheme="minorEastAsia" w:hAnsi="Times New Roman" w:cs="Times New Roman"/>
                <w:rPrChange w:id="30002" w:author="瑋婷 徐" w:date="2025-01-06T15:37:00Z" w16du:dateUtc="2025-01-06T07:37:00Z">
                  <w:rPr>
                    <w:ins w:id="30003" w:author="瑋婷 徐" w:date="2025-01-03T16:50:00Z" w16du:dateUtc="2025-01-03T08:50:00Z"/>
                    <w:rFonts w:ascii="Times New Roman" w:eastAsia="Times New Roman" w:hAnsi="Times New Roman" w:cs="Times New Roman"/>
                    <w:sz w:val="20"/>
                    <w:szCs w:val="20"/>
                  </w:rPr>
                </w:rPrChange>
              </w:rPr>
              <w:pPrChange w:id="300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AB4CD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05" w:author="瑋婷 徐" w:date="2025-01-03T16:50:00Z" w16du:dateUtc="2025-01-03T08:50:00Z"/>
                <w:rFonts w:ascii="Times New Roman" w:eastAsiaTheme="minorEastAsia" w:hAnsi="Times New Roman" w:cs="Times New Roman"/>
                <w:rPrChange w:id="30006" w:author="瑋婷 徐" w:date="2025-01-06T15:37:00Z" w16du:dateUtc="2025-01-06T07:37:00Z">
                  <w:rPr>
                    <w:ins w:id="30007" w:author="瑋婷 徐" w:date="2025-01-03T16:50:00Z" w16du:dateUtc="2025-01-03T08:50:00Z"/>
                    <w:rFonts w:ascii="Times New Roman" w:eastAsia="Times New Roman" w:hAnsi="Times New Roman" w:cs="Times New Roman"/>
                    <w:sz w:val="20"/>
                    <w:szCs w:val="20"/>
                  </w:rPr>
                </w:rPrChange>
              </w:rPr>
              <w:pPrChange w:id="300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6AF8063"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09" w:author="瑋婷 徐" w:date="2025-01-03T16:50:00Z" w16du:dateUtc="2025-01-03T08:50:00Z"/>
                <w:rFonts w:ascii="Times New Roman" w:eastAsiaTheme="minorEastAsia" w:hAnsi="Times New Roman" w:cs="Times New Roman"/>
                <w:rPrChange w:id="30010" w:author="瑋婷 徐" w:date="2025-01-06T15:37:00Z" w16du:dateUtc="2025-01-06T07:37:00Z">
                  <w:rPr>
                    <w:ins w:id="30011" w:author="瑋婷 徐" w:date="2025-01-03T16:50:00Z" w16du:dateUtc="2025-01-03T08:50:00Z"/>
                    <w:rFonts w:ascii="Times New Roman" w:eastAsia="Times New Roman" w:hAnsi="Times New Roman" w:cs="Times New Roman"/>
                    <w:sz w:val="20"/>
                    <w:szCs w:val="20"/>
                  </w:rPr>
                </w:rPrChange>
              </w:rPr>
              <w:pPrChange w:id="300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5DD3D3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13" w:author="瑋婷 徐" w:date="2025-01-03T16:50:00Z" w16du:dateUtc="2025-01-03T08:50:00Z"/>
                <w:rFonts w:ascii="Times New Roman" w:eastAsiaTheme="minorEastAsia" w:hAnsi="Times New Roman" w:cs="Times New Roman"/>
                <w:rPrChange w:id="30014" w:author="瑋婷 徐" w:date="2025-01-06T15:37:00Z" w16du:dateUtc="2025-01-06T07:37:00Z">
                  <w:rPr>
                    <w:ins w:id="30015" w:author="瑋婷 徐" w:date="2025-01-03T16:50:00Z" w16du:dateUtc="2025-01-03T08:50:00Z"/>
                    <w:rFonts w:ascii="Times New Roman" w:eastAsia="Times New Roman" w:hAnsi="Times New Roman" w:cs="Times New Roman"/>
                    <w:sz w:val="20"/>
                    <w:szCs w:val="20"/>
                  </w:rPr>
                </w:rPrChange>
              </w:rPr>
              <w:pPrChange w:id="300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38257D3"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17" w:author="瑋婷 徐" w:date="2025-01-03T16:50:00Z" w16du:dateUtc="2025-01-03T08:50:00Z"/>
                <w:rFonts w:ascii="Times New Roman" w:eastAsiaTheme="minorEastAsia" w:hAnsi="Times New Roman" w:cs="Times New Roman"/>
                <w:rPrChange w:id="30018" w:author="瑋婷 徐" w:date="2025-01-06T15:37:00Z" w16du:dateUtc="2025-01-06T07:37:00Z">
                  <w:rPr>
                    <w:ins w:id="30019" w:author="瑋婷 徐" w:date="2025-01-03T16:50:00Z" w16du:dateUtc="2025-01-03T08:50:00Z"/>
                    <w:rFonts w:ascii="Times New Roman" w:eastAsia="Times New Roman" w:hAnsi="Times New Roman" w:cs="Times New Roman"/>
                    <w:sz w:val="20"/>
                    <w:szCs w:val="20"/>
                  </w:rPr>
                </w:rPrChange>
              </w:rPr>
              <w:pPrChange w:id="300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A700242"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21" w:author="瑋婷 徐" w:date="2025-01-03T16:50:00Z" w16du:dateUtc="2025-01-03T08:50:00Z"/>
                <w:rFonts w:ascii="Times New Roman" w:eastAsiaTheme="minorEastAsia" w:hAnsi="Times New Roman" w:cs="Times New Roman"/>
                <w:rPrChange w:id="30022" w:author="瑋婷 徐" w:date="2025-01-06T15:37:00Z" w16du:dateUtc="2025-01-06T07:37:00Z">
                  <w:rPr>
                    <w:ins w:id="30023" w:author="瑋婷 徐" w:date="2025-01-03T16:50:00Z" w16du:dateUtc="2025-01-03T08:50:00Z"/>
                    <w:rFonts w:ascii="Times New Roman" w:eastAsia="Times New Roman" w:hAnsi="Times New Roman" w:cs="Times New Roman"/>
                    <w:sz w:val="20"/>
                    <w:szCs w:val="20"/>
                  </w:rPr>
                </w:rPrChange>
              </w:rPr>
              <w:pPrChange w:id="300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6137831"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25" w:author="瑋婷 徐" w:date="2025-01-03T16:50:00Z" w16du:dateUtc="2025-01-03T08:50:00Z"/>
                <w:rFonts w:ascii="Times New Roman" w:eastAsiaTheme="minorEastAsia" w:hAnsi="Times New Roman" w:cs="Times New Roman"/>
                <w:rPrChange w:id="30026" w:author="瑋婷 徐" w:date="2025-01-06T15:37:00Z" w16du:dateUtc="2025-01-06T07:37:00Z">
                  <w:rPr>
                    <w:ins w:id="30027" w:author="瑋婷 徐" w:date="2025-01-03T16:50:00Z" w16du:dateUtc="2025-01-03T08:50:00Z"/>
                    <w:rFonts w:ascii="Times New Roman" w:eastAsia="Times New Roman" w:hAnsi="Times New Roman" w:cs="Times New Roman"/>
                    <w:sz w:val="20"/>
                    <w:szCs w:val="20"/>
                  </w:rPr>
                </w:rPrChange>
              </w:rPr>
              <w:pPrChange w:id="300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3F6BDF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29" w:author="瑋婷 徐" w:date="2025-01-03T16:50:00Z" w16du:dateUtc="2025-01-03T08:50:00Z"/>
                <w:rFonts w:ascii="Times New Roman" w:eastAsiaTheme="minorEastAsia" w:hAnsi="Times New Roman" w:cs="Times New Roman"/>
                <w:rPrChange w:id="30030" w:author="瑋婷 徐" w:date="2025-01-06T15:37:00Z" w16du:dateUtc="2025-01-06T07:37:00Z">
                  <w:rPr>
                    <w:ins w:id="30031" w:author="瑋婷 徐" w:date="2025-01-03T16:50:00Z" w16du:dateUtc="2025-01-03T08:50:00Z"/>
                    <w:rFonts w:ascii="Times New Roman" w:eastAsia="Times New Roman" w:hAnsi="Times New Roman" w:cs="Times New Roman"/>
                    <w:sz w:val="20"/>
                    <w:szCs w:val="20"/>
                  </w:rPr>
                </w:rPrChange>
              </w:rPr>
              <w:pPrChange w:id="300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E1FE6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33" w:author="瑋婷 徐" w:date="2025-01-03T16:50:00Z" w16du:dateUtc="2025-01-03T08:50:00Z"/>
                <w:rFonts w:ascii="Times New Roman" w:eastAsiaTheme="minorEastAsia" w:hAnsi="Times New Roman" w:cs="Times New Roman"/>
                <w:rPrChange w:id="30034" w:author="瑋婷 徐" w:date="2025-01-06T15:37:00Z" w16du:dateUtc="2025-01-06T07:37:00Z">
                  <w:rPr>
                    <w:ins w:id="30035" w:author="瑋婷 徐" w:date="2025-01-03T16:50:00Z" w16du:dateUtc="2025-01-03T08:50:00Z"/>
                    <w:rFonts w:ascii="Times New Roman" w:eastAsia="Times New Roman" w:hAnsi="Times New Roman" w:cs="Times New Roman"/>
                    <w:sz w:val="20"/>
                    <w:szCs w:val="20"/>
                  </w:rPr>
                </w:rPrChange>
              </w:rPr>
              <w:pPrChange w:id="300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17EA6BB3"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037" w:author="瑋婷 徐" w:date="2025-01-03T16:50:00Z" w16du:dateUtc="2025-01-03T08:50:00Z"/>
                <w:rFonts w:ascii="Times New Roman" w:eastAsiaTheme="minorEastAsia" w:hAnsi="Times New Roman" w:cs="Times New Roman"/>
                <w:rPrChange w:id="30038" w:author="瑋婷 徐" w:date="2025-01-06T15:37:00Z" w16du:dateUtc="2025-01-06T07:37:00Z">
                  <w:rPr>
                    <w:ins w:id="30039" w:author="瑋婷 徐" w:date="2025-01-03T16:50:00Z" w16du:dateUtc="2025-01-03T08:50:00Z"/>
                    <w:rFonts w:ascii="Times New Roman" w:eastAsia="Times New Roman" w:hAnsi="Times New Roman" w:cs="Times New Roman"/>
                    <w:sz w:val="20"/>
                    <w:szCs w:val="20"/>
                  </w:rPr>
                </w:rPrChange>
              </w:rPr>
              <w:pPrChange w:id="300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0DC9AE43" w14:textId="77777777" w:rsidTr="003C19C7">
        <w:trPr>
          <w:cnfStyle w:val="000000100000" w:firstRow="0" w:lastRow="0" w:firstColumn="0" w:lastColumn="0" w:oddVBand="0" w:evenVBand="0" w:oddHBand="1" w:evenHBand="0" w:firstRowFirstColumn="0" w:firstRowLastColumn="0" w:lastRowFirstColumn="0" w:lastRowLastColumn="0"/>
          <w:trHeight w:val="300"/>
          <w:ins w:id="30041"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46CAC07" w14:textId="77777777" w:rsidR="003C19C7" w:rsidRPr="000E74A7" w:rsidRDefault="003C19C7">
            <w:pPr>
              <w:spacing w:line="360" w:lineRule="auto"/>
              <w:jc w:val="both"/>
              <w:rPr>
                <w:ins w:id="30042" w:author="瑋婷 徐" w:date="2025-01-03T16:50:00Z" w16du:dateUtc="2025-01-03T08:50:00Z"/>
                <w:rFonts w:ascii="Times New Roman" w:eastAsiaTheme="minorEastAsia" w:hAnsi="Times New Roman" w:cs="Times New Roman"/>
                <w:b w:val="0"/>
                <w:bCs w:val="0"/>
                <w:color w:val="000000"/>
                <w:rPrChange w:id="30043" w:author="瑋婷 徐" w:date="2025-01-06T15:37:00Z" w16du:dateUtc="2025-01-06T07:37:00Z">
                  <w:rPr>
                    <w:ins w:id="30044" w:author="瑋婷 徐" w:date="2025-01-03T16:50:00Z" w16du:dateUtc="2025-01-03T08:50:00Z"/>
                    <w:rFonts w:ascii="Calibri" w:hAnsi="Calibri" w:cs="Calibri"/>
                    <w:color w:val="000000"/>
                    <w:sz w:val="22"/>
                    <w:szCs w:val="22"/>
                  </w:rPr>
                </w:rPrChange>
              </w:rPr>
              <w:pPrChange w:id="30045" w:author="瑋婷 徐" w:date="2025-01-03T16:55:00Z" w16du:dateUtc="2025-01-03T08:55:00Z">
                <w:pPr/>
              </w:pPrChange>
            </w:pPr>
            <w:ins w:id="30046" w:author="瑋婷 徐" w:date="2025-01-03T16:50:00Z" w16du:dateUtc="2025-01-03T08:50:00Z">
              <w:r w:rsidRPr="000E74A7">
                <w:rPr>
                  <w:rFonts w:ascii="Times New Roman" w:eastAsiaTheme="minorEastAsia" w:hAnsi="Times New Roman" w:cs="Times New Roman" w:hint="eastAsia"/>
                  <w:b w:val="0"/>
                  <w:bCs w:val="0"/>
                  <w:color w:val="000000"/>
                  <w:rPrChange w:id="30047" w:author="瑋婷 徐" w:date="2025-01-06T15:37:00Z" w16du:dateUtc="2025-01-06T07:37:00Z">
                    <w:rPr>
                      <w:rFonts w:ascii="Calibri" w:hAnsi="Calibri" w:cs="Calibri" w:hint="eastAsia"/>
                      <w:color w:val="000000"/>
                      <w:sz w:val="22"/>
                      <w:szCs w:val="22"/>
                    </w:rPr>
                  </w:rPrChange>
                </w:rPr>
                <w:t>黃胸青</w:t>
              </w:r>
              <w:proofErr w:type="gramStart"/>
              <w:r w:rsidRPr="000E74A7">
                <w:rPr>
                  <w:rFonts w:ascii="Times New Roman" w:eastAsiaTheme="minorEastAsia" w:hAnsi="Times New Roman" w:cs="Times New Roman" w:hint="eastAsia"/>
                  <w:b w:val="0"/>
                  <w:bCs w:val="0"/>
                  <w:color w:val="000000"/>
                  <w:rPrChange w:id="30048" w:author="瑋婷 徐" w:date="2025-01-06T15:37:00Z" w16du:dateUtc="2025-01-06T07:37:00Z">
                    <w:rPr>
                      <w:rFonts w:ascii="Calibri" w:hAnsi="Calibri" w:cs="Calibri" w:hint="eastAsia"/>
                      <w:color w:val="000000"/>
                      <w:sz w:val="22"/>
                      <w:szCs w:val="22"/>
                    </w:rPr>
                  </w:rPrChange>
                </w:rPr>
                <w:t>鶲</w:t>
              </w:r>
              <w:proofErr w:type="gramEnd"/>
              <w:r w:rsidRPr="000E74A7">
                <w:rPr>
                  <w:rFonts w:ascii="Times New Roman" w:eastAsiaTheme="minorEastAsia" w:hAnsi="Times New Roman" w:cs="Times New Roman"/>
                  <w:b w:val="0"/>
                  <w:bCs w:val="0"/>
                  <w:color w:val="000000"/>
                  <w:rPrChange w:id="30049" w:author="瑋婷 徐" w:date="2025-01-06T15:37:00Z" w16du:dateUtc="2025-01-06T07:37:00Z">
                    <w:rPr>
                      <w:rFonts w:ascii="Calibri" w:hAnsi="Calibri" w:cs="Calibri"/>
                      <w:color w:val="000000"/>
                      <w:sz w:val="22"/>
                      <w:szCs w:val="22"/>
                    </w:rPr>
                  </w:rPrChange>
                </w:rPr>
                <w:t xml:space="preserve"> </w:t>
              </w:r>
              <w:r w:rsidRPr="000E74A7">
                <w:rPr>
                  <w:rFonts w:ascii="Times New Roman" w:eastAsiaTheme="minorEastAsia" w:hAnsi="Times New Roman" w:cs="Times New Roman"/>
                  <w:b w:val="0"/>
                  <w:bCs w:val="0"/>
                  <w:color w:val="000000"/>
                  <w:rPrChange w:id="30050" w:author="瑋婷 徐" w:date="2025-01-06T15:37:00Z" w16du:dateUtc="2025-01-06T07:37:00Z">
                    <w:rPr>
                      <w:color w:val="000000"/>
                      <w:sz w:val="22"/>
                      <w:szCs w:val="22"/>
                    </w:rPr>
                  </w:rPrChange>
                </w:rPr>
                <w:t>※</w:t>
              </w:r>
              <w:r w:rsidRPr="000E74A7">
                <w:rPr>
                  <w:rFonts w:ascii="Times New Roman" w:eastAsiaTheme="minorEastAsia" w:hAnsi="Times New Roman" w:cs="Times New Roman"/>
                  <w:b w:val="0"/>
                  <w:bCs w:val="0"/>
                  <w:color w:val="000000"/>
                  <w:rPrChange w:id="30051"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58104C6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52" w:author="瑋婷 徐" w:date="2025-01-03T16:50:00Z" w16du:dateUtc="2025-01-03T08:50:00Z"/>
                <w:rFonts w:ascii="Times New Roman" w:eastAsiaTheme="minorEastAsia" w:hAnsi="Times New Roman" w:cs="Times New Roman"/>
                <w:i/>
                <w:iCs/>
                <w:color w:val="000000"/>
                <w:rPrChange w:id="30053" w:author="瑋婷 徐" w:date="2025-01-06T15:37:00Z" w16du:dateUtc="2025-01-06T07:37:00Z">
                  <w:rPr>
                    <w:ins w:id="30054" w:author="瑋婷 徐" w:date="2025-01-03T16:50:00Z" w16du:dateUtc="2025-01-03T08:50:00Z"/>
                    <w:rFonts w:ascii="Calibri" w:hAnsi="Calibri" w:cs="Calibri"/>
                    <w:i/>
                    <w:iCs/>
                    <w:color w:val="000000"/>
                    <w:sz w:val="22"/>
                    <w:szCs w:val="22"/>
                  </w:rPr>
                </w:rPrChange>
              </w:rPr>
              <w:pPrChange w:id="300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056" w:author="瑋婷 徐" w:date="2025-01-03T16:50:00Z" w16du:dateUtc="2025-01-03T08:50:00Z">
              <w:r w:rsidRPr="000E74A7">
                <w:rPr>
                  <w:rFonts w:ascii="Times New Roman" w:eastAsiaTheme="minorEastAsia" w:hAnsi="Times New Roman" w:cs="Times New Roman"/>
                  <w:i/>
                  <w:iCs/>
                  <w:color w:val="000000"/>
                  <w:rPrChange w:id="30057" w:author="瑋婷 徐" w:date="2025-01-06T15:37:00Z" w16du:dateUtc="2025-01-06T07:37:00Z">
                    <w:rPr>
                      <w:rFonts w:ascii="Calibri" w:hAnsi="Calibri" w:cs="Calibri"/>
                      <w:i/>
                      <w:iCs/>
                      <w:color w:val="000000"/>
                      <w:sz w:val="22"/>
                      <w:szCs w:val="22"/>
                    </w:rPr>
                  </w:rPrChange>
                </w:rPr>
                <w:t>Ficedula hyperythra</w:t>
              </w:r>
            </w:ins>
          </w:p>
        </w:tc>
        <w:tc>
          <w:tcPr>
            <w:tcW w:w="162" w:type="pct"/>
            <w:noWrap/>
            <w:vAlign w:val="center"/>
            <w:hideMark/>
          </w:tcPr>
          <w:p w14:paraId="0450E12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58" w:author="瑋婷 徐" w:date="2025-01-03T16:50:00Z" w16du:dateUtc="2025-01-03T08:50:00Z"/>
                <w:rFonts w:ascii="Times New Roman" w:eastAsiaTheme="minorEastAsia" w:hAnsi="Times New Roman" w:cs="Times New Roman"/>
                <w:i/>
                <w:iCs/>
                <w:color w:val="000000"/>
                <w:rPrChange w:id="30059" w:author="瑋婷 徐" w:date="2025-01-06T15:37:00Z" w16du:dateUtc="2025-01-06T07:37:00Z">
                  <w:rPr>
                    <w:ins w:id="30060" w:author="瑋婷 徐" w:date="2025-01-03T16:50:00Z" w16du:dateUtc="2025-01-03T08:50:00Z"/>
                    <w:rFonts w:ascii="Calibri" w:hAnsi="Calibri" w:cs="Calibri"/>
                    <w:i/>
                    <w:iCs/>
                    <w:color w:val="000000"/>
                    <w:sz w:val="22"/>
                    <w:szCs w:val="22"/>
                  </w:rPr>
                </w:rPrChange>
              </w:rPr>
              <w:pPrChange w:id="300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DAF3D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62" w:author="瑋婷 徐" w:date="2025-01-03T16:50:00Z" w16du:dateUtc="2025-01-03T08:50:00Z"/>
                <w:rFonts w:ascii="Times New Roman" w:eastAsiaTheme="minorEastAsia" w:hAnsi="Times New Roman" w:cs="Times New Roman"/>
                <w:rPrChange w:id="30063" w:author="瑋婷 徐" w:date="2025-01-06T15:37:00Z" w16du:dateUtc="2025-01-06T07:37:00Z">
                  <w:rPr>
                    <w:ins w:id="30064" w:author="瑋婷 徐" w:date="2025-01-03T16:50:00Z" w16du:dateUtc="2025-01-03T08:50:00Z"/>
                    <w:rFonts w:ascii="Times New Roman" w:eastAsia="Times New Roman" w:hAnsi="Times New Roman" w:cs="Times New Roman"/>
                    <w:sz w:val="20"/>
                    <w:szCs w:val="20"/>
                  </w:rPr>
                </w:rPrChange>
              </w:rPr>
              <w:pPrChange w:id="300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C9EC1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66" w:author="瑋婷 徐" w:date="2025-01-03T16:50:00Z" w16du:dateUtc="2025-01-03T08:50:00Z"/>
                <w:rFonts w:ascii="Times New Roman" w:eastAsiaTheme="minorEastAsia" w:hAnsi="Times New Roman" w:cs="Times New Roman"/>
                <w:rPrChange w:id="30067" w:author="瑋婷 徐" w:date="2025-01-06T15:37:00Z" w16du:dateUtc="2025-01-06T07:37:00Z">
                  <w:rPr>
                    <w:ins w:id="30068" w:author="瑋婷 徐" w:date="2025-01-03T16:50:00Z" w16du:dateUtc="2025-01-03T08:50:00Z"/>
                    <w:rFonts w:ascii="Times New Roman" w:eastAsia="Times New Roman" w:hAnsi="Times New Roman" w:cs="Times New Roman"/>
                    <w:sz w:val="20"/>
                    <w:szCs w:val="20"/>
                  </w:rPr>
                </w:rPrChange>
              </w:rPr>
              <w:pPrChange w:id="300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738F9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70" w:author="瑋婷 徐" w:date="2025-01-03T16:50:00Z" w16du:dateUtc="2025-01-03T08:50:00Z"/>
                <w:rFonts w:ascii="Times New Roman" w:eastAsiaTheme="minorEastAsia" w:hAnsi="Times New Roman" w:cs="Times New Roman"/>
                <w:rPrChange w:id="30071" w:author="瑋婷 徐" w:date="2025-01-06T15:37:00Z" w16du:dateUtc="2025-01-06T07:37:00Z">
                  <w:rPr>
                    <w:ins w:id="30072" w:author="瑋婷 徐" w:date="2025-01-03T16:50:00Z" w16du:dateUtc="2025-01-03T08:50:00Z"/>
                    <w:rFonts w:ascii="Times New Roman" w:eastAsia="Times New Roman" w:hAnsi="Times New Roman" w:cs="Times New Roman"/>
                    <w:sz w:val="20"/>
                    <w:szCs w:val="20"/>
                  </w:rPr>
                </w:rPrChange>
              </w:rPr>
              <w:pPrChange w:id="300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0586E25"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74" w:author="瑋婷 徐" w:date="2025-01-03T16:50:00Z" w16du:dateUtc="2025-01-03T08:50:00Z"/>
                <w:rFonts w:ascii="Times New Roman" w:eastAsiaTheme="minorEastAsia" w:hAnsi="Times New Roman" w:cs="Times New Roman"/>
                <w:rPrChange w:id="30075" w:author="瑋婷 徐" w:date="2025-01-06T15:37:00Z" w16du:dateUtc="2025-01-06T07:37:00Z">
                  <w:rPr>
                    <w:ins w:id="30076" w:author="瑋婷 徐" w:date="2025-01-03T16:50:00Z" w16du:dateUtc="2025-01-03T08:50:00Z"/>
                    <w:rFonts w:ascii="Times New Roman" w:eastAsia="Times New Roman" w:hAnsi="Times New Roman" w:cs="Times New Roman"/>
                    <w:sz w:val="20"/>
                    <w:szCs w:val="20"/>
                  </w:rPr>
                </w:rPrChange>
              </w:rPr>
              <w:pPrChange w:id="300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86568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78" w:author="瑋婷 徐" w:date="2025-01-03T16:50:00Z" w16du:dateUtc="2025-01-03T08:50:00Z"/>
                <w:rFonts w:ascii="Times New Roman" w:eastAsiaTheme="minorEastAsia" w:hAnsi="Times New Roman" w:cs="Times New Roman"/>
                <w:color w:val="000000"/>
                <w:rPrChange w:id="30079" w:author="瑋婷 徐" w:date="2025-01-06T15:37:00Z" w16du:dateUtc="2025-01-06T07:37:00Z">
                  <w:rPr>
                    <w:ins w:id="30080" w:author="瑋婷 徐" w:date="2025-01-03T16:50:00Z" w16du:dateUtc="2025-01-03T08:50:00Z"/>
                    <w:rFonts w:ascii="Calibri" w:hAnsi="Calibri" w:cs="Calibri"/>
                    <w:color w:val="000000"/>
                    <w:sz w:val="22"/>
                    <w:szCs w:val="22"/>
                  </w:rPr>
                </w:rPrChange>
              </w:rPr>
              <w:pPrChange w:id="300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082" w:author="瑋婷 徐" w:date="2025-01-03T16:50:00Z" w16du:dateUtc="2025-01-03T08:50:00Z">
              <w:r w:rsidRPr="000E74A7">
                <w:rPr>
                  <w:rFonts w:ascii="Times New Roman" w:eastAsiaTheme="minorEastAsia" w:hAnsi="Times New Roman" w:cs="Times New Roman"/>
                  <w:color w:val="000000"/>
                  <w:rPrChange w:id="30083"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1BB392F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84" w:author="瑋婷 徐" w:date="2025-01-03T16:50:00Z" w16du:dateUtc="2025-01-03T08:50:00Z"/>
                <w:rFonts w:ascii="Times New Roman" w:eastAsiaTheme="minorEastAsia" w:hAnsi="Times New Roman" w:cs="Times New Roman"/>
                <w:color w:val="000000"/>
                <w:rPrChange w:id="30085" w:author="瑋婷 徐" w:date="2025-01-06T15:37:00Z" w16du:dateUtc="2025-01-06T07:37:00Z">
                  <w:rPr>
                    <w:ins w:id="30086" w:author="瑋婷 徐" w:date="2025-01-03T16:50:00Z" w16du:dateUtc="2025-01-03T08:50:00Z"/>
                    <w:rFonts w:ascii="Calibri" w:hAnsi="Calibri" w:cs="Calibri"/>
                    <w:color w:val="000000"/>
                    <w:sz w:val="22"/>
                    <w:szCs w:val="22"/>
                  </w:rPr>
                </w:rPrChange>
              </w:rPr>
              <w:pPrChange w:id="300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1A515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88" w:author="瑋婷 徐" w:date="2025-01-03T16:50:00Z" w16du:dateUtc="2025-01-03T08:50:00Z"/>
                <w:rFonts w:ascii="Times New Roman" w:eastAsiaTheme="minorEastAsia" w:hAnsi="Times New Roman" w:cs="Times New Roman"/>
                <w:rPrChange w:id="30089" w:author="瑋婷 徐" w:date="2025-01-06T15:37:00Z" w16du:dateUtc="2025-01-06T07:37:00Z">
                  <w:rPr>
                    <w:ins w:id="30090" w:author="瑋婷 徐" w:date="2025-01-03T16:50:00Z" w16du:dateUtc="2025-01-03T08:50:00Z"/>
                    <w:rFonts w:ascii="Times New Roman" w:eastAsia="Times New Roman" w:hAnsi="Times New Roman" w:cs="Times New Roman"/>
                    <w:sz w:val="20"/>
                    <w:szCs w:val="20"/>
                  </w:rPr>
                </w:rPrChange>
              </w:rPr>
              <w:pPrChange w:id="300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B0671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92" w:author="瑋婷 徐" w:date="2025-01-03T16:50:00Z" w16du:dateUtc="2025-01-03T08:50:00Z"/>
                <w:rFonts w:ascii="Times New Roman" w:eastAsiaTheme="minorEastAsia" w:hAnsi="Times New Roman" w:cs="Times New Roman"/>
                <w:color w:val="000000"/>
                <w:rPrChange w:id="30093" w:author="瑋婷 徐" w:date="2025-01-06T15:37:00Z" w16du:dateUtc="2025-01-06T07:37:00Z">
                  <w:rPr>
                    <w:ins w:id="30094" w:author="瑋婷 徐" w:date="2025-01-03T16:50:00Z" w16du:dateUtc="2025-01-03T08:50:00Z"/>
                    <w:rFonts w:ascii="Calibri" w:hAnsi="Calibri" w:cs="Calibri"/>
                    <w:color w:val="000000"/>
                    <w:sz w:val="22"/>
                    <w:szCs w:val="22"/>
                  </w:rPr>
                </w:rPrChange>
              </w:rPr>
              <w:pPrChange w:id="300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096" w:author="瑋婷 徐" w:date="2025-01-03T16:50:00Z" w16du:dateUtc="2025-01-03T08:50:00Z">
              <w:r w:rsidRPr="000E74A7">
                <w:rPr>
                  <w:rFonts w:ascii="Times New Roman" w:eastAsiaTheme="minorEastAsia" w:hAnsi="Times New Roman" w:cs="Times New Roman"/>
                  <w:color w:val="000000"/>
                  <w:rPrChange w:id="30097"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1170362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098" w:author="瑋婷 徐" w:date="2025-01-03T16:50:00Z" w16du:dateUtc="2025-01-03T08:50:00Z"/>
                <w:rFonts w:ascii="Times New Roman" w:eastAsiaTheme="minorEastAsia" w:hAnsi="Times New Roman" w:cs="Times New Roman"/>
                <w:color w:val="000000"/>
                <w:rPrChange w:id="30099" w:author="瑋婷 徐" w:date="2025-01-06T15:37:00Z" w16du:dateUtc="2025-01-06T07:37:00Z">
                  <w:rPr>
                    <w:ins w:id="30100" w:author="瑋婷 徐" w:date="2025-01-03T16:50:00Z" w16du:dateUtc="2025-01-03T08:50:00Z"/>
                    <w:rFonts w:ascii="Calibri" w:hAnsi="Calibri" w:cs="Calibri"/>
                    <w:color w:val="000000"/>
                    <w:sz w:val="22"/>
                    <w:szCs w:val="22"/>
                  </w:rPr>
                </w:rPrChange>
              </w:rPr>
              <w:pPrChange w:id="301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D92FC3"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02" w:author="瑋婷 徐" w:date="2025-01-03T16:50:00Z" w16du:dateUtc="2025-01-03T08:50:00Z"/>
                <w:rFonts w:ascii="Times New Roman" w:eastAsiaTheme="minorEastAsia" w:hAnsi="Times New Roman" w:cs="Times New Roman"/>
                <w:rPrChange w:id="30103" w:author="瑋婷 徐" w:date="2025-01-06T15:37:00Z" w16du:dateUtc="2025-01-06T07:37:00Z">
                  <w:rPr>
                    <w:ins w:id="30104" w:author="瑋婷 徐" w:date="2025-01-03T16:50:00Z" w16du:dateUtc="2025-01-03T08:50:00Z"/>
                    <w:rFonts w:ascii="Times New Roman" w:eastAsia="Times New Roman" w:hAnsi="Times New Roman" w:cs="Times New Roman"/>
                    <w:sz w:val="20"/>
                    <w:szCs w:val="20"/>
                  </w:rPr>
                </w:rPrChange>
              </w:rPr>
              <w:pPrChange w:id="301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09FFE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06" w:author="瑋婷 徐" w:date="2025-01-03T16:50:00Z" w16du:dateUtc="2025-01-03T08:50:00Z"/>
                <w:rFonts w:ascii="Times New Roman" w:eastAsiaTheme="minorEastAsia" w:hAnsi="Times New Roman" w:cs="Times New Roman"/>
                <w:rPrChange w:id="30107" w:author="瑋婷 徐" w:date="2025-01-06T15:37:00Z" w16du:dateUtc="2025-01-06T07:37:00Z">
                  <w:rPr>
                    <w:ins w:id="30108" w:author="瑋婷 徐" w:date="2025-01-03T16:50:00Z" w16du:dateUtc="2025-01-03T08:50:00Z"/>
                    <w:rFonts w:ascii="Times New Roman" w:eastAsia="Times New Roman" w:hAnsi="Times New Roman" w:cs="Times New Roman"/>
                    <w:sz w:val="20"/>
                    <w:szCs w:val="20"/>
                  </w:rPr>
                </w:rPrChange>
              </w:rPr>
              <w:pPrChange w:id="301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AB971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10" w:author="瑋婷 徐" w:date="2025-01-03T16:50:00Z" w16du:dateUtc="2025-01-03T08:50:00Z"/>
                <w:rFonts w:ascii="Times New Roman" w:eastAsiaTheme="minorEastAsia" w:hAnsi="Times New Roman" w:cs="Times New Roman"/>
                <w:rPrChange w:id="30111" w:author="瑋婷 徐" w:date="2025-01-06T15:37:00Z" w16du:dateUtc="2025-01-06T07:37:00Z">
                  <w:rPr>
                    <w:ins w:id="30112" w:author="瑋婷 徐" w:date="2025-01-03T16:50:00Z" w16du:dateUtc="2025-01-03T08:50:00Z"/>
                    <w:rFonts w:ascii="Times New Roman" w:eastAsia="Times New Roman" w:hAnsi="Times New Roman" w:cs="Times New Roman"/>
                    <w:sz w:val="20"/>
                    <w:szCs w:val="20"/>
                  </w:rPr>
                </w:rPrChange>
              </w:rPr>
              <w:pPrChange w:id="301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CF1F9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14" w:author="瑋婷 徐" w:date="2025-01-03T16:50:00Z" w16du:dateUtc="2025-01-03T08:50:00Z"/>
                <w:rFonts w:ascii="Times New Roman" w:eastAsiaTheme="minorEastAsia" w:hAnsi="Times New Roman" w:cs="Times New Roman"/>
                <w:rPrChange w:id="30115" w:author="瑋婷 徐" w:date="2025-01-06T15:37:00Z" w16du:dateUtc="2025-01-06T07:37:00Z">
                  <w:rPr>
                    <w:ins w:id="30116" w:author="瑋婷 徐" w:date="2025-01-03T16:50:00Z" w16du:dateUtc="2025-01-03T08:50:00Z"/>
                    <w:rFonts w:ascii="Times New Roman" w:eastAsia="Times New Roman" w:hAnsi="Times New Roman" w:cs="Times New Roman"/>
                    <w:sz w:val="20"/>
                    <w:szCs w:val="20"/>
                  </w:rPr>
                </w:rPrChange>
              </w:rPr>
              <w:pPrChange w:id="301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FC01C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18" w:author="瑋婷 徐" w:date="2025-01-03T16:50:00Z" w16du:dateUtc="2025-01-03T08:50:00Z"/>
                <w:rFonts w:ascii="Times New Roman" w:eastAsiaTheme="minorEastAsia" w:hAnsi="Times New Roman" w:cs="Times New Roman"/>
                <w:rPrChange w:id="30119" w:author="瑋婷 徐" w:date="2025-01-06T15:37:00Z" w16du:dateUtc="2025-01-06T07:37:00Z">
                  <w:rPr>
                    <w:ins w:id="30120" w:author="瑋婷 徐" w:date="2025-01-03T16:50:00Z" w16du:dateUtc="2025-01-03T08:50:00Z"/>
                    <w:rFonts w:ascii="Times New Roman" w:eastAsia="Times New Roman" w:hAnsi="Times New Roman" w:cs="Times New Roman"/>
                    <w:sz w:val="20"/>
                    <w:szCs w:val="20"/>
                  </w:rPr>
                </w:rPrChange>
              </w:rPr>
              <w:pPrChange w:id="301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DE11C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22" w:author="瑋婷 徐" w:date="2025-01-03T16:50:00Z" w16du:dateUtc="2025-01-03T08:50:00Z"/>
                <w:rFonts w:ascii="Times New Roman" w:eastAsiaTheme="minorEastAsia" w:hAnsi="Times New Roman" w:cs="Times New Roman"/>
                <w:rPrChange w:id="30123" w:author="瑋婷 徐" w:date="2025-01-06T15:37:00Z" w16du:dateUtc="2025-01-06T07:37:00Z">
                  <w:rPr>
                    <w:ins w:id="30124" w:author="瑋婷 徐" w:date="2025-01-03T16:50:00Z" w16du:dateUtc="2025-01-03T08:50:00Z"/>
                    <w:rFonts w:ascii="Times New Roman" w:eastAsia="Times New Roman" w:hAnsi="Times New Roman" w:cs="Times New Roman"/>
                    <w:sz w:val="20"/>
                    <w:szCs w:val="20"/>
                  </w:rPr>
                </w:rPrChange>
              </w:rPr>
              <w:pPrChange w:id="301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5CE63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26" w:author="瑋婷 徐" w:date="2025-01-03T16:50:00Z" w16du:dateUtc="2025-01-03T08:50:00Z"/>
                <w:rFonts w:ascii="Times New Roman" w:eastAsiaTheme="minorEastAsia" w:hAnsi="Times New Roman" w:cs="Times New Roman"/>
                <w:rPrChange w:id="30127" w:author="瑋婷 徐" w:date="2025-01-06T15:37:00Z" w16du:dateUtc="2025-01-06T07:37:00Z">
                  <w:rPr>
                    <w:ins w:id="30128" w:author="瑋婷 徐" w:date="2025-01-03T16:50:00Z" w16du:dateUtc="2025-01-03T08:50:00Z"/>
                    <w:rFonts w:ascii="Times New Roman" w:eastAsia="Times New Roman" w:hAnsi="Times New Roman" w:cs="Times New Roman"/>
                    <w:sz w:val="20"/>
                    <w:szCs w:val="20"/>
                  </w:rPr>
                </w:rPrChange>
              </w:rPr>
              <w:pPrChange w:id="301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F9C865"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30" w:author="瑋婷 徐" w:date="2025-01-03T16:50:00Z" w16du:dateUtc="2025-01-03T08:50:00Z"/>
                <w:rFonts w:ascii="Times New Roman" w:eastAsiaTheme="minorEastAsia" w:hAnsi="Times New Roman" w:cs="Times New Roman"/>
                <w:rPrChange w:id="30131" w:author="瑋婷 徐" w:date="2025-01-06T15:37:00Z" w16du:dateUtc="2025-01-06T07:37:00Z">
                  <w:rPr>
                    <w:ins w:id="30132" w:author="瑋婷 徐" w:date="2025-01-03T16:50:00Z" w16du:dateUtc="2025-01-03T08:50:00Z"/>
                    <w:rFonts w:ascii="Times New Roman" w:eastAsia="Times New Roman" w:hAnsi="Times New Roman" w:cs="Times New Roman"/>
                    <w:sz w:val="20"/>
                    <w:szCs w:val="20"/>
                  </w:rPr>
                </w:rPrChange>
              </w:rPr>
              <w:pPrChange w:id="301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589857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34" w:author="瑋婷 徐" w:date="2025-01-03T16:50:00Z" w16du:dateUtc="2025-01-03T08:50:00Z"/>
                <w:rFonts w:ascii="Times New Roman" w:eastAsiaTheme="minorEastAsia" w:hAnsi="Times New Roman" w:cs="Times New Roman"/>
                <w:rPrChange w:id="30135" w:author="瑋婷 徐" w:date="2025-01-06T15:37:00Z" w16du:dateUtc="2025-01-06T07:37:00Z">
                  <w:rPr>
                    <w:ins w:id="30136" w:author="瑋婷 徐" w:date="2025-01-03T16:50:00Z" w16du:dateUtc="2025-01-03T08:50:00Z"/>
                    <w:rFonts w:ascii="Times New Roman" w:eastAsia="Times New Roman" w:hAnsi="Times New Roman" w:cs="Times New Roman"/>
                    <w:sz w:val="20"/>
                    <w:szCs w:val="20"/>
                  </w:rPr>
                </w:rPrChange>
              </w:rPr>
              <w:pPrChange w:id="301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D0DCB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38" w:author="瑋婷 徐" w:date="2025-01-03T16:50:00Z" w16du:dateUtc="2025-01-03T08:50:00Z"/>
                <w:rFonts w:ascii="Times New Roman" w:eastAsiaTheme="minorEastAsia" w:hAnsi="Times New Roman" w:cs="Times New Roman"/>
                <w:rPrChange w:id="30139" w:author="瑋婷 徐" w:date="2025-01-06T15:37:00Z" w16du:dateUtc="2025-01-06T07:37:00Z">
                  <w:rPr>
                    <w:ins w:id="30140" w:author="瑋婷 徐" w:date="2025-01-03T16:50:00Z" w16du:dateUtc="2025-01-03T08:50:00Z"/>
                    <w:rFonts w:ascii="Times New Roman" w:eastAsia="Times New Roman" w:hAnsi="Times New Roman" w:cs="Times New Roman"/>
                    <w:sz w:val="20"/>
                    <w:szCs w:val="20"/>
                  </w:rPr>
                </w:rPrChange>
              </w:rPr>
              <w:pPrChange w:id="301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B17B0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142" w:author="瑋婷 徐" w:date="2025-01-03T16:50:00Z" w16du:dateUtc="2025-01-03T08:50:00Z"/>
                <w:rFonts w:ascii="Times New Roman" w:eastAsiaTheme="minorEastAsia" w:hAnsi="Times New Roman" w:cs="Times New Roman"/>
                <w:rPrChange w:id="30143" w:author="瑋婷 徐" w:date="2025-01-06T15:37:00Z" w16du:dateUtc="2025-01-06T07:37:00Z">
                  <w:rPr>
                    <w:ins w:id="30144" w:author="瑋婷 徐" w:date="2025-01-03T16:50:00Z" w16du:dateUtc="2025-01-03T08:50:00Z"/>
                    <w:rFonts w:ascii="Times New Roman" w:eastAsia="Times New Roman" w:hAnsi="Times New Roman" w:cs="Times New Roman"/>
                    <w:sz w:val="20"/>
                    <w:szCs w:val="20"/>
                  </w:rPr>
                </w:rPrChange>
              </w:rPr>
              <w:pPrChange w:id="301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5B5B3C57" w14:textId="77777777" w:rsidTr="003C19C7">
        <w:trPr>
          <w:trHeight w:val="300"/>
          <w:ins w:id="3014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2EF757" w14:textId="77777777" w:rsidR="003C19C7" w:rsidRPr="000E74A7" w:rsidRDefault="003C19C7">
            <w:pPr>
              <w:spacing w:line="360" w:lineRule="auto"/>
              <w:jc w:val="both"/>
              <w:rPr>
                <w:ins w:id="30147" w:author="瑋婷 徐" w:date="2025-01-03T16:50:00Z" w16du:dateUtc="2025-01-03T08:50:00Z"/>
                <w:rFonts w:ascii="Times New Roman" w:eastAsiaTheme="minorEastAsia" w:hAnsi="Times New Roman" w:cs="Times New Roman"/>
                <w:b w:val="0"/>
                <w:bCs w:val="0"/>
                <w:color w:val="000000"/>
                <w:rPrChange w:id="30148" w:author="瑋婷 徐" w:date="2025-01-06T15:37:00Z" w16du:dateUtc="2025-01-06T07:37:00Z">
                  <w:rPr>
                    <w:ins w:id="30149" w:author="瑋婷 徐" w:date="2025-01-03T16:50:00Z" w16du:dateUtc="2025-01-03T08:50:00Z"/>
                    <w:rFonts w:ascii="Calibri" w:hAnsi="Calibri" w:cs="Calibri"/>
                    <w:color w:val="000000"/>
                    <w:sz w:val="22"/>
                    <w:szCs w:val="22"/>
                  </w:rPr>
                </w:rPrChange>
              </w:rPr>
              <w:pPrChange w:id="30150" w:author="瑋婷 徐" w:date="2025-01-03T16:55:00Z" w16du:dateUtc="2025-01-03T08:55:00Z">
                <w:pPr/>
              </w:pPrChange>
            </w:pPr>
            <w:ins w:id="30151" w:author="瑋婷 徐" w:date="2025-01-03T16:50:00Z" w16du:dateUtc="2025-01-03T08:50:00Z">
              <w:r w:rsidRPr="000E74A7">
                <w:rPr>
                  <w:rFonts w:ascii="Times New Roman" w:eastAsiaTheme="minorEastAsia" w:hAnsi="Times New Roman" w:cs="Times New Roman" w:hint="eastAsia"/>
                  <w:b w:val="0"/>
                  <w:bCs w:val="0"/>
                  <w:color w:val="000000"/>
                  <w:rPrChange w:id="30152" w:author="瑋婷 徐" w:date="2025-01-06T15:37:00Z" w16du:dateUtc="2025-01-06T07:37:00Z">
                    <w:rPr>
                      <w:rFonts w:ascii="Calibri" w:hAnsi="Calibri" w:cs="Calibri" w:hint="eastAsia"/>
                      <w:color w:val="000000"/>
                      <w:sz w:val="22"/>
                      <w:szCs w:val="22"/>
                    </w:rPr>
                  </w:rPrChange>
                </w:rPr>
                <w:t>鉛色水</w:t>
              </w:r>
              <w:proofErr w:type="gramStart"/>
              <w:r w:rsidRPr="000E74A7">
                <w:rPr>
                  <w:rFonts w:ascii="Times New Roman" w:eastAsiaTheme="minorEastAsia" w:hAnsi="Times New Roman" w:cs="Times New Roman" w:hint="eastAsia"/>
                  <w:b w:val="0"/>
                  <w:bCs w:val="0"/>
                  <w:color w:val="000000"/>
                  <w:rPrChange w:id="30153" w:author="瑋婷 徐" w:date="2025-01-06T15:37:00Z" w16du:dateUtc="2025-01-06T07:37:00Z">
                    <w:rPr>
                      <w:rFonts w:ascii="Calibri" w:hAnsi="Calibri" w:cs="Calibri" w:hint="eastAsia"/>
                      <w:color w:val="000000"/>
                      <w:sz w:val="22"/>
                      <w:szCs w:val="22"/>
                    </w:rPr>
                  </w:rPrChange>
                </w:rPr>
                <w:t>鶇</w:t>
              </w:r>
              <w:proofErr w:type="gramEnd"/>
              <w:r w:rsidRPr="000E74A7">
                <w:rPr>
                  <w:rFonts w:ascii="Times New Roman" w:eastAsiaTheme="minorEastAsia" w:hAnsi="Times New Roman" w:cs="Times New Roman"/>
                  <w:b w:val="0"/>
                  <w:bCs w:val="0"/>
                  <w:color w:val="000000"/>
                  <w:rPrChange w:id="30154" w:author="瑋婷 徐" w:date="2025-01-06T15:37:00Z" w16du:dateUtc="2025-01-06T07:37:00Z">
                    <w:rPr>
                      <w:rFonts w:ascii="Calibri" w:hAnsi="Calibri" w:cs="Calibri"/>
                      <w:color w:val="000000"/>
                      <w:sz w:val="22"/>
                      <w:szCs w:val="22"/>
                    </w:rPr>
                  </w:rPrChange>
                </w:rPr>
                <w:t xml:space="preserve"> </w:t>
              </w:r>
              <w:r w:rsidRPr="000E74A7">
                <w:rPr>
                  <w:rFonts w:ascii="Times New Roman" w:eastAsiaTheme="minorEastAsia" w:hAnsi="Times New Roman" w:cs="Times New Roman"/>
                  <w:b w:val="0"/>
                  <w:bCs w:val="0"/>
                  <w:color w:val="000000"/>
                  <w:rPrChange w:id="30155" w:author="瑋婷 徐" w:date="2025-01-06T15:37:00Z" w16du:dateUtc="2025-01-06T07:37:00Z">
                    <w:rPr>
                      <w:color w:val="000000"/>
                      <w:sz w:val="22"/>
                      <w:szCs w:val="22"/>
                    </w:rPr>
                  </w:rPrChange>
                </w:rPr>
                <w:t>※</w:t>
              </w:r>
              <w:r w:rsidRPr="000E74A7">
                <w:rPr>
                  <w:rFonts w:ascii="Times New Roman" w:eastAsiaTheme="minorEastAsia" w:hAnsi="Times New Roman" w:cs="Times New Roman"/>
                  <w:b w:val="0"/>
                  <w:bCs w:val="0"/>
                  <w:color w:val="000000"/>
                  <w:rPrChange w:id="30156" w:author="瑋婷 徐" w:date="2025-01-06T15:37:00Z" w16du:dateUtc="2025-01-06T07:37:00Z">
                    <w:rPr>
                      <w:rFonts w:ascii="Calibri" w:hAnsi="Calibri" w:cs="Calibri"/>
                      <w:color w:val="000000"/>
                      <w:sz w:val="22"/>
                      <w:szCs w:val="22"/>
                    </w:rPr>
                  </w:rPrChange>
                </w:rPr>
                <w:t xml:space="preserve"> III</w:t>
              </w:r>
            </w:ins>
          </w:p>
        </w:tc>
        <w:tc>
          <w:tcPr>
            <w:tcW w:w="904" w:type="pct"/>
            <w:vAlign w:val="center"/>
            <w:hideMark/>
          </w:tcPr>
          <w:p w14:paraId="5DD3848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57" w:author="瑋婷 徐" w:date="2025-01-03T16:50:00Z" w16du:dateUtc="2025-01-03T08:50:00Z"/>
                <w:rFonts w:ascii="Times New Roman" w:eastAsiaTheme="minorEastAsia" w:hAnsi="Times New Roman" w:cs="Times New Roman"/>
                <w:i/>
                <w:iCs/>
                <w:color w:val="000000"/>
                <w:rPrChange w:id="30158" w:author="瑋婷 徐" w:date="2025-01-06T15:37:00Z" w16du:dateUtc="2025-01-06T07:37:00Z">
                  <w:rPr>
                    <w:ins w:id="30159" w:author="瑋婷 徐" w:date="2025-01-03T16:50:00Z" w16du:dateUtc="2025-01-03T08:50:00Z"/>
                    <w:rFonts w:ascii="Calibri" w:hAnsi="Calibri" w:cs="Calibri"/>
                    <w:i/>
                    <w:iCs/>
                    <w:color w:val="000000"/>
                    <w:sz w:val="22"/>
                    <w:szCs w:val="22"/>
                  </w:rPr>
                </w:rPrChange>
              </w:rPr>
              <w:pPrChange w:id="301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30161" w:author="瑋婷 徐" w:date="2025-01-03T16:50:00Z" w16du:dateUtc="2025-01-03T08:50:00Z">
              <w:r w:rsidRPr="000E74A7">
                <w:rPr>
                  <w:rFonts w:ascii="Times New Roman" w:eastAsiaTheme="minorEastAsia" w:hAnsi="Times New Roman" w:cs="Times New Roman"/>
                  <w:i/>
                  <w:iCs/>
                  <w:color w:val="000000"/>
                  <w:rPrChange w:id="30162" w:author="瑋婷 徐" w:date="2025-01-06T15:37:00Z" w16du:dateUtc="2025-01-06T07:37:00Z">
                    <w:rPr>
                      <w:rFonts w:ascii="Calibri" w:hAnsi="Calibri" w:cs="Calibri"/>
                      <w:i/>
                      <w:iCs/>
                      <w:color w:val="000000"/>
                      <w:sz w:val="22"/>
                      <w:szCs w:val="22"/>
                    </w:rPr>
                  </w:rPrChange>
                </w:rPr>
                <w:t>Phoenicurus fuliginosus</w:t>
              </w:r>
            </w:ins>
          </w:p>
        </w:tc>
        <w:tc>
          <w:tcPr>
            <w:tcW w:w="162" w:type="pct"/>
            <w:noWrap/>
            <w:vAlign w:val="center"/>
            <w:hideMark/>
          </w:tcPr>
          <w:p w14:paraId="168FB9D6"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63" w:author="瑋婷 徐" w:date="2025-01-03T16:50:00Z" w16du:dateUtc="2025-01-03T08:50:00Z"/>
                <w:rFonts w:ascii="Times New Roman" w:eastAsiaTheme="minorEastAsia" w:hAnsi="Times New Roman" w:cs="Times New Roman"/>
                <w:i/>
                <w:iCs/>
                <w:color w:val="000000"/>
                <w:rPrChange w:id="30164" w:author="瑋婷 徐" w:date="2025-01-06T15:37:00Z" w16du:dateUtc="2025-01-06T07:37:00Z">
                  <w:rPr>
                    <w:ins w:id="30165" w:author="瑋婷 徐" w:date="2025-01-03T16:50:00Z" w16du:dateUtc="2025-01-03T08:50:00Z"/>
                    <w:rFonts w:ascii="Calibri" w:hAnsi="Calibri" w:cs="Calibri"/>
                    <w:i/>
                    <w:iCs/>
                    <w:color w:val="000000"/>
                    <w:sz w:val="22"/>
                    <w:szCs w:val="22"/>
                  </w:rPr>
                </w:rPrChange>
              </w:rPr>
              <w:pPrChange w:id="301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D9003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67" w:author="瑋婷 徐" w:date="2025-01-03T16:50:00Z" w16du:dateUtc="2025-01-03T08:50:00Z"/>
                <w:rFonts w:ascii="Times New Roman" w:eastAsiaTheme="minorEastAsia" w:hAnsi="Times New Roman" w:cs="Times New Roman"/>
                <w:rPrChange w:id="30168" w:author="瑋婷 徐" w:date="2025-01-06T15:37:00Z" w16du:dateUtc="2025-01-06T07:37:00Z">
                  <w:rPr>
                    <w:ins w:id="30169" w:author="瑋婷 徐" w:date="2025-01-03T16:50:00Z" w16du:dateUtc="2025-01-03T08:50:00Z"/>
                    <w:rFonts w:ascii="Times New Roman" w:eastAsia="Times New Roman" w:hAnsi="Times New Roman" w:cs="Times New Roman"/>
                    <w:sz w:val="20"/>
                    <w:szCs w:val="20"/>
                  </w:rPr>
                </w:rPrChange>
              </w:rPr>
              <w:pPrChange w:id="301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E9FDAB"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71" w:author="瑋婷 徐" w:date="2025-01-03T16:50:00Z" w16du:dateUtc="2025-01-03T08:50:00Z"/>
                <w:rFonts w:ascii="Times New Roman" w:eastAsiaTheme="minorEastAsia" w:hAnsi="Times New Roman" w:cs="Times New Roman"/>
                <w:rPrChange w:id="30172" w:author="瑋婷 徐" w:date="2025-01-06T15:37:00Z" w16du:dateUtc="2025-01-06T07:37:00Z">
                  <w:rPr>
                    <w:ins w:id="30173" w:author="瑋婷 徐" w:date="2025-01-03T16:50:00Z" w16du:dateUtc="2025-01-03T08:50:00Z"/>
                    <w:rFonts w:ascii="Times New Roman" w:eastAsia="Times New Roman" w:hAnsi="Times New Roman" w:cs="Times New Roman"/>
                    <w:sz w:val="20"/>
                    <w:szCs w:val="20"/>
                  </w:rPr>
                </w:rPrChange>
              </w:rPr>
              <w:pPrChange w:id="301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B5721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75" w:author="瑋婷 徐" w:date="2025-01-03T16:50:00Z" w16du:dateUtc="2025-01-03T08:50:00Z"/>
                <w:rFonts w:ascii="Times New Roman" w:eastAsiaTheme="minorEastAsia" w:hAnsi="Times New Roman" w:cs="Times New Roman"/>
                <w:rPrChange w:id="30176" w:author="瑋婷 徐" w:date="2025-01-06T15:37:00Z" w16du:dateUtc="2025-01-06T07:37:00Z">
                  <w:rPr>
                    <w:ins w:id="30177" w:author="瑋婷 徐" w:date="2025-01-03T16:50:00Z" w16du:dateUtc="2025-01-03T08:50:00Z"/>
                    <w:rFonts w:ascii="Times New Roman" w:eastAsia="Times New Roman" w:hAnsi="Times New Roman" w:cs="Times New Roman"/>
                    <w:sz w:val="20"/>
                    <w:szCs w:val="20"/>
                  </w:rPr>
                </w:rPrChange>
              </w:rPr>
              <w:pPrChange w:id="301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E6EEF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79" w:author="瑋婷 徐" w:date="2025-01-03T16:50:00Z" w16du:dateUtc="2025-01-03T08:50:00Z"/>
                <w:rFonts w:ascii="Times New Roman" w:eastAsiaTheme="minorEastAsia" w:hAnsi="Times New Roman" w:cs="Times New Roman"/>
                <w:rPrChange w:id="30180" w:author="瑋婷 徐" w:date="2025-01-06T15:37:00Z" w16du:dateUtc="2025-01-06T07:37:00Z">
                  <w:rPr>
                    <w:ins w:id="30181" w:author="瑋婷 徐" w:date="2025-01-03T16:50:00Z" w16du:dateUtc="2025-01-03T08:50:00Z"/>
                    <w:rFonts w:ascii="Times New Roman" w:eastAsia="Times New Roman" w:hAnsi="Times New Roman" w:cs="Times New Roman"/>
                    <w:sz w:val="20"/>
                    <w:szCs w:val="20"/>
                  </w:rPr>
                </w:rPrChange>
              </w:rPr>
              <w:pPrChange w:id="301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6B4BCF"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83" w:author="瑋婷 徐" w:date="2025-01-03T16:50:00Z" w16du:dateUtc="2025-01-03T08:50:00Z"/>
                <w:rFonts w:ascii="Times New Roman" w:eastAsiaTheme="minorEastAsia" w:hAnsi="Times New Roman" w:cs="Times New Roman"/>
                <w:rPrChange w:id="30184" w:author="瑋婷 徐" w:date="2025-01-06T15:37:00Z" w16du:dateUtc="2025-01-06T07:37:00Z">
                  <w:rPr>
                    <w:ins w:id="30185" w:author="瑋婷 徐" w:date="2025-01-03T16:50:00Z" w16du:dateUtc="2025-01-03T08:50:00Z"/>
                    <w:rFonts w:ascii="Times New Roman" w:eastAsia="Times New Roman" w:hAnsi="Times New Roman" w:cs="Times New Roman"/>
                    <w:sz w:val="20"/>
                    <w:szCs w:val="20"/>
                  </w:rPr>
                </w:rPrChange>
              </w:rPr>
              <w:pPrChange w:id="301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480D41"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87" w:author="瑋婷 徐" w:date="2025-01-03T16:50:00Z" w16du:dateUtc="2025-01-03T08:50:00Z"/>
                <w:rFonts w:ascii="Times New Roman" w:eastAsiaTheme="minorEastAsia" w:hAnsi="Times New Roman" w:cs="Times New Roman"/>
                <w:rPrChange w:id="30188" w:author="瑋婷 徐" w:date="2025-01-06T15:37:00Z" w16du:dateUtc="2025-01-06T07:37:00Z">
                  <w:rPr>
                    <w:ins w:id="30189" w:author="瑋婷 徐" w:date="2025-01-03T16:50:00Z" w16du:dateUtc="2025-01-03T08:50:00Z"/>
                    <w:rFonts w:ascii="Times New Roman" w:eastAsia="Times New Roman" w:hAnsi="Times New Roman" w:cs="Times New Roman"/>
                    <w:sz w:val="20"/>
                    <w:szCs w:val="20"/>
                  </w:rPr>
                </w:rPrChange>
              </w:rPr>
              <w:pPrChange w:id="301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31544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91" w:author="瑋婷 徐" w:date="2025-01-03T16:50:00Z" w16du:dateUtc="2025-01-03T08:50:00Z"/>
                <w:rFonts w:ascii="Times New Roman" w:eastAsiaTheme="minorEastAsia" w:hAnsi="Times New Roman" w:cs="Times New Roman"/>
                <w:rPrChange w:id="30192" w:author="瑋婷 徐" w:date="2025-01-06T15:37:00Z" w16du:dateUtc="2025-01-06T07:37:00Z">
                  <w:rPr>
                    <w:ins w:id="30193" w:author="瑋婷 徐" w:date="2025-01-03T16:50:00Z" w16du:dateUtc="2025-01-03T08:50:00Z"/>
                    <w:rFonts w:ascii="Times New Roman" w:eastAsia="Times New Roman" w:hAnsi="Times New Roman" w:cs="Times New Roman"/>
                    <w:sz w:val="20"/>
                    <w:szCs w:val="20"/>
                  </w:rPr>
                </w:rPrChange>
              </w:rPr>
              <w:pPrChange w:id="301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7ADD3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95" w:author="瑋婷 徐" w:date="2025-01-03T16:50:00Z" w16du:dateUtc="2025-01-03T08:50:00Z"/>
                <w:rFonts w:ascii="Times New Roman" w:eastAsiaTheme="minorEastAsia" w:hAnsi="Times New Roman" w:cs="Times New Roman"/>
                <w:rPrChange w:id="30196" w:author="瑋婷 徐" w:date="2025-01-06T15:37:00Z" w16du:dateUtc="2025-01-06T07:37:00Z">
                  <w:rPr>
                    <w:ins w:id="30197" w:author="瑋婷 徐" w:date="2025-01-03T16:50:00Z" w16du:dateUtc="2025-01-03T08:50:00Z"/>
                    <w:rFonts w:ascii="Times New Roman" w:eastAsia="Times New Roman" w:hAnsi="Times New Roman" w:cs="Times New Roman"/>
                    <w:sz w:val="20"/>
                    <w:szCs w:val="20"/>
                  </w:rPr>
                </w:rPrChange>
              </w:rPr>
              <w:pPrChange w:id="301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685747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199" w:author="瑋婷 徐" w:date="2025-01-03T16:50:00Z" w16du:dateUtc="2025-01-03T08:50:00Z"/>
                <w:rFonts w:ascii="Times New Roman" w:eastAsiaTheme="minorEastAsia" w:hAnsi="Times New Roman" w:cs="Times New Roman"/>
                <w:rPrChange w:id="30200" w:author="瑋婷 徐" w:date="2025-01-06T15:37:00Z" w16du:dateUtc="2025-01-06T07:37:00Z">
                  <w:rPr>
                    <w:ins w:id="30201" w:author="瑋婷 徐" w:date="2025-01-03T16:50:00Z" w16du:dateUtc="2025-01-03T08:50:00Z"/>
                    <w:rFonts w:ascii="Times New Roman" w:eastAsia="Times New Roman" w:hAnsi="Times New Roman" w:cs="Times New Roman"/>
                    <w:sz w:val="20"/>
                    <w:szCs w:val="20"/>
                  </w:rPr>
                </w:rPrChange>
              </w:rPr>
              <w:pPrChange w:id="302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8D1481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03" w:author="瑋婷 徐" w:date="2025-01-03T16:50:00Z" w16du:dateUtc="2025-01-03T08:50:00Z"/>
                <w:rFonts w:ascii="Times New Roman" w:eastAsiaTheme="minorEastAsia" w:hAnsi="Times New Roman" w:cs="Times New Roman"/>
                <w:rPrChange w:id="30204" w:author="瑋婷 徐" w:date="2025-01-06T15:37:00Z" w16du:dateUtc="2025-01-06T07:37:00Z">
                  <w:rPr>
                    <w:ins w:id="30205" w:author="瑋婷 徐" w:date="2025-01-03T16:50:00Z" w16du:dateUtc="2025-01-03T08:50:00Z"/>
                    <w:rFonts w:ascii="Times New Roman" w:eastAsia="Times New Roman" w:hAnsi="Times New Roman" w:cs="Times New Roman"/>
                    <w:sz w:val="20"/>
                    <w:szCs w:val="20"/>
                  </w:rPr>
                </w:rPrChange>
              </w:rPr>
              <w:pPrChange w:id="302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C6FB1D"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07" w:author="瑋婷 徐" w:date="2025-01-03T16:50:00Z" w16du:dateUtc="2025-01-03T08:50:00Z"/>
                <w:rFonts w:ascii="Times New Roman" w:eastAsiaTheme="minorEastAsia" w:hAnsi="Times New Roman" w:cs="Times New Roman"/>
                <w:rPrChange w:id="30208" w:author="瑋婷 徐" w:date="2025-01-06T15:37:00Z" w16du:dateUtc="2025-01-06T07:37:00Z">
                  <w:rPr>
                    <w:ins w:id="30209" w:author="瑋婷 徐" w:date="2025-01-03T16:50:00Z" w16du:dateUtc="2025-01-03T08:50:00Z"/>
                    <w:rFonts w:ascii="Times New Roman" w:eastAsia="Times New Roman" w:hAnsi="Times New Roman" w:cs="Times New Roman"/>
                    <w:sz w:val="20"/>
                    <w:szCs w:val="20"/>
                  </w:rPr>
                </w:rPrChange>
              </w:rPr>
              <w:pPrChange w:id="302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9C44D3"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11" w:author="瑋婷 徐" w:date="2025-01-03T16:50:00Z" w16du:dateUtc="2025-01-03T08:50:00Z"/>
                <w:rFonts w:ascii="Times New Roman" w:eastAsiaTheme="minorEastAsia" w:hAnsi="Times New Roman" w:cs="Times New Roman"/>
                <w:rPrChange w:id="30212" w:author="瑋婷 徐" w:date="2025-01-06T15:37:00Z" w16du:dateUtc="2025-01-06T07:37:00Z">
                  <w:rPr>
                    <w:ins w:id="30213" w:author="瑋婷 徐" w:date="2025-01-03T16:50:00Z" w16du:dateUtc="2025-01-03T08:50:00Z"/>
                    <w:rFonts w:ascii="Times New Roman" w:eastAsia="Times New Roman" w:hAnsi="Times New Roman" w:cs="Times New Roman"/>
                    <w:sz w:val="20"/>
                    <w:szCs w:val="20"/>
                  </w:rPr>
                </w:rPrChange>
              </w:rPr>
              <w:pPrChange w:id="302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90942D2"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15" w:author="瑋婷 徐" w:date="2025-01-03T16:50:00Z" w16du:dateUtc="2025-01-03T08:50:00Z"/>
                <w:rFonts w:ascii="Times New Roman" w:eastAsiaTheme="minorEastAsia" w:hAnsi="Times New Roman" w:cs="Times New Roman"/>
                <w:rPrChange w:id="30216" w:author="瑋婷 徐" w:date="2025-01-06T15:37:00Z" w16du:dateUtc="2025-01-06T07:37:00Z">
                  <w:rPr>
                    <w:ins w:id="30217" w:author="瑋婷 徐" w:date="2025-01-03T16:50:00Z" w16du:dateUtc="2025-01-03T08:50:00Z"/>
                    <w:rFonts w:ascii="Times New Roman" w:eastAsia="Times New Roman" w:hAnsi="Times New Roman" w:cs="Times New Roman"/>
                    <w:sz w:val="20"/>
                    <w:szCs w:val="20"/>
                  </w:rPr>
                </w:rPrChange>
              </w:rPr>
              <w:pPrChange w:id="302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35548FB"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19" w:author="瑋婷 徐" w:date="2025-01-03T16:50:00Z" w16du:dateUtc="2025-01-03T08:50:00Z"/>
                <w:rFonts w:ascii="Times New Roman" w:eastAsiaTheme="minorEastAsia" w:hAnsi="Times New Roman" w:cs="Times New Roman"/>
                <w:rPrChange w:id="30220" w:author="瑋婷 徐" w:date="2025-01-06T15:37:00Z" w16du:dateUtc="2025-01-06T07:37:00Z">
                  <w:rPr>
                    <w:ins w:id="30221" w:author="瑋婷 徐" w:date="2025-01-03T16:50:00Z" w16du:dateUtc="2025-01-03T08:50:00Z"/>
                    <w:rFonts w:ascii="Times New Roman" w:eastAsia="Times New Roman" w:hAnsi="Times New Roman" w:cs="Times New Roman"/>
                    <w:sz w:val="20"/>
                    <w:szCs w:val="20"/>
                  </w:rPr>
                </w:rPrChange>
              </w:rPr>
              <w:pPrChange w:id="302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DDA51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23" w:author="瑋婷 徐" w:date="2025-01-03T16:50:00Z" w16du:dateUtc="2025-01-03T08:50:00Z"/>
                <w:rFonts w:ascii="Times New Roman" w:eastAsiaTheme="minorEastAsia" w:hAnsi="Times New Roman" w:cs="Times New Roman"/>
                <w:rPrChange w:id="30224" w:author="瑋婷 徐" w:date="2025-01-06T15:37:00Z" w16du:dateUtc="2025-01-06T07:37:00Z">
                  <w:rPr>
                    <w:ins w:id="30225" w:author="瑋婷 徐" w:date="2025-01-03T16:50:00Z" w16du:dateUtc="2025-01-03T08:50:00Z"/>
                    <w:rFonts w:ascii="Times New Roman" w:eastAsia="Times New Roman" w:hAnsi="Times New Roman" w:cs="Times New Roman"/>
                    <w:sz w:val="20"/>
                    <w:szCs w:val="20"/>
                  </w:rPr>
                </w:rPrChange>
              </w:rPr>
              <w:pPrChange w:id="302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7135061"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27" w:author="瑋婷 徐" w:date="2025-01-03T16:50:00Z" w16du:dateUtc="2025-01-03T08:50:00Z"/>
                <w:rFonts w:ascii="Times New Roman" w:eastAsiaTheme="minorEastAsia" w:hAnsi="Times New Roman" w:cs="Times New Roman"/>
                <w:rPrChange w:id="30228" w:author="瑋婷 徐" w:date="2025-01-06T15:37:00Z" w16du:dateUtc="2025-01-06T07:37:00Z">
                  <w:rPr>
                    <w:ins w:id="30229" w:author="瑋婷 徐" w:date="2025-01-03T16:50:00Z" w16du:dateUtc="2025-01-03T08:50:00Z"/>
                    <w:rFonts w:ascii="Times New Roman" w:eastAsia="Times New Roman" w:hAnsi="Times New Roman" w:cs="Times New Roman"/>
                    <w:sz w:val="20"/>
                    <w:szCs w:val="20"/>
                  </w:rPr>
                </w:rPrChange>
              </w:rPr>
              <w:pPrChange w:id="302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AFF57BB"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31" w:author="瑋婷 徐" w:date="2025-01-03T16:50:00Z" w16du:dateUtc="2025-01-03T08:50:00Z"/>
                <w:rFonts w:ascii="Times New Roman" w:eastAsiaTheme="minorEastAsia" w:hAnsi="Times New Roman" w:cs="Times New Roman"/>
                <w:rPrChange w:id="30232" w:author="瑋婷 徐" w:date="2025-01-06T15:37:00Z" w16du:dateUtc="2025-01-06T07:37:00Z">
                  <w:rPr>
                    <w:ins w:id="30233" w:author="瑋婷 徐" w:date="2025-01-03T16:50:00Z" w16du:dateUtc="2025-01-03T08:50:00Z"/>
                    <w:rFonts w:ascii="Times New Roman" w:eastAsia="Times New Roman" w:hAnsi="Times New Roman" w:cs="Times New Roman"/>
                    <w:sz w:val="20"/>
                    <w:szCs w:val="20"/>
                  </w:rPr>
                </w:rPrChange>
              </w:rPr>
              <w:pPrChange w:id="302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D5672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35" w:author="瑋婷 徐" w:date="2025-01-03T16:50:00Z" w16du:dateUtc="2025-01-03T08:50:00Z"/>
                <w:rFonts w:ascii="Times New Roman" w:eastAsiaTheme="minorEastAsia" w:hAnsi="Times New Roman" w:cs="Times New Roman"/>
                <w:rPrChange w:id="30236" w:author="瑋婷 徐" w:date="2025-01-06T15:37:00Z" w16du:dateUtc="2025-01-06T07:37:00Z">
                  <w:rPr>
                    <w:ins w:id="30237" w:author="瑋婷 徐" w:date="2025-01-03T16:50:00Z" w16du:dateUtc="2025-01-03T08:50:00Z"/>
                    <w:rFonts w:ascii="Times New Roman" w:eastAsia="Times New Roman" w:hAnsi="Times New Roman" w:cs="Times New Roman"/>
                    <w:sz w:val="20"/>
                    <w:szCs w:val="20"/>
                  </w:rPr>
                </w:rPrChange>
              </w:rPr>
              <w:pPrChange w:id="302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E2B17C"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39" w:author="瑋婷 徐" w:date="2025-01-03T16:50:00Z" w16du:dateUtc="2025-01-03T08:50:00Z"/>
                <w:rFonts w:ascii="Times New Roman" w:eastAsiaTheme="minorEastAsia" w:hAnsi="Times New Roman" w:cs="Times New Roman"/>
                <w:rPrChange w:id="30240" w:author="瑋婷 徐" w:date="2025-01-06T15:37:00Z" w16du:dateUtc="2025-01-06T07:37:00Z">
                  <w:rPr>
                    <w:ins w:id="30241" w:author="瑋婷 徐" w:date="2025-01-03T16:50:00Z" w16du:dateUtc="2025-01-03T08:50:00Z"/>
                    <w:rFonts w:ascii="Times New Roman" w:eastAsia="Times New Roman" w:hAnsi="Times New Roman" w:cs="Times New Roman"/>
                    <w:sz w:val="20"/>
                    <w:szCs w:val="20"/>
                  </w:rPr>
                </w:rPrChange>
              </w:rPr>
              <w:pPrChange w:id="302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54BFC0FB"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243" w:author="瑋婷 徐" w:date="2025-01-03T16:50:00Z" w16du:dateUtc="2025-01-03T08:50:00Z"/>
                <w:rFonts w:ascii="Times New Roman" w:eastAsiaTheme="minorEastAsia" w:hAnsi="Times New Roman" w:cs="Times New Roman"/>
                <w:rPrChange w:id="30244" w:author="瑋婷 徐" w:date="2025-01-06T15:37:00Z" w16du:dateUtc="2025-01-06T07:37:00Z">
                  <w:rPr>
                    <w:ins w:id="30245" w:author="瑋婷 徐" w:date="2025-01-03T16:50:00Z" w16du:dateUtc="2025-01-03T08:50:00Z"/>
                    <w:rFonts w:ascii="Times New Roman" w:eastAsia="Times New Roman" w:hAnsi="Times New Roman" w:cs="Times New Roman"/>
                    <w:sz w:val="20"/>
                    <w:szCs w:val="20"/>
                  </w:rPr>
                </w:rPrChange>
              </w:rPr>
              <w:pPrChange w:id="302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7313F558" w14:textId="77777777" w:rsidTr="003C19C7">
        <w:trPr>
          <w:cnfStyle w:val="000000100000" w:firstRow="0" w:lastRow="0" w:firstColumn="0" w:lastColumn="0" w:oddVBand="0" w:evenVBand="0" w:oddHBand="1" w:evenHBand="0" w:firstRowFirstColumn="0" w:firstRowLastColumn="0" w:lastRowFirstColumn="0" w:lastRowLastColumn="0"/>
          <w:trHeight w:val="300"/>
          <w:ins w:id="3024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626C9AB" w14:textId="77777777" w:rsidR="003C19C7" w:rsidRPr="000E74A7" w:rsidRDefault="003C19C7">
            <w:pPr>
              <w:spacing w:line="360" w:lineRule="auto"/>
              <w:jc w:val="both"/>
              <w:rPr>
                <w:ins w:id="30248" w:author="瑋婷 徐" w:date="2025-01-03T16:50:00Z" w16du:dateUtc="2025-01-03T08:50:00Z"/>
                <w:rFonts w:ascii="Times New Roman" w:eastAsiaTheme="minorEastAsia" w:hAnsi="Times New Roman" w:cs="Times New Roman"/>
                <w:b w:val="0"/>
                <w:bCs w:val="0"/>
                <w:color w:val="000000"/>
                <w:rPrChange w:id="30249" w:author="瑋婷 徐" w:date="2025-01-06T15:37:00Z" w16du:dateUtc="2025-01-06T07:37:00Z">
                  <w:rPr>
                    <w:ins w:id="30250" w:author="瑋婷 徐" w:date="2025-01-03T16:50:00Z" w16du:dateUtc="2025-01-03T08:50:00Z"/>
                    <w:rFonts w:ascii="Calibri" w:hAnsi="Calibri" w:cs="Calibri"/>
                    <w:color w:val="000000"/>
                    <w:sz w:val="22"/>
                    <w:szCs w:val="22"/>
                  </w:rPr>
                </w:rPrChange>
              </w:rPr>
              <w:pPrChange w:id="30251" w:author="瑋婷 徐" w:date="2025-01-03T16:55:00Z" w16du:dateUtc="2025-01-03T08:55:00Z">
                <w:pPr/>
              </w:pPrChange>
            </w:pPr>
            <w:ins w:id="30252" w:author="瑋婷 徐" w:date="2025-01-03T16:50:00Z" w16du:dateUtc="2025-01-03T08:50:00Z">
              <w:r w:rsidRPr="000E74A7">
                <w:rPr>
                  <w:rFonts w:ascii="Times New Roman" w:eastAsiaTheme="minorEastAsia" w:hAnsi="Times New Roman" w:cs="Times New Roman" w:hint="eastAsia"/>
                  <w:b w:val="0"/>
                  <w:bCs w:val="0"/>
                  <w:color w:val="000000"/>
                  <w:rPrChange w:id="30253" w:author="瑋婷 徐" w:date="2025-01-06T15:37:00Z" w16du:dateUtc="2025-01-06T07:37:00Z">
                    <w:rPr>
                      <w:rFonts w:ascii="Calibri" w:hAnsi="Calibri" w:cs="Calibri" w:hint="eastAsia"/>
                      <w:color w:val="000000"/>
                      <w:sz w:val="22"/>
                      <w:szCs w:val="22"/>
                    </w:rPr>
                  </w:rPrChange>
                </w:rPr>
                <w:t>紅</w:t>
              </w:r>
              <w:proofErr w:type="gramStart"/>
              <w:r w:rsidRPr="000E74A7">
                <w:rPr>
                  <w:rFonts w:ascii="Times New Roman" w:eastAsiaTheme="minorEastAsia" w:hAnsi="Times New Roman" w:cs="Times New Roman" w:hint="eastAsia"/>
                  <w:b w:val="0"/>
                  <w:bCs w:val="0"/>
                  <w:color w:val="000000"/>
                  <w:rPrChange w:id="30254" w:author="瑋婷 徐" w:date="2025-01-06T15:37:00Z" w16du:dateUtc="2025-01-06T07:37:00Z">
                    <w:rPr>
                      <w:rFonts w:ascii="Calibri" w:hAnsi="Calibri" w:cs="Calibri" w:hint="eastAsia"/>
                      <w:color w:val="000000"/>
                      <w:sz w:val="22"/>
                      <w:szCs w:val="22"/>
                    </w:rPr>
                  </w:rPrChange>
                </w:rPr>
                <w:t>胸啄花</w:t>
              </w:r>
              <w:proofErr w:type="gramEnd"/>
              <w:r w:rsidRPr="000E74A7">
                <w:rPr>
                  <w:rFonts w:ascii="Times New Roman" w:eastAsiaTheme="minorEastAsia" w:hAnsi="Times New Roman" w:cs="Times New Roman"/>
                  <w:b w:val="0"/>
                  <w:bCs w:val="0"/>
                  <w:color w:val="000000"/>
                  <w:rPrChange w:id="30255" w:author="瑋婷 徐" w:date="2025-01-06T15:37:00Z" w16du:dateUtc="2025-01-06T07:37:00Z">
                    <w:rPr>
                      <w:rFonts w:ascii="Calibri" w:hAnsi="Calibri" w:cs="Calibri"/>
                      <w:color w:val="000000"/>
                      <w:sz w:val="22"/>
                      <w:szCs w:val="22"/>
                    </w:rPr>
                  </w:rPrChange>
                </w:rPr>
                <w:t xml:space="preserve"> </w:t>
              </w:r>
              <w:r w:rsidRPr="000E74A7">
                <w:rPr>
                  <w:rFonts w:ascii="Times New Roman" w:eastAsiaTheme="minorEastAsia" w:hAnsi="Times New Roman" w:cs="Times New Roman"/>
                  <w:b w:val="0"/>
                  <w:bCs w:val="0"/>
                  <w:color w:val="000000"/>
                  <w:rPrChange w:id="30256" w:author="瑋婷 徐" w:date="2025-01-06T15:37:00Z" w16du:dateUtc="2025-01-06T07:37:00Z">
                    <w:rPr>
                      <w:color w:val="000000"/>
                      <w:sz w:val="22"/>
                      <w:szCs w:val="22"/>
                    </w:rPr>
                  </w:rPrChange>
                </w:rPr>
                <w:t>※</w:t>
              </w:r>
              <w:r w:rsidRPr="000E74A7">
                <w:rPr>
                  <w:rFonts w:ascii="Times New Roman" w:eastAsiaTheme="minorEastAsia" w:hAnsi="Times New Roman" w:cs="Times New Roman"/>
                  <w:b w:val="0"/>
                  <w:bCs w:val="0"/>
                  <w:color w:val="000000"/>
                  <w:rPrChange w:id="30257"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29138CD3"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258" w:author="瑋婷 徐" w:date="2025-01-03T16:50:00Z" w16du:dateUtc="2025-01-03T08:50:00Z"/>
                <w:rFonts w:ascii="Times New Roman" w:eastAsiaTheme="minorEastAsia" w:hAnsi="Times New Roman" w:cs="Times New Roman"/>
                <w:i/>
                <w:iCs/>
                <w:color w:val="000000"/>
                <w:rPrChange w:id="30259" w:author="瑋婷 徐" w:date="2025-01-06T15:37:00Z" w16du:dateUtc="2025-01-06T07:37:00Z">
                  <w:rPr>
                    <w:ins w:id="30260" w:author="瑋婷 徐" w:date="2025-01-03T16:50:00Z" w16du:dateUtc="2025-01-03T08:50:00Z"/>
                    <w:rFonts w:ascii="Calibri" w:hAnsi="Calibri" w:cs="Calibri"/>
                    <w:i/>
                    <w:iCs/>
                    <w:color w:val="000000"/>
                    <w:sz w:val="22"/>
                    <w:szCs w:val="22"/>
                  </w:rPr>
                </w:rPrChange>
              </w:rPr>
              <w:pPrChange w:id="302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262" w:author="瑋婷 徐" w:date="2025-01-03T16:50:00Z" w16du:dateUtc="2025-01-03T08:50:00Z">
              <w:r w:rsidRPr="000E74A7">
                <w:rPr>
                  <w:rFonts w:ascii="Times New Roman" w:eastAsiaTheme="minorEastAsia" w:hAnsi="Times New Roman" w:cs="Times New Roman"/>
                  <w:i/>
                  <w:iCs/>
                  <w:color w:val="000000"/>
                  <w:rPrChange w:id="30263" w:author="瑋婷 徐" w:date="2025-01-06T15:37:00Z" w16du:dateUtc="2025-01-06T07:37:00Z">
                    <w:rPr>
                      <w:rFonts w:ascii="Calibri" w:hAnsi="Calibri" w:cs="Calibri"/>
                      <w:i/>
                      <w:iCs/>
                      <w:color w:val="000000"/>
                      <w:sz w:val="22"/>
                      <w:szCs w:val="22"/>
                    </w:rPr>
                  </w:rPrChange>
                </w:rPr>
                <w:t>Dicaeum ignipectus</w:t>
              </w:r>
            </w:ins>
          </w:p>
        </w:tc>
        <w:tc>
          <w:tcPr>
            <w:tcW w:w="162" w:type="pct"/>
            <w:noWrap/>
            <w:vAlign w:val="center"/>
            <w:hideMark/>
          </w:tcPr>
          <w:p w14:paraId="6E0E3D1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264" w:author="瑋婷 徐" w:date="2025-01-03T16:50:00Z" w16du:dateUtc="2025-01-03T08:50:00Z"/>
                <w:rFonts w:ascii="Times New Roman" w:eastAsiaTheme="minorEastAsia" w:hAnsi="Times New Roman" w:cs="Times New Roman"/>
                <w:color w:val="000000"/>
                <w:rPrChange w:id="30265" w:author="瑋婷 徐" w:date="2025-01-06T15:37:00Z" w16du:dateUtc="2025-01-06T07:37:00Z">
                  <w:rPr>
                    <w:ins w:id="30266" w:author="瑋婷 徐" w:date="2025-01-03T16:50:00Z" w16du:dateUtc="2025-01-03T08:50:00Z"/>
                    <w:rFonts w:ascii="Calibri" w:hAnsi="Calibri" w:cs="Calibri"/>
                    <w:color w:val="000000"/>
                    <w:sz w:val="22"/>
                    <w:szCs w:val="22"/>
                  </w:rPr>
                </w:rPrChange>
              </w:rPr>
              <w:pPrChange w:id="302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268" w:author="瑋婷 徐" w:date="2025-01-03T16:50:00Z" w16du:dateUtc="2025-01-03T08:50:00Z">
              <w:r w:rsidRPr="000E74A7">
                <w:rPr>
                  <w:rFonts w:ascii="Times New Roman" w:eastAsiaTheme="minorEastAsia" w:hAnsi="Times New Roman" w:cs="Times New Roman"/>
                  <w:color w:val="000000"/>
                  <w:rPrChange w:id="30269"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34B5FC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270" w:author="瑋婷 徐" w:date="2025-01-03T16:50:00Z" w16du:dateUtc="2025-01-03T08:50:00Z"/>
                <w:rFonts w:ascii="Times New Roman" w:eastAsiaTheme="minorEastAsia" w:hAnsi="Times New Roman" w:cs="Times New Roman"/>
                <w:color w:val="000000"/>
                <w:rPrChange w:id="30271" w:author="瑋婷 徐" w:date="2025-01-06T15:37:00Z" w16du:dateUtc="2025-01-06T07:37:00Z">
                  <w:rPr>
                    <w:ins w:id="30272" w:author="瑋婷 徐" w:date="2025-01-03T16:50:00Z" w16du:dateUtc="2025-01-03T08:50:00Z"/>
                    <w:rFonts w:ascii="Calibri" w:hAnsi="Calibri" w:cs="Calibri"/>
                    <w:color w:val="000000"/>
                    <w:sz w:val="22"/>
                    <w:szCs w:val="22"/>
                  </w:rPr>
                </w:rPrChange>
              </w:rPr>
              <w:pPrChange w:id="302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A6DC1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274" w:author="瑋婷 徐" w:date="2025-01-03T16:50:00Z" w16du:dateUtc="2025-01-03T08:50:00Z"/>
                <w:rFonts w:ascii="Times New Roman" w:eastAsiaTheme="minorEastAsia" w:hAnsi="Times New Roman" w:cs="Times New Roman"/>
                <w:color w:val="000000"/>
                <w:rPrChange w:id="30275" w:author="瑋婷 徐" w:date="2025-01-06T15:37:00Z" w16du:dateUtc="2025-01-06T07:37:00Z">
                  <w:rPr>
                    <w:ins w:id="30276" w:author="瑋婷 徐" w:date="2025-01-03T16:50:00Z" w16du:dateUtc="2025-01-03T08:50:00Z"/>
                    <w:rFonts w:ascii="Calibri" w:hAnsi="Calibri" w:cs="Calibri"/>
                    <w:color w:val="000000"/>
                    <w:sz w:val="22"/>
                    <w:szCs w:val="22"/>
                  </w:rPr>
                </w:rPrChange>
              </w:rPr>
              <w:pPrChange w:id="302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278" w:author="瑋婷 徐" w:date="2025-01-03T16:50:00Z" w16du:dateUtc="2025-01-03T08:50:00Z">
              <w:r w:rsidRPr="000E74A7">
                <w:rPr>
                  <w:rFonts w:ascii="Times New Roman" w:eastAsiaTheme="minorEastAsia" w:hAnsi="Times New Roman" w:cs="Times New Roman"/>
                  <w:color w:val="000000"/>
                  <w:rPrChange w:id="30279"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3555528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280" w:author="瑋婷 徐" w:date="2025-01-03T16:50:00Z" w16du:dateUtc="2025-01-03T08:50:00Z"/>
                <w:rFonts w:ascii="Times New Roman" w:eastAsiaTheme="minorEastAsia" w:hAnsi="Times New Roman" w:cs="Times New Roman"/>
                <w:color w:val="000000"/>
                <w:rPrChange w:id="30281" w:author="瑋婷 徐" w:date="2025-01-06T15:37:00Z" w16du:dateUtc="2025-01-06T07:37:00Z">
                  <w:rPr>
                    <w:ins w:id="30282" w:author="瑋婷 徐" w:date="2025-01-03T16:50:00Z" w16du:dateUtc="2025-01-03T08:50:00Z"/>
                    <w:rFonts w:ascii="Calibri" w:hAnsi="Calibri" w:cs="Calibri"/>
                    <w:color w:val="000000"/>
                    <w:sz w:val="22"/>
                    <w:szCs w:val="22"/>
                  </w:rPr>
                </w:rPrChange>
              </w:rPr>
              <w:pPrChange w:id="302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284" w:author="瑋婷 徐" w:date="2025-01-03T16:50:00Z" w16du:dateUtc="2025-01-03T08:50:00Z">
              <w:r w:rsidRPr="000E74A7">
                <w:rPr>
                  <w:rFonts w:ascii="Times New Roman" w:eastAsiaTheme="minorEastAsia" w:hAnsi="Times New Roman" w:cs="Times New Roman"/>
                  <w:color w:val="000000"/>
                  <w:rPrChange w:id="30285"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254C545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286" w:author="瑋婷 徐" w:date="2025-01-03T16:50:00Z" w16du:dateUtc="2025-01-03T08:50:00Z"/>
                <w:rFonts w:ascii="Times New Roman" w:eastAsiaTheme="minorEastAsia" w:hAnsi="Times New Roman" w:cs="Times New Roman"/>
                <w:color w:val="000000"/>
                <w:rPrChange w:id="30287" w:author="瑋婷 徐" w:date="2025-01-06T15:37:00Z" w16du:dateUtc="2025-01-06T07:37:00Z">
                  <w:rPr>
                    <w:ins w:id="30288" w:author="瑋婷 徐" w:date="2025-01-03T16:50:00Z" w16du:dateUtc="2025-01-03T08:50:00Z"/>
                    <w:rFonts w:ascii="Calibri" w:hAnsi="Calibri" w:cs="Calibri"/>
                    <w:color w:val="000000"/>
                    <w:sz w:val="22"/>
                    <w:szCs w:val="22"/>
                  </w:rPr>
                </w:rPrChange>
              </w:rPr>
              <w:pPrChange w:id="302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4D8AF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290" w:author="瑋婷 徐" w:date="2025-01-03T16:50:00Z" w16du:dateUtc="2025-01-03T08:50:00Z"/>
                <w:rFonts w:ascii="Times New Roman" w:eastAsiaTheme="minorEastAsia" w:hAnsi="Times New Roman" w:cs="Times New Roman"/>
                <w:color w:val="000000"/>
                <w:rPrChange w:id="30291" w:author="瑋婷 徐" w:date="2025-01-06T15:37:00Z" w16du:dateUtc="2025-01-06T07:37:00Z">
                  <w:rPr>
                    <w:ins w:id="30292" w:author="瑋婷 徐" w:date="2025-01-03T16:50:00Z" w16du:dateUtc="2025-01-03T08:50:00Z"/>
                    <w:rFonts w:ascii="Calibri" w:hAnsi="Calibri" w:cs="Calibri"/>
                    <w:color w:val="000000"/>
                    <w:sz w:val="22"/>
                    <w:szCs w:val="22"/>
                  </w:rPr>
                </w:rPrChange>
              </w:rPr>
              <w:pPrChange w:id="302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294" w:author="瑋婷 徐" w:date="2025-01-03T16:50:00Z" w16du:dateUtc="2025-01-03T08:50:00Z">
              <w:r w:rsidRPr="000E74A7">
                <w:rPr>
                  <w:rFonts w:ascii="Times New Roman" w:eastAsiaTheme="minorEastAsia" w:hAnsi="Times New Roman" w:cs="Times New Roman"/>
                  <w:color w:val="000000"/>
                  <w:rPrChange w:id="30295"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45D9FAE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296" w:author="瑋婷 徐" w:date="2025-01-03T16:50:00Z" w16du:dateUtc="2025-01-03T08:50:00Z"/>
                <w:rFonts w:ascii="Times New Roman" w:eastAsiaTheme="minorEastAsia" w:hAnsi="Times New Roman" w:cs="Times New Roman"/>
                <w:color w:val="000000"/>
                <w:rPrChange w:id="30297" w:author="瑋婷 徐" w:date="2025-01-06T15:37:00Z" w16du:dateUtc="2025-01-06T07:37:00Z">
                  <w:rPr>
                    <w:ins w:id="30298" w:author="瑋婷 徐" w:date="2025-01-03T16:50:00Z" w16du:dateUtc="2025-01-03T08:50:00Z"/>
                    <w:rFonts w:ascii="Calibri" w:hAnsi="Calibri" w:cs="Calibri"/>
                    <w:color w:val="000000"/>
                    <w:sz w:val="22"/>
                    <w:szCs w:val="22"/>
                  </w:rPr>
                </w:rPrChange>
              </w:rPr>
              <w:pPrChange w:id="302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7A640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00" w:author="瑋婷 徐" w:date="2025-01-03T16:50:00Z" w16du:dateUtc="2025-01-03T08:50:00Z"/>
                <w:rFonts w:ascii="Times New Roman" w:eastAsiaTheme="minorEastAsia" w:hAnsi="Times New Roman" w:cs="Times New Roman"/>
                <w:rPrChange w:id="30301" w:author="瑋婷 徐" w:date="2025-01-06T15:37:00Z" w16du:dateUtc="2025-01-06T07:37:00Z">
                  <w:rPr>
                    <w:ins w:id="30302" w:author="瑋婷 徐" w:date="2025-01-03T16:50:00Z" w16du:dateUtc="2025-01-03T08:50:00Z"/>
                    <w:rFonts w:ascii="Times New Roman" w:eastAsia="Times New Roman" w:hAnsi="Times New Roman" w:cs="Times New Roman"/>
                    <w:sz w:val="20"/>
                    <w:szCs w:val="20"/>
                  </w:rPr>
                </w:rPrChange>
              </w:rPr>
              <w:pPrChange w:id="303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5C35A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04" w:author="瑋婷 徐" w:date="2025-01-03T16:50:00Z" w16du:dateUtc="2025-01-03T08:50:00Z"/>
                <w:rFonts w:ascii="Times New Roman" w:eastAsiaTheme="minorEastAsia" w:hAnsi="Times New Roman" w:cs="Times New Roman"/>
                <w:color w:val="000000"/>
                <w:rPrChange w:id="30305" w:author="瑋婷 徐" w:date="2025-01-06T15:37:00Z" w16du:dateUtc="2025-01-06T07:37:00Z">
                  <w:rPr>
                    <w:ins w:id="30306" w:author="瑋婷 徐" w:date="2025-01-03T16:50:00Z" w16du:dateUtc="2025-01-03T08:50:00Z"/>
                    <w:rFonts w:ascii="Calibri" w:hAnsi="Calibri" w:cs="Calibri"/>
                    <w:color w:val="000000"/>
                    <w:sz w:val="22"/>
                    <w:szCs w:val="22"/>
                  </w:rPr>
                </w:rPrChange>
              </w:rPr>
              <w:pPrChange w:id="303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308" w:author="瑋婷 徐" w:date="2025-01-03T16:50:00Z" w16du:dateUtc="2025-01-03T08:50:00Z">
              <w:r w:rsidRPr="000E74A7">
                <w:rPr>
                  <w:rFonts w:ascii="Times New Roman" w:eastAsiaTheme="minorEastAsia" w:hAnsi="Times New Roman" w:cs="Times New Roman"/>
                  <w:color w:val="000000"/>
                  <w:rPrChange w:id="30309"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5C837B6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10" w:author="瑋婷 徐" w:date="2025-01-03T16:50:00Z" w16du:dateUtc="2025-01-03T08:50:00Z"/>
                <w:rFonts w:ascii="Times New Roman" w:eastAsiaTheme="minorEastAsia" w:hAnsi="Times New Roman" w:cs="Times New Roman"/>
                <w:color w:val="000000"/>
                <w:rPrChange w:id="30311" w:author="瑋婷 徐" w:date="2025-01-06T15:37:00Z" w16du:dateUtc="2025-01-06T07:37:00Z">
                  <w:rPr>
                    <w:ins w:id="30312" w:author="瑋婷 徐" w:date="2025-01-03T16:50:00Z" w16du:dateUtc="2025-01-03T08:50:00Z"/>
                    <w:rFonts w:ascii="Calibri" w:hAnsi="Calibri" w:cs="Calibri"/>
                    <w:color w:val="000000"/>
                    <w:sz w:val="22"/>
                    <w:szCs w:val="22"/>
                  </w:rPr>
                </w:rPrChange>
              </w:rPr>
              <w:pPrChange w:id="303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B22AEB5"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14" w:author="瑋婷 徐" w:date="2025-01-03T16:50:00Z" w16du:dateUtc="2025-01-03T08:50:00Z"/>
                <w:rFonts w:ascii="Times New Roman" w:eastAsiaTheme="minorEastAsia" w:hAnsi="Times New Roman" w:cs="Times New Roman"/>
                <w:rPrChange w:id="30315" w:author="瑋婷 徐" w:date="2025-01-06T15:37:00Z" w16du:dateUtc="2025-01-06T07:37:00Z">
                  <w:rPr>
                    <w:ins w:id="30316" w:author="瑋婷 徐" w:date="2025-01-03T16:50:00Z" w16du:dateUtc="2025-01-03T08:50:00Z"/>
                    <w:rFonts w:ascii="Times New Roman" w:eastAsia="Times New Roman" w:hAnsi="Times New Roman" w:cs="Times New Roman"/>
                    <w:sz w:val="20"/>
                    <w:szCs w:val="20"/>
                  </w:rPr>
                </w:rPrChange>
              </w:rPr>
              <w:pPrChange w:id="303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9532B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18" w:author="瑋婷 徐" w:date="2025-01-03T16:50:00Z" w16du:dateUtc="2025-01-03T08:50:00Z"/>
                <w:rFonts w:ascii="Times New Roman" w:eastAsiaTheme="minorEastAsia" w:hAnsi="Times New Roman" w:cs="Times New Roman"/>
                <w:rPrChange w:id="30319" w:author="瑋婷 徐" w:date="2025-01-06T15:37:00Z" w16du:dateUtc="2025-01-06T07:37:00Z">
                  <w:rPr>
                    <w:ins w:id="30320" w:author="瑋婷 徐" w:date="2025-01-03T16:50:00Z" w16du:dateUtc="2025-01-03T08:50:00Z"/>
                    <w:rFonts w:ascii="Times New Roman" w:eastAsia="Times New Roman" w:hAnsi="Times New Roman" w:cs="Times New Roman"/>
                    <w:sz w:val="20"/>
                    <w:szCs w:val="20"/>
                  </w:rPr>
                </w:rPrChange>
              </w:rPr>
              <w:pPrChange w:id="303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C86676"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22" w:author="瑋婷 徐" w:date="2025-01-03T16:50:00Z" w16du:dateUtc="2025-01-03T08:50:00Z"/>
                <w:rFonts w:ascii="Times New Roman" w:eastAsiaTheme="minorEastAsia" w:hAnsi="Times New Roman" w:cs="Times New Roman"/>
                <w:rPrChange w:id="30323" w:author="瑋婷 徐" w:date="2025-01-06T15:37:00Z" w16du:dateUtc="2025-01-06T07:37:00Z">
                  <w:rPr>
                    <w:ins w:id="30324" w:author="瑋婷 徐" w:date="2025-01-03T16:50:00Z" w16du:dateUtc="2025-01-03T08:50:00Z"/>
                    <w:rFonts w:ascii="Times New Roman" w:eastAsia="Times New Roman" w:hAnsi="Times New Roman" w:cs="Times New Roman"/>
                    <w:sz w:val="20"/>
                    <w:szCs w:val="20"/>
                  </w:rPr>
                </w:rPrChange>
              </w:rPr>
              <w:pPrChange w:id="303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0F82A1"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26" w:author="瑋婷 徐" w:date="2025-01-03T16:50:00Z" w16du:dateUtc="2025-01-03T08:50:00Z"/>
                <w:rFonts w:ascii="Times New Roman" w:eastAsiaTheme="minorEastAsia" w:hAnsi="Times New Roman" w:cs="Times New Roman"/>
                <w:rPrChange w:id="30327" w:author="瑋婷 徐" w:date="2025-01-06T15:37:00Z" w16du:dateUtc="2025-01-06T07:37:00Z">
                  <w:rPr>
                    <w:ins w:id="30328" w:author="瑋婷 徐" w:date="2025-01-03T16:50:00Z" w16du:dateUtc="2025-01-03T08:50:00Z"/>
                    <w:rFonts w:ascii="Times New Roman" w:eastAsia="Times New Roman" w:hAnsi="Times New Roman" w:cs="Times New Roman"/>
                    <w:sz w:val="20"/>
                    <w:szCs w:val="20"/>
                  </w:rPr>
                </w:rPrChange>
              </w:rPr>
              <w:pPrChange w:id="303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131215"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30" w:author="瑋婷 徐" w:date="2025-01-03T16:50:00Z" w16du:dateUtc="2025-01-03T08:50:00Z"/>
                <w:rFonts w:ascii="Times New Roman" w:eastAsiaTheme="minorEastAsia" w:hAnsi="Times New Roman" w:cs="Times New Roman"/>
                <w:rPrChange w:id="30331" w:author="瑋婷 徐" w:date="2025-01-06T15:37:00Z" w16du:dateUtc="2025-01-06T07:37:00Z">
                  <w:rPr>
                    <w:ins w:id="30332" w:author="瑋婷 徐" w:date="2025-01-03T16:50:00Z" w16du:dateUtc="2025-01-03T08:50:00Z"/>
                    <w:rFonts w:ascii="Times New Roman" w:eastAsia="Times New Roman" w:hAnsi="Times New Roman" w:cs="Times New Roman"/>
                    <w:sz w:val="20"/>
                    <w:szCs w:val="20"/>
                  </w:rPr>
                </w:rPrChange>
              </w:rPr>
              <w:pPrChange w:id="303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1A9A74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34" w:author="瑋婷 徐" w:date="2025-01-03T16:50:00Z" w16du:dateUtc="2025-01-03T08:50:00Z"/>
                <w:rFonts w:ascii="Times New Roman" w:eastAsiaTheme="minorEastAsia" w:hAnsi="Times New Roman" w:cs="Times New Roman"/>
                <w:rPrChange w:id="30335" w:author="瑋婷 徐" w:date="2025-01-06T15:37:00Z" w16du:dateUtc="2025-01-06T07:37:00Z">
                  <w:rPr>
                    <w:ins w:id="30336" w:author="瑋婷 徐" w:date="2025-01-03T16:50:00Z" w16du:dateUtc="2025-01-03T08:50:00Z"/>
                    <w:rFonts w:ascii="Times New Roman" w:eastAsia="Times New Roman" w:hAnsi="Times New Roman" w:cs="Times New Roman"/>
                    <w:sz w:val="20"/>
                    <w:szCs w:val="20"/>
                  </w:rPr>
                </w:rPrChange>
              </w:rPr>
              <w:pPrChange w:id="303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839ED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38" w:author="瑋婷 徐" w:date="2025-01-03T16:50:00Z" w16du:dateUtc="2025-01-03T08:50:00Z"/>
                <w:rFonts w:ascii="Times New Roman" w:eastAsiaTheme="minorEastAsia" w:hAnsi="Times New Roman" w:cs="Times New Roman"/>
                <w:rPrChange w:id="30339" w:author="瑋婷 徐" w:date="2025-01-06T15:37:00Z" w16du:dateUtc="2025-01-06T07:37:00Z">
                  <w:rPr>
                    <w:ins w:id="30340" w:author="瑋婷 徐" w:date="2025-01-03T16:50:00Z" w16du:dateUtc="2025-01-03T08:50:00Z"/>
                    <w:rFonts w:ascii="Times New Roman" w:eastAsia="Times New Roman" w:hAnsi="Times New Roman" w:cs="Times New Roman"/>
                    <w:sz w:val="20"/>
                    <w:szCs w:val="20"/>
                  </w:rPr>
                </w:rPrChange>
              </w:rPr>
              <w:pPrChange w:id="303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872947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42" w:author="瑋婷 徐" w:date="2025-01-03T16:50:00Z" w16du:dateUtc="2025-01-03T08:50:00Z"/>
                <w:rFonts w:ascii="Times New Roman" w:eastAsiaTheme="minorEastAsia" w:hAnsi="Times New Roman" w:cs="Times New Roman"/>
                <w:rPrChange w:id="30343" w:author="瑋婷 徐" w:date="2025-01-06T15:37:00Z" w16du:dateUtc="2025-01-06T07:37:00Z">
                  <w:rPr>
                    <w:ins w:id="30344" w:author="瑋婷 徐" w:date="2025-01-03T16:50:00Z" w16du:dateUtc="2025-01-03T08:50:00Z"/>
                    <w:rFonts w:ascii="Times New Roman" w:eastAsia="Times New Roman" w:hAnsi="Times New Roman" w:cs="Times New Roman"/>
                    <w:sz w:val="20"/>
                    <w:szCs w:val="20"/>
                  </w:rPr>
                </w:rPrChange>
              </w:rPr>
              <w:pPrChange w:id="303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B5C589"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46" w:author="瑋婷 徐" w:date="2025-01-03T16:50:00Z" w16du:dateUtc="2025-01-03T08:50:00Z"/>
                <w:rFonts w:ascii="Times New Roman" w:eastAsiaTheme="minorEastAsia" w:hAnsi="Times New Roman" w:cs="Times New Roman"/>
                <w:rPrChange w:id="30347" w:author="瑋婷 徐" w:date="2025-01-06T15:37:00Z" w16du:dateUtc="2025-01-06T07:37:00Z">
                  <w:rPr>
                    <w:ins w:id="30348" w:author="瑋婷 徐" w:date="2025-01-03T16:50:00Z" w16du:dateUtc="2025-01-03T08:50:00Z"/>
                    <w:rFonts w:ascii="Times New Roman" w:eastAsia="Times New Roman" w:hAnsi="Times New Roman" w:cs="Times New Roman"/>
                    <w:sz w:val="20"/>
                    <w:szCs w:val="20"/>
                  </w:rPr>
                </w:rPrChange>
              </w:rPr>
              <w:pPrChange w:id="303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67F6B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50" w:author="瑋婷 徐" w:date="2025-01-03T16:50:00Z" w16du:dateUtc="2025-01-03T08:50:00Z"/>
                <w:rFonts w:ascii="Times New Roman" w:eastAsiaTheme="minorEastAsia" w:hAnsi="Times New Roman" w:cs="Times New Roman"/>
                <w:rPrChange w:id="30351" w:author="瑋婷 徐" w:date="2025-01-06T15:37:00Z" w16du:dateUtc="2025-01-06T07:37:00Z">
                  <w:rPr>
                    <w:ins w:id="30352" w:author="瑋婷 徐" w:date="2025-01-03T16:50:00Z" w16du:dateUtc="2025-01-03T08:50:00Z"/>
                    <w:rFonts w:ascii="Times New Roman" w:eastAsia="Times New Roman" w:hAnsi="Times New Roman" w:cs="Times New Roman"/>
                    <w:sz w:val="20"/>
                    <w:szCs w:val="20"/>
                  </w:rPr>
                </w:rPrChange>
              </w:rPr>
              <w:pPrChange w:id="303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571353B"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354" w:author="瑋婷 徐" w:date="2025-01-03T16:50:00Z" w16du:dateUtc="2025-01-03T08:50:00Z"/>
                <w:rFonts w:ascii="Times New Roman" w:eastAsiaTheme="minorEastAsia" w:hAnsi="Times New Roman" w:cs="Times New Roman"/>
                <w:rPrChange w:id="30355" w:author="瑋婷 徐" w:date="2025-01-06T15:37:00Z" w16du:dateUtc="2025-01-06T07:37:00Z">
                  <w:rPr>
                    <w:ins w:id="30356" w:author="瑋婷 徐" w:date="2025-01-03T16:50:00Z" w16du:dateUtc="2025-01-03T08:50:00Z"/>
                    <w:rFonts w:ascii="Times New Roman" w:eastAsia="Times New Roman" w:hAnsi="Times New Roman" w:cs="Times New Roman"/>
                    <w:sz w:val="20"/>
                    <w:szCs w:val="20"/>
                  </w:rPr>
                </w:rPrChange>
              </w:rPr>
              <w:pPrChange w:id="303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70F9C321" w14:textId="77777777" w:rsidTr="003C19C7">
        <w:trPr>
          <w:trHeight w:val="300"/>
          <w:ins w:id="3035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FB813CC" w14:textId="77777777" w:rsidR="003C19C7" w:rsidRPr="000E74A7" w:rsidRDefault="003C19C7">
            <w:pPr>
              <w:spacing w:line="360" w:lineRule="auto"/>
              <w:jc w:val="both"/>
              <w:rPr>
                <w:ins w:id="30359" w:author="瑋婷 徐" w:date="2025-01-03T16:50:00Z" w16du:dateUtc="2025-01-03T08:50:00Z"/>
                <w:rFonts w:ascii="Times New Roman" w:eastAsiaTheme="minorEastAsia" w:hAnsi="Times New Roman" w:cs="Times New Roman"/>
                <w:b w:val="0"/>
                <w:bCs w:val="0"/>
                <w:color w:val="000000"/>
                <w:rPrChange w:id="30360" w:author="瑋婷 徐" w:date="2025-01-06T15:37:00Z" w16du:dateUtc="2025-01-06T07:37:00Z">
                  <w:rPr>
                    <w:ins w:id="30361" w:author="瑋婷 徐" w:date="2025-01-03T16:50:00Z" w16du:dateUtc="2025-01-03T08:50:00Z"/>
                    <w:rFonts w:ascii="Calibri" w:hAnsi="Calibri" w:cs="Calibri"/>
                    <w:color w:val="000000"/>
                    <w:sz w:val="22"/>
                    <w:szCs w:val="22"/>
                  </w:rPr>
                </w:rPrChange>
              </w:rPr>
              <w:pPrChange w:id="30362" w:author="瑋婷 徐" w:date="2025-01-03T16:55:00Z" w16du:dateUtc="2025-01-03T08:55:00Z">
                <w:pPr/>
              </w:pPrChange>
            </w:pPr>
            <w:ins w:id="30363" w:author="瑋婷 徐" w:date="2025-01-03T16:50:00Z" w16du:dateUtc="2025-01-03T08:50:00Z">
              <w:r w:rsidRPr="000E74A7">
                <w:rPr>
                  <w:rFonts w:ascii="Times New Roman" w:eastAsiaTheme="minorEastAsia" w:hAnsi="Times New Roman" w:cs="Times New Roman" w:hint="eastAsia"/>
                  <w:b w:val="0"/>
                  <w:bCs w:val="0"/>
                  <w:color w:val="000000"/>
                  <w:rPrChange w:id="30364" w:author="瑋婷 徐" w:date="2025-01-06T15:37:00Z" w16du:dateUtc="2025-01-06T07:37:00Z">
                    <w:rPr>
                      <w:rFonts w:ascii="Calibri" w:hAnsi="Calibri" w:cs="Calibri" w:hint="eastAsia"/>
                      <w:color w:val="000000"/>
                      <w:sz w:val="22"/>
                      <w:szCs w:val="22"/>
                    </w:rPr>
                  </w:rPrChange>
                </w:rPr>
                <w:t>斑文鳥</w:t>
              </w:r>
              <w:r w:rsidRPr="000E74A7">
                <w:rPr>
                  <w:rFonts w:ascii="Times New Roman" w:eastAsiaTheme="minorEastAsia" w:hAnsi="Times New Roman" w:cs="Times New Roman"/>
                  <w:b w:val="0"/>
                  <w:bCs w:val="0"/>
                  <w:color w:val="000000"/>
                  <w:rPrChange w:id="30365"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33DC696E"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366" w:author="瑋婷 徐" w:date="2025-01-03T16:50:00Z" w16du:dateUtc="2025-01-03T08:50:00Z"/>
                <w:rFonts w:ascii="Times New Roman" w:eastAsiaTheme="minorEastAsia" w:hAnsi="Times New Roman" w:cs="Times New Roman"/>
                <w:i/>
                <w:iCs/>
                <w:color w:val="000000"/>
                <w:rPrChange w:id="30367" w:author="瑋婷 徐" w:date="2025-01-06T15:37:00Z" w16du:dateUtc="2025-01-06T07:37:00Z">
                  <w:rPr>
                    <w:ins w:id="30368" w:author="瑋婷 徐" w:date="2025-01-03T16:50:00Z" w16du:dateUtc="2025-01-03T08:50:00Z"/>
                    <w:rFonts w:ascii="Calibri" w:hAnsi="Calibri" w:cs="Calibri"/>
                    <w:i/>
                    <w:iCs/>
                    <w:color w:val="000000"/>
                    <w:sz w:val="22"/>
                    <w:szCs w:val="22"/>
                  </w:rPr>
                </w:rPrChange>
              </w:rPr>
              <w:pPrChange w:id="303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30370" w:author="瑋婷 徐" w:date="2025-01-03T16:50:00Z" w16du:dateUtc="2025-01-03T08:50:00Z">
              <w:r w:rsidRPr="000E74A7">
                <w:rPr>
                  <w:rFonts w:ascii="Times New Roman" w:eastAsiaTheme="minorEastAsia" w:hAnsi="Times New Roman" w:cs="Times New Roman"/>
                  <w:i/>
                  <w:iCs/>
                  <w:color w:val="000000"/>
                  <w:rPrChange w:id="30371" w:author="瑋婷 徐" w:date="2025-01-06T15:37:00Z" w16du:dateUtc="2025-01-06T07:37:00Z">
                    <w:rPr>
                      <w:rFonts w:ascii="Calibri" w:hAnsi="Calibri" w:cs="Calibri"/>
                      <w:i/>
                      <w:iCs/>
                      <w:color w:val="000000"/>
                      <w:sz w:val="22"/>
                      <w:szCs w:val="22"/>
                    </w:rPr>
                  </w:rPrChange>
                </w:rPr>
                <w:t>Lonchura punctulata</w:t>
              </w:r>
            </w:ins>
          </w:p>
        </w:tc>
        <w:tc>
          <w:tcPr>
            <w:tcW w:w="162" w:type="pct"/>
            <w:noWrap/>
            <w:vAlign w:val="center"/>
            <w:hideMark/>
          </w:tcPr>
          <w:p w14:paraId="29C55F27"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372" w:author="瑋婷 徐" w:date="2025-01-03T16:50:00Z" w16du:dateUtc="2025-01-03T08:50:00Z"/>
                <w:rFonts w:ascii="Times New Roman" w:eastAsiaTheme="minorEastAsia" w:hAnsi="Times New Roman" w:cs="Times New Roman"/>
                <w:i/>
                <w:iCs/>
                <w:color w:val="000000"/>
                <w:rPrChange w:id="30373" w:author="瑋婷 徐" w:date="2025-01-06T15:37:00Z" w16du:dateUtc="2025-01-06T07:37:00Z">
                  <w:rPr>
                    <w:ins w:id="30374" w:author="瑋婷 徐" w:date="2025-01-03T16:50:00Z" w16du:dateUtc="2025-01-03T08:50:00Z"/>
                    <w:rFonts w:ascii="Calibri" w:hAnsi="Calibri" w:cs="Calibri"/>
                    <w:i/>
                    <w:iCs/>
                    <w:color w:val="000000"/>
                    <w:sz w:val="22"/>
                    <w:szCs w:val="22"/>
                  </w:rPr>
                </w:rPrChange>
              </w:rPr>
              <w:pPrChange w:id="303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E02BDE"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376" w:author="瑋婷 徐" w:date="2025-01-03T16:50:00Z" w16du:dateUtc="2025-01-03T08:50:00Z"/>
                <w:rFonts w:ascii="Times New Roman" w:eastAsiaTheme="minorEastAsia" w:hAnsi="Times New Roman" w:cs="Times New Roman"/>
                <w:rPrChange w:id="30377" w:author="瑋婷 徐" w:date="2025-01-06T15:37:00Z" w16du:dateUtc="2025-01-06T07:37:00Z">
                  <w:rPr>
                    <w:ins w:id="30378" w:author="瑋婷 徐" w:date="2025-01-03T16:50:00Z" w16du:dateUtc="2025-01-03T08:50:00Z"/>
                    <w:rFonts w:ascii="Times New Roman" w:eastAsia="Times New Roman" w:hAnsi="Times New Roman" w:cs="Times New Roman"/>
                    <w:sz w:val="20"/>
                    <w:szCs w:val="20"/>
                  </w:rPr>
                </w:rPrChange>
              </w:rPr>
              <w:pPrChange w:id="303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FFAF2E"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380" w:author="瑋婷 徐" w:date="2025-01-03T16:50:00Z" w16du:dateUtc="2025-01-03T08:50:00Z"/>
                <w:rFonts w:ascii="Times New Roman" w:eastAsiaTheme="minorEastAsia" w:hAnsi="Times New Roman" w:cs="Times New Roman"/>
                <w:rPrChange w:id="30381" w:author="瑋婷 徐" w:date="2025-01-06T15:37:00Z" w16du:dateUtc="2025-01-06T07:37:00Z">
                  <w:rPr>
                    <w:ins w:id="30382" w:author="瑋婷 徐" w:date="2025-01-03T16:50:00Z" w16du:dateUtc="2025-01-03T08:50:00Z"/>
                    <w:rFonts w:ascii="Times New Roman" w:eastAsia="Times New Roman" w:hAnsi="Times New Roman" w:cs="Times New Roman"/>
                    <w:sz w:val="20"/>
                    <w:szCs w:val="20"/>
                  </w:rPr>
                </w:rPrChange>
              </w:rPr>
              <w:pPrChange w:id="303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F02EC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384" w:author="瑋婷 徐" w:date="2025-01-03T16:50:00Z" w16du:dateUtc="2025-01-03T08:50:00Z"/>
                <w:rFonts w:ascii="Times New Roman" w:eastAsiaTheme="minorEastAsia" w:hAnsi="Times New Roman" w:cs="Times New Roman"/>
                <w:rPrChange w:id="30385" w:author="瑋婷 徐" w:date="2025-01-06T15:37:00Z" w16du:dateUtc="2025-01-06T07:37:00Z">
                  <w:rPr>
                    <w:ins w:id="30386" w:author="瑋婷 徐" w:date="2025-01-03T16:50:00Z" w16du:dateUtc="2025-01-03T08:50:00Z"/>
                    <w:rFonts w:ascii="Times New Roman" w:eastAsia="Times New Roman" w:hAnsi="Times New Roman" w:cs="Times New Roman"/>
                    <w:sz w:val="20"/>
                    <w:szCs w:val="20"/>
                  </w:rPr>
                </w:rPrChange>
              </w:rPr>
              <w:pPrChange w:id="303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3F9BE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388" w:author="瑋婷 徐" w:date="2025-01-03T16:50:00Z" w16du:dateUtc="2025-01-03T08:50:00Z"/>
                <w:rFonts w:ascii="Times New Roman" w:eastAsiaTheme="minorEastAsia" w:hAnsi="Times New Roman" w:cs="Times New Roman"/>
                <w:rPrChange w:id="30389" w:author="瑋婷 徐" w:date="2025-01-06T15:37:00Z" w16du:dateUtc="2025-01-06T07:37:00Z">
                  <w:rPr>
                    <w:ins w:id="30390" w:author="瑋婷 徐" w:date="2025-01-03T16:50:00Z" w16du:dateUtc="2025-01-03T08:50:00Z"/>
                    <w:rFonts w:ascii="Times New Roman" w:eastAsia="Times New Roman" w:hAnsi="Times New Roman" w:cs="Times New Roman"/>
                    <w:sz w:val="20"/>
                    <w:szCs w:val="20"/>
                  </w:rPr>
                </w:rPrChange>
              </w:rPr>
              <w:pPrChange w:id="303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4CC051"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392" w:author="瑋婷 徐" w:date="2025-01-03T16:50:00Z" w16du:dateUtc="2025-01-03T08:50:00Z"/>
                <w:rFonts w:ascii="Times New Roman" w:eastAsiaTheme="minorEastAsia" w:hAnsi="Times New Roman" w:cs="Times New Roman"/>
                <w:rPrChange w:id="30393" w:author="瑋婷 徐" w:date="2025-01-06T15:37:00Z" w16du:dateUtc="2025-01-06T07:37:00Z">
                  <w:rPr>
                    <w:ins w:id="30394" w:author="瑋婷 徐" w:date="2025-01-03T16:50:00Z" w16du:dateUtc="2025-01-03T08:50:00Z"/>
                    <w:rFonts w:ascii="Times New Roman" w:eastAsia="Times New Roman" w:hAnsi="Times New Roman" w:cs="Times New Roman"/>
                    <w:sz w:val="20"/>
                    <w:szCs w:val="20"/>
                  </w:rPr>
                </w:rPrChange>
              </w:rPr>
              <w:pPrChange w:id="303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7AA8C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396" w:author="瑋婷 徐" w:date="2025-01-03T16:50:00Z" w16du:dateUtc="2025-01-03T08:50:00Z"/>
                <w:rFonts w:ascii="Times New Roman" w:eastAsiaTheme="minorEastAsia" w:hAnsi="Times New Roman" w:cs="Times New Roman"/>
                <w:rPrChange w:id="30397" w:author="瑋婷 徐" w:date="2025-01-06T15:37:00Z" w16du:dateUtc="2025-01-06T07:37:00Z">
                  <w:rPr>
                    <w:ins w:id="30398" w:author="瑋婷 徐" w:date="2025-01-03T16:50:00Z" w16du:dateUtc="2025-01-03T08:50:00Z"/>
                    <w:rFonts w:ascii="Times New Roman" w:eastAsia="Times New Roman" w:hAnsi="Times New Roman" w:cs="Times New Roman"/>
                    <w:sz w:val="20"/>
                    <w:szCs w:val="20"/>
                  </w:rPr>
                </w:rPrChange>
              </w:rPr>
              <w:pPrChange w:id="303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A97EB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00" w:author="瑋婷 徐" w:date="2025-01-03T16:50:00Z" w16du:dateUtc="2025-01-03T08:50:00Z"/>
                <w:rFonts w:ascii="Times New Roman" w:eastAsiaTheme="minorEastAsia" w:hAnsi="Times New Roman" w:cs="Times New Roman"/>
                <w:rPrChange w:id="30401" w:author="瑋婷 徐" w:date="2025-01-06T15:37:00Z" w16du:dateUtc="2025-01-06T07:37:00Z">
                  <w:rPr>
                    <w:ins w:id="30402" w:author="瑋婷 徐" w:date="2025-01-03T16:50:00Z" w16du:dateUtc="2025-01-03T08:50:00Z"/>
                    <w:rFonts w:ascii="Times New Roman" w:eastAsia="Times New Roman" w:hAnsi="Times New Roman" w:cs="Times New Roman"/>
                    <w:sz w:val="20"/>
                    <w:szCs w:val="20"/>
                  </w:rPr>
                </w:rPrChange>
              </w:rPr>
              <w:pPrChange w:id="304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86ECA62"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04" w:author="瑋婷 徐" w:date="2025-01-03T16:50:00Z" w16du:dateUtc="2025-01-03T08:50:00Z"/>
                <w:rFonts w:ascii="Times New Roman" w:eastAsiaTheme="minorEastAsia" w:hAnsi="Times New Roman" w:cs="Times New Roman"/>
                <w:rPrChange w:id="30405" w:author="瑋婷 徐" w:date="2025-01-06T15:37:00Z" w16du:dateUtc="2025-01-06T07:37:00Z">
                  <w:rPr>
                    <w:ins w:id="30406" w:author="瑋婷 徐" w:date="2025-01-03T16:50:00Z" w16du:dateUtc="2025-01-03T08:50:00Z"/>
                    <w:rFonts w:ascii="Times New Roman" w:eastAsia="Times New Roman" w:hAnsi="Times New Roman" w:cs="Times New Roman"/>
                    <w:sz w:val="20"/>
                    <w:szCs w:val="20"/>
                  </w:rPr>
                </w:rPrChange>
              </w:rPr>
              <w:pPrChange w:id="304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56E945"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08" w:author="瑋婷 徐" w:date="2025-01-03T16:50:00Z" w16du:dateUtc="2025-01-03T08:50:00Z"/>
                <w:rFonts w:ascii="Times New Roman" w:eastAsiaTheme="minorEastAsia" w:hAnsi="Times New Roman" w:cs="Times New Roman"/>
                <w:rPrChange w:id="30409" w:author="瑋婷 徐" w:date="2025-01-06T15:37:00Z" w16du:dateUtc="2025-01-06T07:37:00Z">
                  <w:rPr>
                    <w:ins w:id="30410" w:author="瑋婷 徐" w:date="2025-01-03T16:50:00Z" w16du:dateUtc="2025-01-03T08:50:00Z"/>
                    <w:rFonts w:ascii="Times New Roman" w:eastAsia="Times New Roman" w:hAnsi="Times New Roman" w:cs="Times New Roman"/>
                    <w:sz w:val="20"/>
                    <w:szCs w:val="20"/>
                  </w:rPr>
                </w:rPrChange>
              </w:rPr>
              <w:pPrChange w:id="304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A3FC378"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12" w:author="瑋婷 徐" w:date="2025-01-03T16:50:00Z" w16du:dateUtc="2025-01-03T08:50:00Z"/>
                <w:rFonts w:ascii="Times New Roman" w:eastAsiaTheme="minorEastAsia" w:hAnsi="Times New Roman" w:cs="Times New Roman"/>
                <w:rPrChange w:id="30413" w:author="瑋婷 徐" w:date="2025-01-06T15:37:00Z" w16du:dateUtc="2025-01-06T07:37:00Z">
                  <w:rPr>
                    <w:ins w:id="30414" w:author="瑋婷 徐" w:date="2025-01-03T16:50:00Z" w16du:dateUtc="2025-01-03T08:50:00Z"/>
                    <w:rFonts w:ascii="Times New Roman" w:eastAsia="Times New Roman" w:hAnsi="Times New Roman" w:cs="Times New Roman"/>
                    <w:sz w:val="20"/>
                    <w:szCs w:val="20"/>
                  </w:rPr>
                </w:rPrChange>
              </w:rPr>
              <w:pPrChange w:id="304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B3AD6C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16" w:author="瑋婷 徐" w:date="2025-01-03T16:50:00Z" w16du:dateUtc="2025-01-03T08:50:00Z"/>
                <w:rFonts w:ascii="Times New Roman" w:eastAsiaTheme="minorEastAsia" w:hAnsi="Times New Roman" w:cs="Times New Roman"/>
                <w:rPrChange w:id="30417" w:author="瑋婷 徐" w:date="2025-01-06T15:37:00Z" w16du:dateUtc="2025-01-06T07:37:00Z">
                  <w:rPr>
                    <w:ins w:id="30418" w:author="瑋婷 徐" w:date="2025-01-03T16:50:00Z" w16du:dateUtc="2025-01-03T08:50:00Z"/>
                    <w:rFonts w:ascii="Times New Roman" w:eastAsia="Times New Roman" w:hAnsi="Times New Roman" w:cs="Times New Roman"/>
                    <w:sz w:val="20"/>
                    <w:szCs w:val="20"/>
                  </w:rPr>
                </w:rPrChange>
              </w:rPr>
              <w:pPrChange w:id="304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4E06EE"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20" w:author="瑋婷 徐" w:date="2025-01-03T16:50:00Z" w16du:dateUtc="2025-01-03T08:50:00Z"/>
                <w:rFonts w:ascii="Times New Roman" w:eastAsiaTheme="minorEastAsia" w:hAnsi="Times New Roman" w:cs="Times New Roman"/>
                <w:rPrChange w:id="30421" w:author="瑋婷 徐" w:date="2025-01-06T15:37:00Z" w16du:dateUtc="2025-01-06T07:37:00Z">
                  <w:rPr>
                    <w:ins w:id="30422" w:author="瑋婷 徐" w:date="2025-01-03T16:50:00Z" w16du:dateUtc="2025-01-03T08:50:00Z"/>
                    <w:rFonts w:ascii="Times New Roman" w:eastAsia="Times New Roman" w:hAnsi="Times New Roman" w:cs="Times New Roman"/>
                    <w:sz w:val="20"/>
                    <w:szCs w:val="20"/>
                  </w:rPr>
                </w:rPrChange>
              </w:rPr>
              <w:pPrChange w:id="304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6C975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24" w:author="瑋婷 徐" w:date="2025-01-03T16:50:00Z" w16du:dateUtc="2025-01-03T08:50:00Z"/>
                <w:rFonts w:ascii="Times New Roman" w:eastAsiaTheme="minorEastAsia" w:hAnsi="Times New Roman" w:cs="Times New Roman"/>
                <w:rPrChange w:id="30425" w:author="瑋婷 徐" w:date="2025-01-06T15:37:00Z" w16du:dateUtc="2025-01-06T07:37:00Z">
                  <w:rPr>
                    <w:ins w:id="30426" w:author="瑋婷 徐" w:date="2025-01-03T16:50:00Z" w16du:dateUtc="2025-01-03T08:50:00Z"/>
                    <w:rFonts w:ascii="Times New Roman" w:eastAsia="Times New Roman" w:hAnsi="Times New Roman" w:cs="Times New Roman"/>
                    <w:sz w:val="20"/>
                    <w:szCs w:val="20"/>
                  </w:rPr>
                </w:rPrChange>
              </w:rPr>
              <w:pPrChange w:id="304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F63434"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28" w:author="瑋婷 徐" w:date="2025-01-03T16:50:00Z" w16du:dateUtc="2025-01-03T08:50:00Z"/>
                <w:rFonts w:ascii="Times New Roman" w:eastAsiaTheme="minorEastAsia" w:hAnsi="Times New Roman" w:cs="Times New Roman"/>
                <w:rPrChange w:id="30429" w:author="瑋婷 徐" w:date="2025-01-06T15:37:00Z" w16du:dateUtc="2025-01-06T07:37:00Z">
                  <w:rPr>
                    <w:ins w:id="30430" w:author="瑋婷 徐" w:date="2025-01-03T16:50:00Z" w16du:dateUtc="2025-01-03T08:50:00Z"/>
                    <w:rFonts w:ascii="Times New Roman" w:eastAsia="Times New Roman" w:hAnsi="Times New Roman" w:cs="Times New Roman"/>
                    <w:sz w:val="20"/>
                    <w:szCs w:val="20"/>
                  </w:rPr>
                </w:rPrChange>
              </w:rPr>
              <w:pPrChange w:id="304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3D7BB2"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32" w:author="瑋婷 徐" w:date="2025-01-03T16:50:00Z" w16du:dateUtc="2025-01-03T08:50:00Z"/>
                <w:rFonts w:ascii="Times New Roman" w:eastAsiaTheme="minorEastAsia" w:hAnsi="Times New Roman" w:cs="Times New Roman"/>
                <w:rPrChange w:id="30433" w:author="瑋婷 徐" w:date="2025-01-06T15:37:00Z" w16du:dateUtc="2025-01-06T07:37:00Z">
                  <w:rPr>
                    <w:ins w:id="30434" w:author="瑋婷 徐" w:date="2025-01-03T16:50:00Z" w16du:dateUtc="2025-01-03T08:50:00Z"/>
                    <w:rFonts w:ascii="Times New Roman" w:eastAsia="Times New Roman" w:hAnsi="Times New Roman" w:cs="Times New Roman"/>
                    <w:sz w:val="20"/>
                    <w:szCs w:val="20"/>
                  </w:rPr>
                </w:rPrChange>
              </w:rPr>
              <w:pPrChange w:id="304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BF161C"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36" w:author="瑋婷 徐" w:date="2025-01-03T16:50:00Z" w16du:dateUtc="2025-01-03T08:50:00Z"/>
                <w:rFonts w:ascii="Times New Roman" w:eastAsiaTheme="minorEastAsia" w:hAnsi="Times New Roman" w:cs="Times New Roman"/>
                <w:rPrChange w:id="30437" w:author="瑋婷 徐" w:date="2025-01-06T15:37:00Z" w16du:dateUtc="2025-01-06T07:37:00Z">
                  <w:rPr>
                    <w:ins w:id="30438" w:author="瑋婷 徐" w:date="2025-01-03T16:50:00Z" w16du:dateUtc="2025-01-03T08:50:00Z"/>
                    <w:rFonts w:ascii="Times New Roman" w:eastAsia="Times New Roman" w:hAnsi="Times New Roman" w:cs="Times New Roman"/>
                    <w:sz w:val="20"/>
                    <w:szCs w:val="20"/>
                  </w:rPr>
                </w:rPrChange>
              </w:rPr>
              <w:pPrChange w:id="304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BFFDB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40" w:author="瑋婷 徐" w:date="2025-01-03T16:50:00Z" w16du:dateUtc="2025-01-03T08:50:00Z"/>
                <w:rFonts w:ascii="Times New Roman" w:eastAsiaTheme="minorEastAsia" w:hAnsi="Times New Roman" w:cs="Times New Roman"/>
                <w:rPrChange w:id="30441" w:author="瑋婷 徐" w:date="2025-01-06T15:37:00Z" w16du:dateUtc="2025-01-06T07:37:00Z">
                  <w:rPr>
                    <w:ins w:id="30442" w:author="瑋婷 徐" w:date="2025-01-03T16:50:00Z" w16du:dateUtc="2025-01-03T08:50:00Z"/>
                    <w:rFonts w:ascii="Times New Roman" w:eastAsia="Times New Roman" w:hAnsi="Times New Roman" w:cs="Times New Roman"/>
                    <w:sz w:val="20"/>
                    <w:szCs w:val="20"/>
                  </w:rPr>
                </w:rPrChange>
              </w:rPr>
              <w:pPrChange w:id="304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757BF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44" w:author="瑋婷 徐" w:date="2025-01-03T16:50:00Z" w16du:dateUtc="2025-01-03T08:50:00Z"/>
                <w:rFonts w:ascii="Times New Roman" w:eastAsiaTheme="minorEastAsia" w:hAnsi="Times New Roman" w:cs="Times New Roman"/>
                <w:rPrChange w:id="30445" w:author="瑋婷 徐" w:date="2025-01-06T15:37:00Z" w16du:dateUtc="2025-01-06T07:37:00Z">
                  <w:rPr>
                    <w:ins w:id="30446" w:author="瑋婷 徐" w:date="2025-01-03T16:50:00Z" w16du:dateUtc="2025-01-03T08:50:00Z"/>
                    <w:rFonts w:ascii="Times New Roman" w:eastAsia="Times New Roman" w:hAnsi="Times New Roman" w:cs="Times New Roman"/>
                    <w:sz w:val="20"/>
                    <w:szCs w:val="20"/>
                  </w:rPr>
                </w:rPrChange>
              </w:rPr>
              <w:pPrChange w:id="304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21CA2A"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48" w:author="瑋婷 徐" w:date="2025-01-03T16:50:00Z" w16du:dateUtc="2025-01-03T08:50:00Z"/>
                <w:rFonts w:ascii="Times New Roman" w:eastAsiaTheme="minorEastAsia" w:hAnsi="Times New Roman" w:cs="Times New Roman"/>
                <w:rPrChange w:id="30449" w:author="瑋婷 徐" w:date="2025-01-06T15:37:00Z" w16du:dateUtc="2025-01-06T07:37:00Z">
                  <w:rPr>
                    <w:ins w:id="30450" w:author="瑋婷 徐" w:date="2025-01-03T16:50:00Z" w16du:dateUtc="2025-01-03T08:50:00Z"/>
                    <w:rFonts w:ascii="Times New Roman" w:eastAsia="Times New Roman" w:hAnsi="Times New Roman" w:cs="Times New Roman"/>
                    <w:sz w:val="20"/>
                    <w:szCs w:val="20"/>
                  </w:rPr>
                </w:rPrChange>
              </w:rPr>
              <w:pPrChange w:id="304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12556469" w14:textId="77777777" w:rsidR="003C19C7" w:rsidRPr="000E74A7"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452" w:author="瑋婷 徐" w:date="2025-01-03T16:50:00Z" w16du:dateUtc="2025-01-03T08:50:00Z"/>
                <w:rFonts w:ascii="Times New Roman" w:eastAsiaTheme="minorEastAsia" w:hAnsi="Times New Roman" w:cs="Times New Roman"/>
                <w:rPrChange w:id="30453" w:author="瑋婷 徐" w:date="2025-01-06T15:37:00Z" w16du:dateUtc="2025-01-06T07:37:00Z">
                  <w:rPr>
                    <w:ins w:id="30454" w:author="瑋婷 徐" w:date="2025-01-03T16:50:00Z" w16du:dateUtc="2025-01-03T08:50:00Z"/>
                    <w:rFonts w:ascii="Times New Roman" w:eastAsia="Times New Roman" w:hAnsi="Times New Roman" w:cs="Times New Roman"/>
                    <w:sz w:val="20"/>
                    <w:szCs w:val="20"/>
                  </w:rPr>
                </w:rPrChange>
              </w:rPr>
              <w:pPrChange w:id="304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50730055" w14:textId="77777777" w:rsidTr="003C19C7">
        <w:trPr>
          <w:cnfStyle w:val="000000100000" w:firstRow="0" w:lastRow="0" w:firstColumn="0" w:lastColumn="0" w:oddVBand="0" w:evenVBand="0" w:oddHBand="1" w:evenHBand="0" w:firstRowFirstColumn="0" w:firstRowLastColumn="0" w:lastRowFirstColumn="0" w:lastRowLastColumn="0"/>
          <w:trHeight w:val="900"/>
          <w:ins w:id="3045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8BFCD46" w14:textId="77777777" w:rsidR="003C19C7" w:rsidRPr="000E74A7" w:rsidRDefault="003C19C7">
            <w:pPr>
              <w:spacing w:line="360" w:lineRule="auto"/>
              <w:jc w:val="both"/>
              <w:rPr>
                <w:ins w:id="30457" w:author="瑋婷 徐" w:date="2025-01-03T16:50:00Z" w16du:dateUtc="2025-01-03T08:50:00Z"/>
                <w:rFonts w:ascii="Times New Roman" w:eastAsiaTheme="minorEastAsia" w:hAnsi="Times New Roman" w:cs="Times New Roman"/>
                <w:b w:val="0"/>
                <w:bCs w:val="0"/>
                <w:color w:val="000000"/>
                <w:rPrChange w:id="30458" w:author="瑋婷 徐" w:date="2025-01-06T15:37:00Z" w16du:dateUtc="2025-01-06T07:37:00Z">
                  <w:rPr>
                    <w:ins w:id="30459" w:author="瑋婷 徐" w:date="2025-01-03T16:50:00Z" w16du:dateUtc="2025-01-03T08:50:00Z"/>
                    <w:rFonts w:ascii="Calibri" w:hAnsi="Calibri" w:cs="Calibri"/>
                    <w:color w:val="000000"/>
                    <w:sz w:val="22"/>
                    <w:szCs w:val="22"/>
                  </w:rPr>
                </w:rPrChange>
              </w:rPr>
              <w:pPrChange w:id="30460" w:author="瑋婷 徐" w:date="2025-01-03T16:55:00Z" w16du:dateUtc="2025-01-03T08:55:00Z">
                <w:pPr/>
              </w:pPrChange>
            </w:pPr>
            <w:ins w:id="30461" w:author="瑋婷 徐" w:date="2025-01-03T16:50:00Z" w16du:dateUtc="2025-01-03T08:50:00Z">
              <w:r w:rsidRPr="000E74A7">
                <w:rPr>
                  <w:rFonts w:ascii="Times New Roman" w:eastAsiaTheme="minorEastAsia" w:hAnsi="Times New Roman" w:cs="Times New Roman" w:hint="eastAsia"/>
                  <w:b w:val="0"/>
                  <w:bCs w:val="0"/>
                  <w:color w:val="000000"/>
                  <w:rPrChange w:id="30462" w:author="瑋婷 徐" w:date="2025-01-06T15:37:00Z" w16du:dateUtc="2025-01-06T07:37:00Z">
                    <w:rPr>
                      <w:rFonts w:ascii="Calibri" w:hAnsi="Calibri" w:cs="Calibri" w:hint="eastAsia"/>
                      <w:color w:val="000000"/>
                      <w:sz w:val="22"/>
                      <w:szCs w:val="22"/>
                    </w:rPr>
                  </w:rPrChange>
                </w:rPr>
                <w:t>西方黃</w:t>
              </w:r>
              <w:proofErr w:type="gramStart"/>
              <w:r w:rsidRPr="000E74A7">
                <w:rPr>
                  <w:rFonts w:ascii="Times New Roman" w:eastAsiaTheme="minorEastAsia" w:hAnsi="Times New Roman" w:cs="Times New Roman" w:hint="eastAsia"/>
                  <w:b w:val="0"/>
                  <w:bCs w:val="0"/>
                  <w:color w:val="000000"/>
                  <w:rPrChange w:id="30463" w:author="瑋婷 徐" w:date="2025-01-06T15:37:00Z" w16du:dateUtc="2025-01-06T07:37:00Z">
                    <w:rPr>
                      <w:rFonts w:ascii="Calibri" w:hAnsi="Calibri" w:cs="Calibri" w:hint="eastAsia"/>
                      <w:color w:val="000000"/>
                      <w:sz w:val="22"/>
                      <w:szCs w:val="22"/>
                    </w:rPr>
                  </w:rPrChange>
                </w:rPr>
                <w:t>鶺鴒</w:t>
              </w:r>
              <w:proofErr w:type="gramEnd"/>
              <w:r w:rsidRPr="000E74A7">
                <w:rPr>
                  <w:rFonts w:ascii="Times New Roman" w:eastAsiaTheme="minorEastAsia" w:hAnsi="Times New Roman" w:cs="Times New Roman"/>
                  <w:b w:val="0"/>
                  <w:bCs w:val="0"/>
                  <w:color w:val="000000"/>
                  <w:rPrChange w:id="30464" w:author="瑋婷 徐" w:date="2025-01-06T15:37:00Z" w16du:dateUtc="2025-01-06T07:37:00Z">
                    <w:rPr>
                      <w:rFonts w:ascii="Calibri" w:hAnsi="Calibri" w:cs="Calibri"/>
                      <w:color w:val="000000"/>
                      <w:sz w:val="22"/>
                      <w:szCs w:val="22"/>
                    </w:rPr>
                  </w:rPrChange>
                </w:rPr>
                <w:t xml:space="preserve"> / </w:t>
              </w:r>
              <w:r w:rsidRPr="000E74A7">
                <w:rPr>
                  <w:rFonts w:ascii="Times New Roman" w:eastAsiaTheme="minorEastAsia" w:hAnsi="Times New Roman" w:cs="Times New Roman" w:hint="eastAsia"/>
                  <w:b w:val="0"/>
                  <w:bCs w:val="0"/>
                  <w:color w:val="000000"/>
                  <w:rPrChange w:id="30465" w:author="瑋婷 徐" w:date="2025-01-06T15:37:00Z" w16du:dateUtc="2025-01-06T07:37:00Z">
                    <w:rPr>
                      <w:rFonts w:ascii="Calibri" w:hAnsi="Calibri" w:cs="Calibri" w:hint="eastAsia"/>
                      <w:color w:val="000000"/>
                      <w:sz w:val="22"/>
                      <w:szCs w:val="22"/>
                    </w:rPr>
                  </w:rPrChange>
                </w:rPr>
                <w:t>東方黃</w:t>
              </w:r>
              <w:proofErr w:type="gramStart"/>
              <w:r w:rsidRPr="000E74A7">
                <w:rPr>
                  <w:rFonts w:ascii="Times New Roman" w:eastAsiaTheme="minorEastAsia" w:hAnsi="Times New Roman" w:cs="Times New Roman" w:hint="eastAsia"/>
                  <w:b w:val="0"/>
                  <w:bCs w:val="0"/>
                  <w:color w:val="000000"/>
                  <w:rPrChange w:id="30466" w:author="瑋婷 徐" w:date="2025-01-06T15:37:00Z" w16du:dateUtc="2025-01-06T07:37:00Z">
                    <w:rPr>
                      <w:rFonts w:ascii="Calibri" w:hAnsi="Calibri" w:cs="Calibri" w:hint="eastAsia"/>
                      <w:color w:val="000000"/>
                      <w:sz w:val="22"/>
                      <w:szCs w:val="22"/>
                    </w:rPr>
                  </w:rPrChange>
                </w:rPr>
                <w:t>鶺鴒</w:t>
              </w:r>
              <w:proofErr w:type="gramEnd"/>
              <w:r w:rsidRPr="000E74A7">
                <w:rPr>
                  <w:rFonts w:ascii="Times New Roman" w:eastAsiaTheme="minorEastAsia" w:hAnsi="Times New Roman" w:cs="Times New Roman"/>
                  <w:b w:val="0"/>
                  <w:bCs w:val="0"/>
                  <w:color w:val="000000"/>
                  <w:rPrChange w:id="30467"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3132D77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468" w:author="瑋婷 徐" w:date="2025-01-03T16:50:00Z" w16du:dateUtc="2025-01-03T08:50:00Z"/>
                <w:rFonts w:ascii="Times New Roman" w:eastAsiaTheme="minorEastAsia" w:hAnsi="Times New Roman" w:cs="Times New Roman"/>
                <w:i/>
                <w:iCs/>
                <w:color w:val="000000"/>
                <w:rPrChange w:id="30469" w:author="瑋婷 徐" w:date="2025-01-06T15:37:00Z" w16du:dateUtc="2025-01-06T07:37:00Z">
                  <w:rPr>
                    <w:ins w:id="30470" w:author="瑋婷 徐" w:date="2025-01-03T16:50:00Z" w16du:dateUtc="2025-01-03T08:50:00Z"/>
                    <w:rFonts w:ascii="Calibri" w:hAnsi="Calibri" w:cs="Calibri"/>
                    <w:i/>
                    <w:iCs/>
                    <w:color w:val="000000"/>
                    <w:sz w:val="22"/>
                    <w:szCs w:val="22"/>
                  </w:rPr>
                </w:rPrChange>
              </w:rPr>
              <w:pPrChange w:id="304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472" w:author="瑋婷 徐" w:date="2025-01-03T16:50:00Z" w16du:dateUtc="2025-01-03T08:50:00Z">
              <w:r w:rsidRPr="000E74A7">
                <w:rPr>
                  <w:rFonts w:ascii="Times New Roman" w:eastAsiaTheme="minorEastAsia" w:hAnsi="Times New Roman" w:cs="Times New Roman"/>
                  <w:i/>
                  <w:iCs/>
                  <w:color w:val="000000"/>
                  <w:rPrChange w:id="30473" w:author="瑋婷 徐" w:date="2025-01-06T15:37:00Z" w16du:dateUtc="2025-01-06T07:37:00Z">
                    <w:rPr>
                      <w:rFonts w:ascii="Calibri" w:hAnsi="Calibri" w:cs="Calibri"/>
                      <w:i/>
                      <w:iCs/>
                      <w:color w:val="000000"/>
                      <w:sz w:val="22"/>
                      <w:szCs w:val="22"/>
                    </w:rPr>
                  </w:rPrChange>
                </w:rPr>
                <w:t>Motacilla flava / Motacilla tschutschensis</w:t>
              </w:r>
            </w:ins>
          </w:p>
        </w:tc>
        <w:tc>
          <w:tcPr>
            <w:tcW w:w="162" w:type="pct"/>
            <w:noWrap/>
            <w:vAlign w:val="center"/>
            <w:hideMark/>
          </w:tcPr>
          <w:p w14:paraId="0680AC54"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474" w:author="瑋婷 徐" w:date="2025-01-03T16:50:00Z" w16du:dateUtc="2025-01-03T08:50:00Z"/>
                <w:rFonts w:ascii="Times New Roman" w:eastAsiaTheme="minorEastAsia" w:hAnsi="Times New Roman" w:cs="Times New Roman"/>
                <w:i/>
                <w:iCs/>
                <w:color w:val="000000"/>
                <w:rPrChange w:id="30475" w:author="瑋婷 徐" w:date="2025-01-06T15:37:00Z" w16du:dateUtc="2025-01-06T07:37:00Z">
                  <w:rPr>
                    <w:ins w:id="30476" w:author="瑋婷 徐" w:date="2025-01-03T16:50:00Z" w16du:dateUtc="2025-01-03T08:50:00Z"/>
                    <w:rFonts w:ascii="Calibri" w:hAnsi="Calibri" w:cs="Calibri"/>
                    <w:i/>
                    <w:iCs/>
                    <w:color w:val="000000"/>
                    <w:sz w:val="22"/>
                    <w:szCs w:val="22"/>
                  </w:rPr>
                </w:rPrChange>
              </w:rPr>
              <w:pPrChange w:id="304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5FB98E"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478" w:author="瑋婷 徐" w:date="2025-01-03T16:50:00Z" w16du:dateUtc="2025-01-03T08:50:00Z"/>
                <w:rFonts w:ascii="Times New Roman" w:eastAsiaTheme="minorEastAsia" w:hAnsi="Times New Roman" w:cs="Times New Roman"/>
                <w:rPrChange w:id="30479" w:author="瑋婷 徐" w:date="2025-01-06T15:37:00Z" w16du:dateUtc="2025-01-06T07:37:00Z">
                  <w:rPr>
                    <w:ins w:id="30480" w:author="瑋婷 徐" w:date="2025-01-03T16:50:00Z" w16du:dateUtc="2025-01-03T08:50:00Z"/>
                    <w:rFonts w:ascii="Times New Roman" w:eastAsia="Times New Roman" w:hAnsi="Times New Roman" w:cs="Times New Roman"/>
                    <w:sz w:val="20"/>
                    <w:szCs w:val="20"/>
                  </w:rPr>
                </w:rPrChange>
              </w:rPr>
              <w:pPrChange w:id="304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5E486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482" w:author="瑋婷 徐" w:date="2025-01-03T16:50:00Z" w16du:dateUtc="2025-01-03T08:50:00Z"/>
                <w:rFonts w:ascii="Times New Roman" w:eastAsiaTheme="minorEastAsia" w:hAnsi="Times New Roman" w:cs="Times New Roman"/>
                <w:rPrChange w:id="30483" w:author="瑋婷 徐" w:date="2025-01-06T15:37:00Z" w16du:dateUtc="2025-01-06T07:37:00Z">
                  <w:rPr>
                    <w:ins w:id="30484" w:author="瑋婷 徐" w:date="2025-01-03T16:50:00Z" w16du:dateUtc="2025-01-03T08:50:00Z"/>
                    <w:rFonts w:ascii="Times New Roman" w:eastAsia="Times New Roman" w:hAnsi="Times New Roman" w:cs="Times New Roman"/>
                    <w:sz w:val="20"/>
                    <w:szCs w:val="20"/>
                  </w:rPr>
                </w:rPrChange>
              </w:rPr>
              <w:pPrChange w:id="304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0CDD74"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486" w:author="瑋婷 徐" w:date="2025-01-03T16:50:00Z" w16du:dateUtc="2025-01-03T08:50:00Z"/>
                <w:rFonts w:ascii="Times New Roman" w:eastAsiaTheme="minorEastAsia" w:hAnsi="Times New Roman" w:cs="Times New Roman"/>
                <w:rPrChange w:id="30487" w:author="瑋婷 徐" w:date="2025-01-06T15:37:00Z" w16du:dateUtc="2025-01-06T07:37:00Z">
                  <w:rPr>
                    <w:ins w:id="30488" w:author="瑋婷 徐" w:date="2025-01-03T16:50:00Z" w16du:dateUtc="2025-01-03T08:50:00Z"/>
                    <w:rFonts w:ascii="Times New Roman" w:eastAsia="Times New Roman" w:hAnsi="Times New Roman" w:cs="Times New Roman"/>
                    <w:sz w:val="20"/>
                    <w:szCs w:val="20"/>
                  </w:rPr>
                </w:rPrChange>
              </w:rPr>
              <w:pPrChange w:id="304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9887E6"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490" w:author="瑋婷 徐" w:date="2025-01-03T16:50:00Z" w16du:dateUtc="2025-01-03T08:50:00Z"/>
                <w:rFonts w:ascii="Times New Roman" w:eastAsiaTheme="minorEastAsia" w:hAnsi="Times New Roman" w:cs="Times New Roman"/>
                <w:rPrChange w:id="30491" w:author="瑋婷 徐" w:date="2025-01-06T15:37:00Z" w16du:dateUtc="2025-01-06T07:37:00Z">
                  <w:rPr>
                    <w:ins w:id="30492" w:author="瑋婷 徐" w:date="2025-01-03T16:50:00Z" w16du:dateUtc="2025-01-03T08:50:00Z"/>
                    <w:rFonts w:ascii="Times New Roman" w:eastAsia="Times New Roman" w:hAnsi="Times New Roman" w:cs="Times New Roman"/>
                    <w:sz w:val="20"/>
                    <w:szCs w:val="20"/>
                  </w:rPr>
                </w:rPrChange>
              </w:rPr>
              <w:pPrChange w:id="304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A27DD0"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494" w:author="瑋婷 徐" w:date="2025-01-03T16:50:00Z" w16du:dateUtc="2025-01-03T08:50:00Z"/>
                <w:rFonts w:ascii="Times New Roman" w:eastAsiaTheme="minorEastAsia" w:hAnsi="Times New Roman" w:cs="Times New Roman"/>
                <w:rPrChange w:id="30495" w:author="瑋婷 徐" w:date="2025-01-06T15:37:00Z" w16du:dateUtc="2025-01-06T07:37:00Z">
                  <w:rPr>
                    <w:ins w:id="30496" w:author="瑋婷 徐" w:date="2025-01-03T16:50:00Z" w16du:dateUtc="2025-01-03T08:50:00Z"/>
                    <w:rFonts w:ascii="Times New Roman" w:eastAsia="Times New Roman" w:hAnsi="Times New Roman" w:cs="Times New Roman"/>
                    <w:sz w:val="20"/>
                    <w:szCs w:val="20"/>
                  </w:rPr>
                </w:rPrChange>
              </w:rPr>
              <w:pPrChange w:id="304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C166C2"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498" w:author="瑋婷 徐" w:date="2025-01-03T16:50:00Z" w16du:dateUtc="2025-01-03T08:50:00Z"/>
                <w:rFonts w:ascii="Times New Roman" w:eastAsiaTheme="minorEastAsia" w:hAnsi="Times New Roman" w:cs="Times New Roman"/>
                <w:rPrChange w:id="30499" w:author="瑋婷 徐" w:date="2025-01-06T15:37:00Z" w16du:dateUtc="2025-01-06T07:37:00Z">
                  <w:rPr>
                    <w:ins w:id="30500" w:author="瑋婷 徐" w:date="2025-01-03T16:50:00Z" w16du:dateUtc="2025-01-03T08:50:00Z"/>
                    <w:rFonts w:ascii="Times New Roman" w:eastAsia="Times New Roman" w:hAnsi="Times New Roman" w:cs="Times New Roman"/>
                    <w:sz w:val="20"/>
                    <w:szCs w:val="20"/>
                  </w:rPr>
                </w:rPrChange>
              </w:rPr>
              <w:pPrChange w:id="305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490044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02" w:author="瑋婷 徐" w:date="2025-01-03T16:50:00Z" w16du:dateUtc="2025-01-03T08:50:00Z"/>
                <w:rFonts w:ascii="Times New Roman" w:eastAsiaTheme="minorEastAsia" w:hAnsi="Times New Roman" w:cs="Times New Roman"/>
                <w:rPrChange w:id="30503" w:author="瑋婷 徐" w:date="2025-01-06T15:37:00Z" w16du:dateUtc="2025-01-06T07:37:00Z">
                  <w:rPr>
                    <w:ins w:id="30504" w:author="瑋婷 徐" w:date="2025-01-03T16:50:00Z" w16du:dateUtc="2025-01-03T08:50:00Z"/>
                    <w:rFonts w:ascii="Times New Roman" w:eastAsia="Times New Roman" w:hAnsi="Times New Roman" w:cs="Times New Roman"/>
                    <w:sz w:val="20"/>
                    <w:szCs w:val="20"/>
                  </w:rPr>
                </w:rPrChange>
              </w:rPr>
              <w:pPrChange w:id="305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0115E6"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06" w:author="瑋婷 徐" w:date="2025-01-03T16:50:00Z" w16du:dateUtc="2025-01-03T08:50:00Z"/>
                <w:rFonts w:ascii="Times New Roman" w:eastAsiaTheme="minorEastAsia" w:hAnsi="Times New Roman" w:cs="Times New Roman"/>
                <w:rPrChange w:id="30507" w:author="瑋婷 徐" w:date="2025-01-06T15:37:00Z" w16du:dateUtc="2025-01-06T07:37:00Z">
                  <w:rPr>
                    <w:ins w:id="30508" w:author="瑋婷 徐" w:date="2025-01-03T16:50:00Z" w16du:dateUtc="2025-01-03T08:50:00Z"/>
                    <w:rFonts w:ascii="Times New Roman" w:eastAsia="Times New Roman" w:hAnsi="Times New Roman" w:cs="Times New Roman"/>
                    <w:sz w:val="20"/>
                    <w:szCs w:val="20"/>
                  </w:rPr>
                </w:rPrChange>
              </w:rPr>
              <w:pPrChange w:id="305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8B1E6ED"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10" w:author="瑋婷 徐" w:date="2025-01-03T16:50:00Z" w16du:dateUtc="2025-01-03T08:50:00Z"/>
                <w:rFonts w:ascii="Times New Roman" w:eastAsiaTheme="minorEastAsia" w:hAnsi="Times New Roman" w:cs="Times New Roman"/>
                <w:rPrChange w:id="30511" w:author="瑋婷 徐" w:date="2025-01-06T15:37:00Z" w16du:dateUtc="2025-01-06T07:37:00Z">
                  <w:rPr>
                    <w:ins w:id="30512" w:author="瑋婷 徐" w:date="2025-01-03T16:50:00Z" w16du:dateUtc="2025-01-03T08:50:00Z"/>
                    <w:rFonts w:ascii="Times New Roman" w:eastAsia="Times New Roman" w:hAnsi="Times New Roman" w:cs="Times New Roman"/>
                    <w:sz w:val="20"/>
                    <w:szCs w:val="20"/>
                  </w:rPr>
                </w:rPrChange>
              </w:rPr>
              <w:pPrChange w:id="305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F51226"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14" w:author="瑋婷 徐" w:date="2025-01-03T16:50:00Z" w16du:dateUtc="2025-01-03T08:50:00Z"/>
                <w:rFonts w:ascii="Times New Roman" w:eastAsiaTheme="minorEastAsia" w:hAnsi="Times New Roman" w:cs="Times New Roman"/>
                <w:rPrChange w:id="30515" w:author="瑋婷 徐" w:date="2025-01-06T15:37:00Z" w16du:dateUtc="2025-01-06T07:37:00Z">
                  <w:rPr>
                    <w:ins w:id="30516" w:author="瑋婷 徐" w:date="2025-01-03T16:50:00Z" w16du:dateUtc="2025-01-03T08:50:00Z"/>
                    <w:rFonts w:ascii="Times New Roman" w:eastAsia="Times New Roman" w:hAnsi="Times New Roman" w:cs="Times New Roman"/>
                    <w:sz w:val="20"/>
                    <w:szCs w:val="20"/>
                  </w:rPr>
                </w:rPrChange>
              </w:rPr>
              <w:pPrChange w:id="305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3C625FA"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18" w:author="瑋婷 徐" w:date="2025-01-03T16:50:00Z" w16du:dateUtc="2025-01-03T08:50:00Z"/>
                <w:rFonts w:ascii="Times New Roman" w:eastAsiaTheme="minorEastAsia" w:hAnsi="Times New Roman" w:cs="Times New Roman"/>
                <w:rPrChange w:id="30519" w:author="瑋婷 徐" w:date="2025-01-06T15:37:00Z" w16du:dateUtc="2025-01-06T07:37:00Z">
                  <w:rPr>
                    <w:ins w:id="30520" w:author="瑋婷 徐" w:date="2025-01-03T16:50:00Z" w16du:dateUtc="2025-01-03T08:50:00Z"/>
                    <w:rFonts w:ascii="Times New Roman" w:eastAsia="Times New Roman" w:hAnsi="Times New Roman" w:cs="Times New Roman"/>
                    <w:sz w:val="20"/>
                    <w:szCs w:val="20"/>
                  </w:rPr>
                </w:rPrChange>
              </w:rPr>
              <w:pPrChange w:id="305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ABD06C"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22" w:author="瑋婷 徐" w:date="2025-01-03T16:50:00Z" w16du:dateUtc="2025-01-03T08:50:00Z"/>
                <w:rFonts w:ascii="Times New Roman" w:eastAsiaTheme="minorEastAsia" w:hAnsi="Times New Roman" w:cs="Times New Roman"/>
                <w:rPrChange w:id="30523" w:author="瑋婷 徐" w:date="2025-01-06T15:37:00Z" w16du:dateUtc="2025-01-06T07:37:00Z">
                  <w:rPr>
                    <w:ins w:id="30524" w:author="瑋婷 徐" w:date="2025-01-03T16:50:00Z" w16du:dateUtc="2025-01-03T08:50:00Z"/>
                    <w:rFonts w:ascii="Times New Roman" w:eastAsia="Times New Roman" w:hAnsi="Times New Roman" w:cs="Times New Roman"/>
                    <w:sz w:val="20"/>
                    <w:szCs w:val="20"/>
                  </w:rPr>
                </w:rPrChange>
              </w:rPr>
              <w:pPrChange w:id="305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167889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26" w:author="瑋婷 徐" w:date="2025-01-03T16:50:00Z" w16du:dateUtc="2025-01-03T08:50:00Z"/>
                <w:rFonts w:ascii="Times New Roman" w:eastAsiaTheme="minorEastAsia" w:hAnsi="Times New Roman" w:cs="Times New Roman"/>
                <w:rPrChange w:id="30527" w:author="瑋婷 徐" w:date="2025-01-06T15:37:00Z" w16du:dateUtc="2025-01-06T07:37:00Z">
                  <w:rPr>
                    <w:ins w:id="30528" w:author="瑋婷 徐" w:date="2025-01-03T16:50:00Z" w16du:dateUtc="2025-01-03T08:50:00Z"/>
                    <w:rFonts w:ascii="Times New Roman" w:eastAsia="Times New Roman" w:hAnsi="Times New Roman" w:cs="Times New Roman"/>
                    <w:sz w:val="20"/>
                    <w:szCs w:val="20"/>
                  </w:rPr>
                </w:rPrChange>
              </w:rPr>
              <w:pPrChange w:id="305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EFDC06"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30" w:author="瑋婷 徐" w:date="2025-01-03T16:50:00Z" w16du:dateUtc="2025-01-03T08:50:00Z"/>
                <w:rFonts w:ascii="Times New Roman" w:eastAsiaTheme="minorEastAsia" w:hAnsi="Times New Roman" w:cs="Times New Roman"/>
                <w:rPrChange w:id="30531" w:author="瑋婷 徐" w:date="2025-01-06T15:37:00Z" w16du:dateUtc="2025-01-06T07:37:00Z">
                  <w:rPr>
                    <w:ins w:id="30532" w:author="瑋婷 徐" w:date="2025-01-03T16:50:00Z" w16du:dateUtc="2025-01-03T08:50:00Z"/>
                    <w:rFonts w:ascii="Times New Roman" w:eastAsia="Times New Roman" w:hAnsi="Times New Roman" w:cs="Times New Roman"/>
                    <w:sz w:val="20"/>
                    <w:szCs w:val="20"/>
                  </w:rPr>
                </w:rPrChange>
              </w:rPr>
              <w:pPrChange w:id="305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D8C3D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34" w:author="瑋婷 徐" w:date="2025-01-03T16:50:00Z" w16du:dateUtc="2025-01-03T08:50:00Z"/>
                <w:rFonts w:ascii="Times New Roman" w:eastAsiaTheme="minorEastAsia" w:hAnsi="Times New Roman" w:cs="Times New Roman"/>
                <w:rPrChange w:id="30535" w:author="瑋婷 徐" w:date="2025-01-06T15:37:00Z" w16du:dateUtc="2025-01-06T07:37:00Z">
                  <w:rPr>
                    <w:ins w:id="30536" w:author="瑋婷 徐" w:date="2025-01-03T16:50:00Z" w16du:dateUtc="2025-01-03T08:50:00Z"/>
                    <w:rFonts w:ascii="Times New Roman" w:eastAsia="Times New Roman" w:hAnsi="Times New Roman" w:cs="Times New Roman"/>
                    <w:sz w:val="20"/>
                    <w:szCs w:val="20"/>
                  </w:rPr>
                </w:rPrChange>
              </w:rPr>
              <w:pPrChange w:id="305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DE246F"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38" w:author="瑋婷 徐" w:date="2025-01-03T16:50:00Z" w16du:dateUtc="2025-01-03T08:50:00Z"/>
                <w:rFonts w:ascii="Times New Roman" w:eastAsiaTheme="minorEastAsia" w:hAnsi="Times New Roman" w:cs="Times New Roman"/>
                <w:rPrChange w:id="30539" w:author="瑋婷 徐" w:date="2025-01-06T15:37:00Z" w16du:dateUtc="2025-01-06T07:37:00Z">
                  <w:rPr>
                    <w:ins w:id="30540" w:author="瑋婷 徐" w:date="2025-01-03T16:50:00Z" w16du:dateUtc="2025-01-03T08:50:00Z"/>
                    <w:rFonts w:ascii="Times New Roman" w:eastAsia="Times New Roman" w:hAnsi="Times New Roman" w:cs="Times New Roman"/>
                    <w:sz w:val="20"/>
                    <w:szCs w:val="20"/>
                  </w:rPr>
                </w:rPrChange>
              </w:rPr>
              <w:pPrChange w:id="305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28B6F9"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42" w:author="瑋婷 徐" w:date="2025-01-03T16:50:00Z" w16du:dateUtc="2025-01-03T08:50:00Z"/>
                <w:rFonts w:ascii="Times New Roman" w:eastAsiaTheme="minorEastAsia" w:hAnsi="Times New Roman" w:cs="Times New Roman"/>
                <w:rPrChange w:id="30543" w:author="瑋婷 徐" w:date="2025-01-06T15:37:00Z" w16du:dateUtc="2025-01-06T07:37:00Z">
                  <w:rPr>
                    <w:ins w:id="30544" w:author="瑋婷 徐" w:date="2025-01-03T16:50:00Z" w16du:dateUtc="2025-01-03T08:50:00Z"/>
                    <w:rFonts w:ascii="Times New Roman" w:eastAsia="Times New Roman" w:hAnsi="Times New Roman" w:cs="Times New Roman"/>
                    <w:sz w:val="20"/>
                    <w:szCs w:val="20"/>
                  </w:rPr>
                </w:rPrChange>
              </w:rPr>
              <w:pPrChange w:id="305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006A04"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46" w:author="瑋婷 徐" w:date="2025-01-03T16:50:00Z" w16du:dateUtc="2025-01-03T08:50:00Z"/>
                <w:rFonts w:ascii="Times New Roman" w:eastAsiaTheme="minorEastAsia" w:hAnsi="Times New Roman" w:cs="Times New Roman"/>
                <w:rPrChange w:id="30547" w:author="瑋婷 徐" w:date="2025-01-06T15:37:00Z" w16du:dateUtc="2025-01-06T07:37:00Z">
                  <w:rPr>
                    <w:ins w:id="30548" w:author="瑋婷 徐" w:date="2025-01-03T16:50:00Z" w16du:dateUtc="2025-01-03T08:50:00Z"/>
                    <w:rFonts w:ascii="Times New Roman" w:eastAsia="Times New Roman" w:hAnsi="Times New Roman" w:cs="Times New Roman"/>
                    <w:sz w:val="20"/>
                    <w:szCs w:val="20"/>
                  </w:rPr>
                </w:rPrChange>
              </w:rPr>
              <w:pPrChange w:id="305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EFE317"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50" w:author="瑋婷 徐" w:date="2025-01-03T16:50:00Z" w16du:dateUtc="2025-01-03T08:50:00Z"/>
                <w:rFonts w:ascii="Times New Roman" w:eastAsiaTheme="minorEastAsia" w:hAnsi="Times New Roman" w:cs="Times New Roman"/>
                <w:rPrChange w:id="30551" w:author="瑋婷 徐" w:date="2025-01-06T15:37:00Z" w16du:dateUtc="2025-01-06T07:37:00Z">
                  <w:rPr>
                    <w:ins w:id="30552" w:author="瑋婷 徐" w:date="2025-01-03T16:50:00Z" w16du:dateUtc="2025-01-03T08:50:00Z"/>
                    <w:rFonts w:ascii="Times New Roman" w:eastAsia="Times New Roman" w:hAnsi="Times New Roman" w:cs="Times New Roman"/>
                    <w:sz w:val="20"/>
                    <w:szCs w:val="20"/>
                  </w:rPr>
                </w:rPrChange>
              </w:rPr>
              <w:pPrChange w:id="305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6AE78F58" w14:textId="77777777" w:rsidR="003C19C7" w:rsidRPr="000E74A7"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554" w:author="瑋婷 徐" w:date="2025-01-03T16:50:00Z" w16du:dateUtc="2025-01-03T08:50:00Z"/>
                <w:rFonts w:ascii="Times New Roman" w:eastAsiaTheme="minorEastAsia" w:hAnsi="Times New Roman" w:cs="Times New Roman"/>
                <w:rPrChange w:id="30555" w:author="瑋婷 徐" w:date="2025-01-06T15:37:00Z" w16du:dateUtc="2025-01-06T07:37:00Z">
                  <w:rPr>
                    <w:ins w:id="30556" w:author="瑋婷 徐" w:date="2025-01-03T16:50:00Z" w16du:dateUtc="2025-01-03T08:50:00Z"/>
                    <w:rFonts w:ascii="Times New Roman" w:eastAsia="Times New Roman" w:hAnsi="Times New Roman" w:cs="Times New Roman"/>
                    <w:sz w:val="20"/>
                    <w:szCs w:val="20"/>
                  </w:rPr>
                </w:rPrChange>
              </w:rPr>
              <w:pPrChange w:id="305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1BF86BEC" w14:textId="377AEA3B" w:rsidR="003C19C7" w:rsidRPr="003C19C7" w:rsidRDefault="003C19C7">
      <w:pPr>
        <w:rPr>
          <w:ins w:id="30558" w:author="瑋婷 徐" w:date="2025-01-03T17:12:00Z" w16du:dateUtc="2025-01-03T09:12:00Z"/>
          <w:rFonts w:ascii="Times New Roman" w:eastAsia="標楷體" w:hAnsi="Times New Roman" w:cs="Times New Roman"/>
          <w:rPrChange w:id="30559" w:author="瑋婷 徐" w:date="2025-01-03T17:12:00Z" w16du:dateUtc="2025-01-03T09:12:00Z">
            <w:rPr>
              <w:ins w:id="30560" w:author="瑋婷 徐" w:date="2025-01-03T17:12:00Z" w16du:dateUtc="2025-01-03T09:12:00Z"/>
            </w:rPr>
          </w:rPrChange>
        </w:rPr>
      </w:pPr>
      <w:ins w:id="30561" w:author="瑋婷 徐" w:date="2025-01-03T17:12:00Z" w16du:dateUtc="2025-01-03T09:12:00Z">
        <w:r>
          <w:rPr>
            <w:rFonts w:ascii="Times New Roman" w:eastAsia="標楷體" w:hAnsi="Times New Roman" w:cs="Times New Roman"/>
          </w:rPr>
          <w:lastRenderedPageBreak/>
          <w:t>表</w:t>
        </w:r>
        <w:r>
          <w:rPr>
            <w:rFonts w:ascii="Times New Roman" w:eastAsia="標楷體" w:hAnsi="Times New Roman" w:cs="Times New Roman"/>
          </w:rPr>
          <w:t>1</w:t>
        </w:r>
      </w:ins>
      <w:ins w:id="30562" w:author="瑋婷 徐" w:date="2025-01-06T15:37:00Z" w16du:dateUtc="2025-01-06T07:37:00Z">
        <w:r w:rsidR="00C6197E">
          <w:rPr>
            <w:rFonts w:ascii="Times New Roman" w:eastAsia="標楷體" w:hAnsi="Times New Roman" w:cs="Times New Roman" w:hint="eastAsia"/>
          </w:rPr>
          <w:t>4</w:t>
        </w:r>
      </w:ins>
      <w:ins w:id="30563" w:author="瑋婷 徐" w:date="2025-01-03T17:12:00Z" w16du:dateUtc="2025-01-03T09:12: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0564" w:author="瑋婷 徐" w:date="2025-01-03T17:03:00Z" w16du:dateUtc="2025-01-03T09:03: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30565">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blGridChange>
      </w:tblGrid>
      <w:tr w:rsidR="003C19C7" w:rsidRPr="005F7518" w14:paraId="0FC0203C" w14:textId="77777777" w:rsidTr="003C19C7">
        <w:trPr>
          <w:cnfStyle w:val="100000000000" w:firstRow="1" w:lastRow="0" w:firstColumn="0" w:lastColumn="0" w:oddVBand="0" w:evenVBand="0" w:oddHBand="0" w:evenHBand="0" w:firstRowFirstColumn="0" w:firstRowLastColumn="0" w:lastRowFirstColumn="0" w:lastRowLastColumn="0"/>
          <w:trHeight w:val="300"/>
          <w:ins w:id="30566" w:author="瑋婷 徐" w:date="2025-01-03T17:02:00Z"/>
          <w:trPrChange w:id="30567" w:author="瑋婷 徐" w:date="2025-01-03T17:03:00Z" w16du:dateUtc="2025-01-03T09:03: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30568" w:author="瑋婷 徐" w:date="2025-01-03T17:03:00Z" w16du:dateUtc="2025-01-03T09:03:00Z">
              <w:tcPr>
                <w:tcW w:w="689" w:type="pct"/>
                <w:vMerge w:val="restart"/>
                <w:vAlign w:val="center"/>
              </w:tcPr>
            </w:tcPrChange>
          </w:tcPr>
          <w:p w14:paraId="556AD2EC" w14:textId="7662734D" w:rsidR="003C19C7" w:rsidRPr="00C6197E"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30569" w:author="瑋婷 徐" w:date="2025-01-03T17:02:00Z" w16du:dateUtc="2025-01-03T09:02:00Z"/>
                <w:rFonts w:ascii="Times New Roman" w:eastAsiaTheme="minorEastAsia" w:hAnsi="Times New Roman" w:cs="Times New Roman"/>
                <w:b w:val="0"/>
                <w:bCs w:val="0"/>
                <w:color w:val="000000"/>
                <w:rPrChange w:id="30570" w:author="瑋婷 徐" w:date="2025-01-06T15:37:00Z" w16du:dateUtc="2025-01-06T07:37:00Z">
                  <w:rPr>
                    <w:ins w:id="30571" w:author="瑋婷 徐" w:date="2025-01-03T17:02:00Z" w16du:dateUtc="2025-01-03T09:02:00Z"/>
                    <w:rFonts w:ascii="Times New Roman" w:eastAsiaTheme="minorEastAsia" w:hAnsi="Times New Roman" w:cs="Times New Roman"/>
                    <w:color w:val="000000"/>
                  </w:rPr>
                </w:rPrChange>
              </w:rPr>
              <w:pPrChange w:id="30572" w:author="瑋婷 徐" w:date="2025-01-03T17:03:00Z" w16du:dateUtc="2025-01-03T09:03: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30573" w:author="瑋婷 徐" w:date="2025-01-03T17:03:00Z" w16du:dateUtc="2025-01-03T09:03:00Z">
              <w:r w:rsidRPr="005F7518">
                <w:rPr>
                  <w:rFonts w:asciiTheme="majorEastAsia" w:eastAsia="標楷體" w:hAnsiTheme="majorEastAsia" w:cstheme="majorEastAsia" w:hint="eastAsia"/>
                  <w:b w:val="0"/>
                  <w:bCs w:val="0"/>
                  <w:color w:val="000000"/>
                </w:rPr>
                <w:t>鳥種名</w:t>
              </w:r>
            </w:ins>
          </w:p>
        </w:tc>
        <w:tc>
          <w:tcPr>
            <w:tcW w:w="0" w:type="pct"/>
            <w:vMerge w:val="restart"/>
            <w:vAlign w:val="center"/>
            <w:tcPrChange w:id="30574" w:author="瑋婷 徐" w:date="2025-01-03T17:03:00Z" w16du:dateUtc="2025-01-03T09:03:00Z">
              <w:tcPr>
                <w:tcW w:w="904" w:type="pct"/>
                <w:vMerge w:val="restart"/>
                <w:vAlign w:val="center"/>
              </w:tcPr>
            </w:tcPrChange>
          </w:tcPr>
          <w:p w14:paraId="7E2A90EE" w14:textId="39EE3C32" w:rsidR="003C19C7" w:rsidRPr="00C6197E"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30575" w:author="瑋婷 徐" w:date="2025-01-03T17:02:00Z" w16du:dateUtc="2025-01-03T09:02:00Z"/>
                <w:rFonts w:ascii="Times New Roman" w:eastAsiaTheme="minorEastAsia" w:hAnsi="Times New Roman" w:cs="Times New Roman"/>
                <w:b w:val="0"/>
                <w:bCs w:val="0"/>
                <w:i/>
                <w:iCs/>
                <w:color w:val="000000"/>
                <w:rPrChange w:id="30576" w:author="瑋婷 徐" w:date="2025-01-06T15:37:00Z" w16du:dateUtc="2025-01-06T07:37:00Z">
                  <w:rPr>
                    <w:ins w:id="30577" w:author="瑋婷 徐" w:date="2025-01-03T17:02:00Z" w16du:dateUtc="2025-01-03T09:02:00Z"/>
                    <w:rFonts w:ascii="Times New Roman" w:eastAsiaTheme="minorEastAsia" w:hAnsi="Times New Roman" w:cs="Times New Roman"/>
                    <w:i/>
                    <w:iCs/>
                    <w:color w:val="000000"/>
                  </w:rPr>
                </w:rPrChange>
              </w:rPr>
              <w:pPrChange w:id="30578" w:author="瑋婷 徐" w:date="2025-01-03T17:03:00Z" w16du:dateUtc="2025-01-03T09:03: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30579" w:author="瑋婷 徐" w:date="2025-01-03T17:03:00Z" w16du:dateUtc="2025-01-03T09:03:00Z">
              <w:r w:rsidRPr="005F7518">
                <w:rPr>
                  <w:rFonts w:asciiTheme="majorEastAsia" w:eastAsia="標楷體" w:hAnsiTheme="majorEastAsia" w:cstheme="majorEastAsia" w:hint="eastAsia"/>
                  <w:b w:val="0"/>
                  <w:bCs w:val="0"/>
                  <w:color w:val="000000"/>
                </w:rPr>
                <w:t>學名</w:t>
              </w:r>
            </w:ins>
          </w:p>
        </w:tc>
        <w:tc>
          <w:tcPr>
            <w:tcW w:w="0" w:type="pct"/>
            <w:gridSpan w:val="21"/>
            <w:noWrap/>
            <w:vAlign w:val="center"/>
            <w:tcPrChange w:id="30580" w:author="瑋婷 徐" w:date="2025-01-03T17:03:00Z" w16du:dateUtc="2025-01-03T09:03:00Z">
              <w:tcPr>
                <w:tcW w:w="3408" w:type="pct"/>
                <w:gridSpan w:val="21"/>
                <w:noWrap/>
                <w:vAlign w:val="center"/>
              </w:tcPr>
            </w:tcPrChange>
          </w:tcPr>
          <w:p w14:paraId="035FDD79" w14:textId="3CD34010" w:rsidR="003C19C7" w:rsidRPr="00C6197E"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30581" w:author="瑋婷 徐" w:date="2025-01-03T17:02:00Z" w16du:dateUtc="2025-01-03T09:02:00Z"/>
                <w:rFonts w:ascii="Times New Roman" w:eastAsiaTheme="minorEastAsia" w:hAnsi="Times New Roman" w:cs="Times New Roman"/>
                <w:b w:val="0"/>
                <w:bCs w:val="0"/>
                <w:rPrChange w:id="30582" w:author="瑋婷 徐" w:date="2025-01-06T15:37:00Z" w16du:dateUtc="2025-01-06T07:37:00Z">
                  <w:rPr>
                    <w:ins w:id="30583" w:author="瑋婷 徐" w:date="2025-01-03T17:02:00Z" w16du:dateUtc="2025-01-03T09:02:00Z"/>
                    <w:rFonts w:ascii="Times New Roman" w:eastAsiaTheme="minorEastAsia" w:hAnsi="Times New Roman" w:cs="Times New Roman"/>
                  </w:rPr>
                </w:rPrChange>
              </w:rPr>
              <w:pPrChange w:id="30584" w:author="瑋婷 徐" w:date="2025-01-03T17:03:00Z" w16du:dateUtc="2025-01-03T09:03: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30585" w:author="瑋婷 徐" w:date="2025-01-03T17:03:00Z" w16du:dateUtc="2025-01-03T09:03:00Z">
              <w:r w:rsidRPr="00C6197E">
                <w:rPr>
                  <w:rFonts w:ascii="Times New Roman" w:eastAsia="標楷體" w:hAnsi="Times New Roman" w:cs="Times New Roman" w:hint="eastAsia"/>
                  <w:b w:val="0"/>
                  <w:bCs w:val="0"/>
                  <w:color w:val="000000"/>
                  <w:rPrChange w:id="30586" w:author="瑋婷 徐" w:date="2025-01-06T15:37:00Z" w16du:dateUtc="2025-01-06T07:37:00Z">
                    <w:rPr>
                      <w:rFonts w:ascii="Times New Roman" w:eastAsia="標楷體" w:hAnsi="Times New Roman" w:cs="Times New Roman" w:hint="eastAsia"/>
                      <w:color w:val="000000"/>
                    </w:rPr>
                  </w:rPrChange>
                </w:rPr>
                <w:t>樣區序號</w:t>
              </w:r>
            </w:ins>
          </w:p>
        </w:tc>
      </w:tr>
      <w:tr w:rsidR="003C19C7" w:rsidRPr="005F7518" w14:paraId="290366E9" w14:textId="77777777" w:rsidTr="003C19C7">
        <w:trPr>
          <w:cnfStyle w:val="000000100000" w:firstRow="0" w:lastRow="0" w:firstColumn="0" w:lastColumn="0" w:oddVBand="0" w:evenVBand="0" w:oddHBand="1" w:evenHBand="0" w:firstRowFirstColumn="0" w:firstRowLastColumn="0" w:lastRowFirstColumn="0" w:lastRowLastColumn="0"/>
          <w:trHeight w:val="300"/>
          <w:ins w:id="30587" w:author="瑋婷 徐" w:date="2025-01-03T17:02:00Z"/>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5E2FC27D" w14:textId="77777777" w:rsidR="003C19C7" w:rsidRPr="00C6197E" w:rsidRDefault="003C19C7">
            <w:pPr>
              <w:spacing w:line="360" w:lineRule="auto"/>
              <w:jc w:val="center"/>
              <w:rPr>
                <w:ins w:id="30588" w:author="瑋婷 徐" w:date="2025-01-03T17:02:00Z" w16du:dateUtc="2025-01-03T09:02:00Z"/>
                <w:rFonts w:ascii="Times New Roman" w:eastAsiaTheme="minorEastAsia" w:hAnsi="Times New Roman" w:cs="Times New Roman"/>
                <w:b w:val="0"/>
                <w:bCs w:val="0"/>
                <w:color w:val="000000"/>
                <w:rPrChange w:id="30589" w:author="瑋婷 徐" w:date="2025-01-06T15:37:00Z" w16du:dateUtc="2025-01-06T07:37:00Z">
                  <w:rPr>
                    <w:ins w:id="30590" w:author="瑋婷 徐" w:date="2025-01-03T17:02:00Z" w16du:dateUtc="2025-01-03T09:02:00Z"/>
                    <w:rFonts w:ascii="Times New Roman" w:eastAsiaTheme="minorEastAsia" w:hAnsi="Times New Roman" w:cs="Times New Roman"/>
                    <w:color w:val="000000"/>
                  </w:rPr>
                </w:rPrChange>
              </w:rPr>
              <w:pPrChange w:id="30591" w:author="瑋婷 徐" w:date="2025-01-03T17:03:00Z" w16du:dateUtc="2025-01-03T09:03:00Z">
                <w:pPr>
                  <w:spacing w:line="360" w:lineRule="auto"/>
                  <w:jc w:val="both"/>
                </w:pPr>
              </w:pPrChange>
            </w:pPr>
          </w:p>
        </w:tc>
        <w:tc>
          <w:tcPr>
            <w:tcW w:w="904" w:type="pct"/>
            <w:vMerge/>
            <w:vAlign w:val="center"/>
          </w:tcPr>
          <w:p w14:paraId="694522E1" w14:textId="77777777"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592" w:author="瑋婷 徐" w:date="2025-01-03T17:02:00Z" w16du:dateUtc="2025-01-03T09:02:00Z"/>
                <w:rFonts w:ascii="Times New Roman" w:eastAsiaTheme="minorEastAsia" w:hAnsi="Times New Roman" w:cs="Times New Roman"/>
                <w:i/>
                <w:iCs/>
                <w:color w:val="000000"/>
              </w:rPr>
              <w:pPrChange w:id="30593"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tcPr>
          <w:p w14:paraId="1C57FA0A" w14:textId="6F0033AF"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594" w:author="瑋婷 徐" w:date="2025-01-03T17:02:00Z" w16du:dateUtc="2025-01-03T09:02:00Z"/>
                <w:rFonts w:ascii="Times New Roman" w:eastAsiaTheme="minorEastAsia" w:hAnsi="Times New Roman" w:cs="Times New Roman"/>
                <w:i/>
                <w:iCs/>
                <w:color w:val="000000"/>
              </w:rPr>
              <w:pPrChange w:id="30595"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596" w:author="瑋婷 徐" w:date="2025-01-03T17:03:00Z" w16du:dateUtc="2025-01-03T09:03:00Z">
              <w:r w:rsidRPr="005F7518">
                <w:rPr>
                  <w:rFonts w:ascii="Times New Roman" w:eastAsiaTheme="minorEastAsia" w:hAnsi="Times New Roman" w:cs="Times New Roman"/>
                  <w:color w:val="000000"/>
                </w:rPr>
                <w:t>21</w:t>
              </w:r>
            </w:ins>
          </w:p>
        </w:tc>
        <w:tc>
          <w:tcPr>
            <w:tcW w:w="162" w:type="pct"/>
            <w:noWrap/>
            <w:vAlign w:val="center"/>
          </w:tcPr>
          <w:p w14:paraId="76202579" w14:textId="75CBA99F"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597" w:author="瑋婷 徐" w:date="2025-01-03T17:02:00Z" w16du:dateUtc="2025-01-03T09:02:00Z"/>
                <w:rFonts w:ascii="Times New Roman" w:eastAsiaTheme="minorEastAsia" w:hAnsi="Times New Roman" w:cs="Times New Roman"/>
              </w:rPr>
              <w:pPrChange w:id="30598"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599" w:author="瑋婷 徐" w:date="2025-01-03T17:03:00Z" w16du:dateUtc="2025-01-03T09:03:00Z">
              <w:r w:rsidRPr="005F7518">
                <w:rPr>
                  <w:rFonts w:ascii="Times New Roman" w:eastAsiaTheme="minorEastAsia" w:hAnsi="Times New Roman" w:cs="Times New Roman"/>
                  <w:color w:val="000000"/>
                </w:rPr>
                <w:t>22</w:t>
              </w:r>
            </w:ins>
          </w:p>
        </w:tc>
        <w:tc>
          <w:tcPr>
            <w:tcW w:w="162" w:type="pct"/>
            <w:noWrap/>
            <w:vAlign w:val="center"/>
          </w:tcPr>
          <w:p w14:paraId="4A4A9CFA" w14:textId="21372C14"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00" w:author="瑋婷 徐" w:date="2025-01-03T17:02:00Z" w16du:dateUtc="2025-01-03T09:02:00Z"/>
                <w:rFonts w:ascii="Times New Roman" w:eastAsiaTheme="minorEastAsia" w:hAnsi="Times New Roman" w:cs="Times New Roman"/>
              </w:rPr>
              <w:pPrChange w:id="30601"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02" w:author="瑋婷 徐" w:date="2025-01-03T17:03:00Z" w16du:dateUtc="2025-01-03T09:03:00Z">
              <w:r w:rsidRPr="005F7518">
                <w:rPr>
                  <w:rFonts w:ascii="Times New Roman" w:eastAsiaTheme="minorEastAsia" w:hAnsi="Times New Roman" w:cs="Times New Roman"/>
                  <w:color w:val="000000"/>
                </w:rPr>
                <w:t>23</w:t>
              </w:r>
            </w:ins>
          </w:p>
        </w:tc>
        <w:tc>
          <w:tcPr>
            <w:tcW w:w="162" w:type="pct"/>
            <w:noWrap/>
            <w:vAlign w:val="center"/>
          </w:tcPr>
          <w:p w14:paraId="2B74ECC7" w14:textId="5CA2C3B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03" w:author="瑋婷 徐" w:date="2025-01-03T17:02:00Z" w16du:dateUtc="2025-01-03T09:02:00Z"/>
                <w:rFonts w:ascii="Times New Roman" w:eastAsiaTheme="minorEastAsia" w:hAnsi="Times New Roman" w:cs="Times New Roman"/>
              </w:rPr>
              <w:pPrChange w:id="30604"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05" w:author="瑋婷 徐" w:date="2025-01-03T17:03:00Z" w16du:dateUtc="2025-01-03T09:03:00Z">
              <w:r w:rsidRPr="005F7518">
                <w:rPr>
                  <w:rFonts w:ascii="Times New Roman" w:eastAsiaTheme="minorEastAsia" w:hAnsi="Times New Roman" w:cs="Times New Roman"/>
                  <w:color w:val="000000"/>
                </w:rPr>
                <w:t>24</w:t>
              </w:r>
            </w:ins>
          </w:p>
        </w:tc>
        <w:tc>
          <w:tcPr>
            <w:tcW w:w="162" w:type="pct"/>
            <w:noWrap/>
            <w:vAlign w:val="center"/>
          </w:tcPr>
          <w:p w14:paraId="3FAC4C7C" w14:textId="6B3B5C7B"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06" w:author="瑋婷 徐" w:date="2025-01-03T17:02:00Z" w16du:dateUtc="2025-01-03T09:02:00Z"/>
                <w:rFonts w:ascii="Times New Roman" w:eastAsiaTheme="minorEastAsia" w:hAnsi="Times New Roman" w:cs="Times New Roman"/>
              </w:rPr>
              <w:pPrChange w:id="30607"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08" w:author="瑋婷 徐" w:date="2025-01-03T17:03:00Z" w16du:dateUtc="2025-01-03T09:03:00Z">
              <w:r w:rsidRPr="005F7518">
                <w:rPr>
                  <w:rFonts w:ascii="Times New Roman" w:eastAsiaTheme="minorEastAsia" w:hAnsi="Times New Roman" w:cs="Times New Roman"/>
                  <w:color w:val="000000"/>
                </w:rPr>
                <w:t>25</w:t>
              </w:r>
            </w:ins>
          </w:p>
        </w:tc>
        <w:tc>
          <w:tcPr>
            <w:tcW w:w="162" w:type="pct"/>
            <w:noWrap/>
            <w:vAlign w:val="center"/>
          </w:tcPr>
          <w:p w14:paraId="4FFF01BE" w14:textId="5F57D770"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09" w:author="瑋婷 徐" w:date="2025-01-03T17:02:00Z" w16du:dateUtc="2025-01-03T09:02:00Z"/>
                <w:rFonts w:ascii="Times New Roman" w:eastAsiaTheme="minorEastAsia" w:hAnsi="Times New Roman" w:cs="Times New Roman"/>
              </w:rPr>
              <w:pPrChange w:id="30610"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11" w:author="瑋婷 徐" w:date="2025-01-03T17:03:00Z" w16du:dateUtc="2025-01-03T09:03:00Z">
              <w:r w:rsidRPr="005F7518">
                <w:rPr>
                  <w:rFonts w:ascii="Times New Roman" w:eastAsiaTheme="minorEastAsia" w:hAnsi="Times New Roman" w:cs="Times New Roman"/>
                  <w:color w:val="000000"/>
                </w:rPr>
                <w:t>26</w:t>
              </w:r>
            </w:ins>
          </w:p>
        </w:tc>
        <w:tc>
          <w:tcPr>
            <w:tcW w:w="162" w:type="pct"/>
            <w:noWrap/>
            <w:vAlign w:val="center"/>
          </w:tcPr>
          <w:p w14:paraId="04F2C7EB" w14:textId="47F0CE2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12" w:author="瑋婷 徐" w:date="2025-01-03T17:02:00Z" w16du:dateUtc="2025-01-03T09:02:00Z"/>
                <w:rFonts w:ascii="Times New Roman" w:eastAsiaTheme="minorEastAsia" w:hAnsi="Times New Roman" w:cs="Times New Roman"/>
              </w:rPr>
              <w:pPrChange w:id="30613"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14" w:author="瑋婷 徐" w:date="2025-01-03T17:03:00Z" w16du:dateUtc="2025-01-03T09:03:00Z">
              <w:r w:rsidRPr="005F7518">
                <w:rPr>
                  <w:rFonts w:ascii="Times New Roman" w:eastAsiaTheme="minorEastAsia" w:hAnsi="Times New Roman" w:cs="Times New Roman"/>
                  <w:color w:val="000000"/>
                </w:rPr>
                <w:t>27</w:t>
              </w:r>
            </w:ins>
          </w:p>
        </w:tc>
        <w:tc>
          <w:tcPr>
            <w:tcW w:w="162" w:type="pct"/>
            <w:noWrap/>
            <w:vAlign w:val="center"/>
          </w:tcPr>
          <w:p w14:paraId="70EC3971" w14:textId="7C21D900"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15" w:author="瑋婷 徐" w:date="2025-01-03T17:02:00Z" w16du:dateUtc="2025-01-03T09:02:00Z"/>
                <w:rFonts w:ascii="Times New Roman" w:eastAsiaTheme="minorEastAsia" w:hAnsi="Times New Roman" w:cs="Times New Roman"/>
              </w:rPr>
              <w:pPrChange w:id="30616"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17" w:author="瑋婷 徐" w:date="2025-01-03T17:03:00Z" w16du:dateUtc="2025-01-03T09:03:00Z">
              <w:r w:rsidRPr="005F7518">
                <w:rPr>
                  <w:rFonts w:ascii="Times New Roman" w:eastAsiaTheme="minorEastAsia" w:hAnsi="Times New Roman" w:cs="Times New Roman"/>
                  <w:color w:val="000000"/>
                </w:rPr>
                <w:t>28</w:t>
              </w:r>
            </w:ins>
          </w:p>
        </w:tc>
        <w:tc>
          <w:tcPr>
            <w:tcW w:w="162" w:type="pct"/>
            <w:noWrap/>
            <w:vAlign w:val="center"/>
          </w:tcPr>
          <w:p w14:paraId="3164914C" w14:textId="398EDA9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18" w:author="瑋婷 徐" w:date="2025-01-03T17:02:00Z" w16du:dateUtc="2025-01-03T09:02:00Z"/>
                <w:rFonts w:ascii="Times New Roman" w:eastAsiaTheme="minorEastAsia" w:hAnsi="Times New Roman" w:cs="Times New Roman"/>
              </w:rPr>
              <w:pPrChange w:id="30619"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20" w:author="瑋婷 徐" w:date="2025-01-03T17:03:00Z" w16du:dateUtc="2025-01-03T09:03:00Z">
              <w:r w:rsidRPr="005F7518">
                <w:rPr>
                  <w:rFonts w:ascii="Times New Roman" w:eastAsiaTheme="minorEastAsia" w:hAnsi="Times New Roman" w:cs="Times New Roman"/>
                  <w:color w:val="000000"/>
                </w:rPr>
                <w:t>29</w:t>
              </w:r>
            </w:ins>
          </w:p>
        </w:tc>
        <w:tc>
          <w:tcPr>
            <w:tcW w:w="162" w:type="pct"/>
            <w:noWrap/>
            <w:vAlign w:val="center"/>
          </w:tcPr>
          <w:p w14:paraId="7A26E427" w14:textId="3864F454"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21" w:author="瑋婷 徐" w:date="2025-01-03T17:02:00Z" w16du:dateUtc="2025-01-03T09:02:00Z"/>
                <w:rFonts w:ascii="Times New Roman" w:eastAsiaTheme="minorEastAsia" w:hAnsi="Times New Roman" w:cs="Times New Roman"/>
              </w:rPr>
              <w:pPrChange w:id="30622"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23" w:author="瑋婷 徐" w:date="2025-01-03T17:03:00Z" w16du:dateUtc="2025-01-03T09:03:00Z">
              <w:r w:rsidRPr="005F7518">
                <w:rPr>
                  <w:rFonts w:ascii="Times New Roman" w:eastAsiaTheme="minorEastAsia" w:hAnsi="Times New Roman" w:cs="Times New Roman"/>
                  <w:color w:val="000000"/>
                </w:rPr>
                <w:t>30</w:t>
              </w:r>
            </w:ins>
          </w:p>
        </w:tc>
        <w:tc>
          <w:tcPr>
            <w:tcW w:w="162" w:type="pct"/>
            <w:noWrap/>
            <w:vAlign w:val="center"/>
          </w:tcPr>
          <w:p w14:paraId="410B9A50" w14:textId="13FDFEB4"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24" w:author="瑋婷 徐" w:date="2025-01-03T17:02:00Z" w16du:dateUtc="2025-01-03T09:02:00Z"/>
                <w:rFonts w:ascii="Times New Roman" w:eastAsiaTheme="minorEastAsia" w:hAnsi="Times New Roman" w:cs="Times New Roman"/>
              </w:rPr>
              <w:pPrChange w:id="30625"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26" w:author="瑋婷 徐" w:date="2025-01-03T17:03:00Z" w16du:dateUtc="2025-01-03T09:03:00Z">
              <w:r w:rsidRPr="005F7518">
                <w:rPr>
                  <w:rFonts w:ascii="Times New Roman" w:eastAsiaTheme="minorEastAsia" w:hAnsi="Times New Roman" w:cs="Times New Roman"/>
                  <w:color w:val="000000"/>
                </w:rPr>
                <w:t>31</w:t>
              </w:r>
            </w:ins>
          </w:p>
        </w:tc>
        <w:tc>
          <w:tcPr>
            <w:tcW w:w="162" w:type="pct"/>
            <w:noWrap/>
            <w:vAlign w:val="center"/>
          </w:tcPr>
          <w:p w14:paraId="752BC97F" w14:textId="1220FE1C"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27" w:author="瑋婷 徐" w:date="2025-01-03T17:02:00Z" w16du:dateUtc="2025-01-03T09:02:00Z"/>
                <w:rFonts w:ascii="Times New Roman" w:eastAsiaTheme="minorEastAsia" w:hAnsi="Times New Roman" w:cs="Times New Roman"/>
              </w:rPr>
              <w:pPrChange w:id="30628"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29" w:author="瑋婷 徐" w:date="2025-01-03T17:03:00Z" w16du:dateUtc="2025-01-03T09:03:00Z">
              <w:r w:rsidRPr="005F7518">
                <w:rPr>
                  <w:rFonts w:ascii="Times New Roman" w:eastAsiaTheme="minorEastAsia" w:hAnsi="Times New Roman" w:cs="Times New Roman"/>
                  <w:color w:val="000000"/>
                </w:rPr>
                <w:t>32</w:t>
              </w:r>
            </w:ins>
          </w:p>
        </w:tc>
        <w:tc>
          <w:tcPr>
            <w:tcW w:w="162" w:type="pct"/>
            <w:noWrap/>
            <w:vAlign w:val="center"/>
          </w:tcPr>
          <w:p w14:paraId="2BDE168F" w14:textId="16C12CED"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30" w:author="瑋婷 徐" w:date="2025-01-03T17:02:00Z" w16du:dateUtc="2025-01-03T09:02:00Z"/>
                <w:rFonts w:ascii="Times New Roman" w:eastAsiaTheme="minorEastAsia" w:hAnsi="Times New Roman" w:cs="Times New Roman"/>
              </w:rPr>
              <w:pPrChange w:id="30631"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32" w:author="瑋婷 徐" w:date="2025-01-03T17:03:00Z" w16du:dateUtc="2025-01-03T09:03:00Z">
              <w:r w:rsidRPr="005F7518">
                <w:rPr>
                  <w:rFonts w:ascii="Times New Roman" w:eastAsiaTheme="minorEastAsia" w:hAnsi="Times New Roman" w:cs="Times New Roman"/>
                  <w:color w:val="000000"/>
                </w:rPr>
                <w:t>33</w:t>
              </w:r>
            </w:ins>
          </w:p>
        </w:tc>
        <w:tc>
          <w:tcPr>
            <w:tcW w:w="162" w:type="pct"/>
            <w:noWrap/>
            <w:vAlign w:val="center"/>
          </w:tcPr>
          <w:p w14:paraId="02142486" w14:textId="0BE52EC8"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33" w:author="瑋婷 徐" w:date="2025-01-03T17:02:00Z" w16du:dateUtc="2025-01-03T09:02:00Z"/>
                <w:rFonts w:ascii="Times New Roman" w:eastAsiaTheme="minorEastAsia" w:hAnsi="Times New Roman" w:cs="Times New Roman"/>
              </w:rPr>
              <w:pPrChange w:id="30634"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35" w:author="瑋婷 徐" w:date="2025-01-03T17:03:00Z" w16du:dateUtc="2025-01-03T09:03:00Z">
              <w:r w:rsidRPr="005F7518">
                <w:rPr>
                  <w:rFonts w:ascii="Times New Roman" w:eastAsiaTheme="minorEastAsia" w:hAnsi="Times New Roman" w:cs="Times New Roman"/>
                  <w:color w:val="000000"/>
                </w:rPr>
                <w:t>34</w:t>
              </w:r>
            </w:ins>
          </w:p>
        </w:tc>
        <w:tc>
          <w:tcPr>
            <w:tcW w:w="162" w:type="pct"/>
            <w:noWrap/>
            <w:vAlign w:val="center"/>
          </w:tcPr>
          <w:p w14:paraId="59C9E179" w14:textId="7240685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36" w:author="瑋婷 徐" w:date="2025-01-03T17:02:00Z" w16du:dateUtc="2025-01-03T09:02:00Z"/>
                <w:rFonts w:ascii="Times New Roman" w:eastAsiaTheme="minorEastAsia" w:hAnsi="Times New Roman" w:cs="Times New Roman"/>
              </w:rPr>
              <w:pPrChange w:id="30637"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38" w:author="瑋婷 徐" w:date="2025-01-03T17:03:00Z" w16du:dateUtc="2025-01-03T09:03:00Z">
              <w:r w:rsidRPr="005F7518">
                <w:rPr>
                  <w:rFonts w:ascii="Times New Roman" w:eastAsiaTheme="minorEastAsia" w:hAnsi="Times New Roman" w:cs="Times New Roman"/>
                  <w:color w:val="000000"/>
                </w:rPr>
                <w:t>35</w:t>
              </w:r>
            </w:ins>
          </w:p>
        </w:tc>
        <w:tc>
          <w:tcPr>
            <w:tcW w:w="162" w:type="pct"/>
            <w:noWrap/>
            <w:vAlign w:val="center"/>
          </w:tcPr>
          <w:p w14:paraId="30DBD306" w14:textId="2BF0194A"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39" w:author="瑋婷 徐" w:date="2025-01-03T17:02:00Z" w16du:dateUtc="2025-01-03T09:02:00Z"/>
                <w:rFonts w:ascii="Times New Roman" w:eastAsiaTheme="minorEastAsia" w:hAnsi="Times New Roman" w:cs="Times New Roman"/>
              </w:rPr>
              <w:pPrChange w:id="30640"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41" w:author="瑋婷 徐" w:date="2025-01-03T17:03:00Z" w16du:dateUtc="2025-01-03T09:03:00Z">
              <w:r w:rsidRPr="005F7518">
                <w:rPr>
                  <w:rFonts w:ascii="Times New Roman" w:eastAsiaTheme="minorEastAsia" w:hAnsi="Times New Roman" w:cs="Times New Roman"/>
                  <w:color w:val="000000"/>
                </w:rPr>
                <w:t>36</w:t>
              </w:r>
            </w:ins>
          </w:p>
        </w:tc>
        <w:tc>
          <w:tcPr>
            <w:tcW w:w="162" w:type="pct"/>
            <w:noWrap/>
            <w:vAlign w:val="center"/>
          </w:tcPr>
          <w:p w14:paraId="7C3B6584" w14:textId="35070892"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42" w:author="瑋婷 徐" w:date="2025-01-03T17:02:00Z" w16du:dateUtc="2025-01-03T09:02:00Z"/>
                <w:rFonts w:ascii="Times New Roman" w:eastAsiaTheme="minorEastAsia" w:hAnsi="Times New Roman" w:cs="Times New Roman"/>
              </w:rPr>
              <w:pPrChange w:id="30643"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44" w:author="瑋婷 徐" w:date="2025-01-03T17:03:00Z" w16du:dateUtc="2025-01-03T09:03:00Z">
              <w:r w:rsidRPr="005F7518">
                <w:rPr>
                  <w:rFonts w:ascii="Times New Roman" w:eastAsiaTheme="minorEastAsia" w:hAnsi="Times New Roman" w:cs="Times New Roman"/>
                  <w:color w:val="000000"/>
                </w:rPr>
                <w:t>37</w:t>
              </w:r>
            </w:ins>
          </w:p>
        </w:tc>
        <w:tc>
          <w:tcPr>
            <w:tcW w:w="162" w:type="pct"/>
            <w:noWrap/>
            <w:vAlign w:val="center"/>
          </w:tcPr>
          <w:p w14:paraId="0DB27F14" w14:textId="69E096F6"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45" w:author="瑋婷 徐" w:date="2025-01-03T17:02:00Z" w16du:dateUtc="2025-01-03T09:02:00Z"/>
                <w:rFonts w:ascii="Times New Roman" w:eastAsiaTheme="minorEastAsia" w:hAnsi="Times New Roman" w:cs="Times New Roman"/>
              </w:rPr>
              <w:pPrChange w:id="30646"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47" w:author="瑋婷 徐" w:date="2025-01-03T17:03:00Z" w16du:dateUtc="2025-01-03T09:03:00Z">
              <w:r w:rsidRPr="005F7518">
                <w:rPr>
                  <w:rFonts w:ascii="Times New Roman" w:eastAsiaTheme="minorEastAsia" w:hAnsi="Times New Roman" w:cs="Times New Roman"/>
                  <w:color w:val="000000"/>
                </w:rPr>
                <w:t>38</w:t>
              </w:r>
            </w:ins>
          </w:p>
        </w:tc>
        <w:tc>
          <w:tcPr>
            <w:tcW w:w="162" w:type="pct"/>
            <w:noWrap/>
            <w:vAlign w:val="center"/>
          </w:tcPr>
          <w:p w14:paraId="13C1DB24" w14:textId="680C57F9"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48" w:author="瑋婷 徐" w:date="2025-01-03T17:02:00Z" w16du:dateUtc="2025-01-03T09:02:00Z"/>
                <w:rFonts w:ascii="Times New Roman" w:eastAsiaTheme="minorEastAsia" w:hAnsi="Times New Roman" w:cs="Times New Roman"/>
              </w:rPr>
              <w:pPrChange w:id="30649"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50" w:author="瑋婷 徐" w:date="2025-01-03T17:03:00Z" w16du:dateUtc="2025-01-03T09:03:00Z">
              <w:r w:rsidRPr="005F7518">
                <w:rPr>
                  <w:rFonts w:ascii="Times New Roman" w:eastAsiaTheme="minorEastAsia" w:hAnsi="Times New Roman" w:cs="Times New Roman"/>
                  <w:color w:val="000000"/>
                </w:rPr>
                <w:t>39</w:t>
              </w:r>
            </w:ins>
          </w:p>
        </w:tc>
        <w:tc>
          <w:tcPr>
            <w:tcW w:w="162" w:type="pct"/>
            <w:noWrap/>
            <w:vAlign w:val="center"/>
          </w:tcPr>
          <w:p w14:paraId="0F00A263" w14:textId="3C97C7EB"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51" w:author="瑋婷 徐" w:date="2025-01-03T17:02:00Z" w16du:dateUtc="2025-01-03T09:02:00Z"/>
                <w:rFonts w:ascii="Times New Roman" w:eastAsiaTheme="minorEastAsia" w:hAnsi="Times New Roman" w:cs="Times New Roman"/>
              </w:rPr>
              <w:pPrChange w:id="30652"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53" w:author="瑋婷 徐" w:date="2025-01-03T17:03:00Z" w16du:dateUtc="2025-01-03T09:03:00Z">
              <w:r w:rsidRPr="005F7518">
                <w:rPr>
                  <w:rFonts w:ascii="Times New Roman" w:eastAsiaTheme="minorEastAsia" w:hAnsi="Times New Roman" w:cs="Times New Roman"/>
                  <w:color w:val="000000"/>
                </w:rPr>
                <w:t>40</w:t>
              </w:r>
            </w:ins>
          </w:p>
        </w:tc>
        <w:tc>
          <w:tcPr>
            <w:tcW w:w="167" w:type="pct"/>
            <w:noWrap/>
            <w:vAlign w:val="center"/>
          </w:tcPr>
          <w:p w14:paraId="26626D2F" w14:textId="25DD61C2" w:rsidR="003C19C7" w:rsidRPr="005F7518"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30654" w:author="瑋婷 徐" w:date="2025-01-03T17:02:00Z" w16du:dateUtc="2025-01-03T09:02:00Z"/>
                <w:rFonts w:ascii="Times New Roman" w:eastAsiaTheme="minorEastAsia" w:hAnsi="Times New Roman" w:cs="Times New Roman"/>
              </w:rPr>
              <w:pPrChange w:id="30655"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30656" w:author="瑋婷 徐" w:date="2025-01-03T17:03:00Z" w16du:dateUtc="2025-01-03T09:03:00Z">
              <w:r w:rsidRPr="005F7518">
                <w:rPr>
                  <w:rFonts w:ascii="Times New Roman" w:eastAsiaTheme="minorEastAsia" w:hAnsi="Times New Roman" w:cs="Times New Roman"/>
                  <w:color w:val="000000"/>
                </w:rPr>
                <w:t>41</w:t>
              </w:r>
            </w:ins>
          </w:p>
        </w:tc>
      </w:tr>
      <w:tr w:rsidR="003C19C7" w:rsidRPr="005F7518" w14:paraId="762F2A00" w14:textId="77777777" w:rsidTr="003C19C7">
        <w:trPr>
          <w:trHeight w:val="300"/>
          <w:ins w:id="30657" w:author="瑋婷 徐" w:date="2025-01-03T17:12:00Z"/>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826D928" w14:textId="6B575EE0" w:rsidR="003C19C7" w:rsidRPr="00C6197E" w:rsidRDefault="003C19C7" w:rsidP="003C19C7">
            <w:pPr>
              <w:spacing w:line="360" w:lineRule="auto"/>
              <w:jc w:val="both"/>
              <w:rPr>
                <w:ins w:id="30658" w:author="瑋婷 徐" w:date="2025-01-03T17:12:00Z" w16du:dateUtc="2025-01-03T09:12:00Z"/>
                <w:rFonts w:ascii="Times New Roman" w:eastAsiaTheme="minorEastAsia" w:hAnsi="Times New Roman" w:cs="Times New Roman"/>
                <w:b w:val="0"/>
                <w:bCs w:val="0"/>
                <w:color w:val="000000"/>
                <w:rPrChange w:id="30659" w:author="瑋婷 徐" w:date="2025-01-06T15:37:00Z" w16du:dateUtc="2025-01-06T07:37:00Z">
                  <w:rPr>
                    <w:ins w:id="30660" w:author="瑋婷 徐" w:date="2025-01-03T17:12:00Z" w16du:dateUtc="2025-01-03T09:12:00Z"/>
                    <w:rFonts w:ascii="Times New Roman" w:eastAsiaTheme="minorEastAsia" w:hAnsi="Times New Roman" w:cs="Times New Roman"/>
                    <w:color w:val="000000"/>
                  </w:rPr>
                </w:rPrChange>
              </w:rPr>
            </w:pPr>
            <w:proofErr w:type="gramStart"/>
            <w:ins w:id="30661" w:author="瑋婷 徐" w:date="2025-01-03T17:12:00Z" w16du:dateUtc="2025-01-03T09:12:00Z">
              <w:r w:rsidRPr="00C6197E">
                <w:rPr>
                  <w:rFonts w:ascii="Times New Roman" w:eastAsiaTheme="minorEastAsia" w:hAnsi="Times New Roman" w:cs="Times New Roman" w:hint="eastAsia"/>
                  <w:b w:val="0"/>
                  <w:bCs w:val="0"/>
                  <w:color w:val="000000"/>
                  <w:rPrChange w:id="30662" w:author="瑋婷 徐" w:date="2025-01-06T15:37:00Z" w16du:dateUtc="2025-01-06T07:37:00Z">
                    <w:rPr>
                      <w:rFonts w:ascii="Times New Roman" w:eastAsiaTheme="minorEastAsia" w:hAnsi="Times New Roman" w:cs="Times New Roman" w:hint="eastAsia"/>
                      <w:color w:val="000000"/>
                    </w:rPr>
                  </w:rPrChange>
                </w:rPr>
                <w:t>白腰文鳥</w:t>
              </w:r>
              <w:proofErr w:type="gramEnd"/>
              <w:r w:rsidRPr="00C6197E">
                <w:rPr>
                  <w:rFonts w:ascii="Times New Roman" w:eastAsiaTheme="minorEastAsia" w:hAnsi="Times New Roman" w:cs="Times New Roman"/>
                  <w:b w:val="0"/>
                  <w:bCs w:val="0"/>
                  <w:color w:val="000000"/>
                  <w:rPrChange w:id="30663" w:author="瑋婷 徐" w:date="2025-01-06T15:37:00Z" w16du:dateUtc="2025-01-06T07:37:00Z">
                    <w:rPr>
                      <w:rFonts w:ascii="Times New Roman" w:eastAsiaTheme="minorEastAsia" w:hAnsi="Times New Roman" w:cs="Times New Roman"/>
                      <w:color w:val="000000"/>
                    </w:rPr>
                  </w:rPrChange>
                </w:rPr>
                <w:t xml:space="preserve"> </w:t>
              </w:r>
            </w:ins>
          </w:p>
        </w:tc>
        <w:tc>
          <w:tcPr>
            <w:tcW w:w="904" w:type="pct"/>
            <w:vAlign w:val="center"/>
          </w:tcPr>
          <w:p w14:paraId="0565D0D1" w14:textId="11DF9BEF"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64" w:author="瑋婷 徐" w:date="2025-01-03T17:12:00Z" w16du:dateUtc="2025-01-03T09:12:00Z"/>
                <w:rFonts w:ascii="Times New Roman" w:eastAsiaTheme="minorEastAsia" w:hAnsi="Times New Roman" w:cs="Times New Roman"/>
                <w:i/>
                <w:iCs/>
                <w:color w:val="000000"/>
              </w:rPr>
            </w:pPr>
            <w:ins w:id="30665" w:author="瑋婷 徐" w:date="2025-01-03T17:12:00Z" w16du:dateUtc="2025-01-03T09:12:00Z">
              <w:r w:rsidRPr="005F7518">
                <w:rPr>
                  <w:rFonts w:ascii="Times New Roman" w:eastAsiaTheme="minorEastAsia" w:hAnsi="Times New Roman" w:cs="Times New Roman"/>
                  <w:i/>
                  <w:iCs/>
                  <w:color w:val="000000"/>
                </w:rPr>
                <w:t>Lonchura striata</w:t>
              </w:r>
            </w:ins>
          </w:p>
        </w:tc>
        <w:tc>
          <w:tcPr>
            <w:tcW w:w="162" w:type="pct"/>
            <w:noWrap/>
            <w:vAlign w:val="center"/>
          </w:tcPr>
          <w:p w14:paraId="2E088A04"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66" w:author="瑋婷 徐" w:date="2025-01-03T17:12:00Z" w16du:dateUtc="2025-01-03T09:12:00Z"/>
                <w:rFonts w:ascii="Times New Roman" w:eastAsiaTheme="minorEastAsia" w:hAnsi="Times New Roman" w:cs="Times New Roman"/>
                <w:i/>
                <w:iCs/>
                <w:color w:val="000000"/>
              </w:rPr>
            </w:pPr>
          </w:p>
        </w:tc>
        <w:tc>
          <w:tcPr>
            <w:tcW w:w="162" w:type="pct"/>
            <w:noWrap/>
            <w:vAlign w:val="center"/>
          </w:tcPr>
          <w:p w14:paraId="18A375C0"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67" w:author="瑋婷 徐" w:date="2025-01-03T17:12:00Z" w16du:dateUtc="2025-01-03T09:12:00Z"/>
                <w:rFonts w:ascii="Times New Roman" w:eastAsiaTheme="minorEastAsia" w:hAnsi="Times New Roman" w:cs="Times New Roman"/>
              </w:rPr>
            </w:pPr>
          </w:p>
        </w:tc>
        <w:tc>
          <w:tcPr>
            <w:tcW w:w="162" w:type="pct"/>
            <w:noWrap/>
            <w:vAlign w:val="center"/>
          </w:tcPr>
          <w:p w14:paraId="51E9065D"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68" w:author="瑋婷 徐" w:date="2025-01-03T17:12:00Z" w16du:dateUtc="2025-01-03T09:12:00Z"/>
                <w:rFonts w:ascii="Times New Roman" w:eastAsiaTheme="minorEastAsia" w:hAnsi="Times New Roman" w:cs="Times New Roman"/>
              </w:rPr>
            </w:pPr>
          </w:p>
        </w:tc>
        <w:tc>
          <w:tcPr>
            <w:tcW w:w="162" w:type="pct"/>
            <w:noWrap/>
            <w:vAlign w:val="center"/>
          </w:tcPr>
          <w:p w14:paraId="73A5FFCA"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69" w:author="瑋婷 徐" w:date="2025-01-03T17:12:00Z" w16du:dateUtc="2025-01-03T09:12:00Z"/>
                <w:rFonts w:ascii="Times New Roman" w:eastAsiaTheme="minorEastAsia" w:hAnsi="Times New Roman" w:cs="Times New Roman"/>
              </w:rPr>
            </w:pPr>
          </w:p>
        </w:tc>
        <w:tc>
          <w:tcPr>
            <w:tcW w:w="162" w:type="pct"/>
            <w:noWrap/>
            <w:vAlign w:val="center"/>
          </w:tcPr>
          <w:p w14:paraId="4252D8B3"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0" w:author="瑋婷 徐" w:date="2025-01-03T17:12:00Z" w16du:dateUtc="2025-01-03T09:12:00Z"/>
                <w:rFonts w:ascii="Times New Roman" w:eastAsiaTheme="minorEastAsia" w:hAnsi="Times New Roman" w:cs="Times New Roman"/>
              </w:rPr>
            </w:pPr>
          </w:p>
        </w:tc>
        <w:tc>
          <w:tcPr>
            <w:tcW w:w="162" w:type="pct"/>
            <w:noWrap/>
            <w:vAlign w:val="center"/>
          </w:tcPr>
          <w:p w14:paraId="7F502FA7"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1" w:author="瑋婷 徐" w:date="2025-01-03T17:12:00Z" w16du:dateUtc="2025-01-03T09:12:00Z"/>
                <w:rFonts w:ascii="Times New Roman" w:eastAsiaTheme="minorEastAsia" w:hAnsi="Times New Roman" w:cs="Times New Roman"/>
              </w:rPr>
            </w:pPr>
          </w:p>
        </w:tc>
        <w:tc>
          <w:tcPr>
            <w:tcW w:w="162" w:type="pct"/>
            <w:noWrap/>
            <w:vAlign w:val="center"/>
          </w:tcPr>
          <w:p w14:paraId="424117B3"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2" w:author="瑋婷 徐" w:date="2025-01-03T17:12:00Z" w16du:dateUtc="2025-01-03T09:12:00Z"/>
                <w:rFonts w:ascii="Times New Roman" w:eastAsiaTheme="minorEastAsia" w:hAnsi="Times New Roman" w:cs="Times New Roman"/>
              </w:rPr>
            </w:pPr>
          </w:p>
        </w:tc>
        <w:tc>
          <w:tcPr>
            <w:tcW w:w="162" w:type="pct"/>
            <w:noWrap/>
            <w:vAlign w:val="center"/>
          </w:tcPr>
          <w:p w14:paraId="5636F595"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3" w:author="瑋婷 徐" w:date="2025-01-03T17:12:00Z" w16du:dateUtc="2025-01-03T09:12:00Z"/>
                <w:rFonts w:ascii="Times New Roman" w:eastAsiaTheme="minorEastAsia" w:hAnsi="Times New Roman" w:cs="Times New Roman"/>
              </w:rPr>
            </w:pPr>
          </w:p>
        </w:tc>
        <w:tc>
          <w:tcPr>
            <w:tcW w:w="162" w:type="pct"/>
            <w:noWrap/>
            <w:vAlign w:val="center"/>
          </w:tcPr>
          <w:p w14:paraId="157840E1"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4" w:author="瑋婷 徐" w:date="2025-01-03T17:12:00Z" w16du:dateUtc="2025-01-03T09:12:00Z"/>
                <w:rFonts w:ascii="Times New Roman" w:eastAsiaTheme="minorEastAsia" w:hAnsi="Times New Roman" w:cs="Times New Roman"/>
              </w:rPr>
            </w:pPr>
          </w:p>
        </w:tc>
        <w:tc>
          <w:tcPr>
            <w:tcW w:w="162" w:type="pct"/>
            <w:noWrap/>
            <w:vAlign w:val="center"/>
          </w:tcPr>
          <w:p w14:paraId="415DB2DB"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5" w:author="瑋婷 徐" w:date="2025-01-03T17:12:00Z" w16du:dateUtc="2025-01-03T09:12:00Z"/>
                <w:rFonts w:ascii="Times New Roman" w:eastAsiaTheme="minorEastAsia" w:hAnsi="Times New Roman" w:cs="Times New Roman"/>
              </w:rPr>
            </w:pPr>
          </w:p>
        </w:tc>
        <w:tc>
          <w:tcPr>
            <w:tcW w:w="162" w:type="pct"/>
            <w:noWrap/>
            <w:vAlign w:val="center"/>
          </w:tcPr>
          <w:p w14:paraId="42A36176"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6" w:author="瑋婷 徐" w:date="2025-01-03T17:12:00Z" w16du:dateUtc="2025-01-03T09:12:00Z"/>
                <w:rFonts w:ascii="Times New Roman" w:eastAsiaTheme="minorEastAsia" w:hAnsi="Times New Roman" w:cs="Times New Roman"/>
              </w:rPr>
            </w:pPr>
          </w:p>
        </w:tc>
        <w:tc>
          <w:tcPr>
            <w:tcW w:w="162" w:type="pct"/>
            <w:noWrap/>
            <w:vAlign w:val="center"/>
          </w:tcPr>
          <w:p w14:paraId="10DEC6E9"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7" w:author="瑋婷 徐" w:date="2025-01-03T17:12:00Z" w16du:dateUtc="2025-01-03T09:12:00Z"/>
                <w:rFonts w:ascii="Times New Roman" w:eastAsiaTheme="minorEastAsia" w:hAnsi="Times New Roman" w:cs="Times New Roman"/>
              </w:rPr>
            </w:pPr>
          </w:p>
        </w:tc>
        <w:tc>
          <w:tcPr>
            <w:tcW w:w="162" w:type="pct"/>
            <w:noWrap/>
            <w:vAlign w:val="center"/>
          </w:tcPr>
          <w:p w14:paraId="4D81805B"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8" w:author="瑋婷 徐" w:date="2025-01-03T17:12:00Z" w16du:dateUtc="2025-01-03T09:12:00Z"/>
                <w:rFonts w:ascii="Times New Roman" w:eastAsiaTheme="minorEastAsia" w:hAnsi="Times New Roman" w:cs="Times New Roman"/>
              </w:rPr>
            </w:pPr>
          </w:p>
        </w:tc>
        <w:tc>
          <w:tcPr>
            <w:tcW w:w="162" w:type="pct"/>
            <w:noWrap/>
            <w:vAlign w:val="center"/>
          </w:tcPr>
          <w:p w14:paraId="7C26073C"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79" w:author="瑋婷 徐" w:date="2025-01-03T17:12:00Z" w16du:dateUtc="2025-01-03T09:12:00Z"/>
                <w:rFonts w:ascii="Times New Roman" w:eastAsiaTheme="minorEastAsia" w:hAnsi="Times New Roman" w:cs="Times New Roman"/>
              </w:rPr>
            </w:pPr>
          </w:p>
        </w:tc>
        <w:tc>
          <w:tcPr>
            <w:tcW w:w="162" w:type="pct"/>
            <w:noWrap/>
            <w:vAlign w:val="center"/>
          </w:tcPr>
          <w:p w14:paraId="59F08361"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80" w:author="瑋婷 徐" w:date="2025-01-03T17:12:00Z" w16du:dateUtc="2025-01-03T09:12:00Z"/>
                <w:rFonts w:ascii="Times New Roman" w:eastAsiaTheme="minorEastAsia" w:hAnsi="Times New Roman" w:cs="Times New Roman"/>
              </w:rPr>
            </w:pPr>
          </w:p>
        </w:tc>
        <w:tc>
          <w:tcPr>
            <w:tcW w:w="162" w:type="pct"/>
            <w:noWrap/>
            <w:vAlign w:val="center"/>
          </w:tcPr>
          <w:p w14:paraId="7AED005E"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81" w:author="瑋婷 徐" w:date="2025-01-03T17:12:00Z" w16du:dateUtc="2025-01-03T09:12:00Z"/>
                <w:rFonts w:ascii="Times New Roman" w:eastAsiaTheme="minorEastAsia" w:hAnsi="Times New Roman" w:cs="Times New Roman"/>
              </w:rPr>
            </w:pPr>
          </w:p>
        </w:tc>
        <w:tc>
          <w:tcPr>
            <w:tcW w:w="162" w:type="pct"/>
            <w:noWrap/>
            <w:vAlign w:val="center"/>
          </w:tcPr>
          <w:p w14:paraId="71341812"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82" w:author="瑋婷 徐" w:date="2025-01-03T17:12:00Z" w16du:dateUtc="2025-01-03T09:12:00Z"/>
                <w:rFonts w:ascii="Times New Roman" w:eastAsiaTheme="minorEastAsia" w:hAnsi="Times New Roman" w:cs="Times New Roman"/>
              </w:rPr>
            </w:pPr>
          </w:p>
        </w:tc>
        <w:tc>
          <w:tcPr>
            <w:tcW w:w="162" w:type="pct"/>
            <w:noWrap/>
            <w:vAlign w:val="center"/>
          </w:tcPr>
          <w:p w14:paraId="768C698A"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83" w:author="瑋婷 徐" w:date="2025-01-03T17:12:00Z" w16du:dateUtc="2025-01-03T09:12:00Z"/>
                <w:rFonts w:ascii="Times New Roman" w:eastAsiaTheme="minorEastAsia" w:hAnsi="Times New Roman" w:cs="Times New Roman"/>
              </w:rPr>
            </w:pPr>
          </w:p>
        </w:tc>
        <w:tc>
          <w:tcPr>
            <w:tcW w:w="162" w:type="pct"/>
            <w:noWrap/>
            <w:vAlign w:val="center"/>
          </w:tcPr>
          <w:p w14:paraId="03B9CED8" w14:textId="4A6DCA4F"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84" w:author="瑋婷 徐" w:date="2025-01-03T17:12:00Z" w16du:dateUtc="2025-01-03T09:12:00Z"/>
                <w:rFonts w:ascii="Times New Roman" w:eastAsiaTheme="minorEastAsia" w:hAnsi="Times New Roman" w:cs="Times New Roman"/>
              </w:rPr>
            </w:pPr>
            <w:ins w:id="30685" w:author="瑋婷 徐" w:date="2025-01-03T17:12:00Z" w16du:dateUtc="2025-01-03T09:12:00Z">
              <w:r w:rsidRPr="005F7518">
                <w:rPr>
                  <w:rFonts w:ascii="Times New Roman" w:eastAsiaTheme="minorEastAsia" w:hAnsi="Times New Roman" w:cs="Times New Roman"/>
                  <w:color w:val="000000"/>
                </w:rPr>
                <w:t>*</w:t>
              </w:r>
            </w:ins>
          </w:p>
        </w:tc>
        <w:tc>
          <w:tcPr>
            <w:tcW w:w="162" w:type="pct"/>
            <w:noWrap/>
            <w:vAlign w:val="center"/>
          </w:tcPr>
          <w:p w14:paraId="0A40E3C1"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86" w:author="瑋婷 徐" w:date="2025-01-03T17:12:00Z" w16du:dateUtc="2025-01-03T09:12:00Z"/>
                <w:rFonts w:ascii="Times New Roman" w:eastAsiaTheme="minorEastAsia" w:hAnsi="Times New Roman" w:cs="Times New Roman"/>
              </w:rPr>
            </w:pPr>
          </w:p>
        </w:tc>
        <w:tc>
          <w:tcPr>
            <w:tcW w:w="167" w:type="pct"/>
            <w:noWrap/>
            <w:vAlign w:val="center"/>
          </w:tcPr>
          <w:p w14:paraId="766E07D3" w14:textId="77777777" w:rsidR="003C19C7" w:rsidRPr="005F7518"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30687" w:author="瑋婷 徐" w:date="2025-01-03T17:12:00Z" w16du:dateUtc="2025-01-03T09:12:00Z"/>
                <w:rFonts w:ascii="Times New Roman" w:eastAsiaTheme="minorEastAsia" w:hAnsi="Times New Roman" w:cs="Times New Roman"/>
              </w:rPr>
            </w:pPr>
          </w:p>
        </w:tc>
      </w:tr>
      <w:tr w:rsidR="003C19C7" w:rsidRPr="005F7518" w14:paraId="77B3B35A" w14:textId="77777777" w:rsidTr="003C19C7">
        <w:trPr>
          <w:cnfStyle w:val="000000100000" w:firstRow="0" w:lastRow="0" w:firstColumn="0" w:lastColumn="0" w:oddVBand="0" w:evenVBand="0" w:oddHBand="1" w:evenHBand="0" w:firstRowFirstColumn="0" w:firstRowLastColumn="0" w:lastRowFirstColumn="0" w:lastRowLastColumn="0"/>
          <w:trHeight w:val="300"/>
          <w:ins w:id="30688" w:author="瑋婷 徐" w:date="2025-01-03T17:12:00Z"/>
        </w:trPr>
        <w:tc>
          <w:tcPr>
            <w:cnfStyle w:val="001000000000" w:firstRow="0" w:lastRow="0" w:firstColumn="1" w:lastColumn="0" w:oddVBand="0" w:evenVBand="0" w:oddHBand="0" w:evenHBand="0" w:firstRowFirstColumn="0" w:firstRowLastColumn="0" w:lastRowFirstColumn="0" w:lastRowLastColumn="0"/>
            <w:tcW w:w="689" w:type="pct"/>
            <w:vAlign w:val="center"/>
          </w:tcPr>
          <w:p w14:paraId="36D9C586" w14:textId="70F71229" w:rsidR="003C19C7" w:rsidRPr="00C6197E" w:rsidRDefault="003C19C7" w:rsidP="003C19C7">
            <w:pPr>
              <w:spacing w:line="360" w:lineRule="auto"/>
              <w:jc w:val="both"/>
              <w:rPr>
                <w:ins w:id="30689" w:author="瑋婷 徐" w:date="2025-01-03T17:12:00Z" w16du:dateUtc="2025-01-03T09:12:00Z"/>
                <w:rFonts w:ascii="Times New Roman" w:eastAsiaTheme="minorEastAsia" w:hAnsi="Times New Roman" w:cs="Times New Roman"/>
                <w:b w:val="0"/>
                <w:bCs w:val="0"/>
                <w:color w:val="000000"/>
                <w:rPrChange w:id="30690" w:author="瑋婷 徐" w:date="2025-01-06T15:37:00Z" w16du:dateUtc="2025-01-06T07:37:00Z">
                  <w:rPr>
                    <w:ins w:id="30691" w:author="瑋婷 徐" w:date="2025-01-03T17:12:00Z" w16du:dateUtc="2025-01-03T09:12:00Z"/>
                    <w:rFonts w:ascii="Times New Roman" w:eastAsiaTheme="minorEastAsia" w:hAnsi="Times New Roman" w:cs="Times New Roman"/>
                    <w:color w:val="000000"/>
                  </w:rPr>
                </w:rPrChange>
              </w:rPr>
            </w:pPr>
            <w:ins w:id="30692" w:author="瑋婷 徐" w:date="2025-01-03T17:12:00Z" w16du:dateUtc="2025-01-03T09:12:00Z">
              <w:r w:rsidRPr="00C6197E">
                <w:rPr>
                  <w:rFonts w:ascii="Times New Roman" w:eastAsiaTheme="minorEastAsia" w:hAnsi="Times New Roman" w:cs="Times New Roman" w:hint="eastAsia"/>
                  <w:b w:val="0"/>
                  <w:bCs w:val="0"/>
                  <w:color w:val="000000"/>
                  <w:rPrChange w:id="30693" w:author="瑋婷 徐" w:date="2025-01-06T15:37:00Z" w16du:dateUtc="2025-01-06T07:37:00Z">
                    <w:rPr>
                      <w:rFonts w:ascii="Times New Roman" w:eastAsiaTheme="minorEastAsia" w:hAnsi="Times New Roman" w:cs="Times New Roman" w:hint="eastAsia"/>
                      <w:color w:val="000000"/>
                    </w:rPr>
                  </w:rPrChange>
                </w:rPr>
                <w:t>麻雀</w:t>
              </w:r>
              <w:r w:rsidRPr="00C6197E">
                <w:rPr>
                  <w:rFonts w:ascii="Times New Roman" w:eastAsiaTheme="minorEastAsia" w:hAnsi="Times New Roman" w:cs="Times New Roman"/>
                  <w:b w:val="0"/>
                  <w:bCs w:val="0"/>
                  <w:color w:val="000000"/>
                  <w:rPrChange w:id="30694" w:author="瑋婷 徐" w:date="2025-01-06T15:37:00Z" w16du:dateUtc="2025-01-06T07:37:00Z">
                    <w:rPr>
                      <w:rFonts w:ascii="Times New Roman" w:eastAsiaTheme="minorEastAsia" w:hAnsi="Times New Roman" w:cs="Times New Roman"/>
                      <w:color w:val="000000"/>
                    </w:rPr>
                  </w:rPrChange>
                </w:rPr>
                <w:t xml:space="preserve"> </w:t>
              </w:r>
            </w:ins>
          </w:p>
        </w:tc>
        <w:tc>
          <w:tcPr>
            <w:tcW w:w="904" w:type="pct"/>
            <w:vAlign w:val="center"/>
          </w:tcPr>
          <w:p w14:paraId="5B7B85BD" w14:textId="5180AA73"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695" w:author="瑋婷 徐" w:date="2025-01-03T17:12:00Z" w16du:dateUtc="2025-01-03T09:12:00Z"/>
                <w:rFonts w:ascii="Times New Roman" w:eastAsiaTheme="minorEastAsia" w:hAnsi="Times New Roman" w:cs="Times New Roman"/>
                <w:i/>
                <w:iCs/>
                <w:color w:val="000000"/>
              </w:rPr>
            </w:pPr>
            <w:ins w:id="30696" w:author="瑋婷 徐" w:date="2025-01-03T17:12:00Z" w16du:dateUtc="2025-01-03T09:12:00Z">
              <w:r w:rsidRPr="005F7518">
                <w:rPr>
                  <w:rFonts w:ascii="Times New Roman" w:eastAsiaTheme="minorEastAsia" w:hAnsi="Times New Roman" w:cs="Times New Roman"/>
                  <w:i/>
                  <w:iCs/>
                  <w:color w:val="000000"/>
                </w:rPr>
                <w:t>Passer montanus</w:t>
              </w:r>
            </w:ins>
          </w:p>
        </w:tc>
        <w:tc>
          <w:tcPr>
            <w:tcW w:w="162" w:type="pct"/>
            <w:noWrap/>
            <w:vAlign w:val="center"/>
          </w:tcPr>
          <w:p w14:paraId="2CC67841"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697" w:author="瑋婷 徐" w:date="2025-01-03T17:12:00Z" w16du:dateUtc="2025-01-03T09:12:00Z"/>
                <w:rFonts w:ascii="Times New Roman" w:eastAsiaTheme="minorEastAsia" w:hAnsi="Times New Roman" w:cs="Times New Roman"/>
                <w:i/>
                <w:iCs/>
                <w:color w:val="000000"/>
              </w:rPr>
            </w:pPr>
          </w:p>
        </w:tc>
        <w:tc>
          <w:tcPr>
            <w:tcW w:w="162" w:type="pct"/>
            <w:noWrap/>
            <w:vAlign w:val="center"/>
          </w:tcPr>
          <w:p w14:paraId="55003239"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698" w:author="瑋婷 徐" w:date="2025-01-03T17:12:00Z" w16du:dateUtc="2025-01-03T09:12:00Z"/>
                <w:rFonts w:ascii="Times New Roman" w:eastAsiaTheme="minorEastAsia" w:hAnsi="Times New Roman" w:cs="Times New Roman"/>
              </w:rPr>
            </w:pPr>
          </w:p>
        </w:tc>
        <w:tc>
          <w:tcPr>
            <w:tcW w:w="162" w:type="pct"/>
            <w:noWrap/>
            <w:vAlign w:val="center"/>
          </w:tcPr>
          <w:p w14:paraId="0393A208"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699" w:author="瑋婷 徐" w:date="2025-01-03T17:12:00Z" w16du:dateUtc="2025-01-03T09:12:00Z"/>
                <w:rFonts w:ascii="Times New Roman" w:eastAsiaTheme="minorEastAsia" w:hAnsi="Times New Roman" w:cs="Times New Roman"/>
              </w:rPr>
            </w:pPr>
          </w:p>
        </w:tc>
        <w:tc>
          <w:tcPr>
            <w:tcW w:w="162" w:type="pct"/>
            <w:noWrap/>
            <w:vAlign w:val="center"/>
          </w:tcPr>
          <w:p w14:paraId="51BBC0E8"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0" w:author="瑋婷 徐" w:date="2025-01-03T17:12:00Z" w16du:dateUtc="2025-01-03T09:12:00Z"/>
                <w:rFonts w:ascii="Times New Roman" w:eastAsiaTheme="minorEastAsia" w:hAnsi="Times New Roman" w:cs="Times New Roman"/>
              </w:rPr>
            </w:pPr>
          </w:p>
        </w:tc>
        <w:tc>
          <w:tcPr>
            <w:tcW w:w="162" w:type="pct"/>
            <w:noWrap/>
            <w:vAlign w:val="center"/>
          </w:tcPr>
          <w:p w14:paraId="2AE4605F"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1" w:author="瑋婷 徐" w:date="2025-01-03T17:12:00Z" w16du:dateUtc="2025-01-03T09:12:00Z"/>
                <w:rFonts w:ascii="Times New Roman" w:eastAsiaTheme="minorEastAsia" w:hAnsi="Times New Roman" w:cs="Times New Roman"/>
              </w:rPr>
            </w:pPr>
          </w:p>
        </w:tc>
        <w:tc>
          <w:tcPr>
            <w:tcW w:w="162" w:type="pct"/>
            <w:noWrap/>
            <w:vAlign w:val="center"/>
          </w:tcPr>
          <w:p w14:paraId="1651D90F"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2" w:author="瑋婷 徐" w:date="2025-01-03T17:12:00Z" w16du:dateUtc="2025-01-03T09:12:00Z"/>
                <w:rFonts w:ascii="Times New Roman" w:eastAsiaTheme="minorEastAsia" w:hAnsi="Times New Roman" w:cs="Times New Roman"/>
              </w:rPr>
            </w:pPr>
          </w:p>
        </w:tc>
        <w:tc>
          <w:tcPr>
            <w:tcW w:w="162" w:type="pct"/>
            <w:noWrap/>
            <w:vAlign w:val="center"/>
          </w:tcPr>
          <w:p w14:paraId="5D00BEEF"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3" w:author="瑋婷 徐" w:date="2025-01-03T17:12:00Z" w16du:dateUtc="2025-01-03T09:12:00Z"/>
                <w:rFonts w:ascii="Times New Roman" w:eastAsiaTheme="minorEastAsia" w:hAnsi="Times New Roman" w:cs="Times New Roman"/>
              </w:rPr>
            </w:pPr>
          </w:p>
        </w:tc>
        <w:tc>
          <w:tcPr>
            <w:tcW w:w="162" w:type="pct"/>
            <w:noWrap/>
            <w:vAlign w:val="center"/>
          </w:tcPr>
          <w:p w14:paraId="00A9B04B"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4" w:author="瑋婷 徐" w:date="2025-01-03T17:12:00Z" w16du:dateUtc="2025-01-03T09:12:00Z"/>
                <w:rFonts w:ascii="Times New Roman" w:eastAsiaTheme="minorEastAsia" w:hAnsi="Times New Roman" w:cs="Times New Roman"/>
              </w:rPr>
            </w:pPr>
          </w:p>
        </w:tc>
        <w:tc>
          <w:tcPr>
            <w:tcW w:w="162" w:type="pct"/>
            <w:noWrap/>
            <w:vAlign w:val="center"/>
          </w:tcPr>
          <w:p w14:paraId="08DCDC14"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5" w:author="瑋婷 徐" w:date="2025-01-03T17:12:00Z" w16du:dateUtc="2025-01-03T09:12:00Z"/>
                <w:rFonts w:ascii="Times New Roman" w:eastAsiaTheme="minorEastAsia" w:hAnsi="Times New Roman" w:cs="Times New Roman"/>
              </w:rPr>
            </w:pPr>
          </w:p>
        </w:tc>
        <w:tc>
          <w:tcPr>
            <w:tcW w:w="162" w:type="pct"/>
            <w:noWrap/>
            <w:vAlign w:val="center"/>
          </w:tcPr>
          <w:p w14:paraId="1BF3B2E7"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6" w:author="瑋婷 徐" w:date="2025-01-03T17:12:00Z" w16du:dateUtc="2025-01-03T09:12:00Z"/>
                <w:rFonts w:ascii="Times New Roman" w:eastAsiaTheme="minorEastAsia" w:hAnsi="Times New Roman" w:cs="Times New Roman"/>
              </w:rPr>
            </w:pPr>
          </w:p>
        </w:tc>
        <w:tc>
          <w:tcPr>
            <w:tcW w:w="162" w:type="pct"/>
            <w:noWrap/>
            <w:vAlign w:val="center"/>
          </w:tcPr>
          <w:p w14:paraId="6F22F968"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7" w:author="瑋婷 徐" w:date="2025-01-03T17:12:00Z" w16du:dateUtc="2025-01-03T09:12:00Z"/>
                <w:rFonts w:ascii="Times New Roman" w:eastAsiaTheme="minorEastAsia" w:hAnsi="Times New Roman" w:cs="Times New Roman"/>
              </w:rPr>
            </w:pPr>
          </w:p>
        </w:tc>
        <w:tc>
          <w:tcPr>
            <w:tcW w:w="162" w:type="pct"/>
            <w:noWrap/>
            <w:vAlign w:val="center"/>
          </w:tcPr>
          <w:p w14:paraId="2BC6F6CB"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8" w:author="瑋婷 徐" w:date="2025-01-03T17:12:00Z" w16du:dateUtc="2025-01-03T09:12:00Z"/>
                <w:rFonts w:ascii="Times New Roman" w:eastAsiaTheme="minorEastAsia" w:hAnsi="Times New Roman" w:cs="Times New Roman"/>
              </w:rPr>
            </w:pPr>
          </w:p>
        </w:tc>
        <w:tc>
          <w:tcPr>
            <w:tcW w:w="162" w:type="pct"/>
            <w:noWrap/>
            <w:vAlign w:val="center"/>
          </w:tcPr>
          <w:p w14:paraId="0AF68A1D"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09" w:author="瑋婷 徐" w:date="2025-01-03T17:12:00Z" w16du:dateUtc="2025-01-03T09:12:00Z"/>
                <w:rFonts w:ascii="Times New Roman" w:eastAsiaTheme="minorEastAsia" w:hAnsi="Times New Roman" w:cs="Times New Roman"/>
              </w:rPr>
            </w:pPr>
          </w:p>
        </w:tc>
        <w:tc>
          <w:tcPr>
            <w:tcW w:w="162" w:type="pct"/>
            <w:noWrap/>
            <w:vAlign w:val="center"/>
          </w:tcPr>
          <w:p w14:paraId="2F1D2F23"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10" w:author="瑋婷 徐" w:date="2025-01-03T17:12:00Z" w16du:dateUtc="2025-01-03T09:12:00Z"/>
                <w:rFonts w:ascii="Times New Roman" w:eastAsiaTheme="minorEastAsia" w:hAnsi="Times New Roman" w:cs="Times New Roman"/>
              </w:rPr>
            </w:pPr>
          </w:p>
        </w:tc>
        <w:tc>
          <w:tcPr>
            <w:tcW w:w="162" w:type="pct"/>
            <w:noWrap/>
            <w:vAlign w:val="center"/>
          </w:tcPr>
          <w:p w14:paraId="0DA618D3"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11" w:author="瑋婷 徐" w:date="2025-01-03T17:12:00Z" w16du:dateUtc="2025-01-03T09:12:00Z"/>
                <w:rFonts w:ascii="Times New Roman" w:eastAsiaTheme="minorEastAsia" w:hAnsi="Times New Roman" w:cs="Times New Roman"/>
              </w:rPr>
            </w:pPr>
          </w:p>
        </w:tc>
        <w:tc>
          <w:tcPr>
            <w:tcW w:w="162" w:type="pct"/>
            <w:noWrap/>
            <w:vAlign w:val="center"/>
          </w:tcPr>
          <w:p w14:paraId="38131897"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12" w:author="瑋婷 徐" w:date="2025-01-03T17:12:00Z" w16du:dateUtc="2025-01-03T09:12:00Z"/>
                <w:rFonts w:ascii="Times New Roman" w:eastAsiaTheme="minorEastAsia" w:hAnsi="Times New Roman" w:cs="Times New Roman"/>
              </w:rPr>
            </w:pPr>
          </w:p>
        </w:tc>
        <w:tc>
          <w:tcPr>
            <w:tcW w:w="162" w:type="pct"/>
            <w:noWrap/>
            <w:vAlign w:val="center"/>
          </w:tcPr>
          <w:p w14:paraId="4FA32CB3"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13" w:author="瑋婷 徐" w:date="2025-01-03T17:12:00Z" w16du:dateUtc="2025-01-03T09:12:00Z"/>
                <w:rFonts w:ascii="Times New Roman" w:eastAsiaTheme="minorEastAsia" w:hAnsi="Times New Roman" w:cs="Times New Roman"/>
              </w:rPr>
            </w:pPr>
          </w:p>
        </w:tc>
        <w:tc>
          <w:tcPr>
            <w:tcW w:w="162" w:type="pct"/>
            <w:noWrap/>
            <w:vAlign w:val="center"/>
          </w:tcPr>
          <w:p w14:paraId="41F6B2AF"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14" w:author="瑋婷 徐" w:date="2025-01-03T17:12:00Z" w16du:dateUtc="2025-01-03T09:12:00Z"/>
                <w:rFonts w:ascii="Times New Roman" w:eastAsiaTheme="minorEastAsia" w:hAnsi="Times New Roman" w:cs="Times New Roman"/>
              </w:rPr>
            </w:pPr>
          </w:p>
        </w:tc>
        <w:tc>
          <w:tcPr>
            <w:tcW w:w="162" w:type="pct"/>
            <w:noWrap/>
            <w:vAlign w:val="center"/>
          </w:tcPr>
          <w:p w14:paraId="3031AD61"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15" w:author="瑋婷 徐" w:date="2025-01-03T17:12:00Z" w16du:dateUtc="2025-01-03T09:12:00Z"/>
                <w:rFonts w:ascii="Times New Roman" w:eastAsiaTheme="minorEastAsia" w:hAnsi="Times New Roman" w:cs="Times New Roman"/>
              </w:rPr>
            </w:pPr>
          </w:p>
        </w:tc>
        <w:tc>
          <w:tcPr>
            <w:tcW w:w="162" w:type="pct"/>
            <w:noWrap/>
            <w:vAlign w:val="center"/>
          </w:tcPr>
          <w:p w14:paraId="7CD538DA" w14:textId="77777777"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16" w:author="瑋婷 徐" w:date="2025-01-03T17:12:00Z" w16du:dateUtc="2025-01-03T09:12:00Z"/>
                <w:rFonts w:ascii="Times New Roman" w:eastAsiaTheme="minorEastAsia" w:hAnsi="Times New Roman" w:cs="Times New Roman"/>
              </w:rPr>
            </w:pPr>
          </w:p>
        </w:tc>
        <w:tc>
          <w:tcPr>
            <w:tcW w:w="167" w:type="pct"/>
            <w:noWrap/>
            <w:vAlign w:val="center"/>
          </w:tcPr>
          <w:p w14:paraId="1AF30280" w14:textId="5017EBD9" w:rsidR="003C19C7" w:rsidRPr="005F7518"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30717" w:author="瑋婷 徐" w:date="2025-01-03T17:12:00Z" w16du:dateUtc="2025-01-03T09:12:00Z"/>
                <w:rFonts w:ascii="Times New Roman" w:eastAsiaTheme="minorEastAsia" w:hAnsi="Times New Roman" w:cs="Times New Roman"/>
              </w:rPr>
            </w:pPr>
            <w:ins w:id="30718" w:author="瑋婷 徐" w:date="2025-01-03T17:12:00Z" w16du:dateUtc="2025-01-03T09:12:00Z">
              <w:r w:rsidRPr="005F7518">
                <w:rPr>
                  <w:rFonts w:ascii="Times New Roman" w:eastAsiaTheme="minorEastAsia" w:hAnsi="Times New Roman" w:cs="Times New Roman"/>
                  <w:color w:val="000000"/>
                </w:rPr>
                <w:t>*</w:t>
              </w:r>
            </w:ins>
          </w:p>
        </w:tc>
      </w:tr>
      <w:tr w:rsidR="003C19C7" w:rsidRPr="005F7518" w14:paraId="09A63E92" w14:textId="77777777" w:rsidTr="003C19C7">
        <w:trPr>
          <w:trHeight w:val="300"/>
          <w:ins w:id="30719"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D09A7DA" w14:textId="77777777" w:rsidR="003C19C7" w:rsidRPr="00C6197E" w:rsidRDefault="003C19C7">
            <w:pPr>
              <w:spacing w:line="360" w:lineRule="auto"/>
              <w:jc w:val="both"/>
              <w:rPr>
                <w:ins w:id="30720" w:author="瑋婷 徐" w:date="2025-01-03T16:50:00Z" w16du:dateUtc="2025-01-03T08:50:00Z"/>
                <w:rFonts w:ascii="Times New Roman" w:eastAsiaTheme="minorEastAsia" w:hAnsi="Times New Roman" w:cs="Times New Roman"/>
                <w:b w:val="0"/>
                <w:bCs w:val="0"/>
                <w:color w:val="000000"/>
                <w:rPrChange w:id="30721" w:author="瑋婷 徐" w:date="2025-01-06T15:37:00Z" w16du:dateUtc="2025-01-06T07:37:00Z">
                  <w:rPr>
                    <w:ins w:id="30722" w:author="瑋婷 徐" w:date="2025-01-03T16:50:00Z" w16du:dateUtc="2025-01-03T08:50:00Z"/>
                    <w:rFonts w:ascii="Calibri" w:hAnsi="Calibri" w:cs="Calibri"/>
                    <w:color w:val="000000"/>
                    <w:sz w:val="22"/>
                    <w:szCs w:val="22"/>
                  </w:rPr>
                </w:rPrChange>
              </w:rPr>
              <w:pPrChange w:id="30723" w:author="瑋婷 徐" w:date="2025-01-03T16:55:00Z" w16du:dateUtc="2025-01-03T08:55:00Z">
                <w:pPr/>
              </w:pPrChange>
            </w:pPr>
            <w:ins w:id="30724" w:author="瑋婷 徐" w:date="2025-01-03T16:50:00Z" w16du:dateUtc="2025-01-03T08:50:00Z">
              <w:r w:rsidRPr="00C6197E">
                <w:rPr>
                  <w:rFonts w:ascii="Times New Roman" w:eastAsiaTheme="minorEastAsia" w:hAnsi="Times New Roman" w:cs="Times New Roman" w:hint="eastAsia"/>
                  <w:b w:val="0"/>
                  <w:bCs w:val="0"/>
                  <w:color w:val="000000"/>
                  <w:rPrChange w:id="30725" w:author="瑋婷 徐" w:date="2025-01-06T15:37:00Z" w16du:dateUtc="2025-01-06T07:37:00Z">
                    <w:rPr>
                      <w:rFonts w:ascii="Calibri" w:hAnsi="Calibri" w:cs="Calibri" w:hint="eastAsia"/>
                      <w:color w:val="000000"/>
                      <w:sz w:val="22"/>
                      <w:szCs w:val="22"/>
                    </w:rPr>
                  </w:rPrChange>
                </w:rPr>
                <w:t>灰</w:t>
              </w:r>
              <w:proofErr w:type="gramStart"/>
              <w:r w:rsidRPr="00C6197E">
                <w:rPr>
                  <w:rFonts w:ascii="Times New Roman" w:eastAsiaTheme="minorEastAsia" w:hAnsi="Times New Roman" w:cs="Times New Roman" w:hint="eastAsia"/>
                  <w:b w:val="0"/>
                  <w:bCs w:val="0"/>
                  <w:color w:val="000000"/>
                  <w:rPrChange w:id="30726" w:author="瑋婷 徐" w:date="2025-01-06T15:37:00Z" w16du:dateUtc="2025-01-06T07:37:00Z">
                    <w:rPr>
                      <w:rFonts w:ascii="Calibri" w:hAnsi="Calibri" w:cs="Calibri" w:hint="eastAsia"/>
                      <w:color w:val="000000"/>
                      <w:sz w:val="22"/>
                      <w:szCs w:val="22"/>
                    </w:rPr>
                  </w:rPrChange>
                </w:rPr>
                <w:t>鶺鴒</w:t>
              </w:r>
              <w:proofErr w:type="gramEnd"/>
              <w:r w:rsidRPr="00C6197E">
                <w:rPr>
                  <w:rFonts w:ascii="Times New Roman" w:eastAsiaTheme="minorEastAsia" w:hAnsi="Times New Roman" w:cs="Times New Roman"/>
                  <w:b w:val="0"/>
                  <w:bCs w:val="0"/>
                  <w:color w:val="000000"/>
                  <w:rPrChange w:id="30727"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76794742"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28" w:author="瑋婷 徐" w:date="2025-01-03T16:50:00Z" w16du:dateUtc="2025-01-03T08:50:00Z"/>
                <w:rFonts w:ascii="Times New Roman" w:eastAsiaTheme="minorEastAsia" w:hAnsi="Times New Roman" w:cs="Times New Roman"/>
                <w:i/>
                <w:iCs/>
                <w:color w:val="000000"/>
                <w:rPrChange w:id="30729" w:author="瑋婷 徐" w:date="2025-01-06T15:37:00Z" w16du:dateUtc="2025-01-06T07:37:00Z">
                  <w:rPr>
                    <w:ins w:id="30730" w:author="瑋婷 徐" w:date="2025-01-03T16:50:00Z" w16du:dateUtc="2025-01-03T08:50:00Z"/>
                    <w:rFonts w:ascii="Calibri" w:hAnsi="Calibri" w:cs="Calibri"/>
                    <w:i/>
                    <w:iCs/>
                    <w:color w:val="000000"/>
                    <w:sz w:val="22"/>
                    <w:szCs w:val="22"/>
                  </w:rPr>
                </w:rPrChange>
              </w:rPr>
              <w:pPrChange w:id="307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30732" w:author="瑋婷 徐" w:date="2025-01-03T16:50:00Z" w16du:dateUtc="2025-01-03T08:50:00Z">
              <w:r w:rsidRPr="00C6197E">
                <w:rPr>
                  <w:rFonts w:ascii="Times New Roman" w:eastAsiaTheme="minorEastAsia" w:hAnsi="Times New Roman" w:cs="Times New Roman"/>
                  <w:i/>
                  <w:iCs/>
                  <w:color w:val="000000"/>
                  <w:rPrChange w:id="30733" w:author="瑋婷 徐" w:date="2025-01-06T15:37:00Z" w16du:dateUtc="2025-01-06T07:37:00Z">
                    <w:rPr>
                      <w:rFonts w:ascii="Calibri" w:hAnsi="Calibri" w:cs="Calibri"/>
                      <w:i/>
                      <w:iCs/>
                      <w:color w:val="000000"/>
                      <w:sz w:val="22"/>
                      <w:szCs w:val="22"/>
                    </w:rPr>
                  </w:rPrChange>
                </w:rPr>
                <w:t>Motacilla cinerea</w:t>
              </w:r>
            </w:ins>
          </w:p>
        </w:tc>
        <w:tc>
          <w:tcPr>
            <w:tcW w:w="162" w:type="pct"/>
            <w:noWrap/>
            <w:vAlign w:val="center"/>
            <w:hideMark/>
          </w:tcPr>
          <w:p w14:paraId="25AFB2ED"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34" w:author="瑋婷 徐" w:date="2025-01-03T16:50:00Z" w16du:dateUtc="2025-01-03T08:50:00Z"/>
                <w:rFonts w:ascii="Times New Roman" w:eastAsiaTheme="minorEastAsia" w:hAnsi="Times New Roman" w:cs="Times New Roman"/>
                <w:i/>
                <w:iCs/>
                <w:color w:val="000000"/>
                <w:rPrChange w:id="30735" w:author="瑋婷 徐" w:date="2025-01-06T15:37:00Z" w16du:dateUtc="2025-01-06T07:37:00Z">
                  <w:rPr>
                    <w:ins w:id="30736" w:author="瑋婷 徐" w:date="2025-01-03T16:50:00Z" w16du:dateUtc="2025-01-03T08:50:00Z"/>
                    <w:rFonts w:ascii="Calibri" w:hAnsi="Calibri" w:cs="Calibri"/>
                    <w:i/>
                    <w:iCs/>
                    <w:color w:val="000000"/>
                    <w:sz w:val="22"/>
                    <w:szCs w:val="22"/>
                  </w:rPr>
                </w:rPrChange>
              </w:rPr>
              <w:pPrChange w:id="307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7002FD"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38" w:author="瑋婷 徐" w:date="2025-01-03T16:50:00Z" w16du:dateUtc="2025-01-03T08:50:00Z"/>
                <w:rFonts w:ascii="Times New Roman" w:eastAsiaTheme="minorEastAsia" w:hAnsi="Times New Roman" w:cs="Times New Roman"/>
                <w:rPrChange w:id="30739" w:author="瑋婷 徐" w:date="2025-01-06T15:37:00Z" w16du:dateUtc="2025-01-06T07:37:00Z">
                  <w:rPr>
                    <w:ins w:id="30740" w:author="瑋婷 徐" w:date="2025-01-03T16:50:00Z" w16du:dateUtc="2025-01-03T08:50:00Z"/>
                    <w:rFonts w:ascii="Times New Roman" w:eastAsia="Times New Roman" w:hAnsi="Times New Roman" w:cs="Times New Roman"/>
                    <w:sz w:val="20"/>
                    <w:szCs w:val="20"/>
                  </w:rPr>
                </w:rPrChange>
              </w:rPr>
              <w:pPrChange w:id="307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2F9C65"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42" w:author="瑋婷 徐" w:date="2025-01-03T16:50:00Z" w16du:dateUtc="2025-01-03T08:50:00Z"/>
                <w:rFonts w:ascii="Times New Roman" w:eastAsiaTheme="minorEastAsia" w:hAnsi="Times New Roman" w:cs="Times New Roman"/>
                <w:rPrChange w:id="30743" w:author="瑋婷 徐" w:date="2025-01-06T15:37:00Z" w16du:dateUtc="2025-01-06T07:37:00Z">
                  <w:rPr>
                    <w:ins w:id="30744" w:author="瑋婷 徐" w:date="2025-01-03T16:50:00Z" w16du:dateUtc="2025-01-03T08:50:00Z"/>
                    <w:rFonts w:ascii="Times New Roman" w:eastAsia="Times New Roman" w:hAnsi="Times New Roman" w:cs="Times New Roman"/>
                    <w:sz w:val="20"/>
                    <w:szCs w:val="20"/>
                  </w:rPr>
                </w:rPrChange>
              </w:rPr>
              <w:pPrChange w:id="307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8FAB86"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46" w:author="瑋婷 徐" w:date="2025-01-03T16:50:00Z" w16du:dateUtc="2025-01-03T08:50:00Z"/>
                <w:rFonts w:ascii="Times New Roman" w:eastAsiaTheme="minorEastAsia" w:hAnsi="Times New Roman" w:cs="Times New Roman"/>
                <w:rPrChange w:id="30747" w:author="瑋婷 徐" w:date="2025-01-06T15:37:00Z" w16du:dateUtc="2025-01-06T07:37:00Z">
                  <w:rPr>
                    <w:ins w:id="30748" w:author="瑋婷 徐" w:date="2025-01-03T16:50:00Z" w16du:dateUtc="2025-01-03T08:50:00Z"/>
                    <w:rFonts w:ascii="Times New Roman" w:eastAsia="Times New Roman" w:hAnsi="Times New Roman" w:cs="Times New Roman"/>
                    <w:sz w:val="20"/>
                    <w:szCs w:val="20"/>
                  </w:rPr>
                </w:rPrChange>
              </w:rPr>
              <w:pPrChange w:id="307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B435E8"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50" w:author="瑋婷 徐" w:date="2025-01-03T16:50:00Z" w16du:dateUtc="2025-01-03T08:50:00Z"/>
                <w:rFonts w:ascii="Times New Roman" w:eastAsiaTheme="minorEastAsia" w:hAnsi="Times New Roman" w:cs="Times New Roman"/>
                <w:rPrChange w:id="30751" w:author="瑋婷 徐" w:date="2025-01-06T15:37:00Z" w16du:dateUtc="2025-01-06T07:37:00Z">
                  <w:rPr>
                    <w:ins w:id="30752" w:author="瑋婷 徐" w:date="2025-01-03T16:50:00Z" w16du:dateUtc="2025-01-03T08:50:00Z"/>
                    <w:rFonts w:ascii="Times New Roman" w:eastAsia="Times New Roman" w:hAnsi="Times New Roman" w:cs="Times New Roman"/>
                    <w:sz w:val="20"/>
                    <w:szCs w:val="20"/>
                  </w:rPr>
                </w:rPrChange>
              </w:rPr>
              <w:pPrChange w:id="307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84D36F"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54" w:author="瑋婷 徐" w:date="2025-01-03T16:50:00Z" w16du:dateUtc="2025-01-03T08:50:00Z"/>
                <w:rFonts w:ascii="Times New Roman" w:eastAsiaTheme="minorEastAsia" w:hAnsi="Times New Roman" w:cs="Times New Roman"/>
                <w:rPrChange w:id="30755" w:author="瑋婷 徐" w:date="2025-01-06T15:37:00Z" w16du:dateUtc="2025-01-06T07:37:00Z">
                  <w:rPr>
                    <w:ins w:id="30756" w:author="瑋婷 徐" w:date="2025-01-03T16:50:00Z" w16du:dateUtc="2025-01-03T08:50:00Z"/>
                    <w:rFonts w:ascii="Times New Roman" w:eastAsia="Times New Roman" w:hAnsi="Times New Roman" w:cs="Times New Roman"/>
                    <w:sz w:val="20"/>
                    <w:szCs w:val="20"/>
                  </w:rPr>
                </w:rPrChange>
              </w:rPr>
              <w:pPrChange w:id="307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B00E1C"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58" w:author="瑋婷 徐" w:date="2025-01-03T16:50:00Z" w16du:dateUtc="2025-01-03T08:50:00Z"/>
                <w:rFonts w:ascii="Times New Roman" w:eastAsiaTheme="minorEastAsia" w:hAnsi="Times New Roman" w:cs="Times New Roman"/>
                <w:rPrChange w:id="30759" w:author="瑋婷 徐" w:date="2025-01-06T15:37:00Z" w16du:dateUtc="2025-01-06T07:37:00Z">
                  <w:rPr>
                    <w:ins w:id="30760" w:author="瑋婷 徐" w:date="2025-01-03T16:50:00Z" w16du:dateUtc="2025-01-03T08:50:00Z"/>
                    <w:rFonts w:ascii="Times New Roman" w:eastAsia="Times New Roman" w:hAnsi="Times New Roman" w:cs="Times New Roman"/>
                    <w:sz w:val="20"/>
                    <w:szCs w:val="20"/>
                  </w:rPr>
                </w:rPrChange>
              </w:rPr>
              <w:pPrChange w:id="307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E1A1846"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62" w:author="瑋婷 徐" w:date="2025-01-03T16:50:00Z" w16du:dateUtc="2025-01-03T08:50:00Z"/>
                <w:rFonts w:ascii="Times New Roman" w:eastAsiaTheme="minorEastAsia" w:hAnsi="Times New Roman" w:cs="Times New Roman"/>
                <w:rPrChange w:id="30763" w:author="瑋婷 徐" w:date="2025-01-06T15:37:00Z" w16du:dateUtc="2025-01-06T07:37:00Z">
                  <w:rPr>
                    <w:ins w:id="30764" w:author="瑋婷 徐" w:date="2025-01-03T16:50:00Z" w16du:dateUtc="2025-01-03T08:50:00Z"/>
                    <w:rFonts w:ascii="Times New Roman" w:eastAsia="Times New Roman" w:hAnsi="Times New Roman" w:cs="Times New Roman"/>
                    <w:sz w:val="20"/>
                    <w:szCs w:val="20"/>
                  </w:rPr>
                </w:rPrChange>
              </w:rPr>
              <w:pPrChange w:id="307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A21EF92"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66" w:author="瑋婷 徐" w:date="2025-01-03T16:50:00Z" w16du:dateUtc="2025-01-03T08:50:00Z"/>
                <w:rFonts w:ascii="Times New Roman" w:eastAsiaTheme="minorEastAsia" w:hAnsi="Times New Roman" w:cs="Times New Roman"/>
                <w:rPrChange w:id="30767" w:author="瑋婷 徐" w:date="2025-01-06T15:37:00Z" w16du:dateUtc="2025-01-06T07:37:00Z">
                  <w:rPr>
                    <w:ins w:id="30768" w:author="瑋婷 徐" w:date="2025-01-03T16:50:00Z" w16du:dateUtc="2025-01-03T08:50:00Z"/>
                    <w:rFonts w:ascii="Times New Roman" w:eastAsia="Times New Roman" w:hAnsi="Times New Roman" w:cs="Times New Roman"/>
                    <w:sz w:val="20"/>
                    <w:szCs w:val="20"/>
                  </w:rPr>
                </w:rPrChange>
              </w:rPr>
              <w:pPrChange w:id="307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2F0B272"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70" w:author="瑋婷 徐" w:date="2025-01-03T16:50:00Z" w16du:dateUtc="2025-01-03T08:50:00Z"/>
                <w:rFonts w:ascii="Times New Roman" w:eastAsiaTheme="minorEastAsia" w:hAnsi="Times New Roman" w:cs="Times New Roman"/>
                <w:rPrChange w:id="30771" w:author="瑋婷 徐" w:date="2025-01-06T15:37:00Z" w16du:dateUtc="2025-01-06T07:37:00Z">
                  <w:rPr>
                    <w:ins w:id="30772" w:author="瑋婷 徐" w:date="2025-01-03T16:50:00Z" w16du:dateUtc="2025-01-03T08:50:00Z"/>
                    <w:rFonts w:ascii="Times New Roman" w:eastAsia="Times New Roman" w:hAnsi="Times New Roman" w:cs="Times New Roman"/>
                    <w:sz w:val="20"/>
                    <w:szCs w:val="20"/>
                  </w:rPr>
                </w:rPrChange>
              </w:rPr>
              <w:pPrChange w:id="307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6FA834C"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74" w:author="瑋婷 徐" w:date="2025-01-03T16:50:00Z" w16du:dateUtc="2025-01-03T08:50:00Z"/>
                <w:rFonts w:ascii="Times New Roman" w:eastAsiaTheme="minorEastAsia" w:hAnsi="Times New Roman" w:cs="Times New Roman"/>
                <w:rPrChange w:id="30775" w:author="瑋婷 徐" w:date="2025-01-06T15:37:00Z" w16du:dateUtc="2025-01-06T07:37:00Z">
                  <w:rPr>
                    <w:ins w:id="30776" w:author="瑋婷 徐" w:date="2025-01-03T16:50:00Z" w16du:dateUtc="2025-01-03T08:50:00Z"/>
                    <w:rFonts w:ascii="Times New Roman" w:eastAsia="Times New Roman" w:hAnsi="Times New Roman" w:cs="Times New Roman"/>
                    <w:sz w:val="20"/>
                    <w:szCs w:val="20"/>
                  </w:rPr>
                </w:rPrChange>
              </w:rPr>
              <w:pPrChange w:id="307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38BEA2D"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78" w:author="瑋婷 徐" w:date="2025-01-03T16:50:00Z" w16du:dateUtc="2025-01-03T08:50:00Z"/>
                <w:rFonts w:ascii="Times New Roman" w:eastAsiaTheme="minorEastAsia" w:hAnsi="Times New Roman" w:cs="Times New Roman"/>
                <w:rPrChange w:id="30779" w:author="瑋婷 徐" w:date="2025-01-06T15:37:00Z" w16du:dateUtc="2025-01-06T07:37:00Z">
                  <w:rPr>
                    <w:ins w:id="30780" w:author="瑋婷 徐" w:date="2025-01-03T16:50:00Z" w16du:dateUtc="2025-01-03T08:50:00Z"/>
                    <w:rFonts w:ascii="Times New Roman" w:eastAsia="Times New Roman" w:hAnsi="Times New Roman" w:cs="Times New Roman"/>
                    <w:sz w:val="20"/>
                    <w:szCs w:val="20"/>
                  </w:rPr>
                </w:rPrChange>
              </w:rPr>
              <w:pPrChange w:id="307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A3ABF3"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82" w:author="瑋婷 徐" w:date="2025-01-03T16:50:00Z" w16du:dateUtc="2025-01-03T08:50:00Z"/>
                <w:rFonts w:ascii="Times New Roman" w:eastAsiaTheme="minorEastAsia" w:hAnsi="Times New Roman" w:cs="Times New Roman"/>
                <w:rPrChange w:id="30783" w:author="瑋婷 徐" w:date="2025-01-06T15:37:00Z" w16du:dateUtc="2025-01-06T07:37:00Z">
                  <w:rPr>
                    <w:ins w:id="30784" w:author="瑋婷 徐" w:date="2025-01-03T16:50:00Z" w16du:dateUtc="2025-01-03T08:50:00Z"/>
                    <w:rFonts w:ascii="Times New Roman" w:eastAsia="Times New Roman" w:hAnsi="Times New Roman" w:cs="Times New Roman"/>
                    <w:sz w:val="20"/>
                    <w:szCs w:val="20"/>
                  </w:rPr>
                </w:rPrChange>
              </w:rPr>
              <w:pPrChange w:id="307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083675"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86" w:author="瑋婷 徐" w:date="2025-01-03T16:50:00Z" w16du:dateUtc="2025-01-03T08:50:00Z"/>
                <w:rFonts w:ascii="Times New Roman" w:eastAsiaTheme="minorEastAsia" w:hAnsi="Times New Roman" w:cs="Times New Roman"/>
                <w:rPrChange w:id="30787" w:author="瑋婷 徐" w:date="2025-01-06T15:37:00Z" w16du:dateUtc="2025-01-06T07:37:00Z">
                  <w:rPr>
                    <w:ins w:id="30788" w:author="瑋婷 徐" w:date="2025-01-03T16:50:00Z" w16du:dateUtc="2025-01-03T08:50:00Z"/>
                    <w:rFonts w:ascii="Times New Roman" w:eastAsia="Times New Roman" w:hAnsi="Times New Roman" w:cs="Times New Roman"/>
                    <w:sz w:val="20"/>
                    <w:szCs w:val="20"/>
                  </w:rPr>
                </w:rPrChange>
              </w:rPr>
              <w:pPrChange w:id="307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1E14A6"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90" w:author="瑋婷 徐" w:date="2025-01-03T16:50:00Z" w16du:dateUtc="2025-01-03T08:50:00Z"/>
                <w:rFonts w:ascii="Times New Roman" w:eastAsiaTheme="minorEastAsia" w:hAnsi="Times New Roman" w:cs="Times New Roman"/>
                <w:rPrChange w:id="30791" w:author="瑋婷 徐" w:date="2025-01-06T15:37:00Z" w16du:dateUtc="2025-01-06T07:37:00Z">
                  <w:rPr>
                    <w:ins w:id="30792" w:author="瑋婷 徐" w:date="2025-01-03T16:50:00Z" w16du:dateUtc="2025-01-03T08:50:00Z"/>
                    <w:rFonts w:ascii="Times New Roman" w:eastAsia="Times New Roman" w:hAnsi="Times New Roman" w:cs="Times New Roman"/>
                    <w:sz w:val="20"/>
                    <w:szCs w:val="20"/>
                  </w:rPr>
                </w:rPrChange>
              </w:rPr>
              <w:pPrChange w:id="307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0AFE98"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94" w:author="瑋婷 徐" w:date="2025-01-03T16:50:00Z" w16du:dateUtc="2025-01-03T08:50:00Z"/>
                <w:rFonts w:ascii="Times New Roman" w:eastAsiaTheme="minorEastAsia" w:hAnsi="Times New Roman" w:cs="Times New Roman"/>
                <w:rPrChange w:id="30795" w:author="瑋婷 徐" w:date="2025-01-06T15:37:00Z" w16du:dateUtc="2025-01-06T07:37:00Z">
                  <w:rPr>
                    <w:ins w:id="30796" w:author="瑋婷 徐" w:date="2025-01-03T16:50:00Z" w16du:dateUtc="2025-01-03T08:50:00Z"/>
                    <w:rFonts w:ascii="Times New Roman" w:eastAsia="Times New Roman" w:hAnsi="Times New Roman" w:cs="Times New Roman"/>
                    <w:sz w:val="20"/>
                    <w:szCs w:val="20"/>
                  </w:rPr>
                </w:rPrChange>
              </w:rPr>
              <w:pPrChange w:id="307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2D5E256"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798" w:author="瑋婷 徐" w:date="2025-01-03T16:50:00Z" w16du:dateUtc="2025-01-03T08:50:00Z"/>
                <w:rFonts w:ascii="Times New Roman" w:eastAsiaTheme="minorEastAsia" w:hAnsi="Times New Roman" w:cs="Times New Roman"/>
                <w:rPrChange w:id="30799" w:author="瑋婷 徐" w:date="2025-01-06T15:37:00Z" w16du:dateUtc="2025-01-06T07:37:00Z">
                  <w:rPr>
                    <w:ins w:id="30800" w:author="瑋婷 徐" w:date="2025-01-03T16:50:00Z" w16du:dateUtc="2025-01-03T08:50:00Z"/>
                    <w:rFonts w:ascii="Times New Roman" w:eastAsia="Times New Roman" w:hAnsi="Times New Roman" w:cs="Times New Roman"/>
                    <w:sz w:val="20"/>
                    <w:szCs w:val="20"/>
                  </w:rPr>
                </w:rPrChange>
              </w:rPr>
              <w:pPrChange w:id="308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58E444"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802" w:author="瑋婷 徐" w:date="2025-01-03T16:50:00Z" w16du:dateUtc="2025-01-03T08:50:00Z"/>
                <w:rFonts w:ascii="Times New Roman" w:eastAsiaTheme="minorEastAsia" w:hAnsi="Times New Roman" w:cs="Times New Roman"/>
                <w:rPrChange w:id="30803" w:author="瑋婷 徐" w:date="2025-01-06T15:37:00Z" w16du:dateUtc="2025-01-06T07:37:00Z">
                  <w:rPr>
                    <w:ins w:id="30804" w:author="瑋婷 徐" w:date="2025-01-03T16:50:00Z" w16du:dateUtc="2025-01-03T08:50:00Z"/>
                    <w:rFonts w:ascii="Times New Roman" w:eastAsia="Times New Roman" w:hAnsi="Times New Roman" w:cs="Times New Roman"/>
                    <w:sz w:val="20"/>
                    <w:szCs w:val="20"/>
                  </w:rPr>
                </w:rPrChange>
              </w:rPr>
              <w:pPrChange w:id="308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39FB8A"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806" w:author="瑋婷 徐" w:date="2025-01-03T16:50:00Z" w16du:dateUtc="2025-01-03T08:50:00Z"/>
                <w:rFonts w:ascii="Times New Roman" w:eastAsiaTheme="minorEastAsia" w:hAnsi="Times New Roman" w:cs="Times New Roman"/>
                <w:rPrChange w:id="30807" w:author="瑋婷 徐" w:date="2025-01-06T15:37:00Z" w16du:dateUtc="2025-01-06T07:37:00Z">
                  <w:rPr>
                    <w:ins w:id="30808" w:author="瑋婷 徐" w:date="2025-01-03T16:50:00Z" w16du:dateUtc="2025-01-03T08:50:00Z"/>
                    <w:rFonts w:ascii="Times New Roman" w:eastAsia="Times New Roman" w:hAnsi="Times New Roman" w:cs="Times New Roman"/>
                    <w:sz w:val="20"/>
                    <w:szCs w:val="20"/>
                  </w:rPr>
                </w:rPrChange>
              </w:rPr>
              <w:pPrChange w:id="308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73BA44"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810" w:author="瑋婷 徐" w:date="2025-01-03T16:50:00Z" w16du:dateUtc="2025-01-03T08:50:00Z"/>
                <w:rFonts w:ascii="Times New Roman" w:eastAsiaTheme="minorEastAsia" w:hAnsi="Times New Roman" w:cs="Times New Roman"/>
                <w:rPrChange w:id="30811" w:author="瑋婷 徐" w:date="2025-01-06T15:37:00Z" w16du:dateUtc="2025-01-06T07:37:00Z">
                  <w:rPr>
                    <w:ins w:id="30812" w:author="瑋婷 徐" w:date="2025-01-03T16:50:00Z" w16du:dateUtc="2025-01-03T08:50:00Z"/>
                    <w:rFonts w:ascii="Times New Roman" w:eastAsia="Times New Roman" w:hAnsi="Times New Roman" w:cs="Times New Roman"/>
                    <w:sz w:val="20"/>
                    <w:szCs w:val="20"/>
                  </w:rPr>
                </w:rPrChange>
              </w:rPr>
              <w:pPrChange w:id="308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00BDBA71"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814" w:author="瑋婷 徐" w:date="2025-01-03T16:50:00Z" w16du:dateUtc="2025-01-03T08:50:00Z"/>
                <w:rFonts w:ascii="Times New Roman" w:eastAsiaTheme="minorEastAsia" w:hAnsi="Times New Roman" w:cs="Times New Roman"/>
                <w:rPrChange w:id="30815" w:author="瑋婷 徐" w:date="2025-01-06T15:37:00Z" w16du:dateUtc="2025-01-06T07:37:00Z">
                  <w:rPr>
                    <w:ins w:id="30816" w:author="瑋婷 徐" w:date="2025-01-03T16:50:00Z" w16du:dateUtc="2025-01-03T08:50:00Z"/>
                    <w:rFonts w:ascii="Times New Roman" w:eastAsia="Times New Roman" w:hAnsi="Times New Roman" w:cs="Times New Roman"/>
                    <w:sz w:val="20"/>
                    <w:szCs w:val="20"/>
                  </w:rPr>
                </w:rPrChange>
              </w:rPr>
              <w:pPrChange w:id="308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13E72F41" w14:textId="77777777" w:rsidTr="003C19C7">
        <w:trPr>
          <w:cnfStyle w:val="000000100000" w:firstRow="0" w:lastRow="0" w:firstColumn="0" w:lastColumn="0" w:oddVBand="0" w:evenVBand="0" w:oddHBand="1" w:evenHBand="0" w:firstRowFirstColumn="0" w:firstRowLastColumn="0" w:lastRowFirstColumn="0" w:lastRowLastColumn="0"/>
          <w:trHeight w:val="300"/>
          <w:ins w:id="3081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9BB1F63" w14:textId="77777777" w:rsidR="003C19C7" w:rsidRPr="00C6197E" w:rsidRDefault="003C19C7">
            <w:pPr>
              <w:spacing w:line="360" w:lineRule="auto"/>
              <w:jc w:val="both"/>
              <w:rPr>
                <w:ins w:id="30819" w:author="瑋婷 徐" w:date="2025-01-03T16:50:00Z" w16du:dateUtc="2025-01-03T08:50:00Z"/>
                <w:rFonts w:ascii="Times New Roman" w:eastAsiaTheme="minorEastAsia" w:hAnsi="Times New Roman" w:cs="Times New Roman"/>
                <w:b w:val="0"/>
                <w:bCs w:val="0"/>
                <w:color w:val="000000"/>
                <w:rPrChange w:id="30820" w:author="瑋婷 徐" w:date="2025-01-06T15:37:00Z" w16du:dateUtc="2025-01-06T07:37:00Z">
                  <w:rPr>
                    <w:ins w:id="30821" w:author="瑋婷 徐" w:date="2025-01-03T16:50:00Z" w16du:dateUtc="2025-01-03T08:50:00Z"/>
                    <w:rFonts w:ascii="Calibri" w:hAnsi="Calibri" w:cs="Calibri"/>
                    <w:color w:val="000000"/>
                    <w:sz w:val="22"/>
                    <w:szCs w:val="22"/>
                  </w:rPr>
                </w:rPrChange>
              </w:rPr>
              <w:pPrChange w:id="30822" w:author="瑋婷 徐" w:date="2025-01-03T16:55:00Z" w16du:dateUtc="2025-01-03T08:55:00Z">
                <w:pPr/>
              </w:pPrChange>
            </w:pPr>
            <w:ins w:id="30823" w:author="瑋婷 徐" w:date="2025-01-03T16:50:00Z" w16du:dateUtc="2025-01-03T08:50:00Z">
              <w:r w:rsidRPr="00C6197E">
                <w:rPr>
                  <w:rFonts w:ascii="Times New Roman" w:eastAsiaTheme="minorEastAsia" w:hAnsi="Times New Roman" w:cs="Times New Roman" w:hint="eastAsia"/>
                  <w:b w:val="0"/>
                  <w:bCs w:val="0"/>
                  <w:color w:val="000000"/>
                  <w:rPrChange w:id="30824" w:author="瑋婷 徐" w:date="2025-01-06T15:37:00Z" w16du:dateUtc="2025-01-06T07:37:00Z">
                    <w:rPr>
                      <w:rFonts w:ascii="Calibri" w:hAnsi="Calibri" w:cs="Calibri" w:hint="eastAsia"/>
                      <w:color w:val="000000"/>
                      <w:sz w:val="22"/>
                      <w:szCs w:val="22"/>
                    </w:rPr>
                  </w:rPrChange>
                </w:rPr>
                <w:t>白</w:t>
              </w:r>
              <w:proofErr w:type="gramStart"/>
              <w:r w:rsidRPr="00C6197E">
                <w:rPr>
                  <w:rFonts w:ascii="Times New Roman" w:eastAsiaTheme="minorEastAsia" w:hAnsi="Times New Roman" w:cs="Times New Roman" w:hint="eastAsia"/>
                  <w:b w:val="0"/>
                  <w:bCs w:val="0"/>
                  <w:color w:val="000000"/>
                  <w:rPrChange w:id="30825" w:author="瑋婷 徐" w:date="2025-01-06T15:37:00Z" w16du:dateUtc="2025-01-06T07:37:00Z">
                    <w:rPr>
                      <w:rFonts w:ascii="Calibri" w:hAnsi="Calibri" w:cs="Calibri" w:hint="eastAsia"/>
                      <w:color w:val="000000"/>
                      <w:sz w:val="22"/>
                      <w:szCs w:val="22"/>
                    </w:rPr>
                  </w:rPrChange>
                </w:rPr>
                <w:t>鶺鴒</w:t>
              </w:r>
              <w:proofErr w:type="gramEnd"/>
              <w:r w:rsidRPr="00C6197E">
                <w:rPr>
                  <w:rFonts w:ascii="Times New Roman" w:eastAsiaTheme="minorEastAsia" w:hAnsi="Times New Roman" w:cs="Times New Roman"/>
                  <w:b w:val="0"/>
                  <w:bCs w:val="0"/>
                  <w:color w:val="000000"/>
                  <w:rPrChange w:id="30826"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2AAFEEB9"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27" w:author="瑋婷 徐" w:date="2025-01-03T16:50:00Z" w16du:dateUtc="2025-01-03T08:50:00Z"/>
                <w:rFonts w:ascii="Times New Roman" w:eastAsiaTheme="minorEastAsia" w:hAnsi="Times New Roman" w:cs="Times New Roman"/>
                <w:i/>
                <w:iCs/>
                <w:color w:val="000000"/>
                <w:rPrChange w:id="30828" w:author="瑋婷 徐" w:date="2025-01-06T15:37:00Z" w16du:dateUtc="2025-01-06T07:37:00Z">
                  <w:rPr>
                    <w:ins w:id="30829" w:author="瑋婷 徐" w:date="2025-01-03T16:50:00Z" w16du:dateUtc="2025-01-03T08:50:00Z"/>
                    <w:rFonts w:ascii="Calibri" w:hAnsi="Calibri" w:cs="Calibri"/>
                    <w:i/>
                    <w:iCs/>
                    <w:color w:val="000000"/>
                    <w:sz w:val="22"/>
                    <w:szCs w:val="22"/>
                  </w:rPr>
                </w:rPrChange>
              </w:rPr>
              <w:pPrChange w:id="308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0831" w:author="瑋婷 徐" w:date="2025-01-03T16:50:00Z" w16du:dateUtc="2025-01-03T08:50:00Z">
              <w:r w:rsidRPr="00C6197E">
                <w:rPr>
                  <w:rFonts w:ascii="Times New Roman" w:eastAsiaTheme="minorEastAsia" w:hAnsi="Times New Roman" w:cs="Times New Roman"/>
                  <w:i/>
                  <w:iCs/>
                  <w:color w:val="000000"/>
                  <w:rPrChange w:id="30832" w:author="瑋婷 徐" w:date="2025-01-06T15:37:00Z" w16du:dateUtc="2025-01-06T07:37:00Z">
                    <w:rPr>
                      <w:rFonts w:ascii="Calibri" w:hAnsi="Calibri" w:cs="Calibri"/>
                      <w:i/>
                      <w:iCs/>
                      <w:color w:val="000000"/>
                      <w:sz w:val="22"/>
                      <w:szCs w:val="22"/>
                    </w:rPr>
                  </w:rPrChange>
                </w:rPr>
                <w:t>Motacilla alba</w:t>
              </w:r>
            </w:ins>
          </w:p>
        </w:tc>
        <w:tc>
          <w:tcPr>
            <w:tcW w:w="162" w:type="pct"/>
            <w:noWrap/>
            <w:vAlign w:val="center"/>
            <w:hideMark/>
          </w:tcPr>
          <w:p w14:paraId="3A65F198"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33" w:author="瑋婷 徐" w:date="2025-01-03T16:50:00Z" w16du:dateUtc="2025-01-03T08:50:00Z"/>
                <w:rFonts w:ascii="Times New Roman" w:eastAsiaTheme="minorEastAsia" w:hAnsi="Times New Roman" w:cs="Times New Roman"/>
                <w:i/>
                <w:iCs/>
                <w:color w:val="000000"/>
                <w:rPrChange w:id="30834" w:author="瑋婷 徐" w:date="2025-01-06T15:37:00Z" w16du:dateUtc="2025-01-06T07:37:00Z">
                  <w:rPr>
                    <w:ins w:id="30835" w:author="瑋婷 徐" w:date="2025-01-03T16:50:00Z" w16du:dateUtc="2025-01-03T08:50:00Z"/>
                    <w:rFonts w:ascii="Calibri" w:hAnsi="Calibri" w:cs="Calibri"/>
                    <w:i/>
                    <w:iCs/>
                    <w:color w:val="000000"/>
                    <w:sz w:val="22"/>
                    <w:szCs w:val="22"/>
                  </w:rPr>
                </w:rPrChange>
              </w:rPr>
              <w:pPrChange w:id="308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F22B82"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37" w:author="瑋婷 徐" w:date="2025-01-03T16:50:00Z" w16du:dateUtc="2025-01-03T08:50:00Z"/>
                <w:rFonts w:ascii="Times New Roman" w:eastAsiaTheme="minorEastAsia" w:hAnsi="Times New Roman" w:cs="Times New Roman"/>
                <w:rPrChange w:id="30838" w:author="瑋婷 徐" w:date="2025-01-06T15:37:00Z" w16du:dateUtc="2025-01-06T07:37:00Z">
                  <w:rPr>
                    <w:ins w:id="30839" w:author="瑋婷 徐" w:date="2025-01-03T16:50:00Z" w16du:dateUtc="2025-01-03T08:50:00Z"/>
                    <w:rFonts w:ascii="Times New Roman" w:eastAsia="Times New Roman" w:hAnsi="Times New Roman" w:cs="Times New Roman"/>
                    <w:sz w:val="20"/>
                    <w:szCs w:val="20"/>
                  </w:rPr>
                </w:rPrChange>
              </w:rPr>
              <w:pPrChange w:id="308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7C0B85"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41" w:author="瑋婷 徐" w:date="2025-01-03T16:50:00Z" w16du:dateUtc="2025-01-03T08:50:00Z"/>
                <w:rFonts w:ascii="Times New Roman" w:eastAsiaTheme="minorEastAsia" w:hAnsi="Times New Roman" w:cs="Times New Roman"/>
                <w:rPrChange w:id="30842" w:author="瑋婷 徐" w:date="2025-01-06T15:37:00Z" w16du:dateUtc="2025-01-06T07:37:00Z">
                  <w:rPr>
                    <w:ins w:id="30843" w:author="瑋婷 徐" w:date="2025-01-03T16:50:00Z" w16du:dateUtc="2025-01-03T08:50:00Z"/>
                    <w:rFonts w:ascii="Times New Roman" w:eastAsia="Times New Roman" w:hAnsi="Times New Roman" w:cs="Times New Roman"/>
                    <w:sz w:val="20"/>
                    <w:szCs w:val="20"/>
                  </w:rPr>
                </w:rPrChange>
              </w:rPr>
              <w:pPrChange w:id="308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D2B95F"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45" w:author="瑋婷 徐" w:date="2025-01-03T16:50:00Z" w16du:dateUtc="2025-01-03T08:50:00Z"/>
                <w:rFonts w:ascii="Times New Roman" w:eastAsiaTheme="minorEastAsia" w:hAnsi="Times New Roman" w:cs="Times New Roman"/>
                <w:rPrChange w:id="30846" w:author="瑋婷 徐" w:date="2025-01-06T15:37:00Z" w16du:dateUtc="2025-01-06T07:37:00Z">
                  <w:rPr>
                    <w:ins w:id="30847" w:author="瑋婷 徐" w:date="2025-01-03T16:50:00Z" w16du:dateUtc="2025-01-03T08:50:00Z"/>
                    <w:rFonts w:ascii="Times New Roman" w:eastAsia="Times New Roman" w:hAnsi="Times New Roman" w:cs="Times New Roman"/>
                    <w:sz w:val="20"/>
                    <w:szCs w:val="20"/>
                  </w:rPr>
                </w:rPrChange>
              </w:rPr>
              <w:pPrChange w:id="308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1E3301"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49" w:author="瑋婷 徐" w:date="2025-01-03T16:50:00Z" w16du:dateUtc="2025-01-03T08:50:00Z"/>
                <w:rFonts w:ascii="Times New Roman" w:eastAsiaTheme="minorEastAsia" w:hAnsi="Times New Roman" w:cs="Times New Roman"/>
                <w:rPrChange w:id="30850" w:author="瑋婷 徐" w:date="2025-01-06T15:37:00Z" w16du:dateUtc="2025-01-06T07:37:00Z">
                  <w:rPr>
                    <w:ins w:id="30851" w:author="瑋婷 徐" w:date="2025-01-03T16:50:00Z" w16du:dateUtc="2025-01-03T08:50:00Z"/>
                    <w:rFonts w:ascii="Times New Roman" w:eastAsia="Times New Roman" w:hAnsi="Times New Roman" w:cs="Times New Roman"/>
                    <w:sz w:val="20"/>
                    <w:szCs w:val="20"/>
                  </w:rPr>
                </w:rPrChange>
              </w:rPr>
              <w:pPrChange w:id="308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9975767"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53" w:author="瑋婷 徐" w:date="2025-01-03T16:50:00Z" w16du:dateUtc="2025-01-03T08:50:00Z"/>
                <w:rFonts w:ascii="Times New Roman" w:eastAsiaTheme="minorEastAsia" w:hAnsi="Times New Roman" w:cs="Times New Roman"/>
                <w:rPrChange w:id="30854" w:author="瑋婷 徐" w:date="2025-01-06T15:37:00Z" w16du:dateUtc="2025-01-06T07:37:00Z">
                  <w:rPr>
                    <w:ins w:id="30855" w:author="瑋婷 徐" w:date="2025-01-03T16:50:00Z" w16du:dateUtc="2025-01-03T08:50:00Z"/>
                    <w:rFonts w:ascii="Times New Roman" w:eastAsia="Times New Roman" w:hAnsi="Times New Roman" w:cs="Times New Roman"/>
                    <w:sz w:val="20"/>
                    <w:szCs w:val="20"/>
                  </w:rPr>
                </w:rPrChange>
              </w:rPr>
              <w:pPrChange w:id="308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00BA13"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57" w:author="瑋婷 徐" w:date="2025-01-03T16:50:00Z" w16du:dateUtc="2025-01-03T08:50:00Z"/>
                <w:rFonts w:ascii="Times New Roman" w:eastAsiaTheme="minorEastAsia" w:hAnsi="Times New Roman" w:cs="Times New Roman"/>
                <w:rPrChange w:id="30858" w:author="瑋婷 徐" w:date="2025-01-06T15:37:00Z" w16du:dateUtc="2025-01-06T07:37:00Z">
                  <w:rPr>
                    <w:ins w:id="30859" w:author="瑋婷 徐" w:date="2025-01-03T16:50:00Z" w16du:dateUtc="2025-01-03T08:50:00Z"/>
                    <w:rFonts w:ascii="Times New Roman" w:eastAsia="Times New Roman" w:hAnsi="Times New Roman" w:cs="Times New Roman"/>
                    <w:sz w:val="20"/>
                    <w:szCs w:val="20"/>
                  </w:rPr>
                </w:rPrChange>
              </w:rPr>
              <w:pPrChange w:id="308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EF3275"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61" w:author="瑋婷 徐" w:date="2025-01-03T16:50:00Z" w16du:dateUtc="2025-01-03T08:50:00Z"/>
                <w:rFonts w:ascii="Times New Roman" w:eastAsiaTheme="minorEastAsia" w:hAnsi="Times New Roman" w:cs="Times New Roman"/>
                <w:rPrChange w:id="30862" w:author="瑋婷 徐" w:date="2025-01-06T15:37:00Z" w16du:dateUtc="2025-01-06T07:37:00Z">
                  <w:rPr>
                    <w:ins w:id="30863" w:author="瑋婷 徐" w:date="2025-01-03T16:50:00Z" w16du:dateUtc="2025-01-03T08:50:00Z"/>
                    <w:rFonts w:ascii="Times New Roman" w:eastAsia="Times New Roman" w:hAnsi="Times New Roman" w:cs="Times New Roman"/>
                    <w:sz w:val="20"/>
                    <w:szCs w:val="20"/>
                  </w:rPr>
                </w:rPrChange>
              </w:rPr>
              <w:pPrChange w:id="308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F6F9E41"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65" w:author="瑋婷 徐" w:date="2025-01-03T16:50:00Z" w16du:dateUtc="2025-01-03T08:50:00Z"/>
                <w:rFonts w:ascii="Times New Roman" w:eastAsiaTheme="minorEastAsia" w:hAnsi="Times New Roman" w:cs="Times New Roman"/>
                <w:rPrChange w:id="30866" w:author="瑋婷 徐" w:date="2025-01-06T15:37:00Z" w16du:dateUtc="2025-01-06T07:37:00Z">
                  <w:rPr>
                    <w:ins w:id="30867" w:author="瑋婷 徐" w:date="2025-01-03T16:50:00Z" w16du:dateUtc="2025-01-03T08:50:00Z"/>
                    <w:rFonts w:ascii="Times New Roman" w:eastAsia="Times New Roman" w:hAnsi="Times New Roman" w:cs="Times New Roman"/>
                    <w:sz w:val="20"/>
                    <w:szCs w:val="20"/>
                  </w:rPr>
                </w:rPrChange>
              </w:rPr>
              <w:pPrChange w:id="308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16DEBB"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69" w:author="瑋婷 徐" w:date="2025-01-03T16:50:00Z" w16du:dateUtc="2025-01-03T08:50:00Z"/>
                <w:rFonts w:ascii="Times New Roman" w:eastAsiaTheme="minorEastAsia" w:hAnsi="Times New Roman" w:cs="Times New Roman"/>
                <w:rPrChange w:id="30870" w:author="瑋婷 徐" w:date="2025-01-06T15:37:00Z" w16du:dateUtc="2025-01-06T07:37:00Z">
                  <w:rPr>
                    <w:ins w:id="30871" w:author="瑋婷 徐" w:date="2025-01-03T16:50:00Z" w16du:dateUtc="2025-01-03T08:50:00Z"/>
                    <w:rFonts w:ascii="Times New Roman" w:eastAsia="Times New Roman" w:hAnsi="Times New Roman" w:cs="Times New Roman"/>
                    <w:sz w:val="20"/>
                    <w:szCs w:val="20"/>
                  </w:rPr>
                </w:rPrChange>
              </w:rPr>
              <w:pPrChange w:id="308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6B91D6"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73" w:author="瑋婷 徐" w:date="2025-01-03T16:50:00Z" w16du:dateUtc="2025-01-03T08:50:00Z"/>
                <w:rFonts w:ascii="Times New Roman" w:eastAsiaTheme="minorEastAsia" w:hAnsi="Times New Roman" w:cs="Times New Roman"/>
                <w:rPrChange w:id="30874" w:author="瑋婷 徐" w:date="2025-01-06T15:37:00Z" w16du:dateUtc="2025-01-06T07:37:00Z">
                  <w:rPr>
                    <w:ins w:id="30875" w:author="瑋婷 徐" w:date="2025-01-03T16:50:00Z" w16du:dateUtc="2025-01-03T08:50:00Z"/>
                    <w:rFonts w:ascii="Times New Roman" w:eastAsia="Times New Roman" w:hAnsi="Times New Roman" w:cs="Times New Roman"/>
                    <w:sz w:val="20"/>
                    <w:szCs w:val="20"/>
                  </w:rPr>
                </w:rPrChange>
              </w:rPr>
              <w:pPrChange w:id="308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C699C8"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77" w:author="瑋婷 徐" w:date="2025-01-03T16:50:00Z" w16du:dateUtc="2025-01-03T08:50:00Z"/>
                <w:rFonts w:ascii="Times New Roman" w:eastAsiaTheme="minorEastAsia" w:hAnsi="Times New Roman" w:cs="Times New Roman"/>
                <w:rPrChange w:id="30878" w:author="瑋婷 徐" w:date="2025-01-06T15:37:00Z" w16du:dateUtc="2025-01-06T07:37:00Z">
                  <w:rPr>
                    <w:ins w:id="30879" w:author="瑋婷 徐" w:date="2025-01-03T16:50:00Z" w16du:dateUtc="2025-01-03T08:50:00Z"/>
                    <w:rFonts w:ascii="Times New Roman" w:eastAsia="Times New Roman" w:hAnsi="Times New Roman" w:cs="Times New Roman"/>
                    <w:sz w:val="20"/>
                    <w:szCs w:val="20"/>
                  </w:rPr>
                </w:rPrChange>
              </w:rPr>
              <w:pPrChange w:id="308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065BBB"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81" w:author="瑋婷 徐" w:date="2025-01-03T16:50:00Z" w16du:dateUtc="2025-01-03T08:50:00Z"/>
                <w:rFonts w:ascii="Times New Roman" w:eastAsiaTheme="minorEastAsia" w:hAnsi="Times New Roman" w:cs="Times New Roman"/>
                <w:rPrChange w:id="30882" w:author="瑋婷 徐" w:date="2025-01-06T15:37:00Z" w16du:dateUtc="2025-01-06T07:37:00Z">
                  <w:rPr>
                    <w:ins w:id="30883" w:author="瑋婷 徐" w:date="2025-01-03T16:50:00Z" w16du:dateUtc="2025-01-03T08:50:00Z"/>
                    <w:rFonts w:ascii="Times New Roman" w:eastAsia="Times New Roman" w:hAnsi="Times New Roman" w:cs="Times New Roman"/>
                    <w:sz w:val="20"/>
                    <w:szCs w:val="20"/>
                  </w:rPr>
                </w:rPrChange>
              </w:rPr>
              <w:pPrChange w:id="308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F9F91C"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85" w:author="瑋婷 徐" w:date="2025-01-03T16:50:00Z" w16du:dateUtc="2025-01-03T08:50:00Z"/>
                <w:rFonts w:ascii="Times New Roman" w:eastAsiaTheme="minorEastAsia" w:hAnsi="Times New Roman" w:cs="Times New Roman"/>
                <w:rPrChange w:id="30886" w:author="瑋婷 徐" w:date="2025-01-06T15:37:00Z" w16du:dateUtc="2025-01-06T07:37:00Z">
                  <w:rPr>
                    <w:ins w:id="30887" w:author="瑋婷 徐" w:date="2025-01-03T16:50:00Z" w16du:dateUtc="2025-01-03T08:50:00Z"/>
                    <w:rFonts w:ascii="Times New Roman" w:eastAsia="Times New Roman" w:hAnsi="Times New Roman" w:cs="Times New Roman"/>
                    <w:sz w:val="20"/>
                    <w:szCs w:val="20"/>
                  </w:rPr>
                </w:rPrChange>
              </w:rPr>
              <w:pPrChange w:id="308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D6A1C1"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89" w:author="瑋婷 徐" w:date="2025-01-03T16:50:00Z" w16du:dateUtc="2025-01-03T08:50:00Z"/>
                <w:rFonts w:ascii="Times New Roman" w:eastAsiaTheme="minorEastAsia" w:hAnsi="Times New Roman" w:cs="Times New Roman"/>
                <w:rPrChange w:id="30890" w:author="瑋婷 徐" w:date="2025-01-06T15:37:00Z" w16du:dateUtc="2025-01-06T07:37:00Z">
                  <w:rPr>
                    <w:ins w:id="30891" w:author="瑋婷 徐" w:date="2025-01-03T16:50:00Z" w16du:dateUtc="2025-01-03T08:50:00Z"/>
                    <w:rFonts w:ascii="Times New Roman" w:eastAsia="Times New Roman" w:hAnsi="Times New Roman" w:cs="Times New Roman"/>
                    <w:sz w:val="20"/>
                    <w:szCs w:val="20"/>
                  </w:rPr>
                </w:rPrChange>
              </w:rPr>
              <w:pPrChange w:id="308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08493F"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93" w:author="瑋婷 徐" w:date="2025-01-03T16:50:00Z" w16du:dateUtc="2025-01-03T08:50:00Z"/>
                <w:rFonts w:ascii="Times New Roman" w:eastAsiaTheme="minorEastAsia" w:hAnsi="Times New Roman" w:cs="Times New Roman"/>
                <w:rPrChange w:id="30894" w:author="瑋婷 徐" w:date="2025-01-06T15:37:00Z" w16du:dateUtc="2025-01-06T07:37:00Z">
                  <w:rPr>
                    <w:ins w:id="30895" w:author="瑋婷 徐" w:date="2025-01-03T16:50:00Z" w16du:dateUtc="2025-01-03T08:50:00Z"/>
                    <w:rFonts w:ascii="Times New Roman" w:eastAsia="Times New Roman" w:hAnsi="Times New Roman" w:cs="Times New Roman"/>
                    <w:sz w:val="20"/>
                    <w:szCs w:val="20"/>
                  </w:rPr>
                </w:rPrChange>
              </w:rPr>
              <w:pPrChange w:id="308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2EED172"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897" w:author="瑋婷 徐" w:date="2025-01-03T16:50:00Z" w16du:dateUtc="2025-01-03T08:50:00Z"/>
                <w:rFonts w:ascii="Times New Roman" w:eastAsiaTheme="minorEastAsia" w:hAnsi="Times New Roman" w:cs="Times New Roman"/>
                <w:rPrChange w:id="30898" w:author="瑋婷 徐" w:date="2025-01-06T15:37:00Z" w16du:dateUtc="2025-01-06T07:37:00Z">
                  <w:rPr>
                    <w:ins w:id="30899" w:author="瑋婷 徐" w:date="2025-01-03T16:50:00Z" w16du:dateUtc="2025-01-03T08:50:00Z"/>
                    <w:rFonts w:ascii="Times New Roman" w:eastAsia="Times New Roman" w:hAnsi="Times New Roman" w:cs="Times New Roman"/>
                    <w:sz w:val="20"/>
                    <w:szCs w:val="20"/>
                  </w:rPr>
                </w:rPrChange>
              </w:rPr>
              <w:pPrChange w:id="309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E60144"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901" w:author="瑋婷 徐" w:date="2025-01-03T16:50:00Z" w16du:dateUtc="2025-01-03T08:50:00Z"/>
                <w:rFonts w:ascii="Times New Roman" w:eastAsiaTheme="minorEastAsia" w:hAnsi="Times New Roman" w:cs="Times New Roman"/>
                <w:rPrChange w:id="30902" w:author="瑋婷 徐" w:date="2025-01-06T15:37:00Z" w16du:dateUtc="2025-01-06T07:37:00Z">
                  <w:rPr>
                    <w:ins w:id="30903" w:author="瑋婷 徐" w:date="2025-01-03T16:50:00Z" w16du:dateUtc="2025-01-03T08:50:00Z"/>
                    <w:rFonts w:ascii="Times New Roman" w:eastAsia="Times New Roman" w:hAnsi="Times New Roman" w:cs="Times New Roman"/>
                    <w:sz w:val="20"/>
                    <w:szCs w:val="20"/>
                  </w:rPr>
                </w:rPrChange>
              </w:rPr>
              <w:pPrChange w:id="309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8CB7B79"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905" w:author="瑋婷 徐" w:date="2025-01-03T16:50:00Z" w16du:dateUtc="2025-01-03T08:50:00Z"/>
                <w:rFonts w:ascii="Times New Roman" w:eastAsiaTheme="minorEastAsia" w:hAnsi="Times New Roman" w:cs="Times New Roman"/>
                <w:rPrChange w:id="30906" w:author="瑋婷 徐" w:date="2025-01-06T15:37:00Z" w16du:dateUtc="2025-01-06T07:37:00Z">
                  <w:rPr>
                    <w:ins w:id="30907" w:author="瑋婷 徐" w:date="2025-01-03T16:50:00Z" w16du:dateUtc="2025-01-03T08:50:00Z"/>
                    <w:rFonts w:ascii="Times New Roman" w:eastAsia="Times New Roman" w:hAnsi="Times New Roman" w:cs="Times New Roman"/>
                    <w:sz w:val="20"/>
                    <w:szCs w:val="20"/>
                  </w:rPr>
                </w:rPrChange>
              </w:rPr>
              <w:pPrChange w:id="309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4CAEC4"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909" w:author="瑋婷 徐" w:date="2025-01-03T16:50:00Z" w16du:dateUtc="2025-01-03T08:50:00Z"/>
                <w:rFonts w:ascii="Times New Roman" w:eastAsiaTheme="minorEastAsia" w:hAnsi="Times New Roman" w:cs="Times New Roman"/>
                <w:rPrChange w:id="30910" w:author="瑋婷 徐" w:date="2025-01-06T15:37:00Z" w16du:dateUtc="2025-01-06T07:37:00Z">
                  <w:rPr>
                    <w:ins w:id="30911" w:author="瑋婷 徐" w:date="2025-01-03T16:50:00Z" w16du:dateUtc="2025-01-03T08:50:00Z"/>
                    <w:rFonts w:ascii="Times New Roman" w:eastAsia="Times New Roman" w:hAnsi="Times New Roman" w:cs="Times New Roman"/>
                    <w:sz w:val="20"/>
                    <w:szCs w:val="20"/>
                  </w:rPr>
                </w:rPrChange>
              </w:rPr>
              <w:pPrChange w:id="309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5D97EED"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0913" w:author="瑋婷 徐" w:date="2025-01-03T16:50:00Z" w16du:dateUtc="2025-01-03T08:50:00Z"/>
                <w:rFonts w:ascii="Times New Roman" w:eastAsiaTheme="minorEastAsia" w:hAnsi="Times New Roman" w:cs="Times New Roman"/>
                <w:rPrChange w:id="30914" w:author="瑋婷 徐" w:date="2025-01-06T15:37:00Z" w16du:dateUtc="2025-01-06T07:37:00Z">
                  <w:rPr>
                    <w:ins w:id="30915" w:author="瑋婷 徐" w:date="2025-01-03T16:50:00Z" w16du:dateUtc="2025-01-03T08:50:00Z"/>
                    <w:rFonts w:ascii="Times New Roman" w:eastAsia="Times New Roman" w:hAnsi="Times New Roman" w:cs="Times New Roman"/>
                    <w:sz w:val="20"/>
                    <w:szCs w:val="20"/>
                  </w:rPr>
                </w:rPrChange>
              </w:rPr>
              <w:pPrChange w:id="309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1A8B1A89" w14:textId="77777777" w:rsidTr="003C19C7">
        <w:trPr>
          <w:trHeight w:val="300"/>
          <w:ins w:id="3091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0C8C55" w14:textId="77777777" w:rsidR="003C19C7" w:rsidRPr="00C6197E" w:rsidRDefault="003C19C7">
            <w:pPr>
              <w:spacing w:line="360" w:lineRule="auto"/>
              <w:jc w:val="both"/>
              <w:rPr>
                <w:ins w:id="30918" w:author="瑋婷 徐" w:date="2025-01-03T16:50:00Z" w16du:dateUtc="2025-01-03T08:50:00Z"/>
                <w:rFonts w:ascii="Times New Roman" w:eastAsiaTheme="minorEastAsia" w:hAnsi="Times New Roman" w:cs="Times New Roman"/>
                <w:b w:val="0"/>
                <w:bCs w:val="0"/>
                <w:color w:val="000000"/>
                <w:rPrChange w:id="30919" w:author="瑋婷 徐" w:date="2025-01-06T15:37:00Z" w16du:dateUtc="2025-01-06T07:37:00Z">
                  <w:rPr>
                    <w:ins w:id="30920" w:author="瑋婷 徐" w:date="2025-01-03T16:50:00Z" w16du:dateUtc="2025-01-03T08:50:00Z"/>
                    <w:rFonts w:ascii="Calibri" w:hAnsi="Calibri" w:cs="Calibri"/>
                    <w:color w:val="000000"/>
                    <w:sz w:val="22"/>
                    <w:szCs w:val="22"/>
                  </w:rPr>
                </w:rPrChange>
              </w:rPr>
              <w:pPrChange w:id="30921" w:author="瑋婷 徐" w:date="2025-01-03T16:55:00Z" w16du:dateUtc="2025-01-03T08:55:00Z">
                <w:pPr/>
              </w:pPrChange>
            </w:pPr>
            <w:ins w:id="30922" w:author="瑋婷 徐" w:date="2025-01-03T16:50:00Z" w16du:dateUtc="2025-01-03T08:50:00Z">
              <w:r w:rsidRPr="00C6197E">
                <w:rPr>
                  <w:rFonts w:ascii="Times New Roman" w:eastAsiaTheme="minorEastAsia" w:hAnsi="Times New Roman" w:cs="Times New Roman" w:hint="eastAsia"/>
                  <w:b w:val="0"/>
                  <w:bCs w:val="0"/>
                  <w:color w:val="000000"/>
                  <w:rPrChange w:id="30923" w:author="瑋婷 徐" w:date="2025-01-06T15:37:00Z" w16du:dateUtc="2025-01-06T07:37:00Z">
                    <w:rPr>
                      <w:rFonts w:ascii="Calibri" w:hAnsi="Calibri" w:cs="Calibri" w:hint="eastAsia"/>
                      <w:color w:val="000000"/>
                      <w:sz w:val="22"/>
                      <w:szCs w:val="22"/>
                    </w:rPr>
                  </w:rPrChange>
                </w:rPr>
                <w:t>灰</w:t>
              </w:r>
              <w:proofErr w:type="gramStart"/>
              <w:r w:rsidRPr="00C6197E">
                <w:rPr>
                  <w:rFonts w:ascii="Times New Roman" w:eastAsiaTheme="minorEastAsia" w:hAnsi="Times New Roman" w:cs="Times New Roman" w:hint="eastAsia"/>
                  <w:b w:val="0"/>
                  <w:bCs w:val="0"/>
                  <w:color w:val="000000"/>
                  <w:rPrChange w:id="30924" w:author="瑋婷 徐" w:date="2025-01-06T15:37:00Z" w16du:dateUtc="2025-01-06T07:37:00Z">
                    <w:rPr>
                      <w:rFonts w:ascii="Calibri" w:hAnsi="Calibri" w:cs="Calibri" w:hint="eastAsia"/>
                      <w:color w:val="000000"/>
                      <w:sz w:val="22"/>
                      <w:szCs w:val="22"/>
                    </w:rPr>
                  </w:rPrChange>
                </w:rPr>
                <w:t>鷽</w:t>
              </w:r>
              <w:proofErr w:type="gramEnd"/>
              <w:r w:rsidRPr="00C6197E">
                <w:rPr>
                  <w:rFonts w:ascii="Times New Roman" w:eastAsiaTheme="minorEastAsia" w:hAnsi="Times New Roman" w:cs="Times New Roman"/>
                  <w:b w:val="0"/>
                  <w:bCs w:val="0"/>
                  <w:color w:val="000000"/>
                  <w:rPrChange w:id="30925" w:author="瑋婷 徐" w:date="2025-01-06T15:37:00Z" w16du:dateUtc="2025-01-06T07:37:00Z">
                    <w:rPr>
                      <w:rFonts w:ascii="Calibri" w:hAnsi="Calibri" w:cs="Calibri"/>
                      <w:color w:val="000000"/>
                      <w:sz w:val="22"/>
                      <w:szCs w:val="22"/>
                    </w:rPr>
                  </w:rPrChange>
                </w:rPr>
                <w:t xml:space="preserve"> </w:t>
              </w:r>
              <w:r w:rsidRPr="00C6197E">
                <w:rPr>
                  <w:b w:val="0"/>
                  <w:bCs w:val="0"/>
                  <w:color w:val="000000"/>
                  <w:rPrChange w:id="30926" w:author="瑋婷 徐" w:date="2025-01-06T15:37:00Z" w16du:dateUtc="2025-01-06T07:37:00Z">
                    <w:rPr>
                      <w:color w:val="000000"/>
                      <w:sz w:val="22"/>
                      <w:szCs w:val="22"/>
                    </w:rPr>
                  </w:rPrChange>
                </w:rPr>
                <w:t>◎</w:t>
              </w:r>
              <w:r w:rsidRPr="00C6197E">
                <w:rPr>
                  <w:rFonts w:ascii="Times New Roman" w:eastAsiaTheme="minorEastAsia" w:hAnsi="Times New Roman" w:cs="Times New Roman"/>
                  <w:b w:val="0"/>
                  <w:bCs w:val="0"/>
                  <w:color w:val="000000"/>
                  <w:rPrChange w:id="30927"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277069CE"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28" w:author="瑋婷 徐" w:date="2025-01-03T16:50:00Z" w16du:dateUtc="2025-01-03T08:50:00Z"/>
                <w:rFonts w:ascii="Times New Roman" w:eastAsiaTheme="minorEastAsia" w:hAnsi="Times New Roman" w:cs="Times New Roman"/>
                <w:i/>
                <w:iCs/>
                <w:color w:val="000000"/>
                <w:rPrChange w:id="30929" w:author="瑋婷 徐" w:date="2025-01-06T15:37:00Z" w16du:dateUtc="2025-01-06T07:37:00Z">
                  <w:rPr>
                    <w:ins w:id="30930" w:author="瑋婷 徐" w:date="2025-01-03T16:50:00Z" w16du:dateUtc="2025-01-03T08:50:00Z"/>
                    <w:rFonts w:ascii="Calibri" w:hAnsi="Calibri" w:cs="Calibri"/>
                    <w:i/>
                    <w:iCs/>
                    <w:color w:val="000000"/>
                    <w:sz w:val="22"/>
                    <w:szCs w:val="22"/>
                  </w:rPr>
                </w:rPrChange>
              </w:rPr>
              <w:pPrChange w:id="309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30932" w:author="瑋婷 徐" w:date="2025-01-03T16:50:00Z" w16du:dateUtc="2025-01-03T08:50:00Z">
              <w:r w:rsidRPr="00C6197E">
                <w:rPr>
                  <w:rFonts w:ascii="Times New Roman" w:eastAsiaTheme="minorEastAsia" w:hAnsi="Times New Roman" w:cs="Times New Roman"/>
                  <w:i/>
                  <w:iCs/>
                  <w:color w:val="000000"/>
                  <w:rPrChange w:id="30933" w:author="瑋婷 徐" w:date="2025-01-06T15:37:00Z" w16du:dateUtc="2025-01-06T07:37:00Z">
                    <w:rPr>
                      <w:rFonts w:ascii="Calibri" w:hAnsi="Calibri" w:cs="Calibri"/>
                      <w:i/>
                      <w:iCs/>
                      <w:color w:val="000000"/>
                      <w:sz w:val="22"/>
                      <w:szCs w:val="22"/>
                    </w:rPr>
                  </w:rPrChange>
                </w:rPr>
                <w:t>Pyrrhula owstoni</w:t>
              </w:r>
            </w:ins>
          </w:p>
        </w:tc>
        <w:tc>
          <w:tcPr>
            <w:tcW w:w="162" w:type="pct"/>
            <w:noWrap/>
            <w:vAlign w:val="center"/>
            <w:hideMark/>
          </w:tcPr>
          <w:p w14:paraId="1E97BDE8"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34" w:author="瑋婷 徐" w:date="2025-01-03T16:50:00Z" w16du:dateUtc="2025-01-03T08:50:00Z"/>
                <w:rFonts w:ascii="Times New Roman" w:eastAsiaTheme="minorEastAsia" w:hAnsi="Times New Roman" w:cs="Times New Roman"/>
                <w:i/>
                <w:iCs/>
                <w:color w:val="000000"/>
                <w:rPrChange w:id="30935" w:author="瑋婷 徐" w:date="2025-01-06T15:37:00Z" w16du:dateUtc="2025-01-06T07:37:00Z">
                  <w:rPr>
                    <w:ins w:id="30936" w:author="瑋婷 徐" w:date="2025-01-03T16:50:00Z" w16du:dateUtc="2025-01-03T08:50:00Z"/>
                    <w:rFonts w:ascii="Calibri" w:hAnsi="Calibri" w:cs="Calibri"/>
                    <w:i/>
                    <w:iCs/>
                    <w:color w:val="000000"/>
                    <w:sz w:val="22"/>
                    <w:szCs w:val="22"/>
                  </w:rPr>
                </w:rPrChange>
              </w:rPr>
              <w:pPrChange w:id="309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E5D3E5B"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38" w:author="瑋婷 徐" w:date="2025-01-03T16:50:00Z" w16du:dateUtc="2025-01-03T08:50:00Z"/>
                <w:rFonts w:ascii="Times New Roman" w:eastAsiaTheme="minorEastAsia" w:hAnsi="Times New Roman" w:cs="Times New Roman"/>
                <w:rPrChange w:id="30939" w:author="瑋婷 徐" w:date="2025-01-06T15:37:00Z" w16du:dateUtc="2025-01-06T07:37:00Z">
                  <w:rPr>
                    <w:ins w:id="30940" w:author="瑋婷 徐" w:date="2025-01-03T16:50:00Z" w16du:dateUtc="2025-01-03T08:50:00Z"/>
                    <w:rFonts w:ascii="Times New Roman" w:eastAsia="Times New Roman" w:hAnsi="Times New Roman" w:cs="Times New Roman"/>
                    <w:sz w:val="20"/>
                    <w:szCs w:val="20"/>
                  </w:rPr>
                </w:rPrChange>
              </w:rPr>
              <w:pPrChange w:id="309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A2DF111"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42" w:author="瑋婷 徐" w:date="2025-01-03T16:50:00Z" w16du:dateUtc="2025-01-03T08:50:00Z"/>
                <w:rFonts w:ascii="Times New Roman" w:eastAsiaTheme="minorEastAsia" w:hAnsi="Times New Roman" w:cs="Times New Roman"/>
                <w:rPrChange w:id="30943" w:author="瑋婷 徐" w:date="2025-01-06T15:37:00Z" w16du:dateUtc="2025-01-06T07:37:00Z">
                  <w:rPr>
                    <w:ins w:id="30944" w:author="瑋婷 徐" w:date="2025-01-03T16:50:00Z" w16du:dateUtc="2025-01-03T08:50:00Z"/>
                    <w:rFonts w:ascii="Times New Roman" w:eastAsia="Times New Roman" w:hAnsi="Times New Roman" w:cs="Times New Roman"/>
                    <w:sz w:val="20"/>
                    <w:szCs w:val="20"/>
                  </w:rPr>
                </w:rPrChange>
              </w:rPr>
              <w:pPrChange w:id="309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F85E201"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46" w:author="瑋婷 徐" w:date="2025-01-03T16:50:00Z" w16du:dateUtc="2025-01-03T08:50:00Z"/>
                <w:rFonts w:ascii="Times New Roman" w:eastAsiaTheme="minorEastAsia" w:hAnsi="Times New Roman" w:cs="Times New Roman"/>
                <w:rPrChange w:id="30947" w:author="瑋婷 徐" w:date="2025-01-06T15:37:00Z" w16du:dateUtc="2025-01-06T07:37:00Z">
                  <w:rPr>
                    <w:ins w:id="30948" w:author="瑋婷 徐" w:date="2025-01-03T16:50:00Z" w16du:dateUtc="2025-01-03T08:50:00Z"/>
                    <w:rFonts w:ascii="Times New Roman" w:eastAsia="Times New Roman" w:hAnsi="Times New Roman" w:cs="Times New Roman"/>
                    <w:sz w:val="20"/>
                    <w:szCs w:val="20"/>
                  </w:rPr>
                </w:rPrChange>
              </w:rPr>
              <w:pPrChange w:id="309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E3C2F7A"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50" w:author="瑋婷 徐" w:date="2025-01-03T16:50:00Z" w16du:dateUtc="2025-01-03T08:50:00Z"/>
                <w:rFonts w:ascii="Times New Roman" w:eastAsiaTheme="minorEastAsia" w:hAnsi="Times New Roman" w:cs="Times New Roman"/>
                <w:rPrChange w:id="30951" w:author="瑋婷 徐" w:date="2025-01-06T15:37:00Z" w16du:dateUtc="2025-01-06T07:37:00Z">
                  <w:rPr>
                    <w:ins w:id="30952" w:author="瑋婷 徐" w:date="2025-01-03T16:50:00Z" w16du:dateUtc="2025-01-03T08:50:00Z"/>
                    <w:rFonts w:ascii="Times New Roman" w:eastAsia="Times New Roman" w:hAnsi="Times New Roman" w:cs="Times New Roman"/>
                    <w:sz w:val="20"/>
                    <w:szCs w:val="20"/>
                  </w:rPr>
                </w:rPrChange>
              </w:rPr>
              <w:pPrChange w:id="309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5F669E8"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54" w:author="瑋婷 徐" w:date="2025-01-03T16:50:00Z" w16du:dateUtc="2025-01-03T08:50:00Z"/>
                <w:rFonts w:ascii="Times New Roman" w:eastAsiaTheme="minorEastAsia" w:hAnsi="Times New Roman" w:cs="Times New Roman"/>
                <w:rPrChange w:id="30955" w:author="瑋婷 徐" w:date="2025-01-06T15:37:00Z" w16du:dateUtc="2025-01-06T07:37:00Z">
                  <w:rPr>
                    <w:ins w:id="30956" w:author="瑋婷 徐" w:date="2025-01-03T16:50:00Z" w16du:dateUtc="2025-01-03T08:50:00Z"/>
                    <w:rFonts w:ascii="Times New Roman" w:eastAsia="Times New Roman" w:hAnsi="Times New Roman" w:cs="Times New Roman"/>
                    <w:sz w:val="20"/>
                    <w:szCs w:val="20"/>
                  </w:rPr>
                </w:rPrChange>
              </w:rPr>
              <w:pPrChange w:id="309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49DC99"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58" w:author="瑋婷 徐" w:date="2025-01-03T16:50:00Z" w16du:dateUtc="2025-01-03T08:50:00Z"/>
                <w:rFonts w:ascii="Times New Roman" w:eastAsiaTheme="minorEastAsia" w:hAnsi="Times New Roman" w:cs="Times New Roman"/>
                <w:rPrChange w:id="30959" w:author="瑋婷 徐" w:date="2025-01-06T15:37:00Z" w16du:dateUtc="2025-01-06T07:37:00Z">
                  <w:rPr>
                    <w:ins w:id="30960" w:author="瑋婷 徐" w:date="2025-01-03T16:50:00Z" w16du:dateUtc="2025-01-03T08:50:00Z"/>
                    <w:rFonts w:ascii="Times New Roman" w:eastAsia="Times New Roman" w:hAnsi="Times New Roman" w:cs="Times New Roman"/>
                    <w:sz w:val="20"/>
                    <w:szCs w:val="20"/>
                  </w:rPr>
                </w:rPrChange>
              </w:rPr>
              <w:pPrChange w:id="309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1A0A1F6"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62" w:author="瑋婷 徐" w:date="2025-01-03T16:50:00Z" w16du:dateUtc="2025-01-03T08:50:00Z"/>
                <w:rFonts w:ascii="Times New Roman" w:eastAsiaTheme="minorEastAsia" w:hAnsi="Times New Roman" w:cs="Times New Roman"/>
                <w:rPrChange w:id="30963" w:author="瑋婷 徐" w:date="2025-01-06T15:37:00Z" w16du:dateUtc="2025-01-06T07:37:00Z">
                  <w:rPr>
                    <w:ins w:id="30964" w:author="瑋婷 徐" w:date="2025-01-03T16:50:00Z" w16du:dateUtc="2025-01-03T08:50:00Z"/>
                    <w:rFonts w:ascii="Times New Roman" w:eastAsia="Times New Roman" w:hAnsi="Times New Roman" w:cs="Times New Roman"/>
                    <w:sz w:val="20"/>
                    <w:szCs w:val="20"/>
                  </w:rPr>
                </w:rPrChange>
              </w:rPr>
              <w:pPrChange w:id="309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A724609"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66" w:author="瑋婷 徐" w:date="2025-01-03T16:50:00Z" w16du:dateUtc="2025-01-03T08:50:00Z"/>
                <w:rFonts w:ascii="Times New Roman" w:eastAsiaTheme="minorEastAsia" w:hAnsi="Times New Roman" w:cs="Times New Roman"/>
                <w:rPrChange w:id="30967" w:author="瑋婷 徐" w:date="2025-01-06T15:37:00Z" w16du:dateUtc="2025-01-06T07:37:00Z">
                  <w:rPr>
                    <w:ins w:id="30968" w:author="瑋婷 徐" w:date="2025-01-03T16:50:00Z" w16du:dateUtc="2025-01-03T08:50:00Z"/>
                    <w:rFonts w:ascii="Times New Roman" w:eastAsia="Times New Roman" w:hAnsi="Times New Roman" w:cs="Times New Roman"/>
                    <w:sz w:val="20"/>
                    <w:szCs w:val="20"/>
                  </w:rPr>
                </w:rPrChange>
              </w:rPr>
              <w:pPrChange w:id="309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F5C826"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70" w:author="瑋婷 徐" w:date="2025-01-03T16:50:00Z" w16du:dateUtc="2025-01-03T08:50:00Z"/>
                <w:rFonts w:ascii="Times New Roman" w:eastAsiaTheme="minorEastAsia" w:hAnsi="Times New Roman" w:cs="Times New Roman"/>
                <w:rPrChange w:id="30971" w:author="瑋婷 徐" w:date="2025-01-06T15:37:00Z" w16du:dateUtc="2025-01-06T07:37:00Z">
                  <w:rPr>
                    <w:ins w:id="30972" w:author="瑋婷 徐" w:date="2025-01-03T16:50:00Z" w16du:dateUtc="2025-01-03T08:50:00Z"/>
                    <w:rFonts w:ascii="Times New Roman" w:eastAsia="Times New Roman" w:hAnsi="Times New Roman" w:cs="Times New Roman"/>
                    <w:sz w:val="20"/>
                    <w:szCs w:val="20"/>
                  </w:rPr>
                </w:rPrChange>
              </w:rPr>
              <w:pPrChange w:id="309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0C1D77"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74" w:author="瑋婷 徐" w:date="2025-01-03T16:50:00Z" w16du:dateUtc="2025-01-03T08:50:00Z"/>
                <w:rFonts w:ascii="Times New Roman" w:eastAsiaTheme="minorEastAsia" w:hAnsi="Times New Roman" w:cs="Times New Roman"/>
                <w:rPrChange w:id="30975" w:author="瑋婷 徐" w:date="2025-01-06T15:37:00Z" w16du:dateUtc="2025-01-06T07:37:00Z">
                  <w:rPr>
                    <w:ins w:id="30976" w:author="瑋婷 徐" w:date="2025-01-03T16:50:00Z" w16du:dateUtc="2025-01-03T08:50:00Z"/>
                    <w:rFonts w:ascii="Times New Roman" w:eastAsia="Times New Roman" w:hAnsi="Times New Roman" w:cs="Times New Roman"/>
                    <w:sz w:val="20"/>
                    <w:szCs w:val="20"/>
                  </w:rPr>
                </w:rPrChange>
              </w:rPr>
              <w:pPrChange w:id="309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D338E5"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78" w:author="瑋婷 徐" w:date="2025-01-03T16:50:00Z" w16du:dateUtc="2025-01-03T08:50:00Z"/>
                <w:rFonts w:ascii="Times New Roman" w:eastAsiaTheme="minorEastAsia" w:hAnsi="Times New Roman" w:cs="Times New Roman"/>
                <w:rPrChange w:id="30979" w:author="瑋婷 徐" w:date="2025-01-06T15:37:00Z" w16du:dateUtc="2025-01-06T07:37:00Z">
                  <w:rPr>
                    <w:ins w:id="30980" w:author="瑋婷 徐" w:date="2025-01-03T16:50:00Z" w16du:dateUtc="2025-01-03T08:50:00Z"/>
                    <w:rFonts w:ascii="Times New Roman" w:eastAsia="Times New Roman" w:hAnsi="Times New Roman" w:cs="Times New Roman"/>
                    <w:sz w:val="20"/>
                    <w:szCs w:val="20"/>
                  </w:rPr>
                </w:rPrChange>
              </w:rPr>
              <w:pPrChange w:id="309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D3A7ACA"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82" w:author="瑋婷 徐" w:date="2025-01-03T16:50:00Z" w16du:dateUtc="2025-01-03T08:50:00Z"/>
                <w:rFonts w:ascii="Times New Roman" w:eastAsiaTheme="minorEastAsia" w:hAnsi="Times New Roman" w:cs="Times New Roman"/>
                <w:rPrChange w:id="30983" w:author="瑋婷 徐" w:date="2025-01-06T15:37:00Z" w16du:dateUtc="2025-01-06T07:37:00Z">
                  <w:rPr>
                    <w:ins w:id="30984" w:author="瑋婷 徐" w:date="2025-01-03T16:50:00Z" w16du:dateUtc="2025-01-03T08:50:00Z"/>
                    <w:rFonts w:ascii="Times New Roman" w:eastAsia="Times New Roman" w:hAnsi="Times New Roman" w:cs="Times New Roman"/>
                    <w:sz w:val="20"/>
                    <w:szCs w:val="20"/>
                  </w:rPr>
                </w:rPrChange>
              </w:rPr>
              <w:pPrChange w:id="309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8569CF"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86" w:author="瑋婷 徐" w:date="2025-01-03T16:50:00Z" w16du:dateUtc="2025-01-03T08:50:00Z"/>
                <w:rFonts w:ascii="Times New Roman" w:eastAsiaTheme="minorEastAsia" w:hAnsi="Times New Roman" w:cs="Times New Roman"/>
                <w:rPrChange w:id="30987" w:author="瑋婷 徐" w:date="2025-01-06T15:37:00Z" w16du:dateUtc="2025-01-06T07:37:00Z">
                  <w:rPr>
                    <w:ins w:id="30988" w:author="瑋婷 徐" w:date="2025-01-03T16:50:00Z" w16du:dateUtc="2025-01-03T08:50:00Z"/>
                    <w:rFonts w:ascii="Times New Roman" w:eastAsia="Times New Roman" w:hAnsi="Times New Roman" w:cs="Times New Roman"/>
                    <w:sz w:val="20"/>
                    <w:szCs w:val="20"/>
                  </w:rPr>
                </w:rPrChange>
              </w:rPr>
              <w:pPrChange w:id="309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38D62F"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90" w:author="瑋婷 徐" w:date="2025-01-03T16:50:00Z" w16du:dateUtc="2025-01-03T08:50:00Z"/>
                <w:rFonts w:ascii="Times New Roman" w:eastAsiaTheme="minorEastAsia" w:hAnsi="Times New Roman" w:cs="Times New Roman"/>
                <w:rPrChange w:id="30991" w:author="瑋婷 徐" w:date="2025-01-06T15:37:00Z" w16du:dateUtc="2025-01-06T07:37:00Z">
                  <w:rPr>
                    <w:ins w:id="30992" w:author="瑋婷 徐" w:date="2025-01-03T16:50:00Z" w16du:dateUtc="2025-01-03T08:50:00Z"/>
                    <w:rFonts w:ascii="Times New Roman" w:eastAsia="Times New Roman" w:hAnsi="Times New Roman" w:cs="Times New Roman"/>
                    <w:sz w:val="20"/>
                    <w:szCs w:val="20"/>
                  </w:rPr>
                </w:rPrChange>
              </w:rPr>
              <w:pPrChange w:id="309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37D9474"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94" w:author="瑋婷 徐" w:date="2025-01-03T16:50:00Z" w16du:dateUtc="2025-01-03T08:50:00Z"/>
                <w:rFonts w:ascii="Times New Roman" w:eastAsiaTheme="minorEastAsia" w:hAnsi="Times New Roman" w:cs="Times New Roman"/>
                <w:rPrChange w:id="30995" w:author="瑋婷 徐" w:date="2025-01-06T15:37:00Z" w16du:dateUtc="2025-01-06T07:37:00Z">
                  <w:rPr>
                    <w:ins w:id="30996" w:author="瑋婷 徐" w:date="2025-01-03T16:50:00Z" w16du:dateUtc="2025-01-03T08:50:00Z"/>
                    <w:rFonts w:ascii="Times New Roman" w:eastAsia="Times New Roman" w:hAnsi="Times New Roman" w:cs="Times New Roman"/>
                    <w:sz w:val="20"/>
                    <w:szCs w:val="20"/>
                  </w:rPr>
                </w:rPrChange>
              </w:rPr>
              <w:pPrChange w:id="309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B4F5A3"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0998" w:author="瑋婷 徐" w:date="2025-01-03T16:50:00Z" w16du:dateUtc="2025-01-03T08:50:00Z"/>
                <w:rFonts w:ascii="Times New Roman" w:eastAsiaTheme="minorEastAsia" w:hAnsi="Times New Roman" w:cs="Times New Roman"/>
                <w:rPrChange w:id="30999" w:author="瑋婷 徐" w:date="2025-01-06T15:37:00Z" w16du:dateUtc="2025-01-06T07:37:00Z">
                  <w:rPr>
                    <w:ins w:id="31000" w:author="瑋婷 徐" w:date="2025-01-03T16:50:00Z" w16du:dateUtc="2025-01-03T08:50:00Z"/>
                    <w:rFonts w:ascii="Times New Roman" w:eastAsia="Times New Roman" w:hAnsi="Times New Roman" w:cs="Times New Roman"/>
                    <w:sz w:val="20"/>
                    <w:szCs w:val="20"/>
                  </w:rPr>
                </w:rPrChange>
              </w:rPr>
              <w:pPrChange w:id="310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4063B5"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1002" w:author="瑋婷 徐" w:date="2025-01-03T16:50:00Z" w16du:dateUtc="2025-01-03T08:50:00Z"/>
                <w:rFonts w:ascii="Times New Roman" w:eastAsiaTheme="minorEastAsia" w:hAnsi="Times New Roman" w:cs="Times New Roman"/>
                <w:rPrChange w:id="31003" w:author="瑋婷 徐" w:date="2025-01-06T15:37:00Z" w16du:dateUtc="2025-01-06T07:37:00Z">
                  <w:rPr>
                    <w:ins w:id="31004" w:author="瑋婷 徐" w:date="2025-01-03T16:50:00Z" w16du:dateUtc="2025-01-03T08:50:00Z"/>
                    <w:rFonts w:ascii="Times New Roman" w:eastAsia="Times New Roman" w:hAnsi="Times New Roman" w:cs="Times New Roman"/>
                    <w:sz w:val="20"/>
                    <w:szCs w:val="20"/>
                  </w:rPr>
                </w:rPrChange>
              </w:rPr>
              <w:pPrChange w:id="310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3DC309"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1006" w:author="瑋婷 徐" w:date="2025-01-03T16:50:00Z" w16du:dateUtc="2025-01-03T08:50:00Z"/>
                <w:rFonts w:ascii="Times New Roman" w:eastAsiaTheme="minorEastAsia" w:hAnsi="Times New Roman" w:cs="Times New Roman"/>
                <w:rPrChange w:id="31007" w:author="瑋婷 徐" w:date="2025-01-06T15:37:00Z" w16du:dateUtc="2025-01-06T07:37:00Z">
                  <w:rPr>
                    <w:ins w:id="31008" w:author="瑋婷 徐" w:date="2025-01-03T16:50:00Z" w16du:dateUtc="2025-01-03T08:50:00Z"/>
                    <w:rFonts w:ascii="Times New Roman" w:eastAsia="Times New Roman" w:hAnsi="Times New Roman" w:cs="Times New Roman"/>
                    <w:sz w:val="20"/>
                    <w:szCs w:val="20"/>
                  </w:rPr>
                </w:rPrChange>
              </w:rPr>
              <w:pPrChange w:id="310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701785"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1010" w:author="瑋婷 徐" w:date="2025-01-03T16:50:00Z" w16du:dateUtc="2025-01-03T08:50:00Z"/>
                <w:rFonts w:ascii="Times New Roman" w:eastAsiaTheme="minorEastAsia" w:hAnsi="Times New Roman" w:cs="Times New Roman"/>
                <w:rPrChange w:id="31011" w:author="瑋婷 徐" w:date="2025-01-06T15:37:00Z" w16du:dateUtc="2025-01-06T07:37:00Z">
                  <w:rPr>
                    <w:ins w:id="31012" w:author="瑋婷 徐" w:date="2025-01-03T16:50:00Z" w16du:dateUtc="2025-01-03T08:50:00Z"/>
                    <w:rFonts w:ascii="Times New Roman" w:eastAsia="Times New Roman" w:hAnsi="Times New Roman" w:cs="Times New Roman"/>
                    <w:sz w:val="20"/>
                    <w:szCs w:val="20"/>
                  </w:rPr>
                </w:rPrChange>
              </w:rPr>
              <w:pPrChange w:id="310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5C433D14" w14:textId="77777777" w:rsidR="003C19C7" w:rsidRPr="00C6197E"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31014" w:author="瑋婷 徐" w:date="2025-01-03T16:50:00Z" w16du:dateUtc="2025-01-03T08:50:00Z"/>
                <w:rFonts w:ascii="Times New Roman" w:eastAsiaTheme="minorEastAsia" w:hAnsi="Times New Roman" w:cs="Times New Roman"/>
                <w:rPrChange w:id="31015" w:author="瑋婷 徐" w:date="2025-01-06T15:37:00Z" w16du:dateUtc="2025-01-06T07:37:00Z">
                  <w:rPr>
                    <w:ins w:id="31016" w:author="瑋婷 徐" w:date="2025-01-03T16:50:00Z" w16du:dateUtc="2025-01-03T08:50:00Z"/>
                    <w:rFonts w:ascii="Times New Roman" w:eastAsia="Times New Roman" w:hAnsi="Times New Roman" w:cs="Times New Roman"/>
                    <w:sz w:val="20"/>
                    <w:szCs w:val="20"/>
                  </w:rPr>
                </w:rPrChange>
              </w:rPr>
              <w:pPrChange w:id="310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5F7518" w14:paraId="5059B96A" w14:textId="77777777" w:rsidTr="003C19C7">
        <w:trPr>
          <w:cnfStyle w:val="000000100000" w:firstRow="0" w:lastRow="0" w:firstColumn="0" w:lastColumn="0" w:oddVBand="0" w:evenVBand="0" w:oddHBand="1" w:evenHBand="0" w:firstRowFirstColumn="0" w:firstRowLastColumn="0" w:lastRowFirstColumn="0" w:lastRowLastColumn="0"/>
          <w:trHeight w:val="300"/>
          <w:ins w:id="3101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585AD51" w14:textId="77777777" w:rsidR="003C19C7" w:rsidRPr="00C6197E" w:rsidRDefault="003C19C7">
            <w:pPr>
              <w:spacing w:line="360" w:lineRule="auto"/>
              <w:jc w:val="both"/>
              <w:rPr>
                <w:ins w:id="31019" w:author="瑋婷 徐" w:date="2025-01-03T16:50:00Z" w16du:dateUtc="2025-01-03T08:50:00Z"/>
                <w:rFonts w:ascii="Times New Roman" w:eastAsiaTheme="minorEastAsia" w:hAnsi="Times New Roman" w:cs="Times New Roman"/>
                <w:b w:val="0"/>
                <w:bCs w:val="0"/>
                <w:color w:val="000000"/>
                <w:rPrChange w:id="31020" w:author="瑋婷 徐" w:date="2025-01-06T15:37:00Z" w16du:dateUtc="2025-01-06T07:37:00Z">
                  <w:rPr>
                    <w:ins w:id="31021" w:author="瑋婷 徐" w:date="2025-01-03T16:50:00Z" w16du:dateUtc="2025-01-03T08:50:00Z"/>
                    <w:rFonts w:ascii="Calibri" w:hAnsi="Calibri" w:cs="Calibri"/>
                    <w:color w:val="000000"/>
                    <w:sz w:val="22"/>
                    <w:szCs w:val="22"/>
                  </w:rPr>
                </w:rPrChange>
              </w:rPr>
              <w:pPrChange w:id="31022" w:author="瑋婷 徐" w:date="2025-01-03T16:55:00Z" w16du:dateUtc="2025-01-03T08:55:00Z">
                <w:pPr/>
              </w:pPrChange>
            </w:pPr>
            <w:ins w:id="31023" w:author="瑋婷 徐" w:date="2025-01-03T16:50:00Z" w16du:dateUtc="2025-01-03T08:50:00Z">
              <w:r w:rsidRPr="00C6197E">
                <w:rPr>
                  <w:rFonts w:ascii="Times New Roman" w:eastAsiaTheme="minorEastAsia" w:hAnsi="Times New Roman" w:cs="Times New Roman" w:hint="eastAsia"/>
                  <w:b w:val="0"/>
                  <w:bCs w:val="0"/>
                  <w:color w:val="000000"/>
                  <w:rPrChange w:id="31024" w:author="瑋婷 徐" w:date="2025-01-06T15:37:00Z" w16du:dateUtc="2025-01-06T07:37:00Z">
                    <w:rPr>
                      <w:rFonts w:ascii="Calibri" w:hAnsi="Calibri" w:cs="Calibri" w:hint="eastAsia"/>
                      <w:color w:val="000000"/>
                      <w:sz w:val="22"/>
                      <w:szCs w:val="22"/>
                    </w:rPr>
                  </w:rPrChange>
                </w:rPr>
                <w:t>雞</w:t>
              </w:r>
              <w:r w:rsidRPr="00C6197E">
                <w:rPr>
                  <w:rFonts w:ascii="Times New Roman" w:eastAsiaTheme="minorEastAsia" w:hAnsi="Times New Roman" w:cs="Times New Roman"/>
                  <w:b w:val="0"/>
                  <w:bCs w:val="0"/>
                  <w:color w:val="000000"/>
                  <w:rPrChange w:id="31025" w:author="瑋婷 徐" w:date="2025-01-06T15:37:00Z" w16du:dateUtc="2025-01-06T07:37:00Z">
                    <w:rPr>
                      <w:rFonts w:ascii="Calibri" w:hAnsi="Calibri" w:cs="Calibri"/>
                      <w:color w:val="000000"/>
                      <w:sz w:val="22"/>
                      <w:szCs w:val="22"/>
                    </w:rPr>
                  </w:rPrChange>
                </w:rPr>
                <w:t xml:space="preserve"> </w:t>
              </w:r>
            </w:ins>
          </w:p>
        </w:tc>
        <w:tc>
          <w:tcPr>
            <w:tcW w:w="904" w:type="pct"/>
            <w:vAlign w:val="center"/>
            <w:hideMark/>
          </w:tcPr>
          <w:p w14:paraId="5456FB6E"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26" w:author="瑋婷 徐" w:date="2025-01-03T16:50:00Z" w16du:dateUtc="2025-01-03T08:50:00Z"/>
                <w:rFonts w:ascii="Times New Roman" w:eastAsiaTheme="minorEastAsia" w:hAnsi="Times New Roman" w:cs="Times New Roman"/>
                <w:i/>
                <w:iCs/>
                <w:color w:val="000000"/>
                <w:rPrChange w:id="31027" w:author="瑋婷 徐" w:date="2025-01-06T15:37:00Z" w16du:dateUtc="2025-01-06T07:37:00Z">
                  <w:rPr>
                    <w:ins w:id="31028" w:author="瑋婷 徐" w:date="2025-01-03T16:50:00Z" w16du:dateUtc="2025-01-03T08:50:00Z"/>
                    <w:rFonts w:ascii="Calibri" w:hAnsi="Calibri" w:cs="Calibri"/>
                    <w:i/>
                    <w:iCs/>
                    <w:color w:val="000000"/>
                    <w:sz w:val="22"/>
                    <w:szCs w:val="22"/>
                  </w:rPr>
                </w:rPrChange>
              </w:rPr>
              <w:pPrChange w:id="310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1030" w:author="瑋婷 徐" w:date="2025-01-03T16:50:00Z" w16du:dateUtc="2025-01-03T08:50:00Z">
              <w:r w:rsidRPr="00C6197E">
                <w:rPr>
                  <w:rFonts w:ascii="Times New Roman" w:eastAsiaTheme="minorEastAsia" w:hAnsi="Times New Roman" w:cs="Times New Roman"/>
                  <w:i/>
                  <w:iCs/>
                  <w:color w:val="000000"/>
                  <w:rPrChange w:id="31031" w:author="瑋婷 徐" w:date="2025-01-06T15:37:00Z" w16du:dateUtc="2025-01-06T07:37:00Z">
                    <w:rPr>
                      <w:rFonts w:ascii="Calibri" w:hAnsi="Calibri" w:cs="Calibri"/>
                      <w:i/>
                      <w:iCs/>
                      <w:color w:val="000000"/>
                      <w:sz w:val="22"/>
                      <w:szCs w:val="22"/>
                    </w:rPr>
                  </w:rPrChange>
                </w:rPr>
                <w:t>Gallus gallus</w:t>
              </w:r>
            </w:ins>
          </w:p>
        </w:tc>
        <w:tc>
          <w:tcPr>
            <w:tcW w:w="162" w:type="pct"/>
            <w:noWrap/>
            <w:vAlign w:val="center"/>
            <w:hideMark/>
          </w:tcPr>
          <w:p w14:paraId="27F8803B"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32" w:author="瑋婷 徐" w:date="2025-01-03T16:50:00Z" w16du:dateUtc="2025-01-03T08:50:00Z"/>
                <w:rFonts w:ascii="Times New Roman" w:eastAsiaTheme="minorEastAsia" w:hAnsi="Times New Roman" w:cs="Times New Roman"/>
                <w:i/>
                <w:iCs/>
                <w:color w:val="000000"/>
                <w:rPrChange w:id="31033" w:author="瑋婷 徐" w:date="2025-01-06T15:37:00Z" w16du:dateUtc="2025-01-06T07:37:00Z">
                  <w:rPr>
                    <w:ins w:id="31034" w:author="瑋婷 徐" w:date="2025-01-03T16:50:00Z" w16du:dateUtc="2025-01-03T08:50:00Z"/>
                    <w:rFonts w:ascii="Calibri" w:hAnsi="Calibri" w:cs="Calibri"/>
                    <w:i/>
                    <w:iCs/>
                    <w:color w:val="000000"/>
                    <w:sz w:val="22"/>
                    <w:szCs w:val="22"/>
                  </w:rPr>
                </w:rPrChange>
              </w:rPr>
              <w:pPrChange w:id="310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5C260A"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36" w:author="瑋婷 徐" w:date="2025-01-03T16:50:00Z" w16du:dateUtc="2025-01-03T08:50:00Z"/>
                <w:rFonts w:ascii="Times New Roman" w:eastAsiaTheme="minorEastAsia" w:hAnsi="Times New Roman" w:cs="Times New Roman"/>
                <w:rPrChange w:id="31037" w:author="瑋婷 徐" w:date="2025-01-06T15:37:00Z" w16du:dateUtc="2025-01-06T07:37:00Z">
                  <w:rPr>
                    <w:ins w:id="31038" w:author="瑋婷 徐" w:date="2025-01-03T16:50:00Z" w16du:dateUtc="2025-01-03T08:50:00Z"/>
                    <w:rFonts w:ascii="Times New Roman" w:eastAsia="Times New Roman" w:hAnsi="Times New Roman" w:cs="Times New Roman"/>
                    <w:sz w:val="20"/>
                    <w:szCs w:val="20"/>
                  </w:rPr>
                </w:rPrChange>
              </w:rPr>
              <w:pPrChange w:id="310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2BEF81"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40" w:author="瑋婷 徐" w:date="2025-01-03T16:50:00Z" w16du:dateUtc="2025-01-03T08:50:00Z"/>
                <w:rFonts w:ascii="Times New Roman" w:eastAsiaTheme="minorEastAsia" w:hAnsi="Times New Roman" w:cs="Times New Roman"/>
                <w:rPrChange w:id="31041" w:author="瑋婷 徐" w:date="2025-01-06T15:37:00Z" w16du:dateUtc="2025-01-06T07:37:00Z">
                  <w:rPr>
                    <w:ins w:id="31042" w:author="瑋婷 徐" w:date="2025-01-03T16:50:00Z" w16du:dateUtc="2025-01-03T08:50:00Z"/>
                    <w:rFonts w:ascii="Times New Roman" w:eastAsia="Times New Roman" w:hAnsi="Times New Roman" w:cs="Times New Roman"/>
                    <w:sz w:val="20"/>
                    <w:szCs w:val="20"/>
                  </w:rPr>
                </w:rPrChange>
              </w:rPr>
              <w:pPrChange w:id="310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8FDF3D"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44" w:author="瑋婷 徐" w:date="2025-01-03T16:50:00Z" w16du:dateUtc="2025-01-03T08:50:00Z"/>
                <w:rFonts w:ascii="Times New Roman" w:eastAsiaTheme="minorEastAsia" w:hAnsi="Times New Roman" w:cs="Times New Roman"/>
                <w:rPrChange w:id="31045" w:author="瑋婷 徐" w:date="2025-01-06T15:37:00Z" w16du:dateUtc="2025-01-06T07:37:00Z">
                  <w:rPr>
                    <w:ins w:id="31046" w:author="瑋婷 徐" w:date="2025-01-03T16:50:00Z" w16du:dateUtc="2025-01-03T08:50:00Z"/>
                    <w:rFonts w:ascii="Times New Roman" w:eastAsia="Times New Roman" w:hAnsi="Times New Roman" w:cs="Times New Roman"/>
                    <w:sz w:val="20"/>
                    <w:szCs w:val="20"/>
                  </w:rPr>
                </w:rPrChange>
              </w:rPr>
              <w:pPrChange w:id="310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373E38D"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48" w:author="瑋婷 徐" w:date="2025-01-03T16:50:00Z" w16du:dateUtc="2025-01-03T08:50:00Z"/>
                <w:rFonts w:ascii="Times New Roman" w:eastAsiaTheme="minorEastAsia" w:hAnsi="Times New Roman" w:cs="Times New Roman"/>
                <w:rPrChange w:id="31049" w:author="瑋婷 徐" w:date="2025-01-06T15:37:00Z" w16du:dateUtc="2025-01-06T07:37:00Z">
                  <w:rPr>
                    <w:ins w:id="31050" w:author="瑋婷 徐" w:date="2025-01-03T16:50:00Z" w16du:dateUtc="2025-01-03T08:50:00Z"/>
                    <w:rFonts w:ascii="Times New Roman" w:eastAsia="Times New Roman" w:hAnsi="Times New Roman" w:cs="Times New Roman"/>
                    <w:sz w:val="20"/>
                    <w:szCs w:val="20"/>
                  </w:rPr>
                </w:rPrChange>
              </w:rPr>
              <w:pPrChange w:id="310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ED8CFF"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52" w:author="瑋婷 徐" w:date="2025-01-03T16:50:00Z" w16du:dateUtc="2025-01-03T08:50:00Z"/>
                <w:rFonts w:ascii="Times New Roman" w:eastAsiaTheme="minorEastAsia" w:hAnsi="Times New Roman" w:cs="Times New Roman"/>
                <w:rPrChange w:id="31053" w:author="瑋婷 徐" w:date="2025-01-06T15:37:00Z" w16du:dateUtc="2025-01-06T07:37:00Z">
                  <w:rPr>
                    <w:ins w:id="31054" w:author="瑋婷 徐" w:date="2025-01-03T16:50:00Z" w16du:dateUtc="2025-01-03T08:50:00Z"/>
                    <w:rFonts w:ascii="Times New Roman" w:eastAsia="Times New Roman" w:hAnsi="Times New Roman" w:cs="Times New Roman"/>
                    <w:sz w:val="20"/>
                    <w:szCs w:val="20"/>
                  </w:rPr>
                </w:rPrChange>
              </w:rPr>
              <w:pPrChange w:id="310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7470308"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56" w:author="瑋婷 徐" w:date="2025-01-03T16:50:00Z" w16du:dateUtc="2025-01-03T08:50:00Z"/>
                <w:rFonts w:ascii="Times New Roman" w:eastAsiaTheme="minorEastAsia" w:hAnsi="Times New Roman" w:cs="Times New Roman"/>
                <w:rPrChange w:id="31057" w:author="瑋婷 徐" w:date="2025-01-06T15:37:00Z" w16du:dateUtc="2025-01-06T07:37:00Z">
                  <w:rPr>
                    <w:ins w:id="31058" w:author="瑋婷 徐" w:date="2025-01-03T16:50:00Z" w16du:dateUtc="2025-01-03T08:50:00Z"/>
                    <w:rFonts w:ascii="Times New Roman" w:eastAsia="Times New Roman" w:hAnsi="Times New Roman" w:cs="Times New Roman"/>
                    <w:sz w:val="20"/>
                    <w:szCs w:val="20"/>
                  </w:rPr>
                </w:rPrChange>
              </w:rPr>
              <w:pPrChange w:id="310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4C0F11"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60" w:author="瑋婷 徐" w:date="2025-01-03T16:50:00Z" w16du:dateUtc="2025-01-03T08:50:00Z"/>
                <w:rFonts w:ascii="Times New Roman" w:eastAsiaTheme="minorEastAsia" w:hAnsi="Times New Roman" w:cs="Times New Roman"/>
                <w:rPrChange w:id="31061" w:author="瑋婷 徐" w:date="2025-01-06T15:37:00Z" w16du:dateUtc="2025-01-06T07:37:00Z">
                  <w:rPr>
                    <w:ins w:id="31062" w:author="瑋婷 徐" w:date="2025-01-03T16:50:00Z" w16du:dateUtc="2025-01-03T08:50:00Z"/>
                    <w:rFonts w:ascii="Times New Roman" w:eastAsia="Times New Roman" w:hAnsi="Times New Roman" w:cs="Times New Roman"/>
                    <w:sz w:val="20"/>
                    <w:szCs w:val="20"/>
                  </w:rPr>
                </w:rPrChange>
              </w:rPr>
              <w:pPrChange w:id="310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EACBC0"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64" w:author="瑋婷 徐" w:date="2025-01-03T16:50:00Z" w16du:dateUtc="2025-01-03T08:50:00Z"/>
                <w:rFonts w:ascii="Times New Roman" w:eastAsiaTheme="minorEastAsia" w:hAnsi="Times New Roman" w:cs="Times New Roman"/>
                <w:color w:val="000000"/>
                <w:rPrChange w:id="31065" w:author="瑋婷 徐" w:date="2025-01-06T15:37:00Z" w16du:dateUtc="2025-01-06T07:37:00Z">
                  <w:rPr>
                    <w:ins w:id="31066" w:author="瑋婷 徐" w:date="2025-01-03T16:50:00Z" w16du:dateUtc="2025-01-03T08:50:00Z"/>
                    <w:rFonts w:ascii="Calibri" w:hAnsi="Calibri" w:cs="Calibri"/>
                    <w:color w:val="000000"/>
                    <w:sz w:val="22"/>
                    <w:szCs w:val="22"/>
                  </w:rPr>
                </w:rPrChange>
              </w:rPr>
              <w:pPrChange w:id="310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31068" w:author="瑋婷 徐" w:date="2025-01-03T16:50:00Z" w16du:dateUtc="2025-01-03T08:50:00Z">
              <w:r w:rsidRPr="00C6197E">
                <w:rPr>
                  <w:rFonts w:ascii="Times New Roman" w:eastAsiaTheme="minorEastAsia" w:hAnsi="Times New Roman" w:cs="Times New Roman"/>
                  <w:color w:val="000000"/>
                  <w:rPrChange w:id="31069" w:author="瑋婷 徐" w:date="2025-01-06T15:37:00Z" w16du:dateUtc="2025-01-06T07:37:00Z">
                    <w:rPr>
                      <w:rFonts w:ascii="Calibri" w:hAnsi="Calibri" w:cs="Calibri"/>
                      <w:color w:val="000000"/>
                      <w:sz w:val="22"/>
                      <w:szCs w:val="22"/>
                    </w:rPr>
                  </w:rPrChange>
                </w:rPr>
                <w:t>*</w:t>
              </w:r>
            </w:ins>
          </w:p>
        </w:tc>
        <w:tc>
          <w:tcPr>
            <w:tcW w:w="162" w:type="pct"/>
            <w:noWrap/>
            <w:vAlign w:val="center"/>
            <w:hideMark/>
          </w:tcPr>
          <w:p w14:paraId="64977704"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70" w:author="瑋婷 徐" w:date="2025-01-03T16:50:00Z" w16du:dateUtc="2025-01-03T08:50:00Z"/>
                <w:rFonts w:ascii="Times New Roman" w:eastAsiaTheme="minorEastAsia" w:hAnsi="Times New Roman" w:cs="Times New Roman"/>
                <w:color w:val="000000"/>
                <w:rPrChange w:id="31071" w:author="瑋婷 徐" w:date="2025-01-06T15:37:00Z" w16du:dateUtc="2025-01-06T07:37:00Z">
                  <w:rPr>
                    <w:ins w:id="31072" w:author="瑋婷 徐" w:date="2025-01-03T16:50:00Z" w16du:dateUtc="2025-01-03T08:50:00Z"/>
                    <w:rFonts w:ascii="Calibri" w:hAnsi="Calibri" w:cs="Calibri"/>
                    <w:color w:val="000000"/>
                    <w:sz w:val="22"/>
                    <w:szCs w:val="22"/>
                  </w:rPr>
                </w:rPrChange>
              </w:rPr>
              <w:pPrChange w:id="310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BDAE5F"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74" w:author="瑋婷 徐" w:date="2025-01-03T16:50:00Z" w16du:dateUtc="2025-01-03T08:50:00Z"/>
                <w:rFonts w:ascii="Times New Roman" w:eastAsiaTheme="minorEastAsia" w:hAnsi="Times New Roman" w:cs="Times New Roman"/>
                <w:rPrChange w:id="31075" w:author="瑋婷 徐" w:date="2025-01-06T15:37:00Z" w16du:dateUtc="2025-01-06T07:37:00Z">
                  <w:rPr>
                    <w:ins w:id="31076" w:author="瑋婷 徐" w:date="2025-01-03T16:50:00Z" w16du:dateUtc="2025-01-03T08:50:00Z"/>
                    <w:rFonts w:ascii="Times New Roman" w:eastAsia="Times New Roman" w:hAnsi="Times New Roman" w:cs="Times New Roman"/>
                    <w:sz w:val="20"/>
                    <w:szCs w:val="20"/>
                  </w:rPr>
                </w:rPrChange>
              </w:rPr>
              <w:pPrChange w:id="310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D724CB"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78" w:author="瑋婷 徐" w:date="2025-01-03T16:50:00Z" w16du:dateUtc="2025-01-03T08:50:00Z"/>
                <w:rFonts w:ascii="Times New Roman" w:eastAsiaTheme="minorEastAsia" w:hAnsi="Times New Roman" w:cs="Times New Roman"/>
                <w:rPrChange w:id="31079" w:author="瑋婷 徐" w:date="2025-01-06T15:37:00Z" w16du:dateUtc="2025-01-06T07:37:00Z">
                  <w:rPr>
                    <w:ins w:id="31080" w:author="瑋婷 徐" w:date="2025-01-03T16:50:00Z" w16du:dateUtc="2025-01-03T08:50:00Z"/>
                    <w:rFonts w:ascii="Times New Roman" w:eastAsia="Times New Roman" w:hAnsi="Times New Roman" w:cs="Times New Roman"/>
                    <w:sz w:val="20"/>
                    <w:szCs w:val="20"/>
                  </w:rPr>
                </w:rPrChange>
              </w:rPr>
              <w:pPrChange w:id="310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AB2EA7"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82" w:author="瑋婷 徐" w:date="2025-01-03T16:50:00Z" w16du:dateUtc="2025-01-03T08:50:00Z"/>
                <w:rFonts w:ascii="Times New Roman" w:eastAsiaTheme="minorEastAsia" w:hAnsi="Times New Roman" w:cs="Times New Roman"/>
                <w:rPrChange w:id="31083" w:author="瑋婷 徐" w:date="2025-01-06T15:37:00Z" w16du:dateUtc="2025-01-06T07:37:00Z">
                  <w:rPr>
                    <w:ins w:id="31084" w:author="瑋婷 徐" w:date="2025-01-03T16:50:00Z" w16du:dateUtc="2025-01-03T08:50:00Z"/>
                    <w:rFonts w:ascii="Times New Roman" w:eastAsia="Times New Roman" w:hAnsi="Times New Roman" w:cs="Times New Roman"/>
                    <w:sz w:val="20"/>
                    <w:szCs w:val="20"/>
                  </w:rPr>
                </w:rPrChange>
              </w:rPr>
              <w:pPrChange w:id="310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298B44"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86" w:author="瑋婷 徐" w:date="2025-01-03T16:50:00Z" w16du:dateUtc="2025-01-03T08:50:00Z"/>
                <w:rFonts w:ascii="Times New Roman" w:eastAsiaTheme="minorEastAsia" w:hAnsi="Times New Roman" w:cs="Times New Roman"/>
                <w:rPrChange w:id="31087" w:author="瑋婷 徐" w:date="2025-01-06T15:37:00Z" w16du:dateUtc="2025-01-06T07:37:00Z">
                  <w:rPr>
                    <w:ins w:id="31088" w:author="瑋婷 徐" w:date="2025-01-03T16:50:00Z" w16du:dateUtc="2025-01-03T08:50:00Z"/>
                    <w:rFonts w:ascii="Times New Roman" w:eastAsia="Times New Roman" w:hAnsi="Times New Roman" w:cs="Times New Roman"/>
                    <w:sz w:val="20"/>
                    <w:szCs w:val="20"/>
                  </w:rPr>
                </w:rPrChange>
              </w:rPr>
              <w:pPrChange w:id="310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D09E4B"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90" w:author="瑋婷 徐" w:date="2025-01-03T16:50:00Z" w16du:dateUtc="2025-01-03T08:50:00Z"/>
                <w:rFonts w:ascii="Times New Roman" w:eastAsiaTheme="minorEastAsia" w:hAnsi="Times New Roman" w:cs="Times New Roman"/>
                <w:rPrChange w:id="31091" w:author="瑋婷 徐" w:date="2025-01-06T15:37:00Z" w16du:dateUtc="2025-01-06T07:37:00Z">
                  <w:rPr>
                    <w:ins w:id="31092" w:author="瑋婷 徐" w:date="2025-01-03T16:50:00Z" w16du:dateUtc="2025-01-03T08:50:00Z"/>
                    <w:rFonts w:ascii="Times New Roman" w:eastAsia="Times New Roman" w:hAnsi="Times New Roman" w:cs="Times New Roman"/>
                    <w:sz w:val="20"/>
                    <w:szCs w:val="20"/>
                  </w:rPr>
                </w:rPrChange>
              </w:rPr>
              <w:pPrChange w:id="310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55A759"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94" w:author="瑋婷 徐" w:date="2025-01-03T16:50:00Z" w16du:dateUtc="2025-01-03T08:50:00Z"/>
                <w:rFonts w:ascii="Times New Roman" w:eastAsiaTheme="minorEastAsia" w:hAnsi="Times New Roman" w:cs="Times New Roman"/>
                <w:rPrChange w:id="31095" w:author="瑋婷 徐" w:date="2025-01-06T15:37:00Z" w16du:dateUtc="2025-01-06T07:37:00Z">
                  <w:rPr>
                    <w:ins w:id="31096" w:author="瑋婷 徐" w:date="2025-01-03T16:50:00Z" w16du:dateUtc="2025-01-03T08:50:00Z"/>
                    <w:rFonts w:ascii="Times New Roman" w:eastAsia="Times New Roman" w:hAnsi="Times New Roman" w:cs="Times New Roman"/>
                    <w:sz w:val="20"/>
                    <w:szCs w:val="20"/>
                  </w:rPr>
                </w:rPrChange>
              </w:rPr>
              <w:pPrChange w:id="310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01BDCC"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098" w:author="瑋婷 徐" w:date="2025-01-03T16:50:00Z" w16du:dateUtc="2025-01-03T08:50:00Z"/>
                <w:rFonts w:ascii="Times New Roman" w:eastAsiaTheme="minorEastAsia" w:hAnsi="Times New Roman" w:cs="Times New Roman"/>
                <w:rPrChange w:id="31099" w:author="瑋婷 徐" w:date="2025-01-06T15:37:00Z" w16du:dateUtc="2025-01-06T07:37:00Z">
                  <w:rPr>
                    <w:ins w:id="31100" w:author="瑋婷 徐" w:date="2025-01-03T16:50:00Z" w16du:dateUtc="2025-01-03T08:50:00Z"/>
                    <w:rFonts w:ascii="Times New Roman" w:eastAsia="Times New Roman" w:hAnsi="Times New Roman" w:cs="Times New Roman"/>
                    <w:sz w:val="20"/>
                    <w:szCs w:val="20"/>
                  </w:rPr>
                </w:rPrChange>
              </w:rPr>
              <w:pPrChange w:id="311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DB2B5B"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102" w:author="瑋婷 徐" w:date="2025-01-03T16:50:00Z" w16du:dateUtc="2025-01-03T08:50:00Z"/>
                <w:rFonts w:ascii="Times New Roman" w:eastAsiaTheme="minorEastAsia" w:hAnsi="Times New Roman" w:cs="Times New Roman"/>
                <w:rPrChange w:id="31103" w:author="瑋婷 徐" w:date="2025-01-06T15:37:00Z" w16du:dateUtc="2025-01-06T07:37:00Z">
                  <w:rPr>
                    <w:ins w:id="31104" w:author="瑋婷 徐" w:date="2025-01-03T16:50:00Z" w16du:dateUtc="2025-01-03T08:50:00Z"/>
                    <w:rFonts w:ascii="Times New Roman" w:eastAsia="Times New Roman" w:hAnsi="Times New Roman" w:cs="Times New Roman"/>
                    <w:sz w:val="20"/>
                    <w:szCs w:val="20"/>
                  </w:rPr>
                </w:rPrChange>
              </w:rPr>
              <w:pPrChange w:id="311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1AF947"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106" w:author="瑋婷 徐" w:date="2025-01-03T16:50:00Z" w16du:dateUtc="2025-01-03T08:50:00Z"/>
                <w:rFonts w:ascii="Times New Roman" w:eastAsiaTheme="minorEastAsia" w:hAnsi="Times New Roman" w:cs="Times New Roman"/>
                <w:rPrChange w:id="31107" w:author="瑋婷 徐" w:date="2025-01-06T15:37:00Z" w16du:dateUtc="2025-01-06T07:37:00Z">
                  <w:rPr>
                    <w:ins w:id="31108" w:author="瑋婷 徐" w:date="2025-01-03T16:50:00Z" w16du:dateUtc="2025-01-03T08:50:00Z"/>
                    <w:rFonts w:ascii="Times New Roman" w:eastAsia="Times New Roman" w:hAnsi="Times New Roman" w:cs="Times New Roman"/>
                    <w:sz w:val="20"/>
                    <w:szCs w:val="20"/>
                  </w:rPr>
                </w:rPrChange>
              </w:rPr>
              <w:pPrChange w:id="311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DA13F9"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110" w:author="瑋婷 徐" w:date="2025-01-03T16:50:00Z" w16du:dateUtc="2025-01-03T08:50:00Z"/>
                <w:rFonts w:ascii="Times New Roman" w:eastAsiaTheme="minorEastAsia" w:hAnsi="Times New Roman" w:cs="Times New Roman"/>
                <w:rPrChange w:id="31111" w:author="瑋婷 徐" w:date="2025-01-06T15:37:00Z" w16du:dateUtc="2025-01-06T07:37:00Z">
                  <w:rPr>
                    <w:ins w:id="31112" w:author="瑋婷 徐" w:date="2025-01-03T16:50:00Z" w16du:dateUtc="2025-01-03T08:50:00Z"/>
                    <w:rFonts w:ascii="Times New Roman" w:eastAsia="Times New Roman" w:hAnsi="Times New Roman" w:cs="Times New Roman"/>
                    <w:sz w:val="20"/>
                    <w:szCs w:val="20"/>
                  </w:rPr>
                </w:rPrChange>
              </w:rPr>
              <w:pPrChange w:id="311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73D28FA" w14:textId="77777777" w:rsidR="003C19C7" w:rsidRPr="00C6197E"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31114" w:author="瑋婷 徐" w:date="2025-01-03T16:50:00Z" w16du:dateUtc="2025-01-03T08:50:00Z"/>
                <w:rFonts w:ascii="Times New Roman" w:eastAsiaTheme="minorEastAsia" w:hAnsi="Times New Roman" w:cs="Times New Roman"/>
                <w:rPrChange w:id="31115" w:author="瑋婷 徐" w:date="2025-01-06T15:37:00Z" w16du:dateUtc="2025-01-06T07:37:00Z">
                  <w:rPr>
                    <w:ins w:id="31116" w:author="瑋婷 徐" w:date="2025-01-03T16:50:00Z" w16du:dateUtc="2025-01-03T08:50:00Z"/>
                    <w:rFonts w:ascii="Times New Roman" w:eastAsia="Times New Roman" w:hAnsi="Times New Roman" w:cs="Times New Roman"/>
                    <w:sz w:val="20"/>
                    <w:szCs w:val="20"/>
                  </w:rPr>
                </w:rPrChange>
              </w:rPr>
              <w:pPrChange w:id="311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5F7518" w14:paraId="009BBD71" w14:textId="77777777" w:rsidTr="003C19C7">
        <w:trPr>
          <w:trHeight w:val="300"/>
          <w:ins w:id="3111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2AF2FF" w14:textId="77777777" w:rsidR="003C19C7" w:rsidRPr="00C6197E" w:rsidRDefault="003C19C7">
            <w:pPr>
              <w:spacing w:line="360" w:lineRule="auto"/>
              <w:jc w:val="center"/>
              <w:rPr>
                <w:ins w:id="31119" w:author="瑋婷 徐" w:date="2025-01-03T16:50:00Z" w16du:dateUtc="2025-01-03T08:50:00Z"/>
                <w:rFonts w:ascii="Times New Roman" w:eastAsiaTheme="minorEastAsia" w:hAnsi="Times New Roman" w:cs="Times New Roman"/>
                <w:b w:val="0"/>
                <w:bCs w:val="0"/>
                <w:color w:val="000000"/>
                <w:rPrChange w:id="31120" w:author="瑋婷 徐" w:date="2025-01-06T15:37:00Z" w16du:dateUtc="2025-01-06T07:37:00Z">
                  <w:rPr>
                    <w:ins w:id="31121" w:author="瑋婷 徐" w:date="2025-01-03T16:50:00Z" w16du:dateUtc="2025-01-03T08:50:00Z"/>
                    <w:rFonts w:ascii="Calibri" w:hAnsi="Calibri" w:cs="Calibri"/>
                    <w:color w:val="000000"/>
                    <w:sz w:val="22"/>
                    <w:szCs w:val="22"/>
                  </w:rPr>
                </w:rPrChange>
              </w:rPr>
              <w:pPrChange w:id="31122" w:author="瑋婷 徐" w:date="2025-01-03T17:03:00Z" w16du:dateUtc="2025-01-03T09:03:00Z">
                <w:pPr/>
              </w:pPrChange>
            </w:pPr>
            <w:ins w:id="31123" w:author="瑋婷 徐" w:date="2025-01-03T16:50:00Z" w16du:dateUtc="2025-01-03T08:50:00Z">
              <w:r w:rsidRPr="00C6197E">
                <w:rPr>
                  <w:rFonts w:ascii="Times New Roman" w:eastAsiaTheme="minorEastAsia" w:hAnsi="Times New Roman" w:cs="Times New Roman" w:hint="eastAsia"/>
                  <w:b w:val="0"/>
                  <w:bCs w:val="0"/>
                  <w:color w:val="000000"/>
                  <w:rPrChange w:id="31124" w:author="瑋婷 徐" w:date="2025-01-06T15:37:00Z" w16du:dateUtc="2025-01-06T07:37:00Z">
                    <w:rPr>
                      <w:rFonts w:ascii="微軟正黑體" w:eastAsia="微軟正黑體" w:hAnsi="微軟正黑體" w:cs="Calibri" w:hint="eastAsia"/>
                      <w:color w:val="000000"/>
                      <w:sz w:val="22"/>
                      <w:szCs w:val="22"/>
                    </w:rPr>
                  </w:rPrChange>
                </w:rPr>
                <w:t>總計</w:t>
              </w:r>
              <w:r w:rsidRPr="00C6197E">
                <w:rPr>
                  <w:rFonts w:ascii="Times New Roman" w:eastAsiaTheme="minorEastAsia" w:hAnsi="Times New Roman" w:cs="Times New Roman"/>
                  <w:b w:val="0"/>
                  <w:bCs w:val="0"/>
                  <w:color w:val="000000"/>
                  <w:rPrChange w:id="31125" w:author="瑋婷 徐" w:date="2025-01-06T15:37:00Z" w16du:dateUtc="2025-01-06T07:37:00Z">
                    <w:rPr>
                      <w:rFonts w:ascii="Calibri" w:hAnsi="Calibri" w:cs="Calibri"/>
                      <w:color w:val="000000"/>
                      <w:sz w:val="22"/>
                      <w:szCs w:val="22"/>
                    </w:rPr>
                  </w:rPrChange>
                </w:rPr>
                <w:t xml:space="preserve"> (</w:t>
              </w:r>
              <w:r w:rsidRPr="00C6197E">
                <w:rPr>
                  <w:rFonts w:ascii="Times New Roman" w:eastAsiaTheme="minorEastAsia" w:hAnsi="Times New Roman" w:cs="Times New Roman" w:hint="eastAsia"/>
                  <w:b w:val="0"/>
                  <w:bCs w:val="0"/>
                  <w:color w:val="000000"/>
                  <w:rPrChange w:id="31126" w:author="瑋婷 徐" w:date="2025-01-06T15:37:00Z" w16du:dateUtc="2025-01-06T07:37:00Z">
                    <w:rPr>
                      <w:rFonts w:ascii="微軟正黑體" w:eastAsia="微軟正黑體" w:hAnsi="微軟正黑體" w:cs="Calibri" w:hint="eastAsia"/>
                      <w:color w:val="000000"/>
                      <w:sz w:val="22"/>
                      <w:szCs w:val="22"/>
                    </w:rPr>
                  </w:rPrChange>
                </w:rPr>
                <w:t>種</w:t>
              </w:r>
              <w:r w:rsidRPr="00C6197E">
                <w:rPr>
                  <w:rFonts w:ascii="Times New Roman" w:eastAsiaTheme="minorEastAsia" w:hAnsi="Times New Roman" w:cs="Times New Roman"/>
                  <w:b w:val="0"/>
                  <w:bCs w:val="0"/>
                  <w:color w:val="000000"/>
                  <w:rPrChange w:id="31127" w:author="瑋婷 徐" w:date="2025-01-06T15:37:00Z" w16du:dateUtc="2025-01-06T07:37:00Z">
                    <w:rPr>
                      <w:rFonts w:ascii="Calibri" w:hAnsi="Calibri" w:cs="Calibri"/>
                      <w:color w:val="000000"/>
                      <w:sz w:val="22"/>
                      <w:szCs w:val="22"/>
                    </w:rPr>
                  </w:rPrChange>
                </w:rPr>
                <w:t>)</w:t>
              </w:r>
            </w:ins>
          </w:p>
        </w:tc>
        <w:tc>
          <w:tcPr>
            <w:tcW w:w="904" w:type="pct"/>
            <w:noWrap/>
            <w:vAlign w:val="center"/>
            <w:hideMark/>
          </w:tcPr>
          <w:p w14:paraId="13B8F229" w14:textId="08C9E212"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28" w:author="瑋婷 徐" w:date="2025-01-03T16:50:00Z" w16du:dateUtc="2025-01-03T08:50:00Z"/>
                <w:rFonts w:ascii="Times New Roman" w:eastAsiaTheme="minorEastAsia" w:hAnsi="Times New Roman" w:cs="Times New Roman"/>
                <w:color w:val="000000"/>
                <w:rPrChange w:id="31129" w:author="瑋婷 徐" w:date="2025-01-06T15:37:00Z" w16du:dateUtc="2025-01-06T07:37:00Z">
                  <w:rPr>
                    <w:ins w:id="31130" w:author="瑋婷 徐" w:date="2025-01-03T16:50:00Z" w16du:dateUtc="2025-01-03T08:50:00Z"/>
                    <w:rFonts w:ascii="Calibri" w:hAnsi="Calibri" w:cs="Calibri"/>
                    <w:color w:val="000000"/>
                    <w:sz w:val="22"/>
                    <w:szCs w:val="22"/>
                  </w:rPr>
                </w:rPrChange>
              </w:rPr>
              <w:pPrChange w:id="31131" w:author="瑋婷 徐" w:date="2025-01-03T17:03:00Z" w16du:dateUtc="2025-01-03T09:03:00Z">
                <w:pPr>
                  <w:jc w:val="center"/>
                  <w:cnfStyle w:val="000000000000" w:firstRow="0" w:lastRow="0" w:firstColumn="0" w:lastColumn="0" w:oddVBand="0" w:evenVBand="0" w:oddHBand="0" w:evenHBand="0" w:firstRowFirstColumn="0" w:firstRowLastColumn="0" w:lastRowFirstColumn="0" w:lastRowLastColumn="0"/>
                </w:pPr>
              </w:pPrChange>
            </w:pPr>
            <w:ins w:id="31132" w:author="瑋婷 徐" w:date="2025-01-03T17:03:00Z" w16du:dateUtc="2025-01-03T09:03:00Z">
              <w:r w:rsidRPr="005F7518">
                <w:rPr>
                  <w:rFonts w:ascii="Times New Roman" w:eastAsiaTheme="minorEastAsia" w:hAnsi="Times New Roman" w:cs="Times New Roman" w:hint="eastAsia"/>
                  <w:color w:val="000000"/>
                </w:rPr>
                <w:t>共</w:t>
              </w:r>
            </w:ins>
            <w:ins w:id="31133" w:author="瑋婷 徐" w:date="2025-01-03T16:50:00Z" w16du:dateUtc="2025-01-03T08:50:00Z">
              <w:r w:rsidRPr="00C6197E">
                <w:rPr>
                  <w:rFonts w:ascii="Times New Roman" w:eastAsiaTheme="minorEastAsia" w:hAnsi="Times New Roman" w:cs="Times New Roman"/>
                  <w:color w:val="000000"/>
                  <w:rPrChange w:id="31134" w:author="瑋婷 徐" w:date="2025-01-06T15:37:00Z" w16du:dateUtc="2025-01-06T07:37:00Z">
                    <w:rPr>
                      <w:rFonts w:ascii="Calibri" w:hAnsi="Calibri" w:cs="Calibri"/>
                      <w:color w:val="000000"/>
                      <w:sz w:val="22"/>
                      <w:szCs w:val="22"/>
                    </w:rPr>
                  </w:rPrChange>
                </w:rPr>
                <w:t>117</w:t>
              </w:r>
            </w:ins>
            <w:ins w:id="31135" w:author="瑋婷 徐" w:date="2025-01-03T17:03:00Z" w16du:dateUtc="2025-01-03T09:03:00Z">
              <w:r w:rsidRPr="005F7518">
                <w:rPr>
                  <w:rFonts w:ascii="Times New Roman" w:eastAsiaTheme="minorEastAsia" w:hAnsi="Times New Roman" w:cs="Times New Roman" w:hint="eastAsia"/>
                  <w:color w:val="000000"/>
                </w:rPr>
                <w:t>種</w:t>
              </w:r>
            </w:ins>
          </w:p>
        </w:tc>
        <w:tc>
          <w:tcPr>
            <w:tcW w:w="162" w:type="pct"/>
            <w:noWrap/>
            <w:vAlign w:val="center"/>
            <w:hideMark/>
          </w:tcPr>
          <w:p w14:paraId="392EDA59"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36" w:author="瑋婷 徐" w:date="2025-01-03T16:50:00Z" w16du:dateUtc="2025-01-03T08:50:00Z"/>
                <w:rFonts w:ascii="Times New Roman" w:eastAsiaTheme="minorEastAsia" w:hAnsi="Times New Roman" w:cs="Times New Roman"/>
                <w:color w:val="000000"/>
                <w:rPrChange w:id="31137" w:author="瑋婷 徐" w:date="2025-01-06T15:37:00Z" w16du:dateUtc="2025-01-06T07:37:00Z">
                  <w:rPr>
                    <w:ins w:id="31138" w:author="瑋婷 徐" w:date="2025-01-03T16:50:00Z" w16du:dateUtc="2025-01-03T08:50:00Z"/>
                    <w:rFonts w:ascii="Calibri" w:hAnsi="Calibri" w:cs="Calibri"/>
                    <w:color w:val="000000"/>
                    <w:sz w:val="22"/>
                    <w:szCs w:val="22"/>
                  </w:rPr>
                </w:rPrChange>
              </w:rPr>
              <w:pPrChange w:id="31139"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40" w:author="瑋婷 徐" w:date="2025-01-03T16:50:00Z" w16du:dateUtc="2025-01-03T08:50:00Z">
              <w:r w:rsidRPr="00C6197E">
                <w:rPr>
                  <w:rFonts w:ascii="Times New Roman" w:eastAsiaTheme="minorEastAsia" w:hAnsi="Times New Roman" w:cs="Times New Roman"/>
                  <w:color w:val="000000"/>
                  <w:rPrChange w:id="31141" w:author="瑋婷 徐" w:date="2025-01-06T15:37:00Z" w16du:dateUtc="2025-01-06T07:37:00Z">
                    <w:rPr>
                      <w:rFonts w:ascii="Calibri" w:hAnsi="Calibri" w:cs="Calibri"/>
                      <w:color w:val="000000"/>
                      <w:sz w:val="22"/>
                      <w:szCs w:val="22"/>
                    </w:rPr>
                  </w:rPrChange>
                </w:rPr>
                <w:t>22</w:t>
              </w:r>
            </w:ins>
          </w:p>
        </w:tc>
        <w:tc>
          <w:tcPr>
            <w:tcW w:w="162" w:type="pct"/>
            <w:noWrap/>
            <w:vAlign w:val="center"/>
            <w:hideMark/>
          </w:tcPr>
          <w:p w14:paraId="557B5ECC"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42" w:author="瑋婷 徐" w:date="2025-01-03T16:50:00Z" w16du:dateUtc="2025-01-03T08:50:00Z"/>
                <w:rFonts w:ascii="Times New Roman" w:eastAsiaTheme="minorEastAsia" w:hAnsi="Times New Roman" w:cs="Times New Roman"/>
                <w:color w:val="000000"/>
                <w:rPrChange w:id="31143" w:author="瑋婷 徐" w:date="2025-01-06T15:37:00Z" w16du:dateUtc="2025-01-06T07:37:00Z">
                  <w:rPr>
                    <w:ins w:id="31144" w:author="瑋婷 徐" w:date="2025-01-03T16:50:00Z" w16du:dateUtc="2025-01-03T08:50:00Z"/>
                    <w:rFonts w:ascii="Calibri" w:hAnsi="Calibri" w:cs="Calibri"/>
                    <w:color w:val="000000"/>
                    <w:sz w:val="22"/>
                    <w:szCs w:val="22"/>
                  </w:rPr>
                </w:rPrChange>
              </w:rPr>
              <w:pPrChange w:id="31145"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46" w:author="瑋婷 徐" w:date="2025-01-03T16:50:00Z" w16du:dateUtc="2025-01-03T08:50:00Z">
              <w:r w:rsidRPr="00C6197E">
                <w:rPr>
                  <w:rFonts w:ascii="Times New Roman" w:eastAsiaTheme="minorEastAsia" w:hAnsi="Times New Roman" w:cs="Times New Roman"/>
                  <w:color w:val="000000"/>
                  <w:rPrChange w:id="31147" w:author="瑋婷 徐" w:date="2025-01-06T15:37:00Z" w16du:dateUtc="2025-01-06T07:37:00Z">
                    <w:rPr>
                      <w:rFonts w:ascii="Calibri" w:hAnsi="Calibri" w:cs="Calibri"/>
                      <w:color w:val="000000"/>
                      <w:sz w:val="22"/>
                      <w:szCs w:val="22"/>
                    </w:rPr>
                  </w:rPrChange>
                </w:rPr>
                <w:t>21</w:t>
              </w:r>
            </w:ins>
          </w:p>
        </w:tc>
        <w:tc>
          <w:tcPr>
            <w:tcW w:w="162" w:type="pct"/>
            <w:noWrap/>
            <w:vAlign w:val="center"/>
            <w:hideMark/>
          </w:tcPr>
          <w:p w14:paraId="78F0A979"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48" w:author="瑋婷 徐" w:date="2025-01-03T16:50:00Z" w16du:dateUtc="2025-01-03T08:50:00Z"/>
                <w:rFonts w:ascii="Times New Roman" w:eastAsiaTheme="minorEastAsia" w:hAnsi="Times New Roman" w:cs="Times New Roman"/>
                <w:color w:val="000000"/>
                <w:rPrChange w:id="31149" w:author="瑋婷 徐" w:date="2025-01-06T15:37:00Z" w16du:dateUtc="2025-01-06T07:37:00Z">
                  <w:rPr>
                    <w:ins w:id="31150" w:author="瑋婷 徐" w:date="2025-01-03T16:50:00Z" w16du:dateUtc="2025-01-03T08:50:00Z"/>
                    <w:rFonts w:ascii="Calibri" w:hAnsi="Calibri" w:cs="Calibri"/>
                    <w:color w:val="000000"/>
                    <w:sz w:val="22"/>
                    <w:szCs w:val="22"/>
                  </w:rPr>
                </w:rPrChange>
              </w:rPr>
              <w:pPrChange w:id="31151"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52" w:author="瑋婷 徐" w:date="2025-01-03T16:50:00Z" w16du:dateUtc="2025-01-03T08:50:00Z">
              <w:r w:rsidRPr="00C6197E">
                <w:rPr>
                  <w:rFonts w:ascii="Times New Roman" w:eastAsiaTheme="minorEastAsia" w:hAnsi="Times New Roman" w:cs="Times New Roman"/>
                  <w:color w:val="000000"/>
                  <w:rPrChange w:id="31153" w:author="瑋婷 徐" w:date="2025-01-06T15:37:00Z" w16du:dateUtc="2025-01-06T07:37:00Z">
                    <w:rPr>
                      <w:rFonts w:ascii="Calibri" w:hAnsi="Calibri" w:cs="Calibri"/>
                      <w:color w:val="000000"/>
                      <w:sz w:val="22"/>
                      <w:szCs w:val="22"/>
                    </w:rPr>
                  </w:rPrChange>
                </w:rPr>
                <w:t>24</w:t>
              </w:r>
            </w:ins>
          </w:p>
        </w:tc>
        <w:tc>
          <w:tcPr>
            <w:tcW w:w="162" w:type="pct"/>
            <w:noWrap/>
            <w:vAlign w:val="center"/>
            <w:hideMark/>
          </w:tcPr>
          <w:p w14:paraId="43A28057"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54" w:author="瑋婷 徐" w:date="2025-01-03T16:50:00Z" w16du:dateUtc="2025-01-03T08:50:00Z"/>
                <w:rFonts w:ascii="Times New Roman" w:eastAsiaTheme="minorEastAsia" w:hAnsi="Times New Roman" w:cs="Times New Roman"/>
                <w:color w:val="000000"/>
                <w:rPrChange w:id="31155" w:author="瑋婷 徐" w:date="2025-01-06T15:37:00Z" w16du:dateUtc="2025-01-06T07:37:00Z">
                  <w:rPr>
                    <w:ins w:id="31156" w:author="瑋婷 徐" w:date="2025-01-03T16:50:00Z" w16du:dateUtc="2025-01-03T08:50:00Z"/>
                    <w:rFonts w:ascii="Calibri" w:hAnsi="Calibri" w:cs="Calibri"/>
                    <w:color w:val="000000"/>
                    <w:sz w:val="22"/>
                    <w:szCs w:val="22"/>
                  </w:rPr>
                </w:rPrChange>
              </w:rPr>
              <w:pPrChange w:id="31157"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58" w:author="瑋婷 徐" w:date="2025-01-03T16:50:00Z" w16du:dateUtc="2025-01-03T08:50:00Z">
              <w:r w:rsidRPr="00C6197E">
                <w:rPr>
                  <w:rFonts w:ascii="Times New Roman" w:eastAsiaTheme="minorEastAsia" w:hAnsi="Times New Roman" w:cs="Times New Roman"/>
                  <w:color w:val="000000"/>
                  <w:rPrChange w:id="31159" w:author="瑋婷 徐" w:date="2025-01-06T15:37:00Z" w16du:dateUtc="2025-01-06T07:37:00Z">
                    <w:rPr>
                      <w:rFonts w:ascii="Calibri" w:hAnsi="Calibri" w:cs="Calibri"/>
                      <w:color w:val="000000"/>
                      <w:sz w:val="22"/>
                      <w:szCs w:val="22"/>
                    </w:rPr>
                  </w:rPrChange>
                </w:rPr>
                <w:t>25</w:t>
              </w:r>
            </w:ins>
          </w:p>
        </w:tc>
        <w:tc>
          <w:tcPr>
            <w:tcW w:w="162" w:type="pct"/>
            <w:noWrap/>
            <w:vAlign w:val="center"/>
            <w:hideMark/>
          </w:tcPr>
          <w:p w14:paraId="4C226D56"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60" w:author="瑋婷 徐" w:date="2025-01-03T16:50:00Z" w16du:dateUtc="2025-01-03T08:50:00Z"/>
                <w:rFonts w:ascii="Times New Roman" w:eastAsiaTheme="minorEastAsia" w:hAnsi="Times New Roman" w:cs="Times New Roman"/>
                <w:color w:val="000000"/>
                <w:rPrChange w:id="31161" w:author="瑋婷 徐" w:date="2025-01-06T15:37:00Z" w16du:dateUtc="2025-01-06T07:37:00Z">
                  <w:rPr>
                    <w:ins w:id="31162" w:author="瑋婷 徐" w:date="2025-01-03T16:50:00Z" w16du:dateUtc="2025-01-03T08:50:00Z"/>
                    <w:rFonts w:ascii="Calibri" w:hAnsi="Calibri" w:cs="Calibri"/>
                    <w:color w:val="000000"/>
                    <w:sz w:val="22"/>
                    <w:szCs w:val="22"/>
                  </w:rPr>
                </w:rPrChange>
              </w:rPr>
              <w:pPrChange w:id="31163"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64" w:author="瑋婷 徐" w:date="2025-01-03T16:50:00Z" w16du:dateUtc="2025-01-03T08:50:00Z">
              <w:r w:rsidRPr="00C6197E">
                <w:rPr>
                  <w:rFonts w:ascii="Times New Roman" w:eastAsiaTheme="minorEastAsia" w:hAnsi="Times New Roman" w:cs="Times New Roman"/>
                  <w:color w:val="000000"/>
                  <w:rPrChange w:id="31165" w:author="瑋婷 徐" w:date="2025-01-06T15:37:00Z" w16du:dateUtc="2025-01-06T07:37:00Z">
                    <w:rPr>
                      <w:rFonts w:ascii="Calibri" w:hAnsi="Calibri" w:cs="Calibri"/>
                      <w:color w:val="000000"/>
                      <w:sz w:val="22"/>
                      <w:szCs w:val="22"/>
                    </w:rPr>
                  </w:rPrChange>
                </w:rPr>
                <w:t>11</w:t>
              </w:r>
            </w:ins>
          </w:p>
        </w:tc>
        <w:tc>
          <w:tcPr>
            <w:tcW w:w="162" w:type="pct"/>
            <w:noWrap/>
            <w:vAlign w:val="center"/>
            <w:hideMark/>
          </w:tcPr>
          <w:p w14:paraId="5FC94D03"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66" w:author="瑋婷 徐" w:date="2025-01-03T16:50:00Z" w16du:dateUtc="2025-01-03T08:50:00Z"/>
                <w:rFonts w:ascii="Times New Roman" w:eastAsiaTheme="minorEastAsia" w:hAnsi="Times New Roman" w:cs="Times New Roman"/>
                <w:color w:val="000000"/>
                <w:rPrChange w:id="31167" w:author="瑋婷 徐" w:date="2025-01-06T15:37:00Z" w16du:dateUtc="2025-01-06T07:37:00Z">
                  <w:rPr>
                    <w:ins w:id="31168" w:author="瑋婷 徐" w:date="2025-01-03T16:50:00Z" w16du:dateUtc="2025-01-03T08:50:00Z"/>
                    <w:rFonts w:ascii="Calibri" w:hAnsi="Calibri" w:cs="Calibri"/>
                    <w:color w:val="000000"/>
                    <w:sz w:val="22"/>
                    <w:szCs w:val="22"/>
                  </w:rPr>
                </w:rPrChange>
              </w:rPr>
              <w:pPrChange w:id="31169"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70" w:author="瑋婷 徐" w:date="2025-01-03T16:50:00Z" w16du:dateUtc="2025-01-03T08:50:00Z">
              <w:r w:rsidRPr="00C6197E">
                <w:rPr>
                  <w:rFonts w:ascii="Times New Roman" w:eastAsiaTheme="minorEastAsia" w:hAnsi="Times New Roman" w:cs="Times New Roman"/>
                  <w:color w:val="000000"/>
                  <w:rPrChange w:id="31171" w:author="瑋婷 徐" w:date="2025-01-06T15:37:00Z" w16du:dateUtc="2025-01-06T07:37:00Z">
                    <w:rPr>
                      <w:rFonts w:ascii="Calibri" w:hAnsi="Calibri" w:cs="Calibri"/>
                      <w:color w:val="000000"/>
                      <w:sz w:val="22"/>
                      <w:szCs w:val="22"/>
                    </w:rPr>
                  </w:rPrChange>
                </w:rPr>
                <w:t>22</w:t>
              </w:r>
            </w:ins>
          </w:p>
        </w:tc>
        <w:tc>
          <w:tcPr>
            <w:tcW w:w="162" w:type="pct"/>
            <w:noWrap/>
            <w:vAlign w:val="center"/>
            <w:hideMark/>
          </w:tcPr>
          <w:p w14:paraId="489C64F3"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72" w:author="瑋婷 徐" w:date="2025-01-03T16:50:00Z" w16du:dateUtc="2025-01-03T08:50:00Z"/>
                <w:rFonts w:ascii="Times New Roman" w:eastAsiaTheme="minorEastAsia" w:hAnsi="Times New Roman" w:cs="Times New Roman"/>
                <w:color w:val="000000"/>
                <w:rPrChange w:id="31173" w:author="瑋婷 徐" w:date="2025-01-06T15:37:00Z" w16du:dateUtc="2025-01-06T07:37:00Z">
                  <w:rPr>
                    <w:ins w:id="31174" w:author="瑋婷 徐" w:date="2025-01-03T16:50:00Z" w16du:dateUtc="2025-01-03T08:50:00Z"/>
                    <w:rFonts w:ascii="Calibri" w:hAnsi="Calibri" w:cs="Calibri"/>
                    <w:color w:val="000000"/>
                    <w:sz w:val="22"/>
                    <w:szCs w:val="22"/>
                  </w:rPr>
                </w:rPrChange>
              </w:rPr>
              <w:pPrChange w:id="31175"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76" w:author="瑋婷 徐" w:date="2025-01-03T16:50:00Z" w16du:dateUtc="2025-01-03T08:50:00Z">
              <w:r w:rsidRPr="00C6197E">
                <w:rPr>
                  <w:rFonts w:ascii="Times New Roman" w:eastAsiaTheme="minorEastAsia" w:hAnsi="Times New Roman" w:cs="Times New Roman"/>
                  <w:color w:val="000000"/>
                  <w:rPrChange w:id="31177" w:author="瑋婷 徐" w:date="2025-01-06T15:37:00Z" w16du:dateUtc="2025-01-06T07:37:00Z">
                    <w:rPr>
                      <w:rFonts w:ascii="Calibri" w:hAnsi="Calibri" w:cs="Calibri"/>
                      <w:color w:val="000000"/>
                      <w:sz w:val="22"/>
                      <w:szCs w:val="22"/>
                    </w:rPr>
                  </w:rPrChange>
                </w:rPr>
                <w:t>8</w:t>
              </w:r>
            </w:ins>
          </w:p>
        </w:tc>
        <w:tc>
          <w:tcPr>
            <w:tcW w:w="162" w:type="pct"/>
            <w:noWrap/>
            <w:vAlign w:val="center"/>
            <w:hideMark/>
          </w:tcPr>
          <w:p w14:paraId="32D99798"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78" w:author="瑋婷 徐" w:date="2025-01-03T16:50:00Z" w16du:dateUtc="2025-01-03T08:50:00Z"/>
                <w:rFonts w:ascii="Times New Roman" w:eastAsiaTheme="minorEastAsia" w:hAnsi="Times New Roman" w:cs="Times New Roman"/>
                <w:color w:val="000000"/>
                <w:rPrChange w:id="31179" w:author="瑋婷 徐" w:date="2025-01-06T15:37:00Z" w16du:dateUtc="2025-01-06T07:37:00Z">
                  <w:rPr>
                    <w:ins w:id="31180" w:author="瑋婷 徐" w:date="2025-01-03T16:50:00Z" w16du:dateUtc="2025-01-03T08:50:00Z"/>
                    <w:rFonts w:ascii="Calibri" w:hAnsi="Calibri" w:cs="Calibri"/>
                    <w:color w:val="000000"/>
                    <w:sz w:val="22"/>
                    <w:szCs w:val="22"/>
                  </w:rPr>
                </w:rPrChange>
              </w:rPr>
              <w:pPrChange w:id="31181"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82" w:author="瑋婷 徐" w:date="2025-01-03T16:50:00Z" w16du:dateUtc="2025-01-03T08:50:00Z">
              <w:r w:rsidRPr="00C6197E">
                <w:rPr>
                  <w:rFonts w:ascii="Times New Roman" w:eastAsiaTheme="minorEastAsia" w:hAnsi="Times New Roman" w:cs="Times New Roman"/>
                  <w:color w:val="000000"/>
                  <w:rPrChange w:id="31183" w:author="瑋婷 徐" w:date="2025-01-06T15:37:00Z" w16du:dateUtc="2025-01-06T07:37:00Z">
                    <w:rPr>
                      <w:rFonts w:ascii="Calibri" w:hAnsi="Calibri" w:cs="Calibri"/>
                      <w:color w:val="000000"/>
                      <w:sz w:val="22"/>
                      <w:szCs w:val="22"/>
                    </w:rPr>
                  </w:rPrChange>
                </w:rPr>
                <w:t>14</w:t>
              </w:r>
            </w:ins>
          </w:p>
        </w:tc>
        <w:tc>
          <w:tcPr>
            <w:tcW w:w="162" w:type="pct"/>
            <w:noWrap/>
            <w:vAlign w:val="center"/>
            <w:hideMark/>
          </w:tcPr>
          <w:p w14:paraId="60996979"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84" w:author="瑋婷 徐" w:date="2025-01-03T16:50:00Z" w16du:dateUtc="2025-01-03T08:50:00Z"/>
                <w:rFonts w:ascii="Times New Roman" w:eastAsiaTheme="minorEastAsia" w:hAnsi="Times New Roman" w:cs="Times New Roman"/>
                <w:color w:val="000000"/>
                <w:rPrChange w:id="31185" w:author="瑋婷 徐" w:date="2025-01-06T15:37:00Z" w16du:dateUtc="2025-01-06T07:37:00Z">
                  <w:rPr>
                    <w:ins w:id="31186" w:author="瑋婷 徐" w:date="2025-01-03T16:50:00Z" w16du:dateUtc="2025-01-03T08:50:00Z"/>
                    <w:rFonts w:ascii="Calibri" w:hAnsi="Calibri" w:cs="Calibri"/>
                    <w:color w:val="000000"/>
                    <w:sz w:val="22"/>
                    <w:szCs w:val="22"/>
                  </w:rPr>
                </w:rPrChange>
              </w:rPr>
              <w:pPrChange w:id="31187"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88" w:author="瑋婷 徐" w:date="2025-01-03T16:50:00Z" w16du:dateUtc="2025-01-03T08:50:00Z">
              <w:r w:rsidRPr="00C6197E">
                <w:rPr>
                  <w:rFonts w:ascii="Times New Roman" w:eastAsiaTheme="minorEastAsia" w:hAnsi="Times New Roman" w:cs="Times New Roman"/>
                  <w:color w:val="000000"/>
                  <w:rPrChange w:id="31189" w:author="瑋婷 徐" w:date="2025-01-06T15:37:00Z" w16du:dateUtc="2025-01-06T07:37:00Z">
                    <w:rPr>
                      <w:rFonts w:ascii="Calibri" w:hAnsi="Calibri" w:cs="Calibri"/>
                      <w:color w:val="000000"/>
                      <w:sz w:val="22"/>
                      <w:szCs w:val="22"/>
                    </w:rPr>
                  </w:rPrChange>
                </w:rPr>
                <w:t>26</w:t>
              </w:r>
            </w:ins>
          </w:p>
        </w:tc>
        <w:tc>
          <w:tcPr>
            <w:tcW w:w="162" w:type="pct"/>
            <w:noWrap/>
            <w:vAlign w:val="center"/>
            <w:hideMark/>
          </w:tcPr>
          <w:p w14:paraId="78703D31"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90" w:author="瑋婷 徐" w:date="2025-01-03T16:50:00Z" w16du:dateUtc="2025-01-03T08:50:00Z"/>
                <w:rFonts w:ascii="Times New Roman" w:eastAsiaTheme="minorEastAsia" w:hAnsi="Times New Roman" w:cs="Times New Roman"/>
                <w:color w:val="000000"/>
                <w:rPrChange w:id="31191" w:author="瑋婷 徐" w:date="2025-01-06T15:37:00Z" w16du:dateUtc="2025-01-06T07:37:00Z">
                  <w:rPr>
                    <w:ins w:id="31192" w:author="瑋婷 徐" w:date="2025-01-03T16:50:00Z" w16du:dateUtc="2025-01-03T08:50:00Z"/>
                    <w:rFonts w:ascii="Calibri" w:hAnsi="Calibri" w:cs="Calibri"/>
                    <w:color w:val="000000"/>
                    <w:sz w:val="22"/>
                    <w:szCs w:val="22"/>
                  </w:rPr>
                </w:rPrChange>
              </w:rPr>
              <w:pPrChange w:id="31193"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194" w:author="瑋婷 徐" w:date="2025-01-03T16:50:00Z" w16du:dateUtc="2025-01-03T08:50:00Z">
              <w:r w:rsidRPr="00C6197E">
                <w:rPr>
                  <w:rFonts w:ascii="Times New Roman" w:eastAsiaTheme="minorEastAsia" w:hAnsi="Times New Roman" w:cs="Times New Roman"/>
                  <w:color w:val="000000"/>
                  <w:rPrChange w:id="31195" w:author="瑋婷 徐" w:date="2025-01-06T15:37:00Z" w16du:dateUtc="2025-01-06T07:37:00Z">
                    <w:rPr>
                      <w:rFonts w:ascii="Calibri" w:hAnsi="Calibri" w:cs="Calibri"/>
                      <w:color w:val="000000"/>
                      <w:sz w:val="22"/>
                      <w:szCs w:val="22"/>
                    </w:rPr>
                  </w:rPrChange>
                </w:rPr>
                <w:t>38</w:t>
              </w:r>
            </w:ins>
          </w:p>
        </w:tc>
        <w:tc>
          <w:tcPr>
            <w:tcW w:w="162" w:type="pct"/>
            <w:noWrap/>
            <w:vAlign w:val="center"/>
            <w:hideMark/>
          </w:tcPr>
          <w:p w14:paraId="04E872C5"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196" w:author="瑋婷 徐" w:date="2025-01-03T16:50:00Z" w16du:dateUtc="2025-01-03T08:50:00Z"/>
                <w:rFonts w:ascii="Times New Roman" w:eastAsiaTheme="minorEastAsia" w:hAnsi="Times New Roman" w:cs="Times New Roman"/>
                <w:color w:val="000000"/>
                <w:rPrChange w:id="31197" w:author="瑋婷 徐" w:date="2025-01-06T15:37:00Z" w16du:dateUtc="2025-01-06T07:37:00Z">
                  <w:rPr>
                    <w:ins w:id="31198" w:author="瑋婷 徐" w:date="2025-01-03T16:50:00Z" w16du:dateUtc="2025-01-03T08:50:00Z"/>
                    <w:rFonts w:ascii="Calibri" w:hAnsi="Calibri" w:cs="Calibri"/>
                    <w:color w:val="000000"/>
                    <w:sz w:val="22"/>
                    <w:szCs w:val="22"/>
                  </w:rPr>
                </w:rPrChange>
              </w:rPr>
              <w:pPrChange w:id="31199"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00" w:author="瑋婷 徐" w:date="2025-01-03T16:50:00Z" w16du:dateUtc="2025-01-03T08:50:00Z">
              <w:r w:rsidRPr="00C6197E">
                <w:rPr>
                  <w:rFonts w:ascii="Times New Roman" w:eastAsiaTheme="minorEastAsia" w:hAnsi="Times New Roman" w:cs="Times New Roman"/>
                  <w:color w:val="000000"/>
                  <w:rPrChange w:id="31201" w:author="瑋婷 徐" w:date="2025-01-06T15:37:00Z" w16du:dateUtc="2025-01-06T07:37:00Z">
                    <w:rPr>
                      <w:rFonts w:ascii="Calibri" w:hAnsi="Calibri" w:cs="Calibri"/>
                      <w:color w:val="000000"/>
                      <w:sz w:val="22"/>
                      <w:szCs w:val="22"/>
                    </w:rPr>
                  </w:rPrChange>
                </w:rPr>
                <w:t>17</w:t>
              </w:r>
            </w:ins>
          </w:p>
        </w:tc>
        <w:tc>
          <w:tcPr>
            <w:tcW w:w="162" w:type="pct"/>
            <w:noWrap/>
            <w:vAlign w:val="center"/>
            <w:hideMark/>
          </w:tcPr>
          <w:p w14:paraId="6487ADAE"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02" w:author="瑋婷 徐" w:date="2025-01-03T16:50:00Z" w16du:dateUtc="2025-01-03T08:50:00Z"/>
                <w:rFonts w:ascii="Times New Roman" w:eastAsiaTheme="minorEastAsia" w:hAnsi="Times New Roman" w:cs="Times New Roman"/>
                <w:color w:val="000000"/>
                <w:rPrChange w:id="31203" w:author="瑋婷 徐" w:date="2025-01-06T15:37:00Z" w16du:dateUtc="2025-01-06T07:37:00Z">
                  <w:rPr>
                    <w:ins w:id="31204" w:author="瑋婷 徐" w:date="2025-01-03T16:50:00Z" w16du:dateUtc="2025-01-03T08:50:00Z"/>
                    <w:rFonts w:ascii="Calibri" w:hAnsi="Calibri" w:cs="Calibri"/>
                    <w:color w:val="000000"/>
                    <w:sz w:val="22"/>
                    <w:szCs w:val="22"/>
                  </w:rPr>
                </w:rPrChange>
              </w:rPr>
              <w:pPrChange w:id="31205"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06" w:author="瑋婷 徐" w:date="2025-01-03T16:50:00Z" w16du:dateUtc="2025-01-03T08:50:00Z">
              <w:r w:rsidRPr="00C6197E">
                <w:rPr>
                  <w:rFonts w:ascii="Times New Roman" w:eastAsiaTheme="minorEastAsia" w:hAnsi="Times New Roman" w:cs="Times New Roman"/>
                  <w:color w:val="000000"/>
                  <w:rPrChange w:id="31207" w:author="瑋婷 徐" w:date="2025-01-06T15:37:00Z" w16du:dateUtc="2025-01-06T07:37:00Z">
                    <w:rPr>
                      <w:rFonts w:ascii="Calibri" w:hAnsi="Calibri" w:cs="Calibri"/>
                      <w:color w:val="000000"/>
                      <w:sz w:val="22"/>
                      <w:szCs w:val="22"/>
                    </w:rPr>
                  </w:rPrChange>
                </w:rPr>
                <w:t>31</w:t>
              </w:r>
            </w:ins>
          </w:p>
        </w:tc>
        <w:tc>
          <w:tcPr>
            <w:tcW w:w="162" w:type="pct"/>
            <w:noWrap/>
            <w:vAlign w:val="center"/>
            <w:hideMark/>
          </w:tcPr>
          <w:p w14:paraId="441EDC4E"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08" w:author="瑋婷 徐" w:date="2025-01-03T16:50:00Z" w16du:dateUtc="2025-01-03T08:50:00Z"/>
                <w:rFonts w:ascii="Times New Roman" w:eastAsiaTheme="minorEastAsia" w:hAnsi="Times New Roman" w:cs="Times New Roman"/>
                <w:color w:val="000000"/>
                <w:rPrChange w:id="31209" w:author="瑋婷 徐" w:date="2025-01-06T15:37:00Z" w16du:dateUtc="2025-01-06T07:37:00Z">
                  <w:rPr>
                    <w:ins w:id="31210" w:author="瑋婷 徐" w:date="2025-01-03T16:50:00Z" w16du:dateUtc="2025-01-03T08:50:00Z"/>
                    <w:rFonts w:ascii="Calibri" w:hAnsi="Calibri" w:cs="Calibri"/>
                    <w:color w:val="000000"/>
                    <w:sz w:val="22"/>
                    <w:szCs w:val="22"/>
                  </w:rPr>
                </w:rPrChange>
              </w:rPr>
              <w:pPrChange w:id="31211"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12" w:author="瑋婷 徐" w:date="2025-01-03T16:50:00Z" w16du:dateUtc="2025-01-03T08:50:00Z">
              <w:r w:rsidRPr="00C6197E">
                <w:rPr>
                  <w:rFonts w:ascii="Times New Roman" w:eastAsiaTheme="minorEastAsia" w:hAnsi="Times New Roman" w:cs="Times New Roman"/>
                  <w:color w:val="000000"/>
                  <w:rPrChange w:id="31213" w:author="瑋婷 徐" w:date="2025-01-06T15:37:00Z" w16du:dateUtc="2025-01-06T07:37:00Z">
                    <w:rPr>
                      <w:rFonts w:ascii="Calibri" w:hAnsi="Calibri" w:cs="Calibri"/>
                      <w:color w:val="000000"/>
                      <w:sz w:val="22"/>
                      <w:szCs w:val="22"/>
                    </w:rPr>
                  </w:rPrChange>
                </w:rPr>
                <w:t>21</w:t>
              </w:r>
            </w:ins>
          </w:p>
        </w:tc>
        <w:tc>
          <w:tcPr>
            <w:tcW w:w="162" w:type="pct"/>
            <w:noWrap/>
            <w:vAlign w:val="center"/>
            <w:hideMark/>
          </w:tcPr>
          <w:p w14:paraId="6EF66BFB"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14" w:author="瑋婷 徐" w:date="2025-01-03T16:50:00Z" w16du:dateUtc="2025-01-03T08:50:00Z"/>
                <w:rFonts w:ascii="Times New Roman" w:eastAsiaTheme="minorEastAsia" w:hAnsi="Times New Roman" w:cs="Times New Roman"/>
                <w:color w:val="000000"/>
                <w:rPrChange w:id="31215" w:author="瑋婷 徐" w:date="2025-01-06T15:37:00Z" w16du:dateUtc="2025-01-06T07:37:00Z">
                  <w:rPr>
                    <w:ins w:id="31216" w:author="瑋婷 徐" w:date="2025-01-03T16:50:00Z" w16du:dateUtc="2025-01-03T08:50:00Z"/>
                    <w:rFonts w:ascii="Calibri" w:hAnsi="Calibri" w:cs="Calibri"/>
                    <w:color w:val="000000"/>
                    <w:sz w:val="22"/>
                    <w:szCs w:val="22"/>
                  </w:rPr>
                </w:rPrChange>
              </w:rPr>
              <w:pPrChange w:id="31217"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18" w:author="瑋婷 徐" w:date="2025-01-03T16:50:00Z" w16du:dateUtc="2025-01-03T08:50:00Z">
              <w:r w:rsidRPr="00C6197E">
                <w:rPr>
                  <w:rFonts w:ascii="Times New Roman" w:eastAsiaTheme="minorEastAsia" w:hAnsi="Times New Roman" w:cs="Times New Roman"/>
                  <w:color w:val="000000"/>
                  <w:rPrChange w:id="31219" w:author="瑋婷 徐" w:date="2025-01-06T15:37:00Z" w16du:dateUtc="2025-01-06T07:37:00Z">
                    <w:rPr>
                      <w:rFonts w:ascii="Calibri" w:hAnsi="Calibri" w:cs="Calibri"/>
                      <w:color w:val="000000"/>
                      <w:sz w:val="22"/>
                      <w:szCs w:val="22"/>
                    </w:rPr>
                  </w:rPrChange>
                </w:rPr>
                <w:t>14</w:t>
              </w:r>
            </w:ins>
          </w:p>
        </w:tc>
        <w:tc>
          <w:tcPr>
            <w:tcW w:w="162" w:type="pct"/>
            <w:noWrap/>
            <w:vAlign w:val="center"/>
            <w:hideMark/>
          </w:tcPr>
          <w:p w14:paraId="7E997F9B"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20" w:author="瑋婷 徐" w:date="2025-01-03T16:50:00Z" w16du:dateUtc="2025-01-03T08:50:00Z"/>
                <w:rFonts w:ascii="Times New Roman" w:eastAsiaTheme="minorEastAsia" w:hAnsi="Times New Roman" w:cs="Times New Roman"/>
                <w:color w:val="000000"/>
                <w:rPrChange w:id="31221" w:author="瑋婷 徐" w:date="2025-01-06T15:37:00Z" w16du:dateUtc="2025-01-06T07:37:00Z">
                  <w:rPr>
                    <w:ins w:id="31222" w:author="瑋婷 徐" w:date="2025-01-03T16:50:00Z" w16du:dateUtc="2025-01-03T08:50:00Z"/>
                    <w:rFonts w:ascii="Calibri" w:hAnsi="Calibri" w:cs="Calibri"/>
                    <w:color w:val="000000"/>
                    <w:sz w:val="22"/>
                    <w:szCs w:val="22"/>
                  </w:rPr>
                </w:rPrChange>
              </w:rPr>
              <w:pPrChange w:id="31223"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24" w:author="瑋婷 徐" w:date="2025-01-03T16:50:00Z" w16du:dateUtc="2025-01-03T08:50:00Z">
              <w:r w:rsidRPr="00C6197E">
                <w:rPr>
                  <w:rFonts w:ascii="Times New Roman" w:eastAsiaTheme="minorEastAsia" w:hAnsi="Times New Roman" w:cs="Times New Roman"/>
                  <w:color w:val="000000"/>
                  <w:rPrChange w:id="31225" w:author="瑋婷 徐" w:date="2025-01-06T15:37:00Z" w16du:dateUtc="2025-01-06T07:37:00Z">
                    <w:rPr>
                      <w:rFonts w:ascii="Calibri" w:hAnsi="Calibri" w:cs="Calibri"/>
                      <w:color w:val="000000"/>
                      <w:sz w:val="22"/>
                      <w:szCs w:val="22"/>
                    </w:rPr>
                  </w:rPrChange>
                </w:rPr>
                <w:t>20</w:t>
              </w:r>
            </w:ins>
          </w:p>
        </w:tc>
        <w:tc>
          <w:tcPr>
            <w:tcW w:w="162" w:type="pct"/>
            <w:noWrap/>
            <w:vAlign w:val="center"/>
            <w:hideMark/>
          </w:tcPr>
          <w:p w14:paraId="61C14E39"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26" w:author="瑋婷 徐" w:date="2025-01-03T16:50:00Z" w16du:dateUtc="2025-01-03T08:50:00Z"/>
                <w:rFonts w:ascii="Times New Roman" w:eastAsiaTheme="minorEastAsia" w:hAnsi="Times New Roman" w:cs="Times New Roman"/>
                <w:color w:val="000000"/>
                <w:rPrChange w:id="31227" w:author="瑋婷 徐" w:date="2025-01-06T15:37:00Z" w16du:dateUtc="2025-01-06T07:37:00Z">
                  <w:rPr>
                    <w:ins w:id="31228" w:author="瑋婷 徐" w:date="2025-01-03T16:50:00Z" w16du:dateUtc="2025-01-03T08:50:00Z"/>
                    <w:rFonts w:ascii="Calibri" w:hAnsi="Calibri" w:cs="Calibri"/>
                    <w:color w:val="000000"/>
                    <w:sz w:val="22"/>
                    <w:szCs w:val="22"/>
                  </w:rPr>
                </w:rPrChange>
              </w:rPr>
              <w:pPrChange w:id="31229"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30" w:author="瑋婷 徐" w:date="2025-01-03T16:50:00Z" w16du:dateUtc="2025-01-03T08:50:00Z">
              <w:r w:rsidRPr="00C6197E">
                <w:rPr>
                  <w:rFonts w:ascii="Times New Roman" w:eastAsiaTheme="minorEastAsia" w:hAnsi="Times New Roman" w:cs="Times New Roman"/>
                  <w:color w:val="000000"/>
                  <w:rPrChange w:id="31231" w:author="瑋婷 徐" w:date="2025-01-06T15:37:00Z" w16du:dateUtc="2025-01-06T07:37:00Z">
                    <w:rPr>
                      <w:rFonts w:ascii="Calibri" w:hAnsi="Calibri" w:cs="Calibri"/>
                      <w:color w:val="000000"/>
                      <w:sz w:val="22"/>
                      <w:szCs w:val="22"/>
                    </w:rPr>
                  </w:rPrChange>
                </w:rPr>
                <w:t>20</w:t>
              </w:r>
            </w:ins>
          </w:p>
        </w:tc>
        <w:tc>
          <w:tcPr>
            <w:tcW w:w="162" w:type="pct"/>
            <w:noWrap/>
            <w:vAlign w:val="center"/>
            <w:hideMark/>
          </w:tcPr>
          <w:p w14:paraId="4FE2D6B8"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32" w:author="瑋婷 徐" w:date="2025-01-03T16:50:00Z" w16du:dateUtc="2025-01-03T08:50:00Z"/>
                <w:rFonts w:ascii="Times New Roman" w:eastAsiaTheme="minorEastAsia" w:hAnsi="Times New Roman" w:cs="Times New Roman"/>
                <w:color w:val="000000"/>
                <w:rPrChange w:id="31233" w:author="瑋婷 徐" w:date="2025-01-06T15:37:00Z" w16du:dateUtc="2025-01-06T07:37:00Z">
                  <w:rPr>
                    <w:ins w:id="31234" w:author="瑋婷 徐" w:date="2025-01-03T16:50:00Z" w16du:dateUtc="2025-01-03T08:50:00Z"/>
                    <w:rFonts w:ascii="Calibri" w:hAnsi="Calibri" w:cs="Calibri"/>
                    <w:color w:val="000000"/>
                    <w:sz w:val="22"/>
                    <w:szCs w:val="22"/>
                  </w:rPr>
                </w:rPrChange>
              </w:rPr>
              <w:pPrChange w:id="31235"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36" w:author="瑋婷 徐" w:date="2025-01-03T16:50:00Z" w16du:dateUtc="2025-01-03T08:50:00Z">
              <w:r w:rsidRPr="00C6197E">
                <w:rPr>
                  <w:rFonts w:ascii="Times New Roman" w:eastAsiaTheme="minorEastAsia" w:hAnsi="Times New Roman" w:cs="Times New Roman"/>
                  <w:color w:val="000000"/>
                  <w:rPrChange w:id="31237" w:author="瑋婷 徐" w:date="2025-01-06T15:37:00Z" w16du:dateUtc="2025-01-06T07:37:00Z">
                    <w:rPr>
                      <w:rFonts w:ascii="Calibri" w:hAnsi="Calibri" w:cs="Calibri"/>
                      <w:color w:val="000000"/>
                      <w:sz w:val="22"/>
                      <w:szCs w:val="22"/>
                    </w:rPr>
                  </w:rPrChange>
                </w:rPr>
                <w:t>18</w:t>
              </w:r>
            </w:ins>
          </w:p>
        </w:tc>
        <w:tc>
          <w:tcPr>
            <w:tcW w:w="162" w:type="pct"/>
            <w:noWrap/>
            <w:vAlign w:val="center"/>
            <w:hideMark/>
          </w:tcPr>
          <w:p w14:paraId="4C542DE7"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38" w:author="瑋婷 徐" w:date="2025-01-03T16:50:00Z" w16du:dateUtc="2025-01-03T08:50:00Z"/>
                <w:rFonts w:ascii="Times New Roman" w:eastAsiaTheme="minorEastAsia" w:hAnsi="Times New Roman" w:cs="Times New Roman"/>
                <w:color w:val="000000"/>
                <w:rPrChange w:id="31239" w:author="瑋婷 徐" w:date="2025-01-06T15:37:00Z" w16du:dateUtc="2025-01-06T07:37:00Z">
                  <w:rPr>
                    <w:ins w:id="31240" w:author="瑋婷 徐" w:date="2025-01-03T16:50:00Z" w16du:dateUtc="2025-01-03T08:50:00Z"/>
                    <w:rFonts w:ascii="Calibri" w:hAnsi="Calibri" w:cs="Calibri"/>
                    <w:color w:val="000000"/>
                    <w:sz w:val="22"/>
                    <w:szCs w:val="22"/>
                  </w:rPr>
                </w:rPrChange>
              </w:rPr>
              <w:pPrChange w:id="31241"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42" w:author="瑋婷 徐" w:date="2025-01-03T16:50:00Z" w16du:dateUtc="2025-01-03T08:50:00Z">
              <w:r w:rsidRPr="00C6197E">
                <w:rPr>
                  <w:rFonts w:ascii="Times New Roman" w:eastAsiaTheme="minorEastAsia" w:hAnsi="Times New Roman" w:cs="Times New Roman"/>
                  <w:color w:val="000000"/>
                  <w:rPrChange w:id="31243" w:author="瑋婷 徐" w:date="2025-01-06T15:37:00Z" w16du:dateUtc="2025-01-06T07:37:00Z">
                    <w:rPr>
                      <w:rFonts w:ascii="Calibri" w:hAnsi="Calibri" w:cs="Calibri"/>
                      <w:color w:val="000000"/>
                      <w:sz w:val="22"/>
                      <w:szCs w:val="22"/>
                    </w:rPr>
                  </w:rPrChange>
                </w:rPr>
                <w:t>24</w:t>
              </w:r>
            </w:ins>
          </w:p>
        </w:tc>
        <w:tc>
          <w:tcPr>
            <w:tcW w:w="162" w:type="pct"/>
            <w:noWrap/>
            <w:vAlign w:val="center"/>
            <w:hideMark/>
          </w:tcPr>
          <w:p w14:paraId="5471E7AF"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44" w:author="瑋婷 徐" w:date="2025-01-03T16:50:00Z" w16du:dateUtc="2025-01-03T08:50:00Z"/>
                <w:rFonts w:ascii="Times New Roman" w:eastAsiaTheme="minorEastAsia" w:hAnsi="Times New Roman" w:cs="Times New Roman"/>
                <w:color w:val="000000"/>
                <w:rPrChange w:id="31245" w:author="瑋婷 徐" w:date="2025-01-06T15:37:00Z" w16du:dateUtc="2025-01-06T07:37:00Z">
                  <w:rPr>
                    <w:ins w:id="31246" w:author="瑋婷 徐" w:date="2025-01-03T16:50:00Z" w16du:dateUtc="2025-01-03T08:50:00Z"/>
                    <w:rFonts w:ascii="Calibri" w:hAnsi="Calibri" w:cs="Calibri"/>
                    <w:color w:val="000000"/>
                    <w:sz w:val="22"/>
                    <w:szCs w:val="22"/>
                  </w:rPr>
                </w:rPrChange>
              </w:rPr>
              <w:pPrChange w:id="31247"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48" w:author="瑋婷 徐" w:date="2025-01-03T16:50:00Z" w16du:dateUtc="2025-01-03T08:50:00Z">
              <w:r w:rsidRPr="00C6197E">
                <w:rPr>
                  <w:rFonts w:ascii="Times New Roman" w:eastAsiaTheme="minorEastAsia" w:hAnsi="Times New Roman" w:cs="Times New Roman"/>
                  <w:color w:val="000000"/>
                  <w:rPrChange w:id="31249" w:author="瑋婷 徐" w:date="2025-01-06T15:37:00Z" w16du:dateUtc="2025-01-06T07:37:00Z">
                    <w:rPr>
                      <w:rFonts w:ascii="Calibri" w:hAnsi="Calibri" w:cs="Calibri"/>
                      <w:color w:val="000000"/>
                      <w:sz w:val="22"/>
                      <w:szCs w:val="22"/>
                    </w:rPr>
                  </w:rPrChange>
                </w:rPr>
                <w:t>20</w:t>
              </w:r>
            </w:ins>
          </w:p>
        </w:tc>
        <w:tc>
          <w:tcPr>
            <w:tcW w:w="162" w:type="pct"/>
            <w:noWrap/>
            <w:vAlign w:val="center"/>
            <w:hideMark/>
          </w:tcPr>
          <w:p w14:paraId="30D20C93"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50" w:author="瑋婷 徐" w:date="2025-01-03T16:50:00Z" w16du:dateUtc="2025-01-03T08:50:00Z"/>
                <w:rFonts w:ascii="Times New Roman" w:eastAsiaTheme="minorEastAsia" w:hAnsi="Times New Roman" w:cs="Times New Roman"/>
                <w:color w:val="000000"/>
                <w:rPrChange w:id="31251" w:author="瑋婷 徐" w:date="2025-01-06T15:37:00Z" w16du:dateUtc="2025-01-06T07:37:00Z">
                  <w:rPr>
                    <w:ins w:id="31252" w:author="瑋婷 徐" w:date="2025-01-03T16:50:00Z" w16du:dateUtc="2025-01-03T08:50:00Z"/>
                    <w:rFonts w:ascii="Calibri" w:hAnsi="Calibri" w:cs="Calibri"/>
                    <w:color w:val="000000"/>
                    <w:sz w:val="22"/>
                    <w:szCs w:val="22"/>
                  </w:rPr>
                </w:rPrChange>
              </w:rPr>
              <w:pPrChange w:id="31253"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54" w:author="瑋婷 徐" w:date="2025-01-03T16:50:00Z" w16du:dateUtc="2025-01-03T08:50:00Z">
              <w:r w:rsidRPr="00C6197E">
                <w:rPr>
                  <w:rFonts w:ascii="Times New Roman" w:eastAsiaTheme="minorEastAsia" w:hAnsi="Times New Roman" w:cs="Times New Roman"/>
                  <w:color w:val="000000"/>
                  <w:rPrChange w:id="31255" w:author="瑋婷 徐" w:date="2025-01-06T15:37:00Z" w16du:dateUtc="2025-01-06T07:37:00Z">
                    <w:rPr>
                      <w:rFonts w:ascii="Calibri" w:hAnsi="Calibri" w:cs="Calibri"/>
                      <w:color w:val="000000"/>
                      <w:sz w:val="22"/>
                      <w:szCs w:val="22"/>
                    </w:rPr>
                  </w:rPrChange>
                </w:rPr>
                <w:t>17</w:t>
              </w:r>
            </w:ins>
          </w:p>
        </w:tc>
        <w:tc>
          <w:tcPr>
            <w:tcW w:w="167" w:type="pct"/>
            <w:noWrap/>
            <w:vAlign w:val="center"/>
            <w:hideMark/>
          </w:tcPr>
          <w:p w14:paraId="053941BE" w14:textId="77777777" w:rsidR="003C19C7" w:rsidRPr="00C6197E"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31256" w:author="瑋婷 徐" w:date="2025-01-03T16:50:00Z" w16du:dateUtc="2025-01-03T08:50:00Z"/>
                <w:rFonts w:ascii="Times New Roman" w:eastAsiaTheme="minorEastAsia" w:hAnsi="Times New Roman" w:cs="Times New Roman"/>
                <w:color w:val="000000"/>
                <w:rPrChange w:id="31257" w:author="瑋婷 徐" w:date="2025-01-06T15:37:00Z" w16du:dateUtc="2025-01-06T07:37:00Z">
                  <w:rPr>
                    <w:ins w:id="31258" w:author="瑋婷 徐" w:date="2025-01-03T16:50:00Z" w16du:dateUtc="2025-01-03T08:50:00Z"/>
                    <w:rFonts w:ascii="Calibri" w:hAnsi="Calibri" w:cs="Calibri"/>
                    <w:color w:val="000000"/>
                    <w:sz w:val="22"/>
                    <w:szCs w:val="22"/>
                  </w:rPr>
                </w:rPrChange>
              </w:rPr>
              <w:pPrChange w:id="31259"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31260" w:author="瑋婷 徐" w:date="2025-01-03T16:50:00Z" w16du:dateUtc="2025-01-03T08:50:00Z">
              <w:r w:rsidRPr="00C6197E">
                <w:rPr>
                  <w:rFonts w:ascii="Times New Roman" w:eastAsiaTheme="minorEastAsia" w:hAnsi="Times New Roman" w:cs="Times New Roman"/>
                  <w:color w:val="000000"/>
                  <w:rPrChange w:id="31261" w:author="瑋婷 徐" w:date="2025-01-06T15:37:00Z" w16du:dateUtc="2025-01-06T07:37:00Z">
                    <w:rPr>
                      <w:rFonts w:ascii="Calibri" w:hAnsi="Calibri" w:cs="Calibri"/>
                      <w:color w:val="000000"/>
                      <w:sz w:val="22"/>
                      <w:szCs w:val="22"/>
                    </w:rPr>
                  </w:rPrChange>
                </w:rPr>
                <w:t>8</w:t>
              </w:r>
            </w:ins>
          </w:p>
        </w:tc>
      </w:tr>
    </w:tbl>
    <w:p w14:paraId="6201D528" w14:textId="6F98B5F2" w:rsidR="00D93FCC" w:rsidDel="003C19C7" w:rsidRDefault="002435EC">
      <w:pPr>
        <w:rPr>
          <w:del w:id="31262" w:author="瑋婷 徐" w:date="2025-01-03T17:04:00Z" w16du:dateUtc="2025-01-03T09:04:00Z"/>
          <w:rFonts w:ascii="Times New Roman" w:eastAsia="標楷體" w:hAnsi="Times New Roman" w:cs="Times New Roman"/>
        </w:rPr>
      </w:pPr>
      <w:del w:id="31263" w:author="瑋婷 徐" w:date="2025-01-03T17:05:00Z" w16du:dateUtc="2025-01-03T09:05:00Z">
        <w:r w:rsidDel="003C19C7">
          <w:br w:type="page"/>
        </w:r>
      </w:del>
      <w:del w:id="31264" w:author="瑋婷 徐" w:date="2025-01-03T17:04:00Z" w16du:dateUtc="2025-01-03T09:04:00Z">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88" w:type="dxa"/>
        <w:jc w:val="center"/>
        <w:tblLayout w:type="fixed"/>
        <w:tblCellMar>
          <w:left w:w="5" w:type="dxa"/>
          <w:right w:w="0" w:type="dxa"/>
        </w:tblCellMar>
        <w:tblLook w:val="0000" w:firstRow="0" w:lastRow="0" w:firstColumn="0" w:lastColumn="0" w:noHBand="0" w:noVBand="0"/>
      </w:tblPr>
      <w:tblGrid>
        <w:gridCol w:w="2402"/>
        <w:gridCol w:w="3530"/>
        <w:gridCol w:w="272"/>
        <w:gridCol w:w="261"/>
        <w:gridCol w:w="257"/>
        <w:gridCol w:w="255"/>
        <w:gridCol w:w="352"/>
        <w:gridCol w:w="272"/>
        <w:gridCol w:w="252"/>
        <w:gridCol w:w="262"/>
        <w:gridCol w:w="264"/>
        <w:gridCol w:w="266"/>
        <w:gridCol w:w="266"/>
        <w:gridCol w:w="269"/>
        <w:gridCol w:w="266"/>
        <w:gridCol w:w="266"/>
        <w:gridCol w:w="266"/>
        <w:gridCol w:w="266"/>
        <w:gridCol w:w="266"/>
        <w:gridCol w:w="266"/>
        <w:gridCol w:w="266"/>
        <w:gridCol w:w="267"/>
        <w:gridCol w:w="266"/>
        <w:gridCol w:w="266"/>
        <w:gridCol w:w="266"/>
        <w:gridCol w:w="275"/>
        <w:gridCol w:w="266"/>
        <w:gridCol w:w="266"/>
        <w:gridCol w:w="263"/>
        <w:gridCol w:w="266"/>
        <w:gridCol w:w="266"/>
        <w:gridCol w:w="266"/>
        <w:gridCol w:w="263"/>
        <w:gridCol w:w="266"/>
        <w:gridCol w:w="266"/>
        <w:gridCol w:w="267"/>
        <w:gridCol w:w="251"/>
      </w:tblGrid>
      <w:tr w:rsidR="00D93FCC" w:rsidDel="003C19C7" w14:paraId="7A12C456" w14:textId="60E73338">
        <w:trPr>
          <w:cantSplit/>
          <w:tblHeader/>
          <w:jc w:val="center"/>
          <w:del w:id="31265" w:author="瑋婷 徐" w:date="2025-01-03T17:04:00Z"/>
        </w:trPr>
        <w:tc>
          <w:tcPr>
            <w:tcW w:w="2401" w:type="dxa"/>
            <w:vMerge w:val="restart"/>
            <w:tcBorders>
              <w:top w:val="single" w:sz="4" w:space="0" w:color="000000"/>
              <w:left w:val="single" w:sz="4" w:space="0" w:color="000000"/>
              <w:bottom w:val="single" w:sz="4" w:space="0" w:color="000000"/>
            </w:tcBorders>
            <w:shd w:val="clear" w:color="auto" w:fill="FFFFFF"/>
            <w:vAlign w:val="center"/>
          </w:tcPr>
          <w:p w14:paraId="7B5B5D8F" w14:textId="6580C8CB" w:rsidR="00D93FCC" w:rsidDel="003C19C7" w:rsidRDefault="002435EC">
            <w:pPr>
              <w:rPr>
                <w:del w:id="31266" w:author="瑋婷 徐" w:date="2025-01-03T17:04:00Z" w16du:dateUtc="2025-01-03T09:04:00Z"/>
                <w:rFonts w:ascii="Times New Roman" w:eastAsia="標楷體" w:hAnsi="Times New Roman" w:cs="Times New Roman"/>
              </w:rPr>
              <w:pPrChange w:id="31267" w:author="瑋婷 徐" w:date="2025-01-03T17:04:00Z" w16du:dateUtc="2025-01-03T09:04:00Z">
                <w:pPr>
                  <w:spacing w:line="276" w:lineRule="auto"/>
                </w:pPr>
              </w:pPrChange>
            </w:pPr>
            <w:del w:id="31268" w:author="瑋婷 徐" w:date="2025-01-03T17:04:00Z" w16du:dateUtc="2025-01-03T09:04:00Z">
              <w:r w:rsidDel="003C19C7">
                <w:rPr>
                  <w:rFonts w:ascii="Times New Roman" w:eastAsia="標楷體" w:hAnsi="Times New Roman" w:cs="Times New Roman"/>
                </w:rPr>
                <w:delText>鳥種名</w:delText>
              </w:r>
            </w:del>
          </w:p>
        </w:tc>
        <w:tc>
          <w:tcPr>
            <w:tcW w:w="3529" w:type="dxa"/>
            <w:vMerge w:val="restart"/>
            <w:tcBorders>
              <w:top w:val="single" w:sz="4" w:space="0" w:color="000000"/>
              <w:bottom w:val="single" w:sz="4" w:space="0" w:color="000000"/>
              <w:right w:val="single" w:sz="4" w:space="0" w:color="000000"/>
            </w:tcBorders>
            <w:shd w:val="clear" w:color="auto" w:fill="FFFFFF"/>
            <w:vAlign w:val="center"/>
          </w:tcPr>
          <w:p w14:paraId="7B2124B7" w14:textId="66178B8E" w:rsidR="00D93FCC" w:rsidDel="003C19C7" w:rsidRDefault="002435EC">
            <w:pPr>
              <w:rPr>
                <w:del w:id="31269" w:author="瑋婷 徐" w:date="2025-01-03T17:04:00Z" w16du:dateUtc="2025-01-03T09:04:00Z"/>
                <w:rFonts w:ascii="Times New Roman" w:eastAsia="標楷體" w:hAnsi="Times New Roman" w:cs="Times New Roman"/>
              </w:rPr>
              <w:pPrChange w:id="31270" w:author="瑋婷 徐" w:date="2025-01-03T17:04:00Z" w16du:dateUtc="2025-01-03T09:04:00Z">
                <w:pPr>
                  <w:spacing w:line="276" w:lineRule="auto"/>
                </w:pPr>
              </w:pPrChange>
            </w:pPr>
            <w:del w:id="31271" w:author="瑋婷 徐" w:date="2025-01-03T17:04:00Z" w16du:dateUtc="2025-01-03T09:04:00Z">
              <w:r w:rsidDel="003C19C7">
                <w:rPr>
                  <w:rFonts w:ascii="Times New Roman" w:eastAsia="標楷體" w:hAnsi="Times New Roman" w:cs="Times New Roman"/>
                </w:rPr>
                <w:delText>學名</w:delText>
              </w:r>
            </w:del>
          </w:p>
        </w:tc>
        <w:tc>
          <w:tcPr>
            <w:tcW w:w="9356"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418A84BB" w14:textId="4AA617AD" w:rsidR="00D93FCC" w:rsidDel="003C19C7" w:rsidRDefault="002435EC">
            <w:pPr>
              <w:rPr>
                <w:del w:id="31272" w:author="瑋婷 徐" w:date="2025-01-03T17:04:00Z" w16du:dateUtc="2025-01-03T09:04:00Z"/>
                <w:rFonts w:ascii="Times New Roman" w:eastAsia="標楷體" w:hAnsi="Times New Roman" w:cs="Times New Roman"/>
              </w:rPr>
              <w:pPrChange w:id="31273" w:author="瑋婷 徐" w:date="2025-01-03T17:04:00Z" w16du:dateUtc="2025-01-03T09:04:00Z">
                <w:pPr>
                  <w:spacing w:line="276" w:lineRule="auto"/>
                  <w:jc w:val="center"/>
                </w:pPr>
              </w:pPrChange>
            </w:pPr>
            <w:del w:id="31274"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712A9C76" w14:textId="77E98080">
        <w:trPr>
          <w:cantSplit/>
          <w:tblHeader/>
          <w:jc w:val="center"/>
          <w:del w:id="31275" w:author="瑋婷 徐" w:date="2025-01-03T17:04:00Z"/>
        </w:trPr>
        <w:tc>
          <w:tcPr>
            <w:tcW w:w="2401" w:type="dxa"/>
            <w:vMerge/>
            <w:tcBorders>
              <w:left w:val="single" w:sz="4" w:space="0" w:color="000000"/>
              <w:bottom w:val="single" w:sz="4" w:space="0" w:color="000000"/>
            </w:tcBorders>
            <w:shd w:val="clear" w:color="auto" w:fill="FFFFFF"/>
            <w:vAlign w:val="center"/>
          </w:tcPr>
          <w:p w14:paraId="3D02FF3E" w14:textId="20A4D059" w:rsidR="00D93FCC" w:rsidDel="003C19C7" w:rsidRDefault="00D93FCC">
            <w:pPr>
              <w:rPr>
                <w:del w:id="31276" w:author="瑋婷 徐" w:date="2025-01-03T17:04:00Z" w16du:dateUtc="2025-01-03T09:04:00Z"/>
              </w:rPr>
              <w:pPrChange w:id="31277" w:author="瑋婷 徐" w:date="2025-01-03T17:04:00Z" w16du:dateUtc="2025-01-03T09:04:00Z">
                <w:pPr>
                  <w:spacing w:line="276" w:lineRule="auto"/>
                </w:pPr>
              </w:pPrChange>
            </w:pPr>
          </w:p>
        </w:tc>
        <w:tc>
          <w:tcPr>
            <w:tcW w:w="3529" w:type="dxa"/>
            <w:vMerge/>
            <w:tcBorders>
              <w:bottom w:val="single" w:sz="4" w:space="0" w:color="000000"/>
              <w:right w:val="single" w:sz="4" w:space="0" w:color="000000"/>
            </w:tcBorders>
            <w:shd w:val="clear" w:color="auto" w:fill="FFFFFF"/>
            <w:vAlign w:val="center"/>
          </w:tcPr>
          <w:p w14:paraId="3706CBDC" w14:textId="6DD9BA79" w:rsidR="00D93FCC" w:rsidDel="003C19C7" w:rsidRDefault="00D93FCC">
            <w:pPr>
              <w:rPr>
                <w:del w:id="31278" w:author="瑋婷 徐" w:date="2025-01-03T17:04:00Z" w16du:dateUtc="2025-01-03T09:04:00Z"/>
              </w:rPr>
              <w:pPrChange w:id="31279" w:author="瑋婷 徐" w:date="2025-01-03T17:04:00Z" w16du:dateUtc="2025-01-03T09:04:00Z">
                <w:pPr>
                  <w:spacing w:line="276" w:lineRule="auto"/>
                </w:pPr>
              </w:pPrChange>
            </w:pPr>
          </w:p>
        </w:tc>
        <w:tc>
          <w:tcPr>
            <w:tcW w:w="272" w:type="dxa"/>
            <w:tcBorders>
              <w:top w:val="single" w:sz="4" w:space="0" w:color="000000"/>
              <w:left w:val="single" w:sz="4" w:space="0" w:color="000000"/>
              <w:bottom w:val="single" w:sz="4" w:space="0" w:color="000000"/>
            </w:tcBorders>
            <w:shd w:val="clear" w:color="auto" w:fill="D9D9D9"/>
            <w:vAlign w:val="center"/>
          </w:tcPr>
          <w:p w14:paraId="1AC784B3" w14:textId="58997BE1" w:rsidR="00D93FCC" w:rsidDel="003C19C7" w:rsidRDefault="002435EC">
            <w:pPr>
              <w:rPr>
                <w:del w:id="31280" w:author="瑋婷 徐" w:date="2025-01-03T17:04:00Z" w16du:dateUtc="2025-01-03T09:04:00Z"/>
                <w:rFonts w:ascii="Times New Roman" w:eastAsia="標楷體" w:hAnsi="Times New Roman" w:cs="Times New Roman"/>
              </w:rPr>
              <w:pPrChange w:id="31281" w:author="瑋婷 徐" w:date="2025-01-03T17:04:00Z" w16du:dateUtc="2025-01-03T09:04:00Z">
                <w:pPr>
                  <w:spacing w:line="276" w:lineRule="auto"/>
                  <w:jc w:val="center"/>
                </w:pPr>
              </w:pPrChange>
            </w:pPr>
            <w:del w:id="31282"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733A8F55" w14:textId="0BB8CA5C" w:rsidR="00D93FCC" w:rsidDel="003C19C7" w:rsidRDefault="002435EC">
            <w:pPr>
              <w:rPr>
                <w:del w:id="31283" w:author="瑋婷 徐" w:date="2025-01-03T17:04:00Z" w16du:dateUtc="2025-01-03T09:04:00Z"/>
                <w:rFonts w:ascii="Times New Roman" w:eastAsia="標楷體" w:hAnsi="Times New Roman" w:cs="Times New Roman"/>
              </w:rPr>
              <w:pPrChange w:id="31284" w:author="瑋婷 徐" w:date="2025-01-03T17:04:00Z" w16du:dateUtc="2025-01-03T09:04:00Z">
                <w:pPr>
                  <w:spacing w:line="276" w:lineRule="auto"/>
                  <w:jc w:val="center"/>
                </w:pPr>
              </w:pPrChange>
            </w:pPr>
            <w:del w:id="31285" w:author="瑋婷 徐" w:date="2025-01-03T17:04:00Z" w16du:dateUtc="2025-01-03T09:04:00Z">
              <w:r w:rsidDel="003C19C7">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28999496" w14:textId="3C2F2F8B" w:rsidR="00D93FCC" w:rsidDel="003C19C7" w:rsidRDefault="002435EC">
            <w:pPr>
              <w:rPr>
                <w:del w:id="31286" w:author="瑋婷 徐" w:date="2025-01-03T17:04:00Z" w16du:dateUtc="2025-01-03T09:04:00Z"/>
                <w:rFonts w:ascii="Times New Roman" w:eastAsia="標楷體" w:hAnsi="Times New Roman" w:cs="Times New Roman"/>
              </w:rPr>
              <w:pPrChange w:id="31287" w:author="瑋婷 徐" w:date="2025-01-03T17:04:00Z" w16du:dateUtc="2025-01-03T09:04:00Z">
                <w:pPr>
                  <w:spacing w:line="276" w:lineRule="auto"/>
                  <w:jc w:val="center"/>
                </w:pPr>
              </w:pPrChange>
            </w:pPr>
            <w:del w:id="31288" w:author="瑋婷 徐" w:date="2025-01-03T17:04:00Z" w16du:dateUtc="2025-01-03T09:04:00Z">
              <w:r w:rsidDel="003C19C7">
                <w:rPr>
                  <w:rFonts w:ascii="Times New Roman" w:eastAsia="標楷體" w:hAnsi="Times New Roman" w:cs="Times New Roman"/>
                </w:rPr>
                <w:delText>3</w:delText>
              </w:r>
            </w:del>
          </w:p>
        </w:tc>
        <w:tc>
          <w:tcPr>
            <w:tcW w:w="255" w:type="dxa"/>
            <w:tcBorders>
              <w:top w:val="single" w:sz="4" w:space="0" w:color="000000"/>
              <w:bottom w:val="single" w:sz="4" w:space="0" w:color="000000"/>
            </w:tcBorders>
            <w:shd w:val="clear" w:color="auto" w:fill="FFFFFF"/>
            <w:vAlign w:val="center"/>
          </w:tcPr>
          <w:p w14:paraId="26E5F6C4" w14:textId="1C0307C6" w:rsidR="00D93FCC" w:rsidDel="003C19C7" w:rsidRDefault="002435EC">
            <w:pPr>
              <w:rPr>
                <w:del w:id="31289" w:author="瑋婷 徐" w:date="2025-01-03T17:04:00Z" w16du:dateUtc="2025-01-03T09:04:00Z"/>
                <w:rFonts w:ascii="Times New Roman" w:eastAsia="標楷體" w:hAnsi="Times New Roman" w:cs="Times New Roman"/>
              </w:rPr>
              <w:pPrChange w:id="31290" w:author="瑋婷 徐" w:date="2025-01-03T17:04:00Z" w16du:dateUtc="2025-01-03T09:04:00Z">
                <w:pPr>
                  <w:spacing w:line="276" w:lineRule="auto"/>
                  <w:jc w:val="center"/>
                </w:pPr>
              </w:pPrChange>
            </w:pPr>
            <w:del w:id="31291" w:author="瑋婷 徐" w:date="2025-01-03T17:04:00Z" w16du:dateUtc="2025-01-03T09:04:00Z">
              <w:r w:rsidDel="003C19C7">
                <w:rPr>
                  <w:rFonts w:ascii="Times New Roman" w:eastAsia="標楷體" w:hAnsi="Times New Roman" w:cs="Times New Roman"/>
                </w:rPr>
                <w:delText>4</w:delText>
              </w:r>
            </w:del>
          </w:p>
        </w:tc>
        <w:tc>
          <w:tcPr>
            <w:tcW w:w="352" w:type="dxa"/>
            <w:tcBorders>
              <w:top w:val="single" w:sz="4" w:space="0" w:color="000000"/>
              <w:bottom w:val="single" w:sz="4" w:space="0" w:color="000000"/>
            </w:tcBorders>
            <w:shd w:val="clear" w:color="auto" w:fill="D9D9D9"/>
            <w:tcMar>
              <w:left w:w="108" w:type="dxa"/>
              <w:right w:w="108" w:type="dxa"/>
            </w:tcMar>
            <w:vAlign w:val="center"/>
          </w:tcPr>
          <w:p w14:paraId="5F38807D" w14:textId="37FB1FE2" w:rsidR="00D93FCC" w:rsidDel="003C19C7" w:rsidRDefault="002435EC">
            <w:pPr>
              <w:rPr>
                <w:del w:id="31292" w:author="瑋婷 徐" w:date="2025-01-03T17:04:00Z" w16du:dateUtc="2025-01-03T09:04:00Z"/>
                <w:rFonts w:ascii="Times New Roman" w:eastAsia="標楷體" w:hAnsi="Times New Roman" w:cs="Times New Roman"/>
              </w:rPr>
              <w:pPrChange w:id="31293" w:author="瑋婷 徐" w:date="2025-01-03T17:04:00Z" w16du:dateUtc="2025-01-03T09:04:00Z">
                <w:pPr>
                  <w:spacing w:line="276" w:lineRule="auto"/>
                  <w:jc w:val="center"/>
                </w:pPr>
              </w:pPrChange>
            </w:pPr>
            <w:del w:id="31294" w:author="瑋婷 徐" w:date="2025-01-03T17:04:00Z" w16du:dateUtc="2025-01-03T09:04:00Z">
              <w:r w:rsidDel="003C19C7">
                <w:rPr>
                  <w:rFonts w:ascii="Times New Roman" w:eastAsia="標楷體" w:hAnsi="Times New Roman" w:cs="Times New Roman"/>
                </w:rPr>
                <w:delText>5</w:delText>
              </w:r>
            </w:del>
          </w:p>
        </w:tc>
        <w:tc>
          <w:tcPr>
            <w:tcW w:w="272" w:type="dxa"/>
            <w:tcBorders>
              <w:top w:val="single" w:sz="4" w:space="0" w:color="000000"/>
              <w:bottom w:val="single" w:sz="4" w:space="0" w:color="000000"/>
            </w:tcBorders>
            <w:shd w:val="clear" w:color="auto" w:fill="FFFFFF"/>
            <w:vAlign w:val="center"/>
          </w:tcPr>
          <w:p w14:paraId="15A61999" w14:textId="659B3EA2" w:rsidR="00D93FCC" w:rsidDel="003C19C7" w:rsidRDefault="002435EC">
            <w:pPr>
              <w:rPr>
                <w:del w:id="31295" w:author="瑋婷 徐" w:date="2025-01-03T17:04:00Z" w16du:dateUtc="2025-01-03T09:04:00Z"/>
                <w:rFonts w:ascii="Times New Roman" w:eastAsia="標楷體" w:hAnsi="Times New Roman" w:cs="Times New Roman"/>
              </w:rPr>
              <w:pPrChange w:id="31296" w:author="瑋婷 徐" w:date="2025-01-03T17:04:00Z" w16du:dateUtc="2025-01-03T09:04:00Z">
                <w:pPr>
                  <w:spacing w:line="276" w:lineRule="auto"/>
                  <w:jc w:val="center"/>
                </w:pPr>
              </w:pPrChange>
            </w:pPr>
            <w:del w:id="31297"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2030C26C" w14:textId="24E1AE5D" w:rsidR="00D93FCC" w:rsidDel="003C19C7" w:rsidRDefault="002435EC">
            <w:pPr>
              <w:rPr>
                <w:del w:id="31298" w:author="瑋婷 徐" w:date="2025-01-03T17:04:00Z" w16du:dateUtc="2025-01-03T09:04:00Z"/>
                <w:rFonts w:ascii="Times New Roman" w:eastAsia="標楷體" w:hAnsi="Times New Roman" w:cs="Times New Roman"/>
              </w:rPr>
              <w:pPrChange w:id="31299" w:author="瑋婷 徐" w:date="2025-01-03T17:04:00Z" w16du:dateUtc="2025-01-03T09:04:00Z">
                <w:pPr>
                  <w:spacing w:line="276" w:lineRule="auto"/>
                  <w:jc w:val="center"/>
                </w:pPr>
              </w:pPrChange>
            </w:pPr>
            <w:del w:id="31300" w:author="瑋婷 徐" w:date="2025-01-03T17:04:00Z" w16du:dateUtc="2025-01-03T09:04:00Z">
              <w:r w:rsidDel="003C19C7">
                <w:rPr>
                  <w:rFonts w:ascii="Times New Roman" w:eastAsia="標楷體" w:hAnsi="Times New Roman" w:cs="Times New Roman"/>
                </w:rPr>
                <w:delText>7</w:delText>
              </w:r>
            </w:del>
          </w:p>
        </w:tc>
        <w:tc>
          <w:tcPr>
            <w:tcW w:w="262" w:type="dxa"/>
            <w:tcBorders>
              <w:top w:val="single" w:sz="4" w:space="0" w:color="000000"/>
              <w:bottom w:val="single" w:sz="4" w:space="0" w:color="000000"/>
            </w:tcBorders>
            <w:shd w:val="clear" w:color="auto" w:fill="FFFFFF"/>
            <w:vAlign w:val="center"/>
          </w:tcPr>
          <w:p w14:paraId="099F79C9" w14:textId="51327C3F" w:rsidR="00D93FCC" w:rsidDel="003C19C7" w:rsidRDefault="002435EC">
            <w:pPr>
              <w:rPr>
                <w:del w:id="31301" w:author="瑋婷 徐" w:date="2025-01-03T17:04:00Z" w16du:dateUtc="2025-01-03T09:04:00Z"/>
                <w:rFonts w:ascii="Times New Roman" w:eastAsia="標楷體" w:hAnsi="Times New Roman" w:cs="Times New Roman"/>
              </w:rPr>
              <w:pPrChange w:id="31302" w:author="瑋婷 徐" w:date="2025-01-03T17:04:00Z" w16du:dateUtc="2025-01-03T09:04:00Z">
                <w:pPr>
                  <w:spacing w:line="276" w:lineRule="auto"/>
                  <w:jc w:val="center"/>
                </w:pPr>
              </w:pPrChange>
            </w:pPr>
            <w:del w:id="31303" w:author="瑋婷 徐" w:date="2025-01-03T17:04:00Z" w16du:dateUtc="2025-01-03T09:04:00Z">
              <w:r w:rsidDel="003C19C7">
                <w:rPr>
                  <w:rFonts w:ascii="Times New Roman" w:eastAsia="標楷體" w:hAnsi="Times New Roman" w:cs="Times New Roman"/>
                </w:rPr>
                <w:delText>8</w:delText>
              </w:r>
            </w:del>
          </w:p>
        </w:tc>
        <w:tc>
          <w:tcPr>
            <w:tcW w:w="264" w:type="dxa"/>
            <w:tcBorders>
              <w:top w:val="single" w:sz="4" w:space="0" w:color="000000"/>
              <w:bottom w:val="single" w:sz="4" w:space="0" w:color="000000"/>
            </w:tcBorders>
            <w:shd w:val="clear" w:color="auto" w:fill="D9D9D9"/>
            <w:vAlign w:val="center"/>
          </w:tcPr>
          <w:p w14:paraId="460FD19C" w14:textId="4C58B01A" w:rsidR="00D93FCC" w:rsidDel="003C19C7" w:rsidRDefault="002435EC">
            <w:pPr>
              <w:rPr>
                <w:del w:id="31304" w:author="瑋婷 徐" w:date="2025-01-03T17:04:00Z" w16du:dateUtc="2025-01-03T09:04:00Z"/>
                <w:rFonts w:ascii="Times New Roman" w:eastAsia="標楷體" w:hAnsi="Times New Roman" w:cs="Times New Roman"/>
              </w:rPr>
              <w:pPrChange w:id="31305" w:author="瑋婷 徐" w:date="2025-01-03T17:04:00Z" w16du:dateUtc="2025-01-03T09:04:00Z">
                <w:pPr>
                  <w:spacing w:line="276" w:lineRule="auto"/>
                  <w:jc w:val="center"/>
                </w:pPr>
              </w:pPrChange>
            </w:pPr>
            <w:del w:id="31306"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67E93359" w14:textId="27EE3722" w:rsidR="00D93FCC" w:rsidDel="003C19C7" w:rsidRDefault="002435EC">
            <w:pPr>
              <w:rPr>
                <w:del w:id="31307" w:author="瑋婷 徐" w:date="2025-01-03T17:04:00Z" w16du:dateUtc="2025-01-03T09:04:00Z"/>
                <w:rFonts w:ascii="Times New Roman" w:eastAsia="標楷體" w:hAnsi="Times New Roman" w:cs="Times New Roman"/>
              </w:rPr>
              <w:pPrChange w:id="31308" w:author="瑋婷 徐" w:date="2025-01-03T17:04:00Z" w16du:dateUtc="2025-01-03T09:04:00Z">
                <w:pPr>
                  <w:spacing w:line="276" w:lineRule="auto"/>
                  <w:jc w:val="center"/>
                </w:pPr>
              </w:pPrChange>
            </w:pPr>
            <w:del w:id="31309"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7863C9D3" w14:textId="59DC087C" w:rsidR="00D93FCC" w:rsidDel="003C19C7" w:rsidRDefault="002435EC">
            <w:pPr>
              <w:rPr>
                <w:del w:id="31310" w:author="瑋婷 徐" w:date="2025-01-03T17:04:00Z" w16du:dateUtc="2025-01-03T09:04:00Z"/>
                <w:rFonts w:ascii="Times New Roman" w:eastAsia="標楷體" w:hAnsi="Times New Roman" w:cs="Times New Roman"/>
              </w:rPr>
              <w:pPrChange w:id="31311" w:author="瑋婷 徐" w:date="2025-01-03T17:04:00Z" w16du:dateUtc="2025-01-03T09:04:00Z">
                <w:pPr>
                  <w:spacing w:line="276" w:lineRule="auto"/>
                  <w:jc w:val="center"/>
                </w:pPr>
              </w:pPrChange>
            </w:pPr>
            <w:del w:id="31312" w:author="瑋婷 徐" w:date="2025-01-03T17:04:00Z" w16du:dateUtc="2025-01-03T09:04:00Z">
              <w:r w:rsidDel="003C19C7">
                <w:rPr>
                  <w:rFonts w:ascii="Times New Roman" w:eastAsia="標楷體" w:hAnsi="Times New Roman" w:cs="Times New Roman"/>
                </w:rPr>
                <w:delText>11</w:delText>
              </w:r>
            </w:del>
          </w:p>
        </w:tc>
        <w:tc>
          <w:tcPr>
            <w:tcW w:w="269" w:type="dxa"/>
            <w:tcBorders>
              <w:top w:val="single" w:sz="4" w:space="0" w:color="000000"/>
              <w:bottom w:val="single" w:sz="4" w:space="0" w:color="000000"/>
            </w:tcBorders>
            <w:shd w:val="clear" w:color="auto" w:fill="FFFFFF"/>
            <w:vAlign w:val="center"/>
          </w:tcPr>
          <w:p w14:paraId="2742A475" w14:textId="19DCBA04" w:rsidR="00D93FCC" w:rsidDel="003C19C7" w:rsidRDefault="002435EC">
            <w:pPr>
              <w:rPr>
                <w:del w:id="31313" w:author="瑋婷 徐" w:date="2025-01-03T17:04:00Z" w16du:dateUtc="2025-01-03T09:04:00Z"/>
                <w:rFonts w:ascii="Times New Roman" w:eastAsia="標楷體" w:hAnsi="Times New Roman" w:cs="Times New Roman"/>
              </w:rPr>
              <w:pPrChange w:id="31314" w:author="瑋婷 徐" w:date="2025-01-03T17:04:00Z" w16du:dateUtc="2025-01-03T09:04:00Z">
                <w:pPr>
                  <w:spacing w:line="276" w:lineRule="auto"/>
                  <w:jc w:val="center"/>
                </w:pPr>
              </w:pPrChange>
            </w:pPr>
            <w:del w:id="31315"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42ABD945" w14:textId="73968EFD" w:rsidR="00D93FCC" w:rsidDel="003C19C7" w:rsidRDefault="002435EC">
            <w:pPr>
              <w:rPr>
                <w:del w:id="31316" w:author="瑋婷 徐" w:date="2025-01-03T17:04:00Z" w16du:dateUtc="2025-01-03T09:04:00Z"/>
                <w:rFonts w:ascii="Times New Roman" w:eastAsia="標楷體" w:hAnsi="Times New Roman" w:cs="Times New Roman"/>
              </w:rPr>
              <w:pPrChange w:id="31317" w:author="瑋婷 徐" w:date="2025-01-03T17:04:00Z" w16du:dateUtc="2025-01-03T09:04:00Z">
                <w:pPr>
                  <w:spacing w:line="276" w:lineRule="auto"/>
                  <w:jc w:val="center"/>
                </w:pPr>
              </w:pPrChange>
            </w:pPr>
            <w:del w:id="31318"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55BB11D1" w14:textId="65DBE455" w:rsidR="00D93FCC" w:rsidDel="003C19C7" w:rsidRDefault="002435EC">
            <w:pPr>
              <w:rPr>
                <w:del w:id="31319" w:author="瑋婷 徐" w:date="2025-01-03T17:04:00Z" w16du:dateUtc="2025-01-03T09:04:00Z"/>
                <w:rFonts w:ascii="Times New Roman" w:eastAsia="標楷體" w:hAnsi="Times New Roman" w:cs="Times New Roman"/>
              </w:rPr>
              <w:pPrChange w:id="31320" w:author="瑋婷 徐" w:date="2025-01-03T17:04:00Z" w16du:dateUtc="2025-01-03T09:04:00Z">
                <w:pPr>
                  <w:spacing w:line="276" w:lineRule="auto"/>
                  <w:jc w:val="center"/>
                </w:pPr>
              </w:pPrChange>
            </w:pPr>
            <w:del w:id="31321"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04A77265" w14:textId="2E051742" w:rsidR="00D93FCC" w:rsidDel="003C19C7" w:rsidRDefault="002435EC">
            <w:pPr>
              <w:rPr>
                <w:del w:id="31322" w:author="瑋婷 徐" w:date="2025-01-03T17:04:00Z" w16du:dateUtc="2025-01-03T09:04:00Z"/>
                <w:rFonts w:ascii="Times New Roman" w:eastAsia="標楷體" w:hAnsi="Times New Roman" w:cs="Times New Roman"/>
              </w:rPr>
              <w:pPrChange w:id="31323" w:author="瑋婷 徐" w:date="2025-01-03T17:04:00Z" w16du:dateUtc="2025-01-03T09:04:00Z">
                <w:pPr>
                  <w:spacing w:line="276" w:lineRule="auto"/>
                  <w:jc w:val="center"/>
                </w:pPr>
              </w:pPrChange>
            </w:pPr>
            <w:del w:id="31324"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26DC3CA6" w14:textId="5B83091E" w:rsidR="00D93FCC" w:rsidDel="003C19C7" w:rsidRDefault="002435EC">
            <w:pPr>
              <w:rPr>
                <w:del w:id="31325" w:author="瑋婷 徐" w:date="2025-01-03T17:04:00Z" w16du:dateUtc="2025-01-03T09:04:00Z"/>
                <w:rFonts w:ascii="Times New Roman" w:eastAsia="標楷體" w:hAnsi="Times New Roman" w:cs="Times New Roman"/>
              </w:rPr>
              <w:pPrChange w:id="31326" w:author="瑋婷 徐" w:date="2025-01-03T17:04:00Z" w16du:dateUtc="2025-01-03T09:04:00Z">
                <w:pPr>
                  <w:spacing w:line="276" w:lineRule="auto"/>
                  <w:jc w:val="center"/>
                </w:pPr>
              </w:pPrChange>
            </w:pPr>
            <w:del w:id="31327"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6A0F695E" w14:textId="56A7B84F" w:rsidR="00D93FCC" w:rsidDel="003C19C7" w:rsidRDefault="002435EC">
            <w:pPr>
              <w:rPr>
                <w:del w:id="31328" w:author="瑋婷 徐" w:date="2025-01-03T17:04:00Z" w16du:dateUtc="2025-01-03T09:04:00Z"/>
                <w:rFonts w:ascii="Times New Roman" w:eastAsia="標楷體" w:hAnsi="Times New Roman" w:cs="Times New Roman"/>
              </w:rPr>
              <w:pPrChange w:id="31329" w:author="瑋婷 徐" w:date="2025-01-03T17:04:00Z" w16du:dateUtc="2025-01-03T09:04:00Z">
                <w:pPr>
                  <w:spacing w:line="276" w:lineRule="auto"/>
                  <w:jc w:val="center"/>
                </w:pPr>
              </w:pPrChange>
            </w:pPr>
            <w:del w:id="31330"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6C4A3CC6" w14:textId="41706B6D" w:rsidR="00D93FCC" w:rsidDel="003C19C7" w:rsidRDefault="002435EC">
            <w:pPr>
              <w:rPr>
                <w:del w:id="31331" w:author="瑋婷 徐" w:date="2025-01-03T17:04:00Z" w16du:dateUtc="2025-01-03T09:04:00Z"/>
                <w:rFonts w:ascii="Times New Roman" w:eastAsia="標楷體" w:hAnsi="Times New Roman" w:cs="Times New Roman"/>
              </w:rPr>
              <w:pPrChange w:id="31332" w:author="瑋婷 徐" w:date="2025-01-03T17:04:00Z" w16du:dateUtc="2025-01-03T09:04:00Z">
                <w:pPr>
                  <w:spacing w:line="276" w:lineRule="auto"/>
                  <w:jc w:val="center"/>
                </w:pPr>
              </w:pPrChange>
            </w:pPr>
            <w:del w:id="31333"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770A5AE8" w14:textId="7EF4B05B" w:rsidR="00D93FCC" w:rsidDel="003C19C7" w:rsidRDefault="002435EC">
            <w:pPr>
              <w:rPr>
                <w:del w:id="31334" w:author="瑋婷 徐" w:date="2025-01-03T17:04:00Z" w16du:dateUtc="2025-01-03T09:04:00Z"/>
                <w:rFonts w:ascii="Times New Roman" w:eastAsia="標楷體" w:hAnsi="Times New Roman" w:cs="Times New Roman"/>
              </w:rPr>
              <w:pPrChange w:id="31335" w:author="瑋婷 徐" w:date="2025-01-03T17:04:00Z" w16du:dateUtc="2025-01-03T09:04:00Z">
                <w:pPr>
                  <w:spacing w:line="276" w:lineRule="auto"/>
                  <w:jc w:val="center"/>
                </w:pPr>
              </w:pPrChange>
            </w:pPr>
            <w:del w:id="31336" w:author="瑋婷 徐" w:date="2025-01-03T17:04:00Z" w16du:dateUtc="2025-01-03T09:04:00Z">
              <w:r w:rsidDel="003C19C7">
                <w:rPr>
                  <w:rFonts w:ascii="Times New Roman" w:eastAsia="標楷體" w:hAnsi="Times New Roman" w:cs="Times New Roman"/>
                </w:rPr>
                <w:delText>19</w:delText>
              </w:r>
            </w:del>
          </w:p>
        </w:tc>
        <w:tc>
          <w:tcPr>
            <w:tcW w:w="267" w:type="dxa"/>
            <w:tcBorders>
              <w:top w:val="single" w:sz="4" w:space="0" w:color="000000"/>
              <w:bottom w:val="single" w:sz="4" w:space="0" w:color="000000"/>
            </w:tcBorders>
            <w:shd w:val="clear" w:color="auto" w:fill="FFFFFF"/>
            <w:vAlign w:val="center"/>
          </w:tcPr>
          <w:p w14:paraId="634E7489" w14:textId="0BF303DE" w:rsidR="00D93FCC" w:rsidDel="003C19C7" w:rsidRDefault="002435EC">
            <w:pPr>
              <w:rPr>
                <w:del w:id="31337" w:author="瑋婷 徐" w:date="2025-01-03T17:04:00Z" w16du:dateUtc="2025-01-03T09:04:00Z"/>
                <w:rFonts w:ascii="Times New Roman" w:eastAsia="標楷體" w:hAnsi="Times New Roman" w:cs="Times New Roman"/>
              </w:rPr>
              <w:pPrChange w:id="31338" w:author="瑋婷 徐" w:date="2025-01-03T17:04:00Z" w16du:dateUtc="2025-01-03T09:04:00Z">
                <w:pPr>
                  <w:spacing w:line="276" w:lineRule="auto"/>
                  <w:jc w:val="center"/>
                </w:pPr>
              </w:pPrChange>
            </w:pPr>
            <w:del w:id="31339" w:author="瑋婷 徐" w:date="2025-01-03T17:04:00Z" w16du:dateUtc="2025-01-03T09:04:00Z">
              <w:r w:rsidDel="003C19C7">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53D98828" w14:textId="5487FC95" w:rsidR="00D93FCC" w:rsidDel="003C19C7" w:rsidRDefault="002435EC">
            <w:pPr>
              <w:rPr>
                <w:del w:id="31340" w:author="瑋婷 徐" w:date="2025-01-03T17:04:00Z" w16du:dateUtc="2025-01-03T09:04:00Z"/>
                <w:rFonts w:ascii="Times New Roman" w:eastAsia="標楷體" w:hAnsi="Times New Roman" w:cs="Times New Roman"/>
              </w:rPr>
              <w:pPrChange w:id="31341" w:author="瑋婷 徐" w:date="2025-01-03T17:04:00Z" w16du:dateUtc="2025-01-03T09:04:00Z">
                <w:pPr>
                  <w:spacing w:line="276" w:lineRule="auto"/>
                  <w:jc w:val="center"/>
                </w:pPr>
              </w:pPrChange>
            </w:pPr>
            <w:del w:id="31342"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5B493EF2" w14:textId="7894C3F6" w:rsidR="00D93FCC" w:rsidDel="003C19C7" w:rsidRDefault="002435EC">
            <w:pPr>
              <w:rPr>
                <w:del w:id="31343" w:author="瑋婷 徐" w:date="2025-01-03T17:04:00Z" w16du:dateUtc="2025-01-03T09:04:00Z"/>
                <w:rFonts w:ascii="Times New Roman" w:eastAsia="標楷體" w:hAnsi="Times New Roman" w:cs="Times New Roman"/>
              </w:rPr>
              <w:pPrChange w:id="31344" w:author="瑋婷 徐" w:date="2025-01-03T17:04:00Z" w16du:dateUtc="2025-01-03T09:04:00Z">
                <w:pPr>
                  <w:spacing w:line="276" w:lineRule="auto"/>
                  <w:jc w:val="center"/>
                </w:pPr>
              </w:pPrChange>
            </w:pPr>
            <w:del w:id="31345" w:author="瑋婷 徐" w:date="2025-01-03T17:04:00Z" w16du:dateUtc="2025-01-03T09:04:00Z">
              <w:r w:rsidDel="003C19C7">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2400B0A5" w14:textId="5D1D8176" w:rsidR="00D93FCC" w:rsidDel="003C19C7" w:rsidRDefault="002435EC">
            <w:pPr>
              <w:rPr>
                <w:del w:id="31346" w:author="瑋婷 徐" w:date="2025-01-03T17:04:00Z" w16du:dateUtc="2025-01-03T09:04:00Z"/>
                <w:rFonts w:ascii="Times New Roman" w:eastAsia="標楷體" w:hAnsi="Times New Roman" w:cs="Times New Roman"/>
              </w:rPr>
              <w:pPrChange w:id="31347" w:author="瑋婷 徐" w:date="2025-01-03T17:04:00Z" w16du:dateUtc="2025-01-03T09:04:00Z">
                <w:pPr>
                  <w:spacing w:line="276" w:lineRule="auto"/>
                  <w:jc w:val="center"/>
                </w:pPr>
              </w:pPrChange>
            </w:pPr>
            <w:del w:id="31348" w:author="瑋婷 徐" w:date="2025-01-03T17:04:00Z" w16du:dateUtc="2025-01-03T09:04:00Z">
              <w:r w:rsidDel="003C19C7">
                <w:rPr>
                  <w:rFonts w:ascii="Times New Roman" w:eastAsia="標楷體" w:hAnsi="Times New Roman" w:cs="Times New Roman"/>
                </w:rPr>
                <w:delText>23</w:delText>
              </w:r>
            </w:del>
          </w:p>
        </w:tc>
        <w:tc>
          <w:tcPr>
            <w:tcW w:w="275" w:type="dxa"/>
            <w:tcBorders>
              <w:top w:val="single" w:sz="4" w:space="0" w:color="000000"/>
              <w:bottom w:val="single" w:sz="4" w:space="0" w:color="000000"/>
            </w:tcBorders>
            <w:shd w:val="clear" w:color="auto" w:fill="FFFFFF"/>
            <w:vAlign w:val="center"/>
          </w:tcPr>
          <w:p w14:paraId="49855E8A" w14:textId="2468B94D" w:rsidR="00D93FCC" w:rsidDel="003C19C7" w:rsidRDefault="002435EC">
            <w:pPr>
              <w:rPr>
                <w:del w:id="31349" w:author="瑋婷 徐" w:date="2025-01-03T17:04:00Z" w16du:dateUtc="2025-01-03T09:04:00Z"/>
                <w:rFonts w:ascii="Times New Roman" w:eastAsia="標楷體" w:hAnsi="Times New Roman" w:cs="Times New Roman"/>
              </w:rPr>
              <w:pPrChange w:id="31350" w:author="瑋婷 徐" w:date="2025-01-03T17:04:00Z" w16du:dateUtc="2025-01-03T09:04:00Z">
                <w:pPr>
                  <w:spacing w:line="276" w:lineRule="auto"/>
                  <w:jc w:val="center"/>
                </w:pPr>
              </w:pPrChange>
            </w:pPr>
            <w:del w:id="31351" w:author="瑋婷 徐" w:date="2025-01-03T17:04:00Z" w16du:dateUtc="2025-01-03T09:04:00Z">
              <w:r w:rsidDel="003C19C7">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1C88C19B" w14:textId="7E8B409D" w:rsidR="00D93FCC" w:rsidDel="003C19C7" w:rsidRDefault="002435EC">
            <w:pPr>
              <w:rPr>
                <w:del w:id="31352" w:author="瑋婷 徐" w:date="2025-01-03T17:04:00Z" w16du:dateUtc="2025-01-03T09:04:00Z"/>
                <w:rFonts w:ascii="Times New Roman" w:eastAsia="標楷體" w:hAnsi="Times New Roman" w:cs="Times New Roman"/>
              </w:rPr>
              <w:pPrChange w:id="31353" w:author="瑋婷 徐" w:date="2025-01-03T17:04:00Z" w16du:dateUtc="2025-01-03T09:04:00Z">
                <w:pPr>
                  <w:spacing w:line="276" w:lineRule="auto"/>
                  <w:jc w:val="center"/>
                </w:pPr>
              </w:pPrChange>
            </w:pPr>
            <w:del w:id="31354"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4578193F" w14:textId="49C425E5" w:rsidR="00D93FCC" w:rsidDel="003C19C7" w:rsidRDefault="002435EC">
            <w:pPr>
              <w:rPr>
                <w:del w:id="31355" w:author="瑋婷 徐" w:date="2025-01-03T17:04:00Z" w16du:dateUtc="2025-01-03T09:04:00Z"/>
                <w:rFonts w:ascii="Times New Roman" w:eastAsia="標楷體" w:hAnsi="Times New Roman" w:cs="Times New Roman"/>
              </w:rPr>
              <w:pPrChange w:id="31356" w:author="瑋婷 徐" w:date="2025-01-03T17:04:00Z" w16du:dateUtc="2025-01-03T09:04:00Z">
                <w:pPr>
                  <w:spacing w:line="276" w:lineRule="auto"/>
                  <w:jc w:val="center"/>
                </w:pPr>
              </w:pPrChange>
            </w:pPr>
            <w:del w:id="31357"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2B6D59BC" w14:textId="504697B1" w:rsidR="00D93FCC" w:rsidDel="003C19C7" w:rsidRDefault="002435EC">
            <w:pPr>
              <w:rPr>
                <w:del w:id="31358" w:author="瑋婷 徐" w:date="2025-01-03T17:04:00Z" w16du:dateUtc="2025-01-03T09:04:00Z"/>
                <w:rFonts w:ascii="Times New Roman" w:eastAsia="標楷體" w:hAnsi="Times New Roman" w:cs="Times New Roman"/>
              </w:rPr>
              <w:pPrChange w:id="31359" w:author="瑋婷 徐" w:date="2025-01-03T17:04:00Z" w16du:dateUtc="2025-01-03T09:04:00Z">
                <w:pPr>
                  <w:spacing w:line="276" w:lineRule="auto"/>
                  <w:jc w:val="center"/>
                </w:pPr>
              </w:pPrChange>
            </w:pPr>
            <w:del w:id="31360"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1D183E97" w14:textId="1DEF4C9B" w:rsidR="00D93FCC" w:rsidDel="003C19C7" w:rsidRDefault="002435EC">
            <w:pPr>
              <w:rPr>
                <w:del w:id="31361" w:author="瑋婷 徐" w:date="2025-01-03T17:04:00Z" w16du:dateUtc="2025-01-03T09:04:00Z"/>
                <w:rFonts w:ascii="Times New Roman" w:eastAsia="標楷體" w:hAnsi="Times New Roman" w:cs="Times New Roman"/>
              </w:rPr>
              <w:pPrChange w:id="31362" w:author="瑋婷 徐" w:date="2025-01-03T17:04:00Z" w16du:dateUtc="2025-01-03T09:04:00Z">
                <w:pPr>
                  <w:spacing w:line="276" w:lineRule="auto"/>
                  <w:jc w:val="center"/>
                </w:pPr>
              </w:pPrChange>
            </w:pPr>
            <w:del w:id="31363"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4625F0A9" w14:textId="304FE88F" w:rsidR="00D93FCC" w:rsidDel="003C19C7" w:rsidRDefault="002435EC">
            <w:pPr>
              <w:rPr>
                <w:del w:id="31364" w:author="瑋婷 徐" w:date="2025-01-03T17:04:00Z" w16du:dateUtc="2025-01-03T09:04:00Z"/>
                <w:rFonts w:ascii="Times New Roman" w:eastAsia="標楷體" w:hAnsi="Times New Roman" w:cs="Times New Roman"/>
              </w:rPr>
              <w:pPrChange w:id="31365" w:author="瑋婷 徐" w:date="2025-01-03T17:04:00Z" w16du:dateUtc="2025-01-03T09:04:00Z">
                <w:pPr>
                  <w:spacing w:line="276" w:lineRule="auto"/>
                  <w:jc w:val="center"/>
                </w:pPr>
              </w:pPrChange>
            </w:pPr>
            <w:del w:id="31366" w:author="瑋婷 徐" w:date="2025-01-03T17:04:00Z" w16du:dateUtc="2025-01-03T09:04:00Z">
              <w:r w:rsidDel="003C19C7">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388E5A03" w14:textId="0F4B59AE" w:rsidR="00D93FCC" w:rsidDel="003C19C7" w:rsidRDefault="002435EC">
            <w:pPr>
              <w:rPr>
                <w:del w:id="31367" w:author="瑋婷 徐" w:date="2025-01-03T17:04:00Z" w16du:dateUtc="2025-01-03T09:04:00Z"/>
                <w:rFonts w:ascii="Times New Roman" w:eastAsia="標楷體" w:hAnsi="Times New Roman" w:cs="Times New Roman"/>
              </w:rPr>
              <w:pPrChange w:id="31368" w:author="瑋婷 徐" w:date="2025-01-03T17:04:00Z" w16du:dateUtc="2025-01-03T09:04:00Z">
                <w:pPr>
                  <w:spacing w:line="276" w:lineRule="auto"/>
                  <w:jc w:val="center"/>
                </w:pPr>
              </w:pPrChange>
            </w:pPr>
            <w:del w:id="31369" w:author="瑋婷 徐" w:date="2025-01-03T17:04:00Z" w16du:dateUtc="2025-01-03T09:04:00Z">
              <w:r w:rsidDel="003C19C7">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481FFE08" w14:textId="4633C171" w:rsidR="00D93FCC" w:rsidDel="003C19C7" w:rsidRDefault="002435EC">
            <w:pPr>
              <w:rPr>
                <w:del w:id="31370" w:author="瑋婷 徐" w:date="2025-01-03T17:04:00Z" w16du:dateUtc="2025-01-03T09:04:00Z"/>
                <w:rFonts w:ascii="Times New Roman" w:eastAsia="標楷體" w:hAnsi="Times New Roman" w:cs="Times New Roman"/>
              </w:rPr>
              <w:pPrChange w:id="31371" w:author="瑋婷 徐" w:date="2025-01-03T17:04:00Z" w16du:dateUtc="2025-01-03T09:04:00Z">
                <w:pPr>
                  <w:spacing w:line="276" w:lineRule="auto"/>
                  <w:jc w:val="center"/>
                </w:pPr>
              </w:pPrChange>
            </w:pPr>
            <w:del w:id="31372" w:author="瑋婷 徐" w:date="2025-01-03T17:04:00Z" w16du:dateUtc="2025-01-03T09:04:00Z">
              <w:r w:rsidDel="003C19C7">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0E6143B0" w14:textId="3462C6E8" w:rsidR="00D93FCC" w:rsidDel="003C19C7" w:rsidRDefault="002435EC">
            <w:pPr>
              <w:rPr>
                <w:del w:id="31373" w:author="瑋婷 徐" w:date="2025-01-03T17:04:00Z" w16du:dateUtc="2025-01-03T09:04:00Z"/>
                <w:rFonts w:ascii="Times New Roman" w:eastAsia="標楷體" w:hAnsi="Times New Roman" w:cs="Times New Roman"/>
              </w:rPr>
              <w:pPrChange w:id="31374" w:author="瑋婷 徐" w:date="2025-01-03T17:04:00Z" w16du:dateUtc="2025-01-03T09:04:00Z">
                <w:pPr>
                  <w:spacing w:line="276" w:lineRule="auto"/>
                  <w:jc w:val="center"/>
                </w:pPr>
              </w:pPrChange>
            </w:pPr>
            <w:del w:id="31375" w:author="瑋婷 徐" w:date="2025-01-03T17:04:00Z" w16du:dateUtc="2025-01-03T09:04:00Z">
              <w:r w:rsidDel="003C19C7">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446E750E" w14:textId="51BBD365" w:rsidR="00D93FCC" w:rsidDel="003C19C7" w:rsidRDefault="002435EC">
            <w:pPr>
              <w:rPr>
                <w:del w:id="31376" w:author="瑋婷 徐" w:date="2025-01-03T17:04:00Z" w16du:dateUtc="2025-01-03T09:04:00Z"/>
                <w:rFonts w:ascii="Times New Roman" w:eastAsia="標楷體" w:hAnsi="Times New Roman" w:cs="Times New Roman"/>
              </w:rPr>
              <w:pPrChange w:id="31377" w:author="瑋婷 徐" w:date="2025-01-03T17:04:00Z" w16du:dateUtc="2025-01-03T09:04:00Z">
                <w:pPr>
                  <w:spacing w:line="276" w:lineRule="auto"/>
                  <w:jc w:val="center"/>
                </w:pPr>
              </w:pPrChange>
            </w:pPr>
            <w:del w:id="31378" w:author="瑋婷 徐" w:date="2025-01-03T17:04:00Z" w16du:dateUtc="2025-01-03T09:04:00Z">
              <w:r w:rsidDel="003C19C7">
                <w:rPr>
                  <w:rFonts w:ascii="Times New Roman" w:eastAsia="標楷體" w:hAnsi="Times New Roman" w:cs="Times New Roman"/>
                </w:rPr>
                <w:delText>33</w:delText>
              </w:r>
            </w:del>
          </w:p>
        </w:tc>
        <w:tc>
          <w:tcPr>
            <w:tcW w:w="267" w:type="dxa"/>
            <w:tcBorders>
              <w:top w:val="single" w:sz="4" w:space="0" w:color="000000"/>
              <w:bottom w:val="single" w:sz="4" w:space="0" w:color="000000"/>
            </w:tcBorders>
            <w:shd w:val="clear" w:color="auto" w:fill="FFFFFF"/>
            <w:vAlign w:val="center"/>
          </w:tcPr>
          <w:p w14:paraId="5C8D63D0" w14:textId="5FAB8D4F" w:rsidR="00D93FCC" w:rsidDel="003C19C7" w:rsidRDefault="002435EC">
            <w:pPr>
              <w:rPr>
                <w:del w:id="31379" w:author="瑋婷 徐" w:date="2025-01-03T17:04:00Z" w16du:dateUtc="2025-01-03T09:04:00Z"/>
                <w:rFonts w:ascii="Times New Roman" w:eastAsia="標楷體" w:hAnsi="Times New Roman" w:cs="Times New Roman"/>
              </w:rPr>
              <w:pPrChange w:id="31380" w:author="瑋婷 徐" w:date="2025-01-03T17:04:00Z" w16du:dateUtc="2025-01-03T09:04:00Z">
                <w:pPr>
                  <w:spacing w:line="276" w:lineRule="auto"/>
                  <w:jc w:val="center"/>
                </w:pPr>
              </w:pPrChange>
            </w:pPr>
            <w:del w:id="31381" w:author="瑋婷 徐" w:date="2025-01-03T17:04:00Z" w16du:dateUtc="2025-01-03T09:04:00Z">
              <w:r w:rsidDel="003C19C7">
                <w:rPr>
                  <w:rFonts w:ascii="Times New Roman" w:eastAsia="標楷體" w:hAnsi="Times New Roman" w:cs="Times New Roman"/>
                </w:rPr>
                <w:delText>34</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373B1893" w14:textId="18E3D831" w:rsidR="00D93FCC" w:rsidDel="003C19C7" w:rsidRDefault="002435EC">
            <w:pPr>
              <w:rPr>
                <w:del w:id="31382" w:author="瑋婷 徐" w:date="2025-01-03T17:04:00Z" w16du:dateUtc="2025-01-03T09:04:00Z"/>
                <w:rFonts w:ascii="Times New Roman" w:eastAsia="標楷體" w:hAnsi="Times New Roman" w:cs="Times New Roman"/>
              </w:rPr>
              <w:pPrChange w:id="31383" w:author="瑋婷 徐" w:date="2025-01-03T17:04:00Z" w16du:dateUtc="2025-01-03T09:04:00Z">
                <w:pPr>
                  <w:spacing w:line="276" w:lineRule="auto"/>
                  <w:jc w:val="center"/>
                </w:pPr>
              </w:pPrChange>
            </w:pPr>
            <w:del w:id="31384" w:author="瑋婷 徐" w:date="2025-01-03T17:04:00Z" w16du:dateUtc="2025-01-03T09:04:00Z">
              <w:r w:rsidDel="003C19C7">
                <w:rPr>
                  <w:rFonts w:ascii="Times New Roman" w:eastAsia="標楷體" w:hAnsi="Times New Roman" w:cs="Times New Roman"/>
                </w:rPr>
                <w:delText>35</w:delText>
              </w:r>
            </w:del>
          </w:p>
        </w:tc>
      </w:tr>
      <w:tr w:rsidR="00000000" w:rsidDel="003C19C7" w14:paraId="4FABF749" w14:textId="703D5C68">
        <w:trPr>
          <w:cantSplit/>
          <w:jc w:val="center"/>
          <w:del w:id="3138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AC14BA3" w14:textId="29CC8C5B" w:rsidR="00D93FCC" w:rsidDel="003C19C7" w:rsidRDefault="002435EC">
            <w:pPr>
              <w:rPr>
                <w:del w:id="31386" w:author="瑋婷 徐" w:date="2025-01-03T17:04:00Z" w16du:dateUtc="2025-01-03T09:04:00Z"/>
                <w:rFonts w:ascii="Times New Roman" w:eastAsia="標楷體" w:hAnsi="Times New Roman" w:cs="Times New Roman"/>
              </w:rPr>
              <w:pPrChange w:id="31387" w:author="瑋婷 徐" w:date="2025-01-03T17:04:00Z" w16du:dateUtc="2025-01-03T09:04:00Z">
                <w:pPr>
                  <w:spacing w:line="276" w:lineRule="auto"/>
                </w:pPr>
              </w:pPrChange>
            </w:pPr>
            <w:del w:id="31388" w:author="瑋婷 徐" w:date="2025-01-03T17:04:00Z" w16du:dateUtc="2025-01-03T09:04:00Z">
              <w:r w:rsidDel="003C19C7">
                <w:rPr>
                  <w:rFonts w:ascii="Times New Roman" w:eastAsia="標楷體" w:hAnsi="Times New Roman" w:cs="Times New Roman"/>
                  <w:color w:val="000000"/>
                </w:rPr>
                <w:delText>黃嘴角鴞</w:delText>
              </w:r>
              <w:r w:rsidDel="003C19C7">
                <w:rPr>
                  <w:rFonts w:ascii="Times New Roman" w:eastAsia="標楷體" w:hAnsi="Times New Roman" w:cs="Times New Roman"/>
                  <w:color w:val="000000"/>
                </w:rPr>
                <w:delText xml:space="preserve"> ※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347F6DEE" w14:textId="2AB94667" w:rsidR="00D93FCC" w:rsidDel="003C19C7" w:rsidRDefault="002435EC">
            <w:pPr>
              <w:rPr>
                <w:del w:id="31389" w:author="瑋婷 徐" w:date="2025-01-03T17:04:00Z" w16du:dateUtc="2025-01-03T09:04:00Z"/>
                <w:rFonts w:ascii="Times New Roman" w:eastAsia="標楷體" w:hAnsi="Times New Roman" w:cs="Times New Roman"/>
                <w:i/>
              </w:rPr>
              <w:pPrChange w:id="31390" w:author="瑋婷 徐" w:date="2025-01-03T17:04:00Z" w16du:dateUtc="2025-01-03T09:04:00Z">
                <w:pPr>
                  <w:spacing w:line="276" w:lineRule="auto"/>
                </w:pPr>
              </w:pPrChange>
            </w:pPr>
            <w:del w:id="31391" w:author="瑋婷 徐" w:date="2025-01-03T17:04:00Z" w16du:dateUtc="2025-01-03T09:04:00Z">
              <w:r w:rsidDel="003C19C7">
                <w:rPr>
                  <w:rFonts w:ascii="Times New Roman" w:eastAsia="標楷體" w:hAnsi="Times New Roman" w:cs="Times New Roman"/>
                  <w:i/>
                  <w:iCs/>
                  <w:color w:val="000000"/>
                </w:rPr>
                <w:delText>Otus spilocephalus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7A90267" w14:textId="20CE9BD6" w:rsidR="00D93FCC" w:rsidDel="003C19C7" w:rsidRDefault="00D93FCC">
            <w:pPr>
              <w:rPr>
                <w:del w:id="31392" w:author="瑋婷 徐" w:date="2025-01-03T17:04:00Z" w16du:dateUtc="2025-01-03T09:04:00Z"/>
                <w:rFonts w:ascii="Times New Roman" w:eastAsia="標楷體" w:hAnsi="Times New Roman" w:cs="Times New Roman"/>
              </w:rPr>
              <w:pPrChange w:id="3139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9CDF312" w14:textId="1100C5B7" w:rsidR="00D93FCC" w:rsidDel="003C19C7" w:rsidRDefault="002435EC">
            <w:pPr>
              <w:rPr>
                <w:del w:id="31394" w:author="瑋婷 徐" w:date="2025-01-03T17:04:00Z" w16du:dateUtc="2025-01-03T09:04:00Z"/>
                <w:rFonts w:ascii="Times New Roman" w:eastAsia="標楷體" w:hAnsi="Times New Roman" w:cs="Times New Roman"/>
              </w:rPr>
              <w:pPrChange w:id="31395" w:author="瑋婷 徐" w:date="2025-01-03T17:04:00Z" w16du:dateUtc="2025-01-03T09:04:00Z">
                <w:pPr>
                  <w:spacing w:line="276" w:lineRule="auto"/>
                  <w:jc w:val="center"/>
                </w:pPr>
              </w:pPrChange>
            </w:pPr>
            <w:del w:id="31396"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7CF2E894" w14:textId="65ADB5AD" w:rsidR="00D93FCC" w:rsidDel="003C19C7" w:rsidRDefault="00D93FCC">
            <w:pPr>
              <w:rPr>
                <w:del w:id="31397" w:author="瑋婷 徐" w:date="2025-01-03T17:04:00Z" w16du:dateUtc="2025-01-03T09:04:00Z"/>
                <w:rFonts w:ascii="Times New Roman" w:eastAsia="標楷體" w:hAnsi="Times New Roman" w:cs="Times New Roman"/>
              </w:rPr>
              <w:pPrChange w:id="3139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DD17D50" w14:textId="541F9087" w:rsidR="00D93FCC" w:rsidDel="003C19C7" w:rsidRDefault="00D93FCC">
            <w:pPr>
              <w:rPr>
                <w:del w:id="31399" w:author="瑋婷 徐" w:date="2025-01-03T17:04:00Z" w16du:dateUtc="2025-01-03T09:04:00Z"/>
                <w:rFonts w:ascii="Times New Roman" w:eastAsia="標楷體" w:hAnsi="Times New Roman" w:cs="Times New Roman"/>
              </w:rPr>
              <w:pPrChange w:id="3140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8C1302B" w14:textId="59F86D59" w:rsidR="00D93FCC" w:rsidDel="003C19C7" w:rsidRDefault="00D93FCC">
            <w:pPr>
              <w:rPr>
                <w:del w:id="31401" w:author="瑋婷 徐" w:date="2025-01-03T17:04:00Z" w16du:dateUtc="2025-01-03T09:04:00Z"/>
                <w:rFonts w:ascii="Times New Roman" w:eastAsia="標楷體" w:hAnsi="Times New Roman" w:cs="Times New Roman"/>
              </w:rPr>
              <w:pPrChange w:id="3140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661ADBF" w14:textId="2A87D529" w:rsidR="00D93FCC" w:rsidDel="003C19C7" w:rsidRDefault="00D93FCC">
            <w:pPr>
              <w:rPr>
                <w:del w:id="31403" w:author="瑋婷 徐" w:date="2025-01-03T17:04:00Z" w16du:dateUtc="2025-01-03T09:04:00Z"/>
                <w:rFonts w:ascii="Times New Roman" w:eastAsia="標楷體" w:hAnsi="Times New Roman" w:cs="Times New Roman"/>
              </w:rPr>
              <w:pPrChange w:id="3140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536735" w14:textId="380959F7" w:rsidR="00D93FCC" w:rsidDel="003C19C7" w:rsidRDefault="00D93FCC">
            <w:pPr>
              <w:rPr>
                <w:del w:id="31405" w:author="瑋婷 徐" w:date="2025-01-03T17:04:00Z" w16du:dateUtc="2025-01-03T09:04:00Z"/>
                <w:rFonts w:ascii="Times New Roman" w:eastAsia="標楷體" w:hAnsi="Times New Roman" w:cs="Times New Roman"/>
              </w:rPr>
              <w:pPrChange w:id="3140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6AB2888" w14:textId="59CD2AED" w:rsidR="00D93FCC" w:rsidDel="003C19C7" w:rsidRDefault="00D93FCC">
            <w:pPr>
              <w:rPr>
                <w:del w:id="31407" w:author="瑋婷 徐" w:date="2025-01-03T17:04:00Z" w16du:dateUtc="2025-01-03T09:04:00Z"/>
                <w:rFonts w:ascii="Times New Roman" w:eastAsia="標楷體" w:hAnsi="Times New Roman" w:cs="Times New Roman"/>
              </w:rPr>
              <w:pPrChange w:id="3140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5F3EBFCC" w14:textId="2EF4A9E7" w:rsidR="00D93FCC" w:rsidDel="003C19C7" w:rsidRDefault="00D93FCC">
            <w:pPr>
              <w:rPr>
                <w:del w:id="31409" w:author="瑋婷 徐" w:date="2025-01-03T17:04:00Z" w16du:dateUtc="2025-01-03T09:04:00Z"/>
                <w:rFonts w:ascii="Times New Roman" w:eastAsia="標楷體" w:hAnsi="Times New Roman" w:cs="Times New Roman"/>
              </w:rPr>
              <w:pPrChange w:id="314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50DF83" w14:textId="7B26DAA8" w:rsidR="00D93FCC" w:rsidDel="003C19C7" w:rsidRDefault="00D93FCC">
            <w:pPr>
              <w:rPr>
                <w:del w:id="31411" w:author="瑋婷 徐" w:date="2025-01-03T17:04:00Z" w16du:dateUtc="2025-01-03T09:04:00Z"/>
                <w:rFonts w:ascii="Times New Roman" w:eastAsia="標楷體" w:hAnsi="Times New Roman" w:cs="Times New Roman"/>
              </w:rPr>
              <w:pPrChange w:id="314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A9B555F" w14:textId="1C9F53C6" w:rsidR="00D93FCC" w:rsidDel="003C19C7" w:rsidRDefault="00D93FCC">
            <w:pPr>
              <w:rPr>
                <w:del w:id="31413" w:author="瑋婷 徐" w:date="2025-01-03T17:04:00Z" w16du:dateUtc="2025-01-03T09:04:00Z"/>
                <w:rFonts w:ascii="Times New Roman" w:eastAsia="標楷體" w:hAnsi="Times New Roman" w:cs="Times New Roman"/>
              </w:rPr>
              <w:pPrChange w:id="31414"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426DA82" w14:textId="275D8668" w:rsidR="00D93FCC" w:rsidDel="003C19C7" w:rsidRDefault="00D93FCC">
            <w:pPr>
              <w:rPr>
                <w:del w:id="31415" w:author="瑋婷 徐" w:date="2025-01-03T17:04:00Z" w16du:dateUtc="2025-01-03T09:04:00Z"/>
                <w:rFonts w:ascii="Times New Roman" w:eastAsia="標楷體" w:hAnsi="Times New Roman" w:cs="Times New Roman"/>
              </w:rPr>
              <w:pPrChange w:id="314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995B28" w14:textId="49FA1574" w:rsidR="00D93FCC" w:rsidDel="003C19C7" w:rsidRDefault="00D93FCC">
            <w:pPr>
              <w:rPr>
                <w:del w:id="31417" w:author="瑋婷 徐" w:date="2025-01-03T17:04:00Z" w16du:dateUtc="2025-01-03T09:04:00Z"/>
                <w:rFonts w:ascii="Times New Roman" w:eastAsia="標楷體" w:hAnsi="Times New Roman" w:cs="Times New Roman"/>
              </w:rPr>
              <w:pPrChange w:id="314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34AF4A2" w14:textId="1A15DC88" w:rsidR="00D93FCC" w:rsidDel="003C19C7" w:rsidRDefault="00D93FCC">
            <w:pPr>
              <w:rPr>
                <w:del w:id="31419" w:author="瑋婷 徐" w:date="2025-01-03T17:04:00Z" w16du:dateUtc="2025-01-03T09:04:00Z"/>
                <w:rFonts w:ascii="Times New Roman" w:eastAsia="標楷體" w:hAnsi="Times New Roman" w:cs="Times New Roman"/>
              </w:rPr>
              <w:pPrChange w:id="314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97C24A" w14:textId="53BA1BA1" w:rsidR="00D93FCC" w:rsidDel="003C19C7" w:rsidRDefault="00D93FCC">
            <w:pPr>
              <w:rPr>
                <w:del w:id="31421" w:author="瑋婷 徐" w:date="2025-01-03T17:04:00Z" w16du:dateUtc="2025-01-03T09:04:00Z"/>
                <w:rFonts w:ascii="Times New Roman" w:eastAsia="標楷體" w:hAnsi="Times New Roman" w:cs="Times New Roman"/>
              </w:rPr>
              <w:pPrChange w:id="314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205901C" w14:textId="25C2E19B" w:rsidR="00D93FCC" w:rsidDel="003C19C7" w:rsidRDefault="00D93FCC">
            <w:pPr>
              <w:rPr>
                <w:del w:id="31423" w:author="瑋婷 徐" w:date="2025-01-03T17:04:00Z" w16du:dateUtc="2025-01-03T09:04:00Z"/>
                <w:rFonts w:ascii="Times New Roman" w:eastAsia="標楷體" w:hAnsi="Times New Roman" w:cs="Times New Roman"/>
              </w:rPr>
              <w:pPrChange w:id="314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766C7E" w14:textId="4055C349" w:rsidR="00D93FCC" w:rsidDel="003C19C7" w:rsidRDefault="00D93FCC">
            <w:pPr>
              <w:rPr>
                <w:del w:id="31425" w:author="瑋婷 徐" w:date="2025-01-03T17:04:00Z" w16du:dateUtc="2025-01-03T09:04:00Z"/>
                <w:rFonts w:ascii="Times New Roman" w:eastAsia="標楷體" w:hAnsi="Times New Roman" w:cs="Times New Roman"/>
              </w:rPr>
              <w:pPrChange w:id="314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C2D144F" w14:textId="3531A867" w:rsidR="00D93FCC" w:rsidDel="003C19C7" w:rsidRDefault="00D93FCC">
            <w:pPr>
              <w:rPr>
                <w:del w:id="31427" w:author="瑋婷 徐" w:date="2025-01-03T17:04:00Z" w16du:dateUtc="2025-01-03T09:04:00Z"/>
                <w:rFonts w:ascii="Times New Roman" w:eastAsia="標楷體" w:hAnsi="Times New Roman" w:cs="Times New Roman"/>
              </w:rPr>
              <w:pPrChange w:id="314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71022D" w14:textId="4D164BF0" w:rsidR="00D93FCC" w:rsidDel="003C19C7" w:rsidRDefault="00D93FCC">
            <w:pPr>
              <w:rPr>
                <w:del w:id="31429" w:author="瑋婷 徐" w:date="2025-01-03T17:04:00Z" w16du:dateUtc="2025-01-03T09:04:00Z"/>
                <w:rFonts w:ascii="Times New Roman" w:eastAsia="標楷體" w:hAnsi="Times New Roman" w:cs="Times New Roman"/>
              </w:rPr>
              <w:pPrChange w:id="3143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26D4C45" w14:textId="6B6C0BD4" w:rsidR="00D93FCC" w:rsidDel="003C19C7" w:rsidRDefault="00D93FCC">
            <w:pPr>
              <w:rPr>
                <w:del w:id="31431" w:author="瑋婷 徐" w:date="2025-01-03T17:04:00Z" w16du:dateUtc="2025-01-03T09:04:00Z"/>
                <w:rFonts w:ascii="Times New Roman" w:eastAsia="標楷體" w:hAnsi="Times New Roman" w:cs="Times New Roman"/>
              </w:rPr>
              <w:pPrChange w:id="314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13B754" w14:textId="2B0EB575" w:rsidR="00D93FCC" w:rsidDel="003C19C7" w:rsidRDefault="00D93FCC">
            <w:pPr>
              <w:rPr>
                <w:del w:id="31433" w:author="瑋婷 徐" w:date="2025-01-03T17:04:00Z" w16du:dateUtc="2025-01-03T09:04:00Z"/>
                <w:rFonts w:ascii="Times New Roman" w:eastAsia="標楷體" w:hAnsi="Times New Roman" w:cs="Times New Roman"/>
              </w:rPr>
              <w:pPrChange w:id="314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6CD733" w14:textId="6E5423A4" w:rsidR="00D93FCC" w:rsidDel="003C19C7" w:rsidRDefault="00D93FCC">
            <w:pPr>
              <w:rPr>
                <w:del w:id="31435" w:author="瑋婷 徐" w:date="2025-01-03T17:04:00Z" w16du:dateUtc="2025-01-03T09:04:00Z"/>
                <w:rFonts w:ascii="Times New Roman" w:eastAsia="標楷體" w:hAnsi="Times New Roman" w:cs="Times New Roman"/>
              </w:rPr>
              <w:pPrChange w:id="314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889685" w14:textId="2CE83820" w:rsidR="00D93FCC" w:rsidDel="003C19C7" w:rsidRDefault="00D93FCC">
            <w:pPr>
              <w:rPr>
                <w:del w:id="31437" w:author="瑋婷 徐" w:date="2025-01-03T17:04:00Z" w16du:dateUtc="2025-01-03T09:04:00Z"/>
                <w:rFonts w:ascii="Times New Roman" w:eastAsia="標楷體" w:hAnsi="Times New Roman" w:cs="Times New Roman"/>
              </w:rPr>
              <w:pPrChange w:id="3143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A0341BD" w14:textId="63BDECAE" w:rsidR="00D93FCC" w:rsidDel="003C19C7" w:rsidRDefault="00D93FCC">
            <w:pPr>
              <w:rPr>
                <w:del w:id="31439" w:author="瑋婷 徐" w:date="2025-01-03T17:04:00Z" w16du:dateUtc="2025-01-03T09:04:00Z"/>
                <w:rFonts w:ascii="Times New Roman" w:eastAsia="標楷體" w:hAnsi="Times New Roman" w:cs="Times New Roman"/>
              </w:rPr>
              <w:pPrChange w:id="314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FDA5D6" w14:textId="082DACE0" w:rsidR="00D93FCC" w:rsidDel="003C19C7" w:rsidRDefault="00D93FCC">
            <w:pPr>
              <w:rPr>
                <w:del w:id="31441" w:author="瑋婷 徐" w:date="2025-01-03T17:04:00Z" w16du:dateUtc="2025-01-03T09:04:00Z"/>
                <w:rFonts w:ascii="Times New Roman" w:eastAsia="標楷體" w:hAnsi="Times New Roman" w:cs="Times New Roman"/>
              </w:rPr>
              <w:pPrChange w:id="314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2CFC2BB" w14:textId="5B4DC2CC" w:rsidR="00D93FCC" w:rsidDel="003C19C7" w:rsidRDefault="00D93FCC">
            <w:pPr>
              <w:rPr>
                <w:del w:id="31443" w:author="瑋婷 徐" w:date="2025-01-03T17:04:00Z" w16du:dateUtc="2025-01-03T09:04:00Z"/>
                <w:rFonts w:ascii="Times New Roman" w:eastAsia="標楷體" w:hAnsi="Times New Roman" w:cs="Times New Roman"/>
              </w:rPr>
              <w:pPrChange w:id="3144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76E5E6B" w14:textId="5136F981" w:rsidR="00D93FCC" w:rsidDel="003C19C7" w:rsidRDefault="00D93FCC">
            <w:pPr>
              <w:rPr>
                <w:del w:id="31445" w:author="瑋婷 徐" w:date="2025-01-03T17:04:00Z" w16du:dateUtc="2025-01-03T09:04:00Z"/>
                <w:rFonts w:ascii="Times New Roman" w:eastAsia="標楷體" w:hAnsi="Times New Roman" w:cs="Times New Roman"/>
              </w:rPr>
              <w:pPrChange w:id="314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0290A95" w14:textId="450EAB32" w:rsidR="00D93FCC" w:rsidDel="003C19C7" w:rsidRDefault="00D93FCC">
            <w:pPr>
              <w:rPr>
                <w:del w:id="31447" w:author="瑋婷 徐" w:date="2025-01-03T17:04:00Z" w16du:dateUtc="2025-01-03T09:04:00Z"/>
                <w:rFonts w:ascii="Times New Roman" w:eastAsia="標楷體" w:hAnsi="Times New Roman" w:cs="Times New Roman"/>
              </w:rPr>
              <w:pPrChange w:id="314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87DC8F" w14:textId="5ECA7521" w:rsidR="00D93FCC" w:rsidDel="003C19C7" w:rsidRDefault="00D93FCC">
            <w:pPr>
              <w:rPr>
                <w:del w:id="31449" w:author="瑋婷 徐" w:date="2025-01-03T17:04:00Z" w16du:dateUtc="2025-01-03T09:04:00Z"/>
                <w:rFonts w:ascii="Times New Roman" w:eastAsia="標楷體" w:hAnsi="Times New Roman" w:cs="Times New Roman"/>
              </w:rPr>
              <w:pPrChange w:id="314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425190A" w14:textId="17FC5645" w:rsidR="00D93FCC" w:rsidDel="003C19C7" w:rsidRDefault="00D93FCC">
            <w:pPr>
              <w:rPr>
                <w:del w:id="31451" w:author="瑋婷 徐" w:date="2025-01-03T17:04:00Z" w16du:dateUtc="2025-01-03T09:04:00Z"/>
                <w:rFonts w:ascii="Times New Roman" w:eastAsia="標楷體" w:hAnsi="Times New Roman" w:cs="Times New Roman"/>
              </w:rPr>
              <w:pPrChange w:id="3145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E3E6C3A" w14:textId="46866264" w:rsidR="00D93FCC" w:rsidDel="003C19C7" w:rsidRDefault="00D93FCC">
            <w:pPr>
              <w:rPr>
                <w:del w:id="31453" w:author="瑋婷 徐" w:date="2025-01-03T17:04:00Z" w16du:dateUtc="2025-01-03T09:04:00Z"/>
                <w:rFonts w:ascii="Times New Roman" w:eastAsia="標楷體" w:hAnsi="Times New Roman" w:cs="Times New Roman"/>
              </w:rPr>
              <w:pPrChange w:id="314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BCAB8F9" w14:textId="2C79818D" w:rsidR="00D93FCC" w:rsidDel="003C19C7" w:rsidRDefault="00D93FCC">
            <w:pPr>
              <w:rPr>
                <w:del w:id="31455" w:author="瑋婷 徐" w:date="2025-01-03T17:04:00Z" w16du:dateUtc="2025-01-03T09:04:00Z"/>
                <w:rFonts w:ascii="Times New Roman" w:eastAsia="標楷體" w:hAnsi="Times New Roman" w:cs="Times New Roman"/>
              </w:rPr>
              <w:pPrChange w:id="314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B270260" w14:textId="4C6BD54A" w:rsidR="00D93FCC" w:rsidDel="003C19C7" w:rsidRDefault="00D93FCC">
            <w:pPr>
              <w:rPr>
                <w:del w:id="31457" w:author="瑋婷 徐" w:date="2025-01-03T17:04:00Z" w16du:dateUtc="2025-01-03T09:04:00Z"/>
                <w:rFonts w:ascii="Times New Roman" w:eastAsia="標楷體" w:hAnsi="Times New Roman" w:cs="Times New Roman"/>
              </w:rPr>
              <w:pPrChange w:id="3145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292CF27" w14:textId="5FE25445" w:rsidR="00D93FCC" w:rsidDel="003C19C7" w:rsidRDefault="00D93FCC">
            <w:pPr>
              <w:rPr>
                <w:del w:id="31459" w:author="瑋婷 徐" w:date="2025-01-03T17:04:00Z" w16du:dateUtc="2025-01-03T09:04:00Z"/>
                <w:rFonts w:ascii="Times New Roman" w:eastAsia="標楷體" w:hAnsi="Times New Roman" w:cs="Times New Roman"/>
              </w:rPr>
              <w:pPrChange w:id="3146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521E070" w14:textId="08C7B37C" w:rsidR="00D93FCC" w:rsidDel="003C19C7" w:rsidRDefault="00D93FCC">
            <w:pPr>
              <w:rPr>
                <w:del w:id="31461" w:author="瑋婷 徐" w:date="2025-01-03T17:04:00Z" w16du:dateUtc="2025-01-03T09:04:00Z"/>
                <w:rFonts w:ascii="Times New Roman" w:eastAsia="標楷體" w:hAnsi="Times New Roman" w:cs="Times New Roman"/>
              </w:rPr>
              <w:pPrChange w:id="31462" w:author="瑋婷 徐" w:date="2025-01-03T17:04:00Z" w16du:dateUtc="2025-01-03T09:04:00Z">
                <w:pPr>
                  <w:spacing w:line="276" w:lineRule="auto"/>
                  <w:jc w:val="center"/>
                </w:pPr>
              </w:pPrChange>
            </w:pPr>
          </w:p>
        </w:tc>
      </w:tr>
      <w:tr w:rsidR="00000000" w:rsidDel="003C19C7" w14:paraId="5F68F817" w14:textId="354C0A48">
        <w:trPr>
          <w:cantSplit/>
          <w:jc w:val="center"/>
          <w:del w:id="31463" w:author="瑋婷 徐" w:date="2025-01-03T17:04:00Z"/>
        </w:trPr>
        <w:tc>
          <w:tcPr>
            <w:tcW w:w="2401" w:type="dxa"/>
            <w:tcBorders>
              <w:left w:val="single" w:sz="4" w:space="0" w:color="000000"/>
              <w:bottom w:val="single" w:sz="4" w:space="0" w:color="000000"/>
            </w:tcBorders>
            <w:shd w:val="clear" w:color="auto" w:fill="FFFFFF"/>
            <w:vAlign w:val="bottom"/>
          </w:tcPr>
          <w:p w14:paraId="133A9A1E" w14:textId="783E1BE8" w:rsidR="00D93FCC" w:rsidDel="003C19C7" w:rsidRDefault="002435EC">
            <w:pPr>
              <w:rPr>
                <w:del w:id="31464" w:author="瑋婷 徐" w:date="2025-01-03T17:04:00Z" w16du:dateUtc="2025-01-03T09:04:00Z"/>
                <w:rFonts w:ascii="Times New Roman" w:eastAsia="標楷體" w:hAnsi="Times New Roman" w:cs="Times New Roman"/>
              </w:rPr>
              <w:pPrChange w:id="31465" w:author="瑋婷 徐" w:date="2025-01-03T17:04:00Z" w16du:dateUtc="2025-01-03T09:04:00Z">
                <w:pPr>
                  <w:spacing w:line="276" w:lineRule="auto"/>
                </w:pPr>
              </w:pPrChange>
            </w:pPr>
            <w:del w:id="31466" w:author="瑋婷 徐" w:date="2025-01-03T17:04:00Z" w16du:dateUtc="2025-01-03T09:04:00Z">
              <w:r w:rsidDel="003C19C7">
                <w:rPr>
                  <w:rFonts w:ascii="Times New Roman" w:eastAsia="標楷體" w:hAnsi="Times New Roman" w:cs="Times New Roman"/>
                  <w:color w:val="000000"/>
                </w:rPr>
                <w:delText>鵂鶹</w:delText>
              </w:r>
              <w:r w:rsidDel="003C19C7">
                <w:rPr>
                  <w:rFonts w:ascii="Times New Roman" w:eastAsia="標楷體" w:hAnsi="Times New Roman" w:cs="Times New Roman"/>
                  <w:color w:val="000000"/>
                </w:rPr>
                <w:delText xml:space="preserve"> ※ II</w:delText>
              </w:r>
            </w:del>
          </w:p>
        </w:tc>
        <w:tc>
          <w:tcPr>
            <w:tcW w:w="3529" w:type="dxa"/>
            <w:tcBorders>
              <w:bottom w:val="single" w:sz="4" w:space="0" w:color="000000"/>
              <w:right w:val="single" w:sz="4" w:space="0" w:color="000000"/>
            </w:tcBorders>
            <w:shd w:val="clear" w:color="auto" w:fill="FFFFFF"/>
            <w:vAlign w:val="bottom"/>
          </w:tcPr>
          <w:p w14:paraId="4A372845" w14:textId="792CFA69" w:rsidR="00D93FCC" w:rsidDel="003C19C7" w:rsidRDefault="002435EC">
            <w:pPr>
              <w:rPr>
                <w:del w:id="31467" w:author="瑋婷 徐" w:date="2025-01-03T17:04:00Z" w16du:dateUtc="2025-01-03T09:04:00Z"/>
                <w:rFonts w:ascii="Times New Roman" w:eastAsia="標楷體" w:hAnsi="Times New Roman" w:cs="Times New Roman"/>
                <w:i/>
              </w:rPr>
              <w:pPrChange w:id="31468" w:author="瑋婷 徐" w:date="2025-01-03T17:04:00Z" w16du:dateUtc="2025-01-03T09:04:00Z">
                <w:pPr>
                  <w:spacing w:line="276" w:lineRule="auto"/>
                </w:pPr>
              </w:pPrChange>
            </w:pPr>
            <w:del w:id="31469" w:author="瑋婷 徐" w:date="2025-01-03T17:04:00Z" w16du:dateUtc="2025-01-03T09:04:00Z">
              <w:r w:rsidDel="003C19C7">
                <w:rPr>
                  <w:rFonts w:ascii="Times New Roman" w:eastAsia="標楷體" w:hAnsi="Times New Roman" w:cs="Times New Roman"/>
                  <w:i/>
                  <w:iCs/>
                  <w:color w:val="000000"/>
                </w:rPr>
                <w:delText>Taenioptynx brodiei</w:delText>
              </w:r>
            </w:del>
          </w:p>
        </w:tc>
        <w:tc>
          <w:tcPr>
            <w:tcW w:w="272" w:type="dxa"/>
            <w:tcBorders>
              <w:left w:val="single" w:sz="4" w:space="0" w:color="000000"/>
              <w:bottom w:val="single" w:sz="4" w:space="0" w:color="000000"/>
            </w:tcBorders>
            <w:shd w:val="clear" w:color="auto" w:fill="D9D9D9"/>
            <w:vAlign w:val="center"/>
          </w:tcPr>
          <w:p w14:paraId="4110C1D2" w14:textId="16048437" w:rsidR="00D93FCC" w:rsidDel="003C19C7" w:rsidRDefault="002435EC">
            <w:pPr>
              <w:rPr>
                <w:del w:id="31470" w:author="瑋婷 徐" w:date="2025-01-03T17:04:00Z" w16du:dateUtc="2025-01-03T09:04:00Z"/>
                <w:rFonts w:ascii="Times New Roman" w:eastAsia="標楷體" w:hAnsi="Times New Roman" w:cs="Times New Roman"/>
              </w:rPr>
              <w:pPrChange w:id="31471" w:author="瑋婷 徐" w:date="2025-01-03T17:04:00Z" w16du:dateUtc="2025-01-03T09:04:00Z">
                <w:pPr>
                  <w:spacing w:line="276" w:lineRule="auto"/>
                  <w:jc w:val="center"/>
                </w:pPr>
              </w:pPrChange>
            </w:pPr>
            <w:del w:id="31472"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3AE87E90" w14:textId="4650F8B6" w:rsidR="00D93FCC" w:rsidDel="003C19C7" w:rsidRDefault="00D93FCC">
            <w:pPr>
              <w:rPr>
                <w:del w:id="31473" w:author="瑋婷 徐" w:date="2025-01-03T17:04:00Z" w16du:dateUtc="2025-01-03T09:04:00Z"/>
                <w:rFonts w:ascii="Times New Roman" w:eastAsia="標楷體" w:hAnsi="Times New Roman" w:cs="Times New Roman"/>
              </w:rPr>
              <w:pPrChange w:id="31474"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044C3C06" w14:textId="2B6249F1" w:rsidR="00D93FCC" w:rsidDel="003C19C7" w:rsidRDefault="00D93FCC">
            <w:pPr>
              <w:rPr>
                <w:del w:id="31475" w:author="瑋婷 徐" w:date="2025-01-03T17:04:00Z" w16du:dateUtc="2025-01-03T09:04:00Z"/>
                <w:rFonts w:ascii="Times New Roman" w:eastAsia="標楷體" w:hAnsi="Times New Roman" w:cs="Times New Roman"/>
              </w:rPr>
              <w:pPrChange w:id="31476"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7BA76042" w14:textId="74BB64A2" w:rsidR="00D93FCC" w:rsidDel="003C19C7" w:rsidRDefault="00D93FCC">
            <w:pPr>
              <w:rPr>
                <w:del w:id="31477" w:author="瑋婷 徐" w:date="2025-01-03T17:04:00Z" w16du:dateUtc="2025-01-03T09:04:00Z"/>
                <w:rFonts w:ascii="Times New Roman" w:eastAsia="標楷體" w:hAnsi="Times New Roman" w:cs="Times New Roman"/>
              </w:rPr>
              <w:pPrChange w:id="31478"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5F24B903" w14:textId="5410A2FF" w:rsidR="00D93FCC" w:rsidDel="003C19C7" w:rsidRDefault="00D93FCC">
            <w:pPr>
              <w:rPr>
                <w:del w:id="31479" w:author="瑋婷 徐" w:date="2025-01-03T17:04:00Z" w16du:dateUtc="2025-01-03T09:04:00Z"/>
                <w:rFonts w:ascii="Times New Roman" w:eastAsia="標楷體" w:hAnsi="Times New Roman" w:cs="Times New Roman"/>
              </w:rPr>
              <w:pPrChange w:id="31480"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1EDA9DCE" w14:textId="37F45926" w:rsidR="00D93FCC" w:rsidDel="003C19C7" w:rsidRDefault="002435EC">
            <w:pPr>
              <w:rPr>
                <w:del w:id="31481" w:author="瑋婷 徐" w:date="2025-01-03T17:04:00Z" w16du:dateUtc="2025-01-03T09:04:00Z"/>
                <w:rFonts w:ascii="Times New Roman" w:eastAsia="標楷體" w:hAnsi="Times New Roman" w:cs="Times New Roman"/>
              </w:rPr>
              <w:pPrChange w:id="31482" w:author="瑋婷 徐" w:date="2025-01-03T17:04:00Z" w16du:dateUtc="2025-01-03T09:04:00Z">
                <w:pPr>
                  <w:spacing w:line="276" w:lineRule="auto"/>
                  <w:jc w:val="center"/>
                </w:pPr>
              </w:pPrChange>
            </w:pPr>
            <w:del w:id="31483"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43E4A906" w14:textId="340CD242" w:rsidR="00D93FCC" w:rsidDel="003C19C7" w:rsidRDefault="00D93FCC">
            <w:pPr>
              <w:rPr>
                <w:del w:id="31484" w:author="瑋婷 徐" w:date="2025-01-03T17:04:00Z" w16du:dateUtc="2025-01-03T09:04:00Z"/>
                <w:rFonts w:ascii="Times New Roman" w:eastAsia="標楷體" w:hAnsi="Times New Roman" w:cs="Times New Roman"/>
              </w:rPr>
              <w:pPrChange w:id="31485"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36352612" w14:textId="6AEB0471" w:rsidR="00D93FCC" w:rsidDel="003C19C7" w:rsidRDefault="00D93FCC">
            <w:pPr>
              <w:rPr>
                <w:del w:id="31486" w:author="瑋婷 徐" w:date="2025-01-03T17:04:00Z" w16du:dateUtc="2025-01-03T09:04:00Z"/>
                <w:rFonts w:ascii="Times New Roman" w:eastAsia="標楷體" w:hAnsi="Times New Roman" w:cs="Times New Roman"/>
              </w:rPr>
              <w:pPrChange w:id="31487"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300240AE" w14:textId="5516546B" w:rsidR="00D93FCC" w:rsidDel="003C19C7" w:rsidRDefault="00D93FCC">
            <w:pPr>
              <w:rPr>
                <w:del w:id="31488" w:author="瑋婷 徐" w:date="2025-01-03T17:04:00Z" w16du:dateUtc="2025-01-03T09:04:00Z"/>
                <w:rFonts w:ascii="Times New Roman" w:eastAsia="標楷體" w:hAnsi="Times New Roman" w:cs="Times New Roman"/>
              </w:rPr>
              <w:pPrChange w:id="3148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1781944" w14:textId="54B15FF7" w:rsidR="00D93FCC" w:rsidDel="003C19C7" w:rsidRDefault="00D93FCC">
            <w:pPr>
              <w:rPr>
                <w:del w:id="31490" w:author="瑋婷 徐" w:date="2025-01-03T17:04:00Z" w16du:dateUtc="2025-01-03T09:04:00Z"/>
                <w:rFonts w:ascii="Times New Roman" w:eastAsia="標楷體" w:hAnsi="Times New Roman" w:cs="Times New Roman"/>
              </w:rPr>
              <w:pPrChange w:id="3149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76E3F89" w14:textId="33BB716E" w:rsidR="00D93FCC" w:rsidDel="003C19C7" w:rsidRDefault="00D93FCC">
            <w:pPr>
              <w:rPr>
                <w:del w:id="31492" w:author="瑋婷 徐" w:date="2025-01-03T17:04:00Z" w16du:dateUtc="2025-01-03T09:04:00Z"/>
                <w:rFonts w:ascii="Times New Roman" w:eastAsia="標楷體" w:hAnsi="Times New Roman" w:cs="Times New Roman"/>
              </w:rPr>
              <w:pPrChange w:id="31493"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3B8851F2" w14:textId="1D103AE9" w:rsidR="00D93FCC" w:rsidDel="003C19C7" w:rsidRDefault="002435EC">
            <w:pPr>
              <w:rPr>
                <w:del w:id="31494" w:author="瑋婷 徐" w:date="2025-01-03T17:04:00Z" w16du:dateUtc="2025-01-03T09:04:00Z"/>
                <w:rFonts w:ascii="Times New Roman" w:eastAsia="標楷體" w:hAnsi="Times New Roman" w:cs="Times New Roman"/>
              </w:rPr>
              <w:pPrChange w:id="31495" w:author="瑋婷 徐" w:date="2025-01-03T17:04:00Z" w16du:dateUtc="2025-01-03T09:04:00Z">
                <w:pPr>
                  <w:spacing w:line="276" w:lineRule="auto"/>
                  <w:jc w:val="center"/>
                </w:pPr>
              </w:pPrChange>
            </w:pPr>
            <w:del w:id="3149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7BC8F52" w14:textId="12B0AC14" w:rsidR="00D93FCC" w:rsidDel="003C19C7" w:rsidRDefault="00D93FCC">
            <w:pPr>
              <w:rPr>
                <w:del w:id="31497" w:author="瑋婷 徐" w:date="2025-01-03T17:04:00Z" w16du:dateUtc="2025-01-03T09:04:00Z"/>
                <w:rFonts w:ascii="Times New Roman" w:eastAsia="標楷體" w:hAnsi="Times New Roman" w:cs="Times New Roman"/>
              </w:rPr>
              <w:pPrChange w:id="3149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7D337E6" w14:textId="33DC621E" w:rsidR="00D93FCC" w:rsidDel="003C19C7" w:rsidRDefault="002435EC">
            <w:pPr>
              <w:rPr>
                <w:del w:id="31499" w:author="瑋婷 徐" w:date="2025-01-03T17:04:00Z" w16du:dateUtc="2025-01-03T09:04:00Z"/>
                <w:rFonts w:ascii="Times New Roman" w:eastAsia="標楷體" w:hAnsi="Times New Roman" w:cs="Times New Roman"/>
              </w:rPr>
              <w:pPrChange w:id="31500" w:author="瑋婷 徐" w:date="2025-01-03T17:04:00Z" w16du:dateUtc="2025-01-03T09:04:00Z">
                <w:pPr>
                  <w:spacing w:line="276" w:lineRule="auto"/>
                  <w:jc w:val="center"/>
                </w:pPr>
              </w:pPrChange>
            </w:pPr>
            <w:del w:id="315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D1436D1" w14:textId="28ACF942" w:rsidR="00D93FCC" w:rsidDel="003C19C7" w:rsidRDefault="00D93FCC">
            <w:pPr>
              <w:rPr>
                <w:del w:id="31502" w:author="瑋婷 徐" w:date="2025-01-03T17:04:00Z" w16du:dateUtc="2025-01-03T09:04:00Z"/>
                <w:rFonts w:ascii="Times New Roman" w:eastAsia="標楷體" w:hAnsi="Times New Roman" w:cs="Times New Roman"/>
              </w:rPr>
              <w:pPrChange w:id="3150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B87B59C" w14:textId="3AC5A8C2" w:rsidR="00D93FCC" w:rsidDel="003C19C7" w:rsidRDefault="002435EC">
            <w:pPr>
              <w:rPr>
                <w:del w:id="31504" w:author="瑋婷 徐" w:date="2025-01-03T17:04:00Z" w16du:dateUtc="2025-01-03T09:04:00Z"/>
                <w:rFonts w:ascii="Times New Roman" w:eastAsia="標楷體" w:hAnsi="Times New Roman" w:cs="Times New Roman"/>
              </w:rPr>
              <w:pPrChange w:id="31505" w:author="瑋婷 徐" w:date="2025-01-03T17:04:00Z" w16du:dateUtc="2025-01-03T09:04:00Z">
                <w:pPr>
                  <w:spacing w:line="276" w:lineRule="auto"/>
                  <w:jc w:val="center"/>
                </w:pPr>
              </w:pPrChange>
            </w:pPr>
            <w:del w:id="3150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04EF8AB" w14:textId="19F9B71B" w:rsidR="00D93FCC" w:rsidDel="003C19C7" w:rsidRDefault="002435EC">
            <w:pPr>
              <w:rPr>
                <w:del w:id="31507" w:author="瑋婷 徐" w:date="2025-01-03T17:04:00Z" w16du:dateUtc="2025-01-03T09:04:00Z"/>
                <w:rFonts w:ascii="Times New Roman" w:eastAsia="標楷體" w:hAnsi="Times New Roman" w:cs="Times New Roman"/>
              </w:rPr>
              <w:pPrChange w:id="31508" w:author="瑋婷 徐" w:date="2025-01-03T17:04:00Z" w16du:dateUtc="2025-01-03T09:04:00Z">
                <w:pPr>
                  <w:spacing w:line="276" w:lineRule="auto"/>
                  <w:jc w:val="center"/>
                </w:pPr>
              </w:pPrChange>
            </w:pPr>
            <w:del w:id="315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0A6672D" w14:textId="1BF236D7" w:rsidR="00D93FCC" w:rsidDel="003C19C7" w:rsidRDefault="00D93FCC">
            <w:pPr>
              <w:rPr>
                <w:del w:id="31510" w:author="瑋婷 徐" w:date="2025-01-03T17:04:00Z" w16du:dateUtc="2025-01-03T09:04:00Z"/>
                <w:rFonts w:ascii="Times New Roman" w:eastAsia="標楷體" w:hAnsi="Times New Roman" w:cs="Times New Roman"/>
              </w:rPr>
              <w:pPrChange w:id="3151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AD105E2" w14:textId="362E9A24" w:rsidR="00D93FCC" w:rsidDel="003C19C7" w:rsidRDefault="00D93FCC">
            <w:pPr>
              <w:rPr>
                <w:del w:id="31512" w:author="瑋婷 徐" w:date="2025-01-03T17:04:00Z" w16du:dateUtc="2025-01-03T09:04:00Z"/>
                <w:rFonts w:ascii="Times New Roman" w:eastAsia="標楷體" w:hAnsi="Times New Roman" w:cs="Times New Roman"/>
              </w:rPr>
              <w:pPrChange w:id="31513"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4FDB9574" w14:textId="34DC2E39" w:rsidR="00D93FCC" w:rsidDel="003C19C7" w:rsidRDefault="00D93FCC">
            <w:pPr>
              <w:rPr>
                <w:del w:id="31514" w:author="瑋婷 徐" w:date="2025-01-03T17:04:00Z" w16du:dateUtc="2025-01-03T09:04:00Z"/>
                <w:rFonts w:ascii="Times New Roman" w:eastAsia="標楷體" w:hAnsi="Times New Roman" w:cs="Times New Roman"/>
              </w:rPr>
              <w:pPrChange w:id="3151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60161A0" w14:textId="7DE5FDB2" w:rsidR="00D93FCC" w:rsidDel="003C19C7" w:rsidRDefault="00D93FCC">
            <w:pPr>
              <w:rPr>
                <w:del w:id="31516" w:author="瑋婷 徐" w:date="2025-01-03T17:04:00Z" w16du:dateUtc="2025-01-03T09:04:00Z"/>
                <w:rFonts w:ascii="Times New Roman" w:eastAsia="標楷體" w:hAnsi="Times New Roman" w:cs="Times New Roman"/>
              </w:rPr>
              <w:pPrChange w:id="3151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E0B12D6" w14:textId="43A780F7" w:rsidR="00D93FCC" w:rsidDel="003C19C7" w:rsidRDefault="002435EC">
            <w:pPr>
              <w:rPr>
                <w:del w:id="31518" w:author="瑋婷 徐" w:date="2025-01-03T17:04:00Z" w16du:dateUtc="2025-01-03T09:04:00Z"/>
                <w:rFonts w:ascii="Times New Roman" w:eastAsia="標楷體" w:hAnsi="Times New Roman" w:cs="Times New Roman"/>
              </w:rPr>
              <w:pPrChange w:id="31519" w:author="瑋婷 徐" w:date="2025-01-03T17:04:00Z" w16du:dateUtc="2025-01-03T09:04:00Z">
                <w:pPr>
                  <w:spacing w:line="276" w:lineRule="auto"/>
                  <w:jc w:val="center"/>
                </w:pPr>
              </w:pPrChange>
            </w:pPr>
            <w:del w:id="3152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9DE822B" w14:textId="0C0B6238" w:rsidR="00D93FCC" w:rsidDel="003C19C7" w:rsidRDefault="00D93FCC">
            <w:pPr>
              <w:rPr>
                <w:del w:id="31521" w:author="瑋婷 徐" w:date="2025-01-03T17:04:00Z" w16du:dateUtc="2025-01-03T09:04:00Z"/>
                <w:rFonts w:ascii="Times New Roman" w:eastAsia="標楷體" w:hAnsi="Times New Roman" w:cs="Times New Roman"/>
              </w:rPr>
              <w:pPrChange w:id="31522"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28349127" w14:textId="0DD173BB" w:rsidR="00D93FCC" w:rsidDel="003C19C7" w:rsidRDefault="002435EC">
            <w:pPr>
              <w:rPr>
                <w:del w:id="31523" w:author="瑋婷 徐" w:date="2025-01-03T17:04:00Z" w16du:dateUtc="2025-01-03T09:04:00Z"/>
                <w:rFonts w:ascii="Times New Roman" w:eastAsia="標楷體" w:hAnsi="Times New Roman" w:cs="Times New Roman"/>
              </w:rPr>
              <w:pPrChange w:id="31524" w:author="瑋婷 徐" w:date="2025-01-03T17:04:00Z" w16du:dateUtc="2025-01-03T09:04:00Z">
                <w:pPr>
                  <w:spacing w:line="276" w:lineRule="auto"/>
                  <w:jc w:val="center"/>
                </w:pPr>
              </w:pPrChange>
            </w:pPr>
            <w:del w:id="3152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3B13D5E" w14:textId="37518C06" w:rsidR="00D93FCC" w:rsidDel="003C19C7" w:rsidRDefault="00D93FCC">
            <w:pPr>
              <w:rPr>
                <w:del w:id="31526" w:author="瑋婷 徐" w:date="2025-01-03T17:04:00Z" w16du:dateUtc="2025-01-03T09:04:00Z"/>
                <w:rFonts w:ascii="Times New Roman" w:eastAsia="標楷體" w:hAnsi="Times New Roman" w:cs="Times New Roman"/>
              </w:rPr>
              <w:pPrChange w:id="3152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18BFB77" w14:textId="1099015F" w:rsidR="00D93FCC" w:rsidDel="003C19C7" w:rsidRDefault="002435EC">
            <w:pPr>
              <w:rPr>
                <w:del w:id="31528" w:author="瑋婷 徐" w:date="2025-01-03T17:04:00Z" w16du:dateUtc="2025-01-03T09:04:00Z"/>
                <w:rFonts w:ascii="Times New Roman" w:eastAsia="標楷體" w:hAnsi="Times New Roman" w:cs="Times New Roman"/>
              </w:rPr>
              <w:pPrChange w:id="31529" w:author="瑋婷 徐" w:date="2025-01-03T17:04:00Z" w16du:dateUtc="2025-01-03T09:04:00Z">
                <w:pPr>
                  <w:spacing w:line="276" w:lineRule="auto"/>
                  <w:jc w:val="center"/>
                </w:pPr>
              </w:pPrChange>
            </w:pPr>
            <w:del w:id="31530"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323AE68A" w14:textId="58D65514" w:rsidR="00D93FCC" w:rsidDel="003C19C7" w:rsidRDefault="00D93FCC">
            <w:pPr>
              <w:rPr>
                <w:del w:id="31531" w:author="瑋婷 徐" w:date="2025-01-03T17:04:00Z" w16du:dateUtc="2025-01-03T09:04:00Z"/>
                <w:rFonts w:ascii="Times New Roman" w:eastAsia="標楷體" w:hAnsi="Times New Roman" w:cs="Times New Roman"/>
              </w:rPr>
              <w:pPrChange w:id="3153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8AAFB9A" w14:textId="318AC99E" w:rsidR="00D93FCC" w:rsidDel="003C19C7" w:rsidRDefault="00D93FCC">
            <w:pPr>
              <w:rPr>
                <w:del w:id="31533" w:author="瑋婷 徐" w:date="2025-01-03T17:04:00Z" w16du:dateUtc="2025-01-03T09:04:00Z"/>
                <w:rFonts w:ascii="Times New Roman" w:eastAsia="標楷體" w:hAnsi="Times New Roman" w:cs="Times New Roman"/>
              </w:rPr>
              <w:pPrChange w:id="3153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282F0A6" w14:textId="346574B6" w:rsidR="00D93FCC" w:rsidDel="003C19C7" w:rsidRDefault="00D93FCC">
            <w:pPr>
              <w:rPr>
                <w:del w:id="31535" w:author="瑋婷 徐" w:date="2025-01-03T17:04:00Z" w16du:dateUtc="2025-01-03T09:04:00Z"/>
                <w:rFonts w:ascii="Times New Roman" w:eastAsia="標楷體" w:hAnsi="Times New Roman" w:cs="Times New Roman"/>
              </w:rPr>
              <w:pPrChange w:id="3153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45708DE" w14:textId="333B3A71" w:rsidR="00D93FCC" w:rsidDel="003C19C7" w:rsidRDefault="00D93FCC">
            <w:pPr>
              <w:rPr>
                <w:del w:id="31537" w:author="瑋婷 徐" w:date="2025-01-03T17:04:00Z" w16du:dateUtc="2025-01-03T09:04:00Z"/>
                <w:rFonts w:ascii="Times New Roman" w:eastAsia="標楷體" w:hAnsi="Times New Roman" w:cs="Times New Roman"/>
              </w:rPr>
              <w:pPrChange w:id="31538"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9FBEA2A" w14:textId="023DD01B" w:rsidR="00D93FCC" w:rsidDel="003C19C7" w:rsidRDefault="00D93FCC">
            <w:pPr>
              <w:rPr>
                <w:del w:id="31539" w:author="瑋婷 徐" w:date="2025-01-03T17:04:00Z" w16du:dateUtc="2025-01-03T09:04:00Z"/>
                <w:rFonts w:ascii="Times New Roman" w:eastAsia="標楷體" w:hAnsi="Times New Roman" w:cs="Times New Roman"/>
              </w:rPr>
              <w:pPrChange w:id="3154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0532BF8" w14:textId="18654120" w:rsidR="00D93FCC" w:rsidDel="003C19C7" w:rsidRDefault="00D93FCC">
            <w:pPr>
              <w:rPr>
                <w:del w:id="31541" w:author="瑋婷 徐" w:date="2025-01-03T17:04:00Z" w16du:dateUtc="2025-01-03T09:04:00Z"/>
                <w:rFonts w:ascii="Times New Roman" w:eastAsia="標楷體" w:hAnsi="Times New Roman" w:cs="Times New Roman"/>
              </w:rPr>
              <w:pPrChange w:id="3154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1CA9359" w14:textId="7F802DA2" w:rsidR="00D93FCC" w:rsidDel="003C19C7" w:rsidRDefault="00D93FCC">
            <w:pPr>
              <w:rPr>
                <w:del w:id="31543" w:author="瑋婷 徐" w:date="2025-01-03T17:04:00Z" w16du:dateUtc="2025-01-03T09:04:00Z"/>
                <w:rFonts w:ascii="Times New Roman" w:eastAsia="標楷體" w:hAnsi="Times New Roman" w:cs="Times New Roman"/>
              </w:rPr>
              <w:pPrChange w:id="31544"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33839766" w14:textId="4F5F1213" w:rsidR="00D93FCC" w:rsidDel="003C19C7" w:rsidRDefault="002435EC">
            <w:pPr>
              <w:rPr>
                <w:del w:id="31545" w:author="瑋婷 徐" w:date="2025-01-03T17:04:00Z" w16du:dateUtc="2025-01-03T09:04:00Z"/>
                <w:rFonts w:ascii="Times New Roman" w:eastAsia="標楷體" w:hAnsi="Times New Roman" w:cs="Times New Roman"/>
              </w:rPr>
              <w:pPrChange w:id="31546" w:author="瑋婷 徐" w:date="2025-01-03T17:04:00Z" w16du:dateUtc="2025-01-03T09:04:00Z">
                <w:pPr>
                  <w:spacing w:line="276" w:lineRule="auto"/>
                  <w:jc w:val="center"/>
                </w:pPr>
              </w:pPrChange>
            </w:pPr>
            <w:del w:id="31547"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5A53E444" w14:textId="0D4543F0" w:rsidR="00D93FCC" w:rsidDel="003C19C7" w:rsidRDefault="00D93FCC">
            <w:pPr>
              <w:rPr>
                <w:del w:id="31548" w:author="瑋婷 徐" w:date="2025-01-03T17:04:00Z" w16du:dateUtc="2025-01-03T09:04:00Z"/>
                <w:rFonts w:ascii="Times New Roman" w:eastAsia="標楷體" w:hAnsi="Times New Roman" w:cs="Times New Roman"/>
              </w:rPr>
              <w:pPrChange w:id="31549" w:author="瑋婷 徐" w:date="2025-01-03T17:04:00Z" w16du:dateUtc="2025-01-03T09:04:00Z">
                <w:pPr>
                  <w:spacing w:line="276" w:lineRule="auto"/>
                  <w:jc w:val="center"/>
                </w:pPr>
              </w:pPrChange>
            </w:pPr>
          </w:p>
        </w:tc>
      </w:tr>
      <w:tr w:rsidR="00000000" w:rsidDel="003C19C7" w14:paraId="26683534" w14:textId="4C8FD35E">
        <w:trPr>
          <w:cantSplit/>
          <w:jc w:val="center"/>
          <w:del w:id="31550" w:author="瑋婷 徐" w:date="2025-01-03T17:04:00Z"/>
        </w:trPr>
        <w:tc>
          <w:tcPr>
            <w:tcW w:w="2401" w:type="dxa"/>
            <w:tcBorders>
              <w:left w:val="single" w:sz="4" w:space="0" w:color="000000"/>
              <w:bottom w:val="single" w:sz="4" w:space="0" w:color="000000"/>
            </w:tcBorders>
            <w:shd w:val="clear" w:color="auto" w:fill="FFFFFF"/>
            <w:vAlign w:val="bottom"/>
          </w:tcPr>
          <w:p w14:paraId="59028011" w14:textId="6533EEC6" w:rsidR="00D93FCC" w:rsidDel="003C19C7" w:rsidRDefault="002435EC">
            <w:pPr>
              <w:rPr>
                <w:del w:id="31551" w:author="瑋婷 徐" w:date="2025-01-03T17:04:00Z" w16du:dateUtc="2025-01-03T09:04:00Z"/>
                <w:rFonts w:ascii="Times New Roman" w:eastAsia="標楷體" w:hAnsi="Times New Roman" w:cs="Times New Roman"/>
              </w:rPr>
              <w:pPrChange w:id="31552" w:author="瑋婷 徐" w:date="2025-01-03T17:04:00Z" w16du:dateUtc="2025-01-03T09:04:00Z">
                <w:pPr>
                  <w:spacing w:line="276" w:lineRule="auto"/>
                </w:pPr>
              </w:pPrChange>
            </w:pPr>
            <w:del w:id="31553" w:author="瑋婷 徐" w:date="2025-01-03T17:04:00Z" w16du:dateUtc="2025-01-03T09:04:00Z">
              <w:r w:rsidDel="003C19C7">
                <w:rPr>
                  <w:rFonts w:ascii="Times New Roman" w:eastAsia="標楷體" w:hAnsi="Times New Roman" w:cs="Times New Roman"/>
                  <w:color w:val="000000"/>
                </w:rPr>
                <w:delText>翠鳥</w:delText>
              </w:r>
            </w:del>
          </w:p>
        </w:tc>
        <w:tc>
          <w:tcPr>
            <w:tcW w:w="3529" w:type="dxa"/>
            <w:tcBorders>
              <w:bottom w:val="single" w:sz="4" w:space="0" w:color="000000"/>
              <w:right w:val="single" w:sz="4" w:space="0" w:color="000000"/>
            </w:tcBorders>
            <w:shd w:val="clear" w:color="auto" w:fill="FFFFFF"/>
            <w:vAlign w:val="bottom"/>
          </w:tcPr>
          <w:p w14:paraId="4FF7F3BA" w14:textId="2C8DCFEC" w:rsidR="00D93FCC" w:rsidDel="003C19C7" w:rsidRDefault="002435EC">
            <w:pPr>
              <w:rPr>
                <w:del w:id="31554" w:author="瑋婷 徐" w:date="2025-01-03T17:04:00Z" w16du:dateUtc="2025-01-03T09:04:00Z"/>
                <w:rFonts w:ascii="Times New Roman" w:eastAsia="標楷體" w:hAnsi="Times New Roman" w:cs="Times New Roman"/>
                <w:i/>
              </w:rPr>
              <w:pPrChange w:id="31555" w:author="瑋婷 徐" w:date="2025-01-03T17:04:00Z" w16du:dateUtc="2025-01-03T09:04:00Z">
                <w:pPr>
                  <w:spacing w:line="276" w:lineRule="auto"/>
                </w:pPr>
              </w:pPrChange>
            </w:pPr>
            <w:del w:id="31556" w:author="瑋婷 徐" w:date="2025-01-03T17:04:00Z" w16du:dateUtc="2025-01-03T09:04:00Z">
              <w:r w:rsidDel="003C19C7">
                <w:rPr>
                  <w:rFonts w:ascii="Times New Roman" w:eastAsia="標楷體" w:hAnsi="Times New Roman" w:cs="Times New Roman"/>
                  <w:i/>
                  <w:iCs/>
                  <w:color w:val="000000"/>
                </w:rPr>
                <w:delText>Alcedo atthis</w:delText>
              </w:r>
            </w:del>
          </w:p>
        </w:tc>
        <w:tc>
          <w:tcPr>
            <w:tcW w:w="272" w:type="dxa"/>
            <w:tcBorders>
              <w:left w:val="single" w:sz="4" w:space="0" w:color="000000"/>
              <w:bottom w:val="single" w:sz="4" w:space="0" w:color="000000"/>
            </w:tcBorders>
            <w:shd w:val="clear" w:color="auto" w:fill="D9D9D9"/>
            <w:vAlign w:val="center"/>
          </w:tcPr>
          <w:p w14:paraId="764E0175" w14:textId="413DA39C" w:rsidR="00D93FCC" w:rsidDel="003C19C7" w:rsidRDefault="002435EC">
            <w:pPr>
              <w:rPr>
                <w:del w:id="31557" w:author="瑋婷 徐" w:date="2025-01-03T17:04:00Z" w16du:dateUtc="2025-01-03T09:04:00Z"/>
                <w:rFonts w:ascii="Times New Roman" w:eastAsia="標楷體" w:hAnsi="Times New Roman" w:cs="Times New Roman"/>
              </w:rPr>
              <w:pPrChange w:id="31558" w:author="瑋婷 徐" w:date="2025-01-03T17:04:00Z" w16du:dateUtc="2025-01-03T09:04:00Z">
                <w:pPr>
                  <w:spacing w:line="276" w:lineRule="auto"/>
                  <w:jc w:val="center"/>
                </w:pPr>
              </w:pPrChange>
            </w:pPr>
            <w:del w:id="31559"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299ACC02" w14:textId="74BA7481" w:rsidR="00D93FCC" w:rsidDel="003C19C7" w:rsidRDefault="00D93FCC">
            <w:pPr>
              <w:rPr>
                <w:del w:id="31560" w:author="瑋婷 徐" w:date="2025-01-03T17:04:00Z" w16du:dateUtc="2025-01-03T09:04:00Z"/>
                <w:rFonts w:ascii="Times New Roman" w:eastAsia="標楷體" w:hAnsi="Times New Roman" w:cs="Times New Roman"/>
              </w:rPr>
              <w:pPrChange w:id="31561"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32912EC9" w14:textId="30147B17" w:rsidR="00D93FCC" w:rsidDel="003C19C7" w:rsidRDefault="00D93FCC">
            <w:pPr>
              <w:rPr>
                <w:del w:id="31562" w:author="瑋婷 徐" w:date="2025-01-03T17:04:00Z" w16du:dateUtc="2025-01-03T09:04:00Z"/>
                <w:rFonts w:ascii="Times New Roman" w:eastAsia="標楷體" w:hAnsi="Times New Roman" w:cs="Times New Roman"/>
              </w:rPr>
              <w:pPrChange w:id="31563"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06BCA87E" w14:textId="1CC2EF82" w:rsidR="00D93FCC" w:rsidDel="003C19C7" w:rsidRDefault="00D93FCC">
            <w:pPr>
              <w:rPr>
                <w:del w:id="31564" w:author="瑋婷 徐" w:date="2025-01-03T17:04:00Z" w16du:dateUtc="2025-01-03T09:04:00Z"/>
                <w:rFonts w:ascii="Times New Roman" w:eastAsia="標楷體" w:hAnsi="Times New Roman" w:cs="Times New Roman"/>
              </w:rPr>
              <w:pPrChange w:id="31565"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0E98AA97" w14:textId="7D6B1302" w:rsidR="00D93FCC" w:rsidDel="003C19C7" w:rsidRDefault="00D93FCC">
            <w:pPr>
              <w:rPr>
                <w:del w:id="31566" w:author="瑋婷 徐" w:date="2025-01-03T17:04:00Z" w16du:dateUtc="2025-01-03T09:04:00Z"/>
                <w:rFonts w:ascii="Times New Roman" w:eastAsia="標楷體" w:hAnsi="Times New Roman" w:cs="Times New Roman"/>
              </w:rPr>
              <w:pPrChange w:id="31567"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11D51AE8" w14:textId="0FC52A31" w:rsidR="00D93FCC" w:rsidDel="003C19C7" w:rsidRDefault="00D93FCC">
            <w:pPr>
              <w:rPr>
                <w:del w:id="31568" w:author="瑋婷 徐" w:date="2025-01-03T17:04:00Z" w16du:dateUtc="2025-01-03T09:04:00Z"/>
                <w:rFonts w:ascii="Times New Roman" w:eastAsia="標楷體" w:hAnsi="Times New Roman" w:cs="Times New Roman"/>
              </w:rPr>
              <w:pPrChange w:id="31569"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3775E4AA" w14:textId="19F05406" w:rsidR="00D93FCC" w:rsidDel="003C19C7" w:rsidRDefault="00D93FCC">
            <w:pPr>
              <w:rPr>
                <w:del w:id="31570" w:author="瑋婷 徐" w:date="2025-01-03T17:04:00Z" w16du:dateUtc="2025-01-03T09:04:00Z"/>
                <w:rFonts w:ascii="Times New Roman" w:eastAsia="標楷體" w:hAnsi="Times New Roman" w:cs="Times New Roman"/>
              </w:rPr>
              <w:pPrChange w:id="31571"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40D211F1" w14:textId="33D422D4" w:rsidR="00D93FCC" w:rsidDel="003C19C7" w:rsidRDefault="00D93FCC">
            <w:pPr>
              <w:rPr>
                <w:del w:id="31572" w:author="瑋婷 徐" w:date="2025-01-03T17:04:00Z" w16du:dateUtc="2025-01-03T09:04:00Z"/>
                <w:rFonts w:ascii="Times New Roman" w:eastAsia="標楷體" w:hAnsi="Times New Roman" w:cs="Times New Roman"/>
              </w:rPr>
              <w:pPrChange w:id="31573"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56072FA1" w14:textId="6C48DEC7" w:rsidR="00D93FCC" w:rsidDel="003C19C7" w:rsidRDefault="00D93FCC">
            <w:pPr>
              <w:rPr>
                <w:del w:id="31574" w:author="瑋婷 徐" w:date="2025-01-03T17:04:00Z" w16du:dateUtc="2025-01-03T09:04:00Z"/>
                <w:rFonts w:ascii="Times New Roman" w:eastAsia="標楷體" w:hAnsi="Times New Roman" w:cs="Times New Roman"/>
              </w:rPr>
              <w:pPrChange w:id="3157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CBB0E99" w14:textId="4297683C" w:rsidR="00D93FCC" w:rsidDel="003C19C7" w:rsidRDefault="00D93FCC">
            <w:pPr>
              <w:rPr>
                <w:del w:id="31576" w:author="瑋婷 徐" w:date="2025-01-03T17:04:00Z" w16du:dateUtc="2025-01-03T09:04:00Z"/>
                <w:rFonts w:ascii="Times New Roman" w:eastAsia="標楷體" w:hAnsi="Times New Roman" w:cs="Times New Roman"/>
              </w:rPr>
              <w:pPrChange w:id="3157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F2BFEFD" w14:textId="4586AE06" w:rsidR="00D93FCC" w:rsidDel="003C19C7" w:rsidRDefault="00D93FCC">
            <w:pPr>
              <w:rPr>
                <w:del w:id="31578" w:author="瑋婷 徐" w:date="2025-01-03T17:04:00Z" w16du:dateUtc="2025-01-03T09:04:00Z"/>
                <w:rFonts w:ascii="Times New Roman" w:eastAsia="標楷體" w:hAnsi="Times New Roman" w:cs="Times New Roman"/>
              </w:rPr>
              <w:pPrChange w:id="31579"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35E2100B" w14:textId="5ACEE90E" w:rsidR="00D93FCC" w:rsidDel="003C19C7" w:rsidRDefault="00D93FCC">
            <w:pPr>
              <w:rPr>
                <w:del w:id="31580" w:author="瑋婷 徐" w:date="2025-01-03T17:04:00Z" w16du:dateUtc="2025-01-03T09:04:00Z"/>
                <w:rFonts w:ascii="Times New Roman" w:eastAsia="標楷體" w:hAnsi="Times New Roman" w:cs="Times New Roman"/>
              </w:rPr>
              <w:pPrChange w:id="3158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C8E518F" w14:textId="4ECFA5DC" w:rsidR="00D93FCC" w:rsidDel="003C19C7" w:rsidRDefault="00D93FCC">
            <w:pPr>
              <w:rPr>
                <w:del w:id="31582" w:author="瑋婷 徐" w:date="2025-01-03T17:04:00Z" w16du:dateUtc="2025-01-03T09:04:00Z"/>
                <w:rFonts w:ascii="Times New Roman" w:eastAsia="標楷體" w:hAnsi="Times New Roman" w:cs="Times New Roman"/>
              </w:rPr>
              <w:pPrChange w:id="3158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ADBB371" w14:textId="0F1AD8B8" w:rsidR="00D93FCC" w:rsidDel="003C19C7" w:rsidRDefault="00D93FCC">
            <w:pPr>
              <w:rPr>
                <w:del w:id="31584" w:author="瑋婷 徐" w:date="2025-01-03T17:04:00Z" w16du:dateUtc="2025-01-03T09:04:00Z"/>
                <w:rFonts w:ascii="Times New Roman" w:eastAsia="標楷體" w:hAnsi="Times New Roman" w:cs="Times New Roman"/>
              </w:rPr>
              <w:pPrChange w:id="3158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197FBD63" w14:textId="13F8BE9F" w:rsidR="00D93FCC" w:rsidDel="003C19C7" w:rsidRDefault="00D93FCC">
            <w:pPr>
              <w:rPr>
                <w:del w:id="31586" w:author="瑋婷 徐" w:date="2025-01-03T17:04:00Z" w16du:dateUtc="2025-01-03T09:04:00Z"/>
                <w:rFonts w:ascii="Times New Roman" w:eastAsia="標楷體" w:hAnsi="Times New Roman" w:cs="Times New Roman"/>
              </w:rPr>
              <w:pPrChange w:id="3158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4912F71" w14:textId="48B5A0F2" w:rsidR="00D93FCC" w:rsidDel="003C19C7" w:rsidRDefault="00D93FCC">
            <w:pPr>
              <w:rPr>
                <w:del w:id="31588" w:author="瑋婷 徐" w:date="2025-01-03T17:04:00Z" w16du:dateUtc="2025-01-03T09:04:00Z"/>
                <w:rFonts w:ascii="Times New Roman" w:eastAsia="標楷體" w:hAnsi="Times New Roman" w:cs="Times New Roman"/>
              </w:rPr>
              <w:pPrChange w:id="3158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0D5EFE5" w14:textId="7AEC2CD1" w:rsidR="00D93FCC" w:rsidDel="003C19C7" w:rsidRDefault="00D93FCC">
            <w:pPr>
              <w:rPr>
                <w:del w:id="31590" w:author="瑋婷 徐" w:date="2025-01-03T17:04:00Z" w16du:dateUtc="2025-01-03T09:04:00Z"/>
                <w:rFonts w:ascii="Times New Roman" w:eastAsia="標楷體" w:hAnsi="Times New Roman" w:cs="Times New Roman"/>
              </w:rPr>
              <w:pPrChange w:id="3159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A6108F9" w14:textId="51804403" w:rsidR="00D93FCC" w:rsidDel="003C19C7" w:rsidRDefault="00D93FCC">
            <w:pPr>
              <w:rPr>
                <w:del w:id="31592" w:author="瑋婷 徐" w:date="2025-01-03T17:04:00Z" w16du:dateUtc="2025-01-03T09:04:00Z"/>
                <w:rFonts w:ascii="Times New Roman" w:eastAsia="標楷體" w:hAnsi="Times New Roman" w:cs="Times New Roman"/>
              </w:rPr>
              <w:pPrChange w:id="3159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7A1F7B2" w14:textId="40BE0B1F" w:rsidR="00D93FCC" w:rsidDel="003C19C7" w:rsidRDefault="00D93FCC">
            <w:pPr>
              <w:rPr>
                <w:del w:id="31594" w:author="瑋婷 徐" w:date="2025-01-03T17:04:00Z" w16du:dateUtc="2025-01-03T09:04:00Z"/>
                <w:rFonts w:ascii="Times New Roman" w:eastAsia="標楷體" w:hAnsi="Times New Roman" w:cs="Times New Roman"/>
              </w:rPr>
              <w:pPrChange w:id="31595"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BA84D32" w14:textId="55BD6A8B" w:rsidR="00D93FCC" w:rsidDel="003C19C7" w:rsidRDefault="00D93FCC">
            <w:pPr>
              <w:rPr>
                <w:del w:id="31596" w:author="瑋婷 徐" w:date="2025-01-03T17:04:00Z" w16du:dateUtc="2025-01-03T09:04:00Z"/>
                <w:rFonts w:ascii="Times New Roman" w:eastAsia="標楷體" w:hAnsi="Times New Roman" w:cs="Times New Roman"/>
              </w:rPr>
              <w:pPrChange w:id="3159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2A62F5C" w14:textId="5EAD3EDF" w:rsidR="00D93FCC" w:rsidDel="003C19C7" w:rsidRDefault="00D93FCC">
            <w:pPr>
              <w:rPr>
                <w:del w:id="31598" w:author="瑋婷 徐" w:date="2025-01-03T17:04:00Z" w16du:dateUtc="2025-01-03T09:04:00Z"/>
                <w:rFonts w:ascii="Times New Roman" w:eastAsia="標楷體" w:hAnsi="Times New Roman" w:cs="Times New Roman"/>
              </w:rPr>
              <w:pPrChange w:id="3159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C73BF1A" w14:textId="3751CBD3" w:rsidR="00D93FCC" w:rsidDel="003C19C7" w:rsidRDefault="00D93FCC">
            <w:pPr>
              <w:rPr>
                <w:del w:id="31600" w:author="瑋婷 徐" w:date="2025-01-03T17:04:00Z" w16du:dateUtc="2025-01-03T09:04:00Z"/>
                <w:rFonts w:ascii="Times New Roman" w:eastAsia="標楷體" w:hAnsi="Times New Roman" w:cs="Times New Roman"/>
              </w:rPr>
              <w:pPrChange w:id="3160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772AD4" w14:textId="58053D2F" w:rsidR="00D93FCC" w:rsidDel="003C19C7" w:rsidRDefault="00D93FCC">
            <w:pPr>
              <w:rPr>
                <w:del w:id="31602" w:author="瑋婷 徐" w:date="2025-01-03T17:04:00Z" w16du:dateUtc="2025-01-03T09:04:00Z"/>
                <w:rFonts w:ascii="Times New Roman" w:eastAsia="標楷體" w:hAnsi="Times New Roman" w:cs="Times New Roman"/>
              </w:rPr>
              <w:pPrChange w:id="31603"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09B2CD87" w14:textId="5C09249D" w:rsidR="00D93FCC" w:rsidDel="003C19C7" w:rsidRDefault="00D93FCC">
            <w:pPr>
              <w:rPr>
                <w:del w:id="31604" w:author="瑋婷 徐" w:date="2025-01-03T17:04:00Z" w16du:dateUtc="2025-01-03T09:04:00Z"/>
                <w:rFonts w:ascii="Times New Roman" w:eastAsia="標楷體" w:hAnsi="Times New Roman" w:cs="Times New Roman"/>
              </w:rPr>
              <w:pPrChange w:id="3160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B836499" w14:textId="41239079" w:rsidR="00D93FCC" w:rsidDel="003C19C7" w:rsidRDefault="002435EC">
            <w:pPr>
              <w:rPr>
                <w:del w:id="31606" w:author="瑋婷 徐" w:date="2025-01-03T17:04:00Z" w16du:dateUtc="2025-01-03T09:04:00Z"/>
                <w:rFonts w:ascii="Times New Roman" w:eastAsia="標楷體" w:hAnsi="Times New Roman" w:cs="Times New Roman"/>
              </w:rPr>
              <w:pPrChange w:id="31607" w:author="瑋婷 徐" w:date="2025-01-03T17:04:00Z" w16du:dateUtc="2025-01-03T09:04:00Z">
                <w:pPr>
                  <w:spacing w:line="276" w:lineRule="auto"/>
                  <w:jc w:val="center"/>
                </w:pPr>
              </w:pPrChange>
            </w:pPr>
            <w:del w:id="316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AB71008" w14:textId="0C6A3E9D" w:rsidR="00D93FCC" w:rsidDel="003C19C7" w:rsidRDefault="00D93FCC">
            <w:pPr>
              <w:rPr>
                <w:del w:id="31609" w:author="瑋婷 徐" w:date="2025-01-03T17:04:00Z" w16du:dateUtc="2025-01-03T09:04:00Z"/>
                <w:rFonts w:ascii="Times New Roman" w:eastAsia="標楷體" w:hAnsi="Times New Roman" w:cs="Times New Roman"/>
              </w:rPr>
              <w:pPrChange w:id="31610"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0BEEE391" w14:textId="62F0B98A" w:rsidR="00D93FCC" w:rsidDel="003C19C7" w:rsidRDefault="00D93FCC">
            <w:pPr>
              <w:rPr>
                <w:del w:id="31611" w:author="瑋婷 徐" w:date="2025-01-03T17:04:00Z" w16du:dateUtc="2025-01-03T09:04:00Z"/>
                <w:rFonts w:ascii="Times New Roman" w:eastAsia="標楷體" w:hAnsi="Times New Roman" w:cs="Times New Roman"/>
              </w:rPr>
              <w:pPrChange w:id="3161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69CF14A" w14:textId="480ADF4A" w:rsidR="00D93FCC" w:rsidDel="003C19C7" w:rsidRDefault="00D93FCC">
            <w:pPr>
              <w:rPr>
                <w:del w:id="31613" w:author="瑋婷 徐" w:date="2025-01-03T17:04:00Z" w16du:dateUtc="2025-01-03T09:04:00Z"/>
                <w:rFonts w:ascii="Times New Roman" w:eastAsia="標楷體" w:hAnsi="Times New Roman" w:cs="Times New Roman"/>
              </w:rPr>
              <w:pPrChange w:id="3161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DE185E4" w14:textId="6424F2E5" w:rsidR="00D93FCC" w:rsidDel="003C19C7" w:rsidRDefault="00D93FCC">
            <w:pPr>
              <w:rPr>
                <w:del w:id="31615" w:author="瑋婷 徐" w:date="2025-01-03T17:04:00Z" w16du:dateUtc="2025-01-03T09:04:00Z"/>
                <w:rFonts w:ascii="Times New Roman" w:eastAsia="標楷體" w:hAnsi="Times New Roman" w:cs="Times New Roman"/>
              </w:rPr>
              <w:pPrChange w:id="3161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FDA45C8" w14:textId="7887334C" w:rsidR="00D93FCC" w:rsidDel="003C19C7" w:rsidRDefault="00D93FCC">
            <w:pPr>
              <w:rPr>
                <w:del w:id="31617" w:author="瑋婷 徐" w:date="2025-01-03T17:04:00Z" w16du:dateUtc="2025-01-03T09:04:00Z"/>
                <w:rFonts w:ascii="Times New Roman" w:eastAsia="標楷體" w:hAnsi="Times New Roman" w:cs="Times New Roman"/>
              </w:rPr>
              <w:pPrChange w:id="31618"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3B3EE36" w14:textId="75C7F154" w:rsidR="00D93FCC" w:rsidDel="003C19C7" w:rsidRDefault="00D93FCC">
            <w:pPr>
              <w:rPr>
                <w:del w:id="31619" w:author="瑋婷 徐" w:date="2025-01-03T17:04:00Z" w16du:dateUtc="2025-01-03T09:04:00Z"/>
                <w:rFonts w:ascii="Times New Roman" w:eastAsia="標楷體" w:hAnsi="Times New Roman" w:cs="Times New Roman"/>
              </w:rPr>
              <w:pPrChange w:id="3162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8C65E51" w14:textId="12821423" w:rsidR="00D93FCC" w:rsidDel="003C19C7" w:rsidRDefault="00D93FCC">
            <w:pPr>
              <w:rPr>
                <w:del w:id="31621" w:author="瑋婷 徐" w:date="2025-01-03T17:04:00Z" w16du:dateUtc="2025-01-03T09:04:00Z"/>
                <w:rFonts w:ascii="Times New Roman" w:eastAsia="標楷體" w:hAnsi="Times New Roman" w:cs="Times New Roman"/>
              </w:rPr>
              <w:pPrChange w:id="3162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D1D14F5" w14:textId="234B367E" w:rsidR="00D93FCC" w:rsidDel="003C19C7" w:rsidRDefault="00D93FCC">
            <w:pPr>
              <w:rPr>
                <w:del w:id="31623" w:author="瑋婷 徐" w:date="2025-01-03T17:04:00Z" w16du:dateUtc="2025-01-03T09:04:00Z"/>
                <w:rFonts w:ascii="Times New Roman" w:eastAsia="標楷體" w:hAnsi="Times New Roman" w:cs="Times New Roman"/>
              </w:rPr>
              <w:pPrChange w:id="31624"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FB9B214" w14:textId="177646F5" w:rsidR="00D93FCC" w:rsidDel="003C19C7" w:rsidRDefault="00D93FCC">
            <w:pPr>
              <w:rPr>
                <w:del w:id="31625" w:author="瑋婷 徐" w:date="2025-01-03T17:04:00Z" w16du:dateUtc="2025-01-03T09:04:00Z"/>
                <w:rFonts w:ascii="Times New Roman" w:eastAsia="標楷體" w:hAnsi="Times New Roman" w:cs="Times New Roman"/>
              </w:rPr>
              <w:pPrChange w:id="31626"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01F17027" w14:textId="2F8CEDE9" w:rsidR="00D93FCC" w:rsidDel="003C19C7" w:rsidRDefault="00D93FCC">
            <w:pPr>
              <w:rPr>
                <w:del w:id="31627" w:author="瑋婷 徐" w:date="2025-01-03T17:04:00Z" w16du:dateUtc="2025-01-03T09:04:00Z"/>
                <w:rFonts w:ascii="Times New Roman" w:eastAsia="標楷體" w:hAnsi="Times New Roman" w:cs="Times New Roman"/>
              </w:rPr>
              <w:pPrChange w:id="31628" w:author="瑋婷 徐" w:date="2025-01-03T17:04:00Z" w16du:dateUtc="2025-01-03T09:04:00Z">
                <w:pPr>
                  <w:spacing w:line="276" w:lineRule="auto"/>
                  <w:jc w:val="center"/>
                </w:pPr>
              </w:pPrChange>
            </w:pPr>
          </w:p>
        </w:tc>
      </w:tr>
      <w:tr w:rsidR="00000000" w:rsidDel="003C19C7" w14:paraId="34C2F9D0" w14:textId="31438E19">
        <w:trPr>
          <w:cantSplit/>
          <w:jc w:val="center"/>
          <w:del w:id="31629" w:author="瑋婷 徐" w:date="2025-01-03T17:04:00Z"/>
        </w:trPr>
        <w:tc>
          <w:tcPr>
            <w:tcW w:w="2401" w:type="dxa"/>
            <w:tcBorders>
              <w:left w:val="single" w:sz="4" w:space="0" w:color="000000"/>
              <w:bottom w:val="single" w:sz="4" w:space="0" w:color="000000"/>
            </w:tcBorders>
            <w:shd w:val="clear" w:color="auto" w:fill="FFFFFF"/>
            <w:vAlign w:val="bottom"/>
          </w:tcPr>
          <w:p w14:paraId="06CDC5BE" w14:textId="1293721F" w:rsidR="00D93FCC" w:rsidDel="003C19C7" w:rsidRDefault="002435EC">
            <w:pPr>
              <w:rPr>
                <w:del w:id="31630" w:author="瑋婷 徐" w:date="2025-01-03T17:04:00Z" w16du:dateUtc="2025-01-03T09:04:00Z"/>
                <w:rFonts w:ascii="Times New Roman" w:eastAsia="標楷體" w:hAnsi="Times New Roman" w:cs="Times New Roman"/>
              </w:rPr>
              <w:pPrChange w:id="31631" w:author="瑋婷 徐" w:date="2025-01-03T17:04:00Z" w16du:dateUtc="2025-01-03T09:04:00Z">
                <w:pPr>
                  <w:spacing w:line="276" w:lineRule="auto"/>
                </w:pPr>
              </w:pPrChange>
            </w:pPr>
            <w:del w:id="31632" w:author="瑋婷 徐" w:date="2025-01-03T17:04:00Z" w16du:dateUtc="2025-01-03T09:04:00Z">
              <w:r w:rsidDel="003C19C7">
                <w:rPr>
                  <w:rFonts w:ascii="Times New Roman" w:eastAsia="標楷體" w:hAnsi="Times New Roman" w:cs="Times New Roman"/>
                  <w:color w:val="000000"/>
                </w:rPr>
                <w:delText>五色鳥</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29" w:type="dxa"/>
            <w:tcBorders>
              <w:bottom w:val="single" w:sz="4" w:space="0" w:color="000000"/>
              <w:right w:val="single" w:sz="4" w:space="0" w:color="000000"/>
            </w:tcBorders>
            <w:shd w:val="clear" w:color="auto" w:fill="FFFFFF"/>
            <w:vAlign w:val="bottom"/>
          </w:tcPr>
          <w:p w14:paraId="1F27B6D5" w14:textId="034F1482" w:rsidR="00D93FCC" w:rsidDel="003C19C7" w:rsidRDefault="002435EC">
            <w:pPr>
              <w:rPr>
                <w:del w:id="31633" w:author="瑋婷 徐" w:date="2025-01-03T17:04:00Z" w16du:dateUtc="2025-01-03T09:04:00Z"/>
                <w:rFonts w:ascii="Times New Roman" w:eastAsia="標楷體" w:hAnsi="Times New Roman" w:cs="Times New Roman"/>
                <w:i/>
              </w:rPr>
              <w:pPrChange w:id="31634" w:author="瑋婷 徐" w:date="2025-01-03T17:04:00Z" w16du:dateUtc="2025-01-03T09:04:00Z">
                <w:pPr>
                  <w:spacing w:line="276" w:lineRule="auto"/>
                </w:pPr>
              </w:pPrChange>
            </w:pPr>
            <w:del w:id="31635" w:author="瑋婷 徐" w:date="2025-01-03T17:04:00Z" w16du:dateUtc="2025-01-03T09:04:00Z">
              <w:r w:rsidDel="003C19C7">
                <w:rPr>
                  <w:rFonts w:ascii="Times New Roman" w:eastAsia="標楷體" w:hAnsi="Times New Roman" w:cs="Times New Roman"/>
                  <w:i/>
                  <w:iCs/>
                  <w:color w:val="000000"/>
                </w:rPr>
                <w:delText>Psilopogon nuchalis</w:delText>
              </w:r>
            </w:del>
          </w:p>
        </w:tc>
        <w:tc>
          <w:tcPr>
            <w:tcW w:w="272" w:type="dxa"/>
            <w:tcBorders>
              <w:left w:val="single" w:sz="4" w:space="0" w:color="000000"/>
              <w:bottom w:val="single" w:sz="4" w:space="0" w:color="000000"/>
            </w:tcBorders>
            <w:shd w:val="clear" w:color="auto" w:fill="D9D9D9"/>
            <w:vAlign w:val="center"/>
          </w:tcPr>
          <w:p w14:paraId="519DD4AE" w14:textId="228480B5" w:rsidR="00D93FCC" w:rsidDel="003C19C7" w:rsidRDefault="002435EC">
            <w:pPr>
              <w:rPr>
                <w:del w:id="31636" w:author="瑋婷 徐" w:date="2025-01-03T17:04:00Z" w16du:dateUtc="2025-01-03T09:04:00Z"/>
                <w:rFonts w:ascii="Times New Roman" w:eastAsia="標楷體" w:hAnsi="Times New Roman" w:cs="Times New Roman"/>
              </w:rPr>
              <w:pPrChange w:id="31637" w:author="瑋婷 徐" w:date="2025-01-03T17:04:00Z" w16du:dateUtc="2025-01-03T09:04:00Z">
                <w:pPr>
                  <w:spacing w:line="276" w:lineRule="auto"/>
                  <w:jc w:val="center"/>
                </w:pPr>
              </w:pPrChange>
            </w:pPr>
            <w:del w:id="31638"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2EF5061B" w14:textId="4FE00330" w:rsidR="00D93FCC" w:rsidDel="003C19C7" w:rsidRDefault="002435EC">
            <w:pPr>
              <w:rPr>
                <w:del w:id="31639" w:author="瑋婷 徐" w:date="2025-01-03T17:04:00Z" w16du:dateUtc="2025-01-03T09:04:00Z"/>
                <w:rFonts w:ascii="Times New Roman" w:eastAsia="標楷體" w:hAnsi="Times New Roman" w:cs="Times New Roman"/>
              </w:rPr>
              <w:pPrChange w:id="31640" w:author="瑋婷 徐" w:date="2025-01-03T17:04:00Z" w16du:dateUtc="2025-01-03T09:04:00Z">
                <w:pPr>
                  <w:spacing w:line="276" w:lineRule="auto"/>
                  <w:jc w:val="center"/>
                </w:pPr>
              </w:pPrChange>
            </w:pPr>
            <w:del w:id="31641"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08F80D0F" w14:textId="43B2D197" w:rsidR="00D93FCC" w:rsidDel="003C19C7" w:rsidRDefault="002435EC">
            <w:pPr>
              <w:rPr>
                <w:del w:id="31642" w:author="瑋婷 徐" w:date="2025-01-03T17:04:00Z" w16du:dateUtc="2025-01-03T09:04:00Z"/>
                <w:rFonts w:ascii="Times New Roman" w:eastAsia="標楷體" w:hAnsi="Times New Roman" w:cs="Times New Roman"/>
              </w:rPr>
              <w:pPrChange w:id="31643" w:author="瑋婷 徐" w:date="2025-01-03T17:04:00Z" w16du:dateUtc="2025-01-03T09:04:00Z">
                <w:pPr>
                  <w:spacing w:line="276" w:lineRule="auto"/>
                  <w:jc w:val="center"/>
                </w:pPr>
              </w:pPrChange>
            </w:pPr>
            <w:del w:id="31644"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bottom w:val="single" w:sz="4" w:space="0" w:color="000000"/>
            </w:tcBorders>
            <w:shd w:val="clear" w:color="auto" w:fill="FFFFFF"/>
            <w:vAlign w:val="center"/>
          </w:tcPr>
          <w:p w14:paraId="2F19A45C" w14:textId="56D9BDD3" w:rsidR="00D93FCC" w:rsidDel="003C19C7" w:rsidRDefault="002435EC">
            <w:pPr>
              <w:rPr>
                <w:del w:id="31645" w:author="瑋婷 徐" w:date="2025-01-03T17:04:00Z" w16du:dateUtc="2025-01-03T09:04:00Z"/>
                <w:rFonts w:ascii="Times New Roman" w:eastAsia="標楷體" w:hAnsi="Times New Roman" w:cs="Times New Roman"/>
              </w:rPr>
              <w:pPrChange w:id="31646" w:author="瑋婷 徐" w:date="2025-01-03T17:04:00Z" w16du:dateUtc="2025-01-03T09:04:00Z">
                <w:pPr>
                  <w:spacing w:line="276" w:lineRule="auto"/>
                  <w:jc w:val="center"/>
                </w:pPr>
              </w:pPrChange>
            </w:pPr>
            <w:del w:id="31647"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bottom w:val="single" w:sz="4" w:space="0" w:color="000000"/>
            </w:tcBorders>
            <w:shd w:val="clear" w:color="auto" w:fill="D9D9D9"/>
            <w:tcMar>
              <w:left w:w="108" w:type="dxa"/>
              <w:right w:w="108" w:type="dxa"/>
            </w:tcMar>
          </w:tcPr>
          <w:p w14:paraId="05C321D6" w14:textId="7A5431E6" w:rsidR="00D93FCC" w:rsidDel="003C19C7" w:rsidRDefault="00D93FCC">
            <w:pPr>
              <w:rPr>
                <w:del w:id="31648" w:author="瑋婷 徐" w:date="2025-01-03T17:04:00Z" w16du:dateUtc="2025-01-03T09:04:00Z"/>
                <w:rFonts w:ascii="Times New Roman" w:eastAsia="標楷體" w:hAnsi="Times New Roman" w:cs="Times New Roman"/>
              </w:rPr>
              <w:pPrChange w:id="31649"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29F5BC00" w14:textId="47DB74EF" w:rsidR="00D93FCC" w:rsidDel="003C19C7" w:rsidRDefault="002435EC">
            <w:pPr>
              <w:rPr>
                <w:del w:id="31650" w:author="瑋婷 徐" w:date="2025-01-03T17:04:00Z" w16du:dateUtc="2025-01-03T09:04:00Z"/>
                <w:rFonts w:ascii="Times New Roman" w:eastAsia="標楷體" w:hAnsi="Times New Roman" w:cs="Times New Roman"/>
              </w:rPr>
              <w:pPrChange w:id="31651" w:author="瑋婷 徐" w:date="2025-01-03T17:04:00Z" w16du:dateUtc="2025-01-03T09:04:00Z">
                <w:pPr>
                  <w:spacing w:line="276" w:lineRule="auto"/>
                  <w:jc w:val="center"/>
                </w:pPr>
              </w:pPrChange>
            </w:pPr>
            <w:del w:id="31652"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533A1AC0" w14:textId="311C0044" w:rsidR="00D93FCC" w:rsidDel="003C19C7" w:rsidRDefault="002435EC">
            <w:pPr>
              <w:rPr>
                <w:del w:id="31653" w:author="瑋婷 徐" w:date="2025-01-03T17:04:00Z" w16du:dateUtc="2025-01-03T09:04:00Z"/>
                <w:rFonts w:ascii="Times New Roman" w:eastAsia="標楷體" w:hAnsi="Times New Roman" w:cs="Times New Roman"/>
              </w:rPr>
              <w:pPrChange w:id="31654" w:author="瑋婷 徐" w:date="2025-01-03T17:04:00Z" w16du:dateUtc="2025-01-03T09:04:00Z">
                <w:pPr>
                  <w:spacing w:line="276" w:lineRule="auto"/>
                  <w:jc w:val="center"/>
                </w:pPr>
              </w:pPrChange>
            </w:pPr>
            <w:del w:id="31655"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bottom w:val="single" w:sz="4" w:space="0" w:color="000000"/>
            </w:tcBorders>
            <w:shd w:val="clear" w:color="auto" w:fill="FFFFFF"/>
            <w:vAlign w:val="center"/>
          </w:tcPr>
          <w:p w14:paraId="77210DEA" w14:textId="1A430B5E" w:rsidR="00D93FCC" w:rsidDel="003C19C7" w:rsidRDefault="00D93FCC">
            <w:pPr>
              <w:rPr>
                <w:del w:id="31656" w:author="瑋婷 徐" w:date="2025-01-03T17:04:00Z" w16du:dateUtc="2025-01-03T09:04:00Z"/>
                <w:rFonts w:ascii="Times New Roman" w:eastAsia="標楷體" w:hAnsi="Times New Roman" w:cs="Times New Roman"/>
              </w:rPr>
              <w:pPrChange w:id="31657"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4A1FC5DD" w14:textId="44FBFFCF" w:rsidR="00D93FCC" w:rsidDel="003C19C7" w:rsidRDefault="002435EC">
            <w:pPr>
              <w:rPr>
                <w:del w:id="31658" w:author="瑋婷 徐" w:date="2025-01-03T17:04:00Z" w16du:dateUtc="2025-01-03T09:04:00Z"/>
                <w:rFonts w:ascii="Times New Roman" w:eastAsia="標楷體" w:hAnsi="Times New Roman" w:cs="Times New Roman"/>
              </w:rPr>
              <w:pPrChange w:id="31659" w:author="瑋婷 徐" w:date="2025-01-03T17:04:00Z" w16du:dateUtc="2025-01-03T09:04:00Z">
                <w:pPr>
                  <w:spacing w:line="276" w:lineRule="auto"/>
                  <w:jc w:val="center"/>
                </w:pPr>
              </w:pPrChange>
            </w:pPr>
            <w:del w:id="3166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FF692DD" w14:textId="7217183C" w:rsidR="00D93FCC" w:rsidDel="003C19C7" w:rsidRDefault="002435EC">
            <w:pPr>
              <w:rPr>
                <w:del w:id="31661" w:author="瑋婷 徐" w:date="2025-01-03T17:04:00Z" w16du:dateUtc="2025-01-03T09:04:00Z"/>
                <w:rFonts w:ascii="Times New Roman" w:eastAsia="標楷體" w:hAnsi="Times New Roman" w:cs="Times New Roman"/>
              </w:rPr>
              <w:pPrChange w:id="31662" w:author="瑋婷 徐" w:date="2025-01-03T17:04:00Z" w16du:dateUtc="2025-01-03T09:04:00Z">
                <w:pPr>
                  <w:spacing w:line="276" w:lineRule="auto"/>
                  <w:jc w:val="center"/>
                </w:pPr>
              </w:pPrChange>
            </w:pPr>
            <w:del w:id="316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16D117B" w14:textId="3D0B4198" w:rsidR="00D93FCC" w:rsidDel="003C19C7" w:rsidRDefault="002435EC">
            <w:pPr>
              <w:rPr>
                <w:del w:id="31664" w:author="瑋婷 徐" w:date="2025-01-03T17:04:00Z" w16du:dateUtc="2025-01-03T09:04:00Z"/>
                <w:rFonts w:ascii="Times New Roman" w:eastAsia="標楷體" w:hAnsi="Times New Roman" w:cs="Times New Roman"/>
              </w:rPr>
              <w:pPrChange w:id="31665" w:author="瑋婷 徐" w:date="2025-01-03T17:04:00Z" w16du:dateUtc="2025-01-03T09:04:00Z">
                <w:pPr>
                  <w:spacing w:line="276" w:lineRule="auto"/>
                  <w:jc w:val="center"/>
                </w:pPr>
              </w:pPrChange>
            </w:pPr>
            <w:del w:id="31666"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00449CCA" w14:textId="7CB3D760" w:rsidR="00D93FCC" w:rsidDel="003C19C7" w:rsidRDefault="002435EC">
            <w:pPr>
              <w:rPr>
                <w:del w:id="31667" w:author="瑋婷 徐" w:date="2025-01-03T17:04:00Z" w16du:dateUtc="2025-01-03T09:04:00Z"/>
                <w:rFonts w:ascii="Times New Roman" w:eastAsia="標楷體" w:hAnsi="Times New Roman" w:cs="Times New Roman"/>
              </w:rPr>
              <w:pPrChange w:id="31668" w:author="瑋婷 徐" w:date="2025-01-03T17:04:00Z" w16du:dateUtc="2025-01-03T09:04:00Z">
                <w:pPr>
                  <w:spacing w:line="276" w:lineRule="auto"/>
                  <w:jc w:val="center"/>
                </w:pPr>
              </w:pPrChange>
            </w:pPr>
            <w:del w:id="316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33FA3A8" w14:textId="1A5A85DF" w:rsidR="00D93FCC" w:rsidDel="003C19C7" w:rsidRDefault="00D93FCC">
            <w:pPr>
              <w:rPr>
                <w:del w:id="31670" w:author="瑋婷 徐" w:date="2025-01-03T17:04:00Z" w16du:dateUtc="2025-01-03T09:04:00Z"/>
                <w:rFonts w:ascii="Times New Roman" w:eastAsia="標楷體" w:hAnsi="Times New Roman" w:cs="Times New Roman"/>
              </w:rPr>
              <w:pPrChange w:id="3167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B765FAB" w14:textId="17803314" w:rsidR="00D93FCC" w:rsidDel="003C19C7" w:rsidRDefault="002435EC">
            <w:pPr>
              <w:rPr>
                <w:del w:id="31672" w:author="瑋婷 徐" w:date="2025-01-03T17:04:00Z" w16du:dateUtc="2025-01-03T09:04:00Z"/>
                <w:rFonts w:ascii="Times New Roman" w:eastAsia="標楷體" w:hAnsi="Times New Roman" w:cs="Times New Roman"/>
              </w:rPr>
              <w:pPrChange w:id="31673" w:author="瑋婷 徐" w:date="2025-01-03T17:04:00Z" w16du:dateUtc="2025-01-03T09:04:00Z">
                <w:pPr>
                  <w:spacing w:line="276" w:lineRule="auto"/>
                  <w:jc w:val="center"/>
                </w:pPr>
              </w:pPrChange>
            </w:pPr>
            <w:del w:id="3167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740D9BF" w14:textId="6E13179A" w:rsidR="00D93FCC" w:rsidDel="003C19C7" w:rsidRDefault="002435EC">
            <w:pPr>
              <w:rPr>
                <w:del w:id="31675" w:author="瑋婷 徐" w:date="2025-01-03T17:04:00Z" w16du:dateUtc="2025-01-03T09:04:00Z"/>
                <w:rFonts w:ascii="Times New Roman" w:eastAsia="標楷體" w:hAnsi="Times New Roman" w:cs="Times New Roman"/>
              </w:rPr>
              <w:pPrChange w:id="31676" w:author="瑋婷 徐" w:date="2025-01-03T17:04:00Z" w16du:dateUtc="2025-01-03T09:04:00Z">
                <w:pPr>
                  <w:spacing w:line="276" w:lineRule="auto"/>
                  <w:jc w:val="center"/>
                </w:pPr>
              </w:pPrChange>
            </w:pPr>
            <w:del w:id="3167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DEE37D2" w14:textId="7E51EB3D" w:rsidR="00D93FCC" w:rsidDel="003C19C7" w:rsidRDefault="002435EC">
            <w:pPr>
              <w:rPr>
                <w:del w:id="31678" w:author="瑋婷 徐" w:date="2025-01-03T17:04:00Z" w16du:dateUtc="2025-01-03T09:04:00Z"/>
                <w:rFonts w:ascii="Times New Roman" w:eastAsia="標楷體" w:hAnsi="Times New Roman" w:cs="Times New Roman"/>
              </w:rPr>
              <w:pPrChange w:id="31679" w:author="瑋婷 徐" w:date="2025-01-03T17:04:00Z" w16du:dateUtc="2025-01-03T09:04:00Z">
                <w:pPr>
                  <w:spacing w:line="276" w:lineRule="auto"/>
                  <w:jc w:val="center"/>
                </w:pPr>
              </w:pPrChange>
            </w:pPr>
            <w:del w:id="3168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6E05F69" w14:textId="3B5F40BD" w:rsidR="00D93FCC" w:rsidDel="003C19C7" w:rsidRDefault="002435EC">
            <w:pPr>
              <w:rPr>
                <w:del w:id="31681" w:author="瑋婷 徐" w:date="2025-01-03T17:04:00Z" w16du:dateUtc="2025-01-03T09:04:00Z"/>
                <w:rFonts w:ascii="Times New Roman" w:eastAsia="標楷體" w:hAnsi="Times New Roman" w:cs="Times New Roman"/>
              </w:rPr>
              <w:pPrChange w:id="31682" w:author="瑋婷 徐" w:date="2025-01-03T17:04:00Z" w16du:dateUtc="2025-01-03T09:04:00Z">
                <w:pPr>
                  <w:spacing w:line="276" w:lineRule="auto"/>
                  <w:jc w:val="center"/>
                </w:pPr>
              </w:pPrChange>
            </w:pPr>
            <w:del w:id="3168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58B91D2E" w14:textId="4239839E" w:rsidR="00D93FCC" w:rsidDel="003C19C7" w:rsidRDefault="002435EC">
            <w:pPr>
              <w:rPr>
                <w:del w:id="31684" w:author="瑋婷 徐" w:date="2025-01-03T17:04:00Z" w16du:dateUtc="2025-01-03T09:04:00Z"/>
                <w:rFonts w:ascii="Times New Roman" w:eastAsia="標楷體" w:hAnsi="Times New Roman" w:cs="Times New Roman"/>
              </w:rPr>
              <w:pPrChange w:id="31685" w:author="瑋婷 徐" w:date="2025-01-03T17:04:00Z" w16du:dateUtc="2025-01-03T09:04:00Z">
                <w:pPr>
                  <w:spacing w:line="276" w:lineRule="auto"/>
                  <w:jc w:val="center"/>
                </w:pPr>
              </w:pPrChange>
            </w:pPr>
            <w:del w:id="3168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0A145FA" w14:textId="13D6CC42" w:rsidR="00D93FCC" w:rsidDel="003C19C7" w:rsidRDefault="002435EC">
            <w:pPr>
              <w:rPr>
                <w:del w:id="31687" w:author="瑋婷 徐" w:date="2025-01-03T17:04:00Z" w16du:dateUtc="2025-01-03T09:04:00Z"/>
                <w:rFonts w:ascii="Times New Roman" w:eastAsia="標楷體" w:hAnsi="Times New Roman" w:cs="Times New Roman"/>
              </w:rPr>
              <w:pPrChange w:id="31688" w:author="瑋婷 徐" w:date="2025-01-03T17:04:00Z" w16du:dateUtc="2025-01-03T09:04:00Z">
                <w:pPr>
                  <w:spacing w:line="276" w:lineRule="auto"/>
                  <w:jc w:val="center"/>
                </w:pPr>
              </w:pPrChange>
            </w:pPr>
            <w:del w:id="3168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5606609C" w14:textId="2C9FB10B" w:rsidR="00D93FCC" w:rsidDel="003C19C7" w:rsidRDefault="002435EC">
            <w:pPr>
              <w:rPr>
                <w:del w:id="31690" w:author="瑋婷 徐" w:date="2025-01-03T17:04:00Z" w16du:dateUtc="2025-01-03T09:04:00Z"/>
                <w:rFonts w:ascii="Times New Roman" w:eastAsia="標楷體" w:hAnsi="Times New Roman" w:cs="Times New Roman"/>
              </w:rPr>
              <w:pPrChange w:id="31691" w:author="瑋婷 徐" w:date="2025-01-03T17:04:00Z" w16du:dateUtc="2025-01-03T09:04:00Z">
                <w:pPr>
                  <w:spacing w:line="276" w:lineRule="auto"/>
                  <w:jc w:val="center"/>
                </w:pPr>
              </w:pPrChange>
            </w:pPr>
            <w:del w:id="3169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DB523E0" w14:textId="0557B1A4" w:rsidR="00D93FCC" w:rsidDel="003C19C7" w:rsidRDefault="00D93FCC">
            <w:pPr>
              <w:rPr>
                <w:del w:id="31693" w:author="瑋婷 徐" w:date="2025-01-03T17:04:00Z" w16du:dateUtc="2025-01-03T09:04:00Z"/>
                <w:rFonts w:ascii="Times New Roman" w:eastAsia="標楷體" w:hAnsi="Times New Roman" w:cs="Times New Roman"/>
              </w:rPr>
              <w:pPrChange w:id="3169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92E3519" w14:textId="10468E5D" w:rsidR="00D93FCC" w:rsidDel="003C19C7" w:rsidRDefault="00D93FCC">
            <w:pPr>
              <w:rPr>
                <w:del w:id="31695" w:author="瑋婷 徐" w:date="2025-01-03T17:04:00Z" w16du:dateUtc="2025-01-03T09:04:00Z"/>
                <w:rFonts w:ascii="Times New Roman" w:eastAsia="標楷體" w:hAnsi="Times New Roman" w:cs="Times New Roman"/>
              </w:rPr>
              <w:pPrChange w:id="3169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CB7C910" w14:textId="3817B22D" w:rsidR="00D93FCC" w:rsidDel="003C19C7" w:rsidRDefault="002435EC">
            <w:pPr>
              <w:rPr>
                <w:del w:id="31697" w:author="瑋婷 徐" w:date="2025-01-03T17:04:00Z" w16du:dateUtc="2025-01-03T09:04:00Z"/>
                <w:rFonts w:ascii="Times New Roman" w:eastAsia="標楷體" w:hAnsi="Times New Roman" w:cs="Times New Roman"/>
              </w:rPr>
              <w:pPrChange w:id="31698" w:author="瑋婷 徐" w:date="2025-01-03T17:04:00Z" w16du:dateUtc="2025-01-03T09:04:00Z">
                <w:pPr>
                  <w:spacing w:line="276" w:lineRule="auto"/>
                  <w:jc w:val="center"/>
                </w:pPr>
              </w:pPrChange>
            </w:pPr>
            <w:del w:id="31699"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71A94180" w14:textId="001B408B" w:rsidR="00D93FCC" w:rsidDel="003C19C7" w:rsidRDefault="00D93FCC">
            <w:pPr>
              <w:rPr>
                <w:del w:id="31700" w:author="瑋婷 徐" w:date="2025-01-03T17:04:00Z" w16du:dateUtc="2025-01-03T09:04:00Z"/>
                <w:rFonts w:ascii="Times New Roman" w:eastAsia="標楷體" w:hAnsi="Times New Roman" w:cs="Times New Roman"/>
              </w:rPr>
              <w:pPrChange w:id="3170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542D1C7" w14:textId="62DBDAF7" w:rsidR="00D93FCC" w:rsidDel="003C19C7" w:rsidRDefault="002435EC">
            <w:pPr>
              <w:rPr>
                <w:del w:id="31702" w:author="瑋婷 徐" w:date="2025-01-03T17:04:00Z" w16du:dateUtc="2025-01-03T09:04:00Z"/>
                <w:rFonts w:ascii="Times New Roman" w:eastAsia="標楷體" w:hAnsi="Times New Roman" w:cs="Times New Roman"/>
              </w:rPr>
              <w:pPrChange w:id="31703" w:author="瑋婷 徐" w:date="2025-01-03T17:04:00Z" w16du:dateUtc="2025-01-03T09:04:00Z">
                <w:pPr>
                  <w:spacing w:line="276" w:lineRule="auto"/>
                  <w:jc w:val="center"/>
                </w:pPr>
              </w:pPrChange>
            </w:pPr>
            <w:del w:id="3170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F765F96" w14:textId="7C8C0CEF" w:rsidR="00D93FCC" w:rsidDel="003C19C7" w:rsidRDefault="002435EC">
            <w:pPr>
              <w:rPr>
                <w:del w:id="31705" w:author="瑋婷 徐" w:date="2025-01-03T17:04:00Z" w16du:dateUtc="2025-01-03T09:04:00Z"/>
                <w:rFonts w:ascii="Times New Roman" w:eastAsia="標楷體" w:hAnsi="Times New Roman" w:cs="Times New Roman"/>
              </w:rPr>
              <w:pPrChange w:id="31706" w:author="瑋婷 徐" w:date="2025-01-03T17:04:00Z" w16du:dateUtc="2025-01-03T09:04:00Z">
                <w:pPr>
                  <w:spacing w:line="276" w:lineRule="auto"/>
                  <w:jc w:val="center"/>
                </w:pPr>
              </w:pPrChange>
            </w:pPr>
            <w:del w:id="31707"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2B3DE259" w14:textId="5CA72277" w:rsidR="00D93FCC" w:rsidDel="003C19C7" w:rsidRDefault="002435EC">
            <w:pPr>
              <w:rPr>
                <w:del w:id="31708" w:author="瑋婷 徐" w:date="2025-01-03T17:04:00Z" w16du:dateUtc="2025-01-03T09:04:00Z"/>
                <w:rFonts w:ascii="Times New Roman" w:eastAsia="標楷體" w:hAnsi="Times New Roman" w:cs="Times New Roman"/>
              </w:rPr>
              <w:pPrChange w:id="31709" w:author="瑋婷 徐" w:date="2025-01-03T17:04:00Z" w16du:dateUtc="2025-01-03T09:04:00Z">
                <w:pPr>
                  <w:spacing w:line="276" w:lineRule="auto"/>
                  <w:jc w:val="center"/>
                </w:pPr>
              </w:pPrChange>
            </w:pPr>
            <w:del w:id="317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02136B2" w14:textId="066E531A" w:rsidR="00D93FCC" w:rsidDel="003C19C7" w:rsidRDefault="002435EC">
            <w:pPr>
              <w:rPr>
                <w:del w:id="31711" w:author="瑋婷 徐" w:date="2025-01-03T17:04:00Z" w16du:dateUtc="2025-01-03T09:04:00Z"/>
                <w:rFonts w:ascii="Times New Roman" w:eastAsia="標楷體" w:hAnsi="Times New Roman" w:cs="Times New Roman"/>
              </w:rPr>
              <w:pPrChange w:id="31712" w:author="瑋婷 徐" w:date="2025-01-03T17:04:00Z" w16du:dateUtc="2025-01-03T09:04:00Z">
                <w:pPr>
                  <w:spacing w:line="276" w:lineRule="auto"/>
                  <w:jc w:val="center"/>
                </w:pPr>
              </w:pPrChange>
            </w:pPr>
            <w:del w:id="3171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3BED49" w14:textId="517D0BA0" w:rsidR="00D93FCC" w:rsidDel="003C19C7" w:rsidRDefault="002435EC">
            <w:pPr>
              <w:rPr>
                <w:del w:id="31714" w:author="瑋婷 徐" w:date="2025-01-03T17:04:00Z" w16du:dateUtc="2025-01-03T09:04:00Z"/>
                <w:rFonts w:ascii="Times New Roman" w:eastAsia="標楷體" w:hAnsi="Times New Roman" w:cs="Times New Roman"/>
              </w:rPr>
              <w:pPrChange w:id="31715" w:author="瑋婷 徐" w:date="2025-01-03T17:04:00Z" w16du:dateUtc="2025-01-03T09:04:00Z">
                <w:pPr>
                  <w:spacing w:line="276" w:lineRule="auto"/>
                  <w:jc w:val="center"/>
                </w:pPr>
              </w:pPrChange>
            </w:pPr>
            <w:del w:id="3171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70AB9DA" w14:textId="4533D07E" w:rsidR="00D93FCC" w:rsidDel="003C19C7" w:rsidRDefault="00D93FCC">
            <w:pPr>
              <w:rPr>
                <w:del w:id="31717" w:author="瑋婷 徐" w:date="2025-01-03T17:04:00Z" w16du:dateUtc="2025-01-03T09:04:00Z"/>
                <w:rFonts w:ascii="Times New Roman" w:eastAsia="標楷體" w:hAnsi="Times New Roman" w:cs="Times New Roman"/>
              </w:rPr>
              <w:pPrChange w:id="31718"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188A81C" w14:textId="6FD243AB" w:rsidR="00D93FCC" w:rsidDel="003C19C7" w:rsidRDefault="00D93FCC">
            <w:pPr>
              <w:rPr>
                <w:del w:id="31719" w:author="瑋婷 徐" w:date="2025-01-03T17:04:00Z" w16du:dateUtc="2025-01-03T09:04:00Z"/>
                <w:rFonts w:ascii="Times New Roman" w:eastAsia="標楷體" w:hAnsi="Times New Roman" w:cs="Times New Roman"/>
              </w:rPr>
              <w:pPrChange w:id="3172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2A603E6" w14:textId="35BFFBBC" w:rsidR="00D93FCC" w:rsidDel="003C19C7" w:rsidRDefault="002435EC">
            <w:pPr>
              <w:rPr>
                <w:del w:id="31721" w:author="瑋婷 徐" w:date="2025-01-03T17:04:00Z" w16du:dateUtc="2025-01-03T09:04:00Z"/>
                <w:rFonts w:ascii="Times New Roman" w:eastAsia="標楷體" w:hAnsi="Times New Roman" w:cs="Times New Roman"/>
              </w:rPr>
              <w:pPrChange w:id="31722" w:author="瑋婷 徐" w:date="2025-01-03T17:04:00Z" w16du:dateUtc="2025-01-03T09:04:00Z">
                <w:pPr>
                  <w:spacing w:line="276" w:lineRule="auto"/>
                  <w:jc w:val="center"/>
                </w:pPr>
              </w:pPrChange>
            </w:pPr>
            <w:del w:id="317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F08492" w14:textId="42F9E7A2" w:rsidR="00D93FCC" w:rsidDel="003C19C7" w:rsidRDefault="002435EC">
            <w:pPr>
              <w:rPr>
                <w:del w:id="31724" w:author="瑋婷 徐" w:date="2025-01-03T17:04:00Z" w16du:dateUtc="2025-01-03T09:04:00Z"/>
                <w:rFonts w:ascii="Times New Roman" w:eastAsia="標楷體" w:hAnsi="Times New Roman" w:cs="Times New Roman"/>
              </w:rPr>
              <w:pPrChange w:id="31725" w:author="瑋婷 徐" w:date="2025-01-03T17:04:00Z" w16du:dateUtc="2025-01-03T09:04:00Z">
                <w:pPr>
                  <w:spacing w:line="276" w:lineRule="auto"/>
                  <w:jc w:val="center"/>
                </w:pPr>
              </w:pPrChange>
            </w:pPr>
            <w:del w:id="3172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471A8BBD" w14:textId="6611BA68" w:rsidR="00D93FCC" w:rsidDel="003C19C7" w:rsidRDefault="002435EC">
            <w:pPr>
              <w:rPr>
                <w:del w:id="31727" w:author="瑋婷 徐" w:date="2025-01-03T17:04:00Z" w16du:dateUtc="2025-01-03T09:04:00Z"/>
                <w:rFonts w:ascii="Times New Roman" w:eastAsia="標楷體" w:hAnsi="Times New Roman" w:cs="Times New Roman"/>
              </w:rPr>
              <w:pPrChange w:id="31728" w:author="瑋婷 徐" w:date="2025-01-03T17:04:00Z" w16du:dateUtc="2025-01-03T09:04:00Z">
                <w:pPr>
                  <w:spacing w:line="276" w:lineRule="auto"/>
                  <w:jc w:val="center"/>
                </w:pPr>
              </w:pPrChange>
            </w:pPr>
            <w:del w:id="31729"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606F9C10" w14:textId="2F9CE680" w:rsidR="00D93FCC" w:rsidDel="003C19C7" w:rsidRDefault="002435EC">
            <w:pPr>
              <w:rPr>
                <w:del w:id="31730" w:author="瑋婷 徐" w:date="2025-01-03T17:04:00Z" w16du:dateUtc="2025-01-03T09:04:00Z"/>
                <w:rFonts w:ascii="Times New Roman" w:eastAsia="標楷體" w:hAnsi="Times New Roman" w:cs="Times New Roman"/>
              </w:rPr>
              <w:pPrChange w:id="31731" w:author="瑋婷 徐" w:date="2025-01-03T17:04:00Z" w16du:dateUtc="2025-01-03T09:04:00Z">
                <w:pPr>
                  <w:spacing w:line="276" w:lineRule="auto"/>
                  <w:jc w:val="center"/>
                </w:pPr>
              </w:pPrChange>
            </w:pPr>
            <w:del w:id="31732"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57383A94" w14:textId="03A6B948">
        <w:trPr>
          <w:cantSplit/>
          <w:jc w:val="center"/>
          <w:del w:id="31733" w:author="瑋婷 徐" w:date="2025-01-03T17:04:00Z"/>
        </w:trPr>
        <w:tc>
          <w:tcPr>
            <w:tcW w:w="2401" w:type="dxa"/>
            <w:tcBorders>
              <w:left w:val="single" w:sz="4" w:space="0" w:color="000000"/>
              <w:bottom w:val="single" w:sz="4" w:space="0" w:color="000000"/>
            </w:tcBorders>
            <w:shd w:val="clear" w:color="auto" w:fill="FFFFFF"/>
            <w:vAlign w:val="bottom"/>
          </w:tcPr>
          <w:p w14:paraId="36F67EE6" w14:textId="658B5235" w:rsidR="00D93FCC" w:rsidDel="003C19C7" w:rsidRDefault="002435EC">
            <w:pPr>
              <w:rPr>
                <w:del w:id="31734" w:author="瑋婷 徐" w:date="2025-01-03T17:04:00Z" w16du:dateUtc="2025-01-03T09:04:00Z"/>
                <w:rFonts w:ascii="Times New Roman" w:eastAsia="標楷體" w:hAnsi="Times New Roman" w:cs="Times New Roman"/>
              </w:rPr>
              <w:pPrChange w:id="31735" w:author="瑋婷 徐" w:date="2025-01-03T17:04:00Z" w16du:dateUtc="2025-01-03T09:04:00Z">
                <w:pPr>
                  <w:spacing w:line="276" w:lineRule="auto"/>
                </w:pPr>
              </w:pPrChange>
            </w:pPr>
            <w:del w:id="31736" w:author="瑋婷 徐" w:date="2025-01-03T17:04:00Z" w16du:dateUtc="2025-01-03T09:04:00Z">
              <w:r w:rsidDel="003C19C7">
                <w:rPr>
                  <w:rFonts w:ascii="Times New Roman" w:eastAsia="標楷體" w:hAnsi="Times New Roman" w:cs="Times New Roman"/>
                  <w:color w:val="000000"/>
                </w:rPr>
                <w:delText>小啄木</w:delText>
              </w:r>
            </w:del>
          </w:p>
        </w:tc>
        <w:tc>
          <w:tcPr>
            <w:tcW w:w="3529" w:type="dxa"/>
            <w:tcBorders>
              <w:bottom w:val="single" w:sz="4" w:space="0" w:color="000000"/>
              <w:right w:val="single" w:sz="4" w:space="0" w:color="000000"/>
            </w:tcBorders>
            <w:shd w:val="clear" w:color="auto" w:fill="FFFFFF"/>
            <w:vAlign w:val="bottom"/>
          </w:tcPr>
          <w:p w14:paraId="296F0B55" w14:textId="4F428223" w:rsidR="00D93FCC" w:rsidDel="003C19C7" w:rsidRDefault="002435EC">
            <w:pPr>
              <w:rPr>
                <w:del w:id="31737" w:author="瑋婷 徐" w:date="2025-01-03T17:04:00Z" w16du:dateUtc="2025-01-03T09:04:00Z"/>
                <w:rFonts w:ascii="Times New Roman" w:eastAsia="標楷體" w:hAnsi="Times New Roman" w:cs="Times New Roman"/>
                <w:i/>
              </w:rPr>
              <w:pPrChange w:id="31738" w:author="瑋婷 徐" w:date="2025-01-03T17:04:00Z" w16du:dateUtc="2025-01-03T09:04:00Z">
                <w:pPr>
                  <w:spacing w:line="276" w:lineRule="auto"/>
                </w:pPr>
              </w:pPrChange>
            </w:pPr>
            <w:del w:id="31739" w:author="瑋婷 徐" w:date="2025-01-03T17:04:00Z" w16du:dateUtc="2025-01-03T09:04:00Z">
              <w:r w:rsidDel="003C19C7">
                <w:rPr>
                  <w:rFonts w:ascii="Times New Roman" w:eastAsia="標楷體" w:hAnsi="Times New Roman" w:cs="Times New Roman"/>
                  <w:i/>
                  <w:iCs/>
                  <w:color w:val="000000"/>
                </w:rPr>
                <w:delText>Yungipicus canicapillus</w:delText>
              </w:r>
            </w:del>
          </w:p>
        </w:tc>
        <w:tc>
          <w:tcPr>
            <w:tcW w:w="272" w:type="dxa"/>
            <w:tcBorders>
              <w:left w:val="single" w:sz="4" w:space="0" w:color="000000"/>
              <w:bottom w:val="single" w:sz="4" w:space="0" w:color="000000"/>
            </w:tcBorders>
            <w:shd w:val="clear" w:color="auto" w:fill="D9D9D9"/>
            <w:vAlign w:val="center"/>
          </w:tcPr>
          <w:p w14:paraId="24128430" w14:textId="458747D7" w:rsidR="00D93FCC" w:rsidDel="003C19C7" w:rsidRDefault="00D93FCC">
            <w:pPr>
              <w:rPr>
                <w:del w:id="31740" w:author="瑋婷 徐" w:date="2025-01-03T17:04:00Z" w16du:dateUtc="2025-01-03T09:04:00Z"/>
                <w:rFonts w:ascii="Times New Roman" w:eastAsia="標楷體" w:hAnsi="Times New Roman" w:cs="Times New Roman"/>
              </w:rPr>
              <w:pPrChange w:id="31741"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7565E3C6" w14:textId="71DBD5C0" w:rsidR="00D93FCC" w:rsidDel="003C19C7" w:rsidRDefault="00D93FCC">
            <w:pPr>
              <w:rPr>
                <w:del w:id="31742" w:author="瑋婷 徐" w:date="2025-01-03T17:04:00Z" w16du:dateUtc="2025-01-03T09:04:00Z"/>
                <w:rFonts w:ascii="Times New Roman" w:eastAsia="標楷體" w:hAnsi="Times New Roman" w:cs="Times New Roman"/>
              </w:rPr>
              <w:pPrChange w:id="31743"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60E027ED" w14:textId="19A40E01" w:rsidR="00D93FCC" w:rsidDel="003C19C7" w:rsidRDefault="00D93FCC">
            <w:pPr>
              <w:rPr>
                <w:del w:id="31744" w:author="瑋婷 徐" w:date="2025-01-03T17:04:00Z" w16du:dateUtc="2025-01-03T09:04:00Z"/>
                <w:rFonts w:ascii="Times New Roman" w:eastAsia="標楷體" w:hAnsi="Times New Roman" w:cs="Times New Roman"/>
              </w:rPr>
              <w:pPrChange w:id="31745"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126898D3" w14:textId="45B9FB87" w:rsidR="00D93FCC" w:rsidDel="003C19C7" w:rsidRDefault="00D93FCC">
            <w:pPr>
              <w:rPr>
                <w:del w:id="31746" w:author="瑋婷 徐" w:date="2025-01-03T17:04:00Z" w16du:dateUtc="2025-01-03T09:04:00Z"/>
                <w:rFonts w:ascii="Times New Roman" w:eastAsia="標楷體" w:hAnsi="Times New Roman" w:cs="Times New Roman"/>
              </w:rPr>
              <w:pPrChange w:id="31747"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51BB9571" w14:textId="0AF3489B" w:rsidR="00D93FCC" w:rsidDel="003C19C7" w:rsidRDefault="00D93FCC">
            <w:pPr>
              <w:rPr>
                <w:del w:id="31748" w:author="瑋婷 徐" w:date="2025-01-03T17:04:00Z" w16du:dateUtc="2025-01-03T09:04:00Z"/>
                <w:rFonts w:ascii="Times New Roman" w:eastAsia="標楷體" w:hAnsi="Times New Roman" w:cs="Times New Roman"/>
              </w:rPr>
              <w:pPrChange w:id="31749"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2460F222" w14:textId="32351EA1" w:rsidR="00D93FCC" w:rsidDel="003C19C7" w:rsidRDefault="00D93FCC">
            <w:pPr>
              <w:rPr>
                <w:del w:id="31750" w:author="瑋婷 徐" w:date="2025-01-03T17:04:00Z" w16du:dateUtc="2025-01-03T09:04:00Z"/>
                <w:rFonts w:ascii="Times New Roman" w:eastAsia="標楷體" w:hAnsi="Times New Roman" w:cs="Times New Roman"/>
              </w:rPr>
              <w:pPrChange w:id="31751"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3635D346" w14:textId="3AE4C26E" w:rsidR="00D93FCC" w:rsidDel="003C19C7" w:rsidRDefault="00D93FCC">
            <w:pPr>
              <w:rPr>
                <w:del w:id="31752" w:author="瑋婷 徐" w:date="2025-01-03T17:04:00Z" w16du:dateUtc="2025-01-03T09:04:00Z"/>
                <w:rFonts w:ascii="Times New Roman" w:eastAsia="標楷體" w:hAnsi="Times New Roman" w:cs="Times New Roman"/>
              </w:rPr>
              <w:pPrChange w:id="31753"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49F704DD" w14:textId="7503DBC9" w:rsidR="00D93FCC" w:rsidDel="003C19C7" w:rsidRDefault="00D93FCC">
            <w:pPr>
              <w:rPr>
                <w:del w:id="31754" w:author="瑋婷 徐" w:date="2025-01-03T17:04:00Z" w16du:dateUtc="2025-01-03T09:04:00Z"/>
                <w:rFonts w:ascii="Times New Roman" w:eastAsia="標楷體" w:hAnsi="Times New Roman" w:cs="Times New Roman"/>
              </w:rPr>
              <w:pPrChange w:id="31755"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2482635C" w14:textId="3013A874" w:rsidR="00D93FCC" w:rsidDel="003C19C7" w:rsidRDefault="00D93FCC">
            <w:pPr>
              <w:rPr>
                <w:del w:id="31756" w:author="瑋婷 徐" w:date="2025-01-03T17:04:00Z" w16du:dateUtc="2025-01-03T09:04:00Z"/>
                <w:rFonts w:ascii="Times New Roman" w:eastAsia="標楷體" w:hAnsi="Times New Roman" w:cs="Times New Roman"/>
              </w:rPr>
              <w:pPrChange w:id="3175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92A886E" w14:textId="7D323C7C" w:rsidR="00D93FCC" w:rsidDel="003C19C7" w:rsidRDefault="00D93FCC">
            <w:pPr>
              <w:rPr>
                <w:del w:id="31758" w:author="瑋婷 徐" w:date="2025-01-03T17:04:00Z" w16du:dateUtc="2025-01-03T09:04:00Z"/>
                <w:rFonts w:ascii="Times New Roman" w:eastAsia="標楷體" w:hAnsi="Times New Roman" w:cs="Times New Roman"/>
              </w:rPr>
              <w:pPrChange w:id="3175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C0ACCB" w14:textId="0B4752CB" w:rsidR="00D93FCC" w:rsidDel="003C19C7" w:rsidRDefault="00D93FCC">
            <w:pPr>
              <w:rPr>
                <w:del w:id="31760" w:author="瑋婷 徐" w:date="2025-01-03T17:04:00Z" w16du:dateUtc="2025-01-03T09:04:00Z"/>
                <w:rFonts w:ascii="Times New Roman" w:eastAsia="標楷體" w:hAnsi="Times New Roman" w:cs="Times New Roman"/>
              </w:rPr>
              <w:pPrChange w:id="31761"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0DB1B081" w14:textId="4A3FDF08" w:rsidR="00D93FCC" w:rsidDel="003C19C7" w:rsidRDefault="00D93FCC">
            <w:pPr>
              <w:rPr>
                <w:del w:id="31762" w:author="瑋婷 徐" w:date="2025-01-03T17:04:00Z" w16du:dateUtc="2025-01-03T09:04:00Z"/>
                <w:rFonts w:ascii="Times New Roman" w:eastAsia="標楷體" w:hAnsi="Times New Roman" w:cs="Times New Roman"/>
              </w:rPr>
              <w:pPrChange w:id="3176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4CD06A6" w14:textId="0F5C12F8" w:rsidR="00D93FCC" w:rsidDel="003C19C7" w:rsidRDefault="00D93FCC">
            <w:pPr>
              <w:rPr>
                <w:del w:id="31764" w:author="瑋婷 徐" w:date="2025-01-03T17:04:00Z" w16du:dateUtc="2025-01-03T09:04:00Z"/>
                <w:rFonts w:ascii="Times New Roman" w:eastAsia="標楷體" w:hAnsi="Times New Roman" w:cs="Times New Roman"/>
              </w:rPr>
              <w:pPrChange w:id="3176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884FA93" w14:textId="5D11B623" w:rsidR="00D93FCC" w:rsidDel="003C19C7" w:rsidRDefault="002435EC">
            <w:pPr>
              <w:rPr>
                <w:del w:id="31766" w:author="瑋婷 徐" w:date="2025-01-03T17:04:00Z" w16du:dateUtc="2025-01-03T09:04:00Z"/>
                <w:rFonts w:ascii="Times New Roman" w:eastAsia="標楷體" w:hAnsi="Times New Roman" w:cs="Times New Roman"/>
              </w:rPr>
              <w:pPrChange w:id="31767" w:author="瑋婷 徐" w:date="2025-01-03T17:04:00Z" w16du:dateUtc="2025-01-03T09:04:00Z">
                <w:pPr>
                  <w:spacing w:line="276" w:lineRule="auto"/>
                  <w:jc w:val="center"/>
                </w:pPr>
              </w:pPrChange>
            </w:pPr>
            <w:del w:id="317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08DC560" w14:textId="0B853B0E" w:rsidR="00D93FCC" w:rsidDel="003C19C7" w:rsidRDefault="00D93FCC">
            <w:pPr>
              <w:rPr>
                <w:del w:id="31769" w:author="瑋婷 徐" w:date="2025-01-03T17:04:00Z" w16du:dateUtc="2025-01-03T09:04:00Z"/>
                <w:rFonts w:ascii="Times New Roman" w:eastAsia="標楷體" w:hAnsi="Times New Roman" w:cs="Times New Roman"/>
              </w:rPr>
              <w:pPrChange w:id="3177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9D9C3F8" w14:textId="11372F80" w:rsidR="00D93FCC" w:rsidDel="003C19C7" w:rsidRDefault="00D93FCC">
            <w:pPr>
              <w:rPr>
                <w:del w:id="31771" w:author="瑋婷 徐" w:date="2025-01-03T17:04:00Z" w16du:dateUtc="2025-01-03T09:04:00Z"/>
                <w:rFonts w:ascii="Times New Roman" w:eastAsia="標楷體" w:hAnsi="Times New Roman" w:cs="Times New Roman"/>
              </w:rPr>
              <w:pPrChange w:id="3177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24007F7" w14:textId="0D2609CF" w:rsidR="00D93FCC" w:rsidDel="003C19C7" w:rsidRDefault="00D93FCC">
            <w:pPr>
              <w:rPr>
                <w:del w:id="31773" w:author="瑋婷 徐" w:date="2025-01-03T17:04:00Z" w16du:dateUtc="2025-01-03T09:04:00Z"/>
                <w:rFonts w:ascii="Times New Roman" w:eastAsia="標楷體" w:hAnsi="Times New Roman" w:cs="Times New Roman"/>
              </w:rPr>
              <w:pPrChange w:id="3177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D7E66C5" w14:textId="0753088B" w:rsidR="00D93FCC" w:rsidDel="003C19C7" w:rsidRDefault="00D93FCC">
            <w:pPr>
              <w:rPr>
                <w:del w:id="31775" w:author="瑋婷 徐" w:date="2025-01-03T17:04:00Z" w16du:dateUtc="2025-01-03T09:04:00Z"/>
                <w:rFonts w:ascii="Times New Roman" w:eastAsia="標楷體" w:hAnsi="Times New Roman" w:cs="Times New Roman"/>
              </w:rPr>
              <w:pPrChange w:id="3177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5397DD0" w14:textId="177B74C5" w:rsidR="00D93FCC" w:rsidDel="003C19C7" w:rsidRDefault="00D93FCC">
            <w:pPr>
              <w:rPr>
                <w:del w:id="31777" w:author="瑋婷 徐" w:date="2025-01-03T17:04:00Z" w16du:dateUtc="2025-01-03T09:04:00Z"/>
                <w:rFonts w:ascii="Times New Roman" w:eastAsia="標楷體" w:hAnsi="Times New Roman" w:cs="Times New Roman"/>
              </w:rPr>
              <w:pPrChange w:id="31778"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199C8422" w14:textId="763B6CD9" w:rsidR="00D93FCC" w:rsidDel="003C19C7" w:rsidRDefault="00D93FCC">
            <w:pPr>
              <w:rPr>
                <w:del w:id="31779" w:author="瑋婷 徐" w:date="2025-01-03T17:04:00Z" w16du:dateUtc="2025-01-03T09:04:00Z"/>
                <w:rFonts w:ascii="Times New Roman" w:eastAsia="標楷體" w:hAnsi="Times New Roman" w:cs="Times New Roman"/>
              </w:rPr>
              <w:pPrChange w:id="3178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485D196" w14:textId="60CBC561" w:rsidR="00D93FCC" w:rsidDel="003C19C7" w:rsidRDefault="00D93FCC">
            <w:pPr>
              <w:rPr>
                <w:del w:id="31781" w:author="瑋婷 徐" w:date="2025-01-03T17:04:00Z" w16du:dateUtc="2025-01-03T09:04:00Z"/>
                <w:rFonts w:ascii="Times New Roman" w:eastAsia="標楷體" w:hAnsi="Times New Roman" w:cs="Times New Roman"/>
              </w:rPr>
              <w:pPrChange w:id="3178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CC63B0A" w14:textId="04600085" w:rsidR="00D93FCC" w:rsidDel="003C19C7" w:rsidRDefault="00D93FCC">
            <w:pPr>
              <w:rPr>
                <w:del w:id="31783" w:author="瑋婷 徐" w:date="2025-01-03T17:04:00Z" w16du:dateUtc="2025-01-03T09:04:00Z"/>
                <w:rFonts w:ascii="Times New Roman" w:eastAsia="標楷體" w:hAnsi="Times New Roman" w:cs="Times New Roman"/>
              </w:rPr>
              <w:pPrChange w:id="3178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1BD3B66B" w14:textId="1CF29E6E" w:rsidR="00D93FCC" w:rsidDel="003C19C7" w:rsidRDefault="002435EC">
            <w:pPr>
              <w:rPr>
                <w:del w:id="31785" w:author="瑋婷 徐" w:date="2025-01-03T17:04:00Z" w16du:dateUtc="2025-01-03T09:04:00Z"/>
                <w:rFonts w:ascii="Times New Roman" w:eastAsia="標楷體" w:hAnsi="Times New Roman" w:cs="Times New Roman"/>
              </w:rPr>
              <w:pPrChange w:id="31786" w:author="瑋婷 徐" w:date="2025-01-03T17:04:00Z" w16du:dateUtc="2025-01-03T09:04:00Z">
                <w:pPr>
                  <w:spacing w:line="276" w:lineRule="auto"/>
                  <w:jc w:val="center"/>
                </w:pPr>
              </w:pPrChange>
            </w:pPr>
            <w:del w:id="31787"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2409DACC" w14:textId="06AD2627" w:rsidR="00D93FCC" w:rsidDel="003C19C7" w:rsidRDefault="002435EC">
            <w:pPr>
              <w:rPr>
                <w:del w:id="31788" w:author="瑋婷 徐" w:date="2025-01-03T17:04:00Z" w16du:dateUtc="2025-01-03T09:04:00Z"/>
                <w:rFonts w:ascii="Times New Roman" w:eastAsia="標楷體" w:hAnsi="Times New Roman" w:cs="Times New Roman"/>
              </w:rPr>
              <w:pPrChange w:id="31789" w:author="瑋婷 徐" w:date="2025-01-03T17:04:00Z" w16du:dateUtc="2025-01-03T09:04:00Z">
                <w:pPr>
                  <w:spacing w:line="276" w:lineRule="auto"/>
                  <w:jc w:val="center"/>
                </w:pPr>
              </w:pPrChange>
            </w:pPr>
            <w:del w:id="3179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91B993B" w14:textId="20A7080B" w:rsidR="00D93FCC" w:rsidDel="003C19C7" w:rsidRDefault="002435EC">
            <w:pPr>
              <w:rPr>
                <w:del w:id="31791" w:author="瑋婷 徐" w:date="2025-01-03T17:04:00Z" w16du:dateUtc="2025-01-03T09:04:00Z"/>
                <w:rFonts w:ascii="Times New Roman" w:eastAsia="標楷體" w:hAnsi="Times New Roman" w:cs="Times New Roman"/>
              </w:rPr>
              <w:pPrChange w:id="31792" w:author="瑋婷 徐" w:date="2025-01-03T17:04:00Z" w16du:dateUtc="2025-01-03T09:04:00Z">
                <w:pPr>
                  <w:spacing w:line="276" w:lineRule="auto"/>
                  <w:jc w:val="center"/>
                </w:pPr>
              </w:pPrChange>
            </w:pPr>
            <w:del w:id="3179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2D22D19" w14:textId="42EC57A7" w:rsidR="00D93FCC" w:rsidDel="003C19C7" w:rsidRDefault="00D93FCC">
            <w:pPr>
              <w:rPr>
                <w:del w:id="31794" w:author="瑋婷 徐" w:date="2025-01-03T17:04:00Z" w16du:dateUtc="2025-01-03T09:04:00Z"/>
                <w:rFonts w:ascii="Times New Roman" w:eastAsia="標楷體" w:hAnsi="Times New Roman" w:cs="Times New Roman"/>
              </w:rPr>
              <w:pPrChange w:id="31795"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7418E88D" w14:textId="7FEB6A58" w:rsidR="00D93FCC" w:rsidDel="003C19C7" w:rsidRDefault="00D93FCC">
            <w:pPr>
              <w:rPr>
                <w:del w:id="31796" w:author="瑋婷 徐" w:date="2025-01-03T17:04:00Z" w16du:dateUtc="2025-01-03T09:04:00Z"/>
                <w:rFonts w:ascii="Times New Roman" w:eastAsia="標楷體" w:hAnsi="Times New Roman" w:cs="Times New Roman"/>
              </w:rPr>
              <w:pPrChange w:id="3179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A9E6C92" w14:textId="055BB985" w:rsidR="00D93FCC" w:rsidDel="003C19C7" w:rsidRDefault="00D93FCC">
            <w:pPr>
              <w:rPr>
                <w:del w:id="31798" w:author="瑋婷 徐" w:date="2025-01-03T17:04:00Z" w16du:dateUtc="2025-01-03T09:04:00Z"/>
                <w:rFonts w:ascii="Times New Roman" w:eastAsia="標楷體" w:hAnsi="Times New Roman" w:cs="Times New Roman"/>
              </w:rPr>
              <w:pPrChange w:id="3179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AB806EA" w14:textId="3F295694" w:rsidR="00D93FCC" w:rsidDel="003C19C7" w:rsidRDefault="002435EC">
            <w:pPr>
              <w:rPr>
                <w:del w:id="31800" w:author="瑋婷 徐" w:date="2025-01-03T17:04:00Z" w16du:dateUtc="2025-01-03T09:04:00Z"/>
                <w:rFonts w:ascii="Times New Roman" w:eastAsia="標楷體" w:hAnsi="Times New Roman" w:cs="Times New Roman"/>
              </w:rPr>
              <w:pPrChange w:id="31801" w:author="瑋婷 徐" w:date="2025-01-03T17:04:00Z" w16du:dateUtc="2025-01-03T09:04:00Z">
                <w:pPr>
                  <w:spacing w:line="276" w:lineRule="auto"/>
                  <w:jc w:val="center"/>
                </w:pPr>
              </w:pPrChange>
            </w:pPr>
            <w:del w:id="3180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0EE0BCF" w14:textId="6D3F3AFB" w:rsidR="00D93FCC" w:rsidDel="003C19C7" w:rsidRDefault="002435EC">
            <w:pPr>
              <w:rPr>
                <w:del w:id="31803" w:author="瑋婷 徐" w:date="2025-01-03T17:04:00Z" w16du:dateUtc="2025-01-03T09:04:00Z"/>
                <w:rFonts w:ascii="Times New Roman" w:eastAsia="標楷體" w:hAnsi="Times New Roman" w:cs="Times New Roman"/>
              </w:rPr>
              <w:pPrChange w:id="31804" w:author="瑋婷 徐" w:date="2025-01-03T17:04:00Z" w16du:dateUtc="2025-01-03T09:04:00Z">
                <w:pPr>
                  <w:spacing w:line="276" w:lineRule="auto"/>
                  <w:jc w:val="center"/>
                </w:pPr>
              </w:pPrChange>
            </w:pPr>
            <w:del w:id="31805"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7747E501" w14:textId="2DC6ABF1" w:rsidR="00D93FCC" w:rsidDel="003C19C7" w:rsidRDefault="00D93FCC">
            <w:pPr>
              <w:rPr>
                <w:del w:id="31806" w:author="瑋婷 徐" w:date="2025-01-03T17:04:00Z" w16du:dateUtc="2025-01-03T09:04:00Z"/>
                <w:rFonts w:ascii="Times New Roman" w:eastAsia="標楷體" w:hAnsi="Times New Roman" w:cs="Times New Roman"/>
              </w:rPr>
              <w:pPrChange w:id="3180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C294B48" w14:textId="39BF00A9" w:rsidR="00D93FCC" w:rsidDel="003C19C7" w:rsidRDefault="00D93FCC">
            <w:pPr>
              <w:rPr>
                <w:del w:id="31808" w:author="瑋婷 徐" w:date="2025-01-03T17:04:00Z" w16du:dateUtc="2025-01-03T09:04:00Z"/>
                <w:rFonts w:ascii="Times New Roman" w:eastAsia="標楷體" w:hAnsi="Times New Roman" w:cs="Times New Roman"/>
              </w:rPr>
              <w:pPrChange w:id="3180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739BCA1" w14:textId="6F893180" w:rsidR="00D93FCC" w:rsidDel="003C19C7" w:rsidRDefault="00D93FCC">
            <w:pPr>
              <w:rPr>
                <w:del w:id="31810" w:author="瑋婷 徐" w:date="2025-01-03T17:04:00Z" w16du:dateUtc="2025-01-03T09:04:00Z"/>
                <w:rFonts w:ascii="Times New Roman" w:eastAsia="標楷體" w:hAnsi="Times New Roman" w:cs="Times New Roman"/>
              </w:rPr>
              <w:pPrChange w:id="31811"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D066485" w14:textId="7D3D0118" w:rsidR="00D93FCC" w:rsidDel="003C19C7" w:rsidRDefault="00D93FCC">
            <w:pPr>
              <w:rPr>
                <w:del w:id="31812" w:author="瑋婷 徐" w:date="2025-01-03T17:04:00Z" w16du:dateUtc="2025-01-03T09:04:00Z"/>
                <w:rFonts w:ascii="Times New Roman" w:eastAsia="標楷體" w:hAnsi="Times New Roman" w:cs="Times New Roman"/>
              </w:rPr>
              <w:pPrChange w:id="31813"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794B4237" w14:textId="285FF0D4" w:rsidR="00D93FCC" w:rsidDel="003C19C7" w:rsidRDefault="00D93FCC">
            <w:pPr>
              <w:rPr>
                <w:del w:id="31814" w:author="瑋婷 徐" w:date="2025-01-03T17:04:00Z" w16du:dateUtc="2025-01-03T09:04:00Z"/>
                <w:rFonts w:ascii="Times New Roman" w:eastAsia="標楷體" w:hAnsi="Times New Roman" w:cs="Times New Roman"/>
              </w:rPr>
              <w:pPrChange w:id="31815" w:author="瑋婷 徐" w:date="2025-01-03T17:04:00Z" w16du:dateUtc="2025-01-03T09:04:00Z">
                <w:pPr>
                  <w:spacing w:line="276" w:lineRule="auto"/>
                  <w:jc w:val="center"/>
                </w:pPr>
              </w:pPrChange>
            </w:pPr>
          </w:p>
        </w:tc>
      </w:tr>
      <w:tr w:rsidR="00000000" w:rsidDel="003C19C7" w14:paraId="7F02F3D8" w14:textId="7DE31D3F">
        <w:trPr>
          <w:cantSplit/>
          <w:jc w:val="center"/>
          <w:del w:id="31816" w:author="瑋婷 徐" w:date="2025-01-03T17:04:00Z"/>
        </w:trPr>
        <w:tc>
          <w:tcPr>
            <w:tcW w:w="2401" w:type="dxa"/>
            <w:tcBorders>
              <w:left w:val="single" w:sz="4" w:space="0" w:color="000000"/>
              <w:bottom w:val="single" w:sz="4" w:space="0" w:color="000000"/>
            </w:tcBorders>
            <w:shd w:val="clear" w:color="auto" w:fill="FFFFFF"/>
            <w:vAlign w:val="bottom"/>
          </w:tcPr>
          <w:p w14:paraId="232C30AF" w14:textId="46B1237B" w:rsidR="00D93FCC" w:rsidDel="003C19C7" w:rsidRDefault="002435EC">
            <w:pPr>
              <w:rPr>
                <w:del w:id="31817" w:author="瑋婷 徐" w:date="2025-01-03T17:04:00Z" w16du:dateUtc="2025-01-03T09:04:00Z"/>
                <w:rFonts w:ascii="Times New Roman" w:eastAsia="標楷體" w:hAnsi="Times New Roman" w:cs="Times New Roman"/>
              </w:rPr>
              <w:pPrChange w:id="31818" w:author="瑋婷 徐" w:date="2025-01-03T17:04:00Z" w16du:dateUtc="2025-01-03T09:04:00Z">
                <w:pPr>
                  <w:spacing w:line="276" w:lineRule="auto"/>
                </w:pPr>
              </w:pPrChange>
            </w:pPr>
            <w:del w:id="31819" w:author="瑋婷 徐" w:date="2025-01-03T17:04:00Z" w16du:dateUtc="2025-01-03T09:04:00Z">
              <w:r w:rsidDel="003C19C7">
                <w:rPr>
                  <w:rFonts w:ascii="Times New Roman" w:eastAsia="標楷體" w:hAnsi="Times New Roman" w:cs="Times New Roman"/>
                  <w:color w:val="000000"/>
                </w:rPr>
                <w:delText>大赤啄木</w:delText>
              </w:r>
              <w:r w:rsidDel="003C19C7">
                <w:rPr>
                  <w:rFonts w:ascii="Times New Roman" w:eastAsia="標楷體" w:hAnsi="Times New Roman" w:cs="Times New Roman"/>
                  <w:color w:val="000000"/>
                </w:rPr>
                <w:delText xml:space="preserve"> ※ II</w:delText>
              </w:r>
            </w:del>
          </w:p>
        </w:tc>
        <w:tc>
          <w:tcPr>
            <w:tcW w:w="3529" w:type="dxa"/>
            <w:tcBorders>
              <w:bottom w:val="single" w:sz="4" w:space="0" w:color="000000"/>
              <w:right w:val="single" w:sz="4" w:space="0" w:color="000000"/>
            </w:tcBorders>
            <w:shd w:val="clear" w:color="auto" w:fill="FFFFFF"/>
            <w:vAlign w:val="bottom"/>
          </w:tcPr>
          <w:p w14:paraId="71547925" w14:textId="7F8104B1" w:rsidR="00D93FCC" w:rsidDel="003C19C7" w:rsidRDefault="002435EC">
            <w:pPr>
              <w:rPr>
                <w:del w:id="31820" w:author="瑋婷 徐" w:date="2025-01-03T17:04:00Z" w16du:dateUtc="2025-01-03T09:04:00Z"/>
                <w:rFonts w:ascii="Times New Roman" w:eastAsia="標楷體" w:hAnsi="Times New Roman" w:cs="Times New Roman"/>
                <w:i/>
              </w:rPr>
              <w:pPrChange w:id="31821" w:author="瑋婷 徐" w:date="2025-01-03T17:04:00Z" w16du:dateUtc="2025-01-03T09:04:00Z">
                <w:pPr>
                  <w:spacing w:line="276" w:lineRule="auto"/>
                </w:pPr>
              </w:pPrChange>
            </w:pPr>
            <w:del w:id="31822" w:author="瑋婷 徐" w:date="2025-01-03T17:04:00Z" w16du:dateUtc="2025-01-03T09:04:00Z">
              <w:r w:rsidDel="003C19C7">
                <w:rPr>
                  <w:rFonts w:ascii="Times New Roman" w:eastAsia="標楷體" w:hAnsi="Times New Roman" w:cs="Times New Roman"/>
                  <w:i/>
                  <w:iCs/>
                  <w:color w:val="000000"/>
                </w:rPr>
                <w:delText>Dendrocopos leucotos</w:delText>
              </w:r>
            </w:del>
          </w:p>
        </w:tc>
        <w:tc>
          <w:tcPr>
            <w:tcW w:w="272" w:type="dxa"/>
            <w:tcBorders>
              <w:left w:val="single" w:sz="4" w:space="0" w:color="000000"/>
              <w:bottom w:val="single" w:sz="4" w:space="0" w:color="000000"/>
            </w:tcBorders>
            <w:shd w:val="clear" w:color="auto" w:fill="D9D9D9"/>
            <w:vAlign w:val="center"/>
          </w:tcPr>
          <w:p w14:paraId="50B87CE6" w14:textId="2F523098" w:rsidR="00D93FCC" w:rsidDel="003C19C7" w:rsidRDefault="002435EC">
            <w:pPr>
              <w:rPr>
                <w:del w:id="31823" w:author="瑋婷 徐" w:date="2025-01-03T17:04:00Z" w16du:dateUtc="2025-01-03T09:04:00Z"/>
                <w:rFonts w:ascii="Times New Roman" w:eastAsia="標楷體" w:hAnsi="Times New Roman" w:cs="Times New Roman"/>
              </w:rPr>
              <w:pPrChange w:id="31824" w:author="瑋婷 徐" w:date="2025-01-03T17:04:00Z" w16du:dateUtc="2025-01-03T09:04:00Z">
                <w:pPr>
                  <w:spacing w:line="276" w:lineRule="auto"/>
                  <w:jc w:val="center"/>
                </w:pPr>
              </w:pPrChange>
            </w:pPr>
            <w:del w:id="31825"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509C5227" w14:textId="7F1EFE3F" w:rsidR="00D93FCC" w:rsidDel="003C19C7" w:rsidRDefault="00D93FCC">
            <w:pPr>
              <w:rPr>
                <w:del w:id="31826" w:author="瑋婷 徐" w:date="2025-01-03T17:04:00Z" w16du:dateUtc="2025-01-03T09:04:00Z"/>
                <w:rFonts w:ascii="Times New Roman" w:eastAsia="標楷體" w:hAnsi="Times New Roman" w:cs="Times New Roman"/>
              </w:rPr>
              <w:pPrChange w:id="31827"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180890C4" w14:textId="630CBE94" w:rsidR="00D93FCC" w:rsidDel="003C19C7" w:rsidRDefault="00D93FCC">
            <w:pPr>
              <w:rPr>
                <w:del w:id="31828" w:author="瑋婷 徐" w:date="2025-01-03T17:04:00Z" w16du:dateUtc="2025-01-03T09:04:00Z"/>
                <w:rFonts w:ascii="Times New Roman" w:eastAsia="標楷體" w:hAnsi="Times New Roman" w:cs="Times New Roman"/>
              </w:rPr>
              <w:pPrChange w:id="31829"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1BA66694" w14:textId="7AF8322B" w:rsidR="00D93FCC" w:rsidDel="003C19C7" w:rsidRDefault="00D93FCC">
            <w:pPr>
              <w:rPr>
                <w:del w:id="31830" w:author="瑋婷 徐" w:date="2025-01-03T17:04:00Z" w16du:dateUtc="2025-01-03T09:04:00Z"/>
                <w:rFonts w:ascii="Times New Roman" w:eastAsia="標楷體" w:hAnsi="Times New Roman" w:cs="Times New Roman"/>
              </w:rPr>
              <w:pPrChange w:id="31831"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59B9F828" w14:textId="1EA985DF" w:rsidR="00D93FCC" w:rsidDel="003C19C7" w:rsidRDefault="00D93FCC">
            <w:pPr>
              <w:rPr>
                <w:del w:id="31832" w:author="瑋婷 徐" w:date="2025-01-03T17:04:00Z" w16du:dateUtc="2025-01-03T09:04:00Z"/>
                <w:rFonts w:ascii="Times New Roman" w:eastAsia="標楷體" w:hAnsi="Times New Roman" w:cs="Times New Roman"/>
              </w:rPr>
              <w:pPrChange w:id="31833"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4E71FFCE" w14:textId="6881855D" w:rsidR="00D93FCC" w:rsidDel="003C19C7" w:rsidRDefault="00D93FCC">
            <w:pPr>
              <w:rPr>
                <w:del w:id="31834" w:author="瑋婷 徐" w:date="2025-01-03T17:04:00Z" w16du:dateUtc="2025-01-03T09:04:00Z"/>
                <w:rFonts w:ascii="Times New Roman" w:eastAsia="標楷體" w:hAnsi="Times New Roman" w:cs="Times New Roman"/>
              </w:rPr>
              <w:pPrChange w:id="31835"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066F638C" w14:textId="4BE63A52" w:rsidR="00D93FCC" w:rsidDel="003C19C7" w:rsidRDefault="00D93FCC">
            <w:pPr>
              <w:rPr>
                <w:del w:id="31836" w:author="瑋婷 徐" w:date="2025-01-03T17:04:00Z" w16du:dateUtc="2025-01-03T09:04:00Z"/>
                <w:rFonts w:ascii="Times New Roman" w:eastAsia="標楷體" w:hAnsi="Times New Roman" w:cs="Times New Roman"/>
              </w:rPr>
              <w:pPrChange w:id="31837"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7A4A9FF0" w14:textId="5A582717" w:rsidR="00D93FCC" w:rsidDel="003C19C7" w:rsidRDefault="00D93FCC">
            <w:pPr>
              <w:rPr>
                <w:del w:id="31838" w:author="瑋婷 徐" w:date="2025-01-03T17:04:00Z" w16du:dateUtc="2025-01-03T09:04:00Z"/>
                <w:rFonts w:ascii="Times New Roman" w:eastAsia="標楷體" w:hAnsi="Times New Roman" w:cs="Times New Roman"/>
              </w:rPr>
              <w:pPrChange w:id="31839"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BE6AF3A" w14:textId="02E08C41" w:rsidR="00D93FCC" w:rsidDel="003C19C7" w:rsidRDefault="00D93FCC">
            <w:pPr>
              <w:rPr>
                <w:del w:id="31840" w:author="瑋婷 徐" w:date="2025-01-03T17:04:00Z" w16du:dateUtc="2025-01-03T09:04:00Z"/>
                <w:rFonts w:ascii="Times New Roman" w:eastAsia="標楷體" w:hAnsi="Times New Roman" w:cs="Times New Roman"/>
              </w:rPr>
              <w:pPrChange w:id="3184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BDD136B" w14:textId="7B71467E" w:rsidR="00D93FCC" w:rsidDel="003C19C7" w:rsidRDefault="00D93FCC">
            <w:pPr>
              <w:rPr>
                <w:del w:id="31842" w:author="瑋婷 徐" w:date="2025-01-03T17:04:00Z" w16du:dateUtc="2025-01-03T09:04:00Z"/>
                <w:rFonts w:ascii="Times New Roman" w:eastAsia="標楷體" w:hAnsi="Times New Roman" w:cs="Times New Roman"/>
              </w:rPr>
              <w:pPrChange w:id="3184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B3ED76B" w14:textId="43AA4869" w:rsidR="00D93FCC" w:rsidDel="003C19C7" w:rsidRDefault="00D93FCC">
            <w:pPr>
              <w:rPr>
                <w:del w:id="31844" w:author="瑋婷 徐" w:date="2025-01-03T17:04:00Z" w16du:dateUtc="2025-01-03T09:04:00Z"/>
                <w:rFonts w:ascii="Times New Roman" w:eastAsia="標楷體" w:hAnsi="Times New Roman" w:cs="Times New Roman"/>
              </w:rPr>
              <w:pPrChange w:id="31845"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64DB2545" w14:textId="42CC7B60" w:rsidR="00D93FCC" w:rsidDel="003C19C7" w:rsidRDefault="002435EC">
            <w:pPr>
              <w:rPr>
                <w:del w:id="31846" w:author="瑋婷 徐" w:date="2025-01-03T17:04:00Z" w16du:dateUtc="2025-01-03T09:04:00Z"/>
                <w:rFonts w:ascii="Times New Roman" w:eastAsia="標楷體" w:hAnsi="Times New Roman" w:cs="Times New Roman"/>
              </w:rPr>
              <w:pPrChange w:id="31847" w:author="瑋婷 徐" w:date="2025-01-03T17:04:00Z" w16du:dateUtc="2025-01-03T09:04:00Z">
                <w:pPr>
                  <w:spacing w:line="276" w:lineRule="auto"/>
                  <w:jc w:val="center"/>
                </w:pPr>
              </w:pPrChange>
            </w:pPr>
            <w:del w:id="318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631BC94" w14:textId="39A5DD54" w:rsidR="00D93FCC" w:rsidDel="003C19C7" w:rsidRDefault="00D93FCC">
            <w:pPr>
              <w:rPr>
                <w:del w:id="31849" w:author="瑋婷 徐" w:date="2025-01-03T17:04:00Z" w16du:dateUtc="2025-01-03T09:04:00Z"/>
                <w:rFonts w:ascii="Times New Roman" w:eastAsia="標楷體" w:hAnsi="Times New Roman" w:cs="Times New Roman"/>
              </w:rPr>
              <w:pPrChange w:id="3185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D1C64E9" w14:textId="2B28B5FC" w:rsidR="00D93FCC" w:rsidDel="003C19C7" w:rsidRDefault="00D93FCC">
            <w:pPr>
              <w:rPr>
                <w:del w:id="31851" w:author="瑋婷 徐" w:date="2025-01-03T17:04:00Z" w16du:dateUtc="2025-01-03T09:04:00Z"/>
                <w:rFonts w:ascii="Times New Roman" w:eastAsia="標楷體" w:hAnsi="Times New Roman" w:cs="Times New Roman"/>
              </w:rPr>
              <w:pPrChange w:id="3185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558351B" w14:textId="53DA4F8D" w:rsidR="00D93FCC" w:rsidDel="003C19C7" w:rsidRDefault="00D93FCC">
            <w:pPr>
              <w:rPr>
                <w:del w:id="31853" w:author="瑋婷 徐" w:date="2025-01-03T17:04:00Z" w16du:dateUtc="2025-01-03T09:04:00Z"/>
                <w:rFonts w:ascii="Times New Roman" w:eastAsia="標楷體" w:hAnsi="Times New Roman" w:cs="Times New Roman"/>
              </w:rPr>
              <w:pPrChange w:id="3185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3FA2D64" w14:textId="792AA73D" w:rsidR="00D93FCC" w:rsidDel="003C19C7" w:rsidRDefault="00D93FCC">
            <w:pPr>
              <w:rPr>
                <w:del w:id="31855" w:author="瑋婷 徐" w:date="2025-01-03T17:04:00Z" w16du:dateUtc="2025-01-03T09:04:00Z"/>
                <w:rFonts w:ascii="Times New Roman" w:eastAsia="標楷體" w:hAnsi="Times New Roman" w:cs="Times New Roman"/>
              </w:rPr>
              <w:pPrChange w:id="3185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FAC3457" w14:textId="745ED940" w:rsidR="00D93FCC" w:rsidDel="003C19C7" w:rsidRDefault="00D93FCC">
            <w:pPr>
              <w:rPr>
                <w:del w:id="31857" w:author="瑋婷 徐" w:date="2025-01-03T17:04:00Z" w16du:dateUtc="2025-01-03T09:04:00Z"/>
                <w:rFonts w:ascii="Times New Roman" w:eastAsia="標楷體" w:hAnsi="Times New Roman" w:cs="Times New Roman"/>
              </w:rPr>
              <w:pPrChange w:id="3185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C60AD5E" w14:textId="75C16375" w:rsidR="00D93FCC" w:rsidDel="003C19C7" w:rsidRDefault="00D93FCC">
            <w:pPr>
              <w:rPr>
                <w:del w:id="31859" w:author="瑋婷 徐" w:date="2025-01-03T17:04:00Z" w16du:dateUtc="2025-01-03T09:04:00Z"/>
                <w:rFonts w:ascii="Times New Roman" w:eastAsia="標楷體" w:hAnsi="Times New Roman" w:cs="Times New Roman"/>
              </w:rPr>
              <w:pPrChange w:id="3186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3E7DF18" w14:textId="17117F69" w:rsidR="00D93FCC" w:rsidDel="003C19C7" w:rsidRDefault="00D93FCC">
            <w:pPr>
              <w:rPr>
                <w:del w:id="31861" w:author="瑋婷 徐" w:date="2025-01-03T17:04:00Z" w16du:dateUtc="2025-01-03T09:04:00Z"/>
                <w:rFonts w:ascii="Times New Roman" w:eastAsia="標楷體" w:hAnsi="Times New Roman" w:cs="Times New Roman"/>
              </w:rPr>
              <w:pPrChange w:id="31862"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1665D6E" w14:textId="15519505" w:rsidR="00D93FCC" w:rsidDel="003C19C7" w:rsidRDefault="00D93FCC">
            <w:pPr>
              <w:rPr>
                <w:del w:id="31863" w:author="瑋婷 徐" w:date="2025-01-03T17:04:00Z" w16du:dateUtc="2025-01-03T09:04:00Z"/>
                <w:rFonts w:ascii="Times New Roman" w:eastAsia="標楷體" w:hAnsi="Times New Roman" w:cs="Times New Roman"/>
              </w:rPr>
              <w:pPrChange w:id="3186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F1B2A43" w14:textId="75CEAB4B" w:rsidR="00D93FCC" w:rsidDel="003C19C7" w:rsidRDefault="00D93FCC">
            <w:pPr>
              <w:rPr>
                <w:del w:id="31865" w:author="瑋婷 徐" w:date="2025-01-03T17:04:00Z" w16du:dateUtc="2025-01-03T09:04:00Z"/>
                <w:rFonts w:ascii="Times New Roman" w:eastAsia="標楷體" w:hAnsi="Times New Roman" w:cs="Times New Roman"/>
              </w:rPr>
              <w:pPrChange w:id="3186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0313C5B" w14:textId="148E4B38" w:rsidR="00D93FCC" w:rsidDel="003C19C7" w:rsidRDefault="00D93FCC">
            <w:pPr>
              <w:rPr>
                <w:del w:id="31867" w:author="瑋婷 徐" w:date="2025-01-03T17:04:00Z" w16du:dateUtc="2025-01-03T09:04:00Z"/>
                <w:rFonts w:ascii="Times New Roman" w:eastAsia="標楷體" w:hAnsi="Times New Roman" w:cs="Times New Roman"/>
              </w:rPr>
              <w:pPrChange w:id="3186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BE55E2E" w14:textId="31E85745" w:rsidR="00D93FCC" w:rsidDel="003C19C7" w:rsidRDefault="00D93FCC">
            <w:pPr>
              <w:rPr>
                <w:del w:id="31869" w:author="瑋婷 徐" w:date="2025-01-03T17:04:00Z" w16du:dateUtc="2025-01-03T09:04:00Z"/>
                <w:rFonts w:ascii="Times New Roman" w:eastAsia="標楷體" w:hAnsi="Times New Roman" w:cs="Times New Roman"/>
              </w:rPr>
              <w:pPrChange w:id="31870"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795ACC7F" w14:textId="3968C730" w:rsidR="00D93FCC" w:rsidDel="003C19C7" w:rsidRDefault="00D93FCC">
            <w:pPr>
              <w:rPr>
                <w:del w:id="31871" w:author="瑋婷 徐" w:date="2025-01-03T17:04:00Z" w16du:dateUtc="2025-01-03T09:04:00Z"/>
                <w:rFonts w:ascii="Times New Roman" w:eastAsia="標楷體" w:hAnsi="Times New Roman" w:cs="Times New Roman"/>
              </w:rPr>
              <w:pPrChange w:id="3187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B641069" w14:textId="03AE3D1B" w:rsidR="00D93FCC" w:rsidDel="003C19C7" w:rsidRDefault="00D93FCC">
            <w:pPr>
              <w:rPr>
                <w:del w:id="31873" w:author="瑋婷 徐" w:date="2025-01-03T17:04:00Z" w16du:dateUtc="2025-01-03T09:04:00Z"/>
                <w:rFonts w:ascii="Times New Roman" w:eastAsia="標楷體" w:hAnsi="Times New Roman" w:cs="Times New Roman"/>
              </w:rPr>
              <w:pPrChange w:id="3187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8D651C1" w14:textId="4E6ADEEB" w:rsidR="00D93FCC" w:rsidDel="003C19C7" w:rsidRDefault="00D93FCC">
            <w:pPr>
              <w:rPr>
                <w:del w:id="31875" w:author="瑋婷 徐" w:date="2025-01-03T17:04:00Z" w16du:dateUtc="2025-01-03T09:04:00Z"/>
                <w:rFonts w:ascii="Times New Roman" w:eastAsia="標楷體" w:hAnsi="Times New Roman" w:cs="Times New Roman"/>
              </w:rPr>
              <w:pPrChange w:id="31876"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110B2924" w14:textId="74F6BA5B" w:rsidR="00D93FCC" w:rsidDel="003C19C7" w:rsidRDefault="00D93FCC">
            <w:pPr>
              <w:rPr>
                <w:del w:id="31877" w:author="瑋婷 徐" w:date="2025-01-03T17:04:00Z" w16du:dateUtc="2025-01-03T09:04:00Z"/>
                <w:rFonts w:ascii="Times New Roman" w:eastAsia="標楷體" w:hAnsi="Times New Roman" w:cs="Times New Roman"/>
              </w:rPr>
              <w:pPrChange w:id="3187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435FD40" w14:textId="38581EDC" w:rsidR="00D93FCC" w:rsidDel="003C19C7" w:rsidRDefault="00D93FCC">
            <w:pPr>
              <w:rPr>
                <w:del w:id="31879" w:author="瑋婷 徐" w:date="2025-01-03T17:04:00Z" w16du:dateUtc="2025-01-03T09:04:00Z"/>
                <w:rFonts w:ascii="Times New Roman" w:eastAsia="標楷體" w:hAnsi="Times New Roman" w:cs="Times New Roman"/>
              </w:rPr>
              <w:pPrChange w:id="3188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64182C6" w14:textId="27A4A3AF" w:rsidR="00D93FCC" w:rsidDel="003C19C7" w:rsidRDefault="00D93FCC">
            <w:pPr>
              <w:rPr>
                <w:del w:id="31881" w:author="瑋婷 徐" w:date="2025-01-03T17:04:00Z" w16du:dateUtc="2025-01-03T09:04:00Z"/>
                <w:rFonts w:ascii="Times New Roman" w:eastAsia="標楷體" w:hAnsi="Times New Roman" w:cs="Times New Roman"/>
              </w:rPr>
              <w:pPrChange w:id="3188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A42CFF4" w14:textId="7228282B" w:rsidR="00D93FCC" w:rsidDel="003C19C7" w:rsidRDefault="00D93FCC">
            <w:pPr>
              <w:rPr>
                <w:del w:id="31883" w:author="瑋婷 徐" w:date="2025-01-03T17:04:00Z" w16du:dateUtc="2025-01-03T09:04:00Z"/>
                <w:rFonts w:ascii="Times New Roman" w:eastAsia="標楷體" w:hAnsi="Times New Roman" w:cs="Times New Roman"/>
              </w:rPr>
              <w:pPrChange w:id="31884"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60309E4D" w14:textId="0999F149" w:rsidR="00D93FCC" w:rsidDel="003C19C7" w:rsidRDefault="00D93FCC">
            <w:pPr>
              <w:rPr>
                <w:del w:id="31885" w:author="瑋婷 徐" w:date="2025-01-03T17:04:00Z" w16du:dateUtc="2025-01-03T09:04:00Z"/>
                <w:rFonts w:ascii="Times New Roman" w:eastAsia="標楷體" w:hAnsi="Times New Roman" w:cs="Times New Roman"/>
              </w:rPr>
              <w:pPrChange w:id="3188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435E7EF" w14:textId="71CA3424" w:rsidR="00D93FCC" w:rsidDel="003C19C7" w:rsidRDefault="00D93FCC">
            <w:pPr>
              <w:rPr>
                <w:del w:id="31887" w:author="瑋婷 徐" w:date="2025-01-03T17:04:00Z" w16du:dateUtc="2025-01-03T09:04:00Z"/>
                <w:rFonts w:ascii="Times New Roman" w:eastAsia="標楷體" w:hAnsi="Times New Roman" w:cs="Times New Roman"/>
              </w:rPr>
              <w:pPrChange w:id="3188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30F8E3E" w14:textId="753F32E0" w:rsidR="00D93FCC" w:rsidDel="003C19C7" w:rsidRDefault="00D93FCC">
            <w:pPr>
              <w:rPr>
                <w:del w:id="31889" w:author="瑋婷 徐" w:date="2025-01-03T17:04:00Z" w16du:dateUtc="2025-01-03T09:04:00Z"/>
                <w:rFonts w:ascii="Times New Roman" w:eastAsia="標楷體" w:hAnsi="Times New Roman" w:cs="Times New Roman"/>
              </w:rPr>
              <w:pPrChange w:id="31890"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66D0D93B" w14:textId="148FA780" w:rsidR="00D93FCC" w:rsidDel="003C19C7" w:rsidRDefault="00D93FCC">
            <w:pPr>
              <w:rPr>
                <w:del w:id="31891" w:author="瑋婷 徐" w:date="2025-01-03T17:04:00Z" w16du:dateUtc="2025-01-03T09:04:00Z"/>
                <w:rFonts w:ascii="Times New Roman" w:eastAsia="標楷體" w:hAnsi="Times New Roman" w:cs="Times New Roman"/>
              </w:rPr>
              <w:pPrChange w:id="31892"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752A9E2C" w14:textId="6619912B" w:rsidR="00D93FCC" w:rsidDel="003C19C7" w:rsidRDefault="00D93FCC">
            <w:pPr>
              <w:rPr>
                <w:del w:id="31893" w:author="瑋婷 徐" w:date="2025-01-03T17:04:00Z" w16du:dateUtc="2025-01-03T09:04:00Z"/>
                <w:rFonts w:ascii="Times New Roman" w:eastAsia="標楷體" w:hAnsi="Times New Roman" w:cs="Times New Roman"/>
              </w:rPr>
              <w:pPrChange w:id="31894" w:author="瑋婷 徐" w:date="2025-01-03T17:04:00Z" w16du:dateUtc="2025-01-03T09:04:00Z">
                <w:pPr>
                  <w:spacing w:line="276" w:lineRule="auto"/>
                  <w:jc w:val="center"/>
                </w:pPr>
              </w:pPrChange>
            </w:pPr>
          </w:p>
        </w:tc>
      </w:tr>
      <w:tr w:rsidR="00000000" w:rsidDel="003C19C7" w14:paraId="2B3B245D" w14:textId="7454D1F2">
        <w:trPr>
          <w:cantSplit/>
          <w:jc w:val="center"/>
          <w:del w:id="31895" w:author="瑋婷 徐" w:date="2025-01-03T17:04:00Z"/>
        </w:trPr>
        <w:tc>
          <w:tcPr>
            <w:tcW w:w="2401" w:type="dxa"/>
            <w:tcBorders>
              <w:left w:val="single" w:sz="4" w:space="0" w:color="000000"/>
              <w:bottom w:val="single" w:sz="4" w:space="0" w:color="000000"/>
            </w:tcBorders>
            <w:shd w:val="clear" w:color="auto" w:fill="FFFFFF"/>
            <w:vAlign w:val="bottom"/>
          </w:tcPr>
          <w:p w14:paraId="2F519B08" w14:textId="425AF956" w:rsidR="00D93FCC" w:rsidDel="003C19C7" w:rsidRDefault="002435EC">
            <w:pPr>
              <w:rPr>
                <w:del w:id="31896" w:author="瑋婷 徐" w:date="2025-01-03T17:04:00Z" w16du:dateUtc="2025-01-03T09:04:00Z"/>
                <w:rFonts w:ascii="Times New Roman" w:eastAsia="標楷體" w:hAnsi="Times New Roman" w:cs="Times New Roman"/>
              </w:rPr>
              <w:pPrChange w:id="31897" w:author="瑋婷 徐" w:date="2025-01-03T17:04:00Z" w16du:dateUtc="2025-01-03T09:04:00Z">
                <w:pPr>
                  <w:spacing w:line="276" w:lineRule="auto"/>
                </w:pPr>
              </w:pPrChange>
            </w:pPr>
            <w:del w:id="31898" w:author="瑋婷 徐" w:date="2025-01-03T17:04:00Z" w16du:dateUtc="2025-01-03T09:04:00Z">
              <w:r w:rsidDel="003C19C7">
                <w:rPr>
                  <w:rFonts w:ascii="Times New Roman" w:eastAsia="標楷體" w:hAnsi="Times New Roman" w:cs="Times New Roman"/>
                  <w:color w:val="000000"/>
                </w:rPr>
                <w:delText>綠啄木</w:delText>
              </w:r>
              <w:r w:rsidDel="003C19C7">
                <w:rPr>
                  <w:rFonts w:ascii="Times New Roman" w:eastAsia="標楷體" w:hAnsi="Times New Roman" w:cs="Times New Roman"/>
                  <w:color w:val="000000"/>
                </w:rPr>
                <w:delText xml:space="preserve"> II</w:delText>
              </w:r>
            </w:del>
          </w:p>
        </w:tc>
        <w:tc>
          <w:tcPr>
            <w:tcW w:w="3529" w:type="dxa"/>
            <w:tcBorders>
              <w:bottom w:val="single" w:sz="4" w:space="0" w:color="000000"/>
              <w:right w:val="single" w:sz="4" w:space="0" w:color="000000"/>
            </w:tcBorders>
            <w:shd w:val="clear" w:color="auto" w:fill="FFFFFF"/>
            <w:vAlign w:val="bottom"/>
          </w:tcPr>
          <w:p w14:paraId="68B55B98" w14:textId="4C954583" w:rsidR="00D93FCC" w:rsidDel="003C19C7" w:rsidRDefault="002435EC">
            <w:pPr>
              <w:rPr>
                <w:del w:id="31899" w:author="瑋婷 徐" w:date="2025-01-03T17:04:00Z" w16du:dateUtc="2025-01-03T09:04:00Z"/>
                <w:rFonts w:ascii="Times New Roman" w:eastAsia="標楷體" w:hAnsi="Times New Roman" w:cs="Times New Roman"/>
                <w:i/>
              </w:rPr>
              <w:pPrChange w:id="31900" w:author="瑋婷 徐" w:date="2025-01-03T17:04:00Z" w16du:dateUtc="2025-01-03T09:04:00Z">
                <w:pPr>
                  <w:spacing w:line="276" w:lineRule="auto"/>
                </w:pPr>
              </w:pPrChange>
            </w:pPr>
            <w:del w:id="31901" w:author="瑋婷 徐" w:date="2025-01-03T17:04:00Z" w16du:dateUtc="2025-01-03T09:04:00Z">
              <w:r w:rsidDel="003C19C7">
                <w:rPr>
                  <w:rFonts w:ascii="Times New Roman" w:eastAsia="標楷體" w:hAnsi="Times New Roman" w:cs="Times New Roman"/>
                  <w:i/>
                  <w:iCs/>
                  <w:color w:val="000000"/>
                </w:rPr>
                <w:delText>Picus canus</w:delText>
              </w:r>
            </w:del>
          </w:p>
        </w:tc>
        <w:tc>
          <w:tcPr>
            <w:tcW w:w="272" w:type="dxa"/>
            <w:tcBorders>
              <w:left w:val="single" w:sz="4" w:space="0" w:color="000000"/>
              <w:bottom w:val="single" w:sz="4" w:space="0" w:color="000000"/>
            </w:tcBorders>
            <w:shd w:val="clear" w:color="auto" w:fill="D9D9D9"/>
            <w:vAlign w:val="center"/>
          </w:tcPr>
          <w:p w14:paraId="1087C052" w14:textId="15988EFB" w:rsidR="00D93FCC" w:rsidDel="003C19C7" w:rsidRDefault="00D93FCC">
            <w:pPr>
              <w:rPr>
                <w:del w:id="31902" w:author="瑋婷 徐" w:date="2025-01-03T17:04:00Z" w16du:dateUtc="2025-01-03T09:04:00Z"/>
                <w:rFonts w:ascii="Times New Roman" w:eastAsia="標楷體" w:hAnsi="Times New Roman" w:cs="Times New Roman"/>
              </w:rPr>
              <w:pPrChange w:id="31903"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42E9C50F" w14:textId="18B1E53D" w:rsidR="00D93FCC" w:rsidDel="003C19C7" w:rsidRDefault="00D93FCC">
            <w:pPr>
              <w:rPr>
                <w:del w:id="31904" w:author="瑋婷 徐" w:date="2025-01-03T17:04:00Z" w16du:dateUtc="2025-01-03T09:04:00Z"/>
                <w:rFonts w:ascii="Times New Roman" w:eastAsia="標楷體" w:hAnsi="Times New Roman" w:cs="Times New Roman"/>
              </w:rPr>
              <w:pPrChange w:id="31905"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1D399DED" w14:textId="7BB41585" w:rsidR="00D93FCC" w:rsidDel="003C19C7" w:rsidRDefault="00D93FCC">
            <w:pPr>
              <w:rPr>
                <w:del w:id="31906" w:author="瑋婷 徐" w:date="2025-01-03T17:04:00Z" w16du:dateUtc="2025-01-03T09:04:00Z"/>
                <w:rFonts w:ascii="Times New Roman" w:eastAsia="標楷體" w:hAnsi="Times New Roman" w:cs="Times New Roman"/>
              </w:rPr>
              <w:pPrChange w:id="31907"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466C5FE5" w14:textId="46AA90A4" w:rsidR="00D93FCC" w:rsidDel="003C19C7" w:rsidRDefault="00D93FCC">
            <w:pPr>
              <w:rPr>
                <w:del w:id="31908" w:author="瑋婷 徐" w:date="2025-01-03T17:04:00Z" w16du:dateUtc="2025-01-03T09:04:00Z"/>
                <w:rFonts w:ascii="Times New Roman" w:eastAsia="標楷體" w:hAnsi="Times New Roman" w:cs="Times New Roman"/>
              </w:rPr>
              <w:pPrChange w:id="31909"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46A7A304" w14:textId="187BD133" w:rsidR="00D93FCC" w:rsidDel="003C19C7" w:rsidRDefault="00D93FCC">
            <w:pPr>
              <w:rPr>
                <w:del w:id="31910" w:author="瑋婷 徐" w:date="2025-01-03T17:04:00Z" w16du:dateUtc="2025-01-03T09:04:00Z"/>
                <w:rFonts w:ascii="Times New Roman" w:eastAsia="標楷體" w:hAnsi="Times New Roman" w:cs="Times New Roman"/>
              </w:rPr>
              <w:pPrChange w:id="31911"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2825AD97" w14:textId="61156166" w:rsidR="00D93FCC" w:rsidDel="003C19C7" w:rsidRDefault="00D93FCC">
            <w:pPr>
              <w:rPr>
                <w:del w:id="31912" w:author="瑋婷 徐" w:date="2025-01-03T17:04:00Z" w16du:dateUtc="2025-01-03T09:04:00Z"/>
                <w:rFonts w:ascii="Times New Roman" w:eastAsia="標楷體" w:hAnsi="Times New Roman" w:cs="Times New Roman"/>
              </w:rPr>
              <w:pPrChange w:id="31913"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48814B3A" w14:textId="0C467806" w:rsidR="00D93FCC" w:rsidDel="003C19C7" w:rsidRDefault="00D93FCC">
            <w:pPr>
              <w:rPr>
                <w:del w:id="31914" w:author="瑋婷 徐" w:date="2025-01-03T17:04:00Z" w16du:dateUtc="2025-01-03T09:04:00Z"/>
                <w:rFonts w:ascii="Times New Roman" w:eastAsia="標楷體" w:hAnsi="Times New Roman" w:cs="Times New Roman"/>
              </w:rPr>
              <w:pPrChange w:id="31915"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232FD3F4" w14:textId="06773C39" w:rsidR="00D93FCC" w:rsidDel="003C19C7" w:rsidRDefault="00D93FCC">
            <w:pPr>
              <w:rPr>
                <w:del w:id="31916" w:author="瑋婷 徐" w:date="2025-01-03T17:04:00Z" w16du:dateUtc="2025-01-03T09:04:00Z"/>
                <w:rFonts w:ascii="Times New Roman" w:eastAsia="標楷體" w:hAnsi="Times New Roman" w:cs="Times New Roman"/>
              </w:rPr>
              <w:pPrChange w:id="31917"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7CE2EFFC" w14:textId="274E1978" w:rsidR="00D93FCC" w:rsidDel="003C19C7" w:rsidRDefault="00D93FCC">
            <w:pPr>
              <w:rPr>
                <w:del w:id="31918" w:author="瑋婷 徐" w:date="2025-01-03T17:04:00Z" w16du:dateUtc="2025-01-03T09:04:00Z"/>
                <w:rFonts w:ascii="Times New Roman" w:eastAsia="標楷體" w:hAnsi="Times New Roman" w:cs="Times New Roman"/>
              </w:rPr>
              <w:pPrChange w:id="3191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91D872A" w14:textId="7A33E45C" w:rsidR="00D93FCC" w:rsidDel="003C19C7" w:rsidRDefault="00D93FCC">
            <w:pPr>
              <w:rPr>
                <w:del w:id="31920" w:author="瑋婷 徐" w:date="2025-01-03T17:04:00Z" w16du:dateUtc="2025-01-03T09:04:00Z"/>
                <w:rFonts w:ascii="Times New Roman" w:eastAsia="標楷體" w:hAnsi="Times New Roman" w:cs="Times New Roman"/>
              </w:rPr>
              <w:pPrChange w:id="3192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CD73065" w14:textId="33CCA079" w:rsidR="00D93FCC" w:rsidDel="003C19C7" w:rsidRDefault="00D93FCC">
            <w:pPr>
              <w:rPr>
                <w:del w:id="31922" w:author="瑋婷 徐" w:date="2025-01-03T17:04:00Z" w16du:dateUtc="2025-01-03T09:04:00Z"/>
                <w:rFonts w:ascii="Times New Roman" w:eastAsia="標楷體" w:hAnsi="Times New Roman" w:cs="Times New Roman"/>
              </w:rPr>
              <w:pPrChange w:id="31923"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1668803D" w14:textId="4C350FF5" w:rsidR="00D93FCC" w:rsidDel="003C19C7" w:rsidRDefault="00D93FCC">
            <w:pPr>
              <w:rPr>
                <w:del w:id="31924" w:author="瑋婷 徐" w:date="2025-01-03T17:04:00Z" w16du:dateUtc="2025-01-03T09:04:00Z"/>
                <w:rFonts w:ascii="Times New Roman" w:eastAsia="標楷體" w:hAnsi="Times New Roman" w:cs="Times New Roman"/>
              </w:rPr>
              <w:pPrChange w:id="3192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20C6D37" w14:textId="0ACBA153" w:rsidR="00D93FCC" w:rsidDel="003C19C7" w:rsidRDefault="002435EC">
            <w:pPr>
              <w:rPr>
                <w:del w:id="31926" w:author="瑋婷 徐" w:date="2025-01-03T17:04:00Z" w16du:dateUtc="2025-01-03T09:04:00Z"/>
                <w:rFonts w:ascii="Times New Roman" w:eastAsia="標楷體" w:hAnsi="Times New Roman" w:cs="Times New Roman"/>
              </w:rPr>
              <w:pPrChange w:id="31927" w:author="瑋婷 徐" w:date="2025-01-03T17:04:00Z" w16du:dateUtc="2025-01-03T09:04:00Z">
                <w:pPr>
                  <w:spacing w:line="276" w:lineRule="auto"/>
                  <w:jc w:val="center"/>
                </w:pPr>
              </w:pPrChange>
            </w:pPr>
            <w:del w:id="319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1C6B4A3" w14:textId="40F8A68C" w:rsidR="00D93FCC" w:rsidDel="003C19C7" w:rsidRDefault="00D93FCC">
            <w:pPr>
              <w:rPr>
                <w:del w:id="31929" w:author="瑋婷 徐" w:date="2025-01-03T17:04:00Z" w16du:dateUtc="2025-01-03T09:04:00Z"/>
                <w:rFonts w:ascii="Times New Roman" w:eastAsia="標楷體" w:hAnsi="Times New Roman" w:cs="Times New Roman"/>
              </w:rPr>
              <w:pPrChange w:id="3193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F0CD35D" w14:textId="1E1A27F2" w:rsidR="00D93FCC" w:rsidDel="003C19C7" w:rsidRDefault="00D93FCC">
            <w:pPr>
              <w:rPr>
                <w:del w:id="31931" w:author="瑋婷 徐" w:date="2025-01-03T17:04:00Z" w16du:dateUtc="2025-01-03T09:04:00Z"/>
                <w:rFonts w:ascii="Times New Roman" w:eastAsia="標楷體" w:hAnsi="Times New Roman" w:cs="Times New Roman"/>
              </w:rPr>
              <w:pPrChange w:id="3193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A158441" w14:textId="6C7B35A5" w:rsidR="00D93FCC" w:rsidDel="003C19C7" w:rsidRDefault="00D93FCC">
            <w:pPr>
              <w:rPr>
                <w:del w:id="31933" w:author="瑋婷 徐" w:date="2025-01-03T17:04:00Z" w16du:dateUtc="2025-01-03T09:04:00Z"/>
                <w:rFonts w:ascii="Times New Roman" w:eastAsia="標楷體" w:hAnsi="Times New Roman" w:cs="Times New Roman"/>
              </w:rPr>
              <w:pPrChange w:id="3193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67F99FE" w14:textId="4DC5E6C3" w:rsidR="00D93FCC" w:rsidDel="003C19C7" w:rsidRDefault="00D93FCC">
            <w:pPr>
              <w:rPr>
                <w:del w:id="31935" w:author="瑋婷 徐" w:date="2025-01-03T17:04:00Z" w16du:dateUtc="2025-01-03T09:04:00Z"/>
                <w:rFonts w:ascii="Times New Roman" w:eastAsia="標楷體" w:hAnsi="Times New Roman" w:cs="Times New Roman"/>
              </w:rPr>
              <w:pPrChange w:id="3193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84359B9" w14:textId="3C32AF5E" w:rsidR="00D93FCC" w:rsidDel="003C19C7" w:rsidRDefault="00D93FCC">
            <w:pPr>
              <w:rPr>
                <w:del w:id="31937" w:author="瑋婷 徐" w:date="2025-01-03T17:04:00Z" w16du:dateUtc="2025-01-03T09:04:00Z"/>
                <w:rFonts w:ascii="Times New Roman" w:eastAsia="標楷體" w:hAnsi="Times New Roman" w:cs="Times New Roman"/>
              </w:rPr>
              <w:pPrChange w:id="3193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AD5EDBD" w14:textId="7F7E6B88" w:rsidR="00D93FCC" w:rsidDel="003C19C7" w:rsidRDefault="00D93FCC">
            <w:pPr>
              <w:rPr>
                <w:del w:id="31939" w:author="瑋婷 徐" w:date="2025-01-03T17:04:00Z" w16du:dateUtc="2025-01-03T09:04:00Z"/>
                <w:rFonts w:ascii="Times New Roman" w:eastAsia="標楷體" w:hAnsi="Times New Roman" w:cs="Times New Roman"/>
              </w:rPr>
              <w:pPrChange w:id="31940"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C0E5C33" w14:textId="2FF03E10" w:rsidR="00D93FCC" w:rsidDel="003C19C7" w:rsidRDefault="00D93FCC">
            <w:pPr>
              <w:rPr>
                <w:del w:id="31941" w:author="瑋婷 徐" w:date="2025-01-03T17:04:00Z" w16du:dateUtc="2025-01-03T09:04:00Z"/>
                <w:rFonts w:ascii="Times New Roman" w:eastAsia="標楷體" w:hAnsi="Times New Roman" w:cs="Times New Roman"/>
              </w:rPr>
              <w:pPrChange w:id="3194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DF40A23" w14:textId="2E89B6D1" w:rsidR="00D93FCC" w:rsidDel="003C19C7" w:rsidRDefault="00D93FCC">
            <w:pPr>
              <w:rPr>
                <w:del w:id="31943" w:author="瑋婷 徐" w:date="2025-01-03T17:04:00Z" w16du:dateUtc="2025-01-03T09:04:00Z"/>
                <w:rFonts w:ascii="Times New Roman" w:eastAsia="標楷體" w:hAnsi="Times New Roman" w:cs="Times New Roman"/>
              </w:rPr>
              <w:pPrChange w:id="3194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635B310" w14:textId="743742F2" w:rsidR="00D93FCC" w:rsidDel="003C19C7" w:rsidRDefault="00D93FCC">
            <w:pPr>
              <w:rPr>
                <w:del w:id="31945" w:author="瑋婷 徐" w:date="2025-01-03T17:04:00Z" w16du:dateUtc="2025-01-03T09:04:00Z"/>
                <w:rFonts w:ascii="Times New Roman" w:eastAsia="標楷體" w:hAnsi="Times New Roman" w:cs="Times New Roman"/>
              </w:rPr>
              <w:pPrChange w:id="3194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5233830" w14:textId="071021A6" w:rsidR="00D93FCC" w:rsidDel="003C19C7" w:rsidRDefault="00D93FCC">
            <w:pPr>
              <w:rPr>
                <w:del w:id="31947" w:author="瑋婷 徐" w:date="2025-01-03T17:04:00Z" w16du:dateUtc="2025-01-03T09:04:00Z"/>
                <w:rFonts w:ascii="Times New Roman" w:eastAsia="標楷體" w:hAnsi="Times New Roman" w:cs="Times New Roman"/>
              </w:rPr>
              <w:pPrChange w:id="31948"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632F7F4C" w14:textId="10E787CB" w:rsidR="00D93FCC" w:rsidDel="003C19C7" w:rsidRDefault="00D93FCC">
            <w:pPr>
              <w:rPr>
                <w:del w:id="31949" w:author="瑋婷 徐" w:date="2025-01-03T17:04:00Z" w16du:dateUtc="2025-01-03T09:04:00Z"/>
                <w:rFonts w:ascii="Times New Roman" w:eastAsia="標楷體" w:hAnsi="Times New Roman" w:cs="Times New Roman"/>
              </w:rPr>
              <w:pPrChange w:id="3195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0337C2C" w14:textId="1D5129DA" w:rsidR="00D93FCC" w:rsidDel="003C19C7" w:rsidRDefault="00D93FCC">
            <w:pPr>
              <w:rPr>
                <w:del w:id="31951" w:author="瑋婷 徐" w:date="2025-01-03T17:04:00Z" w16du:dateUtc="2025-01-03T09:04:00Z"/>
                <w:rFonts w:ascii="Times New Roman" w:eastAsia="標楷體" w:hAnsi="Times New Roman" w:cs="Times New Roman"/>
              </w:rPr>
              <w:pPrChange w:id="3195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22F7D99" w14:textId="4DBF3F06" w:rsidR="00D93FCC" w:rsidDel="003C19C7" w:rsidRDefault="00D93FCC">
            <w:pPr>
              <w:rPr>
                <w:del w:id="31953" w:author="瑋婷 徐" w:date="2025-01-03T17:04:00Z" w16du:dateUtc="2025-01-03T09:04:00Z"/>
                <w:rFonts w:ascii="Times New Roman" w:eastAsia="標楷體" w:hAnsi="Times New Roman" w:cs="Times New Roman"/>
              </w:rPr>
              <w:pPrChange w:id="31954"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2F239B7" w14:textId="3CE1B72D" w:rsidR="00D93FCC" w:rsidDel="003C19C7" w:rsidRDefault="00D93FCC">
            <w:pPr>
              <w:rPr>
                <w:del w:id="31955" w:author="瑋婷 徐" w:date="2025-01-03T17:04:00Z" w16du:dateUtc="2025-01-03T09:04:00Z"/>
                <w:rFonts w:ascii="Times New Roman" w:eastAsia="標楷體" w:hAnsi="Times New Roman" w:cs="Times New Roman"/>
              </w:rPr>
              <w:pPrChange w:id="3195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19CE0DF" w14:textId="3A3D05B3" w:rsidR="00D93FCC" w:rsidDel="003C19C7" w:rsidRDefault="00D93FCC">
            <w:pPr>
              <w:rPr>
                <w:del w:id="31957" w:author="瑋婷 徐" w:date="2025-01-03T17:04:00Z" w16du:dateUtc="2025-01-03T09:04:00Z"/>
                <w:rFonts w:ascii="Times New Roman" w:eastAsia="標楷體" w:hAnsi="Times New Roman" w:cs="Times New Roman"/>
              </w:rPr>
              <w:pPrChange w:id="3195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A6B981D" w14:textId="52108163" w:rsidR="00D93FCC" w:rsidDel="003C19C7" w:rsidRDefault="00D93FCC">
            <w:pPr>
              <w:rPr>
                <w:del w:id="31959" w:author="瑋婷 徐" w:date="2025-01-03T17:04:00Z" w16du:dateUtc="2025-01-03T09:04:00Z"/>
                <w:rFonts w:ascii="Times New Roman" w:eastAsia="標楷體" w:hAnsi="Times New Roman" w:cs="Times New Roman"/>
              </w:rPr>
              <w:pPrChange w:id="3196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CB766DB" w14:textId="5E40993E" w:rsidR="00D93FCC" w:rsidDel="003C19C7" w:rsidRDefault="00D93FCC">
            <w:pPr>
              <w:rPr>
                <w:del w:id="31961" w:author="瑋婷 徐" w:date="2025-01-03T17:04:00Z" w16du:dateUtc="2025-01-03T09:04:00Z"/>
                <w:rFonts w:ascii="Times New Roman" w:eastAsia="標楷體" w:hAnsi="Times New Roman" w:cs="Times New Roman"/>
              </w:rPr>
              <w:pPrChange w:id="31962"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42F19CA0" w14:textId="6F43B70A" w:rsidR="00D93FCC" w:rsidDel="003C19C7" w:rsidRDefault="00D93FCC">
            <w:pPr>
              <w:rPr>
                <w:del w:id="31963" w:author="瑋婷 徐" w:date="2025-01-03T17:04:00Z" w16du:dateUtc="2025-01-03T09:04:00Z"/>
                <w:rFonts w:ascii="Times New Roman" w:eastAsia="標楷體" w:hAnsi="Times New Roman" w:cs="Times New Roman"/>
              </w:rPr>
              <w:pPrChange w:id="3196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A128163" w14:textId="13D1DA78" w:rsidR="00D93FCC" w:rsidDel="003C19C7" w:rsidRDefault="00D93FCC">
            <w:pPr>
              <w:rPr>
                <w:del w:id="31965" w:author="瑋婷 徐" w:date="2025-01-03T17:04:00Z" w16du:dateUtc="2025-01-03T09:04:00Z"/>
                <w:rFonts w:ascii="Times New Roman" w:eastAsia="標楷體" w:hAnsi="Times New Roman" w:cs="Times New Roman"/>
              </w:rPr>
              <w:pPrChange w:id="3196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2FA95F2" w14:textId="74B6ED5B" w:rsidR="00D93FCC" w:rsidDel="003C19C7" w:rsidRDefault="00D93FCC">
            <w:pPr>
              <w:rPr>
                <w:del w:id="31967" w:author="瑋婷 徐" w:date="2025-01-03T17:04:00Z" w16du:dateUtc="2025-01-03T09:04:00Z"/>
                <w:rFonts w:ascii="Times New Roman" w:eastAsia="標楷體" w:hAnsi="Times New Roman" w:cs="Times New Roman"/>
              </w:rPr>
              <w:pPrChange w:id="31968"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2573CBB" w14:textId="28BCAC01" w:rsidR="00D93FCC" w:rsidDel="003C19C7" w:rsidRDefault="00D93FCC">
            <w:pPr>
              <w:rPr>
                <w:del w:id="31969" w:author="瑋婷 徐" w:date="2025-01-03T17:04:00Z" w16du:dateUtc="2025-01-03T09:04:00Z"/>
                <w:rFonts w:ascii="Times New Roman" w:eastAsia="標楷體" w:hAnsi="Times New Roman" w:cs="Times New Roman"/>
              </w:rPr>
              <w:pPrChange w:id="31970"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07C1A748" w14:textId="691F6439" w:rsidR="00D93FCC" w:rsidDel="003C19C7" w:rsidRDefault="00D93FCC">
            <w:pPr>
              <w:rPr>
                <w:del w:id="31971" w:author="瑋婷 徐" w:date="2025-01-03T17:04:00Z" w16du:dateUtc="2025-01-03T09:04:00Z"/>
                <w:rFonts w:ascii="Times New Roman" w:eastAsia="標楷體" w:hAnsi="Times New Roman" w:cs="Times New Roman"/>
              </w:rPr>
              <w:pPrChange w:id="31972" w:author="瑋婷 徐" w:date="2025-01-03T17:04:00Z" w16du:dateUtc="2025-01-03T09:04:00Z">
                <w:pPr>
                  <w:spacing w:line="276" w:lineRule="auto"/>
                  <w:jc w:val="center"/>
                </w:pPr>
              </w:pPrChange>
            </w:pPr>
          </w:p>
        </w:tc>
      </w:tr>
      <w:tr w:rsidR="00000000" w:rsidDel="003C19C7" w14:paraId="20A3CE4C" w14:textId="7F35020F">
        <w:trPr>
          <w:cantSplit/>
          <w:jc w:val="center"/>
          <w:del w:id="31973" w:author="瑋婷 徐" w:date="2025-01-03T17:04:00Z"/>
        </w:trPr>
        <w:tc>
          <w:tcPr>
            <w:tcW w:w="2401" w:type="dxa"/>
            <w:tcBorders>
              <w:left w:val="single" w:sz="4" w:space="0" w:color="000000"/>
              <w:bottom w:val="single" w:sz="4" w:space="0" w:color="000000"/>
            </w:tcBorders>
            <w:shd w:val="clear" w:color="auto" w:fill="FFFFFF"/>
            <w:vAlign w:val="bottom"/>
          </w:tcPr>
          <w:p w14:paraId="16EEC7E6" w14:textId="2C4B07CF" w:rsidR="00D93FCC" w:rsidDel="003C19C7" w:rsidRDefault="002435EC">
            <w:pPr>
              <w:rPr>
                <w:del w:id="31974" w:author="瑋婷 徐" w:date="2025-01-03T17:04:00Z" w16du:dateUtc="2025-01-03T09:04:00Z"/>
                <w:rFonts w:ascii="Times New Roman" w:eastAsia="標楷體" w:hAnsi="Times New Roman" w:cs="Times New Roman"/>
              </w:rPr>
              <w:pPrChange w:id="31975" w:author="瑋婷 徐" w:date="2025-01-03T17:04:00Z" w16du:dateUtc="2025-01-03T09:04:00Z">
                <w:pPr>
                  <w:spacing w:line="276" w:lineRule="auto"/>
                </w:pPr>
              </w:pPrChange>
            </w:pPr>
            <w:del w:id="31976" w:author="瑋婷 徐" w:date="2025-01-03T17:04:00Z" w16du:dateUtc="2025-01-03T09:04:00Z">
              <w:r w:rsidDel="003C19C7">
                <w:rPr>
                  <w:rFonts w:ascii="Times New Roman" w:eastAsia="標楷體" w:hAnsi="Times New Roman" w:cs="Times New Roman"/>
                  <w:color w:val="000000"/>
                </w:rPr>
                <w:delText>灰喉山椒鳥</w:delText>
              </w:r>
            </w:del>
          </w:p>
        </w:tc>
        <w:tc>
          <w:tcPr>
            <w:tcW w:w="3529" w:type="dxa"/>
            <w:tcBorders>
              <w:bottom w:val="single" w:sz="4" w:space="0" w:color="000000"/>
              <w:right w:val="single" w:sz="4" w:space="0" w:color="000000"/>
            </w:tcBorders>
            <w:shd w:val="clear" w:color="auto" w:fill="FFFFFF"/>
            <w:vAlign w:val="bottom"/>
          </w:tcPr>
          <w:p w14:paraId="61777A4D" w14:textId="5C85C8D8" w:rsidR="00D93FCC" w:rsidDel="003C19C7" w:rsidRDefault="002435EC">
            <w:pPr>
              <w:rPr>
                <w:del w:id="31977" w:author="瑋婷 徐" w:date="2025-01-03T17:04:00Z" w16du:dateUtc="2025-01-03T09:04:00Z"/>
                <w:rFonts w:ascii="Times New Roman" w:eastAsia="標楷體" w:hAnsi="Times New Roman" w:cs="Times New Roman"/>
                <w:i/>
              </w:rPr>
              <w:pPrChange w:id="31978" w:author="瑋婷 徐" w:date="2025-01-03T17:04:00Z" w16du:dateUtc="2025-01-03T09:04:00Z">
                <w:pPr>
                  <w:spacing w:line="276" w:lineRule="auto"/>
                </w:pPr>
              </w:pPrChange>
            </w:pPr>
            <w:del w:id="31979" w:author="瑋婷 徐" w:date="2025-01-03T17:04:00Z" w16du:dateUtc="2025-01-03T09:04:00Z">
              <w:r w:rsidDel="003C19C7">
                <w:rPr>
                  <w:rFonts w:ascii="Times New Roman" w:eastAsia="標楷體" w:hAnsi="Times New Roman" w:cs="Times New Roman"/>
                  <w:i/>
                  <w:iCs/>
                  <w:color w:val="000000"/>
                </w:rPr>
                <w:delText>Pericrocotus solaris</w:delText>
              </w:r>
            </w:del>
          </w:p>
        </w:tc>
        <w:tc>
          <w:tcPr>
            <w:tcW w:w="272" w:type="dxa"/>
            <w:tcBorders>
              <w:left w:val="single" w:sz="4" w:space="0" w:color="000000"/>
              <w:bottom w:val="single" w:sz="4" w:space="0" w:color="000000"/>
            </w:tcBorders>
            <w:shd w:val="clear" w:color="auto" w:fill="D9D9D9"/>
            <w:vAlign w:val="center"/>
          </w:tcPr>
          <w:p w14:paraId="3F9BBB35" w14:textId="552E69D9" w:rsidR="00D93FCC" w:rsidDel="003C19C7" w:rsidRDefault="002435EC">
            <w:pPr>
              <w:rPr>
                <w:del w:id="31980" w:author="瑋婷 徐" w:date="2025-01-03T17:04:00Z" w16du:dateUtc="2025-01-03T09:04:00Z"/>
                <w:rFonts w:ascii="Times New Roman" w:eastAsia="標楷體" w:hAnsi="Times New Roman" w:cs="Times New Roman"/>
              </w:rPr>
              <w:pPrChange w:id="31981" w:author="瑋婷 徐" w:date="2025-01-03T17:04:00Z" w16du:dateUtc="2025-01-03T09:04:00Z">
                <w:pPr>
                  <w:spacing w:line="276" w:lineRule="auto"/>
                  <w:jc w:val="center"/>
                </w:pPr>
              </w:pPrChange>
            </w:pPr>
            <w:del w:id="31982"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5469B4EC" w14:textId="363444FF" w:rsidR="00D93FCC" w:rsidDel="003C19C7" w:rsidRDefault="002435EC">
            <w:pPr>
              <w:rPr>
                <w:del w:id="31983" w:author="瑋婷 徐" w:date="2025-01-03T17:04:00Z" w16du:dateUtc="2025-01-03T09:04:00Z"/>
                <w:rFonts w:ascii="Times New Roman" w:eastAsia="標楷體" w:hAnsi="Times New Roman" w:cs="Times New Roman"/>
              </w:rPr>
              <w:pPrChange w:id="31984" w:author="瑋婷 徐" w:date="2025-01-03T17:04:00Z" w16du:dateUtc="2025-01-03T09:04:00Z">
                <w:pPr>
                  <w:spacing w:line="276" w:lineRule="auto"/>
                  <w:jc w:val="center"/>
                </w:pPr>
              </w:pPrChange>
            </w:pPr>
            <w:del w:id="31985"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764EA550" w14:textId="0E47C348" w:rsidR="00D93FCC" w:rsidDel="003C19C7" w:rsidRDefault="00D93FCC">
            <w:pPr>
              <w:rPr>
                <w:del w:id="31986" w:author="瑋婷 徐" w:date="2025-01-03T17:04:00Z" w16du:dateUtc="2025-01-03T09:04:00Z"/>
                <w:rFonts w:ascii="Times New Roman" w:eastAsia="標楷體" w:hAnsi="Times New Roman" w:cs="Times New Roman"/>
              </w:rPr>
              <w:pPrChange w:id="31987"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4228D743" w14:textId="721B500F" w:rsidR="00D93FCC" w:rsidDel="003C19C7" w:rsidRDefault="00D93FCC">
            <w:pPr>
              <w:rPr>
                <w:del w:id="31988" w:author="瑋婷 徐" w:date="2025-01-03T17:04:00Z" w16du:dateUtc="2025-01-03T09:04:00Z"/>
                <w:rFonts w:ascii="Times New Roman" w:eastAsia="標楷體" w:hAnsi="Times New Roman" w:cs="Times New Roman"/>
              </w:rPr>
              <w:pPrChange w:id="31989"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33D70014" w14:textId="1CDB446A" w:rsidR="00D93FCC" w:rsidDel="003C19C7" w:rsidRDefault="00D93FCC">
            <w:pPr>
              <w:rPr>
                <w:del w:id="31990" w:author="瑋婷 徐" w:date="2025-01-03T17:04:00Z" w16du:dateUtc="2025-01-03T09:04:00Z"/>
                <w:rFonts w:ascii="Times New Roman" w:eastAsia="標楷體" w:hAnsi="Times New Roman" w:cs="Times New Roman"/>
              </w:rPr>
              <w:pPrChange w:id="31991"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5A2AD7D4" w14:textId="7B2E3643" w:rsidR="00D93FCC" w:rsidDel="003C19C7" w:rsidRDefault="002435EC">
            <w:pPr>
              <w:rPr>
                <w:del w:id="31992" w:author="瑋婷 徐" w:date="2025-01-03T17:04:00Z" w16du:dateUtc="2025-01-03T09:04:00Z"/>
                <w:rFonts w:ascii="Times New Roman" w:eastAsia="標楷體" w:hAnsi="Times New Roman" w:cs="Times New Roman"/>
              </w:rPr>
              <w:pPrChange w:id="31993" w:author="瑋婷 徐" w:date="2025-01-03T17:04:00Z" w16du:dateUtc="2025-01-03T09:04:00Z">
                <w:pPr>
                  <w:spacing w:line="276" w:lineRule="auto"/>
                  <w:jc w:val="center"/>
                </w:pPr>
              </w:pPrChange>
            </w:pPr>
            <w:del w:id="31994"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38A6D4AE" w14:textId="36E4AD57" w:rsidR="00D93FCC" w:rsidDel="003C19C7" w:rsidRDefault="00D93FCC">
            <w:pPr>
              <w:rPr>
                <w:del w:id="31995" w:author="瑋婷 徐" w:date="2025-01-03T17:04:00Z" w16du:dateUtc="2025-01-03T09:04:00Z"/>
                <w:rFonts w:ascii="Times New Roman" w:eastAsia="標楷體" w:hAnsi="Times New Roman" w:cs="Times New Roman"/>
              </w:rPr>
              <w:pPrChange w:id="31996"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7339E9EE" w14:textId="7DDAA5F6" w:rsidR="00D93FCC" w:rsidDel="003C19C7" w:rsidRDefault="00D93FCC">
            <w:pPr>
              <w:rPr>
                <w:del w:id="31997" w:author="瑋婷 徐" w:date="2025-01-03T17:04:00Z" w16du:dateUtc="2025-01-03T09:04:00Z"/>
                <w:rFonts w:ascii="Times New Roman" w:eastAsia="標楷體" w:hAnsi="Times New Roman" w:cs="Times New Roman"/>
              </w:rPr>
              <w:pPrChange w:id="31998"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0FD03DAF" w14:textId="3C3C9555" w:rsidR="00D93FCC" w:rsidDel="003C19C7" w:rsidRDefault="002435EC">
            <w:pPr>
              <w:rPr>
                <w:del w:id="31999" w:author="瑋婷 徐" w:date="2025-01-03T17:04:00Z" w16du:dateUtc="2025-01-03T09:04:00Z"/>
                <w:rFonts w:ascii="Times New Roman" w:eastAsia="標楷體" w:hAnsi="Times New Roman" w:cs="Times New Roman"/>
              </w:rPr>
              <w:pPrChange w:id="32000" w:author="瑋婷 徐" w:date="2025-01-03T17:04:00Z" w16du:dateUtc="2025-01-03T09:04:00Z">
                <w:pPr>
                  <w:spacing w:line="276" w:lineRule="auto"/>
                  <w:jc w:val="center"/>
                </w:pPr>
              </w:pPrChange>
            </w:pPr>
            <w:del w:id="320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2DB1D8B" w14:textId="7B39BCBC" w:rsidR="00D93FCC" w:rsidDel="003C19C7" w:rsidRDefault="00D93FCC">
            <w:pPr>
              <w:rPr>
                <w:del w:id="32002" w:author="瑋婷 徐" w:date="2025-01-03T17:04:00Z" w16du:dateUtc="2025-01-03T09:04:00Z"/>
                <w:rFonts w:ascii="Times New Roman" w:eastAsia="標楷體" w:hAnsi="Times New Roman" w:cs="Times New Roman"/>
              </w:rPr>
              <w:pPrChange w:id="3200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B093576" w14:textId="397E5B18" w:rsidR="00D93FCC" w:rsidDel="003C19C7" w:rsidRDefault="002435EC">
            <w:pPr>
              <w:rPr>
                <w:del w:id="32004" w:author="瑋婷 徐" w:date="2025-01-03T17:04:00Z" w16du:dateUtc="2025-01-03T09:04:00Z"/>
                <w:rFonts w:ascii="Times New Roman" w:eastAsia="標楷體" w:hAnsi="Times New Roman" w:cs="Times New Roman"/>
              </w:rPr>
              <w:pPrChange w:id="32005" w:author="瑋婷 徐" w:date="2025-01-03T17:04:00Z" w16du:dateUtc="2025-01-03T09:04:00Z">
                <w:pPr>
                  <w:spacing w:line="276" w:lineRule="auto"/>
                  <w:jc w:val="center"/>
                </w:pPr>
              </w:pPrChange>
            </w:pPr>
            <w:del w:id="32006"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5B54D325" w14:textId="30BFFB67" w:rsidR="00D93FCC" w:rsidDel="003C19C7" w:rsidRDefault="002435EC">
            <w:pPr>
              <w:rPr>
                <w:del w:id="32007" w:author="瑋婷 徐" w:date="2025-01-03T17:04:00Z" w16du:dateUtc="2025-01-03T09:04:00Z"/>
                <w:rFonts w:ascii="Times New Roman" w:eastAsia="標楷體" w:hAnsi="Times New Roman" w:cs="Times New Roman"/>
              </w:rPr>
              <w:pPrChange w:id="32008" w:author="瑋婷 徐" w:date="2025-01-03T17:04:00Z" w16du:dateUtc="2025-01-03T09:04:00Z">
                <w:pPr>
                  <w:spacing w:line="276" w:lineRule="auto"/>
                  <w:jc w:val="center"/>
                </w:pPr>
              </w:pPrChange>
            </w:pPr>
            <w:del w:id="320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0352634" w14:textId="501C672C" w:rsidR="00D93FCC" w:rsidDel="003C19C7" w:rsidRDefault="00D93FCC">
            <w:pPr>
              <w:rPr>
                <w:del w:id="32010" w:author="瑋婷 徐" w:date="2025-01-03T17:04:00Z" w16du:dateUtc="2025-01-03T09:04:00Z"/>
                <w:rFonts w:ascii="Times New Roman" w:eastAsia="標楷體" w:hAnsi="Times New Roman" w:cs="Times New Roman"/>
              </w:rPr>
              <w:pPrChange w:id="3201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2078B14" w14:textId="0D7F63A0" w:rsidR="00D93FCC" w:rsidDel="003C19C7" w:rsidRDefault="002435EC">
            <w:pPr>
              <w:rPr>
                <w:del w:id="32012" w:author="瑋婷 徐" w:date="2025-01-03T17:04:00Z" w16du:dateUtc="2025-01-03T09:04:00Z"/>
                <w:rFonts w:ascii="Times New Roman" w:eastAsia="標楷體" w:hAnsi="Times New Roman" w:cs="Times New Roman"/>
              </w:rPr>
              <w:pPrChange w:id="32013" w:author="瑋婷 徐" w:date="2025-01-03T17:04:00Z" w16du:dateUtc="2025-01-03T09:04:00Z">
                <w:pPr>
                  <w:spacing w:line="276" w:lineRule="auto"/>
                  <w:jc w:val="center"/>
                </w:pPr>
              </w:pPrChange>
            </w:pPr>
            <w:del w:id="320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66F7794" w14:textId="6B1DB6BB" w:rsidR="00D93FCC" w:rsidDel="003C19C7" w:rsidRDefault="00D93FCC">
            <w:pPr>
              <w:rPr>
                <w:del w:id="32015" w:author="瑋婷 徐" w:date="2025-01-03T17:04:00Z" w16du:dateUtc="2025-01-03T09:04:00Z"/>
                <w:rFonts w:ascii="Times New Roman" w:eastAsia="標楷體" w:hAnsi="Times New Roman" w:cs="Times New Roman"/>
              </w:rPr>
              <w:pPrChange w:id="3201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D4B1F3E" w14:textId="62169554" w:rsidR="00D93FCC" w:rsidDel="003C19C7" w:rsidRDefault="002435EC">
            <w:pPr>
              <w:rPr>
                <w:del w:id="32017" w:author="瑋婷 徐" w:date="2025-01-03T17:04:00Z" w16du:dateUtc="2025-01-03T09:04:00Z"/>
                <w:rFonts w:ascii="Times New Roman" w:eastAsia="標楷體" w:hAnsi="Times New Roman" w:cs="Times New Roman"/>
              </w:rPr>
              <w:pPrChange w:id="32018" w:author="瑋婷 徐" w:date="2025-01-03T17:04:00Z" w16du:dateUtc="2025-01-03T09:04:00Z">
                <w:pPr>
                  <w:spacing w:line="276" w:lineRule="auto"/>
                  <w:jc w:val="center"/>
                </w:pPr>
              </w:pPrChange>
            </w:pPr>
            <w:del w:id="3201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5FA4305" w14:textId="15101D98" w:rsidR="00D93FCC" w:rsidDel="003C19C7" w:rsidRDefault="002435EC">
            <w:pPr>
              <w:rPr>
                <w:del w:id="32020" w:author="瑋婷 徐" w:date="2025-01-03T17:04:00Z" w16du:dateUtc="2025-01-03T09:04:00Z"/>
                <w:rFonts w:ascii="Times New Roman" w:eastAsia="標楷體" w:hAnsi="Times New Roman" w:cs="Times New Roman"/>
              </w:rPr>
              <w:pPrChange w:id="32021" w:author="瑋婷 徐" w:date="2025-01-03T17:04:00Z" w16du:dateUtc="2025-01-03T09:04:00Z">
                <w:pPr>
                  <w:spacing w:line="276" w:lineRule="auto"/>
                  <w:jc w:val="center"/>
                </w:pPr>
              </w:pPrChange>
            </w:pPr>
            <w:del w:id="3202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CEA0B2E" w14:textId="264C18D3" w:rsidR="00D93FCC" w:rsidDel="003C19C7" w:rsidRDefault="00D93FCC">
            <w:pPr>
              <w:rPr>
                <w:del w:id="32023" w:author="瑋婷 徐" w:date="2025-01-03T17:04:00Z" w16du:dateUtc="2025-01-03T09:04:00Z"/>
                <w:rFonts w:ascii="Times New Roman" w:eastAsia="標楷體" w:hAnsi="Times New Roman" w:cs="Times New Roman"/>
              </w:rPr>
              <w:pPrChange w:id="3202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9BBC0EC" w14:textId="506130DE" w:rsidR="00D93FCC" w:rsidDel="003C19C7" w:rsidRDefault="00D93FCC">
            <w:pPr>
              <w:rPr>
                <w:del w:id="32025" w:author="瑋婷 徐" w:date="2025-01-03T17:04:00Z" w16du:dateUtc="2025-01-03T09:04:00Z"/>
                <w:rFonts w:ascii="Times New Roman" w:eastAsia="標楷體" w:hAnsi="Times New Roman" w:cs="Times New Roman"/>
              </w:rPr>
              <w:pPrChange w:id="32026"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42E4F613" w14:textId="3B9C82CD" w:rsidR="00D93FCC" w:rsidDel="003C19C7" w:rsidRDefault="00D93FCC">
            <w:pPr>
              <w:rPr>
                <w:del w:id="32027" w:author="瑋婷 徐" w:date="2025-01-03T17:04:00Z" w16du:dateUtc="2025-01-03T09:04:00Z"/>
                <w:rFonts w:ascii="Times New Roman" w:eastAsia="標楷體" w:hAnsi="Times New Roman" w:cs="Times New Roman"/>
              </w:rPr>
              <w:pPrChange w:id="3202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4C116A9" w14:textId="7E52B741" w:rsidR="00D93FCC" w:rsidDel="003C19C7" w:rsidRDefault="00D93FCC">
            <w:pPr>
              <w:rPr>
                <w:del w:id="32029" w:author="瑋婷 徐" w:date="2025-01-03T17:04:00Z" w16du:dateUtc="2025-01-03T09:04:00Z"/>
                <w:rFonts w:ascii="Times New Roman" w:eastAsia="標楷體" w:hAnsi="Times New Roman" w:cs="Times New Roman"/>
              </w:rPr>
              <w:pPrChange w:id="3203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E8F307A" w14:textId="464D2F13" w:rsidR="00D93FCC" w:rsidDel="003C19C7" w:rsidRDefault="00D93FCC">
            <w:pPr>
              <w:rPr>
                <w:del w:id="32031" w:author="瑋婷 徐" w:date="2025-01-03T17:04:00Z" w16du:dateUtc="2025-01-03T09:04:00Z"/>
                <w:rFonts w:ascii="Times New Roman" w:eastAsia="標楷體" w:hAnsi="Times New Roman" w:cs="Times New Roman"/>
              </w:rPr>
              <w:pPrChange w:id="3203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643A56B" w14:textId="1A13CC7D" w:rsidR="00D93FCC" w:rsidDel="003C19C7" w:rsidRDefault="00D93FCC">
            <w:pPr>
              <w:rPr>
                <w:del w:id="32033" w:author="瑋婷 徐" w:date="2025-01-03T17:04:00Z" w16du:dateUtc="2025-01-03T09:04:00Z"/>
                <w:rFonts w:ascii="Times New Roman" w:eastAsia="標楷體" w:hAnsi="Times New Roman" w:cs="Times New Roman"/>
              </w:rPr>
              <w:pPrChange w:id="32034"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5C2DBF54" w14:textId="0498900F" w:rsidR="00D93FCC" w:rsidDel="003C19C7" w:rsidRDefault="00D93FCC">
            <w:pPr>
              <w:rPr>
                <w:del w:id="32035" w:author="瑋婷 徐" w:date="2025-01-03T17:04:00Z" w16du:dateUtc="2025-01-03T09:04:00Z"/>
                <w:rFonts w:ascii="Times New Roman" w:eastAsia="標楷體" w:hAnsi="Times New Roman" w:cs="Times New Roman"/>
              </w:rPr>
              <w:pPrChange w:id="3203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211E1F7" w14:textId="577ABA8F" w:rsidR="00D93FCC" w:rsidDel="003C19C7" w:rsidRDefault="002435EC">
            <w:pPr>
              <w:rPr>
                <w:del w:id="32037" w:author="瑋婷 徐" w:date="2025-01-03T17:04:00Z" w16du:dateUtc="2025-01-03T09:04:00Z"/>
                <w:rFonts w:ascii="Times New Roman" w:eastAsia="標楷體" w:hAnsi="Times New Roman" w:cs="Times New Roman"/>
              </w:rPr>
              <w:pPrChange w:id="32038" w:author="瑋婷 徐" w:date="2025-01-03T17:04:00Z" w16du:dateUtc="2025-01-03T09:04:00Z">
                <w:pPr>
                  <w:spacing w:line="276" w:lineRule="auto"/>
                  <w:jc w:val="center"/>
                </w:pPr>
              </w:pPrChange>
            </w:pPr>
            <w:del w:id="320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316A283" w14:textId="1FFED33A" w:rsidR="00D93FCC" w:rsidDel="003C19C7" w:rsidRDefault="002435EC">
            <w:pPr>
              <w:rPr>
                <w:del w:id="32040" w:author="瑋婷 徐" w:date="2025-01-03T17:04:00Z" w16du:dateUtc="2025-01-03T09:04:00Z"/>
                <w:rFonts w:ascii="Times New Roman" w:eastAsia="標楷體" w:hAnsi="Times New Roman" w:cs="Times New Roman"/>
              </w:rPr>
              <w:pPrChange w:id="32041" w:author="瑋婷 徐" w:date="2025-01-03T17:04:00Z" w16du:dateUtc="2025-01-03T09:04:00Z">
                <w:pPr>
                  <w:spacing w:line="276" w:lineRule="auto"/>
                  <w:jc w:val="center"/>
                </w:pPr>
              </w:pPrChange>
            </w:pPr>
            <w:del w:id="3204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76655700" w14:textId="0DFA197C" w:rsidR="00D93FCC" w:rsidDel="003C19C7" w:rsidRDefault="00D93FCC">
            <w:pPr>
              <w:rPr>
                <w:del w:id="32043" w:author="瑋婷 徐" w:date="2025-01-03T17:04:00Z" w16du:dateUtc="2025-01-03T09:04:00Z"/>
                <w:rFonts w:ascii="Times New Roman" w:eastAsia="標楷體" w:hAnsi="Times New Roman" w:cs="Times New Roman"/>
              </w:rPr>
              <w:pPrChange w:id="3204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8C78BEB" w14:textId="624AE975" w:rsidR="00D93FCC" w:rsidDel="003C19C7" w:rsidRDefault="002435EC">
            <w:pPr>
              <w:rPr>
                <w:del w:id="32045" w:author="瑋婷 徐" w:date="2025-01-03T17:04:00Z" w16du:dateUtc="2025-01-03T09:04:00Z"/>
                <w:rFonts w:ascii="Times New Roman" w:eastAsia="標楷體" w:hAnsi="Times New Roman" w:cs="Times New Roman"/>
              </w:rPr>
              <w:pPrChange w:id="32046" w:author="瑋婷 徐" w:date="2025-01-03T17:04:00Z" w16du:dateUtc="2025-01-03T09:04:00Z">
                <w:pPr>
                  <w:spacing w:line="276" w:lineRule="auto"/>
                  <w:jc w:val="center"/>
                </w:pPr>
              </w:pPrChange>
            </w:pPr>
            <w:del w:id="320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A4F8606" w14:textId="4C798AA1" w:rsidR="00D93FCC" w:rsidDel="003C19C7" w:rsidRDefault="002435EC">
            <w:pPr>
              <w:rPr>
                <w:del w:id="32048" w:author="瑋婷 徐" w:date="2025-01-03T17:04:00Z" w16du:dateUtc="2025-01-03T09:04:00Z"/>
                <w:rFonts w:ascii="Times New Roman" w:eastAsia="標楷體" w:hAnsi="Times New Roman" w:cs="Times New Roman"/>
              </w:rPr>
              <w:pPrChange w:id="32049" w:author="瑋婷 徐" w:date="2025-01-03T17:04:00Z" w16du:dateUtc="2025-01-03T09:04:00Z">
                <w:pPr>
                  <w:spacing w:line="276" w:lineRule="auto"/>
                  <w:jc w:val="center"/>
                </w:pPr>
              </w:pPrChange>
            </w:pPr>
            <w:del w:id="3205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7D54AE1" w14:textId="2F726585" w:rsidR="00D93FCC" w:rsidDel="003C19C7" w:rsidRDefault="002435EC">
            <w:pPr>
              <w:rPr>
                <w:del w:id="32051" w:author="瑋婷 徐" w:date="2025-01-03T17:04:00Z" w16du:dateUtc="2025-01-03T09:04:00Z"/>
                <w:rFonts w:ascii="Times New Roman" w:eastAsia="標楷體" w:hAnsi="Times New Roman" w:cs="Times New Roman"/>
              </w:rPr>
              <w:pPrChange w:id="32052" w:author="瑋婷 徐" w:date="2025-01-03T17:04:00Z" w16du:dateUtc="2025-01-03T09:04:00Z">
                <w:pPr>
                  <w:spacing w:line="276" w:lineRule="auto"/>
                  <w:jc w:val="center"/>
                </w:pPr>
              </w:pPrChange>
            </w:pPr>
            <w:del w:id="3205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3CA66425" w14:textId="52AD617A" w:rsidR="00D93FCC" w:rsidDel="003C19C7" w:rsidRDefault="00D93FCC">
            <w:pPr>
              <w:rPr>
                <w:del w:id="32054" w:author="瑋婷 徐" w:date="2025-01-03T17:04:00Z" w16du:dateUtc="2025-01-03T09:04:00Z"/>
                <w:rFonts w:ascii="Times New Roman" w:eastAsia="標楷體" w:hAnsi="Times New Roman" w:cs="Times New Roman"/>
              </w:rPr>
              <w:pPrChange w:id="3205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65CA114" w14:textId="60687FD4" w:rsidR="00D93FCC" w:rsidDel="003C19C7" w:rsidRDefault="002435EC">
            <w:pPr>
              <w:rPr>
                <w:del w:id="32056" w:author="瑋婷 徐" w:date="2025-01-03T17:04:00Z" w16du:dateUtc="2025-01-03T09:04:00Z"/>
                <w:rFonts w:ascii="Times New Roman" w:eastAsia="標楷體" w:hAnsi="Times New Roman" w:cs="Times New Roman"/>
              </w:rPr>
              <w:pPrChange w:id="32057" w:author="瑋婷 徐" w:date="2025-01-03T17:04:00Z" w16du:dateUtc="2025-01-03T09:04:00Z">
                <w:pPr>
                  <w:spacing w:line="276" w:lineRule="auto"/>
                  <w:jc w:val="center"/>
                </w:pPr>
              </w:pPrChange>
            </w:pPr>
            <w:del w:id="320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A9C5A9A" w14:textId="23FCD94F" w:rsidR="00D93FCC" w:rsidDel="003C19C7" w:rsidRDefault="00D93FCC">
            <w:pPr>
              <w:rPr>
                <w:del w:id="32059" w:author="瑋婷 徐" w:date="2025-01-03T17:04:00Z" w16du:dateUtc="2025-01-03T09:04:00Z"/>
                <w:rFonts w:ascii="Times New Roman" w:eastAsia="標楷體" w:hAnsi="Times New Roman" w:cs="Times New Roman"/>
              </w:rPr>
              <w:pPrChange w:id="32060"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1B4C93B9" w14:textId="6FE3E899" w:rsidR="00D93FCC" w:rsidDel="003C19C7" w:rsidRDefault="002435EC">
            <w:pPr>
              <w:rPr>
                <w:del w:id="32061" w:author="瑋婷 徐" w:date="2025-01-03T17:04:00Z" w16du:dateUtc="2025-01-03T09:04:00Z"/>
                <w:rFonts w:ascii="Times New Roman" w:eastAsia="標楷體" w:hAnsi="Times New Roman" w:cs="Times New Roman"/>
              </w:rPr>
              <w:pPrChange w:id="32062" w:author="瑋婷 徐" w:date="2025-01-03T17:04:00Z" w16du:dateUtc="2025-01-03T09:04:00Z">
                <w:pPr>
                  <w:spacing w:line="276" w:lineRule="auto"/>
                  <w:jc w:val="center"/>
                </w:pPr>
              </w:pPrChange>
            </w:pPr>
            <w:del w:id="32063"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63CBE883" w14:textId="155F2C59" w:rsidR="00D93FCC" w:rsidDel="003C19C7" w:rsidRDefault="00D93FCC">
            <w:pPr>
              <w:rPr>
                <w:del w:id="32064" w:author="瑋婷 徐" w:date="2025-01-03T17:04:00Z" w16du:dateUtc="2025-01-03T09:04:00Z"/>
                <w:rFonts w:ascii="Times New Roman" w:eastAsia="標楷體" w:hAnsi="Times New Roman" w:cs="Times New Roman"/>
              </w:rPr>
              <w:pPrChange w:id="32065" w:author="瑋婷 徐" w:date="2025-01-03T17:04:00Z" w16du:dateUtc="2025-01-03T09:04:00Z">
                <w:pPr>
                  <w:spacing w:line="276" w:lineRule="auto"/>
                  <w:jc w:val="center"/>
                </w:pPr>
              </w:pPrChange>
            </w:pPr>
          </w:p>
        </w:tc>
      </w:tr>
      <w:tr w:rsidR="00000000" w:rsidDel="003C19C7" w14:paraId="13DDCE20" w14:textId="1E236F1F">
        <w:trPr>
          <w:cantSplit/>
          <w:jc w:val="center"/>
          <w:del w:id="3206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72DF1E1" w14:textId="327040DF" w:rsidR="00D93FCC" w:rsidDel="003C19C7" w:rsidRDefault="002435EC">
            <w:pPr>
              <w:rPr>
                <w:del w:id="32067" w:author="瑋婷 徐" w:date="2025-01-03T17:04:00Z" w16du:dateUtc="2025-01-03T09:04:00Z"/>
                <w:rFonts w:ascii="Times New Roman" w:eastAsia="標楷體" w:hAnsi="Times New Roman" w:cs="Times New Roman"/>
              </w:rPr>
              <w:pPrChange w:id="32068" w:author="瑋婷 徐" w:date="2025-01-03T17:04:00Z" w16du:dateUtc="2025-01-03T09:04:00Z">
                <w:pPr>
                  <w:spacing w:line="276" w:lineRule="auto"/>
                </w:pPr>
              </w:pPrChange>
            </w:pPr>
            <w:del w:id="32069" w:author="瑋婷 徐" w:date="2025-01-03T17:04:00Z" w16du:dateUtc="2025-01-03T09:04:00Z">
              <w:r w:rsidDel="003C19C7">
                <w:rPr>
                  <w:rFonts w:ascii="Times New Roman" w:eastAsia="標楷體" w:hAnsi="Times New Roman" w:cs="Times New Roman"/>
                  <w:color w:val="000000"/>
                </w:rPr>
                <w:delText>綠畫眉</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8A52E63" w14:textId="0DEA453F" w:rsidR="00D93FCC" w:rsidDel="003C19C7" w:rsidRDefault="002435EC">
            <w:pPr>
              <w:rPr>
                <w:del w:id="32070" w:author="瑋婷 徐" w:date="2025-01-03T17:04:00Z" w16du:dateUtc="2025-01-03T09:04:00Z"/>
                <w:rFonts w:ascii="Times New Roman" w:eastAsia="標楷體" w:hAnsi="Times New Roman" w:cs="Times New Roman"/>
                <w:i/>
              </w:rPr>
              <w:pPrChange w:id="32071" w:author="瑋婷 徐" w:date="2025-01-03T17:04:00Z" w16du:dateUtc="2025-01-03T09:04:00Z">
                <w:pPr>
                  <w:spacing w:line="276" w:lineRule="auto"/>
                </w:pPr>
              </w:pPrChange>
            </w:pPr>
            <w:del w:id="32072" w:author="瑋婷 徐" w:date="2025-01-03T17:04:00Z" w16du:dateUtc="2025-01-03T09:04:00Z">
              <w:r w:rsidDel="003C19C7">
                <w:rPr>
                  <w:rFonts w:ascii="Times New Roman" w:eastAsia="標楷體" w:hAnsi="Times New Roman" w:cs="Times New Roman"/>
                  <w:i/>
                  <w:iCs/>
                  <w:color w:val="000000"/>
                </w:rPr>
                <w:delText>Erpornis zantholeuca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3F16A27" w14:textId="6F6F4851" w:rsidR="00D93FCC" w:rsidDel="003C19C7" w:rsidRDefault="00D93FCC">
            <w:pPr>
              <w:rPr>
                <w:del w:id="32073" w:author="瑋婷 徐" w:date="2025-01-03T17:04:00Z" w16du:dateUtc="2025-01-03T09:04:00Z"/>
                <w:rFonts w:ascii="Times New Roman" w:eastAsia="標楷體" w:hAnsi="Times New Roman" w:cs="Times New Roman"/>
              </w:rPr>
              <w:pPrChange w:id="3207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F821A01" w14:textId="0B84C24F" w:rsidR="00D93FCC" w:rsidDel="003C19C7" w:rsidRDefault="002435EC">
            <w:pPr>
              <w:rPr>
                <w:del w:id="32075" w:author="瑋婷 徐" w:date="2025-01-03T17:04:00Z" w16du:dateUtc="2025-01-03T09:04:00Z"/>
                <w:rFonts w:ascii="Times New Roman" w:eastAsia="標楷體" w:hAnsi="Times New Roman" w:cs="Times New Roman"/>
              </w:rPr>
              <w:pPrChange w:id="32076" w:author="瑋婷 徐" w:date="2025-01-03T17:04:00Z" w16du:dateUtc="2025-01-03T09:04:00Z">
                <w:pPr>
                  <w:spacing w:line="276" w:lineRule="auto"/>
                  <w:jc w:val="center"/>
                </w:pPr>
              </w:pPrChange>
            </w:pPr>
            <w:del w:id="32077"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1D2C8F47" w14:textId="7F1F1195" w:rsidR="00D93FCC" w:rsidDel="003C19C7" w:rsidRDefault="00D93FCC">
            <w:pPr>
              <w:rPr>
                <w:del w:id="32078" w:author="瑋婷 徐" w:date="2025-01-03T17:04:00Z" w16du:dateUtc="2025-01-03T09:04:00Z"/>
                <w:rFonts w:ascii="Times New Roman" w:eastAsia="標楷體" w:hAnsi="Times New Roman" w:cs="Times New Roman"/>
              </w:rPr>
              <w:pPrChange w:id="3207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51815462" w14:textId="251317B6" w:rsidR="00D93FCC" w:rsidDel="003C19C7" w:rsidRDefault="002435EC">
            <w:pPr>
              <w:rPr>
                <w:del w:id="32080" w:author="瑋婷 徐" w:date="2025-01-03T17:04:00Z" w16du:dateUtc="2025-01-03T09:04:00Z"/>
                <w:rFonts w:ascii="Times New Roman" w:eastAsia="標楷體" w:hAnsi="Times New Roman" w:cs="Times New Roman"/>
              </w:rPr>
              <w:pPrChange w:id="32081" w:author="瑋婷 徐" w:date="2025-01-03T17:04:00Z" w16du:dateUtc="2025-01-03T09:04:00Z">
                <w:pPr>
                  <w:spacing w:line="276" w:lineRule="auto"/>
                  <w:jc w:val="center"/>
                </w:pPr>
              </w:pPrChange>
            </w:pPr>
            <w:del w:id="32082"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top w:val="single" w:sz="4" w:space="0" w:color="000000"/>
              <w:bottom w:val="single" w:sz="4" w:space="0" w:color="000000"/>
            </w:tcBorders>
            <w:shd w:val="clear" w:color="auto" w:fill="D9D9D9"/>
            <w:tcMar>
              <w:left w:w="108" w:type="dxa"/>
              <w:right w:w="108" w:type="dxa"/>
            </w:tcMar>
          </w:tcPr>
          <w:p w14:paraId="698F1947" w14:textId="68816CA5" w:rsidR="00D93FCC" w:rsidDel="003C19C7" w:rsidRDefault="00D93FCC">
            <w:pPr>
              <w:rPr>
                <w:del w:id="32083" w:author="瑋婷 徐" w:date="2025-01-03T17:04:00Z" w16du:dateUtc="2025-01-03T09:04:00Z"/>
                <w:rFonts w:ascii="Times New Roman" w:eastAsia="標楷體" w:hAnsi="Times New Roman" w:cs="Times New Roman"/>
              </w:rPr>
              <w:pPrChange w:id="32084"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1C9A54A" w14:textId="4831D360" w:rsidR="00D93FCC" w:rsidDel="003C19C7" w:rsidRDefault="00D93FCC">
            <w:pPr>
              <w:rPr>
                <w:del w:id="32085" w:author="瑋婷 徐" w:date="2025-01-03T17:04:00Z" w16du:dateUtc="2025-01-03T09:04:00Z"/>
                <w:rFonts w:ascii="Times New Roman" w:eastAsia="標楷體" w:hAnsi="Times New Roman" w:cs="Times New Roman"/>
              </w:rPr>
              <w:pPrChange w:id="3208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FD6E253" w14:textId="3A86F71F" w:rsidR="00D93FCC" w:rsidDel="003C19C7" w:rsidRDefault="00D93FCC">
            <w:pPr>
              <w:rPr>
                <w:del w:id="32087" w:author="瑋婷 徐" w:date="2025-01-03T17:04:00Z" w16du:dateUtc="2025-01-03T09:04:00Z"/>
                <w:rFonts w:ascii="Times New Roman" w:eastAsia="標楷體" w:hAnsi="Times New Roman" w:cs="Times New Roman"/>
              </w:rPr>
              <w:pPrChange w:id="3208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1B546D9" w14:textId="66C333A8" w:rsidR="00D93FCC" w:rsidDel="003C19C7" w:rsidRDefault="00D93FCC">
            <w:pPr>
              <w:rPr>
                <w:del w:id="32089" w:author="瑋婷 徐" w:date="2025-01-03T17:04:00Z" w16du:dateUtc="2025-01-03T09:04:00Z"/>
                <w:rFonts w:ascii="Times New Roman" w:eastAsia="標楷體" w:hAnsi="Times New Roman" w:cs="Times New Roman"/>
              </w:rPr>
              <w:pPrChange w:id="3209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26BAB40" w14:textId="76C0CAB0" w:rsidR="00D93FCC" w:rsidDel="003C19C7" w:rsidRDefault="002435EC">
            <w:pPr>
              <w:rPr>
                <w:del w:id="32091" w:author="瑋婷 徐" w:date="2025-01-03T17:04:00Z" w16du:dateUtc="2025-01-03T09:04:00Z"/>
                <w:rFonts w:ascii="Times New Roman" w:eastAsia="標楷體" w:hAnsi="Times New Roman" w:cs="Times New Roman"/>
              </w:rPr>
              <w:pPrChange w:id="32092" w:author="瑋婷 徐" w:date="2025-01-03T17:04:00Z" w16du:dateUtc="2025-01-03T09:04:00Z">
                <w:pPr>
                  <w:spacing w:line="276" w:lineRule="auto"/>
                  <w:jc w:val="center"/>
                </w:pPr>
              </w:pPrChange>
            </w:pPr>
            <w:del w:id="3209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795ADD6" w14:textId="5D2CBCAB" w:rsidR="00D93FCC" w:rsidDel="003C19C7" w:rsidRDefault="00D93FCC">
            <w:pPr>
              <w:rPr>
                <w:del w:id="32094" w:author="瑋婷 徐" w:date="2025-01-03T17:04:00Z" w16du:dateUtc="2025-01-03T09:04:00Z"/>
                <w:rFonts w:ascii="Times New Roman" w:eastAsia="標楷體" w:hAnsi="Times New Roman" w:cs="Times New Roman"/>
              </w:rPr>
              <w:pPrChange w:id="320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43AC0B0" w14:textId="184EDA58" w:rsidR="00D93FCC" w:rsidDel="003C19C7" w:rsidRDefault="00D93FCC">
            <w:pPr>
              <w:rPr>
                <w:del w:id="32096" w:author="瑋婷 徐" w:date="2025-01-03T17:04:00Z" w16du:dateUtc="2025-01-03T09:04:00Z"/>
                <w:rFonts w:ascii="Times New Roman" w:eastAsia="標楷體" w:hAnsi="Times New Roman" w:cs="Times New Roman"/>
              </w:rPr>
              <w:pPrChange w:id="32097"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CFEE086" w14:textId="241B1CDD" w:rsidR="00D93FCC" w:rsidDel="003C19C7" w:rsidRDefault="00D93FCC">
            <w:pPr>
              <w:rPr>
                <w:del w:id="32098" w:author="瑋婷 徐" w:date="2025-01-03T17:04:00Z" w16du:dateUtc="2025-01-03T09:04:00Z"/>
                <w:rFonts w:ascii="Times New Roman" w:eastAsia="標楷體" w:hAnsi="Times New Roman" w:cs="Times New Roman"/>
              </w:rPr>
              <w:pPrChange w:id="320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F8648C" w14:textId="3F2F1B48" w:rsidR="00D93FCC" w:rsidDel="003C19C7" w:rsidRDefault="00D93FCC">
            <w:pPr>
              <w:rPr>
                <w:del w:id="32100" w:author="瑋婷 徐" w:date="2025-01-03T17:04:00Z" w16du:dateUtc="2025-01-03T09:04:00Z"/>
                <w:rFonts w:ascii="Times New Roman" w:eastAsia="標楷體" w:hAnsi="Times New Roman" w:cs="Times New Roman"/>
              </w:rPr>
              <w:pPrChange w:id="321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362FF8" w14:textId="0D368090" w:rsidR="00D93FCC" w:rsidDel="003C19C7" w:rsidRDefault="00D93FCC">
            <w:pPr>
              <w:rPr>
                <w:del w:id="32102" w:author="瑋婷 徐" w:date="2025-01-03T17:04:00Z" w16du:dateUtc="2025-01-03T09:04:00Z"/>
                <w:rFonts w:ascii="Times New Roman" w:eastAsia="標楷體" w:hAnsi="Times New Roman" w:cs="Times New Roman"/>
              </w:rPr>
              <w:pPrChange w:id="321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DB0027" w14:textId="7EEEBAE6" w:rsidR="00D93FCC" w:rsidDel="003C19C7" w:rsidRDefault="00D93FCC">
            <w:pPr>
              <w:rPr>
                <w:del w:id="32104" w:author="瑋婷 徐" w:date="2025-01-03T17:04:00Z" w16du:dateUtc="2025-01-03T09:04:00Z"/>
                <w:rFonts w:ascii="Times New Roman" w:eastAsia="標楷體" w:hAnsi="Times New Roman" w:cs="Times New Roman"/>
              </w:rPr>
              <w:pPrChange w:id="321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A1C7D0" w14:textId="3336676F" w:rsidR="00D93FCC" w:rsidDel="003C19C7" w:rsidRDefault="002435EC">
            <w:pPr>
              <w:rPr>
                <w:del w:id="32106" w:author="瑋婷 徐" w:date="2025-01-03T17:04:00Z" w16du:dateUtc="2025-01-03T09:04:00Z"/>
                <w:rFonts w:ascii="Times New Roman" w:eastAsia="標楷體" w:hAnsi="Times New Roman" w:cs="Times New Roman"/>
              </w:rPr>
              <w:pPrChange w:id="32107" w:author="瑋婷 徐" w:date="2025-01-03T17:04:00Z" w16du:dateUtc="2025-01-03T09:04:00Z">
                <w:pPr>
                  <w:spacing w:line="276" w:lineRule="auto"/>
                  <w:jc w:val="center"/>
                </w:pPr>
              </w:pPrChange>
            </w:pPr>
            <w:del w:id="321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27B42C3" w14:textId="492ACF69" w:rsidR="00D93FCC" w:rsidDel="003C19C7" w:rsidRDefault="00D93FCC">
            <w:pPr>
              <w:rPr>
                <w:del w:id="32109" w:author="瑋婷 徐" w:date="2025-01-03T17:04:00Z" w16du:dateUtc="2025-01-03T09:04:00Z"/>
                <w:rFonts w:ascii="Times New Roman" w:eastAsia="標楷體" w:hAnsi="Times New Roman" w:cs="Times New Roman"/>
              </w:rPr>
              <w:pPrChange w:id="321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DBD28A1" w14:textId="0A63D0EE" w:rsidR="00D93FCC" w:rsidDel="003C19C7" w:rsidRDefault="00D93FCC">
            <w:pPr>
              <w:rPr>
                <w:del w:id="32111" w:author="瑋婷 徐" w:date="2025-01-03T17:04:00Z" w16du:dateUtc="2025-01-03T09:04:00Z"/>
                <w:rFonts w:ascii="Times New Roman" w:eastAsia="標楷體" w:hAnsi="Times New Roman" w:cs="Times New Roman"/>
              </w:rPr>
              <w:pPrChange w:id="321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CC70A5" w14:textId="3252EF83" w:rsidR="00D93FCC" w:rsidDel="003C19C7" w:rsidRDefault="00D93FCC">
            <w:pPr>
              <w:rPr>
                <w:del w:id="32113" w:author="瑋婷 徐" w:date="2025-01-03T17:04:00Z" w16du:dateUtc="2025-01-03T09:04:00Z"/>
                <w:rFonts w:ascii="Times New Roman" w:eastAsia="標楷體" w:hAnsi="Times New Roman" w:cs="Times New Roman"/>
              </w:rPr>
              <w:pPrChange w:id="3211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A0A40B5" w14:textId="32BB3F25" w:rsidR="00D93FCC" w:rsidDel="003C19C7" w:rsidRDefault="00D93FCC">
            <w:pPr>
              <w:rPr>
                <w:del w:id="32115" w:author="瑋婷 徐" w:date="2025-01-03T17:04:00Z" w16du:dateUtc="2025-01-03T09:04:00Z"/>
                <w:rFonts w:ascii="Times New Roman" w:eastAsia="標楷體" w:hAnsi="Times New Roman" w:cs="Times New Roman"/>
              </w:rPr>
              <w:pPrChange w:id="321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6146A1" w14:textId="54723E04" w:rsidR="00D93FCC" w:rsidDel="003C19C7" w:rsidRDefault="00D93FCC">
            <w:pPr>
              <w:rPr>
                <w:del w:id="32117" w:author="瑋婷 徐" w:date="2025-01-03T17:04:00Z" w16du:dateUtc="2025-01-03T09:04:00Z"/>
                <w:rFonts w:ascii="Times New Roman" w:eastAsia="標楷體" w:hAnsi="Times New Roman" w:cs="Times New Roman"/>
              </w:rPr>
              <w:pPrChange w:id="321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CDF7763" w14:textId="3DC1F58C" w:rsidR="00D93FCC" w:rsidDel="003C19C7" w:rsidRDefault="00D93FCC">
            <w:pPr>
              <w:rPr>
                <w:del w:id="32119" w:author="瑋婷 徐" w:date="2025-01-03T17:04:00Z" w16du:dateUtc="2025-01-03T09:04:00Z"/>
                <w:rFonts w:ascii="Times New Roman" w:eastAsia="標楷體" w:hAnsi="Times New Roman" w:cs="Times New Roman"/>
              </w:rPr>
              <w:pPrChange w:id="321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F3F631" w14:textId="54F5CA62" w:rsidR="00D93FCC" w:rsidDel="003C19C7" w:rsidRDefault="00D93FCC">
            <w:pPr>
              <w:rPr>
                <w:del w:id="32121" w:author="瑋婷 徐" w:date="2025-01-03T17:04:00Z" w16du:dateUtc="2025-01-03T09:04:00Z"/>
                <w:rFonts w:ascii="Times New Roman" w:eastAsia="標楷體" w:hAnsi="Times New Roman" w:cs="Times New Roman"/>
              </w:rPr>
              <w:pPrChange w:id="3212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1389EED" w14:textId="6DA307ED" w:rsidR="00D93FCC" w:rsidDel="003C19C7" w:rsidRDefault="002435EC">
            <w:pPr>
              <w:rPr>
                <w:del w:id="32123" w:author="瑋婷 徐" w:date="2025-01-03T17:04:00Z" w16du:dateUtc="2025-01-03T09:04:00Z"/>
                <w:rFonts w:ascii="Times New Roman" w:eastAsia="標楷體" w:hAnsi="Times New Roman" w:cs="Times New Roman"/>
              </w:rPr>
              <w:pPrChange w:id="32124" w:author="瑋婷 徐" w:date="2025-01-03T17:04:00Z" w16du:dateUtc="2025-01-03T09:04:00Z">
                <w:pPr>
                  <w:spacing w:line="276" w:lineRule="auto"/>
                  <w:jc w:val="center"/>
                </w:pPr>
              </w:pPrChange>
            </w:pPr>
            <w:del w:id="3212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435BDDF" w14:textId="550981EE" w:rsidR="00D93FCC" w:rsidDel="003C19C7" w:rsidRDefault="002435EC">
            <w:pPr>
              <w:rPr>
                <w:del w:id="32126" w:author="瑋婷 徐" w:date="2025-01-03T17:04:00Z" w16du:dateUtc="2025-01-03T09:04:00Z"/>
                <w:rFonts w:ascii="Times New Roman" w:eastAsia="標楷體" w:hAnsi="Times New Roman" w:cs="Times New Roman"/>
              </w:rPr>
              <w:pPrChange w:id="32127" w:author="瑋婷 徐" w:date="2025-01-03T17:04:00Z" w16du:dateUtc="2025-01-03T09:04:00Z">
                <w:pPr>
                  <w:spacing w:line="276" w:lineRule="auto"/>
                  <w:jc w:val="center"/>
                </w:pPr>
              </w:pPrChange>
            </w:pPr>
            <w:del w:id="321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CC1CA56" w14:textId="68CA7C7F" w:rsidR="00D93FCC" w:rsidDel="003C19C7" w:rsidRDefault="00D93FCC">
            <w:pPr>
              <w:rPr>
                <w:del w:id="32129" w:author="瑋婷 徐" w:date="2025-01-03T17:04:00Z" w16du:dateUtc="2025-01-03T09:04:00Z"/>
                <w:rFonts w:ascii="Times New Roman" w:eastAsia="標楷體" w:hAnsi="Times New Roman" w:cs="Times New Roman"/>
              </w:rPr>
              <w:pPrChange w:id="3213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17C132B" w14:textId="3B1709B3" w:rsidR="00D93FCC" w:rsidDel="003C19C7" w:rsidRDefault="00D93FCC">
            <w:pPr>
              <w:rPr>
                <w:del w:id="32131" w:author="瑋婷 徐" w:date="2025-01-03T17:04:00Z" w16du:dateUtc="2025-01-03T09:04:00Z"/>
                <w:rFonts w:ascii="Times New Roman" w:eastAsia="標楷體" w:hAnsi="Times New Roman" w:cs="Times New Roman"/>
              </w:rPr>
              <w:pPrChange w:id="321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F82EDE" w14:textId="79D203B4" w:rsidR="00D93FCC" w:rsidDel="003C19C7" w:rsidRDefault="002435EC">
            <w:pPr>
              <w:rPr>
                <w:del w:id="32133" w:author="瑋婷 徐" w:date="2025-01-03T17:04:00Z" w16du:dateUtc="2025-01-03T09:04:00Z"/>
                <w:rFonts w:ascii="Times New Roman" w:eastAsia="標楷體" w:hAnsi="Times New Roman" w:cs="Times New Roman"/>
              </w:rPr>
              <w:pPrChange w:id="32134" w:author="瑋婷 徐" w:date="2025-01-03T17:04:00Z" w16du:dateUtc="2025-01-03T09:04:00Z">
                <w:pPr>
                  <w:spacing w:line="276" w:lineRule="auto"/>
                  <w:jc w:val="center"/>
                </w:pPr>
              </w:pPrChange>
            </w:pPr>
            <w:del w:id="321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F2AB0C0" w14:textId="08E51C96" w:rsidR="00D93FCC" w:rsidDel="003C19C7" w:rsidRDefault="00D93FCC">
            <w:pPr>
              <w:rPr>
                <w:del w:id="32136" w:author="瑋婷 徐" w:date="2025-01-03T17:04:00Z" w16du:dateUtc="2025-01-03T09:04:00Z"/>
                <w:rFonts w:ascii="Times New Roman" w:eastAsia="標楷體" w:hAnsi="Times New Roman" w:cs="Times New Roman"/>
              </w:rPr>
              <w:pPrChange w:id="321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CB6EC5" w14:textId="58865446" w:rsidR="00D93FCC" w:rsidDel="003C19C7" w:rsidRDefault="00D93FCC">
            <w:pPr>
              <w:rPr>
                <w:del w:id="32138" w:author="瑋婷 徐" w:date="2025-01-03T17:04:00Z" w16du:dateUtc="2025-01-03T09:04:00Z"/>
                <w:rFonts w:ascii="Times New Roman" w:eastAsia="標楷體" w:hAnsi="Times New Roman" w:cs="Times New Roman"/>
              </w:rPr>
              <w:pPrChange w:id="3213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E655E2C" w14:textId="345BDA98" w:rsidR="00D93FCC" w:rsidDel="003C19C7" w:rsidRDefault="00D93FCC">
            <w:pPr>
              <w:rPr>
                <w:del w:id="32140" w:author="瑋婷 徐" w:date="2025-01-03T17:04:00Z" w16du:dateUtc="2025-01-03T09:04:00Z"/>
                <w:rFonts w:ascii="Times New Roman" w:eastAsia="標楷體" w:hAnsi="Times New Roman" w:cs="Times New Roman"/>
              </w:rPr>
              <w:pPrChange w:id="321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DA9952" w14:textId="53D6EE08" w:rsidR="00D93FCC" w:rsidDel="003C19C7" w:rsidRDefault="002435EC">
            <w:pPr>
              <w:rPr>
                <w:del w:id="32142" w:author="瑋婷 徐" w:date="2025-01-03T17:04:00Z" w16du:dateUtc="2025-01-03T09:04:00Z"/>
                <w:rFonts w:ascii="Times New Roman" w:eastAsia="標楷體" w:hAnsi="Times New Roman" w:cs="Times New Roman"/>
              </w:rPr>
              <w:pPrChange w:id="32143" w:author="瑋婷 徐" w:date="2025-01-03T17:04:00Z" w16du:dateUtc="2025-01-03T09:04:00Z">
                <w:pPr>
                  <w:spacing w:line="276" w:lineRule="auto"/>
                  <w:jc w:val="center"/>
                </w:pPr>
              </w:pPrChange>
            </w:pPr>
            <w:del w:id="321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A38C8BC" w14:textId="1C0382B6" w:rsidR="00D93FCC" w:rsidDel="003C19C7" w:rsidRDefault="002435EC">
            <w:pPr>
              <w:rPr>
                <w:del w:id="32145" w:author="瑋婷 徐" w:date="2025-01-03T17:04:00Z" w16du:dateUtc="2025-01-03T09:04:00Z"/>
                <w:rFonts w:ascii="Times New Roman" w:eastAsia="標楷體" w:hAnsi="Times New Roman" w:cs="Times New Roman"/>
              </w:rPr>
              <w:pPrChange w:id="32146" w:author="瑋婷 徐" w:date="2025-01-03T17:04:00Z" w16du:dateUtc="2025-01-03T09:04:00Z">
                <w:pPr>
                  <w:spacing w:line="276" w:lineRule="auto"/>
                  <w:jc w:val="center"/>
                </w:pPr>
              </w:pPrChange>
            </w:pPr>
            <w:del w:id="3214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F79CE82" w14:textId="7E178055" w:rsidR="00D93FCC" w:rsidDel="003C19C7" w:rsidRDefault="002435EC">
            <w:pPr>
              <w:rPr>
                <w:del w:id="32148" w:author="瑋婷 徐" w:date="2025-01-03T17:04:00Z" w16du:dateUtc="2025-01-03T09:04:00Z"/>
                <w:rFonts w:ascii="Times New Roman" w:eastAsia="標楷體" w:hAnsi="Times New Roman" w:cs="Times New Roman"/>
              </w:rPr>
              <w:pPrChange w:id="32149" w:author="瑋婷 徐" w:date="2025-01-03T17:04:00Z" w16du:dateUtc="2025-01-03T09:04:00Z">
                <w:pPr>
                  <w:spacing w:line="276" w:lineRule="auto"/>
                  <w:jc w:val="center"/>
                </w:pPr>
              </w:pPrChange>
            </w:pPr>
            <w:del w:id="32150"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1EF40E85" w14:textId="66A3348A" w:rsidR="00D93FCC" w:rsidDel="003C19C7" w:rsidRDefault="00D93FCC">
            <w:pPr>
              <w:rPr>
                <w:del w:id="32151" w:author="瑋婷 徐" w:date="2025-01-03T17:04:00Z" w16du:dateUtc="2025-01-03T09:04:00Z"/>
                <w:rFonts w:ascii="Times New Roman" w:eastAsia="標楷體" w:hAnsi="Times New Roman" w:cs="Times New Roman"/>
              </w:rPr>
              <w:pPrChange w:id="32152" w:author="瑋婷 徐" w:date="2025-01-03T17:04:00Z" w16du:dateUtc="2025-01-03T09:04:00Z">
                <w:pPr>
                  <w:spacing w:line="276" w:lineRule="auto"/>
                  <w:jc w:val="center"/>
                </w:pPr>
              </w:pPrChange>
            </w:pPr>
          </w:p>
        </w:tc>
      </w:tr>
      <w:tr w:rsidR="00000000" w:rsidDel="003C19C7" w14:paraId="404D0CAF" w14:textId="0799216B">
        <w:trPr>
          <w:cantSplit/>
          <w:jc w:val="center"/>
          <w:del w:id="3215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F3951E1" w14:textId="4DF907FB" w:rsidR="00D93FCC" w:rsidDel="003C19C7" w:rsidRDefault="002435EC">
            <w:pPr>
              <w:rPr>
                <w:del w:id="32154" w:author="瑋婷 徐" w:date="2025-01-03T17:04:00Z" w16du:dateUtc="2025-01-03T09:04:00Z"/>
                <w:rFonts w:ascii="Times New Roman" w:eastAsia="標楷體" w:hAnsi="Times New Roman" w:cs="Times New Roman"/>
              </w:rPr>
              <w:pPrChange w:id="32155" w:author="瑋婷 徐" w:date="2025-01-03T17:04:00Z" w16du:dateUtc="2025-01-03T09:04:00Z">
                <w:pPr>
                  <w:spacing w:line="276" w:lineRule="auto"/>
                </w:pPr>
              </w:pPrChange>
            </w:pPr>
            <w:del w:id="32156" w:author="瑋婷 徐" w:date="2025-01-03T17:04:00Z" w16du:dateUtc="2025-01-03T09:04:00Z">
              <w:r w:rsidDel="003C19C7">
                <w:rPr>
                  <w:rFonts w:ascii="Times New Roman" w:eastAsia="標楷體" w:hAnsi="Times New Roman" w:cs="Times New Roman"/>
                  <w:color w:val="000000"/>
                </w:rPr>
                <w:delText>朱鸝</w:delText>
              </w:r>
              <w:r w:rsidDel="003C19C7">
                <w:rPr>
                  <w:rFonts w:ascii="Times New Roman" w:eastAsia="標楷體" w:hAnsi="Times New Roman" w:cs="Times New Roman"/>
                  <w:color w:val="000000"/>
                </w:rPr>
                <w:delText xml:space="preserve"> ※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506FDAE" w14:textId="4476C098" w:rsidR="00D93FCC" w:rsidDel="003C19C7" w:rsidRDefault="002435EC">
            <w:pPr>
              <w:rPr>
                <w:del w:id="32157" w:author="瑋婷 徐" w:date="2025-01-03T17:04:00Z" w16du:dateUtc="2025-01-03T09:04:00Z"/>
                <w:rFonts w:ascii="Times New Roman" w:eastAsia="標楷體" w:hAnsi="Times New Roman" w:cs="Times New Roman"/>
                <w:i/>
              </w:rPr>
              <w:pPrChange w:id="32158" w:author="瑋婷 徐" w:date="2025-01-03T17:04:00Z" w16du:dateUtc="2025-01-03T09:04:00Z">
                <w:pPr>
                  <w:spacing w:line="276" w:lineRule="auto"/>
                </w:pPr>
              </w:pPrChange>
            </w:pPr>
            <w:del w:id="32159" w:author="瑋婷 徐" w:date="2025-01-03T17:04:00Z" w16du:dateUtc="2025-01-03T09:04:00Z">
              <w:r w:rsidDel="003C19C7">
                <w:rPr>
                  <w:rFonts w:ascii="Times New Roman" w:eastAsia="標楷體" w:hAnsi="Times New Roman" w:cs="Times New Roman"/>
                  <w:i/>
                  <w:iCs/>
                  <w:color w:val="000000"/>
                </w:rPr>
                <w:delText>Oriolus traillii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83EC6FD" w14:textId="1AC76A0D" w:rsidR="00D93FCC" w:rsidDel="003C19C7" w:rsidRDefault="00D93FCC">
            <w:pPr>
              <w:rPr>
                <w:del w:id="32160" w:author="瑋婷 徐" w:date="2025-01-03T17:04:00Z" w16du:dateUtc="2025-01-03T09:04:00Z"/>
                <w:rFonts w:ascii="Times New Roman" w:eastAsia="標楷體" w:hAnsi="Times New Roman" w:cs="Times New Roman"/>
              </w:rPr>
              <w:pPrChange w:id="3216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B64BC64" w14:textId="753A7787" w:rsidR="00D93FCC" w:rsidDel="003C19C7" w:rsidRDefault="002435EC">
            <w:pPr>
              <w:rPr>
                <w:del w:id="32162" w:author="瑋婷 徐" w:date="2025-01-03T17:04:00Z" w16du:dateUtc="2025-01-03T09:04:00Z"/>
                <w:rFonts w:ascii="Times New Roman" w:eastAsia="標楷體" w:hAnsi="Times New Roman" w:cs="Times New Roman"/>
              </w:rPr>
              <w:pPrChange w:id="32163" w:author="瑋婷 徐" w:date="2025-01-03T17:04:00Z" w16du:dateUtc="2025-01-03T09:04:00Z">
                <w:pPr>
                  <w:spacing w:line="276" w:lineRule="auto"/>
                  <w:jc w:val="center"/>
                </w:pPr>
              </w:pPrChange>
            </w:pPr>
            <w:del w:id="32164"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529C120F" w14:textId="5F08714C" w:rsidR="00D93FCC" w:rsidDel="003C19C7" w:rsidRDefault="00D93FCC">
            <w:pPr>
              <w:rPr>
                <w:del w:id="32165" w:author="瑋婷 徐" w:date="2025-01-03T17:04:00Z" w16du:dateUtc="2025-01-03T09:04:00Z"/>
                <w:rFonts w:ascii="Times New Roman" w:eastAsia="標楷體" w:hAnsi="Times New Roman" w:cs="Times New Roman"/>
              </w:rPr>
              <w:pPrChange w:id="3216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86D9919" w14:textId="61EF692B" w:rsidR="00D93FCC" w:rsidDel="003C19C7" w:rsidRDefault="00D93FCC">
            <w:pPr>
              <w:rPr>
                <w:del w:id="32167" w:author="瑋婷 徐" w:date="2025-01-03T17:04:00Z" w16du:dateUtc="2025-01-03T09:04:00Z"/>
                <w:rFonts w:ascii="Times New Roman" w:eastAsia="標楷體" w:hAnsi="Times New Roman" w:cs="Times New Roman"/>
              </w:rPr>
              <w:pPrChange w:id="3216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F973125" w14:textId="38A27A6D" w:rsidR="00D93FCC" w:rsidDel="003C19C7" w:rsidRDefault="00D93FCC">
            <w:pPr>
              <w:rPr>
                <w:del w:id="32169" w:author="瑋婷 徐" w:date="2025-01-03T17:04:00Z" w16du:dateUtc="2025-01-03T09:04:00Z"/>
                <w:rFonts w:ascii="Times New Roman" w:eastAsia="標楷體" w:hAnsi="Times New Roman" w:cs="Times New Roman"/>
              </w:rPr>
              <w:pPrChange w:id="3217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64522D8" w14:textId="4C3F7F57" w:rsidR="00D93FCC" w:rsidDel="003C19C7" w:rsidRDefault="00D93FCC">
            <w:pPr>
              <w:rPr>
                <w:del w:id="32171" w:author="瑋婷 徐" w:date="2025-01-03T17:04:00Z" w16du:dateUtc="2025-01-03T09:04:00Z"/>
                <w:rFonts w:ascii="Times New Roman" w:eastAsia="標楷體" w:hAnsi="Times New Roman" w:cs="Times New Roman"/>
              </w:rPr>
              <w:pPrChange w:id="3217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556A078" w14:textId="3B04FAFB" w:rsidR="00D93FCC" w:rsidDel="003C19C7" w:rsidRDefault="00D93FCC">
            <w:pPr>
              <w:rPr>
                <w:del w:id="32173" w:author="瑋婷 徐" w:date="2025-01-03T17:04:00Z" w16du:dateUtc="2025-01-03T09:04:00Z"/>
                <w:rFonts w:ascii="Times New Roman" w:eastAsia="標楷體" w:hAnsi="Times New Roman" w:cs="Times New Roman"/>
              </w:rPr>
              <w:pPrChange w:id="3217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756F9ED" w14:textId="491D48DF" w:rsidR="00D93FCC" w:rsidDel="003C19C7" w:rsidRDefault="00D93FCC">
            <w:pPr>
              <w:rPr>
                <w:del w:id="32175" w:author="瑋婷 徐" w:date="2025-01-03T17:04:00Z" w16du:dateUtc="2025-01-03T09:04:00Z"/>
                <w:rFonts w:ascii="Times New Roman" w:eastAsia="標楷體" w:hAnsi="Times New Roman" w:cs="Times New Roman"/>
              </w:rPr>
              <w:pPrChange w:id="3217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EBEED3D" w14:textId="19A97CCE" w:rsidR="00D93FCC" w:rsidDel="003C19C7" w:rsidRDefault="002435EC">
            <w:pPr>
              <w:rPr>
                <w:del w:id="32177" w:author="瑋婷 徐" w:date="2025-01-03T17:04:00Z" w16du:dateUtc="2025-01-03T09:04:00Z"/>
                <w:rFonts w:ascii="Times New Roman" w:eastAsia="標楷體" w:hAnsi="Times New Roman" w:cs="Times New Roman"/>
              </w:rPr>
              <w:pPrChange w:id="32178" w:author="瑋婷 徐" w:date="2025-01-03T17:04:00Z" w16du:dateUtc="2025-01-03T09:04:00Z">
                <w:pPr>
                  <w:spacing w:line="276" w:lineRule="auto"/>
                  <w:jc w:val="center"/>
                </w:pPr>
              </w:pPrChange>
            </w:pPr>
            <w:del w:id="321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DA00577" w14:textId="1625B851" w:rsidR="00D93FCC" w:rsidDel="003C19C7" w:rsidRDefault="00D93FCC">
            <w:pPr>
              <w:rPr>
                <w:del w:id="32180" w:author="瑋婷 徐" w:date="2025-01-03T17:04:00Z" w16du:dateUtc="2025-01-03T09:04:00Z"/>
                <w:rFonts w:ascii="Times New Roman" w:eastAsia="標楷體" w:hAnsi="Times New Roman" w:cs="Times New Roman"/>
              </w:rPr>
              <w:pPrChange w:id="321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FE8AEF" w14:textId="401CA7DC" w:rsidR="00D93FCC" w:rsidDel="003C19C7" w:rsidRDefault="00D93FCC">
            <w:pPr>
              <w:rPr>
                <w:del w:id="32182" w:author="瑋婷 徐" w:date="2025-01-03T17:04:00Z" w16du:dateUtc="2025-01-03T09:04:00Z"/>
                <w:rFonts w:ascii="Times New Roman" w:eastAsia="標楷體" w:hAnsi="Times New Roman" w:cs="Times New Roman"/>
              </w:rPr>
              <w:pPrChange w:id="3218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624D175" w14:textId="266071C0" w:rsidR="00D93FCC" w:rsidDel="003C19C7" w:rsidRDefault="00D93FCC">
            <w:pPr>
              <w:rPr>
                <w:del w:id="32184" w:author="瑋婷 徐" w:date="2025-01-03T17:04:00Z" w16du:dateUtc="2025-01-03T09:04:00Z"/>
                <w:rFonts w:ascii="Times New Roman" w:eastAsia="標楷體" w:hAnsi="Times New Roman" w:cs="Times New Roman"/>
              </w:rPr>
              <w:pPrChange w:id="321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845F28" w14:textId="5CF88985" w:rsidR="00D93FCC" w:rsidDel="003C19C7" w:rsidRDefault="00D93FCC">
            <w:pPr>
              <w:rPr>
                <w:del w:id="32186" w:author="瑋婷 徐" w:date="2025-01-03T17:04:00Z" w16du:dateUtc="2025-01-03T09:04:00Z"/>
                <w:rFonts w:ascii="Times New Roman" w:eastAsia="標楷體" w:hAnsi="Times New Roman" w:cs="Times New Roman"/>
              </w:rPr>
              <w:pPrChange w:id="321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43395B" w14:textId="45C0AB0D" w:rsidR="00D93FCC" w:rsidDel="003C19C7" w:rsidRDefault="00D93FCC">
            <w:pPr>
              <w:rPr>
                <w:del w:id="32188" w:author="瑋婷 徐" w:date="2025-01-03T17:04:00Z" w16du:dateUtc="2025-01-03T09:04:00Z"/>
                <w:rFonts w:ascii="Times New Roman" w:eastAsia="標楷體" w:hAnsi="Times New Roman" w:cs="Times New Roman"/>
              </w:rPr>
              <w:pPrChange w:id="321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FC17E5" w14:textId="0B6EF59B" w:rsidR="00D93FCC" w:rsidDel="003C19C7" w:rsidRDefault="00D93FCC">
            <w:pPr>
              <w:rPr>
                <w:del w:id="32190" w:author="瑋婷 徐" w:date="2025-01-03T17:04:00Z" w16du:dateUtc="2025-01-03T09:04:00Z"/>
                <w:rFonts w:ascii="Times New Roman" w:eastAsia="標楷體" w:hAnsi="Times New Roman" w:cs="Times New Roman"/>
              </w:rPr>
              <w:pPrChange w:id="321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2DA31B" w14:textId="3AD0F3A8" w:rsidR="00D93FCC" w:rsidDel="003C19C7" w:rsidRDefault="00D93FCC">
            <w:pPr>
              <w:rPr>
                <w:del w:id="32192" w:author="瑋婷 徐" w:date="2025-01-03T17:04:00Z" w16du:dateUtc="2025-01-03T09:04:00Z"/>
                <w:rFonts w:ascii="Times New Roman" w:eastAsia="標楷體" w:hAnsi="Times New Roman" w:cs="Times New Roman"/>
              </w:rPr>
              <w:pPrChange w:id="321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D7007A" w14:textId="7D203E48" w:rsidR="00D93FCC" w:rsidDel="003C19C7" w:rsidRDefault="00D93FCC">
            <w:pPr>
              <w:rPr>
                <w:del w:id="32194" w:author="瑋婷 徐" w:date="2025-01-03T17:04:00Z" w16du:dateUtc="2025-01-03T09:04:00Z"/>
                <w:rFonts w:ascii="Times New Roman" w:eastAsia="標楷體" w:hAnsi="Times New Roman" w:cs="Times New Roman"/>
              </w:rPr>
              <w:pPrChange w:id="321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D3A0E9A" w14:textId="59025095" w:rsidR="00D93FCC" w:rsidDel="003C19C7" w:rsidRDefault="00D93FCC">
            <w:pPr>
              <w:rPr>
                <w:del w:id="32196" w:author="瑋婷 徐" w:date="2025-01-03T17:04:00Z" w16du:dateUtc="2025-01-03T09:04:00Z"/>
                <w:rFonts w:ascii="Times New Roman" w:eastAsia="標楷體" w:hAnsi="Times New Roman" w:cs="Times New Roman"/>
              </w:rPr>
              <w:pPrChange w:id="321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4F1252" w14:textId="48DA4ADB" w:rsidR="00D93FCC" w:rsidDel="003C19C7" w:rsidRDefault="00D93FCC">
            <w:pPr>
              <w:rPr>
                <w:del w:id="32198" w:author="瑋婷 徐" w:date="2025-01-03T17:04:00Z" w16du:dateUtc="2025-01-03T09:04:00Z"/>
                <w:rFonts w:ascii="Times New Roman" w:eastAsia="標楷體" w:hAnsi="Times New Roman" w:cs="Times New Roman"/>
              </w:rPr>
              <w:pPrChange w:id="3219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F7EAEAD" w14:textId="544671C9" w:rsidR="00D93FCC" w:rsidDel="003C19C7" w:rsidRDefault="002435EC">
            <w:pPr>
              <w:rPr>
                <w:del w:id="32200" w:author="瑋婷 徐" w:date="2025-01-03T17:04:00Z" w16du:dateUtc="2025-01-03T09:04:00Z"/>
                <w:rFonts w:ascii="Times New Roman" w:eastAsia="標楷體" w:hAnsi="Times New Roman" w:cs="Times New Roman"/>
              </w:rPr>
              <w:pPrChange w:id="32201" w:author="瑋婷 徐" w:date="2025-01-03T17:04:00Z" w16du:dateUtc="2025-01-03T09:04:00Z">
                <w:pPr>
                  <w:spacing w:line="276" w:lineRule="auto"/>
                  <w:jc w:val="center"/>
                </w:pPr>
              </w:pPrChange>
            </w:pPr>
            <w:del w:id="3220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A000959" w14:textId="2D881465" w:rsidR="00D93FCC" w:rsidDel="003C19C7" w:rsidRDefault="00D93FCC">
            <w:pPr>
              <w:rPr>
                <w:del w:id="32203" w:author="瑋婷 徐" w:date="2025-01-03T17:04:00Z" w16du:dateUtc="2025-01-03T09:04:00Z"/>
                <w:rFonts w:ascii="Times New Roman" w:eastAsia="標楷體" w:hAnsi="Times New Roman" w:cs="Times New Roman"/>
              </w:rPr>
              <w:pPrChange w:id="322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7387C1" w14:textId="58834181" w:rsidR="00D93FCC" w:rsidDel="003C19C7" w:rsidRDefault="00D93FCC">
            <w:pPr>
              <w:rPr>
                <w:del w:id="32205" w:author="瑋婷 徐" w:date="2025-01-03T17:04:00Z" w16du:dateUtc="2025-01-03T09:04:00Z"/>
                <w:rFonts w:ascii="Times New Roman" w:eastAsia="標楷體" w:hAnsi="Times New Roman" w:cs="Times New Roman"/>
              </w:rPr>
              <w:pPrChange w:id="322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12BCA95" w14:textId="3E74D166" w:rsidR="00D93FCC" w:rsidDel="003C19C7" w:rsidRDefault="00D93FCC">
            <w:pPr>
              <w:rPr>
                <w:del w:id="32207" w:author="瑋婷 徐" w:date="2025-01-03T17:04:00Z" w16du:dateUtc="2025-01-03T09:04:00Z"/>
                <w:rFonts w:ascii="Times New Roman" w:eastAsia="標楷體" w:hAnsi="Times New Roman" w:cs="Times New Roman"/>
              </w:rPr>
              <w:pPrChange w:id="3220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8079D4F" w14:textId="2292003C" w:rsidR="00D93FCC" w:rsidDel="003C19C7" w:rsidRDefault="00D93FCC">
            <w:pPr>
              <w:rPr>
                <w:del w:id="32209" w:author="瑋婷 徐" w:date="2025-01-03T17:04:00Z" w16du:dateUtc="2025-01-03T09:04:00Z"/>
                <w:rFonts w:ascii="Times New Roman" w:eastAsia="標楷體" w:hAnsi="Times New Roman" w:cs="Times New Roman"/>
              </w:rPr>
              <w:pPrChange w:id="322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72A97BE" w14:textId="561FD0E4" w:rsidR="00D93FCC" w:rsidDel="003C19C7" w:rsidRDefault="00D93FCC">
            <w:pPr>
              <w:rPr>
                <w:del w:id="32211" w:author="瑋婷 徐" w:date="2025-01-03T17:04:00Z" w16du:dateUtc="2025-01-03T09:04:00Z"/>
                <w:rFonts w:ascii="Times New Roman" w:eastAsia="標楷體" w:hAnsi="Times New Roman" w:cs="Times New Roman"/>
              </w:rPr>
              <w:pPrChange w:id="322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0C4F22" w14:textId="1D9DA587" w:rsidR="00D93FCC" w:rsidDel="003C19C7" w:rsidRDefault="00D93FCC">
            <w:pPr>
              <w:rPr>
                <w:del w:id="32213" w:author="瑋婷 徐" w:date="2025-01-03T17:04:00Z" w16du:dateUtc="2025-01-03T09:04:00Z"/>
                <w:rFonts w:ascii="Times New Roman" w:eastAsia="標楷體" w:hAnsi="Times New Roman" w:cs="Times New Roman"/>
              </w:rPr>
              <w:pPrChange w:id="3221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B448F9C" w14:textId="43E3F8B2" w:rsidR="00D93FCC" w:rsidDel="003C19C7" w:rsidRDefault="00D93FCC">
            <w:pPr>
              <w:rPr>
                <w:del w:id="32215" w:author="瑋婷 徐" w:date="2025-01-03T17:04:00Z" w16du:dateUtc="2025-01-03T09:04:00Z"/>
                <w:rFonts w:ascii="Times New Roman" w:eastAsia="標楷體" w:hAnsi="Times New Roman" w:cs="Times New Roman"/>
              </w:rPr>
              <w:pPrChange w:id="322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463FB9" w14:textId="1BC8978A" w:rsidR="00D93FCC" w:rsidDel="003C19C7" w:rsidRDefault="00D93FCC">
            <w:pPr>
              <w:rPr>
                <w:del w:id="32217" w:author="瑋婷 徐" w:date="2025-01-03T17:04:00Z" w16du:dateUtc="2025-01-03T09:04:00Z"/>
                <w:rFonts w:ascii="Times New Roman" w:eastAsia="標楷體" w:hAnsi="Times New Roman" w:cs="Times New Roman"/>
              </w:rPr>
              <w:pPrChange w:id="322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2074CD6" w14:textId="7B08C553" w:rsidR="00D93FCC" w:rsidDel="003C19C7" w:rsidRDefault="002435EC">
            <w:pPr>
              <w:rPr>
                <w:del w:id="32219" w:author="瑋婷 徐" w:date="2025-01-03T17:04:00Z" w16du:dateUtc="2025-01-03T09:04:00Z"/>
                <w:rFonts w:ascii="Times New Roman" w:eastAsia="標楷體" w:hAnsi="Times New Roman" w:cs="Times New Roman"/>
              </w:rPr>
              <w:pPrChange w:id="32220" w:author="瑋婷 徐" w:date="2025-01-03T17:04:00Z" w16du:dateUtc="2025-01-03T09:04:00Z">
                <w:pPr>
                  <w:spacing w:line="276" w:lineRule="auto"/>
                  <w:jc w:val="center"/>
                </w:pPr>
              </w:pPrChange>
            </w:pPr>
            <w:del w:id="3222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D1B8329" w14:textId="1A86F944" w:rsidR="00D93FCC" w:rsidDel="003C19C7" w:rsidRDefault="00D93FCC">
            <w:pPr>
              <w:rPr>
                <w:del w:id="32222" w:author="瑋婷 徐" w:date="2025-01-03T17:04:00Z" w16du:dateUtc="2025-01-03T09:04:00Z"/>
                <w:rFonts w:ascii="Times New Roman" w:eastAsia="標楷體" w:hAnsi="Times New Roman" w:cs="Times New Roman"/>
              </w:rPr>
              <w:pPrChange w:id="3222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383986F" w14:textId="47155FC6" w:rsidR="00D93FCC" w:rsidDel="003C19C7" w:rsidRDefault="00D93FCC">
            <w:pPr>
              <w:rPr>
                <w:del w:id="32224" w:author="瑋婷 徐" w:date="2025-01-03T17:04:00Z" w16du:dateUtc="2025-01-03T09:04:00Z"/>
                <w:rFonts w:ascii="Times New Roman" w:eastAsia="標楷體" w:hAnsi="Times New Roman" w:cs="Times New Roman"/>
              </w:rPr>
              <w:pPrChange w:id="322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A7B9A50" w14:textId="3FF4EE5F" w:rsidR="00D93FCC" w:rsidDel="003C19C7" w:rsidRDefault="002435EC">
            <w:pPr>
              <w:rPr>
                <w:del w:id="32226" w:author="瑋婷 徐" w:date="2025-01-03T17:04:00Z" w16du:dateUtc="2025-01-03T09:04:00Z"/>
                <w:rFonts w:ascii="Times New Roman" w:eastAsia="標楷體" w:hAnsi="Times New Roman" w:cs="Times New Roman"/>
              </w:rPr>
              <w:pPrChange w:id="32227" w:author="瑋婷 徐" w:date="2025-01-03T17:04:00Z" w16du:dateUtc="2025-01-03T09:04:00Z">
                <w:pPr>
                  <w:spacing w:line="276" w:lineRule="auto"/>
                  <w:jc w:val="center"/>
                </w:pPr>
              </w:pPrChange>
            </w:pPr>
            <w:del w:id="322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2DBCD8C" w14:textId="13ADA7BA" w:rsidR="00D93FCC" w:rsidDel="003C19C7" w:rsidRDefault="002435EC">
            <w:pPr>
              <w:rPr>
                <w:del w:id="32229" w:author="瑋婷 徐" w:date="2025-01-03T17:04:00Z" w16du:dateUtc="2025-01-03T09:04:00Z"/>
                <w:rFonts w:ascii="Times New Roman" w:eastAsia="標楷體" w:hAnsi="Times New Roman" w:cs="Times New Roman"/>
              </w:rPr>
              <w:pPrChange w:id="32230" w:author="瑋婷 徐" w:date="2025-01-03T17:04:00Z" w16du:dateUtc="2025-01-03T09:04:00Z">
                <w:pPr>
                  <w:spacing w:line="276" w:lineRule="auto"/>
                  <w:jc w:val="center"/>
                </w:pPr>
              </w:pPrChange>
            </w:pPr>
            <w:del w:id="3223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35694F93" w14:textId="08084C5C" w:rsidR="00D93FCC" w:rsidDel="003C19C7" w:rsidRDefault="00D93FCC">
            <w:pPr>
              <w:rPr>
                <w:del w:id="32232" w:author="瑋婷 徐" w:date="2025-01-03T17:04:00Z" w16du:dateUtc="2025-01-03T09:04:00Z"/>
                <w:rFonts w:ascii="Times New Roman" w:eastAsia="標楷體" w:hAnsi="Times New Roman" w:cs="Times New Roman"/>
              </w:rPr>
              <w:pPrChange w:id="32233"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41E7A78" w14:textId="41662B55" w:rsidR="00D93FCC" w:rsidDel="003C19C7" w:rsidRDefault="00D93FCC">
            <w:pPr>
              <w:rPr>
                <w:del w:id="32234" w:author="瑋婷 徐" w:date="2025-01-03T17:04:00Z" w16du:dateUtc="2025-01-03T09:04:00Z"/>
                <w:rFonts w:ascii="Times New Roman" w:eastAsia="標楷體" w:hAnsi="Times New Roman" w:cs="Times New Roman"/>
              </w:rPr>
              <w:pPrChange w:id="32235" w:author="瑋婷 徐" w:date="2025-01-03T17:04:00Z" w16du:dateUtc="2025-01-03T09:04:00Z">
                <w:pPr>
                  <w:spacing w:line="276" w:lineRule="auto"/>
                  <w:jc w:val="center"/>
                </w:pPr>
              </w:pPrChange>
            </w:pPr>
          </w:p>
        </w:tc>
      </w:tr>
      <w:tr w:rsidR="00000000" w:rsidDel="003C19C7" w14:paraId="079A413E" w14:textId="1CEF0590">
        <w:trPr>
          <w:cantSplit/>
          <w:jc w:val="center"/>
          <w:del w:id="3223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6EC6D2A" w14:textId="1702213F" w:rsidR="00D93FCC" w:rsidDel="003C19C7" w:rsidRDefault="002435EC">
            <w:pPr>
              <w:rPr>
                <w:del w:id="32237" w:author="瑋婷 徐" w:date="2025-01-03T17:04:00Z" w16du:dateUtc="2025-01-03T09:04:00Z"/>
                <w:rFonts w:ascii="Times New Roman" w:eastAsia="標楷體" w:hAnsi="Times New Roman" w:cs="Times New Roman"/>
              </w:rPr>
              <w:pPrChange w:id="32238" w:author="瑋婷 徐" w:date="2025-01-03T17:04:00Z" w16du:dateUtc="2025-01-03T09:04:00Z">
                <w:pPr>
                  <w:spacing w:line="276" w:lineRule="auto"/>
                </w:pPr>
              </w:pPrChange>
            </w:pPr>
            <w:del w:id="32239" w:author="瑋婷 徐" w:date="2025-01-03T17:04:00Z" w16du:dateUtc="2025-01-03T09:04:00Z">
              <w:r w:rsidDel="003C19C7">
                <w:rPr>
                  <w:rFonts w:ascii="Times New Roman" w:eastAsia="標楷體" w:hAnsi="Times New Roman" w:cs="Times New Roman"/>
                  <w:color w:val="000000"/>
                </w:rPr>
                <w:delText>大卷尾</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724CB10" w14:textId="0074FCB5" w:rsidR="00D93FCC" w:rsidDel="003C19C7" w:rsidRDefault="002435EC">
            <w:pPr>
              <w:rPr>
                <w:del w:id="32240" w:author="瑋婷 徐" w:date="2025-01-03T17:04:00Z" w16du:dateUtc="2025-01-03T09:04:00Z"/>
                <w:rFonts w:ascii="Times New Roman" w:eastAsia="標楷體" w:hAnsi="Times New Roman" w:cs="Times New Roman"/>
                <w:i/>
              </w:rPr>
              <w:pPrChange w:id="32241" w:author="瑋婷 徐" w:date="2025-01-03T17:04:00Z" w16du:dateUtc="2025-01-03T09:04:00Z">
                <w:pPr>
                  <w:spacing w:line="276" w:lineRule="auto"/>
                </w:pPr>
              </w:pPrChange>
            </w:pPr>
            <w:del w:id="32242" w:author="瑋婷 徐" w:date="2025-01-03T17:04:00Z" w16du:dateUtc="2025-01-03T09:04:00Z">
              <w:r w:rsidDel="003C19C7">
                <w:rPr>
                  <w:rFonts w:ascii="Times New Roman" w:eastAsia="標楷體" w:hAnsi="Times New Roman" w:cs="Times New Roman"/>
                  <w:i/>
                  <w:iCs/>
                  <w:color w:val="000000"/>
                </w:rPr>
                <w:delText>Dicrurus macrocercus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98EE061" w14:textId="230F5D5C" w:rsidR="00D93FCC" w:rsidDel="003C19C7" w:rsidRDefault="00D93FCC">
            <w:pPr>
              <w:rPr>
                <w:del w:id="32243" w:author="瑋婷 徐" w:date="2025-01-03T17:04:00Z" w16du:dateUtc="2025-01-03T09:04:00Z"/>
                <w:rFonts w:ascii="Times New Roman" w:eastAsia="標楷體" w:hAnsi="Times New Roman" w:cs="Times New Roman"/>
              </w:rPr>
              <w:pPrChange w:id="3224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942D296" w14:textId="2559956F" w:rsidR="00D93FCC" w:rsidDel="003C19C7" w:rsidRDefault="002435EC">
            <w:pPr>
              <w:rPr>
                <w:del w:id="32245" w:author="瑋婷 徐" w:date="2025-01-03T17:04:00Z" w16du:dateUtc="2025-01-03T09:04:00Z"/>
                <w:rFonts w:ascii="Times New Roman" w:eastAsia="標楷體" w:hAnsi="Times New Roman" w:cs="Times New Roman"/>
              </w:rPr>
              <w:pPrChange w:id="32246" w:author="瑋婷 徐" w:date="2025-01-03T17:04:00Z" w16du:dateUtc="2025-01-03T09:04:00Z">
                <w:pPr>
                  <w:spacing w:line="276" w:lineRule="auto"/>
                  <w:jc w:val="center"/>
                </w:pPr>
              </w:pPrChange>
            </w:pPr>
            <w:del w:id="32247"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1395AD52" w14:textId="78C696D4" w:rsidR="00D93FCC" w:rsidDel="003C19C7" w:rsidRDefault="00D93FCC">
            <w:pPr>
              <w:rPr>
                <w:del w:id="32248" w:author="瑋婷 徐" w:date="2025-01-03T17:04:00Z" w16du:dateUtc="2025-01-03T09:04:00Z"/>
                <w:rFonts w:ascii="Times New Roman" w:eastAsia="標楷體" w:hAnsi="Times New Roman" w:cs="Times New Roman"/>
              </w:rPr>
              <w:pPrChange w:id="3224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026DAC2" w14:textId="759540DB" w:rsidR="00D93FCC" w:rsidDel="003C19C7" w:rsidRDefault="00D93FCC">
            <w:pPr>
              <w:rPr>
                <w:del w:id="32250" w:author="瑋婷 徐" w:date="2025-01-03T17:04:00Z" w16du:dateUtc="2025-01-03T09:04:00Z"/>
                <w:rFonts w:ascii="Times New Roman" w:eastAsia="標楷體" w:hAnsi="Times New Roman" w:cs="Times New Roman"/>
              </w:rPr>
              <w:pPrChange w:id="3225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1DA3389E" w14:textId="79E60120" w:rsidR="00D93FCC" w:rsidDel="003C19C7" w:rsidRDefault="00D93FCC">
            <w:pPr>
              <w:rPr>
                <w:del w:id="32252" w:author="瑋婷 徐" w:date="2025-01-03T17:04:00Z" w16du:dateUtc="2025-01-03T09:04:00Z"/>
                <w:rFonts w:ascii="Times New Roman" w:eastAsia="標楷體" w:hAnsi="Times New Roman" w:cs="Times New Roman"/>
              </w:rPr>
              <w:pPrChange w:id="3225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9BFCDDB" w14:textId="07C6144D" w:rsidR="00D93FCC" w:rsidDel="003C19C7" w:rsidRDefault="00D93FCC">
            <w:pPr>
              <w:rPr>
                <w:del w:id="32254" w:author="瑋婷 徐" w:date="2025-01-03T17:04:00Z" w16du:dateUtc="2025-01-03T09:04:00Z"/>
                <w:rFonts w:ascii="Times New Roman" w:eastAsia="標楷體" w:hAnsi="Times New Roman" w:cs="Times New Roman"/>
              </w:rPr>
              <w:pPrChange w:id="3225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E4916D5" w14:textId="55058232" w:rsidR="00D93FCC" w:rsidDel="003C19C7" w:rsidRDefault="00D93FCC">
            <w:pPr>
              <w:rPr>
                <w:del w:id="32256" w:author="瑋婷 徐" w:date="2025-01-03T17:04:00Z" w16du:dateUtc="2025-01-03T09:04:00Z"/>
                <w:rFonts w:ascii="Times New Roman" w:eastAsia="標楷體" w:hAnsi="Times New Roman" w:cs="Times New Roman"/>
              </w:rPr>
              <w:pPrChange w:id="3225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04FDE623" w14:textId="4F60A928" w:rsidR="00D93FCC" w:rsidDel="003C19C7" w:rsidRDefault="00D93FCC">
            <w:pPr>
              <w:rPr>
                <w:del w:id="32258" w:author="瑋婷 徐" w:date="2025-01-03T17:04:00Z" w16du:dateUtc="2025-01-03T09:04:00Z"/>
                <w:rFonts w:ascii="Times New Roman" w:eastAsia="標楷體" w:hAnsi="Times New Roman" w:cs="Times New Roman"/>
              </w:rPr>
              <w:pPrChange w:id="3225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B7290D4" w14:textId="032EBCE1" w:rsidR="00D93FCC" w:rsidDel="003C19C7" w:rsidRDefault="002435EC">
            <w:pPr>
              <w:rPr>
                <w:del w:id="32260" w:author="瑋婷 徐" w:date="2025-01-03T17:04:00Z" w16du:dateUtc="2025-01-03T09:04:00Z"/>
                <w:rFonts w:ascii="Times New Roman" w:eastAsia="標楷體" w:hAnsi="Times New Roman" w:cs="Times New Roman"/>
              </w:rPr>
              <w:pPrChange w:id="32261" w:author="瑋婷 徐" w:date="2025-01-03T17:04:00Z" w16du:dateUtc="2025-01-03T09:04:00Z">
                <w:pPr>
                  <w:spacing w:line="276" w:lineRule="auto"/>
                  <w:jc w:val="center"/>
                </w:pPr>
              </w:pPrChange>
            </w:pPr>
            <w:del w:id="3226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52ACCC4" w14:textId="3310AC47" w:rsidR="00D93FCC" w:rsidDel="003C19C7" w:rsidRDefault="00D93FCC">
            <w:pPr>
              <w:rPr>
                <w:del w:id="32263" w:author="瑋婷 徐" w:date="2025-01-03T17:04:00Z" w16du:dateUtc="2025-01-03T09:04:00Z"/>
                <w:rFonts w:ascii="Times New Roman" w:eastAsia="標楷體" w:hAnsi="Times New Roman" w:cs="Times New Roman"/>
              </w:rPr>
              <w:pPrChange w:id="322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FE3413" w14:textId="21ADDD8A" w:rsidR="00D93FCC" w:rsidDel="003C19C7" w:rsidRDefault="00D93FCC">
            <w:pPr>
              <w:rPr>
                <w:del w:id="32265" w:author="瑋婷 徐" w:date="2025-01-03T17:04:00Z" w16du:dateUtc="2025-01-03T09:04:00Z"/>
                <w:rFonts w:ascii="Times New Roman" w:eastAsia="標楷體" w:hAnsi="Times New Roman" w:cs="Times New Roman"/>
              </w:rPr>
              <w:pPrChange w:id="32266"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4209193" w14:textId="2618B507" w:rsidR="00D93FCC" w:rsidDel="003C19C7" w:rsidRDefault="00D93FCC">
            <w:pPr>
              <w:rPr>
                <w:del w:id="32267" w:author="瑋婷 徐" w:date="2025-01-03T17:04:00Z" w16du:dateUtc="2025-01-03T09:04:00Z"/>
                <w:rFonts w:ascii="Times New Roman" w:eastAsia="標楷體" w:hAnsi="Times New Roman" w:cs="Times New Roman"/>
              </w:rPr>
              <w:pPrChange w:id="322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7D719F" w14:textId="1CE5825F" w:rsidR="00D93FCC" w:rsidDel="003C19C7" w:rsidRDefault="00D93FCC">
            <w:pPr>
              <w:rPr>
                <w:del w:id="32269" w:author="瑋婷 徐" w:date="2025-01-03T17:04:00Z" w16du:dateUtc="2025-01-03T09:04:00Z"/>
                <w:rFonts w:ascii="Times New Roman" w:eastAsia="標楷體" w:hAnsi="Times New Roman" w:cs="Times New Roman"/>
              </w:rPr>
              <w:pPrChange w:id="322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7CA399" w14:textId="2BC72C29" w:rsidR="00D93FCC" w:rsidDel="003C19C7" w:rsidRDefault="00D93FCC">
            <w:pPr>
              <w:rPr>
                <w:del w:id="32271" w:author="瑋婷 徐" w:date="2025-01-03T17:04:00Z" w16du:dateUtc="2025-01-03T09:04:00Z"/>
                <w:rFonts w:ascii="Times New Roman" w:eastAsia="標楷體" w:hAnsi="Times New Roman" w:cs="Times New Roman"/>
              </w:rPr>
              <w:pPrChange w:id="322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9CFF52" w14:textId="12F5FCD6" w:rsidR="00D93FCC" w:rsidDel="003C19C7" w:rsidRDefault="00D93FCC">
            <w:pPr>
              <w:rPr>
                <w:del w:id="32273" w:author="瑋婷 徐" w:date="2025-01-03T17:04:00Z" w16du:dateUtc="2025-01-03T09:04:00Z"/>
                <w:rFonts w:ascii="Times New Roman" w:eastAsia="標楷體" w:hAnsi="Times New Roman" w:cs="Times New Roman"/>
              </w:rPr>
              <w:pPrChange w:id="322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FBC55A" w14:textId="01F14C5A" w:rsidR="00D93FCC" w:rsidDel="003C19C7" w:rsidRDefault="00D93FCC">
            <w:pPr>
              <w:rPr>
                <w:del w:id="32275" w:author="瑋婷 徐" w:date="2025-01-03T17:04:00Z" w16du:dateUtc="2025-01-03T09:04:00Z"/>
                <w:rFonts w:ascii="Times New Roman" w:eastAsia="標楷體" w:hAnsi="Times New Roman" w:cs="Times New Roman"/>
              </w:rPr>
              <w:pPrChange w:id="322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DCF025B" w14:textId="210ACB6D" w:rsidR="00D93FCC" w:rsidDel="003C19C7" w:rsidRDefault="00D93FCC">
            <w:pPr>
              <w:rPr>
                <w:del w:id="32277" w:author="瑋婷 徐" w:date="2025-01-03T17:04:00Z" w16du:dateUtc="2025-01-03T09:04:00Z"/>
                <w:rFonts w:ascii="Times New Roman" w:eastAsia="標楷體" w:hAnsi="Times New Roman" w:cs="Times New Roman"/>
              </w:rPr>
              <w:pPrChange w:id="322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9A5638" w14:textId="362AC6F4" w:rsidR="00D93FCC" w:rsidDel="003C19C7" w:rsidRDefault="00D93FCC">
            <w:pPr>
              <w:rPr>
                <w:del w:id="32279" w:author="瑋婷 徐" w:date="2025-01-03T17:04:00Z" w16du:dateUtc="2025-01-03T09:04:00Z"/>
                <w:rFonts w:ascii="Times New Roman" w:eastAsia="標楷體" w:hAnsi="Times New Roman" w:cs="Times New Roman"/>
              </w:rPr>
              <w:pPrChange w:id="322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EA713E" w14:textId="221F4B85" w:rsidR="00D93FCC" w:rsidDel="003C19C7" w:rsidRDefault="00D93FCC">
            <w:pPr>
              <w:rPr>
                <w:del w:id="32281" w:author="瑋婷 徐" w:date="2025-01-03T17:04:00Z" w16du:dateUtc="2025-01-03T09:04:00Z"/>
                <w:rFonts w:ascii="Times New Roman" w:eastAsia="標楷體" w:hAnsi="Times New Roman" w:cs="Times New Roman"/>
              </w:rPr>
              <w:pPrChange w:id="3228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D073BA0" w14:textId="29F3455D" w:rsidR="00D93FCC" w:rsidDel="003C19C7" w:rsidRDefault="002435EC">
            <w:pPr>
              <w:rPr>
                <w:del w:id="32283" w:author="瑋婷 徐" w:date="2025-01-03T17:04:00Z" w16du:dateUtc="2025-01-03T09:04:00Z"/>
                <w:rFonts w:ascii="Times New Roman" w:eastAsia="標楷體" w:hAnsi="Times New Roman" w:cs="Times New Roman"/>
              </w:rPr>
              <w:pPrChange w:id="32284" w:author="瑋婷 徐" w:date="2025-01-03T17:04:00Z" w16du:dateUtc="2025-01-03T09:04:00Z">
                <w:pPr>
                  <w:spacing w:line="276" w:lineRule="auto"/>
                  <w:jc w:val="center"/>
                </w:pPr>
              </w:pPrChange>
            </w:pPr>
            <w:del w:id="322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9875CBD" w14:textId="74B8DAEC" w:rsidR="00D93FCC" w:rsidDel="003C19C7" w:rsidRDefault="00D93FCC">
            <w:pPr>
              <w:rPr>
                <w:del w:id="32286" w:author="瑋婷 徐" w:date="2025-01-03T17:04:00Z" w16du:dateUtc="2025-01-03T09:04:00Z"/>
                <w:rFonts w:ascii="Times New Roman" w:eastAsia="標楷體" w:hAnsi="Times New Roman" w:cs="Times New Roman"/>
              </w:rPr>
              <w:pPrChange w:id="322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FDA2FD" w14:textId="72B37D47" w:rsidR="00D93FCC" w:rsidDel="003C19C7" w:rsidRDefault="00D93FCC">
            <w:pPr>
              <w:rPr>
                <w:del w:id="32288" w:author="瑋婷 徐" w:date="2025-01-03T17:04:00Z" w16du:dateUtc="2025-01-03T09:04:00Z"/>
                <w:rFonts w:ascii="Times New Roman" w:eastAsia="標楷體" w:hAnsi="Times New Roman" w:cs="Times New Roman"/>
              </w:rPr>
              <w:pPrChange w:id="322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62A610" w14:textId="6AD9FC36" w:rsidR="00D93FCC" w:rsidDel="003C19C7" w:rsidRDefault="00D93FCC">
            <w:pPr>
              <w:rPr>
                <w:del w:id="32290" w:author="瑋婷 徐" w:date="2025-01-03T17:04:00Z" w16du:dateUtc="2025-01-03T09:04:00Z"/>
                <w:rFonts w:ascii="Times New Roman" w:eastAsia="標楷體" w:hAnsi="Times New Roman" w:cs="Times New Roman"/>
              </w:rPr>
              <w:pPrChange w:id="32291"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489B212" w14:textId="47AD815A" w:rsidR="00D93FCC" w:rsidDel="003C19C7" w:rsidRDefault="00D93FCC">
            <w:pPr>
              <w:rPr>
                <w:del w:id="32292" w:author="瑋婷 徐" w:date="2025-01-03T17:04:00Z" w16du:dateUtc="2025-01-03T09:04:00Z"/>
                <w:rFonts w:ascii="Times New Roman" w:eastAsia="標楷體" w:hAnsi="Times New Roman" w:cs="Times New Roman"/>
              </w:rPr>
              <w:pPrChange w:id="322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81127E" w14:textId="66483C86" w:rsidR="00D93FCC" w:rsidDel="003C19C7" w:rsidRDefault="00D93FCC">
            <w:pPr>
              <w:rPr>
                <w:del w:id="32294" w:author="瑋婷 徐" w:date="2025-01-03T17:04:00Z" w16du:dateUtc="2025-01-03T09:04:00Z"/>
                <w:rFonts w:ascii="Times New Roman" w:eastAsia="標楷體" w:hAnsi="Times New Roman" w:cs="Times New Roman"/>
              </w:rPr>
              <w:pPrChange w:id="322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AF16DB" w14:textId="7C46D0EB" w:rsidR="00D93FCC" w:rsidDel="003C19C7" w:rsidRDefault="00D93FCC">
            <w:pPr>
              <w:rPr>
                <w:del w:id="32296" w:author="瑋婷 徐" w:date="2025-01-03T17:04:00Z" w16du:dateUtc="2025-01-03T09:04:00Z"/>
                <w:rFonts w:ascii="Times New Roman" w:eastAsia="標楷體" w:hAnsi="Times New Roman" w:cs="Times New Roman"/>
              </w:rPr>
              <w:pPrChange w:id="3229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B0CBA69" w14:textId="43C9CB52" w:rsidR="00D93FCC" w:rsidDel="003C19C7" w:rsidRDefault="00D93FCC">
            <w:pPr>
              <w:rPr>
                <w:del w:id="32298" w:author="瑋婷 徐" w:date="2025-01-03T17:04:00Z" w16du:dateUtc="2025-01-03T09:04:00Z"/>
                <w:rFonts w:ascii="Times New Roman" w:eastAsia="標楷體" w:hAnsi="Times New Roman" w:cs="Times New Roman"/>
              </w:rPr>
              <w:pPrChange w:id="322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580DD6" w14:textId="2F89DDAF" w:rsidR="00D93FCC" w:rsidDel="003C19C7" w:rsidRDefault="00D93FCC">
            <w:pPr>
              <w:rPr>
                <w:del w:id="32300" w:author="瑋婷 徐" w:date="2025-01-03T17:04:00Z" w16du:dateUtc="2025-01-03T09:04:00Z"/>
                <w:rFonts w:ascii="Times New Roman" w:eastAsia="標楷體" w:hAnsi="Times New Roman" w:cs="Times New Roman"/>
              </w:rPr>
              <w:pPrChange w:id="323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178D5B" w14:textId="570A54B2" w:rsidR="00D93FCC" w:rsidDel="003C19C7" w:rsidRDefault="00D93FCC">
            <w:pPr>
              <w:rPr>
                <w:del w:id="32302" w:author="瑋婷 徐" w:date="2025-01-03T17:04:00Z" w16du:dateUtc="2025-01-03T09:04:00Z"/>
                <w:rFonts w:ascii="Times New Roman" w:eastAsia="標楷體" w:hAnsi="Times New Roman" w:cs="Times New Roman"/>
              </w:rPr>
              <w:pPrChange w:id="323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D96A1E5" w14:textId="42600D80" w:rsidR="00D93FCC" w:rsidDel="003C19C7" w:rsidRDefault="00D93FCC">
            <w:pPr>
              <w:rPr>
                <w:del w:id="32304" w:author="瑋婷 徐" w:date="2025-01-03T17:04:00Z" w16du:dateUtc="2025-01-03T09:04:00Z"/>
                <w:rFonts w:ascii="Times New Roman" w:eastAsia="標楷體" w:hAnsi="Times New Roman" w:cs="Times New Roman"/>
              </w:rPr>
              <w:pPrChange w:id="3230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6CDA3C1" w14:textId="79F2C35C" w:rsidR="00D93FCC" w:rsidDel="003C19C7" w:rsidRDefault="00D93FCC">
            <w:pPr>
              <w:rPr>
                <w:del w:id="32306" w:author="瑋婷 徐" w:date="2025-01-03T17:04:00Z" w16du:dateUtc="2025-01-03T09:04:00Z"/>
                <w:rFonts w:ascii="Times New Roman" w:eastAsia="標楷體" w:hAnsi="Times New Roman" w:cs="Times New Roman"/>
              </w:rPr>
              <w:pPrChange w:id="323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0FD7FA" w14:textId="713D94C8" w:rsidR="00D93FCC" w:rsidDel="003C19C7" w:rsidRDefault="00D93FCC">
            <w:pPr>
              <w:rPr>
                <w:del w:id="32308" w:author="瑋婷 徐" w:date="2025-01-03T17:04:00Z" w16du:dateUtc="2025-01-03T09:04:00Z"/>
                <w:rFonts w:ascii="Times New Roman" w:eastAsia="標楷體" w:hAnsi="Times New Roman" w:cs="Times New Roman"/>
              </w:rPr>
              <w:pPrChange w:id="323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CDD5E22" w14:textId="6281C04E" w:rsidR="00D93FCC" w:rsidDel="003C19C7" w:rsidRDefault="00D93FCC">
            <w:pPr>
              <w:rPr>
                <w:del w:id="32310" w:author="瑋婷 徐" w:date="2025-01-03T17:04:00Z" w16du:dateUtc="2025-01-03T09:04:00Z"/>
                <w:rFonts w:ascii="Times New Roman" w:eastAsia="標楷體" w:hAnsi="Times New Roman" w:cs="Times New Roman"/>
              </w:rPr>
              <w:pPrChange w:id="3231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3712B6A" w14:textId="26BB4FB9" w:rsidR="00D93FCC" w:rsidDel="003C19C7" w:rsidRDefault="00D93FCC">
            <w:pPr>
              <w:rPr>
                <w:del w:id="32312" w:author="瑋婷 徐" w:date="2025-01-03T17:04:00Z" w16du:dateUtc="2025-01-03T09:04:00Z"/>
                <w:rFonts w:ascii="Times New Roman" w:eastAsia="標楷體" w:hAnsi="Times New Roman" w:cs="Times New Roman"/>
              </w:rPr>
              <w:pPrChange w:id="32313"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79B3057" w14:textId="1D929F1E" w:rsidR="00D93FCC" w:rsidDel="003C19C7" w:rsidRDefault="002435EC">
            <w:pPr>
              <w:rPr>
                <w:del w:id="32314" w:author="瑋婷 徐" w:date="2025-01-03T17:04:00Z" w16du:dateUtc="2025-01-03T09:04:00Z"/>
                <w:rFonts w:ascii="Times New Roman" w:eastAsia="標楷體" w:hAnsi="Times New Roman" w:cs="Times New Roman"/>
              </w:rPr>
              <w:pPrChange w:id="32315" w:author="瑋婷 徐" w:date="2025-01-03T17:04:00Z" w16du:dateUtc="2025-01-03T09:04:00Z">
                <w:pPr>
                  <w:spacing w:line="276" w:lineRule="auto"/>
                  <w:jc w:val="center"/>
                </w:pPr>
              </w:pPrChange>
            </w:pPr>
            <w:del w:id="32316"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3280B1FF" w14:textId="0C321C3B">
        <w:trPr>
          <w:cantSplit/>
          <w:jc w:val="center"/>
          <w:del w:id="3231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3C58D83" w14:textId="1D0EB246" w:rsidR="00D93FCC" w:rsidDel="003C19C7" w:rsidRDefault="002435EC">
            <w:pPr>
              <w:rPr>
                <w:del w:id="32318" w:author="瑋婷 徐" w:date="2025-01-03T17:04:00Z" w16du:dateUtc="2025-01-03T09:04:00Z"/>
                <w:rFonts w:ascii="Times New Roman" w:eastAsia="標楷體" w:hAnsi="Times New Roman" w:cs="Times New Roman"/>
              </w:rPr>
              <w:pPrChange w:id="32319" w:author="瑋婷 徐" w:date="2025-01-03T17:04:00Z" w16du:dateUtc="2025-01-03T09:04:00Z">
                <w:pPr>
                  <w:spacing w:line="276" w:lineRule="auto"/>
                </w:pPr>
              </w:pPrChange>
            </w:pPr>
            <w:del w:id="32320" w:author="瑋婷 徐" w:date="2025-01-03T17:04:00Z" w16du:dateUtc="2025-01-03T09:04:00Z">
              <w:r w:rsidDel="003C19C7">
                <w:rPr>
                  <w:rFonts w:ascii="Times New Roman" w:eastAsia="標楷體" w:hAnsi="Times New Roman" w:cs="Times New Roman"/>
                  <w:color w:val="000000"/>
                </w:rPr>
                <w:delText>小卷尾</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0CD2B7F4" w14:textId="605012AB" w:rsidR="00D93FCC" w:rsidDel="003C19C7" w:rsidRDefault="002435EC">
            <w:pPr>
              <w:rPr>
                <w:del w:id="32321" w:author="瑋婷 徐" w:date="2025-01-03T17:04:00Z" w16du:dateUtc="2025-01-03T09:04:00Z"/>
                <w:rFonts w:ascii="Times New Roman" w:eastAsia="標楷體" w:hAnsi="Times New Roman" w:cs="Times New Roman"/>
                <w:i/>
              </w:rPr>
              <w:pPrChange w:id="32322" w:author="瑋婷 徐" w:date="2025-01-03T17:04:00Z" w16du:dateUtc="2025-01-03T09:04:00Z">
                <w:pPr>
                  <w:spacing w:line="276" w:lineRule="auto"/>
                </w:pPr>
              </w:pPrChange>
            </w:pPr>
            <w:del w:id="32323" w:author="瑋婷 徐" w:date="2025-01-03T17:04:00Z" w16du:dateUtc="2025-01-03T09:04:00Z">
              <w:r w:rsidDel="003C19C7">
                <w:rPr>
                  <w:rFonts w:ascii="Times New Roman" w:eastAsia="標楷體" w:hAnsi="Times New Roman" w:cs="Times New Roman"/>
                  <w:i/>
                  <w:iCs/>
                  <w:color w:val="000000"/>
                </w:rPr>
                <w:delText>Dicrurus aeneus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AE7CB8F" w14:textId="7AE91FFB" w:rsidR="00D93FCC" w:rsidDel="003C19C7" w:rsidRDefault="00D93FCC">
            <w:pPr>
              <w:rPr>
                <w:del w:id="32324" w:author="瑋婷 徐" w:date="2025-01-03T17:04:00Z" w16du:dateUtc="2025-01-03T09:04:00Z"/>
                <w:rFonts w:ascii="Times New Roman" w:eastAsia="標楷體" w:hAnsi="Times New Roman" w:cs="Times New Roman"/>
              </w:rPr>
              <w:pPrChange w:id="32325"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978DE19" w14:textId="5C7CD5AB" w:rsidR="00D93FCC" w:rsidDel="003C19C7" w:rsidRDefault="00D93FCC">
            <w:pPr>
              <w:rPr>
                <w:del w:id="32326" w:author="瑋婷 徐" w:date="2025-01-03T17:04:00Z" w16du:dateUtc="2025-01-03T09:04:00Z"/>
                <w:rFonts w:ascii="Times New Roman" w:eastAsia="標楷體" w:hAnsi="Times New Roman" w:cs="Times New Roman"/>
              </w:rPr>
              <w:pPrChange w:id="3232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CED6B48" w14:textId="3C1DFA21" w:rsidR="00D93FCC" w:rsidDel="003C19C7" w:rsidRDefault="00D93FCC">
            <w:pPr>
              <w:rPr>
                <w:del w:id="32328" w:author="瑋婷 徐" w:date="2025-01-03T17:04:00Z" w16du:dateUtc="2025-01-03T09:04:00Z"/>
                <w:rFonts w:ascii="Times New Roman" w:eastAsia="標楷體" w:hAnsi="Times New Roman" w:cs="Times New Roman"/>
              </w:rPr>
              <w:pPrChange w:id="3232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B3968EC" w14:textId="6511AB3D" w:rsidR="00D93FCC" w:rsidDel="003C19C7" w:rsidRDefault="00D93FCC">
            <w:pPr>
              <w:rPr>
                <w:del w:id="32330" w:author="瑋婷 徐" w:date="2025-01-03T17:04:00Z" w16du:dateUtc="2025-01-03T09:04:00Z"/>
                <w:rFonts w:ascii="Times New Roman" w:eastAsia="標楷體" w:hAnsi="Times New Roman" w:cs="Times New Roman"/>
              </w:rPr>
              <w:pPrChange w:id="3233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47AEF50" w14:textId="71E32889" w:rsidR="00D93FCC" w:rsidDel="003C19C7" w:rsidRDefault="00D93FCC">
            <w:pPr>
              <w:rPr>
                <w:del w:id="32332" w:author="瑋婷 徐" w:date="2025-01-03T17:04:00Z" w16du:dateUtc="2025-01-03T09:04:00Z"/>
                <w:rFonts w:ascii="Times New Roman" w:eastAsia="標楷體" w:hAnsi="Times New Roman" w:cs="Times New Roman"/>
              </w:rPr>
              <w:pPrChange w:id="3233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B3BB824" w14:textId="66EB0509" w:rsidR="00D93FCC" w:rsidDel="003C19C7" w:rsidRDefault="002435EC">
            <w:pPr>
              <w:rPr>
                <w:del w:id="32334" w:author="瑋婷 徐" w:date="2025-01-03T17:04:00Z" w16du:dateUtc="2025-01-03T09:04:00Z"/>
                <w:rFonts w:ascii="Times New Roman" w:eastAsia="標楷體" w:hAnsi="Times New Roman" w:cs="Times New Roman"/>
              </w:rPr>
              <w:pPrChange w:id="32335" w:author="瑋婷 徐" w:date="2025-01-03T17:04:00Z" w16du:dateUtc="2025-01-03T09:04:00Z">
                <w:pPr>
                  <w:spacing w:line="276" w:lineRule="auto"/>
                  <w:jc w:val="center"/>
                </w:pPr>
              </w:pPrChange>
            </w:pPr>
            <w:del w:id="32336"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D13FC05" w14:textId="612D0BD3" w:rsidR="00D93FCC" w:rsidDel="003C19C7" w:rsidRDefault="00D93FCC">
            <w:pPr>
              <w:rPr>
                <w:del w:id="32337" w:author="瑋婷 徐" w:date="2025-01-03T17:04:00Z" w16du:dateUtc="2025-01-03T09:04:00Z"/>
                <w:rFonts w:ascii="Times New Roman" w:eastAsia="標楷體" w:hAnsi="Times New Roman" w:cs="Times New Roman"/>
              </w:rPr>
              <w:pPrChange w:id="3233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2B81578" w14:textId="182B8A87" w:rsidR="00D93FCC" w:rsidDel="003C19C7" w:rsidRDefault="00D93FCC">
            <w:pPr>
              <w:rPr>
                <w:del w:id="32339" w:author="瑋婷 徐" w:date="2025-01-03T17:04:00Z" w16du:dateUtc="2025-01-03T09:04:00Z"/>
                <w:rFonts w:ascii="Times New Roman" w:eastAsia="標楷體" w:hAnsi="Times New Roman" w:cs="Times New Roman"/>
              </w:rPr>
              <w:pPrChange w:id="3234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B1C8BA2" w14:textId="6E0C7508" w:rsidR="00D93FCC" w:rsidDel="003C19C7" w:rsidRDefault="002435EC">
            <w:pPr>
              <w:rPr>
                <w:del w:id="32341" w:author="瑋婷 徐" w:date="2025-01-03T17:04:00Z" w16du:dateUtc="2025-01-03T09:04:00Z"/>
                <w:rFonts w:ascii="Times New Roman" w:eastAsia="標楷體" w:hAnsi="Times New Roman" w:cs="Times New Roman"/>
              </w:rPr>
              <w:pPrChange w:id="32342" w:author="瑋婷 徐" w:date="2025-01-03T17:04:00Z" w16du:dateUtc="2025-01-03T09:04:00Z">
                <w:pPr>
                  <w:spacing w:line="276" w:lineRule="auto"/>
                  <w:jc w:val="center"/>
                </w:pPr>
              </w:pPrChange>
            </w:pPr>
            <w:del w:id="3234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125CD66" w14:textId="6EF29490" w:rsidR="00D93FCC" w:rsidDel="003C19C7" w:rsidRDefault="00D93FCC">
            <w:pPr>
              <w:rPr>
                <w:del w:id="32344" w:author="瑋婷 徐" w:date="2025-01-03T17:04:00Z" w16du:dateUtc="2025-01-03T09:04:00Z"/>
                <w:rFonts w:ascii="Times New Roman" w:eastAsia="標楷體" w:hAnsi="Times New Roman" w:cs="Times New Roman"/>
              </w:rPr>
              <w:pPrChange w:id="323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458C28" w14:textId="6B3A3E70" w:rsidR="00D93FCC" w:rsidDel="003C19C7" w:rsidRDefault="00D93FCC">
            <w:pPr>
              <w:rPr>
                <w:del w:id="32346" w:author="瑋婷 徐" w:date="2025-01-03T17:04:00Z" w16du:dateUtc="2025-01-03T09:04:00Z"/>
                <w:rFonts w:ascii="Times New Roman" w:eastAsia="標楷體" w:hAnsi="Times New Roman" w:cs="Times New Roman"/>
              </w:rPr>
              <w:pPrChange w:id="32347"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711ECD05" w14:textId="347A3EB5" w:rsidR="00D93FCC" w:rsidDel="003C19C7" w:rsidRDefault="00D93FCC">
            <w:pPr>
              <w:rPr>
                <w:del w:id="32348" w:author="瑋婷 徐" w:date="2025-01-03T17:04:00Z" w16du:dateUtc="2025-01-03T09:04:00Z"/>
                <w:rFonts w:ascii="Times New Roman" w:eastAsia="標楷體" w:hAnsi="Times New Roman" w:cs="Times New Roman"/>
              </w:rPr>
              <w:pPrChange w:id="323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AC27A3" w14:textId="50C46E82" w:rsidR="00D93FCC" w:rsidDel="003C19C7" w:rsidRDefault="00D93FCC">
            <w:pPr>
              <w:rPr>
                <w:del w:id="32350" w:author="瑋婷 徐" w:date="2025-01-03T17:04:00Z" w16du:dateUtc="2025-01-03T09:04:00Z"/>
                <w:rFonts w:ascii="Times New Roman" w:eastAsia="標楷體" w:hAnsi="Times New Roman" w:cs="Times New Roman"/>
              </w:rPr>
              <w:pPrChange w:id="323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796490" w14:textId="1AD05961" w:rsidR="00D93FCC" w:rsidDel="003C19C7" w:rsidRDefault="00D93FCC">
            <w:pPr>
              <w:rPr>
                <w:del w:id="32352" w:author="瑋婷 徐" w:date="2025-01-03T17:04:00Z" w16du:dateUtc="2025-01-03T09:04:00Z"/>
                <w:rFonts w:ascii="Times New Roman" w:eastAsia="標楷體" w:hAnsi="Times New Roman" w:cs="Times New Roman"/>
              </w:rPr>
              <w:pPrChange w:id="323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13EC09" w14:textId="4601A425" w:rsidR="00D93FCC" w:rsidDel="003C19C7" w:rsidRDefault="00D93FCC">
            <w:pPr>
              <w:rPr>
                <w:del w:id="32354" w:author="瑋婷 徐" w:date="2025-01-03T17:04:00Z" w16du:dateUtc="2025-01-03T09:04:00Z"/>
                <w:rFonts w:ascii="Times New Roman" w:eastAsia="標楷體" w:hAnsi="Times New Roman" w:cs="Times New Roman"/>
              </w:rPr>
              <w:pPrChange w:id="323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B52FBB2" w14:textId="48030B57" w:rsidR="00D93FCC" w:rsidDel="003C19C7" w:rsidRDefault="00D93FCC">
            <w:pPr>
              <w:rPr>
                <w:del w:id="32356" w:author="瑋婷 徐" w:date="2025-01-03T17:04:00Z" w16du:dateUtc="2025-01-03T09:04:00Z"/>
                <w:rFonts w:ascii="Times New Roman" w:eastAsia="標楷體" w:hAnsi="Times New Roman" w:cs="Times New Roman"/>
              </w:rPr>
              <w:pPrChange w:id="323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8EC11D" w14:textId="37D6D1A9" w:rsidR="00D93FCC" w:rsidDel="003C19C7" w:rsidRDefault="00D93FCC">
            <w:pPr>
              <w:rPr>
                <w:del w:id="32358" w:author="瑋婷 徐" w:date="2025-01-03T17:04:00Z" w16du:dateUtc="2025-01-03T09:04:00Z"/>
                <w:rFonts w:ascii="Times New Roman" w:eastAsia="標楷體" w:hAnsi="Times New Roman" w:cs="Times New Roman"/>
              </w:rPr>
              <w:pPrChange w:id="323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49373A4" w14:textId="47361E0E" w:rsidR="00D93FCC" w:rsidDel="003C19C7" w:rsidRDefault="00D93FCC">
            <w:pPr>
              <w:rPr>
                <w:del w:id="32360" w:author="瑋婷 徐" w:date="2025-01-03T17:04:00Z" w16du:dateUtc="2025-01-03T09:04:00Z"/>
                <w:rFonts w:ascii="Times New Roman" w:eastAsia="標楷體" w:hAnsi="Times New Roman" w:cs="Times New Roman"/>
              </w:rPr>
              <w:pPrChange w:id="323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C828F4" w14:textId="022BDAE1" w:rsidR="00D93FCC" w:rsidDel="003C19C7" w:rsidRDefault="00D93FCC">
            <w:pPr>
              <w:rPr>
                <w:del w:id="32362" w:author="瑋婷 徐" w:date="2025-01-03T17:04:00Z" w16du:dateUtc="2025-01-03T09:04:00Z"/>
                <w:rFonts w:ascii="Times New Roman" w:eastAsia="標楷體" w:hAnsi="Times New Roman" w:cs="Times New Roman"/>
              </w:rPr>
              <w:pPrChange w:id="3236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4D7F254" w14:textId="67788A68" w:rsidR="00D93FCC" w:rsidDel="003C19C7" w:rsidRDefault="00D93FCC">
            <w:pPr>
              <w:rPr>
                <w:del w:id="32364" w:author="瑋婷 徐" w:date="2025-01-03T17:04:00Z" w16du:dateUtc="2025-01-03T09:04:00Z"/>
                <w:rFonts w:ascii="Times New Roman" w:eastAsia="標楷體" w:hAnsi="Times New Roman" w:cs="Times New Roman"/>
              </w:rPr>
              <w:pPrChange w:id="323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786A9D" w14:textId="1662991E" w:rsidR="00D93FCC" w:rsidDel="003C19C7" w:rsidRDefault="00D93FCC">
            <w:pPr>
              <w:rPr>
                <w:del w:id="32366" w:author="瑋婷 徐" w:date="2025-01-03T17:04:00Z" w16du:dateUtc="2025-01-03T09:04:00Z"/>
                <w:rFonts w:ascii="Times New Roman" w:eastAsia="標楷體" w:hAnsi="Times New Roman" w:cs="Times New Roman"/>
              </w:rPr>
              <w:pPrChange w:id="323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9EEAAA" w14:textId="5F98DC81" w:rsidR="00D93FCC" w:rsidDel="003C19C7" w:rsidRDefault="00D93FCC">
            <w:pPr>
              <w:rPr>
                <w:del w:id="32368" w:author="瑋婷 徐" w:date="2025-01-03T17:04:00Z" w16du:dateUtc="2025-01-03T09:04:00Z"/>
                <w:rFonts w:ascii="Times New Roman" w:eastAsia="標楷體" w:hAnsi="Times New Roman" w:cs="Times New Roman"/>
              </w:rPr>
              <w:pPrChange w:id="323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9D6F99" w14:textId="06501B15" w:rsidR="00D93FCC" w:rsidDel="003C19C7" w:rsidRDefault="00D93FCC">
            <w:pPr>
              <w:rPr>
                <w:del w:id="32370" w:author="瑋婷 徐" w:date="2025-01-03T17:04:00Z" w16du:dateUtc="2025-01-03T09:04:00Z"/>
                <w:rFonts w:ascii="Times New Roman" w:eastAsia="標楷體" w:hAnsi="Times New Roman" w:cs="Times New Roman"/>
              </w:rPr>
              <w:pPrChange w:id="32371"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ECF1360" w14:textId="4A2B9C6A" w:rsidR="00D93FCC" w:rsidDel="003C19C7" w:rsidRDefault="00D93FCC">
            <w:pPr>
              <w:rPr>
                <w:del w:id="32372" w:author="瑋婷 徐" w:date="2025-01-03T17:04:00Z" w16du:dateUtc="2025-01-03T09:04:00Z"/>
                <w:rFonts w:ascii="Times New Roman" w:eastAsia="標楷體" w:hAnsi="Times New Roman" w:cs="Times New Roman"/>
              </w:rPr>
              <w:pPrChange w:id="323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273F10" w14:textId="0D73F222" w:rsidR="00D93FCC" w:rsidDel="003C19C7" w:rsidRDefault="002435EC">
            <w:pPr>
              <w:rPr>
                <w:del w:id="32374" w:author="瑋婷 徐" w:date="2025-01-03T17:04:00Z" w16du:dateUtc="2025-01-03T09:04:00Z"/>
                <w:rFonts w:ascii="Times New Roman" w:eastAsia="標楷體" w:hAnsi="Times New Roman" w:cs="Times New Roman"/>
              </w:rPr>
              <w:pPrChange w:id="32375" w:author="瑋婷 徐" w:date="2025-01-03T17:04:00Z" w16du:dateUtc="2025-01-03T09:04:00Z">
                <w:pPr>
                  <w:spacing w:line="276" w:lineRule="auto"/>
                  <w:jc w:val="center"/>
                </w:pPr>
              </w:pPrChange>
            </w:pPr>
            <w:del w:id="323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1AB25F4" w14:textId="341CBC7F" w:rsidR="00D93FCC" w:rsidDel="003C19C7" w:rsidRDefault="00D93FCC">
            <w:pPr>
              <w:rPr>
                <w:del w:id="32377" w:author="瑋婷 徐" w:date="2025-01-03T17:04:00Z" w16du:dateUtc="2025-01-03T09:04:00Z"/>
                <w:rFonts w:ascii="Times New Roman" w:eastAsia="標楷體" w:hAnsi="Times New Roman" w:cs="Times New Roman"/>
              </w:rPr>
              <w:pPrChange w:id="3237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DDBACA7" w14:textId="4D782C2D" w:rsidR="00D93FCC" w:rsidDel="003C19C7" w:rsidRDefault="00D93FCC">
            <w:pPr>
              <w:rPr>
                <w:del w:id="32379" w:author="瑋婷 徐" w:date="2025-01-03T17:04:00Z" w16du:dateUtc="2025-01-03T09:04:00Z"/>
                <w:rFonts w:ascii="Times New Roman" w:eastAsia="標楷體" w:hAnsi="Times New Roman" w:cs="Times New Roman"/>
              </w:rPr>
              <w:pPrChange w:id="323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F7B4031" w14:textId="1643A499" w:rsidR="00D93FCC" w:rsidDel="003C19C7" w:rsidRDefault="00D93FCC">
            <w:pPr>
              <w:rPr>
                <w:del w:id="32381" w:author="瑋婷 徐" w:date="2025-01-03T17:04:00Z" w16du:dateUtc="2025-01-03T09:04:00Z"/>
                <w:rFonts w:ascii="Times New Roman" w:eastAsia="標楷體" w:hAnsi="Times New Roman" w:cs="Times New Roman"/>
              </w:rPr>
              <w:pPrChange w:id="323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5A40CA" w14:textId="3C0E4ACA" w:rsidR="00D93FCC" w:rsidDel="003C19C7" w:rsidRDefault="00D93FCC">
            <w:pPr>
              <w:rPr>
                <w:del w:id="32383" w:author="瑋婷 徐" w:date="2025-01-03T17:04:00Z" w16du:dateUtc="2025-01-03T09:04:00Z"/>
                <w:rFonts w:ascii="Times New Roman" w:eastAsia="標楷體" w:hAnsi="Times New Roman" w:cs="Times New Roman"/>
              </w:rPr>
              <w:pPrChange w:id="323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744692" w14:textId="0B57EC9F" w:rsidR="00D93FCC" w:rsidDel="003C19C7" w:rsidRDefault="00D93FCC">
            <w:pPr>
              <w:rPr>
                <w:del w:id="32385" w:author="瑋婷 徐" w:date="2025-01-03T17:04:00Z" w16du:dateUtc="2025-01-03T09:04:00Z"/>
                <w:rFonts w:ascii="Times New Roman" w:eastAsia="標楷體" w:hAnsi="Times New Roman" w:cs="Times New Roman"/>
              </w:rPr>
              <w:pPrChange w:id="3238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AC429ED" w14:textId="471D3CF2" w:rsidR="00D93FCC" w:rsidDel="003C19C7" w:rsidRDefault="00D93FCC">
            <w:pPr>
              <w:rPr>
                <w:del w:id="32387" w:author="瑋婷 徐" w:date="2025-01-03T17:04:00Z" w16du:dateUtc="2025-01-03T09:04:00Z"/>
                <w:rFonts w:ascii="Times New Roman" w:eastAsia="標楷體" w:hAnsi="Times New Roman" w:cs="Times New Roman"/>
              </w:rPr>
              <w:pPrChange w:id="323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2894F9A" w14:textId="47B7D7B2" w:rsidR="00D93FCC" w:rsidDel="003C19C7" w:rsidRDefault="00D93FCC">
            <w:pPr>
              <w:rPr>
                <w:del w:id="32389" w:author="瑋婷 徐" w:date="2025-01-03T17:04:00Z" w16du:dateUtc="2025-01-03T09:04:00Z"/>
                <w:rFonts w:ascii="Times New Roman" w:eastAsia="標楷體" w:hAnsi="Times New Roman" w:cs="Times New Roman"/>
              </w:rPr>
              <w:pPrChange w:id="323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8BF8D01" w14:textId="72DAA1F3" w:rsidR="00D93FCC" w:rsidDel="003C19C7" w:rsidRDefault="00D93FCC">
            <w:pPr>
              <w:rPr>
                <w:del w:id="32391" w:author="瑋婷 徐" w:date="2025-01-03T17:04:00Z" w16du:dateUtc="2025-01-03T09:04:00Z"/>
                <w:rFonts w:ascii="Times New Roman" w:eastAsia="標楷體" w:hAnsi="Times New Roman" w:cs="Times New Roman"/>
              </w:rPr>
              <w:pPrChange w:id="3239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79132D6" w14:textId="069F1382" w:rsidR="00D93FCC" w:rsidDel="003C19C7" w:rsidRDefault="002435EC">
            <w:pPr>
              <w:rPr>
                <w:del w:id="32393" w:author="瑋婷 徐" w:date="2025-01-03T17:04:00Z" w16du:dateUtc="2025-01-03T09:04:00Z"/>
                <w:rFonts w:ascii="Times New Roman" w:eastAsia="標楷體" w:hAnsi="Times New Roman" w:cs="Times New Roman"/>
              </w:rPr>
              <w:pPrChange w:id="32394" w:author="瑋婷 徐" w:date="2025-01-03T17:04:00Z" w16du:dateUtc="2025-01-03T09:04:00Z">
                <w:pPr>
                  <w:spacing w:line="276" w:lineRule="auto"/>
                  <w:jc w:val="center"/>
                </w:pPr>
              </w:pPrChange>
            </w:pPr>
            <w:del w:id="32395"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0857FC8F" w14:textId="1FBC0C57" w:rsidR="00D93FCC" w:rsidDel="003C19C7" w:rsidRDefault="00D93FCC">
            <w:pPr>
              <w:rPr>
                <w:del w:id="32396" w:author="瑋婷 徐" w:date="2025-01-03T17:04:00Z" w16du:dateUtc="2025-01-03T09:04:00Z"/>
                <w:rFonts w:ascii="Times New Roman" w:eastAsia="標楷體" w:hAnsi="Times New Roman" w:cs="Times New Roman"/>
              </w:rPr>
              <w:pPrChange w:id="32397" w:author="瑋婷 徐" w:date="2025-01-03T17:04:00Z" w16du:dateUtc="2025-01-03T09:04:00Z">
                <w:pPr>
                  <w:spacing w:line="276" w:lineRule="auto"/>
                  <w:jc w:val="center"/>
                </w:pPr>
              </w:pPrChange>
            </w:pPr>
          </w:p>
        </w:tc>
      </w:tr>
      <w:tr w:rsidR="00000000" w:rsidDel="003C19C7" w14:paraId="3D880F92" w14:textId="40684524">
        <w:trPr>
          <w:cantSplit/>
          <w:jc w:val="center"/>
          <w:del w:id="3239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E395862" w14:textId="69944999" w:rsidR="00D93FCC" w:rsidDel="003C19C7" w:rsidRDefault="002435EC">
            <w:pPr>
              <w:rPr>
                <w:del w:id="32399" w:author="瑋婷 徐" w:date="2025-01-03T17:04:00Z" w16du:dateUtc="2025-01-03T09:04:00Z"/>
                <w:rFonts w:ascii="Times New Roman" w:eastAsia="標楷體" w:hAnsi="Times New Roman" w:cs="Times New Roman"/>
              </w:rPr>
              <w:pPrChange w:id="32400" w:author="瑋婷 徐" w:date="2025-01-03T17:04:00Z" w16du:dateUtc="2025-01-03T09:04:00Z">
                <w:pPr>
                  <w:spacing w:line="276" w:lineRule="auto"/>
                </w:pPr>
              </w:pPrChange>
            </w:pPr>
            <w:del w:id="32401" w:author="瑋婷 徐" w:date="2025-01-03T17:04:00Z" w16du:dateUtc="2025-01-03T09:04:00Z">
              <w:r w:rsidDel="003C19C7">
                <w:rPr>
                  <w:rFonts w:ascii="Times New Roman" w:eastAsia="標楷體" w:hAnsi="Times New Roman" w:cs="Times New Roman"/>
                  <w:color w:val="000000"/>
                </w:rPr>
                <w:delText>黑枕藍鶲</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9006BC9" w14:textId="227BFD69" w:rsidR="00D93FCC" w:rsidDel="003C19C7" w:rsidRDefault="002435EC">
            <w:pPr>
              <w:rPr>
                <w:del w:id="32402" w:author="瑋婷 徐" w:date="2025-01-03T17:04:00Z" w16du:dateUtc="2025-01-03T09:04:00Z"/>
                <w:rFonts w:ascii="Times New Roman" w:eastAsia="標楷體" w:hAnsi="Times New Roman" w:cs="Times New Roman"/>
                <w:i/>
              </w:rPr>
              <w:pPrChange w:id="32403" w:author="瑋婷 徐" w:date="2025-01-03T17:04:00Z" w16du:dateUtc="2025-01-03T09:04:00Z">
                <w:pPr>
                  <w:spacing w:line="276" w:lineRule="auto"/>
                </w:pPr>
              </w:pPrChange>
            </w:pPr>
            <w:del w:id="32404" w:author="瑋婷 徐" w:date="2025-01-03T17:04:00Z" w16du:dateUtc="2025-01-03T09:04:00Z">
              <w:r w:rsidDel="003C19C7">
                <w:rPr>
                  <w:rFonts w:ascii="Times New Roman" w:eastAsia="標楷體" w:hAnsi="Times New Roman" w:cs="Times New Roman"/>
                  <w:i/>
                  <w:iCs/>
                  <w:color w:val="000000"/>
                </w:rPr>
                <w:delText>Hypothymis azurea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033E319" w14:textId="09B56211" w:rsidR="00D93FCC" w:rsidDel="003C19C7" w:rsidRDefault="00D93FCC">
            <w:pPr>
              <w:rPr>
                <w:del w:id="32405" w:author="瑋婷 徐" w:date="2025-01-03T17:04:00Z" w16du:dateUtc="2025-01-03T09:04:00Z"/>
                <w:rFonts w:ascii="Times New Roman" w:eastAsia="標楷體" w:hAnsi="Times New Roman" w:cs="Times New Roman"/>
              </w:rPr>
              <w:pPrChange w:id="3240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19C1132" w14:textId="57EDA2F0" w:rsidR="00D93FCC" w:rsidDel="003C19C7" w:rsidRDefault="002435EC">
            <w:pPr>
              <w:rPr>
                <w:del w:id="32407" w:author="瑋婷 徐" w:date="2025-01-03T17:04:00Z" w16du:dateUtc="2025-01-03T09:04:00Z"/>
                <w:rFonts w:ascii="Times New Roman" w:eastAsia="標楷體" w:hAnsi="Times New Roman" w:cs="Times New Roman"/>
              </w:rPr>
              <w:pPrChange w:id="32408" w:author="瑋婷 徐" w:date="2025-01-03T17:04:00Z" w16du:dateUtc="2025-01-03T09:04:00Z">
                <w:pPr>
                  <w:spacing w:line="276" w:lineRule="auto"/>
                  <w:jc w:val="center"/>
                </w:pPr>
              </w:pPrChange>
            </w:pPr>
            <w:del w:id="32409"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6B4C8035" w14:textId="5290A841" w:rsidR="00D93FCC" w:rsidDel="003C19C7" w:rsidRDefault="00D93FCC">
            <w:pPr>
              <w:rPr>
                <w:del w:id="32410" w:author="瑋婷 徐" w:date="2025-01-03T17:04:00Z" w16du:dateUtc="2025-01-03T09:04:00Z"/>
                <w:rFonts w:ascii="Times New Roman" w:eastAsia="標楷體" w:hAnsi="Times New Roman" w:cs="Times New Roman"/>
              </w:rPr>
              <w:pPrChange w:id="3241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0DF514F" w14:textId="1293A201" w:rsidR="00D93FCC" w:rsidDel="003C19C7" w:rsidRDefault="00D93FCC">
            <w:pPr>
              <w:rPr>
                <w:del w:id="32412" w:author="瑋婷 徐" w:date="2025-01-03T17:04:00Z" w16du:dateUtc="2025-01-03T09:04:00Z"/>
                <w:rFonts w:ascii="Times New Roman" w:eastAsia="標楷體" w:hAnsi="Times New Roman" w:cs="Times New Roman"/>
              </w:rPr>
              <w:pPrChange w:id="3241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23F3ECE" w14:textId="44BAB26A" w:rsidR="00D93FCC" w:rsidDel="003C19C7" w:rsidRDefault="00D93FCC">
            <w:pPr>
              <w:rPr>
                <w:del w:id="32414" w:author="瑋婷 徐" w:date="2025-01-03T17:04:00Z" w16du:dateUtc="2025-01-03T09:04:00Z"/>
                <w:rFonts w:ascii="Times New Roman" w:eastAsia="標楷體" w:hAnsi="Times New Roman" w:cs="Times New Roman"/>
              </w:rPr>
              <w:pPrChange w:id="3241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F594F76" w14:textId="54609FC2" w:rsidR="00D93FCC" w:rsidDel="003C19C7" w:rsidRDefault="002435EC">
            <w:pPr>
              <w:rPr>
                <w:del w:id="32416" w:author="瑋婷 徐" w:date="2025-01-03T17:04:00Z" w16du:dateUtc="2025-01-03T09:04:00Z"/>
                <w:rFonts w:ascii="Times New Roman" w:eastAsia="標楷體" w:hAnsi="Times New Roman" w:cs="Times New Roman"/>
              </w:rPr>
              <w:pPrChange w:id="32417" w:author="瑋婷 徐" w:date="2025-01-03T17:04:00Z" w16du:dateUtc="2025-01-03T09:04:00Z">
                <w:pPr>
                  <w:spacing w:line="276" w:lineRule="auto"/>
                  <w:jc w:val="center"/>
                </w:pPr>
              </w:pPrChange>
            </w:pPr>
            <w:del w:id="3241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704A278C" w14:textId="19DDC2F3" w:rsidR="00D93FCC" w:rsidDel="003C19C7" w:rsidRDefault="00D93FCC">
            <w:pPr>
              <w:rPr>
                <w:del w:id="32419" w:author="瑋婷 徐" w:date="2025-01-03T17:04:00Z" w16du:dateUtc="2025-01-03T09:04:00Z"/>
                <w:rFonts w:ascii="Times New Roman" w:eastAsia="標楷體" w:hAnsi="Times New Roman" w:cs="Times New Roman"/>
              </w:rPr>
              <w:pPrChange w:id="3242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7DC2336" w14:textId="6B8CA636" w:rsidR="00D93FCC" w:rsidDel="003C19C7" w:rsidRDefault="00D93FCC">
            <w:pPr>
              <w:rPr>
                <w:del w:id="32421" w:author="瑋婷 徐" w:date="2025-01-03T17:04:00Z" w16du:dateUtc="2025-01-03T09:04:00Z"/>
                <w:rFonts w:ascii="Times New Roman" w:eastAsia="標楷體" w:hAnsi="Times New Roman" w:cs="Times New Roman"/>
              </w:rPr>
              <w:pPrChange w:id="3242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33FCA7A" w14:textId="0DD15FD4" w:rsidR="00D93FCC" w:rsidDel="003C19C7" w:rsidRDefault="00D93FCC">
            <w:pPr>
              <w:rPr>
                <w:del w:id="32423" w:author="瑋婷 徐" w:date="2025-01-03T17:04:00Z" w16du:dateUtc="2025-01-03T09:04:00Z"/>
                <w:rFonts w:ascii="Times New Roman" w:eastAsia="標楷體" w:hAnsi="Times New Roman" w:cs="Times New Roman"/>
              </w:rPr>
              <w:pPrChange w:id="324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1476776" w14:textId="34560562" w:rsidR="00D93FCC" w:rsidDel="003C19C7" w:rsidRDefault="00D93FCC">
            <w:pPr>
              <w:rPr>
                <w:del w:id="32425" w:author="瑋婷 徐" w:date="2025-01-03T17:04:00Z" w16du:dateUtc="2025-01-03T09:04:00Z"/>
                <w:rFonts w:ascii="Times New Roman" w:eastAsia="標楷體" w:hAnsi="Times New Roman" w:cs="Times New Roman"/>
              </w:rPr>
              <w:pPrChange w:id="324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58FC19" w14:textId="6319515F" w:rsidR="00D93FCC" w:rsidDel="003C19C7" w:rsidRDefault="00D93FCC">
            <w:pPr>
              <w:rPr>
                <w:del w:id="32427" w:author="瑋婷 徐" w:date="2025-01-03T17:04:00Z" w16du:dateUtc="2025-01-03T09:04:00Z"/>
                <w:rFonts w:ascii="Times New Roman" w:eastAsia="標楷體" w:hAnsi="Times New Roman" w:cs="Times New Roman"/>
              </w:rPr>
              <w:pPrChange w:id="32428"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FCC40F2" w14:textId="5D53A25F" w:rsidR="00D93FCC" w:rsidDel="003C19C7" w:rsidRDefault="00D93FCC">
            <w:pPr>
              <w:rPr>
                <w:del w:id="32429" w:author="瑋婷 徐" w:date="2025-01-03T17:04:00Z" w16du:dateUtc="2025-01-03T09:04:00Z"/>
                <w:rFonts w:ascii="Times New Roman" w:eastAsia="標楷體" w:hAnsi="Times New Roman" w:cs="Times New Roman"/>
              </w:rPr>
              <w:pPrChange w:id="324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E4531C" w14:textId="6C88EFD3" w:rsidR="00D93FCC" w:rsidDel="003C19C7" w:rsidRDefault="00D93FCC">
            <w:pPr>
              <w:rPr>
                <w:del w:id="32431" w:author="瑋婷 徐" w:date="2025-01-03T17:04:00Z" w16du:dateUtc="2025-01-03T09:04:00Z"/>
                <w:rFonts w:ascii="Times New Roman" w:eastAsia="標楷體" w:hAnsi="Times New Roman" w:cs="Times New Roman"/>
              </w:rPr>
              <w:pPrChange w:id="324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7555925" w14:textId="5C655F45" w:rsidR="00D93FCC" w:rsidDel="003C19C7" w:rsidRDefault="00D93FCC">
            <w:pPr>
              <w:rPr>
                <w:del w:id="32433" w:author="瑋婷 徐" w:date="2025-01-03T17:04:00Z" w16du:dateUtc="2025-01-03T09:04:00Z"/>
                <w:rFonts w:ascii="Times New Roman" w:eastAsia="標楷體" w:hAnsi="Times New Roman" w:cs="Times New Roman"/>
              </w:rPr>
              <w:pPrChange w:id="324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49E9F0" w14:textId="3804D061" w:rsidR="00D93FCC" w:rsidDel="003C19C7" w:rsidRDefault="00D93FCC">
            <w:pPr>
              <w:rPr>
                <w:del w:id="32435" w:author="瑋婷 徐" w:date="2025-01-03T17:04:00Z" w16du:dateUtc="2025-01-03T09:04:00Z"/>
                <w:rFonts w:ascii="Times New Roman" w:eastAsia="標楷體" w:hAnsi="Times New Roman" w:cs="Times New Roman"/>
              </w:rPr>
              <w:pPrChange w:id="324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A05BA7" w14:textId="2BBAEBD0" w:rsidR="00D93FCC" w:rsidDel="003C19C7" w:rsidRDefault="00D93FCC">
            <w:pPr>
              <w:rPr>
                <w:del w:id="32437" w:author="瑋婷 徐" w:date="2025-01-03T17:04:00Z" w16du:dateUtc="2025-01-03T09:04:00Z"/>
                <w:rFonts w:ascii="Times New Roman" w:eastAsia="標楷體" w:hAnsi="Times New Roman" w:cs="Times New Roman"/>
              </w:rPr>
              <w:pPrChange w:id="324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E8E9BC" w14:textId="3CF5447C" w:rsidR="00D93FCC" w:rsidDel="003C19C7" w:rsidRDefault="00D93FCC">
            <w:pPr>
              <w:rPr>
                <w:del w:id="32439" w:author="瑋婷 徐" w:date="2025-01-03T17:04:00Z" w16du:dateUtc="2025-01-03T09:04:00Z"/>
                <w:rFonts w:ascii="Times New Roman" w:eastAsia="標楷體" w:hAnsi="Times New Roman" w:cs="Times New Roman"/>
              </w:rPr>
              <w:pPrChange w:id="324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5BC9DC" w14:textId="28510C2F" w:rsidR="00D93FCC" w:rsidDel="003C19C7" w:rsidRDefault="00D93FCC">
            <w:pPr>
              <w:rPr>
                <w:del w:id="32441" w:author="瑋婷 徐" w:date="2025-01-03T17:04:00Z" w16du:dateUtc="2025-01-03T09:04:00Z"/>
                <w:rFonts w:ascii="Times New Roman" w:eastAsia="標楷體" w:hAnsi="Times New Roman" w:cs="Times New Roman"/>
              </w:rPr>
              <w:pPrChange w:id="324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E5BBA70" w14:textId="484D3752" w:rsidR="00D93FCC" w:rsidDel="003C19C7" w:rsidRDefault="00D93FCC">
            <w:pPr>
              <w:rPr>
                <w:del w:id="32443" w:author="瑋婷 徐" w:date="2025-01-03T17:04:00Z" w16du:dateUtc="2025-01-03T09:04:00Z"/>
                <w:rFonts w:ascii="Times New Roman" w:eastAsia="標楷體" w:hAnsi="Times New Roman" w:cs="Times New Roman"/>
              </w:rPr>
              <w:pPrChange w:id="3244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0C3966" w14:textId="00CA549A" w:rsidR="00D93FCC" w:rsidDel="003C19C7" w:rsidRDefault="002435EC">
            <w:pPr>
              <w:rPr>
                <w:del w:id="32445" w:author="瑋婷 徐" w:date="2025-01-03T17:04:00Z" w16du:dateUtc="2025-01-03T09:04:00Z"/>
                <w:rFonts w:ascii="Times New Roman" w:eastAsia="標楷體" w:hAnsi="Times New Roman" w:cs="Times New Roman"/>
              </w:rPr>
              <w:pPrChange w:id="32446" w:author="瑋婷 徐" w:date="2025-01-03T17:04:00Z" w16du:dateUtc="2025-01-03T09:04:00Z">
                <w:pPr>
                  <w:spacing w:line="276" w:lineRule="auto"/>
                  <w:jc w:val="center"/>
                </w:pPr>
              </w:pPrChange>
            </w:pPr>
            <w:del w:id="324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002C84F" w14:textId="6D1C3637" w:rsidR="00D93FCC" w:rsidDel="003C19C7" w:rsidRDefault="00D93FCC">
            <w:pPr>
              <w:rPr>
                <w:del w:id="32448" w:author="瑋婷 徐" w:date="2025-01-03T17:04:00Z" w16du:dateUtc="2025-01-03T09:04:00Z"/>
                <w:rFonts w:ascii="Times New Roman" w:eastAsia="標楷體" w:hAnsi="Times New Roman" w:cs="Times New Roman"/>
              </w:rPr>
              <w:pPrChange w:id="324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CB58C3" w14:textId="6E58C481" w:rsidR="00D93FCC" w:rsidDel="003C19C7" w:rsidRDefault="00D93FCC">
            <w:pPr>
              <w:rPr>
                <w:del w:id="32450" w:author="瑋婷 徐" w:date="2025-01-03T17:04:00Z" w16du:dateUtc="2025-01-03T09:04:00Z"/>
                <w:rFonts w:ascii="Times New Roman" w:eastAsia="標楷體" w:hAnsi="Times New Roman" w:cs="Times New Roman"/>
              </w:rPr>
              <w:pPrChange w:id="324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19176B" w14:textId="290BF75C" w:rsidR="00D93FCC" w:rsidDel="003C19C7" w:rsidRDefault="002435EC">
            <w:pPr>
              <w:rPr>
                <w:del w:id="32452" w:author="瑋婷 徐" w:date="2025-01-03T17:04:00Z" w16du:dateUtc="2025-01-03T09:04:00Z"/>
                <w:rFonts w:ascii="Times New Roman" w:eastAsia="標楷體" w:hAnsi="Times New Roman" w:cs="Times New Roman"/>
              </w:rPr>
              <w:pPrChange w:id="32453" w:author="瑋婷 徐" w:date="2025-01-03T17:04:00Z" w16du:dateUtc="2025-01-03T09:04:00Z">
                <w:pPr>
                  <w:spacing w:line="276" w:lineRule="auto"/>
                  <w:jc w:val="center"/>
                </w:pPr>
              </w:pPrChange>
            </w:pPr>
            <w:del w:id="32454"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6EA430E5" w14:textId="4B1D3D5E" w:rsidR="00D93FCC" w:rsidDel="003C19C7" w:rsidRDefault="00D93FCC">
            <w:pPr>
              <w:rPr>
                <w:del w:id="32455" w:author="瑋婷 徐" w:date="2025-01-03T17:04:00Z" w16du:dateUtc="2025-01-03T09:04:00Z"/>
                <w:rFonts w:ascii="Times New Roman" w:eastAsia="標楷體" w:hAnsi="Times New Roman" w:cs="Times New Roman"/>
              </w:rPr>
              <w:pPrChange w:id="324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F4B6E8" w14:textId="06B8707B" w:rsidR="00D93FCC" w:rsidDel="003C19C7" w:rsidRDefault="002435EC">
            <w:pPr>
              <w:rPr>
                <w:del w:id="32457" w:author="瑋婷 徐" w:date="2025-01-03T17:04:00Z" w16du:dateUtc="2025-01-03T09:04:00Z"/>
                <w:rFonts w:ascii="Times New Roman" w:eastAsia="標楷體" w:hAnsi="Times New Roman" w:cs="Times New Roman"/>
              </w:rPr>
              <w:pPrChange w:id="32458" w:author="瑋婷 徐" w:date="2025-01-03T17:04:00Z" w16du:dateUtc="2025-01-03T09:04:00Z">
                <w:pPr>
                  <w:spacing w:line="276" w:lineRule="auto"/>
                  <w:jc w:val="center"/>
                </w:pPr>
              </w:pPrChange>
            </w:pPr>
            <w:del w:id="3245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619A38B" w14:textId="6CBFE1E4" w:rsidR="00D93FCC" w:rsidDel="003C19C7" w:rsidRDefault="00D93FCC">
            <w:pPr>
              <w:rPr>
                <w:del w:id="32460" w:author="瑋婷 徐" w:date="2025-01-03T17:04:00Z" w16du:dateUtc="2025-01-03T09:04:00Z"/>
                <w:rFonts w:ascii="Times New Roman" w:eastAsia="標楷體" w:hAnsi="Times New Roman" w:cs="Times New Roman"/>
              </w:rPr>
              <w:pPrChange w:id="3246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0A3ED5B" w14:textId="1849E569" w:rsidR="00D93FCC" w:rsidDel="003C19C7" w:rsidRDefault="00D93FCC">
            <w:pPr>
              <w:rPr>
                <w:del w:id="32462" w:author="瑋婷 徐" w:date="2025-01-03T17:04:00Z" w16du:dateUtc="2025-01-03T09:04:00Z"/>
                <w:rFonts w:ascii="Times New Roman" w:eastAsia="標楷體" w:hAnsi="Times New Roman" w:cs="Times New Roman"/>
              </w:rPr>
              <w:pPrChange w:id="324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BD57814" w14:textId="65F2B11A" w:rsidR="00D93FCC" w:rsidDel="003C19C7" w:rsidRDefault="00D93FCC">
            <w:pPr>
              <w:rPr>
                <w:del w:id="32464" w:author="瑋婷 徐" w:date="2025-01-03T17:04:00Z" w16du:dateUtc="2025-01-03T09:04:00Z"/>
                <w:rFonts w:ascii="Times New Roman" w:eastAsia="標楷體" w:hAnsi="Times New Roman" w:cs="Times New Roman"/>
              </w:rPr>
              <w:pPrChange w:id="324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6C5DB3" w14:textId="2A8128FC" w:rsidR="00D93FCC" w:rsidDel="003C19C7" w:rsidRDefault="00D93FCC">
            <w:pPr>
              <w:rPr>
                <w:del w:id="32466" w:author="瑋婷 徐" w:date="2025-01-03T17:04:00Z" w16du:dateUtc="2025-01-03T09:04:00Z"/>
                <w:rFonts w:ascii="Times New Roman" w:eastAsia="標楷體" w:hAnsi="Times New Roman" w:cs="Times New Roman"/>
              </w:rPr>
              <w:pPrChange w:id="324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353777A" w14:textId="380E0CA9" w:rsidR="00D93FCC" w:rsidDel="003C19C7" w:rsidRDefault="00D93FCC">
            <w:pPr>
              <w:rPr>
                <w:del w:id="32468" w:author="瑋婷 徐" w:date="2025-01-03T17:04:00Z" w16du:dateUtc="2025-01-03T09:04:00Z"/>
                <w:rFonts w:ascii="Times New Roman" w:eastAsia="標楷體" w:hAnsi="Times New Roman" w:cs="Times New Roman"/>
              </w:rPr>
              <w:pPrChange w:id="3246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41B6494" w14:textId="0E088351" w:rsidR="00D93FCC" w:rsidDel="003C19C7" w:rsidRDefault="00D93FCC">
            <w:pPr>
              <w:rPr>
                <w:del w:id="32470" w:author="瑋婷 徐" w:date="2025-01-03T17:04:00Z" w16du:dateUtc="2025-01-03T09:04:00Z"/>
                <w:rFonts w:ascii="Times New Roman" w:eastAsia="標楷體" w:hAnsi="Times New Roman" w:cs="Times New Roman"/>
              </w:rPr>
              <w:pPrChange w:id="324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9EE52C3" w14:textId="2FE2EB9F" w:rsidR="00D93FCC" w:rsidDel="003C19C7" w:rsidRDefault="002435EC">
            <w:pPr>
              <w:rPr>
                <w:del w:id="32472" w:author="瑋婷 徐" w:date="2025-01-03T17:04:00Z" w16du:dateUtc="2025-01-03T09:04:00Z"/>
                <w:rFonts w:ascii="Times New Roman" w:eastAsia="標楷體" w:hAnsi="Times New Roman" w:cs="Times New Roman"/>
              </w:rPr>
              <w:pPrChange w:id="32473" w:author="瑋婷 徐" w:date="2025-01-03T17:04:00Z" w16du:dateUtc="2025-01-03T09:04:00Z">
                <w:pPr>
                  <w:spacing w:line="276" w:lineRule="auto"/>
                  <w:jc w:val="center"/>
                </w:pPr>
              </w:pPrChange>
            </w:pPr>
            <w:del w:id="3247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6E9EA3D" w14:textId="5E66C645" w:rsidR="00D93FCC" w:rsidDel="003C19C7" w:rsidRDefault="002435EC">
            <w:pPr>
              <w:rPr>
                <w:del w:id="32475" w:author="瑋婷 徐" w:date="2025-01-03T17:04:00Z" w16du:dateUtc="2025-01-03T09:04:00Z"/>
                <w:rFonts w:ascii="Times New Roman" w:eastAsia="標楷體" w:hAnsi="Times New Roman" w:cs="Times New Roman"/>
              </w:rPr>
              <w:pPrChange w:id="32476" w:author="瑋婷 徐" w:date="2025-01-03T17:04:00Z" w16du:dateUtc="2025-01-03T09:04:00Z">
                <w:pPr>
                  <w:spacing w:line="276" w:lineRule="auto"/>
                  <w:jc w:val="center"/>
                </w:pPr>
              </w:pPrChange>
            </w:pPr>
            <w:del w:id="3247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06CC197B" w14:textId="27D13FBA" w:rsidR="00D93FCC" w:rsidDel="003C19C7" w:rsidRDefault="00D93FCC">
            <w:pPr>
              <w:rPr>
                <w:del w:id="32478" w:author="瑋婷 徐" w:date="2025-01-03T17:04:00Z" w16du:dateUtc="2025-01-03T09:04:00Z"/>
                <w:rFonts w:ascii="Times New Roman" w:eastAsia="標楷體" w:hAnsi="Times New Roman" w:cs="Times New Roman"/>
              </w:rPr>
              <w:pPrChange w:id="3247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EFA25C6" w14:textId="2186834F" w:rsidR="00D93FCC" w:rsidDel="003C19C7" w:rsidRDefault="00D93FCC">
            <w:pPr>
              <w:rPr>
                <w:del w:id="32480" w:author="瑋婷 徐" w:date="2025-01-03T17:04:00Z" w16du:dateUtc="2025-01-03T09:04:00Z"/>
                <w:rFonts w:ascii="Times New Roman" w:eastAsia="標楷體" w:hAnsi="Times New Roman" w:cs="Times New Roman"/>
              </w:rPr>
              <w:pPrChange w:id="32481" w:author="瑋婷 徐" w:date="2025-01-03T17:04:00Z" w16du:dateUtc="2025-01-03T09:04:00Z">
                <w:pPr>
                  <w:spacing w:line="276" w:lineRule="auto"/>
                  <w:jc w:val="center"/>
                </w:pPr>
              </w:pPrChange>
            </w:pPr>
          </w:p>
        </w:tc>
      </w:tr>
      <w:tr w:rsidR="00000000" w:rsidDel="003C19C7" w14:paraId="58401481" w14:textId="67C55664">
        <w:trPr>
          <w:cantSplit/>
          <w:jc w:val="center"/>
          <w:del w:id="3248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7CA2A6F" w14:textId="154E6AE3" w:rsidR="00D93FCC" w:rsidDel="003C19C7" w:rsidRDefault="002435EC">
            <w:pPr>
              <w:rPr>
                <w:del w:id="32483" w:author="瑋婷 徐" w:date="2025-01-03T17:04:00Z" w16du:dateUtc="2025-01-03T09:04:00Z"/>
                <w:rFonts w:ascii="Times New Roman" w:eastAsia="標楷體" w:hAnsi="Times New Roman" w:cs="Times New Roman"/>
              </w:rPr>
              <w:pPrChange w:id="32484" w:author="瑋婷 徐" w:date="2025-01-03T17:04:00Z" w16du:dateUtc="2025-01-03T09:04:00Z">
                <w:pPr>
                  <w:spacing w:line="276" w:lineRule="auto"/>
                </w:pPr>
              </w:pPrChange>
            </w:pPr>
            <w:del w:id="32485" w:author="瑋婷 徐" w:date="2025-01-03T17:04:00Z" w16du:dateUtc="2025-01-03T09:04:00Z">
              <w:r w:rsidDel="003C19C7">
                <w:rPr>
                  <w:rFonts w:ascii="Times New Roman" w:eastAsia="標楷體" w:hAnsi="Times New Roman" w:cs="Times New Roman"/>
                  <w:color w:val="000000"/>
                </w:rPr>
                <w:delText>松鴉</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1CAA85D" w14:textId="1DB994A6" w:rsidR="00D93FCC" w:rsidDel="003C19C7" w:rsidRDefault="002435EC">
            <w:pPr>
              <w:rPr>
                <w:del w:id="32486" w:author="瑋婷 徐" w:date="2025-01-03T17:04:00Z" w16du:dateUtc="2025-01-03T09:04:00Z"/>
                <w:rFonts w:ascii="Times New Roman" w:eastAsia="標楷體" w:hAnsi="Times New Roman" w:cs="Times New Roman"/>
                <w:i/>
              </w:rPr>
              <w:pPrChange w:id="32487" w:author="瑋婷 徐" w:date="2025-01-03T17:04:00Z" w16du:dateUtc="2025-01-03T09:04:00Z">
                <w:pPr>
                  <w:spacing w:line="276" w:lineRule="auto"/>
                </w:pPr>
              </w:pPrChange>
            </w:pPr>
            <w:del w:id="32488" w:author="瑋婷 徐" w:date="2025-01-03T17:04:00Z" w16du:dateUtc="2025-01-03T09:04:00Z">
              <w:r w:rsidDel="003C19C7">
                <w:rPr>
                  <w:rFonts w:ascii="Times New Roman" w:eastAsia="標楷體" w:hAnsi="Times New Roman" w:cs="Times New Roman"/>
                  <w:i/>
                  <w:iCs/>
                  <w:color w:val="000000"/>
                </w:rPr>
                <w:delText>Garrulus glandarius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26A9A891" w14:textId="7388700E" w:rsidR="00D93FCC" w:rsidDel="003C19C7" w:rsidRDefault="00D93FCC">
            <w:pPr>
              <w:rPr>
                <w:del w:id="32489" w:author="瑋婷 徐" w:date="2025-01-03T17:04:00Z" w16du:dateUtc="2025-01-03T09:04:00Z"/>
                <w:rFonts w:ascii="Times New Roman" w:eastAsia="標楷體" w:hAnsi="Times New Roman" w:cs="Times New Roman"/>
              </w:rPr>
              <w:pPrChange w:id="3249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B47FAB" w14:textId="543FBB6D" w:rsidR="00D93FCC" w:rsidDel="003C19C7" w:rsidRDefault="00D93FCC">
            <w:pPr>
              <w:rPr>
                <w:del w:id="32491" w:author="瑋婷 徐" w:date="2025-01-03T17:04:00Z" w16du:dateUtc="2025-01-03T09:04:00Z"/>
                <w:rFonts w:ascii="Times New Roman" w:eastAsia="標楷體" w:hAnsi="Times New Roman" w:cs="Times New Roman"/>
              </w:rPr>
              <w:pPrChange w:id="3249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892976B" w14:textId="2C0625A2" w:rsidR="00D93FCC" w:rsidDel="003C19C7" w:rsidRDefault="00D93FCC">
            <w:pPr>
              <w:rPr>
                <w:del w:id="32493" w:author="瑋婷 徐" w:date="2025-01-03T17:04:00Z" w16du:dateUtc="2025-01-03T09:04:00Z"/>
                <w:rFonts w:ascii="Times New Roman" w:eastAsia="標楷體" w:hAnsi="Times New Roman" w:cs="Times New Roman"/>
              </w:rPr>
              <w:pPrChange w:id="3249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AC7A49B" w14:textId="02DE73F3" w:rsidR="00D93FCC" w:rsidDel="003C19C7" w:rsidRDefault="00D93FCC">
            <w:pPr>
              <w:rPr>
                <w:del w:id="32495" w:author="瑋婷 徐" w:date="2025-01-03T17:04:00Z" w16du:dateUtc="2025-01-03T09:04:00Z"/>
                <w:rFonts w:ascii="Times New Roman" w:eastAsia="標楷體" w:hAnsi="Times New Roman" w:cs="Times New Roman"/>
              </w:rPr>
              <w:pPrChange w:id="3249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802CC1D" w14:textId="2B12D851" w:rsidR="00D93FCC" w:rsidDel="003C19C7" w:rsidRDefault="00D93FCC">
            <w:pPr>
              <w:rPr>
                <w:del w:id="32497" w:author="瑋婷 徐" w:date="2025-01-03T17:04:00Z" w16du:dateUtc="2025-01-03T09:04:00Z"/>
                <w:rFonts w:ascii="Times New Roman" w:eastAsia="標楷體" w:hAnsi="Times New Roman" w:cs="Times New Roman"/>
              </w:rPr>
              <w:pPrChange w:id="3249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E5D4D79" w14:textId="0D016742" w:rsidR="00D93FCC" w:rsidDel="003C19C7" w:rsidRDefault="00D93FCC">
            <w:pPr>
              <w:rPr>
                <w:del w:id="32499" w:author="瑋婷 徐" w:date="2025-01-03T17:04:00Z" w16du:dateUtc="2025-01-03T09:04:00Z"/>
                <w:rFonts w:ascii="Times New Roman" w:eastAsia="標楷體" w:hAnsi="Times New Roman" w:cs="Times New Roman"/>
              </w:rPr>
              <w:pPrChange w:id="3250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C720C19" w14:textId="09E31291" w:rsidR="00D93FCC" w:rsidDel="003C19C7" w:rsidRDefault="00D93FCC">
            <w:pPr>
              <w:rPr>
                <w:del w:id="32501" w:author="瑋婷 徐" w:date="2025-01-03T17:04:00Z" w16du:dateUtc="2025-01-03T09:04:00Z"/>
                <w:rFonts w:ascii="Times New Roman" w:eastAsia="標楷體" w:hAnsi="Times New Roman" w:cs="Times New Roman"/>
              </w:rPr>
              <w:pPrChange w:id="3250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E46FFB7" w14:textId="674BF201" w:rsidR="00D93FCC" w:rsidDel="003C19C7" w:rsidRDefault="00D93FCC">
            <w:pPr>
              <w:rPr>
                <w:del w:id="32503" w:author="瑋婷 徐" w:date="2025-01-03T17:04:00Z" w16du:dateUtc="2025-01-03T09:04:00Z"/>
                <w:rFonts w:ascii="Times New Roman" w:eastAsia="標楷體" w:hAnsi="Times New Roman" w:cs="Times New Roman"/>
              </w:rPr>
              <w:pPrChange w:id="3250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4CCC0C9" w14:textId="67900C71" w:rsidR="00D93FCC" w:rsidDel="003C19C7" w:rsidRDefault="00D93FCC">
            <w:pPr>
              <w:rPr>
                <w:del w:id="32505" w:author="瑋婷 徐" w:date="2025-01-03T17:04:00Z" w16du:dateUtc="2025-01-03T09:04:00Z"/>
                <w:rFonts w:ascii="Times New Roman" w:eastAsia="標楷體" w:hAnsi="Times New Roman" w:cs="Times New Roman"/>
              </w:rPr>
              <w:pPrChange w:id="325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0CA66D" w14:textId="1C3A4377" w:rsidR="00D93FCC" w:rsidDel="003C19C7" w:rsidRDefault="00D93FCC">
            <w:pPr>
              <w:rPr>
                <w:del w:id="32507" w:author="瑋婷 徐" w:date="2025-01-03T17:04:00Z" w16du:dateUtc="2025-01-03T09:04:00Z"/>
                <w:rFonts w:ascii="Times New Roman" w:eastAsia="標楷體" w:hAnsi="Times New Roman" w:cs="Times New Roman"/>
              </w:rPr>
              <w:pPrChange w:id="325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598169" w14:textId="270C9B48" w:rsidR="00D93FCC" w:rsidDel="003C19C7" w:rsidRDefault="002435EC">
            <w:pPr>
              <w:rPr>
                <w:del w:id="32509" w:author="瑋婷 徐" w:date="2025-01-03T17:04:00Z" w16du:dateUtc="2025-01-03T09:04:00Z"/>
                <w:rFonts w:ascii="Times New Roman" w:eastAsia="標楷體" w:hAnsi="Times New Roman" w:cs="Times New Roman"/>
              </w:rPr>
              <w:pPrChange w:id="32510" w:author="瑋婷 徐" w:date="2025-01-03T17:04:00Z" w16du:dateUtc="2025-01-03T09:04:00Z">
                <w:pPr>
                  <w:spacing w:line="276" w:lineRule="auto"/>
                  <w:jc w:val="center"/>
                </w:pPr>
              </w:pPrChange>
            </w:pPr>
            <w:del w:id="32511"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52C65C81" w14:textId="0F7B7E65" w:rsidR="00D93FCC" w:rsidDel="003C19C7" w:rsidRDefault="002435EC">
            <w:pPr>
              <w:rPr>
                <w:del w:id="32512" w:author="瑋婷 徐" w:date="2025-01-03T17:04:00Z" w16du:dateUtc="2025-01-03T09:04:00Z"/>
                <w:rFonts w:ascii="Times New Roman" w:eastAsia="標楷體" w:hAnsi="Times New Roman" w:cs="Times New Roman"/>
              </w:rPr>
              <w:pPrChange w:id="32513" w:author="瑋婷 徐" w:date="2025-01-03T17:04:00Z" w16du:dateUtc="2025-01-03T09:04:00Z">
                <w:pPr>
                  <w:spacing w:line="276" w:lineRule="auto"/>
                  <w:jc w:val="center"/>
                </w:pPr>
              </w:pPrChange>
            </w:pPr>
            <w:del w:id="325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ED7A605" w14:textId="0FACA636" w:rsidR="00D93FCC" w:rsidDel="003C19C7" w:rsidRDefault="00D93FCC">
            <w:pPr>
              <w:rPr>
                <w:del w:id="32515" w:author="瑋婷 徐" w:date="2025-01-03T17:04:00Z" w16du:dateUtc="2025-01-03T09:04:00Z"/>
                <w:rFonts w:ascii="Times New Roman" w:eastAsia="標楷體" w:hAnsi="Times New Roman" w:cs="Times New Roman"/>
              </w:rPr>
              <w:pPrChange w:id="325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208C989" w14:textId="6D711DF6" w:rsidR="00D93FCC" w:rsidDel="003C19C7" w:rsidRDefault="00D93FCC">
            <w:pPr>
              <w:rPr>
                <w:del w:id="32517" w:author="瑋婷 徐" w:date="2025-01-03T17:04:00Z" w16du:dateUtc="2025-01-03T09:04:00Z"/>
                <w:rFonts w:ascii="Times New Roman" w:eastAsia="標楷體" w:hAnsi="Times New Roman" w:cs="Times New Roman"/>
              </w:rPr>
              <w:pPrChange w:id="325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285DB1" w14:textId="73F0DBAF" w:rsidR="00D93FCC" w:rsidDel="003C19C7" w:rsidRDefault="002435EC">
            <w:pPr>
              <w:rPr>
                <w:del w:id="32519" w:author="瑋婷 徐" w:date="2025-01-03T17:04:00Z" w16du:dateUtc="2025-01-03T09:04:00Z"/>
                <w:rFonts w:ascii="Times New Roman" w:eastAsia="標楷體" w:hAnsi="Times New Roman" w:cs="Times New Roman"/>
              </w:rPr>
              <w:pPrChange w:id="32520" w:author="瑋婷 徐" w:date="2025-01-03T17:04:00Z" w16du:dateUtc="2025-01-03T09:04:00Z">
                <w:pPr>
                  <w:spacing w:line="276" w:lineRule="auto"/>
                  <w:jc w:val="center"/>
                </w:pPr>
              </w:pPrChange>
            </w:pPr>
            <w:del w:id="3252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59F2FBC" w14:textId="06DF8C52" w:rsidR="00D93FCC" w:rsidDel="003C19C7" w:rsidRDefault="002435EC">
            <w:pPr>
              <w:rPr>
                <w:del w:id="32522" w:author="瑋婷 徐" w:date="2025-01-03T17:04:00Z" w16du:dateUtc="2025-01-03T09:04:00Z"/>
                <w:rFonts w:ascii="Times New Roman" w:eastAsia="標楷體" w:hAnsi="Times New Roman" w:cs="Times New Roman"/>
              </w:rPr>
              <w:pPrChange w:id="32523" w:author="瑋婷 徐" w:date="2025-01-03T17:04:00Z" w16du:dateUtc="2025-01-03T09:04:00Z">
                <w:pPr>
                  <w:spacing w:line="276" w:lineRule="auto"/>
                  <w:jc w:val="center"/>
                </w:pPr>
              </w:pPrChange>
            </w:pPr>
            <w:del w:id="3252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6F71060" w14:textId="4916DD29" w:rsidR="00D93FCC" w:rsidDel="003C19C7" w:rsidRDefault="00D93FCC">
            <w:pPr>
              <w:rPr>
                <w:del w:id="32525" w:author="瑋婷 徐" w:date="2025-01-03T17:04:00Z" w16du:dateUtc="2025-01-03T09:04:00Z"/>
                <w:rFonts w:ascii="Times New Roman" w:eastAsia="標楷體" w:hAnsi="Times New Roman" w:cs="Times New Roman"/>
              </w:rPr>
              <w:pPrChange w:id="325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3BD484" w14:textId="0D2F50A7" w:rsidR="00D93FCC" w:rsidDel="003C19C7" w:rsidRDefault="00D93FCC">
            <w:pPr>
              <w:rPr>
                <w:del w:id="32527" w:author="瑋婷 徐" w:date="2025-01-03T17:04:00Z" w16du:dateUtc="2025-01-03T09:04:00Z"/>
                <w:rFonts w:ascii="Times New Roman" w:eastAsia="標楷體" w:hAnsi="Times New Roman" w:cs="Times New Roman"/>
              </w:rPr>
              <w:pPrChange w:id="325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54BB26" w14:textId="6B35D994" w:rsidR="00D93FCC" w:rsidDel="003C19C7" w:rsidRDefault="00D93FCC">
            <w:pPr>
              <w:rPr>
                <w:del w:id="32529" w:author="瑋婷 徐" w:date="2025-01-03T17:04:00Z" w16du:dateUtc="2025-01-03T09:04:00Z"/>
                <w:rFonts w:ascii="Times New Roman" w:eastAsia="標楷體" w:hAnsi="Times New Roman" w:cs="Times New Roman"/>
              </w:rPr>
              <w:pPrChange w:id="3253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E9C698F" w14:textId="0BE8E47A" w:rsidR="00D93FCC" w:rsidDel="003C19C7" w:rsidRDefault="00D93FCC">
            <w:pPr>
              <w:rPr>
                <w:del w:id="32531" w:author="瑋婷 徐" w:date="2025-01-03T17:04:00Z" w16du:dateUtc="2025-01-03T09:04:00Z"/>
                <w:rFonts w:ascii="Times New Roman" w:eastAsia="標楷體" w:hAnsi="Times New Roman" w:cs="Times New Roman"/>
              </w:rPr>
              <w:pPrChange w:id="325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18A7B1A" w14:textId="0091CA68" w:rsidR="00D93FCC" w:rsidDel="003C19C7" w:rsidRDefault="00D93FCC">
            <w:pPr>
              <w:rPr>
                <w:del w:id="32533" w:author="瑋婷 徐" w:date="2025-01-03T17:04:00Z" w16du:dateUtc="2025-01-03T09:04:00Z"/>
                <w:rFonts w:ascii="Times New Roman" w:eastAsia="標楷體" w:hAnsi="Times New Roman" w:cs="Times New Roman"/>
              </w:rPr>
              <w:pPrChange w:id="325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A15A5B" w14:textId="702087EB" w:rsidR="00D93FCC" w:rsidDel="003C19C7" w:rsidRDefault="002435EC">
            <w:pPr>
              <w:rPr>
                <w:del w:id="32535" w:author="瑋婷 徐" w:date="2025-01-03T17:04:00Z" w16du:dateUtc="2025-01-03T09:04:00Z"/>
                <w:rFonts w:ascii="Times New Roman" w:eastAsia="標楷體" w:hAnsi="Times New Roman" w:cs="Times New Roman"/>
              </w:rPr>
              <w:pPrChange w:id="32536" w:author="瑋婷 徐" w:date="2025-01-03T17:04:00Z" w16du:dateUtc="2025-01-03T09:04:00Z">
                <w:pPr>
                  <w:spacing w:line="276" w:lineRule="auto"/>
                  <w:jc w:val="center"/>
                </w:pPr>
              </w:pPrChange>
            </w:pPr>
            <w:del w:id="3253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1141A97" w14:textId="2B0B279A" w:rsidR="00D93FCC" w:rsidDel="003C19C7" w:rsidRDefault="00D93FCC">
            <w:pPr>
              <w:rPr>
                <w:del w:id="32538" w:author="瑋婷 徐" w:date="2025-01-03T17:04:00Z" w16du:dateUtc="2025-01-03T09:04:00Z"/>
                <w:rFonts w:ascii="Times New Roman" w:eastAsia="標楷體" w:hAnsi="Times New Roman" w:cs="Times New Roman"/>
              </w:rPr>
              <w:pPrChange w:id="3253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0B4D0247" w14:textId="65FB01B4" w:rsidR="00D93FCC" w:rsidDel="003C19C7" w:rsidRDefault="00D93FCC">
            <w:pPr>
              <w:rPr>
                <w:del w:id="32540" w:author="瑋婷 徐" w:date="2025-01-03T17:04:00Z" w16du:dateUtc="2025-01-03T09:04:00Z"/>
                <w:rFonts w:ascii="Times New Roman" w:eastAsia="標楷體" w:hAnsi="Times New Roman" w:cs="Times New Roman"/>
              </w:rPr>
              <w:pPrChange w:id="325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5D1518" w14:textId="697D5086" w:rsidR="00D93FCC" w:rsidDel="003C19C7" w:rsidRDefault="00D93FCC">
            <w:pPr>
              <w:rPr>
                <w:del w:id="32542" w:author="瑋婷 徐" w:date="2025-01-03T17:04:00Z" w16du:dateUtc="2025-01-03T09:04:00Z"/>
                <w:rFonts w:ascii="Times New Roman" w:eastAsia="標楷體" w:hAnsi="Times New Roman" w:cs="Times New Roman"/>
              </w:rPr>
              <w:pPrChange w:id="325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1FEEF25" w14:textId="0787015F" w:rsidR="00D93FCC" w:rsidDel="003C19C7" w:rsidRDefault="00D93FCC">
            <w:pPr>
              <w:rPr>
                <w:del w:id="32544" w:author="瑋婷 徐" w:date="2025-01-03T17:04:00Z" w16du:dateUtc="2025-01-03T09:04:00Z"/>
                <w:rFonts w:ascii="Times New Roman" w:eastAsia="標楷體" w:hAnsi="Times New Roman" w:cs="Times New Roman"/>
              </w:rPr>
              <w:pPrChange w:id="3254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C292579" w14:textId="614C4112" w:rsidR="00D93FCC" w:rsidDel="003C19C7" w:rsidRDefault="00D93FCC">
            <w:pPr>
              <w:rPr>
                <w:del w:id="32546" w:author="瑋婷 徐" w:date="2025-01-03T17:04:00Z" w16du:dateUtc="2025-01-03T09:04:00Z"/>
                <w:rFonts w:ascii="Times New Roman" w:eastAsia="標楷體" w:hAnsi="Times New Roman" w:cs="Times New Roman"/>
              </w:rPr>
              <w:pPrChange w:id="325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8F744A" w14:textId="739B03E6" w:rsidR="00D93FCC" w:rsidDel="003C19C7" w:rsidRDefault="002435EC">
            <w:pPr>
              <w:rPr>
                <w:del w:id="32548" w:author="瑋婷 徐" w:date="2025-01-03T17:04:00Z" w16du:dateUtc="2025-01-03T09:04:00Z"/>
                <w:rFonts w:ascii="Times New Roman" w:eastAsia="標楷體" w:hAnsi="Times New Roman" w:cs="Times New Roman"/>
              </w:rPr>
              <w:pPrChange w:id="32549" w:author="瑋婷 徐" w:date="2025-01-03T17:04:00Z" w16du:dateUtc="2025-01-03T09:04:00Z">
                <w:pPr>
                  <w:spacing w:line="276" w:lineRule="auto"/>
                  <w:jc w:val="center"/>
                </w:pPr>
              </w:pPrChange>
            </w:pPr>
            <w:del w:id="3255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76D12D9" w14:textId="1CF1944E" w:rsidR="00D93FCC" w:rsidDel="003C19C7" w:rsidRDefault="00D93FCC">
            <w:pPr>
              <w:rPr>
                <w:del w:id="32551" w:author="瑋婷 徐" w:date="2025-01-03T17:04:00Z" w16du:dateUtc="2025-01-03T09:04:00Z"/>
                <w:rFonts w:ascii="Times New Roman" w:eastAsia="標楷體" w:hAnsi="Times New Roman" w:cs="Times New Roman"/>
              </w:rPr>
              <w:pPrChange w:id="325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78F21E" w14:textId="7AD330A6" w:rsidR="00D93FCC" w:rsidDel="003C19C7" w:rsidRDefault="00D93FCC">
            <w:pPr>
              <w:rPr>
                <w:del w:id="32553" w:author="瑋婷 徐" w:date="2025-01-03T17:04:00Z" w16du:dateUtc="2025-01-03T09:04:00Z"/>
                <w:rFonts w:ascii="Times New Roman" w:eastAsia="標楷體" w:hAnsi="Times New Roman" w:cs="Times New Roman"/>
              </w:rPr>
              <w:pPrChange w:id="3255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0ED0FDC" w14:textId="42A82E49" w:rsidR="00D93FCC" w:rsidDel="003C19C7" w:rsidRDefault="002435EC">
            <w:pPr>
              <w:rPr>
                <w:del w:id="32555" w:author="瑋婷 徐" w:date="2025-01-03T17:04:00Z" w16du:dateUtc="2025-01-03T09:04:00Z"/>
                <w:rFonts w:ascii="Times New Roman" w:eastAsia="標楷體" w:hAnsi="Times New Roman" w:cs="Times New Roman"/>
              </w:rPr>
              <w:pPrChange w:id="32556" w:author="瑋婷 徐" w:date="2025-01-03T17:04:00Z" w16du:dateUtc="2025-01-03T09:04:00Z">
                <w:pPr>
                  <w:spacing w:line="276" w:lineRule="auto"/>
                  <w:jc w:val="center"/>
                </w:pPr>
              </w:pPrChange>
            </w:pPr>
            <w:del w:id="3255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1865625" w14:textId="49047A97" w:rsidR="00D93FCC" w:rsidDel="003C19C7" w:rsidRDefault="00D93FCC">
            <w:pPr>
              <w:rPr>
                <w:del w:id="32558" w:author="瑋婷 徐" w:date="2025-01-03T17:04:00Z" w16du:dateUtc="2025-01-03T09:04:00Z"/>
                <w:rFonts w:ascii="Times New Roman" w:eastAsia="標楷體" w:hAnsi="Times New Roman" w:cs="Times New Roman"/>
              </w:rPr>
              <w:pPrChange w:id="325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A3A083" w14:textId="4BDFC50D" w:rsidR="00D93FCC" w:rsidDel="003C19C7" w:rsidRDefault="00D93FCC">
            <w:pPr>
              <w:rPr>
                <w:del w:id="32560" w:author="瑋婷 徐" w:date="2025-01-03T17:04:00Z" w16du:dateUtc="2025-01-03T09:04:00Z"/>
                <w:rFonts w:ascii="Times New Roman" w:eastAsia="標楷體" w:hAnsi="Times New Roman" w:cs="Times New Roman"/>
              </w:rPr>
              <w:pPrChange w:id="3256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551779C" w14:textId="62976786" w:rsidR="00D93FCC" w:rsidDel="003C19C7" w:rsidRDefault="00D93FCC">
            <w:pPr>
              <w:rPr>
                <w:del w:id="32562" w:author="瑋婷 徐" w:date="2025-01-03T17:04:00Z" w16du:dateUtc="2025-01-03T09:04:00Z"/>
                <w:rFonts w:ascii="Times New Roman" w:eastAsia="標楷體" w:hAnsi="Times New Roman" w:cs="Times New Roman"/>
              </w:rPr>
              <w:pPrChange w:id="32563"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1669A74" w14:textId="656B7DC8" w:rsidR="00D93FCC" w:rsidDel="003C19C7" w:rsidRDefault="00D93FCC">
            <w:pPr>
              <w:rPr>
                <w:del w:id="32564" w:author="瑋婷 徐" w:date="2025-01-03T17:04:00Z" w16du:dateUtc="2025-01-03T09:04:00Z"/>
                <w:rFonts w:ascii="Times New Roman" w:eastAsia="標楷體" w:hAnsi="Times New Roman" w:cs="Times New Roman"/>
              </w:rPr>
              <w:pPrChange w:id="32565" w:author="瑋婷 徐" w:date="2025-01-03T17:04:00Z" w16du:dateUtc="2025-01-03T09:04:00Z">
                <w:pPr>
                  <w:spacing w:line="276" w:lineRule="auto"/>
                  <w:jc w:val="center"/>
                </w:pPr>
              </w:pPrChange>
            </w:pPr>
          </w:p>
        </w:tc>
      </w:tr>
      <w:tr w:rsidR="00000000" w:rsidDel="003C19C7" w14:paraId="161D4760" w14:textId="7815DC00">
        <w:trPr>
          <w:cantSplit/>
          <w:jc w:val="center"/>
          <w:del w:id="3256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D5F73D4" w14:textId="7D6200DC" w:rsidR="00D93FCC" w:rsidDel="003C19C7" w:rsidRDefault="002435EC">
            <w:pPr>
              <w:rPr>
                <w:del w:id="32567" w:author="瑋婷 徐" w:date="2025-01-03T17:04:00Z" w16du:dateUtc="2025-01-03T09:04:00Z"/>
                <w:rFonts w:ascii="Times New Roman" w:eastAsia="標楷體" w:hAnsi="Times New Roman" w:cs="Times New Roman"/>
              </w:rPr>
              <w:pPrChange w:id="32568" w:author="瑋婷 徐" w:date="2025-01-03T17:04:00Z" w16du:dateUtc="2025-01-03T09:04:00Z">
                <w:pPr>
                  <w:spacing w:line="276" w:lineRule="auto"/>
                </w:pPr>
              </w:pPrChange>
            </w:pPr>
            <w:del w:id="32569" w:author="瑋婷 徐" w:date="2025-01-03T17:04:00Z" w16du:dateUtc="2025-01-03T09:04:00Z">
              <w:r w:rsidDel="003C19C7">
                <w:rPr>
                  <w:rFonts w:ascii="Times New Roman" w:eastAsia="標楷體" w:hAnsi="Times New Roman" w:cs="Times New Roman"/>
                  <w:color w:val="000000"/>
                </w:rPr>
                <w:delText>臺灣藍鵲</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1EB5E96" w14:textId="17420F80" w:rsidR="00D93FCC" w:rsidDel="003C19C7" w:rsidRDefault="002435EC">
            <w:pPr>
              <w:rPr>
                <w:del w:id="32570" w:author="瑋婷 徐" w:date="2025-01-03T17:04:00Z" w16du:dateUtc="2025-01-03T09:04:00Z"/>
                <w:rFonts w:ascii="Times New Roman" w:eastAsia="標楷體" w:hAnsi="Times New Roman" w:cs="Times New Roman"/>
                <w:i/>
              </w:rPr>
              <w:pPrChange w:id="32571" w:author="瑋婷 徐" w:date="2025-01-03T17:04:00Z" w16du:dateUtc="2025-01-03T09:04:00Z">
                <w:pPr>
                  <w:spacing w:line="276" w:lineRule="auto"/>
                </w:pPr>
              </w:pPrChange>
            </w:pPr>
            <w:del w:id="32572" w:author="瑋婷 徐" w:date="2025-01-03T17:04:00Z" w16du:dateUtc="2025-01-03T09:04:00Z">
              <w:r w:rsidDel="003C19C7">
                <w:rPr>
                  <w:rFonts w:ascii="Times New Roman" w:eastAsia="標楷體" w:hAnsi="Times New Roman" w:cs="Times New Roman"/>
                  <w:i/>
                  <w:iCs/>
                  <w:color w:val="000000"/>
                </w:rPr>
                <w:delText>Urocissa caerulea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D9880C6" w14:textId="695D3528" w:rsidR="00D93FCC" w:rsidDel="003C19C7" w:rsidRDefault="002435EC">
            <w:pPr>
              <w:rPr>
                <w:del w:id="32573" w:author="瑋婷 徐" w:date="2025-01-03T17:04:00Z" w16du:dateUtc="2025-01-03T09:04:00Z"/>
                <w:rFonts w:ascii="Times New Roman" w:eastAsia="標楷體" w:hAnsi="Times New Roman" w:cs="Times New Roman"/>
              </w:rPr>
              <w:pPrChange w:id="32574" w:author="瑋婷 徐" w:date="2025-01-03T17:04:00Z" w16du:dateUtc="2025-01-03T09:04:00Z">
                <w:pPr>
                  <w:spacing w:line="276" w:lineRule="auto"/>
                  <w:jc w:val="center"/>
                </w:pPr>
              </w:pPrChange>
            </w:pPr>
            <w:del w:id="32575"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E91156D" w14:textId="37CD207D" w:rsidR="00D93FCC" w:rsidDel="003C19C7" w:rsidRDefault="00D93FCC">
            <w:pPr>
              <w:rPr>
                <w:del w:id="32576" w:author="瑋婷 徐" w:date="2025-01-03T17:04:00Z" w16du:dateUtc="2025-01-03T09:04:00Z"/>
                <w:rFonts w:ascii="Times New Roman" w:eastAsia="標楷體" w:hAnsi="Times New Roman" w:cs="Times New Roman"/>
              </w:rPr>
              <w:pPrChange w:id="3257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7EEFED35" w14:textId="469AE714" w:rsidR="00D93FCC" w:rsidDel="003C19C7" w:rsidRDefault="002435EC">
            <w:pPr>
              <w:rPr>
                <w:del w:id="32578" w:author="瑋婷 徐" w:date="2025-01-03T17:04:00Z" w16du:dateUtc="2025-01-03T09:04:00Z"/>
                <w:rFonts w:ascii="Times New Roman" w:eastAsia="標楷體" w:hAnsi="Times New Roman" w:cs="Times New Roman"/>
              </w:rPr>
              <w:pPrChange w:id="32579" w:author="瑋婷 徐" w:date="2025-01-03T17:04:00Z" w16du:dateUtc="2025-01-03T09:04:00Z">
                <w:pPr>
                  <w:spacing w:line="276" w:lineRule="auto"/>
                  <w:jc w:val="center"/>
                </w:pPr>
              </w:pPrChange>
            </w:pPr>
            <w:del w:id="32580"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556BF8B2" w14:textId="6D0B2A4F" w:rsidR="00D93FCC" w:rsidDel="003C19C7" w:rsidRDefault="002435EC">
            <w:pPr>
              <w:rPr>
                <w:del w:id="32581" w:author="瑋婷 徐" w:date="2025-01-03T17:04:00Z" w16du:dateUtc="2025-01-03T09:04:00Z"/>
                <w:rFonts w:ascii="Times New Roman" w:eastAsia="標楷體" w:hAnsi="Times New Roman" w:cs="Times New Roman"/>
              </w:rPr>
              <w:pPrChange w:id="32582" w:author="瑋婷 徐" w:date="2025-01-03T17:04:00Z" w16du:dateUtc="2025-01-03T09:04:00Z">
                <w:pPr>
                  <w:spacing w:line="276" w:lineRule="auto"/>
                  <w:jc w:val="center"/>
                </w:pPr>
              </w:pPrChange>
            </w:pPr>
            <w:del w:id="32583"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top w:val="single" w:sz="4" w:space="0" w:color="000000"/>
              <w:bottom w:val="single" w:sz="4" w:space="0" w:color="000000"/>
            </w:tcBorders>
            <w:shd w:val="clear" w:color="auto" w:fill="D9D9D9"/>
            <w:tcMar>
              <w:left w:w="108" w:type="dxa"/>
              <w:right w:w="108" w:type="dxa"/>
            </w:tcMar>
          </w:tcPr>
          <w:p w14:paraId="2A30BAFA" w14:textId="60630A10" w:rsidR="00D93FCC" w:rsidDel="003C19C7" w:rsidRDefault="00D93FCC">
            <w:pPr>
              <w:rPr>
                <w:del w:id="32584" w:author="瑋婷 徐" w:date="2025-01-03T17:04:00Z" w16du:dateUtc="2025-01-03T09:04:00Z"/>
                <w:rFonts w:ascii="Times New Roman" w:eastAsia="標楷體" w:hAnsi="Times New Roman" w:cs="Times New Roman"/>
              </w:rPr>
              <w:pPrChange w:id="3258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A81DB65" w14:textId="52860145" w:rsidR="00D93FCC" w:rsidDel="003C19C7" w:rsidRDefault="00D93FCC">
            <w:pPr>
              <w:rPr>
                <w:del w:id="32586" w:author="瑋婷 徐" w:date="2025-01-03T17:04:00Z" w16du:dateUtc="2025-01-03T09:04:00Z"/>
                <w:rFonts w:ascii="Times New Roman" w:eastAsia="標楷體" w:hAnsi="Times New Roman" w:cs="Times New Roman"/>
              </w:rPr>
              <w:pPrChange w:id="3258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2CA6B9C" w14:textId="79EB9EC3" w:rsidR="00D93FCC" w:rsidDel="003C19C7" w:rsidRDefault="00D93FCC">
            <w:pPr>
              <w:rPr>
                <w:del w:id="32588" w:author="瑋婷 徐" w:date="2025-01-03T17:04:00Z" w16du:dateUtc="2025-01-03T09:04:00Z"/>
                <w:rFonts w:ascii="Times New Roman" w:eastAsia="標楷體" w:hAnsi="Times New Roman" w:cs="Times New Roman"/>
              </w:rPr>
              <w:pPrChange w:id="3258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A8F292C" w14:textId="5F3691DA" w:rsidR="00D93FCC" w:rsidDel="003C19C7" w:rsidRDefault="00D93FCC">
            <w:pPr>
              <w:rPr>
                <w:del w:id="32590" w:author="瑋婷 徐" w:date="2025-01-03T17:04:00Z" w16du:dateUtc="2025-01-03T09:04:00Z"/>
                <w:rFonts w:ascii="Times New Roman" w:eastAsia="標楷體" w:hAnsi="Times New Roman" w:cs="Times New Roman"/>
              </w:rPr>
              <w:pPrChange w:id="3259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12B4D3C" w14:textId="4B865181" w:rsidR="00D93FCC" w:rsidDel="003C19C7" w:rsidRDefault="00D93FCC">
            <w:pPr>
              <w:rPr>
                <w:del w:id="32592" w:author="瑋婷 徐" w:date="2025-01-03T17:04:00Z" w16du:dateUtc="2025-01-03T09:04:00Z"/>
                <w:rFonts w:ascii="Times New Roman" w:eastAsia="標楷體" w:hAnsi="Times New Roman" w:cs="Times New Roman"/>
              </w:rPr>
              <w:pPrChange w:id="325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3EBEE1" w14:textId="7AF19E9F" w:rsidR="00D93FCC" w:rsidDel="003C19C7" w:rsidRDefault="00D93FCC">
            <w:pPr>
              <w:rPr>
                <w:del w:id="32594" w:author="瑋婷 徐" w:date="2025-01-03T17:04:00Z" w16du:dateUtc="2025-01-03T09:04:00Z"/>
                <w:rFonts w:ascii="Times New Roman" w:eastAsia="標楷體" w:hAnsi="Times New Roman" w:cs="Times New Roman"/>
              </w:rPr>
              <w:pPrChange w:id="325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2D8D8A" w14:textId="225F3505" w:rsidR="00D93FCC" w:rsidDel="003C19C7" w:rsidRDefault="00D93FCC">
            <w:pPr>
              <w:rPr>
                <w:del w:id="32596" w:author="瑋婷 徐" w:date="2025-01-03T17:04:00Z" w16du:dateUtc="2025-01-03T09:04:00Z"/>
                <w:rFonts w:ascii="Times New Roman" w:eastAsia="標楷體" w:hAnsi="Times New Roman" w:cs="Times New Roman"/>
              </w:rPr>
              <w:pPrChange w:id="32597"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59BABC5" w14:textId="3981D303" w:rsidR="00D93FCC" w:rsidDel="003C19C7" w:rsidRDefault="00D93FCC">
            <w:pPr>
              <w:rPr>
                <w:del w:id="32598" w:author="瑋婷 徐" w:date="2025-01-03T17:04:00Z" w16du:dateUtc="2025-01-03T09:04:00Z"/>
                <w:rFonts w:ascii="Times New Roman" w:eastAsia="標楷體" w:hAnsi="Times New Roman" w:cs="Times New Roman"/>
              </w:rPr>
              <w:pPrChange w:id="325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01966BA" w14:textId="4488FDE5" w:rsidR="00D93FCC" w:rsidDel="003C19C7" w:rsidRDefault="00D93FCC">
            <w:pPr>
              <w:rPr>
                <w:del w:id="32600" w:author="瑋婷 徐" w:date="2025-01-03T17:04:00Z" w16du:dateUtc="2025-01-03T09:04:00Z"/>
                <w:rFonts w:ascii="Times New Roman" w:eastAsia="標楷體" w:hAnsi="Times New Roman" w:cs="Times New Roman"/>
              </w:rPr>
              <w:pPrChange w:id="326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86D652" w14:textId="568111EE" w:rsidR="00D93FCC" w:rsidDel="003C19C7" w:rsidRDefault="00D93FCC">
            <w:pPr>
              <w:rPr>
                <w:del w:id="32602" w:author="瑋婷 徐" w:date="2025-01-03T17:04:00Z" w16du:dateUtc="2025-01-03T09:04:00Z"/>
                <w:rFonts w:ascii="Times New Roman" w:eastAsia="標楷體" w:hAnsi="Times New Roman" w:cs="Times New Roman"/>
              </w:rPr>
              <w:pPrChange w:id="326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D8DF14" w14:textId="3099CC33" w:rsidR="00D93FCC" w:rsidDel="003C19C7" w:rsidRDefault="00D93FCC">
            <w:pPr>
              <w:rPr>
                <w:del w:id="32604" w:author="瑋婷 徐" w:date="2025-01-03T17:04:00Z" w16du:dateUtc="2025-01-03T09:04:00Z"/>
                <w:rFonts w:ascii="Times New Roman" w:eastAsia="標楷體" w:hAnsi="Times New Roman" w:cs="Times New Roman"/>
              </w:rPr>
              <w:pPrChange w:id="326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F2F38F" w14:textId="173B9A38" w:rsidR="00D93FCC" w:rsidDel="003C19C7" w:rsidRDefault="00D93FCC">
            <w:pPr>
              <w:rPr>
                <w:del w:id="32606" w:author="瑋婷 徐" w:date="2025-01-03T17:04:00Z" w16du:dateUtc="2025-01-03T09:04:00Z"/>
                <w:rFonts w:ascii="Times New Roman" w:eastAsia="標楷體" w:hAnsi="Times New Roman" w:cs="Times New Roman"/>
              </w:rPr>
              <w:pPrChange w:id="326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768100" w14:textId="64981A14" w:rsidR="00D93FCC" w:rsidDel="003C19C7" w:rsidRDefault="00D93FCC">
            <w:pPr>
              <w:rPr>
                <w:del w:id="32608" w:author="瑋婷 徐" w:date="2025-01-03T17:04:00Z" w16du:dateUtc="2025-01-03T09:04:00Z"/>
                <w:rFonts w:ascii="Times New Roman" w:eastAsia="標楷體" w:hAnsi="Times New Roman" w:cs="Times New Roman"/>
              </w:rPr>
              <w:pPrChange w:id="326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3FC4DB" w14:textId="3A2D52E6" w:rsidR="00D93FCC" w:rsidDel="003C19C7" w:rsidRDefault="00D93FCC">
            <w:pPr>
              <w:rPr>
                <w:del w:id="32610" w:author="瑋婷 徐" w:date="2025-01-03T17:04:00Z" w16du:dateUtc="2025-01-03T09:04:00Z"/>
                <w:rFonts w:ascii="Times New Roman" w:eastAsia="標楷體" w:hAnsi="Times New Roman" w:cs="Times New Roman"/>
              </w:rPr>
              <w:pPrChange w:id="326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6FAF97" w14:textId="77D20F07" w:rsidR="00D93FCC" w:rsidDel="003C19C7" w:rsidRDefault="00D93FCC">
            <w:pPr>
              <w:rPr>
                <w:del w:id="32612" w:author="瑋婷 徐" w:date="2025-01-03T17:04:00Z" w16du:dateUtc="2025-01-03T09:04:00Z"/>
                <w:rFonts w:ascii="Times New Roman" w:eastAsia="標楷體" w:hAnsi="Times New Roman" w:cs="Times New Roman"/>
              </w:rPr>
              <w:pPrChange w:id="3261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B0303D" w14:textId="509778B4" w:rsidR="00D93FCC" w:rsidDel="003C19C7" w:rsidRDefault="00D93FCC">
            <w:pPr>
              <w:rPr>
                <w:del w:id="32614" w:author="瑋婷 徐" w:date="2025-01-03T17:04:00Z" w16du:dateUtc="2025-01-03T09:04:00Z"/>
                <w:rFonts w:ascii="Times New Roman" w:eastAsia="標楷體" w:hAnsi="Times New Roman" w:cs="Times New Roman"/>
              </w:rPr>
              <w:pPrChange w:id="326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3772B8" w14:textId="5DFE604A" w:rsidR="00D93FCC" w:rsidDel="003C19C7" w:rsidRDefault="00D93FCC">
            <w:pPr>
              <w:rPr>
                <w:del w:id="32616" w:author="瑋婷 徐" w:date="2025-01-03T17:04:00Z" w16du:dateUtc="2025-01-03T09:04:00Z"/>
                <w:rFonts w:ascii="Times New Roman" w:eastAsia="標楷體" w:hAnsi="Times New Roman" w:cs="Times New Roman"/>
              </w:rPr>
              <w:pPrChange w:id="326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238DF86" w14:textId="02C0DAFE" w:rsidR="00D93FCC" w:rsidDel="003C19C7" w:rsidRDefault="00D93FCC">
            <w:pPr>
              <w:rPr>
                <w:del w:id="32618" w:author="瑋婷 徐" w:date="2025-01-03T17:04:00Z" w16du:dateUtc="2025-01-03T09:04:00Z"/>
                <w:rFonts w:ascii="Times New Roman" w:eastAsia="標楷體" w:hAnsi="Times New Roman" w:cs="Times New Roman"/>
              </w:rPr>
              <w:pPrChange w:id="326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E3F9FC" w14:textId="3B9DE929" w:rsidR="00D93FCC" w:rsidDel="003C19C7" w:rsidRDefault="00D93FCC">
            <w:pPr>
              <w:rPr>
                <w:del w:id="32620" w:author="瑋婷 徐" w:date="2025-01-03T17:04:00Z" w16du:dateUtc="2025-01-03T09:04:00Z"/>
                <w:rFonts w:ascii="Times New Roman" w:eastAsia="標楷體" w:hAnsi="Times New Roman" w:cs="Times New Roman"/>
              </w:rPr>
              <w:pPrChange w:id="32621"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6FA1E60" w14:textId="3406AE27" w:rsidR="00D93FCC" w:rsidDel="003C19C7" w:rsidRDefault="00D93FCC">
            <w:pPr>
              <w:rPr>
                <w:del w:id="32622" w:author="瑋婷 徐" w:date="2025-01-03T17:04:00Z" w16du:dateUtc="2025-01-03T09:04:00Z"/>
                <w:rFonts w:ascii="Times New Roman" w:eastAsia="標楷體" w:hAnsi="Times New Roman" w:cs="Times New Roman"/>
              </w:rPr>
              <w:pPrChange w:id="326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6C1CF2" w14:textId="7F53D9FE" w:rsidR="00D93FCC" w:rsidDel="003C19C7" w:rsidRDefault="00D93FCC">
            <w:pPr>
              <w:rPr>
                <w:del w:id="32624" w:author="瑋婷 徐" w:date="2025-01-03T17:04:00Z" w16du:dateUtc="2025-01-03T09:04:00Z"/>
                <w:rFonts w:ascii="Times New Roman" w:eastAsia="標楷體" w:hAnsi="Times New Roman" w:cs="Times New Roman"/>
              </w:rPr>
              <w:pPrChange w:id="326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29F421C" w14:textId="4EDEDE95" w:rsidR="00D93FCC" w:rsidDel="003C19C7" w:rsidRDefault="00D93FCC">
            <w:pPr>
              <w:rPr>
                <w:del w:id="32626" w:author="瑋婷 徐" w:date="2025-01-03T17:04:00Z" w16du:dateUtc="2025-01-03T09:04:00Z"/>
                <w:rFonts w:ascii="Times New Roman" w:eastAsia="標楷體" w:hAnsi="Times New Roman" w:cs="Times New Roman"/>
              </w:rPr>
              <w:pPrChange w:id="3262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2B80FFA" w14:textId="570DD6F7" w:rsidR="00D93FCC" w:rsidDel="003C19C7" w:rsidRDefault="00D93FCC">
            <w:pPr>
              <w:rPr>
                <w:del w:id="32628" w:author="瑋婷 徐" w:date="2025-01-03T17:04:00Z" w16du:dateUtc="2025-01-03T09:04:00Z"/>
                <w:rFonts w:ascii="Times New Roman" w:eastAsia="標楷體" w:hAnsi="Times New Roman" w:cs="Times New Roman"/>
              </w:rPr>
              <w:pPrChange w:id="326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49C190" w14:textId="48FC9D98" w:rsidR="00D93FCC" w:rsidDel="003C19C7" w:rsidRDefault="00D93FCC">
            <w:pPr>
              <w:rPr>
                <w:del w:id="32630" w:author="瑋婷 徐" w:date="2025-01-03T17:04:00Z" w16du:dateUtc="2025-01-03T09:04:00Z"/>
                <w:rFonts w:ascii="Times New Roman" w:eastAsia="標楷體" w:hAnsi="Times New Roman" w:cs="Times New Roman"/>
              </w:rPr>
              <w:pPrChange w:id="326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937FAF" w14:textId="1E369E39" w:rsidR="00D93FCC" w:rsidDel="003C19C7" w:rsidRDefault="00D93FCC">
            <w:pPr>
              <w:rPr>
                <w:del w:id="32632" w:author="瑋婷 徐" w:date="2025-01-03T17:04:00Z" w16du:dateUtc="2025-01-03T09:04:00Z"/>
                <w:rFonts w:ascii="Times New Roman" w:eastAsia="標楷體" w:hAnsi="Times New Roman" w:cs="Times New Roman"/>
              </w:rPr>
              <w:pPrChange w:id="326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965CA1" w14:textId="3060A78E" w:rsidR="00D93FCC" w:rsidDel="003C19C7" w:rsidRDefault="00D93FCC">
            <w:pPr>
              <w:rPr>
                <w:del w:id="32634" w:author="瑋婷 徐" w:date="2025-01-03T17:04:00Z" w16du:dateUtc="2025-01-03T09:04:00Z"/>
                <w:rFonts w:ascii="Times New Roman" w:eastAsia="標楷體" w:hAnsi="Times New Roman" w:cs="Times New Roman"/>
              </w:rPr>
              <w:pPrChange w:id="3263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E6C503A" w14:textId="0708CAEE" w:rsidR="00D93FCC" w:rsidDel="003C19C7" w:rsidRDefault="00D93FCC">
            <w:pPr>
              <w:rPr>
                <w:del w:id="32636" w:author="瑋婷 徐" w:date="2025-01-03T17:04:00Z" w16du:dateUtc="2025-01-03T09:04:00Z"/>
                <w:rFonts w:ascii="Times New Roman" w:eastAsia="標楷體" w:hAnsi="Times New Roman" w:cs="Times New Roman"/>
              </w:rPr>
              <w:pPrChange w:id="326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4E7C57" w14:textId="775DC5DA" w:rsidR="00D93FCC" w:rsidDel="003C19C7" w:rsidRDefault="00D93FCC">
            <w:pPr>
              <w:rPr>
                <w:del w:id="32638" w:author="瑋婷 徐" w:date="2025-01-03T17:04:00Z" w16du:dateUtc="2025-01-03T09:04:00Z"/>
                <w:rFonts w:ascii="Times New Roman" w:eastAsia="標楷體" w:hAnsi="Times New Roman" w:cs="Times New Roman"/>
              </w:rPr>
              <w:pPrChange w:id="326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A04E315" w14:textId="30EF1DC0" w:rsidR="00D93FCC" w:rsidDel="003C19C7" w:rsidRDefault="002435EC">
            <w:pPr>
              <w:rPr>
                <w:del w:id="32640" w:author="瑋婷 徐" w:date="2025-01-03T17:04:00Z" w16du:dateUtc="2025-01-03T09:04:00Z"/>
                <w:rFonts w:ascii="Times New Roman" w:eastAsia="標楷體" w:hAnsi="Times New Roman" w:cs="Times New Roman"/>
              </w:rPr>
              <w:pPrChange w:id="32641" w:author="瑋婷 徐" w:date="2025-01-03T17:04:00Z" w16du:dateUtc="2025-01-03T09:04:00Z">
                <w:pPr>
                  <w:spacing w:line="276" w:lineRule="auto"/>
                  <w:jc w:val="center"/>
                </w:pPr>
              </w:pPrChange>
            </w:pPr>
            <w:del w:id="32642"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8886F6D" w14:textId="60551B2D" w:rsidR="00D93FCC" w:rsidDel="003C19C7" w:rsidRDefault="00D93FCC">
            <w:pPr>
              <w:rPr>
                <w:del w:id="32643" w:author="瑋婷 徐" w:date="2025-01-03T17:04:00Z" w16du:dateUtc="2025-01-03T09:04:00Z"/>
                <w:rFonts w:ascii="Times New Roman" w:eastAsia="標楷體" w:hAnsi="Times New Roman" w:cs="Times New Roman"/>
              </w:rPr>
              <w:pPrChange w:id="32644"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527776C" w14:textId="3C0071AD" w:rsidR="00D93FCC" w:rsidDel="003C19C7" w:rsidRDefault="00D93FCC">
            <w:pPr>
              <w:rPr>
                <w:del w:id="32645" w:author="瑋婷 徐" w:date="2025-01-03T17:04:00Z" w16du:dateUtc="2025-01-03T09:04:00Z"/>
                <w:rFonts w:ascii="Times New Roman" w:eastAsia="標楷體" w:hAnsi="Times New Roman" w:cs="Times New Roman"/>
              </w:rPr>
              <w:pPrChange w:id="32646" w:author="瑋婷 徐" w:date="2025-01-03T17:04:00Z" w16du:dateUtc="2025-01-03T09:04:00Z">
                <w:pPr>
                  <w:spacing w:line="276" w:lineRule="auto"/>
                  <w:jc w:val="center"/>
                </w:pPr>
              </w:pPrChange>
            </w:pPr>
          </w:p>
        </w:tc>
      </w:tr>
      <w:tr w:rsidR="00000000" w:rsidDel="003C19C7" w14:paraId="7E16141E" w14:textId="0834F751">
        <w:trPr>
          <w:cantSplit/>
          <w:jc w:val="center"/>
          <w:del w:id="3264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C47D8E1" w14:textId="6425847D" w:rsidR="00D93FCC" w:rsidDel="003C19C7" w:rsidRDefault="002435EC">
            <w:pPr>
              <w:rPr>
                <w:del w:id="32648" w:author="瑋婷 徐" w:date="2025-01-03T17:04:00Z" w16du:dateUtc="2025-01-03T09:04:00Z"/>
                <w:rFonts w:ascii="Times New Roman" w:eastAsia="標楷體" w:hAnsi="Times New Roman" w:cs="Times New Roman"/>
              </w:rPr>
              <w:pPrChange w:id="32649" w:author="瑋婷 徐" w:date="2025-01-03T17:04:00Z" w16du:dateUtc="2025-01-03T09:04:00Z">
                <w:pPr>
                  <w:spacing w:line="276" w:lineRule="auto"/>
                </w:pPr>
              </w:pPrChange>
            </w:pPr>
            <w:del w:id="32650" w:author="瑋婷 徐" w:date="2025-01-03T17:04:00Z" w16du:dateUtc="2025-01-03T09:04:00Z">
              <w:r w:rsidDel="003C19C7">
                <w:rPr>
                  <w:rFonts w:ascii="Times New Roman" w:eastAsia="標楷體" w:hAnsi="Times New Roman" w:cs="Times New Roman"/>
                  <w:color w:val="000000"/>
                </w:rPr>
                <w:delText>樹鵲</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6B5839FB" w14:textId="7892CB85" w:rsidR="00D93FCC" w:rsidDel="003C19C7" w:rsidRDefault="002435EC">
            <w:pPr>
              <w:rPr>
                <w:del w:id="32651" w:author="瑋婷 徐" w:date="2025-01-03T17:04:00Z" w16du:dateUtc="2025-01-03T09:04:00Z"/>
                <w:rFonts w:ascii="Times New Roman" w:eastAsia="標楷體" w:hAnsi="Times New Roman" w:cs="Times New Roman"/>
                <w:i/>
              </w:rPr>
              <w:pPrChange w:id="32652" w:author="瑋婷 徐" w:date="2025-01-03T17:04:00Z" w16du:dateUtc="2025-01-03T09:04:00Z">
                <w:pPr>
                  <w:spacing w:line="276" w:lineRule="auto"/>
                </w:pPr>
              </w:pPrChange>
            </w:pPr>
            <w:del w:id="32653" w:author="瑋婷 徐" w:date="2025-01-03T17:04:00Z" w16du:dateUtc="2025-01-03T09:04:00Z">
              <w:r w:rsidDel="003C19C7">
                <w:rPr>
                  <w:rFonts w:ascii="Times New Roman" w:eastAsia="標楷體" w:hAnsi="Times New Roman" w:cs="Times New Roman"/>
                  <w:i/>
                  <w:iCs/>
                  <w:color w:val="000000"/>
                </w:rPr>
                <w:delText>Dendrocitta formosae</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2B530F8" w14:textId="562D3FDC" w:rsidR="00D93FCC" w:rsidDel="003C19C7" w:rsidRDefault="002435EC">
            <w:pPr>
              <w:rPr>
                <w:del w:id="32654" w:author="瑋婷 徐" w:date="2025-01-03T17:04:00Z" w16du:dateUtc="2025-01-03T09:04:00Z"/>
                <w:rFonts w:ascii="Times New Roman" w:eastAsia="標楷體" w:hAnsi="Times New Roman" w:cs="Times New Roman"/>
              </w:rPr>
              <w:pPrChange w:id="32655" w:author="瑋婷 徐" w:date="2025-01-03T17:04:00Z" w16du:dateUtc="2025-01-03T09:04:00Z">
                <w:pPr>
                  <w:spacing w:line="276" w:lineRule="auto"/>
                  <w:jc w:val="center"/>
                </w:pPr>
              </w:pPrChange>
            </w:pPr>
            <w:del w:id="32656"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C246B63" w14:textId="5C25F442" w:rsidR="00D93FCC" w:rsidDel="003C19C7" w:rsidRDefault="002435EC">
            <w:pPr>
              <w:rPr>
                <w:del w:id="32657" w:author="瑋婷 徐" w:date="2025-01-03T17:04:00Z" w16du:dateUtc="2025-01-03T09:04:00Z"/>
                <w:rFonts w:ascii="Times New Roman" w:eastAsia="標楷體" w:hAnsi="Times New Roman" w:cs="Times New Roman"/>
              </w:rPr>
              <w:pPrChange w:id="32658" w:author="瑋婷 徐" w:date="2025-01-03T17:04:00Z" w16du:dateUtc="2025-01-03T09:04:00Z">
                <w:pPr>
                  <w:spacing w:line="276" w:lineRule="auto"/>
                  <w:jc w:val="center"/>
                </w:pPr>
              </w:pPrChange>
            </w:pPr>
            <w:del w:id="32659"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4C38B83D" w14:textId="3E78B492" w:rsidR="00D93FCC" w:rsidDel="003C19C7" w:rsidRDefault="002435EC">
            <w:pPr>
              <w:rPr>
                <w:del w:id="32660" w:author="瑋婷 徐" w:date="2025-01-03T17:04:00Z" w16du:dateUtc="2025-01-03T09:04:00Z"/>
                <w:rFonts w:ascii="Times New Roman" w:eastAsia="標楷體" w:hAnsi="Times New Roman" w:cs="Times New Roman"/>
              </w:rPr>
              <w:pPrChange w:id="32661" w:author="瑋婷 徐" w:date="2025-01-03T17:04:00Z" w16du:dateUtc="2025-01-03T09:04:00Z">
                <w:pPr>
                  <w:spacing w:line="276" w:lineRule="auto"/>
                  <w:jc w:val="center"/>
                </w:pPr>
              </w:pPrChange>
            </w:pPr>
            <w:del w:id="32662"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3700DEFE" w14:textId="37B41ECE" w:rsidR="00D93FCC" w:rsidDel="003C19C7" w:rsidRDefault="00D93FCC">
            <w:pPr>
              <w:rPr>
                <w:del w:id="32663" w:author="瑋婷 徐" w:date="2025-01-03T17:04:00Z" w16du:dateUtc="2025-01-03T09:04:00Z"/>
                <w:rFonts w:ascii="Times New Roman" w:eastAsia="標楷體" w:hAnsi="Times New Roman" w:cs="Times New Roman"/>
              </w:rPr>
              <w:pPrChange w:id="3266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7778027" w14:textId="140E8F8B" w:rsidR="00D93FCC" w:rsidDel="003C19C7" w:rsidRDefault="00D93FCC">
            <w:pPr>
              <w:rPr>
                <w:del w:id="32665" w:author="瑋婷 徐" w:date="2025-01-03T17:04:00Z" w16du:dateUtc="2025-01-03T09:04:00Z"/>
                <w:rFonts w:ascii="Times New Roman" w:eastAsia="標楷體" w:hAnsi="Times New Roman" w:cs="Times New Roman"/>
              </w:rPr>
              <w:pPrChange w:id="3266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E7C35C0" w14:textId="0DA57EA6" w:rsidR="00D93FCC" w:rsidDel="003C19C7" w:rsidRDefault="00D93FCC">
            <w:pPr>
              <w:rPr>
                <w:del w:id="32667" w:author="瑋婷 徐" w:date="2025-01-03T17:04:00Z" w16du:dateUtc="2025-01-03T09:04:00Z"/>
                <w:rFonts w:ascii="Times New Roman" w:eastAsia="標楷體" w:hAnsi="Times New Roman" w:cs="Times New Roman"/>
              </w:rPr>
              <w:pPrChange w:id="3266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E2701EE" w14:textId="20F84DCB" w:rsidR="00D93FCC" w:rsidDel="003C19C7" w:rsidRDefault="00D93FCC">
            <w:pPr>
              <w:rPr>
                <w:del w:id="32669" w:author="瑋婷 徐" w:date="2025-01-03T17:04:00Z" w16du:dateUtc="2025-01-03T09:04:00Z"/>
                <w:rFonts w:ascii="Times New Roman" w:eastAsia="標楷體" w:hAnsi="Times New Roman" w:cs="Times New Roman"/>
              </w:rPr>
              <w:pPrChange w:id="3267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981F8FA" w14:textId="70CD3404" w:rsidR="00D93FCC" w:rsidDel="003C19C7" w:rsidRDefault="00D93FCC">
            <w:pPr>
              <w:rPr>
                <w:del w:id="32671" w:author="瑋婷 徐" w:date="2025-01-03T17:04:00Z" w16du:dateUtc="2025-01-03T09:04:00Z"/>
                <w:rFonts w:ascii="Times New Roman" w:eastAsia="標楷體" w:hAnsi="Times New Roman" w:cs="Times New Roman"/>
              </w:rPr>
              <w:pPrChange w:id="3267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A396FDA" w14:textId="51511C23" w:rsidR="00D93FCC" w:rsidDel="003C19C7" w:rsidRDefault="002435EC">
            <w:pPr>
              <w:rPr>
                <w:del w:id="32673" w:author="瑋婷 徐" w:date="2025-01-03T17:04:00Z" w16du:dateUtc="2025-01-03T09:04:00Z"/>
                <w:rFonts w:ascii="Times New Roman" w:eastAsia="標楷體" w:hAnsi="Times New Roman" w:cs="Times New Roman"/>
              </w:rPr>
              <w:pPrChange w:id="32674" w:author="瑋婷 徐" w:date="2025-01-03T17:04:00Z" w16du:dateUtc="2025-01-03T09:04:00Z">
                <w:pPr>
                  <w:spacing w:line="276" w:lineRule="auto"/>
                  <w:jc w:val="center"/>
                </w:pPr>
              </w:pPrChange>
            </w:pPr>
            <w:del w:id="326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884E0A7" w14:textId="2FB157D0" w:rsidR="00D93FCC" w:rsidDel="003C19C7" w:rsidRDefault="00D93FCC">
            <w:pPr>
              <w:rPr>
                <w:del w:id="32676" w:author="瑋婷 徐" w:date="2025-01-03T17:04:00Z" w16du:dateUtc="2025-01-03T09:04:00Z"/>
                <w:rFonts w:ascii="Times New Roman" w:eastAsia="標楷體" w:hAnsi="Times New Roman" w:cs="Times New Roman"/>
              </w:rPr>
              <w:pPrChange w:id="326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AB3412" w14:textId="41828C05" w:rsidR="00D93FCC" w:rsidDel="003C19C7" w:rsidRDefault="00D93FCC">
            <w:pPr>
              <w:rPr>
                <w:del w:id="32678" w:author="瑋婷 徐" w:date="2025-01-03T17:04:00Z" w16du:dateUtc="2025-01-03T09:04:00Z"/>
                <w:rFonts w:ascii="Times New Roman" w:eastAsia="標楷體" w:hAnsi="Times New Roman" w:cs="Times New Roman"/>
              </w:rPr>
              <w:pPrChange w:id="3267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EF9625F" w14:textId="48428444" w:rsidR="00D93FCC" w:rsidDel="003C19C7" w:rsidRDefault="00D93FCC">
            <w:pPr>
              <w:rPr>
                <w:del w:id="32680" w:author="瑋婷 徐" w:date="2025-01-03T17:04:00Z" w16du:dateUtc="2025-01-03T09:04:00Z"/>
                <w:rFonts w:ascii="Times New Roman" w:eastAsia="標楷體" w:hAnsi="Times New Roman" w:cs="Times New Roman"/>
              </w:rPr>
              <w:pPrChange w:id="326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3F8319" w14:textId="3AD9067C" w:rsidR="00D93FCC" w:rsidDel="003C19C7" w:rsidRDefault="00D93FCC">
            <w:pPr>
              <w:rPr>
                <w:del w:id="32682" w:author="瑋婷 徐" w:date="2025-01-03T17:04:00Z" w16du:dateUtc="2025-01-03T09:04:00Z"/>
                <w:rFonts w:ascii="Times New Roman" w:eastAsia="標楷體" w:hAnsi="Times New Roman" w:cs="Times New Roman"/>
              </w:rPr>
              <w:pPrChange w:id="326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950C7A" w14:textId="32DA9E76" w:rsidR="00D93FCC" w:rsidDel="003C19C7" w:rsidRDefault="00D93FCC">
            <w:pPr>
              <w:rPr>
                <w:del w:id="32684" w:author="瑋婷 徐" w:date="2025-01-03T17:04:00Z" w16du:dateUtc="2025-01-03T09:04:00Z"/>
                <w:rFonts w:ascii="Times New Roman" w:eastAsia="標楷體" w:hAnsi="Times New Roman" w:cs="Times New Roman"/>
              </w:rPr>
              <w:pPrChange w:id="326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0C9F94" w14:textId="07FDDF6D" w:rsidR="00D93FCC" w:rsidDel="003C19C7" w:rsidRDefault="00D93FCC">
            <w:pPr>
              <w:rPr>
                <w:del w:id="32686" w:author="瑋婷 徐" w:date="2025-01-03T17:04:00Z" w16du:dateUtc="2025-01-03T09:04:00Z"/>
                <w:rFonts w:ascii="Times New Roman" w:eastAsia="標楷體" w:hAnsi="Times New Roman" w:cs="Times New Roman"/>
              </w:rPr>
              <w:pPrChange w:id="326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52C2F7" w14:textId="317101CF" w:rsidR="00D93FCC" w:rsidDel="003C19C7" w:rsidRDefault="00D93FCC">
            <w:pPr>
              <w:rPr>
                <w:del w:id="32688" w:author="瑋婷 徐" w:date="2025-01-03T17:04:00Z" w16du:dateUtc="2025-01-03T09:04:00Z"/>
                <w:rFonts w:ascii="Times New Roman" w:eastAsia="標楷體" w:hAnsi="Times New Roman" w:cs="Times New Roman"/>
              </w:rPr>
              <w:pPrChange w:id="326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0E3B2D" w14:textId="575F384A" w:rsidR="00D93FCC" w:rsidDel="003C19C7" w:rsidRDefault="00D93FCC">
            <w:pPr>
              <w:rPr>
                <w:del w:id="32690" w:author="瑋婷 徐" w:date="2025-01-03T17:04:00Z" w16du:dateUtc="2025-01-03T09:04:00Z"/>
                <w:rFonts w:ascii="Times New Roman" w:eastAsia="標楷體" w:hAnsi="Times New Roman" w:cs="Times New Roman"/>
              </w:rPr>
              <w:pPrChange w:id="326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00DEBB" w14:textId="7AFF63C5" w:rsidR="00D93FCC" w:rsidDel="003C19C7" w:rsidRDefault="00D93FCC">
            <w:pPr>
              <w:rPr>
                <w:del w:id="32692" w:author="瑋婷 徐" w:date="2025-01-03T17:04:00Z" w16du:dateUtc="2025-01-03T09:04:00Z"/>
                <w:rFonts w:ascii="Times New Roman" w:eastAsia="標楷體" w:hAnsi="Times New Roman" w:cs="Times New Roman"/>
              </w:rPr>
              <w:pPrChange w:id="326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66D53F1" w14:textId="32A36432" w:rsidR="00D93FCC" w:rsidDel="003C19C7" w:rsidRDefault="00D93FCC">
            <w:pPr>
              <w:rPr>
                <w:del w:id="32694" w:author="瑋婷 徐" w:date="2025-01-03T17:04:00Z" w16du:dateUtc="2025-01-03T09:04:00Z"/>
                <w:rFonts w:ascii="Times New Roman" w:eastAsia="標楷體" w:hAnsi="Times New Roman" w:cs="Times New Roman"/>
              </w:rPr>
              <w:pPrChange w:id="3269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B3A449B" w14:textId="71152848" w:rsidR="00D93FCC" w:rsidDel="003C19C7" w:rsidRDefault="002435EC">
            <w:pPr>
              <w:rPr>
                <w:del w:id="32696" w:author="瑋婷 徐" w:date="2025-01-03T17:04:00Z" w16du:dateUtc="2025-01-03T09:04:00Z"/>
                <w:rFonts w:ascii="Times New Roman" w:eastAsia="標楷體" w:hAnsi="Times New Roman" w:cs="Times New Roman"/>
              </w:rPr>
              <w:pPrChange w:id="32697" w:author="瑋婷 徐" w:date="2025-01-03T17:04:00Z" w16du:dateUtc="2025-01-03T09:04:00Z">
                <w:pPr>
                  <w:spacing w:line="276" w:lineRule="auto"/>
                  <w:jc w:val="center"/>
                </w:pPr>
              </w:pPrChange>
            </w:pPr>
            <w:del w:id="3269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66C90B" w14:textId="53B73AD5" w:rsidR="00D93FCC" w:rsidDel="003C19C7" w:rsidRDefault="00D93FCC">
            <w:pPr>
              <w:rPr>
                <w:del w:id="32699" w:author="瑋婷 徐" w:date="2025-01-03T17:04:00Z" w16du:dateUtc="2025-01-03T09:04:00Z"/>
                <w:rFonts w:ascii="Times New Roman" w:eastAsia="標楷體" w:hAnsi="Times New Roman" w:cs="Times New Roman"/>
              </w:rPr>
              <w:pPrChange w:id="327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3BA9ED" w14:textId="3758CDC7" w:rsidR="00D93FCC" w:rsidDel="003C19C7" w:rsidRDefault="00D93FCC">
            <w:pPr>
              <w:rPr>
                <w:del w:id="32701" w:author="瑋婷 徐" w:date="2025-01-03T17:04:00Z" w16du:dateUtc="2025-01-03T09:04:00Z"/>
                <w:rFonts w:ascii="Times New Roman" w:eastAsia="標楷體" w:hAnsi="Times New Roman" w:cs="Times New Roman"/>
              </w:rPr>
              <w:pPrChange w:id="327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F2B767" w14:textId="4599C19E" w:rsidR="00D93FCC" w:rsidDel="003C19C7" w:rsidRDefault="002435EC">
            <w:pPr>
              <w:rPr>
                <w:del w:id="32703" w:author="瑋婷 徐" w:date="2025-01-03T17:04:00Z" w16du:dateUtc="2025-01-03T09:04:00Z"/>
                <w:rFonts w:ascii="Times New Roman" w:eastAsia="標楷體" w:hAnsi="Times New Roman" w:cs="Times New Roman"/>
              </w:rPr>
              <w:pPrChange w:id="32704" w:author="瑋婷 徐" w:date="2025-01-03T17:04:00Z" w16du:dateUtc="2025-01-03T09:04:00Z">
                <w:pPr>
                  <w:spacing w:line="276" w:lineRule="auto"/>
                  <w:jc w:val="center"/>
                </w:pPr>
              </w:pPrChange>
            </w:pPr>
            <w:del w:id="32705"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047296C8" w14:textId="36A5B625" w:rsidR="00D93FCC" w:rsidDel="003C19C7" w:rsidRDefault="00D93FCC">
            <w:pPr>
              <w:rPr>
                <w:del w:id="32706" w:author="瑋婷 徐" w:date="2025-01-03T17:04:00Z" w16du:dateUtc="2025-01-03T09:04:00Z"/>
                <w:rFonts w:ascii="Times New Roman" w:eastAsia="標楷體" w:hAnsi="Times New Roman" w:cs="Times New Roman"/>
              </w:rPr>
              <w:pPrChange w:id="327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0F1826" w14:textId="366365A3" w:rsidR="00D93FCC" w:rsidDel="003C19C7" w:rsidRDefault="002435EC">
            <w:pPr>
              <w:rPr>
                <w:del w:id="32708" w:author="瑋婷 徐" w:date="2025-01-03T17:04:00Z" w16du:dateUtc="2025-01-03T09:04:00Z"/>
                <w:rFonts w:ascii="Times New Roman" w:eastAsia="標楷體" w:hAnsi="Times New Roman" w:cs="Times New Roman"/>
              </w:rPr>
              <w:pPrChange w:id="32709" w:author="瑋婷 徐" w:date="2025-01-03T17:04:00Z" w16du:dateUtc="2025-01-03T09:04:00Z">
                <w:pPr>
                  <w:spacing w:line="276" w:lineRule="auto"/>
                  <w:jc w:val="center"/>
                </w:pPr>
              </w:pPrChange>
            </w:pPr>
            <w:del w:id="327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D1E4B10" w14:textId="70ED00B0" w:rsidR="00D93FCC" w:rsidDel="003C19C7" w:rsidRDefault="002435EC">
            <w:pPr>
              <w:rPr>
                <w:del w:id="32711" w:author="瑋婷 徐" w:date="2025-01-03T17:04:00Z" w16du:dateUtc="2025-01-03T09:04:00Z"/>
                <w:rFonts w:ascii="Times New Roman" w:eastAsia="標楷體" w:hAnsi="Times New Roman" w:cs="Times New Roman"/>
              </w:rPr>
              <w:pPrChange w:id="32712" w:author="瑋婷 徐" w:date="2025-01-03T17:04:00Z" w16du:dateUtc="2025-01-03T09:04:00Z">
                <w:pPr>
                  <w:spacing w:line="276" w:lineRule="auto"/>
                  <w:jc w:val="center"/>
                </w:pPr>
              </w:pPrChange>
            </w:pPr>
            <w:del w:id="3271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E3275D0" w14:textId="6F820731" w:rsidR="00D93FCC" w:rsidDel="003C19C7" w:rsidRDefault="002435EC">
            <w:pPr>
              <w:rPr>
                <w:del w:id="32714" w:author="瑋婷 徐" w:date="2025-01-03T17:04:00Z" w16du:dateUtc="2025-01-03T09:04:00Z"/>
                <w:rFonts w:ascii="Times New Roman" w:eastAsia="標楷體" w:hAnsi="Times New Roman" w:cs="Times New Roman"/>
              </w:rPr>
              <w:pPrChange w:id="32715" w:author="瑋婷 徐" w:date="2025-01-03T17:04:00Z" w16du:dateUtc="2025-01-03T09:04:00Z">
                <w:pPr>
                  <w:spacing w:line="276" w:lineRule="auto"/>
                  <w:jc w:val="center"/>
                </w:pPr>
              </w:pPrChange>
            </w:pPr>
            <w:del w:id="3271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0DE6D9A" w14:textId="38007A5C" w:rsidR="00D93FCC" w:rsidDel="003C19C7" w:rsidRDefault="002435EC">
            <w:pPr>
              <w:rPr>
                <w:del w:id="32717" w:author="瑋婷 徐" w:date="2025-01-03T17:04:00Z" w16du:dateUtc="2025-01-03T09:04:00Z"/>
                <w:rFonts w:ascii="Times New Roman" w:eastAsia="標楷體" w:hAnsi="Times New Roman" w:cs="Times New Roman"/>
              </w:rPr>
              <w:pPrChange w:id="32718" w:author="瑋婷 徐" w:date="2025-01-03T17:04:00Z" w16du:dateUtc="2025-01-03T09:04:00Z">
                <w:pPr>
                  <w:spacing w:line="276" w:lineRule="auto"/>
                  <w:jc w:val="center"/>
                </w:pPr>
              </w:pPrChange>
            </w:pPr>
            <w:del w:id="3271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01F79E6" w14:textId="0562F44A" w:rsidR="00D93FCC" w:rsidDel="003C19C7" w:rsidRDefault="00D93FCC">
            <w:pPr>
              <w:rPr>
                <w:del w:id="32720" w:author="瑋婷 徐" w:date="2025-01-03T17:04:00Z" w16du:dateUtc="2025-01-03T09:04:00Z"/>
                <w:rFonts w:ascii="Times New Roman" w:eastAsia="標楷體" w:hAnsi="Times New Roman" w:cs="Times New Roman"/>
              </w:rPr>
              <w:pPrChange w:id="327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29434F0" w14:textId="40427EB1" w:rsidR="00D93FCC" w:rsidDel="003C19C7" w:rsidRDefault="00D93FCC">
            <w:pPr>
              <w:rPr>
                <w:del w:id="32722" w:author="瑋婷 徐" w:date="2025-01-03T17:04:00Z" w16du:dateUtc="2025-01-03T09:04:00Z"/>
                <w:rFonts w:ascii="Times New Roman" w:eastAsia="標楷體" w:hAnsi="Times New Roman" w:cs="Times New Roman"/>
              </w:rPr>
              <w:pPrChange w:id="3272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BFA07F" w14:textId="520334E6" w:rsidR="00D93FCC" w:rsidDel="003C19C7" w:rsidRDefault="00D93FCC">
            <w:pPr>
              <w:rPr>
                <w:del w:id="32724" w:author="瑋婷 徐" w:date="2025-01-03T17:04:00Z" w16du:dateUtc="2025-01-03T09:04:00Z"/>
                <w:rFonts w:ascii="Times New Roman" w:eastAsia="標楷體" w:hAnsi="Times New Roman" w:cs="Times New Roman"/>
              </w:rPr>
              <w:pPrChange w:id="327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7D02A7" w14:textId="60114B45" w:rsidR="00D93FCC" w:rsidDel="003C19C7" w:rsidRDefault="00D93FCC">
            <w:pPr>
              <w:rPr>
                <w:del w:id="32726" w:author="瑋婷 徐" w:date="2025-01-03T17:04:00Z" w16du:dateUtc="2025-01-03T09:04:00Z"/>
                <w:rFonts w:ascii="Times New Roman" w:eastAsia="標楷體" w:hAnsi="Times New Roman" w:cs="Times New Roman"/>
              </w:rPr>
              <w:pPrChange w:id="327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DB8454" w14:textId="0F6ED240" w:rsidR="00D93FCC" w:rsidDel="003C19C7" w:rsidRDefault="002435EC">
            <w:pPr>
              <w:rPr>
                <w:del w:id="32728" w:author="瑋婷 徐" w:date="2025-01-03T17:04:00Z" w16du:dateUtc="2025-01-03T09:04:00Z"/>
                <w:rFonts w:ascii="Times New Roman" w:eastAsia="標楷體" w:hAnsi="Times New Roman" w:cs="Times New Roman"/>
              </w:rPr>
              <w:pPrChange w:id="32729" w:author="瑋婷 徐" w:date="2025-01-03T17:04:00Z" w16du:dateUtc="2025-01-03T09:04:00Z">
                <w:pPr>
                  <w:spacing w:line="276" w:lineRule="auto"/>
                  <w:jc w:val="center"/>
                </w:pPr>
              </w:pPrChange>
            </w:pPr>
            <w:del w:id="3273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6270652D" w14:textId="617230E6" w:rsidR="00D93FCC" w:rsidDel="003C19C7" w:rsidRDefault="002435EC">
            <w:pPr>
              <w:rPr>
                <w:del w:id="32731" w:author="瑋婷 徐" w:date="2025-01-03T17:04:00Z" w16du:dateUtc="2025-01-03T09:04:00Z"/>
                <w:rFonts w:ascii="Times New Roman" w:eastAsia="標楷體" w:hAnsi="Times New Roman" w:cs="Times New Roman"/>
              </w:rPr>
              <w:pPrChange w:id="32732" w:author="瑋婷 徐" w:date="2025-01-03T17:04:00Z" w16du:dateUtc="2025-01-03T09:04:00Z">
                <w:pPr>
                  <w:spacing w:line="276" w:lineRule="auto"/>
                  <w:jc w:val="center"/>
                </w:pPr>
              </w:pPrChange>
            </w:pPr>
            <w:del w:id="32733"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0CE66750" w14:textId="26077C36" w:rsidR="00D93FCC" w:rsidDel="003C19C7" w:rsidRDefault="002435EC">
            <w:pPr>
              <w:rPr>
                <w:del w:id="32734" w:author="瑋婷 徐" w:date="2025-01-03T17:04:00Z" w16du:dateUtc="2025-01-03T09:04:00Z"/>
                <w:rFonts w:ascii="Times New Roman" w:eastAsia="標楷體" w:hAnsi="Times New Roman" w:cs="Times New Roman"/>
              </w:rPr>
              <w:pPrChange w:id="32735" w:author="瑋婷 徐" w:date="2025-01-03T17:04:00Z" w16du:dateUtc="2025-01-03T09:04:00Z">
                <w:pPr>
                  <w:spacing w:line="276" w:lineRule="auto"/>
                  <w:jc w:val="center"/>
                </w:pPr>
              </w:pPrChange>
            </w:pPr>
            <w:del w:id="32736"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03BA0526" w14:textId="2D9FAE9C">
        <w:trPr>
          <w:cantSplit/>
          <w:jc w:val="center"/>
          <w:del w:id="3273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00EBB9C" w14:textId="3A36E656" w:rsidR="00D93FCC" w:rsidDel="003C19C7" w:rsidRDefault="002435EC">
            <w:pPr>
              <w:rPr>
                <w:del w:id="32738" w:author="瑋婷 徐" w:date="2025-01-03T17:04:00Z" w16du:dateUtc="2025-01-03T09:04:00Z"/>
                <w:rFonts w:ascii="Times New Roman" w:eastAsia="標楷體" w:hAnsi="Times New Roman" w:cs="Times New Roman"/>
              </w:rPr>
              <w:pPrChange w:id="32739" w:author="瑋婷 徐" w:date="2025-01-03T17:04:00Z" w16du:dateUtc="2025-01-03T09:04:00Z">
                <w:pPr>
                  <w:spacing w:line="276" w:lineRule="auto"/>
                </w:pPr>
              </w:pPrChange>
            </w:pPr>
            <w:del w:id="32740" w:author="瑋婷 徐" w:date="2025-01-03T17:04:00Z" w16du:dateUtc="2025-01-03T09:04:00Z">
              <w:r w:rsidDel="003C19C7">
                <w:rPr>
                  <w:rFonts w:ascii="Times New Roman" w:eastAsia="標楷體" w:hAnsi="Times New Roman" w:cs="Times New Roman"/>
                  <w:color w:val="000000"/>
                </w:rPr>
                <w:delText>星鴉</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0401B20" w14:textId="75A50619" w:rsidR="00D93FCC" w:rsidDel="003C19C7" w:rsidRDefault="002435EC">
            <w:pPr>
              <w:rPr>
                <w:del w:id="32741" w:author="瑋婷 徐" w:date="2025-01-03T17:04:00Z" w16du:dateUtc="2025-01-03T09:04:00Z"/>
                <w:rFonts w:ascii="Times New Roman" w:eastAsia="標楷體" w:hAnsi="Times New Roman" w:cs="Times New Roman"/>
                <w:i/>
              </w:rPr>
              <w:pPrChange w:id="32742" w:author="瑋婷 徐" w:date="2025-01-03T17:04:00Z" w16du:dateUtc="2025-01-03T09:04:00Z">
                <w:pPr>
                  <w:spacing w:line="276" w:lineRule="auto"/>
                </w:pPr>
              </w:pPrChange>
            </w:pPr>
            <w:del w:id="32743" w:author="瑋婷 徐" w:date="2025-01-03T17:04:00Z" w16du:dateUtc="2025-01-03T09:04:00Z">
              <w:r w:rsidDel="003C19C7">
                <w:rPr>
                  <w:rFonts w:ascii="Times New Roman" w:eastAsia="標楷體" w:hAnsi="Times New Roman" w:cs="Times New Roman"/>
                  <w:i/>
                  <w:iCs/>
                  <w:color w:val="000000"/>
                </w:rPr>
                <w:delText>Nucifraga caryocatactes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65D7117" w14:textId="56E7D6E1" w:rsidR="00D93FCC" w:rsidDel="003C19C7" w:rsidRDefault="00D93FCC">
            <w:pPr>
              <w:rPr>
                <w:del w:id="32744" w:author="瑋婷 徐" w:date="2025-01-03T17:04:00Z" w16du:dateUtc="2025-01-03T09:04:00Z"/>
                <w:rFonts w:ascii="Times New Roman" w:eastAsia="標楷體" w:hAnsi="Times New Roman" w:cs="Times New Roman"/>
              </w:rPr>
              <w:pPrChange w:id="32745"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9C870B8" w14:textId="172B61DD" w:rsidR="00D93FCC" w:rsidDel="003C19C7" w:rsidRDefault="00D93FCC">
            <w:pPr>
              <w:rPr>
                <w:del w:id="32746" w:author="瑋婷 徐" w:date="2025-01-03T17:04:00Z" w16du:dateUtc="2025-01-03T09:04:00Z"/>
                <w:rFonts w:ascii="Times New Roman" w:eastAsia="標楷體" w:hAnsi="Times New Roman" w:cs="Times New Roman"/>
              </w:rPr>
              <w:pPrChange w:id="3274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9993C4E" w14:textId="765612E1" w:rsidR="00D93FCC" w:rsidDel="003C19C7" w:rsidRDefault="00D93FCC">
            <w:pPr>
              <w:rPr>
                <w:del w:id="32748" w:author="瑋婷 徐" w:date="2025-01-03T17:04:00Z" w16du:dateUtc="2025-01-03T09:04:00Z"/>
                <w:rFonts w:ascii="Times New Roman" w:eastAsia="標楷體" w:hAnsi="Times New Roman" w:cs="Times New Roman"/>
              </w:rPr>
              <w:pPrChange w:id="3274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6AB40BF" w14:textId="5F1F3966" w:rsidR="00D93FCC" w:rsidDel="003C19C7" w:rsidRDefault="00D93FCC">
            <w:pPr>
              <w:rPr>
                <w:del w:id="32750" w:author="瑋婷 徐" w:date="2025-01-03T17:04:00Z" w16du:dateUtc="2025-01-03T09:04:00Z"/>
                <w:rFonts w:ascii="Times New Roman" w:eastAsia="標楷體" w:hAnsi="Times New Roman" w:cs="Times New Roman"/>
              </w:rPr>
              <w:pPrChange w:id="3275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12DFB303" w14:textId="4BE9DB0A" w:rsidR="00D93FCC" w:rsidDel="003C19C7" w:rsidRDefault="00D93FCC">
            <w:pPr>
              <w:rPr>
                <w:del w:id="32752" w:author="瑋婷 徐" w:date="2025-01-03T17:04:00Z" w16du:dateUtc="2025-01-03T09:04:00Z"/>
                <w:rFonts w:ascii="Times New Roman" w:eastAsia="標楷體" w:hAnsi="Times New Roman" w:cs="Times New Roman"/>
              </w:rPr>
              <w:pPrChange w:id="3275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AE3227A" w14:textId="6584F86E" w:rsidR="00D93FCC" w:rsidDel="003C19C7" w:rsidRDefault="00D93FCC">
            <w:pPr>
              <w:rPr>
                <w:del w:id="32754" w:author="瑋婷 徐" w:date="2025-01-03T17:04:00Z" w16du:dateUtc="2025-01-03T09:04:00Z"/>
                <w:rFonts w:ascii="Times New Roman" w:eastAsia="標楷體" w:hAnsi="Times New Roman" w:cs="Times New Roman"/>
              </w:rPr>
              <w:pPrChange w:id="3275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6AE787C" w14:textId="393B8015" w:rsidR="00D93FCC" w:rsidDel="003C19C7" w:rsidRDefault="00D93FCC">
            <w:pPr>
              <w:rPr>
                <w:del w:id="32756" w:author="瑋婷 徐" w:date="2025-01-03T17:04:00Z" w16du:dateUtc="2025-01-03T09:04:00Z"/>
                <w:rFonts w:ascii="Times New Roman" w:eastAsia="標楷體" w:hAnsi="Times New Roman" w:cs="Times New Roman"/>
              </w:rPr>
              <w:pPrChange w:id="3275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E5128E7" w14:textId="3AAD8397" w:rsidR="00D93FCC" w:rsidDel="003C19C7" w:rsidRDefault="00D93FCC">
            <w:pPr>
              <w:rPr>
                <w:del w:id="32758" w:author="瑋婷 徐" w:date="2025-01-03T17:04:00Z" w16du:dateUtc="2025-01-03T09:04:00Z"/>
                <w:rFonts w:ascii="Times New Roman" w:eastAsia="標楷體" w:hAnsi="Times New Roman" w:cs="Times New Roman"/>
              </w:rPr>
              <w:pPrChange w:id="3275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A9B096D" w14:textId="2D9E0927" w:rsidR="00D93FCC" w:rsidDel="003C19C7" w:rsidRDefault="00D93FCC">
            <w:pPr>
              <w:rPr>
                <w:del w:id="32760" w:author="瑋婷 徐" w:date="2025-01-03T17:04:00Z" w16du:dateUtc="2025-01-03T09:04:00Z"/>
                <w:rFonts w:ascii="Times New Roman" w:eastAsia="標楷體" w:hAnsi="Times New Roman" w:cs="Times New Roman"/>
              </w:rPr>
              <w:pPrChange w:id="327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C55677" w14:textId="22D1FA15" w:rsidR="00D93FCC" w:rsidDel="003C19C7" w:rsidRDefault="00D93FCC">
            <w:pPr>
              <w:rPr>
                <w:del w:id="32762" w:author="瑋婷 徐" w:date="2025-01-03T17:04:00Z" w16du:dateUtc="2025-01-03T09:04:00Z"/>
                <w:rFonts w:ascii="Times New Roman" w:eastAsia="標楷體" w:hAnsi="Times New Roman" w:cs="Times New Roman"/>
              </w:rPr>
              <w:pPrChange w:id="327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92F217" w14:textId="6C73B418" w:rsidR="00D93FCC" w:rsidDel="003C19C7" w:rsidRDefault="00D93FCC">
            <w:pPr>
              <w:rPr>
                <w:del w:id="32764" w:author="瑋婷 徐" w:date="2025-01-03T17:04:00Z" w16du:dateUtc="2025-01-03T09:04:00Z"/>
                <w:rFonts w:ascii="Times New Roman" w:eastAsia="標楷體" w:hAnsi="Times New Roman" w:cs="Times New Roman"/>
              </w:rPr>
              <w:pPrChange w:id="32765"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15E348D" w14:textId="2DD0ECF6" w:rsidR="00D93FCC" w:rsidDel="003C19C7" w:rsidRDefault="00D93FCC">
            <w:pPr>
              <w:rPr>
                <w:del w:id="32766" w:author="瑋婷 徐" w:date="2025-01-03T17:04:00Z" w16du:dateUtc="2025-01-03T09:04:00Z"/>
                <w:rFonts w:ascii="Times New Roman" w:eastAsia="標楷體" w:hAnsi="Times New Roman" w:cs="Times New Roman"/>
              </w:rPr>
              <w:pPrChange w:id="327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612B0AF" w14:textId="29290334" w:rsidR="00D93FCC" w:rsidDel="003C19C7" w:rsidRDefault="002435EC">
            <w:pPr>
              <w:rPr>
                <w:del w:id="32768" w:author="瑋婷 徐" w:date="2025-01-03T17:04:00Z" w16du:dateUtc="2025-01-03T09:04:00Z"/>
                <w:rFonts w:ascii="Times New Roman" w:eastAsia="標楷體" w:hAnsi="Times New Roman" w:cs="Times New Roman"/>
              </w:rPr>
              <w:pPrChange w:id="32769" w:author="瑋婷 徐" w:date="2025-01-03T17:04:00Z" w16du:dateUtc="2025-01-03T09:04:00Z">
                <w:pPr>
                  <w:spacing w:line="276" w:lineRule="auto"/>
                  <w:jc w:val="center"/>
                </w:pPr>
              </w:pPrChange>
            </w:pPr>
            <w:del w:id="3277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610EA89" w14:textId="256CA4CE" w:rsidR="00D93FCC" w:rsidDel="003C19C7" w:rsidRDefault="00D93FCC">
            <w:pPr>
              <w:rPr>
                <w:del w:id="32771" w:author="瑋婷 徐" w:date="2025-01-03T17:04:00Z" w16du:dateUtc="2025-01-03T09:04:00Z"/>
                <w:rFonts w:ascii="Times New Roman" w:eastAsia="標楷體" w:hAnsi="Times New Roman" w:cs="Times New Roman"/>
              </w:rPr>
              <w:pPrChange w:id="327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02819E" w14:textId="53FB2E2E" w:rsidR="00D93FCC" w:rsidDel="003C19C7" w:rsidRDefault="00D93FCC">
            <w:pPr>
              <w:rPr>
                <w:del w:id="32773" w:author="瑋婷 徐" w:date="2025-01-03T17:04:00Z" w16du:dateUtc="2025-01-03T09:04:00Z"/>
                <w:rFonts w:ascii="Times New Roman" w:eastAsia="標楷體" w:hAnsi="Times New Roman" w:cs="Times New Roman"/>
              </w:rPr>
              <w:pPrChange w:id="327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336583" w14:textId="66276F27" w:rsidR="00D93FCC" w:rsidDel="003C19C7" w:rsidRDefault="00D93FCC">
            <w:pPr>
              <w:rPr>
                <w:del w:id="32775" w:author="瑋婷 徐" w:date="2025-01-03T17:04:00Z" w16du:dateUtc="2025-01-03T09:04:00Z"/>
                <w:rFonts w:ascii="Times New Roman" w:eastAsia="標楷體" w:hAnsi="Times New Roman" w:cs="Times New Roman"/>
              </w:rPr>
              <w:pPrChange w:id="327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CA27A2" w14:textId="11E02036" w:rsidR="00D93FCC" w:rsidDel="003C19C7" w:rsidRDefault="00D93FCC">
            <w:pPr>
              <w:rPr>
                <w:del w:id="32777" w:author="瑋婷 徐" w:date="2025-01-03T17:04:00Z" w16du:dateUtc="2025-01-03T09:04:00Z"/>
                <w:rFonts w:ascii="Times New Roman" w:eastAsia="標楷體" w:hAnsi="Times New Roman" w:cs="Times New Roman"/>
              </w:rPr>
              <w:pPrChange w:id="327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5F51E9" w14:textId="5E406074" w:rsidR="00D93FCC" w:rsidDel="003C19C7" w:rsidRDefault="00D93FCC">
            <w:pPr>
              <w:rPr>
                <w:del w:id="32779" w:author="瑋婷 徐" w:date="2025-01-03T17:04:00Z" w16du:dateUtc="2025-01-03T09:04:00Z"/>
                <w:rFonts w:ascii="Times New Roman" w:eastAsia="標楷體" w:hAnsi="Times New Roman" w:cs="Times New Roman"/>
              </w:rPr>
              <w:pPrChange w:id="327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D62C3D" w14:textId="66C11BC1" w:rsidR="00D93FCC" w:rsidDel="003C19C7" w:rsidRDefault="00D93FCC">
            <w:pPr>
              <w:rPr>
                <w:del w:id="32781" w:author="瑋婷 徐" w:date="2025-01-03T17:04:00Z" w16du:dateUtc="2025-01-03T09:04:00Z"/>
                <w:rFonts w:ascii="Times New Roman" w:eastAsia="標楷體" w:hAnsi="Times New Roman" w:cs="Times New Roman"/>
              </w:rPr>
              <w:pPrChange w:id="3278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B6BFCC5" w14:textId="19529E3F" w:rsidR="00D93FCC" w:rsidDel="003C19C7" w:rsidRDefault="00D93FCC">
            <w:pPr>
              <w:rPr>
                <w:del w:id="32783" w:author="瑋婷 徐" w:date="2025-01-03T17:04:00Z" w16du:dateUtc="2025-01-03T09:04:00Z"/>
                <w:rFonts w:ascii="Times New Roman" w:eastAsia="標楷體" w:hAnsi="Times New Roman" w:cs="Times New Roman"/>
              </w:rPr>
              <w:pPrChange w:id="327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CCFEE2" w14:textId="118D9647" w:rsidR="00D93FCC" w:rsidDel="003C19C7" w:rsidRDefault="00D93FCC">
            <w:pPr>
              <w:rPr>
                <w:del w:id="32785" w:author="瑋婷 徐" w:date="2025-01-03T17:04:00Z" w16du:dateUtc="2025-01-03T09:04:00Z"/>
                <w:rFonts w:ascii="Times New Roman" w:eastAsia="標楷體" w:hAnsi="Times New Roman" w:cs="Times New Roman"/>
              </w:rPr>
              <w:pPrChange w:id="327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B5B24E7" w14:textId="7FCAEEE4" w:rsidR="00D93FCC" w:rsidDel="003C19C7" w:rsidRDefault="00D93FCC">
            <w:pPr>
              <w:rPr>
                <w:del w:id="32787" w:author="瑋婷 徐" w:date="2025-01-03T17:04:00Z" w16du:dateUtc="2025-01-03T09:04:00Z"/>
                <w:rFonts w:ascii="Times New Roman" w:eastAsia="標楷體" w:hAnsi="Times New Roman" w:cs="Times New Roman"/>
              </w:rPr>
              <w:pPrChange w:id="327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A3950D" w14:textId="273B9D83" w:rsidR="00D93FCC" w:rsidDel="003C19C7" w:rsidRDefault="00D93FCC">
            <w:pPr>
              <w:rPr>
                <w:del w:id="32789" w:author="瑋婷 徐" w:date="2025-01-03T17:04:00Z" w16du:dateUtc="2025-01-03T09:04:00Z"/>
                <w:rFonts w:ascii="Times New Roman" w:eastAsia="標楷體" w:hAnsi="Times New Roman" w:cs="Times New Roman"/>
              </w:rPr>
              <w:pPrChange w:id="32790"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7899D32F" w14:textId="351667A8" w:rsidR="00D93FCC" w:rsidDel="003C19C7" w:rsidRDefault="00D93FCC">
            <w:pPr>
              <w:rPr>
                <w:del w:id="32791" w:author="瑋婷 徐" w:date="2025-01-03T17:04:00Z" w16du:dateUtc="2025-01-03T09:04:00Z"/>
                <w:rFonts w:ascii="Times New Roman" w:eastAsia="標楷體" w:hAnsi="Times New Roman" w:cs="Times New Roman"/>
              </w:rPr>
              <w:pPrChange w:id="327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047AC82" w14:textId="3793734B" w:rsidR="00D93FCC" w:rsidDel="003C19C7" w:rsidRDefault="00D93FCC">
            <w:pPr>
              <w:rPr>
                <w:del w:id="32793" w:author="瑋婷 徐" w:date="2025-01-03T17:04:00Z" w16du:dateUtc="2025-01-03T09:04:00Z"/>
                <w:rFonts w:ascii="Times New Roman" w:eastAsia="標楷體" w:hAnsi="Times New Roman" w:cs="Times New Roman"/>
              </w:rPr>
              <w:pPrChange w:id="327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B1C993" w14:textId="2EBAE73A" w:rsidR="00D93FCC" w:rsidDel="003C19C7" w:rsidRDefault="00D93FCC">
            <w:pPr>
              <w:rPr>
                <w:del w:id="32795" w:author="瑋婷 徐" w:date="2025-01-03T17:04:00Z" w16du:dateUtc="2025-01-03T09:04:00Z"/>
                <w:rFonts w:ascii="Times New Roman" w:eastAsia="標楷體" w:hAnsi="Times New Roman" w:cs="Times New Roman"/>
              </w:rPr>
              <w:pPrChange w:id="3279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78ED7C7" w14:textId="534573E3" w:rsidR="00D93FCC" w:rsidDel="003C19C7" w:rsidRDefault="00D93FCC">
            <w:pPr>
              <w:rPr>
                <w:del w:id="32797" w:author="瑋婷 徐" w:date="2025-01-03T17:04:00Z" w16du:dateUtc="2025-01-03T09:04:00Z"/>
                <w:rFonts w:ascii="Times New Roman" w:eastAsia="標楷體" w:hAnsi="Times New Roman" w:cs="Times New Roman"/>
              </w:rPr>
              <w:pPrChange w:id="327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F8E328" w14:textId="2A7BA0CF" w:rsidR="00D93FCC" w:rsidDel="003C19C7" w:rsidRDefault="00D93FCC">
            <w:pPr>
              <w:rPr>
                <w:del w:id="32799" w:author="瑋婷 徐" w:date="2025-01-03T17:04:00Z" w16du:dateUtc="2025-01-03T09:04:00Z"/>
                <w:rFonts w:ascii="Times New Roman" w:eastAsia="標楷體" w:hAnsi="Times New Roman" w:cs="Times New Roman"/>
              </w:rPr>
              <w:pPrChange w:id="328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2F44BC" w14:textId="63D4FAC4" w:rsidR="00D93FCC" w:rsidDel="003C19C7" w:rsidRDefault="00D93FCC">
            <w:pPr>
              <w:rPr>
                <w:del w:id="32801" w:author="瑋婷 徐" w:date="2025-01-03T17:04:00Z" w16du:dateUtc="2025-01-03T09:04:00Z"/>
                <w:rFonts w:ascii="Times New Roman" w:eastAsia="標楷體" w:hAnsi="Times New Roman" w:cs="Times New Roman"/>
              </w:rPr>
              <w:pPrChange w:id="328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06C938D" w14:textId="7CA51BAC" w:rsidR="00D93FCC" w:rsidDel="003C19C7" w:rsidRDefault="00D93FCC">
            <w:pPr>
              <w:rPr>
                <w:del w:id="32803" w:author="瑋婷 徐" w:date="2025-01-03T17:04:00Z" w16du:dateUtc="2025-01-03T09:04:00Z"/>
                <w:rFonts w:ascii="Times New Roman" w:eastAsia="標楷體" w:hAnsi="Times New Roman" w:cs="Times New Roman"/>
              </w:rPr>
              <w:pPrChange w:id="3280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06544FD" w14:textId="652399F5" w:rsidR="00D93FCC" w:rsidDel="003C19C7" w:rsidRDefault="00D93FCC">
            <w:pPr>
              <w:rPr>
                <w:del w:id="32805" w:author="瑋婷 徐" w:date="2025-01-03T17:04:00Z" w16du:dateUtc="2025-01-03T09:04:00Z"/>
                <w:rFonts w:ascii="Times New Roman" w:eastAsia="標楷體" w:hAnsi="Times New Roman" w:cs="Times New Roman"/>
              </w:rPr>
              <w:pPrChange w:id="328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1483AA" w14:textId="21D62B3D" w:rsidR="00D93FCC" w:rsidDel="003C19C7" w:rsidRDefault="00D93FCC">
            <w:pPr>
              <w:rPr>
                <w:del w:id="32807" w:author="瑋婷 徐" w:date="2025-01-03T17:04:00Z" w16du:dateUtc="2025-01-03T09:04:00Z"/>
                <w:rFonts w:ascii="Times New Roman" w:eastAsia="標楷體" w:hAnsi="Times New Roman" w:cs="Times New Roman"/>
              </w:rPr>
              <w:pPrChange w:id="328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0BE953" w14:textId="304597D5" w:rsidR="00D93FCC" w:rsidDel="003C19C7" w:rsidRDefault="00D93FCC">
            <w:pPr>
              <w:rPr>
                <w:del w:id="32809" w:author="瑋婷 徐" w:date="2025-01-03T17:04:00Z" w16du:dateUtc="2025-01-03T09:04:00Z"/>
                <w:rFonts w:ascii="Times New Roman" w:eastAsia="標楷體" w:hAnsi="Times New Roman" w:cs="Times New Roman"/>
              </w:rPr>
              <w:pPrChange w:id="3281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202E375" w14:textId="78DE8398" w:rsidR="00D93FCC" w:rsidDel="003C19C7" w:rsidRDefault="00D93FCC">
            <w:pPr>
              <w:rPr>
                <w:del w:id="32811" w:author="瑋婷 徐" w:date="2025-01-03T17:04:00Z" w16du:dateUtc="2025-01-03T09:04:00Z"/>
                <w:rFonts w:ascii="Times New Roman" w:eastAsia="標楷體" w:hAnsi="Times New Roman" w:cs="Times New Roman"/>
              </w:rPr>
              <w:pPrChange w:id="32812"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3DCABDD" w14:textId="0B6B476C" w:rsidR="00D93FCC" w:rsidDel="003C19C7" w:rsidRDefault="00D93FCC">
            <w:pPr>
              <w:rPr>
                <w:del w:id="32813" w:author="瑋婷 徐" w:date="2025-01-03T17:04:00Z" w16du:dateUtc="2025-01-03T09:04:00Z"/>
                <w:rFonts w:ascii="Times New Roman" w:eastAsia="標楷體" w:hAnsi="Times New Roman" w:cs="Times New Roman"/>
              </w:rPr>
              <w:pPrChange w:id="32814" w:author="瑋婷 徐" w:date="2025-01-03T17:04:00Z" w16du:dateUtc="2025-01-03T09:04:00Z">
                <w:pPr>
                  <w:spacing w:line="276" w:lineRule="auto"/>
                  <w:jc w:val="center"/>
                </w:pPr>
              </w:pPrChange>
            </w:pPr>
          </w:p>
        </w:tc>
      </w:tr>
      <w:tr w:rsidR="00000000" w:rsidDel="003C19C7" w14:paraId="1226239E" w14:textId="66008DDA">
        <w:trPr>
          <w:cantSplit/>
          <w:jc w:val="center"/>
          <w:del w:id="3281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2642E57" w14:textId="5F8A4575" w:rsidR="00D93FCC" w:rsidDel="003C19C7" w:rsidRDefault="002435EC">
            <w:pPr>
              <w:rPr>
                <w:del w:id="32816" w:author="瑋婷 徐" w:date="2025-01-03T17:04:00Z" w16du:dateUtc="2025-01-03T09:04:00Z"/>
                <w:rFonts w:ascii="Times New Roman" w:eastAsia="標楷體" w:hAnsi="Times New Roman" w:cs="Times New Roman"/>
              </w:rPr>
              <w:pPrChange w:id="32817" w:author="瑋婷 徐" w:date="2025-01-03T17:04:00Z" w16du:dateUtc="2025-01-03T09:04:00Z">
                <w:pPr>
                  <w:spacing w:line="276" w:lineRule="auto"/>
                </w:pPr>
              </w:pPrChange>
            </w:pPr>
            <w:del w:id="32818" w:author="瑋婷 徐" w:date="2025-01-03T17:04:00Z" w16du:dateUtc="2025-01-03T09:04:00Z">
              <w:r w:rsidDel="003C19C7">
                <w:rPr>
                  <w:rFonts w:ascii="Times New Roman" w:eastAsia="標楷體" w:hAnsi="Times New Roman" w:cs="Times New Roman"/>
                  <w:color w:val="000000"/>
                </w:rPr>
                <w:delText>巨嘴鴉</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2852878A" w14:textId="0FDF72B7" w:rsidR="00D93FCC" w:rsidDel="003C19C7" w:rsidRDefault="002435EC">
            <w:pPr>
              <w:rPr>
                <w:del w:id="32819" w:author="瑋婷 徐" w:date="2025-01-03T17:04:00Z" w16du:dateUtc="2025-01-03T09:04:00Z"/>
                <w:rFonts w:ascii="Times New Roman" w:eastAsia="標楷體" w:hAnsi="Times New Roman" w:cs="Times New Roman"/>
                <w:i/>
              </w:rPr>
              <w:pPrChange w:id="32820" w:author="瑋婷 徐" w:date="2025-01-03T17:04:00Z" w16du:dateUtc="2025-01-03T09:04:00Z">
                <w:pPr>
                  <w:spacing w:line="276" w:lineRule="auto"/>
                </w:pPr>
              </w:pPrChange>
            </w:pPr>
            <w:del w:id="32821" w:author="瑋婷 徐" w:date="2025-01-03T17:04:00Z" w16du:dateUtc="2025-01-03T09:04:00Z">
              <w:r w:rsidDel="003C19C7">
                <w:rPr>
                  <w:rFonts w:ascii="Times New Roman" w:eastAsia="標楷體" w:hAnsi="Times New Roman" w:cs="Times New Roman"/>
                  <w:i/>
                  <w:iCs/>
                  <w:color w:val="000000"/>
                </w:rPr>
                <w:delText>Corvus macrorhynchos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1267B00" w14:textId="6A15E0DF" w:rsidR="00D93FCC" w:rsidDel="003C19C7" w:rsidRDefault="002435EC">
            <w:pPr>
              <w:rPr>
                <w:del w:id="32822" w:author="瑋婷 徐" w:date="2025-01-03T17:04:00Z" w16du:dateUtc="2025-01-03T09:04:00Z"/>
                <w:rFonts w:ascii="Times New Roman" w:eastAsia="標楷體" w:hAnsi="Times New Roman" w:cs="Times New Roman"/>
              </w:rPr>
              <w:pPrChange w:id="32823" w:author="瑋婷 徐" w:date="2025-01-03T17:04:00Z" w16du:dateUtc="2025-01-03T09:04:00Z">
                <w:pPr>
                  <w:spacing w:line="276" w:lineRule="auto"/>
                  <w:jc w:val="center"/>
                </w:pPr>
              </w:pPrChange>
            </w:pPr>
            <w:del w:id="32824"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3C495584" w14:textId="6460B269" w:rsidR="00D93FCC" w:rsidDel="003C19C7" w:rsidRDefault="00D93FCC">
            <w:pPr>
              <w:rPr>
                <w:del w:id="32825" w:author="瑋婷 徐" w:date="2025-01-03T17:04:00Z" w16du:dateUtc="2025-01-03T09:04:00Z"/>
                <w:rFonts w:ascii="Times New Roman" w:eastAsia="標楷體" w:hAnsi="Times New Roman" w:cs="Times New Roman"/>
              </w:rPr>
              <w:pPrChange w:id="3282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4626A5D" w14:textId="6CA95975" w:rsidR="00D93FCC" w:rsidDel="003C19C7" w:rsidRDefault="00D93FCC">
            <w:pPr>
              <w:rPr>
                <w:del w:id="32827" w:author="瑋婷 徐" w:date="2025-01-03T17:04:00Z" w16du:dateUtc="2025-01-03T09:04:00Z"/>
                <w:rFonts w:ascii="Times New Roman" w:eastAsia="標楷體" w:hAnsi="Times New Roman" w:cs="Times New Roman"/>
              </w:rPr>
              <w:pPrChange w:id="3282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E976D0B" w14:textId="37D9CC40" w:rsidR="00D93FCC" w:rsidDel="003C19C7" w:rsidRDefault="00D93FCC">
            <w:pPr>
              <w:rPr>
                <w:del w:id="32829" w:author="瑋婷 徐" w:date="2025-01-03T17:04:00Z" w16du:dateUtc="2025-01-03T09:04:00Z"/>
                <w:rFonts w:ascii="Times New Roman" w:eastAsia="標楷體" w:hAnsi="Times New Roman" w:cs="Times New Roman"/>
              </w:rPr>
              <w:pPrChange w:id="3283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23F111F" w14:textId="397D78B6" w:rsidR="00D93FCC" w:rsidDel="003C19C7" w:rsidRDefault="00D93FCC">
            <w:pPr>
              <w:rPr>
                <w:del w:id="32831" w:author="瑋婷 徐" w:date="2025-01-03T17:04:00Z" w16du:dateUtc="2025-01-03T09:04:00Z"/>
                <w:rFonts w:ascii="Times New Roman" w:eastAsia="標楷體" w:hAnsi="Times New Roman" w:cs="Times New Roman"/>
              </w:rPr>
              <w:pPrChange w:id="3283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488088BC" w14:textId="36EACCAC" w:rsidR="00D93FCC" w:rsidDel="003C19C7" w:rsidRDefault="002435EC">
            <w:pPr>
              <w:rPr>
                <w:del w:id="32833" w:author="瑋婷 徐" w:date="2025-01-03T17:04:00Z" w16du:dateUtc="2025-01-03T09:04:00Z"/>
                <w:rFonts w:ascii="Times New Roman" w:eastAsia="標楷體" w:hAnsi="Times New Roman" w:cs="Times New Roman"/>
              </w:rPr>
              <w:pPrChange w:id="32834" w:author="瑋婷 徐" w:date="2025-01-03T17:04:00Z" w16du:dateUtc="2025-01-03T09:04:00Z">
                <w:pPr>
                  <w:spacing w:line="276" w:lineRule="auto"/>
                  <w:jc w:val="center"/>
                </w:pPr>
              </w:pPrChange>
            </w:pPr>
            <w:del w:id="32835"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60A702A" w14:textId="5F13EB1B" w:rsidR="00D93FCC" w:rsidDel="003C19C7" w:rsidRDefault="002435EC">
            <w:pPr>
              <w:rPr>
                <w:del w:id="32836" w:author="瑋婷 徐" w:date="2025-01-03T17:04:00Z" w16du:dateUtc="2025-01-03T09:04:00Z"/>
                <w:rFonts w:ascii="Times New Roman" w:eastAsia="標楷體" w:hAnsi="Times New Roman" w:cs="Times New Roman"/>
              </w:rPr>
              <w:pPrChange w:id="32837" w:author="瑋婷 徐" w:date="2025-01-03T17:04:00Z" w16du:dateUtc="2025-01-03T09:04:00Z">
                <w:pPr>
                  <w:spacing w:line="276" w:lineRule="auto"/>
                  <w:jc w:val="center"/>
                </w:pPr>
              </w:pPrChange>
            </w:pPr>
            <w:del w:id="32838"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FFFFFF"/>
            <w:vAlign w:val="center"/>
          </w:tcPr>
          <w:p w14:paraId="597DB9E6" w14:textId="1A2F60C0" w:rsidR="00D93FCC" w:rsidDel="003C19C7" w:rsidRDefault="00D93FCC">
            <w:pPr>
              <w:rPr>
                <w:del w:id="32839" w:author="瑋婷 徐" w:date="2025-01-03T17:04:00Z" w16du:dateUtc="2025-01-03T09:04:00Z"/>
                <w:rFonts w:ascii="Times New Roman" w:eastAsia="標楷體" w:hAnsi="Times New Roman" w:cs="Times New Roman"/>
              </w:rPr>
              <w:pPrChange w:id="3284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75180B3" w14:textId="269F557B" w:rsidR="00D93FCC" w:rsidDel="003C19C7" w:rsidRDefault="00D93FCC">
            <w:pPr>
              <w:rPr>
                <w:del w:id="32841" w:author="瑋婷 徐" w:date="2025-01-03T17:04:00Z" w16du:dateUtc="2025-01-03T09:04:00Z"/>
                <w:rFonts w:ascii="Times New Roman" w:eastAsia="標楷體" w:hAnsi="Times New Roman" w:cs="Times New Roman"/>
              </w:rPr>
              <w:pPrChange w:id="328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C32C32" w14:textId="7856BEE0" w:rsidR="00D93FCC" w:rsidDel="003C19C7" w:rsidRDefault="002435EC">
            <w:pPr>
              <w:rPr>
                <w:del w:id="32843" w:author="瑋婷 徐" w:date="2025-01-03T17:04:00Z" w16du:dateUtc="2025-01-03T09:04:00Z"/>
                <w:rFonts w:ascii="Times New Roman" w:eastAsia="標楷體" w:hAnsi="Times New Roman" w:cs="Times New Roman"/>
              </w:rPr>
              <w:pPrChange w:id="32844" w:author="瑋婷 徐" w:date="2025-01-03T17:04:00Z" w16du:dateUtc="2025-01-03T09:04:00Z">
                <w:pPr>
                  <w:spacing w:line="276" w:lineRule="auto"/>
                  <w:jc w:val="center"/>
                </w:pPr>
              </w:pPrChange>
            </w:pPr>
            <w:del w:id="328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683337D" w14:textId="2E286CC0" w:rsidR="00D93FCC" w:rsidDel="003C19C7" w:rsidRDefault="002435EC">
            <w:pPr>
              <w:rPr>
                <w:del w:id="32846" w:author="瑋婷 徐" w:date="2025-01-03T17:04:00Z" w16du:dateUtc="2025-01-03T09:04:00Z"/>
                <w:rFonts w:ascii="Times New Roman" w:eastAsia="標楷體" w:hAnsi="Times New Roman" w:cs="Times New Roman"/>
              </w:rPr>
              <w:pPrChange w:id="32847" w:author="瑋婷 徐" w:date="2025-01-03T17:04:00Z" w16du:dateUtc="2025-01-03T09:04:00Z">
                <w:pPr>
                  <w:spacing w:line="276" w:lineRule="auto"/>
                  <w:jc w:val="center"/>
                </w:pPr>
              </w:pPrChange>
            </w:pPr>
            <w:del w:id="32848"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25AF429" w14:textId="5FE0D61E" w:rsidR="00D93FCC" w:rsidDel="003C19C7" w:rsidRDefault="00D93FCC">
            <w:pPr>
              <w:rPr>
                <w:del w:id="32849" w:author="瑋婷 徐" w:date="2025-01-03T17:04:00Z" w16du:dateUtc="2025-01-03T09:04:00Z"/>
                <w:rFonts w:ascii="Times New Roman" w:eastAsia="標楷體" w:hAnsi="Times New Roman" w:cs="Times New Roman"/>
              </w:rPr>
              <w:pPrChange w:id="328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55BA1D" w14:textId="4F832AF8" w:rsidR="00D93FCC" w:rsidDel="003C19C7" w:rsidRDefault="00D93FCC">
            <w:pPr>
              <w:rPr>
                <w:del w:id="32851" w:author="瑋婷 徐" w:date="2025-01-03T17:04:00Z" w16du:dateUtc="2025-01-03T09:04:00Z"/>
                <w:rFonts w:ascii="Times New Roman" w:eastAsia="標楷體" w:hAnsi="Times New Roman" w:cs="Times New Roman"/>
              </w:rPr>
              <w:pPrChange w:id="328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1D1AFB2" w14:textId="76143F69" w:rsidR="00D93FCC" w:rsidDel="003C19C7" w:rsidRDefault="00D93FCC">
            <w:pPr>
              <w:rPr>
                <w:del w:id="32853" w:author="瑋婷 徐" w:date="2025-01-03T17:04:00Z" w16du:dateUtc="2025-01-03T09:04:00Z"/>
                <w:rFonts w:ascii="Times New Roman" w:eastAsia="標楷體" w:hAnsi="Times New Roman" w:cs="Times New Roman"/>
              </w:rPr>
              <w:pPrChange w:id="328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4E0C3E" w14:textId="61C3EC1D" w:rsidR="00D93FCC" w:rsidDel="003C19C7" w:rsidRDefault="002435EC">
            <w:pPr>
              <w:rPr>
                <w:del w:id="32855" w:author="瑋婷 徐" w:date="2025-01-03T17:04:00Z" w16du:dateUtc="2025-01-03T09:04:00Z"/>
                <w:rFonts w:ascii="Times New Roman" w:eastAsia="標楷體" w:hAnsi="Times New Roman" w:cs="Times New Roman"/>
              </w:rPr>
              <w:pPrChange w:id="32856" w:author="瑋婷 徐" w:date="2025-01-03T17:04:00Z" w16du:dateUtc="2025-01-03T09:04:00Z">
                <w:pPr>
                  <w:spacing w:line="276" w:lineRule="auto"/>
                  <w:jc w:val="center"/>
                </w:pPr>
              </w:pPrChange>
            </w:pPr>
            <w:del w:id="3285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138726D" w14:textId="7A01DF9B" w:rsidR="00D93FCC" w:rsidDel="003C19C7" w:rsidRDefault="002435EC">
            <w:pPr>
              <w:rPr>
                <w:del w:id="32858" w:author="瑋婷 徐" w:date="2025-01-03T17:04:00Z" w16du:dateUtc="2025-01-03T09:04:00Z"/>
                <w:rFonts w:ascii="Times New Roman" w:eastAsia="標楷體" w:hAnsi="Times New Roman" w:cs="Times New Roman"/>
              </w:rPr>
              <w:pPrChange w:id="32859" w:author="瑋婷 徐" w:date="2025-01-03T17:04:00Z" w16du:dateUtc="2025-01-03T09:04:00Z">
                <w:pPr>
                  <w:spacing w:line="276" w:lineRule="auto"/>
                  <w:jc w:val="center"/>
                </w:pPr>
              </w:pPrChange>
            </w:pPr>
            <w:del w:id="3286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D8A9983" w14:textId="66CF9306" w:rsidR="00D93FCC" w:rsidDel="003C19C7" w:rsidRDefault="002435EC">
            <w:pPr>
              <w:rPr>
                <w:del w:id="32861" w:author="瑋婷 徐" w:date="2025-01-03T17:04:00Z" w16du:dateUtc="2025-01-03T09:04:00Z"/>
                <w:rFonts w:ascii="Times New Roman" w:eastAsia="標楷體" w:hAnsi="Times New Roman" w:cs="Times New Roman"/>
              </w:rPr>
              <w:pPrChange w:id="32862" w:author="瑋婷 徐" w:date="2025-01-03T17:04:00Z" w16du:dateUtc="2025-01-03T09:04:00Z">
                <w:pPr>
                  <w:spacing w:line="276" w:lineRule="auto"/>
                  <w:jc w:val="center"/>
                </w:pPr>
              </w:pPrChange>
            </w:pPr>
            <w:del w:id="328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9300F3B" w14:textId="218EBFA7" w:rsidR="00D93FCC" w:rsidDel="003C19C7" w:rsidRDefault="002435EC">
            <w:pPr>
              <w:rPr>
                <w:del w:id="32864" w:author="瑋婷 徐" w:date="2025-01-03T17:04:00Z" w16du:dateUtc="2025-01-03T09:04:00Z"/>
                <w:rFonts w:ascii="Times New Roman" w:eastAsia="標楷體" w:hAnsi="Times New Roman" w:cs="Times New Roman"/>
              </w:rPr>
              <w:pPrChange w:id="32865" w:author="瑋婷 徐" w:date="2025-01-03T17:04:00Z" w16du:dateUtc="2025-01-03T09:04:00Z">
                <w:pPr>
                  <w:spacing w:line="276" w:lineRule="auto"/>
                  <w:jc w:val="center"/>
                </w:pPr>
              </w:pPrChange>
            </w:pPr>
            <w:del w:id="328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3C51FB4" w14:textId="4EAAC3EA" w:rsidR="00D93FCC" w:rsidDel="003C19C7" w:rsidRDefault="002435EC">
            <w:pPr>
              <w:rPr>
                <w:del w:id="32867" w:author="瑋婷 徐" w:date="2025-01-03T17:04:00Z" w16du:dateUtc="2025-01-03T09:04:00Z"/>
                <w:rFonts w:ascii="Times New Roman" w:eastAsia="標楷體" w:hAnsi="Times New Roman" w:cs="Times New Roman"/>
              </w:rPr>
              <w:pPrChange w:id="32868" w:author="瑋婷 徐" w:date="2025-01-03T17:04:00Z" w16du:dateUtc="2025-01-03T09:04:00Z">
                <w:pPr>
                  <w:spacing w:line="276" w:lineRule="auto"/>
                  <w:jc w:val="center"/>
                </w:pPr>
              </w:pPrChange>
            </w:pPr>
            <w:del w:id="3286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C5E0AFD" w14:textId="082AC825" w:rsidR="00D93FCC" w:rsidDel="003C19C7" w:rsidRDefault="00D93FCC">
            <w:pPr>
              <w:rPr>
                <w:del w:id="32870" w:author="瑋婷 徐" w:date="2025-01-03T17:04:00Z" w16du:dateUtc="2025-01-03T09:04:00Z"/>
                <w:rFonts w:ascii="Times New Roman" w:eastAsia="標楷體" w:hAnsi="Times New Roman" w:cs="Times New Roman"/>
              </w:rPr>
              <w:pPrChange w:id="328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ED87A82" w14:textId="6C4CE8A3" w:rsidR="00D93FCC" w:rsidDel="003C19C7" w:rsidRDefault="00D93FCC">
            <w:pPr>
              <w:rPr>
                <w:del w:id="32872" w:author="瑋婷 徐" w:date="2025-01-03T17:04:00Z" w16du:dateUtc="2025-01-03T09:04:00Z"/>
                <w:rFonts w:ascii="Times New Roman" w:eastAsia="標楷體" w:hAnsi="Times New Roman" w:cs="Times New Roman"/>
              </w:rPr>
              <w:pPrChange w:id="328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E08499" w14:textId="6D59DDF1" w:rsidR="00D93FCC" w:rsidDel="003C19C7" w:rsidRDefault="002435EC">
            <w:pPr>
              <w:rPr>
                <w:del w:id="32874" w:author="瑋婷 徐" w:date="2025-01-03T17:04:00Z" w16du:dateUtc="2025-01-03T09:04:00Z"/>
                <w:rFonts w:ascii="Times New Roman" w:eastAsia="標楷體" w:hAnsi="Times New Roman" w:cs="Times New Roman"/>
              </w:rPr>
              <w:pPrChange w:id="32875" w:author="瑋婷 徐" w:date="2025-01-03T17:04:00Z" w16du:dateUtc="2025-01-03T09:04:00Z">
                <w:pPr>
                  <w:spacing w:line="276" w:lineRule="auto"/>
                  <w:jc w:val="center"/>
                </w:pPr>
              </w:pPrChange>
            </w:pPr>
            <w:del w:id="328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D4BC456" w14:textId="5D9F24EE" w:rsidR="00D93FCC" w:rsidDel="003C19C7" w:rsidRDefault="002435EC">
            <w:pPr>
              <w:rPr>
                <w:del w:id="32877" w:author="瑋婷 徐" w:date="2025-01-03T17:04:00Z" w16du:dateUtc="2025-01-03T09:04:00Z"/>
                <w:rFonts w:ascii="Times New Roman" w:eastAsia="標楷體" w:hAnsi="Times New Roman" w:cs="Times New Roman"/>
              </w:rPr>
              <w:pPrChange w:id="32878" w:author="瑋婷 徐" w:date="2025-01-03T17:04:00Z" w16du:dateUtc="2025-01-03T09:04:00Z">
                <w:pPr>
                  <w:spacing w:line="276" w:lineRule="auto"/>
                  <w:jc w:val="center"/>
                </w:pPr>
              </w:pPrChange>
            </w:pPr>
            <w:del w:id="32879"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6EB800AA" w14:textId="3D58A39D" w:rsidR="00D93FCC" w:rsidDel="003C19C7" w:rsidRDefault="00D93FCC">
            <w:pPr>
              <w:rPr>
                <w:del w:id="32880" w:author="瑋婷 徐" w:date="2025-01-03T17:04:00Z" w16du:dateUtc="2025-01-03T09:04:00Z"/>
                <w:rFonts w:ascii="Times New Roman" w:eastAsia="標楷體" w:hAnsi="Times New Roman" w:cs="Times New Roman"/>
              </w:rPr>
              <w:pPrChange w:id="328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FE6967" w14:textId="0C89A01F" w:rsidR="00D93FCC" w:rsidDel="003C19C7" w:rsidRDefault="00D93FCC">
            <w:pPr>
              <w:rPr>
                <w:del w:id="32882" w:author="瑋婷 徐" w:date="2025-01-03T17:04:00Z" w16du:dateUtc="2025-01-03T09:04:00Z"/>
                <w:rFonts w:ascii="Times New Roman" w:eastAsia="標楷體" w:hAnsi="Times New Roman" w:cs="Times New Roman"/>
              </w:rPr>
              <w:pPrChange w:id="328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21E60C4" w14:textId="16D06FD3" w:rsidR="00D93FCC" w:rsidDel="003C19C7" w:rsidRDefault="00D93FCC">
            <w:pPr>
              <w:rPr>
                <w:del w:id="32884" w:author="瑋婷 徐" w:date="2025-01-03T17:04:00Z" w16du:dateUtc="2025-01-03T09:04:00Z"/>
                <w:rFonts w:ascii="Times New Roman" w:eastAsia="標楷體" w:hAnsi="Times New Roman" w:cs="Times New Roman"/>
              </w:rPr>
              <w:pPrChange w:id="3288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27342EE" w14:textId="555EABB9" w:rsidR="00D93FCC" w:rsidDel="003C19C7" w:rsidRDefault="00D93FCC">
            <w:pPr>
              <w:rPr>
                <w:del w:id="32886" w:author="瑋婷 徐" w:date="2025-01-03T17:04:00Z" w16du:dateUtc="2025-01-03T09:04:00Z"/>
                <w:rFonts w:ascii="Times New Roman" w:eastAsia="標楷體" w:hAnsi="Times New Roman" w:cs="Times New Roman"/>
              </w:rPr>
              <w:pPrChange w:id="328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DB6486" w14:textId="2BEEA948" w:rsidR="00D93FCC" w:rsidDel="003C19C7" w:rsidRDefault="00D93FCC">
            <w:pPr>
              <w:rPr>
                <w:del w:id="32888" w:author="瑋婷 徐" w:date="2025-01-03T17:04:00Z" w16du:dateUtc="2025-01-03T09:04:00Z"/>
                <w:rFonts w:ascii="Times New Roman" w:eastAsia="標楷體" w:hAnsi="Times New Roman" w:cs="Times New Roman"/>
              </w:rPr>
              <w:pPrChange w:id="328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AC4E21" w14:textId="3A76CF17" w:rsidR="00D93FCC" w:rsidDel="003C19C7" w:rsidRDefault="002435EC">
            <w:pPr>
              <w:rPr>
                <w:del w:id="32890" w:author="瑋婷 徐" w:date="2025-01-03T17:04:00Z" w16du:dateUtc="2025-01-03T09:04:00Z"/>
                <w:rFonts w:ascii="Times New Roman" w:eastAsia="標楷體" w:hAnsi="Times New Roman" w:cs="Times New Roman"/>
              </w:rPr>
              <w:pPrChange w:id="32891" w:author="瑋婷 徐" w:date="2025-01-03T17:04:00Z" w16du:dateUtc="2025-01-03T09:04:00Z">
                <w:pPr>
                  <w:spacing w:line="276" w:lineRule="auto"/>
                  <w:jc w:val="center"/>
                </w:pPr>
              </w:pPrChange>
            </w:pPr>
            <w:del w:id="3289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63E4617" w14:textId="67D41052" w:rsidR="00D93FCC" w:rsidDel="003C19C7" w:rsidRDefault="002435EC">
            <w:pPr>
              <w:rPr>
                <w:del w:id="32893" w:author="瑋婷 徐" w:date="2025-01-03T17:04:00Z" w16du:dateUtc="2025-01-03T09:04:00Z"/>
                <w:rFonts w:ascii="Times New Roman" w:eastAsia="標楷體" w:hAnsi="Times New Roman" w:cs="Times New Roman"/>
              </w:rPr>
              <w:pPrChange w:id="32894" w:author="瑋婷 徐" w:date="2025-01-03T17:04:00Z" w16du:dateUtc="2025-01-03T09:04:00Z">
                <w:pPr>
                  <w:spacing w:line="276" w:lineRule="auto"/>
                  <w:jc w:val="center"/>
                </w:pPr>
              </w:pPrChange>
            </w:pPr>
            <w:del w:id="32895"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2E13D52C" w14:textId="4D830636" w:rsidR="00D93FCC" w:rsidDel="003C19C7" w:rsidRDefault="00D93FCC">
            <w:pPr>
              <w:rPr>
                <w:del w:id="32896" w:author="瑋婷 徐" w:date="2025-01-03T17:04:00Z" w16du:dateUtc="2025-01-03T09:04:00Z"/>
                <w:rFonts w:ascii="Times New Roman" w:eastAsia="標楷體" w:hAnsi="Times New Roman" w:cs="Times New Roman"/>
              </w:rPr>
              <w:pPrChange w:id="328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E5B347" w14:textId="36921917" w:rsidR="00D93FCC" w:rsidDel="003C19C7" w:rsidRDefault="00D93FCC">
            <w:pPr>
              <w:rPr>
                <w:del w:id="32898" w:author="瑋婷 徐" w:date="2025-01-03T17:04:00Z" w16du:dateUtc="2025-01-03T09:04:00Z"/>
                <w:rFonts w:ascii="Times New Roman" w:eastAsia="標楷體" w:hAnsi="Times New Roman" w:cs="Times New Roman"/>
              </w:rPr>
              <w:pPrChange w:id="328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C1B90C6" w14:textId="1DD9482C" w:rsidR="00D93FCC" w:rsidDel="003C19C7" w:rsidRDefault="00D93FCC">
            <w:pPr>
              <w:rPr>
                <w:del w:id="32900" w:author="瑋婷 徐" w:date="2025-01-03T17:04:00Z" w16du:dateUtc="2025-01-03T09:04:00Z"/>
                <w:rFonts w:ascii="Times New Roman" w:eastAsia="標楷體" w:hAnsi="Times New Roman" w:cs="Times New Roman"/>
              </w:rPr>
              <w:pPrChange w:id="3290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88DB793" w14:textId="33B27808" w:rsidR="00D93FCC" w:rsidDel="003C19C7" w:rsidRDefault="00D93FCC">
            <w:pPr>
              <w:rPr>
                <w:del w:id="32902" w:author="瑋婷 徐" w:date="2025-01-03T17:04:00Z" w16du:dateUtc="2025-01-03T09:04:00Z"/>
                <w:rFonts w:ascii="Times New Roman" w:eastAsia="標楷體" w:hAnsi="Times New Roman" w:cs="Times New Roman"/>
              </w:rPr>
              <w:pPrChange w:id="32903"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FC84C5C" w14:textId="60B39FA6" w:rsidR="00D93FCC" w:rsidDel="003C19C7" w:rsidRDefault="00D93FCC">
            <w:pPr>
              <w:rPr>
                <w:del w:id="32904" w:author="瑋婷 徐" w:date="2025-01-03T17:04:00Z" w16du:dateUtc="2025-01-03T09:04:00Z"/>
                <w:rFonts w:ascii="Times New Roman" w:eastAsia="標楷體" w:hAnsi="Times New Roman" w:cs="Times New Roman"/>
              </w:rPr>
              <w:pPrChange w:id="32905" w:author="瑋婷 徐" w:date="2025-01-03T17:04:00Z" w16du:dateUtc="2025-01-03T09:04:00Z">
                <w:pPr>
                  <w:spacing w:line="276" w:lineRule="auto"/>
                  <w:jc w:val="center"/>
                </w:pPr>
              </w:pPrChange>
            </w:pPr>
          </w:p>
        </w:tc>
      </w:tr>
      <w:tr w:rsidR="00000000" w:rsidDel="003C19C7" w14:paraId="4090438E" w14:textId="4A4864DB">
        <w:trPr>
          <w:cantSplit/>
          <w:jc w:val="center"/>
          <w:del w:id="3290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C310EBB" w14:textId="76ED7289" w:rsidR="00D93FCC" w:rsidDel="003C19C7" w:rsidRDefault="002435EC">
            <w:pPr>
              <w:rPr>
                <w:del w:id="32907" w:author="瑋婷 徐" w:date="2025-01-03T17:04:00Z" w16du:dateUtc="2025-01-03T09:04:00Z"/>
                <w:rFonts w:ascii="Times New Roman" w:eastAsia="標楷體" w:hAnsi="Times New Roman" w:cs="Times New Roman"/>
              </w:rPr>
              <w:pPrChange w:id="32908" w:author="瑋婷 徐" w:date="2025-01-03T17:04:00Z" w16du:dateUtc="2025-01-03T09:04:00Z">
                <w:pPr>
                  <w:spacing w:line="276" w:lineRule="auto"/>
                </w:pPr>
              </w:pPrChange>
            </w:pPr>
            <w:del w:id="32909" w:author="瑋婷 徐" w:date="2025-01-03T17:04:00Z" w16du:dateUtc="2025-01-03T09:04:00Z">
              <w:r w:rsidDel="003C19C7">
                <w:rPr>
                  <w:rFonts w:ascii="Times New Roman" w:eastAsia="標楷體" w:hAnsi="Times New Roman" w:cs="Times New Roman"/>
                  <w:color w:val="000000"/>
                </w:rPr>
                <w:delText>煤山雀</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610F0DD3" w14:textId="2CF42458" w:rsidR="00D93FCC" w:rsidDel="003C19C7" w:rsidRDefault="002435EC">
            <w:pPr>
              <w:rPr>
                <w:del w:id="32910" w:author="瑋婷 徐" w:date="2025-01-03T17:04:00Z" w16du:dateUtc="2025-01-03T09:04:00Z"/>
                <w:rFonts w:ascii="Times New Roman" w:eastAsia="標楷體" w:hAnsi="Times New Roman" w:cs="Times New Roman"/>
                <w:i/>
              </w:rPr>
              <w:pPrChange w:id="32911" w:author="瑋婷 徐" w:date="2025-01-03T17:04:00Z" w16du:dateUtc="2025-01-03T09:04:00Z">
                <w:pPr>
                  <w:spacing w:line="276" w:lineRule="auto"/>
                </w:pPr>
              </w:pPrChange>
            </w:pPr>
            <w:del w:id="32912" w:author="瑋婷 徐" w:date="2025-01-03T17:04:00Z" w16du:dateUtc="2025-01-03T09:04:00Z">
              <w:r w:rsidDel="003C19C7">
                <w:rPr>
                  <w:rFonts w:ascii="Times New Roman" w:eastAsia="標楷體" w:hAnsi="Times New Roman" w:cs="Times New Roman"/>
                  <w:i/>
                  <w:iCs/>
                  <w:color w:val="000000"/>
                </w:rPr>
                <w:delText>Periparus ater</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9923517" w14:textId="2D22FD11" w:rsidR="00D93FCC" w:rsidDel="003C19C7" w:rsidRDefault="00D93FCC">
            <w:pPr>
              <w:rPr>
                <w:del w:id="32913" w:author="瑋婷 徐" w:date="2025-01-03T17:04:00Z" w16du:dateUtc="2025-01-03T09:04:00Z"/>
                <w:rFonts w:ascii="Times New Roman" w:eastAsia="標楷體" w:hAnsi="Times New Roman" w:cs="Times New Roman"/>
              </w:rPr>
              <w:pPrChange w:id="3291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90B7A3E" w14:textId="32533863" w:rsidR="00D93FCC" w:rsidDel="003C19C7" w:rsidRDefault="00D93FCC">
            <w:pPr>
              <w:rPr>
                <w:del w:id="32915" w:author="瑋婷 徐" w:date="2025-01-03T17:04:00Z" w16du:dateUtc="2025-01-03T09:04:00Z"/>
                <w:rFonts w:ascii="Times New Roman" w:eastAsia="標楷體" w:hAnsi="Times New Roman" w:cs="Times New Roman"/>
              </w:rPr>
              <w:pPrChange w:id="3291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85D498E" w14:textId="3DA7052F" w:rsidR="00D93FCC" w:rsidDel="003C19C7" w:rsidRDefault="00D93FCC">
            <w:pPr>
              <w:rPr>
                <w:del w:id="32917" w:author="瑋婷 徐" w:date="2025-01-03T17:04:00Z" w16du:dateUtc="2025-01-03T09:04:00Z"/>
                <w:rFonts w:ascii="Times New Roman" w:eastAsia="標楷體" w:hAnsi="Times New Roman" w:cs="Times New Roman"/>
              </w:rPr>
              <w:pPrChange w:id="3291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5DDBACCB" w14:textId="4B7EA009" w:rsidR="00D93FCC" w:rsidDel="003C19C7" w:rsidRDefault="00D93FCC">
            <w:pPr>
              <w:rPr>
                <w:del w:id="32919" w:author="瑋婷 徐" w:date="2025-01-03T17:04:00Z" w16du:dateUtc="2025-01-03T09:04:00Z"/>
                <w:rFonts w:ascii="Times New Roman" w:eastAsia="標楷體" w:hAnsi="Times New Roman" w:cs="Times New Roman"/>
              </w:rPr>
              <w:pPrChange w:id="3292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F80CA47" w14:textId="53CE4971" w:rsidR="00D93FCC" w:rsidDel="003C19C7" w:rsidRDefault="00D93FCC">
            <w:pPr>
              <w:rPr>
                <w:del w:id="32921" w:author="瑋婷 徐" w:date="2025-01-03T17:04:00Z" w16du:dateUtc="2025-01-03T09:04:00Z"/>
                <w:rFonts w:ascii="Times New Roman" w:eastAsia="標楷體" w:hAnsi="Times New Roman" w:cs="Times New Roman"/>
              </w:rPr>
              <w:pPrChange w:id="3292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ADCDA2A" w14:textId="2BE45B87" w:rsidR="00D93FCC" w:rsidDel="003C19C7" w:rsidRDefault="00D93FCC">
            <w:pPr>
              <w:rPr>
                <w:del w:id="32923" w:author="瑋婷 徐" w:date="2025-01-03T17:04:00Z" w16du:dateUtc="2025-01-03T09:04:00Z"/>
                <w:rFonts w:ascii="Times New Roman" w:eastAsia="標楷體" w:hAnsi="Times New Roman" w:cs="Times New Roman"/>
              </w:rPr>
              <w:pPrChange w:id="3292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5AA44F7" w14:textId="72981DF6" w:rsidR="00D93FCC" w:rsidDel="003C19C7" w:rsidRDefault="00D93FCC">
            <w:pPr>
              <w:rPr>
                <w:del w:id="32925" w:author="瑋婷 徐" w:date="2025-01-03T17:04:00Z" w16du:dateUtc="2025-01-03T09:04:00Z"/>
                <w:rFonts w:ascii="Times New Roman" w:eastAsia="標楷體" w:hAnsi="Times New Roman" w:cs="Times New Roman"/>
              </w:rPr>
              <w:pPrChange w:id="3292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0248B0E" w14:textId="50C250FD" w:rsidR="00D93FCC" w:rsidDel="003C19C7" w:rsidRDefault="00D93FCC">
            <w:pPr>
              <w:rPr>
                <w:del w:id="32927" w:author="瑋婷 徐" w:date="2025-01-03T17:04:00Z" w16du:dateUtc="2025-01-03T09:04:00Z"/>
                <w:rFonts w:ascii="Times New Roman" w:eastAsia="標楷體" w:hAnsi="Times New Roman" w:cs="Times New Roman"/>
              </w:rPr>
              <w:pPrChange w:id="3292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4F74AF6" w14:textId="49A9E608" w:rsidR="00D93FCC" w:rsidDel="003C19C7" w:rsidRDefault="00D93FCC">
            <w:pPr>
              <w:rPr>
                <w:del w:id="32929" w:author="瑋婷 徐" w:date="2025-01-03T17:04:00Z" w16du:dateUtc="2025-01-03T09:04:00Z"/>
                <w:rFonts w:ascii="Times New Roman" w:eastAsia="標楷體" w:hAnsi="Times New Roman" w:cs="Times New Roman"/>
              </w:rPr>
              <w:pPrChange w:id="329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03A604" w14:textId="15EA9EDF" w:rsidR="00D93FCC" w:rsidDel="003C19C7" w:rsidRDefault="00D93FCC">
            <w:pPr>
              <w:rPr>
                <w:del w:id="32931" w:author="瑋婷 徐" w:date="2025-01-03T17:04:00Z" w16du:dateUtc="2025-01-03T09:04:00Z"/>
                <w:rFonts w:ascii="Times New Roman" w:eastAsia="標楷體" w:hAnsi="Times New Roman" w:cs="Times New Roman"/>
              </w:rPr>
              <w:pPrChange w:id="329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D04E1CF" w14:textId="64DD7BF2" w:rsidR="00D93FCC" w:rsidDel="003C19C7" w:rsidRDefault="00D93FCC">
            <w:pPr>
              <w:rPr>
                <w:del w:id="32933" w:author="瑋婷 徐" w:date="2025-01-03T17:04:00Z" w16du:dateUtc="2025-01-03T09:04:00Z"/>
                <w:rFonts w:ascii="Times New Roman" w:eastAsia="標楷體" w:hAnsi="Times New Roman" w:cs="Times New Roman"/>
              </w:rPr>
              <w:pPrChange w:id="32934"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6F57B3DD" w14:textId="1FE8CFD4" w:rsidR="00D93FCC" w:rsidDel="003C19C7" w:rsidRDefault="00D93FCC">
            <w:pPr>
              <w:rPr>
                <w:del w:id="32935" w:author="瑋婷 徐" w:date="2025-01-03T17:04:00Z" w16du:dateUtc="2025-01-03T09:04:00Z"/>
                <w:rFonts w:ascii="Times New Roman" w:eastAsia="標楷體" w:hAnsi="Times New Roman" w:cs="Times New Roman"/>
              </w:rPr>
              <w:pPrChange w:id="329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9C1442" w14:textId="750DC2EC" w:rsidR="00D93FCC" w:rsidDel="003C19C7" w:rsidRDefault="002435EC">
            <w:pPr>
              <w:rPr>
                <w:del w:id="32937" w:author="瑋婷 徐" w:date="2025-01-03T17:04:00Z" w16du:dateUtc="2025-01-03T09:04:00Z"/>
                <w:rFonts w:ascii="Times New Roman" w:eastAsia="標楷體" w:hAnsi="Times New Roman" w:cs="Times New Roman"/>
              </w:rPr>
              <w:pPrChange w:id="32938" w:author="瑋婷 徐" w:date="2025-01-03T17:04:00Z" w16du:dateUtc="2025-01-03T09:04:00Z">
                <w:pPr>
                  <w:spacing w:line="276" w:lineRule="auto"/>
                  <w:jc w:val="center"/>
                </w:pPr>
              </w:pPrChange>
            </w:pPr>
            <w:del w:id="329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8C1DBE8" w14:textId="2BFBDBAF" w:rsidR="00D93FCC" w:rsidDel="003C19C7" w:rsidRDefault="00D93FCC">
            <w:pPr>
              <w:rPr>
                <w:del w:id="32940" w:author="瑋婷 徐" w:date="2025-01-03T17:04:00Z" w16du:dateUtc="2025-01-03T09:04:00Z"/>
                <w:rFonts w:ascii="Times New Roman" w:eastAsia="標楷體" w:hAnsi="Times New Roman" w:cs="Times New Roman"/>
              </w:rPr>
              <w:pPrChange w:id="329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1E020A" w14:textId="78279D77" w:rsidR="00D93FCC" w:rsidDel="003C19C7" w:rsidRDefault="00D93FCC">
            <w:pPr>
              <w:rPr>
                <w:del w:id="32942" w:author="瑋婷 徐" w:date="2025-01-03T17:04:00Z" w16du:dateUtc="2025-01-03T09:04:00Z"/>
                <w:rFonts w:ascii="Times New Roman" w:eastAsia="標楷體" w:hAnsi="Times New Roman" w:cs="Times New Roman"/>
              </w:rPr>
              <w:pPrChange w:id="329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40FA4B" w14:textId="22D0D6B8" w:rsidR="00D93FCC" w:rsidDel="003C19C7" w:rsidRDefault="00D93FCC">
            <w:pPr>
              <w:rPr>
                <w:del w:id="32944" w:author="瑋婷 徐" w:date="2025-01-03T17:04:00Z" w16du:dateUtc="2025-01-03T09:04:00Z"/>
                <w:rFonts w:ascii="Times New Roman" w:eastAsia="標楷體" w:hAnsi="Times New Roman" w:cs="Times New Roman"/>
              </w:rPr>
              <w:pPrChange w:id="329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CF0615" w14:textId="40CA0751" w:rsidR="00D93FCC" w:rsidDel="003C19C7" w:rsidRDefault="00D93FCC">
            <w:pPr>
              <w:rPr>
                <w:del w:id="32946" w:author="瑋婷 徐" w:date="2025-01-03T17:04:00Z" w16du:dateUtc="2025-01-03T09:04:00Z"/>
                <w:rFonts w:ascii="Times New Roman" w:eastAsia="標楷體" w:hAnsi="Times New Roman" w:cs="Times New Roman"/>
              </w:rPr>
              <w:pPrChange w:id="329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29309D" w14:textId="21878A4A" w:rsidR="00D93FCC" w:rsidDel="003C19C7" w:rsidRDefault="00D93FCC">
            <w:pPr>
              <w:rPr>
                <w:del w:id="32948" w:author="瑋婷 徐" w:date="2025-01-03T17:04:00Z" w16du:dateUtc="2025-01-03T09:04:00Z"/>
                <w:rFonts w:ascii="Times New Roman" w:eastAsia="標楷體" w:hAnsi="Times New Roman" w:cs="Times New Roman"/>
              </w:rPr>
              <w:pPrChange w:id="329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3AE0D6" w14:textId="67D106E2" w:rsidR="00D93FCC" w:rsidDel="003C19C7" w:rsidRDefault="00D93FCC">
            <w:pPr>
              <w:rPr>
                <w:del w:id="32950" w:author="瑋婷 徐" w:date="2025-01-03T17:04:00Z" w16du:dateUtc="2025-01-03T09:04:00Z"/>
                <w:rFonts w:ascii="Times New Roman" w:eastAsia="標楷體" w:hAnsi="Times New Roman" w:cs="Times New Roman"/>
              </w:rPr>
              <w:pPrChange w:id="3295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ED03780" w14:textId="5901E950" w:rsidR="00D93FCC" w:rsidDel="003C19C7" w:rsidRDefault="00D93FCC">
            <w:pPr>
              <w:rPr>
                <w:del w:id="32952" w:author="瑋婷 徐" w:date="2025-01-03T17:04:00Z" w16du:dateUtc="2025-01-03T09:04:00Z"/>
                <w:rFonts w:ascii="Times New Roman" w:eastAsia="標楷體" w:hAnsi="Times New Roman" w:cs="Times New Roman"/>
              </w:rPr>
              <w:pPrChange w:id="329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4EE0775" w14:textId="4544A12D" w:rsidR="00D93FCC" w:rsidDel="003C19C7" w:rsidRDefault="002435EC">
            <w:pPr>
              <w:rPr>
                <w:del w:id="32954" w:author="瑋婷 徐" w:date="2025-01-03T17:04:00Z" w16du:dateUtc="2025-01-03T09:04:00Z"/>
                <w:rFonts w:ascii="Times New Roman" w:eastAsia="標楷體" w:hAnsi="Times New Roman" w:cs="Times New Roman"/>
              </w:rPr>
              <w:pPrChange w:id="32955" w:author="瑋婷 徐" w:date="2025-01-03T17:04:00Z" w16du:dateUtc="2025-01-03T09:04:00Z">
                <w:pPr>
                  <w:spacing w:line="276" w:lineRule="auto"/>
                  <w:jc w:val="center"/>
                </w:pPr>
              </w:pPrChange>
            </w:pPr>
            <w:del w:id="329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AA10B2A" w14:textId="74E81A6E" w:rsidR="00D93FCC" w:rsidDel="003C19C7" w:rsidRDefault="00D93FCC">
            <w:pPr>
              <w:rPr>
                <w:del w:id="32957" w:author="瑋婷 徐" w:date="2025-01-03T17:04:00Z" w16du:dateUtc="2025-01-03T09:04:00Z"/>
                <w:rFonts w:ascii="Times New Roman" w:eastAsia="標楷體" w:hAnsi="Times New Roman" w:cs="Times New Roman"/>
              </w:rPr>
              <w:pPrChange w:id="329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36273F" w14:textId="074ADB0F" w:rsidR="00D93FCC" w:rsidDel="003C19C7" w:rsidRDefault="00D93FCC">
            <w:pPr>
              <w:rPr>
                <w:del w:id="32959" w:author="瑋婷 徐" w:date="2025-01-03T17:04:00Z" w16du:dateUtc="2025-01-03T09:04:00Z"/>
                <w:rFonts w:ascii="Times New Roman" w:eastAsia="標楷體" w:hAnsi="Times New Roman" w:cs="Times New Roman"/>
              </w:rPr>
              <w:pPrChange w:id="32960"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B8C5F53" w14:textId="5DC293E8" w:rsidR="00D93FCC" w:rsidDel="003C19C7" w:rsidRDefault="00D93FCC">
            <w:pPr>
              <w:rPr>
                <w:del w:id="32961" w:author="瑋婷 徐" w:date="2025-01-03T17:04:00Z" w16du:dateUtc="2025-01-03T09:04:00Z"/>
                <w:rFonts w:ascii="Times New Roman" w:eastAsia="標楷體" w:hAnsi="Times New Roman" w:cs="Times New Roman"/>
              </w:rPr>
              <w:pPrChange w:id="329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31B8E8" w14:textId="0CB113BC" w:rsidR="00D93FCC" w:rsidDel="003C19C7" w:rsidRDefault="00D93FCC">
            <w:pPr>
              <w:rPr>
                <w:del w:id="32963" w:author="瑋婷 徐" w:date="2025-01-03T17:04:00Z" w16du:dateUtc="2025-01-03T09:04:00Z"/>
                <w:rFonts w:ascii="Times New Roman" w:eastAsia="標楷體" w:hAnsi="Times New Roman" w:cs="Times New Roman"/>
              </w:rPr>
              <w:pPrChange w:id="329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8FA09B" w14:textId="004ECEB8" w:rsidR="00D93FCC" w:rsidDel="003C19C7" w:rsidRDefault="00D93FCC">
            <w:pPr>
              <w:rPr>
                <w:del w:id="32965" w:author="瑋婷 徐" w:date="2025-01-03T17:04:00Z" w16du:dateUtc="2025-01-03T09:04:00Z"/>
                <w:rFonts w:ascii="Times New Roman" w:eastAsia="標楷體" w:hAnsi="Times New Roman" w:cs="Times New Roman"/>
              </w:rPr>
              <w:pPrChange w:id="3296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2112BC2" w14:textId="6A5D1DE4" w:rsidR="00D93FCC" w:rsidDel="003C19C7" w:rsidRDefault="00D93FCC">
            <w:pPr>
              <w:rPr>
                <w:del w:id="32967" w:author="瑋婷 徐" w:date="2025-01-03T17:04:00Z" w16du:dateUtc="2025-01-03T09:04:00Z"/>
                <w:rFonts w:ascii="Times New Roman" w:eastAsia="標楷體" w:hAnsi="Times New Roman" w:cs="Times New Roman"/>
              </w:rPr>
              <w:pPrChange w:id="329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C875F5" w14:textId="1150A4C0" w:rsidR="00D93FCC" w:rsidDel="003C19C7" w:rsidRDefault="00D93FCC">
            <w:pPr>
              <w:rPr>
                <w:del w:id="32969" w:author="瑋婷 徐" w:date="2025-01-03T17:04:00Z" w16du:dateUtc="2025-01-03T09:04:00Z"/>
                <w:rFonts w:ascii="Times New Roman" w:eastAsia="標楷體" w:hAnsi="Times New Roman" w:cs="Times New Roman"/>
              </w:rPr>
              <w:pPrChange w:id="329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6238F6" w14:textId="5DCD1158" w:rsidR="00D93FCC" w:rsidDel="003C19C7" w:rsidRDefault="00D93FCC">
            <w:pPr>
              <w:rPr>
                <w:del w:id="32971" w:author="瑋婷 徐" w:date="2025-01-03T17:04:00Z" w16du:dateUtc="2025-01-03T09:04:00Z"/>
                <w:rFonts w:ascii="Times New Roman" w:eastAsia="標楷體" w:hAnsi="Times New Roman" w:cs="Times New Roman"/>
              </w:rPr>
              <w:pPrChange w:id="329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2FF0A3" w14:textId="0FFE8167" w:rsidR="00D93FCC" w:rsidDel="003C19C7" w:rsidRDefault="002435EC">
            <w:pPr>
              <w:rPr>
                <w:del w:id="32973" w:author="瑋婷 徐" w:date="2025-01-03T17:04:00Z" w16du:dateUtc="2025-01-03T09:04:00Z"/>
                <w:rFonts w:ascii="Times New Roman" w:eastAsia="標楷體" w:hAnsi="Times New Roman" w:cs="Times New Roman"/>
              </w:rPr>
              <w:pPrChange w:id="32974" w:author="瑋婷 徐" w:date="2025-01-03T17:04:00Z" w16du:dateUtc="2025-01-03T09:04:00Z">
                <w:pPr>
                  <w:spacing w:line="276" w:lineRule="auto"/>
                  <w:jc w:val="center"/>
                </w:pPr>
              </w:pPrChange>
            </w:pPr>
            <w:del w:id="32975"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012F6AB2" w14:textId="31B708E3" w:rsidR="00D93FCC" w:rsidDel="003C19C7" w:rsidRDefault="00D93FCC">
            <w:pPr>
              <w:rPr>
                <w:del w:id="32976" w:author="瑋婷 徐" w:date="2025-01-03T17:04:00Z" w16du:dateUtc="2025-01-03T09:04:00Z"/>
                <w:rFonts w:ascii="Times New Roman" w:eastAsia="標楷體" w:hAnsi="Times New Roman" w:cs="Times New Roman"/>
              </w:rPr>
              <w:pPrChange w:id="329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31CDB1A" w14:textId="55DCB658" w:rsidR="00D93FCC" w:rsidDel="003C19C7" w:rsidRDefault="00D93FCC">
            <w:pPr>
              <w:rPr>
                <w:del w:id="32978" w:author="瑋婷 徐" w:date="2025-01-03T17:04:00Z" w16du:dateUtc="2025-01-03T09:04:00Z"/>
                <w:rFonts w:ascii="Times New Roman" w:eastAsia="標楷體" w:hAnsi="Times New Roman" w:cs="Times New Roman"/>
              </w:rPr>
              <w:pPrChange w:id="329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0E1CE8" w14:textId="0F4C2B8F" w:rsidR="00D93FCC" w:rsidDel="003C19C7" w:rsidRDefault="00D93FCC">
            <w:pPr>
              <w:rPr>
                <w:del w:id="32980" w:author="瑋婷 徐" w:date="2025-01-03T17:04:00Z" w16du:dateUtc="2025-01-03T09:04:00Z"/>
                <w:rFonts w:ascii="Times New Roman" w:eastAsia="標楷體" w:hAnsi="Times New Roman" w:cs="Times New Roman"/>
              </w:rPr>
              <w:pPrChange w:id="3298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977D8EC" w14:textId="782FBB67" w:rsidR="00D93FCC" w:rsidDel="003C19C7" w:rsidRDefault="00D93FCC">
            <w:pPr>
              <w:rPr>
                <w:del w:id="32982" w:author="瑋婷 徐" w:date="2025-01-03T17:04:00Z" w16du:dateUtc="2025-01-03T09:04:00Z"/>
                <w:rFonts w:ascii="Times New Roman" w:eastAsia="標楷體" w:hAnsi="Times New Roman" w:cs="Times New Roman"/>
              </w:rPr>
              <w:pPrChange w:id="32983"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5C98F6E" w14:textId="5A354FEF" w:rsidR="00D93FCC" w:rsidDel="003C19C7" w:rsidRDefault="00D93FCC">
            <w:pPr>
              <w:rPr>
                <w:del w:id="32984" w:author="瑋婷 徐" w:date="2025-01-03T17:04:00Z" w16du:dateUtc="2025-01-03T09:04:00Z"/>
                <w:rFonts w:ascii="Times New Roman" w:eastAsia="標楷體" w:hAnsi="Times New Roman" w:cs="Times New Roman"/>
              </w:rPr>
              <w:pPrChange w:id="32985" w:author="瑋婷 徐" w:date="2025-01-03T17:04:00Z" w16du:dateUtc="2025-01-03T09:04:00Z">
                <w:pPr>
                  <w:spacing w:line="276" w:lineRule="auto"/>
                  <w:jc w:val="center"/>
                </w:pPr>
              </w:pPrChange>
            </w:pPr>
          </w:p>
        </w:tc>
      </w:tr>
      <w:tr w:rsidR="00000000" w:rsidDel="003C19C7" w14:paraId="47C085E9" w14:textId="50D72BF9">
        <w:trPr>
          <w:cantSplit/>
          <w:jc w:val="center"/>
          <w:del w:id="3298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97C7B32" w14:textId="41089A68" w:rsidR="00D93FCC" w:rsidDel="003C19C7" w:rsidRDefault="002435EC">
            <w:pPr>
              <w:rPr>
                <w:del w:id="32987" w:author="瑋婷 徐" w:date="2025-01-03T17:04:00Z" w16du:dateUtc="2025-01-03T09:04:00Z"/>
                <w:rFonts w:ascii="Times New Roman" w:eastAsia="標楷體" w:hAnsi="Times New Roman" w:cs="Times New Roman"/>
              </w:rPr>
              <w:pPrChange w:id="32988" w:author="瑋婷 徐" w:date="2025-01-03T17:04:00Z" w16du:dateUtc="2025-01-03T09:04:00Z">
                <w:pPr>
                  <w:spacing w:line="276" w:lineRule="auto"/>
                </w:pPr>
              </w:pPrChange>
            </w:pPr>
            <w:del w:id="32989" w:author="瑋婷 徐" w:date="2025-01-03T17:04:00Z" w16du:dateUtc="2025-01-03T09:04:00Z">
              <w:r w:rsidDel="003C19C7">
                <w:rPr>
                  <w:rFonts w:ascii="Times New Roman" w:eastAsia="標楷體" w:hAnsi="Times New Roman" w:cs="Times New Roman"/>
                  <w:color w:val="000000"/>
                </w:rPr>
                <w:delText>赤腹山雀</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378F1A7C" w14:textId="7BA82AF7" w:rsidR="00D93FCC" w:rsidDel="003C19C7" w:rsidRDefault="002435EC">
            <w:pPr>
              <w:rPr>
                <w:del w:id="32990" w:author="瑋婷 徐" w:date="2025-01-03T17:04:00Z" w16du:dateUtc="2025-01-03T09:04:00Z"/>
                <w:rFonts w:ascii="Times New Roman" w:eastAsia="標楷體" w:hAnsi="Times New Roman" w:cs="Times New Roman"/>
                <w:i/>
              </w:rPr>
              <w:pPrChange w:id="32991" w:author="瑋婷 徐" w:date="2025-01-03T17:04:00Z" w16du:dateUtc="2025-01-03T09:04:00Z">
                <w:pPr>
                  <w:spacing w:line="276" w:lineRule="auto"/>
                </w:pPr>
              </w:pPrChange>
            </w:pPr>
            <w:del w:id="32992" w:author="瑋婷 徐" w:date="2025-01-03T17:04:00Z" w16du:dateUtc="2025-01-03T09:04:00Z">
              <w:r w:rsidDel="003C19C7">
                <w:rPr>
                  <w:rFonts w:ascii="Times New Roman" w:eastAsia="標楷體" w:hAnsi="Times New Roman" w:cs="Times New Roman"/>
                  <w:i/>
                  <w:iCs/>
                  <w:color w:val="000000"/>
                </w:rPr>
                <w:delText>Sittiparus castaneoventris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7F7E17D" w14:textId="7D8548EE" w:rsidR="00D93FCC" w:rsidDel="003C19C7" w:rsidRDefault="00D93FCC">
            <w:pPr>
              <w:rPr>
                <w:del w:id="32993" w:author="瑋婷 徐" w:date="2025-01-03T17:04:00Z" w16du:dateUtc="2025-01-03T09:04:00Z"/>
                <w:rFonts w:ascii="Times New Roman" w:eastAsia="標楷體" w:hAnsi="Times New Roman" w:cs="Times New Roman"/>
              </w:rPr>
              <w:pPrChange w:id="3299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B92351A" w14:textId="7D4BC553" w:rsidR="00D93FCC" w:rsidDel="003C19C7" w:rsidRDefault="00D93FCC">
            <w:pPr>
              <w:rPr>
                <w:del w:id="32995" w:author="瑋婷 徐" w:date="2025-01-03T17:04:00Z" w16du:dateUtc="2025-01-03T09:04:00Z"/>
                <w:rFonts w:ascii="Times New Roman" w:eastAsia="標楷體" w:hAnsi="Times New Roman" w:cs="Times New Roman"/>
              </w:rPr>
              <w:pPrChange w:id="3299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430C053B" w14:textId="5EDDEC86" w:rsidR="00D93FCC" w:rsidDel="003C19C7" w:rsidRDefault="00D93FCC">
            <w:pPr>
              <w:rPr>
                <w:del w:id="32997" w:author="瑋婷 徐" w:date="2025-01-03T17:04:00Z" w16du:dateUtc="2025-01-03T09:04:00Z"/>
                <w:rFonts w:ascii="Times New Roman" w:eastAsia="標楷體" w:hAnsi="Times New Roman" w:cs="Times New Roman"/>
              </w:rPr>
              <w:pPrChange w:id="3299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F3179A8" w14:textId="02C7B5C3" w:rsidR="00D93FCC" w:rsidDel="003C19C7" w:rsidRDefault="00D93FCC">
            <w:pPr>
              <w:rPr>
                <w:del w:id="32999" w:author="瑋婷 徐" w:date="2025-01-03T17:04:00Z" w16du:dateUtc="2025-01-03T09:04:00Z"/>
                <w:rFonts w:ascii="Times New Roman" w:eastAsia="標楷體" w:hAnsi="Times New Roman" w:cs="Times New Roman"/>
              </w:rPr>
              <w:pPrChange w:id="3300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6814F7F9" w14:textId="4294AE97" w:rsidR="00D93FCC" w:rsidDel="003C19C7" w:rsidRDefault="00D93FCC">
            <w:pPr>
              <w:rPr>
                <w:del w:id="33001" w:author="瑋婷 徐" w:date="2025-01-03T17:04:00Z" w16du:dateUtc="2025-01-03T09:04:00Z"/>
                <w:rFonts w:ascii="Times New Roman" w:eastAsia="標楷體" w:hAnsi="Times New Roman" w:cs="Times New Roman"/>
              </w:rPr>
              <w:pPrChange w:id="3300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779F26A" w14:textId="5CFAABE6" w:rsidR="00D93FCC" w:rsidDel="003C19C7" w:rsidRDefault="00D93FCC">
            <w:pPr>
              <w:rPr>
                <w:del w:id="33003" w:author="瑋婷 徐" w:date="2025-01-03T17:04:00Z" w16du:dateUtc="2025-01-03T09:04:00Z"/>
                <w:rFonts w:ascii="Times New Roman" w:eastAsia="標楷體" w:hAnsi="Times New Roman" w:cs="Times New Roman"/>
              </w:rPr>
              <w:pPrChange w:id="3300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C556FA6" w14:textId="17A18D9E" w:rsidR="00D93FCC" w:rsidDel="003C19C7" w:rsidRDefault="00D93FCC">
            <w:pPr>
              <w:rPr>
                <w:del w:id="33005" w:author="瑋婷 徐" w:date="2025-01-03T17:04:00Z" w16du:dateUtc="2025-01-03T09:04:00Z"/>
                <w:rFonts w:ascii="Times New Roman" w:eastAsia="標楷體" w:hAnsi="Times New Roman" w:cs="Times New Roman"/>
              </w:rPr>
              <w:pPrChange w:id="3300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24A9146A" w14:textId="2BC2B1ED" w:rsidR="00D93FCC" w:rsidDel="003C19C7" w:rsidRDefault="00D93FCC">
            <w:pPr>
              <w:rPr>
                <w:del w:id="33007" w:author="瑋婷 徐" w:date="2025-01-03T17:04:00Z" w16du:dateUtc="2025-01-03T09:04:00Z"/>
                <w:rFonts w:ascii="Times New Roman" w:eastAsia="標楷體" w:hAnsi="Times New Roman" w:cs="Times New Roman"/>
              </w:rPr>
              <w:pPrChange w:id="3300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580E993" w14:textId="51A484A7" w:rsidR="00D93FCC" w:rsidDel="003C19C7" w:rsidRDefault="002435EC">
            <w:pPr>
              <w:rPr>
                <w:del w:id="33009" w:author="瑋婷 徐" w:date="2025-01-03T17:04:00Z" w16du:dateUtc="2025-01-03T09:04:00Z"/>
                <w:rFonts w:ascii="Times New Roman" w:eastAsia="標楷體" w:hAnsi="Times New Roman" w:cs="Times New Roman"/>
              </w:rPr>
              <w:pPrChange w:id="33010" w:author="瑋婷 徐" w:date="2025-01-03T17:04:00Z" w16du:dateUtc="2025-01-03T09:04:00Z">
                <w:pPr>
                  <w:spacing w:line="276" w:lineRule="auto"/>
                  <w:jc w:val="center"/>
                </w:pPr>
              </w:pPrChange>
            </w:pPr>
            <w:del w:id="330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D8D4F52" w14:textId="2F81CE11" w:rsidR="00D93FCC" w:rsidDel="003C19C7" w:rsidRDefault="00D93FCC">
            <w:pPr>
              <w:rPr>
                <w:del w:id="33012" w:author="瑋婷 徐" w:date="2025-01-03T17:04:00Z" w16du:dateUtc="2025-01-03T09:04:00Z"/>
                <w:rFonts w:ascii="Times New Roman" w:eastAsia="標楷體" w:hAnsi="Times New Roman" w:cs="Times New Roman"/>
              </w:rPr>
              <w:pPrChange w:id="330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28C8FD" w14:textId="21CB1C06" w:rsidR="00D93FCC" w:rsidDel="003C19C7" w:rsidRDefault="00D93FCC">
            <w:pPr>
              <w:rPr>
                <w:del w:id="33014" w:author="瑋婷 徐" w:date="2025-01-03T17:04:00Z" w16du:dateUtc="2025-01-03T09:04:00Z"/>
                <w:rFonts w:ascii="Times New Roman" w:eastAsia="標楷體" w:hAnsi="Times New Roman" w:cs="Times New Roman"/>
              </w:rPr>
              <w:pPrChange w:id="33015"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4B387B3" w14:textId="07FECE5A" w:rsidR="00D93FCC" w:rsidDel="003C19C7" w:rsidRDefault="00D93FCC">
            <w:pPr>
              <w:rPr>
                <w:del w:id="33016" w:author="瑋婷 徐" w:date="2025-01-03T17:04:00Z" w16du:dateUtc="2025-01-03T09:04:00Z"/>
                <w:rFonts w:ascii="Times New Roman" w:eastAsia="標楷體" w:hAnsi="Times New Roman" w:cs="Times New Roman"/>
              </w:rPr>
              <w:pPrChange w:id="330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69A62F" w14:textId="553F00B3" w:rsidR="00D93FCC" w:rsidDel="003C19C7" w:rsidRDefault="00D93FCC">
            <w:pPr>
              <w:rPr>
                <w:del w:id="33018" w:author="瑋婷 徐" w:date="2025-01-03T17:04:00Z" w16du:dateUtc="2025-01-03T09:04:00Z"/>
                <w:rFonts w:ascii="Times New Roman" w:eastAsia="標楷體" w:hAnsi="Times New Roman" w:cs="Times New Roman"/>
              </w:rPr>
              <w:pPrChange w:id="330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192FD8" w14:textId="6D0AC118" w:rsidR="00D93FCC" w:rsidDel="003C19C7" w:rsidRDefault="00D93FCC">
            <w:pPr>
              <w:rPr>
                <w:del w:id="33020" w:author="瑋婷 徐" w:date="2025-01-03T17:04:00Z" w16du:dateUtc="2025-01-03T09:04:00Z"/>
                <w:rFonts w:ascii="Times New Roman" w:eastAsia="標楷體" w:hAnsi="Times New Roman" w:cs="Times New Roman"/>
              </w:rPr>
              <w:pPrChange w:id="330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74D31FB" w14:textId="509EAF67" w:rsidR="00D93FCC" w:rsidDel="003C19C7" w:rsidRDefault="00D93FCC">
            <w:pPr>
              <w:rPr>
                <w:del w:id="33022" w:author="瑋婷 徐" w:date="2025-01-03T17:04:00Z" w16du:dateUtc="2025-01-03T09:04:00Z"/>
                <w:rFonts w:ascii="Times New Roman" w:eastAsia="標楷體" w:hAnsi="Times New Roman" w:cs="Times New Roman"/>
              </w:rPr>
              <w:pPrChange w:id="330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835315" w14:textId="72BBDBA8" w:rsidR="00D93FCC" w:rsidDel="003C19C7" w:rsidRDefault="00D93FCC">
            <w:pPr>
              <w:rPr>
                <w:del w:id="33024" w:author="瑋婷 徐" w:date="2025-01-03T17:04:00Z" w16du:dateUtc="2025-01-03T09:04:00Z"/>
                <w:rFonts w:ascii="Times New Roman" w:eastAsia="標楷體" w:hAnsi="Times New Roman" w:cs="Times New Roman"/>
              </w:rPr>
              <w:pPrChange w:id="330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41731DC" w14:textId="2BE6A2AF" w:rsidR="00D93FCC" w:rsidDel="003C19C7" w:rsidRDefault="00D93FCC">
            <w:pPr>
              <w:rPr>
                <w:del w:id="33026" w:author="瑋婷 徐" w:date="2025-01-03T17:04:00Z" w16du:dateUtc="2025-01-03T09:04:00Z"/>
                <w:rFonts w:ascii="Times New Roman" w:eastAsia="標楷體" w:hAnsi="Times New Roman" w:cs="Times New Roman"/>
              </w:rPr>
              <w:pPrChange w:id="330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E0879B" w14:textId="49FBE7B8" w:rsidR="00D93FCC" w:rsidDel="003C19C7" w:rsidRDefault="00D93FCC">
            <w:pPr>
              <w:rPr>
                <w:del w:id="33028" w:author="瑋婷 徐" w:date="2025-01-03T17:04:00Z" w16du:dateUtc="2025-01-03T09:04:00Z"/>
                <w:rFonts w:ascii="Times New Roman" w:eastAsia="標楷體" w:hAnsi="Times New Roman" w:cs="Times New Roman"/>
              </w:rPr>
              <w:pPrChange w:id="330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BF3879" w14:textId="5FF55702" w:rsidR="00D93FCC" w:rsidDel="003C19C7" w:rsidRDefault="00D93FCC">
            <w:pPr>
              <w:rPr>
                <w:del w:id="33030" w:author="瑋婷 徐" w:date="2025-01-03T17:04:00Z" w16du:dateUtc="2025-01-03T09:04:00Z"/>
                <w:rFonts w:ascii="Times New Roman" w:eastAsia="標楷體" w:hAnsi="Times New Roman" w:cs="Times New Roman"/>
              </w:rPr>
              <w:pPrChange w:id="3303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AE65AD7" w14:textId="6217C769" w:rsidR="00D93FCC" w:rsidDel="003C19C7" w:rsidRDefault="00D93FCC">
            <w:pPr>
              <w:rPr>
                <w:del w:id="33032" w:author="瑋婷 徐" w:date="2025-01-03T17:04:00Z" w16du:dateUtc="2025-01-03T09:04:00Z"/>
                <w:rFonts w:ascii="Times New Roman" w:eastAsia="標楷體" w:hAnsi="Times New Roman" w:cs="Times New Roman"/>
              </w:rPr>
              <w:pPrChange w:id="330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37BEA0" w14:textId="4549DF43" w:rsidR="00D93FCC" w:rsidDel="003C19C7" w:rsidRDefault="00D93FCC">
            <w:pPr>
              <w:rPr>
                <w:del w:id="33034" w:author="瑋婷 徐" w:date="2025-01-03T17:04:00Z" w16du:dateUtc="2025-01-03T09:04:00Z"/>
                <w:rFonts w:ascii="Times New Roman" w:eastAsia="標楷體" w:hAnsi="Times New Roman" w:cs="Times New Roman"/>
              </w:rPr>
              <w:pPrChange w:id="330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98D5C5" w14:textId="3E06D832" w:rsidR="00D93FCC" w:rsidDel="003C19C7" w:rsidRDefault="00D93FCC">
            <w:pPr>
              <w:rPr>
                <w:del w:id="33036" w:author="瑋婷 徐" w:date="2025-01-03T17:04:00Z" w16du:dateUtc="2025-01-03T09:04:00Z"/>
                <w:rFonts w:ascii="Times New Roman" w:eastAsia="標楷體" w:hAnsi="Times New Roman" w:cs="Times New Roman"/>
              </w:rPr>
              <w:pPrChange w:id="330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4DB1A5" w14:textId="27A0BB40" w:rsidR="00D93FCC" w:rsidDel="003C19C7" w:rsidRDefault="00D93FCC">
            <w:pPr>
              <w:rPr>
                <w:del w:id="33038" w:author="瑋婷 徐" w:date="2025-01-03T17:04:00Z" w16du:dateUtc="2025-01-03T09:04:00Z"/>
                <w:rFonts w:ascii="Times New Roman" w:eastAsia="標楷體" w:hAnsi="Times New Roman" w:cs="Times New Roman"/>
              </w:rPr>
              <w:pPrChange w:id="3303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0A4E0EE" w14:textId="5C3C4BDB" w:rsidR="00D93FCC" w:rsidDel="003C19C7" w:rsidRDefault="00D93FCC">
            <w:pPr>
              <w:rPr>
                <w:del w:id="33040" w:author="瑋婷 徐" w:date="2025-01-03T17:04:00Z" w16du:dateUtc="2025-01-03T09:04:00Z"/>
                <w:rFonts w:ascii="Times New Roman" w:eastAsia="標楷體" w:hAnsi="Times New Roman" w:cs="Times New Roman"/>
              </w:rPr>
              <w:pPrChange w:id="330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055EA11" w14:textId="103706F3" w:rsidR="00D93FCC" w:rsidDel="003C19C7" w:rsidRDefault="00D93FCC">
            <w:pPr>
              <w:rPr>
                <w:del w:id="33042" w:author="瑋婷 徐" w:date="2025-01-03T17:04:00Z" w16du:dateUtc="2025-01-03T09:04:00Z"/>
                <w:rFonts w:ascii="Times New Roman" w:eastAsia="標楷體" w:hAnsi="Times New Roman" w:cs="Times New Roman"/>
              </w:rPr>
              <w:pPrChange w:id="330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0185AF" w14:textId="2A124B74" w:rsidR="00D93FCC" w:rsidDel="003C19C7" w:rsidRDefault="00D93FCC">
            <w:pPr>
              <w:rPr>
                <w:del w:id="33044" w:author="瑋婷 徐" w:date="2025-01-03T17:04:00Z" w16du:dateUtc="2025-01-03T09:04:00Z"/>
                <w:rFonts w:ascii="Times New Roman" w:eastAsia="標楷體" w:hAnsi="Times New Roman" w:cs="Times New Roman"/>
              </w:rPr>
              <w:pPrChange w:id="3304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4727FE9" w14:textId="1AE57D4E" w:rsidR="00D93FCC" w:rsidDel="003C19C7" w:rsidRDefault="00D93FCC">
            <w:pPr>
              <w:rPr>
                <w:del w:id="33046" w:author="瑋婷 徐" w:date="2025-01-03T17:04:00Z" w16du:dateUtc="2025-01-03T09:04:00Z"/>
                <w:rFonts w:ascii="Times New Roman" w:eastAsia="標楷體" w:hAnsi="Times New Roman" w:cs="Times New Roman"/>
              </w:rPr>
              <w:pPrChange w:id="330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7A1F8B8" w14:textId="7104DCD8" w:rsidR="00D93FCC" w:rsidDel="003C19C7" w:rsidRDefault="00D93FCC">
            <w:pPr>
              <w:rPr>
                <w:del w:id="33048" w:author="瑋婷 徐" w:date="2025-01-03T17:04:00Z" w16du:dateUtc="2025-01-03T09:04:00Z"/>
                <w:rFonts w:ascii="Times New Roman" w:eastAsia="標楷體" w:hAnsi="Times New Roman" w:cs="Times New Roman"/>
              </w:rPr>
              <w:pPrChange w:id="330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CF73F9" w14:textId="62993D8F" w:rsidR="00D93FCC" w:rsidDel="003C19C7" w:rsidRDefault="00D93FCC">
            <w:pPr>
              <w:rPr>
                <w:del w:id="33050" w:author="瑋婷 徐" w:date="2025-01-03T17:04:00Z" w16du:dateUtc="2025-01-03T09:04:00Z"/>
                <w:rFonts w:ascii="Times New Roman" w:eastAsia="標楷體" w:hAnsi="Times New Roman" w:cs="Times New Roman"/>
              </w:rPr>
              <w:pPrChange w:id="330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A0FC17" w14:textId="2BDB70CA" w:rsidR="00D93FCC" w:rsidDel="003C19C7" w:rsidRDefault="00D93FCC">
            <w:pPr>
              <w:rPr>
                <w:del w:id="33052" w:author="瑋婷 徐" w:date="2025-01-03T17:04:00Z" w16du:dateUtc="2025-01-03T09:04:00Z"/>
                <w:rFonts w:ascii="Times New Roman" w:eastAsia="標楷體" w:hAnsi="Times New Roman" w:cs="Times New Roman"/>
              </w:rPr>
              <w:pPrChange w:id="3305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F3AFA8" w14:textId="1C82C70F" w:rsidR="00D93FCC" w:rsidDel="003C19C7" w:rsidRDefault="00D93FCC">
            <w:pPr>
              <w:rPr>
                <w:del w:id="33054" w:author="瑋婷 徐" w:date="2025-01-03T17:04:00Z" w16du:dateUtc="2025-01-03T09:04:00Z"/>
                <w:rFonts w:ascii="Times New Roman" w:eastAsia="標楷體" w:hAnsi="Times New Roman" w:cs="Times New Roman"/>
              </w:rPr>
              <w:pPrChange w:id="330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A6ADCD" w14:textId="601B3D79" w:rsidR="00D93FCC" w:rsidDel="003C19C7" w:rsidRDefault="00D93FCC">
            <w:pPr>
              <w:rPr>
                <w:del w:id="33056" w:author="瑋婷 徐" w:date="2025-01-03T17:04:00Z" w16du:dateUtc="2025-01-03T09:04:00Z"/>
                <w:rFonts w:ascii="Times New Roman" w:eastAsia="標楷體" w:hAnsi="Times New Roman" w:cs="Times New Roman"/>
              </w:rPr>
              <w:pPrChange w:id="330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666F49" w14:textId="10123F8C" w:rsidR="00D93FCC" w:rsidDel="003C19C7" w:rsidRDefault="00D93FCC">
            <w:pPr>
              <w:rPr>
                <w:del w:id="33058" w:author="瑋婷 徐" w:date="2025-01-03T17:04:00Z" w16du:dateUtc="2025-01-03T09:04:00Z"/>
                <w:rFonts w:ascii="Times New Roman" w:eastAsia="標楷體" w:hAnsi="Times New Roman" w:cs="Times New Roman"/>
              </w:rPr>
              <w:pPrChange w:id="3305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EC806E2" w14:textId="271CA99D" w:rsidR="00D93FCC" w:rsidDel="003C19C7" w:rsidRDefault="00D93FCC">
            <w:pPr>
              <w:rPr>
                <w:del w:id="33060" w:author="瑋婷 徐" w:date="2025-01-03T17:04:00Z" w16du:dateUtc="2025-01-03T09:04:00Z"/>
                <w:rFonts w:ascii="Times New Roman" w:eastAsia="標楷體" w:hAnsi="Times New Roman" w:cs="Times New Roman"/>
              </w:rPr>
              <w:pPrChange w:id="3306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ABCCAE5" w14:textId="11A3B804" w:rsidR="00D93FCC" w:rsidDel="003C19C7" w:rsidRDefault="00D93FCC">
            <w:pPr>
              <w:rPr>
                <w:del w:id="33062" w:author="瑋婷 徐" w:date="2025-01-03T17:04:00Z" w16du:dateUtc="2025-01-03T09:04:00Z"/>
                <w:rFonts w:ascii="Times New Roman" w:eastAsia="標楷體" w:hAnsi="Times New Roman" w:cs="Times New Roman"/>
              </w:rPr>
              <w:pPrChange w:id="33063" w:author="瑋婷 徐" w:date="2025-01-03T17:04:00Z" w16du:dateUtc="2025-01-03T09:04:00Z">
                <w:pPr>
                  <w:spacing w:line="276" w:lineRule="auto"/>
                  <w:jc w:val="center"/>
                </w:pPr>
              </w:pPrChange>
            </w:pPr>
          </w:p>
        </w:tc>
      </w:tr>
      <w:tr w:rsidR="00000000" w:rsidDel="003C19C7" w14:paraId="3FF5DC5D" w14:textId="0C522197">
        <w:trPr>
          <w:cantSplit/>
          <w:jc w:val="center"/>
          <w:del w:id="3306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FDE29DD" w14:textId="4D6A574F" w:rsidR="00D93FCC" w:rsidDel="003C19C7" w:rsidRDefault="002435EC">
            <w:pPr>
              <w:rPr>
                <w:del w:id="33065" w:author="瑋婷 徐" w:date="2025-01-03T17:04:00Z" w16du:dateUtc="2025-01-03T09:04:00Z"/>
                <w:rFonts w:ascii="Times New Roman" w:eastAsia="標楷體" w:hAnsi="Times New Roman" w:cs="Times New Roman"/>
              </w:rPr>
              <w:pPrChange w:id="33066" w:author="瑋婷 徐" w:date="2025-01-03T17:04:00Z" w16du:dateUtc="2025-01-03T09:04:00Z">
                <w:pPr>
                  <w:spacing w:line="276" w:lineRule="auto"/>
                </w:pPr>
              </w:pPrChange>
            </w:pPr>
            <w:del w:id="33067" w:author="瑋婷 徐" w:date="2025-01-03T17:04:00Z" w16du:dateUtc="2025-01-03T09:04:00Z">
              <w:r w:rsidDel="003C19C7">
                <w:rPr>
                  <w:rFonts w:ascii="Times New Roman" w:eastAsia="標楷體" w:hAnsi="Times New Roman" w:cs="Times New Roman"/>
                  <w:color w:val="000000"/>
                </w:rPr>
                <w:delText>青背山雀</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8F8E48B" w14:textId="50F87E8C" w:rsidR="00D93FCC" w:rsidDel="003C19C7" w:rsidRDefault="002435EC">
            <w:pPr>
              <w:rPr>
                <w:del w:id="33068" w:author="瑋婷 徐" w:date="2025-01-03T17:04:00Z" w16du:dateUtc="2025-01-03T09:04:00Z"/>
                <w:rFonts w:ascii="Times New Roman" w:eastAsia="標楷體" w:hAnsi="Times New Roman" w:cs="Times New Roman"/>
                <w:i/>
              </w:rPr>
              <w:pPrChange w:id="33069" w:author="瑋婷 徐" w:date="2025-01-03T17:04:00Z" w16du:dateUtc="2025-01-03T09:04:00Z">
                <w:pPr>
                  <w:spacing w:line="276" w:lineRule="auto"/>
                </w:pPr>
              </w:pPrChange>
            </w:pPr>
            <w:del w:id="33070" w:author="瑋婷 徐" w:date="2025-01-03T17:04:00Z" w16du:dateUtc="2025-01-03T09:04:00Z">
              <w:r w:rsidDel="003C19C7">
                <w:rPr>
                  <w:rFonts w:ascii="Times New Roman" w:eastAsia="標楷體" w:hAnsi="Times New Roman" w:cs="Times New Roman"/>
                  <w:i/>
                  <w:iCs/>
                  <w:color w:val="000000"/>
                </w:rPr>
                <w:delText>Parus monticolus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F64797F" w14:textId="04BD25B4" w:rsidR="00D93FCC" w:rsidDel="003C19C7" w:rsidRDefault="002435EC">
            <w:pPr>
              <w:rPr>
                <w:del w:id="33071" w:author="瑋婷 徐" w:date="2025-01-03T17:04:00Z" w16du:dateUtc="2025-01-03T09:04:00Z"/>
                <w:rFonts w:ascii="Times New Roman" w:eastAsia="標楷體" w:hAnsi="Times New Roman" w:cs="Times New Roman"/>
              </w:rPr>
              <w:pPrChange w:id="33072" w:author="瑋婷 徐" w:date="2025-01-03T17:04:00Z" w16du:dateUtc="2025-01-03T09:04:00Z">
                <w:pPr>
                  <w:spacing w:line="276" w:lineRule="auto"/>
                  <w:jc w:val="center"/>
                </w:pPr>
              </w:pPrChange>
            </w:pPr>
            <w:del w:id="33073"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1C95BE2D" w14:textId="675C2F19" w:rsidR="00D93FCC" w:rsidDel="003C19C7" w:rsidRDefault="00D93FCC">
            <w:pPr>
              <w:rPr>
                <w:del w:id="33074" w:author="瑋婷 徐" w:date="2025-01-03T17:04:00Z" w16du:dateUtc="2025-01-03T09:04:00Z"/>
                <w:rFonts w:ascii="Times New Roman" w:eastAsia="標楷體" w:hAnsi="Times New Roman" w:cs="Times New Roman"/>
              </w:rPr>
              <w:pPrChange w:id="3307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7AD914D" w14:textId="5687C193" w:rsidR="00D93FCC" w:rsidDel="003C19C7" w:rsidRDefault="00D93FCC">
            <w:pPr>
              <w:rPr>
                <w:del w:id="33076" w:author="瑋婷 徐" w:date="2025-01-03T17:04:00Z" w16du:dateUtc="2025-01-03T09:04:00Z"/>
                <w:rFonts w:ascii="Times New Roman" w:eastAsia="標楷體" w:hAnsi="Times New Roman" w:cs="Times New Roman"/>
              </w:rPr>
              <w:pPrChange w:id="3307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18ABFF5B" w14:textId="311A0908" w:rsidR="00D93FCC" w:rsidDel="003C19C7" w:rsidRDefault="00D93FCC">
            <w:pPr>
              <w:rPr>
                <w:del w:id="33078" w:author="瑋婷 徐" w:date="2025-01-03T17:04:00Z" w16du:dateUtc="2025-01-03T09:04:00Z"/>
                <w:rFonts w:ascii="Times New Roman" w:eastAsia="標楷體" w:hAnsi="Times New Roman" w:cs="Times New Roman"/>
              </w:rPr>
              <w:pPrChange w:id="3307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19700B5F" w14:textId="4ED94F92" w:rsidR="00D93FCC" w:rsidDel="003C19C7" w:rsidRDefault="00D93FCC">
            <w:pPr>
              <w:rPr>
                <w:del w:id="33080" w:author="瑋婷 徐" w:date="2025-01-03T17:04:00Z" w16du:dateUtc="2025-01-03T09:04:00Z"/>
                <w:rFonts w:ascii="Times New Roman" w:eastAsia="標楷體" w:hAnsi="Times New Roman" w:cs="Times New Roman"/>
              </w:rPr>
              <w:pPrChange w:id="3308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A70EFA9" w14:textId="6A56C002" w:rsidR="00D93FCC" w:rsidDel="003C19C7" w:rsidRDefault="002435EC">
            <w:pPr>
              <w:rPr>
                <w:del w:id="33082" w:author="瑋婷 徐" w:date="2025-01-03T17:04:00Z" w16du:dateUtc="2025-01-03T09:04:00Z"/>
                <w:rFonts w:ascii="Times New Roman" w:eastAsia="標楷體" w:hAnsi="Times New Roman" w:cs="Times New Roman"/>
              </w:rPr>
              <w:pPrChange w:id="33083" w:author="瑋婷 徐" w:date="2025-01-03T17:04:00Z" w16du:dateUtc="2025-01-03T09:04:00Z">
                <w:pPr>
                  <w:spacing w:line="276" w:lineRule="auto"/>
                  <w:jc w:val="center"/>
                </w:pPr>
              </w:pPrChange>
            </w:pPr>
            <w:del w:id="33084"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59A7106B" w14:textId="1D10F675" w:rsidR="00D93FCC" w:rsidDel="003C19C7" w:rsidRDefault="00D93FCC">
            <w:pPr>
              <w:rPr>
                <w:del w:id="33085" w:author="瑋婷 徐" w:date="2025-01-03T17:04:00Z" w16du:dateUtc="2025-01-03T09:04:00Z"/>
                <w:rFonts w:ascii="Times New Roman" w:eastAsia="標楷體" w:hAnsi="Times New Roman" w:cs="Times New Roman"/>
              </w:rPr>
              <w:pPrChange w:id="3308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792DB39B" w14:textId="5343CAD7" w:rsidR="00D93FCC" w:rsidDel="003C19C7" w:rsidRDefault="002435EC">
            <w:pPr>
              <w:rPr>
                <w:del w:id="33087" w:author="瑋婷 徐" w:date="2025-01-03T17:04:00Z" w16du:dateUtc="2025-01-03T09:04:00Z"/>
                <w:rFonts w:ascii="Times New Roman" w:eastAsia="標楷體" w:hAnsi="Times New Roman" w:cs="Times New Roman"/>
              </w:rPr>
              <w:pPrChange w:id="33088" w:author="瑋婷 徐" w:date="2025-01-03T17:04:00Z" w16du:dateUtc="2025-01-03T09:04:00Z">
                <w:pPr>
                  <w:spacing w:line="276" w:lineRule="auto"/>
                  <w:jc w:val="center"/>
                </w:pPr>
              </w:pPrChange>
            </w:pPr>
            <w:del w:id="33089"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6950403C" w14:textId="6AC96BDA" w:rsidR="00D93FCC" w:rsidDel="003C19C7" w:rsidRDefault="00D93FCC">
            <w:pPr>
              <w:rPr>
                <w:del w:id="33090" w:author="瑋婷 徐" w:date="2025-01-03T17:04:00Z" w16du:dateUtc="2025-01-03T09:04:00Z"/>
                <w:rFonts w:ascii="Times New Roman" w:eastAsia="標楷體" w:hAnsi="Times New Roman" w:cs="Times New Roman"/>
              </w:rPr>
              <w:pPrChange w:id="330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BD329C" w14:textId="4C3B6A8D" w:rsidR="00D93FCC" w:rsidDel="003C19C7" w:rsidRDefault="00D93FCC">
            <w:pPr>
              <w:rPr>
                <w:del w:id="33092" w:author="瑋婷 徐" w:date="2025-01-03T17:04:00Z" w16du:dateUtc="2025-01-03T09:04:00Z"/>
                <w:rFonts w:ascii="Times New Roman" w:eastAsia="標楷體" w:hAnsi="Times New Roman" w:cs="Times New Roman"/>
              </w:rPr>
              <w:pPrChange w:id="330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4B6B54" w14:textId="52FB792B" w:rsidR="00D93FCC" w:rsidDel="003C19C7" w:rsidRDefault="002435EC">
            <w:pPr>
              <w:rPr>
                <w:del w:id="33094" w:author="瑋婷 徐" w:date="2025-01-03T17:04:00Z" w16du:dateUtc="2025-01-03T09:04:00Z"/>
                <w:rFonts w:ascii="Times New Roman" w:eastAsia="標楷體" w:hAnsi="Times New Roman" w:cs="Times New Roman"/>
              </w:rPr>
              <w:pPrChange w:id="33095" w:author="瑋婷 徐" w:date="2025-01-03T17:04:00Z" w16du:dateUtc="2025-01-03T09:04:00Z">
                <w:pPr>
                  <w:spacing w:line="276" w:lineRule="auto"/>
                  <w:jc w:val="center"/>
                </w:pPr>
              </w:pPrChange>
            </w:pPr>
            <w:del w:id="33096"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5F615B7E" w14:textId="66F26A8D" w:rsidR="00D93FCC" w:rsidDel="003C19C7" w:rsidRDefault="002435EC">
            <w:pPr>
              <w:rPr>
                <w:del w:id="33097" w:author="瑋婷 徐" w:date="2025-01-03T17:04:00Z" w16du:dateUtc="2025-01-03T09:04:00Z"/>
                <w:rFonts w:ascii="Times New Roman" w:eastAsia="標楷體" w:hAnsi="Times New Roman" w:cs="Times New Roman"/>
              </w:rPr>
              <w:pPrChange w:id="33098" w:author="瑋婷 徐" w:date="2025-01-03T17:04:00Z" w16du:dateUtc="2025-01-03T09:04:00Z">
                <w:pPr>
                  <w:spacing w:line="276" w:lineRule="auto"/>
                  <w:jc w:val="center"/>
                </w:pPr>
              </w:pPrChange>
            </w:pPr>
            <w:del w:id="3309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4FFD2C8" w14:textId="686DF05F" w:rsidR="00D93FCC" w:rsidDel="003C19C7" w:rsidRDefault="002435EC">
            <w:pPr>
              <w:rPr>
                <w:del w:id="33100" w:author="瑋婷 徐" w:date="2025-01-03T17:04:00Z" w16du:dateUtc="2025-01-03T09:04:00Z"/>
                <w:rFonts w:ascii="Times New Roman" w:eastAsia="標楷體" w:hAnsi="Times New Roman" w:cs="Times New Roman"/>
              </w:rPr>
              <w:pPrChange w:id="33101" w:author="瑋婷 徐" w:date="2025-01-03T17:04:00Z" w16du:dateUtc="2025-01-03T09:04:00Z">
                <w:pPr>
                  <w:spacing w:line="276" w:lineRule="auto"/>
                  <w:jc w:val="center"/>
                </w:pPr>
              </w:pPrChange>
            </w:pPr>
            <w:del w:id="3310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5460C9C" w14:textId="5CAB6DE9" w:rsidR="00D93FCC" w:rsidDel="003C19C7" w:rsidRDefault="00D93FCC">
            <w:pPr>
              <w:rPr>
                <w:del w:id="33103" w:author="瑋婷 徐" w:date="2025-01-03T17:04:00Z" w16du:dateUtc="2025-01-03T09:04:00Z"/>
                <w:rFonts w:ascii="Times New Roman" w:eastAsia="標楷體" w:hAnsi="Times New Roman" w:cs="Times New Roman"/>
              </w:rPr>
              <w:pPrChange w:id="331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B5EA139" w14:textId="37A47815" w:rsidR="00D93FCC" w:rsidDel="003C19C7" w:rsidRDefault="00D93FCC">
            <w:pPr>
              <w:rPr>
                <w:del w:id="33105" w:author="瑋婷 徐" w:date="2025-01-03T17:04:00Z" w16du:dateUtc="2025-01-03T09:04:00Z"/>
                <w:rFonts w:ascii="Times New Roman" w:eastAsia="標楷體" w:hAnsi="Times New Roman" w:cs="Times New Roman"/>
              </w:rPr>
              <w:pPrChange w:id="331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5BFEC4" w14:textId="760F566A" w:rsidR="00D93FCC" w:rsidDel="003C19C7" w:rsidRDefault="002435EC">
            <w:pPr>
              <w:rPr>
                <w:del w:id="33107" w:author="瑋婷 徐" w:date="2025-01-03T17:04:00Z" w16du:dateUtc="2025-01-03T09:04:00Z"/>
                <w:rFonts w:ascii="Times New Roman" w:eastAsia="標楷體" w:hAnsi="Times New Roman" w:cs="Times New Roman"/>
              </w:rPr>
              <w:pPrChange w:id="33108" w:author="瑋婷 徐" w:date="2025-01-03T17:04:00Z" w16du:dateUtc="2025-01-03T09:04:00Z">
                <w:pPr>
                  <w:spacing w:line="276" w:lineRule="auto"/>
                  <w:jc w:val="center"/>
                </w:pPr>
              </w:pPrChange>
            </w:pPr>
            <w:del w:id="331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C49972A" w14:textId="6DAC2D00" w:rsidR="00D93FCC" w:rsidDel="003C19C7" w:rsidRDefault="002435EC">
            <w:pPr>
              <w:rPr>
                <w:del w:id="33110" w:author="瑋婷 徐" w:date="2025-01-03T17:04:00Z" w16du:dateUtc="2025-01-03T09:04:00Z"/>
                <w:rFonts w:ascii="Times New Roman" w:eastAsia="標楷體" w:hAnsi="Times New Roman" w:cs="Times New Roman"/>
              </w:rPr>
              <w:pPrChange w:id="33111" w:author="瑋婷 徐" w:date="2025-01-03T17:04:00Z" w16du:dateUtc="2025-01-03T09:04:00Z">
                <w:pPr>
                  <w:spacing w:line="276" w:lineRule="auto"/>
                  <w:jc w:val="center"/>
                </w:pPr>
              </w:pPrChange>
            </w:pPr>
            <w:del w:id="331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E39311A" w14:textId="01473876" w:rsidR="00D93FCC" w:rsidDel="003C19C7" w:rsidRDefault="00D93FCC">
            <w:pPr>
              <w:rPr>
                <w:del w:id="33113" w:author="瑋婷 徐" w:date="2025-01-03T17:04:00Z" w16du:dateUtc="2025-01-03T09:04:00Z"/>
                <w:rFonts w:ascii="Times New Roman" w:eastAsia="標楷體" w:hAnsi="Times New Roman" w:cs="Times New Roman"/>
              </w:rPr>
              <w:pPrChange w:id="331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1D7C3F" w14:textId="5753F839" w:rsidR="00D93FCC" w:rsidDel="003C19C7" w:rsidRDefault="002435EC">
            <w:pPr>
              <w:rPr>
                <w:del w:id="33115" w:author="瑋婷 徐" w:date="2025-01-03T17:04:00Z" w16du:dateUtc="2025-01-03T09:04:00Z"/>
                <w:rFonts w:ascii="Times New Roman" w:eastAsia="標楷體" w:hAnsi="Times New Roman" w:cs="Times New Roman"/>
              </w:rPr>
              <w:pPrChange w:id="33116" w:author="瑋婷 徐" w:date="2025-01-03T17:04:00Z" w16du:dateUtc="2025-01-03T09:04:00Z">
                <w:pPr>
                  <w:spacing w:line="276" w:lineRule="auto"/>
                  <w:jc w:val="center"/>
                </w:pPr>
              </w:pPrChange>
            </w:pPr>
            <w:del w:id="3311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7D3479DD" w14:textId="4B66904A" w:rsidR="00D93FCC" w:rsidDel="003C19C7" w:rsidRDefault="00D93FCC">
            <w:pPr>
              <w:rPr>
                <w:del w:id="33118" w:author="瑋婷 徐" w:date="2025-01-03T17:04:00Z" w16du:dateUtc="2025-01-03T09:04:00Z"/>
                <w:rFonts w:ascii="Times New Roman" w:eastAsia="標楷體" w:hAnsi="Times New Roman" w:cs="Times New Roman"/>
              </w:rPr>
              <w:pPrChange w:id="331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341296" w14:textId="38BA467E" w:rsidR="00D93FCC" w:rsidDel="003C19C7" w:rsidRDefault="00D93FCC">
            <w:pPr>
              <w:rPr>
                <w:del w:id="33120" w:author="瑋婷 徐" w:date="2025-01-03T17:04:00Z" w16du:dateUtc="2025-01-03T09:04:00Z"/>
                <w:rFonts w:ascii="Times New Roman" w:eastAsia="標楷體" w:hAnsi="Times New Roman" w:cs="Times New Roman"/>
              </w:rPr>
              <w:pPrChange w:id="331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B9F5B6" w14:textId="740ECCB5" w:rsidR="00D93FCC" w:rsidDel="003C19C7" w:rsidRDefault="002435EC">
            <w:pPr>
              <w:rPr>
                <w:del w:id="33122" w:author="瑋婷 徐" w:date="2025-01-03T17:04:00Z" w16du:dateUtc="2025-01-03T09:04:00Z"/>
                <w:rFonts w:ascii="Times New Roman" w:eastAsia="標楷體" w:hAnsi="Times New Roman" w:cs="Times New Roman"/>
              </w:rPr>
              <w:pPrChange w:id="33123" w:author="瑋婷 徐" w:date="2025-01-03T17:04:00Z" w16du:dateUtc="2025-01-03T09:04:00Z">
                <w:pPr>
                  <w:spacing w:line="276" w:lineRule="auto"/>
                  <w:jc w:val="center"/>
                </w:pPr>
              </w:pPrChange>
            </w:pPr>
            <w:del w:id="3312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A140C33" w14:textId="76D026D3" w:rsidR="00D93FCC" w:rsidDel="003C19C7" w:rsidRDefault="00D93FCC">
            <w:pPr>
              <w:rPr>
                <w:del w:id="33125" w:author="瑋婷 徐" w:date="2025-01-03T17:04:00Z" w16du:dateUtc="2025-01-03T09:04:00Z"/>
                <w:rFonts w:ascii="Times New Roman" w:eastAsia="標楷體" w:hAnsi="Times New Roman" w:cs="Times New Roman"/>
              </w:rPr>
              <w:pPrChange w:id="3312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E24EC80" w14:textId="2A6E5C39" w:rsidR="00D93FCC" w:rsidDel="003C19C7" w:rsidRDefault="00D93FCC">
            <w:pPr>
              <w:rPr>
                <w:del w:id="33127" w:author="瑋婷 徐" w:date="2025-01-03T17:04:00Z" w16du:dateUtc="2025-01-03T09:04:00Z"/>
                <w:rFonts w:ascii="Times New Roman" w:eastAsia="標楷體" w:hAnsi="Times New Roman" w:cs="Times New Roman"/>
              </w:rPr>
              <w:pPrChange w:id="331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91BA87" w14:textId="66D4BC03" w:rsidR="00D93FCC" w:rsidDel="003C19C7" w:rsidRDefault="00D93FCC">
            <w:pPr>
              <w:rPr>
                <w:del w:id="33129" w:author="瑋婷 徐" w:date="2025-01-03T17:04:00Z" w16du:dateUtc="2025-01-03T09:04:00Z"/>
                <w:rFonts w:ascii="Times New Roman" w:eastAsia="標楷體" w:hAnsi="Times New Roman" w:cs="Times New Roman"/>
              </w:rPr>
              <w:pPrChange w:id="331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AD8038" w14:textId="0A3DBFF8" w:rsidR="00D93FCC" w:rsidDel="003C19C7" w:rsidRDefault="00D93FCC">
            <w:pPr>
              <w:rPr>
                <w:del w:id="33131" w:author="瑋婷 徐" w:date="2025-01-03T17:04:00Z" w16du:dateUtc="2025-01-03T09:04:00Z"/>
                <w:rFonts w:ascii="Times New Roman" w:eastAsia="標楷體" w:hAnsi="Times New Roman" w:cs="Times New Roman"/>
              </w:rPr>
              <w:pPrChange w:id="3313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91CC082" w14:textId="7DFA50C0" w:rsidR="00D93FCC" w:rsidDel="003C19C7" w:rsidRDefault="00D93FCC">
            <w:pPr>
              <w:rPr>
                <w:del w:id="33133" w:author="瑋婷 徐" w:date="2025-01-03T17:04:00Z" w16du:dateUtc="2025-01-03T09:04:00Z"/>
                <w:rFonts w:ascii="Times New Roman" w:eastAsia="標楷體" w:hAnsi="Times New Roman" w:cs="Times New Roman"/>
              </w:rPr>
              <w:pPrChange w:id="331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11FEBD" w14:textId="06F8D6C8" w:rsidR="00D93FCC" w:rsidDel="003C19C7" w:rsidRDefault="00D93FCC">
            <w:pPr>
              <w:rPr>
                <w:del w:id="33135" w:author="瑋婷 徐" w:date="2025-01-03T17:04:00Z" w16du:dateUtc="2025-01-03T09:04:00Z"/>
                <w:rFonts w:ascii="Times New Roman" w:eastAsia="標楷體" w:hAnsi="Times New Roman" w:cs="Times New Roman"/>
              </w:rPr>
              <w:pPrChange w:id="331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666564" w14:textId="1354620B" w:rsidR="00D93FCC" w:rsidDel="003C19C7" w:rsidRDefault="00D93FCC">
            <w:pPr>
              <w:rPr>
                <w:del w:id="33137" w:author="瑋婷 徐" w:date="2025-01-03T17:04:00Z" w16du:dateUtc="2025-01-03T09:04:00Z"/>
                <w:rFonts w:ascii="Times New Roman" w:eastAsia="標楷體" w:hAnsi="Times New Roman" w:cs="Times New Roman"/>
              </w:rPr>
              <w:pPrChange w:id="331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34C60CE" w14:textId="29204F61" w:rsidR="00D93FCC" w:rsidDel="003C19C7" w:rsidRDefault="002435EC">
            <w:pPr>
              <w:rPr>
                <w:del w:id="33139" w:author="瑋婷 徐" w:date="2025-01-03T17:04:00Z" w16du:dateUtc="2025-01-03T09:04:00Z"/>
                <w:rFonts w:ascii="Times New Roman" w:eastAsia="標楷體" w:hAnsi="Times New Roman" w:cs="Times New Roman"/>
              </w:rPr>
              <w:pPrChange w:id="33140" w:author="瑋婷 徐" w:date="2025-01-03T17:04:00Z" w16du:dateUtc="2025-01-03T09:04:00Z">
                <w:pPr>
                  <w:spacing w:line="276" w:lineRule="auto"/>
                  <w:jc w:val="center"/>
                </w:pPr>
              </w:pPrChange>
            </w:pPr>
            <w:del w:id="3314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642A9082" w14:textId="5792085D" w:rsidR="00D93FCC" w:rsidDel="003C19C7" w:rsidRDefault="00D93FCC">
            <w:pPr>
              <w:rPr>
                <w:del w:id="33142" w:author="瑋婷 徐" w:date="2025-01-03T17:04:00Z" w16du:dateUtc="2025-01-03T09:04:00Z"/>
                <w:rFonts w:ascii="Times New Roman" w:eastAsia="標楷體" w:hAnsi="Times New Roman" w:cs="Times New Roman"/>
              </w:rPr>
              <w:pPrChange w:id="331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F6A49E" w14:textId="1857C69B" w:rsidR="00D93FCC" w:rsidDel="003C19C7" w:rsidRDefault="00D93FCC">
            <w:pPr>
              <w:rPr>
                <w:del w:id="33144" w:author="瑋婷 徐" w:date="2025-01-03T17:04:00Z" w16du:dateUtc="2025-01-03T09:04:00Z"/>
                <w:rFonts w:ascii="Times New Roman" w:eastAsia="標楷體" w:hAnsi="Times New Roman" w:cs="Times New Roman"/>
              </w:rPr>
              <w:pPrChange w:id="331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160FA0" w14:textId="7A6AF495" w:rsidR="00D93FCC" w:rsidDel="003C19C7" w:rsidRDefault="00D93FCC">
            <w:pPr>
              <w:rPr>
                <w:del w:id="33146" w:author="瑋婷 徐" w:date="2025-01-03T17:04:00Z" w16du:dateUtc="2025-01-03T09:04:00Z"/>
                <w:rFonts w:ascii="Times New Roman" w:eastAsia="標楷體" w:hAnsi="Times New Roman" w:cs="Times New Roman"/>
              </w:rPr>
              <w:pPrChange w:id="3314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D6238E1" w14:textId="7435F4E2" w:rsidR="00D93FCC" w:rsidDel="003C19C7" w:rsidRDefault="00D93FCC">
            <w:pPr>
              <w:rPr>
                <w:del w:id="33148" w:author="瑋婷 徐" w:date="2025-01-03T17:04:00Z" w16du:dateUtc="2025-01-03T09:04:00Z"/>
                <w:rFonts w:ascii="Times New Roman" w:eastAsia="標楷體" w:hAnsi="Times New Roman" w:cs="Times New Roman"/>
              </w:rPr>
              <w:pPrChange w:id="3314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C2CDBB7" w14:textId="55006C93" w:rsidR="00D93FCC" w:rsidDel="003C19C7" w:rsidRDefault="00D93FCC">
            <w:pPr>
              <w:rPr>
                <w:del w:id="33150" w:author="瑋婷 徐" w:date="2025-01-03T17:04:00Z" w16du:dateUtc="2025-01-03T09:04:00Z"/>
                <w:rFonts w:ascii="Times New Roman" w:eastAsia="標楷體" w:hAnsi="Times New Roman" w:cs="Times New Roman"/>
              </w:rPr>
              <w:pPrChange w:id="33151" w:author="瑋婷 徐" w:date="2025-01-03T17:04:00Z" w16du:dateUtc="2025-01-03T09:04:00Z">
                <w:pPr>
                  <w:spacing w:line="276" w:lineRule="auto"/>
                  <w:jc w:val="center"/>
                </w:pPr>
              </w:pPrChange>
            </w:pPr>
          </w:p>
        </w:tc>
      </w:tr>
      <w:tr w:rsidR="00000000" w:rsidDel="003C19C7" w14:paraId="6D16DDC4" w14:textId="4ACD229E">
        <w:trPr>
          <w:cantSplit/>
          <w:jc w:val="center"/>
          <w:del w:id="3315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613B04E" w14:textId="1829B80E" w:rsidR="00D93FCC" w:rsidDel="003C19C7" w:rsidRDefault="002435EC">
            <w:pPr>
              <w:rPr>
                <w:del w:id="33153" w:author="瑋婷 徐" w:date="2025-01-03T17:04:00Z" w16du:dateUtc="2025-01-03T09:04:00Z"/>
                <w:rFonts w:ascii="Times New Roman" w:eastAsia="標楷體" w:hAnsi="Times New Roman" w:cs="Times New Roman"/>
              </w:rPr>
              <w:pPrChange w:id="33154" w:author="瑋婷 徐" w:date="2025-01-03T17:04:00Z" w16du:dateUtc="2025-01-03T09:04:00Z">
                <w:pPr>
                  <w:spacing w:line="276" w:lineRule="auto"/>
                </w:pPr>
              </w:pPrChange>
            </w:pPr>
            <w:del w:id="33155" w:author="瑋婷 徐" w:date="2025-01-03T17:04:00Z" w16du:dateUtc="2025-01-03T09:04:00Z">
              <w:r w:rsidDel="003C19C7">
                <w:rPr>
                  <w:rFonts w:ascii="Times New Roman" w:eastAsia="標楷體" w:hAnsi="Times New Roman" w:cs="Times New Roman"/>
                  <w:color w:val="000000"/>
                </w:rPr>
                <w:delText>黃山雀</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C5F75FB" w14:textId="30864CEC" w:rsidR="00D93FCC" w:rsidDel="003C19C7" w:rsidRDefault="002435EC">
            <w:pPr>
              <w:rPr>
                <w:del w:id="33156" w:author="瑋婷 徐" w:date="2025-01-03T17:04:00Z" w16du:dateUtc="2025-01-03T09:04:00Z"/>
                <w:rFonts w:ascii="Times New Roman" w:eastAsia="標楷體" w:hAnsi="Times New Roman" w:cs="Times New Roman"/>
                <w:i/>
              </w:rPr>
              <w:pPrChange w:id="33157" w:author="瑋婷 徐" w:date="2025-01-03T17:04:00Z" w16du:dateUtc="2025-01-03T09:04:00Z">
                <w:pPr>
                  <w:spacing w:line="276" w:lineRule="auto"/>
                </w:pPr>
              </w:pPrChange>
            </w:pPr>
            <w:del w:id="33158" w:author="瑋婷 徐" w:date="2025-01-03T17:04:00Z" w16du:dateUtc="2025-01-03T09:04:00Z">
              <w:r w:rsidDel="003C19C7">
                <w:rPr>
                  <w:rFonts w:ascii="Times New Roman" w:eastAsia="標楷體" w:hAnsi="Times New Roman" w:cs="Times New Roman"/>
                  <w:i/>
                  <w:iCs/>
                  <w:color w:val="000000"/>
                </w:rPr>
                <w:delText>Machlolophus holsti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53DE944" w14:textId="2B41D8E5" w:rsidR="00D93FCC" w:rsidDel="003C19C7" w:rsidRDefault="00D93FCC">
            <w:pPr>
              <w:rPr>
                <w:del w:id="33159" w:author="瑋婷 徐" w:date="2025-01-03T17:04:00Z" w16du:dateUtc="2025-01-03T09:04:00Z"/>
                <w:rFonts w:ascii="Times New Roman" w:eastAsia="標楷體" w:hAnsi="Times New Roman" w:cs="Times New Roman"/>
              </w:rPr>
              <w:pPrChange w:id="3316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32A8954" w14:textId="182A96E5" w:rsidR="00D93FCC" w:rsidDel="003C19C7" w:rsidRDefault="00D93FCC">
            <w:pPr>
              <w:rPr>
                <w:del w:id="33161" w:author="瑋婷 徐" w:date="2025-01-03T17:04:00Z" w16du:dateUtc="2025-01-03T09:04:00Z"/>
                <w:rFonts w:ascii="Times New Roman" w:eastAsia="標楷體" w:hAnsi="Times New Roman" w:cs="Times New Roman"/>
              </w:rPr>
              <w:pPrChange w:id="3316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1E33B21" w14:textId="34EB9088" w:rsidR="00D93FCC" w:rsidDel="003C19C7" w:rsidRDefault="00D93FCC">
            <w:pPr>
              <w:rPr>
                <w:del w:id="33163" w:author="瑋婷 徐" w:date="2025-01-03T17:04:00Z" w16du:dateUtc="2025-01-03T09:04:00Z"/>
                <w:rFonts w:ascii="Times New Roman" w:eastAsia="標楷體" w:hAnsi="Times New Roman" w:cs="Times New Roman"/>
              </w:rPr>
              <w:pPrChange w:id="3316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5600BC7" w14:textId="4C1473DE" w:rsidR="00D93FCC" w:rsidDel="003C19C7" w:rsidRDefault="00D93FCC">
            <w:pPr>
              <w:rPr>
                <w:del w:id="33165" w:author="瑋婷 徐" w:date="2025-01-03T17:04:00Z" w16du:dateUtc="2025-01-03T09:04:00Z"/>
                <w:rFonts w:ascii="Times New Roman" w:eastAsia="標楷體" w:hAnsi="Times New Roman" w:cs="Times New Roman"/>
              </w:rPr>
              <w:pPrChange w:id="3316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0B079E8" w14:textId="47ADE9E8" w:rsidR="00D93FCC" w:rsidDel="003C19C7" w:rsidRDefault="00D93FCC">
            <w:pPr>
              <w:rPr>
                <w:del w:id="33167" w:author="瑋婷 徐" w:date="2025-01-03T17:04:00Z" w16du:dateUtc="2025-01-03T09:04:00Z"/>
                <w:rFonts w:ascii="Times New Roman" w:eastAsia="標楷體" w:hAnsi="Times New Roman" w:cs="Times New Roman"/>
              </w:rPr>
              <w:pPrChange w:id="3316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D4194FD" w14:textId="75F35673" w:rsidR="00D93FCC" w:rsidDel="003C19C7" w:rsidRDefault="00D93FCC">
            <w:pPr>
              <w:rPr>
                <w:del w:id="33169" w:author="瑋婷 徐" w:date="2025-01-03T17:04:00Z" w16du:dateUtc="2025-01-03T09:04:00Z"/>
                <w:rFonts w:ascii="Times New Roman" w:eastAsia="標楷體" w:hAnsi="Times New Roman" w:cs="Times New Roman"/>
              </w:rPr>
              <w:pPrChange w:id="3317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7FD5EAF" w14:textId="13486C92" w:rsidR="00D93FCC" w:rsidDel="003C19C7" w:rsidRDefault="00D93FCC">
            <w:pPr>
              <w:rPr>
                <w:del w:id="33171" w:author="瑋婷 徐" w:date="2025-01-03T17:04:00Z" w16du:dateUtc="2025-01-03T09:04:00Z"/>
                <w:rFonts w:ascii="Times New Roman" w:eastAsia="標楷體" w:hAnsi="Times New Roman" w:cs="Times New Roman"/>
              </w:rPr>
              <w:pPrChange w:id="3317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E26694B" w14:textId="5C79DB01" w:rsidR="00D93FCC" w:rsidDel="003C19C7" w:rsidRDefault="00D93FCC">
            <w:pPr>
              <w:rPr>
                <w:del w:id="33173" w:author="瑋婷 徐" w:date="2025-01-03T17:04:00Z" w16du:dateUtc="2025-01-03T09:04:00Z"/>
                <w:rFonts w:ascii="Times New Roman" w:eastAsia="標楷體" w:hAnsi="Times New Roman" w:cs="Times New Roman"/>
              </w:rPr>
              <w:pPrChange w:id="3317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2A236B1" w14:textId="49D39785" w:rsidR="00D93FCC" w:rsidDel="003C19C7" w:rsidRDefault="00D93FCC">
            <w:pPr>
              <w:rPr>
                <w:del w:id="33175" w:author="瑋婷 徐" w:date="2025-01-03T17:04:00Z" w16du:dateUtc="2025-01-03T09:04:00Z"/>
                <w:rFonts w:ascii="Times New Roman" w:eastAsia="標楷體" w:hAnsi="Times New Roman" w:cs="Times New Roman"/>
              </w:rPr>
              <w:pPrChange w:id="331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418F2FA" w14:textId="5568A135" w:rsidR="00D93FCC" w:rsidDel="003C19C7" w:rsidRDefault="00D93FCC">
            <w:pPr>
              <w:rPr>
                <w:del w:id="33177" w:author="瑋婷 徐" w:date="2025-01-03T17:04:00Z" w16du:dateUtc="2025-01-03T09:04:00Z"/>
                <w:rFonts w:ascii="Times New Roman" w:eastAsia="標楷體" w:hAnsi="Times New Roman" w:cs="Times New Roman"/>
              </w:rPr>
              <w:pPrChange w:id="331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2E3006" w14:textId="75226E1F" w:rsidR="00D93FCC" w:rsidDel="003C19C7" w:rsidRDefault="002435EC">
            <w:pPr>
              <w:rPr>
                <w:del w:id="33179" w:author="瑋婷 徐" w:date="2025-01-03T17:04:00Z" w16du:dateUtc="2025-01-03T09:04:00Z"/>
                <w:rFonts w:ascii="Times New Roman" w:eastAsia="標楷體" w:hAnsi="Times New Roman" w:cs="Times New Roman"/>
              </w:rPr>
              <w:pPrChange w:id="33180" w:author="瑋婷 徐" w:date="2025-01-03T17:04:00Z" w16du:dateUtc="2025-01-03T09:04:00Z">
                <w:pPr>
                  <w:spacing w:line="276" w:lineRule="auto"/>
                  <w:jc w:val="center"/>
                </w:pPr>
              </w:pPrChange>
            </w:pPr>
            <w:del w:id="33181"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32F5096F" w14:textId="44E7861C" w:rsidR="00D93FCC" w:rsidDel="003C19C7" w:rsidRDefault="00D93FCC">
            <w:pPr>
              <w:rPr>
                <w:del w:id="33182" w:author="瑋婷 徐" w:date="2025-01-03T17:04:00Z" w16du:dateUtc="2025-01-03T09:04:00Z"/>
                <w:rFonts w:ascii="Times New Roman" w:eastAsia="標楷體" w:hAnsi="Times New Roman" w:cs="Times New Roman"/>
              </w:rPr>
              <w:pPrChange w:id="331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77A416" w14:textId="0110BAEA" w:rsidR="00D93FCC" w:rsidDel="003C19C7" w:rsidRDefault="00D93FCC">
            <w:pPr>
              <w:rPr>
                <w:del w:id="33184" w:author="瑋婷 徐" w:date="2025-01-03T17:04:00Z" w16du:dateUtc="2025-01-03T09:04:00Z"/>
                <w:rFonts w:ascii="Times New Roman" w:eastAsia="標楷體" w:hAnsi="Times New Roman" w:cs="Times New Roman"/>
              </w:rPr>
              <w:pPrChange w:id="331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DEEC1B" w14:textId="79DF5535" w:rsidR="00D93FCC" w:rsidDel="003C19C7" w:rsidRDefault="00D93FCC">
            <w:pPr>
              <w:rPr>
                <w:del w:id="33186" w:author="瑋婷 徐" w:date="2025-01-03T17:04:00Z" w16du:dateUtc="2025-01-03T09:04:00Z"/>
                <w:rFonts w:ascii="Times New Roman" w:eastAsia="標楷體" w:hAnsi="Times New Roman" w:cs="Times New Roman"/>
              </w:rPr>
              <w:pPrChange w:id="331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14BB6D" w14:textId="07D4C6EC" w:rsidR="00D93FCC" w:rsidDel="003C19C7" w:rsidRDefault="00D93FCC">
            <w:pPr>
              <w:rPr>
                <w:del w:id="33188" w:author="瑋婷 徐" w:date="2025-01-03T17:04:00Z" w16du:dateUtc="2025-01-03T09:04:00Z"/>
                <w:rFonts w:ascii="Times New Roman" w:eastAsia="標楷體" w:hAnsi="Times New Roman" w:cs="Times New Roman"/>
              </w:rPr>
              <w:pPrChange w:id="331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6670291" w14:textId="14FB0488" w:rsidR="00D93FCC" w:rsidDel="003C19C7" w:rsidRDefault="002435EC">
            <w:pPr>
              <w:rPr>
                <w:del w:id="33190" w:author="瑋婷 徐" w:date="2025-01-03T17:04:00Z" w16du:dateUtc="2025-01-03T09:04:00Z"/>
                <w:rFonts w:ascii="Times New Roman" w:eastAsia="標楷體" w:hAnsi="Times New Roman" w:cs="Times New Roman"/>
              </w:rPr>
              <w:pPrChange w:id="33191" w:author="瑋婷 徐" w:date="2025-01-03T17:04:00Z" w16du:dateUtc="2025-01-03T09:04:00Z">
                <w:pPr>
                  <w:spacing w:line="276" w:lineRule="auto"/>
                  <w:jc w:val="center"/>
                </w:pPr>
              </w:pPrChange>
            </w:pPr>
            <w:del w:id="3319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8DA3078" w14:textId="7CE99DB5" w:rsidR="00D93FCC" w:rsidDel="003C19C7" w:rsidRDefault="00D93FCC">
            <w:pPr>
              <w:rPr>
                <w:del w:id="33193" w:author="瑋婷 徐" w:date="2025-01-03T17:04:00Z" w16du:dateUtc="2025-01-03T09:04:00Z"/>
                <w:rFonts w:ascii="Times New Roman" w:eastAsia="標楷體" w:hAnsi="Times New Roman" w:cs="Times New Roman"/>
              </w:rPr>
              <w:pPrChange w:id="331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82437D" w14:textId="295433D3" w:rsidR="00D93FCC" w:rsidDel="003C19C7" w:rsidRDefault="00D93FCC">
            <w:pPr>
              <w:rPr>
                <w:del w:id="33195" w:author="瑋婷 徐" w:date="2025-01-03T17:04:00Z" w16du:dateUtc="2025-01-03T09:04:00Z"/>
                <w:rFonts w:ascii="Times New Roman" w:eastAsia="標楷體" w:hAnsi="Times New Roman" w:cs="Times New Roman"/>
              </w:rPr>
              <w:pPrChange w:id="331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163C85D" w14:textId="1E54DDED" w:rsidR="00D93FCC" w:rsidDel="003C19C7" w:rsidRDefault="00D93FCC">
            <w:pPr>
              <w:rPr>
                <w:del w:id="33197" w:author="瑋婷 徐" w:date="2025-01-03T17:04:00Z" w16du:dateUtc="2025-01-03T09:04:00Z"/>
                <w:rFonts w:ascii="Times New Roman" w:eastAsia="標楷體" w:hAnsi="Times New Roman" w:cs="Times New Roman"/>
              </w:rPr>
              <w:pPrChange w:id="3319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C0A42DF" w14:textId="38D29062" w:rsidR="00D93FCC" w:rsidDel="003C19C7" w:rsidRDefault="00D93FCC">
            <w:pPr>
              <w:rPr>
                <w:del w:id="33199" w:author="瑋婷 徐" w:date="2025-01-03T17:04:00Z" w16du:dateUtc="2025-01-03T09:04:00Z"/>
                <w:rFonts w:ascii="Times New Roman" w:eastAsia="標楷體" w:hAnsi="Times New Roman" w:cs="Times New Roman"/>
              </w:rPr>
              <w:pPrChange w:id="332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B4297E" w14:textId="00F9DDCA" w:rsidR="00D93FCC" w:rsidDel="003C19C7" w:rsidRDefault="00D93FCC">
            <w:pPr>
              <w:rPr>
                <w:del w:id="33201" w:author="瑋婷 徐" w:date="2025-01-03T17:04:00Z" w16du:dateUtc="2025-01-03T09:04:00Z"/>
                <w:rFonts w:ascii="Times New Roman" w:eastAsia="標楷體" w:hAnsi="Times New Roman" w:cs="Times New Roman"/>
              </w:rPr>
              <w:pPrChange w:id="332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A8C7BA" w14:textId="0CBE4E3A" w:rsidR="00D93FCC" w:rsidDel="003C19C7" w:rsidRDefault="00D93FCC">
            <w:pPr>
              <w:rPr>
                <w:del w:id="33203" w:author="瑋婷 徐" w:date="2025-01-03T17:04:00Z" w16du:dateUtc="2025-01-03T09:04:00Z"/>
                <w:rFonts w:ascii="Times New Roman" w:eastAsia="標楷體" w:hAnsi="Times New Roman" w:cs="Times New Roman"/>
              </w:rPr>
              <w:pPrChange w:id="332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02F546" w14:textId="7BCBB141" w:rsidR="00D93FCC" w:rsidDel="003C19C7" w:rsidRDefault="00D93FCC">
            <w:pPr>
              <w:rPr>
                <w:del w:id="33205" w:author="瑋婷 徐" w:date="2025-01-03T17:04:00Z" w16du:dateUtc="2025-01-03T09:04:00Z"/>
                <w:rFonts w:ascii="Times New Roman" w:eastAsia="標楷體" w:hAnsi="Times New Roman" w:cs="Times New Roman"/>
              </w:rPr>
              <w:pPrChange w:id="3320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34885BF1" w14:textId="73955289" w:rsidR="00D93FCC" w:rsidDel="003C19C7" w:rsidRDefault="002435EC">
            <w:pPr>
              <w:rPr>
                <w:del w:id="33207" w:author="瑋婷 徐" w:date="2025-01-03T17:04:00Z" w16du:dateUtc="2025-01-03T09:04:00Z"/>
                <w:rFonts w:ascii="Times New Roman" w:eastAsia="標楷體" w:hAnsi="Times New Roman" w:cs="Times New Roman"/>
              </w:rPr>
              <w:pPrChange w:id="33208" w:author="瑋婷 徐" w:date="2025-01-03T17:04:00Z" w16du:dateUtc="2025-01-03T09:04:00Z">
                <w:pPr>
                  <w:spacing w:line="276" w:lineRule="auto"/>
                  <w:jc w:val="center"/>
                </w:pPr>
              </w:pPrChange>
            </w:pPr>
            <w:del w:id="332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E3BFA66" w14:textId="428C5558" w:rsidR="00D93FCC" w:rsidDel="003C19C7" w:rsidRDefault="00D93FCC">
            <w:pPr>
              <w:rPr>
                <w:del w:id="33210" w:author="瑋婷 徐" w:date="2025-01-03T17:04:00Z" w16du:dateUtc="2025-01-03T09:04:00Z"/>
                <w:rFonts w:ascii="Times New Roman" w:eastAsia="標楷體" w:hAnsi="Times New Roman" w:cs="Times New Roman"/>
              </w:rPr>
              <w:pPrChange w:id="332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0210B2" w14:textId="1CB2E950" w:rsidR="00D93FCC" w:rsidDel="003C19C7" w:rsidRDefault="00D93FCC">
            <w:pPr>
              <w:rPr>
                <w:del w:id="33212" w:author="瑋婷 徐" w:date="2025-01-03T17:04:00Z" w16du:dateUtc="2025-01-03T09:04:00Z"/>
                <w:rFonts w:ascii="Times New Roman" w:eastAsia="標楷體" w:hAnsi="Times New Roman" w:cs="Times New Roman"/>
              </w:rPr>
              <w:pPrChange w:id="3321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047370A" w14:textId="16AD5B76" w:rsidR="00D93FCC" w:rsidDel="003C19C7" w:rsidRDefault="00D93FCC">
            <w:pPr>
              <w:rPr>
                <w:del w:id="33214" w:author="瑋婷 徐" w:date="2025-01-03T17:04:00Z" w16du:dateUtc="2025-01-03T09:04:00Z"/>
                <w:rFonts w:ascii="Times New Roman" w:eastAsia="標楷體" w:hAnsi="Times New Roman" w:cs="Times New Roman"/>
              </w:rPr>
              <w:pPrChange w:id="332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171ADA" w14:textId="139A7697" w:rsidR="00D93FCC" w:rsidDel="003C19C7" w:rsidRDefault="00D93FCC">
            <w:pPr>
              <w:rPr>
                <w:del w:id="33216" w:author="瑋婷 徐" w:date="2025-01-03T17:04:00Z" w16du:dateUtc="2025-01-03T09:04:00Z"/>
                <w:rFonts w:ascii="Times New Roman" w:eastAsia="標楷體" w:hAnsi="Times New Roman" w:cs="Times New Roman"/>
              </w:rPr>
              <w:pPrChange w:id="332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6DFB15" w14:textId="27C44597" w:rsidR="00D93FCC" w:rsidDel="003C19C7" w:rsidRDefault="00D93FCC">
            <w:pPr>
              <w:rPr>
                <w:del w:id="33218" w:author="瑋婷 徐" w:date="2025-01-03T17:04:00Z" w16du:dateUtc="2025-01-03T09:04:00Z"/>
                <w:rFonts w:ascii="Times New Roman" w:eastAsia="標楷體" w:hAnsi="Times New Roman" w:cs="Times New Roman"/>
              </w:rPr>
              <w:pPrChange w:id="332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462D59" w14:textId="2FAE7751" w:rsidR="00D93FCC" w:rsidDel="003C19C7" w:rsidRDefault="00D93FCC">
            <w:pPr>
              <w:rPr>
                <w:del w:id="33220" w:author="瑋婷 徐" w:date="2025-01-03T17:04:00Z" w16du:dateUtc="2025-01-03T09:04:00Z"/>
                <w:rFonts w:ascii="Times New Roman" w:eastAsia="標楷體" w:hAnsi="Times New Roman" w:cs="Times New Roman"/>
              </w:rPr>
              <w:pPrChange w:id="3322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9466534" w14:textId="53242083" w:rsidR="00D93FCC" w:rsidDel="003C19C7" w:rsidRDefault="00D93FCC">
            <w:pPr>
              <w:rPr>
                <w:del w:id="33222" w:author="瑋婷 徐" w:date="2025-01-03T17:04:00Z" w16du:dateUtc="2025-01-03T09:04:00Z"/>
                <w:rFonts w:ascii="Times New Roman" w:eastAsia="標楷體" w:hAnsi="Times New Roman" w:cs="Times New Roman"/>
              </w:rPr>
              <w:pPrChange w:id="332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CA56CBB" w14:textId="2C00235F" w:rsidR="00D93FCC" w:rsidDel="003C19C7" w:rsidRDefault="00D93FCC">
            <w:pPr>
              <w:rPr>
                <w:del w:id="33224" w:author="瑋婷 徐" w:date="2025-01-03T17:04:00Z" w16du:dateUtc="2025-01-03T09:04:00Z"/>
                <w:rFonts w:ascii="Times New Roman" w:eastAsia="標楷體" w:hAnsi="Times New Roman" w:cs="Times New Roman"/>
              </w:rPr>
              <w:pPrChange w:id="332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4947E7" w14:textId="1C59CEED" w:rsidR="00D93FCC" w:rsidDel="003C19C7" w:rsidRDefault="00D93FCC">
            <w:pPr>
              <w:rPr>
                <w:del w:id="33226" w:author="瑋婷 徐" w:date="2025-01-03T17:04:00Z" w16du:dateUtc="2025-01-03T09:04:00Z"/>
                <w:rFonts w:ascii="Times New Roman" w:eastAsia="標楷體" w:hAnsi="Times New Roman" w:cs="Times New Roman"/>
              </w:rPr>
              <w:pPrChange w:id="332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358606E" w14:textId="3C6424A7" w:rsidR="00D93FCC" w:rsidDel="003C19C7" w:rsidRDefault="00D93FCC">
            <w:pPr>
              <w:rPr>
                <w:del w:id="33228" w:author="瑋婷 徐" w:date="2025-01-03T17:04:00Z" w16du:dateUtc="2025-01-03T09:04:00Z"/>
                <w:rFonts w:ascii="Times New Roman" w:eastAsia="標楷體" w:hAnsi="Times New Roman" w:cs="Times New Roman"/>
              </w:rPr>
              <w:pPrChange w:id="3322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0782B03" w14:textId="68DEEA3D" w:rsidR="00D93FCC" w:rsidDel="003C19C7" w:rsidRDefault="00D93FCC">
            <w:pPr>
              <w:rPr>
                <w:del w:id="33230" w:author="瑋婷 徐" w:date="2025-01-03T17:04:00Z" w16du:dateUtc="2025-01-03T09:04:00Z"/>
                <w:rFonts w:ascii="Times New Roman" w:eastAsia="標楷體" w:hAnsi="Times New Roman" w:cs="Times New Roman"/>
              </w:rPr>
              <w:pPrChange w:id="33231" w:author="瑋婷 徐" w:date="2025-01-03T17:04:00Z" w16du:dateUtc="2025-01-03T09:04:00Z">
                <w:pPr>
                  <w:spacing w:line="276" w:lineRule="auto"/>
                  <w:jc w:val="center"/>
                </w:pPr>
              </w:pPrChange>
            </w:pPr>
          </w:p>
        </w:tc>
      </w:tr>
    </w:tbl>
    <w:p w14:paraId="21469394" w14:textId="568C6C22" w:rsidR="00D93FCC" w:rsidDel="003C19C7" w:rsidRDefault="002435EC">
      <w:pPr>
        <w:rPr>
          <w:del w:id="33232" w:author="瑋婷 徐" w:date="2025-01-03T17:04:00Z" w16du:dateUtc="2025-01-03T09:04:00Z"/>
          <w:rFonts w:ascii="Times New Roman" w:eastAsia="標楷體" w:hAnsi="Times New Roman" w:cs="Times New Roman"/>
        </w:rPr>
      </w:pPr>
      <w:del w:id="33233" w:author="瑋婷 徐" w:date="2025-01-03T17:04:00Z" w16du:dateUtc="2025-01-03T09:04:00Z">
        <w:r w:rsidDel="003C19C7">
          <w:br w:type="page"/>
        </w:r>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88" w:type="dxa"/>
        <w:jc w:val="center"/>
        <w:tblLayout w:type="fixed"/>
        <w:tblCellMar>
          <w:left w:w="5" w:type="dxa"/>
          <w:right w:w="0" w:type="dxa"/>
        </w:tblCellMar>
        <w:tblLook w:val="0000" w:firstRow="0" w:lastRow="0" w:firstColumn="0" w:lastColumn="0" w:noHBand="0" w:noVBand="0"/>
      </w:tblPr>
      <w:tblGrid>
        <w:gridCol w:w="2402"/>
        <w:gridCol w:w="3530"/>
        <w:gridCol w:w="272"/>
        <w:gridCol w:w="261"/>
        <w:gridCol w:w="257"/>
        <w:gridCol w:w="255"/>
        <w:gridCol w:w="352"/>
        <w:gridCol w:w="272"/>
        <w:gridCol w:w="252"/>
        <w:gridCol w:w="262"/>
        <w:gridCol w:w="264"/>
        <w:gridCol w:w="266"/>
        <w:gridCol w:w="266"/>
        <w:gridCol w:w="269"/>
        <w:gridCol w:w="266"/>
        <w:gridCol w:w="266"/>
        <w:gridCol w:w="266"/>
        <w:gridCol w:w="266"/>
        <w:gridCol w:w="266"/>
        <w:gridCol w:w="266"/>
        <w:gridCol w:w="266"/>
        <w:gridCol w:w="267"/>
        <w:gridCol w:w="266"/>
        <w:gridCol w:w="266"/>
        <w:gridCol w:w="266"/>
        <w:gridCol w:w="275"/>
        <w:gridCol w:w="266"/>
        <w:gridCol w:w="266"/>
        <w:gridCol w:w="263"/>
        <w:gridCol w:w="266"/>
        <w:gridCol w:w="266"/>
        <w:gridCol w:w="266"/>
        <w:gridCol w:w="263"/>
        <w:gridCol w:w="266"/>
        <w:gridCol w:w="266"/>
        <w:gridCol w:w="267"/>
        <w:gridCol w:w="251"/>
      </w:tblGrid>
      <w:tr w:rsidR="002B07B0" w:rsidDel="003C19C7" w14:paraId="0A68133B" w14:textId="5FEE99A4" w:rsidTr="001B325B">
        <w:trPr>
          <w:cantSplit/>
          <w:tblHeader/>
          <w:jc w:val="center"/>
          <w:del w:id="33234" w:author="瑋婷 徐" w:date="2025-01-03T17:04:00Z"/>
        </w:trPr>
        <w:tc>
          <w:tcPr>
            <w:tcW w:w="2402" w:type="dxa"/>
            <w:vMerge w:val="restart"/>
            <w:tcBorders>
              <w:top w:val="single" w:sz="4" w:space="0" w:color="000000"/>
              <w:left w:val="single" w:sz="4" w:space="0" w:color="000000"/>
            </w:tcBorders>
            <w:shd w:val="clear" w:color="auto" w:fill="FFFFFF"/>
            <w:vAlign w:val="center"/>
          </w:tcPr>
          <w:p w14:paraId="2B98537B" w14:textId="4E6800A3" w:rsidR="002B07B0" w:rsidDel="003C19C7" w:rsidRDefault="002B07B0">
            <w:pPr>
              <w:rPr>
                <w:del w:id="33235" w:author="瑋婷 徐" w:date="2025-01-03T17:04:00Z" w16du:dateUtc="2025-01-03T09:04:00Z"/>
                <w:rFonts w:ascii="Times New Roman" w:eastAsia="標楷體" w:hAnsi="Times New Roman" w:cs="Times New Roman"/>
              </w:rPr>
              <w:pPrChange w:id="33236" w:author="瑋婷 徐" w:date="2025-01-03T17:04:00Z" w16du:dateUtc="2025-01-03T09:04:00Z">
                <w:pPr>
                  <w:spacing w:line="276" w:lineRule="auto"/>
                </w:pPr>
              </w:pPrChange>
            </w:pPr>
            <w:del w:id="33237" w:author="瑋婷 徐" w:date="2025-01-03T17:04:00Z" w16du:dateUtc="2025-01-03T09:04:00Z">
              <w:r w:rsidDel="003C19C7">
                <w:rPr>
                  <w:rFonts w:ascii="Times New Roman" w:eastAsia="標楷體" w:hAnsi="Times New Roman" w:cs="Times New Roman"/>
                </w:rPr>
                <w:delText>鳥種名</w:delText>
              </w:r>
            </w:del>
          </w:p>
        </w:tc>
        <w:tc>
          <w:tcPr>
            <w:tcW w:w="3530" w:type="dxa"/>
            <w:vMerge w:val="restart"/>
            <w:tcBorders>
              <w:top w:val="single" w:sz="4" w:space="0" w:color="000000"/>
              <w:right w:val="single" w:sz="4" w:space="0" w:color="000000"/>
            </w:tcBorders>
            <w:shd w:val="clear" w:color="auto" w:fill="FFFFFF"/>
            <w:vAlign w:val="center"/>
          </w:tcPr>
          <w:p w14:paraId="0DC770CD" w14:textId="578998BB" w:rsidR="002B07B0" w:rsidDel="003C19C7" w:rsidRDefault="002B07B0">
            <w:pPr>
              <w:rPr>
                <w:del w:id="33238" w:author="瑋婷 徐" w:date="2025-01-03T17:04:00Z" w16du:dateUtc="2025-01-03T09:04:00Z"/>
                <w:rFonts w:ascii="Times New Roman" w:eastAsia="標楷體" w:hAnsi="Times New Roman" w:cs="Times New Roman"/>
              </w:rPr>
              <w:pPrChange w:id="33239" w:author="瑋婷 徐" w:date="2025-01-03T17:04:00Z" w16du:dateUtc="2025-01-03T09:04:00Z">
                <w:pPr>
                  <w:spacing w:line="276" w:lineRule="auto"/>
                </w:pPr>
              </w:pPrChange>
            </w:pPr>
            <w:del w:id="33240" w:author="瑋婷 徐" w:date="2025-01-03T17:04:00Z" w16du:dateUtc="2025-01-03T09:04:00Z">
              <w:r w:rsidDel="003C19C7">
                <w:rPr>
                  <w:rFonts w:ascii="Times New Roman" w:eastAsia="標楷體" w:hAnsi="Times New Roman" w:cs="Times New Roman"/>
                </w:rPr>
                <w:delText>學名</w:delText>
              </w:r>
            </w:del>
          </w:p>
        </w:tc>
        <w:tc>
          <w:tcPr>
            <w:tcW w:w="9356"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373F1727" w14:textId="45015A36" w:rsidR="002B07B0" w:rsidDel="003C19C7" w:rsidRDefault="002B07B0">
            <w:pPr>
              <w:rPr>
                <w:del w:id="33241" w:author="瑋婷 徐" w:date="2025-01-03T17:04:00Z" w16du:dateUtc="2025-01-03T09:04:00Z"/>
                <w:rFonts w:ascii="Times New Roman" w:eastAsia="標楷體" w:hAnsi="Times New Roman" w:cs="Times New Roman"/>
              </w:rPr>
              <w:pPrChange w:id="33242" w:author="瑋婷 徐" w:date="2025-01-03T17:04:00Z" w16du:dateUtc="2025-01-03T09:04:00Z">
                <w:pPr>
                  <w:spacing w:line="276" w:lineRule="auto"/>
                  <w:jc w:val="center"/>
                </w:pPr>
              </w:pPrChange>
            </w:pPr>
            <w:del w:id="33243"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0E61B04E" w14:textId="04966C0E" w:rsidTr="001B325B">
        <w:trPr>
          <w:cantSplit/>
          <w:jc w:val="center"/>
          <w:del w:id="33244" w:author="瑋婷 徐" w:date="2025-01-03T17:04:00Z"/>
        </w:trPr>
        <w:tc>
          <w:tcPr>
            <w:tcW w:w="2402" w:type="dxa"/>
            <w:vMerge/>
            <w:tcBorders>
              <w:left w:val="single" w:sz="4" w:space="0" w:color="000000"/>
              <w:bottom w:val="single" w:sz="4" w:space="0" w:color="000000"/>
            </w:tcBorders>
            <w:shd w:val="clear" w:color="auto" w:fill="FFFFFF"/>
            <w:vAlign w:val="bottom"/>
          </w:tcPr>
          <w:p w14:paraId="0118F76E" w14:textId="5F89021E" w:rsidR="002B07B0" w:rsidDel="003C19C7" w:rsidRDefault="002B07B0">
            <w:pPr>
              <w:rPr>
                <w:del w:id="33245" w:author="瑋婷 徐" w:date="2025-01-03T17:04:00Z" w16du:dateUtc="2025-01-03T09:04:00Z"/>
                <w:rFonts w:ascii="Times New Roman" w:eastAsia="標楷體" w:hAnsi="Times New Roman" w:cs="Times New Roman"/>
                <w:color w:val="000000"/>
              </w:rPr>
              <w:pPrChange w:id="33246" w:author="瑋婷 徐" w:date="2025-01-03T17:04:00Z" w16du:dateUtc="2025-01-03T09:04:00Z">
                <w:pPr>
                  <w:spacing w:line="276" w:lineRule="auto"/>
                </w:pPr>
              </w:pPrChange>
            </w:pPr>
          </w:p>
        </w:tc>
        <w:tc>
          <w:tcPr>
            <w:tcW w:w="3530" w:type="dxa"/>
            <w:vMerge/>
            <w:tcBorders>
              <w:bottom w:val="single" w:sz="4" w:space="0" w:color="000000"/>
              <w:right w:val="single" w:sz="4" w:space="0" w:color="000000"/>
            </w:tcBorders>
            <w:shd w:val="clear" w:color="auto" w:fill="FFFFFF"/>
            <w:vAlign w:val="bottom"/>
          </w:tcPr>
          <w:p w14:paraId="35D8F36E" w14:textId="26231510" w:rsidR="002B07B0" w:rsidDel="003C19C7" w:rsidRDefault="002B07B0">
            <w:pPr>
              <w:rPr>
                <w:del w:id="33247" w:author="瑋婷 徐" w:date="2025-01-03T17:04:00Z" w16du:dateUtc="2025-01-03T09:04:00Z"/>
                <w:rFonts w:ascii="Times New Roman" w:eastAsia="標楷體" w:hAnsi="Times New Roman" w:cs="Times New Roman"/>
                <w:i/>
                <w:iCs/>
                <w:color w:val="000000"/>
              </w:rPr>
              <w:pPrChange w:id="33248" w:author="瑋婷 徐" w:date="2025-01-03T17:04:00Z" w16du:dateUtc="2025-01-03T09:04:00Z">
                <w:pPr>
                  <w:spacing w:line="276" w:lineRule="auto"/>
                </w:pPr>
              </w:pPrChange>
            </w:pPr>
          </w:p>
        </w:tc>
        <w:tc>
          <w:tcPr>
            <w:tcW w:w="272" w:type="dxa"/>
            <w:tcBorders>
              <w:top w:val="single" w:sz="4" w:space="0" w:color="000000"/>
              <w:left w:val="single" w:sz="4" w:space="0" w:color="000000"/>
              <w:bottom w:val="single" w:sz="4" w:space="0" w:color="000000"/>
            </w:tcBorders>
            <w:shd w:val="clear" w:color="auto" w:fill="D9D9D9"/>
            <w:vAlign w:val="center"/>
          </w:tcPr>
          <w:p w14:paraId="5EFF8CD7" w14:textId="32BD9EE1" w:rsidR="002B07B0" w:rsidDel="003C19C7" w:rsidRDefault="002B07B0">
            <w:pPr>
              <w:rPr>
                <w:del w:id="33249" w:author="瑋婷 徐" w:date="2025-01-03T17:04:00Z" w16du:dateUtc="2025-01-03T09:04:00Z"/>
                <w:rFonts w:ascii="Times New Roman" w:eastAsia="標楷體" w:hAnsi="Times New Roman" w:cs="Times New Roman"/>
              </w:rPr>
              <w:pPrChange w:id="33250" w:author="瑋婷 徐" w:date="2025-01-03T17:04:00Z" w16du:dateUtc="2025-01-03T09:04:00Z">
                <w:pPr>
                  <w:spacing w:line="276" w:lineRule="auto"/>
                  <w:jc w:val="center"/>
                </w:pPr>
              </w:pPrChange>
            </w:pPr>
            <w:del w:id="33251"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0CCAFD29" w14:textId="1B1ABA71" w:rsidR="002B07B0" w:rsidDel="003C19C7" w:rsidRDefault="002B07B0">
            <w:pPr>
              <w:rPr>
                <w:del w:id="33252" w:author="瑋婷 徐" w:date="2025-01-03T17:04:00Z" w16du:dateUtc="2025-01-03T09:04:00Z"/>
                <w:rFonts w:ascii="Times New Roman" w:eastAsia="標楷體" w:hAnsi="Times New Roman" w:cs="Times New Roman"/>
              </w:rPr>
              <w:pPrChange w:id="33253" w:author="瑋婷 徐" w:date="2025-01-03T17:04:00Z" w16du:dateUtc="2025-01-03T09:04:00Z">
                <w:pPr>
                  <w:spacing w:line="276" w:lineRule="auto"/>
                  <w:jc w:val="center"/>
                </w:pPr>
              </w:pPrChange>
            </w:pPr>
            <w:del w:id="33254" w:author="瑋婷 徐" w:date="2025-01-03T17:04:00Z" w16du:dateUtc="2025-01-03T09:04:00Z">
              <w:r w:rsidDel="003C19C7">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625EB455" w14:textId="242DB17E" w:rsidR="002B07B0" w:rsidDel="003C19C7" w:rsidRDefault="002B07B0">
            <w:pPr>
              <w:rPr>
                <w:del w:id="33255" w:author="瑋婷 徐" w:date="2025-01-03T17:04:00Z" w16du:dateUtc="2025-01-03T09:04:00Z"/>
                <w:rFonts w:ascii="Times New Roman" w:eastAsia="標楷體" w:hAnsi="Times New Roman" w:cs="Times New Roman"/>
              </w:rPr>
              <w:pPrChange w:id="33256" w:author="瑋婷 徐" w:date="2025-01-03T17:04:00Z" w16du:dateUtc="2025-01-03T09:04:00Z">
                <w:pPr>
                  <w:spacing w:line="276" w:lineRule="auto"/>
                  <w:jc w:val="center"/>
                </w:pPr>
              </w:pPrChange>
            </w:pPr>
            <w:del w:id="33257" w:author="瑋婷 徐" w:date="2025-01-03T17:04:00Z" w16du:dateUtc="2025-01-03T09:04:00Z">
              <w:r w:rsidDel="003C19C7">
                <w:rPr>
                  <w:rFonts w:ascii="Times New Roman" w:eastAsia="標楷體" w:hAnsi="Times New Roman" w:cs="Times New Roman"/>
                </w:rPr>
                <w:delText>3</w:delText>
              </w:r>
            </w:del>
          </w:p>
        </w:tc>
        <w:tc>
          <w:tcPr>
            <w:tcW w:w="255" w:type="dxa"/>
            <w:tcBorders>
              <w:top w:val="single" w:sz="4" w:space="0" w:color="000000"/>
              <w:bottom w:val="single" w:sz="4" w:space="0" w:color="000000"/>
            </w:tcBorders>
            <w:shd w:val="clear" w:color="auto" w:fill="FFFFFF"/>
            <w:vAlign w:val="center"/>
          </w:tcPr>
          <w:p w14:paraId="663901AF" w14:textId="5BDDD905" w:rsidR="002B07B0" w:rsidDel="003C19C7" w:rsidRDefault="002B07B0">
            <w:pPr>
              <w:rPr>
                <w:del w:id="33258" w:author="瑋婷 徐" w:date="2025-01-03T17:04:00Z" w16du:dateUtc="2025-01-03T09:04:00Z"/>
                <w:rFonts w:ascii="Times New Roman" w:eastAsia="標楷體" w:hAnsi="Times New Roman" w:cs="Times New Roman"/>
              </w:rPr>
              <w:pPrChange w:id="33259" w:author="瑋婷 徐" w:date="2025-01-03T17:04:00Z" w16du:dateUtc="2025-01-03T09:04:00Z">
                <w:pPr>
                  <w:spacing w:line="276" w:lineRule="auto"/>
                  <w:jc w:val="center"/>
                </w:pPr>
              </w:pPrChange>
            </w:pPr>
            <w:del w:id="33260" w:author="瑋婷 徐" w:date="2025-01-03T17:04:00Z" w16du:dateUtc="2025-01-03T09:04:00Z">
              <w:r w:rsidDel="003C19C7">
                <w:rPr>
                  <w:rFonts w:ascii="Times New Roman" w:eastAsia="標楷體" w:hAnsi="Times New Roman" w:cs="Times New Roman"/>
                </w:rPr>
                <w:delText>4</w:delText>
              </w:r>
            </w:del>
          </w:p>
        </w:tc>
        <w:tc>
          <w:tcPr>
            <w:tcW w:w="352" w:type="dxa"/>
            <w:tcBorders>
              <w:top w:val="single" w:sz="4" w:space="0" w:color="000000"/>
              <w:bottom w:val="single" w:sz="4" w:space="0" w:color="000000"/>
            </w:tcBorders>
            <w:shd w:val="clear" w:color="auto" w:fill="D9D9D9"/>
            <w:tcMar>
              <w:left w:w="108" w:type="dxa"/>
              <w:right w:w="108" w:type="dxa"/>
            </w:tcMar>
            <w:vAlign w:val="center"/>
          </w:tcPr>
          <w:p w14:paraId="34028A7D" w14:textId="463F288C" w:rsidR="002B07B0" w:rsidDel="003C19C7" w:rsidRDefault="002B07B0">
            <w:pPr>
              <w:rPr>
                <w:del w:id="33261" w:author="瑋婷 徐" w:date="2025-01-03T17:04:00Z" w16du:dateUtc="2025-01-03T09:04:00Z"/>
                <w:rFonts w:ascii="Times New Roman" w:eastAsia="標楷體" w:hAnsi="Times New Roman" w:cs="Times New Roman"/>
              </w:rPr>
              <w:pPrChange w:id="33262" w:author="瑋婷 徐" w:date="2025-01-03T17:04:00Z" w16du:dateUtc="2025-01-03T09:04:00Z">
                <w:pPr>
                  <w:spacing w:line="276" w:lineRule="auto"/>
                  <w:jc w:val="center"/>
                </w:pPr>
              </w:pPrChange>
            </w:pPr>
            <w:del w:id="33263" w:author="瑋婷 徐" w:date="2025-01-03T17:04:00Z" w16du:dateUtc="2025-01-03T09:04:00Z">
              <w:r w:rsidDel="003C19C7">
                <w:rPr>
                  <w:rFonts w:ascii="Times New Roman" w:eastAsia="標楷體" w:hAnsi="Times New Roman" w:cs="Times New Roman"/>
                </w:rPr>
                <w:delText>5</w:delText>
              </w:r>
            </w:del>
          </w:p>
        </w:tc>
        <w:tc>
          <w:tcPr>
            <w:tcW w:w="272" w:type="dxa"/>
            <w:tcBorders>
              <w:top w:val="single" w:sz="4" w:space="0" w:color="000000"/>
              <w:bottom w:val="single" w:sz="4" w:space="0" w:color="000000"/>
            </w:tcBorders>
            <w:shd w:val="clear" w:color="auto" w:fill="FFFFFF"/>
            <w:vAlign w:val="center"/>
          </w:tcPr>
          <w:p w14:paraId="6087B72C" w14:textId="1B6717F2" w:rsidR="002B07B0" w:rsidDel="003C19C7" w:rsidRDefault="002B07B0">
            <w:pPr>
              <w:rPr>
                <w:del w:id="33264" w:author="瑋婷 徐" w:date="2025-01-03T17:04:00Z" w16du:dateUtc="2025-01-03T09:04:00Z"/>
                <w:rFonts w:ascii="Times New Roman" w:eastAsia="標楷體" w:hAnsi="Times New Roman" w:cs="Times New Roman"/>
              </w:rPr>
              <w:pPrChange w:id="33265" w:author="瑋婷 徐" w:date="2025-01-03T17:04:00Z" w16du:dateUtc="2025-01-03T09:04:00Z">
                <w:pPr>
                  <w:spacing w:line="276" w:lineRule="auto"/>
                  <w:jc w:val="center"/>
                </w:pPr>
              </w:pPrChange>
            </w:pPr>
            <w:del w:id="33266"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518B040D" w14:textId="09816592" w:rsidR="002B07B0" w:rsidDel="003C19C7" w:rsidRDefault="002B07B0">
            <w:pPr>
              <w:rPr>
                <w:del w:id="33267" w:author="瑋婷 徐" w:date="2025-01-03T17:04:00Z" w16du:dateUtc="2025-01-03T09:04:00Z"/>
                <w:rFonts w:ascii="Times New Roman" w:eastAsia="標楷體" w:hAnsi="Times New Roman" w:cs="Times New Roman"/>
              </w:rPr>
              <w:pPrChange w:id="33268" w:author="瑋婷 徐" w:date="2025-01-03T17:04:00Z" w16du:dateUtc="2025-01-03T09:04:00Z">
                <w:pPr>
                  <w:spacing w:line="276" w:lineRule="auto"/>
                  <w:jc w:val="center"/>
                </w:pPr>
              </w:pPrChange>
            </w:pPr>
            <w:del w:id="33269" w:author="瑋婷 徐" w:date="2025-01-03T17:04:00Z" w16du:dateUtc="2025-01-03T09:04:00Z">
              <w:r w:rsidDel="003C19C7">
                <w:rPr>
                  <w:rFonts w:ascii="Times New Roman" w:eastAsia="標楷體" w:hAnsi="Times New Roman" w:cs="Times New Roman"/>
                </w:rPr>
                <w:delText>7</w:delText>
              </w:r>
            </w:del>
          </w:p>
        </w:tc>
        <w:tc>
          <w:tcPr>
            <w:tcW w:w="262" w:type="dxa"/>
            <w:tcBorders>
              <w:top w:val="single" w:sz="4" w:space="0" w:color="000000"/>
              <w:bottom w:val="single" w:sz="4" w:space="0" w:color="000000"/>
            </w:tcBorders>
            <w:shd w:val="clear" w:color="auto" w:fill="FFFFFF"/>
            <w:vAlign w:val="center"/>
          </w:tcPr>
          <w:p w14:paraId="5D27443B" w14:textId="709858B8" w:rsidR="002B07B0" w:rsidDel="003C19C7" w:rsidRDefault="002B07B0">
            <w:pPr>
              <w:rPr>
                <w:del w:id="33270" w:author="瑋婷 徐" w:date="2025-01-03T17:04:00Z" w16du:dateUtc="2025-01-03T09:04:00Z"/>
                <w:rFonts w:ascii="Times New Roman" w:eastAsia="標楷體" w:hAnsi="Times New Roman" w:cs="Times New Roman"/>
              </w:rPr>
              <w:pPrChange w:id="33271" w:author="瑋婷 徐" w:date="2025-01-03T17:04:00Z" w16du:dateUtc="2025-01-03T09:04:00Z">
                <w:pPr>
                  <w:spacing w:line="276" w:lineRule="auto"/>
                  <w:jc w:val="center"/>
                </w:pPr>
              </w:pPrChange>
            </w:pPr>
            <w:del w:id="33272" w:author="瑋婷 徐" w:date="2025-01-03T17:04:00Z" w16du:dateUtc="2025-01-03T09:04:00Z">
              <w:r w:rsidDel="003C19C7">
                <w:rPr>
                  <w:rFonts w:ascii="Times New Roman" w:eastAsia="標楷體" w:hAnsi="Times New Roman" w:cs="Times New Roman"/>
                </w:rPr>
                <w:delText>8</w:delText>
              </w:r>
            </w:del>
          </w:p>
        </w:tc>
        <w:tc>
          <w:tcPr>
            <w:tcW w:w="264" w:type="dxa"/>
            <w:tcBorders>
              <w:top w:val="single" w:sz="4" w:space="0" w:color="000000"/>
              <w:bottom w:val="single" w:sz="4" w:space="0" w:color="000000"/>
            </w:tcBorders>
            <w:shd w:val="clear" w:color="auto" w:fill="D9D9D9"/>
            <w:vAlign w:val="center"/>
          </w:tcPr>
          <w:p w14:paraId="46717FA6" w14:textId="05759115" w:rsidR="002B07B0" w:rsidDel="003C19C7" w:rsidRDefault="002B07B0">
            <w:pPr>
              <w:rPr>
                <w:del w:id="33273" w:author="瑋婷 徐" w:date="2025-01-03T17:04:00Z" w16du:dateUtc="2025-01-03T09:04:00Z"/>
                <w:rFonts w:ascii="Times New Roman" w:eastAsia="標楷體" w:hAnsi="Times New Roman" w:cs="Times New Roman"/>
              </w:rPr>
              <w:pPrChange w:id="33274" w:author="瑋婷 徐" w:date="2025-01-03T17:04:00Z" w16du:dateUtc="2025-01-03T09:04:00Z">
                <w:pPr>
                  <w:spacing w:line="276" w:lineRule="auto"/>
                  <w:jc w:val="center"/>
                </w:pPr>
              </w:pPrChange>
            </w:pPr>
            <w:del w:id="33275"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0B3AD295" w14:textId="0C50C369" w:rsidR="002B07B0" w:rsidDel="003C19C7" w:rsidRDefault="002B07B0">
            <w:pPr>
              <w:rPr>
                <w:del w:id="33276" w:author="瑋婷 徐" w:date="2025-01-03T17:04:00Z" w16du:dateUtc="2025-01-03T09:04:00Z"/>
                <w:rFonts w:ascii="Times New Roman" w:eastAsia="標楷體" w:hAnsi="Times New Roman" w:cs="Times New Roman"/>
              </w:rPr>
              <w:pPrChange w:id="33277" w:author="瑋婷 徐" w:date="2025-01-03T17:04:00Z" w16du:dateUtc="2025-01-03T09:04:00Z">
                <w:pPr>
                  <w:spacing w:line="276" w:lineRule="auto"/>
                  <w:jc w:val="center"/>
                </w:pPr>
              </w:pPrChange>
            </w:pPr>
            <w:del w:id="33278"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6AAD5859" w14:textId="7486FC9D" w:rsidR="002B07B0" w:rsidDel="003C19C7" w:rsidRDefault="002B07B0">
            <w:pPr>
              <w:rPr>
                <w:del w:id="33279" w:author="瑋婷 徐" w:date="2025-01-03T17:04:00Z" w16du:dateUtc="2025-01-03T09:04:00Z"/>
                <w:rFonts w:ascii="Times New Roman" w:eastAsia="標楷體" w:hAnsi="Times New Roman" w:cs="Times New Roman"/>
              </w:rPr>
              <w:pPrChange w:id="33280" w:author="瑋婷 徐" w:date="2025-01-03T17:04:00Z" w16du:dateUtc="2025-01-03T09:04:00Z">
                <w:pPr>
                  <w:spacing w:line="276" w:lineRule="auto"/>
                  <w:jc w:val="center"/>
                </w:pPr>
              </w:pPrChange>
            </w:pPr>
            <w:del w:id="33281" w:author="瑋婷 徐" w:date="2025-01-03T17:04:00Z" w16du:dateUtc="2025-01-03T09:04:00Z">
              <w:r w:rsidDel="003C19C7">
                <w:rPr>
                  <w:rFonts w:ascii="Times New Roman" w:eastAsia="標楷體" w:hAnsi="Times New Roman" w:cs="Times New Roman"/>
                </w:rPr>
                <w:delText>11</w:delText>
              </w:r>
            </w:del>
          </w:p>
        </w:tc>
        <w:tc>
          <w:tcPr>
            <w:tcW w:w="269" w:type="dxa"/>
            <w:tcBorders>
              <w:top w:val="single" w:sz="4" w:space="0" w:color="000000"/>
              <w:bottom w:val="single" w:sz="4" w:space="0" w:color="000000"/>
            </w:tcBorders>
            <w:shd w:val="clear" w:color="auto" w:fill="FFFFFF"/>
            <w:vAlign w:val="center"/>
          </w:tcPr>
          <w:p w14:paraId="17232D58" w14:textId="0B369676" w:rsidR="002B07B0" w:rsidDel="003C19C7" w:rsidRDefault="002B07B0">
            <w:pPr>
              <w:rPr>
                <w:del w:id="33282" w:author="瑋婷 徐" w:date="2025-01-03T17:04:00Z" w16du:dateUtc="2025-01-03T09:04:00Z"/>
                <w:rFonts w:ascii="Times New Roman" w:eastAsia="標楷體" w:hAnsi="Times New Roman" w:cs="Times New Roman"/>
              </w:rPr>
              <w:pPrChange w:id="33283" w:author="瑋婷 徐" w:date="2025-01-03T17:04:00Z" w16du:dateUtc="2025-01-03T09:04:00Z">
                <w:pPr>
                  <w:spacing w:line="276" w:lineRule="auto"/>
                  <w:jc w:val="center"/>
                </w:pPr>
              </w:pPrChange>
            </w:pPr>
            <w:del w:id="33284"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3B8F48BC" w14:textId="7F403F7F" w:rsidR="002B07B0" w:rsidDel="003C19C7" w:rsidRDefault="002B07B0">
            <w:pPr>
              <w:rPr>
                <w:del w:id="33285" w:author="瑋婷 徐" w:date="2025-01-03T17:04:00Z" w16du:dateUtc="2025-01-03T09:04:00Z"/>
                <w:rFonts w:ascii="Times New Roman" w:eastAsia="標楷體" w:hAnsi="Times New Roman" w:cs="Times New Roman"/>
              </w:rPr>
              <w:pPrChange w:id="33286" w:author="瑋婷 徐" w:date="2025-01-03T17:04:00Z" w16du:dateUtc="2025-01-03T09:04:00Z">
                <w:pPr>
                  <w:spacing w:line="276" w:lineRule="auto"/>
                  <w:jc w:val="center"/>
                </w:pPr>
              </w:pPrChange>
            </w:pPr>
            <w:del w:id="33287"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02E61DE1" w14:textId="0DBF12ED" w:rsidR="002B07B0" w:rsidDel="003C19C7" w:rsidRDefault="002B07B0">
            <w:pPr>
              <w:rPr>
                <w:del w:id="33288" w:author="瑋婷 徐" w:date="2025-01-03T17:04:00Z" w16du:dateUtc="2025-01-03T09:04:00Z"/>
                <w:rFonts w:ascii="Times New Roman" w:eastAsia="標楷體" w:hAnsi="Times New Roman" w:cs="Times New Roman"/>
              </w:rPr>
              <w:pPrChange w:id="33289" w:author="瑋婷 徐" w:date="2025-01-03T17:04:00Z" w16du:dateUtc="2025-01-03T09:04:00Z">
                <w:pPr>
                  <w:spacing w:line="276" w:lineRule="auto"/>
                  <w:jc w:val="center"/>
                </w:pPr>
              </w:pPrChange>
            </w:pPr>
            <w:del w:id="33290"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51150273" w14:textId="7075AFA9" w:rsidR="002B07B0" w:rsidDel="003C19C7" w:rsidRDefault="002B07B0">
            <w:pPr>
              <w:rPr>
                <w:del w:id="33291" w:author="瑋婷 徐" w:date="2025-01-03T17:04:00Z" w16du:dateUtc="2025-01-03T09:04:00Z"/>
                <w:rFonts w:ascii="Times New Roman" w:eastAsia="標楷體" w:hAnsi="Times New Roman" w:cs="Times New Roman"/>
              </w:rPr>
              <w:pPrChange w:id="33292" w:author="瑋婷 徐" w:date="2025-01-03T17:04:00Z" w16du:dateUtc="2025-01-03T09:04:00Z">
                <w:pPr>
                  <w:spacing w:line="276" w:lineRule="auto"/>
                  <w:jc w:val="center"/>
                </w:pPr>
              </w:pPrChange>
            </w:pPr>
            <w:del w:id="33293"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2E0BDB16" w14:textId="6879C7A3" w:rsidR="002B07B0" w:rsidDel="003C19C7" w:rsidRDefault="002B07B0">
            <w:pPr>
              <w:rPr>
                <w:del w:id="33294" w:author="瑋婷 徐" w:date="2025-01-03T17:04:00Z" w16du:dateUtc="2025-01-03T09:04:00Z"/>
                <w:rFonts w:ascii="Times New Roman" w:eastAsia="標楷體" w:hAnsi="Times New Roman" w:cs="Times New Roman"/>
              </w:rPr>
              <w:pPrChange w:id="33295" w:author="瑋婷 徐" w:date="2025-01-03T17:04:00Z" w16du:dateUtc="2025-01-03T09:04:00Z">
                <w:pPr>
                  <w:spacing w:line="276" w:lineRule="auto"/>
                  <w:jc w:val="center"/>
                </w:pPr>
              </w:pPrChange>
            </w:pPr>
            <w:del w:id="33296"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17E0954A" w14:textId="6B3B5745" w:rsidR="002B07B0" w:rsidDel="003C19C7" w:rsidRDefault="002B07B0">
            <w:pPr>
              <w:rPr>
                <w:del w:id="33297" w:author="瑋婷 徐" w:date="2025-01-03T17:04:00Z" w16du:dateUtc="2025-01-03T09:04:00Z"/>
                <w:rFonts w:ascii="Times New Roman" w:eastAsia="標楷體" w:hAnsi="Times New Roman" w:cs="Times New Roman"/>
              </w:rPr>
              <w:pPrChange w:id="33298" w:author="瑋婷 徐" w:date="2025-01-03T17:04:00Z" w16du:dateUtc="2025-01-03T09:04:00Z">
                <w:pPr>
                  <w:spacing w:line="276" w:lineRule="auto"/>
                  <w:jc w:val="center"/>
                </w:pPr>
              </w:pPrChange>
            </w:pPr>
            <w:del w:id="33299"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1DCBF780" w14:textId="5068742E" w:rsidR="002B07B0" w:rsidDel="003C19C7" w:rsidRDefault="002B07B0">
            <w:pPr>
              <w:rPr>
                <w:del w:id="33300" w:author="瑋婷 徐" w:date="2025-01-03T17:04:00Z" w16du:dateUtc="2025-01-03T09:04:00Z"/>
                <w:rFonts w:ascii="Times New Roman" w:eastAsia="標楷體" w:hAnsi="Times New Roman" w:cs="Times New Roman"/>
              </w:rPr>
              <w:pPrChange w:id="33301" w:author="瑋婷 徐" w:date="2025-01-03T17:04:00Z" w16du:dateUtc="2025-01-03T09:04:00Z">
                <w:pPr>
                  <w:spacing w:line="276" w:lineRule="auto"/>
                  <w:jc w:val="center"/>
                </w:pPr>
              </w:pPrChange>
            </w:pPr>
            <w:del w:id="33302"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34E2A525" w14:textId="2A7F7487" w:rsidR="002B07B0" w:rsidDel="003C19C7" w:rsidRDefault="002B07B0">
            <w:pPr>
              <w:rPr>
                <w:del w:id="33303" w:author="瑋婷 徐" w:date="2025-01-03T17:04:00Z" w16du:dateUtc="2025-01-03T09:04:00Z"/>
                <w:rFonts w:ascii="Times New Roman" w:eastAsia="標楷體" w:hAnsi="Times New Roman" w:cs="Times New Roman"/>
              </w:rPr>
              <w:pPrChange w:id="33304" w:author="瑋婷 徐" w:date="2025-01-03T17:04:00Z" w16du:dateUtc="2025-01-03T09:04:00Z">
                <w:pPr>
                  <w:spacing w:line="276" w:lineRule="auto"/>
                  <w:jc w:val="center"/>
                </w:pPr>
              </w:pPrChange>
            </w:pPr>
            <w:del w:id="33305" w:author="瑋婷 徐" w:date="2025-01-03T17:04:00Z" w16du:dateUtc="2025-01-03T09:04:00Z">
              <w:r w:rsidDel="003C19C7">
                <w:rPr>
                  <w:rFonts w:ascii="Times New Roman" w:eastAsia="標楷體" w:hAnsi="Times New Roman" w:cs="Times New Roman"/>
                </w:rPr>
                <w:delText>19</w:delText>
              </w:r>
            </w:del>
          </w:p>
        </w:tc>
        <w:tc>
          <w:tcPr>
            <w:tcW w:w="267" w:type="dxa"/>
            <w:tcBorders>
              <w:top w:val="single" w:sz="4" w:space="0" w:color="000000"/>
              <w:bottom w:val="single" w:sz="4" w:space="0" w:color="000000"/>
            </w:tcBorders>
            <w:shd w:val="clear" w:color="auto" w:fill="FFFFFF"/>
            <w:vAlign w:val="center"/>
          </w:tcPr>
          <w:p w14:paraId="75E64665" w14:textId="5E015464" w:rsidR="002B07B0" w:rsidDel="003C19C7" w:rsidRDefault="002B07B0">
            <w:pPr>
              <w:rPr>
                <w:del w:id="33306" w:author="瑋婷 徐" w:date="2025-01-03T17:04:00Z" w16du:dateUtc="2025-01-03T09:04:00Z"/>
                <w:rFonts w:ascii="Times New Roman" w:eastAsia="標楷體" w:hAnsi="Times New Roman" w:cs="Times New Roman"/>
                <w:color w:val="000000"/>
              </w:rPr>
              <w:pPrChange w:id="33307" w:author="瑋婷 徐" w:date="2025-01-03T17:04:00Z" w16du:dateUtc="2025-01-03T09:04:00Z">
                <w:pPr>
                  <w:spacing w:line="276" w:lineRule="auto"/>
                  <w:jc w:val="center"/>
                </w:pPr>
              </w:pPrChange>
            </w:pPr>
            <w:del w:id="33308" w:author="瑋婷 徐" w:date="2025-01-03T17:04:00Z" w16du:dateUtc="2025-01-03T09:04:00Z">
              <w:r w:rsidDel="003C19C7">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1E27753F" w14:textId="0C4DB1EF" w:rsidR="002B07B0" w:rsidDel="003C19C7" w:rsidRDefault="002B07B0">
            <w:pPr>
              <w:rPr>
                <w:del w:id="33309" w:author="瑋婷 徐" w:date="2025-01-03T17:04:00Z" w16du:dateUtc="2025-01-03T09:04:00Z"/>
                <w:rFonts w:ascii="Times New Roman" w:eastAsia="標楷體" w:hAnsi="Times New Roman" w:cs="Times New Roman"/>
              </w:rPr>
              <w:pPrChange w:id="33310" w:author="瑋婷 徐" w:date="2025-01-03T17:04:00Z" w16du:dateUtc="2025-01-03T09:04:00Z">
                <w:pPr>
                  <w:spacing w:line="276" w:lineRule="auto"/>
                  <w:jc w:val="center"/>
                </w:pPr>
              </w:pPrChange>
            </w:pPr>
            <w:del w:id="33311"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6AC9C2BB" w14:textId="441CBBB6" w:rsidR="002B07B0" w:rsidDel="003C19C7" w:rsidRDefault="002B07B0">
            <w:pPr>
              <w:rPr>
                <w:del w:id="33312" w:author="瑋婷 徐" w:date="2025-01-03T17:04:00Z" w16du:dateUtc="2025-01-03T09:04:00Z"/>
                <w:rFonts w:ascii="Times New Roman" w:eastAsia="標楷體" w:hAnsi="Times New Roman" w:cs="Times New Roman"/>
              </w:rPr>
              <w:pPrChange w:id="33313" w:author="瑋婷 徐" w:date="2025-01-03T17:04:00Z" w16du:dateUtc="2025-01-03T09:04:00Z">
                <w:pPr>
                  <w:spacing w:line="276" w:lineRule="auto"/>
                  <w:jc w:val="center"/>
                </w:pPr>
              </w:pPrChange>
            </w:pPr>
            <w:del w:id="33314" w:author="瑋婷 徐" w:date="2025-01-03T17:04:00Z" w16du:dateUtc="2025-01-03T09:04:00Z">
              <w:r w:rsidDel="003C19C7">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59407FC3" w14:textId="2466CE62" w:rsidR="002B07B0" w:rsidDel="003C19C7" w:rsidRDefault="002B07B0">
            <w:pPr>
              <w:rPr>
                <w:del w:id="33315" w:author="瑋婷 徐" w:date="2025-01-03T17:04:00Z" w16du:dateUtc="2025-01-03T09:04:00Z"/>
                <w:rFonts w:ascii="Times New Roman" w:eastAsia="標楷體" w:hAnsi="Times New Roman" w:cs="Times New Roman"/>
              </w:rPr>
              <w:pPrChange w:id="33316" w:author="瑋婷 徐" w:date="2025-01-03T17:04:00Z" w16du:dateUtc="2025-01-03T09:04:00Z">
                <w:pPr>
                  <w:spacing w:line="276" w:lineRule="auto"/>
                  <w:jc w:val="center"/>
                </w:pPr>
              </w:pPrChange>
            </w:pPr>
            <w:del w:id="33317" w:author="瑋婷 徐" w:date="2025-01-03T17:04:00Z" w16du:dateUtc="2025-01-03T09:04:00Z">
              <w:r w:rsidDel="003C19C7">
                <w:rPr>
                  <w:rFonts w:ascii="Times New Roman" w:eastAsia="標楷體" w:hAnsi="Times New Roman" w:cs="Times New Roman"/>
                </w:rPr>
                <w:delText>23</w:delText>
              </w:r>
            </w:del>
          </w:p>
        </w:tc>
        <w:tc>
          <w:tcPr>
            <w:tcW w:w="275" w:type="dxa"/>
            <w:tcBorders>
              <w:top w:val="single" w:sz="4" w:space="0" w:color="000000"/>
              <w:bottom w:val="single" w:sz="4" w:space="0" w:color="000000"/>
            </w:tcBorders>
            <w:shd w:val="clear" w:color="auto" w:fill="FFFFFF"/>
            <w:vAlign w:val="center"/>
          </w:tcPr>
          <w:p w14:paraId="1A723130" w14:textId="341D67EF" w:rsidR="002B07B0" w:rsidDel="003C19C7" w:rsidRDefault="002B07B0">
            <w:pPr>
              <w:rPr>
                <w:del w:id="33318" w:author="瑋婷 徐" w:date="2025-01-03T17:04:00Z" w16du:dateUtc="2025-01-03T09:04:00Z"/>
                <w:rFonts w:ascii="Times New Roman" w:eastAsia="標楷體" w:hAnsi="Times New Roman" w:cs="Times New Roman"/>
              </w:rPr>
              <w:pPrChange w:id="33319" w:author="瑋婷 徐" w:date="2025-01-03T17:04:00Z" w16du:dateUtc="2025-01-03T09:04:00Z">
                <w:pPr>
                  <w:spacing w:line="276" w:lineRule="auto"/>
                  <w:jc w:val="center"/>
                </w:pPr>
              </w:pPrChange>
            </w:pPr>
            <w:del w:id="33320" w:author="瑋婷 徐" w:date="2025-01-03T17:04:00Z" w16du:dateUtc="2025-01-03T09:04:00Z">
              <w:r w:rsidDel="003C19C7">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29D5ADA5" w14:textId="2E92A809" w:rsidR="002B07B0" w:rsidDel="003C19C7" w:rsidRDefault="002B07B0">
            <w:pPr>
              <w:rPr>
                <w:del w:id="33321" w:author="瑋婷 徐" w:date="2025-01-03T17:04:00Z" w16du:dateUtc="2025-01-03T09:04:00Z"/>
                <w:rFonts w:ascii="Times New Roman" w:eastAsia="標楷體" w:hAnsi="Times New Roman" w:cs="Times New Roman"/>
              </w:rPr>
              <w:pPrChange w:id="33322" w:author="瑋婷 徐" w:date="2025-01-03T17:04:00Z" w16du:dateUtc="2025-01-03T09:04:00Z">
                <w:pPr>
                  <w:spacing w:line="276" w:lineRule="auto"/>
                  <w:jc w:val="center"/>
                </w:pPr>
              </w:pPrChange>
            </w:pPr>
            <w:del w:id="33323"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0573570E" w14:textId="36281ED1" w:rsidR="002B07B0" w:rsidDel="003C19C7" w:rsidRDefault="002B07B0">
            <w:pPr>
              <w:rPr>
                <w:del w:id="33324" w:author="瑋婷 徐" w:date="2025-01-03T17:04:00Z" w16du:dateUtc="2025-01-03T09:04:00Z"/>
                <w:rFonts w:ascii="Times New Roman" w:eastAsia="標楷體" w:hAnsi="Times New Roman" w:cs="Times New Roman"/>
              </w:rPr>
              <w:pPrChange w:id="33325" w:author="瑋婷 徐" w:date="2025-01-03T17:04:00Z" w16du:dateUtc="2025-01-03T09:04:00Z">
                <w:pPr>
                  <w:spacing w:line="276" w:lineRule="auto"/>
                  <w:jc w:val="center"/>
                </w:pPr>
              </w:pPrChange>
            </w:pPr>
            <w:del w:id="33326"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34DF6BD5" w14:textId="0B6EBE36" w:rsidR="002B07B0" w:rsidDel="003C19C7" w:rsidRDefault="002B07B0">
            <w:pPr>
              <w:rPr>
                <w:del w:id="33327" w:author="瑋婷 徐" w:date="2025-01-03T17:04:00Z" w16du:dateUtc="2025-01-03T09:04:00Z"/>
                <w:rFonts w:ascii="Times New Roman" w:eastAsia="標楷體" w:hAnsi="Times New Roman" w:cs="Times New Roman"/>
              </w:rPr>
              <w:pPrChange w:id="33328" w:author="瑋婷 徐" w:date="2025-01-03T17:04:00Z" w16du:dateUtc="2025-01-03T09:04:00Z">
                <w:pPr>
                  <w:spacing w:line="276" w:lineRule="auto"/>
                  <w:jc w:val="center"/>
                </w:pPr>
              </w:pPrChange>
            </w:pPr>
            <w:del w:id="33329"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7A38A99C" w14:textId="051361BE" w:rsidR="002B07B0" w:rsidDel="003C19C7" w:rsidRDefault="002B07B0">
            <w:pPr>
              <w:rPr>
                <w:del w:id="33330" w:author="瑋婷 徐" w:date="2025-01-03T17:04:00Z" w16du:dateUtc="2025-01-03T09:04:00Z"/>
                <w:rFonts w:ascii="Times New Roman" w:eastAsia="標楷體" w:hAnsi="Times New Roman" w:cs="Times New Roman"/>
              </w:rPr>
              <w:pPrChange w:id="33331" w:author="瑋婷 徐" w:date="2025-01-03T17:04:00Z" w16du:dateUtc="2025-01-03T09:04:00Z">
                <w:pPr>
                  <w:spacing w:line="276" w:lineRule="auto"/>
                  <w:jc w:val="center"/>
                </w:pPr>
              </w:pPrChange>
            </w:pPr>
            <w:del w:id="33332"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6ACFC0B4" w14:textId="3D0A00D9" w:rsidR="002B07B0" w:rsidDel="003C19C7" w:rsidRDefault="002B07B0">
            <w:pPr>
              <w:rPr>
                <w:del w:id="33333" w:author="瑋婷 徐" w:date="2025-01-03T17:04:00Z" w16du:dateUtc="2025-01-03T09:04:00Z"/>
                <w:rFonts w:ascii="Times New Roman" w:eastAsia="標楷體" w:hAnsi="Times New Roman" w:cs="Times New Roman"/>
              </w:rPr>
              <w:pPrChange w:id="33334" w:author="瑋婷 徐" w:date="2025-01-03T17:04:00Z" w16du:dateUtc="2025-01-03T09:04:00Z">
                <w:pPr>
                  <w:spacing w:line="276" w:lineRule="auto"/>
                  <w:jc w:val="center"/>
                </w:pPr>
              </w:pPrChange>
            </w:pPr>
            <w:del w:id="33335" w:author="瑋婷 徐" w:date="2025-01-03T17:04:00Z" w16du:dateUtc="2025-01-03T09:04:00Z">
              <w:r w:rsidDel="003C19C7">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3F209D1F" w14:textId="054D3FB6" w:rsidR="002B07B0" w:rsidDel="003C19C7" w:rsidRDefault="002B07B0">
            <w:pPr>
              <w:rPr>
                <w:del w:id="33336" w:author="瑋婷 徐" w:date="2025-01-03T17:04:00Z" w16du:dateUtc="2025-01-03T09:04:00Z"/>
                <w:rFonts w:ascii="Times New Roman" w:eastAsia="標楷體" w:hAnsi="Times New Roman" w:cs="Times New Roman"/>
              </w:rPr>
              <w:pPrChange w:id="33337" w:author="瑋婷 徐" w:date="2025-01-03T17:04:00Z" w16du:dateUtc="2025-01-03T09:04:00Z">
                <w:pPr>
                  <w:spacing w:line="276" w:lineRule="auto"/>
                  <w:jc w:val="center"/>
                </w:pPr>
              </w:pPrChange>
            </w:pPr>
            <w:del w:id="33338" w:author="瑋婷 徐" w:date="2025-01-03T17:04:00Z" w16du:dateUtc="2025-01-03T09:04:00Z">
              <w:r w:rsidDel="003C19C7">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61387F1C" w14:textId="1B60B287" w:rsidR="002B07B0" w:rsidDel="003C19C7" w:rsidRDefault="002B07B0">
            <w:pPr>
              <w:rPr>
                <w:del w:id="33339" w:author="瑋婷 徐" w:date="2025-01-03T17:04:00Z" w16du:dateUtc="2025-01-03T09:04:00Z"/>
                <w:rFonts w:ascii="Times New Roman" w:eastAsia="標楷體" w:hAnsi="Times New Roman" w:cs="Times New Roman"/>
              </w:rPr>
              <w:pPrChange w:id="33340" w:author="瑋婷 徐" w:date="2025-01-03T17:04:00Z" w16du:dateUtc="2025-01-03T09:04:00Z">
                <w:pPr>
                  <w:spacing w:line="276" w:lineRule="auto"/>
                  <w:jc w:val="center"/>
                </w:pPr>
              </w:pPrChange>
            </w:pPr>
            <w:del w:id="33341" w:author="瑋婷 徐" w:date="2025-01-03T17:04:00Z" w16du:dateUtc="2025-01-03T09:04:00Z">
              <w:r w:rsidDel="003C19C7">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4F712EA3" w14:textId="0DF9C75D" w:rsidR="002B07B0" w:rsidDel="003C19C7" w:rsidRDefault="002B07B0">
            <w:pPr>
              <w:rPr>
                <w:del w:id="33342" w:author="瑋婷 徐" w:date="2025-01-03T17:04:00Z" w16du:dateUtc="2025-01-03T09:04:00Z"/>
                <w:rFonts w:ascii="Times New Roman" w:eastAsia="標楷體" w:hAnsi="Times New Roman" w:cs="Times New Roman"/>
                <w:color w:val="000000"/>
              </w:rPr>
              <w:pPrChange w:id="33343" w:author="瑋婷 徐" w:date="2025-01-03T17:04:00Z" w16du:dateUtc="2025-01-03T09:04:00Z">
                <w:pPr>
                  <w:spacing w:line="276" w:lineRule="auto"/>
                  <w:jc w:val="center"/>
                </w:pPr>
              </w:pPrChange>
            </w:pPr>
            <w:del w:id="33344" w:author="瑋婷 徐" w:date="2025-01-03T17:04:00Z" w16du:dateUtc="2025-01-03T09:04:00Z">
              <w:r w:rsidDel="003C19C7">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4416F869" w14:textId="456DEA70" w:rsidR="002B07B0" w:rsidDel="003C19C7" w:rsidRDefault="002B07B0">
            <w:pPr>
              <w:rPr>
                <w:del w:id="33345" w:author="瑋婷 徐" w:date="2025-01-03T17:04:00Z" w16du:dateUtc="2025-01-03T09:04:00Z"/>
                <w:rFonts w:ascii="Times New Roman" w:eastAsia="標楷體" w:hAnsi="Times New Roman" w:cs="Times New Roman"/>
              </w:rPr>
              <w:pPrChange w:id="33346" w:author="瑋婷 徐" w:date="2025-01-03T17:04:00Z" w16du:dateUtc="2025-01-03T09:04:00Z">
                <w:pPr>
                  <w:spacing w:line="276" w:lineRule="auto"/>
                  <w:jc w:val="center"/>
                </w:pPr>
              </w:pPrChange>
            </w:pPr>
            <w:del w:id="33347" w:author="瑋婷 徐" w:date="2025-01-03T17:04:00Z" w16du:dateUtc="2025-01-03T09:04:00Z">
              <w:r w:rsidDel="003C19C7">
                <w:rPr>
                  <w:rFonts w:ascii="Times New Roman" w:eastAsia="標楷體" w:hAnsi="Times New Roman" w:cs="Times New Roman"/>
                </w:rPr>
                <w:delText>33</w:delText>
              </w:r>
            </w:del>
          </w:p>
        </w:tc>
        <w:tc>
          <w:tcPr>
            <w:tcW w:w="267" w:type="dxa"/>
            <w:tcBorders>
              <w:top w:val="single" w:sz="4" w:space="0" w:color="000000"/>
              <w:bottom w:val="single" w:sz="4" w:space="0" w:color="000000"/>
            </w:tcBorders>
            <w:shd w:val="clear" w:color="auto" w:fill="FFFFFF"/>
            <w:vAlign w:val="center"/>
          </w:tcPr>
          <w:p w14:paraId="40449BC7" w14:textId="1AAC18F5" w:rsidR="002B07B0" w:rsidDel="003C19C7" w:rsidRDefault="002B07B0">
            <w:pPr>
              <w:rPr>
                <w:del w:id="33348" w:author="瑋婷 徐" w:date="2025-01-03T17:04:00Z" w16du:dateUtc="2025-01-03T09:04:00Z"/>
                <w:rFonts w:ascii="Times New Roman" w:eastAsia="標楷體" w:hAnsi="Times New Roman" w:cs="Times New Roman"/>
              </w:rPr>
              <w:pPrChange w:id="33349" w:author="瑋婷 徐" w:date="2025-01-03T17:04:00Z" w16du:dateUtc="2025-01-03T09:04:00Z">
                <w:pPr>
                  <w:spacing w:line="276" w:lineRule="auto"/>
                  <w:jc w:val="center"/>
                </w:pPr>
              </w:pPrChange>
            </w:pPr>
            <w:del w:id="33350" w:author="瑋婷 徐" w:date="2025-01-03T17:04:00Z" w16du:dateUtc="2025-01-03T09:04:00Z">
              <w:r w:rsidDel="003C19C7">
                <w:rPr>
                  <w:rFonts w:ascii="Times New Roman" w:eastAsia="標楷體" w:hAnsi="Times New Roman" w:cs="Times New Roman"/>
                </w:rPr>
                <w:delText>34</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2318EDA6" w14:textId="3BC4B667" w:rsidR="002B07B0" w:rsidDel="003C19C7" w:rsidRDefault="002B07B0">
            <w:pPr>
              <w:rPr>
                <w:del w:id="33351" w:author="瑋婷 徐" w:date="2025-01-03T17:04:00Z" w16du:dateUtc="2025-01-03T09:04:00Z"/>
                <w:rFonts w:ascii="Times New Roman" w:eastAsia="標楷體" w:hAnsi="Times New Roman" w:cs="Times New Roman"/>
              </w:rPr>
              <w:pPrChange w:id="33352" w:author="瑋婷 徐" w:date="2025-01-03T17:04:00Z" w16du:dateUtc="2025-01-03T09:04:00Z">
                <w:pPr>
                  <w:spacing w:line="276" w:lineRule="auto"/>
                  <w:jc w:val="center"/>
                </w:pPr>
              </w:pPrChange>
            </w:pPr>
            <w:del w:id="33353" w:author="瑋婷 徐" w:date="2025-01-03T17:04:00Z" w16du:dateUtc="2025-01-03T09:04:00Z">
              <w:r w:rsidDel="003C19C7">
                <w:rPr>
                  <w:rFonts w:ascii="Times New Roman" w:eastAsia="標楷體" w:hAnsi="Times New Roman" w:cs="Times New Roman"/>
                </w:rPr>
                <w:delText>35</w:delText>
              </w:r>
            </w:del>
          </w:p>
        </w:tc>
      </w:tr>
      <w:tr w:rsidR="00000000" w:rsidDel="003C19C7" w14:paraId="71F2CAAD" w14:textId="0DC3C270" w:rsidTr="002B07B0">
        <w:trPr>
          <w:cantSplit/>
          <w:jc w:val="center"/>
          <w:del w:id="33354"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55B66CAA" w14:textId="7442DCDD" w:rsidR="00D93FCC" w:rsidDel="003C19C7" w:rsidRDefault="002435EC">
            <w:pPr>
              <w:rPr>
                <w:del w:id="33355" w:author="瑋婷 徐" w:date="2025-01-03T17:04:00Z" w16du:dateUtc="2025-01-03T09:04:00Z"/>
                <w:rFonts w:ascii="Times New Roman" w:eastAsia="標楷體" w:hAnsi="Times New Roman" w:cs="Times New Roman"/>
              </w:rPr>
              <w:pPrChange w:id="33356" w:author="瑋婷 徐" w:date="2025-01-03T17:04:00Z" w16du:dateUtc="2025-01-03T09:04:00Z">
                <w:pPr>
                  <w:spacing w:line="276" w:lineRule="auto"/>
                </w:pPr>
              </w:pPrChange>
            </w:pPr>
            <w:del w:id="33357" w:author="瑋婷 徐" w:date="2025-01-03T17:04:00Z" w16du:dateUtc="2025-01-03T09:04:00Z">
              <w:r w:rsidDel="003C19C7">
                <w:rPr>
                  <w:rFonts w:ascii="Times New Roman" w:eastAsia="標楷體" w:hAnsi="Times New Roman" w:cs="Times New Roman"/>
                  <w:color w:val="000000"/>
                </w:rPr>
                <w:delText>褐頭鷦鶯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5273925E" w14:textId="1ADABF32" w:rsidR="00D93FCC" w:rsidDel="003C19C7" w:rsidRDefault="002435EC">
            <w:pPr>
              <w:rPr>
                <w:del w:id="33358" w:author="瑋婷 徐" w:date="2025-01-03T17:04:00Z" w16du:dateUtc="2025-01-03T09:04:00Z"/>
                <w:rFonts w:ascii="Times New Roman" w:eastAsia="標楷體" w:hAnsi="Times New Roman" w:cs="Times New Roman"/>
                <w:i/>
              </w:rPr>
              <w:pPrChange w:id="33359" w:author="瑋婷 徐" w:date="2025-01-03T17:04:00Z" w16du:dateUtc="2025-01-03T09:04:00Z">
                <w:pPr>
                  <w:spacing w:line="276" w:lineRule="auto"/>
                </w:pPr>
              </w:pPrChange>
            </w:pPr>
            <w:del w:id="33360" w:author="瑋婷 徐" w:date="2025-01-03T17:04:00Z" w16du:dateUtc="2025-01-03T09:04:00Z">
              <w:r w:rsidDel="003C19C7">
                <w:rPr>
                  <w:rFonts w:ascii="Times New Roman" w:eastAsia="標楷體" w:hAnsi="Times New Roman" w:cs="Times New Roman"/>
                  <w:i/>
                  <w:iCs/>
                  <w:color w:val="000000"/>
                </w:rPr>
                <w:delText>Prinia inornata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6C30D78" w14:textId="54E5A772" w:rsidR="00D93FCC" w:rsidDel="003C19C7" w:rsidRDefault="00D93FCC">
            <w:pPr>
              <w:rPr>
                <w:del w:id="33361" w:author="瑋婷 徐" w:date="2025-01-03T17:04:00Z" w16du:dateUtc="2025-01-03T09:04:00Z"/>
                <w:rFonts w:ascii="Times New Roman" w:eastAsia="標楷體" w:hAnsi="Times New Roman" w:cs="Times New Roman"/>
              </w:rPr>
              <w:pPrChange w:id="3336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3E88EF4" w14:textId="0955A8CB" w:rsidR="00D93FCC" w:rsidDel="003C19C7" w:rsidRDefault="00D93FCC">
            <w:pPr>
              <w:rPr>
                <w:del w:id="33363" w:author="瑋婷 徐" w:date="2025-01-03T17:04:00Z" w16du:dateUtc="2025-01-03T09:04:00Z"/>
                <w:rFonts w:ascii="Times New Roman" w:eastAsia="標楷體" w:hAnsi="Times New Roman" w:cs="Times New Roman"/>
              </w:rPr>
              <w:pPrChange w:id="3336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BC12917" w14:textId="36392832" w:rsidR="00D93FCC" w:rsidDel="003C19C7" w:rsidRDefault="00D93FCC">
            <w:pPr>
              <w:rPr>
                <w:del w:id="33365" w:author="瑋婷 徐" w:date="2025-01-03T17:04:00Z" w16du:dateUtc="2025-01-03T09:04:00Z"/>
                <w:rFonts w:ascii="Times New Roman" w:eastAsia="標楷體" w:hAnsi="Times New Roman" w:cs="Times New Roman"/>
              </w:rPr>
              <w:pPrChange w:id="3336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C523A55" w14:textId="49C7E5B3" w:rsidR="00D93FCC" w:rsidDel="003C19C7" w:rsidRDefault="00D93FCC">
            <w:pPr>
              <w:rPr>
                <w:del w:id="33367" w:author="瑋婷 徐" w:date="2025-01-03T17:04:00Z" w16du:dateUtc="2025-01-03T09:04:00Z"/>
                <w:rFonts w:ascii="Times New Roman" w:eastAsia="標楷體" w:hAnsi="Times New Roman" w:cs="Times New Roman"/>
              </w:rPr>
              <w:pPrChange w:id="3336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994CD0E" w14:textId="14C3CE36" w:rsidR="00D93FCC" w:rsidDel="003C19C7" w:rsidRDefault="00D93FCC">
            <w:pPr>
              <w:rPr>
                <w:del w:id="33369" w:author="瑋婷 徐" w:date="2025-01-03T17:04:00Z" w16du:dateUtc="2025-01-03T09:04:00Z"/>
                <w:rFonts w:ascii="Times New Roman" w:eastAsia="標楷體" w:hAnsi="Times New Roman" w:cs="Times New Roman"/>
              </w:rPr>
              <w:pPrChange w:id="3337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C8B8DCB" w14:textId="36CA9A5A" w:rsidR="00D93FCC" w:rsidDel="003C19C7" w:rsidRDefault="00D93FCC">
            <w:pPr>
              <w:rPr>
                <w:del w:id="33371" w:author="瑋婷 徐" w:date="2025-01-03T17:04:00Z" w16du:dateUtc="2025-01-03T09:04:00Z"/>
                <w:rFonts w:ascii="Times New Roman" w:eastAsia="標楷體" w:hAnsi="Times New Roman" w:cs="Times New Roman"/>
              </w:rPr>
              <w:pPrChange w:id="3337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0CB7A63" w14:textId="15903308" w:rsidR="00D93FCC" w:rsidDel="003C19C7" w:rsidRDefault="00D93FCC">
            <w:pPr>
              <w:rPr>
                <w:del w:id="33373" w:author="瑋婷 徐" w:date="2025-01-03T17:04:00Z" w16du:dateUtc="2025-01-03T09:04:00Z"/>
                <w:rFonts w:ascii="Times New Roman" w:eastAsia="標楷體" w:hAnsi="Times New Roman" w:cs="Times New Roman"/>
              </w:rPr>
              <w:pPrChange w:id="3337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9231968" w14:textId="5802868F" w:rsidR="00D93FCC" w:rsidDel="003C19C7" w:rsidRDefault="00D93FCC">
            <w:pPr>
              <w:rPr>
                <w:del w:id="33375" w:author="瑋婷 徐" w:date="2025-01-03T17:04:00Z" w16du:dateUtc="2025-01-03T09:04:00Z"/>
                <w:rFonts w:ascii="Times New Roman" w:eastAsia="標楷體" w:hAnsi="Times New Roman" w:cs="Times New Roman"/>
              </w:rPr>
              <w:pPrChange w:id="3337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29284EB" w14:textId="73F0EED1" w:rsidR="00D93FCC" w:rsidDel="003C19C7" w:rsidRDefault="00D93FCC">
            <w:pPr>
              <w:rPr>
                <w:del w:id="33377" w:author="瑋婷 徐" w:date="2025-01-03T17:04:00Z" w16du:dateUtc="2025-01-03T09:04:00Z"/>
                <w:rFonts w:ascii="Times New Roman" w:eastAsia="標楷體" w:hAnsi="Times New Roman" w:cs="Times New Roman"/>
              </w:rPr>
              <w:pPrChange w:id="333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0218EB" w14:textId="7D06C414" w:rsidR="00D93FCC" w:rsidDel="003C19C7" w:rsidRDefault="00D93FCC">
            <w:pPr>
              <w:rPr>
                <w:del w:id="33379" w:author="瑋婷 徐" w:date="2025-01-03T17:04:00Z" w16du:dateUtc="2025-01-03T09:04:00Z"/>
                <w:rFonts w:ascii="Times New Roman" w:eastAsia="標楷體" w:hAnsi="Times New Roman" w:cs="Times New Roman"/>
              </w:rPr>
              <w:pPrChange w:id="333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82B847" w14:textId="079D32B9" w:rsidR="00D93FCC" w:rsidDel="003C19C7" w:rsidRDefault="00D93FCC">
            <w:pPr>
              <w:rPr>
                <w:del w:id="33381" w:author="瑋婷 徐" w:date="2025-01-03T17:04:00Z" w16du:dateUtc="2025-01-03T09:04:00Z"/>
                <w:rFonts w:ascii="Times New Roman" w:eastAsia="標楷體" w:hAnsi="Times New Roman" w:cs="Times New Roman"/>
              </w:rPr>
              <w:pPrChange w:id="3338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AE44B85" w14:textId="34AF95A3" w:rsidR="00D93FCC" w:rsidDel="003C19C7" w:rsidRDefault="00D93FCC">
            <w:pPr>
              <w:rPr>
                <w:del w:id="33383" w:author="瑋婷 徐" w:date="2025-01-03T17:04:00Z" w16du:dateUtc="2025-01-03T09:04:00Z"/>
                <w:rFonts w:ascii="Times New Roman" w:eastAsia="標楷體" w:hAnsi="Times New Roman" w:cs="Times New Roman"/>
              </w:rPr>
              <w:pPrChange w:id="333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31EAFB" w14:textId="4F0C4B0E" w:rsidR="00D93FCC" w:rsidDel="003C19C7" w:rsidRDefault="00D93FCC">
            <w:pPr>
              <w:rPr>
                <w:del w:id="33385" w:author="瑋婷 徐" w:date="2025-01-03T17:04:00Z" w16du:dateUtc="2025-01-03T09:04:00Z"/>
                <w:rFonts w:ascii="Times New Roman" w:eastAsia="標楷體" w:hAnsi="Times New Roman" w:cs="Times New Roman"/>
              </w:rPr>
              <w:pPrChange w:id="333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108BD4" w14:textId="25A844CF" w:rsidR="00D93FCC" w:rsidDel="003C19C7" w:rsidRDefault="00D93FCC">
            <w:pPr>
              <w:rPr>
                <w:del w:id="33387" w:author="瑋婷 徐" w:date="2025-01-03T17:04:00Z" w16du:dateUtc="2025-01-03T09:04:00Z"/>
                <w:rFonts w:ascii="Times New Roman" w:eastAsia="標楷體" w:hAnsi="Times New Roman" w:cs="Times New Roman"/>
              </w:rPr>
              <w:pPrChange w:id="333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D12C8A" w14:textId="4364822E" w:rsidR="00D93FCC" w:rsidDel="003C19C7" w:rsidRDefault="00D93FCC">
            <w:pPr>
              <w:rPr>
                <w:del w:id="33389" w:author="瑋婷 徐" w:date="2025-01-03T17:04:00Z" w16du:dateUtc="2025-01-03T09:04:00Z"/>
                <w:rFonts w:ascii="Times New Roman" w:eastAsia="標楷體" w:hAnsi="Times New Roman" w:cs="Times New Roman"/>
              </w:rPr>
              <w:pPrChange w:id="333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A692E3" w14:textId="01E2F568" w:rsidR="00D93FCC" w:rsidDel="003C19C7" w:rsidRDefault="00D93FCC">
            <w:pPr>
              <w:rPr>
                <w:del w:id="33391" w:author="瑋婷 徐" w:date="2025-01-03T17:04:00Z" w16du:dateUtc="2025-01-03T09:04:00Z"/>
                <w:rFonts w:ascii="Times New Roman" w:eastAsia="標楷體" w:hAnsi="Times New Roman" w:cs="Times New Roman"/>
              </w:rPr>
              <w:pPrChange w:id="333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5DBF65" w14:textId="7AED5053" w:rsidR="00D93FCC" w:rsidDel="003C19C7" w:rsidRDefault="00D93FCC">
            <w:pPr>
              <w:rPr>
                <w:del w:id="33393" w:author="瑋婷 徐" w:date="2025-01-03T17:04:00Z" w16du:dateUtc="2025-01-03T09:04:00Z"/>
                <w:rFonts w:ascii="Times New Roman" w:eastAsia="標楷體" w:hAnsi="Times New Roman" w:cs="Times New Roman"/>
              </w:rPr>
              <w:pPrChange w:id="333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84509E" w14:textId="7D2F6D2C" w:rsidR="00D93FCC" w:rsidDel="003C19C7" w:rsidRDefault="00D93FCC">
            <w:pPr>
              <w:rPr>
                <w:del w:id="33395" w:author="瑋婷 徐" w:date="2025-01-03T17:04:00Z" w16du:dateUtc="2025-01-03T09:04:00Z"/>
                <w:rFonts w:ascii="Times New Roman" w:eastAsia="標楷體" w:hAnsi="Times New Roman" w:cs="Times New Roman"/>
              </w:rPr>
              <w:pPrChange w:id="333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15AFD0" w14:textId="1F7C2CD8" w:rsidR="00D93FCC" w:rsidDel="003C19C7" w:rsidRDefault="00D93FCC">
            <w:pPr>
              <w:rPr>
                <w:del w:id="33397" w:author="瑋婷 徐" w:date="2025-01-03T17:04:00Z" w16du:dateUtc="2025-01-03T09:04:00Z"/>
                <w:rFonts w:ascii="Times New Roman" w:eastAsia="標楷體" w:hAnsi="Times New Roman" w:cs="Times New Roman"/>
              </w:rPr>
              <w:pPrChange w:id="3339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B06A67E" w14:textId="65867DC6" w:rsidR="00D93FCC" w:rsidDel="003C19C7" w:rsidRDefault="002435EC">
            <w:pPr>
              <w:rPr>
                <w:del w:id="33399" w:author="瑋婷 徐" w:date="2025-01-03T17:04:00Z" w16du:dateUtc="2025-01-03T09:04:00Z"/>
                <w:rFonts w:ascii="Times New Roman" w:eastAsia="標楷體" w:hAnsi="Times New Roman" w:cs="Times New Roman"/>
              </w:rPr>
              <w:pPrChange w:id="33400" w:author="瑋婷 徐" w:date="2025-01-03T17:04:00Z" w16du:dateUtc="2025-01-03T09:04:00Z">
                <w:pPr>
                  <w:spacing w:line="276" w:lineRule="auto"/>
                  <w:jc w:val="center"/>
                </w:pPr>
              </w:pPrChange>
            </w:pPr>
            <w:del w:id="334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92DE0DB" w14:textId="7393EFAA" w:rsidR="00D93FCC" w:rsidDel="003C19C7" w:rsidRDefault="00D93FCC">
            <w:pPr>
              <w:rPr>
                <w:del w:id="33402" w:author="瑋婷 徐" w:date="2025-01-03T17:04:00Z" w16du:dateUtc="2025-01-03T09:04:00Z"/>
                <w:rFonts w:ascii="Times New Roman" w:eastAsia="標楷體" w:hAnsi="Times New Roman" w:cs="Times New Roman"/>
              </w:rPr>
              <w:pPrChange w:id="334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017E410" w14:textId="0D5E4BB1" w:rsidR="00D93FCC" w:rsidDel="003C19C7" w:rsidRDefault="00D93FCC">
            <w:pPr>
              <w:rPr>
                <w:del w:id="33404" w:author="瑋婷 徐" w:date="2025-01-03T17:04:00Z" w16du:dateUtc="2025-01-03T09:04:00Z"/>
                <w:rFonts w:ascii="Times New Roman" w:eastAsia="標楷體" w:hAnsi="Times New Roman" w:cs="Times New Roman"/>
              </w:rPr>
              <w:pPrChange w:id="334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94FD9E" w14:textId="758A6D62" w:rsidR="00D93FCC" w:rsidDel="003C19C7" w:rsidRDefault="00D93FCC">
            <w:pPr>
              <w:rPr>
                <w:del w:id="33406" w:author="瑋婷 徐" w:date="2025-01-03T17:04:00Z" w16du:dateUtc="2025-01-03T09:04:00Z"/>
                <w:rFonts w:ascii="Times New Roman" w:eastAsia="標楷體" w:hAnsi="Times New Roman" w:cs="Times New Roman"/>
              </w:rPr>
              <w:pPrChange w:id="33407"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1D2A55D" w14:textId="5A934F9F" w:rsidR="00D93FCC" w:rsidDel="003C19C7" w:rsidRDefault="00D93FCC">
            <w:pPr>
              <w:rPr>
                <w:del w:id="33408" w:author="瑋婷 徐" w:date="2025-01-03T17:04:00Z" w16du:dateUtc="2025-01-03T09:04:00Z"/>
                <w:rFonts w:ascii="Times New Roman" w:eastAsia="標楷體" w:hAnsi="Times New Roman" w:cs="Times New Roman"/>
              </w:rPr>
              <w:pPrChange w:id="334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1EAA24" w14:textId="60626CE3" w:rsidR="00D93FCC" w:rsidDel="003C19C7" w:rsidRDefault="00D93FCC">
            <w:pPr>
              <w:rPr>
                <w:del w:id="33410" w:author="瑋婷 徐" w:date="2025-01-03T17:04:00Z" w16du:dateUtc="2025-01-03T09:04:00Z"/>
                <w:rFonts w:ascii="Times New Roman" w:eastAsia="標楷體" w:hAnsi="Times New Roman" w:cs="Times New Roman"/>
              </w:rPr>
              <w:pPrChange w:id="334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871FA41" w14:textId="3AF83069" w:rsidR="00D93FCC" w:rsidDel="003C19C7" w:rsidRDefault="00D93FCC">
            <w:pPr>
              <w:rPr>
                <w:del w:id="33412" w:author="瑋婷 徐" w:date="2025-01-03T17:04:00Z" w16du:dateUtc="2025-01-03T09:04:00Z"/>
                <w:rFonts w:ascii="Times New Roman" w:eastAsia="標楷體" w:hAnsi="Times New Roman" w:cs="Times New Roman"/>
              </w:rPr>
              <w:pPrChange w:id="3341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79A348E" w14:textId="5E65EDDB" w:rsidR="00D93FCC" w:rsidDel="003C19C7" w:rsidRDefault="00D93FCC">
            <w:pPr>
              <w:rPr>
                <w:del w:id="33414" w:author="瑋婷 徐" w:date="2025-01-03T17:04:00Z" w16du:dateUtc="2025-01-03T09:04:00Z"/>
                <w:rFonts w:ascii="Times New Roman" w:eastAsia="標楷體" w:hAnsi="Times New Roman" w:cs="Times New Roman"/>
              </w:rPr>
              <w:pPrChange w:id="334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1DEF41F" w14:textId="0762CFDE" w:rsidR="00D93FCC" w:rsidDel="003C19C7" w:rsidRDefault="00D93FCC">
            <w:pPr>
              <w:rPr>
                <w:del w:id="33416" w:author="瑋婷 徐" w:date="2025-01-03T17:04:00Z" w16du:dateUtc="2025-01-03T09:04:00Z"/>
                <w:rFonts w:ascii="Times New Roman" w:eastAsia="標楷體" w:hAnsi="Times New Roman" w:cs="Times New Roman"/>
              </w:rPr>
              <w:pPrChange w:id="334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147F625" w14:textId="74CD1AF0" w:rsidR="00D93FCC" w:rsidDel="003C19C7" w:rsidRDefault="00D93FCC">
            <w:pPr>
              <w:rPr>
                <w:del w:id="33418" w:author="瑋婷 徐" w:date="2025-01-03T17:04:00Z" w16du:dateUtc="2025-01-03T09:04:00Z"/>
                <w:rFonts w:ascii="Times New Roman" w:eastAsia="標楷體" w:hAnsi="Times New Roman" w:cs="Times New Roman"/>
              </w:rPr>
              <w:pPrChange w:id="334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0BABBB7" w14:textId="7B8F583A" w:rsidR="00D93FCC" w:rsidDel="003C19C7" w:rsidRDefault="00D93FCC">
            <w:pPr>
              <w:rPr>
                <w:del w:id="33420" w:author="瑋婷 徐" w:date="2025-01-03T17:04:00Z" w16du:dateUtc="2025-01-03T09:04:00Z"/>
                <w:rFonts w:ascii="Times New Roman" w:eastAsia="標楷體" w:hAnsi="Times New Roman" w:cs="Times New Roman"/>
              </w:rPr>
              <w:pPrChange w:id="3342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6C01FE5" w14:textId="4538B0C4" w:rsidR="00D93FCC" w:rsidDel="003C19C7" w:rsidRDefault="00D93FCC">
            <w:pPr>
              <w:rPr>
                <w:del w:id="33422" w:author="瑋婷 徐" w:date="2025-01-03T17:04:00Z" w16du:dateUtc="2025-01-03T09:04:00Z"/>
                <w:rFonts w:ascii="Times New Roman" w:eastAsia="標楷體" w:hAnsi="Times New Roman" w:cs="Times New Roman"/>
              </w:rPr>
              <w:pPrChange w:id="334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3944173" w14:textId="41085FC6" w:rsidR="00D93FCC" w:rsidDel="003C19C7" w:rsidRDefault="002435EC">
            <w:pPr>
              <w:rPr>
                <w:del w:id="33424" w:author="瑋婷 徐" w:date="2025-01-03T17:04:00Z" w16du:dateUtc="2025-01-03T09:04:00Z"/>
                <w:rFonts w:ascii="Times New Roman" w:eastAsia="標楷體" w:hAnsi="Times New Roman" w:cs="Times New Roman"/>
              </w:rPr>
              <w:pPrChange w:id="33425" w:author="瑋婷 徐" w:date="2025-01-03T17:04:00Z" w16du:dateUtc="2025-01-03T09:04:00Z">
                <w:pPr>
                  <w:spacing w:line="276" w:lineRule="auto"/>
                  <w:jc w:val="center"/>
                </w:pPr>
              </w:pPrChange>
            </w:pPr>
            <w:del w:id="334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99FA787" w14:textId="794EF822" w:rsidR="00D93FCC" w:rsidDel="003C19C7" w:rsidRDefault="00D93FCC">
            <w:pPr>
              <w:rPr>
                <w:del w:id="33427" w:author="瑋婷 徐" w:date="2025-01-03T17:04:00Z" w16du:dateUtc="2025-01-03T09:04:00Z"/>
                <w:rFonts w:ascii="Times New Roman" w:eastAsia="標楷體" w:hAnsi="Times New Roman" w:cs="Times New Roman"/>
              </w:rPr>
              <w:pPrChange w:id="3342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CEABC36" w14:textId="65921BF2" w:rsidR="00D93FCC" w:rsidDel="003C19C7" w:rsidRDefault="00D93FCC">
            <w:pPr>
              <w:rPr>
                <w:del w:id="33429" w:author="瑋婷 徐" w:date="2025-01-03T17:04:00Z" w16du:dateUtc="2025-01-03T09:04:00Z"/>
                <w:rFonts w:ascii="Times New Roman" w:eastAsia="標楷體" w:hAnsi="Times New Roman" w:cs="Times New Roman"/>
              </w:rPr>
              <w:pPrChange w:id="3343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443391D" w14:textId="31470CD3" w:rsidR="00D93FCC" w:rsidDel="003C19C7" w:rsidRDefault="00D93FCC">
            <w:pPr>
              <w:rPr>
                <w:del w:id="33431" w:author="瑋婷 徐" w:date="2025-01-03T17:04:00Z" w16du:dateUtc="2025-01-03T09:04:00Z"/>
                <w:rFonts w:ascii="Times New Roman" w:eastAsia="標楷體" w:hAnsi="Times New Roman" w:cs="Times New Roman"/>
              </w:rPr>
              <w:pPrChange w:id="33432" w:author="瑋婷 徐" w:date="2025-01-03T17:04:00Z" w16du:dateUtc="2025-01-03T09:04:00Z">
                <w:pPr>
                  <w:spacing w:line="276" w:lineRule="auto"/>
                  <w:jc w:val="center"/>
                </w:pPr>
              </w:pPrChange>
            </w:pPr>
          </w:p>
        </w:tc>
      </w:tr>
      <w:tr w:rsidR="00000000" w:rsidDel="003C19C7" w14:paraId="0FBDA886" w14:textId="40F8B92D" w:rsidTr="002B07B0">
        <w:trPr>
          <w:cantSplit/>
          <w:jc w:val="center"/>
          <w:del w:id="33433"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A563115" w14:textId="0908BBA4" w:rsidR="00D93FCC" w:rsidDel="003C19C7" w:rsidRDefault="002435EC">
            <w:pPr>
              <w:rPr>
                <w:del w:id="33434" w:author="瑋婷 徐" w:date="2025-01-03T17:04:00Z" w16du:dateUtc="2025-01-03T09:04:00Z"/>
                <w:rFonts w:ascii="Times New Roman" w:eastAsia="標楷體" w:hAnsi="Times New Roman" w:cs="Times New Roman"/>
              </w:rPr>
              <w:pPrChange w:id="33435" w:author="瑋婷 徐" w:date="2025-01-03T17:04:00Z" w16du:dateUtc="2025-01-03T09:04:00Z">
                <w:pPr>
                  <w:spacing w:line="276" w:lineRule="auto"/>
                </w:pPr>
              </w:pPrChange>
            </w:pPr>
            <w:del w:id="33436" w:author="瑋婷 徐" w:date="2025-01-03T17:04:00Z" w16du:dateUtc="2025-01-03T09:04:00Z">
              <w:r w:rsidDel="003C19C7">
                <w:rPr>
                  <w:rFonts w:ascii="Times New Roman" w:eastAsia="標楷體" w:hAnsi="Times New Roman" w:cs="Times New Roman"/>
                  <w:color w:val="000000"/>
                </w:rPr>
                <w:delText>臺灣叢樹鶯</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27A5AB34" w14:textId="0F864354" w:rsidR="00D93FCC" w:rsidDel="003C19C7" w:rsidRDefault="002435EC">
            <w:pPr>
              <w:rPr>
                <w:del w:id="33437" w:author="瑋婷 徐" w:date="2025-01-03T17:04:00Z" w16du:dateUtc="2025-01-03T09:04:00Z"/>
                <w:rFonts w:ascii="Times New Roman" w:eastAsia="標楷體" w:hAnsi="Times New Roman" w:cs="Times New Roman"/>
                <w:i/>
              </w:rPr>
              <w:pPrChange w:id="33438" w:author="瑋婷 徐" w:date="2025-01-03T17:04:00Z" w16du:dateUtc="2025-01-03T09:04:00Z">
                <w:pPr>
                  <w:spacing w:line="276" w:lineRule="auto"/>
                </w:pPr>
              </w:pPrChange>
            </w:pPr>
            <w:del w:id="33439" w:author="瑋婷 徐" w:date="2025-01-03T17:04:00Z" w16du:dateUtc="2025-01-03T09:04:00Z">
              <w:r w:rsidDel="003C19C7">
                <w:rPr>
                  <w:rFonts w:ascii="Times New Roman" w:eastAsia="標楷體" w:hAnsi="Times New Roman" w:cs="Times New Roman"/>
                  <w:i/>
                  <w:iCs/>
                  <w:color w:val="000000"/>
                </w:rPr>
                <w:delText>Locustella alishanensis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9A5A2B0" w14:textId="2CD1B346" w:rsidR="00D93FCC" w:rsidDel="003C19C7" w:rsidRDefault="00D93FCC">
            <w:pPr>
              <w:rPr>
                <w:del w:id="33440" w:author="瑋婷 徐" w:date="2025-01-03T17:04:00Z" w16du:dateUtc="2025-01-03T09:04:00Z"/>
                <w:rFonts w:ascii="Times New Roman" w:eastAsia="標楷體" w:hAnsi="Times New Roman" w:cs="Times New Roman"/>
              </w:rPr>
              <w:pPrChange w:id="3344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25F07A4" w14:textId="03D76265" w:rsidR="00D93FCC" w:rsidDel="003C19C7" w:rsidRDefault="00D93FCC">
            <w:pPr>
              <w:rPr>
                <w:del w:id="33442" w:author="瑋婷 徐" w:date="2025-01-03T17:04:00Z" w16du:dateUtc="2025-01-03T09:04:00Z"/>
                <w:rFonts w:ascii="Times New Roman" w:eastAsia="標楷體" w:hAnsi="Times New Roman" w:cs="Times New Roman"/>
              </w:rPr>
              <w:pPrChange w:id="3344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2B4DFEB" w14:textId="78E6679F" w:rsidR="00D93FCC" w:rsidDel="003C19C7" w:rsidRDefault="00D93FCC">
            <w:pPr>
              <w:rPr>
                <w:del w:id="33444" w:author="瑋婷 徐" w:date="2025-01-03T17:04:00Z" w16du:dateUtc="2025-01-03T09:04:00Z"/>
                <w:rFonts w:ascii="Times New Roman" w:eastAsia="標楷體" w:hAnsi="Times New Roman" w:cs="Times New Roman"/>
              </w:rPr>
              <w:pPrChange w:id="3344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FFEFCD6" w14:textId="3A224209" w:rsidR="00D93FCC" w:rsidDel="003C19C7" w:rsidRDefault="00D93FCC">
            <w:pPr>
              <w:rPr>
                <w:del w:id="33446" w:author="瑋婷 徐" w:date="2025-01-03T17:04:00Z" w16du:dateUtc="2025-01-03T09:04:00Z"/>
                <w:rFonts w:ascii="Times New Roman" w:eastAsia="標楷體" w:hAnsi="Times New Roman" w:cs="Times New Roman"/>
              </w:rPr>
              <w:pPrChange w:id="3344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4366CA5" w14:textId="4F4C3619" w:rsidR="00D93FCC" w:rsidDel="003C19C7" w:rsidRDefault="00D93FCC">
            <w:pPr>
              <w:rPr>
                <w:del w:id="33448" w:author="瑋婷 徐" w:date="2025-01-03T17:04:00Z" w16du:dateUtc="2025-01-03T09:04:00Z"/>
                <w:rFonts w:ascii="Times New Roman" w:eastAsia="標楷體" w:hAnsi="Times New Roman" w:cs="Times New Roman"/>
              </w:rPr>
              <w:pPrChange w:id="3344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6F2B3AF" w14:textId="39C44D53" w:rsidR="00D93FCC" w:rsidDel="003C19C7" w:rsidRDefault="00D93FCC">
            <w:pPr>
              <w:rPr>
                <w:del w:id="33450" w:author="瑋婷 徐" w:date="2025-01-03T17:04:00Z" w16du:dateUtc="2025-01-03T09:04:00Z"/>
                <w:rFonts w:ascii="Times New Roman" w:eastAsia="標楷體" w:hAnsi="Times New Roman" w:cs="Times New Roman"/>
              </w:rPr>
              <w:pPrChange w:id="3345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7E40DD3" w14:textId="3AD746BD" w:rsidR="00D93FCC" w:rsidDel="003C19C7" w:rsidRDefault="00D93FCC">
            <w:pPr>
              <w:rPr>
                <w:del w:id="33452" w:author="瑋婷 徐" w:date="2025-01-03T17:04:00Z" w16du:dateUtc="2025-01-03T09:04:00Z"/>
                <w:rFonts w:ascii="Times New Roman" w:eastAsia="標楷體" w:hAnsi="Times New Roman" w:cs="Times New Roman"/>
              </w:rPr>
              <w:pPrChange w:id="3345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2F33BE9" w14:textId="6FC1957A" w:rsidR="00D93FCC" w:rsidDel="003C19C7" w:rsidRDefault="00D93FCC">
            <w:pPr>
              <w:rPr>
                <w:del w:id="33454" w:author="瑋婷 徐" w:date="2025-01-03T17:04:00Z" w16du:dateUtc="2025-01-03T09:04:00Z"/>
                <w:rFonts w:ascii="Times New Roman" w:eastAsia="標楷體" w:hAnsi="Times New Roman" w:cs="Times New Roman"/>
              </w:rPr>
              <w:pPrChange w:id="3345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84E0E79" w14:textId="70905AD6" w:rsidR="00D93FCC" w:rsidDel="003C19C7" w:rsidRDefault="00D93FCC">
            <w:pPr>
              <w:rPr>
                <w:del w:id="33456" w:author="瑋婷 徐" w:date="2025-01-03T17:04:00Z" w16du:dateUtc="2025-01-03T09:04:00Z"/>
                <w:rFonts w:ascii="Times New Roman" w:eastAsia="標楷體" w:hAnsi="Times New Roman" w:cs="Times New Roman"/>
              </w:rPr>
              <w:pPrChange w:id="334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8DED9C" w14:textId="6CF9A4C6" w:rsidR="00D93FCC" w:rsidDel="003C19C7" w:rsidRDefault="00D93FCC">
            <w:pPr>
              <w:rPr>
                <w:del w:id="33458" w:author="瑋婷 徐" w:date="2025-01-03T17:04:00Z" w16du:dateUtc="2025-01-03T09:04:00Z"/>
                <w:rFonts w:ascii="Times New Roman" w:eastAsia="標楷體" w:hAnsi="Times New Roman" w:cs="Times New Roman"/>
              </w:rPr>
              <w:pPrChange w:id="334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E12F3F" w14:textId="40332276" w:rsidR="00D93FCC" w:rsidDel="003C19C7" w:rsidRDefault="00D93FCC">
            <w:pPr>
              <w:rPr>
                <w:del w:id="33460" w:author="瑋婷 徐" w:date="2025-01-03T17:04:00Z" w16du:dateUtc="2025-01-03T09:04:00Z"/>
                <w:rFonts w:ascii="Times New Roman" w:eastAsia="標楷體" w:hAnsi="Times New Roman" w:cs="Times New Roman"/>
              </w:rPr>
              <w:pPrChange w:id="33461"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9DE58DB" w14:textId="04BDDD51" w:rsidR="00D93FCC" w:rsidDel="003C19C7" w:rsidRDefault="00D93FCC">
            <w:pPr>
              <w:rPr>
                <w:del w:id="33462" w:author="瑋婷 徐" w:date="2025-01-03T17:04:00Z" w16du:dateUtc="2025-01-03T09:04:00Z"/>
                <w:rFonts w:ascii="Times New Roman" w:eastAsia="標楷體" w:hAnsi="Times New Roman" w:cs="Times New Roman"/>
              </w:rPr>
              <w:pPrChange w:id="334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03A2A5" w14:textId="698865DB" w:rsidR="00D93FCC" w:rsidDel="003C19C7" w:rsidRDefault="002435EC">
            <w:pPr>
              <w:rPr>
                <w:del w:id="33464" w:author="瑋婷 徐" w:date="2025-01-03T17:04:00Z" w16du:dateUtc="2025-01-03T09:04:00Z"/>
                <w:rFonts w:ascii="Times New Roman" w:eastAsia="標楷體" w:hAnsi="Times New Roman" w:cs="Times New Roman"/>
              </w:rPr>
              <w:pPrChange w:id="33465" w:author="瑋婷 徐" w:date="2025-01-03T17:04:00Z" w16du:dateUtc="2025-01-03T09:04:00Z">
                <w:pPr>
                  <w:spacing w:line="276" w:lineRule="auto"/>
                  <w:jc w:val="center"/>
                </w:pPr>
              </w:pPrChange>
            </w:pPr>
            <w:del w:id="334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0839306" w14:textId="3174BBE7" w:rsidR="00D93FCC" w:rsidDel="003C19C7" w:rsidRDefault="002435EC">
            <w:pPr>
              <w:rPr>
                <w:del w:id="33467" w:author="瑋婷 徐" w:date="2025-01-03T17:04:00Z" w16du:dateUtc="2025-01-03T09:04:00Z"/>
                <w:rFonts w:ascii="Times New Roman" w:eastAsia="標楷體" w:hAnsi="Times New Roman" w:cs="Times New Roman"/>
              </w:rPr>
              <w:pPrChange w:id="33468" w:author="瑋婷 徐" w:date="2025-01-03T17:04:00Z" w16du:dateUtc="2025-01-03T09:04:00Z">
                <w:pPr>
                  <w:spacing w:line="276" w:lineRule="auto"/>
                  <w:jc w:val="center"/>
                </w:pPr>
              </w:pPrChange>
            </w:pPr>
            <w:del w:id="334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2AC030E" w14:textId="6659699A" w:rsidR="00D93FCC" w:rsidDel="003C19C7" w:rsidRDefault="00D93FCC">
            <w:pPr>
              <w:rPr>
                <w:del w:id="33470" w:author="瑋婷 徐" w:date="2025-01-03T17:04:00Z" w16du:dateUtc="2025-01-03T09:04:00Z"/>
                <w:rFonts w:ascii="Times New Roman" w:eastAsia="標楷體" w:hAnsi="Times New Roman" w:cs="Times New Roman"/>
              </w:rPr>
              <w:pPrChange w:id="334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FDFA91" w14:textId="0F352D3D" w:rsidR="00D93FCC" w:rsidDel="003C19C7" w:rsidRDefault="00D93FCC">
            <w:pPr>
              <w:rPr>
                <w:del w:id="33472" w:author="瑋婷 徐" w:date="2025-01-03T17:04:00Z" w16du:dateUtc="2025-01-03T09:04:00Z"/>
                <w:rFonts w:ascii="Times New Roman" w:eastAsia="標楷體" w:hAnsi="Times New Roman" w:cs="Times New Roman"/>
              </w:rPr>
              <w:pPrChange w:id="334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825549" w14:textId="06152D0B" w:rsidR="00D93FCC" w:rsidDel="003C19C7" w:rsidRDefault="00D93FCC">
            <w:pPr>
              <w:rPr>
                <w:del w:id="33474" w:author="瑋婷 徐" w:date="2025-01-03T17:04:00Z" w16du:dateUtc="2025-01-03T09:04:00Z"/>
                <w:rFonts w:ascii="Times New Roman" w:eastAsia="標楷體" w:hAnsi="Times New Roman" w:cs="Times New Roman"/>
              </w:rPr>
              <w:pPrChange w:id="334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0E855F" w14:textId="756DB517" w:rsidR="00D93FCC" w:rsidDel="003C19C7" w:rsidRDefault="00D93FCC">
            <w:pPr>
              <w:rPr>
                <w:del w:id="33476" w:author="瑋婷 徐" w:date="2025-01-03T17:04:00Z" w16du:dateUtc="2025-01-03T09:04:00Z"/>
                <w:rFonts w:ascii="Times New Roman" w:eastAsia="標楷體" w:hAnsi="Times New Roman" w:cs="Times New Roman"/>
              </w:rPr>
              <w:pPrChange w:id="334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1F5BAA" w14:textId="1EA07D21" w:rsidR="00D93FCC" w:rsidDel="003C19C7" w:rsidRDefault="002435EC">
            <w:pPr>
              <w:rPr>
                <w:del w:id="33478" w:author="瑋婷 徐" w:date="2025-01-03T17:04:00Z" w16du:dateUtc="2025-01-03T09:04:00Z"/>
                <w:rFonts w:ascii="Times New Roman" w:eastAsia="標楷體" w:hAnsi="Times New Roman" w:cs="Times New Roman"/>
              </w:rPr>
              <w:pPrChange w:id="33479" w:author="瑋婷 徐" w:date="2025-01-03T17:04:00Z" w16du:dateUtc="2025-01-03T09:04:00Z">
                <w:pPr>
                  <w:spacing w:line="276" w:lineRule="auto"/>
                  <w:jc w:val="center"/>
                </w:pPr>
              </w:pPrChange>
            </w:pPr>
            <w:del w:id="3348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6E0C4D8A" w14:textId="0DED16EF" w:rsidR="00D93FCC" w:rsidDel="003C19C7" w:rsidRDefault="00D93FCC">
            <w:pPr>
              <w:rPr>
                <w:del w:id="33481" w:author="瑋婷 徐" w:date="2025-01-03T17:04:00Z" w16du:dateUtc="2025-01-03T09:04:00Z"/>
                <w:rFonts w:ascii="Times New Roman" w:eastAsia="標楷體" w:hAnsi="Times New Roman" w:cs="Times New Roman"/>
              </w:rPr>
              <w:pPrChange w:id="334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079D98" w14:textId="5B958E4A" w:rsidR="00D93FCC" w:rsidDel="003C19C7" w:rsidRDefault="00D93FCC">
            <w:pPr>
              <w:rPr>
                <w:del w:id="33483" w:author="瑋婷 徐" w:date="2025-01-03T17:04:00Z" w16du:dateUtc="2025-01-03T09:04:00Z"/>
                <w:rFonts w:ascii="Times New Roman" w:eastAsia="標楷體" w:hAnsi="Times New Roman" w:cs="Times New Roman"/>
              </w:rPr>
              <w:pPrChange w:id="334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35B0CD" w14:textId="138080F5" w:rsidR="00D93FCC" w:rsidDel="003C19C7" w:rsidRDefault="00D93FCC">
            <w:pPr>
              <w:rPr>
                <w:del w:id="33485" w:author="瑋婷 徐" w:date="2025-01-03T17:04:00Z" w16du:dateUtc="2025-01-03T09:04:00Z"/>
                <w:rFonts w:ascii="Times New Roman" w:eastAsia="標楷體" w:hAnsi="Times New Roman" w:cs="Times New Roman"/>
              </w:rPr>
              <w:pPrChange w:id="334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CC877A" w14:textId="43DFE2D6" w:rsidR="00D93FCC" w:rsidDel="003C19C7" w:rsidRDefault="00D93FCC">
            <w:pPr>
              <w:rPr>
                <w:del w:id="33487" w:author="瑋婷 徐" w:date="2025-01-03T17:04:00Z" w16du:dateUtc="2025-01-03T09:04:00Z"/>
                <w:rFonts w:ascii="Times New Roman" w:eastAsia="標楷體" w:hAnsi="Times New Roman" w:cs="Times New Roman"/>
              </w:rPr>
              <w:pPrChange w:id="3348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3765FD0" w14:textId="7F0E0F8B" w:rsidR="00D93FCC" w:rsidDel="003C19C7" w:rsidRDefault="00D93FCC">
            <w:pPr>
              <w:rPr>
                <w:del w:id="33489" w:author="瑋婷 徐" w:date="2025-01-03T17:04:00Z" w16du:dateUtc="2025-01-03T09:04:00Z"/>
                <w:rFonts w:ascii="Times New Roman" w:eastAsia="標楷體" w:hAnsi="Times New Roman" w:cs="Times New Roman"/>
              </w:rPr>
              <w:pPrChange w:id="334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467838" w14:textId="59774599" w:rsidR="00D93FCC" w:rsidDel="003C19C7" w:rsidRDefault="00D93FCC">
            <w:pPr>
              <w:rPr>
                <w:del w:id="33491" w:author="瑋婷 徐" w:date="2025-01-03T17:04:00Z" w16du:dateUtc="2025-01-03T09:04:00Z"/>
                <w:rFonts w:ascii="Times New Roman" w:eastAsia="標楷體" w:hAnsi="Times New Roman" w:cs="Times New Roman"/>
              </w:rPr>
              <w:pPrChange w:id="334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D7EC507" w14:textId="4FB5F365" w:rsidR="00D93FCC" w:rsidDel="003C19C7" w:rsidRDefault="00D93FCC">
            <w:pPr>
              <w:rPr>
                <w:del w:id="33493" w:author="瑋婷 徐" w:date="2025-01-03T17:04:00Z" w16du:dateUtc="2025-01-03T09:04:00Z"/>
                <w:rFonts w:ascii="Times New Roman" w:eastAsia="標楷體" w:hAnsi="Times New Roman" w:cs="Times New Roman"/>
              </w:rPr>
              <w:pPrChange w:id="3349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359585C" w14:textId="12474A5A" w:rsidR="00D93FCC" w:rsidDel="003C19C7" w:rsidRDefault="00D93FCC">
            <w:pPr>
              <w:rPr>
                <w:del w:id="33495" w:author="瑋婷 徐" w:date="2025-01-03T17:04:00Z" w16du:dateUtc="2025-01-03T09:04:00Z"/>
                <w:rFonts w:ascii="Times New Roman" w:eastAsia="標楷體" w:hAnsi="Times New Roman" w:cs="Times New Roman"/>
              </w:rPr>
              <w:pPrChange w:id="334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9FB1D1" w14:textId="53FC1E4F" w:rsidR="00D93FCC" w:rsidDel="003C19C7" w:rsidRDefault="00D93FCC">
            <w:pPr>
              <w:rPr>
                <w:del w:id="33497" w:author="瑋婷 徐" w:date="2025-01-03T17:04:00Z" w16du:dateUtc="2025-01-03T09:04:00Z"/>
                <w:rFonts w:ascii="Times New Roman" w:eastAsia="標楷體" w:hAnsi="Times New Roman" w:cs="Times New Roman"/>
              </w:rPr>
              <w:pPrChange w:id="334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756415" w14:textId="138C4FB6" w:rsidR="00D93FCC" w:rsidDel="003C19C7" w:rsidRDefault="002435EC">
            <w:pPr>
              <w:rPr>
                <w:del w:id="33499" w:author="瑋婷 徐" w:date="2025-01-03T17:04:00Z" w16du:dateUtc="2025-01-03T09:04:00Z"/>
                <w:rFonts w:ascii="Times New Roman" w:eastAsia="標楷體" w:hAnsi="Times New Roman" w:cs="Times New Roman"/>
              </w:rPr>
              <w:pPrChange w:id="33500" w:author="瑋婷 徐" w:date="2025-01-03T17:04:00Z" w16du:dateUtc="2025-01-03T09:04:00Z">
                <w:pPr>
                  <w:spacing w:line="276" w:lineRule="auto"/>
                  <w:jc w:val="center"/>
                </w:pPr>
              </w:pPrChange>
            </w:pPr>
            <w:del w:id="335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48D6C93" w14:textId="08DAB750" w:rsidR="00D93FCC" w:rsidDel="003C19C7" w:rsidRDefault="00D93FCC">
            <w:pPr>
              <w:rPr>
                <w:del w:id="33502" w:author="瑋婷 徐" w:date="2025-01-03T17:04:00Z" w16du:dateUtc="2025-01-03T09:04:00Z"/>
                <w:rFonts w:ascii="Times New Roman" w:eastAsia="標楷體" w:hAnsi="Times New Roman" w:cs="Times New Roman"/>
              </w:rPr>
              <w:pPrChange w:id="3350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08AE917" w14:textId="49B72266" w:rsidR="00D93FCC" w:rsidDel="003C19C7" w:rsidRDefault="00D93FCC">
            <w:pPr>
              <w:rPr>
                <w:del w:id="33504" w:author="瑋婷 徐" w:date="2025-01-03T17:04:00Z" w16du:dateUtc="2025-01-03T09:04:00Z"/>
                <w:rFonts w:ascii="Times New Roman" w:eastAsia="標楷體" w:hAnsi="Times New Roman" w:cs="Times New Roman"/>
              </w:rPr>
              <w:pPrChange w:id="335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1CFF35" w14:textId="11AF6E96" w:rsidR="00D93FCC" w:rsidDel="003C19C7" w:rsidRDefault="00D93FCC">
            <w:pPr>
              <w:rPr>
                <w:del w:id="33506" w:author="瑋婷 徐" w:date="2025-01-03T17:04:00Z" w16du:dateUtc="2025-01-03T09:04:00Z"/>
                <w:rFonts w:ascii="Times New Roman" w:eastAsia="標楷體" w:hAnsi="Times New Roman" w:cs="Times New Roman"/>
              </w:rPr>
              <w:pPrChange w:id="335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7764A6" w14:textId="12322791" w:rsidR="00D93FCC" w:rsidDel="003C19C7" w:rsidRDefault="00D93FCC">
            <w:pPr>
              <w:rPr>
                <w:del w:id="33508" w:author="瑋婷 徐" w:date="2025-01-03T17:04:00Z" w16du:dateUtc="2025-01-03T09:04:00Z"/>
                <w:rFonts w:ascii="Times New Roman" w:eastAsia="標楷體" w:hAnsi="Times New Roman" w:cs="Times New Roman"/>
              </w:rPr>
              <w:pPrChange w:id="3350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25D30AF" w14:textId="2924AC8F" w:rsidR="00D93FCC" w:rsidDel="003C19C7" w:rsidRDefault="00D93FCC">
            <w:pPr>
              <w:rPr>
                <w:del w:id="33510" w:author="瑋婷 徐" w:date="2025-01-03T17:04:00Z" w16du:dateUtc="2025-01-03T09:04:00Z"/>
                <w:rFonts w:ascii="Times New Roman" w:eastAsia="標楷體" w:hAnsi="Times New Roman" w:cs="Times New Roman"/>
              </w:rPr>
              <w:pPrChange w:id="3351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C21977E" w14:textId="7EFCBD57" w:rsidR="00D93FCC" w:rsidDel="003C19C7" w:rsidRDefault="00D93FCC">
            <w:pPr>
              <w:rPr>
                <w:del w:id="33512" w:author="瑋婷 徐" w:date="2025-01-03T17:04:00Z" w16du:dateUtc="2025-01-03T09:04:00Z"/>
                <w:rFonts w:ascii="Times New Roman" w:eastAsia="標楷體" w:hAnsi="Times New Roman" w:cs="Times New Roman"/>
              </w:rPr>
              <w:pPrChange w:id="33513" w:author="瑋婷 徐" w:date="2025-01-03T17:04:00Z" w16du:dateUtc="2025-01-03T09:04:00Z">
                <w:pPr>
                  <w:spacing w:line="276" w:lineRule="auto"/>
                  <w:jc w:val="center"/>
                </w:pPr>
              </w:pPrChange>
            </w:pPr>
          </w:p>
        </w:tc>
      </w:tr>
      <w:tr w:rsidR="00000000" w:rsidDel="003C19C7" w14:paraId="69D3FAF3" w14:textId="1C8D642C" w:rsidTr="002B07B0">
        <w:trPr>
          <w:cantSplit/>
          <w:jc w:val="center"/>
          <w:del w:id="33514"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79F6D7CB" w14:textId="18171510" w:rsidR="00D93FCC" w:rsidDel="003C19C7" w:rsidRDefault="002435EC">
            <w:pPr>
              <w:rPr>
                <w:del w:id="33515" w:author="瑋婷 徐" w:date="2025-01-03T17:04:00Z" w16du:dateUtc="2025-01-03T09:04:00Z"/>
                <w:rFonts w:ascii="Times New Roman" w:eastAsia="標楷體" w:hAnsi="Times New Roman" w:cs="Times New Roman"/>
              </w:rPr>
              <w:pPrChange w:id="33516" w:author="瑋婷 徐" w:date="2025-01-03T17:04:00Z" w16du:dateUtc="2025-01-03T09:04:00Z">
                <w:pPr>
                  <w:spacing w:line="276" w:lineRule="auto"/>
                </w:pPr>
              </w:pPrChange>
            </w:pPr>
            <w:del w:id="33517" w:author="瑋婷 徐" w:date="2025-01-03T17:04:00Z" w16du:dateUtc="2025-01-03T09:04:00Z">
              <w:r w:rsidDel="003C19C7">
                <w:rPr>
                  <w:rFonts w:ascii="Times New Roman" w:eastAsia="標楷體" w:hAnsi="Times New Roman" w:cs="Times New Roman"/>
                  <w:color w:val="000000"/>
                </w:rPr>
                <w:delText>臺灣鷦眉</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0DC19304" w14:textId="4CD37B97" w:rsidR="00D93FCC" w:rsidDel="003C19C7" w:rsidRDefault="002435EC">
            <w:pPr>
              <w:rPr>
                <w:del w:id="33518" w:author="瑋婷 徐" w:date="2025-01-03T17:04:00Z" w16du:dateUtc="2025-01-03T09:04:00Z"/>
                <w:rFonts w:ascii="Times New Roman" w:eastAsia="標楷體" w:hAnsi="Times New Roman" w:cs="Times New Roman"/>
                <w:i/>
              </w:rPr>
              <w:pPrChange w:id="33519" w:author="瑋婷 徐" w:date="2025-01-03T17:04:00Z" w16du:dateUtc="2025-01-03T09:04:00Z">
                <w:pPr>
                  <w:spacing w:line="276" w:lineRule="auto"/>
                </w:pPr>
              </w:pPrChange>
            </w:pPr>
            <w:del w:id="33520" w:author="瑋婷 徐" w:date="2025-01-03T17:04:00Z" w16du:dateUtc="2025-01-03T09:04:00Z">
              <w:r w:rsidDel="003C19C7">
                <w:rPr>
                  <w:rFonts w:ascii="Times New Roman" w:eastAsia="標楷體" w:hAnsi="Times New Roman" w:cs="Times New Roman"/>
                  <w:i/>
                  <w:iCs/>
                  <w:color w:val="000000"/>
                </w:rPr>
                <w:delText>Pnoepyga formosana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5631B520" w14:textId="683923D9" w:rsidR="00D93FCC" w:rsidDel="003C19C7" w:rsidRDefault="00D93FCC">
            <w:pPr>
              <w:rPr>
                <w:del w:id="33521" w:author="瑋婷 徐" w:date="2025-01-03T17:04:00Z" w16du:dateUtc="2025-01-03T09:04:00Z"/>
                <w:rFonts w:ascii="Times New Roman" w:eastAsia="標楷體" w:hAnsi="Times New Roman" w:cs="Times New Roman"/>
              </w:rPr>
              <w:pPrChange w:id="3352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BFE8110" w14:textId="73212D6C" w:rsidR="00D93FCC" w:rsidDel="003C19C7" w:rsidRDefault="00D93FCC">
            <w:pPr>
              <w:rPr>
                <w:del w:id="33523" w:author="瑋婷 徐" w:date="2025-01-03T17:04:00Z" w16du:dateUtc="2025-01-03T09:04:00Z"/>
                <w:rFonts w:ascii="Times New Roman" w:eastAsia="標楷體" w:hAnsi="Times New Roman" w:cs="Times New Roman"/>
              </w:rPr>
              <w:pPrChange w:id="3352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7DAA26FD" w14:textId="5AD87029" w:rsidR="00D93FCC" w:rsidDel="003C19C7" w:rsidRDefault="00D93FCC">
            <w:pPr>
              <w:rPr>
                <w:del w:id="33525" w:author="瑋婷 徐" w:date="2025-01-03T17:04:00Z" w16du:dateUtc="2025-01-03T09:04:00Z"/>
                <w:rFonts w:ascii="Times New Roman" w:eastAsia="標楷體" w:hAnsi="Times New Roman" w:cs="Times New Roman"/>
              </w:rPr>
              <w:pPrChange w:id="3352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3A6B27F" w14:textId="3C53AC56" w:rsidR="00D93FCC" w:rsidDel="003C19C7" w:rsidRDefault="00D93FCC">
            <w:pPr>
              <w:rPr>
                <w:del w:id="33527" w:author="瑋婷 徐" w:date="2025-01-03T17:04:00Z" w16du:dateUtc="2025-01-03T09:04:00Z"/>
                <w:rFonts w:ascii="Times New Roman" w:eastAsia="標楷體" w:hAnsi="Times New Roman" w:cs="Times New Roman"/>
              </w:rPr>
              <w:pPrChange w:id="3352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D1A6BE8" w14:textId="7107381B" w:rsidR="00D93FCC" w:rsidDel="003C19C7" w:rsidRDefault="00D93FCC">
            <w:pPr>
              <w:rPr>
                <w:del w:id="33529" w:author="瑋婷 徐" w:date="2025-01-03T17:04:00Z" w16du:dateUtc="2025-01-03T09:04:00Z"/>
                <w:rFonts w:ascii="Times New Roman" w:eastAsia="標楷體" w:hAnsi="Times New Roman" w:cs="Times New Roman"/>
              </w:rPr>
              <w:pPrChange w:id="3353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9AA7ED7" w14:textId="3D004DFC" w:rsidR="00D93FCC" w:rsidDel="003C19C7" w:rsidRDefault="00D93FCC">
            <w:pPr>
              <w:rPr>
                <w:del w:id="33531" w:author="瑋婷 徐" w:date="2025-01-03T17:04:00Z" w16du:dateUtc="2025-01-03T09:04:00Z"/>
                <w:rFonts w:ascii="Times New Roman" w:eastAsia="標楷體" w:hAnsi="Times New Roman" w:cs="Times New Roman"/>
              </w:rPr>
              <w:pPrChange w:id="3353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D0FCF5" w14:textId="4FBC7EDC" w:rsidR="00D93FCC" w:rsidDel="003C19C7" w:rsidRDefault="00D93FCC">
            <w:pPr>
              <w:rPr>
                <w:del w:id="33533" w:author="瑋婷 徐" w:date="2025-01-03T17:04:00Z" w16du:dateUtc="2025-01-03T09:04:00Z"/>
                <w:rFonts w:ascii="Times New Roman" w:eastAsia="標楷體" w:hAnsi="Times New Roman" w:cs="Times New Roman"/>
              </w:rPr>
              <w:pPrChange w:id="3353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088530B4" w14:textId="0D5B8E40" w:rsidR="00D93FCC" w:rsidDel="003C19C7" w:rsidRDefault="00D93FCC">
            <w:pPr>
              <w:rPr>
                <w:del w:id="33535" w:author="瑋婷 徐" w:date="2025-01-03T17:04:00Z" w16du:dateUtc="2025-01-03T09:04:00Z"/>
                <w:rFonts w:ascii="Times New Roman" w:eastAsia="標楷體" w:hAnsi="Times New Roman" w:cs="Times New Roman"/>
              </w:rPr>
              <w:pPrChange w:id="3353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8AA19DE" w14:textId="0C6CD5F1" w:rsidR="00D93FCC" w:rsidDel="003C19C7" w:rsidRDefault="00D93FCC">
            <w:pPr>
              <w:rPr>
                <w:del w:id="33537" w:author="瑋婷 徐" w:date="2025-01-03T17:04:00Z" w16du:dateUtc="2025-01-03T09:04:00Z"/>
                <w:rFonts w:ascii="Times New Roman" w:eastAsia="標楷體" w:hAnsi="Times New Roman" w:cs="Times New Roman"/>
              </w:rPr>
              <w:pPrChange w:id="335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0AF477F" w14:textId="465823DD" w:rsidR="00D93FCC" w:rsidDel="003C19C7" w:rsidRDefault="00D93FCC">
            <w:pPr>
              <w:rPr>
                <w:del w:id="33539" w:author="瑋婷 徐" w:date="2025-01-03T17:04:00Z" w16du:dateUtc="2025-01-03T09:04:00Z"/>
                <w:rFonts w:ascii="Times New Roman" w:eastAsia="標楷體" w:hAnsi="Times New Roman" w:cs="Times New Roman"/>
              </w:rPr>
              <w:pPrChange w:id="335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F5691B4" w14:textId="3E64C0A8" w:rsidR="00D93FCC" w:rsidDel="003C19C7" w:rsidRDefault="00D93FCC">
            <w:pPr>
              <w:rPr>
                <w:del w:id="33541" w:author="瑋婷 徐" w:date="2025-01-03T17:04:00Z" w16du:dateUtc="2025-01-03T09:04:00Z"/>
                <w:rFonts w:ascii="Times New Roman" w:eastAsia="標楷體" w:hAnsi="Times New Roman" w:cs="Times New Roman"/>
              </w:rPr>
              <w:pPrChange w:id="3354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7207391" w14:textId="3D69776A" w:rsidR="00D93FCC" w:rsidDel="003C19C7" w:rsidRDefault="002435EC">
            <w:pPr>
              <w:rPr>
                <w:del w:id="33543" w:author="瑋婷 徐" w:date="2025-01-03T17:04:00Z" w16du:dateUtc="2025-01-03T09:04:00Z"/>
                <w:rFonts w:ascii="Times New Roman" w:eastAsia="標楷體" w:hAnsi="Times New Roman" w:cs="Times New Roman"/>
              </w:rPr>
              <w:pPrChange w:id="33544" w:author="瑋婷 徐" w:date="2025-01-03T17:04:00Z" w16du:dateUtc="2025-01-03T09:04:00Z">
                <w:pPr>
                  <w:spacing w:line="276" w:lineRule="auto"/>
                  <w:jc w:val="center"/>
                </w:pPr>
              </w:pPrChange>
            </w:pPr>
            <w:del w:id="335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2FE5EF6" w14:textId="1602042C" w:rsidR="00D93FCC" w:rsidDel="003C19C7" w:rsidRDefault="002435EC">
            <w:pPr>
              <w:rPr>
                <w:del w:id="33546" w:author="瑋婷 徐" w:date="2025-01-03T17:04:00Z" w16du:dateUtc="2025-01-03T09:04:00Z"/>
                <w:rFonts w:ascii="Times New Roman" w:eastAsia="標楷體" w:hAnsi="Times New Roman" w:cs="Times New Roman"/>
              </w:rPr>
              <w:pPrChange w:id="33547" w:author="瑋婷 徐" w:date="2025-01-03T17:04:00Z" w16du:dateUtc="2025-01-03T09:04:00Z">
                <w:pPr>
                  <w:spacing w:line="276" w:lineRule="auto"/>
                  <w:jc w:val="center"/>
                </w:pPr>
              </w:pPrChange>
            </w:pPr>
            <w:del w:id="335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38DE2AD" w14:textId="6666BDBC" w:rsidR="00D93FCC" w:rsidDel="003C19C7" w:rsidRDefault="00D93FCC">
            <w:pPr>
              <w:rPr>
                <w:del w:id="33549" w:author="瑋婷 徐" w:date="2025-01-03T17:04:00Z" w16du:dateUtc="2025-01-03T09:04:00Z"/>
                <w:rFonts w:ascii="Times New Roman" w:eastAsia="標楷體" w:hAnsi="Times New Roman" w:cs="Times New Roman"/>
              </w:rPr>
              <w:pPrChange w:id="335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3DE27C" w14:textId="0E89C684" w:rsidR="00D93FCC" w:rsidDel="003C19C7" w:rsidRDefault="00D93FCC">
            <w:pPr>
              <w:rPr>
                <w:del w:id="33551" w:author="瑋婷 徐" w:date="2025-01-03T17:04:00Z" w16du:dateUtc="2025-01-03T09:04:00Z"/>
                <w:rFonts w:ascii="Times New Roman" w:eastAsia="標楷體" w:hAnsi="Times New Roman" w:cs="Times New Roman"/>
              </w:rPr>
              <w:pPrChange w:id="335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2268E82" w14:textId="2629F43E" w:rsidR="00D93FCC" w:rsidDel="003C19C7" w:rsidRDefault="002435EC">
            <w:pPr>
              <w:rPr>
                <w:del w:id="33553" w:author="瑋婷 徐" w:date="2025-01-03T17:04:00Z" w16du:dateUtc="2025-01-03T09:04:00Z"/>
                <w:rFonts w:ascii="Times New Roman" w:eastAsia="標楷體" w:hAnsi="Times New Roman" w:cs="Times New Roman"/>
              </w:rPr>
              <w:pPrChange w:id="33554" w:author="瑋婷 徐" w:date="2025-01-03T17:04:00Z" w16du:dateUtc="2025-01-03T09:04:00Z">
                <w:pPr>
                  <w:spacing w:line="276" w:lineRule="auto"/>
                  <w:jc w:val="center"/>
                </w:pPr>
              </w:pPrChange>
            </w:pPr>
            <w:del w:id="335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C35D46F" w14:textId="328BBE8C" w:rsidR="00D93FCC" w:rsidDel="003C19C7" w:rsidRDefault="00D93FCC">
            <w:pPr>
              <w:rPr>
                <w:del w:id="33556" w:author="瑋婷 徐" w:date="2025-01-03T17:04:00Z" w16du:dateUtc="2025-01-03T09:04:00Z"/>
                <w:rFonts w:ascii="Times New Roman" w:eastAsia="標楷體" w:hAnsi="Times New Roman" w:cs="Times New Roman"/>
              </w:rPr>
              <w:pPrChange w:id="335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23A3E7" w14:textId="3619DA66" w:rsidR="00D93FCC" w:rsidDel="003C19C7" w:rsidRDefault="00D93FCC">
            <w:pPr>
              <w:rPr>
                <w:del w:id="33558" w:author="瑋婷 徐" w:date="2025-01-03T17:04:00Z" w16du:dateUtc="2025-01-03T09:04:00Z"/>
                <w:rFonts w:ascii="Times New Roman" w:eastAsia="標楷體" w:hAnsi="Times New Roman" w:cs="Times New Roman"/>
              </w:rPr>
              <w:pPrChange w:id="335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53BF3E" w14:textId="18DC5738" w:rsidR="00D93FCC" w:rsidDel="003C19C7" w:rsidRDefault="00D93FCC">
            <w:pPr>
              <w:rPr>
                <w:del w:id="33560" w:author="瑋婷 徐" w:date="2025-01-03T17:04:00Z" w16du:dateUtc="2025-01-03T09:04:00Z"/>
                <w:rFonts w:ascii="Times New Roman" w:eastAsia="標楷體" w:hAnsi="Times New Roman" w:cs="Times New Roman"/>
              </w:rPr>
              <w:pPrChange w:id="3356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9DC7DB3" w14:textId="580AC2DA" w:rsidR="00D93FCC" w:rsidDel="003C19C7" w:rsidRDefault="00D93FCC">
            <w:pPr>
              <w:rPr>
                <w:del w:id="33562" w:author="瑋婷 徐" w:date="2025-01-03T17:04:00Z" w16du:dateUtc="2025-01-03T09:04:00Z"/>
                <w:rFonts w:ascii="Times New Roman" w:eastAsia="標楷體" w:hAnsi="Times New Roman" w:cs="Times New Roman"/>
              </w:rPr>
              <w:pPrChange w:id="335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CEFD24" w14:textId="2FE21849" w:rsidR="00D93FCC" w:rsidDel="003C19C7" w:rsidRDefault="00D93FCC">
            <w:pPr>
              <w:rPr>
                <w:del w:id="33564" w:author="瑋婷 徐" w:date="2025-01-03T17:04:00Z" w16du:dateUtc="2025-01-03T09:04:00Z"/>
                <w:rFonts w:ascii="Times New Roman" w:eastAsia="標楷體" w:hAnsi="Times New Roman" w:cs="Times New Roman"/>
              </w:rPr>
              <w:pPrChange w:id="335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D221FF" w14:textId="66F7D517" w:rsidR="00D93FCC" w:rsidDel="003C19C7" w:rsidRDefault="002435EC">
            <w:pPr>
              <w:rPr>
                <w:del w:id="33566" w:author="瑋婷 徐" w:date="2025-01-03T17:04:00Z" w16du:dateUtc="2025-01-03T09:04:00Z"/>
                <w:rFonts w:ascii="Times New Roman" w:eastAsia="標楷體" w:hAnsi="Times New Roman" w:cs="Times New Roman"/>
              </w:rPr>
              <w:pPrChange w:id="33567" w:author="瑋婷 徐" w:date="2025-01-03T17:04:00Z" w16du:dateUtc="2025-01-03T09:04:00Z">
                <w:pPr>
                  <w:spacing w:line="276" w:lineRule="auto"/>
                  <w:jc w:val="center"/>
                </w:pPr>
              </w:pPrChange>
            </w:pPr>
            <w:del w:id="335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56F1E43" w14:textId="4CB6D31C" w:rsidR="00D93FCC" w:rsidDel="003C19C7" w:rsidRDefault="00D93FCC">
            <w:pPr>
              <w:rPr>
                <w:del w:id="33569" w:author="瑋婷 徐" w:date="2025-01-03T17:04:00Z" w16du:dateUtc="2025-01-03T09:04:00Z"/>
                <w:rFonts w:ascii="Times New Roman" w:eastAsia="標楷體" w:hAnsi="Times New Roman" w:cs="Times New Roman"/>
              </w:rPr>
              <w:pPrChange w:id="33570"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2E8B607" w14:textId="1CCDA766" w:rsidR="00D93FCC" w:rsidDel="003C19C7" w:rsidRDefault="00D93FCC">
            <w:pPr>
              <w:rPr>
                <w:del w:id="33571" w:author="瑋婷 徐" w:date="2025-01-03T17:04:00Z" w16du:dateUtc="2025-01-03T09:04:00Z"/>
                <w:rFonts w:ascii="Times New Roman" w:eastAsia="標楷體" w:hAnsi="Times New Roman" w:cs="Times New Roman"/>
              </w:rPr>
              <w:pPrChange w:id="335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9BDB2D" w14:textId="189BBFCF" w:rsidR="00D93FCC" w:rsidDel="003C19C7" w:rsidRDefault="00D93FCC">
            <w:pPr>
              <w:rPr>
                <w:del w:id="33573" w:author="瑋婷 徐" w:date="2025-01-03T17:04:00Z" w16du:dateUtc="2025-01-03T09:04:00Z"/>
                <w:rFonts w:ascii="Times New Roman" w:eastAsia="標楷體" w:hAnsi="Times New Roman" w:cs="Times New Roman"/>
              </w:rPr>
              <w:pPrChange w:id="335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33FC66" w14:textId="2A1A342E" w:rsidR="00D93FCC" w:rsidDel="003C19C7" w:rsidRDefault="00D93FCC">
            <w:pPr>
              <w:rPr>
                <w:del w:id="33575" w:author="瑋婷 徐" w:date="2025-01-03T17:04:00Z" w16du:dateUtc="2025-01-03T09:04:00Z"/>
                <w:rFonts w:ascii="Times New Roman" w:eastAsia="標楷體" w:hAnsi="Times New Roman" w:cs="Times New Roman"/>
              </w:rPr>
              <w:pPrChange w:id="3357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766D7F4" w14:textId="4A50833B" w:rsidR="00D93FCC" w:rsidDel="003C19C7" w:rsidRDefault="00D93FCC">
            <w:pPr>
              <w:rPr>
                <w:del w:id="33577" w:author="瑋婷 徐" w:date="2025-01-03T17:04:00Z" w16du:dateUtc="2025-01-03T09:04:00Z"/>
                <w:rFonts w:ascii="Times New Roman" w:eastAsia="標楷體" w:hAnsi="Times New Roman" w:cs="Times New Roman"/>
              </w:rPr>
              <w:pPrChange w:id="335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7791FD" w14:textId="0DC742F5" w:rsidR="00D93FCC" w:rsidDel="003C19C7" w:rsidRDefault="00D93FCC">
            <w:pPr>
              <w:rPr>
                <w:del w:id="33579" w:author="瑋婷 徐" w:date="2025-01-03T17:04:00Z" w16du:dateUtc="2025-01-03T09:04:00Z"/>
                <w:rFonts w:ascii="Times New Roman" w:eastAsia="標楷體" w:hAnsi="Times New Roman" w:cs="Times New Roman"/>
              </w:rPr>
              <w:pPrChange w:id="335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289BC2" w14:textId="30606049" w:rsidR="00D93FCC" w:rsidDel="003C19C7" w:rsidRDefault="00D93FCC">
            <w:pPr>
              <w:rPr>
                <w:del w:id="33581" w:author="瑋婷 徐" w:date="2025-01-03T17:04:00Z" w16du:dateUtc="2025-01-03T09:04:00Z"/>
                <w:rFonts w:ascii="Times New Roman" w:eastAsia="標楷體" w:hAnsi="Times New Roman" w:cs="Times New Roman"/>
              </w:rPr>
              <w:pPrChange w:id="335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EC3D45" w14:textId="7C5A9B98" w:rsidR="00D93FCC" w:rsidDel="003C19C7" w:rsidRDefault="00D93FCC">
            <w:pPr>
              <w:rPr>
                <w:del w:id="33583" w:author="瑋婷 徐" w:date="2025-01-03T17:04:00Z" w16du:dateUtc="2025-01-03T09:04:00Z"/>
                <w:rFonts w:ascii="Times New Roman" w:eastAsia="標楷體" w:hAnsi="Times New Roman" w:cs="Times New Roman"/>
              </w:rPr>
              <w:pPrChange w:id="3358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2F720BC" w14:textId="3B101692" w:rsidR="00D93FCC" w:rsidDel="003C19C7" w:rsidRDefault="00D93FCC">
            <w:pPr>
              <w:rPr>
                <w:del w:id="33585" w:author="瑋婷 徐" w:date="2025-01-03T17:04:00Z" w16du:dateUtc="2025-01-03T09:04:00Z"/>
                <w:rFonts w:ascii="Times New Roman" w:eastAsia="標楷體" w:hAnsi="Times New Roman" w:cs="Times New Roman"/>
              </w:rPr>
              <w:pPrChange w:id="335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DAFADA0" w14:textId="733EBEB8" w:rsidR="00D93FCC" w:rsidDel="003C19C7" w:rsidRDefault="00D93FCC">
            <w:pPr>
              <w:rPr>
                <w:del w:id="33587" w:author="瑋婷 徐" w:date="2025-01-03T17:04:00Z" w16du:dateUtc="2025-01-03T09:04:00Z"/>
                <w:rFonts w:ascii="Times New Roman" w:eastAsia="標楷體" w:hAnsi="Times New Roman" w:cs="Times New Roman"/>
              </w:rPr>
              <w:pPrChange w:id="335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A4D175" w14:textId="49279753" w:rsidR="00D93FCC" w:rsidDel="003C19C7" w:rsidRDefault="00D93FCC">
            <w:pPr>
              <w:rPr>
                <w:del w:id="33589" w:author="瑋婷 徐" w:date="2025-01-03T17:04:00Z" w16du:dateUtc="2025-01-03T09:04:00Z"/>
                <w:rFonts w:ascii="Times New Roman" w:eastAsia="標楷體" w:hAnsi="Times New Roman" w:cs="Times New Roman"/>
              </w:rPr>
              <w:pPrChange w:id="3359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9043292" w14:textId="0EE51602" w:rsidR="00D93FCC" w:rsidDel="003C19C7" w:rsidRDefault="00D93FCC">
            <w:pPr>
              <w:rPr>
                <w:del w:id="33591" w:author="瑋婷 徐" w:date="2025-01-03T17:04:00Z" w16du:dateUtc="2025-01-03T09:04:00Z"/>
                <w:rFonts w:ascii="Times New Roman" w:eastAsia="標楷體" w:hAnsi="Times New Roman" w:cs="Times New Roman"/>
              </w:rPr>
              <w:pPrChange w:id="33592"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114E64E" w14:textId="058A0FD0" w:rsidR="00D93FCC" w:rsidDel="003C19C7" w:rsidRDefault="00D93FCC">
            <w:pPr>
              <w:rPr>
                <w:del w:id="33593" w:author="瑋婷 徐" w:date="2025-01-03T17:04:00Z" w16du:dateUtc="2025-01-03T09:04:00Z"/>
                <w:rFonts w:ascii="Times New Roman" w:eastAsia="標楷體" w:hAnsi="Times New Roman" w:cs="Times New Roman"/>
              </w:rPr>
              <w:pPrChange w:id="33594" w:author="瑋婷 徐" w:date="2025-01-03T17:04:00Z" w16du:dateUtc="2025-01-03T09:04:00Z">
                <w:pPr>
                  <w:spacing w:line="276" w:lineRule="auto"/>
                  <w:jc w:val="center"/>
                </w:pPr>
              </w:pPrChange>
            </w:pPr>
          </w:p>
        </w:tc>
      </w:tr>
      <w:tr w:rsidR="00000000" w:rsidDel="003C19C7" w14:paraId="3667268A" w14:textId="3535747E" w:rsidTr="002B07B0">
        <w:trPr>
          <w:cantSplit/>
          <w:jc w:val="center"/>
          <w:del w:id="33595"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44F3A76" w14:textId="3C617244" w:rsidR="00D93FCC" w:rsidDel="003C19C7" w:rsidRDefault="002435EC">
            <w:pPr>
              <w:rPr>
                <w:del w:id="33596" w:author="瑋婷 徐" w:date="2025-01-03T17:04:00Z" w16du:dateUtc="2025-01-03T09:04:00Z"/>
                <w:rFonts w:ascii="Times New Roman" w:eastAsia="標楷體" w:hAnsi="Times New Roman" w:cs="Times New Roman"/>
              </w:rPr>
              <w:pPrChange w:id="33597" w:author="瑋婷 徐" w:date="2025-01-03T17:04:00Z" w16du:dateUtc="2025-01-03T09:04:00Z">
                <w:pPr>
                  <w:spacing w:line="276" w:lineRule="auto"/>
                </w:pPr>
              </w:pPrChange>
            </w:pPr>
            <w:del w:id="33598" w:author="瑋婷 徐" w:date="2025-01-03T17:04:00Z" w16du:dateUtc="2025-01-03T09:04:00Z">
              <w:r w:rsidDel="003C19C7">
                <w:rPr>
                  <w:rFonts w:ascii="Times New Roman" w:eastAsia="標楷體" w:hAnsi="Times New Roman" w:cs="Times New Roman"/>
                  <w:color w:val="000000"/>
                </w:rPr>
                <w:delText>洋燕</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6E826FD8" w14:textId="4604C608" w:rsidR="00D93FCC" w:rsidDel="003C19C7" w:rsidRDefault="002435EC">
            <w:pPr>
              <w:rPr>
                <w:del w:id="33599" w:author="瑋婷 徐" w:date="2025-01-03T17:04:00Z" w16du:dateUtc="2025-01-03T09:04:00Z"/>
                <w:rFonts w:ascii="Times New Roman" w:eastAsia="標楷體" w:hAnsi="Times New Roman" w:cs="Times New Roman"/>
                <w:i/>
              </w:rPr>
              <w:pPrChange w:id="33600" w:author="瑋婷 徐" w:date="2025-01-03T17:04:00Z" w16du:dateUtc="2025-01-03T09:04:00Z">
                <w:pPr>
                  <w:spacing w:line="276" w:lineRule="auto"/>
                </w:pPr>
              </w:pPrChange>
            </w:pPr>
            <w:del w:id="33601" w:author="瑋婷 徐" w:date="2025-01-03T17:04:00Z" w16du:dateUtc="2025-01-03T09:04:00Z">
              <w:r w:rsidDel="003C19C7">
                <w:rPr>
                  <w:rFonts w:ascii="Times New Roman" w:eastAsia="標楷體" w:hAnsi="Times New Roman" w:cs="Times New Roman"/>
                  <w:i/>
                  <w:iCs/>
                  <w:color w:val="000000"/>
                </w:rPr>
                <w:delText>Hirundo tahitica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D09AD67" w14:textId="402DE983" w:rsidR="00D93FCC" w:rsidDel="003C19C7" w:rsidRDefault="00D93FCC">
            <w:pPr>
              <w:rPr>
                <w:del w:id="33602" w:author="瑋婷 徐" w:date="2025-01-03T17:04:00Z" w16du:dateUtc="2025-01-03T09:04:00Z"/>
                <w:rFonts w:ascii="Times New Roman" w:eastAsia="標楷體" w:hAnsi="Times New Roman" w:cs="Times New Roman"/>
              </w:rPr>
              <w:pPrChange w:id="3360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74E0CAE" w14:textId="3C642C45" w:rsidR="00D93FCC" w:rsidDel="003C19C7" w:rsidRDefault="00D93FCC">
            <w:pPr>
              <w:rPr>
                <w:del w:id="33604" w:author="瑋婷 徐" w:date="2025-01-03T17:04:00Z" w16du:dateUtc="2025-01-03T09:04:00Z"/>
                <w:rFonts w:ascii="Times New Roman" w:eastAsia="標楷體" w:hAnsi="Times New Roman" w:cs="Times New Roman"/>
              </w:rPr>
              <w:pPrChange w:id="3360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84934E5" w14:textId="6A031932" w:rsidR="00D93FCC" w:rsidDel="003C19C7" w:rsidRDefault="00D93FCC">
            <w:pPr>
              <w:rPr>
                <w:del w:id="33606" w:author="瑋婷 徐" w:date="2025-01-03T17:04:00Z" w16du:dateUtc="2025-01-03T09:04:00Z"/>
                <w:rFonts w:ascii="Times New Roman" w:eastAsia="標楷體" w:hAnsi="Times New Roman" w:cs="Times New Roman"/>
              </w:rPr>
              <w:pPrChange w:id="3360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1B7F0C30" w14:textId="13EA93F8" w:rsidR="00D93FCC" w:rsidDel="003C19C7" w:rsidRDefault="00D93FCC">
            <w:pPr>
              <w:rPr>
                <w:del w:id="33608" w:author="瑋婷 徐" w:date="2025-01-03T17:04:00Z" w16du:dateUtc="2025-01-03T09:04:00Z"/>
                <w:rFonts w:ascii="Times New Roman" w:eastAsia="標楷體" w:hAnsi="Times New Roman" w:cs="Times New Roman"/>
              </w:rPr>
              <w:pPrChange w:id="3360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4033C7D" w14:textId="293B4DCA" w:rsidR="00D93FCC" w:rsidDel="003C19C7" w:rsidRDefault="00D93FCC">
            <w:pPr>
              <w:rPr>
                <w:del w:id="33610" w:author="瑋婷 徐" w:date="2025-01-03T17:04:00Z" w16du:dateUtc="2025-01-03T09:04:00Z"/>
                <w:rFonts w:ascii="Times New Roman" w:eastAsia="標楷體" w:hAnsi="Times New Roman" w:cs="Times New Roman"/>
              </w:rPr>
              <w:pPrChange w:id="3361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B348A4F" w14:textId="6323F6CD" w:rsidR="00D93FCC" w:rsidDel="003C19C7" w:rsidRDefault="00D93FCC">
            <w:pPr>
              <w:rPr>
                <w:del w:id="33612" w:author="瑋婷 徐" w:date="2025-01-03T17:04:00Z" w16du:dateUtc="2025-01-03T09:04:00Z"/>
                <w:rFonts w:ascii="Times New Roman" w:eastAsia="標楷體" w:hAnsi="Times New Roman" w:cs="Times New Roman"/>
              </w:rPr>
              <w:pPrChange w:id="3361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9AADF20" w14:textId="75C00E0E" w:rsidR="00D93FCC" w:rsidDel="003C19C7" w:rsidRDefault="00D93FCC">
            <w:pPr>
              <w:rPr>
                <w:del w:id="33614" w:author="瑋婷 徐" w:date="2025-01-03T17:04:00Z" w16du:dateUtc="2025-01-03T09:04:00Z"/>
                <w:rFonts w:ascii="Times New Roman" w:eastAsia="標楷體" w:hAnsi="Times New Roman" w:cs="Times New Roman"/>
              </w:rPr>
              <w:pPrChange w:id="3361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B3EB414" w14:textId="63E82B64" w:rsidR="00D93FCC" w:rsidDel="003C19C7" w:rsidRDefault="00D93FCC">
            <w:pPr>
              <w:rPr>
                <w:del w:id="33616" w:author="瑋婷 徐" w:date="2025-01-03T17:04:00Z" w16du:dateUtc="2025-01-03T09:04:00Z"/>
                <w:rFonts w:ascii="Times New Roman" w:eastAsia="標楷體" w:hAnsi="Times New Roman" w:cs="Times New Roman"/>
              </w:rPr>
              <w:pPrChange w:id="3361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F8F3ADC" w14:textId="5CD5825A" w:rsidR="00D93FCC" w:rsidDel="003C19C7" w:rsidRDefault="00D93FCC">
            <w:pPr>
              <w:rPr>
                <w:del w:id="33618" w:author="瑋婷 徐" w:date="2025-01-03T17:04:00Z" w16du:dateUtc="2025-01-03T09:04:00Z"/>
                <w:rFonts w:ascii="Times New Roman" w:eastAsia="標楷體" w:hAnsi="Times New Roman" w:cs="Times New Roman"/>
              </w:rPr>
              <w:pPrChange w:id="336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D1CA5D" w14:textId="05F6AD89" w:rsidR="00D93FCC" w:rsidDel="003C19C7" w:rsidRDefault="00D93FCC">
            <w:pPr>
              <w:rPr>
                <w:del w:id="33620" w:author="瑋婷 徐" w:date="2025-01-03T17:04:00Z" w16du:dateUtc="2025-01-03T09:04:00Z"/>
                <w:rFonts w:ascii="Times New Roman" w:eastAsia="標楷體" w:hAnsi="Times New Roman" w:cs="Times New Roman"/>
              </w:rPr>
              <w:pPrChange w:id="336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4D0D5A" w14:textId="636C1764" w:rsidR="00D93FCC" w:rsidDel="003C19C7" w:rsidRDefault="00D93FCC">
            <w:pPr>
              <w:rPr>
                <w:del w:id="33622" w:author="瑋婷 徐" w:date="2025-01-03T17:04:00Z" w16du:dateUtc="2025-01-03T09:04:00Z"/>
                <w:rFonts w:ascii="Times New Roman" w:eastAsia="標楷體" w:hAnsi="Times New Roman" w:cs="Times New Roman"/>
              </w:rPr>
              <w:pPrChange w:id="3362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A061F0B" w14:textId="44CA4120" w:rsidR="00D93FCC" w:rsidDel="003C19C7" w:rsidRDefault="00D93FCC">
            <w:pPr>
              <w:rPr>
                <w:del w:id="33624" w:author="瑋婷 徐" w:date="2025-01-03T17:04:00Z" w16du:dateUtc="2025-01-03T09:04:00Z"/>
                <w:rFonts w:ascii="Times New Roman" w:eastAsia="標楷體" w:hAnsi="Times New Roman" w:cs="Times New Roman"/>
              </w:rPr>
              <w:pPrChange w:id="336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E1D1D2" w14:textId="1E3154C0" w:rsidR="00D93FCC" w:rsidDel="003C19C7" w:rsidRDefault="00D93FCC">
            <w:pPr>
              <w:rPr>
                <w:del w:id="33626" w:author="瑋婷 徐" w:date="2025-01-03T17:04:00Z" w16du:dateUtc="2025-01-03T09:04:00Z"/>
                <w:rFonts w:ascii="Times New Roman" w:eastAsia="標楷體" w:hAnsi="Times New Roman" w:cs="Times New Roman"/>
              </w:rPr>
              <w:pPrChange w:id="336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3B438C" w14:textId="658D0158" w:rsidR="00D93FCC" w:rsidDel="003C19C7" w:rsidRDefault="00D93FCC">
            <w:pPr>
              <w:rPr>
                <w:del w:id="33628" w:author="瑋婷 徐" w:date="2025-01-03T17:04:00Z" w16du:dateUtc="2025-01-03T09:04:00Z"/>
                <w:rFonts w:ascii="Times New Roman" w:eastAsia="標楷體" w:hAnsi="Times New Roman" w:cs="Times New Roman"/>
              </w:rPr>
              <w:pPrChange w:id="336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9B3F08" w14:textId="6D7984A0" w:rsidR="00D93FCC" w:rsidDel="003C19C7" w:rsidRDefault="00D93FCC">
            <w:pPr>
              <w:rPr>
                <w:del w:id="33630" w:author="瑋婷 徐" w:date="2025-01-03T17:04:00Z" w16du:dateUtc="2025-01-03T09:04:00Z"/>
                <w:rFonts w:ascii="Times New Roman" w:eastAsia="標楷體" w:hAnsi="Times New Roman" w:cs="Times New Roman"/>
              </w:rPr>
              <w:pPrChange w:id="336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CDE255" w14:textId="69E1F166" w:rsidR="00D93FCC" w:rsidDel="003C19C7" w:rsidRDefault="00D93FCC">
            <w:pPr>
              <w:rPr>
                <w:del w:id="33632" w:author="瑋婷 徐" w:date="2025-01-03T17:04:00Z" w16du:dateUtc="2025-01-03T09:04:00Z"/>
                <w:rFonts w:ascii="Times New Roman" w:eastAsia="標楷體" w:hAnsi="Times New Roman" w:cs="Times New Roman"/>
              </w:rPr>
              <w:pPrChange w:id="336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70BB35" w14:textId="1BF6B8E3" w:rsidR="00D93FCC" w:rsidDel="003C19C7" w:rsidRDefault="00D93FCC">
            <w:pPr>
              <w:rPr>
                <w:del w:id="33634" w:author="瑋婷 徐" w:date="2025-01-03T17:04:00Z" w16du:dateUtc="2025-01-03T09:04:00Z"/>
                <w:rFonts w:ascii="Times New Roman" w:eastAsia="標楷體" w:hAnsi="Times New Roman" w:cs="Times New Roman"/>
              </w:rPr>
              <w:pPrChange w:id="336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7CAC27D" w14:textId="631FA658" w:rsidR="00D93FCC" w:rsidDel="003C19C7" w:rsidRDefault="00D93FCC">
            <w:pPr>
              <w:rPr>
                <w:del w:id="33636" w:author="瑋婷 徐" w:date="2025-01-03T17:04:00Z" w16du:dateUtc="2025-01-03T09:04:00Z"/>
                <w:rFonts w:ascii="Times New Roman" w:eastAsia="標楷體" w:hAnsi="Times New Roman" w:cs="Times New Roman"/>
              </w:rPr>
              <w:pPrChange w:id="336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893EDE8" w14:textId="503D5B8E" w:rsidR="00D93FCC" w:rsidDel="003C19C7" w:rsidRDefault="00D93FCC">
            <w:pPr>
              <w:rPr>
                <w:del w:id="33638" w:author="瑋婷 徐" w:date="2025-01-03T17:04:00Z" w16du:dateUtc="2025-01-03T09:04:00Z"/>
                <w:rFonts w:ascii="Times New Roman" w:eastAsia="標楷體" w:hAnsi="Times New Roman" w:cs="Times New Roman"/>
              </w:rPr>
              <w:pPrChange w:id="3363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1AB579" w14:textId="3803FFEF" w:rsidR="00D93FCC" w:rsidDel="003C19C7" w:rsidRDefault="002435EC">
            <w:pPr>
              <w:rPr>
                <w:del w:id="33640" w:author="瑋婷 徐" w:date="2025-01-03T17:04:00Z" w16du:dateUtc="2025-01-03T09:04:00Z"/>
                <w:rFonts w:ascii="Times New Roman" w:eastAsia="標楷體" w:hAnsi="Times New Roman" w:cs="Times New Roman"/>
              </w:rPr>
              <w:pPrChange w:id="33641" w:author="瑋婷 徐" w:date="2025-01-03T17:04:00Z" w16du:dateUtc="2025-01-03T09:04:00Z">
                <w:pPr>
                  <w:spacing w:line="276" w:lineRule="auto"/>
                  <w:jc w:val="center"/>
                </w:pPr>
              </w:pPrChange>
            </w:pPr>
            <w:del w:id="336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1B0B4C7" w14:textId="0C7E54C9" w:rsidR="00D93FCC" w:rsidDel="003C19C7" w:rsidRDefault="00D93FCC">
            <w:pPr>
              <w:rPr>
                <w:del w:id="33643" w:author="瑋婷 徐" w:date="2025-01-03T17:04:00Z" w16du:dateUtc="2025-01-03T09:04:00Z"/>
                <w:rFonts w:ascii="Times New Roman" w:eastAsia="標楷體" w:hAnsi="Times New Roman" w:cs="Times New Roman"/>
              </w:rPr>
              <w:pPrChange w:id="336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141D9F" w14:textId="65875824" w:rsidR="00D93FCC" w:rsidDel="003C19C7" w:rsidRDefault="00D93FCC">
            <w:pPr>
              <w:rPr>
                <w:del w:id="33645" w:author="瑋婷 徐" w:date="2025-01-03T17:04:00Z" w16du:dateUtc="2025-01-03T09:04:00Z"/>
                <w:rFonts w:ascii="Times New Roman" w:eastAsia="標楷體" w:hAnsi="Times New Roman" w:cs="Times New Roman"/>
              </w:rPr>
              <w:pPrChange w:id="336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C122D2" w14:textId="144D54F7" w:rsidR="00D93FCC" w:rsidDel="003C19C7" w:rsidRDefault="00D93FCC">
            <w:pPr>
              <w:rPr>
                <w:del w:id="33647" w:author="瑋婷 徐" w:date="2025-01-03T17:04:00Z" w16du:dateUtc="2025-01-03T09:04:00Z"/>
                <w:rFonts w:ascii="Times New Roman" w:eastAsia="標楷體" w:hAnsi="Times New Roman" w:cs="Times New Roman"/>
              </w:rPr>
              <w:pPrChange w:id="3364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D61A5C2" w14:textId="75C1532E" w:rsidR="00D93FCC" w:rsidDel="003C19C7" w:rsidRDefault="00D93FCC">
            <w:pPr>
              <w:rPr>
                <w:del w:id="33649" w:author="瑋婷 徐" w:date="2025-01-03T17:04:00Z" w16du:dateUtc="2025-01-03T09:04:00Z"/>
                <w:rFonts w:ascii="Times New Roman" w:eastAsia="標楷體" w:hAnsi="Times New Roman" w:cs="Times New Roman"/>
              </w:rPr>
              <w:pPrChange w:id="336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20EAA7" w14:textId="14A1088B" w:rsidR="00D93FCC" w:rsidDel="003C19C7" w:rsidRDefault="00D93FCC">
            <w:pPr>
              <w:rPr>
                <w:del w:id="33651" w:author="瑋婷 徐" w:date="2025-01-03T17:04:00Z" w16du:dateUtc="2025-01-03T09:04:00Z"/>
                <w:rFonts w:ascii="Times New Roman" w:eastAsia="標楷體" w:hAnsi="Times New Roman" w:cs="Times New Roman"/>
              </w:rPr>
              <w:pPrChange w:id="336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D6E727" w14:textId="00D187A7" w:rsidR="00D93FCC" w:rsidDel="003C19C7" w:rsidRDefault="00D93FCC">
            <w:pPr>
              <w:rPr>
                <w:del w:id="33653" w:author="瑋婷 徐" w:date="2025-01-03T17:04:00Z" w16du:dateUtc="2025-01-03T09:04:00Z"/>
                <w:rFonts w:ascii="Times New Roman" w:eastAsia="標楷體" w:hAnsi="Times New Roman" w:cs="Times New Roman"/>
              </w:rPr>
              <w:pPrChange w:id="3365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A6E9EE2" w14:textId="20A201D5" w:rsidR="00D93FCC" w:rsidDel="003C19C7" w:rsidRDefault="002435EC">
            <w:pPr>
              <w:rPr>
                <w:del w:id="33655" w:author="瑋婷 徐" w:date="2025-01-03T17:04:00Z" w16du:dateUtc="2025-01-03T09:04:00Z"/>
                <w:rFonts w:ascii="Times New Roman" w:eastAsia="標楷體" w:hAnsi="Times New Roman" w:cs="Times New Roman"/>
              </w:rPr>
              <w:pPrChange w:id="33656" w:author="瑋婷 徐" w:date="2025-01-03T17:04:00Z" w16du:dateUtc="2025-01-03T09:04:00Z">
                <w:pPr>
                  <w:spacing w:line="276" w:lineRule="auto"/>
                  <w:jc w:val="center"/>
                </w:pPr>
              </w:pPrChange>
            </w:pPr>
            <w:del w:id="3365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0D2042B" w14:textId="022CFF0A" w:rsidR="00D93FCC" w:rsidDel="003C19C7" w:rsidRDefault="00D93FCC">
            <w:pPr>
              <w:rPr>
                <w:del w:id="33658" w:author="瑋婷 徐" w:date="2025-01-03T17:04:00Z" w16du:dateUtc="2025-01-03T09:04:00Z"/>
                <w:rFonts w:ascii="Times New Roman" w:eastAsia="標楷體" w:hAnsi="Times New Roman" w:cs="Times New Roman"/>
              </w:rPr>
              <w:pPrChange w:id="336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F6A4B6" w14:textId="1340E5BC" w:rsidR="00D93FCC" w:rsidDel="003C19C7" w:rsidRDefault="00D93FCC">
            <w:pPr>
              <w:rPr>
                <w:del w:id="33660" w:author="瑋婷 徐" w:date="2025-01-03T17:04:00Z" w16du:dateUtc="2025-01-03T09:04:00Z"/>
                <w:rFonts w:ascii="Times New Roman" w:eastAsia="標楷體" w:hAnsi="Times New Roman" w:cs="Times New Roman"/>
              </w:rPr>
              <w:pPrChange w:id="336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19B1B6" w14:textId="3BBA16E2" w:rsidR="00D93FCC" w:rsidDel="003C19C7" w:rsidRDefault="00D93FCC">
            <w:pPr>
              <w:rPr>
                <w:del w:id="33662" w:author="瑋婷 徐" w:date="2025-01-03T17:04:00Z" w16du:dateUtc="2025-01-03T09:04:00Z"/>
                <w:rFonts w:ascii="Times New Roman" w:eastAsia="標楷體" w:hAnsi="Times New Roman" w:cs="Times New Roman"/>
              </w:rPr>
              <w:pPrChange w:id="3366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CC3538F" w14:textId="6D0CAA10" w:rsidR="00D93FCC" w:rsidDel="003C19C7" w:rsidRDefault="00D93FCC">
            <w:pPr>
              <w:rPr>
                <w:del w:id="33664" w:author="瑋婷 徐" w:date="2025-01-03T17:04:00Z" w16du:dateUtc="2025-01-03T09:04:00Z"/>
                <w:rFonts w:ascii="Times New Roman" w:eastAsia="標楷體" w:hAnsi="Times New Roman" w:cs="Times New Roman"/>
              </w:rPr>
              <w:pPrChange w:id="336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C695084" w14:textId="045A3484" w:rsidR="00D93FCC" w:rsidDel="003C19C7" w:rsidRDefault="002435EC">
            <w:pPr>
              <w:rPr>
                <w:del w:id="33666" w:author="瑋婷 徐" w:date="2025-01-03T17:04:00Z" w16du:dateUtc="2025-01-03T09:04:00Z"/>
                <w:rFonts w:ascii="Times New Roman" w:eastAsia="標楷體" w:hAnsi="Times New Roman" w:cs="Times New Roman"/>
              </w:rPr>
              <w:pPrChange w:id="33667" w:author="瑋婷 徐" w:date="2025-01-03T17:04:00Z" w16du:dateUtc="2025-01-03T09:04:00Z">
                <w:pPr>
                  <w:spacing w:line="276" w:lineRule="auto"/>
                  <w:jc w:val="center"/>
                </w:pPr>
              </w:pPrChange>
            </w:pPr>
            <w:del w:id="336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F42C14D" w14:textId="139D5DDC" w:rsidR="00D93FCC" w:rsidDel="003C19C7" w:rsidRDefault="00D93FCC">
            <w:pPr>
              <w:rPr>
                <w:del w:id="33669" w:author="瑋婷 徐" w:date="2025-01-03T17:04:00Z" w16du:dateUtc="2025-01-03T09:04:00Z"/>
                <w:rFonts w:ascii="Times New Roman" w:eastAsia="標楷體" w:hAnsi="Times New Roman" w:cs="Times New Roman"/>
              </w:rPr>
              <w:pPrChange w:id="3367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FE8FA6" w14:textId="1726735A" w:rsidR="00D93FCC" w:rsidDel="003C19C7" w:rsidRDefault="00D93FCC">
            <w:pPr>
              <w:rPr>
                <w:del w:id="33671" w:author="瑋婷 徐" w:date="2025-01-03T17:04:00Z" w16du:dateUtc="2025-01-03T09:04:00Z"/>
                <w:rFonts w:ascii="Times New Roman" w:eastAsia="標楷體" w:hAnsi="Times New Roman" w:cs="Times New Roman"/>
              </w:rPr>
              <w:pPrChange w:id="33672"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6D9A3A1" w14:textId="3924008A" w:rsidR="00D93FCC" w:rsidDel="003C19C7" w:rsidRDefault="00D93FCC">
            <w:pPr>
              <w:rPr>
                <w:del w:id="33673" w:author="瑋婷 徐" w:date="2025-01-03T17:04:00Z" w16du:dateUtc="2025-01-03T09:04:00Z"/>
                <w:rFonts w:ascii="Times New Roman" w:eastAsia="標楷體" w:hAnsi="Times New Roman" w:cs="Times New Roman"/>
              </w:rPr>
              <w:pPrChange w:id="33674" w:author="瑋婷 徐" w:date="2025-01-03T17:04:00Z" w16du:dateUtc="2025-01-03T09:04:00Z">
                <w:pPr>
                  <w:spacing w:line="276" w:lineRule="auto"/>
                  <w:jc w:val="center"/>
                </w:pPr>
              </w:pPrChange>
            </w:pPr>
          </w:p>
        </w:tc>
      </w:tr>
      <w:tr w:rsidR="00000000" w:rsidDel="003C19C7" w14:paraId="06BE7894" w14:textId="48AE3DF4" w:rsidTr="002B07B0">
        <w:trPr>
          <w:cantSplit/>
          <w:jc w:val="center"/>
          <w:del w:id="33675"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2E3E47D0" w14:textId="728298CD" w:rsidR="00D93FCC" w:rsidDel="003C19C7" w:rsidRDefault="002435EC">
            <w:pPr>
              <w:rPr>
                <w:del w:id="33676" w:author="瑋婷 徐" w:date="2025-01-03T17:04:00Z" w16du:dateUtc="2025-01-03T09:04:00Z"/>
                <w:rFonts w:ascii="Times New Roman" w:eastAsia="標楷體" w:hAnsi="Times New Roman" w:cs="Times New Roman"/>
              </w:rPr>
              <w:pPrChange w:id="33677" w:author="瑋婷 徐" w:date="2025-01-03T17:04:00Z" w16du:dateUtc="2025-01-03T09:04:00Z">
                <w:pPr>
                  <w:spacing w:line="276" w:lineRule="auto"/>
                </w:pPr>
              </w:pPrChange>
            </w:pPr>
            <w:del w:id="33678" w:author="瑋婷 徐" w:date="2025-01-03T17:04:00Z" w16du:dateUtc="2025-01-03T09:04:00Z">
              <w:r w:rsidDel="003C19C7">
                <w:rPr>
                  <w:rFonts w:ascii="Times New Roman" w:eastAsia="標楷體" w:hAnsi="Times New Roman" w:cs="Times New Roman"/>
                  <w:color w:val="000000"/>
                </w:rPr>
                <w:delText>東方毛腳燕</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2655BB93" w14:textId="3302C40C" w:rsidR="00D93FCC" w:rsidDel="003C19C7" w:rsidRDefault="002435EC">
            <w:pPr>
              <w:rPr>
                <w:del w:id="33679" w:author="瑋婷 徐" w:date="2025-01-03T17:04:00Z" w16du:dateUtc="2025-01-03T09:04:00Z"/>
                <w:rFonts w:ascii="Times New Roman" w:eastAsia="標楷體" w:hAnsi="Times New Roman" w:cs="Times New Roman"/>
                <w:i/>
              </w:rPr>
              <w:pPrChange w:id="33680" w:author="瑋婷 徐" w:date="2025-01-03T17:04:00Z" w16du:dateUtc="2025-01-03T09:04:00Z">
                <w:pPr>
                  <w:spacing w:line="276" w:lineRule="auto"/>
                </w:pPr>
              </w:pPrChange>
            </w:pPr>
            <w:del w:id="33681" w:author="瑋婷 徐" w:date="2025-01-03T17:04:00Z" w16du:dateUtc="2025-01-03T09:04:00Z">
              <w:r w:rsidDel="003C19C7">
                <w:rPr>
                  <w:rFonts w:ascii="Times New Roman" w:eastAsia="標楷體" w:hAnsi="Times New Roman" w:cs="Times New Roman"/>
                  <w:i/>
                  <w:iCs/>
                  <w:color w:val="000000"/>
                </w:rPr>
                <w:delText>Delichon dasypus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209B50B" w14:textId="0C27BEDA" w:rsidR="00D93FCC" w:rsidDel="003C19C7" w:rsidRDefault="00D93FCC">
            <w:pPr>
              <w:rPr>
                <w:del w:id="33682" w:author="瑋婷 徐" w:date="2025-01-03T17:04:00Z" w16du:dateUtc="2025-01-03T09:04:00Z"/>
                <w:rFonts w:ascii="Times New Roman" w:eastAsia="標楷體" w:hAnsi="Times New Roman" w:cs="Times New Roman"/>
              </w:rPr>
              <w:pPrChange w:id="3368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9733B25" w14:textId="6BD17767" w:rsidR="00D93FCC" w:rsidDel="003C19C7" w:rsidRDefault="00D93FCC">
            <w:pPr>
              <w:rPr>
                <w:del w:id="33684" w:author="瑋婷 徐" w:date="2025-01-03T17:04:00Z" w16du:dateUtc="2025-01-03T09:04:00Z"/>
                <w:rFonts w:ascii="Times New Roman" w:eastAsia="標楷體" w:hAnsi="Times New Roman" w:cs="Times New Roman"/>
              </w:rPr>
              <w:pPrChange w:id="3368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4B0AD3F" w14:textId="5DDE8BD3" w:rsidR="00D93FCC" w:rsidDel="003C19C7" w:rsidRDefault="00D93FCC">
            <w:pPr>
              <w:rPr>
                <w:del w:id="33686" w:author="瑋婷 徐" w:date="2025-01-03T17:04:00Z" w16du:dateUtc="2025-01-03T09:04:00Z"/>
                <w:rFonts w:ascii="Times New Roman" w:eastAsia="標楷體" w:hAnsi="Times New Roman" w:cs="Times New Roman"/>
              </w:rPr>
              <w:pPrChange w:id="3368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8F30335" w14:textId="3DA6FC96" w:rsidR="00D93FCC" w:rsidDel="003C19C7" w:rsidRDefault="00D93FCC">
            <w:pPr>
              <w:rPr>
                <w:del w:id="33688" w:author="瑋婷 徐" w:date="2025-01-03T17:04:00Z" w16du:dateUtc="2025-01-03T09:04:00Z"/>
                <w:rFonts w:ascii="Times New Roman" w:eastAsia="標楷體" w:hAnsi="Times New Roman" w:cs="Times New Roman"/>
              </w:rPr>
              <w:pPrChange w:id="3368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DCEE05F" w14:textId="4A34E5A7" w:rsidR="00D93FCC" w:rsidDel="003C19C7" w:rsidRDefault="00D93FCC">
            <w:pPr>
              <w:rPr>
                <w:del w:id="33690" w:author="瑋婷 徐" w:date="2025-01-03T17:04:00Z" w16du:dateUtc="2025-01-03T09:04:00Z"/>
                <w:rFonts w:ascii="Times New Roman" w:eastAsia="標楷體" w:hAnsi="Times New Roman" w:cs="Times New Roman"/>
              </w:rPr>
              <w:pPrChange w:id="3369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482675D" w14:textId="6A5B055E" w:rsidR="00D93FCC" w:rsidDel="003C19C7" w:rsidRDefault="00D93FCC">
            <w:pPr>
              <w:rPr>
                <w:del w:id="33692" w:author="瑋婷 徐" w:date="2025-01-03T17:04:00Z" w16du:dateUtc="2025-01-03T09:04:00Z"/>
                <w:rFonts w:ascii="Times New Roman" w:eastAsia="標楷體" w:hAnsi="Times New Roman" w:cs="Times New Roman"/>
              </w:rPr>
              <w:pPrChange w:id="3369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9C4463C" w14:textId="40E9CED9" w:rsidR="00D93FCC" w:rsidDel="003C19C7" w:rsidRDefault="00D93FCC">
            <w:pPr>
              <w:rPr>
                <w:del w:id="33694" w:author="瑋婷 徐" w:date="2025-01-03T17:04:00Z" w16du:dateUtc="2025-01-03T09:04:00Z"/>
                <w:rFonts w:ascii="Times New Roman" w:eastAsia="標楷體" w:hAnsi="Times New Roman" w:cs="Times New Roman"/>
              </w:rPr>
              <w:pPrChange w:id="3369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9C73167" w14:textId="64B143A8" w:rsidR="00D93FCC" w:rsidDel="003C19C7" w:rsidRDefault="00D93FCC">
            <w:pPr>
              <w:rPr>
                <w:del w:id="33696" w:author="瑋婷 徐" w:date="2025-01-03T17:04:00Z" w16du:dateUtc="2025-01-03T09:04:00Z"/>
                <w:rFonts w:ascii="Times New Roman" w:eastAsia="標楷體" w:hAnsi="Times New Roman" w:cs="Times New Roman"/>
              </w:rPr>
              <w:pPrChange w:id="3369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9BF32CF" w14:textId="7F7D624A" w:rsidR="00D93FCC" w:rsidDel="003C19C7" w:rsidRDefault="00D93FCC">
            <w:pPr>
              <w:rPr>
                <w:del w:id="33698" w:author="瑋婷 徐" w:date="2025-01-03T17:04:00Z" w16du:dateUtc="2025-01-03T09:04:00Z"/>
                <w:rFonts w:ascii="Times New Roman" w:eastAsia="標楷體" w:hAnsi="Times New Roman" w:cs="Times New Roman"/>
              </w:rPr>
              <w:pPrChange w:id="336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70CE260" w14:textId="08309E0F" w:rsidR="00D93FCC" w:rsidDel="003C19C7" w:rsidRDefault="00D93FCC">
            <w:pPr>
              <w:rPr>
                <w:del w:id="33700" w:author="瑋婷 徐" w:date="2025-01-03T17:04:00Z" w16du:dateUtc="2025-01-03T09:04:00Z"/>
                <w:rFonts w:ascii="Times New Roman" w:eastAsia="標楷體" w:hAnsi="Times New Roman" w:cs="Times New Roman"/>
              </w:rPr>
              <w:pPrChange w:id="337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55590A" w14:textId="5A5CA4CA" w:rsidR="00D93FCC" w:rsidDel="003C19C7" w:rsidRDefault="002435EC">
            <w:pPr>
              <w:rPr>
                <w:del w:id="33702" w:author="瑋婷 徐" w:date="2025-01-03T17:04:00Z" w16du:dateUtc="2025-01-03T09:04:00Z"/>
                <w:rFonts w:ascii="Times New Roman" w:eastAsia="標楷體" w:hAnsi="Times New Roman" w:cs="Times New Roman"/>
              </w:rPr>
              <w:pPrChange w:id="33703" w:author="瑋婷 徐" w:date="2025-01-03T17:04:00Z" w16du:dateUtc="2025-01-03T09:04:00Z">
                <w:pPr>
                  <w:spacing w:line="276" w:lineRule="auto"/>
                  <w:jc w:val="center"/>
                </w:pPr>
              </w:pPrChange>
            </w:pPr>
            <w:del w:id="33704"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9459824" w14:textId="2F2AB76B" w:rsidR="00D93FCC" w:rsidDel="003C19C7" w:rsidRDefault="00D93FCC">
            <w:pPr>
              <w:rPr>
                <w:del w:id="33705" w:author="瑋婷 徐" w:date="2025-01-03T17:04:00Z" w16du:dateUtc="2025-01-03T09:04:00Z"/>
                <w:rFonts w:ascii="Times New Roman" w:eastAsia="標楷體" w:hAnsi="Times New Roman" w:cs="Times New Roman"/>
              </w:rPr>
              <w:pPrChange w:id="337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EA902A" w14:textId="14CB5C24" w:rsidR="00D93FCC" w:rsidDel="003C19C7" w:rsidRDefault="00D93FCC">
            <w:pPr>
              <w:rPr>
                <w:del w:id="33707" w:author="瑋婷 徐" w:date="2025-01-03T17:04:00Z" w16du:dateUtc="2025-01-03T09:04:00Z"/>
                <w:rFonts w:ascii="Times New Roman" w:eastAsia="標楷體" w:hAnsi="Times New Roman" w:cs="Times New Roman"/>
              </w:rPr>
              <w:pPrChange w:id="337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A99B76" w14:textId="589A8381" w:rsidR="00D93FCC" w:rsidDel="003C19C7" w:rsidRDefault="00D93FCC">
            <w:pPr>
              <w:rPr>
                <w:del w:id="33709" w:author="瑋婷 徐" w:date="2025-01-03T17:04:00Z" w16du:dateUtc="2025-01-03T09:04:00Z"/>
                <w:rFonts w:ascii="Times New Roman" w:eastAsia="標楷體" w:hAnsi="Times New Roman" w:cs="Times New Roman"/>
              </w:rPr>
              <w:pPrChange w:id="337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BDCF9D" w14:textId="3AB3CF12" w:rsidR="00D93FCC" w:rsidDel="003C19C7" w:rsidRDefault="00D93FCC">
            <w:pPr>
              <w:rPr>
                <w:del w:id="33711" w:author="瑋婷 徐" w:date="2025-01-03T17:04:00Z" w16du:dateUtc="2025-01-03T09:04:00Z"/>
                <w:rFonts w:ascii="Times New Roman" w:eastAsia="標楷體" w:hAnsi="Times New Roman" w:cs="Times New Roman"/>
              </w:rPr>
              <w:pPrChange w:id="337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7D29A64" w14:textId="1F1BABE6" w:rsidR="00D93FCC" w:rsidDel="003C19C7" w:rsidRDefault="00D93FCC">
            <w:pPr>
              <w:rPr>
                <w:del w:id="33713" w:author="瑋婷 徐" w:date="2025-01-03T17:04:00Z" w16du:dateUtc="2025-01-03T09:04:00Z"/>
                <w:rFonts w:ascii="Times New Roman" w:eastAsia="標楷體" w:hAnsi="Times New Roman" w:cs="Times New Roman"/>
              </w:rPr>
              <w:pPrChange w:id="337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79DECC" w14:textId="039E5F8A" w:rsidR="00D93FCC" w:rsidDel="003C19C7" w:rsidRDefault="00D93FCC">
            <w:pPr>
              <w:rPr>
                <w:del w:id="33715" w:author="瑋婷 徐" w:date="2025-01-03T17:04:00Z" w16du:dateUtc="2025-01-03T09:04:00Z"/>
                <w:rFonts w:ascii="Times New Roman" w:eastAsia="標楷體" w:hAnsi="Times New Roman" w:cs="Times New Roman"/>
              </w:rPr>
              <w:pPrChange w:id="337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65043C" w14:textId="6DC3E176" w:rsidR="00D93FCC" w:rsidDel="003C19C7" w:rsidRDefault="00D93FCC">
            <w:pPr>
              <w:rPr>
                <w:del w:id="33717" w:author="瑋婷 徐" w:date="2025-01-03T17:04:00Z" w16du:dateUtc="2025-01-03T09:04:00Z"/>
                <w:rFonts w:ascii="Times New Roman" w:eastAsia="標楷體" w:hAnsi="Times New Roman" w:cs="Times New Roman"/>
              </w:rPr>
              <w:pPrChange w:id="337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160609E" w14:textId="0EAD4BC7" w:rsidR="00D93FCC" w:rsidDel="003C19C7" w:rsidRDefault="00D93FCC">
            <w:pPr>
              <w:rPr>
                <w:del w:id="33719" w:author="瑋婷 徐" w:date="2025-01-03T17:04:00Z" w16du:dateUtc="2025-01-03T09:04:00Z"/>
                <w:rFonts w:ascii="Times New Roman" w:eastAsia="標楷體" w:hAnsi="Times New Roman" w:cs="Times New Roman"/>
              </w:rPr>
              <w:pPrChange w:id="3372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96759C0" w14:textId="2940D7F4" w:rsidR="00D93FCC" w:rsidDel="003C19C7" w:rsidRDefault="00D93FCC">
            <w:pPr>
              <w:rPr>
                <w:del w:id="33721" w:author="瑋婷 徐" w:date="2025-01-03T17:04:00Z" w16du:dateUtc="2025-01-03T09:04:00Z"/>
                <w:rFonts w:ascii="Times New Roman" w:eastAsia="標楷體" w:hAnsi="Times New Roman" w:cs="Times New Roman"/>
              </w:rPr>
              <w:pPrChange w:id="337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EAF81C" w14:textId="37A96A22" w:rsidR="00D93FCC" w:rsidDel="003C19C7" w:rsidRDefault="00D93FCC">
            <w:pPr>
              <w:rPr>
                <w:del w:id="33723" w:author="瑋婷 徐" w:date="2025-01-03T17:04:00Z" w16du:dateUtc="2025-01-03T09:04:00Z"/>
                <w:rFonts w:ascii="Times New Roman" w:eastAsia="標楷體" w:hAnsi="Times New Roman" w:cs="Times New Roman"/>
              </w:rPr>
              <w:pPrChange w:id="337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D3D3072" w14:textId="74DA2F5A" w:rsidR="00D93FCC" w:rsidDel="003C19C7" w:rsidRDefault="002435EC">
            <w:pPr>
              <w:rPr>
                <w:del w:id="33725" w:author="瑋婷 徐" w:date="2025-01-03T17:04:00Z" w16du:dateUtc="2025-01-03T09:04:00Z"/>
                <w:rFonts w:ascii="Times New Roman" w:eastAsia="標楷體" w:hAnsi="Times New Roman" w:cs="Times New Roman"/>
              </w:rPr>
              <w:pPrChange w:id="33726" w:author="瑋婷 徐" w:date="2025-01-03T17:04:00Z" w16du:dateUtc="2025-01-03T09:04:00Z">
                <w:pPr>
                  <w:spacing w:line="276" w:lineRule="auto"/>
                  <w:jc w:val="center"/>
                </w:pPr>
              </w:pPrChange>
            </w:pPr>
            <w:del w:id="3372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F78834B" w14:textId="715794FD" w:rsidR="00D93FCC" w:rsidDel="003C19C7" w:rsidRDefault="00D93FCC">
            <w:pPr>
              <w:rPr>
                <w:del w:id="33728" w:author="瑋婷 徐" w:date="2025-01-03T17:04:00Z" w16du:dateUtc="2025-01-03T09:04:00Z"/>
                <w:rFonts w:ascii="Times New Roman" w:eastAsia="標楷體" w:hAnsi="Times New Roman" w:cs="Times New Roman"/>
              </w:rPr>
              <w:pPrChange w:id="3372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D51B415" w14:textId="47FBB382" w:rsidR="00D93FCC" w:rsidDel="003C19C7" w:rsidRDefault="00D93FCC">
            <w:pPr>
              <w:rPr>
                <w:del w:id="33730" w:author="瑋婷 徐" w:date="2025-01-03T17:04:00Z" w16du:dateUtc="2025-01-03T09:04:00Z"/>
                <w:rFonts w:ascii="Times New Roman" w:eastAsia="標楷體" w:hAnsi="Times New Roman" w:cs="Times New Roman"/>
              </w:rPr>
              <w:pPrChange w:id="337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764952" w14:textId="1E2256F9" w:rsidR="00D93FCC" w:rsidDel="003C19C7" w:rsidRDefault="00D93FCC">
            <w:pPr>
              <w:rPr>
                <w:del w:id="33732" w:author="瑋婷 徐" w:date="2025-01-03T17:04:00Z" w16du:dateUtc="2025-01-03T09:04:00Z"/>
                <w:rFonts w:ascii="Times New Roman" w:eastAsia="標楷體" w:hAnsi="Times New Roman" w:cs="Times New Roman"/>
              </w:rPr>
              <w:pPrChange w:id="337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E79166" w14:textId="17C242A9" w:rsidR="00D93FCC" w:rsidDel="003C19C7" w:rsidRDefault="002435EC">
            <w:pPr>
              <w:rPr>
                <w:del w:id="33734" w:author="瑋婷 徐" w:date="2025-01-03T17:04:00Z" w16du:dateUtc="2025-01-03T09:04:00Z"/>
                <w:rFonts w:ascii="Times New Roman" w:eastAsia="標楷體" w:hAnsi="Times New Roman" w:cs="Times New Roman"/>
              </w:rPr>
              <w:pPrChange w:id="33735" w:author="瑋婷 徐" w:date="2025-01-03T17:04:00Z" w16du:dateUtc="2025-01-03T09:04:00Z">
                <w:pPr>
                  <w:spacing w:line="276" w:lineRule="auto"/>
                  <w:jc w:val="center"/>
                </w:pPr>
              </w:pPrChange>
            </w:pPr>
            <w:del w:id="33736"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4C1E241" w14:textId="12840226" w:rsidR="00D93FCC" w:rsidDel="003C19C7" w:rsidRDefault="00D93FCC">
            <w:pPr>
              <w:rPr>
                <w:del w:id="33737" w:author="瑋婷 徐" w:date="2025-01-03T17:04:00Z" w16du:dateUtc="2025-01-03T09:04:00Z"/>
                <w:rFonts w:ascii="Times New Roman" w:eastAsia="標楷體" w:hAnsi="Times New Roman" w:cs="Times New Roman"/>
              </w:rPr>
              <w:pPrChange w:id="337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D11962D" w14:textId="6D531A7C" w:rsidR="00D93FCC" w:rsidDel="003C19C7" w:rsidRDefault="00D93FCC">
            <w:pPr>
              <w:rPr>
                <w:del w:id="33739" w:author="瑋婷 徐" w:date="2025-01-03T17:04:00Z" w16du:dateUtc="2025-01-03T09:04:00Z"/>
                <w:rFonts w:ascii="Times New Roman" w:eastAsia="標楷體" w:hAnsi="Times New Roman" w:cs="Times New Roman"/>
              </w:rPr>
              <w:pPrChange w:id="337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BB2FE3" w14:textId="282BE71B" w:rsidR="00D93FCC" w:rsidDel="003C19C7" w:rsidRDefault="00D93FCC">
            <w:pPr>
              <w:rPr>
                <w:del w:id="33741" w:author="瑋婷 徐" w:date="2025-01-03T17:04:00Z" w16du:dateUtc="2025-01-03T09:04:00Z"/>
                <w:rFonts w:ascii="Times New Roman" w:eastAsia="標楷體" w:hAnsi="Times New Roman" w:cs="Times New Roman"/>
              </w:rPr>
              <w:pPrChange w:id="337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28F4E6" w14:textId="374DCB8E" w:rsidR="00D93FCC" w:rsidDel="003C19C7" w:rsidRDefault="00D93FCC">
            <w:pPr>
              <w:rPr>
                <w:del w:id="33743" w:author="瑋婷 徐" w:date="2025-01-03T17:04:00Z" w16du:dateUtc="2025-01-03T09:04:00Z"/>
                <w:rFonts w:ascii="Times New Roman" w:eastAsia="標楷體" w:hAnsi="Times New Roman" w:cs="Times New Roman"/>
              </w:rPr>
              <w:pPrChange w:id="3374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C4808CD" w14:textId="3E86CAC5" w:rsidR="00D93FCC" w:rsidDel="003C19C7" w:rsidRDefault="00D93FCC">
            <w:pPr>
              <w:rPr>
                <w:del w:id="33745" w:author="瑋婷 徐" w:date="2025-01-03T17:04:00Z" w16du:dateUtc="2025-01-03T09:04:00Z"/>
                <w:rFonts w:ascii="Times New Roman" w:eastAsia="標楷體" w:hAnsi="Times New Roman" w:cs="Times New Roman"/>
              </w:rPr>
              <w:pPrChange w:id="337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8673DF" w14:textId="541DCCA5" w:rsidR="00D93FCC" w:rsidDel="003C19C7" w:rsidRDefault="00D93FCC">
            <w:pPr>
              <w:rPr>
                <w:del w:id="33747" w:author="瑋婷 徐" w:date="2025-01-03T17:04:00Z" w16du:dateUtc="2025-01-03T09:04:00Z"/>
                <w:rFonts w:ascii="Times New Roman" w:eastAsia="標楷體" w:hAnsi="Times New Roman" w:cs="Times New Roman"/>
              </w:rPr>
              <w:pPrChange w:id="337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B17EBDA" w14:textId="1640B10F" w:rsidR="00D93FCC" w:rsidDel="003C19C7" w:rsidRDefault="00D93FCC">
            <w:pPr>
              <w:rPr>
                <w:del w:id="33749" w:author="瑋婷 徐" w:date="2025-01-03T17:04:00Z" w16du:dateUtc="2025-01-03T09:04:00Z"/>
                <w:rFonts w:ascii="Times New Roman" w:eastAsia="標楷體" w:hAnsi="Times New Roman" w:cs="Times New Roman"/>
              </w:rPr>
              <w:pPrChange w:id="3375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FC01317" w14:textId="4AD53B21" w:rsidR="00D93FCC" w:rsidDel="003C19C7" w:rsidRDefault="00D93FCC">
            <w:pPr>
              <w:rPr>
                <w:del w:id="33751" w:author="瑋婷 徐" w:date="2025-01-03T17:04:00Z" w16du:dateUtc="2025-01-03T09:04:00Z"/>
                <w:rFonts w:ascii="Times New Roman" w:eastAsia="標楷體" w:hAnsi="Times New Roman" w:cs="Times New Roman"/>
              </w:rPr>
              <w:pPrChange w:id="33752"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66A944BA" w14:textId="714A410B" w:rsidR="00D93FCC" w:rsidDel="003C19C7" w:rsidRDefault="00D93FCC">
            <w:pPr>
              <w:rPr>
                <w:del w:id="33753" w:author="瑋婷 徐" w:date="2025-01-03T17:04:00Z" w16du:dateUtc="2025-01-03T09:04:00Z"/>
                <w:rFonts w:ascii="Times New Roman" w:eastAsia="標楷體" w:hAnsi="Times New Roman" w:cs="Times New Roman"/>
              </w:rPr>
              <w:pPrChange w:id="33754" w:author="瑋婷 徐" w:date="2025-01-03T17:04:00Z" w16du:dateUtc="2025-01-03T09:04:00Z">
                <w:pPr>
                  <w:spacing w:line="276" w:lineRule="auto"/>
                  <w:jc w:val="center"/>
                </w:pPr>
              </w:pPrChange>
            </w:pPr>
          </w:p>
        </w:tc>
      </w:tr>
      <w:tr w:rsidR="00000000" w:rsidDel="003C19C7" w14:paraId="553278C5" w14:textId="49E6954F" w:rsidTr="002B07B0">
        <w:trPr>
          <w:cantSplit/>
          <w:jc w:val="center"/>
          <w:del w:id="33755"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5424738C" w14:textId="3485DF4B" w:rsidR="00D93FCC" w:rsidDel="003C19C7" w:rsidRDefault="002435EC">
            <w:pPr>
              <w:rPr>
                <w:del w:id="33756" w:author="瑋婷 徐" w:date="2025-01-03T17:04:00Z" w16du:dateUtc="2025-01-03T09:04:00Z"/>
                <w:rFonts w:ascii="Times New Roman" w:eastAsia="標楷體" w:hAnsi="Times New Roman" w:cs="Times New Roman"/>
              </w:rPr>
              <w:pPrChange w:id="33757" w:author="瑋婷 徐" w:date="2025-01-03T17:04:00Z" w16du:dateUtc="2025-01-03T09:04:00Z">
                <w:pPr>
                  <w:spacing w:line="276" w:lineRule="auto"/>
                </w:pPr>
              </w:pPrChange>
            </w:pPr>
            <w:del w:id="33758" w:author="瑋婷 徐" w:date="2025-01-03T17:04:00Z" w16du:dateUtc="2025-01-03T09:04:00Z">
              <w:r w:rsidDel="003C19C7">
                <w:rPr>
                  <w:rFonts w:ascii="Times New Roman" w:eastAsia="標楷體" w:hAnsi="Times New Roman" w:cs="Times New Roman"/>
                  <w:color w:val="000000"/>
                </w:rPr>
                <w:delText>白環鸚嘴鵯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15719B07" w14:textId="7A5E2B22" w:rsidR="00D93FCC" w:rsidDel="003C19C7" w:rsidRDefault="002435EC">
            <w:pPr>
              <w:rPr>
                <w:del w:id="33759" w:author="瑋婷 徐" w:date="2025-01-03T17:04:00Z" w16du:dateUtc="2025-01-03T09:04:00Z"/>
                <w:rFonts w:ascii="Times New Roman" w:eastAsia="標楷體" w:hAnsi="Times New Roman" w:cs="Times New Roman"/>
                <w:i/>
              </w:rPr>
              <w:pPrChange w:id="33760" w:author="瑋婷 徐" w:date="2025-01-03T17:04:00Z" w16du:dateUtc="2025-01-03T09:04:00Z">
                <w:pPr>
                  <w:spacing w:line="276" w:lineRule="auto"/>
                </w:pPr>
              </w:pPrChange>
            </w:pPr>
            <w:del w:id="33761" w:author="瑋婷 徐" w:date="2025-01-03T17:04:00Z" w16du:dateUtc="2025-01-03T09:04:00Z">
              <w:r w:rsidDel="003C19C7">
                <w:rPr>
                  <w:rFonts w:ascii="Times New Roman" w:eastAsia="標楷體" w:hAnsi="Times New Roman" w:cs="Times New Roman"/>
                  <w:i/>
                  <w:iCs/>
                  <w:color w:val="000000"/>
                </w:rPr>
                <w:delText>Spizixos semitorques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25514DD" w14:textId="09A9C053" w:rsidR="00D93FCC" w:rsidDel="003C19C7" w:rsidRDefault="00D93FCC">
            <w:pPr>
              <w:rPr>
                <w:del w:id="33762" w:author="瑋婷 徐" w:date="2025-01-03T17:04:00Z" w16du:dateUtc="2025-01-03T09:04:00Z"/>
                <w:rFonts w:ascii="Times New Roman" w:eastAsia="標楷體" w:hAnsi="Times New Roman" w:cs="Times New Roman"/>
              </w:rPr>
              <w:pPrChange w:id="3376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0E3A66" w14:textId="5043E520" w:rsidR="00D93FCC" w:rsidDel="003C19C7" w:rsidRDefault="00D93FCC">
            <w:pPr>
              <w:rPr>
                <w:del w:id="33764" w:author="瑋婷 徐" w:date="2025-01-03T17:04:00Z" w16du:dateUtc="2025-01-03T09:04:00Z"/>
                <w:rFonts w:ascii="Times New Roman" w:eastAsia="標楷體" w:hAnsi="Times New Roman" w:cs="Times New Roman"/>
              </w:rPr>
              <w:pPrChange w:id="3376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DE34C46" w14:textId="57B9E693" w:rsidR="00D93FCC" w:rsidDel="003C19C7" w:rsidRDefault="00D93FCC">
            <w:pPr>
              <w:rPr>
                <w:del w:id="33766" w:author="瑋婷 徐" w:date="2025-01-03T17:04:00Z" w16du:dateUtc="2025-01-03T09:04:00Z"/>
                <w:rFonts w:ascii="Times New Roman" w:eastAsia="標楷體" w:hAnsi="Times New Roman" w:cs="Times New Roman"/>
              </w:rPr>
              <w:pPrChange w:id="3376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3F1DE84" w14:textId="11CF691A" w:rsidR="00D93FCC" w:rsidDel="003C19C7" w:rsidRDefault="00D93FCC">
            <w:pPr>
              <w:rPr>
                <w:del w:id="33768" w:author="瑋婷 徐" w:date="2025-01-03T17:04:00Z" w16du:dateUtc="2025-01-03T09:04:00Z"/>
                <w:rFonts w:ascii="Times New Roman" w:eastAsia="標楷體" w:hAnsi="Times New Roman" w:cs="Times New Roman"/>
              </w:rPr>
              <w:pPrChange w:id="3376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60F2338F" w14:textId="5CFFB9CC" w:rsidR="00D93FCC" w:rsidDel="003C19C7" w:rsidRDefault="00D93FCC">
            <w:pPr>
              <w:rPr>
                <w:del w:id="33770" w:author="瑋婷 徐" w:date="2025-01-03T17:04:00Z" w16du:dateUtc="2025-01-03T09:04:00Z"/>
                <w:rFonts w:ascii="Times New Roman" w:eastAsia="標楷體" w:hAnsi="Times New Roman" w:cs="Times New Roman"/>
              </w:rPr>
              <w:pPrChange w:id="3377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46B0EB56" w14:textId="5987BF85" w:rsidR="00D93FCC" w:rsidDel="003C19C7" w:rsidRDefault="00D93FCC">
            <w:pPr>
              <w:rPr>
                <w:del w:id="33772" w:author="瑋婷 徐" w:date="2025-01-03T17:04:00Z" w16du:dateUtc="2025-01-03T09:04:00Z"/>
                <w:rFonts w:ascii="Times New Roman" w:eastAsia="標楷體" w:hAnsi="Times New Roman" w:cs="Times New Roman"/>
              </w:rPr>
              <w:pPrChange w:id="3377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0C411BC9" w14:textId="47CB272F" w:rsidR="00D93FCC" w:rsidDel="003C19C7" w:rsidRDefault="00D93FCC">
            <w:pPr>
              <w:rPr>
                <w:del w:id="33774" w:author="瑋婷 徐" w:date="2025-01-03T17:04:00Z" w16du:dateUtc="2025-01-03T09:04:00Z"/>
                <w:rFonts w:ascii="Times New Roman" w:eastAsia="標楷體" w:hAnsi="Times New Roman" w:cs="Times New Roman"/>
              </w:rPr>
              <w:pPrChange w:id="3377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8D3A3D2" w14:textId="57AB160E" w:rsidR="00D93FCC" w:rsidDel="003C19C7" w:rsidRDefault="00D93FCC">
            <w:pPr>
              <w:rPr>
                <w:del w:id="33776" w:author="瑋婷 徐" w:date="2025-01-03T17:04:00Z" w16du:dateUtc="2025-01-03T09:04:00Z"/>
                <w:rFonts w:ascii="Times New Roman" w:eastAsia="標楷體" w:hAnsi="Times New Roman" w:cs="Times New Roman"/>
              </w:rPr>
              <w:pPrChange w:id="3377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A4072CD" w14:textId="597A0B13" w:rsidR="00D93FCC" w:rsidDel="003C19C7" w:rsidRDefault="00D93FCC">
            <w:pPr>
              <w:rPr>
                <w:del w:id="33778" w:author="瑋婷 徐" w:date="2025-01-03T17:04:00Z" w16du:dateUtc="2025-01-03T09:04:00Z"/>
                <w:rFonts w:ascii="Times New Roman" w:eastAsia="標楷體" w:hAnsi="Times New Roman" w:cs="Times New Roman"/>
              </w:rPr>
              <w:pPrChange w:id="337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80EF34" w14:textId="3A07B8A3" w:rsidR="00D93FCC" w:rsidDel="003C19C7" w:rsidRDefault="00D93FCC">
            <w:pPr>
              <w:rPr>
                <w:del w:id="33780" w:author="瑋婷 徐" w:date="2025-01-03T17:04:00Z" w16du:dateUtc="2025-01-03T09:04:00Z"/>
                <w:rFonts w:ascii="Times New Roman" w:eastAsia="標楷體" w:hAnsi="Times New Roman" w:cs="Times New Roman"/>
              </w:rPr>
              <w:pPrChange w:id="337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65515E" w14:textId="55430BCC" w:rsidR="00D93FCC" w:rsidDel="003C19C7" w:rsidRDefault="00D93FCC">
            <w:pPr>
              <w:rPr>
                <w:del w:id="33782" w:author="瑋婷 徐" w:date="2025-01-03T17:04:00Z" w16du:dateUtc="2025-01-03T09:04:00Z"/>
                <w:rFonts w:ascii="Times New Roman" w:eastAsia="標楷體" w:hAnsi="Times New Roman" w:cs="Times New Roman"/>
              </w:rPr>
              <w:pPrChange w:id="3378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FEF54D2" w14:textId="08286F00" w:rsidR="00D93FCC" w:rsidDel="003C19C7" w:rsidRDefault="00D93FCC">
            <w:pPr>
              <w:rPr>
                <w:del w:id="33784" w:author="瑋婷 徐" w:date="2025-01-03T17:04:00Z" w16du:dateUtc="2025-01-03T09:04:00Z"/>
                <w:rFonts w:ascii="Times New Roman" w:eastAsia="標楷體" w:hAnsi="Times New Roman" w:cs="Times New Roman"/>
              </w:rPr>
              <w:pPrChange w:id="337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95D5AE" w14:textId="1236F6F8" w:rsidR="00D93FCC" w:rsidDel="003C19C7" w:rsidRDefault="00D93FCC">
            <w:pPr>
              <w:rPr>
                <w:del w:id="33786" w:author="瑋婷 徐" w:date="2025-01-03T17:04:00Z" w16du:dateUtc="2025-01-03T09:04:00Z"/>
                <w:rFonts w:ascii="Times New Roman" w:eastAsia="標楷體" w:hAnsi="Times New Roman" w:cs="Times New Roman"/>
              </w:rPr>
              <w:pPrChange w:id="337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334270" w14:textId="61AD42C3" w:rsidR="00D93FCC" w:rsidDel="003C19C7" w:rsidRDefault="00D93FCC">
            <w:pPr>
              <w:rPr>
                <w:del w:id="33788" w:author="瑋婷 徐" w:date="2025-01-03T17:04:00Z" w16du:dateUtc="2025-01-03T09:04:00Z"/>
                <w:rFonts w:ascii="Times New Roman" w:eastAsia="標楷體" w:hAnsi="Times New Roman" w:cs="Times New Roman"/>
              </w:rPr>
              <w:pPrChange w:id="337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888E70" w14:textId="4EE7154C" w:rsidR="00D93FCC" w:rsidDel="003C19C7" w:rsidRDefault="00D93FCC">
            <w:pPr>
              <w:rPr>
                <w:del w:id="33790" w:author="瑋婷 徐" w:date="2025-01-03T17:04:00Z" w16du:dateUtc="2025-01-03T09:04:00Z"/>
                <w:rFonts w:ascii="Times New Roman" w:eastAsia="標楷體" w:hAnsi="Times New Roman" w:cs="Times New Roman"/>
              </w:rPr>
              <w:pPrChange w:id="337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CD5107" w14:textId="1228D203" w:rsidR="00D93FCC" w:rsidDel="003C19C7" w:rsidRDefault="00D93FCC">
            <w:pPr>
              <w:rPr>
                <w:del w:id="33792" w:author="瑋婷 徐" w:date="2025-01-03T17:04:00Z" w16du:dateUtc="2025-01-03T09:04:00Z"/>
                <w:rFonts w:ascii="Times New Roman" w:eastAsia="標楷體" w:hAnsi="Times New Roman" w:cs="Times New Roman"/>
              </w:rPr>
              <w:pPrChange w:id="337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AA5A93" w14:textId="430D88EB" w:rsidR="00D93FCC" w:rsidDel="003C19C7" w:rsidRDefault="00D93FCC">
            <w:pPr>
              <w:rPr>
                <w:del w:id="33794" w:author="瑋婷 徐" w:date="2025-01-03T17:04:00Z" w16du:dateUtc="2025-01-03T09:04:00Z"/>
                <w:rFonts w:ascii="Times New Roman" w:eastAsia="標楷體" w:hAnsi="Times New Roman" w:cs="Times New Roman"/>
              </w:rPr>
              <w:pPrChange w:id="337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9619BDB" w14:textId="794A7250" w:rsidR="00D93FCC" w:rsidDel="003C19C7" w:rsidRDefault="00D93FCC">
            <w:pPr>
              <w:rPr>
                <w:del w:id="33796" w:author="瑋婷 徐" w:date="2025-01-03T17:04:00Z" w16du:dateUtc="2025-01-03T09:04:00Z"/>
                <w:rFonts w:ascii="Times New Roman" w:eastAsia="標楷體" w:hAnsi="Times New Roman" w:cs="Times New Roman"/>
              </w:rPr>
              <w:pPrChange w:id="337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A51453" w14:textId="38106A30" w:rsidR="00D93FCC" w:rsidDel="003C19C7" w:rsidRDefault="00D93FCC">
            <w:pPr>
              <w:rPr>
                <w:del w:id="33798" w:author="瑋婷 徐" w:date="2025-01-03T17:04:00Z" w16du:dateUtc="2025-01-03T09:04:00Z"/>
                <w:rFonts w:ascii="Times New Roman" w:eastAsia="標楷體" w:hAnsi="Times New Roman" w:cs="Times New Roman"/>
              </w:rPr>
              <w:pPrChange w:id="3379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809800E" w14:textId="68C6887B" w:rsidR="00D93FCC" w:rsidDel="003C19C7" w:rsidRDefault="00D93FCC">
            <w:pPr>
              <w:rPr>
                <w:del w:id="33800" w:author="瑋婷 徐" w:date="2025-01-03T17:04:00Z" w16du:dateUtc="2025-01-03T09:04:00Z"/>
                <w:rFonts w:ascii="Times New Roman" w:eastAsia="標楷體" w:hAnsi="Times New Roman" w:cs="Times New Roman"/>
              </w:rPr>
              <w:pPrChange w:id="338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F827300" w14:textId="236EB6BE" w:rsidR="00D93FCC" w:rsidDel="003C19C7" w:rsidRDefault="00D93FCC">
            <w:pPr>
              <w:rPr>
                <w:del w:id="33802" w:author="瑋婷 徐" w:date="2025-01-03T17:04:00Z" w16du:dateUtc="2025-01-03T09:04:00Z"/>
                <w:rFonts w:ascii="Times New Roman" w:eastAsia="標楷體" w:hAnsi="Times New Roman" w:cs="Times New Roman"/>
              </w:rPr>
              <w:pPrChange w:id="338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A829FA4" w14:textId="69656B9E" w:rsidR="00D93FCC" w:rsidDel="003C19C7" w:rsidRDefault="00D93FCC">
            <w:pPr>
              <w:rPr>
                <w:del w:id="33804" w:author="瑋婷 徐" w:date="2025-01-03T17:04:00Z" w16du:dateUtc="2025-01-03T09:04:00Z"/>
                <w:rFonts w:ascii="Times New Roman" w:eastAsia="標楷體" w:hAnsi="Times New Roman" w:cs="Times New Roman"/>
              </w:rPr>
              <w:pPrChange w:id="338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0332BD9" w14:textId="596F5F0C" w:rsidR="00D93FCC" w:rsidDel="003C19C7" w:rsidRDefault="002435EC">
            <w:pPr>
              <w:rPr>
                <w:del w:id="33806" w:author="瑋婷 徐" w:date="2025-01-03T17:04:00Z" w16du:dateUtc="2025-01-03T09:04:00Z"/>
                <w:rFonts w:ascii="Times New Roman" w:eastAsia="標楷體" w:hAnsi="Times New Roman" w:cs="Times New Roman"/>
              </w:rPr>
              <w:pPrChange w:id="33807" w:author="瑋婷 徐" w:date="2025-01-03T17:04:00Z" w16du:dateUtc="2025-01-03T09:04:00Z">
                <w:pPr>
                  <w:spacing w:line="276" w:lineRule="auto"/>
                  <w:jc w:val="center"/>
                </w:pPr>
              </w:pPrChange>
            </w:pPr>
            <w:del w:id="33808"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0625F270" w14:textId="209E29CD" w:rsidR="00D93FCC" w:rsidDel="003C19C7" w:rsidRDefault="00D93FCC">
            <w:pPr>
              <w:rPr>
                <w:del w:id="33809" w:author="瑋婷 徐" w:date="2025-01-03T17:04:00Z" w16du:dateUtc="2025-01-03T09:04:00Z"/>
                <w:rFonts w:ascii="Times New Roman" w:eastAsia="標楷體" w:hAnsi="Times New Roman" w:cs="Times New Roman"/>
              </w:rPr>
              <w:pPrChange w:id="338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D2548D" w14:textId="64ADDC0A" w:rsidR="00D93FCC" w:rsidDel="003C19C7" w:rsidRDefault="002435EC">
            <w:pPr>
              <w:rPr>
                <w:del w:id="33811" w:author="瑋婷 徐" w:date="2025-01-03T17:04:00Z" w16du:dateUtc="2025-01-03T09:04:00Z"/>
                <w:rFonts w:ascii="Times New Roman" w:eastAsia="標楷體" w:hAnsi="Times New Roman" w:cs="Times New Roman"/>
              </w:rPr>
              <w:pPrChange w:id="33812" w:author="瑋婷 徐" w:date="2025-01-03T17:04:00Z" w16du:dateUtc="2025-01-03T09:04:00Z">
                <w:pPr>
                  <w:spacing w:line="276" w:lineRule="auto"/>
                  <w:jc w:val="center"/>
                </w:pPr>
              </w:pPrChange>
            </w:pPr>
            <w:del w:id="3381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802A952" w14:textId="20F11129" w:rsidR="00D93FCC" w:rsidDel="003C19C7" w:rsidRDefault="002435EC">
            <w:pPr>
              <w:rPr>
                <w:del w:id="33814" w:author="瑋婷 徐" w:date="2025-01-03T17:04:00Z" w16du:dateUtc="2025-01-03T09:04:00Z"/>
                <w:rFonts w:ascii="Times New Roman" w:eastAsia="標楷體" w:hAnsi="Times New Roman" w:cs="Times New Roman"/>
              </w:rPr>
              <w:pPrChange w:id="33815" w:author="瑋婷 徐" w:date="2025-01-03T17:04:00Z" w16du:dateUtc="2025-01-03T09:04:00Z">
                <w:pPr>
                  <w:spacing w:line="276" w:lineRule="auto"/>
                  <w:jc w:val="center"/>
                </w:pPr>
              </w:pPrChange>
            </w:pPr>
            <w:del w:id="33816"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5926919E" w14:textId="5B2C0E5C" w:rsidR="00D93FCC" w:rsidDel="003C19C7" w:rsidRDefault="00D93FCC">
            <w:pPr>
              <w:rPr>
                <w:del w:id="33817" w:author="瑋婷 徐" w:date="2025-01-03T17:04:00Z" w16du:dateUtc="2025-01-03T09:04:00Z"/>
                <w:rFonts w:ascii="Times New Roman" w:eastAsia="標楷體" w:hAnsi="Times New Roman" w:cs="Times New Roman"/>
              </w:rPr>
              <w:pPrChange w:id="338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AD4AA4" w14:textId="442FCFAA" w:rsidR="00D93FCC" w:rsidDel="003C19C7" w:rsidRDefault="00D93FCC">
            <w:pPr>
              <w:rPr>
                <w:del w:id="33819" w:author="瑋婷 徐" w:date="2025-01-03T17:04:00Z" w16du:dateUtc="2025-01-03T09:04:00Z"/>
                <w:rFonts w:ascii="Times New Roman" w:eastAsia="標楷體" w:hAnsi="Times New Roman" w:cs="Times New Roman"/>
              </w:rPr>
              <w:pPrChange w:id="338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E15532B" w14:textId="793E8A57" w:rsidR="00D93FCC" w:rsidDel="003C19C7" w:rsidRDefault="00D93FCC">
            <w:pPr>
              <w:rPr>
                <w:del w:id="33821" w:author="瑋婷 徐" w:date="2025-01-03T17:04:00Z" w16du:dateUtc="2025-01-03T09:04:00Z"/>
                <w:rFonts w:ascii="Times New Roman" w:eastAsia="標楷體" w:hAnsi="Times New Roman" w:cs="Times New Roman"/>
              </w:rPr>
              <w:pPrChange w:id="338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244713" w14:textId="6F4E26C9" w:rsidR="00D93FCC" w:rsidDel="003C19C7" w:rsidRDefault="00D93FCC">
            <w:pPr>
              <w:rPr>
                <w:del w:id="33823" w:author="瑋婷 徐" w:date="2025-01-03T17:04:00Z" w16du:dateUtc="2025-01-03T09:04:00Z"/>
                <w:rFonts w:ascii="Times New Roman" w:eastAsia="標楷體" w:hAnsi="Times New Roman" w:cs="Times New Roman"/>
              </w:rPr>
              <w:pPrChange w:id="3382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1C7956C" w14:textId="2432DE8A" w:rsidR="00D93FCC" w:rsidDel="003C19C7" w:rsidRDefault="00D93FCC">
            <w:pPr>
              <w:rPr>
                <w:del w:id="33825" w:author="瑋婷 徐" w:date="2025-01-03T17:04:00Z" w16du:dateUtc="2025-01-03T09:04:00Z"/>
                <w:rFonts w:ascii="Times New Roman" w:eastAsia="標楷體" w:hAnsi="Times New Roman" w:cs="Times New Roman"/>
              </w:rPr>
              <w:pPrChange w:id="338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BC0AD4" w14:textId="0794B0EF" w:rsidR="00D93FCC" w:rsidDel="003C19C7" w:rsidRDefault="002435EC">
            <w:pPr>
              <w:rPr>
                <w:del w:id="33827" w:author="瑋婷 徐" w:date="2025-01-03T17:04:00Z" w16du:dateUtc="2025-01-03T09:04:00Z"/>
                <w:rFonts w:ascii="Times New Roman" w:eastAsia="標楷體" w:hAnsi="Times New Roman" w:cs="Times New Roman"/>
              </w:rPr>
              <w:pPrChange w:id="33828" w:author="瑋婷 徐" w:date="2025-01-03T17:04:00Z" w16du:dateUtc="2025-01-03T09:04:00Z">
                <w:pPr>
                  <w:spacing w:line="276" w:lineRule="auto"/>
                  <w:jc w:val="center"/>
                </w:pPr>
              </w:pPrChange>
            </w:pPr>
            <w:del w:id="338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8F84282" w14:textId="3721551D" w:rsidR="00D93FCC" w:rsidDel="003C19C7" w:rsidRDefault="002435EC">
            <w:pPr>
              <w:rPr>
                <w:del w:id="33830" w:author="瑋婷 徐" w:date="2025-01-03T17:04:00Z" w16du:dateUtc="2025-01-03T09:04:00Z"/>
                <w:rFonts w:ascii="Times New Roman" w:eastAsia="標楷體" w:hAnsi="Times New Roman" w:cs="Times New Roman"/>
              </w:rPr>
              <w:pPrChange w:id="33831" w:author="瑋婷 徐" w:date="2025-01-03T17:04:00Z" w16du:dateUtc="2025-01-03T09:04:00Z">
                <w:pPr>
                  <w:spacing w:line="276" w:lineRule="auto"/>
                  <w:jc w:val="center"/>
                </w:pPr>
              </w:pPrChange>
            </w:pPr>
            <w:del w:id="33832"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71C3763" w14:textId="14CB0C7C" w:rsidR="00D93FCC" w:rsidDel="003C19C7" w:rsidRDefault="00D93FCC">
            <w:pPr>
              <w:rPr>
                <w:del w:id="33833" w:author="瑋婷 徐" w:date="2025-01-03T17:04:00Z" w16du:dateUtc="2025-01-03T09:04:00Z"/>
                <w:rFonts w:ascii="Times New Roman" w:eastAsia="標楷體" w:hAnsi="Times New Roman" w:cs="Times New Roman"/>
              </w:rPr>
              <w:pPrChange w:id="33834"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085B9B6" w14:textId="4CAAA772" w:rsidR="00D93FCC" w:rsidDel="003C19C7" w:rsidRDefault="00D93FCC">
            <w:pPr>
              <w:rPr>
                <w:del w:id="33835" w:author="瑋婷 徐" w:date="2025-01-03T17:04:00Z" w16du:dateUtc="2025-01-03T09:04:00Z"/>
                <w:rFonts w:ascii="Times New Roman" w:eastAsia="標楷體" w:hAnsi="Times New Roman" w:cs="Times New Roman"/>
              </w:rPr>
              <w:pPrChange w:id="33836" w:author="瑋婷 徐" w:date="2025-01-03T17:04:00Z" w16du:dateUtc="2025-01-03T09:04:00Z">
                <w:pPr>
                  <w:spacing w:line="276" w:lineRule="auto"/>
                  <w:jc w:val="center"/>
                </w:pPr>
              </w:pPrChange>
            </w:pPr>
          </w:p>
        </w:tc>
      </w:tr>
      <w:tr w:rsidR="00000000" w:rsidDel="003C19C7" w14:paraId="33403BA7" w14:textId="28E78041" w:rsidTr="002B07B0">
        <w:trPr>
          <w:cantSplit/>
          <w:jc w:val="center"/>
          <w:del w:id="33837"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C500EF0" w14:textId="4FF13F5B" w:rsidR="00D93FCC" w:rsidDel="003C19C7" w:rsidRDefault="002435EC">
            <w:pPr>
              <w:rPr>
                <w:del w:id="33838" w:author="瑋婷 徐" w:date="2025-01-03T17:04:00Z" w16du:dateUtc="2025-01-03T09:04:00Z"/>
                <w:rFonts w:ascii="Times New Roman" w:eastAsia="標楷體" w:hAnsi="Times New Roman" w:cs="Times New Roman"/>
              </w:rPr>
              <w:pPrChange w:id="33839" w:author="瑋婷 徐" w:date="2025-01-03T17:04:00Z" w16du:dateUtc="2025-01-03T09:04:00Z">
                <w:pPr>
                  <w:spacing w:line="276" w:lineRule="auto"/>
                </w:pPr>
              </w:pPrChange>
            </w:pPr>
            <w:del w:id="33840" w:author="瑋婷 徐" w:date="2025-01-03T17:04:00Z" w16du:dateUtc="2025-01-03T09:04:00Z">
              <w:r w:rsidDel="003C19C7">
                <w:rPr>
                  <w:rFonts w:ascii="Times New Roman" w:eastAsia="標楷體" w:hAnsi="Times New Roman" w:cs="Times New Roman"/>
                  <w:color w:val="000000"/>
                </w:rPr>
                <w:delText>烏頭翁</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659B9D7" w14:textId="42EA4ED0" w:rsidR="00D93FCC" w:rsidDel="003C19C7" w:rsidRDefault="002435EC">
            <w:pPr>
              <w:rPr>
                <w:del w:id="33841" w:author="瑋婷 徐" w:date="2025-01-03T17:04:00Z" w16du:dateUtc="2025-01-03T09:04:00Z"/>
                <w:rFonts w:ascii="Times New Roman" w:eastAsia="標楷體" w:hAnsi="Times New Roman" w:cs="Times New Roman"/>
                <w:i/>
              </w:rPr>
              <w:pPrChange w:id="33842" w:author="瑋婷 徐" w:date="2025-01-03T17:04:00Z" w16du:dateUtc="2025-01-03T09:04:00Z">
                <w:pPr>
                  <w:spacing w:line="276" w:lineRule="auto"/>
                </w:pPr>
              </w:pPrChange>
            </w:pPr>
            <w:del w:id="33843" w:author="瑋婷 徐" w:date="2025-01-03T17:04:00Z" w16du:dateUtc="2025-01-03T09:04:00Z">
              <w:r w:rsidDel="003C19C7">
                <w:rPr>
                  <w:rFonts w:ascii="Times New Roman" w:eastAsia="標楷體" w:hAnsi="Times New Roman" w:cs="Times New Roman"/>
                  <w:i/>
                  <w:iCs/>
                  <w:color w:val="000000"/>
                </w:rPr>
                <w:delText>Pycnonotus taivanus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6B3B7732" w14:textId="31DE60CC" w:rsidR="00D93FCC" w:rsidDel="003C19C7" w:rsidRDefault="00D93FCC">
            <w:pPr>
              <w:rPr>
                <w:del w:id="33844" w:author="瑋婷 徐" w:date="2025-01-03T17:04:00Z" w16du:dateUtc="2025-01-03T09:04:00Z"/>
                <w:rFonts w:ascii="Times New Roman" w:eastAsia="標楷體" w:hAnsi="Times New Roman" w:cs="Times New Roman"/>
              </w:rPr>
              <w:pPrChange w:id="33845"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6358B060" w14:textId="3B3446C7" w:rsidR="00D93FCC" w:rsidDel="003C19C7" w:rsidRDefault="00D93FCC">
            <w:pPr>
              <w:rPr>
                <w:del w:id="33846" w:author="瑋婷 徐" w:date="2025-01-03T17:04:00Z" w16du:dateUtc="2025-01-03T09:04:00Z"/>
                <w:rFonts w:ascii="Times New Roman" w:eastAsia="標楷體" w:hAnsi="Times New Roman" w:cs="Times New Roman"/>
              </w:rPr>
              <w:pPrChange w:id="3384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C732C6A" w14:textId="5F8C23DF" w:rsidR="00D93FCC" w:rsidDel="003C19C7" w:rsidRDefault="00D93FCC">
            <w:pPr>
              <w:rPr>
                <w:del w:id="33848" w:author="瑋婷 徐" w:date="2025-01-03T17:04:00Z" w16du:dateUtc="2025-01-03T09:04:00Z"/>
                <w:rFonts w:ascii="Times New Roman" w:eastAsia="標楷體" w:hAnsi="Times New Roman" w:cs="Times New Roman"/>
              </w:rPr>
              <w:pPrChange w:id="3384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97BBAAB" w14:textId="1E490B37" w:rsidR="00D93FCC" w:rsidDel="003C19C7" w:rsidRDefault="00D93FCC">
            <w:pPr>
              <w:rPr>
                <w:del w:id="33850" w:author="瑋婷 徐" w:date="2025-01-03T17:04:00Z" w16du:dateUtc="2025-01-03T09:04:00Z"/>
                <w:rFonts w:ascii="Times New Roman" w:eastAsia="標楷體" w:hAnsi="Times New Roman" w:cs="Times New Roman"/>
              </w:rPr>
              <w:pPrChange w:id="3385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AB51BFF" w14:textId="733FF15A" w:rsidR="00D93FCC" w:rsidDel="003C19C7" w:rsidRDefault="00D93FCC">
            <w:pPr>
              <w:rPr>
                <w:del w:id="33852" w:author="瑋婷 徐" w:date="2025-01-03T17:04:00Z" w16du:dateUtc="2025-01-03T09:04:00Z"/>
                <w:rFonts w:ascii="Times New Roman" w:eastAsia="標楷體" w:hAnsi="Times New Roman" w:cs="Times New Roman"/>
              </w:rPr>
              <w:pPrChange w:id="3385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0FFD25E" w14:textId="771B089F" w:rsidR="00D93FCC" w:rsidDel="003C19C7" w:rsidRDefault="00D93FCC">
            <w:pPr>
              <w:rPr>
                <w:del w:id="33854" w:author="瑋婷 徐" w:date="2025-01-03T17:04:00Z" w16du:dateUtc="2025-01-03T09:04:00Z"/>
                <w:rFonts w:ascii="Times New Roman" w:eastAsia="標楷體" w:hAnsi="Times New Roman" w:cs="Times New Roman"/>
              </w:rPr>
              <w:pPrChange w:id="3385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136139F" w14:textId="6326B093" w:rsidR="00D93FCC" w:rsidDel="003C19C7" w:rsidRDefault="00D93FCC">
            <w:pPr>
              <w:rPr>
                <w:del w:id="33856" w:author="瑋婷 徐" w:date="2025-01-03T17:04:00Z" w16du:dateUtc="2025-01-03T09:04:00Z"/>
                <w:rFonts w:ascii="Times New Roman" w:eastAsia="標楷體" w:hAnsi="Times New Roman" w:cs="Times New Roman"/>
              </w:rPr>
              <w:pPrChange w:id="3385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29BB2CC" w14:textId="5E50D822" w:rsidR="00D93FCC" w:rsidDel="003C19C7" w:rsidRDefault="00D93FCC">
            <w:pPr>
              <w:rPr>
                <w:del w:id="33858" w:author="瑋婷 徐" w:date="2025-01-03T17:04:00Z" w16du:dateUtc="2025-01-03T09:04:00Z"/>
                <w:rFonts w:ascii="Times New Roman" w:eastAsia="標楷體" w:hAnsi="Times New Roman" w:cs="Times New Roman"/>
              </w:rPr>
              <w:pPrChange w:id="3385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A272109" w14:textId="5E807D4C" w:rsidR="00D93FCC" w:rsidDel="003C19C7" w:rsidRDefault="00D93FCC">
            <w:pPr>
              <w:rPr>
                <w:del w:id="33860" w:author="瑋婷 徐" w:date="2025-01-03T17:04:00Z" w16du:dateUtc="2025-01-03T09:04:00Z"/>
                <w:rFonts w:ascii="Times New Roman" w:eastAsia="標楷體" w:hAnsi="Times New Roman" w:cs="Times New Roman"/>
              </w:rPr>
              <w:pPrChange w:id="338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2B49CE" w14:textId="0253AA80" w:rsidR="00D93FCC" w:rsidDel="003C19C7" w:rsidRDefault="00D93FCC">
            <w:pPr>
              <w:rPr>
                <w:del w:id="33862" w:author="瑋婷 徐" w:date="2025-01-03T17:04:00Z" w16du:dateUtc="2025-01-03T09:04:00Z"/>
                <w:rFonts w:ascii="Times New Roman" w:eastAsia="標楷體" w:hAnsi="Times New Roman" w:cs="Times New Roman"/>
              </w:rPr>
              <w:pPrChange w:id="338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BB677C" w14:textId="5EC09477" w:rsidR="00D93FCC" w:rsidDel="003C19C7" w:rsidRDefault="00D93FCC">
            <w:pPr>
              <w:rPr>
                <w:del w:id="33864" w:author="瑋婷 徐" w:date="2025-01-03T17:04:00Z" w16du:dateUtc="2025-01-03T09:04:00Z"/>
                <w:rFonts w:ascii="Times New Roman" w:eastAsia="標楷體" w:hAnsi="Times New Roman" w:cs="Times New Roman"/>
              </w:rPr>
              <w:pPrChange w:id="33865"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557DDF6E" w14:textId="1D0C7A44" w:rsidR="00D93FCC" w:rsidDel="003C19C7" w:rsidRDefault="00D93FCC">
            <w:pPr>
              <w:rPr>
                <w:del w:id="33866" w:author="瑋婷 徐" w:date="2025-01-03T17:04:00Z" w16du:dateUtc="2025-01-03T09:04:00Z"/>
                <w:rFonts w:ascii="Times New Roman" w:eastAsia="標楷體" w:hAnsi="Times New Roman" w:cs="Times New Roman"/>
              </w:rPr>
              <w:pPrChange w:id="338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F16191" w14:textId="02BB55CD" w:rsidR="00D93FCC" w:rsidDel="003C19C7" w:rsidRDefault="00D93FCC">
            <w:pPr>
              <w:rPr>
                <w:del w:id="33868" w:author="瑋婷 徐" w:date="2025-01-03T17:04:00Z" w16du:dateUtc="2025-01-03T09:04:00Z"/>
                <w:rFonts w:ascii="Times New Roman" w:eastAsia="標楷體" w:hAnsi="Times New Roman" w:cs="Times New Roman"/>
              </w:rPr>
              <w:pPrChange w:id="338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F38D304" w14:textId="67D75DCE" w:rsidR="00D93FCC" w:rsidDel="003C19C7" w:rsidRDefault="00D93FCC">
            <w:pPr>
              <w:rPr>
                <w:del w:id="33870" w:author="瑋婷 徐" w:date="2025-01-03T17:04:00Z" w16du:dateUtc="2025-01-03T09:04:00Z"/>
                <w:rFonts w:ascii="Times New Roman" w:eastAsia="標楷體" w:hAnsi="Times New Roman" w:cs="Times New Roman"/>
              </w:rPr>
              <w:pPrChange w:id="338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04040B" w14:textId="4C369ADA" w:rsidR="00D93FCC" w:rsidDel="003C19C7" w:rsidRDefault="00D93FCC">
            <w:pPr>
              <w:rPr>
                <w:del w:id="33872" w:author="瑋婷 徐" w:date="2025-01-03T17:04:00Z" w16du:dateUtc="2025-01-03T09:04:00Z"/>
                <w:rFonts w:ascii="Times New Roman" w:eastAsia="標楷體" w:hAnsi="Times New Roman" w:cs="Times New Roman"/>
              </w:rPr>
              <w:pPrChange w:id="338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1BC753" w14:textId="65DF8711" w:rsidR="00D93FCC" w:rsidDel="003C19C7" w:rsidRDefault="00D93FCC">
            <w:pPr>
              <w:rPr>
                <w:del w:id="33874" w:author="瑋婷 徐" w:date="2025-01-03T17:04:00Z" w16du:dateUtc="2025-01-03T09:04:00Z"/>
                <w:rFonts w:ascii="Times New Roman" w:eastAsia="標楷體" w:hAnsi="Times New Roman" w:cs="Times New Roman"/>
              </w:rPr>
              <w:pPrChange w:id="338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BAB73D" w14:textId="4B4D8A44" w:rsidR="00D93FCC" w:rsidDel="003C19C7" w:rsidRDefault="00D93FCC">
            <w:pPr>
              <w:rPr>
                <w:del w:id="33876" w:author="瑋婷 徐" w:date="2025-01-03T17:04:00Z" w16du:dateUtc="2025-01-03T09:04:00Z"/>
                <w:rFonts w:ascii="Times New Roman" w:eastAsia="標楷體" w:hAnsi="Times New Roman" w:cs="Times New Roman"/>
              </w:rPr>
              <w:pPrChange w:id="338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1461EB" w14:textId="78BE2C8A" w:rsidR="00D93FCC" w:rsidDel="003C19C7" w:rsidRDefault="00D93FCC">
            <w:pPr>
              <w:rPr>
                <w:del w:id="33878" w:author="瑋婷 徐" w:date="2025-01-03T17:04:00Z" w16du:dateUtc="2025-01-03T09:04:00Z"/>
                <w:rFonts w:ascii="Times New Roman" w:eastAsia="標楷體" w:hAnsi="Times New Roman" w:cs="Times New Roman"/>
              </w:rPr>
              <w:pPrChange w:id="338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5FD6E81" w14:textId="32BFA22B" w:rsidR="00D93FCC" w:rsidDel="003C19C7" w:rsidRDefault="00D93FCC">
            <w:pPr>
              <w:rPr>
                <w:del w:id="33880" w:author="瑋婷 徐" w:date="2025-01-03T17:04:00Z" w16du:dateUtc="2025-01-03T09:04:00Z"/>
                <w:rFonts w:ascii="Times New Roman" w:eastAsia="標楷體" w:hAnsi="Times New Roman" w:cs="Times New Roman"/>
              </w:rPr>
              <w:pPrChange w:id="3388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68527B3" w14:textId="7CBD2528" w:rsidR="00D93FCC" w:rsidDel="003C19C7" w:rsidRDefault="00D93FCC">
            <w:pPr>
              <w:rPr>
                <w:del w:id="33882" w:author="瑋婷 徐" w:date="2025-01-03T17:04:00Z" w16du:dateUtc="2025-01-03T09:04:00Z"/>
                <w:rFonts w:ascii="Times New Roman" w:eastAsia="標楷體" w:hAnsi="Times New Roman" w:cs="Times New Roman"/>
              </w:rPr>
              <w:pPrChange w:id="338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D50D9E4" w14:textId="7F47720E" w:rsidR="00D93FCC" w:rsidDel="003C19C7" w:rsidRDefault="00D93FCC">
            <w:pPr>
              <w:rPr>
                <w:del w:id="33884" w:author="瑋婷 徐" w:date="2025-01-03T17:04:00Z" w16du:dateUtc="2025-01-03T09:04:00Z"/>
                <w:rFonts w:ascii="Times New Roman" w:eastAsia="標楷體" w:hAnsi="Times New Roman" w:cs="Times New Roman"/>
              </w:rPr>
              <w:pPrChange w:id="338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C3CDD4" w14:textId="72EF6D1B" w:rsidR="00D93FCC" w:rsidDel="003C19C7" w:rsidRDefault="00D93FCC">
            <w:pPr>
              <w:rPr>
                <w:del w:id="33886" w:author="瑋婷 徐" w:date="2025-01-03T17:04:00Z" w16du:dateUtc="2025-01-03T09:04:00Z"/>
                <w:rFonts w:ascii="Times New Roman" w:eastAsia="標楷體" w:hAnsi="Times New Roman" w:cs="Times New Roman"/>
              </w:rPr>
              <w:pPrChange w:id="338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BC1B3A" w14:textId="6639A5E8" w:rsidR="00D93FCC" w:rsidDel="003C19C7" w:rsidRDefault="00D93FCC">
            <w:pPr>
              <w:rPr>
                <w:del w:id="33888" w:author="瑋婷 徐" w:date="2025-01-03T17:04:00Z" w16du:dateUtc="2025-01-03T09:04:00Z"/>
                <w:rFonts w:ascii="Times New Roman" w:eastAsia="標楷體" w:hAnsi="Times New Roman" w:cs="Times New Roman"/>
              </w:rPr>
              <w:pPrChange w:id="3388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E6D586A" w14:textId="4C9EB449" w:rsidR="00D93FCC" w:rsidDel="003C19C7" w:rsidRDefault="00D93FCC">
            <w:pPr>
              <w:rPr>
                <w:del w:id="33890" w:author="瑋婷 徐" w:date="2025-01-03T17:04:00Z" w16du:dateUtc="2025-01-03T09:04:00Z"/>
                <w:rFonts w:ascii="Times New Roman" w:eastAsia="標楷體" w:hAnsi="Times New Roman" w:cs="Times New Roman"/>
              </w:rPr>
              <w:pPrChange w:id="338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E593E7" w14:textId="7F7729C9" w:rsidR="00D93FCC" w:rsidDel="003C19C7" w:rsidRDefault="00D93FCC">
            <w:pPr>
              <w:rPr>
                <w:del w:id="33892" w:author="瑋婷 徐" w:date="2025-01-03T17:04:00Z" w16du:dateUtc="2025-01-03T09:04:00Z"/>
                <w:rFonts w:ascii="Times New Roman" w:eastAsia="標楷體" w:hAnsi="Times New Roman" w:cs="Times New Roman"/>
              </w:rPr>
              <w:pPrChange w:id="338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67E401" w14:textId="198AF8FC" w:rsidR="00D93FCC" w:rsidDel="003C19C7" w:rsidRDefault="00D93FCC">
            <w:pPr>
              <w:rPr>
                <w:del w:id="33894" w:author="瑋婷 徐" w:date="2025-01-03T17:04:00Z" w16du:dateUtc="2025-01-03T09:04:00Z"/>
                <w:rFonts w:ascii="Times New Roman" w:eastAsia="標楷體" w:hAnsi="Times New Roman" w:cs="Times New Roman"/>
              </w:rPr>
              <w:pPrChange w:id="3389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1A2C118" w14:textId="2C60C6E7" w:rsidR="00D93FCC" w:rsidDel="003C19C7" w:rsidRDefault="002435EC">
            <w:pPr>
              <w:rPr>
                <w:del w:id="33896" w:author="瑋婷 徐" w:date="2025-01-03T17:04:00Z" w16du:dateUtc="2025-01-03T09:04:00Z"/>
                <w:rFonts w:ascii="Times New Roman" w:eastAsia="標楷體" w:hAnsi="Times New Roman" w:cs="Times New Roman"/>
              </w:rPr>
              <w:pPrChange w:id="33897" w:author="瑋婷 徐" w:date="2025-01-03T17:04:00Z" w16du:dateUtc="2025-01-03T09:04:00Z">
                <w:pPr>
                  <w:spacing w:line="276" w:lineRule="auto"/>
                  <w:jc w:val="center"/>
                </w:pPr>
              </w:pPrChange>
            </w:pPr>
            <w:del w:id="3389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BD6A18B" w14:textId="17BB4431" w:rsidR="00D93FCC" w:rsidDel="003C19C7" w:rsidRDefault="00D93FCC">
            <w:pPr>
              <w:rPr>
                <w:del w:id="33899" w:author="瑋婷 徐" w:date="2025-01-03T17:04:00Z" w16du:dateUtc="2025-01-03T09:04:00Z"/>
                <w:rFonts w:ascii="Times New Roman" w:eastAsia="標楷體" w:hAnsi="Times New Roman" w:cs="Times New Roman"/>
              </w:rPr>
              <w:pPrChange w:id="339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0013A8" w14:textId="0633CF17" w:rsidR="00D93FCC" w:rsidDel="003C19C7" w:rsidRDefault="00D93FCC">
            <w:pPr>
              <w:rPr>
                <w:del w:id="33901" w:author="瑋婷 徐" w:date="2025-01-03T17:04:00Z" w16du:dateUtc="2025-01-03T09:04:00Z"/>
                <w:rFonts w:ascii="Times New Roman" w:eastAsia="標楷體" w:hAnsi="Times New Roman" w:cs="Times New Roman"/>
              </w:rPr>
              <w:pPrChange w:id="339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FEFCC8" w14:textId="0C9C5D2E" w:rsidR="00D93FCC" w:rsidDel="003C19C7" w:rsidRDefault="00D93FCC">
            <w:pPr>
              <w:rPr>
                <w:del w:id="33903" w:author="瑋婷 徐" w:date="2025-01-03T17:04:00Z" w16du:dateUtc="2025-01-03T09:04:00Z"/>
                <w:rFonts w:ascii="Times New Roman" w:eastAsia="標楷體" w:hAnsi="Times New Roman" w:cs="Times New Roman"/>
              </w:rPr>
              <w:pPrChange w:id="3390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E345BF3" w14:textId="65AF6D8C" w:rsidR="00D93FCC" w:rsidDel="003C19C7" w:rsidRDefault="00D93FCC">
            <w:pPr>
              <w:rPr>
                <w:del w:id="33905" w:author="瑋婷 徐" w:date="2025-01-03T17:04:00Z" w16du:dateUtc="2025-01-03T09:04:00Z"/>
                <w:rFonts w:ascii="Times New Roman" w:eastAsia="標楷體" w:hAnsi="Times New Roman" w:cs="Times New Roman"/>
              </w:rPr>
              <w:pPrChange w:id="339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9B84434" w14:textId="2D7A8B86" w:rsidR="00D93FCC" w:rsidDel="003C19C7" w:rsidRDefault="002435EC">
            <w:pPr>
              <w:rPr>
                <w:del w:id="33907" w:author="瑋婷 徐" w:date="2025-01-03T17:04:00Z" w16du:dateUtc="2025-01-03T09:04:00Z"/>
                <w:rFonts w:ascii="Times New Roman" w:eastAsia="標楷體" w:hAnsi="Times New Roman" w:cs="Times New Roman"/>
              </w:rPr>
              <w:pPrChange w:id="33908" w:author="瑋婷 徐" w:date="2025-01-03T17:04:00Z" w16du:dateUtc="2025-01-03T09:04:00Z">
                <w:pPr>
                  <w:spacing w:line="276" w:lineRule="auto"/>
                  <w:jc w:val="center"/>
                </w:pPr>
              </w:pPrChange>
            </w:pPr>
            <w:del w:id="339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D1D714F" w14:textId="3847C6C5" w:rsidR="00D93FCC" w:rsidDel="003C19C7" w:rsidRDefault="002435EC">
            <w:pPr>
              <w:rPr>
                <w:del w:id="33910" w:author="瑋婷 徐" w:date="2025-01-03T17:04:00Z" w16du:dateUtc="2025-01-03T09:04:00Z"/>
                <w:rFonts w:ascii="Times New Roman" w:eastAsia="標楷體" w:hAnsi="Times New Roman" w:cs="Times New Roman"/>
              </w:rPr>
              <w:pPrChange w:id="33911" w:author="瑋婷 徐" w:date="2025-01-03T17:04:00Z" w16du:dateUtc="2025-01-03T09:04:00Z">
                <w:pPr>
                  <w:spacing w:line="276" w:lineRule="auto"/>
                  <w:jc w:val="center"/>
                </w:pPr>
              </w:pPrChange>
            </w:pPr>
            <w:del w:id="33912"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D90A543" w14:textId="34A14E02" w:rsidR="00D93FCC" w:rsidDel="003C19C7" w:rsidRDefault="00D93FCC">
            <w:pPr>
              <w:rPr>
                <w:del w:id="33913" w:author="瑋婷 徐" w:date="2025-01-03T17:04:00Z" w16du:dateUtc="2025-01-03T09:04:00Z"/>
                <w:rFonts w:ascii="Times New Roman" w:eastAsia="標楷體" w:hAnsi="Times New Roman" w:cs="Times New Roman"/>
              </w:rPr>
              <w:pPrChange w:id="33914"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120D2B6" w14:textId="796B6AA7" w:rsidR="00D93FCC" w:rsidDel="003C19C7" w:rsidRDefault="002435EC">
            <w:pPr>
              <w:rPr>
                <w:del w:id="33915" w:author="瑋婷 徐" w:date="2025-01-03T17:04:00Z" w16du:dateUtc="2025-01-03T09:04:00Z"/>
                <w:rFonts w:ascii="Times New Roman" w:eastAsia="標楷體" w:hAnsi="Times New Roman" w:cs="Times New Roman"/>
              </w:rPr>
              <w:pPrChange w:id="33916" w:author="瑋婷 徐" w:date="2025-01-03T17:04:00Z" w16du:dateUtc="2025-01-03T09:04:00Z">
                <w:pPr>
                  <w:spacing w:line="276" w:lineRule="auto"/>
                  <w:jc w:val="center"/>
                </w:pPr>
              </w:pPrChange>
            </w:pPr>
            <w:del w:id="33917"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333B7C11" w14:textId="73DA688F" w:rsidTr="002B07B0">
        <w:trPr>
          <w:cantSplit/>
          <w:jc w:val="center"/>
          <w:del w:id="33918"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423D3D99" w14:textId="4E2618A3" w:rsidR="00D93FCC" w:rsidDel="003C19C7" w:rsidRDefault="002435EC">
            <w:pPr>
              <w:rPr>
                <w:del w:id="33919" w:author="瑋婷 徐" w:date="2025-01-03T17:04:00Z" w16du:dateUtc="2025-01-03T09:04:00Z"/>
                <w:rFonts w:ascii="Times New Roman" w:eastAsia="標楷體" w:hAnsi="Times New Roman" w:cs="Times New Roman"/>
              </w:rPr>
              <w:pPrChange w:id="33920" w:author="瑋婷 徐" w:date="2025-01-03T17:04:00Z" w16du:dateUtc="2025-01-03T09:04:00Z">
                <w:pPr>
                  <w:spacing w:line="276" w:lineRule="auto"/>
                </w:pPr>
              </w:pPrChange>
            </w:pPr>
            <w:del w:id="33921" w:author="瑋婷 徐" w:date="2025-01-03T17:04:00Z" w16du:dateUtc="2025-01-03T09:04:00Z">
              <w:r w:rsidDel="003C19C7">
                <w:rPr>
                  <w:rFonts w:ascii="Times New Roman" w:eastAsia="標楷體" w:hAnsi="Times New Roman" w:cs="Times New Roman"/>
                  <w:color w:val="000000"/>
                </w:rPr>
                <w:delText>白頭翁</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4270FECF" w14:textId="64DB6136" w:rsidR="00D93FCC" w:rsidDel="003C19C7" w:rsidRDefault="002435EC">
            <w:pPr>
              <w:rPr>
                <w:del w:id="33922" w:author="瑋婷 徐" w:date="2025-01-03T17:04:00Z" w16du:dateUtc="2025-01-03T09:04:00Z"/>
                <w:rFonts w:ascii="Times New Roman" w:eastAsia="標楷體" w:hAnsi="Times New Roman" w:cs="Times New Roman"/>
                <w:i/>
              </w:rPr>
              <w:pPrChange w:id="33923" w:author="瑋婷 徐" w:date="2025-01-03T17:04:00Z" w16du:dateUtc="2025-01-03T09:04:00Z">
                <w:pPr>
                  <w:spacing w:line="276" w:lineRule="auto"/>
                </w:pPr>
              </w:pPrChange>
            </w:pPr>
            <w:del w:id="33924" w:author="瑋婷 徐" w:date="2025-01-03T17:04:00Z" w16du:dateUtc="2025-01-03T09:04:00Z">
              <w:r w:rsidDel="003C19C7">
                <w:rPr>
                  <w:rFonts w:ascii="Times New Roman" w:eastAsia="標楷體" w:hAnsi="Times New Roman" w:cs="Times New Roman"/>
                  <w:i/>
                  <w:iCs/>
                  <w:color w:val="000000"/>
                </w:rPr>
                <w:delText>Pycnonotus sinensis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3EC1814" w14:textId="4F2D4442" w:rsidR="00D93FCC" w:rsidDel="003C19C7" w:rsidRDefault="00D93FCC">
            <w:pPr>
              <w:rPr>
                <w:del w:id="33925" w:author="瑋婷 徐" w:date="2025-01-03T17:04:00Z" w16du:dateUtc="2025-01-03T09:04:00Z"/>
                <w:rFonts w:ascii="Times New Roman" w:eastAsia="標楷體" w:hAnsi="Times New Roman" w:cs="Times New Roman"/>
              </w:rPr>
              <w:pPrChange w:id="3392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36478AE" w14:textId="27EFC5EC" w:rsidR="00D93FCC" w:rsidDel="003C19C7" w:rsidRDefault="002435EC">
            <w:pPr>
              <w:rPr>
                <w:del w:id="33927" w:author="瑋婷 徐" w:date="2025-01-03T17:04:00Z" w16du:dateUtc="2025-01-03T09:04:00Z"/>
                <w:rFonts w:ascii="Times New Roman" w:eastAsia="標楷體" w:hAnsi="Times New Roman" w:cs="Times New Roman"/>
              </w:rPr>
              <w:pPrChange w:id="33928" w:author="瑋婷 徐" w:date="2025-01-03T17:04:00Z" w16du:dateUtc="2025-01-03T09:04:00Z">
                <w:pPr>
                  <w:spacing w:line="276" w:lineRule="auto"/>
                  <w:jc w:val="center"/>
                </w:pPr>
              </w:pPrChange>
            </w:pPr>
            <w:del w:id="33929"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107674A5" w14:textId="7BDD1F97" w:rsidR="00D93FCC" w:rsidDel="003C19C7" w:rsidRDefault="002435EC">
            <w:pPr>
              <w:rPr>
                <w:del w:id="33930" w:author="瑋婷 徐" w:date="2025-01-03T17:04:00Z" w16du:dateUtc="2025-01-03T09:04:00Z"/>
                <w:rFonts w:ascii="Times New Roman" w:eastAsia="標楷體" w:hAnsi="Times New Roman" w:cs="Times New Roman"/>
              </w:rPr>
              <w:pPrChange w:id="33931" w:author="瑋婷 徐" w:date="2025-01-03T17:04:00Z" w16du:dateUtc="2025-01-03T09:04:00Z">
                <w:pPr>
                  <w:spacing w:line="276" w:lineRule="auto"/>
                  <w:jc w:val="center"/>
                </w:pPr>
              </w:pPrChange>
            </w:pPr>
            <w:del w:id="33932"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2B6591B8" w14:textId="6D11F118" w:rsidR="00D93FCC" w:rsidDel="003C19C7" w:rsidRDefault="00D93FCC">
            <w:pPr>
              <w:rPr>
                <w:del w:id="33933" w:author="瑋婷 徐" w:date="2025-01-03T17:04:00Z" w16du:dateUtc="2025-01-03T09:04:00Z"/>
                <w:rFonts w:ascii="Times New Roman" w:eastAsia="標楷體" w:hAnsi="Times New Roman" w:cs="Times New Roman"/>
              </w:rPr>
              <w:pPrChange w:id="3393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2940706" w14:textId="645B0EB1" w:rsidR="00D93FCC" w:rsidDel="003C19C7" w:rsidRDefault="00D93FCC">
            <w:pPr>
              <w:rPr>
                <w:del w:id="33935" w:author="瑋婷 徐" w:date="2025-01-03T17:04:00Z" w16du:dateUtc="2025-01-03T09:04:00Z"/>
                <w:rFonts w:ascii="Times New Roman" w:eastAsia="標楷體" w:hAnsi="Times New Roman" w:cs="Times New Roman"/>
              </w:rPr>
              <w:pPrChange w:id="3393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3DE6073" w14:textId="144F8893" w:rsidR="00D93FCC" w:rsidDel="003C19C7" w:rsidRDefault="00D93FCC">
            <w:pPr>
              <w:rPr>
                <w:del w:id="33937" w:author="瑋婷 徐" w:date="2025-01-03T17:04:00Z" w16du:dateUtc="2025-01-03T09:04:00Z"/>
                <w:rFonts w:ascii="Times New Roman" w:eastAsia="標楷體" w:hAnsi="Times New Roman" w:cs="Times New Roman"/>
              </w:rPr>
              <w:pPrChange w:id="3393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526EB93" w14:textId="4A3734EF" w:rsidR="00D93FCC" w:rsidDel="003C19C7" w:rsidRDefault="00D93FCC">
            <w:pPr>
              <w:rPr>
                <w:del w:id="33939" w:author="瑋婷 徐" w:date="2025-01-03T17:04:00Z" w16du:dateUtc="2025-01-03T09:04:00Z"/>
                <w:rFonts w:ascii="Times New Roman" w:eastAsia="標楷體" w:hAnsi="Times New Roman" w:cs="Times New Roman"/>
              </w:rPr>
              <w:pPrChange w:id="3394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71285166" w14:textId="42F6A43E" w:rsidR="00D93FCC" w:rsidDel="003C19C7" w:rsidRDefault="00D93FCC">
            <w:pPr>
              <w:rPr>
                <w:del w:id="33941" w:author="瑋婷 徐" w:date="2025-01-03T17:04:00Z" w16du:dateUtc="2025-01-03T09:04:00Z"/>
                <w:rFonts w:ascii="Times New Roman" w:eastAsia="標楷體" w:hAnsi="Times New Roman" w:cs="Times New Roman"/>
              </w:rPr>
              <w:pPrChange w:id="3394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2C79E95" w14:textId="42CB32DD" w:rsidR="00D93FCC" w:rsidDel="003C19C7" w:rsidRDefault="002435EC">
            <w:pPr>
              <w:rPr>
                <w:del w:id="33943" w:author="瑋婷 徐" w:date="2025-01-03T17:04:00Z" w16du:dateUtc="2025-01-03T09:04:00Z"/>
                <w:rFonts w:ascii="Times New Roman" w:eastAsia="標楷體" w:hAnsi="Times New Roman" w:cs="Times New Roman"/>
              </w:rPr>
              <w:pPrChange w:id="33944" w:author="瑋婷 徐" w:date="2025-01-03T17:04:00Z" w16du:dateUtc="2025-01-03T09:04:00Z">
                <w:pPr>
                  <w:spacing w:line="276" w:lineRule="auto"/>
                  <w:jc w:val="center"/>
                </w:pPr>
              </w:pPrChange>
            </w:pPr>
            <w:del w:id="339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F1B7C97" w14:textId="086B0F52" w:rsidR="00D93FCC" w:rsidDel="003C19C7" w:rsidRDefault="00D93FCC">
            <w:pPr>
              <w:rPr>
                <w:del w:id="33946" w:author="瑋婷 徐" w:date="2025-01-03T17:04:00Z" w16du:dateUtc="2025-01-03T09:04:00Z"/>
                <w:rFonts w:ascii="Times New Roman" w:eastAsia="標楷體" w:hAnsi="Times New Roman" w:cs="Times New Roman"/>
              </w:rPr>
              <w:pPrChange w:id="339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878B1D" w14:textId="0E3777C3" w:rsidR="00D93FCC" w:rsidDel="003C19C7" w:rsidRDefault="00D93FCC">
            <w:pPr>
              <w:rPr>
                <w:del w:id="33948" w:author="瑋婷 徐" w:date="2025-01-03T17:04:00Z" w16du:dateUtc="2025-01-03T09:04:00Z"/>
                <w:rFonts w:ascii="Times New Roman" w:eastAsia="標楷體" w:hAnsi="Times New Roman" w:cs="Times New Roman"/>
              </w:rPr>
              <w:pPrChange w:id="3394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6F0C4B6" w14:textId="00FA2572" w:rsidR="00D93FCC" w:rsidDel="003C19C7" w:rsidRDefault="00D93FCC">
            <w:pPr>
              <w:rPr>
                <w:del w:id="33950" w:author="瑋婷 徐" w:date="2025-01-03T17:04:00Z" w16du:dateUtc="2025-01-03T09:04:00Z"/>
                <w:rFonts w:ascii="Times New Roman" w:eastAsia="標楷體" w:hAnsi="Times New Roman" w:cs="Times New Roman"/>
              </w:rPr>
              <w:pPrChange w:id="339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B7202E" w14:textId="177B4355" w:rsidR="00D93FCC" w:rsidDel="003C19C7" w:rsidRDefault="00D93FCC">
            <w:pPr>
              <w:rPr>
                <w:del w:id="33952" w:author="瑋婷 徐" w:date="2025-01-03T17:04:00Z" w16du:dateUtc="2025-01-03T09:04:00Z"/>
                <w:rFonts w:ascii="Times New Roman" w:eastAsia="標楷體" w:hAnsi="Times New Roman" w:cs="Times New Roman"/>
              </w:rPr>
              <w:pPrChange w:id="339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5A690A" w14:textId="6ED2E134" w:rsidR="00D93FCC" w:rsidDel="003C19C7" w:rsidRDefault="00D93FCC">
            <w:pPr>
              <w:rPr>
                <w:del w:id="33954" w:author="瑋婷 徐" w:date="2025-01-03T17:04:00Z" w16du:dateUtc="2025-01-03T09:04:00Z"/>
                <w:rFonts w:ascii="Times New Roman" w:eastAsia="標楷體" w:hAnsi="Times New Roman" w:cs="Times New Roman"/>
              </w:rPr>
              <w:pPrChange w:id="339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87C86CB" w14:textId="2B167E9E" w:rsidR="00D93FCC" w:rsidDel="003C19C7" w:rsidRDefault="00D93FCC">
            <w:pPr>
              <w:rPr>
                <w:del w:id="33956" w:author="瑋婷 徐" w:date="2025-01-03T17:04:00Z" w16du:dateUtc="2025-01-03T09:04:00Z"/>
                <w:rFonts w:ascii="Times New Roman" w:eastAsia="標楷體" w:hAnsi="Times New Roman" w:cs="Times New Roman"/>
              </w:rPr>
              <w:pPrChange w:id="339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4BCB46" w14:textId="190432DE" w:rsidR="00D93FCC" w:rsidDel="003C19C7" w:rsidRDefault="00D93FCC">
            <w:pPr>
              <w:rPr>
                <w:del w:id="33958" w:author="瑋婷 徐" w:date="2025-01-03T17:04:00Z" w16du:dateUtc="2025-01-03T09:04:00Z"/>
                <w:rFonts w:ascii="Times New Roman" w:eastAsia="標楷體" w:hAnsi="Times New Roman" w:cs="Times New Roman"/>
              </w:rPr>
              <w:pPrChange w:id="339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C218BD" w14:textId="51201C5B" w:rsidR="00D93FCC" w:rsidDel="003C19C7" w:rsidRDefault="00D93FCC">
            <w:pPr>
              <w:rPr>
                <w:del w:id="33960" w:author="瑋婷 徐" w:date="2025-01-03T17:04:00Z" w16du:dateUtc="2025-01-03T09:04:00Z"/>
                <w:rFonts w:ascii="Times New Roman" w:eastAsia="標楷體" w:hAnsi="Times New Roman" w:cs="Times New Roman"/>
              </w:rPr>
              <w:pPrChange w:id="339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B3C0279" w14:textId="57ECA141" w:rsidR="00D93FCC" w:rsidDel="003C19C7" w:rsidRDefault="00D93FCC">
            <w:pPr>
              <w:rPr>
                <w:del w:id="33962" w:author="瑋婷 徐" w:date="2025-01-03T17:04:00Z" w16du:dateUtc="2025-01-03T09:04:00Z"/>
                <w:rFonts w:ascii="Times New Roman" w:eastAsia="標楷體" w:hAnsi="Times New Roman" w:cs="Times New Roman"/>
              </w:rPr>
              <w:pPrChange w:id="339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37A084" w14:textId="2BF31E6B" w:rsidR="00D93FCC" w:rsidDel="003C19C7" w:rsidRDefault="00D93FCC">
            <w:pPr>
              <w:rPr>
                <w:del w:id="33964" w:author="瑋婷 徐" w:date="2025-01-03T17:04:00Z" w16du:dateUtc="2025-01-03T09:04:00Z"/>
                <w:rFonts w:ascii="Times New Roman" w:eastAsia="標楷體" w:hAnsi="Times New Roman" w:cs="Times New Roman"/>
              </w:rPr>
              <w:pPrChange w:id="3396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915C983" w14:textId="1EEA436A" w:rsidR="00D93FCC" w:rsidDel="003C19C7" w:rsidRDefault="002435EC">
            <w:pPr>
              <w:rPr>
                <w:del w:id="33966" w:author="瑋婷 徐" w:date="2025-01-03T17:04:00Z" w16du:dateUtc="2025-01-03T09:04:00Z"/>
                <w:rFonts w:ascii="Times New Roman" w:eastAsia="標楷體" w:hAnsi="Times New Roman" w:cs="Times New Roman"/>
              </w:rPr>
              <w:pPrChange w:id="33967" w:author="瑋婷 徐" w:date="2025-01-03T17:04:00Z" w16du:dateUtc="2025-01-03T09:04:00Z">
                <w:pPr>
                  <w:spacing w:line="276" w:lineRule="auto"/>
                  <w:jc w:val="center"/>
                </w:pPr>
              </w:pPrChange>
            </w:pPr>
            <w:del w:id="339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3E06D1A" w14:textId="1C28ECD6" w:rsidR="00D93FCC" w:rsidDel="003C19C7" w:rsidRDefault="00D93FCC">
            <w:pPr>
              <w:rPr>
                <w:del w:id="33969" w:author="瑋婷 徐" w:date="2025-01-03T17:04:00Z" w16du:dateUtc="2025-01-03T09:04:00Z"/>
                <w:rFonts w:ascii="Times New Roman" w:eastAsia="標楷體" w:hAnsi="Times New Roman" w:cs="Times New Roman"/>
              </w:rPr>
              <w:pPrChange w:id="339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C62F00" w14:textId="6912917A" w:rsidR="00D93FCC" w:rsidDel="003C19C7" w:rsidRDefault="00D93FCC">
            <w:pPr>
              <w:rPr>
                <w:del w:id="33971" w:author="瑋婷 徐" w:date="2025-01-03T17:04:00Z" w16du:dateUtc="2025-01-03T09:04:00Z"/>
                <w:rFonts w:ascii="Times New Roman" w:eastAsia="標楷體" w:hAnsi="Times New Roman" w:cs="Times New Roman"/>
              </w:rPr>
              <w:pPrChange w:id="339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05E174" w14:textId="793A1C1D" w:rsidR="00D93FCC" w:rsidDel="003C19C7" w:rsidRDefault="002435EC">
            <w:pPr>
              <w:rPr>
                <w:del w:id="33973" w:author="瑋婷 徐" w:date="2025-01-03T17:04:00Z" w16du:dateUtc="2025-01-03T09:04:00Z"/>
                <w:rFonts w:ascii="Times New Roman" w:eastAsia="標楷體" w:hAnsi="Times New Roman" w:cs="Times New Roman"/>
              </w:rPr>
              <w:pPrChange w:id="33974" w:author="瑋婷 徐" w:date="2025-01-03T17:04:00Z" w16du:dateUtc="2025-01-03T09:04:00Z">
                <w:pPr>
                  <w:spacing w:line="276" w:lineRule="auto"/>
                  <w:jc w:val="center"/>
                </w:pPr>
              </w:pPrChange>
            </w:pPr>
            <w:del w:id="33975"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4DA6D96F" w14:textId="45557DB2" w:rsidR="00D93FCC" w:rsidDel="003C19C7" w:rsidRDefault="00D93FCC">
            <w:pPr>
              <w:rPr>
                <w:del w:id="33976" w:author="瑋婷 徐" w:date="2025-01-03T17:04:00Z" w16du:dateUtc="2025-01-03T09:04:00Z"/>
                <w:rFonts w:ascii="Times New Roman" w:eastAsia="標楷體" w:hAnsi="Times New Roman" w:cs="Times New Roman"/>
              </w:rPr>
              <w:pPrChange w:id="339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4F05D4E" w14:textId="7BC3E48F" w:rsidR="00D93FCC" w:rsidDel="003C19C7" w:rsidRDefault="00D93FCC">
            <w:pPr>
              <w:rPr>
                <w:del w:id="33978" w:author="瑋婷 徐" w:date="2025-01-03T17:04:00Z" w16du:dateUtc="2025-01-03T09:04:00Z"/>
                <w:rFonts w:ascii="Times New Roman" w:eastAsia="標楷體" w:hAnsi="Times New Roman" w:cs="Times New Roman"/>
              </w:rPr>
              <w:pPrChange w:id="339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3834FA" w14:textId="25244C6B" w:rsidR="00D93FCC" w:rsidDel="003C19C7" w:rsidRDefault="00D93FCC">
            <w:pPr>
              <w:rPr>
                <w:del w:id="33980" w:author="瑋婷 徐" w:date="2025-01-03T17:04:00Z" w16du:dateUtc="2025-01-03T09:04:00Z"/>
                <w:rFonts w:ascii="Times New Roman" w:eastAsia="標楷體" w:hAnsi="Times New Roman" w:cs="Times New Roman"/>
              </w:rPr>
              <w:pPrChange w:id="3398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B554B23" w14:textId="7C94721E" w:rsidR="00D93FCC" w:rsidDel="003C19C7" w:rsidRDefault="00D93FCC">
            <w:pPr>
              <w:rPr>
                <w:del w:id="33982" w:author="瑋婷 徐" w:date="2025-01-03T17:04:00Z" w16du:dateUtc="2025-01-03T09:04:00Z"/>
                <w:rFonts w:ascii="Times New Roman" w:eastAsia="標楷體" w:hAnsi="Times New Roman" w:cs="Times New Roman"/>
              </w:rPr>
              <w:pPrChange w:id="339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2306244" w14:textId="65EAF384" w:rsidR="00D93FCC" w:rsidDel="003C19C7" w:rsidRDefault="00D93FCC">
            <w:pPr>
              <w:rPr>
                <w:del w:id="33984" w:author="瑋婷 徐" w:date="2025-01-03T17:04:00Z" w16du:dateUtc="2025-01-03T09:04:00Z"/>
                <w:rFonts w:ascii="Times New Roman" w:eastAsia="標楷體" w:hAnsi="Times New Roman" w:cs="Times New Roman"/>
              </w:rPr>
              <w:pPrChange w:id="339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36C1C4" w14:textId="018CEA4B" w:rsidR="00D93FCC" w:rsidDel="003C19C7" w:rsidRDefault="00D93FCC">
            <w:pPr>
              <w:rPr>
                <w:del w:id="33986" w:author="瑋婷 徐" w:date="2025-01-03T17:04:00Z" w16du:dateUtc="2025-01-03T09:04:00Z"/>
                <w:rFonts w:ascii="Times New Roman" w:eastAsia="標楷體" w:hAnsi="Times New Roman" w:cs="Times New Roman"/>
              </w:rPr>
              <w:pPrChange w:id="339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B447CE" w14:textId="160502D6" w:rsidR="00D93FCC" w:rsidDel="003C19C7" w:rsidRDefault="00D93FCC">
            <w:pPr>
              <w:rPr>
                <w:del w:id="33988" w:author="瑋婷 徐" w:date="2025-01-03T17:04:00Z" w16du:dateUtc="2025-01-03T09:04:00Z"/>
                <w:rFonts w:ascii="Times New Roman" w:eastAsia="標楷體" w:hAnsi="Times New Roman" w:cs="Times New Roman"/>
              </w:rPr>
              <w:pPrChange w:id="3398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F338E3C" w14:textId="594A7913" w:rsidR="00D93FCC" w:rsidDel="003C19C7" w:rsidRDefault="00D93FCC">
            <w:pPr>
              <w:rPr>
                <w:del w:id="33990" w:author="瑋婷 徐" w:date="2025-01-03T17:04:00Z" w16du:dateUtc="2025-01-03T09:04:00Z"/>
                <w:rFonts w:ascii="Times New Roman" w:eastAsia="標楷體" w:hAnsi="Times New Roman" w:cs="Times New Roman"/>
              </w:rPr>
              <w:pPrChange w:id="339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7E4A348" w14:textId="1913AF20" w:rsidR="00D93FCC" w:rsidDel="003C19C7" w:rsidRDefault="00D93FCC">
            <w:pPr>
              <w:rPr>
                <w:del w:id="33992" w:author="瑋婷 徐" w:date="2025-01-03T17:04:00Z" w16du:dateUtc="2025-01-03T09:04:00Z"/>
                <w:rFonts w:ascii="Times New Roman" w:eastAsia="標楷體" w:hAnsi="Times New Roman" w:cs="Times New Roman"/>
              </w:rPr>
              <w:pPrChange w:id="339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58FB5E" w14:textId="233218EC" w:rsidR="00D93FCC" w:rsidDel="003C19C7" w:rsidRDefault="00D93FCC">
            <w:pPr>
              <w:rPr>
                <w:del w:id="33994" w:author="瑋婷 徐" w:date="2025-01-03T17:04:00Z" w16du:dateUtc="2025-01-03T09:04:00Z"/>
                <w:rFonts w:ascii="Times New Roman" w:eastAsia="標楷體" w:hAnsi="Times New Roman" w:cs="Times New Roman"/>
              </w:rPr>
              <w:pPrChange w:id="3399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5B00285" w14:textId="53F2D559" w:rsidR="00D93FCC" w:rsidDel="003C19C7" w:rsidRDefault="00D93FCC">
            <w:pPr>
              <w:rPr>
                <w:del w:id="33996" w:author="瑋婷 徐" w:date="2025-01-03T17:04:00Z" w16du:dateUtc="2025-01-03T09:04:00Z"/>
                <w:rFonts w:ascii="Times New Roman" w:eastAsia="標楷體" w:hAnsi="Times New Roman" w:cs="Times New Roman"/>
              </w:rPr>
              <w:pPrChange w:id="3399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C5D52BA" w14:textId="25EF9957" w:rsidR="00D93FCC" w:rsidDel="003C19C7" w:rsidRDefault="00D93FCC">
            <w:pPr>
              <w:rPr>
                <w:del w:id="33998" w:author="瑋婷 徐" w:date="2025-01-03T17:04:00Z" w16du:dateUtc="2025-01-03T09:04:00Z"/>
                <w:rFonts w:ascii="Times New Roman" w:eastAsia="標楷體" w:hAnsi="Times New Roman" w:cs="Times New Roman"/>
              </w:rPr>
              <w:pPrChange w:id="33999" w:author="瑋婷 徐" w:date="2025-01-03T17:04:00Z" w16du:dateUtc="2025-01-03T09:04:00Z">
                <w:pPr>
                  <w:spacing w:line="276" w:lineRule="auto"/>
                  <w:jc w:val="center"/>
                </w:pPr>
              </w:pPrChange>
            </w:pPr>
          </w:p>
        </w:tc>
      </w:tr>
      <w:tr w:rsidR="00000000" w:rsidDel="003C19C7" w14:paraId="289D0C3E" w14:textId="31447DD1" w:rsidTr="002B07B0">
        <w:trPr>
          <w:cantSplit/>
          <w:jc w:val="center"/>
          <w:del w:id="34000"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C13717E" w14:textId="2A53FA95" w:rsidR="00D93FCC" w:rsidDel="003C19C7" w:rsidRDefault="002435EC">
            <w:pPr>
              <w:rPr>
                <w:del w:id="34001" w:author="瑋婷 徐" w:date="2025-01-03T17:04:00Z" w16du:dateUtc="2025-01-03T09:04:00Z"/>
                <w:rFonts w:ascii="Times New Roman" w:eastAsia="標楷體" w:hAnsi="Times New Roman" w:cs="Times New Roman"/>
              </w:rPr>
              <w:pPrChange w:id="34002" w:author="瑋婷 徐" w:date="2025-01-03T17:04:00Z" w16du:dateUtc="2025-01-03T09:04:00Z">
                <w:pPr>
                  <w:spacing w:line="276" w:lineRule="auto"/>
                </w:pPr>
              </w:pPrChange>
            </w:pPr>
            <w:del w:id="34003" w:author="瑋婷 徐" w:date="2025-01-03T17:04:00Z" w16du:dateUtc="2025-01-03T09:04:00Z">
              <w:r w:rsidDel="003C19C7">
                <w:rPr>
                  <w:rFonts w:ascii="Times New Roman" w:eastAsia="標楷體" w:hAnsi="Times New Roman" w:cs="Times New Roman"/>
                  <w:color w:val="000000"/>
                </w:rPr>
                <w:delText>紅嘴黑鵯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60F5B607" w14:textId="707666C8" w:rsidR="00D93FCC" w:rsidDel="003C19C7" w:rsidRDefault="002435EC">
            <w:pPr>
              <w:rPr>
                <w:del w:id="34004" w:author="瑋婷 徐" w:date="2025-01-03T17:04:00Z" w16du:dateUtc="2025-01-03T09:04:00Z"/>
                <w:rFonts w:ascii="Times New Roman" w:eastAsia="標楷體" w:hAnsi="Times New Roman" w:cs="Times New Roman"/>
                <w:i/>
              </w:rPr>
              <w:pPrChange w:id="34005" w:author="瑋婷 徐" w:date="2025-01-03T17:04:00Z" w16du:dateUtc="2025-01-03T09:04:00Z">
                <w:pPr>
                  <w:spacing w:line="276" w:lineRule="auto"/>
                </w:pPr>
              </w:pPrChange>
            </w:pPr>
            <w:del w:id="34006" w:author="瑋婷 徐" w:date="2025-01-03T17:04:00Z" w16du:dateUtc="2025-01-03T09:04:00Z">
              <w:r w:rsidDel="003C19C7">
                <w:rPr>
                  <w:rFonts w:ascii="Times New Roman" w:eastAsia="標楷體" w:hAnsi="Times New Roman" w:cs="Times New Roman"/>
                  <w:i/>
                  <w:iCs/>
                  <w:color w:val="000000"/>
                </w:rPr>
                <w:delText>Hypsipetes leucocephalus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D5520C8" w14:textId="28D88EF3" w:rsidR="00D93FCC" w:rsidDel="003C19C7" w:rsidRDefault="002435EC">
            <w:pPr>
              <w:rPr>
                <w:del w:id="34007" w:author="瑋婷 徐" w:date="2025-01-03T17:04:00Z" w16du:dateUtc="2025-01-03T09:04:00Z"/>
                <w:rFonts w:ascii="Times New Roman" w:eastAsia="標楷體" w:hAnsi="Times New Roman" w:cs="Times New Roman"/>
              </w:rPr>
              <w:pPrChange w:id="34008" w:author="瑋婷 徐" w:date="2025-01-03T17:04:00Z" w16du:dateUtc="2025-01-03T09:04:00Z">
                <w:pPr>
                  <w:spacing w:line="276" w:lineRule="auto"/>
                  <w:jc w:val="center"/>
                </w:pPr>
              </w:pPrChange>
            </w:pPr>
            <w:del w:id="34009"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5D76442" w14:textId="2E15434B" w:rsidR="00D93FCC" w:rsidDel="003C19C7" w:rsidRDefault="002435EC">
            <w:pPr>
              <w:rPr>
                <w:del w:id="34010" w:author="瑋婷 徐" w:date="2025-01-03T17:04:00Z" w16du:dateUtc="2025-01-03T09:04:00Z"/>
                <w:rFonts w:ascii="Times New Roman" w:eastAsia="標楷體" w:hAnsi="Times New Roman" w:cs="Times New Roman"/>
              </w:rPr>
              <w:pPrChange w:id="34011" w:author="瑋婷 徐" w:date="2025-01-03T17:04:00Z" w16du:dateUtc="2025-01-03T09:04:00Z">
                <w:pPr>
                  <w:spacing w:line="276" w:lineRule="auto"/>
                  <w:jc w:val="center"/>
                </w:pPr>
              </w:pPrChange>
            </w:pPr>
            <w:del w:id="34012"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432E1C61" w14:textId="5F97AAE2" w:rsidR="00D93FCC" w:rsidDel="003C19C7" w:rsidRDefault="002435EC">
            <w:pPr>
              <w:rPr>
                <w:del w:id="34013" w:author="瑋婷 徐" w:date="2025-01-03T17:04:00Z" w16du:dateUtc="2025-01-03T09:04:00Z"/>
                <w:rFonts w:ascii="Times New Roman" w:eastAsia="標楷體" w:hAnsi="Times New Roman" w:cs="Times New Roman"/>
              </w:rPr>
              <w:pPrChange w:id="34014" w:author="瑋婷 徐" w:date="2025-01-03T17:04:00Z" w16du:dateUtc="2025-01-03T09:04:00Z">
                <w:pPr>
                  <w:spacing w:line="276" w:lineRule="auto"/>
                  <w:jc w:val="center"/>
                </w:pPr>
              </w:pPrChange>
            </w:pPr>
            <w:del w:id="34015"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5B039E5D" w14:textId="4BD7D6EA" w:rsidR="00D93FCC" w:rsidDel="003C19C7" w:rsidRDefault="002435EC">
            <w:pPr>
              <w:rPr>
                <w:del w:id="34016" w:author="瑋婷 徐" w:date="2025-01-03T17:04:00Z" w16du:dateUtc="2025-01-03T09:04:00Z"/>
                <w:rFonts w:ascii="Times New Roman" w:eastAsia="標楷體" w:hAnsi="Times New Roman" w:cs="Times New Roman"/>
              </w:rPr>
              <w:pPrChange w:id="34017" w:author="瑋婷 徐" w:date="2025-01-03T17:04:00Z" w16du:dateUtc="2025-01-03T09:04:00Z">
                <w:pPr>
                  <w:spacing w:line="276" w:lineRule="auto"/>
                  <w:jc w:val="center"/>
                </w:pPr>
              </w:pPrChange>
            </w:pPr>
            <w:del w:id="34018"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top w:val="single" w:sz="4" w:space="0" w:color="000000"/>
              <w:bottom w:val="single" w:sz="4" w:space="0" w:color="000000"/>
            </w:tcBorders>
            <w:shd w:val="clear" w:color="auto" w:fill="D9D9D9"/>
            <w:tcMar>
              <w:left w:w="108" w:type="dxa"/>
              <w:right w:w="108" w:type="dxa"/>
            </w:tcMar>
          </w:tcPr>
          <w:p w14:paraId="34DF298E" w14:textId="325C9A50" w:rsidR="00D93FCC" w:rsidDel="003C19C7" w:rsidRDefault="00D93FCC">
            <w:pPr>
              <w:rPr>
                <w:del w:id="34019" w:author="瑋婷 徐" w:date="2025-01-03T17:04:00Z" w16du:dateUtc="2025-01-03T09:04:00Z"/>
                <w:rFonts w:ascii="Times New Roman" w:eastAsia="標楷體" w:hAnsi="Times New Roman" w:cs="Times New Roman"/>
              </w:rPr>
              <w:pPrChange w:id="3402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04A0945" w14:textId="6EC81576" w:rsidR="00D93FCC" w:rsidDel="003C19C7" w:rsidRDefault="002435EC">
            <w:pPr>
              <w:rPr>
                <w:del w:id="34021" w:author="瑋婷 徐" w:date="2025-01-03T17:04:00Z" w16du:dateUtc="2025-01-03T09:04:00Z"/>
                <w:rFonts w:ascii="Times New Roman" w:eastAsia="標楷體" w:hAnsi="Times New Roman" w:cs="Times New Roman"/>
              </w:rPr>
              <w:pPrChange w:id="34022" w:author="瑋婷 徐" w:date="2025-01-03T17:04:00Z" w16du:dateUtc="2025-01-03T09:04:00Z">
                <w:pPr>
                  <w:spacing w:line="276" w:lineRule="auto"/>
                  <w:jc w:val="center"/>
                </w:pPr>
              </w:pPrChange>
            </w:pPr>
            <w:del w:id="34023"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6352905A" w14:textId="5FA6416C" w:rsidR="00D93FCC" w:rsidDel="003C19C7" w:rsidRDefault="002435EC">
            <w:pPr>
              <w:rPr>
                <w:del w:id="34024" w:author="瑋婷 徐" w:date="2025-01-03T17:04:00Z" w16du:dateUtc="2025-01-03T09:04:00Z"/>
                <w:rFonts w:ascii="Times New Roman" w:eastAsia="標楷體" w:hAnsi="Times New Roman" w:cs="Times New Roman"/>
              </w:rPr>
              <w:pPrChange w:id="34025" w:author="瑋婷 徐" w:date="2025-01-03T17:04:00Z" w16du:dateUtc="2025-01-03T09:04:00Z">
                <w:pPr>
                  <w:spacing w:line="276" w:lineRule="auto"/>
                  <w:jc w:val="center"/>
                </w:pPr>
              </w:pPrChange>
            </w:pPr>
            <w:del w:id="34026"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FFFFFF"/>
            <w:vAlign w:val="center"/>
          </w:tcPr>
          <w:p w14:paraId="7178C94C" w14:textId="0828ADCB" w:rsidR="00D93FCC" w:rsidDel="003C19C7" w:rsidRDefault="00D93FCC">
            <w:pPr>
              <w:rPr>
                <w:del w:id="34027" w:author="瑋婷 徐" w:date="2025-01-03T17:04:00Z" w16du:dateUtc="2025-01-03T09:04:00Z"/>
                <w:rFonts w:ascii="Times New Roman" w:eastAsia="標楷體" w:hAnsi="Times New Roman" w:cs="Times New Roman"/>
              </w:rPr>
              <w:pPrChange w:id="3402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1CF6B6F" w14:textId="65DC9387" w:rsidR="00D93FCC" w:rsidDel="003C19C7" w:rsidRDefault="002435EC">
            <w:pPr>
              <w:rPr>
                <w:del w:id="34029" w:author="瑋婷 徐" w:date="2025-01-03T17:04:00Z" w16du:dateUtc="2025-01-03T09:04:00Z"/>
                <w:rFonts w:ascii="Times New Roman" w:eastAsia="標楷體" w:hAnsi="Times New Roman" w:cs="Times New Roman"/>
              </w:rPr>
              <w:pPrChange w:id="34030" w:author="瑋婷 徐" w:date="2025-01-03T17:04:00Z" w16du:dateUtc="2025-01-03T09:04:00Z">
                <w:pPr>
                  <w:spacing w:line="276" w:lineRule="auto"/>
                  <w:jc w:val="center"/>
                </w:pPr>
              </w:pPrChange>
            </w:pPr>
            <w:del w:id="340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D5960DB" w14:textId="62EC3037" w:rsidR="00D93FCC" w:rsidDel="003C19C7" w:rsidRDefault="002435EC">
            <w:pPr>
              <w:rPr>
                <w:del w:id="34032" w:author="瑋婷 徐" w:date="2025-01-03T17:04:00Z" w16du:dateUtc="2025-01-03T09:04:00Z"/>
                <w:rFonts w:ascii="Times New Roman" w:eastAsia="標楷體" w:hAnsi="Times New Roman" w:cs="Times New Roman"/>
              </w:rPr>
              <w:pPrChange w:id="34033" w:author="瑋婷 徐" w:date="2025-01-03T17:04:00Z" w16du:dateUtc="2025-01-03T09:04:00Z">
                <w:pPr>
                  <w:spacing w:line="276" w:lineRule="auto"/>
                  <w:jc w:val="center"/>
                </w:pPr>
              </w:pPrChange>
            </w:pPr>
            <w:del w:id="340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8E5A219" w14:textId="1A0293F6" w:rsidR="00D93FCC" w:rsidDel="003C19C7" w:rsidRDefault="00D93FCC">
            <w:pPr>
              <w:rPr>
                <w:del w:id="34035" w:author="瑋婷 徐" w:date="2025-01-03T17:04:00Z" w16du:dateUtc="2025-01-03T09:04:00Z"/>
                <w:rFonts w:ascii="Times New Roman" w:eastAsia="標楷體" w:hAnsi="Times New Roman" w:cs="Times New Roman"/>
              </w:rPr>
              <w:pPrChange w:id="34036"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1C88928B" w14:textId="58543D0B" w:rsidR="00D93FCC" w:rsidDel="003C19C7" w:rsidRDefault="002435EC">
            <w:pPr>
              <w:rPr>
                <w:del w:id="34037" w:author="瑋婷 徐" w:date="2025-01-03T17:04:00Z" w16du:dateUtc="2025-01-03T09:04:00Z"/>
                <w:rFonts w:ascii="Times New Roman" w:eastAsia="標楷體" w:hAnsi="Times New Roman" w:cs="Times New Roman"/>
              </w:rPr>
              <w:pPrChange w:id="34038" w:author="瑋婷 徐" w:date="2025-01-03T17:04:00Z" w16du:dateUtc="2025-01-03T09:04:00Z">
                <w:pPr>
                  <w:spacing w:line="276" w:lineRule="auto"/>
                  <w:jc w:val="center"/>
                </w:pPr>
              </w:pPrChange>
            </w:pPr>
            <w:del w:id="340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E6AA2E8" w14:textId="32B6B3A0" w:rsidR="00D93FCC" w:rsidDel="003C19C7" w:rsidRDefault="00D93FCC">
            <w:pPr>
              <w:rPr>
                <w:del w:id="34040" w:author="瑋婷 徐" w:date="2025-01-03T17:04:00Z" w16du:dateUtc="2025-01-03T09:04:00Z"/>
                <w:rFonts w:ascii="Times New Roman" w:eastAsia="標楷體" w:hAnsi="Times New Roman" w:cs="Times New Roman"/>
              </w:rPr>
              <w:pPrChange w:id="340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BF871E7" w14:textId="2615D8CB" w:rsidR="00D93FCC" w:rsidDel="003C19C7" w:rsidRDefault="00D93FCC">
            <w:pPr>
              <w:rPr>
                <w:del w:id="34042" w:author="瑋婷 徐" w:date="2025-01-03T17:04:00Z" w16du:dateUtc="2025-01-03T09:04:00Z"/>
                <w:rFonts w:ascii="Times New Roman" w:eastAsia="標楷體" w:hAnsi="Times New Roman" w:cs="Times New Roman"/>
              </w:rPr>
              <w:pPrChange w:id="340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3679AB" w14:textId="2F2AAB27" w:rsidR="00D93FCC" w:rsidDel="003C19C7" w:rsidRDefault="00D93FCC">
            <w:pPr>
              <w:rPr>
                <w:del w:id="34044" w:author="瑋婷 徐" w:date="2025-01-03T17:04:00Z" w16du:dateUtc="2025-01-03T09:04:00Z"/>
                <w:rFonts w:ascii="Times New Roman" w:eastAsia="標楷體" w:hAnsi="Times New Roman" w:cs="Times New Roman"/>
              </w:rPr>
              <w:pPrChange w:id="340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E66B4A" w14:textId="559B648B" w:rsidR="00D93FCC" w:rsidDel="003C19C7" w:rsidRDefault="002435EC">
            <w:pPr>
              <w:rPr>
                <w:del w:id="34046" w:author="瑋婷 徐" w:date="2025-01-03T17:04:00Z" w16du:dateUtc="2025-01-03T09:04:00Z"/>
                <w:rFonts w:ascii="Times New Roman" w:eastAsia="標楷體" w:hAnsi="Times New Roman" w:cs="Times New Roman"/>
              </w:rPr>
              <w:pPrChange w:id="34047" w:author="瑋婷 徐" w:date="2025-01-03T17:04:00Z" w16du:dateUtc="2025-01-03T09:04:00Z">
                <w:pPr>
                  <w:spacing w:line="276" w:lineRule="auto"/>
                  <w:jc w:val="center"/>
                </w:pPr>
              </w:pPrChange>
            </w:pPr>
            <w:del w:id="340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3AECB60" w14:textId="456D0DA6" w:rsidR="00D93FCC" w:rsidDel="003C19C7" w:rsidRDefault="00D93FCC">
            <w:pPr>
              <w:rPr>
                <w:del w:id="34049" w:author="瑋婷 徐" w:date="2025-01-03T17:04:00Z" w16du:dateUtc="2025-01-03T09:04:00Z"/>
                <w:rFonts w:ascii="Times New Roman" w:eastAsia="標楷體" w:hAnsi="Times New Roman" w:cs="Times New Roman"/>
              </w:rPr>
              <w:pPrChange w:id="340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3BD0561" w14:textId="03B17B64" w:rsidR="00D93FCC" w:rsidDel="003C19C7" w:rsidRDefault="00D93FCC">
            <w:pPr>
              <w:rPr>
                <w:del w:id="34051" w:author="瑋婷 徐" w:date="2025-01-03T17:04:00Z" w16du:dateUtc="2025-01-03T09:04:00Z"/>
                <w:rFonts w:ascii="Times New Roman" w:eastAsia="標楷體" w:hAnsi="Times New Roman" w:cs="Times New Roman"/>
              </w:rPr>
              <w:pPrChange w:id="340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843C78" w14:textId="4AD755E3" w:rsidR="00D93FCC" w:rsidDel="003C19C7" w:rsidRDefault="00D93FCC">
            <w:pPr>
              <w:rPr>
                <w:del w:id="34053" w:author="瑋婷 徐" w:date="2025-01-03T17:04:00Z" w16du:dateUtc="2025-01-03T09:04:00Z"/>
                <w:rFonts w:ascii="Times New Roman" w:eastAsia="標楷體" w:hAnsi="Times New Roman" w:cs="Times New Roman"/>
              </w:rPr>
              <w:pPrChange w:id="3405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D10A673" w14:textId="18E2D9A1" w:rsidR="00D93FCC" w:rsidDel="003C19C7" w:rsidRDefault="002435EC">
            <w:pPr>
              <w:rPr>
                <w:del w:id="34055" w:author="瑋婷 徐" w:date="2025-01-03T17:04:00Z" w16du:dateUtc="2025-01-03T09:04:00Z"/>
                <w:rFonts w:ascii="Times New Roman" w:eastAsia="標楷體" w:hAnsi="Times New Roman" w:cs="Times New Roman"/>
              </w:rPr>
              <w:pPrChange w:id="34056" w:author="瑋婷 徐" w:date="2025-01-03T17:04:00Z" w16du:dateUtc="2025-01-03T09:04:00Z">
                <w:pPr>
                  <w:spacing w:line="276" w:lineRule="auto"/>
                  <w:jc w:val="center"/>
                </w:pPr>
              </w:pPrChange>
            </w:pPr>
            <w:del w:id="3405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2CE8856" w14:textId="51C3BD7E" w:rsidR="00D93FCC" w:rsidDel="003C19C7" w:rsidRDefault="00D93FCC">
            <w:pPr>
              <w:rPr>
                <w:del w:id="34058" w:author="瑋婷 徐" w:date="2025-01-03T17:04:00Z" w16du:dateUtc="2025-01-03T09:04:00Z"/>
                <w:rFonts w:ascii="Times New Roman" w:eastAsia="標楷體" w:hAnsi="Times New Roman" w:cs="Times New Roman"/>
              </w:rPr>
              <w:pPrChange w:id="340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50F6C6" w14:textId="5D4979F7" w:rsidR="00D93FCC" w:rsidDel="003C19C7" w:rsidRDefault="00D93FCC">
            <w:pPr>
              <w:rPr>
                <w:del w:id="34060" w:author="瑋婷 徐" w:date="2025-01-03T17:04:00Z" w16du:dateUtc="2025-01-03T09:04:00Z"/>
                <w:rFonts w:ascii="Times New Roman" w:eastAsia="標楷體" w:hAnsi="Times New Roman" w:cs="Times New Roman"/>
              </w:rPr>
              <w:pPrChange w:id="340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17F839" w14:textId="2A4357FC" w:rsidR="00D93FCC" w:rsidDel="003C19C7" w:rsidRDefault="002435EC">
            <w:pPr>
              <w:rPr>
                <w:del w:id="34062" w:author="瑋婷 徐" w:date="2025-01-03T17:04:00Z" w16du:dateUtc="2025-01-03T09:04:00Z"/>
                <w:rFonts w:ascii="Times New Roman" w:eastAsia="標楷體" w:hAnsi="Times New Roman" w:cs="Times New Roman"/>
              </w:rPr>
              <w:pPrChange w:id="34063" w:author="瑋婷 徐" w:date="2025-01-03T17:04:00Z" w16du:dateUtc="2025-01-03T09:04:00Z">
                <w:pPr>
                  <w:spacing w:line="276" w:lineRule="auto"/>
                  <w:jc w:val="center"/>
                </w:pPr>
              </w:pPrChange>
            </w:pPr>
            <w:del w:id="34064"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639AA1EF" w14:textId="74932474" w:rsidR="00D93FCC" w:rsidDel="003C19C7" w:rsidRDefault="00D93FCC">
            <w:pPr>
              <w:rPr>
                <w:del w:id="34065" w:author="瑋婷 徐" w:date="2025-01-03T17:04:00Z" w16du:dateUtc="2025-01-03T09:04:00Z"/>
                <w:rFonts w:ascii="Times New Roman" w:eastAsia="標楷體" w:hAnsi="Times New Roman" w:cs="Times New Roman"/>
              </w:rPr>
              <w:pPrChange w:id="340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4337FF" w14:textId="79BFE2AF" w:rsidR="00D93FCC" w:rsidDel="003C19C7" w:rsidRDefault="002435EC">
            <w:pPr>
              <w:rPr>
                <w:del w:id="34067" w:author="瑋婷 徐" w:date="2025-01-03T17:04:00Z" w16du:dateUtc="2025-01-03T09:04:00Z"/>
                <w:rFonts w:ascii="Times New Roman" w:eastAsia="標楷體" w:hAnsi="Times New Roman" w:cs="Times New Roman"/>
              </w:rPr>
              <w:pPrChange w:id="34068" w:author="瑋婷 徐" w:date="2025-01-03T17:04:00Z" w16du:dateUtc="2025-01-03T09:04:00Z">
                <w:pPr>
                  <w:spacing w:line="276" w:lineRule="auto"/>
                  <w:jc w:val="center"/>
                </w:pPr>
              </w:pPrChange>
            </w:pPr>
            <w:del w:id="340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3C81A3D" w14:textId="2AF56485" w:rsidR="00D93FCC" w:rsidDel="003C19C7" w:rsidRDefault="002435EC">
            <w:pPr>
              <w:rPr>
                <w:del w:id="34070" w:author="瑋婷 徐" w:date="2025-01-03T17:04:00Z" w16du:dateUtc="2025-01-03T09:04:00Z"/>
                <w:rFonts w:ascii="Times New Roman" w:eastAsia="標楷體" w:hAnsi="Times New Roman" w:cs="Times New Roman"/>
              </w:rPr>
              <w:pPrChange w:id="34071" w:author="瑋婷 徐" w:date="2025-01-03T17:04:00Z" w16du:dateUtc="2025-01-03T09:04:00Z">
                <w:pPr>
                  <w:spacing w:line="276" w:lineRule="auto"/>
                  <w:jc w:val="center"/>
                </w:pPr>
              </w:pPrChange>
            </w:pPr>
            <w:del w:id="3407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EA35F84" w14:textId="5470249C" w:rsidR="00D93FCC" w:rsidDel="003C19C7" w:rsidRDefault="002435EC">
            <w:pPr>
              <w:rPr>
                <w:del w:id="34073" w:author="瑋婷 徐" w:date="2025-01-03T17:04:00Z" w16du:dateUtc="2025-01-03T09:04:00Z"/>
                <w:rFonts w:ascii="Times New Roman" w:eastAsia="標楷體" w:hAnsi="Times New Roman" w:cs="Times New Roman"/>
              </w:rPr>
              <w:pPrChange w:id="34074" w:author="瑋婷 徐" w:date="2025-01-03T17:04:00Z" w16du:dateUtc="2025-01-03T09:04:00Z">
                <w:pPr>
                  <w:spacing w:line="276" w:lineRule="auto"/>
                  <w:jc w:val="center"/>
                </w:pPr>
              </w:pPrChange>
            </w:pPr>
            <w:del w:id="340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C941E1F" w14:textId="4A5AAB34" w:rsidR="00D93FCC" w:rsidDel="003C19C7" w:rsidRDefault="002435EC">
            <w:pPr>
              <w:rPr>
                <w:del w:id="34076" w:author="瑋婷 徐" w:date="2025-01-03T17:04:00Z" w16du:dateUtc="2025-01-03T09:04:00Z"/>
                <w:rFonts w:ascii="Times New Roman" w:eastAsia="標楷體" w:hAnsi="Times New Roman" w:cs="Times New Roman"/>
              </w:rPr>
              <w:pPrChange w:id="34077" w:author="瑋婷 徐" w:date="2025-01-03T17:04:00Z" w16du:dateUtc="2025-01-03T09:04:00Z">
                <w:pPr>
                  <w:spacing w:line="276" w:lineRule="auto"/>
                  <w:jc w:val="center"/>
                </w:pPr>
              </w:pPrChange>
            </w:pPr>
            <w:del w:id="3407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9547CED" w14:textId="662548FC" w:rsidR="00D93FCC" w:rsidDel="003C19C7" w:rsidRDefault="002435EC">
            <w:pPr>
              <w:rPr>
                <w:del w:id="34079" w:author="瑋婷 徐" w:date="2025-01-03T17:04:00Z" w16du:dateUtc="2025-01-03T09:04:00Z"/>
                <w:rFonts w:ascii="Times New Roman" w:eastAsia="標楷體" w:hAnsi="Times New Roman" w:cs="Times New Roman"/>
              </w:rPr>
              <w:pPrChange w:id="34080" w:author="瑋婷 徐" w:date="2025-01-03T17:04:00Z" w16du:dateUtc="2025-01-03T09:04:00Z">
                <w:pPr>
                  <w:spacing w:line="276" w:lineRule="auto"/>
                  <w:jc w:val="center"/>
                </w:pPr>
              </w:pPrChange>
            </w:pPr>
            <w:del w:id="3408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9497F12" w14:textId="3F6DE801" w:rsidR="00D93FCC" w:rsidDel="003C19C7" w:rsidRDefault="00D93FCC">
            <w:pPr>
              <w:rPr>
                <w:del w:id="34082" w:author="瑋婷 徐" w:date="2025-01-03T17:04:00Z" w16du:dateUtc="2025-01-03T09:04:00Z"/>
                <w:rFonts w:ascii="Times New Roman" w:eastAsia="標楷體" w:hAnsi="Times New Roman" w:cs="Times New Roman"/>
              </w:rPr>
              <w:pPrChange w:id="3408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39C8964" w14:textId="64AEB817" w:rsidR="00D93FCC" w:rsidDel="003C19C7" w:rsidRDefault="002435EC">
            <w:pPr>
              <w:rPr>
                <w:del w:id="34084" w:author="瑋婷 徐" w:date="2025-01-03T17:04:00Z" w16du:dateUtc="2025-01-03T09:04:00Z"/>
                <w:rFonts w:ascii="Times New Roman" w:eastAsia="標楷體" w:hAnsi="Times New Roman" w:cs="Times New Roman"/>
              </w:rPr>
              <w:pPrChange w:id="34085" w:author="瑋婷 徐" w:date="2025-01-03T17:04:00Z" w16du:dateUtc="2025-01-03T09:04:00Z">
                <w:pPr>
                  <w:spacing w:line="276" w:lineRule="auto"/>
                  <w:jc w:val="center"/>
                </w:pPr>
              </w:pPrChange>
            </w:pPr>
            <w:del w:id="3408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74F8F7B" w14:textId="2F84D5DF" w:rsidR="00D93FCC" w:rsidDel="003C19C7" w:rsidRDefault="002435EC">
            <w:pPr>
              <w:rPr>
                <w:del w:id="34087" w:author="瑋婷 徐" w:date="2025-01-03T17:04:00Z" w16du:dateUtc="2025-01-03T09:04:00Z"/>
                <w:rFonts w:ascii="Times New Roman" w:eastAsia="標楷體" w:hAnsi="Times New Roman" w:cs="Times New Roman"/>
              </w:rPr>
              <w:pPrChange w:id="34088" w:author="瑋婷 徐" w:date="2025-01-03T17:04:00Z" w16du:dateUtc="2025-01-03T09:04:00Z">
                <w:pPr>
                  <w:spacing w:line="276" w:lineRule="auto"/>
                  <w:jc w:val="center"/>
                </w:pPr>
              </w:pPrChange>
            </w:pPr>
            <w:del w:id="340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2402677" w14:textId="2119D67A" w:rsidR="00D93FCC" w:rsidDel="003C19C7" w:rsidRDefault="002435EC">
            <w:pPr>
              <w:rPr>
                <w:del w:id="34090" w:author="瑋婷 徐" w:date="2025-01-03T17:04:00Z" w16du:dateUtc="2025-01-03T09:04:00Z"/>
                <w:rFonts w:ascii="Times New Roman" w:eastAsia="標楷體" w:hAnsi="Times New Roman" w:cs="Times New Roman"/>
              </w:rPr>
              <w:pPrChange w:id="34091" w:author="瑋婷 徐" w:date="2025-01-03T17:04:00Z" w16du:dateUtc="2025-01-03T09:04:00Z">
                <w:pPr>
                  <w:spacing w:line="276" w:lineRule="auto"/>
                  <w:jc w:val="center"/>
                </w:pPr>
              </w:pPrChange>
            </w:pPr>
            <w:del w:id="34092"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21099B1" w14:textId="4D176930" w:rsidR="00D93FCC" w:rsidDel="003C19C7" w:rsidRDefault="002435EC">
            <w:pPr>
              <w:rPr>
                <w:del w:id="34093" w:author="瑋婷 徐" w:date="2025-01-03T17:04:00Z" w16du:dateUtc="2025-01-03T09:04:00Z"/>
                <w:rFonts w:ascii="Times New Roman" w:eastAsia="標楷體" w:hAnsi="Times New Roman" w:cs="Times New Roman"/>
              </w:rPr>
              <w:pPrChange w:id="34094" w:author="瑋婷 徐" w:date="2025-01-03T17:04:00Z" w16du:dateUtc="2025-01-03T09:04:00Z">
                <w:pPr>
                  <w:spacing w:line="276" w:lineRule="auto"/>
                  <w:jc w:val="center"/>
                </w:pPr>
              </w:pPrChange>
            </w:pPr>
            <w:del w:id="34095"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61E4FBCF" w14:textId="148E46F2" w:rsidR="00D93FCC" w:rsidDel="003C19C7" w:rsidRDefault="002435EC">
            <w:pPr>
              <w:rPr>
                <w:del w:id="34096" w:author="瑋婷 徐" w:date="2025-01-03T17:04:00Z" w16du:dateUtc="2025-01-03T09:04:00Z"/>
                <w:rFonts w:ascii="Times New Roman" w:eastAsia="標楷體" w:hAnsi="Times New Roman" w:cs="Times New Roman"/>
              </w:rPr>
              <w:pPrChange w:id="34097" w:author="瑋婷 徐" w:date="2025-01-03T17:04:00Z" w16du:dateUtc="2025-01-03T09:04:00Z">
                <w:pPr>
                  <w:spacing w:line="276" w:lineRule="auto"/>
                  <w:jc w:val="center"/>
                </w:pPr>
              </w:pPrChange>
            </w:pPr>
            <w:del w:id="34098"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02078BD4" w14:textId="709B5352" w:rsidTr="002B07B0">
        <w:trPr>
          <w:cantSplit/>
          <w:jc w:val="center"/>
          <w:del w:id="34099"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2BEB6A69" w14:textId="0AA9D4C0" w:rsidR="00D93FCC" w:rsidDel="003C19C7" w:rsidRDefault="002435EC">
            <w:pPr>
              <w:rPr>
                <w:del w:id="34100" w:author="瑋婷 徐" w:date="2025-01-03T17:04:00Z" w16du:dateUtc="2025-01-03T09:04:00Z"/>
                <w:rFonts w:ascii="Times New Roman" w:eastAsia="標楷體" w:hAnsi="Times New Roman" w:cs="Times New Roman"/>
              </w:rPr>
              <w:pPrChange w:id="34101" w:author="瑋婷 徐" w:date="2025-01-03T17:04:00Z" w16du:dateUtc="2025-01-03T09:04:00Z">
                <w:pPr>
                  <w:spacing w:line="276" w:lineRule="auto"/>
                </w:pPr>
              </w:pPrChange>
            </w:pPr>
            <w:del w:id="34102" w:author="瑋婷 徐" w:date="2025-01-03T17:04:00Z" w16du:dateUtc="2025-01-03T09:04:00Z">
              <w:r w:rsidDel="003C19C7">
                <w:rPr>
                  <w:rFonts w:ascii="Times New Roman" w:eastAsia="標楷體" w:hAnsi="Times New Roman" w:cs="Times New Roman"/>
                  <w:color w:val="000000"/>
                </w:rPr>
                <w:delText>棕面鶯</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015E075B" w14:textId="0D4893A2" w:rsidR="00D93FCC" w:rsidDel="003C19C7" w:rsidRDefault="002435EC">
            <w:pPr>
              <w:rPr>
                <w:del w:id="34103" w:author="瑋婷 徐" w:date="2025-01-03T17:04:00Z" w16du:dateUtc="2025-01-03T09:04:00Z"/>
                <w:rFonts w:ascii="Times New Roman" w:eastAsia="標楷體" w:hAnsi="Times New Roman" w:cs="Times New Roman"/>
                <w:i/>
              </w:rPr>
              <w:pPrChange w:id="34104" w:author="瑋婷 徐" w:date="2025-01-03T17:04:00Z" w16du:dateUtc="2025-01-03T09:04:00Z">
                <w:pPr>
                  <w:spacing w:line="276" w:lineRule="auto"/>
                </w:pPr>
              </w:pPrChange>
            </w:pPr>
            <w:del w:id="34105" w:author="瑋婷 徐" w:date="2025-01-03T17:04:00Z" w16du:dateUtc="2025-01-03T09:04:00Z">
              <w:r w:rsidDel="003C19C7">
                <w:rPr>
                  <w:rFonts w:ascii="Times New Roman" w:eastAsia="標楷體" w:hAnsi="Times New Roman" w:cs="Times New Roman"/>
                  <w:i/>
                  <w:iCs/>
                  <w:color w:val="000000"/>
                </w:rPr>
                <w:delText>Abroscopus albogularis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F4CCCEF" w14:textId="2742E15E" w:rsidR="00D93FCC" w:rsidDel="003C19C7" w:rsidRDefault="002435EC">
            <w:pPr>
              <w:rPr>
                <w:del w:id="34106" w:author="瑋婷 徐" w:date="2025-01-03T17:04:00Z" w16du:dateUtc="2025-01-03T09:04:00Z"/>
                <w:rFonts w:ascii="Times New Roman" w:eastAsia="標楷體" w:hAnsi="Times New Roman" w:cs="Times New Roman"/>
              </w:rPr>
              <w:pPrChange w:id="34107" w:author="瑋婷 徐" w:date="2025-01-03T17:04:00Z" w16du:dateUtc="2025-01-03T09:04:00Z">
                <w:pPr>
                  <w:spacing w:line="276" w:lineRule="auto"/>
                  <w:jc w:val="center"/>
                </w:pPr>
              </w:pPrChange>
            </w:pPr>
            <w:del w:id="34108"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105E9A03" w14:textId="4BCC8F8A" w:rsidR="00D93FCC" w:rsidDel="003C19C7" w:rsidRDefault="00D93FCC">
            <w:pPr>
              <w:rPr>
                <w:del w:id="34109" w:author="瑋婷 徐" w:date="2025-01-03T17:04:00Z" w16du:dateUtc="2025-01-03T09:04:00Z"/>
                <w:rFonts w:ascii="Times New Roman" w:eastAsia="標楷體" w:hAnsi="Times New Roman" w:cs="Times New Roman"/>
              </w:rPr>
              <w:pPrChange w:id="3411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8471203" w14:textId="01AB8A69" w:rsidR="00D93FCC" w:rsidDel="003C19C7" w:rsidRDefault="00D93FCC">
            <w:pPr>
              <w:rPr>
                <w:del w:id="34111" w:author="瑋婷 徐" w:date="2025-01-03T17:04:00Z" w16du:dateUtc="2025-01-03T09:04:00Z"/>
                <w:rFonts w:ascii="Times New Roman" w:eastAsia="標楷體" w:hAnsi="Times New Roman" w:cs="Times New Roman"/>
              </w:rPr>
              <w:pPrChange w:id="3411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98ABFA9" w14:textId="2CE9997D" w:rsidR="00D93FCC" w:rsidDel="003C19C7" w:rsidRDefault="00D93FCC">
            <w:pPr>
              <w:rPr>
                <w:del w:id="34113" w:author="瑋婷 徐" w:date="2025-01-03T17:04:00Z" w16du:dateUtc="2025-01-03T09:04:00Z"/>
                <w:rFonts w:ascii="Times New Roman" w:eastAsia="標楷體" w:hAnsi="Times New Roman" w:cs="Times New Roman"/>
              </w:rPr>
              <w:pPrChange w:id="3411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AE7B24A" w14:textId="18B224DC" w:rsidR="00D93FCC" w:rsidDel="003C19C7" w:rsidRDefault="00D93FCC">
            <w:pPr>
              <w:rPr>
                <w:del w:id="34115" w:author="瑋婷 徐" w:date="2025-01-03T17:04:00Z" w16du:dateUtc="2025-01-03T09:04:00Z"/>
                <w:rFonts w:ascii="Times New Roman" w:eastAsia="標楷體" w:hAnsi="Times New Roman" w:cs="Times New Roman"/>
              </w:rPr>
              <w:pPrChange w:id="3411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5AF94BB" w14:textId="084DA94C" w:rsidR="00D93FCC" w:rsidDel="003C19C7" w:rsidRDefault="002435EC">
            <w:pPr>
              <w:rPr>
                <w:del w:id="34117" w:author="瑋婷 徐" w:date="2025-01-03T17:04:00Z" w16du:dateUtc="2025-01-03T09:04:00Z"/>
                <w:rFonts w:ascii="Times New Roman" w:eastAsia="標楷體" w:hAnsi="Times New Roman" w:cs="Times New Roman"/>
              </w:rPr>
              <w:pPrChange w:id="34118" w:author="瑋婷 徐" w:date="2025-01-03T17:04:00Z" w16du:dateUtc="2025-01-03T09:04:00Z">
                <w:pPr>
                  <w:spacing w:line="276" w:lineRule="auto"/>
                  <w:jc w:val="center"/>
                </w:pPr>
              </w:pPrChange>
            </w:pPr>
            <w:del w:id="3411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3BE9873A" w14:textId="26647CB0" w:rsidR="00D93FCC" w:rsidDel="003C19C7" w:rsidRDefault="00D93FCC">
            <w:pPr>
              <w:rPr>
                <w:del w:id="34120" w:author="瑋婷 徐" w:date="2025-01-03T17:04:00Z" w16du:dateUtc="2025-01-03T09:04:00Z"/>
                <w:rFonts w:ascii="Times New Roman" w:eastAsia="標楷體" w:hAnsi="Times New Roman" w:cs="Times New Roman"/>
              </w:rPr>
              <w:pPrChange w:id="3412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08F585E1" w14:textId="781028A0" w:rsidR="00D93FCC" w:rsidDel="003C19C7" w:rsidRDefault="00D93FCC">
            <w:pPr>
              <w:rPr>
                <w:del w:id="34122" w:author="瑋婷 徐" w:date="2025-01-03T17:04:00Z" w16du:dateUtc="2025-01-03T09:04:00Z"/>
                <w:rFonts w:ascii="Times New Roman" w:eastAsia="標楷體" w:hAnsi="Times New Roman" w:cs="Times New Roman"/>
              </w:rPr>
              <w:pPrChange w:id="3412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E1DB8FE" w14:textId="1EF38746" w:rsidR="00D93FCC" w:rsidDel="003C19C7" w:rsidRDefault="00D93FCC">
            <w:pPr>
              <w:rPr>
                <w:del w:id="34124" w:author="瑋婷 徐" w:date="2025-01-03T17:04:00Z" w16du:dateUtc="2025-01-03T09:04:00Z"/>
                <w:rFonts w:ascii="Times New Roman" w:eastAsia="標楷體" w:hAnsi="Times New Roman" w:cs="Times New Roman"/>
              </w:rPr>
              <w:pPrChange w:id="341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4EC136" w14:textId="7F9959B9" w:rsidR="00D93FCC" w:rsidDel="003C19C7" w:rsidRDefault="00D93FCC">
            <w:pPr>
              <w:rPr>
                <w:del w:id="34126" w:author="瑋婷 徐" w:date="2025-01-03T17:04:00Z" w16du:dateUtc="2025-01-03T09:04:00Z"/>
                <w:rFonts w:ascii="Times New Roman" w:eastAsia="標楷體" w:hAnsi="Times New Roman" w:cs="Times New Roman"/>
              </w:rPr>
              <w:pPrChange w:id="341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5725C3" w14:textId="51EF7E83" w:rsidR="00D93FCC" w:rsidDel="003C19C7" w:rsidRDefault="002435EC">
            <w:pPr>
              <w:rPr>
                <w:del w:id="34128" w:author="瑋婷 徐" w:date="2025-01-03T17:04:00Z" w16du:dateUtc="2025-01-03T09:04:00Z"/>
                <w:rFonts w:ascii="Times New Roman" w:eastAsia="標楷體" w:hAnsi="Times New Roman" w:cs="Times New Roman"/>
              </w:rPr>
              <w:pPrChange w:id="34129" w:author="瑋婷 徐" w:date="2025-01-03T17:04:00Z" w16du:dateUtc="2025-01-03T09:04:00Z">
                <w:pPr>
                  <w:spacing w:line="276" w:lineRule="auto"/>
                  <w:jc w:val="center"/>
                </w:pPr>
              </w:pPrChange>
            </w:pPr>
            <w:del w:id="34130"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3F5067F5" w14:textId="729763F6" w:rsidR="00D93FCC" w:rsidDel="003C19C7" w:rsidRDefault="002435EC">
            <w:pPr>
              <w:rPr>
                <w:del w:id="34131" w:author="瑋婷 徐" w:date="2025-01-03T17:04:00Z" w16du:dateUtc="2025-01-03T09:04:00Z"/>
                <w:rFonts w:ascii="Times New Roman" w:eastAsia="標楷體" w:hAnsi="Times New Roman" w:cs="Times New Roman"/>
              </w:rPr>
              <w:pPrChange w:id="34132" w:author="瑋婷 徐" w:date="2025-01-03T17:04:00Z" w16du:dateUtc="2025-01-03T09:04:00Z">
                <w:pPr>
                  <w:spacing w:line="276" w:lineRule="auto"/>
                  <w:jc w:val="center"/>
                </w:pPr>
              </w:pPrChange>
            </w:pPr>
            <w:del w:id="3413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AB0EBBD" w14:textId="7C43FF51" w:rsidR="00D93FCC" w:rsidDel="003C19C7" w:rsidRDefault="002435EC">
            <w:pPr>
              <w:rPr>
                <w:del w:id="34134" w:author="瑋婷 徐" w:date="2025-01-03T17:04:00Z" w16du:dateUtc="2025-01-03T09:04:00Z"/>
                <w:rFonts w:ascii="Times New Roman" w:eastAsia="標楷體" w:hAnsi="Times New Roman" w:cs="Times New Roman"/>
              </w:rPr>
              <w:pPrChange w:id="34135" w:author="瑋婷 徐" w:date="2025-01-03T17:04:00Z" w16du:dateUtc="2025-01-03T09:04:00Z">
                <w:pPr>
                  <w:spacing w:line="276" w:lineRule="auto"/>
                  <w:jc w:val="center"/>
                </w:pPr>
              </w:pPrChange>
            </w:pPr>
            <w:del w:id="3413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0505AF2" w14:textId="359D2EF6" w:rsidR="00D93FCC" w:rsidDel="003C19C7" w:rsidRDefault="002435EC">
            <w:pPr>
              <w:rPr>
                <w:del w:id="34137" w:author="瑋婷 徐" w:date="2025-01-03T17:04:00Z" w16du:dateUtc="2025-01-03T09:04:00Z"/>
                <w:rFonts w:ascii="Times New Roman" w:eastAsia="標楷體" w:hAnsi="Times New Roman" w:cs="Times New Roman"/>
              </w:rPr>
              <w:pPrChange w:id="34138" w:author="瑋婷 徐" w:date="2025-01-03T17:04:00Z" w16du:dateUtc="2025-01-03T09:04:00Z">
                <w:pPr>
                  <w:spacing w:line="276" w:lineRule="auto"/>
                  <w:jc w:val="center"/>
                </w:pPr>
              </w:pPrChange>
            </w:pPr>
            <w:del w:id="341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BDD2F9" w14:textId="50F58FB6" w:rsidR="00D93FCC" w:rsidDel="003C19C7" w:rsidRDefault="002435EC">
            <w:pPr>
              <w:rPr>
                <w:del w:id="34140" w:author="瑋婷 徐" w:date="2025-01-03T17:04:00Z" w16du:dateUtc="2025-01-03T09:04:00Z"/>
                <w:rFonts w:ascii="Times New Roman" w:eastAsia="標楷體" w:hAnsi="Times New Roman" w:cs="Times New Roman"/>
              </w:rPr>
              <w:pPrChange w:id="34141" w:author="瑋婷 徐" w:date="2025-01-03T17:04:00Z" w16du:dateUtc="2025-01-03T09:04:00Z">
                <w:pPr>
                  <w:spacing w:line="276" w:lineRule="auto"/>
                  <w:jc w:val="center"/>
                </w:pPr>
              </w:pPrChange>
            </w:pPr>
            <w:del w:id="341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E538B39" w14:textId="7C2ED69C" w:rsidR="00D93FCC" w:rsidDel="003C19C7" w:rsidRDefault="002435EC">
            <w:pPr>
              <w:rPr>
                <w:del w:id="34143" w:author="瑋婷 徐" w:date="2025-01-03T17:04:00Z" w16du:dateUtc="2025-01-03T09:04:00Z"/>
                <w:rFonts w:ascii="Times New Roman" w:eastAsia="標楷體" w:hAnsi="Times New Roman" w:cs="Times New Roman"/>
              </w:rPr>
              <w:pPrChange w:id="34144" w:author="瑋婷 徐" w:date="2025-01-03T17:04:00Z" w16du:dateUtc="2025-01-03T09:04:00Z">
                <w:pPr>
                  <w:spacing w:line="276" w:lineRule="auto"/>
                  <w:jc w:val="center"/>
                </w:pPr>
              </w:pPrChange>
            </w:pPr>
            <w:del w:id="341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610F1B6" w14:textId="1A91DE55" w:rsidR="00D93FCC" w:rsidDel="003C19C7" w:rsidRDefault="002435EC">
            <w:pPr>
              <w:rPr>
                <w:del w:id="34146" w:author="瑋婷 徐" w:date="2025-01-03T17:04:00Z" w16du:dateUtc="2025-01-03T09:04:00Z"/>
                <w:rFonts w:ascii="Times New Roman" w:eastAsia="標楷體" w:hAnsi="Times New Roman" w:cs="Times New Roman"/>
              </w:rPr>
              <w:pPrChange w:id="34147" w:author="瑋婷 徐" w:date="2025-01-03T17:04:00Z" w16du:dateUtc="2025-01-03T09:04:00Z">
                <w:pPr>
                  <w:spacing w:line="276" w:lineRule="auto"/>
                  <w:jc w:val="center"/>
                </w:pPr>
              </w:pPrChange>
            </w:pPr>
            <w:del w:id="341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3158B16" w14:textId="690B348C" w:rsidR="00D93FCC" w:rsidDel="003C19C7" w:rsidRDefault="00D93FCC">
            <w:pPr>
              <w:rPr>
                <w:del w:id="34149" w:author="瑋婷 徐" w:date="2025-01-03T17:04:00Z" w16du:dateUtc="2025-01-03T09:04:00Z"/>
                <w:rFonts w:ascii="Times New Roman" w:eastAsia="標楷體" w:hAnsi="Times New Roman" w:cs="Times New Roman"/>
              </w:rPr>
              <w:pPrChange w:id="341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85BF22" w14:textId="0CC7FB44" w:rsidR="00D93FCC" w:rsidDel="003C19C7" w:rsidRDefault="002435EC">
            <w:pPr>
              <w:rPr>
                <w:del w:id="34151" w:author="瑋婷 徐" w:date="2025-01-03T17:04:00Z" w16du:dateUtc="2025-01-03T09:04:00Z"/>
                <w:rFonts w:ascii="Times New Roman" w:eastAsia="標楷體" w:hAnsi="Times New Roman" w:cs="Times New Roman"/>
              </w:rPr>
              <w:pPrChange w:id="34152" w:author="瑋婷 徐" w:date="2025-01-03T17:04:00Z" w16du:dateUtc="2025-01-03T09:04:00Z">
                <w:pPr>
                  <w:spacing w:line="276" w:lineRule="auto"/>
                  <w:jc w:val="center"/>
                </w:pPr>
              </w:pPrChange>
            </w:pPr>
            <w:del w:id="3415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20243CE" w14:textId="6EFF0517" w:rsidR="00D93FCC" w:rsidDel="003C19C7" w:rsidRDefault="00D93FCC">
            <w:pPr>
              <w:rPr>
                <w:del w:id="34154" w:author="瑋婷 徐" w:date="2025-01-03T17:04:00Z" w16du:dateUtc="2025-01-03T09:04:00Z"/>
                <w:rFonts w:ascii="Times New Roman" w:eastAsia="標楷體" w:hAnsi="Times New Roman" w:cs="Times New Roman"/>
              </w:rPr>
              <w:pPrChange w:id="341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F0287A" w14:textId="487335B2" w:rsidR="00D93FCC" w:rsidDel="003C19C7" w:rsidRDefault="00D93FCC">
            <w:pPr>
              <w:rPr>
                <w:del w:id="34156" w:author="瑋婷 徐" w:date="2025-01-03T17:04:00Z" w16du:dateUtc="2025-01-03T09:04:00Z"/>
                <w:rFonts w:ascii="Times New Roman" w:eastAsia="標楷體" w:hAnsi="Times New Roman" w:cs="Times New Roman"/>
              </w:rPr>
              <w:pPrChange w:id="341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4DA6B7" w14:textId="5309651E" w:rsidR="00D93FCC" w:rsidDel="003C19C7" w:rsidRDefault="002435EC">
            <w:pPr>
              <w:rPr>
                <w:del w:id="34158" w:author="瑋婷 徐" w:date="2025-01-03T17:04:00Z" w16du:dateUtc="2025-01-03T09:04:00Z"/>
                <w:rFonts w:ascii="Times New Roman" w:eastAsia="標楷體" w:hAnsi="Times New Roman" w:cs="Times New Roman"/>
              </w:rPr>
              <w:pPrChange w:id="34159" w:author="瑋婷 徐" w:date="2025-01-03T17:04:00Z" w16du:dateUtc="2025-01-03T09:04:00Z">
                <w:pPr>
                  <w:spacing w:line="276" w:lineRule="auto"/>
                  <w:jc w:val="center"/>
                </w:pPr>
              </w:pPrChange>
            </w:pPr>
            <w:del w:id="3416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9017E84" w14:textId="2A7923AA" w:rsidR="00D93FCC" w:rsidDel="003C19C7" w:rsidRDefault="00D93FCC">
            <w:pPr>
              <w:rPr>
                <w:del w:id="34161" w:author="瑋婷 徐" w:date="2025-01-03T17:04:00Z" w16du:dateUtc="2025-01-03T09:04:00Z"/>
                <w:rFonts w:ascii="Times New Roman" w:eastAsia="標楷體" w:hAnsi="Times New Roman" w:cs="Times New Roman"/>
              </w:rPr>
              <w:pPrChange w:id="3416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95F6518" w14:textId="0B3BD971" w:rsidR="00D93FCC" w:rsidDel="003C19C7" w:rsidRDefault="002435EC">
            <w:pPr>
              <w:rPr>
                <w:del w:id="34163" w:author="瑋婷 徐" w:date="2025-01-03T17:04:00Z" w16du:dateUtc="2025-01-03T09:04:00Z"/>
                <w:rFonts w:ascii="Times New Roman" w:eastAsia="標楷體" w:hAnsi="Times New Roman" w:cs="Times New Roman"/>
              </w:rPr>
              <w:pPrChange w:id="34164" w:author="瑋婷 徐" w:date="2025-01-03T17:04:00Z" w16du:dateUtc="2025-01-03T09:04:00Z">
                <w:pPr>
                  <w:spacing w:line="276" w:lineRule="auto"/>
                  <w:jc w:val="center"/>
                </w:pPr>
              </w:pPrChange>
            </w:pPr>
            <w:del w:id="3416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BB62D13" w14:textId="439362AC" w:rsidR="00D93FCC" w:rsidDel="003C19C7" w:rsidRDefault="002435EC">
            <w:pPr>
              <w:rPr>
                <w:del w:id="34166" w:author="瑋婷 徐" w:date="2025-01-03T17:04:00Z" w16du:dateUtc="2025-01-03T09:04:00Z"/>
                <w:rFonts w:ascii="Times New Roman" w:eastAsia="標楷體" w:hAnsi="Times New Roman" w:cs="Times New Roman"/>
              </w:rPr>
              <w:pPrChange w:id="34167" w:author="瑋婷 徐" w:date="2025-01-03T17:04:00Z" w16du:dateUtc="2025-01-03T09:04:00Z">
                <w:pPr>
                  <w:spacing w:line="276" w:lineRule="auto"/>
                  <w:jc w:val="center"/>
                </w:pPr>
              </w:pPrChange>
            </w:pPr>
            <w:del w:id="341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6EC0632" w14:textId="2ECB4125" w:rsidR="00D93FCC" w:rsidDel="003C19C7" w:rsidRDefault="002435EC">
            <w:pPr>
              <w:rPr>
                <w:del w:id="34169" w:author="瑋婷 徐" w:date="2025-01-03T17:04:00Z" w16du:dateUtc="2025-01-03T09:04:00Z"/>
                <w:rFonts w:ascii="Times New Roman" w:eastAsia="標楷體" w:hAnsi="Times New Roman" w:cs="Times New Roman"/>
              </w:rPr>
              <w:pPrChange w:id="34170" w:author="瑋婷 徐" w:date="2025-01-03T17:04:00Z" w16du:dateUtc="2025-01-03T09:04:00Z">
                <w:pPr>
                  <w:spacing w:line="276" w:lineRule="auto"/>
                  <w:jc w:val="center"/>
                </w:pPr>
              </w:pPrChange>
            </w:pPr>
            <w:del w:id="3417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37B69344" w14:textId="468F044E" w:rsidR="00D93FCC" w:rsidDel="003C19C7" w:rsidRDefault="00D93FCC">
            <w:pPr>
              <w:rPr>
                <w:del w:id="34172" w:author="瑋婷 徐" w:date="2025-01-03T17:04:00Z" w16du:dateUtc="2025-01-03T09:04:00Z"/>
                <w:rFonts w:ascii="Times New Roman" w:eastAsia="標楷體" w:hAnsi="Times New Roman" w:cs="Times New Roman"/>
              </w:rPr>
              <w:pPrChange w:id="341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23C6F24" w14:textId="0DF1AA75" w:rsidR="00D93FCC" w:rsidDel="003C19C7" w:rsidRDefault="002435EC">
            <w:pPr>
              <w:rPr>
                <w:del w:id="34174" w:author="瑋婷 徐" w:date="2025-01-03T17:04:00Z" w16du:dateUtc="2025-01-03T09:04:00Z"/>
                <w:rFonts w:ascii="Times New Roman" w:eastAsia="標楷體" w:hAnsi="Times New Roman" w:cs="Times New Roman"/>
              </w:rPr>
              <w:pPrChange w:id="34175" w:author="瑋婷 徐" w:date="2025-01-03T17:04:00Z" w16du:dateUtc="2025-01-03T09:04:00Z">
                <w:pPr>
                  <w:spacing w:line="276" w:lineRule="auto"/>
                  <w:jc w:val="center"/>
                </w:pPr>
              </w:pPrChange>
            </w:pPr>
            <w:del w:id="341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380B74F" w14:textId="24F6DA72" w:rsidR="00D93FCC" w:rsidDel="003C19C7" w:rsidRDefault="002435EC">
            <w:pPr>
              <w:rPr>
                <w:del w:id="34177" w:author="瑋婷 徐" w:date="2025-01-03T17:04:00Z" w16du:dateUtc="2025-01-03T09:04:00Z"/>
                <w:rFonts w:ascii="Times New Roman" w:eastAsia="標楷體" w:hAnsi="Times New Roman" w:cs="Times New Roman"/>
              </w:rPr>
              <w:pPrChange w:id="34178" w:author="瑋婷 徐" w:date="2025-01-03T17:04:00Z" w16du:dateUtc="2025-01-03T09:04:00Z">
                <w:pPr>
                  <w:spacing w:line="276" w:lineRule="auto"/>
                  <w:jc w:val="center"/>
                </w:pPr>
              </w:pPrChange>
            </w:pPr>
            <w:del w:id="341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C0515A9" w14:textId="2D270023" w:rsidR="00D93FCC" w:rsidDel="003C19C7" w:rsidRDefault="00D93FCC">
            <w:pPr>
              <w:rPr>
                <w:del w:id="34180" w:author="瑋婷 徐" w:date="2025-01-03T17:04:00Z" w16du:dateUtc="2025-01-03T09:04:00Z"/>
                <w:rFonts w:ascii="Times New Roman" w:eastAsia="標楷體" w:hAnsi="Times New Roman" w:cs="Times New Roman"/>
              </w:rPr>
              <w:pPrChange w:id="3418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A1CC491" w14:textId="4C3D0572" w:rsidR="00D93FCC" w:rsidDel="003C19C7" w:rsidRDefault="00D93FCC">
            <w:pPr>
              <w:rPr>
                <w:del w:id="34182" w:author="瑋婷 徐" w:date="2025-01-03T17:04:00Z" w16du:dateUtc="2025-01-03T09:04:00Z"/>
                <w:rFonts w:ascii="Times New Roman" w:eastAsia="標楷體" w:hAnsi="Times New Roman" w:cs="Times New Roman"/>
              </w:rPr>
              <w:pPrChange w:id="341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ADD627" w14:textId="5C06D23C" w:rsidR="00D93FCC" w:rsidDel="003C19C7" w:rsidRDefault="00D93FCC">
            <w:pPr>
              <w:rPr>
                <w:del w:id="34184" w:author="瑋婷 徐" w:date="2025-01-03T17:04:00Z" w16du:dateUtc="2025-01-03T09:04:00Z"/>
                <w:rFonts w:ascii="Times New Roman" w:eastAsia="標楷體" w:hAnsi="Times New Roman" w:cs="Times New Roman"/>
              </w:rPr>
              <w:pPrChange w:id="341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FD6A29" w14:textId="0CBC3040" w:rsidR="00D93FCC" w:rsidDel="003C19C7" w:rsidRDefault="00D93FCC">
            <w:pPr>
              <w:rPr>
                <w:del w:id="34186" w:author="瑋婷 徐" w:date="2025-01-03T17:04:00Z" w16du:dateUtc="2025-01-03T09:04:00Z"/>
                <w:rFonts w:ascii="Times New Roman" w:eastAsia="標楷體" w:hAnsi="Times New Roman" w:cs="Times New Roman"/>
              </w:rPr>
              <w:pPrChange w:id="3418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BDE987C" w14:textId="2A93C2AB" w:rsidR="00D93FCC" w:rsidDel="003C19C7" w:rsidRDefault="00D93FCC">
            <w:pPr>
              <w:rPr>
                <w:del w:id="34188" w:author="瑋婷 徐" w:date="2025-01-03T17:04:00Z" w16du:dateUtc="2025-01-03T09:04:00Z"/>
                <w:rFonts w:ascii="Times New Roman" w:eastAsia="標楷體" w:hAnsi="Times New Roman" w:cs="Times New Roman"/>
              </w:rPr>
              <w:pPrChange w:id="3418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58CB4FA" w14:textId="019FF58A" w:rsidR="00D93FCC" w:rsidDel="003C19C7" w:rsidRDefault="00D93FCC">
            <w:pPr>
              <w:rPr>
                <w:del w:id="34190" w:author="瑋婷 徐" w:date="2025-01-03T17:04:00Z" w16du:dateUtc="2025-01-03T09:04:00Z"/>
                <w:rFonts w:ascii="Times New Roman" w:eastAsia="標楷體" w:hAnsi="Times New Roman" w:cs="Times New Roman"/>
              </w:rPr>
              <w:pPrChange w:id="34191" w:author="瑋婷 徐" w:date="2025-01-03T17:04:00Z" w16du:dateUtc="2025-01-03T09:04:00Z">
                <w:pPr>
                  <w:spacing w:line="276" w:lineRule="auto"/>
                  <w:jc w:val="center"/>
                </w:pPr>
              </w:pPrChange>
            </w:pPr>
          </w:p>
        </w:tc>
      </w:tr>
      <w:tr w:rsidR="00000000" w:rsidDel="003C19C7" w14:paraId="3F5C058E" w14:textId="0511A865" w:rsidTr="002B07B0">
        <w:trPr>
          <w:cantSplit/>
          <w:jc w:val="center"/>
          <w:del w:id="34192"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768BEF8C" w14:textId="65BECB5D" w:rsidR="00D93FCC" w:rsidDel="003C19C7" w:rsidRDefault="002435EC">
            <w:pPr>
              <w:rPr>
                <w:del w:id="34193" w:author="瑋婷 徐" w:date="2025-01-03T17:04:00Z" w16du:dateUtc="2025-01-03T09:04:00Z"/>
                <w:rFonts w:ascii="Times New Roman" w:eastAsia="標楷體" w:hAnsi="Times New Roman" w:cs="Times New Roman"/>
              </w:rPr>
              <w:pPrChange w:id="34194" w:author="瑋婷 徐" w:date="2025-01-03T17:04:00Z" w16du:dateUtc="2025-01-03T09:04:00Z">
                <w:pPr>
                  <w:spacing w:line="276" w:lineRule="auto"/>
                </w:pPr>
              </w:pPrChange>
            </w:pPr>
            <w:del w:id="34195" w:author="瑋婷 徐" w:date="2025-01-03T17:04:00Z" w16du:dateUtc="2025-01-03T09:04:00Z">
              <w:r w:rsidDel="003C19C7">
                <w:rPr>
                  <w:rFonts w:ascii="Times New Roman" w:eastAsia="標楷體" w:hAnsi="Times New Roman" w:cs="Times New Roman"/>
                  <w:color w:val="000000"/>
                </w:rPr>
                <w:delText>小鶯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171BC27" w14:textId="2613BDBE" w:rsidR="00D93FCC" w:rsidDel="003C19C7" w:rsidRDefault="002435EC">
            <w:pPr>
              <w:rPr>
                <w:del w:id="34196" w:author="瑋婷 徐" w:date="2025-01-03T17:04:00Z" w16du:dateUtc="2025-01-03T09:04:00Z"/>
                <w:rFonts w:ascii="Times New Roman" w:eastAsia="標楷體" w:hAnsi="Times New Roman" w:cs="Times New Roman"/>
                <w:i/>
              </w:rPr>
              <w:pPrChange w:id="34197" w:author="瑋婷 徐" w:date="2025-01-03T17:04:00Z" w16du:dateUtc="2025-01-03T09:04:00Z">
                <w:pPr>
                  <w:spacing w:line="276" w:lineRule="auto"/>
                </w:pPr>
              </w:pPrChange>
            </w:pPr>
            <w:del w:id="34198" w:author="瑋婷 徐" w:date="2025-01-03T17:04:00Z" w16du:dateUtc="2025-01-03T09:04:00Z">
              <w:r w:rsidDel="003C19C7">
                <w:rPr>
                  <w:rFonts w:ascii="Times New Roman" w:eastAsia="標楷體" w:hAnsi="Times New Roman" w:cs="Times New Roman"/>
                  <w:i/>
                  <w:iCs/>
                  <w:color w:val="000000"/>
                </w:rPr>
                <w:delText>Horornis fortipes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34C2379" w14:textId="5E62D8CB" w:rsidR="00D93FCC" w:rsidDel="003C19C7" w:rsidRDefault="00D93FCC">
            <w:pPr>
              <w:rPr>
                <w:del w:id="34199" w:author="瑋婷 徐" w:date="2025-01-03T17:04:00Z" w16du:dateUtc="2025-01-03T09:04:00Z"/>
                <w:rFonts w:ascii="Times New Roman" w:eastAsia="標楷體" w:hAnsi="Times New Roman" w:cs="Times New Roman"/>
              </w:rPr>
              <w:pPrChange w:id="3420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AF9A3D0" w14:textId="1123DB7C" w:rsidR="00D93FCC" w:rsidDel="003C19C7" w:rsidRDefault="00D93FCC">
            <w:pPr>
              <w:rPr>
                <w:del w:id="34201" w:author="瑋婷 徐" w:date="2025-01-03T17:04:00Z" w16du:dateUtc="2025-01-03T09:04:00Z"/>
                <w:rFonts w:ascii="Times New Roman" w:eastAsia="標楷體" w:hAnsi="Times New Roman" w:cs="Times New Roman"/>
              </w:rPr>
              <w:pPrChange w:id="3420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60E27A6" w14:textId="27A7E191" w:rsidR="00D93FCC" w:rsidDel="003C19C7" w:rsidRDefault="00D93FCC">
            <w:pPr>
              <w:rPr>
                <w:del w:id="34203" w:author="瑋婷 徐" w:date="2025-01-03T17:04:00Z" w16du:dateUtc="2025-01-03T09:04:00Z"/>
                <w:rFonts w:ascii="Times New Roman" w:eastAsia="標楷體" w:hAnsi="Times New Roman" w:cs="Times New Roman"/>
              </w:rPr>
              <w:pPrChange w:id="3420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813D0EB" w14:textId="6E853005" w:rsidR="00D93FCC" w:rsidDel="003C19C7" w:rsidRDefault="00D93FCC">
            <w:pPr>
              <w:rPr>
                <w:del w:id="34205" w:author="瑋婷 徐" w:date="2025-01-03T17:04:00Z" w16du:dateUtc="2025-01-03T09:04:00Z"/>
                <w:rFonts w:ascii="Times New Roman" w:eastAsia="標楷體" w:hAnsi="Times New Roman" w:cs="Times New Roman"/>
              </w:rPr>
              <w:pPrChange w:id="3420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B427107" w14:textId="06902070" w:rsidR="00D93FCC" w:rsidDel="003C19C7" w:rsidRDefault="00D93FCC">
            <w:pPr>
              <w:rPr>
                <w:del w:id="34207" w:author="瑋婷 徐" w:date="2025-01-03T17:04:00Z" w16du:dateUtc="2025-01-03T09:04:00Z"/>
                <w:rFonts w:ascii="Times New Roman" w:eastAsia="標楷體" w:hAnsi="Times New Roman" w:cs="Times New Roman"/>
              </w:rPr>
              <w:pPrChange w:id="3420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EF71972" w14:textId="62391C76" w:rsidR="00D93FCC" w:rsidDel="003C19C7" w:rsidRDefault="00D93FCC">
            <w:pPr>
              <w:rPr>
                <w:del w:id="34209" w:author="瑋婷 徐" w:date="2025-01-03T17:04:00Z" w16du:dateUtc="2025-01-03T09:04:00Z"/>
                <w:rFonts w:ascii="Times New Roman" w:eastAsia="標楷體" w:hAnsi="Times New Roman" w:cs="Times New Roman"/>
              </w:rPr>
              <w:pPrChange w:id="3421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89806A7" w14:textId="4405C86A" w:rsidR="00D93FCC" w:rsidDel="003C19C7" w:rsidRDefault="00D93FCC">
            <w:pPr>
              <w:rPr>
                <w:del w:id="34211" w:author="瑋婷 徐" w:date="2025-01-03T17:04:00Z" w16du:dateUtc="2025-01-03T09:04:00Z"/>
                <w:rFonts w:ascii="Times New Roman" w:eastAsia="標楷體" w:hAnsi="Times New Roman" w:cs="Times New Roman"/>
              </w:rPr>
              <w:pPrChange w:id="3421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B43FF25" w14:textId="2CE6536A" w:rsidR="00D93FCC" w:rsidDel="003C19C7" w:rsidRDefault="00D93FCC">
            <w:pPr>
              <w:rPr>
                <w:del w:id="34213" w:author="瑋婷 徐" w:date="2025-01-03T17:04:00Z" w16du:dateUtc="2025-01-03T09:04:00Z"/>
                <w:rFonts w:ascii="Times New Roman" w:eastAsia="標楷體" w:hAnsi="Times New Roman" w:cs="Times New Roman"/>
              </w:rPr>
              <w:pPrChange w:id="3421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AA01D69" w14:textId="1B1AD93C" w:rsidR="00D93FCC" w:rsidDel="003C19C7" w:rsidRDefault="00D93FCC">
            <w:pPr>
              <w:rPr>
                <w:del w:id="34215" w:author="瑋婷 徐" w:date="2025-01-03T17:04:00Z" w16du:dateUtc="2025-01-03T09:04:00Z"/>
                <w:rFonts w:ascii="Times New Roman" w:eastAsia="標楷體" w:hAnsi="Times New Roman" w:cs="Times New Roman"/>
              </w:rPr>
              <w:pPrChange w:id="342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951F6F" w14:textId="700C9076" w:rsidR="00D93FCC" w:rsidDel="003C19C7" w:rsidRDefault="00D93FCC">
            <w:pPr>
              <w:rPr>
                <w:del w:id="34217" w:author="瑋婷 徐" w:date="2025-01-03T17:04:00Z" w16du:dateUtc="2025-01-03T09:04:00Z"/>
                <w:rFonts w:ascii="Times New Roman" w:eastAsia="標楷體" w:hAnsi="Times New Roman" w:cs="Times New Roman"/>
              </w:rPr>
              <w:pPrChange w:id="342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E3BA72" w14:textId="306DE91E" w:rsidR="00D93FCC" w:rsidDel="003C19C7" w:rsidRDefault="002435EC">
            <w:pPr>
              <w:rPr>
                <w:del w:id="34219" w:author="瑋婷 徐" w:date="2025-01-03T17:04:00Z" w16du:dateUtc="2025-01-03T09:04:00Z"/>
                <w:rFonts w:ascii="Times New Roman" w:eastAsia="標楷體" w:hAnsi="Times New Roman" w:cs="Times New Roman"/>
              </w:rPr>
              <w:pPrChange w:id="34220" w:author="瑋婷 徐" w:date="2025-01-03T17:04:00Z" w16du:dateUtc="2025-01-03T09:04:00Z">
                <w:pPr>
                  <w:spacing w:line="276" w:lineRule="auto"/>
                  <w:jc w:val="center"/>
                </w:pPr>
              </w:pPrChange>
            </w:pPr>
            <w:del w:id="34221"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5746813" w14:textId="0394E64A" w:rsidR="00D93FCC" w:rsidDel="003C19C7" w:rsidRDefault="00D93FCC">
            <w:pPr>
              <w:rPr>
                <w:del w:id="34222" w:author="瑋婷 徐" w:date="2025-01-03T17:04:00Z" w16du:dateUtc="2025-01-03T09:04:00Z"/>
                <w:rFonts w:ascii="Times New Roman" w:eastAsia="標楷體" w:hAnsi="Times New Roman" w:cs="Times New Roman"/>
              </w:rPr>
              <w:pPrChange w:id="342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C997BF" w14:textId="025355D1" w:rsidR="00D93FCC" w:rsidDel="003C19C7" w:rsidRDefault="00D93FCC">
            <w:pPr>
              <w:rPr>
                <w:del w:id="34224" w:author="瑋婷 徐" w:date="2025-01-03T17:04:00Z" w16du:dateUtc="2025-01-03T09:04:00Z"/>
                <w:rFonts w:ascii="Times New Roman" w:eastAsia="標楷體" w:hAnsi="Times New Roman" w:cs="Times New Roman"/>
              </w:rPr>
              <w:pPrChange w:id="342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CF21BA" w14:textId="520FD77D" w:rsidR="00D93FCC" w:rsidDel="003C19C7" w:rsidRDefault="00D93FCC">
            <w:pPr>
              <w:rPr>
                <w:del w:id="34226" w:author="瑋婷 徐" w:date="2025-01-03T17:04:00Z" w16du:dateUtc="2025-01-03T09:04:00Z"/>
                <w:rFonts w:ascii="Times New Roman" w:eastAsia="標楷體" w:hAnsi="Times New Roman" w:cs="Times New Roman"/>
              </w:rPr>
              <w:pPrChange w:id="342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4D9DE8" w14:textId="44CAC8D4" w:rsidR="00D93FCC" w:rsidDel="003C19C7" w:rsidRDefault="00D93FCC">
            <w:pPr>
              <w:rPr>
                <w:del w:id="34228" w:author="瑋婷 徐" w:date="2025-01-03T17:04:00Z" w16du:dateUtc="2025-01-03T09:04:00Z"/>
                <w:rFonts w:ascii="Times New Roman" w:eastAsia="標楷體" w:hAnsi="Times New Roman" w:cs="Times New Roman"/>
              </w:rPr>
              <w:pPrChange w:id="342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AFB61B" w14:textId="32874582" w:rsidR="00D93FCC" w:rsidDel="003C19C7" w:rsidRDefault="00D93FCC">
            <w:pPr>
              <w:rPr>
                <w:del w:id="34230" w:author="瑋婷 徐" w:date="2025-01-03T17:04:00Z" w16du:dateUtc="2025-01-03T09:04:00Z"/>
                <w:rFonts w:ascii="Times New Roman" w:eastAsia="標楷體" w:hAnsi="Times New Roman" w:cs="Times New Roman"/>
              </w:rPr>
              <w:pPrChange w:id="342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EA0811" w14:textId="44CC6BCB" w:rsidR="00D93FCC" w:rsidDel="003C19C7" w:rsidRDefault="002435EC">
            <w:pPr>
              <w:rPr>
                <w:del w:id="34232" w:author="瑋婷 徐" w:date="2025-01-03T17:04:00Z" w16du:dateUtc="2025-01-03T09:04:00Z"/>
                <w:rFonts w:ascii="Times New Roman" w:eastAsia="標楷體" w:hAnsi="Times New Roman" w:cs="Times New Roman"/>
              </w:rPr>
              <w:pPrChange w:id="34233" w:author="瑋婷 徐" w:date="2025-01-03T17:04:00Z" w16du:dateUtc="2025-01-03T09:04:00Z">
                <w:pPr>
                  <w:spacing w:line="276" w:lineRule="auto"/>
                  <w:jc w:val="center"/>
                </w:pPr>
              </w:pPrChange>
            </w:pPr>
            <w:del w:id="342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E446159" w14:textId="7150123A" w:rsidR="00D93FCC" w:rsidDel="003C19C7" w:rsidRDefault="00D93FCC">
            <w:pPr>
              <w:rPr>
                <w:del w:id="34235" w:author="瑋婷 徐" w:date="2025-01-03T17:04:00Z" w16du:dateUtc="2025-01-03T09:04:00Z"/>
                <w:rFonts w:ascii="Times New Roman" w:eastAsia="標楷體" w:hAnsi="Times New Roman" w:cs="Times New Roman"/>
              </w:rPr>
              <w:pPrChange w:id="342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575FD6" w14:textId="27D81FDA" w:rsidR="00D93FCC" w:rsidDel="003C19C7" w:rsidRDefault="00D93FCC">
            <w:pPr>
              <w:rPr>
                <w:del w:id="34237" w:author="瑋婷 徐" w:date="2025-01-03T17:04:00Z" w16du:dateUtc="2025-01-03T09:04:00Z"/>
                <w:rFonts w:ascii="Times New Roman" w:eastAsia="標楷體" w:hAnsi="Times New Roman" w:cs="Times New Roman"/>
              </w:rPr>
              <w:pPrChange w:id="3423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30459AE" w14:textId="294AAD83" w:rsidR="00D93FCC" w:rsidDel="003C19C7" w:rsidRDefault="00D93FCC">
            <w:pPr>
              <w:rPr>
                <w:del w:id="34239" w:author="瑋婷 徐" w:date="2025-01-03T17:04:00Z" w16du:dateUtc="2025-01-03T09:04:00Z"/>
                <w:rFonts w:ascii="Times New Roman" w:eastAsia="標楷體" w:hAnsi="Times New Roman" w:cs="Times New Roman"/>
              </w:rPr>
              <w:pPrChange w:id="342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F11FE2" w14:textId="30EF40B9" w:rsidR="00D93FCC" w:rsidDel="003C19C7" w:rsidRDefault="00D93FCC">
            <w:pPr>
              <w:rPr>
                <w:del w:id="34241" w:author="瑋婷 徐" w:date="2025-01-03T17:04:00Z" w16du:dateUtc="2025-01-03T09:04:00Z"/>
                <w:rFonts w:ascii="Times New Roman" w:eastAsia="標楷體" w:hAnsi="Times New Roman" w:cs="Times New Roman"/>
              </w:rPr>
              <w:pPrChange w:id="342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60F95F" w14:textId="6592D3A5" w:rsidR="00D93FCC" w:rsidDel="003C19C7" w:rsidRDefault="00D93FCC">
            <w:pPr>
              <w:rPr>
                <w:del w:id="34243" w:author="瑋婷 徐" w:date="2025-01-03T17:04:00Z" w16du:dateUtc="2025-01-03T09:04:00Z"/>
                <w:rFonts w:ascii="Times New Roman" w:eastAsia="標楷體" w:hAnsi="Times New Roman" w:cs="Times New Roman"/>
              </w:rPr>
              <w:pPrChange w:id="342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4B7AF1" w14:textId="4CCE43FF" w:rsidR="00D93FCC" w:rsidDel="003C19C7" w:rsidRDefault="00D93FCC">
            <w:pPr>
              <w:rPr>
                <w:del w:id="34245" w:author="瑋婷 徐" w:date="2025-01-03T17:04:00Z" w16du:dateUtc="2025-01-03T09:04:00Z"/>
                <w:rFonts w:ascii="Times New Roman" w:eastAsia="標楷體" w:hAnsi="Times New Roman" w:cs="Times New Roman"/>
              </w:rPr>
              <w:pPrChange w:id="3424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3EB849B1" w14:textId="20136C6C" w:rsidR="00D93FCC" w:rsidDel="003C19C7" w:rsidRDefault="00D93FCC">
            <w:pPr>
              <w:rPr>
                <w:del w:id="34247" w:author="瑋婷 徐" w:date="2025-01-03T17:04:00Z" w16du:dateUtc="2025-01-03T09:04:00Z"/>
                <w:rFonts w:ascii="Times New Roman" w:eastAsia="標楷體" w:hAnsi="Times New Roman" w:cs="Times New Roman"/>
              </w:rPr>
              <w:pPrChange w:id="342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EFD27C" w14:textId="24333C75" w:rsidR="00D93FCC" w:rsidDel="003C19C7" w:rsidRDefault="00D93FCC">
            <w:pPr>
              <w:rPr>
                <w:del w:id="34249" w:author="瑋婷 徐" w:date="2025-01-03T17:04:00Z" w16du:dateUtc="2025-01-03T09:04:00Z"/>
                <w:rFonts w:ascii="Times New Roman" w:eastAsia="標楷體" w:hAnsi="Times New Roman" w:cs="Times New Roman"/>
              </w:rPr>
              <w:pPrChange w:id="342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16AA7F5" w14:textId="5CA32A72" w:rsidR="00D93FCC" w:rsidDel="003C19C7" w:rsidRDefault="00D93FCC">
            <w:pPr>
              <w:rPr>
                <w:del w:id="34251" w:author="瑋婷 徐" w:date="2025-01-03T17:04:00Z" w16du:dateUtc="2025-01-03T09:04:00Z"/>
                <w:rFonts w:ascii="Times New Roman" w:eastAsia="標楷體" w:hAnsi="Times New Roman" w:cs="Times New Roman"/>
              </w:rPr>
              <w:pPrChange w:id="3425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3BA0B5D" w14:textId="7AA03E5D" w:rsidR="00D93FCC" w:rsidDel="003C19C7" w:rsidRDefault="00D93FCC">
            <w:pPr>
              <w:rPr>
                <w:del w:id="34253" w:author="瑋婷 徐" w:date="2025-01-03T17:04:00Z" w16du:dateUtc="2025-01-03T09:04:00Z"/>
                <w:rFonts w:ascii="Times New Roman" w:eastAsia="標楷體" w:hAnsi="Times New Roman" w:cs="Times New Roman"/>
              </w:rPr>
              <w:pPrChange w:id="342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352D2D0" w14:textId="708565A7" w:rsidR="00D93FCC" w:rsidDel="003C19C7" w:rsidRDefault="00D93FCC">
            <w:pPr>
              <w:rPr>
                <w:del w:id="34255" w:author="瑋婷 徐" w:date="2025-01-03T17:04:00Z" w16du:dateUtc="2025-01-03T09:04:00Z"/>
                <w:rFonts w:ascii="Times New Roman" w:eastAsia="標楷體" w:hAnsi="Times New Roman" w:cs="Times New Roman"/>
              </w:rPr>
              <w:pPrChange w:id="342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6E6236" w14:textId="489998DA" w:rsidR="00D93FCC" w:rsidDel="003C19C7" w:rsidRDefault="00D93FCC">
            <w:pPr>
              <w:rPr>
                <w:del w:id="34257" w:author="瑋婷 徐" w:date="2025-01-03T17:04:00Z" w16du:dateUtc="2025-01-03T09:04:00Z"/>
                <w:rFonts w:ascii="Times New Roman" w:eastAsia="標楷體" w:hAnsi="Times New Roman" w:cs="Times New Roman"/>
              </w:rPr>
              <w:pPrChange w:id="342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4BA73A1" w14:textId="07CA2F1B" w:rsidR="00D93FCC" w:rsidDel="003C19C7" w:rsidRDefault="002435EC">
            <w:pPr>
              <w:rPr>
                <w:del w:id="34259" w:author="瑋婷 徐" w:date="2025-01-03T17:04:00Z" w16du:dateUtc="2025-01-03T09:04:00Z"/>
                <w:rFonts w:ascii="Times New Roman" w:eastAsia="標楷體" w:hAnsi="Times New Roman" w:cs="Times New Roman"/>
              </w:rPr>
              <w:pPrChange w:id="34260" w:author="瑋婷 徐" w:date="2025-01-03T17:04:00Z" w16du:dateUtc="2025-01-03T09:04:00Z">
                <w:pPr>
                  <w:spacing w:line="276" w:lineRule="auto"/>
                  <w:jc w:val="center"/>
                </w:pPr>
              </w:pPrChange>
            </w:pPr>
            <w:del w:id="3426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3FF2C24D" w14:textId="727DC0E6" w:rsidR="00D93FCC" w:rsidDel="003C19C7" w:rsidRDefault="00D93FCC">
            <w:pPr>
              <w:rPr>
                <w:del w:id="34262" w:author="瑋婷 徐" w:date="2025-01-03T17:04:00Z" w16du:dateUtc="2025-01-03T09:04:00Z"/>
                <w:rFonts w:ascii="Times New Roman" w:eastAsia="標楷體" w:hAnsi="Times New Roman" w:cs="Times New Roman"/>
              </w:rPr>
              <w:pPrChange w:id="342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F14E381" w14:textId="008596B6" w:rsidR="00D93FCC" w:rsidDel="003C19C7" w:rsidRDefault="002435EC">
            <w:pPr>
              <w:rPr>
                <w:del w:id="34264" w:author="瑋婷 徐" w:date="2025-01-03T17:04:00Z" w16du:dateUtc="2025-01-03T09:04:00Z"/>
                <w:rFonts w:ascii="Times New Roman" w:eastAsia="標楷體" w:hAnsi="Times New Roman" w:cs="Times New Roman"/>
              </w:rPr>
              <w:pPrChange w:id="34265" w:author="瑋婷 徐" w:date="2025-01-03T17:04:00Z" w16du:dateUtc="2025-01-03T09:04:00Z">
                <w:pPr>
                  <w:spacing w:line="276" w:lineRule="auto"/>
                  <w:jc w:val="center"/>
                </w:pPr>
              </w:pPrChange>
            </w:pPr>
            <w:del w:id="342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F68BC68" w14:textId="1FF36FBA" w:rsidR="00D93FCC" w:rsidDel="003C19C7" w:rsidRDefault="00D93FCC">
            <w:pPr>
              <w:rPr>
                <w:del w:id="34267" w:author="瑋婷 徐" w:date="2025-01-03T17:04:00Z" w16du:dateUtc="2025-01-03T09:04:00Z"/>
                <w:rFonts w:ascii="Times New Roman" w:eastAsia="標楷體" w:hAnsi="Times New Roman" w:cs="Times New Roman"/>
              </w:rPr>
              <w:pPrChange w:id="3426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10B4E1" w14:textId="59120178" w:rsidR="00D93FCC" w:rsidDel="003C19C7" w:rsidRDefault="00D93FCC">
            <w:pPr>
              <w:rPr>
                <w:del w:id="34269" w:author="瑋婷 徐" w:date="2025-01-03T17:04:00Z" w16du:dateUtc="2025-01-03T09:04:00Z"/>
                <w:rFonts w:ascii="Times New Roman" w:eastAsia="標楷體" w:hAnsi="Times New Roman" w:cs="Times New Roman"/>
              </w:rPr>
              <w:pPrChange w:id="3427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BF7E014" w14:textId="22CF4834" w:rsidR="00D93FCC" w:rsidDel="003C19C7" w:rsidRDefault="00D93FCC">
            <w:pPr>
              <w:rPr>
                <w:del w:id="34271" w:author="瑋婷 徐" w:date="2025-01-03T17:04:00Z" w16du:dateUtc="2025-01-03T09:04:00Z"/>
                <w:rFonts w:ascii="Times New Roman" w:eastAsia="標楷體" w:hAnsi="Times New Roman" w:cs="Times New Roman"/>
              </w:rPr>
              <w:pPrChange w:id="34272" w:author="瑋婷 徐" w:date="2025-01-03T17:04:00Z" w16du:dateUtc="2025-01-03T09:04:00Z">
                <w:pPr>
                  <w:spacing w:line="276" w:lineRule="auto"/>
                  <w:jc w:val="center"/>
                </w:pPr>
              </w:pPrChange>
            </w:pPr>
          </w:p>
        </w:tc>
      </w:tr>
      <w:tr w:rsidR="00000000" w:rsidDel="003C19C7" w14:paraId="5C85C9C9" w14:textId="0139DADB" w:rsidTr="002B07B0">
        <w:trPr>
          <w:cantSplit/>
          <w:jc w:val="center"/>
          <w:del w:id="34273"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484DEB75" w14:textId="1A0560EA" w:rsidR="00D93FCC" w:rsidDel="003C19C7" w:rsidRDefault="002435EC">
            <w:pPr>
              <w:rPr>
                <w:del w:id="34274" w:author="瑋婷 徐" w:date="2025-01-03T17:04:00Z" w16du:dateUtc="2025-01-03T09:04:00Z"/>
                <w:rFonts w:ascii="Times New Roman" w:eastAsia="標楷體" w:hAnsi="Times New Roman" w:cs="Times New Roman"/>
              </w:rPr>
              <w:pPrChange w:id="34275" w:author="瑋婷 徐" w:date="2025-01-03T17:04:00Z" w16du:dateUtc="2025-01-03T09:04:00Z">
                <w:pPr>
                  <w:spacing w:line="276" w:lineRule="auto"/>
                </w:pPr>
              </w:pPrChange>
            </w:pPr>
            <w:del w:id="34276" w:author="瑋婷 徐" w:date="2025-01-03T17:04:00Z" w16du:dateUtc="2025-01-03T09:04:00Z">
              <w:r w:rsidDel="003C19C7">
                <w:rPr>
                  <w:rFonts w:ascii="Times New Roman" w:eastAsia="標楷體" w:hAnsi="Times New Roman" w:cs="Times New Roman"/>
                  <w:color w:val="000000"/>
                </w:rPr>
                <w:delText>深山鶯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04EBD4B" w14:textId="4205557D" w:rsidR="00D93FCC" w:rsidDel="003C19C7" w:rsidRDefault="002435EC">
            <w:pPr>
              <w:rPr>
                <w:del w:id="34277" w:author="瑋婷 徐" w:date="2025-01-03T17:04:00Z" w16du:dateUtc="2025-01-03T09:04:00Z"/>
                <w:rFonts w:ascii="Times New Roman" w:eastAsia="標楷體" w:hAnsi="Times New Roman" w:cs="Times New Roman"/>
                <w:i/>
              </w:rPr>
              <w:pPrChange w:id="34278" w:author="瑋婷 徐" w:date="2025-01-03T17:04:00Z" w16du:dateUtc="2025-01-03T09:04:00Z">
                <w:pPr>
                  <w:spacing w:line="276" w:lineRule="auto"/>
                </w:pPr>
              </w:pPrChange>
            </w:pPr>
            <w:del w:id="34279" w:author="瑋婷 徐" w:date="2025-01-03T17:04:00Z" w16du:dateUtc="2025-01-03T09:04:00Z">
              <w:r w:rsidDel="003C19C7">
                <w:rPr>
                  <w:rFonts w:ascii="Times New Roman" w:eastAsia="標楷體" w:hAnsi="Times New Roman" w:cs="Times New Roman"/>
                  <w:i/>
                  <w:iCs/>
                  <w:color w:val="000000"/>
                </w:rPr>
                <w:delText>Horornis acanthizoides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7C0E5A1" w14:textId="61AD623E" w:rsidR="00D93FCC" w:rsidDel="003C19C7" w:rsidRDefault="00D93FCC">
            <w:pPr>
              <w:rPr>
                <w:del w:id="34280" w:author="瑋婷 徐" w:date="2025-01-03T17:04:00Z" w16du:dateUtc="2025-01-03T09:04:00Z"/>
                <w:rFonts w:ascii="Times New Roman" w:eastAsia="標楷體" w:hAnsi="Times New Roman" w:cs="Times New Roman"/>
              </w:rPr>
              <w:pPrChange w:id="3428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E35FCDF" w14:textId="539EC973" w:rsidR="00D93FCC" w:rsidDel="003C19C7" w:rsidRDefault="00D93FCC">
            <w:pPr>
              <w:rPr>
                <w:del w:id="34282" w:author="瑋婷 徐" w:date="2025-01-03T17:04:00Z" w16du:dateUtc="2025-01-03T09:04:00Z"/>
                <w:rFonts w:ascii="Times New Roman" w:eastAsia="標楷體" w:hAnsi="Times New Roman" w:cs="Times New Roman"/>
              </w:rPr>
              <w:pPrChange w:id="3428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832D75E" w14:textId="0DA33452" w:rsidR="00D93FCC" w:rsidDel="003C19C7" w:rsidRDefault="00D93FCC">
            <w:pPr>
              <w:rPr>
                <w:del w:id="34284" w:author="瑋婷 徐" w:date="2025-01-03T17:04:00Z" w16du:dateUtc="2025-01-03T09:04:00Z"/>
                <w:rFonts w:ascii="Times New Roman" w:eastAsia="標楷體" w:hAnsi="Times New Roman" w:cs="Times New Roman"/>
              </w:rPr>
              <w:pPrChange w:id="3428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17D219E" w14:textId="491AE4B6" w:rsidR="00D93FCC" w:rsidDel="003C19C7" w:rsidRDefault="00D93FCC">
            <w:pPr>
              <w:rPr>
                <w:del w:id="34286" w:author="瑋婷 徐" w:date="2025-01-03T17:04:00Z" w16du:dateUtc="2025-01-03T09:04:00Z"/>
                <w:rFonts w:ascii="Times New Roman" w:eastAsia="標楷體" w:hAnsi="Times New Roman" w:cs="Times New Roman"/>
              </w:rPr>
              <w:pPrChange w:id="3428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87F7687" w14:textId="27C4F96E" w:rsidR="00D93FCC" w:rsidDel="003C19C7" w:rsidRDefault="00D93FCC">
            <w:pPr>
              <w:rPr>
                <w:del w:id="34288" w:author="瑋婷 徐" w:date="2025-01-03T17:04:00Z" w16du:dateUtc="2025-01-03T09:04:00Z"/>
                <w:rFonts w:ascii="Times New Roman" w:eastAsia="標楷體" w:hAnsi="Times New Roman" w:cs="Times New Roman"/>
              </w:rPr>
              <w:pPrChange w:id="3428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CF2E180" w14:textId="4AA1A63C" w:rsidR="00D93FCC" w:rsidDel="003C19C7" w:rsidRDefault="00D93FCC">
            <w:pPr>
              <w:rPr>
                <w:del w:id="34290" w:author="瑋婷 徐" w:date="2025-01-03T17:04:00Z" w16du:dateUtc="2025-01-03T09:04:00Z"/>
                <w:rFonts w:ascii="Times New Roman" w:eastAsia="標楷體" w:hAnsi="Times New Roman" w:cs="Times New Roman"/>
              </w:rPr>
              <w:pPrChange w:id="3429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C1B7C7" w14:textId="36732B42" w:rsidR="00D93FCC" w:rsidDel="003C19C7" w:rsidRDefault="00D93FCC">
            <w:pPr>
              <w:rPr>
                <w:del w:id="34292" w:author="瑋婷 徐" w:date="2025-01-03T17:04:00Z" w16du:dateUtc="2025-01-03T09:04:00Z"/>
                <w:rFonts w:ascii="Times New Roman" w:eastAsia="標楷體" w:hAnsi="Times New Roman" w:cs="Times New Roman"/>
              </w:rPr>
              <w:pPrChange w:id="3429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EB423B0" w14:textId="2B4476A8" w:rsidR="00D93FCC" w:rsidDel="003C19C7" w:rsidRDefault="002435EC">
            <w:pPr>
              <w:rPr>
                <w:del w:id="34294" w:author="瑋婷 徐" w:date="2025-01-03T17:04:00Z" w16du:dateUtc="2025-01-03T09:04:00Z"/>
                <w:rFonts w:ascii="Times New Roman" w:eastAsia="標楷體" w:hAnsi="Times New Roman" w:cs="Times New Roman"/>
              </w:rPr>
              <w:pPrChange w:id="34295" w:author="瑋婷 徐" w:date="2025-01-03T17:04:00Z" w16du:dateUtc="2025-01-03T09:04:00Z">
                <w:pPr>
                  <w:spacing w:line="276" w:lineRule="auto"/>
                  <w:jc w:val="center"/>
                </w:pPr>
              </w:pPrChange>
            </w:pPr>
            <w:del w:id="34296"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1FC9DAFA" w14:textId="7C88CEFD" w:rsidR="00D93FCC" w:rsidDel="003C19C7" w:rsidRDefault="00D93FCC">
            <w:pPr>
              <w:rPr>
                <w:del w:id="34297" w:author="瑋婷 徐" w:date="2025-01-03T17:04:00Z" w16du:dateUtc="2025-01-03T09:04:00Z"/>
                <w:rFonts w:ascii="Times New Roman" w:eastAsia="標楷體" w:hAnsi="Times New Roman" w:cs="Times New Roman"/>
              </w:rPr>
              <w:pPrChange w:id="342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E2599A" w14:textId="2779B673" w:rsidR="00D93FCC" w:rsidDel="003C19C7" w:rsidRDefault="00D93FCC">
            <w:pPr>
              <w:rPr>
                <w:del w:id="34299" w:author="瑋婷 徐" w:date="2025-01-03T17:04:00Z" w16du:dateUtc="2025-01-03T09:04:00Z"/>
                <w:rFonts w:ascii="Times New Roman" w:eastAsia="標楷體" w:hAnsi="Times New Roman" w:cs="Times New Roman"/>
              </w:rPr>
              <w:pPrChange w:id="343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F9425F1" w14:textId="03591B0B" w:rsidR="00D93FCC" w:rsidDel="003C19C7" w:rsidRDefault="00D93FCC">
            <w:pPr>
              <w:rPr>
                <w:del w:id="34301" w:author="瑋婷 徐" w:date="2025-01-03T17:04:00Z" w16du:dateUtc="2025-01-03T09:04:00Z"/>
                <w:rFonts w:ascii="Times New Roman" w:eastAsia="標楷體" w:hAnsi="Times New Roman" w:cs="Times New Roman"/>
              </w:rPr>
              <w:pPrChange w:id="3430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1803C7B" w14:textId="0C6F307E" w:rsidR="00D93FCC" w:rsidDel="003C19C7" w:rsidRDefault="00D93FCC">
            <w:pPr>
              <w:rPr>
                <w:del w:id="34303" w:author="瑋婷 徐" w:date="2025-01-03T17:04:00Z" w16du:dateUtc="2025-01-03T09:04:00Z"/>
                <w:rFonts w:ascii="Times New Roman" w:eastAsia="標楷體" w:hAnsi="Times New Roman" w:cs="Times New Roman"/>
              </w:rPr>
              <w:pPrChange w:id="343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9D21C8" w14:textId="50B1EB2E" w:rsidR="00D93FCC" w:rsidDel="003C19C7" w:rsidRDefault="002435EC">
            <w:pPr>
              <w:rPr>
                <w:del w:id="34305" w:author="瑋婷 徐" w:date="2025-01-03T17:04:00Z" w16du:dateUtc="2025-01-03T09:04:00Z"/>
                <w:rFonts w:ascii="Times New Roman" w:eastAsia="標楷體" w:hAnsi="Times New Roman" w:cs="Times New Roman"/>
              </w:rPr>
              <w:pPrChange w:id="34306" w:author="瑋婷 徐" w:date="2025-01-03T17:04:00Z" w16du:dateUtc="2025-01-03T09:04:00Z">
                <w:pPr>
                  <w:spacing w:line="276" w:lineRule="auto"/>
                  <w:jc w:val="center"/>
                </w:pPr>
              </w:pPrChange>
            </w:pPr>
            <w:del w:id="3430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A25F375" w14:textId="549813A9" w:rsidR="00D93FCC" w:rsidDel="003C19C7" w:rsidRDefault="00D93FCC">
            <w:pPr>
              <w:rPr>
                <w:del w:id="34308" w:author="瑋婷 徐" w:date="2025-01-03T17:04:00Z" w16du:dateUtc="2025-01-03T09:04:00Z"/>
                <w:rFonts w:ascii="Times New Roman" w:eastAsia="標楷體" w:hAnsi="Times New Roman" w:cs="Times New Roman"/>
              </w:rPr>
              <w:pPrChange w:id="343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F9CECF" w14:textId="69370CF7" w:rsidR="00D93FCC" w:rsidDel="003C19C7" w:rsidRDefault="00D93FCC">
            <w:pPr>
              <w:rPr>
                <w:del w:id="34310" w:author="瑋婷 徐" w:date="2025-01-03T17:04:00Z" w16du:dateUtc="2025-01-03T09:04:00Z"/>
                <w:rFonts w:ascii="Times New Roman" w:eastAsia="標楷體" w:hAnsi="Times New Roman" w:cs="Times New Roman"/>
              </w:rPr>
              <w:pPrChange w:id="343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7FA60E" w14:textId="18199C97" w:rsidR="00D93FCC" w:rsidDel="003C19C7" w:rsidRDefault="002435EC">
            <w:pPr>
              <w:rPr>
                <w:del w:id="34312" w:author="瑋婷 徐" w:date="2025-01-03T17:04:00Z" w16du:dateUtc="2025-01-03T09:04:00Z"/>
                <w:rFonts w:ascii="Times New Roman" w:eastAsia="標楷體" w:hAnsi="Times New Roman" w:cs="Times New Roman"/>
              </w:rPr>
              <w:pPrChange w:id="34313" w:author="瑋婷 徐" w:date="2025-01-03T17:04:00Z" w16du:dateUtc="2025-01-03T09:04:00Z">
                <w:pPr>
                  <w:spacing w:line="276" w:lineRule="auto"/>
                  <w:jc w:val="center"/>
                </w:pPr>
              </w:pPrChange>
            </w:pPr>
            <w:del w:id="343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A122C2B" w14:textId="29991D1B" w:rsidR="00D93FCC" w:rsidDel="003C19C7" w:rsidRDefault="00D93FCC">
            <w:pPr>
              <w:rPr>
                <w:del w:id="34315" w:author="瑋婷 徐" w:date="2025-01-03T17:04:00Z" w16du:dateUtc="2025-01-03T09:04:00Z"/>
                <w:rFonts w:ascii="Times New Roman" w:eastAsia="標楷體" w:hAnsi="Times New Roman" w:cs="Times New Roman"/>
              </w:rPr>
              <w:pPrChange w:id="343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6355999" w14:textId="71FE5CE3" w:rsidR="00D93FCC" w:rsidDel="003C19C7" w:rsidRDefault="00D93FCC">
            <w:pPr>
              <w:rPr>
                <w:del w:id="34317" w:author="瑋婷 徐" w:date="2025-01-03T17:04:00Z" w16du:dateUtc="2025-01-03T09:04:00Z"/>
                <w:rFonts w:ascii="Times New Roman" w:eastAsia="標楷體" w:hAnsi="Times New Roman" w:cs="Times New Roman"/>
              </w:rPr>
              <w:pPrChange w:id="343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BAEC3E" w14:textId="463E66A0" w:rsidR="00D93FCC" w:rsidDel="003C19C7" w:rsidRDefault="00D93FCC">
            <w:pPr>
              <w:rPr>
                <w:del w:id="34319" w:author="瑋婷 徐" w:date="2025-01-03T17:04:00Z" w16du:dateUtc="2025-01-03T09:04:00Z"/>
                <w:rFonts w:ascii="Times New Roman" w:eastAsia="標楷體" w:hAnsi="Times New Roman" w:cs="Times New Roman"/>
              </w:rPr>
              <w:pPrChange w:id="3432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905E010" w14:textId="62F3F332" w:rsidR="00D93FCC" w:rsidDel="003C19C7" w:rsidRDefault="00D93FCC">
            <w:pPr>
              <w:rPr>
                <w:del w:id="34321" w:author="瑋婷 徐" w:date="2025-01-03T17:04:00Z" w16du:dateUtc="2025-01-03T09:04:00Z"/>
                <w:rFonts w:ascii="Times New Roman" w:eastAsia="標楷體" w:hAnsi="Times New Roman" w:cs="Times New Roman"/>
              </w:rPr>
              <w:pPrChange w:id="343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171A1FA" w14:textId="43C5B4A8" w:rsidR="00D93FCC" w:rsidDel="003C19C7" w:rsidRDefault="00D93FCC">
            <w:pPr>
              <w:rPr>
                <w:del w:id="34323" w:author="瑋婷 徐" w:date="2025-01-03T17:04:00Z" w16du:dateUtc="2025-01-03T09:04:00Z"/>
                <w:rFonts w:ascii="Times New Roman" w:eastAsia="標楷體" w:hAnsi="Times New Roman" w:cs="Times New Roman"/>
              </w:rPr>
              <w:pPrChange w:id="343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5FB755" w14:textId="169EAC10" w:rsidR="00D93FCC" w:rsidDel="003C19C7" w:rsidRDefault="002435EC">
            <w:pPr>
              <w:rPr>
                <w:del w:id="34325" w:author="瑋婷 徐" w:date="2025-01-03T17:04:00Z" w16du:dateUtc="2025-01-03T09:04:00Z"/>
                <w:rFonts w:ascii="Times New Roman" w:eastAsia="標楷體" w:hAnsi="Times New Roman" w:cs="Times New Roman"/>
              </w:rPr>
              <w:pPrChange w:id="34326" w:author="瑋婷 徐" w:date="2025-01-03T17:04:00Z" w16du:dateUtc="2025-01-03T09:04:00Z">
                <w:pPr>
                  <w:spacing w:line="276" w:lineRule="auto"/>
                  <w:jc w:val="center"/>
                </w:pPr>
              </w:pPrChange>
            </w:pPr>
            <w:del w:id="3432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609049B" w14:textId="603BA938" w:rsidR="00D93FCC" w:rsidDel="003C19C7" w:rsidRDefault="00D93FCC">
            <w:pPr>
              <w:rPr>
                <w:del w:id="34328" w:author="瑋婷 徐" w:date="2025-01-03T17:04:00Z" w16du:dateUtc="2025-01-03T09:04:00Z"/>
                <w:rFonts w:ascii="Times New Roman" w:eastAsia="標楷體" w:hAnsi="Times New Roman" w:cs="Times New Roman"/>
              </w:rPr>
              <w:pPrChange w:id="3432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3028827" w14:textId="6BD7A727" w:rsidR="00D93FCC" w:rsidDel="003C19C7" w:rsidRDefault="00D93FCC">
            <w:pPr>
              <w:rPr>
                <w:del w:id="34330" w:author="瑋婷 徐" w:date="2025-01-03T17:04:00Z" w16du:dateUtc="2025-01-03T09:04:00Z"/>
                <w:rFonts w:ascii="Times New Roman" w:eastAsia="標楷體" w:hAnsi="Times New Roman" w:cs="Times New Roman"/>
              </w:rPr>
              <w:pPrChange w:id="343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2DEB7A" w14:textId="4B346CE4" w:rsidR="00D93FCC" w:rsidDel="003C19C7" w:rsidRDefault="00D93FCC">
            <w:pPr>
              <w:rPr>
                <w:del w:id="34332" w:author="瑋婷 徐" w:date="2025-01-03T17:04:00Z" w16du:dateUtc="2025-01-03T09:04:00Z"/>
                <w:rFonts w:ascii="Times New Roman" w:eastAsia="標楷體" w:hAnsi="Times New Roman" w:cs="Times New Roman"/>
              </w:rPr>
              <w:pPrChange w:id="343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AF80B5" w14:textId="35424C0F" w:rsidR="00D93FCC" w:rsidDel="003C19C7" w:rsidRDefault="00D93FCC">
            <w:pPr>
              <w:rPr>
                <w:del w:id="34334" w:author="瑋婷 徐" w:date="2025-01-03T17:04:00Z" w16du:dateUtc="2025-01-03T09:04:00Z"/>
                <w:rFonts w:ascii="Times New Roman" w:eastAsia="標楷體" w:hAnsi="Times New Roman" w:cs="Times New Roman"/>
              </w:rPr>
              <w:pPrChange w:id="3433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EE99458" w14:textId="4B6C9E23" w:rsidR="00D93FCC" w:rsidDel="003C19C7" w:rsidRDefault="00D93FCC">
            <w:pPr>
              <w:rPr>
                <w:del w:id="34336" w:author="瑋婷 徐" w:date="2025-01-03T17:04:00Z" w16du:dateUtc="2025-01-03T09:04:00Z"/>
                <w:rFonts w:ascii="Times New Roman" w:eastAsia="標楷體" w:hAnsi="Times New Roman" w:cs="Times New Roman"/>
              </w:rPr>
              <w:pPrChange w:id="343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ECBFB8" w14:textId="20FB7185" w:rsidR="00D93FCC" w:rsidDel="003C19C7" w:rsidRDefault="00D93FCC">
            <w:pPr>
              <w:rPr>
                <w:del w:id="34338" w:author="瑋婷 徐" w:date="2025-01-03T17:04:00Z" w16du:dateUtc="2025-01-03T09:04:00Z"/>
                <w:rFonts w:ascii="Times New Roman" w:eastAsia="標楷體" w:hAnsi="Times New Roman" w:cs="Times New Roman"/>
              </w:rPr>
              <w:pPrChange w:id="343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83E830" w14:textId="693EB5C2" w:rsidR="00D93FCC" w:rsidDel="003C19C7" w:rsidRDefault="00D93FCC">
            <w:pPr>
              <w:rPr>
                <w:del w:id="34340" w:author="瑋婷 徐" w:date="2025-01-03T17:04:00Z" w16du:dateUtc="2025-01-03T09:04:00Z"/>
                <w:rFonts w:ascii="Times New Roman" w:eastAsia="標楷體" w:hAnsi="Times New Roman" w:cs="Times New Roman"/>
              </w:rPr>
              <w:pPrChange w:id="343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6F33F6" w14:textId="25CFC764" w:rsidR="00D93FCC" w:rsidDel="003C19C7" w:rsidRDefault="00D93FCC">
            <w:pPr>
              <w:rPr>
                <w:del w:id="34342" w:author="瑋婷 徐" w:date="2025-01-03T17:04:00Z" w16du:dateUtc="2025-01-03T09:04:00Z"/>
                <w:rFonts w:ascii="Times New Roman" w:eastAsia="標楷體" w:hAnsi="Times New Roman" w:cs="Times New Roman"/>
              </w:rPr>
              <w:pPrChange w:id="3434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291286" w14:textId="2F212118" w:rsidR="00D93FCC" w:rsidDel="003C19C7" w:rsidRDefault="00D93FCC">
            <w:pPr>
              <w:rPr>
                <w:del w:id="34344" w:author="瑋婷 徐" w:date="2025-01-03T17:04:00Z" w16du:dateUtc="2025-01-03T09:04:00Z"/>
                <w:rFonts w:ascii="Times New Roman" w:eastAsia="標楷體" w:hAnsi="Times New Roman" w:cs="Times New Roman"/>
              </w:rPr>
              <w:pPrChange w:id="343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4B88B53" w14:textId="24FF606D" w:rsidR="00D93FCC" w:rsidDel="003C19C7" w:rsidRDefault="00D93FCC">
            <w:pPr>
              <w:rPr>
                <w:del w:id="34346" w:author="瑋婷 徐" w:date="2025-01-03T17:04:00Z" w16du:dateUtc="2025-01-03T09:04:00Z"/>
                <w:rFonts w:ascii="Times New Roman" w:eastAsia="標楷體" w:hAnsi="Times New Roman" w:cs="Times New Roman"/>
              </w:rPr>
              <w:pPrChange w:id="343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6C5D787" w14:textId="7422ECBE" w:rsidR="00D93FCC" w:rsidDel="003C19C7" w:rsidRDefault="00D93FCC">
            <w:pPr>
              <w:rPr>
                <w:del w:id="34348" w:author="瑋婷 徐" w:date="2025-01-03T17:04:00Z" w16du:dateUtc="2025-01-03T09:04:00Z"/>
                <w:rFonts w:ascii="Times New Roman" w:eastAsia="標楷體" w:hAnsi="Times New Roman" w:cs="Times New Roman"/>
              </w:rPr>
              <w:pPrChange w:id="3434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EA30EE" w14:textId="7AE1293C" w:rsidR="00D93FCC" w:rsidDel="003C19C7" w:rsidRDefault="00D93FCC">
            <w:pPr>
              <w:rPr>
                <w:del w:id="34350" w:author="瑋婷 徐" w:date="2025-01-03T17:04:00Z" w16du:dateUtc="2025-01-03T09:04:00Z"/>
                <w:rFonts w:ascii="Times New Roman" w:eastAsia="標楷體" w:hAnsi="Times New Roman" w:cs="Times New Roman"/>
              </w:rPr>
              <w:pPrChange w:id="3435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96400F7" w14:textId="2AF7D883" w:rsidR="00D93FCC" w:rsidDel="003C19C7" w:rsidRDefault="00D93FCC">
            <w:pPr>
              <w:rPr>
                <w:del w:id="34352" w:author="瑋婷 徐" w:date="2025-01-03T17:04:00Z" w16du:dateUtc="2025-01-03T09:04:00Z"/>
                <w:rFonts w:ascii="Times New Roman" w:eastAsia="標楷體" w:hAnsi="Times New Roman" w:cs="Times New Roman"/>
              </w:rPr>
              <w:pPrChange w:id="34353" w:author="瑋婷 徐" w:date="2025-01-03T17:04:00Z" w16du:dateUtc="2025-01-03T09:04:00Z">
                <w:pPr>
                  <w:spacing w:line="276" w:lineRule="auto"/>
                  <w:jc w:val="center"/>
                </w:pPr>
              </w:pPrChange>
            </w:pPr>
          </w:p>
        </w:tc>
      </w:tr>
      <w:tr w:rsidR="00000000" w:rsidDel="003C19C7" w14:paraId="5DC5B5B3" w14:textId="0F7E28F6" w:rsidTr="002B07B0">
        <w:trPr>
          <w:cantSplit/>
          <w:jc w:val="center"/>
          <w:del w:id="34354"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139B1DDB" w14:textId="0FE7381C" w:rsidR="00D93FCC" w:rsidDel="003C19C7" w:rsidRDefault="002435EC">
            <w:pPr>
              <w:rPr>
                <w:del w:id="34355" w:author="瑋婷 徐" w:date="2025-01-03T17:04:00Z" w16du:dateUtc="2025-01-03T09:04:00Z"/>
                <w:rFonts w:ascii="Times New Roman" w:eastAsia="標楷體" w:hAnsi="Times New Roman" w:cs="Times New Roman"/>
              </w:rPr>
              <w:pPrChange w:id="34356" w:author="瑋婷 徐" w:date="2025-01-03T17:04:00Z" w16du:dateUtc="2025-01-03T09:04:00Z">
                <w:pPr>
                  <w:spacing w:line="276" w:lineRule="auto"/>
                </w:pPr>
              </w:pPrChange>
            </w:pPr>
            <w:del w:id="34357" w:author="瑋婷 徐" w:date="2025-01-03T17:04:00Z" w16du:dateUtc="2025-01-03T09:04:00Z">
              <w:r w:rsidDel="003C19C7">
                <w:rPr>
                  <w:rFonts w:ascii="Times New Roman" w:eastAsia="標楷體" w:hAnsi="Times New Roman" w:cs="Times New Roman"/>
                  <w:color w:val="000000"/>
                </w:rPr>
                <w:delText>紅頭山雀</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40D51B5F" w14:textId="69FA989E" w:rsidR="00D93FCC" w:rsidDel="003C19C7" w:rsidRDefault="002435EC">
            <w:pPr>
              <w:rPr>
                <w:del w:id="34358" w:author="瑋婷 徐" w:date="2025-01-03T17:04:00Z" w16du:dateUtc="2025-01-03T09:04:00Z"/>
                <w:rFonts w:ascii="Times New Roman" w:eastAsia="標楷體" w:hAnsi="Times New Roman" w:cs="Times New Roman"/>
                <w:i/>
              </w:rPr>
              <w:pPrChange w:id="34359" w:author="瑋婷 徐" w:date="2025-01-03T17:04:00Z" w16du:dateUtc="2025-01-03T09:04:00Z">
                <w:pPr>
                  <w:spacing w:line="276" w:lineRule="auto"/>
                </w:pPr>
              </w:pPrChange>
            </w:pPr>
            <w:del w:id="34360" w:author="瑋婷 徐" w:date="2025-01-03T17:04:00Z" w16du:dateUtc="2025-01-03T09:04:00Z">
              <w:r w:rsidDel="003C19C7">
                <w:rPr>
                  <w:rFonts w:ascii="Times New Roman" w:eastAsia="標楷體" w:hAnsi="Times New Roman" w:cs="Times New Roman"/>
                  <w:i/>
                  <w:iCs/>
                  <w:color w:val="000000"/>
                </w:rPr>
                <w:delText>Aegithalos concinnus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A87E9EC" w14:textId="4DBDDEBF" w:rsidR="00D93FCC" w:rsidDel="003C19C7" w:rsidRDefault="00D93FCC">
            <w:pPr>
              <w:rPr>
                <w:del w:id="34361" w:author="瑋婷 徐" w:date="2025-01-03T17:04:00Z" w16du:dateUtc="2025-01-03T09:04:00Z"/>
                <w:rFonts w:ascii="Times New Roman" w:eastAsia="標楷體" w:hAnsi="Times New Roman" w:cs="Times New Roman"/>
              </w:rPr>
              <w:pPrChange w:id="3436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B25D77A" w14:textId="0817126B" w:rsidR="00D93FCC" w:rsidDel="003C19C7" w:rsidRDefault="00D93FCC">
            <w:pPr>
              <w:rPr>
                <w:del w:id="34363" w:author="瑋婷 徐" w:date="2025-01-03T17:04:00Z" w16du:dateUtc="2025-01-03T09:04:00Z"/>
                <w:rFonts w:ascii="Times New Roman" w:eastAsia="標楷體" w:hAnsi="Times New Roman" w:cs="Times New Roman"/>
              </w:rPr>
              <w:pPrChange w:id="3436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5C84DDE" w14:textId="782A3BDB" w:rsidR="00D93FCC" w:rsidDel="003C19C7" w:rsidRDefault="00D93FCC">
            <w:pPr>
              <w:rPr>
                <w:del w:id="34365" w:author="瑋婷 徐" w:date="2025-01-03T17:04:00Z" w16du:dateUtc="2025-01-03T09:04:00Z"/>
                <w:rFonts w:ascii="Times New Roman" w:eastAsia="標楷體" w:hAnsi="Times New Roman" w:cs="Times New Roman"/>
              </w:rPr>
              <w:pPrChange w:id="3436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06022BB" w14:textId="0747281D" w:rsidR="00D93FCC" w:rsidDel="003C19C7" w:rsidRDefault="00D93FCC">
            <w:pPr>
              <w:rPr>
                <w:del w:id="34367" w:author="瑋婷 徐" w:date="2025-01-03T17:04:00Z" w16du:dateUtc="2025-01-03T09:04:00Z"/>
                <w:rFonts w:ascii="Times New Roman" w:eastAsia="標楷體" w:hAnsi="Times New Roman" w:cs="Times New Roman"/>
              </w:rPr>
              <w:pPrChange w:id="3436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32114B0" w14:textId="4FDA9536" w:rsidR="00D93FCC" w:rsidDel="003C19C7" w:rsidRDefault="00D93FCC">
            <w:pPr>
              <w:rPr>
                <w:del w:id="34369" w:author="瑋婷 徐" w:date="2025-01-03T17:04:00Z" w16du:dateUtc="2025-01-03T09:04:00Z"/>
                <w:rFonts w:ascii="Times New Roman" w:eastAsia="標楷體" w:hAnsi="Times New Roman" w:cs="Times New Roman"/>
              </w:rPr>
              <w:pPrChange w:id="3437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723529F" w14:textId="0F9B06B2" w:rsidR="00D93FCC" w:rsidDel="003C19C7" w:rsidRDefault="00D93FCC">
            <w:pPr>
              <w:rPr>
                <w:del w:id="34371" w:author="瑋婷 徐" w:date="2025-01-03T17:04:00Z" w16du:dateUtc="2025-01-03T09:04:00Z"/>
                <w:rFonts w:ascii="Times New Roman" w:eastAsia="標楷體" w:hAnsi="Times New Roman" w:cs="Times New Roman"/>
              </w:rPr>
              <w:pPrChange w:id="3437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12565D6" w14:textId="495C987B" w:rsidR="00D93FCC" w:rsidDel="003C19C7" w:rsidRDefault="00D93FCC">
            <w:pPr>
              <w:rPr>
                <w:del w:id="34373" w:author="瑋婷 徐" w:date="2025-01-03T17:04:00Z" w16du:dateUtc="2025-01-03T09:04:00Z"/>
                <w:rFonts w:ascii="Times New Roman" w:eastAsia="標楷體" w:hAnsi="Times New Roman" w:cs="Times New Roman"/>
              </w:rPr>
              <w:pPrChange w:id="3437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2C06C4A" w14:textId="00527AE8" w:rsidR="00D93FCC" w:rsidDel="003C19C7" w:rsidRDefault="00D93FCC">
            <w:pPr>
              <w:rPr>
                <w:del w:id="34375" w:author="瑋婷 徐" w:date="2025-01-03T17:04:00Z" w16du:dateUtc="2025-01-03T09:04:00Z"/>
                <w:rFonts w:ascii="Times New Roman" w:eastAsia="標楷體" w:hAnsi="Times New Roman" w:cs="Times New Roman"/>
              </w:rPr>
              <w:pPrChange w:id="3437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B073528" w14:textId="7741D00C" w:rsidR="00D93FCC" w:rsidDel="003C19C7" w:rsidRDefault="00D93FCC">
            <w:pPr>
              <w:rPr>
                <w:del w:id="34377" w:author="瑋婷 徐" w:date="2025-01-03T17:04:00Z" w16du:dateUtc="2025-01-03T09:04:00Z"/>
                <w:rFonts w:ascii="Times New Roman" w:eastAsia="標楷體" w:hAnsi="Times New Roman" w:cs="Times New Roman"/>
              </w:rPr>
              <w:pPrChange w:id="343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8EE84B" w14:textId="32D75E4A" w:rsidR="00D93FCC" w:rsidDel="003C19C7" w:rsidRDefault="00D93FCC">
            <w:pPr>
              <w:rPr>
                <w:del w:id="34379" w:author="瑋婷 徐" w:date="2025-01-03T17:04:00Z" w16du:dateUtc="2025-01-03T09:04:00Z"/>
                <w:rFonts w:ascii="Times New Roman" w:eastAsia="標楷體" w:hAnsi="Times New Roman" w:cs="Times New Roman"/>
              </w:rPr>
              <w:pPrChange w:id="343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7257E5" w14:textId="0A2DF498" w:rsidR="00D93FCC" w:rsidDel="003C19C7" w:rsidRDefault="002435EC">
            <w:pPr>
              <w:rPr>
                <w:del w:id="34381" w:author="瑋婷 徐" w:date="2025-01-03T17:04:00Z" w16du:dateUtc="2025-01-03T09:04:00Z"/>
                <w:rFonts w:ascii="Times New Roman" w:eastAsia="標楷體" w:hAnsi="Times New Roman" w:cs="Times New Roman"/>
              </w:rPr>
              <w:pPrChange w:id="34382" w:author="瑋婷 徐" w:date="2025-01-03T17:04:00Z" w16du:dateUtc="2025-01-03T09:04:00Z">
                <w:pPr>
                  <w:spacing w:line="276" w:lineRule="auto"/>
                  <w:jc w:val="center"/>
                </w:pPr>
              </w:pPrChange>
            </w:pPr>
            <w:del w:id="34383"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2CA2AD15" w14:textId="341450AE" w:rsidR="00D93FCC" w:rsidDel="003C19C7" w:rsidRDefault="002435EC">
            <w:pPr>
              <w:rPr>
                <w:del w:id="34384" w:author="瑋婷 徐" w:date="2025-01-03T17:04:00Z" w16du:dateUtc="2025-01-03T09:04:00Z"/>
                <w:rFonts w:ascii="Times New Roman" w:eastAsia="標楷體" w:hAnsi="Times New Roman" w:cs="Times New Roman"/>
              </w:rPr>
              <w:pPrChange w:id="34385" w:author="瑋婷 徐" w:date="2025-01-03T17:04:00Z" w16du:dateUtc="2025-01-03T09:04:00Z">
                <w:pPr>
                  <w:spacing w:line="276" w:lineRule="auto"/>
                  <w:jc w:val="center"/>
                </w:pPr>
              </w:pPrChange>
            </w:pPr>
            <w:del w:id="3438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7D6BDA4" w14:textId="506F83E6" w:rsidR="00D93FCC" w:rsidDel="003C19C7" w:rsidRDefault="002435EC">
            <w:pPr>
              <w:rPr>
                <w:del w:id="34387" w:author="瑋婷 徐" w:date="2025-01-03T17:04:00Z" w16du:dateUtc="2025-01-03T09:04:00Z"/>
                <w:rFonts w:ascii="Times New Roman" w:eastAsia="標楷體" w:hAnsi="Times New Roman" w:cs="Times New Roman"/>
              </w:rPr>
              <w:pPrChange w:id="34388" w:author="瑋婷 徐" w:date="2025-01-03T17:04:00Z" w16du:dateUtc="2025-01-03T09:04:00Z">
                <w:pPr>
                  <w:spacing w:line="276" w:lineRule="auto"/>
                  <w:jc w:val="center"/>
                </w:pPr>
              </w:pPrChange>
            </w:pPr>
            <w:del w:id="343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4363391" w14:textId="6123DC1B" w:rsidR="00D93FCC" w:rsidDel="003C19C7" w:rsidRDefault="00D93FCC">
            <w:pPr>
              <w:rPr>
                <w:del w:id="34390" w:author="瑋婷 徐" w:date="2025-01-03T17:04:00Z" w16du:dateUtc="2025-01-03T09:04:00Z"/>
                <w:rFonts w:ascii="Times New Roman" w:eastAsia="標楷體" w:hAnsi="Times New Roman" w:cs="Times New Roman"/>
              </w:rPr>
              <w:pPrChange w:id="343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65063D" w14:textId="37BFD193" w:rsidR="00D93FCC" w:rsidDel="003C19C7" w:rsidRDefault="00D93FCC">
            <w:pPr>
              <w:rPr>
                <w:del w:id="34392" w:author="瑋婷 徐" w:date="2025-01-03T17:04:00Z" w16du:dateUtc="2025-01-03T09:04:00Z"/>
                <w:rFonts w:ascii="Times New Roman" w:eastAsia="標楷體" w:hAnsi="Times New Roman" w:cs="Times New Roman"/>
              </w:rPr>
              <w:pPrChange w:id="343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4AD0D5A" w14:textId="73CB4C51" w:rsidR="00D93FCC" w:rsidDel="003C19C7" w:rsidRDefault="002435EC">
            <w:pPr>
              <w:rPr>
                <w:del w:id="34394" w:author="瑋婷 徐" w:date="2025-01-03T17:04:00Z" w16du:dateUtc="2025-01-03T09:04:00Z"/>
                <w:rFonts w:ascii="Times New Roman" w:eastAsia="標楷體" w:hAnsi="Times New Roman" w:cs="Times New Roman"/>
              </w:rPr>
              <w:pPrChange w:id="34395" w:author="瑋婷 徐" w:date="2025-01-03T17:04:00Z" w16du:dateUtc="2025-01-03T09:04:00Z">
                <w:pPr>
                  <w:spacing w:line="276" w:lineRule="auto"/>
                  <w:jc w:val="center"/>
                </w:pPr>
              </w:pPrChange>
            </w:pPr>
            <w:del w:id="3439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DE62291" w14:textId="626769ED" w:rsidR="00D93FCC" w:rsidDel="003C19C7" w:rsidRDefault="002435EC">
            <w:pPr>
              <w:rPr>
                <w:del w:id="34397" w:author="瑋婷 徐" w:date="2025-01-03T17:04:00Z" w16du:dateUtc="2025-01-03T09:04:00Z"/>
                <w:rFonts w:ascii="Times New Roman" w:eastAsia="標楷體" w:hAnsi="Times New Roman" w:cs="Times New Roman"/>
              </w:rPr>
              <w:pPrChange w:id="34398" w:author="瑋婷 徐" w:date="2025-01-03T17:04:00Z" w16du:dateUtc="2025-01-03T09:04:00Z">
                <w:pPr>
                  <w:spacing w:line="276" w:lineRule="auto"/>
                  <w:jc w:val="center"/>
                </w:pPr>
              </w:pPrChange>
            </w:pPr>
            <w:del w:id="3439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0C8EBAA" w14:textId="345790A6" w:rsidR="00D93FCC" w:rsidDel="003C19C7" w:rsidRDefault="00D93FCC">
            <w:pPr>
              <w:rPr>
                <w:del w:id="34400" w:author="瑋婷 徐" w:date="2025-01-03T17:04:00Z" w16du:dateUtc="2025-01-03T09:04:00Z"/>
                <w:rFonts w:ascii="Times New Roman" w:eastAsia="標楷體" w:hAnsi="Times New Roman" w:cs="Times New Roman"/>
              </w:rPr>
              <w:pPrChange w:id="344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05D48A" w14:textId="3F9B3D4E" w:rsidR="00D93FCC" w:rsidDel="003C19C7" w:rsidRDefault="002435EC">
            <w:pPr>
              <w:rPr>
                <w:del w:id="34402" w:author="瑋婷 徐" w:date="2025-01-03T17:04:00Z" w16du:dateUtc="2025-01-03T09:04:00Z"/>
                <w:rFonts w:ascii="Times New Roman" w:eastAsia="標楷體" w:hAnsi="Times New Roman" w:cs="Times New Roman"/>
              </w:rPr>
              <w:pPrChange w:id="34403" w:author="瑋婷 徐" w:date="2025-01-03T17:04:00Z" w16du:dateUtc="2025-01-03T09:04:00Z">
                <w:pPr>
                  <w:spacing w:line="276" w:lineRule="auto"/>
                  <w:jc w:val="center"/>
                </w:pPr>
              </w:pPrChange>
            </w:pPr>
            <w:del w:id="3440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65B78EAB" w14:textId="418B9F65" w:rsidR="00D93FCC" w:rsidDel="003C19C7" w:rsidRDefault="00D93FCC">
            <w:pPr>
              <w:rPr>
                <w:del w:id="34405" w:author="瑋婷 徐" w:date="2025-01-03T17:04:00Z" w16du:dateUtc="2025-01-03T09:04:00Z"/>
                <w:rFonts w:ascii="Times New Roman" w:eastAsia="標楷體" w:hAnsi="Times New Roman" w:cs="Times New Roman"/>
              </w:rPr>
              <w:pPrChange w:id="344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DE91C79" w14:textId="246EB92A" w:rsidR="00D93FCC" w:rsidDel="003C19C7" w:rsidRDefault="00D93FCC">
            <w:pPr>
              <w:rPr>
                <w:del w:id="34407" w:author="瑋婷 徐" w:date="2025-01-03T17:04:00Z" w16du:dateUtc="2025-01-03T09:04:00Z"/>
                <w:rFonts w:ascii="Times New Roman" w:eastAsia="標楷體" w:hAnsi="Times New Roman" w:cs="Times New Roman"/>
              </w:rPr>
              <w:pPrChange w:id="344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F62C72" w14:textId="46C24112" w:rsidR="00D93FCC" w:rsidDel="003C19C7" w:rsidRDefault="00D93FCC">
            <w:pPr>
              <w:rPr>
                <w:del w:id="34409" w:author="瑋婷 徐" w:date="2025-01-03T17:04:00Z" w16du:dateUtc="2025-01-03T09:04:00Z"/>
                <w:rFonts w:ascii="Times New Roman" w:eastAsia="標楷體" w:hAnsi="Times New Roman" w:cs="Times New Roman"/>
              </w:rPr>
              <w:pPrChange w:id="344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13C6C4" w14:textId="25472DF3" w:rsidR="00D93FCC" w:rsidDel="003C19C7" w:rsidRDefault="00D93FCC">
            <w:pPr>
              <w:rPr>
                <w:del w:id="34411" w:author="瑋婷 徐" w:date="2025-01-03T17:04:00Z" w16du:dateUtc="2025-01-03T09:04:00Z"/>
                <w:rFonts w:ascii="Times New Roman" w:eastAsia="標楷體" w:hAnsi="Times New Roman" w:cs="Times New Roman"/>
              </w:rPr>
              <w:pPrChange w:id="3441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46BD0D45" w14:textId="2F66E25E" w:rsidR="00D93FCC" w:rsidDel="003C19C7" w:rsidRDefault="002435EC">
            <w:pPr>
              <w:rPr>
                <w:del w:id="34413" w:author="瑋婷 徐" w:date="2025-01-03T17:04:00Z" w16du:dateUtc="2025-01-03T09:04:00Z"/>
                <w:rFonts w:ascii="Times New Roman" w:eastAsia="標楷體" w:hAnsi="Times New Roman" w:cs="Times New Roman"/>
              </w:rPr>
              <w:pPrChange w:id="34414" w:author="瑋婷 徐" w:date="2025-01-03T17:04:00Z" w16du:dateUtc="2025-01-03T09:04:00Z">
                <w:pPr>
                  <w:spacing w:line="276" w:lineRule="auto"/>
                  <w:jc w:val="center"/>
                </w:pPr>
              </w:pPrChange>
            </w:pPr>
            <w:del w:id="344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DB2E628" w14:textId="1906EEDE" w:rsidR="00D93FCC" w:rsidDel="003C19C7" w:rsidRDefault="00D93FCC">
            <w:pPr>
              <w:rPr>
                <w:del w:id="34416" w:author="瑋婷 徐" w:date="2025-01-03T17:04:00Z" w16du:dateUtc="2025-01-03T09:04:00Z"/>
                <w:rFonts w:ascii="Times New Roman" w:eastAsia="標楷體" w:hAnsi="Times New Roman" w:cs="Times New Roman"/>
              </w:rPr>
              <w:pPrChange w:id="344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34816C" w14:textId="3A066F66" w:rsidR="00D93FCC" w:rsidDel="003C19C7" w:rsidRDefault="00D93FCC">
            <w:pPr>
              <w:rPr>
                <w:del w:id="34418" w:author="瑋婷 徐" w:date="2025-01-03T17:04:00Z" w16du:dateUtc="2025-01-03T09:04:00Z"/>
                <w:rFonts w:ascii="Times New Roman" w:eastAsia="標楷體" w:hAnsi="Times New Roman" w:cs="Times New Roman"/>
              </w:rPr>
              <w:pPrChange w:id="3441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055CD80" w14:textId="23EC711A" w:rsidR="00D93FCC" w:rsidDel="003C19C7" w:rsidRDefault="00D93FCC">
            <w:pPr>
              <w:rPr>
                <w:del w:id="34420" w:author="瑋婷 徐" w:date="2025-01-03T17:04:00Z" w16du:dateUtc="2025-01-03T09:04:00Z"/>
                <w:rFonts w:ascii="Times New Roman" w:eastAsia="標楷體" w:hAnsi="Times New Roman" w:cs="Times New Roman"/>
              </w:rPr>
              <w:pPrChange w:id="344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B962FD" w14:textId="40BBAC24" w:rsidR="00D93FCC" w:rsidDel="003C19C7" w:rsidRDefault="00D93FCC">
            <w:pPr>
              <w:rPr>
                <w:del w:id="34422" w:author="瑋婷 徐" w:date="2025-01-03T17:04:00Z" w16du:dateUtc="2025-01-03T09:04:00Z"/>
                <w:rFonts w:ascii="Times New Roman" w:eastAsia="標楷體" w:hAnsi="Times New Roman" w:cs="Times New Roman"/>
              </w:rPr>
              <w:pPrChange w:id="344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1178CA8" w14:textId="7AC7B5AB" w:rsidR="00D93FCC" w:rsidDel="003C19C7" w:rsidRDefault="00D93FCC">
            <w:pPr>
              <w:rPr>
                <w:del w:id="34424" w:author="瑋婷 徐" w:date="2025-01-03T17:04:00Z" w16du:dateUtc="2025-01-03T09:04:00Z"/>
                <w:rFonts w:ascii="Times New Roman" w:eastAsia="標楷體" w:hAnsi="Times New Roman" w:cs="Times New Roman"/>
              </w:rPr>
              <w:pPrChange w:id="344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F7BDDED" w14:textId="5A916418" w:rsidR="00D93FCC" w:rsidDel="003C19C7" w:rsidRDefault="00D93FCC">
            <w:pPr>
              <w:rPr>
                <w:del w:id="34426" w:author="瑋婷 徐" w:date="2025-01-03T17:04:00Z" w16du:dateUtc="2025-01-03T09:04:00Z"/>
                <w:rFonts w:ascii="Times New Roman" w:eastAsia="標楷體" w:hAnsi="Times New Roman" w:cs="Times New Roman"/>
              </w:rPr>
              <w:pPrChange w:id="3442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DFD9F39" w14:textId="16B9DA0B" w:rsidR="00D93FCC" w:rsidDel="003C19C7" w:rsidRDefault="00D93FCC">
            <w:pPr>
              <w:rPr>
                <w:del w:id="34428" w:author="瑋婷 徐" w:date="2025-01-03T17:04:00Z" w16du:dateUtc="2025-01-03T09:04:00Z"/>
                <w:rFonts w:ascii="Times New Roman" w:eastAsia="標楷體" w:hAnsi="Times New Roman" w:cs="Times New Roman"/>
              </w:rPr>
              <w:pPrChange w:id="344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D2042E" w14:textId="72EE8BFE" w:rsidR="00D93FCC" w:rsidDel="003C19C7" w:rsidRDefault="00D93FCC">
            <w:pPr>
              <w:rPr>
                <w:del w:id="34430" w:author="瑋婷 徐" w:date="2025-01-03T17:04:00Z" w16du:dateUtc="2025-01-03T09:04:00Z"/>
                <w:rFonts w:ascii="Times New Roman" w:eastAsia="標楷體" w:hAnsi="Times New Roman" w:cs="Times New Roman"/>
              </w:rPr>
              <w:pPrChange w:id="344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4F73492" w14:textId="447D91B9" w:rsidR="00D93FCC" w:rsidDel="003C19C7" w:rsidRDefault="00D93FCC">
            <w:pPr>
              <w:rPr>
                <w:del w:id="34432" w:author="瑋婷 徐" w:date="2025-01-03T17:04:00Z" w16du:dateUtc="2025-01-03T09:04:00Z"/>
                <w:rFonts w:ascii="Times New Roman" w:eastAsia="標楷體" w:hAnsi="Times New Roman" w:cs="Times New Roman"/>
              </w:rPr>
              <w:pPrChange w:id="3443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AA8B967" w14:textId="204C4931" w:rsidR="00D93FCC" w:rsidDel="003C19C7" w:rsidRDefault="00D93FCC">
            <w:pPr>
              <w:rPr>
                <w:del w:id="34434" w:author="瑋婷 徐" w:date="2025-01-03T17:04:00Z" w16du:dateUtc="2025-01-03T09:04:00Z"/>
                <w:rFonts w:ascii="Times New Roman" w:eastAsia="標楷體" w:hAnsi="Times New Roman" w:cs="Times New Roman"/>
              </w:rPr>
              <w:pPrChange w:id="34435"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5DD81B4" w14:textId="29A08E41" w:rsidR="00D93FCC" w:rsidDel="003C19C7" w:rsidRDefault="00D93FCC">
            <w:pPr>
              <w:rPr>
                <w:del w:id="34436" w:author="瑋婷 徐" w:date="2025-01-03T17:04:00Z" w16du:dateUtc="2025-01-03T09:04:00Z"/>
                <w:rFonts w:ascii="Times New Roman" w:eastAsia="標楷體" w:hAnsi="Times New Roman" w:cs="Times New Roman"/>
              </w:rPr>
              <w:pPrChange w:id="34437" w:author="瑋婷 徐" w:date="2025-01-03T17:04:00Z" w16du:dateUtc="2025-01-03T09:04:00Z">
                <w:pPr>
                  <w:spacing w:line="276" w:lineRule="auto"/>
                  <w:jc w:val="center"/>
                </w:pPr>
              </w:pPrChange>
            </w:pPr>
          </w:p>
        </w:tc>
      </w:tr>
      <w:tr w:rsidR="00000000" w:rsidDel="003C19C7" w14:paraId="311A939A" w14:textId="7D974636" w:rsidTr="002B07B0">
        <w:trPr>
          <w:cantSplit/>
          <w:jc w:val="center"/>
          <w:del w:id="34438"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4D86FAB" w14:textId="45717C35" w:rsidR="00D93FCC" w:rsidDel="003C19C7" w:rsidRDefault="002435EC">
            <w:pPr>
              <w:rPr>
                <w:del w:id="34439" w:author="瑋婷 徐" w:date="2025-01-03T17:04:00Z" w16du:dateUtc="2025-01-03T09:04:00Z"/>
                <w:rFonts w:ascii="Times New Roman" w:eastAsia="標楷體" w:hAnsi="Times New Roman" w:cs="Times New Roman"/>
              </w:rPr>
              <w:pPrChange w:id="34440" w:author="瑋婷 徐" w:date="2025-01-03T17:04:00Z" w16du:dateUtc="2025-01-03T09:04:00Z">
                <w:pPr>
                  <w:spacing w:line="276" w:lineRule="auto"/>
                </w:pPr>
              </w:pPrChange>
            </w:pPr>
            <w:del w:id="34441" w:author="瑋婷 徐" w:date="2025-01-03T17:04:00Z" w16du:dateUtc="2025-01-03T09:04:00Z">
              <w:r w:rsidDel="003C19C7">
                <w:rPr>
                  <w:rFonts w:ascii="Times New Roman" w:eastAsia="標楷體" w:hAnsi="Times New Roman" w:cs="Times New Roman"/>
                  <w:color w:val="000000"/>
                </w:rPr>
                <w:delText>褐頭花翼</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E40AC37" w14:textId="5A0D6966" w:rsidR="00D93FCC" w:rsidDel="003C19C7" w:rsidRDefault="002435EC">
            <w:pPr>
              <w:rPr>
                <w:del w:id="34442" w:author="瑋婷 徐" w:date="2025-01-03T17:04:00Z" w16du:dateUtc="2025-01-03T09:04:00Z"/>
                <w:rFonts w:ascii="Times New Roman" w:eastAsia="標楷體" w:hAnsi="Times New Roman" w:cs="Times New Roman"/>
                <w:i/>
              </w:rPr>
              <w:pPrChange w:id="34443" w:author="瑋婷 徐" w:date="2025-01-03T17:04:00Z" w16du:dateUtc="2025-01-03T09:04:00Z">
                <w:pPr>
                  <w:spacing w:line="276" w:lineRule="auto"/>
                </w:pPr>
              </w:pPrChange>
            </w:pPr>
            <w:del w:id="34444" w:author="瑋婷 徐" w:date="2025-01-03T17:04:00Z" w16du:dateUtc="2025-01-03T09:04:00Z">
              <w:r w:rsidDel="003C19C7">
                <w:rPr>
                  <w:rFonts w:ascii="Times New Roman" w:eastAsia="標楷體" w:hAnsi="Times New Roman" w:cs="Times New Roman"/>
                  <w:i/>
                  <w:iCs/>
                  <w:color w:val="000000"/>
                </w:rPr>
                <w:delText>Fulvetta formosana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21BA38F" w14:textId="4F91541B" w:rsidR="00D93FCC" w:rsidDel="003C19C7" w:rsidRDefault="00D93FCC">
            <w:pPr>
              <w:rPr>
                <w:del w:id="34445" w:author="瑋婷 徐" w:date="2025-01-03T17:04:00Z" w16du:dateUtc="2025-01-03T09:04:00Z"/>
                <w:rFonts w:ascii="Times New Roman" w:eastAsia="標楷體" w:hAnsi="Times New Roman" w:cs="Times New Roman"/>
              </w:rPr>
              <w:pPrChange w:id="3444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95E55E1" w14:textId="155478C9" w:rsidR="00D93FCC" w:rsidDel="003C19C7" w:rsidRDefault="00D93FCC">
            <w:pPr>
              <w:rPr>
                <w:del w:id="34447" w:author="瑋婷 徐" w:date="2025-01-03T17:04:00Z" w16du:dateUtc="2025-01-03T09:04:00Z"/>
                <w:rFonts w:ascii="Times New Roman" w:eastAsia="標楷體" w:hAnsi="Times New Roman" w:cs="Times New Roman"/>
              </w:rPr>
              <w:pPrChange w:id="3444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431163AB" w14:textId="64AA7CDA" w:rsidR="00D93FCC" w:rsidDel="003C19C7" w:rsidRDefault="00D93FCC">
            <w:pPr>
              <w:rPr>
                <w:del w:id="34449" w:author="瑋婷 徐" w:date="2025-01-03T17:04:00Z" w16du:dateUtc="2025-01-03T09:04:00Z"/>
                <w:rFonts w:ascii="Times New Roman" w:eastAsia="標楷體" w:hAnsi="Times New Roman" w:cs="Times New Roman"/>
              </w:rPr>
              <w:pPrChange w:id="3445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D29632D" w14:textId="7B849C1F" w:rsidR="00D93FCC" w:rsidDel="003C19C7" w:rsidRDefault="00D93FCC">
            <w:pPr>
              <w:rPr>
                <w:del w:id="34451" w:author="瑋婷 徐" w:date="2025-01-03T17:04:00Z" w16du:dateUtc="2025-01-03T09:04:00Z"/>
                <w:rFonts w:ascii="Times New Roman" w:eastAsia="標楷體" w:hAnsi="Times New Roman" w:cs="Times New Roman"/>
              </w:rPr>
              <w:pPrChange w:id="34452"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7CE76D7" w14:textId="296644CE" w:rsidR="00D93FCC" w:rsidDel="003C19C7" w:rsidRDefault="00D93FCC">
            <w:pPr>
              <w:rPr>
                <w:del w:id="34453" w:author="瑋婷 徐" w:date="2025-01-03T17:04:00Z" w16du:dateUtc="2025-01-03T09:04:00Z"/>
                <w:rFonts w:ascii="Times New Roman" w:eastAsia="標楷體" w:hAnsi="Times New Roman" w:cs="Times New Roman"/>
              </w:rPr>
              <w:pPrChange w:id="34454"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6B1C025" w14:textId="536A49E8" w:rsidR="00D93FCC" w:rsidDel="003C19C7" w:rsidRDefault="00D93FCC">
            <w:pPr>
              <w:rPr>
                <w:del w:id="34455" w:author="瑋婷 徐" w:date="2025-01-03T17:04:00Z" w16du:dateUtc="2025-01-03T09:04:00Z"/>
                <w:rFonts w:ascii="Times New Roman" w:eastAsia="標楷體" w:hAnsi="Times New Roman" w:cs="Times New Roman"/>
              </w:rPr>
              <w:pPrChange w:id="3445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C24FB19" w14:textId="2FA23687" w:rsidR="00D93FCC" w:rsidDel="003C19C7" w:rsidRDefault="00D93FCC">
            <w:pPr>
              <w:rPr>
                <w:del w:id="34457" w:author="瑋婷 徐" w:date="2025-01-03T17:04:00Z" w16du:dateUtc="2025-01-03T09:04:00Z"/>
                <w:rFonts w:ascii="Times New Roman" w:eastAsia="標楷體" w:hAnsi="Times New Roman" w:cs="Times New Roman"/>
              </w:rPr>
              <w:pPrChange w:id="3445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71C1B5A3" w14:textId="7D12AC6F" w:rsidR="00D93FCC" w:rsidDel="003C19C7" w:rsidRDefault="00D93FCC">
            <w:pPr>
              <w:rPr>
                <w:del w:id="34459" w:author="瑋婷 徐" w:date="2025-01-03T17:04:00Z" w16du:dateUtc="2025-01-03T09:04:00Z"/>
                <w:rFonts w:ascii="Times New Roman" w:eastAsia="標楷體" w:hAnsi="Times New Roman" w:cs="Times New Roman"/>
              </w:rPr>
              <w:pPrChange w:id="3446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F6219F7" w14:textId="506E24E5" w:rsidR="00D93FCC" w:rsidDel="003C19C7" w:rsidRDefault="00D93FCC">
            <w:pPr>
              <w:rPr>
                <w:del w:id="34461" w:author="瑋婷 徐" w:date="2025-01-03T17:04:00Z" w16du:dateUtc="2025-01-03T09:04:00Z"/>
                <w:rFonts w:ascii="Times New Roman" w:eastAsia="標楷體" w:hAnsi="Times New Roman" w:cs="Times New Roman"/>
              </w:rPr>
              <w:pPrChange w:id="344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8AD3FF" w14:textId="2C8A47B9" w:rsidR="00D93FCC" w:rsidDel="003C19C7" w:rsidRDefault="00D93FCC">
            <w:pPr>
              <w:rPr>
                <w:del w:id="34463" w:author="瑋婷 徐" w:date="2025-01-03T17:04:00Z" w16du:dateUtc="2025-01-03T09:04:00Z"/>
                <w:rFonts w:ascii="Times New Roman" w:eastAsia="標楷體" w:hAnsi="Times New Roman" w:cs="Times New Roman"/>
              </w:rPr>
              <w:pPrChange w:id="344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F3D17A" w14:textId="4FEE5893" w:rsidR="00D93FCC" w:rsidDel="003C19C7" w:rsidRDefault="00D93FCC">
            <w:pPr>
              <w:rPr>
                <w:del w:id="34465" w:author="瑋婷 徐" w:date="2025-01-03T17:04:00Z" w16du:dateUtc="2025-01-03T09:04:00Z"/>
                <w:rFonts w:ascii="Times New Roman" w:eastAsia="標楷體" w:hAnsi="Times New Roman" w:cs="Times New Roman"/>
              </w:rPr>
              <w:pPrChange w:id="34466"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15B8081E" w14:textId="084B0E48" w:rsidR="00D93FCC" w:rsidDel="003C19C7" w:rsidRDefault="002435EC">
            <w:pPr>
              <w:rPr>
                <w:del w:id="34467" w:author="瑋婷 徐" w:date="2025-01-03T17:04:00Z" w16du:dateUtc="2025-01-03T09:04:00Z"/>
                <w:rFonts w:ascii="Times New Roman" w:eastAsia="標楷體" w:hAnsi="Times New Roman" w:cs="Times New Roman"/>
              </w:rPr>
              <w:pPrChange w:id="34468" w:author="瑋婷 徐" w:date="2025-01-03T17:04:00Z" w16du:dateUtc="2025-01-03T09:04:00Z">
                <w:pPr>
                  <w:spacing w:line="276" w:lineRule="auto"/>
                  <w:jc w:val="center"/>
                </w:pPr>
              </w:pPrChange>
            </w:pPr>
            <w:del w:id="344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01C35B9" w14:textId="4D68808F" w:rsidR="00D93FCC" w:rsidDel="003C19C7" w:rsidRDefault="002435EC">
            <w:pPr>
              <w:rPr>
                <w:del w:id="34470" w:author="瑋婷 徐" w:date="2025-01-03T17:04:00Z" w16du:dateUtc="2025-01-03T09:04:00Z"/>
                <w:rFonts w:ascii="Times New Roman" w:eastAsia="標楷體" w:hAnsi="Times New Roman" w:cs="Times New Roman"/>
              </w:rPr>
              <w:pPrChange w:id="34471" w:author="瑋婷 徐" w:date="2025-01-03T17:04:00Z" w16du:dateUtc="2025-01-03T09:04:00Z">
                <w:pPr>
                  <w:spacing w:line="276" w:lineRule="auto"/>
                  <w:jc w:val="center"/>
                </w:pPr>
              </w:pPrChange>
            </w:pPr>
            <w:del w:id="3447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545D757" w14:textId="3D18C1F2" w:rsidR="00D93FCC" w:rsidDel="003C19C7" w:rsidRDefault="00D93FCC">
            <w:pPr>
              <w:rPr>
                <w:del w:id="34473" w:author="瑋婷 徐" w:date="2025-01-03T17:04:00Z" w16du:dateUtc="2025-01-03T09:04:00Z"/>
                <w:rFonts w:ascii="Times New Roman" w:eastAsia="標楷體" w:hAnsi="Times New Roman" w:cs="Times New Roman"/>
              </w:rPr>
              <w:pPrChange w:id="344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631C57" w14:textId="79D52C24" w:rsidR="00D93FCC" w:rsidDel="003C19C7" w:rsidRDefault="00D93FCC">
            <w:pPr>
              <w:rPr>
                <w:del w:id="34475" w:author="瑋婷 徐" w:date="2025-01-03T17:04:00Z" w16du:dateUtc="2025-01-03T09:04:00Z"/>
                <w:rFonts w:ascii="Times New Roman" w:eastAsia="標楷體" w:hAnsi="Times New Roman" w:cs="Times New Roman"/>
              </w:rPr>
              <w:pPrChange w:id="344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43197C" w14:textId="020B4902" w:rsidR="00D93FCC" w:rsidDel="003C19C7" w:rsidRDefault="00D93FCC">
            <w:pPr>
              <w:rPr>
                <w:del w:id="34477" w:author="瑋婷 徐" w:date="2025-01-03T17:04:00Z" w16du:dateUtc="2025-01-03T09:04:00Z"/>
                <w:rFonts w:ascii="Times New Roman" w:eastAsia="標楷體" w:hAnsi="Times New Roman" w:cs="Times New Roman"/>
              </w:rPr>
              <w:pPrChange w:id="344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3588C2" w14:textId="05FC82CF" w:rsidR="00D93FCC" w:rsidDel="003C19C7" w:rsidRDefault="00D93FCC">
            <w:pPr>
              <w:rPr>
                <w:del w:id="34479" w:author="瑋婷 徐" w:date="2025-01-03T17:04:00Z" w16du:dateUtc="2025-01-03T09:04:00Z"/>
                <w:rFonts w:ascii="Times New Roman" w:eastAsia="標楷體" w:hAnsi="Times New Roman" w:cs="Times New Roman"/>
              </w:rPr>
              <w:pPrChange w:id="344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CC44BB" w14:textId="4332F1B4" w:rsidR="00D93FCC" w:rsidDel="003C19C7" w:rsidRDefault="00D93FCC">
            <w:pPr>
              <w:rPr>
                <w:del w:id="34481" w:author="瑋婷 徐" w:date="2025-01-03T17:04:00Z" w16du:dateUtc="2025-01-03T09:04:00Z"/>
                <w:rFonts w:ascii="Times New Roman" w:eastAsia="標楷體" w:hAnsi="Times New Roman" w:cs="Times New Roman"/>
              </w:rPr>
              <w:pPrChange w:id="344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759400" w14:textId="146F6133" w:rsidR="00D93FCC" w:rsidDel="003C19C7" w:rsidRDefault="00D93FCC">
            <w:pPr>
              <w:rPr>
                <w:del w:id="34483" w:author="瑋婷 徐" w:date="2025-01-03T17:04:00Z" w16du:dateUtc="2025-01-03T09:04:00Z"/>
                <w:rFonts w:ascii="Times New Roman" w:eastAsia="標楷體" w:hAnsi="Times New Roman" w:cs="Times New Roman"/>
              </w:rPr>
              <w:pPrChange w:id="3448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DBB8437" w14:textId="0FF08B6A" w:rsidR="00D93FCC" w:rsidDel="003C19C7" w:rsidRDefault="00D93FCC">
            <w:pPr>
              <w:rPr>
                <w:del w:id="34485" w:author="瑋婷 徐" w:date="2025-01-03T17:04:00Z" w16du:dateUtc="2025-01-03T09:04:00Z"/>
                <w:rFonts w:ascii="Times New Roman" w:eastAsia="標楷體" w:hAnsi="Times New Roman" w:cs="Times New Roman"/>
              </w:rPr>
              <w:pPrChange w:id="344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CBFF03" w14:textId="1A212997" w:rsidR="00D93FCC" w:rsidDel="003C19C7" w:rsidRDefault="00D93FCC">
            <w:pPr>
              <w:rPr>
                <w:del w:id="34487" w:author="瑋婷 徐" w:date="2025-01-03T17:04:00Z" w16du:dateUtc="2025-01-03T09:04:00Z"/>
                <w:rFonts w:ascii="Times New Roman" w:eastAsia="標楷體" w:hAnsi="Times New Roman" w:cs="Times New Roman"/>
              </w:rPr>
              <w:pPrChange w:id="344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02BF13" w14:textId="054555A8" w:rsidR="00D93FCC" w:rsidDel="003C19C7" w:rsidRDefault="00D93FCC">
            <w:pPr>
              <w:rPr>
                <w:del w:id="34489" w:author="瑋婷 徐" w:date="2025-01-03T17:04:00Z" w16du:dateUtc="2025-01-03T09:04:00Z"/>
                <w:rFonts w:ascii="Times New Roman" w:eastAsia="標楷體" w:hAnsi="Times New Roman" w:cs="Times New Roman"/>
              </w:rPr>
              <w:pPrChange w:id="344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692375" w14:textId="4FF3D2AA" w:rsidR="00D93FCC" w:rsidDel="003C19C7" w:rsidRDefault="00D93FCC">
            <w:pPr>
              <w:rPr>
                <w:del w:id="34491" w:author="瑋婷 徐" w:date="2025-01-03T17:04:00Z" w16du:dateUtc="2025-01-03T09:04:00Z"/>
                <w:rFonts w:ascii="Times New Roman" w:eastAsia="標楷體" w:hAnsi="Times New Roman" w:cs="Times New Roman"/>
              </w:rPr>
              <w:pPrChange w:id="3449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681F407" w14:textId="57E5AC48" w:rsidR="00D93FCC" w:rsidDel="003C19C7" w:rsidRDefault="00D93FCC">
            <w:pPr>
              <w:rPr>
                <w:del w:id="34493" w:author="瑋婷 徐" w:date="2025-01-03T17:04:00Z" w16du:dateUtc="2025-01-03T09:04:00Z"/>
                <w:rFonts w:ascii="Times New Roman" w:eastAsia="標楷體" w:hAnsi="Times New Roman" w:cs="Times New Roman"/>
              </w:rPr>
              <w:pPrChange w:id="344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7B970C" w14:textId="210F2EE9" w:rsidR="00D93FCC" w:rsidDel="003C19C7" w:rsidRDefault="00D93FCC">
            <w:pPr>
              <w:rPr>
                <w:del w:id="34495" w:author="瑋婷 徐" w:date="2025-01-03T17:04:00Z" w16du:dateUtc="2025-01-03T09:04:00Z"/>
                <w:rFonts w:ascii="Times New Roman" w:eastAsia="標楷體" w:hAnsi="Times New Roman" w:cs="Times New Roman"/>
              </w:rPr>
              <w:pPrChange w:id="344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5E6D6A" w14:textId="5E875192" w:rsidR="00D93FCC" w:rsidDel="003C19C7" w:rsidRDefault="00D93FCC">
            <w:pPr>
              <w:rPr>
                <w:del w:id="34497" w:author="瑋婷 徐" w:date="2025-01-03T17:04:00Z" w16du:dateUtc="2025-01-03T09:04:00Z"/>
                <w:rFonts w:ascii="Times New Roman" w:eastAsia="標楷體" w:hAnsi="Times New Roman" w:cs="Times New Roman"/>
              </w:rPr>
              <w:pPrChange w:id="3449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3987558" w14:textId="08513F56" w:rsidR="00D93FCC" w:rsidDel="003C19C7" w:rsidRDefault="00D93FCC">
            <w:pPr>
              <w:rPr>
                <w:del w:id="34499" w:author="瑋婷 徐" w:date="2025-01-03T17:04:00Z" w16du:dateUtc="2025-01-03T09:04:00Z"/>
                <w:rFonts w:ascii="Times New Roman" w:eastAsia="標楷體" w:hAnsi="Times New Roman" w:cs="Times New Roman"/>
              </w:rPr>
              <w:pPrChange w:id="345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ADA71EE" w14:textId="2FF76BEF" w:rsidR="00D93FCC" w:rsidDel="003C19C7" w:rsidRDefault="00D93FCC">
            <w:pPr>
              <w:rPr>
                <w:del w:id="34501" w:author="瑋婷 徐" w:date="2025-01-03T17:04:00Z" w16du:dateUtc="2025-01-03T09:04:00Z"/>
                <w:rFonts w:ascii="Times New Roman" w:eastAsia="標楷體" w:hAnsi="Times New Roman" w:cs="Times New Roman"/>
              </w:rPr>
              <w:pPrChange w:id="345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51A3D0" w14:textId="41F47150" w:rsidR="00D93FCC" w:rsidDel="003C19C7" w:rsidRDefault="00D93FCC">
            <w:pPr>
              <w:rPr>
                <w:del w:id="34503" w:author="瑋婷 徐" w:date="2025-01-03T17:04:00Z" w16du:dateUtc="2025-01-03T09:04:00Z"/>
                <w:rFonts w:ascii="Times New Roman" w:eastAsia="標楷體" w:hAnsi="Times New Roman" w:cs="Times New Roman"/>
              </w:rPr>
              <w:pPrChange w:id="345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0608B4" w14:textId="59ABDA76" w:rsidR="00D93FCC" w:rsidDel="003C19C7" w:rsidRDefault="00D93FCC">
            <w:pPr>
              <w:rPr>
                <w:del w:id="34505" w:author="瑋婷 徐" w:date="2025-01-03T17:04:00Z" w16du:dateUtc="2025-01-03T09:04:00Z"/>
                <w:rFonts w:ascii="Times New Roman" w:eastAsia="標楷體" w:hAnsi="Times New Roman" w:cs="Times New Roman"/>
              </w:rPr>
              <w:pPrChange w:id="3450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E88A653" w14:textId="30E8B6E3" w:rsidR="00D93FCC" w:rsidDel="003C19C7" w:rsidRDefault="00D93FCC">
            <w:pPr>
              <w:rPr>
                <w:del w:id="34507" w:author="瑋婷 徐" w:date="2025-01-03T17:04:00Z" w16du:dateUtc="2025-01-03T09:04:00Z"/>
                <w:rFonts w:ascii="Times New Roman" w:eastAsia="標楷體" w:hAnsi="Times New Roman" w:cs="Times New Roman"/>
              </w:rPr>
              <w:pPrChange w:id="345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619C30" w14:textId="6ABCEA05" w:rsidR="00D93FCC" w:rsidDel="003C19C7" w:rsidRDefault="00D93FCC">
            <w:pPr>
              <w:rPr>
                <w:del w:id="34509" w:author="瑋婷 徐" w:date="2025-01-03T17:04:00Z" w16du:dateUtc="2025-01-03T09:04:00Z"/>
                <w:rFonts w:ascii="Times New Roman" w:eastAsia="標楷體" w:hAnsi="Times New Roman" w:cs="Times New Roman"/>
              </w:rPr>
              <w:pPrChange w:id="345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B1B5B3" w14:textId="6C6AAD90" w:rsidR="00D93FCC" w:rsidDel="003C19C7" w:rsidRDefault="00D93FCC">
            <w:pPr>
              <w:rPr>
                <w:del w:id="34511" w:author="瑋婷 徐" w:date="2025-01-03T17:04:00Z" w16du:dateUtc="2025-01-03T09:04:00Z"/>
                <w:rFonts w:ascii="Times New Roman" w:eastAsia="標楷體" w:hAnsi="Times New Roman" w:cs="Times New Roman"/>
              </w:rPr>
              <w:pPrChange w:id="3451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E94932F" w14:textId="53914ECB" w:rsidR="00D93FCC" w:rsidDel="003C19C7" w:rsidRDefault="00D93FCC">
            <w:pPr>
              <w:rPr>
                <w:del w:id="34513" w:author="瑋婷 徐" w:date="2025-01-03T17:04:00Z" w16du:dateUtc="2025-01-03T09:04:00Z"/>
                <w:rFonts w:ascii="Times New Roman" w:eastAsia="標楷體" w:hAnsi="Times New Roman" w:cs="Times New Roman"/>
              </w:rPr>
              <w:pPrChange w:id="34514"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4DF2EFD" w14:textId="0888A7BA" w:rsidR="00D93FCC" w:rsidDel="003C19C7" w:rsidRDefault="00D93FCC">
            <w:pPr>
              <w:rPr>
                <w:del w:id="34515" w:author="瑋婷 徐" w:date="2025-01-03T17:04:00Z" w16du:dateUtc="2025-01-03T09:04:00Z"/>
                <w:rFonts w:ascii="Times New Roman" w:eastAsia="標楷體" w:hAnsi="Times New Roman" w:cs="Times New Roman"/>
              </w:rPr>
              <w:pPrChange w:id="34516" w:author="瑋婷 徐" w:date="2025-01-03T17:04:00Z" w16du:dateUtc="2025-01-03T09:04:00Z">
                <w:pPr>
                  <w:spacing w:line="276" w:lineRule="auto"/>
                  <w:jc w:val="center"/>
                </w:pPr>
              </w:pPrChange>
            </w:pPr>
          </w:p>
        </w:tc>
      </w:tr>
      <w:tr w:rsidR="00000000" w:rsidDel="003C19C7" w14:paraId="4B8664FC" w14:textId="4558BA25" w:rsidTr="002B07B0">
        <w:trPr>
          <w:cantSplit/>
          <w:jc w:val="center"/>
          <w:del w:id="34517"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639D3FCD" w14:textId="42F0031E" w:rsidR="00D93FCC" w:rsidDel="003C19C7" w:rsidRDefault="002435EC">
            <w:pPr>
              <w:rPr>
                <w:del w:id="34518" w:author="瑋婷 徐" w:date="2025-01-03T17:04:00Z" w16du:dateUtc="2025-01-03T09:04:00Z"/>
                <w:rFonts w:ascii="Times New Roman" w:eastAsia="標楷體" w:hAnsi="Times New Roman" w:cs="Times New Roman"/>
              </w:rPr>
              <w:pPrChange w:id="34519" w:author="瑋婷 徐" w:date="2025-01-03T17:04:00Z" w16du:dateUtc="2025-01-03T09:04:00Z">
                <w:pPr>
                  <w:spacing w:line="276" w:lineRule="auto"/>
                </w:pPr>
              </w:pPrChange>
            </w:pPr>
            <w:del w:id="34520" w:author="瑋婷 徐" w:date="2025-01-03T17:04:00Z" w16du:dateUtc="2025-01-03T09:04:00Z">
              <w:r w:rsidDel="003C19C7">
                <w:rPr>
                  <w:rFonts w:ascii="Times New Roman" w:eastAsia="標楷體" w:hAnsi="Times New Roman" w:cs="Times New Roman"/>
                  <w:color w:val="000000"/>
                </w:rPr>
                <w:delText>冠羽畫眉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22A598E8" w14:textId="0390DBEB" w:rsidR="00D93FCC" w:rsidDel="003C19C7" w:rsidRDefault="002435EC">
            <w:pPr>
              <w:rPr>
                <w:del w:id="34521" w:author="瑋婷 徐" w:date="2025-01-03T17:04:00Z" w16du:dateUtc="2025-01-03T09:04:00Z"/>
                <w:rFonts w:ascii="Times New Roman" w:eastAsia="標楷體" w:hAnsi="Times New Roman" w:cs="Times New Roman"/>
                <w:i/>
              </w:rPr>
              <w:pPrChange w:id="34522" w:author="瑋婷 徐" w:date="2025-01-03T17:04:00Z" w16du:dateUtc="2025-01-03T09:04:00Z">
                <w:pPr>
                  <w:spacing w:line="276" w:lineRule="auto"/>
                </w:pPr>
              </w:pPrChange>
            </w:pPr>
            <w:del w:id="34523" w:author="瑋婷 徐" w:date="2025-01-03T17:04:00Z" w16du:dateUtc="2025-01-03T09:04:00Z">
              <w:r w:rsidDel="003C19C7">
                <w:rPr>
                  <w:rFonts w:ascii="Times New Roman" w:eastAsia="標楷體" w:hAnsi="Times New Roman" w:cs="Times New Roman"/>
                  <w:i/>
                  <w:iCs/>
                  <w:color w:val="000000"/>
                </w:rPr>
                <w:delText>Yuhina brunneiceps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5E7B24E" w14:textId="3CF87D47" w:rsidR="00D93FCC" w:rsidDel="003C19C7" w:rsidRDefault="002435EC">
            <w:pPr>
              <w:rPr>
                <w:del w:id="34524" w:author="瑋婷 徐" w:date="2025-01-03T17:04:00Z" w16du:dateUtc="2025-01-03T09:04:00Z"/>
                <w:rFonts w:ascii="Times New Roman" w:eastAsia="標楷體" w:hAnsi="Times New Roman" w:cs="Times New Roman"/>
              </w:rPr>
              <w:pPrChange w:id="34525" w:author="瑋婷 徐" w:date="2025-01-03T17:04:00Z" w16du:dateUtc="2025-01-03T09:04:00Z">
                <w:pPr>
                  <w:spacing w:line="276" w:lineRule="auto"/>
                  <w:jc w:val="center"/>
                </w:pPr>
              </w:pPrChange>
            </w:pPr>
            <w:del w:id="34526"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4B032C0" w14:textId="069B9B26" w:rsidR="00D93FCC" w:rsidDel="003C19C7" w:rsidRDefault="002435EC">
            <w:pPr>
              <w:rPr>
                <w:del w:id="34527" w:author="瑋婷 徐" w:date="2025-01-03T17:04:00Z" w16du:dateUtc="2025-01-03T09:04:00Z"/>
                <w:rFonts w:ascii="Times New Roman" w:eastAsia="標楷體" w:hAnsi="Times New Roman" w:cs="Times New Roman"/>
              </w:rPr>
              <w:pPrChange w:id="34528" w:author="瑋婷 徐" w:date="2025-01-03T17:04:00Z" w16du:dateUtc="2025-01-03T09:04:00Z">
                <w:pPr>
                  <w:spacing w:line="276" w:lineRule="auto"/>
                  <w:jc w:val="center"/>
                </w:pPr>
              </w:pPrChange>
            </w:pPr>
            <w:del w:id="34529"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5697D67A" w14:textId="1A9BA273" w:rsidR="00D93FCC" w:rsidDel="003C19C7" w:rsidRDefault="00D93FCC">
            <w:pPr>
              <w:rPr>
                <w:del w:id="34530" w:author="瑋婷 徐" w:date="2025-01-03T17:04:00Z" w16du:dateUtc="2025-01-03T09:04:00Z"/>
                <w:rFonts w:ascii="Times New Roman" w:eastAsia="標楷體" w:hAnsi="Times New Roman" w:cs="Times New Roman"/>
              </w:rPr>
              <w:pPrChange w:id="3453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1A0BE149" w14:textId="5FB3DE9B" w:rsidR="00D93FCC" w:rsidDel="003C19C7" w:rsidRDefault="00D93FCC">
            <w:pPr>
              <w:rPr>
                <w:del w:id="34532" w:author="瑋婷 徐" w:date="2025-01-03T17:04:00Z" w16du:dateUtc="2025-01-03T09:04:00Z"/>
                <w:rFonts w:ascii="Times New Roman" w:eastAsia="標楷體" w:hAnsi="Times New Roman" w:cs="Times New Roman"/>
              </w:rPr>
              <w:pPrChange w:id="3453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4CE74A0" w14:textId="126FCF6E" w:rsidR="00D93FCC" w:rsidDel="003C19C7" w:rsidRDefault="00D93FCC">
            <w:pPr>
              <w:rPr>
                <w:del w:id="34534" w:author="瑋婷 徐" w:date="2025-01-03T17:04:00Z" w16du:dateUtc="2025-01-03T09:04:00Z"/>
                <w:rFonts w:ascii="Times New Roman" w:eastAsia="標楷體" w:hAnsi="Times New Roman" w:cs="Times New Roman"/>
              </w:rPr>
              <w:pPrChange w:id="3453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F5D066E" w14:textId="42733BA9" w:rsidR="00D93FCC" w:rsidDel="003C19C7" w:rsidRDefault="002435EC">
            <w:pPr>
              <w:rPr>
                <w:del w:id="34536" w:author="瑋婷 徐" w:date="2025-01-03T17:04:00Z" w16du:dateUtc="2025-01-03T09:04:00Z"/>
                <w:rFonts w:ascii="Times New Roman" w:eastAsia="標楷體" w:hAnsi="Times New Roman" w:cs="Times New Roman"/>
              </w:rPr>
              <w:pPrChange w:id="34537" w:author="瑋婷 徐" w:date="2025-01-03T17:04:00Z" w16du:dateUtc="2025-01-03T09:04:00Z">
                <w:pPr>
                  <w:spacing w:line="276" w:lineRule="auto"/>
                  <w:jc w:val="center"/>
                </w:pPr>
              </w:pPrChange>
            </w:pPr>
            <w:del w:id="3453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7ECC5770" w14:textId="639F7E84" w:rsidR="00D93FCC" w:rsidDel="003C19C7" w:rsidRDefault="002435EC">
            <w:pPr>
              <w:rPr>
                <w:del w:id="34539" w:author="瑋婷 徐" w:date="2025-01-03T17:04:00Z" w16du:dateUtc="2025-01-03T09:04:00Z"/>
                <w:rFonts w:ascii="Times New Roman" w:eastAsia="標楷體" w:hAnsi="Times New Roman" w:cs="Times New Roman"/>
              </w:rPr>
              <w:pPrChange w:id="34540" w:author="瑋婷 徐" w:date="2025-01-03T17:04:00Z" w16du:dateUtc="2025-01-03T09:04:00Z">
                <w:pPr>
                  <w:spacing w:line="276" w:lineRule="auto"/>
                  <w:jc w:val="center"/>
                </w:pPr>
              </w:pPrChange>
            </w:pPr>
            <w:del w:id="34541"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FFFFFF"/>
            <w:vAlign w:val="center"/>
          </w:tcPr>
          <w:p w14:paraId="00436DB6" w14:textId="48BE41D2" w:rsidR="00D93FCC" w:rsidDel="003C19C7" w:rsidRDefault="002435EC">
            <w:pPr>
              <w:rPr>
                <w:del w:id="34542" w:author="瑋婷 徐" w:date="2025-01-03T17:04:00Z" w16du:dateUtc="2025-01-03T09:04:00Z"/>
                <w:rFonts w:ascii="Times New Roman" w:eastAsia="標楷體" w:hAnsi="Times New Roman" w:cs="Times New Roman"/>
              </w:rPr>
              <w:pPrChange w:id="34543" w:author="瑋婷 徐" w:date="2025-01-03T17:04:00Z" w16du:dateUtc="2025-01-03T09:04:00Z">
                <w:pPr>
                  <w:spacing w:line="276" w:lineRule="auto"/>
                  <w:jc w:val="center"/>
                </w:pPr>
              </w:pPrChange>
            </w:pPr>
            <w:del w:id="34544"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35D482B6" w14:textId="45F002C2" w:rsidR="00D93FCC" w:rsidDel="003C19C7" w:rsidRDefault="00D93FCC">
            <w:pPr>
              <w:rPr>
                <w:del w:id="34545" w:author="瑋婷 徐" w:date="2025-01-03T17:04:00Z" w16du:dateUtc="2025-01-03T09:04:00Z"/>
                <w:rFonts w:ascii="Times New Roman" w:eastAsia="標楷體" w:hAnsi="Times New Roman" w:cs="Times New Roman"/>
              </w:rPr>
              <w:pPrChange w:id="345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A73E4F" w14:textId="23A6B4C7" w:rsidR="00D93FCC" w:rsidDel="003C19C7" w:rsidRDefault="00D93FCC">
            <w:pPr>
              <w:rPr>
                <w:del w:id="34547" w:author="瑋婷 徐" w:date="2025-01-03T17:04:00Z" w16du:dateUtc="2025-01-03T09:04:00Z"/>
                <w:rFonts w:ascii="Times New Roman" w:eastAsia="標楷體" w:hAnsi="Times New Roman" w:cs="Times New Roman"/>
              </w:rPr>
              <w:pPrChange w:id="345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F0E3BC9" w14:textId="2AFBC45F" w:rsidR="00D93FCC" w:rsidDel="003C19C7" w:rsidRDefault="002435EC">
            <w:pPr>
              <w:rPr>
                <w:del w:id="34549" w:author="瑋婷 徐" w:date="2025-01-03T17:04:00Z" w16du:dateUtc="2025-01-03T09:04:00Z"/>
                <w:rFonts w:ascii="Times New Roman" w:eastAsia="標楷體" w:hAnsi="Times New Roman" w:cs="Times New Roman"/>
              </w:rPr>
              <w:pPrChange w:id="34550" w:author="瑋婷 徐" w:date="2025-01-03T17:04:00Z" w16du:dateUtc="2025-01-03T09:04:00Z">
                <w:pPr>
                  <w:spacing w:line="276" w:lineRule="auto"/>
                  <w:jc w:val="center"/>
                </w:pPr>
              </w:pPrChange>
            </w:pPr>
            <w:del w:id="34551"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301854C1" w14:textId="522F0C0B" w:rsidR="00D93FCC" w:rsidDel="003C19C7" w:rsidRDefault="002435EC">
            <w:pPr>
              <w:rPr>
                <w:del w:id="34552" w:author="瑋婷 徐" w:date="2025-01-03T17:04:00Z" w16du:dateUtc="2025-01-03T09:04:00Z"/>
                <w:rFonts w:ascii="Times New Roman" w:eastAsia="標楷體" w:hAnsi="Times New Roman" w:cs="Times New Roman"/>
              </w:rPr>
              <w:pPrChange w:id="34553" w:author="瑋婷 徐" w:date="2025-01-03T17:04:00Z" w16du:dateUtc="2025-01-03T09:04:00Z">
                <w:pPr>
                  <w:spacing w:line="276" w:lineRule="auto"/>
                  <w:jc w:val="center"/>
                </w:pPr>
              </w:pPrChange>
            </w:pPr>
            <w:del w:id="3455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0783593" w14:textId="4CF4F3F7" w:rsidR="00D93FCC" w:rsidDel="003C19C7" w:rsidRDefault="002435EC">
            <w:pPr>
              <w:rPr>
                <w:del w:id="34555" w:author="瑋婷 徐" w:date="2025-01-03T17:04:00Z" w16du:dateUtc="2025-01-03T09:04:00Z"/>
                <w:rFonts w:ascii="Times New Roman" w:eastAsia="標楷體" w:hAnsi="Times New Roman" w:cs="Times New Roman"/>
              </w:rPr>
              <w:pPrChange w:id="34556" w:author="瑋婷 徐" w:date="2025-01-03T17:04:00Z" w16du:dateUtc="2025-01-03T09:04:00Z">
                <w:pPr>
                  <w:spacing w:line="276" w:lineRule="auto"/>
                  <w:jc w:val="center"/>
                </w:pPr>
              </w:pPrChange>
            </w:pPr>
            <w:del w:id="3455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EAC0A7E" w14:textId="7565B416" w:rsidR="00D93FCC" w:rsidDel="003C19C7" w:rsidRDefault="002435EC">
            <w:pPr>
              <w:rPr>
                <w:del w:id="34558" w:author="瑋婷 徐" w:date="2025-01-03T17:04:00Z" w16du:dateUtc="2025-01-03T09:04:00Z"/>
                <w:rFonts w:ascii="Times New Roman" w:eastAsia="標楷體" w:hAnsi="Times New Roman" w:cs="Times New Roman"/>
              </w:rPr>
              <w:pPrChange w:id="34559" w:author="瑋婷 徐" w:date="2025-01-03T17:04:00Z" w16du:dateUtc="2025-01-03T09:04:00Z">
                <w:pPr>
                  <w:spacing w:line="276" w:lineRule="auto"/>
                  <w:jc w:val="center"/>
                </w:pPr>
              </w:pPrChange>
            </w:pPr>
            <w:del w:id="3456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91B3F30" w14:textId="6748DF77" w:rsidR="00D93FCC" w:rsidDel="003C19C7" w:rsidRDefault="002435EC">
            <w:pPr>
              <w:rPr>
                <w:del w:id="34561" w:author="瑋婷 徐" w:date="2025-01-03T17:04:00Z" w16du:dateUtc="2025-01-03T09:04:00Z"/>
                <w:rFonts w:ascii="Times New Roman" w:eastAsia="標楷體" w:hAnsi="Times New Roman" w:cs="Times New Roman"/>
              </w:rPr>
              <w:pPrChange w:id="34562" w:author="瑋婷 徐" w:date="2025-01-03T17:04:00Z" w16du:dateUtc="2025-01-03T09:04:00Z">
                <w:pPr>
                  <w:spacing w:line="276" w:lineRule="auto"/>
                  <w:jc w:val="center"/>
                </w:pPr>
              </w:pPrChange>
            </w:pPr>
            <w:del w:id="345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5541637" w14:textId="4B39B4FE" w:rsidR="00D93FCC" w:rsidDel="003C19C7" w:rsidRDefault="002435EC">
            <w:pPr>
              <w:rPr>
                <w:del w:id="34564" w:author="瑋婷 徐" w:date="2025-01-03T17:04:00Z" w16du:dateUtc="2025-01-03T09:04:00Z"/>
                <w:rFonts w:ascii="Times New Roman" w:eastAsia="標楷體" w:hAnsi="Times New Roman" w:cs="Times New Roman"/>
              </w:rPr>
              <w:pPrChange w:id="34565" w:author="瑋婷 徐" w:date="2025-01-03T17:04:00Z" w16du:dateUtc="2025-01-03T09:04:00Z">
                <w:pPr>
                  <w:spacing w:line="276" w:lineRule="auto"/>
                  <w:jc w:val="center"/>
                </w:pPr>
              </w:pPrChange>
            </w:pPr>
            <w:del w:id="345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5E50689" w14:textId="01BDBD5E" w:rsidR="00D93FCC" w:rsidDel="003C19C7" w:rsidRDefault="002435EC">
            <w:pPr>
              <w:rPr>
                <w:del w:id="34567" w:author="瑋婷 徐" w:date="2025-01-03T17:04:00Z" w16du:dateUtc="2025-01-03T09:04:00Z"/>
                <w:rFonts w:ascii="Times New Roman" w:eastAsia="標楷體" w:hAnsi="Times New Roman" w:cs="Times New Roman"/>
              </w:rPr>
              <w:pPrChange w:id="34568" w:author="瑋婷 徐" w:date="2025-01-03T17:04:00Z" w16du:dateUtc="2025-01-03T09:04:00Z">
                <w:pPr>
                  <w:spacing w:line="276" w:lineRule="auto"/>
                  <w:jc w:val="center"/>
                </w:pPr>
              </w:pPrChange>
            </w:pPr>
            <w:del w:id="345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E388558" w14:textId="6716643C" w:rsidR="00D93FCC" w:rsidDel="003C19C7" w:rsidRDefault="00D93FCC">
            <w:pPr>
              <w:rPr>
                <w:del w:id="34570" w:author="瑋婷 徐" w:date="2025-01-03T17:04:00Z" w16du:dateUtc="2025-01-03T09:04:00Z"/>
                <w:rFonts w:ascii="Times New Roman" w:eastAsia="標楷體" w:hAnsi="Times New Roman" w:cs="Times New Roman"/>
              </w:rPr>
              <w:pPrChange w:id="345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605710" w14:textId="49A5587F" w:rsidR="00D93FCC" w:rsidDel="003C19C7" w:rsidRDefault="002435EC">
            <w:pPr>
              <w:rPr>
                <w:del w:id="34572" w:author="瑋婷 徐" w:date="2025-01-03T17:04:00Z" w16du:dateUtc="2025-01-03T09:04:00Z"/>
                <w:rFonts w:ascii="Times New Roman" w:eastAsia="標楷體" w:hAnsi="Times New Roman" w:cs="Times New Roman"/>
              </w:rPr>
              <w:pPrChange w:id="34573" w:author="瑋婷 徐" w:date="2025-01-03T17:04:00Z" w16du:dateUtc="2025-01-03T09:04:00Z">
                <w:pPr>
                  <w:spacing w:line="276" w:lineRule="auto"/>
                  <w:jc w:val="center"/>
                </w:pPr>
              </w:pPrChange>
            </w:pPr>
            <w:del w:id="3457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3FF8CF56" w14:textId="6740CA17" w:rsidR="00D93FCC" w:rsidDel="003C19C7" w:rsidRDefault="00D93FCC">
            <w:pPr>
              <w:rPr>
                <w:del w:id="34575" w:author="瑋婷 徐" w:date="2025-01-03T17:04:00Z" w16du:dateUtc="2025-01-03T09:04:00Z"/>
                <w:rFonts w:ascii="Times New Roman" w:eastAsia="標楷體" w:hAnsi="Times New Roman" w:cs="Times New Roman"/>
              </w:rPr>
              <w:pPrChange w:id="345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36FDDE" w14:textId="79E39357" w:rsidR="00D93FCC" w:rsidDel="003C19C7" w:rsidRDefault="002435EC">
            <w:pPr>
              <w:rPr>
                <w:del w:id="34577" w:author="瑋婷 徐" w:date="2025-01-03T17:04:00Z" w16du:dateUtc="2025-01-03T09:04:00Z"/>
                <w:rFonts w:ascii="Times New Roman" w:eastAsia="標楷體" w:hAnsi="Times New Roman" w:cs="Times New Roman"/>
              </w:rPr>
              <w:pPrChange w:id="34578" w:author="瑋婷 徐" w:date="2025-01-03T17:04:00Z" w16du:dateUtc="2025-01-03T09:04:00Z">
                <w:pPr>
                  <w:spacing w:line="276" w:lineRule="auto"/>
                  <w:jc w:val="center"/>
                </w:pPr>
              </w:pPrChange>
            </w:pPr>
            <w:del w:id="345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3B60F82" w14:textId="33077F93" w:rsidR="00D93FCC" w:rsidDel="003C19C7" w:rsidRDefault="002435EC">
            <w:pPr>
              <w:rPr>
                <w:del w:id="34580" w:author="瑋婷 徐" w:date="2025-01-03T17:04:00Z" w16du:dateUtc="2025-01-03T09:04:00Z"/>
                <w:rFonts w:ascii="Times New Roman" w:eastAsia="標楷體" w:hAnsi="Times New Roman" w:cs="Times New Roman"/>
              </w:rPr>
              <w:pPrChange w:id="34581" w:author="瑋婷 徐" w:date="2025-01-03T17:04:00Z" w16du:dateUtc="2025-01-03T09:04:00Z">
                <w:pPr>
                  <w:spacing w:line="276" w:lineRule="auto"/>
                  <w:jc w:val="center"/>
                </w:pPr>
              </w:pPrChange>
            </w:pPr>
            <w:del w:id="3458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A7DAA3F" w14:textId="41B5F149" w:rsidR="00D93FCC" w:rsidDel="003C19C7" w:rsidRDefault="00D93FCC">
            <w:pPr>
              <w:rPr>
                <w:del w:id="34583" w:author="瑋婷 徐" w:date="2025-01-03T17:04:00Z" w16du:dateUtc="2025-01-03T09:04:00Z"/>
                <w:rFonts w:ascii="Times New Roman" w:eastAsia="標楷體" w:hAnsi="Times New Roman" w:cs="Times New Roman"/>
              </w:rPr>
              <w:pPrChange w:id="3458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1F8F951" w14:textId="338B0138" w:rsidR="00D93FCC" w:rsidDel="003C19C7" w:rsidRDefault="002435EC">
            <w:pPr>
              <w:rPr>
                <w:del w:id="34585" w:author="瑋婷 徐" w:date="2025-01-03T17:04:00Z" w16du:dateUtc="2025-01-03T09:04:00Z"/>
                <w:rFonts w:ascii="Times New Roman" w:eastAsia="標楷體" w:hAnsi="Times New Roman" w:cs="Times New Roman"/>
              </w:rPr>
              <w:pPrChange w:id="34586" w:author="瑋婷 徐" w:date="2025-01-03T17:04:00Z" w16du:dateUtc="2025-01-03T09:04:00Z">
                <w:pPr>
                  <w:spacing w:line="276" w:lineRule="auto"/>
                  <w:jc w:val="center"/>
                </w:pPr>
              </w:pPrChange>
            </w:pPr>
            <w:del w:id="3458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7818EBD" w14:textId="6B6DDEF5" w:rsidR="00D93FCC" w:rsidDel="003C19C7" w:rsidRDefault="002435EC">
            <w:pPr>
              <w:rPr>
                <w:del w:id="34588" w:author="瑋婷 徐" w:date="2025-01-03T17:04:00Z" w16du:dateUtc="2025-01-03T09:04:00Z"/>
                <w:rFonts w:ascii="Times New Roman" w:eastAsia="標楷體" w:hAnsi="Times New Roman" w:cs="Times New Roman"/>
              </w:rPr>
              <w:pPrChange w:id="34589" w:author="瑋婷 徐" w:date="2025-01-03T17:04:00Z" w16du:dateUtc="2025-01-03T09:04:00Z">
                <w:pPr>
                  <w:spacing w:line="276" w:lineRule="auto"/>
                  <w:jc w:val="center"/>
                </w:pPr>
              </w:pPrChange>
            </w:pPr>
            <w:del w:id="3459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04DBB3B" w14:textId="710F4B39" w:rsidR="00D93FCC" w:rsidDel="003C19C7" w:rsidRDefault="00D93FCC">
            <w:pPr>
              <w:rPr>
                <w:del w:id="34591" w:author="瑋婷 徐" w:date="2025-01-03T17:04:00Z" w16du:dateUtc="2025-01-03T09:04:00Z"/>
                <w:rFonts w:ascii="Times New Roman" w:eastAsia="標楷體" w:hAnsi="Times New Roman" w:cs="Times New Roman"/>
              </w:rPr>
              <w:pPrChange w:id="3459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114A6B8" w14:textId="72C5AB09" w:rsidR="00D93FCC" w:rsidDel="003C19C7" w:rsidRDefault="00D93FCC">
            <w:pPr>
              <w:rPr>
                <w:del w:id="34593" w:author="瑋婷 徐" w:date="2025-01-03T17:04:00Z" w16du:dateUtc="2025-01-03T09:04:00Z"/>
                <w:rFonts w:ascii="Times New Roman" w:eastAsia="標楷體" w:hAnsi="Times New Roman" w:cs="Times New Roman"/>
              </w:rPr>
              <w:pPrChange w:id="345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04CA3FC" w14:textId="243F76AD" w:rsidR="00D93FCC" w:rsidDel="003C19C7" w:rsidRDefault="00D93FCC">
            <w:pPr>
              <w:rPr>
                <w:del w:id="34595" w:author="瑋婷 徐" w:date="2025-01-03T17:04:00Z" w16du:dateUtc="2025-01-03T09:04:00Z"/>
                <w:rFonts w:ascii="Times New Roman" w:eastAsia="標楷體" w:hAnsi="Times New Roman" w:cs="Times New Roman"/>
              </w:rPr>
              <w:pPrChange w:id="345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3BA46F" w14:textId="31B88ECF" w:rsidR="00D93FCC" w:rsidDel="003C19C7" w:rsidRDefault="00D93FCC">
            <w:pPr>
              <w:rPr>
                <w:del w:id="34597" w:author="瑋婷 徐" w:date="2025-01-03T17:04:00Z" w16du:dateUtc="2025-01-03T09:04:00Z"/>
                <w:rFonts w:ascii="Times New Roman" w:eastAsia="標楷體" w:hAnsi="Times New Roman" w:cs="Times New Roman"/>
              </w:rPr>
              <w:pPrChange w:id="345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1FFE68" w14:textId="386302FD" w:rsidR="00D93FCC" w:rsidDel="003C19C7" w:rsidRDefault="002435EC">
            <w:pPr>
              <w:rPr>
                <w:del w:id="34599" w:author="瑋婷 徐" w:date="2025-01-03T17:04:00Z" w16du:dateUtc="2025-01-03T09:04:00Z"/>
                <w:rFonts w:ascii="Times New Roman" w:eastAsia="標楷體" w:hAnsi="Times New Roman" w:cs="Times New Roman"/>
              </w:rPr>
              <w:pPrChange w:id="34600" w:author="瑋婷 徐" w:date="2025-01-03T17:04:00Z" w16du:dateUtc="2025-01-03T09:04:00Z">
                <w:pPr>
                  <w:spacing w:line="276" w:lineRule="auto"/>
                  <w:jc w:val="center"/>
                </w:pPr>
              </w:pPrChange>
            </w:pPr>
            <w:del w:id="3460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746FB9F2" w14:textId="497677D4" w:rsidR="00D93FCC" w:rsidDel="003C19C7" w:rsidRDefault="00D93FCC">
            <w:pPr>
              <w:rPr>
                <w:del w:id="34602" w:author="瑋婷 徐" w:date="2025-01-03T17:04:00Z" w16du:dateUtc="2025-01-03T09:04:00Z"/>
                <w:rFonts w:ascii="Times New Roman" w:eastAsia="標楷體" w:hAnsi="Times New Roman" w:cs="Times New Roman"/>
              </w:rPr>
              <w:pPrChange w:id="346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D3D66FB" w14:textId="60DFEAA3" w:rsidR="00D93FCC" w:rsidDel="003C19C7" w:rsidRDefault="00D93FCC">
            <w:pPr>
              <w:rPr>
                <w:del w:id="34604" w:author="瑋婷 徐" w:date="2025-01-03T17:04:00Z" w16du:dateUtc="2025-01-03T09:04:00Z"/>
                <w:rFonts w:ascii="Times New Roman" w:eastAsia="標楷體" w:hAnsi="Times New Roman" w:cs="Times New Roman"/>
              </w:rPr>
              <w:pPrChange w:id="346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A4A4F1" w14:textId="09395B44" w:rsidR="00D93FCC" w:rsidDel="003C19C7" w:rsidRDefault="00D93FCC">
            <w:pPr>
              <w:rPr>
                <w:del w:id="34606" w:author="瑋婷 徐" w:date="2025-01-03T17:04:00Z" w16du:dateUtc="2025-01-03T09:04:00Z"/>
                <w:rFonts w:ascii="Times New Roman" w:eastAsia="標楷體" w:hAnsi="Times New Roman" w:cs="Times New Roman"/>
              </w:rPr>
              <w:pPrChange w:id="3460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25891D5" w14:textId="786EF054" w:rsidR="00D93FCC" w:rsidDel="003C19C7" w:rsidRDefault="00D93FCC">
            <w:pPr>
              <w:rPr>
                <w:del w:id="34608" w:author="瑋婷 徐" w:date="2025-01-03T17:04:00Z" w16du:dateUtc="2025-01-03T09:04:00Z"/>
                <w:rFonts w:ascii="Times New Roman" w:eastAsia="標楷體" w:hAnsi="Times New Roman" w:cs="Times New Roman"/>
              </w:rPr>
              <w:pPrChange w:id="3460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ADF81E0" w14:textId="5306C24C" w:rsidR="00D93FCC" w:rsidDel="003C19C7" w:rsidRDefault="00D93FCC">
            <w:pPr>
              <w:rPr>
                <w:del w:id="34610" w:author="瑋婷 徐" w:date="2025-01-03T17:04:00Z" w16du:dateUtc="2025-01-03T09:04:00Z"/>
                <w:rFonts w:ascii="Times New Roman" w:eastAsia="標楷體" w:hAnsi="Times New Roman" w:cs="Times New Roman"/>
              </w:rPr>
              <w:pPrChange w:id="34611" w:author="瑋婷 徐" w:date="2025-01-03T17:04:00Z" w16du:dateUtc="2025-01-03T09:04:00Z">
                <w:pPr>
                  <w:spacing w:line="276" w:lineRule="auto"/>
                  <w:jc w:val="center"/>
                </w:pPr>
              </w:pPrChange>
            </w:pPr>
          </w:p>
        </w:tc>
      </w:tr>
      <w:tr w:rsidR="00000000" w:rsidDel="003C19C7" w14:paraId="2E867947" w14:textId="280BD9D9" w:rsidTr="002B07B0">
        <w:trPr>
          <w:cantSplit/>
          <w:jc w:val="center"/>
          <w:del w:id="34612" w:author="瑋婷 徐" w:date="2025-01-03T17:04:00Z"/>
        </w:trPr>
        <w:tc>
          <w:tcPr>
            <w:tcW w:w="2402" w:type="dxa"/>
            <w:tcBorders>
              <w:left w:val="single" w:sz="4" w:space="0" w:color="000000"/>
              <w:bottom w:val="single" w:sz="4" w:space="0" w:color="000000"/>
            </w:tcBorders>
            <w:shd w:val="clear" w:color="auto" w:fill="FFFFFF"/>
            <w:vAlign w:val="bottom"/>
          </w:tcPr>
          <w:p w14:paraId="7DDD05FD" w14:textId="67A0613B" w:rsidR="00D93FCC" w:rsidDel="003C19C7" w:rsidRDefault="002435EC">
            <w:pPr>
              <w:rPr>
                <w:del w:id="34613" w:author="瑋婷 徐" w:date="2025-01-03T17:04:00Z" w16du:dateUtc="2025-01-03T09:04:00Z"/>
                <w:rFonts w:ascii="Times New Roman" w:eastAsia="標楷體" w:hAnsi="Times New Roman" w:cs="Times New Roman"/>
              </w:rPr>
              <w:pPrChange w:id="34614" w:author="瑋婷 徐" w:date="2025-01-03T17:04:00Z" w16du:dateUtc="2025-01-03T09:04:00Z">
                <w:pPr>
                  <w:spacing w:line="276" w:lineRule="auto"/>
                </w:pPr>
              </w:pPrChange>
            </w:pPr>
            <w:del w:id="34615" w:author="瑋婷 徐" w:date="2025-01-03T17:04:00Z" w16du:dateUtc="2025-01-03T09:04:00Z">
              <w:r w:rsidDel="003C19C7">
                <w:rPr>
                  <w:rFonts w:ascii="Times New Roman" w:eastAsia="標楷體" w:hAnsi="Times New Roman" w:cs="Times New Roman"/>
                  <w:color w:val="000000"/>
                </w:rPr>
                <w:delText>斯氏繡眼</w:delText>
              </w:r>
            </w:del>
          </w:p>
        </w:tc>
        <w:tc>
          <w:tcPr>
            <w:tcW w:w="3530" w:type="dxa"/>
            <w:tcBorders>
              <w:bottom w:val="single" w:sz="4" w:space="0" w:color="000000"/>
              <w:right w:val="single" w:sz="4" w:space="0" w:color="000000"/>
            </w:tcBorders>
            <w:shd w:val="clear" w:color="auto" w:fill="FFFFFF"/>
            <w:vAlign w:val="bottom"/>
          </w:tcPr>
          <w:p w14:paraId="233BB113" w14:textId="4E1281BD" w:rsidR="00D93FCC" w:rsidDel="003C19C7" w:rsidRDefault="002435EC">
            <w:pPr>
              <w:rPr>
                <w:del w:id="34616" w:author="瑋婷 徐" w:date="2025-01-03T17:04:00Z" w16du:dateUtc="2025-01-03T09:04:00Z"/>
                <w:rFonts w:ascii="Times New Roman" w:eastAsia="標楷體" w:hAnsi="Times New Roman" w:cs="Times New Roman"/>
                <w:i/>
              </w:rPr>
              <w:pPrChange w:id="34617" w:author="瑋婷 徐" w:date="2025-01-03T17:04:00Z" w16du:dateUtc="2025-01-03T09:04:00Z">
                <w:pPr>
                  <w:spacing w:line="276" w:lineRule="auto"/>
                </w:pPr>
              </w:pPrChange>
            </w:pPr>
            <w:del w:id="34618" w:author="瑋婷 徐" w:date="2025-01-03T17:04:00Z" w16du:dateUtc="2025-01-03T09:04:00Z">
              <w:r w:rsidDel="003C19C7">
                <w:rPr>
                  <w:rFonts w:ascii="Times New Roman" w:eastAsia="標楷體" w:hAnsi="Times New Roman" w:cs="Times New Roman"/>
                  <w:i/>
                  <w:iCs/>
                  <w:color w:val="000000"/>
                </w:rPr>
                <w:delText>Zosterops simplex</w:delText>
              </w:r>
            </w:del>
          </w:p>
        </w:tc>
        <w:tc>
          <w:tcPr>
            <w:tcW w:w="272" w:type="dxa"/>
            <w:tcBorders>
              <w:left w:val="single" w:sz="4" w:space="0" w:color="000000"/>
              <w:bottom w:val="single" w:sz="4" w:space="0" w:color="000000"/>
            </w:tcBorders>
            <w:shd w:val="clear" w:color="auto" w:fill="D9D9D9"/>
            <w:vAlign w:val="center"/>
          </w:tcPr>
          <w:p w14:paraId="4404EA9D" w14:textId="370810FE" w:rsidR="00D93FCC" w:rsidDel="003C19C7" w:rsidRDefault="00D93FCC">
            <w:pPr>
              <w:rPr>
                <w:del w:id="34619" w:author="瑋婷 徐" w:date="2025-01-03T17:04:00Z" w16du:dateUtc="2025-01-03T09:04:00Z"/>
                <w:rFonts w:ascii="Times New Roman" w:eastAsia="標楷體" w:hAnsi="Times New Roman" w:cs="Times New Roman"/>
              </w:rPr>
              <w:pPrChange w:id="34620"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0BA9522B" w14:textId="2428DF71" w:rsidR="00D93FCC" w:rsidDel="003C19C7" w:rsidRDefault="002435EC">
            <w:pPr>
              <w:rPr>
                <w:del w:id="34621" w:author="瑋婷 徐" w:date="2025-01-03T17:04:00Z" w16du:dateUtc="2025-01-03T09:04:00Z"/>
                <w:rFonts w:ascii="Times New Roman" w:eastAsia="標楷體" w:hAnsi="Times New Roman" w:cs="Times New Roman"/>
              </w:rPr>
              <w:pPrChange w:id="34622" w:author="瑋婷 徐" w:date="2025-01-03T17:04:00Z" w16du:dateUtc="2025-01-03T09:04:00Z">
                <w:pPr>
                  <w:spacing w:line="276" w:lineRule="auto"/>
                  <w:jc w:val="center"/>
                </w:pPr>
              </w:pPrChange>
            </w:pPr>
            <w:del w:id="34623"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79C1F9E2" w14:textId="4F10BF60" w:rsidR="00D93FCC" w:rsidDel="003C19C7" w:rsidRDefault="00D93FCC">
            <w:pPr>
              <w:rPr>
                <w:del w:id="34624" w:author="瑋婷 徐" w:date="2025-01-03T17:04:00Z" w16du:dateUtc="2025-01-03T09:04:00Z"/>
                <w:rFonts w:ascii="Times New Roman" w:eastAsia="標楷體" w:hAnsi="Times New Roman" w:cs="Times New Roman"/>
              </w:rPr>
              <w:pPrChange w:id="34625"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219C5122" w14:textId="508AB119" w:rsidR="00D93FCC" w:rsidDel="003C19C7" w:rsidRDefault="00D93FCC">
            <w:pPr>
              <w:rPr>
                <w:del w:id="34626" w:author="瑋婷 徐" w:date="2025-01-03T17:04:00Z" w16du:dateUtc="2025-01-03T09:04:00Z"/>
                <w:rFonts w:ascii="Times New Roman" w:eastAsia="標楷體" w:hAnsi="Times New Roman" w:cs="Times New Roman"/>
              </w:rPr>
              <w:pPrChange w:id="34627"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04E14CE9" w14:textId="73B8E325" w:rsidR="00D93FCC" w:rsidDel="003C19C7" w:rsidRDefault="00D93FCC">
            <w:pPr>
              <w:rPr>
                <w:del w:id="34628" w:author="瑋婷 徐" w:date="2025-01-03T17:04:00Z" w16du:dateUtc="2025-01-03T09:04:00Z"/>
                <w:rFonts w:ascii="Times New Roman" w:eastAsia="標楷體" w:hAnsi="Times New Roman" w:cs="Times New Roman"/>
              </w:rPr>
              <w:pPrChange w:id="34629"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52504C07" w14:textId="6AA7014A" w:rsidR="00D93FCC" w:rsidDel="003C19C7" w:rsidRDefault="002435EC">
            <w:pPr>
              <w:rPr>
                <w:del w:id="34630" w:author="瑋婷 徐" w:date="2025-01-03T17:04:00Z" w16du:dateUtc="2025-01-03T09:04:00Z"/>
                <w:rFonts w:ascii="Times New Roman" w:eastAsia="標楷體" w:hAnsi="Times New Roman" w:cs="Times New Roman"/>
              </w:rPr>
              <w:pPrChange w:id="34631" w:author="瑋婷 徐" w:date="2025-01-03T17:04:00Z" w16du:dateUtc="2025-01-03T09:04:00Z">
                <w:pPr>
                  <w:spacing w:line="276" w:lineRule="auto"/>
                  <w:jc w:val="center"/>
                </w:pPr>
              </w:pPrChange>
            </w:pPr>
            <w:del w:id="34632"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6D818A06" w14:textId="4B51419B" w:rsidR="00D93FCC" w:rsidDel="003C19C7" w:rsidRDefault="002435EC">
            <w:pPr>
              <w:rPr>
                <w:del w:id="34633" w:author="瑋婷 徐" w:date="2025-01-03T17:04:00Z" w16du:dateUtc="2025-01-03T09:04:00Z"/>
                <w:rFonts w:ascii="Times New Roman" w:eastAsia="標楷體" w:hAnsi="Times New Roman" w:cs="Times New Roman"/>
              </w:rPr>
              <w:pPrChange w:id="34634" w:author="瑋婷 徐" w:date="2025-01-03T17:04:00Z" w16du:dateUtc="2025-01-03T09:04:00Z">
                <w:pPr>
                  <w:spacing w:line="276" w:lineRule="auto"/>
                  <w:jc w:val="center"/>
                </w:pPr>
              </w:pPrChange>
            </w:pPr>
            <w:del w:id="34635"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bottom w:val="single" w:sz="4" w:space="0" w:color="000000"/>
            </w:tcBorders>
            <w:shd w:val="clear" w:color="auto" w:fill="FFFFFF"/>
            <w:vAlign w:val="center"/>
          </w:tcPr>
          <w:p w14:paraId="1D98EE16" w14:textId="074EC528" w:rsidR="00D93FCC" w:rsidDel="003C19C7" w:rsidRDefault="00D93FCC">
            <w:pPr>
              <w:rPr>
                <w:del w:id="34636" w:author="瑋婷 徐" w:date="2025-01-03T17:04:00Z" w16du:dateUtc="2025-01-03T09:04:00Z"/>
                <w:rFonts w:ascii="Times New Roman" w:eastAsia="標楷體" w:hAnsi="Times New Roman" w:cs="Times New Roman"/>
              </w:rPr>
              <w:pPrChange w:id="34637"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0EF276AC" w14:textId="18312285" w:rsidR="00D93FCC" w:rsidDel="003C19C7" w:rsidRDefault="002435EC">
            <w:pPr>
              <w:rPr>
                <w:del w:id="34638" w:author="瑋婷 徐" w:date="2025-01-03T17:04:00Z" w16du:dateUtc="2025-01-03T09:04:00Z"/>
                <w:rFonts w:ascii="Times New Roman" w:eastAsia="標楷體" w:hAnsi="Times New Roman" w:cs="Times New Roman"/>
              </w:rPr>
              <w:pPrChange w:id="34639" w:author="瑋婷 徐" w:date="2025-01-03T17:04:00Z" w16du:dateUtc="2025-01-03T09:04:00Z">
                <w:pPr>
                  <w:spacing w:line="276" w:lineRule="auto"/>
                  <w:jc w:val="center"/>
                </w:pPr>
              </w:pPrChange>
            </w:pPr>
            <w:del w:id="3464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6BF4C33" w14:textId="7259D83E" w:rsidR="00D93FCC" w:rsidDel="003C19C7" w:rsidRDefault="002435EC">
            <w:pPr>
              <w:rPr>
                <w:del w:id="34641" w:author="瑋婷 徐" w:date="2025-01-03T17:04:00Z" w16du:dateUtc="2025-01-03T09:04:00Z"/>
                <w:rFonts w:ascii="Times New Roman" w:eastAsia="標楷體" w:hAnsi="Times New Roman" w:cs="Times New Roman"/>
              </w:rPr>
              <w:pPrChange w:id="34642" w:author="瑋婷 徐" w:date="2025-01-03T17:04:00Z" w16du:dateUtc="2025-01-03T09:04:00Z">
                <w:pPr>
                  <w:spacing w:line="276" w:lineRule="auto"/>
                  <w:jc w:val="center"/>
                </w:pPr>
              </w:pPrChange>
            </w:pPr>
            <w:del w:id="3464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3DAFE57" w14:textId="7BC9A533" w:rsidR="00D93FCC" w:rsidDel="003C19C7" w:rsidRDefault="00D93FCC">
            <w:pPr>
              <w:rPr>
                <w:del w:id="34644" w:author="瑋婷 徐" w:date="2025-01-03T17:04:00Z" w16du:dateUtc="2025-01-03T09:04:00Z"/>
                <w:rFonts w:ascii="Times New Roman" w:eastAsia="標楷體" w:hAnsi="Times New Roman" w:cs="Times New Roman"/>
              </w:rPr>
              <w:pPrChange w:id="34645"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335C4A30" w14:textId="01D39E47" w:rsidR="00D93FCC" w:rsidDel="003C19C7" w:rsidRDefault="00D93FCC">
            <w:pPr>
              <w:rPr>
                <w:del w:id="34646" w:author="瑋婷 徐" w:date="2025-01-03T17:04:00Z" w16du:dateUtc="2025-01-03T09:04:00Z"/>
                <w:rFonts w:ascii="Times New Roman" w:eastAsia="標楷體" w:hAnsi="Times New Roman" w:cs="Times New Roman"/>
              </w:rPr>
              <w:pPrChange w:id="3464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696F391" w14:textId="2E6BA9F0" w:rsidR="00D93FCC" w:rsidDel="003C19C7" w:rsidRDefault="00D93FCC">
            <w:pPr>
              <w:rPr>
                <w:del w:id="34648" w:author="瑋婷 徐" w:date="2025-01-03T17:04:00Z" w16du:dateUtc="2025-01-03T09:04:00Z"/>
                <w:rFonts w:ascii="Times New Roman" w:eastAsia="標楷體" w:hAnsi="Times New Roman" w:cs="Times New Roman"/>
              </w:rPr>
              <w:pPrChange w:id="3464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80B039B" w14:textId="7363331B" w:rsidR="00D93FCC" w:rsidDel="003C19C7" w:rsidRDefault="00D93FCC">
            <w:pPr>
              <w:rPr>
                <w:del w:id="34650" w:author="瑋婷 徐" w:date="2025-01-03T17:04:00Z" w16du:dateUtc="2025-01-03T09:04:00Z"/>
                <w:rFonts w:ascii="Times New Roman" w:eastAsia="標楷體" w:hAnsi="Times New Roman" w:cs="Times New Roman"/>
              </w:rPr>
              <w:pPrChange w:id="3465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9960395" w14:textId="3FAC7843" w:rsidR="00D93FCC" w:rsidDel="003C19C7" w:rsidRDefault="00D93FCC">
            <w:pPr>
              <w:rPr>
                <w:del w:id="34652" w:author="瑋婷 徐" w:date="2025-01-03T17:04:00Z" w16du:dateUtc="2025-01-03T09:04:00Z"/>
                <w:rFonts w:ascii="Times New Roman" w:eastAsia="標楷體" w:hAnsi="Times New Roman" w:cs="Times New Roman"/>
              </w:rPr>
              <w:pPrChange w:id="3465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B1466C4" w14:textId="568E7A14" w:rsidR="00D93FCC" w:rsidDel="003C19C7" w:rsidRDefault="00D93FCC">
            <w:pPr>
              <w:rPr>
                <w:del w:id="34654" w:author="瑋婷 徐" w:date="2025-01-03T17:04:00Z" w16du:dateUtc="2025-01-03T09:04:00Z"/>
                <w:rFonts w:ascii="Times New Roman" w:eastAsia="標楷體" w:hAnsi="Times New Roman" w:cs="Times New Roman"/>
              </w:rPr>
              <w:pPrChange w:id="3465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8B71597" w14:textId="32EE4601" w:rsidR="00D93FCC" w:rsidDel="003C19C7" w:rsidRDefault="00D93FCC">
            <w:pPr>
              <w:rPr>
                <w:del w:id="34656" w:author="瑋婷 徐" w:date="2025-01-03T17:04:00Z" w16du:dateUtc="2025-01-03T09:04:00Z"/>
                <w:rFonts w:ascii="Times New Roman" w:eastAsia="標楷體" w:hAnsi="Times New Roman" w:cs="Times New Roman"/>
              </w:rPr>
              <w:pPrChange w:id="3465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2C41807" w14:textId="7D8AD2D1" w:rsidR="00D93FCC" w:rsidDel="003C19C7" w:rsidRDefault="002435EC">
            <w:pPr>
              <w:rPr>
                <w:del w:id="34658" w:author="瑋婷 徐" w:date="2025-01-03T17:04:00Z" w16du:dateUtc="2025-01-03T09:04:00Z"/>
                <w:rFonts w:ascii="Times New Roman" w:eastAsia="標楷體" w:hAnsi="Times New Roman" w:cs="Times New Roman"/>
              </w:rPr>
              <w:pPrChange w:id="34659" w:author="瑋婷 徐" w:date="2025-01-03T17:04:00Z" w16du:dateUtc="2025-01-03T09:04:00Z">
                <w:pPr>
                  <w:spacing w:line="276" w:lineRule="auto"/>
                  <w:jc w:val="center"/>
                </w:pPr>
              </w:pPrChange>
            </w:pPr>
            <w:del w:id="3466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7DA73AD" w14:textId="51C6A3EB" w:rsidR="00D93FCC" w:rsidDel="003C19C7" w:rsidRDefault="00D93FCC">
            <w:pPr>
              <w:rPr>
                <w:del w:id="34661" w:author="瑋婷 徐" w:date="2025-01-03T17:04:00Z" w16du:dateUtc="2025-01-03T09:04:00Z"/>
                <w:rFonts w:ascii="Times New Roman" w:eastAsia="標楷體" w:hAnsi="Times New Roman" w:cs="Times New Roman"/>
              </w:rPr>
              <w:pPrChange w:id="34662"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629470FD" w14:textId="1A466449" w:rsidR="00D93FCC" w:rsidDel="003C19C7" w:rsidRDefault="002435EC">
            <w:pPr>
              <w:rPr>
                <w:del w:id="34663" w:author="瑋婷 徐" w:date="2025-01-03T17:04:00Z" w16du:dateUtc="2025-01-03T09:04:00Z"/>
                <w:rFonts w:ascii="Times New Roman" w:eastAsia="標楷體" w:hAnsi="Times New Roman" w:cs="Times New Roman"/>
              </w:rPr>
              <w:pPrChange w:id="34664" w:author="瑋婷 徐" w:date="2025-01-03T17:04:00Z" w16du:dateUtc="2025-01-03T09:04:00Z">
                <w:pPr>
                  <w:spacing w:line="276" w:lineRule="auto"/>
                  <w:jc w:val="center"/>
                </w:pPr>
              </w:pPrChange>
            </w:pPr>
            <w:del w:id="3466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3BF7C23" w14:textId="19820F3A" w:rsidR="00D93FCC" w:rsidDel="003C19C7" w:rsidRDefault="00D93FCC">
            <w:pPr>
              <w:rPr>
                <w:del w:id="34666" w:author="瑋婷 徐" w:date="2025-01-03T17:04:00Z" w16du:dateUtc="2025-01-03T09:04:00Z"/>
                <w:rFonts w:ascii="Times New Roman" w:eastAsia="標楷體" w:hAnsi="Times New Roman" w:cs="Times New Roman"/>
              </w:rPr>
              <w:pPrChange w:id="3466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40A4FF1" w14:textId="2D8EDB38" w:rsidR="00D93FCC" w:rsidDel="003C19C7" w:rsidRDefault="00D93FCC">
            <w:pPr>
              <w:rPr>
                <w:del w:id="34668" w:author="瑋婷 徐" w:date="2025-01-03T17:04:00Z" w16du:dateUtc="2025-01-03T09:04:00Z"/>
                <w:rFonts w:ascii="Times New Roman" w:eastAsia="標楷體" w:hAnsi="Times New Roman" w:cs="Times New Roman"/>
              </w:rPr>
              <w:pPrChange w:id="3466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AA98287" w14:textId="390C6A70" w:rsidR="00D93FCC" w:rsidDel="003C19C7" w:rsidRDefault="002435EC">
            <w:pPr>
              <w:rPr>
                <w:del w:id="34670" w:author="瑋婷 徐" w:date="2025-01-03T17:04:00Z" w16du:dateUtc="2025-01-03T09:04:00Z"/>
                <w:rFonts w:ascii="Times New Roman" w:eastAsia="標楷體" w:hAnsi="Times New Roman" w:cs="Times New Roman"/>
              </w:rPr>
              <w:pPrChange w:id="34671" w:author="瑋婷 徐" w:date="2025-01-03T17:04:00Z" w16du:dateUtc="2025-01-03T09:04:00Z">
                <w:pPr>
                  <w:spacing w:line="276" w:lineRule="auto"/>
                  <w:jc w:val="center"/>
                </w:pPr>
              </w:pPrChange>
            </w:pPr>
            <w:del w:id="34672"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040154CE" w14:textId="2C5C2B46" w:rsidR="00D93FCC" w:rsidDel="003C19C7" w:rsidRDefault="00D93FCC">
            <w:pPr>
              <w:rPr>
                <w:del w:id="34673" w:author="瑋婷 徐" w:date="2025-01-03T17:04:00Z" w16du:dateUtc="2025-01-03T09:04:00Z"/>
                <w:rFonts w:ascii="Times New Roman" w:eastAsia="標楷體" w:hAnsi="Times New Roman" w:cs="Times New Roman"/>
              </w:rPr>
              <w:pPrChange w:id="3467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21F1B8F" w14:textId="66F4D513" w:rsidR="00D93FCC" w:rsidDel="003C19C7" w:rsidRDefault="00D93FCC">
            <w:pPr>
              <w:rPr>
                <w:del w:id="34675" w:author="瑋婷 徐" w:date="2025-01-03T17:04:00Z" w16du:dateUtc="2025-01-03T09:04:00Z"/>
                <w:rFonts w:ascii="Times New Roman" w:eastAsia="標楷體" w:hAnsi="Times New Roman" w:cs="Times New Roman"/>
              </w:rPr>
              <w:pPrChange w:id="3467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E7103AF" w14:textId="599F2007" w:rsidR="00D93FCC" w:rsidDel="003C19C7" w:rsidRDefault="00D93FCC">
            <w:pPr>
              <w:rPr>
                <w:del w:id="34677" w:author="瑋婷 徐" w:date="2025-01-03T17:04:00Z" w16du:dateUtc="2025-01-03T09:04:00Z"/>
                <w:rFonts w:ascii="Times New Roman" w:eastAsia="標楷體" w:hAnsi="Times New Roman" w:cs="Times New Roman"/>
              </w:rPr>
              <w:pPrChange w:id="34678"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10A71609" w14:textId="489C9C7C" w:rsidR="00D93FCC" w:rsidDel="003C19C7" w:rsidRDefault="00D93FCC">
            <w:pPr>
              <w:rPr>
                <w:del w:id="34679" w:author="瑋婷 徐" w:date="2025-01-03T17:04:00Z" w16du:dateUtc="2025-01-03T09:04:00Z"/>
                <w:rFonts w:ascii="Times New Roman" w:eastAsia="標楷體" w:hAnsi="Times New Roman" w:cs="Times New Roman"/>
              </w:rPr>
              <w:pPrChange w:id="3468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505195A" w14:textId="28326F91" w:rsidR="00D93FCC" w:rsidDel="003C19C7" w:rsidRDefault="002435EC">
            <w:pPr>
              <w:rPr>
                <w:del w:id="34681" w:author="瑋婷 徐" w:date="2025-01-03T17:04:00Z" w16du:dateUtc="2025-01-03T09:04:00Z"/>
                <w:rFonts w:ascii="Times New Roman" w:eastAsia="標楷體" w:hAnsi="Times New Roman" w:cs="Times New Roman"/>
              </w:rPr>
              <w:pPrChange w:id="34682" w:author="瑋婷 徐" w:date="2025-01-03T17:04:00Z" w16du:dateUtc="2025-01-03T09:04:00Z">
                <w:pPr>
                  <w:spacing w:line="276" w:lineRule="auto"/>
                  <w:jc w:val="center"/>
                </w:pPr>
              </w:pPrChange>
            </w:pPr>
            <w:del w:id="3468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FAA99D7" w14:textId="31EED755" w:rsidR="00D93FCC" w:rsidDel="003C19C7" w:rsidRDefault="00D93FCC">
            <w:pPr>
              <w:rPr>
                <w:del w:id="34684" w:author="瑋婷 徐" w:date="2025-01-03T17:04:00Z" w16du:dateUtc="2025-01-03T09:04:00Z"/>
                <w:rFonts w:ascii="Times New Roman" w:eastAsia="標楷體" w:hAnsi="Times New Roman" w:cs="Times New Roman"/>
              </w:rPr>
              <w:pPrChange w:id="3468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EDCA898" w14:textId="32C7A08F" w:rsidR="00D93FCC" w:rsidDel="003C19C7" w:rsidRDefault="00D93FCC">
            <w:pPr>
              <w:rPr>
                <w:del w:id="34686" w:author="瑋婷 徐" w:date="2025-01-03T17:04:00Z" w16du:dateUtc="2025-01-03T09:04:00Z"/>
                <w:rFonts w:ascii="Times New Roman" w:eastAsia="標楷體" w:hAnsi="Times New Roman" w:cs="Times New Roman"/>
              </w:rPr>
              <w:pPrChange w:id="34687"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623CA0BD" w14:textId="2F676F22" w:rsidR="00D93FCC" w:rsidDel="003C19C7" w:rsidRDefault="00D93FCC">
            <w:pPr>
              <w:rPr>
                <w:del w:id="34688" w:author="瑋婷 徐" w:date="2025-01-03T17:04:00Z" w16du:dateUtc="2025-01-03T09:04:00Z"/>
                <w:rFonts w:ascii="Times New Roman" w:eastAsia="標楷體" w:hAnsi="Times New Roman" w:cs="Times New Roman"/>
              </w:rPr>
              <w:pPrChange w:id="3468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AEF647A" w14:textId="2E1F3562" w:rsidR="00D93FCC" w:rsidDel="003C19C7" w:rsidRDefault="00D93FCC">
            <w:pPr>
              <w:rPr>
                <w:del w:id="34690" w:author="瑋婷 徐" w:date="2025-01-03T17:04:00Z" w16du:dateUtc="2025-01-03T09:04:00Z"/>
                <w:rFonts w:ascii="Times New Roman" w:eastAsia="標楷體" w:hAnsi="Times New Roman" w:cs="Times New Roman"/>
              </w:rPr>
              <w:pPrChange w:id="3469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CEE72C9" w14:textId="52FCC66A" w:rsidR="00D93FCC" w:rsidDel="003C19C7" w:rsidRDefault="002435EC">
            <w:pPr>
              <w:rPr>
                <w:del w:id="34692" w:author="瑋婷 徐" w:date="2025-01-03T17:04:00Z" w16du:dateUtc="2025-01-03T09:04:00Z"/>
                <w:rFonts w:ascii="Times New Roman" w:eastAsia="標楷體" w:hAnsi="Times New Roman" w:cs="Times New Roman"/>
              </w:rPr>
              <w:pPrChange w:id="34693" w:author="瑋婷 徐" w:date="2025-01-03T17:04:00Z" w16du:dateUtc="2025-01-03T09:04:00Z">
                <w:pPr>
                  <w:spacing w:line="276" w:lineRule="auto"/>
                  <w:jc w:val="center"/>
                </w:pPr>
              </w:pPrChange>
            </w:pPr>
            <w:del w:id="3469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42B67A63" w14:textId="4654C2EC" w:rsidR="00D93FCC" w:rsidDel="003C19C7" w:rsidRDefault="00D93FCC">
            <w:pPr>
              <w:rPr>
                <w:del w:id="34695" w:author="瑋婷 徐" w:date="2025-01-03T17:04:00Z" w16du:dateUtc="2025-01-03T09:04:00Z"/>
                <w:rFonts w:ascii="Times New Roman" w:eastAsia="標楷體" w:hAnsi="Times New Roman" w:cs="Times New Roman"/>
              </w:rPr>
              <w:pPrChange w:id="34696"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6D81FAFC" w14:textId="2FB0ADE4" w:rsidR="00D93FCC" w:rsidDel="003C19C7" w:rsidRDefault="002435EC">
            <w:pPr>
              <w:rPr>
                <w:del w:id="34697" w:author="瑋婷 徐" w:date="2025-01-03T17:04:00Z" w16du:dateUtc="2025-01-03T09:04:00Z"/>
                <w:rFonts w:ascii="Times New Roman" w:eastAsia="標楷體" w:hAnsi="Times New Roman" w:cs="Times New Roman"/>
              </w:rPr>
              <w:pPrChange w:id="34698" w:author="瑋婷 徐" w:date="2025-01-03T17:04:00Z" w16du:dateUtc="2025-01-03T09:04:00Z">
                <w:pPr>
                  <w:spacing w:line="276" w:lineRule="auto"/>
                  <w:jc w:val="center"/>
                </w:pPr>
              </w:pPrChange>
            </w:pPr>
            <w:del w:id="34699"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02A91558" w14:textId="39D548D2" w:rsidTr="002B07B0">
        <w:trPr>
          <w:cantSplit/>
          <w:jc w:val="center"/>
          <w:del w:id="34700" w:author="瑋婷 徐" w:date="2025-01-03T17:04:00Z"/>
        </w:trPr>
        <w:tc>
          <w:tcPr>
            <w:tcW w:w="2402" w:type="dxa"/>
            <w:tcBorders>
              <w:left w:val="single" w:sz="4" w:space="0" w:color="000000"/>
              <w:bottom w:val="single" w:sz="4" w:space="0" w:color="000000"/>
            </w:tcBorders>
            <w:shd w:val="clear" w:color="auto" w:fill="FFFFFF"/>
            <w:vAlign w:val="bottom"/>
          </w:tcPr>
          <w:p w14:paraId="77E769A3" w14:textId="73532D99" w:rsidR="00D93FCC" w:rsidDel="003C19C7" w:rsidRDefault="002435EC">
            <w:pPr>
              <w:rPr>
                <w:del w:id="34701" w:author="瑋婷 徐" w:date="2025-01-03T17:04:00Z" w16du:dateUtc="2025-01-03T09:04:00Z"/>
                <w:rFonts w:ascii="Times New Roman" w:eastAsia="標楷體" w:hAnsi="Times New Roman" w:cs="Times New Roman"/>
              </w:rPr>
              <w:pPrChange w:id="34702" w:author="瑋婷 徐" w:date="2025-01-03T17:04:00Z" w16du:dateUtc="2025-01-03T09:04:00Z">
                <w:pPr>
                  <w:spacing w:line="276" w:lineRule="auto"/>
                </w:pPr>
              </w:pPrChange>
            </w:pPr>
            <w:del w:id="34703" w:author="瑋婷 徐" w:date="2025-01-03T17:04:00Z" w16du:dateUtc="2025-01-03T09:04:00Z">
              <w:r w:rsidDel="003C19C7">
                <w:rPr>
                  <w:rFonts w:ascii="Times New Roman" w:eastAsia="標楷體" w:hAnsi="Times New Roman" w:cs="Times New Roman"/>
                  <w:color w:val="000000"/>
                </w:rPr>
                <w:delText>山紅頭</w:delText>
              </w:r>
              <w:r w:rsidDel="003C19C7">
                <w:rPr>
                  <w:rFonts w:ascii="Times New Roman" w:eastAsia="標楷體" w:hAnsi="Times New Roman" w:cs="Times New Roman"/>
                  <w:color w:val="000000"/>
                </w:rPr>
                <w:delText xml:space="preserve"> ※</w:delText>
              </w:r>
            </w:del>
          </w:p>
        </w:tc>
        <w:tc>
          <w:tcPr>
            <w:tcW w:w="3530" w:type="dxa"/>
            <w:tcBorders>
              <w:bottom w:val="single" w:sz="4" w:space="0" w:color="000000"/>
              <w:right w:val="single" w:sz="4" w:space="0" w:color="000000"/>
            </w:tcBorders>
            <w:shd w:val="clear" w:color="auto" w:fill="FFFFFF"/>
            <w:vAlign w:val="bottom"/>
          </w:tcPr>
          <w:p w14:paraId="03CC920C" w14:textId="4FFC6C16" w:rsidR="00D93FCC" w:rsidDel="003C19C7" w:rsidRDefault="002435EC">
            <w:pPr>
              <w:rPr>
                <w:del w:id="34704" w:author="瑋婷 徐" w:date="2025-01-03T17:04:00Z" w16du:dateUtc="2025-01-03T09:04:00Z"/>
                <w:rFonts w:ascii="Times New Roman" w:eastAsia="標楷體" w:hAnsi="Times New Roman" w:cs="Times New Roman"/>
                <w:i/>
              </w:rPr>
              <w:pPrChange w:id="34705" w:author="瑋婷 徐" w:date="2025-01-03T17:04:00Z" w16du:dateUtc="2025-01-03T09:04:00Z">
                <w:pPr>
                  <w:spacing w:line="276" w:lineRule="auto"/>
                </w:pPr>
              </w:pPrChange>
            </w:pPr>
            <w:del w:id="34706" w:author="瑋婷 徐" w:date="2025-01-03T17:04:00Z" w16du:dateUtc="2025-01-03T09:04:00Z">
              <w:r w:rsidDel="003C19C7">
                <w:rPr>
                  <w:rFonts w:ascii="Times New Roman" w:eastAsia="標楷體" w:hAnsi="Times New Roman" w:cs="Times New Roman"/>
                  <w:i/>
                  <w:iCs/>
                  <w:color w:val="000000"/>
                </w:rPr>
                <w:delText>Cyanoderma ruficeps</w:delText>
              </w:r>
            </w:del>
          </w:p>
        </w:tc>
        <w:tc>
          <w:tcPr>
            <w:tcW w:w="272" w:type="dxa"/>
            <w:tcBorders>
              <w:left w:val="single" w:sz="4" w:space="0" w:color="000000"/>
              <w:bottom w:val="single" w:sz="4" w:space="0" w:color="000000"/>
            </w:tcBorders>
            <w:shd w:val="clear" w:color="auto" w:fill="D9D9D9"/>
            <w:vAlign w:val="center"/>
          </w:tcPr>
          <w:p w14:paraId="5A0B8557" w14:textId="10B1AE5C" w:rsidR="00D93FCC" w:rsidDel="003C19C7" w:rsidRDefault="002435EC">
            <w:pPr>
              <w:rPr>
                <w:del w:id="34707" w:author="瑋婷 徐" w:date="2025-01-03T17:04:00Z" w16du:dateUtc="2025-01-03T09:04:00Z"/>
                <w:rFonts w:ascii="Times New Roman" w:eastAsia="標楷體" w:hAnsi="Times New Roman" w:cs="Times New Roman"/>
              </w:rPr>
              <w:pPrChange w:id="34708" w:author="瑋婷 徐" w:date="2025-01-03T17:04:00Z" w16du:dateUtc="2025-01-03T09:04:00Z">
                <w:pPr>
                  <w:spacing w:line="276" w:lineRule="auto"/>
                  <w:jc w:val="center"/>
                </w:pPr>
              </w:pPrChange>
            </w:pPr>
            <w:del w:id="34709"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0707302D" w14:textId="7C565CEC" w:rsidR="00D93FCC" w:rsidDel="003C19C7" w:rsidRDefault="002435EC">
            <w:pPr>
              <w:rPr>
                <w:del w:id="34710" w:author="瑋婷 徐" w:date="2025-01-03T17:04:00Z" w16du:dateUtc="2025-01-03T09:04:00Z"/>
                <w:rFonts w:ascii="Times New Roman" w:eastAsia="標楷體" w:hAnsi="Times New Roman" w:cs="Times New Roman"/>
              </w:rPr>
              <w:pPrChange w:id="34711" w:author="瑋婷 徐" w:date="2025-01-03T17:04:00Z" w16du:dateUtc="2025-01-03T09:04:00Z">
                <w:pPr>
                  <w:spacing w:line="276" w:lineRule="auto"/>
                  <w:jc w:val="center"/>
                </w:pPr>
              </w:pPrChange>
            </w:pPr>
            <w:del w:id="34712"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39CFF275" w14:textId="1837CBAA" w:rsidR="00D93FCC" w:rsidDel="003C19C7" w:rsidRDefault="00D93FCC">
            <w:pPr>
              <w:rPr>
                <w:del w:id="34713" w:author="瑋婷 徐" w:date="2025-01-03T17:04:00Z" w16du:dateUtc="2025-01-03T09:04:00Z"/>
                <w:rFonts w:ascii="Times New Roman" w:eastAsia="標楷體" w:hAnsi="Times New Roman" w:cs="Times New Roman"/>
              </w:rPr>
              <w:pPrChange w:id="34714"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7995509C" w14:textId="2F8CEB09" w:rsidR="00D93FCC" w:rsidDel="003C19C7" w:rsidRDefault="00D93FCC">
            <w:pPr>
              <w:rPr>
                <w:del w:id="34715" w:author="瑋婷 徐" w:date="2025-01-03T17:04:00Z" w16du:dateUtc="2025-01-03T09:04:00Z"/>
                <w:rFonts w:ascii="Times New Roman" w:eastAsia="標楷體" w:hAnsi="Times New Roman" w:cs="Times New Roman"/>
              </w:rPr>
              <w:pPrChange w:id="34716"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70427644" w14:textId="4C218D8A" w:rsidR="00D93FCC" w:rsidDel="003C19C7" w:rsidRDefault="00D93FCC">
            <w:pPr>
              <w:rPr>
                <w:del w:id="34717" w:author="瑋婷 徐" w:date="2025-01-03T17:04:00Z" w16du:dateUtc="2025-01-03T09:04:00Z"/>
                <w:rFonts w:ascii="Times New Roman" w:eastAsia="標楷體" w:hAnsi="Times New Roman" w:cs="Times New Roman"/>
              </w:rPr>
              <w:pPrChange w:id="34718"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40C009D0" w14:textId="2D2BB587" w:rsidR="00D93FCC" w:rsidDel="003C19C7" w:rsidRDefault="002435EC">
            <w:pPr>
              <w:rPr>
                <w:del w:id="34719" w:author="瑋婷 徐" w:date="2025-01-03T17:04:00Z" w16du:dateUtc="2025-01-03T09:04:00Z"/>
                <w:rFonts w:ascii="Times New Roman" w:eastAsia="標楷體" w:hAnsi="Times New Roman" w:cs="Times New Roman"/>
              </w:rPr>
              <w:pPrChange w:id="34720" w:author="瑋婷 徐" w:date="2025-01-03T17:04:00Z" w16du:dateUtc="2025-01-03T09:04:00Z">
                <w:pPr>
                  <w:spacing w:line="276" w:lineRule="auto"/>
                  <w:jc w:val="center"/>
                </w:pPr>
              </w:pPrChange>
            </w:pPr>
            <w:del w:id="34721"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224534D3" w14:textId="00DFD9C8" w:rsidR="00D93FCC" w:rsidDel="003C19C7" w:rsidRDefault="00D93FCC">
            <w:pPr>
              <w:rPr>
                <w:del w:id="34722" w:author="瑋婷 徐" w:date="2025-01-03T17:04:00Z" w16du:dateUtc="2025-01-03T09:04:00Z"/>
                <w:rFonts w:ascii="Times New Roman" w:eastAsia="標楷體" w:hAnsi="Times New Roman" w:cs="Times New Roman"/>
              </w:rPr>
              <w:pPrChange w:id="34723"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54084856" w14:textId="26B28A0D" w:rsidR="00D93FCC" w:rsidDel="003C19C7" w:rsidRDefault="00D93FCC">
            <w:pPr>
              <w:rPr>
                <w:del w:id="34724" w:author="瑋婷 徐" w:date="2025-01-03T17:04:00Z" w16du:dateUtc="2025-01-03T09:04:00Z"/>
                <w:rFonts w:ascii="Times New Roman" w:eastAsia="標楷體" w:hAnsi="Times New Roman" w:cs="Times New Roman"/>
              </w:rPr>
              <w:pPrChange w:id="34725"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5CCBE23C" w14:textId="466B4F0F" w:rsidR="00D93FCC" w:rsidDel="003C19C7" w:rsidRDefault="002435EC">
            <w:pPr>
              <w:rPr>
                <w:del w:id="34726" w:author="瑋婷 徐" w:date="2025-01-03T17:04:00Z" w16du:dateUtc="2025-01-03T09:04:00Z"/>
                <w:rFonts w:ascii="Times New Roman" w:eastAsia="標楷體" w:hAnsi="Times New Roman" w:cs="Times New Roman"/>
              </w:rPr>
              <w:pPrChange w:id="34727" w:author="瑋婷 徐" w:date="2025-01-03T17:04:00Z" w16du:dateUtc="2025-01-03T09:04:00Z">
                <w:pPr>
                  <w:spacing w:line="276" w:lineRule="auto"/>
                  <w:jc w:val="center"/>
                </w:pPr>
              </w:pPrChange>
            </w:pPr>
            <w:del w:id="347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4B2ED38" w14:textId="1DC4D58B" w:rsidR="00D93FCC" w:rsidDel="003C19C7" w:rsidRDefault="00D93FCC">
            <w:pPr>
              <w:rPr>
                <w:del w:id="34729" w:author="瑋婷 徐" w:date="2025-01-03T17:04:00Z" w16du:dateUtc="2025-01-03T09:04:00Z"/>
                <w:rFonts w:ascii="Times New Roman" w:eastAsia="標楷體" w:hAnsi="Times New Roman" w:cs="Times New Roman"/>
              </w:rPr>
              <w:pPrChange w:id="3473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433385" w14:textId="105B1A69" w:rsidR="00D93FCC" w:rsidDel="003C19C7" w:rsidRDefault="002435EC">
            <w:pPr>
              <w:rPr>
                <w:del w:id="34731" w:author="瑋婷 徐" w:date="2025-01-03T17:04:00Z" w16du:dateUtc="2025-01-03T09:04:00Z"/>
                <w:rFonts w:ascii="Times New Roman" w:eastAsia="標楷體" w:hAnsi="Times New Roman" w:cs="Times New Roman"/>
              </w:rPr>
              <w:pPrChange w:id="34732" w:author="瑋婷 徐" w:date="2025-01-03T17:04:00Z" w16du:dateUtc="2025-01-03T09:04:00Z">
                <w:pPr>
                  <w:spacing w:line="276" w:lineRule="auto"/>
                  <w:jc w:val="center"/>
                </w:pPr>
              </w:pPrChange>
            </w:pPr>
            <w:del w:id="34733"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401C354E" w14:textId="2EAEEB49" w:rsidR="00D93FCC" w:rsidDel="003C19C7" w:rsidRDefault="002435EC">
            <w:pPr>
              <w:rPr>
                <w:del w:id="34734" w:author="瑋婷 徐" w:date="2025-01-03T17:04:00Z" w16du:dateUtc="2025-01-03T09:04:00Z"/>
                <w:rFonts w:ascii="Times New Roman" w:eastAsia="標楷體" w:hAnsi="Times New Roman" w:cs="Times New Roman"/>
              </w:rPr>
              <w:pPrChange w:id="34735" w:author="瑋婷 徐" w:date="2025-01-03T17:04:00Z" w16du:dateUtc="2025-01-03T09:04:00Z">
                <w:pPr>
                  <w:spacing w:line="276" w:lineRule="auto"/>
                  <w:jc w:val="center"/>
                </w:pPr>
              </w:pPrChange>
            </w:pPr>
            <w:del w:id="3473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35CFD3" w14:textId="192EF001" w:rsidR="00D93FCC" w:rsidDel="003C19C7" w:rsidRDefault="002435EC">
            <w:pPr>
              <w:rPr>
                <w:del w:id="34737" w:author="瑋婷 徐" w:date="2025-01-03T17:04:00Z" w16du:dateUtc="2025-01-03T09:04:00Z"/>
                <w:rFonts w:ascii="Times New Roman" w:eastAsia="標楷體" w:hAnsi="Times New Roman" w:cs="Times New Roman"/>
              </w:rPr>
              <w:pPrChange w:id="34738" w:author="瑋婷 徐" w:date="2025-01-03T17:04:00Z" w16du:dateUtc="2025-01-03T09:04:00Z">
                <w:pPr>
                  <w:spacing w:line="276" w:lineRule="auto"/>
                  <w:jc w:val="center"/>
                </w:pPr>
              </w:pPrChange>
            </w:pPr>
            <w:del w:id="347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C728700" w14:textId="55406175" w:rsidR="00D93FCC" w:rsidDel="003C19C7" w:rsidRDefault="002435EC">
            <w:pPr>
              <w:rPr>
                <w:del w:id="34740" w:author="瑋婷 徐" w:date="2025-01-03T17:04:00Z" w16du:dateUtc="2025-01-03T09:04:00Z"/>
                <w:rFonts w:ascii="Times New Roman" w:eastAsia="標楷體" w:hAnsi="Times New Roman" w:cs="Times New Roman"/>
              </w:rPr>
              <w:pPrChange w:id="34741" w:author="瑋婷 徐" w:date="2025-01-03T17:04:00Z" w16du:dateUtc="2025-01-03T09:04:00Z">
                <w:pPr>
                  <w:spacing w:line="276" w:lineRule="auto"/>
                  <w:jc w:val="center"/>
                </w:pPr>
              </w:pPrChange>
            </w:pPr>
            <w:del w:id="347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0B1F16D" w14:textId="4D68A9AF" w:rsidR="00D93FCC" w:rsidDel="003C19C7" w:rsidRDefault="002435EC">
            <w:pPr>
              <w:rPr>
                <w:del w:id="34743" w:author="瑋婷 徐" w:date="2025-01-03T17:04:00Z" w16du:dateUtc="2025-01-03T09:04:00Z"/>
                <w:rFonts w:ascii="Times New Roman" w:eastAsia="標楷體" w:hAnsi="Times New Roman" w:cs="Times New Roman"/>
              </w:rPr>
              <w:pPrChange w:id="34744" w:author="瑋婷 徐" w:date="2025-01-03T17:04:00Z" w16du:dateUtc="2025-01-03T09:04:00Z">
                <w:pPr>
                  <w:spacing w:line="276" w:lineRule="auto"/>
                  <w:jc w:val="center"/>
                </w:pPr>
              </w:pPrChange>
            </w:pPr>
            <w:del w:id="347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587C80D" w14:textId="6917E069" w:rsidR="00D93FCC" w:rsidDel="003C19C7" w:rsidRDefault="002435EC">
            <w:pPr>
              <w:rPr>
                <w:del w:id="34746" w:author="瑋婷 徐" w:date="2025-01-03T17:04:00Z" w16du:dateUtc="2025-01-03T09:04:00Z"/>
                <w:rFonts w:ascii="Times New Roman" w:eastAsia="標楷體" w:hAnsi="Times New Roman" w:cs="Times New Roman"/>
              </w:rPr>
              <w:pPrChange w:id="34747" w:author="瑋婷 徐" w:date="2025-01-03T17:04:00Z" w16du:dateUtc="2025-01-03T09:04:00Z">
                <w:pPr>
                  <w:spacing w:line="276" w:lineRule="auto"/>
                  <w:jc w:val="center"/>
                </w:pPr>
              </w:pPrChange>
            </w:pPr>
            <w:del w:id="347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5127250" w14:textId="780AE81E" w:rsidR="00D93FCC" w:rsidDel="003C19C7" w:rsidRDefault="002435EC">
            <w:pPr>
              <w:rPr>
                <w:del w:id="34749" w:author="瑋婷 徐" w:date="2025-01-03T17:04:00Z" w16du:dateUtc="2025-01-03T09:04:00Z"/>
                <w:rFonts w:ascii="Times New Roman" w:eastAsia="標楷體" w:hAnsi="Times New Roman" w:cs="Times New Roman"/>
              </w:rPr>
              <w:pPrChange w:id="34750" w:author="瑋婷 徐" w:date="2025-01-03T17:04:00Z" w16du:dateUtc="2025-01-03T09:04:00Z">
                <w:pPr>
                  <w:spacing w:line="276" w:lineRule="auto"/>
                  <w:jc w:val="center"/>
                </w:pPr>
              </w:pPrChange>
            </w:pPr>
            <w:del w:id="3475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FB84DDE" w14:textId="5577D1D1" w:rsidR="00D93FCC" w:rsidDel="003C19C7" w:rsidRDefault="00D93FCC">
            <w:pPr>
              <w:rPr>
                <w:del w:id="34752" w:author="瑋婷 徐" w:date="2025-01-03T17:04:00Z" w16du:dateUtc="2025-01-03T09:04:00Z"/>
                <w:rFonts w:ascii="Times New Roman" w:eastAsia="標楷體" w:hAnsi="Times New Roman" w:cs="Times New Roman"/>
              </w:rPr>
              <w:pPrChange w:id="3475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C8FF938" w14:textId="069EF866" w:rsidR="00D93FCC" w:rsidDel="003C19C7" w:rsidRDefault="002435EC">
            <w:pPr>
              <w:rPr>
                <w:del w:id="34754" w:author="瑋婷 徐" w:date="2025-01-03T17:04:00Z" w16du:dateUtc="2025-01-03T09:04:00Z"/>
                <w:rFonts w:ascii="Times New Roman" w:eastAsia="標楷體" w:hAnsi="Times New Roman" w:cs="Times New Roman"/>
              </w:rPr>
              <w:pPrChange w:id="34755" w:author="瑋婷 徐" w:date="2025-01-03T17:04:00Z" w16du:dateUtc="2025-01-03T09:04:00Z">
                <w:pPr>
                  <w:spacing w:line="276" w:lineRule="auto"/>
                  <w:jc w:val="center"/>
                </w:pPr>
              </w:pPrChange>
            </w:pPr>
            <w:del w:id="3475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2A589C55" w14:textId="1BAC100A" w:rsidR="00D93FCC" w:rsidDel="003C19C7" w:rsidRDefault="00D93FCC">
            <w:pPr>
              <w:rPr>
                <w:del w:id="34757" w:author="瑋婷 徐" w:date="2025-01-03T17:04:00Z" w16du:dateUtc="2025-01-03T09:04:00Z"/>
                <w:rFonts w:ascii="Times New Roman" w:eastAsia="標楷體" w:hAnsi="Times New Roman" w:cs="Times New Roman"/>
              </w:rPr>
              <w:pPrChange w:id="3475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4722B31" w14:textId="3C104237" w:rsidR="00D93FCC" w:rsidDel="003C19C7" w:rsidRDefault="002435EC">
            <w:pPr>
              <w:rPr>
                <w:del w:id="34759" w:author="瑋婷 徐" w:date="2025-01-03T17:04:00Z" w16du:dateUtc="2025-01-03T09:04:00Z"/>
                <w:rFonts w:ascii="Times New Roman" w:eastAsia="標楷體" w:hAnsi="Times New Roman" w:cs="Times New Roman"/>
              </w:rPr>
              <w:pPrChange w:id="34760" w:author="瑋婷 徐" w:date="2025-01-03T17:04:00Z" w16du:dateUtc="2025-01-03T09:04:00Z">
                <w:pPr>
                  <w:spacing w:line="276" w:lineRule="auto"/>
                  <w:jc w:val="center"/>
                </w:pPr>
              </w:pPrChange>
            </w:pPr>
            <w:del w:id="3476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AEFC720" w14:textId="7B614F96" w:rsidR="00D93FCC" w:rsidDel="003C19C7" w:rsidRDefault="002435EC">
            <w:pPr>
              <w:rPr>
                <w:del w:id="34762" w:author="瑋婷 徐" w:date="2025-01-03T17:04:00Z" w16du:dateUtc="2025-01-03T09:04:00Z"/>
                <w:rFonts w:ascii="Times New Roman" w:eastAsia="標楷體" w:hAnsi="Times New Roman" w:cs="Times New Roman"/>
              </w:rPr>
              <w:pPrChange w:id="34763" w:author="瑋婷 徐" w:date="2025-01-03T17:04:00Z" w16du:dateUtc="2025-01-03T09:04:00Z">
                <w:pPr>
                  <w:spacing w:line="276" w:lineRule="auto"/>
                  <w:jc w:val="center"/>
                </w:pPr>
              </w:pPrChange>
            </w:pPr>
            <w:del w:id="3476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BB6E5AC" w14:textId="621A8068" w:rsidR="00D93FCC" w:rsidDel="003C19C7" w:rsidRDefault="002435EC">
            <w:pPr>
              <w:rPr>
                <w:del w:id="34765" w:author="瑋婷 徐" w:date="2025-01-03T17:04:00Z" w16du:dateUtc="2025-01-03T09:04:00Z"/>
                <w:rFonts w:ascii="Times New Roman" w:eastAsia="標楷體" w:hAnsi="Times New Roman" w:cs="Times New Roman"/>
              </w:rPr>
              <w:pPrChange w:id="34766" w:author="瑋婷 徐" w:date="2025-01-03T17:04:00Z" w16du:dateUtc="2025-01-03T09:04:00Z">
                <w:pPr>
                  <w:spacing w:line="276" w:lineRule="auto"/>
                  <w:jc w:val="center"/>
                </w:pPr>
              </w:pPrChange>
            </w:pPr>
            <w:del w:id="34767"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6295E986" w14:textId="48A565DE" w:rsidR="00D93FCC" w:rsidDel="003C19C7" w:rsidRDefault="002435EC">
            <w:pPr>
              <w:rPr>
                <w:del w:id="34768" w:author="瑋婷 徐" w:date="2025-01-03T17:04:00Z" w16du:dateUtc="2025-01-03T09:04:00Z"/>
                <w:rFonts w:ascii="Times New Roman" w:eastAsia="標楷體" w:hAnsi="Times New Roman" w:cs="Times New Roman"/>
              </w:rPr>
              <w:pPrChange w:id="34769" w:author="瑋婷 徐" w:date="2025-01-03T17:04:00Z" w16du:dateUtc="2025-01-03T09:04:00Z">
                <w:pPr>
                  <w:spacing w:line="276" w:lineRule="auto"/>
                  <w:jc w:val="center"/>
                </w:pPr>
              </w:pPrChange>
            </w:pPr>
            <w:del w:id="3477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C2CA534" w14:textId="53ADA0FD" w:rsidR="00D93FCC" w:rsidDel="003C19C7" w:rsidRDefault="002435EC">
            <w:pPr>
              <w:rPr>
                <w:del w:id="34771" w:author="瑋婷 徐" w:date="2025-01-03T17:04:00Z" w16du:dateUtc="2025-01-03T09:04:00Z"/>
                <w:rFonts w:ascii="Times New Roman" w:eastAsia="標楷體" w:hAnsi="Times New Roman" w:cs="Times New Roman"/>
              </w:rPr>
              <w:pPrChange w:id="34772" w:author="瑋婷 徐" w:date="2025-01-03T17:04:00Z" w16du:dateUtc="2025-01-03T09:04:00Z">
                <w:pPr>
                  <w:spacing w:line="276" w:lineRule="auto"/>
                  <w:jc w:val="center"/>
                </w:pPr>
              </w:pPrChange>
            </w:pPr>
            <w:del w:id="3477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7CA8878" w14:textId="4680BF9F" w:rsidR="00D93FCC" w:rsidDel="003C19C7" w:rsidRDefault="002435EC">
            <w:pPr>
              <w:rPr>
                <w:del w:id="34774" w:author="瑋婷 徐" w:date="2025-01-03T17:04:00Z" w16du:dateUtc="2025-01-03T09:04:00Z"/>
                <w:rFonts w:ascii="Times New Roman" w:eastAsia="標楷體" w:hAnsi="Times New Roman" w:cs="Times New Roman"/>
              </w:rPr>
              <w:pPrChange w:id="34775" w:author="瑋婷 徐" w:date="2025-01-03T17:04:00Z" w16du:dateUtc="2025-01-03T09:04:00Z">
                <w:pPr>
                  <w:spacing w:line="276" w:lineRule="auto"/>
                  <w:jc w:val="center"/>
                </w:pPr>
              </w:pPrChange>
            </w:pPr>
            <w:del w:id="34776"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3FE22F7F" w14:textId="54441B2A" w:rsidR="00D93FCC" w:rsidDel="003C19C7" w:rsidRDefault="00D93FCC">
            <w:pPr>
              <w:rPr>
                <w:del w:id="34777" w:author="瑋婷 徐" w:date="2025-01-03T17:04:00Z" w16du:dateUtc="2025-01-03T09:04:00Z"/>
                <w:rFonts w:ascii="Times New Roman" w:eastAsia="標楷體" w:hAnsi="Times New Roman" w:cs="Times New Roman"/>
              </w:rPr>
              <w:pPrChange w:id="3477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344F50D" w14:textId="61359A5F" w:rsidR="00D93FCC" w:rsidDel="003C19C7" w:rsidRDefault="002435EC">
            <w:pPr>
              <w:rPr>
                <w:del w:id="34779" w:author="瑋婷 徐" w:date="2025-01-03T17:04:00Z" w16du:dateUtc="2025-01-03T09:04:00Z"/>
                <w:rFonts w:ascii="Times New Roman" w:eastAsia="標楷體" w:hAnsi="Times New Roman" w:cs="Times New Roman"/>
              </w:rPr>
              <w:pPrChange w:id="34780" w:author="瑋婷 徐" w:date="2025-01-03T17:04:00Z" w16du:dateUtc="2025-01-03T09:04:00Z">
                <w:pPr>
                  <w:spacing w:line="276" w:lineRule="auto"/>
                  <w:jc w:val="center"/>
                </w:pPr>
              </w:pPrChange>
            </w:pPr>
            <w:del w:id="3478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779CC5C" w14:textId="456A7174" w:rsidR="00D93FCC" w:rsidDel="003C19C7" w:rsidRDefault="002435EC">
            <w:pPr>
              <w:rPr>
                <w:del w:id="34782" w:author="瑋婷 徐" w:date="2025-01-03T17:04:00Z" w16du:dateUtc="2025-01-03T09:04:00Z"/>
                <w:rFonts w:ascii="Times New Roman" w:eastAsia="標楷體" w:hAnsi="Times New Roman" w:cs="Times New Roman"/>
              </w:rPr>
              <w:pPrChange w:id="34783" w:author="瑋婷 徐" w:date="2025-01-03T17:04:00Z" w16du:dateUtc="2025-01-03T09:04:00Z">
                <w:pPr>
                  <w:spacing w:line="276" w:lineRule="auto"/>
                  <w:jc w:val="center"/>
                </w:pPr>
              </w:pPrChange>
            </w:pPr>
            <w:del w:id="3478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6A1E10E" w14:textId="1F8F4563" w:rsidR="00D93FCC" w:rsidDel="003C19C7" w:rsidRDefault="00D93FCC">
            <w:pPr>
              <w:rPr>
                <w:del w:id="34785" w:author="瑋婷 徐" w:date="2025-01-03T17:04:00Z" w16du:dateUtc="2025-01-03T09:04:00Z"/>
                <w:rFonts w:ascii="Times New Roman" w:eastAsia="標楷體" w:hAnsi="Times New Roman" w:cs="Times New Roman"/>
              </w:rPr>
              <w:pPrChange w:id="34786"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4B43A4AF" w14:textId="13474E33" w:rsidR="00D93FCC" w:rsidDel="003C19C7" w:rsidRDefault="002435EC">
            <w:pPr>
              <w:rPr>
                <w:del w:id="34787" w:author="瑋婷 徐" w:date="2025-01-03T17:04:00Z" w16du:dateUtc="2025-01-03T09:04:00Z"/>
                <w:rFonts w:ascii="Times New Roman" w:eastAsia="標楷體" w:hAnsi="Times New Roman" w:cs="Times New Roman"/>
              </w:rPr>
              <w:pPrChange w:id="34788" w:author="瑋婷 徐" w:date="2025-01-03T17:04:00Z" w16du:dateUtc="2025-01-03T09:04:00Z">
                <w:pPr>
                  <w:spacing w:line="276" w:lineRule="auto"/>
                  <w:jc w:val="center"/>
                </w:pPr>
              </w:pPrChange>
            </w:pPr>
            <w:del w:id="347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D11BC2A" w14:textId="71637EE7" w:rsidR="00D93FCC" w:rsidDel="003C19C7" w:rsidRDefault="002435EC">
            <w:pPr>
              <w:rPr>
                <w:del w:id="34790" w:author="瑋婷 徐" w:date="2025-01-03T17:04:00Z" w16du:dateUtc="2025-01-03T09:04:00Z"/>
                <w:rFonts w:ascii="Times New Roman" w:eastAsia="標楷體" w:hAnsi="Times New Roman" w:cs="Times New Roman"/>
              </w:rPr>
              <w:pPrChange w:id="34791" w:author="瑋婷 徐" w:date="2025-01-03T17:04:00Z" w16du:dateUtc="2025-01-03T09:04:00Z">
                <w:pPr>
                  <w:spacing w:line="276" w:lineRule="auto"/>
                  <w:jc w:val="center"/>
                </w:pPr>
              </w:pPrChange>
            </w:pPr>
            <w:del w:id="3479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C6C9B5C" w14:textId="11084DDF" w:rsidR="00D93FCC" w:rsidDel="003C19C7" w:rsidRDefault="00D93FCC">
            <w:pPr>
              <w:rPr>
                <w:del w:id="34793" w:author="瑋婷 徐" w:date="2025-01-03T17:04:00Z" w16du:dateUtc="2025-01-03T09:04:00Z"/>
                <w:rFonts w:ascii="Times New Roman" w:eastAsia="標楷體" w:hAnsi="Times New Roman" w:cs="Times New Roman"/>
              </w:rPr>
              <w:pPrChange w:id="34794"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5D90D4E3" w14:textId="45CBF26E" w:rsidR="00D93FCC" w:rsidDel="003C19C7" w:rsidRDefault="002435EC">
            <w:pPr>
              <w:rPr>
                <w:del w:id="34795" w:author="瑋婷 徐" w:date="2025-01-03T17:04:00Z" w16du:dateUtc="2025-01-03T09:04:00Z"/>
                <w:rFonts w:ascii="Times New Roman" w:eastAsia="標楷體" w:hAnsi="Times New Roman" w:cs="Times New Roman"/>
              </w:rPr>
              <w:pPrChange w:id="34796" w:author="瑋婷 徐" w:date="2025-01-03T17:04:00Z" w16du:dateUtc="2025-01-03T09:04:00Z">
                <w:pPr>
                  <w:spacing w:line="276" w:lineRule="auto"/>
                  <w:jc w:val="center"/>
                </w:pPr>
              </w:pPrChange>
            </w:pPr>
            <w:del w:id="34797"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1843F8B6" w14:textId="3C202FC4" w:rsidR="00D93FCC" w:rsidDel="003C19C7" w:rsidRDefault="00D93FCC">
            <w:pPr>
              <w:rPr>
                <w:del w:id="34798" w:author="瑋婷 徐" w:date="2025-01-03T17:04:00Z" w16du:dateUtc="2025-01-03T09:04:00Z"/>
                <w:rFonts w:ascii="Times New Roman" w:eastAsia="標楷體" w:hAnsi="Times New Roman" w:cs="Times New Roman"/>
              </w:rPr>
              <w:pPrChange w:id="34799" w:author="瑋婷 徐" w:date="2025-01-03T17:04:00Z" w16du:dateUtc="2025-01-03T09:04:00Z">
                <w:pPr>
                  <w:spacing w:line="276" w:lineRule="auto"/>
                  <w:jc w:val="center"/>
                </w:pPr>
              </w:pPrChange>
            </w:pPr>
          </w:p>
        </w:tc>
      </w:tr>
      <w:tr w:rsidR="00000000" w:rsidDel="003C19C7" w14:paraId="41228234" w14:textId="72886AAE" w:rsidTr="002B07B0">
        <w:trPr>
          <w:cantSplit/>
          <w:jc w:val="center"/>
          <w:del w:id="34800" w:author="瑋婷 徐" w:date="2025-01-03T17:04:00Z"/>
        </w:trPr>
        <w:tc>
          <w:tcPr>
            <w:tcW w:w="2402" w:type="dxa"/>
            <w:tcBorders>
              <w:left w:val="single" w:sz="4" w:space="0" w:color="000000"/>
              <w:bottom w:val="single" w:sz="4" w:space="0" w:color="000000"/>
            </w:tcBorders>
            <w:shd w:val="clear" w:color="auto" w:fill="FFFFFF"/>
            <w:vAlign w:val="bottom"/>
          </w:tcPr>
          <w:p w14:paraId="2BA47F6D" w14:textId="1AEBA3D0" w:rsidR="00D93FCC" w:rsidDel="003C19C7" w:rsidRDefault="002435EC">
            <w:pPr>
              <w:rPr>
                <w:del w:id="34801" w:author="瑋婷 徐" w:date="2025-01-03T17:04:00Z" w16du:dateUtc="2025-01-03T09:04:00Z"/>
                <w:rFonts w:ascii="Times New Roman" w:eastAsia="標楷體" w:hAnsi="Times New Roman" w:cs="Times New Roman"/>
              </w:rPr>
              <w:pPrChange w:id="34802" w:author="瑋婷 徐" w:date="2025-01-03T17:04:00Z" w16du:dateUtc="2025-01-03T09:04:00Z">
                <w:pPr>
                  <w:spacing w:line="276" w:lineRule="auto"/>
                </w:pPr>
              </w:pPrChange>
            </w:pPr>
            <w:del w:id="34803" w:author="瑋婷 徐" w:date="2025-01-03T17:04:00Z" w16du:dateUtc="2025-01-03T09:04:00Z">
              <w:r w:rsidDel="003C19C7">
                <w:rPr>
                  <w:rFonts w:ascii="Times New Roman" w:eastAsia="標楷體" w:hAnsi="Times New Roman" w:cs="Times New Roman"/>
                  <w:color w:val="000000"/>
                </w:rPr>
                <w:delText>小彎嘴</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60B943C0" w14:textId="38AB1EAE" w:rsidR="00D93FCC" w:rsidDel="003C19C7" w:rsidRDefault="002435EC">
            <w:pPr>
              <w:rPr>
                <w:del w:id="34804" w:author="瑋婷 徐" w:date="2025-01-03T17:04:00Z" w16du:dateUtc="2025-01-03T09:04:00Z"/>
                <w:rFonts w:ascii="Times New Roman" w:eastAsia="標楷體" w:hAnsi="Times New Roman" w:cs="Times New Roman"/>
                <w:i/>
              </w:rPr>
              <w:pPrChange w:id="34805" w:author="瑋婷 徐" w:date="2025-01-03T17:04:00Z" w16du:dateUtc="2025-01-03T09:04:00Z">
                <w:pPr>
                  <w:spacing w:line="276" w:lineRule="auto"/>
                </w:pPr>
              </w:pPrChange>
            </w:pPr>
            <w:del w:id="34806" w:author="瑋婷 徐" w:date="2025-01-03T17:04:00Z" w16du:dateUtc="2025-01-03T09:04:00Z">
              <w:r w:rsidDel="003C19C7">
                <w:rPr>
                  <w:rFonts w:ascii="Times New Roman" w:eastAsia="標楷體" w:hAnsi="Times New Roman" w:cs="Times New Roman"/>
                  <w:i/>
                  <w:iCs/>
                  <w:color w:val="000000"/>
                </w:rPr>
                <w:delText>Pomatorhinus musicus</w:delText>
              </w:r>
            </w:del>
          </w:p>
        </w:tc>
        <w:tc>
          <w:tcPr>
            <w:tcW w:w="272" w:type="dxa"/>
            <w:tcBorders>
              <w:left w:val="single" w:sz="4" w:space="0" w:color="000000"/>
              <w:bottom w:val="single" w:sz="4" w:space="0" w:color="000000"/>
            </w:tcBorders>
            <w:shd w:val="clear" w:color="auto" w:fill="D9D9D9"/>
            <w:vAlign w:val="center"/>
          </w:tcPr>
          <w:p w14:paraId="3E6914B6" w14:textId="17C4C39E" w:rsidR="00D93FCC" w:rsidDel="003C19C7" w:rsidRDefault="00D93FCC">
            <w:pPr>
              <w:rPr>
                <w:del w:id="34807" w:author="瑋婷 徐" w:date="2025-01-03T17:04:00Z" w16du:dateUtc="2025-01-03T09:04:00Z"/>
                <w:rFonts w:ascii="Times New Roman" w:eastAsia="標楷體" w:hAnsi="Times New Roman" w:cs="Times New Roman"/>
              </w:rPr>
              <w:pPrChange w:id="34808"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604C5C89" w14:textId="4A38A59B" w:rsidR="00D93FCC" w:rsidDel="003C19C7" w:rsidRDefault="002435EC">
            <w:pPr>
              <w:rPr>
                <w:del w:id="34809" w:author="瑋婷 徐" w:date="2025-01-03T17:04:00Z" w16du:dateUtc="2025-01-03T09:04:00Z"/>
                <w:rFonts w:ascii="Times New Roman" w:eastAsia="標楷體" w:hAnsi="Times New Roman" w:cs="Times New Roman"/>
              </w:rPr>
              <w:pPrChange w:id="34810" w:author="瑋婷 徐" w:date="2025-01-03T17:04:00Z" w16du:dateUtc="2025-01-03T09:04:00Z">
                <w:pPr>
                  <w:spacing w:line="276" w:lineRule="auto"/>
                  <w:jc w:val="center"/>
                </w:pPr>
              </w:pPrChange>
            </w:pPr>
            <w:del w:id="34811"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6C86EC7A" w14:textId="03A4692C" w:rsidR="00D93FCC" w:rsidDel="003C19C7" w:rsidRDefault="002435EC">
            <w:pPr>
              <w:rPr>
                <w:del w:id="34812" w:author="瑋婷 徐" w:date="2025-01-03T17:04:00Z" w16du:dateUtc="2025-01-03T09:04:00Z"/>
                <w:rFonts w:ascii="Times New Roman" w:eastAsia="標楷體" w:hAnsi="Times New Roman" w:cs="Times New Roman"/>
              </w:rPr>
              <w:pPrChange w:id="34813" w:author="瑋婷 徐" w:date="2025-01-03T17:04:00Z" w16du:dateUtc="2025-01-03T09:04:00Z">
                <w:pPr>
                  <w:spacing w:line="276" w:lineRule="auto"/>
                  <w:jc w:val="center"/>
                </w:pPr>
              </w:pPrChange>
            </w:pPr>
            <w:del w:id="34814"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bottom w:val="single" w:sz="4" w:space="0" w:color="000000"/>
            </w:tcBorders>
            <w:shd w:val="clear" w:color="auto" w:fill="FFFFFF"/>
            <w:vAlign w:val="center"/>
          </w:tcPr>
          <w:p w14:paraId="0F2AF611" w14:textId="63E6A4A4" w:rsidR="00D93FCC" w:rsidDel="003C19C7" w:rsidRDefault="002435EC">
            <w:pPr>
              <w:rPr>
                <w:del w:id="34815" w:author="瑋婷 徐" w:date="2025-01-03T17:04:00Z" w16du:dateUtc="2025-01-03T09:04:00Z"/>
                <w:rFonts w:ascii="Times New Roman" w:eastAsia="標楷體" w:hAnsi="Times New Roman" w:cs="Times New Roman"/>
              </w:rPr>
              <w:pPrChange w:id="34816" w:author="瑋婷 徐" w:date="2025-01-03T17:04:00Z" w16du:dateUtc="2025-01-03T09:04:00Z">
                <w:pPr>
                  <w:spacing w:line="276" w:lineRule="auto"/>
                  <w:jc w:val="center"/>
                </w:pPr>
              </w:pPrChange>
            </w:pPr>
            <w:del w:id="34817"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bottom w:val="single" w:sz="4" w:space="0" w:color="000000"/>
            </w:tcBorders>
            <w:shd w:val="clear" w:color="auto" w:fill="D9D9D9"/>
            <w:tcMar>
              <w:left w:w="108" w:type="dxa"/>
              <w:right w:w="108" w:type="dxa"/>
            </w:tcMar>
          </w:tcPr>
          <w:p w14:paraId="7E2E9375" w14:textId="22470577" w:rsidR="00D93FCC" w:rsidDel="003C19C7" w:rsidRDefault="00D93FCC">
            <w:pPr>
              <w:rPr>
                <w:del w:id="34818" w:author="瑋婷 徐" w:date="2025-01-03T17:04:00Z" w16du:dateUtc="2025-01-03T09:04:00Z"/>
                <w:rFonts w:ascii="Times New Roman" w:eastAsia="標楷體" w:hAnsi="Times New Roman" w:cs="Times New Roman"/>
              </w:rPr>
              <w:pPrChange w:id="34819"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5BDBF2ED" w14:textId="144FFEFC" w:rsidR="00D93FCC" w:rsidDel="003C19C7" w:rsidRDefault="002435EC">
            <w:pPr>
              <w:rPr>
                <w:del w:id="34820" w:author="瑋婷 徐" w:date="2025-01-03T17:04:00Z" w16du:dateUtc="2025-01-03T09:04:00Z"/>
                <w:rFonts w:ascii="Times New Roman" w:eastAsia="標楷體" w:hAnsi="Times New Roman" w:cs="Times New Roman"/>
              </w:rPr>
              <w:pPrChange w:id="34821" w:author="瑋婷 徐" w:date="2025-01-03T17:04:00Z" w16du:dateUtc="2025-01-03T09:04:00Z">
                <w:pPr>
                  <w:spacing w:line="276" w:lineRule="auto"/>
                  <w:jc w:val="center"/>
                </w:pPr>
              </w:pPrChange>
            </w:pPr>
            <w:del w:id="34822"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20035F04" w14:textId="5BF5C5A3" w:rsidR="00D93FCC" w:rsidDel="003C19C7" w:rsidRDefault="00D93FCC">
            <w:pPr>
              <w:rPr>
                <w:del w:id="34823" w:author="瑋婷 徐" w:date="2025-01-03T17:04:00Z" w16du:dateUtc="2025-01-03T09:04:00Z"/>
                <w:rFonts w:ascii="Times New Roman" w:eastAsia="標楷體" w:hAnsi="Times New Roman" w:cs="Times New Roman"/>
              </w:rPr>
              <w:pPrChange w:id="34824"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3C60EC07" w14:textId="7EABF1FA" w:rsidR="00D93FCC" w:rsidDel="003C19C7" w:rsidRDefault="00D93FCC">
            <w:pPr>
              <w:rPr>
                <w:del w:id="34825" w:author="瑋婷 徐" w:date="2025-01-03T17:04:00Z" w16du:dateUtc="2025-01-03T09:04:00Z"/>
                <w:rFonts w:ascii="Times New Roman" w:eastAsia="標楷體" w:hAnsi="Times New Roman" w:cs="Times New Roman"/>
              </w:rPr>
              <w:pPrChange w:id="34826"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6D4B9EA2" w14:textId="256EF603" w:rsidR="00D93FCC" w:rsidDel="003C19C7" w:rsidRDefault="00D93FCC">
            <w:pPr>
              <w:rPr>
                <w:del w:id="34827" w:author="瑋婷 徐" w:date="2025-01-03T17:04:00Z" w16du:dateUtc="2025-01-03T09:04:00Z"/>
                <w:rFonts w:ascii="Times New Roman" w:eastAsia="標楷體" w:hAnsi="Times New Roman" w:cs="Times New Roman"/>
              </w:rPr>
              <w:pPrChange w:id="3482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911A1BE" w14:textId="2CE0A409" w:rsidR="00D93FCC" w:rsidDel="003C19C7" w:rsidRDefault="00D93FCC">
            <w:pPr>
              <w:rPr>
                <w:del w:id="34829" w:author="瑋婷 徐" w:date="2025-01-03T17:04:00Z" w16du:dateUtc="2025-01-03T09:04:00Z"/>
                <w:rFonts w:ascii="Times New Roman" w:eastAsia="標楷體" w:hAnsi="Times New Roman" w:cs="Times New Roman"/>
              </w:rPr>
              <w:pPrChange w:id="3483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476B74A" w14:textId="4101CA08" w:rsidR="00D93FCC" w:rsidDel="003C19C7" w:rsidRDefault="00D93FCC">
            <w:pPr>
              <w:rPr>
                <w:del w:id="34831" w:author="瑋婷 徐" w:date="2025-01-03T17:04:00Z" w16du:dateUtc="2025-01-03T09:04:00Z"/>
                <w:rFonts w:ascii="Times New Roman" w:eastAsia="標楷體" w:hAnsi="Times New Roman" w:cs="Times New Roman"/>
              </w:rPr>
              <w:pPrChange w:id="34832"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59624D60" w14:textId="7CB069CC" w:rsidR="00D93FCC" w:rsidDel="003C19C7" w:rsidRDefault="00D93FCC">
            <w:pPr>
              <w:rPr>
                <w:del w:id="34833" w:author="瑋婷 徐" w:date="2025-01-03T17:04:00Z" w16du:dateUtc="2025-01-03T09:04:00Z"/>
                <w:rFonts w:ascii="Times New Roman" w:eastAsia="標楷體" w:hAnsi="Times New Roman" w:cs="Times New Roman"/>
              </w:rPr>
              <w:pPrChange w:id="3483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B3F3E42" w14:textId="16D7AF99" w:rsidR="00D93FCC" w:rsidDel="003C19C7" w:rsidRDefault="00D93FCC">
            <w:pPr>
              <w:rPr>
                <w:del w:id="34835" w:author="瑋婷 徐" w:date="2025-01-03T17:04:00Z" w16du:dateUtc="2025-01-03T09:04:00Z"/>
                <w:rFonts w:ascii="Times New Roman" w:eastAsia="標楷體" w:hAnsi="Times New Roman" w:cs="Times New Roman"/>
              </w:rPr>
              <w:pPrChange w:id="3483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4443069" w14:textId="6B78370D" w:rsidR="00D93FCC" w:rsidDel="003C19C7" w:rsidRDefault="00D93FCC">
            <w:pPr>
              <w:rPr>
                <w:del w:id="34837" w:author="瑋婷 徐" w:date="2025-01-03T17:04:00Z" w16du:dateUtc="2025-01-03T09:04:00Z"/>
                <w:rFonts w:ascii="Times New Roman" w:eastAsia="標楷體" w:hAnsi="Times New Roman" w:cs="Times New Roman"/>
              </w:rPr>
              <w:pPrChange w:id="3483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701FC18" w14:textId="52D60B6D" w:rsidR="00D93FCC" w:rsidDel="003C19C7" w:rsidRDefault="002435EC">
            <w:pPr>
              <w:rPr>
                <w:del w:id="34839" w:author="瑋婷 徐" w:date="2025-01-03T17:04:00Z" w16du:dateUtc="2025-01-03T09:04:00Z"/>
                <w:rFonts w:ascii="Times New Roman" w:eastAsia="標楷體" w:hAnsi="Times New Roman" w:cs="Times New Roman"/>
              </w:rPr>
              <w:pPrChange w:id="34840" w:author="瑋婷 徐" w:date="2025-01-03T17:04:00Z" w16du:dateUtc="2025-01-03T09:04:00Z">
                <w:pPr>
                  <w:spacing w:line="276" w:lineRule="auto"/>
                  <w:jc w:val="center"/>
                </w:pPr>
              </w:pPrChange>
            </w:pPr>
            <w:del w:id="3484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230F74A" w14:textId="78813FD1" w:rsidR="00D93FCC" w:rsidDel="003C19C7" w:rsidRDefault="00D93FCC">
            <w:pPr>
              <w:rPr>
                <w:del w:id="34842" w:author="瑋婷 徐" w:date="2025-01-03T17:04:00Z" w16du:dateUtc="2025-01-03T09:04:00Z"/>
                <w:rFonts w:ascii="Times New Roman" w:eastAsia="標楷體" w:hAnsi="Times New Roman" w:cs="Times New Roman"/>
              </w:rPr>
              <w:pPrChange w:id="3484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B8BB22B" w14:textId="17EAA999" w:rsidR="00D93FCC" w:rsidDel="003C19C7" w:rsidRDefault="002435EC">
            <w:pPr>
              <w:rPr>
                <w:del w:id="34844" w:author="瑋婷 徐" w:date="2025-01-03T17:04:00Z" w16du:dateUtc="2025-01-03T09:04:00Z"/>
                <w:rFonts w:ascii="Times New Roman" w:eastAsia="標楷體" w:hAnsi="Times New Roman" w:cs="Times New Roman"/>
              </w:rPr>
              <w:pPrChange w:id="34845" w:author="瑋婷 徐" w:date="2025-01-03T17:04:00Z" w16du:dateUtc="2025-01-03T09:04:00Z">
                <w:pPr>
                  <w:spacing w:line="276" w:lineRule="auto"/>
                  <w:jc w:val="center"/>
                </w:pPr>
              </w:pPrChange>
            </w:pPr>
            <w:del w:id="3484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93EDEC3" w14:textId="20791293" w:rsidR="00D93FCC" w:rsidDel="003C19C7" w:rsidRDefault="00D93FCC">
            <w:pPr>
              <w:rPr>
                <w:del w:id="34847" w:author="瑋婷 徐" w:date="2025-01-03T17:04:00Z" w16du:dateUtc="2025-01-03T09:04:00Z"/>
                <w:rFonts w:ascii="Times New Roman" w:eastAsia="標楷體" w:hAnsi="Times New Roman" w:cs="Times New Roman"/>
              </w:rPr>
              <w:pPrChange w:id="3484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BF488B9" w14:textId="5FCA4986" w:rsidR="00D93FCC" w:rsidDel="003C19C7" w:rsidRDefault="00D93FCC">
            <w:pPr>
              <w:rPr>
                <w:del w:id="34849" w:author="瑋婷 徐" w:date="2025-01-03T17:04:00Z" w16du:dateUtc="2025-01-03T09:04:00Z"/>
                <w:rFonts w:ascii="Times New Roman" w:eastAsia="標楷體" w:hAnsi="Times New Roman" w:cs="Times New Roman"/>
              </w:rPr>
              <w:pPrChange w:id="34850"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F2E0FA6" w14:textId="5E6B63C1" w:rsidR="00D93FCC" w:rsidDel="003C19C7" w:rsidRDefault="002435EC">
            <w:pPr>
              <w:rPr>
                <w:del w:id="34851" w:author="瑋婷 徐" w:date="2025-01-03T17:04:00Z" w16du:dateUtc="2025-01-03T09:04:00Z"/>
                <w:rFonts w:ascii="Times New Roman" w:eastAsia="標楷體" w:hAnsi="Times New Roman" w:cs="Times New Roman"/>
              </w:rPr>
              <w:pPrChange w:id="34852" w:author="瑋婷 徐" w:date="2025-01-03T17:04:00Z" w16du:dateUtc="2025-01-03T09:04:00Z">
                <w:pPr>
                  <w:spacing w:line="276" w:lineRule="auto"/>
                  <w:jc w:val="center"/>
                </w:pPr>
              </w:pPrChange>
            </w:pPr>
            <w:del w:id="348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51B4978" w14:textId="58DEC8A4" w:rsidR="00D93FCC" w:rsidDel="003C19C7" w:rsidRDefault="00D93FCC">
            <w:pPr>
              <w:rPr>
                <w:del w:id="34854" w:author="瑋婷 徐" w:date="2025-01-03T17:04:00Z" w16du:dateUtc="2025-01-03T09:04:00Z"/>
                <w:rFonts w:ascii="Times New Roman" w:eastAsia="標楷體" w:hAnsi="Times New Roman" w:cs="Times New Roman"/>
              </w:rPr>
              <w:pPrChange w:id="3485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2DE454E" w14:textId="75C41A22" w:rsidR="00D93FCC" w:rsidDel="003C19C7" w:rsidRDefault="00D93FCC">
            <w:pPr>
              <w:rPr>
                <w:del w:id="34856" w:author="瑋婷 徐" w:date="2025-01-03T17:04:00Z" w16du:dateUtc="2025-01-03T09:04:00Z"/>
                <w:rFonts w:ascii="Times New Roman" w:eastAsia="標楷體" w:hAnsi="Times New Roman" w:cs="Times New Roman"/>
              </w:rPr>
              <w:pPrChange w:id="3485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4158A77" w14:textId="45C26C12" w:rsidR="00D93FCC" w:rsidDel="003C19C7" w:rsidRDefault="002435EC">
            <w:pPr>
              <w:rPr>
                <w:del w:id="34858" w:author="瑋婷 徐" w:date="2025-01-03T17:04:00Z" w16du:dateUtc="2025-01-03T09:04:00Z"/>
                <w:rFonts w:ascii="Times New Roman" w:eastAsia="標楷體" w:hAnsi="Times New Roman" w:cs="Times New Roman"/>
              </w:rPr>
              <w:pPrChange w:id="34859" w:author="瑋婷 徐" w:date="2025-01-03T17:04:00Z" w16du:dateUtc="2025-01-03T09:04:00Z">
                <w:pPr>
                  <w:spacing w:line="276" w:lineRule="auto"/>
                  <w:jc w:val="center"/>
                </w:pPr>
              </w:pPrChange>
            </w:pPr>
            <w:del w:id="34860"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096DDBDD" w14:textId="24C62210" w:rsidR="00D93FCC" w:rsidDel="003C19C7" w:rsidRDefault="002435EC">
            <w:pPr>
              <w:rPr>
                <w:del w:id="34861" w:author="瑋婷 徐" w:date="2025-01-03T17:04:00Z" w16du:dateUtc="2025-01-03T09:04:00Z"/>
                <w:rFonts w:ascii="Times New Roman" w:eastAsia="標楷體" w:hAnsi="Times New Roman" w:cs="Times New Roman"/>
              </w:rPr>
              <w:pPrChange w:id="34862" w:author="瑋婷 徐" w:date="2025-01-03T17:04:00Z" w16du:dateUtc="2025-01-03T09:04:00Z">
                <w:pPr>
                  <w:spacing w:line="276" w:lineRule="auto"/>
                  <w:jc w:val="center"/>
                </w:pPr>
              </w:pPrChange>
            </w:pPr>
            <w:del w:id="348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6985E96" w14:textId="35FF8100" w:rsidR="00D93FCC" w:rsidDel="003C19C7" w:rsidRDefault="002435EC">
            <w:pPr>
              <w:rPr>
                <w:del w:id="34864" w:author="瑋婷 徐" w:date="2025-01-03T17:04:00Z" w16du:dateUtc="2025-01-03T09:04:00Z"/>
                <w:rFonts w:ascii="Times New Roman" w:eastAsia="標楷體" w:hAnsi="Times New Roman" w:cs="Times New Roman"/>
              </w:rPr>
              <w:pPrChange w:id="34865" w:author="瑋婷 徐" w:date="2025-01-03T17:04:00Z" w16du:dateUtc="2025-01-03T09:04:00Z">
                <w:pPr>
                  <w:spacing w:line="276" w:lineRule="auto"/>
                  <w:jc w:val="center"/>
                </w:pPr>
              </w:pPrChange>
            </w:pPr>
            <w:del w:id="348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E718E43" w14:textId="19F9150B" w:rsidR="00D93FCC" w:rsidDel="003C19C7" w:rsidRDefault="002435EC">
            <w:pPr>
              <w:rPr>
                <w:del w:id="34867" w:author="瑋婷 徐" w:date="2025-01-03T17:04:00Z" w16du:dateUtc="2025-01-03T09:04:00Z"/>
                <w:rFonts w:ascii="Times New Roman" w:eastAsia="標楷體" w:hAnsi="Times New Roman" w:cs="Times New Roman"/>
              </w:rPr>
              <w:pPrChange w:id="34868" w:author="瑋婷 徐" w:date="2025-01-03T17:04:00Z" w16du:dateUtc="2025-01-03T09:04:00Z">
                <w:pPr>
                  <w:spacing w:line="276" w:lineRule="auto"/>
                  <w:jc w:val="center"/>
                </w:pPr>
              </w:pPrChange>
            </w:pPr>
            <w:del w:id="34869"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556B7E26" w14:textId="07FC1ED6" w:rsidR="00D93FCC" w:rsidDel="003C19C7" w:rsidRDefault="002435EC">
            <w:pPr>
              <w:rPr>
                <w:del w:id="34870" w:author="瑋婷 徐" w:date="2025-01-03T17:04:00Z" w16du:dateUtc="2025-01-03T09:04:00Z"/>
                <w:rFonts w:ascii="Times New Roman" w:eastAsia="標楷體" w:hAnsi="Times New Roman" w:cs="Times New Roman"/>
              </w:rPr>
              <w:pPrChange w:id="34871" w:author="瑋婷 徐" w:date="2025-01-03T17:04:00Z" w16du:dateUtc="2025-01-03T09:04:00Z">
                <w:pPr>
                  <w:spacing w:line="276" w:lineRule="auto"/>
                  <w:jc w:val="center"/>
                </w:pPr>
              </w:pPrChange>
            </w:pPr>
            <w:del w:id="3487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7D36188" w14:textId="6E37A213" w:rsidR="00D93FCC" w:rsidDel="003C19C7" w:rsidRDefault="00D93FCC">
            <w:pPr>
              <w:rPr>
                <w:del w:id="34873" w:author="瑋婷 徐" w:date="2025-01-03T17:04:00Z" w16du:dateUtc="2025-01-03T09:04:00Z"/>
                <w:rFonts w:ascii="Times New Roman" w:eastAsia="標楷體" w:hAnsi="Times New Roman" w:cs="Times New Roman"/>
              </w:rPr>
              <w:pPrChange w:id="3487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3515D33" w14:textId="422BDD2F" w:rsidR="00D93FCC" w:rsidDel="003C19C7" w:rsidRDefault="002435EC">
            <w:pPr>
              <w:rPr>
                <w:del w:id="34875" w:author="瑋婷 徐" w:date="2025-01-03T17:04:00Z" w16du:dateUtc="2025-01-03T09:04:00Z"/>
                <w:rFonts w:ascii="Times New Roman" w:eastAsia="標楷體" w:hAnsi="Times New Roman" w:cs="Times New Roman"/>
              </w:rPr>
              <w:pPrChange w:id="34876" w:author="瑋婷 徐" w:date="2025-01-03T17:04:00Z" w16du:dateUtc="2025-01-03T09:04:00Z">
                <w:pPr>
                  <w:spacing w:line="276" w:lineRule="auto"/>
                  <w:jc w:val="center"/>
                </w:pPr>
              </w:pPrChange>
            </w:pPr>
            <w:del w:id="3487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3712940" w14:textId="27D11AF5" w:rsidR="00D93FCC" w:rsidDel="003C19C7" w:rsidRDefault="00D93FCC">
            <w:pPr>
              <w:rPr>
                <w:del w:id="34878" w:author="瑋婷 徐" w:date="2025-01-03T17:04:00Z" w16du:dateUtc="2025-01-03T09:04:00Z"/>
                <w:rFonts w:ascii="Times New Roman" w:eastAsia="標楷體" w:hAnsi="Times New Roman" w:cs="Times New Roman"/>
              </w:rPr>
              <w:pPrChange w:id="34879"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274826D0" w14:textId="5FF6B543" w:rsidR="00D93FCC" w:rsidDel="003C19C7" w:rsidRDefault="002435EC">
            <w:pPr>
              <w:rPr>
                <w:del w:id="34880" w:author="瑋婷 徐" w:date="2025-01-03T17:04:00Z" w16du:dateUtc="2025-01-03T09:04:00Z"/>
                <w:rFonts w:ascii="Times New Roman" w:eastAsia="標楷體" w:hAnsi="Times New Roman" w:cs="Times New Roman"/>
              </w:rPr>
              <w:pPrChange w:id="34881" w:author="瑋婷 徐" w:date="2025-01-03T17:04:00Z" w16du:dateUtc="2025-01-03T09:04:00Z">
                <w:pPr>
                  <w:spacing w:line="276" w:lineRule="auto"/>
                  <w:jc w:val="center"/>
                </w:pPr>
              </w:pPrChange>
            </w:pPr>
            <w:del w:id="3488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605B3A3" w14:textId="60DF1861" w:rsidR="00D93FCC" w:rsidDel="003C19C7" w:rsidRDefault="002435EC">
            <w:pPr>
              <w:rPr>
                <w:del w:id="34883" w:author="瑋婷 徐" w:date="2025-01-03T17:04:00Z" w16du:dateUtc="2025-01-03T09:04:00Z"/>
                <w:rFonts w:ascii="Times New Roman" w:eastAsia="標楷體" w:hAnsi="Times New Roman" w:cs="Times New Roman"/>
              </w:rPr>
              <w:pPrChange w:id="34884" w:author="瑋婷 徐" w:date="2025-01-03T17:04:00Z" w16du:dateUtc="2025-01-03T09:04:00Z">
                <w:pPr>
                  <w:spacing w:line="276" w:lineRule="auto"/>
                  <w:jc w:val="center"/>
                </w:pPr>
              </w:pPrChange>
            </w:pPr>
            <w:del w:id="348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3C91EEC" w14:textId="339EBD05" w:rsidR="00D93FCC" w:rsidDel="003C19C7" w:rsidRDefault="002435EC">
            <w:pPr>
              <w:rPr>
                <w:del w:id="34886" w:author="瑋婷 徐" w:date="2025-01-03T17:04:00Z" w16du:dateUtc="2025-01-03T09:04:00Z"/>
                <w:rFonts w:ascii="Times New Roman" w:eastAsia="標楷體" w:hAnsi="Times New Roman" w:cs="Times New Roman"/>
              </w:rPr>
              <w:pPrChange w:id="34887" w:author="瑋婷 徐" w:date="2025-01-03T17:04:00Z" w16du:dateUtc="2025-01-03T09:04:00Z">
                <w:pPr>
                  <w:spacing w:line="276" w:lineRule="auto"/>
                  <w:jc w:val="center"/>
                </w:pPr>
              </w:pPrChange>
            </w:pPr>
            <w:del w:id="3488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05B4321C" w14:textId="2FE0F9BD" w:rsidR="00D93FCC" w:rsidDel="003C19C7" w:rsidRDefault="002435EC">
            <w:pPr>
              <w:rPr>
                <w:del w:id="34889" w:author="瑋婷 徐" w:date="2025-01-03T17:04:00Z" w16du:dateUtc="2025-01-03T09:04:00Z"/>
                <w:rFonts w:ascii="Times New Roman" w:eastAsia="標楷體" w:hAnsi="Times New Roman" w:cs="Times New Roman"/>
              </w:rPr>
              <w:pPrChange w:id="34890" w:author="瑋婷 徐" w:date="2025-01-03T17:04:00Z" w16du:dateUtc="2025-01-03T09:04:00Z">
                <w:pPr>
                  <w:spacing w:line="276" w:lineRule="auto"/>
                  <w:jc w:val="center"/>
                </w:pPr>
              </w:pPrChange>
            </w:pPr>
            <w:del w:id="34891"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6CF2FEB6" w14:textId="0B3B0701" w:rsidR="00D93FCC" w:rsidDel="003C19C7" w:rsidRDefault="002435EC">
            <w:pPr>
              <w:rPr>
                <w:del w:id="34892" w:author="瑋婷 徐" w:date="2025-01-03T17:04:00Z" w16du:dateUtc="2025-01-03T09:04:00Z"/>
                <w:rFonts w:ascii="Times New Roman" w:eastAsia="標楷體" w:hAnsi="Times New Roman" w:cs="Times New Roman"/>
              </w:rPr>
              <w:pPrChange w:id="34893" w:author="瑋婷 徐" w:date="2025-01-03T17:04:00Z" w16du:dateUtc="2025-01-03T09:04:00Z">
                <w:pPr>
                  <w:spacing w:line="276" w:lineRule="auto"/>
                  <w:jc w:val="center"/>
                </w:pPr>
              </w:pPrChange>
            </w:pPr>
            <w:del w:id="34894"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60FCC7E4" w14:textId="2854816A" w:rsidTr="002B07B0">
        <w:trPr>
          <w:cantSplit/>
          <w:jc w:val="center"/>
          <w:del w:id="34895" w:author="瑋婷 徐" w:date="2025-01-03T17:04:00Z"/>
        </w:trPr>
        <w:tc>
          <w:tcPr>
            <w:tcW w:w="2402" w:type="dxa"/>
            <w:tcBorders>
              <w:left w:val="single" w:sz="4" w:space="0" w:color="000000"/>
              <w:bottom w:val="single" w:sz="4" w:space="0" w:color="000000"/>
            </w:tcBorders>
            <w:shd w:val="clear" w:color="auto" w:fill="FFFFFF"/>
            <w:vAlign w:val="bottom"/>
          </w:tcPr>
          <w:p w14:paraId="63E9E8EB" w14:textId="35A5A1F4" w:rsidR="00D93FCC" w:rsidDel="003C19C7" w:rsidRDefault="002435EC">
            <w:pPr>
              <w:rPr>
                <w:del w:id="34896" w:author="瑋婷 徐" w:date="2025-01-03T17:04:00Z" w16du:dateUtc="2025-01-03T09:04:00Z"/>
                <w:rFonts w:ascii="Times New Roman" w:eastAsia="標楷體" w:hAnsi="Times New Roman" w:cs="Times New Roman"/>
              </w:rPr>
              <w:pPrChange w:id="34897" w:author="瑋婷 徐" w:date="2025-01-03T17:04:00Z" w16du:dateUtc="2025-01-03T09:04:00Z">
                <w:pPr>
                  <w:spacing w:line="276" w:lineRule="auto"/>
                </w:pPr>
              </w:pPrChange>
            </w:pPr>
            <w:del w:id="34898" w:author="瑋婷 徐" w:date="2025-01-03T17:04:00Z" w16du:dateUtc="2025-01-03T09:04:00Z">
              <w:r w:rsidDel="003C19C7">
                <w:rPr>
                  <w:rFonts w:ascii="Times New Roman" w:eastAsia="標楷體" w:hAnsi="Times New Roman" w:cs="Times New Roman"/>
                  <w:color w:val="000000"/>
                </w:rPr>
                <w:delText>大彎嘴</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1F996C05" w14:textId="56ABD762" w:rsidR="00D93FCC" w:rsidDel="003C19C7" w:rsidRDefault="002435EC">
            <w:pPr>
              <w:rPr>
                <w:del w:id="34899" w:author="瑋婷 徐" w:date="2025-01-03T17:04:00Z" w16du:dateUtc="2025-01-03T09:04:00Z"/>
                <w:rFonts w:ascii="Times New Roman" w:eastAsia="標楷體" w:hAnsi="Times New Roman" w:cs="Times New Roman"/>
                <w:i/>
              </w:rPr>
              <w:pPrChange w:id="34900" w:author="瑋婷 徐" w:date="2025-01-03T17:04:00Z" w16du:dateUtc="2025-01-03T09:04:00Z">
                <w:pPr>
                  <w:spacing w:line="276" w:lineRule="auto"/>
                </w:pPr>
              </w:pPrChange>
            </w:pPr>
            <w:del w:id="34901" w:author="瑋婷 徐" w:date="2025-01-03T17:04:00Z" w16du:dateUtc="2025-01-03T09:04:00Z">
              <w:r w:rsidDel="003C19C7">
                <w:rPr>
                  <w:rFonts w:ascii="Times New Roman" w:eastAsia="標楷體" w:hAnsi="Times New Roman" w:cs="Times New Roman"/>
                  <w:i/>
                  <w:iCs/>
                  <w:color w:val="000000"/>
                </w:rPr>
                <w:delText>Erythrogenys erythrocnemis</w:delText>
              </w:r>
            </w:del>
          </w:p>
        </w:tc>
        <w:tc>
          <w:tcPr>
            <w:tcW w:w="272" w:type="dxa"/>
            <w:tcBorders>
              <w:left w:val="single" w:sz="4" w:space="0" w:color="000000"/>
              <w:bottom w:val="single" w:sz="4" w:space="0" w:color="000000"/>
            </w:tcBorders>
            <w:shd w:val="clear" w:color="auto" w:fill="D9D9D9"/>
            <w:vAlign w:val="center"/>
          </w:tcPr>
          <w:p w14:paraId="5BD1BDD4" w14:textId="1972A39E" w:rsidR="00D93FCC" w:rsidDel="003C19C7" w:rsidRDefault="00D93FCC">
            <w:pPr>
              <w:rPr>
                <w:del w:id="34902" w:author="瑋婷 徐" w:date="2025-01-03T17:04:00Z" w16du:dateUtc="2025-01-03T09:04:00Z"/>
                <w:rFonts w:ascii="Times New Roman" w:eastAsia="標楷體" w:hAnsi="Times New Roman" w:cs="Times New Roman"/>
              </w:rPr>
              <w:pPrChange w:id="34903"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186C48D5" w14:textId="1C8789CD" w:rsidR="00D93FCC" w:rsidDel="003C19C7" w:rsidRDefault="002435EC">
            <w:pPr>
              <w:rPr>
                <w:del w:id="34904" w:author="瑋婷 徐" w:date="2025-01-03T17:04:00Z" w16du:dateUtc="2025-01-03T09:04:00Z"/>
                <w:rFonts w:ascii="Times New Roman" w:eastAsia="標楷體" w:hAnsi="Times New Roman" w:cs="Times New Roman"/>
              </w:rPr>
              <w:pPrChange w:id="34905" w:author="瑋婷 徐" w:date="2025-01-03T17:04:00Z" w16du:dateUtc="2025-01-03T09:04:00Z">
                <w:pPr>
                  <w:spacing w:line="276" w:lineRule="auto"/>
                  <w:jc w:val="center"/>
                </w:pPr>
              </w:pPrChange>
            </w:pPr>
            <w:del w:id="34906"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0D32CC8D" w14:textId="16BE4794" w:rsidR="00D93FCC" w:rsidDel="003C19C7" w:rsidRDefault="00D93FCC">
            <w:pPr>
              <w:rPr>
                <w:del w:id="34907" w:author="瑋婷 徐" w:date="2025-01-03T17:04:00Z" w16du:dateUtc="2025-01-03T09:04:00Z"/>
                <w:rFonts w:ascii="Times New Roman" w:eastAsia="標楷體" w:hAnsi="Times New Roman" w:cs="Times New Roman"/>
              </w:rPr>
              <w:pPrChange w:id="34908"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70DE0766" w14:textId="1CCCC4E5" w:rsidR="00D93FCC" w:rsidDel="003C19C7" w:rsidRDefault="00D93FCC">
            <w:pPr>
              <w:rPr>
                <w:del w:id="34909" w:author="瑋婷 徐" w:date="2025-01-03T17:04:00Z" w16du:dateUtc="2025-01-03T09:04:00Z"/>
                <w:rFonts w:ascii="Times New Roman" w:eastAsia="標楷體" w:hAnsi="Times New Roman" w:cs="Times New Roman"/>
              </w:rPr>
              <w:pPrChange w:id="34910"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10CECD84" w14:textId="76AA4DA5" w:rsidR="00D93FCC" w:rsidDel="003C19C7" w:rsidRDefault="00D93FCC">
            <w:pPr>
              <w:rPr>
                <w:del w:id="34911" w:author="瑋婷 徐" w:date="2025-01-03T17:04:00Z" w16du:dateUtc="2025-01-03T09:04:00Z"/>
                <w:rFonts w:ascii="Times New Roman" w:eastAsia="標楷體" w:hAnsi="Times New Roman" w:cs="Times New Roman"/>
              </w:rPr>
              <w:pPrChange w:id="34912"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68AF055C" w14:textId="7E71A594" w:rsidR="00D93FCC" w:rsidDel="003C19C7" w:rsidRDefault="00D93FCC">
            <w:pPr>
              <w:rPr>
                <w:del w:id="34913" w:author="瑋婷 徐" w:date="2025-01-03T17:04:00Z" w16du:dateUtc="2025-01-03T09:04:00Z"/>
                <w:rFonts w:ascii="Times New Roman" w:eastAsia="標楷體" w:hAnsi="Times New Roman" w:cs="Times New Roman"/>
              </w:rPr>
              <w:pPrChange w:id="34914"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1D6D9468" w14:textId="68EA1BAB" w:rsidR="00D93FCC" w:rsidDel="003C19C7" w:rsidRDefault="00D93FCC">
            <w:pPr>
              <w:rPr>
                <w:del w:id="34915" w:author="瑋婷 徐" w:date="2025-01-03T17:04:00Z" w16du:dateUtc="2025-01-03T09:04:00Z"/>
                <w:rFonts w:ascii="Times New Roman" w:eastAsia="標楷體" w:hAnsi="Times New Roman" w:cs="Times New Roman"/>
              </w:rPr>
              <w:pPrChange w:id="34916"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0FE32889" w14:textId="78346787" w:rsidR="00D93FCC" w:rsidDel="003C19C7" w:rsidRDefault="00D93FCC">
            <w:pPr>
              <w:rPr>
                <w:del w:id="34917" w:author="瑋婷 徐" w:date="2025-01-03T17:04:00Z" w16du:dateUtc="2025-01-03T09:04:00Z"/>
                <w:rFonts w:ascii="Times New Roman" w:eastAsia="標楷體" w:hAnsi="Times New Roman" w:cs="Times New Roman"/>
              </w:rPr>
              <w:pPrChange w:id="34918"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896BF94" w14:textId="0D74A247" w:rsidR="00D93FCC" w:rsidDel="003C19C7" w:rsidRDefault="00D93FCC">
            <w:pPr>
              <w:rPr>
                <w:del w:id="34919" w:author="瑋婷 徐" w:date="2025-01-03T17:04:00Z" w16du:dateUtc="2025-01-03T09:04:00Z"/>
                <w:rFonts w:ascii="Times New Roman" w:eastAsia="標楷體" w:hAnsi="Times New Roman" w:cs="Times New Roman"/>
              </w:rPr>
              <w:pPrChange w:id="3492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A403FE5" w14:textId="4E823790" w:rsidR="00D93FCC" w:rsidDel="003C19C7" w:rsidRDefault="00D93FCC">
            <w:pPr>
              <w:rPr>
                <w:del w:id="34921" w:author="瑋婷 徐" w:date="2025-01-03T17:04:00Z" w16du:dateUtc="2025-01-03T09:04:00Z"/>
                <w:rFonts w:ascii="Times New Roman" w:eastAsia="標楷體" w:hAnsi="Times New Roman" w:cs="Times New Roman"/>
              </w:rPr>
              <w:pPrChange w:id="3492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DE017B2" w14:textId="749A6ADF" w:rsidR="00D93FCC" w:rsidDel="003C19C7" w:rsidRDefault="00D93FCC">
            <w:pPr>
              <w:rPr>
                <w:del w:id="34923" w:author="瑋婷 徐" w:date="2025-01-03T17:04:00Z" w16du:dateUtc="2025-01-03T09:04:00Z"/>
                <w:rFonts w:ascii="Times New Roman" w:eastAsia="標楷體" w:hAnsi="Times New Roman" w:cs="Times New Roman"/>
              </w:rPr>
              <w:pPrChange w:id="34924"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58F9E9E5" w14:textId="021F6B0F" w:rsidR="00D93FCC" w:rsidDel="003C19C7" w:rsidRDefault="002435EC">
            <w:pPr>
              <w:rPr>
                <w:del w:id="34925" w:author="瑋婷 徐" w:date="2025-01-03T17:04:00Z" w16du:dateUtc="2025-01-03T09:04:00Z"/>
                <w:rFonts w:ascii="Times New Roman" w:eastAsia="標楷體" w:hAnsi="Times New Roman" w:cs="Times New Roman"/>
              </w:rPr>
              <w:pPrChange w:id="34926" w:author="瑋婷 徐" w:date="2025-01-03T17:04:00Z" w16du:dateUtc="2025-01-03T09:04:00Z">
                <w:pPr>
                  <w:spacing w:line="276" w:lineRule="auto"/>
                  <w:jc w:val="center"/>
                </w:pPr>
              </w:pPrChange>
            </w:pPr>
            <w:del w:id="3492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68ED50E" w14:textId="0A5AD5E6" w:rsidR="00D93FCC" w:rsidDel="003C19C7" w:rsidRDefault="00D93FCC">
            <w:pPr>
              <w:rPr>
                <w:del w:id="34928" w:author="瑋婷 徐" w:date="2025-01-03T17:04:00Z" w16du:dateUtc="2025-01-03T09:04:00Z"/>
                <w:rFonts w:ascii="Times New Roman" w:eastAsia="標楷體" w:hAnsi="Times New Roman" w:cs="Times New Roman"/>
              </w:rPr>
              <w:pPrChange w:id="3492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0902BEA" w14:textId="59CC9BEB" w:rsidR="00D93FCC" w:rsidDel="003C19C7" w:rsidRDefault="00D93FCC">
            <w:pPr>
              <w:rPr>
                <w:del w:id="34930" w:author="瑋婷 徐" w:date="2025-01-03T17:04:00Z" w16du:dateUtc="2025-01-03T09:04:00Z"/>
                <w:rFonts w:ascii="Times New Roman" w:eastAsia="標楷體" w:hAnsi="Times New Roman" w:cs="Times New Roman"/>
              </w:rPr>
              <w:pPrChange w:id="3493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5F181D5" w14:textId="528A3443" w:rsidR="00D93FCC" w:rsidDel="003C19C7" w:rsidRDefault="002435EC">
            <w:pPr>
              <w:rPr>
                <w:del w:id="34932" w:author="瑋婷 徐" w:date="2025-01-03T17:04:00Z" w16du:dateUtc="2025-01-03T09:04:00Z"/>
                <w:rFonts w:ascii="Times New Roman" w:eastAsia="標楷體" w:hAnsi="Times New Roman" w:cs="Times New Roman"/>
              </w:rPr>
              <w:pPrChange w:id="34933" w:author="瑋婷 徐" w:date="2025-01-03T17:04:00Z" w16du:dateUtc="2025-01-03T09:04:00Z">
                <w:pPr>
                  <w:spacing w:line="276" w:lineRule="auto"/>
                  <w:jc w:val="center"/>
                </w:pPr>
              </w:pPrChange>
            </w:pPr>
            <w:del w:id="349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D0E8958" w14:textId="1B03BDFE" w:rsidR="00D93FCC" w:rsidDel="003C19C7" w:rsidRDefault="00D93FCC">
            <w:pPr>
              <w:rPr>
                <w:del w:id="34935" w:author="瑋婷 徐" w:date="2025-01-03T17:04:00Z" w16du:dateUtc="2025-01-03T09:04:00Z"/>
                <w:rFonts w:ascii="Times New Roman" w:eastAsia="標楷體" w:hAnsi="Times New Roman" w:cs="Times New Roman"/>
              </w:rPr>
              <w:pPrChange w:id="3493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1B7BAF3" w14:textId="01806DDD" w:rsidR="00D93FCC" w:rsidDel="003C19C7" w:rsidRDefault="002435EC">
            <w:pPr>
              <w:rPr>
                <w:del w:id="34937" w:author="瑋婷 徐" w:date="2025-01-03T17:04:00Z" w16du:dateUtc="2025-01-03T09:04:00Z"/>
                <w:rFonts w:ascii="Times New Roman" w:eastAsia="標楷體" w:hAnsi="Times New Roman" w:cs="Times New Roman"/>
              </w:rPr>
              <w:pPrChange w:id="34938" w:author="瑋婷 徐" w:date="2025-01-03T17:04:00Z" w16du:dateUtc="2025-01-03T09:04:00Z">
                <w:pPr>
                  <w:spacing w:line="276" w:lineRule="auto"/>
                  <w:jc w:val="center"/>
                </w:pPr>
              </w:pPrChange>
            </w:pPr>
            <w:del w:id="349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08BEF25" w14:textId="37037900" w:rsidR="00D93FCC" w:rsidDel="003C19C7" w:rsidRDefault="00D93FCC">
            <w:pPr>
              <w:rPr>
                <w:del w:id="34940" w:author="瑋婷 徐" w:date="2025-01-03T17:04:00Z" w16du:dateUtc="2025-01-03T09:04:00Z"/>
                <w:rFonts w:ascii="Times New Roman" w:eastAsia="標楷體" w:hAnsi="Times New Roman" w:cs="Times New Roman"/>
              </w:rPr>
              <w:pPrChange w:id="3494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3622374" w14:textId="5C14F9AB" w:rsidR="00D93FCC" w:rsidDel="003C19C7" w:rsidRDefault="002435EC">
            <w:pPr>
              <w:rPr>
                <w:del w:id="34942" w:author="瑋婷 徐" w:date="2025-01-03T17:04:00Z" w16du:dateUtc="2025-01-03T09:04:00Z"/>
                <w:rFonts w:ascii="Times New Roman" w:eastAsia="標楷體" w:hAnsi="Times New Roman" w:cs="Times New Roman"/>
              </w:rPr>
              <w:pPrChange w:id="34943" w:author="瑋婷 徐" w:date="2025-01-03T17:04:00Z" w16du:dateUtc="2025-01-03T09:04:00Z">
                <w:pPr>
                  <w:spacing w:line="276" w:lineRule="auto"/>
                  <w:jc w:val="center"/>
                </w:pPr>
              </w:pPrChange>
            </w:pPr>
            <w:del w:id="3494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66F6D7C7" w14:textId="2BBAFC26" w:rsidR="00D93FCC" w:rsidDel="003C19C7" w:rsidRDefault="00D93FCC">
            <w:pPr>
              <w:rPr>
                <w:del w:id="34945" w:author="瑋婷 徐" w:date="2025-01-03T17:04:00Z" w16du:dateUtc="2025-01-03T09:04:00Z"/>
                <w:rFonts w:ascii="Times New Roman" w:eastAsia="標楷體" w:hAnsi="Times New Roman" w:cs="Times New Roman"/>
              </w:rPr>
              <w:pPrChange w:id="3494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6C0E7CD" w14:textId="3F680E47" w:rsidR="00D93FCC" w:rsidDel="003C19C7" w:rsidRDefault="00D93FCC">
            <w:pPr>
              <w:rPr>
                <w:del w:id="34947" w:author="瑋婷 徐" w:date="2025-01-03T17:04:00Z" w16du:dateUtc="2025-01-03T09:04:00Z"/>
                <w:rFonts w:ascii="Times New Roman" w:eastAsia="標楷體" w:hAnsi="Times New Roman" w:cs="Times New Roman"/>
              </w:rPr>
              <w:pPrChange w:id="3494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1897CA3" w14:textId="15F896C8" w:rsidR="00D93FCC" w:rsidDel="003C19C7" w:rsidRDefault="00D93FCC">
            <w:pPr>
              <w:rPr>
                <w:del w:id="34949" w:author="瑋婷 徐" w:date="2025-01-03T17:04:00Z" w16du:dateUtc="2025-01-03T09:04:00Z"/>
                <w:rFonts w:ascii="Times New Roman" w:eastAsia="標楷體" w:hAnsi="Times New Roman" w:cs="Times New Roman"/>
              </w:rPr>
              <w:pPrChange w:id="3495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27F58E7" w14:textId="7CBD3A17" w:rsidR="00D93FCC" w:rsidDel="003C19C7" w:rsidRDefault="00D93FCC">
            <w:pPr>
              <w:rPr>
                <w:del w:id="34951" w:author="瑋婷 徐" w:date="2025-01-03T17:04:00Z" w16du:dateUtc="2025-01-03T09:04:00Z"/>
                <w:rFonts w:ascii="Times New Roman" w:eastAsia="標楷體" w:hAnsi="Times New Roman" w:cs="Times New Roman"/>
              </w:rPr>
              <w:pPrChange w:id="34952"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0A8247AD" w14:textId="4869D65B" w:rsidR="00D93FCC" w:rsidDel="003C19C7" w:rsidRDefault="002435EC">
            <w:pPr>
              <w:rPr>
                <w:del w:id="34953" w:author="瑋婷 徐" w:date="2025-01-03T17:04:00Z" w16du:dateUtc="2025-01-03T09:04:00Z"/>
                <w:rFonts w:ascii="Times New Roman" w:eastAsia="標楷體" w:hAnsi="Times New Roman" w:cs="Times New Roman"/>
              </w:rPr>
              <w:pPrChange w:id="34954" w:author="瑋婷 徐" w:date="2025-01-03T17:04:00Z" w16du:dateUtc="2025-01-03T09:04:00Z">
                <w:pPr>
                  <w:spacing w:line="276" w:lineRule="auto"/>
                  <w:jc w:val="center"/>
                </w:pPr>
              </w:pPrChange>
            </w:pPr>
            <w:del w:id="349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3045C56" w14:textId="0A1114F3" w:rsidR="00D93FCC" w:rsidDel="003C19C7" w:rsidRDefault="002435EC">
            <w:pPr>
              <w:rPr>
                <w:del w:id="34956" w:author="瑋婷 徐" w:date="2025-01-03T17:04:00Z" w16du:dateUtc="2025-01-03T09:04:00Z"/>
                <w:rFonts w:ascii="Times New Roman" w:eastAsia="標楷體" w:hAnsi="Times New Roman" w:cs="Times New Roman"/>
              </w:rPr>
              <w:pPrChange w:id="34957" w:author="瑋婷 徐" w:date="2025-01-03T17:04:00Z" w16du:dateUtc="2025-01-03T09:04:00Z">
                <w:pPr>
                  <w:spacing w:line="276" w:lineRule="auto"/>
                  <w:jc w:val="center"/>
                </w:pPr>
              </w:pPrChange>
            </w:pPr>
            <w:del w:id="349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9573AB1" w14:textId="35877A45" w:rsidR="00D93FCC" w:rsidDel="003C19C7" w:rsidRDefault="002435EC">
            <w:pPr>
              <w:rPr>
                <w:del w:id="34959" w:author="瑋婷 徐" w:date="2025-01-03T17:04:00Z" w16du:dateUtc="2025-01-03T09:04:00Z"/>
                <w:rFonts w:ascii="Times New Roman" w:eastAsia="標楷體" w:hAnsi="Times New Roman" w:cs="Times New Roman"/>
              </w:rPr>
              <w:pPrChange w:id="34960" w:author="瑋婷 徐" w:date="2025-01-03T17:04:00Z" w16du:dateUtc="2025-01-03T09:04:00Z">
                <w:pPr>
                  <w:spacing w:line="276" w:lineRule="auto"/>
                  <w:jc w:val="center"/>
                </w:pPr>
              </w:pPrChange>
            </w:pPr>
            <w:del w:id="3496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42735DE9" w14:textId="296A71F9" w:rsidR="00D93FCC" w:rsidDel="003C19C7" w:rsidRDefault="00D93FCC">
            <w:pPr>
              <w:rPr>
                <w:del w:id="34962" w:author="瑋婷 徐" w:date="2025-01-03T17:04:00Z" w16du:dateUtc="2025-01-03T09:04:00Z"/>
                <w:rFonts w:ascii="Times New Roman" w:eastAsia="標楷體" w:hAnsi="Times New Roman" w:cs="Times New Roman"/>
              </w:rPr>
              <w:pPrChange w:id="3496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EE683AB" w14:textId="560921BD" w:rsidR="00D93FCC" w:rsidDel="003C19C7" w:rsidRDefault="002435EC">
            <w:pPr>
              <w:rPr>
                <w:del w:id="34964" w:author="瑋婷 徐" w:date="2025-01-03T17:04:00Z" w16du:dateUtc="2025-01-03T09:04:00Z"/>
                <w:rFonts w:ascii="Times New Roman" w:eastAsia="標楷體" w:hAnsi="Times New Roman" w:cs="Times New Roman"/>
              </w:rPr>
              <w:pPrChange w:id="34965" w:author="瑋婷 徐" w:date="2025-01-03T17:04:00Z" w16du:dateUtc="2025-01-03T09:04:00Z">
                <w:pPr>
                  <w:spacing w:line="276" w:lineRule="auto"/>
                  <w:jc w:val="center"/>
                </w:pPr>
              </w:pPrChange>
            </w:pPr>
            <w:del w:id="349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C5610A9" w14:textId="01F94496" w:rsidR="00D93FCC" w:rsidDel="003C19C7" w:rsidRDefault="002435EC">
            <w:pPr>
              <w:rPr>
                <w:del w:id="34967" w:author="瑋婷 徐" w:date="2025-01-03T17:04:00Z" w16du:dateUtc="2025-01-03T09:04:00Z"/>
                <w:rFonts w:ascii="Times New Roman" w:eastAsia="標楷體" w:hAnsi="Times New Roman" w:cs="Times New Roman"/>
              </w:rPr>
              <w:pPrChange w:id="34968" w:author="瑋婷 徐" w:date="2025-01-03T17:04:00Z" w16du:dateUtc="2025-01-03T09:04:00Z">
                <w:pPr>
                  <w:spacing w:line="276" w:lineRule="auto"/>
                  <w:jc w:val="center"/>
                </w:pPr>
              </w:pPrChange>
            </w:pPr>
            <w:del w:id="349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CC9FF8F" w14:textId="52C8DED2" w:rsidR="00D93FCC" w:rsidDel="003C19C7" w:rsidRDefault="00D93FCC">
            <w:pPr>
              <w:rPr>
                <w:del w:id="34970" w:author="瑋婷 徐" w:date="2025-01-03T17:04:00Z" w16du:dateUtc="2025-01-03T09:04:00Z"/>
                <w:rFonts w:ascii="Times New Roman" w:eastAsia="標楷體" w:hAnsi="Times New Roman" w:cs="Times New Roman"/>
              </w:rPr>
              <w:pPrChange w:id="34971"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0C5DD477" w14:textId="7F18FE32" w:rsidR="00D93FCC" w:rsidDel="003C19C7" w:rsidRDefault="00D93FCC">
            <w:pPr>
              <w:rPr>
                <w:del w:id="34972" w:author="瑋婷 徐" w:date="2025-01-03T17:04:00Z" w16du:dateUtc="2025-01-03T09:04:00Z"/>
                <w:rFonts w:ascii="Times New Roman" w:eastAsia="標楷體" w:hAnsi="Times New Roman" w:cs="Times New Roman"/>
              </w:rPr>
              <w:pPrChange w:id="3497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6AC7F99" w14:textId="3CF8B560" w:rsidR="00D93FCC" w:rsidDel="003C19C7" w:rsidRDefault="002435EC">
            <w:pPr>
              <w:rPr>
                <w:del w:id="34974" w:author="瑋婷 徐" w:date="2025-01-03T17:04:00Z" w16du:dateUtc="2025-01-03T09:04:00Z"/>
                <w:rFonts w:ascii="Times New Roman" w:eastAsia="標楷體" w:hAnsi="Times New Roman" w:cs="Times New Roman"/>
              </w:rPr>
              <w:pPrChange w:id="34975" w:author="瑋婷 徐" w:date="2025-01-03T17:04:00Z" w16du:dateUtc="2025-01-03T09:04:00Z">
                <w:pPr>
                  <w:spacing w:line="276" w:lineRule="auto"/>
                  <w:jc w:val="center"/>
                </w:pPr>
              </w:pPrChange>
            </w:pPr>
            <w:del w:id="349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2A7C40F" w14:textId="06242F6F" w:rsidR="00D93FCC" w:rsidDel="003C19C7" w:rsidRDefault="002435EC">
            <w:pPr>
              <w:rPr>
                <w:del w:id="34977" w:author="瑋婷 徐" w:date="2025-01-03T17:04:00Z" w16du:dateUtc="2025-01-03T09:04:00Z"/>
                <w:rFonts w:ascii="Times New Roman" w:eastAsia="標楷體" w:hAnsi="Times New Roman" w:cs="Times New Roman"/>
              </w:rPr>
              <w:pPrChange w:id="34978" w:author="瑋婷 徐" w:date="2025-01-03T17:04:00Z" w16du:dateUtc="2025-01-03T09:04:00Z">
                <w:pPr>
                  <w:spacing w:line="276" w:lineRule="auto"/>
                  <w:jc w:val="center"/>
                </w:pPr>
              </w:pPrChange>
            </w:pPr>
            <w:del w:id="3497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19194520" w14:textId="68C41B32" w:rsidR="00D93FCC" w:rsidDel="003C19C7" w:rsidRDefault="002435EC">
            <w:pPr>
              <w:rPr>
                <w:del w:id="34980" w:author="瑋婷 徐" w:date="2025-01-03T17:04:00Z" w16du:dateUtc="2025-01-03T09:04:00Z"/>
                <w:rFonts w:ascii="Times New Roman" w:eastAsia="標楷體" w:hAnsi="Times New Roman" w:cs="Times New Roman"/>
              </w:rPr>
              <w:pPrChange w:id="34981" w:author="瑋婷 徐" w:date="2025-01-03T17:04:00Z" w16du:dateUtc="2025-01-03T09:04:00Z">
                <w:pPr>
                  <w:spacing w:line="276" w:lineRule="auto"/>
                  <w:jc w:val="center"/>
                </w:pPr>
              </w:pPrChange>
            </w:pPr>
            <w:del w:id="34982"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797D8FA6" w14:textId="46543A7C" w:rsidR="00D93FCC" w:rsidDel="003C19C7" w:rsidRDefault="00D93FCC">
            <w:pPr>
              <w:rPr>
                <w:del w:id="34983" w:author="瑋婷 徐" w:date="2025-01-03T17:04:00Z" w16du:dateUtc="2025-01-03T09:04:00Z"/>
                <w:rFonts w:ascii="Times New Roman" w:eastAsia="標楷體" w:hAnsi="Times New Roman" w:cs="Times New Roman"/>
              </w:rPr>
              <w:pPrChange w:id="34984" w:author="瑋婷 徐" w:date="2025-01-03T17:04:00Z" w16du:dateUtc="2025-01-03T09:04:00Z">
                <w:pPr>
                  <w:spacing w:line="276" w:lineRule="auto"/>
                  <w:jc w:val="center"/>
                </w:pPr>
              </w:pPrChange>
            </w:pPr>
          </w:p>
        </w:tc>
      </w:tr>
      <w:tr w:rsidR="00000000" w:rsidDel="003C19C7" w14:paraId="6E6673E3" w14:textId="4971070C" w:rsidTr="002B07B0">
        <w:trPr>
          <w:cantSplit/>
          <w:jc w:val="center"/>
          <w:del w:id="34985" w:author="瑋婷 徐" w:date="2025-01-03T17:04:00Z"/>
        </w:trPr>
        <w:tc>
          <w:tcPr>
            <w:tcW w:w="2402" w:type="dxa"/>
            <w:tcBorders>
              <w:left w:val="single" w:sz="4" w:space="0" w:color="000000"/>
              <w:bottom w:val="single" w:sz="4" w:space="0" w:color="000000"/>
            </w:tcBorders>
            <w:shd w:val="clear" w:color="auto" w:fill="FFFFFF"/>
            <w:vAlign w:val="bottom"/>
          </w:tcPr>
          <w:p w14:paraId="5C8D67F1" w14:textId="1AB44975" w:rsidR="00D93FCC" w:rsidDel="003C19C7" w:rsidRDefault="002435EC">
            <w:pPr>
              <w:rPr>
                <w:del w:id="34986" w:author="瑋婷 徐" w:date="2025-01-03T17:04:00Z" w16du:dateUtc="2025-01-03T09:04:00Z"/>
                <w:rFonts w:ascii="Times New Roman" w:eastAsia="標楷體" w:hAnsi="Times New Roman" w:cs="Times New Roman"/>
              </w:rPr>
              <w:pPrChange w:id="34987" w:author="瑋婷 徐" w:date="2025-01-03T17:04:00Z" w16du:dateUtc="2025-01-03T09:04:00Z">
                <w:pPr>
                  <w:spacing w:line="276" w:lineRule="auto"/>
                </w:pPr>
              </w:pPrChange>
            </w:pPr>
            <w:del w:id="34988" w:author="瑋婷 徐" w:date="2025-01-03T17:04:00Z" w16du:dateUtc="2025-01-03T09:04:00Z">
              <w:r w:rsidDel="003C19C7">
                <w:rPr>
                  <w:rFonts w:ascii="Times New Roman" w:eastAsia="標楷體" w:hAnsi="Times New Roman" w:cs="Times New Roman"/>
                  <w:color w:val="000000"/>
                </w:rPr>
                <w:delText>頭烏線</w:delText>
              </w:r>
              <w:r w:rsidDel="003C19C7">
                <w:rPr>
                  <w:rFonts w:ascii="Times New Roman" w:eastAsia="標楷體" w:hAnsi="Times New Roman" w:cs="Times New Roman"/>
                  <w:color w:val="000000"/>
                </w:rPr>
                <w:delText xml:space="preserve"> ※</w:delText>
              </w:r>
            </w:del>
          </w:p>
        </w:tc>
        <w:tc>
          <w:tcPr>
            <w:tcW w:w="3530" w:type="dxa"/>
            <w:tcBorders>
              <w:bottom w:val="single" w:sz="4" w:space="0" w:color="000000"/>
              <w:right w:val="single" w:sz="4" w:space="0" w:color="000000"/>
            </w:tcBorders>
            <w:shd w:val="clear" w:color="auto" w:fill="FFFFFF"/>
            <w:vAlign w:val="bottom"/>
          </w:tcPr>
          <w:p w14:paraId="37D97AE4" w14:textId="7A56AF5F" w:rsidR="00D93FCC" w:rsidDel="003C19C7" w:rsidRDefault="002435EC">
            <w:pPr>
              <w:rPr>
                <w:del w:id="34989" w:author="瑋婷 徐" w:date="2025-01-03T17:04:00Z" w16du:dateUtc="2025-01-03T09:04:00Z"/>
                <w:rFonts w:ascii="Times New Roman" w:eastAsia="標楷體" w:hAnsi="Times New Roman" w:cs="Times New Roman"/>
                <w:i/>
              </w:rPr>
              <w:pPrChange w:id="34990" w:author="瑋婷 徐" w:date="2025-01-03T17:04:00Z" w16du:dateUtc="2025-01-03T09:04:00Z">
                <w:pPr>
                  <w:spacing w:line="276" w:lineRule="auto"/>
                </w:pPr>
              </w:pPrChange>
            </w:pPr>
            <w:del w:id="34991" w:author="瑋婷 徐" w:date="2025-01-03T17:04:00Z" w16du:dateUtc="2025-01-03T09:04:00Z">
              <w:r w:rsidDel="003C19C7">
                <w:rPr>
                  <w:rFonts w:ascii="Times New Roman" w:eastAsia="標楷體" w:hAnsi="Times New Roman" w:cs="Times New Roman"/>
                  <w:i/>
                  <w:iCs/>
                  <w:color w:val="000000"/>
                </w:rPr>
                <w:delText>Schoeniparus brunneus</w:delText>
              </w:r>
            </w:del>
          </w:p>
        </w:tc>
        <w:tc>
          <w:tcPr>
            <w:tcW w:w="272" w:type="dxa"/>
            <w:tcBorders>
              <w:left w:val="single" w:sz="4" w:space="0" w:color="000000"/>
              <w:bottom w:val="single" w:sz="4" w:space="0" w:color="000000"/>
            </w:tcBorders>
            <w:shd w:val="clear" w:color="auto" w:fill="D9D9D9"/>
            <w:vAlign w:val="center"/>
          </w:tcPr>
          <w:p w14:paraId="2D4C5DB6" w14:textId="19DED7C5" w:rsidR="00D93FCC" w:rsidDel="003C19C7" w:rsidRDefault="002435EC">
            <w:pPr>
              <w:rPr>
                <w:del w:id="34992" w:author="瑋婷 徐" w:date="2025-01-03T17:04:00Z" w16du:dateUtc="2025-01-03T09:04:00Z"/>
                <w:rFonts w:ascii="Times New Roman" w:eastAsia="標楷體" w:hAnsi="Times New Roman" w:cs="Times New Roman"/>
              </w:rPr>
              <w:pPrChange w:id="34993" w:author="瑋婷 徐" w:date="2025-01-03T17:04:00Z" w16du:dateUtc="2025-01-03T09:04:00Z">
                <w:pPr>
                  <w:spacing w:line="276" w:lineRule="auto"/>
                  <w:jc w:val="center"/>
                </w:pPr>
              </w:pPrChange>
            </w:pPr>
            <w:del w:id="34994"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65B3E3A2" w14:textId="15085B03" w:rsidR="00D93FCC" w:rsidDel="003C19C7" w:rsidRDefault="00D93FCC">
            <w:pPr>
              <w:rPr>
                <w:del w:id="34995" w:author="瑋婷 徐" w:date="2025-01-03T17:04:00Z" w16du:dateUtc="2025-01-03T09:04:00Z"/>
                <w:rFonts w:ascii="Times New Roman" w:eastAsia="標楷體" w:hAnsi="Times New Roman" w:cs="Times New Roman"/>
              </w:rPr>
              <w:pPrChange w:id="34996"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4130B9DC" w14:textId="7C984FA3" w:rsidR="00D93FCC" w:rsidDel="003C19C7" w:rsidRDefault="00D93FCC">
            <w:pPr>
              <w:rPr>
                <w:del w:id="34997" w:author="瑋婷 徐" w:date="2025-01-03T17:04:00Z" w16du:dateUtc="2025-01-03T09:04:00Z"/>
                <w:rFonts w:ascii="Times New Roman" w:eastAsia="標楷體" w:hAnsi="Times New Roman" w:cs="Times New Roman"/>
              </w:rPr>
              <w:pPrChange w:id="34998"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0556F801" w14:textId="7A342057" w:rsidR="00D93FCC" w:rsidDel="003C19C7" w:rsidRDefault="00D93FCC">
            <w:pPr>
              <w:rPr>
                <w:del w:id="34999" w:author="瑋婷 徐" w:date="2025-01-03T17:04:00Z" w16du:dateUtc="2025-01-03T09:04:00Z"/>
                <w:rFonts w:ascii="Times New Roman" w:eastAsia="標楷體" w:hAnsi="Times New Roman" w:cs="Times New Roman"/>
              </w:rPr>
              <w:pPrChange w:id="35000"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7474F1FC" w14:textId="3CC99AD3" w:rsidR="00D93FCC" w:rsidDel="003C19C7" w:rsidRDefault="00D93FCC">
            <w:pPr>
              <w:rPr>
                <w:del w:id="35001" w:author="瑋婷 徐" w:date="2025-01-03T17:04:00Z" w16du:dateUtc="2025-01-03T09:04:00Z"/>
                <w:rFonts w:ascii="Times New Roman" w:eastAsia="標楷體" w:hAnsi="Times New Roman" w:cs="Times New Roman"/>
              </w:rPr>
              <w:pPrChange w:id="35002"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45745685" w14:textId="07F9D925" w:rsidR="00D93FCC" w:rsidDel="003C19C7" w:rsidRDefault="002435EC">
            <w:pPr>
              <w:rPr>
                <w:del w:id="35003" w:author="瑋婷 徐" w:date="2025-01-03T17:04:00Z" w16du:dateUtc="2025-01-03T09:04:00Z"/>
                <w:rFonts w:ascii="Times New Roman" w:eastAsia="標楷體" w:hAnsi="Times New Roman" w:cs="Times New Roman"/>
              </w:rPr>
              <w:pPrChange w:id="35004" w:author="瑋婷 徐" w:date="2025-01-03T17:04:00Z" w16du:dateUtc="2025-01-03T09:04:00Z">
                <w:pPr>
                  <w:spacing w:line="276" w:lineRule="auto"/>
                  <w:jc w:val="center"/>
                </w:pPr>
              </w:pPrChange>
            </w:pPr>
            <w:del w:id="35005"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1B27FD77" w14:textId="170C05FC" w:rsidR="00D93FCC" w:rsidDel="003C19C7" w:rsidRDefault="00D93FCC">
            <w:pPr>
              <w:rPr>
                <w:del w:id="35006" w:author="瑋婷 徐" w:date="2025-01-03T17:04:00Z" w16du:dateUtc="2025-01-03T09:04:00Z"/>
                <w:rFonts w:ascii="Times New Roman" w:eastAsia="標楷體" w:hAnsi="Times New Roman" w:cs="Times New Roman"/>
              </w:rPr>
              <w:pPrChange w:id="35007"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68338D34" w14:textId="434E4819" w:rsidR="00D93FCC" w:rsidDel="003C19C7" w:rsidRDefault="00D93FCC">
            <w:pPr>
              <w:rPr>
                <w:del w:id="35008" w:author="瑋婷 徐" w:date="2025-01-03T17:04:00Z" w16du:dateUtc="2025-01-03T09:04:00Z"/>
                <w:rFonts w:ascii="Times New Roman" w:eastAsia="標楷體" w:hAnsi="Times New Roman" w:cs="Times New Roman"/>
              </w:rPr>
              <w:pPrChange w:id="35009"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CBCEEF7" w14:textId="4237F17A" w:rsidR="00D93FCC" w:rsidDel="003C19C7" w:rsidRDefault="002435EC">
            <w:pPr>
              <w:rPr>
                <w:del w:id="35010" w:author="瑋婷 徐" w:date="2025-01-03T17:04:00Z" w16du:dateUtc="2025-01-03T09:04:00Z"/>
                <w:rFonts w:ascii="Times New Roman" w:eastAsia="標楷體" w:hAnsi="Times New Roman" w:cs="Times New Roman"/>
              </w:rPr>
              <w:pPrChange w:id="35011" w:author="瑋婷 徐" w:date="2025-01-03T17:04:00Z" w16du:dateUtc="2025-01-03T09:04:00Z">
                <w:pPr>
                  <w:spacing w:line="276" w:lineRule="auto"/>
                  <w:jc w:val="center"/>
                </w:pPr>
              </w:pPrChange>
            </w:pPr>
            <w:del w:id="350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72842DD" w14:textId="7737A3EB" w:rsidR="00D93FCC" w:rsidDel="003C19C7" w:rsidRDefault="00D93FCC">
            <w:pPr>
              <w:rPr>
                <w:del w:id="35013" w:author="瑋婷 徐" w:date="2025-01-03T17:04:00Z" w16du:dateUtc="2025-01-03T09:04:00Z"/>
                <w:rFonts w:ascii="Times New Roman" w:eastAsia="標楷體" w:hAnsi="Times New Roman" w:cs="Times New Roman"/>
              </w:rPr>
              <w:pPrChange w:id="3501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E99D68C" w14:textId="2C985CF7" w:rsidR="00D93FCC" w:rsidDel="003C19C7" w:rsidRDefault="00D93FCC">
            <w:pPr>
              <w:rPr>
                <w:del w:id="35015" w:author="瑋婷 徐" w:date="2025-01-03T17:04:00Z" w16du:dateUtc="2025-01-03T09:04:00Z"/>
                <w:rFonts w:ascii="Times New Roman" w:eastAsia="標楷體" w:hAnsi="Times New Roman" w:cs="Times New Roman"/>
              </w:rPr>
              <w:pPrChange w:id="35016"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6EC8B6E3" w14:textId="6C334D77" w:rsidR="00D93FCC" w:rsidDel="003C19C7" w:rsidRDefault="00D93FCC">
            <w:pPr>
              <w:rPr>
                <w:del w:id="35017" w:author="瑋婷 徐" w:date="2025-01-03T17:04:00Z" w16du:dateUtc="2025-01-03T09:04:00Z"/>
                <w:rFonts w:ascii="Times New Roman" w:eastAsia="標楷體" w:hAnsi="Times New Roman" w:cs="Times New Roman"/>
              </w:rPr>
              <w:pPrChange w:id="3501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51D1063" w14:textId="072FB0FD" w:rsidR="00D93FCC" w:rsidDel="003C19C7" w:rsidRDefault="00D93FCC">
            <w:pPr>
              <w:rPr>
                <w:del w:id="35019" w:author="瑋婷 徐" w:date="2025-01-03T17:04:00Z" w16du:dateUtc="2025-01-03T09:04:00Z"/>
                <w:rFonts w:ascii="Times New Roman" w:eastAsia="標楷體" w:hAnsi="Times New Roman" w:cs="Times New Roman"/>
              </w:rPr>
              <w:pPrChange w:id="3502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70A6B6C" w14:textId="2B83C5BD" w:rsidR="00D93FCC" w:rsidDel="003C19C7" w:rsidRDefault="002435EC">
            <w:pPr>
              <w:rPr>
                <w:del w:id="35021" w:author="瑋婷 徐" w:date="2025-01-03T17:04:00Z" w16du:dateUtc="2025-01-03T09:04:00Z"/>
                <w:rFonts w:ascii="Times New Roman" w:eastAsia="標楷體" w:hAnsi="Times New Roman" w:cs="Times New Roman"/>
              </w:rPr>
              <w:pPrChange w:id="35022" w:author="瑋婷 徐" w:date="2025-01-03T17:04:00Z" w16du:dateUtc="2025-01-03T09:04:00Z">
                <w:pPr>
                  <w:spacing w:line="276" w:lineRule="auto"/>
                  <w:jc w:val="center"/>
                </w:pPr>
              </w:pPrChange>
            </w:pPr>
            <w:del w:id="350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C7F6B0" w14:textId="7945AFDC" w:rsidR="00D93FCC" w:rsidDel="003C19C7" w:rsidRDefault="00D93FCC">
            <w:pPr>
              <w:rPr>
                <w:del w:id="35024" w:author="瑋婷 徐" w:date="2025-01-03T17:04:00Z" w16du:dateUtc="2025-01-03T09:04:00Z"/>
                <w:rFonts w:ascii="Times New Roman" w:eastAsia="標楷體" w:hAnsi="Times New Roman" w:cs="Times New Roman"/>
              </w:rPr>
              <w:pPrChange w:id="3502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34F795B" w14:textId="06EE8E47" w:rsidR="00D93FCC" w:rsidDel="003C19C7" w:rsidRDefault="002435EC">
            <w:pPr>
              <w:rPr>
                <w:del w:id="35026" w:author="瑋婷 徐" w:date="2025-01-03T17:04:00Z" w16du:dateUtc="2025-01-03T09:04:00Z"/>
                <w:rFonts w:ascii="Times New Roman" w:eastAsia="標楷體" w:hAnsi="Times New Roman" w:cs="Times New Roman"/>
              </w:rPr>
              <w:pPrChange w:id="35027" w:author="瑋婷 徐" w:date="2025-01-03T17:04:00Z" w16du:dateUtc="2025-01-03T09:04:00Z">
                <w:pPr>
                  <w:spacing w:line="276" w:lineRule="auto"/>
                  <w:jc w:val="center"/>
                </w:pPr>
              </w:pPrChange>
            </w:pPr>
            <w:del w:id="350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AEF737A" w14:textId="6B29728A" w:rsidR="00D93FCC" w:rsidDel="003C19C7" w:rsidRDefault="002435EC">
            <w:pPr>
              <w:rPr>
                <w:del w:id="35029" w:author="瑋婷 徐" w:date="2025-01-03T17:04:00Z" w16du:dateUtc="2025-01-03T09:04:00Z"/>
                <w:rFonts w:ascii="Times New Roman" w:eastAsia="標楷體" w:hAnsi="Times New Roman" w:cs="Times New Roman"/>
              </w:rPr>
              <w:pPrChange w:id="35030" w:author="瑋婷 徐" w:date="2025-01-03T17:04:00Z" w16du:dateUtc="2025-01-03T09:04:00Z">
                <w:pPr>
                  <w:spacing w:line="276" w:lineRule="auto"/>
                  <w:jc w:val="center"/>
                </w:pPr>
              </w:pPrChange>
            </w:pPr>
            <w:del w:id="350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F2DB383" w14:textId="301C0FAF" w:rsidR="00D93FCC" w:rsidDel="003C19C7" w:rsidRDefault="00D93FCC">
            <w:pPr>
              <w:rPr>
                <w:del w:id="35032" w:author="瑋婷 徐" w:date="2025-01-03T17:04:00Z" w16du:dateUtc="2025-01-03T09:04:00Z"/>
                <w:rFonts w:ascii="Times New Roman" w:eastAsia="標楷體" w:hAnsi="Times New Roman" w:cs="Times New Roman"/>
              </w:rPr>
              <w:pPrChange w:id="3503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74C782A" w14:textId="3F926BE4" w:rsidR="00D93FCC" w:rsidDel="003C19C7" w:rsidRDefault="00D93FCC">
            <w:pPr>
              <w:rPr>
                <w:del w:id="35034" w:author="瑋婷 徐" w:date="2025-01-03T17:04:00Z" w16du:dateUtc="2025-01-03T09:04:00Z"/>
                <w:rFonts w:ascii="Times New Roman" w:eastAsia="標楷體" w:hAnsi="Times New Roman" w:cs="Times New Roman"/>
              </w:rPr>
              <w:pPrChange w:id="35035"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0BAAB95B" w14:textId="6F41CFF5" w:rsidR="00D93FCC" w:rsidDel="003C19C7" w:rsidRDefault="00D93FCC">
            <w:pPr>
              <w:rPr>
                <w:del w:id="35036" w:author="瑋婷 徐" w:date="2025-01-03T17:04:00Z" w16du:dateUtc="2025-01-03T09:04:00Z"/>
                <w:rFonts w:ascii="Times New Roman" w:eastAsia="標楷體" w:hAnsi="Times New Roman" w:cs="Times New Roman"/>
              </w:rPr>
              <w:pPrChange w:id="3503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958039" w14:textId="4AD3EACE" w:rsidR="00D93FCC" w:rsidDel="003C19C7" w:rsidRDefault="00D93FCC">
            <w:pPr>
              <w:rPr>
                <w:del w:id="35038" w:author="瑋婷 徐" w:date="2025-01-03T17:04:00Z" w16du:dateUtc="2025-01-03T09:04:00Z"/>
                <w:rFonts w:ascii="Times New Roman" w:eastAsia="標楷體" w:hAnsi="Times New Roman" w:cs="Times New Roman"/>
              </w:rPr>
              <w:pPrChange w:id="3503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564CBF9" w14:textId="42E1C07C" w:rsidR="00D93FCC" w:rsidDel="003C19C7" w:rsidRDefault="002435EC">
            <w:pPr>
              <w:rPr>
                <w:del w:id="35040" w:author="瑋婷 徐" w:date="2025-01-03T17:04:00Z" w16du:dateUtc="2025-01-03T09:04:00Z"/>
                <w:rFonts w:ascii="Times New Roman" w:eastAsia="標楷體" w:hAnsi="Times New Roman" w:cs="Times New Roman"/>
              </w:rPr>
              <w:pPrChange w:id="35041" w:author="瑋婷 徐" w:date="2025-01-03T17:04:00Z" w16du:dateUtc="2025-01-03T09:04:00Z">
                <w:pPr>
                  <w:spacing w:line="276" w:lineRule="auto"/>
                  <w:jc w:val="center"/>
                </w:pPr>
              </w:pPrChange>
            </w:pPr>
            <w:del w:id="350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6F1CAF3" w14:textId="69A22225" w:rsidR="00D93FCC" w:rsidDel="003C19C7" w:rsidRDefault="00D93FCC">
            <w:pPr>
              <w:rPr>
                <w:del w:id="35043" w:author="瑋婷 徐" w:date="2025-01-03T17:04:00Z" w16du:dateUtc="2025-01-03T09:04:00Z"/>
                <w:rFonts w:ascii="Times New Roman" w:eastAsia="標楷體" w:hAnsi="Times New Roman" w:cs="Times New Roman"/>
              </w:rPr>
              <w:pPrChange w:id="35044"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1503AEA9" w14:textId="3263A2B1" w:rsidR="00D93FCC" w:rsidDel="003C19C7" w:rsidRDefault="002435EC">
            <w:pPr>
              <w:rPr>
                <w:del w:id="35045" w:author="瑋婷 徐" w:date="2025-01-03T17:04:00Z" w16du:dateUtc="2025-01-03T09:04:00Z"/>
                <w:rFonts w:ascii="Times New Roman" w:eastAsia="標楷體" w:hAnsi="Times New Roman" w:cs="Times New Roman"/>
              </w:rPr>
              <w:pPrChange w:id="35046" w:author="瑋婷 徐" w:date="2025-01-03T17:04:00Z" w16du:dateUtc="2025-01-03T09:04:00Z">
                <w:pPr>
                  <w:spacing w:line="276" w:lineRule="auto"/>
                  <w:jc w:val="center"/>
                </w:pPr>
              </w:pPrChange>
            </w:pPr>
            <w:del w:id="350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9504FD4" w14:textId="4DAAE64B" w:rsidR="00D93FCC" w:rsidDel="003C19C7" w:rsidRDefault="002435EC">
            <w:pPr>
              <w:rPr>
                <w:del w:id="35048" w:author="瑋婷 徐" w:date="2025-01-03T17:04:00Z" w16du:dateUtc="2025-01-03T09:04:00Z"/>
                <w:rFonts w:ascii="Times New Roman" w:eastAsia="標楷體" w:hAnsi="Times New Roman" w:cs="Times New Roman"/>
              </w:rPr>
              <w:pPrChange w:id="35049" w:author="瑋婷 徐" w:date="2025-01-03T17:04:00Z" w16du:dateUtc="2025-01-03T09:04:00Z">
                <w:pPr>
                  <w:spacing w:line="276" w:lineRule="auto"/>
                  <w:jc w:val="center"/>
                </w:pPr>
              </w:pPrChange>
            </w:pPr>
            <w:del w:id="3505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91347F7" w14:textId="46E97228" w:rsidR="00D93FCC" w:rsidDel="003C19C7" w:rsidRDefault="002435EC">
            <w:pPr>
              <w:rPr>
                <w:del w:id="35051" w:author="瑋婷 徐" w:date="2025-01-03T17:04:00Z" w16du:dateUtc="2025-01-03T09:04:00Z"/>
                <w:rFonts w:ascii="Times New Roman" w:eastAsia="標楷體" w:hAnsi="Times New Roman" w:cs="Times New Roman"/>
              </w:rPr>
              <w:pPrChange w:id="35052" w:author="瑋婷 徐" w:date="2025-01-03T17:04:00Z" w16du:dateUtc="2025-01-03T09:04:00Z">
                <w:pPr>
                  <w:spacing w:line="276" w:lineRule="auto"/>
                  <w:jc w:val="center"/>
                </w:pPr>
              </w:pPrChange>
            </w:pPr>
            <w:del w:id="3505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63BCA14D" w14:textId="04CD3E1A" w:rsidR="00D93FCC" w:rsidDel="003C19C7" w:rsidRDefault="00D93FCC">
            <w:pPr>
              <w:rPr>
                <w:del w:id="35054" w:author="瑋婷 徐" w:date="2025-01-03T17:04:00Z" w16du:dateUtc="2025-01-03T09:04:00Z"/>
                <w:rFonts w:ascii="Times New Roman" w:eastAsia="標楷體" w:hAnsi="Times New Roman" w:cs="Times New Roman"/>
              </w:rPr>
              <w:pPrChange w:id="3505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684E741" w14:textId="773138B1" w:rsidR="00D93FCC" w:rsidDel="003C19C7" w:rsidRDefault="002435EC">
            <w:pPr>
              <w:rPr>
                <w:del w:id="35056" w:author="瑋婷 徐" w:date="2025-01-03T17:04:00Z" w16du:dateUtc="2025-01-03T09:04:00Z"/>
                <w:rFonts w:ascii="Times New Roman" w:eastAsia="標楷體" w:hAnsi="Times New Roman" w:cs="Times New Roman"/>
              </w:rPr>
              <w:pPrChange w:id="35057" w:author="瑋婷 徐" w:date="2025-01-03T17:04:00Z" w16du:dateUtc="2025-01-03T09:04:00Z">
                <w:pPr>
                  <w:spacing w:line="276" w:lineRule="auto"/>
                  <w:jc w:val="center"/>
                </w:pPr>
              </w:pPrChange>
            </w:pPr>
            <w:del w:id="350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3A8921D" w14:textId="0B2BC34D" w:rsidR="00D93FCC" w:rsidDel="003C19C7" w:rsidRDefault="002435EC">
            <w:pPr>
              <w:rPr>
                <w:del w:id="35059" w:author="瑋婷 徐" w:date="2025-01-03T17:04:00Z" w16du:dateUtc="2025-01-03T09:04:00Z"/>
                <w:rFonts w:ascii="Times New Roman" w:eastAsia="標楷體" w:hAnsi="Times New Roman" w:cs="Times New Roman"/>
              </w:rPr>
              <w:pPrChange w:id="35060" w:author="瑋婷 徐" w:date="2025-01-03T17:04:00Z" w16du:dateUtc="2025-01-03T09:04:00Z">
                <w:pPr>
                  <w:spacing w:line="276" w:lineRule="auto"/>
                  <w:jc w:val="center"/>
                </w:pPr>
              </w:pPrChange>
            </w:pPr>
            <w:del w:id="3506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4FA32C9" w14:textId="28F02529" w:rsidR="00D93FCC" w:rsidDel="003C19C7" w:rsidRDefault="00D93FCC">
            <w:pPr>
              <w:rPr>
                <w:del w:id="35062" w:author="瑋婷 徐" w:date="2025-01-03T17:04:00Z" w16du:dateUtc="2025-01-03T09:04:00Z"/>
                <w:rFonts w:ascii="Times New Roman" w:eastAsia="標楷體" w:hAnsi="Times New Roman" w:cs="Times New Roman"/>
              </w:rPr>
              <w:pPrChange w:id="35063"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7D7B1119" w14:textId="4990BFC9" w:rsidR="00D93FCC" w:rsidDel="003C19C7" w:rsidRDefault="002435EC">
            <w:pPr>
              <w:rPr>
                <w:del w:id="35064" w:author="瑋婷 徐" w:date="2025-01-03T17:04:00Z" w16du:dateUtc="2025-01-03T09:04:00Z"/>
                <w:rFonts w:ascii="Times New Roman" w:eastAsia="標楷體" w:hAnsi="Times New Roman" w:cs="Times New Roman"/>
              </w:rPr>
              <w:pPrChange w:id="35065" w:author="瑋婷 徐" w:date="2025-01-03T17:04:00Z" w16du:dateUtc="2025-01-03T09:04:00Z">
                <w:pPr>
                  <w:spacing w:line="276" w:lineRule="auto"/>
                  <w:jc w:val="center"/>
                </w:pPr>
              </w:pPrChange>
            </w:pPr>
            <w:del w:id="350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54BE23E" w14:textId="7A8AE0DE" w:rsidR="00D93FCC" w:rsidDel="003C19C7" w:rsidRDefault="002435EC">
            <w:pPr>
              <w:rPr>
                <w:del w:id="35067" w:author="瑋婷 徐" w:date="2025-01-03T17:04:00Z" w16du:dateUtc="2025-01-03T09:04:00Z"/>
                <w:rFonts w:ascii="Times New Roman" w:eastAsia="標楷體" w:hAnsi="Times New Roman" w:cs="Times New Roman"/>
              </w:rPr>
              <w:pPrChange w:id="35068" w:author="瑋婷 徐" w:date="2025-01-03T17:04:00Z" w16du:dateUtc="2025-01-03T09:04:00Z">
                <w:pPr>
                  <w:spacing w:line="276" w:lineRule="auto"/>
                  <w:jc w:val="center"/>
                </w:pPr>
              </w:pPrChange>
            </w:pPr>
            <w:del w:id="350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B334F98" w14:textId="3CE19F9B" w:rsidR="00D93FCC" w:rsidDel="003C19C7" w:rsidRDefault="00D93FCC">
            <w:pPr>
              <w:rPr>
                <w:del w:id="35070" w:author="瑋婷 徐" w:date="2025-01-03T17:04:00Z" w16du:dateUtc="2025-01-03T09:04:00Z"/>
                <w:rFonts w:ascii="Times New Roman" w:eastAsia="標楷體" w:hAnsi="Times New Roman" w:cs="Times New Roman"/>
              </w:rPr>
              <w:pPrChange w:id="35071"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A8169C9" w14:textId="531BD990" w:rsidR="00D93FCC" w:rsidDel="003C19C7" w:rsidRDefault="002435EC">
            <w:pPr>
              <w:rPr>
                <w:del w:id="35072" w:author="瑋婷 徐" w:date="2025-01-03T17:04:00Z" w16du:dateUtc="2025-01-03T09:04:00Z"/>
                <w:rFonts w:ascii="Times New Roman" w:eastAsia="標楷體" w:hAnsi="Times New Roman" w:cs="Times New Roman"/>
              </w:rPr>
              <w:pPrChange w:id="35073" w:author="瑋婷 徐" w:date="2025-01-03T17:04:00Z" w16du:dateUtc="2025-01-03T09:04:00Z">
                <w:pPr>
                  <w:spacing w:line="276" w:lineRule="auto"/>
                  <w:jc w:val="center"/>
                </w:pPr>
              </w:pPrChange>
            </w:pPr>
            <w:del w:id="35074"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51C42FB1" w14:textId="6E763F8D" w:rsidR="00D93FCC" w:rsidDel="003C19C7" w:rsidRDefault="00D93FCC">
            <w:pPr>
              <w:rPr>
                <w:del w:id="35075" w:author="瑋婷 徐" w:date="2025-01-03T17:04:00Z" w16du:dateUtc="2025-01-03T09:04:00Z"/>
                <w:rFonts w:ascii="Times New Roman" w:eastAsia="標楷體" w:hAnsi="Times New Roman" w:cs="Times New Roman"/>
              </w:rPr>
              <w:pPrChange w:id="35076" w:author="瑋婷 徐" w:date="2025-01-03T17:04:00Z" w16du:dateUtc="2025-01-03T09:04:00Z">
                <w:pPr>
                  <w:spacing w:line="276" w:lineRule="auto"/>
                  <w:jc w:val="center"/>
                </w:pPr>
              </w:pPrChange>
            </w:pPr>
          </w:p>
        </w:tc>
      </w:tr>
      <w:tr w:rsidR="00000000" w:rsidDel="003C19C7" w14:paraId="3AE4D8EC" w14:textId="792CB899" w:rsidTr="002B07B0">
        <w:trPr>
          <w:cantSplit/>
          <w:jc w:val="center"/>
          <w:del w:id="35077" w:author="瑋婷 徐" w:date="2025-01-03T17:04:00Z"/>
        </w:trPr>
        <w:tc>
          <w:tcPr>
            <w:tcW w:w="2402" w:type="dxa"/>
            <w:tcBorders>
              <w:left w:val="single" w:sz="4" w:space="0" w:color="000000"/>
              <w:bottom w:val="single" w:sz="4" w:space="0" w:color="000000"/>
            </w:tcBorders>
            <w:shd w:val="clear" w:color="auto" w:fill="FFFFFF"/>
            <w:vAlign w:val="bottom"/>
          </w:tcPr>
          <w:p w14:paraId="6B78BC74" w14:textId="7916D914" w:rsidR="00D93FCC" w:rsidDel="003C19C7" w:rsidRDefault="002435EC">
            <w:pPr>
              <w:rPr>
                <w:del w:id="35078" w:author="瑋婷 徐" w:date="2025-01-03T17:04:00Z" w16du:dateUtc="2025-01-03T09:04:00Z"/>
                <w:rFonts w:ascii="Times New Roman" w:eastAsia="標楷體" w:hAnsi="Times New Roman" w:cs="Times New Roman"/>
              </w:rPr>
              <w:pPrChange w:id="35079" w:author="瑋婷 徐" w:date="2025-01-03T17:04:00Z" w16du:dateUtc="2025-01-03T09:04:00Z">
                <w:pPr>
                  <w:spacing w:line="276" w:lineRule="auto"/>
                </w:pPr>
              </w:pPrChange>
            </w:pPr>
            <w:del w:id="35080" w:author="瑋婷 徐" w:date="2025-01-03T17:04:00Z" w16du:dateUtc="2025-01-03T09:04:00Z">
              <w:r w:rsidDel="003C19C7">
                <w:rPr>
                  <w:rFonts w:ascii="Times New Roman" w:eastAsia="標楷體" w:hAnsi="Times New Roman" w:cs="Times New Roman"/>
                  <w:color w:val="000000"/>
                </w:rPr>
                <w:delText>繡眼畫眉</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11E2AB0D" w14:textId="26FF3C00" w:rsidR="00D93FCC" w:rsidDel="003C19C7" w:rsidRDefault="002435EC">
            <w:pPr>
              <w:rPr>
                <w:del w:id="35081" w:author="瑋婷 徐" w:date="2025-01-03T17:04:00Z" w16du:dateUtc="2025-01-03T09:04:00Z"/>
                <w:rFonts w:ascii="Times New Roman" w:eastAsia="標楷體" w:hAnsi="Times New Roman" w:cs="Times New Roman"/>
                <w:i/>
              </w:rPr>
              <w:pPrChange w:id="35082" w:author="瑋婷 徐" w:date="2025-01-03T17:04:00Z" w16du:dateUtc="2025-01-03T09:04:00Z">
                <w:pPr>
                  <w:spacing w:line="276" w:lineRule="auto"/>
                </w:pPr>
              </w:pPrChange>
            </w:pPr>
            <w:del w:id="35083" w:author="瑋婷 徐" w:date="2025-01-03T17:04:00Z" w16du:dateUtc="2025-01-03T09:04:00Z">
              <w:r w:rsidDel="003C19C7">
                <w:rPr>
                  <w:rFonts w:ascii="Times New Roman" w:eastAsia="標楷體" w:hAnsi="Times New Roman" w:cs="Times New Roman"/>
                  <w:i/>
                  <w:iCs/>
                  <w:color w:val="000000"/>
                </w:rPr>
                <w:delText>Alcippe morrisonia</w:delText>
              </w:r>
            </w:del>
          </w:p>
        </w:tc>
        <w:tc>
          <w:tcPr>
            <w:tcW w:w="272" w:type="dxa"/>
            <w:tcBorders>
              <w:left w:val="single" w:sz="4" w:space="0" w:color="000000"/>
              <w:bottom w:val="single" w:sz="4" w:space="0" w:color="000000"/>
            </w:tcBorders>
            <w:shd w:val="clear" w:color="auto" w:fill="D9D9D9"/>
            <w:vAlign w:val="center"/>
          </w:tcPr>
          <w:p w14:paraId="3FC8BD68" w14:textId="28ADA23F" w:rsidR="00D93FCC" w:rsidDel="003C19C7" w:rsidRDefault="00D93FCC">
            <w:pPr>
              <w:rPr>
                <w:del w:id="35084" w:author="瑋婷 徐" w:date="2025-01-03T17:04:00Z" w16du:dateUtc="2025-01-03T09:04:00Z"/>
                <w:rFonts w:ascii="Times New Roman" w:eastAsia="標楷體" w:hAnsi="Times New Roman" w:cs="Times New Roman"/>
              </w:rPr>
              <w:pPrChange w:id="35085"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131714A7" w14:textId="3AD0A2EE" w:rsidR="00D93FCC" w:rsidDel="003C19C7" w:rsidRDefault="002435EC">
            <w:pPr>
              <w:rPr>
                <w:del w:id="35086" w:author="瑋婷 徐" w:date="2025-01-03T17:04:00Z" w16du:dateUtc="2025-01-03T09:04:00Z"/>
                <w:rFonts w:ascii="Times New Roman" w:eastAsia="標楷體" w:hAnsi="Times New Roman" w:cs="Times New Roman"/>
              </w:rPr>
              <w:pPrChange w:id="35087" w:author="瑋婷 徐" w:date="2025-01-03T17:04:00Z" w16du:dateUtc="2025-01-03T09:04:00Z">
                <w:pPr>
                  <w:spacing w:line="276" w:lineRule="auto"/>
                  <w:jc w:val="center"/>
                </w:pPr>
              </w:pPrChange>
            </w:pPr>
            <w:del w:id="35088"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77800449" w14:textId="71076710" w:rsidR="00D93FCC" w:rsidDel="003C19C7" w:rsidRDefault="00D93FCC">
            <w:pPr>
              <w:rPr>
                <w:del w:id="35089" w:author="瑋婷 徐" w:date="2025-01-03T17:04:00Z" w16du:dateUtc="2025-01-03T09:04:00Z"/>
                <w:rFonts w:ascii="Times New Roman" w:eastAsia="標楷體" w:hAnsi="Times New Roman" w:cs="Times New Roman"/>
              </w:rPr>
              <w:pPrChange w:id="35090"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05315883" w14:textId="47DDD59D" w:rsidR="00D93FCC" w:rsidDel="003C19C7" w:rsidRDefault="002435EC">
            <w:pPr>
              <w:rPr>
                <w:del w:id="35091" w:author="瑋婷 徐" w:date="2025-01-03T17:04:00Z" w16du:dateUtc="2025-01-03T09:04:00Z"/>
                <w:rFonts w:ascii="Times New Roman" w:eastAsia="標楷體" w:hAnsi="Times New Roman" w:cs="Times New Roman"/>
              </w:rPr>
              <w:pPrChange w:id="35092" w:author="瑋婷 徐" w:date="2025-01-03T17:04:00Z" w16du:dateUtc="2025-01-03T09:04:00Z">
                <w:pPr>
                  <w:spacing w:line="276" w:lineRule="auto"/>
                  <w:jc w:val="center"/>
                </w:pPr>
              </w:pPrChange>
            </w:pPr>
            <w:del w:id="35093"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bottom w:val="single" w:sz="4" w:space="0" w:color="000000"/>
            </w:tcBorders>
            <w:shd w:val="clear" w:color="auto" w:fill="D9D9D9"/>
            <w:tcMar>
              <w:left w:w="108" w:type="dxa"/>
              <w:right w:w="108" w:type="dxa"/>
            </w:tcMar>
          </w:tcPr>
          <w:p w14:paraId="511D53F5" w14:textId="2458C2B3" w:rsidR="00D93FCC" w:rsidDel="003C19C7" w:rsidRDefault="00D93FCC">
            <w:pPr>
              <w:rPr>
                <w:del w:id="35094" w:author="瑋婷 徐" w:date="2025-01-03T17:04:00Z" w16du:dateUtc="2025-01-03T09:04:00Z"/>
                <w:rFonts w:ascii="Times New Roman" w:eastAsia="標楷體" w:hAnsi="Times New Roman" w:cs="Times New Roman"/>
              </w:rPr>
              <w:pPrChange w:id="35095"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6D2ACAF2" w14:textId="29CDB28C" w:rsidR="00D93FCC" w:rsidDel="003C19C7" w:rsidRDefault="002435EC">
            <w:pPr>
              <w:rPr>
                <w:del w:id="35096" w:author="瑋婷 徐" w:date="2025-01-03T17:04:00Z" w16du:dateUtc="2025-01-03T09:04:00Z"/>
                <w:rFonts w:ascii="Times New Roman" w:eastAsia="標楷體" w:hAnsi="Times New Roman" w:cs="Times New Roman"/>
              </w:rPr>
              <w:pPrChange w:id="35097" w:author="瑋婷 徐" w:date="2025-01-03T17:04:00Z" w16du:dateUtc="2025-01-03T09:04:00Z">
                <w:pPr>
                  <w:spacing w:line="276" w:lineRule="auto"/>
                  <w:jc w:val="center"/>
                </w:pPr>
              </w:pPrChange>
            </w:pPr>
            <w:del w:id="3509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1DB8AA2A" w14:textId="53477734" w:rsidR="00D93FCC" w:rsidDel="003C19C7" w:rsidRDefault="00D93FCC">
            <w:pPr>
              <w:rPr>
                <w:del w:id="35099" w:author="瑋婷 徐" w:date="2025-01-03T17:04:00Z" w16du:dateUtc="2025-01-03T09:04:00Z"/>
                <w:rFonts w:ascii="Times New Roman" w:eastAsia="標楷體" w:hAnsi="Times New Roman" w:cs="Times New Roman"/>
              </w:rPr>
              <w:pPrChange w:id="35100"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5064D7A9" w14:textId="77B4F7A1" w:rsidR="00D93FCC" w:rsidDel="003C19C7" w:rsidRDefault="00D93FCC">
            <w:pPr>
              <w:rPr>
                <w:del w:id="35101" w:author="瑋婷 徐" w:date="2025-01-03T17:04:00Z" w16du:dateUtc="2025-01-03T09:04:00Z"/>
                <w:rFonts w:ascii="Times New Roman" w:eastAsia="標楷體" w:hAnsi="Times New Roman" w:cs="Times New Roman"/>
              </w:rPr>
              <w:pPrChange w:id="35102"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47B25665" w14:textId="594838E5" w:rsidR="00D93FCC" w:rsidDel="003C19C7" w:rsidRDefault="002435EC">
            <w:pPr>
              <w:rPr>
                <w:del w:id="35103" w:author="瑋婷 徐" w:date="2025-01-03T17:04:00Z" w16du:dateUtc="2025-01-03T09:04:00Z"/>
                <w:rFonts w:ascii="Times New Roman" w:eastAsia="標楷體" w:hAnsi="Times New Roman" w:cs="Times New Roman"/>
              </w:rPr>
              <w:pPrChange w:id="35104" w:author="瑋婷 徐" w:date="2025-01-03T17:04:00Z" w16du:dateUtc="2025-01-03T09:04:00Z">
                <w:pPr>
                  <w:spacing w:line="276" w:lineRule="auto"/>
                  <w:jc w:val="center"/>
                </w:pPr>
              </w:pPrChange>
            </w:pPr>
            <w:del w:id="3510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FA93F07" w14:textId="42BB82E1" w:rsidR="00D93FCC" w:rsidDel="003C19C7" w:rsidRDefault="00D93FCC">
            <w:pPr>
              <w:rPr>
                <w:del w:id="35106" w:author="瑋婷 徐" w:date="2025-01-03T17:04:00Z" w16du:dateUtc="2025-01-03T09:04:00Z"/>
                <w:rFonts w:ascii="Times New Roman" w:eastAsia="標楷體" w:hAnsi="Times New Roman" w:cs="Times New Roman"/>
              </w:rPr>
              <w:pPrChange w:id="3510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AE3BD52" w14:textId="39368260" w:rsidR="00D93FCC" w:rsidDel="003C19C7" w:rsidRDefault="002435EC">
            <w:pPr>
              <w:rPr>
                <w:del w:id="35108" w:author="瑋婷 徐" w:date="2025-01-03T17:04:00Z" w16du:dateUtc="2025-01-03T09:04:00Z"/>
                <w:rFonts w:ascii="Times New Roman" w:eastAsia="標楷體" w:hAnsi="Times New Roman" w:cs="Times New Roman"/>
              </w:rPr>
              <w:pPrChange w:id="35109" w:author="瑋婷 徐" w:date="2025-01-03T17:04:00Z" w16du:dateUtc="2025-01-03T09:04:00Z">
                <w:pPr>
                  <w:spacing w:line="276" w:lineRule="auto"/>
                  <w:jc w:val="center"/>
                </w:pPr>
              </w:pPrChange>
            </w:pPr>
            <w:del w:id="35110"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4DE2BB18" w14:textId="24E0D17E" w:rsidR="00D93FCC" w:rsidDel="003C19C7" w:rsidRDefault="002435EC">
            <w:pPr>
              <w:rPr>
                <w:del w:id="35111" w:author="瑋婷 徐" w:date="2025-01-03T17:04:00Z" w16du:dateUtc="2025-01-03T09:04:00Z"/>
                <w:rFonts w:ascii="Times New Roman" w:eastAsia="標楷體" w:hAnsi="Times New Roman" w:cs="Times New Roman"/>
              </w:rPr>
              <w:pPrChange w:id="35112" w:author="瑋婷 徐" w:date="2025-01-03T17:04:00Z" w16du:dateUtc="2025-01-03T09:04:00Z">
                <w:pPr>
                  <w:spacing w:line="276" w:lineRule="auto"/>
                  <w:jc w:val="center"/>
                </w:pPr>
              </w:pPrChange>
            </w:pPr>
            <w:del w:id="3511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E306C6D" w14:textId="079AB398" w:rsidR="00D93FCC" w:rsidDel="003C19C7" w:rsidRDefault="002435EC">
            <w:pPr>
              <w:rPr>
                <w:del w:id="35114" w:author="瑋婷 徐" w:date="2025-01-03T17:04:00Z" w16du:dateUtc="2025-01-03T09:04:00Z"/>
                <w:rFonts w:ascii="Times New Roman" w:eastAsia="標楷體" w:hAnsi="Times New Roman" w:cs="Times New Roman"/>
              </w:rPr>
              <w:pPrChange w:id="35115" w:author="瑋婷 徐" w:date="2025-01-03T17:04:00Z" w16du:dateUtc="2025-01-03T09:04:00Z">
                <w:pPr>
                  <w:spacing w:line="276" w:lineRule="auto"/>
                  <w:jc w:val="center"/>
                </w:pPr>
              </w:pPrChange>
            </w:pPr>
            <w:del w:id="3511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2BC49DE" w14:textId="74E1710F" w:rsidR="00D93FCC" w:rsidDel="003C19C7" w:rsidRDefault="002435EC">
            <w:pPr>
              <w:rPr>
                <w:del w:id="35117" w:author="瑋婷 徐" w:date="2025-01-03T17:04:00Z" w16du:dateUtc="2025-01-03T09:04:00Z"/>
                <w:rFonts w:ascii="Times New Roman" w:eastAsia="標楷體" w:hAnsi="Times New Roman" w:cs="Times New Roman"/>
              </w:rPr>
              <w:pPrChange w:id="35118" w:author="瑋婷 徐" w:date="2025-01-03T17:04:00Z" w16du:dateUtc="2025-01-03T09:04:00Z">
                <w:pPr>
                  <w:spacing w:line="276" w:lineRule="auto"/>
                  <w:jc w:val="center"/>
                </w:pPr>
              </w:pPrChange>
            </w:pPr>
            <w:del w:id="3511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C6AB34C" w14:textId="37AC3216" w:rsidR="00D93FCC" w:rsidDel="003C19C7" w:rsidRDefault="002435EC">
            <w:pPr>
              <w:rPr>
                <w:del w:id="35120" w:author="瑋婷 徐" w:date="2025-01-03T17:04:00Z" w16du:dateUtc="2025-01-03T09:04:00Z"/>
                <w:rFonts w:ascii="Times New Roman" w:eastAsia="標楷體" w:hAnsi="Times New Roman" w:cs="Times New Roman"/>
              </w:rPr>
              <w:pPrChange w:id="35121" w:author="瑋婷 徐" w:date="2025-01-03T17:04:00Z" w16du:dateUtc="2025-01-03T09:04:00Z">
                <w:pPr>
                  <w:spacing w:line="276" w:lineRule="auto"/>
                  <w:jc w:val="center"/>
                </w:pPr>
              </w:pPrChange>
            </w:pPr>
            <w:del w:id="3512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46D48F1" w14:textId="7C014066" w:rsidR="00D93FCC" w:rsidDel="003C19C7" w:rsidRDefault="002435EC">
            <w:pPr>
              <w:rPr>
                <w:del w:id="35123" w:author="瑋婷 徐" w:date="2025-01-03T17:04:00Z" w16du:dateUtc="2025-01-03T09:04:00Z"/>
                <w:rFonts w:ascii="Times New Roman" w:eastAsia="標楷體" w:hAnsi="Times New Roman" w:cs="Times New Roman"/>
              </w:rPr>
              <w:pPrChange w:id="35124" w:author="瑋婷 徐" w:date="2025-01-03T17:04:00Z" w16du:dateUtc="2025-01-03T09:04:00Z">
                <w:pPr>
                  <w:spacing w:line="276" w:lineRule="auto"/>
                  <w:jc w:val="center"/>
                </w:pPr>
              </w:pPrChange>
            </w:pPr>
            <w:del w:id="3512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F9439B0" w14:textId="30601B72" w:rsidR="00D93FCC" w:rsidDel="003C19C7" w:rsidRDefault="002435EC">
            <w:pPr>
              <w:rPr>
                <w:del w:id="35126" w:author="瑋婷 徐" w:date="2025-01-03T17:04:00Z" w16du:dateUtc="2025-01-03T09:04:00Z"/>
                <w:rFonts w:ascii="Times New Roman" w:eastAsia="標楷體" w:hAnsi="Times New Roman" w:cs="Times New Roman"/>
              </w:rPr>
              <w:pPrChange w:id="35127" w:author="瑋婷 徐" w:date="2025-01-03T17:04:00Z" w16du:dateUtc="2025-01-03T09:04:00Z">
                <w:pPr>
                  <w:spacing w:line="276" w:lineRule="auto"/>
                  <w:jc w:val="center"/>
                </w:pPr>
              </w:pPrChange>
            </w:pPr>
            <w:del w:id="351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476039C" w14:textId="7A30BCA7" w:rsidR="00D93FCC" w:rsidDel="003C19C7" w:rsidRDefault="002435EC">
            <w:pPr>
              <w:rPr>
                <w:del w:id="35129" w:author="瑋婷 徐" w:date="2025-01-03T17:04:00Z" w16du:dateUtc="2025-01-03T09:04:00Z"/>
                <w:rFonts w:ascii="Times New Roman" w:eastAsia="標楷體" w:hAnsi="Times New Roman" w:cs="Times New Roman"/>
              </w:rPr>
              <w:pPrChange w:id="35130" w:author="瑋婷 徐" w:date="2025-01-03T17:04:00Z" w16du:dateUtc="2025-01-03T09:04:00Z">
                <w:pPr>
                  <w:spacing w:line="276" w:lineRule="auto"/>
                  <w:jc w:val="center"/>
                </w:pPr>
              </w:pPrChange>
            </w:pPr>
            <w:del w:id="351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E753603" w14:textId="4C98BF42" w:rsidR="00D93FCC" w:rsidDel="003C19C7" w:rsidRDefault="002435EC">
            <w:pPr>
              <w:rPr>
                <w:del w:id="35132" w:author="瑋婷 徐" w:date="2025-01-03T17:04:00Z" w16du:dateUtc="2025-01-03T09:04:00Z"/>
                <w:rFonts w:ascii="Times New Roman" w:eastAsia="標楷體" w:hAnsi="Times New Roman" w:cs="Times New Roman"/>
              </w:rPr>
              <w:pPrChange w:id="35133" w:author="瑋婷 徐" w:date="2025-01-03T17:04:00Z" w16du:dateUtc="2025-01-03T09:04:00Z">
                <w:pPr>
                  <w:spacing w:line="276" w:lineRule="auto"/>
                  <w:jc w:val="center"/>
                </w:pPr>
              </w:pPrChange>
            </w:pPr>
            <w:del w:id="3513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31A5EFBA" w14:textId="1AEE1E7F" w:rsidR="00D93FCC" w:rsidDel="003C19C7" w:rsidRDefault="00D93FCC">
            <w:pPr>
              <w:rPr>
                <w:del w:id="35135" w:author="瑋婷 徐" w:date="2025-01-03T17:04:00Z" w16du:dateUtc="2025-01-03T09:04:00Z"/>
                <w:rFonts w:ascii="Times New Roman" w:eastAsia="標楷體" w:hAnsi="Times New Roman" w:cs="Times New Roman"/>
              </w:rPr>
              <w:pPrChange w:id="3513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5EA75DB" w14:textId="3C14A79B" w:rsidR="00D93FCC" w:rsidDel="003C19C7" w:rsidRDefault="00D93FCC">
            <w:pPr>
              <w:rPr>
                <w:del w:id="35137" w:author="瑋婷 徐" w:date="2025-01-03T17:04:00Z" w16du:dateUtc="2025-01-03T09:04:00Z"/>
                <w:rFonts w:ascii="Times New Roman" w:eastAsia="標楷體" w:hAnsi="Times New Roman" w:cs="Times New Roman"/>
              </w:rPr>
              <w:pPrChange w:id="3513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EB830BE" w14:textId="7F6ECB5B" w:rsidR="00D93FCC" w:rsidDel="003C19C7" w:rsidRDefault="00D93FCC">
            <w:pPr>
              <w:rPr>
                <w:del w:id="35139" w:author="瑋婷 徐" w:date="2025-01-03T17:04:00Z" w16du:dateUtc="2025-01-03T09:04:00Z"/>
                <w:rFonts w:ascii="Times New Roman" w:eastAsia="標楷體" w:hAnsi="Times New Roman" w:cs="Times New Roman"/>
              </w:rPr>
              <w:pPrChange w:id="3514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B32CF3B" w14:textId="587C7165" w:rsidR="00D93FCC" w:rsidDel="003C19C7" w:rsidRDefault="00D93FCC">
            <w:pPr>
              <w:rPr>
                <w:del w:id="35141" w:author="瑋婷 徐" w:date="2025-01-03T17:04:00Z" w16du:dateUtc="2025-01-03T09:04:00Z"/>
                <w:rFonts w:ascii="Times New Roman" w:eastAsia="標楷體" w:hAnsi="Times New Roman" w:cs="Times New Roman"/>
              </w:rPr>
              <w:pPrChange w:id="35142"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3744B49E" w14:textId="46989844" w:rsidR="00D93FCC" w:rsidDel="003C19C7" w:rsidRDefault="002435EC">
            <w:pPr>
              <w:rPr>
                <w:del w:id="35143" w:author="瑋婷 徐" w:date="2025-01-03T17:04:00Z" w16du:dateUtc="2025-01-03T09:04:00Z"/>
                <w:rFonts w:ascii="Times New Roman" w:eastAsia="標楷體" w:hAnsi="Times New Roman" w:cs="Times New Roman"/>
              </w:rPr>
              <w:pPrChange w:id="35144" w:author="瑋婷 徐" w:date="2025-01-03T17:04:00Z" w16du:dateUtc="2025-01-03T09:04:00Z">
                <w:pPr>
                  <w:spacing w:line="276" w:lineRule="auto"/>
                  <w:jc w:val="center"/>
                </w:pPr>
              </w:pPrChange>
            </w:pPr>
            <w:del w:id="351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1D1F55A" w14:textId="671631C2" w:rsidR="00D93FCC" w:rsidDel="003C19C7" w:rsidRDefault="00D93FCC">
            <w:pPr>
              <w:rPr>
                <w:del w:id="35146" w:author="瑋婷 徐" w:date="2025-01-03T17:04:00Z" w16du:dateUtc="2025-01-03T09:04:00Z"/>
                <w:rFonts w:ascii="Times New Roman" w:eastAsia="標楷體" w:hAnsi="Times New Roman" w:cs="Times New Roman"/>
              </w:rPr>
              <w:pPrChange w:id="3514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EBE635F" w14:textId="1487C381" w:rsidR="00D93FCC" w:rsidDel="003C19C7" w:rsidRDefault="002435EC">
            <w:pPr>
              <w:rPr>
                <w:del w:id="35148" w:author="瑋婷 徐" w:date="2025-01-03T17:04:00Z" w16du:dateUtc="2025-01-03T09:04:00Z"/>
                <w:rFonts w:ascii="Times New Roman" w:eastAsia="標楷體" w:hAnsi="Times New Roman" w:cs="Times New Roman"/>
              </w:rPr>
              <w:pPrChange w:id="35149" w:author="瑋婷 徐" w:date="2025-01-03T17:04:00Z" w16du:dateUtc="2025-01-03T09:04:00Z">
                <w:pPr>
                  <w:spacing w:line="276" w:lineRule="auto"/>
                  <w:jc w:val="center"/>
                </w:pPr>
              </w:pPrChange>
            </w:pPr>
            <w:del w:id="35150"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78F72001" w14:textId="3763F2E5" w:rsidR="00D93FCC" w:rsidDel="003C19C7" w:rsidRDefault="00D93FCC">
            <w:pPr>
              <w:rPr>
                <w:del w:id="35151" w:author="瑋婷 徐" w:date="2025-01-03T17:04:00Z" w16du:dateUtc="2025-01-03T09:04:00Z"/>
                <w:rFonts w:ascii="Times New Roman" w:eastAsia="標楷體" w:hAnsi="Times New Roman" w:cs="Times New Roman"/>
              </w:rPr>
              <w:pPrChange w:id="3515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B93C72A" w14:textId="51D518A5" w:rsidR="00D93FCC" w:rsidDel="003C19C7" w:rsidRDefault="002435EC">
            <w:pPr>
              <w:rPr>
                <w:del w:id="35153" w:author="瑋婷 徐" w:date="2025-01-03T17:04:00Z" w16du:dateUtc="2025-01-03T09:04:00Z"/>
                <w:rFonts w:ascii="Times New Roman" w:eastAsia="標楷體" w:hAnsi="Times New Roman" w:cs="Times New Roman"/>
              </w:rPr>
              <w:pPrChange w:id="35154" w:author="瑋婷 徐" w:date="2025-01-03T17:04:00Z" w16du:dateUtc="2025-01-03T09:04:00Z">
                <w:pPr>
                  <w:spacing w:line="276" w:lineRule="auto"/>
                  <w:jc w:val="center"/>
                </w:pPr>
              </w:pPrChange>
            </w:pPr>
            <w:del w:id="351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F4C7964" w14:textId="08153909" w:rsidR="00D93FCC" w:rsidDel="003C19C7" w:rsidRDefault="002435EC">
            <w:pPr>
              <w:rPr>
                <w:del w:id="35156" w:author="瑋婷 徐" w:date="2025-01-03T17:04:00Z" w16du:dateUtc="2025-01-03T09:04:00Z"/>
                <w:rFonts w:ascii="Times New Roman" w:eastAsia="標楷體" w:hAnsi="Times New Roman" w:cs="Times New Roman"/>
              </w:rPr>
              <w:pPrChange w:id="35157" w:author="瑋婷 徐" w:date="2025-01-03T17:04:00Z" w16du:dateUtc="2025-01-03T09:04:00Z">
                <w:pPr>
                  <w:spacing w:line="276" w:lineRule="auto"/>
                  <w:jc w:val="center"/>
                </w:pPr>
              </w:pPrChange>
            </w:pPr>
            <w:del w:id="351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3D9B0B8" w14:textId="3139D321" w:rsidR="00D93FCC" w:rsidDel="003C19C7" w:rsidRDefault="00D93FCC">
            <w:pPr>
              <w:rPr>
                <w:del w:id="35159" w:author="瑋婷 徐" w:date="2025-01-03T17:04:00Z" w16du:dateUtc="2025-01-03T09:04:00Z"/>
                <w:rFonts w:ascii="Times New Roman" w:eastAsia="標楷體" w:hAnsi="Times New Roman" w:cs="Times New Roman"/>
              </w:rPr>
              <w:pPrChange w:id="35160"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715D4FF1" w14:textId="5888A579" w:rsidR="00D93FCC" w:rsidDel="003C19C7" w:rsidRDefault="002435EC">
            <w:pPr>
              <w:rPr>
                <w:del w:id="35161" w:author="瑋婷 徐" w:date="2025-01-03T17:04:00Z" w16du:dateUtc="2025-01-03T09:04:00Z"/>
                <w:rFonts w:ascii="Times New Roman" w:eastAsia="標楷體" w:hAnsi="Times New Roman" w:cs="Times New Roman"/>
              </w:rPr>
              <w:pPrChange w:id="35162" w:author="瑋婷 徐" w:date="2025-01-03T17:04:00Z" w16du:dateUtc="2025-01-03T09:04:00Z">
                <w:pPr>
                  <w:spacing w:line="276" w:lineRule="auto"/>
                  <w:jc w:val="center"/>
                </w:pPr>
              </w:pPrChange>
            </w:pPr>
            <w:del w:id="351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3D0CD3C" w14:textId="0E92823E" w:rsidR="00D93FCC" w:rsidDel="003C19C7" w:rsidRDefault="002435EC">
            <w:pPr>
              <w:rPr>
                <w:del w:id="35164" w:author="瑋婷 徐" w:date="2025-01-03T17:04:00Z" w16du:dateUtc="2025-01-03T09:04:00Z"/>
                <w:rFonts w:ascii="Times New Roman" w:eastAsia="標楷體" w:hAnsi="Times New Roman" w:cs="Times New Roman"/>
              </w:rPr>
              <w:pPrChange w:id="35165" w:author="瑋婷 徐" w:date="2025-01-03T17:04:00Z" w16du:dateUtc="2025-01-03T09:04:00Z">
                <w:pPr>
                  <w:spacing w:line="276" w:lineRule="auto"/>
                  <w:jc w:val="center"/>
                </w:pPr>
              </w:pPrChange>
            </w:pPr>
            <w:del w:id="351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C5E33DE" w14:textId="4EEB47BB" w:rsidR="00D93FCC" w:rsidDel="003C19C7" w:rsidRDefault="002435EC">
            <w:pPr>
              <w:rPr>
                <w:del w:id="35167" w:author="瑋婷 徐" w:date="2025-01-03T17:04:00Z" w16du:dateUtc="2025-01-03T09:04:00Z"/>
                <w:rFonts w:ascii="Times New Roman" w:eastAsia="標楷體" w:hAnsi="Times New Roman" w:cs="Times New Roman"/>
              </w:rPr>
              <w:pPrChange w:id="35168" w:author="瑋婷 徐" w:date="2025-01-03T17:04:00Z" w16du:dateUtc="2025-01-03T09:04:00Z">
                <w:pPr>
                  <w:spacing w:line="276" w:lineRule="auto"/>
                  <w:jc w:val="center"/>
                </w:pPr>
              </w:pPrChange>
            </w:pPr>
            <w:del w:id="3516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64F8808C" w14:textId="2F6E06A5" w:rsidR="00D93FCC" w:rsidDel="003C19C7" w:rsidRDefault="002435EC">
            <w:pPr>
              <w:rPr>
                <w:del w:id="35170" w:author="瑋婷 徐" w:date="2025-01-03T17:04:00Z" w16du:dateUtc="2025-01-03T09:04:00Z"/>
                <w:rFonts w:ascii="Times New Roman" w:eastAsia="標楷體" w:hAnsi="Times New Roman" w:cs="Times New Roman"/>
              </w:rPr>
              <w:pPrChange w:id="35171" w:author="瑋婷 徐" w:date="2025-01-03T17:04:00Z" w16du:dateUtc="2025-01-03T09:04:00Z">
                <w:pPr>
                  <w:spacing w:line="276" w:lineRule="auto"/>
                  <w:jc w:val="center"/>
                </w:pPr>
              </w:pPrChange>
            </w:pPr>
            <w:del w:id="35172"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2C685DD7" w14:textId="2B01A53C" w:rsidR="00D93FCC" w:rsidDel="003C19C7" w:rsidRDefault="00D93FCC">
            <w:pPr>
              <w:rPr>
                <w:del w:id="35173" w:author="瑋婷 徐" w:date="2025-01-03T17:04:00Z" w16du:dateUtc="2025-01-03T09:04:00Z"/>
                <w:rFonts w:ascii="Times New Roman" w:eastAsia="標楷體" w:hAnsi="Times New Roman" w:cs="Times New Roman"/>
              </w:rPr>
              <w:pPrChange w:id="35174" w:author="瑋婷 徐" w:date="2025-01-03T17:04:00Z" w16du:dateUtc="2025-01-03T09:04:00Z">
                <w:pPr>
                  <w:spacing w:line="276" w:lineRule="auto"/>
                  <w:jc w:val="center"/>
                </w:pPr>
              </w:pPrChange>
            </w:pPr>
          </w:p>
        </w:tc>
      </w:tr>
      <w:tr w:rsidR="00000000" w:rsidDel="003C19C7" w14:paraId="6C7417EF" w14:textId="0C74AB5B" w:rsidTr="002B07B0">
        <w:trPr>
          <w:cantSplit/>
          <w:jc w:val="center"/>
          <w:del w:id="35175" w:author="瑋婷 徐" w:date="2025-01-03T17:04:00Z"/>
        </w:trPr>
        <w:tc>
          <w:tcPr>
            <w:tcW w:w="2402" w:type="dxa"/>
            <w:tcBorders>
              <w:left w:val="single" w:sz="4" w:space="0" w:color="000000"/>
              <w:bottom w:val="single" w:sz="4" w:space="0" w:color="000000"/>
            </w:tcBorders>
            <w:shd w:val="clear" w:color="auto" w:fill="FFFFFF"/>
            <w:vAlign w:val="bottom"/>
          </w:tcPr>
          <w:p w14:paraId="7862AB13" w14:textId="3609A7CF" w:rsidR="00D93FCC" w:rsidDel="003C19C7" w:rsidRDefault="002435EC">
            <w:pPr>
              <w:rPr>
                <w:del w:id="35176" w:author="瑋婷 徐" w:date="2025-01-03T17:04:00Z" w16du:dateUtc="2025-01-03T09:04:00Z"/>
                <w:rFonts w:ascii="Times New Roman" w:eastAsia="標楷體" w:hAnsi="Times New Roman" w:cs="Times New Roman"/>
              </w:rPr>
              <w:pPrChange w:id="35177" w:author="瑋婷 徐" w:date="2025-01-03T17:04:00Z" w16du:dateUtc="2025-01-03T09:04:00Z">
                <w:pPr>
                  <w:spacing w:line="276" w:lineRule="auto"/>
                </w:pPr>
              </w:pPrChange>
            </w:pPr>
            <w:del w:id="35178" w:author="瑋婷 徐" w:date="2025-01-03T17:04:00Z" w16du:dateUtc="2025-01-03T09:04:00Z">
              <w:r w:rsidDel="003C19C7">
                <w:rPr>
                  <w:rFonts w:ascii="Times New Roman" w:eastAsia="標楷體" w:hAnsi="Times New Roman" w:cs="Times New Roman"/>
                  <w:color w:val="000000"/>
                </w:rPr>
                <w:delText>臺灣噪眉</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7C49F3D5" w14:textId="21904EFC" w:rsidR="00D93FCC" w:rsidDel="003C19C7" w:rsidRDefault="002435EC">
            <w:pPr>
              <w:rPr>
                <w:del w:id="35179" w:author="瑋婷 徐" w:date="2025-01-03T17:04:00Z" w16du:dateUtc="2025-01-03T09:04:00Z"/>
                <w:rFonts w:ascii="Times New Roman" w:eastAsia="標楷體" w:hAnsi="Times New Roman" w:cs="Times New Roman"/>
                <w:i/>
              </w:rPr>
              <w:pPrChange w:id="35180" w:author="瑋婷 徐" w:date="2025-01-03T17:04:00Z" w16du:dateUtc="2025-01-03T09:04:00Z">
                <w:pPr>
                  <w:spacing w:line="276" w:lineRule="auto"/>
                </w:pPr>
              </w:pPrChange>
            </w:pPr>
            <w:del w:id="35181" w:author="瑋婷 徐" w:date="2025-01-03T17:04:00Z" w16du:dateUtc="2025-01-03T09:04:00Z">
              <w:r w:rsidDel="003C19C7">
                <w:rPr>
                  <w:rFonts w:ascii="Times New Roman" w:eastAsia="標楷體" w:hAnsi="Times New Roman" w:cs="Times New Roman"/>
                  <w:i/>
                  <w:iCs/>
                  <w:color w:val="000000"/>
                </w:rPr>
                <w:delText>Trochalopteron morrisonianum</w:delText>
              </w:r>
            </w:del>
          </w:p>
        </w:tc>
        <w:tc>
          <w:tcPr>
            <w:tcW w:w="272" w:type="dxa"/>
            <w:tcBorders>
              <w:left w:val="single" w:sz="4" w:space="0" w:color="000000"/>
              <w:bottom w:val="single" w:sz="4" w:space="0" w:color="000000"/>
            </w:tcBorders>
            <w:shd w:val="clear" w:color="auto" w:fill="D9D9D9"/>
            <w:vAlign w:val="center"/>
          </w:tcPr>
          <w:p w14:paraId="3C1C1D01" w14:textId="3832CC20" w:rsidR="00D93FCC" w:rsidDel="003C19C7" w:rsidRDefault="00D93FCC">
            <w:pPr>
              <w:rPr>
                <w:del w:id="35182" w:author="瑋婷 徐" w:date="2025-01-03T17:04:00Z" w16du:dateUtc="2025-01-03T09:04:00Z"/>
                <w:rFonts w:ascii="Times New Roman" w:eastAsia="標楷體" w:hAnsi="Times New Roman" w:cs="Times New Roman"/>
              </w:rPr>
              <w:pPrChange w:id="35183"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1D917520" w14:textId="0FCDB268" w:rsidR="00D93FCC" w:rsidDel="003C19C7" w:rsidRDefault="00D93FCC">
            <w:pPr>
              <w:rPr>
                <w:del w:id="35184" w:author="瑋婷 徐" w:date="2025-01-03T17:04:00Z" w16du:dateUtc="2025-01-03T09:04:00Z"/>
                <w:rFonts w:ascii="Times New Roman" w:eastAsia="標楷體" w:hAnsi="Times New Roman" w:cs="Times New Roman"/>
              </w:rPr>
              <w:pPrChange w:id="35185"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70470438" w14:textId="6141FDE5" w:rsidR="00D93FCC" w:rsidDel="003C19C7" w:rsidRDefault="00D93FCC">
            <w:pPr>
              <w:rPr>
                <w:del w:id="35186" w:author="瑋婷 徐" w:date="2025-01-03T17:04:00Z" w16du:dateUtc="2025-01-03T09:04:00Z"/>
                <w:rFonts w:ascii="Times New Roman" w:eastAsia="標楷體" w:hAnsi="Times New Roman" w:cs="Times New Roman"/>
              </w:rPr>
              <w:pPrChange w:id="35187"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6F79D000" w14:textId="3BB62A49" w:rsidR="00D93FCC" w:rsidDel="003C19C7" w:rsidRDefault="00D93FCC">
            <w:pPr>
              <w:rPr>
                <w:del w:id="35188" w:author="瑋婷 徐" w:date="2025-01-03T17:04:00Z" w16du:dateUtc="2025-01-03T09:04:00Z"/>
                <w:rFonts w:ascii="Times New Roman" w:eastAsia="標楷體" w:hAnsi="Times New Roman" w:cs="Times New Roman"/>
              </w:rPr>
              <w:pPrChange w:id="35189"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2F2D935A" w14:textId="5681022B" w:rsidR="00D93FCC" w:rsidDel="003C19C7" w:rsidRDefault="00D93FCC">
            <w:pPr>
              <w:rPr>
                <w:del w:id="35190" w:author="瑋婷 徐" w:date="2025-01-03T17:04:00Z" w16du:dateUtc="2025-01-03T09:04:00Z"/>
                <w:rFonts w:ascii="Times New Roman" w:eastAsia="標楷體" w:hAnsi="Times New Roman" w:cs="Times New Roman"/>
              </w:rPr>
              <w:pPrChange w:id="35191"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027AA736" w14:textId="2E3D08AF" w:rsidR="00D93FCC" w:rsidDel="003C19C7" w:rsidRDefault="00D93FCC">
            <w:pPr>
              <w:rPr>
                <w:del w:id="35192" w:author="瑋婷 徐" w:date="2025-01-03T17:04:00Z" w16du:dateUtc="2025-01-03T09:04:00Z"/>
                <w:rFonts w:ascii="Times New Roman" w:eastAsia="標楷體" w:hAnsi="Times New Roman" w:cs="Times New Roman"/>
              </w:rPr>
              <w:pPrChange w:id="35193"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366D68FB" w14:textId="7682EBFA" w:rsidR="00D93FCC" w:rsidDel="003C19C7" w:rsidRDefault="00D93FCC">
            <w:pPr>
              <w:rPr>
                <w:del w:id="35194" w:author="瑋婷 徐" w:date="2025-01-03T17:04:00Z" w16du:dateUtc="2025-01-03T09:04:00Z"/>
                <w:rFonts w:ascii="Times New Roman" w:eastAsia="標楷體" w:hAnsi="Times New Roman" w:cs="Times New Roman"/>
              </w:rPr>
              <w:pPrChange w:id="35195"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1E613F07" w14:textId="17A3BDD3" w:rsidR="00D93FCC" w:rsidDel="003C19C7" w:rsidRDefault="00D93FCC">
            <w:pPr>
              <w:rPr>
                <w:del w:id="35196" w:author="瑋婷 徐" w:date="2025-01-03T17:04:00Z" w16du:dateUtc="2025-01-03T09:04:00Z"/>
                <w:rFonts w:ascii="Times New Roman" w:eastAsia="標楷體" w:hAnsi="Times New Roman" w:cs="Times New Roman"/>
              </w:rPr>
              <w:pPrChange w:id="35197"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3BBB1DC" w14:textId="7FB5FF9F" w:rsidR="00D93FCC" w:rsidDel="003C19C7" w:rsidRDefault="00D93FCC">
            <w:pPr>
              <w:rPr>
                <w:del w:id="35198" w:author="瑋婷 徐" w:date="2025-01-03T17:04:00Z" w16du:dateUtc="2025-01-03T09:04:00Z"/>
                <w:rFonts w:ascii="Times New Roman" w:eastAsia="標楷體" w:hAnsi="Times New Roman" w:cs="Times New Roman"/>
              </w:rPr>
              <w:pPrChange w:id="3519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2A2EEE2" w14:textId="041C6AE8" w:rsidR="00D93FCC" w:rsidDel="003C19C7" w:rsidRDefault="00D93FCC">
            <w:pPr>
              <w:rPr>
                <w:del w:id="35200" w:author="瑋婷 徐" w:date="2025-01-03T17:04:00Z" w16du:dateUtc="2025-01-03T09:04:00Z"/>
                <w:rFonts w:ascii="Times New Roman" w:eastAsia="標楷體" w:hAnsi="Times New Roman" w:cs="Times New Roman"/>
              </w:rPr>
              <w:pPrChange w:id="3520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FB32326" w14:textId="513DE85F" w:rsidR="00D93FCC" w:rsidDel="003C19C7" w:rsidRDefault="00D93FCC">
            <w:pPr>
              <w:rPr>
                <w:del w:id="35202" w:author="瑋婷 徐" w:date="2025-01-03T17:04:00Z" w16du:dateUtc="2025-01-03T09:04:00Z"/>
                <w:rFonts w:ascii="Times New Roman" w:eastAsia="標楷體" w:hAnsi="Times New Roman" w:cs="Times New Roman"/>
              </w:rPr>
              <w:pPrChange w:id="35203"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76585AD8" w14:textId="12CFE990" w:rsidR="00D93FCC" w:rsidDel="003C19C7" w:rsidRDefault="002435EC">
            <w:pPr>
              <w:rPr>
                <w:del w:id="35204" w:author="瑋婷 徐" w:date="2025-01-03T17:04:00Z" w16du:dateUtc="2025-01-03T09:04:00Z"/>
                <w:rFonts w:ascii="Times New Roman" w:eastAsia="標楷體" w:hAnsi="Times New Roman" w:cs="Times New Roman"/>
              </w:rPr>
              <w:pPrChange w:id="35205" w:author="瑋婷 徐" w:date="2025-01-03T17:04:00Z" w16du:dateUtc="2025-01-03T09:04:00Z">
                <w:pPr>
                  <w:spacing w:line="276" w:lineRule="auto"/>
                  <w:jc w:val="center"/>
                </w:pPr>
              </w:pPrChange>
            </w:pPr>
            <w:del w:id="3520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6A1FBD8" w14:textId="2AE7167A" w:rsidR="00D93FCC" w:rsidDel="003C19C7" w:rsidRDefault="002435EC">
            <w:pPr>
              <w:rPr>
                <w:del w:id="35207" w:author="瑋婷 徐" w:date="2025-01-03T17:04:00Z" w16du:dateUtc="2025-01-03T09:04:00Z"/>
                <w:rFonts w:ascii="Times New Roman" w:eastAsia="標楷體" w:hAnsi="Times New Roman" w:cs="Times New Roman"/>
              </w:rPr>
              <w:pPrChange w:id="35208" w:author="瑋婷 徐" w:date="2025-01-03T17:04:00Z" w16du:dateUtc="2025-01-03T09:04:00Z">
                <w:pPr>
                  <w:spacing w:line="276" w:lineRule="auto"/>
                  <w:jc w:val="center"/>
                </w:pPr>
              </w:pPrChange>
            </w:pPr>
            <w:del w:id="352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F474C2E" w14:textId="7E56034F" w:rsidR="00D93FCC" w:rsidDel="003C19C7" w:rsidRDefault="00D93FCC">
            <w:pPr>
              <w:rPr>
                <w:del w:id="35210" w:author="瑋婷 徐" w:date="2025-01-03T17:04:00Z" w16du:dateUtc="2025-01-03T09:04:00Z"/>
                <w:rFonts w:ascii="Times New Roman" w:eastAsia="標楷體" w:hAnsi="Times New Roman" w:cs="Times New Roman"/>
              </w:rPr>
              <w:pPrChange w:id="3521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D42822F" w14:textId="44C9E85B" w:rsidR="00D93FCC" w:rsidDel="003C19C7" w:rsidRDefault="00D93FCC">
            <w:pPr>
              <w:rPr>
                <w:del w:id="35212" w:author="瑋婷 徐" w:date="2025-01-03T17:04:00Z" w16du:dateUtc="2025-01-03T09:04:00Z"/>
                <w:rFonts w:ascii="Times New Roman" w:eastAsia="標楷體" w:hAnsi="Times New Roman" w:cs="Times New Roman"/>
              </w:rPr>
              <w:pPrChange w:id="3521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B89407C" w14:textId="10E3D23D" w:rsidR="00D93FCC" w:rsidDel="003C19C7" w:rsidRDefault="00D93FCC">
            <w:pPr>
              <w:rPr>
                <w:del w:id="35214" w:author="瑋婷 徐" w:date="2025-01-03T17:04:00Z" w16du:dateUtc="2025-01-03T09:04:00Z"/>
                <w:rFonts w:ascii="Times New Roman" w:eastAsia="標楷體" w:hAnsi="Times New Roman" w:cs="Times New Roman"/>
              </w:rPr>
              <w:pPrChange w:id="3521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B7B8ED1" w14:textId="0F052636" w:rsidR="00D93FCC" w:rsidDel="003C19C7" w:rsidRDefault="00D93FCC">
            <w:pPr>
              <w:rPr>
                <w:del w:id="35216" w:author="瑋婷 徐" w:date="2025-01-03T17:04:00Z" w16du:dateUtc="2025-01-03T09:04:00Z"/>
                <w:rFonts w:ascii="Times New Roman" w:eastAsia="標楷體" w:hAnsi="Times New Roman" w:cs="Times New Roman"/>
              </w:rPr>
              <w:pPrChange w:id="3521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E22C37D" w14:textId="539793FF" w:rsidR="00D93FCC" w:rsidDel="003C19C7" w:rsidRDefault="00D93FCC">
            <w:pPr>
              <w:rPr>
                <w:del w:id="35218" w:author="瑋婷 徐" w:date="2025-01-03T17:04:00Z" w16du:dateUtc="2025-01-03T09:04:00Z"/>
                <w:rFonts w:ascii="Times New Roman" w:eastAsia="標楷體" w:hAnsi="Times New Roman" w:cs="Times New Roman"/>
              </w:rPr>
              <w:pPrChange w:id="3521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6B26AE6" w14:textId="4A165827" w:rsidR="00D93FCC" w:rsidDel="003C19C7" w:rsidRDefault="002435EC">
            <w:pPr>
              <w:rPr>
                <w:del w:id="35220" w:author="瑋婷 徐" w:date="2025-01-03T17:04:00Z" w16du:dateUtc="2025-01-03T09:04:00Z"/>
                <w:rFonts w:ascii="Times New Roman" w:eastAsia="標楷體" w:hAnsi="Times New Roman" w:cs="Times New Roman"/>
              </w:rPr>
              <w:pPrChange w:id="35221" w:author="瑋婷 徐" w:date="2025-01-03T17:04:00Z" w16du:dateUtc="2025-01-03T09:04:00Z">
                <w:pPr>
                  <w:spacing w:line="276" w:lineRule="auto"/>
                  <w:jc w:val="center"/>
                </w:pPr>
              </w:pPrChange>
            </w:pPr>
            <w:del w:id="35222"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35BBE740" w14:textId="5640AB5B" w:rsidR="00D93FCC" w:rsidDel="003C19C7" w:rsidRDefault="00D93FCC">
            <w:pPr>
              <w:rPr>
                <w:del w:id="35223" w:author="瑋婷 徐" w:date="2025-01-03T17:04:00Z" w16du:dateUtc="2025-01-03T09:04:00Z"/>
                <w:rFonts w:ascii="Times New Roman" w:eastAsia="標楷體" w:hAnsi="Times New Roman" w:cs="Times New Roman"/>
              </w:rPr>
              <w:pPrChange w:id="3522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4A35919" w14:textId="6E8EF479" w:rsidR="00D93FCC" w:rsidDel="003C19C7" w:rsidRDefault="002435EC">
            <w:pPr>
              <w:rPr>
                <w:del w:id="35225" w:author="瑋婷 徐" w:date="2025-01-03T17:04:00Z" w16du:dateUtc="2025-01-03T09:04:00Z"/>
                <w:rFonts w:ascii="Times New Roman" w:eastAsia="標楷體" w:hAnsi="Times New Roman" w:cs="Times New Roman"/>
              </w:rPr>
              <w:pPrChange w:id="35226" w:author="瑋婷 徐" w:date="2025-01-03T17:04:00Z" w16du:dateUtc="2025-01-03T09:04:00Z">
                <w:pPr>
                  <w:spacing w:line="276" w:lineRule="auto"/>
                  <w:jc w:val="center"/>
                </w:pPr>
              </w:pPrChange>
            </w:pPr>
            <w:del w:id="3522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99DB534" w14:textId="7D45C149" w:rsidR="00D93FCC" w:rsidDel="003C19C7" w:rsidRDefault="00D93FCC">
            <w:pPr>
              <w:rPr>
                <w:del w:id="35228" w:author="瑋婷 徐" w:date="2025-01-03T17:04:00Z" w16du:dateUtc="2025-01-03T09:04:00Z"/>
                <w:rFonts w:ascii="Times New Roman" w:eastAsia="標楷體" w:hAnsi="Times New Roman" w:cs="Times New Roman"/>
              </w:rPr>
              <w:pPrChange w:id="3522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23D4A4F" w14:textId="78150D1F" w:rsidR="00D93FCC" w:rsidDel="003C19C7" w:rsidRDefault="00D93FCC">
            <w:pPr>
              <w:rPr>
                <w:del w:id="35230" w:author="瑋婷 徐" w:date="2025-01-03T17:04:00Z" w16du:dateUtc="2025-01-03T09:04:00Z"/>
                <w:rFonts w:ascii="Times New Roman" w:eastAsia="標楷體" w:hAnsi="Times New Roman" w:cs="Times New Roman"/>
              </w:rPr>
              <w:pPrChange w:id="35231"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045877F1" w14:textId="5AA544FD" w:rsidR="00D93FCC" w:rsidDel="003C19C7" w:rsidRDefault="00D93FCC">
            <w:pPr>
              <w:rPr>
                <w:del w:id="35232" w:author="瑋婷 徐" w:date="2025-01-03T17:04:00Z" w16du:dateUtc="2025-01-03T09:04:00Z"/>
                <w:rFonts w:ascii="Times New Roman" w:eastAsia="標楷體" w:hAnsi="Times New Roman" w:cs="Times New Roman"/>
              </w:rPr>
              <w:pPrChange w:id="3523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0FE17B8" w14:textId="115478F4" w:rsidR="00D93FCC" w:rsidDel="003C19C7" w:rsidRDefault="00D93FCC">
            <w:pPr>
              <w:rPr>
                <w:del w:id="35234" w:author="瑋婷 徐" w:date="2025-01-03T17:04:00Z" w16du:dateUtc="2025-01-03T09:04:00Z"/>
                <w:rFonts w:ascii="Times New Roman" w:eastAsia="標楷體" w:hAnsi="Times New Roman" w:cs="Times New Roman"/>
              </w:rPr>
              <w:pPrChange w:id="3523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EE0BD09" w14:textId="70B0D05A" w:rsidR="00D93FCC" w:rsidDel="003C19C7" w:rsidRDefault="00D93FCC">
            <w:pPr>
              <w:rPr>
                <w:del w:id="35236" w:author="瑋婷 徐" w:date="2025-01-03T17:04:00Z" w16du:dateUtc="2025-01-03T09:04:00Z"/>
                <w:rFonts w:ascii="Times New Roman" w:eastAsia="標楷體" w:hAnsi="Times New Roman" w:cs="Times New Roman"/>
              </w:rPr>
              <w:pPrChange w:id="35237"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4EC0CC99" w14:textId="4A35F0E0" w:rsidR="00D93FCC" w:rsidDel="003C19C7" w:rsidRDefault="00D93FCC">
            <w:pPr>
              <w:rPr>
                <w:del w:id="35238" w:author="瑋婷 徐" w:date="2025-01-03T17:04:00Z" w16du:dateUtc="2025-01-03T09:04:00Z"/>
                <w:rFonts w:ascii="Times New Roman" w:eastAsia="標楷體" w:hAnsi="Times New Roman" w:cs="Times New Roman"/>
              </w:rPr>
              <w:pPrChange w:id="3523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575EA9D" w14:textId="126695AC" w:rsidR="00D93FCC" w:rsidDel="003C19C7" w:rsidRDefault="00D93FCC">
            <w:pPr>
              <w:rPr>
                <w:del w:id="35240" w:author="瑋婷 徐" w:date="2025-01-03T17:04:00Z" w16du:dateUtc="2025-01-03T09:04:00Z"/>
                <w:rFonts w:ascii="Times New Roman" w:eastAsia="標楷體" w:hAnsi="Times New Roman" w:cs="Times New Roman"/>
              </w:rPr>
              <w:pPrChange w:id="3524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7B66B7E" w14:textId="0488A83A" w:rsidR="00D93FCC" w:rsidDel="003C19C7" w:rsidRDefault="00D93FCC">
            <w:pPr>
              <w:rPr>
                <w:del w:id="35242" w:author="瑋婷 徐" w:date="2025-01-03T17:04:00Z" w16du:dateUtc="2025-01-03T09:04:00Z"/>
                <w:rFonts w:ascii="Times New Roman" w:eastAsia="標楷體" w:hAnsi="Times New Roman" w:cs="Times New Roman"/>
              </w:rPr>
              <w:pPrChange w:id="3524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C468E2D" w14:textId="69B70CAB" w:rsidR="00D93FCC" w:rsidDel="003C19C7" w:rsidRDefault="002435EC">
            <w:pPr>
              <w:rPr>
                <w:del w:id="35244" w:author="瑋婷 徐" w:date="2025-01-03T17:04:00Z" w16du:dateUtc="2025-01-03T09:04:00Z"/>
                <w:rFonts w:ascii="Times New Roman" w:eastAsia="標楷體" w:hAnsi="Times New Roman" w:cs="Times New Roman"/>
              </w:rPr>
              <w:pPrChange w:id="35245" w:author="瑋婷 徐" w:date="2025-01-03T17:04:00Z" w16du:dateUtc="2025-01-03T09:04:00Z">
                <w:pPr>
                  <w:spacing w:line="276" w:lineRule="auto"/>
                  <w:jc w:val="center"/>
                </w:pPr>
              </w:pPrChange>
            </w:pPr>
            <w:del w:id="35246"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59C9202D" w14:textId="2E6DE64C" w:rsidR="00D93FCC" w:rsidDel="003C19C7" w:rsidRDefault="00D93FCC">
            <w:pPr>
              <w:rPr>
                <w:del w:id="35247" w:author="瑋婷 徐" w:date="2025-01-03T17:04:00Z" w16du:dateUtc="2025-01-03T09:04:00Z"/>
                <w:rFonts w:ascii="Times New Roman" w:eastAsia="標楷體" w:hAnsi="Times New Roman" w:cs="Times New Roman"/>
              </w:rPr>
              <w:pPrChange w:id="3524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3E4314C" w14:textId="4928B3D9" w:rsidR="00D93FCC" w:rsidDel="003C19C7" w:rsidRDefault="00D93FCC">
            <w:pPr>
              <w:rPr>
                <w:del w:id="35249" w:author="瑋婷 徐" w:date="2025-01-03T17:04:00Z" w16du:dateUtc="2025-01-03T09:04:00Z"/>
                <w:rFonts w:ascii="Times New Roman" w:eastAsia="標楷體" w:hAnsi="Times New Roman" w:cs="Times New Roman"/>
              </w:rPr>
              <w:pPrChange w:id="3525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443E702" w14:textId="39885530" w:rsidR="00D93FCC" w:rsidDel="003C19C7" w:rsidRDefault="00D93FCC">
            <w:pPr>
              <w:rPr>
                <w:del w:id="35251" w:author="瑋婷 徐" w:date="2025-01-03T17:04:00Z" w16du:dateUtc="2025-01-03T09:04:00Z"/>
                <w:rFonts w:ascii="Times New Roman" w:eastAsia="標楷體" w:hAnsi="Times New Roman" w:cs="Times New Roman"/>
              </w:rPr>
              <w:pPrChange w:id="35252"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C020C9F" w14:textId="3E38E59C" w:rsidR="00D93FCC" w:rsidDel="003C19C7" w:rsidRDefault="00D93FCC">
            <w:pPr>
              <w:rPr>
                <w:del w:id="35253" w:author="瑋婷 徐" w:date="2025-01-03T17:04:00Z" w16du:dateUtc="2025-01-03T09:04:00Z"/>
                <w:rFonts w:ascii="Times New Roman" w:eastAsia="標楷體" w:hAnsi="Times New Roman" w:cs="Times New Roman"/>
              </w:rPr>
              <w:pPrChange w:id="35254"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65AB01E2" w14:textId="27CD5CFA" w:rsidR="00D93FCC" w:rsidDel="003C19C7" w:rsidRDefault="00D93FCC">
            <w:pPr>
              <w:rPr>
                <w:del w:id="35255" w:author="瑋婷 徐" w:date="2025-01-03T17:04:00Z" w16du:dateUtc="2025-01-03T09:04:00Z"/>
                <w:rFonts w:ascii="Times New Roman" w:eastAsia="標楷體" w:hAnsi="Times New Roman" w:cs="Times New Roman"/>
              </w:rPr>
              <w:pPrChange w:id="35256" w:author="瑋婷 徐" w:date="2025-01-03T17:04:00Z" w16du:dateUtc="2025-01-03T09:04:00Z">
                <w:pPr>
                  <w:spacing w:line="276" w:lineRule="auto"/>
                  <w:jc w:val="center"/>
                </w:pPr>
              </w:pPrChange>
            </w:pPr>
          </w:p>
        </w:tc>
      </w:tr>
    </w:tbl>
    <w:p w14:paraId="4260648D" w14:textId="5A52E5D2" w:rsidR="00D93FCC" w:rsidDel="003C19C7" w:rsidRDefault="002435EC">
      <w:pPr>
        <w:rPr>
          <w:del w:id="35257" w:author="瑋婷 徐" w:date="2025-01-03T17:04:00Z" w16du:dateUtc="2025-01-03T09:04:00Z"/>
          <w:rFonts w:ascii="Times New Roman" w:eastAsia="標楷體" w:hAnsi="Times New Roman" w:cs="Times New Roman"/>
        </w:rPr>
      </w:pPr>
      <w:del w:id="35258" w:author="瑋婷 徐" w:date="2025-01-03T17:04:00Z" w16du:dateUtc="2025-01-03T09:04:00Z">
        <w:r w:rsidDel="003C19C7">
          <w:br w:type="page"/>
        </w:r>
      </w:del>
    </w:p>
    <w:p w14:paraId="06FE4733" w14:textId="12DDBE16" w:rsidR="00D93FCC" w:rsidDel="003C19C7" w:rsidRDefault="002435EC">
      <w:pPr>
        <w:rPr>
          <w:del w:id="35259" w:author="瑋婷 徐" w:date="2025-01-03T17:04:00Z" w16du:dateUtc="2025-01-03T09:04:00Z"/>
          <w:rFonts w:ascii="Times New Roman" w:eastAsia="標楷體" w:hAnsi="Times New Roman" w:cs="Times New Roman"/>
        </w:rPr>
      </w:pPr>
      <w:del w:id="35260" w:author="瑋婷 徐" w:date="2025-01-03T17:04:00Z" w16du:dateUtc="2025-01-03T09:04:00Z">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90" w:type="dxa"/>
        <w:jc w:val="center"/>
        <w:tblLayout w:type="fixed"/>
        <w:tblCellMar>
          <w:left w:w="5" w:type="dxa"/>
          <w:right w:w="0" w:type="dxa"/>
        </w:tblCellMar>
        <w:tblLook w:val="0000" w:firstRow="0" w:lastRow="0" w:firstColumn="0" w:lastColumn="0" w:noHBand="0" w:noVBand="0"/>
      </w:tblPr>
      <w:tblGrid>
        <w:gridCol w:w="2401"/>
        <w:gridCol w:w="3531"/>
        <w:gridCol w:w="273"/>
        <w:gridCol w:w="261"/>
        <w:gridCol w:w="255"/>
        <w:gridCol w:w="257"/>
        <w:gridCol w:w="350"/>
        <w:gridCol w:w="274"/>
        <w:gridCol w:w="252"/>
        <w:gridCol w:w="260"/>
        <w:gridCol w:w="263"/>
        <w:gridCol w:w="266"/>
        <w:gridCol w:w="266"/>
        <w:gridCol w:w="271"/>
        <w:gridCol w:w="266"/>
        <w:gridCol w:w="266"/>
        <w:gridCol w:w="266"/>
        <w:gridCol w:w="266"/>
        <w:gridCol w:w="266"/>
        <w:gridCol w:w="266"/>
        <w:gridCol w:w="266"/>
        <w:gridCol w:w="266"/>
        <w:gridCol w:w="267"/>
        <w:gridCol w:w="266"/>
        <w:gridCol w:w="267"/>
        <w:gridCol w:w="274"/>
        <w:gridCol w:w="264"/>
        <w:gridCol w:w="266"/>
        <w:gridCol w:w="263"/>
        <w:gridCol w:w="266"/>
        <w:gridCol w:w="266"/>
        <w:gridCol w:w="267"/>
        <w:gridCol w:w="262"/>
        <w:gridCol w:w="267"/>
        <w:gridCol w:w="267"/>
        <w:gridCol w:w="268"/>
        <w:gridCol w:w="252"/>
      </w:tblGrid>
      <w:tr w:rsidR="00D93FCC" w:rsidDel="003C19C7" w14:paraId="59C9F504" w14:textId="63B6670D" w:rsidTr="002B07B0">
        <w:trPr>
          <w:cantSplit/>
          <w:tblHeader/>
          <w:jc w:val="center"/>
          <w:del w:id="35261" w:author="瑋婷 徐" w:date="2025-01-03T17:04:00Z"/>
        </w:trPr>
        <w:tc>
          <w:tcPr>
            <w:tcW w:w="2401" w:type="dxa"/>
            <w:vMerge w:val="restart"/>
            <w:tcBorders>
              <w:top w:val="single" w:sz="4" w:space="0" w:color="000000"/>
              <w:left w:val="single" w:sz="4" w:space="0" w:color="000000"/>
              <w:bottom w:val="single" w:sz="4" w:space="0" w:color="000000"/>
            </w:tcBorders>
            <w:shd w:val="clear" w:color="auto" w:fill="FFFFFF"/>
            <w:vAlign w:val="center"/>
          </w:tcPr>
          <w:p w14:paraId="63FE1810" w14:textId="18C3ABC6" w:rsidR="00D93FCC" w:rsidDel="003C19C7" w:rsidRDefault="002435EC">
            <w:pPr>
              <w:rPr>
                <w:del w:id="35262" w:author="瑋婷 徐" w:date="2025-01-03T17:04:00Z" w16du:dateUtc="2025-01-03T09:04:00Z"/>
                <w:rFonts w:ascii="Times New Roman" w:eastAsia="標楷體" w:hAnsi="Times New Roman" w:cs="Times New Roman"/>
              </w:rPr>
              <w:pPrChange w:id="35263" w:author="瑋婷 徐" w:date="2025-01-03T17:04:00Z" w16du:dateUtc="2025-01-03T09:04:00Z">
                <w:pPr>
                  <w:spacing w:line="276" w:lineRule="auto"/>
                </w:pPr>
              </w:pPrChange>
            </w:pPr>
            <w:del w:id="35264" w:author="瑋婷 徐" w:date="2025-01-03T17:04:00Z" w16du:dateUtc="2025-01-03T09:04:00Z">
              <w:r w:rsidDel="003C19C7">
                <w:rPr>
                  <w:rFonts w:ascii="Times New Roman" w:eastAsia="標楷體" w:hAnsi="Times New Roman" w:cs="Times New Roman"/>
                </w:rPr>
                <w:delText>鳥種名</w:delText>
              </w:r>
            </w:del>
          </w:p>
        </w:tc>
        <w:tc>
          <w:tcPr>
            <w:tcW w:w="3531" w:type="dxa"/>
            <w:vMerge w:val="restart"/>
            <w:tcBorders>
              <w:top w:val="single" w:sz="4" w:space="0" w:color="000000"/>
              <w:bottom w:val="single" w:sz="4" w:space="0" w:color="000000"/>
              <w:right w:val="single" w:sz="4" w:space="0" w:color="000000"/>
            </w:tcBorders>
            <w:shd w:val="clear" w:color="auto" w:fill="FFFFFF"/>
            <w:vAlign w:val="center"/>
          </w:tcPr>
          <w:p w14:paraId="25EE01EB" w14:textId="4315E3F1" w:rsidR="00D93FCC" w:rsidDel="003C19C7" w:rsidRDefault="002435EC">
            <w:pPr>
              <w:rPr>
                <w:del w:id="35265" w:author="瑋婷 徐" w:date="2025-01-03T17:04:00Z" w16du:dateUtc="2025-01-03T09:04:00Z"/>
                <w:rFonts w:ascii="Times New Roman" w:eastAsia="標楷體" w:hAnsi="Times New Roman" w:cs="Times New Roman"/>
              </w:rPr>
              <w:pPrChange w:id="35266" w:author="瑋婷 徐" w:date="2025-01-03T17:04:00Z" w16du:dateUtc="2025-01-03T09:04:00Z">
                <w:pPr>
                  <w:spacing w:line="276" w:lineRule="auto"/>
                </w:pPr>
              </w:pPrChange>
            </w:pPr>
            <w:del w:id="35267" w:author="瑋婷 徐" w:date="2025-01-03T17:04:00Z" w16du:dateUtc="2025-01-03T09:04:00Z">
              <w:r w:rsidDel="003C19C7">
                <w:rPr>
                  <w:rFonts w:ascii="Times New Roman" w:eastAsia="標楷體" w:hAnsi="Times New Roman" w:cs="Times New Roman"/>
                </w:rPr>
                <w:delText>學名</w:delText>
              </w:r>
            </w:del>
          </w:p>
        </w:tc>
        <w:tc>
          <w:tcPr>
            <w:tcW w:w="9358"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36CC61A0" w14:textId="6F7E84B8" w:rsidR="00D93FCC" w:rsidDel="003C19C7" w:rsidRDefault="002435EC">
            <w:pPr>
              <w:rPr>
                <w:del w:id="35268" w:author="瑋婷 徐" w:date="2025-01-03T17:04:00Z" w16du:dateUtc="2025-01-03T09:04:00Z"/>
                <w:rFonts w:ascii="Times New Roman" w:eastAsia="標楷體" w:hAnsi="Times New Roman" w:cs="Times New Roman"/>
              </w:rPr>
              <w:pPrChange w:id="35269" w:author="瑋婷 徐" w:date="2025-01-03T17:04:00Z" w16du:dateUtc="2025-01-03T09:04:00Z">
                <w:pPr>
                  <w:spacing w:line="276" w:lineRule="auto"/>
                  <w:jc w:val="center"/>
                </w:pPr>
              </w:pPrChange>
            </w:pPr>
            <w:del w:id="35270"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7C033D7B" w14:textId="5B6B4556" w:rsidTr="002B07B0">
        <w:trPr>
          <w:cantSplit/>
          <w:tblHeader/>
          <w:jc w:val="center"/>
          <w:del w:id="35271" w:author="瑋婷 徐" w:date="2025-01-03T17:04:00Z"/>
        </w:trPr>
        <w:tc>
          <w:tcPr>
            <w:tcW w:w="2401" w:type="dxa"/>
            <w:vMerge/>
            <w:tcBorders>
              <w:left w:val="single" w:sz="4" w:space="0" w:color="000000"/>
              <w:bottom w:val="single" w:sz="4" w:space="0" w:color="000000"/>
            </w:tcBorders>
            <w:shd w:val="clear" w:color="auto" w:fill="FFFFFF"/>
            <w:vAlign w:val="center"/>
          </w:tcPr>
          <w:p w14:paraId="33C975A4" w14:textId="679C4040" w:rsidR="00D93FCC" w:rsidDel="003C19C7" w:rsidRDefault="00D93FCC">
            <w:pPr>
              <w:rPr>
                <w:del w:id="35272" w:author="瑋婷 徐" w:date="2025-01-03T17:04:00Z" w16du:dateUtc="2025-01-03T09:04:00Z"/>
              </w:rPr>
              <w:pPrChange w:id="35273" w:author="瑋婷 徐" w:date="2025-01-03T17:04:00Z" w16du:dateUtc="2025-01-03T09:04:00Z">
                <w:pPr>
                  <w:spacing w:line="276" w:lineRule="auto"/>
                </w:pPr>
              </w:pPrChange>
            </w:pPr>
          </w:p>
        </w:tc>
        <w:tc>
          <w:tcPr>
            <w:tcW w:w="3531" w:type="dxa"/>
            <w:vMerge/>
            <w:tcBorders>
              <w:bottom w:val="single" w:sz="4" w:space="0" w:color="000000"/>
              <w:right w:val="single" w:sz="4" w:space="0" w:color="000000"/>
            </w:tcBorders>
            <w:shd w:val="clear" w:color="auto" w:fill="FFFFFF"/>
            <w:vAlign w:val="center"/>
          </w:tcPr>
          <w:p w14:paraId="52B2F097" w14:textId="7059D1FB" w:rsidR="00D93FCC" w:rsidDel="003C19C7" w:rsidRDefault="00D93FCC">
            <w:pPr>
              <w:rPr>
                <w:del w:id="35274" w:author="瑋婷 徐" w:date="2025-01-03T17:04:00Z" w16du:dateUtc="2025-01-03T09:04:00Z"/>
              </w:rPr>
              <w:pPrChange w:id="35275" w:author="瑋婷 徐" w:date="2025-01-03T17:04:00Z" w16du:dateUtc="2025-01-03T09:04:00Z">
                <w:pPr>
                  <w:spacing w:line="276" w:lineRule="auto"/>
                </w:pPr>
              </w:pPrChange>
            </w:pPr>
          </w:p>
        </w:tc>
        <w:tc>
          <w:tcPr>
            <w:tcW w:w="273" w:type="dxa"/>
            <w:tcBorders>
              <w:top w:val="single" w:sz="4" w:space="0" w:color="000000"/>
              <w:left w:val="single" w:sz="4" w:space="0" w:color="000000"/>
              <w:bottom w:val="single" w:sz="4" w:space="0" w:color="000000"/>
            </w:tcBorders>
            <w:shd w:val="clear" w:color="auto" w:fill="D9D9D9"/>
            <w:vAlign w:val="center"/>
          </w:tcPr>
          <w:p w14:paraId="35C4ACCB" w14:textId="71E72901" w:rsidR="00D93FCC" w:rsidDel="003C19C7" w:rsidRDefault="002435EC">
            <w:pPr>
              <w:rPr>
                <w:del w:id="35276" w:author="瑋婷 徐" w:date="2025-01-03T17:04:00Z" w16du:dateUtc="2025-01-03T09:04:00Z"/>
                <w:rFonts w:ascii="Times New Roman" w:eastAsia="標楷體" w:hAnsi="Times New Roman" w:cs="Times New Roman"/>
              </w:rPr>
              <w:pPrChange w:id="35277" w:author="瑋婷 徐" w:date="2025-01-03T17:04:00Z" w16du:dateUtc="2025-01-03T09:04:00Z">
                <w:pPr>
                  <w:spacing w:line="276" w:lineRule="auto"/>
                  <w:jc w:val="center"/>
                </w:pPr>
              </w:pPrChange>
            </w:pPr>
            <w:del w:id="35278"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5525BCB7" w14:textId="1245E05C" w:rsidR="00D93FCC" w:rsidDel="003C19C7" w:rsidRDefault="002435EC">
            <w:pPr>
              <w:rPr>
                <w:del w:id="35279" w:author="瑋婷 徐" w:date="2025-01-03T17:04:00Z" w16du:dateUtc="2025-01-03T09:04:00Z"/>
                <w:rFonts w:ascii="Times New Roman" w:eastAsia="標楷體" w:hAnsi="Times New Roman" w:cs="Times New Roman"/>
              </w:rPr>
              <w:pPrChange w:id="35280" w:author="瑋婷 徐" w:date="2025-01-03T17:04:00Z" w16du:dateUtc="2025-01-03T09:04:00Z">
                <w:pPr>
                  <w:spacing w:line="276" w:lineRule="auto"/>
                  <w:jc w:val="center"/>
                </w:pPr>
              </w:pPrChange>
            </w:pPr>
            <w:del w:id="35281" w:author="瑋婷 徐" w:date="2025-01-03T17:04:00Z" w16du:dateUtc="2025-01-03T09:04:00Z">
              <w:r w:rsidDel="003C19C7">
                <w:rPr>
                  <w:rFonts w:ascii="Times New Roman" w:eastAsia="標楷體" w:hAnsi="Times New Roman" w:cs="Times New Roman"/>
                </w:rPr>
                <w:delText>2</w:delText>
              </w:r>
            </w:del>
          </w:p>
        </w:tc>
        <w:tc>
          <w:tcPr>
            <w:tcW w:w="255" w:type="dxa"/>
            <w:tcBorders>
              <w:top w:val="single" w:sz="4" w:space="0" w:color="000000"/>
              <w:bottom w:val="single" w:sz="4" w:space="0" w:color="000000"/>
            </w:tcBorders>
            <w:shd w:val="clear" w:color="auto" w:fill="D9D9D9"/>
            <w:vAlign w:val="center"/>
          </w:tcPr>
          <w:p w14:paraId="23C59192" w14:textId="70A15EAA" w:rsidR="00D93FCC" w:rsidDel="003C19C7" w:rsidRDefault="002435EC">
            <w:pPr>
              <w:rPr>
                <w:del w:id="35282" w:author="瑋婷 徐" w:date="2025-01-03T17:04:00Z" w16du:dateUtc="2025-01-03T09:04:00Z"/>
                <w:rFonts w:ascii="Times New Roman" w:eastAsia="標楷體" w:hAnsi="Times New Roman" w:cs="Times New Roman"/>
              </w:rPr>
              <w:pPrChange w:id="35283" w:author="瑋婷 徐" w:date="2025-01-03T17:04:00Z" w16du:dateUtc="2025-01-03T09:04:00Z">
                <w:pPr>
                  <w:spacing w:line="276" w:lineRule="auto"/>
                  <w:jc w:val="center"/>
                </w:pPr>
              </w:pPrChange>
            </w:pPr>
            <w:del w:id="35284" w:author="瑋婷 徐" w:date="2025-01-03T17:04:00Z" w16du:dateUtc="2025-01-03T09:04:00Z">
              <w:r w:rsidDel="003C19C7">
                <w:rPr>
                  <w:rFonts w:ascii="Times New Roman" w:eastAsia="標楷體" w:hAnsi="Times New Roman" w:cs="Times New Roman"/>
                </w:rPr>
                <w:delText>3</w:delText>
              </w:r>
            </w:del>
          </w:p>
        </w:tc>
        <w:tc>
          <w:tcPr>
            <w:tcW w:w="257" w:type="dxa"/>
            <w:tcBorders>
              <w:top w:val="single" w:sz="4" w:space="0" w:color="000000"/>
              <w:bottom w:val="single" w:sz="4" w:space="0" w:color="000000"/>
            </w:tcBorders>
            <w:shd w:val="clear" w:color="auto" w:fill="FFFFFF"/>
            <w:vAlign w:val="center"/>
          </w:tcPr>
          <w:p w14:paraId="6D6E66C0" w14:textId="60405D4A" w:rsidR="00D93FCC" w:rsidDel="003C19C7" w:rsidRDefault="002435EC">
            <w:pPr>
              <w:rPr>
                <w:del w:id="35285" w:author="瑋婷 徐" w:date="2025-01-03T17:04:00Z" w16du:dateUtc="2025-01-03T09:04:00Z"/>
                <w:rFonts w:ascii="Times New Roman" w:eastAsia="標楷體" w:hAnsi="Times New Roman" w:cs="Times New Roman"/>
              </w:rPr>
              <w:pPrChange w:id="35286" w:author="瑋婷 徐" w:date="2025-01-03T17:04:00Z" w16du:dateUtc="2025-01-03T09:04:00Z">
                <w:pPr>
                  <w:spacing w:line="276" w:lineRule="auto"/>
                  <w:jc w:val="center"/>
                </w:pPr>
              </w:pPrChange>
            </w:pPr>
            <w:del w:id="35287" w:author="瑋婷 徐" w:date="2025-01-03T17:04:00Z" w16du:dateUtc="2025-01-03T09:04:00Z">
              <w:r w:rsidDel="003C19C7">
                <w:rPr>
                  <w:rFonts w:ascii="Times New Roman" w:eastAsia="標楷體" w:hAnsi="Times New Roman" w:cs="Times New Roman"/>
                </w:rPr>
                <w:delText>4</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F68D65A" w14:textId="7C9B29A2" w:rsidR="00D93FCC" w:rsidDel="003C19C7" w:rsidRDefault="002435EC">
            <w:pPr>
              <w:rPr>
                <w:del w:id="35288" w:author="瑋婷 徐" w:date="2025-01-03T17:04:00Z" w16du:dateUtc="2025-01-03T09:04:00Z"/>
                <w:rFonts w:ascii="Times New Roman" w:eastAsia="標楷體" w:hAnsi="Times New Roman" w:cs="Times New Roman"/>
              </w:rPr>
              <w:pPrChange w:id="35289" w:author="瑋婷 徐" w:date="2025-01-03T17:04:00Z" w16du:dateUtc="2025-01-03T09:04:00Z">
                <w:pPr>
                  <w:spacing w:line="276" w:lineRule="auto"/>
                  <w:jc w:val="center"/>
                </w:pPr>
              </w:pPrChange>
            </w:pPr>
            <w:del w:id="35290" w:author="瑋婷 徐" w:date="2025-01-03T17:04:00Z" w16du:dateUtc="2025-01-03T09:04:00Z">
              <w:r w:rsidDel="003C19C7">
                <w:rPr>
                  <w:rFonts w:ascii="Times New Roman" w:eastAsia="標楷體" w:hAnsi="Times New Roman" w:cs="Times New Roman"/>
                </w:rPr>
                <w:delText>5</w:delText>
              </w:r>
            </w:del>
          </w:p>
        </w:tc>
        <w:tc>
          <w:tcPr>
            <w:tcW w:w="274" w:type="dxa"/>
            <w:tcBorders>
              <w:top w:val="single" w:sz="4" w:space="0" w:color="000000"/>
              <w:bottom w:val="single" w:sz="4" w:space="0" w:color="000000"/>
            </w:tcBorders>
            <w:shd w:val="clear" w:color="auto" w:fill="FFFFFF"/>
            <w:vAlign w:val="center"/>
          </w:tcPr>
          <w:p w14:paraId="33F40540" w14:textId="776D4729" w:rsidR="00D93FCC" w:rsidDel="003C19C7" w:rsidRDefault="002435EC">
            <w:pPr>
              <w:rPr>
                <w:del w:id="35291" w:author="瑋婷 徐" w:date="2025-01-03T17:04:00Z" w16du:dateUtc="2025-01-03T09:04:00Z"/>
                <w:rFonts w:ascii="Times New Roman" w:eastAsia="標楷體" w:hAnsi="Times New Roman" w:cs="Times New Roman"/>
              </w:rPr>
              <w:pPrChange w:id="35292" w:author="瑋婷 徐" w:date="2025-01-03T17:04:00Z" w16du:dateUtc="2025-01-03T09:04:00Z">
                <w:pPr>
                  <w:spacing w:line="276" w:lineRule="auto"/>
                  <w:jc w:val="center"/>
                </w:pPr>
              </w:pPrChange>
            </w:pPr>
            <w:del w:id="35293"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337A37D3" w14:textId="33E01F13" w:rsidR="00D93FCC" w:rsidDel="003C19C7" w:rsidRDefault="002435EC">
            <w:pPr>
              <w:rPr>
                <w:del w:id="35294" w:author="瑋婷 徐" w:date="2025-01-03T17:04:00Z" w16du:dateUtc="2025-01-03T09:04:00Z"/>
                <w:rFonts w:ascii="Times New Roman" w:eastAsia="標楷體" w:hAnsi="Times New Roman" w:cs="Times New Roman"/>
              </w:rPr>
              <w:pPrChange w:id="35295" w:author="瑋婷 徐" w:date="2025-01-03T17:04:00Z" w16du:dateUtc="2025-01-03T09:04:00Z">
                <w:pPr>
                  <w:spacing w:line="276" w:lineRule="auto"/>
                  <w:jc w:val="center"/>
                </w:pPr>
              </w:pPrChange>
            </w:pPr>
            <w:del w:id="35296" w:author="瑋婷 徐" w:date="2025-01-03T17:04:00Z" w16du:dateUtc="2025-01-03T09:04:00Z">
              <w:r w:rsidDel="003C19C7">
                <w:rPr>
                  <w:rFonts w:ascii="Times New Roman" w:eastAsia="標楷體" w:hAnsi="Times New Roman" w:cs="Times New Roman"/>
                </w:rPr>
                <w:delText>7</w:delText>
              </w:r>
            </w:del>
          </w:p>
        </w:tc>
        <w:tc>
          <w:tcPr>
            <w:tcW w:w="260" w:type="dxa"/>
            <w:tcBorders>
              <w:top w:val="single" w:sz="4" w:space="0" w:color="000000"/>
              <w:bottom w:val="single" w:sz="4" w:space="0" w:color="000000"/>
            </w:tcBorders>
            <w:shd w:val="clear" w:color="auto" w:fill="FFFFFF"/>
            <w:vAlign w:val="center"/>
          </w:tcPr>
          <w:p w14:paraId="72BC6FBE" w14:textId="14CB86BA" w:rsidR="00D93FCC" w:rsidDel="003C19C7" w:rsidRDefault="002435EC">
            <w:pPr>
              <w:rPr>
                <w:del w:id="35297" w:author="瑋婷 徐" w:date="2025-01-03T17:04:00Z" w16du:dateUtc="2025-01-03T09:04:00Z"/>
                <w:rFonts w:ascii="Times New Roman" w:eastAsia="標楷體" w:hAnsi="Times New Roman" w:cs="Times New Roman"/>
              </w:rPr>
              <w:pPrChange w:id="35298" w:author="瑋婷 徐" w:date="2025-01-03T17:04:00Z" w16du:dateUtc="2025-01-03T09:04:00Z">
                <w:pPr>
                  <w:spacing w:line="276" w:lineRule="auto"/>
                  <w:jc w:val="center"/>
                </w:pPr>
              </w:pPrChange>
            </w:pPr>
            <w:del w:id="35299" w:author="瑋婷 徐" w:date="2025-01-03T17:04:00Z" w16du:dateUtc="2025-01-03T09:04:00Z">
              <w:r w:rsidDel="003C19C7">
                <w:rPr>
                  <w:rFonts w:ascii="Times New Roman" w:eastAsia="標楷體" w:hAnsi="Times New Roman" w:cs="Times New Roman"/>
                </w:rPr>
                <w:delText>8</w:delText>
              </w:r>
            </w:del>
          </w:p>
        </w:tc>
        <w:tc>
          <w:tcPr>
            <w:tcW w:w="263" w:type="dxa"/>
            <w:tcBorders>
              <w:top w:val="single" w:sz="4" w:space="0" w:color="000000"/>
              <w:bottom w:val="single" w:sz="4" w:space="0" w:color="000000"/>
            </w:tcBorders>
            <w:shd w:val="clear" w:color="auto" w:fill="D9D9D9"/>
            <w:vAlign w:val="center"/>
          </w:tcPr>
          <w:p w14:paraId="4217C0E9" w14:textId="10DEFDF0" w:rsidR="00D93FCC" w:rsidDel="003C19C7" w:rsidRDefault="002435EC">
            <w:pPr>
              <w:rPr>
                <w:del w:id="35300" w:author="瑋婷 徐" w:date="2025-01-03T17:04:00Z" w16du:dateUtc="2025-01-03T09:04:00Z"/>
                <w:rFonts w:ascii="Times New Roman" w:eastAsia="標楷體" w:hAnsi="Times New Roman" w:cs="Times New Roman"/>
              </w:rPr>
              <w:pPrChange w:id="35301" w:author="瑋婷 徐" w:date="2025-01-03T17:04:00Z" w16du:dateUtc="2025-01-03T09:04:00Z">
                <w:pPr>
                  <w:spacing w:line="276" w:lineRule="auto"/>
                  <w:jc w:val="center"/>
                </w:pPr>
              </w:pPrChange>
            </w:pPr>
            <w:del w:id="35302"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24509246" w14:textId="56E25E75" w:rsidR="00D93FCC" w:rsidDel="003C19C7" w:rsidRDefault="002435EC">
            <w:pPr>
              <w:rPr>
                <w:del w:id="35303" w:author="瑋婷 徐" w:date="2025-01-03T17:04:00Z" w16du:dateUtc="2025-01-03T09:04:00Z"/>
                <w:rFonts w:ascii="Times New Roman" w:eastAsia="標楷體" w:hAnsi="Times New Roman" w:cs="Times New Roman"/>
              </w:rPr>
              <w:pPrChange w:id="35304" w:author="瑋婷 徐" w:date="2025-01-03T17:04:00Z" w16du:dateUtc="2025-01-03T09:04:00Z">
                <w:pPr>
                  <w:spacing w:line="276" w:lineRule="auto"/>
                  <w:jc w:val="center"/>
                </w:pPr>
              </w:pPrChange>
            </w:pPr>
            <w:del w:id="35305"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420842EC" w14:textId="70B1CB0F" w:rsidR="00D93FCC" w:rsidDel="003C19C7" w:rsidRDefault="002435EC">
            <w:pPr>
              <w:rPr>
                <w:del w:id="35306" w:author="瑋婷 徐" w:date="2025-01-03T17:04:00Z" w16du:dateUtc="2025-01-03T09:04:00Z"/>
                <w:rFonts w:ascii="Times New Roman" w:eastAsia="標楷體" w:hAnsi="Times New Roman" w:cs="Times New Roman"/>
              </w:rPr>
              <w:pPrChange w:id="35307" w:author="瑋婷 徐" w:date="2025-01-03T17:04:00Z" w16du:dateUtc="2025-01-03T09:04:00Z">
                <w:pPr>
                  <w:spacing w:line="276" w:lineRule="auto"/>
                  <w:jc w:val="center"/>
                </w:pPr>
              </w:pPrChange>
            </w:pPr>
            <w:del w:id="35308" w:author="瑋婷 徐" w:date="2025-01-03T17:04:00Z" w16du:dateUtc="2025-01-03T09:04:00Z">
              <w:r w:rsidDel="003C19C7">
                <w:rPr>
                  <w:rFonts w:ascii="Times New Roman" w:eastAsia="標楷體" w:hAnsi="Times New Roman" w:cs="Times New Roman"/>
                </w:rPr>
                <w:delText>11</w:delText>
              </w:r>
            </w:del>
          </w:p>
        </w:tc>
        <w:tc>
          <w:tcPr>
            <w:tcW w:w="271" w:type="dxa"/>
            <w:tcBorders>
              <w:top w:val="single" w:sz="4" w:space="0" w:color="000000"/>
              <w:bottom w:val="single" w:sz="4" w:space="0" w:color="000000"/>
            </w:tcBorders>
            <w:shd w:val="clear" w:color="auto" w:fill="FFFFFF"/>
            <w:vAlign w:val="center"/>
          </w:tcPr>
          <w:p w14:paraId="51FC3A1D" w14:textId="677B333C" w:rsidR="00D93FCC" w:rsidDel="003C19C7" w:rsidRDefault="002435EC">
            <w:pPr>
              <w:rPr>
                <w:del w:id="35309" w:author="瑋婷 徐" w:date="2025-01-03T17:04:00Z" w16du:dateUtc="2025-01-03T09:04:00Z"/>
                <w:rFonts w:ascii="Times New Roman" w:eastAsia="標楷體" w:hAnsi="Times New Roman" w:cs="Times New Roman"/>
              </w:rPr>
              <w:pPrChange w:id="35310" w:author="瑋婷 徐" w:date="2025-01-03T17:04:00Z" w16du:dateUtc="2025-01-03T09:04:00Z">
                <w:pPr>
                  <w:spacing w:line="276" w:lineRule="auto"/>
                  <w:jc w:val="center"/>
                </w:pPr>
              </w:pPrChange>
            </w:pPr>
            <w:del w:id="35311"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544E5755" w14:textId="772BA227" w:rsidR="00D93FCC" w:rsidDel="003C19C7" w:rsidRDefault="002435EC">
            <w:pPr>
              <w:rPr>
                <w:del w:id="35312" w:author="瑋婷 徐" w:date="2025-01-03T17:04:00Z" w16du:dateUtc="2025-01-03T09:04:00Z"/>
                <w:rFonts w:ascii="Times New Roman" w:eastAsia="標楷體" w:hAnsi="Times New Roman" w:cs="Times New Roman"/>
              </w:rPr>
              <w:pPrChange w:id="35313" w:author="瑋婷 徐" w:date="2025-01-03T17:04:00Z" w16du:dateUtc="2025-01-03T09:04:00Z">
                <w:pPr>
                  <w:spacing w:line="276" w:lineRule="auto"/>
                  <w:jc w:val="center"/>
                </w:pPr>
              </w:pPrChange>
            </w:pPr>
            <w:del w:id="35314"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5C7927D3" w14:textId="605BD53A" w:rsidR="00D93FCC" w:rsidDel="003C19C7" w:rsidRDefault="002435EC">
            <w:pPr>
              <w:rPr>
                <w:del w:id="35315" w:author="瑋婷 徐" w:date="2025-01-03T17:04:00Z" w16du:dateUtc="2025-01-03T09:04:00Z"/>
                <w:rFonts w:ascii="Times New Roman" w:eastAsia="標楷體" w:hAnsi="Times New Roman" w:cs="Times New Roman"/>
              </w:rPr>
              <w:pPrChange w:id="35316" w:author="瑋婷 徐" w:date="2025-01-03T17:04:00Z" w16du:dateUtc="2025-01-03T09:04:00Z">
                <w:pPr>
                  <w:spacing w:line="276" w:lineRule="auto"/>
                  <w:jc w:val="center"/>
                </w:pPr>
              </w:pPrChange>
            </w:pPr>
            <w:del w:id="35317"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2EF9C297" w14:textId="05302BEE" w:rsidR="00D93FCC" w:rsidDel="003C19C7" w:rsidRDefault="002435EC">
            <w:pPr>
              <w:rPr>
                <w:del w:id="35318" w:author="瑋婷 徐" w:date="2025-01-03T17:04:00Z" w16du:dateUtc="2025-01-03T09:04:00Z"/>
                <w:rFonts w:ascii="Times New Roman" w:eastAsia="標楷體" w:hAnsi="Times New Roman" w:cs="Times New Roman"/>
              </w:rPr>
              <w:pPrChange w:id="35319" w:author="瑋婷 徐" w:date="2025-01-03T17:04:00Z" w16du:dateUtc="2025-01-03T09:04:00Z">
                <w:pPr>
                  <w:spacing w:line="276" w:lineRule="auto"/>
                  <w:jc w:val="center"/>
                </w:pPr>
              </w:pPrChange>
            </w:pPr>
            <w:del w:id="35320"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3EAAD4C7" w14:textId="624F2747" w:rsidR="00D93FCC" w:rsidDel="003C19C7" w:rsidRDefault="002435EC">
            <w:pPr>
              <w:rPr>
                <w:del w:id="35321" w:author="瑋婷 徐" w:date="2025-01-03T17:04:00Z" w16du:dateUtc="2025-01-03T09:04:00Z"/>
                <w:rFonts w:ascii="Times New Roman" w:eastAsia="標楷體" w:hAnsi="Times New Roman" w:cs="Times New Roman"/>
              </w:rPr>
              <w:pPrChange w:id="35322" w:author="瑋婷 徐" w:date="2025-01-03T17:04:00Z" w16du:dateUtc="2025-01-03T09:04:00Z">
                <w:pPr>
                  <w:spacing w:line="276" w:lineRule="auto"/>
                  <w:jc w:val="center"/>
                </w:pPr>
              </w:pPrChange>
            </w:pPr>
            <w:del w:id="35323"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3AB1996E" w14:textId="2C3F9194" w:rsidR="00D93FCC" w:rsidDel="003C19C7" w:rsidRDefault="002435EC">
            <w:pPr>
              <w:rPr>
                <w:del w:id="35324" w:author="瑋婷 徐" w:date="2025-01-03T17:04:00Z" w16du:dateUtc="2025-01-03T09:04:00Z"/>
                <w:rFonts w:ascii="Times New Roman" w:eastAsia="標楷體" w:hAnsi="Times New Roman" w:cs="Times New Roman"/>
              </w:rPr>
              <w:pPrChange w:id="35325" w:author="瑋婷 徐" w:date="2025-01-03T17:04:00Z" w16du:dateUtc="2025-01-03T09:04:00Z">
                <w:pPr>
                  <w:spacing w:line="276" w:lineRule="auto"/>
                  <w:jc w:val="center"/>
                </w:pPr>
              </w:pPrChange>
            </w:pPr>
            <w:del w:id="35326"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4A57E135" w14:textId="04D4D05F" w:rsidR="00D93FCC" w:rsidDel="003C19C7" w:rsidRDefault="002435EC">
            <w:pPr>
              <w:rPr>
                <w:del w:id="35327" w:author="瑋婷 徐" w:date="2025-01-03T17:04:00Z" w16du:dateUtc="2025-01-03T09:04:00Z"/>
                <w:rFonts w:ascii="Times New Roman" w:eastAsia="標楷體" w:hAnsi="Times New Roman" w:cs="Times New Roman"/>
              </w:rPr>
              <w:pPrChange w:id="35328" w:author="瑋婷 徐" w:date="2025-01-03T17:04:00Z" w16du:dateUtc="2025-01-03T09:04:00Z">
                <w:pPr>
                  <w:spacing w:line="276" w:lineRule="auto"/>
                  <w:jc w:val="center"/>
                </w:pPr>
              </w:pPrChange>
            </w:pPr>
            <w:del w:id="35329"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28679CB3" w14:textId="0DE5EA06" w:rsidR="00D93FCC" w:rsidDel="003C19C7" w:rsidRDefault="002435EC">
            <w:pPr>
              <w:rPr>
                <w:del w:id="35330" w:author="瑋婷 徐" w:date="2025-01-03T17:04:00Z" w16du:dateUtc="2025-01-03T09:04:00Z"/>
                <w:rFonts w:ascii="Times New Roman" w:eastAsia="標楷體" w:hAnsi="Times New Roman" w:cs="Times New Roman"/>
              </w:rPr>
              <w:pPrChange w:id="35331" w:author="瑋婷 徐" w:date="2025-01-03T17:04:00Z" w16du:dateUtc="2025-01-03T09:04:00Z">
                <w:pPr>
                  <w:spacing w:line="276" w:lineRule="auto"/>
                  <w:jc w:val="center"/>
                </w:pPr>
              </w:pPrChange>
            </w:pPr>
            <w:del w:id="35332" w:author="瑋婷 徐" w:date="2025-01-03T17:04:00Z" w16du:dateUtc="2025-01-03T09:04:00Z">
              <w:r w:rsidDel="003C19C7">
                <w:rPr>
                  <w:rFonts w:ascii="Times New Roman" w:eastAsia="標楷體" w:hAnsi="Times New Roman" w:cs="Times New Roman"/>
                </w:rPr>
                <w:delText>19</w:delText>
              </w:r>
            </w:del>
          </w:p>
        </w:tc>
        <w:tc>
          <w:tcPr>
            <w:tcW w:w="266" w:type="dxa"/>
            <w:tcBorders>
              <w:top w:val="single" w:sz="4" w:space="0" w:color="000000"/>
              <w:bottom w:val="single" w:sz="4" w:space="0" w:color="000000"/>
            </w:tcBorders>
            <w:shd w:val="clear" w:color="auto" w:fill="FFFFFF"/>
            <w:vAlign w:val="center"/>
          </w:tcPr>
          <w:p w14:paraId="29F34ED4" w14:textId="308F13A7" w:rsidR="00D93FCC" w:rsidDel="003C19C7" w:rsidRDefault="002435EC">
            <w:pPr>
              <w:rPr>
                <w:del w:id="35333" w:author="瑋婷 徐" w:date="2025-01-03T17:04:00Z" w16du:dateUtc="2025-01-03T09:04:00Z"/>
                <w:rFonts w:ascii="Times New Roman" w:eastAsia="標楷體" w:hAnsi="Times New Roman" w:cs="Times New Roman"/>
              </w:rPr>
              <w:pPrChange w:id="35334" w:author="瑋婷 徐" w:date="2025-01-03T17:04:00Z" w16du:dateUtc="2025-01-03T09:04:00Z">
                <w:pPr>
                  <w:spacing w:line="276" w:lineRule="auto"/>
                  <w:jc w:val="center"/>
                </w:pPr>
              </w:pPrChange>
            </w:pPr>
            <w:del w:id="35335" w:author="瑋婷 徐" w:date="2025-01-03T17:04:00Z" w16du:dateUtc="2025-01-03T09:04:00Z">
              <w:r w:rsidDel="003C19C7">
                <w:rPr>
                  <w:rFonts w:ascii="Times New Roman" w:eastAsia="標楷體" w:hAnsi="Times New Roman" w:cs="Times New Roman"/>
                </w:rPr>
                <w:delText>20</w:delText>
              </w:r>
            </w:del>
          </w:p>
        </w:tc>
        <w:tc>
          <w:tcPr>
            <w:tcW w:w="267" w:type="dxa"/>
            <w:tcBorders>
              <w:top w:val="single" w:sz="4" w:space="0" w:color="000000"/>
              <w:bottom w:val="single" w:sz="4" w:space="0" w:color="000000"/>
            </w:tcBorders>
            <w:shd w:val="clear" w:color="auto" w:fill="D9D9D9"/>
            <w:vAlign w:val="center"/>
          </w:tcPr>
          <w:p w14:paraId="7623DFA6" w14:textId="05181C8F" w:rsidR="00D93FCC" w:rsidDel="003C19C7" w:rsidRDefault="002435EC">
            <w:pPr>
              <w:rPr>
                <w:del w:id="35336" w:author="瑋婷 徐" w:date="2025-01-03T17:04:00Z" w16du:dateUtc="2025-01-03T09:04:00Z"/>
                <w:rFonts w:ascii="Times New Roman" w:eastAsia="標楷體" w:hAnsi="Times New Roman" w:cs="Times New Roman"/>
              </w:rPr>
              <w:pPrChange w:id="35337" w:author="瑋婷 徐" w:date="2025-01-03T17:04:00Z" w16du:dateUtc="2025-01-03T09:04:00Z">
                <w:pPr>
                  <w:spacing w:line="276" w:lineRule="auto"/>
                  <w:jc w:val="center"/>
                </w:pPr>
              </w:pPrChange>
            </w:pPr>
            <w:del w:id="35338"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5947CBD4" w14:textId="37342995" w:rsidR="00D93FCC" w:rsidDel="003C19C7" w:rsidRDefault="002435EC">
            <w:pPr>
              <w:rPr>
                <w:del w:id="35339" w:author="瑋婷 徐" w:date="2025-01-03T17:04:00Z" w16du:dateUtc="2025-01-03T09:04:00Z"/>
                <w:rFonts w:ascii="Times New Roman" w:eastAsia="標楷體" w:hAnsi="Times New Roman" w:cs="Times New Roman"/>
              </w:rPr>
              <w:pPrChange w:id="35340" w:author="瑋婷 徐" w:date="2025-01-03T17:04:00Z" w16du:dateUtc="2025-01-03T09:04:00Z">
                <w:pPr>
                  <w:spacing w:line="276" w:lineRule="auto"/>
                  <w:jc w:val="center"/>
                </w:pPr>
              </w:pPrChange>
            </w:pPr>
            <w:del w:id="35341" w:author="瑋婷 徐" w:date="2025-01-03T17:04:00Z" w16du:dateUtc="2025-01-03T09:04:00Z">
              <w:r w:rsidDel="003C19C7">
                <w:rPr>
                  <w:rFonts w:ascii="Times New Roman" w:eastAsia="標楷體" w:hAnsi="Times New Roman" w:cs="Times New Roman"/>
                </w:rPr>
                <w:delText>22</w:delText>
              </w:r>
            </w:del>
          </w:p>
        </w:tc>
        <w:tc>
          <w:tcPr>
            <w:tcW w:w="267" w:type="dxa"/>
            <w:tcBorders>
              <w:top w:val="single" w:sz="4" w:space="0" w:color="000000"/>
              <w:bottom w:val="single" w:sz="4" w:space="0" w:color="000000"/>
            </w:tcBorders>
            <w:shd w:val="clear" w:color="auto" w:fill="D9D9D9"/>
            <w:vAlign w:val="center"/>
          </w:tcPr>
          <w:p w14:paraId="32636CD7" w14:textId="1F485822" w:rsidR="00D93FCC" w:rsidDel="003C19C7" w:rsidRDefault="002435EC">
            <w:pPr>
              <w:rPr>
                <w:del w:id="35342" w:author="瑋婷 徐" w:date="2025-01-03T17:04:00Z" w16du:dateUtc="2025-01-03T09:04:00Z"/>
                <w:rFonts w:ascii="Times New Roman" w:eastAsia="標楷體" w:hAnsi="Times New Roman" w:cs="Times New Roman"/>
              </w:rPr>
              <w:pPrChange w:id="35343" w:author="瑋婷 徐" w:date="2025-01-03T17:04:00Z" w16du:dateUtc="2025-01-03T09:04:00Z">
                <w:pPr>
                  <w:spacing w:line="276" w:lineRule="auto"/>
                  <w:jc w:val="center"/>
                </w:pPr>
              </w:pPrChange>
            </w:pPr>
            <w:del w:id="35344" w:author="瑋婷 徐" w:date="2025-01-03T17:04:00Z" w16du:dateUtc="2025-01-03T09:04:00Z">
              <w:r w:rsidDel="003C19C7">
                <w:rPr>
                  <w:rFonts w:ascii="Times New Roman" w:eastAsia="標楷體" w:hAnsi="Times New Roman" w:cs="Times New Roman"/>
                </w:rPr>
                <w:delText>23</w:delText>
              </w:r>
            </w:del>
          </w:p>
        </w:tc>
        <w:tc>
          <w:tcPr>
            <w:tcW w:w="274" w:type="dxa"/>
            <w:tcBorders>
              <w:top w:val="single" w:sz="4" w:space="0" w:color="000000"/>
              <w:bottom w:val="single" w:sz="4" w:space="0" w:color="000000"/>
            </w:tcBorders>
            <w:shd w:val="clear" w:color="auto" w:fill="FFFFFF"/>
            <w:vAlign w:val="center"/>
          </w:tcPr>
          <w:p w14:paraId="2B53525E" w14:textId="36EEDDA7" w:rsidR="00D93FCC" w:rsidDel="003C19C7" w:rsidRDefault="002435EC">
            <w:pPr>
              <w:rPr>
                <w:del w:id="35345" w:author="瑋婷 徐" w:date="2025-01-03T17:04:00Z" w16du:dateUtc="2025-01-03T09:04:00Z"/>
                <w:rFonts w:ascii="Times New Roman" w:eastAsia="標楷體" w:hAnsi="Times New Roman" w:cs="Times New Roman"/>
              </w:rPr>
              <w:pPrChange w:id="35346" w:author="瑋婷 徐" w:date="2025-01-03T17:04:00Z" w16du:dateUtc="2025-01-03T09:04:00Z">
                <w:pPr>
                  <w:spacing w:line="276" w:lineRule="auto"/>
                  <w:jc w:val="center"/>
                </w:pPr>
              </w:pPrChange>
            </w:pPr>
            <w:del w:id="35347" w:author="瑋婷 徐" w:date="2025-01-03T17:04:00Z" w16du:dateUtc="2025-01-03T09:04:00Z">
              <w:r w:rsidDel="003C19C7">
                <w:rPr>
                  <w:rFonts w:ascii="Times New Roman" w:eastAsia="標楷體" w:hAnsi="Times New Roman" w:cs="Times New Roman"/>
                </w:rPr>
                <w:delText>24</w:delText>
              </w:r>
            </w:del>
          </w:p>
        </w:tc>
        <w:tc>
          <w:tcPr>
            <w:tcW w:w="264" w:type="dxa"/>
            <w:tcBorders>
              <w:top w:val="single" w:sz="4" w:space="0" w:color="000000"/>
              <w:bottom w:val="single" w:sz="4" w:space="0" w:color="000000"/>
            </w:tcBorders>
            <w:shd w:val="clear" w:color="auto" w:fill="D9D9D9"/>
            <w:vAlign w:val="center"/>
          </w:tcPr>
          <w:p w14:paraId="368BA6F5" w14:textId="72EE87E2" w:rsidR="00D93FCC" w:rsidDel="003C19C7" w:rsidRDefault="002435EC">
            <w:pPr>
              <w:rPr>
                <w:del w:id="35348" w:author="瑋婷 徐" w:date="2025-01-03T17:04:00Z" w16du:dateUtc="2025-01-03T09:04:00Z"/>
                <w:rFonts w:ascii="Times New Roman" w:eastAsia="標楷體" w:hAnsi="Times New Roman" w:cs="Times New Roman"/>
              </w:rPr>
              <w:pPrChange w:id="35349" w:author="瑋婷 徐" w:date="2025-01-03T17:04:00Z" w16du:dateUtc="2025-01-03T09:04:00Z">
                <w:pPr>
                  <w:spacing w:line="276" w:lineRule="auto"/>
                  <w:jc w:val="center"/>
                </w:pPr>
              </w:pPrChange>
            </w:pPr>
            <w:del w:id="35350"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2690D16F" w14:textId="7BB658BE" w:rsidR="00D93FCC" w:rsidDel="003C19C7" w:rsidRDefault="002435EC">
            <w:pPr>
              <w:rPr>
                <w:del w:id="35351" w:author="瑋婷 徐" w:date="2025-01-03T17:04:00Z" w16du:dateUtc="2025-01-03T09:04:00Z"/>
                <w:rFonts w:ascii="Times New Roman" w:eastAsia="標楷體" w:hAnsi="Times New Roman" w:cs="Times New Roman"/>
              </w:rPr>
              <w:pPrChange w:id="35352" w:author="瑋婷 徐" w:date="2025-01-03T17:04:00Z" w16du:dateUtc="2025-01-03T09:04:00Z">
                <w:pPr>
                  <w:spacing w:line="276" w:lineRule="auto"/>
                  <w:jc w:val="center"/>
                </w:pPr>
              </w:pPrChange>
            </w:pPr>
            <w:del w:id="35353"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1CBF4D4B" w14:textId="06E9D64E" w:rsidR="00D93FCC" w:rsidDel="003C19C7" w:rsidRDefault="002435EC">
            <w:pPr>
              <w:rPr>
                <w:del w:id="35354" w:author="瑋婷 徐" w:date="2025-01-03T17:04:00Z" w16du:dateUtc="2025-01-03T09:04:00Z"/>
                <w:rFonts w:ascii="Times New Roman" w:eastAsia="標楷體" w:hAnsi="Times New Roman" w:cs="Times New Roman"/>
              </w:rPr>
              <w:pPrChange w:id="35355" w:author="瑋婷 徐" w:date="2025-01-03T17:04:00Z" w16du:dateUtc="2025-01-03T09:04:00Z">
                <w:pPr>
                  <w:spacing w:line="276" w:lineRule="auto"/>
                  <w:jc w:val="center"/>
                </w:pPr>
              </w:pPrChange>
            </w:pPr>
            <w:del w:id="35356"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7204F209" w14:textId="4DC9894B" w:rsidR="00D93FCC" w:rsidDel="003C19C7" w:rsidRDefault="002435EC">
            <w:pPr>
              <w:rPr>
                <w:del w:id="35357" w:author="瑋婷 徐" w:date="2025-01-03T17:04:00Z" w16du:dateUtc="2025-01-03T09:04:00Z"/>
                <w:rFonts w:ascii="Times New Roman" w:eastAsia="標楷體" w:hAnsi="Times New Roman" w:cs="Times New Roman"/>
              </w:rPr>
              <w:pPrChange w:id="35358" w:author="瑋婷 徐" w:date="2025-01-03T17:04:00Z" w16du:dateUtc="2025-01-03T09:04:00Z">
                <w:pPr>
                  <w:spacing w:line="276" w:lineRule="auto"/>
                  <w:jc w:val="center"/>
                </w:pPr>
              </w:pPrChange>
            </w:pPr>
            <w:del w:id="35359"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42C64186" w14:textId="1A206F3A" w:rsidR="00D93FCC" w:rsidDel="003C19C7" w:rsidRDefault="002435EC">
            <w:pPr>
              <w:rPr>
                <w:del w:id="35360" w:author="瑋婷 徐" w:date="2025-01-03T17:04:00Z" w16du:dateUtc="2025-01-03T09:04:00Z"/>
                <w:rFonts w:ascii="Times New Roman" w:eastAsia="標楷體" w:hAnsi="Times New Roman" w:cs="Times New Roman"/>
              </w:rPr>
              <w:pPrChange w:id="35361" w:author="瑋婷 徐" w:date="2025-01-03T17:04:00Z" w16du:dateUtc="2025-01-03T09:04:00Z">
                <w:pPr>
                  <w:spacing w:line="276" w:lineRule="auto"/>
                  <w:jc w:val="center"/>
                </w:pPr>
              </w:pPrChange>
            </w:pPr>
            <w:del w:id="35362" w:author="瑋婷 徐" w:date="2025-01-03T17:04:00Z" w16du:dateUtc="2025-01-03T09:04:00Z">
              <w:r w:rsidDel="003C19C7">
                <w:rPr>
                  <w:rFonts w:ascii="Times New Roman" w:eastAsia="標楷體" w:hAnsi="Times New Roman" w:cs="Times New Roman"/>
                </w:rPr>
                <w:delText>29</w:delText>
              </w:r>
            </w:del>
          </w:p>
        </w:tc>
        <w:tc>
          <w:tcPr>
            <w:tcW w:w="267" w:type="dxa"/>
            <w:tcBorders>
              <w:top w:val="single" w:sz="4" w:space="0" w:color="000000"/>
              <w:bottom w:val="single" w:sz="4" w:space="0" w:color="000000"/>
            </w:tcBorders>
            <w:shd w:val="clear" w:color="auto" w:fill="FFFFFF"/>
            <w:vAlign w:val="center"/>
          </w:tcPr>
          <w:p w14:paraId="4ACC8E11" w14:textId="68A73F4F" w:rsidR="00D93FCC" w:rsidDel="003C19C7" w:rsidRDefault="002435EC">
            <w:pPr>
              <w:rPr>
                <w:del w:id="35363" w:author="瑋婷 徐" w:date="2025-01-03T17:04:00Z" w16du:dateUtc="2025-01-03T09:04:00Z"/>
                <w:rFonts w:ascii="Times New Roman" w:eastAsia="標楷體" w:hAnsi="Times New Roman" w:cs="Times New Roman"/>
              </w:rPr>
              <w:pPrChange w:id="35364" w:author="瑋婷 徐" w:date="2025-01-03T17:04:00Z" w16du:dateUtc="2025-01-03T09:04:00Z">
                <w:pPr>
                  <w:spacing w:line="276" w:lineRule="auto"/>
                  <w:jc w:val="center"/>
                </w:pPr>
              </w:pPrChange>
            </w:pPr>
            <w:del w:id="35365" w:author="瑋婷 徐" w:date="2025-01-03T17:04:00Z" w16du:dateUtc="2025-01-03T09:04:00Z">
              <w:r w:rsidDel="003C19C7">
                <w:rPr>
                  <w:rFonts w:ascii="Times New Roman" w:eastAsia="標楷體" w:hAnsi="Times New Roman" w:cs="Times New Roman"/>
                </w:rPr>
                <w:delText>30</w:delText>
              </w:r>
            </w:del>
          </w:p>
        </w:tc>
        <w:tc>
          <w:tcPr>
            <w:tcW w:w="262" w:type="dxa"/>
            <w:tcBorders>
              <w:top w:val="single" w:sz="4" w:space="0" w:color="000000"/>
              <w:bottom w:val="single" w:sz="4" w:space="0" w:color="000000"/>
            </w:tcBorders>
            <w:shd w:val="clear" w:color="auto" w:fill="D9D9D9"/>
            <w:vAlign w:val="center"/>
          </w:tcPr>
          <w:p w14:paraId="2472FA98" w14:textId="4662A065" w:rsidR="00D93FCC" w:rsidDel="003C19C7" w:rsidRDefault="002435EC">
            <w:pPr>
              <w:rPr>
                <w:del w:id="35366" w:author="瑋婷 徐" w:date="2025-01-03T17:04:00Z" w16du:dateUtc="2025-01-03T09:04:00Z"/>
                <w:rFonts w:ascii="Times New Roman" w:eastAsia="標楷體" w:hAnsi="Times New Roman" w:cs="Times New Roman"/>
              </w:rPr>
              <w:pPrChange w:id="35367" w:author="瑋婷 徐" w:date="2025-01-03T17:04:00Z" w16du:dateUtc="2025-01-03T09:04:00Z">
                <w:pPr>
                  <w:spacing w:line="276" w:lineRule="auto"/>
                  <w:jc w:val="center"/>
                </w:pPr>
              </w:pPrChange>
            </w:pPr>
            <w:del w:id="35368" w:author="瑋婷 徐" w:date="2025-01-03T17:04:00Z" w16du:dateUtc="2025-01-03T09:04:00Z">
              <w:r w:rsidDel="003C19C7">
                <w:rPr>
                  <w:rFonts w:ascii="Times New Roman" w:eastAsia="標楷體" w:hAnsi="Times New Roman" w:cs="Times New Roman"/>
                </w:rPr>
                <w:delText>31</w:delText>
              </w:r>
            </w:del>
          </w:p>
        </w:tc>
        <w:tc>
          <w:tcPr>
            <w:tcW w:w="267" w:type="dxa"/>
            <w:tcBorders>
              <w:top w:val="single" w:sz="4" w:space="0" w:color="000000"/>
              <w:bottom w:val="single" w:sz="4" w:space="0" w:color="000000"/>
            </w:tcBorders>
            <w:shd w:val="clear" w:color="auto" w:fill="FFFFFF"/>
            <w:vAlign w:val="center"/>
          </w:tcPr>
          <w:p w14:paraId="6A045994" w14:textId="0FC1D964" w:rsidR="00D93FCC" w:rsidDel="003C19C7" w:rsidRDefault="002435EC">
            <w:pPr>
              <w:rPr>
                <w:del w:id="35369" w:author="瑋婷 徐" w:date="2025-01-03T17:04:00Z" w16du:dateUtc="2025-01-03T09:04:00Z"/>
                <w:rFonts w:ascii="Times New Roman" w:eastAsia="標楷體" w:hAnsi="Times New Roman" w:cs="Times New Roman"/>
              </w:rPr>
              <w:pPrChange w:id="35370" w:author="瑋婷 徐" w:date="2025-01-03T17:04:00Z" w16du:dateUtc="2025-01-03T09:04:00Z">
                <w:pPr>
                  <w:spacing w:line="276" w:lineRule="auto"/>
                  <w:jc w:val="center"/>
                </w:pPr>
              </w:pPrChange>
            </w:pPr>
            <w:del w:id="35371" w:author="瑋婷 徐" w:date="2025-01-03T17:04:00Z" w16du:dateUtc="2025-01-03T09:04:00Z">
              <w:r w:rsidDel="003C19C7">
                <w:rPr>
                  <w:rFonts w:ascii="Times New Roman" w:eastAsia="標楷體" w:hAnsi="Times New Roman" w:cs="Times New Roman"/>
                </w:rPr>
                <w:delText>32</w:delText>
              </w:r>
            </w:del>
          </w:p>
        </w:tc>
        <w:tc>
          <w:tcPr>
            <w:tcW w:w="267" w:type="dxa"/>
            <w:tcBorders>
              <w:top w:val="single" w:sz="4" w:space="0" w:color="000000"/>
              <w:bottom w:val="single" w:sz="4" w:space="0" w:color="000000"/>
            </w:tcBorders>
            <w:shd w:val="clear" w:color="auto" w:fill="D9D9D9"/>
            <w:vAlign w:val="center"/>
          </w:tcPr>
          <w:p w14:paraId="43ED8418" w14:textId="751DD32D" w:rsidR="00D93FCC" w:rsidDel="003C19C7" w:rsidRDefault="002435EC">
            <w:pPr>
              <w:rPr>
                <w:del w:id="35372" w:author="瑋婷 徐" w:date="2025-01-03T17:04:00Z" w16du:dateUtc="2025-01-03T09:04:00Z"/>
                <w:rFonts w:ascii="Times New Roman" w:eastAsia="標楷體" w:hAnsi="Times New Roman" w:cs="Times New Roman"/>
              </w:rPr>
              <w:pPrChange w:id="35373" w:author="瑋婷 徐" w:date="2025-01-03T17:04:00Z" w16du:dateUtc="2025-01-03T09:04:00Z">
                <w:pPr>
                  <w:spacing w:line="276" w:lineRule="auto"/>
                  <w:jc w:val="center"/>
                </w:pPr>
              </w:pPrChange>
            </w:pPr>
            <w:del w:id="35374" w:author="瑋婷 徐" w:date="2025-01-03T17:04:00Z" w16du:dateUtc="2025-01-03T09:04:00Z">
              <w:r w:rsidDel="003C19C7">
                <w:rPr>
                  <w:rFonts w:ascii="Times New Roman" w:eastAsia="標楷體" w:hAnsi="Times New Roman" w:cs="Times New Roman"/>
                </w:rPr>
                <w:delText>33</w:delText>
              </w:r>
            </w:del>
          </w:p>
        </w:tc>
        <w:tc>
          <w:tcPr>
            <w:tcW w:w="268" w:type="dxa"/>
            <w:tcBorders>
              <w:top w:val="single" w:sz="4" w:space="0" w:color="000000"/>
              <w:bottom w:val="single" w:sz="4" w:space="0" w:color="000000"/>
            </w:tcBorders>
            <w:shd w:val="clear" w:color="auto" w:fill="FFFFFF"/>
            <w:vAlign w:val="center"/>
          </w:tcPr>
          <w:p w14:paraId="09F153D4" w14:textId="435DBEDF" w:rsidR="00D93FCC" w:rsidDel="003C19C7" w:rsidRDefault="002435EC">
            <w:pPr>
              <w:rPr>
                <w:del w:id="35375" w:author="瑋婷 徐" w:date="2025-01-03T17:04:00Z" w16du:dateUtc="2025-01-03T09:04:00Z"/>
                <w:rFonts w:ascii="Times New Roman" w:eastAsia="標楷體" w:hAnsi="Times New Roman" w:cs="Times New Roman"/>
              </w:rPr>
              <w:pPrChange w:id="35376" w:author="瑋婷 徐" w:date="2025-01-03T17:04:00Z" w16du:dateUtc="2025-01-03T09:04:00Z">
                <w:pPr>
                  <w:spacing w:line="276" w:lineRule="auto"/>
                  <w:jc w:val="center"/>
                </w:pPr>
              </w:pPrChange>
            </w:pPr>
            <w:del w:id="35377" w:author="瑋婷 徐" w:date="2025-01-03T17:04:00Z" w16du:dateUtc="2025-01-03T09:04:00Z">
              <w:r w:rsidDel="003C19C7">
                <w:rPr>
                  <w:rFonts w:ascii="Times New Roman" w:eastAsia="標楷體" w:hAnsi="Times New Roman" w:cs="Times New Roman"/>
                </w:rPr>
                <w:delText>34</w:delText>
              </w:r>
            </w:del>
          </w:p>
        </w:tc>
        <w:tc>
          <w:tcPr>
            <w:tcW w:w="252" w:type="dxa"/>
            <w:tcBorders>
              <w:top w:val="single" w:sz="4" w:space="0" w:color="000000"/>
              <w:bottom w:val="single" w:sz="4" w:space="0" w:color="000000"/>
              <w:right w:val="single" w:sz="4" w:space="0" w:color="000000"/>
            </w:tcBorders>
            <w:shd w:val="clear" w:color="auto" w:fill="D9D9D9"/>
            <w:vAlign w:val="center"/>
          </w:tcPr>
          <w:p w14:paraId="0A29ADF5" w14:textId="32289F12" w:rsidR="00D93FCC" w:rsidDel="003C19C7" w:rsidRDefault="002435EC">
            <w:pPr>
              <w:rPr>
                <w:del w:id="35378" w:author="瑋婷 徐" w:date="2025-01-03T17:04:00Z" w16du:dateUtc="2025-01-03T09:04:00Z"/>
                <w:rFonts w:ascii="Times New Roman" w:eastAsia="標楷體" w:hAnsi="Times New Roman" w:cs="Times New Roman"/>
              </w:rPr>
              <w:pPrChange w:id="35379" w:author="瑋婷 徐" w:date="2025-01-03T17:04:00Z" w16du:dateUtc="2025-01-03T09:04:00Z">
                <w:pPr>
                  <w:spacing w:line="276" w:lineRule="auto"/>
                  <w:jc w:val="center"/>
                </w:pPr>
              </w:pPrChange>
            </w:pPr>
            <w:del w:id="35380" w:author="瑋婷 徐" w:date="2025-01-03T17:04:00Z" w16du:dateUtc="2025-01-03T09:04:00Z">
              <w:r w:rsidDel="003C19C7">
                <w:rPr>
                  <w:rFonts w:ascii="Times New Roman" w:eastAsia="標楷體" w:hAnsi="Times New Roman" w:cs="Times New Roman"/>
                </w:rPr>
                <w:delText>35</w:delText>
              </w:r>
            </w:del>
          </w:p>
        </w:tc>
      </w:tr>
      <w:tr w:rsidR="00000000" w:rsidDel="003C19C7" w14:paraId="581F5737" w14:textId="25330EBA" w:rsidTr="002B07B0">
        <w:trPr>
          <w:cantSplit/>
          <w:jc w:val="center"/>
          <w:del w:id="3538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F9446C4" w14:textId="7D66A857" w:rsidR="002B07B0" w:rsidDel="003C19C7" w:rsidRDefault="002B07B0">
            <w:pPr>
              <w:rPr>
                <w:del w:id="35382" w:author="瑋婷 徐" w:date="2025-01-03T17:04:00Z" w16du:dateUtc="2025-01-03T09:04:00Z"/>
                <w:rFonts w:ascii="Times New Roman" w:eastAsia="標楷體" w:hAnsi="Times New Roman" w:cs="Times New Roman"/>
                <w:color w:val="000000"/>
              </w:rPr>
              <w:pPrChange w:id="35383" w:author="瑋婷 徐" w:date="2025-01-03T17:04:00Z" w16du:dateUtc="2025-01-03T09:04:00Z">
                <w:pPr>
                  <w:spacing w:line="276" w:lineRule="auto"/>
                </w:pPr>
              </w:pPrChange>
            </w:pPr>
            <w:del w:id="35384" w:author="瑋婷 徐" w:date="2025-01-03T17:04:00Z" w16du:dateUtc="2025-01-03T09:04:00Z">
              <w:r w:rsidDel="003C19C7">
                <w:rPr>
                  <w:rFonts w:ascii="Times New Roman" w:eastAsia="標楷體" w:hAnsi="Times New Roman" w:cs="Times New Roman"/>
                  <w:color w:val="000000"/>
                </w:rPr>
                <w:delText>白耳畫眉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766BCD67" w14:textId="66881BBD" w:rsidR="002B07B0" w:rsidDel="003C19C7" w:rsidRDefault="002B07B0">
            <w:pPr>
              <w:rPr>
                <w:del w:id="35385" w:author="瑋婷 徐" w:date="2025-01-03T17:04:00Z" w16du:dateUtc="2025-01-03T09:04:00Z"/>
                <w:rFonts w:ascii="Times New Roman" w:eastAsia="標楷體" w:hAnsi="Times New Roman" w:cs="Times New Roman"/>
                <w:i/>
                <w:iCs/>
                <w:color w:val="000000"/>
              </w:rPr>
              <w:pPrChange w:id="35386" w:author="瑋婷 徐" w:date="2025-01-03T17:04:00Z" w16du:dateUtc="2025-01-03T09:04:00Z">
                <w:pPr>
                  <w:spacing w:line="276" w:lineRule="auto"/>
                </w:pPr>
              </w:pPrChange>
            </w:pPr>
            <w:del w:id="35387" w:author="瑋婷 徐" w:date="2025-01-03T17:04:00Z" w16du:dateUtc="2025-01-03T09:04:00Z">
              <w:r w:rsidDel="003C19C7">
                <w:rPr>
                  <w:rFonts w:ascii="Times New Roman" w:eastAsia="標楷體" w:hAnsi="Times New Roman" w:cs="Times New Roman"/>
                  <w:i/>
                  <w:iCs/>
                  <w:color w:val="000000"/>
                </w:rPr>
                <w:delText>Heterophasia auricularis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0B3E088" w14:textId="3CCA113A" w:rsidR="002B07B0" w:rsidDel="003C19C7" w:rsidRDefault="002B07B0">
            <w:pPr>
              <w:rPr>
                <w:del w:id="35388" w:author="瑋婷 徐" w:date="2025-01-03T17:04:00Z" w16du:dateUtc="2025-01-03T09:04:00Z"/>
                <w:rFonts w:ascii="Times New Roman" w:eastAsia="標楷體" w:hAnsi="Times New Roman" w:cs="Times New Roman"/>
              </w:rPr>
              <w:pPrChange w:id="35389" w:author="瑋婷 徐" w:date="2025-01-03T17:04:00Z" w16du:dateUtc="2025-01-03T09:04:00Z">
                <w:pPr>
                  <w:spacing w:line="276" w:lineRule="auto"/>
                  <w:jc w:val="center"/>
                </w:pPr>
              </w:pPrChange>
            </w:pPr>
            <w:del w:id="35390"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2FB97B7A" w14:textId="2F03A601" w:rsidR="002B07B0" w:rsidDel="003C19C7" w:rsidRDefault="002B07B0">
            <w:pPr>
              <w:rPr>
                <w:del w:id="35391" w:author="瑋婷 徐" w:date="2025-01-03T17:04:00Z" w16du:dateUtc="2025-01-03T09:04:00Z"/>
                <w:rFonts w:ascii="Times New Roman" w:eastAsia="標楷體" w:hAnsi="Times New Roman" w:cs="Times New Roman"/>
              </w:rPr>
              <w:pPrChange w:id="3539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79C2C864" w14:textId="3A04363A" w:rsidR="002B07B0" w:rsidDel="003C19C7" w:rsidRDefault="002B07B0">
            <w:pPr>
              <w:rPr>
                <w:del w:id="35393" w:author="瑋婷 徐" w:date="2025-01-03T17:04:00Z" w16du:dateUtc="2025-01-03T09:04:00Z"/>
                <w:rFonts w:ascii="Times New Roman" w:eastAsia="標楷體" w:hAnsi="Times New Roman" w:cs="Times New Roman"/>
              </w:rPr>
              <w:pPrChange w:id="3539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08E92B3" w14:textId="4EA11BF2" w:rsidR="002B07B0" w:rsidDel="003C19C7" w:rsidRDefault="002B07B0">
            <w:pPr>
              <w:rPr>
                <w:del w:id="35395" w:author="瑋婷 徐" w:date="2025-01-03T17:04:00Z" w16du:dateUtc="2025-01-03T09:04:00Z"/>
                <w:rFonts w:ascii="Times New Roman" w:eastAsia="標楷體" w:hAnsi="Times New Roman" w:cs="Times New Roman"/>
              </w:rPr>
              <w:pPrChange w:id="35396"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389EA5EF" w14:textId="15B9FAB1" w:rsidR="002B07B0" w:rsidDel="003C19C7" w:rsidRDefault="002B07B0">
            <w:pPr>
              <w:rPr>
                <w:del w:id="35397" w:author="瑋婷 徐" w:date="2025-01-03T17:04:00Z" w16du:dateUtc="2025-01-03T09:04:00Z"/>
                <w:rFonts w:ascii="Times New Roman" w:eastAsia="標楷體" w:hAnsi="Times New Roman" w:cs="Times New Roman"/>
              </w:rPr>
              <w:pPrChange w:id="35398"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950918C" w14:textId="30C1DD13" w:rsidR="002B07B0" w:rsidDel="003C19C7" w:rsidRDefault="002B07B0">
            <w:pPr>
              <w:rPr>
                <w:del w:id="35399" w:author="瑋婷 徐" w:date="2025-01-03T17:04:00Z" w16du:dateUtc="2025-01-03T09:04:00Z"/>
                <w:rFonts w:ascii="Times New Roman" w:eastAsia="標楷體" w:hAnsi="Times New Roman" w:cs="Times New Roman"/>
              </w:rPr>
              <w:pPrChange w:id="35400" w:author="瑋婷 徐" w:date="2025-01-03T17:04:00Z" w16du:dateUtc="2025-01-03T09:04:00Z">
                <w:pPr>
                  <w:spacing w:line="276" w:lineRule="auto"/>
                  <w:jc w:val="center"/>
                </w:pPr>
              </w:pPrChange>
            </w:pPr>
            <w:del w:id="35401"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62EC8BE3" w14:textId="184AE916" w:rsidR="002B07B0" w:rsidDel="003C19C7" w:rsidRDefault="002B07B0">
            <w:pPr>
              <w:rPr>
                <w:del w:id="35402" w:author="瑋婷 徐" w:date="2025-01-03T17:04:00Z" w16du:dateUtc="2025-01-03T09:04:00Z"/>
                <w:rFonts w:ascii="Times New Roman" w:eastAsia="標楷體" w:hAnsi="Times New Roman" w:cs="Times New Roman"/>
              </w:rPr>
              <w:pPrChange w:id="35403"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27BF701D" w14:textId="0CDCB9E7" w:rsidR="002B07B0" w:rsidDel="003C19C7" w:rsidRDefault="002B07B0">
            <w:pPr>
              <w:rPr>
                <w:del w:id="35404" w:author="瑋婷 徐" w:date="2025-01-03T17:04:00Z" w16du:dateUtc="2025-01-03T09:04:00Z"/>
                <w:rFonts w:ascii="Times New Roman" w:eastAsia="標楷體" w:hAnsi="Times New Roman" w:cs="Times New Roman"/>
              </w:rPr>
              <w:pPrChange w:id="3540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63CCA8B" w14:textId="14B093D3" w:rsidR="002B07B0" w:rsidDel="003C19C7" w:rsidRDefault="002B07B0">
            <w:pPr>
              <w:rPr>
                <w:del w:id="35406" w:author="瑋婷 徐" w:date="2025-01-03T17:04:00Z" w16du:dateUtc="2025-01-03T09:04:00Z"/>
                <w:rFonts w:ascii="Times New Roman" w:eastAsia="標楷體" w:hAnsi="Times New Roman" w:cs="Times New Roman"/>
              </w:rPr>
              <w:pPrChange w:id="35407" w:author="瑋婷 徐" w:date="2025-01-03T17:04:00Z" w16du:dateUtc="2025-01-03T09:04:00Z">
                <w:pPr>
                  <w:spacing w:line="276" w:lineRule="auto"/>
                  <w:jc w:val="center"/>
                </w:pPr>
              </w:pPrChange>
            </w:pPr>
            <w:del w:id="354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53337AD" w14:textId="5523CBEF" w:rsidR="002B07B0" w:rsidDel="003C19C7" w:rsidRDefault="002B07B0">
            <w:pPr>
              <w:rPr>
                <w:del w:id="35409" w:author="瑋婷 徐" w:date="2025-01-03T17:04:00Z" w16du:dateUtc="2025-01-03T09:04:00Z"/>
                <w:rFonts w:ascii="Times New Roman" w:eastAsia="標楷體" w:hAnsi="Times New Roman" w:cs="Times New Roman"/>
              </w:rPr>
              <w:pPrChange w:id="354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EBA104" w14:textId="72371756" w:rsidR="002B07B0" w:rsidDel="003C19C7" w:rsidRDefault="002B07B0">
            <w:pPr>
              <w:rPr>
                <w:del w:id="35411" w:author="瑋婷 徐" w:date="2025-01-03T17:04:00Z" w16du:dateUtc="2025-01-03T09:04:00Z"/>
                <w:rFonts w:ascii="Times New Roman" w:eastAsia="標楷體" w:hAnsi="Times New Roman" w:cs="Times New Roman"/>
              </w:rPr>
              <w:pPrChange w:id="35412" w:author="瑋婷 徐" w:date="2025-01-03T17:04:00Z" w16du:dateUtc="2025-01-03T09:04:00Z">
                <w:pPr>
                  <w:spacing w:line="276" w:lineRule="auto"/>
                  <w:jc w:val="center"/>
                </w:pPr>
              </w:pPrChange>
            </w:pPr>
            <w:del w:id="35413"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328D06FF" w14:textId="4E4DE355" w:rsidR="002B07B0" w:rsidDel="003C19C7" w:rsidRDefault="002B07B0">
            <w:pPr>
              <w:rPr>
                <w:del w:id="35414" w:author="瑋婷 徐" w:date="2025-01-03T17:04:00Z" w16du:dateUtc="2025-01-03T09:04:00Z"/>
                <w:rFonts w:ascii="Times New Roman" w:eastAsia="標楷體" w:hAnsi="Times New Roman" w:cs="Times New Roman"/>
              </w:rPr>
              <w:pPrChange w:id="35415" w:author="瑋婷 徐" w:date="2025-01-03T17:04:00Z" w16du:dateUtc="2025-01-03T09:04:00Z">
                <w:pPr>
                  <w:spacing w:line="276" w:lineRule="auto"/>
                  <w:jc w:val="center"/>
                </w:pPr>
              </w:pPrChange>
            </w:pPr>
            <w:del w:id="3541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75237BB" w14:textId="187EBD21" w:rsidR="002B07B0" w:rsidDel="003C19C7" w:rsidRDefault="002B07B0">
            <w:pPr>
              <w:rPr>
                <w:del w:id="35417" w:author="瑋婷 徐" w:date="2025-01-03T17:04:00Z" w16du:dateUtc="2025-01-03T09:04:00Z"/>
                <w:rFonts w:ascii="Times New Roman" w:eastAsia="標楷體" w:hAnsi="Times New Roman" w:cs="Times New Roman"/>
              </w:rPr>
              <w:pPrChange w:id="35418" w:author="瑋婷 徐" w:date="2025-01-03T17:04:00Z" w16du:dateUtc="2025-01-03T09:04:00Z">
                <w:pPr>
                  <w:spacing w:line="276" w:lineRule="auto"/>
                  <w:jc w:val="center"/>
                </w:pPr>
              </w:pPrChange>
            </w:pPr>
            <w:del w:id="3541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830EBA1" w14:textId="62E530CD" w:rsidR="002B07B0" w:rsidDel="003C19C7" w:rsidRDefault="002B07B0">
            <w:pPr>
              <w:rPr>
                <w:del w:id="35420" w:author="瑋婷 徐" w:date="2025-01-03T17:04:00Z" w16du:dateUtc="2025-01-03T09:04:00Z"/>
                <w:rFonts w:ascii="Times New Roman" w:eastAsia="標楷體" w:hAnsi="Times New Roman" w:cs="Times New Roman"/>
              </w:rPr>
              <w:pPrChange w:id="35421" w:author="瑋婷 徐" w:date="2025-01-03T17:04:00Z" w16du:dateUtc="2025-01-03T09:04:00Z">
                <w:pPr>
                  <w:spacing w:line="276" w:lineRule="auto"/>
                  <w:jc w:val="center"/>
                </w:pPr>
              </w:pPrChange>
            </w:pPr>
            <w:del w:id="3542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7CC7280" w14:textId="1E099112" w:rsidR="002B07B0" w:rsidDel="003C19C7" w:rsidRDefault="002B07B0">
            <w:pPr>
              <w:rPr>
                <w:del w:id="35423" w:author="瑋婷 徐" w:date="2025-01-03T17:04:00Z" w16du:dateUtc="2025-01-03T09:04:00Z"/>
                <w:rFonts w:ascii="Times New Roman" w:eastAsia="標楷體" w:hAnsi="Times New Roman" w:cs="Times New Roman"/>
              </w:rPr>
              <w:pPrChange w:id="35424" w:author="瑋婷 徐" w:date="2025-01-03T17:04:00Z" w16du:dateUtc="2025-01-03T09:04:00Z">
                <w:pPr>
                  <w:spacing w:line="276" w:lineRule="auto"/>
                  <w:jc w:val="center"/>
                </w:pPr>
              </w:pPrChange>
            </w:pPr>
            <w:del w:id="3542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95191BC" w14:textId="0F3F1C46" w:rsidR="002B07B0" w:rsidDel="003C19C7" w:rsidRDefault="002B07B0">
            <w:pPr>
              <w:rPr>
                <w:del w:id="35426" w:author="瑋婷 徐" w:date="2025-01-03T17:04:00Z" w16du:dateUtc="2025-01-03T09:04:00Z"/>
                <w:rFonts w:ascii="Times New Roman" w:eastAsia="標楷體" w:hAnsi="Times New Roman" w:cs="Times New Roman"/>
              </w:rPr>
              <w:pPrChange w:id="35427" w:author="瑋婷 徐" w:date="2025-01-03T17:04:00Z" w16du:dateUtc="2025-01-03T09:04:00Z">
                <w:pPr>
                  <w:spacing w:line="276" w:lineRule="auto"/>
                  <w:jc w:val="center"/>
                </w:pPr>
              </w:pPrChange>
            </w:pPr>
            <w:del w:id="354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950AF17" w14:textId="57038CD1" w:rsidR="002B07B0" w:rsidDel="003C19C7" w:rsidRDefault="002B07B0">
            <w:pPr>
              <w:rPr>
                <w:del w:id="35429" w:author="瑋婷 徐" w:date="2025-01-03T17:04:00Z" w16du:dateUtc="2025-01-03T09:04:00Z"/>
                <w:rFonts w:ascii="Times New Roman" w:eastAsia="標楷體" w:hAnsi="Times New Roman" w:cs="Times New Roman"/>
              </w:rPr>
              <w:pPrChange w:id="35430" w:author="瑋婷 徐" w:date="2025-01-03T17:04:00Z" w16du:dateUtc="2025-01-03T09:04:00Z">
                <w:pPr>
                  <w:spacing w:line="276" w:lineRule="auto"/>
                  <w:jc w:val="center"/>
                </w:pPr>
              </w:pPrChange>
            </w:pPr>
            <w:del w:id="354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759DE5E" w14:textId="3E3E0838" w:rsidR="002B07B0" w:rsidDel="003C19C7" w:rsidRDefault="002B07B0">
            <w:pPr>
              <w:rPr>
                <w:del w:id="35432" w:author="瑋婷 徐" w:date="2025-01-03T17:04:00Z" w16du:dateUtc="2025-01-03T09:04:00Z"/>
                <w:rFonts w:ascii="Times New Roman" w:eastAsia="標楷體" w:hAnsi="Times New Roman" w:cs="Times New Roman"/>
              </w:rPr>
              <w:pPrChange w:id="354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B4B441" w14:textId="38994D68" w:rsidR="002B07B0" w:rsidDel="003C19C7" w:rsidRDefault="002B07B0">
            <w:pPr>
              <w:rPr>
                <w:del w:id="35434" w:author="瑋婷 徐" w:date="2025-01-03T17:04:00Z" w16du:dateUtc="2025-01-03T09:04:00Z"/>
                <w:rFonts w:ascii="Times New Roman" w:eastAsia="標楷體" w:hAnsi="Times New Roman" w:cs="Times New Roman"/>
                <w:color w:val="000000"/>
              </w:rPr>
              <w:pPrChange w:id="35435" w:author="瑋婷 徐" w:date="2025-01-03T17:04:00Z" w16du:dateUtc="2025-01-03T09:04:00Z">
                <w:pPr>
                  <w:spacing w:line="276" w:lineRule="auto"/>
                  <w:jc w:val="center"/>
                </w:pPr>
              </w:pPrChange>
            </w:pPr>
            <w:del w:id="3543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8742856" w14:textId="6C3B603A" w:rsidR="002B07B0" w:rsidDel="003C19C7" w:rsidRDefault="002B07B0">
            <w:pPr>
              <w:rPr>
                <w:del w:id="35437" w:author="瑋婷 徐" w:date="2025-01-03T17:04:00Z" w16du:dateUtc="2025-01-03T09:04:00Z"/>
                <w:rFonts w:ascii="Times New Roman" w:eastAsia="標楷體" w:hAnsi="Times New Roman" w:cs="Times New Roman"/>
              </w:rPr>
              <w:pPrChange w:id="3543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B3C357F" w14:textId="1789C11D" w:rsidR="002B07B0" w:rsidDel="003C19C7" w:rsidRDefault="002B07B0">
            <w:pPr>
              <w:rPr>
                <w:del w:id="35439" w:author="瑋婷 徐" w:date="2025-01-03T17:04:00Z" w16du:dateUtc="2025-01-03T09:04:00Z"/>
                <w:rFonts w:ascii="Times New Roman" w:eastAsia="標楷體" w:hAnsi="Times New Roman" w:cs="Times New Roman"/>
              </w:rPr>
              <w:pPrChange w:id="35440" w:author="瑋婷 徐" w:date="2025-01-03T17:04:00Z" w16du:dateUtc="2025-01-03T09:04:00Z">
                <w:pPr>
                  <w:spacing w:line="276" w:lineRule="auto"/>
                  <w:jc w:val="center"/>
                </w:pPr>
              </w:pPrChange>
            </w:pPr>
            <w:del w:id="3544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FDD2334" w14:textId="257B4BF6" w:rsidR="002B07B0" w:rsidDel="003C19C7" w:rsidRDefault="002B07B0">
            <w:pPr>
              <w:rPr>
                <w:del w:id="35442" w:author="瑋婷 徐" w:date="2025-01-03T17:04:00Z" w16du:dateUtc="2025-01-03T09:04:00Z"/>
                <w:rFonts w:ascii="Times New Roman" w:eastAsia="標楷體" w:hAnsi="Times New Roman" w:cs="Times New Roman"/>
              </w:rPr>
              <w:pPrChange w:id="35443" w:author="瑋婷 徐" w:date="2025-01-03T17:04:00Z" w16du:dateUtc="2025-01-03T09:04:00Z">
                <w:pPr>
                  <w:spacing w:line="276" w:lineRule="auto"/>
                  <w:jc w:val="center"/>
                </w:pPr>
              </w:pPrChange>
            </w:pPr>
            <w:del w:id="3544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319C421B" w14:textId="061DEF18" w:rsidR="002B07B0" w:rsidDel="003C19C7" w:rsidRDefault="002B07B0">
            <w:pPr>
              <w:rPr>
                <w:del w:id="35445" w:author="瑋婷 徐" w:date="2025-01-03T17:04:00Z" w16du:dateUtc="2025-01-03T09:04:00Z"/>
                <w:rFonts w:ascii="Times New Roman" w:eastAsia="標楷體" w:hAnsi="Times New Roman" w:cs="Times New Roman"/>
              </w:rPr>
              <w:pPrChange w:id="3544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2A0D2D6" w14:textId="1089B1E1" w:rsidR="002B07B0" w:rsidDel="003C19C7" w:rsidRDefault="002B07B0">
            <w:pPr>
              <w:rPr>
                <w:del w:id="35447" w:author="瑋婷 徐" w:date="2025-01-03T17:04:00Z" w16du:dateUtc="2025-01-03T09:04:00Z"/>
                <w:rFonts w:ascii="Times New Roman" w:eastAsia="標楷體" w:hAnsi="Times New Roman" w:cs="Times New Roman"/>
                <w:color w:val="000000"/>
              </w:rPr>
              <w:pPrChange w:id="35448" w:author="瑋婷 徐" w:date="2025-01-03T17:04:00Z" w16du:dateUtc="2025-01-03T09:04:00Z">
                <w:pPr>
                  <w:spacing w:line="276" w:lineRule="auto"/>
                  <w:jc w:val="center"/>
                </w:pPr>
              </w:pPrChange>
            </w:pPr>
            <w:del w:id="35449"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7EC52B16" w14:textId="1049B6EA" w:rsidR="002B07B0" w:rsidDel="003C19C7" w:rsidRDefault="002B07B0">
            <w:pPr>
              <w:rPr>
                <w:del w:id="35450" w:author="瑋婷 徐" w:date="2025-01-03T17:04:00Z" w16du:dateUtc="2025-01-03T09:04:00Z"/>
                <w:rFonts w:ascii="Times New Roman" w:eastAsia="標楷體" w:hAnsi="Times New Roman" w:cs="Times New Roman"/>
              </w:rPr>
              <w:pPrChange w:id="35451" w:author="瑋婷 徐" w:date="2025-01-03T17:04:00Z" w16du:dateUtc="2025-01-03T09:04:00Z">
                <w:pPr>
                  <w:spacing w:line="276" w:lineRule="auto"/>
                  <w:jc w:val="center"/>
                </w:pPr>
              </w:pPrChange>
            </w:pPr>
            <w:del w:id="3545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D12F8E7" w14:textId="15A0D4C0" w:rsidR="002B07B0" w:rsidDel="003C19C7" w:rsidRDefault="002B07B0">
            <w:pPr>
              <w:rPr>
                <w:del w:id="35453" w:author="瑋婷 徐" w:date="2025-01-03T17:04:00Z" w16du:dateUtc="2025-01-03T09:04:00Z"/>
                <w:rFonts w:ascii="Times New Roman" w:eastAsia="標楷體" w:hAnsi="Times New Roman" w:cs="Times New Roman"/>
              </w:rPr>
              <w:pPrChange w:id="35454" w:author="瑋婷 徐" w:date="2025-01-03T17:04:00Z" w16du:dateUtc="2025-01-03T09:04:00Z">
                <w:pPr>
                  <w:spacing w:line="276" w:lineRule="auto"/>
                  <w:jc w:val="center"/>
                </w:pPr>
              </w:pPrChange>
            </w:pPr>
            <w:del w:id="35455"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0BE3B753" w14:textId="560E8F35" w:rsidR="002B07B0" w:rsidDel="003C19C7" w:rsidRDefault="002B07B0">
            <w:pPr>
              <w:rPr>
                <w:del w:id="35456" w:author="瑋婷 徐" w:date="2025-01-03T17:04:00Z" w16du:dateUtc="2025-01-03T09:04:00Z"/>
                <w:rFonts w:ascii="Times New Roman" w:eastAsia="標楷體" w:hAnsi="Times New Roman" w:cs="Times New Roman"/>
              </w:rPr>
              <w:pPrChange w:id="354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FC92F1" w14:textId="0798CCB5" w:rsidR="002B07B0" w:rsidDel="003C19C7" w:rsidRDefault="002B07B0">
            <w:pPr>
              <w:rPr>
                <w:del w:id="35458" w:author="瑋婷 徐" w:date="2025-01-03T17:04:00Z" w16du:dateUtc="2025-01-03T09:04:00Z"/>
                <w:rFonts w:ascii="Times New Roman" w:eastAsia="標楷體" w:hAnsi="Times New Roman" w:cs="Times New Roman"/>
              </w:rPr>
              <w:pPrChange w:id="354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9DEC56" w14:textId="5CA42E65" w:rsidR="002B07B0" w:rsidDel="003C19C7" w:rsidRDefault="002B07B0">
            <w:pPr>
              <w:rPr>
                <w:del w:id="35460" w:author="瑋婷 徐" w:date="2025-01-03T17:04:00Z" w16du:dateUtc="2025-01-03T09:04:00Z"/>
                <w:rFonts w:ascii="Times New Roman" w:eastAsia="標楷體" w:hAnsi="Times New Roman" w:cs="Times New Roman"/>
              </w:rPr>
              <w:pPrChange w:id="35461" w:author="瑋婷 徐" w:date="2025-01-03T17:04:00Z" w16du:dateUtc="2025-01-03T09:04:00Z">
                <w:pPr>
                  <w:spacing w:line="276" w:lineRule="auto"/>
                  <w:jc w:val="center"/>
                </w:pPr>
              </w:pPrChange>
            </w:pPr>
            <w:del w:id="35462"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2A806F58" w14:textId="6407353E" w:rsidR="002B07B0" w:rsidDel="003C19C7" w:rsidRDefault="002B07B0">
            <w:pPr>
              <w:rPr>
                <w:del w:id="35463" w:author="瑋婷 徐" w:date="2025-01-03T17:04:00Z" w16du:dateUtc="2025-01-03T09:04:00Z"/>
                <w:rFonts w:ascii="Times New Roman" w:eastAsia="標楷體" w:hAnsi="Times New Roman" w:cs="Times New Roman"/>
              </w:rPr>
              <w:pPrChange w:id="35464" w:author="瑋婷 徐" w:date="2025-01-03T17:04:00Z" w16du:dateUtc="2025-01-03T09:04:00Z">
                <w:pPr>
                  <w:spacing w:line="276" w:lineRule="auto"/>
                  <w:jc w:val="center"/>
                </w:pPr>
              </w:pPrChange>
            </w:pPr>
            <w:del w:id="35465"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D9D9D9"/>
            <w:vAlign w:val="center"/>
          </w:tcPr>
          <w:p w14:paraId="1C3C3D1E" w14:textId="277776B6" w:rsidR="002B07B0" w:rsidDel="003C19C7" w:rsidRDefault="002B07B0">
            <w:pPr>
              <w:rPr>
                <w:del w:id="35466" w:author="瑋婷 徐" w:date="2025-01-03T17:04:00Z" w16du:dateUtc="2025-01-03T09:04:00Z"/>
                <w:rFonts w:ascii="Times New Roman" w:eastAsia="標楷體" w:hAnsi="Times New Roman" w:cs="Times New Roman"/>
              </w:rPr>
              <w:pPrChange w:id="35467" w:author="瑋婷 徐" w:date="2025-01-03T17:04:00Z" w16du:dateUtc="2025-01-03T09:04:00Z">
                <w:pPr>
                  <w:spacing w:line="276" w:lineRule="auto"/>
                  <w:jc w:val="center"/>
                </w:pPr>
              </w:pPrChange>
            </w:pPr>
            <w:del w:id="3546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4E015993" w14:textId="22999C19" w:rsidR="002B07B0" w:rsidDel="003C19C7" w:rsidRDefault="002B07B0">
            <w:pPr>
              <w:rPr>
                <w:del w:id="35469" w:author="瑋婷 徐" w:date="2025-01-03T17:04:00Z" w16du:dateUtc="2025-01-03T09:04:00Z"/>
                <w:rFonts w:ascii="Times New Roman" w:eastAsia="標楷體" w:hAnsi="Times New Roman" w:cs="Times New Roman"/>
              </w:rPr>
              <w:pPrChange w:id="35470" w:author="瑋婷 徐" w:date="2025-01-03T17:04:00Z" w16du:dateUtc="2025-01-03T09:04:00Z">
                <w:pPr>
                  <w:spacing w:line="276" w:lineRule="auto"/>
                  <w:jc w:val="center"/>
                </w:pPr>
              </w:pPrChange>
            </w:pPr>
            <w:del w:id="3547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24D646A7" w14:textId="5916D6E0" w:rsidR="002B07B0" w:rsidDel="003C19C7" w:rsidRDefault="002B07B0">
            <w:pPr>
              <w:rPr>
                <w:del w:id="35472" w:author="瑋婷 徐" w:date="2025-01-03T17:04:00Z" w16du:dateUtc="2025-01-03T09:04:00Z"/>
                <w:rFonts w:ascii="Times New Roman" w:eastAsia="標楷體" w:hAnsi="Times New Roman" w:cs="Times New Roman"/>
              </w:rPr>
              <w:pPrChange w:id="35473" w:author="瑋婷 徐" w:date="2025-01-03T17:04:00Z" w16du:dateUtc="2025-01-03T09:04:00Z">
                <w:pPr>
                  <w:spacing w:line="276" w:lineRule="auto"/>
                  <w:jc w:val="center"/>
                </w:pPr>
              </w:pPrChange>
            </w:pPr>
            <w:del w:id="35474"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4B613DDF" w14:textId="5C044382" w:rsidR="002B07B0" w:rsidDel="003C19C7" w:rsidRDefault="002B07B0">
            <w:pPr>
              <w:rPr>
                <w:del w:id="35475" w:author="瑋婷 徐" w:date="2025-01-03T17:04:00Z" w16du:dateUtc="2025-01-03T09:04:00Z"/>
                <w:rFonts w:ascii="Times New Roman" w:eastAsia="標楷體" w:hAnsi="Times New Roman" w:cs="Times New Roman"/>
              </w:rPr>
              <w:pPrChange w:id="35476" w:author="瑋婷 徐" w:date="2025-01-03T17:04:00Z" w16du:dateUtc="2025-01-03T09:04:00Z">
                <w:pPr>
                  <w:spacing w:line="276" w:lineRule="auto"/>
                  <w:jc w:val="center"/>
                </w:pPr>
              </w:pPrChange>
            </w:pPr>
            <w:del w:id="35477"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right w:val="single" w:sz="4" w:space="0" w:color="000000"/>
            </w:tcBorders>
            <w:shd w:val="clear" w:color="auto" w:fill="D9D9D9"/>
            <w:vAlign w:val="center"/>
          </w:tcPr>
          <w:p w14:paraId="6C8F7F9B" w14:textId="2A9EB283" w:rsidR="002B07B0" w:rsidDel="003C19C7" w:rsidRDefault="002B07B0">
            <w:pPr>
              <w:rPr>
                <w:del w:id="35478" w:author="瑋婷 徐" w:date="2025-01-03T17:04:00Z" w16du:dateUtc="2025-01-03T09:04:00Z"/>
                <w:rFonts w:ascii="Times New Roman" w:eastAsia="標楷體" w:hAnsi="Times New Roman" w:cs="Times New Roman"/>
              </w:rPr>
              <w:pPrChange w:id="35479" w:author="瑋婷 徐" w:date="2025-01-03T17:04:00Z" w16du:dateUtc="2025-01-03T09:04:00Z">
                <w:pPr>
                  <w:spacing w:line="276" w:lineRule="auto"/>
                  <w:jc w:val="center"/>
                </w:pPr>
              </w:pPrChange>
            </w:pPr>
          </w:p>
        </w:tc>
      </w:tr>
      <w:tr w:rsidR="00000000" w:rsidDel="003C19C7" w14:paraId="3BAAAE8B" w14:textId="33B91E85" w:rsidTr="002B07B0">
        <w:trPr>
          <w:cantSplit/>
          <w:jc w:val="center"/>
          <w:del w:id="3548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35AA1B4" w14:textId="0AED3331" w:rsidR="00D93FCC" w:rsidDel="003C19C7" w:rsidRDefault="002435EC">
            <w:pPr>
              <w:rPr>
                <w:del w:id="35481" w:author="瑋婷 徐" w:date="2025-01-03T17:04:00Z" w16du:dateUtc="2025-01-03T09:04:00Z"/>
                <w:rFonts w:ascii="Times New Roman" w:eastAsia="標楷體" w:hAnsi="Times New Roman" w:cs="Times New Roman"/>
              </w:rPr>
              <w:pPrChange w:id="35482" w:author="瑋婷 徐" w:date="2025-01-03T17:04:00Z" w16du:dateUtc="2025-01-03T09:04:00Z">
                <w:pPr>
                  <w:spacing w:line="276" w:lineRule="auto"/>
                </w:pPr>
              </w:pPrChange>
            </w:pPr>
            <w:del w:id="35483" w:author="瑋婷 徐" w:date="2025-01-03T17:04:00Z" w16du:dateUtc="2025-01-03T09:04:00Z">
              <w:r w:rsidDel="003C19C7">
                <w:rPr>
                  <w:rFonts w:ascii="Times New Roman" w:eastAsia="標楷體" w:hAnsi="Times New Roman" w:cs="Times New Roman"/>
                  <w:color w:val="000000"/>
                </w:rPr>
                <w:delText>紋翼畫眉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6FA4058" w14:textId="2D24659A" w:rsidR="00D93FCC" w:rsidDel="003C19C7" w:rsidRDefault="002435EC">
            <w:pPr>
              <w:rPr>
                <w:del w:id="35484" w:author="瑋婷 徐" w:date="2025-01-03T17:04:00Z" w16du:dateUtc="2025-01-03T09:04:00Z"/>
                <w:rFonts w:ascii="Times New Roman" w:eastAsia="標楷體" w:hAnsi="Times New Roman" w:cs="Times New Roman"/>
                <w:i/>
              </w:rPr>
              <w:pPrChange w:id="35485" w:author="瑋婷 徐" w:date="2025-01-03T17:04:00Z" w16du:dateUtc="2025-01-03T09:04:00Z">
                <w:pPr>
                  <w:spacing w:line="276" w:lineRule="auto"/>
                </w:pPr>
              </w:pPrChange>
            </w:pPr>
            <w:del w:id="35486" w:author="瑋婷 徐" w:date="2025-01-03T17:04:00Z" w16du:dateUtc="2025-01-03T09:04:00Z">
              <w:r w:rsidDel="003C19C7">
                <w:rPr>
                  <w:rFonts w:ascii="Times New Roman" w:eastAsia="標楷體" w:hAnsi="Times New Roman" w:cs="Times New Roman"/>
                  <w:i/>
                  <w:iCs/>
                  <w:color w:val="000000"/>
                </w:rPr>
                <w:delText>Actinodura morrisoniana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9835486" w14:textId="685A8BC0" w:rsidR="00D93FCC" w:rsidDel="003C19C7" w:rsidRDefault="00D93FCC">
            <w:pPr>
              <w:rPr>
                <w:del w:id="35487" w:author="瑋婷 徐" w:date="2025-01-03T17:04:00Z" w16du:dateUtc="2025-01-03T09:04:00Z"/>
                <w:rFonts w:ascii="Times New Roman" w:eastAsia="標楷體" w:hAnsi="Times New Roman" w:cs="Times New Roman"/>
              </w:rPr>
              <w:pPrChange w:id="3548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E4E6961" w14:textId="74B0378A" w:rsidR="00D93FCC" w:rsidDel="003C19C7" w:rsidRDefault="00D93FCC">
            <w:pPr>
              <w:rPr>
                <w:del w:id="35489" w:author="瑋婷 徐" w:date="2025-01-03T17:04:00Z" w16du:dateUtc="2025-01-03T09:04:00Z"/>
                <w:rFonts w:ascii="Times New Roman" w:eastAsia="標楷體" w:hAnsi="Times New Roman" w:cs="Times New Roman"/>
              </w:rPr>
              <w:pPrChange w:id="3549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112D79C5" w14:textId="274F8D77" w:rsidR="00D93FCC" w:rsidDel="003C19C7" w:rsidRDefault="00D93FCC">
            <w:pPr>
              <w:rPr>
                <w:del w:id="35491" w:author="瑋婷 徐" w:date="2025-01-03T17:04:00Z" w16du:dateUtc="2025-01-03T09:04:00Z"/>
                <w:rFonts w:ascii="Times New Roman" w:eastAsia="標楷體" w:hAnsi="Times New Roman" w:cs="Times New Roman"/>
              </w:rPr>
              <w:pPrChange w:id="3549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8A531A4" w14:textId="31F2CA19" w:rsidR="00D93FCC" w:rsidDel="003C19C7" w:rsidRDefault="00D93FCC">
            <w:pPr>
              <w:rPr>
                <w:del w:id="35493" w:author="瑋婷 徐" w:date="2025-01-03T17:04:00Z" w16du:dateUtc="2025-01-03T09:04:00Z"/>
                <w:rFonts w:ascii="Times New Roman" w:eastAsia="標楷體" w:hAnsi="Times New Roman" w:cs="Times New Roman"/>
              </w:rPr>
              <w:pPrChange w:id="3549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146E2777" w14:textId="4A3FFFF1" w:rsidR="00D93FCC" w:rsidDel="003C19C7" w:rsidRDefault="00D93FCC">
            <w:pPr>
              <w:rPr>
                <w:del w:id="35495" w:author="瑋婷 徐" w:date="2025-01-03T17:04:00Z" w16du:dateUtc="2025-01-03T09:04:00Z"/>
                <w:rFonts w:ascii="Times New Roman" w:eastAsia="標楷體" w:hAnsi="Times New Roman" w:cs="Times New Roman"/>
              </w:rPr>
              <w:pPrChange w:id="3549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0ECAD43" w14:textId="144A98BF" w:rsidR="00D93FCC" w:rsidDel="003C19C7" w:rsidRDefault="00D93FCC">
            <w:pPr>
              <w:rPr>
                <w:del w:id="35497" w:author="瑋婷 徐" w:date="2025-01-03T17:04:00Z" w16du:dateUtc="2025-01-03T09:04:00Z"/>
                <w:rFonts w:ascii="Times New Roman" w:eastAsia="標楷體" w:hAnsi="Times New Roman" w:cs="Times New Roman"/>
              </w:rPr>
              <w:pPrChange w:id="3549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2BFC38C" w14:textId="0CD282D9" w:rsidR="00D93FCC" w:rsidDel="003C19C7" w:rsidRDefault="00D93FCC">
            <w:pPr>
              <w:rPr>
                <w:del w:id="35499" w:author="瑋婷 徐" w:date="2025-01-03T17:04:00Z" w16du:dateUtc="2025-01-03T09:04:00Z"/>
                <w:rFonts w:ascii="Times New Roman" w:eastAsia="標楷體" w:hAnsi="Times New Roman" w:cs="Times New Roman"/>
              </w:rPr>
              <w:pPrChange w:id="3550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41BDB464" w14:textId="02F27FCD" w:rsidR="00D93FCC" w:rsidDel="003C19C7" w:rsidRDefault="00D93FCC">
            <w:pPr>
              <w:rPr>
                <w:del w:id="35501" w:author="瑋婷 徐" w:date="2025-01-03T17:04:00Z" w16du:dateUtc="2025-01-03T09:04:00Z"/>
                <w:rFonts w:ascii="Times New Roman" w:eastAsia="標楷體" w:hAnsi="Times New Roman" w:cs="Times New Roman"/>
              </w:rPr>
              <w:pPrChange w:id="3550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5BE34C6" w14:textId="2C1D7B18" w:rsidR="00D93FCC" w:rsidDel="003C19C7" w:rsidRDefault="00D93FCC">
            <w:pPr>
              <w:rPr>
                <w:del w:id="35503" w:author="瑋婷 徐" w:date="2025-01-03T17:04:00Z" w16du:dateUtc="2025-01-03T09:04:00Z"/>
                <w:rFonts w:ascii="Times New Roman" w:eastAsia="標楷體" w:hAnsi="Times New Roman" w:cs="Times New Roman"/>
              </w:rPr>
              <w:pPrChange w:id="355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CFB5E9C" w14:textId="0208143A" w:rsidR="00D93FCC" w:rsidDel="003C19C7" w:rsidRDefault="00D93FCC">
            <w:pPr>
              <w:rPr>
                <w:del w:id="35505" w:author="瑋婷 徐" w:date="2025-01-03T17:04:00Z" w16du:dateUtc="2025-01-03T09:04:00Z"/>
                <w:rFonts w:ascii="Times New Roman" w:eastAsia="標楷體" w:hAnsi="Times New Roman" w:cs="Times New Roman"/>
              </w:rPr>
              <w:pPrChange w:id="355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692F83" w14:textId="0AFCAAA6" w:rsidR="00D93FCC" w:rsidDel="003C19C7" w:rsidRDefault="00D93FCC">
            <w:pPr>
              <w:rPr>
                <w:del w:id="35507" w:author="瑋婷 徐" w:date="2025-01-03T17:04:00Z" w16du:dateUtc="2025-01-03T09:04:00Z"/>
                <w:rFonts w:ascii="Times New Roman" w:eastAsia="標楷體" w:hAnsi="Times New Roman" w:cs="Times New Roman"/>
              </w:rPr>
              <w:pPrChange w:id="35508"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385067D7" w14:textId="1A2B50EA" w:rsidR="00D93FCC" w:rsidDel="003C19C7" w:rsidRDefault="00D93FCC">
            <w:pPr>
              <w:rPr>
                <w:del w:id="35509" w:author="瑋婷 徐" w:date="2025-01-03T17:04:00Z" w16du:dateUtc="2025-01-03T09:04:00Z"/>
                <w:rFonts w:ascii="Times New Roman" w:eastAsia="標楷體" w:hAnsi="Times New Roman" w:cs="Times New Roman"/>
              </w:rPr>
              <w:pPrChange w:id="355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AC863B" w14:textId="0ACBEABB" w:rsidR="00D93FCC" w:rsidDel="003C19C7" w:rsidRDefault="00D93FCC">
            <w:pPr>
              <w:rPr>
                <w:del w:id="35511" w:author="瑋婷 徐" w:date="2025-01-03T17:04:00Z" w16du:dateUtc="2025-01-03T09:04:00Z"/>
                <w:rFonts w:ascii="Times New Roman" w:eastAsia="標楷體" w:hAnsi="Times New Roman" w:cs="Times New Roman"/>
              </w:rPr>
              <w:pPrChange w:id="355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A6918D" w14:textId="4BF8C856" w:rsidR="00D93FCC" w:rsidDel="003C19C7" w:rsidRDefault="00D93FCC">
            <w:pPr>
              <w:rPr>
                <w:del w:id="35513" w:author="瑋婷 徐" w:date="2025-01-03T17:04:00Z" w16du:dateUtc="2025-01-03T09:04:00Z"/>
                <w:rFonts w:ascii="Times New Roman" w:eastAsia="標楷體" w:hAnsi="Times New Roman" w:cs="Times New Roman"/>
              </w:rPr>
              <w:pPrChange w:id="355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2A9B79" w14:textId="222A5683" w:rsidR="00D93FCC" w:rsidDel="003C19C7" w:rsidRDefault="00D93FCC">
            <w:pPr>
              <w:rPr>
                <w:del w:id="35515" w:author="瑋婷 徐" w:date="2025-01-03T17:04:00Z" w16du:dateUtc="2025-01-03T09:04:00Z"/>
                <w:rFonts w:ascii="Times New Roman" w:eastAsia="標楷體" w:hAnsi="Times New Roman" w:cs="Times New Roman"/>
              </w:rPr>
              <w:pPrChange w:id="355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9B5537" w14:textId="4D45917E" w:rsidR="00D93FCC" w:rsidDel="003C19C7" w:rsidRDefault="00D93FCC">
            <w:pPr>
              <w:rPr>
                <w:del w:id="35517" w:author="瑋婷 徐" w:date="2025-01-03T17:04:00Z" w16du:dateUtc="2025-01-03T09:04:00Z"/>
                <w:rFonts w:ascii="Times New Roman" w:eastAsia="標楷體" w:hAnsi="Times New Roman" w:cs="Times New Roman"/>
              </w:rPr>
              <w:pPrChange w:id="355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20D3CF" w14:textId="00EB6791" w:rsidR="00D93FCC" w:rsidDel="003C19C7" w:rsidRDefault="00D93FCC">
            <w:pPr>
              <w:rPr>
                <w:del w:id="35519" w:author="瑋婷 徐" w:date="2025-01-03T17:04:00Z" w16du:dateUtc="2025-01-03T09:04:00Z"/>
                <w:rFonts w:ascii="Times New Roman" w:eastAsia="標楷體" w:hAnsi="Times New Roman" w:cs="Times New Roman"/>
              </w:rPr>
              <w:pPrChange w:id="355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6A61DA" w14:textId="61F0E284" w:rsidR="00D93FCC" w:rsidDel="003C19C7" w:rsidRDefault="00D93FCC">
            <w:pPr>
              <w:rPr>
                <w:del w:id="35521" w:author="瑋婷 徐" w:date="2025-01-03T17:04:00Z" w16du:dateUtc="2025-01-03T09:04:00Z"/>
                <w:rFonts w:ascii="Times New Roman" w:eastAsia="標楷體" w:hAnsi="Times New Roman" w:cs="Times New Roman"/>
              </w:rPr>
              <w:pPrChange w:id="355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38B4C6" w14:textId="2BBB974B" w:rsidR="00D93FCC" w:rsidDel="003C19C7" w:rsidRDefault="002435EC">
            <w:pPr>
              <w:rPr>
                <w:del w:id="35523" w:author="瑋婷 徐" w:date="2025-01-03T17:04:00Z" w16du:dateUtc="2025-01-03T09:04:00Z"/>
                <w:rFonts w:ascii="Times New Roman" w:eastAsia="標楷體" w:hAnsi="Times New Roman" w:cs="Times New Roman"/>
              </w:rPr>
              <w:pPrChange w:id="35524" w:author="瑋婷 徐" w:date="2025-01-03T17:04:00Z" w16du:dateUtc="2025-01-03T09:04:00Z">
                <w:pPr>
                  <w:spacing w:line="276" w:lineRule="auto"/>
                  <w:jc w:val="center"/>
                </w:pPr>
              </w:pPrChange>
            </w:pPr>
            <w:del w:id="3552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87BDBD5" w14:textId="56A7E6FF" w:rsidR="00D93FCC" w:rsidDel="003C19C7" w:rsidRDefault="00D93FCC">
            <w:pPr>
              <w:rPr>
                <w:del w:id="35526" w:author="瑋婷 徐" w:date="2025-01-03T17:04:00Z" w16du:dateUtc="2025-01-03T09:04:00Z"/>
                <w:rFonts w:ascii="Times New Roman" w:eastAsia="標楷體" w:hAnsi="Times New Roman" w:cs="Times New Roman"/>
              </w:rPr>
              <w:pPrChange w:id="355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2AD544C" w14:textId="02559ACF" w:rsidR="00D93FCC" w:rsidDel="003C19C7" w:rsidRDefault="00D93FCC">
            <w:pPr>
              <w:rPr>
                <w:del w:id="35528" w:author="瑋婷 徐" w:date="2025-01-03T17:04:00Z" w16du:dateUtc="2025-01-03T09:04:00Z"/>
                <w:rFonts w:ascii="Times New Roman" w:eastAsia="標楷體" w:hAnsi="Times New Roman" w:cs="Times New Roman"/>
              </w:rPr>
              <w:pPrChange w:id="355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8799E3" w14:textId="2920A655" w:rsidR="00D93FCC" w:rsidDel="003C19C7" w:rsidRDefault="00D93FCC">
            <w:pPr>
              <w:rPr>
                <w:del w:id="35530" w:author="瑋婷 徐" w:date="2025-01-03T17:04:00Z" w16du:dateUtc="2025-01-03T09:04:00Z"/>
                <w:rFonts w:ascii="Times New Roman" w:eastAsia="標楷體" w:hAnsi="Times New Roman" w:cs="Times New Roman"/>
              </w:rPr>
              <w:pPrChange w:id="3553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3276EBC" w14:textId="6499C805" w:rsidR="00D93FCC" w:rsidDel="003C19C7" w:rsidRDefault="00D93FCC">
            <w:pPr>
              <w:rPr>
                <w:del w:id="35532" w:author="瑋婷 徐" w:date="2025-01-03T17:04:00Z" w16du:dateUtc="2025-01-03T09:04:00Z"/>
                <w:rFonts w:ascii="Times New Roman" w:eastAsia="標楷體" w:hAnsi="Times New Roman" w:cs="Times New Roman"/>
              </w:rPr>
              <w:pPrChange w:id="3553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AD007E6" w14:textId="35E70584" w:rsidR="00D93FCC" w:rsidDel="003C19C7" w:rsidRDefault="002435EC">
            <w:pPr>
              <w:rPr>
                <w:del w:id="35534" w:author="瑋婷 徐" w:date="2025-01-03T17:04:00Z" w16du:dateUtc="2025-01-03T09:04:00Z"/>
                <w:rFonts w:ascii="Times New Roman" w:eastAsia="標楷體" w:hAnsi="Times New Roman" w:cs="Times New Roman"/>
              </w:rPr>
              <w:pPrChange w:id="35535" w:author="瑋婷 徐" w:date="2025-01-03T17:04:00Z" w16du:dateUtc="2025-01-03T09:04:00Z">
                <w:pPr>
                  <w:spacing w:line="276" w:lineRule="auto"/>
                  <w:jc w:val="center"/>
                </w:pPr>
              </w:pPrChange>
            </w:pPr>
            <w:del w:id="35536"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79CBE814" w14:textId="7ACB720A" w:rsidR="00D93FCC" w:rsidDel="003C19C7" w:rsidRDefault="00D93FCC">
            <w:pPr>
              <w:rPr>
                <w:del w:id="35537" w:author="瑋婷 徐" w:date="2025-01-03T17:04:00Z" w16du:dateUtc="2025-01-03T09:04:00Z"/>
                <w:rFonts w:ascii="Times New Roman" w:eastAsia="標楷體" w:hAnsi="Times New Roman" w:cs="Times New Roman"/>
              </w:rPr>
              <w:pPrChange w:id="355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934C31" w14:textId="69E2E8B5" w:rsidR="00D93FCC" w:rsidDel="003C19C7" w:rsidRDefault="00D93FCC">
            <w:pPr>
              <w:rPr>
                <w:del w:id="35539" w:author="瑋婷 徐" w:date="2025-01-03T17:04:00Z" w16du:dateUtc="2025-01-03T09:04:00Z"/>
                <w:rFonts w:ascii="Times New Roman" w:eastAsia="標楷體" w:hAnsi="Times New Roman" w:cs="Times New Roman"/>
              </w:rPr>
              <w:pPrChange w:id="3554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3DEB045" w14:textId="41066A5B" w:rsidR="00D93FCC" w:rsidDel="003C19C7" w:rsidRDefault="00D93FCC">
            <w:pPr>
              <w:rPr>
                <w:del w:id="35541" w:author="瑋婷 徐" w:date="2025-01-03T17:04:00Z" w16du:dateUtc="2025-01-03T09:04:00Z"/>
                <w:rFonts w:ascii="Times New Roman" w:eastAsia="標楷體" w:hAnsi="Times New Roman" w:cs="Times New Roman"/>
              </w:rPr>
              <w:pPrChange w:id="355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1D10F2" w14:textId="2E2AEF8A" w:rsidR="00D93FCC" w:rsidDel="003C19C7" w:rsidRDefault="00D93FCC">
            <w:pPr>
              <w:rPr>
                <w:del w:id="35543" w:author="瑋婷 徐" w:date="2025-01-03T17:04:00Z" w16du:dateUtc="2025-01-03T09:04:00Z"/>
                <w:rFonts w:ascii="Times New Roman" w:eastAsia="標楷體" w:hAnsi="Times New Roman" w:cs="Times New Roman"/>
              </w:rPr>
              <w:pPrChange w:id="355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1FF180" w14:textId="403449BD" w:rsidR="00D93FCC" w:rsidDel="003C19C7" w:rsidRDefault="00D93FCC">
            <w:pPr>
              <w:rPr>
                <w:del w:id="35545" w:author="瑋婷 徐" w:date="2025-01-03T17:04:00Z" w16du:dateUtc="2025-01-03T09:04:00Z"/>
                <w:rFonts w:ascii="Times New Roman" w:eastAsia="標楷體" w:hAnsi="Times New Roman" w:cs="Times New Roman"/>
              </w:rPr>
              <w:pPrChange w:id="3554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B809051" w14:textId="30FDB1E0" w:rsidR="00D93FCC" w:rsidDel="003C19C7" w:rsidRDefault="00D93FCC">
            <w:pPr>
              <w:rPr>
                <w:del w:id="35547" w:author="瑋婷 徐" w:date="2025-01-03T17:04:00Z" w16du:dateUtc="2025-01-03T09:04:00Z"/>
                <w:rFonts w:ascii="Times New Roman" w:eastAsia="標楷體" w:hAnsi="Times New Roman" w:cs="Times New Roman"/>
              </w:rPr>
              <w:pPrChange w:id="3554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E2D64F1" w14:textId="0F9DAC87" w:rsidR="00D93FCC" w:rsidDel="003C19C7" w:rsidRDefault="00D93FCC">
            <w:pPr>
              <w:rPr>
                <w:del w:id="35549" w:author="瑋婷 徐" w:date="2025-01-03T17:04:00Z" w16du:dateUtc="2025-01-03T09:04:00Z"/>
                <w:rFonts w:ascii="Times New Roman" w:eastAsia="標楷體" w:hAnsi="Times New Roman" w:cs="Times New Roman"/>
              </w:rPr>
              <w:pPrChange w:id="3555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E865295" w14:textId="2EF07BD4" w:rsidR="00D93FCC" w:rsidDel="003C19C7" w:rsidRDefault="00D93FCC">
            <w:pPr>
              <w:rPr>
                <w:del w:id="35551" w:author="瑋婷 徐" w:date="2025-01-03T17:04:00Z" w16du:dateUtc="2025-01-03T09:04:00Z"/>
                <w:rFonts w:ascii="Times New Roman" w:eastAsia="標楷體" w:hAnsi="Times New Roman" w:cs="Times New Roman"/>
              </w:rPr>
              <w:pPrChange w:id="3555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21B0096" w14:textId="5ACB441D" w:rsidR="00D93FCC" w:rsidDel="003C19C7" w:rsidRDefault="00D93FCC">
            <w:pPr>
              <w:rPr>
                <w:del w:id="35553" w:author="瑋婷 徐" w:date="2025-01-03T17:04:00Z" w16du:dateUtc="2025-01-03T09:04:00Z"/>
                <w:rFonts w:ascii="Times New Roman" w:eastAsia="標楷體" w:hAnsi="Times New Roman" w:cs="Times New Roman"/>
              </w:rPr>
              <w:pPrChange w:id="35554"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50F2480B" w14:textId="4300ED0B" w:rsidR="00D93FCC" w:rsidDel="003C19C7" w:rsidRDefault="00D93FCC">
            <w:pPr>
              <w:rPr>
                <w:del w:id="35555" w:author="瑋婷 徐" w:date="2025-01-03T17:04:00Z" w16du:dateUtc="2025-01-03T09:04:00Z"/>
                <w:rFonts w:ascii="Times New Roman" w:eastAsia="標楷體" w:hAnsi="Times New Roman" w:cs="Times New Roman"/>
              </w:rPr>
              <w:pPrChange w:id="3555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79C2A7C2" w14:textId="1592970A" w:rsidR="00D93FCC" w:rsidDel="003C19C7" w:rsidRDefault="00D93FCC">
            <w:pPr>
              <w:rPr>
                <w:del w:id="35557" w:author="瑋婷 徐" w:date="2025-01-03T17:04:00Z" w16du:dateUtc="2025-01-03T09:04:00Z"/>
                <w:rFonts w:ascii="Times New Roman" w:eastAsia="標楷體" w:hAnsi="Times New Roman" w:cs="Times New Roman"/>
              </w:rPr>
              <w:pPrChange w:id="35558" w:author="瑋婷 徐" w:date="2025-01-03T17:04:00Z" w16du:dateUtc="2025-01-03T09:04:00Z">
                <w:pPr>
                  <w:spacing w:line="276" w:lineRule="auto"/>
                  <w:jc w:val="center"/>
                </w:pPr>
              </w:pPrChange>
            </w:pPr>
          </w:p>
        </w:tc>
      </w:tr>
      <w:tr w:rsidR="00000000" w:rsidDel="003C19C7" w14:paraId="3F807AC4" w14:textId="49D8988A" w:rsidTr="002B07B0">
        <w:trPr>
          <w:cantSplit/>
          <w:jc w:val="center"/>
          <w:del w:id="3555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DF6E815" w14:textId="4890B14F" w:rsidR="00D93FCC" w:rsidDel="003C19C7" w:rsidRDefault="002435EC">
            <w:pPr>
              <w:rPr>
                <w:del w:id="35560" w:author="瑋婷 徐" w:date="2025-01-03T17:04:00Z" w16du:dateUtc="2025-01-03T09:04:00Z"/>
                <w:rFonts w:ascii="Times New Roman" w:eastAsia="標楷體" w:hAnsi="Times New Roman" w:cs="Times New Roman"/>
              </w:rPr>
              <w:pPrChange w:id="35561" w:author="瑋婷 徐" w:date="2025-01-03T17:04:00Z" w16du:dateUtc="2025-01-03T09:04:00Z">
                <w:pPr>
                  <w:spacing w:line="276" w:lineRule="auto"/>
                </w:pPr>
              </w:pPrChange>
            </w:pPr>
            <w:del w:id="35562" w:author="瑋婷 徐" w:date="2025-01-03T17:04:00Z" w16du:dateUtc="2025-01-03T09:04:00Z">
              <w:r w:rsidDel="003C19C7">
                <w:rPr>
                  <w:rFonts w:ascii="Times New Roman" w:eastAsia="標楷體" w:hAnsi="Times New Roman" w:cs="Times New Roman"/>
                  <w:color w:val="000000"/>
                </w:rPr>
                <w:delText>黃胸藪眉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24324273" w14:textId="7733F7CE" w:rsidR="00D93FCC" w:rsidDel="003C19C7" w:rsidRDefault="002435EC">
            <w:pPr>
              <w:rPr>
                <w:del w:id="35563" w:author="瑋婷 徐" w:date="2025-01-03T17:04:00Z" w16du:dateUtc="2025-01-03T09:04:00Z"/>
                <w:rFonts w:ascii="Times New Roman" w:eastAsia="標楷體" w:hAnsi="Times New Roman" w:cs="Times New Roman"/>
                <w:i/>
              </w:rPr>
              <w:pPrChange w:id="35564" w:author="瑋婷 徐" w:date="2025-01-03T17:04:00Z" w16du:dateUtc="2025-01-03T09:04:00Z">
                <w:pPr>
                  <w:spacing w:line="276" w:lineRule="auto"/>
                </w:pPr>
              </w:pPrChange>
            </w:pPr>
            <w:del w:id="35565" w:author="瑋婷 徐" w:date="2025-01-03T17:04:00Z" w16du:dateUtc="2025-01-03T09:04:00Z">
              <w:r w:rsidDel="003C19C7">
                <w:rPr>
                  <w:rFonts w:ascii="Times New Roman" w:eastAsia="標楷體" w:hAnsi="Times New Roman" w:cs="Times New Roman"/>
                  <w:i/>
                  <w:iCs/>
                  <w:color w:val="000000"/>
                </w:rPr>
                <w:delText>Liocichla steerii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372C00EE" w14:textId="381B6797" w:rsidR="00D93FCC" w:rsidDel="003C19C7" w:rsidRDefault="002435EC">
            <w:pPr>
              <w:rPr>
                <w:del w:id="35566" w:author="瑋婷 徐" w:date="2025-01-03T17:04:00Z" w16du:dateUtc="2025-01-03T09:04:00Z"/>
                <w:rFonts w:ascii="Times New Roman" w:eastAsia="標楷體" w:hAnsi="Times New Roman" w:cs="Times New Roman"/>
              </w:rPr>
              <w:pPrChange w:id="35567" w:author="瑋婷 徐" w:date="2025-01-03T17:04:00Z" w16du:dateUtc="2025-01-03T09:04:00Z">
                <w:pPr>
                  <w:spacing w:line="276" w:lineRule="auto"/>
                  <w:jc w:val="center"/>
                </w:pPr>
              </w:pPrChange>
            </w:pPr>
            <w:del w:id="35568"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2E2C8B6B" w14:textId="0E61EF37" w:rsidR="00D93FCC" w:rsidDel="003C19C7" w:rsidRDefault="00D93FCC">
            <w:pPr>
              <w:rPr>
                <w:del w:id="35569" w:author="瑋婷 徐" w:date="2025-01-03T17:04:00Z" w16du:dateUtc="2025-01-03T09:04:00Z"/>
                <w:rFonts w:ascii="Times New Roman" w:eastAsia="標楷體" w:hAnsi="Times New Roman" w:cs="Times New Roman"/>
              </w:rPr>
              <w:pPrChange w:id="3557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7DED635B" w14:textId="5E22BEE9" w:rsidR="00D93FCC" w:rsidDel="003C19C7" w:rsidRDefault="00D93FCC">
            <w:pPr>
              <w:rPr>
                <w:del w:id="35571" w:author="瑋婷 徐" w:date="2025-01-03T17:04:00Z" w16du:dateUtc="2025-01-03T09:04:00Z"/>
                <w:rFonts w:ascii="Times New Roman" w:eastAsia="標楷體" w:hAnsi="Times New Roman" w:cs="Times New Roman"/>
              </w:rPr>
              <w:pPrChange w:id="3557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70991F2" w14:textId="7602D7BE" w:rsidR="00D93FCC" w:rsidDel="003C19C7" w:rsidRDefault="00D93FCC">
            <w:pPr>
              <w:rPr>
                <w:del w:id="35573" w:author="瑋婷 徐" w:date="2025-01-03T17:04:00Z" w16du:dateUtc="2025-01-03T09:04:00Z"/>
                <w:rFonts w:ascii="Times New Roman" w:eastAsia="標楷體" w:hAnsi="Times New Roman" w:cs="Times New Roman"/>
              </w:rPr>
              <w:pPrChange w:id="3557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530BC5D" w14:textId="661B91D3" w:rsidR="00D93FCC" w:rsidDel="003C19C7" w:rsidRDefault="00D93FCC">
            <w:pPr>
              <w:rPr>
                <w:del w:id="35575" w:author="瑋婷 徐" w:date="2025-01-03T17:04:00Z" w16du:dateUtc="2025-01-03T09:04:00Z"/>
                <w:rFonts w:ascii="Times New Roman" w:eastAsia="標楷體" w:hAnsi="Times New Roman" w:cs="Times New Roman"/>
              </w:rPr>
              <w:pPrChange w:id="3557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9B7389E" w14:textId="4E6663C8" w:rsidR="00D93FCC" w:rsidDel="003C19C7" w:rsidRDefault="002435EC">
            <w:pPr>
              <w:rPr>
                <w:del w:id="35577" w:author="瑋婷 徐" w:date="2025-01-03T17:04:00Z" w16du:dateUtc="2025-01-03T09:04:00Z"/>
                <w:rFonts w:ascii="Times New Roman" w:eastAsia="標楷體" w:hAnsi="Times New Roman" w:cs="Times New Roman"/>
              </w:rPr>
              <w:pPrChange w:id="35578" w:author="瑋婷 徐" w:date="2025-01-03T17:04:00Z" w16du:dateUtc="2025-01-03T09:04:00Z">
                <w:pPr>
                  <w:spacing w:line="276" w:lineRule="auto"/>
                  <w:jc w:val="center"/>
                </w:pPr>
              </w:pPrChange>
            </w:pPr>
            <w:del w:id="3557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2503D067" w14:textId="58ED0C71" w:rsidR="00D93FCC" w:rsidDel="003C19C7" w:rsidRDefault="002435EC">
            <w:pPr>
              <w:rPr>
                <w:del w:id="35580" w:author="瑋婷 徐" w:date="2025-01-03T17:04:00Z" w16du:dateUtc="2025-01-03T09:04:00Z"/>
                <w:rFonts w:ascii="Times New Roman" w:eastAsia="標楷體" w:hAnsi="Times New Roman" w:cs="Times New Roman"/>
              </w:rPr>
              <w:pPrChange w:id="35581" w:author="瑋婷 徐" w:date="2025-01-03T17:04:00Z" w16du:dateUtc="2025-01-03T09:04:00Z">
                <w:pPr>
                  <w:spacing w:line="276" w:lineRule="auto"/>
                  <w:jc w:val="center"/>
                </w:pPr>
              </w:pPrChange>
            </w:pPr>
            <w:del w:id="35582" w:author="瑋婷 徐" w:date="2025-01-03T17:04:00Z" w16du:dateUtc="2025-01-03T09:04:00Z">
              <w:r w:rsidDel="003C19C7">
                <w:rPr>
                  <w:rFonts w:ascii="Times New Roman" w:eastAsia="標楷體" w:hAnsi="Times New Roman" w:cs="Times New Roman"/>
                  <w:color w:val="000000"/>
                </w:rPr>
                <w:delText>*</w:delText>
              </w:r>
            </w:del>
          </w:p>
        </w:tc>
        <w:tc>
          <w:tcPr>
            <w:tcW w:w="260" w:type="dxa"/>
            <w:tcBorders>
              <w:top w:val="single" w:sz="4" w:space="0" w:color="000000"/>
              <w:bottom w:val="single" w:sz="4" w:space="0" w:color="000000"/>
            </w:tcBorders>
            <w:shd w:val="clear" w:color="auto" w:fill="FFFFFF"/>
            <w:vAlign w:val="center"/>
          </w:tcPr>
          <w:p w14:paraId="1E5ED271" w14:textId="19034111" w:rsidR="00D93FCC" w:rsidDel="003C19C7" w:rsidRDefault="00D93FCC">
            <w:pPr>
              <w:rPr>
                <w:del w:id="35583" w:author="瑋婷 徐" w:date="2025-01-03T17:04:00Z" w16du:dateUtc="2025-01-03T09:04:00Z"/>
                <w:rFonts w:ascii="Times New Roman" w:eastAsia="標楷體" w:hAnsi="Times New Roman" w:cs="Times New Roman"/>
              </w:rPr>
              <w:pPrChange w:id="3558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6BBF66B" w14:textId="2CE3DFE0" w:rsidR="00D93FCC" w:rsidDel="003C19C7" w:rsidRDefault="00D93FCC">
            <w:pPr>
              <w:rPr>
                <w:del w:id="35585" w:author="瑋婷 徐" w:date="2025-01-03T17:04:00Z" w16du:dateUtc="2025-01-03T09:04:00Z"/>
                <w:rFonts w:ascii="Times New Roman" w:eastAsia="標楷體" w:hAnsi="Times New Roman" w:cs="Times New Roman"/>
              </w:rPr>
              <w:pPrChange w:id="355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E937A4" w14:textId="3810E04B" w:rsidR="00D93FCC" w:rsidDel="003C19C7" w:rsidRDefault="002435EC">
            <w:pPr>
              <w:rPr>
                <w:del w:id="35587" w:author="瑋婷 徐" w:date="2025-01-03T17:04:00Z" w16du:dateUtc="2025-01-03T09:04:00Z"/>
                <w:rFonts w:ascii="Times New Roman" w:eastAsia="標楷體" w:hAnsi="Times New Roman" w:cs="Times New Roman"/>
              </w:rPr>
              <w:pPrChange w:id="35588" w:author="瑋婷 徐" w:date="2025-01-03T17:04:00Z" w16du:dateUtc="2025-01-03T09:04:00Z">
                <w:pPr>
                  <w:spacing w:line="276" w:lineRule="auto"/>
                  <w:jc w:val="center"/>
                </w:pPr>
              </w:pPrChange>
            </w:pPr>
            <w:del w:id="355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5088771" w14:textId="2186D0E8" w:rsidR="00D93FCC" w:rsidDel="003C19C7" w:rsidRDefault="002435EC">
            <w:pPr>
              <w:rPr>
                <w:del w:id="35590" w:author="瑋婷 徐" w:date="2025-01-03T17:04:00Z" w16du:dateUtc="2025-01-03T09:04:00Z"/>
                <w:rFonts w:ascii="Times New Roman" w:eastAsia="標楷體" w:hAnsi="Times New Roman" w:cs="Times New Roman"/>
              </w:rPr>
              <w:pPrChange w:id="35591" w:author="瑋婷 徐" w:date="2025-01-03T17:04:00Z" w16du:dateUtc="2025-01-03T09:04:00Z">
                <w:pPr>
                  <w:spacing w:line="276" w:lineRule="auto"/>
                  <w:jc w:val="center"/>
                </w:pPr>
              </w:pPrChange>
            </w:pPr>
            <w:del w:id="35592"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3340AD01" w14:textId="14A04AF1" w:rsidR="00D93FCC" w:rsidDel="003C19C7" w:rsidRDefault="002435EC">
            <w:pPr>
              <w:rPr>
                <w:del w:id="35593" w:author="瑋婷 徐" w:date="2025-01-03T17:04:00Z" w16du:dateUtc="2025-01-03T09:04:00Z"/>
                <w:rFonts w:ascii="Times New Roman" w:eastAsia="標楷體" w:hAnsi="Times New Roman" w:cs="Times New Roman"/>
              </w:rPr>
              <w:pPrChange w:id="35594" w:author="瑋婷 徐" w:date="2025-01-03T17:04:00Z" w16du:dateUtc="2025-01-03T09:04:00Z">
                <w:pPr>
                  <w:spacing w:line="276" w:lineRule="auto"/>
                  <w:jc w:val="center"/>
                </w:pPr>
              </w:pPrChange>
            </w:pPr>
            <w:del w:id="3559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339C69F" w14:textId="78C7AB29" w:rsidR="00D93FCC" w:rsidDel="003C19C7" w:rsidRDefault="002435EC">
            <w:pPr>
              <w:rPr>
                <w:del w:id="35596" w:author="瑋婷 徐" w:date="2025-01-03T17:04:00Z" w16du:dateUtc="2025-01-03T09:04:00Z"/>
                <w:rFonts w:ascii="Times New Roman" w:eastAsia="標楷體" w:hAnsi="Times New Roman" w:cs="Times New Roman"/>
              </w:rPr>
              <w:pPrChange w:id="35597" w:author="瑋婷 徐" w:date="2025-01-03T17:04:00Z" w16du:dateUtc="2025-01-03T09:04:00Z">
                <w:pPr>
                  <w:spacing w:line="276" w:lineRule="auto"/>
                  <w:jc w:val="center"/>
                </w:pPr>
              </w:pPrChange>
            </w:pPr>
            <w:del w:id="3559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A8591A2" w14:textId="1B1FC97D" w:rsidR="00D93FCC" w:rsidDel="003C19C7" w:rsidRDefault="002435EC">
            <w:pPr>
              <w:rPr>
                <w:del w:id="35599" w:author="瑋婷 徐" w:date="2025-01-03T17:04:00Z" w16du:dateUtc="2025-01-03T09:04:00Z"/>
                <w:rFonts w:ascii="Times New Roman" w:eastAsia="標楷體" w:hAnsi="Times New Roman" w:cs="Times New Roman"/>
              </w:rPr>
              <w:pPrChange w:id="35600" w:author="瑋婷 徐" w:date="2025-01-03T17:04:00Z" w16du:dateUtc="2025-01-03T09:04:00Z">
                <w:pPr>
                  <w:spacing w:line="276" w:lineRule="auto"/>
                  <w:jc w:val="center"/>
                </w:pPr>
              </w:pPrChange>
            </w:pPr>
            <w:del w:id="356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130E5D2" w14:textId="5A7E3AAE" w:rsidR="00D93FCC" w:rsidDel="003C19C7" w:rsidRDefault="002435EC">
            <w:pPr>
              <w:rPr>
                <w:del w:id="35602" w:author="瑋婷 徐" w:date="2025-01-03T17:04:00Z" w16du:dateUtc="2025-01-03T09:04:00Z"/>
                <w:rFonts w:ascii="Times New Roman" w:eastAsia="標楷體" w:hAnsi="Times New Roman" w:cs="Times New Roman"/>
              </w:rPr>
              <w:pPrChange w:id="35603" w:author="瑋婷 徐" w:date="2025-01-03T17:04:00Z" w16du:dateUtc="2025-01-03T09:04:00Z">
                <w:pPr>
                  <w:spacing w:line="276" w:lineRule="auto"/>
                  <w:jc w:val="center"/>
                </w:pPr>
              </w:pPrChange>
            </w:pPr>
            <w:del w:id="3560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BED6754" w14:textId="4300CAE3" w:rsidR="00D93FCC" w:rsidDel="003C19C7" w:rsidRDefault="002435EC">
            <w:pPr>
              <w:rPr>
                <w:del w:id="35605" w:author="瑋婷 徐" w:date="2025-01-03T17:04:00Z" w16du:dateUtc="2025-01-03T09:04:00Z"/>
                <w:rFonts w:ascii="Times New Roman" w:eastAsia="標楷體" w:hAnsi="Times New Roman" w:cs="Times New Roman"/>
              </w:rPr>
              <w:pPrChange w:id="35606" w:author="瑋婷 徐" w:date="2025-01-03T17:04:00Z" w16du:dateUtc="2025-01-03T09:04:00Z">
                <w:pPr>
                  <w:spacing w:line="276" w:lineRule="auto"/>
                  <w:jc w:val="center"/>
                </w:pPr>
              </w:pPrChange>
            </w:pPr>
            <w:del w:id="3560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DA1EAA5" w14:textId="562FE961" w:rsidR="00D93FCC" w:rsidDel="003C19C7" w:rsidRDefault="002435EC">
            <w:pPr>
              <w:rPr>
                <w:del w:id="35608" w:author="瑋婷 徐" w:date="2025-01-03T17:04:00Z" w16du:dateUtc="2025-01-03T09:04:00Z"/>
                <w:rFonts w:ascii="Times New Roman" w:eastAsia="標楷體" w:hAnsi="Times New Roman" w:cs="Times New Roman"/>
              </w:rPr>
              <w:pPrChange w:id="35609" w:author="瑋婷 徐" w:date="2025-01-03T17:04:00Z" w16du:dateUtc="2025-01-03T09:04:00Z">
                <w:pPr>
                  <w:spacing w:line="276" w:lineRule="auto"/>
                  <w:jc w:val="center"/>
                </w:pPr>
              </w:pPrChange>
            </w:pPr>
            <w:del w:id="356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7B3696D" w14:textId="07190C5A" w:rsidR="00D93FCC" w:rsidDel="003C19C7" w:rsidRDefault="00D93FCC">
            <w:pPr>
              <w:rPr>
                <w:del w:id="35611" w:author="瑋婷 徐" w:date="2025-01-03T17:04:00Z" w16du:dateUtc="2025-01-03T09:04:00Z"/>
                <w:rFonts w:ascii="Times New Roman" w:eastAsia="標楷體" w:hAnsi="Times New Roman" w:cs="Times New Roman"/>
              </w:rPr>
              <w:pPrChange w:id="356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E037E3" w14:textId="5C0C3C58" w:rsidR="00D93FCC" w:rsidDel="003C19C7" w:rsidRDefault="002435EC">
            <w:pPr>
              <w:rPr>
                <w:del w:id="35613" w:author="瑋婷 徐" w:date="2025-01-03T17:04:00Z" w16du:dateUtc="2025-01-03T09:04:00Z"/>
                <w:rFonts w:ascii="Times New Roman" w:eastAsia="標楷體" w:hAnsi="Times New Roman" w:cs="Times New Roman"/>
              </w:rPr>
              <w:pPrChange w:id="35614" w:author="瑋婷 徐" w:date="2025-01-03T17:04:00Z" w16du:dateUtc="2025-01-03T09:04:00Z">
                <w:pPr>
                  <w:spacing w:line="276" w:lineRule="auto"/>
                  <w:jc w:val="center"/>
                </w:pPr>
              </w:pPrChange>
            </w:pPr>
            <w:del w:id="356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CCEFA2" w14:textId="5C73DF8C" w:rsidR="00D93FCC" w:rsidDel="003C19C7" w:rsidRDefault="00D93FCC">
            <w:pPr>
              <w:rPr>
                <w:del w:id="35616" w:author="瑋婷 徐" w:date="2025-01-03T17:04:00Z" w16du:dateUtc="2025-01-03T09:04:00Z"/>
                <w:rFonts w:ascii="Times New Roman" w:eastAsia="標楷體" w:hAnsi="Times New Roman" w:cs="Times New Roman"/>
              </w:rPr>
              <w:pPrChange w:id="3561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D11F078" w14:textId="01D40531" w:rsidR="00D93FCC" w:rsidDel="003C19C7" w:rsidRDefault="002435EC">
            <w:pPr>
              <w:rPr>
                <w:del w:id="35618" w:author="瑋婷 徐" w:date="2025-01-03T17:04:00Z" w16du:dateUtc="2025-01-03T09:04:00Z"/>
                <w:rFonts w:ascii="Times New Roman" w:eastAsia="標楷體" w:hAnsi="Times New Roman" w:cs="Times New Roman"/>
              </w:rPr>
              <w:pPrChange w:id="35619" w:author="瑋婷 徐" w:date="2025-01-03T17:04:00Z" w16du:dateUtc="2025-01-03T09:04:00Z">
                <w:pPr>
                  <w:spacing w:line="276" w:lineRule="auto"/>
                  <w:jc w:val="center"/>
                </w:pPr>
              </w:pPrChange>
            </w:pPr>
            <w:del w:id="3562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4430489" w14:textId="1CF983AB" w:rsidR="00D93FCC" w:rsidDel="003C19C7" w:rsidRDefault="002435EC">
            <w:pPr>
              <w:rPr>
                <w:del w:id="35621" w:author="瑋婷 徐" w:date="2025-01-03T17:04:00Z" w16du:dateUtc="2025-01-03T09:04:00Z"/>
                <w:rFonts w:ascii="Times New Roman" w:eastAsia="標楷體" w:hAnsi="Times New Roman" w:cs="Times New Roman"/>
              </w:rPr>
              <w:pPrChange w:id="35622" w:author="瑋婷 徐" w:date="2025-01-03T17:04:00Z" w16du:dateUtc="2025-01-03T09:04:00Z">
                <w:pPr>
                  <w:spacing w:line="276" w:lineRule="auto"/>
                  <w:jc w:val="center"/>
                </w:pPr>
              </w:pPrChange>
            </w:pPr>
            <w:del w:id="3562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5A11C68C" w14:textId="2B3CFA7C" w:rsidR="00D93FCC" w:rsidDel="003C19C7" w:rsidRDefault="00D93FCC">
            <w:pPr>
              <w:rPr>
                <w:del w:id="35624" w:author="瑋婷 徐" w:date="2025-01-03T17:04:00Z" w16du:dateUtc="2025-01-03T09:04:00Z"/>
                <w:rFonts w:ascii="Times New Roman" w:eastAsia="標楷體" w:hAnsi="Times New Roman" w:cs="Times New Roman"/>
              </w:rPr>
              <w:pPrChange w:id="3562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6FACD56" w14:textId="195264D3" w:rsidR="00D93FCC" w:rsidDel="003C19C7" w:rsidRDefault="002435EC">
            <w:pPr>
              <w:rPr>
                <w:del w:id="35626" w:author="瑋婷 徐" w:date="2025-01-03T17:04:00Z" w16du:dateUtc="2025-01-03T09:04:00Z"/>
                <w:rFonts w:ascii="Times New Roman" w:eastAsia="標楷體" w:hAnsi="Times New Roman" w:cs="Times New Roman"/>
              </w:rPr>
              <w:pPrChange w:id="35627" w:author="瑋婷 徐" w:date="2025-01-03T17:04:00Z" w16du:dateUtc="2025-01-03T09:04:00Z">
                <w:pPr>
                  <w:spacing w:line="276" w:lineRule="auto"/>
                  <w:jc w:val="center"/>
                </w:pPr>
              </w:pPrChange>
            </w:pPr>
            <w:del w:id="35628"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0EA44C57" w14:textId="6445BED5" w:rsidR="00D93FCC" w:rsidDel="003C19C7" w:rsidRDefault="002435EC">
            <w:pPr>
              <w:rPr>
                <w:del w:id="35629" w:author="瑋婷 徐" w:date="2025-01-03T17:04:00Z" w16du:dateUtc="2025-01-03T09:04:00Z"/>
                <w:rFonts w:ascii="Times New Roman" w:eastAsia="標楷體" w:hAnsi="Times New Roman" w:cs="Times New Roman"/>
              </w:rPr>
              <w:pPrChange w:id="35630" w:author="瑋婷 徐" w:date="2025-01-03T17:04:00Z" w16du:dateUtc="2025-01-03T09:04:00Z">
                <w:pPr>
                  <w:spacing w:line="276" w:lineRule="auto"/>
                  <w:jc w:val="center"/>
                </w:pPr>
              </w:pPrChange>
            </w:pPr>
            <w:del w:id="356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0114EE4" w14:textId="62B6E8D0" w:rsidR="00D93FCC" w:rsidDel="003C19C7" w:rsidRDefault="00D93FCC">
            <w:pPr>
              <w:rPr>
                <w:del w:id="35632" w:author="瑋婷 徐" w:date="2025-01-03T17:04:00Z" w16du:dateUtc="2025-01-03T09:04:00Z"/>
                <w:rFonts w:ascii="Times New Roman" w:eastAsia="標楷體" w:hAnsi="Times New Roman" w:cs="Times New Roman"/>
              </w:rPr>
              <w:pPrChange w:id="3563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30C5DE4" w14:textId="1E0E61EF" w:rsidR="00D93FCC" w:rsidDel="003C19C7" w:rsidRDefault="00D93FCC">
            <w:pPr>
              <w:rPr>
                <w:del w:id="35634" w:author="瑋婷 徐" w:date="2025-01-03T17:04:00Z" w16du:dateUtc="2025-01-03T09:04:00Z"/>
                <w:rFonts w:ascii="Times New Roman" w:eastAsia="標楷體" w:hAnsi="Times New Roman" w:cs="Times New Roman"/>
              </w:rPr>
              <w:pPrChange w:id="356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7ABE3B" w14:textId="28CFD6A8" w:rsidR="00D93FCC" w:rsidDel="003C19C7" w:rsidRDefault="00D93FCC">
            <w:pPr>
              <w:rPr>
                <w:del w:id="35636" w:author="瑋婷 徐" w:date="2025-01-03T17:04:00Z" w16du:dateUtc="2025-01-03T09:04:00Z"/>
                <w:rFonts w:ascii="Times New Roman" w:eastAsia="標楷體" w:hAnsi="Times New Roman" w:cs="Times New Roman"/>
              </w:rPr>
              <w:pPrChange w:id="356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BE0C570" w14:textId="40800E2C" w:rsidR="00D93FCC" w:rsidDel="003C19C7" w:rsidRDefault="002435EC">
            <w:pPr>
              <w:rPr>
                <w:del w:id="35638" w:author="瑋婷 徐" w:date="2025-01-03T17:04:00Z" w16du:dateUtc="2025-01-03T09:04:00Z"/>
                <w:rFonts w:ascii="Times New Roman" w:eastAsia="標楷體" w:hAnsi="Times New Roman" w:cs="Times New Roman"/>
              </w:rPr>
              <w:pPrChange w:id="35639" w:author="瑋婷 徐" w:date="2025-01-03T17:04:00Z" w16du:dateUtc="2025-01-03T09:04:00Z">
                <w:pPr>
                  <w:spacing w:line="276" w:lineRule="auto"/>
                  <w:jc w:val="center"/>
                </w:pPr>
              </w:pPrChange>
            </w:pPr>
            <w:del w:id="3564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90311A9" w14:textId="0BAC73E5" w:rsidR="00D93FCC" w:rsidDel="003C19C7" w:rsidRDefault="00D93FCC">
            <w:pPr>
              <w:rPr>
                <w:del w:id="35641" w:author="瑋婷 徐" w:date="2025-01-03T17:04:00Z" w16du:dateUtc="2025-01-03T09:04:00Z"/>
                <w:rFonts w:ascii="Times New Roman" w:eastAsia="標楷體" w:hAnsi="Times New Roman" w:cs="Times New Roman"/>
              </w:rPr>
              <w:pPrChange w:id="3564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25C94E2C" w14:textId="71E6DDB9" w:rsidR="00D93FCC" w:rsidDel="003C19C7" w:rsidRDefault="00D93FCC">
            <w:pPr>
              <w:rPr>
                <w:del w:id="35643" w:author="瑋婷 徐" w:date="2025-01-03T17:04:00Z" w16du:dateUtc="2025-01-03T09:04:00Z"/>
                <w:rFonts w:ascii="Times New Roman" w:eastAsia="標楷體" w:hAnsi="Times New Roman" w:cs="Times New Roman"/>
              </w:rPr>
              <w:pPrChange w:id="3564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6C8B64B" w14:textId="40D4F1A0" w:rsidR="00D93FCC" w:rsidDel="003C19C7" w:rsidRDefault="00D93FCC">
            <w:pPr>
              <w:rPr>
                <w:del w:id="35645" w:author="瑋婷 徐" w:date="2025-01-03T17:04:00Z" w16du:dateUtc="2025-01-03T09:04:00Z"/>
                <w:rFonts w:ascii="Times New Roman" w:eastAsia="標楷體" w:hAnsi="Times New Roman" w:cs="Times New Roman"/>
              </w:rPr>
              <w:pPrChange w:id="3564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D061996" w14:textId="5B982EAD" w:rsidR="00D93FCC" w:rsidDel="003C19C7" w:rsidRDefault="002435EC">
            <w:pPr>
              <w:rPr>
                <w:del w:id="35647" w:author="瑋婷 徐" w:date="2025-01-03T17:04:00Z" w16du:dateUtc="2025-01-03T09:04:00Z"/>
                <w:rFonts w:ascii="Times New Roman" w:eastAsia="標楷體" w:hAnsi="Times New Roman" w:cs="Times New Roman"/>
              </w:rPr>
              <w:pPrChange w:id="35648" w:author="瑋婷 徐" w:date="2025-01-03T17:04:00Z" w16du:dateUtc="2025-01-03T09:04:00Z">
                <w:pPr>
                  <w:spacing w:line="276" w:lineRule="auto"/>
                  <w:jc w:val="center"/>
                </w:pPr>
              </w:pPrChange>
            </w:pPr>
            <w:del w:id="35649"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7E106E20" w14:textId="78438C1E" w:rsidR="00D93FCC" w:rsidDel="003C19C7" w:rsidRDefault="00D93FCC">
            <w:pPr>
              <w:rPr>
                <w:del w:id="35650" w:author="瑋婷 徐" w:date="2025-01-03T17:04:00Z" w16du:dateUtc="2025-01-03T09:04:00Z"/>
                <w:rFonts w:ascii="Times New Roman" w:eastAsia="標楷體" w:hAnsi="Times New Roman" w:cs="Times New Roman"/>
              </w:rPr>
              <w:pPrChange w:id="3565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575DAB46" w14:textId="526362F8" w:rsidR="00D93FCC" w:rsidDel="003C19C7" w:rsidRDefault="00D93FCC">
            <w:pPr>
              <w:rPr>
                <w:del w:id="35652" w:author="瑋婷 徐" w:date="2025-01-03T17:04:00Z" w16du:dateUtc="2025-01-03T09:04:00Z"/>
                <w:rFonts w:ascii="Times New Roman" w:eastAsia="標楷體" w:hAnsi="Times New Roman" w:cs="Times New Roman"/>
              </w:rPr>
              <w:pPrChange w:id="35653" w:author="瑋婷 徐" w:date="2025-01-03T17:04:00Z" w16du:dateUtc="2025-01-03T09:04:00Z">
                <w:pPr>
                  <w:spacing w:line="276" w:lineRule="auto"/>
                  <w:jc w:val="center"/>
                </w:pPr>
              </w:pPrChange>
            </w:pPr>
          </w:p>
        </w:tc>
      </w:tr>
      <w:tr w:rsidR="00000000" w:rsidDel="003C19C7" w14:paraId="71199F58" w14:textId="64471B60" w:rsidTr="002B07B0">
        <w:trPr>
          <w:cantSplit/>
          <w:jc w:val="center"/>
          <w:del w:id="3565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EF27EFB" w14:textId="7990DE13" w:rsidR="00D93FCC" w:rsidDel="003C19C7" w:rsidRDefault="002435EC">
            <w:pPr>
              <w:rPr>
                <w:del w:id="35655" w:author="瑋婷 徐" w:date="2025-01-03T17:04:00Z" w16du:dateUtc="2025-01-03T09:04:00Z"/>
                <w:rFonts w:ascii="Times New Roman" w:eastAsia="標楷體" w:hAnsi="Times New Roman" w:cs="Times New Roman"/>
              </w:rPr>
              <w:pPrChange w:id="35656" w:author="瑋婷 徐" w:date="2025-01-03T17:04:00Z" w16du:dateUtc="2025-01-03T09:04:00Z">
                <w:pPr>
                  <w:spacing w:line="276" w:lineRule="auto"/>
                </w:pPr>
              </w:pPrChange>
            </w:pPr>
            <w:del w:id="35657" w:author="瑋婷 徐" w:date="2025-01-03T17:04:00Z" w16du:dateUtc="2025-01-03T09:04:00Z">
              <w:r w:rsidDel="003C19C7">
                <w:rPr>
                  <w:rFonts w:ascii="Times New Roman" w:eastAsia="標楷體" w:hAnsi="Times New Roman" w:cs="Times New Roman"/>
                  <w:color w:val="000000"/>
                </w:rPr>
                <w:delText>臺灣畫眉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77FE2B7C" w14:textId="51CFAA96" w:rsidR="00D93FCC" w:rsidDel="003C19C7" w:rsidRDefault="002435EC">
            <w:pPr>
              <w:rPr>
                <w:del w:id="35658" w:author="瑋婷 徐" w:date="2025-01-03T17:04:00Z" w16du:dateUtc="2025-01-03T09:04:00Z"/>
                <w:rFonts w:ascii="Times New Roman" w:eastAsia="標楷體" w:hAnsi="Times New Roman" w:cs="Times New Roman"/>
                <w:i/>
              </w:rPr>
              <w:pPrChange w:id="35659" w:author="瑋婷 徐" w:date="2025-01-03T17:04:00Z" w16du:dateUtc="2025-01-03T09:04:00Z">
                <w:pPr>
                  <w:spacing w:line="276" w:lineRule="auto"/>
                </w:pPr>
              </w:pPrChange>
            </w:pPr>
            <w:del w:id="35660" w:author="瑋婷 徐" w:date="2025-01-03T17:04:00Z" w16du:dateUtc="2025-01-03T09:04:00Z">
              <w:r w:rsidDel="003C19C7">
                <w:rPr>
                  <w:rFonts w:ascii="Times New Roman" w:eastAsia="標楷體" w:hAnsi="Times New Roman" w:cs="Times New Roman"/>
                  <w:i/>
                  <w:iCs/>
                  <w:color w:val="000000"/>
                </w:rPr>
                <w:delText>Garrulax taewanus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6CD73F1D" w14:textId="26D02E3C" w:rsidR="00D93FCC" w:rsidDel="003C19C7" w:rsidRDefault="00D93FCC">
            <w:pPr>
              <w:rPr>
                <w:del w:id="35661" w:author="瑋婷 徐" w:date="2025-01-03T17:04:00Z" w16du:dateUtc="2025-01-03T09:04:00Z"/>
                <w:rFonts w:ascii="Times New Roman" w:eastAsia="標楷體" w:hAnsi="Times New Roman" w:cs="Times New Roman"/>
              </w:rPr>
              <w:pPrChange w:id="3566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89D1A2C" w14:textId="1B8A834C" w:rsidR="00D93FCC" w:rsidDel="003C19C7" w:rsidRDefault="00D93FCC">
            <w:pPr>
              <w:rPr>
                <w:del w:id="35663" w:author="瑋婷 徐" w:date="2025-01-03T17:04:00Z" w16du:dateUtc="2025-01-03T09:04:00Z"/>
                <w:rFonts w:ascii="Times New Roman" w:eastAsia="標楷體" w:hAnsi="Times New Roman" w:cs="Times New Roman"/>
              </w:rPr>
              <w:pPrChange w:id="3566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E01CD58" w14:textId="2BDBC9BC" w:rsidR="00D93FCC" w:rsidDel="003C19C7" w:rsidRDefault="00D93FCC">
            <w:pPr>
              <w:rPr>
                <w:del w:id="35665" w:author="瑋婷 徐" w:date="2025-01-03T17:04:00Z" w16du:dateUtc="2025-01-03T09:04:00Z"/>
                <w:rFonts w:ascii="Times New Roman" w:eastAsia="標楷體" w:hAnsi="Times New Roman" w:cs="Times New Roman"/>
              </w:rPr>
              <w:pPrChange w:id="3566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62F8E20" w14:textId="29D703F2" w:rsidR="00D93FCC" w:rsidDel="003C19C7" w:rsidRDefault="00D93FCC">
            <w:pPr>
              <w:rPr>
                <w:del w:id="35667" w:author="瑋婷 徐" w:date="2025-01-03T17:04:00Z" w16du:dateUtc="2025-01-03T09:04:00Z"/>
                <w:rFonts w:ascii="Times New Roman" w:eastAsia="標楷體" w:hAnsi="Times New Roman" w:cs="Times New Roman"/>
              </w:rPr>
              <w:pPrChange w:id="35668"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96C1D57" w14:textId="38BF1BCE" w:rsidR="00D93FCC" w:rsidDel="003C19C7" w:rsidRDefault="00D93FCC">
            <w:pPr>
              <w:rPr>
                <w:del w:id="35669" w:author="瑋婷 徐" w:date="2025-01-03T17:04:00Z" w16du:dateUtc="2025-01-03T09:04:00Z"/>
                <w:rFonts w:ascii="Times New Roman" w:eastAsia="標楷體" w:hAnsi="Times New Roman" w:cs="Times New Roman"/>
              </w:rPr>
              <w:pPrChange w:id="3567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3AE89E3" w14:textId="3D4EB7D2" w:rsidR="00D93FCC" w:rsidDel="003C19C7" w:rsidRDefault="002435EC">
            <w:pPr>
              <w:rPr>
                <w:del w:id="35671" w:author="瑋婷 徐" w:date="2025-01-03T17:04:00Z" w16du:dateUtc="2025-01-03T09:04:00Z"/>
                <w:rFonts w:ascii="Times New Roman" w:eastAsia="標楷體" w:hAnsi="Times New Roman" w:cs="Times New Roman"/>
              </w:rPr>
              <w:pPrChange w:id="35672" w:author="瑋婷 徐" w:date="2025-01-03T17:04:00Z" w16du:dateUtc="2025-01-03T09:04:00Z">
                <w:pPr>
                  <w:spacing w:line="276" w:lineRule="auto"/>
                  <w:jc w:val="center"/>
                </w:pPr>
              </w:pPrChange>
            </w:pPr>
            <w:del w:id="35673"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9ECD044" w14:textId="0FEEB7DA" w:rsidR="00D93FCC" w:rsidDel="003C19C7" w:rsidRDefault="00D93FCC">
            <w:pPr>
              <w:rPr>
                <w:del w:id="35674" w:author="瑋婷 徐" w:date="2025-01-03T17:04:00Z" w16du:dateUtc="2025-01-03T09:04:00Z"/>
                <w:rFonts w:ascii="Times New Roman" w:eastAsia="標楷體" w:hAnsi="Times New Roman" w:cs="Times New Roman"/>
              </w:rPr>
              <w:pPrChange w:id="35675"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CFE6B7C" w14:textId="540FE163" w:rsidR="00D93FCC" w:rsidDel="003C19C7" w:rsidRDefault="00D93FCC">
            <w:pPr>
              <w:rPr>
                <w:del w:id="35676" w:author="瑋婷 徐" w:date="2025-01-03T17:04:00Z" w16du:dateUtc="2025-01-03T09:04:00Z"/>
                <w:rFonts w:ascii="Times New Roman" w:eastAsia="標楷體" w:hAnsi="Times New Roman" w:cs="Times New Roman"/>
              </w:rPr>
              <w:pPrChange w:id="3567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76E6963" w14:textId="00467FD7" w:rsidR="00D93FCC" w:rsidDel="003C19C7" w:rsidRDefault="00D93FCC">
            <w:pPr>
              <w:rPr>
                <w:del w:id="35678" w:author="瑋婷 徐" w:date="2025-01-03T17:04:00Z" w16du:dateUtc="2025-01-03T09:04:00Z"/>
                <w:rFonts w:ascii="Times New Roman" w:eastAsia="標楷體" w:hAnsi="Times New Roman" w:cs="Times New Roman"/>
              </w:rPr>
              <w:pPrChange w:id="356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CDBFAC" w14:textId="2BA30BA9" w:rsidR="00D93FCC" w:rsidDel="003C19C7" w:rsidRDefault="00D93FCC">
            <w:pPr>
              <w:rPr>
                <w:del w:id="35680" w:author="瑋婷 徐" w:date="2025-01-03T17:04:00Z" w16du:dateUtc="2025-01-03T09:04:00Z"/>
                <w:rFonts w:ascii="Times New Roman" w:eastAsia="標楷體" w:hAnsi="Times New Roman" w:cs="Times New Roman"/>
              </w:rPr>
              <w:pPrChange w:id="356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3F18FA" w14:textId="290320D9" w:rsidR="00D93FCC" w:rsidDel="003C19C7" w:rsidRDefault="00D93FCC">
            <w:pPr>
              <w:rPr>
                <w:del w:id="35682" w:author="瑋婷 徐" w:date="2025-01-03T17:04:00Z" w16du:dateUtc="2025-01-03T09:04:00Z"/>
                <w:rFonts w:ascii="Times New Roman" w:eastAsia="標楷體" w:hAnsi="Times New Roman" w:cs="Times New Roman"/>
              </w:rPr>
              <w:pPrChange w:id="35683"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58AE1373" w14:textId="780FED82" w:rsidR="00D93FCC" w:rsidDel="003C19C7" w:rsidRDefault="00D93FCC">
            <w:pPr>
              <w:rPr>
                <w:del w:id="35684" w:author="瑋婷 徐" w:date="2025-01-03T17:04:00Z" w16du:dateUtc="2025-01-03T09:04:00Z"/>
                <w:rFonts w:ascii="Times New Roman" w:eastAsia="標楷體" w:hAnsi="Times New Roman" w:cs="Times New Roman"/>
              </w:rPr>
              <w:pPrChange w:id="356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2CFA72" w14:textId="16179BC6" w:rsidR="00D93FCC" w:rsidDel="003C19C7" w:rsidRDefault="00D93FCC">
            <w:pPr>
              <w:rPr>
                <w:del w:id="35686" w:author="瑋婷 徐" w:date="2025-01-03T17:04:00Z" w16du:dateUtc="2025-01-03T09:04:00Z"/>
                <w:rFonts w:ascii="Times New Roman" w:eastAsia="標楷體" w:hAnsi="Times New Roman" w:cs="Times New Roman"/>
              </w:rPr>
              <w:pPrChange w:id="356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90AED2" w14:textId="22BFC509" w:rsidR="00D93FCC" w:rsidDel="003C19C7" w:rsidRDefault="00D93FCC">
            <w:pPr>
              <w:rPr>
                <w:del w:id="35688" w:author="瑋婷 徐" w:date="2025-01-03T17:04:00Z" w16du:dateUtc="2025-01-03T09:04:00Z"/>
                <w:rFonts w:ascii="Times New Roman" w:eastAsia="標楷體" w:hAnsi="Times New Roman" w:cs="Times New Roman"/>
              </w:rPr>
              <w:pPrChange w:id="356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8F8C19" w14:textId="31F6B666" w:rsidR="00D93FCC" w:rsidDel="003C19C7" w:rsidRDefault="00D93FCC">
            <w:pPr>
              <w:rPr>
                <w:del w:id="35690" w:author="瑋婷 徐" w:date="2025-01-03T17:04:00Z" w16du:dateUtc="2025-01-03T09:04:00Z"/>
                <w:rFonts w:ascii="Times New Roman" w:eastAsia="標楷體" w:hAnsi="Times New Roman" w:cs="Times New Roman"/>
              </w:rPr>
              <w:pPrChange w:id="356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FE84CF" w14:textId="60C02F82" w:rsidR="00D93FCC" w:rsidDel="003C19C7" w:rsidRDefault="00D93FCC">
            <w:pPr>
              <w:rPr>
                <w:del w:id="35692" w:author="瑋婷 徐" w:date="2025-01-03T17:04:00Z" w16du:dateUtc="2025-01-03T09:04:00Z"/>
                <w:rFonts w:ascii="Times New Roman" w:eastAsia="標楷體" w:hAnsi="Times New Roman" w:cs="Times New Roman"/>
              </w:rPr>
              <w:pPrChange w:id="356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39B810" w14:textId="47EB80DE" w:rsidR="00D93FCC" w:rsidDel="003C19C7" w:rsidRDefault="00D93FCC">
            <w:pPr>
              <w:rPr>
                <w:del w:id="35694" w:author="瑋婷 徐" w:date="2025-01-03T17:04:00Z" w16du:dateUtc="2025-01-03T09:04:00Z"/>
                <w:rFonts w:ascii="Times New Roman" w:eastAsia="標楷體" w:hAnsi="Times New Roman" w:cs="Times New Roman"/>
              </w:rPr>
              <w:pPrChange w:id="356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5726DD" w14:textId="30BB9B0B" w:rsidR="00D93FCC" w:rsidDel="003C19C7" w:rsidRDefault="00D93FCC">
            <w:pPr>
              <w:rPr>
                <w:del w:id="35696" w:author="瑋婷 徐" w:date="2025-01-03T17:04:00Z" w16du:dateUtc="2025-01-03T09:04:00Z"/>
                <w:rFonts w:ascii="Times New Roman" w:eastAsia="標楷體" w:hAnsi="Times New Roman" w:cs="Times New Roman"/>
              </w:rPr>
              <w:pPrChange w:id="356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7AB916" w14:textId="2837B908" w:rsidR="00D93FCC" w:rsidDel="003C19C7" w:rsidRDefault="00D93FCC">
            <w:pPr>
              <w:rPr>
                <w:del w:id="35698" w:author="瑋婷 徐" w:date="2025-01-03T17:04:00Z" w16du:dateUtc="2025-01-03T09:04:00Z"/>
                <w:rFonts w:ascii="Times New Roman" w:eastAsia="標楷體" w:hAnsi="Times New Roman" w:cs="Times New Roman"/>
              </w:rPr>
              <w:pPrChange w:id="356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1B61CD" w14:textId="7CC23F0B" w:rsidR="00D93FCC" w:rsidDel="003C19C7" w:rsidRDefault="00D93FCC">
            <w:pPr>
              <w:rPr>
                <w:del w:id="35700" w:author="瑋婷 徐" w:date="2025-01-03T17:04:00Z" w16du:dateUtc="2025-01-03T09:04:00Z"/>
                <w:rFonts w:ascii="Times New Roman" w:eastAsia="標楷體" w:hAnsi="Times New Roman" w:cs="Times New Roman"/>
              </w:rPr>
              <w:pPrChange w:id="3570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183C307" w14:textId="42F992B7" w:rsidR="00D93FCC" w:rsidDel="003C19C7" w:rsidRDefault="00D93FCC">
            <w:pPr>
              <w:rPr>
                <w:del w:id="35702" w:author="瑋婷 徐" w:date="2025-01-03T17:04:00Z" w16du:dateUtc="2025-01-03T09:04:00Z"/>
                <w:rFonts w:ascii="Times New Roman" w:eastAsia="標楷體" w:hAnsi="Times New Roman" w:cs="Times New Roman"/>
              </w:rPr>
              <w:pPrChange w:id="357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DD96F2" w14:textId="7B7E4AEC" w:rsidR="00D93FCC" w:rsidDel="003C19C7" w:rsidRDefault="00D93FCC">
            <w:pPr>
              <w:rPr>
                <w:del w:id="35704" w:author="瑋婷 徐" w:date="2025-01-03T17:04:00Z" w16du:dateUtc="2025-01-03T09:04:00Z"/>
                <w:rFonts w:ascii="Times New Roman" w:eastAsia="標楷體" w:hAnsi="Times New Roman" w:cs="Times New Roman"/>
              </w:rPr>
              <w:pPrChange w:id="3570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DF48C9E" w14:textId="370D34C6" w:rsidR="00D93FCC" w:rsidDel="003C19C7" w:rsidRDefault="00D93FCC">
            <w:pPr>
              <w:rPr>
                <w:del w:id="35706" w:author="瑋婷 徐" w:date="2025-01-03T17:04:00Z" w16du:dateUtc="2025-01-03T09:04:00Z"/>
                <w:rFonts w:ascii="Times New Roman" w:eastAsia="標楷體" w:hAnsi="Times New Roman" w:cs="Times New Roman"/>
              </w:rPr>
              <w:pPrChange w:id="35707"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9C3725F" w14:textId="10AE5F48" w:rsidR="00D93FCC" w:rsidDel="003C19C7" w:rsidRDefault="00D93FCC">
            <w:pPr>
              <w:rPr>
                <w:del w:id="35708" w:author="瑋婷 徐" w:date="2025-01-03T17:04:00Z" w16du:dateUtc="2025-01-03T09:04:00Z"/>
                <w:rFonts w:ascii="Times New Roman" w:eastAsia="標楷體" w:hAnsi="Times New Roman" w:cs="Times New Roman"/>
              </w:rPr>
              <w:pPrChange w:id="3570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A0792C9" w14:textId="0C8A0E59" w:rsidR="00D93FCC" w:rsidDel="003C19C7" w:rsidRDefault="00D93FCC">
            <w:pPr>
              <w:rPr>
                <w:del w:id="35710" w:author="瑋婷 徐" w:date="2025-01-03T17:04:00Z" w16du:dateUtc="2025-01-03T09:04:00Z"/>
                <w:rFonts w:ascii="Times New Roman" w:eastAsia="標楷體" w:hAnsi="Times New Roman" w:cs="Times New Roman"/>
              </w:rPr>
              <w:pPrChange w:id="357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96EE8D" w14:textId="275520DC" w:rsidR="00D93FCC" w:rsidDel="003C19C7" w:rsidRDefault="00D93FCC">
            <w:pPr>
              <w:rPr>
                <w:del w:id="35712" w:author="瑋婷 徐" w:date="2025-01-03T17:04:00Z" w16du:dateUtc="2025-01-03T09:04:00Z"/>
                <w:rFonts w:ascii="Times New Roman" w:eastAsia="標楷體" w:hAnsi="Times New Roman" w:cs="Times New Roman"/>
              </w:rPr>
              <w:pPrChange w:id="3571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C4A86A3" w14:textId="07DA5810" w:rsidR="00D93FCC" w:rsidDel="003C19C7" w:rsidRDefault="00D93FCC">
            <w:pPr>
              <w:rPr>
                <w:del w:id="35714" w:author="瑋婷 徐" w:date="2025-01-03T17:04:00Z" w16du:dateUtc="2025-01-03T09:04:00Z"/>
                <w:rFonts w:ascii="Times New Roman" w:eastAsia="標楷體" w:hAnsi="Times New Roman" w:cs="Times New Roman"/>
              </w:rPr>
              <w:pPrChange w:id="357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1C1F3E" w14:textId="5E7123DE" w:rsidR="00D93FCC" w:rsidDel="003C19C7" w:rsidRDefault="00D93FCC">
            <w:pPr>
              <w:rPr>
                <w:del w:id="35716" w:author="瑋婷 徐" w:date="2025-01-03T17:04:00Z" w16du:dateUtc="2025-01-03T09:04:00Z"/>
                <w:rFonts w:ascii="Times New Roman" w:eastAsia="標楷體" w:hAnsi="Times New Roman" w:cs="Times New Roman"/>
              </w:rPr>
              <w:pPrChange w:id="357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BE7431A" w14:textId="3579F57C" w:rsidR="00D93FCC" w:rsidDel="003C19C7" w:rsidRDefault="00D93FCC">
            <w:pPr>
              <w:rPr>
                <w:del w:id="35718" w:author="瑋婷 徐" w:date="2025-01-03T17:04:00Z" w16du:dateUtc="2025-01-03T09:04:00Z"/>
                <w:rFonts w:ascii="Times New Roman" w:eastAsia="標楷體" w:hAnsi="Times New Roman" w:cs="Times New Roman"/>
              </w:rPr>
              <w:pPrChange w:id="3571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205EB0E" w14:textId="22CB56DD" w:rsidR="00D93FCC" w:rsidDel="003C19C7" w:rsidRDefault="00D93FCC">
            <w:pPr>
              <w:rPr>
                <w:del w:id="35720" w:author="瑋婷 徐" w:date="2025-01-03T17:04:00Z" w16du:dateUtc="2025-01-03T09:04:00Z"/>
                <w:rFonts w:ascii="Times New Roman" w:eastAsia="標楷體" w:hAnsi="Times New Roman" w:cs="Times New Roman"/>
              </w:rPr>
              <w:pPrChange w:id="3572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781741CE" w14:textId="6DD01454" w:rsidR="00D93FCC" w:rsidDel="003C19C7" w:rsidRDefault="00D93FCC">
            <w:pPr>
              <w:rPr>
                <w:del w:id="35722" w:author="瑋婷 徐" w:date="2025-01-03T17:04:00Z" w16du:dateUtc="2025-01-03T09:04:00Z"/>
                <w:rFonts w:ascii="Times New Roman" w:eastAsia="標楷體" w:hAnsi="Times New Roman" w:cs="Times New Roman"/>
              </w:rPr>
              <w:pPrChange w:id="3572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F446290" w14:textId="62A8D59F" w:rsidR="00D93FCC" w:rsidDel="003C19C7" w:rsidRDefault="00D93FCC">
            <w:pPr>
              <w:rPr>
                <w:del w:id="35724" w:author="瑋婷 徐" w:date="2025-01-03T17:04:00Z" w16du:dateUtc="2025-01-03T09:04:00Z"/>
                <w:rFonts w:ascii="Times New Roman" w:eastAsia="標楷體" w:hAnsi="Times New Roman" w:cs="Times New Roman"/>
              </w:rPr>
              <w:pPrChange w:id="3572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D860959" w14:textId="7278DEA5" w:rsidR="00D93FCC" w:rsidDel="003C19C7" w:rsidRDefault="002435EC">
            <w:pPr>
              <w:rPr>
                <w:del w:id="35726" w:author="瑋婷 徐" w:date="2025-01-03T17:04:00Z" w16du:dateUtc="2025-01-03T09:04:00Z"/>
                <w:rFonts w:ascii="Times New Roman" w:eastAsia="標楷體" w:hAnsi="Times New Roman" w:cs="Times New Roman"/>
              </w:rPr>
              <w:pPrChange w:id="35727" w:author="瑋婷 徐" w:date="2025-01-03T17:04:00Z" w16du:dateUtc="2025-01-03T09:04:00Z">
                <w:pPr>
                  <w:spacing w:line="276" w:lineRule="auto"/>
                  <w:jc w:val="center"/>
                </w:pPr>
              </w:pPrChange>
            </w:pPr>
            <w:del w:id="35728"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4A218FC5" w14:textId="22025D4D" w:rsidR="00D93FCC" w:rsidDel="003C19C7" w:rsidRDefault="00D93FCC">
            <w:pPr>
              <w:rPr>
                <w:del w:id="35729" w:author="瑋婷 徐" w:date="2025-01-03T17:04:00Z" w16du:dateUtc="2025-01-03T09:04:00Z"/>
                <w:rFonts w:ascii="Times New Roman" w:eastAsia="標楷體" w:hAnsi="Times New Roman" w:cs="Times New Roman"/>
              </w:rPr>
              <w:pPrChange w:id="3573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4955CE6" w14:textId="4FC21908" w:rsidR="00D93FCC" w:rsidDel="003C19C7" w:rsidRDefault="00D93FCC">
            <w:pPr>
              <w:rPr>
                <w:del w:id="35731" w:author="瑋婷 徐" w:date="2025-01-03T17:04:00Z" w16du:dateUtc="2025-01-03T09:04:00Z"/>
                <w:rFonts w:ascii="Times New Roman" w:eastAsia="標楷體" w:hAnsi="Times New Roman" w:cs="Times New Roman"/>
              </w:rPr>
              <w:pPrChange w:id="35732" w:author="瑋婷 徐" w:date="2025-01-03T17:04:00Z" w16du:dateUtc="2025-01-03T09:04:00Z">
                <w:pPr>
                  <w:spacing w:line="276" w:lineRule="auto"/>
                  <w:jc w:val="center"/>
                </w:pPr>
              </w:pPrChange>
            </w:pPr>
          </w:p>
        </w:tc>
      </w:tr>
      <w:tr w:rsidR="00000000" w:rsidDel="003C19C7" w14:paraId="23C32012" w14:textId="2917BD8B" w:rsidTr="002B07B0">
        <w:trPr>
          <w:cantSplit/>
          <w:jc w:val="center"/>
          <w:del w:id="3573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F02F138" w14:textId="54DC3FC8" w:rsidR="00D93FCC" w:rsidDel="003C19C7" w:rsidRDefault="002435EC">
            <w:pPr>
              <w:rPr>
                <w:del w:id="35734" w:author="瑋婷 徐" w:date="2025-01-03T17:04:00Z" w16du:dateUtc="2025-01-03T09:04:00Z"/>
                <w:rFonts w:ascii="Times New Roman" w:eastAsia="標楷體" w:hAnsi="Times New Roman" w:cs="Times New Roman"/>
              </w:rPr>
              <w:pPrChange w:id="35735" w:author="瑋婷 徐" w:date="2025-01-03T17:04:00Z" w16du:dateUtc="2025-01-03T09:04:00Z">
                <w:pPr>
                  <w:spacing w:line="276" w:lineRule="auto"/>
                </w:pPr>
              </w:pPrChange>
            </w:pPr>
            <w:del w:id="35736" w:author="瑋婷 徐" w:date="2025-01-03T17:04:00Z" w16du:dateUtc="2025-01-03T09:04:00Z">
              <w:r w:rsidDel="003C19C7">
                <w:rPr>
                  <w:rFonts w:ascii="Times New Roman" w:eastAsia="標楷體" w:hAnsi="Times New Roman" w:cs="Times New Roman"/>
                  <w:color w:val="000000"/>
                </w:rPr>
                <w:delText>臺灣白喉噪眉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2EECF418" w14:textId="117B789D" w:rsidR="00D93FCC" w:rsidDel="003C19C7" w:rsidRDefault="002435EC">
            <w:pPr>
              <w:rPr>
                <w:del w:id="35737" w:author="瑋婷 徐" w:date="2025-01-03T17:04:00Z" w16du:dateUtc="2025-01-03T09:04:00Z"/>
                <w:rFonts w:ascii="Times New Roman" w:eastAsia="標楷體" w:hAnsi="Times New Roman" w:cs="Times New Roman"/>
                <w:i/>
              </w:rPr>
              <w:pPrChange w:id="35738" w:author="瑋婷 徐" w:date="2025-01-03T17:04:00Z" w16du:dateUtc="2025-01-03T09:04:00Z">
                <w:pPr>
                  <w:spacing w:line="276" w:lineRule="auto"/>
                </w:pPr>
              </w:pPrChange>
            </w:pPr>
            <w:del w:id="35739" w:author="瑋婷 徐" w:date="2025-01-03T17:04:00Z" w16du:dateUtc="2025-01-03T09:04:00Z">
              <w:r w:rsidDel="003C19C7">
                <w:rPr>
                  <w:rFonts w:ascii="Times New Roman" w:eastAsia="標楷體" w:hAnsi="Times New Roman" w:cs="Times New Roman"/>
                  <w:i/>
                  <w:iCs/>
                  <w:color w:val="000000"/>
                </w:rPr>
                <w:delText>Pterorhinus ruficeps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535D1535" w14:textId="48CED8BB" w:rsidR="00D93FCC" w:rsidDel="003C19C7" w:rsidRDefault="00D93FCC">
            <w:pPr>
              <w:rPr>
                <w:del w:id="35740" w:author="瑋婷 徐" w:date="2025-01-03T17:04:00Z" w16du:dateUtc="2025-01-03T09:04:00Z"/>
                <w:rFonts w:ascii="Times New Roman" w:eastAsia="標楷體" w:hAnsi="Times New Roman" w:cs="Times New Roman"/>
              </w:rPr>
              <w:pPrChange w:id="3574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5037FF3" w14:textId="425D5287" w:rsidR="00D93FCC" w:rsidDel="003C19C7" w:rsidRDefault="00D93FCC">
            <w:pPr>
              <w:rPr>
                <w:del w:id="35742" w:author="瑋婷 徐" w:date="2025-01-03T17:04:00Z" w16du:dateUtc="2025-01-03T09:04:00Z"/>
                <w:rFonts w:ascii="Times New Roman" w:eastAsia="標楷體" w:hAnsi="Times New Roman" w:cs="Times New Roman"/>
              </w:rPr>
              <w:pPrChange w:id="3574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6250641E" w14:textId="1133E1A8" w:rsidR="00D93FCC" w:rsidDel="003C19C7" w:rsidRDefault="00D93FCC">
            <w:pPr>
              <w:rPr>
                <w:del w:id="35744" w:author="瑋婷 徐" w:date="2025-01-03T17:04:00Z" w16du:dateUtc="2025-01-03T09:04:00Z"/>
                <w:rFonts w:ascii="Times New Roman" w:eastAsia="標楷體" w:hAnsi="Times New Roman" w:cs="Times New Roman"/>
              </w:rPr>
              <w:pPrChange w:id="3574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11DC0BE" w14:textId="0E64B0FE" w:rsidR="00D93FCC" w:rsidDel="003C19C7" w:rsidRDefault="00D93FCC">
            <w:pPr>
              <w:rPr>
                <w:del w:id="35746" w:author="瑋婷 徐" w:date="2025-01-03T17:04:00Z" w16du:dateUtc="2025-01-03T09:04:00Z"/>
                <w:rFonts w:ascii="Times New Roman" w:eastAsia="標楷體" w:hAnsi="Times New Roman" w:cs="Times New Roman"/>
              </w:rPr>
              <w:pPrChange w:id="35747"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D781DCE" w14:textId="47E6B446" w:rsidR="00D93FCC" w:rsidDel="003C19C7" w:rsidRDefault="00D93FCC">
            <w:pPr>
              <w:rPr>
                <w:del w:id="35748" w:author="瑋婷 徐" w:date="2025-01-03T17:04:00Z" w16du:dateUtc="2025-01-03T09:04:00Z"/>
                <w:rFonts w:ascii="Times New Roman" w:eastAsia="標楷體" w:hAnsi="Times New Roman" w:cs="Times New Roman"/>
              </w:rPr>
              <w:pPrChange w:id="3574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41C2713" w14:textId="789EBD83" w:rsidR="00D93FCC" w:rsidDel="003C19C7" w:rsidRDefault="00D93FCC">
            <w:pPr>
              <w:rPr>
                <w:del w:id="35750" w:author="瑋婷 徐" w:date="2025-01-03T17:04:00Z" w16du:dateUtc="2025-01-03T09:04:00Z"/>
                <w:rFonts w:ascii="Times New Roman" w:eastAsia="標楷體" w:hAnsi="Times New Roman" w:cs="Times New Roman"/>
              </w:rPr>
              <w:pPrChange w:id="3575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713E96D" w14:textId="7CD953DB" w:rsidR="00D93FCC" w:rsidDel="003C19C7" w:rsidRDefault="00D93FCC">
            <w:pPr>
              <w:rPr>
                <w:del w:id="35752" w:author="瑋婷 徐" w:date="2025-01-03T17:04:00Z" w16du:dateUtc="2025-01-03T09:04:00Z"/>
                <w:rFonts w:ascii="Times New Roman" w:eastAsia="標楷體" w:hAnsi="Times New Roman" w:cs="Times New Roman"/>
              </w:rPr>
              <w:pPrChange w:id="35753"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1EEFF98" w14:textId="3872EFC5" w:rsidR="00D93FCC" w:rsidDel="003C19C7" w:rsidRDefault="00D93FCC">
            <w:pPr>
              <w:rPr>
                <w:del w:id="35754" w:author="瑋婷 徐" w:date="2025-01-03T17:04:00Z" w16du:dateUtc="2025-01-03T09:04:00Z"/>
                <w:rFonts w:ascii="Times New Roman" w:eastAsia="標楷體" w:hAnsi="Times New Roman" w:cs="Times New Roman"/>
              </w:rPr>
              <w:pPrChange w:id="3575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8D053F1" w14:textId="2C65321B" w:rsidR="00D93FCC" w:rsidDel="003C19C7" w:rsidRDefault="00D93FCC">
            <w:pPr>
              <w:rPr>
                <w:del w:id="35756" w:author="瑋婷 徐" w:date="2025-01-03T17:04:00Z" w16du:dateUtc="2025-01-03T09:04:00Z"/>
                <w:rFonts w:ascii="Times New Roman" w:eastAsia="標楷體" w:hAnsi="Times New Roman" w:cs="Times New Roman"/>
              </w:rPr>
              <w:pPrChange w:id="357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3129B4" w14:textId="414011F8" w:rsidR="00D93FCC" w:rsidDel="003C19C7" w:rsidRDefault="00D93FCC">
            <w:pPr>
              <w:rPr>
                <w:del w:id="35758" w:author="瑋婷 徐" w:date="2025-01-03T17:04:00Z" w16du:dateUtc="2025-01-03T09:04:00Z"/>
                <w:rFonts w:ascii="Times New Roman" w:eastAsia="標楷體" w:hAnsi="Times New Roman" w:cs="Times New Roman"/>
              </w:rPr>
              <w:pPrChange w:id="357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819C079" w14:textId="51FE40F7" w:rsidR="00D93FCC" w:rsidDel="003C19C7" w:rsidRDefault="00D93FCC">
            <w:pPr>
              <w:rPr>
                <w:del w:id="35760" w:author="瑋婷 徐" w:date="2025-01-03T17:04:00Z" w16du:dateUtc="2025-01-03T09:04:00Z"/>
                <w:rFonts w:ascii="Times New Roman" w:eastAsia="標楷體" w:hAnsi="Times New Roman" w:cs="Times New Roman"/>
              </w:rPr>
              <w:pPrChange w:id="35761"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EF9B2E1" w14:textId="3CB6F021" w:rsidR="00D93FCC" w:rsidDel="003C19C7" w:rsidRDefault="002435EC">
            <w:pPr>
              <w:rPr>
                <w:del w:id="35762" w:author="瑋婷 徐" w:date="2025-01-03T17:04:00Z" w16du:dateUtc="2025-01-03T09:04:00Z"/>
                <w:rFonts w:ascii="Times New Roman" w:eastAsia="標楷體" w:hAnsi="Times New Roman" w:cs="Times New Roman"/>
              </w:rPr>
              <w:pPrChange w:id="35763" w:author="瑋婷 徐" w:date="2025-01-03T17:04:00Z" w16du:dateUtc="2025-01-03T09:04:00Z">
                <w:pPr>
                  <w:spacing w:line="276" w:lineRule="auto"/>
                  <w:jc w:val="center"/>
                </w:pPr>
              </w:pPrChange>
            </w:pPr>
            <w:del w:id="3576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C50422B" w14:textId="5126F3A9" w:rsidR="00D93FCC" w:rsidDel="003C19C7" w:rsidRDefault="00D93FCC">
            <w:pPr>
              <w:rPr>
                <w:del w:id="35765" w:author="瑋婷 徐" w:date="2025-01-03T17:04:00Z" w16du:dateUtc="2025-01-03T09:04:00Z"/>
                <w:rFonts w:ascii="Times New Roman" w:eastAsia="標楷體" w:hAnsi="Times New Roman" w:cs="Times New Roman"/>
              </w:rPr>
              <w:pPrChange w:id="357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07630F" w14:textId="5E5E73C8" w:rsidR="00D93FCC" w:rsidDel="003C19C7" w:rsidRDefault="00D93FCC">
            <w:pPr>
              <w:rPr>
                <w:del w:id="35767" w:author="瑋婷 徐" w:date="2025-01-03T17:04:00Z" w16du:dateUtc="2025-01-03T09:04:00Z"/>
                <w:rFonts w:ascii="Times New Roman" w:eastAsia="標楷體" w:hAnsi="Times New Roman" w:cs="Times New Roman"/>
              </w:rPr>
              <w:pPrChange w:id="357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6FFE74" w14:textId="688CB43E" w:rsidR="00D93FCC" w:rsidDel="003C19C7" w:rsidRDefault="00D93FCC">
            <w:pPr>
              <w:rPr>
                <w:del w:id="35769" w:author="瑋婷 徐" w:date="2025-01-03T17:04:00Z" w16du:dateUtc="2025-01-03T09:04:00Z"/>
                <w:rFonts w:ascii="Times New Roman" w:eastAsia="標楷體" w:hAnsi="Times New Roman" w:cs="Times New Roman"/>
              </w:rPr>
              <w:pPrChange w:id="357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F819755" w14:textId="027E7F8F" w:rsidR="00D93FCC" w:rsidDel="003C19C7" w:rsidRDefault="002435EC">
            <w:pPr>
              <w:rPr>
                <w:del w:id="35771" w:author="瑋婷 徐" w:date="2025-01-03T17:04:00Z" w16du:dateUtc="2025-01-03T09:04:00Z"/>
                <w:rFonts w:ascii="Times New Roman" w:eastAsia="標楷體" w:hAnsi="Times New Roman" w:cs="Times New Roman"/>
              </w:rPr>
              <w:pPrChange w:id="35772" w:author="瑋婷 徐" w:date="2025-01-03T17:04:00Z" w16du:dateUtc="2025-01-03T09:04:00Z">
                <w:pPr>
                  <w:spacing w:line="276" w:lineRule="auto"/>
                  <w:jc w:val="center"/>
                </w:pPr>
              </w:pPrChange>
            </w:pPr>
            <w:del w:id="3577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9978700" w14:textId="49F04B9E" w:rsidR="00D93FCC" w:rsidDel="003C19C7" w:rsidRDefault="00D93FCC">
            <w:pPr>
              <w:rPr>
                <w:del w:id="35774" w:author="瑋婷 徐" w:date="2025-01-03T17:04:00Z" w16du:dateUtc="2025-01-03T09:04:00Z"/>
                <w:rFonts w:ascii="Times New Roman" w:eastAsia="標楷體" w:hAnsi="Times New Roman" w:cs="Times New Roman"/>
              </w:rPr>
              <w:pPrChange w:id="357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22CCDD" w14:textId="2291CEDC" w:rsidR="00D93FCC" w:rsidDel="003C19C7" w:rsidRDefault="00D93FCC">
            <w:pPr>
              <w:rPr>
                <w:del w:id="35776" w:author="瑋婷 徐" w:date="2025-01-03T17:04:00Z" w16du:dateUtc="2025-01-03T09:04:00Z"/>
                <w:rFonts w:ascii="Times New Roman" w:eastAsia="標楷體" w:hAnsi="Times New Roman" w:cs="Times New Roman"/>
              </w:rPr>
              <w:pPrChange w:id="357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31A072A" w14:textId="4EB98BF6" w:rsidR="00D93FCC" w:rsidDel="003C19C7" w:rsidRDefault="00D93FCC">
            <w:pPr>
              <w:rPr>
                <w:del w:id="35778" w:author="瑋婷 徐" w:date="2025-01-03T17:04:00Z" w16du:dateUtc="2025-01-03T09:04:00Z"/>
                <w:rFonts w:ascii="Times New Roman" w:eastAsia="標楷體" w:hAnsi="Times New Roman" w:cs="Times New Roman"/>
              </w:rPr>
              <w:pPrChange w:id="357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9197AB" w14:textId="3F3B457E" w:rsidR="00D93FCC" w:rsidDel="003C19C7" w:rsidRDefault="00D93FCC">
            <w:pPr>
              <w:rPr>
                <w:del w:id="35780" w:author="瑋婷 徐" w:date="2025-01-03T17:04:00Z" w16du:dateUtc="2025-01-03T09:04:00Z"/>
                <w:rFonts w:ascii="Times New Roman" w:eastAsia="標楷體" w:hAnsi="Times New Roman" w:cs="Times New Roman"/>
              </w:rPr>
              <w:pPrChange w:id="3578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4746AEA" w14:textId="5FE5C68B" w:rsidR="00D93FCC" w:rsidDel="003C19C7" w:rsidRDefault="00D93FCC">
            <w:pPr>
              <w:rPr>
                <w:del w:id="35782" w:author="瑋婷 徐" w:date="2025-01-03T17:04:00Z" w16du:dateUtc="2025-01-03T09:04:00Z"/>
                <w:rFonts w:ascii="Times New Roman" w:eastAsia="標楷體" w:hAnsi="Times New Roman" w:cs="Times New Roman"/>
              </w:rPr>
              <w:pPrChange w:id="357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366D25" w14:textId="0CFE9F30" w:rsidR="00D93FCC" w:rsidDel="003C19C7" w:rsidRDefault="00D93FCC">
            <w:pPr>
              <w:rPr>
                <w:del w:id="35784" w:author="瑋婷 徐" w:date="2025-01-03T17:04:00Z" w16du:dateUtc="2025-01-03T09:04:00Z"/>
                <w:rFonts w:ascii="Times New Roman" w:eastAsia="標楷體" w:hAnsi="Times New Roman" w:cs="Times New Roman"/>
              </w:rPr>
              <w:pPrChange w:id="3578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00611FC" w14:textId="1F2D9C01" w:rsidR="00D93FCC" w:rsidDel="003C19C7" w:rsidRDefault="00D93FCC">
            <w:pPr>
              <w:rPr>
                <w:del w:id="35786" w:author="瑋婷 徐" w:date="2025-01-03T17:04:00Z" w16du:dateUtc="2025-01-03T09:04:00Z"/>
                <w:rFonts w:ascii="Times New Roman" w:eastAsia="標楷體" w:hAnsi="Times New Roman" w:cs="Times New Roman"/>
              </w:rPr>
              <w:pPrChange w:id="35787"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3ECDFF8" w14:textId="617F60FC" w:rsidR="00D93FCC" w:rsidDel="003C19C7" w:rsidRDefault="002435EC">
            <w:pPr>
              <w:rPr>
                <w:del w:id="35788" w:author="瑋婷 徐" w:date="2025-01-03T17:04:00Z" w16du:dateUtc="2025-01-03T09:04:00Z"/>
                <w:rFonts w:ascii="Times New Roman" w:eastAsia="標楷體" w:hAnsi="Times New Roman" w:cs="Times New Roman"/>
              </w:rPr>
              <w:pPrChange w:id="35789" w:author="瑋婷 徐" w:date="2025-01-03T17:04:00Z" w16du:dateUtc="2025-01-03T09:04:00Z">
                <w:pPr>
                  <w:spacing w:line="276" w:lineRule="auto"/>
                  <w:jc w:val="center"/>
                </w:pPr>
              </w:pPrChange>
            </w:pPr>
            <w:del w:id="35790"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0158E465" w14:textId="6EB882EE" w:rsidR="00D93FCC" w:rsidDel="003C19C7" w:rsidRDefault="00D93FCC">
            <w:pPr>
              <w:rPr>
                <w:del w:id="35791" w:author="瑋婷 徐" w:date="2025-01-03T17:04:00Z" w16du:dateUtc="2025-01-03T09:04:00Z"/>
                <w:rFonts w:ascii="Times New Roman" w:eastAsia="標楷體" w:hAnsi="Times New Roman" w:cs="Times New Roman"/>
              </w:rPr>
              <w:pPrChange w:id="357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3EAC1D" w14:textId="3783C711" w:rsidR="00D93FCC" w:rsidDel="003C19C7" w:rsidRDefault="00D93FCC">
            <w:pPr>
              <w:rPr>
                <w:del w:id="35793" w:author="瑋婷 徐" w:date="2025-01-03T17:04:00Z" w16du:dateUtc="2025-01-03T09:04:00Z"/>
                <w:rFonts w:ascii="Times New Roman" w:eastAsia="標楷體" w:hAnsi="Times New Roman" w:cs="Times New Roman"/>
              </w:rPr>
              <w:pPrChange w:id="3579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15DC1EE" w14:textId="5578B283" w:rsidR="00D93FCC" w:rsidDel="003C19C7" w:rsidRDefault="00D93FCC">
            <w:pPr>
              <w:rPr>
                <w:del w:id="35795" w:author="瑋婷 徐" w:date="2025-01-03T17:04:00Z" w16du:dateUtc="2025-01-03T09:04:00Z"/>
                <w:rFonts w:ascii="Times New Roman" w:eastAsia="標楷體" w:hAnsi="Times New Roman" w:cs="Times New Roman"/>
              </w:rPr>
              <w:pPrChange w:id="357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E5B441" w14:textId="1265358B" w:rsidR="00D93FCC" w:rsidDel="003C19C7" w:rsidRDefault="00D93FCC">
            <w:pPr>
              <w:rPr>
                <w:del w:id="35797" w:author="瑋婷 徐" w:date="2025-01-03T17:04:00Z" w16du:dateUtc="2025-01-03T09:04:00Z"/>
                <w:rFonts w:ascii="Times New Roman" w:eastAsia="標楷體" w:hAnsi="Times New Roman" w:cs="Times New Roman"/>
              </w:rPr>
              <w:pPrChange w:id="357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B4117EC" w14:textId="4FC3C2D4" w:rsidR="00D93FCC" w:rsidDel="003C19C7" w:rsidRDefault="00D93FCC">
            <w:pPr>
              <w:rPr>
                <w:del w:id="35799" w:author="瑋婷 徐" w:date="2025-01-03T17:04:00Z" w16du:dateUtc="2025-01-03T09:04:00Z"/>
                <w:rFonts w:ascii="Times New Roman" w:eastAsia="標楷體" w:hAnsi="Times New Roman" w:cs="Times New Roman"/>
              </w:rPr>
              <w:pPrChange w:id="3580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B3FB1AB" w14:textId="241614BC" w:rsidR="00D93FCC" w:rsidDel="003C19C7" w:rsidRDefault="00D93FCC">
            <w:pPr>
              <w:rPr>
                <w:del w:id="35801" w:author="瑋婷 徐" w:date="2025-01-03T17:04:00Z" w16du:dateUtc="2025-01-03T09:04:00Z"/>
                <w:rFonts w:ascii="Times New Roman" w:eastAsia="標楷體" w:hAnsi="Times New Roman" w:cs="Times New Roman"/>
              </w:rPr>
              <w:pPrChange w:id="3580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058FCD68" w14:textId="7E264257" w:rsidR="00D93FCC" w:rsidDel="003C19C7" w:rsidRDefault="00D93FCC">
            <w:pPr>
              <w:rPr>
                <w:del w:id="35803" w:author="瑋婷 徐" w:date="2025-01-03T17:04:00Z" w16du:dateUtc="2025-01-03T09:04:00Z"/>
                <w:rFonts w:ascii="Times New Roman" w:eastAsia="標楷體" w:hAnsi="Times New Roman" w:cs="Times New Roman"/>
              </w:rPr>
              <w:pPrChange w:id="3580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8C7D1FD" w14:textId="1CCBFFD7" w:rsidR="00D93FCC" w:rsidDel="003C19C7" w:rsidRDefault="00D93FCC">
            <w:pPr>
              <w:rPr>
                <w:del w:id="35805" w:author="瑋婷 徐" w:date="2025-01-03T17:04:00Z" w16du:dateUtc="2025-01-03T09:04:00Z"/>
                <w:rFonts w:ascii="Times New Roman" w:eastAsia="標楷體" w:hAnsi="Times New Roman" w:cs="Times New Roman"/>
              </w:rPr>
              <w:pPrChange w:id="3580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4CFD47E" w14:textId="592294E0" w:rsidR="00D93FCC" w:rsidDel="003C19C7" w:rsidRDefault="00D93FCC">
            <w:pPr>
              <w:rPr>
                <w:del w:id="35807" w:author="瑋婷 徐" w:date="2025-01-03T17:04:00Z" w16du:dateUtc="2025-01-03T09:04:00Z"/>
                <w:rFonts w:ascii="Times New Roman" w:eastAsia="標楷體" w:hAnsi="Times New Roman" w:cs="Times New Roman"/>
              </w:rPr>
              <w:pPrChange w:id="35808"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5417A9BC" w14:textId="1EB630F1" w:rsidR="00D93FCC" w:rsidDel="003C19C7" w:rsidRDefault="00D93FCC">
            <w:pPr>
              <w:rPr>
                <w:del w:id="35809" w:author="瑋婷 徐" w:date="2025-01-03T17:04:00Z" w16du:dateUtc="2025-01-03T09:04:00Z"/>
                <w:rFonts w:ascii="Times New Roman" w:eastAsia="標楷體" w:hAnsi="Times New Roman" w:cs="Times New Roman"/>
              </w:rPr>
              <w:pPrChange w:id="3581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2AD76179" w14:textId="4E803FAD" w:rsidR="00D93FCC" w:rsidDel="003C19C7" w:rsidRDefault="00D93FCC">
            <w:pPr>
              <w:rPr>
                <w:del w:id="35811" w:author="瑋婷 徐" w:date="2025-01-03T17:04:00Z" w16du:dateUtc="2025-01-03T09:04:00Z"/>
                <w:rFonts w:ascii="Times New Roman" w:eastAsia="標楷體" w:hAnsi="Times New Roman" w:cs="Times New Roman"/>
              </w:rPr>
              <w:pPrChange w:id="35812" w:author="瑋婷 徐" w:date="2025-01-03T17:04:00Z" w16du:dateUtc="2025-01-03T09:04:00Z">
                <w:pPr>
                  <w:spacing w:line="276" w:lineRule="auto"/>
                  <w:jc w:val="center"/>
                </w:pPr>
              </w:pPrChange>
            </w:pPr>
          </w:p>
        </w:tc>
      </w:tr>
      <w:tr w:rsidR="00000000" w:rsidDel="003C19C7" w14:paraId="432C683C" w14:textId="1CCDE978" w:rsidTr="002B07B0">
        <w:trPr>
          <w:cantSplit/>
          <w:jc w:val="center"/>
          <w:del w:id="3581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FB22676" w14:textId="405C8F26" w:rsidR="00D93FCC" w:rsidDel="003C19C7" w:rsidRDefault="002435EC">
            <w:pPr>
              <w:rPr>
                <w:del w:id="35814" w:author="瑋婷 徐" w:date="2025-01-03T17:04:00Z" w16du:dateUtc="2025-01-03T09:04:00Z"/>
                <w:rFonts w:ascii="Times New Roman" w:eastAsia="標楷體" w:hAnsi="Times New Roman" w:cs="Times New Roman"/>
              </w:rPr>
              <w:pPrChange w:id="35815" w:author="瑋婷 徐" w:date="2025-01-03T17:04:00Z" w16du:dateUtc="2025-01-03T09:04:00Z">
                <w:pPr>
                  <w:spacing w:line="276" w:lineRule="auto"/>
                </w:pPr>
              </w:pPrChange>
            </w:pPr>
            <w:del w:id="35816" w:author="瑋婷 徐" w:date="2025-01-03T17:04:00Z" w16du:dateUtc="2025-01-03T09:04:00Z">
              <w:r w:rsidDel="003C19C7">
                <w:rPr>
                  <w:rFonts w:ascii="Times New Roman" w:eastAsia="標楷體" w:hAnsi="Times New Roman" w:cs="Times New Roman"/>
                  <w:color w:val="000000"/>
                </w:rPr>
                <w:delText>棕噪眉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407A4121" w14:textId="41786977" w:rsidR="00D93FCC" w:rsidDel="003C19C7" w:rsidRDefault="002435EC">
            <w:pPr>
              <w:rPr>
                <w:del w:id="35817" w:author="瑋婷 徐" w:date="2025-01-03T17:04:00Z" w16du:dateUtc="2025-01-03T09:04:00Z"/>
                <w:rFonts w:ascii="Times New Roman" w:eastAsia="標楷體" w:hAnsi="Times New Roman" w:cs="Times New Roman"/>
                <w:i/>
              </w:rPr>
              <w:pPrChange w:id="35818" w:author="瑋婷 徐" w:date="2025-01-03T17:04:00Z" w16du:dateUtc="2025-01-03T09:04:00Z">
                <w:pPr>
                  <w:spacing w:line="276" w:lineRule="auto"/>
                </w:pPr>
              </w:pPrChange>
            </w:pPr>
            <w:del w:id="35819" w:author="瑋婷 徐" w:date="2025-01-03T17:04:00Z" w16du:dateUtc="2025-01-03T09:04:00Z">
              <w:r w:rsidDel="003C19C7">
                <w:rPr>
                  <w:rFonts w:ascii="Times New Roman" w:eastAsia="標楷體" w:hAnsi="Times New Roman" w:cs="Times New Roman"/>
                  <w:i/>
                  <w:iCs/>
                  <w:color w:val="000000"/>
                </w:rPr>
                <w:delText>Pterorhinus poecilorhynchus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D2154AC" w14:textId="4372DC89" w:rsidR="00D93FCC" w:rsidDel="003C19C7" w:rsidRDefault="00D93FCC">
            <w:pPr>
              <w:rPr>
                <w:del w:id="35820" w:author="瑋婷 徐" w:date="2025-01-03T17:04:00Z" w16du:dateUtc="2025-01-03T09:04:00Z"/>
                <w:rFonts w:ascii="Times New Roman" w:eastAsia="標楷體" w:hAnsi="Times New Roman" w:cs="Times New Roman"/>
              </w:rPr>
              <w:pPrChange w:id="3582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2BA2179" w14:textId="28835999" w:rsidR="00D93FCC" w:rsidDel="003C19C7" w:rsidRDefault="00D93FCC">
            <w:pPr>
              <w:rPr>
                <w:del w:id="35822" w:author="瑋婷 徐" w:date="2025-01-03T17:04:00Z" w16du:dateUtc="2025-01-03T09:04:00Z"/>
                <w:rFonts w:ascii="Times New Roman" w:eastAsia="標楷體" w:hAnsi="Times New Roman" w:cs="Times New Roman"/>
              </w:rPr>
              <w:pPrChange w:id="3582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69A31ABD" w14:textId="521116A7" w:rsidR="00D93FCC" w:rsidDel="003C19C7" w:rsidRDefault="00D93FCC">
            <w:pPr>
              <w:rPr>
                <w:del w:id="35824" w:author="瑋婷 徐" w:date="2025-01-03T17:04:00Z" w16du:dateUtc="2025-01-03T09:04:00Z"/>
                <w:rFonts w:ascii="Times New Roman" w:eastAsia="標楷體" w:hAnsi="Times New Roman" w:cs="Times New Roman"/>
              </w:rPr>
              <w:pPrChange w:id="3582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3145A133" w14:textId="749ED6DD" w:rsidR="00D93FCC" w:rsidDel="003C19C7" w:rsidRDefault="00D93FCC">
            <w:pPr>
              <w:rPr>
                <w:del w:id="35826" w:author="瑋婷 徐" w:date="2025-01-03T17:04:00Z" w16du:dateUtc="2025-01-03T09:04:00Z"/>
                <w:rFonts w:ascii="Times New Roman" w:eastAsia="標楷體" w:hAnsi="Times New Roman" w:cs="Times New Roman"/>
              </w:rPr>
              <w:pPrChange w:id="35827"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5745E184" w14:textId="0CA5C018" w:rsidR="00D93FCC" w:rsidDel="003C19C7" w:rsidRDefault="00D93FCC">
            <w:pPr>
              <w:rPr>
                <w:del w:id="35828" w:author="瑋婷 徐" w:date="2025-01-03T17:04:00Z" w16du:dateUtc="2025-01-03T09:04:00Z"/>
                <w:rFonts w:ascii="Times New Roman" w:eastAsia="標楷體" w:hAnsi="Times New Roman" w:cs="Times New Roman"/>
              </w:rPr>
              <w:pPrChange w:id="3582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EE96370" w14:textId="67DB2F74" w:rsidR="00D93FCC" w:rsidDel="003C19C7" w:rsidRDefault="002435EC">
            <w:pPr>
              <w:rPr>
                <w:del w:id="35830" w:author="瑋婷 徐" w:date="2025-01-03T17:04:00Z" w16du:dateUtc="2025-01-03T09:04:00Z"/>
                <w:rFonts w:ascii="Times New Roman" w:eastAsia="標楷體" w:hAnsi="Times New Roman" w:cs="Times New Roman"/>
              </w:rPr>
              <w:pPrChange w:id="35831" w:author="瑋婷 徐" w:date="2025-01-03T17:04:00Z" w16du:dateUtc="2025-01-03T09:04:00Z">
                <w:pPr>
                  <w:spacing w:line="276" w:lineRule="auto"/>
                  <w:jc w:val="center"/>
                </w:pPr>
              </w:pPrChange>
            </w:pPr>
            <w:del w:id="35832"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4A989B66" w14:textId="5EB87531" w:rsidR="00D93FCC" w:rsidDel="003C19C7" w:rsidRDefault="00D93FCC">
            <w:pPr>
              <w:rPr>
                <w:del w:id="35833" w:author="瑋婷 徐" w:date="2025-01-03T17:04:00Z" w16du:dateUtc="2025-01-03T09:04:00Z"/>
                <w:rFonts w:ascii="Times New Roman" w:eastAsia="標楷體" w:hAnsi="Times New Roman" w:cs="Times New Roman"/>
              </w:rPr>
              <w:pPrChange w:id="35834"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B8E7E7B" w14:textId="6574C2E6" w:rsidR="00D93FCC" w:rsidDel="003C19C7" w:rsidRDefault="00D93FCC">
            <w:pPr>
              <w:rPr>
                <w:del w:id="35835" w:author="瑋婷 徐" w:date="2025-01-03T17:04:00Z" w16du:dateUtc="2025-01-03T09:04:00Z"/>
                <w:rFonts w:ascii="Times New Roman" w:eastAsia="標楷體" w:hAnsi="Times New Roman" w:cs="Times New Roman"/>
              </w:rPr>
              <w:pPrChange w:id="3583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4971A24" w14:textId="4B65D330" w:rsidR="00D93FCC" w:rsidDel="003C19C7" w:rsidRDefault="00D93FCC">
            <w:pPr>
              <w:rPr>
                <w:del w:id="35837" w:author="瑋婷 徐" w:date="2025-01-03T17:04:00Z" w16du:dateUtc="2025-01-03T09:04:00Z"/>
                <w:rFonts w:ascii="Times New Roman" w:eastAsia="標楷體" w:hAnsi="Times New Roman" w:cs="Times New Roman"/>
              </w:rPr>
              <w:pPrChange w:id="358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D2884F" w14:textId="1C63A5EA" w:rsidR="00D93FCC" w:rsidDel="003C19C7" w:rsidRDefault="00D93FCC">
            <w:pPr>
              <w:rPr>
                <w:del w:id="35839" w:author="瑋婷 徐" w:date="2025-01-03T17:04:00Z" w16du:dateUtc="2025-01-03T09:04:00Z"/>
                <w:rFonts w:ascii="Times New Roman" w:eastAsia="標楷體" w:hAnsi="Times New Roman" w:cs="Times New Roman"/>
              </w:rPr>
              <w:pPrChange w:id="358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C3FF24" w14:textId="35E0D4CE" w:rsidR="00D93FCC" w:rsidDel="003C19C7" w:rsidRDefault="00D93FCC">
            <w:pPr>
              <w:rPr>
                <w:del w:id="35841" w:author="瑋婷 徐" w:date="2025-01-03T17:04:00Z" w16du:dateUtc="2025-01-03T09:04:00Z"/>
                <w:rFonts w:ascii="Times New Roman" w:eastAsia="標楷體" w:hAnsi="Times New Roman" w:cs="Times New Roman"/>
              </w:rPr>
              <w:pPrChange w:id="35842"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301FC3A6" w14:textId="6BBC7D87" w:rsidR="00D93FCC" w:rsidDel="003C19C7" w:rsidRDefault="002435EC">
            <w:pPr>
              <w:rPr>
                <w:del w:id="35843" w:author="瑋婷 徐" w:date="2025-01-03T17:04:00Z" w16du:dateUtc="2025-01-03T09:04:00Z"/>
                <w:rFonts w:ascii="Times New Roman" w:eastAsia="標楷體" w:hAnsi="Times New Roman" w:cs="Times New Roman"/>
              </w:rPr>
              <w:pPrChange w:id="35844" w:author="瑋婷 徐" w:date="2025-01-03T17:04:00Z" w16du:dateUtc="2025-01-03T09:04:00Z">
                <w:pPr>
                  <w:spacing w:line="276" w:lineRule="auto"/>
                  <w:jc w:val="center"/>
                </w:pPr>
              </w:pPrChange>
            </w:pPr>
            <w:del w:id="358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DA17A4A" w14:textId="39289BC7" w:rsidR="00D93FCC" w:rsidDel="003C19C7" w:rsidRDefault="00D93FCC">
            <w:pPr>
              <w:rPr>
                <w:del w:id="35846" w:author="瑋婷 徐" w:date="2025-01-03T17:04:00Z" w16du:dateUtc="2025-01-03T09:04:00Z"/>
                <w:rFonts w:ascii="Times New Roman" w:eastAsia="標楷體" w:hAnsi="Times New Roman" w:cs="Times New Roman"/>
              </w:rPr>
              <w:pPrChange w:id="358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DD518F" w14:textId="65ED0552" w:rsidR="00D93FCC" w:rsidDel="003C19C7" w:rsidRDefault="00D93FCC">
            <w:pPr>
              <w:rPr>
                <w:del w:id="35848" w:author="瑋婷 徐" w:date="2025-01-03T17:04:00Z" w16du:dateUtc="2025-01-03T09:04:00Z"/>
                <w:rFonts w:ascii="Times New Roman" w:eastAsia="標楷體" w:hAnsi="Times New Roman" w:cs="Times New Roman"/>
              </w:rPr>
              <w:pPrChange w:id="358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8EAB46" w14:textId="50F2076F" w:rsidR="00D93FCC" w:rsidDel="003C19C7" w:rsidRDefault="00D93FCC">
            <w:pPr>
              <w:rPr>
                <w:del w:id="35850" w:author="瑋婷 徐" w:date="2025-01-03T17:04:00Z" w16du:dateUtc="2025-01-03T09:04:00Z"/>
                <w:rFonts w:ascii="Times New Roman" w:eastAsia="標楷體" w:hAnsi="Times New Roman" w:cs="Times New Roman"/>
              </w:rPr>
              <w:pPrChange w:id="358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34D6B7C" w14:textId="701415B2" w:rsidR="00D93FCC" w:rsidDel="003C19C7" w:rsidRDefault="00D93FCC">
            <w:pPr>
              <w:rPr>
                <w:del w:id="35852" w:author="瑋婷 徐" w:date="2025-01-03T17:04:00Z" w16du:dateUtc="2025-01-03T09:04:00Z"/>
                <w:rFonts w:ascii="Times New Roman" w:eastAsia="標楷體" w:hAnsi="Times New Roman" w:cs="Times New Roman"/>
              </w:rPr>
              <w:pPrChange w:id="358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21195C" w14:textId="5A8A6DA3" w:rsidR="00D93FCC" w:rsidDel="003C19C7" w:rsidRDefault="002435EC">
            <w:pPr>
              <w:rPr>
                <w:del w:id="35854" w:author="瑋婷 徐" w:date="2025-01-03T17:04:00Z" w16du:dateUtc="2025-01-03T09:04:00Z"/>
                <w:rFonts w:ascii="Times New Roman" w:eastAsia="標楷體" w:hAnsi="Times New Roman" w:cs="Times New Roman"/>
              </w:rPr>
              <w:pPrChange w:id="35855" w:author="瑋婷 徐" w:date="2025-01-03T17:04:00Z" w16du:dateUtc="2025-01-03T09:04:00Z">
                <w:pPr>
                  <w:spacing w:line="276" w:lineRule="auto"/>
                  <w:jc w:val="center"/>
                </w:pPr>
              </w:pPrChange>
            </w:pPr>
            <w:del w:id="358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D6C9CC" w14:textId="0B9CF6C3" w:rsidR="00D93FCC" w:rsidDel="003C19C7" w:rsidRDefault="00D93FCC">
            <w:pPr>
              <w:rPr>
                <w:del w:id="35857" w:author="瑋婷 徐" w:date="2025-01-03T17:04:00Z" w16du:dateUtc="2025-01-03T09:04:00Z"/>
                <w:rFonts w:ascii="Times New Roman" w:eastAsia="標楷體" w:hAnsi="Times New Roman" w:cs="Times New Roman"/>
              </w:rPr>
              <w:pPrChange w:id="358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086CC1" w14:textId="1FB34393" w:rsidR="00D93FCC" w:rsidDel="003C19C7" w:rsidRDefault="00D93FCC">
            <w:pPr>
              <w:rPr>
                <w:del w:id="35859" w:author="瑋婷 徐" w:date="2025-01-03T17:04:00Z" w16du:dateUtc="2025-01-03T09:04:00Z"/>
                <w:rFonts w:ascii="Times New Roman" w:eastAsia="標楷體" w:hAnsi="Times New Roman" w:cs="Times New Roman"/>
              </w:rPr>
              <w:pPrChange w:id="358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940F331" w14:textId="3B3422BD" w:rsidR="00D93FCC" w:rsidDel="003C19C7" w:rsidRDefault="00D93FCC">
            <w:pPr>
              <w:rPr>
                <w:del w:id="35861" w:author="瑋婷 徐" w:date="2025-01-03T17:04:00Z" w16du:dateUtc="2025-01-03T09:04:00Z"/>
                <w:rFonts w:ascii="Times New Roman" w:eastAsia="標楷體" w:hAnsi="Times New Roman" w:cs="Times New Roman"/>
              </w:rPr>
              <w:pPrChange w:id="3586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BBE78CA" w14:textId="5A25794F" w:rsidR="00D93FCC" w:rsidDel="003C19C7" w:rsidRDefault="00D93FCC">
            <w:pPr>
              <w:rPr>
                <w:del w:id="35863" w:author="瑋婷 徐" w:date="2025-01-03T17:04:00Z" w16du:dateUtc="2025-01-03T09:04:00Z"/>
                <w:rFonts w:ascii="Times New Roman" w:eastAsia="標楷體" w:hAnsi="Times New Roman" w:cs="Times New Roman"/>
              </w:rPr>
              <w:pPrChange w:id="358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2CBCFF" w14:textId="6AABC4EE" w:rsidR="00D93FCC" w:rsidDel="003C19C7" w:rsidRDefault="00D93FCC">
            <w:pPr>
              <w:rPr>
                <w:del w:id="35865" w:author="瑋婷 徐" w:date="2025-01-03T17:04:00Z" w16du:dateUtc="2025-01-03T09:04:00Z"/>
                <w:rFonts w:ascii="Times New Roman" w:eastAsia="標楷體" w:hAnsi="Times New Roman" w:cs="Times New Roman"/>
              </w:rPr>
              <w:pPrChange w:id="3586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05B2D6B" w14:textId="5AAEDA9E" w:rsidR="00D93FCC" w:rsidDel="003C19C7" w:rsidRDefault="00D93FCC">
            <w:pPr>
              <w:rPr>
                <w:del w:id="35867" w:author="瑋婷 徐" w:date="2025-01-03T17:04:00Z" w16du:dateUtc="2025-01-03T09:04:00Z"/>
                <w:rFonts w:ascii="Times New Roman" w:eastAsia="標楷體" w:hAnsi="Times New Roman" w:cs="Times New Roman"/>
              </w:rPr>
              <w:pPrChange w:id="35868"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4EA5735" w14:textId="53808C41" w:rsidR="00D93FCC" w:rsidDel="003C19C7" w:rsidRDefault="002435EC">
            <w:pPr>
              <w:rPr>
                <w:del w:id="35869" w:author="瑋婷 徐" w:date="2025-01-03T17:04:00Z" w16du:dateUtc="2025-01-03T09:04:00Z"/>
                <w:rFonts w:ascii="Times New Roman" w:eastAsia="標楷體" w:hAnsi="Times New Roman" w:cs="Times New Roman"/>
              </w:rPr>
              <w:pPrChange w:id="35870" w:author="瑋婷 徐" w:date="2025-01-03T17:04:00Z" w16du:dateUtc="2025-01-03T09:04:00Z">
                <w:pPr>
                  <w:spacing w:line="276" w:lineRule="auto"/>
                  <w:jc w:val="center"/>
                </w:pPr>
              </w:pPrChange>
            </w:pPr>
            <w:del w:id="35871"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5D20777A" w14:textId="39011B07" w:rsidR="00D93FCC" w:rsidDel="003C19C7" w:rsidRDefault="002435EC">
            <w:pPr>
              <w:rPr>
                <w:del w:id="35872" w:author="瑋婷 徐" w:date="2025-01-03T17:04:00Z" w16du:dateUtc="2025-01-03T09:04:00Z"/>
                <w:rFonts w:ascii="Times New Roman" w:eastAsia="標楷體" w:hAnsi="Times New Roman" w:cs="Times New Roman"/>
              </w:rPr>
              <w:pPrChange w:id="35873" w:author="瑋婷 徐" w:date="2025-01-03T17:04:00Z" w16du:dateUtc="2025-01-03T09:04:00Z">
                <w:pPr>
                  <w:spacing w:line="276" w:lineRule="auto"/>
                  <w:jc w:val="center"/>
                </w:pPr>
              </w:pPrChange>
            </w:pPr>
            <w:del w:id="3587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1945A76" w14:textId="33D7A7C7" w:rsidR="00D93FCC" w:rsidDel="003C19C7" w:rsidRDefault="002435EC">
            <w:pPr>
              <w:rPr>
                <w:del w:id="35875" w:author="瑋婷 徐" w:date="2025-01-03T17:04:00Z" w16du:dateUtc="2025-01-03T09:04:00Z"/>
                <w:rFonts w:ascii="Times New Roman" w:eastAsia="標楷體" w:hAnsi="Times New Roman" w:cs="Times New Roman"/>
              </w:rPr>
              <w:pPrChange w:id="35876" w:author="瑋婷 徐" w:date="2025-01-03T17:04:00Z" w16du:dateUtc="2025-01-03T09:04:00Z">
                <w:pPr>
                  <w:spacing w:line="276" w:lineRule="auto"/>
                  <w:jc w:val="center"/>
                </w:pPr>
              </w:pPrChange>
            </w:pPr>
            <w:del w:id="35877"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735F4438" w14:textId="734C5C86" w:rsidR="00D93FCC" w:rsidDel="003C19C7" w:rsidRDefault="00D93FCC">
            <w:pPr>
              <w:rPr>
                <w:del w:id="35878" w:author="瑋婷 徐" w:date="2025-01-03T17:04:00Z" w16du:dateUtc="2025-01-03T09:04:00Z"/>
                <w:rFonts w:ascii="Times New Roman" w:eastAsia="標楷體" w:hAnsi="Times New Roman" w:cs="Times New Roman"/>
              </w:rPr>
              <w:pPrChange w:id="358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C91301" w14:textId="53867BB6" w:rsidR="00D93FCC" w:rsidDel="003C19C7" w:rsidRDefault="00D93FCC">
            <w:pPr>
              <w:rPr>
                <w:del w:id="35880" w:author="瑋婷 徐" w:date="2025-01-03T17:04:00Z" w16du:dateUtc="2025-01-03T09:04:00Z"/>
                <w:rFonts w:ascii="Times New Roman" w:eastAsia="標楷體" w:hAnsi="Times New Roman" w:cs="Times New Roman"/>
              </w:rPr>
              <w:pPrChange w:id="358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EACE2D" w14:textId="113FCD9C" w:rsidR="00D93FCC" w:rsidDel="003C19C7" w:rsidRDefault="002435EC">
            <w:pPr>
              <w:rPr>
                <w:del w:id="35882" w:author="瑋婷 徐" w:date="2025-01-03T17:04:00Z" w16du:dateUtc="2025-01-03T09:04:00Z"/>
                <w:rFonts w:ascii="Times New Roman" w:eastAsia="標楷體" w:hAnsi="Times New Roman" w:cs="Times New Roman"/>
              </w:rPr>
              <w:pPrChange w:id="35883" w:author="瑋婷 徐" w:date="2025-01-03T17:04:00Z" w16du:dateUtc="2025-01-03T09:04:00Z">
                <w:pPr>
                  <w:spacing w:line="276" w:lineRule="auto"/>
                  <w:jc w:val="center"/>
                </w:pPr>
              </w:pPrChange>
            </w:pPr>
            <w:del w:id="3588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7EF472C1" w14:textId="57BF85CE" w:rsidR="00D93FCC" w:rsidDel="003C19C7" w:rsidRDefault="00D93FCC">
            <w:pPr>
              <w:rPr>
                <w:del w:id="35885" w:author="瑋婷 徐" w:date="2025-01-03T17:04:00Z" w16du:dateUtc="2025-01-03T09:04:00Z"/>
                <w:rFonts w:ascii="Times New Roman" w:eastAsia="標楷體" w:hAnsi="Times New Roman" w:cs="Times New Roman"/>
              </w:rPr>
              <w:pPrChange w:id="3588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02E35139" w14:textId="697D0926" w:rsidR="00D93FCC" w:rsidDel="003C19C7" w:rsidRDefault="00D93FCC">
            <w:pPr>
              <w:rPr>
                <w:del w:id="35887" w:author="瑋婷 徐" w:date="2025-01-03T17:04:00Z" w16du:dateUtc="2025-01-03T09:04:00Z"/>
                <w:rFonts w:ascii="Times New Roman" w:eastAsia="標楷體" w:hAnsi="Times New Roman" w:cs="Times New Roman"/>
              </w:rPr>
              <w:pPrChange w:id="3588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5AFBBF7" w14:textId="0E4BF979" w:rsidR="00D93FCC" w:rsidDel="003C19C7" w:rsidRDefault="002435EC">
            <w:pPr>
              <w:rPr>
                <w:del w:id="35889" w:author="瑋婷 徐" w:date="2025-01-03T17:04:00Z" w16du:dateUtc="2025-01-03T09:04:00Z"/>
                <w:rFonts w:ascii="Times New Roman" w:eastAsia="標楷體" w:hAnsi="Times New Roman" w:cs="Times New Roman"/>
              </w:rPr>
              <w:pPrChange w:id="35890" w:author="瑋婷 徐" w:date="2025-01-03T17:04:00Z" w16du:dateUtc="2025-01-03T09:04:00Z">
                <w:pPr>
                  <w:spacing w:line="276" w:lineRule="auto"/>
                  <w:jc w:val="center"/>
                </w:pPr>
              </w:pPrChange>
            </w:pPr>
            <w:del w:id="3589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21CADEC8" w14:textId="13AE62B6" w:rsidR="00D93FCC" w:rsidDel="003C19C7" w:rsidRDefault="00D93FCC">
            <w:pPr>
              <w:rPr>
                <w:del w:id="35892" w:author="瑋婷 徐" w:date="2025-01-03T17:04:00Z" w16du:dateUtc="2025-01-03T09:04:00Z"/>
                <w:rFonts w:ascii="Times New Roman" w:eastAsia="標楷體" w:hAnsi="Times New Roman" w:cs="Times New Roman"/>
              </w:rPr>
              <w:pPrChange w:id="35893"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ED16649" w14:textId="240DAC19" w:rsidR="00D93FCC" w:rsidDel="003C19C7" w:rsidRDefault="00D93FCC">
            <w:pPr>
              <w:rPr>
                <w:del w:id="35894" w:author="瑋婷 徐" w:date="2025-01-03T17:04:00Z" w16du:dateUtc="2025-01-03T09:04:00Z"/>
                <w:rFonts w:ascii="Times New Roman" w:eastAsia="標楷體" w:hAnsi="Times New Roman" w:cs="Times New Roman"/>
              </w:rPr>
              <w:pPrChange w:id="3589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24DF13C" w14:textId="3B8FF59A" w:rsidR="00D93FCC" w:rsidDel="003C19C7" w:rsidRDefault="00D93FCC">
            <w:pPr>
              <w:rPr>
                <w:del w:id="35896" w:author="瑋婷 徐" w:date="2025-01-03T17:04:00Z" w16du:dateUtc="2025-01-03T09:04:00Z"/>
                <w:rFonts w:ascii="Times New Roman" w:eastAsia="標楷體" w:hAnsi="Times New Roman" w:cs="Times New Roman"/>
              </w:rPr>
              <w:pPrChange w:id="35897" w:author="瑋婷 徐" w:date="2025-01-03T17:04:00Z" w16du:dateUtc="2025-01-03T09:04:00Z">
                <w:pPr>
                  <w:spacing w:line="276" w:lineRule="auto"/>
                  <w:jc w:val="center"/>
                </w:pPr>
              </w:pPrChange>
            </w:pPr>
          </w:p>
        </w:tc>
      </w:tr>
      <w:tr w:rsidR="00000000" w:rsidDel="003C19C7" w14:paraId="43EC4744" w14:textId="3B7F9774" w:rsidTr="002B07B0">
        <w:trPr>
          <w:cantSplit/>
          <w:jc w:val="center"/>
          <w:del w:id="3589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9A78CAF" w14:textId="04A1F29B" w:rsidR="00D93FCC" w:rsidDel="003C19C7" w:rsidRDefault="002435EC">
            <w:pPr>
              <w:rPr>
                <w:del w:id="35899" w:author="瑋婷 徐" w:date="2025-01-03T17:04:00Z" w16du:dateUtc="2025-01-03T09:04:00Z"/>
                <w:rFonts w:ascii="Times New Roman" w:eastAsia="標楷體" w:hAnsi="Times New Roman" w:cs="Times New Roman"/>
              </w:rPr>
              <w:pPrChange w:id="35900" w:author="瑋婷 徐" w:date="2025-01-03T17:04:00Z" w16du:dateUtc="2025-01-03T09:04:00Z">
                <w:pPr>
                  <w:spacing w:line="276" w:lineRule="auto"/>
                </w:pPr>
              </w:pPrChange>
            </w:pPr>
            <w:del w:id="35901" w:author="瑋婷 徐" w:date="2025-01-03T17:04:00Z" w16du:dateUtc="2025-01-03T09:04:00Z">
              <w:r w:rsidDel="003C19C7">
                <w:rPr>
                  <w:rFonts w:ascii="Times New Roman" w:eastAsia="標楷體" w:hAnsi="Times New Roman" w:cs="Times New Roman"/>
                  <w:color w:val="000000"/>
                </w:rPr>
                <w:delText>火冠戴菊鳥</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4BCCC29B" w14:textId="0AF8258F" w:rsidR="00D93FCC" w:rsidDel="003C19C7" w:rsidRDefault="002435EC">
            <w:pPr>
              <w:rPr>
                <w:del w:id="35902" w:author="瑋婷 徐" w:date="2025-01-03T17:04:00Z" w16du:dateUtc="2025-01-03T09:04:00Z"/>
                <w:rFonts w:ascii="Times New Roman" w:eastAsia="標楷體" w:hAnsi="Times New Roman" w:cs="Times New Roman"/>
                <w:i/>
              </w:rPr>
              <w:pPrChange w:id="35903" w:author="瑋婷 徐" w:date="2025-01-03T17:04:00Z" w16du:dateUtc="2025-01-03T09:04:00Z">
                <w:pPr>
                  <w:spacing w:line="276" w:lineRule="auto"/>
                </w:pPr>
              </w:pPrChange>
            </w:pPr>
            <w:del w:id="35904" w:author="瑋婷 徐" w:date="2025-01-03T17:04:00Z" w16du:dateUtc="2025-01-03T09:04:00Z">
              <w:r w:rsidDel="003C19C7">
                <w:rPr>
                  <w:rFonts w:ascii="Times New Roman" w:eastAsia="標楷體" w:hAnsi="Times New Roman" w:cs="Times New Roman"/>
                  <w:i/>
                  <w:iCs/>
                  <w:color w:val="000000"/>
                </w:rPr>
                <w:delText>Regulus goodfellowi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09529485" w14:textId="6CC5A48E" w:rsidR="00D93FCC" w:rsidDel="003C19C7" w:rsidRDefault="00D93FCC">
            <w:pPr>
              <w:rPr>
                <w:del w:id="35905" w:author="瑋婷 徐" w:date="2025-01-03T17:04:00Z" w16du:dateUtc="2025-01-03T09:04:00Z"/>
                <w:rFonts w:ascii="Times New Roman" w:eastAsia="標楷體" w:hAnsi="Times New Roman" w:cs="Times New Roman"/>
              </w:rPr>
              <w:pPrChange w:id="3590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0186E7C" w14:textId="7546D1F8" w:rsidR="00D93FCC" w:rsidDel="003C19C7" w:rsidRDefault="00D93FCC">
            <w:pPr>
              <w:rPr>
                <w:del w:id="35907" w:author="瑋婷 徐" w:date="2025-01-03T17:04:00Z" w16du:dateUtc="2025-01-03T09:04:00Z"/>
                <w:rFonts w:ascii="Times New Roman" w:eastAsia="標楷體" w:hAnsi="Times New Roman" w:cs="Times New Roman"/>
              </w:rPr>
              <w:pPrChange w:id="3590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04535F6C" w14:textId="38F216FF" w:rsidR="00D93FCC" w:rsidDel="003C19C7" w:rsidRDefault="00D93FCC">
            <w:pPr>
              <w:rPr>
                <w:del w:id="35909" w:author="瑋婷 徐" w:date="2025-01-03T17:04:00Z" w16du:dateUtc="2025-01-03T09:04:00Z"/>
                <w:rFonts w:ascii="Times New Roman" w:eastAsia="標楷體" w:hAnsi="Times New Roman" w:cs="Times New Roman"/>
              </w:rPr>
              <w:pPrChange w:id="3591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D805395" w14:textId="3A6910E0" w:rsidR="00D93FCC" w:rsidDel="003C19C7" w:rsidRDefault="00D93FCC">
            <w:pPr>
              <w:rPr>
                <w:del w:id="35911" w:author="瑋婷 徐" w:date="2025-01-03T17:04:00Z" w16du:dateUtc="2025-01-03T09:04:00Z"/>
                <w:rFonts w:ascii="Times New Roman" w:eastAsia="標楷體" w:hAnsi="Times New Roman" w:cs="Times New Roman"/>
              </w:rPr>
              <w:pPrChange w:id="35912"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0F132817" w14:textId="6BB92BDA" w:rsidR="00D93FCC" w:rsidDel="003C19C7" w:rsidRDefault="00D93FCC">
            <w:pPr>
              <w:rPr>
                <w:del w:id="35913" w:author="瑋婷 徐" w:date="2025-01-03T17:04:00Z" w16du:dateUtc="2025-01-03T09:04:00Z"/>
                <w:rFonts w:ascii="Times New Roman" w:eastAsia="標楷體" w:hAnsi="Times New Roman" w:cs="Times New Roman"/>
              </w:rPr>
              <w:pPrChange w:id="3591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CF5AD3B" w14:textId="39D4392A" w:rsidR="00D93FCC" w:rsidDel="003C19C7" w:rsidRDefault="00D93FCC">
            <w:pPr>
              <w:rPr>
                <w:del w:id="35915" w:author="瑋婷 徐" w:date="2025-01-03T17:04:00Z" w16du:dateUtc="2025-01-03T09:04:00Z"/>
                <w:rFonts w:ascii="Times New Roman" w:eastAsia="標楷體" w:hAnsi="Times New Roman" w:cs="Times New Roman"/>
              </w:rPr>
              <w:pPrChange w:id="3591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8039716" w14:textId="1DA1DA8C" w:rsidR="00D93FCC" w:rsidDel="003C19C7" w:rsidRDefault="00D93FCC">
            <w:pPr>
              <w:rPr>
                <w:del w:id="35917" w:author="瑋婷 徐" w:date="2025-01-03T17:04:00Z" w16du:dateUtc="2025-01-03T09:04:00Z"/>
                <w:rFonts w:ascii="Times New Roman" w:eastAsia="標楷體" w:hAnsi="Times New Roman" w:cs="Times New Roman"/>
              </w:rPr>
              <w:pPrChange w:id="35918"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2CC7FB23" w14:textId="654A01FA" w:rsidR="00D93FCC" w:rsidDel="003C19C7" w:rsidRDefault="00D93FCC">
            <w:pPr>
              <w:rPr>
                <w:del w:id="35919" w:author="瑋婷 徐" w:date="2025-01-03T17:04:00Z" w16du:dateUtc="2025-01-03T09:04:00Z"/>
                <w:rFonts w:ascii="Times New Roman" w:eastAsia="標楷體" w:hAnsi="Times New Roman" w:cs="Times New Roman"/>
              </w:rPr>
              <w:pPrChange w:id="3592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EFA46E2" w14:textId="633ABAD8" w:rsidR="00D93FCC" w:rsidDel="003C19C7" w:rsidRDefault="00D93FCC">
            <w:pPr>
              <w:rPr>
                <w:del w:id="35921" w:author="瑋婷 徐" w:date="2025-01-03T17:04:00Z" w16du:dateUtc="2025-01-03T09:04:00Z"/>
                <w:rFonts w:ascii="Times New Roman" w:eastAsia="標楷體" w:hAnsi="Times New Roman" w:cs="Times New Roman"/>
              </w:rPr>
              <w:pPrChange w:id="359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7E056C" w14:textId="5F1EE74E" w:rsidR="00D93FCC" w:rsidDel="003C19C7" w:rsidRDefault="00D93FCC">
            <w:pPr>
              <w:rPr>
                <w:del w:id="35923" w:author="瑋婷 徐" w:date="2025-01-03T17:04:00Z" w16du:dateUtc="2025-01-03T09:04:00Z"/>
                <w:rFonts w:ascii="Times New Roman" w:eastAsia="標楷體" w:hAnsi="Times New Roman" w:cs="Times New Roman"/>
              </w:rPr>
              <w:pPrChange w:id="359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A2D85A" w14:textId="3F9C7853" w:rsidR="00D93FCC" w:rsidDel="003C19C7" w:rsidRDefault="00D93FCC">
            <w:pPr>
              <w:rPr>
                <w:del w:id="35925" w:author="瑋婷 徐" w:date="2025-01-03T17:04:00Z" w16du:dateUtc="2025-01-03T09:04:00Z"/>
                <w:rFonts w:ascii="Times New Roman" w:eastAsia="標楷體" w:hAnsi="Times New Roman" w:cs="Times New Roman"/>
              </w:rPr>
              <w:pPrChange w:id="35926"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2D52BF8D" w14:textId="70C0CB96" w:rsidR="00D93FCC" w:rsidDel="003C19C7" w:rsidRDefault="00D93FCC">
            <w:pPr>
              <w:rPr>
                <w:del w:id="35927" w:author="瑋婷 徐" w:date="2025-01-03T17:04:00Z" w16du:dateUtc="2025-01-03T09:04:00Z"/>
                <w:rFonts w:ascii="Times New Roman" w:eastAsia="標楷體" w:hAnsi="Times New Roman" w:cs="Times New Roman"/>
              </w:rPr>
              <w:pPrChange w:id="359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8B494E" w14:textId="0A62D613" w:rsidR="00D93FCC" w:rsidDel="003C19C7" w:rsidRDefault="002435EC">
            <w:pPr>
              <w:rPr>
                <w:del w:id="35929" w:author="瑋婷 徐" w:date="2025-01-03T17:04:00Z" w16du:dateUtc="2025-01-03T09:04:00Z"/>
                <w:rFonts w:ascii="Times New Roman" w:eastAsia="標楷體" w:hAnsi="Times New Roman" w:cs="Times New Roman"/>
              </w:rPr>
              <w:pPrChange w:id="35930" w:author="瑋婷 徐" w:date="2025-01-03T17:04:00Z" w16du:dateUtc="2025-01-03T09:04:00Z">
                <w:pPr>
                  <w:spacing w:line="276" w:lineRule="auto"/>
                  <w:jc w:val="center"/>
                </w:pPr>
              </w:pPrChange>
            </w:pPr>
            <w:del w:id="359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88214F" w14:textId="0CBB48CF" w:rsidR="00D93FCC" w:rsidDel="003C19C7" w:rsidRDefault="00D93FCC">
            <w:pPr>
              <w:rPr>
                <w:del w:id="35932" w:author="瑋婷 徐" w:date="2025-01-03T17:04:00Z" w16du:dateUtc="2025-01-03T09:04:00Z"/>
                <w:rFonts w:ascii="Times New Roman" w:eastAsia="標楷體" w:hAnsi="Times New Roman" w:cs="Times New Roman"/>
              </w:rPr>
              <w:pPrChange w:id="359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72A3B8" w14:textId="07E4DFA1" w:rsidR="00D93FCC" w:rsidDel="003C19C7" w:rsidRDefault="00D93FCC">
            <w:pPr>
              <w:rPr>
                <w:del w:id="35934" w:author="瑋婷 徐" w:date="2025-01-03T17:04:00Z" w16du:dateUtc="2025-01-03T09:04:00Z"/>
                <w:rFonts w:ascii="Times New Roman" w:eastAsia="標楷體" w:hAnsi="Times New Roman" w:cs="Times New Roman"/>
              </w:rPr>
              <w:pPrChange w:id="359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FFC9BF" w14:textId="7263E054" w:rsidR="00D93FCC" w:rsidDel="003C19C7" w:rsidRDefault="00D93FCC">
            <w:pPr>
              <w:rPr>
                <w:del w:id="35936" w:author="瑋婷 徐" w:date="2025-01-03T17:04:00Z" w16du:dateUtc="2025-01-03T09:04:00Z"/>
                <w:rFonts w:ascii="Times New Roman" w:eastAsia="標楷體" w:hAnsi="Times New Roman" w:cs="Times New Roman"/>
              </w:rPr>
              <w:pPrChange w:id="359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EB80A0" w14:textId="7CA1E33C" w:rsidR="00D93FCC" w:rsidDel="003C19C7" w:rsidRDefault="00D93FCC">
            <w:pPr>
              <w:rPr>
                <w:del w:id="35938" w:author="瑋婷 徐" w:date="2025-01-03T17:04:00Z" w16du:dateUtc="2025-01-03T09:04:00Z"/>
                <w:rFonts w:ascii="Times New Roman" w:eastAsia="標楷體" w:hAnsi="Times New Roman" w:cs="Times New Roman"/>
              </w:rPr>
              <w:pPrChange w:id="359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B2449B" w14:textId="69976437" w:rsidR="00D93FCC" w:rsidDel="003C19C7" w:rsidRDefault="00D93FCC">
            <w:pPr>
              <w:rPr>
                <w:del w:id="35940" w:author="瑋婷 徐" w:date="2025-01-03T17:04:00Z" w16du:dateUtc="2025-01-03T09:04:00Z"/>
                <w:rFonts w:ascii="Times New Roman" w:eastAsia="標楷體" w:hAnsi="Times New Roman" w:cs="Times New Roman"/>
              </w:rPr>
              <w:pPrChange w:id="359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EFEB6EB" w14:textId="6FEC6FB7" w:rsidR="00D93FCC" w:rsidDel="003C19C7" w:rsidRDefault="00D93FCC">
            <w:pPr>
              <w:rPr>
                <w:del w:id="35942" w:author="瑋婷 徐" w:date="2025-01-03T17:04:00Z" w16du:dateUtc="2025-01-03T09:04:00Z"/>
                <w:rFonts w:ascii="Times New Roman" w:eastAsia="標楷體" w:hAnsi="Times New Roman" w:cs="Times New Roman"/>
              </w:rPr>
              <w:pPrChange w:id="359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BC0939" w14:textId="5C86A23C" w:rsidR="00D93FCC" w:rsidDel="003C19C7" w:rsidRDefault="00D93FCC">
            <w:pPr>
              <w:rPr>
                <w:del w:id="35944" w:author="瑋婷 徐" w:date="2025-01-03T17:04:00Z" w16du:dateUtc="2025-01-03T09:04:00Z"/>
                <w:rFonts w:ascii="Times New Roman" w:eastAsia="標楷體" w:hAnsi="Times New Roman" w:cs="Times New Roman"/>
              </w:rPr>
              <w:pPrChange w:id="3594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4BA9DDB" w14:textId="340AC139" w:rsidR="00D93FCC" w:rsidDel="003C19C7" w:rsidRDefault="00D93FCC">
            <w:pPr>
              <w:rPr>
                <w:del w:id="35946" w:author="瑋婷 徐" w:date="2025-01-03T17:04:00Z" w16du:dateUtc="2025-01-03T09:04:00Z"/>
                <w:rFonts w:ascii="Times New Roman" w:eastAsia="標楷體" w:hAnsi="Times New Roman" w:cs="Times New Roman"/>
              </w:rPr>
              <w:pPrChange w:id="359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46C5B5" w14:textId="1BA370FD" w:rsidR="00D93FCC" w:rsidDel="003C19C7" w:rsidRDefault="00D93FCC">
            <w:pPr>
              <w:rPr>
                <w:del w:id="35948" w:author="瑋婷 徐" w:date="2025-01-03T17:04:00Z" w16du:dateUtc="2025-01-03T09:04:00Z"/>
                <w:rFonts w:ascii="Times New Roman" w:eastAsia="標楷體" w:hAnsi="Times New Roman" w:cs="Times New Roman"/>
              </w:rPr>
              <w:pPrChange w:id="3594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41B80DB" w14:textId="6832661C" w:rsidR="00D93FCC" w:rsidDel="003C19C7" w:rsidRDefault="00D93FCC">
            <w:pPr>
              <w:rPr>
                <w:del w:id="35950" w:author="瑋婷 徐" w:date="2025-01-03T17:04:00Z" w16du:dateUtc="2025-01-03T09:04:00Z"/>
                <w:rFonts w:ascii="Times New Roman" w:eastAsia="標楷體" w:hAnsi="Times New Roman" w:cs="Times New Roman"/>
              </w:rPr>
              <w:pPrChange w:id="3595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4E2B0BB4" w14:textId="708435F5" w:rsidR="00D93FCC" w:rsidDel="003C19C7" w:rsidRDefault="00D93FCC">
            <w:pPr>
              <w:rPr>
                <w:del w:id="35952" w:author="瑋婷 徐" w:date="2025-01-03T17:04:00Z" w16du:dateUtc="2025-01-03T09:04:00Z"/>
                <w:rFonts w:ascii="Times New Roman" w:eastAsia="標楷體" w:hAnsi="Times New Roman" w:cs="Times New Roman"/>
              </w:rPr>
              <w:pPrChange w:id="3595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46CD06E" w14:textId="1B16E687" w:rsidR="00D93FCC" w:rsidDel="003C19C7" w:rsidRDefault="00D93FCC">
            <w:pPr>
              <w:rPr>
                <w:del w:id="35954" w:author="瑋婷 徐" w:date="2025-01-03T17:04:00Z" w16du:dateUtc="2025-01-03T09:04:00Z"/>
                <w:rFonts w:ascii="Times New Roman" w:eastAsia="標楷體" w:hAnsi="Times New Roman" w:cs="Times New Roman"/>
              </w:rPr>
              <w:pPrChange w:id="359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84F636" w14:textId="58967985" w:rsidR="00D93FCC" w:rsidDel="003C19C7" w:rsidRDefault="00D93FCC">
            <w:pPr>
              <w:rPr>
                <w:del w:id="35956" w:author="瑋婷 徐" w:date="2025-01-03T17:04:00Z" w16du:dateUtc="2025-01-03T09:04:00Z"/>
                <w:rFonts w:ascii="Times New Roman" w:eastAsia="標楷體" w:hAnsi="Times New Roman" w:cs="Times New Roman"/>
              </w:rPr>
              <w:pPrChange w:id="3595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0E63ED3" w14:textId="1FC0D12A" w:rsidR="00D93FCC" w:rsidDel="003C19C7" w:rsidRDefault="00D93FCC">
            <w:pPr>
              <w:rPr>
                <w:del w:id="35958" w:author="瑋婷 徐" w:date="2025-01-03T17:04:00Z" w16du:dateUtc="2025-01-03T09:04:00Z"/>
                <w:rFonts w:ascii="Times New Roman" w:eastAsia="標楷體" w:hAnsi="Times New Roman" w:cs="Times New Roman"/>
              </w:rPr>
              <w:pPrChange w:id="359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C04E9E4" w14:textId="4324F6AC" w:rsidR="00D93FCC" w:rsidDel="003C19C7" w:rsidRDefault="00D93FCC">
            <w:pPr>
              <w:rPr>
                <w:del w:id="35960" w:author="瑋婷 徐" w:date="2025-01-03T17:04:00Z" w16du:dateUtc="2025-01-03T09:04:00Z"/>
                <w:rFonts w:ascii="Times New Roman" w:eastAsia="標楷體" w:hAnsi="Times New Roman" w:cs="Times New Roman"/>
              </w:rPr>
              <w:pPrChange w:id="359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8D7D03" w14:textId="7C180A15" w:rsidR="00D93FCC" w:rsidDel="003C19C7" w:rsidRDefault="00D93FCC">
            <w:pPr>
              <w:rPr>
                <w:del w:id="35962" w:author="瑋婷 徐" w:date="2025-01-03T17:04:00Z" w16du:dateUtc="2025-01-03T09:04:00Z"/>
                <w:rFonts w:ascii="Times New Roman" w:eastAsia="標楷體" w:hAnsi="Times New Roman" w:cs="Times New Roman"/>
              </w:rPr>
              <w:pPrChange w:id="3596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601A3DF" w14:textId="4147D385" w:rsidR="00D93FCC" w:rsidDel="003C19C7" w:rsidRDefault="00D93FCC">
            <w:pPr>
              <w:rPr>
                <w:del w:id="35964" w:author="瑋婷 徐" w:date="2025-01-03T17:04:00Z" w16du:dateUtc="2025-01-03T09:04:00Z"/>
                <w:rFonts w:ascii="Times New Roman" w:eastAsia="標楷體" w:hAnsi="Times New Roman" w:cs="Times New Roman"/>
              </w:rPr>
              <w:pPrChange w:id="3596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17F87C4E" w14:textId="7B8A73F3" w:rsidR="00D93FCC" w:rsidDel="003C19C7" w:rsidRDefault="00D93FCC">
            <w:pPr>
              <w:rPr>
                <w:del w:id="35966" w:author="瑋婷 徐" w:date="2025-01-03T17:04:00Z" w16du:dateUtc="2025-01-03T09:04:00Z"/>
                <w:rFonts w:ascii="Times New Roman" w:eastAsia="標楷體" w:hAnsi="Times New Roman" w:cs="Times New Roman"/>
              </w:rPr>
              <w:pPrChange w:id="3596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2C56B18" w14:textId="098F1AEE" w:rsidR="00D93FCC" w:rsidDel="003C19C7" w:rsidRDefault="00D93FCC">
            <w:pPr>
              <w:rPr>
                <w:del w:id="35968" w:author="瑋婷 徐" w:date="2025-01-03T17:04:00Z" w16du:dateUtc="2025-01-03T09:04:00Z"/>
                <w:rFonts w:ascii="Times New Roman" w:eastAsia="標楷體" w:hAnsi="Times New Roman" w:cs="Times New Roman"/>
              </w:rPr>
              <w:pPrChange w:id="3596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AAA3861" w14:textId="5208D46E" w:rsidR="00D93FCC" w:rsidDel="003C19C7" w:rsidRDefault="00D93FCC">
            <w:pPr>
              <w:rPr>
                <w:del w:id="35970" w:author="瑋婷 徐" w:date="2025-01-03T17:04:00Z" w16du:dateUtc="2025-01-03T09:04:00Z"/>
                <w:rFonts w:ascii="Times New Roman" w:eastAsia="標楷體" w:hAnsi="Times New Roman" w:cs="Times New Roman"/>
              </w:rPr>
              <w:pPrChange w:id="35971"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4F41D813" w14:textId="37CA741A" w:rsidR="00D93FCC" w:rsidDel="003C19C7" w:rsidRDefault="00D93FCC">
            <w:pPr>
              <w:rPr>
                <w:del w:id="35972" w:author="瑋婷 徐" w:date="2025-01-03T17:04:00Z" w16du:dateUtc="2025-01-03T09:04:00Z"/>
                <w:rFonts w:ascii="Times New Roman" w:eastAsia="標楷體" w:hAnsi="Times New Roman" w:cs="Times New Roman"/>
              </w:rPr>
              <w:pPrChange w:id="3597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2C0B2DE4" w14:textId="6CD4D1C0" w:rsidR="00D93FCC" w:rsidDel="003C19C7" w:rsidRDefault="00D93FCC">
            <w:pPr>
              <w:rPr>
                <w:del w:id="35974" w:author="瑋婷 徐" w:date="2025-01-03T17:04:00Z" w16du:dateUtc="2025-01-03T09:04:00Z"/>
                <w:rFonts w:ascii="Times New Roman" w:eastAsia="標楷體" w:hAnsi="Times New Roman" w:cs="Times New Roman"/>
              </w:rPr>
              <w:pPrChange w:id="35975" w:author="瑋婷 徐" w:date="2025-01-03T17:04:00Z" w16du:dateUtc="2025-01-03T09:04:00Z">
                <w:pPr>
                  <w:spacing w:line="276" w:lineRule="auto"/>
                  <w:jc w:val="center"/>
                </w:pPr>
              </w:pPrChange>
            </w:pPr>
          </w:p>
        </w:tc>
      </w:tr>
      <w:tr w:rsidR="00000000" w:rsidDel="003C19C7" w14:paraId="7F2336B9" w14:textId="554F1250" w:rsidTr="002B07B0">
        <w:trPr>
          <w:cantSplit/>
          <w:jc w:val="center"/>
          <w:del w:id="3597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A76C176" w14:textId="782F5FF3" w:rsidR="00D93FCC" w:rsidDel="003C19C7" w:rsidRDefault="002435EC">
            <w:pPr>
              <w:rPr>
                <w:del w:id="35977" w:author="瑋婷 徐" w:date="2025-01-03T17:04:00Z" w16du:dateUtc="2025-01-03T09:04:00Z"/>
                <w:rFonts w:ascii="Times New Roman" w:eastAsia="標楷體" w:hAnsi="Times New Roman" w:cs="Times New Roman"/>
              </w:rPr>
              <w:pPrChange w:id="35978" w:author="瑋婷 徐" w:date="2025-01-03T17:04:00Z" w16du:dateUtc="2025-01-03T09:04:00Z">
                <w:pPr>
                  <w:spacing w:line="276" w:lineRule="auto"/>
                </w:pPr>
              </w:pPrChange>
            </w:pPr>
            <w:del w:id="35979" w:author="瑋婷 徐" w:date="2025-01-03T17:04:00Z" w16du:dateUtc="2025-01-03T09:04:00Z">
              <w:r w:rsidDel="003C19C7">
                <w:rPr>
                  <w:rFonts w:ascii="Times New Roman" w:eastAsia="標楷體" w:hAnsi="Times New Roman" w:cs="Times New Roman"/>
                  <w:color w:val="000000"/>
                </w:rPr>
                <w:delText>茶腹鳾</w:delText>
              </w:r>
              <w:r w:rsidDel="003C19C7">
                <w:rPr>
                  <w:rFonts w:ascii="Times New Roman" w:eastAsia="標楷體" w:hAnsi="Times New Roman" w:cs="Times New Roman"/>
                  <w:color w:val="000000"/>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8E8A9D4" w14:textId="053DE63C" w:rsidR="00D93FCC" w:rsidDel="003C19C7" w:rsidRDefault="002435EC">
            <w:pPr>
              <w:rPr>
                <w:del w:id="35980" w:author="瑋婷 徐" w:date="2025-01-03T17:04:00Z" w16du:dateUtc="2025-01-03T09:04:00Z"/>
                <w:rFonts w:ascii="Times New Roman" w:eastAsia="標楷體" w:hAnsi="Times New Roman" w:cs="Times New Roman"/>
                <w:i/>
              </w:rPr>
              <w:pPrChange w:id="35981" w:author="瑋婷 徐" w:date="2025-01-03T17:04:00Z" w16du:dateUtc="2025-01-03T09:04:00Z">
                <w:pPr>
                  <w:spacing w:line="276" w:lineRule="auto"/>
                </w:pPr>
              </w:pPrChange>
            </w:pPr>
            <w:del w:id="35982" w:author="瑋婷 徐" w:date="2025-01-03T17:04:00Z" w16du:dateUtc="2025-01-03T09:04:00Z">
              <w:r w:rsidDel="003C19C7">
                <w:rPr>
                  <w:rFonts w:ascii="Times New Roman" w:eastAsia="標楷體" w:hAnsi="Times New Roman" w:cs="Times New Roman"/>
                  <w:i/>
                  <w:iCs/>
                  <w:color w:val="000000"/>
                </w:rPr>
                <w:delText>Sitta europaea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30C7FB50" w14:textId="32B64964" w:rsidR="00D93FCC" w:rsidDel="003C19C7" w:rsidRDefault="00D93FCC">
            <w:pPr>
              <w:rPr>
                <w:del w:id="35983" w:author="瑋婷 徐" w:date="2025-01-03T17:04:00Z" w16du:dateUtc="2025-01-03T09:04:00Z"/>
                <w:rFonts w:ascii="Times New Roman" w:eastAsia="標楷體" w:hAnsi="Times New Roman" w:cs="Times New Roman"/>
              </w:rPr>
              <w:pPrChange w:id="3598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30108FA" w14:textId="162A40A5" w:rsidR="00D93FCC" w:rsidDel="003C19C7" w:rsidRDefault="00D93FCC">
            <w:pPr>
              <w:rPr>
                <w:del w:id="35985" w:author="瑋婷 徐" w:date="2025-01-03T17:04:00Z" w16du:dateUtc="2025-01-03T09:04:00Z"/>
                <w:rFonts w:ascii="Times New Roman" w:eastAsia="標楷體" w:hAnsi="Times New Roman" w:cs="Times New Roman"/>
              </w:rPr>
              <w:pPrChange w:id="3598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9C21B49" w14:textId="6DFEC012" w:rsidR="00D93FCC" w:rsidDel="003C19C7" w:rsidRDefault="00D93FCC">
            <w:pPr>
              <w:rPr>
                <w:del w:id="35987" w:author="瑋婷 徐" w:date="2025-01-03T17:04:00Z" w16du:dateUtc="2025-01-03T09:04:00Z"/>
                <w:rFonts w:ascii="Times New Roman" w:eastAsia="標楷體" w:hAnsi="Times New Roman" w:cs="Times New Roman"/>
              </w:rPr>
              <w:pPrChange w:id="3598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69DAFC5" w14:textId="611B7357" w:rsidR="00D93FCC" w:rsidDel="003C19C7" w:rsidRDefault="00D93FCC">
            <w:pPr>
              <w:rPr>
                <w:del w:id="35989" w:author="瑋婷 徐" w:date="2025-01-03T17:04:00Z" w16du:dateUtc="2025-01-03T09:04:00Z"/>
                <w:rFonts w:ascii="Times New Roman" w:eastAsia="標楷體" w:hAnsi="Times New Roman" w:cs="Times New Roman"/>
              </w:rPr>
              <w:pPrChange w:id="3599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A6CC06D" w14:textId="7524B3BC" w:rsidR="00D93FCC" w:rsidDel="003C19C7" w:rsidRDefault="00D93FCC">
            <w:pPr>
              <w:rPr>
                <w:del w:id="35991" w:author="瑋婷 徐" w:date="2025-01-03T17:04:00Z" w16du:dateUtc="2025-01-03T09:04:00Z"/>
                <w:rFonts w:ascii="Times New Roman" w:eastAsia="標楷體" w:hAnsi="Times New Roman" w:cs="Times New Roman"/>
              </w:rPr>
              <w:pPrChange w:id="3599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91F07B6" w14:textId="1C10190D" w:rsidR="00D93FCC" w:rsidDel="003C19C7" w:rsidRDefault="00D93FCC">
            <w:pPr>
              <w:rPr>
                <w:del w:id="35993" w:author="瑋婷 徐" w:date="2025-01-03T17:04:00Z" w16du:dateUtc="2025-01-03T09:04:00Z"/>
                <w:rFonts w:ascii="Times New Roman" w:eastAsia="標楷體" w:hAnsi="Times New Roman" w:cs="Times New Roman"/>
              </w:rPr>
              <w:pPrChange w:id="3599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677C375" w14:textId="309DD4FA" w:rsidR="00D93FCC" w:rsidDel="003C19C7" w:rsidRDefault="00D93FCC">
            <w:pPr>
              <w:rPr>
                <w:del w:id="35995" w:author="瑋婷 徐" w:date="2025-01-03T17:04:00Z" w16du:dateUtc="2025-01-03T09:04:00Z"/>
                <w:rFonts w:ascii="Times New Roman" w:eastAsia="標楷體" w:hAnsi="Times New Roman" w:cs="Times New Roman"/>
              </w:rPr>
              <w:pPrChange w:id="35996"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1B924064" w14:textId="320038B6" w:rsidR="00D93FCC" w:rsidDel="003C19C7" w:rsidRDefault="00D93FCC">
            <w:pPr>
              <w:rPr>
                <w:del w:id="35997" w:author="瑋婷 徐" w:date="2025-01-03T17:04:00Z" w16du:dateUtc="2025-01-03T09:04:00Z"/>
                <w:rFonts w:ascii="Times New Roman" w:eastAsia="標楷體" w:hAnsi="Times New Roman" w:cs="Times New Roman"/>
              </w:rPr>
              <w:pPrChange w:id="3599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4BCEA7C" w14:textId="4D8C794E" w:rsidR="00D93FCC" w:rsidDel="003C19C7" w:rsidRDefault="00D93FCC">
            <w:pPr>
              <w:rPr>
                <w:del w:id="35999" w:author="瑋婷 徐" w:date="2025-01-03T17:04:00Z" w16du:dateUtc="2025-01-03T09:04:00Z"/>
                <w:rFonts w:ascii="Times New Roman" w:eastAsia="標楷體" w:hAnsi="Times New Roman" w:cs="Times New Roman"/>
              </w:rPr>
              <w:pPrChange w:id="360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E7C6CB0" w14:textId="2116815A" w:rsidR="00D93FCC" w:rsidDel="003C19C7" w:rsidRDefault="00D93FCC">
            <w:pPr>
              <w:rPr>
                <w:del w:id="36001" w:author="瑋婷 徐" w:date="2025-01-03T17:04:00Z" w16du:dateUtc="2025-01-03T09:04:00Z"/>
                <w:rFonts w:ascii="Times New Roman" w:eastAsia="標楷體" w:hAnsi="Times New Roman" w:cs="Times New Roman"/>
              </w:rPr>
              <w:pPrChange w:id="360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628D61" w14:textId="776D0F44" w:rsidR="00D93FCC" w:rsidDel="003C19C7" w:rsidRDefault="00D93FCC">
            <w:pPr>
              <w:rPr>
                <w:del w:id="36003" w:author="瑋婷 徐" w:date="2025-01-03T17:04:00Z" w16du:dateUtc="2025-01-03T09:04:00Z"/>
                <w:rFonts w:ascii="Times New Roman" w:eastAsia="標楷體" w:hAnsi="Times New Roman" w:cs="Times New Roman"/>
              </w:rPr>
              <w:pPrChange w:id="36004"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7DD69C60" w14:textId="2DEF9F09" w:rsidR="00D93FCC" w:rsidDel="003C19C7" w:rsidRDefault="00D93FCC">
            <w:pPr>
              <w:rPr>
                <w:del w:id="36005" w:author="瑋婷 徐" w:date="2025-01-03T17:04:00Z" w16du:dateUtc="2025-01-03T09:04:00Z"/>
                <w:rFonts w:ascii="Times New Roman" w:eastAsia="標楷體" w:hAnsi="Times New Roman" w:cs="Times New Roman"/>
              </w:rPr>
              <w:pPrChange w:id="360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39FC6C" w14:textId="253B62E1" w:rsidR="00D93FCC" w:rsidDel="003C19C7" w:rsidRDefault="002435EC">
            <w:pPr>
              <w:rPr>
                <w:del w:id="36007" w:author="瑋婷 徐" w:date="2025-01-03T17:04:00Z" w16du:dateUtc="2025-01-03T09:04:00Z"/>
                <w:rFonts w:ascii="Times New Roman" w:eastAsia="標楷體" w:hAnsi="Times New Roman" w:cs="Times New Roman"/>
              </w:rPr>
              <w:pPrChange w:id="36008" w:author="瑋婷 徐" w:date="2025-01-03T17:04:00Z" w16du:dateUtc="2025-01-03T09:04:00Z">
                <w:pPr>
                  <w:spacing w:line="276" w:lineRule="auto"/>
                  <w:jc w:val="center"/>
                </w:pPr>
              </w:pPrChange>
            </w:pPr>
            <w:del w:id="360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495844B" w14:textId="14AD6887" w:rsidR="00D93FCC" w:rsidDel="003C19C7" w:rsidRDefault="002435EC">
            <w:pPr>
              <w:rPr>
                <w:del w:id="36010" w:author="瑋婷 徐" w:date="2025-01-03T17:04:00Z" w16du:dateUtc="2025-01-03T09:04:00Z"/>
                <w:rFonts w:ascii="Times New Roman" w:eastAsia="標楷體" w:hAnsi="Times New Roman" w:cs="Times New Roman"/>
              </w:rPr>
              <w:pPrChange w:id="36011" w:author="瑋婷 徐" w:date="2025-01-03T17:04:00Z" w16du:dateUtc="2025-01-03T09:04:00Z">
                <w:pPr>
                  <w:spacing w:line="276" w:lineRule="auto"/>
                  <w:jc w:val="center"/>
                </w:pPr>
              </w:pPrChange>
            </w:pPr>
            <w:del w:id="360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700E88C" w14:textId="5B8FC49B" w:rsidR="00D93FCC" w:rsidDel="003C19C7" w:rsidRDefault="00D93FCC">
            <w:pPr>
              <w:rPr>
                <w:del w:id="36013" w:author="瑋婷 徐" w:date="2025-01-03T17:04:00Z" w16du:dateUtc="2025-01-03T09:04:00Z"/>
                <w:rFonts w:ascii="Times New Roman" w:eastAsia="標楷體" w:hAnsi="Times New Roman" w:cs="Times New Roman"/>
              </w:rPr>
              <w:pPrChange w:id="360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E5F849" w14:textId="155BCFBF" w:rsidR="00D93FCC" w:rsidDel="003C19C7" w:rsidRDefault="002435EC">
            <w:pPr>
              <w:rPr>
                <w:del w:id="36015" w:author="瑋婷 徐" w:date="2025-01-03T17:04:00Z" w16du:dateUtc="2025-01-03T09:04:00Z"/>
                <w:rFonts w:ascii="Times New Roman" w:eastAsia="標楷體" w:hAnsi="Times New Roman" w:cs="Times New Roman"/>
              </w:rPr>
              <w:pPrChange w:id="36016" w:author="瑋婷 徐" w:date="2025-01-03T17:04:00Z" w16du:dateUtc="2025-01-03T09:04:00Z">
                <w:pPr>
                  <w:spacing w:line="276" w:lineRule="auto"/>
                  <w:jc w:val="center"/>
                </w:pPr>
              </w:pPrChange>
            </w:pPr>
            <w:del w:id="3601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972CF8D" w14:textId="1C55FDA7" w:rsidR="00D93FCC" w:rsidDel="003C19C7" w:rsidRDefault="002435EC">
            <w:pPr>
              <w:rPr>
                <w:del w:id="36018" w:author="瑋婷 徐" w:date="2025-01-03T17:04:00Z" w16du:dateUtc="2025-01-03T09:04:00Z"/>
                <w:rFonts w:ascii="Times New Roman" w:eastAsia="標楷體" w:hAnsi="Times New Roman" w:cs="Times New Roman"/>
              </w:rPr>
              <w:pPrChange w:id="36019" w:author="瑋婷 徐" w:date="2025-01-03T17:04:00Z" w16du:dateUtc="2025-01-03T09:04:00Z">
                <w:pPr>
                  <w:spacing w:line="276" w:lineRule="auto"/>
                  <w:jc w:val="center"/>
                </w:pPr>
              </w:pPrChange>
            </w:pPr>
            <w:del w:id="3602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491358E" w14:textId="29F0BC9F" w:rsidR="00D93FCC" w:rsidDel="003C19C7" w:rsidRDefault="00D93FCC">
            <w:pPr>
              <w:rPr>
                <w:del w:id="36021" w:author="瑋婷 徐" w:date="2025-01-03T17:04:00Z" w16du:dateUtc="2025-01-03T09:04:00Z"/>
                <w:rFonts w:ascii="Times New Roman" w:eastAsia="標楷體" w:hAnsi="Times New Roman" w:cs="Times New Roman"/>
              </w:rPr>
              <w:pPrChange w:id="360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C0608D" w14:textId="535698C0" w:rsidR="00D93FCC" w:rsidDel="003C19C7" w:rsidRDefault="002435EC">
            <w:pPr>
              <w:rPr>
                <w:del w:id="36023" w:author="瑋婷 徐" w:date="2025-01-03T17:04:00Z" w16du:dateUtc="2025-01-03T09:04:00Z"/>
                <w:rFonts w:ascii="Times New Roman" w:eastAsia="標楷體" w:hAnsi="Times New Roman" w:cs="Times New Roman"/>
              </w:rPr>
              <w:pPrChange w:id="36024" w:author="瑋婷 徐" w:date="2025-01-03T17:04:00Z" w16du:dateUtc="2025-01-03T09:04:00Z">
                <w:pPr>
                  <w:spacing w:line="276" w:lineRule="auto"/>
                  <w:jc w:val="center"/>
                </w:pPr>
              </w:pPrChange>
            </w:pPr>
            <w:del w:id="3602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44E481" w14:textId="3C2ED844" w:rsidR="00D93FCC" w:rsidDel="003C19C7" w:rsidRDefault="00D93FCC">
            <w:pPr>
              <w:rPr>
                <w:del w:id="36026" w:author="瑋婷 徐" w:date="2025-01-03T17:04:00Z" w16du:dateUtc="2025-01-03T09:04:00Z"/>
                <w:rFonts w:ascii="Times New Roman" w:eastAsia="標楷體" w:hAnsi="Times New Roman" w:cs="Times New Roman"/>
              </w:rPr>
              <w:pPrChange w:id="360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9FEF630" w14:textId="6C2B6C5C" w:rsidR="00D93FCC" w:rsidDel="003C19C7" w:rsidRDefault="00D93FCC">
            <w:pPr>
              <w:rPr>
                <w:del w:id="36028" w:author="瑋婷 徐" w:date="2025-01-03T17:04:00Z" w16du:dateUtc="2025-01-03T09:04:00Z"/>
                <w:rFonts w:ascii="Times New Roman" w:eastAsia="標楷體" w:hAnsi="Times New Roman" w:cs="Times New Roman"/>
              </w:rPr>
              <w:pPrChange w:id="360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377AA8" w14:textId="58E90672" w:rsidR="00D93FCC" w:rsidDel="003C19C7" w:rsidRDefault="00D93FCC">
            <w:pPr>
              <w:rPr>
                <w:del w:id="36030" w:author="瑋婷 徐" w:date="2025-01-03T17:04:00Z" w16du:dateUtc="2025-01-03T09:04:00Z"/>
                <w:rFonts w:ascii="Times New Roman" w:eastAsia="標楷體" w:hAnsi="Times New Roman" w:cs="Times New Roman"/>
              </w:rPr>
              <w:pPrChange w:id="3603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C697C75" w14:textId="7EA93B85" w:rsidR="00D93FCC" w:rsidDel="003C19C7" w:rsidRDefault="00D93FCC">
            <w:pPr>
              <w:rPr>
                <w:del w:id="36032" w:author="瑋婷 徐" w:date="2025-01-03T17:04:00Z" w16du:dateUtc="2025-01-03T09:04:00Z"/>
                <w:rFonts w:ascii="Times New Roman" w:eastAsia="標楷體" w:hAnsi="Times New Roman" w:cs="Times New Roman"/>
              </w:rPr>
              <w:pPrChange w:id="3603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5D89768" w14:textId="3D5D640A" w:rsidR="00D93FCC" w:rsidDel="003C19C7" w:rsidRDefault="00D93FCC">
            <w:pPr>
              <w:rPr>
                <w:del w:id="36034" w:author="瑋婷 徐" w:date="2025-01-03T17:04:00Z" w16du:dateUtc="2025-01-03T09:04:00Z"/>
                <w:rFonts w:ascii="Times New Roman" w:eastAsia="標楷體" w:hAnsi="Times New Roman" w:cs="Times New Roman"/>
              </w:rPr>
              <w:pPrChange w:id="3603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13530D9" w14:textId="42D39DE3" w:rsidR="00D93FCC" w:rsidDel="003C19C7" w:rsidRDefault="00D93FCC">
            <w:pPr>
              <w:rPr>
                <w:del w:id="36036" w:author="瑋婷 徐" w:date="2025-01-03T17:04:00Z" w16du:dateUtc="2025-01-03T09:04:00Z"/>
                <w:rFonts w:ascii="Times New Roman" w:eastAsia="標楷體" w:hAnsi="Times New Roman" w:cs="Times New Roman"/>
              </w:rPr>
              <w:pPrChange w:id="360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09FB3EB" w14:textId="4B5CE787" w:rsidR="00D93FCC" w:rsidDel="003C19C7" w:rsidRDefault="00D93FCC">
            <w:pPr>
              <w:rPr>
                <w:del w:id="36038" w:author="瑋婷 徐" w:date="2025-01-03T17:04:00Z" w16du:dateUtc="2025-01-03T09:04:00Z"/>
                <w:rFonts w:ascii="Times New Roman" w:eastAsia="標楷體" w:hAnsi="Times New Roman" w:cs="Times New Roman"/>
              </w:rPr>
              <w:pPrChange w:id="3603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9C63C54" w14:textId="462B0C9F" w:rsidR="00D93FCC" w:rsidDel="003C19C7" w:rsidRDefault="00D93FCC">
            <w:pPr>
              <w:rPr>
                <w:del w:id="36040" w:author="瑋婷 徐" w:date="2025-01-03T17:04:00Z" w16du:dateUtc="2025-01-03T09:04:00Z"/>
                <w:rFonts w:ascii="Times New Roman" w:eastAsia="標楷體" w:hAnsi="Times New Roman" w:cs="Times New Roman"/>
              </w:rPr>
              <w:pPrChange w:id="360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052E92" w14:textId="7C8FFCC9" w:rsidR="00D93FCC" w:rsidDel="003C19C7" w:rsidRDefault="00D93FCC">
            <w:pPr>
              <w:rPr>
                <w:del w:id="36042" w:author="瑋婷 徐" w:date="2025-01-03T17:04:00Z" w16du:dateUtc="2025-01-03T09:04:00Z"/>
                <w:rFonts w:ascii="Times New Roman" w:eastAsia="標楷體" w:hAnsi="Times New Roman" w:cs="Times New Roman"/>
              </w:rPr>
              <w:pPrChange w:id="360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D85887" w14:textId="3AE1A0BC" w:rsidR="00D93FCC" w:rsidDel="003C19C7" w:rsidRDefault="00D93FCC">
            <w:pPr>
              <w:rPr>
                <w:del w:id="36044" w:author="瑋婷 徐" w:date="2025-01-03T17:04:00Z" w16du:dateUtc="2025-01-03T09:04:00Z"/>
                <w:rFonts w:ascii="Times New Roman" w:eastAsia="標楷體" w:hAnsi="Times New Roman" w:cs="Times New Roman"/>
              </w:rPr>
              <w:pPrChange w:id="3604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C90371" w14:textId="3A7508CE" w:rsidR="00D93FCC" w:rsidDel="003C19C7" w:rsidRDefault="002435EC">
            <w:pPr>
              <w:rPr>
                <w:del w:id="36046" w:author="瑋婷 徐" w:date="2025-01-03T17:04:00Z" w16du:dateUtc="2025-01-03T09:04:00Z"/>
                <w:rFonts w:ascii="Times New Roman" w:eastAsia="標楷體" w:hAnsi="Times New Roman" w:cs="Times New Roman"/>
              </w:rPr>
              <w:pPrChange w:id="36047" w:author="瑋婷 徐" w:date="2025-01-03T17:04:00Z" w16du:dateUtc="2025-01-03T09:04:00Z">
                <w:pPr>
                  <w:spacing w:line="276" w:lineRule="auto"/>
                  <w:jc w:val="center"/>
                </w:pPr>
              </w:pPrChange>
            </w:pPr>
            <w:del w:id="36048"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D9D9D9"/>
            <w:vAlign w:val="center"/>
          </w:tcPr>
          <w:p w14:paraId="2A95DC12" w14:textId="36DFA95E" w:rsidR="00D93FCC" w:rsidDel="003C19C7" w:rsidRDefault="00D93FCC">
            <w:pPr>
              <w:rPr>
                <w:del w:id="36049" w:author="瑋婷 徐" w:date="2025-01-03T17:04:00Z" w16du:dateUtc="2025-01-03T09:04:00Z"/>
                <w:rFonts w:ascii="Times New Roman" w:eastAsia="標楷體" w:hAnsi="Times New Roman" w:cs="Times New Roman"/>
              </w:rPr>
              <w:pPrChange w:id="3605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2286618" w14:textId="3D714F85" w:rsidR="00D93FCC" w:rsidDel="003C19C7" w:rsidRDefault="00D93FCC">
            <w:pPr>
              <w:rPr>
                <w:del w:id="36051" w:author="瑋婷 徐" w:date="2025-01-03T17:04:00Z" w16du:dateUtc="2025-01-03T09:04:00Z"/>
                <w:rFonts w:ascii="Times New Roman" w:eastAsia="標楷體" w:hAnsi="Times New Roman" w:cs="Times New Roman"/>
              </w:rPr>
              <w:pPrChange w:id="3605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2E19276" w14:textId="3F046906" w:rsidR="00D93FCC" w:rsidDel="003C19C7" w:rsidRDefault="00D93FCC">
            <w:pPr>
              <w:rPr>
                <w:del w:id="36053" w:author="瑋婷 徐" w:date="2025-01-03T17:04:00Z" w16du:dateUtc="2025-01-03T09:04:00Z"/>
                <w:rFonts w:ascii="Times New Roman" w:eastAsia="標楷體" w:hAnsi="Times New Roman" w:cs="Times New Roman"/>
              </w:rPr>
              <w:pPrChange w:id="36054"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52BCC0B6" w14:textId="273DDE80" w:rsidR="00D93FCC" w:rsidDel="003C19C7" w:rsidRDefault="00D93FCC">
            <w:pPr>
              <w:rPr>
                <w:del w:id="36055" w:author="瑋婷 徐" w:date="2025-01-03T17:04:00Z" w16du:dateUtc="2025-01-03T09:04:00Z"/>
                <w:rFonts w:ascii="Times New Roman" w:eastAsia="標楷體" w:hAnsi="Times New Roman" w:cs="Times New Roman"/>
              </w:rPr>
              <w:pPrChange w:id="3605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2E39EC19" w14:textId="0B8DADBE" w:rsidR="00D93FCC" w:rsidDel="003C19C7" w:rsidRDefault="00D93FCC">
            <w:pPr>
              <w:rPr>
                <w:del w:id="36057" w:author="瑋婷 徐" w:date="2025-01-03T17:04:00Z" w16du:dateUtc="2025-01-03T09:04:00Z"/>
                <w:rFonts w:ascii="Times New Roman" w:eastAsia="標楷體" w:hAnsi="Times New Roman" w:cs="Times New Roman"/>
              </w:rPr>
              <w:pPrChange w:id="36058" w:author="瑋婷 徐" w:date="2025-01-03T17:04:00Z" w16du:dateUtc="2025-01-03T09:04:00Z">
                <w:pPr>
                  <w:spacing w:line="276" w:lineRule="auto"/>
                  <w:jc w:val="center"/>
                </w:pPr>
              </w:pPrChange>
            </w:pPr>
          </w:p>
        </w:tc>
      </w:tr>
      <w:tr w:rsidR="00000000" w:rsidDel="003C19C7" w14:paraId="3A589869" w14:textId="71E38C6B" w:rsidTr="002B07B0">
        <w:trPr>
          <w:cantSplit/>
          <w:jc w:val="center"/>
          <w:del w:id="3605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4F74787" w14:textId="6B7819AD" w:rsidR="00D93FCC" w:rsidDel="003C19C7" w:rsidRDefault="002435EC">
            <w:pPr>
              <w:rPr>
                <w:del w:id="36060" w:author="瑋婷 徐" w:date="2025-01-03T17:04:00Z" w16du:dateUtc="2025-01-03T09:04:00Z"/>
                <w:rFonts w:ascii="Times New Roman" w:eastAsia="標楷體" w:hAnsi="Times New Roman" w:cs="Times New Roman"/>
              </w:rPr>
              <w:pPrChange w:id="36061" w:author="瑋婷 徐" w:date="2025-01-03T17:04:00Z" w16du:dateUtc="2025-01-03T09:04:00Z">
                <w:pPr>
                  <w:spacing w:line="276" w:lineRule="auto"/>
                </w:pPr>
              </w:pPrChange>
            </w:pPr>
            <w:del w:id="36062" w:author="瑋婷 徐" w:date="2025-01-03T17:04:00Z" w16du:dateUtc="2025-01-03T09:04:00Z">
              <w:r w:rsidDel="003C19C7">
                <w:rPr>
                  <w:rFonts w:ascii="Times New Roman" w:eastAsia="標楷體" w:hAnsi="Times New Roman" w:cs="Times New Roman"/>
                  <w:color w:val="000000"/>
                </w:rPr>
                <w:delText>河烏</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D7FC450" w14:textId="6E7E285E" w:rsidR="00D93FCC" w:rsidDel="003C19C7" w:rsidRDefault="002435EC">
            <w:pPr>
              <w:rPr>
                <w:del w:id="36063" w:author="瑋婷 徐" w:date="2025-01-03T17:04:00Z" w16du:dateUtc="2025-01-03T09:04:00Z"/>
                <w:rFonts w:ascii="Times New Roman" w:eastAsia="標楷體" w:hAnsi="Times New Roman" w:cs="Times New Roman"/>
                <w:i/>
              </w:rPr>
              <w:pPrChange w:id="36064" w:author="瑋婷 徐" w:date="2025-01-03T17:04:00Z" w16du:dateUtc="2025-01-03T09:04:00Z">
                <w:pPr>
                  <w:spacing w:line="276" w:lineRule="auto"/>
                </w:pPr>
              </w:pPrChange>
            </w:pPr>
            <w:del w:id="36065" w:author="瑋婷 徐" w:date="2025-01-03T17:04:00Z" w16du:dateUtc="2025-01-03T09:04:00Z">
              <w:r w:rsidDel="003C19C7">
                <w:rPr>
                  <w:rFonts w:ascii="Times New Roman" w:eastAsia="標楷體" w:hAnsi="Times New Roman" w:cs="Times New Roman"/>
                  <w:i/>
                  <w:iCs/>
                  <w:color w:val="000000"/>
                </w:rPr>
                <w:delText>Cinclus pallasii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499AE25D" w14:textId="78DF9D73" w:rsidR="00D93FCC" w:rsidDel="003C19C7" w:rsidRDefault="00D93FCC">
            <w:pPr>
              <w:rPr>
                <w:del w:id="36066" w:author="瑋婷 徐" w:date="2025-01-03T17:04:00Z" w16du:dateUtc="2025-01-03T09:04:00Z"/>
                <w:rFonts w:ascii="Times New Roman" w:eastAsia="標楷體" w:hAnsi="Times New Roman" w:cs="Times New Roman"/>
              </w:rPr>
              <w:pPrChange w:id="3606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EAF78E" w14:textId="35A835FF" w:rsidR="00D93FCC" w:rsidDel="003C19C7" w:rsidRDefault="00D93FCC">
            <w:pPr>
              <w:rPr>
                <w:del w:id="36068" w:author="瑋婷 徐" w:date="2025-01-03T17:04:00Z" w16du:dateUtc="2025-01-03T09:04:00Z"/>
                <w:rFonts w:ascii="Times New Roman" w:eastAsia="標楷體" w:hAnsi="Times New Roman" w:cs="Times New Roman"/>
              </w:rPr>
              <w:pPrChange w:id="3606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3227E066" w14:textId="112C3CCC" w:rsidR="00D93FCC" w:rsidDel="003C19C7" w:rsidRDefault="00D93FCC">
            <w:pPr>
              <w:rPr>
                <w:del w:id="36070" w:author="瑋婷 徐" w:date="2025-01-03T17:04:00Z" w16du:dateUtc="2025-01-03T09:04:00Z"/>
                <w:rFonts w:ascii="Times New Roman" w:eastAsia="標楷體" w:hAnsi="Times New Roman" w:cs="Times New Roman"/>
              </w:rPr>
              <w:pPrChange w:id="3607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3ED86C6A" w14:textId="69252AAF" w:rsidR="00D93FCC" w:rsidDel="003C19C7" w:rsidRDefault="00D93FCC">
            <w:pPr>
              <w:rPr>
                <w:del w:id="36072" w:author="瑋婷 徐" w:date="2025-01-03T17:04:00Z" w16du:dateUtc="2025-01-03T09:04:00Z"/>
                <w:rFonts w:ascii="Times New Roman" w:eastAsia="標楷體" w:hAnsi="Times New Roman" w:cs="Times New Roman"/>
              </w:rPr>
              <w:pPrChange w:id="36073"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0FC403AA" w14:textId="51E36DD7" w:rsidR="00D93FCC" w:rsidDel="003C19C7" w:rsidRDefault="00D93FCC">
            <w:pPr>
              <w:rPr>
                <w:del w:id="36074" w:author="瑋婷 徐" w:date="2025-01-03T17:04:00Z" w16du:dateUtc="2025-01-03T09:04:00Z"/>
                <w:rFonts w:ascii="Times New Roman" w:eastAsia="標楷體" w:hAnsi="Times New Roman" w:cs="Times New Roman"/>
              </w:rPr>
              <w:pPrChange w:id="3607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DCD4C79" w14:textId="1CF9AB06" w:rsidR="00D93FCC" w:rsidDel="003C19C7" w:rsidRDefault="00D93FCC">
            <w:pPr>
              <w:rPr>
                <w:del w:id="36076" w:author="瑋婷 徐" w:date="2025-01-03T17:04:00Z" w16du:dateUtc="2025-01-03T09:04:00Z"/>
                <w:rFonts w:ascii="Times New Roman" w:eastAsia="標楷體" w:hAnsi="Times New Roman" w:cs="Times New Roman"/>
              </w:rPr>
              <w:pPrChange w:id="3607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7FBB53D" w14:textId="3122B775" w:rsidR="00D93FCC" w:rsidDel="003C19C7" w:rsidRDefault="00D93FCC">
            <w:pPr>
              <w:rPr>
                <w:del w:id="36078" w:author="瑋婷 徐" w:date="2025-01-03T17:04:00Z" w16du:dateUtc="2025-01-03T09:04:00Z"/>
                <w:rFonts w:ascii="Times New Roman" w:eastAsia="標楷體" w:hAnsi="Times New Roman" w:cs="Times New Roman"/>
              </w:rPr>
              <w:pPrChange w:id="36079"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0E64EBF6" w14:textId="1BE4D8C6" w:rsidR="00D93FCC" w:rsidDel="003C19C7" w:rsidRDefault="00D93FCC">
            <w:pPr>
              <w:rPr>
                <w:del w:id="36080" w:author="瑋婷 徐" w:date="2025-01-03T17:04:00Z" w16du:dateUtc="2025-01-03T09:04:00Z"/>
                <w:rFonts w:ascii="Times New Roman" w:eastAsia="標楷體" w:hAnsi="Times New Roman" w:cs="Times New Roman"/>
              </w:rPr>
              <w:pPrChange w:id="3608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0BCE727" w14:textId="355CF288" w:rsidR="00D93FCC" w:rsidDel="003C19C7" w:rsidRDefault="00D93FCC">
            <w:pPr>
              <w:rPr>
                <w:del w:id="36082" w:author="瑋婷 徐" w:date="2025-01-03T17:04:00Z" w16du:dateUtc="2025-01-03T09:04:00Z"/>
                <w:rFonts w:ascii="Times New Roman" w:eastAsia="標楷體" w:hAnsi="Times New Roman" w:cs="Times New Roman"/>
              </w:rPr>
              <w:pPrChange w:id="360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9FC9224" w14:textId="49D113A3" w:rsidR="00D93FCC" w:rsidDel="003C19C7" w:rsidRDefault="00D93FCC">
            <w:pPr>
              <w:rPr>
                <w:del w:id="36084" w:author="瑋婷 徐" w:date="2025-01-03T17:04:00Z" w16du:dateUtc="2025-01-03T09:04:00Z"/>
                <w:rFonts w:ascii="Times New Roman" w:eastAsia="標楷體" w:hAnsi="Times New Roman" w:cs="Times New Roman"/>
              </w:rPr>
              <w:pPrChange w:id="360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7F5A26" w14:textId="7DE81A08" w:rsidR="00D93FCC" w:rsidDel="003C19C7" w:rsidRDefault="002435EC">
            <w:pPr>
              <w:rPr>
                <w:del w:id="36086" w:author="瑋婷 徐" w:date="2025-01-03T17:04:00Z" w16du:dateUtc="2025-01-03T09:04:00Z"/>
                <w:rFonts w:ascii="Times New Roman" w:eastAsia="標楷體" w:hAnsi="Times New Roman" w:cs="Times New Roman"/>
              </w:rPr>
              <w:pPrChange w:id="36087" w:author="瑋婷 徐" w:date="2025-01-03T17:04:00Z" w16du:dateUtc="2025-01-03T09:04:00Z">
                <w:pPr>
                  <w:spacing w:line="276" w:lineRule="auto"/>
                  <w:jc w:val="center"/>
                </w:pPr>
              </w:pPrChange>
            </w:pPr>
            <w:del w:id="36088"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55B2535F" w14:textId="4C3B8E54" w:rsidR="00D93FCC" w:rsidDel="003C19C7" w:rsidRDefault="00D93FCC">
            <w:pPr>
              <w:rPr>
                <w:del w:id="36089" w:author="瑋婷 徐" w:date="2025-01-03T17:04:00Z" w16du:dateUtc="2025-01-03T09:04:00Z"/>
                <w:rFonts w:ascii="Times New Roman" w:eastAsia="標楷體" w:hAnsi="Times New Roman" w:cs="Times New Roman"/>
              </w:rPr>
              <w:pPrChange w:id="360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5354F1C" w14:textId="23D01C3C" w:rsidR="00D93FCC" w:rsidDel="003C19C7" w:rsidRDefault="00D93FCC">
            <w:pPr>
              <w:rPr>
                <w:del w:id="36091" w:author="瑋婷 徐" w:date="2025-01-03T17:04:00Z" w16du:dateUtc="2025-01-03T09:04:00Z"/>
                <w:rFonts w:ascii="Times New Roman" w:eastAsia="標楷體" w:hAnsi="Times New Roman" w:cs="Times New Roman"/>
              </w:rPr>
              <w:pPrChange w:id="360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928B8B7" w14:textId="01D7FCF9" w:rsidR="00D93FCC" w:rsidDel="003C19C7" w:rsidRDefault="00D93FCC">
            <w:pPr>
              <w:rPr>
                <w:del w:id="36093" w:author="瑋婷 徐" w:date="2025-01-03T17:04:00Z" w16du:dateUtc="2025-01-03T09:04:00Z"/>
                <w:rFonts w:ascii="Times New Roman" w:eastAsia="標楷體" w:hAnsi="Times New Roman" w:cs="Times New Roman"/>
              </w:rPr>
              <w:pPrChange w:id="360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A4332A1" w14:textId="56108165" w:rsidR="00D93FCC" w:rsidDel="003C19C7" w:rsidRDefault="00D93FCC">
            <w:pPr>
              <w:rPr>
                <w:del w:id="36095" w:author="瑋婷 徐" w:date="2025-01-03T17:04:00Z" w16du:dateUtc="2025-01-03T09:04:00Z"/>
                <w:rFonts w:ascii="Times New Roman" w:eastAsia="標楷體" w:hAnsi="Times New Roman" w:cs="Times New Roman"/>
              </w:rPr>
              <w:pPrChange w:id="360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F9FE6A" w14:textId="5240EE96" w:rsidR="00D93FCC" w:rsidDel="003C19C7" w:rsidRDefault="00D93FCC">
            <w:pPr>
              <w:rPr>
                <w:del w:id="36097" w:author="瑋婷 徐" w:date="2025-01-03T17:04:00Z" w16du:dateUtc="2025-01-03T09:04:00Z"/>
                <w:rFonts w:ascii="Times New Roman" w:eastAsia="標楷體" w:hAnsi="Times New Roman" w:cs="Times New Roman"/>
              </w:rPr>
              <w:pPrChange w:id="360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A1FDA0" w14:textId="200DDABE" w:rsidR="00D93FCC" w:rsidDel="003C19C7" w:rsidRDefault="00D93FCC">
            <w:pPr>
              <w:rPr>
                <w:del w:id="36099" w:author="瑋婷 徐" w:date="2025-01-03T17:04:00Z" w16du:dateUtc="2025-01-03T09:04:00Z"/>
                <w:rFonts w:ascii="Times New Roman" w:eastAsia="標楷體" w:hAnsi="Times New Roman" w:cs="Times New Roman"/>
              </w:rPr>
              <w:pPrChange w:id="361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8BCA27" w14:textId="4E8D743A" w:rsidR="00D93FCC" w:rsidDel="003C19C7" w:rsidRDefault="00D93FCC">
            <w:pPr>
              <w:rPr>
                <w:del w:id="36101" w:author="瑋婷 徐" w:date="2025-01-03T17:04:00Z" w16du:dateUtc="2025-01-03T09:04:00Z"/>
                <w:rFonts w:ascii="Times New Roman" w:eastAsia="標楷體" w:hAnsi="Times New Roman" w:cs="Times New Roman"/>
              </w:rPr>
              <w:pPrChange w:id="361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D70AA5" w14:textId="23B0C0AB" w:rsidR="00D93FCC" w:rsidDel="003C19C7" w:rsidRDefault="00D93FCC">
            <w:pPr>
              <w:rPr>
                <w:del w:id="36103" w:author="瑋婷 徐" w:date="2025-01-03T17:04:00Z" w16du:dateUtc="2025-01-03T09:04:00Z"/>
                <w:rFonts w:ascii="Times New Roman" w:eastAsia="標楷體" w:hAnsi="Times New Roman" w:cs="Times New Roman"/>
              </w:rPr>
              <w:pPrChange w:id="361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C01291" w14:textId="4EDC33AA" w:rsidR="00D93FCC" w:rsidDel="003C19C7" w:rsidRDefault="00D93FCC">
            <w:pPr>
              <w:rPr>
                <w:del w:id="36105" w:author="瑋婷 徐" w:date="2025-01-03T17:04:00Z" w16du:dateUtc="2025-01-03T09:04:00Z"/>
                <w:rFonts w:ascii="Times New Roman" w:eastAsia="標楷體" w:hAnsi="Times New Roman" w:cs="Times New Roman"/>
              </w:rPr>
              <w:pPrChange w:id="3610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895081D" w14:textId="70B6EEE6" w:rsidR="00D93FCC" w:rsidDel="003C19C7" w:rsidRDefault="00D93FCC">
            <w:pPr>
              <w:rPr>
                <w:del w:id="36107" w:author="瑋婷 徐" w:date="2025-01-03T17:04:00Z" w16du:dateUtc="2025-01-03T09:04:00Z"/>
                <w:rFonts w:ascii="Times New Roman" w:eastAsia="標楷體" w:hAnsi="Times New Roman" w:cs="Times New Roman"/>
              </w:rPr>
              <w:pPrChange w:id="361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65064C" w14:textId="34F7EE35" w:rsidR="00D93FCC" w:rsidDel="003C19C7" w:rsidRDefault="00D93FCC">
            <w:pPr>
              <w:rPr>
                <w:del w:id="36109" w:author="瑋婷 徐" w:date="2025-01-03T17:04:00Z" w16du:dateUtc="2025-01-03T09:04:00Z"/>
                <w:rFonts w:ascii="Times New Roman" w:eastAsia="標楷體" w:hAnsi="Times New Roman" w:cs="Times New Roman"/>
              </w:rPr>
              <w:pPrChange w:id="3611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6AF4935" w14:textId="267A3C73" w:rsidR="00D93FCC" w:rsidDel="003C19C7" w:rsidRDefault="00D93FCC">
            <w:pPr>
              <w:rPr>
                <w:del w:id="36111" w:author="瑋婷 徐" w:date="2025-01-03T17:04:00Z" w16du:dateUtc="2025-01-03T09:04:00Z"/>
                <w:rFonts w:ascii="Times New Roman" w:eastAsia="標楷體" w:hAnsi="Times New Roman" w:cs="Times New Roman"/>
              </w:rPr>
              <w:pPrChange w:id="3611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4D98478D" w14:textId="3A6DCF69" w:rsidR="00D93FCC" w:rsidDel="003C19C7" w:rsidRDefault="00D93FCC">
            <w:pPr>
              <w:rPr>
                <w:del w:id="36113" w:author="瑋婷 徐" w:date="2025-01-03T17:04:00Z" w16du:dateUtc="2025-01-03T09:04:00Z"/>
                <w:rFonts w:ascii="Times New Roman" w:eastAsia="標楷體" w:hAnsi="Times New Roman" w:cs="Times New Roman"/>
              </w:rPr>
              <w:pPrChange w:id="3611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5FDC922" w14:textId="21BABB80" w:rsidR="00D93FCC" w:rsidDel="003C19C7" w:rsidRDefault="00D93FCC">
            <w:pPr>
              <w:rPr>
                <w:del w:id="36115" w:author="瑋婷 徐" w:date="2025-01-03T17:04:00Z" w16du:dateUtc="2025-01-03T09:04:00Z"/>
                <w:rFonts w:ascii="Times New Roman" w:eastAsia="標楷體" w:hAnsi="Times New Roman" w:cs="Times New Roman"/>
              </w:rPr>
              <w:pPrChange w:id="361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41A002E" w14:textId="13B7D480" w:rsidR="00D93FCC" w:rsidDel="003C19C7" w:rsidRDefault="00D93FCC">
            <w:pPr>
              <w:rPr>
                <w:del w:id="36117" w:author="瑋婷 徐" w:date="2025-01-03T17:04:00Z" w16du:dateUtc="2025-01-03T09:04:00Z"/>
                <w:rFonts w:ascii="Times New Roman" w:eastAsia="標楷體" w:hAnsi="Times New Roman" w:cs="Times New Roman"/>
              </w:rPr>
              <w:pPrChange w:id="3611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485D4F5" w14:textId="0E5FF26B" w:rsidR="00D93FCC" w:rsidDel="003C19C7" w:rsidRDefault="00D93FCC">
            <w:pPr>
              <w:rPr>
                <w:del w:id="36119" w:author="瑋婷 徐" w:date="2025-01-03T17:04:00Z" w16du:dateUtc="2025-01-03T09:04:00Z"/>
                <w:rFonts w:ascii="Times New Roman" w:eastAsia="標楷體" w:hAnsi="Times New Roman" w:cs="Times New Roman"/>
              </w:rPr>
              <w:pPrChange w:id="361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47723A" w14:textId="11E3A407" w:rsidR="00D93FCC" w:rsidDel="003C19C7" w:rsidRDefault="00D93FCC">
            <w:pPr>
              <w:rPr>
                <w:del w:id="36121" w:author="瑋婷 徐" w:date="2025-01-03T17:04:00Z" w16du:dateUtc="2025-01-03T09:04:00Z"/>
                <w:rFonts w:ascii="Times New Roman" w:eastAsia="標楷體" w:hAnsi="Times New Roman" w:cs="Times New Roman"/>
              </w:rPr>
              <w:pPrChange w:id="361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F5EFE3" w14:textId="65185A03" w:rsidR="00D93FCC" w:rsidDel="003C19C7" w:rsidRDefault="00D93FCC">
            <w:pPr>
              <w:rPr>
                <w:del w:id="36123" w:author="瑋婷 徐" w:date="2025-01-03T17:04:00Z" w16du:dateUtc="2025-01-03T09:04:00Z"/>
                <w:rFonts w:ascii="Times New Roman" w:eastAsia="標楷體" w:hAnsi="Times New Roman" w:cs="Times New Roman"/>
              </w:rPr>
              <w:pPrChange w:id="3612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E00C8FB" w14:textId="72420B24" w:rsidR="00D93FCC" w:rsidDel="003C19C7" w:rsidRDefault="00D93FCC">
            <w:pPr>
              <w:rPr>
                <w:del w:id="36125" w:author="瑋婷 徐" w:date="2025-01-03T17:04:00Z" w16du:dateUtc="2025-01-03T09:04:00Z"/>
                <w:rFonts w:ascii="Times New Roman" w:eastAsia="標楷體" w:hAnsi="Times New Roman" w:cs="Times New Roman"/>
              </w:rPr>
              <w:pPrChange w:id="3612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2F2B2624" w14:textId="6AB24D0D" w:rsidR="00D93FCC" w:rsidDel="003C19C7" w:rsidRDefault="00D93FCC">
            <w:pPr>
              <w:rPr>
                <w:del w:id="36127" w:author="瑋婷 徐" w:date="2025-01-03T17:04:00Z" w16du:dateUtc="2025-01-03T09:04:00Z"/>
                <w:rFonts w:ascii="Times New Roman" w:eastAsia="標楷體" w:hAnsi="Times New Roman" w:cs="Times New Roman"/>
              </w:rPr>
              <w:pPrChange w:id="3612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5630EB8" w14:textId="5542D7FE" w:rsidR="00D93FCC" w:rsidDel="003C19C7" w:rsidRDefault="00D93FCC">
            <w:pPr>
              <w:rPr>
                <w:del w:id="36129" w:author="瑋婷 徐" w:date="2025-01-03T17:04:00Z" w16du:dateUtc="2025-01-03T09:04:00Z"/>
                <w:rFonts w:ascii="Times New Roman" w:eastAsia="標楷體" w:hAnsi="Times New Roman" w:cs="Times New Roman"/>
              </w:rPr>
              <w:pPrChange w:id="3613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43861F0" w14:textId="0065172D" w:rsidR="00D93FCC" w:rsidDel="003C19C7" w:rsidRDefault="00D93FCC">
            <w:pPr>
              <w:rPr>
                <w:del w:id="36131" w:author="瑋婷 徐" w:date="2025-01-03T17:04:00Z" w16du:dateUtc="2025-01-03T09:04:00Z"/>
                <w:rFonts w:ascii="Times New Roman" w:eastAsia="標楷體" w:hAnsi="Times New Roman" w:cs="Times New Roman"/>
              </w:rPr>
              <w:pPrChange w:id="36132"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62121DC2" w14:textId="4136BC0A" w:rsidR="00D93FCC" w:rsidDel="003C19C7" w:rsidRDefault="00D93FCC">
            <w:pPr>
              <w:rPr>
                <w:del w:id="36133" w:author="瑋婷 徐" w:date="2025-01-03T17:04:00Z" w16du:dateUtc="2025-01-03T09:04:00Z"/>
                <w:rFonts w:ascii="Times New Roman" w:eastAsia="標楷體" w:hAnsi="Times New Roman" w:cs="Times New Roman"/>
              </w:rPr>
              <w:pPrChange w:id="3613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6C0C990E" w14:textId="6BD8A94B" w:rsidR="00D93FCC" w:rsidDel="003C19C7" w:rsidRDefault="00D93FCC">
            <w:pPr>
              <w:rPr>
                <w:del w:id="36135" w:author="瑋婷 徐" w:date="2025-01-03T17:04:00Z" w16du:dateUtc="2025-01-03T09:04:00Z"/>
                <w:rFonts w:ascii="Times New Roman" w:eastAsia="標楷體" w:hAnsi="Times New Roman" w:cs="Times New Roman"/>
              </w:rPr>
              <w:pPrChange w:id="36136" w:author="瑋婷 徐" w:date="2025-01-03T17:04:00Z" w16du:dateUtc="2025-01-03T09:04:00Z">
                <w:pPr>
                  <w:spacing w:line="276" w:lineRule="auto"/>
                  <w:jc w:val="center"/>
                </w:pPr>
              </w:pPrChange>
            </w:pPr>
          </w:p>
        </w:tc>
      </w:tr>
      <w:tr w:rsidR="00000000" w:rsidDel="003C19C7" w14:paraId="3ECD198F" w14:textId="658A576C" w:rsidTr="002B07B0">
        <w:trPr>
          <w:cantSplit/>
          <w:jc w:val="center"/>
          <w:del w:id="3613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3DBC464" w14:textId="53F76DFE" w:rsidR="00D93FCC" w:rsidDel="003C19C7" w:rsidRDefault="002435EC">
            <w:pPr>
              <w:rPr>
                <w:del w:id="36138" w:author="瑋婷 徐" w:date="2025-01-03T17:04:00Z" w16du:dateUtc="2025-01-03T09:04:00Z"/>
                <w:rFonts w:ascii="Times New Roman" w:eastAsia="標楷體" w:hAnsi="Times New Roman" w:cs="Times New Roman"/>
              </w:rPr>
              <w:pPrChange w:id="36139" w:author="瑋婷 徐" w:date="2025-01-03T17:04:00Z" w16du:dateUtc="2025-01-03T09:04:00Z">
                <w:pPr>
                  <w:spacing w:line="276" w:lineRule="auto"/>
                </w:pPr>
              </w:pPrChange>
            </w:pPr>
            <w:del w:id="36140" w:author="瑋婷 徐" w:date="2025-01-03T17:04:00Z" w16du:dateUtc="2025-01-03T09:04:00Z">
              <w:r w:rsidDel="003C19C7">
                <w:rPr>
                  <w:rFonts w:ascii="Times New Roman" w:eastAsia="標楷體" w:hAnsi="Times New Roman" w:cs="Times New Roman"/>
                  <w:color w:val="000000"/>
                </w:rPr>
                <w:delText>白氏地鶇</w:delText>
              </w:r>
              <w:r w:rsidDel="003C19C7">
                <w:rPr>
                  <w:rFonts w:ascii="Times New Roman" w:eastAsia="標楷體" w:hAnsi="Times New Roman" w:cs="Times New Roman"/>
                  <w:color w:val="000000"/>
                </w:rPr>
                <w:delText xml:space="preserve"> /</w:delText>
              </w:r>
            </w:del>
          </w:p>
          <w:p w14:paraId="510A1EC6" w14:textId="7A0C1E8B" w:rsidR="00D93FCC" w:rsidDel="003C19C7" w:rsidRDefault="002435EC">
            <w:pPr>
              <w:rPr>
                <w:del w:id="36141" w:author="瑋婷 徐" w:date="2025-01-03T17:04:00Z" w16du:dateUtc="2025-01-03T09:04:00Z"/>
                <w:rFonts w:ascii="Times New Roman" w:eastAsia="標楷體" w:hAnsi="Times New Roman" w:cs="Times New Roman"/>
              </w:rPr>
              <w:pPrChange w:id="36142" w:author="瑋婷 徐" w:date="2025-01-03T17:04:00Z" w16du:dateUtc="2025-01-03T09:04:00Z">
                <w:pPr>
                  <w:spacing w:line="276" w:lineRule="auto"/>
                </w:pPr>
              </w:pPrChange>
            </w:pPr>
            <w:del w:id="36143" w:author="瑋婷 徐" w:date="2025-01-03T17:04:00Z" w16du:dateUtc="2025-01-03T09:04:00Z">
              <w:r w:rsidDel="003C19C7">
                <w:rPr>
                  <w:rFonts w:ascii="Times New Roman" w:eastAsia="標楷體" w:hAnsi="Times New Roman" w:cs="Times New Roman"/>
                  <w:color w:val="000000"/>
                </w:rPr>
                <w:delText>虎斑地鶇</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C4B61E2" w14:textId="24B86996" w:rsidR="00D93FCC" w:rsidDel="003C19C7" w:rsidRDefault="002435EC">
            <w:pPr>
              <w:rPr>
                <w:del w:id="36144" w:author="瑋婷 徐" w:date="2025-01-03T17:04:00Z" w16du:dateUtc="2025-01-03T09:04:00Z"/>
                <w:rFonts w:ascii="Times New Roman" w:eastAsia="標楷體" w:hAnsi="Times New Roman" w:cs="Times New Roman"/>
                <w:i/>
              </w:rPr>
              <w:pPrChange w:id="36145" w:author="瑋婷 徐" w:date="2025-01-03T17:04:00Z" w16du:dateUtc="2025-01-03T09:04:00Z">
                <w:pPr>
                  <w:spacing w:line="276" w:lineRule="auto"/>
                </w:pPr>
              </w:pPrChange>
            </w:pPr>
            <w:del w:id="36146" w:author="瑋婷 徐" w:date="2025-01-03T17:04:00Z" w16du:dateUtc="2025-01-03T09:04:00Z">
              <w:r w:rsidDel="003C19C7">
                <w:rPr>
                  <w:rFonts w:ascii="Times New Roman" w:eastAsia="標楷體" w:hAnsi="Times New Roman" w:cs="Times New Roman"/>
                  <w:i/>
                  <w:iCs/>
                  <w:color w:val="000000"/>
                </w:rPr>
                <w:delText>Zoothera aurea /</w:delText>
              </w:r>
            </w:del>
          </w:p>
          <w:p w14:paraId="42F6C74F" w14:textId="023017AC" w:rsidR="00D93FCC" w:rsidDel="003C19C7" w:rsidRDefault="002435EC">
            <w:pPr>
              <w:rPr>
                <w:del w:id="36147" w:author="瑋婷 徐" w:date="2025-01-03T17:04:00Z" w16du:dateUtc="2025-01-03T09:04:00Z"/>
                <w:rFonts w:ascii="Times New Roman" w:eastAsia="標楷體" w:hAnsi="Times New Roman" w:cs="Times New Roman"/>
                <w:i/>
              </w:rPr>
              <w:pPrChange w:id="36148" w:author="瑋婷 徐" w:date="2025-01-03T17:04:00Z" w16du:dateUtc="2025-01-03T09:04:00Z">
                <w:pPr>
                  <w:spacing w:line="276" w:lineRule="auto"/>
                </w:pPr>
              </w:pPrChange>
            </w:pPr>
            <w:del w:id="36149" w:author="瑋婷 徐" w:date="2025-01-03T17:04:00Z" w16du:dateUtc="2025-01-03T09:04:00Z">
              <w:r w:rsidDel="003C19C7">
                <w:rPr>
                  <w:rFonts w:ascii="Times New Roman" w:eastAsia="標楷體" w:hAnsi="Times New Roman" w:cs="Times New Roman"/>
                  <w:i/>
                  <w:iCs/>
                  <w:color w:val="000000"/>
                </w:rPr>
                <w:delText>Zoothera dauma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104901FC" w14:textId="1179C08D" w:rsidR="00D93FCC" w:rsidDel="003C19C7" w:rsidRDefault="002435EC">
            <w:pPr>
              <w:rPr>
                <w:del w:id="36150" w:author="瑋婷 徐" w:date="2025-01-03T17:04:00Z" w16du:dateUtc="2025-01-03T09:04:00Z"/>
                <w:rFonts w:ascii="Times New Roman" w:eastAsia="標楷體" w:hAnsi="Times New Roman" w:cs="Times New Roman"/>
              </w:rPr>
              <w:pPrChange w:id="36151" w:author="瑋婷 徐" w:date="2025-01-03T17:04:00Z" w16du:dateUtc="2025-01-03T09:04:00Z">
                <w:pPr>
                  <w:spacing w:line="276" w:lineRule="auto"/>
                  <w:jc w:val="center"/>
                </w:pPr>
              </w:pPrChange>
            </w:pPr>
            <w:del w:id="36152"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BDDE3AE" w14:textId="06DC9D62" w:rsidR="00D93FCC" w:rsidDel="003C19C7" w:rsidRDefault="00D93FCC">
            <w:pPr>
              <w:rPr>
                <w:del w:id="36153" w:author="瑋婷 徐" w:date="2025-01-03T17:04:00Z" w16du:dateUtc="2025-01-03T09:04:00Z"/>
                <w:rFonts w:ascii="Times New Roman" w:eastAsia="標楷體" w:hAnsi="Times New Roman" w:cs="Times New Roman"/>
              </w:rPr>
              <w:pPrChange w:id="3615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6A7480D2" w14:textId="588E7DB9" w:rsidR="00D93FCC" w:rsidDel="003C19C7" w:rsidRDefault="00D93FCC">
            <w:pPr>
              <w:rPr>
                <w:del w:id="36155" w:author="瑋婷 徐" w:date="2025-01-03T17:04:00Z" w16du:dateUtc="2025-01-03T09:04:00Z"/>
                <w:rFonts w:ascii="Times New Roman" w:eastAsia="標楷體" w:hAnsi="Times New Roman" w:cs="Times New Roman"/>
              </w:rPr>
              <w:pPrChange w:id="3615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27EE6BD" w14:textId="6D79FE7B" w:rsidR="00D93FCC" w:rsidDel="003C19C7" w:rsidRDefault="00D93FCC">
            <w:pPr>
              <w:rPr>
                <w:del w:id="36157" w:author="瑋婷 徐" w:date="2025-01-03T17:04:00Z" w16du:dateUtc="2025-01-03T09:04:00Z"/>
                <w:rFonts w:ascii="Times New Roman" w:eastAsia="標楷體" w:hAnsi="Times New Roman" w:cs="Times New Roman"/>
              </w:rPr>
              <w:pPrChange w:id="36158"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9668A19" w14:textId="7C2495CA" w:rsidR="00D93FCC" w:rsidDel="003C19C7" w:rsidRDefault="00D93FCC">
            <w:pPr>
              <w:rPr>
                <w:del w:id="36159" w:author="瑋婷 徐" w:date="2025-01-03T17:04:00Z" w16du:dateUtc="2025-01-03T09:04:00Z"/>
                <w:rFonts w:ascii="Times New Roman" w:eastAsia="標楷體" w:hAnsi="Times New Roman" w:cs="Times New Roman"/>
              </w:rPr>
              <w:pPrChange w:id="3616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DCCA5B7" w14:textId="22934FCF" w:rsidR="00D93FCC" w:rsidDel="003C19C7" w:rsidRDefault="00D93FCC">
            <w:pPr>
              <w:rPr>
                <w:del w:id="36161" w:author="瑋婷 徐" w:date="2025-01-03T17:04:00Z" w16du:dateUtc="2025-01-03T09:04:00Z"/>
                <w:rFonts w:ascii="Times New Roman" w:eastAsia="標楷體" w:hAnsi="Times New Roman" w:cs="Times New Roman"/>
              </w:rPr>
              <w:pPrChange w:id="3616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0EFE4602" w14:textId="0869818F" w:rsidR="00D93FCC" w:rsidDel="003C19C7" w:rsidRDefault="00D93FCC">
            <w:pPr>
              <w:rPr>
                <w:del w:id="36163" w:author="瑋婷 徐" w:date="2025-01-03T17:04:00Z" w16du:dateUtc="2025-01-03T09:04:00Z"/>
                <w:rFonts w:ascii="Times New Roman" w:eastAsia="標楷體" w:hAnsi="Times New Roman" w:cs="Times New Roman"/>
              </w:rPr>
              <w:pPrChange w:id="36164"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4BD07D1D" w14:textId="529BF7C1" w:rsidR="00D93FCC" w:rsidDel="003C19C7" w:rsidRDefault="00D93FCC">
            <w:pPr>
              <w:rPr>
                <w:del w:id="36165" w:author="瑋婷 徐" w:date="2025-01-03T17:04:00Z" w16du:dateUtc="2025-01-03T09:04:00Z"/>
                <w:rFonts w:ascii="Times New Roman" w:eastAsia="標楷體" w:hAnsi="Times New Roman" w:cs="Times New Roman"/>
              </w:rPr>
              <w:pPrChange w:id="3616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85C98D4" w14:textId="447C98C8" w:rsidR="00D93FCC" w:rsidDel="003C19C7" w:rsidRDefault="00D93FCC">
            <w:pPr>
              <w:rPr>
                <w:del w:id="36167" w:author="瑋婷 徐" w:date="2025-01-03T17:04:00Z" w16du:dateUtc="2025-01-03T09:04:00Z"/>
                <w:rFonts w:ascii="Times New Roman" w:eastAsia="標楷體" w:hAnsi="Times New Roman" w:cs="Times New Roman"/>
              </w:rPr>
              <w:pPrChange w:id="361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5FC7F2" w14:textId="7AFDF92F" w:rsidR="00D93FCC" w:rsidDel="003C19C7" w:rsidRDefault="00D93FCC">
            <w:pPr>
              <w:rPr>
                <w:del w:id="36169" w:author="瑋婷 徐" w:date="2025-01-03T17:04:00Z" w16du:dateUtc="2025-01-03T09:04:00Z"/>
                <w:rFonts w:ascii="Times New Roman" w:eastAsia="標楷體" w:hAnsi="Times New Roman" w:cs="Times New Roman"/>
              </w:rPr>
              <w:pPrChange w:id="361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C865AF7" w14:textId="7C4D79AE" w:rsidR="00D93FCC" w:rsidDel="003C19C7" w:rsidRDefault="00D93FCC">
            <w:pPr>
              <w:rPr>
                <w:del w:id="36171" w:author="瑋婷 徐" w:date="2025-01-03T17:04:00Z" w16du:dateUtc="2025-01-03T09:04:00Z"/>
                <w:rFonts w:ascii="Times New Roman" w:eastAsia="標楷體" w:hAnsi="Times New Roman" w:cs="Times New Roman"/>
              </w:rPr>
              <w:pPrChange w:id="36172"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95C9D95" w14:textId="434200EC" w:rsidR="00D93FCC" w:rsidDel="003C19C7" w:rsidRDefault="00D93FCC">
            <w:pPr>
              <w:rPr>
                <w:del w:id="36173" w:author="瑋婷 徐" w:date="2025-01-03T17:04:00Z" w16du:dateUtc="2025-01-03T09:04:00Z"/>
                <w:rFonts w:ascii="Times New Roman" w:eastAsia="標楷體" w:hAnsi="Times New Roman" w:cs="Times New Roman"/>
              </w:rPr>
              <w:pPrChange w:id="361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162DAE" w14:textId="562A2930" w:rsidR="00D93FCC" w:rsidDel="003C19C7" w:rsidRDefault="00D93FCC">
            <w:pPr>
              <w:rPr>
                <w:del w:id="36175" w:author="瑋婷 徐" w:date="2025-01-03T17:04:00Z" w16du:dateUtc="2025-01-03T09:04:00Z"/>
                <w:rFonts w:ascii="Times New Roman" w:eastAsia="標楷體" w:hAnsi="Times New Roman" w:cs="Times New Roman"/>
              </w:rPr>
              <w:pPrChange w:id="361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E329CD" w14:textId="2A7AECE8" w:rsidR="00D93FCC" w:rsidDel="003C19C7" w:rsidRDefault="00D93FCC">
            <w:pPr>
              <w:rPr>
                <w:del w:id="36177" w:author="瑋婷 徐" w:date="2025-01-03T17:04:00Z" w16du:dateUtc="2025-01-03T09:04:00Z"/>
                <w:rFonts w:ascii="Times New Roman" w:eastAsia="標楷體" w:hAnsi="Times New Roman" w:cs="Times New Roman"/>
              </w:rPr>
              <w:pPrChange w:id="361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C78328" w14:textId="48DF4B49" w:rsidR="00D93FCC" w:rsidDel="003C19C7" w:rsidRDefault="00D93FCC">
            <w:pPr>
              <w:rPr>
                <w:del w:id="36179" w:author="瑋婷 徐" w:date="2025-01-03T17:04:00Z" w16du:dateUtc="2025-01-03T09:04:00Z"/>
                <w:rFonts w:ascii="Times New Roman" w:eastAsia="標楷體" w:hAnsi="Times New Roman" w:cs="Times New Roman"/>
              </w:rPr>
              <w:pPrChange w:id="361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BFF40C5" w14:textId="3958028A" w:rsidR="00D93FCC" w:rsidDel="003C19C7" w:rsidRDefault="00D93FCC">
            <w:pPr>
              <w:rPr>
                <w:del w:id="36181" w:author="瑋婷 徐" w:date="2025-01-03T17:04:00Z" w16du:dateUtc="2025-01-03T09:04:00Z"/>
                <w:rFonts w:ascii="Times New Roman" w:eastAsia="標楷體" w:hAnsi="Times New Roman" w:cs="Times New Roman"/>
              </w:rPr>
              <w:pPrChange w:id="361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64719F" w14:textId="00664BDE" w:rsidR="00D93FCC" w:rsidDel="003C19C7" w:rsidRDefault="00D93FCC">
            <w:pPr>
              <w:rPr>
                <w:del w:id="36183" w:author="瑋婷 徐" w:date="2025-01-03T17:04:00Z" w16du:dateUtc="2025-01-03T09:04:00Z"/>
                <w:rFonts w:ascii="Times New Roman" w:eastAsia="標楷體" w:hAnsi="Times New Roman" w:cs="Times New Roman"/>
              </w:rPr>
              <w:pPrChange w:id="361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A67D978" w14:textId="6F792E0E" w:rsidR="00D93FCC" w:rsidDel="003C19C7" w:rsidRDefault="00D93FCC">
            <w:pPr>
              <w:rPr>
                <w:del w:id="36185" w:author="瑋婷 徐" w:date="2025-01-03T17:04:00Z" w16du:dateUtc="2025-01-03T09:04:00Z"/>
                <w:rFonts w:ascii="Times New Roman" w:eastAsia="標楷體" w:hAnsi="Times New Roman" w:cs="Times New Roman"/>
              </w:rPr>
              <w:pPrChange w:id="361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0EC255" w14:textId="16E8C7F3" w:rsidR="00D93FCC" w:rsidDel="003C19C7" w:rsidRDefault="00D93FCC">
            <w:pPr>
              <w:rPr>
                <w:del w:id="36187" w:author="瑋婷 徐" w:date="2025-01-03T17:04:00Z" w16du:dateUtc="2025-01-03T09:04:00Z"/>
                <w:rFonts w:ascii="Times New Roman" w:eastAsia="標楷體" w:hAnsi="Times New Roman" w:cs="Times New Roman"/>
              </w:rPr>
              <w:pPrChange w:id="361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422CBE" w14:textId="7B4B76B0" w:rsidR="00D93FCC" w:rsidDel="003C19C7" w:rsidRDefault="00D93FCC">
            <w:pPr>
              <w:rPr>
                <w:del w:id="36189" w:author="瑋婷 徐" w:date="2025-01-03T17:04:00Z" w16du:dateUtc="2025-01-03T09:04:00Z"/>
                <w:rFonts w:ascii="Times New Roman" w:eastAsia="標楷體" w:hAnsi="Times New Roman" w:cs="Times New Roman"/>
              </w:rPr>
              <w:pPrChange w:id="3619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7BB4425" w14:textId="19152DBC" w:rsidR="00D93FCC" w:rsidDel="003C19C7" w:rsidRDefault="00D93FCC">
            <w:pPr>
              <w:rPr>
                <w:del w:id="36191" w:author="瑋婷 徐" w:date="2025-01-03T17:04:00Z" w16du:dateUtc="2025-01-03T09:04:00Z"/>
                <w:rFonts w:ascii="Times New Roman" w:eastAsia="標楷體" w:hAnsi="Times New Roman" w:cs="Times New Roman"/>
              </w:rPr>
              <w:pPrChange w:id="361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323873" w14:textId="5C883912" w:rsidR="00D93FCC" w:rsidDel="003C19C7" w:rsidRDefault="00D93FCC">
            <w:pPr>
              <w:rPr>
                <w:del w:id="36193" w:author="瑋婷 徐" w:date="2025-01-03T17:04:00Z" w16du:dateUtc="2025-01-03T09:04:00Z"/>
                <w:rFonts w:ascii="Times New Roman" w:eastAsia="標楷體" w:hAnsi="Times New Roman" w:cs="Times New Roman"/>
              </w:rPr>
              <w:pPrChange w:id="3619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FAC7B1B" w14:textId="71025515" w:rsidR="00D93FCC" w:rsidDel="003C19C7" w:rsidRDefault="00D93FCC">
            <w:pPr>
              <w:rPr>
                <w:del w:id="36195" w:author="瑋婷 徐" w:date="2025-01-03T17:04:00Z" w16du:dateUtc="2025-01-03T09:04:00Z"/>
                <w:rFonts w:ascii="Times New Roman" w:eastAsia="標楷體" w:hAnsi="Times New Roman" w:cs="Times New Roman"/>
              </w:rPr>
              <w:pPrChange w:id="3619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06FB80CC" w14:textId="0186F5E7" w:rsidR="00D93FCC" w:rsidDel="003C19C7" w:rsidRDefault="00D93FCC">
            <w:pPr>
              <w:rPr>
                <w:del w:id="36197" w:author="瑋婷 徐" w:date="2025-01-03T17:04:00Z" w16du:dateUtc="2025-01-03T09:04:00Z"/>
                <w:rFonts w:ascii="Times New Roman" w:eastAsia="標楷體" w:hAnsi="Times New Roman" w:cs="Times New Roman"/>
              </w:rPr>
              <w:pPrChange w:id="3619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988B83F" w14:textId="20A88FB2" w:rsidR="00D93FCC" w:rsidDel="003C19C7" w:rsidRDefault="002435EC">
            <w:pPr>
              <w:rPr>
                <w:del w:id="36199" w:author="瑋婷 徐" w:date="2025-01-03T17:04:00Z" w16du:dateUtc="2025-01-03T09:04:00Z"/>
                <w:rFonts w:ascii="Times New Roman" w:eastAsia="標楷體" w:hAnsi="Times New Roman" w:cs="Times New Roman"/>
              </w:rPr>
              <w:pPrChange w:id="36200" w:author="瑋婷 徐" w:date="2025-01-03T17:04:00Z" w16du:dateUtc="2025-01-03T09:04:00Z">
                <w:pPr>
                  <w:spacing w:line="276" w:lineRule="auto"/>
                  <w:jc w:val="center"/>
                </w:pPr>
              </w:pPrChange>
            </w:pPr>
            <w:del w:id="362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D113430" w14:textId="7D9D6D53" w:rsidR="00D93FCC" w:rsidDel="003C19C7" w:rsidRDefault="00D93FCC">
            <w:pPr>
              <w:rPr>
                <w:del w:id="36202" w:author="瑋婷 徐" w:date="2025-01-03T17:04:00Z" w16du:dateUtc="2025-01-03T09:04:00Z"/>
                <w:rFonts w:ascii="Times New Roman" w:eastAsia="標楷體" w:hAnsi="Times New Roman" w:cs="Times New Roman"/>
              </w:rPr>
              <w:pPrChange w:id="3620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80BCD1B" w14:textId="1B78008E" w:rsidR="00D93FCC" w:rsidDel="003C19C7" w:rsidRDefault="00D93FCC">
            <w:pPr>
              <w:rPr>
                <w:del w:id="36204" w:author="瑋婷 徐" w:date="2025-01-03T17:04:00Z" w16du:dateUtc="2025-01-03T09:04:00Z"/>
                <w:rFonts w:ascii="Times New Roman" w:eastAsia="標楷體" w:hAnsi="Times New Roman" w:cs="Times New Roman"/>
              </w:rPr>
              <w:pPrChange w:id="362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7C88370" w14:textId="65B9F8F6" w:rsidR="00D93FCC" w:rsidDel="003C19C7" w:rsidRDefault="00D93FCC">
            <w:pPr>
              <w:rPr>
                <w:del w:id="36206" w:author="瑋婷 徐" w:date="2025-01-03T17:04:00Z" w16du:dateUtc="2025-01-03T09:04:00Z"/>
                <w:rFonts w:ascii="Times New Roman" w:eastAsia="標楷體" w:hAnsi="Times New Roman" w:cs="Times New Roman"/>
              </w:rPr>
              <w:pPrChange w:id="362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267387A" w14:textId="2A90EA1B" w:rsidR="00D93FCC" w:rsidDel="003C19C7" w:rsidRDefault="00D93FCC">
            <w:pPr>
              <w:rPr>
                <w:del w:id="36208" w:author="瑋婷 徐" w:date="2025-01-03T17:04:00Z" w16du:dateUtc="2025-01-03T09:04:00Z"/>
                <w:rFonts w:ascii="Times New Roman" w:eastAsia="標楷體" w:hAnsi="Times New Roman" w:cs="Times New Roman"/>
              </w:rPr>
              <w:pPrChange w:id="3620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CEE8386" w14:textId="1471E780" w:rsidR="00D93FCC" w:rsidDel="003C19C7" w:rsidRDefault="00D93FCC">
            <w:pPr>
              <w:rPr>
                <w:del w:id="36210" w:author="瑋婷 徐" w:date="2025-01-03T17:04:00Z" w16du:dateUtc="2025-01-03T09:04:00Z"/>
                <w:rFonts w:ascii="Times New Roman" w:eastAsia="標楷體" w:hAnsi="Times New Roman" w:cs="Times New Roman"/>
              </w:rPr>
              <w:pPrChange w:id="3621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45389867" w14:textId="70CADD3C" w:rsidR="00D93FCC" w:rsidDel="003C19C7" w:rsidRDefault="00D93FCC">
            <w:pPr>
              <w:rPr>
                <w:del w:id="36212" w:author="瑋婷 徐" w:date="2025-01-03T17:04:00Z" w16du:dateUtc="2025-01-03T09:04:00Z"/>
                <w:rFonts w:ascii="Times New Roman" w:eastAsia="標楷體" w:hAnsi="Times New Roman" w:cs="Times New Roman"/>
              </w:rPr>
              <w:pPrChange w:id="3621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73B7066" w14:textId="3196286E" w:rsidR="00D93FCC" w:rsidDel="003C19C7" w:rsidRDefault="00D93FCC">
            <w:pPr>
              <w:rPr>
                <w:del w:id="36214" w:author="瑋婷 徐" w:date="2025-01-03T17:04:00Z" w16du:dateUtc="2025-01-03T09:04:00Z"/>
                <w:rFonts w:ascii="Times New Roman" w:eastAsia="標楷體" w:hAnsi="Times New Roman" w:cs="Times New Roman"/>
              </w:rPr>
              <w:pPrChange w:id="362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E53CFC0" w14:textId="6899D182" w:rsidR="00D93FCC" w:rsidDel="003C19C7" w:rsidRDefault="00D93FCC">
            <w:pPr>
              <w:rPr>
                <w:del w:id="36216" w:author="瑋婷 徐" w:date="2025-01-03T17:04:00Z" w16du:dateUtc="2025-01-03T09:04:00Z"/>
                <w:rFonts w:ascii="Times New Roman" w:eastAsia="標楷體" w:hAnsi="Times New Roman" w:cs="Times New Roman"/>
              </w:rPr>
              <w:pPrChange w:id="36217"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6055B24B" w14:textId="7007685A" w:rsidR="00D93FCC" w:rsidDel="003C19C7" w:rsidRDefault="00D93FCC">
            <w:pPr>
              <w:rPr>
                <w:del w:id="36218" w:author="瑋婷 徐" w:date="2025-01-03T17:04:00Z" w16du:dateUtc="2025-01-03T09:04:00Z"/>
                <w:rFonts w:ascii="Times New Roman" w:eastAsia="標楷體" w:hAnsi="Times New Roman" w:cs="Times New Roman"/>
              </w:rPr>
              <w:pPrChange w:id="3621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52A5D444" w14:textId="673B35C3" w:rsidR="00D93FCC" w:rsidDel="003C19C7" w:rsidRDefault="00D93FCC">
            <w:pPr>
              <w:rPr>
                <w:del w:id="36220" w:author="瑋婷 徐" w:date="2025-01-03T17:04:00Z" w16du:dateUtc="2025-01-03T09:04:00Z"/>
                <w:rFonts w:ascii="Times New Roman" w:eastAsia="標楷體" w:hAnsi="Times New Roman" w:cs="Times New Roman"/>
              </w:rPr>
              <w:pPrChange w:id="36221" w:author="瑋婷 徐" w:date="2025-01-03T17:04:00Z" w16du:dateUtc="2025-01-03T09:04:00Z">
                <w:pPr>
                  <w:spacing w:line="276" w:lineRule="auto"/>
                  <w:jc w:val="center"/>
                </w:pPr>
              </w:pPrChange>
            </w:pPr>
          </w:p>
        </w:tc>
      </w:tr>
      <w:tr w:rsidR="00000000" w:rsidDel="003C19C7" w14:paraId="56B42A1A" w14:textId="0EFCF450" w:rsidTr="002B07B0">
        <w:trPr>
          <w:cantSplit/>
          <w:jc w:val="center"/>
          <w:del w:id="3622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D5A4928" w14:textId="0DCA6507" w:rsidR="00D93FCC" w:rsidDel="003C19C7" w:rsidRDefault="002435EC">
            <w:pPr>
              <w:rPr>
                <w:del w:id="36223" w:author="瑋婷 徐" w:date="2025-01-03T17:04:00Z" w16du:dateUtc="2025-01-03T09:04:00Z"/>
                <w:rFonts w:ascii="Times New Roman" w:eastAsia="標楷體" w:hAnsi="Times New Roman" w:cs="Times New Roman"/>
              </w:rPr>
              <w:pPrChange w:id="36224" w:author="瑋婷 徐" w:date="2025-01-03T17:04:00Z" w16du:dateUtc="2025-01-03T09:04:00Z">
                <w:pPr>
                  <w:spacing w:line="276" w:lineRule="auto"/>
                </w:pPr>
              </w:pPrChange>
            </w:pPr>
            <w:del w:id="36225" w:author="瑋婷 徐" w:date="2025-01-03T17:04:00Z" w16du:dateUtc="2025-01-03T09:04:00Z">
              <w:r w:rsidDel="003C19C7">
                <w:rPr>
                  <w:rFonts w:ascii="Times New Roman" w:eastAsia="標楷體" w:hAnsi="Times New Roman" w:cs="Times New Roman"/>
                  <w:color w:val="000000"/>
                </w:rPr>
                <w:delText>灰背椋鳥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BB564F0" w14:textId="1617B235" w:rsidR="00D93FCC" w:rsidDel="003C19C7" w:rsidRDefault="002435EC">
            <w:pPr>
              <w:rPr>
                <w:del w:id="36226" w:author="瑋婷 徐" w:date="2025-01-03T17:04:00Z" w16du:dateUtc="2025-01-03T09:04:00Z"/>
                <w:rFonts w:ascii="Times New Roman" w:eastAsia="標楷體" w:hAnsi="Times New Roman" w:cs="Times New Roman"/>
                <w:i/>
              </w:rPr>
              <w:pPrChange w:id="36227" w:author="瑋婷 徐" w:date="2025-01-03T17:04:00Z" w16du:dateUtc="2025-01-03T09:04:00Z">
                <w:pPr>
                  <w:spacing w:line="276" w:lineRule="auto"/>
                </w:pPr>
              </w:pPrChange>
            </w:pPr>
            <w:del w:id="36228" w:author="瑋婷 徐" w:date="2025-01-03T17:04:00Z" w16du:dateUtc="2025-01-03T09:04:00Z">
              <w:r w:rsidDel="003C19C7">
                <w:rPr>
                  <w:rFonts w:ascii="Times New Roman" w:eastAsia="標楷體" w:hAnsi="Times New Roman" w:cs="Times New Roman"/>
                  <w:i/>
                  <w:iCs/>
                  <w:color w:val="000000"/>
                </w:rPr>
                <w:delText>Sturnia sinensis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8EE2A20" w14:textId="261C466A" w:rsidR="00D93FCC" w:rsidDel="003C19C7" w:rsidRDefault="00D93FCC">
            <w:pPr>
              <w:rPr>
                <w:del w:id="36229" w:author="瑋婷 徐" w:date="2025-01-03T17:04:00Z" w16du:dateUtc="2025-01-03T09:04:00Z"/>
                <w:rFonts w:ascii="Times New Roman" w:eastAsia="標楷體" w:hAnsi="Times New Roman" w:cs="Times New Roman"/>
              </w:rPr>
              <w:pPrChange w:id="3623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3D2C67F" w14:textId="25C61BF6" w:rsidR="00D93FCC" w:rsidDel="003C19C7" w:rsidRDefault="00D93FCC">
            <w:pPr>
              <w:rPr>
                <w:del w:id="36231" w:author="瑋婷 徐" w:date="2025-01-03T17:04:00Z" w16du:dateUtc="2025-01-03T09:04:00Z"/>
                <w:rFonts w:ascii="Times New Roman" w:eastAsia="標楷體" w:hAnsi="Times New Roman" w:cs="Times New Roman"/>
              </w:rPr>
              <w:pPrChange w:id="3623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815CACE" w14:textId="3C2B82D6" w:rsidR="00D93FCC" w:rsidDel="003C19C7" w:rsidRDefault="00D93FCC">
            <w:pPr>
              <w:rPr>
                <w:del w:id="36233" w:author="瑋婷 徐" w:date="2025-01-03T17:04:00Z" w16du:dateUtc="2025-01-03T09:04:00Z"/>
                <w:rFonts w:ascii="Times New Roman" w:eastAsia="標楷體" w:hAnsi="Times New Roman" w:cs="Times New Roman"/>
              </w:rPr>
              <w:pPrChange w:id="3623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5712246A" w14:textId="6C4716BE" w:rsidR="00D93FCC" w:rsidDel="003C19C7" w:rsidRDefault="00D93FCC">
            <w:pPr>
              <w:rPr>
                <w:del w:id="36235" w:author="瑋婷 徐" w:date="2025-01-03T17:04:00Z" w16du:dateUtc="2025-01-03T09:04:00Z"/>
                <w:rFonts w:ascii="Times New Roman" w:eastAsia="標楷體" w:hAnsi="Times New Roman" w:cs="Times New Roman"/>
              </w:rPr>
              <w:pPrChange w:id="36236"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E0BDFB4" w14:textId="7E407067" w:rsidR="00D93FCC" w:rsidDel="003C19C7" w:rsidRDefault="00D93FCC">
            <w:pPr>
              <w:rPr>
                <w:del w:id="36237" w:author="瑋婷 徐" w:date="2025-01-03T17:04:00Z" w16du:dateUtc="2025-01-03T09:04:00Z"/>
                <w:rFonts w:ascii="Times New Roman" w:eastAsia="標楷體" w:hAnsi="Times New Roman" w:cs="Times New Roman"/>
              </w:rPr>
              <w:pPrChange w:id="36238"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891FD7E" w14:textId="09252984" w:rsidR="00D93FCC" w:rsidDel="003C19C7" w:rsidRDefault="00D93FCC">
            <w:pPr>
              <w:rPr>
                <w:del w:id="36239" w:author="瑋婷 徐" w:date="2025-01-03T17:04:00Z" w16du:dateUtc="2025-01-03T09:04:00Z"/>
                <w:rFonts w:ascii="Times New Roman" w:eastAsia="標楷體" w:hAnsi="Times New Roman" w:cs="Times New Roman"/>
              </w:rPr>
              <w:pPrChange w:id="3624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3B6A369" w14:textId="71B6576F" w:rsidR="00D93FCC" w:rsidDel="003C19C7" w:rsidRDefault="00D93FCC">
            <w:pPr>
              <w:rPr>
                <w:del w:id="36241" w:author="瑋婷 徐" w:date="2025-01-03T17:04:00Z" w16du:dateUtc="2025-01-03T09:04:00Z"/>
                <w:rFonts w:ascii="Times New Roman" w:eastAsia="標楷體" w:hAnsi="Times New Roman" w:cs="Times New Roman"/>
              </w:rPr>
              <w:pPrChange w:id="36242"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40A7EEC7" w14:textId="7B453D26" w:rsidR="00D93FCC" w:rsidDel="003C19C7" w:rsidRDefault="00D93FCC">
            <w:pPr>
              <w:rPr>
                <w:del w:id="36243" w:author="瑋婷 徐" w:date="2025-01-03T17:04:00Z" w16du:dateUtc="2025-01-03T09:04:00Z"/>
                <w:rFonts w:ascii="Times New Roman" w:eastAsia="標楷體" w:hAnsi="Times New Roman" w:cs="Times New Roman"/>
              </w:rPr>
              <w:pPrChange w:id="3624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580170C" w14:textId="2A47D683" w:rsidR="00D93FCC" w:rsidDel="003C19C7" w:rsidRDefault="00D93FCC">
            <w:pPr>
              <w:rPr>
                <w:del w:id="36245" w:author="瑋婷 徐" w:date="2025-01-03T17:04:00Z" w16du:dateUtc="2025-01-03T09:04:00Z"/>
                <w:rFonts w:ascii="Times New Roman" w:eastAsia="標楷體" w:hAnsi="Times New Roman" w:cs="Times New Roman"/>
              </w:rPr>
              <w:pPrChange w:id="362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00D72B" w14:textId="20FD353C" w:rsidR="00D93FCC" w:rsidDel="003C19C7" w:rsidRDefault="00D93FCC">
            <w:pPr>
              <w:rPr>
                <w:del w:id="36247" w:author="瑋婷 徐" w:date="2025-01-03T17:04:00Z" w16du:dateUtc="2025-01-03T09:04:00Z"/>
                <w:rFonts w:ascii="Times New Roman" w:eastAsia="標楷體" w:hAnsi="Times New Roman" w:cs="Times New Roman"/>
              </w:rPr>
              <w:pPrChange w:id="362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14B3BC1" w14:textId="2CF009E0" w:rsidR="00D93FCC" w:rsidDel="003C19C7" w:rsidRDefault="00D93FCC">
            <w:pPr>
              <w:rPr>
                <w:del w:id="36249" w:author="瑋婷 徐" w:date="2025-01-03T17:04:00Z" w16du:dateUtc="2025-01-03T09:04:00Z"/>
                <w:rFonts w:ascii="Times New Roman" w:eastAsia="標楷體" w:hAnsi="Times New Roman" w:cs="Times New Roman"/>
              </w:rPr>
              <w:pPrChange w:id="36250"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5E401841" w14:textId="0FB7B05E" w:rsidR="00D93FCC" w:rsidDel="003C19C7" w:rsidRDefault="00D93FCC">
            <w:pPr>
              <w:rPr>
                <w:del w:id="36251" w:author="瑋婷 徐" w:date="2025-01-03T17:04:00Z" w16du:dateUtc="2025-01-03T09:04:00Z"/>
                <w:rFonts w:ascii="Times New Roman" w:eastAsia="標楷體" w:hAnsi="Times New Roman" w:cs="Times New Roman"/>
              </w:rPr>
              <w:pPrChange w:id="362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BEF57D8" w14:textId="14F5BF66" w:rsidR="00D93FCC" w:rsidDel="003C19C7" w:rsidRDefault="00D93FCC">
            <w:pPr>
              <w:rPr>
                <w:del w:id="36253" w:author="瑋婷 徐" w:date="2025-01-03T17:04:00Z" w16du:dateUtc="2025-01-03T09:04:00Z"/>
                <w:rFonts w:ascii="Times New Roman" w:eastAsia="標楷體" w:hAnsi="Times New Roman" w:cs="Times New Roman"/>
              </w:rPr>
              <w:pPrChange w:id="362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809D855" w14:textId="32BC56D7" w:rsidR="00D93FCC" w:rsidDel="003C19C7" w:rsidRDefault="00D93FCC">
            <w:pPr>
              <w:rPr>
                <w:del w:id="36255" w:author="瑋婷 徐" w:date="2025-01-03T17:04:00Z" w16du:dateUtc="2025-01-03T09:04:00Z"/>
                <w:rFonts w:ascii="Times New Roman" w:eastAsia="標楷體" w:hAnsi="Times New Roman" w:cs="Times New Roman"/>
              </w:rPr>
              <w:pPrChange w:id="362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CBCE6B4" w14:textId="7E5C4514" w:rsidR="00D93FCC" w:rsidDel="003C19C7" w:rsidRDefault="00D93FCC">
            <w:pPr>
              <w:rPr>
                <w:del w:id="36257" w:author="瑋婷 徐" w:date="2025-01-03T17:04:00Z" w16du:dateUtc="2025-01-03T09:04:00Z"/>
                <w:rFonts w:ascii="Times New Roman" w:eastAsia="標楷體" w:hAnsi="Times New Roman" w:cs="Times New Roman"/>
              </w:rPr>
              <w:pPrChange w:id="362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EB7F93" w14:textId="34D2FB57" w:rsidR="00D93FCC" w:rsidDel="003C19C7" w:rsidRDefault="00D93FCC">
            <w:pPr>
              <w:rPr>
                <w:del w:id="36259" w:author="瑋婷 徐" w:date="2025-01-03T17:04:00Z" w16du:dateUtc="2025-01-03T09:04:00Z"/>
                <w:rFonts w:ascii="Times New Roman" w:eastAsia="標楷體" w:hAnsi="Times New Roman" w:cs="Times New Roman"/>
              </w:rPr>
              <w:pPrChange w:id="362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68A11BA" w14:textId="1D0101D0" w:rsidR="00D93FCC" w:rsidDel="003C19C7" w:rsidRDefault="00D93FCC">
            <w:pPr>
              <w:rPr>
                <w:del w:id="36261" w:author="瑋婷 徐" w:date="2025-01-03T17:04:00Z" w16du:dateUtc="2025-01-03T09:04:00Z"/>
                <w:rFonts w:ascii="Times New Roman" w:eastAsia="標楷體" w:hAnsi="Times New Roman" w:cs="Times New Roman"/>
              </w:rPr>
              <w:pPrChange w:id="362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9D6F8FE" w14:textId="4AAF4DCC" w:rsidR="00D93FCC" w:rsidDel="003C19C7" w:rsidRDefault="00D93FCC">
            <w:pPr>
              <w:rPr>
                <w:del w:id="36263" w:author="瑋婷 徐" w:date="2025-01-03T17:04:00Z" w16du:dateUtc="2025-01-03T09:04:00Z"/>
                <w:rFonts w:ascii="Times New Roman" w:eastAsia="標楷體" w:hAnsi="Times New Roman" w:cs="Times New Roman"/>
              </w:rPr>
              <w:pPrChange w:id="362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1AFBBF" w14:textId="42485EA8" w:rsidR="00D93FCC" w:rsidDel="003C19C7" w:rsidRDefault="00D93FCC">
            <w:pPr>
              <w:rPr>
                <w:del w:id="36265" w:author="瑋婷 徐" w:date="2025-01-03T17:04:00Z" w16du:dateUtc="2025-01-03T09:04:00Z"/>
                <w:rFonts w:ascii="Times New Roman" w:eastAsia="標楷體" w:hAnsi="Times New Roman" w:cs="Times New Roman"/>
              </w:rPr>
              <w:pPrChange w:id="362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388F33" w14:textId="6D641ACF" w:rsidR="00D93FCC" w:rsidDel="003C19C7" w:rsidRDefault="00D93FCC">
            <w:pPr>
              <w:rPr>
                <w:del w:id="36267" w:author="瑋婷 徐" w:date="2025-01-03T17:04:00Z" w16du:dateUtc="2025-01-03T09:04:00Z"/>
                <w:rFonts w:ascii="Times New Roman" w:eastAsia="標楷體" w:hAnsi="Times New Roman" w:cs="Times New Roman"/>
              </w:rPr>
              <w:pPrChange w:id="3626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1DA75F1" w14:textId="346577DA" w:rsidR="00D93FCC" w:rsidDel="003C19C7" w:rsidRDefault="00D93FCC">
            <w:pPr>
              <w:rPr>
                <w:del w:id="36269" w:author="瑋婷 徐" w:date="2025-01-03T17:04:00Z" w16du:dateUtc="2025-01-03T09:04:00Z"/>
                <w:rFonts w:ascii="Times New Roman" w:eastAsia="標楷體" w:hAnsi="Times New Roman" w:cs="Times New Roman"/>
              </w:rPr>
              <w:pPrChange w:id="362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EB4CEF" w14:textId="33B3BB64" w:rsidR="00D93FCC" w:rsidDel="003C19C7" w:rsidRDefault="00D93FCC">
            <w:pPr>
              <w:rPr>
                <w:del w:id="36271" w:author="瑋婷 徐" w:date="2025-01-03T17:04:00Z" w16du:dateUtc="2025-01-03T09:04:00Z"/>
                <w:rFonts w:ascii="Times New Roman" w:eastAsia="標楷體" w:hAnsi="Times New Roman" w:cs="Times New Roman"/>
              </w:rPr>
              <w:pPrChange w:id="3627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1F33103" w14:textId="1128B2F6" w:rsidR="00D93FCC" w:rsidDel="003C19C7" w:rsidRDefault="00D93FCC">
            <w:pPr>
              <w:rPr>
                <w:del w:id="36273" w:author="瑋婷 徐" w:date="2025-01-03T17:04:00Z" w16du:dateUtc="2025-01-03T09:04:00Z"/>
                <w:rFonts w:ascii="Times New Roman" w:eastAsia="標楷體" w:hAnsi="Times New Roman" w:cs="Times New Roman"/>
              </w:rPr>
              <w:pPrChange w:id="3627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9AC15CF" w14:textId="616653B8" w:rsidR="00D93FCC" w:rsidDel="003C19C7" w:rsidRDefault="00D93FCC">
            <w:pPr>
              <w:rPr>
                <w:del w:id="36275" w:author="瑋婷 徐" w:date="2025-01-03T17:04:00Z" w16du:dateUtc="2025-01-03T09:04:00Z"/>
                <w:rFonts w:ascii="Times New Roman" w:eastAsia="標楷體" w:hAnsi="Times New Roman" w:cs="Times New Roman"/>
              </w:rPr>
              <w:pPrChange w:id="3627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9CD783F" w14:textId="2DA69735" w:rsidR="00D93FCC" w:rsidDel="003C19C7" w:rsidRDefault="00D93FCC">
            <w:pPr>
              <w:rPr>
                <w:del w:id="36277" w:author="瑋婷 徐" w:date="2025-01-03T17:04:00Z" w16du:dateUtc="2025-01-03T09:04:00Z"/>
                <w:rFonts w:ascii="Times New Roman" w:eastAsia="標楷體" w:hAnsi="Times New Roman" w:cs="Times New Roman"/>
              </w:rPr>
              <w:pPrChange w:id="362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8ADEC1" w14:textId="6B038C2A" w:rsidR="00D93FCC" w:rsidDel="003C19C7" w:rsidRDefault="00D93FCC">
            <w:pPr>
              <w:rPr>
                <w:del w:id="36279" w:author="瑋婷 徐" w:date="2025-01-03T17:04:00Z" w16du:dateUtc="2025-01-03T09:04:00Z"/>
                <w:rFonts w:ascii="Times New Roman" w:eastAsia="標楷體" w:hAnsi="Times New Roman" w:cs="Times New Roman"/>
              </w:rPr>
              <w:pPrChange w:id="3628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C907218" w14:textId="660E8F8C" w:rsidR="00D93FCC" w:rsidDel="003C19C7" w:rsidRDefault="002435EC">
            <w:pPr>
              <w:rPr>
                <w:del w:id="36281" w:author="瑋婷 徐" w:date="2025-01-03T17:04:00Z" w16du:dateUtc="2025-01-03T09:04:00Z"/>
                <w:rFonts w:ascii="Times New Roman" w:eastAsia="標楷體" w:hAnsi="Times New Roman" w:cs="Times New Roman"/>
              </w:rPr>
              <w:pPrChange w:id="36282" w:author="瑋婷 徐" w:date="2025-01-03T17:04:00Z" w16du:dateUtc="2025-01-03T09:04:00Z">
                <w:pPr>
                  <w:spacing w:line="276" w:lineRule="auto"/>
                  <w:jc w:val="center"/>
                </w:pPr>
              </w:pPrChange>
            </w:pPr>
            <w:del w:id="3628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C75F6B4" w14:textId="57A5D3EA" w:rsidR="00D93FCC" w:rsidDel="003C19C7" w:rsidRDefault="00D93FCC">
            <w:pPr>
              <w:rPr>
                <w:del w:id="36284" w:author="瑋婷 徐" w:date="2025-01-03T17:04:00Z" w16du:dateUtc="2025-01-03T09:04:00Z"/>
                <w:rFonts w:ascii="Times New Roman" w:eastAsia="標楷體" w:hAnsi="Times New Roman" w:cs="Times New Roman"/>
              </w:rPr>
              <w:pPrChange w:id="362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865E7C" w14:textId="0FBF91A0" w:rsidR="00D93FCC" w:rsidDel="003C19C7" w:rsidRDefault="00D93FCC">
            <w:pPr>
              <w:rPr>
                <w:del w:id="36286" w:author="瑋婷 徐" w:date="2025-01-03T17:04:00Z" w16du:dateUtc="2025-01-03T09:04:00Z"/>
                <w:rFonts w:ascii="Times New Roman" w:eastAsia="標楷體" w:hAnsi="Times New Roman" w:cs="Times New Roman"/>
              </w:rPr>
              <w:pPrChange w:id="3628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1E3A811" w14:textId="434263E4" w:rsidR="00D93FCC" w:rsidDel="003C19C7" w:rsidRDefault="00D93FCC">
            <w:pPr>
              <w:rPr>
                <w:del w:id="36288" w:author="瑋婷 徐" w:date="2025-01-03T17:04:00Z" w16du:dateUtc="2025-01-03T09:04:00Z"/>
                <w:rFonts w:ascii="Times New Roman" w:eastAsia="標楷體" w:hAnsi="Times New Roman" w:cs="Times New Roman"/>
              </w:rPr>
              <w:pPrChange w:id="3628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55B37907" w14:textId="64FF0794" w:rsidR="00D93FCC" w:rsidDel="003C19C7" w:rsidRDefault="00D93FCC">
            <w:pPr>
              <w:rPr>
                <w:del w:id="36290" w:author="瑋婷 徐" w:date="2025-01-03T17:04:00Z" w16du:dateUtc="2025-01-03T09:04:00Z"/>
                <w:rFonts w:ascii="Times New Roman" w:eastAsia="標楷體" w:hAnsi="Times New Roman" w:cs="Times New Roman"/>
              </w:rPr>
              <w:pPrChange w:id="3629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136EE1D" w14:textId="26D2AC3B" w:rsidR="00D93FCC" w:rsidDel="003C19C7" w:rsidRDefault="00D93FCC">
            <w:pPr>
              <w:rPr>
                <w:del w:id="36292" w:author="瑋婷 徐" w:date="2025-01-03T17:04:00Z" w16du:dateUtc="2025-01-03T09:04:00Z"/>
                <w:rFonts w:ascii="Times New Roman" w:eastAsia="標楷體" w:hAnsi="Times New Roman" w:cs="Times New Roman"/>
              </w:rPr>
              <w:pPrChange w:id="362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359AFF2" w14:textId="7B2629BF" w:rsidR="00D93FCC" w:rsidDel="003C19C7" w:rsidRDefault="00D93FCC">
            <w:pPr>
              <w:rPr>
                <w:del w:id="36294" w:author="瑋婷 徐" w:date="2025-01-03T17:04:00Z" w16du:dateUtc="2025-01-03T09:04:00Z"/>
                <w:rFonts w:ascii="Times New Roman" w:eastAsia="標楷體" w:hAnsi="Times New Roman" w:cs="Times New Roman"/>
              </w:rPr>
              <w:pPrChange w:id="36295"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2BF8F7B" w14:textId="021C8E2F" w:rsidR="00D93FCC" w:rsidDel="003C19C7" w:rsidRDefault="00D93FCC">
            <w:pPr>
              <w:rPr>
                <w:del w:id="36296" w:author="瑋婷 徐" w:date="2025-01-03T17:04:00Z" w16du:dateUtc="2025-01-03T09:04:00Z"/>
                <w:rFonts w:ascii="Times New Roman" w:eastAsia="標楷體" w:hAnsi="Times New Roman" w:cs="Times New Roman"/>
              </w:rPr>
              <w:pPrChange w:id="3629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39F06735" w14:textId="1C87560D" w:rsidR="00D93FCC" w:rsidDel="003C19C7" w:rsidRDefault="00D93FCC">
            <w:pPr>
              <w:rPr>
                <w:del w:id="36298" w:author="瑋婷 徐" w:date="2025-01-03T17:04:00Z" w16du:dateUtc="2025-01-03T09:04:00Z"/>
                <w:rFonts w:ascii="Times New Roman" w:eastAsia="標楷體" w:hAnsi="Times New Roman" w:cs="Times New Roman"/>
              </w:rPr>
              <w:pPrChange w:id="36299" w:author="瑋婷 徐" w:date="2025-01-03T17:04:00Z" w16du:dateUtc="2025-01-03T09:04:00Z">
                <w:pPr>
                  <w:spacing w:line="276" w:lineRule="auto"/>
                  <w:jc w:val="center"/>
                </w:pPr>
              </w:pPrChange>
            </w:pPr>
          </w:p>
        </w:tc>
      </w:tr>
      <w:tr w:rsidR="00000000" w:rsidDel="003C19C7" w14:paraId="71A69522" w14:textId="47EDF3C6" w:rsidTr="002B07B0">
        <w:trPr>
          <w:cantSplit/>
          <w:jc w:val="center"/>
          <w:del w:id="3630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8C01D15" w14:textId="307FC6B5" w:rsidR="00D93FCC" w:rsidDel="003C19C7" w:rsidRDefault="002435EC">
            <w:pPr>
              <w:rPr>
                <w:del w:id="36301" w:author="瑋婷 徐" w:date="2025-01-03T17:04:00Z" w16du:dateUtc="2025-01-03T09:04:00Z"/>
                <w:rFonts w:ascii="Times New Roman" w:eastAsia="標楷體" w:hAnsi="Times New Roman" w:cs="Times New Roman"/>
              </w:rPr>
              <w:pPrChange w:id="36302" w:author="瑋婷 徐" w:date="2025-01-03T17:04:00Z" w16du:dateUtc="2025-01-03T09:04:00Z">
                <w:pPr>
                  <w:spacing w:line="276" w:lineRule="auto"/>
                </w:pPr>
              </w:pPrChange>
            </w:pPr>
            <w:del w:id="36303" w:author="瑋婷 徐" w:date="2025-01-03T17:04:00Z" w16du:dateUtc="2025-01-03T09:04:00Z">
              <w:r w:rsidDel="003C19C7">
                <w:rPr>
                  <w:rFonts w:ascii="Times New Roman" w:eastAsia="標楷體" w:hAnsi="Times New Roman" w:cs="Times New Roman"/>
                  <w:color w:val="000000"/>
                </w:rPr>
                <w:delText>灰頭椋鳥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5D288F36" w14:textId="0A142FEC" w:rsidR="00D93FCC" w:rsidDel="003C19C7" w:rsidRDefault="002435EC">
            <w:pPr>
              <w:rPr>
                <w:del w:id="36304" w:author="瑋婷 徐" w:date="2025-01-03T17:04:00Z" w16du:dateUtc="2025-01-03T09:04:00Z"/>
                <w:rFonts w:ascii="Times New Roman" w:eastAsia="標楷體" w:hAnsi="Times New Roman" w:cs="Times New Roman"/>
                <w:i/>
              </w:rPr>
              <w:pPrChange w:id="36305" w:author="瑋婷 徐" w:date="2025-01-03T17:04:00Z" w16du:dateUtc="2025-01-03T09:04:00Z">
                <w:pPr>
                  <w:spacing w:line="276" w:lineRule="auto"/>
                </w:pPr>
              </w:pPrChange>
            </w:pPr>
            <w:del w:id="36306" w:author="瑋婷 徐" w:date="2025-01-03T17:04:00Z" w16du:dateUtc="2025-01-03T09:04:00Z">
              <w:r w:rsidDel="003C19C7">
                <w:rPr>
                  <w:rFonts w:ascii="Times New Roman" w:eastAsia="標楷體" w:hAnsi="Times New Roman" w:cs="Times New Roman"/>
                  <w:i/>
                  <w:iCs/>
                  <w:color w:val="000000"/>
                </w:rPr>
                <w:delText>Sturnia malabarica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780AE9A0" w14:textId="437F2363" w:rsidR="00D93FCC" w:rsidDel="003C19C7" w:rsidRDefault="00D93FCC">
            <w:pPr>
              <w:rPr>
                <w:del w:id="36307" w:author="瑋婷 徐" w:date="2025-01-03T17:04:00Z" w16du:dateUtc="2025-01-03T09:04:00Z"/>
                <w:rFonts w:ascii="Times New Roman" w:eastAsia="標楷體" w:hAnsi="Times New Roman" w:cs="Times New Roman"/>
              </w:rPr>
              <w:pPrChange w:id="3630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B18540" w14:textId="7F7D5EB5" w:rsidR="00D93FCC" w:rsidDel="003C19C7" w:rsidRDefault="00D93FCC">
            <w:pPr>
              <w:rPr>
                <w:del w:id="36309" w:author="瑋婷 徐" w:date="2025-01-03T17:04:00Z" w16du:dateUtc="2025-01-03T09:04:00Z"/>
                <w:rFonts w:ascii="Times New Roman" w:eastAsia="標楷體" w:hAnsi="Times New Roman" w:cs="Times New Roman"/>
              </w:rPr>
              <w:pPrChange w:id="3631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1651D845" w14:textId="07A74C7B" w:rsidR="00D93FCC" w:rsidDel="003C19C7" w:rsidRDefault="00D93FCC">
            <w:pPr>
              <w:rPr>
                <w:del w:id="36311" w:author="瑋婷 徐" w:date="2025-01-03T17:04:00Z" w16du:dateUtc="2025-01-03T09:04:00Z"/>
                <w:rFonts w:ascii="Times New Roman" w:eastAsia="標楷體" w:hAnsi="Times New Roman" w:cs="Times New Roman"/>
              </w:rPr>
              <w:pPrChange w:id="3631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5CE297BF" w14:textId="382DAE93" w:rsidR="00D93FCC" w:rsidDel="003C19C7" w:rsidRDefault="00D93FCC">
            <w:pPr>
              <w:rPr>
                <w:del w:id="36313" w:author="瑋婷 徐" w:date="2025-01-03T17:04:00Z" w16du:dateUtc="2025-01-03T09:04:00Z"/>
                <w:rFonts w:ascii="Times New Roman" w:eastAsia="標楷體" w:hAnsi="Times New Roman" w:cs="Times New Roman"/>
              </w:rPr>
              <w:pPrChange w:id="3631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BE45B91" w14:textId="4B8F1777" w:rsidR="00D93FCC" w:rsidDel="003C19C7" w:rsidRDefault="00D93FCC">
            <w:pPr>
              <w:rPr>
                <w:del w:id="36315" w:author="瑋婷 徐" w:date="2025-01-03T17:04:00Z" w16du:dateUtc="2025-01-03T09:04:00Z"/>
                <w:rFonts w:ascii="Times New Roman" w:eastAsia="標楷體" w:hAnsi="Times New Roman" w:cs="Times New Roman"/>
              </w:rPr>
              <w:pPrChange w:id="3631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0299BA13" w14:textId="4B8416CF" w:rsidR="00D93FCC" w:rsidDel="003C19C7" w:rsidRDefault="00D93FCC">
            <w:pPr>
              <w:rPr>
                <w:del w:id="36317" w:author="瑋婷 徐" w:date="2025-01-03T17:04:00Z" w16du:dateUtc="2025-01-03T09:04:00Z"/>
                <w:rFonts w:ascii="Times New Roman" w:eastAsia="標楷體" w:hAnsi="Times New Roman" w:cs="Times New Roman"/>
              </w:rPr>
              <w:pPrChange w:id="3631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E8409B2" w14:textId="256BD03A" w:rsidR="00D93FCC" w:rsidDel="003C19C7" w:rsidRDefault="00D93FCC">
            <w:pPr>
              <w:rPr>
                <w:del w:id="36319" w:author="瑋婷 徐" w:date="2025-01-03T17:04:00Z" w16du:dateUtc="2025-01-03T09:04:00Z"/>
                <w:rFonts w:ascii="Times New Roman" w:eastAsia="標楷體" w:hAnsi="Times New Roman" w:cs="Times New Roman"/>
              </w:rPr>
              <w:pPrChange w:id="3632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0A74E49C" w14:textId="3420106C" w:rsidR="00D93FCC" w:rsidDel="003C19C7" w:rsidRDefault="00D93FCC">
            <w:pPr>
              <w:rPr>
                <w:del w:id="36321" w:author="瑋婷 徐" w:date="2025-01-03T17:04:00Z" w16du:dateUtc="2025-01-03T09:04:00Z"/>
                <w:rFonts w:ascii="Times New Roman" w:eastAsia="標楷體" w:hAnsi="Times New Roman" w:cs="Times New Roman"/>
              </w:rPr>
              <w:pPrChange w:id="3632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172F137" w14:textId="4D22C06C" w:rsidR="00D93FCC" w:rsidDel="003C19C7" w:rsidRDefault="00D93FCC">
            <w:pPr>
              <w:rPr>
                <w:del w:id="36323" w:author="瑋婷 徐" w:date="2025-01-03T17:04:00Z" w16du:dateUtc="2025-01-03T09:04:00Z"/>
                <w:rFonts w:ascii="Times New Roman" w:eastAsia="標楷體" w:hAnsi="Times New Roman" w:cs="Times New Roman"/>
              </w:rPr>
              <w:pPrChange w:id="363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9C9BD3" w14:textId="493CCA1F" w:rsidR="00D93FCC" w:rsidDel="003C19C7" w:rsidRDefault="00D93FCC">
            <w:pPr>
              <w:rPr>
                <w:del w:id="36325" w:author="瑋婷 徐" w:date="2025-01-03T17:04:00Z" w16du:dateUtc="2025-01-03T09:04:00Z"/>
                <w:rFonts w:ascii="Times New Roman" w:eastAsia="標楷體" w:hAnsi="Times New Roman" w:cs="Times New Roman"/>
              </w:rPr>
              <w:pPrChange w:id="363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12ED7B" w14:textId="3C22EDC4" w:rsidR="00D93FCC" w:rsidDel="003C19C7" w:rsidRDefault="00D93FCC">
            <w:pPr>
              <w:rPr>
                <w:del w:id="36327" w:author="瑋婷 徐" w:date="2025-01-03T17:04:00Z" w16du:dateUtc="2025-01-03T09:04:00Z"/>
                <w:rFonts w:ascii="Times New Roman" w:eastAsia="標楷體" w:hAnsi="Times New Roman" w:cs="Times New Roman"/>
              </w:rPr>
              <w:pPrChange w:id="36328"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12D5D08" w14:textId="23083E43" w:rsidR="00D93FCC" w:rsidDel="003C19C7" w:rsidRDefault="00D93FCC">
            <w:pPr>
              <w:rPr>
                <w:del w:id="36329" w:author="瑋婷 徐" w:date="2025-01-03T17:04:00Z" w16du:dateUtc="2025-01-03T09:04:00Z"/>
                <w:rFonts w:ascii="Times New Roman" w:eastAsia="標楷體" w:hAnsi="Times New Roman" w:cs="Times New Roman"/>
              </w:rPr>
              <w:pPrChange w:id="363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456AB1D" w14:textId="0E4963D0" w:rsidR="00D93FCC" w:rsidDel="003C19C7" w:rsidRDefault="00D93FCC">
            <w:pPr>
              <w:rPr>
                <w:del w:id="36331" w:author="瑋婷 徐" w:date="2025-01-03T17:04:00Z" w16du:dateUtc="2025-01-03T09:04:00Z"/>
                <w:rFonts w:ascii="Times New Roman" w:eastAsia="標楷體" w:hAnsi="Times New Roman" w:cs="Times New Roman"/>
              </w:rPr>
              <w:pPrChange w:id="363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EF3BA5" w14:textId="3086E360" w:rsidR="00D93FCC" w:rsidDel="003C19C7" w:rsidRDefault="00D93FCC">
            <w:pPr>
              <w:rPr>
                <w:del w:id="36333" w:author="瑋婷 徐" w:date="2025-01-03T17:04:00Z" w16du:dateUtc="2025-01-03T09:04:00Z"/>
                <w:rFonts w:ascii="Times New Roman" w:eastAsia="標楷體" w:hAnsi="Times New Roman" w:cs="Times New Roman"/>
              </w:rPr>
              <w:pPrChange w:id="363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3D0070E" w14:textId="41CDB849" w:rsidR="00D93FCC" w:rsidDel="003C19C7" w:rsidRDefault="00D93FCC">
            <w:pPr>
              <w:rPr>
                <w:del w:id="36335" w:author="瑋婷 徐" w:date="2025-01-03T17:04:00Z" w16du:dateUtc="2025-01-03T09:04:00Z"/>
                <w:rFonts w:ascii="Times New Roman" w:eastAsia="標楷體" w:hAnsi="Times New Roman" w:cs="Times New Roman"/>
              </w:rPr>
              <w:pPrChange w:id="363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AB5CF4" w14:textId="0C239D44" w:rsidR="00D93FCC" w:rsidDel="003C19C7" w:rsidRDefault="00D93FCC">
            <w:pPr>
              <w:rPr>
                <w:del w:id="36337" w:author="瑋婷 徐" w:date="2025-01-03T17:04:00Z" w16du:dateUtc="2025-01-03T09:04:00Z"/>
                <w:rFonts w:ascii="Times New Roman" w:eastAsia="標楷體" w:hAnsi="Times New Roman" w:cs="Times New Roman"/>
              </w:rPr>
              <w:pPrChange w:id="363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19F7AC" w14:textId="4D54FDE3" w:rsidR="00D93FCC" w:rsidDel="003C19C7" w:rsidRDefault="00D93FCC">
            <w:pPr>
              <w:rPr>
                <w:del w:id="36339" w:author="瑋婷 徐" w:date="2025-01-03T17:04:00Z" w16du:dateUtc="2025-01-03T09:04:00Z"/>
                <w:rFonts w:ascii="Times New Roman" w:eastAsia="標楷體" w:hAnsi="Times New Roman" w:cs="Times New Roman"/>
              </w:rPr>
              <w:pPrChange w:id="363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23F6510" w14:textId="509CD28B" w:rsidR="00D93FCC" w:rsidDel="003C19C7" w:rsidRDefault="00D93FCC">
            <w:pPr>
              <w:rPr>
                <w:del w:id="36341" w:author="瑋婷 徐" w:date="2025-01-03T17:04:00Z" w16du:dateUtc="2025-01-03T09:04:00Z"/>
                <w:rFonts w:ascii="Times New Roman" w:eastAsia="標楷體" w:hAnsi="Times New Roman" w:cs="Times New Roman"/>
              </w:rPr>
              <w:pPrChange w:id="363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150016" w14:textId="2B45F99C" w:rsidR="00D93FCC" w:rsidDel="003C19C7" w:rsidRDefault="00D93FCC">
            <w:pPr>
              <w:rPr>
                <w:del w:id="36343" w:author="瑋婷 徐" w:date="2025-01-03T17:04:00Z" w16du:dateUtc="2025-01-03T09:04:00Z"/>
                <w:rFonts w:ascii="Times New Roman" w:eastAsia="標楷體" w:hAnsi="Times New Roman" w:cs="Times New Roman"/>
              </w:rPr>
              <w:pPrChange w:id="363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B12DB2" w14:textId="40F30E8A" w:rsidR="00D93FCC" w:rsidDel="003C19C7" w:rsidRDefault="002435EC">
            <w:pPr>
              <w:rPr>
                <w:del w:id="36345" w:author="瑋婷 徐" w:date="2025-01-03T17:04:00Z" w16du:dateUtc="2025-01-03T09:04:00Z"/>
                <w:rFonts w:ascii="Times New Roman" w:eastAsia="標楷體" w:hAnsi="Times New Roman" w:cs="Times New Roman"/>
              </w:rPr>
              <w:pPrChange w:id="36346" w:author="瑋婷 徐" w:date="2025-01-03T17:04:00Z" w16du:dateUtc="2025-01-03T09:04:00Z">
                <w:pPr>
                  <w:spacing w:line="276" w:lineRule="auto"/>
                  <w:jc w:val="center"/>
                </w:pPr>
              </w:pPrChange>
            </w:pPr>
            <w:del w:id="3634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35330079" w14:textId="478198BA" w:rsidR="00D93FCC" w:rsidDel="003C19C7" w:rsidRDefault="00D93FCC">
            <w:pPr>
              <w:rPr>
                <w:del w:id="36348" w:author="瑋婷 徐" w:date="2025-01-03T17:04:00Z" w16du:dateUtc="2025-01-03T09:04:00Z"/>
                <w:rFonts w:ascii="Times New Roman" w:eastAsia="標楷體" w:hAnsi="Times New Roman" w:cs="Times New Roman"/>
              </w:rPr>
              <w:pPrChange w:id="363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0A5F0B6" w14:textId="51CCF42E" w:rsidR="00D93FCC" w:rsidDel="003C19C7" w:rsidRDefault="00D93FCC">
            <w:pPr>
              <w:rPr>
                <w:del w:id="36350" w:author="瑋婷 徐" w:date="2025-01-03T17:04:00Z" w16du:dateUtc="2025-01-03T09:04:00Z"/>
                <w:rFonts w:ascii="Times New Roman" w:eastAsia="標楷體" w:hAnsi="Times New Roman" w:cs="Times New Roman"/>
              </w:rPr>
              <w:pPrChange w:id="3635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91025EB" w14:textId="3EC07608" w:rsidR="00D93FCC" w:rsidDel="003C19C7" w:rsidRDefault="00D93FCC">
            <w:pPr>
              <w:rPr>
                <w:del w:id="36352" w:author="瑋婷 徐" w:date="2025-01-03T17:04:00Z" w16du:dateUtc="2025-01-03T09:04:00Z"/>
                <w:rFonts w:ascii="Times New Roman" w:eastAsia="標楷體" w:hAnsi="Times New Roman" w:cs="Times New Roman"/>
              </w:rPr>
              <w:pPrChange w:id="3635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B8BA43A" w14:textId="787CEB44" w:rsidR="00D93FCC" w:rsidDel="003C19C7" w:rsidRDefault="00D93FCC">
            <w:pPr>
              <w:rPr>
                <w:del w:id="36354" w:author="瑋婷 徐" w:date="2025-01-03T17:04:00Z" w16du:dateUtc="2025-01-03T09:04:00Z"/>
                <w:rFonts w:ascii="Times New Roman" w:eastAsia="標楷體" w:hAnsi="Times New Roman" w:cs="Times New Roman"/>
              </w:rPr>
              <w:pPrChange w:id="3635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7283431" w14:textId="6B5A9227" w:rsidR="00D93FCC" w:rsidDel="003C19C7" w:rsidRDefault="00D93FCC">
            <w:pPr>
              <w:rPr>
                <w:del w:id="36356" w:author="瑋婷 徐" w:date="2025-01-03T17:04:00Z" w16du:dateUtc="2025-01-03T09:04:00Z"/>
                <w:rFonts w:ascii="Times New Roman" w:eastAsia="標楷體" w:hAnsi="Times New Roman" w:cs="Times New Roman"/>
              </w:rPr>
              <w:pPrChange w:id="363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66FDAA" w14:textId="0CA5C527" w:rsidR="00D93FCC" w:rsidDel="003C19C7" w:rsidRDefault="00D93FCC">
            <w:pPr>
              <w:rPr>
                <w:del w:id="36358" w:author="瑋婷 徐" w:date="2025-01-03T17:04:00Z" w16du:dateUtc="2025-01-03T09:04:00Z"/>
                <w:rFonts w:ascii="Times New Roman" w:eastAsia="標楷體" w:hAnsi="Times New Roman" w:cs="Times New Roman"/>
              </w:rPr>
              <w:pPrChange w:id="3635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61E2FA3" w14:textId="4E891AB2" w:rsidR="00D93FCC" w:rsidDel="003C19C7" w:rsidRDefault="00D93FCC">
            <w:pPr>
              <w:rPr>
                <w:del w:id="36360" w:author="瑋婷 徐" w:date="2025-01-03T17:04:00Z" w16du:dateUtc="2025-01-03T09:04:00Z"/>
                <w:rFonts w:ascii="Times New Roman" w:eastAsia="標楷體" w:hAnsi="Times New Roman" w:cs="Times New Roman"/>
              </w:rPr>
              <w:pPrChange w:id="363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F1641A1" w14:textId="7CD1FAF9" w:rsidR="00D93FCC" w:rsidDel="003C19C7" w:rsidRDefault="00D93FCC">
            <w:pPr>
              <w:rPr>
                <w:del w:id="36362" w:author="瑋婷 徐" w:date="2025-01-03T17:04:00Z" w16du:dateUtc="2025-01-03T09:04:00Z"/>
                <w:rFonts w:ascii="Times New Roman" w:eastAsia="標楷體" w:hAnsi="Times New Roman" w:cs="Times New Roman"/>
              </w:rPr>
              <w:pPrChange w:id="363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E086EB" w14:textId="1E961A45" w:rsidR="00D93FCC" w:rsidDel="003C19C7" w:rsidRDefault="00D93FCC">
            <w:pPr>
              <w:rPr>
                <w:del w:id="36364" w:author="瑋婷 徐" w:date="2025-01-03T17:04:00Z" w16du:dateUtc="2025-01-03T09:04:00Z"/>
                <w:rFonts w:ascii="Times New Roman" w:eastAsia="標楷體" w:hAnsi="Times New Roman" w:cs="Times New Roman"/>
              </w:rPr>
              <w:pPrChange w:id="3636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7A4BF82" w14:textId="7F7A8D9F" w:rsidR="00D93FCC" w:rsidDel="003C19C7" w:rsidRDefault="00D93FCC">
            <w:pPr>
              <w:rPr>
                <w:del w:id="36366" w:author="瑋婷 徐" w:date="2025-01-03T17:04:00Z" w16du:dateUtc="2025-01-03T09:04:00Z"/>
                <w:rFonts w:ascii="Times New Roman" w:eastAsia="標楷體" w:hAnsi="Times New Roman" w:cs="Times New Roman"/>
              </w:rPr>
              <w:pPrChange w:id="3636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653CBC6" w14:textId="1B9814AF" w:rsidR="00D93FCC" w:rsidDel="003C19C7" w:rsidRDefault="00D93FCC">
            <w:pPr>
              <w:rPr>
                <w:del w:id="36368" w:author="瑋婷 徐" w:date="2025-01-03T17:04:00Z" w16du:dateUtc="2025-01-03T09:04:00Z"/>
                <w:rFonts w:ascii="Times New Roman" w:eastAsia="標楷體" w:hAnsi="Times New Roman" w:cs="Times New Roman"/>
              </w:rPr>
              <w:pPrChange w:id="3636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7BD33D6" w14:textId="345E443C" w:rsidR="00D93FCC" w:rsidDel="003C19C7" w:rsidRDefault="00D93FCC">
            <w:pPr>
              <w:rPr>
                <w:del w:id="36370" w:author="瑋婷 徐" w:date="2025-01-03T17:04:00Z" w16du:dateUtc="2025-01-03T09:04:00Z"/>
                <w:rFonts w:ascii="Times New Roman" w:eastAsia="標楷體" w:hAnsi="Times New Roman" w:cs="Times New Roman"/>
              </w:rPr>
              <w:pPrChange w:id="3637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07A6877" w14:textId="1F6C704A" w:rsidR="00D93FCC" w:rsidDel="003C19C7" w:rsidRDefault="00D93FCC">
            <w:pPr>
              <w:rPr>
                <w:del w:id="36372" w:author="瑋婷 徐" w:date="2025-01-03T17:04:00Z" w16du:dateUtc="2025-01-03T09:04:00Z"/>
                <w:rFonts w:ascii="Times New Roman" w:eastAsia="標楷體" w:hAnsi="Times New Roman" w:cs="Times New Roman"/>
              </w:rPr>
              <w:pPrChange w:id="36373"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3068143" w14:textId="1E1C8D18" w:rsidR="00D93FCC" w:rsidDel="003C19C7" w:rsidRDefault="00D93FCC">
            <w:pPr>
              <w:rPr>
                <w:del w:id="36374" w:author="瑋婷 徐" w:date="2025-01-03T17:04:00Z" w16du:dateUtc="2025-01-03T09:04:00Z"/>
                <w:rFonts w:ascii="Times New Roman" w:eastAsia="標楷體" w:hAnsi="Times New Roman" w:cs="Times New Roman"/>
              </w:rPr>
              <w:pPrChange w:id="3637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1B99ADA0" w14:textId="485D8CC3" w:rsidR="00D93FCC" w:rsidDel="003C19C7" w:rsidRDefault="00D93FCC">
            <w:pPr>
              <w:rPr>
                <w:del w:id="36376" w:author="瑋婷 徐" w:date="2025-01-03T17:04:00Z" w16du:dateUtc="2025-01-03T09:04:00Z"/>
                <w:rFonts w:ascii="Times New Roman" w:eastAsia="標楷體" w:hAnsi="Times New Roman" w:cs="Times New Roman"/>
              </w:rPr>
              <w:pPrChange w:id="36377" w:author="瑋婷 徐" w:date="2025-01-03T17:04:00Z" w16du:dateUtc="2025-01-03T09:04:00Z">
                <w:pPr>
                  <w:spacing w:line="276" w:lineRule="auto"/>
                  <w:jc w:val="center"/>
                </w:pPr>
              </w:pPrChange>
            </w:pPr>
          </w:p>
        </w:tc>
      </w:tr>
      <w:tr w:rsidR="00000000" w:rsidDel="003C19C7" w14:paraId="30493AD4" w14:textId="07E7EA02" w:rsidTr="002B07B0">
        <w:trPr>
          <w:cantSplit/>
          <w:jc w:val="center"/>
          <w:del w:id="3637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EB43A88" w14:textId="3D618A0E" w:rsidR="00D93FCC" w:rsidDel="003C19C7" w:rsidRDefault="002435EC">
            <w:pPr>
              <w:rPr>
                <w:del w:id="36379" w:author="瑋婷 徐" w:date="2025-01-03T17:04:00Z" w16du:dateUtc="2025-01-03T09:04:00Z"/>
                <w:rFonts w:ascii="Times New Roman" w:eastAsia="標楷體" w:hAnsi="Times New Roman" w:cs="Times New Roman"/>
              </w:rPr>
              <w:pPrChange w:id="36380" w:author="瑋婷 徐" w:date="2025-01-03T17:04:00Z" w16du:dateUtc="2025-01-03T09:04:00Z">
                <w:pPr>
                  <w:spacing w:line="276" w:lineRule="auto"/>
                </w:pPr>
              </w:pPrChange>
            </w:pPr>
            <w:del w:id="36381" w:author="瑋婷 徐" w:date="2025-01-03T17:04:00Z" w16du:dateUtc="2025-01-03T09:04:00Z">
              <w:r w:rsidDel="003C19C7">
                <w:rPr>
                  <w:rFonts w:ascii="Times New Roman" w:eastAsia="標楷體" w:hAnsi="Times New Roman" w:cs="Times New Roman"/>
                  <w:color w:val="000000"/>
                </w:rPr>
                <w:delText>家八哥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3362C95" w14:textId="541561D8" w:rsidR="00D93FCC" w:rsidDel="003C19C7" w:rsidRDefault="002435EC">
            <w:pPr>
              <w:rPr>
                <w:del w:id="36382" w:author="瑋婷 徐" w:date="2025-01-03T17:04:00Z" w16du:dateUtc="2025-01-03T09:04:00Z"/>
                <w:rFonts w:ascii="Times New Roman" w:eastAsia="標楷體" w:hAnsi="Times New Roman" w:cs="Times New Roman"/>
                <w:i/>
              </w:rPr>
              <w:pPrChange w:id="36383" w:author="瑋婷 徐" w:date="2025-01-03T17:04:00Z" w16du:dateUtc="2025-01-03T09:04:00Z">
                <w:pPr>
                  <w:spacing w:line="276" w:lineRule="auto"/>
                </w:pPr>
              </w:pPrChange>
            </w:pPr>
            <w:del w:id="36384" w:author="瑋婷 徐" w:date="2025-01-03T17:04:00Z" w16du:dateUtc="2025-01-03T09:04:00Z">
              <w:r w:rsidDel="003C19C7">
                <w:rPr>
                  <w:rFonts w:ascii="Times New Roman" w:eastAsia="標楷體" w:hAnsi="Times New Roman" w:cs="Times New Roman"/>
                  <w:i/>
                  <w:iCs/>
                  <w:color w:val="000000"/>
                </w:rPr>
                <w:delText>Acridotheres tristis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5058F3F2" w14:textId="535779BA" w:rsidR="00D93FCC" w:rsidDel="003C19C7" w:rsidRDefault="00D93FCC">
            <w:pPr>
              <w:rPr>
                <w:del w:id="36385" w:author="瑋婷 徐" w:date="2025-01-03T17:04:00Z" w16du:dateUtc="2025-01-03T09:04:00Z"/>
                <w:rFonts w:ascii="Times New Roman" w:eastAsia="標楷體" w:hAnsi="Times New Roman" w:cs="Times New Roman"/>
              </w:rPr>
              <w:pPrChange w:id="3638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F935E02" w14:textId="5DE5C1BD" w:rsidR="00D93FCC" w:rsidDel="003C19C7" w:rsidRDefault="00D93FCC">
            <w:pPr>
              <w:rPr>
                <w:del w:id="36387" w:author="瑋婷 徐" w:date="2025-01-03T17:04:00Z" w16du:dateUtc="2025-01-03T09:04:00Z"/>
                <w:rFonts w:ascii="Times New Roman" w:eastAsia="標楷體" w:hAnsi="Times New Roman" w:cs="Times New Roman"/>
              </w:rPr>
              <w:pPrChange w:id="3638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38A746D" w14:textId="52466273" w:rsidR="00D93FCC" w:rsidDel="003C19C7" w:rsidRDefault="00D93FCC">
            <w:pPr>
              <w:rPr>
                <w:del w:id="36389" w:author="瑋婷 徐" w:date="2025-01-03T17:04:00Z" w16du:dateUtc="2025-01-03T09:04:00Z"/>
                <w:rFonts w:ascii="Times New Roman" w:eastAsia="標楷體" w:hAnsi="Times New Roman" w:cs="Times New Roman"/>
              </w:rPr>
              <w:pPrChange w:id="3639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1A163A0" w14:textId="713BBA1B" w:rsidR="00D93FCC" w:rsidDel="003C19C7" w:rsidRDefault="00D93FCC">
            <w:pPr>
              <w:rPr>
                <w:del w:id="36391" w:author="瑋婷 徐" w:date="2025-01-03T17:04:00Z" w16du:dateUtc="2025-01-03T09:04:00Z"/>
                <w:rFonts w:ascii="Times New Roman" w:eastAsia="標楷體" w:hAnsi="Times New Roman" w:cs="Times New Roman"/>
              </w:rPr>
              <w:pPrChange w:id="36392"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777A56D" w14:textId="1B5F7FF8" w:rsidR="00D93FCC" w:rsidDel="003C19C7" w:rsidRDefault="00D93FCC">
            <w:pPr>
              <w:rPr>
                <w:del w:id="36393" w:author="瑋婷 徐" w:date="2025-01-03T17:04:00Z" w16du:dateUtc="2025-01-03T09:04:00Z"/>
                <w:rFonts w:ascii="Times New Roman" w:eastAsia="標楷體" w:hAnsi="Times New Roman" w:cs="Times New Roman"/>
              </w:rPr>
              <w:pPrChange w:id="3639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4121832" w14:textId="39BCFEC6" w:rsidR="00D93FCC" w:rsidDel="003C19C7" w:rsidRDefault="00D93FCC">
            <w:pPr>
              <w:rPr>
                <w:del w:id="36395" w:author="瑋婷 徐" w:date="2025-01-03T17:04:00Z" w16du:dateUtc="2025-01-03T09:04:00Z"/>
                <w:rFonts w:ascii="Times New Roman" w:eastAsia="標楷體" w:hAnsi="Times New Roman" w:cs="Times New Roman"/>
              </w:rPr>
              <w:pPrChange w:id="3639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5371416" w14:textId="2286B5D1" w:rsidR="00D93FCC" w:rsidDel="003C19C7" w:rsidRDefault="00D93FCC">
            <w:pPr>
              <w:rPr>
                <w:del w:id="36397" w:author="瑋婷 徐" w:date="2025-01-03T17:04:00Z" w16du:dateUtc="2025-01-03T09:04:00Z"/>
                <w:rFonts w:ascii="Times New Roman" w:eastAsia="標楷體" w:hAnsi="Times New Roman" w:cs="Times New Roman"/>
              </w:rPr>
              <w:pPrChange w:id="36398"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1D0A70FD" w14:textId="24F9DC22" w:rsidR="00D93FCC" w:rsidDel="003C19C7" w:rsidRDefault="00D93FCC">
            <w:pPr>
              <w:rPr>
                <w:del w:id="36399" w:author="瑋婷 徐" w:date="2025-01-03T17:04:00Z" w16du:dateUtc="2025-01-03T09:04:00Z"/>
                <w:rFonts w:ascii="Times New Roman" w:eastAsia="標楷體" w:hAnsi="Times New Roman" w:cs="Times New Roman"/>
              </w:rPr>
              <w:pPrChange w:id="3640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49D65B3" w14:textId="207EC996" w:rsidR="00D93FCC" w:rsidDel="003C19C7" w:rsidRDefault="00D93FCC">
            <w:pPr>
              <w:rPr>
                <w:del w:id="36401" w:author="瑋婷 徐" w:date="2025-01-03T17:04:00Z" w16du:dateUtc="2025-01-03T09:04:00Z"/>
                <w:rFonts w:ascii="Times New Roman" w:eastAsia="標楷體" w:hAnsi="Times New Roman" w:cs="Times New Roman"/>
              </w:rPr>
              <w:pPrChange w:id="364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5366AC" w14:textId="3B08530A" w:rsidR="00D93FCC" w:rsidDel="003C19C7" w:rsidRDefault="00D93FCC">
            <w:pPr>
              <w:rPr>
                <w:del w:id="36403" w:author="瑋婷 徐" w:date="2025-01-03T17:04:00Z" w16du:dateUtc="2025-01-03T09:04:00Z"/>
                <w:rFonts w:ascii="Times New Roman" w:eastAsia="標楷體" w:hAnsi="Times New Roman" w:cs="Times New Roman"/>
              </w:rPr>
              <w:pPrChange w:id="364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96A020" w14:textId="49666E6A" w:rsidR="00D93FCC" w:rsidDel="003C19C7" w:rsidRDefault="00D93FCC">
            <w:pPr>
              <w:rPr>
                <w:del w:id="36405" w:author="瑋婷 徐" w:date="2025-01-03T17:04:00Z" w16du:dateUtc="2025-01-03T09:04:00Z"/>
                <w:rFonts w:ascii="Times New Roman" w:eastAsia="標楷體" w:hAnsi="Times New Roman" w:cs="Times New Roman"/>
              </w:rPr>
              <w:pPrChange w:id="36406"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C89C055" w14:textId="79A6B2CB" w:rsidR="00D93FCC" w:rsidDel="003C19C7" w:rsidRDefault="00D93FCC">
            <w:pPr>
              <w:rPr>
                <w:del w:id="36407" w:author="瑋婷 徐" w:date="2025-01-03T17:04:00Z" w16du:dateUtc="2025-01-03T09:04:00Z"/>
                <w:rFonts w:ascii="Times New Roman" w:eastAsia="標楷體" w:hAnsi="Times New Roman" w:cs="Times New Roman"/>
              </w:rPr>
              <w:pPrChange w:id="364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A450CC" w14:textId="0B26113B" w:rsidR="00D93FCC" w:rsidDel="003C19C7" w:rsidRDefault="00D93FCC">
            <w:pPr>
              <w:rPr>
                <w:del w:id="36409" w:author="瑋婷 徐" w:date="2025-01-03T17:04:00Z" w16du:dateUtc="2025-01-03T09:04:00Z"/>
                <w:rFonts w:ascii="Times New Roman" w:eastAsia="標楷體" w:hAnsi="Times New Roman" w:cs="Times New Roman"/>
              </w:rPr>
              <w:pPrChange w:id="364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BC8CBC" w14:textId="4E6FC519" w:rsidR="00D93FCC" w:rsidDel="003C19C7" w:rsidRDefault="00D93FCC">
            <w:pPr>
              <w:rPr>
                <w:del w:id="36411" w:author="瑋婷 徐" w:date="2025-01-03T17:04:00Z" w16du:dateUtc="2025-01-03T09:04:00Z"/>
                <w:rFonts w:ascii="Times New Roman" w:eastAsia="標楷體" w:hAnsi="Times New Roman" w:cs="Times New Roman"/>
              </w:rPr>
              <w:pPrChange w:id="364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6FCE0D" w14:textId="30E9208E" w:rsidR="00D93FCC" w:rsidDel="003C19C7" w:rsidRDefault="00D93FCC">
            <w:pPr>
              <w:rPr>
                <w:del w:id="36413" w:author="瑋婷 徐" w:date="2025-01-03T17:04:00Z" w16du:dateUtc="2025-01-03T09:04:00Z"/>
                <w:rFonts w:ascii="Times New Roman" w:eastAsia="標楷體" w:hAnsi="Times New Roman" w:cs="Times New Roman"/>
              </w:rPr>
              <w:pPrChange w:id="364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940CD0B" w14:textId="7A92C492" w:rsidR="00D93FCC" w:rsidDel="003C19C7" w:rsidRDefault="00D93FCC">
            <w:pPr>
              <w:rPr>
                <w:del w:id="36415" w:author="瑋婷 徐" w:date="2025-01-03T17:04:00Z" w16du:dateUtc="2025-01-03T09:04:00Z"/>
                <w:rFonts w:ascii="Times New Roman" w:eastAsia="標楷體" w:hAnsi="Times New Roman" w:cs="Times New Roman"/>
              </w:rPr>
              <w:pPrChange w:id="364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60716CE" w14:textId="6B8BFED6" w:rsidR="00D93FCC" w:rsidDel="003C19C7" w:rsidRDefault="00D93FCC">
            <w:pPr>
              <w:rPr>
                <w:del w:id="36417" w:author="瑋婷 徐" w:date="2025-01-03T17:04:00Z" w16du:dateUtc="2025-01-03T09:04:00Z"/>
                <w:rFonts w:ascii="Times New Roman" w:eastAsia="標楷體" w:hAnsi="Times New Roman" w:cs="Times New Roman"/>
              </w:rPr>
              <w:pPrChange w:id="364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02C7B0" w14:textId="74BC43DC" w:rsidR="00D93FCC" w:rsidDel="003C19C7" w:rsidRDefault="00D93FCC">
            <w:pPr>
              <w:rPr>
                <w:del w:id="36419" w:author="瑋婷 徐" w:date="2025-01-03T17:04:00Z" w16du:dateUtc="2025-01-03T09:04:00Z"/>
                <w:rFonts w:ascii="Times New Roman" w:eastAsia="標楷體" w:hAnsi="Times New Roman" w:cs="Times New Roman"/>
              </w:rPr>
              <w:pPrChange w:id="364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B35F50" w14:textId="75845351" w:rsidR="00D93FCC" w:rsidDel="003C19C7" w:rsidRDefault="00D93FCC">
            <w:pPr>
              <w:rPr>
                <w:del w:id="36421" w:author="瑋婷 徐" w:date="2025-01-03T17:04:00Z" w16du:dateUtc="2025-01-03T09:04:00Z"/>
                <w:rFonts w:ascii="Times New Roman" w:eastAsia="標楷體" w:hAnsi="Times New Roman" w:cs="Times New Roman"/>
              </w:rPr>
              <w:pPrChange w:id="364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5C58A0" w14:textId="707D4920" w:rsidR="00D93FCC" w:rsidDel="003C19C7" w:rsidRDefault="00D93FCC">
            <w:pPr>
              <w:rPr>
                <w:del w:id="36423" w:author="瑋婷 徐" w:date="2025-01-03T17:04:00Z" w16du:dateUtc="2025-01-03T09:04:00Z"/>
                <w:rFonts w:ascii="Times New Roman" w:eastAsia="標楷體" w:hAnsi="Times New Roman" w:cs="Times New Roman"/>
              </w:rPr>
              <w:pPrChange w:id="3642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7C0E6CB" w14:textId="116B56D3" w:rsidR="00D93FCC" w:rsidDel="003C19C7" w:rsidRDefault="00D93FCC">
            <w:pPr>
              <w:rPr>
                <w:del w:id="36425" w:author="瑋婷 徐" w:date="2025-01-03T17:04:00Z" w16du:dateUtc="2025-01-03T09:04:00Z"/>
                <w:rFonts w:ascii="Times New Roman" w:eastAsia="標楷體" w:hAnsi="Times New Roman" w:cs="Times New Roman"/>
              </w:rPr>
              <w:pPrChange w:id="364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62A61A" w14:textId="5DEE9C6A" w:rsidR="00D93FCC" w:rsidDel="003C19C7" w:rsidRDefault="00D93FCC">
            <w:pPr>
              <w:rPr>
                <w:del w:id="36427" w:author="瑋婷 徐" w:date="2025-01-03T17:04:00Z" w16du:dateUtc="2025-01-03T09:04:00Z"/>
                <w:rFonts w:ascii="Times New Roman" w:eastAsia="標楷體" w:hAnsi="Times New Roman" w:cs="Times New Roman"/>
              </w:rPr>
              <w:pPrChange w:id="3642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98B21AB" w14:textId="25F37E74" w:rsidR="00D93FCC" w:rsidDel="003C19C7" w:rsidRDefault="00D93FCC">
            <w:pPr>
              <w:rPr>
                <w:del w:id="36429" w:author="瑋婷 徐" w:date="2025-01-03T17:04:00Z" w16du:dateUtc="2025-01-03T09:04:00Z"/>
                <w:rFonts w:ascii="Times New Roman" w:eastAsia="標楷體" w:hAnsi="Times New Roman" w:cs="Times New Roman"/>
              </w:rPr>
              <w:pPrChange w:id="3643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9975804" w14:textId="0946E9DB" w:rsidR="00D93FCC" w:rsidDel="003C19C7" w:rsidRDefault="00D93FCC">
            <w:pPr>
              <w:rPr>
                <w:del w:id="36431" w:author="瑋婷 徐" w:date="2025-01-03T17:04:00Z" w16du:dateUtc="2025-01-03T09:04:00Z"/>
                <w:rFonts w:ascii="Times New Roman" w:eastAsia="標楷體" w:hAnsi="Times New Roman" w:cs="Times New Roman"/>
              </w:rPr>
              <w:pPrChange w:id="3643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E186272" w14:textId="00863581" w:rsidR="00D93FCC" w:rsidDel="003C19C7" w:rsidRDefault="00D93FCC">
            <w:pPr>
              <w:rPr>
                <w:del w:id="36433" w:author="瑋婷 徐" w:date="2025-01-03T17:04:00Z" w16du:dateUtc="2025-01-03T09:04:00Z"/>
                <w:rFonts w:ascii="Times New Roman" w:eastAsia="標楷體" w:hAnsi="Times New Roman" w:cs="Times New Roman"/>
              </w:rPr>
              <w:pPrChange w:id="364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885BD2F" w14:textId="37BF3928" w:rsidR="00D93FCC" w:rsidDel="003C19C7" w:rsidRDefault="00D93FCC">
            <w:pPr>
              <w:rPr>
                <w:del w:id="36435" w:author="瑋婷 徐" w:date="2025-01-03T17:04:00Z" w16du:dateUtc="2025-01-03T09:04:00Z"/>
                <w:rFonts w:ascii="Times New Roman" w:eastAsia="標楷體" w:hAnsi="Times New Roman" w:cs="Times New Roman"/>
              </w:rPr>
              <w:pPrChange w:id="3643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DB75AAA" w14:textId="3E007C37" w:rsidR="00D93FCC" w:rsidDel="003C19C7" w:rsidRDefault="00D93FCC">
            <w:pPr>
              <w:rPr>
                <w:del w:id="36437" w:author="瑋婷 徐" w:date="2025-01-03T17:04:00Z" w16du:dateUtc="2025-01-03T09:04:00Z"/>
                <w:rFonts w:ascii="Times New Roman" w:eastAsia="標楷體" w:hAnsi="Times New Roman" w:cs="Times New Roman"/>
              </w:rPr>
              <w:pPrChange w:id="364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1DF423" w14:textId="33AA1044" w:rsidR="00D93FCC" w:rsidDel="003C19C7" w:rsidRDefault="00D93FCC">
            <w:pPr>
              <w:rPr>
                <w:del w:id="36439" w:author="瑋婷 徐" w:date="2025-01-03T17:04:00Z" w16du:dateUtc="2025-01-03T09:04:00Z"/>
                <w:rFonts w:ascii="Times New Roman" w:eastAsia="標楷體" w:hAnsi="Times New Roman" w:cs="Times New Roman"/>
              </w:rPr>
              <w:pPrChange w:id="364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E2BCE62" w14:textId="1E3EC2B8" w:rsidR="00D93FCC" w:rsidDel="003C19C7" w:rsidRDefault="00D93FCC">
            <w:pPr>
              <w:rPr>
                <w:del w:id="36441" w:author="瑋婷 徐" w:date="2025-01-03T17:04:00Z" w16du:dateUtc="2025-01-03T09:04:00Z"/>
                <w:rFonts w:ascii="Times New Roman" w:eastAsia="標楷體" w:hAnsi="Times New Roman" w:cs="Times New Roman"/>
              </w:rPr>
              <w:pPrChange w:id="3644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199867B" w14:textId="68C0C14B" w:rsidR="00D93FCC" w:rsidDel="003C19C7" w:rsidRDefault="00D93FCC">
            <w:pPr>
              <w:rPr>
                <w:del w:id="36443" w:author="瑋婷 徐" w:date="2025-01-03T17:04:00Z" w16du:dateUtc="2025-01-03T09:04:00Z"/>
                <w:rFonts w:ascii="Times New Roman" w:eastAsia="標楷體" w:hAnsi="Times New Roman" w:cs="Times New Roman"/>
              </w:rPr>
              <w:pPrChange w:id="3644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19C8E059" w14:textId="45C439C8" w:rsidR="00D93FCC" w:rsidDel="003C19C7" w:rsidRDefault="00D93FCC">
            <w:pPr>
              <w:rPr>
                <w:del w:id="36445" w:author="瑋婷 徐" w:date="2025-01-03T17:04:00Z" w16du:dateUtc="2025-01-03T09:04:00Z"/>
                <w:rFonts w:ascii="Times New Roman" w:eastAsia="標楷體" w:hAnsi="Times New Roman" w:cs="Times New Roman"/>
              </w:rPr>
              <w:pPrChange w:id="3644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A536AA2" w14:textId="13E977D7" w:rsidR="00D93FCC" w:rsidDel="003C19C7" w:rsidRDefault="00D93FCC">
            <w:pPr>
              <w:rPr>
                <w:del w:id="36447" w:author="瑋婷 徐" w:date="2025-01-03T17:04:00Z" w16du:dateUtc="2025-01-03T09:04:00Z"/>
                <w:rFonts w:ascii="Times New Roman" w:eastAsia="標楷體" w:hAnsi="Times New Roman" w:cs="Times New Roman"/>
              </w:rPr>
              <w:pPrChange w:id="3644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D2E9A72" w14:textId="7EA71FD6" w:rsidR="00D93FCC" w:rsidDel="003C19C7" w:rsidRDefault="00D93FCC">
            <w:pPr>
              <w:rPr>
                <w:del w:id="36449" w:author="瑋婷 徐" w:date="2025-01-03T17:04:00Z" w16du:dateUtc="2025-01-03T09:04:00Z"/>
                <w:rFonts w:ascii="Times New Roman" w:eastAsia="標楷體" w:hAnsi="Times New Roman" w:cs="Times New Roman"/>
              </w:rPr>
              <w:pPrChange w:id="36450"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FE80032" w14:textId="6C7D3F70" w:rsidR="00D93FCC" w:rsidDel="003C19C7" w:rsidRDefault="00D93FCC">
            <w:pPr>
              <w:rPr>
                <w:del w:id="36451" w:author="瑋婷 徐" w:date="2025-01-03T17:04:00Z" w16du:dateUtc="2025-01-03T09:04:00Z"/>
                <w:rFonts w:ascii="Times New Roman" w:eastAsia="標楷體" w:hAnsi="Times New Roman" w:cs="Times New Roman"/>
              </w:rPr>
              <w:pPrChange w:id="3645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25C76E1" w14:textId="05903257" w:rsidR="00D93FCC" w:rsidDel="003C19C7" w:rsidRDefault="002435EC">
            <w:pPr>
              <w:rPr>
                <w:del w:id="36453" w:author="瑋婷 徐" w:date="2025-01-03T17:04:00Z" w16du:dateUtc="2025-01-03T09:04:00Z"/>
                <w:rFonts w:ascii="Times New Roman" w:eastAsia="標楷體" w:hAnsi="Times New Roman" w:cs="Times New Roman"/>
              </w:rPr>
              <w:pPrChange w:id="36454" w:author="瑋婷 徐" w:date="2025-01-03T17:04:00Z" w16du:dateUtc="2025-01-03T09:04:00Z">
                <w:pPr>
                  <w:spacing w:line="276" w:lineRule="auto"/>
                  <w:jc w:val="center"/>
                </w:pPr>
              </w:pPrChange>
            </w:pPr>
            <w:del w:id="36455"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5F2B979B" w14:textId="592C9D00" w:rsidTr="002B07B0">
        <w:trPr>
          <w:cantSplit/>
          <w:jc w:val="center"/>
          <w:del w:id="3645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462AD7D" w14:textId="5EE89F19" w:rsidR="00D93FCC" w:rsidDel="003C19C7" w:rsidRDefault="002435EC">
            <w:pPr>
              <w:rPr>
                <w:del w:id="36457" w:author="瑋婷 徐" w:date="2025-01-03T17:04:00Z" w16du:dateUtc="2025-01-03T09:04:00Z"/>
                <w:rFonts w:ascii="Times New Roman" w:eastAsia="標楷體" w:hAnsi="Times New Roman" w:cs="Times New Roman"/>
              </w:rPr>
              <w:pPrChange w:id="36458" w:author="瑋婷 徐" w:date="2025-01-03T17:04:00Z" w16du:dateUtc="2025-01-03T09:04:00Z">
                <w:pPr>
                  <w:spacing w:line="276" w:lineRule="auto"/>
                </w:pPr>
              </w:pPrChange>
            </w:pPr>
            <w:del w:id="36459" w:author="瑋婷 徐" w:date="2025-01-03T17:04:00Z" w16du:dateUtc="2025-01-03T09:04:00Z">
              <w:r w:rsidDel="003C19C7">
                <w:rPr>
                  <w:rFonts w:ascii="Times New Roman" w:eastAsia="標楷體" w:hAnsi="Times New Roman" w:cs="Times New Roman"/>
                  <w:color w:val="000000"/>
                </w:rPr>
                <w:delText>白尾八哥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58A6500D" w14:textId="4A42393C" w:rsidR="00D93FCC" w:rsidDel="003C19C7" w:rsidRDefault="002435EC">
            <w:pPr>
              <w:rPr>
                <w:del w:id="36460" w:author="瑋婷 徐" w:date="2025-01-03T17:04:00Z" w16du:dateUtc="2025-01-03T09:04:00Z"/>
                <w:rFonts w:ascii="Times New Roman" w:eastAsia="標楷體" w:hAnsi="Times New Roman" w:cs="Times New Roman"/>
                <w:i/>
              </w:rPr>
              <w:pPrChange w:id="36461" w:author="瑋婷 徐" w:date="2025-01-03T17:04:00Z" w16du:dateUtc="2025-01-03T09:04:00Z">
                <w:pPr>
                  <w:spacing w:line="276" w:lineRule="auto"/>
                </w:pPr>
              </w:pPrChange>
            </w:pPr>
            <w:del w:id="36462" w:author="瑋婷 徐" w:date="2025-01-03T17:04:00Z" w16du:dateUtc="2025-01-03T09:04:00Z">
              <w:r w:rsidDel="003C19C7">
                <w:rPr>
                  <w:rFonts w:ascii="Times New Roman" w:eastAsia="標楷體" w:hAnsi="Times New Roman" w:cs="Times New Roman"/>
                  <w:i/>
                  <w:iCs/>
                  <w:color w:val="000000"/>
                </w:rPr>
                <w:delText>Acridotheres javanicus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7F59F309" w14:textId="699A80CC" w:rsidR="00D93FCC" w:rsidDel="003C19C7" w:rsidRDefault="00D93FCC">
            <w:pPr>
              <w:rPr>
                <w:del w:id="36463" w:author="瑋婷 徐" w:date="2025-01-03T17:04:00Z" w16du:dateUtc="2025-01-03T09:04:00Z"/>
                <w:rFonts w:ascii="Times New Roman" w:eastAsia="標楷體" w:hAnsi="Times New Roman" w:cs="Times New Roman"/>
              </w:rPr>
              <w:pPrChange w:id="3646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8CDAB30" w14:textId="674BEF51" w:rsidR="00D93FCC" w:rsidDel="003C19C7" w:rsidRDefault="00D93FCC">
            <w:pPr>
              <w:rPr>
                <w:del w:id="36465" w:author="瑋婷 徐" w:date="2025-01-03T17:04:00Z" w16du:dateUtc="2025-01-03T09:04:00Z"/>
                <w:rFonts w:ascii="Times New Roman" w:eastAsia="標楷體" w:hAnsi="Times New Roman" w:cs="Times New Roman"/>
              </w:rPr>
              <w:pPrChange w:id="3646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452D2149" w14:textId="2950D2C0" w:rsidR="00D93FCC" w:rsidDel="003C19C7" w:rsidRDefault="002435EC">
            <w:pPr>
              <w:rPr>
                <w:del w:id="36467" w:author="瑋婷 徐" w:date="2025-01-03T17:04:00Z" w16du:dateUtc="2025-01-03T09:04:00Z"/>
                <w:rFonts w:ascii="Times New Roman" w:eastAsia="標楷體" w:hAnsi="Times New Roman" w:cs="Times New Roman"/>
              </w:rPr>
              <w:pPrChange w:id="36468" w:author="瑋婷 徐" w:date="2025-01-03T17:04:00Z" w16du:dateUtc="2025-01-03T09:04:00Z">
                <w:pPr>
                  <w:spacing w:line="276" w:lineRule="auto"/>
                  <w:jc w:val="center"/>
                </w:pPr>
              </w:pPrChange>
            </w:pPr>
            <w:del w:id="36469"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FFFFFF"/>
            <w:vAlign w:val="center"/>
          </w:tcPr>
          <w:p w14:paraId="6F62C6FB" w14:textId="1CB1C879" w:rsidR="00D93FCC" w:rsidDel="003C19C7" w:rsidRDefault="00D93FCC">
            <w:pPr>
              <w:rPr>
                <w:del w:id="36470" w:author="瑋婷 徐" w:date="2025-01-03T17:04:00Z" w16du:dateUtc="2025-01-03T09:04:00Z"/>
                <w:rFonts w:ascii="Times New Roman" w:eastAsia="標楷體" w:hAnsi="Times New Roman" w:cs="Times New Roman"/>
              </w:rPr>
              <w:pPrChange w:id="36471"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3B7886BE" w14:textId="6B6490B0" w:rsidR="00D93FCC" w:rsidDel="003C19C7" w:rsidRDefault="00D93FCC">
            <w:pPr>
              <w:rPr>
                <w:del w:id="36472" w:author="瑋婷 徐" w:date="2025-01-03T17:04:00Z" w16du:dateUtc="2025-01-03T09:04:00Z"/>
                <w:rFonts w:ascii="Times New Roman" w:eastAsia="標楷體" w:hAnsi="Times New Roman" w:cs="Times New Roman"/>
              </w:rPr>
              <w:pPrChange w:id="3647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9D5EEBC" w14:textId="0C0F9BC3" w:rsidR="00D93FCC" w:rsidDel="003C19C7" w:rsidRDefault="00D93FCC">
            <w:pPr>
              <w:rPr>
                <w:del w:id="36474" w:author="瑋婷 徐" w:date="2025-01-03T17:04:00Z" w16du:dateUtc="2025-01-03T09:04:00Z"/>
                <w:rFonts w:ascii="Times New Roman" w:eastAsia="標楷體" w:hAnsi="Times New Roman" w:cs="Times New Roman"/>
              </w:rPr>
              <w:pPrChange w:id="3647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F344F41" w14:textId="4DD74A00" w:rsidR="00D93FCC" w:rsidDel="003C19C7" w:rsidRDefault="00D93FCC">
            <w:pPr>
              <w:rPr>
                <w:del w:id="36476" w:author="瑋婷 徐" w:date="2025-01-03T17:04:00Z" w16du:dateUtc="2025-01-03T09:04:00Z"/>
                <w:rFonts w:ascii="Times New Roman" w:eastAsia="標楷體" w:hAnsi="Times New Roman" w:cs="Times New Roman"/>
              </w:rPr>
              <w:pPrChange w:id="36477"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4D149DA" w14:textId="573ECAC0" w:rsidR="00D93FCC" w:rsidDel="003C19C7" w:rsidRDefault="00D93FCC">
            <w:pPr>
              <w:rPr>
                <w:del w:id="36478" w:author="瑋婷 徐" w:date="2025-01-03T17:04:00Z" w16du:dateUtc="2025-01-03T09:04:00Z"/>
                <w:rFonts w:ascii="Times New Roman" w:eastAsia="標楷體" w:hAnsi="Times New Roman" w:cs="Times New Roman"/>
              </w:rPr>
              <w:pPrChange w:id="3647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C0B16D8" w14:textId="1EF4FF0B" w:rsidR="00D93FCC" w:rsidDel="003C19C7" w:rsidRDefault="00D93FCC">
            <w:pPr>
              <w:rPr>
                <w:del w:id="36480" w:author="瑋婷 徐" w:date="2025-01-03T17:04:00Z" w16du:dateUtc="2025-01-03T09:04:00Z"/>
                <w:rFonts w:ascii="Times New Roman" w:eastAsia="標楷體" w:hAnsi="Times New Roman" w:cs="Times New Roman"/>
              </w:rPr>
              <w:pPrChange w:id="364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07856D3" w14:textId="37E913ED" w:rsidR="00D93FCC" w:rsidDel="003C19C7" w:rsidRDefault="00D93FCC">
            <w:pPr>
              <w:rPr>
                <w:del w:id="36482" w:author="瑋婷 徐" w:date="2025-01-03T17:04:00Z" w16du:dateUtc="2025-01-03T09:04:00Z"/>
                <w:rFonts w:ascii="Times New Roman" w:eastAsia="標楷體" w:hAnsi="Times New Roman" w:cs="Times New Roman"/>
              </w:rPr>
              <w:pPrChange w:id="364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A7CE52" w14:textId="03AE3727" w:rsidR="00D93FCC" w:rsidDel="003C19C7" w:rsidRDefault="00D93FCC">
            <w:pPr>
              <w:rPr>
                <w:del w:id="36484" w:author="瑋婷 徐" w:date="2025-01-03T17:04:00Z" w16du:dateUtc="2025-01-03T09:04:00Z"/>
                <w:rFonts w:ascii="Times New Roman" w:eastAsia="標楷體" w:hAnsi="Times New Roman" w:cs="Times New Roman"/>
              </w:rPr>
              <w:pPrChange w:id="36485"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7A2E852" w14:textId="4D8694A8" w:rsidR="00D93FCC" w:rsidDel="003C19C7" w:rsidRDefault="00D93FCC">
            <w:pPr>
              <w:rPr>
                <w:del w:id="36486" w:author="瑋婷 徐" w:date="2025-01-03T17:04:00Z" w16du:dateUtc="2025-01-03T09:04:00Z"/>
                <w:rFonts w:ascii="Times New Roman" w:eastAsia="標楷體" w:hAnsi="Times New Roman" w:cs="Times New Roman"/>
              </w:rPr>
              <w:pPrChange w:id="364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FB76509" w14:textId="3F01C16E" w:rsidR="00D93FCC" w:rsidDel="003C19C7" w:rsidRDefault="00D93FCC">
            <w:pPr>
              <w:rPr>
                <w:del w:id="36488" w:author="瑋婷 徐" w:date="2025-01-03T17:04:00Z" w16du:dateUtc="2025-01-03T09:04:00Z"/>
                <w:rFonts w:ascii="Times New Roman" w:eastAsia="標楷體" w:hAnsi="Times New Roman" w:cs="Times New Roman"/>
              </w:rPr>
              <w:pPrChange w:id="364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ABDC8A" w14:textId="41666EFB" w:rsidR="00D93FCC" w:rsidDel="003C19C7" w:rsidRDefault="00D93FCC">
            <w:pPr>
              <w:rPr>
                <w:del w:id="36490" w:author="瑋婷 徐" w:date="2025-01-03T17:04:00Z" w16du:dateUtc="2025-01-03T09:04:00Z"/>
                <w:rFonts w:ascii="Times New Roman" w:eastAsia="標楷體" w:hAnsi="Times New Roman" w:cs="Times New Roman"/>
              </w:rPr>
              <w:pPrChange w:id="364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3884E7" w14:textId="11BC5ABE" w:rsidR="00D93FCC" w:rsidDel="003C19C7" w:rsidRDefault="00D93FCC">
            <w:pPr>
              <w:rPr>
                <w:del w:id="36492" w:author="瑋婷 徐" w:date="2025-01-03T17:04:00Z" w16du:dateUtc="2025-01-03T09:04:00Z"/>
                <w:rFonts w:ascii="Times New Roman" w:eastAsia="標楷體" w:hAnsi="Times New Roman" w:cs="Times New Roman"/>
              </w:rPr>
              <w:pPrChange w:id="364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04F8BE7" w14:textId="01F1F069" w:rsidR="00D93FCC" w:rsidDel="003C19C7" w:rsidRDefault="00D93FCC">
            <w:pPr>
              <w:rPr>
                <w:del w:id="36494" w:author="瑋婷 徐" w:date="2025-01-03T17:04:00Z" w16du:dateUtc="2025-01-03T09:04:00Z"/>
                <w:rFonts w:ascii="Times New Roman" w:eastAsia="標楷體" w:hAnsi="Times New Roman" w:cs="Times New Roman"/>
              </w:rPr>
              <w:pPrChange w:id="364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6B6EBAC" w14:textId="39A0A744" w:rsidR="00D93FCC" w:rsidDel="003C19C7" w:rsidRDefault="00D93FCC">
            <w:pPr>
              <w:rPr>
                <w:del w:id="36496" w:author="瑋婷 徐" w:date="2025-01-03T17:04:00Z" w16du:dateUtc="2025-01-03T09:04:00Z"/>
                <w:rFonts w:ascii="Times New Roman" w:eastAsia="標楷體" w:hAnsi="Times New Roman" w:cs="Times New Roman"/>
              </w:rPr>
              <w:pPrChange w:id="364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7BD54B" w14:textId="633D9B3E" w:rsidR="00D93FCC" w:rsidDel="003C19C7" w:rsidRDefault="00D93FCC">
            <w:pPr>
              <w:rPr>
                <w:del w:id="36498" w:author="瑋婷 徐" w:date="2025-01-03T17:04:00Z" w16du:dateUtc="2025-01-03T09:04:00Z"/>
                <w:rFonts w:ascii="Times New Roman" w:eastAsia="標楷體" w:hAnsi="Times New Roman" w:cs="Times New Roman"/>
              </w:rPr>
              <w:pPrChange w:id="364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B24D60" w14:textId="4D798B90" w:rsidR="00D93FCC" w:rsidDel="003C19C7" w:rsidRDefault="00D93FCC">
            <w:pPr>
              <w:rPr>
                <w:del w:id="36500" w:author="瑋婷 徐" w:date="2025-01-03T17:04:00Z" w16du:dateUtc="2025-01-03T09:04:00Z"/>
                <w:rFonts w:ascii="Times New Roman" w:eastAsia="標楷體" w:hAnsi="Times New Roman" w:cs="Times New Roman"/>
              </w:rPr>
              <w:pPrChange w:id="365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4F3F62" w14:textId="4AEBFEAF" w:rsidR="00D93FCC" w:rsidDel="003C19C7" w:rsidRDefault="00D93FCC">
            <w:pPr>
              <w:rPr>
                <w:del w:id="36502" w:author="瑋婷 徐" w:date="2025-01-03T17:04:00Z" w16du:dateUtc="2025-01-03T09:04:00Z"/>
                <w:rFonts w:ascii="Times New Roman" w:eastAsia="標楷體" w:hAnsi="Times New Roman" w:cs="Times New Roman"/>
              </w:rPr>
              <w:pPrChange w:id="3650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D3F6579" w14:textId="5A966494" w:rsidR="00D93FCC" w:rsidDel="003C19C7" w:rsidRDefault="00D93FCC">
            <w:pPr>
              <w:rPr>
                <w:del w:id="36504" w:author="瑋婷 徐" w:date="2025-01-03T17:04:00Z" w16du:dateUtc="2025-01-03T09:04:00Z"/>
                <w:rFonts w:ascii="Times New Roman" w:eastAsia="標楷體" w:hAnsi="Times New Roman" w:cs="Times New Roman"/>
              </w:rPr>
              <w:pPrChange w:id="365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24A8BF" w14:textId="569D55E9" w:rsidR="00D93FCC" w:rsidDel="003C19C7" w:rsidRDefault="00D93FCC">
            <w:pPr>
              <w:rPr>
                <w:del w:id="36506" w:author="瑋婷 徐" w:date="2025-01-03T17:04:00Z" w16du:dateUtc="2025-01-03T09:04:00Z"/>
                <w:rFonts w:ascii="Times New Roman" w:eastAsia="標楷體" w:hAnsi="Times New Roman" w:cs="Times New Roman"/>
              </w:rPr>
              <w:pPrChange w:id="3650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D6AA6C3" w14:textId="6CF5A4CF" w:rsidR="00D93FCC" w:rsidDel="003C19C7" w:rsidRDefault="00D93FCC">
            <w:pPr>
              <w:rPr>
                <w:del w:id="36508" w:author="瑋婷 徐" w:date="2025-01-03T17:04:00Z" w16du:dateUtc="2025-01-03T09:04:00Z"/>
                <w:rFonts w:ascii="Times New Roman" w:eastAsia="標楷體" w:hAnsi="Times New Roman" w:cs="Times New Roman"/>
              </w:rPr>
              <w:pPrChange w:id="3650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F8C7EF4" w14:textId="26C078E2" w:rsidR="00D93FCC" w:rsidDel="003C19C7" w:rsidRDefault="00D93FCC">
            <w:pPr>
              <w:rPr>
                <w:del w:id="36510" w:author="瑋婷 徐" w:date="2025-01-03T17:04:00Z" w16du:dateUtc="2025-01-03T09:04:00Z"/>
                <w:rFonts w:ascii="Times New Roman" w:eastAsia="標楷體" w:hAnsi="Times New Roman" w:cs="Times New Roman"/>
              </w:rPr>
              <w:pPrChange w:id="3651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BEF10B6" w14:textId="40EA4E4B" w:rsidR="00D93FCC" w:rsidDel="003C19C7" w:rsidRDefault="00D93FCC">
            <w:pPr>
              <w:rPr>
                <w:del w:id="36512" w:author="瑋婷 徐" w:date="2025-01-03T17:04:00Z" w16du:dateUtc="2025-01-03T09:04:00Z"/>
                <w:rFonts w:ascii="Times New Roman" w:eastAsia="標楷體" w:hAnsi="Times New Roman" w:cs="Times New Roman"/>
              </w:rPr>
              <w:pPrChange w:id="365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60E730" w14:textId="77CA6511" w:rsidR="00D93FCC" w:rsidDel="003C19C7" w:rsidRDefault="00D93FCC">
            <w:pPr>
              <w:rPr>
                <w:del w:id="36514" w:author="瑋婷 徐" w:date="2025-01-03T17:04:00Z" w16du:dateUtc="2025-01-03T09:04:00Z"/>
                <w:rFonts w:ascii="Times New Roman" w:eastAsia="標楷體" w:hAnsi="Times New Roman" w:cs="Times New Roman"/>
              </w:rPr>
              <w:pPrChange w:id="3651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9920ACE" w14:textId="2A942481" w:rsidR="00D93FCC" w:rsidDel="003C19C7" w:rsidRDefault="00D93FCC">
            <w:pPr>
              <w:rPr>
                <w:del w:id="36516" w:author="瑋婷 徐" w:date="2025-01-03T17:04:00Z" w16du:dateUtc="2025-01-03T09:04:00Z"/>
                <w:rFonts w:ascii="Times New Roman" w:eastAsia="標楷體" w:hAnsi="Times New Roman" w:cs="Times New Roman"/>
              </w:rPr>
              <w:pPrChange w:id="365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B57008" w14:textId="10492EED" w:rsidR="00D93FCC" w:rsidDel="003C19C7" w:rsidRDefault="00D93FCC">
            <w:pPr>
              <w:rPr>
                <w:del w:id="36518" w:author="瑋婷 徐" w:date="2025-01-03T17:04:00Z" w16du:dateUtc="2025-01-03T09:04:00Z"/>
                <w:rFonts w:ascii="Times New Roman" w:eastAsia="標楷體" w:hAnsi="Times New Roman" w:cs="Times New Roman"/>
              </w:rPr>
              <w:pPrChange w:id="365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97ABAA" w14:textId="6299E734" w:rsidR="00D93FCC" w:rsidDel="003C19C7" w:rsidRDefault="00D93FCC">
            <w:pPr>
              <w:rPr>
                <w:del w:id="36520" w:author="瑋婷 徐" w:date="2025-01-03T17:04:00Z" w16du:dateUtc="2025-01-03T09:04:00Z"/>
                <w:rFonts w:ascii="Times New Roman" w:eastAsia="標楷體" w:hAnsi="Times New Roman" w:cs="Times New Roman"/>
              </w:rPr>
              <w:pPrChange w:id="3652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6A15A8B" w14:textId="45479D11" w:rsidR="00D93FCC" w:rsidDel="003C19C7" w:rsidRDefault="00D93FCC">
            <w:pPr>
              <w:rPr>
                <w:del w:id="36522" w:author="瑋婷 徐" w:date="2025-01-03T17:04:00Z" w16du:dateUtc="2025-01-03T09:04:00Z"/>
                <w:rFonts w:ascii="Times New Roman" w:eastAsia="標楷體" w:hAnsi="Times New Roman" w:cs="Times New Roman"/>
              </w:rPr>
              <w:pPrChange w:id="3652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71B72C5" w14:textId="67617395" w:rsidR="00D93FCC" w:rsidDel="003C19C7" w:rsidRDefault="00D93FCC">
            <w:pPr>
              <w:rPr>
                <w:del w:id="36524" w:author="瑋婷 徐" w:date="2025-01-03T17:04:00Z" w16du:dateUtc="2025-01-03T09:04:00Z"/>
                <w:rFonts w:ascii="Times New Roman" w:eastAsia="標楷體" w:hAnsi="Times New Roman" w:cs="Times New Roman"/>
              </w:rPr>
              <w:pPrChange w:id="3652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30EB51A" w14:textId="209C163D" w:rsidR="00D93FCC" w:rsidDel="003C19C7" w:rsidRDefault="00D93FCC">
            <w:pPr>
              <w:rPr>
                <w:del w:id="36526" w:author="瑋婷 徐" w:date="2025-01-03T17:04:00Z" w16du:dateUtc="2025-01-03T09:04:00Z"/>
                <w:rFonts w:ascii="Times New Roman" w:eastAsia="標楷體" w:hAnsi="Times New Roman" w:cs="Times New Roman"/>
              </w:rPr>
              <w:pPrChange w:id="365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6466F80" w14:textId="1F0DE659" w:rsidR="00D93FCC" w:rsidDel="003C19C7" w:rsidRDefault="00D93FCC">
            <w:pPr>
              <w:rPr>
                <w:del w:id="36528" w:author="瑋婷 徐" w:date="2025-01-03T17:04:00Z" w16du:dateUtc="2025-01-03T09:04:00Z"/>
                <w:rFonts w:ascii="Times New Roman" w:eastAsia="標楷體" w:hAnsi="Times New Roman" w:cs="Times New Roman"/>
              </w:rPr>
              <w:pPrChange w:id="36529"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67305F29" w14:textId="734AA30B" w:rsidR="00D93FCC" w:rsidDel="003C19C7" w:rsidRDefault="00D93FCC">
            <w:pPr>
              <w:rPr>
                <w:del w:id="36530" w:author="瑋婷 徐" w:date="2025-01-03T17:04:00Z" w16du:dateUtc="2025-01-03T09:04:00Z"/>
                <w:rFonts w:ascii="Times New Roman" w:eastAsia="標楷體" w:hAnsi="Times New Roman" w:cs="Times New Roman"/>
              </w:rPr>
              <w:pPrChange w:id="3653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5BF83AF" w14:textId="115DDE7A" w:rsidR="00D93FCC" w:rsidDel="003C19C7" w:rsidRDefault="00D93FCC">
            <w:pPr>
              <w:rPr>
                <w:del w:id="36532" w:author="瑋婷 徐" w:date="2025-01-03T17:04:00Z" w16du:dateUtc="2025-01-03T09:04:00Z"/>
                <w:rFonts w:ascii="Times New Roman" w:eastAsia="標楷體" w:hAnsi="Times New Roman" w:cs="Times New Roman"/>
              </w:rPr>
              <w:pPrChange w:id="36533" w:author="瑋婷 徐" w:date="2025-01-03T17:04:00Z" w16du:dateUtc="2025-01-03T09:04:00Z">
                <w:pPr>
                  <w:spacing w:line="276" w:lineRule="auto"/>
                  <w:jc w:val="center"/>
                </w:pPr>
              </w:pPrChange>
            </w:pPr>
          </w:p>
        </w:tc>
      </w:tr>
      <w:tr w:rsidR="00000000" w:rsidDel="003C19C7" w14:paraId="5123F4A9" w14:textId="15140C84" w:rsidTr="002B07B0">
        <w:trPr>
          <w:cantSplit/>
          <w:jc w:val="center"/>
          <w:del w:id="3653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663F6A4" w14:textId="5D96D4DA" w:rsidR="00D93FCC" w:rsidDel="003C19C7" w:rsidRDefault="002435EC">
            <w:pPr>
              <w:rPr>
                <w:del w:id="36535" w:author="瑋婷 徐" w:date="2025-01-03T17:04:00Z" w16du:dateUtc="2025-01-03T09:04:00Z"/>
                <w:rFonts w:ascii="Times New Roman" w:eastAsia="標楷體" w:hAnsi="Times New Roman" w:cs="Times New Roman"/>
              </w:rPr>
              <w:pPrChange w:id="36536" w:author="瑋婷 徐" w:date="2025-01-03T17:04:00Z" w16du:dateUtc="2025-01-03T09:04:00Z">
                <w:pPr>
                  <w:spacing w:line="276" w:lineRule="auto"/>
                </w:pPr>
              </w:pPrChange>
            </w:pPr>
            <w:del w:id="36537" w:author="瑋婷 徐" w:date="2025-01-03T17:04:00Z" w16du:dateUtc="2025-01-03T09:04:00Z">
              <w:r w:rsidDel="003C19C7">
                <w:rPr>
                  <w:rFonts w:ascii="Times New Roman" w:eastAsia="標楷體" w:hAnsi="Times New Roman" w:cs="Times New Roman"/>
                  <w:color w:val="000000"/>
                </w:rPr>
                <w:delText>白頭鶇</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3F9C98B" w14:textId="3EA1EBCE" w:rsidR="00D93FCC" w:rsidDel="003C19C7" w:rsidRDefault="002435EC">
            <w:pPr>
              <w:rPr>
                <w:del w:id="36538" w:author="瑋婷 徐" w:date="2025-01-03T17:04:00Z" w16du:dateUtc="2025-01-03T09:04:00Z"/>
                <w:rFonts w:ascii="Times New Roman" w:eastAsia="標楷體" w:hAnsi="Times New Roman" w:cs="Times New Roman"/>
                <w:i/>
              </w:rPr>
              <w:pPrChange w:id="36539" w:author="瑋婷 徐" w:date="2025-01-03T17:04:00Z" w16du:dateUtc="2025-01-03T09:04:00Z">
                <w:pPr>
                  <w:spacing w:line="276" w:lineRule="auto"/>
                </w:pPr>
              </w:pPrChange>
            </w:pPr>
            <w:del w:id="36540" w:author="瑋婷 徐" w:date="2025-01-03T17:04:00Z" w16du:dateUtc="2025-01-03T09:04:00Z">
              <w:r w:rsidDel="003C19C7">
                <w:rPr>
                  <w:rFonts w:ascii="Times New Roman" w:eastAsia="標楷體" w:hAnsi="Times New Roman" w:cs="Times New Roman"/>
                  <w:i/>
                  <w:iCs/>
                  <w:color w:val="000000"/>
                </w:rPr>
                <w:delText>Turdus niveiceps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00B5BCC8" w14:textId="64E00697" w:rsidR="00D93FCC" w:rsidDel="003C19C7" w:rsidRDefault="00D93FCC">
            <w:pPr>
              <w:rPr>
                <w:del w:id="36541" w:author="瑋婷 徐" w:date="2025-01-03T17:04:00Z" w16du:dateUtc="2025-01-03T09:04:00Z"/>
                <w:rFonts w:ascii="Times New Roman" w:eastAsia="標楷體" w:hAnsi="Times New Roman" w:cs="Times New Roman"/>
              </w:rPr>
              <w:pPrChange w:id="3654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717EB9E" w14:textId="0169B703" w:rsidR="00D93FCC" w:rsidDel="003C19C7" w:rsidRDefault="00D93FCC">
            <w:pPr>
              <w:rPr>
                <w:del w:id="36543" w:author="瑋婷 徐" w:date="2025-01-03T17:04:00Z" w16du:dateUtc="2025-01-03T09:04:00Z"/>
                <w:rFonts w:ascii="Times New Roman" w:eastAsia="標楷體" w:hAnsi="Times New Roman" w:cs="Times New Roman"/>
              </w:rPr>
              <w:pPrChange w:id="3654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4BB6F79F" w14:textId="4F9E8DA2" w:rsidR="00D93FCC" w:rsidDel="003C19C7" w:rsidRDefault="00D93FCC">
            <w:pPr>
              <w:rPr>
                <w:del w:id="36545" w:author="瑋婷 徐" w:date="2025-01-03T17:04:00Z" w16du:dateUtc="2025-01-03T09:04:00Z"/>
                <w:rFonts w:ascii="Times New Roman" w:eastAsia="標楷體" w:hAnsi="Times New Roman" w:cs="Times New Roman"/>
              </w:rPr>
              <w:pPrChange w:id="3654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546714B" w14:textId="10AC6BC1" w:rsidR="00D93FCC" w:rsidDel="003C19C7" w:rsidRDefault="00D93FCC">
            <w:pPr>
              <w:rPr>
                <w:del w:id="36547" w:author="瑋婷 徐" w:date="2025-01-03T17:04:00Z" w16du:dateUtc="2025-01-03T09:04:00Z"/>
                <w:rFonts w:ascii="Times New Roman" w:eastAsia="標楷體" w:hAnsi="Times New Roman" w:cs="Times New Roman"/>
              </w:rPr>
              <w:pPrChange w:id="36548"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3A751E9E" w14:textId="41AE7945" w:rsidR="00D93FCC" w:rsidDel="003C19C7" w:rsidRDefault="00D93FCC">
            <w:pPr>
              <w:rPr>
                <w:del w:id="36549" w:author="瑋婷 徐" w:date="2025-01-03T17:04:00Z" w16du:dateUtc="2025-01-03T09:04:00Z"/>
                <w:rFonts w:ascii="Times New Roman" w:eastAsia="標楷體" w:hAnsi="Times New Roman" w:cs="Times New Roman"/>
              </w:rPr>
              <w:pPrChange w:id="3655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A245B1B" w14:textId="5D6F21B5" w:rsidR="00D93FCC" w:rsidDel="003C19C7" w:rsidRDefault="00D93FCC">
            <w:pPr>
              <w:rPr>
                <w:del w:id="36551" w:author="瑋婷 徐" w:date="2025-01-03T17:04:00Z" w16du:dateUtc="2025-01-03T09:04:00Z"/>
                <w:rFonts w:ascii="Times New Roman" w:eastAsia="標楷體" w:hAnsi="Times New Roman" w:cs="Times New Roman"/>
              </w:rPr>
              <w:pPrChange w:id="3655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FC7EE22" w14:textId="0B6D0E33" w:rsidR="00D93FCC" w:rsidDel="003C19C7" w:rsidRDefault="00D93FCC">
            <w:pPr>
              <w:rPr>
                <w:del w:id="36553" w:author="瑋婷 徐" w:date="2025-01-03T17:04:00Z" w16du:dateUtc="2025-01-03T09:04:00Z"/>
                <w:rFonts w:ascii="Times New Roman" w:eastAsia="標楷體" w:hAnsi="Times New Roman" w:cs="Times New Roman"/>
              </w:rPr>
              <w:pPrChange w:id="36554"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407413A" w14:textId="71C66E26" w:rsidR="00D93FCC" w:rsidDel="003C19C7" w:rsidRDefault="00D93FCC">
            <w:pPr>
              <w:rPr>
                <w:del w:id="36555" w:author="瑋婷 徐" w:date="2025-01-03T17:04:00Z" w16du:dateUtc="2025-01-03T09:04:00Z"/>
                <w:rFonts w:ascii="Times New Roman" w:eastAsia="標楷體" w:hAnsi="Times New Roman" w:cs="Times New Roman"/>
              </w:rPr>
              <w:pPrChange w:id="3655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55E34B9" w14:textId="647CADC6" w:rsidR="00D93FCC" w:rsidDel="003C19C7" w:rsidRDefault="00D93FCC">
            <w:pPr>
              <w:rPr>
                <w:del w:id="36557" w:author="瑋婷 徐" w:date="2025-01-03T17:04:00Z" w16du:dateUtc="2025-01-03T09:04:00Z"/>
                <w:rFonts w:ascii="Times New Roman" w:eastAsia="標楷體" w:hAnsi="Times New Roman" w:cs="Times New Roman"/>
              </w:rPr>
              <w:pPrChange w:id="365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197133" w14:textId="1E237C71" w:rsidR="00D93FCC" w:rsidDel="003C19C7" w:rsidRDefault="00D93FCC">
            <w:pPr>
              <w:rPr>
                <w:del w:id="36559" w:author="瑋婷 徐" w:date="2025-01-03T17:04:00Z" w16du:dateUtc="2025-01-03T09:04:00Z"/>
                <w:rFonts w:ascii="Times New Roman" w:eastAsia="標楷體" w:hAnsi="Times New Roman" w:cs="Times New Roman"/>
              </w:rPr>
              <w:pPrChange w:id="365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D18A31E" w14:textId="5269CA06" w:rsidR="00D93FCC" w:rsidDel="003C19C7" w:rsidRDefault="00D93FCC">
            <w:pPr>
              <w:rPr>
                <w:del w:id="36561" w:author="瑋婷 徐" w:date="2025-01-03T17:04:00Z" w16du:dateUtc="2025-01-03T09:04:00Z"/>
                <w:rFonts w:ascii="Times New Roman" w:eastAsia="標楷體" w:hAnsi="Times New Roman" w:cs="Times New Roman"/>
              </w:rPr>
              <w:pPrChange w:id="36562"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75369DD2" w14:textId="3F783341" w:rsidR="00D93FCC" w:rsidDel="003C19C7" w:rsidRDefault="00D93FCC">
            <w:pPr>
              <w:rPr>
                <w:del w:id="36563" w:author="瑋婷 徐" w:date="2025-01-03T17:04:00Z" w16du:dateUtc="2025-01-03T09:04:00Z"/>
                <w:rFonts w:ascii="Times New Roman" w:eastAsia="標楷體" w:hAnsi="Times New Roman" w:cs="Times New Roman"/>
              </w:rPr>
              <w:pPrChange w:id="365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517F05" w14:textId="01530DBF" w:rsidR="00D93FCC" w:rsidDel="003C19C7" w:rsidRDefault="00D93FCC">
            <w:pPr>
              <w:rPr>
                <w:del w:id="36565" w:author="瑋婷 徐" w:date="2025-01-03T17:04:00Z" w16du:dateUtc="2025-01-03T09:04:00Z"/>
                <w:rFonts w:ascii="Times New Roman" w:eastAsia="標楷體" w:hAnsi="Times New Roman" w:cs="Times New Roman"/>
              </w:rPr>
              <w:pPrChange w:id="365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082B4DE" w14:textId="6A4316A6" w:rsidR="00D93FCC" w:rsidDel="003C19C7" w:rsidRDefault="00D93FCC">
            <w:pPr>
              <w:rPr>
                <w:del w:id="36567" w:author="瑋婷 徐" w:date="2025-01-03T17:04:00Z" w16du:dateUtc="2025-01-03T09:04:00Z"/>
                <w:rFonts w:ascii="Times New Roman" w:eastAsia="標楷體" w:hAnsi="Times New Roman" w:cs="Times New Roman"/>
              </w:rPr>
              <w:pPrChange w:id="365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615828" w14:textId="2AC8DC56" w:rsidR="00D93FCC" w:rsidDel="003C19C7" w:rsidRDefault="00D93FCC">
            <w:pPr>
              <w:rPr>
                <w:del w:id="36569" w:author="瑋婷 徐" w:date="2025-01-03T17:04:00Z" w16du:dateUtc="2025-01-03T09:04:00Z"/>
                <w:rFonts w:ascii="Times New Roman" w:eastAsia="標楷體" w:hAnsi="Times New Roman" w:cs="Times New Roman"/>
              </w:rPr>
              <w:pPrChange w:id="365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7FB028" w14:textId="76B9A21C" w:rsidR="00D93FCC" w:rsidDel="003C19C7" w:rsidRDefault="00D93FCC">
            <w:pPr>
              <w:rPr>
                <w:del w:id="36571" w:author="瑋婷 徐" w:date="2025-01-03T17:04:00Z" w16du:dateUtc="2025-01-03T09:04:00Z"/>
                <w:rFonts w:ascii="Times New Roman" w:eastAsia="標楷體" w:hAnsi="Times New Roman" w:cs="Times New Roman"/>
              </w:rPr>
              <w:pPrChange w:id="365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9595CB" w14:textId="4A8D0854" w:rsidR="00D93FCC" w:rsidDel="003C19C7" w:rsidRDefault="00D93FCC">
            <w:pPr>
              <w:rPr>
                <w:del w:id="36573" w:author="瑋婷 徐" w:date="2025-01-03T17:04:00Z" w16du:dateUtc="2025-01-03T09:04:00Z"/>
                <w:rFonts w:ascii="Times New Roman" w:eastAsia="標楷體" w:hAnsi="Times New Roman" w:cs="Times New Roman"/>
              </w:rPr>
              <w:pPrChange w:id="365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A078FB" w14:textId="1F85579C" w:rsidR="00D93FCC" w:rsidDel="003C19C7" w:rsidRDefault="00D93FCC">
            <w:pPr>
              <w:rPr>
                <w:del w:id="36575" w:author="瑋婷 徐" w:date="2025-01-03T17:04:00Z" w16du:dateUtc="2025-01-03T09:04:00Z"/>
                <w:rFonts w:ascii="Times New Roman" w:eastAsia="標楷體" w:hAnsi="Times New Roman" w:cs="Times New Roman"/>
              </w:rPr>
              <w:pPrChange w:id="365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4E0A74" w14:textId="6BE6F86A" w:rsidR="00D93FCC" w:rsidDel="003C19C7" w:rsidRDefault="002435EC">
            <w:pPr>
              <w:rPr>
                <w:del w:id="36577" w:author="瑋婷 徐" w:date="2025-01-03T17:04:00Z" w16du:dateUtc="2025-01-03T09:04:00Z"/>
                <w:rFonts w:ascii="Times New Roman" w:eastAsia="標楷體" w:hAnsi="Times New Roman" w:cs="Times New Roman"/>
              </w:rPr>
              <w:pPrChange w:id="36578" w:author="瑋婷 徐" w:date="2025-01-03T17:04:00Z" w16du:dateUtc="2025-01-03T09:04:00Z">
                <w:pPr>
                  <w:spacing w:line="276" w:lineRule="auto"/>
                  <w:jc w:val="center"/>
                </w:pPr>
              </w:pPrChange>
            </w:pPr>
            <w:del w:id="365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3F3D2BF" w14:textId="16D4EB5A" w:rsidR="00D93FCC" w:rsidDel="003C19C7" w:rsidRDefault="00D93FCC">
            <w:pPr>
              <w:rPr>
                <w:del w:id="36580" w:author="瑋婷 徐" w:date="2025-01-03T17:04:00Z" w16du:dateUtc="2025-01-03T09:04:00Z"/>
                <w:rFonts w:ascii="Times New Roman" w:eastAsia="標楷體" w:hAnsi="Times New Roman" w:cs="Times New Roman"/>
              </w:rPr>
              <w:pPrChange w:id="3658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BE88B41" w14:textId="0155A474" w:rsidR="00D93FCC" w:rsidDel="003C19C7" w:rsidRDefault="00D93FCC">
            <w:pPr>
              <w:rPr>
                <w:del w:id="36582" w:author="瑋婷 徐" w:date="2025-01-03T17:04:00Z" w16du:dateUtc="2025-01-03T09:04:00Z"/>
                <w:rFonts w:ascii="Times New Roman" w:eastAsia="標楷體" w:hAnsi="Times New Roman" w:cs="Times New Roman"/>
              </w:rPr>
              <w:pPrChange w:id="365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331A59" w14:textId="4D92B7ED" w:rsidR="00D93FCC" w:rsidDel="003C19C7" w:rsidRDefault="00D93FCC">
            <w:pPr>
              <w:rPr>
                <w:del w:id="36584" w:author="瑋婷 徐" w:date="2025-01-03T17:04:00Z" w16du:dateUtc="2025-01-03T09:04:00Z"/>
                <w:rFonts w:ascii="Times New Roman" w:eastAsia="標楷體" w:hAnsi="Times New Roman" w:cs="Times New Roman"/>
              </w:rPr>
              <w:pPrChange w:id="3658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A86AB17" w14:textId="10A6EB60" w:rsidR="00D93FCC" w:rsidDel="003C19C7" w:rsidRDefault="00D93FCC">
            <w:pPr>
              <w:rPr>
                <w:del w:id="36586" w:author="瑋婷 徐" w:date="2025-01-03T17:04:00Z" w16du:dateUtc="2025-01-03T09:04:00Z"/>
                <w:rFonts w:ascii="Times New Roman" w:eastAsia="標楷體" w:hAnsi="Times New Roman" w:cs="Times New Roman"/>
              </w:rPr>
              <w:pPrChange w:id="36587"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B5E5444" w14:textId="6EA06C82" w:rsidR="00D93FCC" w:rsidDel="003C19C7" w:rsidRDefault="00D93FCC">
            <w:pPr>
              <w:rPr>
                <w:del w:id="36588" w:author="瑋婷 徐" w:date="2025-01-03T17:04:00Z" w16du:dateUtc="2025-01-03T09:04:00Z"/>
                <w:rFonts w:ascii="Times New Roman" w:eastAsia="標楷體" w:hAnsi="Times New Roman" w:cs="Times New Roman"/>
              </w:rPr>
              <w:pPrChange w:id="3658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CD39669" w14:textId="1B6F9EA1" w:rsidR="00D93FCC" w:rsidDel="003C19C7" w:rsidRDefault="00D93FCC">
            <w:pPr>
              <w:rPr>
                <w:del w:id="36590" w:author="瑋婷 徐" w:date="2025-01-03T17:04:00Z" w16du:dateUtc="2025-01-03T09:04:00Z"/>
                <w:rFonts w:ascii="Times New Roman" w:eastAsia="標楷體" w:hAnsi="Times New Roman" w:cs="Times New Roman"/>
              </w:rPr>
              <w:pPrChange w:id="365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C3E0E96" w14:textId="24255371" w:rsidR="00D93FCC" w:rsidDel="003C19C7" w:rsidRDefault="00D93FCC">
            <w:pPr>
              <w:rPr>
                <w:del w:id="36592" w:author="瑋婷 徐" w:date="2025-01-03T17:04:00Z" w16du:dateUtc="2025-01-03T09:04:00Z"/>
                <w:rFonts w:ascii="Times New Roman" w:eastAsia="標楷體" w:hAnsi="Times New Roman" w:cs="Times New Roman"/>
              </w:rPr>
              <w:pPrChange w:id="3659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3C28588" w14:textId="46FEDE6E" w:rsidR="00D93FCC" w:rsidDel="003C19C7" w:rsidRDefault="00D93FCC">
            <w:pPr>
              <w:rPr>
                <w:del w:id="36594" w:author="瑋婷 徐" w:date="2025-01-03T17:04:00Z" w16du:dateUtc="2025-01-03T09:04:00Z"/>
                <w:rFonts w:ascii="Times New Roman" w:eastAsia="標楷體" w:hAnsi="Times New Roman" w:cs="Times New Roman"/>
              </w:rPr>
              <w:pPrChange w:id="365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8981C1" w14:textId="3AA80DA2" w:rsidR="00D93FCC" w:rsidDel="003C19C7" w:rsidRDefault="00D93FCC">
            <w:pPr>
              <w:rPr>
                <w:del w:id="36596" w:author="瑋婷 徐" w:date="2025-01-03T17:04:00Z" w16du:dateUtc="2025-01-03T09:04:00Z"/>
                <w:rFonts w:ascii="Times New Roman" w:eastAsia="標楷體" w:hAnsi="Times New Roman" w:cs="Times New Roman"/>
              </w:rPr>
              <w:pPrChange w:id="365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E43B0AA" w14:textId="5C1FDA5D" w:rsidR="00D93FCC" w:rsidDel="003C19C7" w:rsidRDefault="00D93FCC">
            <w:pPr>
              <w:rPr>
                <w:del w:id="36598" w:author="瑋婷 徐" w:date="2025-01-03T17:04:00Z" w16du:dateUtc="2025-01-03T09:04:00Z"/>
                <w:rFonts w:ascii="Times New Roman" w:eastAsia="標楷體" w:hAnsi="Times New Roman" w:cs="Times New Roman"/>
              </w:rPr>
              <w:pPrChange w:id="3659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5DD44CC" w14:textId="4D090BCF" w:rsidR="00D93FCC" w:rsidDel="003C19C7" w:rsidRDefault="00D93FCC">
            <w:pPr>
              <w:rPr>
                <w:del w:id="36600" w:author="瑋婷 徐" w:date="2025-01-03T17:04:00Z" w16du:dateUtc="2025-01-03T09:04:00Z"/>
                <w:rFonts w:ascii="Times New Roman" w:eastAsia="標楷體" w:hAnsi="Times New Roman" w:cs="Times New Roman"/>
              </w:rPr>
              <w:pPrChange w:id="3660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64A5142F" w14:textId="6F16DEDC" w:rsidR="00D93FCC" w:rsidDel="003C19C7" w:rsidRDefault="00D93FCC">
            <w:pPr>
              <w:rPr>
                <w:del w:id="36602" w:author="瑋婷 徐" w:date="2025-01-03T17:04:00Z" w16du:dateUtc="2025-01-03T09:04:00Z"/>
                <w:rFonts w:ascii="Times New Roman" w:eastAsia="標楷體" w:hAnsi="Times New Roman" w:cs="Times New Roman"/>
              </w:rPr>
              <w:pPrChange w:id="3660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C043341" w14:textId="5B7095E1" w:rsidR="00D93FCC" w:rsidDel="003C19C7" w:rsidRDefault="00D93FCC">
            <w:pPr>
              <w:rPr>
                <w:del w:id="36604" w:author="瑋婷 徐" w:date="2025-01-03T17:04:00Z" w16du:dateUtc="2025-01-03T09:04:00Z"/>
                <w:rFonts w:ascii="Times New Roman" w:eastAsia="標楷體" w:hAnsi="Times New Roman" w:cs="Times New Roman"/>
              </w:rPr>
              <w:pPrChange w:id="3660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82F18D5" w14:textId="0932D19A" w:rsidR="00D93FCC" w:rsidDel="003C19C7" w:rsidRDefault="00D93FCC">
            <w:pPr>
              <w:rPr>
                <w:del w:id="36606" w:author="瑋婷 徐" w:date="2025-01-03T17:04:00Z" w16du:dateUtc="2025-01-03T09:04:00Z"/>
                <w:rFonts w:ascii="Times New Roman" w:eastAsia="標楷體" w:hAnsi="Times New Roman" w:cs="Times New Roman"/>
              </w:rPr>
              <w:pPrChange w:id="36607"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01D88384" w14:textId="7D9FB3E5" w:rsidR="00D93FCC" w:rsidDel="003C19C7" w:rsidRDefault="00D93FCC">
            <w:pPr>
              <w:rPr>
                <w:del w:id="36608" w:author="瑋婷 徐" w:date="2025-01-03T17:04:00Z" w16du:dateUtc="2025-01-03T09:04:00Z"/>
                <w:rFonts w:ascii="Times New Roman" w:eastAsia="標楷體" w:hAnsi="Times New Roman" w:cs="Times New Roman"/>
              </w:rPr>
              <w:pPrChange w:id="3660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6A3A1426" w14:textId="72C545CF" w:rsidR="00D93FCC" w:rsidDel="003C19C7" w:rsidRDefault="00D93FCC">
            <w:pPr>
              <w:rPr>
                <w:del w:id="36610" w:author="瑋婷 徐" w:date="2025-01-03T17:04:00Z" w16du:dateUtc="2025-01-03T09:04:00Z"/>
                <w:rFonts w:ascii="Times New Roman" w:eastAsia="標楷體" w:hAnsi="Times New Roman" w:cs="Times New Roman"/>
              </w:rPr>
              <w:pPrChange w:id="36611" w:author="瑋婷 徐" w:date="2025-01-03T17:04:00Z" w16du:dateUtc="2025-01-03T09:04:00Z">
                <w:pPr>
                  <w:spacing w:line="276" w:lineRule="auto"/>
                  <w:jc w:val="center"/>
                </w:pPr>
              </w:pPrChange>
            </w:pPr>
          </w:p>
        </w:tc>
      </w:tr>
      <w:tr w:rsidR="00000000" w:rsidDel="003C19C7" w14:paraId="23E2EACC" w14:textId="72F13CD3" w:rsidTr="002B07B0">
        <w:trPr>
          <w:cantSplit/>
          <w:jc w:val="center"/>
          <w:del w:id="3661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B6DD5BA" w14:textId="14B1750D" w:rsidR="00D93FCC" w:rsidDel="003C19C7" w:rsidRDefault="002435EC">
            <w:pPr>
              <w:rPr>
                <w:del w:id="36613" w:author="瑋婷 徐" w:date="2025-01-03T17:04:00Z" w16du:dateUtc="2025-01-03T09:04:00Z"/>
                <w:rFonts w:ascii="Times New Roman" w:eastAsia="標楷體" w:hAnsi="Times New Roman" w:cs="Times New Roman"/>
              </w:rPr>
              <w:pPrChange w:id="36614" w:author="瑋婷 徐" w:date="2025-01-03T17:04:00Z" w16du:dateUtc="2025-01-03T09:04:00Z">
                <w:pPr>
                  <w:spacing w:line="276" w:lineRule="auto"/>
                </w:pPr>
              </w:pPrChange>
            </w:pPr>
            <w:del w:id="36615" w:author="瑋婷 徐" w:date="2025-01-03T17:04:00Z" w16du:dateUtc="2025-01-03T09:04:00Z">
              <w:r w:rsidDel="003C19C7">
                <w:rPr>
                  <w:rFonts w:ascii="Times New Roman" w:eastAsia="標楷體" w:hAnsi="Times New Roman" w:cs="Times New Roman"/>
                  <w:color w:val="000000"/>
                </w:rPr>
                <w:delText>赤腹鶇</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FAD34B5" w14:textId="2B7B4D49" w:rsidR="00D93FCC" w:rsidDel="003C19C7" w:rsidRDefault="002435EC">
            <w:pPr>
              <w:rPr>
                <w:del w:id="36616" w:author="瑋婷 徐" w:date="2025-01-03T17:04:00Z" w16du:dateUtc="2025-01-03T09:04:00Z"/>
                <w:rFonts w:ascii="Times New Roman" w:eastAsia="標楷體" w:hAnsi="Times New Roman" w:cs="Times New Roman"/>
                <w:i/>
              </w:rPr>
              <w:pPrChange w:id="36617" w:author="瑋婷 徐" w:date="2025-01-03T17:04:00Z" w16du:dateUtc="2025-01-03T09:04:00Z">
                <w:pPr>
                  <w:spacing w:line="276" w:lineRule="auto"/>
                </w:pPr>
              </w:pPrChange>
            </w:pPr>
            <w:del w:id="36618" w:author="瑋婷 徐" w:date="2025-01-03T17:04:00Z" w16du:dateUtc="2025-01-03T09:04:00Z">
              <w:r w:rsidDel="003C19C7">
                <w:rPr>
                  <w:rFonts w:ascii="Times New Roman" w:eastAsia="標楷體" w:hAnsi="Times New Roman" w:cs="Times New Roman"/>
                  <w:i/>
                  <w:iCs/>
                  <w:color w:val="000000"/>
                </w:rPr>
                <w:delText>Turdus chrysolaus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62CBF292" w14:textId="3450AE14" w:rsidR="00D93FCC" w:rsidDel="003C19C7" w:rsidRDefault="00D93FCC">
            <w:pPr>
              <w:rPr>
                <w:del w:id="36619" w:author="瑋婷 徐" w:date="2025-01-03T17:04:00Z" w16du:dateUtc="2025-01-03T09:04:00Z"/>
                <w:rFonts w:ascii="Times New Roman" w:eastAsia="標楷體" w:hAnsi="Times New Roman" w:cs="Times New Roman"/>
              </w:rPr>
              <w:pPrChange w:id="3662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525BDC1" w14:textId="163316D3" w:rsidR="00D93FCC" w:rsidDel="003C19C7" w:rsidRDefault="00D93FCC">
            <w:pPr>
              <w:rPr>
                <w:del w:id="36621" w:author="瑋婷 徐" w:date="2025-01-03T17:04:00Z" w16du:dateUtc="2025-01-03T09:04:00Z"/>
                <w:rFonts w:ascii="Times New Roman" w:eastAsia="標楷體" w:hAnsi="Times New Roman" w:cs="Times New Roman"/>
              </w:rPr>
              <w:pPrChange w:id="3662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3ED7279" w14:textId="40FF6329" w:rsidR="00D93FCC" w:rsidDel="003C19C7" w:rsidRDefault="00D93FCC">
            <w:pPr>
              <w:rPr>
                <w:del w:id="36623" w:author="瑋婷 徐" w:date="2025-01-03T17:04:00Z" w16du:dateUtc="2025-01-03T09:04:00Z"/>
                <w:rFonts w:ascii="Times New Roman" w:eastAsia="標楷體" w:hAnsi="Times New Roman" w:cs="Times New Roman"/>
              </w:rPr>
              <w:pPrChange w:id="3662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574D723C" w14:textId="208BF2D0" w:rsidR="00D93FCC" w:rsidDel="003C19C7" w:rsidRDefault="00D93FCC">
            <w:pPr>
              <w:rPr>
                <w:del w:id="36625" w:author="瑋婷 徐" w:date="2025-01-03T17:04:00Z" w16du:dateUtc="2025-01-03T09:04:00Z"/>
                <w:rFonts w:ascii="Times New Roman" w:eastAsia="標楷體" w:hAnsi="Times New Roman" w:cs="Times New Roman"/>
              </w:rPr>
              <w:pPrChange w:id="36626"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51243F50" w14:textId="33EEE403" w:rsidR="00D93FCC" w:rsidDel="003C19C7" w:rsidRDefault="00D93FCC">
            <w:pPr>
              <w:rPr>
                <w:del w:id="36627" w:author="瑋婷 徐" w:date="2025-01-03T17:04:00Z" w16du:dateUtc="2025-01-03T09:04:00Z"/>
                <w:rFonts w:ascii="Times New Roman" w:eastAsia="標楷體" w:hAnsi="Times New Roman" w:cs="Times New Roman"/>
              </w:rPr>
              <w:pPrChange w:id="36628"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69DBFE5" w14:textId="6EAE27BF" w:rsidR="00D93FCC" w:rsidDel="003C19C7" w:rsidRDefault="00D93FCC">
            <w:pPr>
              <w:rPr>
                <w:del w:id="36629" w:author="瑋婷 徐" w:date="2025-01-03T17:04:00Z" w16du:dateUtc="2025-01-03T09:04:00Z"/>
                <w:rFonts w:ascii="Times New Roman" w:eastAsia="標楷體" w:hAnsi="Times New Roman" w:cs="Times New Roman"/>
              </w:rPr>
              <w:pPrChange w:id="3663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CD79A3F" w14:textId="2A37B05E" w:rsidR="00D93FCC" w:rsidDel="003C19C7" w:rsidRDefault="00D93FCC">
            <w:pPr>
              <w:rPr>
                <w:del w:id="36631" w:author="瑋婷 徐" w:date="2025-01-03T17:04:00Z" w16du:dateUtc="2025-01-03T09:04:00Z"/>
                <w:rFonts w:ascii="Times New Roman" w:eastAsia="標楷體" w:hAnsi="Times New Roman" w:cs="Times New Roman"/>
              </w:rPr>
              <w:pPrChange w:id="36632"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164525A7" w14:textId="3575C1DE" w:rsidR="00D93FCC" w:rsidDel="003C19C7" w:rsidRDefault="00D93FCC">
            <w:pPr>
              <w:rPr>
                <w:del w:id="36633" w:author="瑋婷 徐" w:date="2025-01-03T17:04:00Z" w16du:dateUtc="2025-01-03T09:04:00Z"/>
                <w:rFonts w:ascii="Times New Roman" w:eastAsia="標楷體" w:hAnsi="Times New Roman" w:cs="Times New Roman"/>
              </w:rPr>
              <w:pPrChange w:id="3663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5C22512" w14:textId="019B3293" w:rsidR="00D93FCC" w:rsidDel="003C19C7" w:rsidRDefault="00D93FCC">
            <w:pPr>
              <w:rPr>
                <w:del w:id="36635" w:author="瑋婷 徐" w:date="2025-01-03T17:04:00Z" w16du:dateUtc="2025-01-03T09:04:00Z"/>
                <w:rFonts w:ascii="Times New Roman" w:eastAsia="標楷體" w:hAnsi="Times New Roman" w:cs="Times New Roman"/>
              </w:rPr>
              <w:pPrChange w:id="366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152697" w14:textId="39EFEB79" w:rsidR="00D93FCC" w:rsidDel="003C19C7" w:rsidRDefault="00D93FCC">
            <w:pPr>
              <w:rPr>
                <w:del w:id="36637" w:author="瑋婷 徐" w:date="2025-01-03T17:04:00Z" w16du:dateUtc="2025-01-03T09:04:00Z"/>
                <w:rFonts w:ascii="Times New Roman" w:eastAsia="標楷體" w:hAnsi="Times New Roman" w:cs="Times New Roman"/>
              </w:rPr>
              <w:pPrChange w:id="366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A763CDC" w14:textId="44295208" w:rsidR="00D93FCC" w:rsidDel="003C19C7" w:rsidRDefault="00D93FCC">
            <w:pPr>
              <w:rPr>
                <w:del w:id="36639" w:author="瑋婷 徐" w:date="2025-01-03T17:04:00Z" w16du:dateUtc="2025-01-03T09:04:00Z"/>
                <w:rFonts w:ascii="Times New Roman" w:eastAsia="標楷體" w:hAnsi="Times New Roman" w:cs="Times New Roman"/>
              </w:rPr>
              <w:pPrChange w:id="36640"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5097AC6" w14:textId="003CD061" w:rsidR="00D93FCC" w:rsidDel="003C19C7" w:rsidRDefault="00D93FCC">
            <w:pPr>
              <w:rPr>
                <w:del w:id="36641" w:author="瑋婷 徐" w:date="2025-01-03T17:04:00Z" w16du:dateUtc="2025-01-03T09:04:00Z"/>
                <w:rFonts w:ascii="Times New Roman" w:eastAsia="標楷體" w:hAnsi="Times New Roman" w:cs="Times New Roman"/>
              </w:rPr>
              <w:pPrChange w:id="366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B7AFE9" w14:textId="3812DA0D" w:rsidR="00D93FCC" w:rsidDel="003C19C7" w:rsidRDefault="00D93FCC">
            <w:pPr>
              <w:rPr>
                <w:del w:id="36643" w:author="瑋婷 徐" w:date="2025-01-03T17:04:00Z" w16du:dateUtc="2025-01-03T09:04:00Z"/>
                <w:rFonts w:ascii="Times New Roman" w:eastAsia="標楷體" w:hAnsi="Times New Roman" w:cs="Times New Roman"/>
              </w:rPr>
              <w:pPrChange w:id="366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E4370A" w14:textId="46440322" w:rsidR="00D93FCC" w:rsidDel="003C19C7" w:rsidRDefault="00D93FCC">
            <w:pPr>
              <w:rPr>
                <w:del w:id="36645" w:author="瑋婷 徐" w:date="2025-01-03T17:04:00Z" w16du:dateUtc="2025-01-03T09:04:00Z"/>
                <w:rFonts w:ascii="Times New Roman" w:eastAsia="標楷體" w:hAnsi="Times New Roman" w:cs="Times New Roman"/>
              </w:rPr>
              <w:pPrChange w:id="366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2059B7" w14:textId="3A39127B" w:rsidR="00D93FCC" w:rsidDel="003C19C7" w:rsidRDefault="00D93FCC">
            <w:pPr>
              <w:rPr>
                <w:del w:id="36647" w:author="瑋婷 徐" w:date="2025-01-03T17:04:00Z" w16du:dateUtc="2025-01-03T09:04:00Z"/>
                <w:rFonts w:ascii="Times New Roman" w:eastAsia="標楷體" w:hAnsi="Times New Roman" w:cs="Times New Roman"/>
              </w:rPr>
              <w:pPrChange w:id="366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1EAE93" w14:textId="3A86DE70" w:rsidR="00D93FCC" w:rsidDel="003C19C7" w:rsidRDefault="00D93FCC">
            <w:pPr>
              <w:rPr>
                <w:del w:id="36649" w:author="瑋婷 徐" w:date="2025-01-03T17:04:00Z" w16du:dateUtc="2025-01-03T09:04:00Z"/>
                <w:rFonts w:ascii="Times New Roman" w:eastAsia="標楷體" w:hAnsi="Times New Roman" w:cs="Times New Roman"/>
              </w:rPr>
              <w:pPrChange w:id="366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1C293A" w14:textId="63103BC9" w:rsidR="00D93FCC" w:rsidDel="003C19C7" w:rsidRDefault="00D93FCC">
            <w:pPr>
              <w:rPr>
                <w:del w:id="36651" w:author="瑋婷 徐" w:date="2025-01-03T17:04:00Z" w16du:dateUtc="2025-01-03T09:04:00Z"/>
                <w:rFonts w:ascii="Times New Roman" w:eastAsia="標楷體" w:hAnsi="Times New Roman" w:cs="Times New Roman"/>
              </w:rPr>
              <w:pPrChange w:id="366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66583B" w14:textId="00D28AB4" w:rsidR="00D93FCC" w:rsidDel="003C19C7" w:rsidRDefault="00D93FCC">
            <w:pPr>
              <w:rPr>
                <w:del w:id="36653" w:author="瑋婷 徐" w:date="2025-01-03T17:04:00Z" w16du:dateUtc="2025-01-03T09:04:00Z"/>
                <w:rFonts w:ascii="Times New Roman" w:eastAsia="標楷體" w:hAnsi="Times New Roman" w:cs="Times New Roman"/>
              </w:rPr>
              <w:pPrChange w:id="366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53B82F" w14:textId="281FD875" w:rsidR="00D93FCC" w:rsidDel="003C19C7" w:rsidRDefault="00D93FCC">
            <w:pPr>
              <w:rPr>
                <w:del w:id="36655" w:author="瑋婷 徐" w:date="2025-01-03T17:04:00Z" w16du:dateUtc="2025-01-03T09:04:00Z"/>
                <w:rFonts w:ascii="Times New Roman" w:eastAsia="標楷體" w:hAnsi="Times New Roman" w:cs="Times New Roman"/>
              </w:rPr>
              <w:pPrChange w:id="366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CDBA5E" w14:textId="68BFDBC4" w:rsidR="00D93FCC" w:rsidDel="003C19C7" w:rsidRDefault="00D93FCC">
            <w:pPr>
              <w:rPr>
                <w:del w:id="36657" w:author="瑋婷 徐" w:date="2025-01-03T17:04:00Z" w16du:dateUtc="2025-01-03T09:04:00Z"/>
                <w:rFonts w:ascii="Times New Roman" w:eastAsia="標楷體" w:hAnsi="Times New Roman" w:cs="Times New Roman"/>
              </w:rPr>
              <w:pPrChange w:id="3665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7737314" w14:textId="235EDCB0" w:rsidR="00D93FCC" w:rsidDel="003C19C7" w:rsidRDefault="00D93FCC">
            <w:pPr>
              <w:rPr>
                <w:del w:id="36659" w:author="瑋婷 徐" w:date="2025-01-03T17:04:00Z" w16du:dateUtc="2025-01-03T09:04:00Z"/>
                <w:rFonts w:ascii="Times New Roman" w:eastAsia="標楷體" w:hAnsi="Times New Roman" w:cs="Times New Roman"/>
              </w:rPr>
              <w:pPrChange w:id="366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129252" w14:textId="09450C14" w:rsidR="00D93FCC" w:rsidDel="003C19C7" w:rsidRDefault="00D93FCC">
            <w:pPr>
              <w:rPr>
                <w:del w:id="36661" w:author="瑋婷 徐" w:date="2025-01-03T17:04:00Z" w16du:dateUtc="2025-01-03T09:04:00Z"/>
                <w:rFonts w:ascii="Times New Roman" w:eastAsia="標楷體" w:hAnsi="Times New Roman" w:cs="Times New Roman"/>
              </w:rPr>
              <w:pPrChange w:id="3666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A841546" w14:textId="38ED2153" w:rsidR="00D93FCC" w:rsidDel="003C19C7" w:rsidRDefault="00D93FCC">
            <w:pPr>
              <w:rPr>
                <w:del w:id="36663" w:author="瑋婷 徐" w:date="2025-01-03T17:04:00Z" w16du:dateUtc="2025-01-03T09:04:00Z"/>
                <w:rFonts w:ascii="Times New Roman" w:eastAsia="標楷體" w:hAnsi="Times New Roman" w:cs="Times New Roman"/>
              </w:rPr>
              <w:pPrChange w:id="3666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8311530" w14:textId="7C24409E" w:rsidR="00D93FCC" w:rsidDel="003C19C7" w:rsidRDefault="00D93FCC">
            <w:pPr>
              <w:rPr>
                <w:del w:id="36665" w:author="瑋婷 徐" w:date="2025-01-03T17:04:00Z" w16du:dateUtc="2025-01-03T09:04:00Z"/>
                <w:rFonts w:ascii="Times New Roman" w:eastAsia="標楷體" w:hAnsi="Times New Roman" w:cs="Times New Roman"/>
              </w:rPr>
              <w:pPrChange w:id="3666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E06CED2" w14:textId="15CFFAF1" w:rsidR="00D93FCC" w:rsidDel="003C19C7" w:rsidRDefault="00D93FCC">
            <w:pPr>
              <w:rPr>
                <w:del w:id="36667" w:author="瑋婷 徐" w:date="2025-01-03T17:04:00Z" w16du:dateUtc="2025-01-03T09:04:00Z"/>
                <w:rFonts w:ascii="Times New Roman" w:eastAsia="標楷體" w:hAnsi="Times New Roman" w:cs="Times New Roman"/>
              </w:rPr>
              <w:pPrChange w:id="366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63915D9" w14:textId="66DAA7AC" w:rsidR="00D93FCC" w:rsidDel="003C19C7" w:rsidRDefault="00D93FCC">
            <w:pPr>
              <w:rPr>
                <w:del w:id="36669" w:author="瑋婷 徐" w:date="2025-01-03T17:04:00Z" w16du:dateUtc="2025-01-03T09:04:00Z"/>
                <w:rFonts w:ascii="Times New Roman" w:eastAsia="標楷體" w:hAnsi="Times New Roman" w:cs="Times New Roman"/>
              </w:rPr>
              <w:pPrChange w:id="3667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707EB36" w14:textId="6D5F4D32" w:rsidR="00D93FCC" w:rsidDel="003C19C7" w:rsidRDefault="00D93FCC">
            <w:pPr>
              <w:rPr>
                <w:del w:id="36671" w:author="瑋婷 徐" w:date="2025-01-03T17:04:00Z" w16du:dateUtc="2025-01-03T09:04:00Z"/>
                <w:rFonts w:ascii="Times New Roman" w:eastAsia="標楷體" w:hAnsi="Times New Roman" w:cs="Times New Roman"/>
              </w:rPr>
              <w:pPrChange w:id="366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D77E77" w14:textId="27104F63" w:rsidR="00D93FCC" w:rsidDel="003C19C7" w:rsidRDefault="002435EC">
            <w:pPr>
              <w:rPr>
                <w:del w:id="36673" w:author="瑋婷 徐" w:date="2025-01-03T17:04:00Z" w16du:dateUtc="2025-01-03T09:04:00Z"/>
                <w:rFonts w:ascii="Times New Roman" w:eastAsia="標楷體" w:hAnsi="Times New Roman" w:cs="Times New Roman"/>
              </w:rPr>
              <w:pPrChange w:id="36674" w:author="瑋婷 徐" w:date="2025-01-03T17:04:00Z" w16du:dateUtc="2025-01-03T09:04:00Z">
                <w:pPr>
                  <w:spacing w:line="276" w:lineRule="auto"/>
                  <w:jc w:val="center"/>
                </w:pPr>
              </w:pPrChange>
            </w:pPr>
            <w:del w:id="366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71B5AD8" w14:textId="37C2413D" w:rsidR="00D93FCC" w:rsidDel="003C19C7" w:rsidRDefault="00D93FCC">
            <w:pPr>
              <w:rPr>
                <w:del w:id="36676" w:author="瑋婷 徐" w:date="2025-01-03T17:04:00Z" w16du:dateUtc="2025-01-03T09:04:00Z"/>
                <w:rFonts w:ascii="Times New Roman" w:eastAsia="標楷體" w:hAnsi="Times New Roman" w:cs="Times New Roman"/>
              </w:rPr>
              <w:pPrChange w:id="3667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F78F27A" w14:textId="324D8472" w:rsidR="00D93FCC" w:rsidDel="003C19C7" w:rsidRDefault="00D93FCC">
            <w:pPr>
              <w:rPr>
                <w:del w:id="36678" w:author="瑋婷 徐" w:date="2025-01-03T17:04:00Z" w16du:dateUtc="2025-01-03T09:04:00Z"/>
                <w:rFonts w:ascii="Times New Roman" w:eastAsia="標楷體" w:hAnsi="Times New Roman" w:cs="Times New Roman"/>
              </w:rPr>
              <w:pPrChange w:id="3667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4DFAFC46" w14:textId="62DEE799" w:rsidR="00D93FCC" w:rsidDel="003C19C7" w:rsidRDefault="00D93FCC">
            <w:pPr>
              <w:rPr>
                <w:del w:id="36680" w:author="瑋婷 徐" w:date="2025-01-03T17:04:00Z" w16du:dateUtc="2025-01-03T09:04:00Z"/>
                <w:rFonts w:ascii="Times New Roman" w:eastAsia="標楷體" w:hAnsi="Times New Roman" w:cs="Times New Roman"/>
              </w:rPr>
              <w:pPrChange w:id="3668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ACEDFC" w14:textId="1C67BEC9" w:rsidR="00D93FCC" w:rsidDel="003C19C7" w:rsidRDefault="00D93FCC">
            <w:pPr>
              <w:rPr>
                <w:del w:id="36682" w:author="瑋婷 徐" w:date="2025-01-03T17:04:00Z" w16du:dateUtc="2025-01-03T09:04:00Z"/>
                <w:rFonts w:ascii="Times New Roman" w:eastAsia="標楷體" w:hAnsi="Times New Roman" w:cs="Times New Roman"/>
              </w:rPr>
              <w:pPrChange w:id="3668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532AD3E" w14:textId="530EF591" w:rsidR="00D93FCC" w:rsidDel="003C19C7" w:rsidRDefault="00D93FCC">
            <w:pPr>
              <w:rPr>
                <w:del w:id="36684" w:author="瑋婷 徐" w:date="2025-01-03T17:04:00Z" w16du:dateUtc="2025-01-03T09:04:00Z"/>
                <w:rFonts w:ascii="Times New Roman" w:eastAsia="標楷體" w:hAnsi="Times New Roman" w:cs="Times New Roman"/>
              </w:rPr>
              <w:pPrChange w:id="36685"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42D156A" w14:textId="7FEF9FA0" w:rsidR="00D93FCC" w:rsidDel="003C19C7" w:rsidRDefault="00D93FCC">
            <w:pPr>
              <w:rPr>
                <w:del w:id="36686" w:author="瑋婷 徐" w:date="2025-01-03T17:04:00Z" w16du:dateUtc="2025-01-03T09:04:00Z"/>
                <w:rFonts w:ascii="Times New Roman" w:eastAsia="標楷體" w:hAnsi="Times New Roman" w:cs="Times New Roman"/>
              </w:rPr>
              <w:pPrChange w:id="3668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09B60F2" w14:textId="26CBC92B" w:rsidR="00D93FCC" w:rsidDel="003C19C7" w:rsidRDefault="00D93FCC">
            <w:pPr>
              <w:rPr>
                <w:del w:id="36688" w:author="瑋婷 徐" w:date="2025-01-03T17:04:00Z" w16du:dateUtc="2025-01-03T09:04:00Z"/>
                <w:rFonts w:ascii="Times New Roman" w:eastAsia="標楷體" w:hAnsi="Times New Roman" w:cs="Times New Roman"/>
              </w:rPr>
              <w:pPrChange w:id="36689" w:author="瑋婷 徐" w:date="2025-01-03T17:04:00Z" w16du:dateUtc="2025-01-03T09:04:00Z">
                <w:pPr>
                  <w:spacing w:line="276" w:lineRule="auto"/>
                  <w:jc w:val="center"/>
                </w:pPr>
              </w:pPrChange>
            </w:pPr>
          </w:p>
        </w:tc>
      </w:tr>
      <w:tr w:rsidR="00000000" w:rsidDel="003C19C7" w14:paraId="085F6982" w14:textId="51913107" w:rsidTr="002B07B0">
        <w:trPr>
          <w:cantSplit/>
          <w:jc w:val="center"/>
          <w:del w:id="3669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3566781" w14:textId="37AD782B" w:rsidR="00D93FCC" w:rsidDel="003C19C7" w:rsidRDefault="002435EC">
            <w:pPr>
              <w:rPr>
                <w:del w:id="36691" w:author="瑋婷 徐" w:date="2025-01-03T17:04:00Z" w16du:dateUtc="2025-01-03T09:04:00Z"/>
                <w:rFonts w:ascii="Times New Roman" w:eastAsia="標楷體" w:hAnsi="Times New Roman" w:cs="Times New Roman"/>
              </w:rPr>
              <w:pPrChange w:id="36692" w:author="瑋婷 徐" w:date="2025-01-03T17:04:00Z" w16du:dateUtc="2025-01-03T09:04:00Z">
                <w:pPr>
                  <w:spacing w:line="276" w:lineRule="auto"/>
                </w:pPr>
              </w:pPrChange>
            </w:pPr>
            <w:del w:id="36693" w:author="瑋婷 徐" w:date="2025-01-03T17:04:00Z" w16du:dateUtc="2025-01-03T09:04:00Z">
              <w:r w:rsidDel="003C19C7">
                <w:rPr>
                  <w:rFonts w:ascii="Times New Roman" w:eastAsia="標楷體" w:hAnsi="Times New Roman" w:cs="Times New Roman"/>
                  <w:color w:val="000000"/>
                </w:rPr>
                <w:delText>紅尾鶲</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34CDA012" w14:textId="1FDA0E5C" w:rsidR="00D93FCC" w:rsidDel="003C19C7" w:rsidRDefault="002435EC">
            <w:pPr>
              <w:rPr>
                <w:del w:id="36694" w:author="瑋婷 徐" w:date="2025-01-03T17:04:00Z" w16du:dateUtc="2025-01-03T09:04:00Z"/>
                <w:rFonts w:ascii="Times New Roman" w:eastAsia="標楷體" w:hAnsi="Times New Roman" w:cs="Times New Roman"/>
                <w:i/>
              </w:rPr>
              <w:pPrChange w:id="36695" w:author="瑋婷 徐" w:date="2025-01-03T17:04:00Z" w16du:dateUtc="2025-01-03T09:04:00Z">
                <w:pPr>
                  <w:spacing w:line="276" w:lineRule="auto"/>
                </w:pPr>
              </w:pPrChange>
            </w:pPr>
            <w:del w:id="36696" w:author="瑋婷 徐" w:date="2025-01-03T17:04:00Z" w16du:dateUtc="2025-01-03T09:04:00Z">
              <w:r w:rsidDel="003C19C7">
                <w:rPr>
                  <w:rFonts w:ascii="Times New Roman" w:eastAsia="標楷體" w:hAnsi="Times New Roman" w:cs="Times New Roman"/>
                  <w:i/>
                  <w:iCs/>
                  <w:color w:val="000000"/>
                </w:rPr>
                <w:delText>Muscicapa ferruginea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4F82B512" w14:textId="0B65A0C3" w:rsidR="00D93FCC" w:rsidDel="003C19C7" w:rsidRDefault="00D93FCC">
            <w:pPr>
              <w:rPr>
                <w:del w:id="36697" w:author="瑋婷 徐" w:date="2025-01-03T17:04:00Z" w16du:dateUtc="2025-01-03T09:04:00Z"/>
                <w:rFonts w:ascii="Times New Roman" w:eastAsia="標楷體" w:hAnsi="Times New Roman" w:cs="Times New Roman"/>
              </w:rPr>
              <w:pPrChange w:id="3669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646947E8" w14:textId="54D51B4D" w:rsidR="00D93FCC" w:rsidDel="003C19C7" w:rsidRDefault="00D93FCC">
            <w:pPr>
              <w:rPr>
                <w:del w:id="36699" w:author="瑋婷 徐" w:date="2025-01-03T17:04:00Z" w16du:dateUtc="2025-01-03T09:04:00Z"/>
                <w:rFonts w:ascii="Times New Roman" w:eastAsia="標楷體" w:hAnsi="Times New Roman" w:cs="Times New Roman"/>
              </w:rPr>
              <w:pPrChange w:id="3670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35F87D5A" w14:textId="0E85373C" w:rsidR="00D93FCC" w:rsidDel="003C19C7" w:rsidRDefault="00D93FCC">
            <w:pPr>
              <w:rPr>
                <w:del w:id="36701" w:author="瑋婷 徐" w:date="2025-01-03T17:04:00Z" w16du:dateUtc="2025-01-03T09:04:00Z"/>
                <w:rFonts w:ascii="Times New Roman" w:eastAsia="標楷體" w:hAnsi="Times New Roman" w:cs="Times New Roman"/>
              </w:rPr>
              <w:pPrChange w:id="3670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8EDB905" w14:textId="27A4BF9B" w:rsidR="00D93FCC" w:rsidDel="003C19C7" w:rsidRDefault="00D93FCC">
            <w:pPr>
              <w:rPr>
                <w:del w:id="36703" w:author="瑋婷 徐" w:date="2025-01-03T17:04:00Z" w16du:dateUtc="2025-01-03T09:04:00Z"/>
                <w:rFonts w:ascii="Times New Roman" w:eastAsia="標楷體" w:hAnsi="Times New Roman" w:cs="Times New Roman"/>
              </w:rPr>
              <w:pPrChange w:id="3670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2DFA7B1" w14:textId="765769BC" w:rsidR="00D93FCC" w:rsidDel="003C19C7" w:rsidRDefault="00D93FCC">
            <w:pPr>
              <w:rPr>
                <w:del w:id="36705" w:author="瑋婷 徐" w:date="2025-01-03T17:04:00Z" w16du:dateUtc="2025-01-03T09:04:00Z"/>
                <w:rFonts w:ascii="Times New Roman" w:eastAsia="標楷體" w:hAnsi="Times New Roman" w:cs="Times New Roman"/>
              </w:rPr>
              <w:pPrChange w:id="3670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093117F5" w14:textId="128035A1" w:rsidR="00D93FCC" w:rsidDel="003C19C7" w:rsidRDefault="00D93FCC">
            <w:pPr>
              <w:rPr>
                <w:del w:id="36707" w:author="瑋婷 徐" w:date="2025-01-03T17:04:00Z" w16du:dateUtc="2025-01-03T09:04:00Z"/>
                <w:rFonts w:ascii="Times New Roman" w:eastAsia="標楷體" w:hAnsi="Times New Roman" w:cs="Times New Roman"/>
              </w:rPr>
              <w:pPrChange w:id="3670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B70BFC9" w14:textId="5B961D5B" w:rsidR="00D93FCC" w:rsidDel="003C19C7" w:rsidRDefault="00D93FCC">
            <w:pPr>
              <w:rPr>
                <w:del w:id="36709" w:author="瑋婷 徐" w:date="2025-01-03T17:04:00Z" w16du:dateUtc="2025-01-03T09:04:00Z"/>
                <w:rFonts w:ascii="Times New Roman" w:eastAsia="標楷體" w:hAnsi="Times New Roman" w:cs="Times New Roman"/>
              </w:rPr>
              <w:pPrChange w:id="3671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6F7A5B2E" w14:textId="28F10AEB" w:rsidR="00D93FCC" w:rsidDel="003C19C7" w:rsidRDefault="00D93FCC">
            <w:pPr>
              <w:rPr>
                <w:del w:id="36711" w:author="瑋婷 徐" w:date="2025-01-03T17:04:00Z" w16du:dateUtc="2025-01-03T09:04:00Z"/>
                <w:rFonts w:ascii="Times New Roman" w:eastAsia="標楷體" w:hAnsi="Times New Roman" w:cs="Times New Roman"/>
              </w:rPr>
              <w:pPrChange w:id="3671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408F9C2" w14:textId="423CB190" w:rsidR="00D93FCC" w:rsidDel="003C19C7" w:rsidRDefault="00D93FCC">
            <w:pPr>
              <w:rPr>
                <w:del w:id="36713" w:author="瑋婷 徐" w:date="2025-01-03T17:04:00Z" w16du:dateUtc="2025-01-03T09:04:00Z"/>
                <w:rFonts w:ascii="Times New Roman" w:eastAsia="標楷體" w:hAnsi="Times New Roman" w:cs="Times New Roman"/>
              </w:rPr>
              <w:pPrChange w:id="367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7625FAB" w14:textId="2D74B323" w:rsidR="00D93FCC" w:rsidDel="003C19C7" w:rsidRDefault="00D93FCC">
            <w:pPr>
              <w:rPr>
                <w:del w:id="36715" w:author="瑋婷 徐" w:date="2025-01-03T17:04:00Z" w16du:dateUtc="2025-01-03T09:04:00Z"/>
                <w:rFonts w:ascii="Times New Roman" w:eastAsia="標楷體" w:hAnsi="Times New Roman" w:cs="Times New Roman"/>
              </w:rPr>
              <w:pPrChange w:id="367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3FCF4F2" w14:textId="710906AD" w:rsidR="00D93FCC" w:rsidDel="003C19C7" w:rsidRDefault="00D93FCC">
            <w:pPr>
              <w:rPr>
                <w:del w:id="36717" w:author="瑋婷 徐" w:date="2025-01-03T17:04:00Z" w16du:dateUtc="2025-01-03T09:04:00Z"/>
                <w:rFonts w:ascii="Times New Roman" w:eastAsia="標楷體" w:hAnsi="Times New Roman" w:cs="Times New Roman"/>
              </w:rPr>
              <w:pPrChange w:id="36718"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A4DA8E1" w14:textId="02520733" w:rsidR="00D93FCC" w:rsidDel="003C19C7" w:rsidRDefault="00D93FCC">
            <w:pPr>
              <w:rPr>
                <w:del w:id="36719" w:author="瑋婷 徐" w:date="2025-01-03T17:04:00Z" w16du:dateUtc="2025-01-03T09:04:00Z"/>
                <w:rFonts w:ascii="Times New Roman" w:eastAsia="標楷體" w:hAnsi="Times New Roman" w:cs="Times New Roman"/>
              </w:rPr>
              <w:pPrChange w:id="367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5485B9" w14:textId="0F1985CD" w:rsidR="00D93FCC" w:rsidDel="003C19C7" w:rsidRDefault="002435EC">
            <w:pPr>
              <w:rPr>
                <w:del w:id="36721" w:author="瑋婷 徐" w:date="2025-01-03T17:04:00Z" w16du:dateUtc="2025-01-03T09:04:00Z"/>
                <w:rFonts w:ascii="Times New Roman" w:eastAsia="標楷體" w:hAnsi="Times New Roman" w:cs="Times New Roman"/>
              </w:rPr>
              <w:pPrChange w:id="36722" w:author="瑋婷 徐" w:date="2025-01-03T17:04:00Z" w16du:dateUtc="2025-01-03T09:04:00Z">
                <w:pPr>
                  <w:spacing w:line="276" w:lineRule="auto"/>
                  <w:jc w:val="center"/>
                </w:pPr>
              </w:pPrChange>
            </w:pPr>
            <w:del w:id="367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59AD6B6" w14:textId="612ECFE7" w:rsidR="00D93FCC" w:rsidDel="003C19C7" w:rsidRDefault="00D93FCC">
            <w:pPr>
              <w:rPr>
                <w:del w:id="36724" w:author="瑋婷 徐" w:date="2025-01-03T17:04:00Z" w16du:dateUtc="2025-01-03T09:04:00Z"/>
                <w:rFonts w:ascii="Times New Roman" w:eastAsia="標楷體" w:hAnsi="Times New Roman" w:cs="Times New Roman"/>
              </w:rPr>
              <w:pPrChange w:id="367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2BC90E" w14:textId="5BEAC73A" w:rsidR="00D93FCC" w:rsidDel="003C19C7" w:rsidRDefault="00D93FCC">
            <w:pPr>
              <w:rPr>
                <w:del w:id="36726" w:author="瑋婷 徐" w:date="2025-01-03T17:04:00Z" w16du:dateUtc="2025-01-03T09:04:00Z"/>
                <w:rFonts w:ascii="Times New Roman" w:eastAsia="標楷體" w:hAnsi="Times New Roman" w:cs="Times New Roman"/>
              </w:rPr>
              <w:pPrChange w:id="367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CCD5C1" w14:textId="58E9F501" w:rsidR="00D93FCC" w:rsidDel="003C19C7" w:rsidRDefault="00D93FCC">
            <w:pPr>
              <w:rPr>
                <w:del w:id="36728" w:author="瑋婷 徐" w:date="2025-01-03T17:04:00Z" w16du:dateUtc="2025-01-03T09:04:00Z"/>
                <w:rFonts w:ascii="Times New Roman" w:eastAsia="標楷體" w:hAnsi="Times New Roman" w:cs="Times New Roman"/>
              </w:rPr>
              <w:pPrChange w:id="367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F314BBF" w14:textId="226907A6" w:rsidR="00D93FCC" w:rsidDel="003C19C7" w:rsidRDefault="00D93FCC">
            <w:pPr>
              <w:rPr>
                <w:del w:id="36730" w:author="瑋婷 徐" w:date="2025-01-03T17:04:00Z" w16du:dateUtc="2025-01-03T09:04:00Z"/>
                <w:rFonts w:ascii="Times New Roman" w:eastAsia="標楷體" w:hAnsi="Times New Roman" w:cs="Times New Roman"/>
              </w:rPr>
              <w:pPrChange w:id="367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13390F7" w14:textId="32572E71" w:rsidR="00D93FCC" w:rsidDel="003C19C7" w:rsidRDefault="00D93FCC">
            <w:pPr>
              <w:rPr>
                <w:del w:id="36732" w:author="瑋婷 徐" w:date="2025-01-03T17:04:00Z" w16du:dateUtc="2025-01-03T09:04:00Z"/>
                <w:rFonts w:ascii="Times New Roman" w:eastAsia="標楷體" w:hAnsi="Times New Roman" w:cs="Times New Roman"/>
              </w:rPr>
              <w:pPrChange w:id="367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4D1E82" w14:textId="14A9D30F" w:rsidR="00D93FCC" w:rsidDel="003C19C7" w:rsidRDefault="002435EC">
            <w:pPr>
              <w:rPr>
                <w:del w:id="36734" w:author="瑋婷 徐" w:date="2025-01-03T17:04:00Z" w16du:dateUtc="2025-01-03T09:04:00Z"/>
                <w:rFonts w:ascii="Times New Roman" w:eastAsia="標楷體" w:hAnsi="Times New Roman" w:cs="Times New Roman"/>
              </w:rPr>
              <w:pPrChange w:id="36735" w:author="瑋婷 徐" w:date="2025-01-03T17:04:00Z" w16du:dateUtc="2025-01-03T09:04:00Z">
                <w:pPr>
                  <w:spacing w:line="276" w:lineRule="auto"/>
                  <w:jc w:val="center"/>
                </w:pPr>
              </w:pPrChange>
            </w:pPr>
            <w:del w:id="3673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39845B5" w14:textId="52128FE2" w:rsidR="00D93FCC" w:rsidDel="003C19C7" w:rsidRDefault="00D93FCC">
            <w:pPr>
              <w:rPr>
                <w:del w:id="36737" w:author="瑋婷 徐" w:date="2025-01-03T17:04:00Z" w16du:dateUtc="2025-01-03T09:04:00Z"/>
                <w:rFonts w:ascii="Times New Roman" w:eastAsia="標楷體" w:hAnsi="Times New Roman" w:cs="Times New Roman"/>
              </w:rPr>
              <w:pPrChange w:id="3673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3B6FA8F" w14:textId="2D26BC1A" w:rsidR="00D93FCC" w:rsidDel="003C19C7" w:rsidRDefault="00D93FCC">
            <w:pPr>
              <w:rPr>
                <w:del w:id="36739" w:author="瑋婷 徐" w:date="2025-01-03T17:04:00Z" w16du:dateUtc="2025-01-03T09:04:00Z"/>
                <w:rFonts w:ascii="Times New Roman" w:eastAsia="標楷體" w:hAnsi="Times New Roman" w:cs="Times New Roman"/>
              </w:rPr>
              <w:pPrChange w:id="367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DB71691" w14:textId="420AF39B" w:rsidR="00D93FCC" w:rsidDel="003C19C7" w:rsidRDefault="00D93FCC">
            <w:pPr>
              <w:rPr>
                <w:del w:id="36741" w:author="瑋婷 徐" w:date="2025-01-03T17:04:00Z" w16du:dateUtc="2025-01-03T09:04:00Z"/>
                <w:rFonts w:ascii="Times New Roman" w:eastAsia="標楷體" w:hAnsi="Times New Roman" w:cs="Times New Roman"/>
              </w:rPr>
              <w:pPrChange w:id="3674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3E9919D" w14:textId="39306A0F" w:rsidR="00D93FCC" w:rsidDel="003C19C7" w:rsidRDefault="00D93FCC">
            <w:pPr>
              <w:rPr>
                <w:del w:id="36743" w:author="瑋婷 徐" w:date="2025-01-03T17:04:00Z" w16du:dateUtc="2025-01-03T09:04:00Z"/>
                <w:rFonts w:ascii="Times New Roman" w:eastAsia="標楷體" w:hAnsi="Times New Roman" w:cs="Times New Roman"/>
              </w:rPr>
              <w:pPrChange w:id="3674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284252E" w14:textId="116198BE" w:rsidR="00D93FCC" w:rsidDel="003C19C7" w:rsidRDefault="00D93FCC">
            <w:pPr>
              <w:rPr>
                <w:del w:id="36745" w:author="瑋婷 徐" w:date="2025-01-03T17:04:00Z" w16du:dateUtc="2025-01-03T09:04:00Z"/>
                <w:rFonts w:ascii="Times New Roman" w:eastAsia="標楷體" w:hAnsi="Times New Roman" w:cs="Times New Roman"/>
              </w:rPr>
              <w:pPrChange w:id="3674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29313D3" w14:textId="682D7BF3" w:rsidR="00D93FCC" w:rsidDel="003C19C7" w:rsidRDefault="00D93FCC">
            <w:pPr>
              <w:rPr>
                <w:del w:id="36747" w:author="瑋婷 徐" w:date="2025-01-03T17:04:00Z" w16du:dateUtc="2025-01-03T09:04:00Z"/>
                <w:rFonts w:ascii="Times New Roman" w:eastAsia="標楷體" w:hAnsi="Times New Roman" w:cs="Times New Roman"/>
              </w:rPr>
              <w:pPrChange w:id="367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F6C75C0" w14:textId="33F90BB2" w:rsidR="00D93FCC" w:rsidDel="003C19C7" w:rsidRDefault="00D93FCC">
            <w:pPr>
              <w:rPr>
                <w:del w:id="36749" w:author="瑋婷 徐" w:date="2025-01-03T17:04:00Z" w16du:dateUtc="2025-01-03T09:04:00Z"/>
                <w:rFonts w:ascii="Times New Roman" w:eastAsia="標楷體" w:hAnsi="Times New Roman" w:cs="Times New Roman"/>
              </w:rPr>
              <w:pPrChange w:id="3675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EEDF009" w14:textId="74426D26" w:rsidR="00D93FCC" w:rsidDel="003C19C7" w:rsidRDefault="00D93FCC">
            <w:pPr>
              <w:rPr>
                <w:del w:id="36751" w:author="瑋婷 徐" w:date="2025-01-03T17:04:00Z" w16du:dateUtc="2025-01-03T09:04:00Z"/>
                <w:rFonts w:ascii="Times New Roman" w:eastAsia="標楷體" w:hAnsi="Times New Roman" w:cs="Times New Roman"/>
              </w:rPr>
              <w:pPrChange w:id="367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1E6655" w14:textId="33624191" w:rsidR="00D93FCC" w:rsidDel="003C19C7" w:rsidRDefault="00D93FCC">
            <w:pPr>
              <w:rPr>
                <w:del w:id="36753" w:author="瑋婷 徐" w:date="2025-01-03T17:04:00Z" w16du:dateUtc="2025-01-03T09:04:00Z"/>
                <w:rFonts w:ascii="Times New Roman" w:eastAsia="標楷體" w:hAnsi="Times New Roman" w:cs="Times New Roman"/>
              </w:rPr>
              <w:pPrChange w:id="367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489548" w14:textId="5B7A2DC4" w:rsidR="00D93FCC" w:rsidDel="003C19C7" w:rsidRDefault="00D93FCC">
            <w:pPr>
              <w:rPr>
                <w:del w:id="36755" w:author="瑋婷 徐" w:date="2025-01-03T17:04:00Z" w16du:dateUtc="2025-01-03T09:04:00Z"/>
                <w:rFonts w:ascii="Times New Roman" w:eastAsia="標楷體" w:hAnsi="Times New Roman" w:cs="Times New Roman"/>
              </w:rPr>
              <w:pPrChange w:id="3675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193D329" w14:textId="5B0F32FB" w:rsidR="00D93FCC" w:rsidDel="003C19C7" w:rsidRDefault="002435EC">
            <w:pPr>
              <w:rPr>
                <w:del w:id="36757" w:author="瑋婷 徐" w:date="2025-01-03T17:04:00Z" w16du:dateUtc="2025-01-03T09:04:00Z"/>
                <w:rFonts w:ascii="Times New Roman" w:eastAsia="標楷體" w:hAnsi="Times New Roman" w:cs="Times New Roman"/>
              </w:rPr>
              <w:pPrChange w:id="36758" w:author="瑋婷 徐" w:date="2025-01-03T17:04:00Z" w16du:dateUtc="2025-01-03T09:04:00Z">
                <w:pPr>
                  <w:spacing w:line="276" w:lineRule="auto"/>
                  <w:jc w:val="center"/>
                </w:pPr>
              </w:pPrChange>
            </w:pPr>
            <w:del w:id="36759"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D9D9D9"/>
            <w:vAlign w:val="center"/>
          </w:tcPr>
          <w:p w14:paraId="1F1883DE" w14:textId="7123A91D" w:rsidR="00D93FCC" w:rsidDel="003C19C7" w:rsidRDefault="00D93FCC">
            <w:pPr>
              <w:rPr>
                <w:del w:id="36760" w:author="瑋婷 徐" w:date="2025-01-03T17:04:00Z" w16du:dateUtc="2025-01-03T09:04:00Z"/>
                <w:rFonts w:ascii="Times New Roman" w:eastAsia="標楷體" w:hAnsi="Times New Roman" w:cs="Times New Roman"/>
              </w:rPr>
              <w:pPrChange w:id="3676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A87A96E" w14:textId="001BA6E3" w:rsidR="00D93FCC" w:rsidDel="003C19C7" w:rsidRDefault="00D93FCC">
            <w:pPr>
              <w:rPr>
                <w:del w:id="36762" w:author="瑋婷 徐" w:date="2025-01-03T17:04:00Z" w16du:dateUtc="2025-01-03T09:04:00Z"/>
                <w:rFonts w:ascii="Times New Roman" w:eastAsia="標楷體" w:hAnsi="Times New Roman" w:cs="Times New Roman"/>
              </w:rPr>
              <w:pPrChange w:id="3676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17B8E68" w14:textId="3FDE14ED" w:rsidR="00D93FCC" w:rsidDel="003C19C7" w:rsidRDefault="00D93FCC">
            <w:pPr>
              <w:rPr>
                <w:del w:id="36764" w:author="瑋婷 徐" w:date="2025-01-03T17:04:00Z" w16du:dateUtc="2025-01-03T09:04:00Z"/>
                <w:rFonts w:ascii="Times New Roman" w:eastAsia="標楷體" w:hAnsi="Times New Roman" w:cs="Times New Roman"/>
              </w:rPr>
              <w:pPrChange w:id="36765"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4C12F8C5" w14:textId="45D5A65C" w:rsidR="00D93FCC" w:rsidDel="003C19C7" w:rsidRDefault="00D93FCC">
            <w:pPr>
              <w:rPr>
                <w:del w:id="36766" w:author="瑋婷 徐" w:date="2025-01-03T17:04:00Z" w16du:dateUtc="2025-01-03T09:04:00Z"/>
                <w:rFonts w:ascii="Times New Roman" w:eastAsia="標楷體" w:hAnsi="Times New Roman" w:cs="Times New Roman"/>
              </w:rPr>
              <w:pPrChange w:id="3676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EDE7C9E" w14:textId="305BEC9E" w:rsidR="00D93FCC" w:rsidDel="003C19C7" w:rsidRDefault="00D93FCC">
            <w:pPr>
              <w:rPr>
                <w:del w:id="36768" w:author="瑋婷 徐" w:date="2025-01-03T17:04:00Z" w16du:dateUtc="2025-01-03T09:04:00Z"/>
                <w:rFonts w:ascii="Times New Roman" w:eastAsia="標楷體" w:hAnsi="Times New Roman" w:cs="Times New Roman"/>
              </w:rPr>
              <w:pPrChange w:id="36769" w:author="瑋婷 徐" w:date="2025-01-03T17:04:00Z" w16du:dateUtc="2025-01-03T09:04:00Z">
                <w:pPr>
                  <w:spacing w:line="276" w:lineRule="auto"/>
                  <w:jc w:val="center"/>
                </w:pPr>
              </w:pPrChange>
            </w:pPr>
          </w:p>
        </w:tc>
      </w:tr>
      <w:tr w:rsidR="00000000" w:rsidDel="003C19C7" w14:paraId="55A955DE" w14:textId="099C8FA0" w:rsidTr="002B07B0">
        <w:trPr>
          <w:cantSplit/>
          <w:jc w:val="center"/>
          <w:del w:id="3677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F5F44DE" w14:textId="4E32DD56" w:rsidR="00D93FCC" w:rsidDel="003C19C7" w:rsidRDefault="002435EC">
            <w:pPr>
              <w:rPr>
                <w:del w:id="36771" w:author="瑋婷 徐" w:date="2025-01-03T17:04:00Z" w16du:dateUtc="2025-01-03T09:04:00Z"/>
                <w:rFonts w:ascii="Times New Roman" w:eastAsia="標楷體" w:hAnsi="Times New Roman" w:cs="Times New Roman"/>
              </w:rPr>
              <w:pPrChange w:id="36772" w:author="瑋婷 徐" w:date="2025-01-03T17:04:00Z" w16du:dateUtc="2025-01-03T09:04:00Z">
                <w:pPr>
                  <w:spacing w:line="276" w:lineRule="auto"/>
                </w:pPr>
              </w:pPrChange>
            </w:pPr>
            <w:del w:id="36773" w:author="瑋婷 徐" w:date="2025-01-03T17:04:00Z" w16du:dateUtc="2025-01-03T09:04:00Z">
              <w:r w:rsidDel="003C19C7">
                <w:rPr>
                  <w:rFonts w:ascii="Times New Roman" w:eastAsia="標楷體" w:hAnsi="Times New Roman" w:cs="Times New Roman"/>
                  <w:color w:val="000000"/>
                </w:rPr>
                <w:delText>白腰鵲鴝</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4E1CBAC" w14:textId="1D6D4FD6" w:rsidR="00D93FCC" w:rsidDel="003C19C7" w:rsidRDefault="002435EC">
            <w:pPr>
              <w:rPr>
                <w:del w:id="36774" w:author="瑋婷 徐" w:date="2025-01-03T17:04:00Z" w16du:dateUtc="2025-01-03T09:04:00Z"/>
                <w:rFonts w:ascii="Times New Roman" w:eastAsia="標楷體" w:hAnsi="Times New Roman" w:cs="Times New Roman"/>
                <w:i/>
              </w:rPr>
              <w:pPrChange w:id="36775" w:author="瑋婷 徐" w:date="2025-01-03T17:04:00Z" w16du:dateUtc="2025-01-03T09:04:00Z">
                <w:pPr>
                  <w:spacing w:line="276" w:lineRule="auto"/>
                </w:pPr>
              </w:pPrChange>
            </w:pPr>
            <w:del w:id="36776" w:author="瑋婷 徐" w:date="2025-01-03T17:04:00Z" w16du:dateUtc="2025-01-03T09:04:00Z">
              <w:r w:rsidDel="003C19C7">
                <w:rPr>
                  <w:rFonts w:ascii="Times New Roman" w:eastAsia="標楷體" w:hAnsi="Times New Roman" w:cs="Times New Roman"/>
                  <w:i/>
                  <w:iCs/>
                  <w:color w:val="000000"/>
                </w:rPr>
                <w:delText>Copsychus malabaricus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354F42DA" w14:textId="059C7E37" w:rsidR="00D93FCC" w:rsidDel="003C19C7" w:rsidRDefault="00D93FCC">
            <w:pPr>
              <w:rPr>
                <w:del w:id="36777" w:author="瑋婷 徐" w:date="2025-01-03T17:04:00Z" w16du:dateUtc="2025-01-03T09:04:00Z"/>
                <w:rFonts w:ascii="Times New Roman" w:eastAsia="標楷體" w:hAnsi="Times New Roman" w:cs="Times New Roman"/>
              </w:rPr>
              <w:pPrChange w:id="3677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CC475F8" w14:textId="5FA2C3AB" w:rsidR="00D93FCC" w:rsidDel="003C19C7" w:rsidRDefault="00D93FCC">
            <w:pPr>
              <w:rPr>
                <w:del w:id="36779" w:author="瑋婷 徐" w:date="2025-01-03T17:04:00Z" w16du:dateUtc="2025-01-03T09:04:00Z"/>
                <w:rFonts w:ascii="Times New Roman" w:eastAsia="標楷體" w:hAnsi="Times New Roman" w:cs="Times New Roman"/>
              </w:rPr>
              <w:pPrChange w:id="3678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7EE7D97" w14:textId="0239601A" w:rsidR="00D93FCC" w:rsidDel="003C19C7" w:rsidRDefault="00D93FCC">
            <w:pPr>
              <w:rPr>
                <w:del w:id="36781" w:author="瑋婷 徐" w:date="2025-01-03T17:04:00Z" w16du:dateUtc="2025-01-03T09:04:00Z"/>
                <w:rFonts w:ascii="Times New Roman" w:eastAsia="標楷體" w:hAnsi="Times New Roman" w:cs="Times New Roman"/>
              </w:rPr>
              <w:pPrChange w:id="3678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7354E32B" w14:textId="6E2864EA" w:rsidR="00D93FCC" w:rsidDel="003C19C7" w:rsidRDefault="00D93FCC">
            <w:pPr>
              <w:rPr>
                <w:del w:id="36783" w:author="瑋婷 徐" w:date="2025-01-03T17:04:00Z" w16du:dateUtc="2025-01-03T09:04:00Z"/>
                <w:rFonts w:ascii="Times New Roman" w:eastAsia="標楷體" w:hAnsi="Times New Roman" w:cs="Times New Roman"/>
              </w:rPr>
              <w:pPrChange w:id="3678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1A9BD63E" w14:textId="1EB449F1" w:rsidR="00D93FCC" w:rsidDel="003C19C7" w:rsidRDefault="00D93FCC">
            <w:pPr>
              <w:rPr>
                <w:del w:id="36785" w:author="瑋婷 徐" w:date="2025-01-03T17:04:00Z" w16du:dateUtc="2025-01-03T09:04:00Z"/>
                <w:rFonts w:ascii="Times New Roman" w:eastAsia="標楷體" w:hAnsi="Times New Roman" w:cs="Times New Roman"/>
              </w:rPr>
              <w:pPrChange w:id="3678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776D878" w14:textId="0585605F" w:rsidR="00D93FCC" w:rsidDel="003C19C7" w:rsidRDefault="00D93FCC">
            <w:pPr>
              <w:rPr>
                <w:del w:id="36787" w:author="瑋婷 徐" w:date="2025-01-03T17:04:00Z" w16du:dateUtc="2025-01-03T09:04:00Z"/>
                <w:rFonts w:ascii="Times New Roman" w:eastAsia="標楷體" w:hAnsi="Times New Roman" w:cs="Times New Roman"/>
              </w:rPr>
              <w:pPrChange w:id="3678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55B6C87" w14:textId="68CECA5E" w:rsidR="00D93FCC" w:rsidDel="003C19C7" w:rsidRDefault="00D93FCC">
            <w:pPr>
              <w:rPr>
                <w:del w:id="36789" w:author="瑋婷 徐" w:date="2025-01-03T17:04:00Z" w16du:dateUtc="2025-01-03T09:04:00Z"/>
                <w:rFonts w:ascii="Times New Roman" w:eastAsia="標楷體" w:hAnsi="Times New Roman" w:cs="Times New Roman"/>
              </w:rPr>
              <w:pPrChange w:id="3679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2F5F5754" w14:textId="60365848" w:rsidR="00D93FCC" w:rsidDel="003C19C7" w:rsidRDefault="00D93FCC">
            <w:pPr>
              <w:rPr>
                <w:del w:id="36791" w:author="瑋婷 徐" w:date="2025-01-03T17:04:00Z" w16du:dateUtc="2025-01-03T09:04:00Z"/>
                <w:rFonts w:ascii="Times New Roman" w:eastAsia="標楷體" w:hAnsi="Times New Roman" w:cs="Times New Roman"/>
              </w:rPr>
              <w:pPrChange w:id="3679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7A5F4A6" w14:textId="1FE59DB9" w:rsidR="00D93FCC" w:rsidDel="003C19C7" w:rsidRDefault="00D93FCC">
            <w:pPr>
              <w:rPr>
                <w:del w:id="36793" w:author="瑋婷 徐" w:date="2025-01-03T17:04:00Z" w16du:dateUtc="2025-01-03T09:04:00Z"/>
                <w:rFonts w:ascii="Times New Roman" w:eastAsia="標楷體" w:hAnsi="Times New Roman" w:cs="Times New Roman"/>
              </w:rPr>
              <w:pPrChange w:id="367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A77AEB" w14:textId="46E07455" w:rsidR="00D93FCC" w:rsidDel="003C19C7" w:rsidRDefault="00D93FCC">
            <w:pPr>
              <w:rPr>
                <w:del w:id="36795" w:author="瑋婷 徐" w:date="2025-01-03T17:04:00Z" w16du:dateUtc="2025-01-03T09:04:00Z"/>
                <w:rFonts w:ascii="Times New Roman" w:eastAsia="標楷體" w:hAnsi="Times New Roman" w:cs="Times New Roman"/>
              </w:rPr>
              <w:pPrChange w:id="367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8235188" w14:textId="2BDBCE93" w:rsidR="00D93FCC" w:rsidDel="003C19C7" w:rsidRDefault="00D93FCC">
            <w:pPr>
              <w:rPr>
                <w:del w:id="36797" w:author="瑋婷 徐" w:date="2025-01-03T17:04:00Z" w16du:dateUtc="2025-01-03T09:04:00Z"/>
                <w:rFonts w:ascii="Times New Roman" w:eastAsia="標楷體" w:hAnsi="Times New Roman" w:cs="Times New Roman"/>
              </w:rPr>
              <w:pPrChange w:id="36798"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DFB7ED0" w14:textId="2A90B43F" w:rsidR="00D93FCC" w:rsidDel="003C19C7" w:rsidRDefault="00D93FCC">
            <w:pPr>
              <w:rPr>
                <w:del w:id="36799" w:author="瑋婷 徐" w:date="2025-01-03T17:04:00Z" w16du:dateUtc="2025-01-03T09:04:00Z"/>
                <w:rFonts w:ascii="Times New Roman" w:eastAsia="標楷體" w:hAnsi="Times New Roman" w:cs="Times New Roman"/>
              </w:rPr>
              <w:pPrChange w:id="368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3CB213" w14:textId="0C5F9C5F" w:rsidR="00D93FCC" w:rsidDel="003C19C7" w:rsidRDefault="00D93FCC">
            <w:pPr>
              <w:rPr>
                <w:del w:id="36801" w:author="瑋婷 徐" w:date="2025-01-03T17:04:00Z" w16du:dateUtc="2025-01-03T09:04:00Z"/>
                <w:rFonts w:ascii="Times New Roman" w:eastAsia="標楷體" w:hAnsi="Times New Roman" w:cs="Times New Roman"/>
              </w:rPr>
              <w:pPrChange w:id="368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886BCE" w14:textId="4AFEA6ED" w:rsidR="00D93FCC" w:rsidDel="003C19C7" w:rsidRDefault="00D93FCC">
            <w:pPr>
              <w:rPr>
                <w:del w:id="36803" w:author="瑋婷 徐" w:date="2025-01-03T17:04:00Z" w16du:dateUtc="2025-01-03T09:04:00Z"/>
                <w:rFonts w:ascii="Times New Roman" w:eastAsia="標楷體" w:hAnsi="Times New Roman" w:cs="Times New Roman"/>
              </w:rPr>
              <w:pPrChange w:id="368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9C7CB4" w14:textId="2656B7B4" w:rsidR="00D93FCC" w:rsidDel="003C19C7" w:rsidRDefault="00D93FCC">
            <w:pPr>
              <w:rPr>
                <w:del w:id="36805" w:author="瑋婷 徐" w:date="2025-01-03T17:04:00Z" w16du:dateUtc="2025-01-03T09:04:00Z"/>
                <w:rFonts w:ascii="Times New Roman" w:eastAsia="標楷體" w:hAnsi="Times New Roman" w:cs="Times New Roman"/>
              </w:rPr>
              <w:pPrChange w:id="368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68C814" w14:textId="67D2338E" w:rsidR="00D93FCC" w:rsidDel="003C19C7" w:rsidRDefault="00D93FCC">
            <w:pPr>
              <w:rPr>
                <w:del w:id="36807" w:author="瑋婷 徐" w:date="2025-01-03T17:04:00Z" w16du:dateUtc="2025-01-03T09:04:00Z"/>
                <w:rFonts w:ascii="Times New Roman" w:eastAsia="標楷體" w:hAnsi="Times New Roman" w:cs="Times New Roman"/>
              </w:rPr>
              <w:pPrChange w:id="368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D07411" w14:textId="0610AD26" w:rsidR="00D93FCC" w:rsidDel="003C19C7" w:rsidRDefault="00D93FCC">
            <w:pPr>
              <w:rPr>
                <w:del w:id="36809" w:author="瑋婷 徐" w:date="2025-01-03T17:04:00Z" w16du:dateUtc="2025-01-03T09:04:00Z"/>
                <w:rFonts w:ascii="Times New Roman" w:eastAsia="標楷體" w:hAnsi="Times New Roman" w:cs="Times New Roman"/>
              </w:rPr>
              <w:pPrChange w:id="368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0190FC" w14:textId="48CF471F" w:rsidR="00D93FCC" w:rsidDel="003C19C7" w:rsidRDefault="00D93FCC">
            <w:pPr>
              <w:rPr>
                <w:del w:id="36811" w:author="瑋婷 徐" w:date="2025-01-03T17:04:00Z" w16du:dateUtc="2025-01-03T09:04:00Z"/>
                <w:rFonts w:ascii="Times New Roman" w:eastAsia="標楷體" w:hAnsi="Times New Roman" w:cs="Times New Roman"/>
              </w:rPr>
              <w:pPrChange w:id="368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A23E11A" w14:textId="52E85291" w:rsidR="00D93FCC" w:rsidDel="003C19C7" w:rsidRDefault="00D93FCC">
            <w:pPr>
              <w:rPr>
                <w:del w:id="36813" w:author="瑋婷 徐" w:date="2025-01-03T17:04:00Z" w16du:dateUtc="2025-01-03T09:04:00Z"/>
                <w:rFonts w:ascii="Times New Roman" w:eastAsia="標楷體" w:hAnsi="Times New Roman" w:cs="Times New Roman"/>
              </w:rPr>
              <w:pPrChange w:id="368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7F55D9" w14:textId="6566AAEE" w:rsidR="00D93FCC" w:rsidDel="003C19C7" w:rsidRDefault="002435EC">
            <w:pPr>
              <w:rPr>
                <w:del w:id="36815" w:author="瑋婷 徐" w:date="2025-01-03T17:04:00Z" w16du:dateUtc="2025-01-03T09:04:00Z"/>
                <w:rFonts w:ascii="Times New Roman" w:eastAsia="標楷體" w:hAnsi="Times New Roman" w:cs="Times New Roman"/>
              </w:rPr>
              <w:pPrChange w:id="36816" w:author="瑋婷 徐" w:date="2025-01-03T17:04:00Z" w16du:dateUtc="2025-01-03T09:04:00Z">
                <w:pPr>
                  <w:spacing w:line="276" w:lineRule="auto"/>
                  <w:jc w:val="center"/>
                </w:pPr>
              </w:pPrChange>
            </w:pPr>
            <w:del w:id="3681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390D3089" w14:textId="2EB86506" w:rsidR="00D93FCC" w:rsidDel="003C19C7" w:rsidRDefault="00D93FCC">
            <w:pPr>
              <w:rPr>
                <w:del w:id="36818" w:author="瑋婷 徐" w:date="2025-01-03T17:04:00Z" w16du:dateUtc="2025-01-03T09:04:00Z"/>
                <w:rFonts w:ascii="Times New Roman" w:eastAsia="標楷體" w:hAnsi="Times New Roman" w:cs="Times New Roman"/>
              </w:rPr>
              <w:pPrChange w:id="368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0BD548" w14:textId="7308549E" w:rsidR="00D93FCC" w:rsidDel="003C19C7" w:rsidRDefault="00D93FCC">
            <w:pPr>
              <w:rPr>
                <w:del w:id="36820" w:author="瑋婷 徐" w:date="2025-01-03T17:04:00Z" w16du:dateUtc="2025-01-03T09:04:00Z"/>
                <w:rFonts w:ascii="Times New Roman" w:eastAsia="標楷體" w:hAnsi="Times New Roman" w:cs="Times New Roman"/>
              </w:rPr>
              <w:pPrChange w:id="3682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301F902" w14:textId="0C623651" w:rsidR="00D93FCC" w:rsidDel="003C19C7" w:rsidRDefault="002435EC">
            <w:pPr>
              <w:rPr>
                <w:del w:id="36822" w:author="瑋婷 徐" w:date="2025-01-03T17:04:00Z" w16du:dateUtc="2025-01-03T09:04:00Z"/>
                <w:rFonts w:ascii="Times New Roman" w:eastAsia="標楷體" w:hAnsi="Times New Roman" w:cs="Times New Roman"/>
              </w:rPr>
              <w:pPrChange w:id="36823" w:author="瑋婷 徐" w:date="2025-01-03T17:04:00Z" w16du:dateUtc="2025-01-03T09:04:00Z">
                <w:pPr>
                  <w:spacing w:line="276" w:lineRule="auto"/>
                  <w:jc w:val="center"/>
                </w:pPr>
              </w:pPrChange>
            </w:pPr>
            <w:del w:id="36824" w:author="瑋婷 徐" w:date="2025-01-03T17:04:00Z" w16du:dateUtc="2025-01-03T09:04:00Z">
              <w:r w:rsidDel="003C19C7">
                <w:rPr>
                  <w:rFonts w:ascii="Times New Roman" w:eastAsia="標楷體" w:hAnsi="Times New Roman" w:cs="Times New Roman"/>
                  <w:color w:val="000000"/>
                </w:rPr>
                <w:delText>*</w:delText>
              </w:r>
            </w:del>
          </w:p>
        </w:tc>
        <w:tc>
          <w:tcPr>
            <w:tcW w:w="274" w:type="dxa"/>
            <w:tcBorders>
              <w:top w:val="single" w:sz="4" w:space="0" w:color="000000"/>
              <w:bottom w:val="single" w:sz="4" w:space="0" w:color="000000"/>
            </w:tcBorders>
            <w:shd w:val="clear" w:color="auto" w:fill="FFFFFF"/>
            <w:vAlign w:val="center"/>
          </w:tcPr>
          <w:p w14:paraId="3DBA9100" w14:textId="2ECA7BB9" w:rsidR="00D93FCC" w:rsidDel="003C19C7" w:rsidRDefault="00D93FCC">
            <w:pPr>
              <w:rPr>
                <w:del w:id="36825" w:author="瑋婷 徐" w:date="2025-01-03T17:04:00Z" w16du:dateUtc="2025-01-03T09:04:00Z"/>
                <w:rFonts w:ascii="Times New Roman" w:eastAsia="標楷體" w:hAnsi="Times New Roman" w:cs="Times New Roman"/>
              </w:rPr>
              <w:pPrChange w:id="3682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9598D95" w14:textId="28F927D3" w:rsidR="00D93FCC" w:rsidDel="003C19C7" w:rsidRDefault="00D93FCC">
            <w:pPr>
              <w:rPr>
                <w:del w:id="36827" w:author="瑋婷 徐" w:date="2025-01-03T17:04:00Z" w16du:dateUtc="2025-01-03T09:04:00Z"/>
                <w:rFonts w:ascii="Times New Roman" w:eastAsia="標楷體" w:hAnsi="Times New Roman" w:cs="Times New Roman"/>
              </w:rPr>
              <w:pPrChange w:id="368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996C23" w14:textId="7979854B" w:rsidR="00D93FCC" w:rsidDel="003C19C7" w:rsidRDefault="00D93FCC">
            <w:pPr>
              <w:rPr>
                <w:del w:id="36829" w:author="瑋婷 徐" w:date="2025-01-03T17:04:00Z" w16du:dateUtc="2025-01-03T09:04:00Z"/>
                <w:rFonts w:ascii="Times New Roman" w:eastAsia="標楷體" w:hAnsi="Times New Roman" w:cs="Times New Roman"/>
              </w:rPr>
              <w:pPrChange w:id="3683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7D660D9" w14:textId="45FB7E90" w:rsidR="00D93FCC" w:rsidDel="003C19C7" w:rsidRDefault="00D93FCC">
            <w:pPr>
              <w:rPr>
                <w:del w:id="36831" w:author="瑋婷 徐" w:date="2025-01-03T17:04:00Z" w16du:dateUtc="2025-01-03T09:04:00Z"/>
                <w:rFonts w:ascii="Times New Roman" w:eastAsia="標楷體" w:hAnsi="Times New Roman" w:cs="Times New Roman"/>
              </w:rPr>
              <w:pPrChange w:id="368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4E080C" w14:textId="5C333EF1" w:rsidR="00D93FCC" w:rsidDel="003C19C7" w:rsidRDefault="00D93FCC">
            <w:pPr>
              <w:rPr>
                <w:del w:id="36833" w:author="瑋婷 徐" w:date="2025-01-03T17:04:00Z" w16du:dateUtc="2025-01-03T09:04:00Z"/>
                <w:rFonts w:ascii="Times New Roman" w:eastAsia="標楷體" w:hAnsi="Times New Roman" w:cs="Times New Roman"/>
              </w:rPr>
              <w:pPrChange w:id="368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979C6F" w14:textId="35027B38" w:rsidR="00D93FCC" w:rsidDel="003C19C7" w:rsidRDefault="00D93FCC">
            <w:pPr>
              <w:rPr>
                <w:del w:id="36835" w:author="瑋婷 徐" w:date="2025-01-03T17:04:00Z" w16du:dateUtc="2025-01-03T09:04:00Z"/>
                <w:rFonts w:ascii="Times New Roman" w:eastAsia="標楷體" w:hAnsi="Times New Roman" w:cs="Times New Roman"/>
              </w:rPr>
              <w:pPrChange w:id="3683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55933A0" w14:textId="3B3DDAC0" w:rsidR="00D93FCC" w:rsidDel="003C19C7" w:rsidRDefault="00D93FCC">
            <w:pPr>
              <w:rPr>
                <w:del w:id="36837" w:author="瑋婷 徐" w:date="2025-01-03T17:04:00Z" w16du:dateUtc="2025-01-03T09:04:00Z"/>
                <w:rFonts w:ascii="Times New Roman" w:eastAsia="標楷體" w:hAnsi="Times New Roman" w:cs="Times New Roman"/>
              </w:rPr>
              <w:pPrChange w:id="3683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2A1E7125" w14:textId="4EFDD58F" w:rsidR="00D93FCC" w:rsidDel="003C19C7" w:rsidRDefault="00D93FCC">
            <w:pPr>
              <w:rPr>
                <w:del w:id="36839" w:author="瑋婷 徐" w:date="2025-01-03T17:04:00Z" w16du:dateUtc="2025-01-03T09:04:00Z"/>
                <w:rFonts w:ascii="Times New Roman" w:eastAsia="標楷體" w:hAnsi="Times New Roman" w:cs="Times New Roman"/>
              </w:rPr>
              <w:pPrChange w:id="3684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CE7611F" w14:textId="7AF6B8AB" w:rsidR="00D93FCC" w:rsidDel="003C19C7" w:rsidRDefault="00D93FCC">
            <w:pPr>
              <w:rPr>
                <w:del w:id="36841" w:author="瑋婷 徐" w:date="2025-01-03T17:04:00Z" w16du:dateUtc="2025-01-03T09:04:00Z"/>
                <w:rFonts w:ascii="Times New Roman" w:eastAsia="標楷體" w:hAnsi="Times New Roman" w:cs="Times New Roman"/>
              </w:rPr>
              <w:pPrChange w:id="3684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385C373" w14:textId="661783A3" w:rsidR="00D93FCC" w:rsidDel="003C19C7" w:rsidRDefault="00D93FCC">
            <w:pPr>
              <w:rPr>
                <w:del w:id="36843" w:author="瑋婷 徐" w:date="2025-01-03T17:04:00Z" w16du:dateUtc="2025-01-03T09:04:00Z"/>
                <w:rFonts w:ascii="Times New Roman" w:eastAsia="標楷體" w:hAnsi="Times New Roman" w:cs="Times New Roman"/>
              </w:rPr>
              <w:pPrChange w:id="36844"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DA7B685" w14:textId="2F21E672" w:rsidR="00D93FCC" w:rsidDel="003C19C7" w:rsidRDefault="00D93FCC">
            <w:pPr>
              <w:rPr>
                <w:del w:id="36845" w:author="瑋婷 徐" w:date="2025-01-03T17:04:00Z" w16du:dateUtc="2025-01-03T09:04:00Z"/>
                <w:rFonts w:ascii="Times New Roman" w:eastAsia="標楷體" w:hAnsi="Times New Roman" w:cs="Times New Roman"/>
              </w:rPr>
              <w:pPrChange w:id="3684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6611D871" w14:textId="42928246" w:rsidR="00D93FCC" w:rsidDel="003C19C7" w:rsidRDefault="00D93FCC">
            <w:pPr>
              <w:rPr>
                <w:del w:id="36847" w:author="瑋婷 徐" w:date="2025-01-03T17:04:00Z" w16du:dateUtc="2025-01-03T09:04:00Z"/>
                <w:rFonts w:ascii="Times New Roman" w:eastAsia="標楷體" w:hAnsi="Times New Roman" w:cs="Times New Roman"/>
              </w:rPr>
              <w:pPrChange w:id="36848" w:author="瑋婷 徐" w:date="2025-01-03T17:04:00Z" w16du:dateUtc="2025-01-03T09:04:00Z">
                <w:pPr>
                  <w:spacing w:line="276" w:lineRule="auto"/>
                  <w:jc w:val="center"/>
                </w:pPr>
              </w:pPrChange>
            </w:pPr>
          </w:p>
        </w:tc>
      </w:tr>
      <w:tr w:rsidR="00000000" w:rsidDel="003C19C7" w14:paraId="452E88B6" w14:textId="7FA64EDD" w:rsidTr="002B07B0">
        <w:trPr>
          <w:cantSplit/>
          <w:jc w:val="center"/>
          <w:del w:id="3684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C50184A" w14:textId="47195DF1" w:rsidR="00D93FCC" w:rsidDel="003C19C7" w:rsidRDefault="002435EC">
            <w:pPr>
              <w:rPr>
                <w:del w:id="36850" w:author="瑋婷 徐" w:date="2025-01-03T17:04:00Z" w16du:dateUtc="2025-01-03T09:04:00Z"/>
                <w:rFonts w:ascii="Times New Roman" w:eastAsia="標楷體" w:hAnsi="Times New Roman" w:cs="Times New Roman"/>
              </w:rPr>
              <w:pPrChange w:id="36851" w:author="瑋婷 徐" w:date="2025-01-03T17:04:00Z" w16du:dateUtc="2025-01-03T09:04:00Z">
                <w:pPr>
                  <w:spacing w:line="276" w:lineRule="auto"/>
                </w:pPr>
              </w:pPrChange>
            </w:pPr>
            <w:del w:id="36852" w:author="瑋婷 徐" w:date="2025-01-03T17:04:00Z" w16du:dateUtc="2025-01-03T09:04:00Z">
              <w:r w:rsidDel="003C19C7">
                <w:rPr>
                  <w:rFonts w:ascii="Times New Roman" w:eastAsia="標楷體" w:hAnsi="Times New Roman" w:cs="Times New Roman"/>
                  <w:color w:val="000000"/>
                </w:rPr>
                <w:delText>黃腹琉璃</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7C0A547" w14:textId="30C386C2" w:rsidR="00D93FCC" w:rsidDel="003C19C7" w:rsidRDefault="002435EC">
            <w:pPr>
              <w:rPr>
                <w:del w:id="36853" w:author="瑋婷 徐" w:date="2025-01-03T17:04:00Z" w16du:dateUtc="2025-01-03T09:04:00Z"/>
                <w:rFonts w:ascii="Times New Roman" w:eastAsia="標楷體" w:hAnsi="Times New Roman" w:cs="Times New Roman"/>
                <w:i/>
              </w:rPr>
              <w:pPrChange w:id="36854" w:author="瑋婷 徐" w:date="2025-01-03T17:04:00Z" w16du:dateUtc="2025-01-03T09:04:00Z">
                <w:pPr>
                  <w:spacing w:line="276" w:lineRule="auto"/>
                </w:pPr>
              </w:pPrChange>
            </w:pPr>
            <w:del w:id="36855" w:author="瑋婷 徐" w:date="2025-01-03T17:04:00Z" w16du:dateUtc="2025-01-03T09:04:00Z">
              <w:r w:rsidDel="003C19C7">
                <w:rPr>
                  <w:rFonts w:ascii="Times New Roman" w:eastAsia="標楷體" w:hAnsi="Times New Roman" w:cs="Times New Roman"/>
                  <w:i/>
                  <w:iCs/>
                  <w:color w:val="000000"/>
                </w:rPr>
                <w:delText>Niltava vivida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049158D5" w14:textId="58159944" w:rsidR="00D93FCC" w:rsidDel="003C19C7" w:rsidRDefault="00D93FCC">
            <w:pPr>
              <w:rPr>
                <w:del w:id="36856" w:author="瑋婷 徐" w:date="2025-01-03T17:04:00Z" w16du:dateUtc="2025-01-03T09:04:00Z"/>
                <w:rFonts w:ascii="Times New Roman" w:eastAsia="標楷體" w:hAnsi="Times New Roman" w:cs="Times New Roman"/>
              </w:rPr>
              <w:pPrChange w:id="3685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7099428" w14:textId="4FA5A8E8" w:rsidR="00D93FCC" w:rsidDel="003C19C7" w:rsidRDefault="00D93FCC">
            <w:pPr>
              <w:rPr>
                <w:del w:id="36858" w:author="瑋婷 徐" w:date="2025-01-03T17:04:00Z" w16du:dateUtc="2025-01-03T09:04:00Z"/>
                <w:rFonts w:ascii="Times New Roman" w:eastAsia="標楷體" w:hAnsi="Times New Roman" w:cs="Times New Roman"/>
              </w:rPr>
              <w:pPrChange w:id="3685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2585A5E3" w14:textId="214DB901" w:rsidR="00D93FCC" w:rsidDel="003C19C7" w:rsidRDefault="00D93FCC">
            <w:pPr>
              <w:rPr>
                <w:del w:id="36860" w:author="瑋婷 徐" w:date="2025-01-03T17:04:00Z" w16du:dateUtc="2025-01-03T09:04:00Z"/>
                <w:rFonts w:ascii="Times New Roman" w:eastAsia="標楷體" w:hAnsi="Times New Roman" w:cs="Times New Roman"/>
              </w:rPr>
              <w:pPrChange w:id="3686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339C9C3" w14:textId="3DBF2458" w:rsidR="00D93FCC" w:rsidDel="003C19C7" w:rsidRDefault="00D93FCC">
            <w:pPr>
              <w:rPr>
                <w:del w:id="36862" w:author="瑋婷 徐" w:date="2025-01-03T17:04:00Z" w16du:dateUtc="2025-01-03T09:04:00Z"/>
                <w:rFonts w:ascii="Times New Roman" w:eastAsia="標楷體" w:hAnsi="Times New Roman" w:cs="Times New Roman"/>
              </w:rPr>
              <w:pPrChange w:id="36863"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AFDFE94" w14:textId="68E21AA9" w:rsidR="00D93FCC" w:rsidDel="003C19C7" w:rsidRDefault="00D93FCC">
            <w:pPr>
              <w:rPr>
                <w:del w:id="36864" w:author="瑋婷 徐" w:date="2025-01-03T17:04:00Z" w16du:dateUtc="2025-01-03T09:04:00Z"/>
                <w:rFonts w:ascii="Times New Roman" w:eastAsia="標楷體" w:hAnsi="Times New Roman" w:cs="Times New Roman"/>
              </w:rPr>
              <w:pPrChange w:id="3686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D1C4B34" w14:textId="504367FE" w:rsidR="00D93FCC" w:rsidDel="003C19C7" w:rsidRDefault="002435EC">
            <w:pPr>
              <w:rPr>
                <w:del w:id="36866" w:author="瑋婷 徐" w:date="2025-01-03T17:04:00Z" w16du:dateUtc="2025-01-03T09:04:00Z"/>
                <w:rFonts w:ascii="Times New Roman" w:eastAsia="標楷體" w:hAnsi="Times New Roman" w:cs="Times New Roman"/>
              </w:rPr>
              <w:pPrChange w:id="36867" w:author="瑋婷 徐" w:date="2025-01-03T17:04:00Z" w16du:dateUtc="2025-01-03T09:04:00Z">
                <w:pPr>
                  <w:spacing w:line="276" w:lineRule="auto"/>
                  <w:jc w:val="center"/>
                </w:pPr>
              </w:pPrChange>
            </w:pPr>
            <w:del w:id="3686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717E091E" w14:textId="44F96020" w:rsidR="00D93FCC" w:rsidDel="003C19C7" w:rsidRDefault="00D93FCC">
            <w:pPr>
              <w:rPr>
                <w:del w:id="36869" w:author="瑋婷 徐" w:date="2025-01-03T17:04:00Z" w16du:dateUtc="2025-01-03T09:04:00Z"/>
                <w:rFonts w:ascii="Times New Roman" w:eastAsia="標楷體" w:hAnsi="Times New Roman" w:cs="Times New Roman"/>
              </w:rPr>
              <w:pPrChange w:id="3687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0B30AE3A" w14:textId="2DE99833" w:rsidR="00D93FCC" w:rsidDel="003C19C7" w:rsidRDefault="00D93FCC">
            <w:pPr>
              <w:rPr>
                <w:del w:id="36871" w:author="瑋婷 徐" w:date="2025-01-03T17:04:00Z" w16du:dateUtc="2025-01-03T09:04:00Z"/>
                <w:rFonts w:ascii="Times New Roman" w:eastAsia="標楷體" w:hAnsi="Times New Roman" w:cs="Times New Roman"/>
              </w:rPr>
              <w:pPrChange w:id="3687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59890F4" w14:textId="75809791" w:rsidR="00D93FCC" w:rsidDel="003C19C7" w:rsidRDefault="00D93FCC">
            <w:pPr>
              <w:rPr>
                <w:del w:id="36873" w:author="瑋婷 徐" w:date="2025-01-03T17:04:00Z" w16du:dateUtc="2025-01-03T09:04:00Z"/>
                <w:rFonts w:ascii="Times New Roman" w:eastAsia="標楷體" w:hAnsi="Times New Roman" w:cs="Times New Roman"/>
              </w:rPr>
              <w:pPrChange w:id="368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FDCF16" w14:textId="61439AF9" w:rsidR="00D93FCC" w:rsidDel="003C19C7" w:rsidRDefault="00D93FCC">
            <w:pPr>
              <w:rPr>
                <w:del w:id="36875" w:author="瑋婷 徐" w:date="2025-01-03T17:04:00Z" w16du:dateUtc="2025-01-03T09:04:00Z"/>
                <w:rFonts w:ascii="Times New Roman" w:eastAsia="標楷體" w:hAnsi="Times New Roman" w:cs="Times New Roman"/>
              </w:rPr>
              <w:pPrChange w:id="368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FE4ECB" w14:textId="1C2257F9" w:rsidR="00D93FCC" w:rsidDel="003C19C7" w:rsidRDefault="002435EC">
            <w:pPr>
              <w:rPr>
                <w:del w:id="36877" w:author="瑋婷 徐" w:date="2025-01-03T17:04:00Z" w16du:dateUtc="2025-01-03T09:04:00Z"/>
                <w:rFonts w:ascii="Times New Roman" w:eastAsia="標楷體" w:hAnsi="Times New Roman" w:cs="Times New Roman"/>
              </w:rPr>
              <w:pPrChange w:id="36878" w:author="瑋婷 徐" w:date="2025-01-03T17:04:00Z" w16du:dateUtc="2025-01-03T09:04:00Z">
                <w:pPr>
                  <w:spacing w:line="276" w:lineRule="auto"/>
                  <w:jc w:val="center"/>
                </w:pPr>
              </w:pPrChange>
            </w:pPr>
            <w:del w:id="36879"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56218661" w14:textId="447A776D" w:rsidR="00D93FCC" w:rsidDel="003C19C7" w:rsidRDefault="002435EC">
            <w:pPr>
              <w:rPr>
                <w:del w:id="36880" w:author="瑋婷 徐" w:date="2025-01-03T17:04:00Z" w16du:dateUtc="2025-01-03T09:04:00Z"/>
                <w:rFonts w:ascii="Times New Roman" w:eastAsia="標楷體" w:hAnsi="Times New Roman" w:cs="Times New Roman"/>
              </w:rPr>
              <w:pPrChange w:id="36881" w:author="瑋婷 徐" w:date="2025-01-03T17:04:00Z" w16du:dateUtc="2025-01-03T09:04:00Z">
                <w:pPr>
                  <w:spacing w:line="276" w:lineRule="auto"/>
                  <w:jc w:val="center"/>
                </w:pPr>
              </w:pPrChange>
            </w:pPr>
            <w:del w:id="3688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F2D1FC3" w14:textId="3FA028C6" w:rsidR="00D93FCC" w:rsidDel="003C19C7" w:rsidRDefault="002435EC">
            <w:pPr>
              <w:rPr>
                <w:del w:id="36883" w:author="瑋婷 徐" w:date="2025-01-03T17:04:00Z" w16du:dateUtc="2025-01-03T09:04:00Z"/>
                <w:rFonts w:ascii="Times New Roman" w:eastAsia="標楷體" w:hAnsi="Times New Roman" w:cs="Times New Roman"/>
              </w:rPr>
              <w:pPrChange w:id="36884" w:author="瑋婷 徐" w:date="2025-01-03T17:04:00Z" w16du:dateUtc="2025-01-03T09:04:00Z">
                <w:pPr>
                  <w:spacing w:line="276" w:lineRule="auto"/>
                  <w:jc w:val="center"/>
                </w:pPr>
              </w:pPrChange>
            </w:pPr>
            <w:del w:id="368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1286497" w14:textId="555CBC52" w:rsidR="00D93FCC" w:rsidDel="003C19C7" w:rsidRDefault="002435EC">
            <w:pPr>
              <w:rPr>
                <w:del w:id="36886" w:author="瑋婷 徐" w:date="2025-01-03T17:04:00Z" w16du:dateUtc="2025-01-03T09:04:00Z"/>
                <w:rFonts w:ascii="Times New Roman" w:eastAsia="標楷體" w:hAnsi="Times New Roman" w:cs="Times New Roman"/>
              </w:rPr>
              <w:pPrChange w:id="36887" w:author="瑋婷 徐" w:date="2025-01-03T17:04:00Z" w16du:dateUtc="2025-01-03T09:04:00Z">
                <w:pPr>
                  <w:spacing w:line="276" w:lineRule="auto"/>
                  <w:jc w:val="center"/>
                </w:pPr>
              </w:pPrChange>
            </w:pPr>
            <w:del w:id="368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A7CC25" w14:textId="71A3A7AC" w:rsidR="00D93FCC" w:rsidDel="003C19C7" w:rsidRDefault="002435EC">
            <w:pPr>
              <w:rPr>
                <w:del w:id="36889" w:author="瑋婷 徐" w:date="2025-01-03T17:04:00Z" w16du:dateUtc="2025-01-03T09:04:00Z"/>
                <w:rFonts w:ascii="Times New Roman" w:eastAsia="標楷體" w:hAnsi="Times New Roman" w:cs="Times New Roman"/>
              </w:rPr>
              <w:pPrChange w:id="36890" w:author="瑋婷 徐" w:date="2025-01-03T17:04:00Z" w16du:dateUtc="2025-01-03T09:04:00Z">
                <w:pPr>
                  <w:spacing w:line="276" w:lineRule="auto"/>
                  <w:jc w:val="center"/>
                </w:pPr>
              </w:pPrChange>
            </w:pPr>
            <w:del w:id="3689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14F98BB" w14:textId="5B84A00D" w:rsidR="00D93FCC" w:rsidDel="003C19C7" w:rsidRDefault="002435EC">
            <w:pPr>
              <w:rPr>
                <w:del w:id="36892" w:author="瑋婷 徐" w:date="2025-01-03T17:04:00Z" w16du:dateUtc="2025-01-03T09:04:00Z"/>
                <w:rFonts w:ascii="Times New Roman" w:eastAsia="標楷體" w:hAnsi="Times New Roman" w:cs="Times New Roman"/>
              </w:rPr>
              <w:pPrChange w:id="36893" w:author="瑋婷 徐" w:date="2025-01-03T17:04:00Z" w16du:dateUtc="2025-01-03T09:04:00Z">
                <w:pPr>
                  <w:spacing w:line="276" w:lineRule="auto"/>
                  <w:jc w:val="center"/>
                </w:pPr>
              </w:pPrChange>
            </w:pPr>
            <w:del w:id="368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5A3305A" w14:textId="4662899D" w:rsidR="00D93FCC" w:rsidDel="003C19C7" w:rsidRDefault="002435EC">
            <w:pPr>
              <w:rPr>
                <w:del w:id="36895" w:author="瑋婷 徐" w:date="2025-01-03T17:04:00Z" w16du:dateUtc="2025-01-03T09:04:00Z"/>
                <w:rFonts w:ascii="Times New Roman" w:eastAsia="標楷體" w:hAnsi="Times New Roman" w:cs="Times New Roman"/>
              </w:rPr>
              <w:pPrChange w:id="36896" w:author="瑋婷 徐" w:date="2025-01-03T17:04:00Z" w16du:dateUtc="2025-01-03T09:04:00Z">
                <w:pPr>
                  <w:spacing w:line="276" w:lineRule="auto"/>
                  <w:jc w:val="center"/>
                </w:pPr>
              </w:pPrChange>
            </w:pPr>
            <w:del w:id="368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082AE42" w14:textId="4D463263" w:rsidR="00D93FCC" w:rsidDel="003C19C7" w:rsidRDefault="00D93FCC">
            <w:pPr>
              <w:rPr>
                <w:del w:id="36898" w:author="瑋婷 徐" w:date="2025-01-03T17:04:00Z" w16du:dateUtc="2025-01-03T09:04:00Z"/>
                <w:rFonts w:ascii="Times New Roman" w:eastAsia="標楷體" w:hAnsi="Times New Roman" w:cs="Times New Roman"/>
              </w:rPr>
              <w:pPrChange w:id="368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63F158" w14:textId="1907DE74" w:rsidR="00D93FCC" w:rsidDel="003C19C7" w:rsidRDefault="00D93FCC">
            <w:pPr>
              <w:rPr>
                <w:del w:id="36900" w:author="瑋婷 徐" w:date="2025-01-03T17:04:00Z" w16du:dateUtc="2025-01-03T09:04:00Z"/>
                <w:rFonts w:ascii="Times New Roman" w:eastAsia="標楷體" w:hAnsi="Times New Roman" w:cs="Times New Roman"/>
              </w:rPr>
              <w:pPrChange w:id="369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2E8EDE" w14:textId="5DEDBD7D" w:rsidR="00D93FCC" w:rsidDel="003C19C7" w:rsidRDefault="00D93FCC">
            <w:pPr>
              <w:rPr>
                <w:del w:id="36902" w:author="瑋婷 徐" w:date="2025-01-03T17:04:00Z" w16du:dateUtc="2025-01-03T09:04:00Z"/>
                <w:rFonts w:ascii="Times New Roman" w:eastAsia="標楷體" w:hAnsi="Times New Roman" w:cs="Times New Roman"/>
              </w:rPr>
              <w:pPrChange w:id="3690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62BA294" w14:textId="048B4AD7" w:rsidR="00D93FCC" w:rsidDel="003C19C7" w:rsidRDefault="00D93FCC">
            <w:pPr>
              <w:rPr>
                <w:del w:id="36904" w:author="瑋婷 徐" w:date="2025-01-03T17:04:00Z" w16du:dateUtc="2025-01-03T09:04:00Z"/>
                <w:rFonts w:ascii="Times New Roman" w:eastAsia="標楷體" w:hAnsi="Times New Roman" w:cs="Times New Roman"/>
              </w:rPr>
              <w:pPrChange w:id="369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08EFFD" w14:textId="6EC2D931" w:rsidR="00D93FCC" w:rsidDel="003C19C7" w:rsidRDefault="00D93FCC">
            <w:pPr>
              <w:rPr>
                <w:del w:id="36906" w:author="瑋婷 徐" w:date="2025-01-03T17:04:00Z" w16du:dateUtc="2025-01-03T09:04:00Z"/>
                <w:rFonts w:ascii="Times New Roman" w:eastAsia="標楷體" w:hAnsi="Times New Roman" w:cs="Times New Roman"/>
              </w:rPr>
              <w:pPrChange w:id="3690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8EBB026" w14:textId="44132AC1" w:rsidR="00D93FCC" w:rsidDel="003C19C7" w:rsidRDefault="00D93FCC">
            <w:pPr>
              <w:rPr>
                <w:del w:id="36908" w:author="瑋婷 徐" w:date="2025-01-03T17:04:00Z" w16du:dateUtc="2025-01-03T09:04:00Z"/>
                <w:rFonts w:ascii="Times New Roman" w:eastAsia="標楷體" w:hAnsi="Times New Roman" w:cs="Times New Roman"/>
              </w:rPr>
              <w:pPrChange w:id="3690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4D18995" w14:textId="2E5C14FE" w:rsidR="00D93FCC" w:rsidDel="003C19C7" w:rsidRDefault="00D93FCC">
            <w:pPr>
              <w:rPr>
                <w:del w:id="36910" w:author="瑋婷 徐" w:date="2025-01-03T17:04:00Z" w16du:dateUtc="2025-01-03T09:04:00Z"/>
                <w:rFonts w:ascii="Times New Roman" w:eastAsia="標楷體" w:hAnsi="Times New Roman" w:cs="Times New Roman"/>
              </w:rPr>
              <w:pPrChange w:id="3691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597E28F" w14:textId="54DDE86D" w:rsidR="00D93FCC" w:rsidDel="003C19C7" w:rsidRDefault="002435EC">
            <w:pPr>
              <w:rPr>
                <w:del w:id="36912" w:author="瑋婷 徐" w:date="2025-01-03T17:04:00Z" w16du:dateUtc="2025-01-03T09:04:00Z"/>
                <w:rFonts w:ascii="Times New Roman" w:eastAsia="標楷體" w:hAnsi="Times New Roman" w:cs="Times New Roman"/>
              </w:rPr>
              <w:pPrChange w:id="36913" w:author="瑋婷 徐" w:date="2025-01-03T17:04:00Z" w16du:dateUtc="2025-01-03T09:04:00Z">
                <w:pPr>
                  <w:spacing w:line="276" w:lineRule="auto"/>
                  <w:jc w:val="center"/>
                </w:pPr>
              </w:pPrChange>
            </w:pPr>
            <w:del w:id="369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EDB6217" w14:textId="602A86A5" w:rsidR="00D93FCC" w:rsidDel="003C19C7" w:rsidRDefault="00D93FCC">
            <w:pPr>
              <w:rPr>
                <w:del w:id="36915" w:author="瑋婷 徐" w:date="2025-01-03T17:04:00Z" w16du:dateUtc="2025-01-03T09:04:00Z"/>
                <w:rFonts w:ascii="Times New Roman" w:eastAsia="標楷體" w:hAnsi="Times New Roman" w:cs="Times New Roman"/>
              </w:rPr>
              <w:pPrChange w:id="3691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14ED38A" w14:textId="5A7C5B1B" w:rsidR="00D93FCC" w:rsidDel="003C19C7" w:rsidRDefault="00D93FCC">
            <w:pPr>
              <w:rPr>
                <w:del w:id="36917" w:author="瑋婷 徐" w:date="2025-01-03T17:04:00Z" w16du:dateUtc="2025-01-03T09:04:00Z"/>
                <w:rFonts w:ascii="Times New Roman" w:eastAsia="標楷體" w:hAnsi="Times New Roman" w:cs="Times New Roman"/>
              </w:rPr>
              <w:pPrChange w:id="369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161E0A" w14:textId="6FBFFB9D" w:rsidR="00D93FCC" w:rsidDel="003C19C7" w:rsidRDefault="00D93FCC">
            <w:pPr>
              <w:rPr>
                <w:del w:id="36919" w:author="瑋婷 徐" w:date="2025-01-03T17:04:00Z" w16du:dateUtc="2025-01-03T09:04:00Z"/>
                <w:rFonts w:ascii="Times New Roman" w:eastAsia="標楷體" w:hAnsi="Times New Roman" w:cs="Times New Roman"/>
              </w:rPr>
              <w:pPrChange w:id="369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8B355C" w14:textId="2098A91E" w:rsidR="00D93FCC" w:rsidDel="003C19C7" w:rsidRDefault="002435EC">
            <w:pPr>
              <w:rPr>
                <w:del w:id="36921" w:author="瑋婷 徐" w:date="2025-01-03T17:04:00Z" w16du:dateUtc="2025-01-03T09:04:00Z"/>
                <w:rFonts w:ascii="Times New Roman" w:eastAsia="標楷體" w:hAnsi="Times New Roman" w:cs="Times New Roman"/>
              </w:rPr>
              <w:pPrChange w:id="36922" w:author="瑋婷 徐" w:date="2025-01-03T17:04:00Z" w16du:dateUtc="2025-01-03T09:04:00Z">
                <w:pPr>
                  <w:spacing w:line="276" w:lineRule="auto"/>
                  <w:jc w:val="center"/>
                </w:pPr>
              </w:pPrChange>
            </w:pPr>
            <w:del w:id="3692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2E8AC817" w14:textId="1B9CB593" w:rsidR="00D93FCC" w:rsidDel="003C19C7" w:rsidRDefault="00D93FCC">
            <w:pPr>
              <w:rPr>
                <w:del w:id="36924" w:author="瑋婷 徐" w:date="2025-01-03T17:04:00Z" w16du:dateUtc="2025-01-03T09:04:00Z"/>
                <w:rFonts w:ascii="Times New Roman" w:eastAsia="標楷體" w:hAnsi="Times New Roman" w:cs="Times New Roman"/>
              </w:rPr>
              <w:pPrChange w:id="3692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1D2AE0A4" w14:textId="65EE7B6D" w:rsidR="00D93FCC" w:rsidDel="003C19C7" w:rsidRDefault="00D93FCC">
            <w:pPr>
              <w:rPr>
                <w:del w:id="36926" w:author="瑋婷 徐" w:date="2025-01-03T17:04:00Z" w16du:dateUtc="2025-01-03T09:04:00Z"/>
                <w:rFonts w:ascii="Times New Roman" w:eastAsia="標楷體" w:hAnsi="Times New Roman" w:cs="Times New Roman"/>
              </w:rPr>
              <w:pPrChange w:id="369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0F8B598" w14:textId="0901F931" w:rsidR="00D93FCC" w:rsidDel="003C19C7" w:rsidRDefault="00D93FCC">
            <w:pPr>
              <w:rPr>
                <w:del w:id="36928" w:author="瑋婷 徐" w:date="2025-01-03T17:04:00Z" w16du:dateUtc="2025-01-03T09:04:00Z"/>
                <w:rFonts w:ascii="Times New Roman" w:eastAsia="標楷體" w:hAnsi="Times New Roman" w:cs="Times New Roman"/>
              </w:rPr>
              <w:pPrChange w:id="3692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05B3CAB" w14:textId="2BC17231" w:rsidR="00D93FCC" w:rsidDel="003C19C7" w:rsidRDefault="00D93FCC">
            <w:pPr>
              <w:rPr>
                <w:del w:id="36930" w:author="瑋婷 徐" w:date="2025-01-03T17:04:00Z" w16du:dateUtc="2025-01-03T09:04:00Z"/>
                <w:rFonts w:ascii="Times New Roman" w:eastAsia="標楷體" w:hAnsi="Times New Roman" w:cs="Times New Roman"/>
              </w:rPr>
              <w:pPrChange w:id="36931"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7334BA8" w14:textId="37468DC7" w:rsidR="00D93FCC" w:rsidDel="003C19C7" w:rsidRDefault="00D93FCC">
            <w:pPr>
              <w:rPr>
                <w:del w:id="36932" w:author="瑋婷 徐" w:date="2025-01-03T17:04:00Z" w16du:dateUtc="2025-01-03T09:04:00Z"/>
                <w:rFonts w:ascii="Times New Roman" w:eastAsia="標楷體" w:hAnsi="Times New Roman" w:cs="Times New Roman"/>
              </w:rPr>
              <w:pPrChange w:id="3693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5EA3636" w14:textId="28B9EC2D" w:rsidR="00D93FCC" w:rsidDel="003C19C7" w:rsidRDefault="00D93FCC">
            <w:pPr>
              <w:rPr>
                <w:del w:id="36934" w:author="瑋婷 徐" w:date="2025-01-03T17:04:00Z" w16du:dateUtc="2025-01-03T09:04:00Z"/>
                <w:rFonts w:ascii="Times New Roman" w:eastAsia="標楷體" w:hAnsi="Times New Roman" w:cs="Times New Roman"/>
              </w:rPr>
              <w:pPrChange w:id="36935" w:author="瑋婷 徐" w:date="2025-01-03T17:04:00Z" w16du:dateUtc="2025-01-03T09:04:00Z">
                <w:pPr>
                  <w:spacing w:line="276" w:lineRule="auto"/>
                  <w:jc w:val="center"/>
                </w:pPr>
              </w:pPrChange>
            </w:pPr>
          </w:p>
        </w:tc>
      </w:tr>
      <w:tr w:rsidR="00000000" w:rsidDel="003C19C7" w14:paraId="040CB3BD" w14:textId="72D57696" w:rsidTr="002B07B0">
        <w:trPr>
          <w:cantSplit/>
          <w:jc w:val="center"/>
          <w:del w:id="3693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53F98D1" w14:textId="78A90893" w:rsidR="00D93FCC" w:rsidDel="003C19C7" w:rsidRDefault="002435EC">
            <w:pPr>
              <w:rPr>
                <w:del w:id="36937" w:author="瑋婷 徐" w:date="2025-01-03T17:04:00Z" w16du:dateUtc="2025-01-03T09:04:00Z"/>
                <w:rFonts w:ascii="Times New Roman" w:eastAsia="標楷體" w:hAnsi="Times New Roman" w:cs="Times New Roman"/>
              </w:rPr>
              <w:pPrChange w:id="36938" w:author="瑋婷 徐" w:date="2025-01-03T17:04:00Z" w16du:dateUtc="2025-01-03T09:04:00Z">
                <w:pPr>
                  <w:spacing w:line="276" w:lineRule="auto"/>
                </w:pPr>
              </w:pPrChange>
            </w:pPr>
            <w:del w:id="36939" w:author="瑋婷 徐" w:date="2025-01-03T17:04:00Z" w16du:dateUtc="2025-01-03T09:04:00Z">
              <w:r w:rsidDel="003C19C7">
                <w:rPr>
                  <w:rFonts w:ascii="Times New Roman" w:eastAsia="標楷體" w:hAnsi="Times New Roman" w:cs="Times New Roman"/>
                  <w:color w:val="000000"/>
                </w:rPr>
                <w:delText>小翼鶇</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3D65695" w14:textId="284AAD48" w:rsidR="00D93FCC" w:rsidDel="003C19C7" w:rsidRDefault="002435EC">
            <w:pPr>
              <w:rPr>
                <w:del w:id="36940" w:author="瑋婷 徐" w:date="2025-01-03T17:04:00Z" w16du:dateUtc="2025-01-03T09:04:00Z"/>
                <w:rFonts w:ascii="Times New Roman" w:eastAsia="標楷體" w:hAnsi="Times New Roman" w:cs="Times New Roman"/>
                <w:i/>
              </w:rPr>
              <w:pPrChange w:id="36941" w:author="瑋婷 徐" w:date="2025-01-03T17:04:00Z" w16du:dateUtc="2025-01-03T09:04:00Z">
                <w:pPr>
                  <w:spacing w:line="276" w:lineRule="auto"/>
                </w:pPr>
              </w:pPrChange>
            </w:pPr>
            <w:del w:id="36942" w:author="瑋婷 徐" w:date="2025-01-03T17:04:00Z" w16du:dateUtc="2025-01-03T09:04:00Z">
              <w:r w:rsidDel="003C19C7">
                <w:rPr>
                  <w:rFonts w:ascii="Times New Roman" w:eastAsia="標楷體" w:hAnsi="Times New Roman" w:cs="Times New Roman"/>
                  <w:i/>
                  <w:iCs/>
                  <w:color w:val="000000"/>
                </w:rPr>
                <w:delText>Brachypteryx goodfellowi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0C43EA3" w14:textId="53E67C78" w:rsidR="00D93FCC" w:rsidDel="003C19C7" w:rsidRDefault="00D93FCC">
            <w:pPr>
              <w:rPr>
                <w:del w:id="36943" w:author="瑋婷 徐" w:date="2025-01-03T17:04:00Z" w16du:dateUtc="2025-01-03T09:04:00Z"/>
                <w:rFonts w:ascii="Times New Roman" w:eastAsia="標楷體" w:hAnsi="Times New Roman" w:cs="Times New Roman"/>
              </w:rPr>
              <w:pPrChange w:id="3694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3A3C903" w14:textId="4C41F537" w:rsidR="00D93FCC" w:rsidDel="003C19C7" w:rsidRDefault="00D93FCC">
            <w:pPr>
              <w:rPr>
                <w:del w:id="36945" w:author="瑋婷 徐" w:date="2025-01-03T17:04:00Z" w16du:dateUtc="2025-01-03T09:04:00Z"/>
                <w:rFonts w:ascii="Times New Roman" w:eastAsia="標楷體" w:hAnsi="Times New Roman" w:cs="Times New Roman"/>
              </w:rPr>
              <w:pPrChange w:id="3694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D632ABD" w14:textId="19690EDB" w:rsidR="00D93FCC" w:rsidDel="003C19C7" w:rsidRDefault="00D93FCC">
            <w:pPr>
              <w:rPr>
                <w:del w:id="36947" w:author="瑋婷 徐" w:date="2025-01-03T17:04:00Z" w16du:dateUtc="2025-01-03T09:04:00Z"/>
                <w:rFonts w:ascii="Times New Roman" w:eastAsia="標楷體" w:hAnsi="Times New Roman" w:cs="Times New Roman"/>
              </w:rPr>
              <w:pPrChange w:id="3694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06B8CC5" w14:textId="6E6BB329" w:rsidR="00D93FCC" w:rsidDel="003C19C7" w:rsidRDefault="00D93FCC">
            <w:pPr>
              <w:rPr>
                <w:del w:id="36949" w:author="瑋婷 徐" w:date="2025-01-03T17:04:00Z" w16du:dateUtc="2025-01-03T09:04:00Z"/>
                <w:rFonts w:ascii="Times New Roman" w:eastAsia="標楷體" w:hAnsi="Times New Roman" w:cs="Times New Roman"/>
              </w:rPr>
              <w:pPrChange w:id="3695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90441EC" w14:textId="34C5104D" w:rsidR="00D93FCC" w:rsidDel="003C19C7" w:rsidRDefault="00D93FCC">
            <w:pPr>
              <w:rPr>
                <w:del w:id="36951" w:author="瑋婷 徐" w:date="2025-01-03T17:04:00Z" w16du:dateUtc="2025-01-03T09:04:00Z"/>
                <w:rFonts w:ascii="Times New Roman" w:eastAsia="標楷體" w:hAnsi="Times New Roman" w:cs="Times New Roman"/>
              </w:rPr>
              <w:pPrChange w:id="3695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361EB34" w14:textId="070F1CBD" w:rsidR="00D93FCC" w:rsidDel="003C19C7" w:rsidRDefault="00D93FCC">
            <w:pPr>
              <w:rPr>
                <w:del w:id="36953" w:author="瑋婷 徐" w:date="2025-01-03T17:04:00Z" w16du:dateUtc="2025-01-03T09:04:00Z"/>
                <w:rFonts w:ascii="Times New Roman" w:eastAsia="標楷體" w:hAnsi="Times New Roman" w:cs="Times New Roman"/>
              </w:rPr>
              <w:pPrChange w:id="3695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E88F618" w14:textId="69CE2C11" w:rsidR="00D93FCC" w:rsidDel="003C19C7" w:rsidRDefault="00D93FCC">
            <w:pPr>
              <w:rPr>
                <w:del w:id="36955" w:author="瑋婷 徐" w:date="2025-01-03T17:04:00Z" w16du:dateUtc="2025-01-03T09:04:00Z"/>
                <w:rFonts w:ascii="Times New Roman" w:eastAsia="標楷體" w:hAnsi="Times New Roman" w:cs="Times New Roman"/>
              </w:rPr>
              <w:pPrChange w:id="36956"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7755C624" w14:textId="257D64DD" w:rsidR="00D93FCC" w:rsidDel="003C19C7" w:rsidRDefault="00D93FCC">
            <w:pPr>
              <w:rPr>
                <w:del w:id="36957" w:author="瑋婷 徐" w:date="2025-01-03T17:04:00Z" w16du:dateUtc="2025-01-03T09:04:00Z"/>
                <w:rFonts w:ascii="Times New Roman" w:eastAsia="標楷體" w:hAnsi="Times New Roman" w:cs="Times New Roman"/>
              </w:rPr>
              <w:pPrChange w:id="3695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09F4199" w14:textId="56934036" w:rsidR="00D93FCC" w:rsidDel="003C19C7" w:rsidRDefault="00D93FCC">
            <w:pPr>
              <w:rPr>
                <w:del w:id="36959" w:author="瑋婷 徐" w:date="2025-01-03T17:04:00Z" w16du:dateUtc="2025-01-03T09:04:00Z"/>
                <w:rFonts w:ascii="Times New Roman" w:eastAsia="標楷體" w:hAnsi="Times New Roman" w:cs="Times New Roman"/>
              </w:rPr>
              <w:pPrChange w:id="369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A4616C" w14:textId="6A132DDB" w:rsidR="00D93FCC" w:rsidDel="003C19C7" w:rsidRDefault="00D93FCC">
            <w:pPr>
              <w:rPr>
                <w:del w:id="36961" w:author="瑋婷 徐" w:date="2025-01-03T17:04:00Z" w16du:dateUtc="2025-01-03T09:04:00Z"/>
                <w:rFonts w:ascii="Times New Roman" w:eastAsia="標楷體" w:hAnsi="Times New Roman" w:cs="Times New Roman"/>
              </w:rPr>
              <w:pPrChange w:id="369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3A5A15" w14:textId="7CD32D61" w:rsidR="00D93FCC" w:rsidDel="003C19C7" w:rsidRDefault="00D93FCC">
            <w:pPr>
              <w:rPr>
                <w:del w:id="36963" w:author="瑋婷 徐" w:date="2025-01-03T17:04:00Z" w16du:dateUtc="2025-01-03T09:04:00Z"/>
                <w:rFonts w:ascii="Times New Roman" w:eastAsia="標楷體" w:hAnsi="Times New Roman" w:cs="Times New Roman"/>
              </w:rPr>
              <w:pPrChange w:id="36964"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2A9E960C" w14:textId="4C80E7FC" w:rsidR="00D93FCC" w:rsidDel="003C19C7" w:rsidRDefault="00D93FCC">
            <w:pPr>
              <w:rPr>
                <w:del w:id="36965" w:author="瑋婷 徐" w:date="2025-01-03T17:04:00Z" w16du:dateUtc="2025-01-03T09:04:00Z"/>
                <w:rFonts w:ascii="Times New Roman" w:eastAsia="標楷體" w:hAnsi="Times New Roman" w:cs="Times New Roman"/>
              </w:rPr>
              <w:pPrChange w:id="369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EF099A" w14:textId="15E04061" w:rsidR="00D93FCC" w:rsidDel="003C19C7" w:rsidRDefault="002435EC">
            <w:pPr>
              <w:rPr>
                <w:del w:id="36967" w:author="瑋婷 徐" w:date="2025-01-03T17:04:00Z" w16du:dateUtc="2025-01-03T09:04:00Z"/>
                <w:rFonts w:ascii="Times New Roman" w:eastAsia="標楷體" w:hAnsi="Times New Roman" w:cs="Times New Roman"/>
              </w:rPr>
              <w:pPrChange w:id="36968" w:author="瑋婷 徐" w:date="2025-01-03T17:04:00Z" w16du:dateUtc="2025-01-03T09:04:00Z">
                <w:pPr>
                  <w:spacing w:line="276" w:lineRule="auto"/>
                  <w:jc w:val="center"/>
                </w:pPr>
              </w:pPrChange>
            </w:pPr>
            <w:del w:id="369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D50181D" w14:textId="571288B4" w:rsidR="00D93FCC" w:rsidDel="003C19C7" w:rsidRDefault="00D93FCC">
            <w:pPr>
              <w:rPr>
                <w:del w:id="36970" w:author="瑋婷 徐" w:date="2025-01-03T17:04:00Z" w16du:dateUtc="2025-01-03T09:04:00Z"/>
                <w:rFonts w:ascii="Times New Roman" w:eastAsia="標楷體" w:hAnsi="Times New Roman" w:cs="Times New Roman"/>
              </w:rPr>
              <w:pPrChange w:id="369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B9C8BB" w14:textId="7D133575" w:rsidR="00D93FCC" w:rsidDel="003C19C7" w:rsidRDefault="00D93FCC">
            <w:pPr>
              <w:rPr>
                <w:del w:id="36972" w:author="瑋婷 徐" w:date="2025-01-03T17:04:00Z" w16du:dateUtc="2025-01-03T09:04:00Z"/>
                <w:rFonts w:ascii="Times New Roman" w:eastAsia="標楷體" w:hAnsi="Times New Roman" w:cs="Times New Roman"/>
              </w:rPr>
              <w:pPrChange w:id="369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56909C" w14:textId="697FC3B1" w:rsidR="00D93FCC" w:rsidDel="003C19C7" w:rsidRDefault="002435EC">
            <w:pPr>
              <w:rPr>
                <w:del w:id="36974" w:author="瑋婷 徐" w:date="2025-01-03T17:04:00Z" w16du:dateUtc="2025-01-03T09:04:00Z"/>
                <w:rFonts w:ascii="Times New Roman" w:eastAsia="標楷體" w:hAnsi="Times New Roman" w:cs="Times New Roman"/>
              </w:rPr>
              <w:pPrChange w:id="36975" w:author="瑋婷 徐" w:date="2025-01-03T17:04:00Z" w16du:dateUtc="2025-01-03T09:04:00Z">
                <w:pPr>
                  <w:spacing w:line="276" w:lineRule="auto"/>
                  <w:jc w:val="center"/>
                </w:pPr>
              </w:pPrChange>
            </w:pPr>
            <w:del w:id="369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1F6B957" w14:textId="65833C02" w:rsidR="00D93FCC" w:rsidDel="003C19C7" w:rsidRDefault="00D93FCC">
            <w:pPr>
              <w:rPr>
                <w:del w:id="36977" w:author="瑋婷 徐" w:date="2025-01-03T17:04:00Z" w16du:dateUtc="2025-01-03T09:04:00Z"/>
                <w:rFonts w:ascii="Times New Roman" w:eastAsia="標楷體" w:hAnsi="Times New Roman" w:cs="Times New Roman"/>
              </w:rPr>
              <w:pPrChange w:id="369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131246F" w14:textId="76A20957" w:rsidR="00D93FCC" w:rsidDel="003C19C7" w:rsidRDefault="00D93FCC">
            <w:pPr>
              <w:rPr>
                <w:del w:id="36979" w:author="瑋婷 徐" w:date="2025-01-03T17:04:00Z" w16du:dateUtc="2025-01-03T09:04:00Z"/>
                <w:rFonts w:ascii="Times New Roman" w:eastAsia="標楷體" w:hAnsi="Times New Roman" w:cs="Times New Roman"/>
              </w:rPr>
              <w:pPrChange w:id="369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4F8A77" w14:textId="4DDDCCA2" w:rsidR="00D93FCC" w:rsidDel="003C19C7" w:rsidRDefault="002435EC">
            <w:pPr>
              <w:rPr>
                <w:del w:id="36981" w:author="瑋婷 徐" w:date="2025-01-03T17:04:00Z" w16du:dateUtc="2025-01-03T09:04:00Z"/>
                <w:rFonts w:ascii="Times New Roman" w:eastAsia="標楷體" w:hAnsi="Times New Roman" w:cs="Times New Roman"/>
              </w:rPr>
              <w:pPrChange w:id="36982" w:author="瑋婷 徐" w:date="2025-01-03T17:04:00Z" w16du:dateUtc="2025-01-03T09:04:00Z">
                <w:pPr>
                  <w:spacing w:line="276" w:lineRule="auto"/>
                  <w:jc w:val="center"/>
                </w:pPr>
              </w:pPrChange>
            </w:pPr>
            <w:del w:id="3698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77FF6C3" w14:textId="51003DD0" w:rsidR="00D93FCC" w:rsidDel="003C19C7" w:rsidRDefault="00D93FCC">
            <w:pPr>
              <w:rPr>
                <w:del w:id="36984" w:author="瑋婷 徐" w:date="2025-01-03T17:04:00Z" w16du:dateUtc="2025-01-03T09:04:00Z"/>
                <w:rFonts w:ascii="Times New Roman" w:eastAsia="標楷體" w:hAnsi="Times New Roman" w:cs="Times New Roman"/>
              </w:rPr>
              <w:pPrChange w:id="3698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32A504F" w14:textId="11504209" w:rsidR="00D93FCC" w:rsidDel="003C19C7" w:rsidRDefault="00D93FCC">
            <w:pPr>
              <w:rPr>
                <w:del w:id="36986" w:author="瑋婷 徐" w:date="2025-01-03T17:04:00Z" w16du:dateUtc="2025-01-03T09:04:00Z"/>
                <w:rFonts w:ascii="Times New Roman" w:eastAsia="標楷體" w:hAnsi="Times New Roman" w:cs="Times New Roman"/>
              </w:rPr>
              <w:pPrChange w:id="369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57CCC1" w14:textId="1DF4661A" w:rsidR="00D93FCC" w:rsidDel="003C19C7" w:rsidRDefault="002435EC">
            <w:pPr>
              <w:rPr>
                <w:del w:id="36988" w:author="瑋婷 徐" w:date="2025-01-03T17:04:00Z" w16du:dateUtc="2025-01-03T09:04:00Z"/>
                <w:rFonts w:ascii="Times New Roman" w:eastAsia="標楷體" w:hAnsi="Times New Roman" w:cs="Times New Roman"/>
              </w:rPr>
              <w:pPrChange w:id="36989" w:author="瑋婷 徐" w:date="2025-01-03T17:04:00Z" w16du:dateUtc="2025-01-03T09:04:00Z">
                <w:pPr>
                  <w:spacing w:line="276" w:lineRule="auto"/>
                  <w:jc w:val="center"/>
                </w:pPr>
              </w:pPrChange>
            </w:pPr>
            <w:del w:id="3699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5856CAB9" w14:textId="43FDB0BD" w:rsidR="00D93FCC" w:rsidDel="003C19C7" w:rsidRDefault="00D93FCC">
            <w:pPr>
              <w:rPr>
                <w:del w:id="36991" w:author="瑋婷 徐" w:date="2025-01-03T17:04:00Z" w16du:dateUtc="2025-01-03T09:04:00Z"/>
                <w:rFonts w:ascii="Times New Roman" w:eastAsia="標楷體" w:hAnsi="Times New Roman" w:cs="Times New Roman"/>
              </w:rPr>
              <w:pPrChange w:id="3699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4AC0768" w14:textId="76720C76" w:rsidR="00D93FCC" w:rsidDel="003C19C7" w:rsidRDefault="00D93FCC">
            <w:pPr>
              <w:rPr>
                <w:del w:id="36993" w:author="瑋婷 徐" w:date="2025-01-03T17:04:00Z" w16du:dateUtc="2025-01-03T09:04:00Z"/>
                <w:rFonts w:ascii="Times New Roman" w:eastAsia="標楷體" w:hAnsi="Times New Roman" w:cs="Times New Roman"/>
              </w:rPr>
              <w:pPrChange w:id="3699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6A4DF59" w14:textId="105507DA" w:rsidR="00D93FCC" w:rsidDel="003C19C7" w:rsidRDefault="00D93FCC">
            <w:pPr>
              <w:rPr>
                <w:del w:id="36995" w:author="瑋婷 徐" w:date="2025-01-03T17:04:00Z" w16du:dateUtc="2025-01-03T09:04:00Z"/>
                <w:rFonts w:ascii="Times New Roman" w:eastAsia="標楷體" w:hAnsi="Times New Roman" w:cs="Times New Roman"/>
              </w:rPr>
              <w:pPrChange w:id="369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192683" w14:textId="291AE8C6" w:rsidR="00D93FCC" w:rsidDel="003C19C7" w:rsidRDefault="00D93FCC">
            <w:pPr>
              <w:rPr>
                <w:del w:id="36997" w:author="瑋婷 徐" w:date="2025-01-03T17:04:00Z" w16du:dateUtc="2025-01-03T09:04:00Z"/>
                <w:rFonts w:ascii="Times New Roman" w:eastAsia="標楷體" w:hAnsi="Times New Roman" w:cs="Times New Roman"/>
              </w:rPr>
              <w:pPrChange w:id="3699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5E72683" w14:textId="0860BEB6" w:rsidR="00D93FCC" w:rsidDel="003C19C7" w:rsidRDefault="00D93FCC">
            <w:pPr>
              <w:rPr>
                <w:del w:id="36999" w:author="瑋婷 徐" w:date="2025-01-03T17:04:00Z" w16du:dateUtc="2025-01-03T09:04:00Z"/>
                <w:rFonts w:ascii="Times New Roman" w:eastAsia="標楷體" w:hAnsi="Times New Roman" w:cs="Times New Roman"/>
              </w:rPr>
              <w:pPrChange w:id="370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BD4EE6" w14:textId="02810A3D" w:rsidR="00D93FCC" w:rsidDel="003C19C7" w:rsidRDefault="00D93FCC">
            <w:pPr>
              <w:rPr>
                <w:del w:id="37001" w:author="瑋婷 徐" w:date="2025-01-03T17:04:00Z" w16du:dateUtc="2025-01-03T09:04:00Z"/>
                <w:rFonts w:ascii="Times New Roman" w:eastAsia="標楷體" w:hAnsi="Times New Roman" w:cs="Times New Roman"/>
              </w:rPr>
              <w:pPrChange w:id="370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C88A932" w14:textId="2B726987" w:rsidR="00D93FCC" w:rsidDel="003C19C7" w:rsidRDefault="00D93FCC">
            <w:pPr>
              <w:rPr>
                <w:del w:id="37003" w:author="瑋婷 徐" w:date="2025-01-03T17:04:00Z" w16du:dateUtc="2025-01-03T09:04:00Z"/>
                <w:rFonts w:ascii="Times New Roman" w:eastAsia="標楷體" w:hAnsi="Times New Roman" w:cs="Times New Roman"/>
              </w:rPr>
              <w:pPrChange w:id="3700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1CF9C43" w14:textId="5F472FB1" w:rsidR="00D93FCC" w:rsidDel="003C19C7" w:rsidRDefault="00D93FCC">
            <w:pPr>
              <w:rPr>
                <w:del w:id="37005" w:author="瑋婷 徐" w:date="2025-01-03T17:04:00Z" w16du:dateUtc="2025-01-03T09:04:00Z"/>
                <w:rFonts w:ascii="Times New Roman" w:eastAsia="標楷體" w:hAnsi="Times New Roman" w:cs="Times New Roman"/>
              </w:rPr>
              <w:pPrChange w:id="3700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64AA798C" w14:textId="48FD8D5D" w:rsidR="00D93FCC" w:rsidDel="003C19C7" w:rsidRDefault="00D93FCC">
            <w:pPr>
              <w:rPr>
                <w:del w:id="37007" w:author="瑋婷 徐" w:date="2025-01-03T17:04:00Z" w16du:dateUtc="2025-01-03T09:04:00Z"/>
                <w:rFonts w:ascii="Times New Roman" w:eastAsia="標楷體" w:hAnsi="Times New Roman" w:cs="Times New Roman"/>
              </w:rPr>
              <w:pPrChange w:id="3700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B05ED70" w14:textId="4225107C" w:rsidR="00D93FCC" w:rsidDel="003C19C7" w:rsidRDefault="00D93FCC">
            <w:pPr>
              <w:rPr>
                <w:del w:id="37009" w:author="瑋婷 徐" w:date="2025-01-03T17:04:00Z" w16du:dateUtc="2025-01-03T09:04:00Z"/>
                <w:rFonts w:ascii="Times New Roman" w:eastAsia="標楷體" w:hAnsi="Times New Roman" w:cs="Times New Roman"/>
              </w:rPr>
              <w:pPrChange w:id="3701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D72CC03" w14:textId="22F64DE0" w:rsidR="00D93FCC" w:rsidDel="003C19C7" w:rsidRDefault="00D93FCC">
            <w:pPr>
              <w:rPr>
                <w:del w:id="37011" w:author="瑋婷 徐" w:date="2025-01-03T17:04:00Z" w16du:dateUtc="2025-01-03T09:04:00Z"/>
                <w:rFonts w:ascii="Times New Roman" w:eastAsia="標楷體" w:hAnsi="Times New Roman" w:cs="Times New Roman"/>
              </w:rPr>
              <w:pPrChange w:id="37012"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28095F57" w14:textId="5E164245" w:rsidR="00D93FCC" w:rsidDel="003C19C7" w:rsidRDefault="00D93FCC">
            <w:pPr>
              <w:rPr>
                <w:del w:id="37013" w:author="瑋婷 徐" w:date="2025-01-03T17:04:00Z" w16du:dateUtc="2025-01-03T09:04:00Z"/>
                <w:rFonts w:ascii="Times New Roman" w:eastAsia="標楷體" w:hAnsi="Times New Roman" w:cs="Times New Roman"/>
              </w:rPr>
              <w:pPrChange w:id="3701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A9B54B1" w14:textId="16F93E3D" w:rsidR="00D93FCC" w:rsidDel="003C19C7" w:rsidRDefault="00D93FCC">
            <w:pPr>
              <w:rPr>
                <w:del w:id="37015" w:author="瑋婷 徐" w:date="2025-01-03T17:04:00Z" w16du:dateUtc="2025-01-03T09:04:00Z"/>
                <w:rFonts w:ascii="Times New Roman" w:eastAsia="標楷體" w:hAnsi="Times New Roman" w:cs="Times New Roman"/>
              </w:rPr>
              <w:pPrChange w:id="37016" w:author="瑋婷 徐" w:date="2025-01-03T17:04:00Z" w16du:dateUtc="2025-01-03T09:04:00Z">
                <w:pPr>
                  <w:spacing w:line="276" w:lineRule="auto"/>
                  <w:jc w:val="center"/>
                </w:pPr>
              </w:pPrChange>
            </w:pPr>
          </w:p>
        </w:tc>
      </w:tr>
      <w:tr w:rsidR="00000000" w:rsidDel="003C19C7" w14:paraId="4C6FB212" w14:textId="6A5D2C14" w:rsidTr="002B07B0">
        <w:trPr>
          <w:cantSplit/>
          <w:jc w:val="center"/>
          <w:del w:id="3701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6581E4B" w14:textId="1490FC8A" w:rsidR="00D93FCC" w:rsidDel="003C19C7" w:rsidRDefault="002435EC">
            <w:pPr>
              <w:rPr>
                <w:del w:id="37018" w:author="瑋婷 徐" w:date="2025-01-03T17:04:00Z" w16du:dateUtc="2025-01-03T09:04:00Z"/>
                <w:rFonts w:ascii="Times New Roman" w:eastAsia="標楷體" w:hAnsi="Times New Roman" w:cs="Times New Roman"/>
              </w:rPr>
              <w:pPrChange w:id="37019" w:author="瑋婷 徐" w:date="2025-01-03T17:04:00Z" w16du:dateUtc="2025-01-03T09:04:00Z">
                <w:pPr>
                  <w:spacing w:line="276" w:lineRule="auto"/>
                </w:pPr>
              </w:pPrChange>
            </w:pPr>
            <w:del w:id="37020" w:author="瑋婷 徐" w:date="2025-01-03T17:04:00Z" w16du:dateUtc="2025-01-03T09:04:00Z">
              <w:r w:rsidDel="003C19C7">
                <w:rPr>
                  <w:rFonts w:ascii="Times New Roman" w:eastAsia="標楷體" w:hAnsi="Times New Roman" w:cs="Times New Roman"/>
                  <w:color w:val="000000"/>
                </w:rPr>
                <w:delText>臺灣紫嘯鶇</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2D8F0BC6" w14:textId="209773CF" w:rsidR="00D93FCC" w:rsidDel="003C19C7" w:rsidRDefault="002435EC">
            <w:pPr>
              <w:rPr>
                <w:del w:id="37021" w:author="瑋婷 徐" w:date="2025-01-03T17:04:00Z" w16du:dateUtc="2025-01-03T09:04:00Z"/>
                <w:rFonts w:ascii="Times New Roman" w:eastAsia="標楷體" w:hAnsi="Times New Roman" w:cs="Times New Roman"/>
                <w:i/>
              </w:rPr>
              <w:pPrChange w:id="37022" w:author="瑋婷 徐" w:date="2025-01-03T17:04:00Z" w16du:dateUtc="2025-01-03T09:04:00Z">
                <w:pPr>
                  <w:spacing w:line="276" w:lineRule="auto"/>
                </w:pPr>
              </w:pPrChange>
            </w:pPr>
            <w:del w:id="37023" w:author="瑋婷 徐" w:date="2025-01-03T17:04:00Z" w16du:dateUtc="2025-01-03T09:04:00Z">
              <w:r w:rsidDel="003C19C7">
                <w:rPr>
                  <w:rFonts w:ascii="Times New Roman" w:eastAsia="標楷體" w:hAnsi="Times New Roman" w:cs="Times New Roman"/>
                  <w:i/>
                  <w:iCs/>
                  <w:color w:val="000000"/>
                </w:rPr>
                <w:delText>Myophonus insularis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63C36D64" w14:textId="2DACC48D" w:rsidR="00D93FCC" w:rsidDel="003C19C7" w:rsidRDefault="002435EC">
            <w:pPr>
              <w:rPr>
                <w:del w:id="37024" w:author="瑋婷 徐" w:date="2025-01-03T17:04:00Z" w16du:dateUtc="2025-01-03T09:04:00Z"/>
                <w:rFonts w:ascii="Times New Roman" w:eastAsia="標楷體" w:hAnsi="Times New Roman" w:cs="Times New Roman"/>
              </w:rPr>
              <w:pPrChange w:id="37025" w:author="瑋婷 徐" w:date="2025-01-03T17:04:00Z" w16du:dateUtc="2025-01-03T09:04:00Z">
                <w:pPr>
                  <w:spacing w:line="276" w:lineRule="auto"/>
                  <w:jc w:val="center"/>
                </w:pPr>
              </w:pPrChange>
            </w:pPr>
            <w:del w:id="37026"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B487396" w14:textId="57FD2C5D" w:rsidR="00D93FCC" w:rsidDel="003C19C7" w:rsidRDefault="00D93FCC">
            <w:pPr>
              <w:rPr>
                <w:del w:id="37027" w:author="瑋婷 徐" w:date="2025-01-03T17:04:00Z" w16du:dateUtc="2025-01-03T09:04:00Z"/>
                <w:rFonts w:ascii="Times New Roman" w:eastAsia="標楷體" w:hAnsi="Times New Roman" w:cs="Times New Roman"/>
              </w:rPr>
              <w:pPrChange w:id="3702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05872EAB" w14:textId="42666C5F" w:rsidR="00D93FCC" w:rsidDel="003C19C7" w:rsidRDefault="002435EC">
            <w:pPr>
              <w:rPr>
                <w:del w:id="37029" w:author="瑋婷 徐" w:date="2025-01-03T17:04:00Z" w16du:dateUtc="2025-01-03T09:04:00Z"/>
                <w:rFonts w:ascii="Times New Roman" w:eastAsia="標楷體" w:hAnsi="Times New Roman" w:cs="Times New Roman"/>
              </w:rPr>
              <w:pPrChange w:id="37030" w:author="瑋婷 徐" w:date="2025-01-03T17:04:00Z" w16du:dateUtc="2025-01-03T09:04:00Z">
                <w:pPr>
                  <w:spacing w:line="276" w:lineRule="auto"/>
                  <w:jc w:val="center"/>
                </w:pPr>
              </w:pPrChange>
            </w:pPr>
            <w:del w:id="37031"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FFFFFF"/>
            <w:vAlign w:val="center"/>
          </w:tcPr>
          <w:p w14:paraId="2E15FC30" w14:textId="6E585F9C" w:rsidR="00D93FCC" w:rsidDel="003C19C7" w:rsidRDefault="00D93FCC">
            <w:pPr>
              <w:rPr>
                <w:del w:id="37032" w:author="瑋婷 徐" w:date="2025-01-03T17:04:00Z" w16du:dateUtc="2025-01-03T09:04:00Z"/>
                <w:rFonts w:ascii="Times New Roman" w:eastAsia="標楷體" w:hAnsi="Times New Roman" w:cs="Times New Roman"/>
              </w:rPr>
              <w:pPrChange w:id="37033"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1C787B68" w14:textId="4F58E17A" w:rsidR="00D93FCC" w:rsidDel="003C19C7" w:rsidRDefault="00D93FCC">
            <w:pPr>
              <w:rPr>
                <w:del w:id="37034" w:author="瑋婷 徐" w:date="2025-01-03T17:04:00Z" w16du:dateUtc="2025-01-03T09:04:00Z"/>
                <w:rFonts w:ascii="Times New Roman" w:eastAsia="標楷體" w:hAnsi="Times New Roman" w:cs="Times New Roman"/>
              </w:rPr>
              <w:pPrChange w:id="3703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5230093" w14:textId="1FCEDE43" w:rsidR="00D93FCC" w:rsidDel="003C19C7" w:rsidRDefault="00D93FCC">
            <w:pPr>
              <w:rPr>
                <w:del w:id="37036" w:author="瑋婷 徐" w:date="2025-01-03T17:04:00Z" w16du:dateUtc="2025-01-03T09:04:00Z"/>
                <w:rFonts w:ascii="Times New Roman" w:eastAsia="標楷體" w:hAnsi="Times New Roman" w:cs="Times New Roman"/>
              </w:rPr>
              <w:pPrChange w:id="3703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AD9DF4B" w14:textId="5E317B1E" w:rsidR="00D93FCC" w:rsidDel="003C19C7" w:rsidRDefault="00D93FCC">
            <w:pPr>
              <w:rPr>
                <w:del w:id="37038" w:author="瑋婷 徐" w:date="2025-01-03T17:04:00Z" w16du:dateUtc="2025-01-03T09:04:00Z"/>
                <w:rFonts w:ascii="Times New Roman" w:eastAsia="標楷體" w:hAnsi="Times New Roman" w:cs="Times New Roman"/>
              </w:rPr>
              <w:pPrChange w:id="37039"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3581C8F" w14:textId="2B4D1261" w:rsidR="00D93FCC" w:rsidDel="003C19C7" w:rsidRDefault="00D93FCC">
            <w:pPr>
              <w:rPr>
                <w:del w:id="37040" w:author="瑋婷 徐" w:date="2025-01-03T17:04:00Z" w16du:dateUtc="2025-01-03T09:04:00Z"/>
                <w:rFonts w:ascii="Times New Roman" w:eastAsia="標楷體" w:hAnsi="Times New Roman" w:cs="Times New Roman"/>
              </w:rPr>
              <w:pPrChange w:id="3704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64C6B65" w14:textId="5617E5BE" w:rsidR="00D93FCC" w:rsidDel="003C19C7" w:rsidRDefault="002435EC">
            <w:pPr>
              <w:rPr>
                <w:del w:id="37042" w:author="瑋婷 徐" w:date="2025-01-03T17:04:00Z" w16du:dateUtc="2025-01-03T09:04:00Z"/>
                <w:rFonts w:ascii="Times New Roman" w:eastAsia="標楷體" w:hAnsi="Times New Roman" w:cs="Times New Roman"/>
              </w:rPr>
              <w:pPrChange w:id="37043" w:author="瑋婷 徐" w:date="2025-01-03T17:04:00Z" w16du:dateUtc="2025-01-03T09:04:00Z">
                <w:pPr>
                  <w:spacing w:line="276" w:lineRule="auto"/>
                  <w:jc w:val="center"/>
                </w:pPr>
              </w:pPrChange>
            </w:pPr>
            <w:del w:id="370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CC0EC89" w14:textId="6DD58715" w:rsidR="00D93FCC" w:rsidDel="003C19C7" w:rsidRDefault="00D93FCC">
            <w:pPr>
              <w:rPr>
                <w:del w:id="37045" w:author="瑋婷 徐" w:date="2025-01-03T17:04:00Z" w16du:dateUtc="2025-01-03T09:04:00Z"/>
                <w:rFonts w:ascii="Times New Roman" w:eastAsia="標楷體" w:hAnsi="Times New Roman" w:cs="Times New Roman"/>
              </w:rPr>
              <w:pPrChange w:id="370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03F44DF" w14:textId="6D8A07C4" w:rsidR="00D93FCC" w:rsidDel="003C19C7" w:rsidRDefault="002435EC">
            <w:pPr>
              <w:rPr>
                <w:del w:id="37047" w:author="瑋婷 徐" w:date="2025-01-03T17:04:00Z" w16du:dateUtc="2025-01-03T09:04:00Z"/>
                <w:rFonts w:ascii="Times New Roman" w:eastAsia="標楷體" w:hAnsi="Times New Roman" w:cs="Times New Roman"/>
              </w:rPr>
              <w:pPrChange w:id="37048" w:author="瑋婷 徐" w:date="2025-01-03T17:04:00Z" w16du:dateUtc="2025-01-03T09:04:00Z">
                <w:pPr>
                  <w:spacing w:line="276" w:lineRule="auto"/>
                  <w:jc w:val="center"/>
                </w:pPr>
              </w:pPrChange>
            </w:pPr>
            <w:del w:id="37049"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5641F7A7" w14:textId="611D77E1" w:rsidR="00D93FCC" w:rsidDel="003C19C7" w:rsidRDefault="002435EC">
            <w:pPr>
              <w:rPr>
                <w:del w:id="37050" w:author="瑋婷 徐" w:date="2025-01-03T17:04:00Z" w16du:dateUtc="2025-01-03T09:04:00Z"/>
                <w:rFonts w:ascii="Times New Roman" w:eastAsia="標楷體" w:hAnsi="Times New Roman" w:cs="Times New Roman"/>
              </w:rPr>
              <w:pPrChange w:id="37051" w:author="瑋婷 徐" w:date="2025-01-03T17:04:00Z" w16du:dateUtc="2025-01-03T09:04:00Z">
                <w:pPr>
                  <w:spacing w:line="276" w:lineRule="auto"/>
                  <w:jc w:val="center"/>
                </w:pPr>
              </w:pPrChange>
            </w:pPr>
            <w:del w:id="3705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BC696F0" w14:textId="428CE1C8" w:rsidR="00D93FCC" w:rsidDel="003C19C7" w:rsidRDefault="00D93FCC">
            <w:pPr>
              <w:rPr>
                <w:del w:id="37053" w:author="瑋婷 徐" w:date="2025-01-03T17:04:00Z" w16du:dateUtc="2025-01-03T09:04:00Z"/>
                <w:rFonts w:ascii="Times New Roman" w:eastAsia="標楷體" w:hAnsi="Times New Roman" w:cs="Times New Roman"/>
              </w:rPr>
              <w:pPrChange w:id="370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9943C9" w14:textId="31BE96D7" w:rsidR="00D93FCC" w:rsidDel="003C19C7" w:rsidRDefault="00D93FCC">
            <w:pPr>
              <w:rPr>
                <w:del w:id="37055" w:author="瑋婷 徐" w:date="2025-01-03T17:04:00Z" w16du:dateUtc="2025-01-03T09:04:00Z"/>
                <w:rFonts w:ascii="Times New Roman" w:eastAsia="標楷體" w:hAnsi="Times New Roman" w:cs="Times New Roman"/>
              </w:rPr>
              <w:pPrChange w:id="370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CA649D" w14:textId="77AD8022" w:rsidR="00D93FCC" w:rsidDel="003C19C7" w:rsidRDefault="00D93FCC">
            <w:pPr>
              <w:rPr>
                <w:del w:id="37057" w:author="瑋婷 徐" w:date="2025-01-03T17:04:00Z" w16du:dateUtc="2025-01-03T09:04:00Z"/>
                <w:rFonts w:ascii="Times New Roman" w:eastAsia="標楷體" w:hAnsi="Times New Roman" w:cs="Times New Roman"/>
              </w:rPr>
              <w:pPrChange w:id="370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82B8C6" w14:textId="561983DF" w:rsidR="00D93FCC" w:rsidDel="003C19C7" w:rsidRDefault="00D93FCC">
            <w:pPr>
              <w:rPr>
                <w:del w:id="37059" w:author="瑋婷 徐" w:date="2025-01-03T17:04:00Z" w16du:dateUtc="2025-01-03T09:04:00Z"/>
                <w:rFonts w:ascii="Times New Roman" w:eastAsia="標楷體" w:hAnsi="Times New Roman" w:cs="Times New Roman"/>
              </w:rPr>
              <w:pPrChange w:id="370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F74053" w14:textId="2BE4F507" w:rsidR="00D93FCC" w:rsidDel="003C19C7" w:rsidRDefault="00D93FCC">
            <w:pPr>
              <w:rPr>
                <w:del w:id="37061" w:author="瑋婷 徐" w:date="2025-01-03T17:04:00Z" w16du:dateUtc="2025-01-03T09:04:00Z"/>
                <w:rFonts w:ascii="Times New Roman" w:eastAsia="標楷體" w:hAnsi="Times New Roman" w:cs="Times New Roman"/>
              </w:rPr>
              <w:pPrChange w:id="370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6B7311" w14:textId="0998E06B" w:rsidR="00D93FCC" w:rsidDel="003C19C7" w:rsidRDefault="00D93FCC">
            <w:pPr>
              <w:rPr>
                <w:del w:id="37063" w:author="瑋婷 徐" w:date="2025-01-03T17:04:00Z" w16du:dateUtc="2025-01-03T09:04:00Z"/>
                <w:rFonts w:ascii="Times New Roman" w:eastAsia="標楷體" w:hAnsi="Times New Roman" w:cs="Times New Roman"/>
              </w:rPr>
              <w:pPrChange w:id="370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2A0E84" w14:textId="48E6184D" w:rsidR="00D93FCC" w:rsidDel="003C19C7" w:rsidRDefault="00D93FCC">
            <w:pPr>
              <w:rPr>
                <w:del w:id="37065" w:author="瑋婷 徐" w:date="2025-01-03T17:04:00Z" w16du:dateUtc="2025-01-03T09:04:00Z"/>
                <w:rFonts w:ascii="Times New Roman" w:eastAsia="標楷體" w:hAnsi="Times New Roman" w:cs="Times New Roman"/>
              </w:rPr>
              <w:pPrChange w:id="370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7BD8C3" w14:textId="3E3F1AFD" w:rsidR="00D93FCC" w:rsidDel="003C19C7" w:rsidRDefault="00D93FCC">
            <w:pPr>
              <w:rPr>
                <w:del w:id="37067" w:author="瑋婷 徐" w:date="2025-01-03T17:04:00Z" w16du:dateUtc="2025-01-03T09:04:00Z"/>
                <w:rFonts w:ascii="Times New Roman" w:eastAsia="標楷體" w:hAnsi="Times New Roman" w:cs="Times New Roman"/>
              </w:rPr>
              <w:pPrChange w:id="3706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9379685" w14:textId="15FB2DA9" w:rsidR="00D93FCC" w:rsidDel="003C19C7" w:rsidRDefault="00D93FCC">
            <w:pPr>
              <w:rPr>
                <w:del w:id="37069" w:author="瑋婷 徐" w:date="2025-01-03T17:04:00Z" w16du:dateUtc="2025-01-03T09:04:00Z"/>
                <w:rFonts w:ascii="Times New Roman" w:eastAsia="標楷體" w:hAnsi="Times New Roman" w:cs="Times New Roman"/>
              </w:rPr>
              <w:pPrChange w:id="370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963274" w14:textId="60136663" w:rsidR="00D93FCC" w:rsidDel="003C19C7" w:rsidRDefault="00D93FCC">
            <w:pPr>
              <w:rPr>
                <w:del w:id="37071" w:author="瑋婷 徐" w:date="2025-01-03T17:04:00Z" w16du:dateUtc="2025-01-03T09:04:00Z"/>
                <w:rFonts w:ascii="Times New Roman" w:eastAsia="標楷體" w:hAnsi="Times New Roman" w:cs="Times New Roman"/>
              </w:rPr>
              <w:pPrChange w:id="3707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11A4038" w14:textId="634BD46E" w:rsidR="00D93FCC" w:rsidDel="003C19C7" w:rsidRDefault="00D93FCC">
            <w:pPr>
              <w:rPr>
                <w:del w:id="37073" w:author="瑋婷 徐" w:date="2025-01-03T17:04:00Z" w16du:dateUtc="2025-01-03T09:04:00Z"/>
                <w:rFonts w:ascii="Times New Roman" w:eastAsia="標楷體" w:hAnsi="Times New Roman" w:cs="Times New Roman"/>
              </w:rPr>
              <w:pPrChange w:id="3707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71E6109" w14:textId="71309498" w:rsidR="00D93FCC" w:rsidDel="003C19C7" w:rsidRDefault="002435EC">
            <w:pPr>
              <w:rPr>
                <w:del w:id="37075" w:author="瑋婷 徐" w:date="2025-01-03T17:04:00Z" w16du:dateUtc="2025-01-03T09:04:00Z"/>
                <w:rFonts w:ascii="Times New Roman" w:eastAsia="標楷體" w:hAnsi="Times New Roman" w:cs="Times New Roman"/>
              </w:rPr>
              <w:pPrChange w:id="37076" w:author="瑋婷 徐" w:date="2025-01-03T17:04:00Z" w16du:dateUtc="2025-01-03T09:04:00Z">
                <w:pPr>
                  <w:spacing w:line="276" w:lineRule="auto"/>
                  <w:jc w:val="center"/>
                </w:pPr>
              </w:pPrChange>
            </w:pPr>
            <w:del w:id="37077"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237D750E" w14:textId="6D091742" w:rsidR="00D93FCC" w:rsidDel="003C19C7" w:rsidRDefault="002435EC">
            <w:pPr>
              <w:rPr>
                <w:del w:id="37078" w:author="瑋婷 徐" w:date="2025-01-03T17:04:00Z" w16du:dateUtc="2025-01-03T09:04:00Z"/>
                <w:rFonts w:ascii="Times New Roman" w:eastAsia="標楷體" w:hAnsi="Times New Roman" w:cs="Times New Roman"/>
              </w:rPr>
              <w:pPrChange w:id="37079" w:author="瑋婷 徐" w:date="2025-01-03T17:04:00Z" w16du:dateUtc="2025-01-03T09:04:00Z">
                <w:pPr>
                  <w:spacing w:line="276" w:lineRule="auto"/>
                  <w:jc w:val="center"/>
                </w:pPr>
              </w:pPrChange>
            </w:pPr>
            <w:del w:id="3708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F006B4F" w14:textId="50863A0C" w:rsidR="00D93FCC" w:rsidDel="003C19C7" w:rsidRDefault="002435EC">
            <w:pPr>
              <w:rPr>
                <w:del w:id="37081" w:author="瑋婷 徐" w:date="2025-01-03T17:04:00Z" w16du:dateUtc="2025-01-03T09:04:00Z"/>
                <w:rFonts w:ascii="Times New Roman" w:eastAsia="標楷體" w:hAnsi="Times New Roman" w:cs="Times New Roman"/>
              </w:rPr>
              <w:pPrChange w:id="37082" w:author="瑋婷 徐" w:date="2025-01-03T17:04:00Z" w16du:dateUtc="2025-01-03T09:04:00Z">
                <w:pPr>
                  <w:spacing w:line="276" w:lineRule="auto"/>
                  <w:jc w:val="center"/>
                </w:pPr>
              </w:pPrChange>
            </w:pPr>
            <w:del w:id="3708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6E218BA4" w14:textId="486DC16A" w:rsidR="00D93FCC" w:rsidDel="003C19C7" w:rsidRDefault="00D93FCC">
            <w:pPr>
              <w:rPr>
                <w:del w:id="37084" w:author="瑋婷 徐" w:date="2025-01-03T17:04:00Z" w16du:dateUtc="2025-01-03T09:04:00Z"/>
                <w:rFonts w:ascii="Times New Roman" w:eastAsia="標楷體" w:hAnsi="Times New Roman" w:cs="Times New Roman"/>
              </w:rPr>
              <w:pPrChange w:id="370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7F6F988" w14:textId="35A1DE4B" w:rsidR="00D93FCC" w:rsidDel="003C19C7" w:rsidRDefault="00D93FCC">
            <w:pPr>
              <w:rPr>
                <w:del w:id="37086" w:author="瑋婷 徐" w:date="2025-01-03T17:04:00Z" w16du:dateUtc="2025-01-03T09:04:00Z"/>
                <w:rFonts w:ascii="Times New Roman" w:eastAsia="標楷體" w:hAnsi="Times New Roman" w:cs="Times New Roman"/>
              </w:rPr>
              <w:pPrChange w:id="370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CFA00F" w14:textId="1DD9B479" w:rsidR="00D93FCC" w:rsidDel="003C19C7" w:rsidRDefault="00D93FCC">
            <w:pPr>
              <w:rPr>
                <w:del w:id="37088" w:author="瑋婷 徐" w:date="2025-01-03T17:04:00Z" w16du:dateUtc="2025-01-03T09:04:00Z"/>
                <w:rFonts w:ascii="Times New Roman" w:eastAsia="標楷體" w:hAnsi="Times New Roman" w:cs="Times New Roman"/>
              </w:rPr>
              <w:pPrChange w:id="3708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03C4E7E" w14:textId="43ED3589" w:rsidR="00D93FCC" w:rsidDel="003C19C7" w:rsidRDefault="00D93FCC">
            <w:pPr>
              <w:rPr>
                <w:del w:id="37090" w:author="瑋婷 徐" w:date="2025-01-03T17:04:00Z" w16du:dateUtc="2025-01-03T09:04:00Z"/>
                <w:rFonts w:ascii="Times New Roman" w:eastAsia="標楷體" w:hAnsi="Times New Roman" w:cs="Times New Roman"/>
              </w:rPr>
              <w:pPrChange w:id="3709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49C191B" w14:textId="7E2BAFB8" w:rsidR="00D93FCC" w:rsidDel="003C19C7" w:rsidRDefault="00D93FCC">
            <w:pPr>
              <w:rPr>
                <w:del w:id="37092" w:author="瑋婷 徐" w:date="2025-01-03T17:04:00Z" w16du:dateUtc="2025-01-03T09:04:00Z"/>
                <w:rFonts w:ascii="Times New Roman" w:eastAsia="標楷體" w:hAnsi="Times New Roman" w:cs="Times New Roman"/>
              </w:rPr>
              <w:pPrChange w:id="370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37BF8C6" w14:textId="6D0115B6" w:rsidR="00D93FCC" w:rsidDel="003C19C7" w:rsidRDefault="00D93FCC">
            <w:pPr>
              <w:rPr>
                <w:del w:id="37094" w:author="瑋婷 徐" w:date="2025-01-03T17:04:00Z" w16du:dateUtc="2025-01-03T09:04:00Z"/>
                <w:rFonts w:ascii="Times New Roman" w:eastAsia="標楷體" w:hAnsi="Times New Roman" w:cs="Times New Roman"/>
              </w:rPr>
              <w:pPrChange w:id="3709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603A736" w14:textId="5DAAC84C" w:rsidR="00D93FCC" w:rsidDel="003C19C7" w:rsidRDefault="00D93FCC">
            <w:pPr>
              <w:rPr>
                <w:del w:id="37096" w:author="瑋婷 徐" w:date="2025-01-03T17:04:00Z" w16du:dateUtc="2025-01-03T09:04:00Z"/>
                <w:rFonts w:ascii="Times New Roman" w:eastAsia="標楷體" w:hAnsi="Times New Roman" w:cs="Times New Roman"/>
              </w:rPr>
              <w:pPrChange w:id="37097"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5328FF1" w14:textId="681D5764" w:rsidR="00D93FCC" w:rsidDel="003C19C7" w:rsidRDefault="002435EC">
            <w:pPr>
              <w:rPr>
                <w:del w:id="37098" w:author="瑋婷 徐" w:date="2025-01-03T17:04:00Z" w16du:dateUtc="2025-01-03T09:04:00Z"/>
                <w:rFonts w:ascii="Times New Roman" w:eastAsia="標楷體" w:hAnsi="Times New Roman" w:cs="Times New Roman"/>
              </w:rPr>
              <w:pPrChange w:id="37099" w:author="瑋婷 徐" w:date="2025-01-03T17:04:00Z" w16du:dateUtc="2025-01-03T09:04:00Z">
                <w:pPr>
                  <w:spacing w:line="276" w:lineRule="auto"/>
                  <w:jc w:val="center"/>
                </w:pPr>
              </w:pPrChange>
            </w:pPr>
            <w:del w:id="37100"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right w:val="single" w:sz="4" w:space="0" w:color="000000"/>
            </w:tcBorders>
            <w:shd w:val="clear" w:color="auto" w:fill="D9D9D9"/>
            <w:vAlign w:val="center"/>
          </w:tcPr>
          <w:p w14:paraId="2FC8FBC6" w14:textId="48AE8626" w:rsidR="00D93FCC" w:rsidDel="003C19C7" w:rsidRDefault="00D93FCC">
            <w:pPr>
              <w:rPr>
                <w:del w:id="37101" w:author="瑋婷 徐" w:date="2025-01-03T17:04:00Z" w16du:dateUtc="2025-01-03T09:04:00Z"/>
                <w:rFonts w:ascii="Times New Roman" w:eastAsia="標楷體" w:hAnsi="Times New Roman" w:cs="Times New Roman"/>
              </w:rPr>
              <w:pPrChange w:id="37102" w:author="瑋婷 徐" w:date="2025-01-03T17:04:00Z" w16du:dateUtc="2025-01-03T09:04:00Z">
                <w:pPr>
                  <w:spacing w:line="276" w:lineRule="auto"/>
                  <w:jc w:val="center"/>
                </w:pPr>
              </w:pPrChange>
            </w:pPr>
          </w:p>
        </w:tc>
      </w:tr>
      <w:tr w:rsidR="00000000" w:rsidDel="003C19C7" w14:paraId="226B77D5" w14:textId="2B593709" w:rsidTr="002B07B0">
        <w:trPr>
          <w:cantSplit/>
          <w:jc w:val="center"/>
          <w:del w:id="3710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40F3FE4" w14:textId="6FE7C236" w:rsidR="00D93FCC" w:rsidDel="003C19C7" w:rsidRDefault="002435EC">
            <w:pPr>
              <w:rPr>
                <w:del w:id="37104" w:author="瑋婷 徐" w:date="2025-01-03T17:04:00Z" w16du:dateUtc="2025-01-03T09:04:00Z"/>
                <w:rFonts w:ascii="Times New Roman" w:eastAsia="標楷體" w:hAnsi="Times New Roman" w:cs="Times New Roman"/>
              </w:rPr>
              <w:pPrChange w:id="37105" w:author="瑋婷 徐" w:date="2025-01-03T17:04:00Z" w16du:dateUtc="2025-01-03T09:04:00Z">
                <w:pPr>
                  <w:spacing w:line="276" w:lineRule="auto"/>
                </w:pPr>
              </w:pPrChange>
            </w:pPr>
            <w:del w:id="37106" w:author="瑋婷 徐" w:date="2025-01-03T17:04:00Z" w16du:dateUtc="2025-01-03T09:04:00Z">
              <w:r w:rsidDel="003C19C7">
                <w:rPr>
                  <w:rFonts w:ascii="Times New Roman" w:eastAsia="標楷體" w:hAnsi="Times New Roman" w:cs="Times New Roman"/>
                  <w:color w:val="000000"/>
                </w:rPr>
                <w:delText>野鴝</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813087D" w14:textId="48097BB1" w:rsidR="00D93FCC" w:rsidDel="003C19C7" w:rsidRDefault="002435EC">
            <w:pPr>
              <w:rPr>
                <w:del w:id="37107" w:author="瑋婷 徐" w:date="2025-01-03T17:04:00Z" w16du:dateUtc="2025-01-03T09:04:00Z"/>
                <w:rFonts w:ascii="Times New Roman" w:eastAsia="標楷體" w:hAnsi="Times New Roman" w:cs="Times New Roman"/>
                <w:i/>
              </w:rPr>
              <w:pPrChange w:id="37108" w:author="瑋婷 徐" w:date="2025-01-03T17:04:00Z" w16du:dateUtc="2025-01-03T09:04:00Z">
                <w:pPr>
                  <w:spacing w:line="276" w:lineRule="auto"/>
                </w:pPr>
              </w:pPrChange>
            </w:pPr>
            <w:del w:id="37109" w:author="瑋婷 徐" w:date="2025-01-03T17:04:00Z" w16du:dateUtc="2025-01-03T09:04:00Z">
              <w:r w:rsidDel="003C19C7">
                <w:rPr>
                  <w:rFonts w:ascii="Times New Roman" w:eastAsia="標楷體" w:hAnsi="Times New Roman" w:cs="Times New Roman"/>
                  <w:i/>
                  <w:iCs/>
                  <w:color w:val="000000"/>
                </w:rPr>
                <w:delText>Calliope calliope</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5D396439" w14:textId="2EDB1091" w:rsidR="00D93FCC" w:rsidDel="003C19C7" w:rsidRDefault="00D93FCC">
            <w:pPr>
              <w:rPr>
                <w:del w:id="37110" w:author="瑋婷 徐" w:date="2025-01-03T17:04:00Z" w16du:dateUtc="2025-01-03T09:04:00Z"/>
                <w:rFonts w:ascii="Times New Roman" w:eastAsia="標楷體" w:hAnsi="Times New Roman" w:cs="Times New Roman"/>
              </w:rPr>
              <w:pPrChange w:id="3711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DC6BD1D" w14:textId="2517474B" w:rsidR="00D93FCC" w:rsidDel="003C19C7" w:rsidRDefault="00D93FCC">
            <w:pPr>
              <w:rPr>
                <w:del w:id="37112" w:author="瑋婷 徐" w:date="2025-01-03T17:04:00Z" w16du:dateUtc="2025-01-03T09:04:00Z"/>
                <w:rFonts w:ascii="Times New Roman" w:eastAsia="標楷體" w:hAnsi="Times New Roman" w:cs="Times New Roman"/>
              </w:rPr>
              <w:pPrChange w:id="3711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4C51FCA4" w14:textId="0916E011" w:rsidR="00D93FCC" w:rsidDel="003C19C7" w:rsidRDefault="00D93FCC">
            <w:pPr>
              <w:rPr>
                <w:del w:id="37114" w:author="瑋婷 徐" w:date="2025-01-03T17:04:00Z" w16du:dateUtc="2025-01-03T09:04:00Z"/>
                <w:rFonts w:ascii="Times New Roman" w:eastAsia="標楷體" w:hAnsi="Times New Roman" w:cs="Times New Roman"/>
              </w:rPr>
              <w:pPrChange w:id="3711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0560A35" w14:textId="4D9E9B28" w:rsidR="00D93FCC" w:rsidDel="003C19C7" w:rsidRDefault="00D93FCC">
            <w:pPr>
              <w:rPr>
                <w:del w:id="37116" w:author="瑋婷 徐" w:date="2025-01-03T17:04:00Z" w16du:dateUtc="2025-01-03T09:04:00Z"/>
                <w:rFonts w:ascii="Times New Roman" w:eastAsia="標楷體" w:hAnsi="Times New Roman" w:cs="Times New Roman"/>
              </w:rPr>
              <w:pPrChange w:id="37117"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FD23292" w14:textId="58B32319" w:rsidR="00D93FCC" w:rsidDel="003C19C7" w:rsidRDefault="00D93FCC">
            <w:pPr>
              <w:rPr>
                <w:del w:id="37118" w:author="瑋婷 徐" w:date="2025-01-03T17:04:00Z" w16du:dateUtc="2025-01-03T09:04:00Z"/>
                <w:rFonts w:ascii="Times New Roman" w:eastAsia="標楷體" w:hAnsi="Times New Roman" w:cs="Times New Roman"/>
              </w:rPr>
              <w:pPrChange w:id="3711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DEB0865" w14:textId="6B56608E" w:rsidR="00D93FCC" w:rsidDel="003C19C7" w:rsidRDefault="00D93FCC">
            <w:pPr>
              <w:rPr>
                <w:del w:id="37120" w:author="瑋婷 徐" w:date="2025-01-03T17:04:00Z" w16du:dateUtc="2025-01-03T09:04:00Z"/>
                <w:rFonts w:ascii="Times New Roman" w:eastAsia="標楷體" w:hAnsi="Times New Roman" w:cs="Times New Roman"/>
              </w:rPr>
              <w:pPrChange w:id="3712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CADEE91" w14:textId="6BC305B2" w:rsidR="00D93FCC" w:rsidDel="003C19C7" w:rsidRDefault="00D93FCC">
            <w:pPr>
              <w:rPr>
                <w:del w:id="37122" w:author="瑋婷 徐" w:date="2025-01-03T17:04:00Z" w16du:dateUtc="2025-01-03T09:04:00Z"/>
                <w:rFonts w:ascii="Times New Roman" w:eastAsia="標楷體" w:hAnsi="Times New Roman" w:cs="Times New Roman"/>
              </w:rPr>
              <w:pPrChange w:id="37123"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37A635C0" w14:textId="33BE5CE6" w:rsidR="00D93FCC" w:rsidDel="003C19C7" w:rsidRDefault="00D93FCC">
            <w:pPr>
              <w:rPr>
                <w:del w:id="37124" w:author="瑋婷 徐" w:date="2025-01-03T17:04:00Z" w16du:dateUtc="2025-01-03T09:04:00Z"/>
                <w:rFonts w:ascii="Times New Roman" w:eastAsia="標楷體" w:hAnsi="Times New Roman" w:cs="Times New Roman"/>
              </w:rPr>
              <w:pPrChange w:id="3712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E68D100" w14:textId="28FEB84D" w:rsidR="00D93FCC" w:rsidDel="003C19C7" w:rsidRDefault="00D93FCC">
            <w:pPr>
              <w:rPr>
                <w:del w:id="37126" w:author="瑋婷 徐" w:date="2025-01-03T17:04:00Z" w16du:dateUtc="2025-01-03T09:04:00Z"/>
                <w:rFonts w:ascii="Times New Roman" w:eastAsia="標楷體" w:hAnsi="Times New Roman" w:cs="Times New Roman"/>
              </w:rPr>
              <w:pPrChange w:id="371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626ED6E" w14:textId="4EF12628" w:rsidR="00D93FCC" w:rsidDel="003C19C7" w:rsidRDefault="00D93FCC">
            <w:pPr>
              <w:rPr>
                <w:del w:id="37128" w:author="瑋婷 徐" w:date="2025-01-03T17:04:00Z" w16du:dateUtc="2025-01-03T09:04:00Z"/>
                <w:rFonts w:ascii="Times New Roman" w:eastAsia="標楷體" w:hAnsi="Times New Roman" w:cs="Times New Roman"/>
              </w:rPr>
              <w:pPrChange w:id="371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E6F5552" w14:textId="1451B19D" w:rsidR="00D93FCC" w:rsidDel="003C19C7" w:rsidRDefault="00D93FCC">
            <w:pPr>
              <w:rPr>
                <w:del w:id="37130" w:author="瑋婷 徐" w:date="2025-01-03T17:04:00Z" w16du:dateUtc="2025-01-03T09:04:00Z"/>
                <w:rFonts w:ascii="Times New Roman" w:eastAsia="標楷體" w:hAnsi="Times New Roman" w:cs="Times New Roman"/>
              </w:rPr>
              <w:pPrChange w:id="37131"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0292C1E" w14:textId="1D1788CA" w:rsidR="00D93FCC" w:rsidDel="003C19C7" w:rsidRDefault="00D93FCC">
            <w:pPr>
              <w:rPr>
                <w:del w:id="37132" w:author="瑋婷 徐" w:date="2025-01-03T17:04:00Z" w16du:dateUtc="2025-01-03T09:04:00Z"/>
                <w:rFonts w:ascii="Times New Roman" w:eastAsia="標楷體" w:hAnsi="Times New Roman" w:cs="Times New Roman"/>
              </w:rPr>
              <w:pPrChange w:id="371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8E4229" w14:textId="2AE75C11" w:rsidR="00D93FCC" w:rsidDel="003C19C7" w:rsidRDefault="00D93FCC">
            <w:pPr>
              <w:rPr>
                <w:del w:id="37134" w:author="瑋婷 徐" w:date="2025-01-03T17:04:00Z" w16du:dateUtc="2025-01-03T09:04:00Z"/>
                <w:rFonts w:ascii="Times New Roman" w:eastAsia="標楷體" w:hAnsi="Times New Roman" w:cs="Times New Roman"/>
              </w:rPr>
              <w:pPrChange w:id="371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8CC868" w14:textId="08C3B1E0" w:rsidR="00D93FCC" w:rsidDel="003C19C7" w:rsidRDefault="00D93FCC">
            <w:pPr>
              <w:rPr>
                <w:del w:id="37136" w:author="瑋婷 徐" w:date="2025-01-03T17:04:00Z" w16du:dateUtc="2025-01-03T09:04:00Z"/>
                <w:rFonts w:ascii="Times New Roman" w:eastAsia="標楷體" w:hAnsi="Times New Roman" w:cs="Times New Roman"/>
              </w:rPr>
              <w:pPrChange w:id="371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F10963" w14:textId="568B8C9B" w:rsidR="00D93FCC" w:rsidDel="003C19C7" w:rsidRDefault="00D93FCC">
            <w:pPr>
              <w:rPr>
                <w:del w:id="37138" w:author="瑋婷 徐" w:date="2025-01-03T17:04:00Z" w16du:dateUtc="2025-01-03T09:04:00Z"/>
                <w:rFonts w:ascii="Times New Roman" w:eastAsia="標楷體" w:hAnsi="Times New Roman" w:cs="Times New Roman"/>
              </w:rPr>
              <w:pPrChange w:id="371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B01D902" w14:textId="429DF2EC" w:rsidR="00D93FCC" w:rsidDel="003C19C7" w:rsidRDefault="00D93FCC">
            <w:pPr>
              <w:rPr>
                <w:del w:id="37140" w:author="瑋婷 徐" w:date="2025-01-03T17:04:00Z" w16du:dateUtc="2025-01-03T09:04:00Z"/>
                <w:rFonts w:ascii="Times New Roman" w:eastAsia="標楷體" w:hAnsi="Times New Roman" w:cs="Times New Roman"/>
              </w:rPr>
              <w:pPrChange w:id="371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0EEE47E" w14:textId="407D0EB1" w:rsidR="00D93FCC" w:rsidDel="003C19C7" w:rsidRDefault="00D93FCC">
            <w:pPr>
              <w:rPr>
                <w:del w:id="37142" w:author="瑋婷 徐" w:date="2025-01-03T17:04:00Z" w16du:dateUtc="2025-01-03T09:04:00Z"/>
                <w:rFonts w:ascii="Times New Roman" w:eastAsia="標楷體" w:hAnsi="Times New Roman" w:cs="Times New Roman"/>
              </w:rPr>
              <w:pPrChange w:id="371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C0632E" w14:textId="18A976AB" w:rsidR="00D93FCC" w:rsidDel="003C19C7" w:rsidRDefault="00D93FCC">
            <w:pPr>
              <w:rPr>
                <w:del w:id="37144" w:author="瑋婷 徐" w:date="2025-01-03T17:04:00Z" w16du:dateUtc="2025-01-03T09:04:00Z"/>
                <w:rFonts w:ascii="Times New Roman" w:eastAsia="標楷體" w:hAnsi="Times New Roman" w:cs="Times New Roman"/>
              </w:rPr>
              <w:pPrChange w:id="371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A9B866" w14:textId="383A33D8" w:rsidR="00D93FCC" w:rsidDel="003C19C7" w:rsidRDefault="00D93FCC">
            <w:pPr>
              <w:rPr>
                <w:del w:id="37146" w:author="瑋婷 徐" w:date="2025-01-03T17:04:00Z" w16du:dateUtc="2025-01-03T09:04:00Z"/>
                <w:rFonts w:ascii="Times New Roman" w:eastAsia="標楷體" w:hAnsi="Times New Roman" w:cs="Times New Roman"/>
              </w:rPr>
              <w:pPrChange w:id="371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13FA72" w14:textId="2BE3C860" w:rsidR="00D93FCC" w:rsidDel="003C19C7" w:rsidRDefault="00D93FCC">
            <w:pPr>
              <w:rPr>
                <w:del w:id="37148" w:author="瑋婷 徐" w:date="2025-01-03T17:04:00Z" w16du:dateUtc="2025-01-03T09:04:00Z"/>
                <w:rFonts w:ascii="Times New Roman" w:eastAsia="標楷體" w:hAnsi="Times New Roman" w:cs="Times New Roman"/>
              </w:rPr>
              <w:pPrChange w:id="3714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57BB5A3" w14:textId="5C8ADBB9" w:rsidR="00D93FCC" w:rsidDel="003C19C7" w:rsidRDefault="00D93FCC">
            <w:pPr>
              <w:rPr>
                <w:del w:id="37150" w:author="瑋婷 徐" w:date="2025-01-03T17:04:00Z" w16du:dateUtc="2025-01-03T09:04:00Z"/>
                <w:rFonts w:ascii="Times New Roman" w:eastAsia="標楷體" w:hAnsi="Times New Roman" w:cs="Times New Roman"/>
              </w:rPr>
              <w:pPrChange w:id="371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F42054" w14:textId="561C21AC" w:rsidR="00D93FCC" w:rsidDel="003C19C7" w:rsidRDefault="00D93FCC">
            <w:pPr>
              <w:rPr>
                <w:del w:id="37152" w:author="瑋婷 徐" w:date="2025-01-03T17:04:00Z" w16du:dateUtc="2025-01-03T09:04:00Z"/>
                <w:rFonts w:ascii="Times New Roman" w:eastAsia="標楷體" w:hAnsi="Times New Roman" w:cs="Times New Roman"/>
              </w:rPr>
              <w:pPrChange w:id="3715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18928DC" w14:textId="104498AE" w:rsidR="00D93FCC" w:rsidDel="003C19C7" w:rsidRDefault="00D93FCC">
            <w:pPr>
              <w:rPr>
                <w:del w:id="37154" w:author="瑋婷 徐" w:date="2025-01-03T17:04:00Z" w16du:dateUtc="2025-01-03T09:04:00Z"/>
                <w:rFonts w:ascii="Times New Roman" w:eastAsia="標楷體" w:hAnsi="Times New Roman" w:cs="Times New Roman"/>
              </w:rPr>
              <w:pPrChange w:id="3715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5F13A71" w14:textId="32A212D8" w:rsidR="00D93FCC" w:rsidDel="003C19C7" w:rsidRDefault="00D93FCC">
            <w:pPr>
              <w:rPr>
                <w:del w:id="37156" w:author="瑋婷 徐" w:date="2025-01-03T17:04:00Z" w16du:dateUtc="2025-01-03T09:04:00Z"/>
                <w:rFonts w:ascii="Times New Roman" w:eastAsia="標楷體" w:hAnsi="Times New Roman" w:cs="Times New Roman"/>
              </w:rPr>
              <w:pPrChange w:id="3715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25BD592" w14:textId="0EB9B4D3" w:rsidR="00D93FCC" w:rsidDel="003C19C7" w:rsidRDefault="00D93FCC">
            <w:pPr>
              <w:rPr>
                <w:del w:id="37158" w:author="瑋婷 徐" w:date="2025-01-03T17:04:00Z" w16du:dateUtc="2025-01-03T09:04:00Z"/>
                <w:rFonts w:ascii="Times New Roman" w:eastAsia="標楷體" w:hAnsi="Times New Roman" w:cs="Times New Roman"/>
              </w:rPr>
              <w:pPrChange w:id="371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1D17AF" w14:textId="055AB9A7" w:rsidR="00D93FCC" w:rsidDel="003C19C7" w:rsidRDefault="00D93FCC">
            <w:pPr>
              <w:rPr>
                <w:del w:id="37160" w:author="瑋婷 徐" w:date="2025-01-03T17:04:00Z" w16du:dateUtc="2025-01-03T09:04:00Z"/>
                <w:rFonts w:ascii="Times New Roman" w:eastAsia="標楷體" w:hAnsi="Times New Roman" w:cs="Times New Roman"/>
              </w:rPr>
              <w:pPrChange w:id="3716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F225FA7" w14:textId="0490FB96" w:rsidR="00D93FCC" w:rsidDel="003C19C7" w:rsidRDefault="00D93FCC">
            <w:pPr>
              <w:rPr>
                <w:del w:id="37162" w:author="瑋婷 徐" w:date="2025-01-03T17:04:00Z" w16du:dateUtc="2025-01-03T09:04:00Z"/>
                <w:rFonts w:ascii="Times New Roman" w:eastAsia="標楷體" w:hAnsi="Times New Roman" w:cs="Times New Roman"/>
              </w:rPr>
              <w:pPrChange w:id="371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4BC63A7" w14:textId="49105AA5" w:rsidR="00D93FCC" w:rsidDel="003C19C7" w:rsidRDefault="00D93FCC">
            <w:pPr>
              <w:rPr>
                <w:del w:id="37164" w:author="瑋婷 徐" w:date="2025-01-03T17:04:00Z" w16du:dateUtc="2025-01-03T09:04:00Z"/>
                <w:rFonts w:ascii="Times New Roman" w:eastAsia="標楷體" w:hAnsi="Times New Roman" w:cs="Times New Roman"/>
              </w:rPr>
              <w:pPrChange w:id="371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4803A3" w14:textId="13724BC7" w:rsidR="00D93FCC" w:rsidDel="003C19C7" w:rsidRDefault="00D93FCC">
            <w:pPr>
              <w:rPr>
                <w:del w:id="37166" w:author="瑋婷 徐" w:date="2025-01-03T17:04:00Z" w16du:dateUtc="2025-01-03T09:04:00Z"/>
                <w:rFonts w:ascii="Times New Roman" w:eastAsia="標楷體" w:hAnsi="Times New Roman" w:cs="Times New Roman"/>
              </w:rPr>
              <w:pPrChange w:id="3716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7C07BBA" w14:textId="22D1D0FC" w:rsidR="00D93FCC" w:rsidDel="003C19C7" w:rsidRDefault="00D93FCC">
            <w:pPr>
              <w:rPr>
                <w:del w:id="37168" w:author="瑋婷 徐" w:date="2025-01-03T17:04:00Z" w16du:dateUtc="2025-01-03T09:04:00Z"/>
                <w:rFonts w:ascii="Times New Roman" w:eastAsia="標楷體" w:hAnsi="Times New Roman" w:cs="Times New Roman"/>
              </w:rPr>
              <w:pPrChange w:id="3716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6E575D9E" w14:textId="664B1628" w:rsidR="00D93FCC" w:rsidDel="003C19C7" w:rsidRDefault="00D93FCC">
            <w:pPr>
              <w:rPr>
                <w:del w:id="37170" w:author="瑋婷 徐" w:date="2025-01-03T17:04:00Z" w16du:dateUtc="2025-01-03T09:04:00Z"/>
                <w:rFonts w:ascii="Times New Roman" w:eastAsia="標楷體" w:hAnsi="Times New Roman" w:cs="Times New Roman"/>
              </w:rPr>
              <w:pPrChange w:id="3717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8AF6871" w14:textId="699DE8BA" w:rsidR="00D93FCC" w:rsidDel="003C19C7" w:rsidRDefault="00D93FCC">
            <w:pPr>
              <w:rPr>
                <w:del w:id="37172" w:author="瑋婷 徐" w:date="2025-01-03T17:04:00Z" w16du:dateUtc="2025-01-03T09:04:00Z"/>
                <w:rFonts w:ascii="Times New Roman" w:eastAsia="標楷體" w:hAnsi="Times New Roman" w:cs="Times New Roman"/>
              </w:rPr>
              <w:pPrChange w:id="3717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C467C35" w14:textId="1F4A57AE" w:rsidR="00D93FCC" w:rsidDel="003C19C7" w:rsidRDefault="002435EC">
            <w:pPr>
              <w:rPr>
                <w:del w:id="37174" w:author="瑋婷 徐" w:date="2025-01-03T17:04:00Z" w16du:dateUtc="2025-01-03T09:04:00Z"/>
                <w:rFonts w:ascii="Times New Roman" w:eastAsia="標楷體" w:hAnsi="Times New Roman" w:cs="Times New Roman"/>
              </w:rPr>
              <w:pPrChange w:id="37175" w:author="瑋婷 徐" w:date="2025-01-03T17:04:00Z" w16du:dateUtc="2025-01-03T09:04:00Z">
                <w:pPr>
                  <w:spacing w:line="276" w:lineRule="auto"/>
                  <w:jc w:val="center"/>
                </w:pPr>
              </w:pPrChange>
            </w:pPr>
            <w:del w:id="37176"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6717F031" w14:textId="02126523" w:rsidR="00D93FCC" w:rsidDel="003C19C7" w:rsidRDefault="00D93FCC">
            <w:pPr>
              <w:rPr>
                <w:del w:id="37177" w:author="瑋婷 徐" w:date="2025-01-03T17:04:00Z" w16du:dateUtc="2025-01-03T09:04:00Z"/>
                <w:rFonts w:ascii="Times New Roman" w:eastAsia="標楷體" w:hAnsi="Times New Roman" w:cs="Times New Roman"/>
              </w:rPr>
              <w:pPrChange w:id="3717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1C667A38" w14:textId="16BEA8AA" w:rsidR="00D93FCC" w:rsidDel="003C19C7" w:rsidRDefault="00D93FCC">
            <w:pPr>
              <w:rPr>
                <w:del w:id="37179" w:author="瑋婷 徐" w:date="2025-01-03T17:04:00Z" w16du:dateUtc="2025-01-03T09:04:00Z"/>
                <w:rFonts w:ascii="Times New Roman" w:eastAsia="標楷體" w:hAnsi="Times New Roman" w:cs="Times New Roman"/>
              </w:rPr>
              <w:pPrChange w:id="37180" w:author="瑋婷 徐" w:date="2025-01-03T17:04:00Z" w16du:dateUtc="2025-01-03T09:04:00Z">
                <w:pPr>
                  <w:spacing w:line="276" w:lineRule="auto"/>
                  <w:jc w:val="center"/>
                </w:pPr>
              </w:pPrChange>
            </w:pPr>
          </w:p>
        </w:tc>
      </w:tr>
    </w:tbl>
    <w:p w14:paraId="0FE0F6C8" w14:textId="79DD62B2" w:rsidR="00D93FCC" w:rsidDel="003C19C7" w:rsidRDefault="002435EC">
      <w:pPr>
        <w:rPr>
          <w:del w:id="37181" w:author="瑋婷 徐" w:date="2025-01-03T17:04:00Z" w16du:dateUtc="2025-01-03T09:04:00Z"/>
          <w:rFonts w:ascii="Times New Roman" w:eastAsia="標楷體" w:hAnsi="Times New Roman" w:cs="Times New Roman"/>
        </w:rPr>
      </w:pPr>
      <w:del w:id="37182" w:author="瑋婷 徐" w:date="2025-01-03T17:04:00Z" w16du:dateUtc="2025-01-03T09:04:00Z">
        <w:r w:rsidDel="003C19C7">
          <w:br w:type="page"/>
        </w:r>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88" w:type="dxa"/>
        <w:jc w:val="center"/>
        <w:tblLayout w:type="fixed"/>
        <w:tblCellMar>
          <w:left w:w="5" w:type="dxa"/>
          <w:right w:w="0" w:type="dxa"/>
        </w:tblCellMar>
        <w:tblLook w:val="0000" w:firstRow="0" w:lastRow="0" w:firstColumn="0" w:lastColumn="0" w:noHBand="0" w:noVBand="0"/>
      </w:tblPr>
      <w:tblGrid>
        <w:gridCol w:w="2402"/>
        <w:gridCol w:w="3530"/>
        <w:gridCol w:w="272"/>
        <w:gridCol w:w="261"/>
        <w:gridCol w:w="257"/>
        <w:gridCol w:w="255"/>
        <w:gridCol w:w="352"/>
        <w:gridCol w:w="272"/>
        <w:gridCol w:w="252"/>
        <w:gridCol w:w="262"/>
        <w:gridCol w:w="264"/>
        <w:gridCol w:w="266"/>
        <w:gridCol w:w="266"/>
        <w:gridCol w:w="269"/>
        <w:gridCol w:w="266"/>
        <w:gridCol w:w="266"/>
        <w:gridCol w:w="266"/>
        <w:gridCol w:w="266"/>
        <w:gridCol w:w="266"/>
        <w:gridCol w:w="266"/>
        <w:gridCol w:w="266"/>
        <w:gridCol w:w="267"/>
        <w:gridCol w:w="266"/>
        <w:gridCol w:w="266"/>
        <w:gridCol w:w="266"/>
        <w:gridCol w:w="275"/>
        <w:gridCol w:w="266"/>
        <w:gridCol w:w="266"/>
        <w:gridCol w:w="263"/>
        <w:gridCol w:w="266"/>
        <w:gridCol w:w="266"/>
        <w:gridCol w:w="266"/>
        <w:gridCol w:w="263"/>
        <w:gridCol w:w="266"/>
        <w:gridCol w:w="266"/>
        <w:gridCol w:w="267"/>
        <w:gridCol w:w="251"/>
      </w:tblGrid>
      <w:tr w:rsidR="00D93FCC" w:rsidDel="003C19C7" w14:paraId="3DF203EC" w14:textId="276274B4">
        <w:trPr>
          <w:cantSplit/>
          <w:tblHeader/>
          <w:jc w:val="center"/>
          <w:del w:id="37183" w:author="瑋婷 徐" w:date="2025-01-03T17:04:00Z"/>
        </w:trPr>
        <w:tc>
          <w:tcPr>
            <w:tcW w:w="2401" w:type="dxa"/>
            <w:vMerge w:val="restart"/>
            <w:tcBorders>
              <w:top w:val="single" w:sz="4" w:space="0" w:color="000000"/>
              <w:left w:val="single" w:sz="4" w:space="0" w:color="000000"/>
              <w:bottom w:val="single" w:sz="4" w:space="0" w:color="000000"/>
            </w:tcBorders>
            <w:shd w:val="clear" w:color="auto" w:fill="FFFFFF"/>
            <w:vAlign w:val="center"/>
          </w:tcPr>
          <w:p w14:paraId="44680650" w14:textId="19A1EBF4" w:rsidR="00D93FCC" w:rsidDel="003C19C7" w:rsidRDefault="002435EC">
            <w:pPr>
              <w:rPr>
                <w:del w:id="37184" w:author="瑋婷 徐" w:date="2025-01-03T17:04:00Z" w16du:dateUtc="2025-01-03T09:04:00Z"/>
                <w:rFonts w:ascii="Times New Roman" w:eastAsia="標楷體" w:hAnsi="Times New Roman" w:cs="Times New Roman"/>
              </w:rPr>
              <w:pPrChange w:id="37185" w:author="瑋婷 徐" w:date="2025-01-03T17:04:00Z" w16du:dateUtc="2025-01-03T09:04:00Z">
                <w:pPr>
                  <w:spacing w:line="276" w:lineRule="auto"/>
                </w:pPr>
              </w:pPrChange>
            </w:pPr>
            <w:del w:id="37186" w:author="瑋婷 徐" w:date="2025-01-03T17:04:00Z" w16du:dateUtc="2025-01-03T09:04:00Z">
              <w:r w:rsidDel="003C19C7">
                <w:rPr>
                  <w:rFonts w:ascii="Times New Roman" w:eastAsia="標楷體" w:hAnsi="Times New Roman" w:cs="Times New Roman"/>
                </w:rPr>
                <w:delText>鳥種名</w:delText>
              </w:r>
            </w:del>
          </w:p>
        </w:tc>
        <w:tc>
          <w:tcPr>
            <w:tcW w:w="3529" w:type="dxa"/>
            <w:vMerge w:val="restart"/>
            <w:tcBorders>
              <w:top w:val="single" w:sz="4" w:space="0" w:color="000000"/>
              <w:bottom w:val="single" w:sz="4" w:space="0" w:color="000000"/>
              <w:right w:val="single" w:sz="4" w:space="0" w:color="000000"/>
            </w:tcBorders>
            <w:shd w:val="clear" w:color="auto" w:fill="FFFFFF"/>
            <w:vAlign w:val="center"/>
          </w:tcPr>
          <w:p w14:paraId="65C6F29E" w14:textId="4D8F91F9" w:rsidR="00D93FCC" w:rsidDel="003C19C7" w:rsidRDefault="002435EC">
            <w:pPr>
              <w:rPr>
                <w:del w:id="37187" w:author="瑋婷 徐" w:date="2025-01-03T17:04:00Z" w16du:dateUtc="2025-01-03T09:04:00Z"/>
                <w:rFonts w:ascii="Times New Roman" w:eastAsia="標楷體" w:hAnsi="Times New Roman" w:cs="Times New Roman"/>
              </w:rPr>
              <w:pPrChange w:id="37188" w:author="瑋婷 徐" w:date="2025-01-03T17:04:00Z" w16du:dateUtc="2025-01-03T09:04:00Z">
                <w:pPr>
                  <w:spacing w:line="276" w:lineRule="auto"/>
                </w:pPr>
              </w:pPrChange>
            </w:pPr>
            <w:del w:id="37189" w:author="瑋婷 徐" w:date="2025-01-03T17:04:00Z" w16du:dateUtc="2025-01-03T09:04:00Z">
              <w:r w:rsidDel="003C19C7">
                <w:rPr>
                  <w:rFonts w:ascii="Times New Roman" w:eastAsia="標楷體" w:hAnsi="Times New Roman" w:cs="Times New Roman"/>
                </w:rPr>
                <w:delText>學名</w:delText>
              </w:r>
            </w:del>
          </w:p>
        </w:tc>
        <w:tc>
          <w:tcPr>
            <w:tcW w:w="9356"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1C568326" w14:textId="019E0CEC" w:rsidR="00D93FCC" w:rsidDel="003C19C7" w:rsidRDefault="002435EC">
            <w:pPr>
              <w:rPr>
                <w:del w:id="37190" w:author="瑋婷 徐" w:date="2025-01-03T17:04:00Z" w16du:dateUtc="2025-01-03T09:04:00Z"/>
                <w:rFonts w:ascii="Times New Roman" w:eastAsia="標楷體" w:hAnsi="Times New Roman" w:cs="Times New Roman"/>
              </w:rPr>
              <w:pPrChange w:id="37191" w:author="瑋婷 徐" w:date="2025-01-03T17:04:00Z" w16du:dateUtc="2025-01-03T09:04:00Z">
                <w:pPr>
                  <w:spacing w:line="276" w:lineRule="auto"/>
                  <w:jc w:val="center"/>
                </w:pPr>
              </w:pPrChange>
            </w:pPr>
            <w:del w:id="37192"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0AB513FF" w14:textId="3F5503A4">
        <w:trPr>
          <w:cantSplit/>
          <w:tblHeader/>
          <w:jc w:val="center"/>
          <w:del w:id="37193" w:author="瑋婷 徐" w:date="2025-01-03T17:04:00Z"/>
        </w:trPr>
        <w:tc>
          <w:tcPr>
            <w:tcW w:w="2401" w:type="dxa"/>
            <w:vMerge/>
            <w:tcBorders>
              <w:left w:val="single" w:sz="4" w:space="0" w:color="000000"/>
              <w:bottom w:val="single" w:sz="4" w:space="0" w:color="000000"/>
            </w:tcBorders>
            <w:shd w:val="clear" w:color="auto" w:fill="FFFFFF"/>
            <w:vAlign w:val="center"/>
          </w:tcPr>
          <w:p w14:paraId="088D5AA4" w14:textId="0723F55D" w:rsidR="00D93FCC" w:rsidDel="003C19C7" w:rsidRDefault="00D93FCC">
            <w:pPr>
              <w:rPr>
                <w:del w:id="37194" w:author="瑋婷 徐" w:date="2025-01-03T17:04:00Z" w16du:dateUtc="2025-01-03T09:04:00Z"/>
              </w:rPr>
              <w:pPrChange w:id="37195" w:author="瑋婷 徐" w:date="2025-01-03T17:04:00Z" w16du:dateUtc="2025-01-03T09:04:00Z">
                <w:pPr>
                  <w:spacing w:line="276" w:lineRule="auto"/>
                </w:pPr>
              </w:pPrChange>
            </w:pPr>
          </w:p>
        </w:tc>
        <w:tc>
          <w:tcPr>
            <w:tcW w:w="3529" w:type="dxa"/>
            <w:vMerge/>
            <w:tcBorders>
              <w:bottom w:val="single" w:sz="4" w:space="0" w:color="000000"/>
              <w:right w:val="single" w:sz="4" w:space="0" w:color="000000"/>
            </w:tcBorders>
            <w:shd w:val="clear" w:color="auto" w:fill="FFFFFF"/>
            <w:vAlign w:val="center"/>
          </w:tcPr>
          <w:p w14:paraId="31DAFA41" w14:textId="098892D8" w:rsidR="00D93FCC" w:rsidDel="003C19C7" w:rsidRDefault="00D93FCC">
            <w:pPr>
              <w:rPr>
                <w:del w:id="37196" w:author="瑋婷 徐" w:date="2025-01-03T17:04:00Z" w16du:dateUtc="2025-01-03T09:04:00Z"/>
              </w:rPr>
              <w:pPrChange w:id="37197" w:author="瑋婷 徐" w:date="2025-01-03T17:04:00Z" w16du:dateUtc="2025-01-03T09:04:00Z">
                <w:pPr>
                  <w:spacing w:line="276" w:lineRule="auto"/>
                </w:pPr>
              </w:pPrChange>
            </w:pPr>
          </w:p>
        </w:tc>
        <w:tc>
          <w:tcPr>
            <w:tcW w:w="272" w:type="dxa"/>
            <w:tcBorders>
              <w:top w:val="single" w:sz="4" w:space="0" w:color="000000"/>
              <w:left w:val="single" w:sz="4" w:space="0" w:color="000000"/>
              <w:bottom w:val="single" w:sz="4" w:space="0" w:color="000000"/>
            </w:tcBorders>
            <w:shd w:val="clear" w:color="auto" w:fill="D9D9D9"/>
            <w:vAlign w:val="center"/>
          </w:tcPr>
          <w:p w14:paraId="38BF5DB0" w14:textId="696CD0E6" w:rsidR="00D93FCC" w:rsidDel="003C19C7" w:rsidRDefault="002435EC">
            <w:pPr>
              <w:rPr>
                <w:del w:id="37198" w:author="瑋婷 徐" w:date="2025-01-03T17:04:00Z" w16du:dateUtc="2025-01-03T09:04:00Z"/>
                <w:rFonts w:ascii="Times New Roman" w:eastAsia="標楷體" w:hAnsi="Times New Roman" w:cs="Times New Roman"/>
              </w:rPr>
              <w:pPrChange w:id="37199" w:author="瑋婷 徐" w:date="2025-01-03T17:04:00Z" w16du:dateUtc="2025-01-03T09:04:00Z">
                <w:pPr>
                  <w:spacing w:line="276" w:lineRule="auto"/>
                  <w:jc w:val="center"/>
                </w:pPr>
              </w:pPrChange>
            </w:pPr>
            <w:del w:id="37200"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207A0D1E" w14:textId="4FC7350A" w:rsidR="00D93FCC" w:rsidDel="003C19C7" w:rsidRDefault="002435EC">
            <w:pPr>
              <w:rPr>
                <w:del w:id="37201" w:author="瑋婷 徐" w:date="2025-01-03T17:04:00Z" w16du:dateUtc="2025-01-03T09:04:00Z"/>
                <w:rFonts w:ascii="Times New Roman" w:eastAsia="標楷體" w:hAnsi="Times New Roman" w:cs="Times New Roman"/>
              </w:rPr>
              <w:pPrChange w:id="37202" w:author="瑋婷 徐" w:date="2025-01-03T17:04:00Z" w16du:dateUtc="2025-01-03T09:04:00Z">
                <w:pPr>
                  <w:spacing w:line="276" w:lineRule="auto"/>
                  <w:jc w:val="center"/>
                </w:pPr>
              </w:pPrChange>
            </w:pPr>
            <w:del w:id="37203" w:author="瑋婷 徐" w:date="2025-01-03T17:04:00Z" w16du:dateUtc="2025-01-03T09:04:00Z">
              <w:r w:rsidDel="003C19C7">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05560C1F" w14:textId="53BE26FA" w:rsidR="00D93FCC" w:rsidDel="003C19C7" w:rsidRDefault="002435EC">
            <w:pPr>
              <w:rPr>
                <w:del w:id="37204" w:author="瑋婷 徐" w:date="2025-01-03T17:04:00Z" w16du:dateUtc="2025-01-03T09:04:00Z"/>
                <w:rFonts w:ascii="Times New Roman" w:eastAsia="標楷體" w:hAnsi="Times New Roman" w:cs="Times New Roman"/>
              </w:rPr>
              <w:pPrChange w:id="37205" w:author="瑋婷 徐" w:date="2025-01-03T17:04:00Z" w16du:dateUtc="2025-01-03T09:04:00Z">
                <w:pPr>
                  <w:spacing w:line="276" w:lineRule="auto"/>
                  <w:jc w:val="center"/>
                </w:pPr>
              </w:pPrChange>
            </w:pPr>
            <w:del w:id="37206" w:author="瑋婷 徐" w:date="2025-01-03T17:04:00Z" w16du:dateUtc="2025-01-03T09:04:00Z">
              <w:r w:rsidDel="003C19C7">
                <w:rPr>
                  <w:rFonts w:ascii="Times New Roman" w:eastAsia="標楷體" w:hAnsi="Times New Roman" w:cs="Times New Roman"/>
                </w:rPr>
                <w:delText>3</w:delText>
              </w:r>
            </w:del>
          </w:p>
        </w:tc>
        <w:tc>
          <w:tcPr>
            <w:tcW w:w="255" w:type="dxa"/>
            <w:tcBorders>
              <w:top w:val="single" w:sz="4" w:space="0" w:color="000000"/>
              <w:bottom w:val="single" w:sz="4" w:space="0" w:color="000000"/>
            </w:tcBorders>
            <w:shd w:val="clear" w:color="auto" w:fill="FFFFFF"/>
            <w:vAlign w:val="center"/>
          </w:tcPr>
          <w:p w14:paraId="511BBB08" w14:textId="73B20804" w:rsidR="00D93FCC" w:rsidDel="003C19C7" w:rsidRDefault="002435EC">
            <w:pPr>
              <w:rPr>
                <w:del w:id="37207" w:author="瑋婷 徐" w:date="2025-01-03T17:04:00Z" w16du:dateUtc="2025-01-03T09:04:00Z"/>
                <w:rFonts w:ascii="Times New Roman" w:eastAsia="標楷體" w:hAnsi="Times New Roman" w:cs="Times New Roman"/>
              </w:rPr>
              <w:pPrChange w:id="37208" w:author="瑋婷 徐" w:date="2025-01-03T17:04:00Z" w16du:dateUtc="2025-01-03T09:04:00Z">
                <w:pPr>
                  <w:spacing w:line="276" w:lineRule="auto"/>
                  <w:jc w:val="center"/>
                </w:pPr>
              </w:pPrChange>
            </w:pPr>
            <w:del w:id="37209" w:author="瑋婷 徐" w:date="2025-01-03T17:04:00Z" w16du:dateUtc="2025-01-03T09:04:00Z">
              <w:r w:rsidDel="003C19C7">
                <w:rPr>
                  <w:rFonts w:ascii="Times New Roman" w:eastAsia="標楷體" w:hAnsi="Times New Roman" w:cs="Times New Roman"/>
                </w:rPr>
                <w:delText>4</w:delText>
              </w:r>
            </w:del>
          </w:p>
        </w:tc>
        <w:tc>
          <w:tcPr>
            <w:tcW w:w="352" w:type="dxa"/>
            <w:tcBorders>
              <w:top w:val="single" w:sz="4" w:space="0" w:color="000000"/>
              <w:bottom w:val="single" w:sz="4" w:space="0" w:color="000000"/>
            </w:tcBorders>
            <w:shd w:val="clear" w:color="auto" w:fill="D9D9D9"/>
            <w:tcMar>
              <w:left w:w="108" w:type="dxa"/>
              <w:right w:w="108" w:type="dxa"/>
            </w:tcMar>
            <w:vAlign w:val="center"/>
          </w:tcPr>
          <w:p w14:paraId="2FE2FD78" w14:textId="31C7C3DA" w:rsidR="00D93FCC" w:rsidDel="003C19C7" w:rsidRDefault="002435EC">
            <w:pPr>
              <w:rPr>
                <w:del w:id="37210" w:author="瑋婷 徐" w:date="2025-01-03T17:04:00Z" w16du:dateUtc="2025-01-03T09:04:00Z"/>
                <w:rFonts w:ascii="Times New Roman" w:eastAsia="標楷體" w:hAnsi="Times New Roman" w:cs="Times New Roman"/>
              </w:rPr>
              <w:pPrChange w:id="37211" w:author="瑋婷 徐" w:date="2025-01-03T17:04:00Z" w16du:dateUtc="2025-01-03T09:04:00Z">
                <w:pPr>
                  <w:spacing w:line="276" w:lineRule="auto"/>
                  <w:jc w:val="center"/>
                </w:pPr>
              </w:pPrChange>
            </w:pPr>
            <w:del w:id="37212" w:author="瑋婷 徐" w:date="2025-01-03T17:04:00Z" w16du:dateUtc="2025-01-03T09:04:00Z">
              <w:r w:rsidDel="003C19C7">
                <w:rPr>
                  <w:rFonts w:ascii="Times New Roman" w:eastAsia="標楷體" w:hAnsi="Times New Roman" w:cs="Times New Roman"/>
                </w:rPr>
                <w:delText>5</w:delText>
              </w:r>
            </w:del>
          </w:p>
        </w:tc>
        <w:tc>
          <w:tcPr>
            <w:tcW w:w="272" w:type="dxa"/>
            <w:tcBorders>
              <w:top w:val="single" w:sz="4" w:space="0" w:color="000000"/>
              <w:bottom w:val="single" w:sz="4" w:space="0" w:color="000000"/>
            </w:tcBorders>
            <w:shd w:val="clear" w:color="auto" w:fill="FFFFFF"/>
            <w:vAlign w:val="center"/>
          </w:tcPr>
          <w:p w14:paraId="3222BD16" w14:textId="48BD471B" w:rsidR="00D93FCC" w:rsidDel="003C19C7" w:rsidRDefault="002435EC">
            <w:pPr>
              <w:rPr>
                <w:del w:id="37213" w:author="瑋婷 徐" w:date="2025-01-03T17:04:00Z" w16du:dateUtc="2025-01-03T09:04:00Z"/>
                <w:rFonts w:ascii="Times New Roman" w:eastAsia="標楷體" w:hAnsi="Times New Roman" w:cs="Times New Roman"/>
              </w:rPr>
              <w:pPrChange w:id="37214" w:author="瑋婷 徐" w:date="2025-01-03T17:04:00Z" w16du:dateUtc="2025-01-03T09:04:00Z">
                <w:pPr>
                  <w:spacing w:line="276" w:lineRule="auto"/>
                  <w:jc w:val="center"/>
                </w:pPr>
              </w:pPrChange>
            </w:pPr>
            <w:del w:id="37215"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79BCBC52" w14:textId="47B2E66E" w:rsidR="00D93FCC" w:rsidDel="003C19C7" w:rsidRDefault="002435EC">
            <w:pPr>
              <w:rPr>
                <w:del w:id="37216" w:author="瑋婷 徐" w:date="2025-01-03T17:04:00Z" w16du:dateUtc="2025-01-03T09:04:00Z"/>
                <w:rFonts w:ascii="Times New Roman" w:eastAsia="標楷體" w:hAnsi="Times New Roman" w:cs="Times New Roman"/>
              </w:rPr>
              <w:pPrChange w:id="37217" w:author="瑋婷 徐" w:date="2025-01-03T17:04:00Z" w16du:dateUtc="2025-01-03T09:04:00Z">
                <w:pPr>
                  <w:spacing w:line="276" w:lineRule="auto"/>
                  <w:jc w:val="center"/>
                </w:pPr>
              </w:pPrChange>
            </w:pPr>
            <w:del w:id="37218" w:author="瑋婷 徐" w:date="2025-01-03T17:04:00Z" w16du:dateUtc="2025-01-03T09:04:00Z">
              <w:r w:rsidDel="003C19C7">
                <w:rPr>
                  <w:rFonts w:ascii="Times New Roman" w:eastAsia="標楷體" w:hAnsi="Times New Roman" w:cs="Times New Roman"/>
                </w:rPr>
                <w:delText>7</w:delText>
              </w:r>
            </w:del>
          </w:p>
        </w:tc>
        <w:tc>
          <w:tcPr>
            <w:tcW w:w="262" w:type="dxa"/>
            <w:tcBorders>
              <w:top w:val="single" w:sz="4" w:space="0" w:color="000000"/>
              <w:bottom w:val="single" w:sz="4" w:space="0" w:color="000000"/>
            </w:tcBorders>
            <w:shd w:val="clear" w:color="auto" w:fill="FFFFFF"/>
            <w:vAlign w:val="center"/>
          </w:tcPr>
          <w:p w14:paraId="589192FE" w14:textId="49541A08" w:rsidR="00D93FCC" w:rsidDel="003C19C7" w:rsidRDefault="002435EC">
            <w:pPr>
              <w:rPr>
                <w:del w:id="37219" w:author="瑋婷 徐" w:date="2025-01-03T17:04:00Z" w16du:dateUtc="2025-01-03T09:04:00Z"/>
                <w:rFonts w:ascii="Times New Roman" w:eastAsia="標楷體" w:hAnsi="Times New Roman" w:cs="Times New Roman"/>
              </w:rPr>
              <w:pPrChange w:id="37220" w:author="瑋婷 徐" w:date="2025-01-03T17:04:00Z" w16du:dateUtc="2025-01-03T09:04:00Z">
                <w:pPr>
                  <w:spacing w:line="276" w:lineRule="auto"/>
                  <w:jc w:val="center"/>
                </w:pPr>
              </w:pPrChange>
            </w:pPr>
            <w:del w:id="37221" w:author="瑋婷 徐" w:date="2025-01-03T17:04:00Z" w16du:dateUtc="2025-01-03T09:04:00Z">
              <w:r w:rsidDel="003C19C7">
                <w:rPr>
                  <w:rFonts w:ascii="Times New Roman" w:eastAsia="標楷體" w:hAnsi="Times New Roman" w:cs="Times New Roman"/>
                </w:rPr>
                <w:delText>8</w:delText>
              </w:r>
            </w:del>
          </w:p>
        </w:tc>
        <w:tc>
          <w:tcPr>
            <w:tcW w:w="264" w:type="dxa"/>
            <w:tcBorders>
              <w:top w:val="single" w:sz="4" w:space="0" w:color="000000"/>
              <w:bottom w:val="single" w:sz="4" w:space="0" w:color="000000"/>
            </w:tcBorders>
            <w:shd w:val="clear" w:color="auto" w:fill="D9D9D9"/>
            <w:vAlign w:val="center"/>
          </w:tcPr>
          <w:p w14:paraId="63C10831" w14:textId="15BC11C2" w:rsidR="00D93FCC" w:rsidDel="003C19C7" w:rsidRDefault="002435EC">
            <w:pPr>
              <w:rPr>
                <w:del w:id="37222" w:author="瑋婷 徐" w:date="2025-01-03T17:04:00Z" w16du:dateUtc="2025-01-03T09:04:00Z"/>
                <w:rFonts w:ascii="Times New Roman" w:eastAsia="標楷體" w:hAnsi="Times New Roman" w:cs="Times New Roman"/>
              </w:rPr>
              <w:pPrChange w:id="37223" w:author="瑋婷 徐" w:date="2025-01-03T17:04:00Z" w16du:dateUtc="2025-01-03T09:04:00Z">
                <w:pPr>
                  <w:spacing w:line="276" w:lineRule="auto"/>
                  <w:jc w:val="center"/>
                </w:pPr>
              </w:pPrChange>
            </w:pPr>
            <w:del w:id="37224"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7F642B8B" w14:textId="482DC5A5" w:rsidR="00D93FCC" w:rsidDel="003C19C7" w:rsidRDefault="002435EC">
            <w:pPr>
              <w:rPr>
                <w:del w:id="37225" w:author="瑋婷 徐" w:date="2025-01-03T17:04:00Z" w16du:dateUtc="2025-01-03T09:04:00Z"/>
                <w:rFonts w:ascii="Times New Roman" w:eastAsia="標楷體" w:hAnsi="Times New Roman" w:cs="Times New Roman"/>
              </w:rPr>
              <w:pPrChange w:id="37226" w:author="瑋婷 徐" w:date="2025-01-03T17:04:00Z" w16du:dateUtc="2025-01-03T09:04:00Z">
                <w:pPr>
                  <w:spacing w:line="276" w:lineRule="auto"/>
                  <w:jc w:val="center"/>
                </w:pPr>
              </w:pPrChange>
            </w:pPr>
            <w:del w:id="37227"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40E77B57" w14:textId="7C4626DC" w:rsidR="00D93FCC" w:rsidDel="003C19C7" w:rsidRDefault="002435EC">
            <w:pPr>
              <w:rPr>
                <w:del w:id="37228" w:author="瑋婷 徐" w:date="2025-01-03T17:04:00Z" w16du:dateUtc="2025-01-03T09:04:00Z"/>
                <w:rFonts w:ascii="Times New Roman" w:eastAsia="標楷體" w:hAnsi="Times New Roman" w:cs="Times New Roman"/>
              </w:rPr>
              <w:pPrChange w:id="37229" w:author="瑋婷 徐" w:date="2025-01-03T17:04:00Z" w16du:dateUtc="2025-01-03T09:04:00Z">
                <w:pPr>
                  <w:spacing w:line="276" w:lineRule="auto"/>
                  <w:jc w:val="center"/>
                </w:pPr>
              </w:pPrChange>
            </w:pPr>
            <w:del w:id="37230" w:author="瑋婷 徐" w:date="2025-01-03T17:04:00Z" w16du:dateUtc="2025-01-03T09:04:00Z">
              <w:r w:rsidDel="003C19C7">
                <w:rPr>
                  <w:rFonts w:ascii="Times New Roman" w:eastAsia="標楷體" w:hAnsi="Times New Roman" w:cs="Times New Roman"/>
                </w:rPr>
                <w:delText>11</w:delText>
              </w:r>
            </w:del>
          </w:p>
        </w:tc>
        <w:tc>
          <w:tcPr>
            <w:tcW w:w="269" w:type="dxa"/>
            <w:tcBorders>
              <w:top w:val="single" w:sz="4" w:space="0" w:color="000000"/>
              <w:bottom w:val="single" w:sz="4" w:space="0" w:color="000000"/>
            </w:tcBorders>
            <w:shd w:val="clear" w:color="auto" w:fill="FFFFFF"/>
            <w:vAlign w:val="center"/>
          </w:tcPr>
          <w:p w14:paraId="0B739E96" w14:textId="05298634" w:rsidR="00D93FCC" w:rsidDel="003C19C7" w:rsidRDefault="002435EC">
            <w:pPr>
              <w:rPr>
                <w:del w:id="37231" w:author="瑋婷 徐" w:date="2025-01-03T17:04:00Z" w16du:dateUtc="2025-01-03T09:04:00Z"/>
                <w:rFonts w:ascii="Times New Roman" w:eastAsia="標楷體" w:hAnsi="Times New Roman" w:cs="Times New Roman"/>
              </w:rPr>
              <w:pPrChange w:id="37232" w:author="瑋婷 徐" w:date="2025-01-03T17:04:00Z" w16du:dateUtc="2025-01-03T09:04:00Z">
                <w:pPr>
                  <w:spacing w:line="276" w:lineRule="auto"/>
                  <w:jc w:val="center"/>
                </w:pPr>
              </w:pPrChange>
            </w:pPr>
            <w:del w:id="37233"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6D979C22" w14:textId="2B0E0C3A" w:rsidR="00D93FCC" w:rsidDel="003C19C7" w:rsidRDefault="002435EC">
            <w:pPr>
              <w:rPr>
                <w:del w:id="37234" w:author="瑋婷 徐" w:date="2025-01-03T17:04:00Z" w16du:dateUtc="2025-01-03T09:04:00Z"/>
                <w:rFonts w:ascii="Times New Roman" w:eastAsia="標楷體" w:hAnsi="Times New Roman" w:cs="Times New Roman"/>
              </w:rPr>
              <w:pPrChange w:id="37235" w:author="瑋婷 徐" w:date="2025-01-03T17:04:00Z" w16du:dateUtc="2025-01-03T09:04:00Z">
                <w:pPr>
                  <w:spacing w:line="276" w:lineRule="auto"/>
                  <w:jc w:val="center"/>
                </w:pPr>
              </w:pPrChange>
            </w:pPr>
            <w:del w:id="37236"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6C4DB4AB" w14:textId="45372C42" w:rsidR="00D93FCC" w:rsidDel="003C19C7" w:rsidRDefault="002435EC">
            <w:pPr>
              <w:rPr>
                <w:del w:id="37237" w:author="瑋婷 徐" w:date="2025-01-03T17:04:00Z" w16du:dateUtc="2025-01-03T09:04:00Z"/>
                <w:rFonts w:ascii="Times New Roman" w:eastAsia="標楷體" w:hAnsi="Times New Roman" w:cs="Times New Roman"/>
              </w:rPr>
              <w:pPrChange w:id="37238" w:author="瑋婷 徐" w:date="2025-01-03T17:04:00Z" w16du:dateUtc="2025-01-03T09:04:00Z">
                <w:pPr>
                  <w:spacing w:line="276" w:lineRule="auto"/>
                  <w:jc w:val="center"/>
                </w:pPr>
              </w:pPrChange>
            </w:pPr>
            <w:del w:id="37239"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7C18E8BF" w14:textId="37FD131C" w:rsidR="00D93FCC" w:rsidDel="003C19C7" w:rsidRDefault="002435EC">
            <w:pPr>
              <w:rPr>
                <w:del w:id="37240" w:author="瑋婷 徐" w:date="2025-01-03T17:04:00Z" w16du:dateUtc="2025-01-03T09:04:00Z"/>
                <w:rFonts w:ascii="Times New Roman" w:eastAsia="標楷體" w:hAnsi="Times New Roman" w:cs="Times New Roman"/>
              </w:rPr>
              <w:pPrChange w:id="37241" w:author="瑋婷 徐" w:date="2025-01-03T17:04:00Z" w16du:dateUtc="2025-01-03T09:04:00Z">
                <w:pPr>
                  <w:spacing w:line="276" w:lineRule="auto"/>
                  <w:jc w:val="center"/>
                </w:pPr>
              </w:pPrChange>
            </w:pPr>
            <w:del w:id="37242"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62A5E57D" w14:textId="71D2CAFC" w:rsidR="00D93FCC" w:rsidDel="003C19C7" w:rsidRDefault="002435EC">
            <w:pPr>
              <w:rPr>
                <w:del w:id="37243" w:author="瑋婷 徐" w:date="2025-01-03T17:04:00Z" w16du:dateUtc="2025-01-03T09:04:00Z"/>
                <w:rFonts w:ascii="Times New Roman" w:eastAsia="標楷體" w:hAnsi="Times New Roman" w:cs="Times New Roman"/>
              </w:rPr>
              <w:pPrChange w:id="37244" w:author="瑋婷 徐" w:date="2025-01-03T17:04:00Z" w16du:dateUtc="2025-01-03T09:04:00Z">
                <w:pPr>
                  <w:spacing w:line="276" w:lineRule="auto"/>
                  <w:jc w:val="center"/>
                </w:pPr>
              </w:pPrChange>
            </w:pPr>
            <w:del w:id="37245"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1161E13A" w14:textId="35694AE1" w:rsidR="00D93FCC" w:rsidDel="003C19C7" w:rsidRDefault="002435EC">
            <w:pPr>
              <w:rPr>
                <w:del w:id="37246" w:author="瑋婷 徐" w:date="2025-01-03T17:04:00Z" w16du:dateUtc="2025-01-03T09:04:00Z"/>
                <w:rFonts w:ascii="Times New Roman" w:eastAsia="標楷體" w:hAnsi="Times New Roman" w:cs="Times New Roman"/>
              </w:rPr>
              <w:pPrChange w:id="37247" w:author="瑋婷 徐" w:date="2025-01-03T17:04:00Z" w16du:dateUtc="2025-01-03T09:04:00Z">
                <w:pPr>
                  <w:spacing w:line="276" w:lineRule="auto"/>
                  <w:jc w:val="center"/>
                </w:pPr>
              </w:pPrChange>
            </w:pPr>
            <w:del w:id="37248"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730A285D" w14:textId="44FDB0A7" w:rsidR="00D93FCC" w:rsidDel="003C19C7" w:rsidRDefault="002435EC">
            <w:pPr>
              <w:rPr>
                <w:del w:id="37249" w:author="瑋婷 徐" w:date="2025-01-03T17:04:00Z" w16du:dateUtc="2025-01-03T09:04:00Z"/>
                <w:rFonts w:ascii="Times New Roman" w:eastAsia="標楷體" w:hAnsi="Times New Roman" w:cs="Times New Roman"/>
              </w:rPr>
              <w:pPrChange w:id="37250" w:author="瑋婷 徐" w:date="2025-01-03T17:04:00Z" w16du:dateUtc="2025-01-03T09:04:00Z">
                <w:pPr>
                  <w:spacing w:line="276" w:lineRule="auto"/>
                  <w:jc w:val="center"/>
                </w:pPr>
              </w:pPrChange>
            </w:pPr>
            <w:del w:id="37251"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67BB5DC3" w14:textId="5FFC5D78" w:rsidR="00D93FCC" w:rsidDel="003C19C7" w:rsidRDefault="002435EC">
            <w:pPr>
              <w:rPr>
                <w:del w:id="37252" w:author="瑋婷 徐" w:date="2025-01-03T17:04:00Z" w16du:dateUtc="2025-01-03T09:04:00Z"/>
                <w:rFonts w:ascii="Times New Roman" w:eastAsia="標楷體" w:hAnsi="Times New Roman" w:cs="Times New Roman"/>
              </w:rPr>
              <w:pPrChange w:id="37253" w:author="瑋婷 徐" w:date="2025-01-03T17:04:00Z" w16du:dateUtc="2025-01-03T09:04:00Z">
                <w:pPr>
                  <w:spacing w:line="276" w:lineRule="auto"/>
                  <w:jc w:val="center"/>
                </w:pPr>
              </w:pPrChange>
            </w:pPr>
            <w:del w:id="37254" w:author="瑋婷 徐" w:date="2025-01-03T17:04:00Z" w16du:dateUtc="2025-01-03T09:04:00Z">
              <w:r w:rsidDel="003C19C7">
                <w:rPr>
                  <w:rFonts w:ascii="Times New Roman" w:eastAsia="標楷體" w:hAnsi="Times New Roman" w:cs="Times New Roman"/>
                </w:rPr>
                <w:delText>19</w:delText>
              </w:r>
            </w:del>
          </w:p>
        </w:tc>
        <w:tc>
          <w:tcPr>
            <w:tcW w:w="267" w:type="dxa"/>
            <w:tcBorders>
              <w:top w:val="single" w:sz="4" w:space="0" w:color="000000"/>
              <w:bottom w:val="single" w:sz="4" w:space="0" w:color="000000"/>
            </w:tcBorders>
            <w:shd w:val="clear" w:color="auto" w:fill="FFFFFF"/>
            <w:vAlign w:val="center"/>
          </w:tcPr>
          <w:p w14:paraId="1A08E3EC" w14:textId="1ED2FF6A" w:rsidR="00D93FCC" w:rsidDel="003C19C7" w:rsidRDefault="002435EC">
            <w:pPr>
              <w:rPr>
                <w:del w:id="37255" w:author="瑋婷 徐" w:date="2025-01-03T17:04:00Z" w16du:dateUtc="2025-01-03T09:04:00Z"/>
                <w:rFonts w:ascii="Times New Roman" w:eastAsia="標楷體" w:hAnsi="Times New Roman" w:cs="Times New Roman"/>
              </w:rPr>
              <w:pPrChange w:id="37256" w:author="瑋婷 徐" w:date="2025-01-03T17:04:00Z" w16du:dateUtc="2025-01-03T09:04:00Z">
                <w:pPr>
                  <w:spacing w:line="276" w:lineRule="auto"/>
                  <w:jc w:val="center"/>
                </w:pPr>
              </w:pPrChange>
            </w:pPr>
            <w:del w:id="37257" w:author="瑋婷 徐" w:date="2025-01-03T17:04:00Z" w16du:dateUtc="2025-01-03T09:04:00Z">
              <w:r w:rsidDel="003C19C7">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621CA5A8" w14:textId="6F82D77D" w:rsidR="00D93FCC" w:rsidDel="003C19C7" w:rsidRDefault="002435EC">
            <w:pPr>
              <w:rPr>
                <w:del w:id="37258" w:author="瑋婷 徐" w:date="2025-01-03T17:04:00Z" w16du:dateUtc="2025-01-03T09:04:00Z"/>
                <w:rFonts w:ascii="Times New Roman" w:eastAsia="標楷體" w:hAnsi="Times New Roman" w:cs="Times New Roman"/>
              </w:rPr>
              <w:pPrChange w:id="37259" w:author="瑋婷 徐" w:date="2025-01-03T17:04:00Z" w16du:dateUtc="2025-01-03T09:04:00Z">
                <w:pPr>
                  <w:spacing w:line="276" w:lineRule="auto"/>
                  <w:jc w:val="center"/>
                </w:pPr>
              </w:pPrChange>
            </w:pPr>
            <w:del w:id="37260"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000BFE78" w14:textId="3A8CDAAA" w:rsidR="00D93FCC" w:rsidDel="003C19C7" w:rsidRDefault="002435EC">
            <w:pPr>
              <w:rPr>
                <w:del w:id="37261" w:author="瑋婷 徐" w:date="2025-01-03T17:04:00Z" w16du:dateUtc="2025-01-03T09:04:00Z"/>
                <w:rFonts w:ascii="Times New Roman" w:eastAsia="標楷體" w:hAnsi="Times New Roman" w:cs="Times New Roman"/>
              </w:rPr>
              <w:pPrChange w:id="37262" w:author="瑋婷 徐" w:date="2025-01-03T17:04:00Z" w16du:dateUtc="2025-01-03T09:04:00Z">
                <w:pPr>
                  <w:spacing w:line="276" w:lineRule="auto"/>
                  <w:jc w:val="center"/>
                </w:pPr>
              </w:pPrChange>
            </w:pPr>
            <w:del w:id="37263" w:author="瑋婷 徐" w:date="2025-01-03T17:04:00Z" w16du:dateUtc="2025-01-03T09:04:00Z">
              <w:r w:rsidDel="003C19C7">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672DEC4D" w14:textId="406D1879" w:rsidR="00D93FCC" w:rsidDel="003C19C7" w:rsidRDefault="002435EC">
            <w:pPr>
              <w:rPr>
                <w:del w:id="37264" w:author="瑋婷 徐" w:date="2025-01-03T17:04:00Z" w16du:dateUtc="2025-01-03T09:04:00Z"/>
                <w:rFonts w:ascii="Times New Roman" w:eastAsia="標楷體" w:hAnsi="Times New Roman" w:cs="Times New Roman"/>
              </w:rPr>
              <w:pPrChange w:id="37265" w:author="瑋婷 徐" w:date="2025-01-03T17:04:00Z" w16du:dateUtc="2025-01-03T09:04:00Z">
                <w:pPr>
                  <w:spacing w:line="276" w:lineRule="auto"/>
                  <w:jc w:val="center"/>
                </w:pPr>
              </w:pPrChange>
            </w:pPr>
            <w:del w:id="37266" w:author="瑋婷 徐" w:date="2025-01-03T17:04:00Z" w16du:dateUtc="2025-01-03T09:04:00Z">
              <w:r w:rsidDel="003C19C7">
                <w:rPr>
                  <w:rFonts w:ascii="Times New Roman" w:eastAsia="標楷體" w:hAnsi="Times New Roman" w:cs="Times New Roman"/>
                </w:rPr>
                <w:delText>23</w:delText>
              </w:r>
            </w:del>
          </w:p>
        </w:tc>
        <w:tc>
          <w:tcPr>
            <w:tcW w:w="275" w:type="dxa"/>
            <w:tcBorders>
              <w:top w:val="single" w:sz="4" w:space="0" w:color="000000"/>
              <w:bottom w:val="single" w:sz="4" w:space="0" w:color="000000"/>
            </w:tcBorders>
            <w:shd w:val="clear" w:color="auto" w:fill="FFFFFF"/>
            <w:vAlign w:val="center"/>
          </w:tcPr>
          <w:p w14:paraId="67CF3457" w14:textId="1955F088" w:rsidR="00D93FCC" w:rsidDel="003C19C7" w:rsidRDefault="002435EC">
            <w:pPr>
              <w:rPr>
                <w:del w:id="37267" w:author="瑋婷 徐" w:date="2025-01-03T17:04:00Z" w16du:dateUtc="2025-01-03T09:04:00Z"/>
                <w:rFonts w:ascii="Times New Roman" w:eastAsia="標楷體" w:hAnsi="Times New Roman" w:cs="Times New Roman"/>
              </w:rPr>
              <w:pPrChange w:id="37268" w:author="瑋婷 徐" w:date="2025-01-03T17:04:00Z" w16du:dateUtc="2025-01-03T09:04:00Z">
                <w:pPr>
                  <w:spacing w:line="276" w:lineRule="auto"/>
                  <w:jc w:val="center"/>
                </w:pPr>
              </w:pPrChange>
            </w:pPr>
            <w:del w:id="37269" w:author="瑋婷 徐" w:date="2025-01-03T17:04:00Z" w16du:dateUtc="2025-01-03T09:04:00Z">
              <w:r w:rsidDel="003C19C7">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1317EA70" w14:textId="46DFB7BF" w:rsidR="00D93FCC" w:rsidDel="003C19C7" w:rsidRDefault="002435EC">
            <w:pPr>
              <w:rPr>
                <w:del w:id="37270" w:author="瑋婷 徐" w:date="2025-01-03T17:04:00Z" w16du:dateUtc="2025-01-03T09:04:00Z"/>
                <w:rFonts w:ascii="Times New Roman" w:eastAsia="標楷體" w:hAnsi="Times New Roman" w:cs="Times New Roman"/>
              </w:rPr>
              <w:pPrChange w:id="37271" w:author="瑋婷 徐" w:date="2025-01-03T17:04:00Z" w16du:dateUtc="2025-01-03T09:04:00Z">
                <w:pPr>
                  <w:spacing w:line="276" w:lineRule="auto"/>
                  <w:jc w:val="center"/>
                </w:pPr>
              </w:pPrChange>
            </w:pPr>
            <w:del w:id="37272"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178995B2" w14:textId="79DB46DE" w:rsidR="00D93FCC" w:rsidDel="003C19C7" w:rsidRDefault="002435EC">
            <w:pPr>
              <w:rPr>
                <w:del w:id="37273" w:author="瑋婷 徐" w:date="2025-01-03T17:04:00Z" w16du:dateUtc="2025-01-03T09:04:00Z"/>
                <w:rFonts w:ascii="Times New Roman" w:eastAsia="標楷體" w:hAnsi="Times New Roman" w:cs="Times New Roman"/>
              </w:rPr>
              <w:pPrChange w:id="37274" w:author="瑋婷 徐" w:date="2025-01-03T17:04:00Z" w16du:dateUtc="2025-01-03T09:04:00Z">
                <w:pPr>
                  <w:spacing w:line="276" w:lineRule="auto"/>
                  <w:jc w:val="center"/>
                </w:pPr>
              </w:pPrChange>
            </w:pPr>
            <w:del w:id="37275"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14407A53" w14:textId="23790088" w:rsidR="00D93FCC" w:rsidDel="003C19C7" w:rsidRDefault="002435EC">
            <w:pPr>
              <w:rPr>
                <w:del w:id="37276" w:author="瑋婷 徐" w:date="2025-01-03T17:04:00Z" w16du:dateUtc="2025-01-03T09:04:00Z"/>
                <w:rFonts w:ascii="Times New Roman" w:eastAsia="標楷體" w:hAnsi="Times New Roman" w:cs="Times New Roman"/>
              </w:rPr>
              <w:pPrChange w:id="37277" w:author="瑋婷 徐" w:date="2025-01-03T17:04:00Z" w16du:dateUtc="2025-01-03T09:04:00Z">
                <w:pPr>
                  <w:spacing w:line="276" w:lineRule="auto"/>
                  <w:jc w:val="center"/>
                </w:pPr>
              </w:pPrChange>
            </w:pPr>
            <w:del w:id="37278"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08A17F86" w14:textId="125943AB" w:rsidR="00D93FCC" w:rsidDel="003C19C7" w:rsidRDefault="002435EC">
            <w:pPr>
              <w:rPr>
                <w:del w:id="37279" w:author="瑋婷 徐" w:date="2025-01-03T17:04:00Z" w16du:dateUtc="2025-01-03T09:04:00Z"/>
                <w:rFonts w:ascii="Times New Roman" w:eastAsia="標楷體" w:hAnsi="Times New Roman" w:cs="Times New Roman"/>
              </w:rPr>
              <w:pPrChange w:id="37280" w:author="瑋婷 徐" w:date="2025-01-03T17:04:00Z" w16du:dateUtc="2025-01-03T09:04:00Z">
                <w:pPr>
                  <w:spacing w:line="276" w:lineRule="auto"/>
                  <w:jc w:val="center"/>
                </w:pPr>
              </w:pPrChange>
            </w:pPr>
            <w:del w:id="37281"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36A5E217" w14:textId="741C7F2F" w:rsidR="00D93FCC" w:rsidDel="003C19C7" w:rsidRDefault="002435EC">
            <w:pPr>
              <w:rPr>
                <w:del w:id="37282" w:author="瑋婷 徐" w:date="2025-01-03T17:04:00Z" w16du:dateUtc="2025-01-03T09:04:00Z"/>
                <w:rFonts w:ascii="Times New Roman" w:eastAsia="標楷體" w:hAnsi="Times New Roman" w:cs="Times New Roman"/>
              </w:rPr>
              <w:pPrChange w:id="37283" w:author="瑋婷 徐" w:date="2025-01-03T17:04:00Z" w16du:dateUtc="2025-01-03T09:04:00Z">
                <w:pPr>
                  <w:spacing w:line="276" w:lineRule="auto"/>
                  <w:jc w:val="center"/>
                </w:pPr>
              </w:pPrChange>
            </w:pPr>
            <w:del w:id="37284" w:author="瑋婷 徐" w:date="2025-01-03T17:04:00Z" w16du:dateUtc="2025-01-03T09:04:00Z">
              <w:r w:rsidDel="003C19C7">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14DF5EDB" w14:textId="5BF11BE8" w:rsidR="00D93FCC" w:rsidDel="003C19C7" w:rsidRDefault="002435EC">
            <w:pPr>
              <w:rPr>
                <w:del w:id="37285" w:author="瑋婷 徐" w:date="2025-01-03T17:04:00Z" w16du:dateUtc="2025-01-03T09:04:00Z"/>
                <w:rFonts w:ascii="Times New Roman" w:eastAsia="標楷體" w:hAnsi="Times New Roman" w:cs="Times New Roman"/>
              </w:rPr>
              <w:pPrChange w:id="37286" w:author="瑋婷 徐" w:date="2025-01-03T17:04:00Z" w16du:dateUtc="2025-01-03T09:04:00Z">
                <w:pPr>
                  <w:spacing w:line="276" w:lineRule="auto"/>
                  <w:jc w:val="center"/>
                </w:pPr>
              </w:pPrChange>
            </w:pPr>
            <w:del w:id="37287" w:author="瑋婷 徐" w:date="2025-01-03T17:04:00Z" w16du:dateUtc="2025-01-03T09:04:00Z">
              <w:r w:rsidDel="003C19C7">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5846AA82" w14:textId="650BD90A" w:rsidR="00D93FCC" w:rsidDel="003C19C7" w:rsidRDefault="002435EC">
            <w:pPr>
              <w:rPr>
                <w:del w:id="37288" w:author="瑋婷 徐" w:date="2025-01-03T17:04:00Z" w16du:dateUtc="2025-01-03T09:04:00Z"/>
                <w:rFonts w:ascii="Times New Roman" w:eastAsia="標楷體" w:hAnsi="Times New Roman" w:cs="Times New Roman"/>
              </w:rPr>
              <w:pPrChange w:id="37289" w:author="瑋婷 徐" w:date="2025-01-03T17:04:00Z" w16du:dateUtc="2025-01-03T09:04:00Z">
                <w:pPr>
                  <w:spacing w:line="276" w:lineRule="auto"/>
                  <w:jc w:val="center"/>
                </w:pPr>
              </w:pPrChange>
            </w:pPr>
            <w:del w:id="37290" w:author="瑋婷 徐" w:date="2025-01-03T17:04:00Z" w16du:dateUtc="2025-01-03T09:04:00Z">
              <w:r w:rsidDel="003C19C7">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2A082AD9" w14:textId="12A80919" w:rsidR="00D93FCC" w:rsidDel="003C19C7" w:rsidRDefault="002435EC">
            <w:pPr>
              <w:rPr>
                <w:del w:id="37291" w:author="瑋婷 徐" w:date="2025-01-03T17:04:00Z" w16du:dateUtc="2025-01-03T09:04:00Z"/>
                <w:rFonts w:ascii="Times New Roman" w:eastAsia="標楷體" w:hAnsi="Times New Roman" w:cs="Times New Roman"/>
              </w:rPr>
              <w:pPrChange w:id="37292" w:author="瑋婷 徐" w:date="2025-01-03T17:04:00Z" w16du:dateUtc="2025-01-03T09:04:00Z">
                <w:pPr>
                  <w:spacing w:line="276" w:lineRule="auto"/>
                  <w:jc w:val="center"/>
                </w:pPr>
              </w:pPrChange>
            </w:pPr>
            <w:del w:id="37293" w:author="瑋婷 徐" w:date="2025-01-03T17:04:00Z" w16du:dateUtc="2025-01-03T09:04:00Z">
              <w:r w:rsidDel="003C19C7">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166096B5" w14:textId="4ED20125" w:rsidR="00D93FCC" w:rsidDel="003C19C7" w:rsidRDefault="002435EC">
            <w:pPr>
              <w:rPr>
                <w:del w:id="37294" w:author="瑋婷 徐" w:date="2025-01-03T17:04:00Z" w16du:dateUtc="2025-01-03T09:04:00Z"/>
                <w:rFonts w:ascii="Times New Roman" w:eastAsia="標楷體" w:hAnsi="Times New Roman" w:cs="Times New Roman"/>
              </w:rPr>
              <w:pPrChange w:id="37295" w:author="瑋婷 徐" w:date="2025-01-03T17:04:00Z" w16du:dateUtc="2025-01-03T09:04:00Z">
                <w:pPr>
                  <w:spacing w:line="276" w:lineRule="auto"/>
                  <w:jc w:val="center"/>
                </w:pPr>
              </w:pPrChange>
            </w:pPr>
            <w:del w:id="37296" w:author="瑋婷 徐" w:date="2025-01-03T17:04:00Z" w16du:dateUtc="2025-01-03T09:04:00Z">
              <w:r w:rsidDel="003C19C7">
                <w:rPr>
                  <w:rFonts w:ascii="Times New Roman" w:eastAsia="標楷體" w:hAnsi="Times New Roman" w:cs="Times New Roman"/>
                </w:rPr>
                <w:delText>33</w:delText>
              </w:r>
            </w:del>
          </w:p>
        </w:tc>
        <w:tc>
          <w:tcPr>
            <w:tcW w:w="267" w:type="dxa"/>
            <w:tcBorders>
              <w:top w:val="single" w:sz="4" w:space="0" w:color="000000"/>
              <w:bottom w:val="single" w:sz="4" w:space="0" w:color="000000"/>
            </w:tcBorders>
            <w:shd w:val="clear" w:color="auto" w:fill="FFFFFF"/>
            <w:vAlign w:val="center"/>
          </w:tcPr>
          <w:p w14:paraId="1282695C" w14:textId="57644156" w:rsidR="00D93FCC" w:rsidDel="003C19C7" w:rsidRDefault="002435EC">
            <w:pPr>
              <w:rPr>
                <w:del w:id="37297" w:author="瑋婷 徐" w:date="2025-01-03T17:04:00Z" w16du:dateUtc="2025-01-03T09:04:00Z"/>
                <w:rFonts w:ascii="Times New Roman" w:eastAsia="標楷體" w:hAnsi="Times New Roman" w:cs="Times New Roman"/>
              </w:rPr>
              <w:pPrChange w:id="37298" w:author="瑋婷 徐" w:date="2025-01-03T17:04:00Z" w16du:dateUtc="2025-01-03T09:04:00Z">
                <w:pPr>
                  <w:spacing w:line="276" w:lineRule="auto"/>
                  <w:jc w:val="center"/>
                </w:pPr>
              </w:pPrChange>
            </w:pPr>
            <w:del w:id="37299" w:author="瑋婷 徐" w:date="2025-01-03T17:04:00Z" w16du:dateUtc="2025-01-03T09:04:00Z">
              <w:r w:rsidDel="003C19C7">
                <w:rPr>
                  <w:rFonts w:ascii="Times New Roman" w:eastAsia="標楷體" w:hAnsi="Times New Roman" w:cs="Times New Roman"/>
                </w:rPr>
                <w:delText>34</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3010AC77" w14:textId="695364F5" w:rsidR="00D93FCC" w:rsidDel="003C19C7" w:rsidRDefault="002435EC">
            <w:pPr>
              <w:rPr>
                <w:del w:id="37300" w:author="瑋婷 徐" w:date="2025-01-03T17:04:00Z" w16du:dateUtc="2025-01-03T09:04:00Z"/>
                <w:rFonts w:ascii="Times New Roman" w:eastAsia="標楷體" w:hAnsi="Times New Roman" w:cs="Times New Roman"/>
              </w:rPr>
              <w:pPrChange w:id="37301" w:author="瑋婷 徐" w:date="2025-01-03T17:04:00Z" w16du:dateUtc="2025-01-03T09:04:00Z">
                <w:pPr>
                  <w:spacing w:line="276" w:lineRule="auto"/>
                  <w:jc w:val="center"/>
                </w:pPr>
              </w:pPrChange>
            </w:pPr>
            <w:del w:id="37302" w:author="瑋婷 徐" w:date="2025-01-03T17:04:00Z" w16du:dateUtc="2025-01-03T09:04:00Z">
              <w:r w:rsidDel="003C19C7">
                <w:rPr>
                  <w:rFonts w:ascii="Times New Roman" w:eastAsia="標楷體" w:hAnsi="Times New Roman" w:cs="Times New Roman"/>
                </w:rPr>
                <w:delText>35</w:delText>
              </w:r>
            </w:del>
          </w:p>
        </w:tc>
      </w:tr>
      <w:tr w:rsidR="00000000" w:rsidDel="003C19C7" w14:paraId="29E86F82" w14:textId="096D1515">
        <w:trPr>
          <w:cantSplit/>
          <w:jc w:val="center"/>
          <w:del w:id="3730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FCCCB0B" w14:textId="6F2B3727" w:rsidR="00D93FCC" w:rsidDel="003C19C7" w:rsidRDefault="002435EC">
            <w:pPr>
              <w:rPr>
                <w:del w:id="37304" w:author="瑋婷 徐" w:date="2025-01-03T17:04:00Z" w16du:dateUtc="2025-01-03T09:04:00Z"/>
                <w:rFonts w:ascii="Times New Roman" w:eastAsia="標楷體" w:hAnsi="Times New Roman" w:cs="Times New Roman"/>
              </w:rPr>
              <w:pPrChange w:id="37305" w:author="瑋婷 徐" w:date="2025-01-03T17:04:00Z" w16du:dateUtc="2025-01-03T09:04:00Z">
                <w:pPr>
                  <w:spacing w:line="276" w:lineRule="auto"/>
                </w:pPr>
              </w:pPrChange>
            </w:pPr>
            <w:del w:id="37306" w:author="瑋婷 徐" w:date="2025-01-03T17:04:00Z" w16du:dateUtc="2025-01-03T09:04:00Z">
              <w:r w:rsidDel="003C19C7">
                <w:rPr>
                  <w:rFonts w:ascii="Times New Roman" w:eastAsia="標楷體" w:hAnsi="Times New Roman" w:cs="Times New Roman"/>
                  <w:color w:val="000000"/>
                </w:rPr>
                <w:delText>白尾鴝</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E9641AF" w14:textId="75FFDBAB" w:rsidR="00D93FCC" w:rsidDel="003C19C7" w:rsidRDefault="002435EC">
            <w:pPr>
              <w:rPr>
                <w:del w:id="37307" w:author="瑋婷 徐" w:date="2025-01-03T17:04:00Z" w16du:dateUtc="2025-01-03T09:04:00Z"/>
                <w:rFonts w:ascii="Times New Roman" w:eastAsia="標楷體" w:hAnsi="Times New Roman" w:cs="Times New Roman"/>
                <w:i/>
              </w:rPr>
              <w:pPrChange w:id="37308" w:author="瑋婷 徐" w:date="2025-01-03T17:04:00Z" w16du:dateUtc="2025-01-03T09:04:00Z">
                <w:pPr>
                  <w:spacing w:line="276" w:lineRule="auto"/>
                </w:pPr>
              </w:pPrChange>
            </w:pPr>
            <w:del w:id="37309" w:author="瑋婷 徐" w:date="2025-01-03T17:04:00Z" w16du:dateUtc="2025-01-03T09:04:00Z">
              <w:r w:rsidDel="003C19C7">
                <w:rPr>
                  <w:rFonts w:ascii="Times New Roman" w:eastAsia="標楷體" w:hAnsi="Times New Roman" w:cs="Times New Roman"/>
                  <w:i/>
                  <w:iCs/>
                  <w:color w:val="000000"/>
                </w:rPr>
                <w:delText>Myiomela leucura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562A47F" w14:textId="213D0E74" w:rsidR="00D93FCC" w:rsidDel="003C19C7" w:rsidRDefault="002435EC">
            <w:pPr>
              <w:rPr>
                <w:del w:id="37310" w:author="瑋婷 徐" w:date="2025-01-03T17:04:00Z" w16du:dateUtc="2025-01-03T09:04:00Z"/>
                <w:rFonts w:ascii="Times New Roman" w:eastAsia="標楷體" w:hAnsi="Times New Roman" w:cs="Times New Roman"/>
              </w:rPr>
              <w:pPrChange w:id="37311" w:author="瑋婷 徐" w:date="2025-01-03T17:04:00Z" w16du:dateUtc="2025-01-03T09:04:00Z">
                <w:pPr>
                  <w:spacing w:line="276" w:lineRule="auto"/>
                  <w:jc w:val="center"/>
                </w:pPr>
              </w:pPrChange>
            </w:pPr>
            <w:del w:id="37312"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44D98BE" w14:textId="3E603F66" w:rsidR="00D93FCC" w:rsidDel="003C19C7" w:rsidRDefault="00D93FCC">
            <w:pPr>
              <w:rPr>
                <w:del w:id="37313" w:author="瑋婷 徐" w:date="2025-01-03T17:04:00Z" w16du:dateUtc="2025-01-03T09:04:00Z"/>
                <w:rFonts w:ascii="Times New Roman" w:eastAsia="標楷體" w:hAnsi="Times New Roman" w:cs="Times New Roman"/>
              </w:rPr>
              <w:pPrChange w:id="3731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FE98D90" w14:textId="0D6CFBEF" w:rsidR="00D93FCC" w:rsidDel="003C19C7" w:rsidRDefault="00D93FCC">
            <w:pPr>
              <w:rPr>
                <w:del w:id="37315" w:author="瑋婷 徐" w:date="2025-01-03T17:04:00Z" w16du:dateUtc="2025-01-03T09:04:00Z"/>
                <w:rFonts w:ascii="Times New Roman" w:eastAsia="標楷體" w:hAnsi="Times New Roman" w:cs="Times New Roman"/>
              </w:rPr>
              <w:pPrChange w:id="3731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DE88D4E" w14:textId="2909A511" w:rsidR="00D93FCC" w:rsidDel="003C19C7" w:rsidRDefault="00D93FCC">
            <w:pPr>
              <w:rPr>
                <w:del w:id="37317" w:author="瑋婷 徐" w:date="2025-01-03T17:04:00Z" w16du:dateUtc="2025-01-03T09:04:00Z"/>
                <w:rFonts w:ascii="Times New Roman" w:eastAsia="標楷體" w:hAnsi="Times New Roman" w:cs="Times New Roman"/>
              </w:rPr>
              <w:pPrChange w:id="3731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D81A175" w14:textId="720E3B37" w:rsidR="00D93FCC" w:rsidDel="003C19C7" w:rsidRDefault="00D93FCC">
            <w:pPr>
              <w:rPr>
                <w:del w:id="37319" w:author="瑋婷 徐" w:date="2025-01-03T17:04:00Z" w16du:dateUtc="2025-01-03T09:04:00Z"/>
                <w:rFonts w:ascii="Times New Roman" w:eastAsia="標楷體" w:hAnsi="Times New Roman" w:cs="Times New Roman"/>
              </w:rPr>
              <w:pPrChange w:id="3732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11BE137" w14:textId="29455DA8" w:rsidR="00D93FCC" w:rsidDel="003C19C7" w:rsidRDefault="002435EC">
            <w:pPr>
              <w:rPr>
                <w:del w:id="37321" w:author="瑋婷 徐" w:date="2025-01-03T17:04:00Z" w16du:dateUtc="2025-01-03T09:04:00Z"/>
                <w:rFonts w:ascii="Times New Roman" w:eastAsia="標楷體" w:hAnsi="Times New Roman" w:cs="Times New Roman"/>
              </w:rPr>
              <w:pPrChange w:id="37322" w:author="瑋婷 徐" w:date="2025-01-03T17:04:00Z" w16du:dateUtc="2025-01-03T09:04:00Z">
                <w:pPr>
                  <w:spacing w:line="276" w:lineRule="auto"/>
                  <w:jc w:val="center"/>
                </w:pPr>
              </w:pPrChange>
            </w:pPr>
            <w:del w:id="37323"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59BE169" w14:textId="6526B352" w:rsidR="00D93FCC" w:rsidDel="003C19C7" w:rsidRDefault="00D93FCC">
            <w:pPr>
              <w:rPr>
                <w:del w:id="37324" w:author="瑋婷 徐" w:date="2025-01-03T17:04:00Z" w16du:dateUtc="2025-01-03T09:04:00Z"/>
                <w:rFonts w:ascii="Times New Roman" w:eastAsia="標楷體" w:hAnsi="Times New Roman" w:cs="Times New Roman"/>
              </w:rPr>
              <w:pPrChange w:id="3732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823383C" w14:textId="18BA40F6" w:rsidR="00D93FCC" w:rsidDel="003C19C7" w:rsidRDefault="00D93FCC">
            <w:pPr>
              <w:rPr>
                <w:del w:id="37326" w:author="瑋婷 徐" w:date="2025-01-03T17:04:00Z" w16du:dateUtc="2025-01-03T09:04:00Z"/>
                <w:rFonts w:ascii="Times New Roman" w:eastAsia="標楷體" w:hAnsi="Times New Roman" w:cs="Times New Roman"/>
              </w:rPr>
              <w:pPrChange w:id="3732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A312D64" w14:textId="3C5ACD9F" w:rsidR="00D93FCC" w:rsidDel="003C19C7" w:rsidRDefault="00D93FCC">
            <w:pPr>
              <w:rPr>
                <w:del w:id="37328" w:author="瑋婷 徐" w:date="2025-01-03T17:04:00Z" w16du:dateUtc="2025-01-03T09:04:00Z"/>
                <w:rFonts w:ascii="Times New Roman" w:eastAsia="標楷體" w:hAnsi="Times New Roman" w:cs="Times New Roman"/>
              </w:rPr>
              <w:pPrChange w:id="373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BA715C5" w14:textId="028F25B5" w:rsidR="00D93FCC" w:rsidDel="003C19C7" w:rsidRDefault="00D93FCC">
            <w:pPr>
              <w:rPr>
                <w:del w:id="37330" w:author="瑋婷 徐" w:date="2025-01-03T17:04:00Z" w16du:dateUtc="2025-01-03T09:04:00Z"/>
                <w:rFonts w:ascii="Times New Roman" w:eastAsia="標楷體" w:hAnsi="Times New Roman" w:cs="Times New Roman"/>
              </w:rPr>
              <w:pPrChange w:id="373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FAE222" w14:textId="2B52971B" w:rsidR="00D93FCC" w:rsidDel="003C19C7" w:rsidRDefault="002435EC">
            <w:pPr>
              <w:rPr>
                <w:del w:id="37332" w:author="瑋婷 徐" w:date="2025-01-03T17:04:00Z" w16du:dateUtc="2025-01-03T09:04:00Z"/>
                <w:rFonts w:ascii="Times New Roman" w:eastAsia="標楷體" w:hAnsi="Times New Roman" w:cs="Times New Roman"/>
              </w:rPr>
              <w:pPrChange w:id="37333" w:author="瑋婷 徐" w:date="2025-01-03T17:04:00Z" w16du:dateUtc="2025-01-03T09:04:00Z">
                <w:pPr>
                  <w:spacing w:line="276" w:lineRule="auto"/>
                  <w:jc w:val="center"/>
                </w:pPr>
              </w:pPrChange>
            </w:pPr>
            <w:del w:id="37334"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AC21BB3" w14:textId="13E3284C" w:rsidR="00D93FCC" w:rsidDel="003C19C7" w:rsidRDefault="002435EC">
            <w:pPr>
              <w:rPr>
                <w:del w:id="37335" w:author="瑋婷 徐" w:date="2025-01-03T17:04:00Z" w16du:dateUtc="2025-01-03T09:04:00Z"/>
                <w:rFonts w:ascii="Times New Roman" w:eastAsia="標楷體" w:hAnsi="Times New Roman" w:cs="Times New Roman"/>
              </w:rPr>
              <w:pPrChange w:id="37336" w:author="瑋婷 徐" w:date="2025-01-03T17:04:00Z" w16du:dateUtc="2025-01-03T09:04:00Z">
                <w:pPr>
                  <w:spacing w:line="276" w:lineRule="auto"/>
                  <w:jc w:val="center"/>
                </w:pPr>
              </w:pPrChange>
            </w:pPr>
            <w:del w:id="3733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3AD8ADB" w14:textId="30B819AF" w:rsidR="00D93FCC" w:rsidDel="003C19C7" w:rsidRDefault="002435EC">
            <w:pPr>
              <w:rPr>
                <w:del w:id="37338" w:author="瑋婷 徐" w:date="2025-01-03T17:04:00Z" w16du:dateUtc="2025-01-03T09:04:00Z"/>
                <w:rFonts w:ascii="Times New Roman" w:eastAsia="標楷體" w:hAnsi="Times New Roman" w:cs="Times New Roman"/>
              </w:rPr>
              <w:pPrChange w:id="37339" w:author="瑋婷 徐" w:date="2025-01-03T17:04:00Z" w16du:dateUtc="2025-01-03T09:04:00Z">
                <w:pPr>
                  <w:spacing w:line="276" w:lineRule="auto"/>
                  <w:jc w:val="center"/>
                </w:pPr>
              </w:pPrChange>
            </w:pPr>
            <w:del w:id="3734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3B4AB88" w14:textId="127571FB" w:rsidR="00D93FCC" w:rsidDel="003C19C7" w:rsidRDefault="002435EC">
            <w:pPr>
              <w:rPr>
                <w:del w:id="37341" w:author="瑋婷 徐" w:date="2025-01-03T17:04:00Z" w16du:dateUtc="2025-01-03T09:04:00Z"/>
                <w:rFonts w:ascii="Times New Roman" w:eastAsia="標楷體" w:hAnsi="Times New Roman" w:cs="Times New Roman"/>
              </w:rPr>
              <w:pPrChange w:id="37342" w:author="瑋婷 徐" w:date="2025-01-03T17:04:00Z" w16du:dateUtc="2025-01-03T09:04:00Z">
                <w:pPr>
                  <w:spacing w:line="276" w:lineRule="auto"/>
                  <w:jc w:val="center"/>
                </w:pPr>
              </w:pPrChange>
            </w:pPr>
            <w:del w:id="3734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5254E2F" w14:textId="79D28151" w:rsidR="00D93FCC" w:rsidDel="003C19C7" w:rsidRDefault="002435EC">
            <w:pPr>
              <w:rPr>
                <w:del w:id="37344" w:author="瑋婷 徐" w:date="2025-01-03T17:04:00Z" w16du:dateUtc="2025-01-03T09:04:00Z"/>
                <w:rFonts w:ascii="Times New Roman" w:eastAsia="標楷體" w:hAnsi="Times New Roman" w:cs="Times New Roman"/>
              </w:rPr>
              <w:pPrChange w:id="37345" w:author="瑋婷 徐" w:date="2025-01-03T17:04:00Z" w16du:dateUtc="2025-01-03T09:04:00Z">
                <w:pPr>
                  <w:spacing w:line="276" w:lineRule="auto"/>
                  <w:jc w:val="center"/>
                </w:pPr>
              </w:pPrChange>
            </w:pPr>
            <w:del w:id="3734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3352961" w14:textId="7BF47E21" w:rsidR="00D93FCC" w:rsidDel="003C19C7" w:rsidRDefault="002435EC">
            <w:pPr>
              <w:rPr>
                <w:del w:id="37347" w:author="瑋婷 徐" w:date="2025-01-03T17:04:00Z" w16du:dateUtc="2025-01-03T09:04:00Z"/>
                <w:rFonts w:ascii="Times New Roman" w:eastAsia="標楷體" w:hAnsi="Times New Roman" w:cs="Times New Roman"/>
              </w:rPr>
              <w:pPrChange w:id="37348" w:author="瑋婷 徐" w:date="2025-01-03T17:04:00Z" w16du:dateUtc="2025-01-03T09:04:00Z">
                <w:pPr>
                  <w:spacing w:line="276" w:lineRule="auto"/>
                  <w:jc w:val="center"/>
                </w:pPr>
              </w:pPrChange>
            </w:pPr>
            <w:del w:id="3734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98152F1" w14:textId="70CF9E21" w:rsidR="00D93FCC" w:rsidDel="003C19C7" w:rsidRDefault="002435EC">
            <w:pPr>
              <w:rPr>
                <w:del w:id="37350" w:author="瑋婷 徐" w:date="2025-01-03T17:04:00Z" w16du:dateUtc="2025-01-03T09:04:00Z"/>
                <w:rFonts w:ascii="Times New Roman" w:eastAsia="標楷體" w:hAnsi="Times New Roman" w:cs="Times New Roman"/>
              </w:rPr>
              <w:pPrChange w:id="37351" w:author="瑋婷 徐" w:date="2025-01-03T17:04:00Z" w16du:dateUtc="2025-01-03T09:04:00Z">
                <w:pPr>
                  <w:spacing w:line="276" w:lineRule="auto"/>
                  <w:jc w:val="center"/>
                </w:pPr>
              </w:pPrChange>
            </w:pPr>
            <w:del w:id="3735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157C62F" w14:textId="67F24335" w:rsidR="00D93FCC" w:rsidDel="003C19C7" w:rsidRDefault="00D93FCC">
            <w:pPr>
              <w:rPr>
                <w:del w:id="37353" w:author="瑋婷 徐" w:date="2025-01-03T17:04:00Z" w16du:dateUtc="2025-01-03T09:04:00Z"/>
                <w:rFonts w:ascii="Times New Roman" w:eastAsia="標楷體" w:hAnsi="Times New Roman" w:cs="Times New Roman"/>
              </w:rPr>
              <w:pPrChange w:id="373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F5AE2B9" w14:textId="02C606D6" w:rsidR="00D93FCC" w:rsidDel="003C19C7" w:rsidRDefault="002435EC">
            <w:pPr>
              <w:rPr>
                <w:del w:id="37355" w:author="瑋婷 徐" w:date="2025-01-03T17:04:00Z" w16du:dateUtc="2025-01-03T09:04:00Z"/>
                <w:rFonts w:ascii="Times New Roman" w:eastAsia="標楷體" w:hAnsi="Times New Roman" w:cs="Times New Roman"/>
              </w:rPr>
              <w:pPrChange w:id="37356" w:author="瑋婷 徐" w:date="2025-01-03T17:04:00Z" w16du:dateUtc="2025-01-03T09:04:00Z">
                <w:pPr>
                  <w:spacing w:line="276" w:lineRule="auto"/>
                  <w:jc w:val="center"/>
                </w:pPr>
              </w:pPrChange>
            </w:pPr>
            <w:del w:id="3735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4CB8B164" w14:textId="0200EDAD" w:rsidR="00D93FCC" w:rsidDel="003C19C7" w:rsidRDefault="00D93FCC">
            <w:pPr>
              <w:rPr>
                <w:del w:id="37358" w:author="瑋婷 徐" w:date="2025-01-03T17:04:00Z" w16du:dateUtc="2025-01-03T09:04:00Z"/>
                <w:rFonts w:ascii="Times New Roman" w:eastAsia="標楷體" w:hAnsi="Times New Roman" w:cs="Times New Roman"/>
              </w:rPr>
              <w:pPrChange w:id="373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7A2F87" w14:textId="78AAC696" w:rsidR="00D93FCC" w:rsidDel="003C19C7" w:rsidRDefault="00D93FCC">
            <w:pPr>
              <w:rPr>
                <w:del w:id="37360" w:author="瑋婷 徐" w:date="2025-01-03T17:04:00Z" w16du:dateUtc="2025-01-03T09:04:00Z"/>
                <w:rFonts w:ascii="Times New Roman" w:eastAsia="標楷體" w:hAnsi="Times New Roman" w:cs="Times New Roman"/>
              </w:rPr>
              <w:pPrChange w:id="373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7E44F4" w14:textId="44C0D721" w:rsidR="00D93FCC" w:rsidDel="003C19C7" w:rsidRDefault="002435EC">
            <w:pPr>
              <w:rPr>
                <w:del w:id="37362" w:author="瑋婷 徐" w:date="2025-01-03T17:04:00Z" w16du:dateUtc="2025-01-03T09:04:00Z"/>
                <w:rFonts w:ascii="Times New Roman" w:eastAsia="標楷體" w:hAnsi="Times New Roman" w:cs="Times New Roman"/>
              </w:rPr>
              <w:pPrChange w:id="37363" w:author="瑋婷 徐" w:date="2025-01-03T17:04:00Z" w16du:dateUtc="2025-01-03T09:04:00Z">
                <w:pPr>
                  <w:spacing w:line="276" w:lineRule="auto"/>
                  <w:jc w:val="center"/>
                </w:pPr>
              </w:pPrChange>
            </w:pPr>
            <w:del w:id="3736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D282899" w14:textId="3509F1B1" w:rsidR="00D93FCC" w:rsidDel="003C19C7" w:rsidRDefault="00D93FCC">
            <w:pPr>
              <w:rPr>
                <w:del w:id="37365" w:author="瑋婷 徐" w:date="2025-01-03T17:04:00Z" w16du:dateUtc="2025-01-03T09:04:00Z"/>
                <w:rFonts w:ascii="Times New Roman" w:eastAsia="標楷體" w:hAnsi="Times New Roman" w:cs="Times New Roman"/>
              </w:rPr>
              <w:pPrChange w:id="3736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8AA34E5" w14:textId="5989F1EF" w:rsidR="00D93FCC" w:rsidDel="003C19C7" w:rsidRDefault="00D93FCC">
            <w:pPr>
              <w:rPr>
                <w:del w:id="37367" w:author="瑋婷 徐" w:date="2025-01-03T17:04:00Z" w16du:dateUtc="2025-01-03T09:04:00Z"/>
                <w:rFonts w:ascii="Times New Roman" w:eastAsia="標楷體" w:hAnsi="Times New Roman" w:cs="Times New Roman"/>
              </w:rPr>
              <w:pPrChange w:id="373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4BC21B1" w14:textId="2AA9CB25" w:rsidR="00D93FCC" w:rsidDel="003C19C7" w:rsidRDefault="002435EC">
            <w:pPr>
              <w:rPr>
                <w:del w:id="37369" w:author="瑋婷 徐" w:date="2025-01-03T17:04:00Z" w16du:dateUtc="2025-01-03T09:04:00Z"/>
                <w:rFonts w:ascii="Times New Roman" w:eastAsia="標楷體" w:hAnsi="Times New Roman" w:cs="Times New Roman"/>
              </w:rPr>
              <w:pPrChange w:id="37370" w:author="瑋婷 徐" w:date="2025-01-03T17:04:00Z" w16du:dateUtc="2025-01-03T09:04:00Z">
                <w:pPr>
                  <w:spacing w:line="276" w:lineRule="auto"/>
                  <w:jc w:val="center"/>
                </w:pPr>
              </w:pPrChange>
            </w:pPr>
            <w:del w:id="3737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0653761" w14:textId="770E3CB3" w:rsidR="00D93FCC" w:rsidDel="003C19C7" w:rsidRDefault="002435EC">
            <w:pPr>
              <w:rPr>
                <w:del w:id="37372" w:author="瑋婷 徐" w:date="2025-01-03T17:04:00Z" w16du:dateUtc="2025-01-03T09:04:00Z"/>
                <w:rFonts w:ascii="Times New Roman" w:eastAsia="標楷體" w:hAnsi="Times New Roman" w:cs="Times New Roman"/>
              </w:rPr>
              <w:pPrChange w:id="37373" w:author="瑋婷 徐" w:date="2025-01-03T17:04:00Z" w16du:dateUtc="2025-01-03T09:04:00Z">
                <w:pPr>
                  <w:spacing w:line="276" w:lineRule="auto"/>
                  <w:jc w:val="center"/>
                </w:pPr>
              </w:pPrChange>
            </w:pPr>
            <w:del w:id="37374"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60A40EF" w14:textId="783BA958" w:rsidR="00D93FCC" w:rsidDel="003C19C7" w:rsidRDefault="00D93FCC">
            <w:pPr>
              <w:rPr>
                <w:del w:id="37375" w:author="瑋婷 徐" w:date="2025-01-03T17:04:00Z" w16du:dateUtc="2025-01-03T09:04:00Z"/>
                <w:rFonts w:ascii="Times New Roman" w:eastAsia="標楷體" w:hAnsi="Times New Roman" w:cs="Times New Roman"/>
              </w:rPr>
              <w:pPrChange w:id="373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69C93F" w14:textId="23DC7ACC" w:rsidR="00D93FCC" w:rsidDel="003C19C7" w:rsidRDefault="00D93FCC">
            <w:pPr>
              <w:rPr>
                <w:del w:id="37377" w:author="瑋婷 徐" w:date="2025-01-03T17:04:00Z" w16du:dateUtc="2025-01-03T09:04:00Z"/>
                <w:rFonts w:ascii="Times New Roman" w:eastAsia="標楷體" w:hAnsi="Times New Roman" w:cs="Times New Roman"/>
              </w:rPr>
              <w:pPrChange w:id="373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F5A471C" w14:textId="5C5FB841" w:rsidR="00D93FCC" w:rsidDel="003C19C7" w:rsidRDefault="00D93FCC">
            <w:pPr>
              <w:rPr>
                <w:del w:id="37379" w:author="瑋婷 徐" w:date="2025-01-03T17:04:00Z" w16du:dateUtc="2025-01-03T09:04:00Z"/>
                <w:rFonts w:ascii="Times New Roman" w:eastAsia="標楷體" w:hAnsi="Times New Roman" w:cs="Times New Roman"/>
              </w:rPr>
              <w:pPrChange w:id="373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66D31D" w14:textId="5F2C6EC7" w:rsidR="00D93FCC" w:rsidDel="003C19C7" w:rsidRDefault="00D93FCC">
            <w:pPr>
              <w:rPr>
                <w:del w:id="37381" w:author="瑋婷 徐" w:date="2025-01-03T17:04:00Z" w16du:dateUtc="2025-01-03T09:04:00Z"/>
                <w:rFonts w:ascii="Times New Roman" w:eastAsia="標楷體" w:hAnsi="Times New Roman" w:cs="Times New Roman"/>
              </w:rPr>
              <w:pPrChange w:id="3738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4BDE67C" w14:textId="6912F9EF" w:rsidR="00D93FCC" w:rsidDel="003C19C7" w:rsidRDefault="002435EC">
            <w:pPr>
              <w:rPr>
                <w:del w:id="37383" w:author="瑋婷 徐" w:date="2025-01-03T17:04:00Z" w16du:dateUtc="2025-01-03T09:04:00Z"/>
                <w:rFonts w:ascii="Times New Roman" w:eastAsia="標楷體" w:hAnsi="Times New Roman" w:cs="Times New Roman"/>
              </w:rPr>
              <w:pPrChange w:id="37384" w:author="瑋婷 徐" w:date="2025-01-03T17:04:00Z" w16du:dateUtc="2025-01-03T09:04:00Z">
                <w:pPr>
                  <w:spacing w:line="276" w:lineRule="auto"/>
                  <w:jc w:val="center"/>
                </w:pPr>
              </w:pPrChange>
            </w:pPr>
            <w:del w:id="373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44012EA" w14:textId="180B370B" w:rsidR="00D93FCC" w:rsidDel="003C19C7" w:rsidRDefault="00D93FCC">
            <w:pPr>
              <w:rPr>
                <w:del w:id="37386" w:author="瑋婷 徐" w:date="2025-01-03T17:04:00Z" w16du:dateUtc="2025-01-03T09:04:00Z"/>
                <w:rFonts w:ascii="Times New Roman" w:eastAsia="標楷體" w:hAnsi="Times New Roman" w:cs="Times New Roman"/>
              </w:rPr>
              <w:pPrChange w:id="373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227C1E" w14:textId="014B6616" w:rsidR="00D93FCC" w:rsidDel="003C19C7" w:rsidRDefault="00D93FCC">
            <w:pPr>
              <w:rPr>
                <w:del w:id="37388" w:author="瑋婷 徐" w:date="2025-01-03T17:04:00Z" w16du:dateUtc="2025-01-03T09:04:00Z"/>
                <w:rFonts w:ascii="Times New Roman" w:eastAsia="標楷體" w:hAnsi="Times New Roman" w:cs="Times New Roman"/>
              </w:rPr>
              <w:pPrChange w:id="3738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B004DF6" w14:textId="4497F93D" w:rsidR="00D93FCC" w:rsidDel="003C19C7" w:rsidRDefault="00D93FCC">
            <w:pPr>
              <w:rPr>
                <w:del w:id="37390" w:author="瑋婷 徐" w:date="2025-01-03T17:04:00Z" w16du:dateUtc="2025-01-03T09:04:00Z"/>
                <w:rFonts w:ascii="Times New Roman" w:eastAsia="標楷體" w:hAnsi="Times New Roman" w:cs="Times New Roman"/>
              </w:rPr>
              <w:pPrChange w:id="3739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5BB9FA6" w14:textId="15416930" w:rsidR="00D93FCC" w:rsidDel="003C19C7" w:rsidRDefault="00D93FCC">
            <w:pPr>
              <w:rPr>
                <w:del w:id="37392" w:author="瑋婷 徐" w:date="2025-01-03T17:04:00Z" w16du:dateUtc="2025-01-03T09:04:00Z"/>
                <w:rFonts w:ascii="Times New Roman" w:eastAsia="標楷體" w:hAnsi="Times New Roman" w:cs="Times New Roman"/>
              </w:rPr>
              <w:pPrChange w:id="37393" w:author="瑋婷 徐" w:date="2025-01-03T17:04:00Z" w16du:dateUtc="2025-01-03T09:04:00Z">
                <w:pPr>
                  <w:spacing w:line="276" w:lineRule="auto"/>
                  <w:jc w:val="center"/>
                </w:pPr>
              </w:pPrChange>
            </w:pPr>
          </w:p>
        </w:tc>
      </w:tr>
      <w:tr w:rsidR="00000000" w:rsidDel="003C19C7" w14:paraId="478143B9" w14:textId="3F099814">
        <w:trPr>
          <w:cantSplit/>
          <w:jc w:val="center"/>
          <w:del w:id="3739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50A9DA6" w14:textId="7526EBB2" w:rsidR="00D93FCC" w:rsidDel="003C19C7" w:rsidRDefault="002435EC">
            <w:pPr>
              <w:rPr>
                <w:del w:id="37395" w:author="瑋婷 徐" w:date="2025-01-03T17:04:00Z" w16du:dateUtc="2025-01-03T09:04:00Z"/>
                <w:rFonts w:ascii="Times New Roman" w:eastAsia="標楷體" w:hAnsi="Times New Roman" w:cs="Times New Roman"/>
              </w:rPr>
              <w:pPrChange w:id="37396" w:author="瑋婷 徐" w:date="2025-01-03T17:04:00Z" w16du:dateUtc="2025-01-03T09:04:00Z">
                <w:pPr>
                  <w:spacing w:line="276" w:lineRule="auto"/>
                </w:pPr>
              </w:pPrChange>
            </w:pPr>
            <w:del w:id="37397" w:author="瑋婷 徐" w:date="2025-01-03T17:04:00Z" w16du:dateUtc="2025-01-03T09:04:00Z">
              <w:r w:rsidDel="003C19C7">
                <w:rPr>
                  <w:rFonts w:ascii="Times New Roman" w:eastAsia="標楷體" w:hAnsi="Times New Roman" w:cs="Times New Roman"/>
                  <w:color w:val="000000"/>
                </w:rPr>
                <w:delText>栗背林鴝</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34ED7D4" w14:textId="6510D94B" w:rsidR="00D93FCC" w:rsidDel="003C19C7" w:rsidRDefault="002435EC">
            <w:pPr>
              <w:rPr>
                <w:del w:id="37398" w:author="瑋婷 徐" w:date="2025-01-03T17:04:00Z" w16du:dateUtc="2025-01-03T09:04:00Z"/>
                <w:rFonts w:ascii="Times New Roman" w:eastAsia="標楷體" w:hAnsi="Times New Roman" w:cs="Times New Roman"/>
                <w:i/>
              </w:rPr>
              <w:pPrChange w:id="37399" w:author="瑋婷 徐" w:date="2025-01-03T17:04:00Z" w16du:dateUtc="2025-01-03T09:04:00Z">
                <w:pPr>
                  <w:spacing w:line="276" w:lineRule="auto"/>
                </w:pPr>
              </w:pPrChange>
            </w:pPr>
            <w:del w:id="37400" w:author="瑋婷 徐" w:date="2025-01-03T17:04:00Z" w16du:dateUtc="2025-01-03T09:04:00Z">
              <w:r w:rsidDel="003C19C7">
                <w:rPr>
                  <w:rFonts w:ascii="Times New Roman" w:eastAsia="標楷體" w:hAnsi="Times New Roman" w:cs="Times New Roman"/>
                  <w:i/>
                  <w:iCs/>
                  <w:color w:val="000000"/>
                </w:rPr>
                <w:delText>Tarsiger johnstoniae</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52BA906B" w14:textId="526CF048" w:rsidR="00D93FCC" w:rsidDel="003C19C7" w:rsidRDefault="00D93FCC">
            <w:pPr>
              <w:rPr>
                <w:del w:id="37401" w:author="瑋婷 徐" w:date="2025-01-03T17:04:00Z" w16du:dateUtc="2025-01-03T09:04:00Z"/>
                <w:rFonts w:ascii="Times New Roman" w:eastAsia="標楷體" w:hAnsi="Times New Roman" w:cs="Times New Roman"/>
              </w:rPr>
              <w:pPrChange w:id="3740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A433FBF" w14:textId="384AD26C" w:rsidR="00D93FCC" w:rsidDel="003C19C7" w:rsidRDefault="00D93FCC">
            <w:pPr>
              <w:rPr>
                <w:del w:id="37403" w:author="瑋婷 徐" w:date="2025-01-03T17:04:00Z" w16du:dateUtc="2025-01-03T09:04:00Z"/>
                <w:rFonts w:ascii="Times New Roman" w:eastAsia="標楷體" w:hAnsi="Times New Roman" w:cs="Times New Roman"/>
              </w:rPr>
              <w:pPrChange w:id="3740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0F16B49" w14:textId="29775207" w:rsidR="00D93FCC" w:rsidDel="003C19C7" w:rsidRDefault="00D93FCC">
            <w:pPr>
              <w:rPr>
                <w:del w:id="37405" w:author="瑋婷 徐" w:date="2025-01-03T17:04:00Z" w16du:dateUtc="2025-01-03T09:04:00Z"/>
                <w:rFonts w:ascii="Times New Roman" w:eastAsia="標楷體" w:hAnsi="Times New Roman" w:cs="Times New Roman"/>
              </w:rPr>
              <w:pPrChange w:id="3740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8ADB4C0" w14:textId="61929362" w:rsidR="00D93FCC" w:rsidDel="003C19C7" w:rsidRDefault="00D93FCC">
            <w:pPr>
              <w:rPr>
                <w:del w:id="37407" w:author="瑋婷 徐" w:date="2025-01-03T17:04:00Z" w16du:dateUtc="2025-01-03T09:04:00Z"/>
                <w:rFonts w:ascii="Times New Roman" w:eastAsia="標楷體" w:hAnsi="Times New Roman" w:cs="Times New Roman"/>
              </w:rPr>
              <w:pPrChange w:id="3740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AFBEC70" w14:textId="4F2D0352" w:rsidR="00D93FCC" w:rsidDel="003C19C7" w:rsidRDefault="00D93FCC">
            <w:pPr>
              <w:rPr>
                <w:del w:id="37409" w:author="瑋婷 徐" w:date="2025-01-03T17:04:00Z" w16du:dateUtc="2025-01-03T09:04:00Z"/>
                <w:rFonts w:ascii="Times New Roman" w:eastAsia="標楷體" w:hAnsi="Times New Roman" w:cs="Times New Roman"/>
              </w:rPr>
              <w:pPrChange w:id="3741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DAA517E" w14:textId="0CE55023" w:rsidR="00D93FCC" w:rsidDel="003C19C7" w:rsidRDefault="00D93FCC">
            <w:pPr>
              <w:rPr>
                <w:del w:id="37411" w:author="瑋婷 徐" w:date="2025-01-03T17:04:00Z" w16du:dateUtc="2025-01-03T09:04:00Z"/>
                <w:rFonts w:ascii="Times New Roman" w:eastAsia="標楷體" w:hAnsi="Times New Roman" w:cs="Times New Roman"/>
              </w:rPr>
              <w:pPrChange w:id="3741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A050938" w14:textId="543FFF0B" w:rsidR="00D93FCC" w:rsidDel="003C19C7" w:rsidRDefault="00D93FCC">
            <w:pPr>
              <w:rPr>
                <w:del w:id="37413" w:author="瑋婷 徐" w:date="2025-01-03T17:04:00Z" w16du:dateUtc="2025-01-03T09:04:00Z"/>
                <w:rFonts w:ascii="Times New Roman" w:eastAsia="標楷體" w:hAnsi="Times New Roman" w:cs="Times New Roman"/>
              </w:rPr>
              <w:pPrChange w:id="3741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E3F76E6" w14:textId="362828E8" w:rsidR="00D93FCC" w:rsidDel="003C19C7" w:rsidRDefault="00D93FCC">
            <w:pPr>
              <w:rPr>
                <w:del w:id="37415" w:author="瑋婷 徐" w:date="2025-01-03T17:04:00Z" w16du:dateUtc="2025-01-03T09:04:00Z"/>
                <w:rFonts w:ascii="Times New Roman" w:eastAsia="標楷體" w:hAnsi="Times New Roman" w:cs="Times New Roman"/>
              </w:rPr>
              <w:pPrChange w:id="3741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3C108F6" w14:textId="3DB612F0" w:rsidR="00D93FCC" w:rsidDel="003C19C7" w:rsidRDefault="00D93FCC">
            <w:pPr>
              <w:rPr>
                <w:del w:id="37417" w:author="瑋婷 徐" w:date="2025-01-03T17:04:00Z" w16du:dateUtc="2025-01-03T09:04:00Z"/>
                <w:rFonts w:ascii="Times New Roman" w:eastAsia="標楷體" w:hAnsi="Times New Roman" w:cs="Times New Roman"/>
              </w:rPr>
              <w:pPrChange w:id="374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8169B6" w14:textId="0D01660B" w:rsidR="00D93FCC" w:rsidDel="003C19C7" w:rsidRDefault="00D93FCC">
            <w:pPr>
              <w:rPr>
                <w:del w:id="37419" w:author="瑋婷 徐" w:date="2025-01-03T17:04:00Z" w16du:dateUtc="2025-01-03T09:04:00Z"/>
                <w:rFonts w:ascii="Times New Roman" w:eastAsia="標楷體" w:hAnsi="Times New Roman" w:cs="Times New Roman"/>
              </w:rPr>
              <w:pPrChange w:id="374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2C12244" w14:textId="09B47A35" w:rsidR="00D93FCC" w:rsidDel="003C19C7" w:rsidRDefault="00D93FCC">
            <w:pPr>
              <w:rPr>
                <w:del w:id="37421" w:author="瑋婷 徐" w:date="2025-01-03T17:04:00Z" w16du:dateUtc="2025-01-03T09:04:00Z"/>
                <w:rFonts w:ascii="Times New Roman" w:eastAsia="標楷體" w:hAnsi="Times New Roman" w:cs="Times New Roman"/>
              </w:rPr>
              <w:pPrChange w:id="3742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64C588F" w14:textId="6BC0FE4C" w:rsidR="00D93FCC" w:rsidDel="003C19C7" w:rsidRDefault="00D93FCC">
            <w:pPr>
              <w:rPr>
                <w:del w:id="37423" w:author="瑋婷 徐" w:date="2025-01-03T17:04:00Z" w16du:dateUtc="2025-01-03T09:04:00Z"/>
                <w:rFonts w:ascii="Times New Roman" w:eastAsia="標楷體" w:hAnsi="Times New Roman" w:cs="Times New Roman"/>
              </w:rPr>
              <w:pPrChange w:id="374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EE0EDC" w14:textId="24CB1BBB" w:rsidR="00D93FCC" w:rsidDel="003C19C7" w:rsidRDefault="002435EC">
            <w:pPr>
              <w:rPr>
                <w:del w:id="37425" w:author="瑋婷 徐" w:date="2025-01-03T17:04:00Z" w16du:dateUtc="2025-01-03T09:04:00Z"/>
                <w:rFonts w:ascii="Times New Roman" w:eastAsia="標楷體" w:hAnsi="Times New Roman" w:cs="Times New Roman"/>
              </w:rPr>
              <w:pPrChange w:id="37426" w:author="瑋婷 徐" w:date="2025-01-03T17:04:00Z" w16du:dateUtc="2025-01-03T09:04:00Z">
                <w:pPr>
                  <w:spacing w:line="276" w:lineRule="auto"/>
                  <w:jc w:val="center"/>
                </w:pPr>
              </w:pPrChange>
            </w:pPr>
            <w:del w:id="3742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CBCEE80" w14:textId="1EF3A99B" w:rsidR="00D93FCC" w:rsidDel="003C19C7" w:rsidRDefault="00D93FCC">
            <w:pPr>
              <w:rPr>
                <w:del w:id="37428" w:author="瑋婷 徐" w:date="2025-01-03T17:04:00Z" w16du:dateUtc="2025-01-03T09:04:00Z"/>
                <w:rFonts w:ascii="Times New Roman" w:eastAsia="標楷體" w:hAnsi="Times New Roman" w:cs="Times New Roman"/>
              </w:rPr>
              <w:pPrChange w:id="374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716A9DF" w14:textId="04BE5C87" w:rsidR="00D93FCC" w:rsidDel="003C19C7" w:rsidRDefault="00D93FCC">
            <w:pPr>
              <w:rPr>
                <w:del w:id="37430" w:author="瑋婷 徐" w:date="2025-01-03T17:04:00Z" w16du:dateUtc="2025-01-03T09:04:00Z"/>
                <w:rFonts w:ascii="Times New Roman" w:eastAsia="標楷體" w:hAnsi="Times New Roman" w:cs="Times New Roman"/>
              </w:rPr>
              <w:pPrChange w:id="374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7FB624" w14:textId="15F069E2" w:rsidR="00D93FCC" w:rsidDel="003C19C7" w:rsidRDefault="00D93FCC">
            <w:pPr>
              <w:rPr>
                <w:del w:id="37432" w:author="瑋婷 徐" w:date="2025-01-03T17:04:00Z" w16du:dateUtc="2025-01-03T09:04:00Z"/>
                <w:rFonts w:ascii="Times New Roman" w:eastAsia="標楷體" w:hAnsi="Times New Roman" w:cs="Times New Roman"/>
              </w:rPr>
              <w:pPrChange w:id="374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7B4CBC" w14:textId="431AB77A" w:rsidR="00D93FCC" w:rsidDel="003C19C7" w:rsidRDefault="00D93FCC">
            <w:pPr>
              <w:rPr>
                <w:del w:id="37434" w:author="瑋婷 徐" w:date="2025-01-03T17:04:00Z" w16du:dateUtc="2025-01-03T09:04:00Z"/>
                <w:rFonts w:ascii="Times New Roman" w:eastAsia="標楷體" w:hAnsi="Times New Roman" w:cs="Times New Roman"/>
              </w:rPr>
              <w:pPrChange w:id="374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E3B90FA" w14:textId="72FD9BE2" w:rsidR="00D93FCC" w:rsidDel="003C19C7" w:rsidRDefault="00D93FCC">
            <w:pPr>
              <w:rPr>
                <w:del w:id="37436" w:author="瑋婷 徐" w:date="2025-01-03T17:04:00Z" w16du:dateUtc="2025-01-03T09:04:00Z"/>
                <w:rFonts w:ascii="Times New Roman" w:eastAsia="標楷體" w:hAnsi="Times New Roman" w:cs="Times New Roman"/>
              </w:rPr>
              <w:pPrChange w:id="374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E35A800" w14:textId="065221C5" w:rsidR="00D93FCC" w:rsidDel="003C19C7" w:rsidRDefault="00D93FCC">
            <w:pPr>
              <w:rPr>
                <w:del w:id="37438" w:author="瑋婷 徐" w:date="2025-01-03T17:04:00Z" w16du:dateUtc="2025-01-03T09:04:00Z"/>
                <w:rFonts w:ascii="Times New Roman" w:eastAsia="標楷體" w:hAnsi="Times New Roman" w:cs="Times New Roman"/>
              </w:rPr>
              <w:pPrChange w:id="3743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B7AF877" w14:textId="17E62F00" w:rsidR="00D93FCC" w:rsidDel="003C19C7" w:rsidRDefault="00D93FCC">
            <w:pPr>
              <w:rPr>
                <w:del w:id="37440" w:author="瑋婷 徐" w:date="2025-01-03T17:04:00Z" w16du:dateUtc="2025-01-03T09:04:00Z"/>
                <w:rFonts w:ascii="Times New Roman" w:eastAsia="標楷體" w:hAnsi="Times New Roman" w:cs="Times New Roman"/>
              </w:rPr>
              <w:pPrChange w:id="374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9ADFCB" w14:textId="1AD538CA" w:rsidR="00D93FCC" w:rsidDel="003C19C7" w:rsidRDefault="002435EC">
            <w:pPr>
              <w:rPr>
                <w:del w:id="37442" w:author="瑋婷 徐" w:date="2025-01-03T17:04:00Z" w16du:dateUtc="2025-01-03T09:04:00Z"/>
                <w:rFonts w:ascii="Times New Roman" w:eastAsia="標楷體" w:hAnsi="Times New Roman" w:cs="Times New Roman"/>
              </w:rPr>
              <w:pPrChange w:id="37443" w:author="瑋婷 徐" w:date="2025-01-03T17:04:00Z" w16du:dateUtc="2025-01-03T09:04:00Z">
                <w:pPr>
                  <w:spacing w:line="276" w:lineRule="auto"/>
                  <w:jc w:val="center"/>
                </w:pPr>
              </w:pPrChange>
            </w:pPr>
            <w:del w:id="374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B88649C" w14:textId="00F06ED6" w:rsidR="00D93FCC" w:rsidDel="003C19C7" w:rsidRDefault="00D93FCC">
            <w:pPr>
              <w:rPr>
                <w:del w:id="37445" w:author="瑋婷 徐" w:date="2025-01-03T17:04:00Z" w16du:dateUtc="2025-01-03T09:04:00Z"/>
                <w:rFonts w:ascii="Times New Roman" w:eastAsia="標楷體" w:hAnsi="Times New Roman" w:cs="Times New Roman"/>
              </w:rPr>
              <w:pPrChange w:id="374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8883CB" w14:textId="22D8A5DE" w:rsidR="00D93FCC" w:rsidDel="003C19C7" w:rsidRDefault="00D93FCC">
            <w:pPr>
              <w:rPr>
                <w:del w:id="37447" w:author="瑋婷 徐" w:date="2025-01-03T17:04:00Z" w16du:dateUtc="2025-01-03T09:04:00Z"/>
                <w:rFonts w:ascii="Times New Roman" w:eastAsia="標楷體" w:hAnsi="Times New Roman" w:cs="Times New Roman"/>
              </w:rPr>
              <w:pPrChange w:id="3744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234FBC1" w14:textId="369C0C82" w:rsidR="00D93FCC" w:rsidDel="003C19C7" w:rsidRDefault="002435EC">
            <w:pPr>
              <w:rPr>
                <w:del w:id="37449" w:author="瑋婷 徐" w:date="2025-01-03T17:04:00Z" w16du:dateUtc="2025-01-03T09:04:00Z"/>
                <w:rFonts w:ascii="Times New Roman" w:eastAsia="標楷體" w:hAnsi="Times New Roman" w:cs="Times New Roman"/>
              </w:rPr>
              <w:pPrChange w:id="37450" w:author="瑋婷 徐" w:date="2025-01-03T17:04:00Z" w16du:dateUtc="2025-01-03T09:04:00Z">
                <w:pPr>
                  <w:spacing w:line="276" w:lineRule="auto"/>
                  <w:jc w:val="center"/>
                </w:pPr>
              </w:pPrChange>
            </w:pPr>
            <w:del w:id="3745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5AB0271" w14:textId="1B989618" w:rsidR="00D93FCC" w:rsidDel="003C19C7" w:rsidRDefault="00D93FCC">
            <w:pPr>
              <w:rPr>
                <w:del w:id="37452" w:author="瑋婷 徐" w:date="2025-01-03T17:04:00Z" w16du:dateUtc="2025-01-03T09:04:00Z"/>
                <w:rFonts w:ascii="Times New Roman" w:eastAsia="標楷體" w:hAnsi="Times New Roman" w:cs="Times New Roman"/>
              </w:rPr>
              <w:pPrChange w:id="374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896F09" w14:textId="47C2D968" w:rsidR="00D93FCC" w:rsidDel="003C19C7" w:rsidRDefault="00D93FCC">
            <w:pPr>
              <w:rPr>
                <w:del w:id="37454" w:author="瑋婷 徐" w:date="2025-01-03T17:04:00Z" w16du:dateUtc="2025-01-03T09:04:00Z"/>
                <w:rFonts w:ascii="Times New Roman" w:eastAsia="標楷體" w:hAnsi="Times New Roman" w:cs="Times New Roman"/>
              </w:rPr>
              <w:pPrChange w:id="3745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F7578C6" w14:textId="191B3796" w:rsidR="00D93FCC" w:rsidDel="003C19C7" w:rsidRDefault="00D93FCC">
            <w:pPr>
              <w:rPr>
                <w:del w:id="37456" w:author="瑋婷 徐" w:date="2025-01-03T17:04:00Z" w16du:dateUtc="2025-01-03T09:04:00Z"/>
                <w:rFonts w:ascii="Times New Roman" w:eastAsia="標楷體" w:hAnsi="Times New Roman" w:cs="Times New Roman"/>
              </w:rPr>
              <w:pPrChange w:id="374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A708DD" w14:textId="44302FF0" w:rsidR="00D93FCC" w:rsidDel="003C19C7" w:rsidRDefault="00D93FCC">
            <w:pPr>
              <w:rPr>
                <w:del w:id="37458" w:author="瑋婷 徐" w:date="2025-01-03T17:04:00Z" w16du:dateUtc="2025-01-03T09:04:00Z"/>
                <w:rFonts w:ascii="Times New Roman" w:eastAsia="標楷體" w:hAnsi="Times New Roman" w:cs="Times New Roman"/>
              </w:rPr>
              <w:pPrChange w:id="374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0BE452" w14:textId="07ABD7BE" w:rsidR="00D93FCC" w:rsidDel="003C19C7" w:rsidRDefault="00D93FCC">
            <w:pPr>
              <w:rPr>
                <w:del w:id="37460" w:author="瑋婷 徐" w:date="2025-01-03T17:04:00Z" w16du:dateUtc="2025-01-03T09:04:00Z"/>
                <w:rFonts w:ascii="Times New Roman" w:eastAsia="標楷體" w:hAnsi="Times New Roman" w:cs="Times New Roman"/>
              </w:rPr>
              <w:pPrChange w:id="374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42F60F" w14:textId="6240EB4D" w:rsidR="00D93FCC" w:rsidDel="003C19C7" w:rsidRDefault="002435EC">
            <w:pPr>
              <w:rPr>
                <w:del w:id="37462" w:author="瑋婷 徐" w:date="2025-01-03T17:04:00Z" w16du:dateUtc="2025-01-03T09:04:00Z"/>
                <w:rFonts w:ascii="Times New Roman" w:eastAsia="標楷體" w:hAnsi="Times New Roman" w:cs="Times New Roman"/>
              </w:rPr>
              <w:pPrChange w:id="37463" w:author="瑋婷 徐" w:date="2025-01-03T17:04:00Z" w16du:dateUtc="2025-01-03T09:04:00Z">
                <w:pPr>
                  <w:spacing w:line="276" w:lineRule="auto"/>
                  <w:jc w:val="center"/>
                </w:pPr>
              </w:pPrChange>
            </w:pPr>
            <w:del w:id="37464"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7DE64FDF" w14:textId="6F8FC67B" w:rsidR="00D93FCC" w:rsidDel="003C19C7" w:rsidRDefault="00D93FCC">
            <w:pPr>
              <w:rPr>
                <w:del w:id="37465" w:author="瑋婷 徐" w:date="2025-01-03T17:04:00Z" w16du:dateUtc="2025-01-03T09:04:00Z"/>
                <w:rFonts w:ascii="Times New Roman" w:eastAsia="標楷體" w:hAnsi="Times New Roman" w:cs="Times New Roman"/>
              </w:rPr>
              <w:pPrChange w:id="374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932795" w14:textId="79BE50E5" w:rsidR="00D93FCC" w:rsidDel="003C19C7" w:rsidRDefault="00D93FCC">
            <w:pPr>
              <w:rPr>
                <w:del w:id="37467" w:author="瑋婷 徐" w:date="2025-01-03T17:04:00Z" w16du:dateUtc="2025-01-03T09:04:00Z"/>
                <w:rFonts w:ascii="Times New Roman" w:eastAsia="標楷體" w:hAnsi="Times New Roman" w:cs="Times New Roman"/>
              </w:rPr>
              <w:pPrChange w:id="374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62457D" w14:textId="153256E8" w:rsidR="00D93FCC" w:rsidDel="003C19C7" w:rsidRDefault="00D93FCC">
            <w:pPr>
              <w:rPr>
                <w:del w:id="37469" w:author="瑋婷 徐" w:date="2025-01-03T17:04:00Z" w16du:dateUtc="2025-01-03T09:04:00Z"/>
                <w:rFonts w:ascii="Times New Roman" w:eastAsia="標楷體" w:hAnsi="Times New Roman" w:cs="Times New Roman"/>
              </w:rPr>
              <w:pPrChange w:id="3747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C109564" w14:textId="473CC38B" w:rsidR="00D93FCC" w:rsidDel="003C19C7" w:rsidRDefault="00D93FCC">
            <w:pPr>
              <w:rPr>
                <w:del w:id="37471" w:author="瑋婷 徐" w:date="2025-01-03T17:04:00Z" w16du:dateUtc="2025-01-03T09:04:00Z"/>
                <w:rFonts w:ascii="Times New Roman" w:eastAsia="標楷體" w:hAnsi="Times New Roman" w:cs="Times New Roman"/>
              </w:rPr>
              <w:pPrChange w:id="37472"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33FF406" w14:textId="01268D5B" w:rsidR="00D93FCC" w:rsidDel="003C19C7" w:rsidRDefault="00D93FCC">
            <w:pPr>
              <w:rPr>
                <w:del w:id="37473" w:author="瑋婷 徐" w:date="2025-01-03T17:04:00Z" w16du:dateUtc="2025-01-03T09:04:00Z"/>
                <w:rFonts w:ascii="Times New Roman" w:eastAsia="標楷體" w:hAnsi="Times New Roman" w:cs="Times New Roman"/>
              </w:rPr>
              <w:pPrChange w:id="37474" w:author="瑋婷 徐" w:date="2025-01-03T17:04:00Z" w16du:dateUtc="2025-01-03T09:04:00Z">
                <w:pPr>
                  <w:spacing w:line="276" w:lineRule="auto"/>
                  <w:jc w:val="center"/>
                </w:pPr>
              </w:pPrChange>
            </w:pPr>
          </w:p>
        </w:tc>
      </w:tr>
      <w:tr w:rsidR="00000000" w:rsidDel="003C19C7" w14:paraId="08B81F0E" w14:textId="26F2A3C5">
        <w:trPr>
          <w:cantSplit/>
          <w:jc w:val="center"/>
          <w:del w:id="3747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50FFD3B" w14:textId="3D1E949B" w:rsidR="00D93FCC" w:rsidDel="003C19C7" w:rsidRDefault="002435EC">
            <w:pPr>
              <w:rPr>
                <w:del w:id="37476" w:author="瑋婷 徐" w:date="2025-01-03T17:04:00Z" w16du:dateUtc="2025-01-03T09:04:00Z"/>
                <w:rFonts w:ascii="Times New Roman" w:eastAsia="標楷體" w:hAnsi="Times New Roman" w:cs="Times New Roman"/>
              </w:rPr>
              <w:pPrChange w:id="37477" w:author="瑋婷 徐" w:date="2025-01-03T17:04:00Z" w16du:dateUtc="2025-01-03T09:04:00Z">
                <w:pPr>
                  <w:spacing w:line="276" w:lineRule="auto"/>
                </w:pPr>
              </w:pPrChange>
            </w:pPr>
            <w:del w:id="37478" w:author="瑋婷 徐" w:date="2025-01-03T17:04:00Z" w16du:dateUtc="2025-01-03T09:04:00Z">
              <w:r w:rsidDel="003C19C7">
                <w:rPr>
                  <w:rFonts w:ascii="Times New Roman" w:eastAsia="標楷體" w:hAnsi="Times New Roman" w:cs="Times New Roman"/>
                  <w:color w:val="000000"/>
                </w:rPr>
                <w:delText>黃胸青鶲</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17295EE" w14:textId="4CE22D32" w:rsidR="00D93FCC" w:rsidDel="003C19C7" w:rsidRDefault="002435EC">
            <w:pPr>
              <w:rPr>
                <w:del w:id="37479" w:author="瑋婷 徐" w:date="2025-01-03T17:04:00Z" w16du:dateUtc="2025-01-03T09:04:00Z"/>
                <w:rFonts w:ascii="Times New Roman" w:eastAsia="標楷體" w:hAnsi="Times New Roman" w:cs="Times New Roman"/>
                <w:i/>
              </w:rPr>
              <w:pPrChange w:id="37480" w:author="瑋婷 徐" w:date="2025-01-03T17:04:00Z" w16du:dateUtc="2025-01-03T09:04:00Z">
                <w:pPr>
                  <w:spacing w:line="276" w:lineRule="auto"/>
                </w:pPr>
              </w:pPrChange>
            </w:pPr>
            <w:del w:id="37481" w:author="瑋婷 徐" w:date="2025-01-03T17:04:00Z" w16du:dateUtc="2025-01-03T09:04:00Z">
              <w:r w:rsidDel="003C19C7">
                <w:rPr>
                  <w:rFonts w:ascii="Times New Roman" w:eastAsia="標楷體" w:hAnsi="Times New Roman" w:cs="Times New Roman"/>
                  <w:i/>
                  <w:iCs/>
                  <w:color w:val="000000"/>
                </w:rPr>
                <w:delText>Ficedula hyperythra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3EE8899" w14:textId="1BECA5B1" w:rsidR="00D93FCC" w:rsidDel="003C19C7" w:rsidRDefault="00D93FCC">
            <w:pPr>
              <w:rPr>
                <w:del w:id="37482" w:author="瑋婷 徐" w:date="2025-01-03T17:04:00Z" w16du:dateUtc="2025-01-03T09:04:00Z"/>
                <w:rFonts w:ascii="Times New Roman" w:eastAsia="標楷體" w:hAnsi="Times New Roman" w:cs="Times New Roman"/>
              </w:rPr>
              <w:pPrChange w:id="3748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0FB5E2E" w14:textId="609D3890" w:rsidR="00D93FCC" w:rsidDel="003C19C7" w:rsidRDefault="00D93FCC">
            <w:pPr>
              <w:rPr>
                <w:del w:id="37484" w:author="瑋婷 徐" w:date="2025-01-03T17:04:00Z" w16du:dateUtc="2025-01-03T09:04:00Z"/>
                <w:rFonts w:ascii="Times New Roman" w:eastAsia="標楷體" w:hAnsi="Times New Roman" w:cs="Times New Roman"/>
              </w:rPr>
              <w:pPrChange w:id="3748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658C348" w14:textId="0A8FCE2C" w:rsidR="00D93FCC" w:rsidDel="003C19C7" w:rsidRDefault="00D93FCC">
            <w:pPr>
              <w:rPr>
                <w:del w:id="37486" w:author="瑋婷 徐" w:date="2025-01-03T17:04:00Z" w16du:dateUtc="2025-01-03T09:04:00Z"/>
                <w:rFonts w:ascii="Times New Roman" w:eastAsia="標楷體" w:hAnsi="Times New Roman" w:cs="Times New Roman"/>
              </w:rPr>
              <w:pPrChange w:id="3748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6488050" w14:textId="49E52A00" w:rsidR="00D93FCC" w:rsidDel="003C19C7" w:rsidRDefault="00D93FCC">
            <w:pPr>
              <w:rPr>
                <w:del w:id="37488" w:author="瑋婷 徐" w:date="2025-01-03T17:04:00Z" w16du:dateUtc="2025-01-03T09:04:00Z"/>
                <w:rFonts w:ascii="Times New Roman" w:eastAsia="標楷體" w:hAnsi="Times New Roman" w:cs="Times New Roman"/>
              </w:rPr>
              <w:pPrChange w:id="3748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66F7120" w14:textId="77892ECB" w:rsidR="00D93FCC" w:rsidDel="003C19C7" w:rsidRDefault="00D93FCC">
            <w:pPr>
              <w:rPr>
                <w:del w:id="37490" w:author="瑋婷 徐" w:date="2025-01-03T17:04:00Z" w16du:dateUtc="2025-01-03T09:04:00Z"/>
                <w:rFonts w:ascii="Times New Roman" w:eastAsia="標楷體" w:hAnsi="Times New Roman" w:cs="Times New Roman"/>
              </w:rPr>
              <w:pPrChange w:id="3749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C53C067" w14:textId="64D5180E" w:rsidR="00D93FCC" w:rsidDel="003C19C7" w:rsidRDefault="00D93FCC">
            <w:pPr>
              <w:rPr>
                <w:del w:id="37492" w:author="瑋婷 徐" w:date="2025-01-03T17:04:00Z" w16du:dateUtc="2025-01-03T09:04:00Z"/>
                <w:rFonts w:ascii="Times New Roman" w:eastAsia="標楷體" w:hAnsi="Times New Roman" w:cs="Times New Roman"/>
              </w:rPr>
              <w:pPrChange w:id="3749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0408F8DA" w14:textId="5E08CA18" w:rsidR="00D93FCC" w:rsidDel="003C19C7" w:rsidRDefault="00D93FCC">
            <w:pPr>
              <w:rPr>
                <w:del w:id="37494" w:author="瑋婷 徐" w:date="2025-01-03T17:04:00Z" w16du:dateUtc="2025-01-03T09:04:00Z"/>
                <w:rFonts w:ascii="Times New Roman" w:eastAsia="標楷體" w:hAnsi="Times New Roman" w:cs="Times New Roman"/>
              </w:rPr>
              <w:pPrChange w:id="3749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73F76F8" w14:textId="123DE1F9" w:rsidR="00D93FCC" w:rsidDel="003C19C7" w:rsidRDefault="00D93FCC">
            <w:pPr>
              <w:rPr>
                <w:del w:id="37496" w:author="瑋婷 徐" w:date="2025-01-03T17:04:00Z" w16du:dateUtc="2025-01-03T09:04:00Z"/>
                <w:rFonts w:ascii="Times New Roman" w:eastAsia="標楷體" w:hAnsi="Times New Roman" w:cs="Times New Roman"/>
              </w:rPr>
              <w:pPrChange w:id="3749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8C3F5A5" w14:textId="6B12CC78" w:rsidR="00D93FCC" w:rsidDel="003C19C7" w:rsidRDefault="00D93FCC">
            <w:pPr>
              <w:rPr>
                <w:del w:id="37498" w:author="瑋婷 徐" w:date="2025-01-03T17:04:00Z" w16du:dateUtc="2025-01-03T09:04:00Z"/>
                <w:rFonts w:ascii="Times New Roman" w:eastAsia="標楷體" w:hAnsi="Times New Roman" w:cs="Times New Roman"/>
              </w:rPr>
              <w:pPrChange w:id="374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B35D7B" w14:textId="4B3B0E94" w:rsidR="00D93FCC" w:rsidDel="003C19C7" w:rsidRDefault="00D93FCC">
            <w:pPr>
              <w:rPr>
                <w:del w:id="37500" w:author="瑋婷 徐" w:date="2025-01-03T17:04:00Z" w16du:dateUtc="2025-01-03T09:04:00Z"/>
                <w:rFonts w:ascii="Times New Roman" w:eastAsia="標楷體" w:hAnsi="Times New Roman" w:cs="Times New Roman"/>
              </w:rPr>
              <w:pPrChange w:id="375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162DC5" w14:textId="33AB2EB0" w:rsidR="00D93FCC" w:rsidDel="003C19C7" w:rsidRDefault="00D93FCC">
            <w:pPr>
              <w:rPr>
                <w:del w:id="37502" w:author="瑋婷 徐" w:date="2025-01-03T17:04:00Z" w16du:dateUtc="2025-01-03T09:04:00Z"/>
                <w:rFonts w:ascii="Times New Roman" w:eastAsia="標楷體" w:hAnsi="Times New Roman" w:cs="Times New Roman"/>
              </w:rPr>
              <w:pPrChange w:id="3750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59E6C298" w14:textId="492AF77E" w:rsidR="00D93FCC" w:rsidDel="003C19C7" w:rsidRDefault="00D93FCC">
            <w:pPr>
              <w:rPr>
                <w:del w:id="37504" w:author="瑋婷 徐" w:date="2025-01-03T17:04:00Z" w16du:dateUtc="2025-01-03T09:04:00Z"/>
                <w:rFonts w:ascii="Times New Roman" w:eastAsia="標楷體" w:hAnsi="Times New Roman" w:cs="Times New Roman"/>
              </w:rPr>
              <w:pPrChange w:id="375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C42DDE" w14:textId="106589A6" w:rsidR="00D93FCC" w:rsidDel="003C19C7" w:rsidRDefault="00D93FCC">
            <w:pPr>
              <w:rPr>
                <w:del w:id="37506" w:author="瑋婷 徐" w:date="2025-01-03T17:04:00Z" w16du:dateUtc="2025-01-03T09:04:00Z"/>
                <w:rFonts w:ascii="Times New Roman" w:eastAsia="標楷體" w:hAnsi="Times New Roman" w:cs="Times New Roman"/>
              </w:rPr>
              <w:pPrChange w:id="375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205FA8" w14:textId="1810A760" w:rsidR="00D93FCC" w:rsidDel="003C19C7" w:rsidRDefault="002435EC">
            <w:pPr>
              <w:rPr>
                <w:del w:id="37508" w:author="瑋婷 徐" w:date="2025-01-03T17:04:00Z" w16du:dateUtc="2025-01-03T09:04:00Z"/>
                <w:rFonts w:ascii="Times New Roman" w:eastAsia="標楷體" w:hAnsi="Times New Roman" w:cs="Times New Roman"/>
              </w:rPr>
              <w:pPrChange w:id="37509" w:author="瑋婷 徐" w:date="2025-01-03T17:04:00Z" w16du:dateUtc="2025-01-03T09:04:00Z">
                <w:pPr>
                  <w:spacing w:line="276" w:lineRule="auto"/>
                  <w:jc w:val="center"/>
                </w:pPr>
              </w:pPrChange>
            </w:pPr>
            <w:del w:id="375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602B134" w14:textId="51F1C82B" w:rsidR="00D93FCC" w:rsidDel="003C19C7" w:rsidRDefault="00D93FCC">
            <w:pPr>
              <w:rPr>
                <w:del w:id="37511" w:author="瑋婷 徐" w:date="2025-01-03T17:04:00Z" w16du:dateUtc="2025-01-03T09:04:00Z"/>
                <w:rFonts w:ascii="Times New Roman" w:eastAsia="標楷體" w:hAnsi="Times New Roman" w:cs="Times New Roman"/>
              </w:rPr>
              <w:pPrChange w:id="375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551DC9" w14:textId="4398FF99" w:rsidR="00D93FCC" w:rsidDel="003C19C7" w:rsidRDefault="00D93FCC">
            <w:pPr>
              <w:rPr>
                <w:del w:id="37513" w:author="瑋婷 徐" w:date="2025-01-03T17:04:00Z" w16du:dateUtc="2025-01-03T09:04:00Z"/>
                <w:rFonts w:ascii="Times New Roman" w:eastAsia="標楷體" w:hAnsi="Times New Roman" w:cs="Times New Roman"/>
              </w:rPr>
              <w:pPrChange w:id="375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6498A3" w14:textId="5F927296" w:rsidR="00D93FCC" w:rsidDel="003C19C7" w:rsidRDefault="00D93FCC">
            <w:pPr>
              <w:rPr>
                <w:del w:id="37515" w:author="瑋婷 徐" w:date="2025-01-03T17:04:00Z" w16du:dateUtc="2025-01-03T09:04:00Z"/>
                <w:rFonts w:ascii="Times New Roman" w:eastAsia="標楷體" w:hAnsi="Times New Roman" w:cs="Times New Roman"/>
              </w:rPr>
              <w:pPrChange w:id="375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407F47" w14:textId="1042D4D0" w:rsidR="00D93FCC" w:rsidDel="003C19C7" w:rsidRDefault="00D93FCC">
            <w:pPr>
              <w:rPr>
                <w:del w:id="37517" w:author="瑋婷 徐" w:date="2025-01-03T17:04:00Z" w16du:dateUtc="2025-01-03T09:04:00Z"/>
                <w:rFonts w:ascii="Times New Roman" w:eastAsia="標楷體" w:hAnsi="Times New Roman" w:cs="Times New Roman"/>
              </w:rPr>
              <w:pPrChange w:id="375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5FAD5F" w14:textId="45AFD5D0" w:rsidR="00D93FCC" w:rsidDel="003C19C7" w:rsidRDefault="002435EC">
            <w:pPr>
              <w:rPr>
                <w:del w:id="37519" w:author="瑋婷 徐" w:date="2025-01-03T17:04:00Z" w16du:dateUtc="2025-01-03T09:04:00Z"/>
                <w:rFonts w:ascii="Times New Roman" w:eastAsia="標楷體" w:hAnsi="Times New Roman" w:cs="Times New Roman"/>
              </w:rPr>
              <w:pPrChange w:id="37520" w:author="瑋婷 徐" w:date="2025-01-03T17:04:00Z" w16du:dateUtc="2025-01-03T09:04:00Z">
                <w:pPr>
                  <w:spacing w:line="276" w:lineRule="auto"/>
                  <w:jc w:val="center"/>
                </w:pPr>
              </w:pPrChange>
            </w:pPr>
            <w:del w:id="3752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4C8AE29D" w14:textId="05AA582B" w:rsidR="00D93FCC" w:rsidDel="003C19C7" w:rsidRDefault="00D93FCC">
            <w:pPr>
              <w:rPr>
                <w:del w:id="37522" w:author="瑋婷 徐" w:date="2025-01-03T17:04:00Z" w16du:dateUtc="2025-01-03T09:04:00Z"/>
                <w:rFonts w:ascii="Times New Roman" w:eastAsia="標楷體" w:hAnsi="Times New Roman" w:cs="Times New Roman"/>
              </w:rPr>
              <w:pPrChange w:id="375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24775B" w14:textId="730527A9" w:rsidR="00D93FCC" w:rsidDel="003C19C7" w:rsidRDefault="00D93FCC">
            <w:pPr>
              <w:rPr>
                <w:del w:id="37524" w:author="瑋婷 徐" w:date="2025-01-03T17:04:00Z" w16du:dateUtc="2025-01-03T09:04:00Z"/>
                <w:rFonts w:ascii="Times New Roman" w:eastAsia="標楷體" w:hAnsi="Times New Roman" w:cs="Times New Roman"/>
              </w:rPr>
              <w:pPrChange w:id="375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039B21" w14:textId="27CF6785" w:rsidR="00D93FCC" w:rsidDel="003C19C7" w:rsidRDefault="00D93FCC">
            <w:pPr>
              <w:rPr>
                <w:del w:id="37526" w:author="瑋婷 徐" w:date="2025-01-03T17:04:00Z" w16du:dateUtc="2025-01-03T09:04:00Z"/>
                <w:rFonts w:ascii="Times New Roman" w:eastAsia="標楷體" w:hAnsi="Times New Roman" w:cs="Times New Roman"/>
              </w:rPr>
              <w:pPrChange w:id="375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62F5E4" w14:textId="5AC32D29" w:rsidR="00D93FCC" w:rsidDel="003C19C7" w:rsidRDefault="00D93FCC">
            <w:pPr>
              <w:rPr>
                <w:del w:id="37528" w:author="瑋婷 徐" w:date="2025-01-03T17:04:00Z" w16du:dateUtc="2025-01-03T09:04:00Z"/>
                <w:rFonts w:ascii="Times New Roman" w:eastAsia="標楷體" w:hAnsi="Times New Roman" w:cs="Times New Roman"/>
              </w:rPr>
              <w:pPrChange w:id="3752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57FE872" w14:textId="0CA8618D" w:rsidR="00D93FCC" w:rsidDel="003C19C7" w:rsidRDefault="00D93FCC">
            <w:pPr>
              <w:rPr>
                <w:del w:id="37530" w:author="瑋婷 徐" w:date="2025-01-03T17:04:00Z" w16du:dateUtc="2025-01-03T09:04:00Z"/>
                <w:rFonts w:ascii="Times New Roman" w:eastAsia="標楷體" w:hAnsi="Times New Roman" w:cs="Times New Roman"/>
              </w:rPr>
              <w:pPrChange w:id="375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05353B" w14:textId="32B32807" w:rsidR="00D93FCC" w:rsidDel="003C19C7" w:rsidRDefault="00D93FCC">
            <w:pPr>
              <w:rPr>
                <w:del w:id="37532" w:author="瑋婷 徐" w:date="2025-01-03T17:04:00Z" w16du:dateUtc="2025-01-03T09:04:00Z"/>
                <w:rFonts w:ascii="Times New Roman" w:eastAsia="標楷體" w:hAnsi="Times New Roman" w:cs="Times New Roman"/>
              </w:rPr>
              <w:pPrChange w:id="375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D7EDC7" w14:textId="1E136B2A" w:rsidR="00D93FCC" w:rsidDel="003C19C7" w:rsidRDefault="00D93FCC">
            <w:pPr>
              <w:rPr>
                <w:del w:id="37534" w:author="瑋婷 徐" w:date="2025-01-03T17:04:00Z" w16du:dateUtc="2025-01-03T09:04:00Z"/>
                <w:rFonts w:ascii="Times New Roman" w:eastAsia="標楷體" w:hAnsi="Times New Roman" w:cs="Times New Roman"/>
              </w:rPr>
              <w:pPrChange w:id="3753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FC9C0DD" w14:textId="6A02DCD5" w:rsidR="00D93FCC" w:rsidDel="003C19C7" w:rsidRDefault="00D93FCC">
            <w:pPr>
              <w:rPr>
                <w:del w:id="37536" w:author="瑋婷 徐" w:date="2025-01-03T17:04:00Z" w16du:dateUtc="2025-01-03T09:04:00Z"/>
                <w:rFonts w:ascii="Times New Roman" w:eastAsia="標楷體" w:hAnsi="Times New Roman" w:cs="Times New Roman"/>
              </w:rPr>
              <w:pPrChange w:id="375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F8A265" w14:textId="0ADEC886" w:rsidR="00D93FCC" w:rsidDel="003C19C7" w:rsidRDefault="00D93FCC">
            <w:pPr>
              <w:rPr>
                <w:del w:id="37538" w:author="瑋婷 徐" w:date="2025-01-03T17:04:00Z" w16du:dateUtc="2025-01-03T09:04:00Z"/>
                <w:rFonts w:ascii="Times New Roman" w:eastAsia="標楷體" w:hAnsi="Times New Roman" w:cs="Times New Roman"/>
              </w:rPr>
              <w:pPrChange w:id="375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7ADACE" w14:textId="1FBF7ACC" w:rsidR="00D93FCC" w:rsidDel="003C19C7" w:rsidRDefault="00D93FCC">
            <w:pPr>
              <w:rPr>
                <w:del w:id="37540" w:author="瑋婷 徐" w:date="2025-01-03T17:04:00Z" w16du:dateUtc="2025-01-03T09:04:00Z"/>
                <w:rFonts w:ascii="Times New Roman" w:eastAsia="標楷體" w:hAnsi="Times New Roman" w:cs="Times New Roman"/>
              </w:rPr>
              <w:pPrChange w:id="375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28C9B6" w14:textId="0FD6ADD8" w:rsidR="00D93FCC" w:rsidDel="003C19C7" w:rsidRDefault="00D93FCC">
            <w:pPr>
              <w:rPr>
                <w:del w:id="37542" w:author="瑋婷 徐" w:date="2025-01-03T17:04:00Z" w16du:dateUtc="2025-01-03T09:04:00Z"/>
                <w:rFonts w:ascii="Times New Roman" w:eastAsia="標楷體" w:hAnsi="Times New Roman" w:cs="Times New Roman"/>
              </w:rPr>
              <w:pPrChange w:id="3754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DCEF96C" w14:textId="39D7E0C1" w:rsidR="00D93FCC" w:rsidDel="003C19C7" w:rsidRDefault="00D93FCC">
            <w:pPr>
              <w:rPr>
                <w:del w:id="37544" w:author="瑋婷 徐" w:date="2025-01-03T17:04:00Z" w16du:dateUtc="2025-01-03T09:04:00Z"/>
                <w:rFonts w:ascii="Times New Roman" w:eastAsia="標楷體" w:hAnsi="Times New Roman" w:cs="Times New Roman"/>
              </w:rPr>
              <w:pPrChange w:id="375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4387D1" w14:textId="29D6292D" w:rsidR="00D93FCC" w:rsidDel="003C19C7" w:rsidRDefault="00D93FCC">
            <w:pPr>
              <w:rPr>
                <w:del w:id="37546" w:author="瑋婷 徐" w:date="2025-01-03T17:04:00Z" w16du:dateUtc="2025-01-03T09:04:00Z"/>
                <w:rFonts w:ascii="Times New Roman" w:eastAsia="標楷體" w:hAnsi="Times New Roman" w:cs="Times New Roman"/>
              </w:rPr>
              <w:pPrChange w:id="375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BE1FC2" w14:textId="17F66DC1" w:rsidR="00D93FCC" w:rsidDel="003C19C7" w:rsidRDefault="00D93FCC">
            <w:pPr>
              <w:rPr>
                <w:del w:id="37548" w:author="瑋婷 徐" w:date="2025-01-03T17:04:00Z" w16du:dateUtc="2025-01-03T09:04:00Z"/>
                <w:rFonts w:ascii="Times New Roman" w:eastAsia="標楷體" w:hAnsi="Times New Roman" w:cs="Times New Roman"/>
              </w:rPr>
              <w:pPrChange w:id="3754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5D55694" w14:textId="63DD46C0" w:rsidR="00D93FCC" w:rsidDel="003C19C7" w:rsidRDefault="00D93FCC">
            <w:pPr>
              <w:rPr>
                <w:del w:id="37550" w:author="瑋婷 徐" w:date="2025-01-03T17:04:00Z" w16du:dateUtc="2025-01-03T09:04:00Z"/>
                <w:rFonts w:ascii="Times New Roman" w:eastAsia="標楷體" w:hAnsi="Times New Roman" w:cs="Times New Roman"/>
              </w:rPr>
              <w:pPrChange w:id="3755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4674469" w14:textId="3AF01216" w:rsidR="00D93FCC" w:rsidDel="003C19C7" w:rsidRDefault="00D93FCC">
            <w:pPr>
              <w:rPr>
                <w:del w:id="37552" w:author="瑋婷 徐" w:date="2025-01-03T17:04:00Z" w16du:dateUtc="2025-01-03T09:04:00Z"/>
                <w:rFonts w:ascii="Times New Roman" w:eastAsia="標楷體" w:hAnsi="Times New Roman" w:cs="Times New Roman"/>
              </w:rPr>
              <w:pPrChange w:id="37553" w:author="瑋婷 徐" w:date="2025-01-03T17:04:00Z" w16du:dateUtc="2025-01-03T09:04:00Z">
                <w:pPr>
                  <w:spacing w:line="276" w:lineRule="auto"/>
                  <w:jc w:val="center"/>
                </w:pPr>
              </w:pPrChange>
            </w:pPr>
          </w:p>
        </w:tc>
      </w:tr>
      <w:tr w:rsidR="00000000" w:rsidDel="003C19C7" w14:paraId="57F99836" w14:textId="5C042485">
        <w:trPr>
          <w:cantSplit/>
          <w:jc w:val="center"/>
          <w:del w:id="3755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A8C0453" w14:textId="07D9A21E" w:rsidR="00D93FCC" w:rsidDel="003C19C7" w:rsidRDefault="002435EC">
            <w:pPr>
              <w:rPr>
                <w:del w:id="37555" w:author="瑋婷 徐" w:date="2025-01-03T17:04:00Z" w16du:dateUtc="2025-01-03T09:04:00Z"/>
                <w:rFonts w:ascii="Times New Roman" w:eastAsia="標楷體" w:hAnsi="Times New Roman" w:cs="Times New Roman"/>
              </w:rPr>
              <w:pPrChange w:id="37556" w:author="瑋婷 徐" w:date="2025-01-03T17:04:00Z" w16du:dateUtc="2025-01-03T09:04:00Z">
                <w:pPr>
                  <w:spacing w:line="276" w:lineRule="auto"/>
                </w:pPr>
              </w:pPrChange>
            </w:pPr>
            <w:del w:id="37557" w:author="瑋婷 徐" w:date="2025-01-03T17:04:00Z" w16du:dateUtc="2025-01-03T09:04:00Z">
              <w:r w:rsidDel="003C19C7">
                <w:rPr>
                  <w:rFonts w:ascii="Times New Roman" w:eastAsia="標楷體" w:hAnsi="Times New Roman" w:cs="Times New Roman"/>
                  <w:color w:val="000000"/>
                </w:rPr>
                <w:delText>鉛色水鶇</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088EAC63" w14:textId="349F1543" w:rsidR="00D93FCC" w:rsidDel="003C19C7" w:rsidRDefault="002435EC">
            <w:pPr>
              <w:rPr>
                <w:del w:id="37558" w:author="瑋婷 徐" w:date="2025-01-03T17:04:00Z" w16du:dateUtc="2025-01-03T09:04:00Z"/>
                <w:rFonts w:ascii="Times New Roman" w:eastAsia="標楷體" w:hAnsi="Times New Roman" w:cs="Times New Roman"/>
                <w:i/>
              </w:rPr>
              <w:pPrChange w:id="37559" w:author="瑋婷 徐" w:date="2025-01-03T17:04:00Z" w16du:dateUtc="2025-01-03T09:04:00Z">
                <w:pPr>
                  <w:spacing w:line="276" w:lineRule="auto"/>
                </w:pPr>
              </w:pPrChange>
            </w:pPr>
            <w:del w:id="37560" w:author="瑋婷 徐" w:date="2025-01-03T17:04:00Z" w16du:dateUtc="2025-01-03T09:04:00Z">
              <w:r w:rsidDel="003C19C7">
                <w:rPr>
                  <w:rFonts w:ascii="Times New Roman" w:eastAsia="標楷體" w:hAnsi="Times New Roman" w:cs="Times New Roman"/>
                  <w:i/>
                  <w:iCs/>
                  <w:color w:val="000000"/>
                </w:rPr>
                <w:delText>Phoenicurus fuliginosus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64780956" w14:textId="42BF9442" w:rsidR="00D93FCC" w:rsidDel="003C19C7" w:rsidRDefault="002435EC">
            <w:pPr>
              <w:rPr>
                <w:del w:id="37561" w:author="瑋婷 徐" w:date="2025-01-03T17:04:00Z" w16du:dateUtc="2025-01-03T09:04:00Z"/>
                <w:rFonts w:ascii="Times New Roman" w:eastAsia="標楷體" w:hAnsi="Times New Roman" w:cs="Times New Roman"/>
              </w:rPr>
              <w:pPrChange w:id="37562" w:author="瑋婷 徐" w:date="2025-01-03T17:04:00Z" w16du:dateUtc="2025-01-03T09:04:00Z">
                <w:pPr>
                  <w:spacing w:line="276" w:lineRule="auto"/>
                  <w:jc w:val="center"/>
                </w:pPr>
              </w:pPrChange>
            </w:pPr>
            <w:del w:id="37563"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C0B0AFF" w14:textId="4AA78BEE" w:rsidR="00D93FCC" w:rsidDel="003C19C7" w:rsidRDefault="00D93FCC">
            <w:pPr>
              <w:rPr>
                <w:del w:id="37564" w:author="瑋婷 徐" w:date="2025-01-03T17:04:00Z" w16du:dateUtc="2025-01-03T09:04:00Z"/>
                <w:rFonts w:ascii="Times New Roman" w:eastAsia="標楷體" w:hAnsi="Times New Roman" w:cs="Times New Roman"/>
              </w:rPr>
              <w:pPrChange w:id="3756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7EB1C1E8" w14:textId="18B00F24" w:rsidR="00D93FCC" w:rsidDel="003C19C7" w:rsidRDefault="00D93FCC">
            <w:pPr>
              <w:rPr>
                <w:del w:id="37566" w:author="瑋婷 徐" w:date="2025-01-03T17:04:00Z" w16du:dateUtc="2025-01-03T09:04:00Z"/>
                <w:rFonts w:ascii="Times New Roman" w:eastAsia="標楷體" w:hAnsi="Times New Roman" w:cs="Times New Roman"/>
              </w:rPr>
              <w:pPrChange w:id="3756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468E96E" w14:textId="35419E36" w:rsidR="00D93FCC" w:rsidDel="003C19C7" w:rsidRDefault="00D93FCC">
            <w:pPr>
              <w:rPr>
                <w:del w:id="37568" w:author="瑋婷 徐" w:date="2025-01-03T17:04:00Z" w16du:dateUtc="2025-01-03T09:04:00Z"/>
                <w:rFonts w:ascii="Times New Roman" w:eastAsia="標楷體" w:hAnsi="Times New Roman" w:cs="Times New Roman"/>
              </w:rPr>
              <w:pPrChange w:id="3756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7CFD616" w14:textId="315F580F" w:rsidR="00D93FCC" w:rsidDel="003C19C7" w:rsidRDefault="00D93FCC">
            <w:pPr>
              <w:rPr>
                <w:del w:id="37570" w:author="瑋婷 徐" w:date="2025-01-03T17:04:00Z" w16du:dateUtc="2025-01-03T09:04:00Z"/>
                <w:rFonts w:ascii="Times New Roman" w:eastAsia="標楷體" w:hAnsi="Times New Roman" w:cs="Times New Roman"/>
              </w:rPr>
              <w:pPrChange w:id="3757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B54DB85" w14:textId="31C1F424" w:rsidR="00D93FCC" w:rsidDel="003C19C7" w:rsidRDefault="00D93FCC">
            <w:pPr>
              <w:rPr>
                <w:del w:id="37572" w:author="瑋婷 徐" w:date="2025-01-03T17:04:00Z" w16du:dateUtc="2025-01-03T09:04:00Z"/>
                <w:rFonts w:ascii="Times New Roman" w:eastAsia="標楷體" w:hAnsi="Times New Roman" w:cs="Times New Roman"/>
              </w:rPr>
              <w:pPrChange w:id="3757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1762268" w14:textId="78BFE7DC" w:rsidR="00D93FCC" w:rsidDel="003C19C7" w:rsidRDefault="00D93FCC">
            <w:pPr>
              <w:rPr>
                <w:del w:id="37574" w:author="瑋婷 徐" w:date="2025-01-03T17:04:00Z" w16du:dateUtc="2025-01-03T09:04:00Z"/>
                <w:rFonts w:ascii="Times New Roman" w:eastAsia="標楷體" w:hAnsi="Times New Roman" w:cs="Times New Roman"/>
              </w:rPr>
              <w:pPrChange w:id="3757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C12C640" w14:textId="752EDA81" w:rsidR="00D93FCC" w:rsidDel="003C19C7" w:rsidRDefault="00D93FCC">
            <w:pPr>
              <w:rPr>
                <w:del w:id="37576" w:author="瑋婷 徐" w:date="2025-01-03T17:04:00Z" w16du:dateUtc="2025-01-03T09:04:00Z"/>
                <w:rFonts w:ascii="Times New Roman" w:eastAsia="標楷體" w:hAnsi="Times New Roman" w:cs="Times New Roman"/>
              </w:rPr>
              <w:pPrChange w:id="3757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74C5041" w14:textId="2181832C" w:rsidR="00D93FCC" w:rsidDel="003C19C7" w:rsidRDefault="00D93FCC">
            <w:pPr>
              <w:rPr>
                <w:del w:id="37578" w:author="瑋婷 徐" w:date="2025-01-03T17:04:00Z" w16du:dateUtc="2025-01-03T09:04:00Z"/>
                <w:rFonts w:ascii="Times New Roman" w:eastAsia="標楷體" w:hAnsi="Times New Roman" w:cs="Times New Roman"/>
              </w:rPr>
              <w:pPrChange w:id="375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AFA0A3" w14:textId="0091EFA7" w:rsidR="00D93FCC" w:rsidDel="003C19C7" w:rsidRDefault="00D93FCC">
            <w:pPr>
              <w:rPr>
                <w:del w:id="37580" w:author="瑋婷 徐" w:date="2025-01-03T17:04:00Z" w16du:dateUtc="2025-01-03T09:04:00Z"/>
                <w:rFonts w:ascii="Times New Roman" w:eastAsia="標楷體" w:hAnsi="Times New Roman" w:cs="Times New Roman"/>
              </w:rPr>
              <w:pPrChange w:id="375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DB24A95" w14:textId="11034649" w:rsidR="00D93FCC" w:rsidDel="003C19C7" w:rsidRDefault="002435EC">
            <w:pPr>
              <w:rPr>
                <w:del w:id="37582" w:author="瑋婷 徐" w:date="2025-01-03T17:04:00Z" w16du:dateUtc="2025-01-03T09:04:00Z"/>
                <w:rFonts w:ascii="Times New Roman" w:eastAsia="標楷體" w:hAnsi="Times New Roman" w:cs="Times New Roman"/>
              </w:rPr>
              <w:pPrChange w:id="37583" w:author="瑋婷 徐" w:date="2025-01-03T17:04:00Z" w16du:dateUtc="2025-01-03T09:04:00Z">
                <w:pPr>
                  <w:spacing w:line="276" w:lineRule="auto"/>
                  <w:jc w:val="center"/>
                </w:pPr>
              </w:pPrChange>
            </w:pPr>
            <w:del w:id="37584"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BE406E6" w14:textId="45AC0735" w:rsidR="00D93FCC" w:rsidDel="003C19C7" w:rsidRDefault="00D93FCC">
            <w:pPr>
              <w:rPr>
                <w:del w:id="37585" w:author="瑋婷 徐" w:date="2025-01-03T17:04:00Z" w16du:dateUtc="2025-01-03T09:04:00Z"/>
                <w:rFonts w:ascii="Times New Roman" w:eastAsia="標楷體" w:hAnsi="Times New Roman" w:cs="Times New Roman"/>
              </w:rPr>
              <w:pPrChange w:id="375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E99E69" w14:textId="739D47EE" w:rsidR="00D93FCC" w:rsidDel="003C19C7" w:rsidRDefault="00D93FCC">
            <w:pPr>
              <w:rPr>
                <w:del w:id="37587" w:author="瑋婷 徐" w:date="2025-01-03T17:04:00Z" w16du:dateUtc="2025-01-03T09:04:00Z"/>
                <w:rFonts w:ascii="Times New Roman" w:eastAsia="標楷體" w:hAnsi="Times New Roman" w:cs="Times New Roman"/>
              </w:rPr>
              <w:pPrChange w:id="375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6F21E6" w14:textId="73DD60D5" w:rsidR="00D93FCC" w:rsidDel="003C19C7" w:rsidRDefault="00D93FCC">
            <w:pPr>
              <w:rPr>
                <w:del w:id="37589" w:author="瑋婷 徐" w:date="2025-01-03T17:04:00Z" w16du:dateUtc="2025-01-03T09:04:00Z"/>
                <w:rFonts w:ascii="Times New Roman" w:eastAsia="標楷體" w:hAnsi="Times New Roman" w:cs="Times New Roman"/>
              </w:rPr>
              <w:pPrChange w:id="375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87442DB" w14:textId="0ED8B076" w:rsidR="00D93FCC" w:rsidDel="003C19C7" w:rsidRDefault="00D93FCC">
            <w:pPr>
              <w:rPr>
                <w:del w:id="37591" w:author="瑋婷 徐" w:date="2025-01-03T17:04:00Z" w16du:dateUtc="2025-01-03T09:04:00Z"/>
                <w:rFonts w:ascii="Times New Roman" w:eastAsia="標楷體" w:hAnsi="Times New Roman" w:cs="Times New Roman"/>
              </w:rPr>
              <w:pPrChange w:id="375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F359E48" w14:textId="29F653B1" w:rsidR="00D93FCC" w:rsidDel="003C19C7" w:rsidRDefault="00D93FCC">
            <w:pPr>
              <w:rPr>
                <w:del w:id="37593" w:author="瑋婷 徐" w:date="2025-01-03T17:04:00Z" w16du:dateUtc="2025-01-03T09:04:00Z"/>
                <w:rFonts w:ascii="Times New Roman" w:eastAsia="標楷體" w:hAnsi="Times New Roman" w:cs="Times New Roman"/>
              </w:rPr>
              <w:pPrChange w:id="375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05F804" w14:textId="69F5894F" w:rsidR="00D93FCC" w:rsidDel="003C19C7" w:rsidRDefault="00D93FCC">
            <w:pPr>
              <w:rPr>
                <w:del w:id="37595" w:author="瑋婷 徐" w:date="2025-01-03T17:04:00Z" w16du:dateUtc="2025-01-03T09:04:00Z"/>
                <w:rFonts w:ascii="Times New Roman" w:eastAsia="標楷體" w:hAnsi="Times New Roman" w:cs="Times New Roman"/>
              </w:rPr>
              <w:pPrChange w:id="375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086C58" w14:textId="0BA19E01" w:rsidR="00D93FCC" w:rsidDel="003C19C7" w:rsidRDefault="00D93FCC">
            <w:pPr>
              <w:rPr>
                <w:del w:id="37597" w:author="瑋婷 徐" w:date="2025-01-03T17:04:00Z" w16du:dateUtc="2025-01-03T09:04:00Z"/>
                <w:rFonts w:ascii="Times New Roman" w:eastAsia="標楷體" w:hAnsi="Times New Roman" w:cs="Times New Roman"/>
              </w:rPr>
              <w:pPrChange w:id="375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D316354" w14:textId="52373AF8" w:rsidR="00D93FCC" w:rsidDel="003C19C7" w:rsidRDefault="00D93FCC">
            <w:pPr>
              <w:rPr>
                <w:del w:id="37599" w:author="瑋婷 徐" w:date="2025-01-03T17:04:00Z" w16du:dateUtc="2025-01-03T09:04:00Z"/>
                <w:rFonts w:ascii="Times New Roman" w:eastAsia="標楷體" w:hAnsi="Times New Roman" w:cs="Times New Roman"/>
              </w:rPr>
              <w:pPrChange w:id="3760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ABC74EB" w14:textId="2BDE152F" w:rsidR="00D93FCC" w:rsidDel="003C19C7" w:rsidRDefault="00D93FCC">
            <w:pPr>
              <w:rPr>
                <w:del w:id="37601" w:author="瑋婷 徐" w:date="2025-01-03T17:04:00Z" w16du:dateUtc="2025-01-03T09:04:00Z"/>
                <w:rFonts w:ascii="Times New Roman" w:eastAsia="標楷體" w:hAnsi="Times New Roman" w:cs="Times New Roman"/>
              </w:rPr>
              <w:pPrChange w:id="376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DE2852" w14:textId="01DF84CB" w:rsidR="00D93FCC" w:rsidDel="003C19C7" w:rsidRDefault="00D93FCC">
            <w:pPr>
              <w:rPr>
                <w:del w:id="37603" w:author="瑋婷 徐" w:date="2025-01-03T17:04:00Z" w16du:dateUtc="2025-01-03T09:04:00Z"/>
                <w:rFonts w:ascii="Times New Roman" w:eastAsia="標楷體" w:hAnsi="Times New Roman" w:cs="Times New Roman"/>
              </w:rPr>
              <w:pPrChange w:id="376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BDC088" w14:textId="76F6159E" w:rsidR="00D93FCC" w:rsidDel="003C19C7" w:rsidRDefault="00D93FCC">
            <w:pPr>
              <w:rPr>
                <w:del w:id="37605" w:author="瑋婷 徐" w:date="2025-01-03T17:04:00Z" w16du:dateUtc="2025-01-03T09:04:00Z"/>
                <w:rFonts w:ascii="Times New Roman" w:eastAsia="標楷體" w:hAnsi="Times New Roman" w:cs="Times New Roman"/>
              </w:rPr>
              <w:pPrChange w:id="376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900D14" w14:textId="59A83F3E" w:rsidR="00D93FCC" w:rsidDel="003C19C7" w:rsidRDefault="00D93FCC">
            <w:pPr>
              <w:rPr>
                <w:del w:id="37607" w:author="瑋婷 徐" w:date="2025-01-03T17:04:00Z" w16du:dateUtc="2025-01-03T09:04:00Z"/>
                <w:rFonts w:ascii="Times New Roman" w:eastAsia="標楷體" w:hAnsi="Times New Roman" w:cs="Times New Roman"/>
              </w:rPr>
              <w:pPrChange w:id="3760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25292C8" w14:textId="268F0D35" w:rsidR="00D93FCC" w:rsidDel="003C19C7" w:rsidRDefault="00D93FCC">
            <w:pPr>
              <w:rPr>
                <w:del w:id="37609" w:author="瑋婷 徐" w:date="2025-01-03T17:04:00Z" w16du:dateUtc="2025-01-03T09:04:00Z"/>
                <w:rFonts w:ascii="Times New Roman" w:eastAsia="標楷體" w:hAnsi="Times New Roman" w:cs="Times New Roman"/>
              </w:rPr>
              <w:pPrChange w:id="376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D5C652" w14:textId="58FA825E" w:rsidR="00D93FCC" w:rsidDel="003C19C7" w:rsidRDefault="00D93FCC">
            <w:pPr>
              <w:rPr>
                <w:del w:id="37611" w:author="瑋婷 徐" w:date="2025-01-03T17:04:00Z" w16du:dateUtc="2025-01-03T09:04:00Z"/>
                <w:rFonts w:ascii="Times New Roman" w:eastAsia="標楷體" w:hAnsi="Times New Roman" w:cs="Times New Roman"/>
              </w:rPr>
              <w:pPrChange w:id="376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25EC17" w14:textId="1D68415E" w:rsidR="00D93FCC" w:rsidDel="003C19C7" w:rsidRDefault="00D93FCC">
            <w:pPr>
              <w:rPr>
                <w:del w:id="37613" w:author="瑋婷 徐" w:date="2025-01-03T17:04:00Z" w16du:dateUtc="2025-01-03T09:04:00Z"/>
                <w:rFonts w:ascii="Times New Roman" w:eastAsia="標楷體" w:hAnsi="Times New Roman" w:cs="Times New Roman"/>
              </w:rPr>
              <w:pPrChange w:id="3761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1DEFFF5" w14:textId="43A0783C" w:rsidR="00D93FCC" w:rsidDel="003C19C7" w:rsidRDefault="00D93FCC">
            <w:pPr>
              <w:rPr>
                <w:del w:id="37615" w:author="瑋婷 徐" w:date="2025-01-03T17:04:00Z" w16du:dateUtc="2025-01-03T09:04:00Z"/>
                <w:rFonts w:ascii="Times New Roman" w:eastAsia="標楷體" w:hAnsi="Times New Roman" w:cs="Times New Roman"/>
              </w:rPr>
              <w:pPrChange w:id="376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0E060F" w14:textId="7E315B67" w:rsidR="00D93FCC" w:rsidDel="003C19C7" w:rsidRDefault="00D93FCC">
            <w:pPr>
              <w:rPr>
                <w:del w:id="37617" w:author="瑋婷 徐" w:date="2025-01-03T17:04:00Z" w16du:dateUtc="2025-01-03T09:04:00Z"/>
                <w:rFonts w:ascii="Times New Roman" w:eastAsia="標楷體" w:hAnsi="Times New Roman" w:cs="Times New Roman"/>
              </w:rPr>
              <w:pPrChange w:id="376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C0B662A" w14:textId="468C74CE" w:rsidR="00D93FCC" w:rsidDel="003C19C7" w:rsidRDefault="00D93FCC">
            <w:pPr>
              <w:rPr>
                <w:del w:id="37619" w:author="瑋婷 徐" w:date="2025-01-03T17:04:00Z" w16du:dateUtc="2025-01-03T09:04:00Z"/>
                <w:rFonts w:ascii="Times New Roman" w:eastAsia="標楷體" w:hAnsi="Times New Roman" w:cs="Times New Roman"/>
              </w:rPr>
              <w:pPrChange w:id="376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5B1546" w14:textId="1569DC61" w:rsidR="00D93FCC" w:rsidDel="003C19C7" w:rsidRDefault="00D93FCC">
            <w:pPr>
              <w:rPr>
                <w:del w:id="37621" w:author="瑋婷 徐" w:date="2025-01-03T17:04:00Z" w16du:dateUtc="2025-01-03T09:04:00Z"/>
                <w:rFonts w:ascii="Times New Roman" w:eastAsia="標楷體" w:hAnsi="Times New Roman" w:cs="Times New Roman"/>
              </w:rPr>
              <w:pPrChange w:id="3762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D4C0B39" w14:textId="19382B0A" w:rsidR="00D93FCC" w:rsidDel="003C19C7" w:rsidRDefault="00D93FCC">
            <w:pPr>
              <w:rPr>
                <w:del w:id="37623" w:author="瑋婷 徐" w:date="2025-01-03T17:04:00Z" w16du:dateUtc="2025-01-03T09:04:00Z"/>
                <w:rFonts w:ascii="Times New Roman" w:eastAsia="標楷體" w:hAnsi="Times New Roman" w:cs="Times New Roman"/>
              </w:rPr>
              <w:pPrChange w:id="376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578005" w14:textId="1AD7E225" w:rsidR="00D93FCC" w:rsidDel="003C19C7" w:rsidRDefault="00D93FCC">
            <w:pPr>
              <w:rPr>
                <w:del w:id="37625" w:author="瑋婷 徐" w:date="2025-01-03T17:04:00Z" w16du:dateUtc="2025-01-03T09:04:00Z"/>
                <w:rFonts w:ascii="Times New Roman" w:eastAsia="標楷體" w:hAnsi="Times New Roman" w:cs="Times New Roman"/>
              </w:rPr>
              <w:pPrChange w:id="376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D71263" w14:textId="670B722A" w:rsidR="00D93FCC" w:rsidDel="003C19C7" w:rsidRDefault="00D93FCC">
            <w:pPr>
              <w:rPr>
                <w:del w:id="37627" w:author="瑋婷 徐" w:date="2025-01-03T17:04:00Z" w16du:dateUtc="2025-01-03T09:04:00Z"/>
                <w:rFonts w:ascii="Times New Roman" w:eastAsia="標楷體" w:hAnsi="Times New Roman" w:cs="Times New Roman"/>
              </w:rPr>
              <w:pPrChange w:id="3762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1E94040" w14:textId="3D27B576" w:rsidR="00D93FCC" w:rsidDel="003C19C7" w:rsidRDefault="00D93FCC">
            <w:pPr>
              <w:rPr>
                <w:del w:id="37629" w:author="瑋婷 徐" w:date="2025-01-03T17:04:00Z" w16du:dateUtc="2025-01-03T09:04:00Z"/>
                <w:rFonts w:ascii="Times New Roman" w:eastAsia="標楷體" w:hAnsi="Times New Roman" w:cs="Times New Roman"/>
              </w:rPr>
              <w:pPrChange w:id="3763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C529A64" w14:textId="3769418A" w:rsidR="00D93FCC" w:rsidDel="003C19C7" w:rsidRDefault="00D93FCC">
            <w:pPr>
              <w:rPr>
                <w:del w:id="37631" w:author="瑋婷 徐" w:date="2025-01-03T17:04:00Z" w16du:dateUtc="2025-01-03T09:04:00Z"/>
                <w:rFonts w:ascii="Times New Roman" w:eastAsia="標楷體" w:hAnsi="Times New Roman" w:cs="Times New Roman"/>
              </w:rPr>
              <w:pPrChange w:id="37632" w:author="瑋婷 徐" w:date="2025-01-03T17:04:00Z" w16du:dateUtc="2025-01-03T09:04:00Z">
                <w:pPr>
                  <w:spacing w:line="276" w:lineRule="auto"/>
                  <w:jc w:val="center"/>
                </w:pPr>
              </w:pPrChange>
            </w:pPr>
          </w:p>
        </w:tc>
      </w:tr>
      <w:tr w:rsidR="00000000" w:rsidDel="003C19C7" w14:paraId="5D7AD188" w14:textId="7BF3BAE5">
        <w:trPr>
          <w:cantSplit/>
          <w:jc w:val="center"/>
          <w:del w:id="3763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D513E10" w14:textId="0181EE0A" w:rsidR="00D93FCC" w:rsidDel="003C19C7" w:rsidRDefault="002435EC">
            <w:pPr>
              <w:rPr>
                <w:del w:id="37634" w:author="瑋婷 徐" w:date="2025-01-03T17:04:00Z" w16du:dateUtc="2025-01-03T09:04:00Z"/>
                <w:rFonts w:ascii="Times New Roman" w:eastAsia="標楷體" w:hAnsi="Times New Roman" w:cs="Times New Roman"/>
              </w:rPr>
              <w:pPrChange w:id="37635" w:author="瑋婷 徐" w:date="2025-01-03T17:04:00Z" w16du:dateUtc="2025-01-03T09:04:00Z">
                <w:pPr>
                  <w:spacing w:line="276" w:lineRule="auto"/>
                </w:pPr>
              </w:pPrChange>
            </w:pPr>
            <w:del w:id="37636" w:author="瑋婷 徐" w:date="2025-01-03T17:04:00Z" w16du:dateUtc="2025-01-03T09:04:00Z">
              <w:r w:rsidDel="003C19C7">
                <w:rPr>
                  <w:rFonts w:ascii="Times New Roman" w:eastAsia="標楷體" w:hAnsi="Times New Roman" w:cs="Times New Roman"/>
                  <w:color w:val="000000"/>
                </w:rPr>
                <w:delText>黃尾鴝</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50C6BB9C" w14:textId="3671A0C5" w:rsidR="00D93FCC" w:rsidDel="003C19C7" w:rsidRDefault="002435EC">
            <w:pPr>
              <w:rPr>
                <w:del w:id="37637" w:author="瑋婷 徐" w:date="2025-01-03T17:04:00Z" w16du:dateUtc="2025-01-03T09:04:00Z"/>
                <w:rFonts w:ascii="Times New Roman" w:eastAsia="標楷體" w:hAnsi="Times New Roman" w:cs="Times New Roman"/>
                <w:i/>
              </w:rPr>
              <w:pPrChange w:id="37638" w:author="瑋婷 徐" w:date="2025-01-03T17:04:00Z" w16du:dateUtc="2025-01-03T09:04:00Z">
                <w:pPr>
                  <w:spacing w:line="276" w:lineRule="auto"/>
                </w:pPr>
              </w:pPrChange>
            </w:pPr>
            <w:del w:id="37639" w:author="瑋婷 徐" w:date="2025-01-03T17:04:00Z" w16du:dateUtc="2025-01-03T09:04:00Z">
              <w:r w:rsidDel="003C19C7">
                <w:rPr>
                  <w:rFonts w:ascii="Times New Roman" w:eastAsia="標楷體" w:hAnsi="Times New Roman" w:cs="Times New Roman"/>
                  <w:i/>
                  <w:iCs/>
                  <w:color w:val="000000"/>
                </w:rPr>
                <w:delText>Phoenicurus auroreus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3183AAB" w14:textId="403185B3" w:rsidR="00D93FCC" w:rsidDel="003C19C7" w:rsidRDefault="00D93FCC">
            <w:pPr>
              <w:rPr>
                <w:del w:id="37640" w:author="瑋婷 徐" w:date="2025-01-03T17:04:00Z" w16du:dateUtc="2025-01-03T09:04:00Z"/>
                <w:rFonts w:ascii="Times New Roman" w:eastAsia="標楷體" w:hAnsi="Times New Roman" w:cs="Times New Roman"/>
              </w:rPr>
              <w:pPrChange w:id="3764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38F9AA6" w14:textId="46E2FF97" w:rsidR="00D93FCC" w:rsidDel="003C19C7" w:rsidRDefault="00D93FCC">
            <w:pPr>
              <w:rPr>
                <w:del w:id="37642" w:author="瑋婷 徐" w:date="2025-01-03T17:04:00Z" w16du:dateUtc="2025-01-03T09:04:00Z"/>
                <w:rFonts w:ascii="Times New Roman" w:eastAsia="標楷體" w:hAnsi="Times New Roman" w:cs="Times New Roman"/>
              </w:rPr>
              <w:pPrChange w:id="3764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72C94C4" w14:textId="0D741C59" w:rsidR="00D93FCC" w:rsidDel="003C19C7" w:rsidRDefault="00D93FCC">
            <w:pPr>
              <w:rPr>
                <w:del w:id="37644" w:author="瑋婷 徐" w:date="2025-01-03T17:04:00Z" w16du:dateUtc="2025-01-03T09:04:00Z"/>
                <w:rFonts w:ascii="Times New Roman" w:eastAsia="標楷體" w:hAnsi="Times New Roman" w:cs="Times New Roman"/>
              </w:rPr>
              <w:pPrChange w:id="3764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4540177" w14:textId="3A7049AA" w:rsidR="00D93FCC" w:rsidDel="003C19C7" w:rsidRDefault="00D93FCC">
            <w:pPr>
              <w:rPr>
                <w:del w:id="37646" w:author="瑋婷 徐" w:date="2025-01-03T17:04:00Z" w16du:dateUtc="2025-01-03T09:04:00Z"/>
                <w:rFonts w:ascii="Times New Roman" w:eastAsia="標楷體" w:hAnsi="Times New Roman" w:cs="Times New Roman"/>
              </w:rPr>
              <w:pPrChange w:id="3764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65C8F909" w14:textId="00C6D59B" w:rsidR="00D93FCC" w:rsidDel="003C19C7" w:rsidRDefault="00D93FCC">
            <w:pPr>
              <w:rPr>
                <w:del w:id="37648" w:author="瑋婷 徐" w:date="2025-01-03T17:04:00Z" w16du:dateUtc="2025-01-03T09:04:00Z"/>
                <w:rFonts w:ascii="Times New Roman" w:eastAsia="標楷體" w:hAnsi="Times New Roman" w:cs="Times New Roman"/>
              </w:rPr>
              <w:pPrChange w:id="3764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A06C10F" w14:textId="66FD3C6D" w:rsidR="00D93FCC" w:rsidDel="003C19C7" w:rsidRDefault="00D93FCC">
            <w:pPr>
              <w:rPr>
                <w:del w:id="37650" w:author="瑋婷 徐" w:date="2025-01-03T17:04:00Z" w16du:dateUtc="2025-01-03T09:04:00Z"/>
                <w:rFonts w:ascii="Times New Roman" w:eastAsia="標楷體" w:hAnsi="Times New Roman" w:cs="Times New Roman"/>
              </w:rPr>
              <w:pPrChange w:id="3765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02940C8" w14:textId="1C040661" w:rsidR="00D93FCC" w:rsidDel="003C19C7" w:rsidRDefault="00D93FCC">
            <w:pPr>
              <w:rPr>
                <w:del w:id="37652" w:author="瑋婷 徐" w:date="2025-01-03T17:04:00Z" w16du:dateUtc="2025-01-03T09:04:00Z"/>
                <w:rFonts w:ascii="Times New Roman" w:eastAsia="標楷體" w:hAnsi="Times New Roman" w:cs="Times New Roman"/>
              </w:rPr>
              <w:pPrChange w:id="3765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9A6F472" w14:textId="617581F1" w:rsidR="00D93FCC" w:rsidDel="003C19C7" w:rsidRDefault="00D93FCC">
            <w:pPr>
              <w:rPr>
                <w:del w:id="37654" w:author="瑋婷 徐" w:date="2025-01-03T17:04:00Z" w16du:dateUtc="2025-01-03T09:04:00Z"/>
                <w:rFonts w:ascii="Times New Roman" w:eastAsia="標楷體" w:hAnsi="Times New Roman" w:cs="Times New Roman"/>
              </w:rPr>
              <w:pPrChange w:id="3765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4FCB7AB" w14:textId="7406D80F" w:rsidR="00D93FCC" w:rsidDel="003C19C7" w:rsidRDefault="00D93FCC">
            <w:pPr>
              <w:rPr>
                <w:del w:id="37656" w:author="瑋婷 徐" w:date="2025-01-03T17:04:00Z" w16du:dateUtc="2025-01-03T09:04:00Z"/>
                <w:rFonts w:ascii="Times New Roman" w:eastAsia="標楷體" w:hAnsi="Times New Roman" w:cs="Times New Roman"/>
              </w:rPr>
              <w:pPrChange w:id="376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1EF76F" w14:textId="459BABAA" w:rsidR="00D93FCC" w:rsidDel="003C19C7" w:rsidRDefault="00D93FCC">
            <w:pPr>
              <w:rPr>
                <w:del w:id="37658" w:author="瑋婷 徐" w:date="2025-01-03T17:04:00Z" w16du:dateUtc="2025-01-03T09:04:00Z"/>
                <w:rFonts w:ascii="Times New Roman" w:eastAsia="標楷體" w:hAnsi="Times New Roman" w:cs="Times New Roman"/>
              </w:rPr>
              <w:pPrChange w:id="376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072EC5" w14:textId="0015681C" w:rsidR="00D93FCC" w:rsidDel="003C19C7" w:rsidRDefault="00D93FCC">
            <w:pPr>
              <w:rPr>
                <w:del w:id="37660" w:author="瑋婷 徐" w:date="2025-01-03T17:04:00Z" w16du:dateUtc="2025-01-03T09:04:00Z"/>
                <w:rFonts w:ascii="Times New Roman" w:eastAsia="標楷體" w:hAnsi="Times New Roman" w:cs="Times New Roman"/>
              </w:rPr>
              <w:pPrChange w:id="37661"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F9A266A" w14:textId="5047BB5C" w:rsidR="00D93FCC" w:rsidDel="003C19C7" w:rsidRDefault="00D93FCC">
            <w:pPr>
              <w:rPr>
                <w:del w:id="37662" w:author="瑋婷 徐" w:date="2025-01-03T17:04:00Z" w16du:dateUtc="2025-01-03T09:04:00Z"/>
                <w:rFonts w:ascii="Times New Roman" w:eastAsia="標楷體" w:hAnsi="Times New Roman" w:cs="Times New Roman"/>
              </w:rPr>
              <w:pPrChange w:id="376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C08B3F" w14:textId="6AEB934F" w:rsidR="00D93FCC" w:rsidDel="003C19C7" w:rsidRDefault="00D93FCC">
            <w:pPr>
              <w:rPr>
                <w:del w:id="37664" w:author="瑋婷 徐" w:date="2025-01-03T17:04:00Z" w16du:dateUtc="2025-01-03T09:04:00Z"/>
                <w:rFonts w:ascii="Times New Roman" w:eastAsia="標楷體" w:hAnsi="Times New Roman" w:cs="Times New Roman"/>
              </w:rPr>
              <w:pPrChange w:id="376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0AAC874" w14:textId="6A7F31D6" w:rsidR="00D93FCC" w:rsidDel="003C19C7" w:rsidRDefault="00D93FCC">
            <w:pPr>
              <w:rPr>
                <w:del w:id="37666" w:author="瑋婷 徐" w:date="2025-01-03T17:04:00Z" w16du:dateUtc="2025-01-03T09:04:00Z"/>
                <w:rFonts w:ascii="Times New Roman" w:eastAsia="標楷體" w:hAnsi="Times New Roman" w:cs="Times New Roman"/>
              </w:rPr>
              <w:pPrChange w:id="376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D8D870" w14:textId="2CA7CD90" w:rsidR="00D93FCC" w:rsidDel="003C19C7" w:rsidRDefault="00D93FCC">
            <w:pPr>
              <w:rPr>
                <w:del w:id="37668" w:author="瑋婷 徐" w:date="2025-01-03T17:04:00Z" w16du:dateUtc="2025-01-03T09:04:00Z"/>
                <w:rFonts w:ascii="Times New Roman" w:eastAsia="標楷體" w:hAnsi="Times New Roman" w:cs="Times New Roman"/>
              </w:rPr>
              <w:pPrChange w:id="376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3F439C7" w14:textId="3C85D997" w:rsidR="00D93FCC" w:rsidDel="003C19C7" w:rsidRDefault="00D93FCC">
            <w:pPr>
              <w:rPr>
                <w:del w:id="37670" w:author="瑋婷 徐" w:date="2025-01-03T17:04:00Z" w16du:dateUtc="2025-01-03T09:04:00Z"/>
                <w:rFonts w:ascii="Times New Roman" w:eastAsia="標楷體" w:hAnsi="Times New Roman" w:cs="Times New Roman"/>
              </w:rPr>
              <w:pPrChange w:id="376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5928C9" w14:textId="75F94C3F" w:rsidR="00D93FCC" w:rsidDel="003C19C7" w:rsidRDefault="00D93FCC">
            <w:pPr>
              <w:rPr>
                <w:del w:id="37672" w:author="瑋婷 徐" w:date="2025-01-03T17:04:00Z" w16du:dateUtc="2025-01-03T09:04:00Z"/>
                <w:rFonts w:ascii="Times New Roman" w:eastAsia="標楷體" w:hAnsi="Times New Roman" w:cs="Times New Roman"/>
              </w:rPr>
              <w:pPrChange w:id="376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7E8847" w14:textId="77EEF748" w:rsidR="00D93FCC" w:rsidDel="003C19C7" w:rsidRDefault="00D93FCC">
            <w:pPr>
              <w:rPr>
                <w:del w:id="37674" w:author="瑋婷 徐" w:date="2025-01-03T17:04:00Z" w16du:dateUtc="2025-01-03T09:04:00Z"/>
                <w:rFonts w:ascii="Times New Roman" w:eastAsia="標楷體" w:hAnsi="Times New Roman" w:cs="Times New Roman"/>
              </w:rPr>
              <w:pPrChange w:id="376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F3EDCCB" w14:textId="259182AA" w:rsidR="00D93FCC" w:rsidDel="003C19C7" w:rsidRDefault="00D93FCC">
            <w:pPr>
              <w:rPr>
                <w:del w:id="37676" w:author="瑋婷 徐" w:date="2025-01-03T17:04:00Z" w16du:dateUtc="2025-01-03T09:04:00Z"/>
                <w:rFonts w:ascii="Times New Roman" w:eastAsia="標楷體" w:hAnsi="Times New Roman" w:cs="Times New Roman"/>
              </w:rPr>
              <w:pPrChange w:id="3767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9A918C9" w14:textId="5A4E70D3" w:rsidR="00D93FCC" w:rsidDel="003C19C7" w:rsidRDefault="00D93FCC">
            <w:pPr>
              <w:rPr>
                <w:del w:id="37678" w:author="瑋婷 徐" w:date="2025-01-03T17:04:00Z" w16du:dateUtc="2025-01-03T09:04:00Z"/>
                <w:rFonts w:ascii="Times New Roman" w:eastAsia="標楷體" w:hAnsi="Times New Roman" w:cs="Times New Roman"/>
              </w:rPr>
              <w:pPrChange w:id="376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28A3FA" w14:textId="0E4B29EB" w:rsidR="00D93FCC" w:rsidDel="003C19C7" w:rsidRDefault="00D93FCC">
            <w:pPr>
              <w:rPr>
                <w:del w:id="37680" w:author="瑋婷 徐" w:date="2025-01-03T17:04:00Z" w16du:dateUtc="2025-01-03T09:04:00Z"/>
                <w:rFonts w:ascii="Times New Roman" w:eastAsia="標楷體" w:hAnsi="Times New Roman" w:cs="Times New Roman"/>
              </w:rPr>
              <w:pPrChange w:id="376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274FD7" w14:textId="7493D8FC" w:rsidR="00D93FCC" w:rsidDel="003C19C7" w:rsidRDefault="00D93FCC">
            <w:pPr>
              <w:rPr>
                <w:del w:id="37682" w:author="瑋婷 徐" w:date="2025-01-03T17:04:00Z" w16du:dateUtc="2025-01-03T09:04:00Z"/>
                <w:rFonts w:ascii="Times New Roman" w:eastAsia="標楷體" w:hAnsi="Times New Roman" w:cs="Times New Roman"/>
              </w:rPr>
              <w:pPrChange w:id="376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82EB06A" w14:textId="66F839B9" w:rsidR="00D93FCC" w:rsidDel="003C19C7" w:rsidRDefault="00D93FCC">
            <w:pPr>
              <w:rPr>
                <w:del w:id="37684" w:author="瑋婷 徐" w:date="2025-01-03T17:04:00Z" w16du:dateUtc="2025-01-03T09:04:00Z"/>
                <w:rFonts w:ascii="Times New Roman" w:eastAsia="標楷體" w:hAnsi="Times New Roman" w:cs="Times New Roman"/>
              </w:rPr>
              <w:pPrChange w:id="3768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232AD06" w14:textId="5BCB69EA" w:rsidR="00D93FCC" w:rsidDel="003C19C7" w:rsidRDefault="00D93FCC">
            <w:pPr>
              <w:rPr>
                <w:del w:id="37686" w:author="瑋婷 徐" w:date="2025-01-03T17:04:00Z" w16du:dateUtc="2025-01-03T09:04:00Z"/>
                <w:rFonts w:ascii="Times New Roman" w:eastAsia="標楷體" w:hAnsi="Times New Roman" w:cs="Times New Roman"/>
              </w:rPr>
              <w:pPrChange w:id="376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2482D8" w14:textId="25AB0B94" w:rsidR="00D93FCC" w:rsidDel="003C19C7" w:rsidRDefault="00D93FCC">
            <w:pPr>
              <w:rPr>
                <w:del w:id="37688" w:author="瑋婷 徐" w:date="2025-01-03T17:04:00Z" w16du:dateUtc="2025-01-03T09:04:00Z"/>
                <w:rFonts w:ascii="Times New Roman" w:eastAsia="標楷體" w:hAnsi="Times New Roman" w:cs="Times New Roman"/>
              </w:rPr>
              <w:pPrChange w:id="376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BC4CC5" w14:textId="2DE7F0E0" w:rsidR="00D93FCC" w:rsidDel="003C19C7" w:rsidRDefault="00D93FCC">
            <w:pPr>
              <w:rPr>
                <w:del w:id="37690" w:author="瑋婷 徐" w:date="2025-01-03T17:04:00Z" w16du:dateUtc="2025-01-03T09:04:00Z"/>
                <w:rFonts w:ascii="Times New Roman" w:eastAsia="標楷體" w:hAnsi="Times New Roman" w:cs="Times New Roman"/>
              </w:rPr>
              <w:pPrChange w:id="3769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ED9F329" w14:textId="36109F7C" w:rsidR="00D93FCC" w:rsidDel="003C19C7" w:rsidRDefault="00D93FCC">
            <w:pPr>
              <w:rPr>
                <w:del w:id="37692" w:author="瑋婷 徐" w:date="2025-01-03T17:04:00Z" w16du:dateUtc="2025-01-03T09:04:00Z"/>
                <w:rFonts w:ascii="Times New Roman" w:eastAsia="標楷體" w:hAnsi="Times New Roman" w:cs="Times New Roman"/>
              </w:rPr>
              <w:pPrChange w:id="376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A5264AE" w14:textId="36C33748" w:rsidR="00D93FCC" w:rsidDel="003C19C7" w:rsidRDefault="00D93FCC">
            <w:pPr>
              <w:rPr>
                <w:del w:id="37694" w:author="瑋婷 徐" w:date="2025-01-03T17:04:00Z" w16du:dateUtc="2025-01-03T09:04:00Z"/>
                <w:rFonts w:ascii="Times New Roman" w:eastAsia="標楷體" w:hAnsi="Times New Roman" w:cs="Times New Roman"/>
              </w:rPr>
              <w:pPrChange w:id="376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ED3990" w14:textId="7A2C99D2" w:rsidR="00D93FCC" w:rsidDel="003C19C7" w:rsidRDefault="00D93FCC">
            <w:pPr>
              <w:rPr>
                <w:del w:id="37696" w:author="瑋婷 徐" w:date="2025-01-03T17:04:00Z" w16du:dateUtc="2025-01-03T09:04:00Z"/>
                <w:rFonts w:ascii="Times New Roman" w:eastAsia="標楷體" w:hAnsi="Times New Roman" w:cs="Times New Roman"/>
              </w:rPr>
              <w:pPrChange w:id="376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C5EE53" w14:textId="1C16173C" w:rsidR="00D93FCC" w:rsidDel="003C19C7" w:rsidRDefault="00D93FCC">
            <w:pPr>
              <w:rPr>
                <w:del w:id="37698" w:author="瑋婷 徐" w:date="2025-01-03T17:04:00Z" w16du:dateUtc="2025-01-03T09:04:00Z"/>
                <w:rFonts w:ascii="Times New Roman" w:eastAsia="標楷體" w:hAnsi="Times New Roman" w:cs="Times New Roman"/>
              </w:rPr>
              <w:pPrChange w:id="3769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C54DC03" w14:textId="16861BB6" w:rsidR="00D93FCC" w:rsidDel="003C19C7" w:rsidRDefault="00D93FCC">
            <w:pPr>
              <w:rPr>
                <w:del w:id="37700" w:author="瑋婷 徐" w:date="2025-01-03T17:04:00Z" w16du:dateUtc="2025-01-03T09:04:00Z"/>
                <w:rFonts w:ascii="Times New Roman" w:eastAsia="標楷體" w:hAnsi="Times New Roman" w:cs="Times New Roman"/>
              </w:rPr>
              <w:pPrChange w:id="377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8954A7" w14:textId="31E1D076" w:rsidR="00D93FCC" w:rsidDel="003C19C7" w:rsidRDefault="00D93FCC">
            <w:pPr>
              <w:rPr>
                <w:del w:id="37702" w:author="瑋婷 徐" w:date="2025-01-03T17:04:00Z" w16du:dateUtc="2025-01-03T09:04:00Z"/>
                <w:rFonts w:ascii="Times New Roman" w:eastAsia="標楷體" w:hAnsi="Times New Roman" w:cs="Times New Roman"/>
              </w:rPr>
              <w:pPrChange w:id="377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5816448" w14:textId="3F071350" w:rsidR="00D93FCC" w:rsidDel="003C19C7" w:rsidRDefault="00D93FCC">
            <w:pPr>
              <w:rPr>
                <w:del w:id="37704" w:author="瑋婷 徐" w:date="2025-01-03T17:04:00Z" w16du:dateUtc="2025-01-03T09:04:00Z"/>
                <w:rFonts w:ascii="Times New Roman" w:eastAsia="標楷體" w:hAnsi="Times New Roman" w:cs="Times New Roman"/>
              </w:rPr>
              <w:pPrChange w:id="3770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FF10149" w14:textId="0D7CB2BE" w:rsidR="00D93FCC" w:rsidDel="003C19C7" w:rsidRDefault="00D93FCC">
            <w:pPr>
              <w:rPr>
                <w:del w:id="37706" w:author="瑋婷 徐" w:date="2025-01-03T17:04:00Z" w16du:dateUtc="2025-01-03T09:04:00Z"/>
                <w:rFonts w:ascii="Times New Roman" w:eastAsia="標楷體" w:hAnsi="Times New Roman" w:cs="Times New Roman"/>
              </w:rPr>
              <w:pPrChange w:id="3770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BCB3346" w14:textId="0856908A" w:rsidR="00D93FCC" w:rsidDel="003C19C7" w:rsidRDefault="002435EC">
            <w:pPr>
              <w:rPr>
                <w:del w:id="37708" w:author="瑋婷 徐" w:date="2025-01-03T17:04:00Z" w16du:dateUtc="2025-01-03T09:04:00Z"/>
                <w:rFonts w:ascii="Times New Roman" w:eastAsia="標楷體" w:hAnsi="Times New Roman" w:cs="Times New Roman"/>
              </w:rPr>
              <w:pPrChange w:id="37709" w:author="瑋婷 徐" w:date="2025-01-03T17:04:00Z" w16du:dateUtc="2025-01-03T09:04:00Z">
                <w:pPr>
                  <w:spacing w:line="276" w:lineRule="auto"/>
                  <w:jc w:val="center"/>
                </w:pPr>
              </w:pPrChange>
            </w:pPr>
            <w:del w:id="37710"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6613DDFE" w14:textId="3AA45487">
        <w:trPr>
          <w:cantSplit/>
          <w:jc w:val="center"/>
          <w:del w:id="3771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BC524B9" w14:textId="71422C87" w:rsidR="00D93FCC" w:rsidDel="003C19C7" w:rsidRDefault="002435EC">
            <w:pPr>
              <w:rPr>
                <w:del w:id="37712" w:author="瑋婷 徐" w:date="2025-01-03T17:04:00Z" w16du:dateUtc="2025-01-03T09:04:00Z"/>
                <w:rFonts w:ascii="Times New Roman" w:eastAsia="標楷體" w:hAnsi="Times New Roman" w:cs="Times New Roman"/>
              </w:rPr>
              <w:pPrChange w:id="37713" w:author="瑋婷 徐" w:date="2025-01-03T17:04:00Z" w16du:dateUtc="2025-01-03T09:04:00Z">
                <w:pPr>
                  <w:spacing w:line="276" w:lineRule="auto"/>
                </w:pPr>
              </w:pPrChange>
            </w:pPr>
            <w:del w:id="37714" w:author="瑋婷 徐" w:date="2025-01-03T17:04:00Z" w16du:dateUtc="2025-01-03T09:04:00Z">
              <w:r w:rsidDel="003C19C7">
                <w:rPr>
                  <w:rFonts w:ascii="Times New Roman" w:eastAsia="標楷體" w:hAnsi="Times New Roman" w:cs="Times New Roman"/>
                  <w:color w:val="000000"/>
                </w:rPr>
                <w:delText>綠啄花</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651EB0A3" w14:textId="008EFB4F" w:rsidR="00D93FCC" w:rsidDel="003C19C7" w:rsidRDefault="002435EC">
            <w:pPr>
              <w:rPr>
                <w:del w:id="37715" w:author="瑋婷 徐" w:date="2025-01-03T17:04:00Z" w16du:dateUtc="2025-01-03T09:04:00Z"/>
                <w:rFonts w:ascii="Times New Roman" w:eastAsia="標楷體" w:hAnsi="Times New Roman" w:cs="Times New Roman"/>
                <w:i/>
              </w:rPr>
              <w:pPrChange w:id="37716" w:author="瑋婷 徐" w:date="2025-01-03T17:04:00Z" w16du:dateUtc="2025-01-03T09:04:00Z">
                <w:pPr>
                  <w:spacing w:line="276" w:lineRule="auto"/>
                </w:pPr>
              </w:pPrChange>
            </w:pPr>
            <w:del w:id="37717" w:author="瑋婷 徐" w:date="2025-01-03T17:04:00Z" w16du:dateUtc="2025-01-03T09:04:00Z">
              <w:r w:rsidDel="003C19C7">
                <w:rPr>
                  <w:rFonts w:ascii="Times New Roman" w:eastAsia="標楷體" w:hAnsi="Times New Roman" w:cs="Times New Roman"/>
                  <w:i/>
                  <w:iCs/>
                  <w:color w:val="000000"/>
                </w:rPr>
                <w:delText>Dicaeum minullum</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656B387A" w14:textId="084BC23F" w:rsidR="00D93FCC" w:rsidDel="003C19C7" w:rsidRDefault="00D93FCC">
            <w:pPr>
              <w:rPr>
                <w:del w:id="37718" w:author="瑋婷 徐" w:date="2025-01-03T17:04:00Z" w16du:dateUtc="2025-01-03T09:04:00Z"/>
                <w:rFonts w:ascii="Times New Roman" w:eastAsia="標楷體" w:hAnsi="Times New Roman" w:cs="Times New Roman"/>
              </w:rPr>
              <w:pPrChange w:id="3771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D62834D" w14:textId="5D67955F" w:rsidR="00D93FCC" w:rsidDel="003C19C7" w:rsidRDefault="00D93FCC">
            <w:pPr>
              <w:rPr>
                <w:del w:id="37720" w:author="瑋婷 徐" w:date="2025-01-03T17:04:00Z" w16du:dateUtc="2025-01-03T09:04:00Z"/>
                <w:rFonts w:ascii="Times New Roman" w:eastAsia="標楷體" w:hAnsi="Times New Roman" w:cs="Times New Roman"/>
              </w:rPr>
              <w:pPrChange w:id="3772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753F8CA" w14:textId="69DA427A" w:rsidR="00D93FCC" w:rsidDel="003C19C7" w:rsidRDefault="00D93FCC">
            <w:pPr>
              <w:rPr>
                <w:del w:id="37722" w:author="瑋婷 徐" w:date="2025-01-03T17:04:00Z" w16du:dateUtc="2025-01-03T09:04:00Z"/>
                <w:rFonts w:ascii="Times New Roman" w:eastAsia="標楷體" w:hAnsi="Times New Roman" w:cs="Times New Roman"/>
              </w:rPr>
              <w:pPrChange w:id="3772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5B7C32BA" w14:textId="7535261F" w:rsidR="00D93FCC" w:rsidDel="003C19C7" w:rsidRDefault="00D93FCC">
            <w:pPr>
              <w:rPr>
                <w:del w:id="37724" w:author="瑋婷 徐" w:date="2025-01-03T17:04:00Z" w16du:dateUtc="2025-01-03T09:04:00Z"/>
                <w:rFonts w:ascii="Times New Roman" w:eastAsia="標楷體" w:hAnsi="Times New Roman" w:cs="Times New Roman"/>
              </w:rPr>
              <w:pPrChange w:id="3772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6B2DF23" w14:textId="1304715E" w:rsidR="00D93FCC" w:rsidDel="003C19C7" w:rsidRDefault="00D93FCC">
            <w:pPr>
              <w:rPr>
                <w:del w:id="37726" w:author="瑋婷 徐" w:date="2025-01-03T17:04:00Z" w16du:dateUtc="2025-01-03T09:04:00Z"/>
                <w:rFonts w:ascii="Times New Roman" w:eastAsia="標楷體" w:hAnsi="Times New Roman" w:cs="Times New Roman"/>
              </w:rPr>
              <w:pPrChange w:id="3772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7272C30" w14:textId="2C7DF19A" w:rsidR="00D93FCC" w:rsidDel="003C19C7" w:rsidRDefault="00D93FCC">
            <w:pPr>
              <w:rPr>
                <w:del w:id="37728" w:author="瑋婷 徐" w:date="2025-01-03T17:04:00Z" w16du:dateUtc="2025-01-03T09:04:00Z"/>
                <w:rFonts w:ascii="Times New Roman" w:eastAsia="標楷體" w:hAnsi="Times New Roman" w:cs="Times New Roman"/>
              </w:rPr>
              <w:pPrChange w:id="3772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4D70B8D" w14:textId="76AA5B3D" w:rsidR="00D93FCC" w:rsidDel="003C19C7" w:rsidRDefault="00D93FCC">
            <w:pPr>
              <w:rPr>
                <w:del w:id="37730" w:author="瑋婷 徐" w:date="2025-01-03T17:04:00Z" w16du:dateUtc="2025-01-03T09:04:00Z"/>
                <w:rFonts w:ascii="Times New Roman" w:eastAsia="標楷體" w:hAnsi="Times New Roman" w:cs="Times New Roman"/>
              </w:rPr>
              <w:pPrChange w:id="3773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8E2D919" w14:textId="007B1924" w:rsidR="00D93FCC" w:rsidDel="003C19C7" w:rsidRDefault="00D93FCC">
            <w:pPr>
              <w:rPr>
                <w:del w:id="37732" w:author="瑋婷 徐" w:date="2025-01-03T17:04:00Z" w16du:dateUtc="2025-01-03T09:04:00Z"/>
                <w:rFonts w:ascii="Times New Roman" w:eastAsia="標楷體" w:hAnsi="Times New Roman" w:cs="Times New Roman"/>
              </w:rPr>
              <w:pPrChange w:id="3773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51AF4263" w14:textId="0D8035CD" w:rsidR="00D93FCC" w:rsidDel="003C19C7" w:rsidRDefault="00D93FCC">
            <w:pPr>
              <w:rPr>
                <w:del w:id="37734" w:author="瑋婷 徐" w:date="2025-01-03T17:04:00Z" w16du:dateUtc="2025-01-03T09:04:00Z"/>
                <w:rFonts w:ascii="Times New Roman" w:eastAsia="標楷體" w:hAnsi="Times New Roman" w:cs="Times New Roman"/>
              </w:rPr>
              <w:pPrChange w:id="377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92B38B" w14:textId="0A9CA409" w:rsidR="00D93FCC" w:rsidDel="003C19C7" w:rsidRDefault="00D93FCC">
            <w:pPr>
              <w:rPr>
                <w:del w:id="37736" w:author="瑋婷 徐" w:date="2025-01-03T17:04:00Z" w16du:dateUtc="2025-01-03T09:04:00Z"/>
                <w:rFonts w:ascii="Times New Roman" w:eastAsia="標楷體" w:hAnsi="Times New Roman" w:cs="Times New Roman"/>
              </w:rPr>
              <w:pPrChange w:id="377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FEC4B2" w14:textId="364DB2D7" w:rsidR="00D93FCC" w:rsidDel="003C19C7" w:rsidRDefault="00D93FCC">
            <w:pPr>
              <w:rPr>
                <w:del w:id="37738" w:author="瑋婷 徐" w:date="2025-01-03T17:04:00Z" w16du:dateUtc="2025-01-03T09:04:00Z"/>
                <w:rFonts w:ascii="Times New Roman" w:eastAsia="標楷體" w:hAnsi="Times New Roman" w:cs="Times New Roman"/>
              </w:rPr>
              <w:pPrChange w:id="3773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9CCBB67" w14:textId="5DD2C1D3" w:rsidR="00D93FCC" w:rsidDel="003C19C7" w:rsidRDefault="00D93FCC">
            <w:pPr>
              <w:rPr>
                <w:del w:id="37740" w:author="瑋婷 徐" w:date="2025-01-03T17:04:00Z" w16du:dateUtc="2025-01-03T09:04:00Z"/>
                <w:rFonts w:ascii="Times New Roman" w:eastAsia="標楷體" w:hAnsi="Times New Roman" w:cs="Times New Roman"/>
              </w:rPr>
              <w:pPrChange w:id="377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3E36FC" w14:textId="7962AA65" w:rsidR="00D93FCC" w:rsidDel="003C19C7" w:rsidRDefault="00D93FCC">
            <w:pPr>
              <w:rPr>
                <w:del w:id="37742" w:author="瑋婷 徐" w:date="2025-01-03T17:04:00Z" w16du:dateUtc="2025-01-03T09:04:00Z"/>
                <w:rFonts w:ascii="Times New Roman" w:eastAsia="標楷體" w:hAnsi="Times New Roman" w:cs="Times New Roman"/>
              </w:rPr>
              <w:pPrChange w:id="377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D02FD9" w14:textId="592FD05D" w:rsidR="00D93FCC" w:rsidDel="003C19C7" w:rsidRDefault="00D93FCC">
            <w:pPr>
              <w:rPr>
                <w:del w:id="37744" w:author="瑋婷 徐" w:date="2025-01-03T17:04:00Z" w16du:dateUtc="2025-01-03T09:04:00Z"/>
                <w:rFonts w:ascii="Times New Roman" w:eastAsia="標楷體" w:hAnsi="Times New Roman" w:cs="Times New Roman"/>
              </w:rPr>
              <w:pPrChange w:id="377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C86A8F" w14:textId="1A595A60" w:rsidR="00D93FCC" w:rsidDel="003C19C7" w:rsidRDefault="00D93FCC">
            <w:pPr>
              <w:rPr>
                <w:del w:id="37746" w:author="瑋婷 徐" w:date="2025-01-03T17:04:00Z" w16du:dateUtc="2025-01-03T09:04:00Z"/>
                <w:rFonts w:ascii="Times New Roman" w:eastAsia="標楷體" w:hAnsi="Times New Roman" w:cs="Times New Roman"/>
              </w:rPr>
              <w:pPrChange w:id="377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7AC9172" w14:textId="70ECDF80" w:rsidR="00D93FCC" w:rsidDel="003C19C7" w:rsidRDefault="00D93FCC">
            <w:pPr>
              <w:rPr>
                <w:del w:id="37748" w:author="瑋婷 徐" w:date="2025-01-03T17:04:00Z" w16du:dateUtc="2025-01-03T09:04:00Z"/>
                <w:rFonts w:ascii="Times New Roman" w:eastAsia="標楷體" w:hAnsi="Times New Roman" w:cs="Times New Roman"/>
              </w:rPr>
              <w:pPrChange w:id="377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2547D4F" w14:textId="4A472E68" w:rsidR="00D93FCC" w:rsidDel="003C19C7" w:rsidRDefault="00D93FCC">
            <w:pPr>
              <w:rPr>
                <w:del w:id="37750" w:author="瑋婷 徐" w:date="2025-01-03T17:04:00Z" w16du:dateUtc="2025-01-03T09:04:00Z"/>
                <w:rFonts w:ascii="Times New Roman" w:eastAsia="標楷體" w:hAnsi="Times New Roman" w:cs="Times New Roman"/>
              </w:rPr>
              <w:pPrChange w:id="377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5810B3" w14:textId="27CC1DD4" w:rsidR="00D93FCC" w:rsidDel="003C19C7" w:rsidRDefault="00D93FCC">
            <w:pPr>
              <w:rPr>
                <w:del w:id="37752" w:author="瑋婷 徐" w:date="2025-01-03T17:04:00Z" w16du:dateUtc="2025-01-03T09:04:00Z"/>
                <w:rFonts w:ascii="Times New Roman" w:eastAsia="標楷體" w:hAnsi="Times New Roman" w:cs="Times New Roman"/>
              </w:rPr>
              <w:pPrChange w:id="377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856410" w14:textId="5CA123E2" w:rsidR="00D93FCC" w:rsidDel="003C19C7" w:rsidRDefault="00D93FCC">
            <w:pPr>
              <w:rPr>
                <w:del w:id="37754" w:author="瑋婷 徐" w:date="2025-01-03T17:04:00Z" w16du:dateUtc="2025-01-03T09:04:00Z"/>
                <w:rFonts w:ascii="Times New Roman" w:eastAsia="標楷體" w:hAnsi="Times New Roman" w:cs="Times New Roman"/>
              </w:rPr>
              <w:pPrChange w:id="3775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F5CAD21" w14:textId="2CEA7516" w:rsidR="00D93FCC" w:rsidDel="003C19C7" w:rsidRDefault="00D93FCC">
            <w:pPr>
              <w:rPr>
                <w:del w:id="37756" w:author="瑋婷 徐" w:date="2025-01-03T17:04:00Z" w16du:dateUtc="2025-01-03T09:04:00Z"/>
                <w:rFonts w:ascii="Times New Roman" w:eastAsia="標楷體" w:hAnsi="Times New Roman" w:cs="Times New Roman"/>
              </w:rPr>
              <w:pPrChange w:id="377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6A935E" w14:textId="399A9A9E" w:rsidR="00D93FCC" w:rsidDel="003C19C7" w:rsidRDefault="00D93FCC">
            <w:pPr>
              <w:rPr>
                <w:del w:id="37758" w:author="瑋婷 徐" w:date="2025-01-03T17:04:00Z" w16du:dateUtc="2025-01-03T09:04:00Z"/>
                <w:rFonts w:ascii="Times New Roman" w:eastAsia="標楷體" w:hAnsi="Times New Roman" w:cs="Times New Roman"/>
              </w:rPr>
              <w:pPrChange w:id="377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A468D3" w14:textId="7B2A8021" w:rsidR="00D93FCC" w:rsidDel="003C19C7" w:rsidRDefault="00D93FCC">
            <w:pPr>
              <w:rPr>
                <w:del w:id="37760" w:author="瑋婷 徐" w:date="2025-01-03T17:04:00Z" w16du:dateUtc="2025-01-03T09:04:00Z"/>
                <w:rFonts w:ascii="Times New Roman" w:eastAsia="標楷體" w:hAnsi="Times New Roman" w:cs="Times New Roman"/>
              </w:rPr>
              <w:pPrChange w:id="377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561AE0" w14:textId="28825EF0" w:rsidR="00D93FCC" w:rsidDel="003C19C7" w:rsidRDefault="00D93FCC">
            <w:pPr>
              <w:rPr>
                <w:del w:id="37762" w:author="瑋婷 徐" w:date="2025-01-03T17:04:00Z" w16du:dateUtc="2025-01-03T09:04:00Z"/>
                <w:rFonts w:ascii="Times New Roman" w:eastAsia="標楷體" w:hAnsi="Times New Roman" w:cs="Times New Roman"/>
              </w:rPr>
              <w:pPrChange w:id="37763"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851F45E" w14:textId="2C80D4DC" w:rsidR="00D93FCC" w:rsidDel="003C19C7" w:rsidRDefault="00D93FCC">
            <w:pPr>
              <w:rPr>
                <w:del w:id="37764" w:author="瑋婷 徐" w:date="2025-01-03T17:04:00Z" w16du:dateUtc="2025-01-03T09:04:00Z"/>
                <w:rFonts w:ascii="Times New Roman" w:eastAsia="標楷體" w:hAnsi="Times New Roman" w:cs="Times New Roman"/>
              </w:rPr>
              <w:pPrChange w:id="377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1890B0" w14:textId="6572D42F" w:rsidR="00D93FCC" w:rsidDel="003C19C7" w:rsidRDefault="00D93FCC">
            <w:pPr>
              <w:rPr>
                <w:del w:id="37766" w:author="瑋婷 徐" w:date="2025-01-03T17:04:00Z" w16du:dateUtc="2025-01-03T09:04:00Z"/>
                <w:rFonts w:ascii="Times New Roman" w:eastAsia="標楷體" w:hAnsi="Times New Roman" w:cs="Times New Roman"/>
              </w:rPr>
              <w:pPrChange w:id="377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73A846" w14:textId="01430E3B" w:rsidR="00D93FCC" w:rsidDel="003C19C7" w:rsidRDefault="00D93FCC">
            <w:pPr>
              <w:rPr>
                <w:del w:id="37768" w:author="瑋婷 徐" w:date="2025-01-03T17:04:00Z" w16du:dateUtc="2025-01-03T09:04:00Z"/>
                <w:rFonts w:ascii="Times New Roman" w:eastAsia="標楷體" w:hAnsi="Times New Roman" w:cs="Times New Roman"/>
              </w:rPr>
              <w:pPrChange w:id="3776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80B547A" w14:textId="0485AA48" w:rsidR="00D93FCC" w:rsidDel="003C19C7" w:rsidRDefault="00D93FCC">
            <w:pPr>
              <w:rPr>
                <w:del w:id="37770" w:author="瑋婷 徐" w:date="2025-01-03T17:04:00Z" w16du:dateUtc="2025-01-03T09:04:00Z"/>
                <w:rFonts w:ascii="Times New Roman" w:eastAsia="標楷體" w:hAnsi="Times New Roman" w:cs="Times New Roman"/>
              </w:rPr>
              <w:pPrChange w:id="377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B4BE5C" w14:textId="16E22C28" w:rsidR="00D93FCC" w:rsidDel="003C19C7" w:rsidRDefault="00D93FCC">
            <w:pPr>
              <w:rPr>
                <w:del w:id="37772" w:author="瑋婷 徐" w:date="2025-01-03T17:04:00Z" w16du:dateUtc="2025-01-03T09:04:00Z"/>
                <w:rFonts w:ascii="Times New Roman" w:eastAsia="標楷體" w:hAnsi="Times New Roman" w:cs="Times New Roman"/>
              </w:rPr>
              <w:pPrChange w:id="377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F7BAF1" w14:textId="7DC4A8A4" w:rsidR="00D93FCC" w:rsidDel="003C19C7" w:rsidRDefault="00D93FCC">
            <w:pPr>
              <w:rPr>
                <w:del w:id="37774" w:author="瑋婷 徐" w:date="2025-01-03T17:04:00Z" w16du:dateUtc="2025-01-03T09:04:00Z"/>
                <w:rFonts w:ascii="Times New Roman" w:eastAsia="標楷體" w:hAnsi="Times New Roman" w:cs="Times New Roman"/>
              </w:rPr>
              <w:pPrChange w:id="377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7CBA27D" w14:textId="7C869FA8" w:rsidR="00D93FCC" w:rsidDel="003C19C7" w:rsidRDefault="00D93FCC">
            <w:pPr>
              <w:rPr>
                <w:del w:id="37776" w:author="瑋婷 徐" w:date="2025-01-03T17:04:00Z" w16du:dateUtc="2025-01-03T09:04:00Z"/>
                <w:rFonts w:ascii="Times New Roman" w:eastAsia="標楷體" w:hAnsi="Times New Roman" w:cs="Times New Roman"/>
              </w:rPr>
              <w:pPrChange w:id="3777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2587AD" w14:textId="53A7DAA7" w:rsidR="00D93FCC" w:rsidDel="003C19C7" w:rsidRDefault="00D93FCC">
            <w:pPr>
              <w:rPr>
                <w:del w:id="37778" w:author="瑋婷 徐" w:date="2025-01-03T17:04:00Z" w16du:dateUtc="2025-01-03T09:04:00Z"/>
                <w:rFonts w:ascii="Times New Roman" w:eastAsia="標楷體" w:hAnsi="Times New Roman" w:cs="Times New Roman"/>
              </w:rPr>
              <w:pPrChange w:id="377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CD2D1D6" w14:textId="5A9C3757" w:rsidR="00D93FCC" w:rsidDel="003C19C7" w:rsidRDefault="002435EC">
            <w:pPr>
              <w:rPr>
                <w:del w:id="37780" w:author="瑋婷 徐" w:date="2025-01-03T17:04:00Z" w16du:dateUtc="2025-01-03T09:04:00Z"/>
                <w:rFonts w:ascii="Times New Roman" w:eastAsia="標楷體" w:hAnsi="Times New Roman" w:cs="Times New Roman"/>
              </w:rPr>
              <w:pPrChange w:id="37781" w:author="瑋婷 徐" w:date="2025-01-03T17:04:00Z" w16du:dateUtc="2025-01-03T09:04:00Z">
                <w:pPr>
                  <w:spacing w:line="276" w:lineRule="auto"/>
                  <w:jc w:val="center"/>
                </w:pPr>
              </w:pPrChange>
            </w:pPr>
            <w:del w:id="3778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EC8DE59" w14:textId="3603FC44" w:rsidR="00D93FCC" w:rsidDel="003C19C7" w:rsidRDefault="00D93FCC">
            <w:pPr>
              <w:rPr>
                <w:del w:id="37783" w:author="瑋婷 徐" w:date="2025-01-03T17:04:00Z" w16du:dateUtc="2025-01-03T09:04:00Z"/>
                <w:rFonts w:ascii="Times New Roman" w:eastAsia="標楷體" w:hAnsi="Times New Roman" w:cs="Times New Roman"/>
              </w:rPr>
              <w:pPrChange w:id="3778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B06F3D8" w14:textId="51F1999D" w:rsidR="00D93FCC" w:rsidDel="003C19C7" w:rsidRDefault="00D93FCC">
            <w:pPr>
              <w:rPr>
                <w:del w:id="37785" w:author="瑋婷 徐" w:date="2025-01-03T17:04:00Z" w16du:dateUtc="2025-01-03T09:04:00Z"/>
                <w:rFonts w:ascii="Times New Roman" w:eastAsia="標楷體" w:hAnsi="Times New Roman" w:cs="Times New Roman"/>
              </w:rPr>
              <w:pPrChange w:id="3778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4C57485" w14:textId="3C9EFEDE" w:rsidR="00D93FCC" w:rsidDel="003C19C7" w:rsidRDefault="00D93FCC">
            <w:pPr>
              <w:rPr>
                <w:del w:id="37787" w:author="瑋婷 徐" w:date="2025-01-03T17:04:00Z" w16du:dateUtc="2025-01-03T09:04:00Z"/>
                <w:rFonts w:ascii="Times New Roman" w:eastAsia="標楷體" w:hAnsi="Times New Roman" w:cs="Times New Roman"/>
              </w:rPr>
              <w:pPrChange w:id="37788" w:author="瑋婷 徐" w:date="2025-01-03T17:04:00Z" w16du:dateUtc="2025-01-03T09:04:00Z">
                <w:pPr>
                  <w:spacing w:line="276" w:lineRule="auto"/>
                  <w:jc w:val="center"/>
                </w:pPr>
              </w:pPrChange>
            </w:pPr>
          </w:p>
        </w:tc>
      </w:tr>
      <w:tr w:rsidR="00000000" w:rsidDel="003C19C7" w14:paraId="7E6A922F" w14:textId="31B9013A">
        <w:trPr>
          <w:cantSplit/>
          <w:jc w:val="center"/>
          <w:del w:id="3778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33844A6" w14:textId="5A6D1EDA" w:rsidR="00D93FCC" w:rsidDel="003C19C7" w:rsidRDefault="002435EC">
            <w:pPr>
              <w:rPr>
                <w:del w:id="37790" w:author="瑋婷 徐" w:date="2025-01-03T17:04:00Z" w16du:dateUtc="2025-01-03T09:04:00Z"/>
                <w:rFonts w:ascii="Times New Roman" w:eastAsia="標楷體" w:hAnsi="Times New Roman" w:cs="Times New Roman"/>
              </w:rPr>
              <w:pPrChange w:id="37791" w:author="瑋婷 徐" w:date="2025-01-03T17:04:00Z" w16du:dateUtc="2025-01-03T09:04:00Z">
                <w:pPr>
                  <w:spacing w:line="276" w:lineRule="auto"/>
                </w:pPr>
              </w:pPrChange>
            </w:pPr>
            <w:del w:id="37792" w:author="瑋婷 徐" w:date="2025-01-03T17:04:00Z" w16du:dateUtc="2025-01-03T09:04:00Z">
              <w:r w:rsidDel="003C19C7">
                <w:rPr>
                  <w:rFonts w:ascii="Times New Roman" w:eastAsia="標楷體" w:hAnsi="Times New Roman" w:cs="Times New Roman"/>
                  <w:color w:val="000000"/>
                </w:rPr>
                <w:delText>紅胸啄花</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0AE52F2" w14:textId="2E391DA8" w:rsidR="00D93FCC" w:rsidDel="003C19C7" w:rsidRDefault="002435EC">
            <w:pPr>
              <w:rPr>
                <w:del w:id="37793" w:author="瑋婷 徐" w:date="2025-01-03T17:04:00Z" w16du:dateUtc="2025-01-03T09:04:00Z"/>
                <w:rFonts w:ascii="Times New Roman" w:eastAsia="標楷體" w:hAnsi="Times New Roman" w:cs="Times New Roman"/>
                <w:i/>
              </w:rPr>
              <w:pPrChange w:id="37794" w:author="瑋婷 徐" w:date="2025-01-03T17:04:00Z" w16du:dateUtc="2025-01-03T09:04:00Z">
                <w:pPr>
                  <w:spacing w:line="276" w:lineRule="auto"/>
                </w:pPr>
              </w:pPrChange>
            </w:pPr>
            <w:del w:id="37795" w:author="瑋婷 徐" w:date="2025-01-03T17:04:00Z" w16du:dateUtc="2025-01-03T09:04:00Z">
              <w:r w:rsidDel="003C19C7">
                <w:rPr>
                  <w:rFonts w:ascii="Times New Roman" w:eastAsia="標楷體" w:hAnsi="Times New Roman" w:cs="Times New Roman"/>
                  <w:i/>
                  <w:iCs/>
                  <w:color w:val="000000"/>
                </w:rPr>
                <w:delText>Dicaeum ignipectus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AB0E20E" w14:textId="6033878D" w:rsidR="00D93FCC" w:rsidDel="003C19C7" w:rsidRDefault="00D93FCC">
            <w:pPr>
              <w:rPr>
                <w:del w:id="37796" w:author="瑋婷 徐" w:date="2025-01-03T17:04:00Z" w16du:dateUtc="2025-01-03T09:04:00Z"/>
                <w:rFonts w:ascii="Times New Roman" w:eastAsia="標楷體" w:hAnsi="Times New Roman" w:cs="Times New Roman"/>
              </w:rPr>
              <w:pPrChange w:id="3779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6EDD329D" w14:textId="33E41E0A" w:rsidR="00D93FCC" w:rsidDel="003C19C7" w:rsidRDefault="00D93FCC">
            <w:pPr>
              <w:rPr>
                <w:del w:id="37798" w:author="瑋婷 徐" w:date="2025-01-03T17:04:00Z" w16du:dateUtc="2025-01-03T09:04:00Z"/>
                <w:rFonts w:ascii="Times New Roman" w:eastAsia="標楷體" w:hAnsi="Times New Roman" w:cs="Times New Roman"/>
              </w:rPr>
              <w:pPrChange w:id="3779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6EB90DF" w14:textId="51613C19" w:rsidR="00D93FCC" w:rsidDel="003C19C7" w:rsidRDefault="00D93FCC">
            <w:pPr>
              <w:rPr>
                <w:del w:id="37800" w:author="瑋婷 徐" w:date="2025-01-03T17:04:00Z" w16du:dateUtc="2025-01-03T09:04:00Z"/>
                <w:rFonts w:ascii="Times New Roman" w:eastAsia="標楷體" w:hAnsi="Times New Roman" w:cs="Times New Roman"/>
              </w:rPr>
              <w:pPrChange w:id="3780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6217AC8" w14:textId="1A4B7C73" w:rsidR="00D93FCC" w:rsidDel="003C19C7" w:rsidRDefault="00D93FCC">
            <w:pPr>
              <w:rPr>
                <w:del w:id="37802" w:author="瑋婷 徐" w:date="2025-01-03T17:04:00Z" w16du:dateUtc="2025-01-03T09:04:00Z"/>
                <w:rFonts w:ascii="Times New Roman" w:eastAsia="標楷體" w:hAnsi="Times New Roman" w:cs="Times New Roman"/>
              </w:rPr>
              <w:pPrChange w:id="3780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D6FEDDF" w14:textId="5CF21ACC" w:rsidR="00D93FCC" w:rsidDel="003C19C7" w:rsidRDefault="00D93FCC">
            <w:pPr>
              <w:rPr>
                <w:del w:id="37804" w:author="瑋婷 徐" w:date="2025-01-03T17:04:00Z" w16du:dateUtc="2025-01-03T09:04:00Z"/>
                <w:rFonts w:ascii="Times New Roman" w:eastAsia="標楷體" w:hAnsi="Times New Roman" w:cs="Times New Roman"/>
              </w:rPr>
              <w:pPrChange w:id="3780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A056C16" w14:textId="4EFAE7D7" w:rsidR="00D93FCC" w:rsidDel="003C19C7" w:rsidRDefault="00D93FCC">
            <w:pPr>
              <w:rPr>
                <w:del w:id="37806" w:author="瑋婷 徐" w:date="2025-01-03T17:04:00Z" w16du:dateUtc="2025-01-03T09:04:00Z"/>
                <w:rFonts w:ascii="Times New Roman" w:eastAsia="標楷體" w:hAnsi="Times New Roman" w:cs="Times New Roman"/>
              </w:rPr>
              <w:pPrChange w:id="3780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D106D4C" w14:textId="0A9CF3E2" w:rsidR="00D93FCC" w:rsidDel="003C19C7" w:rsidRDefault="00D93FCC">
            <w:pPr>
              <w:rPr>
                <w:del w:id="37808" w:author="瑋婷 徐" w:date="2025-01-03T17:04:00Z" w16du:dateUtc="2025-01-03T09:04:00Z"/>
                <w:rFonts w:ascii="Times New Roman" w:eastAsia="標楷體" w:hAnsi="Times New Roman" w:cs="Times New Roman"/>
              </w:rPr>
              <w:pPrChange w:id="3780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A3DC644" w14:textId="4244D13C" w:rsidR="00D93FCC" w:rsidDel="003C19C7" w:rsidRDefault="00D93FCC">
            <w:pPr>
              <w:rPr>
                <w:del w:id="37810" w:author="瑋婷 徐" w:date="2025-01-03T17:04:00Z" w16du:dateUtc="2025-01-03T09:04:00Z"/>
                <w:rFonts w:ascii="Times New Roman" w:eastAsia="標楷體" w:hAnsi="Times New Roman" w:cs="Times New Roman"/>
              </w:rPr>
              <w:pPrChange w:id="3781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EEBE762" w14:textId="651BC41C" w:rsidR="00D93FCC" w:rsidDel="003C19C7" w:rsidRDefault="00D93FCC">
            <w:pPr>
              <w:rPr>
                <w:del w:id="37812" w:author="瑋婷 徐" w:date="2025-01-03T17:04:00Z" w16du:dateUtc="2025-01-03T09:04:00Z"/>
                <w:rFonts w:ascii="Times New Roman" w:eastAsia="標楷體" w:hAnsi="Times New Roman" w:cs="Times New Roman"/>
              </w:rPr>
              <w:pPrChange w:id="378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187BC9" w14:textId="753F53CA" w:rsidR="00D93FCC" w:rsidDel="003C19C7" w:rsidRDefault="00D93FCC">
            <w:pPr>
              <w:rPr>
                <w:del w:id="37814" w:author="瑋婷 徐" w:date="2025-01-03T17:04:00Z" w16du:dateUtc="2025-01-03T09:04:00Z"/>
                <w:rFonts w:ascii="Times New Roman" w:eastAsia="標楷體" w:hAnsi="Times New Roman" w:cs="Times New Roman"/>
              </w:rPr>
              <w:pPrChange w:id="378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51980D" w14:textId="209A3984" w:rsidR="00D93FCC" w:rsidDel="003C19C7" w:rsidRDefault="002435EC">
            <w:pPr>
              <w:rPr>
                <w:del w:id="37816" w:author="瑋婷 徐" w:date="2025-01-03T17:04:00Z" w16du:dateUtc="2025-01-03T09:04:00Z"/>
                <w:rFonts w:ascii="Times New Roman" w:eastAsia="標楷體" w:hAnsi="Times New Roman" w:cs="Times New Roman"/>
              </w:rPr>
              <w:pPrChange w:id="37817" w:author="瑋婷 徐" w:date="2025-01-03T17:04:00Z" w16du:dateUtc="2025-01-03T09:04:00Z">
                <w:pPr>
                  <w:spacing w:line="276" w:lineRule="auto"/>
                  <w:jc w:val="center"/>
                </w:pPr>
              </w:pPrChange>
            </w:pPr>
            <w:del w:id="37818"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2642EFE2" w14:textId="4803B358" w:rsidR="00D93FCC" w:rsidDel="003C19C7" w:rsidRDefault="002435EC">
            <w:pPr>
              <w:rPr>
                <w:del w:id="37819" w:author="瑋婷 徐" w:date="2025-01-03T17:04:00Z" w16du:dateUtc="2025-01-03T09:04:00Z"/>
                <w:rFonts w:ascii="Times New Roman" w:eastAsia="標楷體" w:hAnsi="Times New Roman" w:cs="Times New Roman"/>
              </w:rPr>
              <w:pPrChange w:id="37820" w:author="瑋婷 徐" w:date="2025-01-03T17:04:00Z" w16du:dateUtc="2025-01-03T09:04:00Z">
                <w:pPr>
                  <w:spacing w:line="276" w:lineRule="auto"/>
                  <w:jc w:val="center"/>
                </w:pPr>
              </w:pPrChange>
            </w:pPr>
            <w:del w:id="3782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0F97DAD" w14:textId="51040B7D" w:rsidR="00D93FCC" w:rsidDel="003C19C7" w:rsidRDefault="00D93FCC">
            <w:pPr>
              <w:rPr>
                <w:del w:id="37822" w:author="瑋婷 徐" w:date="2025-01-03T17:04:00Z" w16du:dateUtc="2025-01-03T09:04:00Z"/>
                <w:rFonts w:ascii="Times New Roman" w:eastAsia="標楷體" w:hAnsi="Times New Roman" w:cs="Times New Roman"/>
              </w:rPr>
              <w:pPrChange w:id="378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57481D" w14:textId="72583429" w:rsidR="00D93FCC" w:rsidDel="003C19C7" w:rsidRDefault="002435EC">
            <w:pPr>
              <w:rPr>
                <w:del w:id="37824" w:author="瑋婷 徐" w:date="2025-01-03T17:04:00Z" w16du:dateUtc="2025-01-03T09:04:00Z"/>
                <w:rFonts w:ascii="Times New Roman" w:eastAsia="標楷體" w:hAnsi="Times New Roman" w:cs="Times New Roman"/>
              </w:rPr>
              <w:pPrChange w:id="37825" w:author="瑋婷 徐" w:date="2025-01-03T17:04:00Z" w16du:dateUtc="2025-01-03T09:04:00Z">
                <w:pPr>
                  <w:spacing w:line="276" w:lineRule="auto"/>
                  <w:jc w:val="center"/>
                </w:pPr>
              </w:pPrChange>
            </w:pPr>
            <w:del w:id="378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765A86" w14:textId="7A2D9591" w:rsidR="00D93FCC" w:rsidDel="003C19C7" w:rsidRDefault="002435EC">
            <w:pPr>
              <w:rPr>
                <w:del w:id="37827" w:author="瑋婷 徐" w:date="2025-01-03T17:04:00Z" w16du:dateUtc="2025-01-03T09:04:00Z"/>
                <w:rFonts w:ascii="Times New Roman" w:eastAsia="標楷體" w:hAnsi="Times New Roman" w:cs="Times New Roman"/>
              </w:rPr>
              <w:pPrChange w:id="37828" w:author="瑋婷 徐" w:date="2025-01-03T17:04:00Z" w16du:dateUtc="2025-01-03T09:04:00Z">
                <w:pPr>
                  <w:spacing w:line="276" w:lineRule="auto"/>
                  <w:jc w:val="center"/>
                </w:pPr>
              </w:pPrChange>
            </w:pPr>
            <w:del w:id="378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87BA64B" w14:textId="5DF0FB62" w:rsidR="00D93FCC" w:rsidDel="003C19C7" w:rsidRDefault="002435EC">
            <w:pPr>
              <w:rPr>
                <w:del w:id="37830" w:author="瑋婷 徐" w:date="2025-01-03T17:04:00Z" w16du:dateUtc="2025-01-03T09:04:00Z"/>
                <w:rFonts w:ascii="Times New Roman" w:eastAsia="標楷體" w:hAnsi="Times New Roman" w:cs="Times New Roman"/>
              </w:rPr>
              <w:pPrChange w:id="37831" w:author="瑋婷 徐" w:date="2025-01-03T17:04:00Z" w16du:dateUtc="2025-01-03T09:04:00Z">
                <w:pPr>
                  <w:spacing w:line="276" w:lineRule="auto"/>
                  <w:jc w:val="center"/>
                </w:pPr>
              </w:pPrChange>
            </w:pPr>
            <w:del w:id="378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AA73609" w14:textId="7D9C1A54" w:rsidR="00D93FCC" w:rsidDel="003C19C7" w:rsidRDefault="002435EC">
            <w:pPr>
              <w:rPr>
                <w:del w:id="37833" w:author="瑋婷 徐" w:date="2025-01-03T17:04:00Z" w16du:dateUtc="2025-01-03T09:04:00Z"/>
                <w:rFonts w:ascii="Times New Roman" w:eastAsia="標楷體" w:hAnsi="Times New Roman" w:cs="Times New Roman"/>
              </w:rPr>
              <w:pPrChange w:id="37834" w:author="瑋婷 徐" w:date="2025-01-03T17:04:00Z" w16du:dateUtc="2025-01-03T09:04:00Z">
                <w:pPr>
                  <w:spacing w:line="276" w:lineRule="auto"/>
                  <w:jc w:val="center"/>
                </w:pPr>
              </w:pPrChange>
            </w:pPr>
            <w:del w:id="378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BD09FE1" w14:textId="68AAFEE7" w:rsidR="00D93FCC" w:rsidDel="003C19C7" w:rsidRDefault="00D93FCC">
            <w:pPr>
              <w:rPr>
                <w:del w:id="37836" w:author="瑋婷 徐" w:date="2025-01-03T17:04:00Z" w16du:dateUtc="2025-01-03T09:04:00Z"/>
                <w:rFonts w:ascii="Times New Roman" w:eastAsia="標楷體" w:hAnsi="Times New Roman" w:cs="Times New Roman"/>
              </w:rPr>
              <w:pPrChange w:id="378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D9265D0" w14:textId="7688B9BF" w:rsidR="00D93FCC" w:rsidDel="003C19C7" w:rsidRDefault="002435EC">
            <w:pPr>
              <w:rPr>
                <w:del w:id="37838" w:author="瑋婷 徐" w:date="2025-01-03T17:04:00Z" w16du:dateUtc="2025-01-03T09:04:00Z"/>
                <w:rFonts w:ascii="Times New Roman" w:eastAsia="標楷體" w:hAnsi="Times New Roman" w:cs="Times New Roman"/>
              </w:rPr>
              <w:pPrChange w:id="37839" w:author="瑋婷 徐" w:date="2025-01-03T17:04:00Z" w16du:dateUtc="2025-01-03T09:04:00Z">
                <w:pPr>
                  <w:spacing w:line="276" w:lineRule="auto"/>
                  <w:jc w:val="center"/>
                </w:pPr>
              </w:pPrChange>
            </w:pPr>
            <w:del w:id="3784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458A5B2" w14:textId="764ACFCB" w:rsidR="00D93FCC" w:rsidDel="003C19C7" w:rsidRDefault="00D93FCC">
            <w:pPr>
              <w:rPr>
                <w:del w:id="37841" w:author="瑋婷 徐" w:date="2025-01-03T17:04:00Z" w16du:dateUtc="2025-01-03T09:04:00Z"/>
                <w:rFonts w:ascii="Times New Roman" w:eastAsia="標楷體" w:hAnsi="Times New Roman" w:cs="Times New Roman"/>
              </w:rPr>
              <w:pPrChange w:id="378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D95BEE" w14:textId="2F1295CF" w:rsidR="00D93FCC" w:rsidDel="003C19C7" w:rsidRDefault="00D93FCC">
            <w:pPr>
              <w:rPr>
                <w:del w:id="37843" w:author="瑋婷 徐" w:date="2025-01-03T17:04:00Z" w16du:dateUtc="2025-01-03T09:04:00Z"/>
                <w:rFonts w:ascii="Times New Roman" w:eastAsia="標楷體" w:hAnsi="Times New Roman" w:cs="Times New Roman"/>
              </w:rPr>
              <w:pPrChange w:id="378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8A89120" w14:textId="7709F1CD" w:rsidR="00D93FCC" w:rsidDel="003C19C7" w:rsidRDefault="00D93FCC">
            <w:pPr>
              <w:rPr>
                <w:del w:id="37845" w:author="瑋婷 徐" w:date="2025-01-03T17:04:00Z" w16du:dateUtc="2025-01-03T09:04:00Z"/>
                <w:rFonts w:ascii="Times New Roman" w:eastAsia="標楷體" w:hAnsi="Times New Roman" w:cs="Times New Roman"/>
              </w:rPr>
              <w:pPrChange w:id="378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D46665" w14:textId="538E29E0" w:rsidR="00D93FCC" w:rsidDel="003C19C7" w:rsidRDefault="00D93FCC">
            <w:pPr>
              <w:rPr>
                <w:del w:id="37847" w:author="瑋婷 徐" w:date="2025-01-03T17:04:00Z" w16du:dateUtc="2025-01-03T09:04:00Z"/>
                <w:rFonts w:ascii="Times New Roman" w:eastAsia="標楷體" w:hAnsi="Times New Roman" w:cs="Times New Roman"/>
              </w:rPr>
              <w:pPrChange w:id="3784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0690E80" w14:textId="0FE95F81" w:rsidR="00D93FCC" w:rsidDel="003C19C7" w:rsidRDefault="00D93FCC">
            <w:pPr>
              <w:rPr>
                <w:del w:id="37849" w:author="瑋婷 徐" w:date="2025-01-03T17:04:00Z" w16du:dateUtc="2025-01-03T09:04:00Z"/>
                <w:rFonts w:ascii="Times New Roman" w:eastAsia="標楷體" w:hAnsi="Times New Roman" w:cs="Times New Roman"/>
              </w:rPr>
              <w:pPrChange w:id="378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5E2E39" w14:textId="07018546" w:rsidR="00D93FCC" w:rsidDel="003C19C7" w:rsidRDefault="00D93FCC">
            <w:pPr>
              <w:rPr>
                <w:del w:id="37851" w:author="瑋婷 徐" w:date="2025-01-03T17:04:00Z" w16du:dateUtc="2025-01-03T09:04:00Z"/>
                <w:rFonts w:ascii="Times New Roman" w:eastAsia="標楷體" w:hAnsi="Times New Roman" w:cs="Times New Roman"/>
              </w:rPr>
              <w:pPrChange w:id="378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2025DC" w14:textId="606284C0" w:rsidR="00D93FCC" w:rsidDel="003C19C7" w:rsidRDefault="00D93FCC">
            <w:pPr>
              <w:rPr>
                <w:del w:id="37853" w:author="瑋婷 徐" w:date="2025-01-03T17:04:00Z" w16du:dateUtc="2025-01-03T09:04:00Z"/>
                <w:rFonts w:ascii="Times New Roman" w:eastAsia="標楷體" w:hAnsi="Times New Roman" w:cs="Times New Roman"/>
              </w:rPr>
              <w:pPrChange w:id="3785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5594B01" w14:textId="3E8BAE0A" w:rsidR="00D93FCC" w:rsidDel="003C19C7" w:rsidRDefault="00D93FCC">
            <w:pPr>
              <w:rPr>
                <w:del w:id="37855" w:author="瑋婷 徐" w:date="2025-01-03T17:04:00Z" w16du:dateUtc="2025-01-03T09:04:00Z"/>
                <w:rFonts w:ascii="Times New Roman" w:eastAsia="標楷體" w:hAnsi="Times New Roman" w:cs="Times New Roman"/>
              </w:rPr>
              <w:pPrChange w:id="378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9F3649" w14:textId="0FA08BE1" w:rsidR="00D93FCC" w:rsidDel="003C19C7" w:rsidRDefault="00D93FCC">
            <w:pPr>
              <w:rPr>
                <w:del w:id="37857" w:author="瑋婷 徐" w:date="2025-01-03T17:04:00Z" w16du:dateUtc="2025-01-03T09:04:00Z"/>
                <w:rFonts w:ascii="Times New Roman" w:eastAsia="標楷體" w:hAnsi="Times New Roman" w:cs="Times New Roman"/>
              </w:rPr>
              <w:pPrChange w:id="378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FF26EF4" w14:textId="1D22ECD7" w:rsidR="00D93FCC" w:rsidDel="003C19C7" w:rsidRDefault="00D93FCC">
            <w:pPr>
              <w:rPr>
                <w:del w:id="37859" w:author="瑋婷 徐" w:date="2025-01-03T17:04:00Z" w16du:dateUtc="2025-01-03T09:04:00Z"/>
                <w:rFonts w:ascii="Times New Roman" w:eastAsia="標楷體" w:hAnsi="Times New Roman" w:cs="Times New Roman"/>
              </w:rPr>
              <w:pPrChange w:id="378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9757B7" w14:textId="5FE4AD20" w:rsidR="00D93FCC" w:rsidDel="003C19C7" w:rsidRDefault="00D93FCC">
            <w:pPr>
              <w:rPr>
                <w:del w:id="37861" w:author="瑋婷 徐" w:date="2025-01-03T17:04:00Z" w16du:dateUtc="2025-01-03T09:04:00Z"/>
                <w:rFonts w:ascii="Times New Roman" w:eastAsia="標楷體" w:hAnsi="Times New Roman" w:cs="Times New Roman"/>
              </w:rPr>
              <w:pPrChange w:id="3786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30CCF7C" w14:textId="62D2873B" w:rsidR="00D93FCC" w:rsidDel="003C19C7" w:rsidRDefault="00D93FCC">
            <w:pPr>
              <w:rPr>
                <w:del w:id="37863" w:author="瑋婷 徐" w:date="2025-01-03T17:04:00Z" w16du:dateUtc="2025-01-03T09:04:00Z"/>
                <w:rFonts w:ascii="Times New Roman" w:eastAsia="標楷體" w:hAnsi="Times New Roman" w:cs="Times New Roman"/>
              </w:rPr>
              <w:pPrChange w:id="378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D80B73D" w14:textId="419ABDC5" w:rsidR="00D93FCC" w:rsidDel="003C19C7" w:rsidRDefault="00D93FCC">
            <w:pPr>
              <w:rPr>
                <w:del w:id="37865" w:author="瑋婷 徐" w:date="2025-01-03T17:04:00Z" w16du:dateUtc="2025-01-03T09:04:00Z"/>
                <w:rFonts w:ascii="Times New Roman" w:eastAsia="標楷體" w:hAnsi="Times New Roman" w:cs="Times New Roman"/>
              </w:rPr>
              <w:pPrChange w:id="378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028E47" w14:textId="686F1883" w:rsidR="00D93FCC" w:rsidDel="003C19C7" w:rsidRDefault="00D93FCC">
            <w:pPr>
              <w:rPr>
                <w:del w:id="37867" w:author="瑋婷 徐" w:date="2025-01-03T17:04:00Z" w16du:dateUtc="2025-01-03T09:04:00Z"/>
                <w:rFonts w:ascii="Times New Roman" w:eastAsia="標楷體" w:hAnsi="Times New Roman" w:cs="Times New Roman"/>
              </w:rPr>
              <w:pPrChange w:id="3786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31921F2" w14:textId="090C53A7" w:rsidR="00D93FCC" w:rsidDel="003C19C7" w:rsidRDefault="00D93FCC">
            <w:pPr>
              <w:rPr>
                <w:del w:id="37869" w:author="瑋婷 徐" w:date="2025-01-03T17:04:00Z" w16du:dateUtc="2025-01-03T09:04:00Z"/>
                <w:rFonts w:ascii="Times New Roman" w:eastAsia="標楷體" w:hAnsi="Times New Roman" w:cs="Times New Roman"/>
              </w:rPr>
              <w:pPrChange w:id="3787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63806D3" w14:textId="38F1DD06" w:rsidR="00D93FCC" w:rsidDel="003C19C7" w:rsidRDefault="00D93FCC">
            <w:pPr>
              <w:rPr>
                <w:del w:id="37871" w:author="瑋婷 徐" w:date="2025-01-03T17:04:00Z" w16du:dateUtc="2025-01-03T09:04:00Z"/>
                <w:rFonts w:ascii="Times New Roman" w:eastAsia="標楷體" w:hAnsi="Times New Roman" w:cs="Times New Roman"/>
              </w:rPr>
              <w:pPrChange w:id="37872" w:author="瑋婷 徐" w:date="2025-01-03T17:04:00Z" w16du:dateUtc="2025-01-03T09:04:00Z">
                <w:pPr>
                  <w:spacing w:line="276" w:lineRule="auto"/>
                  <w:jc w:val="center"/>
                </w:pPr>
              </w:pPrChange>
            </w:pPr>
          </w:p>
        </w:tc>
      </w:tr>
      <w:tr w:rsidR="00000000" w:rsidDel="003C19C7" w14:paraId="0EAC22F7" w14:textId="3935F03B">
        <w:trPr>
          <w:cantSplit/>
          <w:jc w:val="center"/>
          <w:del w:id="3787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977047E" w14:textId="31F4BB9C" w:rsidR="00D93FCC" w:rsidDel="003C19C7" w:rsidRDefault="002435EC">
            <w:pPr>
              <w:rPr>
                <w:del w:id="37874" w:author="瑋婷 徐" w:date="2025-01-03T17:04:00Z" w16du:dateUtc="2025-01-03T09:04:00Z"/>
                <w:rFonts w:ascii="Times New Roman" w:eastAsia="標楷體" w:hAnsi="Times New Roman" w:cs="Times New Roman"/>
                <w:color w:val="000000"/>
              </w:rPr>
              <w:pPrChange w:id="37875" w:author="瑋婷 徐" w:date="2025-01-03T17:04:00Z" w16du:dateUtc="2025-01-03T09:04:00Z">
                <w:pPr>
                  <w:spacing w:line="276" w:lineRule="auto"/>
                </w:pPr>
              </w:pPrChange>
            </w:pPr>
            <w:del w:id="37876" w:author="瑋婷 徐" w:date="2025-01-03T17:04:00Z" w16du:dateUtc="2025-01-03T09:04:00Z">
              <w:r w:rsidDel="003C19C7">
                <w:rPr>
                  <w:rFonts w:ascii="Times New Roman" w:eastAsia="標楷體" w:hAnsi="Times New Roman" w:cs="Times New Roman"/>
                  <w:color w:val="000000"/>
                </w:rPr>
                <w:delText>西方黃鶺鴒</w:delText>
              </w:r>
              <w:r w:rsidDel="003C19C7">
                <w:rPr>
                  <w:rFonts w:ascii="Times New Roman" w:eastAsia="標楷體" w:hAnsi="Times New Roman" w:cs="Times New Roman"/>
                  <w:color w:val="000000"/>
                </w:rPr>
                <w:delText xml:space="preserve"> /</w:delText>
              </w:r>
            </w:del>
          </w:p>
          <w:p w14:paraId="45F43382" w14:textId="4523E35E" w:rsidR="00D93FCC" w:rsidDel="003C19C7" w:rsidRDefault="002435EC">
            <w:pPr>
              <w:rPr>
                <w:del w:id="37877" w:author="瑋婷 徐" w:date="2025-01-03T17:04:00Z" w16du:dateUtc="2025-01-03T09:04:00Z"/>
                <w:rFonts w:ascii="Times New Roman" w:eastAsia="標楷體" w:hAnsi="Times New Roman" w:cs="Times New Roman"/>
              </w:rPr>
              <w:pPrChange w:id="37878" w:author="瑋婷 徐" w:date="2025-01-03T17:04:00Z" w16du:dateUtc="2025-01-03T09:04:00Z">
                <w:pPr>
                  <w:spacing w:line="276" w:lineRule="auto"/>
                </w:pPr>
              </w:pPrChange>
            </w:pPr>
            <w:del w:id="37879" w:author="瑋婷 徐" w:date="2025-01-03T17:04:00Z" w16du:dateUtc="2025-01-03T09:04:00Z">
              <w:r w:rsidDel="003C19C7">
                <w:rPr>
                  <w:rFonts w:ascii="Times New Roman" w:eastAsia="標楷體" w:hAnsi="Times New Roman" w:cs="Times New Roman"/>
                  <w:color w:val="000000"/>
                </w:rPr>
                <w:delText>東方黃鶺鴒</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468E4FB" w14:textId="17793240" w:rsidR="00D93FCC" w:rsidDel="003C19C7" w:rsidRDefault="002435EC">
            <w:pPr>
              <w:rPr>
                <w:del w:id="37880" w:author="瑋婷 徐" w:date="2025-01-03T17:04:00Z" w16du:dateUtc="2025-01-03T09:04:00Z"/>
                <w:rFonts w:ascii="Times New Roman" w:eastAsia="標楷體" w:hAnsi="Times New Roman" w:cs="Times New Roman"/>
                <w:i/>
              </w:rPr>
              <w:pPrChange w:id="37881" w:author="瑋婷 徐" w:date="2025-01-03T17:04:00Z" w16du:dateUtc="2025-01-03T09:04:00Z">
                <w:pPr>
                  <w:spacing w:line="276" w:lineRule="auto"/>
                </w:pPr>
              </w:pPrChange>
            </w:pPr>
            <w:del w:id="37882" w:author="瑋婷 徐" w:date="2025-01-03T17:04:00Z" w16du:dateUtc="2025-01-03T09:04:00Z">
              <w:r w:rsidDel="003C19C7">
                <w:rPr>
                  <w:rFonts w:ascii="Times New Roman" w:eastAsia="標楷體" w:hAnsi="Times New Roman" w:cs="Times New Roman"/>
                  <w:i/>
                  <w:iCs/>
                  <w:color w:val="000000"/>
                </w:rPr>
                <w:delText>Motacilla flava / Motacilla tschutschensis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7255A76" w14:textId="1F897BD9" w:rsidR="00D93FCC" w:rsidDel="003C19C7" w:rsidRDefault="00D93FCC">
            <w:pPr>
              <w:rPr>
                <w:del w:id="37883" w:author="瑋婷 徐" w:date="2025-01-03T17:04:00Z" w16du:dateUtc="2025-01-03T09:04:00Z"/>
                <w:rFonts w:ascii="Times New Roman" w:eastAsia="標楷體" w:hAnsi="Times New Roman" w:cs="Times New Roman"/>
              </w:rPr>
              <w:pPrChange w:id="3788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F0C1C36" w14:textId="38D5D087" w:rsidR="00D93FCC" w:rsidDel="003C19C7" w:rsidRDefault="002435EC">
            <w:pPr>
              <w:rPr>
                <w:del w:id="37885" w:author="瑋婷 徐" w:date="2025-01-03T17:04:00Z" w16du:dateUtc="2025-01-03T09:04:00Z"/>
                <w:rFonts w:ascii="Times New Roman" w:eastAsia="標楷體" w:hAnsi="Times New Roman" w:cs="Times New Roman"/>
              </w:rPr>
              <w:pPrChange w:id="37886" w:author="瑋婷 徐" w:date="2025-01-03T17:04:00Z" w16du:dateUtc="2025-01-03T09:04:00Z">
                <w:pPr>
                  <w:spacing w:line="276" w:lineRule="auto"/>
                  <w:jc w:val="center"/>
                </w:pPr>
              </w:pPrChange>
            </w:pPr>
            <w:del w:id="37887"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4EA31810" w14:textId="7DAD967E" w:rsidR="00D93FCC" w:rsidDel="003C19C7" w:rsidRDefault="00D93FCC">
            <w:pPr>
              <w:rPr>
                <w:del w:id="37888" w:author="瑋婷 徐" w:date="2025-01-03T17:04:00Z" w16du:dateUtc="2025-01-03T09:04:00Z"/>
                <w:rFonts w:ascii="Times New Roman" w:eastAsia="標楷體" w:hAnsi="Times New Roman" w:cs="Times New Roman"/>
              </w:rPr>
              <w:pPrChange w:id="3788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61DEEC7C" w14:textId="07735C9C" w:rsidR="00D93FCC" w:rsidDel="003C19C7" w:rsidRDefault="00D93FCC">
            <w:pPr>
              <w:rPr>
                <w:del w:id="37890" w:author="瑋婷 徐" w:date="2025-01-03T17:04:00Z" w16du:dateUtc="2025-01-03T09:04:00Z"/>
                <w:rFonts w:ascii="Times New Roman" w:eastAsia="標楷體" w:hAnsi="Times New Roman" w:cs="Times New Roman"/>
              </w:rPr>
              <w:pPrChange w:id="3789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023469C" w14:textId="6FB47176" w:rsidR="00D93FCC" w:rsidDel="003C19C7" w:rsidRDefault="00D93FCC">
            <w:pPr>
              <w:rPr>
                <w:del w:id="37892" w:author="瑋婷 徐" w:date="2025-01-03T17:04:00Z" w16du:dateUtc="2025-01-03T09:04:00Z"/>
                <w:rFonts w:ascii="Times New Roman" w:eastAsia="標楷體" w:hAnsi="Times New Roman" w:cs="Times New Roman"/>
              </w:rPr>
              <w:pPrChange w:id="3789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458A84A" w14:textId="78719CD2" w:rsidR="00D93FCC" w:rsidDel="003C19C7" w:rsidRDefault="00D93FCC">
            <w:pPr>
              <w:rPr>
                <w:del w:id="37894" w:author="瑋婷 徐" w:date="2025-01-03T17:04:00Z" w16du:dateUtc="2025-01-03T09:04:00Z"/>
                <w:rFonts w:ascii="Times New Roman" w:eastAsia="標楷體" w:hAnsi="Times New Roman" w:cs="Times New Roman"/>
              </w:rPr>
              <w:pPrChange w:id="3789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83CDBA6" w14:textId="399A264A" w:rsidR="00D93FCC" w:rsidDel="003C19C7" w:rsidRDefault="00D93FCC">
            <w:pPr>
              <w:rPr>
                <w:del w:id="37896" w:author="瑋婷 徐" w:date="2025-01-03T17:04:00Z" w16du:dateUtc="2025-01-03T09:04:00Z"/>
                <w:rFonts w:ascii="Times New Roman" w:eastAsia="標楷體" w:hAnsi="Times New Roman" w:cs="Times New Roman"/>
              </w:rPr>
              <w:pPrChange w:id="3789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1C3550E" w14:textId="69BBC46A" w:rsidR="00D93FCC" w:rsidDel="003C19C7" w:rsidRDefault="00D93FCC">
            <w:pPr>
              <w:rPr>
                <w:del w:id="37898" w:author="瑋婷 徐" w:date="2025-01-03T17:04:00Z" w16du:dateUtc="2025-01-03T09:04:00Z"/>
                <w:rFonts w:ascii="Times New Roman" w:eastAsia="標楷體" w:hAnsi="Times New Roman" w:cs="Times New Roman"/>
              </w:rPr>
              <w:pPrChange w:id="3789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DA2EDB3" w14:textId="636B070C" w:rsidR="00D93FCC" w:rsidDel="003C19C7" w:rsidRDefault="00D93FCC">
            <w:pPr>
              <w:rPr>
                <w:del w:id="37900" w:author="瑋婷 徐" w:date="2025-01-03T17:04:00Z" w16du:dateUtc="2025-01-03T09:04:00Z"/>
                <w:rFonts w:ascii="Times New Roman" w:eastAsia="標楷體" w:hAnsi="Times New Roman" w:cs="Times New Roman"/>
              </w:rPr>
              <w:pPrChange w:id="379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85D047" w14:textId="1BFA50D2" w:rsidR="00D93FCC" w:rsidDel="003C19C7" w:rsidRDefault="00D93FCC">
            <w:pPr>
              <w:rPr>
                <w:del w:id="37902" w:author="瑋婷 徐" w:date="2025-01-03T17:04:00Z" w16du:dateUtc="2025-01-03T09:04:00Z"/>
                <w:rFonts w:ascii="Times New Roman" w:eastAsia="標楷體" w:hAnsi="Times New Roman" w:cs="Times New Roman"/>
              </w:rPr>
              <w:pPrChange w:id="379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E943557" w14:textId="6CFB4C9F" w:rsidR="00D93FCC" w:rsidDel="003C19C7" w:rsidRDefault="00D93FCC">
            <w:pPr>
              <w:rPr>
                <w:del w:id="37904" w:author="瑋婷 徐" w:date="2025-01-03T17:04:00Z" w16du:dateUtc="2025-01-03T09:04:00Z"/>
                <w:rFonts w:ascii="Times New Roman" w:eastAsia="標楷體" w:hAnsi="Times New Roman" w:cs="Times New Roman"/>
              </w:rPr>
              <w:pPrChange w:id="37905"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6CF4D0E" w14:textId="7FB762C6" w:rsidR="00D93FCC" w:rsidDel="003C19C7" w:rsidRDefault="00D93FCC">
            <w:pPr>
              <w:rPr>
                <w:del w:id="37906" w:author="瑋婷 徐" w:date="2025-01-03T17:04:00Z" w16du:dateUtc="2025-01-03T09:04:00Z"/>
                <w:rFonts w:ascii="Times New Roman" w:eastAsia="標楷體" w:hAnsi="Times New Roman" w:cs="Times New Roman"/>
              </w:rPr>
              <w:pPrChange w:id="379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CBF512" w14:textId="39553F3D" w:rsidR="00D93FCC" w:rsidDel="003C19C7" w:rsidRDefault="00D93FCC">
            <w:pPr>
              <w:rPr>
                <w:del w:id="37908" w:author="瑋婷 徐" w:date="2025-01-03T17:04:00Z" w16du:dateUtc="2025-01-03T09:04:00Z"/>
                <w:rFonts w:ascii="Times New Roman" w:eastAsia="標楷體" w:hAnsi="Times New Roman" w:cs="Times New Roman"/>
              </w:rPr>
              <w:pPrChange w:id="379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08564FE" w14:textId="1667E400" w:rsidR="00D93FCC" w:rsidDel="003C19C7" w:rsidRDefault="00D93FCC">
            <w:pPr>
              <w:rPr>
                <w:del w:id="37910" w:author="瑋婷 徐" w:date="2025-01-03T17:04:00Z" w16du:dateUtc="2025-01-03T09:04:00Z"/>
                <w:rFonts w:ascii="Times New Roman" w:eastAsia="標楷體" w:hAnsi="Times New Roman" w:cs="Times New Roman"/>
              </w:rPr>
              <w:pPrChange w:id="379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80399E" w14:textId="2AA28980" w:rsidR="00D93FCC" w:rsidDel="003C19C7" w:rsidRDefault="00D93FCC">
            <w:pPr>
              <w:rPr>
                <w:del w:id="37912" w:author="瑋婷 徐" w:date="2025-01-03T17:04:00Z" w16du:dateUtc="2025-01-03T09:04:00Z"/>
                <w:rFonts w:ascii="Times New Roman" w:eastAsia="標楷體" w:hAnsi="Times New Roman" w:cs="Times New Roman"/>
              </w:rPr>
              <w:pPrChange w:id="379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2F37F7" w14:textId="3881C180" w:rsidR="00D93FCC" w:rsidDel="003C19C7" w:rsidRDefault="00D93FCC">
            <w:pPr>
              <w:rPr>
                <w:del w:id="37914" w:author="瑋婷 徐" w:date="2025-01-03T17:04:00Z" w16du:dateUtc="2025-01-03T09:04:00Z"/>
                <w:rFonts w:ascii="Times New Roman" w:eastAsia="標楷體" w:hAnsi="Times New Roman" w:cs="Times New Roman"/>
              </w:rPr>
              <w:pPrChange w:id="379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82E935" w14:textId="64E928B5" w:rsidR="00D93FCC" w:rsidDel="003C19C7" w:rsidRDefault="00D93FCC">
            <w:pPr>
              <w:rPr>
                <w:del w:id="37916" w:author="瑋婷 徐" w:date="2025-01-03T17:04:00Z" w16du:dateUtc="2025-01-03T09:04:00Z"/>
                <w:rFonts w:ascii="Times New Roman" w:eastAsia="標楷體" w:hAnsi="Times New Roman" w:cs="Times New Roman"/>
              </w:rPr>
              <w:pPrChange w:id="379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394E01" w14:textId="5FCBA675" w:rsidR="00D93FCC" w:rsidDel="003C19C7" w:rsidRDefault="00D93FCC">
            <w:pPr>
              <w:rPr>
                <w:del w:id="37918" w:author="瑋婷 徐" w:date="2025-01-03T17:04:00Z" w16du:dateUtc="2025-01-03T09:04:00Z"/>
                <w:rFonts w:ascii="Times New Roman" w:eastAsia="標楷體" w:hAnsi="Times New Roman" w:cs="Times New Roman"/>
              </w:rPr>
              <w:pPrChange w:id="379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672353B" w14:textId="22BDB644" w:rsidR="00D93FCC" w:rsidDel="003C19C7" w:rsidRDefault="00D93FCC">
            <w:pPr>
              <w:rPr>
                <w:del w:id="37920" w:author="瑋婷 徐" w:date="2025-01-03T17:04:00Z" w16du:dateUtc="2025-01-03T09:04:00Z"/>
                <w:rFonts w:ascii="Times New Roman" w:eastAsia="標楷體" w:hAnsi="Times New Roman" w:cs="Times New Roman"/>
              </w:rPr>
              <w:pPrChange w:id="3792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6711378" w14:textId="6306076C" w:rsidR="00D93FCC" w:rsidDel="003C19C7" w:rsidRDefault="00D93FCC">
            <w:pPr>
              <w:rPr>
                <w:del w:id="37922" w:author="瑋婷 徐" w:date="2025-01-03T17:04:00Z" w16du:dateUtc="2025-01-03T09:04:00Z"/>
                <w:rFonts w:ascii="Times New Roman" w:eastAsia="標楷體" w:hAnsi="Times New Roman" w:cs="Times New Roman"/>
              </w:rPr>
              <w:pPrChange w:id="379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B049FF7" w14:textId="7957A754" w:rsidR="00D93FCC" w:rsidDel="003C19C7" w:rsidRDefault="00D93FCC">
            <w:pPr>
              <w:rPr>
                <w:del w:id="37924" w:author="瑋婷 徐" w:date="2025-01-03T17:04:00Z" w16du:dateUtc="2025-01-03T09:04:00Z"/>
                <w:rFonts w:ascii="Times New Roman" w:eastAsia="標楷體" w:hAnsi="Times New Roman" w:cs="Times New Roman"/>
              </w:rPr>
              <w:pPrChange w:id="379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797124" w14:textId="32BB2D57" w:rsidR="00D93FCC" w:rsidDel="003C19C7" w:rsidRDefault="00D93FCC">
            <w:pPr>
              <w:rPr>
                <w:del w:id="37926" w:author="瑋婷 徐" w:date="2025-01-03T17:04:00Z" w16du:dateUtc="2025-01-03T09:04:00Z"/>
                <w:rFonts w:ascii="Times New Roman" w:eastAsia="標楷體" w:hAnsi="Times New Roman" w:cs="Times New Roman"/>
              </w:rPr>
              <w:pPrChange w:id="379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CF64494" w14:textId="51C724C4" w:rsidR="00D93FCC" w:rsidDel="003C19C7" w:rsidRDefault="00D93FCC">
            <w:pPr>
              <w:rPr>
                <w:del w:id="37928" w:author="瑋婷 徐" w:date="2025-01-03T17:04:00Z" w16du:dateUtc="2025-01-03T09:04:00Z"/>
                <w:rFonts w:ascii="Times New Roman" w:eastAsia="標楷體" w:hAnsi="Times New Roman" w:cs="Times New Roman"/>
              </w:rPr>
              <w:pPrChange w:id="3792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EB194B7" w14:textId="5FDA5BF4" w:rsidR="00D93FCC" w:rsidDel="003C19C7" w:rsidRDefault="00D93FCC">
            <w:pPr>
              <w:rPr>
                <w:del w:id="37930" w:author="瑋婷 徐" w:date="2025-01-03T17:04:00Z" w16du:dateUtc="2025-01-03T09:04:00Z"/>
                <w:rFonts w:ascii="Times New Roman" w:eastAsia="標楷體" w:hAnsi="Times New Roman" w:cs="Times New Roman"/>
              </w:rPr>
              <w:pPrChange w:id="379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A31E19" w14:textId="570676EE" w:rsidR="00D93FCC" w:rsidDel="003C19C7" w:rsidRDefault="00D93FCC">
            <w:pPr>
              <w:rPr>
                <w:del w:id="37932" w:author="瑋婷 徐" w:date="2025-01-03T17:04:00Z" w16du:dateUtc="2025-01-03T09:04:00Z"/>
                <w:rFonts w:ascii="Times New Roman" w:eastAsia="標楷體" w:hAnsi="Times New Roman" w:cs="Times New Roman"/>
              </w:rPr>
              <w:pPrChange w:id="379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C69B51" w14:textId="2E0D79C1" w:rsidR="00D93FCC" w:rsidDel="003C19C7" w:rsidRDefault="00D93FCC">
            <w:pPr>
              <w:rPr>
                <w:del w:id="37934" w:author="瑋婷 徐" w:date="2025-01-03T17:04:00Z" w16du:dateUtc="2025-01-03T09:04:00Z"/>
                <w:rFonts w:ascii="Times New Roman" w:eastAsia="標楷體" w:hAnsi="Times New Roman" w:cs="Times New Roman"/>
              </w:rPr>
              <w:pPrChange w:id="3793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F416464" w14:textId="5604AD2A" w:rsidR="00D93FCC" w:rsidDel="003C19C7" w:rsidRDefault="00D93FCC">
            <w:pPr>
              <w:rPr>
                <w:del w:id="37936" w:author="瑋婷 徐" w:date="2025-01-03T17:04:00Z" w16du:dateUtc="2025-01-03T09:04:00Z"/>
                <w:rFonts w:ascii="Times New Roman" w:eastAsia="標楷體" w:hAnsi="Times New Roman" w:cs="Times New Roman"/>
              </w:rPr>
              <w:pPrChange w:id="379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B534BB" w14:textId="0C740C1D" w:rsidR="00D93FCC" w:rsidDel="003C19C7" w:rsidRDefault="00D93FCC">
            <w:pPr>
              <w:rPr>
                <w:del w:id="37938" w:author="瑋婷 徐" w:date="2025-01-03T17:04:00Z" w16du:dateUtc="2025-01-03T09:04:00Z"/>
                <w:rFonts w:ascii="Times New Roman" w:eastAsia="標楷體" w:hAnsi="Times New Roman" w:cs="Times New Roman"/>
              </w:rPr>
              <w:pPrChange w:id="379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B4D30F" w14:textId="5B015E92" w:rsidR="00D93FCC" w:rsidDel="003C19C7" w:rsidRDefault="00D93FCC">
            <w:pPr>
              <w:rPr>
                <w:del w:id="37940" w:author="瑋婷 徐" w:date="2025-01-03T17:04:00Z" w16du:dateUtc="2025-01-03T09:04:00Z"/>
                <w:rFonts w:ascii="Times New Roman" w:eastAsia="標楷體" w:hAnsi="Times New Roman" w:cs="Times New Roman"/>
              </w:rPr>
              <w:pPrChange w:id="379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11BA38" w14:textId="5E95DD0E" w:rsidR="00D93FCC" w:rsidDel="003C19C7" w:rsidRDefault="00D93FCC">
            <w:pPr>
              <w:rPr>
                <w:del w:id="37942" w:author="瑋婷 徐" w:date="2025-01-03T17:04:00Z" w16du:dateUtc="2025-01-03T09:04:00Z"/>
                <w:rFonts w:ascii="Times New Roman" w:eastAsia="標楷體" w:hAnsi="Times New Roman" w:cs="Times New Roman"/>
              </w:rPr>
              <w:pPrChange w:id="3794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B21D307" w14:textId="364E5002" w:rsidR="00D93FCC" w:rsidDel="003C19C7" w:rsidRDefault="00D93FCC">
            <w:pPr>
              <w:rPr>
                <w:del w:id="37944" w:author="瑋婷 徐" w:date="2025-01-03T17:04:00Z" w16du:dateUtc="2025-01-03T09:04:00Z"/>
                <w:rFonts w:ascii="Times New Roman" w:eastAsia="標楷體" w:hAnsi="Times New Roman" w:cs="Times New Roman"/>
              </w:rPr>
              <w:pPrChange w:id="379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BA9A7D6" w14:textId="7560221B" w:rsidR="00D93FCC" w:rsidDel="003C19C7" w:rsidRDefault="00D93FCC">
            <w:pPr>
              <w:rPr>
                <w:del w:id="37946" w:author="瑋婷 徐" w:date="2025-01-03T17:04:00Z" w16du:dateUtc="2025-01-03T09:04:00Z"/>
                <w:rFonts w:ascii="Times New Roman" w:eastAsia="標楷體" w:hAnsi="Times New Roman" w:cs="Times New Roman"/>
              </w:rPr>
              <w:pPrChange w:id="379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986CA0" w14:textId="04096DA8" w:rsidR="00D93FCC" w:rsidDel="003C19C7" w:rsidRDefault="00D93FCC">
            <w:pPr>
              <w:rPr>
                <w:del w:id="37948" w:author="瑋婷 徐" w:date="2025-01-03T17:04:00Z" w16du:dateUtc="2025-01-03T09:04:00Z"/>
                <w:rFonts w:ascii="Times New Roman" w:eastAsia="標楷體" w:hAnsi="Times New Roman" w:cs="Times New Roman"/>
              </w:rPr>
              <w:pPrChange w:id="3794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08BEC3A" w14:textId="78C085A4" w:rsidR="00D93FCC" w:rsidDel="003C19C7" w:rsidRDefault="00D93FCC">
            <w:pPr>
              <w:rPr>
                <w:del w:id="37950" w:author="瑋婷 徐" w:date="2025-01-03T17:04:00Z" w16du:dateUtc="2025-01-03T09:04:00Z"/>
                <w:rFonts w:ascii="Times New Roman" w:eastAsia="標楷體" w:hAnsi="Times New Roman" w:cs="Times New Roman"/>
              </w:rPr>
              <w:pPrChange w:id="3795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32F22618" w14:textId="0CD3ECF3" w:rsidR="00D93FCC" w:rsidDel="003C19C7" w:rsidRDefault="00D93FCC">
            <w:pPr>
              <w:rPr>
                <w:del w:id="37952" w:author="瑋婷 徐" w:date="2025-01-03T17:04:00Z" w16du:dateUtc="2025-01-03T09:04:00Z"/>
                <w:rFonts w:ascii="Times New Roman" w:eastAsia="標楷體" w:hAnsi="Times New Roman" w:cs="Times New Roman"/>
              </w:rPr>
              <w:pPrChange w:id="37953" w:author="瑋婷 徐" w:date="2025-01-03T17:04:00Z" w16du:dateUtc="2025-01-03T09:04:00Z">
                <w:pPr>
                  <w:spacing w:line="276" w:lineRule="auto"/>
                  <w:jc w:val="center"/>
                </w:pPr>
              </w:pPrChange>
            </w:pPr>
          </w:p>
        </w:tc>
      </w:tr>
      <w:tr w:rsidR="00000000" w:rsidDel="003C19C7" w14:paraId="35C8D5B2" w14:textId="1AC68DB5">
        <w:trPr>
          <w:cantSplit/>
          <w:jc w:val="center"/>
          <w:del w:id="3795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CC612B4" w14:textId="7963199B" w:rsidR="00D93FCC" w:rsidDel="003C19C7" w:rsidRDefault="002435EC">
            <w:pPr>
              <w:rPr>
                <w:del w:id="37955" w:author="瑋婷 徐" w:date="2025-01-03T17:04:00Z" w16du:dateUtc="2025-01-03T09:04:00Z"/>
                <w:rFonts w:ascii="Times New Roman" w:eastAsia="標楷體" w:hAnsi="Times New Roman" w:cs="Times New Roman"/>
              </w:rPr>
              <w:pPrChange w:id="37956" w:author="瑋婷 徐" w:date="2025-01-03T17:04:00Z" w16du:dateUtc="2025-01-03T09:04:00Z">
                <w:pPr>
                  <w:spacing w:line="276" w:lineRule="auto"/>
                </w:pPr>
              </w:pPrChange>
            </w:pPr>
            <w:del w:id="37957" w:author="瑋婷 徐" w:date="2025-01-03T17:04:00Z" w16du:dateUtc="2025-01-03T09:04:00Z">
              <w:r w:rsidDel="003C19C7">
                <w:rPr>
                  <w:rFonts w:ascii="Times New Roman" w:eastAsia="標楷體" w:hAnsi="Times New Roman" w:cs="Times New Roman"/>
                  <w:color w:val="000000"/>
                </w:rPr>
                <w:delText>麻雀</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55C86D57" w14:textId="75041EF6" w:rsidR="00D93FCC" w:rsidDel="003C19C7" w:rsidRDefault="002435EC">
            <w:pPr>
              <w:rPr>
                <w:del w:id="37958" w:author="瑋婷 徐" w:date="2025-01-03T17:04:00Z" w16du:dateUtc="2025-01-03T09:04:00Z"/>
                <w:rFonts w:ascii="Times New Roman" w:eastAsia="標楷體" w:hAnsi="Times New Roman" w:cs="Times New Roman"/>
                <w:i/>
              </w:rPr>
              <w:pPrChange w:id="37959" w:author="瑋婷 徐" w:date="2025-01-03T17:04:00Z" w16du:dateUtc="2025-01-03T09:04:00Z">
                <w:pPr>
                  <w:spacing w:line="276" w:lineRule="auto"/>
                </w:pPr>
              </w:pPrChange>
            </w:pPr>
            <w:del w:id="37960" w:author="瑋婷 徐" w:date="2025-01-03T17:04:00Z" w16du:dateUtc="2025-01-03T09:04:00Z">
              <w:r w:rsidDel="003C19C7">
                <w:rPr>
                  <w:rFonts w:ascii="Times New Roman" w:eastAsia="標楷體" w:hAnsi="Times New Roman" w:cs="Times New Roman"/>
                  <w:i/>
                  <w:iCs/>
                  <w:color w:val="000000"/>
                </w:rPr>
                <w:delText>Passer montanus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5177674" w14:textId="3A24B09D" w:rsidR="00D93FCC" w:rsidDel="003C19C7" w:rsidRDefault="00D93FCC">
            <w:pPr>
              <w:rPr>
                <w:del w:id="37961" w:author="瑋婷 徐" w:date="2025-01-03T17:04:00Z" w16du:dateUtc="2025-01-03T09:04:00Z"/>
                <w:rFonts w:ascii="Times New Roman" w:eastAsia="標楷體" w:hAnsi="Times New Roman" w:cs="Times New Roman"/>
              </w:rPr>
              <w:pPrChange w:id="3796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027FD6E" w14:textId="2C984A95" w:rsidR="00D93FCC" w:rsidDel="003C19C7" w:rsidRDefault="00D93FCC">
            <w:pPr>
              <w:rPr>
                <w:del w:id="37963" w:author="瑋婷 徐" w:date="2025-01-03T17:04:00Z" w16du:dateUtc="2025-01-03T09:04:00Z"/>
                <w:rFonts w:ascii="Times New Roman" w:eastAsia="標楷體" w:hAnsi="Times New Roman" w:cs="Times New Roman"/>
              </w:rPr>
              <w:pPrChange w:id="3796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49325521" w14:textId="5526ADEF" w:rsidR="00D93FCC" w:rsidDel="003C19C7" w:rsidRDefault="002435EC">
            <w:pPr>
              <w:rPr>
                <w:del w:id="37965" w:author="瑋婷 徐" w:date="2025-01-03T17:04:00Z" w16du:dateUtc="2025-01-03T09:04:00Z"/>
                <w:rFonts w:ascii="Times New Roman" w:eastAsia="標楷體" w:hAnsi="Times New Roman" w:cs="Times New Roman"/>
              </w:rPr>
              <w:pPrChange w:id="37966" w:author="瑋婷 徐" w:date="2025-01-03T17:04:00Z" w16du:dateUtc="2025-01-03T09:04:00Z">
                <w:pPr>
                  <w:spacing w:line="276" w:lineRule="auto"/>
                  <w:jc w:val="center"/>
                </w:pPr>
              </w:pPrChange>
            </w:pPr>
            <w:del w:id="37967"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2AF8A9AF" w14:textId="47EB7EF1" w:rsidR="00D93FCC" w:rsidDel="003C19C7" w:rsidRDefault="00D93FCC">
            <w:pPr>
              <w:rPr>
                <w:del w:id="37968" w:author="瑋婷 徐" w:date="2025-01-03T17:04:00Z" w16du:dateUtc="2025-01-03T09:04:00Z"/>
                <w:rFonts w:ascii="Times New Roman" w:eastAsia="標楷體" w:hAnsi="Times New Roman" w:cs="Times New Roman"/>
              </w:rPr>
              <w:pPrChange w:id="3796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092581F" w14:textId="3071CA94" w:rsidR="00D93FCC" w:rsidDel="003C19C7" w:rsidRDefault="00D93FCC">
            <w:pPr>
              <w:rPr>
                <w:del w:id="37970" w:author="瑋婷 徐" w:date="2025-01-03T17:04:00Z" w16du:dateUtc="2025-01-03T09:04:00Z"/>
                <w:rFonts w:ascii="Times New Roman" w:eastAsia="標楷體" w:hAnsi="Times New Roman" w:cs="Times New Roman"/>
              </w:rPr>
              <w:pPrChange w:id="3797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94B63EC" w14:textId="1875603E" w:rsidR="00D93FCC" w:rsidDel="003C19C7" w:rsidRDefault="00D93FCC">
            <w:pPr>
              <w:rPr>
                <w:del w:id="37972" w:author="瑋婷 徐" w:date="2025-01-03T17:04:00Z" w16du:dateUtc="2025-01-03T09:04:00Z"/>
                <w:rFonts w:ascii="Times New Roman" w:eastAsia="標楷體" w:hAnsi="Times New Roman" w:cs="Times New Roman"/>
              </w:rPr>
              <w:pPrChange w:id="3797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451339" w14:textId="69F9E125" w:rsidR="00D93FCC" w:rsidDel="003C19C7" w:rsidRDefault="00D93FCC">
            <w:pPr>
              <w:rPr>
                <w:del w:id="37974" w:author="瑋婷 徐" w:date="2025-01-03T17:04:00Z" w16du:dateUtc="2025-01-03T09:04:00Z"/>
                <w:rFonts w:ascii="Times New Roman" w:eastAsia="標楷體" w:hAnsi="Times New Roman" w:cs="Times New Roman"/>
              </w:rPr>
              <w:pPrChange w:id="3797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0FF5E48" w14:textId="323F323E" w:rsidR="00D93FCC" w:rsidDel="003C19C7" w:rsidRDefault="00D93FCC">
            <w:pPr>
              <w:rPr>
                <w:del w:id="37976" w:author="瑋婷 徐" w:date="2025-01-03T17:04:00Z" w16du:dateUtc="2025-01-03T09:04:00Z"/>
                <w:rFonts w:ascii="Times New Roman" w:eastAsia="標楷體" w:hAnsi="Times New Roman" w:cs="Times New Roman"/>
              </w:rPr>
              <w:pPrChange w:id="3797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FD0AB33" w14:textId="3D773A48" w:rsidR="00D93FCC" w:rsidDel="003C19C7" w:rsidRDefault="00D93FCC">
            <w:pPr>
              <w:rPr>
                <w:del w:id="37978" w:author="瑋婷 徐" w:date="2025-01-03T17:04:00Z" w16du:dateUtc="2025-01-03T09:04:00Z"/>
                <w:rFonts w:ascii="Times New Roman" w:eastAsia="標楷體" w:hAnsi="Times New Roman" w:cs="Times New Roman"/>
              </w:rPr>
              <w:pPrChange w:id="379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44A275" w14:textId="2203BA1E" w:rsidR="00D93FCC" w:rsidDel="003C19C7" w:rsidRDefault="00D93FCC">
            <w:pPr>
              <w:rPr>
                <w:del w:id="37980" w:author="瑋婷 徐" w:date="2025-01-03T17:04:00Z" w16du:dateUtc="2025-01-03T09:04:00Z"/>
                <w:rFonts w:ascii="Times New Roman" w:eastAsia="標楷體" w:hAnsi="Times New Roman" w:cs="Times New Roman"/>
              </w:rPr>
              <w:pPrChange w:id="379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196807" w14:textId="0407E233" w:rsidR="00D93FCC" w:rsidDel="003C19C7" w:rsidRDefault="00D93FCC">
            <w:pPr>
              <w:rPr>
                <w:del w:id="37982" w:author="瑋婷 徐" w:date="2025-01-03T17:04:00Z" w16du:dateUtc="2025-01-03T09:04:00Z"/>
                <w:rFonts w:ascii="Times New Roman" w:eastAsia="標楷體" w:hAnsi="Times New Roman" w:cs="Times New Roman"/>
              </w:rPr>
              <w:pPrChange w:id="3798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8B8A266" w14:textId="3D7D7513" w:rsidR="00D93FCC" w:rsidDel="003C19C7" w:rsidRDefault="00D93FCC">
            <w:pPr>
              <w:rPr>
                <w:del w:id="37984" w:author="瑋婷 徐" w:date="2025-01-03T17:04:00Z" w16du:dateUtc="2025-01-03T09:04:00Z"/>
                <w:rFonts w:ascii="Times New Roman" w:eastAsia="標楷體" w:hAnsi="Times New Roman" w:cs="Times New Roman"/>
              </w:rPr>
              <w:pPrChange w:id="379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3ACBF8" w14:textId="11013CBC" w:rsidR="00D93FCC" w:rsidDel="003C19C7" w:rsidRDefault="00D93FCC">
            <w:pPr>
              <w:rPr>
                <w:del w:id="37986" w:author="瑋婷 徐" w:date="2025-01-03T17:04:00Z" w16du:dateUtc="2025-01-03T09:04:00Z"/>
                <w:rFonts w:ascii="Times New Roman" w:eastAsia="標楷體" w:hAnsi="Times New Roman" w:cs="Times New Roman"/>
              </w:rPr>
              <w:pPrChange w:id="379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AFA351" w14:textId="7783C22C" w:rsidR="00D93FCC" w:rsidDel="003C19C7" w:rsidRDefault="00D93FCC">
            <w:pPr>
              <w:rPr>
                <w:del w:id="37988" w:author="瑋婷 徐" w:date="2025-01-03T17:04:00Z" w16du:dateUtc="2025-01-03T09:04:00Z"/>
                <w:rFonts w:ascii="Times New Roman" w:eastAsia="標楷體" w:hAnsi="Times New Roman" w:cs="Times New Roman"/>
              </w:rPr>
              <w:pPrChange w:id="379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191313" w14:textId="14BD15F0" w:rsidR="00D93FCC" w:rsidDel="003C19C7" w:rsidRDefault="00D93FCC">
            <w:pPr>
              <w:rPr>
                <w:del w:id="37990" w:author="瑋婷 徐" w:date="2025-01-03T17:04:00Z" w16du:dateUtc="2025-01-03T09:04:00Z"/>
                <w:rFonts w:ascii="Times New Roman" w:eastAsia="標楷體" w:hAnsi="Times New Roman" w:cs="Times New Roman"/>
              </w:rPr>
              <w:pPrChange w:id="379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FD7FAB" w14:textId="34FF46B8" w:rsidR="00D93FCC" w:rsidDel="003C19C7" w:rsidRDefault="00D93FCC">
            <w:pPr>
              <w:rPr>
                <w:del w:id="37992" w:author="瑋婷 徐" w:date="2025-01-03T17:04:00Z" w16du:dateUtc="2025-01-03T09:04:00Z"/>
                <w:rFonts w:ascii="Times New Roman" w:eastAsia="標楷體" w:hAnsi="Times New Roman" w:cs="Times New Roman"/>
              </w:rPr>
              <w:pPrChange w:id="379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178CB4" w14:textId="4048D2F7" w:rsidR="00D93FCC" w:rsidDel="003C19C7" w:rsidRDefault="00D93FCC">
            <w:pPr>
              <w:rPr>
                <w:del w:id="37994" w:author="瑋婷 徐" w:date="2025-01-03T17:04:00Z" w16du:dateUtc="2025-01-03T09:04:00Z"/>
                <w:rFonts w:ascii="Times New Roman" w:eastAsia="標楷體" w:hAnsi="Times New Roman" w:cs="Times New Roman"/>
              </w:rPr>
              <w:pPrChange w:id="379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77D971A" w14:textId="44D22A91" w:rsidR="00D93FCC" w:rsidDel="003C19C7" w:rsidRDefault="00D93FCC">
            <w:pPr>
              <w:rPr>
                <w:del w:id="37996" w:author="瑋婷 徐" w:date="2025-01-03T17:04:00Z" w16du:dateUtc="2025-01-03T09:04:00Z"/>
                <w:rFonts w:ascii="Times New Roman" w:eastAsia="標楷體" w:hAnsi="Times New Roman" w:cs="Times New Roman"/>
              </w:rPr>
              <w:pPrChange w:id="379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81AA5C1" w14:textId="4DB7D88A" w:rsidR="00D93FCC" w:rsidDel="003C19C7" w:rsidRDefault="00D93FCC">
            <w:pPr>
              <w:rPr>
                <w:del w:id="37998" w:author="瑋婷 徐" w:date="2025-01-03T17:04:00Z" w16du:dateUtc="2025-01-03T09:04:00Z"/>
                <w:rFonts w:ascii="Times New Roman" w:eastAsia="標楷體" w:hAnsi="Times New Roman" w:cs="Times New Roman"/>
              </w:rPr>
              <w:pPrChange w:id="3799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1558069" w14:textId="20FAF423" w:rsidR="00D93FCC" w:rsidDel="003C19C7" w:rsidRDefault="00D93FCC">
            <w:pPr>
              <w:rPr>
                <w:del w:id="38000" w:author="瑋婷 徐" w:date="2025-01-03T17:04:00Z" w16du:dateUtc="2025-01-03T09:04:00Z"/>
                <w:rFonts w:ascii="Times New Roman" w:eastAsia="標楷體" w:hAnsi="Times New Roman" w:cs="Times New Roman"/>
              </w:rPr>
              <w:pPrChange w:id="380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2BDE76" w14:textId="56749990" w:rsidR="00D93FCC" w:rsidDel="003C19C7" w:rsidRDefault="00D93FCC">
            <w:pPr>
              <w:rPr>
                <w:del w:id="38002" w:author="瑋婷 徐" w:date="2025-01-03T17:04:00Z" w16du:dateUtc="2025-01-03T09:04:00Z"/>
                <w:rFonts w:ascii="Times New Roman" w:eastAsia="標楷體" w:hAnsi="Times New Roman" w:cs="Times New Roman"/>
              </w:rPr>
              <w:pPrChange w:id="380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602360D" w14:textId="523401A7" w:rsidR="00D93FCC" w:rsidDel="003C19C7" w:rsidRDefault="00D93FCC">
            <w:pPr>
              <w:rPr>
                <w:del w:id="38004" w:author="瑋婷 徐" w:date="2025-01-03T17:04:00Z" w16du:dateUtc="2025-01-03T09:04:00Z"/>
                <w:rFonts w:ascii="Times New Roman" w:eastAsia="標楷體" w:hAnsi="Times New Roman" w:cs="Times New Roman"/>
              </w:rPr>
              <w:pPrChange w:id="380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E06638" w14:textId="3030436D" w:rsidR="00D93FCC" w:rsidDel="003C19C7" w:rsidRDefault="00D93FCC">
            <w:pPr>
              <w:rPr>
                <w:del w:id="38006" w:author="瑋婷 徐" w:date="2025-01-03T17:04:00Z" w16du:dateUtc="2025-01-03T09:04:00Z"/>
                <w:rFonts w:ascii="Times New Roman" w:eastAsia="標楷體" w:hAnsi="Times New Roman" w:cs="Times New Roman"/>
              </w:rPr>
              <w:pPrChange w:id="38007"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4BE2F7D" w14:textId="46978BAE" w:rsidR="00D93FCC" w:rsidDel="003C19C7" w:rsidRDefault="00D93FCC">
            <w:pPr>
              <w:rPr>
                <w:del w:id="38008" w:author="瑋婷 徐" w:date="2025-01-03T17:04:00Z" w16du:dateUtc="2025-01-03T09:04:00Z"/>
                <w:rFonts w:ascii="Times New Roman" w:eastAsia="標楷體" w:hAnsi="Times New Roman" w:cs="Times New Roman"/>
              </w:rPr>
              <w:pPrChange w:id="380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F308A47" w14:textId="3ED67F4F" w:rsidR="00D93FCC" w:rsidDel="003C19C7" w:rsidRDefault="00D93FCC">
            <w:pPr>
              <w:rPr>
                <w:del w:id="38010" w:author="瑋婷 徐" w:date="2025-01-03T17:04:00Z" w16du:dateUtc="2025-01-03T09:04:00Z"/>
                <w:rFonts w:ascii="Times New Roman" w:eastAsia="標楷體" w:hAnsi="Times New Roman" w:cs="Times New Roman"/>
              </w:rPr>
              <w:pPrChange w:id="380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35A4A6" w14:textId="45DEBF28" w:rsidR="00D93FCC" w:rsidDel="003C19C7" w:rsidRDefault="00D93FCC">
            <w:pPr>
              <w:rPr>
                <w:del w:id="38012" w:author="瑋婷 徐" w:date="2025-01-03T17:04:00Z" w16du:dateUtc="2025-01-03T09:04:00Z"/>
                <w:rFonts w:ascii="Times New Roman" w:eastAsia="標楷體" w:hAnsi="Times New Roman" w:cs="Times New Roman"/>
              </w:rPr>
              <w:pPrChange w:id="3801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8FA72DB" w14:textId="0D5849FC" w:rsidR="00D93FCC" w:rsidDel="003C19C7" w:rsidRDefault="00D93FCC">
            <w:pPr>
              <w:rPr>
                <w:del w:id="38014" w:author="瑋婷 徐" w:date="2025-01-03T17:04:00Z" w16du:dateUtc="2025-01-03T09:04:00Z"/>
                <w:rFonts w:ascii="Times New Roman" w:eastAsia="標楷體" w:hAnsi="Times New Roman" w:cs="Times New Roman"/>
              </w:rPr>
              <w:pPrChange w:id="380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1533BF" w14:textId="0F1B03F8" w:rsidR="00D93FCC" w:rsidDel="003C19C7" w:rsidRDefault="00D93FCC">
            <w:pPr>
              <w:rPr>
                <w:del w:id="38016" w:author="瑋婷 徐" w:date="2025-01-03T17:04:00Z" w16du:dateUtc="2025-01-03T09:04:00Z"/>
                <w:rFonts w:ascii="Times New Roman" w:eastAsia="標楷體" w:hAnsi="Times New Roman" w:cs="Times New Roman"/>
              </w:rPr>
              <w:pPrChange w:id="380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6EE75A" w14:textId="1A73F625" w:rsidR="00D93FCC" w:rsidDel="003C19C7" w:rsidRDefault="00D93FCC">
            <w:pPr>
              <w:rPr>
                <w:del w:id="38018" w:author="瑋婷 徐" w:date="2025-01-03T17:04:00Z" w16du:dateUtc="2025-01-03T09:04:00Z"/>
                <w:rFonts w:ascii="Times New Roman" w:eastAsia="標楷體" w:hAnsi="Times New Roman" w:cs="Times New Roman"/>
              </w:rPr>
              <w:pPrChange w:id="380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AE2DAE" w14:textId="6DB6B3FE" w:rsidR="00D93FCC" w:rsidDel="003C19C7" w:rsidRDefault="00D93FCC">
            <w:pPr>
              <w:rPr>
                <w:del w:id="38020" w:author="瑋婷 徐" w:date="2025-01-03T17:04:00Z" w16du:dateUtc="2025-01-03T09:04:00Z"/>
                <w:rFonts w:ascii="Times New Roman" w:eastAsia="標楷體" w:hAnsi="Times New Roman" w:cs="Times New Roman"/>
              </w:rPr>
              <w:pPrChange w:id="3802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91B38B7" w14:textId="15240D37" w:rsidR="00D93FCC" w:rsidDel="003C19C7" w:rsidRDefault="00D93FCC">
            <w:pPr>
              <w:rPr>
                <w:del w:id="38022" w:author="瑋婷 徐" w:date="2025-01-03T17:04:00Z" w16du:dateUtc="2025-01-03T09:04:00Z"/>
                <w:rFonts w:ascii="Times New Roman" w:eastAsia="標楷體" w:hAnsi="Times New Roman" w:cs="Times New Roman"/>
              </w:rPr>
              <w:pPrChange w:id="380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45B896A" w14:textId="231BA6DD" w:rsidR="00D93FCC" w:rsidDel="003C19C7" w:rsidRDefault="00D93FCC">
            <w:pPr>
              <w:rPr>
                <w:del w:id="38024" w:author="瑋婷 徐" w:date="2025-01-03T17:04:00Z" w16du:dateUtc="2025-01-03T09:04:00Z"/>
                <w:rFonts w:ascii="Times New Roman" w:eastAsia="標楷體" w:hAnsi="Times New Roman" w:cs="Times New Roman"/>
              </w:rPr>
              <w:pPrChange w:id="380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B3858C" w14:textId="76DD2261" w:rsidR="00D93FCC" w:rsidDel="003C19C7" w:rsidRDefault="00D93FCC">
            <w:pPr>
              <w:rPr>
                <w:del w:id="38026" w:author="瑋婷 徐" w:date="2025-01-03T17:04:00Z" w16du:dateUtc="2025-01-03T09:04:00Z"/>
                <w:rFonts w:ascii="Times New Roman" w:eastAsia="標楷體" w:hAnsi="Times New Roman" w:cs="Times New Roman"/>
              </w:rPr>
              <w:pPrChange w:id="380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16FDC3" w14:textId="1C7CE8FD" w:rsidR="00D93FCC" w:rsidDel="003C19C7" w:rsidRDefault="00D93FCC">
            <w:pPr>
              <w:rPr>
                <w:del w:id="38028" w:author="瑋婷 徐" w:date="2025-01-03T17:04:00Z" w16du:dateUtc="2025-01-03T09:04:00Z"/>
                <w:rFonts w:ascii="Times New Roman" w:eastAsia="標楷體" w:hAnsi="Times New Roman" w:cs="Times New Roman"/>
              </w:rPr>
              <w:pPrChange w:id="3802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D11FAA0" w14:textId="2E7A0961" w:rsidR="00D93FCC" w:rsidDel="003C19C7" w:rsidRDefault="002435EC">
            <w:pPr>
              <w:rPr>
                <w:del w:id="38030" w:author="瑋婷 徐" w:date="2025-01-03T17:04:00Z" w16du:dateUtc="2025-01-03T09:04:00Z"/>
                <w:rFonts w:ascii="Times New Roman" w:eastAsia="標楷體" w:hAnsi="Times New Roman" w:cs="Times New Roman"/>
              </w:rPr>
              <w:pPrChange w:id="38031" w:author="瑋婷 徐" w:date="2025-01-03T17:04:00Z" w16du:dateUtc="2025-01-03T09:04:00Z">
                <w:pPr>
                  <w:spacing w:line="276" w:lineRule="auto"/>
                  <w:jc w:val="center"/>
                </w:pPr>
              </w:pPrChange>
            </w:pPr>
            <w:del w:id="38032"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538D87E3" w14:textId="20F05E5F">
        <w:trPr>
          <w:cantSplit/>
          <w:jc w:val="center"/>
          <w:del w:id="3803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4BAD405" w14:textId="2FFFAF11" w:rsidR="00D93FCC" w:rsidDel="003C19C7" w:rsidRDefault="002435EC">
            <w:pPr>
              <w:rPr>
                <w:del w:id="38034" w:author="瑋婷 徐" w:date="2025-01-03T17:04:00Z" w16du:dateUtc="2025-01-03T09:04:00Z"/>
                <w:rFonts w:ascii="Times New Roman" w:eastAsia="標楷體" w:hAnsi="Times New Roman" w:cs="Times New Roman"/>
              </w:rPr>
              <w:pPrChange w:id="38035" w:author="瑋婷 徐" w:date="2025-01-03T17:04:00Z" w16du:dateUtc="2025-01-03T09:04:00Z">
                <w:pPr>
                  <w:spacing w:line="276" w:lineRule="auto"/>
                </w:pPr>
              </w:pPrChange>
            </w:pPr>
            <w:del w:id="38036" w:author="瑋婷 徐" w:date="2025-01-03T17:04:00Z" w16du:dateUtc="2025-01-03T09:04:00Z">
              <w:r w:rsidDel="003C19C7">
                <w:rPr>
                  <w:rFonts w:ascii="Times New Roman" w:eastAsia="標楷體" w:hAnsi="Times New Roman" w:cs="Times New Roman"/>
                  <w:color w:val="000000"/>
                </w:rPr>
                <w:delText>灰鶺鴒</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3E64B329" w14:textId="397B7124" w:rsidR="00D93FCC" w:rsidDel="003C19C7" w:rsidRDefault="002435EC">
            <w:pPr>
              <w:rPr>
                <w:del w:id="38037" w:author="瑋婷 徐" w:date="2025-01-03T17:04:00Z" w16du:dateUtc="2025-01-03T09:04:00Z"/>
                <w:rFonts w:ascii="Times New Roman" w:eastAsia="標楷體" w:hAnsi="Times New Roman" w:cs="Times New Roman"/>
                <w:i/>
              </w:rPr>
              <w:pPrChange w:id="38038" w:author="瑋婷 徐" w:date="2025-01-03T17:04:00Z" w16du:dateUtc="2025-01-03T09:04:00Z">
                <w:pPr>
                  <w:spacing w:line="276" w:lineRule="auto"/>
                </w:pPr>
              </w:pPrChange>
            </w:pPr>
            <w:del w:id="38039" w:author="瑋婷 徐" w:date="2025-01-03T17:04:00Z" w16du:dateUtc="2025-01-03T09:04:00Z">
              <w:r w:rsidDel="003C19C7">
                <w:rPr>
                  <w:rFonts w:ascii="Times New Roman" w:eastAsia="標楷體" w:hAnsi="Times New Roman" w:cs="Times New Roman"/>
                  <w:i/>
                  <w:iCs/>
                  <w:color w:val="000000"/>
                </w:rPr>
                <w:delText>Motacilla cinerea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83A02BD" w14:textId="4FB04087" w:rsidR="00D93FCC" w:rsidDel="003C19C7" w:rsidRDefault="00D93FCC">
            <w:pPr>
              <w:rPr>
                <w:del w:id="38040" w:author="瑋婷 徐" w:date="2025-01-03T17:04:00Z" w16du:dateUtc="2025-01-03T09:04:00Z"/>
                <w:rFonts w:ascii="Times New Roman" w:eastAsia="標楷體" w:hAnsi="Times New Roman" w:cs="Times New Roman"/>
              </w:rPr>
              <w:pPrChange w:id="3804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487D425" w14:textId="37A85BB4" w:rsidR="00D93FCC" w:rsidDel="003C19C7" w:rsidRDefault="00D93FCC">
            <w:pPr>
              <w:rPr>
                <w:del w:id="38042" w:author="瑋婷 徐" w:date="2025-01-03T17:04:00Z" w16du:dateUtc="2025-01-03T09:04:00Z"/>
                <w:rFonts w:ascii="Times New Roman" w:eastAsia="標楷體" w:hAnsi="Times New Roman" w:cs="Times New Roman"/>
              </w:rPr>
              <w:pPrChange w:id="3804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9E24DDC" w14:textId="50D2C801" w:rsidR="00D93FCC" w:rsidDel="003C19C7" w:rsidRDefault="00D93FCC">
            <w:pPr>
              <w:rPr>
                <w:del w:id="38044" w:author="瑋婷 徐" w:date="2025-01-03T17:04:00Z" w16du:dateUtc="2025-01-03T09:04:00Z"/>
                <w:rFonts w:ascii="Times New Roman" w:eastAsia="標楷體" w:hAnsi="Times New Roman" w:cs="Times New Roman"/>
              </w:rPr>
              <w:pPrChange w:id="3804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9D1B029" w14:textId="414FB05F" w:rsidR="00D93FCC" w:rsidDel="003C19C7" w:rsidRDefault="00D93FCC">
            <w:pPr>
              <w:rPr>
                <w:del w:id="38046" w:author="瑋婷 徐" w:date="2025-01-03T17:04:00Z" w16du:dateUtc="2025-01-03T09:04:00Z"/>
                <w:rFonts w:ascii="Times New Roman" w:eastAsia="標楷體" w:hAnsi="Times New Roman" w:cs="Times New Roman"/>
              </w:rPr>
              <w:pPrChange w:id="3804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C5FFA6D" w14:textId="292DF678" w:rsidR="00D93FCC" w:rsidDel="003C19C7" w:rsidRDefault="00D93FCC">
            <w:pPr>
              <w:rPr>
                <w:del w:id="38048" w:author="瑋婷 徐" w:date="2025-01-03T17:04:00Z" w16du:dateUtc="2025-01-03T09:04:00Z"/>
                <w:rFonts w:ascii="Times New Roman" w:eastAsia="標楷體" w:hAnsi="Times New Roman" w:cs="Times New Roman"/>
              </w:rPr>
              <w:pPrChange w:id="3804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916DFCB" w14:textId="635517C8" w:rsidR="00D93FCC" w:rsidDel="003C19C7" w:rsidRDefault="00D93FCC">
            <w:pPr>
              <w:rPr>
                <w:del w:id="38050" w:author="瑋婷 徐" w:date="2025-01-03T17:04:00Z" w16du:dateUtc="2025-01-03T09:04:00Z"/>
                <w:rFonts w:ascii="Times New Roman" w:eastAsia="標楷體" w:hAnsi="Times New Roman" w:cs="Times New Roman"/>
              </w:rPr>
              <w:pPrChange w:id="3805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D94516D" w14:textId="527E4AB7" w:rsidR="00D93FCC" w:rsidDel="003C19C7" w:rsidRDefault="00D93FCC">
            <w:pPr>
              <w:rPr>
                <w:del w:id="38052" w:author="瑋婷 徐" w:date="2025-01-03T17:04:00Z" w16du:dateUtc="2025-01-03T09:04:00Z"/>
                <w:rFonts w:ascii="Times New Roman" w:eastAsia="標楷體" w:hAnsi="Times New Roman" w:cs="Times New Roman"/>
              </w:rPr>
              <w:pPrChange w:id="3805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E04A4E8" w14:textId="5205405F" w:rsidR="00D93FCC" w:rsidDel="003C19C7" w:rsidRDefault="00D93FCC">
            <w:pPr>
              <w:rPr>
                <w:del w:id="38054" w:author="瑋婷 徐" w:date="2025-01-03T17:04:00Z" w16du:dateUtc="2025-01-03T09:04:00Z"/>
                <w:rFonts w:ascii="Times New Roman" w:eastAsia="標楷體" w:hAnsi="Times New Roman" w:cs="Times New Roman"/>
              </w:rPr>
              <w:pPrChange w:id="3805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33717BF" w14:textId="001E862A" w:rsidR="00D93FCC" w:rsidDel="003C19C7" w:rsidRDefault="002435EC">
            <w:pPr>
              <w:rPr>
                <w:del w:id="38056" w:author="瑋婷 徐" w:date="2025-01-03T17:04:00Z" w16du:dateUtc="2025-01-03T09:04:00Z"/>
                <w:rFonts w:ascii="Times New Roman" w:eastAsia="標楷體" w:hAnsi="Times New Roman" w:cs="Times New Roman"/>
              </w:rPr>
              <w:pPrChange w:id="38057" w:author="瑋婷 徐" w:date="2025-01-03T17:04:00Z" w16du:dateUtc="2025-01-03T09:04:00Z">
                <w:pPr>
                  <w:spacing w:line="276" w:lineRule="auto"/>
                  <w:jc w:val="center"/>
                </w:pPr>
              </w:pPrChange>
            </w:pPr>
            <w:del w:id="380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396CE74" w14:textId="2E0DA64B" w:rsidR="00D93FCC" w:rsidDel="003C19C7" w:rsidRDefault="00D93FCC">
            <w:pPr>
              <w:rPr>
                <w:del w:id="38059" w:author="瑋婷 徐" w:date="2025-01-03T17:04:00Z" w16du:dateUtc="2025-01-03T09:04:00Z"/>
                <w:rFonts w:ascii="Times New Roman" w:eastAsia="標楷體" w:hAnsi="Times New Roman" w:cs="Times New Roman"/>
              </w:rPr>
              <w:pPrChange w:id="380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7B30B4" w14:textId="5CB14517" w:rsidR="00D93FCC" w:rsidDel="003C19C7" w:rsidRDefault="00D93FCC">
            <w:pPr>
              <w:rPr>
                <w:del w:id="38061" w:author="瑋婷 徐" w:date="2025-01-03T17:04:00Z" w16du:dateUtc="2025-01-03T09:04:00Z"/>
                <w:rFonts w:ascii="Times New Roman" w:eastAsia="標楷體" w:hAnsi="Times New Roman" w:cs="Times New Roman"/>
              </w:rPr>
              <w:pPrChange w:id="3806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300826D5" w14:textId="17B47446" w:rsidR="00D93FCC" w:rsidDel="003C19C7" w:rsidRDefault="00D93FCC">
            <w:pPr>
              <w:rPr>
                <w:del w:id="38063" w:author="瑋婷 徐" w:date="2025-01-03T17:04:00Z" w16du:dateUtc="2025-01-03T09:04:00Z"/>
                <w:rFonts w:ascii="Times New Roman" w:eastAsia="標楷體" w:hAnsi="Times New Roman" w:cs="Times New Roman"/>
              </w:rPr>
              <w:pPrChange w:id="380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C6911F" w14:textId="00DD7102" w:rsidR="00D93FCC" w:rsidDel="003C19C7" w:rsidRDefault="00D93FCC">
            <w:pPr>
              <w:rPr>
                <w:del w:id="38065" w:author="瑋婷 徐" w:date="2025-01-03T17:04:00Z" w16du:dateUtc="2025-01-03T09:04:00Z"/>
                <w:rFonts w:ascii="Times New Roman" w:eastAsia="標楷體" w:hAnsi="Times New Roman" w:cs="Times New Roman"/>
              </w:rPr>
              <w:pPrChange w:id="380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BA20A3" w14:textId="4A450975" w:rsidR="00D93FCC" w:rsidDel="003C19C7" w:rsidRDefault="00D93FCC">
            <w:pPr>
              <w:rPr>
                <w:del w:id="38067" w:author="瑋婷 徐" w:date="2025-01-03T17:04:00Z" w16du:dateUtc="2025-01-03T09:04:00Z"/>
                <w:rFonts w:ascii="Times New Roman" w:eastAsia="標楷體" w:hAnsi="Times New Roman" w:cs="Times New Roman"/>
              </w:rPr>
              <w:pPrChange w:id="380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82E6E8" w14:textId="55889C07" w:rsidR="00D93FCC" w:rsidDel="003C19C7" w:rsidRDefault="00D93FCC">
            <w:pPr>
              <w:rPr>
                <w:del w:id="38069" w:author="瑋婷 徐" w:date="2025-01-03T17:04:00Z" w16du:dateUtc="2025-01-03T09:04:00Z"/>
                <w:rFonts w:ascii="Times New Roman" w:eastAsia="標楷體" w:hAnsi="Times New Roman" w:cs="Times New Roman"/>
              </w:rPr>
              <w:pPrChange w:id="380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E11604" w14:textId="74D6ABA1" w:rsidR="00D93FCC" w:rsidDel="003C19C7" w:rsidRDefault="00D93FCC">
            <w:pPr>
              <w:rPr>
                <w:del w:id="38071" w:author="瑋婷 徐" w:date="2025-01-03T17:04:00Z" w16du:dateUtc="2025-01-03T09:04:00Z"/>
                <w:rFonts w:ascii="Times New Roman" w:eastAsia="標楷體" w:hAnsi="Times New Roman" w:cs="Times New Roman"/>
              </w:rPr>
              <w:pPrChange w:id="380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167915" w14:textId="6A833FB0" w:rsidR="00D93FCC" w:rsidDel="003C19C7" w:rsidRDefault="00D93FCC">
            <w:pPr>
              <w:rPr>
                <w:del w:id="38073" w:author="瑋婷 徐" w:date="2025-01-03T17:04:00Z" w16du:dateUtc="2025-01-03T09:04:00Z"/>
                <w:rFonts w:ascii="Times New Roman" w:eastAsia="標楷體" w:hAnsi="Times New Roman" w:cs="Times New Roman"/>
              </w:rPr>
              <w:pPrChange w:id="380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D300E78" w14:textId="482F3B0C" w:rsidR="00D93FCC" w:rsidDel="003C19C7" w:rsidRDefault="00D93FCC">
            <w:pPr>
              <w:rPr>
                <w:del w:id="38075" w:author="瑋婷 徐" w:date="2025-01-03T17:04:00Z" w16du:dateUtc="2025-01-03T09:04:00Z"/>
                <w:rFonts w:ascii="Times New Roman" w:eastAsia="標楷體" w:hAnsi="Times New Roman" w:cs="Times New Roman"/>
              </w:rPr>
              <w:pPrChange w:id="380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A7E464" w14:textId="56F91BB7" w:rsidR="00D93FCC" w:rsidDel="003C19C7" w:rsidRDefault="00D93FCC">
            <w:pPr>
              <w:rPr>
                <w:del w:id="38077" w:author="瑋婷 徐" w:date="2025-01-03T17:04:00Z" w16du:dateUtc="2025-01-03T09:04:00Z"/>
                <w:rFonts w:ascii="Times New Roman" w:eastAsia="標楷體" w:hAnsi="Times New Roman" w:cs="Times New Roman"/>
              </w:rPr>
              <w:pPrChange w:id="3807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EF19F28" w14:textId="2DA92BF3" w:rsidR="00D93FCC" w:rsidDel="003C19C7" w:rsidRDefault="00D93FCC">
            <w:pPr>
              <w:rPr>
                <w:del w:id="38079" w:author="瑋婷 徐" w:date="2025-01-03T17:04:00Z" w16du:dateUtc="2025-01-03T09:04:00Z"/>
                <w:rFonts w:ascii="Times New Roman" w:eastAsia="標楷體" w:hAnsi="Times New Roman" w:cs="Times New Roman"/>
              </w:rPr>
              <w:pPrChange w:id="380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673784D" w14:textId="4E07D567" w:rsidR="00D93FCC" w:rsidDel="003C19C7" w:rsidRDefault="00D93FCC">
            <w:pPr>
              <w:rPr>
                <w:del w:id="38081" w:author="瑋婷 徐" w:date="2025-01-03T17:04:00Z" w16du:dateUtc="2025-01-03T09:04:00Z"/>
                <w:rFonts w:ascii="Times New Roman" w:eastAsia="標楷體" w:hAnsi="Times New Roman" w:cs="Times New Roman"/>
              </w:rPr>
              <w:pPrChange w:id="380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DB19B4" w14:textId="1D92BF3D" w:rsidR="00D93FCC" w:rsidDel="003C19C7" w:rsidRDefault="00D93FCC">
            <w:pPr>
              <w:rPr>
                <w:del w:id="38083" w:author="瑋婷 徐" w:date="2025-01-03T17:04:00Z" w16du:dateUtc="2025-01-03T09:04:00Z"/>
                <w:rFonts w:ascii="Times New Roman" w:eastAsia="標楷體" w:hAnsi="Times New Roman" w:cs="Times New Roman"/>
              </w:rPr>
              <w:pPrChange w:id="380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E7618A2" w14:textId="21BF5370" w:rsidR="00D93FCC" w:rsidDel="003C19C7" w:rsidRDefault="00D93FCC">
            <w:pPr>
              <w:rPr>
                <w:del w:id="38085" w:author="瑋婷 徐" w:date="2025-01-03T17:04:00Z" w16du:dateUtc="2025-01-03T09:04:00Z"/>
                <w:rFonts w:ascii="Times New Roman" w:eastAsia="標楷體" w:hAnsi="Times New Roman" w:cs="Times New Roman"/>
              </w:rPr>
              <w:pPrChange w:id="3808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39BDDA3" w14:textId="43F0C614" w:rsidR="00D93FCC" w:rsidDel="003C19C7" w:rsidRDefault="00D93FCC">
            <w:pPr>
              <w:rPr>
                <w:del w:id="38087" w:author="瑋婷 徐" w:date="2025-01-03T17:04:00Z" w16du:dateUtc="2025-01-03T09:04:00Z"/>
                <w:rFonts w:ascii="Times New Roman" w:eastAsia="標楷體" w:hAnsi="Times New Roman" w:cs="Times New Roman"/>
              </w:rPr>
              <w:pPrChange w:id="380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928770" w14:textId="06EBD7AB" w:rsidR="00D93FCC" w:rsidDel="003C19C7" w:rsidRDefault="00D93FCC">
            <w:pPr>
              <w:rPr>
                <w:del w:id="38089" w:author="瑋婷 徐" w:date="2025-01-03T17:04:00Z" w16du:dateUtc="2025-01-03T09:04:00Z"/>
                <w:rFonts w:ascii="Times New Roman" w:eastAsia="標楷體" w:hAnsi="Times New Roman" w:cs="Times New Roman"/>
              </w:rPr>
              <w:pPrChange w:id="380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962A9A1" w14:textId="20BD6BE7" w:rsidR="00D93FCC" w:rsidDel="003C19C7" w:rsidRDefault="00D93FCC">
            <w:pPr>
              <w:rPr>
                <w:del w:id="38091" w:author="瑋婷 徐" w:date="2025-01-03T17:04:00Z" w16du:dateUtc="2025-01-03T09:04:00Z"/>
                <w:rFonts w:ascii="Times New Roman" w:eastAsia="標楷體" w:hAnsi="Times New Roman" w:cs="Times New Roman"/>
              </w:rPr>
              <w:pPrChange w:id="3809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9126C72" w14:textId="1DE139E9" w:rsidR="00D93FCC" w:rsidDel="003C19C7" w:rsidRDefault="00D93FCC">
            <w:pPr>
              <w:rPr>
                <w:del w:id="38093" w:author="瑋婷 徐" w:date="2025-01-03T17:04:00Z" w16du:dateUtc="2025-01-03T09:04:00Z"/>
                <w:rFonts w:ascii="Times New Roman" w:eastAsia="標楷體" w:hAnsi="Times New Roman" w:cs="Times New Roman"/>
              </w:rPr>
              <w:pPrChange w:id="380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D6F48F" w14:textId="647773F0" w:rsidR="00D93FCC" w:rsidDel="003C19C7" w:rsidRDefault="00D93FCC">
            <w:pPr>
              <w:rPr>
                <w:del w:id="38095" w:author="瑋婷 徐" w:date="2025-01-03T17:04:00Z" w16du:dateUtc="2025-01-03T09:04:00Z"/>
                <w:rFonts w:ascii="Times New Roman" w:eastAsia="標楷體" w:hAnsi="Times New Roman" w:cs="Times New Roman"/>
              </w:rPr>
              <w:pPrChange w:id="380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70CCB2" w14:textId="55A7A54A" w:rsidR="00D93FCC" w:rsidDel="003C19C7" w:rsidRDefault="00D93FCC">
            <w:pPr>
              <w:rPr>
                <w:del w:id="38097" w:author="瑋婷 徐" w:date="2025-01-03T17:04:00Z" w16du:dateUtc="2025-01-03T09:04:00Z"/>
                <w:rFonts w:ascii="Times New Roman" w:eastAsia="標楷體" w:hAnsi="Times New Roman" w:cs="Times New Roman"/>
              </w:rPr>
              <w:pPrChange w:id="380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1698BBA" w14:textId="1B7CDF54" w:rsidR="00D93FCC" w:rsidDel="003C19C7" w:rsidRDefault="00D93FCC">
            <w:pPr>
              <w:rPr>
                <w:del w:id="38099" w:author="瑋婷 徐" w:date="2025-01-03T17:04:00Z" w16du:dateUtc="2025-01-03T09:04:00Z"/>
                <w:rFonts w:ascii="Times New Roman" w:eastAsia="標楷體" w:hAnsi="Times New Roman" w:cs="Times New Roman"/>
              </w:rPr>
              <w:pPrChange w:id="3810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92227D9" w14:textId="20904C05" w:rsidR="00D93FCC" w:rsidDel="003C19C7" w:rsidRDefault="00D93FCC">
            <w:pPr>
              <w:rPr>
                <w:del w:id="38101" w:author="瑋婷 徐" w:date="2025-01-03T17:04:00Z" w16du:dateUtc="2025-01-03T09:04:00Z"/>
                <w:rFonts w:ascii="Times New Roman" w:eastAsia="標楷體" w:hAnsi="Times New Roman" w:cs="Times New Roman"/>
              </w:rPr>
              <w:pPrChange w:id="381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5FA265" w14:textId="5AC11FA0" w:rsidR="00D93FCC" w:rsidDel="003C19C7" w:rsidRDefault="00D93FCC">
            <w:pPr>
              <w:rPr>
                <w:del w:id="38103" w:author="瑋婷 徐" w:date="2025-01-03T17:04:00Z" w16du:dateUtc="2025-01-03T09:04:00Z"/>
                <w:rFonts w:ascii="Times New Roman" w:eastAsia="標楷體" w:hAnsi="Times New Roman" w:cs="Times New Roman"/>
              </w:rPr>
              <w:pPrChange w:id="381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5E5F27B" w14:textId="3DE725BA" w:rsidR="00D93FCC" w:rsidDel="003C19C7" w:rsidRDefault="00D93FCC">
            <w:pPr>
              <w:rPr>
                <w:del w:id="38105" w:author="瑋婷 徐" w:date="2025-01-03T17:04:00Z" w16du:dateUtc="2025-01-03T09:04:00Z"/>
                <w:rFonts w:ascii="Times New Roman" w:eastAsia="標楷體" w:hAnsi="Times New Roman" w:cs="Times New Roman"/>
              </w:rPr>
              <w:pPrChange w:id="3810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19420D7" w14:textId="679F19EC" w:rsidR="00D93FCC" w:rsidDel="003C19C7" w:rsidRDefault="00D93FCC">
            <w:pPr>
              <w:rPr>
                <w:del w:id="38107" w:author="瑋婷 徐" w:date="2025-01-03T17:04:00Z" w16du:dateUtc="2025-01-03T09:04:00Z"/>
                <w:rFonts w:ascii="Times New Roman" w:eastAsia="標楷體" w:hAnsi="Times New Roman" w:cs="Times New Roman"/>
              </w:rPr>
              <w:pPrChange w:id="3810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ABCAEE0" w14:textId="5DB26C44" w:rsidR="00D93FCC" w:rsidDel="003C19C7" w:rsidRDefault="00D93FCC">
            <w:pPr>
              <w:rPr>
                <w:del w:id="38109" w:author="瑋婷 徐" w:date="2025-01-03T17:04:00Z" w16du:dateUtc="2025-01-03T09:04:00Z"/>
                <w:rFonts w:ascii="Times New Roman" w:eastAsia="標楷體" w:hAnsi="Times New Roman" w:cs="Times New Roman"/>
              </w:rPr>
              <w:pPrChange w:id="38110" w:author="瑋婷 徐" w:date="2025-01-03T17:04:00Z" w16du:dateUtc="2025-01-03T09:04:00Z">
                <w:pPr>
                  <w:spacing w:line="276" w:lineRule="auto"/>
                  <w:jc w:val="center"/>
                </w:pPr>
              </w:pPrChange>
            </w:pPr>
          </w:p>
        </w:tc>
      </w:tr>
      <w:tr w:rsidR="00000000" w:rsidDel="003C19C7" w14:paraId="7515F363" w14:textId="5A3C8AB8">
        <w:trPr>
          <w:cantSplit/>
          <w:jc w:val="center"/>
          <w:del w:id="3811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7A2F85D" w14:textId="6ABD183D" w:rsidR="00D93FCC" w:rsidDel="003C19C7" w:rsidRDefault="002435EC">
            <w:pPr>
              <w:rPr>
                <w:del w:id="38112" w:author="瑋婷 徐" w:date="2025-01-03T17:04:00Z" w16du:dateUtc="2025-01-03T09:04:00Z"/>
                <w:rFonts w:ascii="Times New Roman" w:eastAsia="標楷體" w:hAnsi="Times New Roman" w:cs="Times New Roman"/>
              </w:rPr>
              <w:pPrChange w:id="38113" w:author="瑋婷 徐" w:date="2025-01-03T17:04:00Z" w16du:dateUtc="2025-01-03T09:04:00Z">
                <w:pPr>
                  <w:spacing w:line="276" w:lineRule="auto"/>
                </w:pPr>
              </w:pPrChange>
            </w:pPr>
            <w:del w:id="38114" w:author="瑋婷 徐" w:date="2025-01-03T17:04:00Z" w16du:dateUtc="2025-01-03T09:04:00Z">
              <w:r w:rsidDel="003C19C7">
                <w:rPr>
                  <w:rFonts w:ascii="Times New Roman" w:eastAsia="標楷體" w:hAnsi="Times New Roman" w:cs="Times New Roman"/>
                  <w:color w:val="000000"/>
                </w:rPr>
                <w:delText>白鶺鴒</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21EED03" w14:textId="0B8B5A86" w:rsidR="00D93FCC" w:rsidDel="003C19C7" w:rsidRDefault="002435EC">
            <w:pPr>
              <w:rPr>
                <w:del w:id="38115" w:author="瑋婷 徐" w:date="2025-01-03T17:04:00Z" w16du:dateUtc="2025-01-03T09:04:00Z"/>
                <w:rFonts w:ascii="Times New Roman" w:eastAsia="標楷體" w:hAnsi="Times New Roman" w:cs="Times New Roman"/>
                <w:i/>
              </w:rPr>
              <w:pPrChange w:id="38116" w:author="瑋婷 徐" w:date="2025-01-03T17:04:00Z" w16du:dateUtc="2025-01-03T09:04:00Z">
                <w:pPr>
                  <w:spacing w:line="276" w:lineRule="auto"/>
                </w:pPr>
              </w:pPrChange>
            </w:pPr>
            <w:del w:id="38117" w:author="瑋婷 徐" w:date="2025-01-03T17:04:00Z" w16du:dateUtc="2025-01-03T09:04:00Z">
              <w:r w:rsidDel="003C19C7">
                <w:rPr>
                  <w:rFonts w:ascii="Times New Roman" w:eastAsia="標楷體" w:hAnsi="Times New Roman" w:cs="Times New Roman"/>
                  <w:i/>
                  <w:iCs/>
                  <w:color w:val="000000"/>
                </w:rPr>
                <w:delText>Motacilla alba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7777537" w14:textId="6A9B6CCE" w:rsidR="00D93FCC" w:rsidDel="003C19C7" w:rsidRDefault="002435EC">
            <w:pPr>
              <w:rPr>
                <w:del w:id="38118" w:author="瑋婷 徐" w:date="2025-01-03T17:04:00Z" w16du:dateUtc="2025-01-03T09:04:00Z"/>
                <w:rFonts w:ascii="Times New Roman" w:eastAsia="標楷體" w:hAnsi="Times New Roman" w:cs="Times New Roman"/>
              </w:rPr>
              <w:pPrChange w:id="38119" w:author="瑋婷 徐" w:date="2025-01-03T17:04:00Z" w16du:dateUtc="2025-01-03T09:04:00Z">
                <w:pPr>
                  <w:spacing w:line="276" w:lineRule="auto"/>
                  <w:jc w:val="center"/>
                </w:pPr>
              </w:pPrChange>
            </w:pPr>
            <w:del w:id="38120"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7CD892BF" w14:textId="67AA133E" w:rsidR="00D93FCC" w:rsidDel="003C19C7" w:rsidRDefault="00D93FCC">
            <w:pPr>
              <w:rPr>
                <w:del w:id="38121" w:author="瑋婷 徐" w:date="2025-01-03T17:04:00Z" w16du:dateUtc="2025-01-03T09:04:00Z"/>
                <w:rFonts w:ascii="Times New Roman" w:eastAsia="標楷體" w:hAnsi="Times New Roman" w:cs="Times New Roman"/>
              </w:rPr>
              <w:pPrChange w:id="3812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B82AC70" w14:textId="02B12DC2" w:rsidR="00D93FCC" w:rsidDel="003C19C7" w:rsidRDefault="00D93FCC">
            <w:pPr>
              <w:rPr>
                <w:del w:id="38123" w:author="瑋婷 徐" w:date="2025-01-03T17:04:00Z" w16du:dateUtc="2025-01-03T09:04:00Z"/>
                <w:rFonts w:ascii="Times New Roman" w:eastAsia="標楷體" w:hAnsi="Times New Roman" w:cs="Times New Roman"/>
              </w:rPr>
              <w:pPrChange w:id="3812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F1E12AF" w14:textId="62352518" w:rsidR="00D93FCC" w:rsidDel="003C19C7" w:rsidRDefault="00D93FCC">
            <w:pPr>
              <w:rPr>
                <w:del w:id="38125" w:author="瑋婷 徐" w:date="2025-01-03T17:04:00Z" w16du:dateUtc="2025-01-03T09:04:00Z"/>
                <w:rFonts w:ascii="Times New Roman" w:eastAsia="標楷體" w:hAnsi="Times New Roman" w:cs="Times New Roman"/>
              </w:rPr>
              <w:pPrChange w:id="3812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FBFC726" w14:textId="2BDCFDB6" w:rsidR="00D93FCC" w:rsidDel="003C19C7" w:rsidRDefault="00D93FCC">
            <w:pPr>
              <w:rPr>
                <w:del w:id="38127" w:author="瑋婷 徐" w:date="2025-01-03T17:04:00Z" w16du:dateUtc="2025-01-03T09:04:00Z"/>
                <w:rFonts w:ascii="Times New Roman" w:eastAsia="標楷體" w:hAnsi="Times New Roman" w:cs="Times New Roman"/>
              </w:rPr>
              <w:pPrChange w:id="3812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B47D525" w14:textId="57FE007D" w:rsidR="00D93FCC" w:rsidDel="003C19C7" w:rsidRDefault="00D93FCC">
            <w:pPr>
              <w:rPr>
                <w:del w:id="38129" w:author="瑋婷 徐" w:date="2025-01-03T17:04:00Z" w16du:dateUtc="2025-01-03T09:04:00Z"/>
                <w:rFonts w:ascii="Times New Roman" w:eastAsia="標楷體" w:hAnsi="Times New Roman" w:cs="Times New Roman"/>
              </w:rPr>
              <w:pPrChange w:id="3813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DC8CC33" w14:textId="46659F4A" w:rsidR="00D93FCC" w:rsidDel="003C19C7" w:rsidRDefault="00D93FCC">
            <w:pPr>
              <w:rPr>
                <w:del w:id="38131" w:author="瑋婷 徐" w:date="2025-01-03T17:04:00Z" w16du:dateUtc="2025-01-03T09:04:00Z"/>
                <w:rFonts w:ascii="Times New Roman" w:eastAsia="標楷體" w:hAnsi="Times New Roman" w:cs="Times New Roman"/>
              </w:rPr>
              <w:pPrChange w:id="3813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2B4E9F9D" w14:textId="439CB898" w:rsidR="00D93FCC" w:rsidDel="003C19C7" w:rsidRDefault="00D93FCC">
            <w:pPr>
              <w:rPr>
                <w:del w:id="38133" w:author="瑋婷 徐" w:date="2025-01-03T17:04:00Z" w16du:dateUtc="2025-01-03T09:04:00Z"/>
                <w:rFonts w:ascii="Times New Roman" w:eastAsia="標楷體" w:hAnsi="Times New Roman" w:cs="Times New Roman"/>
              </w:rPr>
              <w:pPrChange w:id="3813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24E10C6" w14:textId="6E626978" w:rsidR="00D93FCC" w:rsidDel="003C19C7" w:rsidRDefault="00D93FCC">
            <w:pPr>
              <w:rPr>
                <w:del w:id="38135" w:author="瑋婷 徐" w:date="2025-01-03T17:04:00Z" w16du:dateUtc="2025-01-03T09:04:00Z"/>
                <w:rFonts w:ascii="Times New Roman" w:eastAsia="標楷體" w:hAnsi="Times New Roman" w:cs="Times New Roman"/>
              </w:rPr>
              <w:pPrChange w:id="381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E61B07" w14:textId="50752105" w:rsidR="00D93FCC" w:rsidDel="003C19C7" w:rsidRDefault="00D93FCC">
            <w:pPr>
              <w:rPr>
                <w:del w:id="38137" w:author="瑋婷 徐" w:date="2025-01-03T17:04:00Z" w16du:dateUtc="2025-01-03T09:04:00Z"/>
                <w:rFonts w:ascii="Times New Roman" w:eastAsia="標楷體" w:hAnsi="Times New Roman" w:cs="Times New Roman"/>
              </w:rPr>
              <w:pPrChange w:id="381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1A79DA2" w14:textId="3880A38B" w:rsidR="00D93FCC" w:rsidDel="003C19C7" w:rsidRDefault="00D93FCC">
            <w:pPr>
              <w:rPr>
                <w:del w:id="38139" w:author="瑋婷 徐" w:date="2025-01-03T17:04:00Z" w16du:dateUtc="2025-01-03T09:04:00Z"/>
                <w:rFonts w:ascii="Times New Roman" w:eastAsia="標楷體" w:hAnsi="Times New Roman" w:cs="Times New Roman"/>
              </w:rPr>
              <w:pPrChange w:id="38140"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36572244" w14:textId="3A0EE676" w:rsidR="00D93FCC" w:rsidDel="003C19C7" w:rsidRDefault="00D93FCC">
            <w:pPr>
              <w:rPr>
                <w:del w:id="38141" w:author="瑋婷 徐" w:date="2025-01-03T17:04:00Z" w16du:dateUtc="2025-01-03T09:04:00Z"/>
                <w:rFonts w:ascii="Times New Roman" w:eastAsia="標楷體" w:hAnsi="Times New Roman" w:cs="Times New Roman"/>
              </w:rPr>
              <w:pPrChange w:id="381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CA4DCD" w14:textId="68AC03F9" w:rsidR="00D93FCC" w:rsidDel="003C19C7" w:rsidRDefault="00D93FCC">
            <w:pPr>
              <w:rPr>
                <w:del w:id="38143" w:author="瑋婷 徐" w:date="2025-01-03T17:04:00Z" w16du:dateUtc="2025-01-03T09:04:00Z"/>
                <w:rFonts w:ascii="Times New Roman" w:eastAsia="標楷體" w:hAnsi="Times New Roman" w:cs="Times New Roman"/>
              </w:rPr>
              <w:pPrChange w:id="381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179162" w14:textId="2A214FC2" w:rsidR="00D93FCC" w:rsidDel="003C19C7" w:rsidRDefault="00D93FCC">
            <w:pPr>
              <w:rPr>
                <w:del w:id="38145" w:author="瑋婷 徐" w:date="2025-01-03T17:04:00Z" w16du:dateUtc="2025-01-03T09:04:00Z"/>
                <w:rFonts w:ascii="Times New Roman" w:eastAsia="標楷體" w:hAnsi="Times New Roman" w:cs="Times New Roman"/>
              </w:rPr>
              <w:pPrChange w:id="381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E312343" w14:textId="5AFD9952" w:rsidR="00D93FCC" w:rsidDel="003C19C7" w:rsidRDefault="00D93FCC">
            <w:pPr>
              <w:rPr>
                <w:del w:id="38147" w:author="瑋婷 徐" w:date="2025-01-03T17:04:00Z" w16du:dateUtc="2025-01-03T09:04:00Z"/>
                <w:rFonts w:ascii="Times New Roman" w:eastAsia="標楷體" w:hAnsi="Times New Roman" w:cs="Times New Roman"/>
              </w:rPr>
              <w:pPrChange w:id="381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227FD4" w14:textId="4DEFC271" w:rsidR="00D93FCC" w:rsidDel="003C19C7" w:rsidRDefault="00D93FCC">
            <w:pPr>
              <w:rPr>
                <w:del w:id="38149" w:author="瑋婷 徐" w:date="2025-01-03T17:04:00Z" w16du:dateUtc="2025-01-03T09:04:00Z"/>
                <w:rFonts w:ascii="Times New Roman" w:eastAsia="標楷體" w:hAnsi="Times New Roman" w:cs="Times New Roman"/>
              </w:rPr>
              <w:pPrChange w:id="381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C8ED496" w14:textId="02035939" w:rsidR="00D93FCC" w:rsidDel="003C19C7" w:rsidRDefault="00D93FCC">
            <w:pPr>
              <w:rPr>
                <w:del w:id="38151" w:author="瑋婷 徐" w:date="2025-01-03T17:04:00Z" w16du:dateUtc="2025-01-03T09:04:00Z"/>
                <w:rFonts w:ascii="Times New Roman" w:eastAsia="標楷體" w:hAnsi="Times New Roman" w:cs="Times New Roman"/>
              </w:rPr>
              <w:pPrChange w:id="381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7E5FE6" w14:textId="55828FF6" w:rsidR="00D93FCC" w:rsidDel="003C19C7" w:rsidRDefault="00D93FCC">
            <w:pPr>
              <w:rPr>
                <w:del w:id="38153" w:author="瑋婷 徐" w:date="2025-01-03T17:04:00Z" w16du:dateUtc="2025-01-03T09:04:00Z"/>
                <w:rFonts w:ascii="Times New Roman" w:eastAsia="標楷體" w:hAnsi="Times New Roman" w:cs="Times New Roman"/>
              </w:rPr>
              <w:pPrChange w:id="381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131D97E" w14:textId="0CD9A950" w:rsidR="00D93FCC" w:rsidDel="003C19C7" w:rsidRDefault="00D93FCC">
            <w:pPr>
              <w:rPr>
                <w:del w:id="38155" w:author="瑋婷 徐" w:date="2025-01-03T17:04:00Z" w16du:dateUtc="2025-01-03T09:04:00Z"/>
                <w:rFonts w:ascii="Times New Roman" w:eastAsia="標楷體" w:hAnsi="Times New Roman" w:cs="Times New Roman"/>
              </w:rPr>
              <w:pPrChange w:id="3815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0716F92" w14:textId="15411D7C" w:rsidR="00D93FCC" w:rsidDel="003C19C7" w:rsidRDefault="00D93FCC">
            <w:pPr>
              <w:rPr>
                <w:del w:id="38157" w:author="瑋婷 徐" w:date="2025-01-03T17:04:00Z" w16du:dateUtc="2025-01-03T09:04:00Z"/>
                <w:rFonts w:ascii="Times New Roman" w:eastAsia="標楷體" w:hAnsi="Times New Roman" w:cs="Times New Roman"/>
              </w:rPr>
              <w:pPrChange w:id="381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D201BD" w14:textId="7E14D318" w:rsidR="00D93FCC" w:rsidDel="003C19C7" w:rsidRDefault="00D93FCC">
            <w:pPr>
              <w:rPr>
                <w:del w:id="38159" w:author="瑋婷 徐" w:date="2025-01-03T17:04:00Z" w16du:dateUtc="2025-01-03T09:04:00Z"/>
                <w:rFonts w:ascii="Times New Roman" w:eastAsia="標楷體" w:hAnsi="Times New Roman" w:cs="Times New Roman"/>
              </w:rPr>
              <w:pPrChange w:id="381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599975C" w14:textId="7FF330A2" w:rsidR="00D93FCC" w:rsidDel="003C19C7" w:rsidRDefault="00D93FCC">
            <w:pPr>
              <w:rPr>
                <w:del w:id="38161" w:author="瑋婷 徐" w:date="2025-01-03T17:04:00Z" w16du:dateUtc="2025-01-03T09:04:00Z"/>
                <w:rFonts w:ascii="Times New Roman" w:eastAsia="標楷體" w:hAnsi="Times New Roman" w:cs="Times New Roman"/>
              </w:rPr>
              <w:pPrChange w:id="381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508D3F" w14:textId="2F9DACDD" w:rsidR="00D93FCC" w:rsidDel="003C19C7" w:rsidRDefault="00D93FCC">
            <w:pPr>
              <w:rPr>
                <w:del w:id="38163" w:author="瑋婷 徐" w:date="2025-01-03T17:04:00Z" w16du:dateUtc="2025-01-03T09:04:00Z"/>
                <w:rFonts w:ascii="Times New Roman" w:eastAsia="標楷體" w:hAnsi="Times New Roman" w:cs="Times New Roman"/>
              </w:rPr>
              <w:pPrChange w:id="3816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D478826" w14:textId="4EFD776C" w:rsidR="00D93FCC" w:rsidDel="003C19C7" w:rsidRDefault="00D93FCC">
            <w:pPr>
              <w:rPr>
                <w:del w:id="38165" w:author="瑋婷 徐" w:date="2025-01-03T17:04:00Z" w16du:dateUtc="2025-01-03T09:04:00Z"/>
                <w:rFonts w:ascii="Times New Roman" w:eastAsia="標楷體" w:hAnsi="Times New Roman" w:cs="Times New Roman"/>
              </w:rPr>
              <w:pPrChange w:id="381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3EE09C" w14:textId="6CDB3B9B" w:rsidR="00D93FCC" w:rsidDel="003C19C7" w:rsidRDefault="00D93FCC">
            <w:pPr>
              <w:rPr>
                <w:del w:id="38167" w:author="瑋婷 徐" w:date="2025-01-03T17:04:00Z" w16du:dateUtc="2025-01-03T09:04:00Z"/>
                <w:rFonts w:ascii="Times New Roman" w:eastAsia="標楷體" w:hAnsi="Times New Roman" w:cs="Times New Roman"/>
              </w:rPr>
              <w:pPrChange w:id="381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3BB376" w14:textId="318A8D30" w:rsidR="00D93FCC" w:rsidDel="003C19C7" w:rsidRDefault="00D93FCC">
            <w:pPr>
              <w:rPr>
                <w:del w:id="38169" w:author="瑋婷 徐" w:date="2025-01-03T17:04:00Z" w16du:dateUtc="2025-01-03T09:04:00Z"/>
                <w:rFonts w:ascii="Times New Roman" w:eastAsia="標楷體" w:hAnsi="Times New Roman" w:cs="Times New Roman"/>
              </w:rPr>
              <w:pPrChange w:id="3817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4609A32" w14:textId="2B574939" w:rsidR="00D93FCC" w:rsidDel="003C19C7" w:rsidRDefault="00D93FCC">
            <w:pPr>
              <w:rPr>
                <w:del w:id="38171" w:author="瑋婷 徐" w:date="2025-01-03T17:04:00Z" w16du:dateUtc="2025-01-03T09:04:00Z"/>
                <w:rFonts w:ascii="Times New Roman" w:eastAsia="標楷體" w:hAnsi="Times New Roman" w:cs="Times New Roman"/>
              </w:rPr>
              <w:pPrChange w:id="381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085266" w14:textId="4EA0E0EE" w:rsidR="00D93FCC" w:rsidDel="003C19C7" w:rsidRDefault="00D93FCC">
            <w:pPr>
              <w:rPr>
                <w:del w:id="38173" w:author="瑋婷 徐" w:date="2025-01-03T17:04:00Z" w16du:dateUtc="2025-01-03T09:04:00Z"/>
                <w:rFonts w:ascii="Times New Roman" w:eastAsia="標楷體" w:hAnsi="Times New Roman" w:cs="Times New Roman"/>
              </w:rPr>
              <w:pPrChange w:id="381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4DCB8C" w14:textId="0CE1E068" w:rsidR="00D93FCC" w:rsidDel="003C19C7" w:rsidRDefault="00D93FCC">
            <w:pPr>
              <w:rPr>
                <w:del w:id="38175" w:author="瑋婷 徐" w:date="2025-01-03T17:04:00Z" w16du:dateUtc="2025-01-03T09:04:00Z"/>
                <w:rFonts w:ascii="Times New Roman" w:eastAsia="標楷體" w:hAnsi="Times New Roman" w:cs="Times New Roman"/>
              </w:rPr>
              <w:pPrChange w:id="381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686B86B" w14:textId="506AB65E" w:rsidR="00D93FCC" w:rsidDel="003C19C7" w:rsidRDefault="00D93FCC">
            <w:pPr>
              <w:rPr>
                <w:del w:id="38177" w:author="瑋婷 徐" w:date="2025-01-03T17:04:00Z" w16du:dateUtc="2025-01-03T09:04:00Z"/>
                <w:rFonts w:ascii="Times New Roman" w:eastAsia="標楷體" w:hAnsi="Times New Roman" w:cs="Times New Roman"/>
              </w:rPr>
              <w:pPrChange w:id="3817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95D8C67" w14:textId="28E32405" w:rsidR="00D93FCC" w:rsidDel="003C19C7" w:rsidRDefault="00D93FCC">
            <w:pPr>
              <w:rPr>
                <w:del w:id="38179" w:author="瑋婷 徐" w:date="2025-01-03T17:04:00Z" w16du:dateUtc="2025-01-03T09:04:00Z"/>
                <w:rFonts w:ascii="Times New Roman" w:eastAsia="標楷體" w:hAnsi="Times New Roman" w:cs="Times New Roman"/>
              </w:rPr>
              <w:pPrChange w:id="381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4E039B7" w14:textId="2CE98E90" w:rsidR="00D93FCC" w:rsidDel="003C19C7" w:rsidRDefault="00D93FCC">
            <w:pPr>
              <w:rPr>
                <w:del w:id="38181" w:author="瑋婷 徐" w:date="2025-01-03T17:04:00Z" w16du:dateUtc="2025-01-03T09:04:00Z"/>
                <w:rFonts w:ascii="Times New Roman" w:eastAsia="標楷體" w:hAnsi="Times New Roman" w:cs="Times New Roman"/>
              </w:rPr>
              <w:pPrChange w:id="381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12E358" w14:textId="170EED60" w:rsidR="00D93FCC" w:rsidDel="003C19C7" w:rsidRDefault="00D93FCC">
            <w:pPr>
              <w:rPr>
                <w:del w:id="38183" w:author="瑋婷 徐" w:date="2025-01-03T17:04:00Z" w16du:dateUtc="2025-01-03T09:04:00Z"/>
                <w:rFonts w:ascii="Times New Roman" w:eastAsia="標楷體" w:hAnsi="Times New Roman" w:cs="Times New Roman"/>
              </w:rPr>
              <w:pPrChange w:id="3818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4A873D8" w14:textId="32B54528" w:rsidR="00D93FCC" w:rsidDel="003C19C7" w:rsidRDefault="00D93FCC">
            <w:pPr>
              <w:rPr>
                <w:del w:id="38185" w:author="瑋婷 徐" w:date="2025-01-03T17:04:00Z" w16du:dateUtc="2025-01-03T09:04:00Z"/>
                <w:rFonts w:ascii="Times New Roman" w:eastAsia="標楷體" w:hAnsi="Times New Roman" w:cs="Times New Roman"/>
              </w:rPr>
              <w:pPrChange w:id="3818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D710D3E" w14:textId="6F2ADBBB" w:rsidR="00D93FCC" w:rsidDel="003C19C7" w:rsidRDefault="00D93FCC">
            <w:pPr>
              <w:rPr>
                <w:del w:id="38187" w:author="瑋婷 徐" w:date="2025-01-03T17:04:00Z" w16du:dateUtc="2025-01-03T09:04:00Z"/>
                <w:rFonts w:ascii="Times New Roman" w:eastAsia="標楷體" w:hAnsi="Times New Roman" w:cs="Times New Roman"/>
              </w:rPr>
              <w:pPrChange w:id="38188" w:author="瑋婷 徐" w:date="2025-01-03T17:04:00Z" w16du:dateUtc="2025-01-03T09:04:00Z">
                <w:pPr>
                  <w:spacing w:line="276" w:lineRule="auto"/>
                  <w:jc w:val="center"/>
                </w:pPr>
              </w:pPrChange>
            </w:pPr>
          </w:p>
        </w:tc>
      </w:tr>
      <w:tr w:rsidR="00000000" w:rsidDel="003C19C7" w14:paraId="73776D7B" w14:textId="2EE719D5">
        <w:trPr>
          <w:cantSplit/>
          <w:jc w:val="center"/>
          <w:del w:id="3818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6272482" w14:textId="563E4648" w:rsidR="00D93FCC" w:rsidDel="003C19C7" w:rsidRDefault="002435EC">
            <w:pPr>
              <w:rPr>
                <w:del w:id="38190" w:author="瑋婷 徐" w:date="2025-01-03T17:04:00Z" w16du:dateUtc="2025-01-03T09:04:00Z"/>
                <w:rFonts w:ascii="Times New Roman" w:eastAsia="標楷體" w:hAnsi="Times New Roman" w:cs="Times New Roman"/>
              </w:rPr>
              <w:pPrChange w:id="38191" w:author="瑋婷 徐" w:date="2025-01-03T17:04:00Z" w16du:dateUtc="2025-01-03T09:04:00Z">
                <w:pPr>
                  <w:spacing w:line="276" w:lineRule="auto"/>
                </w:pPr>
              </w:pPrChange>
            </w:pPr>
            <w:del w:id="38192" w:author="瑋婷 徐" w:date="2025-01-03T17:04:00Z" w16du:dateUtc="2025-01-03T09:04:00Z">
              <w:r w:rsidDel="003C19C7">
                <w:rPr>
                  <w:rFonts w:ascii="Times New Roman" w:eastAsia="標楷體" w:hAnsi="Times New Roman" w:cs="Times New Roman"/>
                  <w:color w:val="000000"/>
                </w:rPr>
                <w:delText>臺灣朱雀</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06B07FB3" w14:textId="6137A22B" w:rsidR="00D93FCC" w:rsidDel="003C19C7" w:rsidRDefault="002435EC">
            <w:pPr>
              <w:rPr>
                <w:del w:id="38193" w:author="瑋婷 徐" w:date="2025-01-03T17:04:00Z" w16du:dateUtc="2025-01-03T09:04:00Z"/>
                <w:rFonts w:ascii="Times New Roman" w:eastAsia="標楷體" w:hAnsi="Times New Roman" w:cs="Times New Roman"/>
                <w:i/>
              </w:rPr>
              <w:pPrChange w:id="38194" w:author="瑋婷 徐" w:date="2025-01-03T17:04:00Z" w16du:dateUtc="2025-01-03T09:04:00Z">
                <w:pPr>
                  <w:spacing w:line="276" w:lineRule="auto"/>
                </w:pPr>
              </w:pPrChange>
            </w:pPr>
            <w:del w:id="38195" w:author="瑋婷 徐" w:date="2025-01-03T17:04:00Z" w16du:dateUtc="2025-01-03T09:04:00Z">
              <w:r w:rsidDel="003C19C7">
                <w:rPr>
                  <w:rFonts w:ascii="Times New Roman" w:eastAsia="標楷體" w:hAnsi="Times New Roman" w:cs="Times New Roman"/>
                  <w:i/>
                  <w:iCs/>
                  <w:color w:val="000000"/>
                </w:rPr>
                <w:delText>Carpodacus formosanus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C1F9BCB" w14:textId="2E5528E9" w:rsidR="00D93FCC" w:rsidDel="003C19C7" w:rsidRDefault="00D93FCC">
            <w:pPr>
              <w:rPr>
                <w:del w:id="38196" w:author="瑋婷 徐" w:date="2025-01-03T17:04:00Z" w16du:dateUtc="2025-01-03T09:04:00Z"/>
                <w:rFonts w:ascii="Times New Roman" w:eastAsia="標楷體" w:hAnsi="Times New Roman" w:cs="Times New Roman"/>
              </w:rPr>
              <w:pPrChange w:id="3819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3A88334" w14:textId="140F2B98" w:rsidR="00D93FCC" w:rsidDel="003C19C7" w:rsidRDefault="00D93FCC">
            <w:pPr>
              <w:rPr>
                <w:del w:id="38198" w:author="瑋婷 徐" w:date="2025-01-03T17:04:00Z" w16du:dateUtc="2025-01-03T09:04:00Z"/>
                <w:rFonts w:ascii="Times New Roman" w:eastAsia="標楷體" w:hAnsi="Times New Roman" w:cs="Times New Roman"/>
              </w:rPr>
              <w:pPrChange w:id="3819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2BE2E2C" w14:textId="25081B7F" w:rsidR="00D93FCC" w:rsidDel="003C19C7" w:rsidRDefault="00D93FCC">
            <w:pPr>
              <w:rPr>
                <w:del w:id="38200" w:author="瑋婷 徐" w:date="2025-01-03T17:04:00Z" w16du:dateUtc="2025-01-03T09:04:00Z"/>
                <w:rFonts w:ascii="Times New Roman" w:eastAsia="標楷體" w:hAnsi="Times New Roman" w:cs="Times New Roman"/>
              </w:rPr>
              <w:pPrChange w:id="3820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4FDFE04" w14:textId="4313903B" w:rsidR="00D93FCC" w:rsidDel="003C19C7" w:rsidRDefault="00D93FCC">
            <w:pPr>
              <w:rPr>
                <w:del w:id="38202" w:author="瑋婷 徐" w:date="2025-01-03T17:04:00Z" w16du:dateUtc="2025-01-03T09:04:00Z"/>
                <w:rFonts w:ascii="Times New Roman" w:eastAsia="標楷體" w:hAnsi="Times New Roman" w:cs="Times New Roman"/>
              </w:rPr>
              <w:pPrChange w:id="3820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F06A37D" w14:textId="60911102" w:rsidR="00D93FCC" w:rsidDel="003C19C7" w:rsidRDefault="00D93FCC">
            <w:pPr>
              <w:rPr>
                <w:del w:id="38204" w:author="瑋婷 徐" w:date="2025-01-03T17:04:00Z" w16du:dateUtc="2025-01-03T09:04:00Z"/>
                <w:rFonts w:ascii="Times New Roman" w:eastAsia="標楷體" w:hAnsi="Times New Roman" w:cs="Times New Roman"/>
              </w:rPr>
              <w:pPrChange w:id="3820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CBAC98C" w14:textId="384650F2" w:rsidR="00D93FCC" w:rsidDel="003C19C7" w:rsidRDefault="00D93FCC">
            <w:pPr>
              <w:rPr>
                <w:del w:id="38206" w:author="瑋婷 徐" w:date="2025-01-03T17:04:00Z" w16du:dateUtc="2025-01-03T09:04:00Z"/>
                <w:rFonts w:ascii="Times New Roman" w:eastAsia="標楷體" w:hAnsi="Times New Roman" w:cs="Times New Roman"/>
              </w:rPr>
              <w:pPrChange w:id="3820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4D30994" w14:textId="7C9C17DF" w:rsidR="00D93FCC" w:rsidDel="003C19C7" w:rsidRDefault="00D93FCC">
            <w:pPr>
              <w:rPr>
                <w:del w:id="38208" w:author="瑋婷 徐" w:date="2025-01-03T17:04:00Z" w16du:dateUtc="2025-01-03T09:04:00Z"/>
                <w:rFonts w:ascii="Times New Roman" w:eastAsia="標楷體" w:hAnsi="Times New Roman" w:cs="Times New Roman"/>
              </w:rPr>
              <w:pPrChange w:id="3820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F234736" w14:textId="0B4CBC8D" w:rsidR="00D93FCC" w:rsidDel="003C19C7" w:rsidRDefault="00D93FCC">
            <w:pPr>
              <w:rPr>
                <w:del w:id="38210" w:author="瑋婷 徐" w:date="2025-01-03T17:04:00Z" w16du:dateUtc="2025-01-03T09:04:00Z"/>
                <w:rFonts w:ascii="Times New Roman" w:eastAsia="標楷體" w:hAnsi="Times New Roman" w:cs="Times New Roman"/>
              </w:rPr>
              <w:pPrChange w:id="3821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76FB14B" w14:textId="19EA2E7D" w:rsidR="00D93FCC" w:rsidDel="003C19C7" w:rsidRDefault="00D93FCC">
            <w:pPr>
              <w:rPr>
                <w:del w:id="38212" w:author="瑋婷 徐" w:date="2025-01-03T17:04:00Z" w16du:dateUtc="2025-01-03T09:04:00Z"/>
                <w:rFonts w:ascii="Times New Roman" w:eastAsia="標楷體" w:hAnsi="Times New Roman" w:cs="Times New Roman"/>
              </w:rPr>
              <w:pPrChange w:id="382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F15972" w14:textId="48062CE7" w:rsidR="00D93FCC" w:rsidDel="003C19C7" w:rsidRDefault="00D93FCC">
            <w:pPr>
              <w:rPr>
                <w:del w:id="38214" w:author="瑋婷 徐" w:date="2025-01-03T17:04:00Z" w16du:dateUtc="2025-01-03T09:04:00Z"/>
                <w:rFonts w:ascii="Times New Roman" w:eastAsia="標楷體" w:hAnsi="Times New Roman" w:cs="Times New Roman"/>
              </w:rPr>
              <w:pPrChange w:id="382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014407" w14:textId="2FF57C4D" w:rsidR="00D93FCC" w:rsidDel="003C19C7" w:rsidRDefault="00D93FCC">
            <w:pPr>
              <w:rPr>
                <w:del w:id="38216" w:author="瑋婷 徐" w:date="2025-01-03T17:04:00Z" w16du:dateUtc="2025-01-03T09:04:00Z"/>
                <w:rFonts w:ascii="Times New Roman" w:eastAsia="標楷體" w:hAnsi="Times New Roman" w:cs="Times New Roman"/>
              </w:rPr>
              <w:pPrChange w:id="38217"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7B9BA3AB" w14:textId="77AE5C67" w:rsidR="00D93FCC" w:rsidDel="003C19C7" w:rsidRDefault="00D93FCC">
            <w:pPr>
              <w:rPr>
                <w:del w:id="38218" w:author="瑋婷 徐" w:date="2025-01-03T17:04:00Z" w16du:dateUtc="2025-01-03T09:04:00Z"/>
                <w:rFonts w:ascii="Times New Roman" w:eastAsia="標楷體" w:hAnsi="Times New Roman" w:cs="Times New Roman"/>
              </w:rPr>
              <w:pPrChange w:id="382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E2E350" w14:textId="0149C595" w:rsidR="00D93FCC" w:rsidDel="003C19C7" w:rsidRDefault="002435EC">
            <w:pPr>
              <w:rPr>
                <w:del w:id="38220" w:author="瑋婷 徐" w:date="2025-01-03T17:04:00Z" w16du:dateUtc="2025-01-03T09:04:00Z"/>
                <w:rFonts w:ascii="Times New Roman" w:eastAsia="標楷體" w:hAnsi="Times New Roman" w:cs="Times New Roman"/>
              </w:rPr>
              <w:pPrChange w:id="38221" w:author="瑋婷 徐" w:date="2025-01-03T17:04:00Z" w16du:dateUtc="2025-01-03T09:04:00Z">
                <w:pPr>
                  <w:spacing w:line="276" w:lineRule="auto"/>
                  <w:jc w:val="center"/>
                </w:pPr>
              </w:pPrChange>
            </w:pPr>
            <w:del w:id="3822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7374835" w14:textId="062DA618" w:rsidR="00D93FCC" w:rsidDel="003C19C7" w:rsidRDefault="00D93FCC">
            <w:pPr>
              <w:rPr>
                <w:del w:id="38223" w:author="瑋婷 徐" w:date="2025-01-03T17:04:00Z" w16du:dateUtc="2025-01-03T09:04:00Z"/>
                <w:rFonts w:ascii="Times New Roman" w:eastAsia="標楷體" w:hAnsi="Times New Roman" w:cs="Times New Roman"/>
              </w:rPr>
              <w:pPrChange w:id="382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D9F26C" w14:textId="2049ACB5" w:rsidR="00D93FCC" w:rsidDel="003C19C7" w:rsidRDefault="00D93FCC">
            <w:pPr>
              <w:rPr>
                <w:del w:id="38225" w:author="瑋婷 徐" w:date="2025-01-03T17:04:00Z" w16du:dateUtc="2025-01-03T09:04:00Z"/>
                <w:rFonts w:ascii="Times New Roman" w:eastAsia="標楷體" w:hAnsi="Times New Roman" w:cs="Times New Roman"/>
              </w:rPr>
              <w:pPrChange w:id="382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35D28D" w14:textId="45734D64" w:rsidR="00D93FCC" w:rsidDel="003C19C7" w:rsidRDefault="00D93FCC">
            <w:pPr>
              <w:rPr>
                <w:del w:id="38227" w:author="瑋婷 徐" w:date="2025-01-03T17:04:00Z" w16du:dateUtc="2025-01-03T09:04:00Z"/>
                <w:rFonts w:ascii="Times New Roman" w:eastAsia="標楷體" w:hAnsi="Times New Roman" w:cs="Times New Roman"/>
              </w:rPr>
              <w:pPrChange w:id="382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DB69B3" w14:textId="736CC144" w:rsidR="00D93FCC" w:rsidDel="003C19C7" w:rsidRDefault="00D93FCC">
            <w:pPr>
              <w:rPr>
                <w:del w:id="38229" w:author="瑋婷 徐" w:date="2025-01-03T17:04:00Z" w16du:dateUtc="2025-01-03T09:04:00Z"/>
                <w:rFonts w:ascii="Times New Roman" w:eastAsia="標楷體" w:hAnsi="Times New Roman" w:cs="Times New Roman"/>
              </w:rPr>
              <w:pPrChange w:id="382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72E93E" w14:textId="2E3F3E3F" w:rsidR="00D93FCC" w:rsidDel="003C19C7" w:rsidRDefault="00D93FCC">
            <w:pPr>
              <w:rPr>
                <w:del w:id="38231" w:author="瑋婷 徐" w:date="2025-01-03T17:04:00Z" w16du:dateUtc="2025-01-03T09:04:00Z"/>
                <w:rFonts w:ascii="Times New Roman" w:eastAsia="標楷體" w:hAnsi="Times New Roman" w:cs="Times New Roman"/>
              </w:rPr>
              <w:pPrChange w:id="382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6ADB0D" w14:textId="4B43CA22" w:rsidR="00D93FCC" w:rsidDel="003C19C7" w:rsidRDefault="00D93FCC">
            <w:pPr>
              <w:rPr>
                <w:del w:id="38233" w:author="瑋婷 徐" w:date="2025-01-03T17:04:00Z" w16du:dateUtc="2025-01-03T09:04:00Z"/>
                <w:rFonts w:ascii="Times New Roman" w:eastAsia="標楷體" w:hAnsi="Times New Roman" w:cs="Times New Roman"/>
              </w:rPr>
              <w:pPrChange w:id="3823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26227F0" w14:textId="02AE4CA0" w:rsidR="00D93FCC" w:rsidDel="003C19C7" w:rsidRDefault="00D93FCC">
            <w:pPr>
              <w:rPr>
                <w:del w:id="38235" w:author="瑋婷 徐" w:date="2025-01-03T17:04:00Z" w16du:dateUtc="2025-01-03T09:04:00Z"/>
                <w:rFonts w:ascii="Times New Roman" w:eastAsia="標楷體" w:hAnsi="Times New Roman" w:cs="Times New Roman"/>
              </w:rPr>
              <w:pPrChange w:id="382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A2EE17" w14:textId="73BE5A88" w:rsidR="00D93FCC" w:rsidDel="003C19C7" w:rsidRDefault="00D93FCC">
            <w:pPr>
              <w:rPr>
                <w:del w:id="38237" w:author="瑋婷 徐" w:date="2025-01-03T17:04:00Z" w16du:dateUtc="2025-01-03T09:04:00Z"/>
                <w:rFonts w:ascii="Times New Roman" w:eastAsia="標楷體" w:hAnsi="Times New Roman" w:cs="Times New Roman"/>
              </w:rPr>
              <w:pPrChange w:id="382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94C245" w14:textId="68A40D64" w:rsidR="00D93FCC" w:rsidDel="003C19C7" w:rsidRDefault="00D93FCC">
            <w:pPr>
              <w:rPr>
                <w:del w:id="38239" w:author="瑋婷 徐" w:date="2025-01-03T17:04:00Z" w16du:dateUtc="2025-01-03T09:04:00Z"/>
                <w:rFonts w:ascii="Times New Roman" w:eastAsia="標楷體" w:hAnsi="Times New Roman" w:cs="Times New Roman"/>
              </w:rPr>
              <w:pPrChange w:id="382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0EDA9B4" w14:textId="78A29B27" w:rsidR="00D93FCC" w:rsidDel="003C19C7" w:rsidRDefault="00D93FCC">
            <w:pPr>
              <w:rPr>
                <w:del w:id="38241" w:author="瑋婷 徐" w:date="2025-01-03T17:04:00Z" w16du:dateUtc="2025-01-03T09:04:00Z"/>
                <w:rFonts w:ascii="Times New Roman" w:eastAsia="標楷體" w:hAnsi="Times New Roman" w:cs="Times New Roman"/>
              </w:rPr>
              <w:pPrChange w:id="3824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8945A06" w14:textId="1127219B" w:rsidR="00D93FCC" w:rsidDel="003C19C7" w:rsidRDefault="00D93FCC">
            <w:pPr>
              <w:rPr>
                <w:del w:id="38243" w:author="瑋婷 徐" w:date="2025-01-03T17:04:00Z" w16du:dateUtc="2025-01-03T09:04:00Z"/>
                <w:rFonts w:ascii="Times New Roman" w:eastAsia="標楷體" w:hAnsi="Times New Roman" w:cs="Times New Roman"/>
              </w:rPr>
              <w:pPrChange w:id="382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E4E66C8" w14:textId="2540E34B" w:rsidR="00D93FCC" w:rsidDel="003C19C7" w:rsidRDefault="00D93FCC">
            <w:pPr>
              <w:rPr>
                <w:del w:id="38245" w:author="瑋婷 徐" w:date="2025-01-03T17:04:00Z" w16du:dateUtc="2025-01-03T09:04:00Z"/>
                <w:rFonts w:ascii="Times New Roman" w:eastAsia="標楷體" w:hAnsi="Times New Roman" w:cs="Times New Roman"/>
              </w:rPr>
              <w:pPrChange w:id="382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0C9CEE2" w14:textId="455C7FA0" w:rsidR="00D93FCC" w:rsidDel="003C19C7" w:rsidRDefault="00D93FCC">
            <w:pPr>
              <w:rPr>
                <w:del w:id="38247" w:author="瑋婷 徐" w:date="2025-01-03T17:04:00Z" w16du:dateUtc="2025-01-03T09:04:00Z"/>
                <w:rFonts w:ascii="Times New Roman" w:eastAsia="標楷體" w:hAnsi="Times New Roman" w:cs="Times New Roman"/>
              </w:rPr>
              <w:pPrChange w:id="3824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912B834" w14:textId="0898ECA1" w:rsidR="00D93FCC" w:rsidDel="003C19C7" w:rsidRDefault="00D93FCC">
            <w:pPr>
              <w:rPr>
                <w:del w:id="38249" w:author="瑋婷 徐" w:date="2025-01-03T17:04:00Z" w16du:dateUtc="2025-01-03T09:04:00Z"/>
                <w:rFonts w:ascii="Times New Roman" w:eastAsia="標楷體" w:hAnsi="Times New Roman" w:cs="Times New Roman"/>
              </w:rPr>
              <w:pPrChange w:id="382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315F5C" w14:textId="6DBA853F" w:rsidR="00D93FCC" w:rsidDel="003C19C7" w:rsidRDefault="00D93FCC">
            <w:pPr>
              <w:rPr>
                <w:del w:id="38251" w:author="瑋婷 徐" w:date="2025-01-03T17:04:00Z" w16du:dateUtc="2025-01-03T09:04:00Z"/>
                <w:rFonts w:ascii="Times New Roman" w:eastAsia="標楷體" w:hAnsi="Times New Roman" w:cs="Times New Roman"/>
              </w:rPr>
              <w:pPrChange w:id="382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24164D" w14:textId="2796BAE6" w:rsidR="00D93FCC" w:rsidDel="003C19C7" w:rsidRDefault="00D93FCC">
            <w:pPr>
              <w:rPr>
                <w:del w:id="38253" w:author="瑋婷 徐" w:date="2025-01-03T17:04:00Z" w16du:dateUtc="2025-01-03T09:04:00Z"/>
                <w:rFonts w:ascii="Times New Roman" w:eastAsia="標楷體" w:hAnsi="Times New Roman" w:cs="Times New Roman"/>
              </w:rPr>
              <w:pPrChange w:id="382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78658E" w14:textId="5C8CCA84" w:rsidR="00D93FCC" w:rsidDel="003C19C7" w:rsidRDefault="00D93FCC">
            <w:pPr>
              <w:rPr>
                <w:del w:id="38255" w:author="瑋婷 徐" w:date="2025-01-03T17:04:00Z" w16du:dateUtc="2025-01-03T09:04:00Z"/>
                <w:rFonts w:ascii="Times New Roman" w:eastAsia="標楷體" w:hAnsi="Times New Roman" w:cs="Times New Roman"/>
              </w:rPr>
              <w:pPrChange w:id="3825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BDCF3C4" w14:textId="2042164D" w:rsidR="00D93FCC" w:rsidDel="003C19C7" w:rsidRDefault="00D93FCC">
            <w:pPr>
              <w:rPr>
                <w:del w:id="38257" w:author="瑋婷 徐" w:date="2025-01-03T17:04:00Z" w16du:dateUtc="2025-01-03T09:04:00Z"/>
                <w:rFonts w:ascii="Times New Roman" w:eastAsia="標楷體" w:hAnsi="Times New Roman" w:cs="Times New Roman"/>
              </w:rPr>
              <w:pPrChange w:id="382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68097B9" w14:textId="225E547A" w:rsidR="00D93FCC" w:rsidDel="003C19C7" w:rsidRDefault="00D93FCC">
            <w:pPr>
              <w:rPr>
                <w:del w:id="38259" w:author="瑋婷 徐" w:date="2025-01-03T17:04:00Z" w16du:dateUtc="2025-01-03T09:04:00Z"/>
                <w:rFonts w:ascii="Times New Roman" w:eastAsia="標楷體" w:hAnsi="Times New Roman" w:cs="Times New Roman"/>
              </w:rPr>
              <w:pPrChange w:id="382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494EE0" w14:textId="17DB9142" w:rsidR="00D93FCC" w:rsidDel="003C19C7" w:rsidRDefault="00D93FCC">
            <w:pPr>
              <w:rPr>
                <w:del w:id="38261" w:author="瑋婷 徐" w:date="2025-01-03T17:04:00Z" w16du:dateUtc="2025-01-03T09:04:00Z"/>
                <w:rFonts w:ascii="Times New Roman" w:eastAsia="標楷體" w:hAnsi="Times New Roman" w:cs="Times New Roman"/>
              </w:rPr>
              <w:pPrChange w:id="3826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D63C9D5" w14:textId="5D6048A6" w:rsidR="00D93FCC" w:rsidDel="003C19C7" w:rsidRDefault="00D93FCC">
            <w:pPr>
              <w:rPr>
                <w:del w:id="38263" w:author="瑋婷 徐" w:date="2025-01-03T17:04:00Z" w16du:dateUtc="2025-01-03T09:04:00Z"/>
                <w:rFonts w:ascii="Times New Roman" w:eastAsia="標楷體" w:hAnsi="Times New Roman" w:cs="Times New Roman"/>
              </w:rPr>
              <w:pPrChange w:id="38264"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3842BDC8" w14:textId="51CFE092" w:rsidR="00D93FCC" w:rsidDel="003C19C7" w:rsidRDefault="00D93FCC">
            <w:pPr>
              <w:rPr>
                <w:del w:id="38265" w:author="瑋婷 徐" w:date="2025-01-03T17:04:00Z" w16du:dateUtc="2025-01-03T09:04:00Z"/>
                <w:rFonts w:ascii="Times New Roman" w:eastAsia="標楷體" w:hAnsi="Times New Roman" w:cs="Times New Roman"/>
              </w:rPr>
              <w:pPrChange w:id="38266" w:author="瑋婷 徐" w:date="2025-01-03T17:04:00Z" w16du:dateUtc="2025-01-03T09:04:00Z">
                <w:pPr>
                  <w:spacing w:line="276" w:lineRule="auto"/>
                  <w:jc w:val="center"/>
                </w:pPr>
              </w:pPrChange>
            </w:pPr>
          </w:p>
        </w:tc>
      </w:tr>
      <w:tr w:rsidR="00000000" w:rsidDel="003C19C7" w14:paraId="0B94AB25" w14:textId="1B549A71">
        <w:trPr>
          <w:cantSplit/>
          <w:jc w:val="center"/>
          <w:del w:id="3826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7B000FE" w14:textId="6EA8E017" w:rsidR="00D93FCC" w:rsidDel="003C19C7" w:rsidRDefault="002435EC">
            <w:pPr>
              <w:rPr>
                <w:del w:id="38268" w:author="瑋婷 徐" w:date="2025-01-03T17:04:00Z" w16du:dateUtc="2025-01-03T09:04:00Z"/>
                <w:rFonts w:ascii="Times New Roman" w:eastAsia="標楷體" w:hAnsi="Times New Roman" w:cs="Times New Roman"/>
              </w:rPr>
              <w:pPrChange w:id="38269" w:author="瑋婷 徐" w:date="2025-01-03T17:04:00Z" w16du:dateUtc="2025-01-03T09:04:00Z">
                <w:pPr>
                  <w:spacing w:line="276" w:lineRule="auto"/>
                </w:pPr>
              </w:pPrChange>
            </w:pPr>
            <w:del w:id="38270" w:author="瑋婷 徐" w:date="2025-01-03T17:04:00Z" w16du:dateUtc="2025-01-03T09:04:00Z">
              <w:r w:rsidDel="003C19C7">
                <w:rPr>
                  <w:rFonts w:ascii="Times New Roman" w:eastAsia="標楷體" w:hAnsi="Times New Roman" w:cs="Times New Roman"/>
                  <w:color w:val="000000"/>
                </w:rPr>
                <w:delText>灰鷽</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622ED1C" w14:textId="114A4656" w:rsidR="00D93FCC" w:rsidDel="003C19C7" w:rsidRDefault="002435EC">
            <w:pPr>
              <w:rPr>
                <w:del w:id="38271" w:author="瑋婷 徐" w:date="2025-01-03T17:04:00Z" w16du:dateUtc="2025-01-03T09:04:00Z"/>
                <w:rFonts w:ascii="Times New Roman" w:eastAsia="標楷體" w:hAnsi="Times New Roman" w:cs="Times New Roman"/>
                <w:i/>
              </w:rPr>
              <w:pPrChange w:id="38272" w:author="瑋婷 徐" w:date="2025-01-03T17:04:00Z" w16du:dateUtc="2025-01-03T09:04:00Z">
                <w:pPr>
                  <w:spacing w:line="276" w:lineRule="auto"/>
                </w:pPr>
              </w:pPrChange>
            </w:pPr>
            <w:del w:id="38273" w:author="瑋婷 徐" w:date="2025-01-03T17:04:00Z" w16du:dateUtc="2025-01-03T09:04:00Z">
              <w:r w:rsidDel="003C19C7">
                <w:rPr>
                  <w:rFonts w:ascii="Times New Roman" w:eastAsia="標楷體" w:hAnsi="Times New Roman" w:cs="Times New Roman"/>
                  <w:i/>
                  <w:iCs/>
                  <w:color w:val="000000"/>
                </w:rPr>
                <w:delText>Pyrrhula owstoni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4EF2709" w14:textId="6979132D" w:rsidR="00D93FCC" w:rsidDel="003C19C7" w:rsidRDefault="00D93FCC">
            <w:pPr>
              <w:rPr>
                <w:del w:id="38274" w:author="瑋婷 徐" w:date="2025-01-03T17:04:00Z" w16du:dateUtc="2025-01-03T09:04:00Z"/>
                <w:rFonts w:ascii="Times New Roman" w:eastAsia="標楷體" w:hAnsi="Times New Roman" w:cs="Times New Roman"/>
              </w:rPr>
              <w:pPrChange w:id="38275"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5B95246" w14:textId="64E19F8E" w:rsidR="00D93FCC" w:rsidDel="003C19C7" w:rsidRDefault="00D93FCC">
            <w:pPr>
              <w:rPr>
                <w:del w:id="38276" w:author="瑋婷 徐" w:date="2025-01-03T17:04:00Z" w16du:dateUtc="2025-01-03T09:04:00Z"/>
                <w:rFonts w:ascii="Times New Roman" w:eastAsia="標楷體" w:hAnsi="Times New Roman" w:cs="Times New Roman"/>
              </w:rPr>
              <w:pPrChange w:id="3827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195FE47" w14:textId="3EB2EE3E" w:rsidR="00D93FCC" w:rsidDel="003C19C7" w:rsidRDefault="00D93FCC">
            <w:pPr>
              <w:rPr>
                <w:del w:id="38278" w:author="瑋婷 徐" w:date="2025-01-03T17:04:00Z" w16du:dateUtc="2025-01-03T09:04:00Z"/>
                <w:rFonts w:ascii="Times New Roman" w:eastAsia="標楷體" w:hAnsi="Times New Roman" w:cs="Times New Roman"/>
              </w:rPr>
              <w:pPrChange w:id="3827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248C223" w14:textId="716A8A53" w:rsidR="00D93FCC" w:rsidDel="003C19C7" w:rsidRDefault="00D93FCC">
            <w:pPr>
              <w:rPr>
                <w:del w:id="38280" w:author="瑋婷 徐" w:date="2025-01-03T17:04:00Z" w16du:dateUtc="2025-01-03T09:04:00Z"/>
                <w:rFonts w:ascii="Times New Roman" w:eastAsia="標楷體" w:hAnsi="Times New Roman" w:cs="Times New Roman"/>
              </w:rPr>
              <w:pPrChange w:id="3828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C4C721C" w14:textId="1F498F23" w:rsidR="00D93FCC" w:rsidDel="003C19C7" w:rsidRDefault="00D93FCC">
            <w:pPr>
              <w:rPr>
                <w:del w:id="38282" w:author="瑋婷 徐" w:date="2025-01-03T17:04:00Z" w16du:dateUtc="2025-01-03T09:04:00Z"/>
                <w:rFonts w:ascii="Times New Roman" w:eastAsia="標楷體" w:hAnsi="Times New Roman" w:cs="Times New Roman"/>
              </w:rPr>
              <w:pPrChange w:id="3828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BC27B42" w14:textId="6404E44A" w:rsidR="00D93FCC" w:rsidDel="003C19C7" w:rsidRDefault="00D93FCC">
            <w:pPr>
              <w:rPr>
                <w:del w:id="38284" w:author="瑋婷 徐" w:date="2025-01-03T17:04:00Z" w16du:dateUtc="2025-01-03T09:04:00Z"/>
                <w:rFonts w:ascii="Times New Roman" w:eastAsia="標楷體" w:hAnsi="Times New Roman" w:cs="Times New Roman"/>
              </w:rPr>
              <w:pPrChange w:id="3828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EFF70B6" w14:textId="2AB6DC07" w:rsidR="00D93FCC" w:rsidDel="003C19C7" w:rsidRDefault="00D93FCC">
            <w:pPr>
              <w:rPr>
                <w:del w:id="38286" w:author="瑋婷 徐" w:date="2025-01-03T17:04:00Z" w16du:dateUtc="2025-01-03T09:04:00Z"/>
                <w:rFonts w:ascii="Times New Roman" w:eastAsia="標楷體" w:hAnsi="Times New Roman" w:cs="Times New Roman"/>
              </w:rPr>
              <w:pPrChange w:id="3828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893D8E0" w14:textId="4423B6A9" w:rsidR="00D93FCC" w:rsidDel="003C19C7" w:rsidRDefault="00D93FCC">
            <w:pPr>
              <w:rPr>
                <w:del w:id="38288" w:author="瑋婷 徐" w:date="2025-01-03T17:04:00Z" w16du:dateUtc="2025-01-03T09:04:00Z"/>
                <w:rFonts w:ascii="Times New Roman" w:eastAsia="標楷體" w:hAnsi="Times New Roman" w:cs="Times New Roman"/>
              </w:rPr>
              <w:pPrChange w:id="3828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AF3CC4A" w14:textId="29233B20" w:rsidR="00D93FCC" w:rsidDel="003C19C7" w:rsidRDefault="00D93FCC">
            <w:pPr>
              <w:rPr>
                <w:del w:id="38290" w:author="瑋婷 徐" w:date="2025-01-03T17:04:00Z" w16du:dateUtc="2025-01-03T09:04:00Z"/>
                <w:rFonts w:ascii="Times New Roman" w:eastAsia="標楷體" w:hAnsi="Times New Roman" w:cs="Times New Roman"/>
              </w:rPr>
              <w:pPrChange w:id="382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F0EE3B" w14:textId="47A00A46" w:rsidR="00D93FCC" w:rsidDel="003C19C7" w:rsidRDefault="00D93FCC">
            <w:pPr>
              <w:rPr>
                <w:del w:id="38292" w:author="瑋婷 徐" w:date="2025-01-03T17:04:00Z" w16du:dateUtc="2025-01-03T09:04:00Z"/>
                <w:rFonts w:ascii="Times New Roman" w:eastAsia="標楷體" w:hAnsi="Times New Roman" w:cs="Times New Roman"/>
              </w:rPr>
              <w:pPrChange w:id="382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EFFB83" w14:textId="61B6FC7D" w:rsidR="00D93FCC" w:rsidDel="003C19C7" w:rsidRDefault="00D93FCC">
            <w:pPr>
              <w:rPr>
                <w:del w:id="38294" w:author="瑋婷 徐" w:date="2025-01-03T17:04:00Z" w16du:dateUtc="2025-01-03T09:04:00Z"/>
                <w:rFonts w:ascii="Times New Roman" w:eastAsia="標楷體" w:hAnsi="Times New Roman" w:cs="Times New Roman"/>
              </w:rPr>
              <w:pPrChange w:id="38295"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F90C5A1" w14:textId="4401382D" w:rsidR="00D93FCC" w:rsidDel="003C19C7" w:rsidRDefault="00D93FCC">
            <w:pPr>
              <w:rPr>
                <w:del w:id="38296" w:author="瑋婷 徐" w:date="2025-01-03T17:04:00Z" w16du:dateUtc="2025-01-03T09:04:00Z"/>
                <w:rFonts w:ascii="Times New Roman" w:eastAsia="標楷體" w:hAnsi="Times New Roman" w:cs="Times New Roman"/>
              </w:rPr>
              <w:pPrChange w:id="382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FA80AF" w14:textId="6F2E7AAA" w:rsidR="00D93FCC" w:rsidDel="003C19C7" w:rsidRDefault="002435EC">
            <w:pPr>
              <w:rPr>
                <w:del w:id="38298" w:author="瑋婷 徐" w:date="2025-01-03T17:04:00Z" w16du:dateUtc="2025-01-03T09:04:00Z"/>
                <w:rFonts w:ascii="Times New Roman" w:eastAsia="標楷體" w:hAnsi="Times New Roman" w:cs="Times New Roman"/>
              </w:rPr>
              <w:pPrChange w:id="38299" w:author="瑋婷 徐" w:date="2025-01-03T17:04:00Z" w16du:dateUtc="2025-01-03T09:04:00Z">
                <w:pPr>
                  <w:spacing w:line="276" w:lineRule="auto"/>
                  <w:jc w:val="center"/>
                </w:pPr>
              </w:pPrChange>
            </w:pPr>
            <w:del w:id="3830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827B98D" w14:textId="6524BFF8" w:rsidR="00D93FCC" w:rsidDel="003C19C7" w:rsidRDefault="00D93FCC">
            <w:pPr>
              <w:rPr>
                <w:del w:id="38301" w:author="瑋婷 徐" w:date="2025-01-03T17:04:00Z" w16du:dateUtc="2025-01-03T09:04:00Z"/>
                <w:rFonts w:ascii="Times New Roman" w:eastAsia="標楷體" w:hAnsi="Times New Roman" w:cs="Times New Roman"/>
              </w:rPr>
              <w:pPrChange w:id="383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06395B" w14:textId="4DE582CE" w:rsidR="00D93FCC" w:rsidDel="003C19C7" w:rsidRDefault="00D93FCC">
            <w:pPr>
              <w:rPr>
                <w:del w:id="38303" w:author="瑋婷 徐" w:date="2025-01-03T17:04:00Z" w16du:dateUtc="2025-01-03T09:04:00Z"/>
                <w:rFonts w:ascii="Times New Roman" w:eastAsia="標楷體" w:hAnsi="Times New Roman" w:cs="Times New Roman"/>
              </w:rPr>
              <w:pPrChange w:id="383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D31774" w14:textId="78D80062" w:rsidR="00D93FCC" w:rsidDel="003C19C7" w:rsidRDefault="00D93FCC">
            <w:pPr>
              <w:rPr>
                <w:del w:id="38305" w:author="瑋婷 徐" w:date="2025-01-03T17:04:00Z" w16du:dateUtc="2025-01-03T09:04:00Z"/>
                <w:rFonts w:ascii="Times New Roman" w:eastAsia="標楷體" w:hAnsi="Times New Roman" w:cs="Times New Roman"/>
              </w:rPr>
              <w:pPrChange w:id="383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13763E1" w14:textId="1193B0DB" w:rsidR="00D93FCC" w:rsidDel="003C19C7" w:rsidRDefault="00D93FCC">
            <w:pPr>
              <w:rPr>
                <w:del w:id="38307" w:author="瑋婷 徐" w:date="2025-01-03T17:04:00Z" w16du:dateUtc="2025-01-03T09:04:00Z"/>
                <w:rFonts w:ascii="Times New Roman" w:eastAsia="標楷體" w:hAnsi="Times New Roman" w:cs="Times New Roman"/>
              </w:rPr>
              <w:pPrChange w:id="383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FF850F" w14:textId="69F481C5" w:rsidR="00D93FCC" w:rsidDel="003C19C7" w:rsidRDefault="00D93FCC">
            <w:pPr>
              <w:rPr>
                <w:del w:id="38309" w:author="瑋婷 徐" w:date="2025-01-03T17:04:00Z" w16du:dateUtc="2025-01-03T09:04:00Z"/>
                <w:rFonts w:ascii="Times New Roman" w:eastAsia="標楷體" w:hAnsi="Times New Roman" w:cs="Times New Roman"/>
              </w:rPr>
              <w:pPrChange w:id="383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A04D84" w14:textId="642355F4" w:rsidR="00D93FCC" w:rsidDel="003C19C7" w:rsidRDefault="00D93FCC">
            <w:pPr>
              <w:rPr>
                <w:del w:id="38311" w:author="瑋婷 徐" w:date="2025-01-03T17:04:00Z" w16du:dateUtc="2025-01-03T09:04:00Z"/>
                <w:rFonts w:ascii="Times New Roman" w:eastAsia="標楷體" w:hAnsi="Times New Roman" w:cs="Times New Roman"/>
              </w:rPr>
              <w:pPrChange w:id="3831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5CA9C38" w14:textId="3AA5675B" w:rsidR="00D93FCC" w:rsidDel="003C19C7" w:rsidRDefault="00D93FCC">
            <w:pPr>
              <w:rPr>
                <w:del w:id="38313" w:author="瑋婷 徐" w:date="2025-01-03T17:04:00Z" w16du:dateUtc="2025-01-03T09:04:00Z"/>
                <w:rFonts w:ascii="Times New Roman" w:eastAsia="標楷體" w:hAnsi="Times New Roman" w:cs="Times New Roman"/>
              </w:rPr>
              <w:pPrChange w:id="383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D7CCF5" w14:textId="767ACF3E" w:rsidR="00D93FCC" w:rsidDel="003C19C7" w:rsidRDefault="00D93FCC">
            <w:pPr>
              <w:rPr>
                <w:del w:id="38315" w:author="瑋婷 徐" w:date="2025-01-03T17:04:00Z" w16du:dateUtc="2025-01-03T09:04:00Z"/>
                <w:rFonts w:ascii="Times New Roman" w:eastAsia="標楷體" w:hAnsi="Times New Roman" w:cs="Times New Roman"/>
              </w:rPr>
              <w:pPrChange w:id="383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DED12F" w14:textId="606D7EC6" w:rsidR="00D93FCC" w:rsidDel="003C19C7" w:rsidRDefault="00D93FCC">
            <w:pPr>
              <w:rPr>
                <w:del w:id="38317" w:author="瑋婷 徐" w:date="2025-01-03T17:04:00Z" w16du:dateUtc="2025-01-03T09:04:00Z"/>
                <w:rFonts w:ascii="Times New Roman" w:eastAsia="標楷體" w:hAnsi="Times New Roman" w:cs="Times New Roman"/>
              </w:rPr>
              <w:pPrChange w:id="383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40BCD6B" w14:textId="63A55881" w:rsidR="00D93FCC" w:rsidDel="003C19C7" w:rsidRDefault="00D93FCC">
            <w:pPr>
              <w:rPr>
                <w:del w:id="38319" w:author="瑋婷 徐" w:date="2025-01-03T17:04:00Z" w16du:dateUtc="2025-01-03T09:04:00Z"/>
                <w:rFonts w:ascii="Times New Roman" w:eastAsia="標楷體" w:hAnsi="Times New Roman" w:cs="Times New Roman"/>
              </w:rPr>
              <w:pPrChange w:id="38320"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43D45770" w14:textId="59414040" w:rsidR="00D93FCC" w:rsidDel="003C19C7" w:rsidRDefault="00D93FCC">
            <w:pPr>
              <w:rPr>
                <w:del w:id="38321" w:author="瑋婷 徐" w:date="2025-01-03T17:04:00Z" w16du:dateUtc="2025-01-03T09:04:00Z"/>
                <w:rFonts w:ascii="Times New Roman" w:eastAsia="標楷體" w:hAnsi="Times New Roman" w:cs="Times New Roman"/>
              </w:rPr>
              <w:pPrChange w:id="383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2B4E29" w14:textId="374ACCF7" w:rsidR="00D93FCC" w:rsidDel="003C19C7" w:rsidRDefault="00D93FCC">
            <w:pPr>
              <w:rPr>
                <w:del w:id="38323" w:author="瑋婷 徐" w:date="2025-01-03T17:04:00Z" w16du:dateUtc="2025-01-03T09:04:00Z"/>
                <w:rFonts w:ascii="Times New Roman" w:eastAsia="標楷體" w:hAnsi="Times New Roman" w:cs="Times New Roman"/>
              </w:rPr>
              <w:pPrChange w:id="383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625901" w14:textId="4BA5E0EB" w:rsidR="00D93FCC" w:rsidDel="003C19C7" w:rsidRDefault="00D93FCC">
            <w:pPr>
              <w:rPr>
                <w:del w:id="38325" w:author="瑋婷 徐" w:date="2025-01-03T17:04:00Z" w16du:dateUtc="2025-01-03T09:04:00Z"/>
                <w:rFonts w:ascii="Times New Roman" w:eastAsia="標楷體" w:hAnsi="Times New Roman" w:cs="Times New Roman"/>
              </w:rPr>
              <w:pPrChange w:id="3832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3FD5A98" w14:textId="35B27243" w:rsidR="00D93FCC" w:rsidDel="003C19C7" w:rsidRDefault="00D93FCC">
            <w:pPr>
              <w:rPr>
                <w:del w:id="38327" w:author="瑋婷 徐" w:date="2025-01-03T17:04:00Z" w16du:dateUtc="2025-01-03T09:04:00Z"/>
                <w:rFonts w:ascii="Times New Roman" w:eastAsia="標楷體" w:hAnsi="Times New Roman" w:cs="Times New Roman"/>
              </w:rPr>
              <w:pPrChange w:id="383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9897440" w14:textId="19D6347B" w:rsidR="00D93FCC" w:rsidDel="003C19C7" w:rsidRDefault="00D93FCC">
            <w:pPr>
              <w:rPr>
                <w:del w:id="38329" w:author="瑋婷 徐" w:date="2025-01-03T17:04:00Z" w16du:dateUtc="2025-01-03T09:04:00Z"/>
                <w:rFonts w:ascii="Times New Roman" w:eastAsia="標楷體" w:hAnsi="Times New Roman" w:cs="Times New Roman"/>
              </w:rPr>
              <w:pPrChange w:id="383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3D9EFC" w14:textId="49A818BE" w:rsidR="00D93FCC" w:rsidDel="003C19C7" w:rsidRDefault="00D93FCC">
            <w:pPr>
              <w:rPr>
                <w:del w:id="38331" w:author="瑋婷 徐" w:date="2025-01-03T17:04:00Z" w16du:dateUtc="2025-01-03T09:04:00Z"/>
                <w:rFonts w:ascii="Times New Roman" w:eastAsia="標楷體" w:hAnsi="Times New Roman" w:cs="Times New Roman"/>
              </w:rPr>
              <w:pPrChange w:id="383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08D3F5" w14:textId="50CA047E" w:rsidR="00D93FCC" w:rsidDel="003C19C7" w:rsidRDefault="00D93FCC">
            <w:pPr>
              <w:rPr>
                <w:del w:id="38333" w:author="瑋婷 徐" w:date="2025-01-03T17:04:00Z" w16du:dateUtc="2025-01-03T09:04:00Z"/>
                <w:rFonts w:ascii="Times New Roman" w:eastAsia="標楷體" w:hAnsi="Times New Roman" w:cs="Times New Roman"/>
              </w:rPr>
              <w:pPrChange w:id="3833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9B83081" w14:textId="711B3CF2" w:rsidR="00D93FCC" w:rsidDel="003C19C7" w:rsidRDefault="00D93FCC">
            <w:pPr>
              <w:rPr>
                <w:del w:id="38335" w:author="瑋婷 徐" w:date="2025-01-03T17:04:00Z" w16du:dateUtc="2025-01-03T09:04:00Z"/>
                <w:rFonts w:ascii="Times New Roman" w:eastAsia="標楷體" w:hAnsi="Times New Roman" w:cs="Times New Roman"/>
              </w:rPr>
              <w:pPrChange w:id="383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2977D0" w14:textId="3CFE14B0" w:rsidR="00D93FCC" w:rsidDel="003C19C7" w:rsidRDefault="00D93FCC">
            <w:pPr>
              <w:rPr>
                <w:del w:id="38337" w:author="瑋婷 徐" w:date="2025-01-03T17:04:00Z" w16du:dateUtc="2025-01-03T09:04:00Z"/>
                <w:rFonts w:ascii="Times New Roman" w:eastAsia="標楷體" w:hAnsi="Times New Roman" w:cs="Times New Roman"/>
              </w:rPr>
              <w:pPrChange w:id="383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E6542F" w14:textId="7A6C78AE" w:rsidR="00D93FCC" w:rsidDel="003C19C7" w:rsidRDefault="00D93FCC">
            <w:pPr>
              <w:rPr>
                <w:del w:id="38339" w:author="瑋婷 徐" w:date="2025-01-03T17:04:00Z" w16du:dateUtc="2025-01-03T09:04:00Z"/>
                <w:rFonts w:ascii="Times New Roman" w:eastAsia="標楷體" w:hAnsi="Times New Roman" w:cs="Times New Roman"/>
              </w:rPr>
              <w:pPrChange w:id="3834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6385EF3" w14:textId="2E5E95C3" w:rsidR="00D93FCC" w:rsidDel="003C19C7" w:rsidRDefault="00D93FCC">
            <w:pPr>
              <w:rPr>
                <w:del w:id="38341" w:author="瑋婷 徐" w:date="2025-01-03T17:04:00Z" w16du:dateUtc="2025-01-03T09:04:00Z"/>
                <w:rFonts w:ascii="Times New Roman" w:eastAsia="標楷體" w:hAnsi="Times New Roman" w:cs="Times New Roman"/>
              </w:rPr>
              <w:pPrChange w:id="38342"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B9F5BE1" w14:textId="7DA418B4" w:rsidR="00D93FCC" w:rsidDel="003C19C7" w:rsidRDefault="00D93FCC">
            <w:pPr>
              <w:rPr>
                <w:del w:id="38343" w:author="瑋婷 徐" w:date="2025-01-03T17:04:00Z" w16du:dateUtc="2025-01-03T09:04:00Z"/>
                <w:rFonts w:ascii="Times New Roman" w:eastAsia="標楷體" w:hAnsi="Times New Roman" w:cs="Times New Roman"/>
              </w:rPr>
              <w:pPrChange w:id="38344" w:author="瑋婷 徐" w:date="2025-01-03T17:04:00Z" w16du:dateUtc="2025-01-03T09:04:00Z">
                <w:pPr>
                  <w:spacing w:line="276" w:lineRule="auto"/>
                  <w:jc w:val="center"/>
                </w:pPr>
              </w:pPrChange>
            </w:pPr>
          </w:p>
        </w:tc>
      </w:tr>
      <w:tr w:rsidR="00000000" w:rsidDel="003C19C7" w14:paraId="0D9BF27B" w14:textId="180E6991">
        <w:trPr>
          <w:cantSplit/>
          <w:jc w:val="center"/>
          <w:del w:id="3834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1766D33" w14:textId="2FE124BF" w:rsidR="00D93FCC" w:rsidDel="003C19C7" w:rsidRDefault="002435EC">
            <w:pPr>
              <w:rPr>
                <w:del w:id="38346" w:author="瑋婷 徐" w:date="2025-01-03T17:04:00Z" w16du:dateUtc="2025-01-03T09:04:00Z"/>
                <w:rFonts w:ascii="Times New Roman" w:eastAsia="標楷體" w:hAnsi="Times New Roman" w:cs="Times New Roman"/>
                <w:color w:val="000000"/>
              </w:rPr>
              <w:pPrChange w:id="38347" w:author="瑋婷 徐" w:date="2025-01-03T17:04:00Z" w16du:dateUtc="2025-01-03T09:04:00Z">
                <w:pPr>
                  <w:spacing w:line="276" w:lineRule="auto"/>
                </w:pPr>
              </w:pPrChange>
            </w:pPr>
            <w:del w:id="38348" w:author="瑋婷 徐" w:date="2025-01-03T17:04:00Z" w16du:dateUtc="2025-01-03T09:04:00Z">
              <w:r w:rsidDel="003C19C7">
                <w:rPr>
                  <w:rFonts w:ascii="Times New Roman" w:eastAsia="標楷體" w:hAnsi="Times New Roman" w:cs="Times New Roman"/>
                  <w:color w:val="000000"/>
                </w:rPr>
                <w:delText>白眉鵐</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74837AA" w14:textId="49621F2D" w:rsidR="00D93FCC" w:rsidDel="003C19C7" w:rsidRDefault="002435EC">
            <w:pPr>
              <w:rPr>
                <w:del w:id="38349" w:author="瑋婷 徐" w:date="2025-01-03T17:04:00Z" w16du:dateUtc="2025-01-03T09:04:00Z"/>
                <w:rFonts w:ascii="Times New Roman" w:eastAsia="標楷體" w:hAnsi="Times New Roman" w:cs="Times New Roman"/>
                <w:i/>
                <w:iCs/>
                <w:color w:val="000000"/>
              </w:rPr>
              <w:pPrChange w:id="38350" w:author="瑋婷 徐" w:date="2025-01-03T17:04:00Z" w16du:dateUtc="2025-01-03T09:04:00Z">
                <w:pPr>
                  <w:spacing w:line="276" w:lineRule="auto"/>
                </w:pPr>
              </w:pPrChange>
            </w:pPr>
            <w:del w:id="38351" w:author="瑋婷 徐" w:date="2025-01-03T17:04:00Z" w16du:dateUtc="2025-01-03T09:04:00Z">
              <w:r w:rsidDel="003C19C7">
                <w:rPr>
                  <w:rFonts w:ascii="Times New Roman" w:eastAsia="標楷體" w:hAnsi="Times New Roman" w:cs="Times New Roman"/>
                  <w:i/>
                  <w:iCs/>
                  <w:color w:val="000000"/>
                </w:rPr>
                <w:delText>Emberiza tristrami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88C2B15" w14:textId="5452EB5F" w:rsidR="00D93FCC" w:rsidDel="003C19C7" w:rsidRDefault="00D93FCC">
            <w:pPr>
              <w:rPr>
                <w:del w:id="38352" w:author="瑋婷 徐" w:date="2025-01-03T17:04:00Z" w16du:dateUtc="2025-01-03T09:04:00Z"/>
                <w:rFonts w:ascii="Times New Roman" w:eastAsia="標楷體" w:hAnsi="Times New Roman" w:cs="Times New Roman"/>
              </w:rPr>
              <w:pPrChange w:id="3835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45D928E" w14:textId="0C1C762E" w:rsidR="00D93FCC" w:rsidDel="003C19C7" w:rsidRDefault="00D93FCC">
            <w:pPr>
              <w:rPr>
                <w:del w:id="38354" w:author="瑋婷 徐" w:date="2025-01-03T17:04:00Z" w16du:dateUtc="2025-01-03T09:04:00Z"/>
                <w:rFonts w:ascii="Times New Roman" w:eastAsia="標楷體" w:hAnsi="Times New Roman" w:cs="Times New Roman"/>
              </w:rPr>
              <w:pPrChange w:id="3835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4CC27D4" w14:textId="3AEE6DF2" w:rsidR="00D93FCC" w:rsidDel="003C19C7" w:rsidRDefault="00D93FCC">
            <w:pPr>
              <w:rPr>
                <w:del w:id="38356" w:author="瑋婷 徐" w:date="2025-01-03T17:04:00Z" w16du:dateUtc="2025-01-03T09:04:00Z"/>
                <w:rFonts w:ascii="Times New Roman" w:eastAsia="標楷體" w:hAnsi="Times New Roman" w:cs="Times New Roman"/>
              </w:rPr>
              <w:pPrChange w:id="3835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720CC7A" w14:textId="67FCAF55" w:rsidR="00D93FCC" w:rsidDel="003C19C7" w:rsidRDefault="00D93FCC">
            <w:pPr>
              <w:rPr>
                <w:del w:id="38358" w:author="瑋婷 徐" w:date="2025-01-03T17:04:00Z" w16du:dateUtc="2025-01-03T09:04:00Z"/>
                <w:rFonts w:ascii="Times New Roman" w:eastAsia="標楷體" w:hAnsi="Times New Roman" w:cs="Times New Roman"/>
              </w:rPr>
              <w:pPrChange w:id="3835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05143B5" w14:textId="63DF4896" w:rsidR="00D93FCC" w:rsidDel="003C19C7" w:rsidRDefault="00D93FCC">
            <w:pPr>
              <w:rPr>
                <w:del w:id="38360" w:author="瑋婷 徐" w:date="2025-01-03T17:04:00Z" w16du:dateUtc="2025-01-03T09:04:00Z"/>
                <w:rFonts w:ascii="Times New Roman" w:eastAsia="標楷體" w:hAnsi="Times New Roman" w:cs="Times New Roman"/>
              </w:rPr>
              <w:pPrChange w:id="3836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489F32FF" w14:textId="07F0943D" w:rsidR="00D93FCC" w:rsidDel="003C19C7" w:rsidRDefault="00D93FCC">
            <w:pPr>
              <w:rPr>
                <w:del w:id="38362" w:author="瑋婷 徐" w:date="2025-01-03T17:04:00Z" w16du:dateUtc="2025-01-03T09:04:00Z"/>
                <w:rFonts w:ascii="Times New Roman" w:eastAsia="標楷體" w:hAnsi="Times New Roman" w:cs="Times New Roman"/>
              </w:rPr>
              <w:pPrChange w:id="3836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E743BFA" w14:textId="3373914C" w:rsidR="00D93FCC" w:rsidDel="003C19C7" w:rsidRDefault="00D93FCC">
            <w:pPr>
              <w:rPr>
                <w:del w:id="38364" w:author="瑋婷 徐" w:date="2025-01-03T17:04:00Z" w16du:dateUtc="2025-01-03T09:04:00Z"/>
                <w:rFonts w:ascii="Times New Roman" w:eastAsia="標楷體" w:hAnsi="Times New Roman" w:cs="Times New Roman"/>
              </w:rPr>
              <w:pPrChange w:id="3836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C2DB7CA" w14:textId="7399DFBB" w:rsidR="00D93FCC" w:rsidDel="003C19C7" w:rsidRDefault="00D93FCC">
            <w:pPr>
              <w:rPr>
                <w:del w:id="38366" w:author="瑋婷 徐" w:date="2025-01-03T17:04:00Z" w16du:dateUtc="2025-01-03T09:04:00Z"/>
                <w:rFonts w:ascii="Times New Roman" w:eastAsia="標楷體" w:hAnsi="Times New Roman" w:cs="Times New Roman"/>
              </w:rPr>
              <w:pPrChange w:id="3836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0F0B5A6" w14:textId="712901F1" w:rsidR="00D93FCC" w:rsidDel="003C19C7" w:rsidRDefault="00D93FCC">
            <w:pPr>
              <w:rPr>
                <w:del w:id="38368" w:author="瑋婷 徐" w:date="2025-01-03T17:04:00Z" w16du:dateUtc="2025-01-03T09:04:00Z"/>
                <w:rFonts w:ascii="Times New Roman" w:eastAsia="標楷體" w:hAnsi="Times New Roman" w:cs="Times New Roman"/>
              </w:rPr>
              <w:pPrChange w:id="383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755F1F" w14:textId="4D3C61E0" w:rsidR="00D93FCC" w:rsidDel="003C19C7" w:rsidRDefault="00D93FCC">
            <w:pPr>
              <w:rPr>
                <w:del w:id="38370" w:author="瑋婷 徐" w:date="2025-01-03T17:04:00Z" w16du:dateUtc="2025-01-03T09:04:00Z"/>
                <w:rFonts w:ascii="Times New Roman" w:eastAsia="標楷體" w:hAnsi="Times New Roman" w:cs="Times New Roman"/>
              </w:rPr>
              <w:pPrChange w:id="383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CEFC7B" w14:textId="2083BACC" w:rsidR="00D93FCC" w:rsidDel="003C19C7" w:rsidRDefault="00D93FCC">
            <w:pPr>
              <w:rPr>
                <w:del w:id="38372" w:author="瑋婷 徐" w:date="2025-01-03T17:04:00Z" w16du:dateUtc="2025-01-03T09:04:00Z"/>
                <w:rFonts w:ascii="Times New Roman" w:eastAsia="標楷體" w:hAnsi="Times New Roman" w:cs="Times New Roman"/>
              </w:rPr>
              <w:pPrChange w:id="3837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31B8DAD1" w14:textId="78A1F794" w:rsidR="00D93FCC" w:rsidDel="003C19C7" w:rsidRDefault="00D93FCC">
            <w:pPr>
              <w:rPr>
                <w:del w:id="38374" w:author="瑋婷 徐" w:date="2025-01-03T17:04:00Z" w16du:dateUtc="2025-01-03T09:04:00Z"/>
                <w:rFonts w:ascii="Times New Roman" w:eastAsia="標楷體" w:hAnsi="Times New Roman" w:cs="Times New Roman"/>
              </w:rPr>
              <w:pPrChange w:id="383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BAF5F7E" w14:textId="3F6D2F09" w:rsidR="00D93FCC" w:rsidDel="003C19C7" w:rsidRDefault="002435EC">
            <w:pPr>
              <w:rPr>
                <w:del w:id="38376" w:author="瑋婷 徐" w:date="2025-01-03T17:04:00Z" w16du:dateUtc="2025-01-03T09:04:00Z"/>
                <w:rFonts w:ascii="Times New Roman" w:eastAsia="標楷體" w:hAnsi="Times New Roman" w:cs="Times New Roman"/>
                <w:color w:val="000000"/>
              </w:rPr>
              <w:pPrChange w:id="38377" w:author="瑋婷 徐" w:date="2025-01-03T17:04:00Z" w16du:dateUtc="2025-01-03T09:04:00Z">
                <w:pPr>
                  <w:spacing w:line="276" w:lineRule="auto"/>
                  <w:jc w:val="center"/>
                </w:pPr>
              </w:pPrChange>
            </w:pPr>
            <w:del w:id="3837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1EF16E7" w14:textId="5AB2480E" w:rsidR="00D93FCC" w:rsidDel="003C19C7" w:rsidRDefault="00D93FCC">
            <w:pPr>
              <w:rPr>
                <w:del w:id="38379" w:author="瑋婷 徐" w:date="2025-01-03T17:04:00Z" w16du:dateUtc="2025-01-03T09:04:00Z"/>
                <w:rFonts w:ascii="Times New Roman" w:eastAsia="標楷體" w:hAnsi="Times New Roman" w:cs="Times New Roman"/>
              </w:rPr>
              <w:pPrChange w:id="383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4E6340" w14:textId="04832E7C" w:rsidR="00D93FCC" w:rsidDel="003C19C7" w:rsidRDefault="00D93FCC">
            <w:pPr>
              <w:rPr>
                <w:del w:id="38381" w:author="瑋婷 徐" w:date="2025-01-03T17:04:00Z" w16du:dateUtc="2025-01-03T09:04:00Z"/>
                <w:rFonts w:ascii="Times New Roman" w:eastAsia="標楷體" w:hAnsi="Times New Roman" w:cs="Times New Roman"/>
              </w:rPr>
              <w:pPrChange w:id="383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6426518" w14:textId="379B0604" w:rsidR="00D93FCC" w:rsidDel="003C19C7" w:rsidRDefault="00D93FCC">
            <w:pPr>
              <w:rPr>
                <w:del w:id="38383" w:author="瑋婷 徐" w:date="2025-01-03T17:04:00Z" w16du:dateUtc="2025-01-03T09:04:00Z"/>
                <w:rFonts w:ascii="Times New Roman" w:eastAsia="標楷體" w:hAnsi="Times New Roman" w:cs="Times New Roman"/>
              </w:rPr>
              <w:pPrChange w:id="383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2D1133" w14:textId="51429F6B" w:rsidR="00D93FCC" w:rsidDel="003C19C7" w:rsidRDefault="00D93FCC">
            <w:pPr>
              <w:rPr>
                <w:del w:id="38385" w:author="瑋婷 徐" w:date="2025-01-03T17:04:00Z" w16du:dateUtc="2025-01-03T09:04:00Z"/>
                <w:rFonts w:ascii="Times New Roman" w:eastAsia="標楷體" w:hAnsi="Times New Roman" w:cs="Times New Roman"/>
              </w:rPr>
              <w:pPrChange w:id="383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F9B64E" w14:textId="03EAAF28" w:rsidR="00D93FCC" w:rsidDel="003C19C7" w:rsidRDefault="00D93FCC">
            <w:pPr>
              <w:rPr>
                <w:del w:id="38387" w:author="瑋婷 徐" w:date="2025-01-03T17:04:00Z" w16du:dateUtc="2025-01-03T09:04:00Z"/>
                <w:rFonts w:ascii="Times New Roman" w:eastAsia="標楷體" w:hAnsi="Times New Roman" w:cs="Times New Roman"/>
              </w:rPr>
              <w:pPrChange w:id="383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1D3B3F0" w14:textId="5D4E387E" w:rsidR="00D93FCC" w:rsidDel="003C19C7" w:rsidRDefault="00D93FCC">
            <w:pPr>
              <w:rPr>
                <w:del w:id="38389" w:author="瑋婷 徐" w:date="2025-01-03T17:04:00Z" w16du:dateUtc="2025-01-03T09:04:00Z"/>
                <w:rFonts w:ascii="Times New Roman" w:eastAsia="標楷體" w:hAnsi="Times New Roman" w:cs="Times New Roman"/>
              </w:rPr>
              <w:pPrChange w:id="3839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1AAE3B7" w14:textId="1CDA2500" w:rsidR="00D93FCC" w:rsidDel="003C19C7" w:rsidRDefault="00D93FCC">
            <w:pPr>
              <w:rPr>
                <w:del w:id="38391" w:author="瑋婷 徐" w:date="2025-01-03T17:04:00Z" w16du:dateUtc="2025-01-03T09:04:00Z"/>
                <w:rFonts w:ascii="Times New Roman" w:eastAsia="標楷體" w:hAnsi="Times New Roman" w:cs="Times New Roman"/>
              </w:rPr>
              <w:pPrChange w:id="383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EEC20A" w14:textId="77CA21B3" w:rsidR="00D93FCC" w:rsidDel="003C19C7" w:rsidRDefault="00D93FCC">
            <w:pPr>
              <w:rPr>
                <w:del w:id="38393" w:author="瑋婷 徐" w:date="2025-01-03T17:04:00Z" w16du:dateUtc="2025-01-03T09:04:00Z"/>
                <w:rFonts w:ascii="Times New Roman" w:eastAsia="標楷體" w:hAnsi="Times New Roman" w:cs="Times New Roman"/>
              </w:rPr>
              <w:pPrChange w:id="383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96DC51" w14:textId="207BD2C8" w:rsidR="00D93FCC" w:rsidDel="003C19C7" w:rsidRDefault="00D93FCC">
            <w:pPr>
              <w:rPr>
                <w:del w:id="38395" w:author="瑋婷 徐" w:date="2025-01-03T17:04:00Z" w16du:dateUtc="2025-01-03T09:04:00Z"/>
                <w:rFonts w:ascii="Times New Roman" w:eastAsia="標楷體" w:hAnsi="Times New Roman" w:cs="Times New Roman"/>
              </w:rPr>
              <w:pPrChange w:id="383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B8ECB5D" w14:textId="4951F4C8" w:rsidR="00D93FCC" w:rsidDel="003C19C7" w:rsidRDefault="00D93FCC">
            <w:pPr>
              <w:rPr>
                <w:del w:id="38397" w:author="瑋婷 徐" w:date="2025-01-03T17:04:00Z" w16du:dateUtc="2025-01-03T09:04:00Z"/>
                <w:rFonts w:ascii="Times New Roman" w:eastAsia="標楷體" w:hAnsi="Times New Roman" w:cs="Times New Roman"/>
              </w:rPr>
              <w:pPrChange w:id="3839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301CBAFA" w14:textId="68288A59" w:rsidR="00D93FCC" w:rsidDel="003C19C7" w:rsidRDefault="00D93FCC">
            <w:pPr>
              <w:rPr>
                <w:del w:id="38399" w:author="瑋婷 徐" w:date="2025-01-03T17:04:00Z" w16du:dateUtc="2025-01-03T09:04:00Z"/>
                <w:rFonts w:ascii="Times New Roman" w:eastAsia="標楷體" w:hAnsi="Times New Roman" w:cs="Times New Roman"/>
              </w:rPr>
              <w:pPrChange w:id="384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3DDCF7" w14:textId="76507589" w:rsidR="00D93FCC" w:rsidDel="003C19C7" w:rsidRDefault="00D93FCC">
            <w:pPr>
              <w:rPr>
                <w:del w:id="38401" w:author="瑋婷 徐" w:date="2025-01-03T17:04:00Z" w16du:dateUtc="2025-01-03T09:04:00Z"/>
                <w:rFonts w:ascii="Times New Roman" w:eastAsia="標楷體" w:hAnsi="Times New Roman" w:cs="Times New Roman"/>
              </w:rPr>
              <w:pPrChange w:id="384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52C8E5" w14:textId="07B9F69E" w:rsidR="00D93FCC" w:rsidDel="003C19C7" w:rsidRDefault="00D93FCC">
            <w:pPr>
              <w:rPr>
                <w:del w:id="38403" w:author="瑋婷 徐" w:date="2025-01-03T17:04:00Z" w16du:dateUtc="2025-01-03T09:04:00Z"/>
                <w:rFonts w:ascii="Times New Roman" w:eastAsia="標楷體" w:hAnsi="Times New Roman" w:cs="Times New Roman"/>
              </w:rPr>
              <w:pPrChange w:id="3840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3F1D8E0" w14:textId="0436C9F8" w:rsidR="00D93FCC" w:rsidDel="003C19C7" w:rsidRDefault="00D93FCC">
            <w:pPr>
              <w:rPr>
                <w:del w:id="38405" w:author="瑋婷 徐" w:date="2025-01-03T17:04:00Z" w16du:dateUtc="2025-01-03T09:04:00Z"/>
                <w:rFonts w:ascii="Times New Roman" w:eastAsia="標楷體" w:hAnsi="Times New Roman" w:cs="Times New Roman"/>
              </w:rPr>
              <w:pPrChange w:id="384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019E17E" w14:textId="44EED5E8" w:rsidR="00D93FCC" w:rsidDel="003C19C7" w:rsidRDefault="00D93FCC">
            <w:pPr>
              <w:rPr>
                <w:del w:id="38407" w:author="瑋婷 徐" w:date="2025-01-03T17:04:00Z" w16du:dateUtc="2025-01-03T09:04:00Z"/>
                <w:rFonts w:ascii="Times New Roman" w:eastAsia="標楷體" w:hAnsi="Times New Roman" w:cs="Times New Roman"/>
              </w:rPr>
              <w:pPrChange w:id="384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EC69A0" w14:textId="19910292" w:rsidR="00D93FCC" w:rsidDel="003C19C7" w:rsidRDefault="00D93FCC">
            <w:pPr>
              <w:rPr>
                <w:del w:id="38409" w:author="瑋婷 徐" w:date="2025-01-03T17:04:00Z" w16du:dateUtc="2025-01-03T09:04:00Z"/>
                <w:rFonts w:ascii="Times New Roman" w:eastAsia="標楷體" w:hAnsi="Times New Roman" w:cs="Times New Roman"/>
              </w:rPr>
              <w:pPrChange w:id="384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9D0A92" w14:textId="6B1C53FB" w:rsidR="00D93FCC" w:rsidDel="003C19C7" w:rsidRDefault="00D93FCC">
            <w:pPr>
              <w:rPr>
                <w:del w:id="38411" w:author="瑋婷 徐" w:date="2025-01-03T17:04:00Z" w16du:dateUtc="2025-01-03T09:04:00Z"/>
                <w:rFonts w:ascii="Times New Roman" w:eastAsia="標楷體" w:hAnsi="Times New Roman" w:cs="Times New Roman"/>
              </w:rPr>
              <w:pPrChange w:id="3841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EAB6F2A" w14:textId="38CEC62F" w:rsidR="00D93FCC" w:rsidDel="003C19C7" w:rsidRDefault="00D93FCC">
            <w:pPr>
              <w:rPr>
                <w:del w:id="38413" w:author="瑋婷 徐" w:date="2025-01-03T17:04:00Z" w16du:dateUtc="2025-01-03T09:04:00Z"/>
                <w:rFonts w:ascii="Times New Roman" w:eastAsia="標楷體" w:hAnsi="Times New Roman" w:cs="Times New Roman"/>
              </w:rPr>
              <w:pPrChange w:id="384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D455DA" w14:textId="6F95D89B" w:rsidR="00D93FCC" w:rsidDel="003C19C7" w:rsidRDefault="00D93FCC">
            <w:pPr>
              <w:rPr>
                <w:del w:id="38415" w:author="瑋婷 徐" w:date="2025-01-03T17:04:00Z" w16du:dateUtc="2025-01-03T09:04:00Z"/>
                <w:rFonts w:ascii="Times New Roman" w:eastAsia="標楷體" w:hAnsi="Times New Roman" w:cs="Times New Roman"/>
              </w:rPr>
              <w:pPrChange w:id="384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EE83DC" w14:textId="62A3A2D9" w:rsidR="00D93FCC" w:rsidDel="003C19C7" w:rsidRDefault="00D93FCC">
            <w:pPr>
              <w:rPr>
                <w:del w:id="38417" w:author="瑋婷 徐" w:date="2025-01-03T17:04:00Z" w16du:dateUtc="2025-01-03T09:04:00Z"/>
                <w:rFonts w:ascii="Times New Roman" w:eastAsia="標楷體" w:hAnsi="Times New Roman" w:cs="Times New Roman"/>
              </w:rPr>
              <w:pPrChange w:id="3841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E454578" w14:textId="3AAB5871" w:rsidR="00D93FCC" w:rsidDel="003C19C7" w:rsidRDefault="00D93FCC">
            <w:pPr>
              <w:rPr>
                <w:del w:id="38419" w:author="瑋婷 徐" w:date="2025-01-03T17:04:00Z" w16du:dateUtc="2025-01-03T09:04:00Z"/>
                <w:rFonts w:ascii="Times New Roman" w:eastAsia="標楷體" w:hAnsi="Times New Roman" w:cs="Times New Roman"/>
              </w:rPr>
              <w:pPrChange w:id="3842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286EF6E" w14:textId="5A6CB952" w:rsidR="00D93FCC" w:rsidDel="003C19C7" w:rsidRDefault="00D93FCC">
            <w:pPr>
              <w:rPr>
                <w:del w:id="38421" w:author="瑋婷 徐" w:date="2025-01-03T17:04:00Z" w16du:dateUtc="2025-01-03T09:04:00Z"/>
                <w:rFonts w:ascii="Times New Roman" w:eastAsia="標楷體" w:hAnsi="Times New Roman" w:cs="Times New Roman"/>
              </w:rPr>
              <w:pPrChange w:id="38422" w:author="瑋婷 徐" w:date="2025-01-03T17:04:00Z" w16du:dateUtc="2025-01-03T09:04:00Z">
                <w:pPr>
                  <w:spacing w:line="276" w:lineRule="auto"/>
                  <w:jc w:val="center"/>
                </w:pPr>
              </w:pPrChange>
            </w:pPr>
          </w:p>
        </w:tc>
      </w:tr>
      <w:tr w:rsidR="00000000" w:rsidDel="003C19C7" w14:paraId="2EB43239" w14:textId="24420F0F">
        <w:trPr>
          <w:cantSplit/>
          <w:jc w:val="center"/>
          <w:del w:id="3842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2B20FE9" w14:textId="22B898AD" w:rsidR="00D93FCC" w:rsidDel="003C19C7" w:rsidRDefault="002435EC">
            <w:pPr>
              <w:rPr>
                <w:del w:id="38424" w:author="瑋婷 徐" w:date="2025-01-03T17:04:00Z" w16du:dateUtc="2025-01-03T09:04:00Z"/>
                <w:rFonts w:ascii="Times New Roman" w:eastAsia="標楷體" w:hAnsi="Times New Roman" w:cs="Times New Roman"/>
                <w:color w:val="000000"/>
              </w:rPr>
              <w:pPrChange w:id="38425" w:author="瑋婷 徐" w:date="2025-01-03T17:04:00Z" w16du:dateUtc="2025-01-03T09:04:00Z">
                <w:pPr>
                  <w:spacing w:line="276" w:lineRule="auto"/>
                </w:pPr>
              </w:pPrChange>
            </w:pPr>
            <w:del w:id="38426" w:author="瑋婷 徐" w:date="2025-01-03T17:04:00Z" w16du:dateUtc="2025-01-03T09:04:00Z">
              <w:r w:rsidDel="003C19C7">
                <w:rPr>
                  <w:rFonts w:ascii="Times New Roman" w:eastAsia="標楷體" w:hAnsi="Times New Roman" w:cs="Times New Roman"/>
                  <w:color w:val="000000"/>
                </w:rPr>
                <w:delText>總計</w:delText>
              </w:r>
              <w:r w:rsidDel="003C19C7">
                <w:rPr>
                  <w:rFonts w:ascii="Times New Roman" w:eastAsia="標楷體" w:hAnsi="Times New Roman" w:cs="Times New Roman"/>
                  <w:color w:val="000000"/>
                </w:rPr>
                <w:delText xml:space="preserve"> (</w:delText>
              </w:r>
              <w:r w:rsidDel="003C19C7">
                <w:rPr>
                  <w:rFonts w:ascii="Times New Roman" w:eastAsia="標楷體" w:hAnsi="Times New Roman" w:cs="Times New Roman"/>
                  <w:color w:val="000000"/>
                </w:rPr>
                <w:delText>種</w:delText>
              </w:r>
              <w:r w:rsidDel="003C19C7">
                <w:rPr>
                  <w:rFonts w:ascii="Times New Roman" w:eastAsia="標楷體" w:hAnsi="Times New Roman" w:cs="Times New Roman"/>
                  <w:color w:val="000000"/>
                </w:rPr>
                <w:delText>)</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7419231A" w14:textId="49DB5243" w:rsidR="00D93FCC" w:rsidDel="003C19C7" w:rsidRDefault="002435EC">
            <w:pPr>
              <w:rPr>
                <w:del w:id="38427" w:author="瑋婷 徐" w:date="2025-01-03T17:04:00Z" w16du:dateUtc="2025-01-03T09:04:00Z"/>
                <w:rFonts w:ascii="Times New Roman" w:eastAsia="標楷體" w:hAnsi="Times New Roman" w:cs="Times New Roman"/>
                <w:i/>
                <w:iCs/>
                <w:color w:val="000000"/>
              </w:rPr>
              <w:pPrChange w:id="38428" w:author="瑋婷 徐" w:date="2025-01-03T17:04:00Z" w16du:dateUtc="2025-01-03T09:04:00Z">
                <w:pPr>
                  <w:spacing w:line="276" w:lineRule="auto"/>
                </w:pPr>
              </w:pPrChange>
            </w:pPr>
            <w:del w:id="38429" w:author="瑋婷 徐" w:date="2025-01-03T17:04:00Z" w16du:dateUtc="2025-01-03T09:04:00Z">
              <w:r w:rsidDel="003C19C7">
                <w:rPr>
                  <w:rFonts w:ascii="Times New Roman" w:eastAsia="標楷體" w:hAnsi="Times New Roman" w:cs="Times New Roman"/>
                </w:rPr>
                <w:delText>102</w:delText>
              </w:r>
              <w:r w:rsidDel="003C19C7">
                <w:rPr>
                  <w:rFonts w:ascii="Times New Roman" w:eastAsia="標楷體" w:hAnsi="Times New Roman" w:cs="Times New Roman"/>
                </w:rPr>
                <w:delText>種</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36484E6" w14:textId="70B77856" w:rsidR="00D93FCC" w:rsidDel="003C19C7" w:rsidRDefault="002435EC">
            <w:pPr>
              <w:rPr>
                <w:del w:id="38430" w:author="瑋婷 徐" w:date="2025-01-03T17:04:00Z" w16du:dateUtc="2025-01-03T09:04:00Z"/>
                <w:rFonts w:ascii="Times New Roman" w:eastAsia="標楷體" w:hAnsi="Times New Roman" w:cs="Times New Roman"/>
              </w:rPr>
              <w:pPrChange w:id="38431" w:author="瑋婷 徐" w:date="2025-01-03T17:04:00Z" w16du:dateUtc="2025-01-03T09:04:00Z">
                <w:pPr>
                  <w:spacing w:line="276" w:lineRule="auto"/>
                  <w:jc w:val="center"/>
                </w:pPr>
              </w:pPrChange>
            </w:pPr>
            <w:del w:id="38432" w:author="瑋婷 徐" w:date="2025-01-03T17:04:00Z" w16du:dateUtc="2025-01-03T09:04:00Z">
              <w:r w:rsidDel="003C19C7">
                <w:rPr>
                  <w:rFonts w:ascii="Times New Roman" w:hAnsi="Times New Roman" w:cs="Times New Roman"/>
                  <w:color w:val="000000"/>
                </w:rPr>
                <w:delText>22</w:delText>
              </w:r>
            </w:del>
          </w:p>
        </w:tc>
        <w:tc>
          <w:tcPr>
            <w:tcW w:w="261" w:type="dxa"/>
            <w:tcBorders>
              <w:top w:val="single" w:sz="4" w:space="0" w:color="000000"/>
              <w:bottom w:val="single" w:sz="4" w:space="0" w:color="000000"/>
            </w:tcBorders>
            <w:shd w:val="clear" w:color="auto" w:fill="FFFFFF"/>
            <w:vAlign w:val="center"/>
          </w:tcPr>
          <w:p w14:paraId="424B271F" w14:textId="431101E0" w:rsidR="00D93FCC" w:rsidDel="003C19C7" w:rsidRDefault="002435EC">
            <w:pPr>
              <w:rPr>
                <w:del w:id="38433" w:author="瑋婷 徐" w:date="2025-01-03T17:04:00Z" w16du:dateUtc="2025-01-03T09:04:00Z"/>
                <w:rFonts w:ascii="Times New Roman" w:eastAsia="標楷體" w:hAnsi="Times New Roman" w:cs="Times New Roman"/>
              </w:rPr>
              <w:pPrChange w:id="38434" w:author="瑋婷 徐" w:date="2025-01-03T17:04:00Z" w16du:dateUtc="2025-01-03T09:04:00Z">
                <w:pPr>
                  <w:spacing w:line="276" w:lineRule="auto"/>
                  <w:jc w:val="center"/>
                </w:pPr>
              </w:pPrChange>
            </w:pPr>
            <w:del w:id="38435" w:author="瑋婷 徐" w:date="2025-01-03T17:04:00Z" w16du:dateUtc="2025-01-03T09:04:00Z">
              <w:r w:rsidDel="003C19C7">
                <w:rPr>
                  <w:rFonts w:ascii="Times New Roman" w:hAnsi="Times New Roman" w:cs="Times New Roman"/>
                  <w:color w:val="000000"/>
                </w:rPr>
                <w:delText>19</w:delText>
              </w:r>
            </w:del>
          </w:p>
        </w:tc>
        <w:tc>
          <w:tcPr>
            <w:tcW w:w="257" w:type="dxa"/>
            <w:tcBorders>
              <w:top w:val="single" w:sz="4" w:space="0" w:color="000000"/>
              <w:bottom w:val="single" w:sz="4" w:space="0" w:color="000000"/>
            </w:tcBorders>
            <w:shd w:val="clear" w:color="auto" w:fill="D9D9D9"/>
            <w:vAlign w:val="center"/>
          </w:tcPr>
          <w:p w14:paraId="5828B99C" w14:textId="50EB3A2E" w:rsidR="00D93FCC" w:rsidDel="003C19C7" w:rsidRDefault="002435EC">
            <w:pPr>
              <w:rPr>
                <w:del w:id="38436" w:author="瑋婷 徐" w:date="2025-01-03T17:04:00Z" w16du:dateUtc="2025-01-03T09:04:00Z"/>
                <w:rFonts w:ascii="Times New Roman" w:eastAsia="標楷體" w:hAnsi="Times New Roman" w:cs="Times New Roman"/>
              </w:rPr>
              <w:pPrChange w:id="38437" w:author="瑋婷 徐" w:date="2025-01-03T17:04:00Z" w16du:dateUtc="2025-01-03T09:04:00Z">
                <w:pPr>
                  <w:spacing w:line="276" w:lineRule="auto"/>
                  <w:jc w:val="center"/>
                </w:pPr>
              </w:pPrChange>
            </w:pPr>
            <w:del w:id="38438" w:author="瑋婷 徐" w:date="2025-01-03T17:04:00Z" w16du:dateUtc="2025-01-03T09:04:00Z">
              <w:r w:rsidDel="003C19C7">
                <w:rPr>
                  <w:rFonts w:ascii="Times New Roman" w:hAnsi="Times New Roman" w:cs="Times New Roman"/>
                  <w:color w:val="000000"/>
                </w:rPr>
                <w:delText>12</w:delText>
              </w:r>
            </w:del>
          </w:p>
        </w:tc>
        <w:tc>
          <w:tcPr>
            <w:tcW w:w="255" w:type="dxa"/>
            <w:tcBorders>
              <w:top w:val="single" w:sz="4" w:space="0" w:color="000000"/>
              <w:bottom w:val="single" w:sz="4" w:space="0" w:color="000000"/>
            </w:tcBorders>
            <w:shd w:val="clear" w:color="auto" w:fill="FFFFFF"/>
            <w:vAlign w:val="center"/>
          </w:tcPr>
          <w:p w14:paraId="2D657E59" w14:textId="5BE15668" w:rsidR="00D93FCC" w:rsidDel="003C19C7" w:rsidRDefault="002435EC">
            <w:pPr>
              <w:rPr>
                <w:del w:id="38439" w:author="瑋婷 徐" w:date="2025-01-03T17:04:00Z" w16du:dateUtc="2025-01-03T09:04:00Z"/>
                <w:rFonts w:ascii="Times New Roman" w:eastAsia="標楷體" w:hAnsi="Times New Roman" w:cs="Times New Roman"/>
              </w:rPr>
              <w:pPrChange w:id="38440" w:author="瑋婷 徐" w:date="2025-01-03T17:04:00Z" w16du:dateUtc="2025-01-03T09:04:00Z">
                <w:pPr>
                  <w:spacing w:line="276" w:lineRule="auto"/>
                  <w:jc w:val="center"/>
                </w:pPr>
              </w:pPrChange>
            </w:pPr>
            <w:del w:id="38441" w:author="瑋婷 徐" w:date="2025-01-03T17:04:00Z" w16du:dateUtc="2025-01-03T09:04:00Z">
              <w:r w:rsidDel="003C19C7">
                <w:rPr>
                  <w:rFonts w:ascii="Times New Roman" w:hAnsi="Times New Roman" w:cs="Times New Roman"/>
                  <w:color w:val="000000"/>
                </w:rPr>
                <w:delText>8</w:delText>
              </w:r>
            </w:del>
          </w:p>
        </w:tc>
        <w:tc>
          <w:tcPr>
            <w:tcW w:w="352" w:type="dxa"/>
            <w:tcBorders>
              <w:top w:val="single" w:sz="4" w:space="0" w:color="000000"/>
              <w:bottom w:val="single" w:sz="4" w:space="0" w:color="000000"/>
            </w:tcBorders>
            <w:shd w:val="clear" w:color="auto" w:fill="D9D9D9"/>
            <w:tcMar>
              <w:left w:w="108" w:type="dxa"/>
              <w:right w:w="108" w:type="dxa"/>
            </w:tcMar>
          </w:tcPr>
          <w:p w14:paraId="29ACECA8" w14:textId="5796FBD9" w:rsidR="00D93FCC" w:rsidDel="003C19C7" w:rsidRDefault="002435EC">
            <w:pPr>
              <w:rPr>
                <w:del w:id="38442" w:author="瑋婷 徐" w:date="2025-01-03T17:04:00Z" w16du:dateUtc="2025-01-03T09:04:00Z"/>
                <w:rFonts w:ascii="Times New Roman" w:eastAsia="標楷體" w:hAnsi="Times New Roman" w:cs="Times New Roman"/>
              </w:rPr>
              <w:pPrChange w:id="38443" w:author="瑋婷 徐" w:date="2025-01-03T17:04:00Z" w16du:dateUtc="2025-01-03T09:04:00Z">
                <w:pPr>
                  <w:spacing w:line="276" w:lineRule="auto"/>
                  <w:jc w:val="center"/>
                </w:pPr>
              </w:pPrChange>
            </w:pPr>
            <w:del w:id="38444" w:author="瑋婷 徐" w:date="2025-01-03T17:04:00Z" w16du:dateUtc="2025-01-03T09:04:00Z">
              <w:r w:rsidDel="003C19C7">
                <w:rPr>
                  <w:rFonts w:ascii="Times New Roman" w:eastAsia="標楷體" w:hAnsi="Times New Roman" w:cs="Times New Roman"/>
                </w:rPr>
                <w:delText>0</w:delText>
              </w:r>
            </w:del>
          </w:p>
        </w:tc>
        <w:tc>
          <w:tcPr>
            <w:tcW w:w="272" w:type="dxa"/>
            <w:tcBorders>
              <w:top w:val="single" w:sz="4" w:space="0" w:color="000000"/>
              <w:bottom w:val="single" w:sz="4" w:space="0" w:color="000000"/>
            </w:tcBorders>
            <w:shd w:val="clear" w:color="auto" w:fill="FFFFFF"/>
            <w:vAlign w:val="center"/>
          </w:tcPr>
          <w:p w14:paraId="69FFB814" w14:textId="3789DB81" w:rsidR="00D93FCC" w:rsidDel="003C19C7" w:rsidRDefault="002435EC">
            <w:pPr>
              <w:rPr>
                <w:del w:id="38445" w:author="瑋婷 徐" w:date="2025-01-03T17:04:00Z" w16du:dateUtc="2025-01-03T09:04:00Z"/>
                <w:rFonts w:ascii="Times New Roman" w:eastAsia="標楷體" w:hAnsi="Times New Roman" w:cs="Times New Roman"/>
              </w:rPr>
              <w:pPrChange w:id="38446" w:author="瑋婷 徐" w:date="2025-01-03T17:04:00Z" w16du:dateUtc="2025-01-03T09:04:00Z">
                <w:pPr>
                  <w:spacing w:line="276" w:lineRule="auto"/>
                  <w:jc w:val="center"/>
                </w:pPr>
              </w:pPrChange>
            </w:pPr>
            <w:del w:id="38447" w:author="瑋婷 徐" w:date="2025-01-03T17:04:00Z" w16du:dateUtc="2025-01-03T09:04:00Z">
              <w:r w:rsidDel="003C19C7">
                <w:rPr>
                  <w:rFonts w:ascii="Times New Roman" w:hAnsi="Times New Roman" w:cs="Times New Roman"/>
                  <w:color w:val="000000"/>
                </w:rPr>
                <w:delText>25</w:delText>
              </w:r>
            </w:del>
          </w:p>
        </w:tc>
        <w:tc>
          <w:tcPr>
            <w:tcW w:w="252" w:type="dxa"/>
            <w:tcBorders>
              <w:top w:val="single" w:sz="4" w:space="0" w:color="000000"/>
              <w:bottom w:val="single" w:sz="4" w:space="0" w:color="000000"/>
            </w:tcBorders>
            <w:shd w:val="clear" w:color="auto" w:fill="D9D9D9"/>
            <w:vAlign w:val="center"/>
          </w:tcPr>
          <w:p w14:paraId="1245C94F" w14:textId="01314FBE" w:rsidR="00D93FCC" w:rsidDel="003C19C7" w:rsidRDefault="002435EC">
            <w:pPr>
              <w:rPr>
                <w:del w:id="38448" w:author="瑋婷 徐" w:date="2025-01-03T17:04:00Z" w16du:dateUtc="2025-01-03T09:04:00Z"/>
                <w:rFonts w:ascii="Times New Roman" w:eastAsia="標楷體" w:hAnsi="Times New Roman" w:cs="Times New Roman"/>
              </w:rPr>
              <w:pPrChange w:id="38449" w:author="瑋婷 徐" w:date="2025-01-03T17:04:00Z" w16du:dateUtc="2025-01-03T09:04:00Z">
                <w:pPr>
                  <w:spacing w:line="276" w:lineRule="auto"/>
                  <w:jc w:val="center"/>
                </w:pPr>
              </w:pPrChange>
            </w:pPr>
            <w:del w:id="38450" w:author="瑋婷 徐" w:date="2025-01-03T17:04:00Z" w16du:dateUtc="2025-01-03T09:04:00Z">
              <w:r w:rsidDel="003C19C7">
                <w:rPr>
                  <w:rFonts w:ascii="Times New Roman" w:hAnsi="Times New Roman" w:cs="Times New Roman"/>
                  <w:color w:val="000000"/>
                </w:rPr>
                <w:delText>7</w:delText>
              </w:r>
            </w:del>
          </w:p>
        </w:tc>
        <w:tc>
          <w:tcPr>
            <w:tcW w:w="262" w:type="dxa"/>
            <w:tcBorders>
              <w:top w:val="single" w:sz="4" w:space="0" w:color="000000"/>
              <w:bottom w:val="single" w:sz="4" w:space="0" w:color="000000"/>
            </w:tcBorders>
            <w:shd w:val="clear" w:color="auto" w:fill="FFFFFF"/>
            <w:vAlign w:val="center"/>
          </w:tcPr>
          <w:p w14:paraId="1A48A0B6" w14:textId="5D8484B9" w:rsidR="00D93FCC" w:rsidDel="003C19C7" w:rsidRDefault="002435EC">
            <w:pPr>
              <w:rPr>
                <w:del w:id="38451" w:author="瑋婷 徐" w:date="2025-01-03T17:04:00Z" w16du:dateUtc="2025-01-03T09:04:00Z"/>
                <w:rFonts w:ascii="Times New Roman" w:eastAsia="標楷體" w:hAnsi="Times New Roman" w:cs="Times New Roman"/>
              </w:rPr>
              <w:pPrChange w:id="38452" w:author="瑋婷 徐" w:date="2025-01-03T17:04:00Z" w16du:dateUtc="2025-01-03T09:04:00Z">
                <w:pPr>
                  <w:spacing w:line="276" w:lineRule="auto"/>
                  <w:jc w:val="center"/>
                </w:pPr>
              </w:pPrChange>
            </w:pPr>
            <w:del w:id="38453" w:author="瑋婷 徐" w:date="2025-01-03T17:04:00Z" w16du:dateUtc="2025-01-03T09:04:00Z">
              <w:r w:rsidDel="003C19C7">
                <w:rPr>
                  <w:rFonts w:ascii="Times New Roman" w:hAnsi="Times New Roman" w:cs="Times New Roman"/>
                  <w:color w:val="000000"/>
                </w:rPr>
                <w:delText>3</w:delText>
              </w:r>
            </w:del>
          </w:p>
        </w:tc>
        <w:tc>
          <w:tcPr>
            <w:tcW w:w="264" w:type="dxa"/>
            <w:tcBorders>
              <w:top w:val="single" w:sz="4" w:space="0" w:color="000000"/>
              <w:bottom w:val="single" w:sz="4" w:space="0" w:color="000000"/>
            </w:tcBorders>
            <w:shd w:val="clear" w:color="auto" w:fill="D9D9D9"/>
            <w:vAlign w:val="center"/>
          </w:tcPr>
          <w:p w14:paraId="6F4A24C1" w14:textId="406DA2E1" w:rsidR="00D93FCC" w:rsidDel="003C19C7" w:rsidRDefault="002435EC">
            <w:pPr>
              <w:rPr>
                <w:del w:id="38454" w:author="瑋婷 徐" w:date="2025-01-03T17:04:00Z" w16du:dateUtc="2025-01-03T09:04:00Z"/>
                <w:rFonts w:ascii="Times New Roman" w:eastAsia="標楷體" w:hAnsi="Times New Roman" w:cs="Times New Roman"/>
              </w:rPr>
              <w:pPrChange w:id="38455" w:author="瑋婷 徐" w:date="2025-01-03T17:04:00Z" w16du:dateUtc="2025-01-03T09:04:00Z">
                <w:pPr>
                  <w:spacing w:line="276" w:lineRule="auto"/>
                  <w:jc w:val="center"/>
                </w:pPr>
              </w:pPrChange>
            </w:pPr>
            <w:del w:id="38456" w:author="瑋婷 徐" w:date="2025-01-03T17:04:00Z" w16du:dateUtc="2025-01-03T09:04:00Z">
              <w:r w:rsidDel="003C19C7">
                <w:rPr>
                  <w:rFonts w:ascii="Times New Roman" w:hAnsi="Times New Roman" w:cs="Times New Roman"/>
                  <w:color w:val="000000"/>
                </w:rPr>
                <w:delText>20</w:delText>
              </w:r>
            </w:del>
          </w:p>
        </w:tc>
        <w:tc>
          <w:tcPr>
            <w:tcW w:w="266" w:type="dxa"/>
            <w:tcBorders>
              <w:top w:val="single" w:sz="4" w:space="0" w:color="000000"/>
              <w:bottom w:val="single" w:sz="4" w:space="0" w:color="000000"/>
            </w:tcBorders>
            <w:shd w:val="clear" w:color="auto" w:fill="FFFFFF"/>
            <w:vAlign w:val="center"/>
          </w:tcPr>
          <w:p w14:paraId="0A70FAA0" w14:textId="4AF9AAA6" w:rsidR="00D93FCC" w:rsidDel="003C19C7" w:rsidRDefault="002435EC">
            <w:pPr>
              <w:rPr>
                <w:del w:id="38457" w:author="瑋婷 徐" w:date="2025-01-03T17:04:00Z" w16du:dateUtc="2025-01-03T09:04:00Z"/>
                <w:rFonts w:ascii="Times New Roman" w:eastAsia="標楷體" w:hAnsi="Times New Roman" w:cs="Times New Roman"/>
              </w:rPr>
              <w:pPrChange w:id="38458" w:author="瑋婷 徐" w:date="2025-01-03T17:04:00Z" w16du:dateUtc="2025-01-03T09:04:00Z">
                <w:pPr>
                  <w:spacing w:line="276" w:lineRule="auto"/>
                  <w:jc w:val="center"/>
                </w:pPr>
              </w:pPrChange>
            </w:pPr>
            <w:del w:id="38459" w:author="瑋婷 徐" w:date="2025-01-03T17:04:00Z" w16du:dateUtc="2025-01-03T09:04:00Z">
              <w:r w:rsidDel="003C19C7">
                <w:rPr>
                  <w:rFonts w:ascii="Times New Roman" w:hAnsi="Times New Roman" w:cs="Times New Roman"/>
                  <w:color w:val="000000"/>
                </w:rPr>
                <w:delText>6</w:delText>
              </w:r>
            </w:del>
          </w:p>
        </w:tc>
        <w:tc>
          <w:tcPr>
            <w:tcW w:w="266" w:type="dxa"/>
            <w:tcBorders>
              <w:top w:val="single" w:sz="4" w:space="0" w:color="000000"/>
              <w:bottom w:val="single" w:sz="4" w:space="0" w:color="000000"/>
            </w:tcBorders>
            <w:shd w:val="clear" w:color="auto" w:fill="D9D9D9"/>
            <w:vAlign w:val="center"/>
          </w:tcPr>
          <w:p w14:paraId="2B4B7F01" w14:textId="1B18E484" w:rsidR="00D93FCC" w:rsidDel="003C19C7" w:rsidRDefault="002435EC">
            <w:pPr>
              <w:rPr>
                <w:del w:id="38460" w:author="瑋婷 徐" w:date="2025-01-03T17:04:00Z" w16du:dateUtc="2025-01-03T09:04:00Z"/>
                <w:rFonts w:ascii="Times New Roman" w:eastAsia="標楷體" w:hAnsi="Times New Roman" w:cs="Times New Roman"/>
              </w:rPr>
              <w:pPrChange w:id="38461" w:author="瑋婷 徐" w:date="2025-01-03T17:04:00Z" w16du:dateUtc="2025-01-03T09:04:00Z">
                <w:pPr>
                  <w:spacing w:line="276" w:lineRule="auto"/>
                  <w:jc w:val="center"/>
                </w:pPr>
              </w:pPrChange>
            </w:pPr>
            <w:del w:id="38462" w:author="瑋婷 徐" w:date="2025-01-03T17:04:00Z" w16du:dateUtc="2025-01-03T09:04:00Z">
              <w:r w:rsidDel="003C19C7">
                <w:rPr>
                  <w:rFonts w:ascii="Times New Roman" w:hAnsi="Times New Roman" w:cs="Times New Roman"/>
                  <w:color w:val="000000"/>
                </w:rPr>
                <w:delText>26</w:delText>
              </w:r>
            </w:del>
          </w:p>
        </w:tc>
        <w:tc>
          <w:tcPr>
            <w:tcW w:w="269" w:type="dxa"/>
            <w:tcBorders>
              <w:top w:val="single" w:sz="4" w:space="0" w:color="000000"/>
              <w:bottom w:val="single" w:sz="4" w:space="0" w:color="000000"/>
            </w:tcBorders>
            <w:shd w:val="clear" w:color="auto" w:fill="FFFFFF"/>
            <w:vAlign w:val="center"/>
          </w:tcPr>
          <w:p w14:paraId="0A5409A8" w14:textId="0E6C39B6" w:rsidR="00D93FCC" w:rsidDel="003C19C7" w:rsidRDefault="002435EC">
            <w:pPr>
              <w:rPr>
                <w:del w:id="38463" w:author="瑋婷 徐" w:date="2025-01-03T17:04:00Z" w16du:dateUtc="2025-01-03T09:04:00Z"/>
                <w:rFonts w:ascii="Times New Roman" w:eastAsia="標楷體" w:hAnsi="Times New Roman" w:cs="Times New Roman"/>
              </w:rPr>
              <w:pPrChange w:id="38464" w:author="瑋婷 徐" w:date="2025-01-03T17:04:00Z" w16du:dateUtc="2025-01-03T09:04:00Z">
                <w:pPr>
                  <w:spacing w:line="276" w:lineRule="auto"/>
                  <w:jc w:val="center"/>
                </w:pPr>
              </w:pPrChange>
            </w:pPr>
            <w:del w:id="38465" w:author="瑋婷 徐" w:date="2025-01-03T17:04:00Z" w16du:dateUtc="2025-01-03T09:04:00Z">
              <w:r w:rsidDel="003C19C7">
                <w:rPr>
                  <w:rFonts w:ascii="Times New Roman" w:hAnsi="Times New Roman" w:cs="Times New Roman"/>
                  <w:color w:val="000000"/>
                </w:rPr>
                <w:delText>30</w:delText>
              </w:r>
            </w:del>
          </w:p>
        </w:tc>
        <w:tc>
          <w:tcPr>
            <w:tcW w:w="266" w:type="dxa"/>
            <w:tcBorders>
              <w:top w:val="single" w:sz="4" w:space="0" w:color="000000"/>
              <w:bottom w:val="single" w:sz="4" w:space="0" w:color="000000"/>
            </w:tcBorders>
            <w:shd w:val="clear" w:color="auto" w:fill="D9D9D9"/>
            <w:vAlign w:val="center"/>
          </w:tcPr>
          <w:p w14:paraId="55031FA9" w14:textId="25B005C8" w:rsidR="00D93FCC" w:rsidDel="003C19C7" w:rsidRDefault="002435EC">
            <w:pPr>
              <w:rPr>
                <w:del w:id="38466" w:author="瑋婷 徐" w:date="2025-01-03T17:04:00Z" w16du:dateUtc="2025-01-03T09:04:00Z"/>
                <w:rFonts w:ascii="Times New Roman" w:eastAsia="標楷體" w:hAnsi="Times New Roman" w:cs="Times New Roman"/>
                <w:color w:val="000000"/>
              </w:rPr>
              <w:pPrChange w:id="38467" w:author="瑋婷 徐" w:date="2025-01-03T17:04:00Z" w16du:dateUtc="2025-01-03T09:04:00Z">
                <w:pPr>
                  <w:spacing w:line="276" w:lineRule="auto"/>
                  <w:jc w:val="center"/>
                </w:pPr>
              </w:pPrChange>
            </w:pPr>
            <w:del w:id="38468" w:author="瑋婷 徐" w:date="2025-01-03T17:04:00Z" w16du:dateUtc="2025-01-03T09:04:00Z">
              <w:r w:rsidDel="003C19C7">
                <w:rPr>
                  <w:rFonts w:ascii="Times New Roman" w:hAnsi="Times New Roman" w:cs="Times New Roman"/>
                  <w:color w:val="000000"/>
                </w:rPr>
                <w:delText>28</w:delText>
              </w:r>
            </w:del>
          </w:p>
        </w:tc>
        <w:tc>
          <w:tcPr>
            <w:tcW w:w="266" w:type="dxa"/>
            <w:tcBorders>
              <w:top w:val="single" w:sz="4" w:space="0" w:color="000000"/>
              <w:bottom w:val="single" w:sz="4" w:space="0" w:color="000000"/>
            </w:tcBorders>
            <w:shd w:val="clear" w:color="auto" w:fill="FFFFFF"/>
            <w:vAlign w:val="center"/>
          </w:tcPr>
          <w:p w14:paraId="73E287FC" w14:textId="1AC1F0AF" w:rsidR="00D93FCC" w:rsidDel="003C19C7" w:rsidRDefault="002435EC">
            <w:pPr>
              <w:rPr>
                <w:del w:id="38469" w:author="瑋婷 徐" w:date="2025-01-03T17:04:00Z" w16du:dateUtc="2025-01-03T09:04:00Z"/>
                <w:rFonts w:ascii="Times New Roman" w:eastAsia="標楷體" w:hAnsi="Times New Roman" w:cs="Times New Roman"/>
              </w:rPr>
              <w:pPrChange w:id="38470" w:author="瑋婷 徐" w:date="2025-01-03T17:04:00Z" w16du:dateUtc="2025-01-03T09:04:00Z">
                <w:pPr>
                  <w:spacing w:line="276" w:lineRule="auto"/>
                  <w:jc w:val="center"/>
                </w:pPr>
              </w:pPrChange>
            </w:pPr>
            <w:del w:id="38471" w:author="瑋婷 徐" w:date="2025-01-03T17:04:00Z" w16du:dateUtc="2025-01-03T09:04:00Z">
              <w:r w:rsidDel="003C19C7">
                <w:rPr>
                  <w:rFonts w:ascii="Times New Roman" w:hAnsi="Times New Roman" w:cs="Times New Roman"/>
                  <w:color w:val="000000"/>
                </w:rPr>
                <w:delText>21</w:delText>
              </w:r>
            </w:del>
          </w:p>
        </w:tc>
        <w:tc>
          <w:tcPr>
            <w:tcW w:w="266" w:type="dxa"/>
            <w:tcBorders>
              <w:top w:val="single" w:sz="4" w:space="0" w:color="000000"/>
              <w:bottom w:val="single" w:sz="4" w:space="0" w:color="000000"/>
            </w:tcBorders>
            <w:shd w:val="clear" w:color="auto" w:fill="D9D9D9"/>
            <w:vAlign w:val="center"/>
          </w:tcPr>
          <w:p w14:paraId="5487B679" w14:textId="7F29D527" w:rsidR="00D93FCC" w:rsidDel="003C19C7" w:rsidRDefault="002435EC">
            <w:pPr>
              <w:rPr>
                <w:del w:id="38472" w:author="瑋婷 徐" w:date="2025-01-03T17:04:00Z" w16du:dateUtc="2025-01-03T09:04:00Z"/>
                <w:rFonts w:ascii="Times New Roman" w:eastAsia="標楷體" w:hAnsi="Times New Roman" w:cs="Times New Roman"/>
              </w:rPr>
              <w:pPrChange w:id="38473" w:author="瑋婷 徐" w:date="2025-01-03T17:04:00Z" w16du:dateUtc="2025-01-03T09:04:00Z">
                <w:pPr>
                  <w:spacing w:line="276" w:lineRule="auto"/>
                  <w:jc w:val="center"/>
                </w:pPr>
              </w:pPrChange>
            </w:pPr>
            <w:del w:id="38474" w:author="瑋婷 徐" w:date="2025-01-03T17:04:00Z" w16du:dateUtc="2025-01-03T09:04:00Z">
              <w:r w:rsidDel="003C19C7">
                <w:rPr>
                  <w:rFonts w:ascii="Times New Roman" w:hAnsi="Times New Roman" w:cs="Times New Roman"/>
                  <w:color w:val="000000"/>
                </w:rPr>
                <w:delText>18</w:delText>
              </w:r>
            </w:del>
          </w:p>
        </w:tc>
        <w:tc>
          <w:tcPr>
            <w:tcW w:w="266" w:type="dxa"/>
            <w:tcBorders>
              <w:top w:val="single" w:sz="4" w:space="0" w:color="000000"/>
              <w:bottom w:val="single" w:sz="4" w:space="0" w:color="000000"/>
            </w:tcBorders>
            <w:shd w:val="clear" w:color="auto" w:fill="FFFFFF"/>
            <w:vAlign w:val="center"/>
          </w:tcPr>
          <w:p w14:paraId="75701765" w14:textId="5EDB28C3" w:rsidR="00D93FCC" w:rsidDel="003C19C7" w:rsidRDefault="002435EC">
            <w:pPr>
              <w:rPr>
                <w:del w:id="38475" w:author="瑋婷 徐" w:date="2025-01-03T17:04:00Z" w16du:dateUtc="2025-01-03T09:04:00Z"/>
                <w:rFonts w:ascii="Times New Roman" w:eastAsia="標楷體" w:hAnsi="Times New Roman" w:cs="Times New Roman"/>
              </w:rPr>
              <w:pPrChange w:id="38476" w:author="瑋婷 徐" w:date="2025-01-03T17:04:00Z" w16du:dateUtc="2025-01-03T09:04:00Z">
                <w:pPr>
                  <w:spacing w:line="276" w:lineRule="auto"/>
                  <w:jc w:val="center"/>
                </w:pPr>
              </w:pPrChange>
            </w:pPr>
            <w:del w:id="38477" w:author="瑋婷 徐" w:date="2025-01-03T17:04:00Z" w16du:dateUtc="2025-01-03T09:04:00Z">
              <w:r w:rsidDel="003C19C7">
                <w:rPr>
                  <w:rFonts w:ascii="Times New Roman" w:hAnsi="Times New Roman" w:cs="Times New Roman"/>
                  <w:color w:val="000000"/>
                </w:rPr>
                <w:delText>30</w:delText>
              </w:r>
            </w:del>
          </w:p>
        </w:tc>
        <w:tc>
          <w:tcPr>
            <w:tcW w:w="266" w:type="dxa"/>
            <w:tcBorders>
              <w:top w:val="single" w:sz="4" w:space="0" w:color="000000"/>
              <w:bottom w:val="single" w:sz="4" w:space="0" w:color="000000"/>
            </w:tcBorders>
            <w:shd w:val="clear" w:color="auto" w:fill="D9D9D9"/>
            <w:vAlign w:val="center"/>
          </w:tcPr>
          <w:p w14:paraId="683E7CEB" w14:textId="5890388C" w:rsidR="00D93FCC" w:rsidDel="003C19C7" w:rsidRDefault="002435EC">
            <w:pPr>
              <w:rPr>
                <w:del w:id="38478" w:author="瑋婷 徐" w:date="2025-01-03T17:04:00Z" w16du:dateUtc="2025-01-03T09:04:00Z"/>
                <w:rFonts w:ascii="Times New Roman" w:eastAsia="標楷體" w:hAnsi="Times New Roman" w:cs="Times New Roman"/>
              </w:rPr>
              <w:pPrChange w:id="38479" w:author="瑋婷 徐" w:date="2025-01-03T17:04:00Z" w16du:dateUtc="2025-01-03T09:04:00Z">
                <w:pPr>
                  <w:spacing w:line="276" w:lineRule="auto"/>
                  <w:jc w:val="center"/>
                </w:pPr>
              </w:pPrChange>
            </w:pPr>
            <w:del w:id="38480" w:author="瑋婷 徐" w:date="2025-01-03T17:04:00Z" w16du:dateUtc="2025-01-03T09:04:00Z">
              <w:r w:rsidDel="003C19C7">
                <w:rPr>
                  <w:rFonts w:ascii="Times New Roman" w:hAnsi="Times New Roman" w:cs="Times New Roman"/>
                  <w:color w:val="000000"/>
                </w:rPr>
                <w:delText>26</w:delText>
              </w:r>
            </w:del>
          </w:p>
        </w:tc>
        <w:tc>
          <w:tcPr>
            <w:tcW w:w="266" w:type="dxa"/>
            <w:tcBorders>
              <w:top w:val="single" w:sz="4" w:space="0" w:color="000000"/>
              <w:bottom w:val="single" w:sz="4" w:space="0" w:color="000000"/>
            </w:tcBorders>
            <w:shd w:val="clear" w:color="auto" w:fill="FFFFFF"/>
            <w:vAlign w:val="center"/>
          </w:tcPr>
          <w:p w14:paraId="404B2DB2" w14:textId="46A5DEE3" w:rsidR="00D93FCC" w:rsidDel="003C19C7" w:rsidRDefault="002435EC">
            <w:pPr>
              <w:rPr>
                <w:del w:id="38481" w:author="瑋婷 徐" w:date="2025-01-03T17:04:00Z" w16du:dateUtc="2025-01-03T09:04:00Z"/>
                <w:rFonts w:ascii="Times New Roman" w:eastAsia="標楷體" w:hAnsi="Times New Roman" w:cs="Times New Roman"/>
              </w:rPr>
              <w:pPrChange w:id="38482" w:author="瑋婷 徐" w:date="2025-01-03T17:04:00Z" w16du:dateUtc="2025-01-03T09:04:00Z">
                <w:pPr>
                  <w:spacing w:line="276" w:lineRule="auto"/>
                  <w:jc w:val="center"/>
                </w:pPr>
              </w:pPrChange>
            </w:pPr>
            <w:del w:id="38483" w:author="瑋婷 徐" w:date="2025-01-03T17:04:00Z" w16du:dateUtc="2025-01-03T09:04:00Z">
              <w:r w:rsidDel="003C19C7">
                <w:rPr>
                  <w:rFonts w:ascii="Times New Roman" w:hAnsi="Times New Roman" w:cs="Times New Roman"/>
                  <w:color w:val="000000"/>
                </w:rPr>
                <w:delText>9</w:delText>
              </w:r>
            </w:del>
          </w:p>
        </w:tc>
        <w:tc>
          <w:tcPr>
            <w:tcW w:w="266" w:type="dxa"/>
            <w:tcBorders>
              <w:top w:val="single" w:sz="4" w:space="0" w:color="000000"/>
              <w:bottom w:val="single" w:sz="4" w:space="0" w:color="000000"/>
            </w:tcBorders>
            <w:shd w:val="clear" w:color="auto" w:fill="D9D9D9"/>
            <w:vAlign w:val="center"/>
          </w:tcPr>
          <w:p w14:paraId="1F24D5D7" w14:textId="01FD55F0" w:rsidR="00D93FCC" w:rsidDel="003C19C7" w:rsidRDefault="002435EC">
            <w:pPr>
              <w:rPr>
                <w:del w:id="38484" w:author="瑋婷 徐" w:date="2025-01-03T17:04:00Z" w16du:dateUtc="2025-01-03T09:04:00Z"/>
                <w:rFonts w:ascii="Times New Roman" w:eastAsia="標楷體" w:hAnsi="Times New Roman" w:cs="Times New Roman"/>
              </w:rPr>
              <w:pPrChange w:id="38485" w:author="瑋婷 徐" w:date="2025-01-03T17:04:00Z" w16du:dateUtc="2025-01-03T09:04:00Z">
                <w:pPr>
                  <w:spacing w:line="276" w:lineRule="auto"/>
                  <w:jc w:val="center"/>
                </w:pPr>
              </w:pPrChange>
            </w:pPr>
            <w:del w:id="38486" w:author="瑋婷 徐" w:date="2025-01-03T17:04:00Z" w16du:dateUtc="2025-01-03T09:04:00Z">
              <w:r w:rsidDel="003C19C7">
                <w:rPr>
                  <w:rFonts w:ascii="Times New Roman" w:hAnsi="Times New Roman" w:cs="Times New Roman"/>
                  <w:color w:val="000000"/>
                </w:rPr>
                <w:delText>24</w:delText>
              </w:r>
            </w:del>
          </w:p>
        </w:tc>
        <w:tc>
          <w:tcPr>
            <w:tcW w:w="267" w:type="dxa"/>
            <w:tcBorders>
              <w:top w:val="single" w:sz="4" w:space="0" w:color="000000"/>
              <w:bottom w:val="single" w:sz="4" w:space="0" w:color="000000"/>
            </w:tcBorders>
            <w:shd w:val="clear" w:color="auto" w:fill="FFFFFF"/>
            <w:vAlign w:val="center"/>
          </w:tcPr>
          <w:p w14:paraId="632C5A37" w14:textId="39B8736A" w:rsidR="00D93FCC" w:rsidDel="003C19C7" w:rsidRDefault="002435EC">
            <w:pPr>
              <w:rPr>
                <w:del w:id="38487" w:author="瑋婷 徐" w:date="2025-01-03T17:04:00Z" w16du:dateUtc="2025-01-03T09:04:00Z"/>
                <w:rFonts w:ascii="Times New Roman" w:eastAsia="標楷體" w:hAnsi="Times New Roman" w:cs="Times New Roman"/>
              </w:rPr>
              <w:pPrChange w:id="38488" w:author="瑋婷 徐" w:date="2025-01-03T17:04:00Z" w16du:dateUtc="2025-01-03T09:04:00Z">
                <w:pPr>
                  <w:spacing w:line="276" w:lineRule="auto"/>
                  <w:jc w:val="center"/>
                </w:pPr>
              </w:pPrChange>
            </w:pPr>
            <w:del w:id="38489" w:author="瑋婷 徐" w:date="2025-01-03T17:04:00Z" w16du:dateUtc="2025-01-03T09:04:00Z">
              <w:r w:rsidDel="003C19C7">
                <w:rPr>
                  <w:rFonts w:ascii="Times New Roman" w:hAnsi="Times New Roman" w:cs="Times New Roman"/>
                  <w:color w:val="000000"/>
                </w:rPr>
                <w:delText>14</w:delText>
              </w:r>
            </w:del>
          </w:p>
        </w:tc>
        <w:tc>
          <w:tcPr>
            <w:tcW w:w="266" w:type="dxa"/>
            <w:tcBorders>
              <w:top w:val="single" w:sz="4" w:space="0" w:color="000000"/>
              <w:bottom w:val="single" w:sz="4" w:space="0" w:color="000000"/>
            </w:tcBorders>
            <w:shd w:val="clear" w:color="auto" w:fill="D9D9D9"/>
            <w:vAlign w:val="center"/>
          </w:tcPr>
          <w:p w14:paraId="378DEA44" w14:textId="011DE22F" w:rsidR="00D93FCC" w:rsidDel="003C19C7" w:rsidRDefault="002435EC">
            <w:pPr>
              <w:rPr>
                <w:del w:id="38490" w:author="瑋婷 徐" w:date="2025-01-03T17:04:00Z" w16du:dateUtc="2025-01-03T09:04:00Z"/>
                <w:rFonts w:ascii="Times New Roman" w:eastAsia="標楷體" w:hAnsi="Times New Roman" w:cs="Times New Roman"/>
              </w:rPr>
              <w:pPrChange w:id="38491" w:author="瑋婷 徐" w:date="2025-01-03T17:04:00Z" w16du:dateUtc="2025-01-03T09:04:00Z">
                <w:pPr>
                  <w:spacing w:line="276" w:lineRule="auto"/>
                  <w:jc w:val="center"/>
                </w:pPr>
              </w:pPrChange>
            </w:pPr>
            <w:del w:id="38492" w:author="瑋婷 徐" w:date="2025-01-03T17:04:00Z" w16du:dateUtc="2025-01-03T09:04:00Z">
              <w:r w:rsidDel="003C19C7">
                <w:rPr>
                  <w:rFonts w:ascii="Times New Roman" w:hAnsi="Times New Roman" w:cs="Times New Roman"/>
                  <w:color w:val="000000"/>
                </w:rPr>
                <w:delText>7</w:delText>
              </w:r>
            </w:del>
          </w:p>
        </w:tc>
        <w:tc>
          <w:tcPr>
            <w:tcW w:w="266" w:type="dxa"/>
            <w:tcBorders>
              <w:top w:val="single" w:sz="4" w:space="0" w:color="000000"/>
              <w:bottom w:val="single" w:sz="4" w:space="0" w:color="000000"/>
            </w:tcBorders>
            <w:shd w:val="clear" w:color="auto" w:fill="FFFFFF"/>
            <w:vAlign w:val="center"/>
          </w:tcPr>
          <w:p w14:paraId="5A60F6F6" w14:textId="6F08DCED" w:rsidR="00D93FCC" w:rsidDel="003C19C7" w:rsidRDefault="002435EC">
            <w:pPr>
              <w:rPr>
                <w:del w:id="38493" w:author="瑋婷 徐" w:date="2025-01-03T17:04:00Z" w16du:dateUtc="2025-01-03T09:04:00Z"/>
                <w:rFonts w:ascii="Times New Roman" w:eastAsia="標楷體" w:hAnsi="Times New Roman" w:cs="Times New Roman"/>
              </w:rPr>
              <w:pPrChange w:id="38494" w:author="瑋婷 徐" w:date="2025-01-03T17:04:00Z" w16du:dateUtc="2025-01-03T09:04:00Z">
                <w:pPr>
                  <w:spacing w:line="276" w:lineRule="auto"/>
                  <w:jc w:val="center"/>
                </w:pPr>
              </w:pPrChange>
            </w:pPr>
            <w:del w:id="38495" w:author="瑋婷 徐" w:date="2025-01-03T17:04:00Z" w16du:dateUtc="2025-01-03T09:04:00Z">
              <w:r w:rsidDel="003C19C7">
                <w:rPr>
                  <w:rFonts w:ascii="Times New Roman" w:hAnsi="Times New Roman" w:cs="Times New Roman"/>
                  <w:color w:val="000000"/>
                </w:rPr>
                <w:delText>19</w:delText>
              </w:r>
            </w:del>
          </w:p>
        </w:tc>
        <w:tc>
          <w:tcPr>
            <w:tcW w:w="266" w:type="dxa"/>
            <w:tcBorders>
              <w:top w:val="single" w:sz="4" w:space="0" w:color="000000"/>
              <w:bottom w:val="single" w:sz="4" w:space="0" w:color="000000"/>
            </w:tcBorders>
            <w:shd w:val="clear" w:color="auto" w:fill="D9D9D9"/>
            <w:vAlign w:val="center"/>
          </w:tcPr>
          <w:p w14:paraId="54EF276A" w14:textId="09E5206A" w:rsidR="00D93FCC" w:rsidDel="003C19C7" w:rsidRDefault="002435EC">
            <w:pPr>
              <w:rPr>
                <w:del w:id="38496" w:author="瑋婷 徐" w:date="2025-01-03T17:04:00Z" w16du:dateUtc="2025-01-03T09:04:00Z"/>
                <w:rFonts w:ascii="Times New Roman" w:eastAsia="標楷體" w:hAnsi="Times New Roman" w:cs="Times New Roman"/>
              </w:rPr>
              <w:pPrChange w:id="38497" w:author="瑋婷 徐" w:date="2025-01-03T17:04:00Z" w16du:dateUtc="2025-01-03T09:04:00Z">
                <w:pPr>
                  <w:spacing w:line="276" w:lineRule="auto"/>
                  <w:jc w:val="center"/>
                </w:pPr>
              </w:pPrChange>
            </w:pPr>
            <w:del w:id="38498" w:author="瑋婷 徐" w:date="2025-01-03T17:04:00Z" w16du:dateUtc="2025-01-03T09:04:00Z">
              <w:r w:rsidDel="003C19C7">
                <w:rPr>
                  <w:rFonts w:ascii="Times New Roman" w:hAnsi="Times New Roman" w:cs="Times New Roman"/>
                  <w:color w:val="000000"/>
                </w:rPr>
                <w:delText>17</w:delText>
              </w:r>
            </w:del>
          </w:p>
        </w:tc>
        <w:tc>
          <w:tcPr>
            <w:tcW w:w="275" w:type="dxa"/>
            <w:tcBorders>
              <w:top w:val="single" w:sz="4" w:space="0" w:color="000000"/>
              <w:bottom w:val="single" w:sz="4" w:space="0" w:color="000000"/>
            </w:tcBorders>
            <w:shd w:val="clear" w:color="auto" w:fill="FFFFFF"/>
            <w:vAlign w:val="center"/>
          </w:tcPr>
          <w:p w14:paraId="75C7E47F" w14:textId="0246DE8E" w:rsidR="00D93FCC" w:rsidDel="003C19C7" w:rsidRDefault="002435EC">
            <w:pPr>
              <w:rPr>
                <w:del w:id="38499" w:author="瑋婷 徐" w:date="2025-01-03T17:04:00Z" w16du:dateUtc="2025-01-03T09:04:00Z"/>
                <w:rFonts w:ascii="Times New Roman" w:eastAsia="標楷體" w:hAnsi="Times New Roman" w:cs="Times New Roman"/>
              </w:rPr>
              <w:pPrChange w:id="38500" w:author="瑋婷 徐" w:date="2025-01-03T17:04:00Z" w16du:dateUtc="2025-01-03T09:04:00Z">
                <w:pPr>
                  <w:spacing w:line="276" w:lineRule="auto"/>
                  <w:jc w:val="center"/>
                </w:pPr>
              </w:pPrChange>
            </w:pPr>
            <w:del w:id="38501" w:author="瑋婷 徐" w:date="2025-01-03T17:04:00Z" w16du:dateUtc="2025-01-03T09:04:00Z">
              <w:r w:rsidDel="003C19C7">
                <w:rPr>
                  <w:rFonts w:ascii="Times New Roman" w:hAnsi="Times New Roman" w:cs="Times New Roman"/>
                  <w:color w:val="000000"/>
                </w:rPr>
                <w:delText>23</w:delText>
              </w:r>
            </w:del>
          </w:p>
        </w:tc>
        <w:tc>
          <w:tcPr>
            <w:tcW w:w="266" w:type="dxa"/>
            <w:tcBorders>
              <w:top w:val="single" w:sz="4" w:space="0" w:color="000000"/>
              <w:bottom w:val="single" w:sz="4" w:space="0" w:color="000000"/>
            </w:tcBorders>
            <w:shd w:val="clear" w:color="auto" w:fill="D9D9D9"/>
            <w:vAlign w:val="center"/>
          </w:tcPr>
          <w:p w14:paraId="1095D7EC" w14:textId="41197EA2" w:rsidR="00D93FCC" w:rsidDel="003C19C7" w:rsidRDefault="002435EC">
            <w:pPr>
              <w:rPr>
                <w:del w:id="38502" w:author="瑋婷 徐" w:date="2025-01-03T17:04:00Z" w16du:dateUtc="2025-01-03T09:04:00Z"/>
                <w:rFonts w:ascii="Times New Roman" w:eastAsia="標楷體" w:hAnsi="Times New Roman" w:cs="Times New Roman"/>
              </w:rPr>
              <w:pPrChange w:id="38503" w:author="瑋婷 徐" w:date="2025-01-03T17:04:00Z" w16du:dateUtc="2025-01-03T09:04:00Z">
                <w:pPr>
                  <w:spacing w:line="276" w:lineRule="auto"/>
                  <w:jc w:val="center"/>
                </w:pPr>
              </w:pPrChange>
            </w:pPr>
            <w:del w:id="38504" w:author="瑋婷 徐" w:date="2025-01-03T17:04:00Z" w16du:dateUtc="2025-01-03T09:04:00Z">
              <w:r w:rsidDel="003C19C7">
                <w:rPr>
                  <w:rFonts w:ascii="Times New Roman" w:hAnsi="Times New Roman" w:cs="Times New Roman"/>
                  <w:color w:val="000000"/>
                </w:rPr>
                <w:delText>27</w:delText>
              </w:r>
            </w:del>
          </w:p>
        </w:tc>
        <w:tc>
          <w:tcPr>
            <w:tcW w:w="266" w:type="dxa"/>
            <w:tcBorders>
              <w:top w:val="single" w:sz="4" w:space="0" w:color="000000"/>
              <w:bottom w:val="single" w:sz="4" w:space="0" w:color="000000"/>
            </w:tcBorders>
            <w:shd w:val="clear" w:color="auto" w:fill="FFFFFF"/>
            <w:vAlign w:val="center"/>
          </w:tcPr>
          <w:p w14:paraId="5F892EE8" w14:textId="682C4B7A" w:rsidR="00D93FCC" w:rsidDel="003C19C7" w:rsidRDefault="002435EC">
            <w:pPr>
              <w:rPr>
                <w:del w:id="38505" w:author="瑋婷 徐" w:date="2025-01-03T17:04:00Z" w16du:dateUtc="2025-01-03T09:04:00Z"/>
                <w:rFonts w:ascii="Times New Roman" w:eastAsia="標楷體" w:hAnsi="Times New Roman" w:cs="Times New Roman"/>
              </w:rPr>
              <w:pPrChange w:id="38506" w:author="瑋婷 徐" w:date="2025-01-03T17:04:00Z" w16du:dateUtc="2025-01-03T09:04:00Z">
                <w:pPr>
                  <w:spacing w:line="276" w:lineRule="auto"/>
                  <w:jc w:val="center"/>
                </w:pPr>
              </w:pPrChange>
            </w:pPr>
            <w:del w:id="38507" w:author="瑋婷 徐" w:date="2025-01-03T17:04:00Z" w16du:dateUtc="2025-01-03T09:04:00Z">
              <w:r w:rsidDel="003C19C7">
                <w:rPr>
                  <w:rFonts w:ascii="Times New Roman" w:hAnsi="Times New Roman" w:cs="Times New Roman"/>
                  <w:color w:val="000000"/>
                </w:rPr>
                <w:delText>22</w:delText>
              </w:r>
            </w:del>
          </w:p>
        </w:tc>
        <w:tc>
          <w:tcPr>
            <w:tcW w:w="263" w:type="dxa"/>
            <w:tcBorders>
              <w:top w:val="single" w:sz="4" w:space="0" w:color="000000"/>
              <w:bottom w:val="single" w:sz="4" w:space="0" w:color="000000"/>
            </w:tcBorders>
            <w:shd w:val="clear" w:color="auto" w:fill="D9D9D9"/>
            <w:vAlign w:val="center"/>
          </w:tcPr>
          <w:p w14:paraId="2CD960A3" w14:textId="08632A42" w:rsidR="00D93FCC" w:rsidDel="003C19C7" w:rsidRDefault="002435EC">
            <w:pPr>
              <w:rPr>
                <w:del w:id="38508" w:author="瑋婷 徐" w:date="2025-01-03T17:04:00Z" w16du:dateUtc="2025-01-03T09:04:00Z"/>
                <w:rFonts w:ascii="Times New Roman" w:eastAsia="標楷體" w:hAnsi="Times New Roman" w:cs="Times New Roman"/>
              </w:rPr>
              <w:pPrChange w:id="38509" w:author="瑋婷 徐" w:date="2025-01-03T17:04:00Z" w16du:dateUtc="2025-01-03T09:04:00Z">
                <w:pPr>
                  <w:spacing w:line="276" w:lineRule="auto"/>
                  <w:jc w:val="center"/>
                </w:pPr>
              </w:pPrChange>
            </w:pPr>
            <w:del w:id="38510" w:author="瑋婷 徐" w:date="2025-01-03T17:04:00Z" w16du:dateUtc="2025-01-03T09:04:00Z">
              <w:r w:rsidDel="003C19C7">
                <w:rPr>
                  <w:rFonts w:ascii="Times New Roman" w:hAnsi="Times New Roman" w:cs="Times New Roman"/>
                  <w:color w:val="000000"/>
                </w:rPr>
                <w:delText>10</w:delText>
              </w:r>
            </w:del>
          </w:p>
        </w:tc>
        <w:tc>
          <w:tcPr>
            <w:tcW w:w="266" w:type="dxa"/>
            <w:tcBorders>
              <w:top w:val="single" w:sz="4" w:space="0" w:color="000000"/>
              <w:bottom w:val="single" w:sz="4" w:space="0" w:color="000000"/>
            </w:tcBorders>
            <w:shd w:val="clear" w:color="auto" w:fill="FFFFFF"/>
            <w:vAlign w:val="center"/>
          </w:tcPr>
          <w:p w14:paraId="2A5D0556" w14:textId="7010B7FF" w:rsidR="00D93FCC" w:rsidDel="003C19C7" w:rsidRDefault="002435EC">
            <w:pPr>
              <w:rPr>
                <w:del w:id="38511" w:author="瑋婷 徐" w:date="2025-01-03T17:04:00Z" w16du:dateUtc="2025-01-03T09:04:00Z"/>
                <w:rFonts w:ascii="Times New Roman" w:eastAsia="標楷體" w:hAnsi="Times New Roman" w:cs="Times New Roman"/>
              </w:rPr>
              <w:pPrChange w:id="38512" w:author="瑋婷 徐" w:date="2025-01-03T17:04:00Z" w16du:dateUtc="2025-01-03T09:04:00Z">
                <w:pPr>
                  <w:spacing w:line="276" w:lineRule="auto"/>
                  <w:jc w:val="center"/>
                </w:pPr>
              </w:pPrChange>
            </w:pPr>
            <w:del w:id="38513" w:author="瑋婷 徐" w:date="2025-01-03T17:04:00Z" w16du:dateUtc="2025-01-03T09:04:00Z">
              <w:r w:rsidDel="003C19C7">
                <w:rPr>
                  <w:rFonts w:ascii="Times New Roman" w:hAnsi="Times New Roman" w:cs="Times New Roman"/>
                  <w:color w:val="000000"/>
                </w:rPr>
                <w:delText>15</w:delText>
              </w:r>
            </w:del>
          </w:p>
        </w:tc>
        <w:tc>
          <w:tcPr>
            <w:tcW w:w="266" w:type="dxa"/>
            <w:tcBorders>
              <w:top w:val="single" w:sz="4" w:space="0" w:color="000000"/>
              <w:bottom w:val="single" w:sz="4" w:space="0" w:color="000000"/>
            </w:tcBorders>
            <w:shd w:val="clear" w:color="auto" w:fill="D9D9D9"/>
            <w:vAlign w:val="center"/>
          </w:tcPr>
          <w:p w14:paraId="4DA28FF4" w14:textId="7428D54C" w:rsidR="00D93FCC" w:rsidDel="003C19C7" w:rsidRDefault="002435EC">
            <w:pPr>
              <w:rPr>
                <w:del w:id="38514" w:author="瑋婷 徐" w:date="2025-01-03T17:04:00Z" w16du:dateUtc="2025-01-03T09:04:00Z"/>
                <w:rFonts w:ascii="Times New Roman" w:eastAsia="標楷體" w:hAnsi="Times New Roman" w:cs="Times New Roman"/>
              </w:rPr>
              <w:pPrChange w:id="38515" w:author="瑋婷 徐" w:date="2025-01-03T17:04:00Z" w16du:dateUtc="2025-01-03T09:04:00Z">
                <w:pPr>
                  <w:spacing w:line="276" w:lineRule="auto"/>
                  <w:jc w:val="center"/>
                </w:pPr>
              </w:pPrChange>
            </w:pPr>
            <w:del w:id="38516" w:author="瑋婷 徐" w:date="2025-01-03T17:04:00Z" w16du:dateUtc="2025-01-03T09:04:00Z">
              <w:r w:rsidDel="003C19C7">
                <w:rPr>
                  <w:rFonts w:ascii="Times New Roman" w:hAnsi="Times New Roman" w:cs="Times New Roman"/>
                  <w:color w:val="000000"/>
                </w:rPr>
                <w:delText>22</w:delText>
              </w:r>
            </w:del>
          </w:p>
        </w:tc>
        <w:tc>
          <w:tcPr>
            <w:tcW w:w="266" w:type="dxa"/>
            <w:tcBorders>
              <w:top w:val="single" w:sz="4" w:space="0" w:color="000000"/>
              <w:bottom w:val="single" w:sz="4" w:space="0" w:color="000000"/>
            </w:tcBorders>
            <w:shd w:val="clear" w:color="auto" w:fill="FFFFFF"/>
            <w:vAlign w:val="center"/>
          </w:tcPr>
          <w:p w14:paraId="70796A11" w14:textId="555AD946" w:rsidR="00D93FCC" w:rsidDel="003C19C7" w:rsidRDefault="002435EC">
            <w:pPr>
              <w:rPr>
                <w:del w:id="38517" w:author="瑋婷 徐" w:date="2025-01-03T17:04:00Z" w16du:dateUtc="2025-01-03T09:04:00Z"/>
                <w:rFonts w:ascii="Times New Roman" w:eastAsia="標楷體" w:hAnsi="Times New Roman" w:cs="Times New Roman"/>
              </w:rPr>
              <w:pPrChange w:id="38518" w:author="瑋婷 徐" w:date="2025-01-03T17:04:00Z" w16du:dateUtc="2025-01-03T09:04:00Z">
                <w:pPr>
                  <w:spacing w:line="276" w:lineRule="auto"/>
                  <w:jc w:val="center"/>
                </w:pPr>
              </w:pPrChange>
            </w:pPr>
            <w:del w:id="38519" w:author="瑋婷 徐" w:date="2025-01-03T17:04:00Z" w16du:dateUtc="2025-01-03T09:04:00Z">
              <w:r w:rsidDel="003C19C7">
                <w:rPr>
                  <w:rFonts w:ascii="Times New Roman" w:hAnsi="Times New Roman" w:cs="Times New Roman"/>
                  <w:color w:val="000000"/>
                </w:rPr>
                <w:delText>13</w:delText>
              </w:r>
            </w:del>
          </w:p>
        </w:tc>
        <w:tc>
          <w:tcPr>
            <w:tcW w:w="263" w:type="dxa"/>
            <w:tcBorders>
              <w:top w:val="single" w:sz="4" w:space="0" w:color="000000"/>
              <w:bottom w:val="single" w:sz="4" w:space="0" w:color="000000"/>
            </w:tcBorders>
            <w:shd w:val="clear" w:color="auto" w:fill="D9D9D9"/>
            <w:vAlign w:val="center"/>
          </w:tcPr>
          <w:p w14:paraId="7CE6F3A0" w14:textId="66784B13" w:rsidR="00D93FCC" w:rsidDel="003C19C7" w:rsidRDefault="002435EC">
            <w:pPr>
              <w:rPr>
                <w:del w:id="38520" w:author="瑋婷 徐" w:date="2025-01-03T17:04:00Z" w16du:dateUtc="2025-01-03T09:04:00Z"/>
                <w:rFonts w:ascii="Times New Roman" w:eastAsia="標楷體" w:hAnsi="Times New Roman" w:cs="Times New Roman"/>
              </w:rPr>
              <w:pPrChange w:id="38521" w:author="瑋婷 徐" w:date="2025-01-03T17:04:00Z" w16du:dateUtc="2025-01-03T09:04:00Z">
                <w:pPr>
                  <w:spacing w:line="276" w:lineRule="auto"/>
                  <w:jc w:val="center"/>
                </w:pPr>
              </w:pPrChange>
            </w:pPr>
            <w:del w:id="38522" w:author="瑋婷 徐" w:date="2025-01-03T17:04:00Z" w16du:dateUtc="2025-01-03T09:04:00Z">
              <w:r w:rsidDel="003C19C7">
                <w:rPr>
                  <w:rFonts w:ascii="Times New Roman" w:hAnsi="Times New Roman" w:cs="Times New Roman"/>
                  <w:color w:val="000000"/>
                </w:rPr>
                <w:delText>8</w:delText>
              </w:r>
            </w:del>
          </w:p>
        </w:tc>
        <w:tc>
          <w:tcPr>
            <w:tcW w:w="266" w:type="dxa"/>
            <w:tcBorders>
              <w:top w:val="single" w:sz="4" w:space="0" w:color="000000"/>
              <w:bottom w:val="single" w:sz="4" w:space="0" w:color="000000"/>
            </w:tcBorders>
            <w:shd w:val="clear" w:color="auto" w:fill="FFFFFF"/>
            <w:vAlign w:val="center"/>
          </w:tcPr>
          <w:p w14:paraId="431D3F3B" w14:textId="7E8DA702" w:rsidR="00D93FCC" w:rsidDel="003C19C7" w:rsidRDefault="002435EC">
            <w:pPr>
              <w:rPr>
                <w:del w:id="38523" w:author="瑋婷 徐" w:date="2025-01-03T17:04:00Z" w16du:dateUtc="2025-01-03T09:04:00Z"/>
                <w:rFonts w:ascii="Times New Roman" w:eastAsia="標楷體" w:hAnsi="Times New Roman" w:cs="Times New Roman"/>
              </w:rPr>
              <w:pPrChange w:id="38524" w:author="瑋婷 徐" w:date="2025-01-03T17:04:00Z" w16du:dateUtc="2025-01-03T09:04:00Z">
                <w:pPr>
                  <w:spacing w:line="276" w:lineRule="auto"/>
                  <w:jc w:val="center"/>
                </w:pPr>
              </w:pPrChange>
            </w:pPr>
            <w:del w:id="38525" w:author="瑋婷 徐" w:date="2025-01-03T17:04:00Z" w16du:dateUtc="2025-01-03T09:04:00Z">
              <w:r w:rsidDel="003C19C7">
                <w:rPr>
                  <w:rFonts w:ascii="Times New Roman" w:hAnsi="Times New Roman" w:cs="Times New Roman"/>
                  <w:color w:val="000000"/>
                </w:rPr>
                <w:delText>24</w:delText>
              </w:r>
            </w:del>
          </w:p>
        </w:tc>
        <w:tc>
          <w:tcPr>
            <w:tcW w:w="266" w:type="dxa"/>
            <w:tcBorders>
              <w:top w:val="single" w:sz="4" w:space="0" w:color="000000"/>
              <w:bottom w:val="single" w:sz="4" w:space="0" w:color="000000"/>
            </w:tcBorders>
            <w:shd w:val="clear" w:color="auto" w:fill="D9D9D9"/>
            <w:vAlign w:val="center"/>
          </w:tcPr>
          <w:p w14:paraId="540F88E2" w14:textId="7390CE9D" w:rsidR="00D93FCC" w:rsidDel="003C19C7" w:rsidRDefault="002435EC">
            <w:pPr>
              <w:rPr>
                <w:del w:id="38526" w:author="瑋婷 徐" w:date="2025-01-03T17:04:00Z" w16du:dateUtc="2025-01-03T09:04:00Z"/>
                <w:rFonts w:ascii="Times New Roman" w:eastAsia="標楷體" w:hAnsi="Times New Roman" w:cs="Times New Roman"/>
              </w:rPr>
              <w:pPrChange w:id="38527" w:author="瑋婷 徐" w:date="2025-01-03T17:04:00Z" w16du:dateUtc="2025-01-03T09:04:00Z">
                <w:pPr>
                  <w:spacing w:line="276" w:lineRule="auto"/>
                  <w:jc w:val="center"/>
                </w:pPr>
              </w:pPrChange>
            </w:pPr>
            <w:del w:id="38528" w:author="瑋婷 徐" w:date="2025-01-03T17:04:00Z" w16du:dateUtc="2025-01-03T09:04:00Z">
              <w:r w:rsidDel="003C19C7">
                <w:rPr>
                  <w:rFonts w:ascii="Times New Roman" w:hAnsi="Times New Roman" w:cs="Times New Roman"/>
                  <w:color w:val="000000"/>
                </w:rPr>
                <w:delText>21</w:delText>
              </w:r>
            </w:del>
          </w:p>
        </w:tc>
        <w:tc>
          <w:tcPr>
            <w:tcW w:w="267" w:type="dxa"/>
            <w:tcBorders>
              <w:top w:val="single" w:sz="4" w:space="0" w:color="000000"/>
              <w:bottom w:val="single" w:sz="4" w:space="0" w:color="000000"/>
            </w:tcBorders>
            <w:shd w:val="clear" w:color="auto" w:fill="FFFFFF"/>
            <w:vAlign w:val="center"/>
          </w:tcPr>
          <w:p w14:paraId="730326C2" w14:textId="3B0FD4C4" w:rsidR="00D93FCC" w:rsidDel="003C19C7" w:rsidRDefault="002435EC">
            <w:pPr>
              <w:rPr>
                <w:del w:id="38529" w:author="瑋婷 徐" w:date="2025-01-03T17:04:00Z" w16du:dateUtc="2025-01-03T09:04:00Z"/>
                <w:rFonts w:ascii="Times New Roman" w:eastAsia="標楷體" w:hAnsi="Times New Roman" w:cs="Times New Roman"/>
              </w:rPr>
              <w:pPrChange w:id="38530" w:author="瑋婷 徐" w:date="2025-01-03T17:04:00Z" w16du:dateUtc="2025-01-03T09:04:00Z">
                <w:pPr>
                  <w:spacing w:line="276" w:lineRule="auto"/>
                  <w:jc w:val="center"/>
                </w:pPr>
              </w:pPrChange>
            </w:pPr>
            <w:del w:id="38531" w:author="瑋婷 徐" w:date="2025-01-03T17:04:00Z" w16du:dateUtc="2025-01-03T09:04:00Z">
              <w:r w:rsidDel="003C19C7">
                <w:rPr>
                  <w:rFonts w:ascii="Times New Roman" w:hAnsi="Times New Roman" w:cs="Times New Roman"/>
                  <w:color w:val="000000"/>
                </w:rPr>
                <w:delText>22</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5AF2C674" w14:textId="78064997" w:rsidR="00D93FCC" w:rsidDel="003C19C7" w:rsidRDefault="002435EC">
            <w:pPr>
              <w:rPr>
                <w:del w:id="38532" w:author="瑋婷 徐" w:date="2025-01-03T17:04:00Z" w16du:dateUtc="2025-01-03T09:04:00Z"/>
                <w:rFonts w:ascii="Times New Roman" w:eastAsia="標楷體" w:hAnsi="Times New Roman" w:cs="Times New Roman"/>
              </w:rPr>
              <w:pPrChange w:id="38533" w:author="瑋婷 徐" w:date="2025-01-03T17:04:00Z" w16du:dateUtc="2025-01-03T09:04:00Z">
                <w:pPr>
                  <w:spacing w:line="276" w:lineRule="auto"/>
                  <w:jc w:val="center"/>
                </w:pPr>
              </w:pPrChange>
            </w:pPr>
            <w:del w:id="38534" w:author="瑋婷 徐" w:date="2025-01-03T17:04:00Z" w16du:dateUtc="2025-01-03T09:04:00Z">
              <w:r w:rsidDel="003C19C7">
                <w:rPr>
                  <w:rFonts w:ascii="Times New Roman" w:hAnsi="Times New Roman" w:cs="Times New Roman"/>
                  <w:color w:val="000000"/>
                </w:rPr>
                <w:delText>13</w:delText>
              </w:r>
            </w:del>
          </w:p>
        </w:tc>
      </w:tr>
    </w:tbl>
    <w:p w14:paraId="51F785A1" w14:textId="77777777" w:rsidR="00D93FCC" w:rsidRDefault="002435EC" w:rsidP="003C19C7">
      <w:pPr>
        <w:rPr>
          <w:rFonts w:ascii="Times New Roman" w:eastAsia="標楷體" w:hAnsi="Times New Roman" w:cs="Times New Roman"/>
        </w:rPr>
      </w:pPr>
      <w:proofErr w:type="gramStart"/>
      <w:r>
        <w:rPr>
          <w:rFonts w:ascii="Times New Roman" w:eastAsia="標楷體" w:hAnsi="Times New Roman" w:cs="Times New Roman"/>
        </w:rPr>
        <w:t>註</w:t>
      </w:r>
      <w:proofErr w:type="gramEnd"/>
      <w:r>
        <w:rPr>
          <w:rFonts w:ascii="Times New Roman" w:eastAsia="標楷體" w:hAnsi="Times New Roman" w:cs="Times New Roman"/>
        </w:rPr>
        <w:t>：</w:t>
      </w:r>
    </w:p>
    <w:p w14:paraId="1FCE51EC" w14:textId="391D8E94" w:rsidR="00D93FCC" w:rsidRDefault="002435EC">
      <w:pPr>
        <w:rPr>
          <w:rFonts w:ascii="Times New Roman" w:eastAsia="標楷體" w:hAnsi="Times New Roman" w:cs="Times New Roman"/>
        </w:rPr>
      </w:pPr>
      <w:r>
        <w:t xml:space="preserve">1. </w:t>
      </w:r>
      <w:r>
        <w:rPr>
          <w:rFonts w:ascii="Times New Roman" w:eastAsia="標楷體" w:hAnsi="Times New Roman" w:cs="Times New Roman"/>
        </w:rPr>
        <w:t>樣區序號所對應的樣區名稱等資訊請參考表</w:t>
      </w:r>
      <w:r>
        <w:rPr>
          <w:rFonts w:ascii="Times New Roman" w:eastAsia="標楷體" w:hAnsi="Times New Roman" w:cs="Times New Roman"/>
        </w:rPr>
        <w:t>1</w:t>
      </w:r>
      <w:del w:id="38535" w:author="瑋婷 徐" w:date="2025-01-06T15:38:00Z" w16du:dateUtc="2025-01-06T07:38:00Z">
        <w:r w:rsidDel="00BD4583">
          <w:rPr>
            <w:rFonts w:ascii="Times New Roman" w:eastAsia="標楷體" w:hAnsi="Times New Roman" w:cs="Times New Roman"/>
          </w:rPr>
          <w:delText>0</w:delText>
        </w:r>
      </w:del>
      <w:ins w:id="38536" w:author="瑋婷 徐" w:date="2025-01-06T15:38:00Z" w16du:dateUtc="2025-01-06T07:38:00Z">
        <w:r w:rsidR="00BD4583">
          <w:rPr>
            <w:rFonts w:ascii="Times New Roman" w:eastAsia="標楷體" w:hAnsi="Times New Roman" w:cs="Times New Roman" w:hint="eastAsia"/>
          </w:rPr>
          <w:t>2</w:t>
        </w:r>
      </w:ins>
      <w:r>
        <w:rPr>
          <w:rFonts w:ascii="Times New Roman" w:eastAsia="標楷體" w:hAnsi="Times New Roman" w:cs="Times New Roman"/>
        </w:rPr>
        <w:t>。</w:t>
      </w:r>
    </w:p>
    <w:p w14:paraId="49299BCE" w14:textId="77777777" w:rsidR="00D93FCC" w:rsidRDefault="002435EC">
      <w:pPr>
        <w:rPr>
          <w:rFonts w:ascii="Times New Roman" w:eastAsia="標楷體" w:hAnsi="Times New Roman" w:cs="Times New Roman"/>
        </w:rPr>
      </w:pPr>
      <w:r>
        <w:rPr>
          <w:rFonts w:ascii="Times New Roman" w:eastAsia="標楷體" w:hAnsi="Times New Roman" w:cs="Times New Roman"/>
        </w:rPr>
        <w:t xml:space="preserve">2. </w:t>
      </w:r>
      <w:r>
        <w:rPr>
          <w:rFonts w:ascii="Times New Roman" w:eastAsia="標楷體" w:hAnsi="Times New Roman" w:cs="Times New Roman"/>
        </w:rPr>
        <w:t>鳥種名、學名的認定均依據中華民國野鳥學會公布之臺灣鳥類名錄（</w:t>
      </w:r>
      <w:r>
        <w:rPr>
          <w:rFonts w:ascii="Times New Roman" w:eastAsia="標楷體" w:hAnsi="Times New Roman" w:cs="Times New Roman"/>
        </w:rPr>
        <w:t>2023</w:t>
      </w:r>
      <w:r>
        <w:rPr>
          <w:rFonts w:ascii="Times New Roman" w:eastAsia="標楷體" w:hAnsi="Times New Roman" w:cs="Times New Roman"/>
        </w:rPr>
        <w:t>年版，分類依據</w:t>
      </w:r>
      <w:r>
        <w:rPr>
          <w:rFonts w:ascii="Times New Roman" w:eastAsia="標楷體" w:hAnsi="Times New Roman" w:cs="Times New Roman"/>
        </w:rPr>
        <w:t xml:space="preserve"> Clements v2022</w:t>
      </w:r>
      <w:r>
        <w:rPr>
          <w:rFonts w:ascii="Times New Roman" w:eastAsia="標楷體" w:hAnsi="Times New Roman" w:cs="Times New Roman"/>
        </w:rPr>
        <w:t>）。</w:t>
      </w:r>
    </w:p>
    <w:p w14:paraId="5C4B1C34" w14:textId="658912B7" w:rsidR="00D93FCC" w:rsidRDefault="002435EC">
      <w:pPr>
        <w:rPr>
          <w:rFonts w:ascii="Times New Roman" w:eastAsia="標楷體" w:hAnsi="Times New Roman" w:cs="Times New Roman"/>
        </w:rPr>
      </w:pPr>
      <w:r>
        <w:rPr>
          <w:rFonts w:ascii="Times New Roman" w:eastAsia="標楷體" w:hAnsi="Times New Roman" w:cs="Times New Roman"/>
        </w:rPr>
        <w:t xml:space="preserve">3. </w:t>
      </w:r>
      <w:r>
        <w:rPr>
          <w:rFonts w:ascii="Times New Roman" w:eastAsia="標楷體" w:hAnsi="Times New Roman" w:cs="Times New Roman"/>
        </w:rPr>
        <w:t>標示</w:t>
      </w:r>
      <w:r w:rsidR="009B088F">
        <w:rPr>
          <w:color w:val="000000"/>
        </w:rPr>
        <w:t>◎</w:t>
      </w:r>
      <w:r>
        <w:rPr>
          <w:rFonts w:ascii="Times New Roman" w:eastAsia="標楷體" w:hAnsi="Times New Roman" w:cs="Times New Roman"/>
        </w:rPr>
        <w:t>與</w:t>
      </w:r>
      <w:r>
        <w:rPr>
          <w:rFonts w:ascii="Times New Roman" w:eastAsia="標楷體" w:hAnsi="Times New Roman" w:cs="Times New Roman"/>
        </w:rPr>
        <w:t>※</w:t>
      </w:r>
      <w:r>
        <w:rPr>
          <w:rFonts w:ascii="Times New Roman" w:eastAsia="標楷體" w:hAnsi="Times New Roman" w:cs="Times New Roman"/>
        </w:rPr>
        <w:t>分別為</w:t>
      </w:r>
      <w:proofErr w:type="gramStart"/>
      <w:r>
        <w:rPr>
          <w:rFonts w:ascii="Times New Roman" w:eastAsia="標楷體" w:hAnsi="Times New Roman" w:cs="Times New Roman"/>
        </w:rPr>
        <w:t>註</w:t>
      </w:r>
      <w:proofErr w:type="gramEnd"/>
      <w:r>
        <w:rPr>
          <w:rFonts w:ascii="Times New Roman" w:eastAsia="標楷體" w:hAnsi="Times New Roman" w:cs="Times New Roman"/>
        </w:rPr>
        <w:t>2</w:t>
      </w:r>
      <w:r>
        <w:rPr>
          <w:rFonts w:ascii="Times New Roman" w:eastAsia="標楷體" w:hAnsi="Times New Roman" w:cs="Times New Roman"/>
        </w:rPr>
        <w:t>之臺灣鳥類名錄所公布之臺灣特有種、臺灣特有亞種。</w:t>
      </w:r>
    </w:p>
    <w:p w14:paraId="4885E616" w14:textId="54FBF925" w:rsidR="00D93FCC" w:rsidRDefault="002435EC">
      <w:pPr>
        <w:pStyle w:val="aff3"/>
        <w:ind w:left="0"/>
        <w:rPr>
          <w:rFonts w:ascii="Times New Roman" w:eastAsia="標楷體" w:hAnsi="Times New Roman" w:cs="Times New Roman"/>
        </w:rPr>
        <w:sectPr w:rsidR="00D93FCC">
          <w:footerReference w:type="default" r:id="rId22"/>
          <w:footerReference w:type="first" r:id="rId23"/>
          <w:pgSz w:w="16838" w:h="11906" w:orient="landscape"/>
          <w:pgMar w:top="720" w:right="720" w:bottom="1049" w:left="720" w:header="0" w:footer="992" w:gutter="0"/>
          <w:cols w:space="720"/>
          <w:formProt w:val="0"/>
          <w:docGrid w:type="lines" w:linePitch="360"/>
        </w:sectPr>
      </w:pPr>
      <w:r>
        <w:rPr>
          <w:rFonts w:ascii="Times New Roman" w:eastAsia="標楷體" w:hAnsi="Times New Roman" w:cs="Times New Roman"/>
        </w:rPr>
        <w:t>4.</w:t>
      </w:r>
      <w:r>
        <w:rPr>
          <w:rFonts w:ascii="Times New Roman" w:eastAsia="標楷體" w:hAnsi="Times New Roman" w:cs="Times New Roman"/>
        </w:rPr>
        <w:t>標示</w:t>
      </w:r>
      <w:r>
        <w:rPr>
          <w:rFonts w:ascii="Times New Roman" w:eastAsia="標楷體" w:hAnsi="Times New Roman" w:cs="Times New Roman"/>
        </w:rPr>
        <w:t>II</w:t>
      </w:r>
      <w:r>
        <w:rPr>
          <w:rFonts w:ascii="Times New Roman" w:eastAsia="標楷體" w:hAnsi="Times New Roman" w:cs="Times New Roman"/>
        </w:rPr>
        <w:t>為</w:t>
      </w:r>
      <w:r w:rsidR="00EC57E2">
        <w:rPr>
          <w:rFonts w:ascii="Times New Roman" w:eastAsia="標楷體" w:hAnsi="Times New Roman" w:cs="Times New Roman"/>
        </w:rPr>
        <w:t>農業部</w:t>
      </w:r>
      <w:r w:rsidR="00EC57E2">
        <w:rPr>
          <w:rFonts w:ascii="Times New Roman" w:eastAsia="標楷體" w:hAnsi="Times New Roman" w:cs="Times New Roman" w:hint="eastAsia"/>
        </w:rPr>
        <w:t>(</w:t>
      </w:r>
      <w:r w:rsidR="00EC57E2">
        <w:rPr>
          <w:rFonts w:ascii="Times New Roman" w:eastAsia="標楷體" w:hAnsi="Times New Roman" w:cs="Times New Roman" w:hint="eastAsia"/>
        </w:rPr>
        <w:t>前身為</w:t>
      </w:r>
      <w:r>
        <w:rPr>
          <w:rFonts w:ascii="Times New Roman" w:eastAsia="標楷體" w:hAnsi="Times New Roman" w:cs="Times New Roman"/>
        </w:rPr>
        <w:t>農委會</w:t>
      </w:r>
      <w:r w:rsidR="00EC57E2">
        <w:rPr>
          <w:rFonts w:ascii="Times New Roman" w:eastAsia="標楷體" w:hAnsi="Times New Roman" w:cs="Times New Roman" w:hint="eastAsia"/>
        </w:rPr>
        <w:t>)</w:t>
      </w:r>
      <w:r>
        <w:rPr>
          <w:rFonts w:ascii="Times New Roman" w:eastAsia="標楷體" w:hAnsi="Times New Roman" w:cs="Times New Roman"/>
        </w:rPr>
        <w:t>公告之第二級珍貴稀有保育類、</w:t>
      </w:r>
      <w:r>
        <w:rPr>
          <w:rFonts w:ascii="Times New Roman" w:eastAsia="標楷體" w:hAnsi="Times New Roman" w:cs="Times New Roman"/>
        </w:rPr>
        <w:t>III</w:t>
      </w:r>
      <w:r>
        <w:rPr>
          <w:rFonts w:ascii="Times New Roman" w:eastAsia="標楷體" w:hAnsi="Times New Roman" w:cs="Times New Roman"/>
        </w:rPr>
        <w:t>為第三級其他應予保育類。部分鳥類在近年由亞種</w:t>
      </w:r>
      <w:proofErr w:type="gramStart"/>
      <w:r>
        <w:rPr>
          <w:rFonts w:ascii="Times New Roman" w:eastAsia="標楷體" w:hAnsi="Times New Roman" w:cs="Times New Roman"/>
        </w:rPr>
        <w:t>提升為種</w:t>
      </w:r>
      <w:proofErr w:type="gramEnd"/>
      <w:r>
        <w:rPr>
          <w:rFonts w:ascii="Times New Roman" w:eastAsia="標楷體" w:hAnsi="Times New Roman" w:cs="Times New Roman"/>
        </w:rPr>
        <w:t>，因野外區別不易，故以新分類鳥種並列表示，例如：白氏地</w:t>
      </w:r>
      <w:proofErr w:type="gramStart"/>
      <w:r>
        <w:rPr>
          <w:rFonts w:ascii="Times New Roman" w:eastAsia="標楷體" w:hAnsi="Times New Roman" w:cs="Times New Roman"/>
        </w:rPr>
        <w:t>鶇</w:t>
      </w:r>
      <w:proofErr w:type="gramEnd"/>
      <w:r>
        <w:rPr>
          <w:rFonts w:ascii="Times New Roman" w:eastAsia="標楷體" w:hAnsi="Times New Roman" w:cs="Times New Roman"/>
        </w:rPr>
        <w:t xml:space="preserve"> /</w:t>
      </w:r>
      <w:proofErr w:type="gramStart"/>
      <w:r>
        <w:rPr>
          <w:rFonts w:ascii="Times New Roman" w:eastAsia="標楷體" w:hAnsi="Times New Roman" w:cs="Times New Roman"/>
        </w:rPr>
        <w:t>虎斑地鶇</w:t>
      </w:r>
      <w:proofErr w:type="gramEnd"/>
      <w:r>
        <w:rPr>
          <w:rFonts w:ascii="Times New Roman" w:eastAsia="標楷體" w:hAnsi="Times New Roman" w:cs="Times New Roman"/>
        </w:rPr>
        <w:t>、西方黃</w:t>
      </w:r>
      <w:proofErr w:type="gramStart"/>
      <w:r>
        <w:rPr>
          <w:rFonts w:ascii="Times New Roman" w:eastAsia="標楷體" w:hAnsi="Times New Roman" w:cs="Times New Roman"/>
        </w:rPr>
        <w:t>鶺鴒</w:t>
      </w:r>
      <w:proofErr w:type="gramEnd"/>
      <w:r>
        <w:rPr>
          <w:rFonts w:ascii="Times New Roman" w:eastAsia="標楷體" w:hAnsi="Times New Roman" w:cs="Times New Roman"/>
        </w:rPr>
        <w:t xml:space="preserve"> / </w:t>
      </w:r>
      <w:r>
        <w:rPr>
          <w:rFonts w:ascii="Times New Roman" w:eastAsia="標楷體" w:hAnsi="Times New Roman" w:cs="Times New Roman"/>
        </w:rPr>
        <w:t>東方黃</w:t>
      </w:r>
      <w:proofErr w:type="gramStart"/>
      <w:r>
        <w:rPr>
          <w:rFonts w:ascii="Times New Roman" w:eastAsia="標楷體" w:hAnsi="Times New Roman" w:cs="Times New Roman"/>
        </w:rPr>
        <w:t>鶺鴒</w:t>
      </w:r>
      <w:proofErr w:type="gramEnd"/>
      <w:r>
        <w:rPr>
          <w:rFonts w:ascii="Times New Roman" w:eastAsia="標楷體" w:hAnsi="Times New Roman" w:cs="Times New Roman"/>
        </w:rPr>
        <w:t>。</w:t>
      </w:r>
      <w:r>
        <w:br w:type="page"/>
      </w:r>
    </w:p>
    <w:p w14:paraId="53D8A2BF" w14:textId="04FCBFD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w:t>
      </w:r>
      <w:ins w:id="38537" w:author="瑋婷 徐" w:date="2025-01-06T15:43:00Z" w16du:dateUtc="2025-01-06T07:43:00Z">
        <w:r w:rsidR="000A4816">
          <w:rPr>
            <w:rFonts w:ascii="Times New Roman" w:eastAsia="標楷體" w:hAnsi="Times New Roman" w:cs="Times New Roman" w:hint="eastAsia"/>
          </w:rPr>
          <w:t>5</w:t>
        </w:r>
      </w:ins>
      <w:del w:id="38538" w:author="瑋婷 徐" w:date="2025-01-06T15:43:00Z" w16du:dateUtc="2025-01-06T07:43:00Z">
        <w:r w:rsidDel="000A4816">
          <w:rPr>
            <w:rFonts w:ascii="Times New Roman" w:eastAsia="標楷體" w:hAnsi="Times New Roman" w:cs="Times New Roman"/>
          </w:rPr>
          <w:delText>3</w:delText>
        </w:r>
      </w:del>
      <w:r>
        <w:rPr>
          <w:rFonts w:ascii="Times New Roman" w:eastAsia="標楷體" w:hAnsi="Times New Roman" w:cs="Times New Roman"/>
        </w:rPr>
        <w:t>、</w:t>
      </w:r>
      <w:r>
        <w:rPr>
          <w:rFonts w:ascii="Times New Roman" w:eastAsia="標楷體" w:hAnsi="Times New Roman" w:cs="Times New Roman"/>
        </w:rPr>
        <w:t>202</w:t>
      </w:r>
      <w:del w:id="38539" w:author="瑋婷 徐" w:date="2025-01-03T14:56:00Z" w16du:dateUtc="2025-01-03T06:56:00Z">
        <w:r w:rsidDel="00AA385F">
          <w:rPr>
            <w:rFonts w:ascii="Times New Roman" w:eastAsia="標楷體" w:hAnsi="Times New Roman" w:cs="Times New Roman"/>
          </w:rPr>
          <w:delText>3</w:delText>
        </w:r>
      </w:del>
      <w:ins w:id="38540" w:author="瑋婷 徐" w:date="2025-01-03T14:56:00Z" w16du:dateUtc="2025-01-03T06:56:00Z">
        <w:r w:rsidR="00AA385F">
          <w:rPr>
            <w:rFonts w:ascii="Times New Roman" w:eastAsia="標楷體" w:hAnsi="Times New Roman" w:cs="Times New Roman" w:hint="eastAsia"/>
          </w:rPr>
          <w:t>4</w:t>
        </w:r>
      </w:ins>
      <w:r>
        <w:rPr>
          <w:rFonts w:ascii="Times New Roman" w:eastAsia="標楷體" w:hAnsi="Times New Roman" w:cs="Times New Roman"/>
        </w:rPr>
        <w:t>年繁殖鳥類調查</w:t>
      </w:r>
      <w:r w:rsidR="00EC57E2">
        <w:rPr>
          <w:rFonts w:ascii="標楷體" w:eastAsia="標楷體" w:hAnsi="標楷體" w:cs="Times New Roman" w:hint="eastAsia"/>
        </w:rPr>
        <w:t>，</w:t>
      </w:r>
      <w:ins w:id="38541" w:author="瑋婷 徐" w:date="2025-01-03T14:57:00Z" w16du:dateUtc="2025-01-03T06:57:00Z">
        <w:r w:rsidR="00AA385F" w:rsidRPr="00AA385F">
          <w:rPr>
            <w:rFonts w:ascii="標楷體" w:eastAsia="標楷體" w:hAnsi="標楷體" w:cs="Times New Roman" w:hint="eastAsia"/>
          </w:rPr>
          <w:t>優等樣區列表</w:t>
        </w:r>
      </w:ins>
      <w:del w:id="38542" w:author="瑋婷 徐" w:date="2025-01-03T14:57:00Z" w16du:dateUtc="2025-01-03T06:57:00Z">
        <w:r w:rsidDel="00AA385F">
          <w:rPr>
            <w:rFonts w:ascii="Times New Roman" w:eastAsia="標楷體" w:hAnsi="Times New Roman" w:cs="Times New Roman"/>
          </w:rPr>
          <w:delText>數量前</w:delText>
        </w:r>
        <w:r w:rsidDel="00AA385F">
          <w:rPr>
            <w:rFonts w:ascii="Times New Roman" w:eastAsia="標楷體" w:hAnsi="Times New Roman" w:cs="Times New Roman"/>
          </w:rPr>
          <w:delText>10</w:delText>
        </w:r>
        <w:r w:rsidDel="00AA385F">
          <w:rPr>
            <w:rFonts w:ascii="Times New Roman" w:eastAsia="標楷體" w:hAnsi="Times New Roman" w:cs="Times New Roman"/>
          </w:rPr>
          <w:delText>名鳥種</w:delText>
        </w:r>
      </w:del>
    </w:p>
    <w:tbl>
      <w:tblPr>
        <w:tblStyle w:val="Table"/>
        <w:tblW w:w="5000" w:type="pct"/>
        <w:jc w:val="center"/>
        <w:tblLook w:val="0420" w:firstRow="1" w:lastRow="0" w:firstColumn="0" w:lastColumn="0" w:noHBand="0" w:noVBand="1"/>
        <w:tblPrChange w:id="38543" w:author="瑋婷 徐" w:date="2025-01-04T22:52:00Z" w16du:dateUtc="2025-01-04T14:52:00Z">
          <w:tblPr>
            <w:tblStyle w:val="Table"/>
            <w:tblW w:w="0" w:type="auto"/>
            <w:jc w:val="center"/>
            <w:tblLook w:val="0420" w:firstRow="1" w:lastRow="0" w:firstColumn="0" w:lastColumn="0" w:noHBand="0" w:noVBand="1"/>
          </w:tblPr>
        </w:tblPrChange>
      </w:tblPr>
      <w:tblGrid>
        <w:gridCol w:w="1979"/>
        <w:gridCol w:w="3047"/>
        <w:gridCol w:w="1640"/>
        <w:gridCol w:w="1640"/>
        <w:tblGridChange w:id="38544">
          <w:tblGrid>
            <w:gridCol w:w="1400"/>
            <w:gridCol w:w="443"/>
            <w:gridCol w:w="136"/>
            <w:gridCol w:w="1575"/>
            <w:gridCol w:w="766"/>
            <w:gridCol w:w="394"/>
            <w:gridCol w:w="312"/>
            <w:gridCol w:w="848"/>
            <w:gridCol w:w="606"/>
            <w:gridCol w:w="186"/>
            <w:gridCol w:w="1640"/>
            <w:gridCol w:w="334"/>
          </w:tblGrid>
        </w:tblGridChange>
      </w:tblGrid>
      <w:tr w:rsidR="00731CCD" w:rsidRPr="00636D91" w14:paraId="2BEDA9DB" w14:textId="77777777" w:rsidTr="00731CCD">
        <w:trPr>
          <w:cnfStyle w:val="100000000000" w:firstRow="1" w:lastRow="0" w:firstColumn="0" w:lastColumn="0" w:oddVBand="0" w:evenVBand="0" w:oddHBand="0" w:evenHBand="0" w:firstRowFirstColumn="0" w:firstRowLastColumn="0" w:lastRowFirstColumn="0" w:lastRowLastColumn="0"/>
          <w:tblHeader/>
          <w:jc w:val="center"/>
          <w:ins w:id="38545" w:author="瑋婷 徐" w:date="2025-01-03T14:57:00Z"/>
          <w:trPrChange w:id="38546" w:author="瑋婷 徐" w:date="2025-01-04T22:52:00Z" w16du:dateUtc="2025-01-04T14:52:00Z">
            <w:trPr>
              <w:gridAfter w:val="0"/>
              <w:tblHeader/>
              <w:jc w:val="center"/>
            </w:trPr>
          </w:trPrChange>
        </w:trPr>
        <w:tc>
          <w:tcPr>
            <w:tcW w:w="1192"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8547" w:author="瑋婷 徐" w:date="2025-01-04T22:52:00Z" w16du:dateUtc="2025-01-04T14:52:00Z">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322895AE"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8548" w:author="瑋婷 徐" w:date="2025-01-03T14:57:00Z" w16du:dateUtc="2025-01-03T06:57:00Z"/>
                <w:rFonts w:ascii="Times New Roman" w:hAnsi="Times New Roman" w:cs="Times New Roman"/>
                <w:sz w:val="24"/>
                <w:rPrChange w:id="38549" w:author="瑋婷 徐" w:date="2025-01-06T09:39:00Z" w16du:dateUtc="2025-01-06T01:39:00Z">
                  <w:rPr>
                    <w:ins w:id="38550" w:author="瑋婷 徐" w:date="2025-01-03T14:57:00Z" w16du:dateUtc="2025-01-03T06:57:00Z"/>
                  </w:rPr>
                </w:rPrChange>
              </w:rPr>
              <w:pPrChange w:id="3855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8552" w:author="瑋婷 徐" w:date="2025-01-03T14:57:00Z" w16du:dateUtc="2025-01-03T06:57:00Z">
              <w:r w:rsidRPr="00636D91">
                <w:rPr>
                  <w:rFonts w:ascii="Times New Roman" w:hAnsi="Times New Roman" w:cs="Times New Roman"/>
                  <w:color w:val="000000"/>
                  <w:sz w:val="24"/>
                  <w:rPrChange w:id="38553" w:author="瑋婷 徐" w:date="2025-01-06T09:39:00Z" w16du:dateUtc="2025-01-06T01:39:00Z">
                    <w:rPr>
                      <w:rFonts w:ascii="Arial" w:eastAsia="Arial" w:hAnsi="Arial" w:cs="Arial" w:hint="eastAsia"/>
                      <w:color w:val="000000"/>
                      <w:sz w:val="22"/>
                      <w:szCs w:val="22"/>
                    </w:rPr>
                  </w:rPrChange>
                </w:rPr>
                <w:t>樣區編號</w:t>
              </w:r>
            </w:ins>
          </w:p>
        </w:tc>
        <w:tc>
          <w:tcPr>
            <w:tcW w:w="1834"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8554" w:author="瑋婷 徐" w:date="2025-01-04T22:52:00Z" w16du:dateUtc="2025-01-04T14:52:00Z">
              <w:tcPr>
                <w:tcW w:w="0" w:type="auto"/>
                <w:gridSpan w:val="3"/>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5A030E0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8555" w:author="瑋婷 徐" w:date="2025-01-03T14:57:00Z" w16du:dateUtc="2025-01-03T06:57:00Z"/>
                <w:rFonts w:ascii="Times New Roman" w:hAnsi="Times New Roman" w:cs="Times New Roman"/>
                <w:sz w:val="24"/>
                <w:rPrChange w:id="38556" w:author="瑋婷 徐" w:date="2025-01-06T09:39:00Z" w16du:dateUtc="2025-01-06T01:39:00Z">
                  <w:rPr>
                    <w:ins w:id="38557" w:author="瑋婷 徐" w:date="2025-01-03T14:57:00Z" w16du:dateUtc="2025-01-03T06:57:00Z"/>
                  </w:rPr>
                </w:rPrChange>
              </w:rPr>
              <w:pPrChange w:id="3855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8559" w:author="瑋婷 徐" w:date="2025-01-03T14:57:00Z" w16du:dateUtc="2025-01-03T06:57:00Z">
              <w:r w:rsidRPr="00636D91">
                <w:rPr>
                  <w:rFonts w:ascii="Times New Roman" w:hAnsi="Times New Roman" w:cs="Times New Roman"/>
                  <w:color w:val="000000"/>
                  <w:sz w:val="24"/>
                  <w:rPrChange w:id="38560" w:author="瑋婷 徐" w:date="2025-01-06T09:39:00Z" w16du:dateUtc="2025-01-06T01:39:00Z">
                    <w:rPr>
                      <w:rFonts w:ascii="Arial" w:eastAsia="Arial" w:hAnsi="Arial" w:cs="Arial" w:hint="eastAsia"/>
                      <w:color w:val="000000"/>
                      <w:sz w:val="22"/>
                      <w:szCs w:val="22"/>
                    </w:rPr>
                  </w:rPrChange>
                </w:rPr>
                <w:t>樣區名稱</w:t>
              </w:r>
            </w:ins>
          </w:p>
        </w:tc>
        <w:tc>
          <w:tcPr>
            <w:tcW w:w="987"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8561" w:author="瑋婷 徐" w:date="2025-01-04T22:52:00Z" w16du:dateUtc="2025-01-04T14:52:00Z">
              <w:tcPr>
                <w:tcW w:w="0" w:type="auto"/>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423EDA65"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8562" w:author="瑋婷 徐" w:date="2025-01-03T14:57:00Z" w16du:dateUtc="2025-01-03T06:57:00Z"/>
                <w:rFonts w:ascii="Times New Roman" w:hAnsi="Times New Roman" w:cs="Times New Roman"/>
                <w:sz w:val="24"/>
                <w:rPrChange w:id="38563" w:author="瑋婷 徐" w:date="2025-01-06T09:39:00Z" w16du:dateUtc="2025-01-06T01:39:00Z">
                  <w:rPr>
                    <w:ins w:id="38564" w:author="瑋婷 徐" w:date="2025-01-03T14:57:00Z" w16du:dateUtc="2025-01-03T06:57:00Z"/>
                  </w:rPr>
                </w:rPrChange>
              </w:rPr>
              <w:pPrChange w:id="3856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8566" w:author="瑋婷 徐" w:date="2025-01-03T14:57:00Z" w16du:dateUtc="2025-01-03T06:57:00Z">
              <w:r w:rsidRPr="00636D91">
                <w:rPr>
                  <w:rFonts w:ascii="Times New Roman" w:hAnsi="Times New Roman" w:cs="Times New Roman"/>
                  <w:color w:val="000000"/>
                  <w:sz w:val="24"/>
                  <w:rPrChange w:id="38567" w:author="瑋婷 徐" w:date="2025-01-06T09:39:00Z" w16du:dateUtc="2025-01-06T01:39:00Z">
                    <w:rPr>
                      <w:rFonts w:ascii="Arial" w:eastAsia="Arial" w:hAnsi="Arial" w:cs="Arial" w:hint="eastAsia"/>
                      <w:color w:val="000000"/>
                      <w:sz w:val="22"/>
                      <w:szCs w:val="22"/>
                    </w:rPr>
                  </w:rPrChange>
                </w:rPr>
                <w:t>分署</w:t>
              </w:r>
            </w:ins>
          </w:p>
        </w:tc>
        <w:tc>
          <w:tcPr>
            <w:tcW w:w="987"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8568" w:author="瑋婷 徐" w:date="2025-01-04T22:52:00Z" w16du:dateUtc="2025-01-04T14:52:00Z">
              <w:tcPr>
                <w:tcW w:w="0" w:type="auto"/>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004D2E16"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8569" w:author="瑋婷 徐" w:date="2025-01-03T14:57:00Z" w16du:dateUtc="2025-01-03T06:57:00Z"/>
                <w:rFonts w:ascii="Times New Roman" w:hAnsi="Times New Roman" w:cs="Times New Roman"/>
                <w:sz w:val="24"/>
                <w:rPrChange w:id="38570" w:author="瑋婷 徐" w:date="2025-01-06T09:39:00Z" w16du:dateUtc="2025-01-06T01:39:00Z">
                  <w:rPr>
                    <w:ins w:id="38571" w:author="瑋婷 徐" w:date="2025-01-03T14:57:00Z" w16du:dateUtc="2025-01-03T06:57:00Z"/>
                  </w:rPr>
                </w:rPrChange>
              </w:rPr>
              <w:pPrChange w:id="3857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8573" w:author="瑋婷 徐" w:date="2025-01-03T14:57:00Z" w16du:dateUtc="2025-01-03T06:57:00Z">
              <w:r w:rsidRPr="00636D91">
                <w:rPr>
                  <w:rFonts w:ascii="Times New Roman" w:hAnsi="Times New Roman" w:cs="Times New Roman"/>
                  <w:color w:val="000000"/>
                  <w:sz w:val="24"/>
                  <w:rPrChange w:id="38574" w:author="瑋婷 徐" w:date="2025-01-06T09:39:00Z" w16du:dateUtc="2025-01-06T01:39:00Z">
                    <w:rPr>
                      <w:rFonts w:ascii="Arial" w:eastAsia="Arial" w:hAnsi="Arial" w:cs="Arial" w:hint="eastAsia"/>
                      <w:color w:val="000000"/>
                      <w:sz w:val="22"/>
                      <w:szCs w:val="22"/>
                    </w:rPr>
                  </w:rPrChange>
                </w:rPr>
                <w:t>海拔段</w:t>
              </w:r>
            </w:ins>
          </w:p>
        </w:tc>
      </w:tr>
      <w:tr w:rsidR="00731CCD" w:rsidRPr="00636D91" w14:paraId="0C92B989" w14:textId="77777777" w:rsidTr="00731CCD">
        <w:tblPrEx>
          <w:tblPrExChange w:id="38575" w:author="瑋婷 徐" w:date="2025-01-04T22:52:00Z" w16du:dateUtc="2025-01-04T14:52:00Z">
            <w:tblPrEx>
              <w:tblW w:w="8640" w:type="dxa"/>
              <w:tblLayout w:type="fixed"/>
            </w:tblPrEx>
          </w:tblPrExChange>
        </w:tblPrEx>
        <w:trPr>
          <w:jc w:val="center"/>
          <w:ins w:id="38576" w:author="瑋婷 徐" w:date="2025-01-03T14:57:00Z"/>
          <w:trPrChange w:id="38577" w:author="瑋婷 徐" w:date="2025-01-04T22:52:00Z" w16du:dateUtc="2025-01-04T14:52:00Z">
            <w:trPr>
              <w:jc w:val="center"/>
            </w:trPr>
          </w:trPrChange>
        </w:trPr>
        <w:tc>
          <w:tcPr>
            <w:tcW w:w="1192"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78" w:author="瑋婷 徐" w:date="2025-01-04T22:52:00Z" w16du:dateUtc="2025-01-04T14:52:00Z">
              <w:tcPr>
                <w:tcW w:w="1843" w:type="dxa"/>
                <w:gridSpan w:val="2"/>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9A0250"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579" w:author="瑋婷 徐" w:date="2025-01-03T14:57:00Z" w16du:dateUtc="2025-01-03T06:57:00Z"/>
                <w:rFonts w:ascii="Times New Roman" w:hAnsi="Times New Roman" w:cs="Times New Roman"/>
                <w:sz w:val="24"/>
                <w:rPrChange w:id="38580" w:author="瑋婷 徐" w:date="2025-01-06T09:39:00Z" w16du:dateUtc="2025-01-06T01:39:00Z">
                  <w:rPr>
                    <w:ins w:id="38581" w:author="瑋婷 徐" w:date="2025-01-03T14:57:00Z" w16du:dateUtc="2025-01-03T06:57:00Z"/>
                  </w:rPr>
                </w:rPrChange>
              </w:rPr>
              <w:pPrChange w:id="3858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583" w:author="瑋婷 徐" w:date="2025-01-03T14:57:00Z" w16du:dateUtc="2025-01-03T06:57:00Z">
              <w:r w:rsidRPr="00636D91">
                <w:rPr>
                  <w:rFonts w:ascii="Times New Roman" w:hAnsi="Times New Roman" w:cs="Times New Roman"/>
                  <w:color w:val="000000"/>
                  <w:sz w:val="24"/>
                  <w:rPrChange w:id="38584" w:author="瑋婷 徐" w:date="2025-01-06T09:39:00Z" w16du:dateUtc="2025-01-06T01:39:00Z">
                    <w:rPr>
                      <w:rFonts w:ascii="Arial" w:eastAsia="Arial" w:hAnsi="Arial" w:cs="Arial"/>
                      <w:color w:val="000000"/>
                      <w:sz w:val="22"/>
                      <w:szCs w:val="22"/>
                    </w:rPr>
                  </w:rPrChange>
                </w:rPr>
                <w:t>MB-A01-03</w:t>
              </w:r>
            </w:ins>
          </w:p>
        </w:tc>
        <w:tc>
          <w:tcPr>
            <w:tcW w:w="183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85" w:author="瑋婷 徐" w:date="2025-01-04T22:52:00Z" w16du:dateUtc="2025-01-04T14:52:00Z">
              <w:tcPr>
                <w:tcW w:w="2477" w:type="dxa"/>
                <w:gridSpan w:val="3"/>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57916D"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586" w:author="瑋婷 徐" w:date="2025-01-03T14:57:00Z" w16du:dateUtc="2025-01-03T06:57:00Z"/>
                <w:rFonts w:ascii="Times New Roman" w:hAnsi="Times New Roman" w:cs="Times New Roman"/>
                <w:sz w:val="24"/>
                <w:rPrChange w:id="38587" w:author="瑋婷 徐" w:date="2025-01-06T09:39:00Z" w16du:dateUtc="2025-01-06T01:39:00Z">
                  <w:rPr>
                    <w:ins w:id="38588" w:author="瑋婷 徐" w:date="2025-01-03T14:57:00Z" w16du:dateUtc="2025-01-03T06:57:00Z"/>
                  </w:rPr>
                </w:rPrChange>
              </w:rPr>
              <w:pPrChange w:id="3858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590" w:author="瑋婷 徐" w:date="2025-01-03T14:57:00Z" w16du:dateUtc="2025-01-03T06:57:00Z">
              <w:r w:rsidRPr="00636D91">
                <w:rPr>
                  <w:rFonts w:ascii="Times New Roman" w:hAnsi="Times New Roman" w:cs="Times New Roman"/>
                  <w:color w:val="000000"/>
                  <w:sz w:val="24"/>
                  <w:rPrChange w:id="38591" w:author="瑋婷 徐" w:date="2025-01-06T09:39:00Z" w16du:dateUtc="2025-01-06T01:39:00Z">
                    <w:rPr>
                      <w:rFonts w:ascii="Arial" w:eastAsia="Arial" w:hAnsi="Arial" w:cs="Arial" w:hint="eastAsia"/>
                      <w:color w:val="000000"/>
                      <w:sz w:val="22"/>
                      <w:szCs w:val="22"/>
                    </w:rPr>
                  </w:rPrChange>
                </w:rPr>
                <w:t>明池</w:t>
              </w:r>
            </w:ins>
          </w:p>
        </w:tc>
        <w:tc>
          <w:tcPr>
            <w:tcW w:w="9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92" w:author="瑋婷 徐" w:date="2025-01-04T22:52:00Z" w16du:dateUtc="2025-01-04T14:52:00Z">
              <w:tcPr>
                <w:tcW w:w="0" w:type="dxa"/>
                <w:gridSpan w:val="4"/>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72DEB0"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593" w:author="瑋婷 徐" w:date="2025-01-03T14:57:00Z" w16du:dateUtc="2025-01-03T06:57:00Z"/>
                <w:rFonts w:ascii="Times New Roman" w:hAnsi="Times New Roman" w:cs="Times New Roman"/>
                <w:sz w:val="24"/>
                <w:rPrChange w:id="38594" w:author="瑋婷 徐" w:date="2025-01-06T09:39:00Z" w16du:dateUtc="2025-01-06T01:39:00Z">
                  <w:rPr>
                    <w:ins w:id="38595" w:author="瑋婷 徐" w:date="2025-01-03T14:57:00Z" w16du:dateUtc="2025-01-03T06:57:00Z"/>
                  </w:rPr>
                </w:rPrChange>
              </w:rPr>
              <w:pPrChange w:id="3859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597" w:author="瑋婷 徐" w:date="2025-01-03T14:57:00Z" w16du:dateUtc="2025-01-03T06:57:00Z">
              <w:r w:rsidRPr="00636D91">
                <w:rPr>
                  <w:rFonts w:ascii="Times New Roman" w:hAnsi="Times New Roman" w:cs="Times New Roman"/>
                  <w:color w:val="000000"/>
                  <w:sz w:val="24"/>
                  <w:rPrChange w:id="38598" w:author="瑋婷 徐" w:date="2025-01-06T09:39:00Z" w16du:dateUtc="2025-01-06T01:39:00Z">
                    <w:rPr>
                      <w:rFonts w:ascii="Arial" w:eastAsia="Arial" w:hAnsi="Arial" w:cs="Arial" w:hint="eastAsia"/>
                      <w:color w:val="000000"/>
                      <w:sz w:val="22"/>
                      <w:szCs w:val="22"/>
                    </w:rPr>
                  </w:rPrChange>
                </w:rPr>
                <w:t>宜蘭分署</w:t>
              </w:r>
            </w:ins>
          </w:p>
        </w:tc>
        <w:tc>
          <w:tcPr>
            <w:tcW w:w="9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599" w:author="瑋婷 徐" w:date="2025-01-04T22:52:00Z" w16du:dateUtc="2025-01-04T14:52:00Z">
              <w:tcPr>
                <w:tcW w:w="0" w:type="dxa"/>
                <w:gridSpan w:val="3"/>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D5C27A"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00" w:author="瑋婷 徐" w:date="2025-01-03T14:57:00Z" w16du:dateUtc="2025-01-03T06:57:00Z"/>
                <w:rFonts w:ascii="Times New Roman" w:hAnsi="Times New Roman" w:cs="Times New Roman"/>
                <w:sz w:val="24"/>
                <w:rPrChange w:id="38601" w:author="瑋婷 徐" w:date="2025-01-06T09:39:00Z" w16du:dateUtc="2025-01-06T01:39:00Z">
                  <w:rPr>
                    <w:ins w:id="38602" w:author="瑋婷 徐" w:date="2025-01-03T14:57:00Z" w16du:dateUtc="2025-01-03T06:57:00Z"/>
                  </w:rPr>
                </w:rPrChange>
              </w:rPr>
              <w:pPrChange w:id="3860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04" w:author="瑋婷 徐" w:date="2025-01-03T14:57:00Z" w16du:dateUtc="2025-01-03T06:57:00Z">
              <w:r w:rsidRPr="00636D91">
                <w:rPr>
                  <w:rFonts w:ascii="Times New Roman" w:hAnsi="Times New Roman" w:cs="Times New Roman"/>
                  <w:color w:val="000000"/>
                  <w:sz w:val="24"/>
                  <w:rPrChange w:id="38605"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7866C16F" w14:textId="77777777" w:rsidTr="00731CCD">
        <w:trPr>
          <w:jc w:val="center"/>
          <w:ins w:id="38606"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46FF1"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07" w:author="瑋婷 徐" w:date="2025-01-03T14:57:00Z" w16du:dateUtc="2025-01-03T06:57:00Z"/>
                <w:rFonts w:ascii="Times New Roman" w:hAnsi="Times New Roman" w:cs="Times New Roman"/>
                <w:sz w:val="24"/>
                <w:rPrChange w:id="38608" w:author="瑋婷 徐" w:date="2025-01-06T09:39:00Z" w16du:dateUtc="2025-01-06T01:39:00Z">
                  <w:rPr>
                    <w:ins w:id="38609" w:author="瑋婷 徐" w:date="2025-01-03T14:57:00Z" w16du:dateUtc="2025-01-03T06:57:00Z"/>
                  </w:rPr>
                </w:rPrChange>
              </w:rPr>
              <w:pPrChange w:id="3861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11" w:author="瑋婷 徐" w:date="2025-01-03T14:57:00Z" w16du:dateUtc="2025-01-03T06:57:00Z">
              <w:r w:rsidRPr="00636D91">
                <w:rPr>
                  <w:rFonts w:ascii="Times New Roman" w:hAnsi="Times New Roman" w:cs="Times New Roman"/>
                  <w:color w:val="000000"/>
                  <w:sz w:val="24"/>
                  <w:rPrChange w:id="38612" w:author="瑋婷 徐" w:date="2025-01-06T09:39:00Z" w16du:dateUtc="2025-01-06T01:39:00Z">
                    <w:rPr>
                      <w:rFonts w:ascii="Arial" w:eastAsia="Arial" w:hAnsi="Arial" w:cs="Arial"/>
                      <w:color w:val="000000"/>
                      <w:sz w:val="22"/>
                      <w:szCs w:val="22"/>
                    </w:rPr>
                  </w:rPrChange>
                </w:rPr>
                <w:t>MA-A02-06</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7731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13" w:author="瑋婷 徐" w:date="2025-01-03T14:57:00Z" w16du:dateUtc="2025-01-03T06:57:00Z"/>
                <w:rFonts w:ascii="Times New Roman" w:hAnsi="Times New Roman" w:cs="Times New Roman"/>
                <w:sz w:val="24"/>
                <w:rPrChange w:id="38614" w:author="瑋婷 徐" w:date="2025-01-06T09:39:00Z" w16du:dateUtc="2025-01-06T01:39:00Z">
                  <w:rPr>
                    <w:ins w:id="38615" w:author="瑋婷 徐" w:date="2025-01-03T14:57:00Z" w16du:dateUtc="2025-01-03T06:57:00Z"/>
                  </w:rPr>
                </w:rPrChange>
              </w:rPr>
              <w:pPrChange w:id="3861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17" w:author="瑋婷 徐" w:date="2025-01-03T14:57:00Z" w16du:dateUtc="2025-01-03T06:57:00Z">
              <w:r w:rsidRPr="00636D91">
                <w:rPr>
                  <w:rFonts w:ascii="Times New Roman" w:hAnsi="Times New Roman" w:cs="Times New Roman"/>
                  <w:color w:val="000000"/>
                  <w:sz w:val="24"/>
                  <w:rPrChange w:id="38618" w:author="瑋婷 徐" w:date="2025-01-06T09:39:00Z" w16du:dateUtc="2025-01-06T01:39:00Z">
                    <w:rPr>
                      <w:rFonts w:ascii="Arial" w:eastAsia="Arial" w:hAnsi="Arial" w:cs="Arial" w:hint="eastAsia"/>
                      <w:color w:val="000000"/>
                      <w:sz w:val="22"/>
                      <w:szCs w:val="22"/>
                    </w:rPr>
                  </w:rPrChange>
                </w:rPr>
                <w:t>羅區</w:t>
              </w:r>
              <w:r w:rsidRPr="00636D91">
                <w:rPr>
                  <w:rFonts w:ascii="Times New Roman" w:hAnsi="Times New Roman" w:cs="Times New Roman"/>
                  <w:color w:val="000000"/>
                  <w:sz w:val="24"/>
                  <w:rPrChange w:id="38619" w:author="瑋婷 徐" w:date="2025-01-06T09:39:00Z" w16du:dateUtc="2025-01-06T01:39:00Z">
                    <w:rPr>
                      <w:rFonts w:ascii="Arial" w:eastAsia="Arial" w:hAnsi="Arial" w:cs="Arial"/>
                      <w:color w:val="000000"/>
                      <w:sz w:val="22"/>
                      <w:szCs w:val="22"/>
                    </w:rPr>
                  </w:rPrChange>
                </w:rPr>
                <w:t>101</w:t>
              </w:r>
              <w:r w:rsidRPr="00636D91">
                <w:rPr>
                  <w:rFonts w:ascii="Times New Roman" w:hAnsi="Times New Roman" w:cs="Times New Roman"/>
                  <w:color w:val="000000"/>
                  <w:sz w:val="24"/>
                  <w:rPrChange w:id="38620" w:author="瑋婷 徐" w:date="2025-01-06T09:39:00Z" w16du:dateUtc="2025-01-06T01:39:00Z">
                    <w:rPr>
                      <w:rFonts w:ascii="Arial" w:eastAsia="Arial" w:hAnsi="Arial" w:cs="Arial" w:hint="eastAsia"/>
                      <w:color w:val="000000"/>
                      <w:sz w:val="22"/>
                      <w:szCs w:val="22"/>
                    </w:rPr>
                  </w:rPrChange>
                </w:rPr>
                <w:t>林班</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689ED"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21" w:author="瑋婷 徐" w:date="2025-01-03T14:57:00Z" w16du:dateUtc="2025-01-03T06:57:00Z"/>
                <w:rFonts w:ascii="Times New Roman" w:hAnsi="Times New Roman" w:cs="Times New Roman"/>
                <w:sz w:val="24"/>
                <w:rPrChange w:id="38622" w:author="瑋婷 徐" w:date="2025-01-06T09:39:00Z" w16du:dateUtc="2025-01-06T01:39:00Z">
                  <w:rPr>
                    <w:ins w:id="38623" w:author="瑋婷 徐" w:date="2025-01-03T14:57:00Z" w16du:dateUtc="2025-01-03T06:57:00Z"/>
                  </w:rPr>
                </w:rPrChange>
              </w:rPr>
              <w:pPrChange w:id="3862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25" w:author="瑋婷 徐" w:date="2025-01-03T14:57:00Z" w16du:dateUtc="2025-01-03T06:57:00Z">
              <w:r w:rsidRPr="00636D91">
                <w:rPr>
                  <w:rFonts w:ascii="Times New Roman" w:hAnsi="Times New Roman" w:cs="Times New Roman"/>
                  <w:color w:val="000000"/>
                  <w:sz w:val="24"/>
                  <w:rPrChange w:id="38626" w:author="瑋婷 徐" w:date="2025-01-06T09:39:00Z" w16du:dateUtc="2025-01-06T01:39:00Z">
                    <w:rPr>
                      <w:rFonts w:ascii="Arial" w:eastAsia="Arial" w:hAnsi="Arial" w:cs="Arial" w:hint="eastAsia"/>
                      <w:color w:val="000000"/>
                      <w:sz w:val="22"/>
                      <w:szCs w:val="22"/>
                    </w:rPr>
                  </w:rPrChange>
                </w:rPr>
                <w:t>宜蘭分署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623C2"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27" w:author="瑋婷 徐" w:date="2025-01-03T14:57:00Z" w16du:dateUtc="2025-01-03T06:57:00Z"/>
                <w:rFonts w:ascii="Times New Roman" w:hAnsi="Times New Roman" w:cs="Times New Roman"/>
                <w:sz w:val="24"/>
                <w:rPrChange w:id="38628" w:author="瑋婷 徐" w:date="2025-01-06T09:39:00Z" w16du:dateUtc="2025-01-06T01:39:00Z">
                  <w:rPr>
                    <w:ins w:id="38629" w:author="瑋婷 徐" w:date="2025-01-03T14:57:00Z" w16du:dateUtc="2025-01-03T06:57:00Z"/>
                  </w:rPr>
                </w:rPrChange>
              </w:rPr>
              <w:pPrChange w:id="3863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31" w:author="瑋婷 徐" w:date="2025-01-03T14:57:00Z" w16du:dateUtc="2025-01-03T06:57:00Z">
              <w:r w:rsidRPr="00636D91">
                <w:rPr>
                  <w:rFonts w:ascii="Times New Roman" w:hAnsi="Times New Roman" w:cs="Times New Roman"/>
                  <w:color w:val="000000"/>
                  <w:sz w:val="24"/>
                  <w:rPrChange w:id="38632" w:author="瑋婷 徐" w:date="2025-01-06T09:39:00Z" w16du:dateUtc="2025-01-06T01:39:00Z">
                    <w:rPr>
                      <w:rFonts w:ascii="Arial" w:eastAsia="Arial" w:hAnsi="Arial" w:cs="Arial" w:hint="eastAsia"/>
                      <w:color w:val="000000"/>
                      <w:sz w:val="22"/>
                      <w:szCs w:val="22"/>
                    </w:rPr>
                  </w:rPrChange>
                </w:rPr>
                <w:t>低海拔</w:t>
              </w:r>
            </w:ins>
          </w:p>
        </w:tc>
      </w:tr>
      <w:tr w:rsidR="00731CCD" w:rsidRPr="00636D91" w14:paraId="00E0DAF5" w14:textId="77777777" w:rsidTr="00731CCD">
        <w:trPr>
          <w:jc w:val="center"/>
          <w:ins w:id="38633"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7B830"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34" w:author="瑋婷 徐" w:date="2025-01-03T14:57:00Z" w16du:dateUtc="2025-01-03T06:57:00Z"/>
                <w:rFonts w:ascii="Times New Roman" w:hAnsi="Times New Roman" w:cs="Times New Roman"/>
                <w:sz w:val="24"/>
                <w:rPrChange w:id="38635" w:author="瑋婷 徐" w:date="2025-01-06T09:39:00Z" w16du:dateUtc="2025-01-06T01:39:00Z">
                  <w:rPr>
                    <w:ins w:id="38636" w:author="瑋婷 徐" w:date="2025-01-03T14:57:00Z" w16du:dateUtc="2025-01-03T06:57:00Z"/>
                  </w:rPr>
                </w:rPrChange>
              </w:rPr>
              <w:pPrChange w:id="3863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38" w:author="瑋婷 徐" w:date="2025-01-03T14:57:00Z" w16du:dateUtc="2025-01-03T06:57:00Z">
              <w:r w:rsidRPr="00636D91">
                <w:rPr>
                  <w:rFonts w:ascii="Times New Roman" w:hAnsi="Times New Roman" w:cs="Times New Roman"/>
                  <w:color w:val="000000"/>
                  <w:sz w:val="24"/>
                  <w:rPrChange w:id="38639" w:author="瑋婷 徐" w:date="2025-01-06T09:39:00Z" w16du:dateUtc="2025-01-06T01:39:00Z">
                    <w:rPr>
                      <w:rFonts w:ascii="Arial" w:eastAsia="Arial" w:hAnsi="Arial" w:cs="Arial"/>
                      <w:color w:val="000000"/>
                      <w:sz w:val="22"/>
                      <w:szCs w:val="22"/>
                    </w:rPr>
                  </w:rPrChange>
                </w:rPr>
                <w:t>MA-A03-02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BC77"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40" w:author="瑋婷 徐" w:date="2025-01-03T14:57:00Z" w16du:dateUtc="2025-01-03T06:57:00Z"/>
                <w:rFonts w:ascii="Times New Roman" w:hAnsi="Times New Roman" w:cs="Times New Roman"/>
                <w:sz w:val="24"/>
                <w:rPrChange w:id="38641" w:author="瑋婷 徐" w:date="2025-01-06T09:39:00Z" w16du:dateUtc="2025-01-06T01:39:00Z">
                  <w:rPr>
                    <w:ins w:id="38642" w:author="瑋婷 徐" w:date="2025-01-03T14:57:00Z" w16du:dateUtc="2025-01-03T06:57:00Z"/>
                  </w:rPr>
                </w:rPrChange>
              </w:rPr>
              <w:pPrChange w:id="3864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44" w:author="瑋婷 徐" w:date="2025-01-03T14:57:00Z" w16du:dateUtc="2025-01-03T06:57:00Z">
              <w:r w:rsidRPr="00636D91">
                <w:rPr>
                  <w:rFonts w:ascii="Times New Roman" w:hAnsi="Times New Roman" w:cs="Times New Roman"/>
                  <w:color w:val="000000"/>
                  <w:sz w:val="24"/>
                  <w:rPrChange w:id="38645" w:author="瑋婷 徐" w:date="2025-01-06T09:39:00Z" w16du:dateUtc="2025-01-06T01:39:00Z">
                    <w:rPr>
                      <w:rFonts w:ascii="Arial" w:eastAsia="Arial" w:hAnsi="Arial" w:cs="Arial" w:hint="eastAsia"/>
                      <w:color w:val="000000"/>
                      <w:sz w:val="22"/>
                      <w:szCs w:val="22"/>
                    </w:rPr>
                  </w:rPrChange>
                </w:rPr>
                <w:t>北投紗帽山</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7EF7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46" w:author="瑋婷 徐" w:date="2025-01-03T14:57:00Z" w16du:dateUtc="2025-01-03T06:57:00Z"/>
                <w:rFonts w:ascii="Times New Roman" w:hAnsi="Times New Roman" w:cs="Times New Roman"/>
                <w:sz w:val="24"/>
                <w:rPrChange w:id="38647" w:author="瑋婷 徐" w:date="2025-01-06T09:39:00Z" w16du:dateUtc="2025-01-06T01:39:00Z">
                  <w:rPr>
                    <w:ins w:id="38648" w:author="瑋婷 徐" w:date="2025-01-03T14:57:00Z" w16du:dateUtc="2025-01-03T06:57:00Z"/>
                  </w:rPr>
                </w:rPrChange>
              </w:rPr>
              <w:pPrChange w:id="3864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50" w:author="瑋婷 徐" w:date="2025-01-03T14:57:00Z" w16du:dateUtc="2025-01-03T06:57:00Z">
              <w:r w:rsidRPr="00636D91">
                <w:rPr>
                  <w:rFonts w:ascii="Times New Roman" w:hAnsi="Times New Roman" w:cs="Times New Roman"/>
                  <w:color w:val="000000"/>
                  <w:sz w:val="24"/>
                  <w:rPrChange w:id="38651" w:author="瑋婷 徐" w:date="2025-01-06T09:39:00Z" w16du:dateUtc="2025-01-06T01:39:00Z">
                    <w:rPr>
                      <w:rFonts w:ascii="Arial" w:eastAsia="Arial" w:hAnsi="Arial" w:cs="Arial" w:hint="eastAsia"/>
                      <w:color w:val="000000"/>
                      <w:sz w:val="22"/>
                      <w:szCs w:val="22"/>
                    </w:rPr>
                  </w:rPrChange>
                </w:rPr>
                <w:t>宜蘭分署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A2742"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52" w:author="瑋婷 徐" w:date="2025-01-03T14:57:00Z" w16du:dateUtc="2025-01-03T06:57:00Z"/>
                <w:rFonts w:ascii="Times New Roman" w:hAnsi="Times New Roman" w:cs="Times New Roman"/>
                <w:sz w:val="24"/>
                <w:rPrChange w:id="38653" w:author="瑋婷 徐" w:date="2025-01-06T09:39:00Z" w16du:dateUtc="2025-01-06T01:39:00Z">
                  <w:rPr>
                    <w:ins w:id="38654" w:author="瑋婷 徐" w:date="2025-01-03T14:57:00Z" w16du:dateUtc="2025-01-03T06:57:00Z"/>
                  </w:rPr>
                </w:rPrChange>
              </w:rPr>
              <w:pPrChange w:id="3865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56" w:author="瑋婷 徐" w:date="2025-01-03T14:57:00Z" w16du:dateUtc="2025-01-03T06:57:00Z">
              <w:r w:rsidRPr="00636D91">
                <w:rPr>
                  <w:rFonts w:ascii="Times New Roman" w:hAnsi="Times New Roman" w:cs="Times New Roman"/>
                  <w:color w:val="000000"/>
                  <w:sz w:val="24"/>
                  <w:rPrChange w:id="38657" w:author="瑋婷 徐" w:date="2025-01-06T09:39:00Z" w16du:dateUtc="2025-01-06T01:39:00Z">
                    <w:rPr>
                      <w:rFonts w:ascii="Arial" w:eastAsia="Arial" w:hAnsi="Arial" w:cs="Arial" w:hint="eastAsia"/>
                      <w:color w:val="000000"/>
                      <w:sz w:val="22"/>
                      <w:szCs w:val="22"/>
                    </w:rPr>
                  </w:rPrChange>
                </w:rPr>
                <w:t>低海拔</w:t>
              </w:r>
            </w:ins>
          </w:p>
        </w:tc>
      </w:tr>
      <w:tr w:rsidR="00731CCD" w:rsidRPr="00636D91" w14:paraId="3DC9EA13" w14:textId="77777777" w:rsidTr="00731CCD">
        <w:trPr>
          <w:jc w:val="center"/>
          <w:ins w:id="38658" w:author="瑋婷 徐" w:date="2025-01-03T14:57:00Z"/>
          <w:trPrChange w:id="38659"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660"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D3CA386"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61" w:author="瑋婷 徐" w:date="2025-01-03T14:57:00Z" w16du:dateUtc="2025-01-03T06:57:00Z"/>
                <w:rFonts w:ascii="Times New Roman" w:hAnsi="Times New Roman" w:cs="Times New Roman"/>
                <w:sz w:val="24"/>
                <w:rPrChange w:id="38662" w:author="瑋婷 徐" w:date="2025-01-06T09:39:00Z" w16du:dateUtc="2025-01-06T01:39:00Z">
                  <w:rPr>
                    <w:ins w:id="38663" w:author="瑋婷 徐" w:date="2025-01-03T14:57:00Z" w16du:dateUtc="2025-01-03T06:57:00Z"/>
                  </w:rPr>
                </w:rPrChange>
              </w:rPr>
              <w:pPrChange w:id="3866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65" w:author="瑋婷 徐" w:date="2025-01-03T14:57:00Z" w16du:dateUtc="2025-01-03T06:57:00Z">
              <w:r w:rsidRPr="00636D91">
                <w:rPr>
                  <w:rFonts w:ascii="Times New Roman" w:hAnsi="Times New Roman" w:cs="Times New Roman"/>
                  <w:color w:val="000000"/>
                  <w:sz w:val="24"/>
                  <w:rPrChange w:id="38666" w:author="瑋婷 徐" w:date="2025-01-06T09:39:00Z" w16du:dateUtc="2025-01-06T01:39:00Z">
                    <w:rPr>
                      <w:rFonts w:ascii="Arial" w:eastAsia="Arial" w:hAnsi="Arial" w:cs="Arial"/>
                      <w:color w:val="000000"/>
                      <w:sz w:val="22"/>
                      <w:szCs w:val="22"/>
                    </w:rPr>
                  </w:rPrChange>
                </w:rPr>
                <w:t>A27-11</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667"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A5A203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68" w:author="瑋婷 徐" w:date="2025-01-03T14:57:00Z" w16du:dateUtc="2025-01-03T06:57:00Z"/>
                <w:rFonts w:ascii="Times New Roman" w:hAnsi="Times New Roman" w:cs="Times New Roman"/>
                <w:sz w:val="24"/>
                <w:rPrChange w:id="38669" w:author="瑋婷 徐" w:date="2025-01-06T09:39:00Z" w16du:dateUtc="2025-01-06T01:39:00Z">
                  <w:rPr>
                    <w:ins w:id="38670" w:author="瑋婷 徐" w:date="2025-01-03T14:57:00Z" w16du:dateUtc="2025-01-03T06:57:00Z"/>
                  </w:rPr>
                </w:rPrChange>
              </w:rPr>
              <w:pPrChange w:id="3867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72" w:author="瑋婷 徐" w:date="2025-01-03T14:57:00Z" w16du:dateUtc="2025-01-03T06:57:00Z">
              <w:r w:rsidRPr="00636D91">
                <w:rPr>
                  <w:rFonts w:ascii="Times New Roman" w:hAnsi="Times New Roman" w:cs="Times New Roman"/>
                  <w:color w:val="000000"/>
                  <w:sz w:val="24"/>
                  <w:rPrChange w:id="38673" w:author="瑋婷 徐" w:date="2025-01-06T09:39:00Z" w16du:dateUtc="2025-01-06T01:39:00Z">
                    <w:rPr>
                      <w:rFonts w:ascii="Arial" w:eastAsia="Arial" w:hAnsi="Arial" w:cs="Arial" w:hint="eastAsia"/>
                      <w:color w:val="000000"/>
                      <w:sz w:val="22"/>
                      <w:szCs w:val="22"/>
                    </w:rPr>
                  </w:rPrChange>
                </w:rPr>
                <w:t>僑育國小</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674"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E9225A2"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75" w:author="瑋婷 徐" w:date="2025-01-03T14:57:00Z" w16du:dateUtc="2025-01-03T06:57:00Z"/>
                <w:rFonts w:ascii="Times New Roman" w:hAnsi="Times New Roman" w:cs="Times New Roman"/>
                <w:sz w:val="24"/>
                <w:rPrChange w:id="38676" w:author="瑋婷 徐" w:date="2025-01-06T09:39:00Z" w16du:dateUtc="2025-01-06T01:39:00Z">
                  <w:rPr>
                    <w:ins w:id="38677" w:author="瑋婷 徐" w:date="2025-01-03T14:57:00Z" w16du:dateUtc="2025-01-03T06:57:00Z"/>
                  </w:rPr>
                </w:rPrChange>
              </w:rPr>
              <w:pPrChange w:id="3867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79" w:author="瑋婷 徐" w:date="2025-01-03T14:57:00Z" w16du:dateUtc="2025-01-03T06:57:00Z">
              <w:r w:rsidRPr="00636D91">
                <w:rPr>
                  <w:rFonts w:ascii="Times New Roman" w:hAnsi="Times New Roman" w:cs="Times New Roman"/>
                  <w:color w:val="000000"/>
                  <w:sz w:val="24"/>
                  <w:rPrChange w:id="38680" w:author="瑋婷 徐" w:date="2025-01-06T09:39:00Z" w16du:dateUtc="2025-01-06T01:39: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68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7BAA147"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82" w:author="瑋婷 徐" w:date="2025-01-03T14:57:00Z" w16du:dateUtc="2025-01-03T06:57:00Z"/>
                <w:rFonts w:ascii="Times New Roman" w:hAnsi="Times New Roman" w:cs="Times New Roman"/>
                <w:sz w:val="24"/>
                <w:rPrChange w:id="38683" w:author="瑋婷 徐" w:date="2025-01-06T09:39:00Z" w16du:dateUtc="2025-01-06T01:39:00Z">
                  <w:rPr>
                    <w:ins w:id="38684" w:author="瑋婷 徐" w:date="2025-01-03T14:57:00Z" w16du:dateUtc="2025-01-03T06:57:00Z"/>
                  </w:rPr>
                </w:rPrChange>
              </w:rPr>
              <w:pPrChange w:id="3868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86" w:author="瑋婷 徐" w:date="2025-01-03T14:57:00Z" w16du:dateUtc="2025-01-03T06:57:00Z">
              <w:r w:rsidRPr="00636D91">
                <w:rPr>
                  <w:rFonts w:ascii="Times New Roman" w:hAnsi="Times New Roman" w:cs="Times New Roman"/>
                  <w:color w:val="000000"/>
                  <w:sz w:val="24"/>
                  <w:rPrChange w:id="38687" w:author="瑋婷 徐" w:date="2025-01-06T09:39:00Z" w16du:dateUtc="2025-01-06T01:39:00Z">
                    <w:rPr>
                      <w:rFonts w:ascii="Arial" w:eastAsia="Arial" w:hAnsi="Arial" w:cs="Arial" w:hint="eastAsia"/>
                      <w:color w:val="000000"/>
                      <w:sz w:val="22"/>
                      <w:szCs w:val="22"/>
                    </w:rPr>
                  </w:rPrChange>
                </w:rPr>
                <w:t>低海拔</w:t>
              </w:r>
            </w:ins>
          </w:p>
        </w:tc>
      </w:tr>
      <w:tr w:rsidR="00731CCD" w:rsidRPr="00636D91" w14:paraId="613F1287" w14:textId="77777777" w:rsidTr="00731CCD">
        <w:trPr>
          <w:jc w:val="center"/>
          <w:ins w:id="38688" w:author="瑋婷 徐" w:date="2025-01-03T14:57:00Z"/>
          <w:trPrChange w:id="38689"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690"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625A71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91" w:author="瑋婷 徐" w:date="2025-01-03T14:57:00Z" w16du:dateUtc="2025-01-03T06:57:00Z"/>
                <w:rFonts w:ascii="Times New Roman" w:hAnsi="Times New Roman" w:cs="Times New Roman"/>
                <w:sz w:val="24"/>
                <w:rPrChange w:id="38692" w:author="瑋婷 徐" w:date="2025-01-06T09:39:00Z" w16du:dateUtc="2025-01-06T01:39:00Z">
                  <w:rPr>
                    <w:ins w:id="38693" w:author="瑋婷 徐" w:date="2025-01-03T14:57:00Z" w16du:dateUtc="2025-01-03T06:57:00Z"/>
                  </w:rPr>
                </w:rPrChange>
              </w:rPr>
              <w:pPrChange w:id="3869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695" w:author="瑋婷 徐" w:date="2025-01-03T14:57:00Z" w16du:dateUtc="2025-01-03T06:57:00Z">
              <w:r w:rsidRPr="00636D91">
                <w:rPr>
                  <w:rFonts w:ascii="Times New Roman" w:hAnsi="Times New Roman" w:cs="Times New Roman"/>
                  <w:color w:val="000000"/>
                  <w:sz w:val="24"/>
                  <w:rPrChange w:id="38696" w:author="瑋婷 徐" w:date="2025-01-06T09:39:00Z" w16du:dateUtc="2025-01-06T01:39:00Z">
                    <w:rPr>
                      <w:rFonts w:ascii="Arial" w:eastAsia="Arial" w:hAnsi="Arial" w:cs="Arial"/>
                      <w:color w:val="000000"/>
                      <w:sz w:val="22"/>
                      <w:szCs w:val="22"/>
                    </w:rPr>
                  </w:rPrChange>
                </w:rPr>
                <w:t>A28-16</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697"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D88863B"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698" w:author="瑋婷 徐" w:date="2025-01-03T14:57:00Z" w16du:dateUtc="2025-01-03T06:57:00Z"/>
                <w:rFonts w:ascii="Times New Roman" w:hAnsi="Times New Roman" w:cs="Times New Roman"/>
                <w:sz w:val="24"/>
                <w:rPrChange w:id="38699" w:author="瑋婷 徐" w:date="2025-01-06T09:39:00Z" w16du:dateUtc="2025-01-06T01:39:00Z">
                  <w:rPr>
                    <w:ins w:id="38700" w:author="瑋婷 徐" w:date="2025-01-03T14:57:00Z" w16du:dateUtc="2025-01-03T06:57:00Z"/>
                  </w:rPr>
                </w:rPrChange>
              </w:rPr>
              <w:pPrChange w:id="3870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02" w:author="瑋婷 徐" w:date="2025-01-03T14:57:00Z" w16du:dateUtc="2025-01-03T06:57:00Z">
              <w:r w:rsidRPr="00636D91">
                <w:rPr>
                  <w:rFonts w:ascii="Times New Roman" w:hAnsi="Times New Roman" w:cs="Times New Roman"/>
                  <w:color w:val="000000"/>
                  <w:sz w:val="24"/>
                  <w:rPrChange w:id="38703" w:author="瑋婷 徐" w:date="2025-01-06T09:39:00Z" w16du:dateUtc="2025-01-06T01:39:00Z">
                    <w:rPr>
                      <w:rFonts w:ascii="Arial" w:eastAsia="Arial" w:hAnsi="Arial" w:cs="Arial" w:hint="eastAsia"/>
                      <w:color w:val="000000"/>
                      <w:sz w:val="22"/>
                      <w:szCs w:val="22"/>
                    </w:rPr>
                  </w:rPrChange>
                </w:rPr>
                <w:t>獅潭</w:t>
              </w:r>
              <w:r w:rsidRPr="00636D91">
                <w:rPr>
                  <w:rFonts w:ascii="Times New Roman" w:hAnsi="Times New Roman" w:cs="Times New Roman"/>
                  <w:color w:val="000000"/>
                  <w:sz w:val="24"/>
                  <w:rPrChange w:id="38704" w:author="瑋婷 徐" w:date="2025-01-06T09:39:00Z" w16du:dateUtc="2025-01-06T01:39:00Z">
                    <w:rPr>
                      <w:rFonts w:ascii="Arial" w:eastAsia="Arial" w:hAnsi="Arial" w:cs="Arial"/>
                      <w:color w:val="000000"/>
                      <w:sz w:val="22"/>
                      <w:szCs w:val="22"/>
                    </w:rPr>
                  </w:rPrChange>
                </w:rPr>
                <w:t>123</w:t>
              </w:r>
              <w:r w:rsidRPr="00636D91">
                <w:rPr>
                  <w:rFonts w:ascii="Times New Roman" w:hAnsi="Times New Roman" w:cs="Times New Roman"/>
                  <w:color w:val="000000"/>
                  <w:sz w:val="24"/>
                  <w:rPrChange w:id="38705" w:author="瑋婷 徐" w:date="2025-01-06T09:39:00Z" w16du:dateUtc="2025-01-06T01:39:00Z">
                    <w:rPr>
                      <w:rFonts w:ascii="Arial" w:eastAsia="Arial" w:hAnsi="Arial" w:cs="Arial" w:hint="eastAsia"/>
                      <w:color w:val="000000"/>
                      <w:sz w:val="22"/>
                      <w:szCs w:val="22"/>
                    </w:rPr>
                  </w:rPrChange>
                </w:rPr>
                <w:t>生態農場</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06"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99273F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07" w:author="瑋婷 徐" w:date="2025-01-03T14:57:00Z" w16du:dateUtc="2025-01-03T06:57:00Z"/>
                <w:rFonts w:ascii="Times New Roman" w:hAnsi="Times New Roman" w:cs="Times New Roman"/>
                <w:sz w:val="24"/>
                <w:rPrChange w:id="38708" w:author="瑋婷 徐" w:date="2025-01-06T09:39:00Z" w16du:dateUtc="2025-01-06T01:39:00Z">
                  <w:rPr>
                    <w:ins w:id="38709" w:author="瑋婷 徐" w:date="2025-01-03T14:57:00Z" w16du:dateUtc="2025-01-03T06:57:00Z"/>
                  </w:rPr>
                </w:rPrChange>
              </w:rPr>
              <w:pPrChange w:id="3871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11" w:author="瑋婷 徐" w:date="2025-01-03T14:57:00Z" w16du:dateUtc="2025-01-03T06:57:00Z">
              <w:r w:rsidRPr="00636D91">
                <w:rPr>
                  <w:rFonts w:ascii="Times New Roman" w:hAnsi="Times New Roman" w:cs="Times New Roman"/>
                  <w:color w:val="000000"/>
                  <w:sz w:val="24"/>
                  <w:rPrChange w:id="38712" w:author="瑋婷 徐" w:date="2025-01-06T09:39:00Z" w16du:dateUtc="2025-01-06T01:39: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13"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2772E7B"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14" w:author="瑋婷 徐" w:date="2025-01-03T14:57:00Z" w16du:dateUtc="2025-01-03T06:57:00Z"/>
                <w:rFonts w:ascii="Times New Roman" w:hAnsi="Times New Roman" w:cs="Times New Roman"/>
                <w:sz w:val="24"/>
                <w:rPrChange w:id="38715" w:author="瑋婷 徐" w:date="2025-01-06T09:39:00Z" w16du:dateUtc="2025-01-06T01:39:00Z">
                  <w:rPr>
                    <w:ins w:id="38716" w:author="瑋婷 徐" w:date="2025-01-03T14:57:00Z" w16du:dateUtc="2025-01-03T06:57:00Z"/>
                  </w:rPr>
                </w:rPrChange>
              </w:rPr>
              <w:pPrChange w:id="3871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18" w:author="瑋婷 徐" w:date="2025-01-03T14:57:00Z" w16du:dateUtc="2025-01-03T06:57:00Z">
              <w:r w:rsidRPr="00636D91">
                <w:rPr>
                  <w:rFonts w:ascii="Times New Roman" w:hAnsi="Times New Roman" w:cs="Times New Roman"/>
                  <w:color w:val="000000"/>
                  <w:sz w:val="24"/>
                  <w:rPrChange w:id="38719" w:author="瑋婷 徐" w:date="2025-01-06T09:39:00Z" w16du:dateUtc="2025-01-06T01:39:00Z">
                    <w:rPr>
                      <w:rFonts w:ascii="Arial" w:eastAsia="Arial" w:hAnsi="Arial" w:cs="Arial" w:hint="eastAsia"/>
                      <w:color w:val="000000"/>
                      <w:sz w:val="22"/>
                      <w:szCs w:val="22"/>
                    </w:rPr>
                  </w:rPrChange>
                </w:rPr>
                <w:t>低海拔</w:t>
              </w:r>
            </w:ins>
          </w:p>
        </w:tc>
      </w:tr>
      <w:tr w:rsidR="00731CCD" w:rsidRPr="00636D91" w14:paraId="3C9575D1" w14:textId="77777777" w:rsidTr="00731CCD">
        <w:trPr>
          <w:jc w:val="center"/>
          <w:ins w:id="38720" w:author="瑋婷 徐" w:date="2025-01-03T14:57:00Z"/>
          <w:trPrChange w:id="38721"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22"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BB6A9F9"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23" w:author="瑋婷 徐" w:date="2025-01-03T14:57:00Z" w16du:dateUtc="2025-01-03T06:57:00Z"/>
                <w:rFonts w:ascii="Times New Roman" w:hAnsi="Times New Roman" w:cs="Times New Roman"/>
                <w:sz w:val="24"/>
                <w:rPrChange w:id="38724" w:author="瑋婷 徐" w:date="2025-01-06T09:39:00Z" w16du:dateUtc="2025-01-06T01:39:00Z">
                  <w:rPr>
                    <w:ins w:id="38725" w:author="瑋婷 徐" w:date="2025-01-03T14:57:00Z" w16du:dateUtc="2025-01-03T06:57:00Z"/>
                  </w:rPr>
                </w:rPrChange>
              </w:rPr>
              <w:pPrChange w:id="3872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27" w:author="瑋婷 徐" w:date="2025-01-03T14:57:00Z" w16du:dateUtc="2025-01-03T06:57:00Z">
              <w:r w:rsidRPr="00636D91">
                <w:rPr>
                  <w:rFonts w:ascii="Times New Roman" w:hAnsi="Times New Roman" w:cs="Times New Roman"/>
                  <w:color w:val="000000"/>
                  <w:sz w:val="24"/>
                  <w:rPrChange w:id="38728" w:author="瑋婷 徐" w:date="2025-01-06T09:39:00Z" w16du:dateUtc="2025-01-06T01:39:00Z">
                    <w:rPr>
                      <w:rFonts w:ascii="Arial" w:eastAsia="Arial" w:hAnsi="Arial" w:cs="Arial"/>
                      <w:color w:val="000000"/>
                      <w:sz w:val="22"/>
                      <w:szCs w:val="22"/>
                    </w:rPr>
                  </w:rPrChange>
                </w:rPr>
                <w:t>MA-B06-04</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29"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9A382A2"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30" w:author="瑋婷 徐" w:date="2025-01-03T14:57:00Z" w16du:dateUtc="2025-01-03T06:57:00Z"/>
                <w:rFonts w:ascii="Times New Roman" w:hAnsi="Times New Roman" w:cs="Times New Roman"/>
                <w:sz w:val="24"/>
                <w:rPrChange w:id="38731" w:author="瑋婷 徐" w:date="2025-01-06T09:39:00Z" w16du:dateUtc="2025-01-06T01:39:00Z">
                  <w:rPr>
                    <w:ins w:id="38732" w:author="瑋婷 徐" w:date="2025-01-03T14:57:00Z" w16du:dateUtc="2025-01-03T06:57:00Z"/>
                  </w:rPr>
                </w:rPrChange>
              </w:rPr>
              <w:pPrChange w:id="3873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34" w:author="瑋婷 徐" w:date="2025-01-03T14:57:00Z" w16du:dateUtc="2025-01-03T06:57:00Z">
              <w:r w:rsidRPr="00636D91">
                <w:rPr>
                  <w:rFonts w:ascii="Times New Roman" w:hAnsi="Times New Roman" w:cs="Times New Roman"/>
                  <w:color w:val="000000"/>
                  <w:sz w:val="24"/>
                  <w:rPrChange w:id="38735" w:author="瑋婷 徐" w:date="2025-01-06T09:39:00Z" w16du:dateUtc="2025-01-06T01:39:00Z">
                    <w:rPr>
                      <w:rFonts w:ascii="Arial" w:eastAsia="Arial" w:hAnsi="Arial" w:cs="Arial" w:hint="eastAsia"/>
                      <w:color w:val="000000"/>
                      <w:sz w:val="22"/>
                      <w:szCs w:val="22"/>
                    </w:rPr>
                  </w:rPrChange>
                </w:rPr>
                <w:t>大湖第</w:t>
              </w:r>
              <w:r w:rsidRPr="00636D91">
                <w:rPr>
                  <w:rFonts w:ascii="Times New Roman" w:hAnsi="Times New Roman" w:cs="Times New Roman"/>
                  <w:color w:val="000000"/>
                  <w:sz w:val="24"/>
                  <w:rPrChange w:id="38736" w:author="瑋婷 徐" w:date="2025-01-06T09:39:00Z" w16du:dateUtc="2025-01-06T01:39:00Z">
                    <w:rPr>
                      <w:rFonts w:ascii="Arial" w:eastAsia="Arial" w:hAnsi="Arial" w:cs="Arial"/>
                      <w:color w:val="000000"/>
                      <w:sz w:val="22"/>
                      <w:szCs w:val="22"/>
                    </w:rPr>
                  </w:rPrChange>
                </w:rPr>
                <w:t>38</w:t>
              </w:r>
              <w:r w:rsidRPr="00636D91">
                <w:rPr>
                  <w:rFonts w:ascii="Times New Roman" w:hAnsi="Times New Roman" w:cs="Times New Roman"/>
                  <w:color w:val="000000"/>
                  <w:sz w:val="24"/>
                  <w:rPrChange w:id="38737" w:author="瑋婷 徐" w:date="2025-01-06T09:39:00Z" w16du:dateUtc="2025-01-06T01:39:00Z">
                    <w:rPr>
                      <w:rFonts w:ascii="Arial" w:eastAsia="Arial" w:hAnsi="Arial" w:cs="Arial" w:hint="eastAsia"/>
                      <w:color w:val="000000"/>
                      <w:sz w:val="22"/>
                      <w:szCs w:val="22"/>
                    </w:rPr>
                  </w:rPrChange>
                </w:rPr>
                <w:t>林班</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38"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0D75E23"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39" w:author="瑋婷 徐" w:date="2025-01-03T14:57:00Z" w16du:dateUtc="2025-01-03T06:57:00Z"/>
                <w:rFonts w:ascii="Times New Roman" w:hAnsi="Times New Roman" w:cs="Times New Roman"/>
                <w:sz w:val="24"/>
                <w:rPrChange w:id="38740" w:author="瑋婷 徐" w:date="2025-01-06T09:39:00Z" w16du:dateUtc="2025-01-06T01:39:00Z">
                  <w:rPr>
                    <w:ins w:id="38741" w:author="瑋婷 徐" w:date="2025-01-03T14:57:00Z" w16du:dateUtc="2025-01-03T06:57:00Z"/>
                  </w:rPr>
                </w:rPrChange>
              </w:rPr>
              <w:pPrChange w:id="3874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43" w:author="瑋婷 徐" w:date="2025-01-03T14:57:00Z" w16du:dateUtc="2025-01-03T06:57:00Z">
              <w:r w:rsidRPr="00636D91">
                <w:rPr>
                  <w:rFonts w:ascii="Times New Roman" w:hAnsi="Times New Roman" w:cs="Times New Roman"/>
                  <w:color w:val="000000"/>
                  <w:sz w:val="24"/>
                  <w:rPrChange w:id="38744" w:author="瑋婷 徐" w:date="2025-01-06T09:39:00Z" w16du:dateUtc="2025-01-06T01:39: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45"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1434405"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46" w:author="瑋婷 徐" w:date="2025-01-03T14:57:00Z" w16du:dateUtc="2025-01-03T06:57:00Z"/>
                <w:rFonts w:ascii="Times New Roman" w:hAnsi="Times New Roman" w:cs="Times New Roman"/>
                <w:sz w:val="24"/>
                <w:rPrChange w:id="38747" w:author="瑋婷 徐" w:date="2025-01-06T09:39:00Z" w16du:dateUtc="2025-01-06T01:39:00Z">
                  <w:rPr>
                    <w:ins w:id="38748" w:author="瑋婷 徐" w:date="2025-01-03T14:57:00Z" w16du:dateUtc="2025-01-03T06:57:00Z"/>
                  </w:rPr>
                </w:rPrChange>
              </w:rPr>
              <w:pPrChange w:id="3874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50" w:author="瑋婷 徐" w:date="2025-01-03T14:57:00Z" w16du:dateUtc="2025-01-03T06:57:00Z">
              <w:r w:rsidRPr="00636D91">
                <w:rPr>
                  <w:rFonts w:ascii="Times New Roman" w:hAnsi="Times New Roman" w:cs="Times New Roman"/>
                  <w:color w:val="000000"/>
                  <w:sz w:val="24"/>
                  <w:rPrChange w:id="38751" w:author="瑋婷 徐" w:date="2025-01-06T09:39:00Z" w16du:dateUtc="2025-01-06T01:39:00Z">
                    <w:rPr>
                      <w:rFonts w:ascii="Arial" w:eastAsia="Arial" w:hAnsi="Arial" w:cs="Arial" w:hint="eastAsia"/>
                      <w:color w:val="000000"/>
                      <w:sz w:val="22"/>
                      <w:szCs w:val="22"/>
                    </w:rPr>
                  </w:rPrChange>
                </w:rPr>
                <w:t>低海拔</w:t>
              </w:r>
            </w:ins>
          </w:p>
        </w:tc>
      </w:tr>
      <w:tr w:rsidR="00731CCD" w:rsidRPr="00636D91" w14:paraId="258926C2" w14:textId="77777777" w:rsidTr="00731CCD">
        <w:trPr>
          <w:jc w:val="center"/>
          <w:ins w:id="38752" w:author="瑋婷 徐" w:date="2025-01-03T14:57:00Z"/>
          <w:trPrChange w:id="38753"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54"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CD5B275"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55" w:author="瑋婷 徐" w:date="2025-01-03T14:57:00Z" w16du:dateUtc="2025-01-03T06:57:00Z"/>
                <w:rFonts w:ascii="Times New Roman" w:hAnsi="Times New Roman" w:cs="Times New Roman"/>
                <w:sz w:val="24"/>
                <w:rPrChange w:id="38756" w:author="瑋婷 徐" w:date="2025-01-06T09:39:00Z" w16du:dateUtc="2025-01-06T01:39:00Z">
                  <w:rPr>
                    <w:ins w:id="38757" w:author="瑋婷 徐" w:date="2025-01-03T14:57:00Z" w16du:dateUtc="2025-01-03T06:57:00Z"/>
                  </w:rPr>
                </w:rPrChange>
              </w:rPr>
              <w:pPrChange w:id="3875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59" w:author="瑋婷 徐" w:date="2025-01-03T14:57:00Z" w16du:dateUtc="2025-01-03T06:57:00Z">
              <w:r w:rsidRPr="00636D91">
                <w:rPr>
                  <w:rFonts w:ascii="Times New Roman" w:hAnsi="Times New Roman" w:cs="Times New Roman"/>
                  <w:color w:val="000000"/>
                  <w:sz w:val="24"/>
                  <w:rPrChange w:id="38760" w:author="瑋婷 徐" w:date="2025-01-06T09:39:00Z" w16du:dateUtc="2025-01-06T01:39:00Z">
                    <w:rPr>
                      <w:rFonts w:ascii="Arial" w:eastAsia="Arial" w:hAnsi="Arial" w:cs="Arial"/>
                      <w:color w:val="000000"/>
                      <w:sz w:val="22"/>
                      <w:szCs w:val="22"/>
                    </w:rPr>
                  </w:rPrChange>
                </w:rPr>
                <w:t>MB-B06-09</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61"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D2C230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62" w:author="瑋婷 徐" w:date="2025-01-03T14:57:00Z" w16du:dateUtc="2025-01-03T06:57:00Z"/>
                <w:rFonts w:ascii="Times New Roman" w:hAnsi="Times New Roman" w:cs="Times New Roman"/>
                <w:sz w:val="24"/>
                <w:rPrChange w:id="38763" w:author="瑋婷 徐" w:date="2025-01-06T09:39:00Z" w16du:dateUtc="2025-01-06T01:39:00Z">
                  <w:rPr>
                    <w:ins w:id="38764" w:author="瑋婷 徐" w:date="2025-01-03T14:57:00Z" w16du:dateUtc="2025-01-03T06:57:00Z"/>
                  </w:rPr>
                </w:rPrChange>
              </w:rPr>
              <w:pPrChange w:id="3876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66" w:author="瑋婷 徐" w:date="2025-01-03T14:57:00Z" w16du:dateUtc="2025-01-03T06:57:00Z">
              <w:r w:rsidRPr="00636D91">
                <w:rPr>
                  <w:rFonts w:ascii="Times New Roman" w:hAnsi="Times New Roman" w:cs="Times New Roman"/>
                  <w:color w:val="000000"/>
                  <w:sz w:val="24"/>
                  <w:rPrChange w:id="38767" w:author="瑋婷 徐" w:date="2025-01-06T09:39:00Z" w16du:dateUtc="2025-01-06T01:39:00Z">
                    <w:rPr>
                      <w:rFonts w:ascii="Arial" w:eastAsia="Arial" w:hAnsi="Arial" w:cs="Arial" w:hint="eastAsia"/>
                      <w:color w:val="000000"/>
                      <w:sz w:val="22"/>
                      <w:szCs w:val="22"/>
                    </w:rPr>
                  </w:rPrChange>
                </w:rPr>
                <w:t>司馬限山</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68"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149567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69" w:author="瑋婷 徐" w:date="2025-01-03T14:57:00Z" w16du:dateUtc="2025-01-03T06:57:00Z"/>
                <w:rFonts w:ascii="Times New Roman" w:hAnsi="Times New Roman" w:cs="Times New Roman"/>
                <w:sz w:val="24"/>
                <w:rPrChange w:id="38770" w:author="瑋婷 徐" w:date="2025-01-06T09:39:00Z" w16du:dateUtc="2025-01-06T01:39:00Z">
                  <w:rPr>
                    <w:ins w:id="38771" w:author="瑋婷 徐" w:date="2025-01-03T14:57:00Z" w16du:dateUtc="2025-01-03T06:57:00Z"/>
                  </w:rPr>
                </w:rPrChange>
              </w:rPr>
              <w:pPrChange w:id="3877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73" w:author="瑋婷 徐" w:date="2025-01-03T14:57:00Z" w16du:dateUtc="2025-01-03T06:57:00Z">
              <w:r w:rsidRPr="00636D91">
                <w:rPr>
                  <w:rFonts w:ascii="Times New Roman" w:hAnsi="Times New Roman" w:cs="Times New Roman"/>
                  <w:color w:val="000000"/>
                  <w:sz w:val="24"/>
                  <w:rPrChange w:id="38774" w:author="瑋婷 徐" w:date="2025-01-06T09:39:00Z" w16du:dateUtc="2025-01-06T01:39: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75"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5868AD6"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76" w:author="瑋婷 徐" w:date="2025-01-03T14:57:00Z" w16du:dateUtc="2025-01-03T06:57:00Z"/>
                <w:rFonts w:ascii="Times New Roman" w:hAnsi="Times New Roman" w:cs="Times New Roman"/>
                <w:sz w:val="24"/>
                <w:rPrChange w:id="38777" w:author="瑋婷 徐" w:date="2025-01-06T09:39:00Z" w16du:dateUtc="2025-01-06T01:39:00Z">
                  <w:rPr>
                    <w:ins w:id="38778" w:author="瑋婷 徐" w:date="2025-01-03T14:57:00Z" w16du:dateUtc="2025-01-03T06:57:00Z"/>
                  </w:rPr>
                </w:rPrChange>
              </w:rPr>
              <w:pPrChange w:id="3877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80" w:author="瑋婷 徐" w:date="2025-01-03T14:57:00Z" w16du:dateUtc="2025-01-03T06:57:00Z">
              <w:r w:rsidRPr="00636D91">
                <w:rPr>
                  <w:rFonts w:ascii="Times New Roman" w:hAnsi="Times New Roman" w:cs="Times New Roman"/>
                  <w:color w:val="000000"/>
                  <w:sz w:val="24"/>
                  <w:rPrChange w:id="38781"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59B4C482" w14:textId="77777777" w:rsidTr="00731CCD">
        <w:trPr>
          <w:jc w:val="center"/>
          <w:ins w:id="38782" w:author="瑋婷 徐" w:date="2025-01-03T14:57:00Z"/>
          <w:trPrChange w:id="38783"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84"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9A0B35A"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85" w:author="瑋婷 徐" w:date="2025-01-03T14:57:00Z" w16du:dateUtc="2025-01-03T06:57:00Z"/>
                <w:rFonts w:ascii="Times New Roman" w:hAnsi="Times New Roman" w:cs="Times New Roman"/>
                <w:sz w:val="24"/>
                <w:rPrChange w:id="38786" w:author="瑋婷 徐" w:date="2025-01-06T09:39:00Z" w16du:dateUtc="2025-01-06T01:39:00Z">
                  <w:rPr>
                    <w:ins w:id="38787" w:author="瑋婷 徐" w:date="2025-01-03T14:57:00Z" w16du:dateUtc="2025-01-03T06:57:00Z"/>
                  </w:rPr>
                </w:rPrChange>
              </w:rPr>
              <w:pPrChange w:id="3878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89" w:author="瑋婷 徐" w:date="2025-01-03T14:57:00Z" w16du:dateUtc="2025-01-03T06:57:00Z">
              <w:r w:rsidRPr="00636D91">
                <w:rPr>
                  <w:rFonts w:ascii="Times New Roman" w:hAnsi="Times New Roman" w:cs="Times New Roman"/>
                  <w:color w:val="000000"/>
                  <w:sz w:val="24"/>
                  <w:rPrChange w:id="38790" w:author="瑋婷 徐" w:date="2025-01-06T09:39:00Z" w16du:dateUtc="2025-01-06T01:39:00Z">
                    <w:rPr>
                      <w:rFonts w:ascii="Arial" w:eastAsia="Arial" w:hAnsi="Arial" w:cs="Arial"/>
                      <w:color w:val="000000"/>
                      <w:sz w:val="22"/>
                      <w:szCs w:val="22"/>
                    </w:rPr>
                  </w:rPrChange>
                </w:rPr>
                <w:t>MB-B06-11</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791"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50D3320"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792" w:author="瑋婷 徐" w:date="2025-01-03T14:57:00Z" w16du:dateUtc="2025-01-03T06:57:00Z"/>
                <w:rFonts w:ascii="Times New Roman" w:hAnsi="Times New Roman" w:cs="Times New Roman"/>
                <w:sz w:val="24"/>
                <w:rPrChange w:id="38793" w:author="瑋婷 徐" w:date="2025-01-06T09:39:00Z" w16du:dateUtc="2025-01-06T01:39:00Z">
                  <w:rPr>
                    <w:ins w:id="38794" w:author="瑋婷 徐" w:date="2025-01-03T14:57:00Z" w16du:dateUtc="2025-01-03T06:57:00Z"/>
                  </w:rPr>
                </w:rPrChange>
              </w:rPr>
              <w:pPrChange w:id="3879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796" w:author="瑋婷 徐" w:date="2025-01-03T14:57:00Z" w16du:dateUtc="2025-01-03T06:57:00Z">
              <w:r w:rsidRPr="00636D91">
                <w:rPr>
                  <w:rFonts w:ascii="Times New Roman" w:hAnsi="Times New Roman" w:cs="Times New Roman"/>
                  <w:color w:val="000000"/>
                  <w:sz w:val="24"/>
                  <w:rPrChange w:id="38797" w:author="瑋婷 徐" w:date="2025-01-06T09:39:00Z" w16du:dateUtc="2025-01-06T01:39:00Z">
                    <w:rPr>
                      <w:rFonts w:ascii="Arial" w:eastAsia="Arial" w:hAnsi="Arial" w:cs="Arial" w:hint="eastAsia"/>
                      <w:color w:val="000000"/>
                      <w:sz w:val="22"/>
                      <w:szCs w:val="22"/>
                    </w:rPr>
                  </w:rPrChange>
                </w:rPr>
                <w:t>紅毛山</w:t>
              </w:r>
              <w:r w:rsidRPr="00636D91">
                <w:rPr>
                  <w:rFonts w:ascii="Times New Roman" w:hAnsi="Times New Roman" w:cs="Times New Roman"/>
                  <w:color w:val="000000"/>
                  <w:sz w:val="24"/>
                  <w:rPrChange w:id="38798" w:author="瑋婷 徐" w:date="2025-01-06T09:39:00Z" w16du:dateUtc="2025-01-06T01:39:00Z">
                    <w:rPr>
                      <w:rFonts w:ascii="Arial" w:eastAsia="Arial" w:hAnsi="Arial" w:cs="Arial"/>
                      <w:color w:val="000000"/>
                      <w:sz w:val="22"/>
                      <w:szCs w:val="22"/>
                    </w:rPr>
                  </w:rPrChange>
                </w:rPr>
                <w:t>(</w:t>
              </w:r>
              <w:r w:rsidRPr="00636D91">
                <w:rPr>
                  <w:rFonts w:ascii="Times New Roman" w:hAnsi="Times New Roman" w:cs="Times New Roman"/>
                  <w:color w:val="000000"/>
                  <w:sz w:val="24"/>
                  <w:rPrChange w:id="38799" w:author="瑋婷 徐" w:date="2025-01-06T09:39:00Z" w16du:dateUtc="2025-01-06T01:39:00Z">
                    <w:rPr>
                      <w:rFonts w:ascii="Arial" w:eastAsia="Arial" w:hAnsi="Arial" w:cs="Arial" w:hint="eastAsia"/>
                      <w:color w:val="000000"/>
                      <w:sz w:val="22"/>
                      <w:szCs w:val="22"/>
                    </w:rPr>
                  </w:rPrChange>
                </w:rPr>
                <w:t>大坪</w:t>
              </w:r>
              <w:r w:rsidRPr="00636D91">
                <w:rPr>
                  <w:rFonts w:ascii="Times New Roman" w:hAnsi="Times New Roman" w:cs="Times New Roman"/>
                  <w:color w:val="000000"/>
                  <w:sz w:val="24"/>
                  <w:rPrChange w:id="38800" w:author="瑋婷 徐" w:date="2025-01-06T09:39:00Z" w16du:dateUtc="2025-01-06T01:39:00Z">
                    <w:rPr>
                      <w:rFonts w:ascii="Arial" w:eastAsia="Arial" w:hAnsi="Arial" w:cs="Arial"/>
                      <w:color w:val="000000"/>
                      <w:sz w:val="22"/>
                      <w:szCs w:val="22"/>
                    </w:rPr>
                  </w:rPrChange>
                </w:rPr>
                <w:t>)</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80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66F2BA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02" w:author="瑋婷 徐" w:date="2025-01-03T14:57:00Z" w16du:dateUtc="2025-01-03T06:57:00Z"/>
                <w:rFonts w:ascii="Times New Roman" w:hAnsi="Times New Roman" w:cs="Times New Roman"/>
                <w:sz w:val="24"/>
                <w:rPrChange w:id="38803" w:author="瑋婷 徐" w:date="2025-01-06T09:39:00Z" w16du:dateUtc="2025-01-06T01:39:00Z">
                  <w:rPr>
                    <w:ins w:id="38804" w:author="瑋婷 徐" w:date="2025-01-03T14:57:00Z" w16du:dateUtc="2025-01-03T06:57:00Z"/>
                  </w:rPr>
                </w:rPrChange>
              </w:rPr>
              <w:pPrChange w:id="3880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06" w:author="瑋婷 徐" w:date="2025-01-03T14:57:00Z" w16du:dateUtc="2025-01-03T06:57:00Z">
              <w:r w:rsidRPr="00636D91">
                <w:rPr>
                  <w:rFonts w:ascii="Times New Roman" w:hAnsi="Times New Roman" w:cs="Times New Roman"/>
                  <w:color w:val="000000"/>
                  <w:sz w:val="24"/>
                  <w:rPrChange w:id="38807" w:author="瑋婷 徐" w:date="2025-01-06T09:39:00Z" w16du:dateUtc="2025-01-06T01:39: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808"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1EA045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09" w:author="瑋婷 徐" w:date="2025-01-03T14:57:00Z" w16du:dateUtc="2025-01-03T06:57:00Z"/>
                <w:rFonts w:ascii="Times New Roman" w:hAnsi="Times New Roman" w:cs="Times New Roman"/>
                <w:sz w:val="24"/>
                <w:rPrChange w:id="38810" w:author="瑋婷 徐" w:date="2025-01-06T09:39:00Z" w16du:dateUtc="2025-01-06T01:39:00Z">
                  <w:rPr>
                    <w:ins w:id="38811" w:author="瑋婷 徐" w:date="2025-01-03T14:57:00Z" w16du:dateUtc="2025-01-03T06:57:00Z"/>
                  </w:rPr>
                </w:rPrChange>
              </w:rPr>
              <w:pPrChange w:id="3881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13" w:author="瑋婷 徐" w:date="2025-01-03T14:57:00Z" w16du:dateUtc="2025-01-03T06:57:00Z">
              <w:r w:rsidRPr="00636D91">
                <w:rPr>
                  <w:rFonts w:ascii="Times New Roman" w:hAnsi="Times New Roman" w:cs="Times New Roman"/>
                  <w:color w:val="000000"/>
                  <w:sz w:val="24"/>
                  <w:rPrChange w:id="38814"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609B1E03" w14:textId="77777777" w:rsidTr="00731CCD">
        <w:trPr>
          <w:jc w:val="center"/>
          <w:ins w:id="38815" w:author="瑋婷 徐" w:date="2025-01-03T14:57:00Z"/>
          <w:trPrChange w:id="38816"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817"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6E39FB3"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18" w:author="瑋婷 徐" w:date="2025-01-03T14:57:00Z" w16du:dateUtc="2025-01-03T06:57:00Z"/>
                <w:rFonts w:ascii="Times New Roman" w:hAnsi="Times New Roman" w:cs="Times New Roman"/>
                <w:sz w:val="24"/>
                <w:rPrChange w:id="38819" w:author="瑋婷 徐" w:date="2025-01-06T09:39:00Z" w16du:dateUtc="2025-01-06T01:39:00Z">
                  <w:rPr>
                    <w:ins w:id="38820" w:author="瑋婷 徐" w:date="2025-01-03T14:57:00Z" w16du:dateUtc="2025-01-03T06:57:00Z"/>
                  </w:rPr>
                </w:rPrChange>
              </w:rPr>
              <w:pPrChange w:id="3882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22" w:author="瑋婷 徐" w:date="2025-01-03T14:57:00Z" w16du:dateUtc="2025-01-03T06:57:00Z">
              <w:r w:rsidRPr="00636D91">
                <w:rPr>
                  <w:rFonts w:ascii="Times New Roman" w:hAnsi="Times New Roman" w:cs="Times New Roman"/>
                  <w:color w:val="000000"/>
                  <w:sz w:val="24"/>
                  <w:rPrChange w:id="38823" w:author="瑋婷 徐" w:date="2025-01-06T09:39:00Z" w16du:dateUtc="2025-01-06T01:39:00Z">
                    <w:rPr>
                      <w:rFonts w:ascii="Arial" w:eastAsia="Arial" w:hAnsi="Arial" w:cs="Arial"/>
                      <w:color w:val="000000"/>
                      <w:sz w:val="22"/>
                      <w:szCs w:val="22"/>
                    </w:rPr>
                  </w:rPrChange>
                </w:rPr>
                <w:t>MA-B09-02</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824"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5723BCA"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25" w:author="瑋婷 徐" w:date="2025-01-03T14:57:00Z" w16du:dateUtc="2025-01-03T06:57:00Z"/>
                <w:rFonts w:ascii="Times New Roman" w:hAnsi="Times New Roman" w:cs="Times New Roman"/>
                <w:sz w:val="24"/>
                <w:rPrChange w:id="38826" w:author="瑋婷 徐" w:date="2025-01-06T09:39:00Z" w16du:dateUtc="2025-01-06T01:39:00Z">
                  <w:rPr>
                    <w:ins w:id="38827" w:author="瑋婷 徐" w:date="2025-01-03T14:57:00Z" w16du:dateUtc="2025-01-03T06:57:00Z"/>
                  </w:rPr>
                </w:rPrChange>
              </w:rPr>
              <w:pPrChange w:id="3882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29" w:author="瑋婷 徐" w:date="2025-01-03T14:57:00Z" w16du:dateUtc="2025-01-03T06:57:00Z">
              <w:r w:rsidRPr="00636D91">
                <w:rPr>
                  <w:rFonts w:ascii="Times New Roman" w:hAnsi="Times New Roman" w:cs="Times New Roman"/>
                  <w:color w:val="000000"/>
                  <w:sz w:val="24"/>
                  <w:rPrChange w:id="38830" w:author="瑋婷 徐" w:date="2025-01-06T09:39:00Z" w16du:dateUtc="2025-01-06T01:39:00Z">
                    <w:rPr>
                      <w:rFonts w:ascii="Arial" w:eastAsia="Arial" w:hAnsi="Arial" w:cs="Arial" w:hint="eastAsia"/>
                      <w:color w:val="000000"/>
                      <w:sz w:val="22"/>
                      <w:szCs w:val="22"/>
                    </w:rPr>
                  </w:rPrChange>
                </w:rPr>
                <w:t>信賢</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83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A6CA333"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32" w:author="瑋婷 徐" w:date="2025-01-03T14:57:00Z" w16du:dateUtc="2025-01-03T06:57:00Z"/>
                <w:rFonts w:ascii="Times New Roman" w:hAnsi="Times New Roman" w:cs="Times New Roman"/>
                <w:sz w:val="24"/>
                <w:rPrChange w:id="38833" w:author="瑋婷 徐" w:date="2025-01-06T09:39:00Z" w16du:dateUtc="2025-01-06T01:39:00Z">
                  <w:rPr>
                    <w:ins w:id="38834" w:author="瑋婷 徐" w:date="2025-01-03T14:57:00Z" w16du:dateUtc="2025-01-03T06:57:00Z"/>
                  </w:rPr>
                </w:rPrChange>
              </w:rPr>
              <w:pPrChange w:id="3883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36" w:author="瑋婷 徐" w:date="2025-01-03T14:57:00Z" w16du:dateUtc="2025-01-03T06:57:00Z">
              <w:r w:rsidRPr="00636D91">
                <w:rPr>
                  <w:rFonts w:ascii="Times New Roman" w:hAnsi="Times New Roman" w:cs="Times New Roman"/>
                  <w:color w:val="000000"/>
                  <w:sz w:val="24"/>
                  <w:rPrChange w:id="38837" w:author="瑋婷 徐" w:date="2025-01-06T09:39:00Z" w16du:dateUtc="2025-01-06T01:39: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8838"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4BDCE2A"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39" w:author="瑋婷 徐" w:date="2025-01-03T14:57:00Z" w16du:dateUtc="2025-01-03T06:57:00Z"/>
                <w:rFonts w:ascii="Times New Roman" w:hAnsi="Times New Roman" w:cs="Times New Roman"/>
                <w:sz w:val="24"/>
                <w:rPrChange w:id="38840" w:author="瑋婷 徐" w:date="2025-01-06T09:39:00Z" w16du:dateUtc="2025-01-06T01:39:00Z">
                  <w:rPr>
                    <w:ins w:id="38841" w:author="瑋婷 徐" w:date="2025-01-03T14:57:00Z" w16du:dateUtc="2025-01-03T06:57:00Z"/>
                  </w:rPr>
                </w:rPrChange>
              </w:rPr>
              <w:pPrChange w:id="3884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43" w:author="瑋婷 徐" w:date="2025-01-03T14:57:00Z" w16du:dateUtc="2025-01-03T06:57:00Z">
              <w:r w:rsidRPr="00636D91">
                <w:rPr>
                  <w:rFonts w:ascii="Times New Roman" w:hAnsi="Times New Roman" w:cs="Times New Roman"/>
                  <w:color w:val="000000"/>
                  <w:sz w:val="24"/>
                  <w:rPrChange w:id="38844" w:author="瑋婷 徐" w:date="2025-01-06T09:39:00Z" w16du:dateUtc="2025-01-06T01:39:00Z">
                    <w:rPr>
                      <w:rFonts w:ascii="Arial" w:eastAsia="Arial" w:hAnsi="Arial" w:cs="Arial" w:hint="eastAsia"/>
                      <w:color w:val="000000"/>
                      <w:sz w:val="22"/>
                      <w:szCs w:val="22"/>
                    </w:rPr>
                  </w:rPrChange>
                </w:rPr>
                <w:t>低海拔</w:t>
              </w:r>
            </w:ins>
          </w:p>
        </w:tc>
      </w:tr>
      <w:tr w:rsidR="00731CCD" w:rsidRPr="00636D91" w14:paraId="6B6091A0" w14:textId="77777777" w:rsidTr="00731CCD">
        <w:trPr>
          <w:jc w:val="center"/>
          <w:ins w:id="38845"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B437D"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46" w:author="瑋婷 徐" w:date="2025-01-03T14:57:00Z" w16du:dateUtc="2025-01-03T06:57:00Z"/>
                <w:rFonts w:ascii="Times New Roman" w:hAnsi="Times New Roman" w:cs="Times New Roman"/>
                <w:sz w:val="24"/>
                <w:rPrChange w:id="38847" w:author="瑋婷 徐" w:date="2025-01-06T09:39:00Z" w16du:dateUtc="2025-01-06T01:39:00Z">
                  <w:rPr>
                    <w:ins w:id="38848" w:author="瑋婷 徐" w:date="2025-01-03T14:57:00Z" w16du:dateUtc="2025-01-03T06:57:00Z"/>
                  </w:rPr>
                </w:rPrChange>
              </w:rPr>
              <w:pPrChange w:id="3884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50" w:author="瑋婷 徐" w:date="2025-01-03T14:57:00Z" w16du:dateUtc="2025-01-03T06:57:00Z">
              <w:r w:rsidRPr="00636D91">
                <w:rPr>
                  <w:rFonts w:ascii="Times New Roman" w:hAnsi="Times New Roman" w:cs="Times New Roman"/>
                  <w:color w:val="000000"/>
                  <w:sz w:val="24"/>
                  <w:rPrChange w:id="38851" w:author="瑋婷 徐" w:date="2025-01-06T09:39:00Z" w16du:dateUtc="2025-01-06T01:39:00Z">
                    <w:rPr>
                      <w:rFonts w:ascii="Arial" w:eastAsia="Arial" w:hAnsi="Arial" w:cs="Arial"/>
                      <w:color w:val="000000"/>
                      <w:sz w:val="22"/>
                      <w:szCs w:val="22"/>
                    </w:rPr>
                  </w:rPrChange>
                </w:rPr>
                <w:t>MB-C10-04</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E98E"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52" w:author="瑋婷 徐" w:date="2025-01-03T14:57:00Z" w16du:dateUtc="2025-01-03T06:57:00Z"/>
                <w:rFonts w:ascii="Times New Roman" w:hAnsi="Times New Roman" w:cs="Times New Roman"/>
                <w:sz w:val="24"/>
                <w:rPrChange w:id="38853" w:author="瑋婷 徐" w:date="2025-01-06T09:39:00Z" w16du:dateUtc="2025-01-06T01:39:00Z">
                  <w:rPr>
                    <w:ins w:id="38854" w:author="瑋婷 徐" w:date="2025-01-03T14:57:00Z" w16du:dateUtc="2025-01-03T06:57:00Z"/>
                  </w:rPr>
                </w:rPrChange>
              </w:rPr>
              <w:pPrChange w:id="3885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56" w:author="瑋婷 徐" w:date="2025-01-03T14:57:00Z" w16du:dateUtc="2025-01-03T06:57:00Z">
              <w:r w:rsidRPr="00636D91">
                <w:rPr>
                  <w:rFonts w:ascii="Times New Roman" w:hAnsi="Times New Roman" w:cs="Times New Roman"/>
                  <w:color w:val="000000"/>
                  <w:sz w:val="24"/>
                  <w:rPrChange w:id="38857" w:author="瑋婷 徐" w:date="2025-01-06T09:39:00Z" w16du:dateUtc="2025-01-06T01:39:00Z">
                    <w:rPr>
                      <w:rFonts w:ascii="Arial" w:eastAsia="Arial" w:hAnsi="Arial" w:cs="Arial" w:hint="eastAsia"/>
                      <w:color w:val="000000"/>
                      <w:sz w:val="22"/>
                      <w:szCs w:val="22"/>
                    </w:rPr>
                  </w:rPrChange>
                </w:rPr>
                <w:t>台</w:t>
              </w:r>
              <w:r w:rsidRPr="00636D91">
                <w:rPr>
                  <w:rFonts w:ascii="Times New Roman" w:hAnsi="Times New Roman" w:cs="Times New Roman"/>
                  <w:color w:val="000000"/>
                  <w:sz w:val="24"/>
                  <w:rPrChange w:id="38858" w:author="瑋婷 徐" w:date="2025-01-06T09:39:00Z" w16du:dateUtc="2025-01-06T01:39:00Z">
                    <w:rPr>
                      <w:rFonts w:ascii="Arial" w:eastAsia="Arial" w:hAnsi="Arial" w:cs="Arial"/>
                      <w:color w:val="000000"/>
                      <w:sz w:val="22"/>
                      <w:szCs w:val="22"/>
                    </w:rPr>
                  </w:rPrChange>
                </w:rPr>
                <w:t>8</w:t>
              </w:r>
              <w:r w:rsidRPr="00636D91">
                <w:rPr>
                  <w:rFonts w:ascii="Times New Roman" w:hAnsi="Times New Roman" w:cs="Times New Roman"/>
                  <w:color w:val="000000"/>
                  <w:sz w:val="24"/>
                  <w:rPrChange w:id="38859" w:author="瑋婷 徐" w:date="2025-01-06T09:39:00Z" w16du:dateUtc="2025-01-06T01:39:00Z">
                    <w:rPr>
                      <w:rFonts w:ascii="Arial" w:eastAsia="Arial" w:hAnsi="Arial" w:cs="Arial" w:hint="eastAsia"/>
                      <w:color w:val="000000"/>
                      <w:sz w:val="22"/>
                      <w:szCs w:val="22"/>
                    </w:rPr>
                  </w:rPrChange>
                </w:rPr>
                <w:t>線</w:t>
              </w:r>
              <w:r w:rsidRPr="00636D91">
                <w:rPr>
                  <w:rFonts w:ascii="Times New Roman" w:hAnsi="Times New Roman" w:cs="Times New Roman"/>
                  <w:color w:val="000000"/>
                  <w:sz w:val="24"/>
                  <w:rPrChange w:id="38860" w:author="瑋婷 徐" w:date="2025-01-06T09:39:00Z" w16du:dateUtc="2025-01-06T01:39:00Z">
                    <w:rPr>
                      <w:rFonts w:ascii="Arial" w:eastAsia="Arial" w:hAnsi="Arial" w:cs="Arial"/>
                      <w:color w:val="000000"/>
                      <w:sz w:val="22"/>
                      <w:szCs w:val="22"/>
                    </w:rPr>
                  </w:rPrChange>
                </w:rPr>
                <w:t>92k</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4A993"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61" w:author="瑋婷 徐" w:date="2025-01-03T14:57:00Z" w16du:dateUtc="2025-01-03T06:57:00Z"/>
                <w:rFonts w:ascii="Times New Roman" w:hAnsi="Times New Roman" w:cs="Times New Roman"/>
                <w:sz w:val="24"/>
                <w:rPrChange w:id="38862" w:author="瑋婷 徐" w:date="2025-01-06T09:39:00Z" w16du:dateUtc="2025-01-06T01:39:00Z">
                  <w:rPr>
                    <w:ins w:id="38863" w:author="瑋婷 徐" w:date="2025-01-03T14:57:00Z" w16du:dateUtc="2025-01-03T06:57:00Z"/>
                  </w:rPr>
                </w:rPrChange>
              </w:rPr>
              <w:pPrChange w:id="3886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65" w:author="瑋婷 徐" w:date="2025-01-03T14:57:00Z" w16du:dateUtc="2025-01-03T06:57:00Z">
              <w:r w:rsidRPr="00636D91">
                <w:rPr>
                  <w:rFonts w:ascii="Times New Roman" w:hAnsi="Times New Roman" w:cs="Times New Roman"/>
                  <w:color w:val="000000"/>
                  <w:sz w:val="24"/>
                  <w:rPrChange w:id="38866" w:author="瑋婷 徐" w:date="2025-01-06T09:39:00Z" w16du:dateUtc="2025-01-06T01:39: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6710"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67" w:author="瑋婷 徐" w:date="2025-01-03T14:57:00Z" w16du:dateUtc="2025-01-03T06:57:00Z"/>
                <w:rFonts w:ascii="Times New Roman" w:hAnsi="Times New Roman" w:cs="Times New Roman"/>
                <w:sz w:val="24"/>
                <w:rPrChange w:id="38868" w:author="瑋婷 徐" w:date="2025-01-06T09:39:00Z" w16du:dateUtc="2025-01-06T01:39:00Z">
                  <w:rPr>
                    <w:ins w:id="38869" w:author="瑋婷 徐" w:date="2025-01-03T14:57:00Z" w16du:dateUtc="2025-01-03T06:57:00Z"/>
                  </w:rPr>
                </w:rPrChange>
              </w:rPr>
              <w:pPrChange w:id="3887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71" w:author="瑋婷 徐" w:date="2025-01-03T14:57:00Z" w16du:dateUtc="2025-01-03T06:57:00Z">
              <w:r w:rsidRPr="00636D91">
                <w:rPr>
                  <w:rFonts w:ascii="Times New Roman" w:hAnsi="Times New Roman" w:cs="Times New Roman"/>
                  <w:color w:val="000000"/>
                  <w:sz w:val="24"/>
                  <w:rPrChange w:id="38872"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2089B4C0" w14:textId="77777777" w:rsidTr="00731CCD">
        <w:trPr>
          <w:jc w:val="center"/>
          <w:ins w:id="38873"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8588"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74" w:author="瑋婷 徐" w:date="2025-01-03T14:57:00Z" w16du:dateUtc="2025-01-03T06:57:00Z"/>
                <w:rFonts w:ascii="Times New Roman" w:hAnsi="Times New Roman" w:cs="Times New Roman"/>
                <w:sz w:val="24"/>
                <w:rPrChange w:id="38875" w:author="瑋婷 徐" w:date="2025-01-06T09:39:00Z" w16du:dateUtc="2025-01-06T01:39:00Z">
                  <w:rPr>
                    <w:ins w:id="38876" w:author="瑋婷 徐" w:date="2025-01-03T14:57:00Z" w16du:dateUtc="2025-01-03T06:57:00Z"/>
                  </w:rPr>
                </w:rPrChange>
              </w:rPr>
              <w:pPrChange w:id="3887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78" w:author="瑋婷 徐" w:date="2025-01-03T14:57:00Z" w16du:dateUtc="2025-01-03T06:57:00Z">
              <w:r w:rsidRPr="00636D91">
                <w:rPr>
                  <w:rFonts w:ascii="Times New Roman" w:hAnsi="Times New Roman" w:cs="Times New Roman"/>
                  <w:color w:val="000000"/>
                  <w:sz w:val="24"/>
                  <w:rPrChange w:id="38879" w:author="瑋婷 徐" w:date="2025-01-06T09:39:00Z" w16du:dateUtc="2025-01-06T01:39:00Z">
                    <w:rPr>
                      <w:rFonts w:ascii="Arial" w:eastAsia="Arial" w:hAnsi="Arial" w:cs="Arial"/>
                      <w:color w:val="000000"/>
                      <w:sz w:val="22"/>
                      <w:szCs w:val="22"/>
                    </w:rPr>
                  </w:rPrChange>
                </w:rPr>
                <w:t>MB-C11-08</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AD8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80" w:author="瑋婷 徐" w:date="2025-01-03T14:57:00Z" w16du:dateUtc="2025-01-03T06:57:00Z"/>
                <w:rFonts w:ascii="Times New Roman" w:hAnsi="Times New Roman" w:cs="Times New Roman"/>
                <w:sz w:val="24"/>
                <w:rPrChange w:id="38881" w:author="瑋婷 徐" w:date="2025-01-06T09:39:00Z" w16du:dateUtc="2025-01-06T01:39:00Z">
                  <w:rPr>
                    <w:ins w:id="38882" w:author="瑋婷 徐" w:date="2025-01-03T14:57:00Z" w16du:dateUtc="2025-01-03T06:57:00Z"/>
                  </w:rPr>
                </w:rPrChange>
              </w:rPr>
              <w:pPrChange w:id="3888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84" w:author="瑋婷 徐" w:date="2025-01-03T14:57:00Z" w16du:dateUtc="2025-01-03T06:57:00Z">
              <w:r w:rsidRPr="00636D91">
                <w:rPr>
                  <w:rFonts w:ascii="Times New Roman" w:hAnsi="Times New Roman" w:cs="Times New Roman"/>
                  <w:color w:val="000000"/>
                  <w:sz w:val="24"/>
                  <w:rPrChange w:id="38885" w:author="瑋婷 徐" w:date="2025-01-06T09:39:00Z" w16du:dateUtc="2025-01-06T01:39:00Z">
                    <w:rPr>
                      <w:rFonts w:ascii="Arial" w:eastAsia="Arial" w:hAnsi="Arial" w:cs="Arial" w:hint="eastAsia"/>
                      <w:color w:val="000000"/>
                      <w:sz w:val="22"/>
                      <w:szCs w:val="22"/>
                    </w:rPr>
                  </w:rPrChange>
                </w:rPr>
                <w:t>大雪山</w:t>
              </w:r>
              <w:r w:rsidRPr="00636D91">
                <w:rPr>
                  <w:rFonts w:ascii="Times New Roman" w:hAnsi="Times New Roman" w:cs="Times New Roman"/>
                  <w:color w:val="000000"/>
                  <w:sz w:val="24"/>
                  <w:rPrChange w:id="38886" w:author="瑋婷 徐" w:date="2025-01-06T09:39:00Z" w16du:dateUtc="2025-01-06T01:39:00Z">
                    <w:rPr>
                      <w:rFonts w:ascii="Arial" w:eastAsia="Arial" w:hAnsi="Arial" w:cs="Arial"/>
                      <w:color w:val="000000"/>
                      <w:sz w:val="22"/>
                      <w:szCs w:val="22"/>
                    </w:rPr>
                  </w:rPrChange>
                </w:rPr>
                <w:t>230</w:t>
              </w:r>
              <w:r w:rsidRPr="00636D91">
                <w:rPr>
                  <w:rFonts w:ascii="Times New Roman" w:hAnsi="Times New Roman" w:cs="Times New Roman"/>
                  <w:color w:val="000000"/>
                  <w:sz w:val="24"/>
                  <w:rPrChange w:id="38887" w:author="瑋婷 徐" w:date="2025-01-06T09:39:00Z" w16du:dateUtc="2025-01-06T01:39:00Z">
                    <w:rPr>
                      <w:rFonts w:ascii="Arial" w:eastAsia="Arial" w:hAnsi="Arial" w:cs="Arial" w:hint="eastAsia"/>
                      <w:color w:val="000000"/>
                      <w:sz w:val="22"/>
                      <w:szCs w:val="22"/>
                    </w:rPr>
                  </w:rPrChange>
                </w:rPr>
                <w:t>林道</w:t>
              </w:r>
              <w:r w:rsidRPr="00636D91">
                <w:rPr>
                  <w:rFonts w:ascii="Times New Roman" w:hAnsi="Times New Roman" w:cs="Times New Roman"/>
                  <w:color w:val="000000"/>
                  <w:sz w:val="24"/>
                  <w:rPrChange w:id="38888" w:author="瑋婷 徐" w:date="2025-01-06T09:39:00Z" w16du:dateUtc="2025-01-06T01:39:00Z">
                    <w:rPr>
                      <w:rFonts w:ascii="Arial" w:eastAsia="Arial" w:hAnsi="Arial" w:cs="Arial"/>
                      <w:color w:val="000000"/>
                      <w:sz w:val="22"/>
                      <w:szCs w:val="22"/>
                    </w:rPr>
                  </w:rPrChange>
                </w:rPr>
                <w:t>A</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76537"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89" w:author="瑋婷 徐" w:date="2025-01-03T14:57:00Z" w16du:dateUtc="2025-01-03T06:57:00Z"/>
                <w:rFonts w:ascii="Times New Roman" w:hAnsi="Times New Roman" w:cs="Times New Roman"/>
                <w:sz w:val="24"/>
                <w:rPrChange w:id="38890" w:author="瑋婷 徐" w:date="2025-01-06T09:39:00Z" w16du:dateUtc="2025-01-06T01:39:00Z">
                  <w:rPr>
                    <w:ins w:id="38891" w:author="瑋婷 徐" w:date="2025-01-03T14:57:00Z" w16du:dateUtc="2025-01-03T06:57:00Z"/>
                  </w:rPr>
                </w:rPrChange>
              </w:rPr>
              <w:pPrChange w:id="3889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93" w:author="瑋婷 徐" w:date="2025-01-03T14:57:00Z" w16du:dateUtc="2025-01-03T06:57:00Z">
              <w:r w:rsidRPr="00636D91">
                <w:rPr>
                  <w:rFonts w:ascii="Times New Roman" w:hAnsi="Times New Roman" w:cs="Times New Roman"/>
                  <w:color w:val="000000"/>
                  <w:sz w:val="24"/>
                  <w:rPrChange w:id="38894" w:author="瑋婷 徐" w:date="2025-01-06T09:39:00Z" w16du:dateUtc="2025-01-06T01:39: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B4AA"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895" w:author="瑋婷 徐" w:date="2025-01-03T14:57:00Z" w16du:dateUtc="2025-01-03T06:57:00Z"/>
                <w:rFonts w:ascii="Times New Roman" w:hAnsi="Times New Roman" w:cs="Times New Roman"/>
                <w:sz w:val="24"/>
                <w:rPrChange w:id="38896" w:author="瑋婷 徐" w:date="2025-01-06T09:39:00Z" w16du:dateUtc="2025-01-06T01:39:00Z">
                  <w:rPr>
                    <w:ins w:id="38897" w:author="瑋婷 徐" w:date="2025-01-03T14:57:00Z" w16du:dateUtc="2025-01-03T06:57:00Z"/>
                  </w:rPr>
                </w:rPrChange>
              </w:rPr>
              <w:pPrChange w:id="3889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899" w:author="瑋婷 徐" w:date="2025-01-03T14:57:00Z" w16du:dateUtc="2025-01-03T06:57:00Z">
              <w:r w:rsidRPr="00636D91">
                <w:rPr>
                  <w:rFonts w:ascii="Times New Roman" w:hAnsi="Times New Roman" w:cs="Times New Roman"/>
                  <w:color w:val="000000"/>
                  <w:sz w:val="24"/>
                  <w:rPrChange w:id="38900"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037F5B35" w14:textId="77777777" w:rsidTr="00731CCD">
        <w:trPr>
          <w:jc w:val="center"/>
          <w:ins w:id="38901"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7FF2B"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02" w:author="瑋婷 徐" w:date="2025-01-03T14:57:00Z" w16du:dateUtc="2025-01-03T06:57:00Z"/>
                <w:rFonts w:ascii="Times New Roman" w:hAnsi="Times New Roman" w:cs="Times New Roman"/>
                <w:sz w:val="24"/>
                <w:rPrChange w:id="38903" w:author="瑋婷 徐" w:date="2025-01-06T09:39:00Z" w16du:dateUtc="2025-01-06T01:39:00Z">
                  <w:rPr>
                    <w:ins w:id="38904" w:author="瑋婷 徐" w:date="2025-01-03T14:57:00Z" w16du:dateUtc="2025-01-03T06:57:00Z"/>
                  </w:rPr>
                </w:rPrChange>
              </w:rPr>
              <w:pPrChange w:id="3890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06" w:author="瑋婷 徐" w:date="2025-01-03T14:57:00Z" w16du:dateUtc="2025-01-03T06:57:00Z">
              <w:r w:rsidRPr="00636D91">
                <w:rPr>
                  <w:rFonts w:ascii="Times New Roman" w:hAnsi="Times New Roman" w:cs="Times New Roman"/>
                  <w:color w:val="000000"/>
                  <w:sz w:val="24"/>
                  <w:rPrChange w:id="38907" w:author="瑋婷 徐" w:date="2025-01-06T09:39:00Z" w16du:dateUtc="2025-01-06T01:39:00Z">
                    <w:rPr>
                      <w:rFonts w:ascii="Arial" w:eastAsia="Arial" w:hAnsi="Arial" w:cs="Arial"/>
                      <w:color w:val="000000"/>
                      <w:sz w:val="22"/>
                      <w:szCs w:val="22"/>
                    </w:rPr>
                  </w:rPrChange>
                </w:rPr>
                <w:t>MB-C11-09</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F129"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08" w:author="瑋婷 徐" w:date="2025-01-03T14:57:00Z" w16du:dateUtc="2025-01-03T06:57:00Z"/>
                <w:rFonts w:ascii="Times New Roman" w:hAnsi="Times New Roman" w:cs="Times New Roman"/>
                <w:sz w:val="24"/>
                <w:rPrChange w:id="38909" w:author="瑋婷 徐" w:date="2025-01-06T09:39:00Z" w16du:dateUtc="2025-01-06T01:39:00Z">
                  <w:rPr>
                    <w:ins w:id="38910" w:author="瑋婷 徐" w:date="2025-01-03T14:57:00Z" w16du:dateUtc="2025-01-03T06:57:00Z"/>
                  </w:rPr>
                </w:rPrChange>
              </w:rPr>
              <w:pPrChange w:id="3891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12" w:author="瑋婷 徐" w:date="2025-01-03T14:57:00Z" w16du:dateUtc="2025-01-03T06:57:00Z">
              <w:r w:rsidRPr="00636D91">
                <w:rPr>
                  <w:rFonts w:ascii="Times New Roman" w:hAnsi="Times New Roman" w:cs="Times New Roman"/>
                  <w:color w:val="000000"/>
                  <w:sz w:val="24"/>
                  <w:rPrChange w:id="38913" w:author="瑋婷 徐" w:date="2025-01-06T09:39:00Z" w16du:dateUtc="2025-01-06T01:39:00Z">
                    <w:rPr>
                      <w:rFonts w:ascii="Arial" w:eastAsia="Arial" w:hAnsi="Arial" w:cs="Arial" w:hint="eastAsia"/>
                      <w:color w:val="000000"/>
                      <w:sz w:val="22"/>
                      <w:szCs w:val="22"/>
                    </w:rPr>
                  </w:rPrChange>
                </w:rPr>
                <w:t>雪山西稜</w:t>
              </w:r>
              <w:r w:rsidRPr="00636D91">
                <w:rPr>
                  <w:rFonts w:ascii="Times New Roman" w:hAnsi="Times New Roman" w:cs="Times New Roman"/>
                  <w:color w:val="000000"/>
                  <w:sz w:val="24"/>
                  <w:rPrChange w:id="38914" w:author="瑋婷 徐" w:date="2025-01-06T09:39:00Z" w16du:dateUtc="2025-01-06T01:39:00Z">
                    <w:rPr>
                      <w:rFonts w:ascii="Arial" w:eastAsia="Arial" w:hAnsi="Arial" w:cs="Arial"/>
                      <w:color w:val="000000"/>
                      <w:sz w:val="22"/>
                      <w:szCs w:val="22"/>
                    </w:rPr>
                  </w:rPrChange>
                </w:rPr>
                <w:t>17</w:t>
              </w:r>
              <w:proofErr w:type="gramStart"/>
              <w:r w:rsidRPr="00636D91">
                <w:rPr>
                  <w:rFonts w:ascii="Times New Roman" w:hAnsi="Times New Roman" w:cs="Times New Roman"/>
                  <w:color w:val="000000"/>
                  <w:sz w:val="24"/>
                  <w:rPrChange w:id="38915" w:author="瑋婷 徐" w:date="2025-01-06T09:39:00Z" w16du:dateUtc="2025-01-06T01:39:00Z">
                    <w:rPr>
                      <w:rFonts w:ascii="Arial" w:eastAsia="Arial" w:hAnsi="Arial" w:cs="Arial"/>
                      <w:color w:val="000000"/>
                      <w:sz w:val="22"/>
                      <w:szCs w:val="22"/>
                    </w:rPr>
                  </w:rPrChange>
                </w:rPr>
                <w:t>K(</w:t>
              </w:r>
              <w:proofErr w:type="gramEnd"/>
              <w:r w:rsidRPr="00636D91">
                <w:rPr>
                  <w:rFonts w:ascii="Times New Roman" w:hAnsi="Times New Roman" w:cs="Times New Roman"/>
                  <w:color w:val="000000"/>
                  <w:sz w:val="24"/>
                  <w:rPrChange w:id="38916" w:author="瑋婷 徐" w:date="2025-01-06T09:39:00Z" w16du:dateUtc="2025-01-06T01:39:00Z">
                    <w:rPr>
                      <w:rFonts w:ascii="Arial" w:eastAsia="Arial" w:hAnsi="Arial" w:cs="Arial"/>
                      <w:color w:val="000000"/>
                      <w:sz w:val="22"/>
                      <w:szCs w:val="22"/>
                    </w:rPr>
                  </w:rPrChange>
                </w:rPr>
                <w:t>230)</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71E3"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17" w:author="瑋婷 徐" w:date="2025-01-03T14:57:00Z" w16du:dateUtc="2025-01-03T06:57:00Z"/>
                <w:rFonts w:ascii="Times New Roman" w:hAnsi="Times New Roman" w:cs="Times New Roman"/>
                <w:sz w:val="24"/>
                <w:rPrChange w:id="38918" w:author="瑋婷 徐" w:date="2025-01-06T09:39:00Z" w16du:dateUtc="2025-01-06T01:39:00Z">
                  <w:rPr>
                    <w:ins w:id="38919" w:author="瑋婷 徐" w:date="2025-01-03T14:57:00Z" w16du:dateUtc="2025-01-03T06:57:00Z"/>
                  </w:rPr>
                </w:rPrChange>
              </w:rPr>
              <w:pPrChange w:id="389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21" w:author="瑋婷 徐" w:date="2025-01-03T14:57:00Z" w16du:dateUtc="2025-01-03T06:57:00Z">
              <w:r w:rsidRPr="00636D91">
                <w:rPr>
                  <w:rFonts w:ascii="Times New Roman" w:hAnsi="Times New Roman" w:cs="Times New Roman"/>
                  <w:color w:val="000000"/>
                  <w:sz w:val="24"/>
                  <w:rPrChange w:id="38922" w:author="瑋婷 徐" w:date="2025-01-06T09:39:00Z" w16du:dateUtc="2025-01-06T01:39: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C996"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23" w:author="瑋婷 徐" w:date="2025-01-03T14:57:00Z" w16du:dateUtc="2025-01-03T06:57:00Z"/>
                <w:rFonts w:ascii="Times New Roman" w:hAnsi="Times New Roman" w:cs="Times New Roman"/>
                <w:sz w:val="24"/>
                <w:rPrChange w:id="38924" w:author="瑋婷 徐" w:date="2025-01-06T09:39:00Z" w16du:dateUtc="2025-01-06T01:39:00Z">
                  <w:rPr>
                    <w:ins w:id="38925" w:author="瑋婷 徐" w:date="2025-01-03T14:57:00Z" w16du:dateUtc="2025-01-03T06:57:00Z"/>
                  </w:rPr>
                </w:rPrChange>
              </w:rPr>
              <w:pPrChange w:id="3892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27" w:author="瑋婷 徐" w:date="2025-01-03T14:57:00Z" w16du:dateUtc="2025-01-03T06:57:00Z">
              <w:r w:rsidRPr="00636D91">
                <w:rPr>
                  <w:rFonts w:ascii="Times New Roman" w:hAnsi="Times New Roman" w:cs="Times New Roman"/>
                  <w:color w:val="000000"/>
                  <w:sz w:val="24"/>
                  <w:rPrChange w:id="38928"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7E9E9D5B" w14:textId="77777777" w:rsidTr="00731CCD">
        <w:trPr>
          <w:jc w:val="center"/>
          <w:ins w:id="38929"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C051"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30" w:author="瑋婷 徐" w:date="2025-01-03T14:57:00Z" w16du:dateUtc="2025-01-03T06:57:00Z"/>
                <w:rFonts w:ascii="Times New Roman" w:hAnsi="Times New Roman" w:cs="Times New Roman"/>
                <w:sz w:val="24"/>
                <w:rPrChange w:id="38931" w:author="瑋婷 徐" w:date="2025-01-06T09:39:00Z" w16du:dateUtc="2025-01-06T01:39:00Z">
                  <w:rPr>
                    <w:ins w:id="38932" w:author="瑋婷 徐" w:date="2025-01-03T14:57:00Z" w16du:dateUtc="2025-01-03T06:57:00Z"/>
                  </w:rPr>
                </w:rPrChange>
              </w:rPr>
              <w:pPrChange w:id="3893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34" w:author="瑋婷 徐" w:date="2025-01-03T14:57:00Z" w16du:dateUtc="2025-01-03T06:57:00Z">
              <w:r w:rsidRPr="00636D91">
                <w:rPr>
                  <w:rFonts w:ascii="Times New Roman" w:hAnsi="Times New Roman" w:cs="Times New Roman"/>
                  <w:color w:val="000000"/>
                  <w:sz w:val="24"/>
                  <w:rPrChange w:id="38935" w:author="瑋婷 徐" w:date="2025-01-06T09:39:00Z" w16du:dateUtc="2025-01-06T01:39:00Z">
                    <w:rPr>
                      <w:rFonts w:ascii="Arial" w:eastAsia="Arial" w:hAnsi="Arial" w:cs="Arial"/>
                      <w:color w:val="000000"/>
                      <w:sz w:val="22"/>
                      <w:szCs w:val="22"/>
                    </w:rPr>
                  </w:rPrChange>
                </w:rPr>
                <w:t>MB-C11-11</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C8E1"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36" w:author="瑋婷 徐" w:date="2025-01-03T14:57:00Z" w16du:dateUtc="2025-01-03T06:57:00Z"/>
                <w:rFonts w:ascii="Times New Roman" w:hAnsi="Times New Roman" w:cs="Times New Roman"/>
                <w:sz w:val="24"/>
                <w:rPrChange w:id="38937" w:author="瑋婷 徐" w:date="2025-01-06T09:39:00Z" w16du:dateUtc="2025-01-06T01:39:00Z">
                  <w:rPr>
                    <w:ins w:id="38938" w:author="瑋婷 徐" w:date="2025-01-03T14:57:00Z" w16du:dateUtc="2025-01-03T06:57:00Z"/>
                  </w:rPr>
                </w:rPrChange>
              </w:rPr>
              <w:pPrChange w:id="3893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40" w:author="瑋婷 徐" w:date="2025-01-03T14:57:00Z" w16du:dateUtc="2025-01-03T06:57:00Z">
              <w:r w:rsidRPr="00636D91">
                <w:rPr>
                  <w:rFonts w:ascii="Times New Roman" w:hAnsi="Times New Roman" w:cs="Times New Roman"/>
                  <w:color w:val="000000"/>
                  <w:sz w:val="24"/>
                  <w:rPrChange w:id="38941" w:author="瑋婷 徐" w:date="2025-01-06T09:39:00Z" w16du:dateUtc="2025-01-06T01:39:00Z">
                    <w:rPr>
                      <w:rFonts w:ascii="Arial" w:eastAsia="Arial" w:hAnsi="Arial" w:cs="Arial" w:hint="eastAsia"/>
                      <w:color w:val="000000"/>
                      <w:sz w:val="22"/>
                      <w:szCs w:val="22"/>
                    </w:rPr>
                  </w:rPrChange>
                </w:rPr>
                <w:t>大雪山</w:t>
              </w:r>
              <w:r w:rsidRPr="00636D91">
                <w:rPr>
                  <w:rFonts w:ascii="Times New Roman" w:hAnsi="Times New Roman" w:cs="Times New Roman"/>
                  <w:color w:val="000000"/>
                  <w:sz w:val="24"/>
                  <w:rPrChange w:id="38942" w:author="瑋婷 徐" w:date="2025-01-06T09:39:00Z" w16du:dateUtc="2025-01-06T01:39:00Z">
                    <w:rPr>
                      <w:rFonts w:ascii="Arial" w:eastAsia="Arial" w:hAnsi="Arial" w:cs="Arial"/>
                      <w:color w:val="000000"/>
                      <w:sz w:val="22"/>
                      <w:szCs w:val="22"/>
                    </w:rPr>
                  </w:rPrChange>
                </w:rPr>
                <w:t>210</w:t>
              </w:r>
              <w:r w:rsidRPr="00636D91">
                <w:rPr>
                  <w:rFonts w:ascii="Times New Roman" w:hAnsi="Times New Roman" w:cs="Times New Roman"/>
                  <w:color w:val="000000"/>
                  <w:sz w:val="24"/>
                  <w:rPrChange w:id="38943" w:author="瑋婷 徐" w:date="2025-01-06T09:39:00Z" w16du:dateUtc="2025-01-06T01:39:00Z">
                    <w:rPr>
                      <w:rFonts w:ascii="Arial" w:eastAsia="Arial" w:hAnsi="Arial" w:cs="Arial" w:hint="eastAsia"/>
                      <w:color w:val="000000"/>
                      <w:sz w:val="22"/>
                      <w:szCs w:val="22"/>
                    </w:rPr>
                  </w:rPrChange>
                </w:rPr>
                <w:t>林道</w:t>
              </w:r>
              <w:r w:rsidRPr="00636D91">
                <w:rPr>
                  <w:rFonts w:ascii="Times New Roman" w:hAnsi="Times New Roman" w:cs="Times New Roman"/>
                  <w:color w:val="000000"/>
                  <w:sz w:val="24"/>
                  <w:rPrChange w:id="38944" w:author="瑋婷 徐" w:date="2025-01-06T09:39:00Z" w16du:dateUtc="2025-01-06T01:39:00Z">
                    <w:rPr>
                      <w:rFonts w:ascii="Arial" w:eastAsia="Arial" w:hAnsi="Arial" w:cs="Arial"/>
                      <w:color w:val="000000"/>
                      <w:sz w:val="22"/>
                      <w:szCs w:val="22"/>
                    </w:rPr>
                  </w:rPrChange>
                </w:rPr>
                <w:t>B</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7375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45" w:author="瑋婷 徐" w:date="2025-01-03T14:57:00Z" w16du:dateUtc="2025-01-03T06:57:00Z"/>
                <w:rFonts w:ascii="Times New Roman" w:hAnsi="Times New Roman" w:cs="Times New Roman"/>
                <w:sz w:val="24"/>
                <w:rPrChange w:id="38946" w:author="瑋婷 徐" w:date="2025-01-06T09:39:00Z" w16du:dateUtc="2025-01-06T01:39:00Z">
                  <w:rPr>
                    <w:ins w:id="38947" w:author="瑋婷 徐" w:date="2025-01-03T14:57:00Z" w16du:dateUtc="2025-01-03T06:57:00Z"/>
                  </w:rPr>
                </w:rPrChange>
              </w:rPr>
              <w:pPrChange w:id="3894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49" w:author="瑋婷 徐" w:date="2025-01-03T14:57:00Z" w16du:dateUtc="2025-01-03T06:57:00Z">
              <w:r w:rsidRPr="00636D91">
                <w:rPr>
                  <w:rFonts w:ascii="Times New Roman" w:hAnsi="Times New Roman" w:cs="Times New Roman"/>
                  <w:color w:val="000000"/>
                  <w:sz w:val="24"/>
                  <w:rPrChange w:id="38950" w:author="瑋婷 徐" w:date="2025-01-06T09:39:00Z" w16du:dateUtc="2025-01-06T01:39: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7852"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51" w:author="瑋婷 徐" w:date="2025-01-03T14:57:00Z" w16du:dateUtc="2025-01-03T06:57:00Z"/>
                <w:rFonts w:ascii="Times New Roman" w:hAnsi="Times New Roman" w:cs="Times New Roman"/>
                <w:sz w:val="24"/>
                <w:rPrChange w:id="38952" w:author="瑋婷 徐" w:date="2025-01-06T09:39:00Z" w16du:dateUtc="2025-01-06T01:39:00Z">
                  <w:rPr>
                    <w:ins w:id="38953" w:author="瑋婷 徐" w:date="2025-01-03T14:57:00Z" w16du:dateUtc="2025-01-03T06:57:00Z"/>
                  </w:rPr>
                </w:rPrChange>
              </w:rPr>
              <w:pPrChange w:id="3895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55" w:author="瑋婷 徐" w:date="2025-01-03T14:57:00Z" w16du:dateUtc="2025-01-03T06:57:00Z">
              <w:r w:rsidRPr="00636D91">
                <w:rPr>
                  <w:rFonts w:ascii="Times New Roman" w:hAnsi="Times New Roman" w:cs="Times New Roman"/>
                  <w:color w:val="000000"/>
                  <w:sz w:val="24"/>
                  <w:rPrChange w:id="38956"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55BEEF42" w14:textId="77777777" w:rsidTr="00731CCD">
        <w:trPr>
          <w:jc w:val="center"/>
          <w:ins w:id="38957"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9569"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58" w:author="瑋婷 徐" w:date="2025-01-03T14:57:00Z" w16du:dateUtc="2025-01-03T06:57:00Z"/>
                <w:rFonts w:ascii="Times New Roman" w:hAnsi="Times New Roman" w:cs="Times New Roman"/>
                <w:sz w:val="24"/>
                <w:rPrChange w:id="38959" w:author="瑋婷 徐" w:date="2025-01-06T09:39:00Z" w16du:dateUtc="2025-01-06T01:39:00Z">
                  <w:rPr>
                    <w:ins w:id="38960" w:author="瑋婷 徐" w:date="2025-01-03T14:57:00Z" w16du:dateUtc="2025-01-03T06:57:00Z"/>
                  </w:rPr>
                </w:rPrChange>
              </w:rPr>
              <w:pPrChange w:id="3896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62" w:author="瑋婷 徐" w:date="2025-01-03T14:57:00Z" w16du:dateUtc="2025-01-03T06:57:00Z">
              <w:r w:rsidRPr="00636D91">
                <w:rPr>
                  <w:rFonts w:ascii="Times New Roman" w:hAnsi="Times New Roman" w:cs="Times New Roman"/>
                  <w:color w:val="000000"/>
                  <w:sz w:val="24"/>
                  <w:rPrChange w:id="38963" w:author="瑋婷 徐" w:date="2025-01-06T09:39:00Z" w16du:dateUtc="2025-01-06T01:39:00Z">
                    <w:rPr>
                      <w:rFonts w:ascii="Arial" w:eastAsia="Arial" w:hAnsi="Arial" w:cs="Arial"/>
                      <w:color w:val="000000"/>
                      <w:sz w:val="22"/>
                      <w:szCs w:val="22"/>
                    </w:rPr>
                  </w:rPrChange>
                </w:rPr>
                <w:t>MC-C11-12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9F9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64" w:author="瑋婷 徐" w:date="2025-01-03T14:57:00Z" w16du:dateUtc="2025-01-03T06:57:00Z"/>
                <w:rFonts w:ascii="Times New Roman" w:hAnsi="Times New Roman" w:cs="Times New Roman"/>
                <w:sz w:val="24"/>
                <w:rPrChange w:id="38965" w:author="瑋婷 徐" w:date="2025-01-06T09:39:00Z" w16du:dateUtc="2025-01-06T01:39:00Z">
                  <w:rPr>
                    <w:ins w:id="38966" w:author="瑋婷 徐" w:date="2025-01-03T14:57:00Z" w16du:dateUtc="2025-01-03T06:57:00Z"/>
                  </w:rPr>
                </w:rPrChange>
              </w:rPr>
              <w:pPrChange w:id="3896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68" w:author="瑋婷 徐" w:date="2025-01-03T14:57:00Z" w16du:dateUtc="2025-01-03T06:57:00Z">
              <w:r w:rsidRPr="00636D91">
                <w:rPr>
                  <w:rFonts w:ascii="Times New Roman" w:hAnsi="Times New Roman" w:cs="Times New Roman"/>
                  <w:color w:val="000000"/>
                  <w:sz w:val="24"/>
                  <w:rPrChange w:id="38969" w:author="瑋婷 徐" w:date="2025-01-06T09:39:00Z" w16du:dateUtc="2025-01-06T01:39:00Z">
                    <w:rPr>
                      <w:rFonts w:ascii="Arial" w:eastAsia="Arial" w:hAnsi="Arial" w:cs="Arial" w:hint="eastAsia"/>
                      <w:color w:val="000000"/>
                      <w:sz w:val="22"/>
                      <w:szCs w:val="22"/>
                    </w:rPr>
                  </w:rPrChange>
                </w:rPr>
                <w:t>小雪山雷達站</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DB91"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70" w:author="瑋婷 徐" w:date="2025-01-03T14:57:00Z" w16du:dateUtc="2025-01-03T06:57:00Z"/>
                <w:rFonts w:ascii="Times New Roman" w:hAnsi="Times New Roman" w:cs="Times New Roman"/>
                <w:sz w:val="24"/>
                <w:rPrChange w:id="38971" w:author="瑋婷 徐" w:date="2025-01-06T09:39:00Z" w16du:dateUtc="2025-01-06T01:39:00Z">
                  <w:rPr>
                    <w:ins w:id="38972" w:author="瑋婷 徐" w:date="2025-01-03T14:57:00Z" w16du:dateUtc="2025-01-03T06:57:00Z"/>
                  </w:rPr>
                </w:rPrChange>
              </w:rPr>
              <w:pPrChange w:id="3897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74" w:author="瑋婷 徐" w:date="2025-01-03T14:57:00Z" w16du:dateUtc="2025-01-03T06:57:00Z">
              <w:r w:rsidRPr="00636D91">
                <w:rPr>
                  <w:rFonts w:ascii="Times New Roman" w:hAnsi="Times New Roman" w:cs="Times New Roman"/>
                  <w:color w:val="000000"/>
                  <w:sz w:val="24"/>
                  <w:rPrChange w:id="38975" w:author="瑋婷 徐" w:date="2025-01-06T09:39:00Z" w16du:dateUtc="2025-01-06T01:39: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36D9"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76" w:author="瑋婷 徐" w:date="2025-01-03T14:57:00Z" w16du:dateUtc="2025-01-03T06:57:00Z"/>
                <w:rFonts w:ascii="Times New Roman" w:hAnsi="Times New Roman" w:cs="Times New Roman"/>
                <w:sz w:val="24"/>
                <w:rPrChange w:id="38977" w:author="瑋婷 徐" w:date="2025-01-06T09:39:00Z" w16du:dateUtc="2025-01-06T01:39:00Z">
                  <w:rPr>
                    <w:ins w:id="38978" w:author="瑋婷 徐" w:date="2025-01-03T14:57:00Z" w16du:dateUtc="2025-01-03T06:57:00Z"/>
                  </w:rPr>
                </w:rPrChange>
              </w:rPr>
              <w:pPrChange w:id="3897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80" w:author="瑋婷 徐" w:date="2025-01-03T14:57:00Z" w16du:dateUtc="2025-01-03T06:57:00Z">
              <w:r w:rsidRPr="00636D91">
                <w:rPr>
                  <w:rFonts w:ascii="Times New Roman" w:hAnsi="Times New Roman" w:cs="Times New Roman"/>
                  <w:color w:val="000000"/>
                  <w:sz w:val="24"/>
                  <w:rPrChange w:id="38981"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4A2447DB" w14:textId="77777777" w:rsidTr="00731CCD">
        <w:trPr>
          <w:jc w:val="center"/>
          <w:ins w:id="38982"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9B4F"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83" w:author="瑋婷 徐" w:date="2025-01-03T14:57:00Z" w16du:dateUtc="2025-01-03T06:57:00Z"/>
                <w:rFonts w:ascii="Times New Roman" w:hAnsi="Times New Roman" w:cs="Times New Roman"/>
                <w:sz w:val="24"/>
                <w:rPrChange w:id="38984" w:author="瑋婷 徐" w:date="2025-01-06T09:39:00Z" w16du:dateUtc="2025-01-06T01:39:00Z">
                  <w:rPr>
                    <w:ins w:id="38985" w:author="瑋婷 徐" w:date="2025-01-03T14:57:00Z" w16du:dateUtc="2025-01-03T06:57:00Z"/>
                  </w:rPr>
                </w:rPrChange>
              </w:rPr>
              <w:pPrChange w:id="3898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87" w:author="瑋婷 徐" w:date="2025-01-03T14:57:00Z" w16du:dateUtc="2025-01-03T06:57:00Z">
              <w:r w:rsidRPr="00636D91">
                <w:rPr>
                  <w:rFonts w:ascii="Times New Roman" w:hAnsi="Times New Roman" w:cs="Times New Roman"/>
                  <w:color w:val="000000"/>
                  <w:sz w:val="24"/>
                  <w:rPrChange w:id="38988" w:author="瑋婷 徐" w:date="2025-01-06T09:39:00Z" w16du:dateUtc="2025-01-06T01:39:00Z">
                    <w:rPr>
                      <w:rFonts w:ascii="Arial" w:eastAsia="Arial" w:hAnsi="Arial" w:cs="Arial"/>
                      <w:color w:val="000000"/>
                      <w:sz w:val="22"/>
                      <w:szCs w:val="22"/>
                    </w:rPr>
                  </w:rPrChange>
                </w:rPr>
                <w:t>MC-C11-13</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E17D"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89" w:author="瑋婷 徐" w:date="2025-01-03T14:57:00Z" w16du:dateUtc="2025-01-03T06:57:00Z"/>
                <w:rFonts w:ascii="Times New Roman" w:hAnsi="Times New Roman" w:cs="Times New Roman"/>
                <w:sz w:val="24"/>
                <w:rPrChange w:id="38990" w:author="瑋婷 徐" w:date="2025-01-06T09:39:00Z" w16du:dateUtc="2025-01-06T01:39:00Z">
                  <w:rPr>
                    <w:ins w:id="38991" w:author="瑋婷 徐" w:date="2025-01-03T14:57:00Z" w16du:dateUtc="2025-01-03T06:57:00Z"/>
                  </w:rPr>
                </w:rPrChange>
              </w:rPr>
              <w:pPrChange w:id="3899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8993" w:author="瑋婷 徐" w:date="2025-01-03T14:57:00Z" w16du:dateUtc="2025-01-03T06:57:00Z">
              <w:r w:rsidRPr="00636D91">
                <w:rPr>
                  <w:rFonts w:ascii="Times New Roman" w:hAnsi="Times New Roman" w:cs="Times New Roman"/>
                  <w:color w:val="000000"/>
                  <w:sz w:val="24"/>
                  <w:rPrChange w:id="38994" w:author="瑋婷 徐" w:date="2025-01-06T09:39:00Z" w16du:dateUtc="2025-01-06T01:39:00Z">
                    <w:rPr>
                      <w:rFonts w:ascii="Arial" w:eastAsia="Arial" w:hAnsi="Arial" w:cs="Arial" w:hint="eastAsia"/>
                      <w:color w:val="000000"/>
                      <w:sz w:val="22"/>
                      <w:szCs w:val="22"/>
                    </w:rPr>
                  </w:rPrChange>
                </w:rPr>
                <w:t>大雪山</w:t>
              </w:r>
              <w:r w:rsidRPr="00636D91">
                <w:rPr>
                  <w:rFonts w:ascii="Times New Roman" w:hAnsi="Times New Roman" w:cs="Times New Roman"/>
                  <w:color w:val="000000"/>
                  <w:sz w:val="24"/>
                  <w:rPrChange w:id="38995" w:author="瑋婷 徐" w:date="2025-01-06T09:39:00Z" w16du:dateUtc="2025-01-06T01:39:00Z">
                    <w:rPr>
                      <w:rFonts w:ascii="Arial" w:eastAsia="Arial" w:hAnsi="Arial" w:cs="Arial"/>
                      <w:color w:val="000000"/>
                      <w:sz w:val="22"/>
                      <w:szCs w:val="22"/>
                    </w:rPr>
                  </w:rPrChange>
                </w:rPr>
                <w:t>230</w:t>
              </w:r>
              <w:r w:rsidRPr="00636D91">
                <w:rPr>
                  <w:rFonts w:ascii="Times New Roman" w:hAnsi="Times New Roman" w:cs="Times New Roman"/>
                  <w:color w:val="000000"/>
                  <w:sz w:val="24"/>
                  <w:rPrChange w:id="38996" w:author="瑋婷 徐" w:date="2025-01-06T09:39:00Z" w16du:dateUtc="2025-01-06T01:39:00Z">
                    <w:rPr>
                      <w:rFonts w:ascii="Arial" w:eastAsia="Arial" w:hAnsi="Arial" w:cs="Arial" w:hint="eastAsia"/>
                      <w:color w:val="000000"/>
                      <w:sz w:val="22"/>
                      <w:szCs w:val="22"/>
                    </w:rPr>
                  </w:rPrChange>
                </w:rPr>
                <w:t>林道</w:t>
              </w:r>
              <w:r w:rsidRPr="00636D91">
                <w:rPr>
                  <w:rFonts w:ascii="Times New Roman" w:hAnsi="Times New Roman" w:cs="Times New Roman"/>
                  <w:color w:val="000000"/>
                  <w:sz w:val="24"/>
                  <w:rPrChange w:id="38997" w:author="瑋婷 徐" w:date="2025-01-06T09:39:00Z" w16du:dateUtc="2025-01-06T01:39:00Z">
                    <w:rPr>
                      <w:rFonts w:ascii="Arial" w:eastAsia="Arial" w:hAnsi="Arial" w:cs="Arial"/>
                      <w:color w:val="000000"/>
                      <w:sz w:val="22"/>
                      <w:szCs w:val="22"/>
                    </w:rPr>
                  </w:rPrChange>
                </w:rPr>
                <w:t>B</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676AA"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8998" w:author="瑋婷 徐" w:date="2025-01-03T14:57:00Z" w16du:dateUtc="2025-01-03T06:57:00Z"/>
                <w:rFonts w:ascii="Times New Roman" w:hAnsi="Times New Roman" w:cs="Times New Roman"/>
                <w:sz w:val="24"/>
                <w:rPrChange w:id="38999" w:author="瑋婷 徐" w:date="2025-01-06T09:39:00Z" w16du:dateUtc="2025-01-06T01:39:00Z">
                  <w:rPr>
                    <w:ins w:id="39000" w:author="瑋婷 徐" w:date="2025-01-03T14:57:00Z" w16du:dateUtc="2025-01-03T06:57:00Z"/>
                  </w:rPr>
                </w:rPrChange>
              </w:rPr>
              <w:pPrChange w:id="3900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02" w:author="瑋婷 徐" w:date="2025-01-03T14:57:00Z" w16du:dateUtc="2025-01-03T06:57:00Z">
              <w:r w:rsidRPr="00636D91">
                <w:rPr>
                  <w:rFonts w:ascii="Times New Roman" w:hAnsi="Times New Roman" w:cs="Times New Roman"/>
                  <w:color w:val="000000"/>
                  <w:sz w:val="24"/>
                  <w:rPrChange w:id="39003" w:author="瑋婷 徐" w:date="2025-01-06T09:39:00Z" w16du:dateUtc="2025-01-06T01:39: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3425"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04" w:author="瑋婷 徐" w:date="2025-01-03T14:57:00Z" w16du:dateUtc="2025-01-03T06:57:00Z"/>
                <w:rFonts w:ascii="Times New Roman" w:hAnsi="Times New Roman" w:cs="Times New Roman"/>
                <w:sz w:val="24"/>
                <w:rPrChange w:id="39005" w:author="瑋婷 徐" w:date="2025-01-06T09:39:00Z" w16du:dateUtc="2025-01-06T01:39:00Z">
                  <w:rPr>
                    <w:ins w:id="39006" w:author="瑋婷 徐" w:date="2025-01-03T14:57:00Z" w16du:dateUtc="2025-01-03T06:57:00Z"/>
                  </w:rPr>
                </w:rPrChange>
              </w:rPr>
              <w:pPrChange w:id="3900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08" w:author="瑋婷 徐" w:date="2025-01-03T14:57:00Z" w16du:dateUtc="2025-01-03T06:57:00Z">
              <w:r w:rsidRPr="00636D91">
                <w:rPr>
                  <w:rFonts w:ascii="Times New Roman" w:hAnsi="Times New Roman" w:cs="Times New Roman"/>
                  <w:color w:val="000000"/>
                  <w:sz w:val="24"/>
                  <w:rPrChange w:id="39009"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3AAA8938" w14:textId="77777777" w:rsidTr="00731CCD">
        <w:trPr>
          <w:jc w:val="center"/>
          <w:ins w:id="39010"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58348"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11" w:author="瑋婷 徐" w:date="2025-01-03T14:57:00Z" w16du:dateUtc="2025-01-03T06:57:00Z"/>
                <w:rFonts w:ascii="Times New Roman" w:hAnsi="Times New Roman" w:cs="Times New Roman"/>
                <w:sz w:val="24"/>
                <w:rPrChange w:id="39012" w:author="瑋婷 徐" w:date="2025-01-06T09:39:00Z" w16du:dateUtc="2025-01-06T01:39:00Z">
                  <w:rPr>
                    <w:ins w:id="39013" w:author="瑋婷 徐" w:date="2025-01-03T14:57:00Z" w16du:dateUtc="2025-01-03T06:57:00Z"/>
                  </w:rPr>
                </w:rPrChange>
              </w:rPr>
              <w:pPrChange w:id="3901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15" w:author="瑋婷 徐" w:date="2025-01-03T14:57:00Z" w16du:dateUtc="2025-01-03T06:57:00Z">
              <w:r w:rsidRPr="00636D91">
                <w:rPr>
                  <w:rFonts w:ascii="Times New Roman" w:hAnsi="Times New Roman" w:cs="Times New Roman"/>
                  <w:color w:val="000000"/>
                  <w:sz w:val="24"/>
                  <w:rPrChange w:id="39016" w:author="瑋婷 徐" w:date="2025-01-06T09:39:00Z" w16du:dateUtc="2025-01-06T01:39:00Z">
                    <w:rPr>
                      <w:rFonts w:ascii="Arial" w:eastAsia="Arial" w:hAnsi="Arial" w:cs="Arial"/>
                      <w:color w:val="000000"/>
                      <w:sz w:val="22"/>
                      <w:szCs w:val="22"/>
                    </w:rPr>
                  </w:rPrChange>
                </w:rPr>
                <w:t>MB-C12-02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A627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17" w:author="瑋婷 徐" w:date="2025-01-03T14:57:00Z" w16du:dateUtc="2025-01-03T06:57:00Z"/>
                <w:rFonts w:ascii="Times New Roman" w:hAnsi="Times New Roman" w:cs="Times New Roman"/>
                <w:sz w:val="24"/>
                <w:rPrChange w:id="39018" w:author="瑋婷 徐" w:date="2025-01-06T09:39:00Z" w16du:dateUtc="2025-01-06T01:39:00Z">
                  <w:rPr>
                    <w:ins w:id="39019" w:author="瑋婷 徐" w:date="2025-01-03T14:57:00Z" w16du:dateUtc="2025-01-03T06:57:00Z"/>
                  </w:rPr>
                </w:rPrChange>
              </w:rPr>
              <w:pPrChange w:id="390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21" w:author="瑋婷 徐" w:date="2025-01-03T14:57:00Z" w16du:dateUtc="2025-01-03T06:57:00Z">
              <w:r w:rsidRPr="00636D91">
                <w:rPr>
                  <w:rFonts w:ascii="Times New Roman" w:hAnsi="Times New Roman" w:cs="Times New Roman"/>
                  <w:color w:val="000000"/>
                  <w:sz w:val="24"/>
                  <w:rPrChange w:id="39022" w:author="瑋婷 徐" w:date="2025-01-06T09:39:00Z" w16du:dateUtc="2025-01-06T01:39:00Z">
                    <w:rPr>
                      <w:rFonts w:ascii="Arial" w:eastAsia="Arial" w:hAnsi="Arial" w:cs="Arial"/>
                      <w:color w:val="000000"/>
                      <w:sz w:val="22"/>
                      <w:szCs w:val="22"/>
                    </w:rPr>
                  </w:rPrChange>
                </w:rPr>
                <w:t>540</w:t>
              </w:r>
              <w:r w:rsidRPr="00636D91">
                <w:rPr>
                  <w:rFonts w:ascii="Times New Roman" w:hAnsi="Times New Roman" w:cs="Times New Roman"/>
                  <w:color w:val="000000"/>
                  <w:sz w:val="24"/>
                  <w:rPrChange w:id="39023" w:author="瑋婷 徐" w:date="2025-01-06T09:39:00Z" w16du:dateUtc="2025-01-06T01:39:00Z">
                    <w:rPr>
                      <w:rFonts w:ascii="Arial" w:eastAsia="Arial" w:hAnsi="Arial" w:cs="Arial" w:hint="eastAsia"/>
                      <w:color w:val="000000"/>
                      <w:sz w:val="22"/>
                      <w:szCs w:val="22"/>
                    </w:rPr>
                  </w:rPrChange>
                </w:rPr>
                <w:t>林道停車場</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F64E"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24" w:author="瑋婷 徐" w:date="2025-01-03T14:57:00Z" w16du:dateUtc="2025-01-03T06:57:00Z"/>
                <w:rFonts w:ascii="Times New Roman" w:hAnsi="Times New Roman" w:cs="Times New Roman"/>
                <w:sz w:val="24"/>
                <w:rPrChange w:id="39025" w:author="瑋婷 徐" w:date="2025-01-06T09:39:00Z" w16du:dateUtc="2025-01-06T01:39:00Z">
                  <w:rPr>
                    <w:ins w:id="39026" w:author="瑋婷 徐" w:date="2025-01-03T14:57:00Z" w16du:dateUtc="2025-01-03T06:57:00Z"/>
                  </w:rPr>
                </w:rPrChange>
              </w:rPr>
              <w:pPrChange w:id="3902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28" w:author="瑋婷 徐" w:date="2025-01-03T14:57:00Z" w16du:dateUtc="2025-01-03T06:57:00Z">
              <w:r w:rsidRPr="00636D91">
                <w:rPr>
                  <w:rFonts w:ascii="Times New Roman" w:hAnsi="Times New Roman" w:cs="Times New Roman"/>
                  <w:color w:val="000000"/>
                  <w:sz w:val="24"/>
                  <w:rPrChange w:id="39029" w:author="瑋婷 徐" w:date="2025-01-06T09:39:00Z" w16du:dateUtc="2025-01-06T01:39: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DE35"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30" w:author="瑋婷 徐" w:date="2025-01-03T14:57:00Z" w16du:dateUtc="2025-01-03T06:57:00Z"/>
                <w:rFonts w:ascii="Times New Roman" w:hAnsi="Times New Roman" w:cs="Times New Roman"/>
                <w:sz w:val="24"/>
                <w:rPrChange w:id="39031" w:author="瑋婷 徐" w:date="2025-01-06T09:39:00Z" w16du:dateUtc="2025-01-06T01:39:00Z">
                  <w:rPr>
                    <w:ins w:id="39032" w:author="瑋婷 徐" w:date="2025-01-03T14:57:00Z" w16du:dateUtc="2025-01-03T06:57:00Z"/>
                  </w:rPr>
                </w:rPrChange>
              </w:rPr>
              <w:pPrChange w:id="3903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34" w:author="瑋婷 徐" w:date="2025-01-03T14:57:00Z" w16du:dateUtc="2025-01-03T06:57:00Z">
              <w:r w:rsidRPr="00636D91">
                <w:rPr>
                  <w:rFonts w:ascii="Times New Roman" w:hAnsi="Times New Roman" w:cs="Times New Roman"/>
                  <w:color w:val="000000"/>
                  <w:sz w:val="24"/>
                  <w:rPrChange w:id="39035"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5F247019" w14:textId="77777777" w:rsidTr="00731CCD">
        <w:trPr>
          <w:jc w:val="center"/>
          <w:ins w:id="39036"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0DC0"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37" w:author="瑋婷 徐" w:date="2025-01-03T14:57:00Z" w16du:dateUtc="2025-01-03T06:57:00Z"/>
                <w:rFonts w:ascii="Times New Roman" w:hAnsi="Times New Roman" w:cs="Times New Roman"/>
                <w:sz w:val="24"/>
                <w:rPrChange w:id="39038" w:author="瑋婷 徐" w:date="2025-01-06T09:39:00Z" w16du:dateUtc="2025-01-06T01:39:00Z">
                  <w:rPr>
                    <w:ins w:id="39039" w:author="瑋婷 徐" w:date="2025-01-03T14:57:00Z" w16du:dateUtc="2025-01-03T06:57:00Z"/>
                  </w:rPr>
                </w:rPrChange>
              </w:rPr>
              <w:pPrChange w:id="3904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41" w:author="瑋婷 徐" w:date="2025-01-03T14:57:00Z" w16du:dateUtc="2025-01-03T06:57:00Z">
              <w:r w:rsidRPr="00636D91">
                <w:rPr>
                  <w:rFonts w:ascii="Times New Roman" w:hAnsi="Times New Roman" w:cs="Times New Roman"/>
                  <w:color w:val="000000"/>
                  <w:sz w:val="24"/>
                  <w:rPrChange w:id="39042" w:author="瑋婷 徐" w:date="2025-01-06T09:39:00Z" w16du:dateUtc="2025-01-06T01:39:00Z">
                    <w:rPr>
                      <w:rFonts w:ascii="Arial" w:eastAsia="Arial" w:hAnsi="Arial" w:cs="Arial"/>
                      <w:color w:val="000000"/>
                      <w:sz w:val="22"/>
                      <w:szCs w:val="22"/>
                    </w:rPr>
                  </w:rPrChange>
                </w:rPr>
                <w:t>MB-C13-02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F4183"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43" w:author="瑋婷 徐" w:date="2025-01-03T14:57:00Z" w16du:dateUtc="2025-01-03T06:57:00Z"/>
                <w:rFonts w:ascii="Times New Roman" w:hAnsi="Times New Roman" w:cs="Times New Roman"/>
                <w:sz w:val="24"/>
                <w:rPrChange w:id="39044" w:author="瑋婷 徐" w:date="2025-01-06T09:39:00Z" w16du:dateUtc="2025-01-06T01:39:00Z">
                  <w:rPr>
                    <w:ins w:id="39045" w:author="瑋婷 徐" w:date="2025-01-03T14:57:00Z" w16du:dateUtc="2025-01-03T06:57:00Z"/>
                  </w:rPr>
                </w:rPrChange>
              </w:rPr>
              <w:pPrChange w:id="3904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47" w:author="瑋婷 徐" w:date="2025-01-03T14:57:00Z" w16du:dateUtc="2025-01-03T06:57:00Z">
              <w:r w:rsidRPr="00636D91">
                <w:rPr>
                  <w:rFonts w:ascii="Times New Roman" w:hAnsi="Times New Roman" w:cs="Times New Roman"/>
                  <w:color w:val="000000"/>
                  <w:sz w:val="24"/>
                  <w:rPrChange w:id="39048" w:author="瑋婷 徐" w:date="2025-01-06T09:39:00Z" w16du:dateUtc="2025-01-06T01:39:00Z">
                    <w:rPr>
                      <w:rFonts w:ascii="Arial" w:eastAsia="Arial" w:hAnsi="Arial" w:cs="Arial" w:hint="eastAsia"/>
                      <w:color w:val="000000"/>
                      <w:sz w:val="22"/>
                      <w:szCs w:val="22"/>
                    </w:rPr>
                  </w:rPrChange>
                </w:rPr>
                <w:t>勢麗仙區</w:t>
              </w:r>
              <w:r w:rsidRPr="00636D91">
                <w:rPr>
                  <w:rFonts w:ascii="Times New Roman" w:hAnsi="Times New Roman" w:cs="Times New Roman"/>
                  <w:color w:val="000000"/>
                  <w:sz w:val="24"/>
                  <w:rPrChange w:id="39049" w:author="瑋婷 徐" w:date="2025-01-06T09:39:00Z" w16du:dateUtc="2025-01-06T01:39:00Z">
                    <w:rPr>
                      <w:rFonts w:ascii="Arial" w:eastAsia="Arial" w:hAnsi="Arial" w:cs="Arial"/>
                      <w:color w:val="000000"/>
                      <w:sz w:val="22"/>
                      <w:szCs w:val="22"/>
                    </w:rPr>
                  </w:rPrChange>
                </w:rPr>
                <w:t>119</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1125D"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50" w:author="瑋婷 徐" w:date="2025-01-03T14:57:00Z" w16du:dateUtc="2025-01-03T06:57:00Z"/>
                <w:rFonts w:ascii="Times New Roman" w:hAnsi="Times New Roman" w:cs="Times New Roman"/>
                <w:sz w:val="24"/>
                <w:rPrChange w:id="39051" w:author="瑋婷 徐" w:date="2025-01-06T09:39:00Z" w16du:dateUtc="2025-01-06T01:39:00Z">
                  <w:rPr>
                    <w:ins w:id="39052" w:author="瑋婷 徐" w:date="2025-01-03T14:57:00Z" w16du:dateUtc="2025-01-03T06:57:00Z"/>
                  </w:rPr>
                </w:rPrChange>
              </w:rPr>
              <w:pPrChange w:id="3905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54" w:author="瑋婷 徐" w:date="2025-01-03T14:57:00Z" w16du:dateUtc="2025-01-03T06:57:00Z">
              <w:r w:rsidRPr="00636D91">
                <w:rPr>
                  <w:rFonts w:ascii="Times New Roman" w:hAnsi="Times New Roman" w:cs="Times New Roman"/>
                  <w:color w:val="000000"/>
                  <w:sz w:val="24"/>
                  <w:rPrChange w:id="39055" w:author="瑋婷 徐" w:date="2025-01-06T09:39:00Z" w16du:dateUtc="2025-01-06T01:39: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301B"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56" w:author="瑋婷 徐" w:date="2025-01-03T14:57:00Z" w16du:dateUtc="2025-01-03T06:57:00Z"/>
                <w:rFonts w:ascii="Times New Roman" w:hAnsi="Times New Roman" w:cs="Times New Roman"/>
                <w:sz w:val="24"/>
                <w:rPrChange w:id="39057" w:author="瑋婷 徐" w:date="2025-01-06T09:39:00Z" w16du:dateUtc="2025-01-06T01:39:00Z">
                  <w:rPr>
                    <w:ins w:id="39058" w:author="瑋婷 徐" w:date="2025-01-03T14:57:00Z" w16du:dateUtc="2025-01-03T06:57:00Z"/>
                  </w:rPr>
                </w:rPrChange>
              </w:rPr>
              <w:pPrChange w:id="3905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60" w:author="瑋婷 徐" w:date="2025-01-03T14:57:00Z" w16du:dateUtc="2025-01-03T06:57:00Z">
              <w:r w:rsidRPr="00636D91">
                <w:rPr>
                  <w:rFonts w:ascii="Times New Roman" w:hAnsi="Times New Roman" w:cs="Times New Roman"/>
                  <w:color w:val="000000"/>
                  <w:sz w:val="24"/>
                  <w:rPrChange w:id="39061"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52BB69A9" w14:textId="77777777" w:rsidTr="00731CCD">
        <w:trPr>
          <w:jc w:val="center"/>
          <w:ins w:id="39062" w:author="瑋婷 徐" w:date="2025-01-03T14:57:00Z"/>
          <w:trPrChange w:id="39063"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064"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3ED4554"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65" w:author="瑋婷 徐" w:date="2025-01-03T14:57:00Z" w16du:dateUtc="2025-01-03T06:57:00Z"/>
                <w:rFonts w:ascii="Times New Roman" w:hAnsi="Times New Roman" w:cs="Times New Roman"/>
                <w:sz w:val="24"/>
                <w:rPrChange w:id="39066" w:author="瑋婷 徐" w:date="2025-01-06T09:39:00Z" w16du:dateUtc="2025-01-06T01:39:00Z">
                  <w:rPr>
                    <w:ins w:id="39067" w:author="瑋婷 徐" w:date="2025-01-03T14:57:00Z" w16du:dateUtc="2025-01-03T06:57:00Z"/>
                  </w:rPr>
                </w:rPrChange>
              </w:rPr>
              <w:pPrChange w:id="3906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69" w:author="瑋婷 徐" w:date="2025-01-03T14:57:00Z" w16du:dateUtc="2025-01-03T06:57:00Z">
              <w:r w:rsidRPr="00636D91">
                <w:rPr>
                  <w:rFonts w:ascii="Times New Roman" w:hAnsi="Times New Roman" w:cs="Times New Roman"/>
                  <w:color w:val="000000"/>
                  <w:sz w:val="24"/>
                  <w:rPrChange w:id="39070" w:author="瑋婷 徐" w:date="2025-01-06T09:39:00Z" w16du:dateUtc="2025-01-06T01:39:00Z">
                    <w:rPr>
                      <w:rFonts w:ascii="Arial" w:eastAsia="Arial" w:hAnsi="Arial" w:cs="Arial"/>
                      <w:color w:val="000000"/>
                      <w:sz w:val="22"/>
                      <w:szCs w:val="22"/>
                    </w:rPr>
                  </w:rPrChange>
                </w:rPr>
                <w:t>MB-D14-06</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071"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0895D9E"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72" w:author="瑋婷 徐" w:date="2025-01-03T14:57:00Z" w16du:dateUtc="2025-01-03T06:57:00Z"/>
                <w:rFonts w:ascii="Times New Roman" w:hAnsi="Times New Roman" w:cs="Times New Roman"/>
                <w:sz w:val="24"/>
                <w:rPrChange w:id="39073" w:author="瑋婷 徐" w:date="2025-01-06T09:39:00Z" w16du:dateUtc="2025-01-06T01:39:00Z">
                  <w:rPr>
                    <w:ins w:id="39074" w:author="瑋婷 徐" w:date="2025-01-03T14:57:00Z" w16du:dateUtc="2025-01-03T06:57:00Z"/>
                  </w:rPr>
                </w:rPrChange>
              </w:rPr>
              <w:pPrChange w:id="3907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76" w:author="瑋婷 徐" w:date="2025-01-03T14:57:00Z" w16du:dateUtc="2025-01-03T06:57:00Z">
              <w:r w:rsidRPr="00636D91">
                <w:rPr>
                  <w:rFonts w:ascii="Times New Roman" w:hAnsi="Times New Roman" w:cs="Times New Roman"/>
                  <w:color w:val="000000"/>
                  <w:sz w:val="24"/>
                  <w:rPrChange w:id="39077" w:author="瑋婷 徐" w:date="2025-01-06T09:39:00Z" w16du:dateUtc="2025-01-06T01:39:00Z">
                    <w:rPr>
                      <w:rFonts w:ascii="Arial" w:eastAsia="Arial" w:hAnsi="Arial" w:cs="Arial" w:hint="eastAsia"/>
                      <w:color w:val="000000"/>
                      <w:sz w:val="22"/>
                      <w:szCs w:val="22"/>
                    </w:rPr>
                  </w:rPrChange>
                </w:rPr>
                <w:t>巒大</w:t>
              </w:r>
              <w:r w:rsidRPr="00636D91">
                <w:rPr>
                  <w:rFonts w:ascii="Times New Roman" w:hAnsi="Times New Roman" w:cs="Times New Roman"/>
                  <w:color w:val="000000"/>
                  <w:sz w:val="24"/>
                  <w:rPrChange w:id="39078" w:author="瑋婷 徐" w:date="2025-01-06T09:39:00Z" w16du:dateUtc="2025-01-06T01:39:00Z">
                    <w:rPr>
                      <w:rFonts w:ascii="Arial" w:eastAsia="Arial" w:hAnsi="Arial" w:cs="Arial"/>
                      <w:color w:val="000000"/>
                      <w:sz w:val="22"/>
                      <w:szCs w:val="22"/>
                    </w:rPr>
                  </w:rPrChange>
                </w:rPr>
                <w:t>58</w:t>
              </w:r>
              <w:r w:rsidRPr="00636D91">
                <w:rPr>
                  <w:rFonts w:ascii="Times New Roman" w:hAnsi="Times New Roman" w:cs="Times New Roman"/>
                  <w:color w:val="000000"/>
                  <w:sz w:val="24"/>
                  <w:rPrChange w:id="39079" w:author="瑋婷 徐" w:date="2025-01-06T09:39:00Z" w16du:dateUtc="2025-01-06T01:39:00Z">
                    <w:rPr>
                      <w:rFonts w:ascii="Arial" w:eastAsia="Arial" w:hAnsi="Arial" w:cs="Arial" w:hint="eastAsia"/>
                      <w:color w:val="000000"/>
                      <w:sz w:val="22"/>
                      <w:szCs w:val="22"/>
                    </w:rPr>
                  </w:rPrChange>
                </w:rPr>
                <w:t>林班</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080"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0D92F6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81" w:author="瑋婷 徐" w:date="2025-01-03T14:57:00Z" w16du:dateUtc="2025-01-03T06:57:00Z"/>
                <w:rFonts w:ascii="Times New Roman" w:hAnsi="Times New Roman" w:cs="Times New Roman"/>
                <w:sz w:val="24"/>
                <w:rPrChange w:id="39082" w:author="瑋婷 徐" w:date="2025-01-06T09:39:00Z" w16du:dateUtc="2025-01-06T01:39:00Z">
                  <w:rPr>
                    <w:ins w:id="39083" w:author="瑋婷 徐" w:date="2025-01-03T14:57:00Z" w16du:dateUtc="2025-01-03T06:57:00Z"/>
                  </w:rPr>
                </w:rPrChange>
              </w:rPr>
              <w:pPrChange w:id="3908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85" w:author="瑋婷 徐" w:date="2025-01-03T14:57:00Z" w16du:dateUtc="2025-01-03T06:57:00Z">
              <w:r w:rsidRPr="00636D91">
                <w:rPr>
                  <w:rFonts w:ascii="Times New Roman" w:hAnsi="Times New Roman" w:cs="Times New Roman"/>
                  <w:color w:val="000000"/>
                  <w:sz w:val="24"/>
                  <w:rPrChange w:id="39086" w:author="瑋婷 徐" w:date="2025-01-06T09:39:00Z" w16du:dateUtc="2025-01-06T01:39:00Z">
                    <w:rPr>
                      <w:rFonts w:ascii="Arial" w:eastAsia="Arial" w:hAnsi="Arial" w:cs="Arial" w:hint="eastAsia"/>
                      <w:color w:val="000000"/>
                      <w:sz w:val="22"/>
                      <w:szCs w:val="22"/>
                    </w:rPr>
                  </w:rPrChange>
                </w:rPr>
                <w:t>南投分署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087"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6FCFE7B"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88" w:author="瑋婷 徐" w:date="2025-01-03T14:57:00Z" w16du:dateUtc="2025-01-03T06:57:00Z"/>
                <w:rFonts w:ascii="Times New Roman" w:hAnsi="Times New Roman" w:cs="Times New Roman"/>
                <w:sz w:val="24"/>
                <w:rPrChange w:id="39089" w:author="瑋婷 徐" w:date="2025-01-06T09:39:00Z" w16du:dateUtc="2025-01-06T01:39:00Z">
                  <w:rPr>
                    <w:ins w:id="39090" w:author="瑋婷 徐" w:date="2025-01-03T14:57:00Z" w16du:dateUtc="2025-01-03T06:57:00Z"/>
                  </w:rPr>
                </w:rPrChange>
              </w:rPr>
              <w:pPrChange w:id="3909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092" w:author="瑋婷 徐" w:date="2025-01-03T14:57:00Z" w16du:dateUtc="2025-01-03T06:57:00Z">
              <w:r w:rsidRPr="00636D91">
                <w:rPr>
                  <w:rFonts w:ascii="Times New Roman" w:hAnsi="Times New Roman" w:cs="Times New Roman"/>
                  <w:color w:val="000000"/>
                  <w:sz w:val="24"/>
                  <w:rPrChange w:id="39093"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29FFB422" w14:textId="77777777" w:rsidTr="00731CCD">
        <w:trPr>
          <w:jc w:val="center"/>
          <w:ins w:id="39094" w:author="瑋婷 徐" w:date="2025-01-03T14:57:00Z"/>
          <w:trPrChange w:id="39095"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096"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AD1477A"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097" w:author="瑋婷 徐" w:date="2025-01-03T14:57:00Z" w16du:dateUtc="2025-01-03T06:57:00Z"/>
                <w:rFonts w:ascii="Times New Roman" w:hAnsi="Times New Roman" w:cs="Times New Roman"/>
                <w:sz w:val="24"/>
                <w:rPrChange w:id="39098" w:author="瑋婷 徐" w:date="2025-01-06T09:39:00Z" w16du:dateUtc="2025-01-06T01:39:00Z">
                  <w:rPr>
                    <w:ins w:id="39099" w:author="瑋婷 徐" w:date="2025-01-03T14:57:00Z" w16du:dateUtc="2025-01-03T06:57:00Z"/>
                  </w:rPr>
                </w:rPrChange>
              </w:rPr>
              <w:pPrChange w:id="3910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01" w:author="瑋婷 徐" w:date="2025-01-03T14:57:00Z" w16du:dateUtc="2025-01-03T06:57:00Z">
              <w:r w:rsidRPr="00636D91">
                <w:rPr>
                  <w:rFonts w:ascii="Times New Roman" w:hAnsi="Times New Roman" w:cs="Times New Roman"/>
                  <w:color w:val="000000"/>
                  <w:sz w:val="24"/>
                  <w:rPrChange w:id="39102" w:author="瑋婷 徐" w:date="2025-01-06T09:39:00Z" w16du:dateUtc="2025-01-06T01:39:00Z">
                    <w:rPr>
                      <w:rFonts w:ascii="Arial" w:eastAsia="Arial" w:hAnsi="Arial" w:cs="Arial"/>
                      <w:color w:val="000000"/>
                      <w:sz w:val="22"/>
                      <w:szCs w:val="22"/>
                    </w:rPr>
                  </w:rPrChange>
                </w:rPr>
                <w:t>MB-D15-06</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03"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9B01BFD"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04" w:author="瑋婷 徐" w:date="2025-01-03T14:57:00Z" w16du:dateUtc="2025-01-03T06:57:00Z"/>
                <w:rFonts w:ascii="Times New Roman" w:hAnsi="Times New Roman" w:cs="Times New Roman"/>
                <w:sz w:val="24"/>
                <w:rPrChange w:id="39105" w:author="瑋婷 徐" w:date="2025-01-06T09:39:00Z" w16du:dateUtc="2025-01-06T01:39:00Z">
                  <w:rPr>
                    <w:ins w:id="39106" w:author="瑋婷 徐" w:date="2025-01-03T14:57:00Z" w16du:dateUtc="2025-01-03T06:57:00Z"/>
                  </w:rPr>
                </w:rPrChange>
              </w:rPr>
              <w:pPrChange w:id="3910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08" w:author="瑋婷 徐" w:date="2025-01-03T14:57:00Z" w16du:dateUtc="2025-01-03T06:57:00Z">
              <w:r w:rsidRPr="00636D91">
                <w:rPr>
                  <w:rFonts w:ascii="Times New Roman" w:hAnsi="Times New Roman" w:cs="Times New Roman"/>
                  <w:color w:val="000000"/>
                  <w:sz w:val="24"/>
                  <w:rPrChange w:id="39109" w:author="瑋婷 徐" w:date="2025-01-06T09:39:00Z" w16du:dateUtc="2025-01-06T01:39:00Z">
                    <w:rPr>
                      <w:rFonts w:ascii="Arial" w:eastAsia="Arial" w:hAnsi="Arial" w:cs="Arial" w:hint="eastAsia"/>
                      <w:color w:val="000000"/>
                      <w:sz w:val="22"/>
                      <w:szCs w:val="22"/>
                    </w:rPr>
                  </w:rPrChange>
                </w:rPr>
                <w:t>巒大</w:t>
              </w:r>
              <w:r w:rsidRPr="00636D91">
                <w:rPr>
                  <w:rFonts w:ascii="Times New Roman" w:hAnsi="Times New Roman" w:cs="Times New Roman"/>
                  <w:color w:val="000000"/>
                  <w:sz w:val="24"/>
                  <w:rPrChange w:id="39110" w:author="瑋婷 徐" w:date="2025-01-06T09:39:00Z" w16du:dateUtc="2025-01-06T01:39:00Z">
                    <w:rPr>
                      <w:rFonts w:ascii="Arial" w:eastAsia="Arial" w:hAnsi="Arial" w:cs="Arial"/>
                      <w:color w:val="000000"/>
                      <w:sz w:val="22"/>
                      <w:szCs w:val="22"/>
                    </w:rPr>
                  </w:rPrChange>
                </w:rPr>
                <w:t>89</w:t>
              </w:r>
              <w:r w:rsidRPr="00636D91">
                <w:rPr>
                  <w:rFonts w:ascii="Times New Roman" w:hAnsi="Times New Roman" w:cs="Times New Roman"/>
                  <w:color w:val="000000"/>
                  <w:sz w:val="24"/>
                  <w:rPrChange w:id="39111" w:author="瑋婷 徐" w:date="2025-01-06T09:39:00Z" w16du:dateUtc="2025-01-06T01:39:00Z">
                    <w:rPr>
                      <w:rFonts w:ascii="Arial" w:eastAsia="Arial" w:hAnsi="Arial" w:cs="Arial" w:hint="eastAsia"/>
                      <w:color w:val="000000"/>
                      <w:sz w:val="22"/>
                      <w:szCs w:val="22"/>
                    </w:rPr>
                  </w:rPrChange>
                </w:rPr>
                <w:t>林班</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12"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42E9EBE"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13" w:author="瑋婷 徐" w:date="2025-01-03T14:57:00Z" w16du:dateUtc="2025-01-03T06:57:00Z"/>
                <w:rFonts w:ascii="Times New Roman" w:hAnsi="Times New Roman" w:cs="Times New Roman"/>
                <w:sz w:val="24"/>
                <w:rPrChange w:id="39114" w:author="瑋婷 徐" w:date="2025-01-06T09:39:00Z" w16du:dateUtc="2025-01-06T01:39:00Z">
                  <w:rPr>
                    <w:ins w:id="39115" w:author="瑋婷 徐" w:date="2025-01-03T14:57:00Z" w16du:dateUtc="2025-01-03T06:57:00Z"/>
                  </w:rPr>
                </w:rPrChange>
              </w:rPr>
              <w:pPrChange w:id="3911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17" w:author="瑋婷 徐" w:date="2025-01-03T14:57:00Z" w16du:dateUtc="2025-01-03T06:57:00Z">
              <w:r w:rsidRPr="00636D91">
                <w:rPr>
                  <w:rFonts w:ascii="Times New Roman" w:hAnsi="Times New Roman" w:cs="Times New Roman"/>
                  <w:color w:val="000000"/>
                  <w:sz w:val="24"/>
                  <w:rPrChange w:id="39118" w:author="瑋婷 徐" w:date="2025-01-06T09:39:00Z" w16du:dateUtc="2025-01-06T01:39:00Z">
                    <w:rPr>
                      <w:rFonts w:ascii="Arial" w:eastAsia="Arial" w:hAnsi="Arial" w:cs="Arial" w:hint="eastAsia"/>
                      <w:color w:val="000000"/>
                      <w:sz w:val="22"/>
                      <w:szCs w:val="22"/>
                    </w:rPr>
                  </w:rPrChange>
                </w:rPr>
                <w:t>南投分署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19"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B8C8CB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20" w:author="瑋婷 徐" w:date="2025-01-03T14:57:00Z" w16du:dateUtc="2025-01-03T06:57:00Z"/>
                <w:rFonts w:ascii="Times New Roman" w:hAnsi="Times New Roman" w:cs="Times New Roman"/>
                <w:sz w:val="24"/>
                <w:rPrChange w:id="39121" w:author="瑋婷 徐" w:date="2025-01-06T09:39:00Z" w16du:dateUtc="2025-01-06T01:39:00Z">
                  <w:rPr>
                    <w:ins w:id="39122" w:author="瑋婷 徐" w:date="2025-01-03T14:57:00Z" w16du:dateUtc="2025-01-03T06:57:00Z"/>
                  </w:rPr>
                </w:rPrChange>
              </w:rPr>
              <w:pPrChange w:id="3912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24" w:author="瑋婷 徐" w:date="2025-01-03T14:57:00Z" w16du:dateUtc="2025-01-03T06:57:00Z">
              <w:r w:rsidRPr="00636D91">
                <w:rPr>
                  <w:rFonts w:ascii="Times New Roman" w:hAnsi="Times New Roman" w:cs="Times New Roman"/>
                  <w:color w:val="000000"/>
                  <w:sz w:val="24"/>
                  <w:rPrChange w:id="39125"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1AD78ADB" w14:textId="77777777" w:rsidTr="00731CCD">
        <w:trPr>
          <w:jc w:val="center"/>
          <w:ins w:id="39126" w:author="瑋婷 徐" w:date="2025-01-03T14:57:00Z"/>
          <w:trPrChange w:id="39127"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28"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1AE39CB"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29" w:author="瑋婷 徐" w:date="2025-01-03T14:57:00Z" w16du:dateUtc="2025-01-03T06:57:00Z"/>
                <w:rFonts w:ascii="Times New Roman" w:hAnsi="Times New Roman" w:cs="Times New Roman"/>
                <w:sz w:val="24"/>
                <w:rPrChange w:id="39130" w:author="瑋婷 徐" w:date="2025-01-06T09:39:00Z" w16du:dateUtc="2025-01-06T01:39:00Z">
                  <w:rPr>
                    <w:ins w:id="39131" w:author="瑋婷 徐" w:date="2025-01-03T14:57:00Z" w16du:dateUtc="2025-01-03T06:57:00Z"/>
                  </w:rPr>
                </w:rPrChange>
              </w:rPr>
              <w:pPrChange w:id="3913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33" w:author="瑋婷 徐" w:date="2025-01-03T14:57:00Z" w16du:dateUtc="2025-01-03T06:57:00Z">
              <w:r w:rsidRPr="00636D91">
                <w:rPr>
                  <w:rFonts w:ascii="Times New Roman" w:hAnsi="Times New Roman" w:cs="Times New Roman"/>
                  <w:color w:val="000000"/>
                  <w:sz w:val="24"/>
                  <w:rPrChange w:id="39134" w:author="瑋婷 徐" w:date="2025-01-06T09:39:00Z" w16du:dateUtc="2025-01-06T01:39:00Z">
                    <w:rPr>
                      <w:rFonts w:ascii="Arial" w:eastAsia="Arial" w:hAnsi="Arial" w:cs="Arial"/>
                      <w:color w:val="000000"/>
                      <w:sz w:val="22"/>
                      <w:szCs w:val="22"/>
                    </w:rPr>
                  </w:rPrChange>
                </w:rPr>
                <w:t>MB-D16-08</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35"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3EBF87D"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36" w:author="瑋婷 徐" w:date="2025-01-03T14:57:00Z" w16du:dateUtc="2025-01-03T06:57:00Z"/>
                <w:rFonts w:ascii="Times New Roman" w:hAnsi="Times New Roman" w:cs="Times New Roman"/>
                <w:sz w:val="24"/>
                <w:rPrChange w:id="39137" w:author="瑋婷 徐" w:date="2025-01-06T09:39:00Z" w16du:dateUtc="2025-01-06T01:39:00Z">
                  <w:rPr>
                    <w:ins w:id="39138" w:author="瑋婷 徐" w:date="2025-01-03T14:57:00Z" w16du:dateUtc="2025-01-03T06:57:00Z"/>
                  </w:rPr>
                </w:rPrChange>
              </w:rPr>
              <w:pPrChange w:id="3913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40" w:author="瑋婷 徐" w:date="2025-01-03T14:57:00Z" w16du:dateUtc="2025-01-03T06:57:00Z">
              <w:r w:rsidRPr="00636D91">
                <w:rPr>
                  <w:rFonts w:ascii="Times New Roman" w:hAnsi="Times New Roman" w:cs="Times New Roman"/>
                  <w:color w:val="000000"/>
                  <w:sz w:val="24"/>
                  <w:rPrChange w:id="39141" w:author="瑋婷 徐" w:date="2025-01-06T09:39:00Z" w16du:dateUtc="2025-01-06T01:39:00Z">
                    <w:rPr>
                      <w:rFonts w:ascii="Arial" w:eastAsia="Arial" w:hAnsi="Arial" w:cs="Arial" w:hint="eastAsia"/>
                      <w:color w:val="000000"/>
                      <w:sz w:val="22"/>
                      <w:szCs w:val="22"/>
                    </w:rPr>
                  </w:rPrChange>
                </w:rPr>
                <w:t>長興林道</w:t>
              </w:r>
              <w:r w:rsidRPr="00636D91">
                <w:rPr>
                  <w:rFonts w:ascii="Times New Roman" w:hAnsi="Times New Roman" w:cs="Times New Roman"/>
                  <w:color w:val="000000"/>
                  <w:sz w:val="24"/>
                  <w:rPrChange w:id="39142" w:author="瑋婷 徐" w:date="2025-01-06T09:39:00Z" w16du:dateUtc="2025-01-06T01:39:00Z">
                    <w:rPr>
                      <w:rFonts w:ascii="Arial" w:eastAsia="Arial" w:hAnsi="Arial" w:cs="Arial"/>
                      <w:color w:val="000000"/>
                      <w:sz w:val="22"/>
                      <w:szCs w:val="22"/>
                    </w:rPr>
                  </w:rPrChange>
                </w:rPr>
                <w:t>7K</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43"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EA8A1C9"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44" w:author="瑋婷 徐" w:date="2025-01-03T14:57:00Z" w16du:dateUtc="2025-01-03T06:57:00Z"/>
                <w:rFonts w:ascii="Times New Roman" w:hAnsi="Times New Roman" w:cs="Times New Roman"/>
                <w:sz w:val="24"/>
                <w:rPrChange w:id="39145" w:author="瑋婷 徐" w:date="2025-01-06T09:39:00Z" w16du:dateUtc="2025-01-06T01:39:00Z">
                  <w:rPr>
                    <w:ins w:id="39146" w:author="瑋婷 徐" w:date="2025-01-03T14:57:00Z" w16du:dateUtc="2025-01-03T06:57:00Z"/>
                  </w:rPr>
                </w:rPrChange>
              </w:rPr>
              <w:pPrChange w:id="3914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48" w:author="瑋婷 徐" w:date="2025-01-03T14:57:00Z" w16du:dateUtc="2025-01-03T06:57:00Z">
              <w:r w:rsidRPr="00636D91">
                <w:rPr>
                  <w:rFonts w:ascii="Times New Roman" w:hAnsi="Times New Roman" w:cs="Times New Roman"/>
                  <w:color w:val="000000"/>
                  <w:sz w:val="24"/>
                  <w:rPrChange w:id="39149" w:author="瑋婷 徐" w:date="2025-01-06T09:39:00Z" w16du:dateUtc="2025-01-06T01:39:00Z">
                    <w:rPr>
                      <w:rFonts w:ascii="Arial" w:eastAsia="Arial" w:hAnsi="Arial" w:cs="Arial" w:hint="eastAsia"/>
                      <w:color w:val="000000"/>
                      <w:sz w:val="22"/>
                      <w:szCs w:val="22"/>
                    </w:rPr>
                  </w:rPrChange>
                </w:rPr>
                <w:t>南投分署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50"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65375B6"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51" w:author="瑋婷 徐" w:date="2025-01-03T14:57:00Z" w16du:dateUtc="2025-01-03T06:57:00Z"/>
                <w:rFonts w:ascii="Times New Roman" w:hAnsi="Times New Roman" w:cs="Times New Roman"/>
                <w:sz w:val="24"/>
                <w:rPrChange w:id="39152" w:author="瑋婷 徐" w:date="2025-01-06T09:39:00Z" w16du:dateUtc="2025-01-06T01:39:00Z">
                  <w:rPr>
                    <w:ins w:id="39153" w:author="瑋婷 徐" w:date="2025-01-03T14:57:00Z" w16du:dateUtc="2025-01-03T06:57:00Z"/>
                  </w:rPr>
                </w:rPrChange>
              </w:rPr>
              <w:pPrChange w:id="3915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55" w:author="瑋婷 徐" w:date="2025-01-03T14:57:00Z" w16du:dateUtc="2025-01-03T06:57:00Z">
              <w:r w:rsidRPr="00636D91">
                <w:rPr>
                  <w:rFonts w:ascii="Times New Roman" w:hAnsi="Times New Roman" w:cs="Times New Roman"/>
                  <w:color w:val="000000"/>
                  <w:sz w:val="24"/>
                  <w:rPrChange w:id="39156"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3EDECA6C" w14:textId="77777777" w:rsidTr="00731CCD">
        <w:trPr>
          <w:jc w:val="center"/>
          <w:ins w:id="39157" w:author="瑋婷 徐" w:date="2025-01-03T14:57:00Z"/>
          <w:trPrChange w:id="39158"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59"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9F6AED3"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60" w:author="瑋婷 徐" w:date="2025-01-03T14:57:00Z" w16du:dateUtc="2025-01-03T06:57:00Z"/>
                <w:rFonts w:ascii="Times New Roman" w:hAnsi="Times New Roman" w:cs="Times New Roman"/>
                <w:sz w:val="24"/>
                <w:rPrChange w:id="39161" w:author="瑋婷 徐" w:date="2025-01-06T09:39:00Z" w16du:dateUtc="2025-01-06T01:39:00Z">
                  <w:rPr>
                    <w:ins w:id="39162" w:author="瑋婷 徐" w:date="2025-01-03T14:57:00Z" w16du:dateUtc="2025-01-03T06:57:00Z"/>
                  </w:rPr>
                </w:rPrChange>
              </w:rPr>
              <w:pPrChange w:id="3916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64" w:author="瑋婷 徐" w:date="2025-01-03T14:57:00Z" w16du:dateUtc="2025-01-03T06:57:00Z">
              <w:r w:rsidRPr="00636D91">
                <w:rPr>
                  <w:rFonts w:ascii="Times New Roman" w:hAnsi="Times New Roman" w:cs="Times New Roman"/>
                  <w:color w:val="000000"/>
                  <w:sz w:val="24"/>
                  <w:rPrChange w:id="39165" w:author="瑋婷 徐" w:date="2025-01-06T09:39:00Z" w16du:dateUtc="2025-01-06T01:39:00Z">
                    <w:rPr>
                      <w:rFonts w:ascii="Arial" w:eastAsia="Arial" w:hAnsi="Arial" w:cs="Arial"/>
                      <w:color w:val="000000"/>
                      <w:sz w:val="22"/>
                      <w:szCs w:val="22"/>
                    </w:rPr>
                  </w:rPrChange>
                </w:rPr>
                <w:t>MB-D17-01</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66"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79DC87D"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67" w:author="瑋婷 徐" w:date="2025-01-03T14:57:00Z" w16du:dateUtc="2025-01-03T06:57:00Z"/>
                <w:rFonts w:ascii="Times New Roman" w:hAnsi="Times New Roman" w:cs="Times New Roman"/>
                <w:sz w:val="24"/>
                <w:rPrChange w:id="39168" w:author="瑋婷 徐" w:date="2025-01-06T09:39:00Z" w16du:dateUtc="2025-01-06T01:39:00Z">
                  <w:rPr>
                    <w:ins w:id="39169" w:author="瑋婷 徐" w:date="2025-01-03T14:57:00Z" w16du:dateUtc="2025-01-03T06:57:00Z"/>
                  </w:rPr>
                </w:rPrChange>
              </w:rPr>
              <w:pPrChange w:id="3917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71" w:author="瑋婷 徐" w:date="2025-01-03T14:57:00Z" w16du:dateUtc="2025-01-03T06:57:00Z">
              <w:r w:rsidRPr="00636D91">
                <w:rPr>
                  <w:rFonts w:ascii="Times New Roman" w:hAnsi="Times New Roman" w:cs="Times New Roman"/>
                  <w:color w:val="000000"/>
                  <w:sz w:val="24"/>
                  <w:rPrChange w:id="39172" w:author="瑋婷 徐" w:date="2025-01-06T09:39:00Z" w16du:dateUtc="2025-01-06T01:39:00Z">
                    <w:rPr>
                      <w:rFonts w:ascii="Arial" w:eastAsia="Arial" w:hAnsi="Arial" w:cs="Arial" w:hint="eastAsia"/>
                      <w:color w:val="000000"/>
                      <w:sz w:val="22"/>
                      <w:szCs w:val="22"/>
                    </w:rPr>
                  </w:rPrChange>
                </w:rPr>
                <w:t>瑞岩溪水管路</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73"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B215C92"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74" w:author="瑋婷 徐" w:date="2025-01-03T14:57:00Z" w16du:dateUtc="2025-01-03T06:57:00Z"/>
                <w:rFonts w:ascii="Times New Roman" w:hAnsi="Times New Roman" w:cs="Times New Roman"/>
                <w:sz w:val="24"/>
                <w:rPrChange w:id="39175" w:author="瑋婷 徐" w:date="2025-01-06T09:39:00Z" w16du:dateUtc="2025-01-06T01:39:00Z">
                  <w:rPr>
                    <w:ins w:id="39176" w:author="瑋婷 徐" w:date="2025-01-03T14:57:00Z" w16du:dateUtc="2025-01-03T06:57:00Z"/>
                  </w:rPr>
                </w:rPrChange>
              </w:rPr>
              <w:pPrChange w:id="3917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78" w:author="瑋婷 徐" w:date="2025-01-03T14:57:00Z" w16du:dateUtc="2025-01-03T06:57:00Z">
              <w:r w:rsidRPr="00636D91">
                <w:rPr>
                  <w:rFonts w:ascii="Times New Roman" w:hAnsi="Times New Roman" w:cs="Times New Roman"/>
                  <w:color w:val="000000"/>
                  <w:sz w:val="24"/>
                  <w:rPrChange w:id="39179" w:author="瑋婷 徐" w:date="2025-01-06T09:39:00Z" w16du:dateUtc="2025-01-06T01:39:00Z">
                    <w:rPr>
                      <w:rFonts w:ascii="Arial" w:eastAsia="Arial" w:hAnsi="Arial" w:cs="Arial" w:hint="eastAsia"/>
                      <w:color w:val="000000"/>
                      <w:sz w:val="22"/>
                      <w:szCs w:val="22"/>
                    </w:rPr>
                  </w:rPrChange>
                </w:rPr>
                <w:t>南投分署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180"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9E91BDD"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81" w:author="瑋婷 徐" w:date="2025-01-03T14:57:00Z" w16du:dateUtc="2025-01-03T06:57:00Z"/>
                <w:rFonts w:ascii="Times New Roman" w:hAnsi="Times New Roman" w:cs="Times New Roman"/>
                <w:sz w:val="24"/>
                <w:rPrChange w:id="39182" w:author="瑋婷 徐" w:date="2025-01-06T09:39:00Z" w16du:dateUtc="2025-01-06T01:39:00Z">
                  <w:rPr>
                    <w:ins w:id="39183" w:author="瑋婷 徐" w:date="2025-01-03T14:57:00Z" w16du:dateUtc="2025-01-03T06:57:00Z"/>
                  </w:rPr>
                </w:rPrChange>
              </w:rPr>
              <w:pPrChange w:id="3918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85" w:author="瑋婷 徐" w:date="2025-01-03T14:57:00Z" w16du:dateUtc="2025-01-03T06:57:00Z">
              <w:r w:rsidRPr="00636D91">
                <w:rPr>
                  <w:rFonts w:ascii="Times New Roman" w:hAnsi="Times New Roman" w:cs="Times New Roman"/>
                  <w:color w:val="000000"/>
                  <w:sz w:val="24"/>
                  <w:rPrChange w:id="39186"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15294D84" w14:textId="77777777" w:rsidTr="00731CCD">
        <w:trPr>
          <w:jc w:val="center"/>
          <w:ins w:id="39187"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8629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88" w:author="瑋婷 徐" w:date="2025-01-03T14:57:00Z" w16du:dateUtc="2025-01-03T06:57:00Z"/>
                <w:rFonts w:ascii="Times New Roman" w:hAnsi="Times New Roman" w:cs="Times New Roman"/>
                <w:sz w:val="24"/>
                <w:rPrChange w:id="39189" w:author="瑋婷 徐" w:date="2025-01-06T09:39:00Z" w16du:dateUtc="2025-01-06T01:39:00Z">
                  <w:rPr>
                    <w:ins w:id="39190" w:author="瑋婷 徐" w:date="2025-01-03T14:57:00Z" w16du:dateUtc="2025-01-03T06:57:00Z"/>
                  </w:rPr>
                </w:rPrChange>
              </w:rPr>
              <w:pPrChange w:id="3919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92" w:author="瑋婷 徐" w:date="2025-01-03T14:57:00Z" w16du:dateUtc="2025-01-03T06:57:00Z">
              <w:r w:rsidRPr="00636D91">
                <w:rPr>
                  <w:rFonts w:ascii="Times New Roman" w:hAnsi="Times New Roman" w:cs="Times New Roman"/>
                  <w:color w:val="000000"/>
                  <w:sz w:val="24"/>
                  <w:rPrChange w:id="39193" w:author="瑋婷 徐" w:date="2025-01-06T09:39:00Z" w16du:dateUtc="2025-01-06T01:39:00Z">
                    <w:rPr>
                      <w:rFonts w:ascii="Arial" w:eastAsia="Arial" w:hAnsi="Arial" w:cs="Arial"/>
                      <w:color w:val="000000"/>
                      <w:sz w:val="22"/>
                      <w:szCs w:val="22"/>
                    </w:rPr>
                  </w:rPrChange>
                </w:rPr>
                <w:t>MB-E21-12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B830"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194" w:author="瑋婷 徐" w:date="2025-01-03T14:57:00Z" w16du:dateUtc="2025-01-03T06:57:00Z"/>
                <w:rFonts w:ascii="Times New Roman" w:hAnsi="Times New Roman" w:cs="Times New Roman"/>
                <w:sz w:val="24"/>
                <w:rPrChange w:id="39195" w:author="瑋婷 徐" w:date="2025-01-06T09:39:00Z" w16du:dateUtc="2025-01-06T01:39:00Z">
                  <w:rPr>
                    <w:ins w:id="39196" w:author="瑋婷 徐" w:date="2025-01-03T14:57:00Z" w16du:dateUtc="2025-01-03T06:57:00Z"/>
                  </w:rPr>
                </w:rPrChange>
              </w:rPr>
              <w:pPrChange w:id="3919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198" w:author="瑋婷 徐" w:date="2025-01-03T14:57:00Z" w16du:dateUtc="2025-01-03T06:57:00Z">
              <w:r w:rsidRPr="00636D91">
                <w:rPr>
                  <w:rFonts w:ascii="Times New Roman" w:hAnsi="Times New Roman" w:cs="Times New Roman"/>
                  <w:color w:val="000000"/>
                  <w:sz w:val="24"/>
                  <w:rPrChange w:id="39199" w:author="瑋婷 徐" w:date="2025-01-06T09:39:00Z" w16du:dateUtc="2025-01-06T01:39:00Z">
                    <w:rPr>
                      <w:rFonts w:ascii="Arial" w:eastAsia="Arial" w:hAnsi="Arial" w:cs="Arial" w:hint="eastAsia"/>
                      <w:color w:val="000000"/>
                      <w:sz w:val="22"/>
                      <w:szCs w:val="22"/>
                    </w:rPr>
                  </w:rPrChange>
                </w:rPr>
                <w:t>森鐵</w:t>
              </w:r>
              <w:r w:rsidRPr="00636D91">
                <w:rPr>
                  <w:rFonts w:ascii="Times New Roman" w:hAnsi="Times New Roman" w:cs="Times New Roman"/>
                  <w:color w:val="000000"/>
                  <w:sz w:val="24"/>
                  <w:rPrChange w:id="39200" w:author="瑋婷 徐" w:date="2025-01-06T09:39:00Z" w16du:dateUtc="2025-01-06T01:39:00Z">
                    <w:rPr>
                      <w:rFonts w:ascii="Arial" w:eastAsia="Arial" w:hAnsi="Arial" w:cs="Arial"/>
                      <w:color w:val="000000"/>
                      <w:sz w:val="22"/>
                      <w:szCs w:val="22"/>
                    </w:rPr>
                  </w:rPrChange>
                </w:rPr>
                <w:t>41</w:t>
              </w:r>
              <w:r w:rsidRPr="00636D91">
                <w:rPr>
                  <w:rFonts w:ascii="Times New Roman" w:hAnsi="Times New Roman" w:cs="Times New Roman"/>
                  <w:color w:val="000000"/>
                  <w:sz w:val="24"/>
                  <w:rPrChange w:id="39201" w:author="瑋婷 徐" w:date="2025-01-06T09:39:00Z" w16du:dateUtc="2025-01-06T01:39:00Z">
                    <w:rPr>
                      <w:rFonts w:ascii="Arial" w:eastAsia="Arial" w:hAnsi="Arial" w:cs="Arial" w:hint="eastAsia"/>
                      <w:color w:val="000000"/>
                      <w:sz w:val="22"/>
                      <w:szCs w:val="22"/>
                    </w:rPr>
                  </w:rPrChange>
                </w:rPr>
                <w:t>號隧道</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5E825"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02" w:author="瑋婷 徐" w:date="2025-01-03T14:57:00Z" w16du:dateUtc="2025-01-03T06:57:00Z"/>
                <w:rFonts w:ascii="Times New Roman" w:hAnsi="Times New Roman" w:cs="Times New Roman"/>
                <w:sz w:val="24"/>
                <w:rPrChange w:id="39203" w:author="瑋婷 徐" w:date="2025-01-06T09:39:00Z" w16du:dateUtc="2025-01-06T01:39:00Z">
                  <w:rPr>
                    <w:ins w:id="39204" w:author="瑋婷 徐" w:date="2025-01-03T14:57:00Z" w16du:dateUtc="2025-01-03T06:57:00Z"/>
                  </w:rPr>
                </w:rPrChange>
              </w:rPr>
              <w:pPrChange w:id="3920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06" w:author="瑋婷 徐" w:date="2025-01-03T14:57:00Z" w16du:dateUtc="2025-01-03T06:57:00Z">
              <w:r w:rsidRPr="00636D91">
                <w:rPr>
                  <w:rFonts w:ascii="Times New Roman" w:hAnsi="Times New Roman" w:cs="Times New Roman"/>
                  <w:color w:val="000000"/>
                  <w:sz w:val="24"/>
                  <w:rPrChange w:id="39207" w:author="瑋婷 徐" w:date="2025-01-06T09:39:00Z" w16du:dateUtc="2025-01-06T01:39:00Z">
                    <w:rPr>
                      <w:rFonts w:ascii="Arial" w:eastAsia="Arial" w:hAnsi="Arial" w:cs="Arial" w:hint="eastAsia"/>
                      <w:color w:val="000000"/>
                      <w:sz w:val="22"/>
                      <w:szCs w:val="22"/>
                    </w:rPr>
                  </w:rPrChange>
                </w:rPr>
                <w:t>嘉義分署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7C40F"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08" w:author="瑋婷 徐" w:date="2025-01-03T14:57:00Z" w16du:dateUtc="2025-01-03T06:57:00Z"/>
                <w:rFonts w:ascii="Times New Roman" w:hAnsi="Times New Roman" w:cs="Times New Roman"/>
                <w:sz w:val="24"/>
                <w:rPrChange w:id="39209" w:author="瑋婷 徐" w:date="2025-01-06T09:39:00Z" w16du:dateUtc="2025-01-06T01:39:00Z">
                  <w:rPr>
                    <w:ins w:id="39210" w:author="瑋婷 徐" w:date="2025-01-03T14:57:00Z" w16du:dateUtc="2025-01-03T06:57:00Z"/>
                  </w:rPr>
                </w:rPrChange>
              </w:rPr>
              <w:pPrChange w:id="3921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12" w:author="瑋婷 徐" w:date="2025-01-03T14:57:00Z" w16du:dateUtc="2025-01-03T06:57:00Z">
              <w:r w:rsidRPr="00636D91">
                <w:rPr>
                  <w:rFonts w:ascii="Times New Roman" w:hAnsi="Times New Roman" w:cs="Times New Roman"/>
                  <w:color w:val="000000"/>
                  <w:sz w:val="24"/>
                  <w:rPrChange w:id="39213"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74D9A33B" w14:textId="77777777" w:rsidTr="00731CCD">
        <w:trPr>
          <w:jc w:val="center"/>
          <w:ins w:id="39214" w:author="瑋婷 徐" w:date="2025-01-03T14:57:00Z"/>
          <w:trPrChange w:id="39215"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216"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C8F812A"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17" w:author="瑋婷 徐" w:date="2025-01-03T14:57:00Z" w16du:dateUtc="2025-01-03T06:57:00Z"/>
                <w:rFonts w:ascii="Times New Roman" w:hAnsi="Times New Roman" w:cs="Times New Roman"/>
                <w:sz w:val="24"/>
                <w:rPrChange w:id="39218" w:author="瑋婷 徐" w:date="2025-01-06T09:39:00Z" w16du:dateUtc="2025-01-06T01:39:00Z">
                  <w:rPr>
                    <w:ins w:id="39219" w:author="瑋婷 徐" w:date="2025-01-03T14:57:00Z" w16du:dateUtc="2025-01-03T06:57:00Z"/>
                  </w:rPr>
                </w:rPrChange>
              </w:rPr>
              <w:pPrChange w:id="392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21" w:author="瑋婷 徐" w:date="2025-01-03T14:57:00Z" w16du:dateUtc="2025-01-03T06:57:00Z">
              <w:r w:rsidRPr="00636D91">
                <w:rPr>
                  <w:rFonts w:ascii="Times New Roman" w:hAnsi="Times New Roman" w:cs="Times New Roman"/>
                  <w:color w:val="000000"/>
                  <w:sz w:val="24"/>
                  <w:rPrChange w:id="39222" w:author="瑋婷 徐" w:date="2025-01-06T09:39:00Z" w16du:dateUtc="2025-01-06T01:39:00Z">
                    <w:rPr>
                      <w:rFonts w:ascii="Arial" w:eastAsia="Arial" w:hAnsi="Arial" w:cs="Arial"/>
                      <w:color w:val="000000"/>
                      <w:sz w:val="22"/>
                      <w:szCs w:val="22"/>
                    </w:rPr>
                  </w:rPrChange>
                </w:rPr>
                <w:t>MB-F23-08</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223"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85B1BA5"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24" w:author="瑋婷 徐" w:date="2025-01-03T14:57:00Z" w16du:dateUtc="2025-01-03T06:57:00Z"/>
                <w:rFonts w:ascii="Times New Roman" w:hAnsi="Times New Roman" w:cs="Times New Roman"/>
                <w:sz w:val="24"/>
                <w:rPrChange w:id="39225" w:author="瑋婷 徐" w:date="2025-01-06T09:39:00Z" w16du:dateUtc="2025-01-06T01:39:00Z">
                  <w:rPr>
                    <w:ins w:id="39226" w:author="瑋婷 徐" w:date="2025-01-03T14:57:00Z" w16du:dateUtc="2025-01-03T06:57:00Z"/>
                  </w:rPr>
                </w:rPrChange>
              </w:rPr>
              <w:pPrChange w:id="3922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28" w:author="瑋婷 徐" w:date="2025-01-03T14:57:00Z" w16du:dateUtc="2025-01-03T06:57:00Z">
              <w:r w:rsidRPr="00636D91">
                <w:rPr>
                  <w:rFonts w:ascii="Times New Roman" w:hAnsi="Times New Roman" w:cs="Times New Roman"/>
                  <w:color w:val="000000"/>
                  <w:sz w:val="24"/>
                  <w:rPrChange w:id="39229" w:author="瑋婷 徐" w:date="2025-01-06T09:39:00Z" w16du:dateUtc="2025-01-06T01:39:00Z">
                    <w:rPr>
                      <w:rFonts w:ascii="Arial" w:eastAsia="Arial" w:hAnsi="Arial" w:cs="Arial" w:hint="eastAsia"/>
                      <w:color w:val="000000"/>
                      <w:sz w:val="22"/>
                      <w:szCs w:val="22"/>
                    </w:rPr>
                  </w:rPrChange>
                </w:rPr>
                <w:t>藤枝遊樂區</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230"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A407EA8"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31" w:author="瑋婷 徐" w:date="2025-01-03T14:57:00Z" w16du:dateUtc="2025-01-03T06:57:00Z"/>
                <w:rFonts w:ascii="Times New Roman" w:hAnsi="Times New Roman" w:cs="Times New Roman"/>
                <w:sz w:val="24"/>
                <w:rPrChange w:id="39232" w:author="瑋婷 徐" w:date="2025-01-06T09:39:00Z" w16du:dateUtc="2025-01-06T01:39:00Z">
                  <w:rPr>
                    <w:ins w:id="39233" w:author="瑋婷 徐" w:date="2025-01-03T14:57:00Z" w16du:dateUtc="2025-01-03T06:57:00Z"/>
                  </w:rPr>
                </w:rPrChange>
              </w:rPr>
              <w:pPrChange w:id="3923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35" w:author="瑋婷 徐" w:date="2025-01-03T14:57:00Z" w16du:dateUtc="2025-01-03T06:57:00Z">
              <w:r w:rsidRPr="00636D91">
                <w:rPr>
                  <w:rFonts w:ascii="Times New Roman" w:hAnsi="Times New Roman" w:cs="Times New Roman"/>
                  <w:color w:val="000000"/>
                  <w:sz w:val="24"/>
                  <w:rPrChange w:id="39236" w:author="瑋婷 徐" w:date="2025-01-06T09:39:00Z" w16du:dateUtc="2025-01-06T01:39:00Z">
                    <w:rPr>
                      <w:rFonts w:ascii="Arial" w:eastAsia="Arial" w:hAnsi="Arial" w:cs="Arial" w:hint="eastAsia"/>
                      <w:color w:val="000000"/>
                      <w:sz w:val="22"/>
                      <w:szCs w:val="22"/>
                    </w:rPr>
                  </w:rPrChange>
                </w:rPr>
                <w:t>屏東分署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237"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747B438"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38" w:author="瑋婷 徐" w:date="2025-01-03T14:57:00Z" w16du:dateUtc="2025-01-03T06:57:00Z"/>
                <w:rFonts w:ascii="Times New Roman" w:hAnsi="Times New Roman" w:cs="Times New Roman"/>
                <w:sz w:val="24"/>
                <w:rPrChange w:id="39239" w:author="瑋婷 徐" w:date="2025-01-06T09:39:00Z" w16du:dateUtc="2025-01-06T01:39:00Z">
                  <w:rPr>
                    <w:ins w:id="39240" w:author="瑋婷 徐" w:date="2025-01-03T14:57:00Z" w16du:dateUtc="2025-01-03T06:57:00Z"/>
                  </w:rPr>
                </w:rPrChange>
              </w:rPr>
              <w:pPrChange w:id="3924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42" w:author="瑋婷 徐" w:date="2025-01-03T14:57:00Z" w16du:dateUtc="2025-01-03T06:57:00Z">
              <w:r w:rsidRPr="00636D91">
                <w:rPr>
                  <w:rFonts w:ascii="Times New Roman" w:hAnsi="Times New Roman" w:cs="Times New Roman"/>
                  <w:color w:val="000000"/>
                  <w:sz w:val="24"/>
                  <w:rPrChange w:id="39243"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7E7B4734" w14:textId="77777777" w:rsidTr="00731CCD">
        <w:trPr>
          <w:jc w:val="center"/>
          <w:ins w:id="39244" w:author="瑋婷 徐" w:date="2025-01-03T14:57:00Z"/>
          <w:trPrChange w:id="39245" w:author="瑋婷 徐" w:date="2025-01-04T22:52:00Z" w16du:dateUtc="2025-01-04T14:52:00Z">
            <w:trPr>
              <w:gridAfter w:val="0"/>
              <w:jc w:val="center"/>
            </w:trPr>
          </w:trPrChange>
        </w:trPr>
        <w:tc>
          <w:tcPr>
            <w:tcW w:w="1192"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246" w:author="瑋婷 徐" w:date="2025-01-04T22:52:00Z" w16du:dateUtc="2025-01-04T14:52:00Z">
              <w:tcPr>
                <w:tcW w:w="0" w:type="auto"/>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C57F4EF"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47" w:author="瑋婷 徐" w:date="2025-01-03T14:57:00Z" w16du:dateUtc="2025-01-03T06:57:00Z"/>
                <w:rFonts w:ascii="Times New Roman" w:hAnsi="Times New Roman" w:cs="Times New Roman"/>
                <w:sz w:val="24"/>
                <w:rPrChange w:id="39248" w:author="瑋婷 徐" w:date="2025-01-06T09:39:00Z" w16du:dateUtc="2025-01-06T01:39:00Z">
                  <w:rPr>
                    <w:ins w:id="39249" w:author="瑋婷 徐" w:date="2025-01-03T14:57:00Z" w16du:dateUtc="2025-01-03T06:57:00Z"/>
                  </w:rPr>
                </w:rPrChange>
              </w:rPr>
              <w:pPrChange w:id="3925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51" w:author="瑋婷 徐" w:date="2025-01-03T14:57:00Z" w16du:dateUtc="2025-01-03T06:57:00Z">
              <w:r w:rsidRPr="00636D91">
                <w:rPr>
                  <w:rFonts w:ascii="Times New Roman" w:hAnsi="Times New Roman" w:cs="Times New Roman"/>
                  <w:color w:val="000000"/>
                  <w:sz w:val="24"/>
                  <w:rPrChange w:id="39252" w:author="瑋婷 徐" w:date="2025-01-06T09:39:00Z" w16du:dateUtc="2025-01-06T01:39:00Z">
                    <w:rPr>
                      <w:rFonts w:ascii="Arial" w:eastAsia="Arial" w:hAnsi="Arial" w:cs="Arial"/>
                      <w:color w:val="000000"/>
                      <w:sz w:val="22"/>
                      <w:szCs w:val="22"/>
                    </w:rPr>
                  </w:rPrChange>
                </w:rPr>
                <w:t>MB-F24-01</w:t>
              </w:r>
            </w:ins>
          </w:p>
        </w:tc>
        <w:tc>
          <w:tcPr>
            <w:tcW w:w="183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253" w:author="瑋婷 徐" w:date="2025-01-04T22:52:00Z" w16du:dateUtc="2025-01-04T14:52:00Z">
              <w:tcPr>
                <w:tcW w:w="0" w:type="auto"/>
                <w:gridSpan w:val="3"/>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55C613F"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54" w:author="瑋婷 徐" w:date="2025-01-03T14:57:00Z" w16du:dateUtc="2025-01-03T06:57:00Z"/>
                <w:rFonts w:ascii="Times New Roman" w:hAnsi="Times New Roman" w:cs="Times New Roman"/>
                <w:sz w:val="24"/>
                <w:rPrChange w:id="39255" w:author="瑋婷 徐" w:date="2025-01-06T09:39:00Z" w16du:dateUtc="2025-01-06T01:39:00Z">
                  <w:rPr>
                    <w:ins w:id="39256" w:author="瑋婷 徐" w:date="2025-01-03T14:57:00Z" w16du:dateUtc="2025-01-03T06:57:00Z"/>
                  </w:rPr>
                </w:rPrChange>
              </w:rPr>
              <w:pPrChange w:id="3925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58" w:author="瑋婷 徐" w:date="2025-01-03T14:57:00Z" w16du:dateUtc="2025-01-03T06:57:00Z">
              <w:r w:rsidRPr="00636D91">
                <w:rPr>
                  <w:rFonts w:ascii="Times New Roman" w:hAnsi="Times New Roman" w:cs="Times New Roman"/>
                  <w:color w:val="000000"/>
                  <w:sz w:val="24"/>
                  <w:rPrChange w:id="39259" w:author="瑋婷 徐" w:date="2025-01-06T09:39:00Z" w16du:dateUtc="2025-01-06T01:39:00Z">
                    <w:rPr>
                      <w:rFonts w:ascii="Arial" w:eastAsia="Arial" w:hAnsi="Arial" w:cs="Arial" w:hint="eastAsia"/>
                      <w:color w:val="000000"/>
                      <w:sz w:val="22"/>
                      <w:szCs w:val="22"/>
                    </w:rPr>
                  </w:rPrChange>
                </w:rPr>
                <w:t>瑪雅</w:t>
              </w:r>
            </w:ins>
          </w:p>
        </w:tc>
        <w:tc>
          <w:tcPr>
            <w:tcW w:w="98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260" w:author="瑋婷 徐" w:date="2025-01-04T22:52:00Z" w16du:dateUtc="2025-01-04T14:52:00Z">
              <w:tcPr>
                <w:tcW w:w="0" w:type="auto"/>
                <w:gridSpan w:val="2"/>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40B815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61" w:author="瑋婷 徐" w:date="2025-01-03T14:57:00Z" w16du:dateUtc="2025-01-03T06:57:00Z"/>
                <w:rFonts w:ascii="Times New Roman" w:hAnsi="Times New Roman" w:cs="Times New Roman"/>
                <w:sz w:val="24"/>
                <w:rPrChange w:id="39262" w:author="瑋婷 徐" w:date="2025-01-06T09:39:00Z" w16du:dateUtc="2025-01-06T01:39:00Z">
                  <w:rPr>
                    <w:ins w:id="39263" w:author="瑋婷 徐" w:date="2025-01-03T14:57:00Z" w16du:dateUtc="2025-01-03T06:57:00Z"/>
                  </w:rPr>
                </w:rPrChange>
              </w:rPr>
              <w:pPrChange w:id="3926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65" w:author="瑋婷 徐" w:date="2025-01-03T14:57:00Z" w16du:dateUtc="2025-01-03T06:57:00Z">
              <w:r w:rsidRPr="00636D91">
                <w:rPr>
                  <w:rFonts w:ascii="Times New Roman" w:hAnsi="Times New Roman" w:cs="Times New Roman"/>
                  <w:color w:val="000000"/>
                  <w:sz w:val="24"/>
                  <w:rPrChange w:id="39266" w:author="瑋婷 徐" w:date="2025-01-06T09:39:00Z" w16du:dateUtc="2025-01-06T01:39:00Z">
                    <w:rPr>
                      <w:rFonts w:ascii="Arial" w:eastAsia="Arial" w:hAnsi="Arial" w:cs="Arial" w:hint="eastAsia"/>
                      <w:color w:val="000000"/>
                      <w:sz w:val="22"/>
                      <w:szCs w:val="22"/>
                    </w:rPr>
                  </w:rPrChange>
                </w:rPr>
                <w:t>屏東分署</w:t>
              </w:r>
            </w:ins>
          </w:p>
        </w:tc>
        <w:tc>
          <w:tcPr>
            <w:tcW w:w="98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267" w:author="瑋婷 徐" w:date="2025-01-04T22:52:00Z" w16du:dateUtc="2025-01-04T14:52:00Z">
              <w:tcPr>
                <w:tcW w:w="0" w:type="auto"/>
                <w:gridSpan w:val="2"/>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86E673C"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68" w:author="瑋婷 徐" w:date="2025-01-03T14:57:00Z" w16du:dateUtc="2025-01-03T06:57:00Z"/>
                <w:rFonts w:ascii="Times New Roman" w:hAnsi="Times New Roman" w:cs="Times New Roman"/>
                <w:sz w:val="24"/>
                <w:rPrChange w:id="39269" w:author="瑋婷 徐" w:date="2025-01-06T09:39:00Z" w16du:dateUtc="2025-01-06T01:39:00Z">
                  <w:rPr>
                    <w:ins w:id="39270" w:author="瑋婷 徐" w:date="2025-01-03T14:57:00Z" w16du:dateUtc="2025-01-03T06:57:00Z"/>
                  </w:rPr>
                </w:rPrChange>
              </w:rPr>
              <w:pPrChange w:id="3927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72" w:author="瑋婷 徐" w:date="2025-01-03T14:57:00Z" w16du:dateUtc="2025-01-03T06:57:00Z">
              <w:r w:rsidRPr="00636D91">
                <w:rPr>
                  <w:rFonts w:ascii="Times New Roman" w:hAnsi="Times New Roman" w:cs="Times New Roman"/>
                  <w:color w:val="000000"/>
                  <w:sz w:val="24"/>
                  <w:rPrChange w:id="39273" w:author="瑋婷 徐" w:date="2025-01-06T09:39:00Z" w16du:dateUtc="2025-01-06T01:39:00Z">
                    <w:rPr>
                      <w:rFonts w:ascii="Arial" w:eastAsia="Arial" w:hAnsi="Arial" w:cs="Arial" w:hint="eastAsia"/>
                      <w:color w:val="000000"/>
                      <w:sz w:val="22"/>
                      <w:szCs w:val="22"/>
                    </w:rPr>
                  </w:rPrChange>
                </w:rPr>
                <w:t>中高海拔</w:t>
              </w:r>
            </w:ins>
          </w:p>
        </w:tc>
      </w:tr>
      <w:tr w:rsidR="00731CCD" w:rsidRPr="00636D91" w14:paraId="6BDC9B7A" w14:textId="77777777" w:rsidTr="00731CCD">
        <w:trPr>
          <w:jc w:val="center"/>
          <w:ins w:id="39274" w:author="瑋婷 徐" w:date="2025-01-03T14:57:00Z"/>
          <w:trPrChange w:id="39275" w:author="瑋婷 徐" w:date="2025-01-04T22:52:00Z" w16du:dateUtc="2025-01-04T14:52:00Z">
            <w:trPr>
              <w:gridAfter w:val="0"/>
              <w:jc w:val="center"/>
            </w:trPr>
          </w:trPrChange>
        </w:trPr>
        <w:tc>
          <w:tcPr>
            <w:tcW w:w="1192"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9276" w:author="瑋婷 徐" w:date="2025-01-04T22:52:00Z" w16du:dateUtc="2025-01-04T14:52:00Z">
              <w:tcPr>
                <w:tcW w:w="0" w:type="auto"/>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5A6790FF"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77" w:author="瑋婷 徐" w:date="2025-01-03T14:57:00Z" w16du:dateUtc="2025-01-03T06:57:00Z"/>
                <w:rFonts w:ascii="Times New Roman" w:hAnsi="Times New Roman" w:cs="Times New Roman"/>
                <w:sz w:val="24"/>
                <w:rPrChange w:id="39278" w:author="瑋婷 徐" w:date="2025-01-06T09:39:00Z" w16du:dateUtc="2025-01-06T01:39:00Z">
                  <w:rPr>
                    <w:ins w:id="39279" w:author="瑋婷 徐" w:date="2025-01-03T14:57:00Z" w16du:dateUtc="2025-01-03T06:57:00Z"/>
                  </w:rPr>
                </w:rPrChange>
              </w:rPr>
              <w:pPrChange w:id="3928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81" w:author="瑋婷 徐" w:date="2025-01-03T14:57:00Z" w16du:dateUtc="2025-01-03T06:57:00Z">
              <w:r w:rsidRPr="00636D91">
                <w:rPr>
                  <w:rFonts w:ascii="Times New Roman" w:hAnsi="Times New Roman" w:cs="Times New Roman"/>
                  <w:color w:val="000000"/>
                  <w:sz w:val="24"/>
                  <w:rPrChange w:id="39282" w:author="瑋婷 徐" w:date="2025-01-06T09:39:00Z" w16du:dateUtc="2025-01-06T01:39:00Z">
                    <w:rPr>
                      <w:rFonts w:ascii="Arial" w:eastAsia="Arial" w:hAnsi="Arial" w:cs="Arial"/>
                      <w:color w:val="000000"/>
                      <w:sz w:val="22"/>
                      <w:szCs w:val="22"/>
                    </w:rPr>
                  </w:rPrChange>
                </w:rPr>
                <w:t>MB-F25-05</w:t>
              </w:r>
            </w:ins>
          </w:p>
        </w:tc>
        <w:tc>
          <w:tcPr>
            <w:tcW w:w="1834"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9283" w:author="瑋婷 徐" w:date="2025-01-04T22:52:00Z" w16du:dateUtc="2025-01-04T14:52:00Z">
              <w:tcPr>
                <w:tcW w:w="0" w:type="auto"/>
                <w:gridSpan w:val="3"/>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52327142"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84" w:author="瑋婷 徐" w:date="2025-01-03T14:57:00Z" w16du:dateUtc="2025-01-03T06:57:00Z"/>
                <w:rFonts w:ascii="Times New Roman" w:hAnsi="Times New Roman" w:cs="Times New Roman"/>
                <w:sz w:val="24"/>
                <w:rPrChange w:id="39285" w:author="瑋婷 徐" w:date="2025-01-06T09:39:00Z" w16du:dateUtc="2025-01-06T01:39:00Z">
                  <w:rPr>
                    <w:ins w:id="39286" w:author="瑋婷 徐" w:date="2025-01-03T14:57:00Z" w16du:dateUtc="2025-01-03T06:57:00Z"/>
                  </w:rPr>
                </w:rPrChange>
              </w:rPr>
              <w:pPrChange w:id="3928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88" w:author="瑋婷 徐" w:date="2025-01-03T14:57:00Z" w16du:dateUtc="2025-01-03T06:57:00Z">
              <w:r w:rsidRPr="00636D91">
                <w:rPr>
                  <w:rFonts w:ascii="Times New Roman" w:hAnsi="Times New Roman" w:cs="Times New Roman"/>
                  <w:color w:val="000000"/>
                  <w:sz w:val="24"/>
                  <w:rPrChange w:id="39289" w:author="瑋婷 徐" w:date="2025-01-06T09:39:00Z" w16du:dateUtc="2025-01-06T01:39:00Z">
                    <w:rPr>
                      <w:rFonts w:ascii="Arial" w:eastAsia="Arial" w:hAnsi="Arial" w:cs="Arial" w:hint="eastAsia"/>
                      <w:color w:val="000000"/>
                      <w:sz w:val="22"/>
                      <w:szCs w:val="22"/>
                    </w:rPr>
                  </w:rPrChange>
                </w:rPr>
                <w:t>霧台阿禮</w:t>
              </w:r>
              <w:r w:rsidRPr="00636D91">
                <w:rPr>
                  <w:rFonts w:ascii="Times New Roman" w:hAnsi="Times New Roman" w:cs="Times New Roman"/>
                  <w:color w:val="000000"/>
                  <w:sz w:val="24"/>
                  <w:rPrChange w:id="39290" w:author="瑋婷 徐" w:date="2025-01-06T09:39:00Z" w16du:dateUtc="2025-01-06T01:39:00Z">
                    <w:rPr>
                      <w:rFonts w:ascii="Arial" w:eastAsia="Arial" w:hAnsi="Arial" w:cs="Arial"/>
                      <w:color w:val="000000"/>
                      <w:sz w:val="22"/>
                      <w:szCs w:val="22"/>
                    </w:rPr>
                  </w:rPrChange>
                </w:rPr>
                <w:t>B</w:t>
              </w:r>
            </w:ins>
          </w:p>
        </w:tc>
        <w:tc>
          <w:tcPr>
            <w:tcW w:w="987"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9291" w:author="瑋婷 徐" w:date="2025-01-04T22:52:00Z" w16du:dateUtc="2025-01-04T14:52:00Z">
              <w:tcPr>
                <w:tcW w:w="0" w:type="auto"/>
                <w:gridSpan w:val="2"/>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742FDD05"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92" w:author="瑋婷 徐" w:date="2025-01-03T14:57:00Z" w16du:dateUtc="2025-01-03T06:57:00Z"/>
                <w:rFonts w:ascii="Times New Roman" w:hAnsi="Times New Roman" w:cs="Times New Roman"/>
                <w:sz w:val="24"/>
                <w:rPrChange w:id="39293" w:author="瑋婷 徐" w:date="2025-01-06T09:39:00Z" w16du:dateUtc="2025-01-06T01:39:00Z">
                  <w:rPr>
                    <w:ins w:id="39294" w:author="瑋婷 徐" w:date="2025-01-03T14:57:00Z" w16du:dateUtc="2025-01-03T06:57:00Z"/>
                  </w:rPr>
                </w:rPrChange>
              </w:rPr>
              <w:pPrChange w:id="3929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296" w:author="瑋婷 徐" w:date="2025-01-03T14:57:00Z" w16du:dateUtc="2025-01-03T06:57:00Z">
              <w:r w:rsidRPr="00636D91">
                <w:rPr>
                  <w:rFonts w:ascii="Times New Roman" w:hAnsi="Times New Roman" w:cs="Times New Roman"/>
                  <w:color w:val="000000"/>
                  <w:sz w:val="24"/>
                  <w:rPrChange w:id="39297" w:author="瑋婷 徐" w:date="2025-01-06T09:39:00Z" w16du:dateUtc="2025-01-06T01:39:00Z">
                    <w:rPr>
                      <w:rFonts w:ascii="Arial" w:eastAsia="Arial" w:hAnsi="Arial" w:cs="Arial" w:hint="eastAsia"/>
                      <w:color w:val="000000"/>
                      <w:sz w:val="22"/>
                      <w:szCs w:val="22"/>
                    </w:rPr>
                  </w:rPrChange>
                </w:rPr>
                <w:t>屏東分署</w:t>
              </w:r>
            </w:ins>
          </w:p>
        </w:tc>
        <w:tc>
          <w:tcPr>
            <w:tcW w:w="987"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9298" w:author="瑋婷 徐" w:date="2025-01-04T22:52:00Z" w16du:dateUtc="2025-01-04T14:52:00Z">
              <w:tcPr>
                <w:tcW w:w="0" w:type="auto"/>
                <w:gridSpan w:val="2"/>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6B3F062B" w14:textId="77777777" w:rsidR="00AA385F" w:rsidRPr="00636D91"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299" w:author="瑋婷 徐" w:date="2025-01-03T14:57:00Z" w16du:dateUtc="2025-01-03T06:57:00Z"/>
                <w:rFonts w:ascii="Times New Roman" w:hAnsi="Times New Roman" w:cs="Times New Roman"/>
                <w:sz w:val="24"/>
                <w:rPrChange w:id="39300" w:author="瑋婷 徐" w:date="2025-01-06T09:39:00Z" w16du:dateUtc="2025-01-06T01:39:00Z">
                  <w:rPr>
                    <w:ins w:id="39301" w:author="瑋婷 徐" w:date="2025-01-03T14:57:00Z" w16du:dateUtc="2025-01-03T06:57:00Z"/>
                  </w:rPr>
                </w:rPrChange>
              </w:rPr>
              <w:pPrChange w:id="3930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303" w:author="瑋婷 徐" w:date="2025-01-03T14:57:00Z" w16du:dateUtc="2025-01-03T06:57:00Z">
              <w:r w:rsidRPr="00636D91">
                <w:rPr>
                  <w:rFonts w:ascii="Times New Roman" w:hAnsi="Times New Roman" w:cs="Times New Roman"/>
                  <w:color w:val="000000"/>
                  <w:sz w:val="24"/>
                  <w:rPrChange w:id="39304" w:author="瑋婷 徐" w:date="2025-01-06T09:39:00Z" w16du:dateUtc="2025-01-06T01:39:00Z">
                    <w:rPr>
                      <w:rFonts w:ascii="Arial" w:eastAsia="Arial" w:hAnsi="Arial" w:cs="Arial" w:hint="eastAsia"/>
                      <w:color w:val="000000"/>
                      <w:sz w:val="22"/>
                      <w:szCs w:val="22"/>
                    </w:rPr>
                  </w:rPrChange>
                </w:rPr>
                <w:t>中高海拔</w:t>
              </w:r>
            </w:ins>
          </w:p>
        </w:tc>
      </w:tr>
    </w:tbl>
    <w:p w14:paraId="091FBC06" w14:textId="334EAB46" w:rsidR="00B168FE" w:rsidRPr="00B168FE" w:rsidRDefault="00B168FE">
      <w:pPr>
        <w:spacing w:line="360" w:lineRule="auto"/>
        <w:jc w:val="both"/>
        <w:rPr>
          <w:ins w:id="39305" w:author="瑋婷 徐" w:date="2025-01-03T17:14:00Z" w16du:dateUtc="2025-01-03T09:14:00Z"/>
          <w:rFonts w:ascii="Times New Roman" w:eastAsia="標楷體" w:hAnsi="Times New Roman" w:cs="Times New Roman"/>
          <w:rPrChange w:id="39306" w:author="瑋婷 徐" w:date="2025-01-03T17:14:00Z" w16du:dateUtc="2025-01-03T09:14:00Z">
            <w:rPr>
              <w:ins w:id="39307" w:author="瑋婷 徐" w:date="2025-01-03T17:14:00Z" w16du:dateUtc="2025-01-03T09:14:00Z"/>
            </w:rPr>
          </w:rPrChange>
        </w:rPr>
        <w:pPrChange w:id="39308" w:author="瑋婷 徐" w:date="2025-01-03T17:14:00Z" w16du:dateUtc="2025-01-03T09:14:00Z">
          <w:pPr/>
        </w:pPrChange>
      </w:pPr>
      <w:ins w:id="39309" w:author="瑋婷 徐" w:date="2025-01-03T17:14:00Z" w16du:dateUtc="2025-01-03T09:14:00Z">
        <w:r>
          <w:rPr>
            <w:rFonts w:ascii="Times New Roman" w:eastAsia="標楷體" w:hAnsi="Times New Roman" w:cs="Times New Roman"/>
          </w:rPr>
          <w:lastRenderedPageBreak/>
          <w:t>表</w:t>
        </w:r>
        <w:r>
          <w:rPr>
            <w:rFonts w:ascii="Times New Roman" w:eastAsia="標楷體" w:hAnsi="Times New Roman" w:cs="Times New Roman"/>
          </w:rPr>
          <w:t>1</w:t>
        </w:r>
      </w:ins>
      <w:ins w:id="39310" w:author="瑋婷 徐" w:date="2025-01-06T17:34:00Z" w16du:dateUtc="2025-01-06T09:34:00Z">
        <w:r w:rsidR="006F5371">
          <w:rPr>
            <w:rFonts w:ascii="Times New Roman" w:eastAsia="標楷體" w:hAnsi="Times New Roman" w:cs="Times New Roman" w:hint="eastAsia"/>
          </w:rPr>
          <w:t>5</w:t>
        </w:r>
      </w:ins>
      <w:ins w:id="39311" w:author="瑋婷 徐" w:date="2025-01-03T17:14:00Z" w16du:dateUtc="2025-01-03T09:14: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AA385F">
          <w:rPr>
            <w:rFonts w:ascii="標楷體" w:eastAsia="標楷體" w:hAnsi="標楷體" w:cs="Times New Roman" w:hint="eastAsia"/>
          </w:rPr>
          <w:t>優等樣區列表</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Change w:id="39312" w:author="瑋婷 徐" w:date="2025-01-04T22:52:00Z" w16du:dateUtc="2025-01-04T14:52:00Z">
          <w:tblPr>
            <w:tblStyle w:val="Table"/>
            <w:tblW w:w="5000" w:type="pct"/>
            <w:jc w:val="center"/>
            <w:tblLook w:val="0420" w:firstRow="1" w:lastRow="0" w:firstColumn="0" w:lastColumn="0" w:noHBand="0" w:noVBand="1"/>
          </w:tblPr>
        </w:tblPrChange>
      </w:tblPr>
      <w:tblGrid>
        <w:gridCol w:w="1955"/>
        <w:gridCol w:w="3111"/>
        <w:gridCol w:w="1620"/>
        <w:gridCol w:w="1620"/>
        <w:tblGridChange w:id="39313">
          <w:tblGrid>
            <w:gridCol w:w="1400"/>
            <w:gridCol w:w="555"/>
            <w:gridCol w:w="1674"/>
            <w:gridCol w:w="1160"/>
            <w:gridCol w:w="277"/>
            <w:gridCol w:w="883"/>
            <w:gridCol w:w="737"/>
            <w:gridCol w:w="1620"/>
          </w:tblGrid>
        </w:tblGridChange>
      </w:tblGrid>
      <w:tr w:rsidR="00731CCD" w:rsidRPr="009367F3" w14:paraId="24C426C4" w14:textId="77777777" w:rsidTr="00731CCD">
        <w:trPr>
          <w:cnfStyle w:val="100000000000" w:firstRow="1" w:lastRow="0" w:firstColumn="0" w:lastColumn="0" w:oddVBand="0" w:evenVBand="0" w:oddHBand="0" w:evenHBand="0" w:firstRowFirstColumn="0" w:firstRowLastColumn="0" w:lastRowFirstColumn="0" w:lastRowLastColumn="0"/>
          <w:jc w:val="center"/>
          <w:ins w:id="39314" w:author="瑋婷 徐" w:date="2025-01-03T17:13:00Z"/>
          <w:trPrChange w:id="39315" w:author="瑋婷 徐" w:date="2025-01-04T22:52:00Z" w16du:dateUtc="2025-01-04T14:52:00Z">
            <w:trPr>
              <w:jc w:val="center"/>
            </w:trPr>
          </w:trPrChange>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9316" w:author="瑋婷 徐" w:date="2025-01-04T22:52:00Z" w16du:dateUtc="2025-01-04T14:52:00Z">
              <w:tcPr>
                <w:tcW w:w="1177" w:type="pct"/>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3625EA32" w14:textId="7CA734F2" w:rsidR="00B168FE" w:rsidRPr="009367F3" w:rsidRDefault="00B168FE">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9317" w:author="瑋婷 徐" w:date="2025-01-03T17:13:00Z" w16du:dateUtc="2025-01-03T09:13:00Z"/>
                <w:rFonts w:ascii="Times New Roman" w:eastAsia="標楷體" w:hAnsi="Times New Roman" w:cs="Times New Roman"/>
                <w:color w:val="000000"/>
                <w:sz w:val="24"/>
                <w:rPrChange w:id="39318" w:author="瑋婷 徐" w:date="2025-01-06T09:47:00Z" w16du:dateUtc="2025-01-06T01:47:00Z">
                  <w:rPr>
                    <w:ins w:id="39319" w:author="瑋婷 徐" w:date="2025-01-03T17:13:00Z" w16du:dateUtc="2025-01-03T09:13:00Z"/>
                    <w:rFonts w:ascii="Times New Roman" w:hAnsi="Times New Roman" w:cs="Times New Roman"/>
                    <w:color w:val="000000"/>
                  </w:rPr>
                </w:rPrChange>
              </w:rPr>
              <w:pPrChange w:id="393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9321" w:author="瑋婷 徐" w:date="2025-01-03T17:14:00Z" w16du:dateUtc="2025-01-03T09:14:00Z">
              <w:r w:rsidRPr="009367F3">
                <w:rPr>
                  <w:rFonts w:ascii="Times New Roman" w:eastAsia="標楷體" w:hAnsi="Times New Roman" w:cs="Times New Roman"/>
                  <w:color w:val="000000"/>
                  <w:sz w:val="24"/>
                  <w:rPrChange w:id="39322" w:author="瑋婷 徐" w:date="2025-01-06T09:47:00Z" w16du:dateUtc="2025-01-06T01:47:00Z">
                    <w:rPr>
                      <w:rFonts w:ascii="Times New Roman" w:hAnsi="Times New Roman" w:cs="Times New Roman" w:hint="eastAsia"/>
                      <w:color w:val="000000"/>
                    </w:rPr>
                  </w:rPrChange>
                </w:rPr>
                <w:t>樣區編號</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9323" w:author="瑋婷 徐" w:date="2025-01-04T22:52:00Z" w16du:dateUtc="2025-01-04T14:52:00Z">
              <w:tcPr>
                <w:tcW w:w="1873" w:type="pct"/>
                <w:gridSpan w:val="3"/>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67965834" w14:textId="35A733CE" w:rsidR="00B168FE" w:rsidRPr="009367F3" w:rsidRDefault="00B168FE">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9324" w:author="瑋婷 徐" w:date="2025-01-03T17:13:00Z" w16du:dateUtc="2025-01-03T09:13:00Z"/>
                <w:rFonts w:ascii="Times New Roman" w:eastAsia="標楷體" w:hAnsi="Times New Roman" w:cs="Times New Roman"/>
                <w:color w:val="000000"/>
                <w:sz w:val="24"/>
                <w:rPrChange w:id="39325" w:author="瑋婷 徐" w:date="2025-01-06T09:47:00Z" w16du:dateUtc="2025-01-06T01:47:00Z">
                  <w:rPr>
                    <w:ins w:id="39326" w:author="瑋婷 徐" w:date="2025-01-03T17:13:00Z" w16du:dateUtc="2025-01-03T09:13:00Z"/>
                    <w:rFonts w:ascii="Times New Roman" w:hAnsi="Times New Roman" w:cs="Times New Roman"/>
                    <w:color w:val="000000"/>
                  </w:rPr>
                </w:rPrChange>
              </w:rPr>
              <w:pPrChange w:id="3932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9328" w:author="瑋婷 徐" w:date="2025-01-03T17:14:00Z" w16du:dateUtc="2025-01-03T09:14:00Z">
              <w:r w:rsidRPr="009367F3">
                <w:rPr>
                  <w:rFonts w:ascii="Times New Roman" w:eastAsia="標楷體" w:hAnsi="Times New Roman" w:cs="Times New Roman"/>
                  <w:color w:val="000000"/>
                  <w:sz w:val="24"/>
                  <w:rPrChange w:id="39329" w:author="瑋婷 徐" w:date="2025-01-06T09:47:00Z" w16du:dateUtc="2025-01-06T01:47:00Z">
                    <w:rPr>
                      <w:rFonts w:ascii="Times New Roman" w:hAnsi="Times New Roman" w:cs="Times New Roman" w:hint="eastAsia"/>
                      <w:color w:val="000000"/>
                    </w:rPr>
                  </w:rPrChange>
                </w:rPr>
                <w:t>樣區名稱</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9330" w:author="瑋婷 徐" w:date="2025-01-04T22:52:00Z" w16du:dateUtc="2025-01-04T14:52:00Z">
              <w:tcPr>
                <w:tcW w:w="975" w:type="pct"/>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0DC2AD24" w14:textId="6A7B4478" w:rsidR="00B168FE" w:rsidRPr="009367F3" w:rsidRDefault="00B168FE">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9331" w:author="瑋婷 徐" w:date="2025-01-03T17:13:00Z" w16du:dateUtc="2025-01-03T09:13:00Z"/>
                <w:rFonts w:ascii="Times New Roman" w:eastAsia="標楷體" w:hAnsi="Times New Roman" w:cs="Times New Roman"/>
                <w:color w:val="000000"/>
                <w:sz w:val="24"/>
                <w:rPrChange w:id="39332" w:author="瑋婷 徐" w:date="2025-01-06T09:47:00Z" w16du:dateUtc="2025-01-06T01:47:00Z">
                  <w:rPr>
                    <w:ins w:id="39333" w:author="瑋婷 徐" w:date="2025-01-03T17:13:00Z" w16du:dateUtc="2025-01-03T09:13:00Z"/>
                    <w:rFonts w:ascii="Times New Roman" w:hAnsi="Times New Roman" w:cs="Times New Roman"/>
                    <w:color w:val="000000"/>
                  </w:rPr>
                </w:rPrChange>
              </w:rPr>
              <w:pPrChange w:id="3933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9335" w:author="瑋婷 徐" w:date="2025-01-03T17:14:00Z" w16du:dateUtc="2025-01-03T09:14:00Z">
              <w:r w:rsidRPr="009367F3">
                <w:rPr>
                  <w:rFonts w:ascii="Times New Roman" w:eastAsia="標楷體" w:hAnsi="Times New Roman" w:cs="Times New Roman"/>
                  <w:color w:val="000000"/>
                  <w:sz w:val="24"/>
                  <w:rPrChange w:id="39336" w:author="瑋婷 徐" w:date="2025-01-06T09:47:00Z" w16du:dateUtc="2025-01-06T01:47:00Z">
                    <w:rPr>
                      <w:rFonts w:ascii="Times New Roman" w:hAnsi="Times New Roman" w:cs="Times New Roman" w:hint="eastAsia"/>
                      <w:color w:val="000000"/>
                    </w:rPr>
                  </w:rPrChange>
                </w:rPr>
                <w:t>分署</w:t>
              </w:r>
            </w:ins>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9337" w:author="瑋婷 徐" w:date="2025-01-04T22:52:00Z" w16du:dateUtc="2025-01-04T14:52:00Z">
              <w:tcPr>
                <w:tcW w:w="975" w:type="pct"/>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0079074A" w14:textId="15FE993F" w:rsidR="00B168FE" w:rsidRPr="009367F3" w:rsidRDefault="00B168FE">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9338" w:author="瑋婷 徐" w:date="2025-01-03T17:13:00Z" w16du:dateUtc="2025-01-03T09:13:00Z"/>
                <w:rFonts w:ascii="Times New Roman" w:eastAsia="標楷體" w:hAnsi="Times New Roman" w:cs="Times New Roman"/>
                <w:color w:val="000000"/>
                <w:sz w:val="24"/>
                <w:rPrChange w:id="39339" w:author="瑋婷 徐" w:date="2025-01-06T09:47:00Z" w16du:dateUtc="2025-01-06T01:47:00Z">
                  <w:rPr>
                    <w:ins w:id="39340" w:author="瑋婷 徐" w:date="2025-01-03T17:13:00Z" w16du:dateUtc="2025-01-03T09:13:00Z"/>
                    <w:rFonts w:ascii="Times New Roman" w:hAnsi="Times New Roman" w:cs="Times New Roman"/>
                    <w:color w:val="000000"/>
                  </w:rPr>
                </w:rPrChange>
              </w:rPr>
              <w:pPrChange w:id="3934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9342" w:author="瑋婷 徐" w:date="2025-01-03T17:14:00Z" w16du:dateUtc="2025-01-03T09:14:00Z">
              <w:r w:rsidRPr="009367F3">
                <w:rPr>
                  <w:rFonts w:ascii="Times New Roman" w:eastAsia="標楷體" w:hAnsi="Times New Roman" w:cs="Times New Roman"/>
                  <w:color w:val="000000"/>
                  <w:sz w:val="24"/>
                  <w:rPrChange w:id="39343" w:author="瑋婷 徐" w:date="2025-01-06T09:47:00Z" w16du:dateUtc="2025-01-06T01:47:00Z">
                    <w:rPr>
                      <w:rFonts w:ascii="Times New Roman" w:hAnsi="Times New Roman" w:cs="Times New Roman" w:hint="eastAsia"/>
                      <w:color w:val="000000"/>
                    </w:rPr>
                  </w:rPrChange>
                </w:rPr>
                <w:t>海拔段</w:t>
              </w:r>
            </w:ins>
          </w:p>
        </w:tc>
      </w:tr>
      <w:tr w:rsidR="00731CCD" w:rsidRPr="009367F3" w14:paraId="1526DE58" w14:textId="77777777" w:rsidTr="00731CCD">
        <w:tblPrEx>
          <w:tblPrExChange w:id="39344" w:author="瑋婷 徐" w:date="2025-01-04T22:52:00Z" w16du:dateUtc="2025-01-04T14:52:00Z">
            <w:tblPrEx>
              <w:tblW w:w="0" w:type="auto"/>
            </w:tblPrEx>
          </w:tblPrExChange>
        </w:tblPrEx>
        <w:trPr>
          <w:jc w:val="center"/>
          <w:ins w:id="39345" w:author="瑋婷 徐" w:date="2025-01-03T14:57:00Z"/>
          <w:trPrChange w:id="39346" w:author="瑋婷 徐" w:date="2025-01-04T22:52:00Z" w16du:dateUtc="2025-01-04T14:52:00Z">
            <w:trPr>
              <w:gridAfter w:val="0"/>
              <w:jc w:val="center"/>
            </w:trPr>
          </w:trPrChange>
        </w:trPr>
        <w:tc>
          <w:tcPr>
            <w:tcW w:w="1177"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347" w:author="瑋婷 徐" w:date="2025-01-04T22:52:00Z" w16du:dateUtc="2025-01-04T14:52:00Z">
              <w:tcPr>
                <w:tcW w:w="0" w:type="auto"/>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9457AE7"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348" w:author="瑋婷 徐" w:date="2025-01-03T14:57:00Z" w16du:dateUtc="2025-01-03T06:57:00Z"/>
                <w:rFonts w:ascii="Times New Roman" w:eastAsia="標楷體" w:hAnsi="Times New Roman" w:cs="Times New Roman"/>
                <w:sz w:val="24"/>
                <w:rPrChange w:id="39349" w:author="瑋婷 徐" w:date="2025-01-06T09:47:00Z" w16du:dateUtc="2025-01-06T01:47:00Z">
                  <w:rPr>
                    <w:ins w:id="39350" w:author="瑋婷 徐" w:date="2025-01-03T14:57:00Z" w16du:dateUtc="2025-01-03T06:57:00Z"/>
                  </w:rPr>
                </w:rPrChange>
              </w:rPr>
              <w:pPrChange w:id="3935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352" w:author="瑋婷 徐" w:date="2025-01-03T14:57:00Z" w16du:dateUtc="2025-01-03T06:57:00Z">
              <w:r w:rsidRPr="009367F3">
                <w:rPr>
                  <w:rFonts w:ascii="Times New Roman" w:eastAsia="標楷體" w:hAnsi="Times New Roman" w:cs="Times New Roman"/>
                  <w:color w:val="000000"/>
                  <w:sz w:val="24"/>
                  <w:rPrChange w:id="39353" w:author="瑋婷 徐" w:date="2025-01-06T09:47:00Z" w16du:dateUtc="2025-01-06T01:47:00Z">
                    <w:rPr>
                      <w:rFonts w:ascii="Arial" w:eastAsia="Arial" w:hAnsi="Arial" w:cs="Arial"/>
                      <w:color w:val="000000"/>
                      <w:sz w:val="22"/>
                      <w:szCs w:val="22"/>
                    </w:rPr>
                  </w:rPrChange>
                </w:rPr>
                <w:t>MA-F26-01</w:t>
              </w:r>
            </w:ins>
          </w:p>
        </w:tc>
        <w:tc>
          <w:tcPr>
            <w:tcW w:w="1873"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354" w:author="瑋婷 徐" w:date="2025-01-04T22:52:00Z" w16du:dateUtc="2025-01-04T14:52:00Z">
              <w:tcPr>
                <w:tcW w:w="0" w:type="auto"/>
                <w:gridSpan w:val="2"/>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988B2D4"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355" w:author="瑋婷 徐" w:date="2025-01-03T14:57:00Z" w16du:dateUtc="2025-01-03T06:57:00Z"/>
                <w:rFonts w:ascii="Times New Roman" w:eastAsia="標楷體" w:hAnsi="Times New Roman" w:cs="Times New Roman"/>
                <w:sz w:val="24"/>
                <w:rPrChange w:id="39356" w:author="瑋婷 徐" w:date="2025-01-06T09:47:00Z" w16du:dateUtc="2025-01-06T01:47:00Z">
                  <w:rPr>
                    <w:ins w:id="39357" w:author="瑋婷 徐" w:date="2025-01-03T14:57:00Z" w16du:dateUtc="2025-01-03T06:57:00Z"/>
                  </w:rPr>
                </w:rPrChange>
              </w:rPr>
              <w:pPrChange w:id="3935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359" w:author="瑋婷 徐" w:date="2025-01-03T14:57:00Z" w16du:dateUtc="2025-01-03T06:57:00Z">
              <w:r w:rsidRPr="009367F3">
                <w:rPr>
                  <w:rFonts w:ascii="Times New Roman" w:eastAsia="標楷體" w:hAnsi="Times New Roman" w:cs="Times New Roman"/>
                  <w:color w:val="000000"/>
                  <w:sz w:val="24"/>
                  <w:rPrChange w:id="39360" w:author="瑋婷 徐" w:date="2025-01-06T09:47:00Z" w16du:dateUtc="2025-01-06T01:47:00Z">
                    <w:rPr>
                      <w:rFonts w:ascii="Arial" w:eastAsia="Arial" w:hAnsi="Arial" w:cs="Arial" w:hint="eastAsia"/>
                      <w:color w:val="000000"/>
                      <w:sz w:val="22"/>
                      <w:szCs w:val="22"/>
                    </w:rPr>
                  </w:rPrChange>
                </w:rPr>
                <w:t>墾丁苗圃</w:t>
              </w:r>
            </w:ins>
          </w:p>
        </w:tc>
        <w:tc>
          <w:tcPr>
            <w:tcW w:w="97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361" w:author="瑋婷 徐" w:date="2025-01-04T22:52:00Z" w16du:dateUtc="2025-01-04T14:52:00Z">
              <w:tcPr>
                <w:tcW w:w="0" w:type="auto"/>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C4150BA"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362" w:author="瑋婷 徐" w:date="2025-01-03T14:57:00Z" w16du:dateUtc="2025-01-03T06:57:00Z"/>
                <w:rFonts w:ascii="Times New Roman" w:eastAsia="標楷體" w:hAnsi="Times New Roman" w:cs="Times New Roman"/>
                <w:sz w:val="24"/>
                <w:rPrChange w:id="39363" w:author="瑋婷 徐" w:date="2025-01-06T09:47:00Z" w16du:dateUtc="2025-01-06T01:47:00Z">
                  <w:rPr>
                    <w:ins w:id="39364" w:author="瑋婷 徐" w:date="2025-01-03T14:57:00Z" w16du:dateUtc="2025-01-03T06:57:00Z"/>
                  </w:rPr>
                </w:rPrChange>
              </w:rPr>
              <w:pPrChange w:id="3936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366" w:author="瑋婷 徐" w:date="2025-01-03T14:57:00Z" w16du:dateUtc="2025-01-03T06:57:00Z">
              <w:r w:rsidRPr="009367F3">
                <w:rPr>
                  <w:rFonts w:ascii="Times New Roman" w:eastAsia="標楷體" w:hAnsi="Times New Roman" w:cs="Times New Roman"/>
                  <w:color w:val="000000"/>
                  <w:sz w:val="24"/>
                  <w:rPrChange w:id="39367" w:author="瑋婷 徐" w:date="2025-01-06T09:47:00Z" w16du:dateUtc="2025-01-06T01:47:00Z">
                    <w:rPr>
                      <w:rFonts w:ascii="Arial" w:eastAsia="Arial" w:hAnsi="Arial" w:cs="Arial" w:hint="eastAsia"/>
                      <w:color w:val="000000"/>
                      <w:sz w:val="22"/>
                      <w:szCs w:val="22"/>
                    </w:rPr>
                  </w:rPrChange>
                </w:rPr>
                <w:t>屏東分署</w:t>
              </w:r>
            </w:ins>
          </w:p>
        </w:tc>
        <w:tc>
          <w:tcPr>
            <w:tcW w:w="97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368" w:author="瑋婷 徐" w:date="2025-01-04T22:52:00Z" w16du:dateUtc="2025-01-04T14:52:00Z">
              <w:tcPr>
                <w:tcW w:w="0" w:type="auto"/>
                <w:gridSpan w:val="2"/>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0C29DA8"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369" w:author="瑋婷 徐" w:date="2025-01-03T14:57:00Z" w16du:dateUtc="2025-01-03T06:57:00Z"/>
                <w:rFonts w:ascii="Times New Roman" w:eastAsia="標楷體" w:hAnsi="Times New Roman" w:cs="Times New Roman"/>
                <w:sz w:val="24"/>
                <w:rPrChange w:id="39370" w:author="瑋婷 徐" w:date="2025-01-06T09:47:00Z" w16du:dateUtc="2025-01-06T01:47:00Z">
                  <w:rPr>
                    <w:ins w:id="39371" w:author="瑋婷 徐" w:date="2025-01-03T14:57:00Z" w16du:dateUtc="2025-01-03T06:57:00Z"/>
                  </w:rPr>
                </w:rPrChange>
              </w:rPr>
              <w:pPrChange w:id="3937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373" w:author="瑋婷 徐" w:date="2025-01-03T14:57:00Z" w16du:dateUtc="2025-01-03T06:57:00Z">
              <w:r w:rsidRPr="009367F3">
                <w:rPr>
                  <w:rFonts w:ascii="Times New Roman" w:eastAsia="標楷體" w:hAnsi="Times New Roman" w:cs="Times New Roman"/>
                  <w:color w:val="000000"/>
                  <w:sz w:val="24"/>
                  <w:rPrChange w:id="39374" w:author="瑋婷 徐" w:date="2025-01-06T09:47:00Z" w16du:dateUtc="2025-01-06T01:47:00Z">
                    <w:rPr>
                      <w:rFonts w:ascii="Arial" w:eastAsia="Arial" w:hAnsi="Arial" w:cs="Arial" w:hint="eastAsia"/>
                      <w:color w:val="000000"/>
                      <w:sz w:val="22"/>
                      <w:szCs w:val="22"/>
                    </w:rPr>
                  </w:rPrChange>
                </w:rPr>
                <w:t>低海拔</w:t>
              </w:r>
            </w:ins>
          </w:p>
        </w:tc>
      </w:tr>
      <w:tr w:rsidR="00731CCD" w:rsidRPr="009367F3" w14:paraId="1AB4A94D" w14:textId="77777777" w:rsidTr="00731CCD">
        <w:trPr>
          <w:jc w:val="center"/>
          <w:ins w:id="39375" w:author="瑋婷 徐" w:date="2025-01-03T14:57:00Z"/>
          <w:trPrChange w:id="39376" w:author="瑋婷 徐" w:date="2025-01-04T22:52:00Z" w16du:dateUtc="2025-01-04T14:5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77" w:author="瑋婷 徐" w:date="2025-01-04T22:52:00Z" w16du:dateUtc="2025-01-04T14:52:00Z">
              <w:tcPr>
                <w:tcW w:w="117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2CA52C"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378" w:author="瑋婷 徐" w:date="2025-01-03T14:57:00Z" w16du:dateUtc="2025-01-03T06:57:00Z"/>
                <w:rFonts w:ascii="Times New Roman" w:eastAsia="標楷體" w:hAnsi="Times New Roman" w:cs="Times New Roman"/>
                <w:sz w:val="24"/>
                <w:rPrChange w:id="39379" w:author="瑋婷 徐" w:date="2025-01-06T09:47:00Z" w16du:dateUtc="2025-01-06T01:47:00Z">
                  <w:rPr>
                    <w:ins w:id="39380" w:author="瑋婷 徐" w:date="2025-01-03T14:57:00Z" w16du:dateUtc="2025-01-03T06:57:00Z"/>
                  </w:rPr>
                </w:rPrChange>
              </w:rPr>
              <w:pPrChange w:id="3938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382" w:author="瑋婷 徐" w:date="2025-01-03T14:57:00Z" w16du:dateUtc="2025-01-03T06:57:00Z">
              <w:r w:rsidRPr="009367F3">
                <w:rPr>
                  <w:rFonts w:ascii="Times New Roman" w:eastAsia="標楷體" w:hAnsi="Times New Roman" w:cs="Times New Roman"/>
                  <w:color w:val="000000"/>
                  <w:sz w:val="24"/>
                  <w:rPrChange w:id="39383" w:author="瑋婷 徐" w:date="2025-01-06T09:47:00Z" w16du:dateUtc="2025-01-06T01:47:00Z">
                    <w:rPr>
                      <w:rFonts w:ascii="Arial" w:eastAsia="Arial" w:hAnsi="Arial" w:cs="Arial"/>
                      <w:color w:val="000000"/>
                      <w:sz w:val="22"/>
                      <w:szCs w:val="22"/>
                    </w:rPr>
                  </w:rPrChange>
                </w:rPr>
                <w:t>MA-G27-09</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84" w:author="瑋婷 徐" w:date="2025-01-04T22:52:00Z" w16du:dateUtc="2025-01-04T14:52:00Z">
              <w:tcPr>
                <w:tcW w:w="1873" w:type="pct"/>
                <w:gridSpan w:val="3"/>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C93C3C"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385" w:author="瑋婷 徐" w:date="2025-01-03T14:57:00Z" w16du:dateUtc="2025-01-03T06:57:00Z"/>
                <w:rFonts w:ascii="Times New Roman" w:eastAsia="標楷體" w:hAnsi="Times New Roman" w:cs="Times New Roman"/>
                <w:sz w:val="24"/>
                <w:rPrChange w:id="39386" w:author="瑋婷 徐" w:date="2025-01-06T09:47:00Z" w16du:dateUtc="2025-01-06T01:47:00Z">
                  <w:rPr>
                    <w:ins w:id="39387" w:author="瑋婷 徐" w:date="2025-01-03T14:57:00Z" w16du:dateUtc="2025-01-03T06:57:00Z"/>
                  </w:rPr>
                </w:rPrChange>
              </w:rPr>
              <w:pPrChange w:id="3938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389" w:author="瑋婷 徐" w:date="2025-01-03T14:57:00Z" w16du:dateUtc="2025-01-03T06:57:00Z">
              <w:r w:rsidRPr="009367F3">
                <w:rPr>
                  <w:rFonts w:ascii="Times New Roman" w:eastAsia="標楷體" w:hAnsi="Times New Roman" w:cs="Times New Roman"/>
                  <w:color w:val="000000"/>
                  <w:sz w:val="24"/>
                  <w:rPrChange w:id="39390" w:author="瑋婷 徐" w:date="2025-01-06T09:47:00Z" w16du:dateUtc="2025-01-06T01:47:00Z">
                    <w:rPr>
                      <w:rFonts w:ascii="Arial" w:eastAsia="Arial" w:hAnsi="Arial" w:cs="Arial" w:hint="eastAsia"/>
                      <w:color w:val="000000"/>
                      <w:sz w:val="22"/>
                      <w:szCs w:val="22"/>
                    </w:rPr>
                  </w:rPrChange>
                </w:rPr>
                <w:t>安通越嶺古道</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91" w:author="瑋婷 徐" w:date="2025-01-04T22:52:00Z" w16du:dateUtc="2025-01-04T14:52:00Z">
              <w:tcPr>
                <w:tcW w:w="975"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18ACED"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392" w:author="瑋婷 徐" w:date="2025-01-03T14:57:00Z" w16du:dateUtc="2025-01-03T06:57:00Z"/>
                <w:rFonts w:ascii="Times New Roman" w:eastAsia="標楷體" w:hAnsi="Times New Roman" w:cs="Times New Roman"/>
                <w:sz w:val="24"/>
                <w:rPrChange w:id="39393" w:author="瑋婷 徐" w:date="2025-01-06T09:47:00Z" w16du:dateUtc="2025-01-06T01:47:00Z">
                  <w:rPr>
                    <w:ins w:id="39394" w:author="瑋婷 徐" w:date="2025-01-03T14:57:00Z" w16du:dateUtc="2025-01-03T06:57:00Z"/>
                  </w:rPr>
                </w:rPrChange>
              </w:rPr>
              <w:pPrChange w:id="3939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396" w:author="瑋婷 徐" w:date="2025-01-03T14:57:00Z" w16du:dateUtc="2025-01-03T06:57:00Z">
              <w:r w:rsidRPr="009367F3">
                <w:rPr>
                  <w:rFonts w:ascii="Times New Roman" w:eastAsia="標楷體" w:hAnsi="Times New Roman" w:cs="Times New Roman"/>
                  <w:color w:val="000000"/>
                  <w:sz w:val="24"/>
                  <w:rPrChange w:id="39397" w:author="瑋婷 徐" w:date="2025-01-06T09:47:00Z" w16du:dateUtc="2025-01-06T01:47:00Z">
                    <w:rPr>
                      <w:rFonts w:ascii="Arial" w:eastAsia="Arial" w:hAnsi="Arial" w:cs="Arial" w:hint="eastAsia"/>
                      <w:color w:val="000000"/>
                      <w:sz w:val="22"/>
                      <w:szCs w:val="22"/>
                    </w:rPr>
                  </w:rPrChange>
                </w:rPr>
                <w:t>花蓮分署</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98" w:author="瑋婷 徐" w:date="2025-01-04T22:52:00Z" w16du:dateUtc="2025-01-04T14:52:00Z">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AEE5D9"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399" w:author="瑋婷 徐" w:date="2025-01-03T14:57:00Z" w16du:dateUtc="2025-01-03T06:57:00Z"/>
                <w:rFonts w:ascii="Times New Roman" w:eastAsia="標楷體" w:hAnsi="Times New Roman" w:cs="Times New Roman"/>
                <w:sz w:val="24"/>
                <w:rPrChange w:id="39400" w:author="瑋婷 徐" w:date="2025-01-06T09:47:00Z" w16du:dateUtc="2025-01-06T01:47:00Z">
                  <w:rPr>
                    <w:ins w:id="39401" w:author="瑋婷 徐" w:date="2025-01-03T14:57:00Z" w16du:dateUtc="2025-01-03T06:57:00Z"/>
                  </w:rPr>
                </w:rPrChange>
              </w:rPr>
              <w:pPrChange w:id="3940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03" w:author="瑋婷 徐" w:date="2025-01-03T14:57:00Z" w16du:dateUtc="2025-01-03T06:57:00Z">
              <w:r w:rsidRPr="009367F3">
                <w:rPr>
                  <w:rFonts w:ascii="Times New Roman" w:eastAsia="標楷體" w:hAnsi="Times New Roman" w:cs="Times New Roman"/>
                  <w:color w:val="000000"/>
                  <w:sz w:val="24"/>
                  <w:rPrChange w:id="39404" w:author="瑋婷 徐" w:date="2025-01-06T09:47:00Z" w16du:dateUtc="2025-01-06T01:47:00Z">
                    <w:rPr>
                      <w:rFonts w:ascii="Arial" w:eastAsia="Arial" w:hAnsi="Arial" w:cs="Arial" w:hint="eastAsia"/>
                      <w:color w:val="000000"/>
                      <w:sz w:val="22"/>
                      <w:szCs w:val="22"/>
                    </w:rPr>
                  </w:rPrChange>
                </w:rPr>
                <w:t>低海拔</w:t>
              </w:r>
            </w:ins>
          </w:p>
        </w:tc>
      </w:tr>
      <w:tr w:rsidR="00731CCD" w:rsidRPr="009367F3" w14:paraId="3B9268FC" w14:textId="77777777" w:rsidTr="00731CCD">
        <w:trPr>
          <w:jc w:val="center"/>
          <w:ins w:id="39405" w:author="瑋婷 徐" w:date="2025-01-03T14:57:00Z"/>
          <w:trPrChange w:id="39406" w:author="瑋婷 徐" w:date="2025-01-04T22:52:00Z" w16du:dateUtc="2025-01-04T14:5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07" w:author="瑋婷 徐" w:date="2025-01-04T22:52:00Z" w16du:dateUtc="2025-01-04T14:52:00Z">
              <w:tcPr>
                <w:tcW w:w="117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CF9EEE"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08" w:author="瑋婷 徐" w:date="2025-01-03T14:57:00Z" w16du:dateUtc="2025-01-03T06:57:00Z"/>
                <w:rFonts w:ascii="Times New Roman" w:eastAsia="標楷體" w:hAnsi="Times New Roman" w:cs="Times New Roman"/>
                <w:sz w:val="24"/>
                <w:rPrChange w:id="39409" w:author="瑋婷 徐" w:date="2025-01-06T09:47:00Z" w16du:dateUtc="2025-01-06T01:47:00Z">
                  <w:rPr>
                    <w:ins w:id="39410" w:author="瑋婷 徐" w:date="2025-01-03T14:57:00Z" w16du:dateUtc="2025-01-03T06:57:00Z"/>
                  </w:rPr>
                </w:rPrChange>
              </w:rPr>
              <w:pPrChange w:id="3941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12" w:author="瑋婷 徐" w:date="2025-01-03T14:57:00Z" w16du:dateUtc="2025-01-03T06:57:00Z">
              <w:r w:rsidRPr="009367F3">
                <w:rPr>
                  <w:rFonts w:ascii="Times New Roman" w:eastAsia="標楷體" w:hAnsi="Times New Roman" w:cs="Times New Roman"/>
                  <w:color w:val="000000"/>
                  <w:sz w:val="24"/>
                  <w:rPrChange w:id="39413" w:author="瑋婷 徐" w:date="2025-01-06T09:47:00Z" w16du:dateUtc="2025-01-06T01:47:00Z">
                    <w:rPr>
                      <w:rFonts w:ascii="Arial" w:eastAsia="Arial" w:hAnsi="Arial" w:cs="Arial"/>
                      <w:color w:val="000000"/>
                      <w:sz w:val="22"/>
                      <w:szCs w:val="22"/>
                    </w:rPr>
                  </w:rPrChange>
                </w:rPr>
                <w:t>MA-G28-14</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14" w:author="瑋婷 徐" w:date="2025-01-04T22:52:00Z" w16du:dateUtc="2025-01-04T14:52:00Z">
              <w:tcPr>
                <w:tcW w:w="1873" w:type="pct"/>
                <w:gridSpan w:val="3"/>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10CD86"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15" w:author="瑋婷 徐" w:date="2025-01-03T14:57:00Z" w16du:dateUtc="2025-01-03T06:57:00Z"/>
                <w:rFonts w:ascii="Times New Roman" w:eastAsia="標楷體" w:hAnsi="Times New Roman" w:cs="Times New Roman"/>
                <w:sz w:val="24"/>
                <w:rPrChange w:id="39416" w:author="瑋婷 徐" w:date="2025-01-06T09:47:00Z" w16du:dateUtc="2025-01-06T01:47:00Z">
                  <w:rPr>
                    <w:ins w:id="39417" w:author="瑋婷 徐" w:date="2025-01-03T14:57:00Z" w16du:dateUtc="2025-01-03T06:57:00Z"/>
                  </w:rPr>
                </w:rPrChange>
              </w:rPr>
              <w:pPrChange w:id="3941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19" w:author="瑋婷 徐" w:date="2025-01-03T14:57:00Z" w16du:dateUtc="2025-01-03T06:57:00Z">
              <w:r w:rsidRPr="009367F3">
                <w:rPr>
                  <w:rFonts w:ascii="Times New Roman" w:eastAsia="標楷體" w:hAnsi="Times New Roman" w:cs="Times New Roman"/>
                  <w:color w:val="000000"/>
                  <w:sz w:val="24"/>
                  <w:rPrChange w:id="39420" w:author="瑋婷 徐" w:date="2025-01-06T09:47:00Z" w16du:dateUtc="2025-01-06T01:47:00Z">
                    <w:rPr>
                      <w:rFonts w:ascii="Arial" w:eastAsia="Arial" w:hAnsi="Arial" w:cs="Arial" w:hint="eastAsia"/>
                      <w:color w:val="000000"/>
                      <w:sz w:val="22"/>
                      <w:szCs w:val="22"/>
                    </w:rPr>
                  </w:rPrChange>
                </w:rPr>
                <w:t>花蓮縣龍澗</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21" w:author="瑋婷 徐" w:date="2025-01-04T22:52:00Z" w16du:dateUtc="2025-01-04T14:52:00Z">
              <w:tcPr>
                <w:tcW w:w="975"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A98F4E"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22" w:author="瑋婷 徐" w:date="2025-01-03T14:57:00Z" w16du:dateUtc="2025-01-03T06:57:00Z"/>
                <w:rFonts w:ascii="Times New Roman" w:eastAsia="標楷體" w:hAnsi="Times New Roman" w:cs="Times New Roman"/>
                <w:sz w:val="24"/>
                <w:rPrChange w:id="39423" w:author="瑋婷 徐" w:date="2025-01-06T09:47:00Z" w16du:dateUtc="2025-01-06T01:47:00Z">
                  <w:rPr>
                    <w:ins w:id="39424" w:author="瑋婷 徐" w:date="2025-01-03T14:57:00Z" w16du:dateUtc="2025-01-03T06:57:00Z"/>
                  </w:rPr>
                </w:rPrChange>
              </w:rPr>
              <w:pPrChange w:id="3942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26" w:author="瑋婷 徐" w:date="2025-01-03T14:57:00Z" w16du:dateUtc="2025-01-03T06:57:00Z">
              <w:r w:rsidRPr="009367F3">
                <w:rPr>
                  <w:rFonts w:ascii="Times New Roman" w:eastAsia="標楷體" w:hAnsi="Times New Roman" w:cs="Times New Roman"/>
                  <w:color w:val="000000"/>
                  <w:sz w:val="24"/>
                  <w:rPrChange w:id="39427" w:author="瑋婷 徐" w:date="2025-01-06T09:47:00Z" w16du:dateUtc="2025-01-06T01:47:00Z">
                    <w:rPr>
                      <w:rFonts w:ascii="Arial" w:eastAsia="Arial" w:hAnsi="Arial" w:cs="Arial" w:hint="eastAsia"/>
                      <w:color w:val="000000"/>
                      <w:sz w:val="22"/>
                      <w:szCs w:val="22"/>
                    </w:rPr>
                  </w:rPrChange>
                </w:rPr>
                <w:t>花蓮分署</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28" w:author="瑋婷 徐" w:date="2025-01-04T22:52:00Z" w16du:dateUtc="2025-01-04T14:52:00Z">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EB8677"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29" w:author="瑋婷 徐" w:date="2025-01-03T14:57:00Z" w16du:dateUtc="2025-01-03T06:57:00Z"/>
                <w:rFonts w:ascii="Times New Roman" w:eastAsia="標楷體" w:hAnsi="Times New Roman" w:cs="Times New Roman"/>
                <w:sz w:val="24"/>
                <w:rPrChange w:id="39430" w:author="瑋婷 徐" w:date="2025-01-06T09:47:00Z" w16du:dateUtc="2025-01-06T01:47:00Z">
                  <w:rPr>
                    <w:ins w:id="39431" w:author="瑋婷 徐" w:date="2025-01-03T14:57:00Z" w16du:dateUtc="2025-01-03T06:57:00Z"/>
                  </w:rPr>
                </w:rPrChange>
              </w:rPr>
              <w:pPrChange w:id="3943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33" w:author="瑋婷 徐" w:date="2025-01-03T14:57:00Z" w16du:dateUtc="2025-01-03T06:57:00Z">
              <w:r w:rsidRPr="009367F3">
                <w:rPr>
                  <w:rFonts w:ascii="Times New Roman" w:eastAsia="標楷體" w:hAnsi="Times New Roman" w:cs="Times New Roman"/>
                  <w:color w:val="000000"/>
                  <w:sz w:val="24"/>
                  <w:rPrChange w:id="39434" w:author="瑋婷 徐" w:date="2025-01-06T09:47:00Z" w16du:dateUtc="2025-01-06T01:47:00Z">
                    <w:rPr>
                      <w:rFonts w:ascii="Arial" w:eastAsia="Arial" w:hAnsi="Arial" w:cs="Arial" w:hint="eastAsia"/>
                      <w:color w:val="000000"/>
                      <w:sz w:val="22"/>
                      <w:szCs w:val="22"/>
                    </w:rPr>
                  </w:rPrChange>
                </w:rPr>
                <w:t>低海拔</w:t>
              </w:r>
            </w:ins>
          </w:p>
        </w:tc>
      </w:tr>
      <w:tr w:rsidR="00731CCD" w:rsidRPr="009367F3" w14:paraId="4BF7C4BD" w14:textId="77777777" w:rsidTr="00731CCD">
        <w:trPr>
          <w:jc w:val="center"/>
          <w:ins w:id="39435" w:author="瑋婷 徐" w:date="2025-01-03T14:57:00Z"/>
          <w:trPrChange w:id="39436" w:author="瑋婷 徐" w:date="2025-01-04T22:52:00Z" w16du:dateUtc="2025-01-04T14:52:00Z">
            <w:trPr>
              <w:jc w:val="center"/>
            </w:trPr>
          </w:trPrChange>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37" w:author="瑋婷 徐" w:date="2025-01-04T22:52:00Z" w16du:dateUtc="2025-01-04T14:52:00Z">
              <w:tcPr>
                <w:tcW w:w="117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D258A5"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38" w:author="瑋婷 徐" w:date="2025-01-03T14:57:00Z" w16du:dateUtc="2025-01-03T06:57:00Z"/>
                <w:rFonts w:ascii="Times New Roman" w:eastAsia="標楷體" w:hAnsi="Times New Roman" w:cs="Times New Roman"/>
                <w:sz w:val="24"/>
                <w:rPrChange w:id="39439" w:author="瑋婷 徐" w:date="2025-01-06T09:47:00Z" w16du:dateUtc="2025-01-06T01:47:00Z">
                  <w:rPr>
                    <w:ins w:id="39440" w:author="瑋婷 徐" w:date="2025-01-03T14:57:00Z" w16du:dateUtc="2025-01-03T06:57:00Z"/>
                  </w:rPr>
                </w:rPrChange>
              </w:rPr>
              <w:pPrChange w:id="3944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42" w:author="瑋婷 徐" w:date="2025-01-03T14:57:00Z" w16du:dateUtc="2025-01-03T06:57:00Z">
              <w:r w:rsidRPr="009367F3">
                <w:rPr>
                  <w:rFonts w:ascii="Times New Roman" w:eastAsia="標楷體" w:hAnsi="Times New Roman" w:cs="Times New Roman"/>
                  <w:color w:val="000000"/>
                  <w:sz w:val="24"/>
                  <w:rPrChange w:id="39443" w:author="瑋婷 徐" w:date="2025-01-06T09:47:00Z" w16du:dateUtc="2025-01-06T01:47:00Z">
                    <w:rPr>
                      <w:rFonts w:ascii="Arial" w:eastAsia="Arial" w:hAnsi="Arial" w:cs="Arial"/>
                      <w:color w:val="000000"/>
                      <w:sz w:val="22"/>
                      <w:szCs w:val="22"/>
                    </w:rPr>
                  </w:rPrChange>
                </w:rPr>
                <w:t>MB-G30-05</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44" w:author="瑋婷 徐" w:date="2025-01-04T22:52:00Z" w16du:dateUtc="2025-01-04T14:52:00Z">
              <w:tcPr>
                <w:tcW w:w="1873" w:type="pct"/>
                <w:gridSpan w:val="3"/>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9FAE9F"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45" w:author="瑋婷 徐" w:date="2025-01-03T14:57:00Z" w16du:dateUtc="2025-01-03T06:57:00Z"/>
                <w:rFonts w:ascii="Times New Roman" w:eastAsia="標楷體" w:hAnsi="Times New Roman" w:cs="Times New Roman"/>
                <w:sz w:val="24"/>
                <w:rPrChange w:id="39446" w:author="瑋婷 徐" w:date="2025-01-06T09:47:00Z" w16du:dateUtc="2025-01-06T01:47:00Z">
                  <w:rPr>
                    <w:ins w:id="39447" w:author="瑋婷 徐" w:date="2025-01-03T14:57:00Z" w16du:dateUtc="2025-01-03T06:57:00Z"/>
                  </w:rPr>
                </w:rPrChange>
              </w:rPr>
              <w:pPrChange w:id="3944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49" w:author="瑋婷 徐" w:date="2025-01-03T14:57:00Z" w16du:dateUtc="2025-01-03T06:57:00Z">
              <w:r w:rsidRPr="009367F3">
                <w:rPr>
                  <w:rFonts w:ascii="Times New Roman" w:eastAsia="標楷體" w:hAnsi="Times New Roman" w:cs="Times New Roman"/>
                  <w:color w:val="000000"/>
                  <w:sz w:val="24"/>
                  <w:rPrChange w:id="39450" w:author="瑋婷 徐" w:date="2025-01-06T09:47:00Z" w16du:dateUtc="2025-01-06T01:47:00Z">
                    <w:rPr>
                      <w:rFonts w:ascii="Arial" w:eastAsia="Arial" w:hAnsi="Arial" w:cs="Arial" w:hint="eastAsia"/>
                      <w:color w:val="000000"/>
                      <w:sz w:val="22"/>
                      <w:szCs w:val="22"/>
                    </w:rPr>
                  </w:rPrChange>
                </w:rPr>
                <w:t>光復林道</w:t>
              </w:r>
              <w:r w:rsidRPr="009367F3">
                <w:rPr>
                  <w:rFonts w:ascii="Times New Roman" w:eastAsia="標楷體" w:hAnsi="Times New Roman" w:cs="Times New Roman"/>
                  <w:color w:val="000000"/>
                  <w:sz w:val="24"/>
                  <w:rPrChange w:id="39451" w:author="瑋婷 徐" w:date="2025-01-06T09:47:00Z" w16du:dateUtc="2025-01-06T01:47:00Z">
                    <w:rPr>
                      <w:rFonts w:ascii="Arial" w:eastAsia="Arial" w:hAnsi="Arial" w:cs="Arial"/>
                      <w:color w:val="000000"/>
                      <w:sz w:val="22"/>
                      <w:szCs w:val="22"/>
                    </w:rPr>
                  </w:rPrChange>
                </w:rPr>
                <w:t>19k</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52" w:author="瑋婷 徐" w:date="2025-01-04T22:52:00Z" w16du:dateUtc="2025-01-04T14:52:00Z">
              <w:tcPr>
                <w:tcW w:w="975"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FAED30"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53" w:author="瑋婷 徐" w:date="2025-01-03T14:57:00Z" w16du:dateUtc="2025-01-03T06:57:00Z"/>
                <w:rFonts w:ascii="Times New Roman" w:eastAsia="標楷體" w:hAnsi="Times New Roman" w:cs="Times New Roman"/>
                <w:sz w:val="24"/>
                <w:rPrChange w:id="39454" w:author="瑋婷 徐" w:date="2025-01-06T09:47:00Z" w16du:dateUtc="2025-01-06T01:47:00Z">
                  <w:rPr>
                    <w:ins w:id="39455" w:author="瑋婷 徐" w:date="2025-01-03T14:57:00Z" w16du:dateUtc="2025-01-03T06:57:00Z"/>
                  </w:rPr>
                </w:rPrChange>
              </w:rPr>
              <w:pPrChange w:id="3945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57" w:author="瑋婷 徐" w:date="2025-01-03T14:57:00Z" w16du:dateUtc="2025-01-03T06:57:00Z">
              <w:r w:rsidRPr="009367F3">
                <w:rPr>
                  <w:rFonts w:ascii="Times New Roman" w:eastAsia="標楷體" w:hAnsi="Times New Roman" w:cs="Times New Roman"/>
                  <w:color w:val="000000"/>
                  <w:sz w:val="24"/>
                  <w:rPrChange w:id="39458" w:author="瑋婷 徐" w:date="2025-01-06T09:47:00Z" w16du:dateUtc="2025-01-06T01:47:00Z">
                    <w:rPr>
                      <w:rFonts w:ascii="Arial" w:eastAsia="Arial" w:hAnsi="Arial" w:cs="Arial" w:hint="eastAsia"/>
                      <w:color w:val="000000"/>
                      <w:sz w:val="22"/>
                      <w:szCs w:val="22"/>
                    </w:rPr>
                  </w:rPrChange>
                </w:rPr>
                <w:t>花蓮分署</w:t>
              </w:r>
            </w:ins>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59" w:author="瑋婷 徐" w:date="2025-01-04T22:52:00Z" w16du:dateUtc="2025-01-04T14:52:00Z">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6A4C24"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60" w:author="瑋婷 徐" w:date="2025-01-03T14:57:00Z" w16du:dateUtc="2025-01-03T06:57:00Z"/>
                <w:rFonts w:ascii="Times New Roman" w:eastAsia="標楷體" w:hAnsi="Times New Roman" w:cs="Times New Roman"/>
                <w:sz w:val="24"/>
                <w:rPrChange w:id="39461" w:author="瑋婷 徐" w:date="2025-01-06T09:47:00Z" w16du:dateUtc="2025-01-06T01:47:00Z">
                  <w:rPr>
                    <w:ins w:id="39462" w:author="瑋婷 徐" w:date="2025-01-03T14:57:00Z" w16du:dateUtc="2025-01-03T06:57:00Z"/>
                  </w:rPr>
                </w:rPrChange>
              </w:rPr>
              <w:pPrChange w:id="3946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64" w:author="瑋婷 徐" w:date="2025-01-03T14:57:00Z" w16du:dateUtc="2025-01-03T06:57:00Z">
              <w:r w:rsidRPr="009367F3">
                <w:rPr>
                  <w:rFonts w:ascii="Times New Roman" w:eastAsia="標楷體" w:hAnsi="Times New Roman" w:cs="Times New Roman"/>
                  <w:color w:val="000000"/>
                  <w:sz w:val="24"/>
                  <w:rPrChange w:id="39465" w:author="瑋婷 徐" w:date="2025-01-06T09:47:00Z" w16du:dateUtc="2025-01-06T01:47:00Z">
                    <w:rPr>
                      <w:rFonts w:ascii="Arial" w:eastAsia="Arial" w:hAnsi="Arial" w:cs="Arial" w:hint="eastAsia"/>
                      <w:color w:val="000000"/>
                      <w:sz w:val="22"/>
                      <w:szCs w:val="22"/>
                    </w:rPr>
                  </w:rPrChange>
                </w:rPr>
                <w:t>中高海拔</w:t>
              </w:r>
            </w:ins>
          </w:p>
        </w:tc>
      </w:tr>
      <w:tr w:rsidR="00731CCD" w:rsidRPr="009367F3" w14:paraId="65594225" w14:textId="77777777" w:rsidTr="00731CCD">
        <w:tblPrEx>
          <w:tblPrExChange w:id="39466" w:author="瑋婷 徐" w:date="2025-01-04T22:52:00Z" w16du:dateUtc="2025-01-04T14:52:00Z">
            <w:tblPrEx>
              <w:tblW w:w="0" w:type="auto"/>
            </w:tblPrEx>
          </w:tblPrExChange>
        </w:tblPrEx>
        <w:trPr>
          <w:jc w:val="center"/>
          <w:ins w:id="39467" w:author="瑋婷 徐" w:date="2025-01-03T14:57:00Z"/>
          <w:trPrChange w:id="39468" w:author="瑋婷 徐" w:date="2025-01-04T22:52:00Z" w16du:dateUtc="2025-01-04T14:52:00Z">
            <w:trPr>
              <w:gridAfter w:val="0"/>
              <w:jc w:val="center"/>
            </w:trPr>
          </w:trPrChange>
        </w:trPr>
        <w:tc>
          <w:tcPr>
            <w:tcW w:w="11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469"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B436152"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70" w:author="瑋婷 徐" w:date="2025-01-03T14:57:00Z" w16du:dateUtc="2025-01-03T06:57:00Z"/>
                <w:rFonts w:ascii="Times New Roman" w:eastAsia="標楷體" w:hAnsi="Times New Roman" w:cs="Times New Roman"/>
                <w:sz w:val="24"/>
                <w:rPrChange w:id="39471" w:author="瑋婷 徐" w:date="2025-01-06T09:47:00Z" w16du:dateUtc="2025-01-06T01:47:00Z">
                  <w:rPr>
                    <w:ins w:id="39472" w:author="瑋婷 徐" w:date="2025-01-03T14:57:00Z" w16du:dateUtc="2025-01-03T06:57:00Z"/>
                  </w:rPr>
                </w:rPrChange>
              </w:rPr>
              <w:pPrChange w:id="3947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74" w:author="瑋婷 徐" w:date="2025-01-03T14:57:00Z" w16du:dateUtc="2025-01-03T06:57:00Z">
              <w:r w:rsidRPr="009367F3">
                <w:rPr>
                  <w:rFonts w:ascii="Times New Roman" w:eastAsia="標楷體" w:hAnsi="Times New Roman" w:cs="Times New Roman"/>
                  <w:color w:val="000000"/>
                  <w:sz w:val="24"/>
                  <w:rPrChange w:id="39475" w:author="瑋婷 徐" w:date="2025-01-06T09:47:00Z" w16du:dateUtc="2025-01-06T01:47:00Z">
                    <w:rPr>
                      <w:rFonts w:ascii="Arial" w:eastAsia="Arial" w:hAnsi="Arial" w:cs="Arial"/>
                      <w:color w:val="000000"/>
                      <w:sz w:val="22"/>
                      <w:szCs w:val="22"/>
                    </w:rPr>
                  </w:rPrChange>
                </w:rPr>
                <w:t>MB-H31-12</w:t>
              </w:r>
            </w:ins>
          </w:p>
        </w:tc>
        <w:tc>
          <w:tcPr>
            <w:tcW w:w="1873"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476"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2F97EBF"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77" w:author="瑋婷 徐" w:date="2025-01-03T14:57:00Z" w16du:dateUtc="2025-01-03T06:57:00Z"/>
                <w:rFonts w:ascii="Times New Roman" w:eastAsia="標楷體" w:hAnsi="Times New Roman" w:cs="Times New Roman"/>
                <w:sz w:val="24"/>
                <w:rPrChange w:id="39478" w:author="瑋婷 徐" w:date="2025-01-06T09:47:00Z" w16du:dateUtc="2025-01-06T01:47:00Z">
                  <w:rPr>
                    <w:ins w:id="39479" w:author="瑋婷 徐" w:date="2025-01-03T14:57:00Z" w16du:dateUtc="2025-01-03T06:57:00Z"/>
                  </w:rPr>
                </w:rPrChange>
              </w:rPr>
              <w:pPrChange w:id="3948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81" w:author="瑋婷 徐" w:date="2025-01-03T14:57:00Z" w16du:dateUtc="2025-01-03T06:57:00Z">
              <w:r w:rsidRPr="009367F3">
                <w:rPr>
                  <w:rFonts w:ascii="Times New Roman" w:eastAsia="標楷體" w:hAnsi="Times New Roman" w:cs="Times New Roman"/>
                  <w:color w:val="000000"/>
                  <w:sz w:val="24"/>
                  <w:rPrChange w:id="39482" w:author="瑋婷 徐" w:date="2025-01-06T09:47:00Z" w16du:dateUtc="2025-01-06T01:47:00Z">
                    <w:rPr>
                      <w:rFonts w:ascii="Arial" w:eastAsia="Arial" w:hAnsi="Arial" w:cs="Arial" w:hint="eastAsia"/>
                      <w:color w:val="000000"/>
                      <w:sz w:val="22"/>
                      <w:szCs w:val="22"/>
                    </w:rPr>
                  </w:rPrChange>
                </w:rPr>
                <w:t>金山段</w:t>
              </w:r>
            </w:ins>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483"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8805E40"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84" w:author="瑋婷 徐" w:date="2025-01-03T14:57:00Z" w16du:dateUtc="2025-01-03T06:57:00Z"/>
                <w:rFonts w:ascii="Times New Roman" w:eastAsia="標楷體" w:hAnsi="Times New Roman" w:cs="Times New Roman"/>
                <w:sz w:val="24"/>
                <w:rPrChange w:id="39485" w:author="瑋婷 徐" w:date="2025-01-06T09:47:00Z" w16du:dateUtc="2025-01-06T01:47:00Z">
                  <w:rPr>
                    <w:ins w:id="39486" w:author="瑋婷 徐" w:date="2025-01-03T14:57:00Z" w16du:dateUtc="2025-01-03T06:57:00Z"/>
                  </w:rPr>
                </w:rPrChange>
              </w:rPr>
              <w:pPrChange w:id="3948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88" w:author="瑋婷 徐" w:date="2025-01-03T14:57:00Z" w16du:dateUtc="2025-01-03T06:57:00Z">
              <w:r w:rsidRPr="009367F3">
                <w:rPr>
                  <w:rFonts w:ascii="Times New Roman" w:eastAsia="標楷體" w:hAnsi="Times New Roman" w:cs="Times New Roman"/>
                  <w:color w:val="000000"/>
                  <w:sz w:val="24"/>
                  <w:rPrChange w:id="39489" w:author="瑋婷 徐" w:date="2025-01-06T09:47:00Z" w16du:dateUtc="2025-01-06T01:47:00Z">
                    <w:rPr>
                      <w:rFonts w:ascii="Arial" w:eastAsia="Arial" w:hAnsi="Arial" w:cs="Arial" w:hint="eastAsia"/>
                      <w:color w:val="000000"/>
                      <w:sz w:val="22"/>
                      <w:szCs w:val="22"/>
                    </w:rPr>
                  </w:rPrChange>
                </w:rPr>
                <w:t>臺東分署</w:t>
              </w:r>
            </w:ins>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490"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FAC7034"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491" w:author="瑋婷 徐" w:date="2025-01-03T14:57:00Z" w16du:dateUtc="2025-01-03T06:57:00Z"/>
                <w:rFonts w:ascii="Times New Roman" w:eastAsia="標楷體" w:hAnsi="Times New Roman" w:cs="Times New Roman"/>
                <w:sz w:val="24"/>
                <w:rPrChange w:id="39492" w:author="瑋婷 徐" w:date="2025-01-06T09:47:00Z" w16du:dateUtc="2025-01-06T01:47:00Z">
                  <w:rPr>
                    <w:ins w:id="39493" w:author="瑋婷 徐" w:date="2025-01-03T14:57:00Z" w16du:dateUtc="2025-01-03T06:57:00Z"/>
                  </w:rPr>
                </w:rPrChange>
              </w:rPr>
              <w:pPrChange w:id="3949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495" w:author="瑋婷 徐" w:date="2025-01-03T14:57:00Z" w16du:dateUtc="2025-01-03T06:57:00Z">
              <w:r w:rsidRPr="009367F3">
                <w:rPr>
                  <w:rFonts w:ascii="Times New Roman" w:eastAsia="標楷體" w:hAnsi="Times New Roman" w:cs="Times New Roman"/>
                  <w:color w:val="000000"/>
                  <w:sz w:val="24"/>
                  <w:rPrChange w:id="39496" w:author="瑋婷 徐" w:date="2025-01-06T09:47:00Z" w16du:dateUtc="2025-01-06T01:47:00Z">
                    <w:rPr>
                      <w:rFonts w:ascii="Arial" w:eastAsia="Arial" w:hAnsi="Arial" w:cs="Arial" w:hint="eastAsia"/>
                      <w:color w:val="000000"/>
                      <w:sz w:val="22"/>
                      <w:szCs w:val="22"/>
                    </w:rPr>
                  </w:rPrChange>
                </w:rPr>
                <w:t>中高海拔</w:t>
              </w:r>
            </w:ins>
          </w:p>
        </w:tc>
      </w:tr>
      <w:tr w:rsidR="00731CCD" w:rsidRPr="009367F3" w14:paraId="3A51E955" w14:textId="77777777" w:rsidTr="00731CCD">
        <w:tblPrEx>
          <w:tblPrExChange w:id="39497" w:author="瑋婷 徐" w:date="2025-01-04T22:52:00Z" w16du:dateUtc="2025-01-04T14:52:00Z">
            <w:tblPrEx>
              <w:tblW w:w="0" w:type="auto"/>
            </w:tblPrEx>
          </w:tblPrExChange>
        </w:tblPrEx>
        <w:trPr>
          <w:jc w:val="center"/>
          <w:ins w:id="39498" w:author="瑋婷 徐" w:date="2025-01-03T14:57:00Z"/>
          <w:trPrChange w:id="39499" w:author="瑋婷 徐" w:date="2025-01-04T22:52:00Z" w16du:dateUtc="2025-01-04T14:52:00Z">
            <w:trPr>
              <w:gridAfter w:val="0"/>
              <w:jc w:val="center"/>
            </w:trPr>
          </w:trPrChange>
        </w:trPr>
        <w:tc>
          <w:tcPr>
            <w:tcW w:w="11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500"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C4B7BAE"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01" w:author="瑋婷 徐" w:date="2025-01-03T14:57:00Z" w16du:dateUtc="2025-01-03T06:57:00Z"/>
                <w:rFonts w:ascii="Times New Roman" w:eastAsia="標楷體" w:hAnsi="Times New Roman" w:cs="Times New Roman"/>
                <w:sz w:val="24"/>
                <w:rPrChange w:id="39502" w:author="瑋婷 徐" w:date="2025-01-06T09:47:00Z" w16du:dateUtc="2025-01-06T01:47:00Z">
                  <w:rPr>
                    <w:ins w:id="39503" w:author="瑋婷 徐" w:date="2025-01-03T14:57:00Z" w16du:dateUtc="2025-01-03T06:57:00Z"/>
                  </w:rPr>
                </w:rPrChange>
              </w:rPr>
              <w:pPrChange w:id="3950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05" w:author="瑋婷 徐" w:date="2025-01-03T14:57:00Z" w16du:dateUtc="2025-01-03T06:57:00Z">
              <w:r w:rsidRPr="009367F3">
                <w:rPr>
                  <w:rFonts w:ascii="Times New Roman" w:eastAsia="標楷體" w:hAnsi="Times New Roman" w:cs="Times New Roman"/>
                  <w:color w:val="000000"/>
                  <w:sz w:val="24"/>
                  <w:rPrChange w:id="39506" w:author="瑋婷 徐" w:date="2025-01-06T09:47:00Z" w16du:dateUtc="2025-01-06T01:47:00Z">
                    <w:rPr>
                      <w:rFonts w:ascii="Arial" w:eastAsia="Arial" w:hAnsi="Arial" w:cs="Arial"/>
                      <w:color w:val="000000"/>
                      <w:sz w:val="22"/>
                      <w:szCs w:val="22"/>
                    </w:rPr>
                  </w:rPrChange>
                </w:rPr>
                <w:t>MA-H32-06</w:t>
              </w:r>
            </w:ins>
          </w:p>
        </w:tc>
        <w:tc>
          <w:tcPr>
            <w:tcW w:w="1873"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507"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6D48DD0"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08" w:author="瑋婷 徐" w:date="2025-01-03T14:57:00Z" w16du:dateUtc="2025-01-03T06:57:00Z"/>
                <w:rFonts w:ascii="Times New Roman" w:eastAsia="標楷體" w:hAnsi="Times New Roman" w:cs="Times New Roman"/>
                <w:sz w:val="24"/>
                <w:rPrChange w:id="39509" w:author="瑋婷 徐" w:date="2025-01-06T09:47:00Z" w16du:dateUtc="2025-01-06T01:47:00Z">
                  <w:rPr>
                    <w:ins w:id="39510" w:author="瑋婷 徐" w:date="2025-01-03T14:57:00Z" w16du:dateUtc="2025-01-03T06:57:00Z"/>
                  </w:rPr>
                </w:rPrChange>
              </w:rPr>
              <w:pPrChange w:id="3951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12" w:author="瑋婷 徐" w:date="2025-01-03T14:57:00Z" w16du:dateUtc="2025-01-03T06:57:00Z">
              <w:r w:rsidRPr="009367F3">
                <w:rPr>
                  <w:rFonts w:ascii="Times New Roman" w:eastAsia="標楷體" w:hAnsi="Times New Roman" w:cs="Times New Roman"/>
                  <w:color w:val="000000"/>
                  <w:sz w:val="24"/>
                  <w:rPrChange w:id="39513" w:author="瑋婷 徐" w:date="2025-01-06T09:47:00Z" w16du:dateUtc="2025-01-06T01:47:00Z">
                    <w:rPr>
                      <w:rFonts w:ascii="Arial" w:eastAsia="Arial" w:hAnsi="Arial" w:cs="Arial" w:hint="eastAsia"/>
                      <w:color w:val="000000"/>
                      <w:sz w:val="22"/>
                      <w:szCs w:val="22"/>
                    </w:rPr>
                  </w:rPrChange>
                </w:rPr>
                <w:t>台東</w:t>
              </w:r>
              <w:r w:rsidRPr="009367F3">
                <w:rPr>
                  <w:rFonts w:ascii="Times New Roman" w:eastAsia="標楷體" w:hAnsi="Times New Roman" w:cs="Times New Roman"/>
                  <w:color w:val="000000"/>
                  <w:sz w:val="24"/>
                  <w:rPrChange w:id="39514" w:author="瑋婷 徐" w:date="2025-01-06T09:47:00Z" w16du:dateUtc="2025-01-06T01:47:00Z">
                    <w:rPr>
                      <w:rFonts w:ascii="Arial" w:eastAsia="Arial" w:hAnsi="Arial" w:cs="Arial"/>
                      <w:color w:val="000000"/>
                      <w:sz w:val="22"/>
                      <w:szCs w:val="22"/>
                    </w:rPr>
                  </w:rPrChange>
                </w:rPr>
                <w:t>8</w:t>
              </w:r>
              <w:r w:rsidRPr="009367F3">
                <w:rPr>
                  <w:rFonts w:ascii="Times New Roman" w:eastAsia="標楷體" w:hAnsi="Times New Roman" w:cs="Times New Roman"/>
                  <w:color w:val="000000"/>
                  <w:sz w:val="24"/>
                  <w:rPrChange w:id="39515" w:author="瑋婷 徐" w:date="2025-01-06T09:47:00Z" w16du:dateUtc="2025-01-06T01:47:00Z">
                    <w:rPr>
                      <w:rFonts w:ascii="Arial" w:eastAsia="Arial" w:hAnsi="Arial" w:cs="Arial" w:hint="eastAsia"/>
                      <w:color w:val="000000"/>
                      <w:sz w:val="22"/>
                      <w:szCs w:val="22"/>
                    </w:rPr>
                  </w:rPrChange>
                </w:rPr>
                <w:t>林班</w:t>
              </w:r>
            </w:ins>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516"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35148F8"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17" w:author="瑋婷 徐" w:date="2025-01-03T14:57:00Z" w16du:dateUtc="2025-01-03T06:57:00Z"/>
                <w:rFonts w:ascii="Times New Roman" w:eastAsia="標楷體" w:hAnsi="Times New Roman" w:cs="Times New Roman"/>
                <w:sz w:val="24"/>
                <w:rPrChange w:id="39518" w:author="瑋婷 徐" w:date="2025-01-06T09:47:00Z" w16du:dateUtc="2025-01-06T01:47:00Z">
                  <w:rPr>
                    <w:ins w:id="39519" w:author="瑋婷 徐" w:date="2025-01-03T14:57:00Z" w16du:dateUtc="2025-01-03T06:57:00Z"/>
                  </w:rPr>
                </w:rPrChange>
              </w:rPr>
              <w:pPrChange w:id="395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21" w:author="瑋婷 徐" w:date="2025-01-03T14:57:00Z" w16du:dateUtc="2025-01-03T06:57:00Z">
              <w:r w:rsidRPr="009367F3">
                <w:rPr>
                  <w:rFonts w:ascii="Times New Roman" w:eastAsia="標楷體" w:hAnsi="Times New Roman" w:cs="Times New Roman"/>
                  <w:color w:val="000000"/>
                  <w:sz w:val="24"/>
                  <w:rPrChange w:id="39522" w:author="瑋婷 徐" w:date="2025-01-06T09:47:00Z" w16du:dateUtc="2025-01-06T01:47:00Z">
                    <w:rPr>
                      <w:rFonts w:ascii="Arial" w:eastAsia="Arial" w:hAnsi="Arial" w:cs="Arial" w:hint="eastAsia"/>
                      <w:color w:val="000000"/>
                      <w:sz w:val="22"/>
                      <w:szCs w:val="22"/>
                    </w:rPr>
                  </w:rPrChange>
                </w:rPr>
                <w:t>臺東分署</w:t>
              </w:r>
            </w:ins>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523"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06914DA"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24" w:author="瑋婷 徐" w:date="2025-01-03T14:57:00Z" w16du:dateUtc="2025-01-03T06:57:00Z"/>
                <w:rFonts w:ascii="Times New Roman" w:eastAsia="標楷體" w:hAnsi="Times New Roman" w:cs="Times New Roman"/>
                <w:sz w:val="24"/>
                <w:rPrChange w:id="39525" w:author="瑋婷 徐" w:date="2025-01-06T09:47:00Z" w16du:dateUtc="2025-01-06T01:47:00Z">
                  <w:rPr>
                    <w:ins w:id="39526" w:author="瑋婷 徐" w:date="2025-01-03T14:57:00Z" w16du:dateUtc="2025-01-03T06:57:00Z"/>
                  </w:rPr>
                </w:rPrChange>
              </w:rPr>
              <w:pPrChange w:id="3952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28" w:author="瑋婷 徐" w:date="2025-01-03T14:57:00Z" w16du:dateUtc="2025-01-03T06:57:00Z">
              <w:r w:rsidRPr="009367F3">
                <w:rPr>
                  <w:rFonts w:ascii="Times New Roman" w:eastAsia="標楷體" w:hAnsi="Times New Roman" w:cs="Times New Roman"/>
                  <w:color w:val="000000"/>
                  <w:sz w:val="24"/>
                  <w:rPrChange w:id="39529" w:author="瑋婷 徐" w:date="2025-01-06T09:47:00Z" w16du:dateUtc="2025-01-06T01:47:00Z">
                    <w:rPr>
                      <w:rFonts w:ascii="Arial" w:eastAsia="Arial" w:hAnsi="Arial" w:cs="Arial" w:hint="eastAsia"/>
                      <w:color w:val="000000"/>
                      <w:sz w:val="22"/>
                      <w:szCs w:val="22"/>
                    </w:rPr>
                  </w:rPrChange>
                </w:rPr>
                <w:t>低海拔</w:t>
              </w:r>
            </w:ins>
          </w:p>
        </w:tc>
      </w:tr>
      <w:tr w:rsidR="00731CCD" w:rsidRPr="009367F3" w14:paraId="1D270330" w14:textId="77777777" w:rsidTr="00731CCD">
        <w:tblPrEx>
          <w:tblPrExChange w:id="39530" w:author="瑋婷 徐" w:date="2025-01-04T22:52:00Z" w16du:dateUtc="2025-01-04T14:52:00Z">
            <w:tblPrEx>
              <w:tblW w:w="0" w:type="auto"/>
            </w:tblPrEx>
          </w:tblPrExChange>
        </w:tblPrEx>
        <w:trPr>
          <w:jc w:val="center"/>
          <w:ins w:id="39531" w:author="瑋婷 徐" w:date="2025-01-03T14:57:00Z"/>
          <w:trPrChange w:id="39532" w:author="瑋婷 徐" w:date="2025-01-04T22:52:00Z" w16du:dateUtc="2025-01-04T14:52:00Z">
            <w:trPr>
              <w:gridAfter w:val="0"/>
              <w:jc w:val="center"/>
            </w:trPr>
          </w:trPrChange>
        </w:trPr>
        <w:tc>
          <w:tcPr>
            <w:tcW w:w="117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533" w:author="瑋婷 徐" w:date="2025-01-04T22:52:00Z" w16du:dateUtc="2025-01-04T14:52:00Z">
              <w:tcPr>
                <w:tcW w:w="0" w:type="auto"/>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3712F34"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34" w:author="瑋婷 徐" w:date="2025-01-03T14:57:00Z" w16du:dateUtc="2025-01-03T06:57:00Z"/>
                <w:rFonts w:ascii="Times New Roman" w:eastAsia="標楷體" w:hAnsi="Times New Roman" w:cs="Times New Roman"/>
                <w:sz w:val="24"/>
                <w:rPrChange w:id="39535" w:author="瑋婷 徐" w:date="2025-01-06T09:47:00Z" w16du:dateUtc="2025-01-06T01:47:00Z">
                  <w:rPr>
                    <w:ins w:id="39536" w:author="瑋婷 徐" w:date="2025-01-03T14:57:00Z" w16du:dateUtc="2025-01-03T06:57:00Z"/>
                  </w:rPr>
                </w:rPrChange>
              </w:rPr>
              <w:pPrChange w:id="3953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38" w:author="瑋婷 徐" w:date="2025-01-03T14:57:00Z" w16du:dateUtc="2025-01-03T06:57:00Z">
              <w:r w:rsidRPr="009367F3">
                <w:rPr>
                  <w:rFonts w:ascii="Times New Roman" w:eastAsia="標楷體" w:hAnsi="Times New Roman" w:cs="Times New Roman"/>
                  <w:color w:val="000000"/>
                  <w:sz w:val="24"/>
                  <w:rPrChange w:id="39539" w:author="瑋婷 徐" w:date="2025-01-06T09:47:00Z" w16du:dateUtc="2025-01-06T01:47:00Z">
                    <w:rPr>
                      <w:rFonts w:ascii="Arial" w:eastAsia="Arial" w:hAnsi="Arial" w:cs="Arial"/>
                      <w:color w:val="000000"/>
                      <w:sz w:val="22"/>
                      <w:szCs w:val="22"/>
                    </w:rPr>
                  </w:rPrChange>
                </w:rPr>
                <w:t>MB-H33-02</w:t>
              </w:r>
            </w:ins>
          </w:p>
        </w:tc>
        <w:tc>
          <w:tcPr>
            <w:tcW w:w="1873"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540" w:author="瑋婷 徐" w:date="2025-01-04T22:52:00Z" w16du:dateUtc="2025-01-04T14:52:00Z">
              <w:tcPr>
                <w:tcW w:w="0" w:type="auto"/>
                <w:gridSpan w:val="2"/>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82CC91D"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41" w:author="瑋婷 徐" w:date="2025-01-03T14:57:00Z" w16du:dateUtc="2025-01-03T06:57:00Z"/>
                <w:rFonts w:ascii="Times New Roman" w:eastAsia="標楷體" w:hAnsi="Times New Roman" w:cs="Times New Roman"/>
                <w:sz w:val="24"/>
                <w:rPrChange w:id="39542" w:author="瑋婷 徐" w:date="2025-01-06T09:47:00Z" w16du:dateUtc="2025-01-06T01:47:00Z">
                  <w:rPr>
                    <w:ins w:id="39543" w:author="瑋婷 徐" w:date="2025-01-03T14:57:00Z" w16du:dateUtc="2025-01-03T06:57:00Z"/>
                  </w:rPr>
                </w:rPrChange>
              </w:rPr>
              <w:pPrChange w:id="3954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45" w:author="瑋婷 徐" w:date="2025-01-03T14:57:00Z" w16du:dateUtc="2025-01-03T06:57:00Z">
              <w:r w:rsidRPr="009367F3">
                <w:rPr>
                  <w:rFonts w:ascii="Times New Roman" w:eastAsia="標楷體" w:hAnsi="Times New Roman" w:cs="Times New Roman"/>
                  <w:color w:val="000000"/>
                  <w:sz w:val="24"/>
                  <w:rPrChange w:id="39546" w:author="瑋婷 徐" w:date="2025-01-06T09:47:00Z" w16du:dateUtc="2025-01-06T01:47:00Z">
                    <w:rPr>
                      <w:rFonts w:ascii="Arial" w:eastAsia="Arial" w:hAnsi="Arial" w:cs="Arial" w:hint="eastAsia"/>
                      <w:color w:val="000000"/>
                      <w:sz w:val="22"/>
                      <w:szCs w:val="22"/>
                    </w:rPr>
                  </w:rPrChange>
                </w:rPr>
                <w:t>錦屏林道</w:t>
              </w:r>
            </w:ins>
          </w:p>
        </w:tc>
        <w:tc>
          <w:tcPr>
            <w:tcW w:w="97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547" w:author="瑋婷 徐" w:date="2025-01-04T22:52:00Z" w16du:dateUtc="2025-01-04T14:52:00Z">
              <w:tcPr>
                <w:tcW w:w="0" w:type="auto"/>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92C34AD"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48" w:author="瑋婷 徐" w:date="2025-01-03T14:57:00Z" w16du:dateUtc="2025-01-03T06:57:00Z"/>
                <w:rFonts w:ascii="Times New Roman" w:eastAsia="標楷體" w:hAnsi="Times New Roman" w:cs="Times New Roman"/>
                <w:sz w:val="24"/>
                <w:rPrChange w:id="39549" w:author="瑋婷 徐" w:date="2025-01-06T09:47:00Z" w16du:dateUtc="2025-01-06T01:47:00Z">
                  <w:rPr>
                    <w:ins w:id="39550" w:author="瑋婷 徐" w:date="2025-01-03T14:57:00Z" w16du:dateUtc="2025-01-03T06:57:00Z"/>
                  </w:rPr>
                </w:rPrChange>
              </w:rPr>
              <w:pPrChange w:id="3955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52" w:author="瑋婷 徐" w:date="2025-01-03T14:57:00Z" w16du:dateUtc="2025-01-03T06:57:00Z">
              <w:r w:rsidRPr="009367F3">
                <w:rPr>
                  <w:rFonts w:ascii="Times New Roman" w:eastAsia="標楷體" w:hAnsi="Times New Roman" w:cs="Times New Roman"/>
                  <w:color w:val="000000"/>
                  <w:sz w:val="24"/>
                  <w:rPrChange w:id="39553" w:author="瑋婷 徐" w:date="2025-01-06T09:47:00Z" w16du:dateUtc="2025-01-06T01:47:00Z">
                    <w:rPr>
                      <w:rFonts w:ascii="Arial" w:eastAsia="Arial" w:hAnsi="Arial" w:cs="Arial" w:hint="eastAsia"/>
                      <w:color w:val="000000"/>
                      <w:sz w:val="22"/>
                      <w:szCs w:val="22"/>
                    </w:rPr>
                  </w:rPrChange>
                </w:rPr>
                <w:t>臺東分署</w:t>
              </w:r>
            </w:ins>
          </w:p>
        </w:tc>
        <w:tc>
          <w:tcPr>
            <w:tcW w:w="97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9554" w:author="瑋婷 徐" w:date="2025-01-04T22:52:00Z" w16du:dateUtc="2025-01-04T14:52:00Z">
              <w:tcPr>
                <w:tcW w:w="0" w:type="auto"/>
                <w:gridSpan w:val="2"/>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FEDB434"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55" w:author="瑋婷 徐" w:date="2025-01-03T14:57:00Z" w16du:dateUtc="2025-01-03T06:57:00Z"/>
                <w:rFonts w:ascii="Times New Roman" w:eastAsia="標楷體" w:hAnsi="Times New Roman" w:cs="Times New Roman"/>
                <w:sz w:val="24"/>
                <w:rPrChange w:id="39556" w:author="瑋婷 徐" w:date="2025-01-06T09:47:00Z" w16du:dateUtc="2025-01-06T01:47:00Z">
                  <w:rPr>
                    <w:ins w:id="39557" w:author="瑋婷 徐" w:date="2025-01-03T14:57:00Z" w16du:dateUtc="2025-01-03T06:57:00Z"/>
                  </w:rPr>
                </w:rPrChange>
              </w:rPr>
              <w:pPrChange w:id="3955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59" w:author="瑋婷 徐" w:date="2025-01-03T14:57:00Z" w16du:dateUtc="2025-01-03T06:57:00Z">
              <w:r w:rsidRPr="009367F3">
                <w:rPr>
                  <w:rFonts w:ascii="Times New Roman" w:eastAsia="標楷體" w:hAnsi="Times New Roman" w:cs="Times New Roman"/>
                  <w:color w:val="000000"/>
                  <w:sz w:val="24"/>
                  <w:rPrChange w:id="39560" w:author="瑋婷 徐" w:date="2025-01-06T09:47:00Z" w16du:dateUtc="2025-01-06T01:47:00Z">
                    <w:rPr>
                      <w:rFonts w:ascii="Arial" w:eastAsia="Arial" w:hAnsi="Arial" w:cs="Arial" w:hint="eastAsia"/>
                      <w:color w:val="000000"/>
                      <w:sz w:val="22"/>
                      <w:szCs w:val="22"/>
                    </w:rPr>
                  </w:rPrChange>
                </w:rPr>
                <w:t>中高海拔</w:t>
              </w:r>
            </w:ins>
          </w:p>
        </w:tc>
      </w:tr>
      <w:tr w:rsidR="00731CCD" w:rsidRPr="009367F3" w14:paraId="6FB970F0" w14:textId="77777777" w:rsidTr="00731CCD">
        <w:tblPrEx>
          <w:tblPrExChange w:id="39561" w:author="瑋婷 徐" w:date="2025-01-04T22:52:00Z" w16du:dateUtc="2025-01-04T14:52:00Z">
            <w:tblPrEx>
              <w:tblW w:w="0" w:type="auto"/>
            </w:tblPrEx>
          </w:tblPrExChange>
        </w:tblPrEx>
        <w:trPr>
          <w:jc w:val="center"/>
          <w:ins w:id="39562" w:author="瑋婷 徐" w:date="2025-01-03T14:57:00Z"/>
          <w:trPrChange w:id="39563" w:author="瑋婷 徐" w:date="2025-01-04T22:52:00Z" w16du:dateUtc="2025-01-04T14:52:00Z">
            <w:trPr>
              <w:gridAfter w:val="0"/>
              <w:jc w:val="center"/>
            </w:trPr>
          </w:trPrChange>
        </w:trPr>
        <w:tc>
          <w:tcPr>
            <w:tcW w:w="1177"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9564" w:author="瑋婷 徐" w:date="2025-01-04T22:52:00Z" w16du:dateUtc="2025-01-04T14:52:00Z">
              <w:tcPr>
                <w:tcW w:w="0" w:type="auto"/>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7CB2092C"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65" w:author="瑋婷 徐" w:date="2025-01-03T14:57:00Z" w16du:dateUtc="2025-01-03T06:57:00Z"/>
                <w:rFonts w:ascii="Times New Roman" w:eastAsia="標楷體" w:hAnsi="Times New Roman" w:cs="Times New Roman"/>
                <w:sz w:val="24"/>
                <w:rPrChange w:id="39566" w:author="瑋婷 徐" w:date="2025-01-06T09:47:00Z" w16du:dateUtc="2025-01-06T01:47:00Z">
                  <w:rPr>
                    <w:ins w:id="39567" w:author="瑋婷 徐" w:date="2025-01-03T14:57:00Z" w16du:dateUtc="2025-01-03T06:57:00Z"/>
                  </w:rPr>
                </w:rPrChange>
              </w:rPr>
              <w:pPrChange w:id="3956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69" w:author="瑋婷 徐" w:date="2025-01-03T14:57:00Z" w16du:dateUtc="2025-01-03T06:57:00Z">
              <w:r w:rsidRPr="009367F3">
                <w:rPr>
                  <w:rFonts w:ascii="Times New Roman" w:eastAsia="標楷體" w:hAnsi="Times New Roman" w:cs="Times New Roman"/>
                  <w:color w:val="000000"/>
                  <w:sz w:val="24"/>
                  <w:rPrChange w:id="39570" w:author="瑋婷 徐" w:date="2025-01-06T09:47:00Z" w16du:dateUtc="2025-01-06T01:47:00Z">
                    <w:rPr>
                      <w:rFonts w:ascii="Arial" w:eastAsia="Arial" w:hAnsi="Arial" w:cs="Arial"/>
                      <w:color w:val="000000"/>
                      <w:sz w:val="22"/>
                      <w:szCs w:val="22"/>
                    </w:rPr>
                  </w:rPrChange>
                </w:rPr>
                <w:t>MA-H34-01</w:t>
              </w:r>
            </w:ins>
          </w:p>
        </w:tc>
        <w:tc>
          <w:tcPr>
            <w:tcW w:w="1873"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9571" w:author="瑋婷 徐" w:date="2025-01-04T22:52:00Z" w16du:dateUtc="2025-01-04T14:52:00Z">
              <w:tcPr>
                <w:tcW w:w="0" w:type="auto"/>
                <w:gridSpan w:val="2"/>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5516DACA"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72" w:author="瑋婷 徐" w:date="2025-01-03T14:57:00Z" w16du:dateUtc="2025-01-03T06:57:00Z"/>
                <w:rFonts w:ascii="Times New Roman" w:eastAsia="標楷體" w:hAnsi="Times New Roman" w:cs="Times New Roman"/>
                <w:sz w:val="24"/>
                <w:rPrChange w:id="39573" w:author="瑋婷 徐" w:date="2025-01-06T09:47:00Z" w16du:dateUtc="2025-01-06T01:47:00Z">
                  <w:rPr>
                    <w:ins w:id="39574" w:author="瑋婷 徐" w:date="2025-01-03T14:57:00Z" w16du:dateUtc="2025-01-03T06:57:00Z"/>
                  </w:rPr>
                </w:rPrChange>
              </w:rPr>
              <w:pPrChange w:id="3957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76" w:author="瑋婷 徐" w:date="2025-01-03T14:57:00Z" w16du:dateUtc="2025-01-03T06:57:00Z">
              <w:r w:rsidRPr="009367F3">
                <w:rPr>
                  <w:rFonts w:ascii="Times New Roman" w:eastAsia="標楷體" w:hAnsi="Times New Roman" w:cs="Times New Roman"/>
                  <w:color w:val="000000"/>
                  <w:sz w:val="24"/>
                  <w:rPrChange w:id="39577" w:author="瑋婷 徐" w:date="2025-01-06T09:47:00Z" w16du:dateUtc="2025-01-06T01:47:00Z">
                    <w:rPr>
                      <w:rFonts w:ascii="Arial" w:eastAsia="Arial" w:hAnsi="Arial" w:cs="Arial" w:hint="eastAsia"/>
                      <w:color w:val="000000"/>
                      <w:sz w:val="22"/>
                      <w:szCs w:val="22"/>
                    </w:rPr>
                  </w:rPrChange>
                </w:rPr>
                <w:t>成功事業區</w:t>
              </w:r>
              <w:r w:rsidRPr="009367F3">
                <w:rPr>
                  <w:rFonts w:ascii="Times New Roman" w:eastAsia="標楷體" w:hAnsi="Times New Roman" w:cs="Times New Roman"/>
                  <w:color w:val="000000"/>
                  <w:sz w:val="24"/>
                  <w:rPrChange w:id="39578" w:author="瑋婷 徐" w:date="2025-01-06T09:47:00Z" w16du:dateUtc="2025-01-06T01:47:00Z">
                    <w:rPr>
                      <w:rFonts w:ascii="Arial" w:eastAsia="Arial" w:hAnsi="Arial" w:cs="Arial"/>
                      <w:color w:val="000000"/>
                      <w:sz w:val="22"/>
                      <w:szCs w:val="22"/>
                    </w:rPr>
                  </w:rPrChange>
                </w:rPr>
                <w:t>13</w:t>
              </w:r>
              <w:r w:rsidRPr="009367F3">
                <w:rPr>
                  <w:rFonts w:ascii="Times New Roman" w:eastAsia="標楷體" w:hAnsi="Times New Roman" w:cs="Times New Roman"/>
                  <w:color w:val="000000"/>
                  <w:sz w:val="24"/>
                  <w:rPrChange w:id="39579" w:author="瑋婷 徐" w:date="2025-01-06T09:47:00Z" w16du:dateUtc="2025-01-06T01:47:00Z">
                    <w:rPr>
                      <w:rFonts w:ascii="Arial" w:eastAsia="Arial" w:hAnsi="Arial" w:cs="Arial" w:hint="eastAsia"/>
                      <w:color w:val="000000"/>
                      <w:sz w:val="22"/>
                      <w:szCs w:val="22"/>
                    </w:rPr>
                  </w:rPrChange>
                </w:rPr>
                <w:t>林班</w:t>
              </w:r>
            </w:ins>
          </w:p>
        </w:tc>
        <w:tc>
          <w:tcPr>
            <w:tcW w:w="975"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9580" w:author="瑋婷 徐" w:date="2025-01-04T22:52:00Z" w16du:dateUtc="2025-01-04T14:52:00Z">
              <w:tcPr>
                <w:tcW w:w="0" w:type="auto"/>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68D45052"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81" w:author="瑋婷 徐" w:date="2025-01-03T14:57:00Z" w16du:dateUtc="2025-01-03T06:57:00Z"/>
                <w:rFonts w:ascii="Times New Roman" w:eastAsia="標楷體" w:hAnsi="Times New Roman" w:cs="Times New Roman"/>
                <w:sz w:val="24"/>
                <w:rPrChange w:id="39582" w:author="瑋婷 徐" w:date="2025-01-06T09:47:00Z" w16du:dateUtc="2025-01-06T01:47:00Z">
                  <w:rPr>
                    <w:ins w:id="39583" w:author="瑋婷 徐" w:date="2025-01-03T14:57:00Z" w16du:dateUtc="2025-01-03T06:57:00Z"/>
                  </w:rPr>
                </w:rPrChange>
              </w:rPr>
              <w:pPrChange w:id="3958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85" w:author="瑋婷 徐" w:date="2025-01-03T14:57:00Z" w16du:dateUtc="2025-01-03T06:57:00Z">
              <w:r w:rsidRPr="009367F3">
                <w:rPr>
                  <w:rFonts w:ascii="Times New Roman" w:eastAsia="標楷體" w:hAnsi="Times New Roman" w:cs="Times New Roman"/>
                  <w:color w:val="000000"/>
                  <w:sz w:val="24"/>
                  <w:rPrChange w:id="39586" w:author="瑋婷 徐" w:date="2025-01-06T09:47:00Z" w16du:dateUtc="2025-01-06T01:47:00Z">
                    <w:rPr>
                      <w:rFonts w:ascii="Arial" w:eastAsia="Arial" w:hAnsi="Arial" w:cs="Arial" w:hint="eastAsia"/>
                      <w:color w:val="000000"/>
                      <w:sz w:val="22"/>
                      <w:szCs w:val="22"/>
                    </w:rPr>
                  </w:rPrChange>
                </w:rPr>
                <w:t>臺東分署</w:t>
              </w:r>
            </w:ins>
          </w:p>
        </w:tc>
        <w:tc>
          <w:tcPr>
            <w:tcW w:w="975"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9587" w:author="瑋婷 徐" w:date="2025-01-04T22:52:00Z" w16du:dateUtc="2025-01-04T14:52:00Z">
              <w:tcPr>
                <w:tcW w:w="0" w:type="auto"/>
                <w:gridSpan w:val="2"/>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341A4AEF" w14:textId="77777777" w:rsidR="00AA385F" w:rsidRPr="009367F3" w:rsidRDefault="00AA385F">
            <w:pPr>
              <w:pBdr>
                <w:top w:val="none" w:sz="0" w:space="0" w:color="000000"/>
                <w:left w:val="none" w:sz="0" w:space="0" w:color="000000"/>
                <w:bottom w:val="none" w:sz="0" w:space="0" w:color="000000"/>
                <w:right w:val="none" w:sz="0" w:space="0" w:color="000000"/>
              </w:pBdr>
              <w:spacing w:before="100" w:after="100"/>
              <w:ind w:left="100" w:right="100"/>
              <w:jc w:val="center"/>
              <w:rPr>
                <w:ins w:id="39588" w:author="瑋婷 徐" w:date="2025-01-03T14:57:00Z" w16du:dateUtc="2025-01-03T06:57:00Z"/>
                <w:rFonts w:ascii="Times New Roman" w:eastAsia="標楷體" w:hAnsi="Times New Roman" w:cs="Times New Roman"/>
                <w:sz w:val="24"/>
                <w:rPrChange w:id="39589" w:author="瑋婷 徐" w:date="2025-01-06T09:47:00Z" w16du:dateUtc="2025-01-06T01:47:00Z">
                  <w:rPr>
                    <w:ins w:id="39590" w:author="瑋婷 徐" w:date="2025-01-03T14:57:00Z" w16du:dateUtc="2025-01-03T06:57:00Z"/>
                  </w:rPr>
                </w:rPrChange>
              </w:rPr>
              <w:pPrChange w:id="3959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9592" w:author="瑋婷 徐" w:date="2025-01-03T14:57:00Z" w16du:dateUtc="2025-01-03T06:57:00Z">
              <w:r w:rsidRPr="009367F3">
                <w:rPr>
                  <w:rFonts w:ascii="Times New Roman" w:eastAsia="標楷體" w:hAnsi="Times New Roman" w:cs="Times New Roman"/>
                  <w:color w:val="000000"/>
                  <w:sz w:val="24"/>
                  <w:rPrChange w:id="39593" w:author="瑋婷 徐" w:date="2025-01-06T09:47:00Z" w16du:dateUtc="2025-01-06T01:47:00Z">
                    <w:rPr>
                      <w:rFonts w:ascii="Arial" w:eastAsia="Arial" w:hAnsi="Arial" w:cs="Arial" w:hint="eastAsia"/>
                      <w:color w:val="000000"/>
                      <w:sz w:val="22"/>
                      <w:szCs w:val="22"/>
                    </w:rPr>
                  </w:rPrChange>
                </w:rPr>
                <w:t>低海拔</w:t>
              </w:r>
            </w:ins>
          </w:p>
        </w:tc>
      </w:tr>
    </w:tbl>
    <w:p w14:paraId="0E2415E7" w14:textId="77777777" w:rsidR="00D93FCC" w:rsidRDefault="00D93FCC">
      <w:pPr>
        <w:rPr>
          <w:ins w:id="39594" w:author="瑋婷 徐" w:date="2025-01-03T14:57:00Z" w16du:dateUtc="2025-01-03T06:57:00Z"/>
          <w:rFonts w:eastAsiaTheme="minorEastAsia"/>
        </w:rPr>
      </w:pPr>
    </w:p>
    <w:p w14:paraId="32EF37AB" w14:textId="77777777" w:rsidR="00AA385F" w:rsidRDefault="00AA385F">
      <w:pPr>
        <w:rPr>
          <w:ins w:id="39595" w:author="瑋婷 徐" w:date="2025-01-03T14:57:00Z" w16du:dateUtc="2025-01-03T06:57:00Z"/>
          <w:rFonts w:eastAsiaTheme="minorEastAsia"/>
        </w:rPr>
      </w:pPr>
    </w:p>
    <w:p w14:paraId="48C8E323" w14:textId="77777777" w:rsidR="00AA385F" w:rsidRPr="00AA385F" w:rsidRDefault="00AA385F">
      <w:pPr>
        <w:rPr>
          <w:rFonts w:eastAsiaTheme="minorEastAsia"/>
          <w:rPrChange w:id="39596" w:author="瑋婷 徐" w:date="2025-01-03T14:57:00Z" w16du:dateUtc="2025-01-03T06:57:00Z">
            <w:rPr/>
          </w:rPrChange>
        </w:rPr>
        <w:sectPr w:rsidR="00AA385F" w:rsidRPr="00AA385F">
          <w:footerReference w:type="default" r:id="rId24"/>
          <w:footerReference w:type="first" r:id="rId25"/>
          <w:pgSz w:w="11906" w:h="16838"/>
          <w:pgMar w:top="1440" w:right="1800" w:bottom="1440" w:left="1800" w:header="0" w:footer="992" w:gutter="0"/>
          <w:cols w:space="720"/>
          <w:formProt w:val="0"/>
          <w:docGrid w:type="lines" w:linePitch="360"/>
        </w:sectPr>
      </w:pPr>
    </w:p>
    <w:p w14:paraId="5DBE8B95" w14:textId="5EAB695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w:t>
      </w:r>
      <w:ins w:id="39597" w:author="瑋婷 徐" w:date="2025-01-06T17:34:00Z" w16du:dateUtc="2025-01-06T09:34:00Z">
        <w:r w:rsidR="006F5371">
          <w:rPr>
            <w:rFonts w:ascii="Times New Roman" w:eastAsia="標楷體" w:hAnsi="Times New Roman" w:cs="Times New Roman" w:hint="eastAsia"/>
          </w:rPr>
          <w:t>6</w:t>
        </w:r>
      </w:ins>
      <w:del w:id="39598" w:author="瑋婷 徐" w:date="2025-01-06T17:34:00Z" w16du:dateUtc="2025-01-06T09:34:00Z">
        <w:r w:rsidDel="006F5371">
          <w:rPr>
            <w:rFonts w:ascii="Times New Roman" w:eastAsia="標楷體" w:hAnsi="Times New Roman" w:cs="Times New Roman"/>
          </w:rPr>
          <w:delText>4</w:delText>
        </w:r>
      </w:del>
      <w:r>
        <w:rPr>
          <w:rFonts w:ascii="Times New Roman" w:eastAsia="標楷體" w:hAnsi="Times New Roman" w:cs="Times New Roman"/>
        </w:rPr>
        <w:t>、</w:t>
      </w:r>
      <w:r>
        <w:rPr>
          <w:rFonts w:ascii="Times New Roman" w:eastAsia="標楷體" w:hAnsi="Times New Roman" w:cs="Times New Roman"/>
        </w:rPr>
        <w:t>202</w:t>
      </w:r>
      <w:del w:id="39599" w:author="瑋婷 徐" w:date="2025-01-03T15:02:00Z" w16du:dateUtc="2025-01-03T07:02:00Z">
        <w:r w:rsidDel="00AA385F">
          <w:rPr>
            <w:rFonts w:ascii="Times New Roman" w:eastAsia="標楷體" w:hAnsi="Times New Roman" w:cs="Times New Roman"/>
          </w:rPr>
          <w:delText>3</w:delText>
        </w:r>
      </w:del>
      <w:ins w:id="39600" w:author="瑋婷 徐" w:date="2025-01-03T15:02:00Z" w16du:dateUtc="2025-01-03T07:02:00Z">
        <w:r w:rsidR="00AA385F">
          <w:rPr>
            <w:rFonts w:ascii="Times New Roman" w:eastAsia="標楷體" w:hAnsi="Times New Roman" w:cs="Times New Roman" w:hint="eastAsia"/>
          </w:rPr>
          <w:t>4</w:t>
        </w:r>
      </w:ins>
      <w:r>
        <w:rPr>
          <w:rFonts w:ascii="Times New Roman" w:eastAsia="標楷體" w:hAnsi="Times New Roman" w:cs="Times New Roman"/>
        </w:rPr>
        <w:t>年繁殖鳥類調查</w:t>
      </w:r>
      <w:r w:rsidR="00EC57E2">
        <w:rPr>
          <w:rFonts w:ascii="標楷體" w:eastAsia="標楷體" w:hAnsi="標楷體" w:cs="Times New Roman" w:hint="eastAsia"/>
        </w:rPr>
        <w:t>，</w:t>
      </w:r>
      <w:ins w:id="39601" w:author="瑋婷 徐" w:date="2025-01-03T15:04:00Z" w16du:dateUtc="2025-01-03T07:04:00Z">
        <w:r w:rsidR="00AA385F">
          <w:rPr>
            <w:rFonts w:ascii="標楷體" w:eastAsia="標楷體" w:hAnsi="標楷體" w:cs="Times New Roman" w:hint="eastAsia"/>
          </w:rPr>
          <w:t>宜蘭</w:t>
        </w:r>
      </w:ins>
      <w:ins w:id="39602" w:author="瑋婷 徐" w:date="2025-01-06T17:07:00Z" w16du:dateUtc="2025-01-06T09:07:00Z">
        <w:r w:rsidR="001C47FC" w:rsidRPr="001C47FC">
          <w:rPr>
            <w:rFonts w:ascii="標楷體" w:eastAsia="標楷體" w:hAnsi="標楷體" w:cs="Times New Roman" w:hint="eastAsia"/>
          </w:rPr>
          <w:t>分署記錄的鳥種及數量</w:t>
        </w:r>
      </w:ins>
      <w:del w:id="39603" w:author="瑋婷 徐" w:date="2025-01-06T17:06:00Z" w16du:dateUtc="2025-01-06T09:06:00Z">
        <w:r w:rsidDel="001C47FC">
          <w:rPr>
            <w:rFonts w:ascii="Times New Roman" w:eastAsia="標楷體" w:hAnsi="Times New Roman" w:cs="Times New Roman"/>
          </w:rPr>
          <w:delText>出現</w:delText>
        </w:r>
        <w:r w:rsidR="00EC57E2" w:rsidDel="001C47FC">
          <w:rPr>
            <w:rFonts w:ascii="Times New Roman" w:eastAsia="標楷體" w:hAnsi="Times New Roman" w:cs="Times New Roman" w:hint="eastAsia"/>
          </w:rPr>
          <w:delText>樣區</w:delText>
        </w:r>
        <w:r w:rsidR="000B1893" w:rsidDel="001C47FC">
          <w:rPr>
            <w:rFonts w:ascii="Times New Roman" w:eastAsia="標楷體" w:hAnsi="Times New Roman" w:cs="Times New Roman" w:hint="eastAsia"/>
          </w:rPr>
          <w:delText>占比</w:delText>
        </w:r>
      </w:del>
      <w:del w:id="39604" w:author="瑋婷 徐" w:date="2025-01-03T15:03:00Z" w16du:dateUtc="2025-01-03T07:03:00Z">
        <w:r w:rsidDel="00AA385F">
          <w:rPr>
            <w:rFonts w:ascii="Times New Roman" w:eastAsia="標楷體" w:hAnsi="Times New Roman" w:cs="Times New Roman"/>
          </w:rPr>
          <w:delText>前</w:delText>
        </w:r>
        <w:r w:rsidDel="00AA385F">
          <w:rPr>
            <w:rFonts w:ascii="Times New Roman" w:eastAsia="標楷體" w:hAnsi="Times New Roman" w:cs="Times New Roman"/>
          </w:rPr>
          <w:delText>10</w:delText>
        </w:r>
        <w:r w:rsidDel="00AA385F">
          <w:rPr>
            <w:rFonts w:ascii="Times New Roman" w:eastAsia="標楷體" w:hAnsi="Times New Roman" w:cs="Times New Roman"/>
          </w:rPr>
          <w:delText>名</w:delText>
        </w:r>
        <w:r w:rsidR="00EC57E2" w:rsidDel="00AA385F">
          <w:rPr>
            <w:rFonts w:ascii="Times New Roman" w:eastAsia="標楷體" w:hAnsi="Times New Roman" w:cs="Times New Roman"/>
          </w:rPr>
          <w:delText>的</w:delText>
        </w:r>
        <w:r w:rsidDel="00AA385F">
          <w:rPr>
            <w:rFonts w:ascii="Times New Roman" w:eastAsia="標楷體" w:hAnsi="Times New Roman" w:cs="Times New Roman"/>
          </w:rPr>
          <w:delText>鳥種</w:delText>
        </w:r>
      </w:del>
    </w:p>
    <w:tbl>
      <w:tblPr>
        <w:tblStyle w:val="Table"/>
        <w:tblW w:w="3786" w:type="pct"/>
        <w:jc w:val="center"/>
        <w:tblLook w:val="0420" w:firstRow="1" w:lastRow="0" w:firstColumn="0" w:lastColumn="0" w:noHBand="0" w:noVBand="1"/>
        <w:tblPrChange w:id="39605" w:author="瑋婷 徐" w:date="2025-01-06T17:06:00Z" w16du:dateUtc="2025-01-06T09:06:00Z">
          <w:tblPr>
            <w:tblStyle w:val="Table"/>
            <w:tblW w:w="5000" w:type="pct"/>
            <w:jc w:val="center"/>
            <w:tblLook w:val="0420" w:firstRow="1" w:lastRow="0" w:firstColumn="0" w:lastColumn="0" w:noHBand="0" w:noVBand="1"/>
          </w:tblPr>
        </w:tblPrChange>
      </w:tblPr>
      <w:tblGrid>
        <w:gridCol w:w="3550"/>
        <w:gridCol w:w="2739"/>
        <w:tblGridChange w:id="39606">
          <w:tblGrid>
            <w:gridCol w:w="3550"/>
            <w:gridCol w:w="2739"/>
          </w:tblGrid>
        </w:tblGridChange>
      </w:tblGrid>
      <w:tr w:rsidR="001C47FC" w:rsidRPr="00D47E7D" w14:paraId="594754FA" w14:textId="77777777" w:rsidTr="001C47FC">
        <w:trPr>
          <w:cnfStyle w:val="100000000000" w:firstRow="1" w:lastRow="0" w:firstColumn="0" w:lastColumn="0" w:oddVBand="0" w:evenVBand="0" w:oddHBand="0" w:evenHBand="0" w:firstRowFirstColumn="0" w:firstRowLastColumn="0" w:lastRowFirstColumn="0" w:lastRowLastColumn="0"/>
          <w:tblHeader/>
          <w:jc w:val="center"/>
          <w:ins w:id="39607" w:author="瑋婷 徐" w:date="2025-01-04T16:44:00Z"/>
          <w:trPrChange w:id="39608" w:author="瑋婷 徐" w:date="2025-01-06T17:06:00Z" w16du:dateUtc="2025-01-06T09:06:00Z">
            <w:trPr>
              <w:tblHeader/>
              <w:jc w:val="center"/>
            </w:trPr>
          </w:trPrChange>
        </w:trPr>
        <w:tc>
          <w:tcPr>
            <w:tcW w:w="282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609" w:author="瑋婷 徐" w:date="2025-01-06T17:06:00Z" w16du:dateUtc="2025-01-06T09:06:00Z">
              <w:tcPr>
                <w:tcW w:w="213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D7591D1" w14:textId="31D3C67F"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9610" w:author="瑋婷 徐" w:date="2025-01-04T16:44:00Z" w16du:dateUtc="2025-01-04T08:44:00Z"/>
                <w:rFonts w:ascii="Times New Roman" w:eastAsia="標楷體" w:hAnsi="Times New Roman" w:cs="Times New Roman"/>
                <w:sz w:val="24"/>
                <w:rPrChange w:id="39611" w:author="瑋婷 徐" w:date="2025-01-04T16:45:00Z" w16du:dateUtc="2025-01-04T08:45:00Z">
                  <w:rPr>
                    <w:ins w:id="39612" w:author="瑋婷 徐" w:date="2025-01-04T16:44:00Z" w16du:dateUtc="2025-01-04T08:44:00Z"/>
                  </w:rPr>
                </w:rPrChange>
              </w:rPr>
              <w:pPrChange w:id="3961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cnfStyle w:val="100000000000" w:firstRow="1" w:lastRow="0" w:firstColumn="0" w:lastColumn="0" w:oddVBand="0" w:evenVBand="0" w:oddHBand="0" w:evenHBand="0" w:firstRowFirstColumn="0" w:firstRowLastColumn="0" w:lastRowFirstColumn="0" w:lastRowLastColumn="0"/>
                </w:pPr>
              </w:pPrChange>
            </w:pPr>
            <w:ins w:id="39614" w:author="瑋婷 徐" w:date="2025-01-04T16:46:00Z" w16du:dateUtc="2025-01-04T08:46:00Z">
              <w:r w:rsidRPr="00D47E7D">
                <w:rPr>
                  <w:rFonts w:ascii="Times New Roman" w:eastAsia="標楷體" w:hAnsi="Times New Roman" w:cs="Times New Roman" w:hint="eastAsia"/>
                  <w:color w:val="000000"/>
                  <w:sz w:val="24"/>
                </w:rPr>
                <w:t>鳥種名</w:t>
              </w:r>
            </w:ins>
          </w:p>
        </w:tc>
        <w:tc>
          <w:tcPr>
            <w:tcW w:w="217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615" w:author="瑋婷 徐" w:date="2025-01-06T17:06:00Z" w16du:dateUtc="2025-01-06T09:06:00Z">
              <w:tcPr>
                <w:tcW w:w="16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714AAE9" w14:textId="5B8AE813"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9616" w:author="瑋婷 徐" w:date="2025-01-04T16:44:00Z" w16du:dateUtc="2025-01-04T08:44:00Z"/>
                <w:rFonts w:ascii="Times New Roman" w:eastAsia="標楷體" w:hAnsi="Times New Roman" w:cs="Times New Roman"/>
                <w:sz w:val="24"/>
                <w:rPrChange w:id="39617" w:author="瑋婷 徐" w:date="2025-01-04T16:45:00Z" w16du:dateUtc="2025-01-04T08:45:00Z">
                  <w:rPr>
                    <w:ins w:id="39618" w:author="瑋婷 徐" w:date="2025-01-04T16:44:00Z" w16du:dateUtc="2025-01-04T08:44:00Z"/>
                  </w:rPr>
                </w:rPrChange>
              </w:rPr>
              <w:pPrChange w:id="3961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cnfStyle w:val="100000000000" w:firstRow="1" w:lastRow="0" w:firstColumn="0" w:lastColumn="0" w:oddVBand="0" w:evenVBand="0" w:oddHBand="0" w:evenHBand="0" w:firstRowFirstColumn="0" w:firstRowLastColumn="0" w:lastRowFirstColumn="0" w:lastRowLastColumn="0"/>
                </w:pPr>
              </w:pPrChange>
            </w:pPr>
            <w:ins w:id="39620" w:author="瑋婷 徐" w:date="2025-01-04T16:45:00Z" w16du:dateUtc="2025-01-04T08:45:00Z">
              <w:r w:rsidRPr="00D47E7D">
                <w:rPr>
                  <w:rFonts w:hint="eastAsia"/>
                </w:rPr>
                <w:t>數量</w:t>
              </w:r>
              <w:r w:rsidRPr="00D47E7D">
                <w:t>(</w:t>
              </w:r>
              <w:r w:rsidRPr="00D47E7D">
                <w:t>隻次</w:t>
              </w:r>
              <w:r w:rsidRPr="00D47E7D">
                <w:t>)</w:t>
              </w:r>
            </w:ins>
          </w:p>
        </w:tc>
      </w:tr>
      <w:tr w:rsidR="001C47FC" w:rsidRPr="00D47E7D" w14:paraId="73CD1FBB" w14:textId="77777777" w:rsidTr="001C47FC">
        <w:trPr>
          <w:jc w:val="center"/>
          <w:ins w:id="39621" w:author="瑋婷 徐" w:date="2025-01-04T16:44:00Z"/>
          <w:trPrChange w:id="39622" w:author="瑋婷 徐" w:date="2025-01-06T17:06:00Z" w16du:dateUtc="2025-01-06T09:06:00Z">
            <w:trPr>
              <w:jc w:val="center"/>
            </w:trPr>
          </w:trPrChange>
        </w:trPr>
        <w:tc>
          <w:tcPr>
            <w:tcW w:w="282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23" w:author="瑋婷 徐" w:date="2025-01-06T17:06:00Z" w16du:dateUtc="2025-01-06T09:06:00Z">
              <w:tcPr>
                <w:tcW w:w="213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93DC74"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24" w:author="瑋婷 徐" w:date="2025-01-04T16:44:00Z" w16du:dateUtc="2025-01-04T08:44:00Z"/>
                <w:rFonts w:ascii="Times New Roman" w:eastAsia="標楷體" w:hAnsi="Times New Roman" w:cs="Times New Roman"/>
                <w:sz w:val="24"/>
                <w:rPrChange w:id="39625" w:author="瑋婷 徐" w:date="2025-01-04T16:45:00Z" w16du:dateUtc="2025-01-04T08:45:00Z">
                  <w:rPr>
                    <w:ins w:id="39626" w:author="瑋婷 徐" w:date="2025-01-04T16:44:00Z" w16du:dateUtc="2025-01-04T08:44:00Z"/>
                  </w:rPr>
                </w:rPrChange>
              </w:rPr>
              <w:pPrChange w:id="3962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28" w:author="瑋婷 徐" w:date="2025-01-04T16:44:00Z" w16du:dateUtc="2025-01-04T08:44:00Z">
              <w:r w:rsidRPr="00D47E7D">
                <w:rPr>
                  <w:rFonts w:ascii="Times New Roman" w:eastAsia="標楷體" w:hAnsi="Times New Roman" w:cs="Times New Roman" w:hint="eastAsia"/>
                  <w:color w:val="000000"/>
                  <w:sz w:val="24"/>
                  <w:rPrChange w:id="39629" w:author="瑋婷 徐" w:date="2025-01-04T16:45:00Z" w16du:dateUtc="2025-01-04T08:45:00Z">
                    <w:rPr>
                      <w:rFonts w:ascii="Times New Roman" w:eastAsia="Times New Roman" w:hAnsi="Times New Roman" w:cs="Times New Roman" w:hint="eastAsia"/>
                      <w:color w:val="000000"/>
                      <w:sz w:val="22"/>
                      <w:szCs w:val="22"/>
                    </w:rPr>
                  </w:rPrChange>
                </w:rPr>
                <w:t>臺灣竹雞</w:t>
              </w:r>
            </w:ins>
          </w:p>
        </w:tc>
        <w:tc>
          <w:tcPr>
            <w:tcW w:w="217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30" w:author="瑋婷 徐" w:date="2025-01-06T17:06:00Z" w16du:dateUtc="2025-01-06T09:06:00Z">
              <w:tcPr>
                <w:tcW w:w="164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7FFFFE"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31" w:author="瑋婷 徐" w:date="2025-01-04T16:44:00Z" w16du:dateUtc="2025-01-04T08:44:00Z"/>
                <w:rFonts w:ascii="Times New Roman" w:eastAsia="標楷體" w:hAnsi="Times New Roman" w:cs="Times New Roman"/>
                <w:sz w:val="24"/>
                <w:rPrChange w:id="39632" w:author="瑋婷 徐" w:date="2025-01-04T16:45:00Z" w16du:dateUtc="2025-01-04T08:45:00Z">
                  <w:rPr>
                    <w:ins w:id="39633" w:author="瑋婷 徐" w:date="2025-01-04T16:44:00Z" w16du:dateUtc="2025-01-04T08:44:00Z"/>
                  </w:rPr>
                </w:rPrChange>
              </w:rPr>
              <w:pPrChange w:id="3963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35" w:author="瑋婷 徐" w:date="2025-01-04T16:44:00Z" w16du:dateUtc="2025-01-04T08:44:00Z">
              <w:r w:rsidRPr="00D47E7D">
                <w:rPr>
                  <w:rFonts w:ascii="Times New Roman" w:eastAsia="標楷體" w:hAnsi="Times New Roman" w:cs="Times New Roman"/>
                  <w:color w:val="000000"/>
                  <w:sz w:val="24"/>
                  <w:rPrChange w:id="39636" w:author="瑋婷 徐" w:date="2025-01-04T16:45:00Z" w16du:dateUtc="2025-01-04T08:45:00Z">
                    <w:rPr>
                      <w:rFonts w:ascii="Times New Roman" w:eastAsia="Times New Roman" w:hAnsi="Times New Roman" w:cs="Times New Roman"/>
                      <w:color w:val="000000"/>
                      <w:sz w:val="22"/>
                      <w:szCs w:val="22"/>
                    </w:rPr>
                  </w:rPrChange>
                </w:rPr>
                <w:t>7</w:t>
              </w:r>
            </w:ins>
          </w:p>
        </w:tc>
      </w:tr>
      <w:tr w:rsidR="001C47FC" w:rsidRPr="00D47E7D" w14:paraId="511DF4F7" w14:textId="77777777" w:rsidTr="001C47FC">
        <w:trPr>
          <w:jc w:val="center"/>
          <w:ins w:id="39637" w:author="瑋婷 徐" w:date="2025-01-04T16:44:00Z"/>
          <w:trPrChange w:id="39638"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39"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473851"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40" w:author="瑋婷 徐" w:date="2025-01-04T16:44:00Z" w16du:dateUtc="2025-01-04T08:44:00Z"/>
                <w:rFonts w:ascii="Times New Roman" w:eastAsia="標楷體" w:hAnsi="Times New Roman" w:cs="Times New Roman"/>
                <w:sz w:val="24"/>
                <w:rPrChange w:id="39641" w:author="瑋婷 徐" w:date="2025-01-04T16:45:00Z" w16du:dateUtc="2025-01-04T08:45:00Z">
                  <w:rPr>
                    <w:ins w:id="39642" w:author="瑋婷 徐" w:date="2025-01-04T16:44:00Z" w16du:dateUtc="2025-01-04T08:44:00Z"/>
                  </w:rPr>
                </w:rPrChange>
              </w:rPr>
              <w:pPrChange w:id="3964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44" w:author="瑋婷 徐" w:date="2025-01-04T16:44:00Z" w16du:dateUtc="2025-01-04T08:44:00Z">
              <w:r w:rsidRPr="00D47E7D">
                <w:rPr>
                  <w:rFonts w:ascii="Times New Roman" w:eastAsia="標楷體" w:hAnsi="Times New Roman" w:cs="Times New Roman" w:hint="eastAsia"/>
                  <w:color w:val="000000"/>
                  <w:sz w:val="24"/>
                  <w:rPrChange w:id="39645" w:author="瑋婷 徐" w:date="2025-01-04T16:45:00Z" w16du:dateUtc="2025-01-04T08:45:00Z">
                    <w:rPr>
                      <w:rFonts w:ascii="Times New Roman" w:eastAsia="Times New Roman" w:hAnsi="Times New Roman" w:cs="Times New Roman" w:hint="eastAsia"/>
                      <w:color w:val="000000"/>
                      <w:sz w:val="22"/>
                      <w:szCs w:val="22"/>
                    </w:rPr>
                  </w:rPrChange>
                </w:rPr>
                <w:t>鷹鵑</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46"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8B4A9A"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47" w:author="瑋婷 徐" w:date="2025-01-04T16:44:00Z" w16du:dateUtc="2025-01-04T08:44:00Z"/>
                <w:rFonts w:ascii="Times New Roman" w:eastAsia="標楷體" w:hAnsi="Times New Roman" w:cs="Times New Roman"/>
                <w:sz w:val="24"/>
                <w:rPrChange w:id="39648" w:author="瑋婷 徐" w:date="2025-01-04T16:45:00Z" w16du:dateUtc="2025-01-04T08:45:00Z">
                  <w:rPr>
                    <w:ins w:id="39649" w:author="瑋婷 徐" w:date="2025-01-04T16:44:00Z" w16du:dateUtc="2025-01-04T08:44:00Z"/>
                  </w:rPr>
                </w:rPrChange>
              </w:rPr>
              <w:pPrChange w:id="3965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51" w:author="瑋婷 徐" w:date="2025-01-04T16:44:00Z" w16du:dateUtc="2025-01-04T08:44:00Z">
              <w:r w:rsidRPr="00D47E7D">
                <w:rPr>
                  <w:rFonts w:ascii="Times New Roman" w:eastAsia="標楷體" w:hAnsi="Times New Roman" w:cs="Times New Roman"/>
                  <w:color w:val="000000"/>
                  <w:sz w:val="24"/>
                  <w:rPrChange w:id="39652" w:author="瑋婷 徐" w:date="2025-01-04T16:45:00Z" w16du:dateUtc="2025-01-04T08:45:00Z">
                    <w:rPr>
                      <w:rFonts w:ascii="Times New Roman" w:eastAsia="Times New Roman" w:hAnsi="Times New Roman" w:cs="Times New Roman"/>
                      <w:color w:val="000000"/>
                      <w:sz w:val="22"/>
                      <w:szCs w:val="22"/>
                    </w:rPr>
                  </w:rPrChange>
                </w:rPr>
                <w:t>18</w:t>
              </w:r>
            </w:ins>
          </w:p>
        </w:tc>
      </w:tr>
      <w:tr w:rsidR="001C47FC" w:rsidRPr="00D47E7D" w14:paraId="3178E431" w14:textId="77777777" w:rsidTr="001C47FC">
        <w:trPr>
          <w:jc w:val="center"/>
          <w:ins w:id="39653" w:author="瑋婷 徐" w:date="2025-01-04T16:44:00Z"/>
          <w:trPrChange w:id="39654"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55"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4B7E5A"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56" w:author="瑋婷 徐" w:date="2025-01-04T16:44:00Z" w16du:dateUtc="2025-01-04T08:44:00Z"/>
                <w:rFonts w:ascii="Times New Roman" w:eastAsia="標楷體" w:hAnsi="Times New Roman" w:cs="Times New Roman"/>
                <w:sz w:val="24"/>
                <w:rPrChange w:id="39657" w:author="瑋婷 徐" w:date="2025-01-04T16:45:00Z" w16du:dateUtc="2025-01-04T08:45:00Z">
                  <w:rPr>
                    <w:ins w:id="39658" w:author="瑋婷 徐" w:date="2025-01-04T16:44:00Z" w16du:dateUtc="2025-01-04T08:44:00Z"/>
                  </w:rPr>
                </w:rPrChange>
              </w:rPr>
              <w:pPrChange w:id="3965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60" w:author="瑋婷 徐" w:date="2025-01-04T16:44:00Z" w16du:dateUtc="2025-01-04T08:44:00Z">
              <w:r w:rsidRPr="00D47E7D">
                <w:rPr>
                  <w:rFonts w:ascii="Times New Roman" w:eastAsia="標楷體" w:hAnsi="Times New Roman" w:cs="Times New Roman" w:hint="eastAsia"/>
                  <w:color w:val="000000"/>
                  <w:sz w:val="24"/>
                  <w:rPrChange w:id="39661" w:author="瑋婷 徐" w:date="2025-01-04T16:45:00Z" w16du:dateUtc="2025-01-04T08:45:00Z">
                    <w:rPr>
                      <w:rFonts w:ascii="Times New Roman" w:eastAsia="Times New Roman" w:hAnsi="Times New Roman" w:cs="Times New Roman" w:hint="eastAsia"/>
                      <w:color w:val="000000"/>
                      <w:sz w:val="22"/>
                      <w:szCs w:val="22"/>
                    </w:rPr>
                  </w:rPrChange>
                </w:rPr>
                <w:t>小白鷺</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62"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655ABD"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63" w:author="瑋婷 徐" w:date="2025-01-04T16:44:00Z" w16du:dateUtc="2025-01-04T08:44:00Z"/>
                <w:rFonts w:ascii="Times New Roman" w:eastAsia="標楷體" w:hAnsi="Times New Roman" w:cs="Times New Roman"/>
                <w:sz w:val="24"/>
                <w:rPrChange w:id="39664" w:author="瑋婷 徐" w:date="2025-01-04T16:45:00Z" w16du:dateUtc="2025-01-04T08:45:00Z">
                  <w:rPr>
                    <w:ins w:id="39665" w:author="瑋婷 徐" w:date="2025-01-04T16:44:00Z" w16du:dateUtc="2025-01-04T08:44:00Z"/>
                  </w:rPr>
                </w:rPrChange>
              </w:rPr>
              <w:pPrChange w:id="3966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67" w:author="瑋婷 徐" w:date="2025-01-04T16:44:00Z" w16du:dateUtc="2025-01-04T08:44:00Z">
              <w:r w:rsidRPr="00D47E7D">
                <w:rPr>
                  <w:rFonts w:ascii="Times New Roman" w:eastAsia="標楷體" w:hAnsi="Times New Roman" w:cs="Times New Roman"/>
                  <w:color w:val="000000"/>
                  <w:sz w:val="24"/>
                  <w:rPrChange w:id="39668" w:author="瑋婷 徐" w:date="2025-01-04T16:45:00Z" w16du:dateUtc="2025-01-04T08:45:00Z">
                    <w:rPr>
                      <w:rFonts w:ascii="Times New Roman" w:eastAsia="Times New Roman" w:hAnsi="Times New Roman" w:cs="Times New Roman"/>
                      <w:color w:val="000000"/>
                      <w:sz w:val="22"/>
                      <w:szCs w:val="22"/>
                    </w:rPr>
                  </w:rPrChange>
                </w:rPr>
                <w:t>20</w:t>
              </w:r>
            </w:ins>
          </w:p>
        </w:tc>
      </w:tr>
      <w:tr w:rsidR="001C47FC" w:rsidRPr="00D47E7D" w14:paraId="5035DACF" w14:textId="77777777" w:rsidTr="001C47FC">
        <w:trPr>
          <w:jc w:val="center"/>
          <w:ins w:id="39669" w:author="瑋婷 徐" w:date="2025-01-04T16:44:00Z"/>
          <w:trPrChange w:id="39670"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71"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D708DE"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72" w:author="瑋婷 徐" w:date="2025-01-04T16:44:00Z" w16du:dateUtc="2025-01-04T08:44:00Z"/>
                <w:rFonts w:ascii="Times New Roman" w:eastAsia="標楷體" w:hAnsi="Times New Roman" w:cs="Times New Roman"/>
                <w:sz w:val="24"/>
                <w:rPrChange w:id="39673" w:author="瑋婷 徐" w:date="2025-01-04T16:45:00Z" w16du:dateUtc="2025-01-04T08:45:00Z">
                  <w:rPr>
                    <w:ins w:id="39674" w:author="瑋婷 徐" w:date="2025-01-04T16:44:00Z" w16du:dateUtc="2025-01-04T08:44:00Z"/>
                  </w:rPr>
                </w:rPrChange>
              </w:rPr>
              <w:pPrChange w:id="3967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76" w:author="瑋婷 徐" w:date="2025-01-04T16:44:00Z" w16du:dateUtc="2025-01-04T08:44:00Z">
              <w:r w:rsidRPr="00D47E7D">
                <w:rPr>
                  <w:rFonts w:ascii="Times New Roman" w:eastAsia="標楷體" w:hAnsi="Times New Roman" w:cs="Times New Roman" w:hint="eastAsia"/>
                  <w:color w:val="000000"/>
                  <w:sz w:val="24"/>
                  <w:rPrChange w:id="39677" w:author="瑋婷 徐" w:date="2025-01-04T16:45:00Z" w16du:dateUtc="2025-01-04T08:45:00Z">
                    <w:rPr>
                      <w:rFonts w:ascii="Times New Roman" w:eastAsia="Times New Roman" w:hAnsi="Times New Roman" w:cs="Times New Roman" w:hint="eastAsia"/>
                      <w:color w:val="000000"/>
                      <w:sz w:val="22"/>
                      <w:szCs w:val="22"/>
                    </w:rPr>
                  </w:rPrChange>
                </w:rPr>
                <w:t>大冠鷲</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78"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C5F085"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79" w:author="瑋婷 徐" w:date="2025-01-04T16:44:00Z" w16du:dateUtc="2025-01-04T08:44:00Z"/>
                <w:rFonts w:ascii="Times New Roman" w:eastAsia="標楷體" w:hAnsi="Times New Roman" w:cs="Times New Roman"/>
                <w:sz w:val="24"/>
                <w:rPrChange w:id="39680" w:author="瑋婷 徐" w:date="2025-01-04T16:45:00Z" w16du:dateUtc="2025-01-04T08:45:00Z">
                  <w:rPr>
                    <w:ins w:id="39681" w:author="瑋婷 徐" w:date="2025-01-04T16:44:00Z" w16du:dateUtc="2025-01-04T08:44:00Z"/>
                  </w:rPr>
                </w:rPrChange>
              </w:rPr>
              <w:pPrChange w:id="3968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83" w:author="瑋婷 徐" w:date="2025-01-04T16:44:00Z" w16du:dateUtc="2025-01-04T08:44:00Z">
              <w:r w:rsidRPr="00D47E7D">
                <w:rPr>
                  <w:rFonts w:ascii="Times New Roman" w:eastAsia="標楷體" w:hAnsi="Times New Roman" w:cs="Times New Roman"/>
                  <w:color w:val="000000"/>
                  <w:sz w:val="24"/>
                  <w:rPrChange w:id="39684" w:author="瑋婷 徐" w:date="2025-01-04T16:45:00Z" w16du:dateUtc="2025-01-04T08:45:00Z">
                    <w:rPr>
                      <w:rFonts w:ascii="Times New Roman" w:eastAsia="Times New Roman" w:hAnsi="Times New Roman" w:cs="Times New Roman"/>
                      <w:color w:val="000000"/>
                      <w:sz w:val="22"/>
                      <w:szCs w:val="22"/>
                    </w:rPr>
                  </w:rPrChange>
                </w:rPr>
                <w:t>4</w:t>
              </w:r>
            </w:ins>
          </w:p>
        </w:tc>
      </w:tr>
      <w:tr w:rsidR="001C47FC" w:rsidRPr="00D47E7D" w14:paraId="02453B9B" w14:textId="77777777" w:rsidTr="001C47FC">
        <w:trPr>
          <w:jc w:val="center"/>
          <w:ins w:id="39685" w:author="瑋婷 徐" w:date="2025-01-04T16:44:00Z"/>
          <w:trPrChange w:id="39686"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87"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181BFA"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88" w:author="瑋婷 徐" w:date="2025-01-04T16:44:00Z" w16du:dateUtc="2025-01-04T08:44:00Z"/>
                <w:rFonts w:ascii="Times New Roman" w:eastAsia="標楷體" w:hAnsi="Times New Roman" w:cs="Times New Roman"/>
                <w:sz w:val="24"/>
                <w:rPrChange w:id="39689" w:author="瑋婷 徐" w:date="2025-01-04T16:45:00Z" w16du:dateUtc="2025-01-04T08:45:00Z">
                  <w:rPr>
                    <w:ins w:id="39690" w:author="瑋婷 徐" w:date="2025-01-04T16:44:00Z" w16du:dateUtc="2025-01-04T08:44:00Z"/>
                  </w:rPr>
                </w:rPrChange>
              </w:rPr>
              <w:pPrChange w:id="3969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92" w:author="瑋婷 徐" w:date="2025-01-04T16:44:00Z" w16du:dateUtc="2025-01-04T08:44:00Z">
              <w:r w:rsidRPr="00D47E7D">
                <w:rPr>
                  <w:rFonts w:ascii="Times New Roman" w:eastAsia="標楷體" w:hAnsi="Times New Roman" w:cs="Times New Roman" w:hint="eastAsia"/>
                  <w:color w:val="000000"/>
                  <w:sz w:val="24"/>
                  <w:rPrChange w:id="39693" w:author="瑋婷 徐" w:date="2025-01-04T16:45:00Z" w16du:dateUtc="2025-01-04T08:45:00Z">
                    <w:rPr>
                      <w:rFonts w:ascii="Times New Roman" w:eastAsia="Times New Roman" w:hAnsi="Times New Roman" w:cs="Times New Roman" w:hint="eastAsia"/>
                      <w:color w:val="000000"/>
                      <w:sz w:val="22"/>
                      <w:szCs w:val="22"/>
                    </w:rPr>
                  </w:rPrChange>
                </w:rPr>
                <w:t>鳳頭蒼鷹</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694"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B91E66"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695" w:author="瑋婷 徐" w:date="2025-01-04T16:44:00Z" w16du:dateUtc="2025-01-04T08:44:00Z"/>
                <w:rFonts w:ascii="Times New Roman" w:eastAsia="標楷體" w:hAnsi="Times New Roman" w:cs="Times New Roman"/>
                <w:sz w:val="24"/>
                <w:rPrChange w:id="39696" w:author="瑋婷 徐" w:date="2025-01-04T16:45:00Z" w16du:dateUtc="2025-01-04T08:45:00Z">
                  <w:rPr>
                    <w:ins w:id="39697" w:author="瑋婷 徐" w:date="2025-01-04T16:44:00Z" w16du:dateUtc="2025-01-04T08:44:00Z"/>
                  </w:rPr>
                </w:rPrChange>
              </w:rPr>
              <w:pPrChange w:id="3969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699" w:author="瑋婷 徐" w:date="2025-01-04T16:44:00Z" w16du:dateUtc="2025-01-04T08:44:00Z">
              <w:r w:rsidRPr="00D47E7D">
                <w:rPr>
                  <w:rFonts w:ascii="Times New Roman" w:eastAsia="標楷體" w:hAnsi="Times New Roman" w:cs="Times New Roman"/>
                  <w:color w:val="000000"/>
                  <w:sz w:val="24"/>
                  <w:rPrChange w:id="39700" w:author="瑋婷 徐" w:date="2025-01-04T16:45:00Z" w16du:dateUtc="2025-01-04T08:45:00Z">
                    <w:rPr>
                      <w:rFonts w:ascii="Times New Roman" w:eastAsia="Times New Roman" w:hAnsi="Times New Roman" w:cs="Times New Roman"/>
                      <w:color w:val="000000"/>
                      <w:sz w:val="22"/>
                      <w:szCs w:val="22"/>
                    </w:rPr>
                  </w:rPrChange>
                </w:rPr>
                <w:t>1</w:t>
              </w:r>
            </w:ins>
          </w:p>
        </w:tc>
      </w:tr>
      <w:tr w:rsidR="001C47FC" w:rsidRPr="00D47E7D" w14:paraId="5BFD765E" w14:textId="77777777" w:rsidTr="001C47FC">
        <w:trPr>
          <w:jc w:val="center"/>
          <w:ins w:id="39701" w:author="瑋婷 徐" w:date="2025-01-04T16:44:00Z"/>
          <w:trPrChange w:id="39702"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03"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0C68C6"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04" w:author="瑋婷 徐" w:date="2025-01-04T16:44:00Z" w16du:dateUtc="2025-01-04T08:44:00Z"/>
                <w:rFonts w:ascii="Times New Roman" w:eastAsia="標楷體" w:hAnsi="Times New Roman" w:cs="Times New Roman"/>
                <w:sz w:val="24"/>
                <w:rPrChange w:id="39705" w:author="瑋婷 徐" w:date="2025-01-04T16:45:00Z" w16du:dateUtc="2025-01-04T08:45:00Z">
                  <w:rPr>
                    <w:ins w:id="39706" w:author="瑋婷 徐" w:date="2025-01-04T16:44:00Z" w16du:dateUtc="2025-01-04T08:44:00Z"/>
                  </w:rPr>
                </w:rPrChange>
              </w:rPr>
              <w:pPrChange w:id="3970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08" w:author="瑋婷 徐" w:date="2025-01-04T16:44:00Z" w16du:dateUtc="2025-01-04T08:44:00Z">
              <w:r w:rsidRPr="00D47E7D">
                <w:rPr>
                  <w:rFonts w:ascii="Times New Roman" w:eastAsia="標楷體" w:hAnsi="Times New Roman" w:cs="Times New Roman" w:hint="eastAsia"/>
                  <w:color w:val="000000"/>
                  <w:sz w:val="24"/>
                  <w:rPrChange w:id="39709" w:author="瑋婷 徐" w:date="2025-01-04T16:45:00Z" w16du:dateUtc="2025-01-04T08:45:00Z">
                    <w:rPr>
                      <w:rFonts w:ascii="Times New Roman" w:eastAsia="Times New Roman" w:hAnsi="Times New Roman" w:cs="Times New Roman" w:hint="eastAsia"/>
                      <w:color w:val="000000"/>
                      <w:sz w:val="22"/>
                      <w:szCs w:val="22"/>
                    </w:rPr>
                  </w:rPrChange>
                </w:rPr>
                <w:t>黃嘴角鴞</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10"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B7AC45"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11" w:author="瑋婷 徐" w:date="2025-01-04T16:44:00Z" w16du:dateUtc="2025-01-04T08:44:00Z"/>
                <w:rFonts w:ascii="Times New Roman" w:eastAsia="標楷體" w:hAnsi="Times New Roman" w:cs="Times New Roman"/>
                <w:sz w:val="24"/>
                <w:rPrChange w:id="39712" w:author="瑋婷 徐" w:date="2025-01-04T16:45:00Z" w16du:dateUtc="2025-01-04T08:45:00Z">
                  <w:rPr>
                    <w:ins w:id="39713" w:author="瑋婷 徐" w:date="2025-01-04T16:44:00Z" w16du:dateUtc="2025-01-04T08:44:00Z"/>
                  </w:rPr>
                </w:rPrChange>
              </w:rPr>
              <w:pPrChange w:id="3971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15" w:author="瑋婷 徐" w:date="2025-01-04T16:44:00Z" w16du:dateUtc="2025-01-04T08:44:00Z">
              <w:r w:rsidRPr="00D47E7D">
                <w:rPr>
                  <w:rFonts w:ascii="Times New Roman" w:eastAsia="標楷體" w:hAnsi="Times New Roman" w:cs="Times New Roman"/>
                  <w:color w:val="000000"/>
                  <w:sz w:val="24"/>
                  <w:rPrChange w:id="39716" w:author="瑋婷 徐" w:date="2025-01-04T16:45:00Z" w16du:dateUtc="2025-01-04T08:45:00Z">
                    <w:rPr>
                      <w:rFonts w:ascii="Times New Roman" w:eastAsia="Times New Roman" w:hAnsi="Times New Roman" w:cs="Times New Roman"/>
                      <w:color w:val="000000"/>
                      <w:sz w:val="22"/>
                      <w:szCs w:val="22"/>
                    </w:rPr>
                  </w:rPrChange>
                </w:rPr>
                <w:t>1</w:t>
              </w:r>
            </w:ins>
          </w:p>
        </w:tc>
      </w:tr>
      <w:tr w:rsidR="001C47FC" w:rsidRPr="00D47E7D" w14:paraId="5A2E5291" w14:textId="77777777" w:rsidTr="001C47FC">
        <w:trPr>
          <w:jc w:val="center"/>
          <w:ins w:id="39717" w:author="瑋婷 徐" w:date="2025-01-04T16:44:00Z"/>
          <w:trPrChange w:id="39718"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19"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B2D25F"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20" w:author="瑋婷 徐" w:date="2025-01-04T16:44:00Z" w16du:dateUtc="2025-01-04T08:44:00Z"/>
                <w:rFonts w:ascii="Times New Roman" w:eastAsia="標楷體" w:hAnsi="Times New Roman" w:cs="Times New Roman"/>
                <w:sz w:val="24"/>
                <w:rPrChange w:id="39721" w:author="瑋婷 徐" w:date="2025-01-04T16:45:00Z" w16du:dateUtc="2025-01-04T08:45:00Z">
                  <w:rPr>
                    <w:ins w:id="39722" w:author="瑋婷 徐" w:date="2025-01-04T16:44:00Z" w16du:dateUtc="2025-01-04T08:44:00Z"/>
                  </w:rPr>
                </w:rPrChange>
              </w:rPr>
              <w:pPrChange w:id="3972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24" w:author="瑋婷 徐" w:date="2025-01-04T16:44:00Z" w16du:dateUtc="2025-01-04T08:44:00Z">
              <w:r w:rsidRPr="00D47E7D">
                <w:rPr>
                  <w:rFonts w:ascii="Times New Roman" w:eastAsia="標楷體" w:hAnsi="Times New Roman" w:cs="Times New Roman" w:hint="eastAsia"/>
                  <w:color w:val="000000"/>
                  <w:sz w:val="24"/>
                  <w:rPrChange w:id="39725" w:author="瑋婷 徐" w:date="2025-01-04T16:45:00Z" w16du:dateUtc="2025-01-04T08:45:00Z">
                    <w:rPr>
                      <w:rFonts w:ascii="Times New Roman" w:eastAsia="Times New Roman" w:hAnsi="Times New Roman" w:cs="Times New Roman" w:hint="eastAsia"/>
                      <w:color w:val="000000"/>
                      <w:sz w:val="22"/>
                      <w:szCs w:val="22"/>
                    </w:rPr>
                  </w:rPrChange>
                </w:rPr>
                <w:t>鵂鶹</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26"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ED0876"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27" w:author="瑋婷 徐" w:date="2025-01-04T16:44:00Z" w16du:dateUtc="2025-01-04T08:44:00Z"/>
                <w:rFonts w:ascii="Times New Roman" w:eastAsia="標楷體" w:hAnsi="Times New Roman" w:cs="Times New Roman"/>
                <w:sz w:val="24"/>
                <w:rPrChange w:id="39728" w:author="瑋婷 徐" w:date="2025-01-04T16:45:00Z" w16du:dateUtc="2025-01-04T08:45:00Z">
                  <w:rPr>
                    <w:ins w:id="39729" w:author="瑋婷 徐" w:date="2025-01-04T16:44:00Z" w16du:dateUtc="2025-01-04T08:44:00Z"/>
                  </w:rPr>
                </w:rPrChange>
              </w:rPr>
              <w:pPrChange w:id="3973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31" w:author="瑋婷 徐" w:date="2025-01-04T16:44:00Z" w16du:dateUtc="2025-01-04T08:44:00Z">
              <w:r w:rsidRPr="00D47E7D">
                <w:rPr>
                  <w:rFonts w:ascii="Times New Roman" w:eastAsia="標楷體" w:hAnsi="Times New Roman" w:cs="Times New Roman"/>
                  <w:color w:val="000000"/>
                  <w:sz w:val="24"/>
                  <w:rPrChange w:id="39732" w:author="瑋婷 徐" w:date="2025-01-04T16:45:00Z" w16du:dateUtc="2025-01-04T08:45:00Z">
                    <w:rPr>
                      <w:rFonts w:ascii="Times New Roman" w:eastAsia="Times New Roman" w:hAnsi="Times New Roman" w:cs="Times New Roman"/>
                      <w:color w:val="000000"/>
                      <w:sz w:val="22"/>
                      <w:szCs w:val="22"/>
                    </w:rPr>
                  </w:rPrChange>
                </w:rPr>
                <w:t>3</w:t>
              </w:r>
            </w:ins>
          </w:p>
        </w:tc>
      </w:tr>
      <w:tr w:rsidR="001C47FC" w:rsidRPr="00D47E7D" w14:paraId="77B45836" w14:textId="77777777" w:rsidTr="001C47FC">
        <w:trPr>
          <w:jc w:val="center"/>
          <w:ins w:id="39733" w:author="瑋婷 徐" w:date="2025-01-04T16:44:00Z"/>
          <w:trPrChange w:id="39734"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35"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227D89"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36" w:author="瑋婷 徐" w:date="2025-01-04T16:44:00Z" w16du:dateUtc="2025-01-04T08:44:00Z"/>
                <w:rFonts w:ascii="Times New Roman" w:eastAsia="標楷體" w:hAnsi="Times New Roman" w:cs="Times New Roman"/>
                <w:sz w:val="24"/>
                <w:rPrChange w:id="39737" w:author="瑋婷 徐" w:date="2025-01-04T16:45:00Z" w16du:dateUtc="2025-01-04T08:45:00Z">
                  <w:rPr>
                    <w:ins w:id="39738" w:author="瑋婷 徐" w:date="2025-01-04T16:44:00Z" w16du:dateUtc="2025-01-04T08:44:00Z"/>
                  </w:rPr>
                </w:rPrChange>
              </w:rPr>
              <w:pPrChange w:id="3973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40" w:author="瑋婷 徐" w:date="2025-01-04T16:44:00Z" w16du:dateUtc="2025-01-04T08:44:00Z">
              <w:r w:rsidRPr="00D47E7D">
                <w:rPr>
                  <w:rFonts w:ascii="Times New Roman" w:eastAsia="標楷體" w:hAnsi="Times New Roman" w:cs="Times New Roman" w:hint="eastAsia"/>
                  <w:color w:val="000000"/>
                  <w:sz w:val="24"/>
                  <w:rPrChange w:id="39741" w:author="瑋婷 徐" w:date="2025-01-04T16:45:00Z" w16du:dateUtc="2025-01-04T08:45:00Z">
                    <w:rPr>
                      <w:rFonts w:ascii="Times New Roman" w:eastAsia="Times New Roman" w:hAnsi="Times New Roman" w:cs="Times New Roman" w:hint="eastAsia"/>
                      <w:color w:val="000000"/>
                      <w:sz w:val="22"/>
                      <w:szCs w:val="22"/>
                    </w:rPr>
                  </w:rPrChange>
                </w:rPr>
                <w:t>翠鳥</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42"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E5E81F"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43" w:author="瑋婷 徐" w:date="2025-01-04T16:44:00Z" w16du:dateUtc="2025-01-04T08:44:00Z"/>
                <w:rFonts w:ascii="Times New Roman" w:eastAsia="標楷體" w:hAnsi="Times New Roman" w:cs="Times New Roman"/>
                <w:sz w:val="24"/>
                <w:rPrChange w:id="39744" w:author="瑋婷 徐" w:date="2025-01-04T16:45:00Z" w16du:dateUtc="2025-01-04T08:45:00Z">
                  <w:rPr>
                    <w:ins w:id="39745" w:author="瑋婷 徐" w:date="2025-01-04T16:44:00Z" w16du:dateUtc="2025-01-04T08:44:00Z"/>
                  </w:rPr>
                </w:rPrChange>
              </w:rPr>
              <w:pPrChange w:id="3974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47" w:author="瑋婷 徐" w:date="2025-01-04T16:44:00Z" w16du:dateUtc="2025-01-04T08:44:00Z">
              <w:r w:rsidRPr="00D47E7D">
                <w:rPr>
                  <w:rFonts w:ascii="Times New Roman" w:eastAsia="標楷體" w:hAnsi="Times New Roman" w:cs="Times New Roman"/>
                  <w:color w:val="000000"/>
                  <w:sz w:val="24"/>
                  <w:rPrChange w:id="39748" w:author="瑋婷 徐" w:date="2025-01-04T16:45:00Z" w16du:dateUtc="2025-01-04T08:45:00Z">
                    <w:rPr>
                      <w:rFonts w:ascii="Times New Roman" w:eastAsia="Times New Roman" w:hAnsi="Times New Roman" w:cs="Times New Roman"/>
                      <w:color w:val="000000"/>
                      <w:sz w:val="22"/>
                      <w:szCs w:val="22"/>
                    </w:rPr>
                  </w:rPrChange>
                </w:rPr>
                <w:t>3</w:t>
              </w:r>
            </w:ins>
          </w:p>
        </w:tc>
      </w:tr>
      <w:tr w:rsidR="001C47FC" w:rsidRPr="00D47E7D" w14:paraId="7C673AFD" w14:textId="77777777" w:rsidTr="001C47FC">
        <w:trPr>
          <w:jc w:val="center"/>
          <w:ins w:id="39749" w:author="瑋婷 徐" w:date="2025-01-04T16:44:00Z"/>
          <w:trPrChange w:id="39750"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51"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A916DD"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52" w:author="瑋婷 徐" w:date="2025-01-04T16:44:00Z" w16du:dateUtc="2025-01-04T08:44:00Z"/>
                <w:rFonts w:ascii="Times New Roman" w:eastAsia="標楷體" w:hAnsi="Times New Roman" w:cs="Times New Roman"/>
                <w:sz w:val="24"/>
                <w:rPrChange w:id="39753" w:author="瑋婷 徐" w:date="2025-01-04T16:45:00Z" w16du:dateUtc="2025-01-04T08:45:00Z">
                  <w:rPr>
                    <w:ins w:id="39754" w:author="瑋婷 徐" w:date="2025-01-04T16:44:00Z" w16du:dateUtc="2025-01-04T08:44:00Z"/>
                  </w:rPr>
                </w:rPrChange>
              </w:rPr>
              <w:pPrChange w:id="3975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56" w:author="瑋婷 徐" w:date="2025-01-04T16:44:00Z" w16du:dateUtc="2025-01-04T08:44:00Z">
              <w:r w:rsidRPr="00D47E7D">
                <w:rPr>
                  <w:rFonts w:ascii="Times New Roman" w:eastAsia="標楷體" w:hAnsi="Times New Roman" w:cs="Times New Roman" w:hint="eastAsia"/>
                  <w:color w:val="000000"/>
                  <w:sz w:val="24"/>
                  <w:rPrChange w:id="39757" w:author="瑋婷 徐" w:date="2025-01-04T16:45:00Z" w16du:dateUtc="2025-01-04T08:45:00Z">
                    <w:rPr>
                      <w:rFonts w:ascii="Times New Roman" w:eastAsia="Times New Roman" w:hAnsi="Times New Roman" w:cs="Times New Roman" w:hint="eastAsia"/>
                      <w:color w:val="000000"/>
                      <w:sz w:val="22"/>
                      <w:szCs w:val="22"/>
                    </w:rPr>
                  </w:rPrChange>
                </w:rPr>
                <w:t>五色鳥</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58"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3877A7"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59" w:author="瑋婷 徐" w:date="2025-01-04T16:44:00Z" w16du:dateUtc="2025-01-04T08:44:00Z"/>
                <w:rFonts w:ascii="Times New Roman" w:eastAsia="標楷體" w:hAnsi="Times New Roman" w:cs="Times New Roman"/>
                <w:sz w:val="24"/>
                <w:rPrChange w:id="39760" w:author="瑋婷 徐" w:date="2025-01-04T16:45:00Z" w16du:dateUtc="2025-01-04T08:45:00Z">
                  <w:rPr>
                    <w:ins w:id="39761" w:author="瑋婷 徐" w:date="2025-01-04T16:44:00Z" w16du:dateUtc="2025-01-04T08:44:00Z"/>
                  </w:rPr>
                </w:rPrChange>
              </w:rPr>
              <w:pPrChange w:id="3976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63" w:author="瑋婷 徐" w:date="2025-01-04T16:44:00Z" w16du:dateUtc="2025-01-04T08:44:00Z">
              <w:r w:rsidRPr="00D47E7D">
                <w:rPr>
                  <w:rFonts w:ascii="Times New Roman" w:eastAsia="標楷體" w:hAnsi="Times New Roman" w:cs="Times New Roman"/>
                  <w:color w:val="000000"/>
                  <w:sz w:val="24"/>
                  <w:rPrChange w:id="39764" w:author="瑋婷 徐" w:date="2025-01-04T16:45:00Z" w16du:dateUtc="2025-01-04T08:45:00Z">
                    <w:rPr>
                      <w:rFonts w:ascii="Times New Roman" w:eastAsia="Times New Roman" w:hAnsi="Times New Roman" w:cs="Times New Roman"/>
                      <w:color w:val="000000"/>
                      <w:sz w:val="22"/>
                      <w:szCs w:val="22"/>
                    </w:rPr>
                  </w:rPrChange>
                </w:rPr>
                <w:t>51</w:t>
              </w:r>
            </w:ins>
          </w:p>
        </w:tc>
      </w:tr>
      <w:tr w:rsidR="001C47FC" w:rsidRPr="00D47E7D" w14:paraId="4BAC4788" w14:textId="77777777" w:rsidTr="001C47FC">
        <w:trPr>
          <w:jc w:val="center"/>
          <w:ins w:id="39765" w:author="瑋婷 徐" w:date="2025-01-04T16:44:00Z"/>
          <w:trPrChange w:id="39766"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67"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4F052E"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68" w:author="瑋婷 徐" w:date="2025-01-04T16:44:00Z" w16du:dateUtc="2025-01-04T08:44:00Z"/>
                <w:rFonts w:ascii="Times New Roman" w:eastAsia="標楷體" w:hAnsi="Times New Roman" w:cs="Times New Roman"/>
                <w:sz w:val="24"/>
                <w:rPrChange w:id="39769" w:author="瑋婷 徐" w:date="2025-01-04T16:45:00Z" w16du:dateUtc="2025-01-04T08:45:00Z">
                  <w:rPr>
                    <w:ins w:id="39770" w:author="瑋婷 徐" w:date="2025-01-04T16:44:00Z" w16du:dateUtc="2025-01-04T08:44:00Z"/>
                  </w:rPr>
                </w:rPrChange>
              </w:rPr>
              <w:pPrChange w:id="3977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72" w:author="瑋婷 徐" w:date="2025-01-04T16:44:00Z" w16du:dateUtc="2025-01-04T08:44:00Z">
              <w:r w:rsidRPr="00D47E7D">
                <w:rPr>
                  <w:rFonts w:ascii="Times New Roman" w:eastAsia="標楷體" w:hAnsi="Times New Roman" w:cs="Times New Roman" w:hint="eastAsia"/>
                  <w:color w:val="000000"/>
                  <w:sz w:val="24"/>
                  <w:rPrChange w:id="39773" w:author="瑋婷 徐" w:date="2025-01-04T16:45:00Z" w16du:dateUtc="2025-01-04T08:45:00Z">
                    <w:rPr>
                      <w:rFonts w:ascii="Times New Roman" w:eastAsia="Times New Roman" w:hAnsi="Times New Roman" w:cs="Times New Roman" w:hint="eastAsia"/>
                      <w:color w:val="000000"/>
                      <w:sz w:val="22"/>
                      <w:szCs w:val="22"/>
                    </w:rPr>
                  </w:rPrChange>
                </w:rPr>
                <w:t>大赤啄木</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74"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A7B8B3"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75" w:author="瑋婷 徐" w:date="2025-01-04T16:44:00Z" w16du:dateUtc="2025-01-04T08:44:00Z"/>
                <w:rFonts w:ascii="Times New Roman" w:eastAsia="標楷體" w:hAnsi="Times New Roman" w:cs="Times New Roman"/>
                <w:sz w:val="24"/>
                <w:rPrChange w:id="39776" w:author="瑋婷 徐" w:date="2025-01-04T16:45:00Z" w16du:dateUtc="2025-01-04T08:45:00Z">
                  <w:rPr>
                    <w:ins w:id="39777" w:author="瑋婷 徐" w:date="2025-01-04T16:44:00Z" w16du:dateUtc="2025-01-04T08:44:00Z"/>
                  </w:rPr>
                </w:rPrChange>
              </w:rPr>
              <w:pPrChange w:id="3977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79" w:author="瑋婷 徐" w:date="2025-01-04T16:44:00Z" w16du:dateUtc="2025-01-04T08:44:00Z">
              <w:r w:rsidRPr="00D47E7D">
                <w:rPr>
                  <w:rFonts w:ascii="Times New Roman" w:eastAsia="標楷體" w:hAnsi="Times New Roman" w:cs="Times New Roman"/>
                  <w:color w:val="000000"/>
                  <w:sz w:val="24"/>
                  <w:rPrChange w:id="39780" w:author="瑋婷 徐" w:date="2025-01-04T16:45:00Z" w16du:dateUtc="2025-01-04T08:45:00Z">
                    <w:rPr>
                      <w:rFonts w:ascii="Times New Roman" w:eastAsia="Times New Roman" w:hAnsi="Times New Roman" w:cs="Times New Roman"/>
                      <w:color w:val="000000"/>
                      <w:sz w:val="22"/>
                      <w:szCs w:val="22"/>
                    </w:rPr>
                  </w:rPrChange>
                </w:rPr>
                <w:t>2</w:t>
              </w:r>
            </w:ins>
          </w:p>
        </w:tc>
      </w:tr>
      <w:tr w:rsidR="001C47FC" w:rsidRPr="00D47E7D" w14:paraId="31C029CE" w14:textId="77777777" w:rsidTr="001C47FC">
        <w:trPr>
          <w:jc w:val="center"/>
          <w:ins w:id="39781" w:author="瑋婷 徐" w:date="2025-01-04T16:44:00Z"/>
          <w:trPrChange w:id="39782"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83"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4109C5"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84" w:author="瑋婷 徐" w:date="2025-01-04T16:44:00Z" w16du:dateUtc="2025-01-04T08:44:00Z"/>
                <w:rFonts w:ascii="Times New Roman" w:eastAsia="標楷體" w:hAnsi="Times New Roman" w:cs="Times New Roman"/>
                <w:sz w:val="24"/>
                <w:rPrChange w:id="39785" w:author="瑋婷 徐" w:date="2025-01-04T16:45:00Z" w16du:dateUtc="2025-01-04T08:45:00Z">
                  <w:rPr>
                    <w:ins w:id="39786" w:author="瑋婷 徐" w:date="2025-01-04T16:44:00Z" w16du:dateUtc="2025-01-04T08:44:00Z"/>
                  </w:rPr>
                </w:rPrChange>
              </w:rPr>
              <w:pPrChange w:id="3978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88" w:author="瑋婷 徐" w:date="2025-01-04T16:44:00Z" w16du:dateUtc="2025-01-04T08:44:00Z">
              <w:r w:rsidRPr="00D47E7D">
                <w:rPr>
                  <w:rFonts w:ascii="Times New Roman" w:eastAsia="標楷體" w:hAnsi="Times New Roman" w:cs="Times New Roman" w:hint="eastAsia"/>
                  <w:color w:val="000000"/>
                  <w:sz w:val="24"/>
                  <w:rPrChange w:id="39789" w:author="瑋婷 徐" w:date="2025-01-04T16:45:00Z" w16du:dateUtc="2025-01-04T08:45:00Z">
                    <w:rPr>
                      <w:rFonts w:ascii="Times New Roman" w:eastAsia="Times New Roman" w:hAnsi="Times New Roman" w:cs="Times New Roman" w:hint="eastAsia"/>
                      <w:color w:val="000000"/>
                      <w:sz w:val="22"/>
                      <w:szCs w:val="22"/>
                    </w:rPr>
                  </w:rPrChange>
                </w:rPr>
                <w:t>灰喉山椒鳥</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90"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434C5D"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791" w:author="瑋婷 徐" w:date="2025-01-04T16:44:00Z" w16du:dateUtc="2025-01-04T08:44:00Z"/>
                <w:rFonts w:ascii="Times New Roman" w:eastAsia="標楷體" w:hAnsi="Times New Roman" w:cs="Times New Roman"/>
                <w:sz w:val="24"/>
                <w:rPrChange w:id="39792" w:author="瑋婷 徐" w:date="2025-01-04T16:45:00Z" w16du:dateUtc="2025-01-04T08:45:00Z">
                  <w:rPr>
                    <w:ins w:id="39793" w:author="瑋婷 徐" w:date="2025-01-04T16:44:00Z" w16du:dateUtc="2025-01-04T08:44:00Z"/>
                  </w:rPr>
                </w:rPrChange>
              </w:rPr>
              <w:pPrChange w:id="3979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795" w:author="瑋婷 徐" w:date="2025-01-04T16:44:00Z" w16du:dateUtc="2025-01-04T08:44:00Z">
              <w:r w:rsidRPr="00D47E7D">
                <w:rPr>
                  <w:rFonts w:ascii="Times New Roman" w:eastAsia="標楷體" w:hAnsi="Times New Roman" w:cs="Times New Roman"/>
                  <w:color w:val="000000"/>
                  <w:sz w:val="24"/>
                  <w:rPrChange w:id="39796" w:author="瑋婷 徐" w:date="2025-01-04T16:45:00Z" w16du:dateUtc="2025-01-04T08:45:00Z">
                    <w:rPr>
                      <w:rFonts w:ascii="Times New Roman" w:eastAsia="Times New Roman" w:hAnsi="Times New Roman" w:cs="Times New Roman"/>
                      <w:color w:val="000000"/>
                      <w:sz w:val="22"/>
                      <w:szCs w:val="22"/>
                    </w:rPr>
                  </w:rPrChange>
                </w:rPr>
                <w:t>39</w:t>
              </w:r>
            </w:ins>
          </w:p>
        </w:tc>
      </w:tr>
      <w:tr w:rsidR="001C47FC" w:rsidRPr="00D47E7D" w14:paraId="3AC53C2F" w14:textId="77777777" w:rsidTr="001C47FC">
        <w:trPr>
          <w:jc w:val="center"/>
          <w:ins w:id="39797" w:author="瑋婷 徐" w:date="2025-01-04T16:44:00Z"/>
          <w:trPrChange w:id="39798"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799"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10858D"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00" w:author="瑋婷 徐" w:date="2025-01-04T16:44:00Z" w16du:dateUtc="2025-01-04T08:44:00Z"/>
                <w:rFonts w:ascii="Times New Roman" w:eastAsia="標楷體" w:hAnsi="Times New Roman" w:cs="Times New Roman"/>
                <w:sz w:val="24"/>
                <w:rPrChange w:id="39801" w:author="瑋婷 徐" w:date="2025-01-04T16:45:00Z" w16du:dateUtc="2025-01-04T08:45:00Z">
                  <w:rPr>
                    <w:ins w:id="39802" w:author="瑋婷 徐" w:date="2025-01-04T16:44:00Z" w16du:dateUtc="2025-01-04T08:44:00Z"/>
                  </w:rPr>
                </w:rPrChange>
              </w:rPr>
              <w:pPrChange w:id="3980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04" w:author="瑋婷 徐" w:date="2025-01-04T16:44:00Z" w16du:dateUtc="2025-01-04T08:44:00Z">
              <w:r w:rsidRPr="00D47E7D">
                <w:rPr>
                  <w:rFonts w:ascii="Times New Roman" w:eastAsia="標楷體" w:hAnsi="Times New Roman" w:cs="Times New Roman" w:hint="eastAsia"/>
                  <w:color w:val="000000"/>
                  <w:sz w:val="24"/>
                  <w:rPrChange w:id="39805" w:author="瑋婷 徐" w:date="2025-01-04T16:45:00Z" w16du:dateUtc="2025-01-04T08:45:00Z">
                    <w:rPr>
                      <w:rFonts w:ascii="Times New Roman" w:eastAsia="Times New Roman" w:hAnsi="Times New Roman" w:cs="Times New Roman" w:hint="eastAsia"/>
                      <w:color w:val="000000"/>
                      <w:sz w:val="22"/>
                      <w:szCs w:val="22"/>
                    </w:rPr>
                  </w:rPrChange>
                </w:rPr>
                <w:t>綠畫眉</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06"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14996C3"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07" w:author="瑋婷 徐" w:date="2025-01-04T16:44:00Z" w16du:dateUtc="2025-01-04T08:44:00Z"/>
                <w:rFonts w:ascii="Times New Roman" w:eastAsia="標楷體" w:hAnsi="Times New Roman" w:cs="Times New Roman"/>
                <w:sz w:val="24"/>
                <w:rPrChange w:id="39808" w:author="瑋婷 徐" w:date="2025-01-04T16:45:00Z" w16du:dateUtc="2025-01-04T08:45:00Z">
                  <w:rPr>
                    <w:ins w:id="39809" w:author="瑋婷 徐" w:date="2025-01-04T16:44:00Z" w16du:dateUtc="2025-01-04T08:44:00Z"/>
                  </w:rPr>
                </w:rPrChange>
              </w:rPr>
              <w:pPrChange w:id="3981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11" w:author="瑋婷 徐" w:date="2025-01-04T16:44:00Z" w16du:dateUtc="2025-01-04T08:44:00Z">
              <w:r w:rsidRPr="00D47E7D">
                <w:rPr>
                  <w:rFonts w:ascii="Times New Roman" w:eastAsia="標楷體" w:hAnsi="Times New Roman" w:cs="Times New Roman"/>
                  <w:color w:val="000000"/>
                  <w:sz w:val="24"/>
                  <w:rPrChange w:id="39812" w:author="瑋婷 徐" w:date="2025-01-04T16:45:00Z" w16du:dateUtc="2025-01-04T08:45:00Z">
                    <w:rPr>
                      <w:rFonts w:ascii="Times New Roman" w:eastAsia="Times New Roman" w:hAnsi="Times New Roman" w:cs="Times New Roman"/>
                      <w:color w:val="000000"/>
                      <w:sz w:val="22"/>
                      <w:szCs w:val="22"/>
                    </w:rPr>
                  </w:rPrChange>
                </w:rPr>
                <w:t>31</w:t>
              </w:r>
            </w:ins>
          </w:p>
        </w:tc>
      </w:tr>
      <w:tr w:rsidR="001C47FC" w:rsidRPr="00D47E7D" w14:paraId="11B0C1FF" w14:textId="77777777" w:rsidTr="001C47FC">
        <w:trPr>
          <w:jc w:val="center"/>
          <w:ins w:id="39813" w:author="瑋婷 徐" w:date="2025-01-04T16:44:00Z"/>
          <w:trPrChange w:id="39814"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15"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A29C9C"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16" w:author="瑋婷 徐" w:date="2025-01-04T16:44:00Z" w16du:dateUtc="2025-01-04T08:44:00Z"/>
                <w:rFonts w:ascii="Times New Roman" w:eastAsia="標楷體" w:hAnsi="Times New Roman" w:cs="Times New Roman"/>
                <w:sz w:val="24"/>
                <w:rPrChange w:id="39817" w:author="瑋婷 徐" w:date="2025-01-04T16:45:00Z" w16du:dateUtc="2025-01-04T08:45:00Z">
                  <w:rPr>
                    <w:ins w:id="39818" w:author="瑋婷 徐" w:date="2025-01-04T16:44:00Z" w16du:dateUtc="2025-01-04T08:44:00Z"/>
                  </w:rPr>
                </w:rPrChange>
              </w:rPr>
              <w:pPrChange w:id="3981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20" w:author="瑋婷 徐" w:date="2025-01-04T16:44:00Z" w16du:dateUtc="2025-01-04T08:44:00Z">
              <w:r w:rsidRPr="00D47E7D">
                <w:rPr>
                  <w:rFonts w:ascii="Times New Roman" w:eastAsia="標楷體" w:hAnsi="Times New Roman" w:cs="Times New Roman" w:hint="eastAsia"/>
                  <w:color w:val="000000"/>
                  <w:sz w:val="24"/>
                  <w:rPrChange w:id="39821" w:author="瑋婷 徐" w:date="2025-01-04T16:45:00Z" w16du:dateUtc="2025-01-04T08:45:00Z">
                    <w:rPr>
                      <w:rFonts w:ascii="Times New Roman" w:eastAsia="Times New Roman" w:hAnsi="Times New Roman" w:cs="Times New Roman" w:hint="eastAsia"/>
                      <w:color w:val="000000"/>
                      <w:sz w:val="22"/>
                      <w:szCs w:val="22"/>
                    </w:rPr>
                  </w:rPrChange>
                </w:rPr>
                <w:t>朱鸝</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22"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A69938"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23" w:author="瑋婷 徐" w:date="2025-01-04T16:44:00Z" w16du:dateUtc="2025-01-04T08:44:00Z"/>
                <w:rFonts w:ascii="Times New Roman" w:eastAsia="標楷體" w:hAnsi="Times New Roman" w:cs="Times New Roman"/>
                <w:sz w:val="24"/>
                <w:rPrChange w:id="39824" w:author="瑋婷 徐" w:date="2025-01-04T16:45:00Z" w16du:dateUtc="2025-01-04T08:45:00Z">
                  <w:rPr>
                    <w:ins w:id="39825" w:author="瑋婷 徐" w:date="2025-01-04T16:44:00Z" w16du:dateUtc="2025-01-04T08:44:00Z"/>
                  </w:rPr>
                </w:rPrChange>
              </w:rPr>
              <w:pPrChange w:id="3982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27" w:author="瑋婷 徐" w:date="2025-01-04T16:44:00Z" w16du:dateUtc="2025-01-04T08:44:00Z">
              <w:r w:rsidRPr="00D47E7D">
                <w:rPr>
                  <w:rFonts w:ascii="Times New Roman" w:eastAsia="標楷體" w:hAnsi="Times New Roman" w:cs="Times New Roman"/>
                  <w:color w:val="000000"/>
                  <w:sz w:val="24"/>
                  <w:rPrChange w:id="39828" w:author="瑋婷 徐" w:date="2025-01-04T16:45:00Z" w16du:dateUtc="2025-01-04T08:45:00Z">
                    <w:rPr>
                      <w:rFonts w:ascii="Times New Roman" w:eastAsia="Times New Roman" w:hAnsi="Times New Roman" w:cs="Times New Roman"/>
                      <w:color w:val="000000"/>
                      <w:sz w:val="22"/>
                      <w:szCs w:val="22"/>
                    </w:rPr>
                  </w:rPrChange>
                </w:rPr>
                <w:t>1</w:t>
              </w:r>
            </w:ins>
          </w:p>
        </w:tc>
      </w:tr>
      <w:tr w:rsidR="001C47FC" w:rsidRPr="00D47E7D" w14:paraId="76384E30" w14:textId="77777777" w:rsidTr="001C47FC">
        <w:trPr>
          <w:jc w:val="center"/>
          <w:ins w:id="39829" w:author="瑋婷 徐" w:date="2025-01-04T16:44:00Z"/>
          <w:trPrChange w:id="39830"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31"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0F053D"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32" w:author="瑋婷 徐" w:date="2025-01-04T16:44:00Z" w16du:dateUtc="2025-01-04T08:44:00Z"/>
                <w:rFonts w:ascii="Times New Roman" w:eastAsia="標楷體" w:hAnsi="Times New Roman" w:cs="Times New Roman"/>
                <w:sz w:val="24"/>
                <w:rPrChange w:id="39833" w:author="瑋婷 徐" w:date="2025-01-04T16:45:00Z" w16du:dateUtc="2025-01-04T08:45:00Z">
                  <w:rPr>
                    <w:ins w:id="39834" w:author="瑋婷 徐" w:date="2025-01-04T16:44:00Z" w16du:dateUtc="2025-01-04T08:44:00Z"/>
                  </w:rPr>
                </w:rPrChange>
              </w:rPr>
              <w:pPrChange w:id="3983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36" w:author="瑋婷 徐" w:date="2025-01-04T16:44:00Z" w16du:dateUtc="2025-01-04T08:44:00Z">
              <w:r w:rsidRPr="00D47E7D">
                <w:rPr>
                  <w:rFonts w:ascii="Times New Roman" w:eastAsia="標楷體" w:hAnsi="Times New Roman" w:cs="Times New Roman" w:hint="eastAsia"/>
                  <w:color w:val="000000"/>
                  <w:sz w:val="24"/>
                  <w:rPrChange w:id="39837" w:author="瑋婷 徐" w:date="2025-01-04T16:45:00Z" w16du:dateUtc="2025-01-04T08:45:00Z">
                    <w:rPr>
                      <w:rFonts w:ascii="Times New Roman" w:eastAsia="Times New Roman" w:hAnsi="Times New Roman" w:cs="Times New Roman" w:hint="eastAsia"/>
                      <w:color w:val="000000"/>
                      <w:sz w:val="22"/>
                      <w:szCs w:val="22"/>
                    </w:rPr>
                  </w:rPrChange>
                </w:rPr>
                <w:t>黑枕藍鶲</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38"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7A3219"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39" w:author="瑋婷 徐" w:date="2025-01-04T16:44:00Z" w16du:dateUtc="2025-01-04T08:44:00Z"/>
                <w:rFonts w:ascii="Times New Roman" w:eastAsia="標楷體" w:hAnsi="Times New Roman" w:cs="Times New Roman"/>
                <w:sz w:val="24"/>
                <w:rPrChange w:id="39840" w:author="瑋婷 徐" w:date="2025-01-04T16:45:00Z" w16du:dateUtc="2025-01-04T08:45:00Z">
                  <w:rPr>
                    <w:ins w:id="39841" w:author="瑋婷 徐" w:date="2025-01-04T16:44:00Z" w16du:dateUtc="2025-01-04T08:44:00Z"/>
                  </w:rPr>
                </w:rPrChange>
              </w:rPr>
              <w:pPrChange w:id="3984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43" w:author="瑋婷 徐" w:date="2025-01-04T16:44:00Z" w16du:dateUtc="2025-01-04T08:44:00Z">
              <w:r w:rsidRPr="00D47E7D">
                <w:rPr>
                  <w:rFonts w:ascii="Times New Roman" w:eastAsia="標楷體" w:hAnsi="Times New Roman" w:cs="Times New Roman"/>
                  <w:color w:val="000000"/>
                  <w:sz w:val="24"/>
                  <w:rPrChange w:id="39844" w:author="瑋婷 徐" w:date="2025-01-04T16:45:00Z" w16du:dateUtc="2025-01-04T08:45:00Z">
                    <w:rPr>
                      <w:rFonts w:ascii="Times New Roman" w:eastAsia="Times New Roman" w:hAnsi="Times New Roman" w:cs="Times New Roman"/>
                      <w:color w:val="000000"/>
                      <w:sz w:val="22"/>
                      <w:szCs w:val="22"/>
                    </w:rPr>
                  </w:rPrChange>
                </w:rPr>
                <w:t>2</w:t>
              </w:r>
            </w:ins>
          </w:p>
        </w:tc>
      </w:tr>
      <w:tr w:rsidR="001C47FC" w:rsidRPr="00D47E7D" w14:paraId="1643009D" w14:textId="77777777" w:rsidTr="001C47FC">
        <w:trPr>
          <w:jc w:val="center"/>
          <w:ins w:id="39845" w:author="瑋婷 徐" w:date="2025-01-04T16:44:00Z"/>
          <w:trPrChange w:id="39846"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47"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1C8637"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48" w:author="瑋婷 徐" w:date="2025-01-04T16:44:00Z" w16du:dateUtc="2025-01-04T08:44:00Z"/>
                <w:rFonts w:ascii="Times New Roman" w:eastAsia="標楷體" w:hAnsi="Times New Roman" w:cs="Times New Roman"/>
                <w:sz w:val="24"/>
                <w:rPrChange w:id="39849" w:author="瑋婷 徐" w:date="2025-01-04T16:45:00Z" w16du:dateUtc="2025-01-04T08:45:00Z">
                  <w:rPr>
                    <w:ins w:id="39850" w:author="瑋婷 徐" w:date="2025-01-04T16:44:00Z" w16du:dateUtc="2025-01-04T08:44:00Z"/>
                  </w:rPr>
                </w:rPrChange>
              </w:rPr>
              <w:pPrChange w:id="3985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52" w:author="瑋婷 徐" w:date="2025-01-04T16:44:00Z" w16du:dateUtc="2025-01-04T08:44:00Z">
              <w:r w:rsidRPr="00D47E7D">
                <w:rPr>
                  <w:rFonts w:ascii="Times New Roman" w:eastAsia="標楷體" w:hAnsi="Times New Roman" w:cs="Times New Roman" w:hint="eastAsia"/>
                  <w:color w:val="000000"/>
                  <w:sz w:val="24"/>
                  <w:rPrChange w:id="39853" w:author="瑋婷 徐" w:date="2025-01-04T16:45:00Z" w16du:dateUtc="2025-01-04T08:45:00Z">
                    <w:rPr>
                      <w:rFonts w:ascii="Times New Roman" w:eastAsia="Times New Roman" w:hAnsi="Times New Roman" w:cs="Times New Roman" w:hint="eastAsia"/>
                      <w:color w:val="000000"/>
                      <w:sz w:val="22"/>
                      <w:szCs w:val="22"/>
                    </w:rPr>
                  </w:rPrChange>
                </w:rPr>
                <w:t>臺灣藍鵲</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54"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360DF3"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55" w:author="瑋婷 徐" w:date="2025-01-04T16:44:00Z" w16du:dateUtc="2025-01-04T08:44:00Z"/>
                <w:rFonts w:ascii="Times New Roman" w:eastAsia="標楷體" w:hAnsi="Times New Roman" w:cs="Times New Roman"/>
                <w:sz w:val="24"/>
                <w:rPrChange w:id="39856" w:author="瑋婷 徐" w:date="2025-01-04T16:45:00Z" w16du:dateUtc="2025-01-04T08:45:00Z">
                  <w:rPr>
                    <w:ins w:id="39857" w:author="瑋婷 徐" w:date="2025-01-04T16:44:00Z" w16du:dateUtc="2025-01-04T08:44:00Z"/>
                  </w:rPr>
                </w:rPrChange>
              </w:rPr>
              <w:pPrChange w:id="3985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59" w:author="瑋婷 徐" w:date="2025-01-04T16:44:00Z" w16du:dateUtc="2025-01-04T08:44:00Z">
              <w:r w:rsidRPr="00D47E7D">
                <w:rPr>
                  <w:rFonts w:ascii="Times New Roman" w:eastAsia="標楷體" w:hAnsi="Times New Roman" w:cs="Times New Roman"/>
                  <w:color w:val="000000"/>
                  <w:sz w:val="24"/>
                  <w:rPrChange w:id="39860" w:author="瑋婷 徐" w:date="2025-01-04T16:45:00Z" w16du:dateUtc="2025-01-04T08:45:00Z">
                    <w:rPr>
                      <w:rFonts w:ascii="Times New Roman" w:eastAsia="Times New Roman" w:hAnsi="Times New Roman" w:cs="Times New Roman"/>
                      <w:color w:val="000000"/>
                      <w:sz w:val="22"/>
                      <w:szCs w:val="22"/>
                    </w:rPr>
                  </w:rPrChange>
                </w:rPr>
                <w:t>7</w:t>
              </w:r>
            </w:ins>
          </w:p>
        </w:tc>
      </w:tr>
      <w:tr w:rsidR="001C47FC" w:rsidRPr="00D47E7D" w14:paraId="49C79107" w14:textId="77777777" w:rsidTr="001C47FC">
        <w:trPr>
          <w:jc w:val="center"/>
          <w:ins w:id="39861" w:author="瑋婷 徐" w:date="2025-01-04T16:44:00Z"/>
          <w:trPrChange w:id="39862"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63"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7B4454"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64" w:author="瑋婷 徐" w:date="2025-01-04T16:44:00Z" w16du:dateUtc="2025-01-04T08:44:00Z"/>
                <w:rFonts w:ascii="Times New Roman" w:eastAsia="標楷體" w:hAnsi="Times New Roman" w:cs="Times New Roman"/>
                <w:sz w:val="24"/>
                <w:rPrChange w:id="39865" w:author="瑋婷 徐" w:date="2025-01-04T16:45:00Z" w16du:dateUtc="2025-01-04T08:45:00Z">
                  <w:rPr>
                    <w:ins w:id="39866" w:author="瑋婷 徐" w:date="2025-01-04T16:44:00Z" w16du:dateUtc="2025-01-04T08:44:00Z"/>
                  </w:rPr>
                </w:rPrChange>
              </w:rPr>
              <w:pPrChange w:id="3986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68" w:author="瑋婷 徐" w:date="2025-01-04T16:44:00Z" w16du:dateUtc="2025-01-04T08:44:00Z">
              <w:r w:rsidRPr="00D47E7D">
                <w:rPr>
                  <w:rFonts w:ascii="Times New Roman" w:eastAsia="標楷體" w:hAnsi="Times New Roman" w:cs="Times New Roman" w:hint="eastAsia"/>
                  <w:color w:val="000000"/>
                  <w:sz w:val="24"/>
                  <w:rPrChange w:id="39869" w:author="瑋婷 徐" w:date="2025-01-04T16:45:00Z" w16du:dateUtc="2025-01-04T08:45:00Z">
                    <w:rPr>
                      <w:rFonts w:ascii="Times New Roman" w:eastAsia="Times New Roman" w:hAnsi="Times New Roman" w:cs="Times New Roman" w:hint="eastAsia"/>
                      <w:color w:val="000000"/>
                      <w:sz w:val="22"/>
                      <w:szCs w:val="22"/>
                    </w:rPr>
                  </w:rPrChange>
                </w:rPr>
                <w:t>樹鵲</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70"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51C2B8"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71" w:author="瑋婷 徐" w:date="2025-01-04T16:44:00Z" w16du:dateUtc="2025-01-04T08:44:00Z"/>
                <w:rFonts w:ascii="Times New Roman" w:eastAsia="標楷體" w:hAnsi="Times New Roman" w:cs="Times New Roman"/>
                <w:sz w:val="24"/>
                <w:rPrChange w:id="39872" w:author="瑋婷 徐" w:date="2025-01-04T16:45:00Z" w16du:dateUtc="2025-01-04T08:45:00Z">
                  <w:rPr>
                    <w:ins w:id="39873" w:author="瑋婷 徐" w:date="2025-01-04T16:44:00Z" w16du:dateUtc="2025-01-04T08:44:00Z"/>
                  </w:rPr>
                </w:rPrChange>
              </w:rPr>
              <w:pPrChange w:id="3987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75" w:author="瑋婷 徐" w:date="2025-01-04T16:44:00Z" w16du:dateUtc="2025-01-04T08:44:00Z">
              <w:r w:rsidRPr="00D47E7D">
                <w:rPr>
                  <w:rFonts w:ascii="Times New Roman" w:eastAsia="標楷體" w:hAnsi="Times New Roman" w:cs="Times New Roman"/>
                  <w:color w:val="000000"/>
                  <w:sz w:val="24"/>
                  <w:rPrChange w:id="39876" w:author="瑋婷 徐" w:date="2025-01-04T16:45:00Z" w16du:dateUtc="2025-01-04T08:45:00Z">
                    <w:rPr>
                      <w:rFonts w:ascii="Times New Roman" w:eastAsia="Times New Roman" w:hAnsi="Times New Roman" w:cs="Times New Roman"/>
                      <w:color w:val="000000"/>
                      <w:sz w:val="22"/>
                      <w:szCs w:val="22"/>
                    </w:rPr>
                  </w:rPrChange>
                </w:rPr>
                <w:t>43</w:t>
              </w:r>
            </w:ins>
          </w:p>
        </w:tc>
      </w:tr>
      <w:tr w:rsidR="001C47FC" w:rsidRPr="00D47E7D" w14:paraId="54FE01A0" w14:textId="77777777" w:rsidTr="001C47FC">
        <w:trPr>
          <w:jc w:val="center"/>
          <w:ins w:id="39877" w:author="瑋婷 徐" w:date="2025-01-04T16:44:00Z"/>
          <w:trPrChange w:id="39878"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79"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138347"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80" w:author="瑋婷 徐" w:date="2025-01-04T16:44:00Z" w16du:dateUtc="2025-01-04T08:44:00Z"/>
                <w:rFonts w:ascii="Times New Roman" w:eastAsia="標楷體" w:hAnsi="Times New Roman" w:cs="Times New Roman"/>
                <w:sz w:val="24"/>
                <w:rPrChange w:id="39881" w:author="瑋婷 徐" w:date="2025-01-04T16:45:00Z" w16du:dateUtc="2025-01-04T08:45:00Z">
                  <w:rPr>
                    <w:ins w:id="39882" w:author="瑋婷 徐" w:date="2025-01-04T16:44:00Z" w16du:dateUtc="2025-01-04T08:44:00Z"/>
                  </w:rPr>
                </w:rPrChange>
              </w:rPr>
              <w:pPrChange w:id="3988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84" w:author="瑋婷 徐" w:date="2025-01-04T16:44:00Z" w16du:dateUtc="2025-01-04T08:44:00Z">
              <w:r w:rsidRPr="00D47E7D">
                <w:rPr>
                  <w:rFonts w:ascii="Times New Roman" w:eastAsia="標楷體" w:hAnsi="Times New Roman" w:cs="Times New Roman" w:hint="eastAsia"/>
                  <w:color w:val="000000"/>
                  <w:sz w:val="24"/>
                  <w:rPrChange w:id="39885" w:author="瑋婷 徐" w:date="2025-01-04T16:45:00Z" w16du:dateUtc="2025-01-04T08:45:00Z">
                    <w:rPr>
                      <w:rFonts w:ascii="Times New Roman" w:eastAsia="Times New Roman" w:hAnsi="Times New Roman" w:cs="Times New Roman" w:hint="eastAsia"/>
                      <w:color w:val="000000"/>
                      <w:sz w:val="22"/>
                      <w:szCs w:val="22"/>
                    </w:rPr>
                  </w:rPrChange>
                </w:rPr>
                <w:t>巨嘴鴉</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86"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625112"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87" w:author="瑋婷 徐" w:date="2025-01-04T16:44:00Z" w16du:dateUtc="2025-01-04T08:44:00Z"/>
                <w:rFonts w:ascii="Times New Roman" w:eastAsia="標楷體" w:hAnsi="Times New Roman" w:cs="Times New Roman"/>
                <w:sz w:val="24"/>
                <w:rPrChange w:id="39888" w:author="瑋婷 徐" w:date="2025-01-04T16:45:00Z" w16du:dateUtc="2025-01-04T08:45:00Z">
                  <w:rPr>
                    <w:ins w:id="39889" w:author="瑋婷 徐" w:date="2025-01-04T16:44:00Z" w16du:dateUtc="2025-01-04T08:44:00Z"/>
                  </w:rPr>
                </w:rPrChange>
              </w:rPr>
              <w:pPrChange w:id="3989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891" w:author="瑋婷 徐" w:date="2025-01-04T16:44:00Z" w16du:dateUtc="2025-01-04T08:44:00Z">
              <w:r w:rsidRPr="00D47E7D">
                <w:rPr>
                  <w:rFonts w:ascii="Times New Roman" w:eastAsia="標楷體" w:hAnsi="Times New Roman" w:cs="Times New Roman"/>
                  <w:color w:val="000000"/>
                  <w:sz w:val="24"/>
                  <w:rPrChange w:id="39892" w:author="瑋婷 徐" w:date="2025-01-04T16:45:00Z" w16du:dateUtc="2025-01-04T08:45:00Z">
                    <w:rPr>
                      <w:rFonts w:ascii="Times New Roman" w:eastAsia="Times New Roman" w:hAnsi="Times New Roman" w:cs="Times New Roman"/>
                      <w:color w:val="000000"/>
                      <w:sz w:val="22"/>
                      <w:szCs w:val="22"/>
                    </w:rPr>
                  </w:rPrChange>
                </w:rPr>
                <w:t>12</w:t>
              </w:r>
            </w:ins>
          </w:p>
        </w:tc>
      </w:tr>
      <w:tr w:rsidR="001C47FC" w:rsidRPr="00D47E7D" w14:paraId="7A5EDAAD" w14:textId="77777777" w:rsidTr="001C47FC">
        <w:trPr>
          <w:jc w:val="center"/>
          <w:ins w:id="39893" w:author="瑋婷 徐" w:date="2025-01-04T16:44:00Z"/>
          <w:trPrChange w:id="39894"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95"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914C04"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896" w:author="瑋婷 徐" w:date="2025-01-04T16:44:00Z" w16du:dateUtc="2025-01-04T08:44:00Z"/>
                <w:rFonts w:ascii="Times New Roman" w:eastAsia="標楷體" w:hAnsi="Times New Roman" w:cs="Times New Roman"/>
                <w:sz w:val="24"/>
                <w:rPrChange w:id="39897" w:author="瑋婷 徐" w:date="2025-01-04T16:45:00Z" w16du:dateUtc="2025-01-04T08:45:00Z">
                  <w:rPr>
                    <w:ins w:id="39898" w:author="瑋婷 徐" w:date="2025-01-04T16:44:00Z" w16du:dateUtc="2025-01-04T08:44:00Z"/>
                  </w:rPr>
                </w:rPrChange>
              </w:rPr>
              <w:pPrChange w:id="3989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00" w:author="瑋婷 徐" w:date="2025-01-04T16:44:00Z" w16du:dateUtc="2025-01-04T08:44:00Z">
              <w:r w:rsidRPr="00D47E7D">
                <w:rPr>
                  <w:rFonts w:ascii="Times New Roman" w:eastAsia="標楷體" w:hAnsi="Times New Roman" w:cs="Times New Roman" w:hint="eastAsia"/>
                  <w:color w:val="000000"/>
                  <w:sz w:val="24"/>
                  <w:rPrChange w:id="39901" w:author="瑋婷 徐" w:date="2025-01-04T16:45:00Z" w16du:dateUtc="2025-01-04T08:45:00Z">
                    <w:rPr>
                      <w:rFonts w:ascii="Times New Roman" w:eastAsia="Times New Roman" w:hAnsi="Times New Roman" w:cs="Times New Roman" w:hint="eastAsia"/>
                      <w:color w:val="000000"/>
                      <w:sz w:val="22"/>
                      <w:szCs w:val="22"/>
                    </w:rPr>
                  </w:rPrChange>
                </w:rPr>
                <w:t>青背山雀</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02"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7641C6"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03" w:author="瑋婷 徐" w:date="2025-01-04T16:44:00Z" w16du:dateUtc="2025-01-04T08:44:00Z"/>
                <w:rFonts w:ascii="Times New Roman" w:eastAsia="標楷體" w:hAnsi="Times New Roman" w:cs="Times New Roman"/>
                <w:sz w:val="24"/>
                <w:rPrChange w:id="39904" w:author="瑋婷 徐" w:date="2025-01-04T16:45:00Z" w16du:dateUtc="2025-01-04T08:45:00Z">
                  <w:rPr>
                    <w:ins w:id="39905" w:author="瑋婷 徐" w:date="2025-01-04T16:44:00Z" w16du:dateUtc="2025-01-04T08:44:00Z"/>
                  </w:rPr>
                </w:rPrChange>
              </w:rPr>
              <w:pPrChange w:id="3990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07" w:author="瑋婷 徐" w:date="2025-01-04T16:44:00Z" w16du:dateUtc="2025-01-04T08:44:00Z">
              <w:r w:rsidRPr="00D47E7D">
                <w:rPr>
                  <w:rFonts w:ascii="Times New Roman" w:eastAsia="標楷體" w:hAnsi="Times New Roman" w:cs="Times New Roman"/>
                  <w:color w:val="000000"/>
                  <w:sz w:val="24"/>
                  <w:rPrChange w:id="39908" w:author="瑋婷 徐" w:date="2025-01-04T16:45:00Z" w16du:dateUtc="2025-01-04T08:45:00Z">
                    <w:rPr>
                      <w:rFonts w:ascii="Times New Roman" w:eastAsia="Times New Roman" w:hAnsi="Times New Roman" w:cs="Times New Roman"/>
                      <w:color w:val="000000"/>
                      <w:sz w:val="22"/>
                      <w:szCs w:val="22"/>
                    </w:rPr>
                  </w:rPrChange>
                </w:rPr>
                <w:t>14</w:t>
              </w:r>
            </w:ins>
          </w:p>
        </w:tc>
      </w:tr>
      <w:tr w:rsidR="001C47FC" w:rsidRPr="00D47E7D" w14:paraId="7CFA9D74" w14:textId="77777777" w:rsidTr="001C47FC">
        <w:trPr>
          <w:jc w:val="center"/>
          <w:ins w:id="39909" w:author="瑋婷 徐" w:date="2025-01-04T16:44:00Z"/>
          <w:trPrChange w:id="39910"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11"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F8189C"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12" w:author="瑋婷 徐" w:date="2025-01-04T16:44:00Z" w16du:dateUtc="2025-01-04T08:44:00Z"/>
                <w:rFonts w:ascii="Times New Roman" w:eastAsia="標楷體" w:hAnsi="Times New Roman" w:cs="Times New Roman"/>
                <w:sz w:val="24"/>
                <w:rPrChange w:id="39913" w:author="瑋婷 徐" w:date="2025-01-04T16:45:00Z" w16du:dateUtc="2025-01-04T08:45:00Z">
                  <w:rPr>
                    <w:ins w:id="39914" w:author="瑋婷 徐" w:date="2025-01-04T16:44:00Z" w16du:dateUtc="2025-01-04T08:44:00Z"/>
                  </w:rPr>
                </w:rPrChange>
              </w:rPr>
              <w:pPrChange w:id="3991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16" w:author="瑋婷 徐" w:date="2025-01-04T16:44:00Z" w16du:dateUtc="2025-01-04T08:44:00Z">
              <w:r w:rsidRPr="00D47E7D">
                <w:rPr>
                  <w:rFonts w:ascii="Times New Roman" w:eastAsia="標楷體" w:hAnsi="Times New Roman" w:cs="Times New Roman" w:hint="eastAsia"/>
                  <w:color w:val="000000"/>
                  <w:sz w:val="24"/>
                  <w:rPrChange w:id="39917" w:author="瑋婷 徐" w:date="2025-01-04T16:45:00Z" w16du:dateUtc="2025-01-04T08:45:00Z">
                    <w:rPr>
                      <w:rFonts w:ascii="Times New Roman" w:eastAsia="Times New Roman" w:hAnsi="Times New Roman" w:cs="Times New Roman" w:hint="eastAsia"/>
                      <w:color w:val="000000"/>
                      <w:sz w:val="22"/>
                      <w:szCs w:val="22"/>
                    </w:rPr>
                  </w:rPrChange>
                </w:rPr>
                <w:t>家燕</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18"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A2774E"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19" w:author="瑋婷 徐" w:date="2025-01-04T16:44:00Z" w16du:dateUtc="2025-01-04T08:44:00Z"/>
                <w:rFonts w:ascii="Times New Roman" w:eastAsia="標楷體" w:hAnsi="Times New Roman" w:cs="Times New Roman"/>
                <w:sz w:val="24"/>
                <w:rPrChange w:id="39920" w:author="瑋婷 徐" w:date="2025-01-04T16:45:00Z" w16du:dateUtc="2025-01-04T08:45:00Z">
                  <w:rPr>
                    <w:ins w:id="39921" w:author="瑋婷 徐" w:date="2025-01-04T16:44:00Z" w16du:dateUtc="2025-01-04T08:44:00Z"/>
                  </w:rPr>
                </w:rPrChange>
              </w:rPr>
              <w:pPrChange w:id="3992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23" w:author="瑋婷 徐" w:date="2025-01-04T16:44:00Z" w16du:dateUtc="2025-01-04T08:44:00Z">
              <w:r w:rsidRPr="00D47E7D">
                <w:rPr>
                  <w:rFonts w:ascii="Times New Roman" w:eastAsia="標楷體" w:hAnsi="Times New Roman" w:cs="Times New Roman"/>
                  <w:color w:val="000000"/>
                  <w:sz w:val="24"/>
                  <w:rPrChange w:id="39924" w:author="瑋婷 徐" w:date="2025-01-04T16:45:00Z" w16du:dateUtc="2025-01-04T08:45:00Z">
                    <w:rPr>
                      <w:rFonts w:ascii="Times New Roman" w:eastAsia="Times New Roman" w:hAnsi="Times New Roman" w:cs="Times New Roman"/>
                      <w:color w:val="000000"/>
                      <w:sz w:val="22"/>
                      <w:szCs w:val="22"/>
                    </w:rPr>
                  </w:rPrChange>
                </w:rPr>
                <w:t>6</w:t>
              </w:r>
            </w:ins>
          </w:p>
        </w:tc>
      </w:tr>
      <w:tr w:rsidR="001C47FC" w:rsidRPr="00D47E7D" w14:paraId="5482FEF3" w14:textId="77777777" w:rsidTr="001C47FC">
        <w:trPr>
          <w:jc w:val="center"/>
          <w:ins w:id="39925" w:author="瑋婷 徐" w:date="2025-01-04T16:44:00Z"/>
          <w:trPrChange w:id="39926"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27"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775624"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28" w:author="瑋婷 徐" w:date="2025-01-04T16:44:00Z" w16du:dateUtc="2025-01-04T08:44:00Z"/>
                <w:rFonts w:ascii="Times New Roman" w:eastAsia="標楷體" w:hAnsi="Times New Roman" w:cs="Times New Roman"/>
                <w:sz w:val="24"/>
                <w:rPrChange w:id="39929" w:author="瑋婷 徐" w:date="2025-01-04T16:45:00Z" w16du:dateUtc="2025-01-04T08:45:00Z">
                  <w:rPr>
                    <w:ins w:id="39930" w:author="瑋婷 徐" w:date="2025-01-04T16:44:00Z" w16du:dateUtc="2025-01-04T08:44:00Z"/>
                  </w:rPr>
                </w:rPrChange>
              </w:rPr>
              <w:pPrChange w:id="3993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32" w:author="瑋婷 徐" w:date="2025-01-04T16:44:00Z" w16du:dateUtc="2025-01-04T08:44:00Z">
              <w:r w:rsidRPr="00D47E7D">
                <w:rPr>
                  <w:rFonts w:ascii="Times New Roman" w:eastAsia="標楷體" w:hAnsi="Times New Roman" w:cs="Times New Roman" w:hint="eastAsia"/>
                  <w:color w:val="000000"/>
                  <w:sz w:val="24"/>
                  <w:rPrChange w:id="39933" w:author="瑋婷 徐" w:date="2025-01-04T16:45:00Z" w16du:dateUtc="2025-01-04T08:45:00Z">
                    <w:rPr>
                      <w:rFonts w:ascii="Times New Roman" w:eastAsia="Times New Roman" w:hAnsi="Times New Roman" w:cs="Times New Roman" w:hint="eastAsia"/>
                      <w:color w:val="000000"/>
                      <w:sz w:val="22"/>
                      <w:szCs w:val="22"/>
                    </w:rPr>
                  </w:rPrChange>
                </w:rPr>
                <w:t>洋燕</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34"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8A6AF0"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35" w:author="瑋婷 徐" w:date="2025-01-04T16:44:00Z" w16du:dateUtc="2025-01-04T08:44:00Z"/>
                <w:rFonts w:ascii="Times New Roman" w:eastAsia="標楷體" w:hAnsi="Times New Roman" w:cs="Times New Roman"/>
                <w:sz w:val="24"/>
                <w:rPrChange w:id="39936" w:author="瑋婷 徐" w:date="2025-01-04T16:45:00Z" w16du:dateUtc="2025-01-04T08:45:00Z">
                  <w:rPr>
                    <w:ins w:id="39937" w:author="瑋婷 徐" w:date="2025-01-04T16:44:00Z" w16du:dateUtc="2025-01-04T08:44:00Z"/>
                  </w:rPr>
                </w:rPrChange>
              </w:rPr>
              <w:pPrChange w:id="3993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39" w:author="瑋婷 徐" w:date="2025-01-04T16:44:00Z" w16du:dateUtc="2025-01-04T08:44:00Z">
              <w:r w:rsidRPr="00D47E7D">
                <w:rPr>
                  <w:rFonts w:ascii="Times New Roman" w:eastAsia="標楷體" w:hAnsi="Times New Roman" w:cs="Times New Roman"/>
                  <w:color w:val="000000"/>
                  <w:sz w:val="24"/>
                  <w:rPrChange w:id="39940" w:author="瑋婷 徐" w:date="2025-01-04T16:45:00Z" w16du:dateUtc="2025-01-04T08:45:00Z">
                    <w:rPr>
                      <w:rFonts w:ascii="Times New Roman" w:eastAsia="Times New Roman" w:hAnsi="Times New Roman" w:cs="Times New Roman"/>
                      <w:color w:val="000000"/>
                      <w:sz w:val="22"/>
                      <w:szCs w:val="22"/>
                    </w:rPr>
                  </w:rPrChange>
                </w:rPr>
                <w:t>4</w:t>
              </w:r>
            </w:ins>
          </w:p>
        </w:tc>
      </w:tr>
      <w:tr w:rsidR="001C47FC" w:rsidRPr="00D47E7D" w14:paraId="2A3FBA49" w14:textId="77777777" w:rsidTr="001C47FC">
        <w:trPr>
          <w:jc w:val="center"/>
          <w:ins w:id="39941" w:author="瑋婷 徐" w:date="2025-01-04T16:44:00Z"/>
          <w:trPrChange w:id="39942"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43"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7B9821"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44" w:author="瑋婷 徐" w:date="2025-01-04T16:44:00Z" w16du:dateUtc="2025-01-04T08:44:00Z"/>
                <w:rFonts w:ascii="Times New Roman" w:eastAsia="標楷體" w:hAnsi="Times New Roman" w:cs="Times New Roman"/>
                <w:sz w:val="24"/>
                <w:rPrChange w:id="39945" w:author="瑋婷 徐" w:date="2025-01-04T16:45:00Z" w16du:dateUtc="2025-01-04T08:45:00Z">
                  <w:rPr>
                    <w:ins w:id="39946" w:author="瑋婷 徐" w:date="2025-01-04T16:44:00Z" w16du:dateUtc="2025-01-04T08:44:00Z"/>
                  </w:rPr>
                </w:rPrChange>
              </w:rPr>
              <w:pPrChange w:id="3994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48" w:author="瑋婷 徐" w:date="2025-01-04T16:44:00Z" w16du:dateUtc="2025-01-04T08:44:00Z">
              <w:r w:rsidRPr="00D47E7D">
                <w:rPr>
                  <w:rFonts w:ascii="Times New Roman" w:eastAsia="標楷體" w:hAnsi="Times New Roman" w:cs="Times New Roman" w:hint="eastAsia"/>
                  <w:color w:val="000000"/>
                  <w:sz w:val="24"/>
                  <w:rPrChange w:id="39949" w:author="瑋婷 徐" w:date="2025-01-04T16:45:00Z" w16du:dateUtc="2025-01-04T08:45:00Z">
                    <w:rPr>
                      <w:rFonts w:ascii="Times New Roman" w:eastAsia="Times New Roman" w:hAnsi="Times New Roman" w:cs="Times New Roman" w:hint="eastAsia"/>
                      <w:color w:val="000000"/>
                      <w:sz w:val="22"/>
                      <w:szCs w:val="22"/>
                    </w:rPr>
                  </w:rPrChange>
                </w:rPr>
                <w:t>白頭翁</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50"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F6F41A"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51" w:author="瑋婷 徐" w:date="2025-01-04T16:44:00Z" w16du:dateUtc="2025-01-04T08:44:00Z"/>
                <w:rFonts w:ascii="Times New Roman" w:eastAsia="標楷體" w:hAnsi="Times New Roman" w:cs="Times New Roman"/>
                <w:sz w:val="24"/>
                <w:rPrChange w:id="39952" w:author="瑋婷 徐" w:date="2025-01-04T16:45:00Z" w16du:dateUtc="2025-01-04T08:45:00Z">
                  <w:rPr>
                    <w:ins w:id="39953" w:author="瑋婷 徐" w:date="2025-01-04T16:44:00Z" w16du:dateUtc="2025-01-04T08:44:00Z"/>
                  </w:rPr>
                </w:rPrChange>
              </w:rPr>
              <w:pPrChange w:id="3995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55" w:author="瑋婷 徐" w:date="2025-01-04T16:44:00Z" w16du:dateUtc="2025-01-04T08:44:00Z">
              <w:r w:rsidRPr="00D47E7D">
                <w:rPr>
                  <w:rFonts w:ascii="Times New Roman" w:eastAsia="標楷體" w:hAnsi="Times New Roman" w:cs="Times New Roman"/>
                  <w:color w:val="000000"/>
                  <w:sz w:val="24"/>
                  <w:rPrChange w:id="39956" w:author="瑋婷 徐" w:date="2025-01-04T16:45:00Z" w16du:dateUtc="2025-01-04T08:45:00Z">
                    <w:rPr>
                      <w:rFonts w:ascii="Times New Roman" w:eastAsia="Times New Roman" w:hAnsi="Times New Roman" w:cs="Times New Roman"/>
                      <w:color w:val="000000"/>
                      <w:sz w:val="22"/>
                      <w:szCs w:val="22"/>
                    </w:rPr>
                  </w:rPrChange>
                </w:rPr>
                <w:t>17</w:t>
              </w:r>
            </w:ins>
          </w:p>
        </w:tc>
      </w:tr>
      <w:tr w:rsidR="001C47FC" w:rsidRPr="00D47E7D" w14:paraId="4D55F6F6" w14:textId="77777777" w:rsidTr="001C47FC">
        <w:trPr>
          <w:jc w:val="center"/>
          <w:ins w:id="39957" w:author="瑋婷 徐" w:date="2025-01-04T16:44:00Z"/>
          <w:trPrChange w:id="39958"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59"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DA4222"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60" w:author="瑋婷 徐" w:date="2025-01-04T16:44:00Z" w16du:dateUtc="2025-01-04T08:44:00Z"/>
                <w:rFonts w:ascii="Times New Roman" w:eastAsia="標楷體" w:hAnsi="Times New Roman" w:cs="Times New Roman"/>
                <w:sz w:val="24"/>
                <w:rPrChange w:id="39961" w:author="瑋婷 徐" w:date="2025-01-04T16:45:00Z" w16du:dateUtc="2025-01-04T08:45:00Z">
                  <w:rPr>
                    <w:ins w:id="39962" w:author="瑋婷 徐" w:date="2025-01-04T16:44:00Z" w16du:dateUtc="2025-01-04T08:44:00Z"/>
                  </w:rPr>
                </w:rPrChange>
              </w:rPr>
              <w:pPrChange w:id="3996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64" w:author="瑋婷 徐" w:date="2025-01-04T16:44:00Z" w16du:dateUtc="2025-01-04T08:44:00Z">
              <w:r w:rsidRPr="00D47E7D">
                <w:rPr>
                  <w:rFonts w:ascii="Times New Roman" w:eastAsia="標楷體" w:hAnsi="Times New Roman" w:cs="Times New Roman" w:hint="eastAsia"/>
                  <w:color w:val="000000"/>
                  <w:sz w:val="24"/>
                  <w:rPrChange w:id="39965" w:author="瑋婷 徐" w:date="2025-01-04T16:45:00Z" w16du:dateUtc="2025-01-04T08:45:00Z">
                    <w:rPr>
                      <w:rFonts w:ascii="Times New Roman" w:eastAsia="Times New Roman" w:hAnsi="Times New Roman" w:cs="Times New Roman" w:hint="eastAsia"/>
                      <w:color w:val="000000"/>
                      <w:sz w:val="22"/>
                      <w:szCs w:val="22"/>
                    </w:rPr>
                  </w:rPrChange>
                </w:rPr>
                <w:t>紅嘴黑鵯</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66"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174280"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67" w:author="瑋婷 徐" w:date="2025-01-04T16:44:00Z" w16du:dateUtc="2025-01-04T08:44:00Z"/>
                <w:rFonts w:ascii="Times New Roman" w:eastAsia="標楷體" w:hAnsi="Times New Roman" w:cs="Times New Roman"/>
                <w:sz w:val="24"/>
                <w:rPrChange w:id="39968" w:author="瑋婷 徐" w:date="2025-01-04T16:45:00Z" w16du:dateUtc="2025-01-04T08:45:00Z">
                  <w:rPr>
                    <w:ins w:id="39969" w:author="瑋婷 徐" w:date="2025-01-04T16:44:00Z" w16du:dateUtc="2025-01-04T08:44:00Z"/>
                  </w:rPr>
                </w:rPrChange>
              </w:rPr>
              <w:pPrChange w:id="3997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71" w:author="瑋婷 徐" w:date="2025-01-04T16:44:00Z" w16du:dateUtc="2025-01-04T08:44:00Z">
              <w:r w:rsidRPr="00D47E7D">
                <w:rPr>
                  <w:rFonts w:ascii="Times New Roman" w:eastAsia="標楷體" w:hAnsi="Times New Roman" w:cs="Times New Roman"/>
                  <w:color w:val="000000"/>
                  <w:sz w:val="24"/>
                  <w:rPrChange w:id="39972" w:author="瑋婷 徐" w:date="2025-01-04T16:45:00Z" w16du:dateUtc="2025-01-04T08:45:00Z">
                    <w:rPr>
                      <w:rFonts w:ascii="Times New Roman" w:eastAsia="Times New Roman" w:hAnsi="Times New Roman" w:cs="Times New Roman"/>
                      <w:color w:val="000000"/>
                      <w:sz w:val="22"/>
                      <w:szCs w:val="22"/>
                    </w:rPr>
                  </w:rPrChange>
                </w:rPr>
                <w:t>36</w:t>
              </w:r>
            </w:ins>
          </w:p>
        </w:tc>
      </w:tr>
      <w:tr w:rsidR="001C47FC" w:rsidRPr="00D47E7D" w14:paraId="55FD49EA" w14:textId="77777777" w:rsidTr="001C47FC">
        <w:trPr>
          <w:jc w:val="center"/>
          <w:ins w:id="39973" w:author="瑋婷 徐" w:date="2025-01-04T16:44:00Z"/>
          <w:trPrChange w:id="39974"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75"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F0271C"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76" w:author="瑋婷 徐" w:date="2025-01-04T16:44:00Z" w16du:dateUtc="2025-01-04T08:44:00Z"/>
                <w:rFonts w:ascii="Times New Roman" w:eastAsia="標楷體" w:hAnsi="Times New Roman" w:cs="Times New Roman"/>
                <w:sz w:val="24"/>
                <w:rPrChange w:id="39977" w:author="瑋婷 徐" w:date="2025-01-04T16:45:00Z" w16du:dateUtc="2025-01-04T08:45:00Z">
                  <w:rPr>
                    <w:ins w:id="39978" w:author="瑋婷 徐" w:date="2025-01-04T16:44:00Z" w16du:dateUtc="2025-01-04T08:44:00Z"/>
                  </w:rPr>
                </w:rPrChange>
              </w:rPr>
              <w:pPrChange w:id="3997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80" w:author="瑋婷 徐" w:date="2025-01-04T16:44:00Z" w16du:dateUtc="2025-01-04T08:44:00Z">
              <w:r w:rsidRPr="00D47E7D">
                <w:rPr>
                  <w:rFonts w:ascii="Times New Roman" w:eastAsia="標楷體" w:hAnsi="Times New Roman" w:cs="Times New Roman" w:hint="eastAsia"/>
                  <w:color w:val="000000"/>
                  <w:sz w:val="24"/>
                  <w:rPrChange w:id="39981" w:author="瑋婷 徐" w:date="2025-01-04T16:45:00Z" w16du:dateUtc="2025-01-04T08:45:00Z">
                    <w:rPr>
                      <w:rFonts w:ascii="Times New Roman" w:eastAsia="Times New Roman" w:hAnsi="Times New Roman" w:cs="Times New Roman" w:hint="eastAsia"/>
                      <w:color w:val="000000"/>
                      <w:sz w:val="22"/>
                      <w:szCs w:val="22"/>
                    </w:rPr>
                  </w:rPrChange>
                </w:rPr>
                <w:t>棕面鶯</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82"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5FCDF8"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83" w:author="瑋婷 徐" w:date="2025-01-04T16:44:00Z" w16du:dateUtc="2025-01-04T08:44:00Z"/>
                <w:rFonts w:ascii="Times New Roman" w:eastAsia="標楷體" w:hAnsi="Times New Roman" w:cs="Times New Roman"/>
                <w:sz w:val="24"/>
                <w:rPrChange w:id="39984" w:author="瑋婷 徐" w:date="2025-01-04T16:45:00Z" w16du:dateUtc="2025-01-04T08:45:00Z">
                  <w:rPr>
                    <w:ins w:id="39985" w:author="瑋婷 徐" w:date="2025-01-04T16:44:00Z" w16du:dateUtc="2025-01-04T08:44:00Z"/>
                  </w:rPr>
                </w:rPrChange>
              </w:rPr>
              <w:pPrChange w:id="3998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87" w:author="瑋婷 徐" w:date="2025-01-04T16:44:00Z" w16du:dateUtc="2025-01-04T08:44:00Z">
              <w:r w:rsidRPr="00D47E7D">
                <w:rPr>
                  <w:rFonts w:ascii="Times New Roman" w:eastAsia="標楷體" w:hAnsi="Times New Roman" w:cs="Times New Roman"/>
                  <w:color w:val="000000"/>
                  <w:sz w:val="24"/>
                  <w:rPrChange w:id="39988" w:author="瑋婷 徐" w:date="2025-01-04T16:45:00Z" w16du:dateUtc="2025-01-04T08:45:00Z">
                    <w:rPr>
                      <w:rFonts w:ascii="Times New Roman" w:eastAsia="Times New Roman" w:hAnsi="Times New Roman" w:cs="Times New Roman"/>
                      <w:color w:val="000000"/>
                      <w:sz w:val="22"/>
                      <w:szCs w:val="22"/>
                    </w:rPr>
                  </w:rPrChange>
                </w:rPr>
                <w:t>15</w:t>
              </w:r>
            </w:ins>
          </w:p>
        </w:tc>
      </w:tr>
      <w:tr w:rsidR="001C47FC" w:rsidRPr="00D47E7D" w14:paraId="0EFDFA51" w14:textId="77777777" w:rsidTr="001C47FC">
        <w:trPr>
          <w:jc w:val="center"/>
          <w:ins w:id="39989" w:author="瑋婷 徐" w:date="2025-01-04T16:44:00Z"/>
          <w:trPrChange w:id="39990"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91"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0966B4"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92" w:author="瑋婷 徐" w:date="2025-01-04T16:44:00Z" w16du:dateUtc="2025-01-04T08:44:00Z"/>
                <w:rFonts w:ascii="Times New Roman" w:eastAsia="標楷體" w:hAnsi="Times New Roman" w:cs="Times New Roman"/>
                <w:sz w:val="24"/>
                <w:rPrChange w:id="39993" w:author="瑋婷 徐" w:date="2025-01-04T16:45:00Z" w16du:dateUtc="2025-01-04T08:45:00Z">
                  <w:rPr>
                    <w:ins w:id="39994" w:author="瑋婷 徐" w:date="2025-01-04T16:44:00Z" w16du:dateUtc="2025-01-04T08:44:00Z"/>
                  </w:rPr>
                </w:rPrChange>
              </w:rPr>
              <w:pPrChange w:id="3999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9996" w:author="瑋婷 徐" w:date="2025-01-04T16:44:00Z" w16du:dateUtc="2025-01-04T08:44:00Z">
              <w:r w:rsidRPr="00D47E7D">
                <w:rPr>
                  <w:rFonts w:ascii="Times New Roman" w:eastAsia="標楷體" w:hAnsi="Times New Roman" w:cs="Times New Roman" w:hint="eastAsia"/>
                  <w:color w:val="000000"/>
                  <w:sz w:val="24"/>
                  <w:rPrChange w:id="39997" w:author="瑋婷 徐" w:date="2025-01-04T16:45:00Z" w16du:dateUtc="2025-01-04T08:45:00Z">
                    <w:rPr>
                      <w:rFonts w:ascii="Times New Roman" w:eastAsia="Times New Roman" w:hAnsi="Times New Roman" w:cs="Times New Roman" w:hint="eastAsia"/>
                      <w:color w:val="000000"/>
                      <w:sz w:val="22"/>
                      <w:szCs w:val="22"/>
                    </w:rPr>
                  </w:rPrChange>
                </w:rPr>
                <w:t>冠羽畫眉</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98"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3ABA1A"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39999" w:author="瑋婷 徐" w:date="2025-01-04T16:44:00Z" w16du:dateUtc="2025-01-04T08:44:00Z"/>
                <w:rFonts w:ascii="Times New Roman" w:eastAsia="標楷體" w:hAnsi="Times New Roman" w:cs="Times New Roman"/>
                <w:sz w:val="24"/>
                <w:rPrChange w:id="40000" w:author="瑋婷 徐" w:date="2025-01-04T16:45:00Z" w16du:dateUtc="2025-01-04T08:45:00Z">
                  <w:rPr>
                    <w:ins w:id="40001" w:author="瑋婷 徐" w:date="2025-01-04T16:44:00Z" w16du:dateUtc="2025-01-04T08:44:00Z"/>
                  </w:rPr>
                </w:rPrChange>
              </w:rPr>
              <w:pPrChange w:id="4000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40003" w:author="瑋婷 徐" w:date="2025-01-04T16:44:00Z" w16du:dateUtc="2025-01-04T08:44:00Z">
              <w:r w:rsidRPr="00D47E7D">
                <w:rPr>
                  <w:rFonts w:ascii="Times New Roman" w:eastAsia="標楷體" w:hAnsi="Times New Roman" w:cs="Times New Roman"/>
                  <w:color w:val="000000"/>
                  <w:sz w:val="24"/>
                  <w:rPrChange w:id="40004" w:author="瑋婷 徐" w:date="2025-01-04T16:45:00Z" w16du:dateUtc="2025-01-04T08:45:00Z">
                    <w:rPr>
                      <w:rFonts w:ascii="Times New Roman" w:eastAsia="Times New Roman" w:hAnsi="Times New Roman" w:cs="Times New Roman"/>
                      <w:color w:val="000000"/>
                      <w:sz w:val="22"/>
                      <w:szCs w:val="22"/>
                    </w:rPr>
                  </w:rPrChange>
                </w:rPr>
                <w:t>37</w:t>
              </w:r>
            </w:ins>
          </w:p>
        </w:tc>
      </w:tr>
      <w:tr w:rsidR="001C47FC" w:rsidRPr="00D47E7D" w14:paraId="59B8B1E6" w14:textId="77777777" w:rsidTr="001C47FC">
        <w:trPr>
          <w:jc w:val="center"/>
          <w:ins w:id="40005" w:author="瑋婷 徐" w:date="2025-01-04T16:44:00Z"/>
          <w:trPrChange w:id="40006" w:author="瑋婷 徐" w:date="2025-01-06T17:06:00Z" w16du:dateUtc="2025-01-06T09:06:00Z">
            <w:trPr>
              <w:jc w:val="center"/>
            </w:trPr>
          </w:trPrChange>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07" w:author="瑋婷 徐" w:date="2025-01-06T17:06:00Z" w16du:dateUtc="2025-01-06T09:06:00Z">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78B198"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40008" w:author="瑋婷 徐" w:date="2025-01-04T16:44:00Z" w16du:dateUtc="2025-01-04T08:44:00Z"/>
                <w:rFonts w:ascii="Times New Roman" w:eastAsia="標楷體" w:hAnsi="Times New Roman" w:cs="Times New Roman"/>
                <w:sz w:val="24"/>
                <w:rPrChange w:id="40009" w:author="瑋婷 徐" w:date="2025-01-04T16:45:00Z" w16du:dateUtc="2025-01-04T08:45:00Z">
                  <w:rPr>
                    <w:ins w:id="40010" w:author="瑋婷 徐" w:date="2025-01-04T16:44:00Z" w16du:dateUtc="2025-01-04T08:44:00Z"/>
                  </w:rPr>
                </w:rPrChange>
              </w:rPr>
              <w:pPrChange w:id="4001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40012" w:author="瑋婷 徐" w:date="2025-01-04T16:44:00Z" w16du:dateUtc="2025-01-04T08:44:00Z">
              <w:r w:rsidRPr="00D47E7D">
                <w:rPr>
                  <w:rFonts w:ascii="Times New Roman" w:eastAsia="標楷體" w:hAnsi="Times New Roman" w:cs="Times New Roman" w:hint="eastAsia"/>
                  <w:color w:val="000000"/>
                  <w:sz w:val="24"/>
                  <w:rPrChange w:id="40013" w:author="瑋婷 徐" w:date="2025-01-04T16:45:00Z" w16du:dateUtc="2025-01-04T08:45:00Z">
                    <w:rPr>
                      <w:rFonts w:ascii="Times New Roman" w:eastAsia="Times New Roman" w:hAnsi="Times New Roman" w:cs="Times New Roman" w:hint="eastAsia"/>
                      <w:color w:val="000000"/>
                      <w:sz w:val="22"/>
                      <w:szCs w:val="22"/>
                    </w:rPr>
                  </w:rPrChange>
                </w:rPr>
                <w:t>斯氏繡眼</w:t>
              </w:r>
            </w:ins>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14" w:author="瑋婷 徐" w:date="2025-01-06T17:06:00Z" w16du:dateUtc="2025-01-06T09:06: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7657B5"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40015" w:author="瑋婷 徐" w:date="2025-01-04T16:44:00Z" w16du:dateUtc="2025-01-04T08:44:00Z"/>
                <w:rFonts w:ascii="Times New Roman" w:eastAsia="標楷體" w:hAnsi="Times New Roman" w:cs="Times New Roman"/>
                <w:sz w:val="24"/>
                <w:rPrChange w:id="40016" w:author="瑋婷 徐" w:date="2025-01-04T16:45:00Z" w16du:dateUtc="2025-01-04T08:45:00Z">
                  <w:rPr>
                    <w:ins w:id="40017" w:author="瑋婷 徐" w:date="2025-01-04T16:44:00Z" w16du:dateUtc="2025-01-04T08:44:00Z"/>
                  </w:rPr>
                </w:rPrChange>
              </w:rPr>
              <w:pPrChange w:id="4001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40019" w:author="瑋婷 徐" w:date="2025-01-04T16:44:00Z" w16du:dateUtc="2025-01-04T08:44:00Z">
              <w:r w:rsidRPr="00D47E7D">
                <w:rPr>
                  <w:rFonts w:ascii="Times New Roman" w:eastAsia="標楷體" w:hAnsi="Times New Roman" w:cs="Times New Roman"/>
                  <w:color w:val="000000"/>
                  <w:sz w:val="24"/>
                  <w:rPrChange w:id="40020" w:author="瑋婷 徐" w:date="2025-01-04T16:45:00Z" w16du:dateUtc="2025-01-04T08:45:00Z">
                    <w:rPr>
                      <w:rFonts w:ascii="Times New Roman" w:eastAsia="Times New Roman" w:hAnsi="Times New Roman" w:cs="Times New Roman"/>
                      <w:color w:val="000000"/>
                      <w:sz w:val="22"/>
                      <w:szCs w:val="22"/>
                    </w:rPr>
                  </w:rPrChange>
                </w:rPr>
                <w:t>12</w:t>
              </w:r>
            </w:ins>
          </w:p>
        </w:tc>
      </w:tr>
      <w:tr w:rsidR="001C47FC" w:rsidRPr="00D47E7D" w14:paraId="6246B056" w14:textId="77777777" w:rsidTr="001C47FC">
        <w:trPr>
          <w:jc w:val="center"/>
          <w:ins w:id="40021" w:author="瑋婷 徐" w:date="2025-01-04T16:44:00Z"/>
          <w:trPrChange w:id="40022" w:author="瑋婷 徐" w:date="2025-01-06T17:06:00Z" w16du:dateUtc="2025-01-06T09:06:00Z">
            <w:trPr>
              <w:jc w:val="center"/>
            </w:trPr>
          </w:trPrChange>
        </w:trPr>
        <w:tc>
          <w:tcPr>
            <w:tcW w:w="282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023" w:author="瑋婷 徐" w:date="2025-01-06T17:06:00Z" w16du:dateUtc="2025-01-06T09:06:00Z">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1D8D98ED"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40024" w:author="瑋婷 徐" w:date="2025-01-04T16:44:00Z" w16du:dateUtc="2025-01-04T08:44:00Z"/>
                <w:rFonts w:ascii="Times New Roman" w:eastAsia="標楷體" w:hAnsi="Times New Roman" w:cs="Times New Roman"/>
                <w:sz w:val="24"/>
                <w:rPrChange w:id="40025" w:author="瑋婷 徐" w:date="2025-01-04T16:45:00Z" w16du:dateUtc="2025-01-04T08:45:00Z">
                  <w:rPr>
                    <w:ins w:id="40026" w:author="瑋婷 徐" w:date="2025-01-04T16:44:00Z" w16du:dateUtc="2025-01-04T08:44:00Z"/>
                  </w:rPr>
                </w:rPrChange>
              </w:rPr>
              <w:pPrChange w:id="4002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40028" w:author="瑋婷 徐" w:date="2025-01-04T16:44:00Z" w16du:dateUtc="2025-01-04T08:44:00Z">
              <w:r w:rsidRPr="00D47E7D">
                <w:rPr>
                  <w:rFonts w:ascii="Times New Roman" w:eastAsia="標楷體" w:hAnsi="Times New Roman" w:cs="Times New Roman" w:hint="eastAsia"/>
                  <w:color w:val="000000"/>
                  <w:sz w:val="24"/>
                  <w:rPrChange w:id="40029" w:author="瑋婷 徐" w:date="2025-01-04T16:45:00Z" w16du:dateUtc="2025-01-04T08:45:00Z">
                    <w:rPr>
                      <w:rFonts w:ascii="Times New Roman" w:eastAsia="Times New Roman" w:hAnsi="Times New Roman" w:cs="Times New Roman" w:hint="eastAsia"/>
                      <w:color w:val="000000"/>
                      <w:sz w:val="22"/>
                      <w:szCs w:val="22"/>
                    </w:rPr>
                  </w:rPrChange>
                </w:rPr>
                <w:t>山紅頭</w:t>
              </w:r>
            </w:ins>
          </w:p>
        </w:tc>
        <w:tc>
          <w:tcPr>
            <w:tcW w:w="217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030" w:author="瑋婷 徐" w:date="2025-01-06T17:06:00Z" w16du:dateUtc="2025-01-06T09:06:00Z">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662C5CC5"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40031" w:author="瑋婷 徐" w:date="2025-01-04T16:44:00Z" w16du:dateUtc="2025-01-04T08:44:00Z"/>
                <w:rFonts w:ascii="Times New Roman" w:eastAsia="標楷體" w:hAnsi="Times New Roman" w:cs="Times New Roman"/>
                <w:sz w:val="24"/>
                <w:rPrChange w:id="40032" w:author="瑋婷 徐" w:date="2025-01-04T16:45:00Z" w16du:dateUtc="2025-01-04T08:45:00Z">
                  <w:rPr>
                    <w:ins w:id="40033" w:author="瑋婷 徐" w:date="2025-01-04T16:44:00Z" w16du:dateUtc="2025-01-04T08:44:00Z"/>
                  </w:rPr>
                </w:rPrChange>
              </w:rPr>
              <w:pPrChange w:id="4003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40035" w:author="瑋婷 徐" w:date="2025-01-04T16:44:00Z" w16du:dateUtc="2025-01-04T08:44:00Z">
              <w:r w:rsidRPr="00D47E7D">
                <w:rPr>
                  <w:rFonts w:ascii="Times New Roman" w:eastAsia="標楷體" w:hAnsi="Times New Roman" w:cs="Times New Roman"/>
                  <w:color w:val="000000"/>
                  <w:sz w:val="24"/>
                  <w:rPrChange w:id="40036" w:author="瑋婷 徐" w:date="2025-01-04T16:45:00Z" w16du:dateUtc="2025-01-04T08:45:00Z">
                    <w:rPr>
                      <w:rFonts w:ascii="Times New Roman" w:eastAsia="Times New Roman" w:hAnsi="Times New Roman" w:cs="Times New Roman"/>
                      <w:color w:val="000000"/>
                      <w:sz w:val="22"/>
                      <w:szCs w:val="22"/>
                    </w:rPr>
                  </w:rPrChange>
                </w:rPr>
                <w:t>15</w:t>
              </w:r>
            </w:ins>
          </w:p>
        </w:tc>
      </w:tr>
      <w:tr w:rsidR="001C47FC" w:rsidRPr="00D47E7D" w14:paraId="2F664A92" w14:textId="77777777" w:rsidTr="001C47FC">
        <w:trPr>
          <w:jc w:val="center"/>
          <w:ins w:id="40037" w:author="瑋婷 徐" w:date="2025-01-04T16:44:00Z"/>
          <w:trPrChange w:id="40038" w:author="瑋婷 徐" w:date="2025-01-06T17:06:00Z" w16du:dateUtc="2025-01-06T09:06:00Z">
            <w:trPr>
              <w:jc w:val="center"/>
            </w:trPr>
          </w:trPrChange>
        </w:trPr>
        <w:tc>
          <w:tcPr>
            <w:tcW w:w="2822" w:type="pct"/>
            <w:tcBorders>
              <w:bottom w:val="single" w:sz="4" w:space="0" w:color="auto"/>
            </w:tcBorders>
            <w:shd w:val="clear" w:color="auto" w:fill="FFFFFF"/>
            <w:tcMar>
              <w:top w:w="0" w:type="dxa"/>
              <w:left w:w="0" w:type="dxa"/>
              <w:bottom w:w="0" w:type="dxa"/>
              <w:right w:w="0" w:type="dxa"/>
            </w:tcMar>
            <w:vAlign w:val="center"/>
            <w:tcPrChange w:id="40039" w:author="瑋婷 徐" w:date="2025-01-06T17:06:00Z" w16du:dateUtc="2025-01-06T09:06:00Z">
              <w:tcPr>
                <w:tcW w:w="0" w:type="pct"/>
                <w:tcBorders>
                  <w:bottom w:val="single" w:sz="4" w:space="0" w:color="auto"/>
                </w:tcBorders>
                <w:shd w:val="clear" w:color="auto" w:fill="FFFFFF"/>
                <w:tcMar>
                  <w:top w:w="0" w:type="dxa"/>
                  <w:left w:w="0" w:type="dxa"/>
                  <w:bottom w:w="0" w:type="dxa"/>
                  <w:right w:w="0" w:type="dxa"/>
                </w:tcMar>
                <w:vAlign w:val="center"/>
              </w:tcPr>
            </w:tcPrChange>
          </w:tcPr>
          <w:p w14:paraId="4CE7C4D5"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40040" w:author="瑋婷 徐" w:date="2025-01-04T16:44:00Z" w16du:dateUtc="2025-01-04T08:44:00Z"/>
                <w:rFonts w:ascii="Times New Roman" w:eastAsia="標楷體" w:hAnsi="Times New Roman" w:cs="Times New Roman"/>
                <w:sz w:val="24"/>
                <w:rPrChange w:id="40041" w:author="瑋婷 徐" w:date="2025-01-04T16:45:00Z" w16du:dateUtc="2025-01-04T08:45:00Z">
                  <w:rPr>
                    <w:ins w:id="40042" w:author="瑋婷 徐" w:date="2025-01-04T16:44:00Z" w16du:dateUtc="2025-01-04T08:44:00Z"/>
                  </w:rPr>
                </w:rPrChange>
              </w:rPr>
              <w:pPrChange w:id="4004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40044" w:author="瑋婷 徐" w:date="2025-01-04T16:44:00Z" w16du:dateUtc="2025-01-04T08:44:00Z">
              <w:r w:rsidRPr="00D47E7D">
                <w:rPr>
                  <w:rFonts w:ascii="Times New Roman" w:eastAsia="標楷體" w:hAnsi="Times New Roman" w:cs="Times New Roman" w:hint="eastAsia"/>
                  <w:color w:val="000000"/>
                  <w:sz w:val="24"/>
                  <w:rPrChange w:id="40045" w:author="瑋婷 徐" w:date="2025-01-04T16:45:00Z" w16du:dateUtc="2025-01-04T08:45:00Z">
                    <w:rPr>
                      <w:rFonts w:ascii="Times New Roman" w:eastAsia="Times New Roman" w:hAnsi="Times New Roman" w:cs="Times New Roman" w:hint="eastAsia"/>
                      <w:color w:val="000000"/>
                      <w:sz w:val="22"/>
                      <w:szCs w:val="22"/>
                    </w:rPr>
                  </w:rPrChange>
                </w:rPr>
                <w:t>小彎嘴</w:t>
              </w:r>
            </w:ins>
          </w:p>
        </w:tc>
        <w:tc>
          <w:tcPr>
            <w:tcW w:w="2178" w:type="pct"/>
            <w:tcBorders>
              <w:bottom w:val="single" w:sz="4" w:space="0" w:color="auto"/>
            </w:tcBorders>
            <w:shd w:val="clear" w:color="auto" w:fill="FFFFFF"/>
            <w:tcMar>
              <w:top w:w="0" w:type="dxa"/>
              <w:left w:w="0" w:type="dxa"/>
              <w:bottom w:w="0" w:type="dxa"/>
              <w:right w:w="0" w:type="dxa"/>
            </w:tcMar>
            <w:vAlign w:val="center"/>
            <w:tcPrChange w:id="40046" w:author="瑋婷 徐" w:date="2025-01-06T17:06:00Z" w16du:dateUtc="2025-01-06T09:06:00Z">
              <w:tcPr>
                <w:tcW w:w="0" w:type="pct"/>
                <w:tcBorders>
                  <w:bottom w:val="single" w:sz="4" w:space="0" w:color="auto"/>
                </w:tcBorders>
                <w:shd w:val="clear" w:color="auto" w:fill="FFFFFF"/>
                <w:tcMar>
                  <w:top w:w="0" w:type="dxa"/>
                  <w:left w:w="0" w:type="dxa"/>
                  <w:bottom w:w="0" w:type="dxa"/>
                  <w:right w:w="0" w:type="dxa"/>
                </w:tcMar>
                <w:vAlign w:val="center"/>
              </w:tcPr>
            </w:tcPrChange>
          </w:tcPr>
          <w:p w14:paraId="0FBA5571" w14:textId="77777777" w:rsidR="001C47FC" w:rsidRPr="00D47E7D" w:rsidRDefault="001C47FC">
            <w:pPr>
              <w:pBdr>
                <w:top w:val="none" w:sz="0" w:space="0" w:color="000000"/>
                <w:left w:val="none" w:sz="0" w:space="0" w:color="000000"/>
                <w:bottom w:val="none" w:sz="0" w:space="0" w:color="000000"/>
                <w:right w:val="none" w:sz="0" w:space="0" w:color="000000"/>
              </w:pBdr>
              <w:spacing w:after="0" w:line="360" w:lineRule="auto"/>
              <w:jc w:val="center"/>
              <w:rPr>
                <w:ins w:id="40047" w:author="瑋婷 徐" w:date="2025-01-04T16:44:00Z" w16du:dateUtc="2025-01-04T08:44:00Z"/>
                <w:rFonts w:ascii="Times New Roman" w:eastAsia="標楷體" w:hAnsi="Times New Roman" w:cs="Times New Roman"/>
                <w:sz w:val="24"/>
                <w:rPrChange w:id="40048" w:author="瑋婷 徐" w:date="2025-01-04T16:45:00Z" w16du:dateUtc="2025-01-04T08:45:00Z">
                  <w:rPr>
                    <w:ins w:id="40049" w:author="瑋婷 徐" w:date="2025-01-04T16:44:00Z" w16du:dateUtc="2025-01-04T08:44:00Z"/>
                  </w:rPr>
                </w:rPrChange>
              </w:rPr>
              <w:pPrChange w:id="4005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40051" w:author="瑋婷 徐" w:date="2025-01-04T16:44:00Z" w16du:dateUtc="2025-01-04T08:44:00Z">
              <w:r w:rsidRPr="00D47E7D">
                <w:rPr>
                  <w:rFonts w:ascii="Times New Roman" w:eastAsia="標楷體" w:hAnsi="Times New Roman" w:cs="Times New Roman"/>
                  <w:color w:val="000000"/>
                  <w:sz w:val="24"/>
                  <w:rPrChange w:id="40052" w:author="瑋婷 徐" w:date="2025-01-04T16:45:00Z" w16du:dateUtc="2025-01-04T08:45:00Z">
                    <w:rPr>
                      <w:rFonts w:ascii="Times New Roman" w:eastAsia="Times New Roman" w:hAnsi="Times New Roman" w:cs="Times New Roman"/>
                      <w:color w:val="000000"/>
                      <w:sz w:val="22"/>
                      <w:szCs w:val="22"/>
                    </w:rPr>
                  </w:rPrChange>
                </w:rPr>
                <w:t>10</w:t>
              </w:r>
            </w:ins>
          </w:p>
        </w:tc>
      </w:tr>
    </w:tbl>
    <w:p w14:paraId="38C1B5D8" w14:textId="13F2AD62" w:rsidR="00B168FE" w:rsidRPr="00B168FE" w:rsidRDefault="00B168FE">
      <w:pPr>
        <w:spacing w:line="360" w:lineRule="auto"/>
        <w:jc w:val="both"/>
        <w:rPr>
          <w:ins w:id="40053" w:author="瑋婷 徐" w:date="2025-01-03T17:16:00Z" w16du:dateUtc="2025-01-03T09:16:00Z"/>
          <w:rFonts w:ascii="Times New Roman" w:eastAsia="標楷體" w:hAnsi="Times New Roman" w:cs="Times New Roman"/>
          <w:rPrChange w:id="40054" w:author="瑋婷 徐" w:date="2025-01-03T17:17:00Z" w16du:dateUtc="2025-01-03T09:17:00Z">
            <w:rPr>
              <w:ins w:id="40055" w:author="瑋婷 徐" w:date="2025-01-03T17:16:00Z" w16du:dateUtc="2025-01-03T09:16:00Z"/>
            </w:rPr>
          </w:rPrChange>
        </w:rPr>
        <w:pPrChange w:id="40056" w:author="瑋婷 徐" w:date="2025-01-03T17:17:00Z" w16du:dateUtc="2025-01-03T09:17:00Z">
          <w:pPr/>
        </w:pPrChange>
      </w:pPr>
      <w:ins w:id="40057" w:author="瑋婷 徐" w:date="2025-01-03T17:17:00Z" w16du:dateUtc="2025-01-03T09:17:00Z">
        <w:r>
          <w:rPr>
            <w:rFonts w:ascii="Times New Roman" w:eastAsia="標楷體" w:hAnsi="Times New Roman" w:cs="Times New Roman"/>
          </w:rPr>
          <w:lastRenderedPageBreak/>
          <w:t>表</w:t>
        </w:r>
        <w:r>
          <w:rPr>
            <w:rFonts w:ascii="Times New Roman" w:eastAsia="標楷體" w:hAnsi="Times New Roman" w:cs="Times New Roman"/>
          </w:rPr>
          <w:t>1</w:t>
        </w:r>
      </w:ins>
      <w:ins w:id="40058" w:author="瑋婷 徐" w:date="2025-01-06T17:34:00Z" w16du:dateUtc="2025-01-06T09:34:00Z">
        <w:r w:rsidR="006F5371">
          <w:rPr>
            <w:rFonts w:ascii="Times New Roman" w:eastAsia="標楷體" w:hAnsi="Times New Roman" w:cs="Times New Roman" w:hint="eastAsia"/>
          </w:rPr>
          <w:t>6</w:t>
        </w:r>
      </w:ins>
      <w:ins w:id="40059" w:author="瑋婷 徐" w:date="2025-01-03T17:17:00Z" w16du:dateUtc="2025-01-03T09:17: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，宜蘭分署</w:t>
        </w:r>
      </w:ins>
      <w:ins w:id="40060" w:author="瑋婷 徐" w:date="2025-01-06T17:07:00Z" w16du:dateUtc="2025-01-06T09:07:00Z">
        <w:r w:rsidR="001C47FC">
          <w:rPr>
            <w:rFonts w:ascii="標楷體" w:eastAsia="標楷體" w:hAnsi="標楷體" w:cs="Times New Roman" w:hint="eastAsia"/>
          </w:rPr>
          <w:t>記</w:t>
        </w:r>
        <w:r w:rsidR="001C47FC">
          <w:rPr>
            <w:rFonts w:ascii="標楷體" w:eastAsia="標楷體" w:hAnsi="標楷體" w:cs="Times New Roman" w:hint="eastAsia"/>
          </w:rPr>
          <w:t>錄的</w:t>
        </w:r>
      </w:ins>
      <w:ins w:id="40061" w:author="瑋婷 徐" w:date="2025-01-03T17:17:00Z" w16du:dateUtc="2025-01-03T09:17:00Z">
        <w:r>
          <w:rPr>
            <w:rFonts w:ascii="標楷體" w:eastAsia="標楷體" w:hAnsi="標楷體" w:cs="Times New Roman" w:hint="eastAsia"/>
          </w:rPr>
          <w:t>鳥種</w:t>
        </w:r>
      </w:ins>
      <w:ins w:id="40062" w:author="瑋婷 徐" w:date="2025-01-06T17:07:00Z" w16du:dateUtc="2025-01-06T09:07:00Z">
        <w:r w:rsidR="001C47FC">
          <w:rPr>
            <w:rFonts w:ascii="標楷體" w:eastAsia="標楷體" w:hAnsi="標楷體" w:cs="Times New Roman" w:hint="eastAsia"/>
          </w:rPr>
          <w:t>及</w:t>
        </w:r>
      </w:ins>
      <w:ins w:id="40063" w:author="瑋婷 徐" w:date="2025-01-03T17:17:00Z" w16du:dateUtc="2025-01-03T09:17:00Z">
        <w:r>
          <w:rPr>
            <w:rFonts w:ascii="標楷體" w:eastAsia="標楷體" w:hAnsi="標楷體" w:cs="Times New Roman" w:hint="eastAsia"/>
          </w:rPr>
          <w:t>數量</w:t>
        </w:r>
      </w:ins>
      <w:ins w:id="40064" w:author="瑋婷 徐" w:date="2025-01-06T17:07:00Z" w16du:dateUtc="2025-01-06T09:07:00Z">
        <w:r w:rsidR="001C47FC">
          <w:rPr>
            <w:rFonts w:ascii="Times New Roman" w:eastAsia="標楷體" w:hAnsi="Times New Roman" w:cs="Times New Roman" w:hint="eastAsia"/>
          </w:rPr>
          <w:t xml:space="preserve"> </w:t>
        </w:r>
      </w:ins>
      <w:ins w:id="40065" w:author="瑋婷 徐" w:date="2025-01-03T17:17:00Z" w16du:dateUtc="2025-01-03T09:17:00Z">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3727" w:type="pct"/>
        <w:jc w:val="center"/>
        <w:tblLook w:val="0420" w:firstRow="1" w:lastRow="0" w:firstColumn="0" w:lastColumn="0" w:noHBand="0" w:noVBand="1"/>
        <w:tblPrChange w:id="40066" w:author="瑋婷 徐" w:date="2025-01-06T17:07:00Z" w16du:dateUtc="2025-01-06T09:07:00Z">
          <w:tblPr>
            <w:tblStyle w:val="Table"/>
            <w:tblW w:w="5000" w:type="pct"/>
            <w:jc w:val="center"/>
            <w:tblLook w:val="0420" w:firstRow="1" w:lastRow="0" w:firstColumn="0" w:lastColumn="0" w:noHBand="0" w:noVBand="1"/>
          </w:tblPr>
        </w:tblPrChange>
      </w:tblPr>
      <w:tblGrid>
        <w:gridCol w:w="4330"/>
        <w:gridCol w:w="1861"/>
        <w:tblGridChange w:id="40067">
          <w:tblGrid>
            <w:gridCol w:w="4330"/>
            <w:gridCol w:w="1861"/>
          </w:tblGrid>
        </w:tblGridChange>
      </w:tblGrid>
      <w:tr w:rsidR="001C47FC" w:rsidRPr="00D47E7D" w14:paraId="4F082043" w14:textId="77777777" w:rsidTr="001C47FC">
        <w:trPr>
          <w:cnfStyle w:val="100000000000" w:firstRow="1" w:lastRow="0" w:firstColumn="0" w:lastColumn="0" w:oddVBand="0" w:evenVBand="0" w:oddHBand="0" w:evenHBand="0" w:firstRowFirstColumn="0" w:firstRowLastColumn="0" w:lastRowFirstColumn="0" w:lastRowLastColumn="0"/>
          <w:tblHeader/>
          <w:jc w:val="center"/>
          <w:ins w:id="40068" w:author="瑋婷 徐" w:date="2025-01-04T16:47:00Z"/>
          <w:trPrChange w:id="40069" w:author="瑋婷 徐" w:date="2025-01-06T17:07:00Z" w16du:dateUtc="2025-01-06T09:07:00Z">
            <w:trPr>
              <w:tblHeader/>
              <w:jc w:val="center"/>
            </w:trPr>
          </w:trPrChange>
        </w:trPr>
        <w:tc>
          <w:tcPr>
            <w:tcW w:w="349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070" w:author="瑋婷 徐" w:date="2025-01-06T17:07:00Z" w16du:dateUtc="2025-01-06T09:07:00Z">
              <w:tcPr>
                <w:tcW w:w="260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9091E45"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40071" w:author="瑋婷 徐" w:date="2025-01-04T16:47:00Z" w16du:dateUtc="2025-01-04T08:47:00Z"/>
                <w:rFonts w:ascii="Times New Roman" w:eastAsia="標楷體" w:hAnsi="Times New Roman" w:cs="Times New Roman"/>
                <w:sz w:val="24"/>
              </w:rPr>
              <w:pPrChange w:id="4007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cnfStyle w:val="100000000000" w:firstRow="1" w:lastRow="0" w:firstColumn="0" w:lastColumn="0" w:oddVBand="0" w:evenVBand="0" w:oddHBand="0" w:evenHBand="0" w:firstRowFirstColumn="0" w:firstRowLastColumn="0" w:lastRowFirstColumn="0" w:lastRowLastColumn="0"/>
                </w:pPr>
              </w:pPrChange>
            </w:pPr>
            <w:ins w:id="40073" w:author="瑋婷 徐" w:date="2025-01-04T16:47:00Z" w16du:dateUtc="2025-01-04T08:47:00Z">
              <w:r w:rsidRPr="00D47E7D">
                <w:rPr>
                  <w:rFonts w:ascii="Times New Roman" w:eastAsia="標楷體" w:hAnsi="Times New Roman" w:cs="Times New Roman" w:hint="eastAsia"/>
                  <w:color w:val="000000"/>
                  <w:sz w:val="24"/>
                </w:rPr>
                <w:t>鳥種名</w:t>
              </w:r>
            </w:ins>
          </w:p>
        </w:tc>
        <w:tc>
          <w:tcPr>
            <w:tcW w:w="150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074" w:author="瑋婷 徐" w:date="2025-01-06T17:07:00Z" w16du:dateUtc="2025-01-06T09:07:00Z">
              <w:tcPr>
                <w:tcW w:w="112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DDAF689"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40075" w:author="瑋婷 徐" w:date="2025-01-04T16:47:00Z" w16du:dateUtc="2025-01-04T08:47:00Z"/>
                <w:rFonts w:ascii="Times New Roman" w:eastAsia="標楷體" w:hAnsi="Times New Roman" w:cs="Times New Roman"/>
                <w:sz w:val="24"/>
              </w:rPr>
              <w:pPrChange w:id="4007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cnfStyle w:val="100000000000" w:firstRow="1" w:lastRow="0" w:firstColumn="0" w:lastColumn="0" w:oddVBand="0" w:evenVBand="0" w:oddHBand="0" w:evenHBand="0" w:firstRowFirstColumn="0" w:firstRowLastColumn="0" w:lastRowFirstColumn="0" w:lastRowLastColumn="0"/>
                </w:pPr>
              </w:pPrChange>
            </w:pPr>
            <w:ins w:id="40077" w:author="瑋婷 徐" w:date="2025-01-04T16:47:00Z" w16du:dateUtc="2025-01-04T08:47:00Z">
              <w:r w:rsidRPr="000449A4">
                <w:rPr>
                  <w:rFonts w:hint="eastAsia"/>
                  <w:sz w:val="24"/>
                </w:rPr>
                <w:t>數量</w:t>
              </w:r>
              <w:r w:rsidRPr="000449A4">
                <w:rPr>
                  <w:sz w:val="24"/>
                </w:rPr>
                <w:t>(</w:t>
              </w:r>
              <w:r w:rsidRPr="000449A4">
                <w:rPr>
                  <w:sz w:val="24"/>
                </w:rPr>
                <w:t>隻次</w:t>
              </w:r>
              <w:r w:rsidRPr="000449A4">
                <w:rPr>
                  <w:sz w:val="24"/>
                </w:rPr>
                <w:t>)</w:t>
              </w:r>
            </w:ins>
          </w:p>
        </w:tc>
      </w:tr>
      <w:tr w:rsidR="001C47FC" w:rsidRPr="00D47E7D" w14:paraId="783F07FA" w14:textId="77777777" w:rsidTr="001C47FC">
        <w:trPr>
          <w:jc w:val="center"/>
          <w:ins w:id="40078" w:author="瑋婷 徐" w:date="2025-01-04T16:47:00Z"/>
          <w:trPrChange w:id="40079" w:author="瑋婷 徐" w:date="2025-01-06T17:07:00Z" w16du:dateUtc="2025-01-06T09:07:00Z">
            <w:trPr>
              <w:jc w:val="center"/>
            </w:trPr>
          </w:trPrChange>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80" w:author="瑋婷 徐" w:date="2025-01-06T17:07:00Z" w16du:dateUtc="2025-01-06T09:07: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E8FEB6"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081" w:author="瑋婷 徐" w:date="2025-01-04T16:47:00Z" w16du:dateUtc="2025-01-04T08:47:00Z"/>
                <w:rFonts w:ascii="Times New Roman" w:eastAsia="標楷體" w:hAnsi="Times New Roman" w:cs="Times New Roman"/>
                <w:sz w:val="24"/>
              </w:rPr>
              <w:pPrChange w:id="4008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083" w:author="瑋婷 徐" w:date="2025-01-04T16:47:00Z" w16du:dateUtc="2025-01-04T08:47:00Z">
              <w:r w:rsidRPr="000449A4">
                <w:rPr>
                  <w:rFonts w:ascii="Times New Roman" w:eastAsia="標楷體" w:hAnsi="Times New Roman" w:cs="Times New Roman"/>
                  <w:color w:val="000000"/>
                  <w:sz w:val="24"/>
                </w:rPr>
                <w:t>大彎嘴</w:t>
              </w:r>
            </w:ins>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84" w:author="瑋婷 徐" w:date="2025-01-06T17:07:00Z" w16du:dateUtc="2025-01-06T09:07: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807743"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085" w:author="瑋婷 徐" w:date="2025-01-04T16:47:00Z" w16du:dateUtc="2025-01-04T08:47:00Z"/>
                <w:rFonts w:ascii="Times New Roman" w:eastAsia="標楷體" w:hAnsi="Times New Roman" w:cs="Times New Roman"/>
                <w:sz w:val="24"/>
              </w:rPr>
              <w:pPrChange w:id="4008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087" w:author="瑋婷 徐" w:date="2025-01-04T16:47:00Z" w16du:dateUtc="2025-01-04T08:47:00Z">
              <w:r w:rsidRPr="000449A4">
                <w:rPr>
                  <w:rFonts w:ascii="Times New Roman" w:eastAsia="標楷體" w:hAnsi="Times New Roman" w:cs="Times New Roman"/>
                  <w:color w:val="000000"/>
                  <w:sz w:val="24"/>
                </w:rPr>
                <w:t>6</w:t>
              </w:r>
            </w:ins>
          </w:p>
        </w:tc>
      </w:tr>
      <w:tr w:rsidR="001C47FC" w:rsidRPr="00D47E7D" w14:paraId="337CDABE" w14:textId="77777777" w:rsidTr="001C47FC">
        <w:trPr>
          <w:jc w:val="center"/>
          <w:ins w:id="40088" w:author="瑋婷 徐" w:date="2025-01-04T16:47:00Z"/>
          <w:trPrChange w:id="40089" w:author="瑋婷 徐" w:date="2025-01-06T17:07:00Z" w16du:dateUtc="2025-01-06T09:07:00Z">
            <w:trPr>
              <w:jc w:val="center"/>
            </w:trPr>
          </w:trPrChange>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90" w:author="瑋婷 徐" w:date="2025-01-06T17:07:00Z" w16du:dateUtc="2025-01-06T09:07: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22003A"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091" w:author="瑋婷 徐" w:date="2025-01-04T16:47:00Z" w16du:dateUtc="2025-01-04T08:47:00Z"/>
                <w:rFonts w:ascii="Times New Roman" w:eastAsia="標楷體" w:hAnsi="Times New Roman" w:cs="Times New Roman"/>
                <w:sz w:val="24"/>
              </w:rPr>
              <w:pPrChange w:id="4009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093" w:author="瑋婷 徐" w:date="2025-01-04T16:47:00Z" w16du:dateUtc="2025-01-04T08:47:00Z">
              <w:r w:rsidRPr="000449A4">
                <w:rPr>
                  <w:rFonts w:ascii="Times New Roman" w:eastAsia="標楷體" w:hAnsi="Times New Roman" w:cs="Times New Roman"/>
                  <w:color w:val="000000"/>
                  <w:sz w:val="24"/>
                </w:rPr>
                <w:t>頭烏線</w:t>
              </w:r>
            </w:ins>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94" w:author="瑋婷 徐" w:date="2025-01-06T17:07:00Z" w16du:dateUtc="2025-01-06T09:07: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6F7508"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095" w:author="瑋婷 徐" w:date="2025-01-04T16:47:00Z" w16du:dateUtc="2025-01-04T08:47:00Z"/>
                <w:rFonts w:ascii="Times New Roman" w:eastAsia="標楷體" w:hAnsi="Times New Roman" w:cs="Times New Roman"/>
                <w:sz w:val="24"/>
              </w:rPr>
              <w:pPrChange w:id="4009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097" w:author="瑋婷 徐" w:date="2025-01-04T16:47:00Z" w16du:dateUtc="2025-01-04T08:47:00Z">
              <w:r w:rsidRPr="000449A4">
                <w:rPr>
                  <w:rFonts w:ascii="Times New Roman" w:eastAsia="標楷體" w:hAnsi="Times New Roman" w:cs="Times New Roman"/>
                  <w:color w:val="000000"/>
                  <w:sz w:val="24"/>
                </w:rPr>
                <w:t>11</w:t>
              </w:r>
            </w:ins>
          </w:p>
        </w:tc>
      </w:tr>
      <w:tr w:rsidR="001C47FC" w:rsidRPr="00D47E7D" w14:paraId="4EF6BBE6" w14:textId="77777777" w:rsidTr="001C47FC">
        <w:trPr>
          <w:jc w:val="center"/>
          <w:ins w:id="40098" w:author="瑋婷 徐" w:date="2025-01-04T16:47:00Z"/>
          <w:trPrChange w:id="40099" w:author="瑋婷 徐" w:date="2025-01-06T17:07:00Z" w16du:dateUtc="2025-01-06T09:07:00Z">
            <w:trPr>
              <w:jc w:val="center"/>
            </w:trPr>
          </w:trPrChange>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00" w:author="瑋婷 徐" w:date="2025-01-06T17:07:00Z" w16du:dateUtc="2025-01-06T09:07: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E07EF1"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01" w:author="瑋婷 徐" w:date="2025-01-04T16:47:00Z" w16du:dateUtc="2025-01-04T08:47:00Z"/>
                <w:rFonts w:ascii="Times New Roman" w:eastAsia="標楷體" w:hAnsi="Times New Roman" w:cs="Times New Roman"/>
                <w:sz w:val="24"/>
              </w:rPr>
              <w:pPrChange w:id="4010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03" w:author="瑋婷 徐" w:date="2025-01-04T16:47:00Z" w16du:dateUtc="2025-01-04T08:47:00Z">
              <w:r w:rsidRPr="000449A4">
                <w:rPr>
                  <w:rFonts w:ascii="Times New Roman" w:eastAsia="標楷體" w:hAnsi="Times New Roman" w:cs="Times New Roman"/>
                  <w:color w:val="000000"/>
                  <w:sz w:val="24"/>
                </w:rPr>
                <w:t>繡眼畫眉</w:t>
              </w:r>
            </w:ins>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04" w:author="瑋婷 徐" w:date="2025-01-06T17:07:00Z" w16du:dateUtc="2025-01-06T09:07: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72CE2C"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05" w:author="瑋婷 徐" w:date="2025-01-04T16:47:00Z" w16du:dateUtc="2025-01-04T08:47:00Z"/>
                <w:rFonts w:ascii="Times New Roman" w:eastAsia="標楷體" w:hAnsi="Times New Roman" w:cs="Times New Roman"/>
                <w:sz w:val="24"/>
              </w:rPr>
              <w:pPrChange w:id="4010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07" w:author="瑋婷 徐" w:date="2025-01-04T16:47:00Z" w16du:dateUtc="2025-01-04T08:47:00Z">
              <w:r w:rsidRPr="000449A4">
                <w:rPr>
                  <w:rFonts w:ascii="Times New Roman" w:eastAsia="標楷體" w:hAnsi="Times New Roman" w:cs="Times New Roman"/>
                  <w:color w:val="000000"/>
                  <w:sz w:val="24"/>
                </w:rPr>
                <w:t>52</w:t>
              </w:r>
            </w:ins>
          </w:p>
        </w:tc>
      </w:tr>
      <w:tr w:rsidR="001C47FC" w:rsidRPr="00D47E7D" w14:paraId="6A1A32E1" w14:textId="77777777" w:rsidTr="001C47FC">
        <w:trPr>
          <w:jc w:val="center"/>
          <w:ins w:id="40108" w:author="瑋婷 徐" w:date="2025-01-04T16:47:00Z"/>
          <w:trPrChange w:id="40109" w:author="瑋婷 徐" w:date="2025-01-06T17:07:00Z" w16du:dateUtc="2025-01-06T09:07:00Z">
            <w:trPr>
              <w:jc w:val="center"/>
            </w:trPr>
          </w:trPrChange>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10" w:author="瑋婷 徐" w:date="2025-01-06T17:07:00Z" w16du:dateUtc="2025-01-06T09:07: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933BF9"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11" w:author="瑋婷 徐" w:date="2025-01-04T16:47:00Z" w16du:dateUtc="2025-01-04T08:47:00Z"/>
                <w:rFonts w:ascii="Times New Roman" w:eastAsia="標楷體" w:hAnsi="Times New Roman" w:cs="Times New Roman"/>
                <w:sz w:val="24"/>
              </w:rPr>
              <w:pPrChange w:id="4011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13" w:author="瑋婷 徐" w:date="2025-01-04T16:47:00Z" w16du:dateUtc="2025-01-04T08:47:00Z">
              <w:r w:rsidRPr="000449A4">
                <w:rPr>
                  <w:rFonts w:ascii="Times New Roman" w:eastAsia="標楷體" w:hAnsi="Times New Roman" w:cs="Times New Roman"/>
                  <w:color w:val="000000"/>
                  <w:sz w:val="24"/>
                </w:rPr>
                <w:t>白耳畫眉</w:t>
              </w:r>
            </w:ins>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14" w:author="瑋婷 徐" w:date="2025-01-06T17:07:00Z" w16du:dateUtc="2025-01-06T09:07: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70A775"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15" w:author="瑋婷 徐" w:date="2025-01-04T16:47:00Z" w16du:dateUtc="2025-01-04T08:47:00Z"/>
                <w:rFonts w:ascii="Times New Roman" w:eastAsia="標楷體" w:hAnsi="Times New Roman" w:cs="Times New Roman"/>
                <w:sz w:val="24"/>
              </w:rPr>
              <w:pPrChange w:id="4011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17" w:author="瑋婷 徐" w:date="2025-01-04T16:47:00Z" w16du:dateUtc="2025-01-04T08:47:00Z">
              <w:r w:rsidRPr="000449A4">
                <w:rPr>
                  <w:rFonts w:ascii="Times New Roman" w:eastAsia="標楷體" w:hAnsi="Times New Roman" w:cs="Times New Roman"/>
                  <w:color w:val="000000"/>
                  <w:sz w:val="24"/>
                </w:rPr>
                <w:t>41</w:t>
              </w:r>
            </w:ins>
          </w:p>
        </w:tc>
      </w:tr>
      <w:tr w:rsidR="001C47FC" w:rsidRPr="00D47E7D" w14:paraId="2B2D9DDD" w14:textId="77777777" w:rsidTr="001C47FC">
        <w:trPr>
          <w:jc w:val="center"/>
          <w:ins w:id="40118" w:author="瑋婷 徐" w:date="2025-01-04T16:47:00Z"/>
          <w:trPrChange w:id="40119" w:author="瑋婷 徐" w:date="2025-01-06T17:07:00Z" w16du:dateUtc="2025-01-06T09:07:00Z">
            <w:trPr>
              <w:jc w:val="center"/>
            </w:trPr>
          </w:trPrChange>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20" w:author="瑋婷 徐" w:date="2025-01-06T17:07:00Z" w16du:dateUtc="2025-01-06T09:07: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1ED069"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21" w:author="瑋婷 徐" w:date="2025-01-04T16:47:00Z" w16du:dateUtc="2025-01-04T08:47:00Z"/>
                <w:rFonts w:ascii="Times New Roman" w:eastAsia="標楷體" w:hAnsi="Times New Roman" w:cs="Times New Roman"/>
                <w:sz w:val="24"/>
              </w:rPr>
              <w:pPrChange w:id="4012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23" w:author="瑋婷 徐" w:date="2025-01-04T16:47:00Z" w16du:dateUtc="2025-01-04T08:47:00Z">
              <w:r w:rsidRPr="000449A4">
                <w:rPr>
                  <w:rFonts w:ascii="Times New Roman" w:eastAsia="標楷體" w:hAnsi="Times New Roman" w:cs="Times New Roman"/>
                  <w:color w:val="000000"/>
                  <w:sz w:val="24"/>
                </w:rPr>
                <w:t>黃胸藪眉</w:t>
              </w:r>
            </w:ins>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24" w:author="瑋婷 徐" w:date="2025-01-06T17:07:00Z" w16du:dateUtc="2025-01-06T09:07: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2E0A7C"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25" w:author="瑋婷 徐" w:date="2025-01-04T16:47:00Z" w16du:dateUtc="2025-01-04T08:47:00Z"/>
                <w:rFonts w:ascii="Times New Roman" w:eastAsia="標楷體" w:hAnsi="Times New Roman" w:cs="Times New Roman"/>
                <w:sz w:val="24"/>
              </w:rPr>
              <w:pPrChange w:id="4012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27" w:author="瑋婷 徐" w:date="2025-01-04T16:47:00Z" w16du:dateUtc="2025-01-04T08:47:00Z">
              <w:r w:rsidRPr="000449A4">
                <w:rPr>
                  <w:rFonts w:ascii="Times New Roman" w:eastAsia="標楷體" w:hAnsi="Times New Roman" w:cs="Times New Roman"/>
                  <w:color w:val="000000"/>
                  <w:sz w:val="24"/>
                </w:rPr>
                <w:t>53</w:t>
              </w:r>
            </w:ins>
          </w:p>
        </w:tc>
      </w:tr>
      <w:tr w:rsidR="001C47FC" w:rsidRPr="00D47E7D" w14:paraId="2B5E053F" w14:textId="77777777" w:rsidTr="001C47FC">
        <w:trPr>
          <w:jc w:val="center"/>
          <w:ins w:id="40128" w:author="瑋婷 徐" w:date="2025-01-04T16:47:00Z"/>
          <w:trPrChange w:id="40129" w:author="瑋婷 徐" w:date="2025-01-06T17:07:00Z" w16du:dateUtc="2025-01-06T09:07:00Z">
            <w:trPr>
              <w:jc w:val="center"/>
            </w:trPr>
          </w:trPrChange>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30" w:author="瑋婷 徐" w:date="2025-01-06T17:07:00Z" w16du:dateUtc="2025-01-06T09:07: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0DDF1C"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31" w:author="瑋婷 徐" w:date="2025-01-04T16:47:00Z" w16du:dateUtc="2025-01-04T08:47:00Z"/>
                <w:rFonts w:ascii="Times New Roman" w:eastAsia="標楷體" w:hAnsi="Times New Roman" w:cs="Times New Roman"/>
                <w:sz w:val="24"/>
              </w:rPr>
              <w:pPrChange w:id="4013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33" w:author="瑋婷 徐" w:date="2025-01-04T16:47:00Z" w16du:dateUtc="2025-01-04T08:47:00Z">
              <w:r w:rsidRPr="000449A4">
                <w:rPr>
                  <w:rFonts w:ascii="Times New Roman" w:eastAsia="標楷體" w:hAnsi="Times New Roman" w:cs="Times New Roman"/>
                  <w:color w:val="000000"/>
                  <w:sz w:val="24"/>
                </w:rPr>
                <w:t>臺灣紫嘯鶇</w:t>
              </w:r>
            </w:ins>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34" w:author="瑋婷 徐" w:date="2025-01-06T17:07:00Z" w16du:dateUtc="2025-01-06T09:07: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34F502"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35" w:author="瑋婷 徐" w:date="2025-01-04T16:47:00Z" w16du:dateUtc="2025-01-04T08:47:00Z"/>
                <w:rFonts w:ascii="Times New Roman" w:eastAsia="標楷體" w:hAnsi="Times New Roman" w:cs="Times New Roman"/>
                <w:sz w:val="24"/>
              </w:rPr>
              <w:pPrChange w:id="4013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37" w:author="瑋婷 徐" w:date="2025-01-04T16:47:00Z" w16du:dateUtc="2025-01-04T08:47:00Z">
              <w:r w:rsidRPr="000449A4">
                <w:rPr>
                  <w:rFonts w:ascii="Times New Roman" w:eastAsia="標楷體" w:hAnsi="Times New Roman" w:cs="Times New Roman"/>
                  <w:color w:val="000000"/>
                  <w:sz w:val="24"/>
                </w:rPr>
                <w:t>16</w:t>
              </w:r>
            </w:ins>
          </w:p>
        </w:tc>
      </w:tr>
      <w:tr w:rsidR="001C47FC" w:rsidRPr="00D47E7D" w14:paraId="16435150" w14:textId="77777777" w:rsidTr="001C47FC">
        <w:trPr>
          <w:jc w:val="center"/>
          <w:ins w:id="40138" w:author="瑋婷 徐" w:date="2025-01-04T16:47:00Z"/>
          <w:trPrChange w:id="40139" w:author="瑋婷 徐" w:date="2025-01-06T17:07:00Z" w16du:dateUtc="2025-01-06T09:07:00Z">
            <w:trPr>
              <w:jc w:val="center"/>
            </w:trPr>
          </w:trPrChange>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40" w:author="瑋婷 徐" w:date="2025-01-06T17:07:00Z" w16du:dateUtc="2025-01-06T09:07: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FC082B"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41" w:author="瑋婷 徐" w:date="2025-01-04T16:47:00Z" w16du:dateUtc="2025-01-04T08:47:00Z"/>
                <w:rFonts w:ascii="Times New Roman" w:eastAsia="標楷體" w:hAnsi="Times New Roman" w:cs="Times New Roman"/>
                <w:sz w:val="24"/>
              </w:rPr>
              <w:pPrChange w:id="4014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43" w:author="瑋婷 徐" w:date="2025-01-04T16:47:00Z" w16du:dateUtc="2025-01-04T08:47:00Z">
              <w:r w:rsidRPr="000449A4">
                <w:rPr>
                  <w:rFonts w:ascii="Times New Roman" w:eastAsia="標楷體" w:hAnsi="Times New Roman" w:cs="Times New Roman"/>
                  <w:color w:val="000000"/>
                  <w:sz w:val="24"/>
                </w:rPr>
                <w:t>白尾鴝</w:t>
              </w:r>
            </w:ins>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44" w:author="瑋婷 徐" w:date="2025-01-06T17:07:00Z" w16du:dateUtc="2025-01-06T09:07: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D241FE"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45" w:author="瑋婷 徐" w:date="2025-01-04T16:47:00Z" w16du:dateUtc="2025-01-04T08:47:00Z"/>
                <w:rFonts w:ascii="Times New Roman" w:eastAsia="標楷體" w:hAnsi="Times New Roman" w:cs="Times New Roman"/>
                <w:sz w:val="24"/>
              </w:rPr>
              <w:pPrChange w:id="4014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47" w:author="瑋婷 徐" w:date="2025-01-04T16:47:00Z" w16du:dateUtc="2025-01-04T08:47:00Z">
              <w:r w:rsidRPr="000449A4">
                <w:rPr>
                  <w:rFonts w:ascii="Times New Roman" w:eastAsia="標楷體" w:hAnsi="Times New Roman" w:cs="Times New Roman"/>
                  <w:color w:val="000000"/>
                  <w:sz w:val="24"/>
                </w:rPr>
                <w:t>21</w:t>
              </w:r>
            </w:ins>
          </w:p>
        </w:tc>
      </w:tr>
      <w:tr w:rsidR="001C47FC" w:rsidRPr="00D47E7D" w14:paraId="6E7DDCEF" w14:textId="77777777" w:rsidTr="001C47FC">
        <w:trPr>
          <w:jc w:val="center"/>
          <w:ins w:id="40148" w:author="瑋婷 徐" w:date="2025-01-04T16:47:00Z"/>
          <w:trPrChange w:id="40149" w:author="瑋婷 徐" w:date="2025-01-06T17:07:00Z" w16du:dateUtc="2025-01-06T09:07:00Z">
            <w:trPr>
              <w:jc w:val="center"/>
            </w:trPr>
          </w:trPrChange>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50" w:author="瑋婷 徐" w:date="2025-01-06T17:07:00Z" w16du:dateUtc="2025-01-06T09:07: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933451"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51" w:author="瑋婷 徐" w:date="2025-01-04T16:47:00Z" w16du:dateUtc="2025-01-04T08:47:00Z"/>
                <w:rFonts w:ascii="Times New Roman" w:eastAsia="標楷體" w:hAnsi="Times New Roman" w:cs="Times New Roman"/>
                <w:sz w:val="24"/>
              </w:rPr>
              <w:pPrChange w:id="4015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53" w:author="瑋婷 徐" w:date="2025-01-04T16:47:00Z" w16du:dateUtc="2025-01-04T08:47:00Z">
              <w:r w:rsidRPr="000449A4">
                <w:rPr>
                  <w:rFonts w:ascii="Times New Roman" w:eastAsia="標楷體" w:hAnsi="Times New Roman" w:cs="Times New Roman"/>
                  <w:color w:val="000000"/>
                  <w:sz w:val="24"/>
                </w:rPr>
                <w:t>鉛色水鶇</w:t>
              </w:r>
            </w:ins>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54" w:author="瑋婷 徐" w:date="2025-01-06T17:07:00Z" w16du:dateUtc="2025-01-06T09:07: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4AE17D"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55" w:author="瑋婷 徐" w:date="2025-01-04T16:47:00Z" w16du:dateUtc="2025-01-04T08:47:00Z"/>
                <w:rFonts w:ascii="Times New Roman" w:eastAsia="標楷體" w:hAnsi="Times New Roman" w:cs="Times New Roman"/>
                <w:sz w:val="24"/>
              </w:rPr>
              <w:pPrChange w:id="4015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57" w:author="瑋婷 徐" w:date="2025-01-04T16:47:00Z" w16du:dateUtc="2025-01-04T08:47:00Z">
              <w:r w:rsidRPr="000449A4">
                <w:rPr>
                  <w:rFonts w:ascii="Times New Roman" w:eastAsia="標楷體" w:hAnsi="Times New Roman" w:cs="Times New Roman"/>
                  <w:color w:val="000000"/>
                  <w:sz w:val="24"/>
                </w:rPr>
                <w:t>7</w:t>
              </w:r>
            </w:ins>
          </w:p>
        </w:tc>
      </w:tr>
      <w:tr w:rsidR="001C47FC" w:rsidRPr="00D47E7D" w14:paraId="1705D21D" w14:textId="77777777" w:rsidTr="001C47FC">
        <w:trPr>
          <w:jc w:val="center"/>
          <w:ins w:id="40158" w:author="瑋婷 徐" w:date="2025-01-04T16:47:00Z"/>
          <w:trPrChange w:id="40159" w:author="瑋婷 徐" w:date="2025-01-06T17:07:00Z" w16du:dateUtc="2025-01-06T09:07:00Z">
            <w:trPr>
              <w:jc w:val="center"/>
            </w:trPr>
          </w:trPrChange>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60" w:author="瑋婷 徐" w:date="2025-01-06T17:07:00Z" w16du:dateUtc="2025-01-06T09:07: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91B289"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61" w:author="瑋婷 徐" w:date="2025-01-04T16:47:00Z" w16du:dateUtc="2025-01-04T08:47:00Z"/>
                <w:rFonts w:ascii="Times New Roman" w:eastAsia="標楷體" w:hAnsi="Times New Roman" w:cs="Times New Roman"/>
                <w:sz w:val="24"/>
                <w:lang w:eastAsia="zh-TW"/>
              </w:rPr>
              <w:pPrChange w:id="4016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63" w:author="瑋婷 徐" w:date="2025-01-04T16:47:00Z" w16du:dateUtc="2025-01-04T08:47:00Z">
              <w:r w:rsidRPr="000449A4">
                <w:rPr>
                  <w:rFonts w:ascii="Times New Roman" w:eastAsia="標楷體" w:hAnsi="Times New Roman" w:cs="Times New Roman"/>
                  <w:color w:val="000000"/>
                  <w:sz w:val="24"/>
                  <w:lang w:eastAsia="zh-TW"/>
                </w:rPr>
                <w:t>西方黃</w:t>
              </w:r>
              <w:proofErr w:type="gramStart"/>
              <w:r w:rsidRPr="000449A4">
                <w:rPr>
                  <w:rFonts w:ascii="Times New Roman" w:eastAsia="標楷體" w:hAnsi="Times New Roman" w:cs="Times New Roman"/>
                  <w:color w:val="000000"/>
                  <w:sz w:val="24"/>
                  <w:lang w:eastAsia="zh-TW"/>
                </w:rPr>
                <w:t>鶺鴒</w:t>
              </w:r>
              <w:proofErr w:type="gramEnd"/>
              <w:r w:rsidRPr="000449A4">
                <w:rPr>
                  <w:rFonts w:ascii="Times New Roman" w:eastAsia="標楷體" w:hAnsi="Times New Roman" w:cs="Times New Roman"/>
                  <w:color w:val="000000"/>
                  <w:sz w:val="24"/>
                  <w:lang w:eastAsia="zh-TW"/>
                </w:rPr>
                <w:t xml:space="preserve"> / </w:t>
              </w:r>
              <w:r w:rsidRPr="000449A4">
                <w:rPr>
                  <w:rFonts w:ascii="Times New Roman" w:eastAsia="標楷體" w:hAnsi="Times New Roman" w:cs="Times New Roman"/>
                  <w:color w:val="000000"/>
                  <w:sz w:val="24"/>
                  <w:lang w:eastAsia="zh-TW"/>
                </w:rPr>
                <w:t>東方黃</w:t>
              </w:r>
              <w:proofErr w:type="gramStart"/>
              <w:r w:rsidRPr="000449A4">
                <w:rPr>
                  <w:rFonts w:ascii="Times New Roman" w:eastAsia="標楷體" w:hAnsi="Times New Roman" w:cs="Times New Roman"/>
                  <w:color w:val="000000"/>
                  <w:sz w:val="24"/>
                  <w:lang w:eastAsia="zh-TW"/>
                </w:rPr>
                <w:t>鶺鴒</w:t>
              </w:r>
              <w:proofErr w:type="gramEnd"/>
            </w:ins>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64" w:author="瑋婷 徐" w:date="2025-01-06T17:07:00Z" w16du:dateUtc="2025-01-06T09:07: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7B1966"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65" w:author="瑋婷 徐" w:date="2025-01-04T16:47:00Z" w16du:dateUtc="2025-01-04T08:47:00Z"/>
                <w:rFonts w:ascii="Times New Roman" w:eastAsia="標楷體" w:hAnsi="Times New Roman" w:cs="Times New Roman"/>
                <w:sz w:val="24"/>
              </w:rPr>
              <w:pPrChange w:id="4016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67" w:author="瑋婷 徐" w:date="2025-01-04T16:47:00Z" w16du:dateUtc="2025-01-04T08:47:00Z">
              <w:r w:rsidRPr="000449A4">
                <w:rPr>
                  <w:rFonts w:ascii="Times New Roman" w:eastAsia="標楷體" w:hAnsi="Times New Roman" w:cs="Times New Roman"/>
                  <w:color w:val="000000"/>
                  <w:sz w:val="24"/>
                </w:rPr>
                <w:t>2</w:t>
              </w:r>
            </w:ins>
          </w:p>
        </w:tc>
      </w:tr>
      <w:tr w:rsidR="001C47FC" w:rsidRPr="00D47E7D" w14:paraId="29A249CF" w14:textId="77777777" w:rsidTr="00780B04">
        <w:trPr>
          <w:jc w:val="center"/>
          <w:ins w:id="40168" w:author="瑋婷 徐" w:date="2025-01-04T16:47:00Z"/>
          <w:trPrChange w:id="40169" w:author="瑋婷 徐" w:date="2025-01-06T17:15:00Z" w16du:dateUtc="2025-01-06T09:15:00Z">
            <w:trPr>
              <w:jc w:val="center"/>
            </w:trPr>
          </w:trPrChange>
        </w:trPr>
        <w:tc>
          <w:tcPr>
            <w:tcW w:w="349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170" w:author="瑋婷 徐" w:date="2025-01-06T17:15:00Z" w16du:dateUtc="2025-01-06T09:15:00Z">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5A64D9"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71" w:author="瑋婷 徐" w:date="2025-01-04T16:47:00Z" w16du:dateUtc="2025-01-04T08:47:00Z"/>
                <w:rFonts w:ascii="Times New Roman" w:eastAsia="標楷體" w:hAnsi="Times New Roman" w:cs="Times New Roman"/>
                <w:sz w:val="24"/>
              </w:rPr>
              <w:pPrChange w:id="4017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73" w:author="瑋婷 徐" w:date="2025-01-04T16:47:00Z" w16du:dateUtc="2025-01-04T08:47:00Z">
              <w:r w:rsidRPr="000449A4">
                <w:rPr>
                  <w:rFonts w:ascii="Times New Roman" w:eastAsia="標楷體" w:hAnsi="Times New Roman" w:cs="Times New Roman"/>
                  <w:color w:val="000000"/>
                  <w:sz w:val="24"/>
                </w:rPr>
                <w:t>麻雀</w:t>
              </w:r>
            </w:ins>
          </w:p>
        </w:tc>
        <w:tc>
          <w:tcPr>
            <w:tcW w:w="150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174" w:author="瑋婷 徐" w:date="2025-01-06T17:15:00Z" w16du:dateUtc="2025-01-06T09:15:00Z">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DBA929"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75" w:author="瑋婷 徐" w:date="2025-01-04T16:47:00Z" w16du:dateUtc="2025-01-04T08:47:00Z"/>
                <w:rFonts w:ascii="Times New Roman" w:eastAsia="標楷體" w:hAnsi="Times New Roman" w:cs="Times New Roman"/>
                <w:sz w:val="24"/>
              </w:rPr>
              <w:pPrChange w:id="4017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77" w:author="瑋婷 徐" w:date="2025-01-04T16:47:00Z" w16du:dateUtc="2025-01-04T08:47:00Z">
              <w:r w:rsidRPr="000449A4">
                <w:rPr>
                  <w:rFonts w:ascii="Times New Roman" w:eastAsia="標楷體" w:hAnsi="Times New Roman" w:cs="Times New Roman"/>
                  <w:color w:val="000000"/>
                  <w:sz w:val="24"/>
                </w:rPr>
                <w:t>6</w:t>
              </w:r>
            </w:ins>
          </w:p>
        </w:tc>
      </w:tr>
      <w:tr w:rsidR="001C47FC" w:rsidRPr="00D47E7D" w14:paraId="4583E780" w14:textId="77777777" w:rsidTr="00780B04">
        <w:trPr>
          <w:jc w:val="center"/>
          <w:ins w:id="40178" w:author="瑋婷 徐" w:date="2025-01-04T16:47:00Z"/>
          <w:trPrChange w:id="40179" w:author="瑋婷 徐" w:date="2025-01-06T17:15:00Z" w16du:dateUtc="2025-01-06T09:15:00Z">
            <w:trPr>
              <w:jc w:val="center"/>
            </w:trPr>
          </w:trPrChange>
        </w:trPr>
        <w:tc>
          <w:tcPr>
            <w:tcW w:w="3497" w:type="pct"/>
            <w:tcBorders>
              <w:bottom w:val="single" w:sz="4" w:space="0" w:color="auto"/>
            </w:tcBorders>
            <w:shd w:val="clear" w:color="auto" w:fill="FFFFFF"/>
            <w:tcMar>
              <w:top w:w="0" w:type="dxa"/>
              <w:left w:w="0" w:type="dxa"/>
              <w:bottom w:w="0" w:type="dxa"/>
              <w:right w:w="0" w:type="dxa"/>
            </w:tcMar>
            <w:vAlign w:val="center"/>
            <w:tcPrChange w:id="40180" w:author="瑋婷 徐" w:date="2025-01-06T17:15:00Z" w16du:dateUtc="2025-01-06T09:15:00Z">
              <w:tcPr>
                <w:tcW w:w="2607"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1F64F35"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81" w:author="瑋婷 徐" w:date="2025-01-04T16:47:00Z" w16du:dateUtc="2025-01-04T08:47:00Z"/>
                <w:rFonts w:ascii="Times New Roman" w:eastAsia="標楷體" w:hAnsi="Times New Roman" w:cs="Times New Roman"/>
                <w:sz w:val="24"/>
              </w:rPr>
              <w:pPrChange w:id="40182"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83" w:author="瑋婷 徐" w:date="2025-01-04T16:47:00Z" w16du:dateUtc="2025-01-04T08:47:00Z">
              <w:r w:rsidRPr="000449A4">
                <w:rPr>
                  <w:rFonts w:ascii="Times New Roman" w:eastAsia="標楷體" w:hAnsi="Times New Roman" w:cs="Times New Roman"/>
                  <w:color w:val="000000"/>
                  <w:sz w:val="24"/>
                </w:rPr>
                <w:t>白鶺鴒</w:t>
              </w:r>
            </w:ins>
          </w:p>
        </w:tc>
        <w:tc>
          <w:tcPr>
            <w:tcW w:w="1503" w:type="pct"/>
            <w:tcBorders>
              <w:bottom w:val="single" w:sz="4" w:space="0" w:color="auto"/>
            </w:tcBorders>
            <w:shd w:val="clear" w:color="auto" w:fill="FFFFFF"/>
            <w:tcMar>
              <w:top w:w="0" w:type="dxa"/>
              <w:left w:w="0" w:type="dxa"/>
              <w:bottom w:w="0" w:type="dxa"/>
              <w:right w:w="0" w:type="dxa"/>
            </w:tcMar>
            <w:vAlign w:val="center"/>
            <w:tcPrChange w:id="40184" w:author="瑋婷 徐" w:date="2025-01-06T17:15:00Z" w16du:dateUtc="2025-01-06T09:15:00Z">
              <w:tcPr>
                <w:tcW w:w="1120"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1498941" w14:textId="77777777" w:rsidR="001C47FC" w:rsidRPr="000449A4" w:rsidRDefault="001C47FC">
            <w:pPr>
              <w:pBdr>
                <w:top w:val="none" w:sz="0" w:space="0" w:color="000000"/>
                <w:left w:val="none" w:sz="0" w:space="0" w:color="000000"/>
                <w:bottom w:val="none" w:sz="0" w:space="0" w:color="000000"/>
                <w:right w:val="none" w:sz="0" w:space="0" w:color="000000"/>
              </w:pBdr>
              <w:spacing w:after="0" w:line="360" w:lineRule="auto"/>
              <w:jc w:val="center"/>
              <w:rPr>
                <w:ins w:id="40185" w:author="瑋婷 徐" w:date="2025-01-04T16:47:00Z" w16du:dateUtc="2025-01-04T08:47:00Z"/>
                <w:rFonts w:ascii="Times New Roman" w:eastAsia="標楷體" w:hAnsi="Times New Roman" w:cs="Times New Roman"/>
                <w:sz w:val="24"/>
              </w:rPr>
              <w:pPrChange w:id="40186"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40187" w:author="瑋婷 徐" w:date="2025-01-04T16:47:00Z" w16du:dateUtc="2025-01-04T08:47:00Z">
              <w:r w:rsidRPr="000449A4">
                <w:rPr>
                  <w:rFonts w:ascii="Times New Roman" w:eastAsia="標楷體" w:hAnsi="Times New Roman" w:cs="Times New Roman"/>
                  <w:color w:val="000000"/>
                  <w:sz w:val="24"/>
                </w:rPr>
                <w:t>8</w:t>
              </w:r>
            </w:ins>
          </w:p>
        </w:tc>
      </w:tr>
      <w:tr w:rsidR="00780B04" w:rsidRPr="00D47E7D" w14:paraId="3CD1F5D8" w14:textId="77777777" w:rsidTr="00780B04">
        <w:tblPrEx>
          <w:tblPrExChange w:id="40188" w:author="瑋婷 徐" w:date="2025-01-06T17:15:00Z" w16du:dateUtc="2025-01-06T09:15:00Z">
            <w:tblPrEx>
              <w:tblW w:w="3727" w:type="pct"/>
            </w:tblPrEx>
          </w:tblPrExChange>
        </w:tblPrEx>
        <w:trPr>
          <w:jc w:val="center"/>
          <w:ins w:id="40189" w:author="瑋婷 徐" w:date="2025-01-06T17:15:00Z" w16du:dateUtc="2025-01-06T09:15:00Z"/>
          <w:trPrChange w:id="40190" w:author="瑋婷 徐" w:date="2025-01-06T17:15:00Z" w16du:dateUtc="2025-01-06T09:15:00Z">
            <w:trPr>
              <w:jc w:val="center"/>
            </w:trPr>
          </w:trPrChange>
        </w:trPr>
        <w:tc>
          <w:tcPr>
            <w:tcW w:w="3497"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191" w:author="瑋婷 徐" w:date="2025-01-06T17:15:00Z" w16du:dateUtc="2025-01-06T09:15:00Z">
              <w:tcPr>
                <w:tcW w:w="3497"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BD7ED58" w14:textId="7C84AEBE" w:rsidR="00780B04" w:rsidRPr="00780B04" w:rsidRDefault="00780B04" w:rsidP="00780B04">
            <w:pPr>
              <w:pBdr>
                <w:top w:val="none" w:sz="0" w:space="0" w:color="000000"/>
                <w:left w:val="none" w:sz="0" w:space="0" w:color="000000"/>
                <w:bottom w:val="none" w:sz="0" w:space="0" w:color="000000"/>
                <w:right w:val="none" w:sz="0" w:space="0" w:color="000000"/>
              </w:pBdr>
              <w:spacing w:after="0" w:line="360" w:lineRule="auto"/>
              <w:jc w:val="center"/>
              <w:rPr>
                <w:ins w:id="40192" w:author="瑋婷 徐" w:date="2025-01-06T17:15:00Z" w16du:dateUtc="2025-01-06T09:15:00Z"/>
                <w:rFonts w:ascii="Times New Roman" w:eastAsia="標楷體" w:hAnsi="Times New Roman" w:cs="Times New Roman"/>
                <w:color w:val="000000"/>
                <w:sz w:val="24"/>
                <w:rPrChange w:id="40193" w:author="瑋婷 徐" w:date="2025-01-06T17:15:00Z" w16du:dateUtc="2025-01-06T09:15:00Z">
                  <w:rPr>
                    <w:ins w:id="40194" w:author="瑋婷 徐" w:date="2025-01-06T17:15:00Z" w16du:dateUtc="2025-01-06T09:15:00Z"/>
                    <w:rFonts w:ascii="Times New Roman" w:eastAsia="標楷體" w:hAnsi="Times New Roman" w:cs="Times New Roman"/>
                    <w:color w:val="000000"/>
                  </w:rPr>
                </w:rPrChange>
              </w:rPr>
              <w:pPrChange w:id="40195" w:author="瑋婷 徐" w:date="2025-01-06T17:15:00Z" w16du:dateUtc="2025-01-06T09:15:00Z">
                <w:pPr>
                  <w:pBdr>
                    <w:top w:val="none" w:sz="0" w:space="0" w:color="000000"/>
                    <w:left w:val="none" w:sz="0" w:space="0" w:color="000000"/>
                    <w:bottom w:val="none" w:sz="0" w:space="0" w:color="000000"/>
                    <w:right w:val="none" w:sz="0" w:space="0" w:color="000000"/>
                  </w:pBdr>
                  <w:spacing w:line="360" w:lineRule="auto"/>
                  <w:jc w:val="center"/>
                </w:pPr>
              </w:pPrChange>
            </w:pPr>
            <w:ins w:id="40196" w:author="瑋婷 徐" w:date="2025-01-06T17:15:00Z" w16du:dateUtc="2025-01-06T09:15:00Z">
              <w:r w:rsidRPr="00780B04">
                <w:rPr>
                  <w:rFonts w:ascii="Times New Roman" w:eastAsia="標楷體" w:hAnsi="Times New Roman" w:cs="Times New Roman" w:hint="eastAsia"/>
                  <w:color w:val="000000"/>
                  <w:sz w:val="24"/>
                  <w:rPrChange w:id="40197" w:author="瑋婷 徐" w:date="2025-01-06T17:15:00Z" w16du:dateUtc="2025-01-06T09:15:00Z">
                    <w:rPr>
                      <w:rFonts w:ascii="Times New Roman" w:eastAsia="標楷體" w:hAnsi="Times New Roman" w:cs="Times New Roman" w:hint="eastAsia"/>
                      <w:color w:val="000000"/>
                      <w:lang w:eastAsia="zh-TW"/>
                    </w:rPr>
                  </w:rPrChange>
                </w:rPr>
                <w:t>總計</w:t>
              </w:r>
              <w:r w:rsidRPr="00780B04">
                <w:rPr>
                  <w:rFonts w:ascii="Times New Roman" w:eastAsia="標楷體" w:hAnsi="Times New Roman" w:cs="Times New Roman" w:hint="eastAsia"/>
                  <w:color w:val="000000"/>
                  <w:sz w:val="24"/>
                  <w:rPrChange w:id="40198" w:author="瑋婷 徐" w:date="2025-01-06T17:15:00Z" w16du:dateUtc="2025-01-06T09:15:00Z">
                    <w:rPr>
                      <w:rFonts w:ascii="Times New Roman" w:eastAsia="標楷體" w:hAnsi="Times New Roman" w:cs="Times New Roman" w:hint="eastAsia"/>
                      <w:color w:val="000000"/>
                      <w:lang w:eastAsia="zh-TW"/>
                    </w:rPr>
                  </w:rPrChange>
                </w:rPr>
                <w:t>(38</w:t>
              </w:r>
              <w:r w:rsidRPr="00780B04">
                <w:rPr>
                  <w:rFonts w:ascii="Times New Roman" w:eastAsia="標楷體" w:hAnsi="Times New Roman" w:cs="Times New Roman" w:hint="eastAsia"/>
                  <w:color w:val="000000"/>
                  <w:sz w:val="24"/>
                  <w:rPrChange w:id="40199" w:author="瑋婷 徐" w:date="2025-01-06T17:15:00Z" w16du:dateUtc="2025-01-06T09:15:00Z">
                    <w:rPr>
                      <w:rFonts w:ascii="Times New Roman" w:eastAsia="標楷體" w:hAnsi="Times New Roman" w:cs="Times New Roman" w:hint="eastAsia"/>
                      <w:color w:val="000000"/>
                      <w:lang w:eastAsia="zh-TW"/>
                    </w:rPr>
                  </w:rPrChange>
                </w:rPr>
                <w:t>種</w:t>
              </w:r>
              <w:r w:rsidRPr="00780B04">
                <w:rPr>
                  <w:rFonts w:ascii="Times New Roman" w:eastAsia="標楷體" w:hAnsi="Times New Roman" w:cs="Times New Roman" w:hint="eastAsia"/>
                  <w:color w:val="000000"/>
                  <w:sz w:val="24"/>
                  <w:rPrChange w:id="40200" w:author="瑋婷 徐" w:date="2025-01-06T17:15:00Z" w16du:dateUtc="2025-01-06T09:15:00Z">
                    <w:rPr>
                      <w:rFonts w:ascii="Times New Roman" w:eastAsia="標楷體" w:hAnsi="Times New Roman" w:cs="Times New Roman" w:hint="eastAsia"/>
                      <w:color w:val="000000"/>
                      <w:lang w:eastAsia="zh-TW"/>
                    </w:rPr>
                  </w:rPrChange>
                </w:rPr>
                <w:t>)</w:t>
              </w:r>
            </w:ins>
          </w:p>
        </w:tc>
        <w:tc>
          <w:tcPr>
            <w:tcW w:w="1503"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201" w:author="瑋婷 徐" w:date="2025-01-06T17:15:00Z" w16du:dateUtc="2025-01-06T09:15:00Z">
              <w:tcPr>
                <w:tcW w:w="1503"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5B93277" w14:textId="049CAAE7" w:rsidR="00780B04" w:rsidRPr="00780B04" w:rsidRDefault="00022FB1" w:rsidP="00780B04">
            <w:pPr>
              <w:pBdr>
                <w:top w:val="none" w:sz="0" w:space="0" w:color="000000"/>
                <w:left w:val="none" w:sz="0" w:space="0" w:color="000000"/>
                <w:bottom w:val="none" w:sz="0" w:space="0" w:color="000000"/>
                <w:right w:val="none" w:sz="0" w:space="0" w:color="000000"/>
              </w:pBdr>
              <w:spacing w:after="0" w:line="360" w:lineRule="auto"/>
              <w:jc w:val="center"/>
              <w:rPr>
                <w:ins w:id="40202" w:author="瑋婷 徐" w:date="2025-01-06T17:15:00Z" w16du:dateUtc="2025-01-06T09:15:00Z"/>
                <w:rFonts w:ascii="Times New Roman" w:eastAsia="標楷體" w:hAnsi="Times New Roman" w:cs="Times New Roman"/>
                <w:color w:val="000000"/>
                <w:sz w:val="24"/>
                <w:rPrChange w:id="40203" w:author="瑋婷 徐" w:date="2025-01-06T17:15:00Z" w16du:dateUtc="2025-01-06T09:15:00Z">
                  <w:rPr>
                    <w:ins w:id="40204" w:author="瑋婷 徐" w:date="2025-01-06T17:15:00Z" w16du:dateUtc="2025-01-06T09:15:00Z"/>
                    <w:rFonts w:ascii="Times New Roman" w:eastAsia="標楷體" w:hAnsi="Times New Roman" w:cs="Times New Roman"/>
                    <w:color w:val="000000"/>
                  </w:rPr>
                </w:rPrChange>
              </w:rPr>
              <w:pPrChange w:id="40205" w:author="瑋婷 徐" w:date="2025-01-06T17:15:00Z" w16du:dateUtc="2025-01-06T09:15:00Z">
                <w:pPr>
                  <w:pBdr>
                    <w:top w:val="none" w:sz="0" w:space="0" w:color="000000"/>
                    <w:left w:val="none" w:sz="0" w:space="0" w:color="000000"/>
                    <w:bottom w:val="none" w:sz="0" w:space="0" w:color="000000"/>
                    <w:right w:val="none" w:sz="0" w:space="0" w:color="000000"/>
                  </w:pBdr>
                  <w:spacing w:line="360" w:lineRule="auto"/>
                  <w:jc w:val="center"/>
                </w:pPr>
              </w:pPrChange>
            </w:pPr>
            <w:ins w:id="40206" w:author="瑋婷 徐" w:date="2025-01-06T17:31:00Z" w16du:dateUtc="2025-01-06T09:31:00Z">
              <w:r>
                <w:rPr>
                  <w:rFonts w:ascii="Times New Roman" w:eastAsia="標楷體" w:hAnsi="Times New Roman" w:cs="Times New Roman" w:hint="eastAsia"/>
                  <w:color w:val="000000"/>
                  <w:sz w:val="24"/>
                  <w:lang w:eastAsia="zh-TW"/>
                </w:rPr>
                <w:t>634</w:t>
              </w:r>
            </w:ins>
          </w:p>
        </w:tc>
      </w:tr>
    </w:tbl>
    <w:p w14:paraId="243F0347" w14:textId="2970A4B1" w:rsidR="00AA385F" w:rsidRDefault="00AA385F">
      <w:pPr>
        <w:rPr>
          <w:ins w:id="40207" w:author="瑋婷 徐" w:date="2025-01-03T15:07:00Z" w16du:dateUtc="2025-01-03T07:07:00Z"/>
        </w:rPr>
      </w:pPr>
    </w:p>
    <w:p w14:paraId="616AF33D" w14:textId="77777777" w:rsidR="00AA385F" w:rsidRDefault="00AA385F">
      <w:pPr>
        <w:rPr>
          <w:ins w:id="40208" w:author="瑋婷 徐" w:date="2025-01-03T15:07:00Z" w16du:dateUtc="2025-01-03T07:07:00Z"/>
        </w:rPr>
      </w:pPr>
      <w:ins w:id="40209" w:author="瑋婷 徐" w:date="2025-01-03T15:07:00Z" w16du:dateUtc="2025-01-03T07:07:00Z">
        <w:r>
          <w:br w:type="page"/>
        </w:r>
      </w:ins>
    </w:p>
    <w:p w14:paraId="15E1F092" w14:textId="5C5787A9" w:rsidR="00AA385F" w:rsidRDefault="00AA385F" w:rsidP="00AA385F">
      <w:pPr>
        <w:spacing w:line="360" w:lineRule="auto"/>
        <w:jc w:val="both"/>
        <w:rPr>
          <w:ins w:id="40210" w:author="瑋婷 徐" w:date="2025-01-03T15:10:00Z" w16du:dateUtc="2025-01-03T07:10:00Z"/>
          <w:rFonts w:ascii="Times New Roman" w:eastAsia="標楷體" w:hAnsi="Times New Roman" w:cs="Times New Roman"/>
        </w:rPr>
      </w:pPr>
      <w:ins w:id="40211" w:author="瑋婷 徐" w:date="2025-01-03T15:10:00Z" w16du:dateUtc="2025-01-03T07:10:00Z">
        <w:r>
          <w:rPr>
            <w:rFonts w:ascii="Times New Roman" w:eastAsia="標楷體" w:hAnsi="Times New Roman" w:cs="Times New Roman"/>
          </w:rPr>
          <w:lastRenderedPageBreak/>
          <w:t>表</w:t>
        </w:r>
        <w:r>
          <w:rPr>
            <w:rFonts w:ascii="Times New Roman" w:eastAsia="標楷體" w:hAnsi="Times New Roman" w:cs="Times New Roman"/>
          </w:rPr>
          <w:t>1</w:t>
        </w:r>
      </w:ins>
      <w:ins w:id="40212" w:author="瑋婷 徐" w:date="2025-01-06T17:34:00Z" w16du:dateUtc="2025-01-06T09:34:00Z">
        <w:r w:rsidR="006F5371">
          <w:rPr>
            <w:rFonts w:ascii="Times New Roman" w:eastAsia="標楷體" w:hAnsi="Times New Roman" w:cs="Times New Roman" w:hint="eastAsia"/>
          </w:rPr>
          <w:t>7</w:t>
        </w:r>
      </w:ins>
      <w:ins w:id="40213" w:author="瑋婷 徐" w:date="2025-01-03T15:10:00Z" w16du:dateUtc="2025-01-03T07:10: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，新竹</w:t>
        </w:r>
      </w:ins>
      <w:ins w:id="40214" w:author="瑋婷 徐" w:date="2025-01-06T17:08:00Z" w16du:dateUtc="2025-01-06T09:08:00Z">
        <w:r w:rsidR="001C47FC">
          <w:rPr>
            <w:rFonts w:ascii="標楷體" w:eastAsia="標楷體" w:hAnsi="標楷體" w:cs="Times New Roman" w:hint="eastAsia"/>
          </w:rPr>
          <w:t>分署記錄的鳥種及數量</w:t>
        </w:r>
      </w:ins>
    </w:p>
    <w:tbl>
      <w:tblPr>
        <w:tblStyle w:val="Table"/>
        <w:tblW w:w="3671" w:type="pct"/>
        <w:jc w:val="center"/>
        <w:tblLook w:val="0420" w:firstRow="1" w:lastRow="0" w:firstColumn="0" w:lastColumn="0" w:noHBand="0" w:noVBand="1"/>
        <w:tblPrChange w:id="40215" w:author="瑋婷 徐" w:date="2025-01-06T17:08:00Z" w16du:dateUtc="2025-01-06T09:08:00Z">
          <w:tblPr>
            <w:tblStyle w:val="Table"/>
            <w:tblW w:w="5000" w:type="pct"/>
            <w:jc w:val="center"/>
            <w:tblLook w:val="0420" w:firstRow="1" w:lastRow="0" w:firstColumn="0" w:lastColumn="0" w:noHBand="0" w:noVBand="1"/>
          </w:tblPr>
        </w:tblPrChange>
      </w:tblPr>
      <w:tblGrid>
        <w:gridCol w:w="3154"/>
        <w:gridCol w:w="2944"/>
        <w:tblGridChange w:id="40216">
          <w:tblGrid>
            <w:gridCol w:w="3154"/>
            <w:gridCol w:w="2944"/>
          </w:tblGrid>
        </w:tblGridChange>
      </w:tblGrid>
      <w:tr w:rsidR="001C47FC" w:rsidRPr="001C47FC" w14:paraId="06B585AE" w14:textId="77777777" w:rsidTr="001C47FC">
        <w:trPr>
          <w:cnfStyle w:val="100000000000" w:firstRow="1" w:lastRow="0" w:firstColumn="0" w:lastColumn="0" w:oddVBand="0" w:evenVBand="0" w:oddHBand="0" w:evenHBand="0" w:firstRowFirstColumn="0" w:firstRowLastColumn="0" w:lastRowFirstColumn="0" w:lastRowLastColumn="0"/>
          <w:tblHeader/>
          <w:jc w:val="center"/>
          <w:ins w:id="40217" w:author="瑋婷 徐" w:date="2025-01-04T21:52:00Z"/>
          <w:trPrChange w:id="40218" w:author="瑋婷 徐" w:date="2025-01-06T17:08:00Z" w16du:dateUtc="2025-01-06T09:08:00Z">
            <w:trPr>
              <w:tblHeader/>
              <w:jc w:val="center"/>
            </w:trPr>
          </w:trPrChange>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219" w:author="瑋婷 徐" w:date="2025-01-06T17:08:00Z" w16du:dateUtc="2025-01-06T09:08:00Z">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B38DF31" w14:textId="596ACC14" w:rsidR="001C47FC" w:rsidRPr="00A90A85" w:rsidRDefault="001C47FC" w:rsidP="00A90A85">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0220" w:author="瑋婷 徐" w:date="2025-01-04T21:52:00Z" w16du:dateUtc="2025-01-04T13:52:00Z"/>
                <w:rFonts w:ascii="Times New Roman" w:eastAsia="標楷體" w:hAnsi="Times New Roman" w:cs="Times New Roman"/>
                <w:sz w:val="24"/>
                <w:rPrChange w:id="40221" w:author="瑋婷 徐" w:date="2025-01-06T09:49:00Z" w16du:dateUtc="2025-01-06T01:49:00Z">
                  <w:rPr>
                    <w:ins w:id="40222" w:author="瑋婷 徐" w:date="2025-01-04T21:52:00Z" w16du:dateUtc="2025-01-04T13:52:00Z"/>
                  </w:rPr>
                </w:rPrChange>
              </w:rPr>
              <w:pPrChange w:id="40223" w:author="瑋婷 徐" w:date="2025-01-06T09:49:00Z" w16du:dateUtc="2025-01-06T01:49:00Z">
                <w:pPr>
                  <w:spacing w:after="0"/>
                  <w:cnfStyle w:val="100000000000" w:firstRow="1" w:lastRow="0" w:firstColumn="0" w:lastColumn="0" w:oddVBand="0" w:evenVBand="0" w:oddHBand="0" w:evenHBand="0" w:firstRowFirstColumn="0" w:firstRowLastColumn="0" w:lastRowFirstColumn="0" w:lastRowLastColumn="0"/>
                </w:pPr>
              </w:pPrChange>
            </w:pPr>
            <w:ins w:id="40224" w:author="瑋婷 徐" w:date="2025-01-04T21:52:00Z" w16du:dateUtc="2025-01-04T13:52:00Z">
              <w:r w:rsidRPr="00A90A85">
                <w:rPr>
                  <w:rFonts w:ascii="Times New Roman" w:eastAsia="標楷體" w:hAnsi="Times New Roman" w:cs="Times New Roman"/>
                  <w:sz w:val="24"/>
                  <w:rPrChange w:id="40225" w:author="瑋婷 徐" w:date="2025-01-06T09:49:00Z" w16du:dateUtc="2025-01-06T01:49:00Z">
                    <w:rPr>
                      <w:rFonts w:hint="eastAsia"/>
                    </w:rPr>
                  </w:rPrChange>
                </w:rPr>
                <w:t>鳥種</w:t>
              </w:r>
            </w:ins>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226" w:author="瑋婷 徐" w:date="2025-01-06T17:08:00Z" w16du:dateUtc="2025-01-06T09:08:00Z">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891B22B" w14:textId="0F7870B4" w:rsidR="001C47FC" w:rsidRPr="00A90A85" w:rsidRDefault="001C47FC" w:rsidP="00A90A85">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0227" w:author="瑋婷 徐" w:date="2025-01-04T21:52:00Z" w16du:dateUtc="2025-01-04T13:52:00Z"/>
                <w:rFonts w:ascii="Times New Roman" w:eastAsia="標楷體" w:hAnsi="Times New Roman" w:cs="Times New Roman"/>
                <w:sz w:val="24"/>
                <w:rPrChange w:id="40228" w:author="瑋婷 徐" w:date="2025-01-06T09:49:00Z" w16du:dateUtc="2025-01-06T01:49:00Z">
                  <w:rPr>
                    <w:ins w:id="40229" w:author="瑋婷 徐" w:date="2025-01-04T21:52:00Z" w16du:dateUtc="2025-01-04T13:52:00Z"/>
                  </w:rPr>
                </w:rPrChange>
              </w:rPr>
              <w:pPrChange w:id="40230" w:author="瑋婷 徐" w:date="2025-01-06T09:49:00Z" w16du:dateUtc="2025-01-06T01:49:00Z">
                <w:pPr>
                  <w:spacing w:after="0"/>
                  <w:cnfStyle w:val="100000000000" w:firstRow="1" w:lastRow="0" w:firstColumn="0" w:lastColumn="0" w:oddVBand="0" w:evenVBand="0" w:oddHBand="0" w:evenHBand="0" w:firstRowFirstColumn="0" w:firstRowLastColumn="0" w:lastRowFirstColumn="0" w:lastRowLastColumn="0"/>
                </w:pPr>
              </w:pPrChange>
            </w:pPr>
            <w:ins w:id="40231" w:author="瑋婷 徐" w:date="2025-01-04T21:52:00Z" w16du:dateUtc="2025-01-04T13:52:00Z">
              <w:r w:rsidRPr="00A90A85">
                <w:rPr>
                  <w:rFonts w:ascii="Times New Roman" w:eastAsia="標楷體" w:hAnsi="Times New Roman" w:cs="Times New Roman"/>
                  <w:sz w:val="24"/>
                  <w:rPrChange w:id="40232" w:author="瑋婷 徐" w:date="2025-01-06T09:49:00Z" w16du:dateUtc="2025-01-06T01:49:00Z">
                    <w:rPr/>
                  </w:rPrChange>
                </w:rPr>
                <w:t>數量</w:t>
              </w:r>
              <w:r w:rsidRPr="00A90A85">
                <w:rPr>
                  <w:rFonts w:ascii="Times New Roman" w:eastAsia="標楷體" w:hAnsi="Times New Roman" w:cs="Times New Roman"/>
                  <w:sz w:val="24"/>
                  <w:rPrChange w:id="40233" w:author="瑋婷 徐" w:date="2025-01-06T09:49:00Z" w16du:dateUtc="2025-01-06T01:49:00Z">
                    <w:rPr/>
                  </w:rPrChange>
                </w:rPr>
                <w:t>(</w:t>
              </w:r>
              <w:r w:rsidRPr="00A90A85">
                <w:rPr>
                  <w:rFonts w:ascii="Times New Roman" w:eastAsia="標楷體" w:hAnsi="Times New Roman" w:cs="Times New Roman"/>
                  <w:sz w:val="24"/>
                  <w:rPrChange w:id="40234" w:author="瑋婷 徐" w:date="2025-01-06T09:49:00Z" w16du:dateUtc="2025-01-06T01:49:00Z">
                    <w:rPr/>
                  </w:rPrChange>
                </w:rPr>
                <w:t>隻次</w:t>
              </w:r>
              <w:r w:rsidRPr="00A90A85">
                <w:rPr>
                  <w:rFonts w:ascii="Times New Roman" w:eastAsia="標楷體" w:hAnsi="Times New Roman" w:cs="Times New Roman"/>
                  <w:sz w:val="24"/>
                  <w:rPrChange w:id="40235" w:author="瑋婷 徐" w:date="2025-01-06T09:49:00Z" w16du:dateUtc="2025-01-06T01:49:00Z">
                    <w:rPr/>
                  </w:rPrChange>
                </w:rPr>
                <w:t>)</w:t>
              </w:r>
            </w:ins>
          </w:p>
        </w:tc>
      </w:tr>
      <w:tr w:rsidR="001C47FC" w:rsidRPr="001C47FC" w14:paraId="310F42C4" w14:textId="77777777" w:rsidTr="001C47FC">
        <w:trPr>
          <w:jc w:val="center"/>
          <w:ins w:id="40236" w:author="瑋婷 徐" w:date="2025-01-04T21:52:00Z"/>
          <w:trPrChange w:id="40237" w:author="瑋婷 徐" w:date="2025-01-06T17:08:00Z" w16du:dateUtc="2025-01-06T09:08:00Z">
            <w:trPr>
              <w:jc w:val="center"/>
            </w:trPr>
          </w:trPrChange>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38" w:author="瑋婷 徐" w:date="2025-01-06T17:08:00Z" w16du:dateUtc="2025-01-06T09:08:00Z">
              <w:tcPr>
                <w:tcW w:w="189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D6282B" w14:textId="77777777" w:rsidR="001C47FC" w:rsidRPr="00A90A85" w:rsidRDefault="001C47FC" w:rsidP="00A90A85">
            <w:pPr>
              <w:spacing w:after="0" w:line="360" w:lineRule="auto"/>
              <w:jc w:val="center"/>
              <w:rPr>
                <w:ins w:id="40239" w:author="瑋婷 徐" w:date="2025-01-04T21:52:00Z" w16du:dateUtc="2025-01-04T13:52:00Z"/>
                <w:rFonts w:ascii="Times New Roman" w:eastAsia="標楷體" w:hAnsi="Times New Roman" w:cs="Times New Roman"/>
                <w:sz w:val="24"/>
                <w:rPrChange w:id="40240" w:author="瑋婷 徐" w:date="2025-01-06T09:49:00Z" w16du:dateUtc="2025-01-06T01:49:00Z">
                  <w:rPr>
                    <w:ins w:id="40241" w:author="瑋婷 徐" w:date="2025-01-04T21:52:00Z" w16du:dateUtc="2025-01-04T13:52:00Z"/>
                  </w:rPr>
                </w:rPrChange>
              </w:rPr>
              <w:pPrChange w:id="40242" w:author="瑋婷 徐" w:date="2025-01-06T09:49:00Z" w16du:dateUtc="2025-01-06T01:49:00Z">
                <w:pPr>
                  <w:spacing w:after="0"/>
                </w:pPr>
              </w:pPrChange>
            </w:pPr>
            <w:ins w:id="40243" w:author="瑋婷 徐" w:date="2025-01-04T21:52:00Z" w16du:dateUtc="2025-01-04T13:52:00Z">
              <w:r w:rsidRPr="00A90A85">
                <w:rPr>
                  <w:rFonts w:ascii="Times New Roman" w:eastAsia="標楷體" w:hAnsi="Times New Roman" w:cs="Times New Roman"/>
                  <w:sz w:val="24"/>
                  <w:rPrChange w:id="40244" w:author="瑋婷 徐" w:date="2025-01-06T09:49:00Z" w16du:dateUtc="2025-01-06T01:49:00Z">
                    <w:rPr/>
                  </w:rPrChange>
                </w:rPr>
                <w:t>臺灣山鷓鴣</w:t>
              </w:r>
            </w:ins>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45" w:author="瑋婷 徐" w:date="2025-01-06T17:08:00Z" w16du:dateUtc="2025-01-06T09:08:00Z">
              <w:tcPr>
                <w:tcW w:w="17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87DE64" w14:textId="77777777" w:rsidR="001C47FC" w:rsidRPr="00A90A85" w:rsidRDefault="001C47FC" w:rsidP="00A90A85">
            <w:pPr>
              <w:spacing w:after="0" w:line="360" w:lineRule="auto"/>
              <w:jc w:val="center"/>
              <w:rPr>
                <w:ins w:id="40246" w:author="瑋婷 徐" w:date="2025-01-04T21:52:00Z" w16du:dateUtc="2025-01-04T13:52:00Z"/>
                <w:rFonts w:ascii="Times New Roman" w:eastAsia="標楷體" w:hAnsi="Times New Roman" w:cs="Times New Roman"/>
                <w:sz w:val="24"/>
                <w:rPrChange w:id="40247" w:author="瑋婷 徐" w:date="2025-01-06T09:49:00Z" w16du:dateUtc="2025-01-06T01:49:00Z">
                  <w:rPr>
                    <w:ins w:id="40248" w:author="瑋婷 徐" w:date="2025-01-04T21:52:00Z" w16du:dateUtc="2025-01-04T13:52:00Z"/>
                  </w:rPr>
                </w:rPrChange>
              </w:rPr>
              <w:pPrChange w:id="40249" w:author="瑋婷 徐" w:date="2025-01-06T09:49:00Z" w16du:dateUtc="2025-01-06T01:49:00Z">
                <w:pPr>
                  <w:spacing w:after="0"/>
                </w:pPr>
              </w:pPrChange>
            </w:pPr>
            <w:ins w:id="40250" w:author="瑋婷 徐" w:date="2025-01-04T21:52:00Z" w16du:dateUtc="2025-01-04T13:52:00Z">
              <w:r w:rsidRPr="00A90A85">
                <w:rPr>
                  <w:rFonts w:ascii="Times New Roman" w:eastAsia="標楷體" w:hAnsi="Times New Roman" w:cs="Times New Roman"/>
                  <w:sz w:val="24"/>
                  <w:rPrChange w:id="40251" w:author="瑋婷 徐" w:date="2025-01-06T09:49:00Z" w16du:dateUtc="2025-01-06T01:49:00Z">
                    <w:rPr/>
                  </w:rPrChange>
                </w:rPr>
                <w:t>15</w:t>
              </w:r>
            </w:ins>
          </w:p>
        </w:tc>
      </w:tr>
      <w:tr w:rsidR="001C47FC" w:rsidRPr="001C47FC" w14:paraId="3B33CA8A" w14:textId="77777777" w:rsidTr="001C47FC">
        <w:trPr>
          <w:jc w:val="center"/>
          <w:ins w:id="40252" w:author="瑋婷 徐" w:date="2025-01-04T21:52:00Z"/>
          <w:trPrChange w:id="40253"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54"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812927" w14:textId="77777777" w:rsidR="001C47FC" w:rsidRPr="00A90A85" w:rsidRDefault="001C47FC" w:rsidP="00A90A85">
            <w:pPr>
              <w:spacing w:after="0" w:line="360" w:lineRule="auto"/>
              <w:jc w:val="center"/>
              <w:rPr>
                <w:ins w:id="40255" w:author="瑋婷 徐" w:date="2025-01-04T21:52:00Z" w16du:dateUtc="2025-01-04T13:52:00Z"/>
                <w:rFonts w:ascii="Times New Roman" w:eastAsia="標楷體" w:hAnsi="Times New Roman" w:cs="Times New Roman"/>
                <w:sz w:val="24"/>
                <w:rPrChange w:id="40256" w:author="瑋婷 徐" w:date="2025-01-06T09:49:00Z" w16du:dateUtc="2025-01-06T01:49:00Z">
                  <w:rPr>
                    <w:ins w:id="40257" w:author="瑋婷 徐" w:date="2025-01-04T21:52:00Z" w16du:dateUtc="2025-01-04T13:52:00Z"/>
                  </w:rPr>
                </w:rPrChange>
              </w:rPr>
              <w:pPrChange w:id="40258" w:author="瑋婷 徐" w:date="2025-01-06T09:49:00Z" w16du:dateUtc="2025-01-06T01:49:00Z">
                <w:pPr>
                  <w:spacing w:after="0"/>
                </w:pPr>
              </w:pPrChange>
            </w:pPr>
            <w:ins w:id="40259" w:author="瑋婷 徐" w:date="2025-01-04T21:52:00Z" w16du:dateUtc="2025-01-04T13:52:00Z">
              <w:r w:rsidRPr="00A90A85">
                <w:rPr>
                  <w:rFonts w:ascii="Times New Roman" w:eastAsia="標楷體" w:hAnsi="Times New Roman" w:cs="Times New Roman"/>
                  <w:sz w:val="24"/>
                  <w:rPrChange w:id="40260" w:author="瑋婷 徐" w:date="2025-01-06T09:49:00Z" w16du:dateUtc="2025-01-06T01:49:00Z">
                    <w:rPr/>
                  </w:rPrChange>
                </w:rPr>
                <w:t>臺灣竹雞</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61"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4B780D" w14:textId="77777777" w:rsidR="001C47FC" w:rsidRPr="00A90A85" w:rsidRDefault="001C47FC" w:rsidP="00A90A85">
            <w:pPr>
              <w:spacing w:after="0" w:line="360" w:lineRule="auto"/>
              <w:jc w:val="center"/>
              <w:rPr>
                <w:ins w:id="40262" w:author="瑋婷 徐" w:date="2025-01-04T21:52:00Z" w16du:dateUtc="2025-01-04T13:52:00Z"/>
                <w:rFonts w:ascii="Times New Roman" w:eastAsia="標楷體" w:hAnsi="Times New Roman" w:cs="Times New Roman"/>
                <w:sz w:val="24"/>
                <w:rPrChange w:id="40263" w:author="瑋婷 徐" w:date="2025-01-06T09:49:00Z" w16du:dateUtc="2025-01-06T01:49:00Z">
                  <w:rPr>
                    <w:ins w:id="40264" w:author="瑋婷 徐" w:date="2025-01-04T21:52:00Z" w16du:dateUtc="2025-01-04T13:52:00Z"/>
                  </w:rPr>
                </w:rPrChange>
              </w:rPr>
              <w:pPrChange w:id="40265" w:author="瑋婷 徐" w:date="2025-01-06T09:49:00Z" w16du:dateUtc="2025-01-06T01:49:00Z">
                <w:pPr>
                  <w:spacing w:after="0"/>
                </w:pPr>
              </w:pPrChange>
            </w:pPr>
            <w:ins w:id="40266" w:author="瑋婷 徐" w:date="2025-01-04T21:52:00Z" w16du:dateUtc="2025-01-04T13:52:00Z">
              <w:r w:rsidRPr="00A90A85">
                <w:rPr>
                  <w:rFonts w:ascii="Times New Roman" w:eastAsia="標楷體" w:hAnsi="Times New Roman" w:cs="Times New Roman"/>
                  <w:sz w:val="24"/>
                  <w:rPrChange w:id="40267" w:author="瑋婷 徐" w:date="2025-01-06T09:49:00Z" w16du:dateUtc="2025-01-06T01:49:00Z">
                    <w:rPr/>
                  </w:rPrChange>
                </w:rPr>
                <w:t>22</w:t>
              </w:r>
            </w:ins>
          </w:p>
        </w:tc>
      </w:tr>
      <w:tr w:rsidR="001C47FC" w:rsidRPr="001C47FC" w14:paraId="28276723" w14:textId="77777777" w:rsidTr="001C47FC">
        <w:trPr>
          <w:jc w:val="center"/>
          <w:ins w:id="40268" w:author="瑋婷 徐" w:date="2025-01-04T21:52:00Z"/>
          <w:trPrChange w:id="40269"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70"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EDDFEE" w14:textId="77777777" w:rsidR="001C47FC" w:rsidRPr="00A90A85" w:rsidRDefault="001C47FC" w:rsidP="00A90A85">
            <w:pPr>
              <w:spacing w:after="0" w:line="360" w:lineRule="auto"/>
              <w:jc w:val="center"/>
              <w:rPr>
                <w:ins w:id="40271" w:author="瑋婷 徐" w:date="2025-01-04T21:52:00Z" w16du:dateUtc="2025-01-04T13:52:00Z"/>
                <w:rFonts w:ascii="Times New Roman" w:eastAsia="標楷體" w:hAnsi="Times New Roman" w:cs="Times New Roman"/>
                <w:sz w:val="24"/>
                <w:rPrChange w:id="40272" w:author="瑋婷 徐" w:date="2025-01-06T09:49:00Z" w16du:dateUtc="2025-01-06T01:49:00Z">
                  <w:rPr>
                    <w:ins w:id="40273" w:author="瑋婷 徐" w:date="2025-01-04T21:52:00Z" w16du:dateUtc="2025-01-04T13:52:00Z"/>
                  </w:rPr>
                </w:rPrChange>
              </w:rPr>
              <w:pPrChange w:id="40274" w:author="瑋婷 徐" w:date="2025-01-06T09:49:00Z" w16du:dateUtc="2025-01-06T01:49:00Z">
                <w:pPr>
                  <w:spacing w:after="0"/>
                </w:pPr>
              </w:pPrChange>
            </w:pPr>
            <w:ins w:id="40275" w:author="瑋婷 徐" w:date="2025-01-04T21:52:00Z" w16du:dateUtc="2025-01-04T13:52:00Z">
              <w:r w:rsidRPr="00A90A85">
                <w:rPr>
                  <w:rFonts w:ascii="Times New Roman" w:eastAsia="標楷體" w:hAnsi="Times New Roman" w:cs="Times New Roman"/>
                  <w:sz w:val="24"/>
                  <w:rPrChange w:id="40276" w:author="瑋婷 徐" w:date="2025-01-06T09:49:00Z" w16du:dateUtc="2025-01-06T01:49:00Z">
                    <w:rPr/>
                  </w:rPrChange>
                </w:rPr>
                <w:t>金背鳩</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77"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E65A4A" w14:textId="77777777" w:rsidR="001C47FC" w:rsidRPr="00A90A85" w:rsidRDefault="001C47FC" w:rsidP="00A90A85">
            <w:pPr>
              <w:spacing w:after="0" w:line="360" w:lineRule="auto"/>
              <w:jc w:val="center"/>
              <w:rPr>
                <w:ins w:id="40278" w:author="瑋婷 徐" w:date="2025-01-04T21:52:00Z" w16du:dateUtc="2025-01-04T13:52:00Z"/>
                <w:rFonts w:ascii="Times New Roman" w:eastAsia="標楷體" w:hAnsi="Times New Roman" w:cs="Times New Roman"/>
                <w:sz w:val="24"/>
                <w:rPrChange w:id="40279" w:author="瑋婷 徐" w:date="2025-01-06T09:49:00Z" w16du:dateUtc="2025-01-06T01:49:00Z">
                  <w:rPr>
                    <w:ins w:id="40280" w:author="瑋婷 徐" w:date="2025-01-04T21:52:00Z" w16du:dateUtc="2025-01-04T13:52:00Z"/>
                  </w:rPr>
                </w:rPrChange>
              </w:rPr>
              <w:pPrChange w:id="40281" w:author="瑋婷 徐" w:date="2025-01-06T09:49:00Z" w16du:dateUtc="2025-01-06T01:49:00Z">
                <w:pPr>
                  <w:spacing w:after="0"/>
                </w:pPr>
              </w:pPrChange>
            </w:pPr>
            <w:ins w:id="40282" w:author="瑋婷 徐" w:date="2025-01-04T21:52:00Z" w16du:dateUtc="2025-01-04T13:52:00Z">
              <w:r w:rsidRPr="00A90A85">
                <w:rPr>
                  <w:rFonts w:ascii="Times New Roman" w:eastAsia="標楷體" w:hAnsi="Times New Roman" w:cs="Times New Roman"/>
                  <w:sz w:val="24"/>
                  <w:rPrChange w:id="40283" w:author="瑋婷 徐" w:date="2025-01-06T09:49:00Z" w16du:dateUtc="2025-01-06T01:49:00Z">
                    <w:rPr/>
                  </w:rPrChange>
                </w:rPr>
                <w:t>11</w:t>
              </w:r>
            </w:ins>
          </w:p>
        </w:tc>
      </w:tr>
      <w:tr w:rsidR="001C47FC" w:rsidRPr="001C47FC" w14:paraId="2BD83EFB" w14:textId="77777777" w:rsidTr="001C47FC">
        <w:trPr>
          <w:jc w:val="center"/>
          <w:ins w:id="40284" w:author="瑋婷 徐" w:date="2025-01-04T21:52:00Z"/>
          <w:trPrChange w:id="40285"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86"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AC7CBD" w14:textId="77777777" w:rsidR="001C47FC" w:rsidRPr="00A90A85" w:rsidRDefault="001C47FC" w:rsidP="00A90A85">
            <w:pPr>
              <w:spacing w:after="0" w:line="360" w:lineRule="auto"/>
              <w:jc w:val="center"/>
              <w:rPr>
                <w:ins w:id="40287" w:author="瑋婷 徐" w:date="2025-01-04T21:52:00Z" w16du:dateUtc="2025-01-04T13:52:00Z"/>
                <w:rFonts w:ascii="Times New Roman" w:eastAsia="標楷體" w:hAnsi="Times New Roman" w:cs="Times New Roman"/>
                <w:sz w:val="24"/>
                <w:rPrChange w:id="40288" w:author="瑋婷 徐" w:date="2025-01-06T09:49:00Z" w16du:dateUtc="2025-01-06T01:49:00Z">
                  <w:rPr>
                    <w:ins w:id="40289" w:author="瑋婷 徐" w:date="2025-01-04T21:52:00Z" w16du:dateUtc="2025-01-04T13:52:00Z"/>
                  </w:rPr>
                </w:rPrChange>
              </w:rPr>
              <w:pPrChange w:id="40290" w:author="瑋婷 徐" w:date="2025-01-06T09:49:00Z" w16du:dateUtc="2025-01-06T01:49:00Z">
                <w:pPr>
                  <w:spacing w:after="0"/>
                </w:pPr>
              </w:pPrChange>
            </w:pPr>
            <w:ins w:id="40291" w:author="瑋婷 徐" w:date="2025-01-04T21:52:00Z" w16du:dateUtc="2025-01-04T13:52:00Z">
              <w:r w:rsidRPr="00A90A85">
                <w:rPr>
                  <w:rFonts w:ascii="Times New Roman" w:eastAsia="標楷體" w:hAnsi="Times New Roman" w:cs="Times New Roman"/>
                  <w:sz w:val="24"/>
                  <w:rPrChange w:id="40292" w:author="瑋婷 徐" w:date="2025-01-06T09:49:00Z" w16du:dateUtc="2025-01-06T01:49:00Z">
                    <w:rPr/>
                  </w:rPrChange>
                </w:rPr>
                <w:t>紅鳩</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93"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3C3AEC" w14:textId="77777777" w:rsidR="001C47FC" w:rsidRPr="00A90A85" w:rsidRDefault="001C47FC" w:rsidP="00A90A85">
            <w:pPr>
              <w:spacing w:after="0" w:line="360" w:lineRule="auto"/>
              <w:jc w:val="center"/>
              <w:rPr>
                <w:ins w:id="40294" w:author="瑋婷 徐" w:date="2025-01-04T21:52:00Z" w16du:dateUtc="2025-01-04T13:52:00Z"/>
                <w:rFonts w:ascii="Times New Roman" w:eastAsia="標楷體" w:hAnsi="Times New Roman" w:cs="Times New Roman"/>
                <w:sz w:val="24"/>
                <w:rPrChange w:id="40295" w:author="瑋婷 徐" w:date="2025-01-06T09:49:00Z" w16du:dateUtc="2025-01-06T01:49:00Z">
                  <w:rPr>
                    <w:ins w:id="40296" w:author="瑋婷 徐" w:date="2025-01-04T21:52:00Z" w16du:dateUtc="2025-01-04T13:52:00Z"/>
                  </w:rPr>
                </w:rPrChange>
              </w:rPr>
              <w:pPrChange w:id="40297" w:author="瑋婷 徐" w:date="2025-01-06T09:49:00Z" w16du:dateUtc="2025-01-06T01:49:00Z">
                <w:pPr>
                  <w:spacing w:after="0"/>
                </w:pPr>
              </w:pPrChange>
            </w:pPr>
            <w:ins w:id="40298" w:author="瑋婷 徐" w:date="2025-01-04T21:52:00Z" w16du:dateUtc="2025-01-04T13:52:00Z">
              <w:r w:rsidRPr="00A90A85">
                <w:rPr>
                  <w:rFonts w:ascii="Times New Roman" w:eastAsia="標楷體" w:hAnsi="Times New Roman" w:cs="Times New Roman"/>
                  <w:sz w:val="24"/>
                  <w:rPrChange w:id="40299" w:author="瑋婷 徐" w:date="2025-01-06T09:49:00Z" w16du:dateUtc="2025-01-06T01:49:00Z">
                    <w:rPr/>
                  </w:rPrChange>
                </w:rPr>
                <w:t>6</w:t>
              </w:r>
            </w:ins>
          </w:p>
        </w:tc>
      </w:tr>
      <w:tr w:rsidR="001C47FC" w:rsidRPr="001C47FC" w14:paraId="62541BE8" w14:textId="77777777" w:rsidTr="001C47FC">
        <w:trPr>
          <w:jc w:val="center"/>
          <w:ins w:id="40300" w:author="瑋婷 徐" w:date="2025-01-04T21:52:00Z"/>
          <w:trPrChange w:id="40301"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02"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F4F322" w14:textId="77777777" w:rsidR="001C47FC" w:rsidRPr="00A90A85" w:rsidRDefault="001C47FC" w:rsidP="00A90A85">
            <w:pPr>
              <w:spacing w:after="0" w:line="360" w:lineRule="auto"/>
              <w:jc w:val="center"/>
              <w:rPr>
                <w:ins w:id="40303" w:author="瑋婷 徐" w:date="2025-01-04T21:52:00Z" w16du:dateUtc="2025-01-04T13:52:00Z"/>
                <w:rFonts w:ascii="Times New Roman" w:eastAsia="標楷體" w:hAnsi="Times New Roman" w:cs="Times New Roman"/>
                <w:sz w:val="24"/>
                <w:rPrChange w:id="40304" w:author="瑋婷 徐" w:date="2025-01-06T09:49:00Z" w16du:dateUtc="2025-01-06T01:49:00Z">
                  <w:rPr>
                    <w:ins w:id="40305" w:author="瑋婷 徐" w:date="2025-01-04T21:52:00Z" w16du:dateUtc="2025-01-04T13:52:00Z"/>
                  </w:rPr>
                </w:rPrChange>
              </w:rPr>
              <w:pPrChange w:id="40306" w:author="瑋婷 徐" w:date="2025-01-06T09:49:00Z" w16du:dateUtc="2025-01-06T01:49:00Z">
                <w:pPr>
                  <w:spacing w:after="0"/>
                </w:pPr>
              </w:pPrChange>
            </w:pPr>
            <w:ins w:id="40307" w:author="瑋婷 徐" w:date="2025-01-04T21:52:00Z" w16du:dateUtc="2025-01-04T13:52:00Z">
              <w:r w:rsidRPr="00A90A85">
                <w:rPr>
                  <w:rFonts w:ascii="Times New Roman" w:eastAsia="標楷體" w:hAnsi="Times New Roman" w:cs="Times New Roman"/>
                  <w:sz w:val="24"/>
                  <w:rPrChange w:id="40308" w:author="瑋婷 徐" w:date="2025-01-06T09:49:00Z" w16du:dateUtc="2025-01-06T01:49:00Z">
                    <w:rPr/>
                  </w:rPrChange>
                </w:rPr>
                <w:t>珠頸斑鳩</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09"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3B81F5" w14:textId="77777777" w:rsidR="001C47FC" w:rsidRPr="00A90A85" w:rsidRDefault="001C47FC" w:rsidP="00A90A85">
            <w:pPr>
              <w:spacing w:after="0" w:line="360" w:lineRule="auto"/>
              <w:jc w:val="center"/>
              <w:rPr>
                <w:ins w:id="40310" w:author="瑋婷 徐" w:date="2025-01-04T21:52:00Z" w16du:dateUtc="2025-01-04T13:52:00Z"/>
                <w:rFonts w:ascii="Times New Roman" w:eastAsia="標楷體" w:hAnsi="Times New Roman" w:cs="Times New Roman"/>
                <w:sz w:val="24"/>
                <w:rPrChange w:id="40311" w:author="瑋婷 徐" w:date="2025-01-06T09:49:00Z" w16du:dateUtc="2025-01-06T01:49:00Z">
                  <w:rPr>
                    <w:ins w:id="40312" w:author="瑋婷 徐" w:date="2025-01-04T21:52:00Z" w16du:dateUtc="2025-01-04T13:52:00Z"/>
                  </w:rPr>
                </w:rPrChange>
              </w:rPr>
              <w:pPrChange w:id="40313" w:author="瑋婷 徐" w:date="2025-01-06T09:49:00Z" w16du:dateUtc="2025-01-06T01:49:00Z">
                <w:pPr>
                  <w:spacing w:after="0"/>
                </w:pPr>
              </w:pPrChange>
            </w:pPr>
            <w:ins w:id="40314" w:author="瑋婷 徐" w:date="2025-01-04T21:52:00Z" w16du:dateUtc="2025-01-04T13:52:00Z">
              <w:r w:rsidRPr="00A90A85">
                <w:rPr>
                  <w:rFonts w:ascii="Times New Roman" w:eastAsia="標楷體" w:hAnsi="Times New Roman" w:cs="Times New Roman"/>
                  <w:sz w:val="24"/>
                  <w:rPrChange w:id="40315" w:author="瑋婷 徐" w:date="2025-01-06T09:49:00Z" w16du:dateUtc="2025-01-06T01:49:00Z">
                    <w:rPr/>
                  </w:rPrChange>
                </w:rPr>
                <w:t>21</w:t>
              </w:r>
            </w:ins>
          </w:p>
        </w:tc>
      </w:tr>
      <w:tr w:rsidR="001C47FC" w:rsidRPr="001C47FC" w14:paraId="3A3A01A3" w14:textId="77777777" w:rsidTr="001C47FC">
        <w:trPr>
          <w:jc w:val="center"/>
          <w:ins w:id="40316" w:author="瑋婷 徐" w:date="2025-01-04T21:52:00Z"/>
          <w:trPrChange w:id="40317"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18"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BF8971" w14:textId="77777777" w:rsidR="001C47FC" w:rsidRPr="00A90A85" w:rsidRDefault="001C47FC" w:rsidP="00A90A85">
            <w:pPr>
              <w:spacing w:after="0" w:line="360" w:lineRule="auto"/>
              <w:jc w:val="center"/>
              <w:rPr>
                <w:ins w:id="40319" w:author="瑋婷 徐" w:date="2025-01-04T21:52:00Z" w16du:dateUtc="2025-01-04T13:52:00Z"/>
                <w:rFonts w:ascii="Times New Roman" w:eastAsia="標楷體" w:hAnsi="Times New Roman" w:cs="Times New Roman"/>
                <w:sz w:val="24"/>
                <w:rPrChange w:id="40320" w:author="瑋婷 徐" w:date="2025-01-06T09:49:00Z" w16du:dateUtc="2025-01-06T01:49:00Z">
                  <w:rPr>
                    <w:ins w:id="40321" w:author="瑋婷 徐" w:date="2025-01-04T21:52:00Z" w16du:dateUtc="2025-01-04T13:52:00Z"/>
                  </w:rPr>
                </w:rPrChange>
              </w:rPr>
              <w:pPrChange w:id="40322" w:author="瑋婷 徐" w:date="2025-01-06T09:49:00Z" w16du:dateUtc="2025-01-06T01:49:00Z">
                <w:pPr>
                  <w:spacing w:after="0"/>
                </w:pPr>
              </w:pPrChange>
            </w:pPr>
            <w:ins w:id="40323" w:author="瑋婷 徐" w:date="2025-01-04T21:52:00Z" w16du:dateUtc="2025-01-04T13:52:00Z">
              <w:r w:rsidRPr="00A90A85">
                <w:rPr>
                  <w:rFonts w:ascii="Times New Roman" w:eastAsia="標楷體" w:hAnsi="Times New Roman" w:cs="Times New Roman"/>
                  <w:sz w:val="24"/>
                  <w:rPrChange w:id="40324" w:author="瑋婷 徐" w:date="2025-01-06T09:49:00Z" w16du:dateUtc="2025-01-06T01:49:00Z">
                    <w:rPr/>
                  </w:rPrChange>
                </w:rPr>
                <w:t>北方中杜鵑</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25"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6601DB" w14:textId="77777777" w:rsidR="001C47FC" w:rsidRPr="00A90A85" w:rsidRDefault="001C47FC" w:rsidP="00A90A85">
            <w:pPr>
              <w:spacing w:after="0" w:line="360" w:lineRule="auto"/>
              <w:jc w:val="center"/>
              <w:rPr>
                <w:ins w:id="40326" w:author="瑋婷 徐" w:date="2025-01-04T21:52:00Z" w16du:dateUtc="2025-01-04T13:52:00Z"/>
                <w:rFonts w:ascii="Times New Roman" w:eastAsia="標楷體" w:hAnsi="Times New Roman" w:cs="Times New Roman"/>
                <w:sz w:val="24"/>
                <w:rPrChange w:id="40327" w:author="瑋婷 徐" w:date="2025-01-06T09:49:00Z" w16du:dateUtc="2025-01-06T01:49:00Z">
                  <w:rPr>
                    <w:ins w:id="40328" w:author="瑋婷 徐" w:date="2025-01-04T21:52:00Z" w16du:dateUtc="2025-01-04T13:52:00Z"/>
                  </w:rPr>
                </w:rPrChange>
              </w:rPr>
              <w:pPrChange w:id="40329" w:author="瑋婷 徐" w:date="2025-01-06T09:49:00Z" w16du:dateUtc="2025-01-06T01:49:00Z">
                <w:pPr>
                  <w:spacing w:after="0"/>
                </w:pPr>
              </w:pPrChange>
            </w:pPr>
            <w:ins w:id="40330" w:author="瑋婷 徐" w:date="2025-01-04T21:52:00Z" w16du:dateUtc="2025-01-04T13:52:00Z">
              <w:r w:rsidRPr="00A90A85">
                <w:rPr>
                  <w:rFonts w:ascii="Times New Roman" w:eastAsia="標楷體" w:hAnsi="Times New Roman" w:cs="Times New Roman"/>
                  <w:sz w:val="24"/>
                  <w:rPrChange w:id="40331" w:author="瑋婷 徐" w:date="2025-01-06T09:49:00Z" w16du:dateUtc="2025-01-06T01:49:00Z">
                    <w:rPr/>
                  </w:rPrChange>
                </w:rPr>
                <w:t>4</w:t>
              </w:r>
            </w:ins>
          </w:p>
        </w:tc>
      </w:tr>
      <w:tr w:rsidR="001C47FC" w:rsidRPr="001C47FC" w14:paraId="20EFE74E" w14:textId="77777777" w:rsidTr="001C47FC">
        <w:trPr>
          <w:jc w:val="center"/>
          <w:ins w:id="40332" w:author="瑋婷 徐" w:date="2025-01-04T21:52:00Z"/>
          <w:trPrChange w:id="40333"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34"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5D9717" w14:textId="77777777" w:rsidR="001C47FC" w:rsidRPr="00A90A85" w:rsidRDefault="001C47FC" w:rsidP="00A90A85">
            <w:pPr>
              <w:spacing w:after="0" w:line="360" w:lineRule="auto"/>
              <w:jc w:val="center"/>
              <w:rPr>
                <w:ins w:id="40335" w:author="瑋婷 徐" w:date="2025-01-04T21:52:00Z" w16du:dateUtc="2025-01-04T13:52:00Z"/>
                <w:rFonts w:ascii="Times New Roman" w:eastAsia="標楷體" w:hAnsi="Times New Roman" w:cs="Times New Roman"/>
                <w:sz w:val="24"/>
                <w:rPrChange w:id="40336" w:author="瑋婷 徐" w:date="2025-01-06T09:49:00Z" w16du:dateUtc="2025-01-06T01:49:00Z">
                  <w:rPr>
                    <w:ins w:id="40337" w:author="瑋婷 徐" w:date="2025-01-04T21:52:00Z" w16du:dateUtc="2025-01-04T13:52:00Z"/>
                  </w:rPr>
                </w:rPrChange>
              </w:rPr>
              <w:pPrChange w:id="40338" w:author="瑋婷 徐" w:date="2025-01-06T09:49:00Z" w16du:dateUtc="2025-01-06T01:49:00Z">
                <w:pPr>
                  <w:spacing w:after="0"/>
                </w:pPr>
              </w:pPrChange>
            </w:pPr>
            <w:ins w:id="40339" w:author="瑋婷 徐" w:date="2025-01-04T21:52:00Z" w16du:dateUtc="2025-01-04T13:52:00Z">
              <w:r w:rsidRPr="00A90A85">
                <w:rPr>
                  <w:rFonts w:ascii="Times New Roman" w:eastAsia="標楷體" w:hAnsi="Times New Roman" w:cs="Times New Roman"/>
                  <w:sz w:val="24"/>
                  <w:rPrChange w:id="40340" w:author="瑋婷 徐" w:date="2025-01-06T09:49:00Z" w16du:dateUtc="2025-01-06T01:49:00Z">
                    <w:rPr/>
                  </w:rPrChange>
                </w:rPr>
                <w:t>小雨燕</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41"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242CCB" w14:textId="77777777" w:rsidR="001C47FC" w:rsidRPr="00A90A85" w:rsidRDefault="001C47FC" w:rsidP="00A90A85">
            <w:pPr>
              <w:spacing w:after="0" w:line="360" w:lineRule="auto"/>
              <w:jc w:val="center"/>
              <w:rPr>
                <w:ins w:id="40342" w:author="瑋婷 徐" w:date="2025-01-04T21:52:00Z" w16du:dateUtc="2025-01-04T13:52:00Z"/>
                <w:rFonts w:ascii="Times New Roman" w:eastAsia="標楷體" w:hAnsi="Times New Roman" w:cs="Times New Roman"/>
                <w:sz w:val="24"/>
                <w:rPrChange w:id="40343" w:author="瑋婷 徐" w:date="2025-01-06T09:49:00Z" w16du:dateUtc="2025-01-06T01:49:00Z">
                  <w:rPr>
                    <w:ins w:id="40344" w:author="瑋婷 徐" w:date="2025-01-04T21:52:00Z" w16du:dateUtc="2025-01-04T13:52:00Z"/>
                  </w:rPr>
                </w:rPrChange>
              </w:rPr>
              <w:pPrChange w:id="40345" w:author="瑋婷 徐" w:date="2025-01-06T09:49:00Z" w16du:dateUtc="2025-01-06T01:49:00Z">
                <w:pPr>
                  <w:spacing w:after="0"/>
                </w:pPr>
              </w:pPrChange>
            </w:pPr>
            <w:ins w:id="40346" w:author="瑋婷 徐" w:date="2025-01-04T21:52:00Z" w16du:dateUtc="2025-01-04T13:52:00Z">
              <w:r w:rsidRPr="00A90A85">
                <w:rPr>
                  <w:rFonts w:ascii="Times New Roman" w:eastAsia="標楷體" w:hAnsi="Times New Roman" w:cs="Times New Roman"/>
                  <w:sz w:val="24"/>
                  <w:rPrChange w:id="40347" w:author="瑋婷 徐" w:date="2025-01-06T09:49:00Z" w16du:dateUtc="2025-01-06T01:49:00Z">
                    <w:rPr/>
                  </w:rPrChange>
                </w:rPr>
                <w:t>4</w:t>
              </w:r>
            </w:ins>
          </w:p>
        </w:tc>
      </w:tr>
      <w:tr w:rsidR="001C47FC" w:rsidRPr="001C47FC" w14:paraId="1619FFCC" w14:textId="77777777" w:rsidTr="001C47FC">
        <w:trPr>
          <w:jc w:val="center"/>
          <w:ins w:id="40348" w:author="瑋婷 徐" w:date="2025-01-04T21:52:00Z"/>
          <w:trPrChange w:id="40349"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50"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8952A2" w14:textId="77777777" w:rsidR="001C47FC" w:rsidRPr="00A90A85" w:rsidRDefault="001C47FC" w:rsidP="00A90A85">
            <w:pPr>
              <w:spacing w:after="0" w:line="360" w:lineRule="auto"/>
              <w:jc w:val="center"/>
              <w:rPr>
                <w:ins w:id="40351" w:author="瑋婷 徐" w:date="2025-01-04T21:52:00Z" w16du:dateUtc="2025-01-04T13:52:00Z"/>
                <w:rFonts w:ascii="Times New Roman" w:eastAsia="標楷體" w:hAnsi="Times New Roman" w:cs="Times New Roman"/>
                <w:sz w:val="24"/>
                <w:rPrChange w:id="40352" w:author="瑋婷 徐" w:date="2025-01-06T09:49:00Z" w16du:dateUtc="2025-01-06T01:49:00Z">
                  <w:rPr>
                    <w:ins w:id="40353" w:author="瑋婷 徐" w:date="2025-01-04T21:52:00Z" w16du:dateUtc="2025-01-04T13:52:00Z"/>
                  </w:rPr>
                </w:rPrChange>
              </w:rPr>
              <w:pPrChange w:id="40354" w:author="瑋婷 徐" w:date="2025-01-06T09:49:00Z" w16du:dateUtc="2025-01-06T01:49:00Z">
                <w:pPr>
                  <w:spacing w:after="0"/>
                </w:pPr>
              </w:pPrChange>
            </w:pPr>
            <w:ins w:id="40355" w:author="瑋婷 徐" w:date="2025-01-04T21:52:00Z" w16du:dateUtc="2025-01-04T13:52:00Z">
              <w:r w:rsidRPr="00A90A85">
                <w:rPr>
                  <w:rFonts w:ascii="Times New Roman" w:eastAsia="標楷體" w:hAnsi="Times New Roman" w:cs="Times New Roman"/>
                  <w:sz w:val="24"/>
                  <w:rPrChange w:id="40356" w:author="瑋婷 徐" w:date="2025-01-06T09:49:00Z" w16du:dateUtc="2025-01-06T01:49:00Z">
                    <w:rPr/>
                  </w:rPrChange>
                </w:rPr>
                <w:t>白腹秧雞</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57"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2124001" w14:textId="77777777" w:rsidR="001C47FC" w:rsidRPr="00A90A85" w:rsidRDefault="001C47FC" w:rsidP="00A90A85">
            <w:pPr>
              <w:spacing w:after="0" w:line="360" w:lineRule="auto"/>
              <w:jc w:val="center"/>
              <w:rPr>
                <w:ins w:id="40358" w:author="瑋婷 徐" w:date="2025-01-04T21:52:00Z" w16du:dateUtc="2025-01-04T13:52:00Z"/>
                <w:rFonts w:ascii="Times New Roman" w:eastAsia="標楷體" w:hAnsi="Times New Roman" w:cs="Times New Roman"/>
                <w:sz w:val="24"/>
                <w:rPrChange w:id="40359" w:author="瑋婷 徐" w:date="2025-01-06T09:49:00Z" w16du:dateUtc="2025-01-06T01:49:00Z">
                  <w:rPr>
                    <w:ins w:id="40360" w:author="瑋婷 徐" w:date="2025-01-04T21:52:00Z" w16du:dateUtc="2025-01-04T13:52:00Z"/>
                  </w:rPr>
                </w:rPrChange>
              </w:rPr>
              <w:pPrChange w:id="40361" w:author="瑋婷 徐" w:date="2025-01-06T09:49:00Z" w16du:dateUtc="2025-01-06T01:49:00Z">
                <w:pPr>
                  <w:spacing w:after="0"/>
                </w:pPr>
              </w:pPrChange>
            </w:pPr>
            <w:ins w:id="40362" w:author="瑋婷 徐" w:date="2025-01-04T21:52:00Z" w16du:dateUtc="2025-01-04T13:52:00Z">
              <w:r w:rsidRPr="00A90A85">
                <w:rPr>
                  <w:rFonts w:ascii="Times New Roman" w:eastAsia="標楷體" w:hAnsi="Times New Roman" w:cs="Times New Roman"/>
                  <w:sz w:val="24"/>
                  <w:rPrChange w:id="40363" w:author="瑋婷 徐" w:date="2025-01-06T09:49:00Z" w16du:dateUtc="2025-01-06T01:49:00Z">
                    <w:rPr/>
                  </w:rPrChange>
                </w:rPr>
                <w:t>2</w:t>
              </w:r>
            </w:ins>
          </w:p>
        </w:tc>
      </w:tr>
      <w:tr w:rsidR="001C47FC" w:rsidRPr="001C47FC" w14:paraId="4A6F9D3E" w14:textId="77777777" w:rsidTr="001C47FC">
        <w:trPr>
          <w:jc w:val="center"/>
          <w:ins w:id="40364" w:author="瑋婷 徐" w:date="2025-01-04T21:52:00Z"/>
          <w:trPrChange w:id="40365"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66"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770282" w14:textId="77777777" w:rsidR="001C47FC" w:rsidRPr="00A90A85" w:rsidRDefault="001C47FC" w:rsidP="00A90A85">
            <w:pPr>
              <w:spacing w:after="0" w:line="360" w:lineRule="auto"/>
              <w:jc w:val="center"/>
              <w:rPr>
                <w:ins w:id="40367" w:author="瑋婷 徐" w:date="2025-01-04T21:52:00Z" w16du:dateUtc="2025-01-04T13:52:00Z"/>
                <w:rFonts w:ascii="Times New Roman" w:eastAsia="標楷體" w:hAnsi="Times New Roman" w:cs="Times New Roman"/>
                <w:sz w:val="24"/>
                <w:rPrChange w:id="40368" w:author="瑋婷 徐" w:date="2025-01-06T09:49:00Z" w16du:dateUtc="2025-01-06T01:49:00Z">
                  <w:rPr>
                    <w:ins w:id="40369" w:author="瑋婷 徐" w:date="2025-01-04T21:52:00Z" w16du:dateUtc="2025-01-04T13:52:00Z"/>
                  </w:rPr>
                </w:rPrChange>
              </w:rPr>
              <w:pPrChange w:id="40370" w:author="瑋婷 徐" w:date="2025-01-06T09:49:00Z" w16du:dateUtc="2025-01-06T01:49:00Z">
                <w:pPr>
                  <w:spacing w:after="0"/>
                </w:pPr>
              </w:pPrChange>
            </w:pPr>
            <w:ins w:id="40371" w:author="瑋婷 徐" w:date="2025-01-04T21:52:00Z" w16du:dateUtc="2025-01-04T13:52:00Z">
              <w:r w:rsidRPr="00A90A85">
                <w:rPr>
                  <w:rFonts w:ascii="Times New Roman" w:eastAsia="標楷體" w:hAnsi="Times New Roman" w:cs="Times New Roman"/>
                  <w:sz w:val="24"/>
                  <w:rPrChange w:id="40372" w:author="瑋婷 徐" w:date="2025-01-06T09:49:00Z" w16du:dateUtc="2025-01-06T01:49:00Z">
                    <w:rPr/>
                  </w:rPrChange>
                </w:rPr>
                <w:t>蒼鷺</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73"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FB5CAF" w14:textId="77777777" w:rsidR="001C47FC" w:rsidRPr="00A90A85" w:rsidRDefault="001C47FC" w:rsidP="00A90A85">
            <w:pPr>
              <w:spacing w:after="0" w:line="360" w:lineRule="auto"/>
              <w:jc w:val="center"/>
              <w:rPr>
                <w:ins w:id="40374" w:author="瑋婷 徐" w:date="2025-01-04T21:52:00Z" w16du:dateUtc="2025-01-04T13:52:00Z"/>
                <w:rFonts w:ascii="Times New Roman" w:eastAsia="標楷體" w:hAnsi="Times New Roman" w:cs="Times New Roman"/>
                <w:sz w:val="24"/>
                <w:rPrChange w:id="40375" w:author="瑋婷 徐" w:date="2025-01-06T09:49:00Z" w16du:dateUtc="2025-01-06T01:49:00Z">
                  <w:rPr>
                    <w:ins w:id="40376" w:author="瑋婷 徐" w:date="2025-01-04T21:52:00Z" w16du:dateUtc="2025-01-04T13:52:00Z"/>
                  </w:rPr>
                </w:rPrChange>
              </w:rPr>
              <w:pPrChange w:id="40377" w:author="瑋婷 徐" w:date="2025-01-06T09:49:00Z" w16du:dateUtc="2025-01-06T01:49:00Z">
                <w:pPr>
                  <w:spacing w:after="0"/>
                </w:pPr>
              </w:pPrChange>
            </w:pPr>
            <w:ins w:id="40378" w:author="瑋婷 徐" w:date="2025-01-04T21:52:00Z" w16du:dateUtc="2025-01-04T13:52:00Z">
              <w:r w:rsidRPr="00A90A85">
                <w:rPr>
                  <w:rFonts w:ascii="Times New Roman" w:eastAsia="標楷體" w:hAnsi="Times New Roman" w:cs="Times New Roman"/>
                  <w:sz w:val="24"/>
                  <w:rPrChange w:id="40379" w:author="瑋婷 徐" w:date="2025-01-06T09:49:00Z" w16du:dateUtc="2025-01-06T01:49:00Z">
                    <w:rPr/>
                  </w:rPrChange>
                </w:rPr>
                <w:t>6</w:t>
              </w:r>
            </w:ins>
          </w:p>
        </w:tc>
      </w:tr>
      <w:tr w:rsidR="001C47FC" w:rsidRPr="001C47FC" w14:paraId="4145F4A7" w14:textId="77777777" w:rsidTr="001C47FC">
        <w:trPr>
          <w:jc w:val="center"/>
          <w:ins w:id="40380" w:author="瑋婷 徐" w:date="2025-01-04T21:52:00Z"/>
          <w:trPrChange w:id="40381"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82"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F0281E" w14:textId="77777777" w:rsidR="001C47FC" w:rsidRPr="00A90A85" w:rsidRDefault="001C47FC" w:rsidP="00A90A85">
            <w:pPr>
              <w:spacing w:after="0" w:line="360" w:lineRule="auto"/>
              <w:jc w:val="center"/>
              <w:rPr>
                <w:ins w:id="40383" w:author="瑋婷 徐" w:date="2025-01-04T21:52:00Z" w16du:dateUtc="2025-01-04T13:52:00Z"/>
                <w:rFonts w:ascii="Times New Roman" w:eastAsia="標楷體" w:hAnsi="Times New Roman" w:cs="Times New Roman"/>
                <w:sz w:val="24"/>
                <w:rPrChange w:id="40384" w:author="瑋婷 徐" w:date="2025-01-06T09:49:00Z" w16du:dateUtc="2025-01-06T01:49:00Z">
                  <w:rPr>
                    <w:ins w:id="40385" w:author="瑋婷 徐" w:date="2025-01-04T21:52:00Z" w16du:dateUtc="2025-01-04T13:52:00Z"/>
                  </w:rPr>
                </w:rPrChange>
              </w:rPr>
              <w:pPrChange w:id="40386" w:author="瑋婷 徐" w:date="2025-01-06T09:49:00Z" w16du:dateUtc="2025-01-06T01:49:00Z">
                <w:pPr>
                  <w:spacing w:after="0"/>
                </w:pPr>
              </w:pPrChange>
            </w:pPr>
            <w:ins w:id="40387" w:author="瑋婷 徐" w:date="2025-01-04T21:52:00Z" w16du:dateUtc="2025-01-04T13:52:00Z">
              <w:r w:rsidRPr="00A90A85">
                <w:rPr>
                  <w:rFonts w:ascii="Times New Roman" w:eastAsia="標楷體" w:hAnsi="Times New Roman" w:cs="Times New Roman"/>
                  <w:sz w:val="24"/>
                  <w:rPrChange w:id="40388" w:author="瑋婷 徐" w:date="2025-01-06T09:49:00Z" w16du:dateUtc="2025-01-06T01:49:00Z">
                    <w:rPr/>
                  </w:rPrChange>
                </w:rPr>
                <w:t>紫鷺</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89"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17D839" w14:textId="77777777" w:rsidR="001C47FC" w:rsidRPr="00A90A85" w:rsidRDefault="001C47FC" w:rsidP="00A90A85">
            <w:pPr>
              <w:spacing w:after="0" w:line="360" w:lineRule="auto"/>
              <w:jc w:val="center"/>
              <w:rPr>
                <w:ins w:id="40390" w:author="瑋婷 徐" w:date="2025-01-04T21:52:00Z" w16du:dateUtc="2025-01-04T13:52:00Z"/>
                <w:rFonts w:ascii="Times New Roman" w:eastAsia="標楷體" w:hAnsi="Times New Roman" w:cs="Times New Roman"/>
                <w:sz w:val="24"/>
                <w:rPrChange w:id="40391" w:author="瑋婷 徐" w:date="2025-01-06T09:49:00Z" w16du:dateUtc="2025-01-06T01:49:00Z">
                  <w:rPr>
                    <w:ins w:id="40392" w:author="瑋婷 徐" w:date="2025-01-04T21:52:00Z" w16du:dateUtc="2025-01-04T13:52:00Z"/>
                  </w:rPr>
                </w:rPrChange>
              </w:rPr>
              <w:pPrChange w:id="40393" w:author="瑋婷 徐" w:date="2025-01-06T09:49:00Z" w16du:dateUtc="2025-01-06T01:49:00Z">
                <w:pPr>
                  <w:spacing w:after="0"/>
                </w:pPr>
              </w:pPrChange>
            </w:pPr>
            <w:ins w:id="40394" w:author="瑋婷 徐" w:date="2025-01-04T21:52:00Z" w16du:dateUtc="2025-01-04T13:52:00Z">
              <w:r w:rsidRPr="00A90A85">
                <w:rPr>
                  <w:rFonts w:ascii="Times New Roman" w:eastAsia="標楷體" w:hAnsi="Times New Roman" w:cs="Times New Roman"/>
                  <w:sz w:val="24"/>
                  <w:rPrChange w:id="40395" w:author="瑋婷 徐" w:date="2025-01-06T09:49:00Z" w16du:dateUtc="2025-01-06T01:49:00Z">
                    <w:rPr/>
                  </w:rPrChange>
                </w:rPr>
                <w:t>1</w:t>
              </w:r>
            </w:ins>
          </w:p>
        </w:tc>
      </w:tr>
      <w:tr w:rsidR="001C47FC" w:rsidRPr="001C47FC" w14:paraId="74CDCB0B" w14:textId="77777777" w:rsidTr="001C47FC">
        <w:trPr>
          <w:jc w:val="center"/>
          <w:ins w:id="40396" w:author="瑋婷 徐" w:date="2025-01-04T21:52:00Z"/>
          <w:trPrChange w:id="40397"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98"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3C77B84" w14:textId="77777777" w:rsidR="001C47FC" w:rsidRPr="00A90A85" w:rsidRDefault="001C47FC" w:rsidP="00A90A85">
            <w:pPr>
              <w:spacing w:after="0" w:line="360" w:lineRule="auto"/>
              <w:jc w:val="center"/>
              <w:rPr>
                <w:ins w:id="40399" w:author="瑋婷 徐" w:date="2025-01-04T21:52:00Z" w16du:dateUtc="2025-01-04T13:52:00Z"/>
                <w:rFonts w:ascii="Times New Roman" w:eastAsia="標楷體" w:hAnsi="Times New Roman" w:cs="Times New Roman"/>
                <w:sz w:val="24"/>
                <w:rPrChange w:id="40400" w:author="瑋婷 徐" w:date="2025-01-06T09:49:00Z" w16du:dateUtc="2025-01-06T01:49:00Z">
                  <w:rPr>
                    <w:ins w:id="40401" w:author="瑋婷 徐" w:date="2025-01-04T21:52:00Z" w16du:dateUtc="2025-01-04T13:52:00Z"/>
                  </w:rPr>
                </w:rPrChange>
              </w:rPr>
              <w:pPrChange w:id="40402" w:author="瑋婷 徐" w:date="2025-01-06T09:49:00Z" w16du:dateUtc="2025-01-06T01:49:00Z">
                <w:pPr>
                  <w:spacing w:after="0"/>
                </w:pPr>
              </w:pPrChange>
            </w:pPr>
            <w:ins w:id="40403" w:author="瑋婷 徐" w:date="2025-01-04T21:52:00Z" w16du:dateUtc="2025-01-04T13:52:00Z">
              <w:r w:rsidRPr="00A90A85">
                <w:rPr>
                  <w:rFonts w:ascii="Times New Roman" w:eastAsia="標楷體" w:hAnsi="Times New Roman" w:cs="Times New Roman"/>
                  <w:sz w:val="24"/>
                  <w:rPrChange w:id="40404" w:author="瑋婷 徐" w:date="2025-01-06T09:49:00Z" w16du:dateUtc="2025-01-06T01:49:00Z">
                    <w:rPr/>
                  </w:rPrChange>
                </w:rPr>
                <w:t>小白鷺</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05"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F8C9CE" w14:textId="77777777" w:rsidR="001C47FC" w:rsidRPr="00A90A85" w:rsidRDefault="001C47FC" w:rsidP="00A90A85">
            <w:pPr>
              <w:spacing w:after="0" w:line="360" w:lineRule="auto"/>
              <w:jc w:val="center"/>
              <w:rPr>
                <w:ins w:id="40406" w:author="瑋婷 徐" w:date="2025-01-04T21:52:00Z" w16du:dateUtc="2025-01-04T13:52:00Z"/>
                <w:rFonts w:ascii="Times New Roman" w:eastAsia="標楷體" w:hAnsi="Times New Roman" w:cs="Times New Roman"/>
                <w:sz w:val="24"/>
                <w:rPrChange w:id="40407" w:author="瑋婷 徐" w:date="2025-01-06T09:49:00Z" w16du:dateUtc="2025-01-06T01:49:00Z">
                  <w:rPr>
                    <w:ins w:id="40408" w:author="瑋婷 徐" w:date="2025-01-04T21:52:00Z" w16du:dateUtc="2025-01-04T13:52:00Z"/>
                  </w:rPr>
                </w:rPrChange>
              </w:rPr>
              <w:pPrChange w:id="40409" w:author="瑋婷 徐" w:date="2025-01-06T09:49:00Z" w16du:dateUtc="2025-01-06T01:49:00Z">
                <w:pPr>
                  <w:spacing w:after="0"/>
                </w:pPr>
              </w:pPrChange>
            </w:pPr>
            <w:ins w:id="40410" w:author="瑋婷 徐" w:date="2025-01-04T21:52:00Z" w16du:dateUtc="2025-01-04T13:52:00Z">
              <w:r w:rsidRPr="00A90A85">
                <w:rPr>
                  <w:rFonts w:ascii="Times New Roman" w:eastAsia="標楷體" w:hAnsi="Times New Roman" w:cs="Times New Roman"/>
                  <w:sz w:val="24"/>
                  <w:rPrChange w:id="40411" w:author="瑋婷 徐" w:date="2025-01-06T09:49:00Z" w16du:dateUtc="2025-01-06T01:49:00Z">
                    <w:rPr/>
                  </w:rPrChange>
                </w:rPr>
                <w:t>4</w:t>
              </w:r>
            </w:ins>
          </w:p>
        </w:tc>
      </w:tr>
      <w:tr w:rsidR="001C47FC" w:rsidRPr="001C47FC" w14:paraId="104CEE9E" w14:textId="77777777" w:rsidTr="001C47FC">
        <w:trPr>
          <w:jc w:val="center"/>
          <w:ins w:id="40412" w:author="瑋婷 徐" w:date="2025-01-04T21:52:00Z"/>
          <w:trPrChange w:id="40413"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14"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F34D73" w14:textId="77777777" w:rsidR="001C47FC" w:rsidRPr="00A90A85" w:rsidRDefault="001C47FC" w:rsidP="00A90A85">
            <w:pPr>
              <w:spacing w:after="0" w:line="360" w:lineRule="auto"/>
              <w:jc w:val="center"/>
              <w:rPr>
                <w:ins w:id="40415" w:author="瑋婷 徐" w:date="2025-01-04T21:52:00Z" w16du:dateUtc="2025-01-04T13:52:00Z"/>
                <w:rFonts w:ascii="Times New Roman" w:eastAsia="標楷體" w:hAnsi="Times New Roman" w:cs="Times New Roman"/>
                <w:sz w:val="24"/>
                <w:rPrChange w:id="40416" w:author="瑋婷 徐" w:date="2025-01-06T09:49:00Z" w16du:dateUtc="2025-01-06T01:49:00Z">
                  <w:rPr>
                    <w:ins w:id="40417" w:author="瑋婷 徐" w:date="2025-01-04T21:52:00Z" w16du:dateUtc="2025-01-04T13:52:00Z"/>
                  </w:rPr>
                </w:rPrChange>
              </w:rPr>
              <w:pPrChange w:id="40418" w:author="瑋婷 徐" w:date="2025-01-06T09:49:00Z" w16du:dateUtc="2025-01-06T01:49:00Z">
                <w:pPr>
                  <w:spacing w:after="0"/>
                </w:pPr>
              </w:pPrChange>
            </w:pPr>
            <w:ins w:id="40419" w:author="瑋婷 徐" w:date="2025-01-04T21:52:00Z" w16du:dateUtc="2025-01-04T13:52:00Z">
              <w:r w:rsidRPr="00A90A85">
                <w:rPr>
                  <w:rFonts w:ascii="Times New Roman" w:eastAsia="標楷體" w:hAnsi="Times New Roman" w:cs="Times New Roman"/>
                  <w:sz w:val="24"/>
                  <w:rPrChange w:id="40420" w:author="瑋婷 徐" w:date="2025-01-06T09:49:00Z" w16du:dateUtc="2025-01-06T01:49:00Z">
                    <w:rPr/>
                  </w:rPrChange>
                </w:rPr>
                <w:t>黃頭鷺</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21"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149119" w14:textId="77777777" w:rsidR="001C47FC" w:rsidRPr="00A90A85" w:rsidRDefault="001C47FC" w:rsidP="00A90A85">
            <w:pPr>
              <w:spacing w:after="0" w:line="360" w:lineRule="auto"/>
              <w:jc w:val="center"/>
              <w:rPr>
                <w:ins w:id="40422" w:author="瑋婷 徐" w:date="2025-01-04T21:52:00Z" w16du:dateUtc="2025-01-04T13:52:00Z"/>
                <w:rFonts w:ascii="Times New Roman" w:eastAsia="標楷體" w:hAnsi="Times New Roman" w:cs="Times New Roman"/>
                <w:sz w:val="24"/>
                <w:rPrChange w:id="40423" w:author="瑋婷 徐" w:date="2025-01-06T09:49:00Z" w16du:dateUtc="2025-01-06T01:49:00Z">
                  <w:rPr>
                    <w:ins w:id="40424" w:author="瑋婷 徐" w:date="2025-01-04T21:52:00Z" w16du:dateUtc="2025-01-04T13:52:00Z"/>
                  </w:rPr>
                </w:rPrChange>
              </w:rPr>
              <w:pPrChange w:id="40425" w:author="瑋婷 徐" w:date="2025-01-06T09:49:00Z" w16du:dateUtc="2025-01-06T01:49:00Z">
                <w:pPr>
                  <w:spacing w:after="0"/>
                </w:pPr>
              </w:pPrChange>
            </w:pPr>
            <w:ins w:id="40426" w:author="瑋婷 徐" w:date="2025-01-04T21:52:00Z" w16du:dateUtc="2025-01-04T13:52:00Z">
              <w:r w:rsidRPr="00A90A85">
                <w:rPr>
                  <w:rFonts w:ascii="Times New Roman" w:eastAsia="標楷體" w:hAnsi="Times New Roman" w:cs="Times New Roman"/>
                  <w:sz w:val="24"/>
                  <w:rPrChange w:id="40427" w:author="瑋婷 徐" w:date="2025-01-06T09:49:00Z" w16du:dateUtc="2025-01-06T01:49:00Z">
                    <w:rPr/>
                  </w:rPrChange>
                </w:rPr>
                <w:t>10</w:t>
              </w:r>
            </w:ins>
          </w:p>
        </w:tc>
      </w:tr>
      <w:tr w:rsidR="001C47FC" w:rsidRPr="001C47FC" w14:paraId="08A41D5E" w14:textId="77777777" w:rsidTr="001C47FC">
        <w:trPr>
          <w:jc w:val="center"/>
          <w:ins w:id="40428" w:author="瑋婷 徐" w:date="2025-01-04T21:52:00Z"/>
          <w:trPrChange w:id="40429"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30"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6AEF13" w14:textId="77777777" w:rsidR="001C47FC" w:rsidRPr="00A90A85" w:rsidRDefault="001C47FC" w:rsidP="00A90A85">
            <w:pPr>
              <w:spacing w:after="0" w:line="360" w:lineRule="auto"/>
              <w:jc w:val="center"/>
              <w:rPr>
                <w:ins w:id="40431" w:author="瑋婷 徐" w:date="2025-01-04T21:52:00Z" w16du:dateUtc="2025-01-04T13:52:00Z"/>
                <w:rFonts w:ascii="Times New Roman" w:eastAsia="標楷體" w:hAnsi="Times New Roman" w:cs="Times New Roman"/>
                <w:sz w:val="24"/>
                <w:rPrChange w:id="40432" w:author="瑋婷 徐" w:date="2025-01-06T09:49:00Z" w16du:dateUtc="2025-01-06T01:49:00Z">
                  <w:rPr>
                    <w:ins w:id="40433" w:author="瑋婷 徐" w:date="2025-01-04T21:52:00Z" w16du:dateUtc="2025-01-04T13:52:00Z"/>
                  </w:rPr>
                </w:rPrChange>
              </w:rPr>
              <w:pPrChange w:id="40434" w:author="瑋婷 徐" w:date="2025-01-06T09:49:00Z" w16du:dateUtc="2025-01-06T01:49:00Z">
                <w:pPr>
                  <w:spacing w:after="0"/>
                </w:pPr>
              </w:pPrChange>
            </w:pPr>
            <w:ins w:id="40435" w:author="瑋婷 徐" w:date="2025-01-04T21:52:00Z" w16du:dateUtc="2025-01-04T13:52:00Z">
              <w:r w:rsidRPr="00A90A85">
                <w:rPr>
                  <w:rFonts w:ascii="Times New Roman" w:eastAsia="標楷體" w:hAnsi="Times New Roman" w:cs="Times New Roman"/>
                  <w:sz w:val="24"/>
                  <w:rPrChange w:id="40436" w:author="瑋婷 徐" w:date="2025-01-06T09:49:00Z" w16du:dateUtc="2025-01-06T01:49:00Z">
                    <w:rPr/>
                  </w:rPrChange>
                </w:rPr>
                <w:t>夜鷺</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37"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0E7F57" w14:textId="77777777" w:rsidR="001C47FC" w:rsidRPr="00A90A85" w:rsidRDefault="001C47FC" w:rsidP="00A90A85">
            <w:pPr>
              <w:spacing w:after="0" w:line="360" w:lineRule="auto"/>
              <w:jc w:val="center"/>
              <w:rPr>
                <w:ins w:id="40438" w:author="瑋婷 徐" w:date="2025-01-04T21:52:00Z" w16du:dateUtc="2025-01-04T13:52:00Z"/>
                <w:rFonts w:ascii="Times New Roman" w:eastAsia="標楷體" w:hAnsi="Times New Roman" w:cs="Times New Roman"/>
                <w:sz w:val="24"/>
                <w:rPrChange w:id="40439" w:author="瑋婷 徐" w:date="2025-01-06T09:49:00Z" w16du:dateUtc="2025-01-06T01:49:00Z">
                  <w:rPr>
                    <w:ins w:id="40440" w:author="瑋婷 徐" w:date="2025-01-04T21:52:00Z" w16du:dateUtc="2025-01-04T13:52:00Z"/>
                  </w:rPr>
                </w:rPrChange>
              </w:rPr>
              <w:pPrChange w:id="40441" w:author="瑋婷 徐" w:date="2025-01-06T09:49:00Z" w16du:dateUtc="2025-01-06T01:49:00Z">
                <w:pPr>
                  <w:spacing w:after="0"/>
                </w:pPr>
              </w:pPrChange>
            </w:pPr>
            <w:ins w:id="40442" w:author="瑋婷 徐" w:date="2025-01-04T21:52:00Z" w16du:dateUtc="2025-01-04T13:52:00Z">
              <w:r w:rsidRPr="00A90A85">
                <w:rPr>
                  <w:rFonts w:ascii="Times New Roman" w:eastAsia="標楷體" w:hAnsi="Times New Roman" w:cs="Times New Roman"/>
                  <w:sz w:val="24"/>
                  <w:rPrChange w:id="40443" w:author="瑋婷 徐" w:date="2025-01-06T09:49:00Z" w16du:dateUtc="2025-01-06T01:49:00Z">
                    <w:rPr/>
                  </w:rPrChange>
                </w:rPr>
                <w:t>5</w:t>
              </w:r>
            </w:ins>
          </w:p>
        </w:tc>
      </w:tr>
      <w:tr w:rsidR="001C47FC" w:rsidRPr="001C47FC" w14:paraId="440D1FFA" w14:textId="77777777" w:rsidTr="001C47FC">
        <w:trPr>
          <w:jc w:val="center"/>
          <w:ins w:id="40444" w:author="瑋婷 徐" w:date="2025-01-04T21:52:00Z"/>
          <w:trPrChange w:id="40445"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46"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074D62" w14:textId="77777777" w:rsidR="001C47FC" w:rsidRPr="00A90A85" w:rsidRDefault="001C47FC" w:rsidP="00A90A85">
            <w:pPr>
              <w:spacing w:after="0" w:line="360" w:lineRule="auto"/>
              <w:jc w:val="center"/>
              <w:rPr>
                <w:ins w:id="40447" w:author="瑋婷 徐" w:date="2025-01-04T21:52:00Z" w16du:dateUtc="2025-01-04T13:52:00Z"/>
                <w:rFonts w:ascii="Times New Roman" w:eastAsia="標楷體" w:hAnsi="Times New Roman" w:cs="Times New Roman"/>
                <w:sz w:val="24"/>
                <w:rPrChange w:id="40448" w:author="瑋婷 徐" w:date="2025-01-06T09:49:00Z" w16du:dateUtc="2025-01-06T01:49:00Z">
                  <w:rPr>
                    <w:ins w:id="40449" w:author="瑋婷 徐" w:date="2025-01-04T21:52:00Z" w16du:dateUtc="2025-01-04T13:52:00Z"/>
                  </w:rPr>
                </w:rPrChange>
              </w:rPr>
              <w:pPrChange w:id="40450" w:author="瑋婷 徐" w:date="2025-01-06T09:49:00Z" w16du:dateUtc="2025-01-06T01:49:00Z">
                <w:pPr>
                  <w:spacing w:after="0"/>
                </w:pPr>
              </w:pPrChange>
            </w:pPr>
            <w:ins w:id="40451" w:author="瑋婷 徐" w:date="2025-01-04T21:52:00Z" w16du:dateUtc="2025-01-04T13:52:00Z">
              <w:r w:rsidRPr="00A90A85">
                <w:rPr>
                  <w:rFonts w:ascii="Times New Roman" w:eastAsia="標楷體" w:hAnsi="Times New Roman" w:cs="Times New Roman"/>
                  <w:sz w:val="24"/>
                  <w:rPrChange w:id="40452" w:author="瑋婷 徐" w:date="2025-01-06T09:49:00Z" w16du:dateUtc="2025-01-06T01:49:00Z">
                    <w:rPr/>
                  </w:rPrChange>
                </w:rPr>
                <w:t>黑冠麻鷺</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53"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E0EA89" w14:textId="77777777" w:rsidR="001C47FC" w:rsidRPr="00A90A85" w:rsidRDefault="001C47FC" w:rsidP="00A90A85">
            <w:pPr>
              <w:spacing w:after="0" w:line="360" w:lineRule="auto"/>
              <w:jc w:val="center"/>
              <w:rPr>
                <w:ins w:id="40454" w:author="瑋婷 徐" w:date="2025-01-04T21:52:00Z" w16du:dateUtc="2025-01-04T13:52:00Z"/>
                <w:rFonts w:ascii="Times New Roman" w:eastAsia="標楷體" w:hAnsi="Times New Roman" w:cs="Times New Roman"/>
                <w:sz w:val="24"/>
                <w:rPrChange w:id="40455" w:author="瑋婷 徐" w:date="2025-01-06T09:49:00Z" w16du:dateUtc="2025-01-06T01:49:00Z">
                  <w:rPr>
                    <w:ins w:id="40456" w:author="瑋婷 徐" w:date="2025-01-04T21:52:00Z" w16du:dateUtc="2025-01-04T13:52:00Z"/>
                  </w:rPr>
                </w:rPrChange>
              </w:rPr>
              <w:pPrChange w:id="40457" w:author="瑋婷 徐" w:date="2025-01-06T09:49:00Z" w16du:dateUtc="2025-01-06T01:49:00Z">
                <w:pPr>
                  <w:spacing w:after="0"/>
                </w:pPr>
              </w:pPrChange>
            </w:pPr>
            <w:ins w:id="40458" w:author="瑋婷 徐" w:date="2025-01-04T21:52:00Z" w16du:dateUtc="2025-01-04T13:52:00Z">
              <w:r w:rsidRPr="00A90A85">
                <w:rPr>
                  <w:rFonts w:ascii="Times New Roman" w:eastAsia="標楷體" w:hAnsi="Times New Roman" w:cs="Times New Roman"/>
                  <w:sz w:val="24"/>
                  <w:rPrChange w:id="40459" w:author="瑋婷 徐" w:date="2025-01-06T09:49:00Z" w16du:dateUtc="2025-01-06T01:49:00Z">
                    <w:rPr/>
                  </w:rPrChange>
                </w:rPr>
                <w:t>1</w:t>
              </w:r>
            </w:ins>
          </w:p>
        </w:tc>
      </w:tr>
      <w:tr w:rsidR="001C47FC" w:rsidRPr="001C47FC" w14:paraId="185E8A92" w14:textId="77777777" w:rsidTr="001C47FC">
        <w:trPr>
          <w:jc w:val="center"/>
          <w:ins w:id="40460" w:author="瑋婷 徐" w:date="2025-01-04T21:52:00Z"/>
          <w:trPrChange w:id="40461"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62"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908B91" w14:textId="77777777" w:rsidR="001C47FC" w:rsidRPr="00A90A85" w:rsidRDefault="001C47FC" w:rsidP="00A90A85">
            <w:pPr>
              <w:spacing w:after="0" w:line="360" w:lineRule="auto"/>
              <w:jc w:val="center"/>
              <w:rPr>
                <w:ins w:id="40463" w:author="瑋婷 徐" w:date="2025-01-04T21:52:00Z" w16du:dateUtc="2025-01-04T13:52:00Z"/>
                <w:rFonts w:ascii="Times New Roman" w:eastAsia="標楷體" w:hAnsi="Times New Roman" w:cs="Times New Roman"/>
                <w:sz w:val="24"/>
                <w:rPrChange w:id="40464" w:author="瑋婷 徐" w:date="2025-01-06T09:49:00Z" w16du:dateUtc="2025-01-06T01:49:00Z">
                  <w:rPr>
                    <w:ins w:id="40465" w:author="瑋婷 徐" w:date="2025-01-04T21:52:00Z" w16du:dateUtc="2025-01-04T13:52:00Z"/>
                  </w:rPr>
                </w:rPrChange>
              </w:rPr>
              <w:pPrChange w:id="40466" w:author="瑋婷 徐" w:date="2025-01-06T09:49:00Z" w16du:dateUtc="2025-01-06T01:49:00Z">
                <w:pPr>
                  <w:spacing w:after="0"/>
                </w:pPr>
              </w:pPrChange>
            </w:pPr>
            <w:ins w:id="40467" w:author="瑋婷 徐" w:date="2025-01-04T21:52:00Z" w16du:dateUtc="2025-01-04T13:52:00Z">
              <w:r w:rsidRPr="00A90A85">
                <w:rPr>
                  <w:rFonts w:ascii="Times New Roman" w:eastAsia="標楷體" w:hAnsi="Times New Roman" w:cs="Times New Roman"/>
                  <w:sz w:val="24"/>
                  <w:rPrChange w:id="40468" w:author="瑋婷 徐" w:date="2025-01-06T09:49:00Z" w16du:dateUtc="2025-01-06T01:49:00Z">
                    <w:rPr/>
                  </w:rPrChange>
                </w:rPr>
                <w:t>大冠鷲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69"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755000" w14:textId="77777777" w:rsidR="001C47FC" w:rsidRPr="00A90A85" w:rsidRDefault="001C47FC" w:rsidP="00A90A85">
            <w:pPr>
              <w:spacing w:after="0" w:line="360" w:lineRule="auto"/>
              <w:jc w:val="center"/>
              <w:rPr>
                <w:ins w:id="40470" w:author="瑋婷 徐" w:date="2025-01-04T21:52:00Z" w16du:dateUtc="2025-01-04T13:52:00Z"/>
                <w:rFonts w:ascii="Times New Roman" w:eastAsia="標楷體" w:hAnsi="Times New Roman" w:cs="Times New Roman"/>
                <w:sz w:val="24"/>
                <w:rPrChange w:id="40471" w:author="瑋婷 徐" w:date="2025-01-06T09:49:00Z" w16du:dateUtc="2025-01-06T01:49:00Z">
                  <w:rPr>
                    <w:ins w:id="40472" w:author="瑋婷 徐" w:date="2025-01-04T21:52:00Z" w16du:dateUtc="2025-01-04T13:52:00Z"/>
                  </w:rPr>
                </w:rPrChange>
              </w:rPr>
              <w:pPrChange w:id="40473" w:author="瑋婷 徐" w:date="2025-01-06T09:49:00Z" w16du:dateUtc="2025-01-06T01:49:00Z">
                <w:pPr>
                  <w:spacing w:after="0"/>
                </w:pPr>
              </w:pPrChange>
            </w:pPr>
            <w:ins w:id="40474" w:author="瑋婷 徐" w:date="2025-01-04T21:52:00Z" w16du:dateUtc="2025-01-04T13:52:00Z">
              <w:r w:rsidRPr="00A90A85">
                <w:rPr>
                  <w:rFonts w:ascii="Times New Roman" w:eastAsia="標楷體" w:hAnsi="Times New Roman" w:cs="Times New Roman"/>
                  <w:sz w:val="24"/>
                  <w:rPrChange w:id="40475" w:author="瑋婷 徐" w:date="2025-01-06T09:49:00Z" w16du:dateUtc="2025-01-06T01:49:00Z">
                    <w:rPr/>
                  </w:rPrChange>
                </w:rPr>
                <w:t>11</w:t>
              </w:r>
            </w:ins>
          </w:p>
        </w:tc>
      </w:tr>
      <w:tr w:rsidR="001C47FC" w:rsidRPr="001C47FC" w14:paraId="266A4167" w14:textId="77777777" w:rsidTr="001C47FC">
        <w:trPr>
          <w:jc w:val="center"/>
          <w:ins w:id="40476" w:author="瑋婷 徐" w:date="2025-01-04T21:52:00Z"/>
          <w:trPrChange w:id="40477"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78"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F6B311" w14:textId="77777777" w:rsidR="001C47FC" w:rsidRPr="00A90A85" w:rsidRDefault="001C47FC" w:rsidP="00A90A85">
            <w:pPr>
              <w:spacing w:after="0" w:line="360" w:lineRule="auto"/>
              <w:jc w:val="center"/>
              <w:rPr>
                <w:ins w:id="40479" w:author="瑋婷 徐" w:date="2025-01-04T21:52:00Z" w16du:dateUtc="2025-01-04T13:52:00Z"/>
                <w:rFonts w:ascii="Times New Roman" w:eastAsia="標楷體" w:hAnsi="Times New Roman" w:cs="Times New Roman"/>
                <w:sz w:val="24"/>
                <w:rPrChange w:id="40480" w:author="瑋婷 徐" w:date="2025-01-06T09:49:00Z" w16du:dateUtc="2025-01-06T01:49:00Z">
                  <w:rPr>
                    <w:ins w:id="40481" w:author="瑋婷 徐" w:date="2025-01-04T21:52:00Z" w16du:dateUtc="2025-01-04T13:52:00Z"/>
                  </w:rPr>
                </w:rPrChange>
              </w:rPr>
              <w:pPrChange w:id="40482" w:author="瑋婷 徐" w:date="2025-01-06T09:49:00Z" w16du:dateUtc="2025-01-06T01:49:00Z">
                <w:pPr>
                  <w:spacing w:after="0"/>
                </w:pPr>
              </w:pPrChange>
            </w:pPr>
            <w:ins w:id="40483" w:author="瑋婷 徐" w:date="2025-01-04T21:52:00Z" w16du:dateUtc="2025-01-04T13:52:00Z">
              <w:r w:rsidRPr="00A90A85">
                <w:rPr>
                  <w:rFonts w:ascii="Times New Roman" w:eastAsia="標楷體" w:hAnsi="Times New Roman" w:cs="Times New Roman"/>
                  <w:sz w:val="24"/>
                  <w:rPrChange w:id="40484" w:author="瑋婷 徐" w:date="2025-01-06T09:49:00Z" w16du:dateUtc="2025-01-06T01:49:00Z">
                    <w:rPr/>
                  </w:rPrChange>
                </w:rPr>
                <w:t>林鵰</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85"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AB82EE" w14:textId="77777777" w:rsidR="001C47FC" w:rsidRPr="00A90A85" w:rsidRDefault="001C47FC" w:rsidP="00A90A85">
            <w:pPr>
              <w:spacing w:after="0" w:line="360" w:lineRule="auto"/>
              <w:jc w:val="center"/>
              <w:rPr>
                <w:ins w:id="40486" w:author="瑋婷 徐" w:date="2025-01-04T21:52:00Z" w16du:dateUtc="2025-01-04T13:52:00Z"/>
                <w:rFonts w:ascii="Times New Roman" w:eastAsia="標楷體" w:hAnsi="Times New Roman" w:cs="Times New Roman"/>
                <w:sz w:val="24"/>
                <w:rPrChange w:id="40487" w:author="瑋婷 徐" w:date="2025-01-06T09:49:00Z" w16du:dateUtc="2025-01-06T01:49:00Z">
                  <w:rPr>
                    <w:ins w:id="40488" w:author="瑋婷 徐" w:date="2025-01-04T21:52:00Z" w16du:dateUtc="2025-01-04T13:52:00Z"/>
                  </w:rPr>
                </w:rPrChange>
              </w:rPr>
              <w:pPrChange w:id="40489" w:author="瑋婷 徐" w:date="2025-01-06T09:49:00Z" w16du:dateUtc="2025-01-06T01:49:00Z">
                <w:pPr>
                  <w:spacing w:after="0"/>
                </w:pPr>
              </w:pPrChange>
            </w:pPr>
            <w:ins w:id="40490" w:author="瑋婷 徐" w:date="2025-01-04T21:52:00Z" w16du:dateUtc="2025-01-04T13:52:00Z">
              <w:r w:rsidRPr="00A90A85">
                <w:rPr>
                  <w:rFonts w:ascii="Times New Roman" w:eastAsia="標楷體" w:hAnsi="Times New Roman" w:cs="Times New Roman"/>
                  <w:sz w:val="24"/>
                  <w:rPrChange w:id="40491" w:author="瑋婷 徐" w:date="2025-01-06T09:49:00Z" w16du:dateUtc="2025-01-06T01:49:00Z">
                    <w:rPr/>
                  </w:rPrChange>
                </w:rPr>
                <w:t>1</w:t>
              </w:r>
            </w:ins>
          </w:p>
        </w:tc>
      </w:tr>
      <w:tr w:rsidR="001C47FC" w:rsidRPr="001C47FC" w14:paraId="4901CC8A" w14:textId="77777777" w:rsidTr="001C47FC">
        <w:trPr>
          <w:jc w:val="center"/>
          <w:ins w:id="40492" w:author="瑋婷 徐" w:date="2025-01-04T21:52:00Z"/>
          <w:trPrChange w:id="40493"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94"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5BE44F" w14:textId="77777777" w:rsidR="001C47FC" w:rsidRPr="00A90A85" w:rsidRDefault="001C47FC" w:rsidP="00A90A85">
            <w:pPr>
              <w:spacing w:after="0" w:line="360" w:lineRule="auto"/>
              <w:jc w:val="center"/>
              <w:rPr>
                <w:ins w:id="40495" w:author="瑋婷 徐" w:date="2025-01-04T21:52:00Z" w16du:dateUtc="2025-01-04T13:52:00Z"/>
                <w:rFonts w:ascii="Times New Roman" w:eastAsia="標楷體" w:hAnsi="Times New Roman" w:cs="Times New Roman"/>
                <w:sz w:val="24"/>
                <w:rPrChange w:id="40496" w:author="瑋婷 徐" w:date="2025-01-06T09:49:00Z" w16du:dateUtc="2025-01-06T01:49:00Z">
                  <w:rPr>
                    <w:ins w:id="40497" w:author="瑋婷 徐" w:date="2025-01-04T21:52:00Z" w16du:dateUtc="2025-01-04T13:52:00Z"/>
                  </w:rPr>
                </w:rPrChange>
              </w:rPr>
              <w:pPrChange w:id="40498" w:author="瑋婷 徐" w:date="2025-01-06T09:49:00Z" w16du:dateUtc="2025-01-06T01:49:00Z">
                <w:pPr>
                  <w:spacing w:after="0"/>
                </w:pPr>
              </w:pPrChange>
            </w:pPr>
            <w:ins w:id="40499" w:author="瑋婷 徐" w:date="2025-01-04T21:52:00Z" w16du:dateUtc="2025-01-04T13:52:00Z">
              <w:r w:rsidRPr="00A90A85">
                <w:rPr>
                  <w:rFonts w:ascii="Times New Roman" w:eastAsia="標楷體" w:hAnsi="Times New Roman" w:cs="Times New Roman"/>
                  <w:sz w:val="24"/>
                  <w:rPrChange w:id="40500" w:author="瑋婷 徐" w:date="2025-01-06T09:49:00Z" w16du:dateUtc="2025-01-06T01:49:00Z">
                    <w:rPr/>
                  </w:rPrChange>
                </w:rPr>
                <w:t>鵂鶹</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01"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82259E" w14:textId="77777777" w:rsidR="001C47FC" w:rsidRPr="00A90A85" w:rsidRDefault="001C47FC" w:rsidP="00A90A85">
            <w:pPr>
              <w:spacing w:after="0" w:line="360" w:lineRule="auto"/>
              <w:jc w:val="center"/>
              <w:rPr>
                <w:ins w:id="40502" w:author="瑋婷 徐" w:date="2025-01-04T21:52:00Z" w16du:dateUtc="2025-01-04T13:52:00Z"/>
                <w:rFonts w:ascii="Times New Roman" w:eastAsia="標楷體" w:hAnsi="Times New Roman" w:cs="Times New Roman"/>
                <w:sz w:val="24"/>
                <w:rPrChange w:id="40503" w:author="瑋婷 徐" w:date="2025-01-06T09:49:00Z" w16du:dateUtc="2025-01-06T01:49:00Z">
                  <w:rPr>
                    <w:ins w:id="40504" w:author="瑋婷 徐" w:date="2025-01-04T21:52:00Z" w16du:dateUtc="2025-01-04T13:52:00Z"/>
                  </w:rPr>
                </w:rPrChange>
              </w:rPr>
              <w:pPrChange w:id="40505" w:author="瑋婷 徐" w:date="2025-01-06T09:49:00Z" w16du:dateUtc="2025-01-06T01:49:00Z">
                <w:pPr>
                  <w:spacing w:after="0"/>
                </w:pPr>
              </w:pPrChange>
            </w:pPr>
            <w:ins w:id="40506" w:author="瑋婷 徐" w:date="2025-01-04T21:52:00Z" w16du:dateUtc="2025-01-04T13:52:00Z">
              <w:r w:rsidRPr="00A90A85">
                <w:rPr>
                  <w:rFonts w:ascii="Times New Roman" w:eastAsia="標楷體" w:hAnsi="Times New Roman" w:cs="Times New Roman"/>
                  <w:sz w:val="24"/>
                  <w:rPrChange w:id="40507" w:author="瑋婷 徐" w:date="2025-01-06T09:49:00Z" w16du:dateUtc="2025-01-06T01:49:00Z">
                    <w:rPr/>
                  </w:rPrChange>
                </w:rPr>
                <w:t>1</w:t>
              </w:r>
            </w:ins>
          </w:p>
        </w:tc>
      </w:tr>
      <w:tr w:rsidR="001C47FC" w:rsidRPr="001C47FC" w14:paraId="60D91EA4" w14:textId="77777777" w:rsidTr="001C47FC">
        <w:trPr>
          <w:jc w:val="center"/>
          <w:ins w:id="40508" w:author="瑋婷 徐" w:date="2025-01-04T21:52:00Z"/>
          <w:trPrChange w:id="40509"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10"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10A0AC" w14:textId="77777777" w:rsidR="001C47FC" w:rsidRPr="00A90A85" w:rsidRDefault="001C47FC" w:rsidP="00A90A85">
            <w:pPr>
              <w:spacing w:after="0" w:line="360" w:lineRule="auto"/>
              <w:jc w:val="center"/>
              <w:rPr>
                <w:ins w:id="40511" w:author="瑋婷 徐" w:date="2025-01-04T21:52:00Z" w16du:dateUtc="2025-01-04T13:52:00Z"/>
                <w:rFonts w:ascii="Times New Roman" w:eastAsia="標楷體" w:hAnsi="Times New Roman" w:cs="Times New Roman"/>
                <w:sz w:val="24"/>
                <w:rPrChange w:id="40512" w:author="瑋婷 徐" w:date="2025-01-06T09:49:00Z" w16du:dateUtc="2025-01-06T01:49:00Z">
                  <w:rPr>
                    <w:ins w:id="40513" w:author="瑋婷 徐" w:date="2025-01-04T21:52:00Z" w16du:dateUtc="2025-01-04T13:52:00Z"/>
                  </w:rPr>
                </w:rPrChange>
              </w:rPr>
              <w:pPrChange w:id="40514" w:author="瑋婷 徐" w:date="2025-01-06T09:49:00Z" w16du:dateUtc="2025-01-06T01:49:00Z">
                <w:pPr>
                  <w:spacing w:after="0"/>
                </w:pPr>
              </w:pPrChange>
            </w:pPr>
            <w:ins w:id="40515" w:author="瑋婷 徐" w:date="2025-01-04T21:52:00Z" w16du:dateUtc="2025-01-04T13:52:00Z">
              <w:r w:rsidRPr="00A90A85">
                <w:rPr>
                  <w:rFonts w:ascii="Times New Roman" w:eastAsia="標楷體" w:hAnsi="Times New Roman" w:cs="Times New Roman"/>
                  <w:sz w:val="24"/>
                  <w:rPrChange w:id="40516" w:author="瑋婷 徐" w:date="2025-01-06T09:49:00Z" w16du:dateUtc="2025-01-06T01:49:00Z">
                    <w:rPr/>
                  </w:rPrChange>
                </w:rPr>
                <w:t>翠鳥</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17"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B82E8B" w14:textId="77777777" w:rsidR="001C47FC" w:rsidRPr="00A90A85" w:rsidRDefault="001C47FC" w:rsidP="00A90A85">
            <w:pPr>
              <w:spacing w:after="0" w:line="360" w:lineRule="auto"/>
              <w:jc w:val="center"/>
              <w:rPr>
                <w:ins w:id="40518" w:author="瑋婷 徐" w:date="2025-01-04T21:52:00Z" w16du:dateUtc="2025-01-04T13:52:00Z"/>
                <w:rFonts w:ascii="Times New Roman" w:eastAsia="標楷體" w:hAnsi="Times New Roman" w:cs="Times New Roman"/>
                <w:sz w:val="24"/>
                <w:rPrChange w:id="40519" w:author="瑋婷 徐" w:date="2025-01-06T09:49:00Z" w16du:dateUtc="2025-01-06T01:49:00Z">
                  <w:rPr>
                    <w:ins w:id="40520" w:author="瑋婷 徐" w:date="2025-01-04T21:52:00Z" w16du:dateUtc="2025-01-04T13:52:00Z"/>
                  </w:rPr>
                </w:rPrChange>
              </w:rPr>
              <w:pPrChange w:id="40521" w:author="瑋婷 徐" w:date="2025-01-06T09:49:00Z" w16du:dateUtc="2025-01-06T01:49:00Z">
                <w:pPr>
                  <w:spacing w:after="0"/>
                </w:pPr>
              </w:pPrChange>
            </w:pPr>
            <w:ins w:id="40522" w:author="瑋婷 徐" w:date="2025-01-04T21:52:00Z" w16du:dateUtc="2025-01-04T13:52:00Z">
              <w:r w:rsidRPr="00A90A85">
                <w:rPr>
                  <w:rFonts w:ascii="Times New Roman" w:eastAsia="標楷體" w:hAnsi="Times New Roman" w:cs="Times New Roman"/>
                  <w:sz w:val="24"/>
                  <w:rPrChange w:id="40523" w:author="瑋婷 徐" w:date="2025-01-06T09:49:00Z" w16du:dateUtc="2025-01-06T01:49:00Z">
                    <w:rPr/>
                  </w:rPrChange>
                </w:rPr>
                <w:t>4</w:t>
              </w:r>
            </w:ins>
          </w:p>
        </w:tc>
      </w:tr>
      <w:tr w:rsidR="001C47FC" w:rsidRPr="001C47FC" w14:paraId="0FDB82D9" w14:textId="77777777" w:rsidTr="001C47FC">
        <w:trPr>
          <w:jc w:val="center"/>
          <w:ins w:id="40524" w:author="瑋婷 徐" w:date="2025-01-04T21:52:00Z"/>
          <w:trPrChange w:id="40525"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26"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7954C5" w14:textId="77777777" w:rsidR="001C47FC" w:rsidRPr="00A90A85" w:rsidRDefault="001C47FC" w:rsidP="00A90A85">
            <w:pPr>
              <w:spacing w:after="0" w:line="360" w:lineRule="auto"/>
              <w:jc w:val="center"/>
              <w:rPr>
                <w:ins w:id="40527" w:author="瑋婷 徐" w:date="2025-01-04T21:52:00Z" w16du:dateUtc="2025-01-04T13:52:00Z"/>
                <w:rFonts w:ascii="Times New Roman" w:eastAsia="標楷體" w:hAnsi="Times New Roman" w:cs="Times New Roman"/>
                <w:sz w:val="24"/>
                <w:rPrChange w:id="40528" w:author="瑋婷 徐" w:date="2025-01-06T09:49:00Z" w16du:dateUtc="2025-01-06T01:49:00Z">
                  <w:rPr>
                    <w:ins w:id="40529" w:author="瑋婷 徐" w:date="2025-01-04T21:52:00Z" w16du:dateUtc="2025-01-04T13:52:00Z"/>
                  </w:rPr>
                </w:rPrChange>
              </w:rPr>
              <w:pPrChange w:id="40530" w:author="瑋婷 徐" w:date="2025-01-06T09:49:00Z" w16du:dateUtc="2025-01-06T01:49:00Z">
                <w:pPr>
                  <w:spacing w:after="0"/>
                </w:pPr>
              </w:pPrChange>
            </w:pPr>
            <w:ins w:id="40531" w:author="瑋婷 徐" w:date="2025-01-04T21:52:00Z" w16du:dateUtc="2025-01-04T13:52:00Z">
              <w:r w:rsidRPr="00A90A85">
                <w:rPr>
                  <w:rFonts w:ascii="Times New Roman" w:eastAsia="標楷體" w:hAnsi="Times New Roman" w:cs="Times New Roman"/>
                  <w:sz w:val="24"/>
                  <w:rPrChange w:id="40532" w:author="瑋婷 徐" w:date="2025-01-06T09:49:00Z" w16du:dateUtc="2025-01-06T01:49:00Z">
                    <w:rPr/>
                  </w:rPrChange>
                </w:rPr>
                <w:t>五色鳥</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33"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461857" w14:textId="77777777" w:rsidR="001C47FC" w:rsidRPr="00A90A85" w:rsidRDefault="001C47FC" w:rsidP="00A90A85">
            <w:pPr>
              <w:spacing w:after="0" w:line="360" w:lineRule="auto"/>
              <w:jc w:val="center"/>
              <w:rPr>
                <w:ins w:id="40534" w:author="瑋婷 徐" w:date="2025-01-04T21:52:00Z" w16du:dateUtc="2025-01-04T13:52:00Z"/>
                <w:rFonts w:ascii="Times New Roman" w:eastAsia="標楷體" w:hAnsi="Times New Roman" w:cs="Times New Roman"/>
                <w:sz w:val="24"/>
                <w:rPrChange w:id="40535" w:author="瑋婷 徐" w:date="2025-01-06T09:49:00Z" w16du:dateUtc="2025-01-06T01:49:00Z">
                  <w:rPr>
                    <w:ins w:id="40536" w:author="瑋婷 徐" w:date="2025-01-04T21:52:00Z" w16du:dateUtc="2025-01-04T13:52:00Z"/>
                  </w:rPr>
                </w:rPrChange>
              </w:rPr>
              <w:pPrChange w:id="40537" w:author="瑋婷 徐" w:date="2025-01-06T09:49:00Z" w16du:dateUtc="2025-01-06T01:49:00Z">
                <w:pPr>
                  <w:spacing w:after="0"/>
                </w:pPr>
              </w:pPrChange>
            </w:pPr>
            <w:ins w:id="40538" w:author="瑋婷 徐" w:date="2025-01-04T21:52:00Z" w16du:dateUtc="2025-01-04T13:52:00Z">
              <w:r w:rsidRPr="00A90A85">
                <w:rPr>
                  <w:rFonts w:ascii="Times New Roman" w:eastAsia="標楷體" w:hAnsi="Times New Roman" w:cs="Times New Roman"/>
                  <w:sz w:val="24"/>
                  <w:rPrChange w:id="40539" w:author="瑋婷 徐" w:date="2025-01-06T09:49:00Z" w16du:dateUtc="2025-01-06T01:49:00Z">
                    <w:rPr/>
                  </w:rPrChange>
                </w:rPr>
                <w:t>49</w:t>
              </w:r>
            </w:ins>
          </w:p>
        </w:tc>
      </w:tr>
      <w:tr w:rsidR="001C47FC" w:rsidRPr="001C47FC" w14:paraId="4DAB825C" w14:textId="77777777" w:rsidTr="001C47FC">
        <w:trPr>
          <w:jc w:val="center"/>
          <w:ins w:id="40540" w:author="瑋婷 徐" w:date="2025-01-04T21:52:00Z"/>
          <w:trPrChange w:id="40541"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42"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376CAF" w14:textId="77777777" w:rsidR="001C47FC" w:rsidRPr="00A90A85" w:rsidRDefault="001C47FC" w:rsidP="00A90A85">
            <w:pPr>
              <w:spacing w:after="0" w:line="360" w:lineRule="auto"/>
              <w:jc w:val="center"/>
              <w:rPr>
                <w:ins w:id="40543" w:author="瑋婷 徐" w:date="2025-01-04T21:52:00Z" w16du:dateUtc="2025-01-04T13:52:00Z"/>
                <w:rFonts w:ascii="Times New Roman" w:eastAsia="標楷體" w:hAnsi="Times New Roman" w:cs="Times New Roman"/>
                <w:sz w:val="24"/>
                <w:rPrChange w:id="40544" w:author="瑋婷 徐" w:date="2025-01-06T09:49:00Z" w16du:dateUtc="2025-01-06T01:49:00Z">
                  <w:rPr>
                    <w:ins w:id="40545" w:author="瑋婷 徐" w:date="2025-01-04T21:52:00Z" w16du:dateUtc="2025-01-04T13:52:00Z"/>
                  </w:rPr>
                </w:rPrChange>
              </w:rPr>
              <w:pPrChange w:id="40546" w:author="瑋婷 徐" w:date="2025-01-06T09:49:00Z" w16du:dateUtc="2025-01-06T01:49:00Z">
                <w:pPr>
                  <w:spacing w:after="0"/>
                </w:pPr>
              </w:pPrChange>
            </w:pPr>
            <w:ins w:id="40547" w:author="瑋婷 徐" w:date="2025-01-04T21:52:00Z" w16du:dateUtc="2025-01-04T13:52:00Z">
              <w:r w:rsidRPr="00A90A85">
                <w:rPr>
                  <w:rFonts w:ascii="Times New Roman" w:eastAsia="標楷體" w:hAnsi="Times New Roman" w:cs="Times New Roman"/>
                  <w:sz w:val="24"/>
                  <w:rPrChange w:id="40548" w:author="瑋婷 徐" w:date="2025-01-06T09:49:00Z" w16du:dateUtc="2025-01-06T01:49:00Z">
                    <w:rPr/>
                  </w:rPrChange>
                </w:rPr>
                <w:t>小啄木</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49"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548FCE" w14:textId="77777777" w:rsidR="001C47FC" w:rsidRPr="00A90A85" w:rsidRDefault="001C47FC" w:rsidP="00A90A85">
            <w:pPr>
              <w:spacing w:after="0" w:line="360" w:lineRule="auto"/>
              <w:jc w:val="center"/>
              <w:rPr>
                <w:ins w:id="40550" w:author="瑋婷 徐" w:date="2025-01-04T21:52:00Z" w16du:dateUtc="2025-01-04T13:52:00Z"/>
                <w:rFonts w:ascii="Times New Roman" w:eastAsia="標楷體" w:hAnsi="Times New Roman" w:cs="Times New Roman"/>
                <w:sz w:val="24"/>
                <w:rPrChange w:id="40551" w:author="瑋婷 徐" w:date="2025-01-06T09:49:00Z" w16du:dateUtc="2025-01-06T01:49:00Z">
                  <w:rPr>
                    <w:ins w:id="40552" w:author="瑋婷 徐" w:date="2025-01-04T21:52:00Z" w16du:dateUtc="2025-01-04T13:52:00Z"/>
                  </w:rPr>
                </w:rPrChange>
              </w:rPr>
              <w:pPrChange w:id="40553" w:author="瑋婷 徐" w:date="2025-01-06T09:49:00Z" w16du:dateUtc="2025-01-06T01:49:00Z">
                <w:pPr>
                  <w:spacing w:after="0"/>
                </w:pPr>
              </w:pPrChange>
            </w:pPr>
            <w:ins w:id="40554" w:author="瑋婷 徐" w:date="2025-01-04T21:52:00Z" w16du:dateUtc="2025-01-04T13:52:00Z">
              <w:r w:rsidRPr="00A90A85">
                <w:rPr>
                  <w:rFonts w:ascii="Times New Roman" w:eastAsia="標楷體" w:hAnsi="Times New Roman" w:cs="Times New Roman"/>
                  <w:sz w:val="24"/>
                  <w:rPrChange w:id="40555" w:author="瑋婷 徐" w:date="2025-01-06T09:49:00Z" w16du:dateUtc="2025-01-06T01:49:00Z">
                    <w:rPr/>
                  </w:rPrChange>
                </w:rPr>
                <w:t>2</w:t>
              </w:r>
            </w:ins>
          </w:p>
        </w:tc>
      </w:tr>
      <w:tr w:rsidR="001C47FC" w:rsidRPr="001C47FC" w14:paraId="3427F7BF" w14:textId="77777777" w:rsidTr="001C47FC">
        <w:trPr>
          <w:jc w:val="center"/>
          <w:ins w:id="40556" w:author="瑋婷 徐" w:date="2025-01-04T21:52:00Z"/>
          <w:trPrChange w:id="40557"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58"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B4EDBF" w14:textId="77777777" w:rsidR="001C47FC" w:rsidRPr="00A90A85" w:rsidRDefault="001C47FC" w:rsidP="00A90A85">
            <w:pPr>
              <w:spacing w:after="0" w:line="360" w:lineRule="auto"/>
              <w:jc w:val="center"/>
              <w:rPr>
                <w:ins w:id="40559" w:author="瑋婷 徐" w:date="2025-01-04T21:52:00Z" w16du:dateUtc="2025-01-04T13:52:00Z"/>
                <w:rFonts w:ascii="Times New Roman" w:eastAsia="標楷體" w:hAnsi="Times New Roman" w:cs="Times New Roman"/>
                <w:sz w:val="24"/>
                <w:rPrChange w:id="40560" w:author="瑋婷 徐" w:date="2025-01-06T09:49:00Z" w16du:dateUtc="2025-01-06T01:49:00Z">
                  <w:rPr>
                    <w:ins w:id="40561" w:author="瑋婷 徐" w:date="2025-01-04T21:52:00Z" w16du:dateUtc="2025-01-04T13:52:00Z"/>
                  </w:rPr>
                </w:rPrChange>
              </w:rPr>
              <w:pPrChange w:id="40562" w:author="瑋婷 徐" w:date="2025-01-06T09:49:00Z" w16du:dateUtc="2025-01-06T01:49:00Z">
                <w:pPr>
                  <w:spacing w:after="0"/>
                </w:pPr>
              </w:pPrChange>
            </w:pPr>
            <w:ins w:id="40563" w:author="瑋婷 徐" w:date="2025-01-04T21:52:00Z" w16du:dateUtc="2025-01-04T13:52:00Z">
              <w:r w:rsidRPr="00A90A85">
                <w:rPr>
                  <w:rFonts w:ascii="Times New Roman" w:eastAsia="標楷體" w:hAnsi="Times New Roman" w:cs="Times New Roman"/>
                  <w:sz w:val="24"/>
                  <w:rPrChange w:id="40564" w:author="瑋婷 徐" w:date="2025-01-06T09:49:00Z" w16du:dateUtc="2025-01-06T01:49:00Z">
                    <w:rPr/>
                  </w:rPrChange>
                </w:rPr>
                <w:t>灰喉山椒鳥</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65"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5FD285" w14:textId="77777777" w:rsidR="001C47FC" w:rsidRPr="00A90A85" w:rsidRDefault="001C47FC" w:rsidP="00A90A85">
            <w:pPr>
              <w:spacing w:after="0" w:line="360" w:lineRule="auto"/>
              <w:jc w:val="center"/>
              <w:rPr>
                <w:ins w:id="40566" w:author="瑋婷 徐" w:date="2025-01-04T21:52:00Z" w16du:dateUtc="2025-01-04T13:52:00Z"/>
                <w:rFonts w:ascii="Times New Roman" w:eastAsia="標楷體" w:hAnsi="Times New Roman" w:cs="Times New Roman"/>
                <w:sz w:val="24"/>
                <w:rPrChange w:id="40567" w:author="瑋婷 徐" w:date="2025-01-06T09:49:00Z" w16du:dateUtc="2025-01-06T01:49:00Z">
                  <w:rPr>
                    <w:ins w:id="40568" w:author="瑋婷 徐" w:date="2025-01-04T21:52:00Z" w16du:dateUtc="2025-01-04T13:52:00Z"/>
                  </w:rPr>
                </w:rPrChange>
              </w:rPr>
              <w:pPrChange w:id="40569" w:author="瑋婷 徐" w:date="2025-01-06T09:49:00Z" w16du:dateUtc="2025-01-06T01:49:00Z">
                <w:pPr>
                  <w:spacing w:after="0"/>
                </w:pPr>
              </w:pPrChange>
            </w:pPr>
            <w:ins w:id="40570" w:author="瑋婷 徐" w:date="2025-01-04T21:52:00Z" w16du:dateUtc="2025-01-04T13:52:00Z">
              <w:r w:rsidRPr="00A90A85">
                <w:rPr>
                  <w:rFonts w:ascii="Times New Roman" w:eastAsia="標楷體" w:hAnsi="Times New Roman" w:cs="Times New Roman"/>
                  <w:sz w:val="24"/>
                  <w:rPrChange w:id="40571" w:author="瑋婷 徐" w:date="2025-01-06T09:49:00Z" w16du:dateUtc="2025-01-06T01:49:00Z">
                    <w:rPr/>
                  </w:rPrChange>
                </w:rPr>
                <w:t>22</w:t>
              </w:r>
            </w:ins>
          </w:p>
        </w:tc>
      </w:tr>
      <w:tr w:rsidR="001C47FC" w:rsidRPr="001C47FC" w14:paraId="5B4E286D" w14:textId="77777777" w:rsidTr="001C47FC">
        <w:trPr>
          <w:jc w:val="center"/>
          <w:ins w:id="40572" w:author="瑋婷 徐" w:date="2025-01-04T21:52:00Z"/>
          <w:trPrChange w:id="40573"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74"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583233" w14:textId="77777777" w:rsidR="001C47FC" w:rsidRPr="00A90A85" w:rsidRDefault="001C47FC" w:rsidP="00A90A85">
            <w:pPr>
              <w:spacing w:after="0" w:line="360" w:lineRule="auto"/>
              <w:jc w:val="center"/>
              <w:rPr>
                <w:ins w:id="40575" w:author="瑋婷 徐" w:date="2025-01-04T21:52:00Z" w16du:dateUtc="2025-01-04T13:52:00Z"/>
                <w:rFonts w:ascii="Times New Roman" w:eastAsia="標楷體" w:hAnsi="Times New Roman" w:cs="Times New Roman"/>
                <w:sz w:val="24"/>
                <w:rPrChange w:id="40576" w:author="瑋婷 徐" w:date="2025-01-06T09:49:00Z" w16du:dateUtc="2025-01-06T01:49:00Z">
                  <w:rPr>
                    <w:ins w:id="40577" w:author="瑋婷 徐" w:date="2025-01-04T21:52:00Z" w16du:dateUtc="2025-01-04T13:52:00Z"/>
                  </w:rPr>
                </w:rPrChange>
              </w:rPr>
              <w:pPrChange w:id="40578" w:author="瑋婷 徐" w:date="2025-01-06T09:49:00Z" w16du:dateUtc="2025-01-06T01:49:00Z">
                <w:pPr>
                  <w:spacing w:after="0"/>
                </w:pPr>
              </w:pPrChange>
            </w:pPr>
            <w:ins w:id="40579" w:author="瑋婷 徐" w:date="2025-01-04T21:52:00Z" w16du:dateUtc="2025-01-04T13:52:00Z">
              <w:r w:rsidRPr="00A90A85">
                <w:rPr>
                  <w:rFonts w:ascii="Times New Roman" w:eastAsia="標楷體" w:hAnsi="Times New Roman" w:cs="Times New Roman"/>
                  <w:sz w:val="24"/>
                  <w:rPrChange w:id="40580" w:author="瑋婷 徐" w:date="2025-01-06T09:49:00Z" w16du:dateUtc="2025-01-06T01:49:00Z">
                    <w:rPr/>
                  </w:rPrChange>
                </w:rPr>
                <w:t>綠畫眉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81"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77FB22" w14:textId="77777777" w:rsidR="001C47FC" w:rsidRPr="00A90A85" w:rsidRDefault="001C47FC" w:rsidP="00A90A85">
            <w:pPr>
              <w:spacing w:after="0" w:line="360" w:lineRule="auto"/>
              <w:jc w:val="center"/>
              <w:rPr>
                <w:ins w:id="40582" w:author="瑋婷 徐" w:date="2025-01-04T21:52:00Z" w16du:dateUtc="2025-01-04T13:52:00Z"/>
                <w:rFonts w:ascii="Times New Roman" w:eastAsia="標楷體" w:hAnsi="Times New Roman" w:cs="Times New Roman"/>
                <w:sz w:val="24"/>
                <w:rPrChange w:id="40583" w:author="瑋婷 徐" w:date="2025-01-06T09:49:00Z" w16du:dateUtc="2025-01-06T01:49:00Z">
                  <w:rPr>
                    <w:ins w:id="40584" w:author="瑋婷 徐" w:date="2025-01-04T21:52:00Z" w16du:dateUtc="2025-01-04T13:52:00Z"/>
                  </w:rPr>
                </w:rPrChange>
              </w:rPr>
              <w:pPrChange w:id="40585" w:author="瑋婷 徐" w:date="2025-01-06T09:49:00Z" w16du:dateUtc="2025-01-06T01:49:00Z">
                <w:pPr>
                  <w:spacing w:after="0"/>
                </w:pPr>
              </w:pPrChange>
            </w:pPr>
            <w:ins w:id="40586" w:author="瑋婷 徐" w:date="2025-01-04T21:52:00Z" w16du:dateUtc="2025-01-04T13:52:00Z">
              <w:r w:rsidRPr="00A90A85">
                <w:rPr>
                  <w:rFonts w:ascii="Times New Roman" w:eastAsia="標楷體" w:hAnsi="Times New Roman" w:cs="Times New Roman"/>
                  <w:sz w:val="24"/>
                  <w:rPrChange w:id="40587" w:author="瑋婷 徐" w:date="2025-01-06T09:49:00Z" w16du:dateUtc="2025-01-06T01:49:00Z">
                    <w:rPr/>
                  </w:rPrChange>
                </w:rPr>
                <w:t>17</w:t>
              </w:r>
            </w:ins>
          </w:p>
        </w:tc>
      </w:tr>
      <w:tr w:rsidR="001C47FC" w:rsidRPr="001C47FC" w14:paraId="45A886A5" w14:textId="77777777" w:rsidTr="001C47FC">
        <w:trPr>
          <w:jc w:val="center"/>
          <w:ins w:id="40588" w:author="瑋婷 徐" w:date="2025-01-04T21:52:00Z"/>
          <w:trPrChange w:id="40589"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90"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71D51B" w14:textId="77777777" w:rsidR="001C47FC" w:rsidRPr="00A90A85" w:rsidRDefault="001C47FC" w:rsidP="00A90A85">
            <w:pPr>
              <w:spacing w:after="0" w:line="360" w:lineRule="auto"/>
              <w:jc w:val="center"/>
              <w:rPr>
                <w:ins w:id="40591" w:author="瑋婷 徐" w:date="2025-01-04T21:52:00Z" w16du:dateUtc="2025-01-04T13:52:00Z"/>
                <w:rFonts w:ascii="Times New Roman" w:eastAsia="標楷體" w:hAnsi="Times New Roman" w:cs="Times New Roman"/>
                <w:sz w:val="24"/>
                <w:rPrChange w:id="40592" w:author="瑋婷 徐" w:date="2025-01-06T09:49:00Z" w16du:dateUtc="2025-01-06T01:49:00Z">
                  <w:rPr>
                    <w:ins w:id="40593" w:author="瑋婷 徐" w:date="2025-01-04T21:52:00Z" w16du:dateUtc="2025-01-04T13:52:00Z"/>
                  </w:rPr>
                </w:rPrChange>
              </w:rPr>
              <w:pPrChange w:id="40594" w:author="瑋婷 徐" w:date="2025-01-06T09:49:00Z" w16du:dateUtc="2025-01-06T01:49:00Z">
                <w:pPr>
                  <w:spacing w:after="0"/>
                </w:pPr>
              </w:pPrChange>
            </w:pPr>
            <w:ins w:id="40595" w:author="瑋婷 徐" w:date="2025-01-04T21:52:00Z" w16du:dateUtc="2025-01-04T13:52:00Z">
              <w:r w:rsidRPr="00A90A85">
                <w:rPr>
                  <w:rFonts w:ascii="Times New Roman" w:eastAsia="標楷體" w:hAnsi="Times New Roman" w:cs="Times New Roman"/>
                  <w:sz w:val="24"/>
                  <w:rPrChange w:id="40596" w:author="瑋婷 徐" w:date="2025-01-06T09:49:00Z" w16du:dateUtc="2025-01-06T01:49:00Z">
                    <w:rPr/>
                  </w:rPrChange>
                </w:rPr>
                <w:t>朱鸝</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597"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116116" w14:textId="77777777" w:rsidR="001C47FC" w:rsidRPr="00A90A85" w:rsidRDefault="001C47FC" w:rsidP="00A90A85">
            <w:pPr>
              <w:spacing w:after="0" w:line="360" w:lineRule="auto"/>
              <w:jc w:val="center"/>
              <w:rPr>
                <w:ins w:id="40598" w:author="瑋婷 徐" w:date="2025-01-04T21:52:00Z" w16du:dateUtc="2025-01-04T13:52:00Z"/>
                <w:rFonts w:ascii="Times New Roman" w:eastAsia="標楷體" w:hAnsi="Times New Roman" w:cs="Times New Roman"/>
                <w:sz w:val="24"/>
                <w:rPrChange w:id="40599" w:author="瑋婷 徐" w:date="2025-01-06T09:49:00Z" w16du:dateUtc="2025-01-06T01:49:00Z">
                  <w:rPr>
                    <w:ins w:id="40600" w:author="瑋婷 徐" w:date="2025-01-04T21:52:00Z" w16du:dateUtc="2025-01-04T13:52:00Z"/>
                  </w:rPr>
                </w:rPrChange>
              </w:rPr>
              <w:pPrChange w:id="40601" w:author="瑋婷 徐" w:date="2025-01-06T09:49:00Z" w16du:dateUtc="2025-01-06T01:49:00Z">
                <w:pPr>
                  <w:spacing w:after="0"/>
                </w:pPr>
              </w:pPrChange>
            </w:pPr>
            <w:ins w:id="40602" w:author="瑋婷 徐" w:date="2025-01-04T21:52:00Z" w16du:dateUtc="2025-01-04T13:52:00Z">
              <w:r w:rsidRPr="00A90A85">
                <w:rPr>
                  <w:rFonts w:ascii="Times New Roman" w:eastAsia="標楷體" w:hAnsi="Times New Roman" w:cs="Times New Roman"/>
                  <w:sz w:val="24"/>
                  <w:rPrChange w:id="40603" w:author="瑋婷 徐" w:date="2025-01-06T09:49:00Z" w16du:dateUtc="2025-01-06T01:49:00Z">
                    <w:rPr/>
                  </w:rPrChange>
                </w:rPr>
                <w:t>4</w:t>
              </w:r>
            </w:ins>
          </w:p>
        </w:tc>
      </w:tr>
      <w:tr w:rsidR="001C47FC" w:rsidRPr="001C47FC" w14:paraId="17AD702E" w14:textId="77777777" w:rsidTr="001C47FC">
        <w:trPr>
          <w:jc w:val="center"/>
          <w:ins w:id="40604" w:author="瑋婷 徐" w:date="2025-01-04T21:52:00Z"/>
          <w:trPrChange w:id="40605"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06"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422F58" w14:textId="77777777" w:rsidR="001C47FC" w:rsidRPr="00A90A85" w:rsidRDefault="001C47FC" w:rsidP="00A90A85">
            <w:pPr>
              <w:spacing w:after="0" w:line="360" w:lineRule="auto"/>
              <w:jc w:val="center"/>
              <w:rPr>
                <w:ins w:id="40607" w:author="瑋婷 徐" w:date="2025-01-04T21:52:00Z" w16du:dateUtc="2025-01-04T13:52:00Z"/>
                <w:rFonts w:ascii="Times New Roman" w:eastAsia="標楷體" w:hAnsi="Times New Roman" w:cs="Times New Roman"/>
                <w:sz w:val="24"/>
                <w:rPrChange w:id="40608" w:author="瑋婷 徐" w:date="2025-01-06T09:49:00Z" w16du:dateUtc="2025-01-06T01:49:00Z">
                  <w:rPr>
                    <w:ins w:id="40609" w:author="瑋婷 徐" w:date="2025-01-04T21:52:00Z" w16du:dateUtc="2025-01-04T13:52:00Z"/>
                  </w:rPr>
                </w:rPrChange>
              </w:rPr>
              <w:pPrChange w:id="40610" w:author="瑋婷 徐" w:date="2025-01-06T09:49:00Z" w16du:dateUtc="2025-01-06T01:49:00Z">
                <w:pPr>
                  <w:spacing w:after="0"/>
                </w:pPr>
              </w:pPrChange>
            </w:pPr>
            <w:ins w:id="40611" w:author="瑋婷 徐" w:date="2025-01-04T21:52:00Z" w16du:dateUtc="2025-01-04T13:52:00Z">
              <w:r w:rsidRPr="00A90A85">
                <w:rPr>
                  <w:rFonts w:ascii="Times New Roman" w:eastAsia="標楷體" w:hAnsi="Times New Roman" w:cs="Times New Roman"/>
                  <w:sz w:val="24"/>
                  <w:rPrChange w:id="40612" w:author="瑋婷 徐" w:date="2025-01-06T09:49:00Z" w16du:dateUtc="2025-01-06T01:49:00Z">
                    <w:rPr/>
                  </w:rPrChange>
                </w:rPr>
                <w:t>大卷尾</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13"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5FB2A1" w14:textId="77777777" w:rsidR="001C47FC" w:rsidRPr="00A90A85" w:rsidRDefault="001C47FC" w:rsidP="00A90A85">
            <w:pPr>
              <w:spacing w:after="0" w:line="360" w:lineRule="auto"/>
              <w:jc w:val="center"/>
              <w:rPr>
                <w:ins w:id="40614" w:author="瑋婷 徐" w:date="2025-01-04T21:52:00Z" w16du:dateUtc="2025-01-04T13:52:00Z"/>
                <w:rFonts w:ascii="Times New Roman" w:eastAsia="標楷體" w:hAnsi="Times New Roman" w:cs="Times New Roman"/>
                <w:sz w:val="24"/>
                <w:rPrChange w:id="40615" w:author="瑋婷 徐" w:date="2025-01-06T09:49:00Z" w16du:dateUtc="2025-01-06T01:49:00Z">
                  <w:rPr>
                    <w:ins w:id="40616" w:author="瑋婷 徐" w:date="2025-01-04T21:52:00Z" w16du:dateUtc="2025-01-04T13:52:00Z"/>
                  </w:rPr>
                </w:rPrChange>
              </w:rPr>
              <w:pPrChange w:id="40617" w:author="瑋婷 徐" w:date="2025-01-06T09:49:00Z" w16du:dateUtc="2025-01-06T01:49:00Z">
                <w:pPr>
                  <w:spacing w:after="0"/>
                </w:pPr>
              </w:pPrChange>
            </w:pPr>
            <w:ins w:id="40618" w:author="瑋婷 徐" w:date="2025-01-04T21:52:00Z" w16du:dateUtc="2025-01-04T13:52:00Z">
              <w:r w:rsidRPr="00A90A85">
                <w:rPr>
                  <w:rFonts w:ascii="Times New Roman" w:eastAsia="標楷體" w:hAnsi="Times New Roman" w:cs="Times New Roman"/>
                  <w:sz w:val="24"/>
                  <w:rPrChange w:id="40619" w:author="瑋婷 徐" w:date="2025-01-06T09:49:00Z" w16du:dateUtc="2025-01-06T01:49:00Z">
                    <w:rPr/>
                  </w:rPrChange>
                </w:rPr>
                <w:t>8</w:t>
              </w:r>
            </w:ins>
          </w:p>
        </w:tc>
      </w:tr>
      <w:tr w:rsidR="001C47FC" w:rsidRPr="001C47FC" w14:paraId="4792A99D" w14:textId="77777777" w:rsidTr="001C47FC">
        <w:trPr>
          <w:jc w:val="center"/>
          <w:ins w:id="40620" w:author="瑋婷 徐" w:date="2025-01-04T21:52:00Z"/>
          <w:trPrChange w:id="40621"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22"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B54EC7" w14:textId="77777777" w:rsidR="001C47FC" w:rsidRPr="00A90A85" w:rsidRDefault="001C47FC" w:rsidP="00A90A85">
            <w:pPr>
              <w:spacing w:after="0" w:line="360" w:lineRule="auto"/>
              <w:jc w:val="center"/>
              <w:rPr>
                <w:ins w:id="40623" w:author="瑋婷 徐" w:date="2025-01-04T21:52:00Z" w16du:dateUtc="2025-01-04T13:52:00Z"/>
                <w:rFonts w:ascii="Times New Roman" w:eastAsia="標楷體" w:hAnsi="Times New Roman" w:cs="Times New Roman"/>
                <w:sz w:val="24"/>
                <w:rPrChange w:id="40624" w:author="瑋婷 徐" w:date="2025-01-06T09:49:00Z" w16du:dateUtc="2025-01-06T01:49:00Z">
                  <w:rPr>
                    <w:ins w:id="40625" w:author="瑋婷 徐" w:date="2025-01-04T21:52:00Z" w16du:dateUtc="2025-01-04T13:52:00Z"/>
                  </w:rPr>
                </w:rPrChange>
              </w:rPr>
              <w:pPrChange w:id="40626" w:author="瑋婷 徐" w:date="2025-01-06T09:49:00Z" w16du:dateUtc="2025-01-06T01:49:00Z">
                <w:pPr>
                  <w:spacing w:after="0"/>
                </w:pPr>
              </w:pPrChange>
            </w:pPr>
            <w:ins w:id="40627" w:author="瑋婷 徐" w:date="2025-01-04T21:52:00Z" w16du:dateUtc="2025-01-04T13:52:00Z">
              <w:r w:rsidRPr="00A90A85">
                <w:rPr>
                  <w:rFonts w:ascii="Times New Roman" w:eastAsia="標楷體" w:hAnsi="Times New Roman" w:cs="Times New Roman"/>
                  <w:sz w:val="24"/>
                  <w:rPrChange w:id="40628" w:author="瑋婷 徐" w:date="2025-01-06T09:49:00Z" w16du:dateUtc="2025-01-06T01:49:00Z">
                    <w:rPr/>
                  </w:rPrChange>
                </w:rPr>
                <w:t>小卷尾</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29"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EE7620" w14:textId="77777777" w:rsidR="001C47FC" w:rsidRPr="00A90A85" w:rsidRDefault="001C47FC" w:rsidP="00A90A85">
            <w:pPr>
              <w:spacing w:after="0" w:line="360" w:lineRule="auto"/>
              <w:jc w:val="center"/>
              <w:rPr>
                <w:ins w:id="40630" w:author="瑋婷 徐" w:date="2025-01-04T21:52:00Z" w16du:dateUtc="2025-01-04T13:52:00Z"/>
                <w:rFonts w:ascii="Times New Roman" w:eastAsia="標楷體" w:hAnsi="Times New Roman" w:cs="Times New Roman"/>
                <w:sz w:val="24"/>
                <w:rPrChange w:id="40631" w:author="瑋婷 徐" w:date="2025-01-06T09:49:00Z" w16du:dateUtc="2025-01-06T01:49:00Z">
                  <w:rPr>
                    <w:ins w:id="40632" w:author="瑋婷 徐" w:date="2025-01-04T21:52:00Z" w16du:dateUtc="2025-01-04T13:52:00Z"/>
                  </w:rPr>
                </w:rPrChange>
              </w:rPr>
              <w:pPrChange w:id="40633" w:author="瑋婷 徐" w:date="2025-01-06T09:49:00Z" w16du:dateUtc="2025-01-06T01:49:00Z">
                <w:pPr>
                  <w:spacing w:after="0"/>
                </w:pPr>
              </w:pPrChange>
            </w:pPr>
            <w:ins w:id="40634" w:author="瑋婷 徐" w:date="2025-01-04T21:52:00Z" w16du:dateUtc="2025-01-04T13:52:00Z">
              <w:r w:rsidRPr="00A90A85">
                <w:rPr>
                  <w:rFonts w:ascii="Times New Roman" w:eastAsia="標楷體" w:hAnsi="Times New Roman" w:cs="Times New Roman"/>
                  <w:sz w:val="24"/>
                  <w:rPrChange w:id="40635" w:author="瑋婷 徐" w:date="2025-01-06T09:49:00Z" w16du:dateUtc="2025-01-06T01:49:00Z">
                    <w:rPr/>
                  </w:rPrChange>
                </w:rPr>
                <w:t>11</w:t>
              </w:r>
            </w:ins>
          </w:p>
        </w:tc>
      </w:tr>
      <w:tr w:rsidR="001C47FC" w:rsidRPr="001C47FC" w14:paraId="4C0EC90D" w14:textId="77777777" w:rsidTr="001C47FC">
        <w:trPr>
          <w:jc w:val="center"/>
          <w:ins w:id="40636" w:author="瑋婷 徐" w:date="2025-01-04T21:52:00Z"/>
          <w:trPrChange w:id="40637" w:author="瑋婷 徐" w:date="2025-01-06T17:08:00Z" w16du:dateUtc="2025-01-06T09:08:00Z">
            <w:trPr>
              <w:jc w:val="center"/>
            </w:trPr>
          </w:trPrChange>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638" w:author="瑋婷 徐" w:date="2025-01-06T17:08:00Z" w16du:dateUtc="2025-01-06T09:08:00Z">
              <w:tcPr>
                <w:tcW w:w="18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6081D143" w14:textId="77777777" w:rsidR="001C47FC" w:rsidRPr="00A90A85" w:rsidRDefault="001C47FC" w:rsidP="00A90A85">
            <w:pPr>
              <w:spacing w:after="0" w:line="360" w:lineRule="auto"/>
              <w:jc w:val="center"/>
              <w:rPr>
                <w:ins w:id="40639" w:author="瑋婷 徐" w:date="2025-01-04T21:52:00Z" w16du:dateUtc="2025-01-04T13:52:00Z"/>
                <w:rFonts w:ascii="Times New Roman" w:eastAsia="標楷體" w:hAnsi="Times New Roman" w:cs="Times New Roman"/>
                <w:sz w:val="24"/>
                <w:rPrChange w:id="40640" w:author="瑋婷 徐" w:date="2025-01-06T09:49:00Z" w16du:dateUtc="2025-01-06T01:49:00Z">
                  <w:rPr>
                    <w:ins w:id="40641" w:author="瑋婷 徐" w:date="2025-01-04T21:52:00Z" w16du:dateUtc="2025-01-04T13:52:00Z"/>
                  </w:rPr>
                </w:rPrChange>
              </w:rPr>
              <w:pPrChange w:id="40642" w:author="瑋婷 徐" w:date="2025-01-06T09:49:00Z" w16du:dateUtc="2025-01-06T01:49:00Z">
                <w:pPr>
                  <w:spacing w:after="0"/>
                </w:pPr>
              </w:pPrChange>
            </w:pPr>
            <w:ins w:id="40643" w:author="瑋婷 徐" w:date="2025-01-04T21:52:00Z" w16du:dateUtc="2025-01-04T13:52:00Z">
              <w:r w:rsidRPr="00A90A85">
                <w:rPr>
                  <w:rFonts w:ascii="Times New Roman" w:eastAsia="標楷體" w:hAnsi="Times New Roman" w:cs="Times New Roman"/>
                  <w:sz w:val="24"/>
                  <w:rPrChange w:id="40644" w:author="瑋婷 徐" w:date="2025-01-06T09:49:00Z" w16du:dateUtc="2025-01-06T01:49:00Z">
                    <w:rPr/>
                  </w:rPrChange>
                </w:rPr>
                <w:t>黑枕藍鶲</w:t>
              </w:r>
            </w:ins>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645" w:author="瑋婷 徐" w:date="2025-01-06T17:08:00Z" w16du:dateUtc="2025-01-06T09:08:00Z">
              <w:tcPr>
                <w:tcW w:w="17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283CB7DF" w14:textId="77777777" w:rsidR="001C47FC" w:rsidRPr="00A90A85" w:rsidRDefault="001C47FC" w:rsidP="00A90A85">
            <w:pPr>
              <w:spacing w:after="0" w:line="360" w:lineRule="auto"/>
              <w:jc w:val="center"/>
              <w:rPr>
                <w:ins w:id="40646" w:author="瑋婷 徐" w:date="2025-01-04T21:52:00Z" w16du:dateUtc="2025-01-04T13:52:00Z"/>
                <w:rFonts w:ascii="Times New Roman" w:eastAsia="標楷體" w:hAnsi="Times New Roman" w:cs="Times New Roman"/>
                <w:sz w:val="24"/>
                <w:rPrChange w:id="40647" w:author="瑋婷 徐" w:date="2025-01-06T09:49:00Z" w16du:dateUtc="2025-01-06T01:49:00Z">
                  <w:rPr>
                    <w:ins w:id="40648" w:author="瑋婷 徐" w:date="2025-01-04T21:52:00Z" w16du:dateUtc="2025-01-04T13:52:00Z"/>
                  </w:rPr>
                </w:rPrChange>
              </w:rPr>
              <w:pPrChange w:id="40649" w:author="瑋婷 徐" w:date="2025-01-06T09:49:00Z" w16du:dateUtc="2025-01-06T01:49:00Z">
                <w:pPr>
                  <w:spacing w:after="0"/>
                </w:pPr>
              </w:pPrChange>
            </w:pPr>
            <w:ins w:id="40650" w:author="瑋婷 徐" w:date="2025-01-04T21:52:00Z" w16du:dateUtc="2025-01-04T13:52:00Z">
              <w:r w:rsidRPr="00A90A85">
                <w:rPr>
                  <w:rFonts w:ascii="Times New Roman" w:eastAsia="標楷體" w:hAnsi="Times New Roman" w:cs="Times New Roman"/>
                  <w:sz w:val="24"/>
                  <w:rPrChange w:id="40651" w:author="瑋婷 徐" w:date="2025-01-06T09:49:00Z" w16du:dateUtc="2025-01-06T01:49:00Z">
                    <w:rPr/>
                  </w:rPrChange>
                </w:rPr>
                <w:t>15</w:t>
              </w:r>
            </w:ins>
          </w:p>
        </w:tc>
      </w:tr>
      <w:tr w:rsidR="001C47FC" w:rsidRPr="001C47FC" w14:paraId="0C858AF4" w14:textId="77777777" w:rsidTr="001C47FC">
        <w:trPr>
          <w:jc w:val="center"/>
          <w:ins w:id="40652" w:author="瑋婷 徐" w:date="2025-01-04T21:52:00Z"/>
          <w:trPrChange w:id="40653" w:author="瑋婷 徐" w:date="2025-01-06T17:08:00Z" w16du:dateUtc="2025-01-06T09:08:00Z">
            <w:trPr>
              <w:jc w:val="center"/>
            </w:trPr>
          </w:trPrChange>
        </w:trPr>
        <w:tc>
          <w:tcPr>
            <w:tcW w:w="2586" w:type="pct"/>
            <w:tcBorders>
              <w:bottom w:val="single" w:sz="4" w:space="0" w:color="auto"/>
            </w:tcBorders>
            <w:shd w:val="clear" w:color="auto" w:fill="FFFFFF"/>
            <w:tcMar>
              <w:top w:w="0" w:type="dxa"/>
              <w:left w:w="0" w:type="dxa"/>
              <w:bottom w:w="0" w:type="dxa"/>
              <w:right w:w="0" w:type="dxa"/>
            </w:tcMar>
            <w:vAlign w:val="center"/>
            <w:tcPrChange w:id="40654" w:author="瑋婷 徐" w:date="2025-01-06T17:08:00Z" w16du:dateUtc="2025-01-06T09:08:00Z">
              <w:tcPr>
                <w:tcW w:w="1899" w:type="pct"/>
                <w:tcBorders>
                  <w:bottom w:val="single" w:sz="4" w:space="0" w:color="auto"/>
                </w:tcBorders>
                <w:shd w:val="clear" w:color="auto" w:fill="FFFFFF"/>
                <w:tcMar>
                  <w:top w:w="0" w:type="dxa"/>
                  <w:left w:w="0" w:type="dxa"/>
                  <w:bottom w:w="0" w:type="dxa"/>
                  <w:right w:w="0" w:type="dxa"/>
                </w:tcMar>
                <w:vAlign w:val="center"/>
              </w:tcPr>
            </w:tcPrChange>
          </w:tcPr>
          <w:p w14:paraId="6E43C2CC" w14:textId="77777777" w:rsidR="001C47FC" w:rsidRPr="00A90A85" w:rsidRDefault="001C47FC" w:rsidP="00A90A85">
            <w:pPr>
              <w:spacing w:after="0" w:line="360" w:lineRule="auto"/>
              <w:jc w:val="center"/>
              <w:rPr>
                <w:ins w:id="40655" w:author="瑋婷 徐" w:date="2025-01-04T21:52:00Z" w16du:dateUtc="2025-01-04T13:52:00Z"/>
                <w:rFonts w:ascii="Times New Roman" w:eastAsia="標楷體" w:hAnsi="Times New Roman" w:cs="Times New Roman"/>
                <w:sz w:val="24"/>
                <w:rPrChange w:id="40656" w:author="瑋婷 徐" w:date="2025-01-06T09:49:00Z" w16du:dateUtc="2025-01-06T01:49:00Z">
                  <w:rPr>
                    <w:ins w:id="40657" w:author="瑋婷 徐" w:date="2025-01-04T21:52:00Z" w16du:dateUtc="2025-01-04T13:52:00Z"/>
                  </w:rPr>
                </w:rPrChange>
              </w:rPr>
              <w:pPrChange w:id="40658" w:author="瑋婷 徐" w:date="2025-01-06T09:49:00Z" w16du:dateUtc="2025-01-06T01:49:00Z">
                <w:pPr>
                  <w:spacing w:after="0"/>
                </w:pPr>
              </w:pPrChange>
            </w:pPr>
            <w:ins w:id="40659" w:author="瑋婷 徐" w:date="2025-01-04T21:52:00Z" w16du:dateUtc="2025-01-04T13:52:00Z">
              <w:r w:rsidRPr="00A90A85">
                <w:rPr>
                  <w:rFonts w:ascii="Times New Roman" w:eastAsia="標楷體" w:hAnsi="Times New Roman" w:cs="Times New Roman"/>
                  <w:sz w:val="24"/>
                  <w:rPrChange w:id="40660" w:author="瑋婷 徐" w:date="2025-01-06T09:49:00Z" w16du:dateUtc="2025-01-06T01:49:00Z">
                    <w:rPr/>
                  </w:rPrChange>
                </w:rPr>
                <w:t>臺灣藍鵲</w:t>
              </w:r>
            </w:ins>
          </w:p>
        </w:tc>
        <w:tc>
          <w:tcPr>
            <w:tcW w:w="2414" w:type="pct"/>
            <w:tcBorders>
              <w:bottom w:val="single" w:sz="4" w:space="0" w:color="auto"/>
            </w:tcBorders>
            <w:shd w:val="clear" w:color="auto" w:fill="FFFFFF"/>
            <w:tcMar>
              <w:top w:w="0" w:type="dxa"/>
              <w:left w:w="0" w:type="dxa"/>
              <w:bottom w:w="0" w:type="dxa"/>
              <w:right w:w="0" w:type="dxa"/>
            </w:tcMar>
            <w:vAlign w:val="center"/>
            <w:tcPrChange w:id="40661" w:author="瑋婷 徐" w:date="2025-01-06T17:08:00Z" w16du:dateUtc="2025-01-06T09:08:00Z">
              <w:tcPr>
                <w:tcW w:w="1772" w:type="pct"/>
                <w:tcBorders>
                  <w:bottom w:val="single" w:sz="4" w:space="0" w:color="auto"/>
                </w:tcBorders>
                <w:shd w:val="clear" w:color="auto" w:fill="FFFFFF"/>
                <w:tcMar>
                  <w:top w:w="0" w:type="dxa"/>
                  <w:left w:w="0" w:type="dxa"/>
                  <w:bottom w:w="0" w:type="dxa"/>
                  <w:right w:w="0" w:type="dxa"/>
                </w:tcMar>
                <w:vAlign w:val="center"/>
              </w:tcPr>
            </w:tcPrChange>
          </w:tcPr>
          <w:p w14:paraId="6931FB56" w14:textId="77777777" w:rsidR="001C47FC" w:rsidRPr="00A90A85" w:rsidRDefault="001C47FC" w:rsidP="00A90A85">
            <w:pPr>
              <w:spacing w:after="0" w:line="360" w:lineRule="auto"/>
              <w:jc w:val="center"/>
              <w:rPr>
                <w:ins w:id="40662" w:author="瑋婷 徐" w:date="2025-01-04T21:52:00Z" w16du:dateUtc="2025-01-04T13:52:00Z"/>
                <w:rFonts w:ascii="Times New Roman" w:eastAsia="標楷體" w:hAnsi="Times New Roman" w:cs="Times New Roman"/>
                <w:sz w:val="24"/>
                <w:rPrChange w:id="40663" w:author="瑋婷 徐" w:date="2025-01-06T09:49:00Z" w16du:dateUtc="2025-01-06T01:49:00Z">
                  <w:rPr>
                    <w:ins w:id="40664" w:author="瑋婷 徐" w:date="2025-01-04T21:52:00Z" w16du:dateUtc="2025-01-04T13:52:00Z"/>
                  </w:rPr>
                </w:rPrChange>
              </w:rPr>
              <w:pPrChange w:id="40665" w:author="瑋婷 徐" w:date="2025-01-06T09:49:00Z" w16du:dateUtc="2025-01-06T01:49:00Z">
                <w:pPr>
                  <w:spacing w:after="0"/>
                </w:pPr>
              </w:pPrChange>
            </w:pPr>
            <w:ins w:id="40666" w:author="瑋婷 徐" w:date="2025-01-04T21:52:00Z" w16du:dateUtc="2025-01-04T13:52:00Z">
              <w:r w:rsidRPr="00A90A85">
                <w:rPr>
                  <w:rFonts w:ascii="Times New Roman" w:eastAsia="標楷體" w:hAnsi="Times New Roman" w:cs="Times New Roman"/>
                  <w:sz w:val="24"/>
                  <w:rPrChange w:id="40667" w:author="瑋婷 徐" w:date="2025-01-06T09:49:00Z" w16du:dateUtc="2025-01-06T01:49:00Z">
                    <w:rPr/>
                  </w:rPrChange>
                </w:rPr>
                <w:t>5</w:t>
              </w:r>
            </w:ins>
          </w:p>
        </w:tc>
      </w:tr>
    </w:tbl>
    <w:p w14:paraId="186A24D2" w14:textId="34141288" w:rsidR="00B168FE" w:rsidRPr="00B168FE" w:rsidRDefault="00B168FE">
      <w:pPr>
        <w:spacing w:line="360" w:lineRule="auto"/>
        <w:jc w:val="both"/>
        <w:rPr>
          <w:ins w:id="40668" w:author="瑋婷 徐" w:date="2025-01-03T17:18:00Z" w16du:dateUtc="2025-01-03T09:18:00Z"/>
          <w:rFonts w:ascii="Times New Roman" w:eastAsia="標楷體" w:hAnsi="Times New Roman" w:cs="Times New Roman"/>
          <w:rPrChange w:id="40669" w:author="瑋婷 徐" w:date="2025-01-03T17:18:00Z" w16du:dateUtc="2025-01-03T09:18:00Z">
            <w:rPr>
              <w:ins w:id="40670" w:author="瑋婷 徐" w:date="2025-01-03T17:18:00Z" w16du:dateUtc="2025-01-03T09:18:00Z"/>
            </w:rPr>
          </w:rPrChange>
        </w:rPr>
        <w:pPrChange w:id="40671" w:author="瑋婷 徐" w:date="2025-01-03T17:18:00Z" w16du:dateUtc="2025-01-03T09:18:00Z">
          <w:pPr/>
        </w:pPrChange>
      </w:pPr>
      <w:ins w:id="40672" w:author="瑋婷 徐" w:date="2025-01-03T17:18:00Z" w16du:dateUtc="2025-01-03T09:18:00Z">
        <w:r>
          <w:rPr>
            <w:rFonts w:ascii="Times New Roman" w:eastAsia="標楷體" w:hAnsi="Times New Roman" w:cs="Times New Roman"/>
          </w:rPr>
          <w:lastRenderedPageBreak/>
          <w:t>表</w:t>
        </w:r>
        <w:r>
          <w:rPr>
            <w:rFonts w:ascii="Times New Roman" w:eastAsia="標楷體" w:hAnsi="Times New Roman" w:cs="Times New Roman"/>
          </w:rPr>
          <w:t>1</w:t>
        </w:r>
      </w:ins>
      <w:ins w:id="40673" w:author="瑋婷 徐" w:date="2025-01-06T17:34:00Z" w16du:dateUtc="2025-01-06T09:34:00Z">
        <w:r w:rsidR="006F5371">
          <w:rPr>
            <w:rFonts w:ascii="Times New Roman" w:eastAsia="標楷體" w:hAnsi="Times New Roman" w:cs="Times New Roman" w:hint="eastAsia"/>
          </w:rPr>
          <w:t>7</w:t>
        </w:r>
      </w:ins>
      <w:ins w:id="40674" w:author="瑋婷 徐" w:date="2025-01-03T17:18:00Z" w16du:dateUtc="2025-01-03T09:18: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，新竹</w:t>
        </w:r>
      </w:ins>
      <w:ins w:id="40675" w:author="瑋婷 徐" w:date="2025-01-06T17:08:00Z" w16du:dateUtc="2025-01-06T09:08:00Z">
        <w:r w:rsidR="001C47FC">
          <w:rPr>
            <w:rFonts w:ascii="標楷體" w:eastAsia="標楷體" w:hAnsi="標楷體" w:cs="Times New Roman" w:hint="eastAsia"/>
          </w:rPr>
          <w:t>分署記錄的鳥種及數量</w:t>
        </w:r>
      </w:ins>
      <w:ins w:id="40676" w:author="瑋婷 徐" w:date="2025-01-03T17:18:00Z" w16du:dateUtc="2025-01-03T09:18:00Z">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3671" w:type="pct"/>
        <w:jc w:val="center"/>
        <w:tblLook w:val="0420" w:firstRow="1" w:lastRow="0" w:firstColumn="0" w:lastColumn="0" w:noHBand="0" w:noVBand="1"/>
        <w:tblPrChange w:id="40677" w:author="瑋婷 徐" w:date="2025-01-06T17:08:00Z" w16du:dateUtc="2025-01-06T09:08:00Z">
          <w:tblPr>
            <w:tblStyle w:val="Table"/>
            <w:tblW w:w="5000" w:type="pct"/>
            <w:jc w:val="center"/>
            <w:tblLook w:val="0420" w:firstRow="1" w:lastRow="0" w:firstColumn="0" w:lastColumn="0" w:noHBand="0" w:noVBand="1"/>
          </w:tblPr>
        </w:tblPrChange>
      </w:tblPr>
      <w:tblGrid>
        <w:gridCol w:w="3154"/>
        <w:gridCol w:w="2944"/>
        <w:tblGridChange w:id="40678">
          <w:tblGrid>
            <w:gridCol w:w="3154"/>
            <w:gridCol w:w="2944"/>
          </w:tblGrid>
        </w:tblGridChange>
      </w:tblGrid>
      <w:tr w:rsidR="001C47FC" w:rsidRPr="00D000CE" w14:paraId="1420827B" w14:textId="77777777" w:rsidTr="001C47FC">
        <w:trPr>
          <w:cnfStyle w:val="100000000000" w:firstRow="1" w:lastRow="0" w:firstColumn="0" w:lastColumn="0" w:oddVBand="0" w:evenVBand="0" w:oddHBand="0" w:evenHBand="0" w:firstRowFirstColumn="0" w:firstRowLastColumn="0" w:lastRowFirstColumn="0" w:lastRowLastColumn="0"/>
          <w:tblHeader/>
          <w:jc w:val="center"/>
          <w:ins w:id="40679" w:author="瑋婷 徐" w:date="2025-01-04T21:53:00Z"/>
          <w:trPrChange w:id="40680" w:author="瑋婷 徐" w:date="2025-01-06T17:08:00Z" w16du:dateUtc="2025-01-06T09:08:00Z">
            <w:trPr>
              <w:tblHeader/>
              <w:jc w:val="center"/>
            </w:trPr>
          </w:trPrChange>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681" w:author="瑋婷 徐" w:date="2025-01-06T17:08:00Z" w16du:dateUtc="2025-01-06T09:08:00Z">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2C19C2B" w14:textId="77777777" w:rsidR="001C47FC" w:rsidRPr="00D000CE" w:rsidRDefault="001C47FC"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0682" w:author="瑋婷 徐" w:date="2025-01-04T21:53:00Z" w16du:dateUtc="2025-01-04T13:53:00Z"/>
                <w:rFonts w:ascii="Times New Roman" w:hAnsi="Times New Roman" w:cs="Times New Roman"/>
                <w:sz w:val="24"/>
              </w:rPr>
            </w:pPr>
            <w:ins w:id="40683" w:author="瑋婷 徐" w:date="2025-01-04T21:53:00Z" w16du:dateUtc="2025-01-04T13:53:00Z">
              <w:r w:rsidRPr="00D000CE">
                <w:rPr>
                  <w:rFonts w:ascii="Times New Roman" w:hAnsi="Times New Roman" w:cs="Times New Roman"/>
                  <w:sz w:val="24"/>
                </w:rPr>
                <w:t>鳥種</w:t>
              </w:r>
            </w:ins>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684" w:author="瑋婷 徐" w:date="2025-01-06T17:08:00Z" w16du:dateUtc="2025-01-06T09:08:00Z">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08912086" w14:textId="77777777" w:rsidR="001C47FC" w:rsidRPr="00D000CE" w:rsidRDefault="001C47FC"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0685" w:author="瑋婷 徐" w:date="2025-01-04T21:53:00Z" w16du:dateUtc="2025-01-04T13:53:00Z"/>
                <w:rFonts w:ascii="Times New Roman" w:hAnsi="Times New Roman" w:cs="Times New Roman"/>
                <w:sz w:val="24"/>
              </w:rPr>
            </w:pPr>
            <w:ins w:id="40686" w:author="瑋婷 徐" w:date="2025-01-04T21:53:00Z" w16du:dateUtc="2025-01-04T13:53: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r>
      <w:tr w:rsidR="001C47FC" w:rsidRPr="00D000CE" w14:paraId="466CDAD3" w14:textId="77777777" w:rsidTr="001C47FC">
        <w:trPr>
          <w:jc w:val="center"/>
          <w:ins w:id="40687" w:author="瑋婷 徐" w:date="2025-01-04T21:53:00Z"/>
          <w:trPrChange w:id="40688"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89"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D276EC" w14:textId="77777777" w:rsidR="001C47FC" w:rsidRPr="00D000CE" w:rsidRDefault="001C47FC" w:rsidP="00F46B5A">
            <w:pPr>
              <w:spacing w:after="0" w:line="360" w:lineRule="auto"/>
              <w:jc w:val="center"/>
              <w:rPr>
                <w:ins w:id="40690" w:author="瑋婷 徐" w:date="2025-01-04T21:53:00Z" w16du:dateUtc="2025-01-04T13:53:00Z"/>
                <w:rFonts w:ascii="Times New Roman" w:hAnsi="Times New Roman" w:cs="Times New Roman"/>
                <w:sz w:val="24"/>
              </w:rPr>
            </w:pPr>
            <w:ins w:id="40691" w:author="瑋婷 徐" w:date="2025-01-04T21:53:00Z" w16du:dateUtc="2025-01-04T13:53:00Z">
              <w:r w:rsidRPr="00D000CE">
                <w:rPr>
                  <w:rFonts w:ascii="Times New Roman" w:hAnsi="Times New Roman" w:cs="Times New Roman"/>
                  <w:sz w:val="24"/>
                </w:rPr>
                <w:t>樹鵲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92"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C290132" w14:textId="77777777" w:rsidR="001C47FC" w:rsidRPr="00D000CE" w:rsidRDefault="001C47FC" w:rsidP="00F46B5A">
            <w:pPr>
              <w:spacing w:after="0" w:line="360" w:lineRule="auto"/>
              <w:jc w:val="center"/>
              <w:rPr>
                <w:ins w:id="40693" w:author="瑋婷 徐" w:date="2025-01-04T21:53:00Z" w16du:dateUtc="2025-01-04T13:53:00Z"/>
                <w:rFonts w:ascii="Times New Roman" w:hAnsi="Times New Roman" w:cs="Times New Roman"/>
                <w:sz w:val="24"/>
              </w:rPr>
            </w:pPr>
            <w:ins w:id="40694" w:author="瑋婷 徐" w:date="2025-01-04T21:53:00Z" w16du:dateUtc="2025-01-04T13:53:00Z">
              <w:r w:rsidRPr="00D000CE">
                <w:rPr>
                  <w:rFonts w:ascii="Times New Roman" w:hAnsi="Times New Roman" w:cs="Times New Roman"/>
                  <w:sz w:val="24"/>
                </w:rPr>
                <w:t>32</w:t>
              </w:r>
            </w:ins>
          </w:p>
        </w:tc>
      </w:tr>
      <w:tr w:rsidR="001C47FC" w:rsidRPr="00D000CE" w14:paraId="37A87589" w14:textId="77777777" w:rsidTr="001C47FC">
        <w:trPr>
          <w:jc w:val="center"/>
          <w:ins w:id="40695" w:author="瑋婷 徐" w:date="2025-01-04T21:53:00Z"/>
          <w:trPrChange w:id="40696"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97"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E94851" w14:textId="77777777" w:rsidR="001C47FC" w:rsidRPr="00D000CE" w:rsidRDefault="001C47FC" w:rsidP="00F46B5A">
            <w:pPr>
              <w:spacing w:after="0" w:line="360" w:lineRule="auto"/>
              <w:jc w:val="center"/>
              <w:rPr>
                <w:ins w:id="40698" w:author="瑋婷 徐" w:date="2025-01-04T21:53:00Z" w16du:dateUtc="2025-01-04T13:53:00Z"/>
                <w:rFonts w:ascii="Times New Roman" w:hAnsi="Times New Roman" w:cs="Times New Roman"/>
                <w:sz w:val="24"/>
              </w:rPr>
            </w:pPr>
            <w:ins w:id="40699" w:author="瑋婷 徐" w:date="2025-01-04T21:53:00Z" w16du:dateUtc="2025-01-04T13:53:00Z">
              <w:r w:rsidRPr="00D000CE">
                <w:rPr>
                  <w:rFonts w:ascii="Times New Roman" w:hAnsi="Times New Roman" w:cs="Times New Roman"/>
                  <w:sz w:val="24"/>
                </w:rPr>
                <w:t>喜鵲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00"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883C58" w14:textId="77777777" w:rsidR="001C47FC" w:rsidRPr="00D000CE" w:rsidRDefault="001C47FC" w:rsidP="00F46B5A">
            <w:pPr>
              <w:spacing w:after="0" w:line="360" w:lineRule="auto"/>
              <w:jc w:val="center"/>
              <w:rPr>
                <w:ins w:id="40701" w:author="瑋婷 徐" w:date="2025-01-04T21:53:00Z" w16du:dateUtc="2025-01-04T13:53:00Z"/>
                <w:rFonts w:ascii="Times New Roman" w:hAnsi="Times New Roman" w:cs="Times New Roman"/>
                <w:sz w:val="24"/>
              </w:rPr>
            </w:pPr>
            <w:ins w:id="40702" w:author="瑋婷 徐" w:date="2025-01-04T21:53:00Z" w16du:dateUtc="2025-01-04T13:53:00Z">
              <w:r w:rsidRPr="00D000CE">
                <w:rPr>
                  <w:rFonts w:ascii="Times New Roman" w:hAnsi="Times New Roman" w:cs="Times New Roman"/>
                  <w:sz w:val="24"/>
                </w:rPr>
                <w:t>6</w:t>
              </w:r>
            </w:ins>
          </w:p>
        </w:tc>
      </w:tr>
      <w:tr w:rsidR="001C47FC" w:rsidRPr="00D000CE" w14:paraId="11D148AB" w14:textId="77777777" w:rsidTr="001C47FC">
        <w:trPr>
          <w:jc w:val="center"/>
          <w:ins w:id="40703" w:author="瑋婷 徐" w:date="2025-01-04T21:53:00Z"/>
          <w:trPrChange w:id="40704"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05"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CF9462" w14:textId="77777777" w:rsidR="001C47FC" w:rsidRPr="00D000CE" w:rsidRDefault="001C47FC" w:rsidP="00F46B5A">
            <w:pPr>
              <w:spacing w:after="0" w:line="360" w:lineRule="auto"/>
              <w:jc w:val="center"/>
              <w:rPr>
                <w:ins w:id="40706" w:author="瑋婷 徐" w:date="2025-01-04T21:53:00Z" w16du:dateUtc="2025-01-04T13:53:00Z"/>
                <w:rFonts w:ascii="Times New Roman" w:hAnsi="Times New Roman" w:cs="Times New Roman"/>
                <w:sz w:val="24"/>
              </w:rPr>
            </w:pPr>
            <w:ins w:id="40707" w:author="瑋婷 徐" w:date="2025-01-04T21:53:00Z" w16du:dateUtc="2025-01-04T13:53:00Z">
              <w:r w:rsidRPr="00D000CE">
                <w:rPr>
                  <w:rFonts w:ascii="Times New Roman" w:hAnsi="Times New Roman" w:cs="Times New Roman"/>
                  <w:sz w:val="24"/>
                </w:rPr>
                <w:t>巨嘴鴉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08"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7C34DE" w14:textId="77777777" w:rsidR="001C47FC" w:rsidRPr="00D000CE" w:rsidRDefault="001C47FC" w:rsidP="00F46B5A">
            <w:pPr>
              <w:spacing w:after="0" w:line="360" w:lineRule="auto"/>
              <w:jc w:val="center"/>
              <w:rPr>
                <w:ins w:id="40709" w:author="瑋婷 徐" w:date="2025-01-04T21:53:00Z" w16du:dateUtc="2025-01-04T13:53:00Z"/>
                <w:rFonts w:ascii="Times New Roman" w:hAnsi="Times New Roman" w:cs="Times New Roman"/>
                <w:sz w:val="24"/>
              </w:rPr>
            </w:pPr>
            <w:ins w:id="40710" w:author="瑋婷 徐" w:date="2025-01-04T21:53:00Z" w16du:dateUtc="2025-01-04T13:53:00Z">
              <w:r w:rsidRPr="00D000CE">
                <w:rPr>
                  <w:rFonts w:ascii="Times New Roman" w:hAnsi="Times New Roman" w:cs="Times New Roman"/>
                  <w:sz w:val="24"/>
                </w:rPr>
                <w:t>12</w:t>
              </w:r>
            </w:ins>
          </w:p>
        </w:tc>
      </w:tr>
      <w:tr w:rsidR="001C47FC" w:rsidRPr="00D000CE" w14:paraId="254C4521" w14:textId="77777777" w:rsidTr="001C47FC">
        <w:trPr>
          <w:jc w:val="center"/>
          <w:ins w:id="40711" w:author="瑋婷 徐" w:date="2025-01-04T21:53:00Z"/>
          <w:trPrChange w:id="40712"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13"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77444D" w14:textId="77777777" w:rsidR="001C47FC" w:rsidRPr="00D000CE" w:rsidRDefault="001C47FC" w:rsidP="00F46B5A">
            <w:pPr>
              <w:spacing w:after="0" w:line="360" w:lineRule="auto"/>
              <w:jc w:val="center"/>
              <w:rPr>
                <w:ins w:id="40714" w:author="瑋婷 徐" w:date="2025-01-04T21:53:00Z" w16du:dateUtc="2025-01-04T13:53:00Z"/>
                <w:rFonts w:ascii="Times New Roman" w:hAnsi="Times New Roman" w:cs="Times New Roman"/>
                <w:sz w:val="24"/>
              </w:rPr>
            </w:pPr>
            <w:ins w:id="40715" w:author="瑋婷 徐" w:date="2025-01-04T21:53:00Z" w16du:dateUtc="2025-01-04T13:53:00Z">
              <w:r w:rsidRPr="00D000CE">
                <w:rPr>
                  <w:rFonts w:ascii="Times New Roman" w:hAnsi="Times New Roman" w:cs="Times New Roman"/>
                  <w:sz w:val="24"/>
                </w:rPr>
                <w:t>青背山雀</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16"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840DEC" w14:textId="77777777" w:rsidR="001C47FC" w:rsidRPr="00D000CE" w:rsidRDefault="001C47FC" w:rsidP="00F46B5A">
            <w:pPr>
              <w:spacing w:after="0" w:line="360" w:lineRule="auto"/>
              <w:jc w:val="center"/>
              <w:rPr>
                <w:ins w:id="40717" w:author="瑋婷 徐" w:date="2025-01-04T21:53:00Z" w16du:dateUtc="2025-01-04T13:53:00Z"/>
                <w:rFonts w:ascii="Times New Roman" w:hAnsi="Times New Roman" w:cs="Times New Roman"/>
                <w:sz w:val="24"/>
              </w:rPr>
            </w:pPr>
            <w:ins w:id="40718" w:author="瑋婷 徐" w:date="2025-01-04T21:53:00Z" w16du:dateUtc="2025-01-04T13:53:00Z">
              <w:r w:rsidRPr="00D000CE">
                <w:rPr>
                  <w:rFonts w:ascii="Times New Roman" w:hAnsi="Times New Roman" w:cs="Times New Roman"/>
                  <w:sz w:val="24"/>
                </w:rPr>
                <w:t>3</w:t>
              </w:r>
            </w:ins>
          </w:p>
        </w:tc>
      </w:tr>
      <w:tr w:rsidR="001C47FC" w:rsidRPr="00D000CE" w14:paraId="37024FE8" w14:textId="77777777" w:rsidTr="001C47FC">
        <w:trPr>
          <w:jc w:val="center"/>
          <w:ins w:id="40719" w:author="瑋婷 徐" w:date="2025-01-04T21:53:00Z"/>
          <w:trPrChange w:id="40720"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21"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72D7E6" w14:textId="77777777" w:rsidR="001C47FC" w:rsidRPr="00D000CE" w:rsidRDefault="001C47FC" w:rsidP="00F46B5A">
            <w:pPr>
              <w:spacing w:after="0" w:line="360" w:lineRule="auto"/>
              <w:jc w:val="center"/>
              <w:rPr>
                <w:ins w:id="40722" w:author="瑋婷 徐" w:date="2025-01-04T21:53:00Z" w16du:dateUtc="2025-01-04T13:53:00Z"/>
                <w:rFonts w:ascii="Times New Roman" w:hAnsi="Times New Roman" w:cs="Times New Roman"/>
                <w:sz w:val="24"/>
              </w:rPr>
            </w:pPr>
            <w:ins w:id="40723" w:author="瑋婷 徐" w:date="2025-01-04T21:53:00Z" w16du:dateUtc="2025-01-04T13:53:00Z">
              <w:r w:rsidRPr="00D000CE">
                <w:rPr>
                  <w:rFonts w:ascii="Times New Roman" w:hAnsi="Times New Roman" w:cs="Times New Roman"/>
                  <w:sz w:val="24"/>
                </w:rPr>
                <w:t>小雲雀</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24"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D162CE" w14:textId="77777777" w:rsidR="001C47FC" w:rsidRPr="00D000CE" w:rsidRDefault="001C47FC" w:rsidP="00F46B5A">
            <w:pPr>
              <w:spacing w:after="0" w:line="360" w:lineRule="auto"/>
              <w:jc w:val="center"/>
              <w:rPr>
                <w:ins w:id="40725" w:author="瑋婷 徐" w:date="2025-01-04T21:53:00Z" w16du:dateUtc="2025-01-04T13:53:00Z"/>
                <w:rFonts w:ascii="Times New Roman" w:hAnsi="Times New Roman" w:cs="Times New Roman"/>
                <w:sz w:val="24"/>
              </w:rPr>
            </w:pPr>
            <w:ins w:id="40726" w:author="瑋婷 徐" w:date="2025-01-04T21:53:00Z" w16du:dateUtc="2025-01-04T13:53:00Z">
              <w:r w:rsidRPr="00D000CE">
                <w:rPr>
                  <w:rFonts w:ascii="Times New Roman" w:hAnsi="Times New Roman" w:cs="Times New Roman"/>
                  <w:sz w:val="24"/>
                </w:rPr>
                <w:t>2</w:t>
              </w:r>
            </w:ins>
          </w:p>
        </w:tc>
      </w:tr>
      <w:tr w:rsidR="001C47FC" w:rsidRPr="00D000CE" w14:paraId="6AF45F11" w14:textId="77777777" w:rsidTr="001C47FC">
        <w:trPr>
          <w:jc w:val="center"/>
          <w:ins w:id="40727" w:author="瑋婷 徐" w:date="2025-01-04T21:53:00Z"/>
          <w:trPrChange w:id="40728"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29"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0A279F" w14:textId="77777777" w:rsidR="001C47FC" w:rsidRPr="00D000CE" w:rsidRDefault="001C47FC" w:rsidP="00F46B5A">
            <w:pPr>
              <w:spacing w:after="0" w:line="360" w:lineRule="auto"/>
              <w:jc w:val="center"/>
              <w:rPr>
                <w:ins w:id="40730" w:author="瑋婷 徐" w:date="2025-01-04T21:53:00Z" w16du:dateUtc="2025-01-04T13:53:00Z"/>
                <w:rFonts w:ascii="Times New Roman" w:hAnsi="Times New Roman" w:cs="Times New Roman"/>
                <w:sz w:val="24"/>
              </w:rPr>
            </w:pPr>
            <w:ins w:id="40731" w:author="瑋婷 徐" w:date="2025-01-04T21:53:00Z" w16du:dateUtc="2025-01-04T13:53:00Z">
              <w:r w:rsidRPr="00D000CE">
                <w:rPr>
                  <w:rFonts w:ascii="Times New Roman" w:hAnsi="Times New Roman" w:cs="Times New Roman"/>
                  <w:sz w:val="24"/>
                </w:rPr>
                <w:t>灰頭鷦鶯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32"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9EC0EC" w14:textId="77777777" w:rsidR="001C47FC" w:rsidRPr="00D000CE" w:rsidRDefault="001C47FC" w:rsidP="00F46B5A">
            <w:pPr>
              <w:spacing w:after="0" w:line="360" w:lineRule="auto"/>
              <w:jc w:val="center"/>
              <w:rPr>
                <w:ins w:id="40733" w:author="瑋婷 徐" w:date="2025-01-04T21:53:00Z" w16du:dateUtc="2025-01-04T13:53:00Z"/>
                <w:rFonts w:ascii="Times New Roman" w:hAnsi="Times New Roman" w:cs="Times New Roman"/>
                <w:sz w:val="24"/>
              </w:rPr>
            </w:pPr>
            <w:ins w:id="40734" w:author="瑋婷 徐" w:date="2025-01-04T21:53:00Z" w16du:dateUtc="2025-01-04T13:53:00Z">
              <w:r w:rsidRPr="00D000CE">
                <w:rPr>
                  <w:rFonts w:ascii="Times New Roman" w:hAnsi="Times New Roman" w:cs="Times New Roman"/>
                  <w:sz w:val="24"/>
                </w:rPr>
                <w:t>2</w:t>
              </w:r>
            </w:ins>
          </w:p>
        </w:tc>
      </w:tr>
      <w:tr w:rsidR="001C47FC" w:rsidRPr="00D000CE" w14:paraId="147609B0" w14:textId="77777777" w:rsidTr="001C47FC">
        <w:trPr>
          <w:jc w:val="center"/>
          <w:ins w:id="40735" w:author="瑋婷 徐" w:date="2025-01-04T21:53:00Z"/>
          <w:trPrChange w:id="40736"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37"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40865A" w14:textId="77777777" w:rsidR="001C47FC" w:rsidRPr="00D000CE" w:rsidRDefault="001C47FC" w:rsidP="00F46B5A">
            <w:pPr>
              <w:spacing w:after="0" w:line="360" w:lineRule="auto"/>
              <w:jc w:val="center"/>
              <w:rPr>
                <w:ins w:id="40738" w:author="瑋婷 徐" w:date="2025-01-04T21:53:00Z" w16du:dateUtc="2025-01-04T13:53:00Z"/>
                <w:rFonts w:ascii="Times New Roman" w:hAnsi="Times New Roman" w:cs="Times New Roman"/>
                <w:sz w:val="24"/>
              </w:rPr>
            </w:pPr>
            <w:ins w:id="40739" w:author="瑋婷 徐" w:date="2025-01-04T21:53:00Z" w16du:dateUtc="2025-01-04T13:53:00Z">
              <w:r w:rsidRPr="00D000CE">
                <w:rPr>
                  <w:rFonts w:ascii="Times New Roman" w:hAnsi="Times New Roman" w:cs="Times New Roman"/>
                  <w:sz w:val="24"/>
                </w:rPr>
                <w:t>褐頭鷦鶯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40"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6EF57A" w14:textId="77777777" w:rsidR="001C47FC" w:rsidRPr="00D000CE" w:rsidRDefault="001C47FC" w:rsidP="00F46B5A">
            <w:pPr>
              <w:spacing w:after="0" w:line="360" w:lineRule="auto"/>
              <w:jc w:val="center"/>
              <w:rPr>
                <w:ins w:id="40741" w:author="瑋婷 徐" w:date="2025-01-04T21:53:00Z" w16du:dateUtc="2025-01-04T13:53:00Z"/>
                <w:rFonts w:ascii="Times New Roman" w:hAnsi="Times New Roman" w:cs="Times New Roman"/>
                <w:sz w:val="24"/>
              </w:rPr>
            </w:pPr>
            <w:ins w:id="40742" w:author="瑋婷 徐" w:date="2025-01-04T21:53:00Z" w16du:dateUtc="2025-01-04T13:53:00Z">
              <w:r w:rsidRPr="00D000CE">
                <w:rPr>
                  <w:rFonts w:ascii="Times New Roman" w:hAnsi="Times New Roman" w:cs="Times New Roman"/>
                  <w:sz w:val="24"/>
                </w:rPr>
                <w:t>5</w:t>
              </w:r>
            </w:ins>
          </w:p>
        </w:tc>
      </w:tr>
      <w:tr w:rsidR="001C47FC" w:rsidRPr="00D000CE" w14:paraId="5B96481F" w14:textId="77777777" w:rsidTr="001C47FC">
        <w:trPr>
          <w:jc w:val="center"/>
          <w:ins w:id="40743" w:author="瑋婷 徐" w:date="2025-01-04T21:53:00Z"/>
          <w:trPrChange w:id="40744"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45"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E36185" w14:textId="77777777" w:rsidR="001C47FC" w:rsidRPr="00D000CE" w:rsidRDefault="001C47FC" w:rsidP="00F46B5A">
            <w:pPr>
              <w:spacing w:after="0" w:line="360" w:lineRule="auto"/>
              <w:jc w:val="center"/>
              <w:rPr>
                <w:ins w:id="40746" w:author="瑋婷 徐" w:date="2025-01-04T21:53:00Z" w16du:dateUtc="2025-01-04T13:53:00Z"/>
                <w:rFonts w:ascii="Times New Roman" w:hAnsi="Times New Roman" w:cs="Times New Roman"/>
                <w:sz w:val="24"/>
              </w:rPr>
            </w:pPr>
            <w:ins w:id="40747" w:author="瑋婷 徐" w:date="2025-01-04T21:53:00Z" w16du:dateUtc="2025-01-04T13:53:00Z">
              <w:r w:rsidRPr="00D000CE">
                <w:rPr>
                  <w:rFonts w:ascii="Times New Roman" w:hAnsi="Times New Roman" w:cs="Times New Roman"/>
                  <w:sz w:val="24"/>
                </w:rPr>
                <w:t>棕扇尾鶯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48"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210862" w14:textId="77777777" w:rsidR="001C47FC" w:rsidRPr="00D000CE" w:rsidRDefault="001C47FC" w:rsidP="00F46B5A">
            <w:pPr>
              <w:spacing w:after="0" w:line="360" w:lineRule="auto"/>
              <w:jc w:val="center"/>
              <w:rPr>
                <w:ins w:id="40749" w:author="瑋婷 徐" w:date="2025-01-04T21:53:00Z" w16du:dateUtc="2025-01-04T13:53:00Z"/>
                <w:rFonts w:ascii="Times New Roman" w:hAnsi="Times New Roman" w:cs="Times New Roman"/>
                <w:sz w:val="24"/>
              </w:rPr>
            </w:pPr>
            <w:ins w:id="40750" w:author="瑋婷 徐" w:date="2025-01-04T21:53:00Z" w16du:dateUtc="2025-01-04T13:53:00Z">
              <w:r w:rsidRPr="00D000CE">
                <w:rPr>
                  <w:rFonts w:ascii="Times New Roman" w:hAnsi="Times New Roman" w:cs="Times New Roman"/>
                  <w:sz w:val="24"/>
                </w:rPr>
                <w:t>1</w:t>
              </w:r>
            </w:ins>
          </w:p>
        </w:tc>
      </w:tr>
      <w:tr w:rsidR="001C47FC" w:rsidRPr="00D000CE" w14:paraId="17889C1B" w14:textId="77777777" w:rsidTr="001C47FC">
        <w:trPr>
          <w:jc w:val="center"/>
          <w:ins w:id="40751" w:author="瑋婷 徐" w:date="2025-01-04T21:53:00Z"/>
          <w:trPrChange w:id="40752"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53"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A30E19" w14:textId="77777777" w:rsidR="001C47FC" w:rsidRPr="00D000CE" w:rsidRDefault="001C47FC" w:rsidP="00F46B5A">
            <w:pPr>
              <w:spacing w:after="0" w:line="360" w:lineRule="auto"/>
              <w:jc w:val="center"/>
              <w:rPr>
                <w:ins w:id="40754" w:author="瑋婷 徐" w:date="2025-01-04T21:53:00Z" w16du:dateUtc="2025-01-04T13:53:00Z"/>
                <w:rFonts w:ascii="Times New Roman" w:hAnsi="Times New Roman" w:cs="Times New Roman"/>
                <w:sz w:val="24"/>
              </w:rPr>
            </w:pPr>
            <w:ins w:id="40755" w:author="瑋婷 徐" w:date="2025-01-04T21:53:00Z" w16du:dateUtc="2025-01-04T13:53:00Z">
              <w:r w:rsidRPr="00D000CE">
                <w:rPr>
                  <w:rFonts w:ascii="Times New Roman" w:hAnsi="Times New Roman" w:cs="Times New Roman"/>
                  <w:sz w:val="24"/>
                </w:rPr>
                <w:t>家燕</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56"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60C939" w14:textId="77777777" w:rsidR="001C47FC" w:rsidRPr="00D000CE" w:rsidRDefault="001C47FC" w:rsidP="00F46B5A">
            <w:pPr>
              <w:spacing w:after="0" w:line="360" w:lineRule="auto"/>
              <w:jc w:val="center"/>
              <w:rPr>
                <w:ins w:id="40757" w:author="瑋婷 徐" w:date="2025-01-04T21:53:00Z" w16du:dateUtc="2025-01-04T13:53:00Z"/>
                <w:rFonts w:ascii="Times New Roman" w:hAnsi="Times New Roman" w:cs="Times New Roman"/>
                <w:sz w:val="24"/>
              </w:rPr>
            </w:pPr>
            <w:ins w:id="40758" w:author="瑋婷 徐" w:date="2025-01-04T21:53:00Z" w16du:dateUtc="2025-01-04T13:53:00Z">
              <w:r w:rsidRPr="00D000CE">
                <w:rPr>
                  <w:rFonts w:ascii="Times New Roman" w:hAnsi="Times New Roman" w:cs="Times New Roman"/>
                  <w:sz w:val="24"/>
                </w:rPr>
                <w:t>19</w:t>
              </w:r>
            </w:ins>
          </w:p>
        </w:tc>
      </w:tr>
      <w:tr w:rsidR="001C47FC" w:rsidRPr="00D000CE" w14:paraId="0EEF907D" w14:textId="77777777" w:rsidTr="001C47FC">
        <w:trPr>
          <w:jc w:val="center"/>
          <w:ins w:id="40759" w:author="瑋婷 徐" w:date="2025-01-04T21:53:00Z"/>
          <w:trPrChange w:id="40760"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61"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DEFD62" w14:textId="77777777" w:rsidR="001C47FC" w:rsidRPr="00D000CE" w:rsidRDefault="001C47FC" w:rsidP="00F46B5A">
            <w:pPr>
              <w:spacing w:after="0" w:line="360" w:lineRule="auto"/>
              <w:jc w:val="center"/>
              <w:rPr>
                <w:ins w:id="40762" w:author="瑋婷 徐" w:date="2025-01-04T21:53:00Z" w16du:dateUtc="2025-01-04T13:53:00Z"/>
                <w:rFonts w:ascii="Times New Roman" w:hAnsi="Times New Roman" w:cs="Times New Roman"/>
                <w:sz w:val="24"/>
              </w:rPr>
            </w:pPr>
            <w:ins w:id="40763" w:author="瑋婷 徐" w:date="2025-01-04T21:53:00Z" w16du:dateUtc="2025-01-04T13:53:00Z">
              <w:r w:rsidRPr="00D000CE">
                <w:rPr>
                  <w:rFonts w:ascii="Times New Roman" w:hAnsi="Times New Roman" w:cs="Times New Roman"/>
                  <w:sz w:val="24"/>
                </w:rPr>
                <w:t>洋燕</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64"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AB5BE3" w14:textId="77777777" w:rsidR="001C47FC" w:rsidRPr="00D000CE" w:rsidRDefault="001C47FC" w:rsidP="00F46B5A">
            <w:pPr>
              <w:spacing w:after="0" w:line="360" w:lineRule="auto"/>
              <w:jc w:val="center"/>
              <w:rPr>
                <w:ins w:id="40765" w:author="瑋婷 徐" w:date="2025-01-04T21:53:00Z" w16du:dateUtc="2025-01-04T13:53:00Z"/>
                <w:rFonts w:ascii="Times New Roman" w:hAnsi="Times New Roman" w:cs="Times New Roman"/>
                <w:sz w:val="24"/>
              </w:rPr>
            </w:pPr>
            <w:ins w:id="40766" w:author="瑋婷 徐" w:date="2025-01-04T21:53:00Z" w16du:dateUtc="2025-01-04T13:53:00Z">
              <w:r w:rsidRPr="00D000CE">
                <w:rPr>
                  <w:rFonts w:ascii="Times New Roman" w:hAnsi="Times New Roman" w:cs="Times New Roman"/>
                  <w:sz w:val="24"/>
                </w:rPr>
                <w:t>59</w:t>
              </w:r>
            </w:ins>
          </w:p>
        </w:tc>
      </w:tr>
      <w:tr w:rsidR="001C47FC" w:rsidRPr="00D000CE" w14:paraId="2C19A737" w14:textId="77777777" w:rsidTr="001C47FC">
        <w:trPr>
          <w:jc w:val="center"/>
          <w:ins w:id="40767" w:author="瑋婷 徐" w:date="2025-01-04T21:53:00Z"/>
          <w:trPrChange w:id="40768"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69"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5772C6" w14:textId="77777777" w:rsidR="001C47FC" w:rsidRPr="00D000CE" w:rsidRDefault="001C47FC" w:rsidP="00F46B5A">
            <w:pPr>
              <w:spacing w:after="0" w:line="360" w:lineRule="auto"/>
              <w:jc w:val="center"/>
              <w:rPr>
                <w:ins w:id="40770" w:author="瑋婷 徐" w:date="2025-01-04T21:53:00Z" w16du:dateUtc="2025-01-04T13:53:00Z"/>
                <w:rFonts w:ascii="Times New Roman" w:hAnsi="Times New Roman" w:cs="Times New Roman"/>
                <w:sz w:val="24"/>
              </w:rPr>
            </w:pPr>
            <w:ins w:id="40771" w:author="瑋婷 徐" w:date="2025-01-04T21:53:00Z" w16du:dateUtc="2025-01-04T13:53:00Z">
              <w:r w:rsidRPr="00D000CE">
                <w:rPr>
                  <w:rFonts w:ascii="Times New Roman" w:hAnsi="Times New Roman" w:cs="Times New Roman"/>
                  <w:sz w:val="24"/>
                </w:rPr>
                <w:t>赤腰燕</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72"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DAF9E3" w14:textId="77777777" w:rsidR="001C47FC" w:rsidRPr="00D000CE" w:rsidRDefault="001C47FC" w:rsidP="00F46B5A">
            <w:pPr>
              <w:spacing w:after="0" w:line="360" w:lineRule="auto"/>
              <w:jc w:val="center"/>
              <w:rPr>
                <w:ins w:id="40773" w:author="瑋婷 徐" w:date="2025-01-04T21:53:00Z" w16du:dateUtc="2025-01-04T13:53:00Z"/>
                <w:rFonts w:ascii="Times New Roman" w:hAnsi="Times New Roman" w:cs="Times New Roman"/>
                <w:sz w:val="24"/>
              </w:rPr>
            </w:pPr>
            <w:ins w:id="40774" w:author="瑋婷 徐" w:date="2025-01-04T21:53:00Z" w16du:dateUtc="2025-01-04T13:53:00Z">
              <w:r w:rsidRPr="00D000CE">
                <w:rPr>
                  <w:rFonts w:ascii="Times New Roman" w:hAnsi="Times New Roman" w:cs="Times New Roman"/>
                  <w:sz w:val="24"/>
                </w:rPr>
                <w:t>12</w:t>
              </w:r>
            </w:ins>
          </w:p>
        </w:tc>
      </w:tr>
      <w:tr w:rsidR="001C47FC" w:rsidRPr="00D000CE" w14:paraId="58AA5F57" w14:textId="77777777" w:rsidTr="001C47FC">
        <w:trPr>
          <w:jc w:val="center"/>
          <w:ins w:id="40775" w:author="瑋婷 徐" w:date="2025-01-04T21:53:00Z"/>
          <w:trPrChange w:id="40776"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77"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631DD1" w14:textId="77777777" w:rsidR="001C47FC" w:rsidRPr="00D000CE" w:rsidRDefault="001C47FC" w:rsidP="00F46B5A">
            <w:pPr>
              <w:spacing w:after="0" w:line="360" w:lineRule="auto"/>
              <w:jc w:val="center"/>
              <w:rPr>
                <w:ins w:id="40778" w:author="瑋婷 徐" w:date="2025-01-04T21:53:00Z" w16du:dateUtc="2025-01-04T13:53:00Z"/>
                <w:rFonts w:ascii="Times New Roman" w:hAnsi="Times New Roman" w:cs="Times New Roman"/>
                <w:sz w:val="24"/>
              </w:rPr>
            </w:pPr>
            <w:ins w:id="40779" w:author="瑋婷 徐" w:date="2025-01-04T21:53:00Z" w16du:dateUtc="2025-01-04T13:53:00Z">
              <w:r w:rsidRPr="00D000CE">
                <w:rPr>
                  <w:rFonts w:ascii="Times New Roman" w:hAnsi="Times New Roman" w:cs="Times New Roman"/>
                  <w:sz w:val="24"/>
                </w:rPr>
                <w:t>東方毛腳燕</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80"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7BE458" w14:textId="77777777" w:rsidR="001C47FC" w:rsidRPr="00D000CE" w:rsidRDefault="001C47FC" w:rsidP="00F46B5A">
            <w:pPr>
              <w:spacing w:after="0" w:line="360" w:lineRule="auto"/>
              <w:jc w:val="center"/>
              <w:rPr>
                <w:ins w:id="40781" w:author="瑋婷 徐" w:date="2025-01-04T21:53:00Z" w16du:dateUtc="2025-01-04T13:53:00Z"/>
                <w:rFonts w:ascii="Times New Roman" w:hAnsi="Times New Roman" w:cs="Times New Roman"/>
                <w:sz w:val="24"/>
              </w:rPr>
            </w:pPr>
            <w:ins w:id="40782" w:author="瑋婷 徐" w:date="2025-01-04T21:53:00Z" w16du:dateUtc="2025-01-04T13:53:00Z">
              <w:r w:rsidRPr="00D000CE">
                <w:rPr>
                  <w:rFonts w:ascii="Times New Roman" w:hAnsi="Times New Roman" w:cs="Times New Roman"/>
                  <w:sz w:val="24"/>
                </w:rPr>
                <w:t>8</w:t>
              </w:r>
            </w:ins>
          </w:p>
        </w:tc>
      </w:tr>
      <w:tr w:rsidR="001C47FC" w:rsidRPr="00D000CE" w14:paraId="721926A0" w14:textId="77777777" w:rsidTr="001C47FC">
        <w:trPr>
          <w:jc w:val="center"/>
          <w:ins w:id="40783" w:author="瑋婷 徐" w:date="2025-01-04T21:53:00Z"/>
          <w:trPrChange w:id="40784"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85"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34A7F7" w14:textId="77777777" w:rsidR="001C47FC" w:rsidRPr="00D000CE" w:rsidRDefault="001C47FC" w:rsidP="00F46B5A">
            <w:pPr>
              <w:spacing w:after="0" w:line="360" w:lineRule="auto"/>
              <w:jc w:val="center"/>
              <w:rPr>
                <w:ins w:id="40786" w:author="瑋婷 徐" w:date="2025-01-04T21:53:00Z" w16du:dateUtc="2025-01-04T13:53:00Z"/>
                <w:rFonts w:ascii="Times New Roman" w:hAnsi="Times New Roman" w:cs="Times New Roman"/>
                <w:sz w:val="24"/>
              </w:rPr>
            </w:pPr>
            <w:ins w:id="40787" w:author="瑋婷 徐" w:date="2025-01-04T21:53:00Z" w16du:dateUtc="2025-01-04T13:53:00Z">
              <w:r w:rsidRPr="00D000CE">
                <w:rPr>
                  <w:rFonts w:ascii="Times New Roman" w:hAnsi="Times New Roman" w:cs="Times New Roman"/>
                  <w:sz w:val="24"/>
                </w:rPr>
                <w:t>白環鸚嘴鵯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88"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1C9681" w14:textId="77777777" w:rsidR="001C47FC" w:rsidRPr="00D000CE" w:rsidRDefault="001C47FC" w:rsidP="00F46B5A">
            <w:pPr>
              <w:spacing w:after="0" w:line="360" w:lineRule="auto"/>
              <w:jc w:val="center"/>
              <w:rPr>
                <w:ins w:id="40789" w:author="瑋婷 徐" w:date="2025-01-04T21:53:00Z" w16du:dateUtc="2025-01-04T13:53:00Z"/>
                <w:rFonts w:ascii="Times New Roman" w:hAnsi="Times New Roman" w:cs="Times New Roman"/>
                <w:sz w:val="24"/>
              </w:rPr>
            </w:pPr>
            <w:ins w:id="40790" w:author="瑋婷 徐" w:date="2025-01-04T21:53:00Z" w16du:dateUtc="2025-01-04T13:53:00Z">
              <w:r w:rsidRPr="00D000CE">
                <w:rPr>
                  <w:rFonts w:ascii="Times New Roman" w:hAnsi="Times New Roman" w:cs="Times New Roman"/>
                  <w:sz w:val="24"/>
                </w:rPr>
                <w:t>4</w:t>
              </w:r>
            </w:ins>
          </w:p>
        </w:tc>
      </w:tr>
      <w:tr w:rsidR="001C47FC" w:rsidRPr="00D000CE" w14:paraId="0B96105A" w14:textId="77777777" w:rsidTr="001C47FC">
        <w:trPr>
          <w:jc w:val="center"/>
          <w:ins w:id="40791" w:author="瑋婷 徐" w:date="2025-01-04T21:53:00Z"/>
          <w:trPrChange w:id="40792"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93"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363C2A" w14:textId="77777777" w:rsidR="001C47FC" w:rsidRPr="00D000CE" w:rsidRDefault="001C47FC" w:rsidP="00F46B5A">
            <w:pPr>
              <w:spacing w:after="0" w:line="360" w:lineRule="auto"/>
              <w:jc w:val="center"/>
              <w:rPr>
                <w:ins w:id="40794" w:author="瑋婷 徐" w:date="2025-01-04T21:53:00Z" w16du:dateUtc="2025-01-04T13:53:00Z"/>
                <w:rFonts w:ascii="Times New Roman" w:hAnsi="Times New Roman" w:cs="Times New Roman"/>
                <w:sz w:val="24"/>
              </w:rPr>
            </w:pPr>
            <w:ins w:id="40795" w:author="瑋婷 徐" w:date="2025-01-04T21:53:00Z" w16du:dateUtc="2025-01-04T13:53:00Z">
              <w:r w:rsidRPr="00D000CE">
                <w:rPr>
                  <w:rFonts w:ascii="Times New Roman" w:hAnsi="Times New Roman" w:cs="Times New Roman"/>
                  <w:sz w:val="24"/>
                </w:rPr>
                <w:t>白頭翁</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96"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AF0686" w14:textId="77777777" w:rsidR="001C47FC" w:rsidRPr="00D000CE" w:rsidRDefault="001C47FC" w:rsidP="00F46B5A">
            <w:pPr>
              <w:spacing w:after="0" w:line="360" w:lineRule="auto"/>
              <w:jc w:val="center"/>
              <w:rPr>
                <w:ins w:id="40797" w:author="瑋婷 徐" w:date="2025-01-04T21:53:00Z" w16du:dateUtc="2025-01-04T13:53:00Z"/>
                <w:rFonts w:ascii="Times New Roman" w:hAnsi="Times New Roman" w:cs="Times New Roman"/>
                <w:sz w:val="24"/>
              </w:rPr>
            </w:pPr>
            <w:ins w:id="40798" w:author="瑋婷 徐" w:date="2025-01-04T21:53:00Z" w16du:dateUtc="2025-01-04T13:53:00Z">
              <w:r w:rsidRPr="00D000CE">
                <w:rPr>
                  <w:rFonts w:ascii="Times New Roman" w:hAnsi="Times New Roman" w:cs="Times New Roman"/>
                  <w:sz w:val="24"/>
                </w:rPr>
                <w:t>85</w:t>
              </w:r>
            </w:ins>
          </w:p>
        </w:tc>
      </w:tr>
      <w:tr w:rsidR="001C47FC" w:rsidRPr="00D000CE" w14:paraId="088C55FE" w14:textId="77777777" w:rsidTr="001C47FC">
        <w:trPr>
          <w:jc w:val="center"/>
          <w:ins w:id="40799" w:author="瑋婷 徐" w:date="2025-01-04T21:53:00Z"/>
          <w:trPrChange w:id="40800"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01"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D01314" w14:textId="77777777" w:rsidR="001C47FC" w:rsidRPr="00D000CE" w:rsidRDefault="001C47FC" w:rsidP="00F46B5A">
            <w:pPr>
              <w:spacing w:after="0" w:line="360" w:lineRule="auto"/>
              <w:jc w:val="center"/>
              <w:rPr>
                <w:ins w:id="40802" w:author="瑋婷 徐" w:date="2025-01-04T21:53:00Z" w16du:dateUtc="2025-01-04T13:53:00Z"/>
                <w:rFonts w:ascii="Times New Roman" w:hAnsi="Times New Roman" w:cs="Times New Roman"/>
                <w:sz w:val="24"/>
              </w:rPr>
            </w:pPr>
            <w:ins w:id="40803" w:author="瑋婷 徐" w:date="2025-01-04T21:53:00Z" w16du:dateUtc="2025-01-04T13:53:00Z">
              <w:r w:rsidRPr="00D000CE">
                <w:rPr>
                  <w:rFonts w:ascii="Times New Roman" w:hAnsi="Times New Roman" w:cs="Times New Roman"/>
                  <w:sz w:val="24"/>
                </w:rPr>
                <w:t>紅嘴黑鵯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04"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78CECA" w14:textId="77777777" w:rsidR="001C47FC" w:rsidRPr="00D000CE" w:rsidRDefault="001C47FC" w:rsidP="00F46B5A">
            <w:pPr>
              <w:spacing w:after="0" w:line="360" w:lineRule="auto"/>
              <w:jc w:val="center"/>
              <w:rPr>
                <w:ins w:id="40805" w:author="瑋婷 徐" w:date="2025-01-04T21:53:00Z" w16du:dateUtc="2025-01-04T13:53:00Z"/>
                <w:rFonts w:ascii="Times New Roman" w:hAnsi="Times New Roman" w:cs="Times New Roman"/>
                <w:sz w:val="24"/>
              </w:rPr>
            </w:pPr>
            <w:ins w:id="40806" w:author="瑋婷 徐" w:date="2025-01-04T21:53:00Z" w16du:dateUtc="2025-01-04T13:53:00Z">
              <w:r w:rsidRPr="00D000CE">
                <w:rPr>
                  <w:rFonts w:ascii="Times New Roman" w:hAnsi="Times New Roman" w:cs="Times New Roman"/>
                  <w:sz w:val="24"/>
                </w:rPr>
                <w:t>148</w:t>
              </w:r>
            </w:ins>
          </w:p>
        </w:tc>
      </w:tr>
      <w:tr w:rsidR="001C47FC" w:rsidRPr="00D000CE" w14:paraId="08B48468" w14:textId="77777777" w:rsidTr="001C47FC">
        <w:trPr>
          <w:jc w:val="center"/>
          <w:ins w:id="40807" w:author="瑋婷 徐" w:date="2025-01-04T21:53:00Z"/>
          <w:trPrChange w:id="40808"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09"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4C7BDE" w14:textId="77777777" w:rsidR="001C47FC" w:rsidRPr="00D000CE" w:rsidRDefault="001C47FC" w:rsidP="00F46B5A">
            <w:pPr>
              <w:spacing w:after="0" w:line="360" w:lineRule="auto"/>
              <w:jc w:val="center"/>
              <w:rPr>
                <w:ins w:id="40810" w:author="瑋婷 徐" w:date="2025-01-04T21:53:00Z" w16du:dateUtc="2025-01-04T13:53:00Z"/>
                <w:rFonts w:ascii="Times New Roman" w:hAnsi="Times New Roman" w:cs="Times New Roman"/>
                <w:sz w:val="24"/>
              </w:rPr>
            </w:pPr>
            <w:ins w:id="40811" w:author="瑋婷 徐" w:date="2025-01-04T21:53:00Z" w16du:dateUtc="2025-01-04T13:53:00Z">
              <w:r w:rsidRPr="00D000CE">
                <w:rPr>
                  <w:rFonts w:ascii="Times New Roman" w:hAnsi="Times New Roman" w:cs="Times New Roman"/>
                  <w:sz w:val="24"/>
                </w:rPr>
                <w:t>棕面鶯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12"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38E610" w14:textId="77777777" w:rsidR="001C47FC" w:rsidRPr="00D000CE" w:rsidRDefault="001C47FC" w:rsidP="00F46B5A">
            <w:pPr>
              <w:spacing w:after="0" w:line="360" w:lineRule="auto"/>
              <w:jc w:val="center"/>
              <w:rPr>
                <w:ins w:id="40813" w:author="瑋婷 徐" w:date="2025-01-04T21:53:00Z" w16du:dateUtc="2025-01-04T13:53:00Z"/>
                <w:rFonts w:ascii="Times New Roman" w:hAnsi="Times New Roman" w:cs="Times New Roman"/>
                <w:sz w:val="24"/>
              </w:rPr>
            </w:pPr>
            <w:ins w:id="40814" w:author="瑋婷 徐" w:date="2025-01-04T21:53:00Z" w16du:dateUtc="2025-01-04T13:53:00Z">
              <w:r w:rsidRPr="00D000CE">
                <w:rPr>
                  <w:rFonts w:ascii="Times New Roman" w:hAnsi="Times New Roman" w:cs="Times New Roman"/>
                  <w:sz w:val="24"/>
                </w:rPr>
                <w:t>25</w:t>
              </w:r>
            </w:ins>
          </w:p>
        </w:tc>
      </w:tr>
      <w:tr w:rsidR="001C47FC" w:rsidRPr="00D000CE" w14:paraId="7F770B9E" w14:textId="77777777" w:rsidTr="001C47FC">
        <w:trPr>
          <w:jc w:val="center"/>
          <w:ins w:id="40815" w:author="瑋婷 徐" w:date="2025-01-04T21:53:00Z"/>
          <w:trPrChange w:id="40816"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17"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A0A99F" w14:textId="77777777" w:rsidR="001C47FC" w:rsidRPr="00D000CE" w:rsidRDefault="001C47FC" w:rsidP="00F46B5A">
            <w:pPr>
              <w:spacing w:after="0" w:line="360" w:lineRule="auto"/>
              <w:jc w:val="center"/>
              <w:rPr>
                <w:ins w:id="40818" w:author="瑋婷 徐" w:date="2025-01-04T21:53:00Z" w16du:dateUtc="2025-01-04T13:53:00Z"/>
                <w:rFonts w:ascii="Times New Roman" w:hAnsi="Times New Roman" w:cs="Times New Roman"/>
                <w:sz w:val="24"/>
              </w:rPr>
            </w:pPr>
            <w:ins w:id="40819" w:author="瑋婷 徐" w:date="2025-01-04T21:53:00Z" w16du:dateUtc="2025-01-04T13:53:00Z">
              <w:r w:rsidRPr="00D000CE">
                <w:rPr>
                  <w:rFonts w:ascii="Times New Roman" w:hAnsi="Times New Roman" w:cs="Times New Roman"/>
                  <w:sz w:val="24"/>
                </w:rPr>
                <w:t>紅頭山雀</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20"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982DA7" w14:textId="77777777" w:rsidR="001C47FC" w:rsidRPr="00D000CE" w:rsidRDefault="001C47FC" w:rsidP="00F46B5A">
            <w:pPr>
              <w:spacing w:after="0" w:line="360" w:lineRule="auto"/>
              <w:jc w:val="center"/>
              <w:rPr>
                <w:ins w:id="40821" w:author="瑋婷 徐" w:date="2025-01-04T21:53:00Z" w16du:dateUtc="2025-01-04T13:53:00Z"/>
                <w:rFonts w:ascii="Times New Roman" w:hAnsi="Times New Roman" w:cs="Times New Roman"/>
                <w:sz w:val="24"/>
              </w:rPr>
            </w:pPr>
            <w:ins w:id="40822" w:author="瑋婷 徐" w:date="2025-01-04T21:53:00Z" w16du:dateUtc="2025-01-04T13:53:00Z">
              <w:r w:rsidRPr="00D000CE">
                <w:rPr>
                  <w:rFonts w:ascii="Times New Roman" w:hAnsi="Times New Roman" w:cs="Times New Roman"/>
                  <w:sz w:val="24"/>
                </w:rPr>
                <w:t>1</w:t>
              </w:r>
            </w:ins>
          </w:p>
        </w:tc>
      </w:tr>
      <w:tr w:rsidR="001C47FC" w:rsidRPr="00D000CE" w14:paraId="7CF83D98" w14:textId="77777777" w:rsidTr="001C47FC">
        <w:trPr>
          <w:jc w:val="center"/>
          <w:ins w:id="40823" w:author="瑋婷 徐" w:date="2025-01-04T21:53:00Z"/>
          <w:trPrChange w:id="40824"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25"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390D45" w14:textId="77777777" w:rsidR="001C47FC" w:rsidRPr="00D000CE" w:rsidRDefault="001C47FC" w:rsidP="00F46B5A">
            <w:pPr>
              <w:spacing w:after="0" w:line="360" w:lineRule="auto"/>
              <w:jc w:val="center"/>
              <w:rPr>
                <w:ins w:id="40826" w:author="瑋婷 徐" w:date="2025-01-04T21:53:00Z" w16du:dateUtc="2025-01-04T13:53:00Z"/>
                <w:rFonts w:ascii="Times New Roman" w:hAnsi="Times New Roman" w:cs="Times New Roman"/>
                <w:sz w:val="24"/>
              </w:rPr>
            </w:pPr>
            <w:ins w:id="40827" w:author="瑋婷 徐" w:date="2025-01-04T21:53:00Z" w16du:dateUtc="2025-01-04T13:53:00Z">
              <w:r w:rsidRPr="00D000CE">
                <w:rPr>
                  <w:rFonts w:ascii="Times New Roman" w:hAnsi="Times New Roman" w:cs="Times New Roman"/>
                  <w:sz w:val="24"/>
                </w:rPr>
                <w:t>冠羽畫眉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28"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BEF4FF" w14:textId="77777777" w:rsidR="001C47FC" w:rsidRPr="00D000CE" w:rsidRDefault="001C47FC" w:rsidP="00F46B5A">
            <w:pPr>
              <w:spacing w:after="0" w:line="360" w:lineRule="auto"/>
              <w:jc w:val="center"/>
              <w:rPr>
                <w:ins w:id="40829" w:author="瑋婷 徐" w:date="2025-01-04T21:53:00Z" w16du:dateUtc="2025-01-04T13:53:00Z"/>
                <w:rFonts w:ascii="Times New Roman" w:hAnsi="Times New Roman" w:cs="Times New Roman"/>
                <w:sz w:val="24"/>
              </w:rPr>
            </w:pPr>
            <w:ins w:id="40830" w:author="瑋婷 徐" w:date="2025-01-04T21:53:00Z" w16du:dateUtc="2025-01-04T13:53:00Z">
              <w:r w:rsidRPr="00D000CE">
                <w:rPr>
                  <w:rFonts w:ascii="Times New Roman" w:hAnsi="Times New Roman" w:cs="Times New Roman"/>
                  <w:sz w:val="24"/>
                </w:rPr>
                <w:t>14</w:t>
              </w:r>
            </w:ins>
          </w:p>
        </w:tc>
      </w:tr>
      <w:tr w:rsidR="001C47FC" w:rsidRPr="00D000CE" w14:paraId="3E6C0595" w14:textId="77777777" w:rsidTr="001C47FC">
        <w:trPr>
          <w:jc w:val="center"/>
          <w:ins w:id="40831" w:author="瑋婷 徐" w:date="2025-01-04T21:53:00Z"/>
          <w:trPrChange w:id="40832"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33"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FB6B25" w14:textId="77777777" w:rsidR="001C47FC" w:rsidRPr="00D000CE" w:rsidRDefault="001C47FC" w:rsidP="00F46B5A">
            <w:pPr>
              <w:spacing w:after="0" w:line="360" w:lineRule="auto"/>
              <w:jc w:val="center"/>
              <w:rPr>
                <w:ins w:id="40834" w:author="瑋婷 徐" w:date="2025-01-04T21:53:00Z" w16du:dateUtc="2025-01-04T13:53:00Z"/>
                <w:rFonts w:ascii="Times New Roman" w:hAnsi="Times New Roman" w:cs="Times New Roman"/>
                <w:sz w:val="24"/>
              </w:rPr>
            </w:pPr>
            <w:ins w:id="40835" w:author="瑋婷 徐" w:date="2025-01-04T21:53:00Z" w16du:dateUtc="2025-01-04T13:53:00Z">
              <w:r w:rsidRPr="00D000CE">
                <w:rPr>
                  <w:rFonts w:ascii="Times New Roman" w:hAnsi="Times New Roman" w:cs="Times New Roman"/>
                  <w:sz w:val="24"/>
                </w:rPr>
                <w:t>斯氏繡眼</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36"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4A1FB7" w14:textId="77777777" w:rsidR="001C47FC" w:rsidRPr="00D000CE" w:rsidRDefault="001C47FC" w:rsidP="00F46B5A">
            <w:pPr>
              <w:spacing w:after="0" w:line="360" w:lineRule="auto"/>
              <w:jc w:val="center"/>
              <w:rPr>
                <w:ins w:id="40837" w:author="瑋婷 徐" w:date="2025-01-04T21:53:00Z" w16du:dateUtc="2025-01-04T13:53:00Z"/>
                <w:rFonts w:ascii="Times New Roman" w:hAnsi="Times New Roman" w:cs="Times New Roman"/>
                <w:sz w:val="24"/>
              </w:rPr>
            </w:pPr>
            <w:ins w:id="40838" w:author="瑋婷 徐" w:date="2025-01-04T21:53:00Z" w16du:dateUtc="2025-01-04T13:53:00Z">
              <w:r w:rsidRPr="00D000CE">
                <w:rPr>
                  <w:rFonts w:ascii="Times New Roman" w:hAnsi="Times New Roman" w:cs="Times New Roman"/>
                  <w:sz w:val="24"/>
                </w:rPr>
                <w:t>81</w:t>
              </w:r>
            </w:ins>
          </w:p>
        </w:tc>
      </w:tr>
      <w:tr w:rsidR="001C47FC" w:rsidRPr="00D000CE" w14:paraId="7CB6D86A" w14:textId="77777777" w:rsidTr="001C47FC">
        <w:trPr>
          <w:jc w:val="center"/>
          <w:ins w:id="40839" w:author="瑋婷 徐" w:date="2025-01-04T21:53:00Z"/>
          <w:trPrChange w:id="40840"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41"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D7EE22" w14:textId="77777777" w:rsidR="001C47FC" w:rsidRPr="00D000CE" w:rsidRDefault="001C47FC" w:rsidP="00F46B5A">
            <w:pPr>
              <w:spacing w:after="0" w:line="360" w:lineRule="auto"/>
              <w:jc w:val="center"/>
              <w:rPr>
                <w:ins w:id="40842" w:author="瑋婷 徐" w:date="2025-01-04T21:53:00Z" w16du:dateUtc="2025-01-04T13:53:00Z"/>
                <w:rFonts w:ascii="Times New Roman" w:hAnsi="Times New Roman" w:cs="Times New Roman"/>
                <w:sz w:val="24"/>
              </w:rPr>
            </w:pPr>
            <w:ins w:id="40843" w:author="瑋婷 徐" w:date="2025-01-04T21:53:00Z" w16du:dateUtc="2025-01-04T13:53:00Z">
              <w:r w:rsidRPr="00D000CE">
                <w:rPr>
                  <w:rFonts w:ascii="Times New Roman" w:hAnsi="Times New Roman" w:cs="Times New Roman"/>
                  <w:sz w:val="24"/>
                </w:rPr>
                <w:t>山紅頭</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44"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D75947" w14:textId="77777777" w:rsidR="001C47FC" w:rsidRPr="00D000CE" w:rsidRDefault="001C47FC" w:rsidP="00F46B5A">
            <w:pPr>
              <w:spacing w:after="0" w:line="360" w:lineRule="auto"/>
              <w:jc w:val="center"/>
              <w:rPr>
                <w:ins w:id="40845" w:author="瑋婷 徐" w:date="2025-01-04T21:53:00Z" w16du:dateUtc="2025-01-04T13:53:00Z"/>
                <w:rFonts w:ascii="Times New Roman" w:hAnsi="Times New Roman" w:cs="Times New Roman"/>
                <w:sz w:val="24"/>
              </w:rPr>
            </w:pPr>
            <w:ins w:id="40846" w:author="瑋婷 徐" w:date="2025-01-04T21:53:00Z" w16du:dateUtc="2025-01-04T13:53:00Z">
              <w:r w:rsidRPr="00D000CE">
                <w:rPr>
                  <w:rFonts w:ascii="Times New Roman" w:hAnsi="Times New Roman" w:cs="Times New Roman"/>
                  <w:sz w:val="24"/>
                </w:rPr>
                <w:t>43</w:t>
              </w:r>
            </w:ins>
          </w:p>
        </w:tc>
      </w:tr>
      <w:tr w:rsidR="001C47FC" w:rsidRPr="00D000CE" w14:paraId="19083151" w14:textId="77777777" w:rsidTr="001C47FC">
        <w:trPr>
          <w:jc w:val="center"/>
          <w:ins w:id="40847" w:author="瑋婷 徐" w:date="2025-01-04T21:53:00Z"/>
          <w:trPrChange w:id="40848"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49"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DC1413" w14:textId="77777777" w:rsidR="001C47FC" w:rsidRPr="00D000CE" w:rsidRDefault="001C47FC" w:rsidP="00F46B5A">
            <w:pPr>
              <w:spacing w:after="0" w:line="360" w:lineRule="auto"/>
              <w:jc w:val="center"/>
              <w:rPr>
                <w:ins w:id="40850" w:author="瑋婷 徐" w:date="2025-01-04T21:53:00Z" w16du:dateUtc="2025-01-04T13:53:00Z"/>
                <w:rFonts w:ascii="Times New Roman" w:hAnsi="Times New Roman" w:cs="Times New Roman"/>
                <w:sz w:val="24"/>
              </w:rPr>
            </w:pPr>
            <w:ins w:id="40851" w:author="瑋婷 徐" w:date="2025-01-04T21:53:00Z" w16du:dateUtc="2025-01-04T13:53:00Z">
              <w:r w:rsidRPr="00D000CE">
                <w:rPr>
                  <w:rFonts w:ascii="Times New Roman" w:hAnsi="Times New Roman" w:cs="Times New Roman"/>
                  <w:sz w:val="24"/>
                </w:rPr>
                <w:t>小彎嘴</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52"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FB154F" w14:textId="77777777" w:rsidR="001C47FC" w:rsidRPr="00D000CE" w:rsidRDefault="001C47FC" w:rsidP="00F46B5A">
            <w:pPr>
              <w:spacing w:after="0" w:line="360" w:lineRule="auto"/>
              <w:jc w:val="center"/>
              <w:rPr>
                <w:ins w:id="40853" w:author="瑋婷 徐" w:date="2025-01-04T21:53:00Z" w16du:dateUtc="2025-01-04T13:53:00Z"/>
                <w:rFonts w:ascii="Times New Roman" w:hAnsi="Times New Roman" w:cs="Times New Roman"/>
                <w:sz w:val="24"/>
              </w:rPr>
            </w:pPr>
            <w:ins w:id="40854" w:author="瑋婷 徐" w:date="2025-01-04T21:53:00Z" w16du:dateUtc="2025-01-04T13:53:00Z">
              <w:r w:rsidRPr="00D000CE">
                <w:rPr>
                  <w:rFonts w:ascii="Times New Roman" w:hAnsi="Times New Roman" w:cs="Times New Roman"/>
                  <w:sz w:val="24"/>
                </w:rPr>
                <w:t>33</w:t>
              </w:r>
            </w:ins>
          </w:p>
        </w:tc>
      </w:tr>
      <w:tr w:rsidR="001C47FC" w:rsidRPr="00D000CE" w14:paraId="5EFE02B9" w14:textId="77777777" w:rsidTr="001C47FC">
        <w:trPr>
          <w:jc w:val="center"/>
          <w:ins w:id="40855" w:author="瑋婷 徐" w:date="2025-01-04T21:53:00Z"/>
          <w:trPrChange w:id="40856"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57"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58B9EE" w14:textId="77777777" w:rsidR="001C47FC" w:rsidRPr="00D000CE" w:rsidRDefault="001C47FC" w:rsidP="00F46B5A">
            <w:pPr>
              <w:spacing w:after="0" w:line="360" w:lineRule="auto"/>
              <w:jc w:val="center"/>
              <w:rPr>
                <w:ins w:id="40858" w:author="瑋婷 徐" w:date="2025-01-04T21:53:00Z" w16du:dateUtc="2025-01-04T13:53:00Z"/>
                <w:rFonts w:ascii="Times New Roman" w:hAnsi="Times New Roman" w:cs="Times New Roman"/>
                <w:sz w:val="24"/>
              </w:rPr>
            </w:pPr>
            <w:ins w:id="40859" w:author="瑋婷 徐" w:date="2025-01-04T21:53:00Z" w16du:dateUtc="2025-01-04T13:53:00Z">
              <w:r w:rsidRPr="00D000CE">
                <w:rPr>
                  <w:rFonts w:ascii="Times New Roman" w:hAnsi="Times New Roman" w:cs="Times New Roman"/>
                  <w:sz w:val="24"/>
                </w:rPr>
                <w:t>頭烏線</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60"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E1C091" w14:textId="77777777" w:rsidR="001C47FC" w:rsidRPr="00D000CE" w:rsidRDefault="001C47FC" w:rsidP="00F46B5A">
            <w:pPr>
              <w:spacing w:after="0" w:line="360" w:lineRule="auto"/>
              <w:jc w:val="center"/>
              <w:rPr>
                <w:ins w:id="40861" w:author="瑋婷 徐" w:date="2025-01-04T21:53:00Z" w16du:dateUtc="2025-01-04T13:53:00Z"/>
                <w:rFonts w:ascii="Times New Roman" w:hAnsi="Times New Roman" w:cs="Times New Roman"/>
                <w:sz w:val="24"/>
              </w:rPr>
            </w:pPr>
            <w:ins w:id="40862" w:author="瑋婷 徐" w:date="2025-01-04T21:53:00Z" w16du:dateUtc="2025-01-04T13:53:00Z">
              <w:r w:rsidRPr="00D000CE">
                <w:rPr>
                  <w:rFonts w:ascii="Times New Roman" w:hAnsi="Times New Roman" w:cs="Times New Roman"/>
                  <w:sz w:val="24"/>
                </w:rPr>
                <w:t>21</w:t>
              </w:r>
            </w:ins>
          </w:p>
        </w:tc>
      </w:tr>
      <w:tr w:rsidR="001C47FC" w:rsidRPr="00D000CE" w14:paraId="144A7FC0" w14:textId="77777777" w:rsidTr="001C47FC">
        <w:trPr>
          <w:jc w:val="center"/>
          <w:ins w:id="40863" w:author="瑋婷 徐" w:date="2025-01-04T21:53:00Z"/>
          <w:trPrChange w:id="40864"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65"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BB65C6" w14:textId="77777777" w:rsidR="001C47FC" w:rsidRPr="00D000CE" w:rsidRDefault="001C47FC" w:rsidP="00F46B5A">
            <w:pPr>
              <w:spacing w:after="0" w:line="360" w:lineRule="auto"/>
              <w:jc w:val="center"/>
              <w:rPr>
                <w:ins w:id="40866" w:author="瑋婷 徐" w:date="2025-01-04T21:53:00Z" w16du:dateUtc="2025-01-04T13:53:00Z"/>
                <w:rFonts w:ascii="Times New Roman" w:hAnsi="Times New Roman" w:cs="Times New Roman"/>
                <w:sz w:val="24"/>
              </w:rPr>
            </w:pPr>
            <w:ins w:id="40867" w:author="瑋婷 徐" w:date="2025-01-04T21:53:00Z" w16du:dateUtc="2025-01-04T13:53:00Z">
              <w:r w:rsidRPr="00D000CE">
                <w:rPr>
                  <w:rFonts w:ascii="Times New Roman" w:hAnsi="Times New Roman" w:cs="Times New Roman"/>
                  <w:sz w:val="24"/>
                </w:rPr>
                <w:t>繡眼畫眉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68"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3C2C5B" w14:textId="77777777" w:rsidR="001C47FC" w:rsidRPr="00D000CE" w:rsidRDefault="001C47FC" w:rsidP="00F46B5A">
            <w:pPr>
              <w:spacing w:after="0" w:line="360" w:lineRule="auto"/>
              <w:jc w:val="center"/>
              <w:rPr>
                <w:ins w:id="40869" w:author="瑋婷 徐" w:date="2025-01-04T21:53:00Z" w16du:dateUtc="2025-01-04T13:53:00Z"/>
                <w:rFonts w:ascii="Times New Roman" w:hAnsi="Times New Roman" w:cs="Times New Roman"/>
                <w:sz w:val="24"/>
              </w:rPr>
            </w:pPr>
            <w:ins w:id="40870" w:author="瑋婷 徐" w:date="2025-01-04T21:53:00Z" w16du:dateUtc="2025-01-04T13:53:00Z">
              <w:r w:rsidRPr="00D000CE">
                <w:rPr>
                  <w:rFonts w:ascii="Times New Roman" w:hAnsi="Times New Roman" w:cs="Times New Roman"/>
                  <w:sz w:val="24"/>
                </w:rPr>
                <w:t>96</w:t>
              </w:r>
            </w:ins>
          </w:p>
        </w:tc>
      </w:tr>
      <w:tr w:rsidR="001C47FC" w:rsidRPr="00D000CE" w14:paraId="0F491C05" w14:textId="77777777" w:rsidTr="001C47FC">
        <w:trPr>
          <w:jc w:val="center"/>
          <w:ins w:id="40871" w:author="瑋婷 徐" w:date="2025-01-04T21:53:00Z"/>
          <w:trPrChange w:id="40872"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73"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13A944" w14:textId="77777777" w:rsidR="001C47FC" w:rsidRPr="00D000CE" w:rsidRDefault="001C47FC" w:rsidP="00F46B5A">
            <w:pPr>
              <w:spacing w:after="0" w:line="360" w:lineRule="auto"/>
              <w:jc w:val="center"/>
              <w:rPr>
                <w:ins w:id="40874" w:author="瑋婷 徐" w:date="2025-01-04T21:53:00Z" w16du:dateUtc="2025-01-04T13:53:00Z"/>
                <w:rFonts w:ascii="Times New Roman" w:hAnsi="Times New Roman" w:cs="Times New Roman"/>
                <w:sz w:val="24"/>
              </w:rPr>
            </w:pPr>
            <w:ins w:id="40875" w:author="瑋婷 徐" w:date="2025-01-04T21:53:00Z" w16du:dateUtc="2025-01-04T13:53:00Z">
              <w:r w:rsidRPr="00D000CE">
                <w:rPr>
                  <w:rFonts w:ascii="Times New Roman" w:hAnsi="Times New Roman" w:cs="Times New Roman"/>
                  <w:sz w:val="24"/>
                </w:rPr>
                <w:t>白耳畫眉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76"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51583D" w14:textId="77777777" w:rsidR="001C47FC" w:rsidRPr="00D000CE" w:rsidRDefault="001C47FC" w:rsidP="00F46B5A">
            <w:pPr>
              <w:spacing w:after="0" w:line="360" w:lineRule="auto"/>
              <w:jc w:val="center"/>
              <w:rPr>
                <w:ins w:id="40877" w:author="瑋婷 徐" w:date="2025-01-04T21:53:00Z" w16du:dateUtc="2025-01-04T13:53:00Z"/>
                <w:rFonts w:ascii="Times New Roman" w:hAnsi="Times New Roman" w:cs="Times New Roman"/>
                <w:sz w:val="24"/>
              </w:rPr>
            </w:pPr>
            <w:ins w:id="40878" w:author="瑋婷 徐" w:date="2025-01-04T21:53:00Z" w16du:dateUtc="2025-01-04T13:53:00Z">
              <w:r w:rsidRPr="00D000CE">
                <w:rPr>
                  <w:rFonts w:ascii="Times New Roman" w:hAnsi="Times New Roman" w:cs="Times New Roman"/>
                  <w:sz w:val="24"/>
                </w:rPr>
                <w:t>51</w:t>
              </w:r>
            </w:ins>
          </w:p>
        </w:tc>
      </w:tr>
      <w:tr w:rsidR="001C47FC" w:rsidRPr="00D000CE" w14:paraId="116983CA" w14:textId="77777777" w:rsidTr="001C47FC">
        <w:trPr>
          <w:jc w:val="center"/>
          <w:ins w:id="40879" w:author="瑋婷 徐" w:date="2025-01-04T21:53:00Z"/>
          <w:trPrChange w:id="40880" w:author="瑋婷 徐" w:date="2025-01-06T17:08:00Z" w16du:dateUtc="2025-01-06T09:08: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81" w:author="瑋婷 徐" w:date="2025-01-06T17:08:00Z" w16du:dateUtc="2025-01-06T09:08: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C49242" w14:textId="77777777" w:rsidR="001C47FC" w:rsidRPr="00D000CE" w:rsidRDefault="001C47FC" w:rsidP="00F46B5A">
            <w:pPr>
              <w:spacing w:after="0" w:line="360" w:lineRule="auto"/>
              <w:jc w:val="center"/>
              <w:rPr>
                <w:ins w:id="40882" w:author="瑋婷 徐" w:date="2025-01-04T21:53:00Z" w16du:dateUtc="2025-01-04T13:53:00Z"/>
                <w:rFonts w:ascii="Times New Roman" w:hAnsi="Times New Roman" w:cs="Times New Roman"/>
                <w:sz w:val="24"/>
              </w:rPr>
            </w:pPr>
            <w:ins w:id="40883" w:author="瑋婷 徐" w:date="2025-01-04T21:53:00Z" w16du:dateUtc="2025-01-04T13:53:00Z">
              <w:r w:rsidRPr="00D000CE">
                <w:rPr>
                  <w:rFonts w:ascii="Times New Roman" w:hAnsi="Times New Roman" w:cs="Times New Roman"/>
                  <w:sz w:val="24"/>
                </w:rPr>
                <w:t>黃胸藪眉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84" w:author="瑋婷 徐" w:date="2025-01-06T17:08:00Z" w16du:dateUtc="2025-01-06T09:08: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2BA86C" w14:textId="77777777" w:rsidR="001C47FC" w:rsidRPr="00D000CE" w:rsidRDefault="001C47FC" w:rsidP="00F46B5A">
            <w:pPr>
              <w:spacing w:after="0" w:line="360" w:lineRule="auto"/>
              <w:jc w:val="center"/>
              <w:rPr>
                <w:ins w:id="40885" w:author="瑋婷 徐" w:date="2025-01-04T21:53:00Z" w16du:dateUtc="2025-01-04T13:53:00Z"/>
                <w:rFonts w:ascii="Times New Roman" w:hAnsi="Times New Roman" w:cs="Times New Roman"/>
                <w:sz w:val="24"/>
              </w:rPr>
            </w:pPr>
            <w:ins w:id="40886" w:author="瑋婷 徐" w:date="2025-01-04T21:53:00Z" w16du:dateUtc="2025-01-04T13:53:00Z">
              <w:r w:rsidRPr="00D000CE">
                <w:rPr>
                  <w:rFonts w:ascii="Times New Roman" w:hAnsi="Times New Roman" w:cs="Times New Roman"/>
                  <w:sz w:val="24"/>
                </w:rPr>
                <w:t>31</w:t>
              </w:r>
            </w:ins>
          </w:p>
        </w:tc>
      </w:tr>
      <w:tr w:rsidR="001C47FC" w:rsidRPr="00D000CE" w14:paraId="57F42138" w14:textId="77777777" w:rsidTr="001C47FC">
        <w:trPr>
          <w:jc w:val="center"/>
          <w:ins w:id="40887" w:author="瑋婷 徐" w:date="2025-01-04T21:53:00Z"/>
          <w:trPrChange w:id="40888" w:author="瑋婷 徐" w:date="2025-01-06T17:08:00Z" w16du:dateUtc="2025-01-06T09:08:00Z">
            <w:trPr>
              <w:jc w:val="center"/>
            </w:trPr>
          </w:trPrChange>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889" w:author="瑋婷 徐" w:date="2025-01-06T17:08:00Z" w16du:dateUtc="2025-01-06T09:08:00Z">
              <w:tcPr>
                <w:tcW w:w="18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17F19E06" w14:textId="77777777" w:rsidR="001C47FC" w:rsidRPr="00D000CE" w:rsidRDefault="001C47FC" w:rsidP="00F46B5A">
            <w:pPr>
              <w:spacing w:after="0" w:line="360" w:lineRule="auto"/>
              <w:jc w:val="center"/>
              <w:rPr>
                <w:ins w:id="40890" w:author="瑋婷 徐" w:date="2025-01-04T21:53:00Z" w16du:dateUtc="2025-01-04T13:53:00Z"/>
                <w:rFonts w:ascii="Times New Roman" w:hAnsi="Times New Roman" w:cs="Times New Roman"/>
                <w:sz w:val="24"/>
              </w:rPr>
            </w:pPr>
            <w:ins w:id="40891" w:author="瑋婷 徐" w:date="2025-01-04T21:53:00Z" w16du:dateUtc="2025-01-04T13:53:00Z">
              <w:r w:rsidRPr="00D000CE">
                <w:rPr>
                  <w:rFonts w:ascii="Times New Roman" w:hAnsi="Times New Roman" w:cs="Times New Roman"/>
                  <w:sz w:val="24"/>
                </w:rPr>
                <w:t>臺灣畫眉</w:t>
              </w:r>
            </w:ins>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892" w:author="瑋婷 徐" w:date="2025-01-06T17:08:00Z" w16du:dateUtc="2025-01-06T09:08:00Z">
              <w:tcPr>
                <w:tcW w:w="17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2B480427" w14:textId="77777777" w:rsidR="001C47FC" w:rsidRPr="00D000CE" w:rsidRDefault="001C47FC" w:rsidP="00F46B5A">
            <w:pPr>
              <w:spacing w:after="0" w:line="360" w:lineRule="auto"/>
              <w:jc w:val="center"/>
              <w:rPr>
                <w:ins w:id="40893" w:author="瑋婷 徐" w:date="2025-01-04T21:53:00Z" w16du:dateUtc="2025-01-04T13:53:00Z"/>
                <w:rFonts w:ascii="Times New Roman" w:hAnsi="Times New Roman" w:cs="Times New Roman"/>
                <w:sz w:val="24"/>
              </w:rPr>
            </w:pPr>
            <w:ins w:id="40894" w:author="瑋婷 徐" w:date="2025-01-04T21:53:00Z" w16du:dateUtc="2025-01-04T13:53:00Z">
              <w:r w:rsidRPr="00D000CE">
                <w:rPr>
                  <w:rFonts w:ascii="Times New Roman" w:hAnsi="Times New Roman" w:cs="Times New Roman"/>
                  <w:sz w:val="24"/>
                </w:rPr>
                <w:t>5</w:t>
              </w:r>
            </w:ins>
          </w:p>
        </w:tc>
      </w:tr>
      <w:tr w:rsidR="001C47FC" w:rsidRPr="00D000CE" w14:paraId="70B888EB" w14:textId="77777777" w:rsidTr="001C47FC">
        <w:trPr>
          <w:jc w:val="center"/>
          <w:ins w:id="40895" w:author="瑋婷 徐" w:date="2025-01-04T21:53:00Z"/>
          <w:trPrChange w:id="40896" w:author="瑋婷 徐" w:date="2025-01-06T17:08:00Z" w16du:dateUtc="2025-01-06T09:08:00Z">
            <w:trPr>
              <w:jc w:val="center"/>
            </w:trPr>
          </w:trPrChange>
        </w:trPr>
        <w:tc>
          <w:tcPr>
            <w:tcW w:w="2586" w:type="pct"/>
            <w:tcBorders>
              <w:bottom w:val="single" w:sz="4" w:space="0" w:color="auto"/>
            </w:tcBorders>
            <w:shd w:val="clear" w:color="auto" w:fill="FFFFFF"/>
            <w:tcMar>
              <w:top w:w="0" w:type="dxa"/>
              <w:left w:w="0" w:type="dxa"/>
              <w:bottom w:w="0" w:type="dxa"/>
              <w:right w:w="0" w:type="dxa"/>
            </w:tcMar>
            <w:vAlign w:val="center"/>
            <w:tcPrChange w:id="40897" w:author="瑋婷 徐" w:date="2025-01-06T17:08:00Z" w16du:dateUtc="2025-01-06T09:08:00Z">
              <w:tcPr>
                <w:tcW w:w="1899" w:type="pct"/>
                <w:tcBorders>
                  <w:bottom w:val="single" w:sz="4" w:space="0" w:color="auto"/>
                </w:tcBorders>
                <w:shd w:val="clear" w:color="auto" w:fill="FFFFFF"/>
                <w:tcMar>
                  <w:top w:w="0" w:type="dxa"/>
                  <w:left w:w="0" w:type="dxa"/>
                  <w:bottom w:w="0" w:type="dxa"/>
                  <w:right w:w="0" w:type="dxa"/>
                </w:tcMar>
                <w:vAlign w:val="center"/>
              </w:tcPr>
            </w:tcPrChange>
          </w:tcPr>
          <w:p w14:paraId="4BAB460C" w14:textId="77777777" w:rsidR="001C47FC" w:rsidRPr="00D000CE" w:rsidRDefault="001C47FC" w:rsidP="00F46B5A">
            <w:pPr>
              <w:spacing w:after="0" w:line="360" w:lineRule="auto"/>
              <w:jc w:val="center"/>
              <w:rPr>
                <w:ins w:id="40898" w:author="瑋婷 徐" w:date="2025-01-04T21:53:00Z" w16du:dateUtc="2025-01-04T13:53:00Z"/>
                <w:rFonts w:ascii="Times New Roman" w:hAnsi="Times New Roman" w:cs="Times New Roman"/>
                <w:sz w:val="24"/>
              </w:rPr>
            </w:pPr>
            <w:ins w:id="40899" w:author="瑋婷 徐" w:date="2025-01-04T21:53:00Z" w16du:dateUtc="2025-01-04T13:53:00Z">
              <w:r w:rsidRPr="00D000CE">
                <w:rPr>
                  <w:rFonts w:ascii="Times New Roman" w:hAnsi="Times New Roman" w:cs="Times New Roman"/>
                  <w:sz w:val="24"/>
                </w:rPr>
                <w:t>棕噪眉</w:t>
              </w:r>
            </w:ins>
          </w:p>
        </w:tc>
        <w:tc>
          <w:tcPr>
            <w:tcW w:w="2414" w:type="pct"/>
            <w:tcBorders>
              <w:bottom w:val="single" w:sz="4" w:space="0" w:color="auto"/>
            </w:tcBorders>
            <w:shd w:val="clear" w:color="auto" w:fill="FFFFFF"/>
            <w:tcMar>
              <w:top w:w="0" w:type="dxa"/>
              <w:left w:w="0" w:type="dxa"/>
              <w:bottom w:w="0" w:type="dxa"/>
              <w:right w:w="0" w:type="dxa"/>
            </w:tcMar>
            <w:vAlign w:val="center"/>
            <w:tcPrChange w:id="40900" w:author="瑋婷 徐" w:date="2025-01-06T17:08:00Z" w16du:dateUtc="2025-01-06T09:08:00Z">
              <w:tcPr>
                <w:tcW w:w="1772" w:type="pct"/>
                <w:tcBorders>
                  <w:bottom w:val="single" w:sz="4" w:space="0" w:color="auto"/>
                </w:tcBorders>
                <w:shd w:val="clear" w:color="auto" w:fill="FFFFFF"/>
                <w:tcMar>
                  <w:top w:w="0" w:type="dxa"/>
                  <w:left w:w="0" w:type="dxa"/>
                  <w:bottom w:w="0" w:type="dxa"/>
                  <w:right w:w="0" w:type="dxa"/>
                </w:tcMar>
                <w:vAlign w:val="center"/>
              </w:tcPr>
            </w:tcPrChange>
          </w:tcPr>
          <w:p w14:paraId="04AB18FF" w14:textId="77777777" w:rsidR="001C47FC" w:rsidRPr="00D000CE" w:rsidRDefault="001C47FC" w:rsidP="00F46B5A">
            <w:pPr>
              <w:spacing w:after="0" w:line="360" w:lineRule="auto"/>
              <w:jc w:val="center"/>
              <w:rPr>
                <w:ins w:id="40901" w:author="瑋婷 徐" w:date="2025-01-04T21:53:00Z" w16du:dateUtc="2025-01-04T13:53:00Z"/>
                <w:rFonts w:ascii="Times New Roman" w:hAnsi="Times New Roman" w:cs="Times New Roman"/>
                <w:sz w:val="24"/>
              </w:rPr>
            </w:pPr>
            <w:ins w:id="40902" w:author="瑋婷 徐" w:date="2025-01-04T21:53:00Z" w16du:dateUtc="2025-01-04T13:53:00Z">
              <w:r w:rsidRPr="00D000CE">
                <w:rPr>
                  <w:rFonts w:ascii="Times New Roman" w:hAnsi="Times New Roman" w:cs="Times New Roman"/>
                  <w:sz w:val="24"/>
                </w:rPr>
                <w:t>2</w:t>
              </w:r>
            </w:ins>
          </w:p>
        </w:tc>
      </w:tr>
    </w:tbl>
    <w:p w14:paraId="2AD5AC7E" w14:textId="4237BEB1" w:rsidR="00B168FE" w:rsidRPr="00B168FE" w:rsidRDefault="00B168FE">
      <w:pPr>
        <w:spacing w:line="360" w:lineRule="auto"/>
        <w:jc w:val="both"/>
        <w:rPr>
          <w:ins w:id="40903" w:author="瑋婷 徐" w:date="2025-01-03T17:18:00Z" w16du:dateUtc="2025-01-03T09:18:00Z"/>
          <w:rFonts w:ascii="Times New Roman" w:eastAsia="標楷體" w:hAnsi="Times New Roman" w:cs="Times New Roman"/>
          <w:rPrChange w:id="40904" w:author="瑋婷 徐" w:date="2025-01-03T17:19:00Z" w16du:dateUtc="2025-01-03T09:19:00Z">
            <w:rPr>
              <w:ins w:id="40905" w:author="瑋婷 徐" w:date="2025-01-03T17:18:00Z" w16du:dateUtc="2025-01-03T09:18:00Z"/>
            </w:rPr>
          </w:rPrChange>
        </w:rPr>
        <w:pPrChange w:id="40906" w:author="瑋婷 徐" w:date="2025-01-03T17:19:00Z" w16du:dateUtc="2025-01-03T09:19:00Z">
          <w:pPr/>
        </w:pPrChange>
      </w:pPr>
      <w:ins w:id="40907" w:author="瑋婷 徐" w:date="2025-01-03T17:19:00Z" w16du:dateUtc="2025-01-03T09:19:00Z">
        <w:r>
          <w:rPr>
            <w:rFonts w:ascii="Times New Roman" w:eastAsia="標楷體" w:hAnsi="Times New Roman" w:cs="Times New Roman"/>
          </w:rPr>
          <w:lastRenderedPageBreak/>
          <w:t>表</w:t>
        </w:r>
        <w:r>
          <w:rPr>
            <w:rFonts w:ascii="Times New Roman" w:eastAsia="標楷體" w:hAnsi="Times New Roman" w:cs="Times New Roman"/>
          </w:rPr>
          <w:t>1</w:t>
        </w:r>
      </w:ins>
      <w:ins w:id="40908" w:author="瑋婷 徐" w:date="2025-01-06T17:34:00Z" w16du:dateUtc="2025-01-06T09:34:00Z">
        <w:r w:rsidR="006F5371">
          <w:rPr>
            <w:rFonts w:ascii="Times New Roman" w:eastAsia="標楷體" w:hAnsi="Times New Roman" w:cs="Times New Roman" w:hint="eastAsia"/>
          </w:rPr>
          <w:t>7</w:t>
        </w:r>
      </w:ins>
      <w:ins w:id="40909" w:author="瑋婷 徐" w:date="2025-01-03T17:19:00Z" w16du:dateUtc="2025-01-03T09:19: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，新竹</w:t>
        </w:r>
      </w:ins>
      <w:ins w:id="40910" w:author="瑋婷 徐" w:date="2025-01-06T17:08:00Z" w16du:dateUtc="2025-01-06T09:08:00Z">
        <w:r w:rsidR="001C47FC">
          <w:rPr>
            <w:rFonts w:ascii="標楷體" w:eastAsia="標楷體" w:hAnsi="標楷體" w:cs="Times New Roman" w:hint="eastAsia"/>
          </w:rPr>
          <w:t>分署記錄的鳥種及數量</w:t>
        </w:r>
      </w:ins>
      <w:ins w:id="40911" w:author="瑋婷 徐" w:date="2025-01-03T17:19:00Z" w16du:dateUtc="2025-01-03T09:19:00Z">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4077" w:type="pct"/>
        <w:jc w:val="center"/>
        <w:tblLook w:val="0420" w:firstRow="1" w:lastRow="0" w:firstColumn="0" w:lastColumn="0" w:noHBand="0" w:noVBand="1"/>
        <w:tblPrChange w:id="40912" w:author="瑋婷 徐" w:date="2025-01-06T17:08:00Z" w16du:dateUtc="2025-01-06T09:08:00Z">
          <w:tblPr>
            <w:tblStyle w:val="Table"/>
            <w:tblW w:w="5000" w:type="pct"/>
            <w:jc w:val="center"/>
            <w:tblLook w:val="0420" w:firstRow="1" w:lastRow="0" w:firstColumn="0" w:lastColumn="0" w:noHBand="0" w:noVBand="1"/>
          </w:tblPr>
        </w:tblPrChange>
      </w:tblPr>
      <w:tblGrid>
        <w:gridCol w:w="4726"/>
        <w:gridCol w:w="2047"/>
        <w:tblGridChange w:id="40913">
          <w:tblGrid>
            <w:gridCol w:w="4726"/>
            <w:gridCol w:w="2047"/>
          </w:tblGrid>
        </w:tblGridChange>
      </w:tblGrid>
      <w:tr w:rsidR="001C47FC" w:rsidRPr="00D000CE" w14:paraId="5599CAFD" w14:textId="77777777" w:rsidTr="001C47FC">
        <w:trPr>
          <w:cnfStyle w:val="100000000000" w:firstRow="1" w:lastRow="0" w:firstColumn="0" w:lastColumn="0" w:oddVBand="0" w:evenVBand="0" w:oddHBand="0" w:evenHBand="0" w:firstRowFirstColumn="0" w:firstRowLastColumn="0" w:lastRowFirstColumn="0" w:lastRowLastColumn="0"/>
          <w:tblHeader/>
          <w:jc w:val="center"/>
          <w:ins w:id="40914" w:author="瑋婷 徐" w:date="2025-01-04T21:54:00Z"/>
          <w:trPrChange w:id="40915" w:author="瑋婷 徐" w:date="2025-01-06T17:08:00Z" w16du:dateUtc="2025-01-06T09:08:00Z">
            <w:trPr>
              <w:tblHeader/>
              <w:jc w:val="center"/>
            </w:trPr>
          </w:trPrChange>
        </w:trPr>
        <w:tc>
          <w:tcPr>
            <w:tcW w:w="348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916" w:author="瑋婷 徐" w:date="2025-01-06T17:08:00Z" w16du:dateUtc="2025-01-06T09:08:00Z">
              <w:tcPr>
                <w:tcW w:w="284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1BFFD317" w14:textId="77777777" w:rsidR="001C47FC" w:rsidRPr="00D000CE" w:rsidRDefault="001C47FC"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0917" w:author="瑋婷 徐" w:date="2025-01-04T21:54:00Z" w16du:dateUtc="2025-01-04T13:54:00Z"/>
                <w:rFonts w:ascii="Times New Roman" w:hAnsi="Times New Roman" w:cs="Times New Roman"/>
                <w:sz w:val="24"/>
              </w:rPr>
            </w:pPr>
            <w:ins w:id="40918" w:author="瑋婷 徐" w:date="2025-01-04T21:54:00Z" w16du:dateUtc="2025-01-04T13:54:00Z">
              <w:r w:rsidRPr="00D000CE">
                <w:rPr>
                  <w:rFonts w:ascii="Times New Roman" w:hAnsi="Times New Roman" w:cs="Times New Roman"/>
                  <w:sz w:val="24"/>
                </w:rPr>
                <w:t>鳥種</w:t>
              </w:r>
            </w:ins>
          </w:p>
        </w:tc>
        <w:tc>
          <w:tcPr>
            <w:tcW w:w="151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919" w:author="瑋婷 徐" w:date="2025-01-06T17:08:00Z" w16du:dateUtc="2025-01-06T09:08:00Z">
              <w:tcPr>
                <w:tcW w:w="12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051D107" w14:textId="77777777" w:rsidR="001C47FC" w:rsidRPr="00D000CE" w:rsidRDefault="001C47FC"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0920" w:author="瑋婷 徐" w:date="2025-01-04T21:54:00Z" w16du:dateUtc="2025-01-04T13:54:00Z"/>
                <w:rFonts w:ascii="Times New Roman" w:hAnsi="Times New Roman" w:cs="Times New Roman"/>
                <w:sz w:val="24"/>
              </w:rPr>
            </w:pPr>
            <w:ins w:id="40921" w:author="瑋婷 徐" w:date="2025-01-04T21:54:00Z" w16du:dateUtc="2025-01-04T13:54: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r>
      <w:tr w:rsidR="001C47FC" w:rsidRPr="00D000CE" w14:paraId="40E105B5" w14:textId="77777777" w:rsidTr="001C47FC">
        <w:trPr>
          <w:jc w:val="center"/>
          <w:ins w:id="40922" w:author="瑋婷 徐" w:date="2025-01-04T21:54:00Z"/>
          <w:trPrChange w:id="40923"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24"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7CBC9E" w14:textId="77777777" w:rsidR="001C47FC" w:rsidRPr="00D000CE" w:rsidRDefault="001C47FC" w:rsidP="00F46B5A">
            <w:pPr>
              <w:spacing w:after="0" w:line="360" w:lineRule="auto"/>
              <w:jc w:val="center"/>
              <w:rPr>
                <w:ins w:id="40925" w:author="瑋婷 徐" w:date="2025-01-04T21:54:00Z" w16du:dateUtc="2025-01-04T13:54:00Z"/>
                <w:rFonts w:ascii="Times New Roman" w:hAnsi="Times New Roman" w:cs="Times New Roman"/>
                <w:sz w:val="24"/>
              </w:rPr>
            </w:pPr>
            <w:ins w:id="40926" w:author="瑋婷 徐" w:date="2025-01-04T21:54:00Z" w16du:dateUtc="2025-01-04T13:54:00Z">
              <w:r w:rsidRPr="00D000CE">
                <w:rPr>
                  <w:rFonts w:ascii="Times New Roman" w:hAnsi="Times New Roman" w:cs="Times New Roman"/>
                  <w:sz w:val="24"/>
                </w:rPr>
                <w:t>亞洲輝椋鳥</w:t>
              </w:r>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27"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5CD556" w14:textId="77777777" w:rsidR="001C47FC" w:rsidRPr="00D000CE" w:rsidRDefault="001C47FC" w:rsidP="00F46B5A">
            <w:pPr>
              <w:spacing w:after="0" w:line="360" w:lineRule="auto"/>
              <w:jc w:val="center"/>
              <w:rPr>
                <w:ins w:id="40928" w:author="瑋婷 徐" w:date="2025-01-04T21:54:00Z" w16du:dateUtc="2025-01-04T13:54:00Z"/>
                <w:rFonts w:ascii="Times New Roman" w:hAnsi="Times New Roman" w:cs="Times New Roman"/>
                <w:sz w:val="24"/>
              </w:rPr>
            </w:pPr>
            <w:ins w:id="40929" w:author="瑋婷 徐" w:date="2025-01-04T21:54:00Z" w16du:dateUtc="2025-01-04T13:54:00Z">
              <w:r w:rsidRPr="00D000CE">
                <w:rPr>
                  <w:rFonts w:ascii="Times New Roman" w:hAnsi="Times New Roman" w:cs="Times New Roman"/>
                  <w:sz w:val="24"/>
                </w:rPr>
                <w:t>6</w:t>
              </w:r>
            </w:ins>
          </w:p>
        </w:tc>
      </w:tr>
      <w:tr w:rsidR="001C47FC" w:rsidRPr="00D000CE" w14:paraId="607B3D87" w14:textId="77777777" w:rsidTr="001C47FC">
        <w:trPr>
          <w:jc w:val="center"/>
          <w:ins w:id="40930" w:author="瑋婷 徐" w:date="2025-01-04T21:54:00Z"/>
          <w:trPrChange w:id="40931"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32"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A4C979" w14:textId="77777777" w:rsidR="001C47FC" w:rsidRPr="00D000CE" w:rsidRDefault="001C47FC" w:rsidP="00F46B5A">
            <w:pPr>
              <w:spacing w:after="0" w:line="360" w:lineRule="auto"/>
              <w:jc w:val="center"/>
              <w:rPr>
                <w:ins w:id="40933" w:author="瑋婷 徐" w:date="2025-01-04T21:54:00Z" w16du:dateUtc="2025-01-04T13:54:00Z"/>
                <w:rFonts w:ascii="Times New Roman" w:hAnsi="Times New Roman" w:cs="Times New Roman"/>
                <w:sz w:val="24"/>
              </w:rPr>
            </w:pPr>
            <w:ins w:id="40934" w:author="瑋婷 徐" w:date="2025-01-04T21:54:00Z" w16du:dateUtc="2025-01-04T13:54:00Z">
              <w:r w:rsidRPr="00D000CE">
                <w:rPr>
                  <w:rFonts w:ascii="Times New Roman" w:hAnsi="Times New Roman" w:cs="Times New Roman"/>
                  <w:sz w:val="24"/>
                </w:rPr>
                <w:t>家八哥</w:t>
              </w:r>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35"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3D1DCD5" w14:textId="77777777" w:rsidR="001C47FC" w:rsidRPr="00D000CE" w:rsidRDefault="001C47FC" w:rsidP="00F46B5A">
            <w:pPr>
              <w:spacing w:after="0" w:line="360" w:lineRule="auto"/>
              <w:jc w:val="center"/>
              <w:rPr>
                <w:ins w:id="40936" w:author="瑋婷 徐" w:date="2025-01-04T21:54:00Z" w16du:dateUtc="2025-01-04T13:54:00Z"/>
                <w:rFonts w:ascii="Times New Roman" w:hAnsi="Times New Roman" w:cs="Times New Roman"/>
                <w:sz w:val="24"/>
              </w:rPr>
            </w:pPr>
            <w:ins w:id="40937" w:author="瑋婷 徐" w:date="2025-01-04T21:54:00Z" w16du:dateUtc="2025-01-04T13:54:00Z">
              <w:r w:rsidRPr="00D000CE">
                <w:rPr>
                  <w:rFonts w:ascii="Times New Roman" w:hAnsi="Times New Roman" w:cs="Times New Roman"/>
                  <w:sz w:val="24"/>
                </w:rPr>
                <w:t>37</w:t>
              </w:r>
            </w:ins>
          </w:p>
        </w:tc>
      </w:tr>
      <w:tr w:rsidR="001C47FC" w:rsidRPr="00D000CE" w14:paraId="0F1171E7" w14:textId="77777777" w:rsidTr="001C47FC">
        <w:trPr>
          <w:jc w:val="center"/>
          <w:ins w:id="40938" w:author="瑋婷 徐" w:date="2025-01-04T21:54:00Z"/>
          <w:trPrChange w:id="40939"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40"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F43E41" w14:textId="77777777" w:rsidR="001C47FC" w:rsidRPr="00D000CE" w:rsidRDefault="001C47FC" w:rsidP="00F46B5A">
            <w:pPr>
              <w:spacing w:after="0" w:line="360" w:lineRule="auto"/>
              <w:jc w:val="center"/>
              <w:rPr>
                <w:ins w:id="40941" w:author="瑋婷 徐" w:date="2025-01-04T21:54:00Z" w16du:dateUtc="2025-01-04T13:54:00Z"/>
                <w:rFonts w:ascii="Times New Roman" w:hAnsi="Times New Roman" w:cs="Times New Roman"/>
                <w:sz w:val="24"/>
              </w:rPr>
            </w:pPr>
            <w:ins w:id="40942" w:author="瑋婷 徐" w:date="2025-01-04T21:54:00Z" w16du:dateUtc="2025-01-04T13:54:00Z">
              <w:r w:rsidRPr="00D000CE">
                <w:rPr>
                  <w:rFonts w:ascii="Times New Roman" w:hAnsi="Times New Roman" w:cs="Times New Roman"/>
                  <w:sz w:val="24"/>
                </w:rPr>
                <w:t>白尾八哥</w:t>
              </w:r>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43"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053821" w14:textId="77777777" w:rsidR="001C47FC" w:rsidRPr="00D000CE" w:rsidRDefault="001C47FC" w:rsidP="00F46B5A">
            <w:pPr>
              <w:spacing w:after="0" w:line="360" w:lineRule="auto"/>
              <w:jc w:val="center"/>
              <w:rPr>
                <w:ins w:id="40944" w:author="瑋婷 徐" w:date="2025-01-04T21:54:00Z" w16du:dateUtc="2025-01-04T13:54:00Z"/>
                <w:rFonts w:ascii="Times New Roman" w:hAnsi="Times New Roman" w:cs="Times New Roman"/>
                <w:sz w:val="24"/>
              </w:rPr>
            </w:pPr>
            <w:ins w:id="40945" w:author="瑋婷 徐" w:date="2025-01-04T21:54:00Z" w16du:dateUtc="2025-01-04T13:54:00Z">
              <w:r w:rsidRPr="00D000CE">
                <w:rPr>
                  <w:rFonts w:ascii="Times New Roman" w:hAnsi="Times New Roman" w:cs="Times New Roman"/>
                  <w:sz w:val="24"/>
                </w:rPr>
                <w:t>27</w:t>
              </w:r>
            </w:ins>
          </w:p>
        </w:tc>
      </w:tr>
      <w:tr w:rsidR="001C47FC" w:rsidRPr="00D000CE" w14:paraId="09C6A278" w14:textId="77777777" w:rsidTr="001C47FC">
        <w:trPr>
          <w:jc w:val="center"/>
          <w:ins w:id="40946" w:author="瑋婷 徐" w:date="2025-01-04T21:54:00Z"/>
          <w:trPrChange w:id="40947"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48"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4B60F1" w14:textId="77777777" w:rsidR="001C47FC" w:rsidRPr="00D000CE" w:rsidRDefault="001C47FC" w:rsidP="00F46B5A">
            <w:pPr>
              <w:spacing w:after="0" w:line="360" w:lineRule="auto"/>
              <w:jc w:val="center"/>
              <w:rPr>
                <w:ins w:id="40949" w:author="瑋婷 徐" w:date="2025-01-04T21:54:00Z" w16du:dateUtc="2025-01-04T13:54:00Z"/>
                <w:rFonts w:ascii="Times New Roman" w:hAnsi="Times New Roman" w:cs="Times New Roman"/>
                <w:sz w:val="24"/>
              </w:rPr>
            </w:pPr>
            <w:ins w:id="40950" w:author="瑋婷 徐" w:date="2025-01-04T21:54:00Z" w16du:dateUtc="2025-01-04T13:54:00Z">
              <w:r w:rsidRPr="00D000CE">
                <w:rPr>
                  <w:rFonts w:ascii="Times New Roman" w:hAnsi="Times New Roman" w:cs="Times New Roman"/>
                  <w:sz w:val="24"/>
                </w:rPr>
                <w:t>鵲鴝</w:t>
              </w:r>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51"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D2D5F8" w14:textId="77777777" w:rsidR="001C47FC" w:rsidRPr="00D000CE" w:rsidRDefault="001C47FC" w:rsidP="00F46B5A">
            <w:pPr>
              <w:spacing w:after="0" w:line="360" w:lineRule="auto"/>
              <w:jc w:val="center"/>
              <w:rPr>
                <w:ins w:id="40952" w:author="瑋婷 徐" w:date="2025-01-04T21:54:00Z" w16du:dateUtc="2025-01-04T13:54:00Z"/>
                <w:rFonts w:ascii="Times New Roman" w:hAnsi="Times New Roman" w:cs="Times New Roman"/>
                <w:sz w:val="24"/>
              </w:rPr>
            </w:pPr>
            <w:ins w:id="40953" w:author="瑋婷 徐" w:date="2025-01-04T21:54:00Z" w16du:dateUtc="2025-01-04T13:54:00Z">
              <w:r w:rsidRPr="00D000CE">
                <w:rPr>
                  <w:rFonts w:ascii="Times New Roman" w:hAnsi="Times New Roman" w:cs="Times New Roman"/>
                  <w:sz w:val="24"/>
                </w:rPr>
                <w:t>1</w:t>
              </w:r>
            </w:ins>
          </w:p>
        </w:tc>
      </w:tr>
      <w:tr w:rsidR="001C47FC" w:rsidRPr="00D000CE" w14:paraId="00D50E15" w14:textId="77777777" w:rsidTr="001C47FC">
        <w:trPr>
          <w:jc w:val="center"/>
          <w:ins w:id="40954" w:author="瑋婷 徐" w:date="2025-01-04T21:54:00Z"/>
          <w:trPrChange w:id="40955"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56"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539CB4" w14:textId="77777777" w:rsidR="001C47FC" w:rsidRPr="00D000CE" w:rsidRDefault="001C47FC" w:rsidP="00F46B5A">
            <w:pPr>
              <w:spacing w:after="0" w:line="360" w:lineRule="auto"/>
              <w:jc w:val="center"/>
              <w:rPr>
                <w:ins w:id="40957" w:author="瑋婷 徐" w:date="2025-01-04T21:54:00Z" w16du:dateUtc="2025-01-04T13:54:00Z"/>
                <w:rFonts w:ascii="Times New Roman" w:hAnsi="Times New Roman" w:cs="Times New Roman"/>
                <w:sz w:val="24"/>
              </w:rPr>
            </w:pPr>
            <w:ins w:id="40958" w:author="瑋婷 徐" w:date="2025-01-04T21:54:00Z" w16du:dateUtc="2025-01-04T13:54:00Z">
              <w:r w:rsidRPr="00D000CE">
                <w:rPr>
                  <w:rFonts w:ascii="Times New Roman" w:hAnsi="Times New Roman" w:cs="Times New Roman"/>
                  <w:sz w:val="24"/>
                </w:rPr>
                <w:t>黃腹琉璃</w:t>
              </w:r>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59"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AF6754" w14:textId="77777777" w:rsidR="001C47FC" w:rsidRPr="00D000CE" w:rsidRDefault="001C47FC" w:rsidP="00F46B5A">
            <w:pPr>
              <w:spacing w:after="0" w:line="360" w:lineRule="auto"/>
              <w:jc w:val="center"/>
              <w:rPr>
                <w:ins w:id="40960" w:author="瑋婷 徐" w:date="2025-01-04T21:54:00Z" w16du:dateUtc="2025-01-04T13:54:00Z"/>
                <w:rFonts w:ascii="Times New Roman" w:hAnsi="Times New Roman" w:cs="Times New Roman"/>
                <w:sz w:val="24"/>
              </w:rPr>
            </w:pPr>
            <w:ins w:id="40961" w:author="瑋婷 徐" w:date="2025-01-04T21:54:00Z" w16du:dateUtc="2025-01-04T13:54:00Z">
              <w:r w:rsidRPr="00D000CE">
                <w:rPr>
                  <w:rFonts w:ascii="Times New Roman" w:hAnsi="Times New Roman" w:cs="Times New Roman"/>
                  <w:sz w:val="24"/>
                </w:rPr>
                <w:t>16</w:t>
              </w:r>
            </w:ins>
          </w:p>
        </w:tc>
      </w:tr>
      <w:tr w:rsidR="001C47FC" w:rsidRPr="00D000CE" w14:paraId="0EF57B6B" w14:textId="77777777" w:rsidTr="001C47FC">
        <w:trPr>
          <w:jc w:val="center"/>
          <w:ins w:id="40962" w:author="瑋婷 徐" w:date="2025-01-04T21:54:00Z"/>
          <w:trPrChange w:id="40963"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64"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89DF13" w14:textId="77777777" w:rsidR="001C47FC" w:rsidRPr="00D000CE" w:rsidRDefault="001C47FC" w:rsidP="00F46B5A">
            <w:pPr>
              <w:spacing w:after="0" w:line="360" w:lineRule="auto"/>
              <w:jc w:val="center"/>
              <w:rPr>
                <w:ins w:id="40965" w:author="瑋婷 徐" w:date="2025-01-04T21:54:00Z" w16du:dateUtc="2025-01-04T13:54:00Z"/>
                <w:rFonts w:ascii="Times New Roman" w:hAnsi="Times New Roman" w:cs="Times New Roman"/>
                <w:sz w:val="24"/>
              </w:rPr>
            </w:pPr>
            <w:ins w:id="40966" w:author="瑋婷 徐" w:date="2025-01-04T21:54:00Z" w16du:dateUtc="2025-01-04T13:54:00Z">
              <w:r w:rsidRPr="00D000CE">
                <w:rPr>
                  <w:rFonts w:ascii="Times New Roman" w:hAnsi="Times New Roman" w:cs="Times New Roman"/>
                  <w:sz w:val="24"/>
                </w:rPr>
                <w:t>臺灣紫嘯鶇</w:t>
              </w:r>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67"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3FA328" w14:textId="77777777" w:rsidR="001C47FC" w:rsidRPr="00D000CE" w:rsidRDefault="001C47FC" w:rsidP="00F46B5A">
            <w:pPr>
              <w:spacing w:after="0" w:line="360" w:lineRule="auto"/>
              <w:jc w:val="center"/>
              <w:rPr>
                <w:ins w:id="40968" w:author="瑋婷 徐" w:date="2025-01-04T21:54:00Z" w16du:dateUtc="2025-01-04T13:54:00Z"/>
                <w:rFonts w:ascii="Times New Roman" w:hAnsi="Times New Roman" w:cs="Times New Roman"/>
                <w:sz w:val="24"/>
              </w:rPr>
            </w:pPr>
            <w:ins w:id="40969" w:author="瑋婷 徐" w:date="2025-01-04T21:54:00Z" w16du:dateUtc="2025-01-04T13:54:00Z">
              <w:r w:rsidRPr="00D000CE">
                <w:rPr>
                  <w:rFonts w:ascii="Times New Roman" w:hAnsi="Times New Roman" w:cs="Times New Roman"/>
                  <w:sz w:val="24"/>
                </w:rPr>
                <w:t>15</w:t>
              </w:r>
            </w:ins>
          </w:p>
        </w:tc>
      </w:tr>
      <w:tr w:rsidR="001C47FC" w:rsidRPr="00D000CE" w14:paraId="5E811151" w14:textId="77777777" w:rsidTr="001C47FC">
        <w:trPr>
          <w:jc w:val="center"/>
          <w:ins w:id="40970" w:author="瑋婷 徐" w:date="2025-01-04T21:54:00Z"/>
          <w:trPrChange w:id="40971"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72"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8C6161" w14:textId="77777777" w:rsidR="001C47FC" w:rsidRPr="00D000CE" w:rsidRDefault="001C47FC" w:rsidP="00F46B5A">
            <w:pPr>
              <w:spacing w:after="0" w:line="360" w:lineRule="auto"/>
              <w:jc w:val="center"/>
              <w:rPr>
                <w:ins w:id="40973" w:author="瑋婷 徐" w:date="2025-01-04T21:54:00Z" w16du:dateUtc="2025-01-04T13:54:00Z"/>
                <w:rFonts w:ascii="Times New Roman" w:hAnsi="Times New Roman" w:cs="Times New Roman"/>
                <w:sz w:val="24"/>
              </w:rPr>
            </w:pPr>
            <w:ins w:id="40974" w:author="瑋婷 徐" w:date="2025-01-04T21:54:00Z" w16du:dateUtc="2025-01-04T13:54:00Z">
              <w:r w:rsidRPr="00D000CE">
                <w:rPr>
                  <w:rFonts w:ascii="Times New Roman" w:hAnsi="Times New Roman" w:cs="Times New Roman"/>
                  <w:sz w:val="24"/>
                </w:rPr>
                <w:t>白尾鴝</w:t>
              </w:r>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75"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80B834" w14:textId="77777777" w:rsidR="001C47FC" w:rsidRPr="00D000CE" w:rsidRDefault="001C47FC" w:rsidP="00F46B5A">
            <w:pPr>
              <w:spacing w:after="0" w:line="360" w:lineRule="auto"/>
              <w:jc w:val="center"/>
              <w:rPr>
                <w:ins w:id="40976" w:author="瑋婷 徐" w:date="2025-01-04T21:54:00Z" w16du:dateUtc="2025-01-04T13:54:00Z"/>
                <w:rFonts w:ascii="Times New Roman" w:hAnsi="Times New Roman" w:cs="Times New Roman"/>
                <w:sz w:val="24"/>
              </w:rPr>
            </w:pPr>
            <w:ins w:id="40977" w:author="瑋婷 徐" w:date="2025-01-04T21:54:00Z" w16du:dateUtc="2025-01-04T13:54:00Z">
              <w:r w:rsidRPr="00D000CE">
                <w:rPr>
                  <w:rFonts w:ascii="Times New Roman" w:hAnsi="Times New Roman" w:cs="Times New Roman"/>
                  <w:sz w:val="24"/>
                </w:rPr>
                <w:t>30</w:t>
              </w:r>
            </w:ins>
          </w:p>
        </w:tc>
      </w:tr>
      <w:tr w:rsidR="001C47FC" w:rsidRPr="00D000CE" w14:paraId="79F7B635" w14:textId="77777777" w:rsidTr="001C47FC">
        <w:trPr>
          <w:jc w:val="center"/>
          <w:ins w:id="40978" w:author="瑋婷 徐" w:date="2025-01-04T21:54:00Z"/>
          <w:trPrChange w:id="40979"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80"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82270C" w14:textId="77777777" w:rsidR="001C47FC" w:rsidRPr="00D000CE" w:rsidRDefault="001C47FC" w:rsidP="00F46B5A">
            <w:pPr>
              <w:spacing w:after="0" w:line="360" w:lineRule="auto"/>
              <w:jc w:val="center"/>
              <w:rPr>
                <w:ins w:id="40981" w:author="瑋婷 徐" w:date="2025-01-04T21:54:00Z" w16du:dateUtc="2025-01-04T13:54:00Z"/>
                <w:rFonts w:ascii="Times New Roman" w:hAnsi="Times New Roman" w:cs="Times New Roman"/>
                <w:sz w:val="24"/>
              </w:rPr>
            </w:pPr>
            <w:ins w:id="40982" w:author="瑋婷 徐" w:date="2025-01-04T21:54:00Z" w16du:dateUtc="2025-01-04T13:54:00Z">
              <w:r w:rsidRPr="00D000CE">
                <w:rPr>
                  <w:rFonts w:ascii="Times New Roman" w:hAnsi="Times New Roman" w:cs="Times New Roman"/>
                  <w:sz w:val="24"/>
                </w:rPr>
                <w:t>鉛色水鶇</w:t>
              </w:r>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83"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20A9EF" w14:textId="77777777" w:rsidR="001C47FC" w:rsidRPr="00D000CE" w:rsidRDefault="001C47FC" w:rsidP="00F46B5A">
            <w:pPr>
              <w:spacing w:after="0" w:line="360" w:lineRule="auto"/>
              <w:jc w:val="center"/>
              <w:rPr>
                <w:ins w:id="40984" w:author="瑋婷 徐" w:date="2025-01-04T21:54:00Z" w16du:dateUtc="2025-01-04T13:54:00Z"/>
                <w:rFonts w:ascii="Times New Roman" w:hAnsi="Times New Roman" w:cs="Times New Roman"/>
                <w:sz w:val="24"/>
              </w:rPr>
            </w:pPr>
            <w:ins w:id="40985" w:author="瑋婷 徐" w:date="2025-01-04T21:54:00Z" w16du:dateUtc="2025-01-04T13:54:00Z">
              <w:r w:rsidRPr="00D000CE">
                <w:rPr>
                  <w:rFonts w:ascii="Times New Roman" w:hAnsi="Times New Roman" w:cs="Times New Roman"/>
                  <w:sz w:val="24"/>
                </w:rPr>
                <w:t>3</w:t>
              </w:r>
            </w:ins>
          </w:p>
        </w:tc>
      </w:tr>
      <w:tr w:rsidR="001C47FC" w:rsidRPr="00D000CE" w14:paraId="72069570" w14:textId="77777777" w:rsidTr="001C47FC">
        <w:trPr>
          <w:jc w:val="center"/>
          <w:ins w:id="40986" w:author="瑋婷 徐" w:date="2025-01-04T21:54:00Z"/>
          <w:trPrChange w:id="40987"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88"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15FF59" w14:textId="77777777" w:rsidR="001C47FC" w:rsidRPr="00D000CE" w:rsidRDefault="001C47FC" w:rsidP="00F46B5A">
            <w:pPr>
              <w:spacing w:after="0" w:line="360" w:lineRule="auto"/>
              <w:jc w:val="center"/>
              <w:rPr>
                <w:ins w:id="40989" w:author="瑋婷 徐" w:date="2025-01-04T21:54:00Z" w16du:dateUtc="2025-01-04T13:54:00Z"/>
                <w:rFonts w:ascii="Times New Roman" w:hAnsi="Times New Roman" w:cs="Times New Roman"/>
                <w:sz w:val="24"/>
              </w:rPr>
            </w:pPr>
            <w:ins w:id="40990" w:author="瑋婷 徐" w:date="2025-01-04T21:54:00Z" w16du:dateUtc="2025-01-04T13:54:00Z">
              <w:r w:rsidRPr="00D000CE">
                <w:rPr>
                  <w:rFonts w:ascii="Times New Roman" w:hAnsi="Times New Roman" w:cs="Times New Roman"/>
                  <w:sz w:val="24"/>
                </w:rPr>
                <w:t>斑文鳥</w:t>
              </w:r>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91"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F1C8FA" w14:textId="77777777" w:rsidR="001C47FC" w:rsidRPr="00D000CE" w:rsidRDefault="001C47FC" w:rsidP="00F46B5A">
            <w:pPr>
              <w:spacing w:after="0" w:line="360" w:lineRule="auto"/>
              <w:jc w:val="center"/>
              <w:rPr>
                <w:ins w:id="40992" w:author="瑋婷 徐" w:date="2025-01-04T21:54:00Z" w16du:dateUtc="2025-01-04T13:54:00Z"/>
                <w:rFonts w:ascii="Times New Roman" w:hAnsi="Times New Roman" w:cs="Times New Roman"/>
                <w:sz w:val="24"/>
              </w:rPr>
            </w:pPr>
            <w:ins w:id="40993" w:author="瑋婷 徐" w:date="2025-01-04T21:54:00Z" w16du:dateUtc="2025-01-04T13:54:00Z">
              <w:r w:rsidRPr="00D000CE">
                <w:rPr>
                  <w:rFonts w:ascii="Times New Roman" w:hAnsi="Times New Roman" w:cs="Times New Roman"/>
                  <w:sz w:val="24"/>
                </w:rPr>
                <w:t>16</w:t>
              </w:r>
            </w:ins>
          </w:p>
        </w:tc>
      </w:tr>
      <w:tr w:rsidR="001C47FC" w:rsidRPr="00D000CE" w14:paraId="5CA8E098" w14:textId="77777777" w:rsidTr="001C47FC">
        <w:trPr>
          <w:jc w:val="center"/>
          <w:ins w:id="40994" w:author="瑋婷 徐" w:date="2025-01-04T21:54:00Z"/>
          <w:trPrChange w:id="40995" w:author="瑋婷 徐" w:date="2025-01-06T17:08:00Z" w16du:dateUtc="2025-01-06T09:08:00Z">
            <w:trPr>
              <w:jc w:val="center"/>
            </w:trPr>
          </w:trPrChange>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96" w:author="瑋婷 徐" w:date="2025-01-06T17:08:00Z" w16du:dateUtc="2025-01-06T09:08: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9FDFA1" w14:textId="77777777" w:rsidR="001C47FC" w:rsidRPr="00D000CE" w:rsidRDefault="001C47FC" w:rsidP="00F46B5A">
            <w:pPr>
              <w:spacing w:after="0" w:line="360" w:lineRule="auto"/>
              <w:jc w:val="center"/>
              <w:rPr>
                <w:ins w:id="40997" w:author="瑋婷 徐" w:date="2025-01-04T21:54:00Z" w16du:dateUtc="2025-01-04T13:54:00Z"/>
                <w:rFonts w:ascii="Times New Roman" w:hAnsi="Times New Roman" w:cs="Times New Roman"/>
                <w:sz w:val="24"/>
                <w:lang w:eastAsia="zh-TW"/>
              </w:rPr>
            </w:pPr>
            <w:ins w:id="40998" w:author="瑋婷 徐" w:date="2025-01-04T21:54:00Z" w16du:dateUtc="2025-01-04T13:54:00Z">
              <w:r w:rsidRPr="00D000CE">
                <w:rPr>
                  <w:rFonts w:ascii="Times New Roman" w:hAnsi="Times New Roman" w:cs="Times New Roman"/>
                  <w:sz w:val="24"/>
                  <w:lang w:eastAsia="zh-TW"/>
                </w:rPr>
                <w:t>西方黃</w:t>
              </w:r>
              <w:proofErr w:type="gramStart"/>
              <w:r w:rsidRPr="00D000CE">
                <w:rPr>
                  <w:rFonts w:ascii="Times New Roman" w:hAnsi="Times New Roman" w:cs="Times New Roman"/>
                  <w:sz w:val="24"/>
                  <w:lang w:eastAsia="zh-TW"/>
                </w:rPr>
                <w:t>鶺鴒</w:t>
              </w:r>
              <w:proofErr w:type="gramEnd"/>
              <w:r w:rsidRPr="00D000CE">
                <w:rPr>
                  <w:rFonts w:ascii="Times New Roman" w:hAnsi="Times New Roman" w:cs="Times New Roman"/>
                  <w:sz w:val="24"/>
                  <w:lang w:eastAsia="zh-TW"/>
                </w:rPr>
                <w:t xml:space="preserve"> / </w:t>
              </w:r>
              <w:r w:rsidRPr="00D000CE">
                <w:rPr>
                  <w:rFonts w:ascii="Times New Roman" w:hAnsi="Times New Roman" w:cs="Times New Roman"/>
                  <w:sz w:val="24"/>
                  <w:lang w:eastAsia="zh-TW"/>
                </w:rPr>
                <w:t>東方黃</w:t>
              </w:r>
              <w:proofErr w:type="gramStart"/>
              <w:r w:rsidRPr="00D000CE">
                <w:rPr>
                  <w:rFonts w:ascii="Times New Roman" w:hAnsi="Times New Roman" w:cs="Times New Roman"/>
                  <w:sz w:val="24"/>
                  <w:lang w:eastAsia="zh-TW"/>
                </w:rPr>
                <w:t>鶺鴒</w:t>
              </w:r>
              <w:proofErr w:type="gramEnd"/>
            </w:ins>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99" w:author="瑋婷 徐" w:date="2025-01-06T17:08:00Z" w16du:dateUtc="2025-01-06T09:08: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52D35D" w14:textId="77777777" w:rsidR="001C47FC" w:rsidRPr="00D000CE" w:rsidRDefault="001C47FC" w:rsidP="00F46B5A">
            <w:pPr>
              <w:spacing w:after="0" w:line="360" w:lineRule="auto"/>
              <w:jc w:val="center"/>
              <w:rPr>
                <w:ins w:id="41000" w:author="瑋婷 徐" w:date="2025-01-04T21:54:00Z" w16du:dateUtc="2025-01-04T13:54:00Z"/>
                <w:rFonts w:ascii="Times New Roman" w:hAnsi="Times New Roman" w:cs="Times New Roman"/>
                <w:sz w:val="24"/>
              </w:rPr>
            </w:pPr>
            <w:ins w:id="41001" w:author="瑋婷 徐" w:date="2025-01-04T21:54:00Z" w16du:dateUtc="2025-01-04T13:54:00Z">
              <w:r w:rsidRPr="00D000CE">
                <w:rPr>
                  <w:rFonts w:ascii="Times New Roman" w:hAnsi="Times New Roman" w:cs="Times New Roman"/>
                  <w:sz w:val="24"/>
                </w:rPr>
                <w:t>1</w:t>
              </w:r>
            </w:ins>
          </w:p>
        </w:tc>
      </w:tr>
      <w:tr w:rsidR="001C47FC" w:rsidRPr="00D000CE" w14:paraId="12C33DC8" w14:textId="77777777" w:rsidTr="00780B04">
        <w:trPr>
          <w:jc w:val="center"/>
          <w:ins w:id="41002" w:author="瑋婷 徐" w:date="2025-01-04T21:54:00Z"/>
          <w:trPrChange w:id="41003" w:author="瑋婷 徐" w:date="2025-01-06T17:16:00Z" w16du:dateUtc="2025-01-06T09:16:00Z">
            <w:trPr>
              <w:jc w:val="center"/>
            </w:trPr>
          </w:trPrChange>
        </w:trPr>
        <w:tc>
          <w:tcPr>
            <w:tcW w:w="348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004" w:author="瑋婷 徐" w:date="2025-01-06T17:16:00Z" w16du:dateUtc="2025-01-06T09:16:00Z">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BD08C6" w14:textId="77777777" w:rsidR="001C47FC" w:rsidRPr="00D000CE" w:rsidRDefault="001C47FC" w:rsidP="00F46B5A">
            <w:pPr>
              <w:spacing w:after="0" w:line="360" w:lineRule="auto"/>
              <w:jc w:val="center"/>
              <w:rPr>
                <w:ins w:id="41005" w:author="瑋婷 徐" w:date="2025-01-04T21:54:00Z" w16du:dateUtc="2025-01-04T13:54:00Z"/>
                <w:rFonts w:ascii="Times New Roman" w:hAnsi="Times New Roman" w:cs="Times New Roman"/>
                <w:sz w:val="24"/>
              </w:rPr>
            </w:pPr>
            <w:ins w:id="41006" w:author="瑋婷 徐" w:date="2025-01-04T21:54:00Z" w16du:dateUtc="2025-01-04T13:54:00Z">
              <w:r w:rsidRPr="00D000CE">
                <w:rPr>
                  <w:rFonts w:ascii="Times New Roman" w:hAnsi="Times New Roman" w:cs="Times New Roman"/>
                  <w:sz w:val="24"/>
                </w:rPr>
                <w:t>麻雀</w:t>
              </w:r>
            </w:ins>
          </w:p>
        </w:tc>
        <w:tc>
          <w:tcPr>
            <w:tcW w:w="151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007" w:author="瑋婷 徐" w:date="2025-01-06T17:16:00Z" w16du:dateUtc="2025-01-06T09:16:00Z">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0680CD" w14:textId="77777777" w:rsidR="001C47FC" w:rsidRPr="00D000CE" w:rsidRDefault="001C47FC" w:rsidP="00F46B5A">
            <w:pPr>
              <w:spacing w:after="0" w:line="360" w:lineRule="auto"/>
              <w:jc w:val="center"/>
              <w:rPr>
                <w:ins w:id="41008" w:author="瑋婷 徐" w:date="2025-01-04T21:54:00Z" w16du:dateUtc="2025-01-04T13:54:00Z"/>
                <w:rFonts w:ascii="Times New Roman" w:hAnsi="Times New Roman" w:cs="Times New Roman"/>
                <w:sz w:val="24"/>
              </w:rPr>
            </w:pPr>
            <w:ins w:id="41009" w:author="瑋婷 徐" w:date="2025-01-04T21:54:00Z" w16du:dateUtc="2025-01-04T13:54:00Z">
              <w:r w:rsidRPr="00D000CE">
                <w:rPr>
                  <w:rFonts w:ascii="Times New Roman" w:hAnsi="Times New Roman" w:cs="Times New Roman"/>
                  <w:sz w:val="24"/>
                </w:rPr>
                <w:t>131</w:t>
              </w:r>
            </w:ins>
          </w:p>
        </w:tc>
      </w:tr>
      <w:tr w:rsidR="001C47FC" w:rsidRPr="00D000CE" w14:paraId="579377B7" w14:textId="77777777" w:rsidTr="00780B04">
        <w:trPr>
          <w:jc w:val="center"/>
          <w:ins w:id="41010" w:author="瑋婷 徐" w:date="2025-01-04T21:54:00Z"/>
          <w:trPrChange w:id="41011" w:author="瑋婷 徐" w:date="2025-01-06T17:16:00Z" w16du:dateUtc="2025-01-06T09:16:00Z">
            <w:trPr>
              <w:jc w:val="center"/>
            </w:trPr>
          </w:trPrChange>
        </w:trPr>
        <w:tc>
          <w:tcPr>
            <w:tcW w:w="3489" w:type="pct"/>
            <w:tcBorders>
              <w:bottom w:val="single" w:sz="4" w:space="0" w:color="auto"/>
            </w:tcBorders>
            <w:shd w:val="clear" w:color="auto" w:fill="FFFFFF"/>
            <w:tcMar>
              <w:top w:w="0" w:type="dxa"/>
              <w:left w:w="0" w:type="dxa"/>
              <w:bottom w:w="0" w:type="dxa"/>
              <w:right w:w="0" w:type="dxa"/>
            </w:tcMar>
            <w:vAlign w:val="center"/>
            <w:tcPrChange w:id="41012" w:author="瑋婷 徐" w:date="2025-01-06T17:16:00Z" w16du:dateUtc="2025-01-06T09:16:00Z">
              <w:tcPr>
                <w:tcW w:w="2845"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725DBF3" w14:textId="77777777" w:rsidR="001C47FC" w:rsidRPr="00D000CE" w:rsidRDefault="001C47FC" w:rsidP="00F46B5A">
            <w:pPr>
              <w:spacing w:after="0" w:line="360" w:lineRule="auto"/>
              <w:jc w:val="center"/>
              <w:rPr>
                <w:ins w:id="41013" w:author="瑋婷 徐" w:date="2025-01-04T21:54:00Z" w16du:dateUtc="2025-01-04T13:54:00Z"/>
                <w:rFonts w:ascii="Times New Roman" w:hAnsi="Times New Roman" w:cs="Times New Roman"/>
                <w:sz w:val="24"/>
              </w:rPr>
            </w:pPr>
            <w:ins w:id="41014" w:author="瑋婷 徐" w:date="2025-01-04T21:54:00Z" w16du:dateUtc="2025-01-04T13:54:00Z">
              <w:r w:rsidRPr="00D000CE">
                <w:rPr>
                  <w:rFonts w:ascii="Times New Roman" w:hAnsi="Times New Roman" w:cs="Times New Roman"/>
                  <w:sz w:val="24"/>
                </w:rPr>
                <w:t>灰鶺鴒</w:t>
              </w:r>
            </w:ins>
          </w:p>
        </w:tc>
        <w:tc>
          <w:tcPr>
            <w:tcW w:w="1511" w:type="pct"/>
            <w:tcBorders>
              <w:bottom w:val="single" w:sz="4" w:space="0" w:color="auto"/>
            </w:tcBorders>
            <w:shd w:val="clear" w:color="auto" w:fill="FFFFFF"/>
            <w:tcMar>
              <w:top w:w="0" w:type="dxa"/>
              <w:left w:w="0" w:type="dxa"/>
              <w:bottom w:w="0" w:type="dxa"/>
              <w:right w:w="0" w:type="dxa"/>
            </w:tcMar>
            <w:vAlign w:val="center"/>
            <w:tcPrChange w:id="41015" w:author="瑋婷 徐" w:date="2025-01-06T17:16:00Z" w16du:dateUtc="2025-01-06T09:16:00Z">
              <w:tcPr>
                <w:tcW w:w="123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273DF42" w14:textId="77777777" w:rsidR="001C47FC" w:rsidRPr="00D000CE" w:rsidRDefault="001C47FC" w:rsidP="00F46B5A">
            <w:pPr>
              <w:spacing w:after="0" w:line="360" w:lineRule="auto"/>
              <w:jc w:val="center"/>
              <w:rPr>
                <w:ins w:id="41016" w:author="瑋婷 徐" w:date="2025-01-04T21:54:00Z" w16du:dateUtc="2025-01-04T13:54:00Z"/>
                <w:rFonts w:ascii="Times New Roman" w:hAnsi="Times New Roman" w:cs="Times New Roman"/>
                <w:sz w:val="24"/>
              </w:rPr>
            </w:pPr>
            <w:ins w:id="41017" w:author="瑋婷 徐" w:date="2025-01-04T21:54:00Z" w16du:dateUtc="2025-01-04T13:54:00Z">
              <w:r w:rsidRPr="00D000CE">
                <w:rPr>
                  <w:rFonts w:ascii="Times New Roman" w:hAnsi="Times New Roman" w:cs="Times New Roman"/>
                  <w:sz w:val="24"/>
                </w:rPr>
                <w:t>2</w:t>
              </w:r>
            </w:ins>
          </w:p>
        </w:tc>
      </w:tr>
      <w:tr w:rsidR="00780B04" w:rsidRPr="00D000CE" w14:paraId="0EF67E13" w14:textId="77777777" w:rsidTr="00780B04">
        <w:tblPrEx>
          <w:tblPrExChange w:id="41018" w:author="瑋婷 徐" w:date="2025-01-06T17:16:00Z" w16du:dateUtc="2025-01-06T09:16:00Z">
            <w:tblPrEx>
              <w:tblW w:w="4077" w:type="pct"/>
            </w:tblPrEx>
          </w:tblPrExChange>
        </w:tblPrEx>
        <w:trPr>
          <w:jc w:val="center"/>
          <w:ins w:id="41019" w:author="瑋婷 徐" w:date="2025-01-06T17:16:00Z" w16du:dateUtc="2025-01-06T09:16:00Z"/>
          <w:trPrChange w:id="41020" w:author="瑋婷 徐" w:date="2025-01-06T17:16:00Z" w16du:dateUtc="2025-01-06T09:16:00Z">
            <w:trPr>
              <w:jc w:val="center"/>
            </w:trPr>
          </w:trPrChange>
        </w:trPr>
        <w:tc>
          <w:tcPr>
            <w:tcW w:w="3489"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021" w:author="瑋婷 徐" w:date="2025-01-06T17:16:00Z" w16du:dateUtc="2025-01-06T09:16:00Z">
              <w:tcPr>
                <w:tcW w:w="348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1CDC6F5A" w14:textId="42F0D045" w:rsidR="00780B04" w:rsidRPr="00780B04" w:rsidRDefault="00780B04" w:rsidP="00780B04">
            <w:pPr>
              <w:spacing w:after="0" w:line="360" w:lineRule="auto"/>
              <w:jc w:val="center"/>
              <w:rPr>
                <w:ins w:id="41022" w:author="瑋婷 徐" w:date="2025-01-06T17:16:00Z" w16du:dateUtc="2025-01-06T09:16:00Z"/>
                <w:rFonts w:ascii="Times New Roman" w:hAnsi="Times New Roman" w:cs="Times New Roman"/>
                <w:sz w:val="24"/>
                <w:rPrChange w:id="41023" w:author="瑋婷 徐" w:date="2025-01-06T17:16:00Z" w16du:dateUtc="2025-01-06T09:16:00Z">
                  <w:rPr>
                    <w:ins w:id="41024" w:author="瑋婷 徐" w:date="2025-01-06T17:16:00Z" w16du:dateUtc="2025-01-06T09:16:00Z"/>
                    <w:rFonts w:ascii="Times New Roman" w:hAnsi="Times New Roman" w:cs="Times New Roman"/>
                  </w:rPr>
                </w:rPrChange>
              </w:rPr>
              <w:pPrChange w:id="41025" w:author="瑋婷 徐" w:date="2025-01-06T17:16:00Z" w16du:dateUtc="2025-01-06T09:16:00Z">
                <w:pPr>
                  <w:spacing w:line="360" w:lineRule="auto"/>
                  <w:jc w:val="center"/>
                </w:pPr>
              </w:pPrChange>
            </w:pPr>
            <w:ins w:id="41026" w:author="瑋婷 徐" w:date="2025-01-06T17:16:00Z" w16du:dateUtc="2025-01-06T09:16:00Z">
              <w:r>
                <w:rPr>
                  <w:rFonts w:ascii="Times New Roman" w:hAnsi="Times New Roman" w:cs="Times New Roman" w:hint="eastAsia"/>
                  <w:sz w:val="24"/>
                  <w:lang w:eastAsia="zh-TW"/>
                </w:rPr>
                <w:t>總計</w:t>
              </w:r>
              <w:r>
                <w:rPr>
                  <w:rFonts w:ascii="Times New Roman" w:hAnsi="Times New Roman" w:cs="Times New Roman" w:hint="eastAsia"/>
                  <w:sz w:val="24"/>
                  <w:lang w:eastAsia="zh-TW"/>
                </w:rPr>
                <w:t>(</w:t>
              </w:r>
            </w:ins>
            <w:ins w:id="41027" w:author="瑋婷 徐" w:date="2025-01-06T17:17:00Z" w16du:dateUtc="2025-01-06T09:17:00Z">
              <w:r>
                <w:rPr>
                  <w:rFonts w:ascii="Times New Roman" w:hAnsi="Times New Roman" w:cs="Times New Roman" w:hint="eastAsia"/>
                  <w:sz w:val="24"/>
                  <w:lang w:eastAsia="zh-TW"/>
                </w:rPr>
                <w:t>66</w:t>
              </w:r>
            </w:ins>
            <w:ins w:id="41028" w:author="瑋婷 徐" w:date="2025-01-06T17:16:00Z" w16du:dateUtc="2025-01-06T09:16:00Z">
              <w:r>
                <w:rPr>
                  <w:rFonts w:ascii="Times New Roman" w:hAnsi="Times New Roman" w:cs="Times New Roman" w:hint="eastAsia"/>
                  <w:sz w:val="24"/>
                  <w:lang w:eastAsia="zh-TW"/>
                </w:rPr>
                <w:t>種</w:t>
              </w:r>
              <w:r>
                <w:rPr>
                  <w:rFonts w:ascii="Times New Roman" w:hAnsi="Times New Roman" w:cs="Times New Roman" w:hint="eastAsia"/>
                  <w:sz w:val="24"/>
                  <w:lang w:eastAsia="zh-TW"/>
                </w:rPr>
                <w:t>)</w:t>
              </w:r>
            </w:ins>
          </w:p>
        </w:tc>
        <w:tc>
          <w:tcPr>
            <w:tcW w:w="1511"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029" w:author="瑋婷 徐" w:date="2025-01-06T17:16:00Z" w16du:dateUtc="2025-01-06T09:16:00Z">
              <w:tcPr>
                <w:tcW w:w="1511"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FA884AB" w14:textId="0D0850CC" w:rsidR="00780B04" w:rsidRPr="00780B04" w:rsidRDefault="00022FB1" w:rsidP="00780B04">
            <w:pPr>
              <w:spacing w:after="0" w:line="360" w:lineRule="auto"/>
              <w:jc w:val="center"/>
              <w:rPr>
                <w:ins w:id="41030" w:author="瑋婷 徐" w:date="2025-01-06T17:16:00Z" w16du:dateUtc="2025-01-06T09:16:00Z"/>
                <w:rFonts w:ascii="Times New Roman" w:hAnsi="Times New Roman" w:cs="Times New Roman"/>
                <w:sz w:val="24"/>
                <w:rPrChange w:id="41031" w:author="瑋婷 徐" w:date="2025-01-06T17:16:00Z" w16du:dateUtc="2025-01-06T09:16:00Z">
                  <w:rPr>
                    <w:ins w:id="41032" w:author="瑋婷 徐" w:date="2025-01-06T17:16:00Z" w16du:dateUtc="2025-01-06T09:16:00Z"/>
                    <w:rFonts w:ascii="Times New Roman" w:hAnsi="Times New Roman" w:cs="Times New Roman"/>
                  </w:rPr>
                </w:rPrChange>
              </w:rPr>
              <w:pPrChange w:id="41033" w:author="瑋婷 徐" w:date="2025-01-06T17:16:00Z" w16du:dateUtc="2025-01-06T09:16:00Z">
                <w:pPr>
                  <w:spacing w:line="360" w:lineRule="auto"/>
                  <w:jc w:val="center"/>
                </w:pPr>
              </w:pPrChange>
            </w:pPr>
            <w:ins w:id="41034" w:author="瑋婷 徐" w:date="2025-01-06T17:31:00Z" w16du:dateUtc="2025-01-06T09:31:00Z">
              <w:r>
                <w:rPr>
                  <w:rFonts w:ascii="Times New Roman" w:hAnsi="Times New Roman" w:cs="Times New Roman" w:hint="eastAsia"/>
                  <w:sz w:val="24"/>
                  <w:lang w:eastAsia="zh-TW"/>
                </w:rPr>
                <w:t>1348</w:t>
              </w:r>
            </w:ins>
          </w:p>
        </w:tc>
      </w:tr>
    </w:tbl>
    <w:p w14:paraId="2E365044" w14:textId="77777777" w:rsidR="00D93FCC" w:rsidRDefault="00D93FCC">
      <w:pPr>
        <w:rPr>
          <w:ins w:id="41035" w:author="瑋婷 徐" w:date="2025-01-03T15:10:00Z" w16du:dateUtc="2025-01-03T07:10:00Z"/>
          <w:rFonts w:eastAsiaTheme="minorEastAsia"/>
        </w:rPr>
      </w:pPr>
    </w:p>
    <w:p w14:paraId="65D99458" w14:textId="217A4037" w:rsidR="00AA385F" w:rsidRDefault="00AA385F">
      <w:pPr>
        <w:rPr>
          <w:ins w:id="41036" w:author="瑋婷 徐" w:date="2025-01-03T15:14:00Z" w16du:dateUtc="2025-01-03T07:14:00Z"/>
          <w:rFonts w:eastAsiaTheme="minorEastAsia"/>
        </w:rPr>
      </w:pPr>
      <w:ins w:id="41037" w:author="瑋婷 徐" w:date="2025-01-03T15:14:00Z" w16du:dateUtc="2025-01-03T07:14:00Z">
        <w:r>
          <w:rPr>
            <w:rFonts w:eastAsiaTheme="minorEastAsia"/>
          </w:rPr>
          <w:br w:type="page"/>
        </w:r>
      </w:ins>
    </w:p>
    <w:p w14:paraId="5D87E5F1" w14:textId="29D573C5" w:rsidR="00AA385F" w:rsidRDefault="00AA385F" w:rsidP="00AA385F">
      <w:pPr>
        <w:spacing w:line="360" w:lineRule="auto"/>
        <w:jc w:val="both"/>
        <w:rPr>
          <w:ins w:id="41038" w:author="瑋婷 徐" w:date="2025-01-03T15:14:00Z" w16du:dateUtc="2025-01-03T07:14:00Z"/>
          <w:rFonts w:ascii="Times New Roman" w:eastAsia="標楷體" w:hAnsi="Times New Roman" w:cs="Times New Roman"/>
        </w:rPr>
      </w:pPr>
      <w:ins w:id="41039" w:author="瑋婷 徐" w:date="2025-01-03T15:14:00Z" w16du:dateUtc="2025-01-03T07:14:00Z">
        <w:r>
          <w:rPr>
            <w:rFonts w:ascii="Times New Roman" w:eastAsia="標楷體" w:hAnsi="Times New Roman" w:cs="Times New Roman"/>
          </w:rPr>
          <w:lastRenderedPageBreak/>
          <w:t>表</w:t>
        </w:r>
        <w:r>
          <w:rPr>
            <w:rFonts w:ascii="Times New Roman" w:eastAsia="標楷體" w:hAnsi="Times New Roman" w:cs="Times New Roman"/>
          </w:rPr>
          <w:t>1</w:t>
        </w:r>
      </w:ins>
      <w:ins w:id="41040" w:author="瑋婷 徐" w:date="2025-01-06T17:34:00Z" w16du:dateUtc="2025-01-06T09:34:00Z">
        <w:r w:rsidR="006F5371">
          <w:rPr>
            <w:rFonts w:ascii="Times New Roman" w:eastAsia="標楷體" w:hAnsi="Times New Roman" w:cs="Times New Roman" w:hint="eastAsia"/>
          </w:rPr>
          <w:t>8</w:t>
        </w:r>
      </w:ins>
      <w:ins w:id="41041" w:author="瑋婷 徐" w:date="2025-01-03T15:14:00Z" w16du:dateUtc="2025-01-03T07:14: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proofErr w:type="gramStart"/>
        <w:r>
          <w:rPr>
            <w:rFonts w:ascii="標楷體" w:eastAsia="標楷體" w:hAnsi="標楷體" w:cs="Times New Roman" w:hint="eastAsia"/>
          </w:rPr>
          <w:t>臺</w:t>
        </w:r>
        <w:proofErr w:type="gramEnd"/>
        <w:r>
          <w:rPr>
            <w:rFonts w:ascii="標楷體" w:eastAsia="標楷體" w:hAnsi="標楷體" w:cs="Times New Roman" w:hint="eastAsia"/>
          </w:rPr>
          <w:t>中</w:t>
        </w:r>
      </w:ins>
      <w:ins w:id="41042" w:author="瑋婷 徐" w:date="2025-01-06T17:09:00Z" w16du:dateUtc="2025-01-06T09:09:00Z">
        <w:r w:rsidR="00003CCE">
          <w:rPr>
            <w:rFonts w:ascii="標楷體" w:eastAsia="標楷體" w:hAnsi="標楷體" w:cs="Times New Roman" w:hint="eastAsia"/>
          </w:rPr>
          <w:t>分署記錄的鳥種及數量</w:t>
        </w:r>
      </w:ins>
    </w:p>
    <w:tbl>
      <w:tblPr>
        <w:tblStyle w:val="Table"/>
        <w:tblW w:w="3765" w:type="pct"/>
        <w:jc w:val="center"/>
        <w:tblLayout w:type="fixed"/>
        <w:tblLook w:val="0420" w:firstRow="1" w:lastRow="0" w:firstColumn="0" w:lastColumn="0" w:noHBand="0" w:noVBand="1"/>
        <w:tblPrChange w:id="41043" w:author="瑋婷 徐" w:date="2025-01-06T17:09:00Z" w16du:dateUtc="2025-01-06T09:09:00Z">
          <w:tblPr>
            <w:tblStyle w:val="Table"/>
            <w:tblW w:w="5000" w:type="pct"/>
            <w:jc w:val="center"/>
            <w:tblLayout w:type="fixed"/>
            <w:tblLook w:val="0420" w:firstRow="1" w:lastRow="0" w:firstColumn="0" w:lastColumn="0" w:noHBand="0" w:noVBand="1"/>
          </w:tblPr>
        </w:tblPrChange>
      </w:tblPr>
      <w:tblGrid>
        <w:gridCol w:w="3519"/>
        <w:gridCol w:w="2735"/>
        <w:tblGridChange w:id="41044">
          <w:tblGrid>
            <w:gridCol w:w="3518"/>
            <w:gridCol w:w="2736"/>
          </w:tblGrid>
        </w:tblGridChange>
      </w:tblGrid>
      <w:tr w:rsidR="00003CCE" w:rsidRPr="00C92C16" w14:paraId="12D9DFC9"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1045" w:author="瑋婷 徐" w:date="2025-01-04T22:02:00Z"/>
          <w:trPrChange w:id="41046" w:author="瑋婷 徐" w:date="2025-01-06T17:09:00Z" w16du:dateUtc="2025-01-06T09:09:00Z">
            <w:trPr>
              <w:tblHeader/>
              <w:jc w:val="center"/>
            </w:trPr>
          </w:trPrChange>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047" w:author="瑋婷 徐" w:date="2025-01-06T17:09:00Z" w16du:dateUtc="2025-01-06T09:09:00Z">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6790500" w14:textId="759914D1"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048" w:author="瑋婷 徐" w:date="2025-01-04T22:02:00Z" w16du:dateUtc="2025-01-04T14:02:00Z"/>
                <w:rFonts w:ascii="Times New Roman" w:hAnsi="Times New Roman" w:cs="Times New Roman"/>
                <w:sz w:val="24"/>
                <w:rPrChange w:id="41049" w:author="瑋婷 徐" w:date="2025-01-06T09:50:00Z" w16du:dateUtc="2025-01-06T01:50:00Z">
                  <w:rPr>
                    <w:ins w:id="41050" w:author="瑋婷 徐" w:date="2025-01-04T22:02:00Z" w16du:dateUtc="2025-01-04T14:02:00Z"/>
                  </w:rPr>
                </w:rPrChange>
              </w:rPr>
              <w:pPrChange w:id="41051" w:author="瑋婷 徐" w:date="2025-01-04T22:03:00Z" w16du:dateUtc="2025-01-04T14:03:00Z">
                <w:pPr>
                  <w:spacing w:after="0"/>
                  <w:cnfStyle w:val="100000000000" w:firstRow="1" w:lastRow="0" w:firstColumn="0" w:lastColumn="0" w:oddVBand="0" w:evenVBand="0" w:oddHBand="0" w:evenHBand="0" w:firstRowFirstColumn="0" w:firstRowLastColumn="0" w:lastRowFirstColumn="0" w:lastRowLastColumn="0"/>
                </w:pPr>
              </w:pPrChange>
            </w:pPr>
            <w:bookmarkStart w:id="41052" w:name="_Hlk186920531"/>
            <w:ins w:id="41053" w:author="瑋婷 徐" w:date="2025-01-04T22:03:00Z" w16du:dateUtc="2025-01-04T14:03:00Z">
              <w:r w:rsidRPr="00C92C16">
                <w:rPr>
                  <w:rFonts w:ascii="Times New Roman" w:hAnsi="Times New Roman" w:cs="Times New Roman"/>
                  <w:sz w:val="24"/>
                </w:rPr>
                <w:t>鳥種</w:t>
              </w:r>
            </w:ins>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054" w:author="瑋婷 徐" w:date="2025-01-06T17:09:00Z" w16du:dateUtc="2025-01-06T09:09:00Z">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A0156E4" w14:textId="50C85EB4"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055" w:author="瑋婷 徐" w:date="2025-01-04T22:02:00Z" w16du:dateUtc="2025-01-04T14:02:00Z"/>
                <w:rFonts w:ascii="Times New Roman" w:hAnsi="Times New Roman" w:cs="Times New Roman"/>
                <w:sz w:val="24"/>
                <w:rPrChange w:id="41056" w:author="瑋婷 徐" w:date="2025-01-06T09:50:00Z" w16du:dateUtc="2025-01-06T01:50:00Z">
                  <w:rPr>
                    <w:ins w:id="41057" w:author="瑋婷 徐" w:date="2025-01-04T22:02:00Z" w16du:dateUtc="2025-01-04T14:02:00Z"/>
                  </w:rPr>
                </w:rPrChange>
              </w:rPr>
              <w:pPrChange w:id="41058" w:author="瑋婷 徐" w:date="2025-01-04T22:03:00Z" w16du:dateUtc="2025-01-04T14:03:00Z">
                <w:pPr>
                  <w:spacing w:after="0"/>
                  <w:cnfStyle w:val="100000000000" w:firstRow="1" w:lastRow="0" w:firstColumn="0" w:lastColumn="0" w:oddVBand="0" w:evenVBand="0" w:oddHBand="0" w:evenHBand="0" w:firstRowFirstColumn="0" w:firstRowLastColumn="0" w:lastRowFirstColumn="0" w:lastRowLastColumn="0"/>
                </w:pPr>
              </w:pPrChange>
            </w:pPr>
            <w:ins w:id="41059" w:author="瑋婷 徐" w:date="2025-01-04T22:03:00Z" w16du:dateUtc="2025-01-04T14:03:00Z">
              <w:r w:rsidRPr="00C92C16">
                <w:rPr>
                  <w:rFonts w:ascii="Times New Roman" w:hAnsi="Times New Roman" w:cs="Times New Roman"/>
                  <w:sz w:val="24"/>
                </w:rPr>
                <w:t>數量</w:t>
              </w:r>
              <w:r w:rsidRPr="00C92C16">
                <w:rPr>
                  <w:rFonts w:ascii="Times New Roman" w:hAnsi="Times New Roman" w:cs="Times New Roman"/>
                  <w:sz w:val="24"/>
                </w:rPr>
                <w:t>(</w:t>
              </w:r>
              <w:r w:rsidRPr="00C92C16">
                <w:rPr>
                  <w:rFonts w:ascii="Times New Roman" w:hAnsi="Times New Roman" w:cs="Times New Roman"/>
                  <w:sz w:val="24"/>
                </w:rPr>
                <w:t>隻次</w:t>
              </w:r>
              <w:r w:rsidRPr="00C92C16">
                <w:rPr>
                  <w:rFonts w:ascii="Times New Roman" w:hAnsi="Times New Roman" w:cs="Times New Roman"/>
                  <w:sz w:val="24"/>
                </w:rPr>
                <w:t>)</w:t>
              </w:r>
            </w:ins>
          </w:p>
        </w:tc>
      </w:tr>
      <w:tr w:rsidR="00003CCE" w:rsidRPr="00C92C16" w14:paraId="6285DF58" w14:textId="77777777" w:rsidTr="00003CCE">
        <w:trPr>
          <w:jc w:val="center"/>
          <w:ins w:id="41060" w:author="瑋婷 徐" w:date="2025-01-04T22:02:00Z"/>
          <w:trPrChange w:id="41061" w:author="瑋婷 徐" w:date="2025-01-06T17:09:00Z" w16du:dateUtc="2025-01-06T09:09:00Z">
            <w:trPr>
              <w:jc w:val="center"/>
            </w:trPr>
          </w:trPrChange>
        </w:trPr>
        <w:tc>
          <w:tcPr>
            <w:tcW w:w="281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62" w:author="瑋婷 徐" w:date="2025-01-06T17:09:00Z" w16du:dateUtc="2025-01-06T09:09:00Z">
              <w:tcPr>
                <w:tcW w:w="211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6ADC17" w14:textId="77777777" w:rsidR="00003CCE" w:rsidRPr="00C92C16" w:rsidRDefault="00003CCE">
            <w:pPr>
              <w:spacing w:after="0" w:line="360" w:lineRule="auto"/>
              <w:jc w:val="center"/>
              <w:rPr>
                <w:ins w:id="41063" w:author="瑋婷 徐" w:date="2025-01-04T22:02:00Z" w16du:dateUtc="2025-01-04T14:02:00Z"/>
                <w:rFonts w:ascii="Times New Roman" w:hAnsi="Times New Roman" w:cs="Times New Roman"/>
                <w:sz w:val="24"/>
                <w:rPrChange w:id="41064" w:author="瑋婷 徐" w:date="2025-01-06T09:50:00Z" w16du:dateUtc="2025-01-06T01:50:00Z">
                  <w:rPr>
                    <w:ins w:id="41065" w:author="瑋婷 徐" w:date="2025-01-04T22:02:00Z" w16du:dateUtc="2025-01-04T14:02:00Z"/>
                  </w:rPr>
                </w:rPrChange>
              </w:rPr>
              <w:pPrChange w:id="41066" w:author="瑋婷 徐" w:date="2025-01-04T22:03:00Z" w16du:dateUtc="2025-01-04T14:03:00Z">
                <w:pPr>
                  <w:spacing w:after="0"/>
                </w:pPr>
              </w:pPrChange>
            </w:pPr>
            <w:ins w:id="41067" w:author="瑋婷 徐" w:date="2025-01-04T22:02:00Z" w16du:dateUtc="2025-01-04T14:02:00Z">
              <w:r w:rsidRPr="00C92C16">
                <w:rPr>
                  <w:rFonts w:ascii="Times New Roman" w:hAnsi="Times New Roman" w:cs="Times New Roman"/>
                  <w:sz w:val="24"/>
                  <w:rPrChange w:id="41068" w:author="瑋婷 徐" w:date="2025-01-06T09:50:00Z" w16du:dateUtc="2025-01-06T01:50:00Z">
                    <w:rPr/>
                  </w:rPrChange>
                </w:rPr>
                <w:t>臺灣山鷓鴣</w:t>
              </w:r>
            </w:ins>
          </w:p>
        </w:tc>
        <w:tc>
          <w:tcPr>
            <w:tcW w:w="218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69" w:author="瑋婷 徐" w:date="2025-01-06T17:09:00Z" w16du:dateUtc="2025-01-06T09:09:00Z">
              <w:tcPr>
                <w:tcW w:w="164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F730EC" w14:textId="77777777" w:rsidR="00003CCE" w:rsidRPr="00C92C16" w:rsidRDefault="00003CCE">
            <w:pPr>
              <w:spacing w:after="0" w:line="360" w:lineRule="auto"/>
              <w:jc w:val="center"/>
              <w:rPr>
                <w:ins w:id="41070" w:author="瑋婷 徐" w:date="2025-01-04T22:02:00Z" w16du:dateUtc="2025-01-04T14:02:00Z"/>
                <w:rFonts w:ascii="Times New Roman" w:hAnsi="Times New Roman" w:cs="Times New Roman"/>
                <w:sz w:val="24"/>
                <w:rPrChange w:id="41071" w:author="瑋婷 徐" w:date="2025-01-06T09:50:00Z" w16du:dateUtc="2025-01-06T01:50:00Z">
                  <w:rPr>
                    <w:ins w:id="41072" w:author="瑋婷 徐" w:date="2025-01-04T22:02:00Z" w16du:dateUtc="2025-01-04T14:02:00Z"/>
                  </w:rPr>
                </w:rPrChange>
              </w:rPr>
              <w:pPrChange w:id="41073" w:author="瑋婷 徐" w:date="2025-01-04T22:03:00Z" w16du:dateUtc="2025-01-04T14:03:00Z">
                <w:pPr>
                  <w:spacing w:after="0"/>
                </w:pPr>
              </w:pPrChange>
            </w:pPr>
            <w:ins w:id="41074" w:author="瑋婷 徐" w:date="2025-01-04T22:02:00Z" w16du:dateUtc="2025-01-04T14:02:00Z">
              <w:r w:rsidRPr="00C92C16">
                <w:rPr>
                  <w:rFonts w:ascii="Times New Roman" w:hAnsi="Times New Roman" w:cs="Times New Roman"/>
                  <w:sz w:val="24"/>
                  <w:rPrChange w:id="41075" w:author="瑋婷 徐" w:date="2025-01-06T09:50:00Z" w16du:dateUtc="2025-01-06T01:50:00Z">
                    <w:rPr/>
                  </w:rPrChange>
                </w:rPr>
                <w:t>18</w:t>
              </w:r>
            </w:ins>
          </w:p>
        </w:tc>
      </w:tr>
      <w:tr w:rsidR="00003CCE" w:rsidRPr="00C92C16" w14:paraId="1EE9DF5F" w14:textId="77777777" w:rsidTr="00003CCE">
        <w:trPr>
          <w:jc w:val="center"/>
          <w:ins w:id="41076" w:author="瑋婷 徐" w:date="2025-01-04T22:02:00Z"/>
          <w:trPrChange w:id="41077"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78"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D61F3D" w14:textId="77777777" w:rsidR="00003CCE" w:rsidRPr="00C92C16" w:rsidRDefault="00003CCE">
            <w:pPr>
              <w:spacing w:after="0" w:line="360" w:lineRule="auto"/>
              <w:jc w:val="center"/>
              <w:rPr>
                <w:ins w:id="41079" w:author="瑋婷 徐" w:date="2025-01-04T22:02:00Z" w16du:dateUtc="2025-01-04T14:02:00Z"/>
                <w:rFonts w:ascii="Times New Roman" w:hAnsi="Times New Roman" w:cs="Times New Roman"/>
                <w:sz w:val="24"/>
                <w:rPrChange w:id="41080" w:author="瑋婷 徐" w:date="2025-01-06T09:50:00Z" w16du:dateUtc="2025-01-06T01:50:00Z">
                  <w:rPr>
                    <w:ins w:id="41081" w:author="瑋婷 徐" w:date="2025-01-04T22:02:00Z" w16du:dateUtc="2025-01-04T14:02:00Z"/>
                  </w:rPr>
                </w:rPrChange>
              </w:rPr>
              <w:pPrChange w:id="41082" w:author="瑋婷 徐" w:date="2025-01-04T22:03:00Z" w16du:dateUtc="2025-01-04T14:03:00Z">
                <w:pPr>
                  <w:spacing w:after="0"/>
                </w:pPr>
              </w:pPrChange>
            </w:pPr>
            <w:ins w:id="41083" w:author="瑋婷 徐" w:date="2025-01-04T22:02:00Z" w16du:dateUtc="2025-01-04T14:02:00Z">
              <w:r w:rsidRPr="00C92C16">
                <w:rPr>
                  <w:rFonts w:ascii="Times New Roman" w:hAnsi="Times New Roman" w:cs="Times New Roman"/>
                  <w:sz w:val="24"/>
                  <w:rPrChange w:id="41084" w:author="瑋婷 徐" w:date="2025-01-06T09:50:00Z" w16du:dateUtc="2025-01-06T01:50:00Z">
                    <w:rPr/>
                  </w:rPrChange>
                </w:rPr>
                <w:t>黑長尾雉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85"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4F4586" w14:textId="77777777" w:rsidR="00003CCE" w:rsidRPr="00C92C16" w:rsidRDefault="00003CCE">
            <w:pPr>
              <w:spacing w:after="0" w:line="360" w:lineRule="auto"/>
              <w:jc w:val="center"/>
              <w:rPr>
                <w:ins w:id="41086" w:author="瑋婷 徐" w:date="2025-01-04T22:02:00Z" w16du:dateUtc="2025-01-04T14:02:00Z"/>
                <w:rFonts w:ascii="Times New Roman" w:hAnsi="Times New Roman" w:cs="Times New Roman"/>
                <w:sz w:val="24"/>
                <w:rPrChange w:id="41087" w:author="瑋婷 徐" w:date="2025-01-06T09:50:00Z" w16du:dateUtc="2025-01-06T01:50:00Z">
                  <w:rPr>
                    <w:ins w:id="41088" w:author="瑋婷 徐" w:date="2025-01-04T22:02:00Z" w16du:dateUtc="2025-01-04T14:02:00Z"/>
                  </w:rPr>
                </w:rPrChange>
              </w:rPr>
              <w:pPrChange w:id="41089" w:author="瑋婷 徐" w:date="2025-01-04T22:03:00Z" w16du:dateUtc="2025-01-04T14:03:00Z">
                <w:pPr>
                  <w:spacing w:after="0"/>
                </w:pPr>
              </w:pPrChange>
            </w:pPr>
            <w:ins w:id="41090" w:author="瑋婷 徐" w:date="2025-01-04T22:02:00Z" w16du:dateUtc="2025-01-04T14:02:00Z">
              <w:r w:rsidRPr="00C92C16">
                <w:rPr>
                  <w:rFonts w:ascii="Times New Roman" w:hAnsi="Times New Roman" w:cs="Times New Roman"/>
                  <w:sz w:val="24"/>
                  <w:rPrChange w:id="41091" w:author="瑋婷 徐" w:date="2025-01-06T09:50:00Z" w16du:dateUtc="2025-01-06T01:50:00Z">
                    <w:rPr/>
                  </w:rPrChange>
                </w:rPr>
                <w:t>1</w:t>
              </w:r>
            </w:ins>
          </w:p>
        </w:tc>
      </w:tr>
      <w:tr w:rsidR="00003CCE" w:rsidRPr="00C92C16" w14:paraId="2988182A" w14:textId="77777777" w:rsidTr="00003CCE">
        <w:trPr>
          <w:jc w:val="center"/>
          <w:ins w:id="41092" w:author="瑋婷 徐" w:date="2025-01-04T22:02:00Z"/>
          <w:trPrChange w:id="41093"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94"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2AF23E" w14:textId="77777777" w:rsidR="00003CCE" w:rsidRPr="00C92C16" w:rsidRDefault="00003CCE">
            <w:pPr>
              <w:spacing w:after="0" w:line="360" w:lineRule="auto"/>
              <w:jc w:val="center"/>
              <w:rPr>
                <w:ins w:id="41095" w:author="瑋婷 徐" w:date="2025-01-04T22:02:00Z" w16du:dateUtc="2025-01-04T14:02:00Z"/>
                <w:rFonts w:ascii="Times New Roman" w:hAnsi="Times New Roman" w:cs="Times New Roman"/>
                <w:sz w:val="24"/>
                <w:rPrChange w:id="41096" w:author="瑋婷 徐" w:date="2025-01-06T09:50:00Z" w16du:dateUtc="2025-01-06T01:50:00Z">
                  <w:rPr>
                    <w:ins w:id="41097" w:author="瑋婷 徐" w:date="2025-01-04T22:02:00Z" w16du:dateUtc="2025-01-04T14:02:00Z"/>
                  </w:rPr>
                </w:rPrChange>
              </w:rPr>
              <w:pPrChange w:id="41098" w:author="瑋婷 徐" w:date="2025-01-04T22:03:00Z" w16du:dateUtc="2025-01-04T14:03:00Z">
                <w:pPr>
                  <w:spacing w:after="0"/>
                </w:pPr>
              </w:pPrChange>
            </w:pPr>
            <w:ins w:id="41099" w:author="瑋婷 徐" w:date="2025-01-04T22:02:00Z" w16du:dateUtc="2025-01-04T14:02:00Z">
              <w:r w:rsidRPr="00C92C16">
                <w:rPr>
                  <w:rFonts w:ascii="Times New Roman" w:hAnsi="Times New Roman" w:cs="Times New Roman"/>
                  <w:sz w:val="24"/>
                  <w:rPrChange w:id="41100" w:author="瑋婷 徐" w:date="2025-01-06T09:50:00Z" w16du:dateUtc="2025-01-06T01:50:00Z">
                    <w:rPr/>
                  </w:rPrChange>
                </w:rPr>
                <w:t>臺灣竹雞</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01"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658084" w14:textId="77777777" w:rsidR="00003CCE" w:rsidRPr="00C92C16" w:rsidRDefault="00003CCE">
            <w:pPr>
              <w:spacing w:after="0" w:line="360" w:lineRule="auto"/>
              <w:jc w:val="center"/>
              <w:rPr>
                <w:ins w:id="41102" w:author="瑋婷 徐" w:date="2025-01-04T22:02:00Z" w16du:dateUtc="2025-01-04T14:02:00Z"/>
                <w:rFonts w:ascii="Times New Roman" w:hAnsi="Times New Roman" w:cs="Times New Roman"/>
                <w:sz w:val="24"/>
                <w:rPrChange w:id="41103" w:author="瑋婷 徐" w:date="2025-01-06T09:50:00Z" w16du:dateUtc="2025-01-06T01:50:00Z">
                  <w:rPr>
                    <w:ins w:id="41104" w:author="瑋婷 徐" w:date="2025-01-04T22:02:00Z" w16du:dateUtc="2025-01-04T14:02:00Z"/>
                  </w:rPr>
                </w:rPrChange>
              </w:rPr>
              <w:pPrChange w:id="41105" w:author="瑋婷 徐" w:date="2025-01-04T22:03:00Z" w16du:dateUtc="2025-01-04T14:03:00Z">
                <w:pPr>
                  <w:spacing w:after="0"/>
                </w:pPr>
              </w:pPrChange>
            </w:pPr>
            <w:ins w:id="41106" w:author="瑋婷 徐" w:date="2025-01-04T22:02:00Z" w16du:dateUtc="2025-01-04T14:02:00Z">
              <w:r w:rsidRPr="00C92C16">
                <w:rPr>
                  <w:rFonts w:ascii="Times New Roman" w:hAnsi="Times New Roman" w:cs="Times New Roman"/>
                  <w:sz w:val="24"/>
                  <w:rPrChange w:id="41107" w:author="瑋婷 徐" w:date="2025-01-06T09:50:00Z" w16du:dateUtc="2025-01-06T01:50:00Z">
                    <w:rPr/>
                  </w:rPrChange>
                </w:rPr>
                <w:t>1</w:t>
              </w:r>
            </w:ins>
          </w:p>
        </w:tc>
      </w:tr>
      <w:tr w:rsidR="00003CCE" w:rsidRPr="00C92C16" w14:paraId="08CB3BC0" w14:textId="77777777" w:rsidTr="00003CCE">
        <w:trPr>
          <w:jc w:val="center"/>
          <w:ins w:id="41108" w:author="瑋婷 徐" w:date="2025-01-04T22:02:00Z"/>
          <w:trPrChange w:id="41109"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10"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13D168" w14:textId="77777777" w:rsidR="00003CCE" w:rsidRPr="00C92C16" w:rsidRDefault="00003CCE">
            <w:pPr>
              <w:spacing w:after="0" w:line="360" w:lineRule="auto"/>
              <w:jc w:val="center"/>
              <w:rPr>
                <w:ins w:id="41111" w:author="瑋婷 徐" w:date="2025-01-04T22:02:00Z" w16du:dateUtc="2025-01-04T14:02:00Z"/>
                <w:rFonts w:ascii="Times New Roman" w:hAnsi="Times New Roman" w:cs="Times New Roman"/>
                <w:sz w:val="24"/>
                <w:rPrChange w:id="41112" w:author="瑋婷 徐" w:date="2025-01-06T09:50:00Z" w16du:dateUtc="2025-01-06T01:50:00Z">
                  <w:rPr>
                    <w:ins w:id="41113" w:author="瑋婷 徐" w:date="2025-01-04T22:02:00Z" w16du:dateUtc="2025-01-04T14:02:00Z"/>
                  </w:rPr>
                </w:rPrChange>
              </w:rPr>
              <w:pPrChange w:id="41114" w:author="瑋婷 徐" w:date="2025-01-04T22:03:00Z" w16du:dateUtc="2025-01-04T14:03:00Z">
                <w:pPr>
                  <w:spacing w:after="0"/>
                </w:pPr>
              </w:pPrChange>
            </w:pPr>
            <w:ins w:id="41115" w:author="瑋婷 徐" w:date="2025-01-04T22:02:00Z" w16du:dateUtc="2025-01-04T14:02:00Z">
              <w:r w:rsidRPr="00C92C16">
                <w:rPr>
                  <w:rFonts w:ascii="Times New Roman" w:hAnsi="Times New Roman" w:cs="Times New Roman"/>
                  <w:sz w:val="24"/>
                  <w:rPrChange w:id="41116" w:author="瑋婷 徐" w:date="2025-01-06T09:50:00Z" w16du:dateUtc="2025-01-06T01:50:00Z">
                    <w:rPr/>
                  </w:rPrChange>
                </w:rPr>
                <w:t>灰林鴿</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17"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663575" w14:textId="77777777" w:rsidR="00003CCE" w:rsidRPr="00C92C16" w:rsidRDefault="00003CCE">
            <w:pPr>
              <w:spacing w:after="0" w:line="360" w:lineRule="auto"/>
              <w:jc w:val="center"/>
              <w:rPr>
                <w:ins w:id="41118" w:author="瑋婷 徐" w:date="2025-01-04T22:02:00Z" w16du:dateUtc="2025-01-04T14:02:00Z"/>
                <w:rFonts w:ascii="Times New Roman" w:hAnsi="Times New Roman" w:cs="Times New Roman"/>
                <w:sz w:val="24"/>
                <w:rPrChange w:id="41119" w:author="瑋婷 徐" w:date="2025-01-06T09:50:00Z" w16du:dateUtc="2025-01-06T01:50:00Z">
                  <w:rPr>
                    <w:ins w:id="41120" w:author="瑋婷 徐" w:date="2025-01-04T22:02:00Z" w16du:dateUtc="2025-01-04T14:02:00Z"/>
                  </w:rPr>
                </w:rPrChange>
              </w:rPr>
              <w:pPrChange w:id="41121" w:author="瑋婷 徐" w:date="2025-01-04T22:03:00Z" w16du:dateUtc="2025-01-04T14:03:00Z">
                <w:pPr>
                  <w:spacing w:after="0"/>
                </w:pPr>
              </w:pPrChange>
            </w:pPr>
            <w:ins w:id="41122" w:author="瑋婷 徐" w:date="2025-01-04T22:02:00Z" w16du:dateUtc="2025-01-04T14:02:00Z">
              <w:r w:rsidRPr="00C92C16">
                <w:rPr>
                  <w:rFonts w:ascii="Times New Roman" w:hAnsi="Times New Roman" w:cs="Times New Roman"/>
                  <w:sz w:val="24"/>
                  <w:rPrChange w:id="41123" w:author="瑋婷 徐" w:date="2025-01-06T09:50:00Z" w16du:dateUtc="2025-01-06T01:50:00Z">
                    <w:rPr/>
                  </w:rPrChange>
                </w:rPr>
                <w:t>24</w:t>
              </w:r>
            </w:ins>
          </w:p>
        </w:tc>
      </w:tr>
      <w:tr w:rsidR="00003CCE" w:rsidRPr="00C92C16" w14:paraId="714E8578" w14:textId="77777777" w:rsidTr="00003CCE">
        <w:trPr>
          <w:jc w:val="center"/>
          <w:ins w:id="41124" w:author="瑋婷 徐" w:date="2025-01-04T22:02:00Z"/>
          <w:trPrChange w:id="41125"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26"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BFD797" w14:textId="77777777" w:rsidR="00003CCE" w:rsidRPr="00C92C16" w:rsidRDefault="00003CCE">
            <w:pPr>
              <w:spacing w:after="0" w:line="360" w:lineRule="auto"/>
              <w:jc w:val="center"/>
              <w:rPr>
                <w:ins w:id="41127" w:author="瑋婷 徐" w:date="2025-01-04T22:02:00Z" w16du:dateUtc="2025-01-04T14:02:00Z"/>
                <w:rFonts w:ascii="Times New Roman" w:hAnsi="Times New Roman" w:cs="Times New Roman"/>
                <w:sz w:val="24"/>
                <w:rPrChange w:id="41128" w:author="瑋婷 徐" w:date="2025-01-06T09:50:00Z" w16du:dateUtc="2025-01-06T01:50:00Z">
                  <w:rPr>
                    <w:ins w:id="41129" w:author="瑋婷 徐" w:date="2025-01-04T22:02:00Z" w16du:dateUtc="2025-01-04T14:02:00Z"/>
                  </w:rPr>
                </w:rPrChange>
              </w:rPr>
              <w:pPrChange w:id="41130" w:author="瑋婷 徐" w:date="2025-01-04T22:03:00Z" w16du:dateUtc="2025-01-04T14:03:00Z">
                <w:pPr>
                  <w:spacing w:after="0"/>
                </w:pPr>
              </w:pPrChange>
            </w:pPr>
            <w:ins w:id="41131" w:author="瑋婷 徐" w:date="2025-01-04T22:02:00Z" w16du:dateUtc="2025-01-04T14:02:00Z">
              <w:r w:rsidRPr="00C92C16">
                <w:rPr>
                  <w:rFonts w:ascii="Times New Roman" w:hAnsi="Times New Roman" w:cs="Times New Roman"/>
                  <w:sz w:val="24"/>
                  <w:rPrChange w:id="41132" w:author="瑋婷 徐" w:date="2025-01-06T09:50:00Z" w16du:dateUtc="2025-01-06T01:50:00Z">
                    <w:rPr/>
                  </w:rPrChange>
                </w:rPr>
                <w:t>鷹鵑</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33"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FA87B8" w14:textId="77777777" w:rsidR="00003CCE" w:rsidRPr="00C92C16" w:rsidRDefault="00003CCE">
            <w:pPr>
              <w:spacing w:after="0" w:line="360" w:lineRule="auto"/>
              <w:jc w:val="center"/>
              <w:rPr>
                <w:ins w:id="41134" w:author="瑋婷 徐" w:date="2025-01-04T22:02:00Z" w16du:dateUtc="2025-01-04T14:02:00Z"/>
                <w:rFonts w:ascii="Times New Roman" w:hAnsi="Times New Roman" w:cs="Times New Roman"/>
                <w:sz w:val="24"/>
                <w:rPrChange w:id="41135" w:author="瑋婷 徐" w:date="2025-01-06T09:50:00Z" w16du:dateUtc="2025-01-06T01:50:00Z">
                  <w:rPr>
                    <w:ins w:id="41136" w:author="瑋婷 徐" w:date="2025-01-04T22:02:00Z" w16du:dateUtc="2025-01-04T14:02:00Z"/>
                  </w:rPr>
                </w:rPrChange>
              </w:rPr>
              <w:pPrChange w:id="41137" w:author="瑋婷 徐" w:date="2025-01-04T22:03:00Z" w16du:dateUtc="2025-01-04T14:03:00Z">
                <w:pPr>
                  <w:spacing w:after="0"/>
                </w:pPr>
              </w:pPrChange>
            </w:pPr>
            <w:ins w:id="41138" w:author="瑋婷 徐" w:date="2025-01-04T22:02:00Z" w16du:dateUtc="2025-01-04T14:02:00Z">
              <w:r w:rsidRPr="00C92C16">
                <w:rPr>
                  <w:rFonts w:ascii="Times New Roman" w:hAnsi="Times New Roman" w:cs="Times New Roman"/>
                  <w:sz w:val="24"/>
                  <w:rPrChange w:id="41139" w:author="瑋婷 徐" w:date="2025-01-06T09:50:00Z" w16du:dateUtc="2025-01-06T01:50:00Z">
                    <w:rPr/>
                  </w:rPrChange>
                </w:rPr>
                <w:t>7</w:t>
              </w:r>
            </w:ins>
          </w:p>
        </w:tc>
      </w:tr>
      <w:tr w:rsidR="00003CCE" w:rsidRPr="00C92C16" w14:paraId="240D34F3" w14:textId="77777777" w:rsidTr="00003CCE">
        <w:trPr>
          <w:jc w:val="center"/>
          <w:ins w:id="41140" w:author="瑋婷 徐" w:date="2025-01-04T22:02:00Z"/>
          <w:trPrChange w:id="41141"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42"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63339E" w14:textId="77777777" w:rsidR="00003CCE" w:rsidRPr="00C92C16" w:rsidRDefault="00003CCE">
            <w:pPr>
              <w:spacing w:after="0" w:line="360" w:lineRule="auto"/>
              <w:jc w:val="center"/>
              <w:rPr>
                <w:ins w:id="41143" w:author="瑋婷 徐" w:date="2025-01-04T22:02:00Z" w16du:dateUtc="2025-01-04T14:02:00Z"/>
                <w:rFonts w:ascii="Times New Roman" w:hAnsi="Times New Roman" w:cs="Times New Roman"/>
                <w:sz w:val="24"/>
                <w:rPrChange w:id="41144" w:author="瑋婷 徐" w:date="2025-01-06T09:50:00Z" w16du:dateUtc="2025-01-06T01:50:00Z">
                  <w:rPr>
                    <w:ins w:id="41145" w:author="瑋婷 徐" w:date="2025-01-04T22:02:00Z" w16du:dateUtc="2025-01-04T14:02:00Z"/>
                  </w:rPr>
                </w:rPrChange>
              </w:rPr>
              <w:pPrChange w:id="41146" w:author="瑋婷 徐" w:date="2025-01-04T22:03:00Z" w16du:dateUtc="2025-01-04T14:03:00Z">
                <w:pPr>
                  <w:spacing w:after="0"/>
                </w:pPr>
              </w:pPrChange>
            </w:pPr>
            <w:ins w:id="41147" w:author="瑋婷 徐" w:date="2025-01-04T22:02:00Z" w16du:dateUtc="2025-01-04T14:02:00Z">
              <w:r w:rsidRPr="00C92C16">
                <w:rPr>
                  <w:rFonts w:ascii="Times New Roman" w:hAnsi="Times New Roman" w:cs="Times New Roman"/>
                  <w:sz w:val="24"/>
                  <w:rPrChange w:id="41148" w:author="瑋婷 徐" w:date="2025-01-06T09:50:00Z" w16du:dateUtc="2025-01-06T01:50:00Z">
                    <w:rPr/>
                  </w:rPrChange>
                </w:rPr>
                <w:t>北方中杜鵑</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49"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612136" w14:textId="77777777" w:rsidR="00003CCE" w:rsidRPr="00C92C16" w:rsidRDefault="00003CCE">
            <w:pPr>
              <w:spacing w:after="0" w:line="360" w:lineRule="auto"/>
              <w:jc w:val="center"/>
              <w:rPr>
                <w:ins w:id="41150" w:author="瑋婷 徐" w:date="2025-01-04T22:02:00Z" w16du:dateUtc="2025-01-04T14:02:00Z"/>
                <w:rFonts w:ascii="Times New Roman" w:hAnsi="Times New Roman" w:cs="Times New Roman"/>
                <w:sz w:val="24"/>
                <w:rPrChange w:id="41151" w:author="瑋婷 徐" w:date="2025-01-06T09:50:00Z" w16du:dateUtc="2025-01-06T01:50:00Z">
                  <w:rPr>
                    <w:ins w:id="41152" w:author="瑋婷 徐" w:date="2025-01-04T22:02:00Z" w16du:dateUtc="2025-01-04T14:02:00Z"/>
                  </w:rPr>
                </w:rPrChange>
              </w:rPr>
              <w:pPrChange w:id="41153" w:author="瑋婷 徐" w:date="2025-01-04T22:03:00Z" w16du:dateUtc="2025-01-04T14:03:00Z">
                <w:pPr>
                  <w:spacing w:after="0"/>
                </w:pPr>
              </w:pPrChange>
            </w:pPr>
            <w:ins w:id="41154" w:author="瑋婷 徐" w:date="2025-01-04T22:02:00Z" w16du:dateUtc="2025-01-04T14:02:00Z">
              <w:r w:rsidRPr="00C92C16">
                <w:rPr>
                  <w:rFonts w:ascii="Times New Roman" w:hAnsi="Times New Roman" w:cs="Times New Roman"/>
                  <w:sz w:val="24"/>
                  <w:rPrChange w:id="41155" w:author="瑋婷 徐" w:date="2025-01-06T09:50:00Z" w16du:dateUtc="2025-01-06T01:50:00Z">
                    <w:rPr/>
                  </w:rPrChange>
                </w:rPr>
                <w:t>14</w:t>
              </w:r>
            </w:ins>
          </w:p>
        </w:tc>
      </w:tr>
      <w:tr w:rsidR="00003CCE" w:rsidRPr="00C92C16" w14:paraId="2D4EBEC7" w14:textId="77777777" w:rsidTr="00003CCE">
        <w:trPr>
          <w:jc w:val="center"/>
          <w:ins w:id="41156" w:author="瑋婷 徐" w:date="2025-01-04T22:02:00Z"/>
          <w:trPrChange w:id="41157"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58"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B50E7E" w14:textId="77777777" w:rsidR="00003CCE" w:rsidRPr="00C92C16" w:rsidRDefault="00003CCE">
            <w:pPr>
              <w:spacing w:after="0" w:line="360" w:lineRule="auto"/>
              <w:jc w:val="center"/>
              <w:rPr>
                <w:ins w:id="41159" w:author="瑋婷 徐" w:date="2025-01-04T22:02:00Z" w16du:dateUtc="2025-01-04T14:02:00Z"/>
                <w:rFonts w:ascii="Times New Roman" w:hAnsi="Times New Roman" w:cs="Times New Roman"/>
                <w:sz w:val="24"/>
                <w:rPrChange w:id="41160" w:author="瑋婷 徐" w:date="2025-01-06T09:50:00Z" w16du:dateUtc="2025-01-06T01:50:00Z">
                  <w:rPr>
                    <w:ins w:id="41161" w:author="瑋婷 徐" w:date="2025-01-04T22:02:00Z" w16du:dateUtc="2025-01-04T14:02:00Z"/>
                  </w:rPr>
                </w:rPrChange>
              </w:rPr>
              <w:pPrChange w:id="41162" w:author="瑋婷 徐" w:date="2025-01-04T22:03:00Z" w16du:dateUtc="2025-01-04T14:03:00Z">
                <w:pPr>
                  <w:spacing w:after="0"/>
                </w:pPr>
              </w:pPrChange>
            </w:pPr>
            <w:ins w:id="41163" w:author="瑋婷 徐" w:date="2025-01-04T22:02:00Z" w16du:dateUtc="2025-01-04T14:02:00Z">
              <w:r w:rsidRPr="00C92C16">
                <w:rPr>
                  <w:rFonts w:ascii="Times New Roman" w:hAnsi="Times New Roman" w:cs="Times New Roman"/>
                  <w:sz w:val="24"/>
                  <w:rPrChange w:id="41164" w:author="瑋婷 徐" w:date="2025-01-06T09:50:00Z" w16du:dateUtc="2025-01-06T01:50:00Z">
                    <w:rPr/>
                  </w:rPrChange>
                </w:rPr>
                <w:t>小雨燕</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65"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D54ED7" w14:textId="77777777" w:rsidR="00003CCE" w:rsidRPr="00C92C16" w:rsidRDefault="00003CCE">
            <w:pPr>
              <w:spacing w:after="0" w:line="360" w:lineRule="auto"/>
              <w:jc w:val="center"/>
              <w:rPr>
                <w:ins w:id="41166" w:author="瑋婷 徐" w:date="2025-01-04T22:02:00Z" w16du:dateUtc="2025-01-04T14:02:00Z"/>
                <w:rFonts w:ascii="Times New Roman" w:hAnsi="Times New Roman" w:cs="Times New Roman"/>
                <w:sz w:val="24"/>
                <w:rPrChange w:id="41167" w:author="瑋婷 徐" w:date="2025-01-06T09:50:00Z" w16du:dateUtc="2025-01-06T01:50:00Z">
                  <w:rPr>
                    <w:ins w:id="41168" w:author="瑋婷 徐" w:date="2025-01-04T22:02:00Z" w16du:dateUtc="2025-01-04T14:02:00Z"/>
                  </w:rPr>
                </w:rPrChange>
              </w:rPr>
              <w:pPrChange w:id="41169" w:author="瑋婷 徐" w:date="2025-01-04T22:03:00Z" w16du:dateUtc="2025-01-04T14:03:00Z">
                <w:pPr>
                  <w:spacing w:after="0"/>
                </w:pPr>
              </w:pPrChange>
            </w:pPr>
            <w:ins w:id="41170" w:author="瑋婷 徐" w:date="2025-01-04T22:02:00Z" w16du:dateUtc="2025-01-04T14:02:00Z">
              <w:r w:rsidRPr="00C92C16">
                <w:rPr>
                  <w:rFonts w:ascii="Times New Roman" w:hAnsi="Times New Roman" w:cs="Times New Roman"/>
                  <w:sz w:val="24"/>
                  <w:rPrChange w:id="41171" w:author="瑋婷 徐" w:date="2025-01-06T09:50:00Z" w16du:dateUtc="2025-01-06T01:50:00Z">
                    <w:rPr/>
                  </w:rPrChange>
                </w:rPr>
                <w:t>14</w:t>
              </w:r>
            </w:ins>
          </w:p>
        </w:tc>
      </w:tr>
      <w:tr w:rsidR="00003CCE" w:rsidRPr="00C92C16" w14:paraId="6EFDD72E" w14:textId="77777777" w:rsidTr="00003CCE">
        <w:trPr>
          <w:jc w:val="center"/>
          <w:ins w:id="41172" w:author="瑋婷 徐" w:date="2025-01-04T22:02:00Z"/>
          <w:trPrChange w:id="41173"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74"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F99E5A" w14:textId="77777777" w:rsidR="00003CCE" w:rsidRPr="00C92C16" w:rsidRDefault="00003CCE">
            <w:pPr>
              <w:spacing w:after="0" w:line="360" w:lineRule="auto"/>
              <w:jc w:val="center"/>
              <w:rPr>
                <w:ins w:id="41175" w:author="瑋婷 徐" w:date="2025-01-04T22:02:00Z" w16du:dateUtc="2025-01-04T14:02:00Z"/>
                <w:rFonts w:ascii="Times New Roman" w:hAnsi="Times New Roman" w:cs="Times New Roman"/>
                <w:sz w:val="24"/>
                <w:rPrChange w:id="41176" w:author="瑋婷 徐" w:date="2025-01-06T09:50:00Z" w16du:dateUtc="2025-01-06T01:50:00Z">
                  <w:rPr>
                    <w:ins w:id="41177" w:author="瑋婷 徐" w:date="2025-01-04T22:02:00Z" w16du:dateUtc="2025-01-04T14:02:00Z"/>
                  </w:rPr>
                </w:rPrChange>
              </w:rPr>
              <w:pPrChange w:id="41178" w:author="瑋婷 徐" w:date="2025-01-04T22:03:00Z" w16du:dateUtc="2025-01-04T14:03:00Z">
                <w:pPr>
                  <w:spacing w:after="0"/>
                </w:pPr>
              </w:pPrChange>
            </w:pPr>
            <w:ins w:id="41179" w:author="瑋婷 徐" w:date="2025-01-04T22:02:00Z" w16du:dateUtc="2025-01-04T14:02:00Z">
              <w:r w:rsidRPr="00C92C16">
                <w:rPr>
                  <w:rFonts w:ascii="Times New Roman" w:hAnsi="Times New Roman" w:cs="Times New Roman"/>
                  <w:sz w:val="24"/>
                  <w:rPrChange w:id="41180" w:author="瑋婷 徐" w:date="2025-01-06T09:50:00Z" w16du:dateUtc="2025-01-06T01:50:00Z">
                    <w:rPr/>
                  </w:rPrChange>
                </w:rPr>
                <w:t>大冠鷲</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81"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8B90BC" w14:textId="77777777" w:rsidR="00003CCE" w:rsidRPr="00C92C16" w:rsidRDefault="00003CCE">
            <w:pPr>
              <w:spacing w:after="0" w:line="360" w:lineRule="auto"/>
              <w:jc w:val="center"/>
              <w:rPr>
                <w:ins w:id="41182" w:author="瑋婷 徐" w:date="2025-01-04T22:02:00Z" w16du:dateUtc="2025-01-04T14:02:00Z"/>
                <w:rFonts w:ascii="Times New Roman" w:hAnsi="Times New Roman" w:cs="Times New Roman"/>
                <w:sz w:val="24"/>
                <w:rPrChange w:id="41183" w:author="瑋婷 徐" w:date="2025-01-06T09:50:00Z" w16du:dateUtc="2025-01-06T01:50:00Z">
                  <w:rPr>
                    <w:ins w:id="41184" w:author="瑋婷 徐" w:date="2025-01-04T22:02:00Z" w16du:dateUtc="2025-01-04T14:02:00Z"/>
                  </w:rPr>
                </w:rPrChange>
              </w:rPr>
              <w:pPrChange w:id="41185" w:author="瑋婷 徐" w:date="2025-01-04T22:03:00Z" w16du:dateUtc="2025-01-04T14:03:00Z">
                <w:pPr>
                  <w:spacing w:after="0"/>
                </w:pPr>
              </w:pPrChange>
            </w:pPr>
            <w:ins w:id="41186" w:author="瑋婷 徐" w:date="2025-01-04T22:02:00Z" w16du:dateUtc="2025-01-04T14:02:00Z">
              <w:r w:rsidRPr="00C92C16">
                <w:rPr>
                  <w:rFonts w:ascii="Times New Roman" w:hAnsi="Times New Roman" w:cs="Times New Roman"/>
                  <w:sz w:val="24"/>
                  <w:rPrChange w:id="41187" w:author="瑋婷 徐" w:date="2025-01-06T09:50:00Z" w16du:dateUtc="2025-01-06T01:50:00Z">
                    <w:rPr/>
                  </w:rPrChange>
                </w:rPr>
                <w:t>3</w:t>
              </w:r>
            </w:ins>
          </w:p>
        </w:tc>
      </w:tr>
      <w:tr w:rsidR="00003CCE" w:rsidRPr="00C92C16" w14:paraId="7A6EF406" w14:textId="77777777" w:rsidTr="00003CCE">
        <w:trPr>
          <w:jc w:val="center"/>
          <w:ins w:id="41188" w:author="瑋婷 徐" w:date="2025-01-04T22:02:00Z"/>
          <w:trPrChange w:id="41189"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90"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34E4CB" w14:textId="77777777" w:rsidR="00003CCE" w:rsidRPr="00C92C16" w:rsidRDefault="00003CCE">
            <w:pPr>
              <w:spacing w:after="0" w:line="360" w:lineRule="auto"/>
              <w:jc w:val="center"/>
              <w:rPr>
                <w:ins w:id="41191" w:author="瑋婷 徐" w:date="2025-01-04T22:02:00Z" w16du:dateUtc="2025-01-04T14:02:00Z"/>
                <w:rFonts w:ascii="Times New Roman" w:hAnsi="Times New Roman" w:cs="Times New Roman"/>
                <w:sz w:val="24"/>
                <w:rPrChange w:id="41192" w:author="瑋婷 徐" w:date="2025-01-06T09:50:00Z" w16du:dateUtc="2025-01-06T01:50:00Z">
                  <w:rPr>
                    <w:ins w:id="41193" w:author="瑋婷 徐" w:date="2025-01-04T22:02:00Z" w16du:dateUtc="2025-01-04T14:02:00Z"/>
                  </w:rPr>
                </w:rPrChange>
              </w:rPr>
              <w:pPrChange w:id="41194" w:author="瑋婷 徐" w:date="2025-01-04T22:03:00Z" w16du:dateUtc="2025-01-04T14:03:00Z">
                <w:pPr>
                  <w:spacing w:after="0"/>
                </w:pPr>
              </w:pPrChange>
            </w:pPr>
            <w:ins w:id="41195" w:author="瑋婷 徐" w:date="2025-01-04T22:02:00Z" w16du:dateUtc="2025-01-04T14:02:00Z">
              <w:r w:rsidRPr="00C92C16">
                <w:rPr>
                  <w:rFonts w:ascii="Times New Roman" w:hAnsi="Times New Roman" w:cs="Times New Roman"/>
                  <w:sz w:val="24"/>
                  <w:rPrChange w:id="41196" w:author="瑋婷 徐" w:date="2025-01-06T09:50:00Z" w16du:dateUtc="2025-01-06T01:50:00Z">
                    <w:rPr/>
                  </w:rPrChange>
                </w:rPr>
                <w:t>林鵰</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97"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600BA8" w14:textId="77777777" w:rsidR="00003CCE" w:rsidRPr="00C92C16" w:rsidRDefault="00003CCE">
            <w:pPr>
              <w:spacing w:after="0" w:line="360" w:lineRule="auto"/>
              <w:jc w:val="center"/>
              <w:rPr>
                <w:ins w:id="41198" w:author="瑋婷 徐" w:date="2025-01-04T22:02:00Z" w16du:dateUtc="2025-01-04T14:02:00Z"/>
                <w:rFonts w:ascii="Times New Roman" w:hAnsi="Times New Roman" w:cs="Times New Roman"/>
                <w:sz w:val="24"/>
                <w:rPrChange w:id="41199" w:author="瑋婷 徐" w:date="2025-01-06T09:50:00Z" w16du:dateUtc="2025-01-06T01:50:00Z">
                  <w:rPr>
                    <w:ins w:id="41200" w:author="瑋婷 徐" w:date="2025-01-04T22:02:00Z" w16du:dateUtc="2025-01-04T14:02:00Z"/>
                  </w:rPr>
                </w:rPrChange>
              </w:rPr>
              <w:pPrChange w:id="41201" w:author="瑋婷 徐" w:date="2025-01-04T22:03:00Z" w16du:dateUtc="2025-01-04T14:03:00Z">
                <w:pPr>
                  <w:spacing w:after="0"/>
                </w:pPr>
              </w:pPrChange>
            </w:pPr>
            <w:ins w:id="41202" w:author="瑋婷 徐" w:date="2025-01-04T22:02:00Z" w16du:dateUtc="2025-01-04T14:02:00Z">
              <w:r w:rsidRPr="00C92C16">
                <w:rPr>
                  <w:rFonts w:ascii="Times New Roman" w:hAnsi="Times New Roman" w:cs="Times New Roman"/>
                  <w:sz w:val="24"/>
                  <w:rPrChange w:id="41203" w:author="瑋婷 徐" w:date="2025-01-06T09:50:00Z" w16du:dateUtc="2025-01-06T01:50:00Z">
                    <w:rPr/>
                  </w:rPrChange>
                </w:rPr>
                <w:t>1</w:t>
              </w:r>
            </w:ins>
          </w:p>
        </w:tc>
      </w:tr>
      <w:tr w:rsidR="00003CCE" w:rsidRPr="00C92C16" w14:paraId="1329793F" w14:textId="77777777" w:rsidTr="00003CCE">
        <w:trPr>
          <w:jc w:val="center"/>
          <w:ins w:id="41204" w:author="瑋婷 徐" w:date="2025-01-04T22:02:00Z"/>
          <w:trPrChange w:id="41205"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06"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9470D6" w14:textId="77777777" w:rsidR="00003CCE" w:rsidRPr="00C92C16" w:rsidRDefault="00003CCE">
            <w:pPr>
              <w:spacing w:after="0" w:line="360" w:lineRule="auto"/>
              <w:jc w:val="center"/>
              <w:rPr>
                <w:ins w:id="41207" w:author="瑋婷 徐" w:date="2025-01-04T22:02:00Z" w16du:dateUtc="2025-01-04T14:02:00Z"/>
                <w:rFonts w:ascii="Times New Roman" w:hAnsi="Times New Roman" w:cs="Times New Roman"/>
                <w:sz w:val="24"/>
                <w:rPrChange w:id="41208" w:author="瑋婷 徐" w:date="2025-01-06T09:50:00Z" w16du:dateUtc="2025-01-06T01:50:00Z">
                  <w:rPr>
                    <w:ins w:id="41209" w:author="瑋婷 徐" w:date="2025-01-04T22:02:00Z" w16du:dateUtc="2025-01-04T14:02:00Z"/>
                  </w:rPr>
                </w:rPrChange>
              </w:rPr>
              <w:pPrChange w:id="41210" w:author="瑋婷 徐" w:date="2025-01-04T22:03:00Z" w16du:dateUtc="2025-01-04T14:03:00Z">
                <w:pPr>
                  <w:spacing w:after="0"/>
                </w:pPr>
              </w:pPrChange>
            </w:pPr>
            <w:ins w:id="41211" w:author="瑋婷 徐" w:date="2025-01-04T22:02:00Z" w16du:dateUtc="2025-01-04T14:02:00Z">
              <w:r w:rsidRPr="00C92C16">
                <w:rPr>
                  <w:rFonts w:ascii="Times New Roman" w:hAnsi="Times New Roman" w:cs="Times New Roman"/>
                  <w:sz w:val="24"/>
                  <w:rPrChange w:id="41212" w:author="瑋婷 徐" w:date="2025-01-06T09:50:00Z" w16du:dateUtc="2025-01-06T01:50:00Z">
                    <w:rPr/>
                  </w:rPrChange>
                </w:rPr>
                <w:t>鳳頭蒼鷹</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13"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DC7E27" w14:textId="77777777" w:rsidR="00003CCE" w:rsidRPr="00C92C16" w:rsidRDefault="00003CCE">
            <w:pPr>
              <w:spacing w:after="0" w:line="360" w:lineRule="auto"/>
              <w:jc w:val="center"/>
              <w:rPr>
                <w:ins w:id="41214" w:author="瑋婷 徐" w:date="2025-01-04T22:02:00Z" w16du:dateUtc="2025-01-04T14:02:00Z"/>
                <w:rFonts w:ascii="Times New Roman" w:hAnsi="Times New Roman" w:cs="Times New Roman"/>
                <w:sz w:val="24"/>
                <w:rPrChange w:id="41215" w:author="瑋婷 徐" w:date="2025-01-06T09:50:00Z" w16du:dateUtc="2025-01-06T01:50:00Z">
                  <w:rPr>
                    <w:ins w:id="41216" w:author="瑋婷 徐" w:date="2025-01-04T22:02:00Z" w16du:dateUtc="2025-01-04T14:02:00Z"/>
                  </w:rPr>
                </w:rPrChange>
              </w:rPr>
              <w:pPrChange w:id="41217" w:author="瑋婷 徐" w:date="2025-01-04T22:03:00Z" w16du:dateUtc="2025-01-04T14:03:00Z">
                <w:pPr>
                  <w:spacing w:after="0"/>
                </w:pPr>
              </w:pPrChange>
            </w:pPr>
            <w:ins w:id="41218" w:author="瑋婷 徐" w:date="2025-01-04T22:02:00Z" w16du:dateUtc="2025-01-04T14:02:00Z">
              <w:r w:rsidRPr="00C92C16">
                <w:rPr>
                  <w:rFonts w:ascii="Times New Roman" w:hAnsi="Times New Roman" w:cs="Times New Roman"/>
                  <w:sz w:val="24"/>
                  <w:rPrChange w:id="41219" w:author="瑋婷 徐" w:date="2025-01-06T09:50:00Z" w16du:dateUtc="2025-01-06T01:50:00Z">
                    <w:rPr/>
                  </w:rPrChange>
                </w:rPr>
                <w:t>2</w:t>
              </w:r>
            </w:ins>
          </w:p>
        </w:tc>
      </w:tr>
      <w:tr w:rsidR="00003CCE" w:rsidRPr="00C92C16" w14:paraId="5E09C743" w14:textId="77777777" w:rsidTr="00003CCE">
        <w:trPr>
          <w:jc w:val="center"/>
          <w:ins w:id="41220" w:author="瑋婷 徐" w:date="2025-01-04T22:02:00Z"/>
          <w:trPrChange w:id="41221"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22"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1D26DA" w14:textId="77777777" w:rsidR="00003CCE" w:rsidRPr="00C92C16" w:rsidRDefault="00003CCE">
            <w:pPr>
              <w:spacing w:after="0" w:line="360" w:lineRule="auto"/>
              <w:jc w:val="center"/>
              <w:rPr>
                <w:ins w:id="41223" w:author="瑋婷 徐" w:date="2025-01-04T22:02:00Z" w16du:dateUtc="2025-01-04T14:02:00Z"/>
                <w:rFonts w:ascii="Times New Roman" w:hAnsi="Times New Roman" w:cs="Times New Roman"/>
                <w:sz w:val="24"/>
                <w:rPrChange w:id="41224" w:author="瑋婷 徐" w:date="2025-01-06T09:50:00Z" w16du:dateUtc="2025-01-06T01:50:00Z">
                  <w:rPr>
                    <w:ins w:id="41225" w:author="瑋婷 徐" w:date="2025-01-04T22:02:00Z" w16du:dateUtc="2025-01-04T14:02:00Z"/>
                  </w:rPr>
                </w:rPrChange>
              </w:rPr>
              <w:pPrChange w:id="41226" w:author="瑋婷 徐" w:date="2025-01-04T22:03:00Z" w16du:dateUtc="2025-01-04T14:03:00Z">
                <w:pPr>
                  <w:spacing w:after="0"/>
                </w:pPr>
              </w:pPrChange>
            </w:pPr>
            <w:ins w:id="41227" w:author="瑋婷 徐" w:date="2025-01-04T22:02:00Z" w16du:dateUtc="2025-01-04T14:02:00Z">
              <w:r w:rsidRPr="00C92C16">
                <w:rPr>
                  <w:rFonts w:ascii="Times New Roman" w:hAnsi="Times New Roman" w:cs="Times New Roman"/>
                  <w:sz w:val="24"/>
                  <w:rPrChange w:id="41228" w:author="瑋婷 徐" w:date="2025-01-06T09:50:00Z" w16du:dateUtc="2025-01-06T01:50:00Z">
                    <w:rPr/>
                  </w:rPrChange>
                </w:rPr>
                <w:t>松雀鷹</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29"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DEC6EA" w14:textId="77777777" w:rsidR="00003CCE" w:rsidRPr="00C92C16" w:rsidRDefault="00003CCE">
            <w:pPr>
              <w:spacing w:after="0" w:line="360" w:lineRule="auto"/>
              <w:jc w:val="center"/>
              <w:rPr>
                <w:ins w:id="41230" w:author="瑋婷 徐" w:date="2025-01-04T22:02:00Z" w16du:dateUtc="2025-01-04T14:02:00Z"/>
                <w:rFonts w:ascii="Times New Roman" w:hAnsi="Times New Roman" w:cs="Times New Roman"/>
                <w:sz w:val="24"/>
                <w:rPrChange w:id="41231" w:author="瑋婷 徐" w:date="2025-01-06T09:50:00Z" w16du:dateUtc="2025-01-06T01:50:00Z">
                  <w:rPr>
                    <w:ins w:id="41232" w:author="瑋婷 徐" w:date="2025-01-04T22:02:00Z" w16du:dateUtc="2025-01-04T14:02:00Z"/>
                  </w:rPr>
                </w:rPrChange>
              </w:rPr>
              <w:pPrChange w:id="41233" w:author="瑋婷 徐" w:date="2025-01-04T22:03:00Z" w16du:dateUtc="2025-01-04T14:03:00Z">
                <w:pPr>
                  <w:spacing w:after="0"/>
                </w:pPr>
              </w:pPrChange>
            </w:pPr>
            <w:ins w:id="41234" w:author="瑋婷 徐" w:date="2025-01-04T22:02:00Z" w16du:dateUtc="2025-01-04T14:02:00Z">
              <w:r w:rsidRPr="00C92C16">
                <w:rPr>
                  <w:rFonts w:ascii="Times New Roman" w:hAnsi="Times New Roman" w:cs="Times New Roman"/>
                  <w:sz w:val="24"/>
                  <w:rPrChange w:id="41235" w:author="瑋婷 徐" w:date="2025-01-06T09:50:00Z" w16du:dateUtc="2025-01-06T01:50:00Z">
                    <w:rPr/>
                  </w:rPrChange>
                </w:rPr>
                <w:t>1</w:t>
              </w:r>
            </w:ins>
          </w:p>
        </w:tc>
      </w:tr>
      <w:tr w:rsidR="00003CCE" w:rsidRPr="00C92C16" w14:paraId="146FC1E7" w14:textId="77777777" w:rsidTr="00003CCE">
        <w:trPr>
          <w:jc w:val="center"/>
          <w:ins w:id="41236" w:author="瑋婷 徐" w:date="2025-01-04T22:02:00Z"/>
          <w:trPrChange w:id="41237"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38"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2E2E21" w14:textId="77777777" w:rsidR="00003CCE" w:rsidRPr="00C92C16" w:rsidRDefault="00003CCE">
            <w:pPr>
              <w:spacing w:after="0" w:line="360" w:lineRule="auto"/>
              <w:jc w:val="center"/>
              <w:rPr>
                <w:ins w:id="41239" w:author="瑋婷 徐" w:date="2025-01-04T22:02:00Z" w16du:dateUtc="2025-01-04T14:02:00Z"/>
                <w:rFonts w:ascii="Times New Roman" w:hAnsi="Times New Roman" w:cs="Times New Roman"/>
                <w:sz w:val="24"/>
                <w:rPrChange w:id="41240" w:author="瑋婷 徐" w:date="2025-01-06T09:50:00Z" w16du:dateUtc="2025-01-06T01:50:00Z">
                  <w:rPr>
                    <w:ins w:id="41241" w:author="瑋婷 徐" w:date="2025-01-04T22:02:00Z" w16du:dateUtc="2025-01-04T14:02:00Z"/>
                  </w:rPr>
                </w:rPrChange>
              </w:rPr>
              <w:pPrChange w:id="41242" w:author="瑋婷 徐" w:date="2025-01-04T22:03:00Z" w16du:dateUtc="2025-01-04T14:03:00Z">
                <w:pPr>
                  <w:spacing w:after="0"/>
                </w:pPr>
              </w:pPrChange>
            </w:pPr>
            <w:ins w:id="41243" w:author="瑋婷 徐" w:date="2025-01-04T22:02:00Z" w16du:dateUtc="2025-01-04T14:02:00Z">
              <w:r w:rsidRPr="00C92C16">
                <w:rPr>
                  <w:rFonts w:ascii="Times New Roman" w:hAnsi="Times New Roman" w:cs="Times New Roman"/>
                  <w:sz w:val="24"/>
                  <w:rPrChange w:id="41244" w:author="瑋婷 徐" w:date="2025-01-06T09:50:00Z" w16du:dateUtc="2025-01-06T01:50:00Z">
                    <w:rPr/>
                  </w:rPrChange>
                </w:rPr>
                <w:t>鵂鶹</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45"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ADB4A8" w14:textId="77777777" w:rsidR="00003CCE" w:rsidRPr="00C92C16" w:rsidRDefault="00003CCE">
            <w:pPr>
              <w:spacing w:after="0" w:line="360" w:lineRule="auto"/>
              <w:jc w:val="center"/>
              <w:rPr>
                <w:ins w:id="41246" w:author="瑋婷 徐" w:date="2025-01-04T22:02:00Z" w16du:dateUtc="2025-01-04T14:02:00Z"/>
                <w:rFonts w:ascii="Times New Roman" w:hAnsi="Times New Roman" w:cs="Times New Roman"/>
                <w:sz w:val="24"/>
                <w:rPrChange w:id="41247" w:author="瑋婷 徐" w:date="2025-01-06T09:50:00Z" w16du:dateUtc="2025-01-06T01:50:00Z">
                  <w:rPr>
                    <w:ins w:id="41248" w:author="瑋婷 徐" w:date="2025-01-04T22:02:00Z" w16du:dateUtc="2025-01-04T14:02:00Z"/>
                  </w:rPr>
                </w:rPrChange>
              </w:rPr>
              <w:pPrChange w:id="41249" w:author="瑋婷 徐" w:date="2025-01-04T22:03:00Z" w16du:dateUtc="2025-01-04T14:03:00Z">
                <w:pPr>
                  <w:spacing w:after="0"/>
                </w:pPr>
              </w:pPrChange>
            </w:pPr>
            <w:ins w:id="41250" w:author="瑋婷 徐" w:date="2025-01-04T22:02:00Z" w16du:dateUtc="2025-01-04T14:02:00Z">
              <w:r w:rsidRPr="00C92C16">
                <w:rPr>
                  <w:rFonts w:ascii="Times New Roman" w:hAnsi="Times New Roman" w:cs="Times New Roman"/>
                  <w:sz w:val="24"/>
                  <w:rPrChange w:id="41251" w:author="瑋婷 徐" w:date="2025-01-06T09:50:00Z" w16du:dateUtc="2025-01-06T01:50:00Z">
                    <w:rPr/>
                  </w:rPrChange>
                </w:rPr>
                <w:t>4</w:t>
              </w:r>
            </w:ins>
          </w:p>
        </w:tc>
      </w:tr>
      <w:tr w:rsidR="00003CCE" w:rsidRPr="00C92C16" w14:paraId="297582FE" w14:textId="77777777" w:rsidTr="00003CCE">
        <w:trPr>
          <w:jc w:val="center"/>
          <w:ins w:id="41252" w:author="瑋婷 徐" w:date="2025-01-04T22:02:00Z"/>
          <w:trPrChange w:id="41253"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54"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6E8194" w14:textId="77777777" w:rsidR="00003CCE" w:rsidRPr="00C92C16" w:rsidRDefault="00003CCE">
            <w:pPr>
              <w:spacing w:after="0" w:line="360" w:lineRule="auto"/>
              <w:jc w:val="center"/>
              <w:rPr>
                <w:ins w:id="41255" w:author="瑋婷 徐" w:date="2025-01-04T22:02:00Z" w16du:dateUtc="2025-01-04T14:02:00Z"/>
                <w:rFonts w:ascii="Times New Roman" w:hAnsi="Times New Roman" w:cs="Times New Roman"/>
                <w:sz w:val="24"/>
                <w:rPrChange w:id="41256" w:author="瑋婷 徐" w:date="2025-01-06T09:50:00Z" w16du:dateUtc="2025-01-06T01:50:00Z">
                  <w:rPr>
                    <w:ins w:id="41257" w:author="瑋婷 徐" w:date="2025-01-04T22:02:00Z" w16du:dateUtc="2025-01-04T14:02:00Z"/>
                  </w:rPr>
                </w:rPrChange>
              </w:rPr>
              <w:pPrChange w:id="41258" w:author="瑋婷 徐" w:date="2025-01-04T22:03:00Z" w16du:dateUtc="2025-01-04T14:03:00Z">
                <w:pPr>
                  <w:spacing w:after="0"/>
                </w:pPr>
              </w:pPrChange>
            </w:pPr>
            <w:ins w:id="41259" w:author="瑋婷 徐" w:date="2025-01-04T22:02:00Z" w16du:dateUtc="2025-01-04T14:02:00Z">
              <w:r w:rsidRPr="00C92C16">
                <w:rPr>
                  <w:rFonts w:ascii="Times New Roman" w:hAnsi="Times New Roman" w:cs="Times New Roman"/>
                  <w:sz w:val="24"/>
                  <w:rPrChange w:id="41260" w:author="瑋婷 徐" w:date="2025-01-06T09:50:00Z" w16du:dateUtc="2025-01-06T01:50:00Z">
                    <w:rPr/>
                  </w:rPrChange>
                </w:rPr>
                <w:t>五色鳥</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61"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947BE9" w14:textId="77777777" w:rsidR="00003CCE" w:rsidRPr="00C92C16" w:rsidRDefault="00003CCE">
            <w:pPr>
              <w:spacing w:after="0" w:line="360" w:lineRule="auto"/>
              <w:jc w:val="center"/>
              <w:rPr>
                <w:ins w:id="41262" w:author="瑋婷 徐" w:date="2025-01-04T22:02:00Z" w16du:dateUtc="2025-01-04T14:02:00Z"/>
                <w:rFonts w:ascii="Times New Roman" w:hAnsi="Times New Roman" w:cs="Times New Roman"/>
                <w:sz w:val="24"/>
                <w:rPrChange w:id="41263" w:author="瑋婷 徐" w:date="2025-01-06T09:50:00Z" w16du:dateUtc="2025-01-06T01:50:00Z">
                  <w:rPr>
                    <w:ins w:id="41264" w:author="瑋婷 徐" w:date="2025-01-04T22:02:00Z" w16du:dateUtc="2025-01-04T14:02:00Z"/>
                  </w:rPr>
                </w:rPrChange>
              </w:rPr>
              <w:pPrChange w:id="41265" w:author="瑋婷 徐" w:date="2025-01-04T22:03:00Z" w16du:dateUtc="2025-01-04T14:03:00Z">
                <w:pPr>
                  <w:spacing w:after="0"/>
                </w:pPr>
              </w:pPrChange>
            </w:pPr>
            <w:ins w:id="41266" w:author="瑋婷 徐" w:date="2025-01-04T22:02:00Z" w16du:dateUtc="2025-01-04T14:02:00Z">
              <w:r w:rsidRPr="00C92C16">
                <w:rPr>
                  <w:rFonts w:ascii="Times New Roman" w:hAnsi="Times New Roman" w:cs="Times New Roman"/>
                  <w:sz w:val="24"/>
                  <w:rPrChange w:id="41267" w:author="瑋婷 徐" w:date="2025-01-06T09:50:00Z" w16du:dateUtc="2025-01-06T01:50:00Z">
                    <w:rPr/>
                  </w:rPrChange>
                </w:rPr>
                <w:t>66</w:t>
              </w:r>
            </w:ins>
          </w:p>
        </w:tc>
      </w:tr>
      <w:tr w:rsidR="00003CCE" w:rsidRPr="00C92C16" w14:paraId="4FAAC845" w14:textId="77777777" w:rsidTr="00003CCE">
        <w:trPr>
          <w:jc w:val="center"/>
          <w:ins w:id="41268" w:author="瑋婷 徐" w:date="2025-01-04T22:02:00Z"/>
          <w:trPrChange w:id="41269"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70"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2F03BF" w14:textId="77777777" w:rsidR="00003CCE" w:rsidRPr="00C92C16" w:rsidRDefault="00003CCE">
            <w:pPr>
              <w:spacing w:after="0" w:line="360" w:lineRule="auto"/>
              <w:jc w:val="center"/>
              <w:rPr>
                <w:ins w:id="41271" w:author="瑋婷 徐" w:date="2025-01-04T22:02:00Z" w16du:dateUtc="2025-01-04T14:02:00Z"/>
                <w:rFonts w:ascii="Times New Roman" w:hAnsi="Times New Roman" w:cs="Times New Roman"/>
                <w:sz w:val="24"/>
                <w:rPrChange w:id="41272" w:author="瑋婷 徐" w:date="2025-01-06T09:50:00Z" w16du:dateUtc="2025-01-06T01:50:00Z">
                  <w:rPr>
                    <w:ins w:id="41273" w:author="瑋婷 徐" w:date="2025-01-04T22:02:00Z" w16du:dateUtc="2025-01-04T14:02:00Z"/>
                  </w:rPr>
                </w:rPrChange>
              </w:rPr>
              <w:pPrChange w:id="41274" w:author="瑋婷 徐" w:date="2025-01-04T22:03:00Z" w16du:dateUtc="2025-01-04T14:03:00Z">
                <w:pPr>
                  <w:spacing w:after="0"/>
                </w:pPr>
              </w:pPrChange>
            </w:pPr>
            <w:ins w:id="41275" w:author="瑋婷 徐" w:date="2025-01-04T22:02:00Z" w16du:dateUtc="2025-01-04T14:02:00Z">
              <w:r w:rsidRPr="00C92C16">
                <w:rPr>
                  <w:rFonts w:ascii="Times New Roman" w:hAnsi="Times New Roman" w:cs="Times New Roman"/>
                  <w:sz w:val="24"/>
                  <w:rPrChange w:id="41276" w:author="瑋婷 徐" w:date="2025-01-06T09:50:00Z" w16du:dateUtc="2025-01-06T01:50:00Z">
                    <w:rPr/>
                  </w:rPrChange>
                </w:rPr>
                <w:t>大赤啄木</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77"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6F4092" w14:textId="77777777" w:rsidR="00003CCE" w:rsidRPr="00C92C16" w:rsidRDefault="00003CCE">
            <w:pPr>
              <w:spacing w:after="0" w:line="360" w:lineRule="auto"/>
              <w:jc w:val="center"/>
              <w:rPr>
                <w:ins w:id="41278" w:author="瑋婷 徐" w:date="2025-01-04T22:02:00Z" w16du:dateUtc="2025-01-04T14:02:00Z"/>
                <w:rFonts w:ascii="Times New Roman" w:hAnsi="Times New Roman" w:cs="Times New Roman"/>
                <w:sz w:val="24"/>
                <w:rPrChange w:id="41279" w:author="瑋婷 徐" w:date="2025-01-06T09:50:00Z" w16du:dateUtc="2025-01-06T01:50:00Z">
                  <w:rPr>
                    <w:ins w:id="41280" w:author="瑋婷 徐" w:date="2025-01-04T22:02:00Z" w16du:dateUtc="2025-01-04T14:02:00Z"/>
                  </w:rPr>
                </w:rPrChange>
              </w:rPr>
              <w:pPrChange w:id="41281" w:author="瑋婷 徐" w:date="2025-01-04T22:03:00Z" w16du:dateUtc="2025-01-04T14:03:00Z">
                <w:pPr>
                  <w:spacing w:after="0"/>
                </w:pPr>
              </w:pPrChange>
            </w:pPr>
            <w:ins w:id="41282" w:author="瑋婷 徐" w:date="2025-01-04T22:02:00Z" w16du:dateUtc="2025-01-04T14:02:00Z">
              <w:r w:rsidRPr="00C92C16">
                <w:rPr>
                  <w:rFonts w:ascii="Times New Roman" w:hAnsi="Times New Roman" w:cs="Times New Roman"/>
                  <w:sz w:val="24"/>
                  <w:rPrChange w:id="41283" w:author="瑋婷 徐" w:date="2025-01-06T09:50:00Z" w16du:dateUtc="2025-01-06T01:50:00Z">
                    <w:rPr/>
                  </w:rPrChange>
                </w:rPr>
                <w:t>1</w:t>
              </w:r>
            </w:ins>
          </w:p>
        </w:tc>
      </w:tr>
      <w:tr w:rsidR="00003CCE" w:rsidRPr="00C92C16" w14:paraId="13FC297C" w14:textId="77777777" w:rsidTr="00003CCE">
        <w:trPr>
          <w:jc w:val="center"/>
          <w:ins w:id="41284" w:author="瑋婷 徐" w:date="2025-01-04T22:02:00Z"/>
          <w:trPrChange w:id="41285"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86"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D1DC5A" w14:textId="77777777" w:rsidR="00003CCE" w:rsidRPr="00C92C16" w:rsidRDefault="00003CCE">
            <w:pPr>
              <w:spacing w:after="0" w:line="360" w:lineRule="auto"/>
              <w:jc w:val="center"/>
              <w:rPr>
                <w:ins w:id="41287" w:author="瑋婷 徐" w:date="2025-01-04T22:02:00Z" w16du:dateUtc="2025-01-04T14:02:00Z"/>
                <w:rFonts w:ascii="Times New Roman" w:hAnsi="Times New Roman" w:cs="Times New Roman"/>
                <w:sz w:val="24"/>
                <w:rPrChange w:id="41288" w:author="瑋婷 徐" w:date="2025-01-06T09:50:00Z" w16du:dateUtc="2025-01-06T01:50:00Z">
                  <w:rPr>
                    <w:ins w:id="41289" w:author="瑋婷 徐" w:date="2025-01-04T22:02:00Z" w16du:dateUtc="2025-01-04T14:02:00Z"/>
                  </w:rPr>
                </w:rPrChange>
              </w:rPr>
              <w:pPrChange w:id="41290" w:author="瑋婷 徐" w:date="2025-01-04T22:03:00Z" w16du:dateUtc="2025-01-04T14:03:00Z">
                <w:pPr>
                  <w:spacing w:after="0"/>
                </w:pPr>
              </w:pPrChange>
            </w:pPr>
            <w:ins w:id="41291" w:author="瑋婷 徐" w:date="2025-01-04T22:02:00Z" w16du:dateUtc="2025-01-04T14:02:00Z">
              <w:r w:rsidRPr="00C92C16">
                <w:rPr>
                  <w:rFonts w:ascii="Times New Roman" w:hAnsi="Times New Roman" w:cs="Times New Roman"/>
                  <w:sz w:val="24"/>
                  <w:rPrChange w:id="41292" w:author="瑋婷 徐" w:date="2025-01-06T09:50:00Z" w16du:dateUtc="2025-01-06T01:50:00Z">
                    <w:rPr/>
                  </w:rPrChange>
                </w:rPr>
                <w:t>綠啄木</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93"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AA2176" w14:textId="77777777" w:rsidR="00003CCE" w:rsidRPr="00C92C16" w:rsidRDefault="00003CCE">
            <w:pPr>
              <w:spacing w:after="0" w:line="360" w:lineRule="auto"/>
              <w:jc w:val="center"/>
              <w:rPr>
                <w:ins w:id="41294" w:author="瑋婷 徐" w:date="2025-01-04T22:02:00Z" w16du:dateUtc="2025-01-04T14:02:00Z"/>
                <w:rFonts w:ascii="Times New Roman" w:hAnsi="Times New Roman" w:cs="Times New Roman"/>
                <w:sz w:val="24"/>
                <w:rPrChange w:id="41295" w:author="瑋婷 徐" w:date="2025-01-06T09:50:00Z" w16du:dateUtc="2025-01-06T01:50:00Z">
                  <w:rPr>
                    <w:ins w:id="41296" w:author="瑋婷 徐" w:date="2025-01-04T22:02:00Z" w16du:dateUtc="2025-01-04T14:02:00Z"/>
                  </w:rPr>
                </w:rPrChange>
              </w:rPr>
              <w:pPrChange w:id="41297" w:author="瑋婷 徐" w:date="2025-01-04T22:03:00Z" w16du:dateUtc="2025-01-04T14:03:00Z">
                <w:pPr>
                  <w:spacing w:after="0"/>
                </w:pPr>
              </w:pPrChange>
            </w:pPr>
            <w:ins w:id="41298" w:author="瑋婷 徐" w:date="2025-01-04T22:02:00Z" w16du:dateUtc="2025-01-04T14:02:00Z">
              <w:r w:rsidRPr="00C92C16">
                <w:rPr>
                  <w:rFonts w:ascii="Times New Roman" w:hAnsi="Times New Roman" w:cs="Times New Roman"/>
                  <w:sz w:val="24"/>
                  <w:rPrChange w:id="41299" w:author="瑋婷 徐" w:date="2025-01-06T09:50:00Z" w16du:dateUtc="2025-01-06T01:50:00Z">
                    <w:rPr/>
                  </w:rPrChange>
                </w:rPr>
                <w:t>3</w:t>
              </w:r>
            </w:ins>
          </w:p>
        </w:tc>
      </w:tr>
      <w:tr w:rsidR="00003CCE" w:rsidRPr="00C92C16" w14:paraId="1D7A017B" w14:textId="77777777" w:rsidTr="00003CCE">
        <w:trPr>
          <w:jc w:val="center"/>
          <w:ins w:id="41300" w:author="瑋婷 徐" w:date="2025-01-04T22:02:00Z"/>
          <w:trPrChange w:id="41301"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02"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D03E02" w14:textId="77777777" w:rsidR="00003CCE" w:rsidRPr="00C92C16" w:rsidRDefault="00003CCE">
            <w:pPr>
              <w:spacing w:after="0" w:line="360" w:lineRule="auto"/>
              <w:jc w:val="center"/>
              <w:rPr>
                <w:ins w:id="41303" w:author="瑋婷 徐" w:date="2025-01-04T22:02:00Z" w16du:dateUtc="2025-01-04T14:02:00Z"/>
                <w:rFonts w:ascii="Times New Roman" w:hAnsi="Times New Roman" w:cs="Times New Roman"/>
                <w:sz w:val="24"/>
                <w:rPrChange w:id="41304" w:author="瑋婷 徐" w:date="2025-01-06T09:50:00Z" w16du:dateUtc="2025-01-06T01:50:00Z">
                  <w:rPr>
                    <w:ins w:id="41305" w:author="瑋婷 徐" w:date="2025-01-04T22:02:00Z" w16du:dateUtc="2025-01-04T14:02:00Z"/>
                  </w:rPr>
                </w:rPrChange>
              </w:rPr>
              <w:pPrChange w:id="41306" w:author="瑋婷 徐" w:date="2025-01-04T22:03:00Z" w16du:dateUtc="2025-01-04T14:03:00Z">
                <w:pPr>
                  <w:spacing w:after="0"/>
                </w:pPr>
              </w:pPrChange>
            </w:pPr>
            <w:ins w:id="41307" w:author="瑋婷 徐" w:date="2025-01-04T22:02:00Z" w16du:dateUtc="2025-01-04T14:02:00Z">
              <w:r w:rsidRPr="00C92C16">
                <w:rPr>
                  <w:rFonts w:ascii="Times New Roman" w:hAnsi="Times New Roman" w:cs="Times New Roman"/>
                  <w:sz w:val="24"/>
                  <w:rPrChange w:id="41308" w:author="瑋婷 徐" w:date="2025-01-06T09:50:00Z" w16du:dateUtc="2025-01-06T01:50:00Z">
                    <w:rPr/>
                  </w:rPrChange>
                </w:rPr>
                <w:t>灰喉山椒鳥</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09"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D5BBD4" w14:textId="77777777" w:rsidR="00003CCE" w:rsidRPr="00C92C16" w:rsidRDefault="00003CCE">
            <w:pPr>
              <w:spacing w:after="0" w:line="360" w:lineRule="auto"/>
              <w:jc w:val="center"/>
              <w:rPr>
                <w:ins w:id="41310" w:author="瑋婷 徐" w:date="2025-01-04T22:02:00Z" w16du:dateUtc="2025-01-04T14:02:00Z"/>
                <w:rFonts w:ascii="Times New Roman" w:hAnsi="Times New Roman" w:cs="Times New Roman"/>
                <w:sz w:val="24"/>
                <w:rPrChange w:id="41311" w:author="瑋婷 徐" w:date="2025-01-06T09:50:00Z" w16du:dateUtc="2025-01-06T01:50:00Z">
                  <w:rPr>
                    <w:ins w:id="41312" w:author="瑋婷 徐" w:date="2025-01-04T22:02:00Z" w16du:dateUtc="2025-01-04T14:02:00Z"/>
                  </w:rPr>
                </w:rPrChange>
              </w:rPr>
              <w:pPrChange w:id="41313" w:author="瑋婷 徐" w:date="2025-01-04T22:03:00Z" w16du:dateUtc="2025-01-04T14:03:00Z">
                <w:pPr>
                  <w:spacing w:after="0"/>
                </w:pPr>
              </w:pPrChange>
            </w:pPr>
            <w:ins w:id="41314" w:author="瑋婷 徐" w:date="2025-01-04T22:02:00Z" w16du:dateUtc="2025-01-04T14:02:00Z">
              <w:r w:rsidRPr="00C92C16">
                <w:rPr>
                  <w:rFonts w:ascii="Times New Roman" w:hAnsi="Times New Roman" w:cs="Times New Roman"/>
                  <w:sz w:val="24"/>
                  <w:rPrChange w:id="41315" w:author="瑋婷 徐" w:date="2025-01-06T09:50:00Z" w16du:dateUtc="2025-01-06T01:50:00Z">
                    <w:rPr/>
                  </w:rPrChange>
                </w:rPr>
                <w:t>21</w:t>
              </w:r>
            </w:ins>
          </w:p>
        </w:tc>
      </w:tr>
      <w:tr w:rsidR="00003CCE" w:rsidRPr="00C92C16" w14:paraId="561401BC" w14:textId="77777777" w:rsidTr="00003CCE">
        <w:trPr>
          <w:jc w:val="center"/>
          <w:ins w:id="41316" w:author="瑋婷 徐" w:date="2025-01-04T22:02:00Z"/>
          <w:trPrChange w:id="41317"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18"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977C76" w14:textId="77777777" w:rsidR="00003CCE" w:rsidRPr="00C92C16" w:rsidRDefault="00003CCE">
            <w:pPr>
              <w:spacing w:after="0" w:line="360" w:lineRule="auto"/>
              <w:jc w:val="center"/>
              <w:rPr>
                <w:ins w:id="41319" w:author="瑋婷 徐" w:date="2025-01-04T22:02:00Z" w16du:dateUtc="2025-01-04T14:02:00Z"/>
                <w:rFonts w:ascii="Times New Roman" w:hAnsi="Times New Roman" w:cs="Times New Roman"/>
                <w:sz w:val="24"/>
                <w:rPrChange w:id="41320" w:author="瑋婷 徐" w:date="2025-01-06T09:50:00Z" w16du:dateUtc="2025-01-06T01:50:00Z">
                  <w:rPr>
                    <w:ins w:id="41321" w:author="瑋婷 徐" w:date="2025-01-04T22:02:00Z" w16du:dateUtc="2025-01-04T14:02:00Z"/>
                  </w:rPr>
                </w:rPrChange>
              </w:rPr>
              <w:pPrChange w:id="41322" w:author="瑋婷 徐" w:date="2025-01-04T22:03:00Z" w16du:dateUtc="2025-01-04T14:03:00Z">
                <w:pPr>
                  <w:spacing w:after="0"/>
                </w:pPr>
              </w:pPrChange>
            </w:pPr>
            <w:ins w:id="41323" w:author="瑋婷 徐" w:date="2025-01-04T22:02:00Z" w16du:dateUtc="2025-01-04T14:02:00Z">
              <w:r w:rsidRPr="00C92C16">
                <w:rPr>
                  <w:rFonts w:ascii="Times New Roman" w:hAnsi="Times New Roman" w:cs="Times New Roman"/>
                  <w:sz w:val="24"/>
                  <w:rPrChange w:id="41324" w:author="瑋婷 徐" w:date="2025-01-06T09:50:00Z" w16du:dateUtc="2025-01-06T01:50:00Z">
                    <w:rPr/>
                  </w:rPrChange>
                </w:rPr>
                <w:t>松鴉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25"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9037D8" w14:textId="77777777" w:rsidR="00003CCE" w:rsidRPr="00C92C16" w:rsidRDefault="00003CCE">
            <w:pPr>
              <w:spacing w:after="0" w:line="360" w:lineRule="auto"/>
              <w:jc w:val="center"/>
              <w:rPr>
                <w:ins w:id="41326" w:author="瑋婷 徐" w:date="2025-01-04T22:02:00Z" w16du:dateUtc="2025-01-04T14:02:00Z"/>
                <w:rFonts w:ascii="Times New Roman" w:hAnsi="Times New Roman" w:cs="Times New Roman"/>
                <w:sz w:val="24"/>
                <w:rPrChange w:id="41327" w:author="瑋婷 徐" w:date="2025-01-06T09:50:00Z" w16du:dateUtc="2025-01-06T01:50:00Z">
                  <w:rPr>
                    <w:ins w:id="41328" w:author="瑋婷 徐" w:date="2025-01-04T22:02:00Z" w16du:dateUtc="2025-01-04T14:02:00Z"/>
                  </w:rPr>
                </w:rPrChange>
              </w:rPr>
              <w:pPrChange w:id="41329" w:author="瑋婷 徐" w:date="2025-01-04T22:03:00Z" w16du:dateUtc="2025-01-04T14:03:00Z">
                <w:pPr>
                  <w:spacing w:after="0"/>
                </w:pPr>
              </w:pPrChange>
            </w:pPr>
            <w:ins w:id="41330" w:author="瑋婷 徐" w:date="2025-01-04T22:02:00Z" w16du:dateUtc="2025-01-04T14:02:00Z">
              <w:r w:rsidRPr="00C92C16">
                <w:rPr>
                  <w:rFonts w:ascii="Times New Roman" w:hAnsi="Times New Roman" w:cs="Times New Roman"/>
                  <w:sz w:val="24"/>
                  <w:rPrChange w:id="41331" w:author="瑋婷 徐" w:date="2025-01-06T09:50:00Z" w16du:dateUtc="2025-01-06T01:50:00Z">
                    <w:rPr/>
                  </w:rPrChange>
                </w:rPr>
                <w:t>3</w:t>
              </w:r>
            </w:ins>
          </w:p>
        </w:tc>
      </w:tr>
      <w:tr w:rsidR="00003CCE" w:rsidRPr="00C92C16" w14:paraId="70EED8CE" w14:textId="77777777" w:rsidTr="00003CCE">
        <w:trPr>
          <w:jc w:val="center"/>
          <w:ins w:id="41332" w:author="瑋婷 徐" w:date="2025-01-04T22:02:00Z"/>
          <w:trPrChange w:id="41333"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34"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936C6D" w14:textId="77777777" w:rsidR="00003CCE" w:rsidRPr="00C92C16" w:rsidRDefault="00003CCE">
            <w:pPr>
              <w:spacing w:after="0" w:line="360" w:lineRule="auto"/>
              <w:jc w:val="center"/>
              <w:rPr>
                <w:ins w:id="41335" w:author="瑋婷 徐" w:date="2025-01-04T22:02:00Z" w16du:dateUtc="2025-01-04T14:02:00Z"/>
                <w:rFonts w:ascii="Times New Roman" w:hAnsi="Times New Roman" w:cs="Times New Roman"/>
                <w:sz w:val="24"/>
                <w:rPrChange w:id="41336" w:author="瑋婷 徐" w:date="2025-01-06T09:50:00Z" w16du:dateUtc="2025-01-06T01:50:00Z">
                  <w:rPr>
                    <w:ins w:id="41337" w:author="瑋婷 徐" w:date="2025-01-04T22:02:00Z" w16du:dateUtc="2025-01-04T14:02:00Z"/>
                  </w:rPr>
                </w:rPrChange>
              </w:rPr>
              <w:pPrChange w:id="41338" w:author="瑋婷 徐" w:date="2025-01-04T22:03:00Z" w16du:dateUtc="2025-01-04T14:03:00Z">
                <w:pPr>
                  <w:spacing w:after="0"/>
                </w:pPr>
              </w:pPrChange>
            </w:pPr>
            <w:ins w:id="41339" w:author="瑋婷 徐" w:date="2025-01-04T22:02:00Z" w16du:dateUtc="2025-01-04T14:02:00Z">
              <w:r w:rsidRPr="00C92C16">
                <w:rPr>
                  <w:rFonts w:ascii="Times New Roman" w:hAnsi="Times New Roman" w:cs="Times New Roman"/>
                  <w:sz w:val="24"/>
                  <w:rPrChange w:id="41340" w:author="瑋婷 徐" w:date="2025-01-06T09:50:00Z" w16du:dateUtc="2025-01-06T01:50:00Z">
                    <w:rPr/>
                  </w:rPrChange>
                </w:rPr>
                <w:t>樹鵲</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41"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515C6E" w14:textId="77777777" w:rsidR="00003CCE" w:rsidRPr="00C92C16" w:rsidRDefault="00003CCE">
            <w:pPr>
              <w:spacing w:after="0" w:line="360" w:lineRule="auto"/>
              <w:jc w:val="center"/>
              <w:rPr>
                <w:ins w:id="41342" w:author="瑋婷 徐" w:date="2025-01-04T22:02:00Z" w16du:dateUtc="2025-01-04T14:02:00Z"/>
                <w:rFonts w:ascii="Times New Roman" w:hAnsi="Times New Roman" w:cs="Times New Roman"/>
                <w:sz w:val="24"/>
                <w:rPrChange w:id="41343" w:author="瑋婷 徐" w:date="2025-01-06T09:50:00Z" w16du:dateUtc="2025-01-06T01:50:00Z">
                  <w:rPr>
                    <w:ins w:id="41344" w:author="瑋婷 徐" w:date="2025-01-04T22:02:00Z" w16du:dateUtc="2025-01-04T14:02:00Z"/>
                  </w:rPr>
                </w:rPrChange>
              </w:rPr>
              <w:pPrChange w:id="41345" w:author="瑋婷 徐" w:date="2025-01-04T22:03:00Z" w16du:dateUtc="2025-01-04T14:03:00Z">
                <w:pPr>
                  <w:spacing w:after="0"/>
                </w:pPr>
              </w:pPrChange>
            </w:pPr>
            <w:ins w:id="41346" w:author="瑋婷 徐" w:date="2025-01-04T22:02:00Z" w16du:dateUtc="2025-01-04T14:02:00Z">
              <w:r w:rsidRPr="00C92C16">
                <w:rPr>
                  <w:rFonts w:ascii="Times New Roman" w:hAnsi="Times New Roman" w:cs="Times New Roman"/>
                  <w:sz w:val="24"/>
                  <w:rPrChange w:id="41347" w:author="瑋婷 徐" w:date="2025-01-06T09:50:00Z" w16du:dateUtc="2025-01-06T01:50:00Z">
                    <w:rPr/>
                  </w:rPrChange>
                </w:rPr>
                <w:t>6</w:t>
              </w:r>
            </w:ins>
          </w:p>
        </w:tc>
      </w:tr>
      <w:tr w:rsidR="00003CCE" w:rsidRPr="00C92C16" w14:paraId="693DAAFD" w14:textId="77777777" w:rsidTr="00003CCE">
        <w:trPr>
          <w:jc w:val="center"/>
          <w:ins w:id="41348" w:author="瑋婷 徐" w:date="2025-01-04T22:02:00Z"/>
          <w:trPrChange w:id="41349"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50"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0039D2" w14:textId="77777777" w:rsidR="00003CCE" w:rsidRPr="00C92C16" w:rsidRDefault="00003CCE">
            <w:pPr>
              <w:spacing w:after="0" w:line="360" w:lineRule="auto"/>
              <w:jc w:val="center"/>
              <w:rPr>
                <w:ins w:id="41351" w:author="瑋婷 徐" w:date="2025-01-04T22:02:00Z" w16du:dateUtc="2025-01-04T14:02:00Z"/>
                <w:rFonts w:ascii="Times New Roman" w:hAnsi="Times New Roman" w:cs="Times New Roman"/>
                <w:sz w:val="24"/>
                <w:rPrChange w:id="41352" w:author="瑋婷 徐" w:date="2025-01-06T09:50:00Z" w16du:dateUtc="2025-01-06T01:50:00Z">
                  <w:rPr>
                    <w:ins w:id="41353" w:author="瑋婷 徐" w:date="2025-01-04T22:02:00Z" w16du:dateUtc="2025-01-04T14:02:00Z"/>
                  </w:rPr>
                </w:rPrChange>
              </w:rPr>
              <w:pPrChange w:id="41354" w:author="瑋婷 徐" w:date="2025-01-04T22:03:00Z" w16du:dateUtc="2025-01-04T14:03:00Z">
                <w:pPr>
                  <w:spacing w:after="0"/>
                </w:pPr>
              </w:pPrChange>
            </w:pPr>
            <w:ins w:id="41355" w:author="瑋婷 徐" w:date="2025-01-04T22:02:00Z" w16du:dateUtc="2025-01-04T14:02:00Z">
              <w:r w:rsidRPr="00C92C16">
                <w:rPr>
                  <w:rFonts w:ascii="Times New Roman" w:hAnsi="Times New Roman" w:cs="Times New Roman"/>
                  <w:sz w:val="24"/>
                  <w:rPrChange w:id="41356" w:author="瑋婷 徐" w:date="2025-01-06T09:50:00Z" w16du:dateUtc="2025-01-06T01:50:00Z">
                    <w:rPr/>
                  </w:rPrChange>
                </w:rPr>
                <w:t>星鴉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57"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70F99C" w14:textId="77777777" w:rsidR="00003CCE" w:rsidRPr="00C92C16" w:rsidRDefault="00003CCE">
            <w:pPr>
              <w:spacing w:after="0" w:line="360" w:lineRule="auto"/>
              <w:jc w:val="center"/>
              <w:rPr>
                <w:ins w:id="41358" w:author="瑋婷 徐" w:date="2025-01-04T22:02:00Z" w16du:dateUtc="2025-01-04T14:02:00Z"/>
                <w:rFonts w:ascii="Times New Roman" w:hAnsi="Times New Roman" w:cs="Times New Roman"/>
                <w:sz w:val="24"/>
                <w:rPrChange w:id="41359" w:author="瑋婷 徐" w:date="2025-01-06T09:50:00Z" w16du:dateUtc="2025-01-06T01:50:00Z">
                  <w:rPr>
                    <w:ins w:id="41360" w:author="瑋婷 徐" w:date="2025-01-04T22:02:00Z" w16du:dateUtc="2025-01-04T14:02:00Z"/>
                  </w:rPr>
                </w:rPrChange>
              </w:rPr>
              <w:pPrChange w:id="41361" w:author="瑋婷 徐" w:date="2025-01-04T22:03:00Z" w16du:dateUtc="2025-01-04T14:03:00Z">
                <w:pPr>
                  <w:spacing w:after="0"/>
                </w:pPr>
              </w:pPrChange>
            </w:pPr>
            <w:ins w:id="41362" w:author="瑋婷 徐" w:date="2025-01-04T22:02:00Z" w16du:dateUtc="2025-01-04T14:02:00Z">
              <w:r w:rsidRPr="00C92C16">
                <w:rPr>
                  <w:rFonts w:ascii="Times New Roman" w:hAnsi="Times New Roman" w:cs="Times New Roman"/>
                  <w:sz w:val="24"/>
                  <w:rPrChange w:id="41363" w:author="瑋婷 徐" w:date="2025-01-06T09:50:00Z" w16du:dateUtc="2025-01-06T01:50:00Z">
                    <w:rPr/>
                  </w:rPrChange>
                </w:rPr>
                <w:t>19</w:t>
              </w:r>
            </w:ins>
          </w:p>
        </w:tc>
      </w:tr>
      <w:tr w:rsidR="00003CCE" w:rsidRPr="00C92C16" w14:paraId="3F9D5036" w14:textId="77777777" w:rsidTr="00003CCE">
        <w:trPr>
          <w:jc w:val="center"/>
          <w:ins w:id="41364" w:author="瑋婷 徐" w:date="2025-01-04T22:02:00Z"/>
          <w:trPrChange w:id="41365"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66"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D598ED" w14:textId="77777777" w:rsidR="00003CCE" w:rsidRPr="00C92C16" w:rsidRDefault="00003CCE">
            <w:pPr>
              <w:spacing w:after="0" w:line="360" w:lineRule="auto"/>
              <w:jc w:val="center"/>
              <w:rPr>
                <w:ins w:id="41367" w:author="瑋婷 徐" w:date="2025-01-04T22:02:00Z" w16du:dateUtc="2025-01-04T14:02:00Z"/>
                <w:rFonts w:ascii="Times New Roman" w:hAnsi="Times New Roman" w:cs="Times New Roman"/>
                <w:sz w:val="24"/>
                <w:rPrChange w:id="41368" w:author="瑋婷 徐" w:date="2025-01-06T09:50:00Z" w16du:dateUtc="2025-01-06T01:50:00Z">
                  <w:rPr>
                    <w:ins w:id="41369" w:author="瑋婷 徐" w:date="2025-01-04T22:02:00Z" w16du:dateUtc="2025-01-04T14:02:00Z"/>
                  </w:rPr>
                </w:rPrChange>
              </w:rPr>
              <w:pPrChange w:id="41370" w:author="瑋婷 徐" w:date="2025-01-04T22:03:00Z" w16du:dateUtc="2025-01-04T14:03:00Z">
                <w:pPr>
                  <w:spacing w:after="0"/>
                </w:pPr>
              </w:pPrChange>
            </w:pPr>
            <w:ins w:id="41371" w:author="瑋婷 徐" w:date="2025-01-04T22:02:00Z" w16du:dateUtc="2025-01-04T14:02:00Z">
              <w:r w:rsidRPr="00C92C16">
                <w:rPr>
                  <w:rFonts w:ascii="Times New Roman" w:hAnsi="Times New Roman" w:cs="Times New Roman"/>
                  <w:sz w:val="24"/>
                  <w:rPrChange w:id="41372" w:author="瑋婷 徐" w:date="2025-01-06T09:50:00Z" w16du:dateUtc="2025-01-06T01:50:00Z">
                    <w:rPr/>
                  </w:rPrChange>
                </w:rPr>
                <w:t>巨嘴鴉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73"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6CCC00" w14:textId="77777777" w:rsidR="00003CCE" w:rsidRPr="00C92C16" w:rsidRDefault="00003CCE">
            <w:pPr>
              <w:spacing w:after="0" w:line="360" w:lineRule="auto"/>
              <w:jc w:val="center"/>
              <w:rPr>
                <w:ins w:id="41374" w:author="瑋婷 徐" w:date="2025-01-04T22:02:00Z" w16du:dateUtc="2025-01-04T14:02:00Z"/>
                <w:rFonts w:ascii="Times New Roman" w:hAnsi="Times New Roman" w:cs="Times New Roman"/>
                <w:sz w:val="24"/>
                <w:rPrChange w:id="41375" w:author="瑋婷 徐" w:date="2025-01-06T09:50:00Z" w16du:dateUtc="2025-01-06T01:50:00Z">
                  <w:rPr>
                    <w:ins w:id="41376" w:author="瑋婷 徐" w:date="2025-01-04T22:02:00Z" w16du:dateUtc="2025-01-04T14:02:00Z"/>
                  </w:rPr>
                </w:rPrChange>
              </w:rPr>
              <w:pPrChange w:id="41377" w:author="瑋婷 徐" w:date="2025-01-04T22:03:00Z" w16du:dateUtc="2025-01-04T14:03:00Z">
                <w:pPr>
                  <w:spacing w:after="0"/>
                </w:pPr>
              </w:pPrChange>
            </w:pPr>
            <w:ins w:id="41378" w:author="瑋婷 徐" w:date="2025-01-04T22:02:00Z" w16du:dateUtc="2025-01-04T14:02:00Z">
              <w:r w:rsidRPr="00C92C16">
                <w:rPr>
                  <w:rFonts w:ascii="Times New Roman" w:hAnsi="Times New Roman" w:cs="Times New Roman"/>
                  <w:sz w:val="24"/>
                  <w:rPrChange w:id="41379" w:author="瑋婷 徐" w:date="2025-01-06T09:50:00Z" w16du:dateUtc="2025-01-06T01:50:00Z">
                    <w:rPr/>
                  </w:rPrChange>
                </w:rPr>
                <w:t>10</w:t>
              </w:r>
            </w:ins>
          </w:p>
        </w:tc>
      </w:tr>
      <w:tr w:rsidR="00003CCE" w:rsidRPr="00C92C16" w14:paraId="54B15245" w14:textId="77777777" w:rsidTr="00003CCE">
        <w:trPr>
          <w:jc w:val="center"/>
          <w:ins w:id="41380" w:author="瑋婷 徐" w:date="2025-01-04T22:02:00Z"/>
          <w:trPrChange w:id="41381"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82"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1AEE47" w14:textId="77777777" w:rsidR="00003CCE" w:rsidRPr="00C92C16" w:rsidRDefault="00003CCE">
            <w:pPr>
              <w:spacing w:after="0" w:line="360" w:lineRule="auto"/>
              <w:jc w:val="center"/>
              <w:rPr>
                <w:ins w:id="41383" w:author="瑋婷 徐" w:date="2025-01-04T22:02:00Z" w16du:dateUtc="2025-01-04T14:02:00Z"/>
                <w:rFonts w:ascii="Times New Roman" w:hAnsi="Times New Roman" w:cs="Times New Roman"/>
                <w:sz w:val="24"/>
                <w:rPrChange w:id="41384" w:author="瑋婷 徐" w:date="2025-01-06T09:50:00Z" w16du:dateUtc="2025-01-06T01:50:00Z">
                  <w:rPr>
                    <w:ins w:id="41385" w:author="瑋婷 徐" w:date="2025-01-04T22:02:00Z" w16du:dateUtc="2025-01-04T14:02:00Z"/>
                  </w:rPr>
                </w:rPrChange>
              </w:rPr>
              <w:pPrChange w:id="41386" w:author="瑋婷 徐" w:date="2025-01-04T22:03:00Z" w16du:dateUtc="2025-01-04T14:03:00Z">
                <w:pPr>
                  <w:spacing w:after="0"/>
                </w:pPr>
              </w:pPrChange>
            </w:pPr>
            <w:ins w:id="41387" w:author="瑋婷 徐" w:date="2025-01-04T22:02:00Z" w16du:dateUtc="2025-01-04T14:02:00Z">
              <w:r w:rsidRPr="00C92C16">
                <w:rPr>
                  <w:rFonts w:ascii="Times New Roman" w:hAnsi="Times New Roman" w:cs="Times New Roman"/>
                  <w:sz w:val="24"/>
                  <w:rPrChange w:id="41388" w:author="瑋婷 徐" w:date="2025-01-06T09:50:00Z" w16du:dateUtc="2025-01-06T01:50:00Z">
                    <w:rPr/>
                  </w:rPrChange>
                </w:rPr>
                <w:t>煤山雀</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89"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F676FB" w14:textId="77777777" w:rsidR="00003CCE" w:rsidRPr="00C92C16" w:rsidRDefault="00003CCE">
            <w:pPr>
              <w:spacing w:after="0" w:line="360" w:lineRule="auto"/>
              <w:jc w:val="center"/>
              <w:rPr>
                <w:ins w:id="41390" w:author="瑋婷 徐" w:date="2025-01-04T22:02:00Z" w16du:dateUtc="2025-01-04T14:02:00Z"/>
                <w:rFonts w:ascii="Times New Roman" w:hAnsi="Times New Roman" w:cs="Times New Roman"/>
                <w:sz w:val="24"/>
                <w:rPrChange w:id="41391" w:author="瑋婷 徐" w:date="2025-01-06T09:50:00Z" w16du:dateUtc="2025-01-06T01:50:00Z">
                  <w:rPr>
                    <w:ins w:id="41392" w:author="瑋婷 徐" w:date="2025-01-04T22:02:00Z" w16du:dateUtc="2025-01-04T14:02:00Z"/>
                  </w:rPr>
                </w:rPrChange>
              </w:rPr>
              <w:pPrChange w:id="41393" w:author="瑋婷 徐" w:date="2025-01-04T22:03:00Z" w16du:dateUtc="2025-01-04T14:03:00Z">
                <w:pPr>
                  <w:spacing w:after="0"/>
                </w:pPr>
              </w:pPrChange>
            </w:pPr>
            <w:ins w:id="41394" w:author="瑋婷 徐" w:date="2025-01-04T22:02:00Z" w16du:dateUtc="2025-01-04T14:02:00Z">
              <w:r w:rsidRPr="00C92C16">
                <w:rPr>
                  <w:rFonts w:ascii="Times New Roman" w:hAnsi="Times New Roman" w:cs="Times New Roman"/>
                  <w:sz w:val="24"/>
                  <w:rPrChange w:id="41395" w:author="瑋婷 徐" w:date="2025-01-06T09:50:00Z" w16du:dateUtc="2025-01-06T01:50:00Z">
                    <w:rPr/>
                  </w:rPrChange>
                </w:rPr>
                <w:t>27</w:t>
              </w:r>
            </w:ins>
          </w:p>
        </w:tc>
      </w:tr>
      <w:tr w:rsidR="00003CCE" w:rsidRPr="00C92C16" w14:paraId="7B7580ED" w14:textId="77777777" w:rsidTr="00003CCE">
        <w:trPr>
          <w:jc w:val="center"/>
          <w:ins w:id="41396" w:author="瑋婷 徐" w:date="2025-01-04T22:02:00Z"/>
          <w:trPrChange w:id="41397"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98"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AE1522" w14:textId="77777777" w:rsidR="00003CCE" w:rsidRPr="00C92C16" w:rsidRDefault="00003CCE">
            <w:pPr>
              <w:spacing w:after="0" w:line="360" w:lineRule="auto"/>
              <w:jc w:val="center"/>
              <w:rPr>
                <w:ins w:id="41399" w:author="瑋婷 徐" w:date="2025-01-04T22:02:00Z" w16du:dateUtc="2025-01-04T14:02:00Z"/>
                <w:rFonts w:ascii="Times New Roman" w:hAnsi="Times New Roman" w:cs="Times New Roman"/>
                <w:sz w:val="24"/>
                <w:rPrChange w:id="41400" w:author="瑋婷 徐" w:date="2025-01-06T09:50:00Z" w16du:dateUtc="2025-01-06T01:50:00Z">
                  <w:rPr>
                    <w:ins w:id="41401" w:author="瑋婷 徐" w:date="2025-01-04T22:02:00Z" w16du:dateUtc="2025-01-04T14:02:00Z"/>
                  </w:rPr>
                </w:rPrChange>
              </w:rPr>
              <w:pPrChange w:id="41402" w:author="瑋婷 徐" w:date="2025-01-04T22:03:00Z" w16du:dateUtc="2025-01-04T14:03:00Z">
                <w:pPr>
                  <w:spacing w:after="0"/>
                </w:pPr>
              </w:pPrChange>
            </w:pPr>
            <w:ins w:id="41403" w:author="瑋婷 徐" w:date="2025-01-04T22:02:00Z" w16du:dateUtc="2025-01-04T14:02:00Z">
              <w:r w:rsidRPr="00C92C16">
                <w:rPr>
                  <w:rFonts w:ascii="Times New Roman" w:hAnsi="Times New Roman" w:cs="Times New Roman"/>
                  <w:sz w:val="24"/>
                  <w:rPrChange w:id="41404" w:author="瑋婷 徐" w:date="2025-01-06T09:50:00Z" w16du:dateUtc="2025-01-06T01:50:00Z">
                    <w:rPr/>
                  </w:rPrChange>
                </w:rPr>
                <w:t>赤腹山雀</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05"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26092C" w14:textId="77777777" w:rsidR="00003CCE" w:rsidRPr="00C92C16" w:rsidRDefault="00003CCE">
            <w:pPr>
              <w:spacing w:after="0" w:line="360" w:lineRule="auto"/>
              <w:jc w:val="center"/>
              <w:rPr>
                <w:ins w:id="41406" w:author="瑋婷 徐" w:date="2025-01-04T22:02:00Z" w16du:dateUtc="2025-01-04T14:02:00Z"/>
                <w:rFonts w:ascii="Times New Roman" w:hAnsi="Times New Roman" w:cs="Times New Roman"/>
                <w:sz w:val="24"/>
                <w:rPrChange w:id="41407" w:author="瑋婷 徐" w:date="2025-01-06T09:50:00Z" w16du:dateUtc="2025-01-06T01:50:00Z">
                  <w:rPr>
                    <w:ins w:id="41408" w:author="瑋婷 徐" w:date="2025-01-04T22:02:00Z" w16du:dateUtc="2025-01-04T14:02:00Z"/>
                  </w:rPr>
                </w:rPrChange>
              </w:rPr>
              <w:pPrChange w:id="41409" w:author="瑋婷 徐" w:date="2025-01-04T22:03:00Z" w16du:dateUtc="2025-01-04T14:03:00Z">
                <w:pPr>
                  <w:spacing w:after="0"/>
                </w:pPr>
              </w:pPrChange>
            </w:pPr>
            <w:ins w:id="41410" w:author="瑋婷 徐" w:date="2025-01-04T22:02:00Z" w16du:dateUtc="2025-01-04T14:02:00Z">
              <w:r w:rsidRPr="00C92C16">
                <w:rPr>
                  <w:rFonts w:ascii="Times New Roman" w:hAnsi="Times New Roman" w:cs="Times New Roman"/>
                  <w:sz w:val="24"/>
                  <w:rPrChange w:id="41411" w:author="瑋婷 徐" w:date="2025-01-06T09:50:00Z" w16du:dateUtc="2025-01-06T01:50:00Z">
                    <w:rPr/>
                  </w:rPrChange>
                </w:rPr>
                <w:t>2</w:t>
              </w:r>
            </w:ins>
          </w:p>
        </w:tc>
      </w:tr>
      <w:tr w:rsidR="00003CCE" w:rsidRPr="00C92C16" w14:paraId="2C2A61BA" w14:textId="77777777" w:rsidTr="00003CCE">
        <w:trPr>
          <w:jc w:val="center"/>
          <w:ins w:id="41412" w:author="瑋婷 徐" w:date="2025-01-04T22:02:00Z"/>
          <w:trPrChange w:id="41413"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14"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E00F2A" w14:textId="77777777" w:rsidR="00003CCE" w:rsidRPr="00C92C16" w:rsidRDefault="00003CCE">
            <w:pPr>
              <w:spacing w:after="0" w:line="360" w:lineRule="auto"/>
              <w:jc w:val="center"/>
              <w:rPr>
                <w:ins w:id="41415" w:author="瑋婷 徐" w:date="2025-01-04T22:02:00Z" w16du:dateUtc="2025-01-04T14:02:00Z"/>
                <w:rFonts w:ascii="Times New Roman" w:hAnsi="Times New Roman" w:cs="Times New Roman"/>
                <w:sz w:val="24"/>
                <w:rPrChange w:id="41416" w:author="瑋婷 徐" w:date="2025-01-06T09:50:00Z" w16du:dateUtc="2025-01-06T01:50:00Z">
                  <w:rPr>
                    <w:ins w:id="41417" w:author="瑋婷 徐" w:date="2025-01-04T22:02:00Z" w16du:dateUtc="2025-01-04T14:02:00Z"/>
                  </w:rPr>
                </w:rPrChange>
              </w:rPr>
              <w:pPrChange w:id="41418" w:author="瑋婷 徐" w:date="2025-01-04T22:03:00Z" w16du:dateUtc="2025-01-04T14:03:00Z">
                <w:pPr>
                  <w:spacing w:after="0"/>
                </w:pPr>
              </w:pPrChange>
            </w:pPr>
            <w:ins w:id="41419" w:author="瑋婷 徐" w:date="2025-01-04T22:02:00Z" w16du:dateUtc="2025-01-04T14:02:00Z">
              <w:r w:rsidRPr="00C92C16">
                <w:rPr>
                  <w:rFonts w:ascii="Times New Roman" w:hAnsi="Times New Roman" w:cs="Times New Roman"/>
                  <w:sz w:val="24"/>
                  <w:rPrChange w:id="41420" w:author="瑋婷 徐" w:date="2025-01-06T09:50:00Z" w16du:dateUtc="2025-01-06T01:50:00Z">
                    <w:rPr/>
                  </w:rPrChange>
                </w:rPr>
                <w:t>青背山雀</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21"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99E681" w14:textId="77777777" w:rsidR="00003CCE" w:rsidRPr="00C92C16" w:rsidRDefault="00003CCE">
            <w:pPr>
              <w:spacing w:after="0" w:line="360" w:lineRule="auto"/>
              <w:jc w:val="center"/>
              <w:rPr>
                <w:ins w:id="41422" w:author="瑋婷 徐" w:date="2025-01-04T22:02:00Z" w16du:dateUtc="2025-01-04T14:02:00Z"/>
                <w:rFonts w:ascii="Times New Roman" w:hAnsi="Times New Roman" w:cs="Times New Roman"/>
                <w:sz w:val="24"/>
                <w:rPrChange w:id="41423" w:author="瑋婷 徐" w:date="2025-01-06T09:50:00Z" w16du:dateUtc="2025-01-06T01:50:00Z">
                  <w:rPr>
                    <w:ins w:id="41424" w:author="瑋婷 徐" w:date="2025-01-04T22:02:00Z" w16du:dateUtc="2025-01-04T14:02:00Z"/>
                  </w:rPr>
                </w:rPrChange>
              </w:rPr>
              <w:pPrChange w:id="41425" w:author="瑋婷 徐" w:date="2025-01-04T22:03:00Z" w16du:dateUtc="2025-01-04T14:03:00Z">
                <w:pPr>
                  <w:spacing w:after="0"/>
                </w:pPr>
              </w:pPrChange>
            </w:pPr>
            <w:ins w:id="41426" w:author="瑋婷 徐" w:date="2025-01-04T22:02:00Z" w16du:dateUtc="2025-01-04T14:02:00Z">
              <w:r w:rsidRPr="00C92C16">
                <w:rPr>
                  <w:rFonts w:ascii="Times New Roman" w:hAnsi="Times New Roman" w:cs="Times New Roman"/>
                  <w:sz w:val="24"/>
                  <w:rPrChange w:id="41427" w:author="瑋婷 徐" w:date="2025-01-06T09:50:00Z" w16du:dateUtc="2025-01-06T01:50:00Z">
                    <w:rPr/>
                  </w:rPrChange>
                </w:rPr>
                <w:t>42</w:t>
              </w:r>
            </w:ins>
          </w:p>
        </w:tc>
      </w:tr>
      <w:tr w:rsidR="00003CCE" w:rsidRPr="00C92C16" w14:paraId="213DF8B0" w14:textId="77777777" w:rsidTr="00003CCE">
        <w:trPr>
          <w:jc w:val="center"/>
          <w:ins w:id="41428" w:author="瑋婷 徐" w:date="2025-01-04T22:02:00Z"/>
          <w:trPrChange w:id="41429"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30"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F3DA29" w14:textId="77777777" w:rsidR="00003CCE" w:rsidRPr="00C92C16" w:rsidRDefault="00003CCE">
            <w:pPr>
              <w:spacing w:after="0" w:line="360" w:lineRule="auto"/>
              <w:jc w:val="center"/>
              <w:rPr>
                <w:ins w:id="41431" w:author="瑋婷 徐" w:date="2025-01-04T22:02:00Z" w16du:dateUtc="2025-01-04T14:02:00Z"/>
                <w:rFonts w:ascii="Times New Roman" w:hAnsi="Times New Roman" w:cs="Times New Roman"/>
                <w:sz w:val="24"/>
                <w:rPrChange w:id="41432" w:author="瑋婷 徐" w:date="2025-01-06T09:50:00Z" w16du:dateUtc="2025-01-06T01:50:00Z">
                  <w:rPr>
                    <w:ins w:id="41433" w:author="瑋婷 徐" w:date="2025-01-04T22:02:00Z" w16du:dateUtc="2025-01-04T14:02:00Z"/>
                  </w:rPr>
                </w:rPrChange>
              </w:rPr>
              <w:pPrChange w:id="41434" w:author="瑋婷 徐" w:date="2025-01-04T22:03:00Z" w16du:dateUtc="2025-01-04T14:03:00Z">
                <w:pPr>
                  <w:spacing w:after="0"/>
                </w:pPr>
              </w:pPrChange>
            </w:pPr>
            <w:ins w:id="41435" w:author="瑋婷 徐" w:date="2025-01-04T22:02:00Z" w16du:dateUtc="2025-01-04T14:02:00Z">
              <w:r w:rsidRPr="00C92C16">
                <w:rPr>
                  <w:rFonts w:ascii="Times New Roman" w:hAnsi="Times New Roman" w:cs="Times New Roman"/>
                  <w:sz w:val="24"/>
                  <w:rPrChange w:id="41436" w:author="瑋婷 徐" w:date="2025-01-06T09:50:00Z" w16du:dateUtc="2025-01-06T01:50:00Z">
                    <w:rPr/>
                  </w:rPrChange>
                </w:rPr>
                <w:t>黃山雀</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37"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9ED714" w14:textId="77777777" w:rsidR="00003CCE" w:rsidRPr="00C92C16" w:rsidRDefault="00003CCE">
            <w:pPr>
              <w:spacing w:after="0" w:line="360" w:lineRule="auto"/>
              <w:jc w:val="center"/>
              <w:rPr>
                <w:ins w:id="41438" w:author="瑋婷 徐" w:date="2025-01-04T22:02:00Z" w16du:dateUtc="2025-01-04T14:02:00Z"/>
                <w:rFonts w:ascii="Times New Roman" w:hAnsi="Times New Roman" w:cs="Times New Roman"/>
                <w:sz w:val="24"/>
                <w:rPrChange w:id="41439" w:author="瑋婷 徐" w:date="2025-01-06T09:50:00Z" w16du:dateUtc="2025-01-06T01:50:00Z">
                  <w:rPr>
                    <w:ins w:id="41440" w:author="瑋婷 徐" w:date="2025-01-04T22:02:00Z" w16du:dateUtc="2025-01-04T14:02:00Z"/>
                  </w:rPr>
                </w:rPrChange>
              </w:rPr>
              <w:pPrChange w:id="41441" w:author="瑋婷 徐" w:date="2025-01-04T22:03:00Z" w16du:dateUtc="2025-01-04T14:03:00Z">
                <w:pPr>
                  <w:spacing w:after="0"/>
                </w:pPr>
              </w:pPrChange>
            </w:pPr>
            <w:ins w:id="41442" w:author="瑋婷 徐" w:date="2025-01-04T22:02:00Z" w16du:dateUtc="2025-01-04T14:02:00Z">
              <w:r w:rsidRPr="00C92C16">
                <w:rPr>
                  <w:rFonts w:ascii="Times New Roman" w:hAnsi="Times New Roman" w:cs="Times New Roman"/>
                  <w:sz w:val="24"/>
                  <w:rPrChange w:id="41443" w:author="瑋婷 徐" w:date="2025-01-06T09:50:00Z" w16du:dateUtc="2025-01-06T01:50:00Z">
                    <w:rPr/>
                  </w:rPrChange>
                </w:rPr>
                <w:t>4</w:t>
              </w:r>
            </w:ins>
          </w:p>
        </w:tc>
      </w:tr>
      <w:tr w:rsidR="00003CCE" w:rsidRPr="00C92C16" w14:paraId="3B337778" w14:textId="77777777" w:rsidTr="00003CCE">
        <w:trPr>
          <w:jc w:val="center"/>
          <w:ins w:id="41444" w:author="瑋婷 徐" w:date="2025-01-04T22:02:00Z"/>
          <w:trPrChange w:id="41445"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46"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7A45A3" w14:textId="77777777" w:rsidR="00003CCE" w:rsidRPr="00C92C16" w:rsidRDefault="00003CCE">
            <w:pPr>
              <w:spacing w:after="0" w:line="360" w:lineRule="auto"/>
              <w:jc w:val="center"/>
              <w:rPr>
                <w:ins w:id="41447" w:author="瑋婷 徐" w:date="2025-01-04T22:02:00Z" w16du:dateUtc="2025-01-04T14:02:00Z"/>
                <w:rFonts w:ascii="Times New Roman" w:hAnsi="Times New Roman" w:cs="Times New Roman"/>
                <w:sz w:val="24"/>
                <w:rPrChange w:id="41448" w:author="瑋婷 徐" w:date="2025-01-06T09:50:00Z" w16du:dateUtc="2025-01-06T01:50:00Z">
                  <w:rPr>
                    <w:ins w:id="41449" w:author="瑋婷 徐" w:date="2025-01-04T22:02:00Z" w16du:dateUtc="2025-01-04T14:02:00Z"/>
                  </w:rPr>
                </w:rPrChange>
              </w:rPr>
              <w:pPrChange w:id="41450" w:author="瑋婷 徐" w:date="2025-01-04T22:03:00Z" w16du:dateUtc="2025-01-04T14:03:00Z">
                <w:pPr>
                  <w:spacing w:after="0"/>
                </w:pPr>
              </w:pPrChange>
            </w:pPr>
            <w:ins w:id="41451" w:author="瑋婷 徐" w:date="2025-01-04T22:02:00Z" w16du:dateUtc="2025-01-04T14:02:00Z">
              <w:r w:rsidRPr="00C92C16">
                <w:rPr>
                  <w:rFonts w:ascii="Times New Roman" w:hAnsi="Times New Roman" w:cs="Times New Roman"/>
                  <w:sz w:val="24"/>
                  <w:rPrChange w:id="41452" w:author="瑋婷 徐" w:date="2025-01-06T09:50:00Z" w16du:dateUtc="2025-01-06T01:50:00Z">
                    <w:rPr/>
                  </w:rPrChange>
                </w:rPr>
                <w:t>臺灣叢樹鶯</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53"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2E8BA3" w14:textId="77777777" w:rsidR="00003CCE" w:rsidRPr="00C92C16" w:rsidRDefault="00003CCE">
            <w:pPr>
              <w:spacing w:after="0" w:line="360" w:lineRule="auto"/>
              <w:jc w:val="center"/>
              <w:rPr>
                <w:ins w:id="41454" w:author="瑋婷 徐" w:date="2025-01-04T22:02:00Z" w16du:dateUtc="2025-01-04T14:02:00Z"/>
                <w:rFonts w:ascii="Times New Roman" w:hAnsi="Times New Roman" w:cs="Times New Roman"/>
                <w:sz w:val="24"/>
                <w:rPrChange w:id="41455" w:author="瑋婷 徐" w:date="2025-01-06T09:50:00Z" w16du:dateUtc="2025-01-06T01:50:00Z">
                  <w:rPr>
                    <w:ins w:id="41456" w:author="瑋婷 徐" w:date="2025-01-04T22:02:00Z" w16du:dateUtc="2025-01-04T14:02:00Z"/>
                  </w:rPr>
                </w:rPrChange>
              </w:rPr>
              <w:pPrChange w:id="41457" w:author="瑋婷 徐" w:date="2025-01-04T22:03:00Z" w16du:dateUtc="2025-01-04T14:03:00Z">
                <w:pPr>
                  <w:spacing w:after="0"/>
                </w:pPr>
              </w:pPrChange>
            </w:pPr>
            <w:ins w:id="41458" w:author="瑋婷 徐" w:date="2025-01-04T22:02:00Z" w16du:dateUtc="2025-01-04T14:02:00Z">
              <w:r w:rsidRPr="00C92C16">
                <w:rPr>
                  <w:rFonts w:ascii="Times New Roman" w:hAnsi="Times New Roman" w:cs="Times New Roman"/>
                  <w:sz w:val="24"/>
                  <w:rPrChange w:id="41459" w:author="瑋婷 徐" w:date="2025-01-06T09:50:00Z" w16du:dateUtc="2025-01-06T01:50:00Z">
                    <w:rPr/>
                  </w:rPrChange>
                </w:rPr>
                <w:t>14</w:t>
              </w:r>
            </w:ins>
          </w:p>
        </w:tc>
      </w:tr>
      <w:tr w:rsidR="00003CCE" w:rsidRPr="00C92C16" w14:paraId="2AC6C785" w14:textId="77777777" w:rsidTr="00003CCE">
        <w:trPr>
          <w:jc w:val="center"/>
          <w:ins w:id="41460" w:author="瑋婷 徐" w:date="2025-01-04T22:02:00Z"/>
          <w:trPrChange w:id="41461" w:author="瑋婷 徐" w:date="2025-01-06T17:09:00Z" w16du:dateUtc="2025-01-06T09:09:00Z">
            <w:trPr>
              <w:jc w:val="center"/>
            </w:trPr>
          </w:trPrChange>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462" w:author="瑋婷 徐" w:date="2025-01-06T17:09:00Z" w16du:dateUtc="2025-01-06T09:09:00Z">
              <w:tcPr>
                <w:tcW w:w="21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407AFB9A" w14:textId="77777777" w:rsidR="00003CCE" w:rsidRPr="00C92C16" w:rsidRDefault="00003CCE">
            <w:pPr>
              <w:spacing w:after="0" w:line="360" w:lineRule="auto"/>
              <w:jc w:val="center"/>
              <w:rPr>
                <w:ins w:id="41463" w:author="瑋婷 徐" w:date="2025-01-04T22:02:00Z" w16du:dateUtc="2025-01-04T14:02:00Z"/>
                <w:rFonts w:ascii="Times New Roman" w:hAnsi="Times New Roman" w:cs="Times New Roman"/>
                <w:sz w:val="24"/>
                <w:rPrChange w:id="41464" w:author="瑋婷 徐" w:date="2025-01-06T09:50:00Z" w16du:dateUtc="2025-01-06T01:50:00Z">
                  <w:rPr>
                    <w:ins w:id="41465" w:author="瑋婷 徐" w:date="2025-01-04T22:02:00Z" w16du:dateUtc="2025-01-04T14:02:00Z"/>
                  </w:rPr>
                </w:rPrChange>
              </w:rPr>
              <w:pPrChange w:id="41466" w:author="瑋婷 徐" w:date="2025-01-04T22:03:00Z" w16du:dateUtc="2025-01-04T14:03:00Z">
                <w:pPr>
                  <w:spacing w:after="0"/>
                </w:pPr>
              </w:pPrChange>
            </w:pPr>
            <w:ins w:id="41467" w:author="瑋婷 徐" w:date="2025-01-04T22:02:00Z" w16du:dateUtc="2025-01-04T14:02:00Z">
              <w:r w:rsidRPr="00C92C16">
                <w:rPr>
                  <w:rFonts w:ascii="Times New Roman" w:hAnsi="Times New Roman" w:cs="Times New Roman"/>
                  <w:sz w:val="24"/>
                  <w:rPrChange w:id="41468" w:author="瑋婷 徐" w:date="2025-01-06T09:50:00Z" w16du:dateUtc="2025-01-06T01:50:00Z">
                    <w:rPr/>
                  </w:rPrChange>
                </w:rPr>
                <w:t>臺灣鷦眉</w:t>
              </w:r>
            </w:ins>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469" w:author="瑋婷 徐" w:date="2025-01-06T17:09:00Z" w16du:dateUtc="2025-01-06T09:09:00Z">
              <w:tcPr>
                <w:tcW w:w="16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68092D66" w14:textId="77777777" w:rsidR="00003CCE" w:rsidRPr="00C92C16" w:rsidRDefault="00003CCE">
            <w:pPr>
              <w:spacing w:after="0" w:line="360" w:lineRule="auto"/>
              <w:jc w:val="center"/>
              <w:rPr>
                <w:ins w:id="41470" w:author="瑋婷 徐" w:date="2025-01-04T22:02:00Z" w16du:dateUtc="2025-01-04T14:02:00Z"/>
                <w:rFonts w:ascii="Times New Roman" w:hAnsi="Times New Roman" w:cs="Times New Roman"/>
                <w:sz w:val="24"/>
                <w:rPrChange w:id="41471" w:author="瑋婷 徐" w:date="2025-01-06T09:50:00Z" w16du:dateUtc="2025-01-06T01:50:00Z">
                  <w:rPr>
                    <w:ins w:id="41472" w:author="瑋婷 徐" w:date="2025-01-04T22:02:00Z" w16du:dateUtc="2025-01-04T14:02:00Z"/>
                  </w:rPr>
                </w:rPrChange>
              </w:rPr>
              <w:pPrChange w:id="41473" w:author="瑋婷 徐" w:date="2025-01-04T22:03:00Z" w16du:dateUtc="2025-01-04T14:03:00Z">
                <w:pPr>
                  <w:spacing w:after="0"/>
                </w:pPr>
              </w:pPrChange>
            </w:pPr>
            <w:ins w:id="41474" w:author="瑋婷 徐" w:date="2025-01-04T22:02:00Z" w16du:dateUtc="2025-01-04T14:02:00Z">
              <w:r w:rsidRPr="00C92C16">
                <w:rPr>
                  <w:rFonts w:ascii="Times New Roman" w:hAnsi="Times New Roman" w:cs="Times New Roman"/>
                  <w:sz w:val="24"/>
                  <w:rPrChange w:id="41475" w:author="瑋婷 徐" w:date="2025-01-06T09:50:00Z" w16du:dateUtc="2025-01-06T01:50:00Z">
                    <w:rPr/>
                  </w:rPrChange>
                </w:rPr>
                <w:t>38</w:t>
              </w:r>
            </w:ins>
          </w:p>
        </w:tc>
      </w:tr>
      <w:tr w:rsidR="00003CCE" w:rsidRPr="00C92C16" w14:paraId="27270C0B" w14:textId="77777777" w:rsidTr="00003CCE">
        <w:trPr>
          <w:jc w:val="center"/>
          <w:ins w:id="41476" w:author="瑋婷 徐" w:date="2025-01-04T22:02:00Z"/>
          <w:trPrChange w:id="41477" w:author="瑋婷 徐" w:date="2025-01-06T17:09:00Z" w16du:dateUtc="2025-01-06T09:09:00Z">
            <w:trPr>
              <w:jc w:val="center"/>
            </w:trPr>
          </w:trPrChange>
        </w:trPr>
        <w:tc>
          <w:tcPr>
            <w:tcW w:w="2813" w:type="pct"/>
            <w:tcBorders>
              <w:bottom w:val="single" w:sz="4" w:space="0" w:color="auto"/>
            </w:tcBorders>
            <w:shd w:val="clear" w:color="auto" w:fill="FFFFFF"/>
            <w:tcMar>
              <w:top w:w="0" w:type="dxa"/>
              <w:left w:w="0" w:type="dxa"/>
              <w:bottom w:w="0" w:type="dxa"/>
              <w:right w:w="0" w:type="dxa"/>
            </w:tcMar>
            <w:vAlign w:val="center"/>
            <w:tcPrChange w:id="41478" w:author="瑋婷 徐" w:date="2025-01-06T17:09:00Z" w16du:dateUtc="2025-01-06T09:09:00Z">
              <w:tcPr>
                <w:tcW w:w="2118" w:type="pct"/>
                <w:tcBorders>
                  <w:bottom w:val="single" w:sz="4" w:space="0" w:color="auto"/>
                </w:tcBorders>
                <w:shd w:val="clear" w:color="auto" w:fill="FFFFFF"/>
                <w:tcMar>
                  <w:top w:w="0" w:type="dxa"/>
                  <w:left w:w="0" w:type="dxa"/>
                  <w:bottom w:w="0" w:type="dxa"/>
                  <w:right w:w="0" w:type="dxa"/>
                </w:tcMar>
                <w:vAlign w:val="center"/>
              </w:tcPr>
            </w:tcPrChange>
          </w:tcPr>
          <w:p w14:paraId="26E0FBEE" w14:textId="77777777" w:rsidR="00003CCE" w:rsidRPr="00C92C16" w:rsidRDefault="00003CCE">
            <w:pPr>
              <w:spacing w:after="0" w:line="360" w:lineRule="auto"/>
              <w:jc w:val="center"/>
              <w:rPr>
                <w:ins w:id="41479" w:author="瑋婷 徐" w:date="2025-01-04T22:02:00Z" w16du:dateUtc="2025-01-04T14:02:00Z"/>
                <w:rFonts w:ascii="Times New Roman" w:hAnsi="Times New Roman" w:cs="Times New Roman"/>
                <w:sz w:val="24"/>
                <w:rPrChange w:id="41480" w:author="瑋婷 徐" w:date="2025-01-06T09:50:00Z" w16du:dateUtc="2025-01-06T01:50:00Z">
                  <w:rPr>
                    <w:ins w:id="41481" w:author="瑋婷 徐" w:date="2025-01-04T22:02:00Z" w16du:dateUtc="2025-01-04T14:02:00Z"/>
                  </w:rPr>
                </w:rPrChange>
              </w:rPr>
              <w:pPrChange w:id="41482" w:author="瑋婷 徐" w:date="2025-01-04T22:03:00Z" w16du:dateUtc="2025-01-04T14:03:00Z">
                <w:pPr>
                  <w:spacing w:after="0"/>
                </w:pPr>
              </w:pPrChange>
            </w:pPr>
            <w:ins w:id="41483" w:author="瑋婷 徐" w:date="2025-01-04T22:02:00Z" w16du:dateUtc="2025-01-04T14:02:00Z">
              <w:r w:rsidRPr="00C92C16">
                <w:rPr>
                  <w:rFonts w:ascii="Times New Roman" w:hAnsi="Times New Roman" w:cs="Times New Roman"/>
                  <w:sz w:val="24"/>
                  <w:rPrChange w:id="41484" w:author="瑋婷 徐" w:date="2025-01-06T09:50:00Z" w16du:dateUtc="2025-01-06T01:50:00Z">
                    <w:rPr/>
                  </w:rPrChange>
                </w:rPr>
                <w:t>東方毛腳燕</w:t>
              </w:r>
            </w:ins>
          </w:p>
        </w:tc>
        <w:tc>
          <w:tcPr>
            <w:tcW w:w="2187" w:type="pct"/>
            <w:tcBorders>
              <w:bottom w:val="single" w:sz="4" w:space="0" w:color="auto"/>
            </w:tcBorders>
            <w:shd w:val="clear" w:color="auto" w:fill="FFFFFF"/>
            <w:tcMar>
              <w:top w:w="0" w:type="dxa"/>
              <w:left w:w="0" w:type="dxa"/>
              <w:bottom w:w="0" w:type="dxa"/>
              <w:right w:w="0" w:type="dxa"/>
            </w:tcMar>
            <w:vAlign w:val="center"/>
            <w:tcPrChange w:id="41485" w:author="瑋婷 徐" w:date="2025-01-06T17:09:00Z" w16du:dateUtc="2025-01-06T09:09:00Z">
              <w:tcPr>
                <w:tcW w:w="1647" w:type="pct"/>
                <w:tcBorders>
                  <w:bottom w:val="single" w:sz="4" w:space="0" w:color="auto"/>
                </w:tcBorders>
                <w:shd w:val="clear" w:color="auto" w:fill="FFFFFF"/>
                <w:tcMar>
                  <w:top w:w="0" w:type="dxa"/>
                  <w:left w:w="0" w:type="dxa"/>
                  <w:bottom w:w="0" w:type="dxa"/>
                  <w:right w:w="0" w:type="dxa"/>
                </w:tcMar>
                <w:vAlign w:val="center"/>
              </w:tcPr>
            </w:tcPrChange>
          </w:tcPr>
          <w:p w14:paraId="1B18BC87" w14:textId="77777777" w:rsidR="00003CCE" w:rsidRPr="00C92C16" w:rsidRDefault="00003CCE">
            <w:pPr>
              <w:spacing w:after="0" w:line="360" w:lineRule="auto"/>
              <w:jc w:val="center"/>
              <w:rPr>
                <w:ins w:id="41486" w:author="瑋婷 徐" w:date="2025-01-04T22:02:00Z" w16du:dateUtc="2025-01-04T14:02:00Z"/>
                <w:rFonts w:ascii="Times New Roman" w:hAnsi="Times New Roman" w:cs="Times New Roman"/>
                <w:sz w:val="24"/>
                <w:rPrChange w:id="41487" w:author="瑋婷 徐" w:date="2025-01-06T09:50:00Z" w16du:dateUtc="2025-01-06T01:50:00Z">
                  <w:rPr>
                    <w:ins w:id="41488" w:author="瑋婷 徐" w:date="2025-01-04T22:02:00Z" w16du:dateUtc="2025-01-04T14:02:00Z"/>
                  </w:rPr>
                </w:rPrChange>
              </w:rPr>
              <w:pPrChange w:id="41489" w:author="瑋婷 徐" w:date="2025-01-04T22:03:00Z" w16du:dateUtc="2025-01-04T14:03:00Z">
                <w:pPr>
                  <w:spacing w:after="0"/>
                </w:pPr>
              </w:pPrChange>
            </w:pPr>
            <w:ins w:id="41490" w:author="瑋婷 徐" w:date="2025-01-04T22:02:00Z" w16du:dateUtc="2025-01-04T14:02:00Z">
              <w:r w:rsidRPr="00C92C16">
                <w:rPr>
                  <w:rFonts w:ascii="Times New Roman" w:hAnsi="Times New Roman" w:cs="Times New Roman"/>
                  <w:sz w:val="24"/>
                  <w:rPrChange w:id="41491" w:author="瑋婷 徐" w:date="2025-01-06T09:50:00Z" w16du:dateUtc="2025-01-06T01:50:00Z">
                    <w:rPr/>
                  </w:rPrChange>
                </w:rPr>
                <w:t>121</w:t>
              </w:r>
            </w:ins>
          </w:p>
        </w:tc>
      </w:tr>
    </w:tbl>
    <w:bookmarkEnd w:id="41052"/>
    <w:p w14:paraId="39F592C3" w14:textId="241928F2" w:rsidR="00B168FE" w:rsidRPr="00B168FE" w:rsidRDefault="00B168FE">
      <w:pPr>
        <w:spacing w:line="360" w:lineRule="auto"/>
        <w:jc w:val="both"/>
        <w:rPr>
          <w:ins w:id="41492" w:author="瑋婷 徐" w:date="2025-01-03T17:20:00Z" w16du:dateUtc="2025-01-03T09:20:00Z"/>
          <w:rFonts w:ascii="Times New Roman" w:eastAsia="標楷體" w:hAnsi="Times New Roman" w:cs="Times New Roman"/>
          <w:rPrChange w:id="41493" w:author="瑋婷 徐" w:date="2025-01-03T17:20:00Z" w16du:dateUtc="2025-01-03T09:20:00Z">
            <w:rPr>
              <w:ins w:id="41494" w:author="瑋婷 徐" w:date="2025-01-03T17:20:00Z" w16du:dateUtc="2025-01-03T09:20:00Z"/>
            </w:rPr>
          </w:rPrChange>
        </w:rPr>
        <w:pPrChange w:id="41495" w:author="瑋婷 徐" w:date="2025-01-03T17:20:00Z" w16du:dateUtc="2025-01-03T09:20:00Z">
          <w:pPr/>
        </w:pPrChange>
      </w:pPr>
      <w:ins w:id="41496" w:author="瑋婷 徐" w:date="2025-01-03T17:20:00Z" w16du:dateUtc="2025-01-03T09:20:00Z">
        <w:r>
          <w:rPr>
            <w:rFonts w:ascii="Times New Roman" w:eastAsia="標楷體" w:hAnsi="Times New Roman" w:cs="Times New Roman"/>
          </w:rPr>
          <w:lastRenderedPageBreak/>
          <w:t>表</w:t>
        </w:r>
        <w:r>
          <w:rPr>
            <w:rFonts w:ascii="Times New Roman" w:eastAsia="標楷體" w:hAnsi="Times New Roman" w:cs="Times New Roman"/>
          </w:rPr>
          <w:t>1</w:t>
        </w:r>
      </w:ins>
      <w:ins w:id="41497" w:author="瑋婷 徐" w:date="2025-01-06T17:34:00Z" w16du:dateUtc="2025-01-06T09:34:00Z">
        <w:r w:rsidR="006F5371">
          <w:rPr>
            <w:rFonts w:ascii="Times New Roman" w:eastAsia="標楷體" w:hAnsi="Times New Roman" w:cs="Times New Roman" w:hint="eastAsia"/>
          </w:rPr>
          <w:t>8</w:t>
        </w:r>
      </w:ins>
      <w:ins w:id="41498" w:author="瑋婷 徐" w:date="2025-01-03T17:20:00Z" w16du:dateUtc="2025-01-03T09:20: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proofErr w:type="gramStart"/>
        <w:r>
          <w:rPr>
            <w:rFonts w:ascii="標楷體" w:eastAsia="標楷體" w:hAnsi="標楷體" w:cs="Times New Roman" w:hint="eastAsia"/>
          </w:rPr>
          <w:t>臺</w:t>
        </w:r>
        <w:proofErr w:type="gramEnd"/>
        <w:r>
          <w:rPr>
            <w:rFonts w:ascii="標楷體" w:eastAsia="標楷體" w:hAnsi="標楷體" w:cs="Times New Roman" w:hint="eastAsia"/>
          </w:rPr>
          <w:t>中</w:t>
        </w:r>
      </w:ins>
      <w:ins w:id="41499" w:author="瑋婷 徐" w:date="2025-01-06T17:09:00Z" w16du:dateUtc="2025-01-06T09:09:00Z">
        <w:r w:rsidR="00003CCE" w:rsidRPr="00003CCE">
          <w:rPr>
            <w:rFonts w:ascii="標楷體" w:eastAsia="標楷體" w:hAnsi="標楷體" w:cs="Times New Roman" w:hint="eastAsia"/>
          </w:rPr>
          <w:t>分署記錄的鳥種及數量</w:t>
        </w:r>
      </w:ins>
      <w:ins w:id="41500" w:author="瑋婷 徐" w:date="2025-01-03T17:20:00Z" w16du:dateUtc="2025-01-03T09:20:00Z">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3765" w:type="pct"/>
        <w:jc w:val="center"/>
        <w:tblLook w:val="0420" w:firstRow="1" w:lastRow="0" w:firstColumn="0" w:lastColumn="0" w:noHBand="0" w:noVBand="1"/>
        <w:tblPrChange w:id="41501" w:author="瑋婷 徐" w:date="2025-01-06T17:09:00Z" w16du:dateUtc="2025-01-06T09:09:00Z">
          <w:tblPr>
            <w:tblStyle w:val="Table"/>
            <w:tblW w:w="5000" w:type="pct"/>
            <w:jc w:val="center"/>
            <w:tblLook w:val="0420" w:firstRow="1" w:lastRow="0" w:firstColumn="0" w:lastColumn="0" w:noHBand="0" w:noVBand="1"/>
          </w:tblPr>
        </w:tblPrChange>
      </w:tblPr>
      <w:tblGrid>
        <w:gridCol w:w="3519"/>
        <w:gridCol w:w="2735"/>
        <w:tblGridChange w:id="41502">
          <w:tblGrid>
            <w:gridCol w:w="3518"/>
            <w:gridCol w:w="2736"/>
          </w:tblGrid>
        </w:tblGridChange>
      </w:tblGrid>
      <w:tr w:rsidR="00003CCE" w:rsidRPr="00F46B5A" w14:paraId="7BA53CF7"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1503" w:author="瑋婷 徐" w:date="2025-01-04T22:03:00Z"/>
          <w:trPrChange w:id="41504" w:author="瑋婷 徐" w:date="2025-01-06T17:09:00Z" w16du:dateUtc="2025-01-06T09:09:00Z">
            <w:trPr>
              <w:tblHeader/>
              <w:jc w:val="center"/>
            </w:trPr>
          </w:trPrChange>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505" w:author="瑋婷 徐" w:date="2025-01-06T17:09:00Z" w16du:dateUtc="2025-01-06T09:09:00Z">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764A6B4" w14:textId="77777777" w:rsidR="00003CCE" w:rsidRPr="00F46B5A"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506" w:author="瑋婷 徐" w:date="2025-01-04T22:03:00Z" w16du:dateUtc="2025-01-04T14:03:00Z"/>
                <w:rFonts w:ascii="Times New Roman" w:hAnsi="Times New Roman" w:cs="Times New Roman"/>
                <w:sz w:val="24"/>
              </w:rPr>
            </w:pPr>
            <w:ins w:id="41507" w:author="瑋婷 徐" w:date="2025-01-04T22:03:00Z" w16du:dateUtc="2025-01-04T14:03:00Z">
              <w:r w:rsidRPr="00F46B5A">
                <w:rPr>
                  <w:rFonts w:ascii="Times New Roman" w:hAnsi="Times New Roman" w:cs="Times New Roman"/>
                  <w:sz w:val="24"/>
                </w:rPr>
                <w:t>鳥種</w:t>
              </w:r>
            </w:ins>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508" w:author="瑋婷 徐" w:date="2025-01-06T17:09:00Z" w16du:dateUtc="2025-01-06T09:09:00Z">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B5C35E8" w14:textId="77777777" w:rsidR="00003CCE" w:rsidRPr="00F46B5A"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509" w:author="瑋婷 徐" w:date="2025-01-04T22:03:00Z" w16du:dateUtc="2025-01-04T14:03:00Z"/>
                <w:rFonts w:ascii="Times New Roman" w:hAnsi="Times New Roman" w:cs="Times New Roman"/>
                <w:sz w:val="24"/>
              </w:rPr>
            </w:pPr>
            <w:ins w:id="41510" w:author="瑋婷 徐" w:date="2025-01-04T22:03:00Z" w16du:dateUtc="2025-01-04T14:03:00Z">
              <w:r w:rsidRPr="00F46B5A">
                <w:rPr>
                  <w:rFonts w:ascii="Times New Roman" w:hAnsi="Times New Roman" w:cs="Times New Roman"/>
                  <w:sz w:val="24"/>
                </w:rPr>
                <w:t>數量</w:t>
              </w:r>
              <w:r w:rsidRPr="00F46B5A">
                <w:rPr>
                  <w:rFonts w:ascii="Times New Roman" w:hAnsi="Times New Roman" w:cs="Times New Roman"/>
                  <w:sz w:val="24"/>
                </w:rPr>
                <w:t>(</w:t>
              </w:r>
              <w:r w:rsidRPr="00F46B5A">
                <w:rPr>
                  <w:rFonts w:ascii="Times New Roman" w:hAnsi="Times New Roman" w:cs="Times New Roman"/>
                  <w:sz w:val="24"/>
                </w:rPr>
                <w:t>隻次</w:t>
              </w:r>
              <w:r w:rsidRPr="00F46B5A">
                <w:rPr>
                  <w:rFonts w:ascii="Times New Roman" w:hAnsi="Times New Roman" w:cs="Times New Roman"/>
                  <w:sz w:val="24"/>
                </w:rPr>
                <w:t>)</w:t>
              </w:r>
            </w:ins>
          </w:p>
        </w:tc>
      </w:tr>
      <w:tr w:rsidR="00003CCE" w:rsidRPr="00F46B5A" w14:paraId="04A56573" w14:textId="77777777" w:rsidTr="00003CCE">
        <w:trPr>
          <w:jc w:val="center"/>
          <w:ins w:id="41511" w:author="瑋婷 徐" w:date="2025-01-04T22:03:00Z"/>
          <w:trPrChange w:id="41512"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13"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D7C3F9" w14:textId="77777777" w:rsidR="00003CCE" w:rsidRPr="00F46B5A" w:rsidRDefault="00003CCE" w:rsidP="00F46B5A">
            <w:pPr>
              <w:spacing w:after="0" w:line="360" w:lineRule="auto"/>
              <w:jc w:val="center"/>
              <w:rPr>
                <w:ins w:id="41514" w:author="瑋婷 徐" w:date="2025-01-04T22:03:00Z" w16du:dateUtc="2025-01-04T14:03:00Z"/>
                <w:rFonts w:ascii="Times New Roman" w:hAnsi="Times New Roman" w:cs="Times New Roman"/>
                <w:sz w:val="24"/>
              </w:rPr>
            </w:pPr>
            <w:ins w:id="41515" w:author="瑋婷 徐" w:date="2025-01-04T22:03:00Z" w16du:dateUtc="2025-01-04T14:03:00Z">
              <w:r w:rsidRPr="00F46B5A">
                <w:rPr>
                  <w:rFonts w:ascii="Times New Roman" w:hAnsi="Times New Roman" w:cs="Times New Roman"/>
                  <w:sz w:val="24"/>
                </w:rPr>
                <w:t>紅嘴黑鵯</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16"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85F3AA" w14:textId="77777777" w:rsidR="00003CCE" w:rsidRPr="00F46B5A" w:rsidRDefault="00003CCE" w:rsidP="00F46B5A">
            <w:pPr>
              <w:spacing w:after="0" w:line="360" w:lineRule="auto"/>
              <w:jc w:val="center"/>
              <w:rPr>
                <w:ins w:id="41517" w:author="瑋婷 徐" w:date="2025-01-04T22:03:00Z" w16du:dateUtc="2025-01-04T14:03:00Z"/>
                <w:rFonts w:ascii="Times New Roman" w:hAnsi="Times New Roman" w:cs="Times New Roman"/>
                <w:sz w:val="24"/>
              </w:rPr>
            </w:pPr>
            <w:ins w:id="41518" w:author="瑋婷 徐" w:date="2025-01-04T22:03:00Z" w16du:dateUtc="2025-01-04T14:03:00Z">
              <w:r w:rsidRPr="00F46B5A">
                <w:rPr>
                  <w:rFonts w:ascii="Times New Roman" w:hAnsi="Times New Roman" w:cs="Times New Roman"/>
                  <w:sz w:val="24"/>
                </w:rPr>
                <w:t>3</w:t>
              </w:r>
            </w:ins>
          </w:p>
        </w:tc>
      </w:tr>
      <w:tr w:rsidR="00003CCE" w:rsidRPr="00F46B5A" w14:paraId="28F5D39E" w14:textId="77777777" w:rsidTr="00003CCE">
        <w:trPr>
          <w:jc w:val="center"/>
          <w:ins w:id="41519" w:author="瑋婷 徐" w:date="2025-01-04T22:03:00Z"/>
          <w:trPrChange w:id="41520"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21"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31A8AE" w14:textId="77777777" w:rsidR="00003CCE" w:rsidRPr="00F46B5A" w:rsidRDefault="00003CCE" w:rsidP="00F46B5A">
            <w:pPr>
              <w:spacing w:after="0" w:line="360" w:lineRule="auto"/>
              <w:jc w:val="center"/>
              <w:rPr>
                <w:ins w:id="41522" w:author="瑋婷 徐" w:date="2025-01-04T22:03:00Z" w16du:dateUtc="2025-01-04T14:03:00Z"/>
                <w:rFonts w:ascii="Times New Roman" w:hAnsi="Times New Roman" w:cs="Times New Roman"/>
                <w:sz w:val="24"/>
              </w:rPr>
            </w:pPr>
            <w:ins w:id="41523" w:author="瑋婷 徐" w:date="2025-01-04T22:03:00Z" w16du:dateUtc="2025-01-04T14:03:00Z">
              <w:r w:rsidRPr="00F46B5A">
                <w:rPr>
                  <w:rFonts w:ascii="Times New Roman" w:hAnsi="Times New Roman" w:cs="Times New Roman"/>
                  <w:sz w:val="24"/>
                </w:rPr>
                <w:t>棕面鶯</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24"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2110BD" w14:textId="77777777" w:rsidR="00003CCE" w:rsidRPr="00F46B5A" w:rsidRDefault="00003CCE" w:rsidP="00F46B5A">
            <w:pPr>
              <w:spacing w:after="0" w:line="360" w:lineRule="auto"/>
              <w:jc w:val="center"/>
              <w:rPr>
                <w:ins w:id="41525" w:author="瑋婷 徐" w:date="2025-01-04T22:03:00Z" w16du:dateUtc="2025-01-04T14:03:00Z"/>
                <w:rFonts w:ascii="Times New Roman" w:hAnsi="Times New Roman" w:cs="Times New Roman"/>
                <w:sz w:val="24"/>
              </w:rPr>
            </w:pPr>
            <w:ins w:id="41526" w:author="瑋婷 徐" w:date="2025-01-04T22:03:00Z" w16du:dateUtc="2025-01-04T14:03:00Z">
              <w:r w:rsidRPr="00F46B5A">
                <w:rPr>
                  <w:rFonts w:ascii="Times New Roman" w:hAnsi="Times New Roman" w:cs="Times New Roman"/>
                  <w:sz w:val="24"/>
                </w:rPr>
                <w:t>78</w:t>
              </w:r>
            </w:ins>
          </w:p>
        </w:tc>
      </w:tr>
      <w:tr w:rsidR="00003CCE" w:rsidRPr="00F46B5A" w14:paraId="508FE0FC" w14:textId="77777777" w:rsidTr="00003CCE">
        <w:trPr>
          <w:jc w:val="center"/>
          <w:ins w:id="41527" w:author="瑋婷 徐" w:date="2025-01-04T22:03:00Z"/>
          <w:trPrChange w:id="41528"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29"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C424B8" w14:textId="77777777" w:rsidR="00003CCE" w:rsidRPr="00F46B5A" w:rsidRDefault="00003CCE" w:rsidP="00F46B5A">
            <w:pPr>
              <w:spacing w:after="0" w:line="360" w:lineRule="auto"/>
              <w:jc w:val="center"/>
              <w:rPr>
                <w:ins w:id="41530" w:author="瑋婷 徐" w:date="2025-01-04T22:03:00Z" w16du:dateUtc="2025-01-04T14:03:00Z"/>
                <w:rFonts w:ascii="Times New Roman" w:hAnsi="Times New Roman" w:cs="Times New Roman"/>
                <w:sz w:val="24"/>
              </w:rPr>
            </w:pPr>
            <w:ins w:id="41531" w:author="瑋婷 徐" w:date="2025-01-04T22:03:00Z" w16du:dateUtc="2025-01-04T14:03:00Z">
              <w:r w:rsidRPr="00F46B5A">
                <w:rPr>
                  <w:rFonts w:ascii="Times New Roman" w:hAnsi="Times New Roman" w:cs="Times New Roman"/>
                  <w:sz w:val="24"/>
                </w:rPr>
                <w:t>小鶯</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32"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C19C41" w14:textId="77777777" w:rsidR="00003CCE" w:rsidRPr="00F46B5A" w:rsidRDefault="00003CCE" w:rsidP="00F46B5A">
            <w:pPr>
              <w:spacing w:after="0" w:line="360" w:lineRule="auto"/>
              <w:jc w:val="center"/>
              <w:rPr>
                <w:ins w:id="41533" w:author="瑋婷 徐" w:date="2025-01-04T22:03:00Z" w16du:dateUtc="2025-01-04T14:03:00Z"/>
                <w:rFonts w:ascii="Times New Roman" w:hAnsi="Times New Roman" w:cs="Times New Roman"/>
                <w:sz w:val="24"/>
              </w:rPr>
            </w:pPr>
            <w:ins w:id="41534" w:author="瑋婷 徐" w:date="2025-01-04T22:03:00Z" w16du:dateUtc="2025-01-04T14:03:00Z">
              <w:r w:rsidRPr="00F46B5A">
                <w:rPr>
                  <w:rFonts w:ascii="Times New Roman" w:hAnsi="Times New Roman" w:cs="Times New Roman"/>
                  <w:sz w:val="24"/>
                </w:rPr>
                <w:t>2</w:t>
              </w:r>
            </w:ins>
          </w:p>
        </w:tc>
      </w:tr>
      <w:tr w:rsidR="00003CCE" w:rsidRPr="00F46B5A" w14:paraId="570D1C73" w14:textId="77777777" w:rsidTr="00003CCE">
        <w:trPr>
          <w:jc w:val="center"/>
          <w:ins w:id="41535" w:author="瑋婷 徐" w:date="2025-01-04T22:03:00Z"/>
          <w:trPrChange w:id="41536"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37"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B70B66" w14:textId="77777777" w:rsidR="00003CCE" w:rsidRPr="00F46B5A" w:rsidRDefault="00003CCE" w:rsidP="00F46B5A">
            <w:pPr>
              <w:spacing w:after="0" w:line="360" w:lineRule="auto"/>
              <w:jc w:val="center"/>
              <w:rPr>
                <w:ins w:id="41538" w:author="瑋婷 徐" w:date="2025-01-04T22:03:00Z" w16du:dateUtc="2025-01-04T14:03:00Z"/>
                <w:rFonts w:ascii="Times New Roman" w:hAnsi="Times New Roman" w:cs="Times New Roman"/>
                <w:sz w:val="24"/>
              </w:rPr>
            </w:pPr>
            <w:ins w:id="41539" w:author="瑋婷 徐" w:date="2025-01-04T22:03:00Z" w16du:dateUtc="2025-01-04T14:03:00Z">
              <w:r w:rsidRPr="00F46B5A">
                <w:rPr>
                  <w:rFonts w:ascii="Times New Roman" w:hAnsi="Times New Roman" w:cs="Times New Roman"/>
                  <w:sz w:val="24"/>
                </w:rPr>
                <w:t>深山鶯</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40"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3D1875" w14:textId="77777777" w:rsidR="00003CCE" w:rsidRPr="00F46B5A" w:rsidRDefault="00003CCE" w:rsidP="00F46B5A">
            <w:pPr>
              <w:spacing w:after="0" w:line="360" w:lineRule="auto"/>
              <w:jc w:val="center"/>
              <w:rPr>
                <w:ins w:id="41541" w:author="瑋婷 徐" w:date="2025-01-04T22:03:00Z" w16du:dateUtc="2025-01-04T14:03:00Z"/>
                <w:rFonts w:ascii="Times New Roman" w:hAnsi="Times New Roman" w:cs="Times New Roman"/>
                <w:sz w:val="24"/>
              </w:rPr>
            </w:pPr>
            <w:ins w:id="41542" w:author="瑋婷 徐" w:date="2025-01-04T22:03:00Z" w16du:dateUtc="2025-01-04T14:03:00Z">
              <w:r w:rsidRPr="00F46B5A">
                <w:rPr>
                  <w:rFonts w:ascii="Times New Roman" w:hAnsi="Times New Roman" w:cs="Times New Roman"/>
                  <w:sz w:val="24"/>
                </w:rPr>
                <w:t>42</w:t>
              </w:r>
            </w:ins>
          </w:p>
        </w:tc>
      </w:tr>
      <w:tr w:rsidR="00003CCE" w:rsidRPr="00F46B5A" w14:paraId="0417D427" w14:textId="77777777" w:rsidTr="00003CCE">
        <w:trPr>
          <w:jc w:val="center"/>
          <w:ins w:id="41543" w:author="瑋婷 徐" w:date="2025-01-04T22:03:00Z"/>
          <w:trPrChange w:id="41544"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45"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095387" w14:textId="77777777" w:rsidR="00003CCE" w:rsidRPr="00F46B5A" w:rsidRDefault="00003CCE" w:rsidP="00F46B5A">
            <w:pPr>
              <w:spacing w:after="0" w:line="360" w:lineRule="auto"/>
              <w:jc w:val="center"/>
              <w:rPr>
                <w:ins w:id="41546" w:author="瑋婷 徐" w:date="2025-01-04T22:03:00Z" w16du:dateUtc="2025-01-04T14:03:00Z"/>
                <w:rFonts w:ascii="Times New Roman" w:hAnsi="Times New Roman" w:cs="Times New Roman"/>
                <w:sz w:val="24"/>
              </w:rPr>
            </w:pPr>
            <w:ins w:id="41547" w:author="瑋婷 徐" w:date="2025-01-04T22:03:00Z" w16du:dateUtc="2025-01-04T14:03:00Z">
              <w:r w:rsidRPr="00F46B5A">
                <w:rPr>
                  <w:rFonts w:ascii="Times New Roman" w:hAnsi="Times New Roman" w:cs="Times New Roman"/>
                  <w:sz w:val="24"/>
                </w:rPr>
                <w:t>紅頭山雀</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48"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D61D29" w14:textId="77777777" w:rsidR="00003CCE" w:rsidRPr="00F46B5A" w:rsidRDefault="00003CCE" w:rsidP="00F46B5A">
            <w:pPr>
              <w:spacing w:after="0" w:line="360" w:lineRule="auto"/>
              <w:jc w:val="center"/>
              <w:rPr>
                <w:ins w:id="41549" w:author="瑋婷 徐" w:date="2025-01-04T22:03:00Z" w16du:dateUtc="2025-01-04T14:03:00Z"/>
                <w:rFonts w:ascii="Times New Roman" w:hAnsi="Times New Roman" w:cs="Times New Roman"/>
                <w:sz w:val="24"/>
              </w:rPr>
            </w:pPr>
            <w:ins w:id="41550" w:author="瑋婷 徐" w:date="2025-01-04T22:03:00Z" w16du:dateUtc="2025-01-04T14:03:00Z">
              <w:r w:rsidRPr="00F46B5A">
                <w:rPr>
                  <w:rFonts w:ascii="Times New Roman" w:hAnsi="Times New Roman" w:cs="Times New Roman"/>
                  <w:sz w:val="24"/>
                </w:rPr>
                <w:t>54</w:t>
              </w:r>
            </w:ins>
          </w:p>
        </w:tc>
      </w:tr>
      <w:tr w:rsidR="00003CCE" w:rsidRPr="00F46B5A" w14:paraId="1794C1FE" w14:textId="77777777" w:rsidTr="00003CCE">
        <w:trPr>
          <w:jc w:val="center"/>
          <w:ins w:id="41551" w:author="瑋婷 徐" w:date="2025-01-04T22:03:00Z"/>
          <w:trPrChange w:id="41552"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53"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3283E2" w14:textId="77777777" w:rsidR="00003CCE" w:rsidRPr="00F46B5A" w:rsidRDefault="00003CCE" w:rsidP="00F46B5A">
            <w:pPr>
              <w:spacing w:after="0" w:line="360" w:lineRule="auto"/>
              <w:jc w:val="center"/>
              <w:rPr>
                <w:ins w:id="41554" w:author="瑋婷 徐" w:date="2025-01-04T22:03:00Z" w16du:dateUtc="2025-01-04T14:03:00Z"/>
                <w:rFonts w:ascii="Times New Roman" w:hAnsi="Times New Roman" w:cs="Times New Roman"/>
                <w:sz w:val="24"/>
              </w:rPr>
            </w:pPr>
            <w:ins w:id="41555" w:author="瑋婷 徐" w:date="2025-01-04T22:03:00Z" w16du:dateUtc="2025-01-04T14:03:00Z">
              <w:r w:rsidRPr="00F46B5A">
                <w:rPr>
                  <w:rFonts w:ascii="Times New Roman" w:hAnsi="Times New Roman" w:cs="Times New Roman"/>
                  <w:sz w:val="24"/>
                </w:rPr>
                <w:t>褐頭花翼</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56"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FA32EB" w14:textId="77777777" w:rsidR="00003CCE" w:rsidRPr="00F46B5A" w:rsidRDefault="00003CCE" w:rsidP="00F46B5A">
            <w:pPr>
              <w:spacing w:after="0" w:line="360" w:lineRule="auto"/>
              <w:jc w:val="center"/>
              <w:rPr>
                <w:ins w:id="41557" w:author="瑋婷 徐" w:date="2025-01-04T22:03:00Z" w16du:dateUtc="2025-01-04T14:03:00Z"/>
                <w:rFonts w:ascii="Times New Roman" w:hAnsi="Times New Roman" w:cs="Times New Roman"/>
                <w:sz w:val="24"/>
              </w:rPr>
            </w:pPr>
            <w:ins w:id="41558" w:author="瑋婷 徐" w:date="2025-01-04T22:03:00Z" w16du:dateUtc="2025-01-04T14:03:00Z">
              <w:r w:rsidRPr="00F46B5A">
                <w:rPr>
                  <w:rFonts w:ascii="Times New Roman" w:hAnsi="Times New Roman" w:cs="Times New Roman"/>
                  <w:sz w:val="24"/>
                </w:rPr>
                <w:t>17</w:t>
              </w:r>
            </w:ins>
          </w:p>
        </w:tc>
      </w:tr>
      <w:tr w:rsidR="00003CCE" w:rsidRPr="00F46B5A" w14:paraId="67992437" w14:textId="77777777" w:rsidTr="00003CCE">
        <w:trPr>
          <w:jc w:val="center"/>
          <w:ins w:id="41559" w:author="瑋婷 徐" w:date="2025-01-04T22:03:00Z"/>
          <w:trPrChange w:id="41560"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61"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E2E28C" w14:textId="77777777" w:rsidR="00003CCE" w:rsidRPr="00F46B5A" w:rsidRDefault="00003CCE" w:rsidP="00F46B5A">
            <w:pPr>
              <w:spacing w:after="0" w:line="360" w:lineRule="auto"/>
              <w:jc w:val="center"/>
              <w:rPr>
                <w:ins w:id="41562" w:author="瑋婷 徐" w:date="2025-01-04T22:03:00Z" w16du:dateUtc="2025-01-04T14:03:00Z"/>
                <w:rFonts w:ascii="Times New Roman" w:hAnsi="Times New Roman" w:cs="Times New Roman"/>
                <w:sz w:val="24"/>
              </w:rPr>
            </w:pPr>
            <w:ins w:id="41563" w:author="瑋婷 徐" w:date="2025-01-04T22:03:00Z" w16du:dateUtc="2025-01-04T14:03:00Z">
              <w:r w:rsidRPr="00F46B5A">
                <w:rPr>
                  <w:rFonts w:ascii="Times New Roman" w:hAnsi="Times New Roman" w:cs="Times New Roman"/>
                  <w:sz w:val="24"/>
                </w:rPr>
                <w:t>冠羽畫眉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64"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19F451" w14:textId="77777777" w:rsidR="00003CCE" w:rsidRPr="00F46B5A" w:rsidRDefault="00003CCE" w:rsidP="00F46B5A">
            <w:pPr>
              <w:spacing w:after="0" w:line="360" w:lineRule="auto"/>
              <w:jc w:val="center"/>
              <w:rPr>
                <w:ins w:id="41565" w:author="瑋婷 徐" w:date="2025-01-04T22:03:00Z" w16du:dateUtc="2025-01-04T14:03:00Z"/>
                <w:rFonts w:ascii="Times New Roman" w:hAnsi="Times New Roman" w:cs="Times New Roman"/>
                <w:sz w:val="24"/>
              </w:rPr>
            </w:pPr>
            <w:ins w:id="41566" w:author="瑋婷 徐" w:date="2025-01-04T22:03:00Z" w16du:dateUtc="2025-01-04T14:03:00Z">
              <w:r w:rsidRPr="00F46B5A">
                <w:rPr>
                  <w:rFonts w:ascii="Times New Roman" w:hAnsi="Times New Roman" w:cs="Times New Roman"/>
                  <w:sz w:val="24"/>
                </w:rPr>
                <w:t>462</w:t>
              </w:r>
            </w:ins>
          </w:p>
        </w:tc>
      </w:tr>
      <w:tr w:rsidR="00003CCE" w:rsidRPr="00F46B5A" w14:paraId="5965D30D" w14:textId="77777777" w:rsidTr="00003CCE">
        <w:trPr>
          <w:jc w:val="center"/>
          <w:ins w:id="41567" w:author="瑋婷 徐" w:date="2025-01-04T22:03:00Z"/>
          <w:trPrChange w:id="41568"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69"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0F3C4D" w14:textId="77777777" w:rsidR="00003CCE" w:rsidRPr="00F46B5A" w:rsidRDefault="00003CCE" w:rsidP="00F46B5A">
            <w:pPr>
              <w:spacing w:after="0" w:line="360" w:lineRule="auto"/>
              <w:jc w:val="center"/>
              <w:rPr>
                <w:ins w:id="41570" w:author="瑋婷 徐" w:date="2025-01-04T22:03:00Z" w16du:dateUtc="2025-01-04T14:03:00Z"/>
                <w:rFonts w:ascii="Times New Roman" w:hAnsi="Times New Roman" w:cs="Times New Roman"/>
                <w:sz w:val="24"/>
              </w:rPr>
            </w:pPr>
            <w:ins w:id="41571" w:author="瑋婷 徐" w:date="2025-01-04T22:03:00Z" w16du:dateUtc="2025-01-04T14:03:00Z">
              <w:r w:rsidRPr="00F46B5A">
                <w:rPr>
                  <w:rFonts w:ascii="Times New Roman" w:hAnsi="Times New Roman" w:cs="Times New Roman"/>
                  <w:sz w:val="24"/>
                </w:rPr>
                <w:t>山紅頭</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72"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894C82" w14:textId="77777777" w:rsidR="00003CCE" w:rsidRPr="00F46B5A" w:rsidRDefault="00003CCE" w:rsidP="00F46B5A">
            <w:pPr>
              <w:spacing w:after="0" w:line="360" w:lineRule="auto"/>
              <w:jc w:val="center"/>
              <w:rPr>
                <w:ins w:id="41573" w:author="瑋婷 徐" w:date="2025-01-04T22:03:00Z" w16du:dateUtc="2025-01-04T14:03:00Z"/>
                <w:rFonts w:ascii="Times New Roman" w:hAnsi="Times New Roman" w:cs="Times New Roman"/>
                <w:sz w:val="24"/>
              </w:rPr>
            </w:pPr>
            <w:ins w:id="41574" w:author="瑋婷 徐" w:date="2025-01-04T22:03:00Z" w16du:dateUtc="2025-01-04T14:03:00Z">
              <w:r w:rsidRPr="00F46B5A">
                <w:rPr>
                  <w:rFonts w:ascii="Times New Roman" w:hAnsi="Times New Roman" w:cs="Times New Roman"/>
                  <w:sz w:val="24"/>
                </w:rPr>
                <w:t>57</w:t>
              </w:r>
            </w:ins>
          </w:p>
        </w:tc>
      </w:tr>
      <w:tr w:rsidR="00003CCE" w:rsidRPr="00F46B5A" w14:paraId="13F9B49B" w14:textId="77777777" w:rsidTr="00003CCE">
        <w:trPr>
          <w:jc w:val="center"/>
          <w:ins w:id="41575" w:author="瑋婷 徐" w:date="2025-01-04T22:03:00Z"/>
          <w:trPrChange w:id="41576"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77"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5E7C1B" w14:textId="77777777" w:rsidR="00003CCE" w:rsidRPr="00F46B5A" w:rsidRDefault="00003CCE" w:rsidP="00F46B5A">
            <w:pPr>
              <w:spacing w:after="0" w:line="360" w:lineRule="auto"/>
              <w:jc w:val="center"/>
              <w:rPr>
                <w:ins w:id="41578" w:author="瑋婷 徐" w:date="2025-01-04T22:03:00Z" w16du:dateUtc="2025-01-04T14:03:00Z"/>
                <w:rFonts w:ascii="Times New Roman" w:hAnsi="Times New Roman" w:cs="Times New Roman"/>
                <w:sz w:val="24"/>
              </w:rPr>
            </w:pPr>
            <w:ins w:id="41579" w:author="瑋婷 徐" w:date="2025-01-04T22:03:00Z" w16du:dateUtc="2025-01-04T14:03:00Z">
              <w:r w:rsidRPr="00F46B5A">
                <w:rPr>
                  <w:rFonts w:ascii="Times New Roman" w:hAnsi="Times New Roman" w:cs="Times New Roman"/>
                  <w:sz w:val="24"/>
                </w:rPr>
                <w:t>小彎嘴</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80"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CBDE3D" w14:textId="77777777" w:rsidR="00003CCE" w:rsidRPr="00F46B5A" w:rsidRDefault="00003CCE" w:rsidP="00F46B5A">
            <w:pPr>
              <w:spacing w:after="0" w:line="360" w:lineRule="auto"/>
              <w:jc w:val="center"/>
              <w:rPr>
                <w:ins w:id="41581" w:author="瑋婷 徐" w:date="2025-01-04T22:03:00Z" w16du:dateUtc="2025-01-04T14:03:00Z"/>
                <w:rFonts w:ascii="Times New Roman" w:hAnsi="Times New Roman" w:cs="Times New Roman"/>
                <w:sz w:val="24"/>
              </w:rPr>
            </w:pPr>
            <w:ins w:id="41582" w:author="瑋婷 徐" w:date="2025-01-04T22:03:00Z" w16du:dateUtc="2025-01-04T14:03:00Z">
              <w:r w:rsidRPr="00F46B5A">
                <w:rPr>
                  <w:rFonts w:ascii="Times New Roman" w:hAnsi="Times New Roman" w:cs="Times New Roman"/>
                  <w:sz w:val="24"/>
                </w:rPr>
                <w:t>2</w:t>
              </w:r>
            </w:ins>
          </w:p>
        </w:tc>
      </w:tr>
      <w:tr w:rsidR="00003CCE" w:rsidRPr="00F46B5A" w14:paraId="6CF7D0B0" w14:textId="77777777" w:rsidTr="00003CCE">
        <w:trPr>
          <w:jc w:val="center"/>
          <w:ins w:id="41583" w:author="瑋婷 徐" w:date="2025-01-04T22:03:00Z"/>
          <w:trPrChange w:id="41584"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85"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925F32" w14:textId="77777777" w:rsidR="00003CCE" w:rsidRPr="00F46B5A" w:rsidRDefault="00003CCE" w:rsidP="00F46B5A">
            <w:pPr>
              <w:spacing w:after="0" w:line="360" w:lineRule="auto"/>
              <w:jc w:val="center"/>
              <w:rPr>
                <w:ins w:id="41586" w:author="瑋婷 徐" w:date="2025-01-04T22:03:00Z" w16du:dateUtc="2025-01-04T14:03:00Z"/>
                <w:rFonts w:ascii="Times New Roman" w:hAnsi="Times New Roman" w:cs="Times New Roman"/>
                <w:sz w:val="24"/>
              </w:rPr>
            </w:pPr>
            <w:ins w:id="41587" w:author="瑋婷 徐" w:date="2025-01-04T22:03:00Z" w16du:dateUtc="2025-01-04T14:03:00Z">
              <w:r w:rsidRPr="00F46B5A">
                <w:rPr>
                  <w:rFonts w:ascii="Times New Roman" w:hAnsi="Times New Roman" w:cs="Times New Roman"/>
                  <w:sz w:val="24"/>
                </w:rPr>
                <w:t>大彎嘴</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88"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5AE68B" w14:textId="77777777" w:rsidR="00003CCE" w:rsidRPr="00F46B5A" w:rsidRDefault="00003CCE" w:rsidP="00F46B5A">
            <w:pPr>
              <w:spacing w:after="0" w:line="360" w:lineRule="auto"/>
              <w:jc w:val="center"/>
              <w:rPr>
                <w:ins w:id="41589" w:author="瑋婷 徐" w:date="2025-01-04T22:03:00Z" w16du:dateUtc="2025-01-04T14:03:00Z"/>
                <w:rFonts w:ascii="Times New Roman" w:hAnsi="Times New Roman" w:cs="Times New Roman"/>
                <w:sz w:val="24"/>
              </w:rPr>
            </w:pPr>
            <w:ins w:id="41590" w:author="瑋婷 徐" w:date="2025-01-04T22:03:00Z" w16du:dateUtc="2025-01-04T14:03:00Z">
              <w:r w:rsidRPr="00F46B5A">
                <w:rPr>
                  <w:rFonts w:ascii="Times New Roman" w:hAnsi="Times New Roman" w:cs="Times New Roman"/>
                  <w:sz w:val="24"/>
                </w:rPr>
                <w:t>3</w:t>
              </w:r>
            </w:ins>
          </w:p>
        </w:tc>
      </w:tr>
      <w:tr w:rsidR="00003CCE" w:rsidRPr="00F46B5A" w14:paraId="46535FCC" w14:textId="77777777" w:rsidTr="00003CCE">
        <w:trPr>
          <w:jc w:val="center"/>
          <w:ins w:id="41591" w:author="瑋婷 徐" w:date="2025-01-04T22:03:00Z"/>
          <w:trPrChange w:id="41592"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93"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0DF3BC" w14:textId="77777777" w:rsidR="00003CCE" w:rsidRPr="00F46B5A" w:rsidRDefault="00003CCE" w:rsidP="00F46B5A">
            <w:pPr>
              <w:spacing w:after="0" w:line="360" w:lineRule="auto"/>
              <w:jc w:val="center"/>
              <w:rPr>
                <w:ins w:id="41594" w:author="瑋婷 徐" w:date="2025-01-04T22:03:00Z" w16du:dateUtc="2025-01-04T14:03:00Z"/>
                <w:rFonts w:ascii="Times New Roman" w:hAnsi="Times New Roman" w:cs="Times New Roman"/>
                <w:sz w:val="24"/>
              </w:rPr>
            </w:pPr>
            <w:ins w:id="41595" w:author="瑋婷 徐" w:date="2025-01-04T22:03:00Z" w16du:dateUtc="2025-01-04T14:03:00Z">
              <w:r w:rsidRPr="00F46B5A">
                <w:rPr>
                  <w:rFonts w:ascii="Times New Roman" w:hAnsi="Times New Roman" w:cs="Times New Roman"/>
                  <w:sz w:val="24"/>
                </w:rPr>
                <w:t>頭烏線</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96"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4C609F" w14:textId="77777777" w:rsidR="00003CCE" w:rsidRPr="00F46B5A" w:rsidRDefault="00003CCE" w:rsidP="00F46B5A">
            <w:pPr>
              <w:spacing w:after="0" w:line="360" w:lineRule="auto"/>
              <w:jc w:val="center"/>
              <w:rPr>
                <w:ins w:id="41597" w:author="瑋婷 徐" w:date="2025-01-04T22:03:00Z" w16du:dateUtc="2025-01-04T14:03:00Z"/>
                <w:rFonts w:ascii="Times New Roman" w:hAnsi="Times New Roman" w:cs="Times New Roman"/>
                <w:sz w:val="24"/>
              </w:rPr>
            </w:pPr>
            <w:ins w:id="41598" w:author="瑋婷 徐" w:date="2025-01-04T22:03:00Z" w16du:dateUtc="2025-01-04T14:03:00Z">
              <w:r w:rsidRPr="00F46B5A">
                <w:rPr>
                  <w:rFonts w:ascii="Times New Roman" w:hAnsi="Times New Roman" w:cs="Times New Roman"/>
                  <w:sz w:val="24"/>
                </w:rPr>
                <w:t>3</w:t>
              </w:r>
            </w:ins>
          </w:p>
        </w:tc>
      </w:tr>
      <w:tr w:rsidR="00003CCE" w:rsidRPr="00F46B5A" w14:paraId="3EB0B500" w14:textId="77777777" w:rsidTr="00003CCE">
        <w:trPr>
          <w:jc w:val="center"/>
          <w:ins w:id="41599" w:author="瑋婷 徐" w:date="2025-01-04T22:03:00Z"/>
          <w:trPrChange w:id="41600"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01"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8EF3E6" w14:textId="77777777" w:rsidR="00003CCE" w:rsidRPr="00F46B5A" w:rsidRDefault="00003CCE" w:rsidP="00F46B5A">
            <w:pPr>
              <w:spacing w:after="0" w:line="360" w:lineRule="auto"/>
              <w:jc w:val="center"/>
              <w:rPr>
                <w:ins w:id="41602" w:author="瑋婷 徐" w:date="2025-01-04T22:03:00Z" w16du:dateUtc="2025-01-04T14:03:00Z"/>
                <w:rFonts w:ascii="Times New Roman" w:hAnsi="Times New Roman" w:cs="Times New Roman"/>
                <w:sz w:val="24"/>
              </w:rPr>
            </w:pPr>
            <w:ins w:id="41603" w:author="瑋婷 徐" w:date="2025-01-04T22:03:00Z" w16du:dateUtc="2025-01-04T14:03:00Z">
              <w:r w:rsidRPr="00F46B5A">
                <w:rPr>
                  <w:rFonts w:ascii="Times New Roman" w:hAnsi="Times New Roman" w:cs="Times New Roman"/>
                  <w:sz w:val="24"/>
                </w:rPr>
                <w:t>繡眼畫眉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04"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2F74E1" w14:textId="77777777" w:rsidR="00003CCE" w:rsidRPr="00F46B5A" w:rsidRDefault="00003CCE" w:rsidP="00F46B5A">
            <w:pPr>
              <w:spacing w:after="0" w:line="360" w:lineRule="auto"/>
              <w:jc w:val="center"/>
              <w:rPr>
                <w:ins w:id="41605" w:author="瑋婷 徐" w:date="2025-01-04T22:03:00Z" w16du:dateUtc="2025-01-04T14:03:00Z"/>
                <w:rFonts w:ascii="Times New Roman" w:hAnsi="Times New Roman" w:cs="Times New Roman"/>
                <w:sz w:val="24"/>
              </w:rPr>
            </w:pPr>
            <w:ins w:id="41606" w:author="瑋婷 徐" w:date="2025-01-04T22:03:00Z" w16du:dateUtc="2025-01-04T14:03:00Z">
              <w:r w:rsidRPr="00F46B5A">
                <w:rPr>
                  <w:rFonts w:ascii="Times New Roman" w:hAnsi="Times New Roman" w:cs="Times New Roman"/>
                  <w:sz w:val="24"/>
                </w:rPr>
                <w:t>52</w:t>
              </w:r>
            </w:ins>
          </w:p>
        </w:tc>
      </w:tr>
      <w:tr w:rsidR="00003CCE" w:rsidRPr="00F46B5A" w14:paraId="625830E5" w14:textId="77777777" w:rsidTr="00003CCE">
        <w:trPr>
          <w:jc w:val="center"/>
          <w:ins w:id="41607" w:author="瑋婷 徐" w:date="2025-01-04T22:03:00Z"/>
          <w:trPrChange w:id="41608"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09"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1C9D77" w14:textId="77777777" w:rsidR="00003CCE" w:rsidRPr="00F46B5A" w:rsidRDefault="00003CCE" w:rsidP="00F46B5A">
            <w:pPr>
              <w:spacing w:after="0" w:line="360" w:lineRule="auto"/>
              <w:jc w:val="center"/>
              <w:rPr>
                <w:ins w:id="41610" w:author="瑋婷 徐" w:date="2025-01-04T22:03:00Z" w16du:dateUtc="2025-01-04T14:03:00Z"/>
                <w:rFonts w:ascii="Times New Roman" w:hAnsi="Times New Roman" w:cs="Times New Roman"/>
                <w:sz w:val="24"/>
              </w:rPr>
            </w:pPr>
            <w:ins w:id="41611" w:author="瑋婷 徐" w:date="2025-01-04T22:03:00Z" w16du:dateUtc="2025-01-04T14:03:00Z">
              <w:r w:rsidRPr="00F46B5A">
                <w:rPr>
                  <w:rFonts w:ascii="Times New Roman" w:hAnsi="Times New Roman" w:cs="Times New Roman"/>
                  <w:sz w:val="24"/>
                </w:rPr>
                <w:t>臺灣噪眉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12"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D19741" w14:textId="77777777" w:rsidR="00003CCE" w:rsidRPr="00F46B5A" w:rsidRDefault="00003CCE" w:rsidP="00F46B5A">
            <w:pPr>
              <w:spacing w:after="0" w:line="360" w:lineRule="auto"/>
              <w:jc w:val="center"/>
              <w:rPr>
                <w:ins w:id="41613" w:author="瑋婷 徐" w:date="2025-01-04T22:03:00Z" w16du:dateUtc="2025-01-04T14:03:00Z"/>
                <w:rFonts w:ascii="Times New Roman" w:hAnsi="Times New Roman" w:cs="Times New Roman"/>
                <w:sz w:val="24"/>
              </w:rPr>
            </w:pPr>
            <w:ins w:id="41614" w:author="瑋婷 徐" w:date="2025-01-04T22:03:00Z" w16du:dateUtc="2025-01-04T14:03:00Z">
              <w:r w:rsidRPr="00F46B5A">
                <w:rPr>
                  <w:rFonts w:ascii="Times New Roman" w:hAnsi="Times New Roman" w:cs="Times New Roman"/>
                  <w:sz w:val="24"/>
                </w:rPr>
                <w:t>79</w:t>
              </w:r>
            </w:ins>
          </w:p>
        </w:tc>
      </w:tr>
      <w:tr w:rsidR="00003CCE" w:rsidRPr="00F46B5A" w14:paraId="19B8BE39" w14:textId="77777777" w:rsidTr="00003CCE">
        <w:trPr>
          <w:jc w:val="center"/>
          <w:ins w:id="41615" w:author="瑋婷 徐" w:date="2025-01-04T22:03:00Z"/>
          <w:trPrChange w:id="41616"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17"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58AB23" w14:textId="77777777" w:rsidR="00003CCE" w:rsidRPr="00F46B5A" w:rsidRDefault="00003CCE" w:rsidP="00F46B5A">
            <w:pPr>
              <w:spacing w:after="0" w:line="360" w:lineRule="auto"/>
              <w:jc w:val="center"/>
              <w:rPr>
                <w:ins w:id="41618" w:author="瑋婷 徐" w:date="2025-01-04T22:03:00Z" w16du:dateUtc="2025-01-04T14:03:00Z"/>
                <w:rFonts w:ascii="Times New Roman" w:hAnsi="Times New Roman" w:cs="Times New Roman"/>
                <w:sz w:val="24"/>
              </w:rPr>
            </w:pPr>
            <w:ins w:id="41619" w:author="瑋婷 徐" w:date="2025-01-04T22:03:00Z" w16du:dateUtc="2025-01-04T14:03:00Z">
              <w:r w:rsidRPr="00F46B5A">
                <w:rPr>
                  <w:rFonts w:ascii="Times New Roman" w:hAnsi="Times New Roman" w:cs="Times New Roman"/>
                  <w:sz w:val="24"/>
                </w:rPr>
                <w:t>白耳畫眉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20"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AA57C6" w14:textId="77777777" w:rsidR="00003CCE" w:rsidRPr="00F46B5A" w:rsidRDefault="00003CCE" w:rsidP="00F46B5A">
            <w:pPr>
              <w:spacing w:after="0" w:line="360" w:lineRule="auto"/>
              <w:jc w:val="center"/>
              <w:rPr>
                <w:ins w:id="41621" w:author="瑋婷 徐" w:date="2025-01-04T22:03:00Z" w16du:dateUtc="2025-01-04T14:03:00Z"/>
                <w:rFonts w:ascii="Times New Roman" w:hAnsi="Times New Roman" w:cs="Times New Roman"/>
                <w:sz w:val="24"/>
              </w:rPr>
            </w:pPr>
            <w:ins w:id="41622" w:author="瑋婷 徐" w:date="2025-01-04T22:03:00Z" w16du:dateUtc="2025-01-04T14:03:00Z">
              <w:r w:rsidRPr="00F46B5A">
                <w:rPr>
                  <w:rFonts w:ascii="Times New Roman" w:hAnsi="Times New Roman" w:cs="Times New Roman"/>
                  <w:sz w:val="24"/>
                </w:rPr>
                <w:t>330</w:t>
              </w:r>
            </w:ins>
          </w:p>
        </w:tc>
      </w:tr>
      <w:tr w:rsidR="00003CCE" w:rsidRPr="00F46B5A" w14:paraId="339CDA83" w14:textId="77777777" w:rsidTr="00003CCE">
        <w:trPr>
          <w:jc w:val="center"/>
          <w:ins w:id="41623" w:author="瑋婷 徐" w:date="2025-01-04T22:03:00Z"/>
          <w:trPrChange w:id="41624"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25"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666274" w14:textId="77777777" w:rsidR="00003CCE" w:rsidRPr="00F46B5A" w:rsidRDefault="00003CCE" w:rsidP="00F46B5A">
            <w:pPr>
              <w:spacing w:after="0" w:line="360" w:lineRule="auto"/>
              <w:jc w:val="center"/>
              <w:rPr>
                <w:ins w:id="41626" w:author="瑋婷 徐" w:date="2025-01-04T22:03:00Z" w16du:dateUtc="2025-01-04T14:03:00Z"/>
                <w:rFonts w:ascii="Times New Roman" w:hAnsi="Times New Roman" w:cs="Times New Roman"/>
                <w:sz w:val="24"/>
              </w:rPr>
            </w:pPr>
            <w:ins w:id="41627" w:author="瑋婷 徐" w:date="2025-01-04T22:03:00Z" w16du:dateUtc="2025-01-04T14:03:00Z">
              <w:r w:rsidRPr="00F46B5A">
                <w:rPr>
                  <w:rFonts w:ascii="Times New Roman" w:hAnsi="Times New Roman" w:cs="Times New Roman"/>
                  <w:sz w:val="24"/>
                </w:rPr>
                <w:t>紋翼畫眉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28"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DBDC7F" w14:textId="77777777" w:rsidR="00003CCE" w:rsidRPr="00F46B5A" w:rsidRDefault="00003CCE" w:rsidP="00F46B5A">
            <w:pPr>
              <w:spacing w:after="0" w:line="360" w:lineRule="auto"/>
              <w:jc w:val="center"/>
              <w:rPr>
                <w:ins w:id="41629" w:author="瑋婷 徐" w:date="2025-01-04T22:03:00Z" w16du:dateUtc="2025-01-04T14:03:00Z"/>
                <w:rFonts w:ascii="Times New Roman" w:hAnsi="Times New Roman" w:cs="Times New Roman"/>
                <w:sz w:val="24"/>
              </w:rPr>
            </w:pPr>
            <w:ins w:id="41630" w:author="瑋婷 徐" w:date="2025-01-04T22:03:00Z" w16du:dateUtc="2025-01-04T14:03:00Z">
              <w:r w:rsidRPr="00F46B5A">
                <w:rPr>
                  <w:rFonts w:ascii="Times New Roman" w:hAnsi="Times New Roman" w:cs="Times New Roman"/>
                  <w:sz w:val="24"/>
                </w:rPr>
                <w:t>7</w:t>
              </w:r>
            </w:ins>
          </w:p>
        </w:tc>
      </w:tr>
      <w:tr w:rsidR="00003CCE" w:rsidRPr="00F46B5A" w14:paraId="563C0290" w14:textId="77777777" w:rsidTr="00003CCE">
        <w:trPr>
          <w:jc w:val="center"/>
          <w:ins w:id="41631" w:author="瑋婷 徐" w:date="2025-01-04T22:03:00Z"/>
          <w:trPrChange w:id="41632"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33"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77A304" w14:textId="77777777" w:rsidR="00003CCE" w:rsidRPr="00F46B5A" w:rsidRDefault="00003CCE" w:rsidP="00F46B5A">
            <w:pPr>
              <w:spacing w:after="0" w:line="360" w:lineRule="auto"/>
              <w:jc w:val="center"/>
              <w:rPr>
                <w:ins w:id="41634" w:author="瑋婷 徐" w:date="2025-01-04T22:03:00Z" w16du:dateUtc="2025-01-04T14:03:00Z"/>
                <w:rFonts w:ascii="Times New Roman" w:hAnsi="Times New Roman" w:cs="Times New Roman"/>
                <w:sz w:val="24"/>
              </w:rPr>
            </w:pPr>
            <w:ins w:id="41635" w:author="瑋婷 徐" w:date="2025-01-04T22:03:00Z" w16du:dateUtc="2025-01-04T14:03:00Z">
              <w:r w:rsidRPr="00F46B5A">
                <w:rPr>
                  <w:rFonts w:ascii="Times New Roman" w:hAnsi="Times New Roman" w:cs="Times New Roman"/>
                  <w:sz w:val="24"/>
                </w:rPr>
                <w:t>黃胸藪眉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36"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B5989C" w14:textId="77777777" w:rsidR="00003CCE" w:rsidRPr="00F46B5A" w:rsidRDefault="00003CCE" w:rsidP="00F46B5A">
            <w:pPr>
              <w:spacing w:after="0" w:line="360" w:lineRule="auto"/>
              <w:jc w:val="center"/>
              <w:rPr>
                <w:ins w:id="41637" w:author="瑋婷 徐" w:date="2025-01-04T22:03:00Z" w16du:dateUtc="2025-01-04T14:03:00Z"/>
                <w:rFonts w:ascii="Times New Roman" w:hAnsi="Times New Roman" w:cs="Times New Roman"/>
                <w:sz w:val="24"/>
              </w:rPr>
            </w:pPr>
            <w:ins w:id="41638" w:author="瑋婷 徐" w:date="2025-01-04T22:03:00Z" w16du:dateUtc="2025-01-04T14:03:00Z">
              <w:r w:rsidRPr="00F46B5A">
                <w:rPr>
                  <w:rFonts w:ascii="Times New Roman" w:hAnsi="Times New Roman" w:cs="Times New Roman"/>
                  <w:sz w:val="24"/>
                </w:rPr>
                <w:t>148</w:t>
              </w:r>
            </w:ins>
          </w:p>
        </w:tc>
      </w:tr>
      <w:tr w:rsidR="00003CCE" w:rsidRPr="00F46B5A" w14:paraId="44C3751E" w14:textId="77777777" w:rsidTr="00003CCE">
        <w:trPr>
          <w:jc w:val="center"/>
          <w:ins w:id="41639" w:author="瑋婷 徐" w:date="2025-01-04T22:03:00Z"/>
          <w:trPrChange w:id="41640"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41"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3B3736" w14:textId="77777777" w:rsidR="00003CCE" w:rsidRPr="00F46B5A" w:rsidRDefault="00003CCE" w:rsidP="00F46B5A">
            <w:pPr>
              <w:spacing w:after="0" w:line="360" w:lineRule="auto"/>
              <w:jc w:val="center"/>
              <w:rPr>
                <w:ins w:id="41642" w:author="瑋婷 徐" w:date="2025-01-04T22:03:00Z" w16du:dateUtc="2025-01-04T14:03:00Z"/>
                <w:rFonts w:ascii="Times New Roman" w:hAnsi="Times New Roman" w:cs="Times New Roman"/>
                <w:sz w:val="24"/>
              </w:rPr>
            </w:pPr>
            <w:ins w:id="41643" w:author="瑋婷 徐" w:date="2025-01-04T22:03:00Z" w16du:dateUtc="2025-01-04T14:03:00Z">
              <w:r w:rsidRPr="00F46B5A">
                <w:rPr>
                  <w:rFonts w:ascii="Times New Roman" w:hAnsi="Times New Roman" w:cs="Times New Roman"/>
                  <w:sz w:val="24"/>
                </w:rPr>
                <w:t>臺灣白喉噪眉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44"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C1F7D9" w14:textId="77777777" w:rsidR="00003CCE" w:rsidRPr="00F46B5A" w:rsidRDefault="00003CCE" w:rsidP="00F46B5A">
            <w:pPr>
              <w:spacing w:after="0" w:line="360" w:lineRule="auto"/>
              <w:jc w:val="center"/>
              <w:rPr>
                <w:ins w:id="41645" w:author="瑋婷 徐" w:date="2025-01-04T22:03:00Z" w16du:dateUtc="2025-01-04T14:03:00Z"/>
                <w:rFonts w:ascii="Times New Roman" w:hAnsi="Times New Roman" w:cs="Times New Roman"/>
                <w:sz w:val="24"/>
              </w:rPr>
            </w:pPr>
            <w:ins w:id="41646" w:author="瑋婷 徐" w:date="2025-01-04T22:03:00Z" w16du:dateUtc="2025-01-04T14:03:00Z">
              <w:r w:rsidRPr="00F46B5A">
                <w:rPr>
                  <w:rFonts w:ascii="Times New Roman" w:hAnsi="Times New Roman" w:cs="Times New Roman"/>
                  <w:sz w:val="24"/>
                </w:rPr>
                <w:t>10</w:t>
              </w:r>
            </w:ins>
          </w:p>
        </w:tc>
      </w:tr>
      <w:tr w:rsidR="00003CCE" w:rsidRPr="00F46B5A" w14:paraId="04FD4727" w14:textId="77777777" w:rsidTr="00003CCE">
        <w:trPr>
          <w:jc w:val="center"/>
          <w:ins w:id="41647" w:author="瑋婷 徐" w:date="2025-01-04T22:03:00Z"/>
          <w:trPrChange w:id="41648"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49"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70E0B5" w14:textId="77777777" w:rsidR="00003CCE" w:rsidRPr="00F46B5A" w:rsidRDefault="00003CCE" w:rsidP="00F46B5A">
            <w:pPr>
              <w:spacing w:after="0" w:line="360" w:lineRule="auto"/>
              <w:jc w:val="center"/>
              <w:rPr>
                <w:ins w:id="41650" w:author="瑋婷 徐" w:date="2025-01-04T22:03:00Z" w16du:dateUtc="2025-01-04T14:03:00Z"/>
                <w:rFonts w:ascii="Times New Roman" w:hAnsi="Times New Roman" w:cs="Times New Roman"/>
                <w:sz w:val="24"/>
              </w:rPr>
            </w:pPr>
            <w:ins w:id="41651" w:author="瑋婷 徐" w:date="2025-01-04T22:03:00Z" w16du:dateUtc="2025-01-04T14:03:00Z">
              <w:r w:rsidRPr="00F46B5A">
                <w:rPr>
                  <w:rFonts w:ascii="Times New Roman" w:hAnsi="Times New Roman" w:cs="Times New Roman"/>
                  <w:sz w:val="24"/>
                </w:rPr>
                <w:t>棕噪眉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52"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694D4F" w14:textId="77777777" w:rsidR="00003CCE" w:rsidRPr="00F46B5A" w:rsidRDefault="00003CCE" w:rsidP="00F46B5A">
            <w:pPr>
              <w:spacing w:after="0" w:line="360" w:lineRule="auto"/>
              <w:jc w:val="center"/>
              <w:rPr>
                <w:ins w:id="41653" w:author="瑋婷 徐" w:date="2025-01-04T22:03:00Z" w16du:dateUtc="2025-01-04T14:03:00Z"/>
                <w:rFonts w:ascii="Times New Roman" w:hAnsi="Times New Roman" w:cs="Times New Roman"/>
                <w:sz w:val="24"/>
              </w:rPr>
            </w:pPr>
            <w:ins w:id="41654" w:author="瑋婷 徐" w:date="2025-01-04T22:03:00Z" w16du:dateUtc="2025-01-04T14:03:00Z">
              <w:r w:rsidRPr="00F46B5A">
                <w:rPr>
                  <w:rFonts w:ascii="Times New Roman" w:hAnsi="Times New Roman" w:cs="Times New Roman"/>
                  <w:sz w:val="24"/>
                </w:rPr>
                <w:t>7</w:t>
              </w:r>
            </w:ins>
          </w:p>
        </w:tc>
      </w:tr>
      <w:tr w:rsidR="00003CCE" w:rsidRPr="00F46B5A" w14:paraId="2B952EC3" w14:textId="77777777" w:rsidTr="00003CCE">
        <w:trPr>
          <w:jc w:val="center"/>
          <w:ins w:id="41655" w:author="瑋婷 徐" w:date="2025-01-04T22:03:00Z"/>
          <w:trPrChange w:id="41656"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57"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9F5A52" w14:textId="77777777" w:rsidR="00003CCE" w:rsidRPr="00F46B5A" w:rsidRDefault="00003CCE" w:rsidP="00F46B5A">
            <w:pPr>
              <w:spacing w:after="0" w:line="360" w:lineRule="auto"/>
              <w:jc w:val="center"/>
              <w:rPr>
                <w:ins w:id="41658" w:author="瑋婷 徐" w:date="2025-01-04T22:03:00Z" w16du:dateUtc="2025-01-04T14:03:00Z"/>
                <w:rFonts w:ascii="Times New Roman" w:hAnsi="Times New Roman" w:cs="Times New Roman"/>
                <w:sz w:val="24"/>
              </w:rPr>
            </w:pPr>
            <w:ins w:id="41659" w:author="瑋婷 徐" w:date="2025-01-04T22:03:00Z" w16du:dateUtc="2025-01-04T14:03:00Z">
              <w:r w:rsidRPr="00F46B5A">
                <w:rPr>
                  <w:rFonts w:ascii="Times New Roman" w:hAnsi="Times New Roman" w:cs="Times New Roman"/>
                  <w:sz w:val="24"/>
                </w:rPr>
                <w:t>火冠戴菊鳥</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60"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58A348" w14:textId="77777777" w:rsidR="00003CCE" w:rsidRPr="00F46B5A" w:rsidRDefault="00003CCE" w:rsidP="00F46B5A">
            <w:pPr>
              <w:spacing w:after="0" w:line="360" w:lineRule="auto"/>
              <w:jc w:val="center"/>
              <w:rPr>
                <w:ins w:id="41661" w:author="瑋婷 徐" w:date="2025-01-04T22:03:00Z" w16du:dateUtc="2025-01-04T14:03:00Z"/>
                <w:rFonts w:ascii="Times New Roman" w:hAnsi="Times New Roman" w:cs="Times New Roman"/>
                <w:sz w:val="24"/>
              </w:rPr>
            </w:pPr>
            <w:ins w:id="41662" w:author="瑋婷 徐" w:date="2025-01-04T22:03:00Z" w16du:dateUtc="2025-01-04T14:03:00Z">
              <w:r w:rsidRPr="00F46B5A">
                <w:rPr>
                  <w:rFonts w:ascii="Times New Roman" w:hAnsi="Times New Roman" w:cs="Times New Roman"/>
                  <w:sz w:val="24"/>
                </w:rPr>
                <w:t>24</w:t>
              </w:r>
            </w:ins>
          </w:p>
        </w:tc>
      </w:tr>
      <w:tr w:rsidR="00003CCE" w:rsidRPr="00F46B5A" w14:paraId="6F3F4D2C" w14:textId="77777777" w:rsidTr="00003CCE">
        <w:trPr>
          <w:jc w:val="center"/>
          <w:ins w:id="41663" w:author="瑋婷 徐" w:date="2025-01-04T22:03:00Z"/>
          <w:trPrChange w:id="41664"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65"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2FA77D" w14:textId="77777777" w:rsidR="00003CCE" w:rsidRPr="00F46B5A" w:rsidRDefault="00003CCE" w:rsidP="00F46B5A">
            <w:pPr>
              <w:spacing w:after="0" w:line="360" w:lineRule="auto"/>
              <w:jc w:val="center"/>
              <w:rPr>
                <w:ins w:id="41666" w:author="瑋婷 徐" w:date="2025-01-04T22:03:00Z" w16du:dateUtc="2025-01-04T14:03:00Z"/>
                <w:rFonts w:ascii="Times New Roman" w:hAnsi="Times New Roman" w:cs="Times New Roman"/>
                <w:sz w:val="24"/>
              </w:rPr>
            </w:pPr>
            <w:ins w:id="41667" w:author="瑋婷 徐" w:date="2025-01-04T22:03:00Z" w16du:dateUtc="2025-01-04T14:03:00Z">
              <w:r w:rsidRPr="00F46B5A">
                <w:rPr>
                  <w:rFonts w:ascii="Times New Roman" w:hAnsi="Times New Roman" w:cs="Times New Roman"/>
                  <w:sz w:val="24"/>
                </w:rPr>
                <w:t>茶腹鳾</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68"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39262C" w14:textId="77777777" w:rsidR="00003CCE" w:rsidRPr="00F46B5A" w:rsidRDefault="00003CCE" w:rsidP="00F46B5A">
            <w:pPr>
              <w:spacing w:after="0" w:line="360" w:lineRule="auto"/>
              <w:jc w:val="center"/>
              <w:rPr>
                <w:ins w:id="41669" w:author="瑋婷 徐" w:date="2025-01-04T22:03:00Z" w16du:dateUtc="2025-01-04T14:03:00Z"/>
                <w:rFonts w:ascii="Times New Roman" w:hAnsi="Times New Roman" w:cs="Times New Roman"/>
                <w:sz w:val="24"/>
              </w:rPr>
            </w:pPr>
            <w:ins w:id="41670" w:author="瑋婷 徐" w:date="2025-01-04T22:03:00Z" w16du:dateUtc="2025-01-04T14:03:00Z">
              <w:r w:rsidRPr="00F46B5A">
                <w:rPr>
                  <w:rFonts w:ascii="Times New Roman" w:hAnsi="Times New Roman" w:cs="Times New Roman"/>
                  <w:sz w:val="24"/>
                </w:rPr>
                <w:t>7</w:t>
              </w:r>
            </w:ins>
          </w:p>
        </w:tc>
      </w:tr>
      <w:tr w:rsidR="00003CCE" w:rsidRPr="00F46B5A" w14:paraId="26A918BF" w14:textId="77777777" w:rsidTr="00003CCE">
        <w:trPr>
          <w:jc w:val="center"/>
          <w:ins w:id="41671" w:author="瑋婷 徐" w:date="2025-01-04T22:03:00Z"/>
          <w:trPrChange w:id="41672"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73"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807649" w14:textId="77777777" w:rsidR="00003CCE" w:rsidRPr="00F46B5A" w:rsidRDefault="00003CCE" w:rsidP="00F46B5A">
            <w:pPr>
              <w:spacing w:after="0" w:line="360" w:lineRule="auto"/>
              <w:jc w:val="center"/>
              <w:rPr>
                <w:ins w:id="41674" w:author="瑋婷 徐" w:date="2025-01-04T22:03:00Z" w16du:dateUtc="2025-01-04T14:03:00Z"/>
                <w:rFonts w:ascii="Times New Roman" w:hAnsi="Times New Roman" w:cs="Times New Roman"/>
                <w:sz w:val="24"/>
              </w:rPr>
            </w:pPr>
            <w:ins w:id="41675" w:author="瑋婷 徐" w:date="2025-01-04T22:03:00Z" w16du:dateUtc="2025-01-04T14:03:00Z">
              <w:r w:rsidRPr="00F46B5A">
                <w:rPr>
                  <w:rFonts w:ascii="Times New Roman" w:hAnsi="Times New Roman" w:cs="Times New Roman"/>
                  <w:sz w:val="24"/>
                </w:rPr>
                <w:t>鷦鷯</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76"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46BE89" w14:textId="77777777" w:rsidR="00003CCE" w:rsidRPr="00F46B5A" w:rsidRDefault="00003CCE" w:rsidP="00F46B5A">
            <w:pPr>
              <w:spacing w:after="0" w:line="360" w:lineRule="auto"/>
              <w:jc w:val="center"/>
              <w:rPr>
                <w:ins w:id="41677" w:author="瑋婷 徐" w:date="2025-01-04T22:03:00Z" w16du:dateUtc="2025-01-04T14:03:00Z"/>
                <w:rFonts w:ascii="Times New Roman" w:hAnsi="Times New Roman" w:cs="Times New Roman"/>
                <w:sz w:val="24"/>
              </w:rPr>
            </w:pPr>
            <w:ins w:id="41678" w:author="瑋婷 徐" w:date="2025-01-04T22:03:00Z" w16du:dateUtc="2025-01-04T14:03:00Z">
              <w:r w:rsidRPr="00F46B5A">
                <w:rPr>
                  <w:rFonts w:ascii="Times New Roman" w:hAnsi="Times New Roman" w:cs="Times New Roman"/>
                  <w:sz w:val="24"/>
                </w:rPr>
                <w:t>6</w:t>
              </w:r>
            </w:ins>
          </w:p>
        </w:tc>
      </w:tr>
      <w:tr w:rsidR="00003CCE" w:rsidRPr="00F46B5A" w14:paraId="4B9AB727" w14:textId="77777777" w:rsidTr="00003CCE">
        <w:trPr>
          <w:jc w:val="center"/>
          <w:ins w:id="41679" w:author="瑋婷 徐" w:date="2025-01-04T22:03:00Z"/>
          <w:trPrChange w:id="41680"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81"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27217E" w14:textId="77777777" w:rsidR="00003CCE" w:rsidRPr="00F46B5A" w:rsidRDefault="00003CCE" w:rsidP="00F46B5A">
            <w:pPr>
              <w:spacing w:after="0" w:line="360" w:lineRule="auto"/>
              <w:jc w:val="center"/>
              <w:rPr>
                <w:ins w:id="41682" w:author="瑋婷 徐" w:date="2025-01-04T22:03:00Z" w16du:dateUtc="2025-01-04T14:03:00Z"/>
                <w:rFonts w:ascii="Times New Roman" w:hAnsi="Times New Roman" w:cs="Times New Roman"/>
                <w:sz w:val="24"/>
              </w:rPr>
            </w:pPr>
            <w:ins w:id="41683" w:author="瑋婷 徐" w:date="2025-01-04T22:03:00Z" w16du:dateUtc="2025-01-04T14:03:00Z">
              <w:r w:rsidRPr="00F46B5A">
                <w:rPr>
                  <w:rFonts w:ascii="Times New Roman" w:hAnsi="Times New Roman" w:cs="Times New Roman"/>
                  <w:sz w:val="24"/>
                </w:rPr>
                <w:t>黃腹琉璃</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84"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3CAAE7" w14:textId="77777777" w:rsidR="00003CCE" w:rsidRPr="00F46B5A" w:rsidRDefault="00003CCE" w:rsidP="00F46B5A">
            <w:pPr>
              <w:spacing w:after="0" w:line="360" w:lineRule="auto"/>
              <w:jc w:val="center"/>
              <w:rPr>
                <w:ins w:id="41685" w:author="瑋婷 徐" w:date="2025-01-04T22:03:00Z" w16du:dateUtc="2025-01-04T14:03:00Z"/>
                <w:rFonts w:ascii="Times New Roman" w:hAnsi="Times New Roman" w:cs="Times New Roman"/>
                <w:sz w:val="24"/>
              </w:rPr>
            </w:pPr>
            <w:ins w:id="41686" w:author="瑋婷 徐" w:date="2025-01-04T22:03:00Z" w16du:dateUtc="2025-01-04T14:03:00Z">
              <w:r w:rsidRPr="00F46B5A">
                <w:rPr>
                  <w:rFonts w:ascii="Times New Roman" w:hAnsi="Times New Roman" w:cs="Times New Roman"/>
                  <w:sz w:val="24"/>
                </w:rPr>
                <w:t>83</w:t>
              </w:r>
            </w:ins>
          </w:p>
        </w:tc>
      </w:tr>
      <w:tr w:rsidR="00003CCE" w:rsidRPr="00F46B5A" w14:paraId="097C4351" w14:textId="77777777" w:rsidTr="00003CCE">
        <w:trPr>
          <w:jc w:val="center"/>
          <w:ins w:id="41687" w:author="瑋婷 徐" w:date="2025-01-04T22:03:00Z"/>
          <w:trPrChange w:id="41688"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89"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712990" w14:textId="77777777" w:rsidR="00003CCE" w:rsidRPr="00F46B5A" w:rsidRDefault="00003CCE" w:rsidP="00F46B5A">
            <w:pPr>
              <w:spacing w:after="0" w:line="360" w:lineRule="auto"/>
              <w:jc w:val="center"/>
              <w:rPr>
                <w:ins w:id="41690" w:author="瑋婷 徐" w:date="2025-01-04T22:03:00Z" w16du:dateUtc="2025-01-04T14:03:00Z"/>
                <w:rFonts w:ascii="Times New Roman" w:hAnsi="Times New Roman" w:cs="Times New Roman"/>
                <w:sz w:val="24"/>
              </w:rPr>
            </w:pPr>
            <w:ins w:id="41691" w:author="瑋婷 徐" w:date="2025-01-04T22:03:00Z" w16du:dateUtc="2025-01-04T14:03:00Z">
              <w:r w:rsidRPr="00F46B5A">
                <w:rPr>
                  <w:rFonts w:ascii="Times New Roman" w:hAnsi="Times New Roman" w:cs="Times New Roman"/>
                  <w:sz w:val="24"/>
                </w:rPr>
                <w:t>小翼鶇</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92"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543D59" w14:textId="77777777" w:rsidR="00003CCE" w:rsidRPr="00F46B5A" w:rsidRDefault="00003CCE" w:rsidP="00F46B5A">
            <w:pPr>
              <w:spacing w:after="0" w:line="360" w:lineRule="auto"/>
              <w:jc w:val="center"/>
              <w:rPr>
                <w:ins w:id="41693" w:author="瑋婷 徐" w:date="2025-01-04T22:03:00Z" w16du:dateUtc="2025-01-04T14:03:00Z"/>
                <w:rFonts w:ascii="Times New Roman" w:hAnsi="Times New Roman" w:cs="Times New Roman"/>
                <w:sz w:val="24"/>
              </w:rPr>
            </w:pPr>
            <w:ins w:id="41694" w:author="瑋婷 徐" w:date="2025-01-04T22:03:00Z" w16du:dateUtc="2025-01-04T14:03:00Z">
              <w:r w:rsidRPr="00F46B5A">
                <w:rPr>
                  <w:rFonts w:ascii="Times New Roman" w:hAnsi="Times New Roman" w:cs="Times New Roman"/>
                  <w:sz w:val="24"/>
                </w:rPr>
                <w:t>17</w:t>
              </w:r>
            </w:ins>
          </w:p>
        </w:tc>
      </w:tr>
      <w:tr w:rsidR="00003CCE" w:rsidRPr="00F46B5A" w14:paraId="634B6A1B" w14:textId="77777777" w:rsidTr="00003CCE">
        <w:trPr>
          <w:jc w:val="center"/>
          <w:ins w:id="41695" w:author="瑋婷 徐" w:date="2025-01-04T22:03:00Z"/>
          <w:trPrChange w:id="41696"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97"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2F285A" w14:textId="77777777" w:rsidR="00003CCE" w:rsidRPr="00F46B5A" w:rsidRDefault="00003CCE" w:rsidP="00F46B5A">
            <w:pPr>
              <w:spacing w:after="0" w:line="360" w:lineRule="auto"/>
              <w:jc w:val="center"/>
              <w:rPr>
                <w:ins w:id="41698" w:author="瑋婷 徐" w:date="2025-01-04T22:03:00Z" w16du:dateUtc="2025-01-04T14:03:00Z"/>
                <w:rFonts w:ascii="Times New Roman" w:hAnsi="Times New Roman" w:cs="Times New Roman"/>
                <w:sz w:val="24"/>
              </w:rPr>
            </w:pPr>
            <w:ins w:id="41699" w:author="瑋婷 徐" w:date="2025-01-04T22:03:00Z" w16du:dateUtc="2025-01-04T14:03:00Z">
              <w:r w:rsidRPr="00F46B5A">
                <w:rPr>
                  <w:rFonts w:ascii="Times New Roman" w:hAnsi="Times New Roman" w:cs="Times New Roman"/>
                  <w:sz w:val="24"/>
                </w:rPr>
                <w:t>臺灣紫嘯鶇</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00"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2C1229" w14:textId="77777777" w:rsidR="00003CCE" w:rsidRPr="00F46B5A" w:rsidRDefault="00003CCE" w:rsidP="00F46B5A">
            <w:pPr>
              <w:spacing w:after="0" w:line="360" w:lineRule="auto"/>
              <w:jc w:val="center"/>
              <w:rPr>
                <w:ins w:id="41701" w:author="瑋婷 徐" w:date="2025-01-04T22:03:00Z" w16du:dateUtc="2025-01-04T14:03:00Z"/>
                <w:rFonts w:ascii="Times New Roman" w:hAnsi="Times New Roman" w:cs="Times New Roman"/>
                <w:sz w:val="24"/>
              </w:rPr>
            </w:pPr>
            <w:ins w:id="41702" w:author="瑋婷 徐" w:date="2025-01-04T22:03:00Z" w16du:dateUtc="2025-01-04T14:03:00Z">
              <w:r w:rsidRPr="00F46B5A">
                <w:rPr>
                  <w:rFonts w:ascii="Times New Roman" w:hAnsi="Times New Roman" w:cs="Times New Roman"/>
                  <w:sz w:val="24"/>
                </w:rPr>
                <w:t>12</w:t>
              </w:r>
            </w:ins>
          </w:p>
        </w:tc>
      </w:tr>
      <w:tr w:rsidR="00003CCE" w:rsidRPr="00F46B5A" w14:paraId="17F13E0C" w14:textId="77777777" w:rsidTr="00003CCE">
        <w:trPr>
          <w:jc w:val="center"/>
          <w:ins w:id="41703" w:author="瑋婷 徐" w:date="2025-01-04T22:03:00Z"/>
          <w:trPrChange w:id="41704"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05"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3277FB" w14:textId="77777777" w:rsidR="00003CCE" w:rsidRPr="00F46B5A" w:rsidRDefault="00003CCE" w:rsidP="00F46B5A">
            <w:pPr>
              <w:spacing w:after="0" w:line="360" w:lineRule="auto"/>
              <w:jc w:val="center"/>
              <w:rPr>
                <w:ins w:id="41706" w:author="瑋婷 徐" w:date="2025-01-04T22:03:00Z" w16du:dateUtc="2025-01-04T14:03:00Z"/>
                <w:rFonts w:ascii="Times New Roman" w:hAnsi="Times New Roman" w:cs="Times New Roman"/>
                <w:sz w:val="24"/>
              </w:rPr>
            </w:pPr>
            <w:ins w:id="41707" w:author="瑋婷 徐" w:date="2025-01-04T22:03:00Z" w16du:dateUtc="2025-01-04T14:03:00Z">
              <w:r w:rsidRPr="00F46B5A">
                <w:rPr>
                  <w:rFonts w:ascii="Times New Roman" w:hAnsi="Times New Roman" w:cs="Times New Roman"/>
                  <w:sz w:val="24"/>
                </w:rPr>
                <w:t>白尾鴝</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08" w:author="瑋婷 徐" w:date="2025-01-06T17:09:00Z" w16du:dateUtc="2025-01-06T09:09: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31C0C9" w14:textId="77777777" w:rsidR="00003CCE" w:rsidRPr="00F46B5A" w:rsidRDefault="00003CCE" w:rsidP="00F46B5A">
            <w:pPr>
              <w:spacing w:after="0" w:line="360" w:lineRule="auto"/>
              <w:jc w:val="center"/>
              <w:rPr>
                <w:ins w:id="41709" w:author="瑋婷 徐" w:date="2025-01-04T22:03:00Z" w16du:dateUtc="2025-01-04T14:03:00Z"/>
                <w:rFonts w:ascii="Times New Roman" w:hAnsi="Times New Roman" w:cs="Times New Roman"/>
                <w:sz w:val="24"/>
              </w:rPr>
            </w:pPr>
            <w:ins w:id="41710" w:author="瑋婷 徐" w:date="2025-01-04T22:03:00Z" w16du:dateUtc="2025-01-04T14:03:00Z">
              <w:r w:rsidRPr="00F46B5A">
                <w:rPr>
                  <w:rFonts w:ascii="Times New Roman" w:hAnsi="Times New Roman" w:cs="Times New Roman"/>
                  <w:sz w:val="24"/>
                </w:rPr>
                <w:t>70</w:t>
              </w:r>
            </w:ins>
          </w:p>
        </w:tc>
      </w:tr>
      <w:tr w:rsidR="00003CCE" w:rsidRPr="00F46B5A" w14:paraId="0B682943" w14:textId="77777777" w:rsidTr="00003CCE">
        <w:trPr>
          <w:jc w:val="center"/>
          <w:ins w:id="41711" w:author="瑋婷 徐" w:date="2025-01-04T22:03:00Z"/>
          <w:trPrChange w:id="41712" w:author="瑋婷 徐" w:date="2025-01-06T17:09:00Z" w16du:dateUtc="2025-01-06T09:09:00Z">
            <w:trPr>
              <w:jc w:val="center"/>
            </w:trPr>
          </w:trPrChange>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713" w:author="瑋婷 徐" w:date="2025-01-06T17:09:00Z" w16du:dateUtc="2025-01-06T09:09:00Z">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1CE61DAA" w14:textId="77777777" w:rsidR="00003CCE" w:rsidRPr="00F46B5A" w:rsidRDefault="00003CCE" w:rsidP="00F46B5A">
            <w:pPr>
              <w:spacing w:after="0" w:line="360" w:lineRule="auto"/>
              <w:jc w:val="center"/>
              <w:rPr>
                <w:ins w:id="41714" w:author="瑋婷 徐" w:date="2025-01-04T22:03:00Z" w16du:dateUtc="2025-01-04T14:03:00Z"/>
                <w:rFonts w:ascii="Times New Roman" w:hAnsi="Times New Roman" w:cs="Times New Roman"/>
                <w:sz w:val="24"/>
              </w:rPr>
            </w:pPr>
            <w:ins w:id="41715" w:author="瑋婷 徐" w:date="2025-01-04T22:03:00Z" w16du:dateUtc="2025-01-04T14:03:00Z">
              <w:r w:rsidRPr="00F46B5A">
                <w:rPr>
                  <w:rFonts w:ascii="Times New Roman" w:hAnsi="Times New Roman" w:cs="Times New Roman"/>
                  <w:sz w:val="24"/>
                </w:rPr>
                <w:t>栗背林鴝</w:t>
              </w:r>
            </w:ins>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716" w:author="瑋婷 徐" w:date="2025-01-06T17:09:00Z" w16du:dateUtc="2025-01-06T09:09:00Z">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430CCB4A" w14:textId="77777777" w:rsidR="00003CCE" w:rsidRPr="00F46B5A" w:rsidRDefault="00003CCE" w:rsidP="00F46B5A">
            <w:pPr>
              <w:spacing w:after="0" w:line="360" w:lineRule="auto"/>
              <w:jc w:val="center"/>
              <w:rPr>
                <w:ins w:id="41717" w:author="瑋婷 徐" w:date="2025-01-04T22:03:00Z" w16du:dateUtc="2025-01-04T14:03:00Z"/>
                <w:rFonts w:ascii="Times New Roman" w:hAnsi="Times New Roman" w:cs="Times New Roman"/>
                <w:sz w:val="24"/>
              </w:rPr>
            </w:pPr>
            <w:ins w:id="41718" w:author="瑋婷 徐" w:date="2025-01-04T22:03:00Z" w16du:dateUtc="2025-01-04T14:03:00Z">
              <w:r w:rsidRPr="00F46B5A">
                <w:rPr>
                  <w:rFonts w:ascii="Times New Roman" w:hAnsi="Times New Roman" w:cs="Times New Roman"/>
                  <w:sz w:val="24"/>
                </w:rPr>
                <w:t>50</w:t>
              </w:r>
            </w:ins>
          </w:p>
        </w:tc>
      </w:tr>
      <w:tr w:rsidR="00003CCE" w:rsidRPr="00F46B5A" w14:paraId="23147F82" w14:textId="77777777" w:rsidTr="00003CCE">
        <w:trPr>
          <w:jc w:val="center"/>
          <w:ins w:id="41719" w:author="瑋婷 徐" w:date="2025-01-04T22:03:00Z"/>
          <w:trPrChange w:id="41720" w:author="瑋婷 徐" w:date="2025-01-06T17:09:00Z" w16du:dateUtc="2025-01-06T09:09:00Z">
            <w:trPr>
              <w:jc w:val="center"/>
            </w:trPr>
          </w:trPrChange>
        </w:trPr>
        <w:tc>
          <w:tcPr>
            <w:tcW w:w="2813" w:type="pct"/>
            <w:tcBorders>
              <w:bottom w:val="single" w:sz="4" w:space="0" w:color="auto"/>
            </w:tcBorders>
            <w:shd w:val="clear" w:color="auto" w:fill="FFFFFF"/>
            <w:tcMar>
              <w:top w:w="0" w:type="dxa"/>
              <w:left w:w="0" w:type="dxa"/>
              <w:bottom w:w="0" w:type="dxa"/>
              <w:right w:w="0" w:type="dxa"/>
            </w:tcMar>
            <w:vAlign w:val="center"/>
            <w:tcPrChange w:id="41721" w:author="瑋婷 徐" w:date="2025-01-06T17:09:00Z" w16du:dateUtc="2025-01-06T09:09:00Z">
              <w:tcPr>
                <w:tcW w:w="0" w:type="pct"/>
                <w:tcBorders>
                  <w:bottom w:val="single" w:sz="4" w:space="0" w:color="auto"/>
                </w:tcBorders>
                <w:shd w:val="clear" w:color="auto" w:fill="FFFFFF"/>
                <w:tcMar>
                  <w:top w:w="0" w:type="dxa"/>
                  <w:left w:w="0" w:type="dxa"/>
                  <w:bottom w:w="0" w:type="dxa"/>
                  <w:right w:w="0" w:type="dxa"/>
                </w:tcMar>
                <w:vAlign w:val="center"/>
              </w:tcPr>
            </w:tcPrChange>
          </w:tcPr>
          <w:p w14:paraId="3603B3C0" w14:textId="77777777" w:rsidR="00003CCE" w:rsidRPr="00F46B5A" w:rsidRDefault="00003CCE" w:rsidP="00F46B5A">
            <w:pPr>
              <w:spacing w:after="0" w:line="360" w:lineRule="auto"/>
              <w:jc w:val="center"/>
              <w:rPr>
                <w:ins w:id="41722" w:author="瑋婷 徐" w:date="2025-01-04T22:03:00Z" w16du:dateUtc="2025-01-04T14:03:00Z"/>
                <w:rFonts w:ascii="Times New Roman" w:hAnsi="Times New Roman" w:cs="Times New Roman"/>
                <w:sz w:val="24"/>
              </w:rPr>
            </w:pPr>
            <w:ins w:id="41723" w:author="瑋婷 徐" w:date="2025-01-04T22:03:00Z" w16du:dateUtc="2025-01-04T14:03:00Z">
              <w:r w:rsidRPr="00F46B5A">
                <w:rPr>
                  <w:rFonts w:ascii="Times New Roman" w:hAnsi="Times New Roman" w:cs="Times New Roman"/>
                  <w:sz w:val="24"/>
                </w:rPr>
                <w:t>黃胸青鶲</w:t>
              </w:r>
            </w:ins>
          </w:p>
        </w:tc>
        <w:tc>
          <w:tcPr>
            <w:tcW w:w="2187" w:type="pct"/>
            <w:tcBorders>
              <w:bottom w:val="single" w:sz="4" w:space="0" w:color="auto"/>
            </w:tcBorders>
            <w:shd w:val="clear" w:color="auto" w:fill="FFFFFF"/>
            <w:tcMar>
              <w:top w:w="0" w:type="dxa"/>
              <w:left w:w="0" w:type="dxa"/>
              <w:bottom w:w="0" w:type="dxa"/>
              <w:right w:w="0" w:type="dxa"/>
            </w:tcMar>
            <w:vAlign w:val="center"/>
            <w:tcPrChange w:id="41724" w:author="瑋婷 徐" w:date="2025-01-06T17:09:00Z" w16du:dateUtc="2025-01-06T09:09:00Z">
              <w:tcPr>
                <w:tcW w:w="0" w:type="pct"/>
                <w:tcBorders>
                  <w:bottom w:val="single" w:sz="4" w:space="0" w:color="auto"/>
                </w:tcBorders>
                <w:shd w:val="clear" w:color="auto" w:fill="FFFFFF"/>
                <w:tcMar>
                  <w:top w:w="0" w:type="dxa"/>
                  <w:left w:w="0" w:type="dxa"/>
                  <w:bottom w:w="0" w:type="dxa"/>
                  <w:right w:w="0" w:type="dxa"/>
                </w:tcMar>
                <w:vAlign w:val="center"/>
              </w:tcPr>
            </w:tcPrChange>
          </w:tcPr>
          <w:p w14:paraId="4713A05F" w14:textId="77777777" w:rsidR="00003CCE" w:rsidRPr="00F46B5A" w:rsidRDefault="00003CCE" w:rsidP="00F46B5A">
            <w:pPr>
              <w:spacing w:after="0" w:line="360" w:lineRule="auto"/>
              <w:jc w:val="center"/>
              <w:rPr>
                <w:ins w:id="41725" w:author="瑋婷 徐" w:date="2025-01-04T22:03:00Z" w16du:dateUtc="2025-01-04T14:03:00Z"/>
                <w:rFonts w:ascii="Times New Roman" w:hAnsi="Times New Roman" w:cs="Times New Roman"/>
                <w:sz w:val="24"/>
              </w:rPr>
            </w:pPr>
            <w:ins w:id="41726" w:author="瑋婷 徐" w:date="2025-01-04T22:03:00Z" w16du:dateUtc="2025-01-04T14:03:00Z">
              <w:r w:rsidRPr="00F46B5A">
                <w:rPr>
                  <w:rFonts w:ascii="Times New Roman" w:hAnsi="Times New Roman" w:cs="Times New Roman"/>
                  <w:sz w:val="24"/>
                </w:rPr>
                <w:t>7</w:t>
              </w:r>
            </w:ins>
          </w:p>
        </w:tc>
      </w:tr>
    </w:tbl>
    <w:p w14:paraId="6827C68C" w14:textId="604479EA" w:rsidR="00011F80" w:rsidRPr="00F46B5A" w:rsidRDefault="00011F80" w:rsidP="00011F80">
      <w:pPr>
        <w:spacing w:line="360" w:lineRule="auto"/>
        <w:jc w:val="both"/>
        <w:rPr>
          <w:ins w:id="41727" w:author="瑋婷 徐" w:date="2025-01-04T22:05:00Z" w16du:dateUtc="2025-01-04T14:05:00Z"/>
          <w:rFonts w:ascii="Times New Roman" w:eastAsia="標楷體" w:hAnsi="Times New Roman" w:cs="Times New Roman"/>
        </w:rPr>
      </w:pPr>
      <w:ins w:id="41728" w:author="瑋婷 徐" w:date="2025-01-04T22:05:00Z" w16du:dateUtc="2025-01-04T14:05:00Z">
        <w:r>
          <w:rPr>
            <w:rFonts w:ascii="Times New Roman" w:eastAsia="標楷體" w:hAnsi="Times New Roman" w:cs="Times New Roman"/>
          </w:rPr>
          <w:lastRenderedPageBreak/>
          <w:t>表</w:t>
        </w:r>
        <w:r>
          <w:rPr>
            <w:rFonts w:ascii="Times New Roman" w:eastAsia="標楷體" w:hAnsi="Times New Roman" w:cs="Times New Roman"/>
          </w:rPr>
          <w:t>1</w:t>
        </w:r>
      </w:ins>
      <w:ins w:id="41729" w:author="瑋婷 徐" w:date="2025-01-06T17:34:00Z" w16du:dateUtc="2025-01-06T09:34:00Z">
        <w:r w:rsidR="006F5371">
          <w:rPr>
            <w:rFonts w:ascii="Times New Roman" w:eastAsia="標楷體" w:hAnsi="Times New Roman" w:cs="Times New Roman" w:hint="eastAsia"/>
          </w:rPr>
          <w:t>8</w:t>
        </w:r>
      </w:ins>
      <w:ins w:id="41730" w:author="瑋婷 徐" w:date="2025-01-04T22:05:00Z" w16du:dateUtc="2025-01-04T14:05: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proofErr w:type="gramStart"/>
        <w:r>
          <w:rPr>
            <w:rFonts w:ascii="標楷體" w:eastAsia="標楷體" w:hAnsi="標楷體" w:cs="Times New Roman" w:hint="eastAsia"/>
          </w:rPr>
          <w:t>臺</w:t>
        </w:r>
        <w:proofErr w:type="gramEnd"/>
        <w:r>
          <w:rPr>
            <w:rFonts w:ascii="標楷體" w:eastAsia="標楷體" w:hAnsi="標楷體" w:cs="Times New Roman" w:hint="eastAsia"/>
          </w:rPr>
          <w:t>中</w:t>
        </w:r>
      </w:ins>
      <w:ins w:id="41731" w:author="瑋婷 徐" w:date="2025-01-06T17:09:00Z" w16du:dateUtc="2025-01-06T09:09:00Z">
        <w:r w:rsidR="00003CCE" w:rsidRPr="00003CCE">
          <w:rPr>
            <w:rFonts w:ascii="標楷體" w:eastAsia="標楷體" w:hAnsi="標楷體" w:cs="Times New Roman" w:hint="eastAsia"/>
          </w:rPr>
          <w:t>分署記錄的鳥種及數量</w:t>
        </w:r>
      </w:ins>
      <w:ins w:id="41732" w:author="瑋婷 徐" w:date="2025-01-04T22:05:00Z" w16du:dateUtc="2025-01-04T14:05:00Z">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3765" w:type="pct"/>
        <w:jc w:val="center"/>
        <w:tblLook w:val="0420" w:firstRow="1" w:lastRow="0" w:firstColumn="0" w:lastColumn="0" w:noHBand="0" w:noVBand="1"/>
        <w:tblPrChange w:id="41733" w:author="瑋婷 徐" w:date="2025-01-06T17:09:00Z" w16du:dateUtc="2025-01-06T09:09:00Z">
          <w:tblPr>
            <w:tblStyle w:val="Table"/>
            <w:tblW w:w="5000" w:type="pct"/>
            <w:jc w:val="center"/>
            <w:tblLook w:val="0420" w:firstRow="1" w:lastRow="0" w:firstColumn="0" w:lastColumn="0" w:noHBand="0" w:noVBand="1"/>
          </w:tblPr>
        </w:tblPrChange>
      </w:tblPr>
      <w:tblGrid>
        <w:gridCol w:w="3519"/>
        <w:gridCol w:w="2735"/>
        <w:tblGridChange w:id="41734">
          <w:tblGrid>
            <w:gridCol w:w="3518"/>
            <w:gridCol w:w="1"/>
            <w:gridCol w:w="2735"/>
          </w:tblGrid>
        </w:tblGridChange>
      </w:tblGrid>
      <w:tr w:rsidR="00003CCE" w:rsidRPr="00F46B5A" w14:paraId="4A0ED2BF"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1735" w:author="瑋婷 徐" w:date="2025-01-04T22:05:00Z"/>
          <w:trPrChange w:id="41736" w:author="瑋婷 徐" w:date="2025-01-06T17:09:00Z" w16du:dateUtc="2025-01-06T09:09:00Z">
            <w:trPr>
              <w:tblHeader/>
              <w:jc w:val="center"/>
            </w:trPr>
          </w:trPrChange>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737" w:author="瑋婷 徐" w:date="2025-01-06T17:09:00Z" w16du:dateUtc="2025-01-06T09:09:00Z">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A3E8E8D" w14:textId="77777777" w:rsidR="00003CCE" w:rsidRPr="00F46B5A"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738" w:author="瑋婷 徐" w:date="2025-01-04T22:05:00Z" w16du:dateUtc="2025-01-04T14:05:00Z"/>
                <w:rFonts w:ascii="Times New Roman" w:hAnsi="Times New Roman" w:cs="Times New Roman"/>
                <w:sz w:val="24"/>
              </w:rPr>
            </w:pPr>
            <w:ins w:id="41739" w:author="瑋婷 徐" w:date="2025-01-04T22:05:00Z" w16du:dateUtc="2025-01-04T14:05:00Z">
              <w:r w:rsidRPr="00F46B5A">
                <w:rPr>
                  <w:rFonts w:ascii="Times New Roman" w:hAnsi="Times New Roman" w:cs="Times New Roman"/>
                  <w:sz w:val="24"/>
                </w:rPr>
                <w:t>鳥種</w:t>
              </w:r>
            </w:ins>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740" w:author="瑋婷 徐" w:date="2025-01-06T17:09:00Z" w16du:dateUtc="2025-01-06T09:09:00Z">
              <w:tcPr>
                <w:tcW w:w="1647" w:type="pct"/>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CEF8B5E" w14:textId="77777777" w:rsidR="00003CCE" w:rsidRPr="00F46B5A"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741" w:author="瑋婷 徐" w:date="2025-01-04T22:05:00Z" w16du:dateUtc="2025-01-04T14:05:00Z"/>
                <w:rFonts w:ascii="Times New Roman" w:hAnsi="Times New Roman" w:cs="Times New Roman"/>
                <w:sz w:val="24"/>
              </w:rPr>
            </w:pPr>
            <w:ins w:id="41742" w:author="瑋婷 徐" w:date="2025-01-04T22:05:00Z" w16du:dateUtc="2025-01-04T14:05:00Z">
              <w:r w:rsidRPr="00F46B5A">
                <w:rPr>
                  <w:rFonts w:ascii="Times New Roman" w:hAnsi="Times New Roman" w:cs="Times New Roman"/>
                  <w:sz w:val="24"/>
                </w:rPr>
                <w:t>數量</w:t>
              </w:r>
              <w:r w:rsidRPr="00F46B5A">
                <w:rPr>
                  <w:rFonts w:ascii="Times New Roman" w:hAnsi="Times New Roman" w:cs="Times New Roman"/>
                  <w:sz w:val="24"/>
                </w:rPr>
                <w:t>(</w:t>
              </w:r>
              <w:r w:rsidRPr="00F46B5A">
                <w:rPr>
                  <w:rFonts w:ascii="Times New Roman" w:hAnsi="Times New Roman" w:cs="Times New Roman"/>
                  <w:sz w:val="24"/>
                </w:rPr>
                <w:t>隻次</w:t>
              </w:r>
              <w:r w:rsidRPr="00F46B5A">
                <w:rPr>
                  <w:rFonts w:ascii="Times New Roman" w:hAnsi="Times New Roman" w:cs="Times New Roman"/>
                  <w:sz w:val="24"/>
                </w:rPr>
                <w:t>)</w:t>
              </w:r>
            </w:ins>
          </w:p>
        </w:tc>
      </w:tr>
      <w:tr w:rsidR="00003CCE" w:rsidRPr="00F46B5A" w14:paraId="7F58998B" w14:textId="77777777" w:rsidTr="00003CCE">
        <w:trPr>
          <w:jc w:val="center"/>
          <w:ins w:id="41743" w:author="瑋婷 徐" w:date="2025-01-04T22:05:00Z"/>
          <w:trPrChange w:id="41744" w:author="瑋婷 徐" w:date="2025-01-06T17:09:00Z" w16du:dateUtc="2025-01-06T09:09: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45" w:author="瑋婷 徐" w:date="2025-01-06T17:09:00Z" w16du:dateUtc="2025-01-06T09:0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E45F6A" w14:textId="77777777" w:rsidR="00003CCE" w:rsidRPr="00F46B5A" w:rsidRDefault="00003CCE" w:rsidP="00F46B5A">
            <w:pPr>
              <w:spacing w:after="0" w:line="360" w:lineRule="auto"/>
              <w:jc w:val="center"/>
              <w:rPr>
                <w:ins w:id="41746" w:author="瑋婷 徐" w:date="2025-01-04T22:05:00Z" w16du:dateUtc="2025-01-04T14:05:00Z"/>
                <w:rFonts w:ascii="Times New Roman" w:hAnsi="Times New Roman" w:cs="Times New Roman"/>
                <w:sz w:val="24"/>
              </w:rPr>
            </w:pPr>
            <w:ins w:id="41747" w:author="瑋婷 徐" w:date="2025-01-04T22:05:00Z" w16du:dateUtc="2025-01-04T14:05:00Z">
              <w:r w:rsidRPr="00F46B5A">
                <w:rPr>
                  <w:rFonts w:ascii="Times New Roman" w:hAnsi="Times New Roman" w:cs="Times New Roman"/>
                  <w:sz w:val="24"/>
                </w:rPr>
                <w:t>鉛色水鶇</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48" w:author="瑋婷 徐" w:date="2025-01-06T17:09:00Z" w16du:dateUtc="2025-01-06T09:09: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2D3694" w14:textId="77777777" w:rsidR="00003CCE" w:rsidRPr="00F46B5A" w:rsidRDefault="00003CCE" w:rsidP="00F46B5A">
            <w:pPr>
              <w:spacing w:after="0" w:line="360" w:lineRule="auto"/>
              <w:jc w:val="center"/>
              <w:rPr>
                <w:ins w:id="41749" w:author="瑋婷 徐" w:date="2025-01-04T22:05:00Z" w16du:dateUtc="2025-01-04T14:05:00Z"/>
                <w:rFonts w:ascii="Times New Roman" w:hAnsi="Times New Roman" w:cs="Times New Roman"/>
                <w:sz w:val="24"/>
              </w:rPr>
            </w:pPr>
            <w:ins w:id="41750" w:author="瑋婷 徐" w:date="2025-01-04T22:05:00Z" w16du:dateUtc="2025-01-04T14:05:00Z">
              <w:r w:rsidRPr="00F46B5A">
                <w:rPr>
                  <w:rFonts w:ascii="Times New Roman" w:hAnsi="Times New Roman" w:cs="Times New Roman"/>
                  <w:sz w:val="24"/>
                </w:rPr>
                <w:t>2</w:t>
              </w:r>
            </w:ins>
          </w:p>
        </w:tc>
      </w:tr>
      <w:tr w:rsidR="00003CCE" w:rsidRPr="00F46B5A" w14:paraId="3ABE1FC2" w14:textId="77777777" w:rsidTr="00780B04">
        <w:trPr>
          <w:jc w:val="center"/>
          <w:ins w:id="41751" w:author="瑋婷 徐" w:date="2025-01-04T22:05:00Z"/>
          <w:trPrChange w:id="41752" w:author="瑋婷 徐" w:date="2025-01-06T17:18:00Z" w16du:dateUtc="2025-01-06T09:18:00Z">
            <w:trPr>
              <w:jc w:val="center"/>
            </w:trPr>
          </w:trPrChange>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753" w:author="瑋婷 徐" w:date="2025-01-06T17:18:00Z" w16du:dateUtc="2025-01-06T09:18: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07589E" w14:textId="77777777" w:rsidR="00003CCE" w:rsidRPr="00F46B5A" w:rsidRDefault="00003CCE" w:rsidP="00F46B5A">
            <w:pPr>
              <w:spacing w:after="0" w:line="360" w:lineRule="auto"/>
              <w:jc w:val="center"/>
              <w:rPr>
                <w:ins w:id="41754" w:author="瑋婷 徐" w:date="2025-01-04T22:05:00Z" w16du:dateUtc="2025-01-04T14:05:00Z"/>
                <w:rFonts w:ascii="Times New Roman" w:hAnsi="Times New Roman" w:cs="Times New Roman"/>
                <w:sz w:val="24"/>
              </w:rPr>
            </w:pPr>
            <w:ins w:id="41755" w:author="瑋婷 徐" w:date="2025-01-04T22:05:00Z" w16du:dateUtc="2025-01-04T14:05:00Z">
              <w:r w:rsidRPr="00F46B5A">
                <w:rPr>
                  <w:rFonts w:ascii="Times New Roman" w:hAnsi="Times New Roman" w:cs="Times New Roman"/>
                  <w:sz w:val="24"/>
                </w:rPr>
                <w:t>紅胸啄花</w:t>
              </w:r>
            </w:ins>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1756" w:author="瑋婷 徐" w:date="2025-01-06T17:18:00Z" w16du:dateUtc="2025-01-06T09:18: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DF6744" w14:textId="77777777" w:rsidR="00003CCE" w:rsidRPr="00F46B5A" w:rsidRDefault="00003CCE" w:rsidP="00F46B5A">
            <w:pPr>
              <w:spacing w:after="0" w:line="360" w:lineRule="auto"/>
              <w:jc w:val="center"/>
              <w:rPr>
                <w:ins w:id="41757" w:author="瑋婷 徐" w:date="2025-01-04T22:05:00Z" w16du:dateUtc="2025-01-04T14:05:00Z"/>
                <w:rFonts w:ascii="Times New Roman" w:hAnsi="Times New Roman" w:cs="Times New Roman"/>
                <w:sz w:val="24"/>
              </w:rPr>
            </w:pPr>
            <w:ins w:id="41758" w:author="瑋婷 徐" w:date="2025-01-04T22:05:00Z" w16du:dateUtc="2025-01-04T14:05:00Z">
              <w:r w:rsidRPr="00F46B5A">
                <w:rPr>
                  <w:rFonts w:ascii="Times New Roman" w:hAnsi="Times New Roman" w:cs="Times New Roman"/>
                  <w:sz w:val="24"/>
                </w:rPr>
                <w:t>11</w:t>
              </w:r>
            </w:ins>
          </w:p>
        </w:tc>
      </w:tr>
      <w:tr w:rsidR="00003CCE" w:rsidRPr="00F46B5A" w14:paraId="32C8D3C7" w14:textId="77777777" w:rsidTr="00780B04">
        <w:trPr>
          <w:jc w:val="center"/>
          <w:ins w:id="41759" w:author="瑋婷 徐" w:date="2025-01-04T22:05:00Z"/>
          <w:trPrChange w:id="41760" w:author="瑋婷 徐" w:date="2025-01-06T17:18:00Z" w16du:dateUtc="2025-01-06T09:18:00Z">
            <w:trPr>
              <w:jc w:val="center"/>
            </w:trPr>
          </w:trPrChange>
        </w:trPr>
        <w:tc>
          <w:tcPr>
            <w:tcW w:w="2813" w:type="pct"/>
            <w:tcBorders>
              <w:bottom w:val="single" w:sz="4" w:space="0" w:color="auto"/>
            </w:tcBorders>
            <w:shd w:val="clear" w:color="auto" w:fill="FFFFFF"/>
            <w:tcMar>
              <w:top w:w="0" w:type="dxa"/>
              <w:left w:w="0" w:type="dxa"/>
              <w:bottom w:w="0" w:type="dxa"/>
              <w:right w:w="0" w:type="dxa"/>
            </w:tcMar>
            <w:vAlign w:val="center"/>
            <w:tcPrChange w:id="41761" w:author="瑋婷 徐" w:date="2025-01-06T17:18:00Z" w16du:dateUtc="2025-01-06T09:18:00Z">
              <w:tcPr>
                <w:tcW w:w="2118"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AD51EE8" w14:textId="77777777" w:rsidR="00003CCE" w:rsidRPr="00F46B5A" w:rsidRDefault="00003CCE" w:rsidP="00F46B5A">
            <w:pPr>
              <w:spacing w:after="0" w:line="360" w:lineRule="auto"/>
              <w:jc w:val="center"/>
              <w:rPr>
                <w:ins w:id="41762" w:author="瑋婷 徐" w:date="2025-01-04T22:05:00Z" w16du:dateUtc="2025-01-04T14:05:00Z"/>
                <w:rFonts w:ascii="Times New Roman" w:hAnsi="Times New Roman" w:cs="Times New Roman"/>
                <w:sz w:val="24"/>
              </w:rPr>
            </w:pPr>
            <w:ins w:id="41763" w:author="瑋婷 徐" w:date="2025-01-04T22:05:00Z" w16du:dateUtc="2025-01-04T14:05:00Z">
              <w:r w:rsidRPr="00F46B5A">
                <w:rPr>
                  <w:rFonts w:ascii="Times New Roman" w:hAnsi="Times New Roman" w:cs="Times New Roman"/>
                  <w:sz w:val="24"/>
                </w:rPr>
                <w:t>灰鷽</w:t>
              </w:r>
            </w:ins>
          </w:p>
        </w:tc>
        <w:tc>
          <w:tcPr>
            <w:tcW w:w="2187" w:type="pct"/>
            <w:tcBorders>
              <w:bottom w:val="single" w:sz="4" w:space="0" w:color="auto"/>
            </w:tcBorders>
            <w:shd w:val="clear" w:color="auto" w:fill="FFFFFF"/>
            <w:tcMar>
              <w:top w:w="0" w:type="dxa"/>
              <w:left w:w="0" w:type="dxa"/>
              <w:bottom w:w="0" w:type="dxa"/>
              <w:right w:w="0" w:type="dxa"/>
            </w:tcMar>
            <w:vAlign w:val="center"/>
            <w:tcPrChange w:id="41764" w:author="瑋婷 徐" w:date="2025-01-06T17:18:00Z" w16du:dateUtc="2025-01-06T09:18:00Z">
              <w:tcPr>
                <w:tcW w:w="1647" w:type="pct"/>
                <w:gridSpan w:val="2"/>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D0F846B" w14:textId="77777777" w:rsidR="00003CCE" w:rsidRPr="00F46B5A" w:rsidRDefault="00003CCE" w:rsidP="00F46B5A">
            <w:pPr>
              <w:spacing w:after="0" w:line="360" w:lineRule="auto"/>
              <w:jc w:val="center"/>
              <w:rPr>
                <w:ins w:id="41765" w:author="瑋婷 徐" w:date="2025-01-04T22:05:00Z" w16du:dateUtc="2025-01-04T14:05:00Z"/>
                <w:rFonts w:ascii="Times New Roman" w:hAnsi="Times New Roman" w:cs="Times New Roman"/>
                <w:sz w:val="24"/>
              </w:rPr>
            </w:pPr>
            <w:ins w:id="41766" w:author="瑋婷 徐" w:date="2025-01-04T22:05:00Z" w16du:dateUtc="2025-01-04T14:05:00Z">
              <w:r w:rsidRPr="00F46B5A">
                <w:rPr>
                  <w:rFonts w:ascii="Times New Roman" w:hAnsi="Times New Roman" w:cs="Times New Roman"/>
                  <w:sz w:val="24"/>
                </w:rPr>
                <w:t>3</w:t>
              </w:r>
            </w:ins>
          </w:p>
        </w:tc>
      </w:tr>
      <w:tr w:rsidR="00780B04" w:rsidRPr="00F46B5A" w14:paraId="24378104" w14:textId="77777777" w:rsidTr="00780B04">
        <w:tblPrEx>
          <w:tblPrExChange w:id="41767" w:author="瑋婷 徐" w:date="2025-01-06T17:18:00Z" w16du:dateUtc="2025-01-06T09:18:00Z">
            <w:tblPrEx>
              <w:tblW w:w="3765" w:type="pct"/>
            </w:tblPrEx>
          </w:tblPrExChange>
        </w:tblPrEx>
        <w:trPr>
          <w:jc w:val="center"/>
          <w:ins w:id="41768" w:author="瑋婷 徐" w:date="2025-01-06T17:17:00Z" w16du:dateUtc="2025-01-06T09:17:00Z"/>
          <w:trPrChange w:id="41769" w:author="瑋婷 徐" w:date="2025-01-06T17:18:00Z" w16du:dateUtc="2025-01-06T09:18:00Z">
            <w:trPr>
              <w:jc w:val="center"/>
            </w:trPr>
          </w:trPrChange>
        </w:trPr>
        <w:tc>
          <w:tcPr>
            <w:tcW w:w="2813"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1770" w:author="瑋婷 徐" w:date="2025-01-06T17:18:00Z" w16du:dateUtc="2025-01-06T09:18:00Z">
              <w:tcPr>
                <w:tcW w:w="2813" w:type="pct"/>
                <w:gridSpan w:val="2"/>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06F0883B" w14:textId="155E1055" w:rsidR="00780B04" w:rsidRPr="00780B04" w:rsidRDefault="00780B04" w:rsidP="00780B04">
            <w:pPr>
              <w:spacing w:after="0" w:line="360" w:lineRule="auto"/>
              <w:jc w:val="center"/>
              <w:rPr>
                <w:ins w:id="41771" w:author="瑋婷 徐" w:date="2025-01-06T17:17:00Z" w16du:dateUtc="2025-01-06T09:17:00Z"/>
                <w:rFonts w:ascii="Times New Roman" w:hAnsi="Times New Roman" w:cs="Times New Roman"/>
                <w:sz w:val="24"/>
                <w:rPrChange w:id="41772" w:author="瑋婷 徐" w:date="2025-01-06T17:18:00Z" w16du:dateUtc="2025-01-06T09:18:00Z">
                  <w:rPr>
                    <w:ins w:id="41773" w:author="瑋婷 徐" w:date="2025-01-06T17:17:00Z" w16du:dateUtc="2025-01-06T09:17:00Z"/>
                    <w:rFonts w:ascii="Times New Roman" w:hAnsi="Times New Roman" w:cs="Times New Roman"/>
                  </w:rPr>
                </w:rPrChange>
              </w:rPr>
              <w:pPrChange w:id="41774" w:author="瑋婷 徐" w:date="2025-01-06T17:18:00Z" w16du:dateUtc="2025-01-06T09:18:00Z">
                <w:pPr>
                  <w:spacing w:line="360" w:lineRule="auto"/>
                  <w:jc w:val="center"/>
                </w:pPr>
              </w:pPrChange>
            </w:pPr>
            <w:ins w:id="41775" w:author="瑋婷 徐" w:date="2025-01-06T17:18:00Z" w16du:dateUtc="2025-01-06T09:18:00Z">
              <w:r>
                <w:rPr>
                  <w:rFonts w:ascii="Times New Roman" w:hAnsi="Times New Roman" w:cs="Times New Roman" w:hint="eastAsia"/>
                  <w:sz w:val="24"/>
                  <w:lang w:eastAsia="zh-TW"/>
                </w:rPr>
                <w:t>總計</w:t>
              </w:r>
              <w:r>
                <w:rPr>
                  <w:rFonts w:ascii="Times New Roman" w:hAnsi="Times New Roman" w:cs="Times New Roman" w:hint="eastAsia"/>
                  <w:sz w:val="24"/>
                  <w:lang w:eastAsia="zh-TW"/>
                </w:rPr>
                <w:t>(57</w:t>
              </w:r>
              <w:r>
                <w:rPr>
                  <w:rFonts w:ascii="Times New Roman" w:hAnsi="Times New Roman" w:cs="Times New Roman" w:hint="eastAsia"/>
                  <w:sz w:val="24"/>
                  <w:lang w:eastAsia="zh-TW"/>
                </w:rPr>
                <w:t>種</w:t>
              </w:r>
              <w:r>
                <w:rPr>
                  <w:rFonts w:ascii="Times New Roman" w:hAnsi="Times New Roman" w:cs="Times New Roman" w:hint="eastAsia"/>
                  <w:sz w:val="24"/>
                  <w:lang w:eastAsia="zh-TW"/>
                </w:rPr>
                <w:t>)</w:t>
              </w:r>
            </w:ins>
          </w:p>
        </w:tc>
        <w:tc>
          <w:tcPr>
            <w:tcW w:w="2187" w:type="pct"/>
            <w:tcBorders>
              <w:top w:val="single" w:sz="4" w:space="0" w:color="auto"/>
              <w:bottom w:val="single" w:sz="4" w:space="0" w:color="auto"/>
            </w:tcBorders>
            <w:shd w:val="clear" w:color="auto" w:fill="FFFFFF"/>
            <w:tcMar>
              <w:top w:w="0" w:type="dxa"/>
              <w:left w:w="0" w:type="dxa"/>
              <w:bottom w:w="0" w:type="dxa"/>
              <w:right w:w="0" w:type="dxa"/>
            </w:tcMar>
            <w:vAlign w:val="center"/>
            <w:tcPrChange w:id="41776" w:author="瑋婷 徐" w:date="2025-01-06T17:18:00Z" w16du:dateUtc="2025-01-06T09:18:00Z">
              <w:tcPr>
                <w:tcW w:w="2187"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4A6F5FB" w14:textId="4401550D" w:rsidR="00780B04" w:rsidRPr="00780B04" w:rsidRDefault="00022FB1" w:rsidP="00780B04">
            <w:pPr>
              <w:spacing w:after="0" w:line="360" w:lineRule="auto"/>
              <w:jc w:val="center"/>
              <w:rPr>
                <w:ins w:id="41777" w:author="瑋婷 徐" w:date="2025-01-06T17:17:00Z" w16du:dateUtc="2025-01-06T09:17:00Z"/>
                <w:rFonts w:ascii="Times New Roman" w:hAnsi="Times New Roman" w:cs="Times New Roman"/>
                <w:sz w:val="24"/>
                <w:rPrChange w:id="41778" w:author="瑋婷 徐" w:date="2025-01-06T17:18:00Z" w16du:dateUtc="2025-01-06T09:18:00Z">
                  <w:rPr>
                    <w:ins w:id="41779" w:author="瑋婷 徐" w:date="2025-01-06T17:17:00Z" w16du:dateUtc="2025-01-06T09:17:00Z"/>
                    <w:rFonts w:ascii="Times New Roman" w:hAnsi="Times New Roman" w:cs="Times New Roman"/>
                  </w:rPr>
                </w:rPrChange>
              </w:rPr>
              <w:pPrChange w:id="41780" w:author="瑋婷 徐" w:date="2025-01-06T17:18:00Z" w16du:dateUtc="2025-01-06T09:18:00Z">
                <w:pPr>
                  <w:spacing w:line="360" w:lineRule="auto"/>
                  <w:jc w:val="center"/>
                </w:pPr>
              </w:pPrChange>
            </w:pPr>
            <w:ins w:id="41781" w:author="瑋婷 徐" w:date="2025-01-06T17:31:00Z" w16du:dateUtc="2025-01-06T09:31:00Z">
              <w:r>
                <w:rPr>
                  <w:rFonts w:ascii="Times New Roman" w:hAnsi="Times New Roman" w:cs="Times New Roman" w:hint="eastAsia"/>
                  <w:sz w:val="24"/>
                  <w:lang w:eastAsia="zh-TW"/>
                </w:rPr>
                <w:t>2115</w:t>
              </w:r>
            </w:ins>
          </w:p>
        </w:tc>
      </w:tr>
    </w:tbl>
    <w:p w14:paraId="78243DBD" w14:textId="77777777" w:rsidR="00011F80" w:rsidRPr="00011F80" w:rsidRDefault="00011F80">
      <w:pPr>
        <w:rPr>
          <w:ins w:id="41782" w:author="瑋婷 徐" w:date="2025-01-03T15:16:00Z" w16du:dateUtc="2025-01-03T07:16:00Z"/>
          <w:rFonts w:eastAsiaTheme="minorEastAsia"/>
        </w:rPr>
      </w:pPr>
    </w:p>
    <w:p w14:paraId="17285A17" w14:textId="1CC49228" w:rsidR="00AA385F" w:rsidRDefault="00AA385F">
      <w:pPr>
        <w:rPr>
          <w:ins w:id="41783" w:author="瑋婷 徐" w:date="2025-01-03T15:16:00Z" w16du:dateUtc="2025-01-03T07:16:00Z"/>
          <w:rFonts w:eastAsiaTheme="minorEastAsia"/>
        </w:rPr>
      </w:pPr>
      <w:ins w:id="41784" w:author="瑋婷 徐" w:date="2025-01-03T15:16:00Z" w16du:dateUtc="2025-01-03T07:16:00Z">
        <w:r>
          <w:rPr>
            <w:rFonts w:eastAsiaTheme="minorEastAsia"/>
          </w:rPr>
          <w:br w:type="page"/>
        </w:r>
      </w:ins>
    </w:p>
    <w:p w14:paraId="4C0742DD" w14:textId="7BF6DBEC" w:rsidR="00AA385F" w:rsidRDefault="00AA385F" w:rsidP="00AA385F">
      <w:pPr>
        <w:spacing w:line="360" w:lineRule="auto"/>
        <w:jc w:val="both"/>
        <w:rPr>
          <w:ins w:id="41785" w:author="瑋婷 徐" w:date="2025-01-03T15:16:00Z" w16du:dateUtc="2025-01-03T07:16:00Z"/>
          <w:rFonts w:ascii="Times New Roman" w:eastAsia="標楷體" w:hAnsi="Times New Roman" w:cs="Times New Roman"/>
        </w:rPr>
      </w:pPr>
      <w:ins w:id="41786" w:author="瑋婷 徐" w:date="2025-01-03T15:16:00Z" w16du:dateUtc="2025-01-03T07:16:00Z">
        <w:r>
          <w:rPr>
            <w:rFonts w:ascii="Times New Roman" w:eastAsia="標楷體" w:hAnsi="Times New Roman" w:cs="Times New Roman"/>
          </w:rPr>
          <w:lastRenderedPageBreak/>
          <w:t>表</w:t>
        </w:r>
        <w:r>
          <w:rPr>
            <w:rFonts w:ascii="Times New Roman" w:eastAsia="標楷體" w:hAnsi="Times New Roman" w:cs="Times New Roman"/>
          </w:rPr>
          <w:t>1</w:t>
        </w:r>
      </w:ins>
      <w:ins w:id="41787" w:author="瑋婷 徐" w:date="2025-01-06T17:34:00Z" w16du:dateUtc="2025-01-06T09:34:00Z">
        <w:r w:rsidR="006F5371">
          <w:rPr>
            <w:rFonts w:ascii="Times New Roman" w:eastAsia="標楷體" w:hAnsi="Times New Roman" w:cs="Times New Roman" w:hint="eastAsia"/>
          </w:rPr>
          <w:t>9</w:t>
        </w:r>
      </w:ins>
      <w:ins w:id="41788" w:author="瑋婷 徐" w:date="2025-01-03T15:16:00Z" w16du:dateUtc="2025-01-03T07:16: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，南投</w:t>
        </w:r>
      </w:ins>
      <w:ins w:id="41789" w:author="瑋婷 徐" w:date="2025-01-06T17:10:00Z" w16du:dateUtc="2025-01-06T09:10:00Z">
        <w:r w:rsidR="00003CCE" w:rsidRPr="00003CCE">
          <w:rPr>
            <w:rFonts w:ascii="標楷體" w:eastAsia="標楷體" w:hAnsi="標楷體" w:cs="Times New Roman" w:hint="eastAsia"/>
          </w:rPr>
          <w:t>分署記錄的鳥種及數量</w:t>
        </w:r>
      </w:ins>
    </w:p>
    <w:tbl>
      <w:tblPr>
        <w:tblStyle w:val="Table"/>
        <w:tblW w:w="3765" w:type="pct"/>
        <w:jc w:val="center"/>
        <w:tblLayout w:type="fixed"/>
        <w:tblLook w:val="0420" w:firstRow="1" w:lastRow="0" w:firstColumn="0" w:lastColumn="0" w:noHBand="0" w:noVBand="1"/>
        <w:tblPrChange w:id="41790" w:author="瑋婷 徐" w:date="2025-01-06T17:10:00Z" w16du:dateUtc="2025-01-06T09:10:00Z">
          <w:tblPr>
            <w:tblStyle w:val="Table"/>
            <w:tblW w:w="5000" w:type="pct"/>
            <w:jc w:val="center"/>
            <w:tblLayout w:type="fixed"/>
            <w:tblLook w:val="0420" w:firstRow="1" w:lastRow="0" w:firstColumn="0" w:lastColumn="0" w:noHBand="0" w:noVBand="1"/>
          </w:tblPr>
        </w:tblPrChange>
      </w:tblPr>
      <w:tblGrid>
        <w:gridCol w:w="3519"/>
        <w:gridCol w:w="2735"/>
        <w:tblGridChange w:id="41791">
          <w:tblGrid>
            <w:gridCol w:w="3518"/>
            <w:gridCol w:w="2736"/>
          </w:tblGrid>
        </w:tblGridChange>
      </w:tblGrid>
      <w:tr w:rsidR="00003CCE" w:rsidRPr="00C92C16" w14:paraId="24CE11B1"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1792" w:author="瑋婷 徐" w:date="2025-01-04T22:10:00Z"/>
          <w:trPrChange w:id="41793" w:author="瑋婷 徐" w:date="2025-01-06T17:10:00Z" w16du:dateUtc="2025-01-06T09:10:00Z">
            <w:trPr>
              <w:tblHeader/>
              <w:jc w:val="center"/>
            </w:trPr>
          </w:trPrChange>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794" w:author="瑋婷 徐" w:date="2025-01-06T17:10:00Z" w16du:dateUtc="2025-01-06T09:10:00Z">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C61A064" w14:textId="1CC26389"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795" w:author="瑋婷 徐" w:date="2025-01-04T22:10:00Z" w16du:dateUtc="2025-01-04T14:10:00Z"/>
                <w:rFonts w:ascii="Times New Roman" w:hAnsi="Times New Roman" w:cs="Times New Roman"/>
                <w:sz w:val="24"/>
                <w:rPrChange w:id="41796" w:author="瑋婷 徐" w:date="2025-01-06T09:51:00Z" w16du:dateUtc="2025-01-06T01:51:00Z">
                  <w:rPr>
                    <w:ins w:id="41797" w:author="瑋婷 徐" w:date="2025-01-04T22:10:00Z" w16du:dateUtc="2025-01-04T14:10:00Z"/>
                  </w:rPr>
                </w:rPrChange>
              </w:rPr>
              <w:pPrChange w:id="41798" w:author="瑋婷 徐" w:date="2025-01-04T22:44:00Z" w16du:dateUtc="2025-01-04T14:44:00Z">
                <w:pPr>
                  <w:spacing w:after="0"/>
                  <w:cnfStyle w:val="100000000000" w:firstRow="1" w:lastRow="0" w:firstColumn="0" w:lastColumn="0" w:oddVBand="0" w:evenVBand="0" w:oddHBand="0" w:evenHBand="0" w:firstRowFirstColumn="0" w:firstRowLastColumn="0" w:lastRowFirstColumn="0" w:lastRowLastColumn="0"/>
                </w:pPr>
              </w:pPrChange>
            </w:pPr>
            <w:ins w:id="41799" w:author="瑋婷 徐" w:date="2025-01-04T22:10:00Z" w16du:dateUtc="2025-01-04T14:10:00Z">
              <w:r w:rsidRPr="00C92C16">
                <w:rPr>
                  <w:rFonts w:ascii="Times New Roman" w:hAnsi="Times New Roman" w:cs="Times New Roman"/>
                  <w:sz w:val="24"/>
                </w:rPr>
                <w:t>鳥種</w:t>
              </w:r>
            </w:ins>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800" w:author="瑋婷 徐" w:date="2025-01-06T17:10:00Z" w16du:dateUtc="2025-01-06T09:10:00Z">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CC2EF96" w14:textId="5C0890E2"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801" w:author="瑋婷 徐" w:date="2025-01-04T22:10:00Z" w16du:dateUtc="2025-01-04T14:10:00Z"/>
                <w:rFonts w:ascii="Times New Roman" w:hAnsi="Times New Roman" w:cs="Times New Roman"/>
                <w:sz w:val="24"/>
                <w:rPrChange w:id="41802" w:author="瑋婷 徐" w:date="2025-01-06T09:51:00Z" w16du:dateUtc="2025-01-06T01:51:00Z">
                  <w:rPr>
                    <w:ins w:id="41803" w:author="瑋婷 徐" w:date="2025-01-04T22:10:00Z" w16du:dateUtc="2025-01-04T14:10:00Z"/>
                  </w:rPr>
                </w:rPrChange>
              </w:rPr>
              <w:pPrChange w:id="41804" w:author="瑋婷 徐" w:date="2025-01-04T22:44:00Z" w16du:dateUtc="2025-01-04T14:44:00Z">
                <w:pPr>
                  <w:spacing w:after="0"/>
                  <w:cnfStyle w:val="100000000000" w:firstRow="1" w:lastRow="0" w:firstColumn="0" w:lastColumn="0" w:oddVBand="0" w:evenVBand="0" w:oddHBand="0" w:evenHBand="0" w:firstRowFirstColumn="0" w:firstRowLastColumn="0" w:lastRowFirstColumn="0" w:lastRowLastColumn="0"/>
                </w:pPr>
              </w:pPrChange>
            </w:pPr>
            <w:ins w:id="41805" w:author="瑋婷 徐" w:date="2025-01-04T22:10:00Z" w16du:dateUtc="2025-01-04T14:10:00Z">
              <w:r w:rsidRPr="00C92C16">
                <w:rPr>
                  <w:rFonts w:ascii="Times New Roman" w:hAnsi="Times New Roman" w:cs="Times New Roman"/>
                  <w:sz w:val="24"/>
                </w:rPr>
                <w:t>數量</w:t>
              </w:r>
              <w:r w:rsidRPr="00C92C16">
                <w:rPr>
                  <w:rFonts w:ascii="Times New Roman" w:hAnsi="Times New Roman" w:cs="Times New Roman"/>
                  <w:sz w:val="24"/>
                </w:rPr>
                <w:t>(</w:t>
              </w:r>
              <w:r w:rsidRPr="00C92C16">
                <w:rPr>
                  <w:rFonts w:ascii="Times New Roman" w:hAnsi="Times New Roman" w:cs="Times New Roman"/>
                  <w:sz w:val="24"/>
                </w:rPr>
                <w:t>隻次</w:t>
              </w:r>
              <w:r w:rsidRPr="00C92C16">
                <w:rPr>
                  <w:rFonts w:ascii="Times New Roman" w:hAnsi="Times New Roman" w:cs="Times New Roman"/>
                  <w:sz w:val="24"/>
                </w:rPr>
                <w:t>)</w:t>
              </w:r>
            </w:ins>
          </w:p>
        </w:tc>
      </w:tr>
      <w:tr w:rsidR="00003CCE" w:rsidRPr="00C92C16" w14:paraId="5D06276A" w14:textId="77777777" w:rsidTr="00003CCE">
        <w:trPr>
          <w:jc w:val="center"/>
          <w:ins w:id="41806" w:author="瑋婷 徐" w:date="2025-01-04T22:10:00Z"/>
          <w:trPrChange w:id="41807" w:author="瑋婷 徐" w:date="2025-01-06T17:10:00Z" w16du:dateUtc="2025-01-06T09:10:00Z">
            <w:trPr>
              <w:jc w:val="center"/>
            </w:trPr>
          </w:trPrChange>
        </w:trPr>
        <w:tc>
          <w:tcPr>
            <w:tcW w:w="281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08" w:author="瑋婷 徐" w:date="2025-01-06T17:10:00Z" w16du:dateUtc="2025-01-06T09:10:00Z">
              <w:tcPr>
                <w:tcW w:w="211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89728B" w14:textId="77777777" w:rsidR="00003CCE" w:rsidRPr="00C92C16" w:rsidRDefault="00003CCE">
            <w:pPr>
              <w:spacing w:after="0" w:line="360" w:lineRule="auto"/>
              <w:jc w:val="center"/>
              <w:rPr>
                <w:ins w:id="41809" w:author="瑋婷 徐" w:date="2025-01-04T22:10:00Z" w16du:dateUtc="2025-01-04T14:10:00Z"/>
                <w:rFonts w:ascii="Times New Roman" w:hAnsi="Times New Roman" w:cs="Times New Roman"/>
                <w:sz w:val="24"/>
                <w:rPrChange w:id="41810" w:author="瑋婷 徐" w:date="2025-01-06T09:51:00Z" w16du:dateUtc="2025-01-06T01:51:00Z">
                  <w:rPr>
                    <w:ins w:id="41811" w:author="瑋婷 徐" w:date="2025-01-04T22:10:00Z" w16du:dateUtc="2025-01-04T14:10:00Z"/>
                  </w:rPr>
                </w:rPrChange>
              </w:rPr>
              <w:pPrChange w:id="41812" w:author="瑋婷 徐" w:date="2025-01-04T22:44:00Z" w16du:dateUtc="2025-01-04T14:44:00Z">
                <w:pPr>
                  <w:spacing w:after="0"/>
                </w:pPr>
              </w:pPrChange>
            </w:pPr>
            <w:ins w:id="41813" w:author="瑋婷 徐" w:date="2025-01-04T22:10:00Z" w16du:dateUtc="2025-01-04T14:10:00Z">
              <w:r w:rsidRPr="00C92C16">
                <w:rPr>
                  <w:rFonts w:ascii="Times New Roman" w:hAnsi="Times New Roman" w:cs="Times New Roman"/>
                  <w:sz w:val="24"/>
                  <w:rPrChange w:id="41814" w:author="瑋婷 徐" w:date="2025-01-06T09:51:00Z" w16du:dateUtc="2025-01-06T01:51:00Z">
                    <w:rPr/>
                  </w:rPrChange>
                </w:rPr>
                <w:t>臺灣山鷓鴣</w:t>
              </w:r>
            </w:ins>
          </w:p>
        </w:tc>
        <w:tc>
          <w:tcPr>
            <w:tcW w:w="218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15" w:author="瑋婷 徐" w:date="2025-01-06T17:10:00Z" w16du:dateUtc="2025-01-06T09:10:00Z">
              <w:tcPr>
                <w:tcW w:w="164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F9E553" w14:textId="77777777" w:rsidR="00003CCE" w:rsidRPr="00C92C16" w:rsidRDefault="00003CCE">
            <w:pPr>
              <w:spacing w:after="0" w:line="360" w:lineRule="auto"/>
              <w:jc w:val="center"/>
              <w:rPr>
                <w:ins w:id="41816" w:author="瑋婷 徐" w:date="2025-01-04T22:10:00Z" w16du:dateUtc="2025-01-04T14:10:00Z"/>
                <w:rFonts w:ascii="Times New Roman" w:hAnsi="Times New Roman" w:cs="Times New Roman"/>
                <w:sz w:val="24"/>
                <w:rPrChange w:id="41817" w:author="瑋婷 徐" w:date="2025-01-06T09:51:00Z" w16du:dateUtc="2025-01-06T01:51:00Z">
                  <w:rPr>
                    <w:ins w:id="41818" w:author="瑋婷 徐" w:date="2025-01-04T22:10:00Z" w16du:dateUtc="2025-01-04T14:10:00Z"/>
                  </w:rPr>
                </w:rPrChange>
              </w:rPr>
              <w:pPrChange w:id="41819" w:author="瑋婷 徐" w:date="2025-01-04T22:44:00Z" w16du:dateUtc="2025-01-04T14:44:00Z">
                <w:pPr>
                  <w:spacing w:after="0"/>
                </w:pPr>
              </w:pPrChange>
            </w:pPr>
            <w:ins w:id="41820" w:author="瑋婷 徐" w:date="2025-01-04T22:10:00Z" w16du:dateUtc="2025-01-04T14:10:00Z">
              <w:r w:rsidRPr="00C92C16">
                <w:rPr>
                  <w:rFonts w:ascii="Times New Roman" w:hAnsi="Times New Roman" w:cs="Times New Roman"/>
                  <w:sz w:val="24"/>
                  <w:rPrChange w:id="41821" w:author="瑋婷 徐" w:date="2025-01-06T09:51:00Z" w16du:dateUtc="2025-01-06T01:51:00Z">
                    <w:rPr/>
                  </w:rPrChange>
                </w:rPr>
                <w:t>14</w:t>
              </w:r>
            </w:ins>
          </w:p>
        </w:tc>
      </w:tr>
      <w:tr w:rsidR="00003CCE" w:rsidRPr="00C92C16" w14:paraId="7EDACEEB" w14:textId="77777777" w:rsidTr="00003CCE">
        <w:trPr>
          <w:jc w:val="center"/>
          <w:ins w:id="41822" w:author="瑋婷 徐" w:date="2025-01-04T22:10:00Z"/>
          <w:trPrChange w:id="41823"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24"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2303D2" w14:textId="77777777" w:rsidR="00003CCE" w:rsidRPr="00C92C16" w:rsidRDefault="00003CCE">
            <w:pPr>
              <w:spacing w:after="0" w:line="360" w:lineRule="auto"/>
              <w:jc w:val="center"/>
              <w:rPr>
                <w:ins w:id="41825" w:author="瑋婷 徐" w:date="2025-01-04T22:10:00Z" w16du:dateUtc="2025-01-04T14:10:00Z"/>
                <w:rFonts w:ascii="Times New Roman" w:hAnsi="Times New Roman" w:cs="Times New Roman"/>
                <w:sz w:val="24"/>
                <w:rPrChange w:id="41826" w:author="瑋婷 徐" w:date="2025-01-06T09:51:00Z" w16du:dateUtc="2025-01-06T01:51:00Z">
                  <w:rPr>
                    <w:ins w:id="41827" w:author="瑋婷 徐" w:date="2025-01-04T22:10:00Z" w16du:dateUtc="2025-01-04T14:10:00Z"/>
                  </w:rPr>
                </w:rPrChange>
              </w:rPr>
              <w:pPrChange w:id="41828" w:author="瑋婷 徐" w:date="2025-01-04T22:44:00Z" w16du:dateUtc="2025-01-04T14:44:00Z">
                <w:pPr>
                  <w:spacing w:after="0"/>
                </w:pPr>
              </w:pPrChange>
            </w:pPr>
            <w:ins w:id="41829" w:author="瑋婷 徐" w:date="2025-01-04T22:10:00Z" w16du:dateUtc="2025-01-04T14:10:00Z">
              <w:r w:rsidRPr="00C92C16">
                <w:rPr>
                  <w:rFonts w:ascii="Times New Roman" w:hAnsi="Times New Roman" w:cs="Times New Roman"/>
                  <w:sz w:val="24"/>
                  <w:rPrChange w:id="41830" w:author="瑋婷 徐" w:date="2025-01-06T09:51:00Z" w16du:dateUtc="2025-01-06T01:51:00Z">
                    <w:rPr/>
                  </w:rPrChange>
                </w:rPr>
                <w:t>黑長尾雉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31"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3B5563" w14:textId="77777777" w:rsidR="00003CCE" w:rsidRPr="00C92C16" w:rsidRDefault="00003CCE">
            <w:pPr>
              <w:spacing w:after="0" w:line="360" w:lineRule="auto"/>
              <w:jc w:val="center"/>
              <w:rPr>
                <w:ins w:id="41832" w:author="瑋婷 徐" w:date="2025-01-04T22:10:00Z" w16du:dateUtc="2025-01-04T14:10:00Z"/>
                <w:rFonts w:ascii="Times New Roman" w:hAnsi="Times New Roman" w:cs="Times New Roman"/>
                <w:sz w:val="24"/>
                <w:rPrChange w:id="41833" w:author="瑋婷 徐" w:date="2025-01-06T09:51:00Z" w16du:dateUtc="2025-01-06T01:51:00Z">
                  <w:rPr>
                    <w:ins w:id="41834" w:author="瑋婷 徐" w:date="2025-01-04T22:10:00Z" w16du:dateUtc="2025-01-04T14:10:00Z"/>
                  </w:rPr>
                </w:rPrChange>
              </w:rPr>
              <w:pPrChange w:id="41835" w:author="瑋婷 徐" w:date="2025-01-04T22:44:00Z" w16du:dateUtc="2025-01-04T14:44:00Z">
                <w:pPr>
                  <w:spacing w:after="0"/>
                </w:pPr>
              </w:pPrChange>
            </w:pPr>
            <w:ins w:id="41836" w:author="瑋婷 徐" w:date="2025-01-04T22:10:00Z" w16du:dateUtc="2025-01-04T14:10:00Z">
              <w:r w:rsidRPr="00C92C16">
                <w:rPr>
                  <w:rFonts w:ascii="Times New Roman" w:hAnsi="Times New Roman" w:cs="Times New Roman"/>
                  <w:sz w:val="24"/>
                  <w:rPrChange w:id="41837" w:author="瑋婷 徐" w:date="2025-01-06T09:51:00Z" w16du:dateUtc="2025-01-06T01:51:00Z">
                    <w:rPr/>
                  </w:rPrChange>
                </w:rPr>
                <w:t>1</w:t>
              </w:r>
            </w:ins>
          </w:p>
        </w:tc>
      </w:tr>
      <w:tr w:rsidR="00003CCE" w:rsidRPr="00C92C16" w14:paraId="0CE54574" w14:textId="77777777" w:rsidTr="00003CCE">
        <w:trPr>
          <w:jc w:val="center"/>
          <w:ins w:id="41838" w:author="瑋婷 徐" w:date="2025-01-04T22:10:00Z"/>
          <w:trPrChange w:id="41839"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40"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410A81" w14:textId="77777777" w:rsidR="00003CCE" w:rsidRPr="00C92C16" w:rsidRDefault="00003CCE">
            <w:pPr>
              <w:spacing w:after="0" w:line="360" w:lineRule="auto"/>
              <w:jc w:val="center"/>
              <w:rPr>
                <w:ins w:id="41841" w:author="瑋婷 徐" w:date="2025-01-04T22:10:00Z" w16du:dateUtc="2025-01-04T14:10:00Z"/>
                <w:rFonts w:ascii="Times New Roman" w:hAnsi="Times New Roman" w:cs="Times New Roman"/>
                <w:sz w:val="24"/>
                <w:rPrChange w:id="41842" w:author="瑋婷 徐" w:date="2025-01-06T09:51:00Z" w16du:dateUtc="2025-01-06T01:51:00Z">
                  <w:rPr>
                    <w:ins w:id="41843" w:author="瑋婷 徐" w:date="2025-01-04T22:10:00Z" w16du:dateUtc="2025-01-04T14:10:00Z"/>
                  </w:rPr>
                </w:rPrChange>
              </w:rPr>
              <w:pPrChange w:id="41844" w:author="瑋婷 徐" w:date="2025-01-04T22:44:00Z" w16du:dateUtc="2025-01-04T14:44:00Z">
                <w:pPr>
                  <w:spacing w:after="0"/>
                </w:pPr>
              </w:pPrChange>
            </w:pPr>
            <w:ins w:id="41845" w:author="瑋婷 徐" w:date="2025-01-04T22:10:00Z" w16du:dateUtc="2025-01-04T14:10:00Z">
              <w:r w:rsidRPr="00C92C16">
                <w:rPr>
                  <w:rFonts w:ascii="Times New Roman" w:hAnsi="Times New Roman" w:cs="Times New Roman"/>
                  <w:sz w:val="24"/>
                  <w:rPrChange w:id="41846" w:author="瑋婷 徐" w:date="2025-01-06T09:51:00Z" w16du:dateUtc="2025-01-06T01:51:00Z">
                    <w:rPr/>
                  </w:rPrChange>
                </w:rPr>
                <w:t>藍腹鷴</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47"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8A5316" w14:textId="77777777" w:rsidR="00003CCE" w:rsidRPr="00C92C16" w:rsidRDefault="00003CCE">
            <w:pPr>
              <w:spacing w:after="0" w:line="360" w:lineRule="auto"/>
              <w:jc w:val="center"/>
              <w:rPr>
                <w:ins w:id="41848" w:author="瑋婷 徐" w:date="2025-01-04T22:10:00Z" w16du:dateUtc="2025-01-04T14:10:00Z"/>
                <w:rFonts w:ascii="Times New Roman" w:hAnsi="Times New Roman" w:cs="Times New Roman"/>
                <w:sz w:val="24"/>
                <w:rPrChange w:id="41849" w:author="瑋婷 徐" w:date="2025-01-06T09:51:00Z" w16du:dateUtc="2025-01-06T01:51:00Z">
                  <w:rPr>
                    <w:ins w:id="41850" w:author="瑋婷 徐" w:date="2025-01-04T22:10:00Z" w16du:dateUtc="2025-01-04T14:10:00Z"/>
                  </w:rPr>
                </w:rPrChange>
              </w:rPr>
              <w:pPrChange w:id="41851" w:author="瑋婷 徐" w:date="2025-01-04T22:44:00Z" w16du:dateUtc="2025-01-04T14:44:00Z">
                <w:pPr>
                  <w:spacing w:after="0"/>
                </w:pPr>
              </w:pPrChange>
            </w:pPr>
            <w:ins w:id="41852" w:author="瑋婷 徐" w:date="2025-01-04T22:10:00Z" w16du:dateUtc="2025-01-04T14:10:00Z">
              <w:r w:rsidRPr="00C92C16">
                <w:rPr>
                  <w:rFonts w:ascii="Times New Roman" w:hAnsi="Times New Roman" w:cs="Times New Roman"/>
                  <w:sz w:val="24"/>
                  <w:rPrChange w:id="41853" w:author="瑋婷 徐" w:date="2025-01-06T09:51:00Z" w16du:dateUtc="2025-01-06T01:51:00Z">
                    <w:rPr/>
                  </w:rPrChange>
                </w:rPr>
                <w:t>1</w:t>
              </w:r>
            </w:ins>
          </w:p>
        </w:tc>
      </w:tr>
      <w:tr w:rsidR="00003CCE" w:rsidRPr="00C92C16" w14:paraId="24E4BA33" w14:textId="77777777" w:rsidTr="00003CCE">
        <w:trPr>
          <w:jc w:val="center"/>
          <w:ins w:id="41854" w:author="瑋婷 徐" w:date="2025-01-04T22:10:00Z"/>
          <w:trPrChange w:id="41855"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56"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A62B7C" w14:textId="77777777" w:rsidR="00003CCE" w:rsidRPr="00C92C16" w:rsidRDefault="00003CCE">
            <w:pPr>
              <w:spacing w:after="0" w:line="360" w:lineRule="auto"/>
              <w:jc w:val="center"/>
              <w:rPr>
                <w:ins w:id="41857" w:author="瑋婷 徐" w:date="2025-01-04T22:10:00Z" w16du:dateUtc="2025-01-04T14:10:00Z"/>
                <w:rFonts w:ascii="Times New Roman" w:hAnsi="Times New Roman" w:cs="Times New Roman"/>
                <w:sz w:val="24"/>
                <w:rPrChange w:id="41858" w:author="瑋婷 徐" w:date="2025-01-06T09:51:00Z" w16du:dateUtc="2025-01-06T01:51:00Z">
                  <w:rPr>
                    <w:ins w:id="41859" w:author="瑋婷 徐" w:date="2025-01-04T22:10:00Z" w16du:dateUtc="2025-01-04T14:10:00Z"/>
                  </w:rPr>
                </w:rPrChange>
              </w:rPr>
              <w:pPrChange w:id="41860" w:author="瑋婷 徐" w:date="2025-01-04T22:44:00Z" w16du:dateUtc="2025-01-04T14:44:00Z">
                <w:pPr>
                  <w:spacing w:after="0"/>
                </w:pPr>
              </w:pPrChange>
            </w:pPr>
            <w:ins w:id="41861" w:author="瑋婷 徐" w:date="2025-01-04T22:10:00Z" w16du:dateUtc="2025-01-04T14:10:00Z">
              <w:r w:rsidRPr="00C92C16">
                <w:rPr>
                  <w:rFonts w:ascii="Times New Roman" w:hAnsi="Times New Roman" w:cs="Times New Roman"/>
                  <w:sz w:val="24"/>
                  <w:rPrChange w:id="41862" w:author="瑋婷 徐" w:date="2025-01-06T09:51:00Z" w16du:dateUtc="2025-01-06T01:51:00Z">
                    <w:rPr/>
                  </w:rPrChange>
                </w:rPr>
                <w:t>臺灣竹雞</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63"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31C9DD" w14:textId="77777777" w:rsidR="00003CCE" w:rsidRPr="00C92C16" w:rsidRDefault="00003CCE">
            <w:pPr>
              <w:spacing w:after="0" w:line="360" w:lineRule="auto"/>
              <w:jc w:val="center"/>
              <w:rPr>
                <w:ins w:id="41864" w:author="瑋婷 徐" w:date="2025-01-04T22:10:00Z" w16du:dateUtc="2025-01-04T14:10:00Z"/>
                <w:rFonts w:ascii="Times New Roman" w:hAnsi="Times New Roman" w:cs="Times New Roman"/>
                <w:sz w:val="24"/>
                <w:rPrChange w:id="41865" w:author="瑋婷 徐" w:date="2025-01-06T09:51:00Z" w16du:dateUtc="2025-01-06T01:51:00Z">
                  <w:rPr>
                    <w:ins w:id="41866" w:author="瑋婷 徐" w:date="2025-01-04T22:10:00Z" w16du:dateUtc="2025-01-04T14:10:00Z"/>
                  </w:rPr>
                </w:rPrChange>
              </w:rPr>
              <w:pPrChange w:id="41867" w:author="瑋婷 徐" w:date="2025-01-04T22:44:00Z" w16du:dateUtc="2025-01-04T14:44:00Z">
                <w:pPr>
                  <w:spacing w:after="0"/>
                </w:pPr>
              </w:pPrChange>
            </w:pPr>
            <w:ins w:id="41868" w:author="瑋婷 徐" w:date="2025-01-04T22:10:00Z" w16du:dateUtc="2025-01-04T14:10:00Z">
              <w:r w:rsidRPr="00C92C16">
                <w:rPr>
                  <w:rFonts w:ascii="Times New Roman" w:hAnsi="Times New Roman" w:cs="Times New Roman"/>
                  <w:sz w:val="24"/>
                  <w:rPrChange w:id="41869" w:author="瑋婷 徐" w:date="2025-01-06T09:51:00Z" w16du:dateUtc="2025-01-06T01:51:00Z">
                    <w:rPr/>
                  </w:rPrChange>
                </w:rPr>
                <w:t>1</w:t>
              </w:r>
            </w:ins>
          </w:p>
        </w:tc>
      </w:tr>
      <w:tr w:rsidR="00003CCE" w:rsidRPr="00C92C16" w14:paraId="495C7803" w14:textId="77777777" w:rsidTr="00003CCE">
        <w:trPr>
          <w:jc w:val="center"/>
          <w:ins w:id="41870" w:author="瑋婷 徐" w:date="2025-01-04T22:10:00Z"/>
          <w:trPrChange w:id="41871"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72"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C7F7B6" w14:textId="77777777" w:rsidR="00003CCE" w:rsidRPr="00C92C16" w:rsidRDefault="00003CCE">
            <w:pPr>
              <w:spacing w:after="0" w:line="360" w:lineRule="auto"/>
              <w:jc w:val="center"/>
              <w:rPr>
                <w:ins w:id="41873" w:author="瑋婷 徐" w:date="2025-01-04T22:10:00Z" w16du:dateUtc="2025-01-04T14:10:00Z"/>
                <w:rFonts w:ascii="Times New Roman" w:hAnsi="Times New Roman" w:cs="Times New Roman"/>
                <w:sz w:val="24"/>
                <w:rPrChange w:id="41874" w:author="瑋婷 徐" w:date="2025-01-06T09:51:00Z" w16du:dateUtc="2025-01-06T01:51:00Z">
                  <w:rPr>
                    <w:ins w:id="41875" w:author="瑋婷 徐" w:date="2025-01-04T22:10:00Z" w16du:dateUtc="2025-01-04T14:10:00Z"/>
                  </w:rPr>
                </w:rPrChange>
              </w:rPr>
              <w:pPrChange w:id="41876" w:author="瑋婷 徐" w:date="2025-01-04T22:44:00Z" w16du:dateUtc="2025-01-04T14:44:00Z">
                <w:pPr>
                  <w:spacing w:after="0"/>
                </w:pPr>
              </w:pPrChange>
            </w:pPr>
            <w:ins w:id="41877" w:author="瑋婷 徐" w:date="2025-01-04T22:10:00Z" w16du:dateUtc="2025-01-04T14:10:00Z">
              <w:r w:rsidRPr="00C92C16">
                <w:rPr>
                  <w:rFonts w:ascii="Times New Roman" w:hAnsi="Times New Roman" w:cs="Times New Roman"/>
                  <w:sz w:val="24"/>
                  <w:rPrChange w:id="41878" w:author="瑋婷 徐" w:date="2025-01-06T09:51:00Z" w16du:dateUtc="2025-01-06T01:51:00Z">
                    <w:rPr/>
                  </w:rPrChange>
                </w:rPr>
                <w:t>灰林鴿</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79"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48CA99" w14:textId="77777777" w:rsidR="00003CCE" w:rsidRPr="00C92C16" w:rsidRDefault="00003CCE">
            <w:pPr>
              <w:spacing w:after="0" w:line="360" w:lineRule="auto"/>
              <w:jc w:val="center"/>
              <w:rPr>
                <w:ins w:id="41880" w:author="瑋婷 徐" w:date="2025-01-04T22:10:00Z" w16du:dateUtc="2025-01-04T14:10:00Z"/>
                <w:rFonts w:ascii="Times New Roman" w:hAnsi="Times New Roman" w:cs="Times New Roman"/>
                <w:sz w:val="24"/>
                <w:rPrChange w:id="41881" w:author="瑋婷 徐" w:date="2025-01-06T09:51:00Z" w16du:dateUtc="2025-01-06T01:51:00Z">
                  <w:rPr>
                    <w:ins w:id="41882" w:author="瑋婷 徐" w:date="2025-01-04T22:10:00Z" w16du:dateUtc="2025-01-04T14:10:00Z"/>
                  </w:rPr>
                </w:rPrChange>
              </w:rPr>
              <w:pPrChange w:id="41883" w:author="瑋婷 徐" w:date="2025-01-04T22:44:00Z" w16du:dateUtc="2025-01-04T14:44:00Z">
                <w:pPr>
                  <w:spacing w:after="0"/>
                </w:pPr>
              </w:pPrChange>
            </w:pPr>
            <w:ins w:id="41884" w:author="瑋婷 徐" w:date="2025-01-04T22:10:00Z" w16du:dateUtc="2025-01-04T14:10:00Z">
              <w:r w:rsidRPr="00C92C16">
                <w:rPr>
                  <w:rFonts w:ascii="Times New Roman" w:hAnsi="Times New Roman" w:cs="Times New Roman"/>
                  <w:sz w:val="24"/>
                  <w:rPrChange w:id="41885" w:author="瑋婷 徐" w:date="2025-01-06T09:51:00Z" w16du:dateUtc="2025-01-06T01:51:00Z">
                    <w:rPr/>
                  </w:rPrChange>
                </w:rPr>
                <w:t>12</w:t>
              </w:r>
            </w:ins>
          </w:p>
        </w:tc>
      </w:tr>
      <w:tr w:rsidR="00003CCE" w:rsidRPr="00C92C16" w14:paraId="7E0E5607" w14:textId="77777777" w:rsidTr="00003CCE">
        <w:trPr>
          <w:jc w:val="center"/>
          <w:ins w:id="41886" w:author="瑋婷 徐" w:date="2025-01-04T22:10:00Z"/>
          <w:trPrChange w:id="41887"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88"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74E5F9" w14:textId="77777777" w:rsidR="00003CCE" w:rsidRPr="00C92C16" w:rsidRDefault="00003CCE">
            <w:pPr>
              <w:spacing w:after="0" w:line="360" w:lineRule="auto"/>
              <w:jc w:val="center"/>
              <w:rPr>
                <w:ins w:id="41889" w:author="瑋婷 徐" w:date="2025-01-04T22:10:00Z" w16du:dateUtc="2025-01-04T14:10:00Z"/>
                <w:rFonts w:ascii="Times New Roman" w:hAnsi="Times New Roman" w:cs="Times New Roman"/>
                <w:sz w:val="24"/>
                <w:rPrChange w:id="41890" w:author="瑋婷 徐" w:date="2025-01-06T09:51:00Z" w16du:dateUtc="2025-01-06T01:51:00Z">
                  <w:rPr>
                    <w:ins w:id="41891" w:author="瑋婷 徐" w:date="2025-01-04T22:10:00Z" w16du:dateUtc="2025-01-04T14:10:00Z"/>
                  </w:rPr>
                </w:rPrChange>
              </w:rPr>
              <w:pPrChange w:id="41892" w:author="瑋婷 徐" w:date="2025-01-04T22:44:00Z" w16du:dateUtc="2025-01-04T14:44:00Z">
                <w:pPr>
                  <w:spacing w:after="0"/>
                </w:pPr>
              </w:pPrChange>
            </w:pPr>
            <w:ins w:id="41893" w:author="瑋婷 徐" w:date="2025-01-04T22:10:00Z" w16du:dateUtc="2025-01-04T14:10:00Z">
              <w:r w:rsidRPr="00C92C16">
                <w:rPr>
                  <w:rFonts w:ascii="Times New Roman" w:hAnsi="Times New Roman" w:cs="Times New Roman"/>
                  <w:sz w:val="24"/>
                  <w:rPrChange w:id="41894" w:author="瑋婷 徐" w:date="2025-01-06T09:51:00Z" w16du:dateUtc="2025-01-06T01:51:00Z">
                    <w:rPr/>
                  </w:rPrChange>
                </w:rPr>
                <w:t>翠翼鳩</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95"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A60717" w14:textId="77777777" w:rsidR="00003CCE" w:rsidRPr="00C92C16" w:rsidRDefault="00003CCE">
            <w:pPr>
              <w:spacing w:after="0" w:line="360" w:lineRule="auto"/>
              <w:jc w:val="center"/>
              <w:rPr>
                <w:ins w:id="41896" w:author="瑋婷 徐" w:date="2025-01-04T22:10:00Z" w16du:dateUtc="2025-01-04T14:10:00Z"/>
                <w:rFonts w:ascii="Times New Roman" w:hAnsi="Times New Roman" w:cs="Times New Roman"/>
                <w:sz w:val="24"/>
                <w:rPrChange w:id="41897" w:author="瑋婷 徐" w:date="2025-01-06T09:51:00Z" w16du:dateUtc="2025-01-06T01:51:00Z">
                  <w:rPr>
                    <w:ins w:id="41898" w:author="瑋婷 徐" w:date="2025-01-04T22:10:00Z" w16du:dateUtc="2025-01-04T14:10:00Z"/>
                  </w:rPr>
                </w:rPrChange>
              </w:rPr>
              <w:pPrChange w:id="41899" w:author="瑋婷 徐" w:date="2025-01-04T22:44:00Z" w16du:dateUtc="2025-01-04T14:44:00Z">
                <w:pPr>
                  <w:spacing w:after="0"/>
                </w:pPr>
              </w:pPrChange>
            </w:pPr>
            <w:ins w:id="41900" w:author="瑋婷 徐" w:date="2025-01-04T22:10:00Z" w16du:dateUtc="2025-01-04T14:10:00Z">
              <w:r w:rsidRPr="00C92C16">
                <w:rPr>
                  <w:rFonts w:ascii="Times New Roman" w:hAnsi="Times New Roman" w:cs="Times New Roman"/>
                  <w:sz w:val="24"/>
                  <w:rPrChange w:id="41901" w:author="瑋婷 徐" w:date="2025-01-06T09:51:00Z" w16du:dateUtc="2025-01-06T01:51:00Z">
                    <w:rPr/>
                  </w:rPrChange>
                </w:rPr>
                <w:t>2</w:t>
              </w:r>
            </w:ins>
          </w:p>
        </w:tc>
      </w:tr>
      <w:tr w:rsidR="00003CCE" w:rsidRPr="00C92C16" w14:paraId="524C5D6E" w14:textId="77777777" w:rsidTr="00003CCE">
        <w:trPr>
          <w:jc w:val="center"/>
          <w:ins w:id="41902" w:author="瑋婷 徐" w:date="2025-01-04T22:10:00Z"/>
          <w:trPrChange w:id="41903"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04"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0745A7" w14:textId="77777777" w:rsidR="00003CCE" w:rsidRPr="00C92C16" w:rsidRDefault="00003CCE">
            <w:pPr>
              <w:spacing w:after="0" w:line="360" w:lineRule="auto"/>
              <w:jc w:val="center"/>
              <w:rPr>
                <w:ins w:id="41905" w:author="瑋婷 徐" w:date="2025-01-04T22:10:00Z" w16du:dateUtc="2025-01-04T14:10:00Z"/>
                <w:rFonts w:ascii="Times New Roman" w:hAnsi="Times New Roman" w:cs="Times New Roman"/>
                <w:sz w:val="24"/>
                <w:rPrChange w:id="41906" w:author="瑋婷 徐" w:date="2025-01-06T09:51:00Z" w16du:dateUtc="2025-01-06T01:51:00Z">
                  <w:rPr>
                    <w:ins w:id="41907" w:author="瑋婷 徐" w:date="2025-01-04T22:10:00Z" w16du:dateUtc="2025-01-04T14:10:00Z"/>
                  </w:rPr>
                </w:rPrChange>
              </w:rPr>
              <w:pPrChange w:id="41908" w:author="瑋婷 徐" w:date="2025-01-04T22:44:00Z" w16du:dateUtc="2025-01-04T14:44:00Z">
                <w:pPr>
                  <w:spacing w:after="0"/>
                </w:pPr>
              </w:pPrChange>
            </w:pPr>
            <w:ins w:id="41909" w:author="瑋婷 徐" w:date="2025-01-04T22:10:00Z" w16du:dateUtc="2025-01-04T14:10:00Z">
              <w:r w:rsidRPr="00C92C16">
                <w:rPr>
                  <w:rFonts w:ascii="Times New Roman" w:hAnsi="Times New Roman" w:cs="Times New Roman"/>
                  <w:sz w:val="24"/>
                  <w:rPrChange w:id="41910" w:author="瑋婷 徐" w:date="2025-01-06T09:51:00Z" w16du:dateUtc="2025-01-06T01:51:00Z">
                    <w:rPr/>
                  </w:rPrChange>
                </w:rPr>
                <w:t>綠鳩</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11"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25056F" w14:textId="77777777" w:rsidR="00003CCE" w:rsidRPr="00C92C16" w:rsidRDefault="00003CCE">
            <w:pPr>
              <w:spacing w:after="0" w:line="360" w:lineRule="auto"/>
              <w:jc w:val="center"/>
              <w:rPr>
                <w:ins w:id="41912" w:author="瑋婷 徐" w:date="2025-01-04T22:10:00Z" w16du:dateUtc="2025-01-04T14:10:00Z"/>
                <w:rFonts w:ascii="Times New Roman" w:hAnsi="Times New Roman" w:cs="Times New Roman"/>
                <w:sz w:val="24"/>
                <w:rPrChange w:id="41913" w:author="瑋婷 徐" w:date="2025-01-06T09:51:00Z" w16du:dateUtc="2025-01-06T01:51:00Z">
                  <w:rPr>
                    <w:ins w:id="41914" w:author="瑋婷 徐" w:date="2025-01-04T22:10:00Z" w16du:dateUtc="2025-01-04T14:10:00Z"/>
                  </w:rPr>
                </w:rPrChange>
              </w:rPr>
              <w:pPrChange w:id="41915" w:author="瑋婷 徐" w:date="2025-01-04T22:44:00Z" w16du:dateUtc="2025-01-04T14:44:00Z">
                <w:pPr>
                  <w:spacing w:after="0"/>
                </w:pPr>
              </w:pPrChange>
            </w:pPr>
            <w:ins w:id="41916" w:author="瑋婷 徐" w:date="2025-01-04T22:10:00Z" w16du:dateUtc="2025-01-04T14:10:00Z">
              <w:r w:rsidRPr="00C92C16">
                <w:rPr>
                  <w:rFonts w:ascii="Times New Roman" w:hAnsi="Times New Roman" w:cs="Times New Roman"/>
                  <w:sz w:val="24"/>
                  <w:rPrChange w:id="41917" w:author="瑋婷 徐" w:date="2025-01-06T09:51:00Z" w16du:dateUtc="2025-01-06T01:51:00Z">
                    <w:rPr/>
                  </w:rPrChange>
                </w:rPr>
                <w:t>7</w:t>
              </w:r>
            </w:ins>
          </w:p>
        </w:tc>
      </w:tr>
      <w:tr w:rsidR="00003CCE" w:rsidRPr="00C92C16" w14:paraId="739F4A4F" w14:textId="77777777" w:rsidTr="00003CCE">
        <w:trPr>
          <w:jc w:val="center"/>
          <w:ins w:id="41918" w:author="瑋婷 徐" w:date="2025-01-04T22:10:00Z"/>
          <w:trPrChange w:id="41919"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20"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A92731" w14:textId="77777777" w:rsidR="00003CCE" w:rsidRPr="00C92C16" w:rsidRDefault="00003CCE">
            <w:pPr>
              <w:spacing w:after="0" w:line="360" w:lineRule="auto"/>
              <w:jc w:val="center"/>
              <w:rPr>
                <w:ins w:id="41921" w:author="瑋婷 徐" w:date="2025-01-04T22:10:00Z" w16du:dateUtc="2025-01-04T14:10:00Z"/>
                <w:rFonts w:ascii="Times New Roman" w:hAnsi="Times New Roman" w:cs="Times New Roman"/>
                <w:sz w:val="24"/>
                <w:rPrChange w:id="41922" w:author="瑋婷 徐" w:date="2025-01-06T09:51:00Z" w16du:dateUtc="2025-01-06T01:51:00Z">
                  <w:rPr>
                    <w:ins w:id="41923" w:author="瑋婷 徐" w:date="2025-01-04T22:10:00Z" w16du:dateUtc="2025-01-04T14:10:00Z"/>
                  </w:rPr>
                </w:rPrChange>
              </w:rPr>
              <w:pPrChange w:id="41924" w:author="瑋婷 徐" w:date="2025-01-04T22:44:00Z" w16du:dateUtc="2025-01-04T14:44:00Z">
                <w:pPr>
                  <w:spacing w:after="0"/>
                </w:pPr>
              </w:pPrChange>
            </w:pPr>
            <w:ins w:id="41925" w:author="瑋婷 徐" w:date="2025-01-04T22:10:00Z" w16du:dateUtc="2025-01-04T14:10:00Z">
              <w:r w:rsidRPr="00C92C16">
                <w:rPr>
                  <w:rFonts w:ascii="Times New Roman" w:hAnsi="Times New Roman" w:cs="Times New Roman"/>
                  <w:sz w:val="24"/>
                  <w:rPrChange w:id="41926" w:author="瑋婷 徐" w:date="2025-01-06T09:51:00Z" w16du:dateUtc="2025-01-06T01:51:00Z">
                    <w:rPr/>
                  </w:rPrChange>
                </w:rPr>
                <w:t>鷹鵑</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27"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E51451" w14:textId="77777777" w:rsidR="00003CCE" w:rsidRPr="00C92C16" w:rsidRDefault="00003CCE">
            <w:pPr>
              <w:spacing w:after="0" w:line="360" w:lineRule="auto"/>
              <w:jc w:val="center"/>
              <w:rPr>
                <w:ins w:id="41928" w:author="瑋婷 徐" w:date="2025-01-04T22:10:00Z" w16du:dateUtc="2025-01-04T14:10:00Z"/>
                <w:rFonts w:ascii="Times New Roman" w:hAnsi="Times New Roman" w:cs="Times New Roman"/>
                <w:sz w:val="24"/>
                <w:rPrChange w:id="41929" w:author="瑋婷 徐" w:date="2025-01-06T09:51:00Z" w16du:dateUtc="2025-01-06T01:51:00Z">
                  <w:rPr>
                    <w:ins w:id="41930" w:author="瑋婷 徐" w:date="2025-01-04T22:10:00Z" w16du:dateUtc="2025-01-04T14:10:00Z"/>
                  </w:rPr>
                </w:rPrChange>
              </w:rPr>
              <w:pPrChange w:id="41931" w:author="瑋婷 徐" w:date="2025-01-04T22:44:00Z" w16du:dateUtc="2025-01-04T14:44:00Z">
                <w:pPr>
                  <w:spacing w:after="0"/>
                </w:pPr>
              </w:pPrChange>
            </w:pPr>
            <w:ins w:id="41932" w:author="瑋婷 徐" w:date="2025-01-04T22:10:00Z" w16du:dateUtc="2025-01-04T14:10:00Z">
              <w:r w:rsidRPr="00C92C16">
                <w:rPr>
                  <w:rFonts w:ascii="Times New Roman" w:hAnsi="Times New Roman" w:cs="Times New Roman"/>
                  <w:sz w:val="24"/>
                  <w:rPrChange w:id="41933" w:author="瑋婷 徐" w:date="2025-01-06T09:51:00Z" w16du:dateUtc="2025-01-06T01:51:00Z">
                    <w:rPr/>
                  </w:rPrChange>
                </w:rPr>
                <w:t>12</w:t>
              </w:r>
            </w:ins>
          </w:p>
        </w:tc>
      </w:tr>
      <w:tr w:rsidR="00003CCE" w:rsidRPr="00C92C16" w14:paraId="416318E2" w14:textId="77777777" w:rsidTr="00003CCE">
        <w:trPr>
          <w:jc w:val="center"/>
          <w:ins w:id="41934" w:author="瑋婷 徐" w:date="2025-01-04T22:10:00Z"/>
          <w:trPrChange w:id="41935"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36"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F2AB91" w14:textId="77777777" w:rsidR="00003CCE" w:rsidRPr="00C92C16" w:rsidRDefault="00003CCE">
            <w:pPr>
              <w:spacing w:after="0" w:line="360" w:lineRule="auto"/>
              <w:jc w:val="center"/>
              <w:rPr>
                <w:ins w:id="41937" w:author="瑋婷 徐" w:date="2025-01-04T22:10:00Z" w16du:dateUtc="2025-01-04T14:10:00Z"/>
                <w:rFonts w:ascii="Times New Roman" w:hAnsi="Times New Roman" w:cs="Times New Roman"/>
                <w:sz w:val="24"/>
                <w:rPrChange w:id="41938" w:author="瑋婷 徐" w:date="2025-01-06T09:51:00Z" w16du:dateUtc="2025-01-06T01:51:00Z">
                  <w:rPr>
                    <w:ins w:id="41939" w:author="瑋婷 徐" w:date="2025-01-04T22:10:00Z" w16du:dateUtc="2025-01-04T14:10:00Z"/>
                  </w:rPr>
                </w:rPrChange>
              </w:rPr>
              <w:pPrChange w:id="41940" w:author="瑋婷 徐" w:date="2025-01-04T22:44:00Z" w16du:dateUtc="2025-01-04T14:44:00Z">
                <w:pPr>
                  <w:spacing w:after="0"/>
                </w:pPr>
              </w:pPrChange>
            </w:pPr>
            <w:ins w:id="41941" w:author="瑋婷 徐" w:date="2025-01-04T22:10:00Z" w16du:dateUtc="2025-01-04T14:10:00Z">
              <w:r w:rsidRPr="00C92C16">
                <w:rPr>
                  <w:rFonts w:ascii="Times New Roman" w:hAnsi="Times New Roman" w:cs="Times New Roman"/>
                  <w:sz w:val="24"/>
                  <w:rPrChange w:id="41942" w:author="瑋婷 徐" w:date="2025-01-06T09:51:00Z" w16du:dateUtc="2025-01-06T01:51:00Z">
                    <w:rPr/>
                  </w:rPrChange>
                </w:rPr>
                <w:t>小雨燕</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43"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FAF5EA" w14:textId="77777777" w:rsidR="00003CCE" w:rsidRPr="00C92C16" w:rsidRDefault="00003CCE">
            <w:pPr>
              <w:spacing w:after="0" w:line="360" w:lineRule="auto"/>
              <w:jc w:val="center"/>
              <w:rPr>
                <w:ins w:id="41944" w:author="瑋婷 徐" w:date="2025-01-04T22:10:00Z" w16du:dateUtc="2025-01-04T14:10:00Z"/>
                <w:rFonts w:ascii="Times New Roman" w:hAnsi="Times New Roman" w:cs="Times New Roman"/>
                <w:sz w:val="24"/>
                <w:rPrChange w:id="41945" w:author="瑋婷 徐" w:date="2025-01-06T09:51:00Z" w16du:dateUtc="2025-01-06T01:51:00Z">
                  <w:rPr>
                    <w:ins w:id="41946" w:author="瑋婷 徐" w:date="2025-01-04T22:10:00Z" w16du:dateUtc="2025-01-04T14:10:00Z"/>
                  </w:rPr>
                </w:rPrChange>
              </w:rPr>
              <w:pPrChange w:id="41947" w:author="瑋婷 徐" w:date="2025-01-04T22:44:00Z" w16du:dateUtc="2025-01-04T14:44:00Z">
                <w:pPr>
                  <w:spacing w:after="0"/>
                </w:pPr>
              </w:pPrChange>
            </w:pPr>
            <w:ins w:id="41948" w:author="瑋婷 徐" w:date="2025-01-04T22:10:00Z" w16du:dateUtc="2025-01-04T14:10:00Z">
              <w:r w:rsidRPr="00C92C16">
                <w:rPr>
                  <w:rFonts w:ascii="Times New Roman" w:hAnsi="Times New Roman" w:cs="Times New Roman"/>
                  <w:sz w:val="24"/>
                  <w:rPrChange w:id="41949" w:author="瑋婷 徐" w:date="2025-01-06T09:51:00Z" w16du:dateUtc="2025-01-06T01:51:00Z">
                    <w:rPr/>
                  </w:rPrChange>
                </w:rPr>
                <w:t>5</w:t>
              </w:r>
            </w:ins>
          </w:p>
        </w:tc>
      </w:tr>
      <w:tr w:rsidR="00003CCE" w:rsidRPr="00C92C16" w14:paraId="32E2D32D" w14:textId="77777777" w:rsidTr="00003CCE">
        <w:trPr>
          <w:jc w:val="center"/>
          <w:ins w:id="41950" w:author="瑋婷 徐" w:date="2025-01-04T22:10:00Z"/>
          <w:trPrChange w:id="41951"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52"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BE6E4C" w14:textId="77777777" w:rsidR="00003CCE" w:rsidRPr="00C92C16" w:rsidRDefault="00003CCE">
            <w:pPr>
              <w:spacing w:after="0" w:line="360" w:lineRule="auto"/>
              <w:jc w:val="center"/>
              <w:rPr>
                <w:ins w:id="41953" w:author="瑋婷 徐" w:date="2025-01-04T22:10:00Z" w16du:dateUtc="2025-01-04T14:10:00Z"/>
                <w:rFonts w:ascii="Times New Roman" w:hAnsi="Times New Roman" w:cs="Times New Roman"/>
                <w:sz w:val="24"/>
                <w:rPrChange w:id="41954" w:author="瑋婷 徐" w:date="2025-01-06T09:51:00Z" w16du:dateUtc="2025-01-06T01:51:00Z">
                  <w:rPr>
                    <w:ins w:id="41955" w:author="瑋婷 徐" w:date="2025-01-04T22:10:00Z" w16du:dateUtc="2025-01-04T14:10:00Z"/>
                  </w:rPr>
                </w:rPrChange>
              </w:rPr>
              <w:pPrChange w:id="41956" w:author="瑋婷 徐" w:date="2025-01-04T22:44:00Z" w16du:dateUtc="2025-01-04T14:44:00Z">
                <w:pPr>
                  <w:spacing w:after="0"/>
                </w:pPr>
              </w:pPrChange>
            </w:pPr>
            <w:ins w:id="41957" w:author="瑋婷 徐" w:date="2025-01-04T22:10:00Z" w16du:dateUtc="2025-01-04T14:10:00Z">
              <w:r w:rsidRPr="00C92C16">
                <w:rPr>
                  <w:rFonts w:ascii="Times New Roman" w:hAnsi="Times New Roman" w:cs="Times New Roman"/>
                  <w:sz w:val="24"/>
                  <w:rPrChange w:id="41958" w:author="瑋婷 徐" w:date="2025-01-06T09:51:00Z" w16du:dateUtc="2025-01-06T01:51:00Z">
                    <w:rPr/>
                  </w:rPrChange>
                </w:rPr>
                <w:t>大冠鷲</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59"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6DCED9" w14:textId="77777777" w:rsidR="00003CCE" w:rsidRPr="00C92C16" w:rsidRDefault="00003CCE">
            <w:pPr>
              <w:spacing w:after="0" w:line="360" w:lineRule="auto"/>
              <w:jc w:val="center"/>
              <w:rPr>
                <w:ins w:id="41960" w:author="瑋婷 徐" w:date="2025-01-04T22:10:00Z" w16du:dateUtc="2025-01-04T14:10:00Z"/>
                <w:rFonts w:ascii="Times New Roman" w:hAnsi="Times New Roman" w:cs="Times New Roman"/>
                <w:sz w:val="24"/>
                <w:rPrChange w:id="41961" w:author="瑋婷 徐" w:date="2025-01-06T09:51:00Z" w16du:dateUtc="2025-01-06T01:51:00Z">
                  <w:rPr>
                    <w:ins w:id="41962" w:author="瑋婷 徐" w:date="2025-01-04T22:10:00Z" w16du:dateUtc="2025-01-04T14:10:00Z"/>
                  </w:rPr>
                </w:rPrChange>
              </w:rPr>
              <w:pPrChange w:id="41963" w:author="瑋婷 徐" w:date="2025-01-04T22:44:00Z" w16du:dateUtc="2025-01-04T14:44:00Z">
                <w:pPr>
                  <w:spacing w:after="0"/>
                </w:pPr>
              </w:pPrChange>
            </w:pPr>
            <w:ins w:id="41964" w:author="瑋婷 徐" w:date="2025-01-04T22:10:00Z" w16du:dateUtc="2025-01-04T14:10:00Z">
              <w:r w:rsidRPr="00C92C16">
                <w:rPr>
                  <w:rFonts w:ascii="Times New Roman" w:hAnsi="Times New Roman" w:cs="Times New Roman"/>
                  <w:sz w:val="24"/>
                  <w:rPrChange w:id="41965" w:author="瑋婷 徐" w:date="2025-01-06T09:51:00Z" w16du:dateUtc="2025-01-06T01:51:00Z">
                    <w:rPr/>
                  </w:rPrChange>
                </w:rPr>
                <w:t>11</w:t>
              </w:r>
            </w:ins>
          </w:p>
        </w:tc>
      </w:tr>
      <w:tr w:rsidR="00003CCE" w:rsidRPr="00C92C16" w14:paraId="2BD85734" w14:textId="77777777" w:rsidTr="00003CCE">
        <w:trPr>
          <w:jc w:val="center"/>
          <w:ins w:id="41966" w:author="瑋婷 徐" w:date="2025-01-04T22:10:00Z"/>
          <w:trPrChange w:id="41967"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68"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CC4362" w14:textId="77777777" w:rsidR="00003CCE" w:rsidRPr="00C92C16" w:rsidRDefault="00003CCE">
            <w:pPr>
              <w:spacing w:after="0" w:line="360" w:lineRule="auto"/>
              <w:jc w:val="center"/>
              <w:rPr>
                <w:ins w:id="41969" w:author="瑋婷 徐" w:date="2025-01-04T22:10:00Z" w16du:dateUtc="2025-01-04T14:10:00Z"/>
                <w:rFonts w:ascii="Times New Roman" w:hAnsi="Times New Roman" w:cs="Times New Roman"/>
                <w:sz w:val="24"/>
                <w:rPrChange w:id="41970" w:author="瑋婷 徐" w:date="2025-01-06T09:51:00Z" w16du:dateUtc="2025-01-06T01:51:00Z">
                  <w:rPr>
                    <w:ins w:id="41971" w:author="瑋婷 徐" w:date="2025-01-04T22:10:00Z" w16du:dateUtc="2025-01-04T14:10:00Z"/>
                  </w:rPr>
                </w:rPrChange>
              </w:rPr>
              <w:pPrChange w:id="41972" w:author="瑋婷 徐" w:date="2025-01-04T22:44:00Z" w16du:dateUtc="2025-01-04T14:44:00Z">
                <w:pPr>
                  <w:spacing w:after="0"/>
                </w:pPr>
              </w:pPrChange>
            </w:pPr>
            <w:ins w:id="41973" w:author="瑋婷 徐" w:date="2025-01-04T22:10:00Z" w16du:dateUtc="2025-01-04T14:10:00Z">
              <w:r w:rsidRPr="00C92C16">
                <w:rPr>
                  <w:rFonts w:ascii="Times New Roman" w:hAnsi="Times New Roman" w:cs="Times New Roman"/>
                  <w:sz w:val="24"/>
                  <w:rPrChange w:id="41974" w:author="瑋婷 徐" w:date="2025-01-06T09:51:00Z" w16du:dateUtc="2025-01-06T01:51:00Z">
                    <w:rPr/>
                  </w:rPrChange>
                </w:rPr>
                <w:t>松雀鷹</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75"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C982E5" w14:textId="77777777" w:rsidR="00003CCE" w:rsidRPr="00C92C16" w:rsidRDefault="00003CCE">
            <w:pPr>
              <w:spacing w:after="0" w:line="360" w:lineRule="auto"/>
              <w:jc w:val="center"/>
              <w:rPr>
                <w:ins w:id="41976" w:author="瑋婷 徐" w:date="2025-01-04T22:10:00Z" w16du:dateUtc="2025-01-04T14:10:00Z"/>
                <w:rFonts w:ascii="Times New Roman" w:hAnsi="Times New Roman" w:cs="Times New Roman"/>
                <w:sz w:val="24"/>
                <w:rPrChange w:id="41977" w:author="瑋婷 徐" w:date="2025-01-06T09:51:00Z" w16du:dateUtc="2025-01-06T01:51:00Z">
                  <w:rPr>
                    <w:ins w:id="41978" w:author="瑋婷 徐" w:date="2025-01-04T22:10:00Z" w16du:dateUtc="2025-01-04T14:10:00Z"/>
                  </w:rPr>
                </w:rPrChange>
              </w:rPr>
              <w:pPrChange w:id="41979" w:author="瑋婷 徐" w:date="2025-01-04T22:44:00Z" w16du:dateUtc="2025-01-04T14:44:00Z">
                <w:pPr>
                  <w:spacing w:after="0"/>
                </w:pPr>
              </w:pPrChange>
            </w:pPr>
            <w:ins w:id="41980" w:author="瑋婷 徐" w:date="2025-01-04T22:10:00Z" w16du:dateUtc="2025-01-04T14:10:00Z">
              <w:r w:rsidRPr="00C92C16">
                <w:rPr>
                  <w:rFonts w:ascii="Times New Roman" w:hAnsi="Times New Roman" w:cs="Times New Roman"/>
                  <w:sz w:val="24"/>
                  <w:rPrChange w:id="41981" w:author="瑋婷 徐" w:date="2025-01-06T09:51:00Z" w16du:dateUtc="2025-01-06T01:51:00Z">
                    <w:rPr/>
                  </w:rPrChange>
                </w:rPr>
                <w:t>1</w:t>
              </w:r>
            </w:ins>
          </w:p>
        </w:tc>
      </w:tr>
      <w:tr w:rsidR="00003CCE" w:rsidRPr="00C92C16" w14:paraId="6B954F0E" w14:textId="77777777" w:rsidTr="00003CCE">
        <w:trPr>
          <w:jc w:val="center"/>
          <w:ins w:id="41982" w:author="瑋婷 徐" w:date="2025-01-04T22:10:00Z"/>
          <w:trPrChange w:id="41983"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84"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963C96" w14:textId="77777777" w:rsidR="00003CCE" w:rsidRPr="00C92C16" w:rsidRDefault="00003CCE">
            <w:pPr>
              <w:spacing w:after="0" w:line="360" w:lineRule="auto"/>
              <w:jc w:val="center"/>
              <w:rPr>
                <w:ins w:id="41985" w:author="瑋婷 徐" w:date="2025-01-04T22:10:00Z" w16du:dateUtc="2025-01-04T14:10:00Z"/>
                <w:rFonts w:ascii="Times New Roman" w:hAnsi="Times New Roman" w:cs="Times New Roman"/>
                <w:sz w:val="24"/>
                <w:rPrChange w:id="41986" w:author="瑋婷 徐" w:date="2025-01-06T09:51:00Z" w16du:dateUtc="2025-01-06T01:51:00Z">
                  <w:rPr>
                    <w:ins w:id="41987" w:author="瑋婷 徐" w:date="2025-01-04T22:10:00Z" w16du:dateUtc="2025-01-04T14:10:00Z"/>
                  </w:rPr>
                </w:rPrChange>
              </w:rPr>
              <w:pPrChange w:id="41988" w:author="瑋婷 徐" w:date="2025-01-04T22:44:00Z" w16du:dateUtc="2025-01-04T14:44:00Z">
                <w:pPr>
                  <w:spacing w:after="0"/>
                </w:pPr>
              </w:pPrChange>
            </w:pPr>
            <w:ins w:id="41989" w:author="瑋婷 徐" w:date="2025-01-04T22:10:00Z" w16du:dateUtc="2025-01-04T14:10:00Z">
              <w:r w:rsidRPr="00C92C16">
                <w:rPr>
                  <w:rFonts w:ascii="Times New Roman" w:hAnsi="Times New Roman" w:cs="Times New Roman"/>
                  <w:sz w:val="24"/>
                  <w:rPrChange w:id="41990" w:author="瑋婷 徐" w:date="2025-01-06T09:51:00Z" w16du:dateUtc="2025-01-06T01:51:00Z">
                    <w:rPr/>
                  </w:rPrChange>
                </w:rPr>
                <w:t>五色鳥</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991"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8269BD" w14:textId="77777777" w:rsidR="00003CCE" w:rsidRPr="00C92C16" w:rsidRDefault="00003CCE">
            <w:pPr>
              <w:spacing w:after="0" w:line="360" w:lineRule="auto"/>
              <w:jc w:val="center"/>
              <w:rPr>
                <w:ins w:id="41992" w:author="瑋婷 徐" w:date="2025-01-04T22:10:00Z" w16du:dateUtc="2025-01-04T14:10:00Z"/>
                <w:rFonts w:ascii="Times New Roman" w:hAnsi="Times New Roman" w:cs="Times New Roman"/>
                <w:sz w:val="24"/>
                <w:rPrChange w:id="41993" w:author="瑋婷 徐" w:date="2025-01-06T09:51:00Z" w16du:dateUtc="2025-01-06T01:51:00Z">
                  <w:rPr>
                    <w:ins w:id="41994" w:author="瑋婷 徐" w:date="2025-01-04T22:10:00Z" w16du:dateUtc="2025-01-04T14:10:00Z"/>
                  </w:rPr>
                </w:rPrChange>
              </w:rPr>
              <w:pPrChange w:id="41995" w:author="瑋婷 徐" w:date="2025-01-04T22:44:00Z" w16du:dateUtc="2025-01-04T14:44:00Z">
                <w:pPr>
                  <w:spacing w:after="0"/>
                </w:pPr>
              </w:pPrChange>
            </w:pPr>
            <w:ins w:id="41996" w:author="瑋婷 徐" w:date="2025-01-04T22:10:00Z" w16du:dateUtc="2025-01-04T14:10:00Z">
              <w:r w:rsidRPr="00C92C16">
                <w:rPr>
                  <w:rFonts w:ascii="Times New Roman" w:hAnsi="Times New Roman" w:cs="Times New Roman"/>
                  <w:sz w:val="24"/>
                  <w:rPrChange w:id="41997" w:author="瑋婷 徐" w:date="2025-01-06T09:51:00Z" w16du:dateUtc="2025-01-06T01:51:00Z">
                    <w:rPr/>
                  </w:rPrChange>
                </w:rPr>
                <w:t>76</w:t>
              </w:r>
            </w:ins>
          </w:p>
        </w:tc>
      </w:tr>
      <w:tr w:rsidR="00003CCE" w:rsidRPr="00C92C16" w14:paraId="4D3E3A6C" w14:textId="77777777" w:rsidTr="00003CCE">
        <w:trPr>
          <w:jc w:val="center"/>
          <w:ins w:id="41998" w:author="瑋婷 徐" w:date="2025-01-04T22:10:00Z"/>
          <w:trPrChange w:id="41999"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00"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06AB05" w14:textId="77777777" w:rsidR="00003CCE" w:rsidRPr="00C92C16" w:rsidRDefault="00003CCE">
            <w:pPr>
              <w:spacing w:after="0" w:line="360" w:lineRule="auto"/>
              <w:jc w:val="center"/>
              <w:rPr>
                <w:ins w:id="42001" w:author="瑋婷 徐" w:date="2025-01-04T22:10:00Z" w16du:dateUtc="2025-01-04T14:10:00Z"/>
                <w:rFonts w:ascii="Times New Roman" w:hAnsi="Times New Roman" w:cs="Times New Roman"/>
                <w:sz w:val="24"/>
                <w:rPrChange w:id="42002" w:author="瑋婷 徐" w:date="2025-01-06T09:51:00Z" w16du:dateUtc="2025-01-06T01:51:00Z">
                  <w:rPr>
                    <w:ins w:id="42003" w:author="瑋婷 徐" w:date="2025-01-04T22:10:00Z" w16du:dateUtc="2025-01-04T14:10:00Z"/>
                  </w:rPr>
                </w:rPrChange>
              </w:rPr>
              <w:pPrChange w:id="42004" w:author="瑋婷 徐" w:date="2025-01-04T22:44:00Z" w16du:dateUtc="2025-01-04T14:44:00Z">
                <w:pPr>
                  <w:spacing w:after="0"/>
                </w:pPr>
              </w:pPrChange>
            </w:pPr>
            <w:ins w:id="42005" w:author="瑋婷 徐" w:date="2025-01-04T22:10:00Z" w16du:dateUtc="2025-01-04T14:10:00Z">
              <w:r w:rsidRPr="00C92C16">
                <w:rPr>
                  <w:rFonts w:ascii="Times New Roman" w:hAnsi="Times New Roman" w:cs="Times New Roman"/>
                  <w:sz w:val="24"/>
                  <w:rPrChange w:id="42006" w:author="瑋婷 徐" w:date="2025-01-06T09:51:00Z" w16du:dateUtc="2025-01-06T01:51:00Z">
                    <w:rPr/>
                  </w:rPrChange>
                </w:rPr>
                <w:t>小啄木</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07"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D258E8" w14:textId="77777777" w:rsidR="00003CCE" w:rsidRPr="00C92C16" w:rsidRDefault="00003CCE">
            <w:pPr>
              <w:spacing w:after="0" w:line="360" w:lineRule="auto"/>
              <w:jc w:val="center"/>
              <w:rPr>
                <w:ins w:id="42008" w:author="瑋婷 徐" w:date="2025-01-04T22:10:00Z" w16du:dateUtc="2025-01-04T14:10:00Z"/>
                <w:rFonts w:ascii="Times New Roman" w:hAnsi="Times New Roman" w:cs="Times New Roman"/>
                <w:sz w:val="24"/>
                <w:rPrChange w:id="42009" w:author="瑋婷 徐" w:date="2025-01-06T09:51:00Z" w16du:dateUtc="2025-01-06T01:51:00Z">
                  <w:rPr>
                    <w:ins w:id="42010" w:author="瑋婷 徐" w:date="2025-01-04T22:10:00Z" w16du:dateUtc="2025-01-04T14:10:00Z"/>
                  </w:rPr>
                </w:rPrChange>
              </w:rPr>
              <w:pPrChange w:id="42011" w:author="瑋婷 徐" w:date="2025-01-04T22:44:00Z" w16du:dateUtc="2025-01-04T14:44:00Z">
                <w:pPr>
                  <w:spacing w:after="0"/>
                </w:pPr>
              </w:pPrChange>
            </w:pPr>
            <w:ins w:id="42012" w:author="瑋婷 徐" w:date="2025-01-04T22:10:00Z" w16du:dateUtc="2025-01-04T14:10:00Z">
              <w:r w:rsidRPr="00C92C16">
                <w:rPr>
                  <w:rFonts w:ascii="Times New Roman" w:hAnsi="Times New Roman" w:cs="Times New Roman"/>
                  <w:sz w:val="24"/>
                  <w:rPrChange w:id="42013" w:author="瑋婷 徐" w:date="2025-01-06T09:51:00Z" w16du:dateUtc="2025-01-06T01:51:00Z">
                    <w:rPr/>
                  </w:rPrChange>
                </w:rPr>
                <w:t>1</w:t>
              </w:r>
            </w:ins>
          </w:p>
        </w:tc>
      </w:tr>
      <w:tr w:rsidR="00003CCE" w:rsidRPr="00C92C16" w14:paraId="7DA0CB17" w14:textId="77777777" w:rsidTr="00003CCE">
        <w:trPr>
          <w:jc w:val="center"/>
          <w:ins w:id="42014" w:author="瑋婷 徐" w:date="2025-01-04T22:10:00Z"/>
          <w:trPrChange w:id="42015"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16"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5419DF" w14:textId="77777777" w:rsidR="00003CCE" w:rsidRPr="00C92C16" w:rsidRDefault="00003CCE">
            <w:pPr>
              <w:spacing w:after="0" w:line="360" w:lineRule="auto"/>
              <w:jc w:val="center"/>
              <w:rPr>
                <w:ins w:id="42017" w:author="瑋婷 徐" w:date="2025-01-04T22:10:00Z" w16du:dateUtc="2025-01-04T14:10:00Z"/>
                <w:rFonts w:ascii="Times New Roman" w:hAnsi="Times New Roman" w:cs="Times New Roman"/>
                <w:sz w:val="24"/>
                <w:rPrChange w:id="42018" w:author="瑋婷 徐" w:date="2025-01-06T09:51:00Z" w16du:dateUtc="2025-01-06T01:51:00Z">
                  <w:rPr>
                    <w:ins w:id="42019" w:author="瑋婷 徐" w:date="2025-01-04T22:10:00Z" w16du:dateUtc="2025-01-04T14:10:00Z"/>
                  </w:rPr>
                </w:rPrChange>
              </w:rPr>
              <w:pPrChange w:id="42020" w:author="瑋婷 徐" w:date="2025-01-04T22:44:00Z" w16du:dateUtc="2025-01-04T14:44:00Z">
                <w:pPr>
                  <w:spacing w:after="0"/>
                </w:pPr>
              </w:pPrChange>
            </w:pPr>
            <w:ins w:id="42021" w:author="瑋婷 徐" w:date="2025-01-04T22:10:00Z" w16du:dateUtc="2025-01-04T14:10:00Z">
              <w:r w:rsidRPr="00C92C16">
                <w:rPr>
                  <w:rFonts w:ascii="Times New Roman" w:hAnsi="Times New Roman" w:cs="Times New Roman"/>
                  <w:sz w:val="24"/>
                  <w:rPrChange w:id="42022" w:author="瑋婷 徐" w:date="2025-01-06T09:51:00Z" w16du:dateUtc="2025-01-06T01:51:00Z">
                    <w:rPr/>
                  </w:rPrChange>
                </w:rPr>
                <w:t>綠啄木</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23"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DC97BB" w14:textId="77777777" w:rsidR="00003CCE" w:rsidRPr="00C92C16" w:rsidRDefault="00003CCE">
            <w:pPr>
              <w:spacing w:after="0" w:line="360" w:lineRule="auto"/>
              <w:jc w:val="center"/>
              <w:rPr>
                <w:ins w:id="42024" w:author="瑋婷 徐" w:date="2025-01-04T22:10:00Z" w16du:dateUtc="2025-01-04T14:10:00Z"/>
                <w:rFonts w:ascii="Times New Roman" w:hAnsi="Times New Roman" w:cs="Times New Roman"/>
                <w:sz w:val="24"/>
                <w:rPrChange w:id="42025" w:author="瑋婷 徐" w:date="2025-01-06T09:51:00Z" w16du:dateUtc="2025-01-06T01:51:00Z">
                  <w:rPr>
                    <w:ins w:id="42026" w:author="瑋婷 徐" w:date="2025-01-04T22:10:00Z" w16du:dateUtc="2025-01-04T14:10:00Z"/>
                  </w:rPr>
                </w:rPrChange>
              </w:rPr>
              <w:pPrChange w:id="42027" w:author="瑋婷 徐" w:date="2025-01-04T22:44:00Z" w16du:dateUtc="2025-01-04T14:44:00Z">
                <w:pPr>
                  <w:spacing w:after="0"/>
                </w:pPr>
              </w:pPrChange>
            </w:pPr>
            <w:ins w:id="42028" w:author="瑋婷 徐" w:date="2025-01-04T22:10:00Z" w16du:dateUtc="2025-01-04T14:10:00Z">
              <w:r w:rsidRPr="00C92C16">
                <w:rPr>
                  <w:rFonts w:ascii="Times New Roman" w:hAnsi="Times New Roman" w:cs="Times New Roman"/>
                  <w:sz w:val="24"/>
                  <w:rPrChange w:id="42029" w:author="瑋婷 徐" w:date="2025-01-06T09:51:00Z" w16du:dateUtc="2025-01-06T01:51:00Z">
                    <w:rPr/>
                  </w:rPrChange>
                </w:rPr>
                <w:t>2</w:t>
              </w:r>
            </w:ins>
          </w:p>
        </w:tc>
      </w:tr>
      <w:tr w:rsidR="00003CCE" w:rsidRPr="00C92C16" w14:paraId="08F1B88B" w14:textId="77777777" w:rsidTr="00003CCE">
        <w:trPr>
          <w:jc w:val="center"/>
          <w:ins w:id="42030" w:author="瑋婷 徐" w:date="2025-01-04T22:10:00Z"/>
          <w:trPrChange w:id="42031"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32"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9C1AA2" w14:textId="77777777" w:rsidR="00003CCE" w:rsidRPr="00C92C16" w:rsidRDefault="00003CCE">
            <w:pPr>
              <w:spacing w:after="0" w:line="360" w:lineRule="auto"/>
              <w:jc w:val="center"/>
              <w:rPr>
                <w:ins w:id="42033" w:author="瑋婷 徐" w:date="2025-01-04T22:10:00Z" w16du:dateUtc="2025-01-04T14:10:00Z"/>
                <w:rFonts w:ascii="Times New Roman" w:hAnsi="Times New Roman" w:cs="Times New Roman"/>
                <w:sz w:val="24"/>
                <w:rPrChange w:id="42034" w:author="瑋婷 徐" w:date="2025-01-06T09:51:00Z" w16du:dateUtc="2025-01-06T01:51:00Z">
                  <w:rPr>
                    <w:ins w:id="42035" w:author="瑋婷 徐" w:date="2025-01-04T22:10:00Z" w16du:dateUtc="2025-01-04T14:10:00Z"/>
                  </w:rPr>
                </w:rPrChange>
              </w:rPr>
              <w:pPrChange w:id="42036" w:author="瑋婷 徐" w:date="2025-01-04T22:44:00Z" w16du:dateUtc="2025-01-04T14:44:00Z">
                <w:pPr>
                  <w:spacing w:after="0"/>
                </w:pPr>
              </w:pPrChange>
            </w:pPr>
            <w:ins w:id="42037" w:author="瑋婷 徐" w:date="2025-01-04T22:10:00Z" w16du:dateUtc="2025-01-04T14:10:00Z">
              <w:r w:rsidRPr="00C92C16">
                <w:rPr>
                  <w:rFonts w:ascii="Times New Roman" w:hAnsi="Times New Roman" w:cs="Times New Roman"/>
                  <w:sz w:val="24"/>
                  <w:rPrChange w:id="42038" w:author="瑋婷 徐" w:date="2025-01-06T09:51:00Z" w16du:dateUtc="2025-01-06T01:51:00Z">
                    <w:rPr/>
                  </w:rPrChange>
                </w:rPr>
                <w:t>灰喉山椒鳥</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39"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DD773C" w14:textId="77777777" w:rsidR="00003CCE" w:rsidRPr="00C92C16" w:rsidRDefault="00003CCE">
            <w:pPr>
              <w:spacing w:after="0" w:line="360" w:lineRule="auto"/>
              <w:jc w:val="center"/>
              <w:rPr>
                <w:ins w:id="42040" w:author="瑋婷 徐" w:date="2025-01-04T22:10:00Z" w16du:dateUtc="2025-01-04T14:10:00Z"/>
                <w:rFonts w:ascii="Times New Roman" w:hAnsi="Times New Roman" w:cs="Times New Roman"/>
                <w:sz w:val="24"/>
                <w:rPrChange w:id="42041" w:author="瑋婷 徐" w:date="2025-01-06T09:51:00Z" w16du:dateUtc="2025-01-06T01:51:00Z">
                  <w:rPr>
                    <w:ins w:id="42042" w:author="瑋婷 徐" w:date="2025-01-04T22:10:00Z" w16du:dateUtc="2025-01-04T14:10:00Z"/>
                  </w:rPr>
                </w:rPrChange>
              </w:rPr>
              <w:pPrChange w:id="42043" w:author="瑋婷 徐" w:date="2025-01-04T22:44:00Z" w16du:dateUtc="2025-01-04T14:44:00Z">
                <w:pPr>
                  <w:spacing w:after="0"/>
                </w:pPr>
              </w:pPrChange>
            </w:pPr>
            <w:ins w:id="42044" w:author="瑋婷 徐" w:date="2025-01-04T22:10:00Z" w16du:dateUtc="2025-01-04T14:10:00Z">
              <w:r w:rsidRPr="00C92C16">
                <w:rPr>
                  <w:rFonts w:ascii="Times New Roman" w:hAnsi="Times New Roman" w:cs="Times New Roman"/>
                  <w:sz w:val="24"/>
                  <w:rPrChange w:id="42045" w:author="瑋婷 徐" w:date="2025-01-06T09:51:00Z" w16du:dateUtc="2025-01-06T01:51:00Z">
                    <w:rPr/>
                  </w:rPrChange>
                </w:rPr>
                <w:t>11</w:t>
              </w:r>
            </w:ins>
          </w:p>
        </w:tc>
      </w:tr>
      <w:tr w:rsidR="00003CCE" w:rsidRPr="00C92C16" w14:paraId="0298B020" w14:textId="77777777" w:rsidTr="00003CCE">
        <w:trPr>
          <w:jc w:val="center"/>
          <w:ins w:id="42046" w:author="瑋婷 徐" w:date="2025-01-04T22:10:00Z"/>
          <w:trPrChange w:id="42047"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48"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416298" w14:textId="77777777" w:rsidR="00003CCE" w:rsidRPr="00C92C16" w:rsidRDefault="00003CCE">
            <w:pPr>
              <w:spacing w:after="0" w:line="360" w:lineRule="auto"/>
              <w:jc w:val="center"/>
              <w:rPr>
                <w:ins w:id="42049" w:author="瑋婷 徐" w:date="2025-01-04T22:10:00Z" w16du:dateUtc="2025-01-04T14:10:00Z"/>
                <w:rFonts w:ascii="Times New Roman" w:hAnsi="Times New Roman" w:cs="Times New Roman"/>
                <w:sz w:val="24"/>
                <w:rPrChange w:id="42050" w:author="瑋婷 徐" w:date="2025-01-06T09:51:00Z" w16du:dateUtc="2025-01-06T01:51:00Z">
                  <w:rPr>
                    <w:ins w:id="42051" w:author="瑋婷 徐" w:date="2025-01-04T22:10:00Z" w16du:dateUtc="2025-01-04T14:10:00Z"/>
                  </w:rPr>
                </w:rPrChange>
              </w:rPr>
              <w:pPrChange w:id="42052" w:author="瑋婷 徐" w:date="2025-01-04T22:44:00Z" w16du:dateUtc="2025-01-04T14:44:00Z">
                <w:pPr>
                  <w:spacing w:after="0"/>
                </w:pPr>
              </w:pPrChange>
            </w:pPr>
            <w:ins w:id="42053" w:author="瑋婷 徐" w:date="2025-01-04T22:10:00Z" w16du:dateUtc="2025-01-04T14:10:00Z">
              <w:r w:rsidRPr="00C92C16">
                <w:rPr>
                  <w:rFonts w:ascii="Times New Roman" w:hAnsi="Times New Roman" w:cs="Times New Roman"/>
                  <w:sz w:val="24"/>
                  <w:rPrChange w:id="42054" w:author="瑋婷 徐" w:date="2025-01-06T09:51:00Z" w16du:dateUtc="2025-01-06T01:51:00Z">
                    <w:rPr/>
                  </w:rPrChange>
                </w:rPr>
                <w:t>綠畫眉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55"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189A8F" w14:textId="77777777" w:rsidR="00003CCE" w:rsidRPr="00C92C16" w:rsidRDefault="00003CCE">
            <w:pPr>
              <w:spacing w:after="0" w:line="360" w:lineRule="auto"/>
              <w:jc w:val="center"/>
              <w:rPr>
                <w:ins w:id="42056" w:author="瑋婷 徐" w:date="2025-01-04T22:10:00Z" w16du:dateUtc="2025-01-04T14:10:00Z"/>
                <w:rFonts w:ascii="Times New Roman" w:hAnsi="Times New Roman" w:cs="Times New Roman"/>
                <w:sz w:val="24"/>
                <w:rPrChange w:id="42057" w:author="瑋婷 徐" w:date="2025-01-06T09:51:00Z" w16du:dateUtc="2025-01-06T01:51:00Z">
                  <w:rPr>
                    <w:ins w:id="42058" w:author="瑋婷 徐" w:date="2025-01-04T22:10:00Z" w16du:dateUtc="2025-01-04T14:10:00Z"/>
                  </w:rPr>
                </w:rPrChange>
              </w:rPr>
              <w:pPrChange w:id="42059" w:author="瑋婷 徐" w:date="2025-01-04T22:44:00Z" w16du:dateUtc="2025-01-04T14:44:00Z">
                <w:pPr>
                  <w:spacing w:after="0"/>
                </w:pPr>
              </w:pPrChange>
            </w:pPr>
            <w:ins w:id="42060" w:author="瑋婷 徐" w:date="2025-01-04T22:10:00Z" w16du:dateUtc="2025-01-04T14:10:00Z">
              <w:r w:rsidRPr="00C92C16">
                <w:rPr>
                  <w:rFonts w:ascii="Times New Roman" w:hAnsi="Times New Roman" w:cs="Times New Roman"/>
                  <w:sz w:val="24"/>
                  <w:rPrChange w:id="42061" w:author="瑋婷 徐" w:date="2025-01-06T09:51:00Z" w16du:dateUtc="2025-01-06T01:51:00Z">
                    <w:rPr/>
                  </w:rPrChange>
                </w:rPr>
                <w:t>1</w:t>
              </w:r>
            </w:ins>
          </w:p>
        </w:tc>
      </w:tr>
      <w:tr w:rsidR="00003CCE" w:rsidRPr="00C92C16" w14:paraId="5C0E569D" w14:textId="77777777" w:rsidTr="00003CCE">
        <w:trPr>
          <w:jc w:val="center"/>
          <w:ins w:id="42062" w:author="瑋婷 徐" w:date="2025-01-04T22:10:00Z"/>
          <w:trPrChange w:id="42063"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64"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A966DC" w14:textId="77777777" w:rsidR="00003CCE" w:rsidRPr="00C92C16" w:rsidRDefault="00003CCE">
            <w:pPr>
              <w:spacing w:after="0" w:line="360" w:lineRule="auto"/>
              <w:jc w:val="center"/>
              <w:rPr>
                <w:ins w:id="42065" w:author="瑋婷 徐" w:date="2025-01-04T22:10:00Z" w16du:dateUtc="2025-01-04T14:10:00Z"/>
                <w:rFonts w:ascii="Times New Roman" w:hAnsi="Times New Roman" w:cs="Times New Roman"/>
                <w:sz w:val="24"/>
                <w:rPrChange w:id="42066" w:author="瑋婷 徐" w:date="2025-01-06T09:51:00Z" w16du:dateUtc="2025-01-06T01:51:00Z">
                  <w:rPr>
                    <w:ins w:id="42067" w:author="瑋婷 徐" w:date="2025-01-04T22:10:00Z" w16du:dateUtc="2025-01-04T14:10:00Z"/>
                  </w:rPr>
                </w:rPrChange>
              </w:rPr>
              <w:pPrChange w:id="42068" w:author="瑋婷 徐" w:date="2025-01-04T22:44:00Z" w16du:dateUtc="2025-01-04T14:44:00Z">
                <w:pPr>
                  <w:spacing w:after="0"/>
                </w:pPr>
              </w:pPrChange>
            </w:pPr>
            <w:ins w:id="42069" w:author="瑋婷 徐" w:date="2025-01-04T22:10:00Z" w16du:dateUtc="2025-01-04T14:10:00Z">
              <w:r w:rsidRPr="00C92C16">
                <w:rPr>
                  <w:rFonts w:ascii="Times New Roman" w:hAnsi="Times New Roman" w:cs="Times New Roman"/>
                  <w:sz w:val="24"/>
                  <w:rPrChange w:id="42070" w:author="瑋婷 徐" w:date="2025-01-06T09:51:00Z" w16du:dateUtc="2025-01-06T01:51:00Z">
                    <w:rPr/>
                  </w:rPrChange>
                </w:rPr>
                <w:t>松鴉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71"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5EB91A" w14:textId="77777777" w:rsidR="00003CCE" w:rsidRPr="00C92C16" w:rsidRDefault="00003CCE">
            <w:pPr>
              <w:spacing w:after="0" w:line="360" w:lineRule="auto"/>
              <w:jc w:val="center"/>
              <w:rPr>
                <w:ins w:id="42072" w:author="瑋婷 徐" w:date="2025-01-04T22:10:00Z" w16du:dateUtc="2025-01-04T14:10:00Z"/>
                <w:rFonts w:ascii="Times New Roman" w:hAnsi="Times New Roman" w:cs="Times New Roman"/>
                <w:sz w:val="24"/>
                <w:rPrChange w:id="42073" w:author="瑋婷 徐" w:date="2025-01-06T09:51:00Z" w16du:dateUtc="2025-01-06T01:51:00Z">
                  <w:rPr>
                    <w:ins w:id="42074" w:author="瑋婷 徐" w:date="2025-01-04T22:10:00Z" w16du:dateUtc="2025-01-04T14:10:00Z"/>
                  </w:rPr>
                </w:rPrChange>
              </w:rPr>
              <w:pPrChange w:id="42075" w:author="瑋婷 徐" w:date="2025-01-04T22:44:00Z" w16du:dateUtc="2025-01-04T14:44:00Z">
                <w:pPr>
                  <w:spacing w:after="0"/>
                </w:pPr>
              </w:pPrChange>
            </w:pPr>
            <w:ins w:id="42076" w:author="瑋婷 徐" w:date="2025-01-04T22:10:00Z" w16du:dateUtc="2025-01-04T14:10:00Z">
              <w:r w:rsidRPr="00C92C16">
                <w:rPr>
                  <w:rFonts w:ascii="Times New Roman" w:hAnsi="Times New Roman" w:cs="Times New Roman"/>
                  <w:sz w:val="24"/>
                  <w:rPrChange w:id="42077" w:author="瑋婷 徐" w:date="2025-01-06T09:51:00Z" w16du:dateUtc="2025-01-06T01:51:00Z">
                    <w:rPr/>
                  </w:rPrChange>
                </w:rPr>
                <w:t>7</w:t>
              </w:r>
            </w:ins>
          </w:p>
        </w:tc>
      </w:tr>
      <w:tr w:rsidR="00003CCE" w:rsidRPr="00C92C16" w14:paraId="17BAF550" w14:textId="77777777" w:rsidTr="00003CCE">
        <w:trPr>
          <w:jc w:val="center"/>
          <w:ins w:id="42078" w:author="瑋婷 徐" w:date="2025-01-04T22:10:00Z"/>
          <w:trPrChange w:id="42079"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80"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1DB714" w14:textId="77777777" w:rsidR="00003CCE" w:rsidRPr="00C92C16" w:rsidRDefault="00003CCE">
            <w:pPr>
              <w:spacing w:after="0" w:line="360" w:lineRule="auto"/>
              <w:jc w:val="center"/>
              <w:rPr>
                <w:ins w:id="42081" w:author="瑋婷 徐" w:date="2025-01-04T22:10:00Z" w16du:dateUtc="2025-01-04T14:10:00Z"/>
                <w:rFonts w:ascii="Times New Roman" w:hAnsi="Times New Roman" w:cs="Times New Roman"/>
                <w:sz w:val="24"/>
                <w:rPrChange w:id="42082" w:author="瑋婷 徐" w:date="2025-01-06T09:51:00Z" w16du:dateUtc="2025-01-06T01:51:00Z">
                  <w:rPr>
                    <w:ins w:id="42083" w:author="瑋婷 徐" w:date="2025-01-04T22:10:00Z" w16du:dateUtc="2025-01-04T14:10:00Z"/>
                  </w:rPr>
                </w:rPrChange>
              </w:rPr>
              <w:pPrChange w:id="42084" w:author="瑋婷 徐" w:date="2025-01-04T22:44:00Z" w16du:dateUtc="2025-01-04T14:44:00Z">
                <w:pPr>
                  <w:spacing w:after="0"/>
                </w:pPr>
              </w:pPrChange>
            </w:pPr>
            <w:ins w:id="42085" w:author="瑋婷 徐" w:date="2025-01-04T22:10:00Z" w16du:dateUtc="2025-01-04T14:10:00Z">
              <w:r w:rsidRPr="00C92C16">
                <w:rPr>
                  <w:rFonts w:ascii="Times New Roman" w:hAnsi="Times New Roman" w:cs="Times New Roman"/>
                  <w:sz w:val="24"/>
                  <w:rPrChange w:id="42086" w:author="瑋婷 徐" w:date="2025-01-06T09:51:00Z" w16du:dateUtc="2025-01-06T01:51:00Z">
                    <w:rPr/>
                  </w:rPrChange>
                </w:rPr>
                <w:t>樹鵲</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87"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C98777" w14:textId="77777777" w:rsidR="00003CCE" w:rsidRPr="00C92C16" w:rsidRDefault="00003CCE">
            <w:pPr>
              <w:spacing w:after="0" w:line="360" w:lineRule="auto"/>
              <w:jc w:val="center"/>
              <w:rPr>
                <w:ins w:id="42088" w:author="瑋婷 徐" w:date="2025-01-04T22:10:00Z" w16du:dateUtc="2025-01-04T14:10:00Z"/>
                <w:rFonts w:ascii="Times New Roman" w:hAnsi="Times New Roman" w:cs="Times New Roman"/>
                <w:sz w:val="24"/>
                <w:rPrChange w:id="42089" w:author="瑋婷 徐" w:date="2025-01-06T09:51:00Z" w16du:dateUtc="2025-01-06T01:51:00Z">
                  <w:rPr>
                    <w:ins w:id="42090" w:author="瑋婷 徐" w:date="2025-01-04T22:10:00Z" w16du:dateUtc="2025-01-04T14:10:00Z"/>
                  </w:rPr>
                </w:rPrChange>
              </w:rPr>
              <w:pPrChange w:id="42091" w:author="瑋婷 徐" w:date="2025-01-04T22:44:00Z" w16du:dateUtc="2025-01-04T14:44:00Z">
                <w:pPr>
                  <w:spacing w:after="0"/>
                </w:pPr>
              </w:pPrChange>
            </w:pPr>
            <w:ins w:id="42092" w:author="瑋婷 徐" w:date="2025-01-04T22:10:00Z" w16du:dateUtc="2025-01-04T14:10:00Z">
              <w:r w:rsidRPr="00C92C16">
                <w:rPr>
                  <w:rFonts w:ascii="Times New Roman" w:hAnsi="Times New Roman" w:cs="Times New Roman"/>
                  <w:sz w:val="24"/>
                  <w:rPrChange w:id="42093" w:author="瑋婷 徐" w:date="2025-01-06T09:51:00Z" w16du:dateUtc="2025-01-06T01:51:00Z">
                    <w:rPr/>
                  </w:rPrChange>
                </w:rPr>
                <w:t>9</w:t>
              </w:r>
            </w:ins>
          </w:p>
        </w:tc>
      </w:tr>
      <w:tr w:rsidR="00003CCE" w:rsidRPr="00C92C16" w14:paraId="3A6393CA" w14:textId="77777777" w:rsidTr="00003CCE">
        <w:trPr>
          <w:jc w:val="center"/>
          <w:ins w:id="42094" w:author="瑋婷 徐" w:date="2025-01-04T22:10:00Z"/>
          <w:trPrChange w:id="42095"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096"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61BDC0" w14:textId="77777777" w:rsidR="00003CCE" w:rsidRPr="00C92C16" w:rsidRDefault="00003CCE">
            <w:pPr>
              <w:spacing w:after="0" w:line="360" w:lineRule="auto"/>
              <w:jc w:val="center"/>
              <w:rPr>
                <w:ins w:id="42097" w:author="瑋婷 徐" w:date="2025-01-04T22:10:00Z" w16du:dateUtc="2025-01-04T14:10:00Z"/>
                <w:rFonts w:ascii="Times New Roman" w:hAnsi="Times New Roman" w:cs="Times New Roman"/>
                <w:sz w:val="24"/>
                <w:rPrChange w:id="42098" w:author="瑋婷 徐" w:date="2025-01-06T09:51:00Z" w16du:dateUtc="2025-01-06T01:51:00Z">
                  <w:rPr>
                    <w:ins w:id="42099" w:author="瑋婷 徐" w:date="2025-01-04T22:10:00Z" w16du:dateUtc="2025-01-04T14:10:00Z"/>
                  </w:rPr>
                </w:rPrChange>
              </w:rPr>
              <w:pPrChange w:id="42100" w:author="瑋婷 徐" w:date="2025-01-04T22:44:00Z" w16du:dateUtc="2025-01-04T14:44:00Z">
                <w:pPr>
                  <w:spacing w:after="0"/>
                </w:pPr>
              </w:pPrChange>
            </w:pPr>
            <w:ins w:id="42101" w:author="瑋婷 徐" w:date="2025-01-04T22:10:00Z" w16du:dateUtc="2025-01-04T14:10:00Z">
              <w:r w:rsidRPr="00C92C16">
                <w:rPr>
                  <w:rFonts w:ascii="Times New Roman" w:hAnsi="Times New Roman" w:cs="Times New Roman"/>
                  <w:sz w:val="24"/>
                  <w:rPrChange w:id="42102" w:author="瑋婷 徐" w:date="2025-01-06T09:51:00Z" w16du:dateUtc="2025-01-06T01:51:00Z">
                    <w:rPr/>
                  </w:rPrChange>
                </w:rPr>
                <w:t>巨嘴鴉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03"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217437" w14:textId="77777777" w:rsidR="00003CCE" w:rsidRPr="00C92C16" w:rsidRDefault="00003CCE">
            <w:pPr>
              <w:spacing w:after="0" w:line="360" w:lineRule="auto"/>
              <w:jc w:val="center"/>
              <w:rPr>
                <w:ins w:id="42104" w:author="瑋婷 徐" w:date="2025-01-04T22:10:00Z" w16du:dateUtc="2025-01-04T14:10:00Z"/>
                <w:rFonts w:ascii="Times New Roman" w:hAnsi="Times New Roman" w:cs="Times New Roman"/>
                <w:sz w:val="24"/>
                <w:rPrChange w:id="42105" w:author="瑋婷 徐" w:date="2025-01-06T09:51:00Z" w16du:dateUtc="2025-01-06T01:51:00Z">
                  <w:rPr>
                    <w:ins w:id="42106" w:author="瑋婷 徐" w:date="2025-01-04T22:10:00Z" w16du:dateUtc="2025-01-04T14:10:00Z"/>
                  </w:rPr>
                </w:rPrChange>
              </w:rPr>
              <w:pPrChange w:id="42107" w:author="瑋婷 徐" w:date="2025-01-04T22:44:00Z" w16du:dateUtc="2025-01-04T14:44:00Z">
                <w:pPr>
                  <w:spacing w:after="0"/>
                </w:pPr>
              </w:pPrChange>
            </w:pPr>
            <w:ins w:id="42108" w:author="瑋婷 徐" w:date="2025-01-04T22:10:00Z" w16du:dateUtc="2025-01-04T14:10:00Z">
              <w:r w:rsidRPr="00C92C16">
                <w:rPr>
                  <w:rFonts w:ascii="Times New Roman" w:hAnsi="Times New Roman" w:cs="Times New Roman"/>
                  <w:sz w:val="24"/>
                  <w:rPrChange w:id="42109" w:author="瑋婷 徐" w:date="2025-01-06T09:51:00Z" w16du:dateUtc="2025-01-06T01:51:00Z">
                    <w:rPr/>
                  </w:rPrChange>
                </w:rPr>
                <w:t>7</w:t>
              </w:r>
            </w:ins>
          </w:p>
        </w:tc>
      </w:tr>
      <w:tr w:rsidR="00003CCE" w:rsidRPr="00C92C16" w14:paraId="02A62DA5" w14:textId="77777777" w:rsidTr="00003CCE">
        <w:trPr>
          <w:jc w:val="center"/>
          <w:ins w:id="42110" w:author="瑋婷 徐" w:date="2025-01-04T22:10:00Z"/>
          <w:trPrChange w:id="42111"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12"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298F24" w14:textId="77777777" w:rsidR="00003CCE" w:rsidRPr="00C92C16" w:rsidRDefault="00003CCE">
            <w:pPr>
              <w:spacing w:after="0" w:line="360" w:lineRule="auto"/>
              <w:jc w:val="center"/>
              <w:rPr>
                <w:ins w:id="42113" w:author="瑋婷 徐" w:date="2025-01-04T22:10:00Z" w16du:dateUtc="2025-01-04T14:10:00Z"/>
                <w:rFonts w:ascii="Times New Roman" w:hAnsi="Times New Roman" w:cs="Times New Roman"/>
                <w:sz w:val="24"/>
                <w:rPrChange w:id="42114" w:author="瑋婷 徐" w:date="2025-01-06T09:51:00Z" w16du:dateUtc="2025-01-06T01:51:00Z">
                  <w:rPr>
                    <w:ins w:id="42115" w:author="瑋婷 徐" w:date="2025-01-04T22:10:00Z" w16du:dateUtc="2025-01-04T14:10:00Z"/>
                  </w:rPr>
                </w:rPrChange>
              </w:rPr>
              <w:pPrChange w:id="42116" w:author="瑋婷 徐" w:date="2025-01-04T22:44:00Z" w16du:dateUtc="2025-01-04T14:44:00Z">
                <w:pPr>
                  <w:spacing w:after="0"/>
                </w:pPr>
              </w:pPrChange>
            </w:pPr>
            <w:ins w:id="42117" w:author="瑋婷 徐" w:date="2025-01-04T22:10:00Z" w16du:dateUtc="2025-01-04T14:10:00Z">
              <w:r w:rsidRPr="00C92C16">
                <w:rPr>
                  <w:rFonts w:ascii="Times New Roman" w:hAnsi="Times New Roman" w:cs="Times New Roman"/>
                  <w:sz w:val="24"/>
                  <w:rPrChange w:id="42118" w:author="瑋婷 徐" w:date="2025-01-06T09:51:00Z" w16du:dateUtc="2025-01-06T01:51:00Z">
                    <w:rPr/>
                  </w:rPrChange>
                </w:rPr>
                <w:t>青背山雀</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19"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4DAAD8" w14:textId="77777777" w:rsidR="00003CCE" w:rsidRPr="00C92C16" w:rsidRDefault="00003CCE">
            <w:pPr>
              <w:spacing w:after="0" w:line="360" w:lineRule="auto"/>
              <w:jc w:val="center"/>
              <w:rPr>
                <w:ins w:id="42120" w:author="瑋婷 徐" w:date="2025-01-04T22:10:00Z" w16du:dateUtc="2025-01-04T14:10:00Z"/>
                <w:rFonts w:ascii="Times New Roman" w:hAnsi="Times New Roman" w:cs="Times New Roman"/>
                <w:sz w:val="24"/>
                <w:rPrChange w:id="42121" w:author="瑋婷 徐" w:date="2025-01-06T09:51:00Z" w16du:dateUtc="2025-01-06T01:51:00Z">
                  <w:rPr>
                    <w:ins w:id="42122" w:author="瑋婷 徐" w:date="2025-01-04T22:10:00Z" w16du:dateUtc="2025-01-04T14:10:00Z"/>
                  </w:rPr>
                </w:rPrChange>
              </w:rPr>
              <w:pPrChange w:id="42123" w:author="瑋婷 徐" w:date="2025-01-04T22:44:00Z" w16du:dateUtc="2025-01-04T14:44:00Z">
                <w:pPr>
                  <w:spacing w:after="0"/>
                </w:pPr>
              </w:pPrChange>
            </w:pPr>
            <w:ins w:id="42124" w:author="瑋婷 徐" w:date="2025-01-04T22:10:00Z" w16du:dateUtc="2025-01-04T14:10:00Z">
              <w:r w:rsidRPr="00C92C16">
                <w:rPr>
                  <w:rFonts w:ascii="Times New Roman" w:hAnsi="Times New Roman" w:cs="Times New Roman"/>
                  <w:sz w:val="24"/>
                  <w:rPrChange w:id="42125" w:author="瑋婷 徐" w:date="2025-01-06T09:51:00Z" w16du:dateUtc="2025-01-06T01:51:00Z">
                    <w:rPr/>
                  </w:rPrChange>
                </w:rPr>
                <w:t>24</w:t>
              </w:r>
            </w:ins>
          </w:p>
        </w:tc>
      </w:tr>
      <w:tr w:rsidR="00003CCE" w:rsidRPr="00C92C16" w14:paraId="48329FAB" w14:textId="77777777" w:rsidTr="00003CCE">
        <w:trPr>
          <w:jc w:val="center"/>
          <w:ins w:id="42126" w:author="瑋婷 徐" w:date="2025-01-04T22:10:00Z"/>
          <w:trPrChange w:id="42127"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28"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31C631" w14:textId="77777777" w:rsidR="00003CCE" w:rsidRPr="00C92C16" w:rsidRDefault="00003CCE">
            <w:pPr>
              <w:spacing w:after="0" w:line="360" w:lineRule="auto"/>
              <w:jc w:val="center"/>
              <w:rPr>
                <w:ins w:id="42129" w:author="瑋婷 徐" w:date="2025-01-04T22:10:00Z" w16du:dateUtc="2025-01-04T14:10:00Z"/>
                <w:rFonts w:ascii="Times New Roman" w:hAnsi="Times New Roman" w:cs="Times New Roman"/>
                <w:sz w:val="24"/>
                <w:rPrChange w:id="42130" w:author="瑋婷 徐" w:date="2025-01-06T09:51:00Z" w16du:dateUtc="2025-01-06T01:51:00Z">
                  <w:rPr>
                    <w:ins w:id="42131" w:author="瑋婷 徐" w:date="2025-01-04T22:10:00Z" w16du:dateUtc="2025-01-04T14:10:00Z"/>
                  </w:rPr>
                </w:rPrChange>
              </w:rPr>
              <w:pPrChange w:id="42132" w:author="瑋婷 徐" w:date="2025-01-04T22:44:00Z" w16du:dateUtc="2025-01-04T14:44:00Z">
                <w:pPr>
                  <w:spacing w:after="0"/>
                </w:pPr>
              </w:pPrChange>
            </w:pPr>
            <w:ins w:id="42133" w:author="瑋婷 徐" w:date="2025-01-04T22:10:00Z" w16du:dateUtc="2025-01-04T14:10:00Z">
              <w:r w:rsidRPr="00C92C16">
                <w:rPr>
                  <w:rFonts w:ascii="Times New Roman" w:hAnsi="Times New Roman" w:cs="Times New Roman"/>
                  <w:sz w:val="24"/>
                  <w:rPrChange w:id="42134" w:author="瑋婷 徐" w:date="2025-01-06T09:51:00Z" w16du:dateUtc="2025-01-06T01:51:00Z">
                    <w:rPr/>
                  </w:rPrChange>
                </w:rPr>
                <w:t>黃山雀</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35"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E83B60" w14:textId="77777777" w:rsidR="00003CCE" w:rsidRPr="00C92C16" w:rsidRDefault="00003CCE">
            <w:pPr>
              <w:spacing w:after="0" w:line="360" w:lineRule="auto"/>
              <w:jc w:val="center"/>
              <w:rPr>
                <w:ins w:id="42136" w:author="瑋婷 徐" w:date="2025-01-04T22:10:00Z" w16du:dateUtc="2025-01-04T14:10:00Z"/>
                <w:rFonts w:ascii="Times New Roman" w:hAnsi="Times New Roman" w:cs="Times New Roman"/>
                <w:sz w:val="24"/>
                <w:rPrChange w:id="42137" w:author="瑋婷 徐" w:date="2025-01-06T09:51:00Z" w16du:dateUtc="2025-01-06T01:51:00Z">
                  <w:rPr>
                    <w:ins w:id="42138" w:author="瑋婷 徐" w:date="2025-01-04T22:10:00Z" w16du:dateUtc="2025-01-04T14:10:00Z"/>
                  </w:rPr>
                </w:rPrChange>
              </w:rPr>
              <w:pPrChange w:id="42139" w:author="瑋婷 徐" w:date="2025-01-04T22:44:00Z" w16du:dateUtc="2025-01-04T14:44:00Z">
                <w:pPr>
                  <w:spacing w:after="0"/>
                </w:pPr>
              </w:pPrChange>
            </w:pPr>
            <w:ins w:id="42140" w:author="瑋婷 徐" w:date="2025-01-04T22:10:00Z" w16du:dateUtc="2025-01-04T14:10:00Z">
              <w:r w:rsidRPr="00C92C16">
                <w:rPr>
                  <w:rFonts w:ascii="Times New Roman" w:hAnsi="Times New Roman" w:cs="Times New Roman"/>
                  <w:sz w:val="24"/>
                  <w:rPrChange w:id="42141" w:author="瑋婷 徐" w:date="2025-01-06T09:51:00Z" w16du:dateUtc="2025-01-06T01:51:00Z">
                    <w:rPr/>
                  </w:rPrChange>
                </w:rPr>
                <w:t>4</w:t>
              </w:r>
            </w:ins>
          </w:p>
        </w:tc>
      </w:tr>
      <w:tr w:rsidR="00003CCE" w:rsidRPr="00C92C16" w14:paraId="3B98BB6D" w14:textId="77777777" w:rsidTr="00003CCE">
        <w:trPr>
          <w:jc w:val="center"/>
          <w:ins w:id="42142" w:author="瑋婷 徐" w:date="2025-01-04T22:10:00Z"/>
          <w:trPrChange w:id="42143"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44"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243E62" w14:textId="77777777" w:rsidR="00003CCE" w:rsidRPr="00C92C16" w:rsidRDefault="00003CCE">
            <w:pPr>
              <w:spacing w:after="0" w:line="360" w:lineRule="auto"/>
              <w:jc w:val="center"/>
              <w:rPr>
                <w:ins w:id="42145" w:author="瑋婷 徐" w:date="2025-01-04T22:10:00Z" w16du:dateUtc="2025-01-04T14:10:00Z"/>
                <w:rFonts w:ascii="Times New Roman" w:hAnsi="Times New Roman" w:cs="Times New Roman"/>
                <w:sz w:val="24"/>
                <w:rPrChange w:id="42146" w:author="瑋婷 徐" w:date="2025-01-06T09:51:00Z" w16du:dateUtc="2025-01-06T01:51:00Z">
                  <w:rPr>
                    <w:ins w:id="42147" w:author="瑋婷 徐" w:date="2025-01-04T22:10:00Z" w16du:dateUtc="2025-01-04T14:10:00Z"/>
                  </w:rPr>
                </w:rPrChange>
              </w:rPr>
              <w:pPrChange w:id="42148" w:author="瑋婷 徐" w:date="2025-01-04T22:44:00Z" w16du:dateUtc="2025-01-04T14:44:00Z">
                <w:pPr>
                  <w:spacing w:after="0"/>
                </w:pPr>
              </w:pPrChange>
            </w:pPr>
            <w:ins w:id="42149" w:author="瑋婷 徐" w:date="2025-01-04T22:10:00Z" w16du:dateUtc="2025-01-04T14:10:00Z">
              <w:r w:rsidRPr="00C92C16">
                <w:rPr>
                  <w:rFonts w:ascii="Times New Roman" w:hAnsi="Times New Roman" w:cs="Times New Roman"/>
                  <w:sz w:val="24"/>
                  <w:rPrChange w:id="42150" w:author="瑋婷 徐" w:date="2025-01-06T09:51:00Z" w16du:dateUtc="2025-01-06T01:51:00Z">
                    <w:rPr/>
                  </w:rPrChange>
                </w:rPr>
                <w:t>臺灣鷦眉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51"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03D987" w14:textId="77777777" w:rsidR="00003CCE" w:rsidRPr="00C92C16" w:rsidRDefault="00003CCE">
            <w:pPr>
              <w:spacing w:after="0" w:line="360" w:lineRule="auto"/>
              <w:jc w:val="center"/>
              <w:rPr>
                <w:ins w:id="42152" w:author="瑋婷 徐" w:date="2025-01-04T22:10:00Z" w16du:dateUtc="2025-01-04T14:10:00Z"/>
                <w:rFonts w:ascii="Times New Roman" w:hAnsi="Times New Roman" w:cs="Times New Roman"/>
                <w:sz w:val="24"/>
                <w:rPrChange w:id="42153" w:author="瑋婷 徐" w:date="2025-01-06T09:51:00Z" w16du:dateUtc="2025-01-06T01:51:00Z">
                  <w:rPr>
                    <w:ins w:id="42154" w:author="瑋婷 徐" w:date="2025-01-04T22:10:00Z" w16du:dateUtc="2025-01-04T14:10:00Z"/>
                  </w:rPr>
                </w:rPrChange>
              </w:rPr>
              <w:pPrChange w:id="42155" w:author="瑋婷 徐" w:date="2025-01-04T22:44:00Z" w16du:dateUtc="2025-01-04T14:44:00Z">
                <w:pPr>
                  <w:spacing w:after="0"/>
                </w:pPr>
              </w:pPrChange>
            </w:pPr>
            <w:ins w:id="42156" w:author="瑋婷 徐" w:date="2025-01-04T22:10:00Z" w16du:dateUtc="2025-01-04T14:10:00Z">
              <w:r w:rsidRPr="00C92C16">
                <w:rPr>
                  <w:rFonts w:ascii="Times New Roman" w:hAnsi="Times New Roman" w:cs="Times New Roman"/>
                  <w:sz w:val="24"/>
                  <w:rPrChange w:id="42157" w:author="瑋婷 徐" w:date="2025-01-06T09:51:00Z" w16du:dateUtc="2025-01-06T01:51:00Z">
                    <w:rPr/>
                  </w:rPrChange>
                </w:rPr>
                <w:t>10</w:t>
              </w:r>
            </w:ins>
          </w:p>
        </w:tc>
      </w:tr>
      <w:tr w:rsidR="00003CCE" w:rsidRPr="00C92C16" w14:paraId="079C7FE0" w14:textId="77777777" w:rsidTr="00003CCE">
        <w:trPr>
          <w:jc w:val="center"/>
          <w:ins w:id="42158" w:author="瑋婷 徐" w:date="2025-01-04T22:10:00Z"/>
          <w:trPrChange w:id="42159"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60"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5B1BE3" w14:textId="77777777" w:rsidR="00003CCE" w:rsidRPr="00C92C16" w:rsidRDefault="00003CCE">
            <w:pPr>
              <w:spacing w:after="0" w:line="360" w:lineRule="auto"/>
              <w:jc w:val="center"/>
              <w:rPr>
                <w:ins w:id="42161" w:author="瑋婷 徐" w:date="2025-01-04T22:10:00Z" w16du:dateUtc="2025-01-04T14:10:00Z"/>
                <w:rFonts w:ascii="Times New Roman" w:hAnsi="Times New Roman" w:cs="Times New Roman"/>
                <w:sz w:val="24"/>
                <w:rPrChange w:id="42162" w:author="瑋婷 徐" w:date="2025-01-06T09:51:00Z" w16du:dateUtc="2025-01-06T01:51:00Z">
                  <w:rPr>
                    <w:ins w:id="42163" w:author="瑋婷 徐" w:date="2025-01-04T22:10:00Z" w16du:dateUtc="2025-01-04T14:10:00Z"/>
                  </w:rPr>
                </w:rPrChange>
              </w:rPr>
              <w:pPrChange w:id="42164" w:author="瑋婷 徐" w:date="2025-01-04T22:44:00Z" w16du:dateUtc="2025-01-04T14:44:00Z">
                <w:pPr>
                  <w:spacing w:after="0"/>
                </w:pPr>
              </w:pPrChange>
            </w:pPr>
            <w:ins w:id="42165" w:author="瑋婷 徐" w:date="2025-01-04T22:10:00Z" w16du:dateUtc="2025-01-04T14:10:00Z">
              <w:r w:rsidRPr="00C92C16">
                <w:rPr>
                  <w:rFonts w:ascii="Times New Roman" w:hAnsi="Times New Roman" w:cs="Times New Roman"/>
                  <w:sz w:val="24"/>
                  <w:rPrChange w:id="42166" w:author="瑋婷 徐" w:date="2025-01-06T09:51:00Z" w16du:dateUtc="2025-01-06T01:51:00Z">
                    <w:rPr/>
                  </w:rPrChange>
                </w:rPr>
                <w:t>紅嘴黑鵯</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67"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E9ACE6" w14:textId="77777777" w:rsidR="00003CCE" w:rsidRPr="00C92C16" w:rsidRDefault="00003CCE">
            <w:pPr>
              <w:spacing w:after="0" w:line="360" w:lineRule="auto"/>
              <w:jc w:val="center"/>
              <w:rPr>
                <w:ins w:id="42168" w:author="瑋婷 徐" w:date="2025-01-04T22:10:00Z" w16du:dateUtc="2025-01-04T14:10:00Z"/>
                <w:rFonts w:ascii="Times New Roman" w:hAnsi="Times New Roman" w:cs="Times New Roman"/>
                <w:sz w:val="24"/>
                <w:rPrChange w:id="42169" w:author="瑋婷 徐" w:date="2025-01-06T09:51:00Z" w16du:dateUtc="2025-01-06T01:51:00Z">
                  <w:rPr>
                    <w:ins w:id="42170" w:author="瑋婷 徐" w:date="2025-01-04T22:10:00Z" w16du:dateUtc="2025-01-04T14:10:00Z"/>
                  </w:rPr>
                </w:rPrChange>
              </w:rPr>
              <w:pPrChange w:id="42171" w:author="瑋婷 徐" w:date="2025-01-04T22:44:00Z" w16du:dateUtc="2025-01-04T14:44:00Z">
                <w:pPr>
                  <w:spacing w:after="0"/>
                </w:pPr>
              </w:pPrChange>
            </w:pPr>
            <w:ins w:id="42172" w:author="瑋婷 徐" w:date="2025-01-04T22:10:00Z" w16du:dateUtc="2025-01-04T14:10:00Z">
              <w:r w:rsidRPr="00C92C16">
                <w:rPr>
                  <w:rFonts w:ascii="Times New Roman" w:hAnsi="Times New Roman" w:cs="Times New Roman"/>
                  <w:sz w:val="24"/>
                  <w:rPrChange w:id="42173" w:author="瑋婷 徐" w:date="2025-01-06T09:51:00Z" w16du:dateUtc="2025-01-06T01:51:00Z">
                    <w:rPr/>
                  </w:rPrChange>
                </w:rPr>
                <w:t>11</w:t>
              </w:r>
            </w:ins>
          </w:p>
        </w:tc>
      </w:tr>
      <w:tr w:rsidR="00003CCE" w:rsidRPr="00C92C16" w14:paraId="53743CD3" w14:textId="77777777" w:rsidTr="00003CCE">
        <w:trPr>
          <w:jc w:val="center"/>
          <w:ins w:id="42174" w:author="瑋婷 徐" w:date="2025-01-04T22:10:00Z"/>
          <w:trPrChange w:id="42175"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76"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E27BEF" w14:textId="77777777" w:rsidR="00003CCE" w:rsidRPr="00C92C16" w:rsidRDefault="00003CCE">
            <w:pPr>
              <w:spacing w:after="0" w:line="360" w:lineRule="auto"/>
              <w:jc w:val="center"/>
              <w:rPr>
                <w:ins w:id="42177" w:author="瑋婷 徐" w:date="2025-01-04T22:10:00Z" w16du:dateUtc="2025-01-04T14:10:00Z"/>
                <w:rFonts w:ascii="Times New Roman" w:hAnsi="Times New Roman" w:cs="Times New Roman"/>
                <w:sz w:val="24"/>
                <w:rPrChange w:id="42178" w:author="瑋婷 徐" w:date="2025-01-06T09:51:00Z" w16du:dateUtc="2025-01-06T01:51:00Z">
                  <w:rPr>
                    <w:ins w:id="42179" w:author="瑋婷 徐" w:date="2025-01-04T22:10:00Z" w16du:dateUtc="2025-01-04T14:10:00Z"/>
                  </w:rPr>
                </w:rPrChange>
              </w:rPr>
              <w:pPrChange w:id="42180" w:author="瑋婷 徐" w:date="2025-01-04T22:44:00Z" w16du:dateUtc="2025-01-04T14:44:00Z">
                <w:pPr>
                  <w:spacing w:after="0"/>
                </w:pPr>
              </w:pPrChange>
            </w:pPr>
            <w:ins w:id="42181" w:author="瑋婷 徐" w:date="2025-01-04T22:10:00Z" w16du:dateUtc="2025-01-04T14:10:00Z">
              <w:r w:rsidRPr="00C92C16">
                <w:rPr>
                  <w:rFonts w:ascii="Times New Roman" w:hAnsi="Times New Roman" w:cs="Times New Roman"/>
                  <w:sz w:val="24"/>
                  <w:rPrChange w:id="42182" w:author="瑋婷 徐" w:date="2025-01-06T09:51:00Z" w16du:dateUtc="2025-01-06T01:51:00Z">
                    <w:rPr/>
                  </w:rPrChange>
                </w:rPr>
                <w:t>棕面鶯</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83"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4D8932" w14:textId="77777777" w:rsidR="00003CCE" w:rsidRPr="00C92C16" w:rsidRDefault="00003CCE">
            <w:pPr>
              <w:spacing w:after="0" w:line="360" w:lineRule="auto"/>
              <w:jc w:val="center"/>
              <w:rPr>
                <w:ins w:id="42184" w:author="瑋婷 徐" w:date="2025-01-04T22:10:00Z" w16du:dateUtc="2025-01-04T14:10:00Z"/>
                <w:rFonts w:ascii="Times New Roman" w:hAnsi="Times New Roman" w:cs="Times New Roman"/>
                <w:sz w:val="24"/>
                <w:rPrChange w:id="42185" w:author="瑋婷 徐" w:date="2025-01-06T09:51:00Z" w16du:dateUtc="2025-01-06T01:51:00Z">
                  <w:rPr>
                    <w:ins w:id="42186" w:author="瑋婷 徐" w:date="2025-01-04T22:10:00Z" w16du:dateUtc="2025-01-04T14:10:00Z"/>
                  </w:rPr>
                </w:rPrChange>
              </w:rPr>
              <w:pPrChange w:id="42187" w:author="瑋婷 徐" w:date="2025-01-04T22:44:00Z" w16du:dateUtc="2025-01-04T14:44:00Z">
                <w:pPr>
                  <w:spacing w:after="0"/>
                </w:pPr>
              </w:pPrChange>
            </w:pPr>
            <w:ins w:id="42188" w:author="瑋婷 徐" w:date="2025-01-04T22:10:00Z" w16du:dateUtc="2025-01-04T14:10:00Z">
              <w:r w:rsidRPr="00C92C16">
                <w:rPr>
                  <w:rFonts w:ascii="Times New Roman" w:hAnsi="Times New Roman" w:cs="Times New Roman"/>
                  <w:sz w:val="24"/>
                  <w:rPrChange w:id="42189" w:author="瑋婷 徐" w:date="2025-01-06T09:51:00Z" w16du:dateUtc="2025-01-06T01:51:00Z">
                    <w:rPr/>
                  </w:rPrChange>
                </w:rPr>
                <w:t>56</w:t>
              </w:r>
            </w:ins>
          </w:p>
        </w:tc>
      </w:tr>
      <w:tr w:rsidR="00003CCE" w:rsidRPr="00C92C16" w14:paraId="2908450B" w14:textId="77777777" w:rsidTr="00003CCE">
        <w:trPr>
          <w:jc w:val="center"/>
          <w:ins w:id="42190" w:author="瑋婷 徐" w:date="2025-01-04T22:10:00Z"/>
          <w:trPrChange w:id="42191"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92"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4E55CD" w14:textId="77777777" w:rsidR="00003CCE" w:rsidRPr="00C92C16" w:rsidRDefault="00003CCE">
            <w:pPr>
              <w:spacing w:after="0" w:line="360" w:lineRule="auto"/>
              <w:jc w:val="center"/>
              <w:rPr>
                <w:ins w:id="42193" w:author="瑋婷 徐" w:date="2025-01-04T22:10:00Z" w16du:dateUtc="2025-01-04T14:10:00Z"/>
                <w:rFonts w:ascii="Times New Roman" w:hAnsi="Times New Roman" w:cs="Times New Roman"/>
                <w:sz w:val="24"/>
                <w:rPrChange w:id="42194" w:author="瑋婷 徐" w:date="2025-01-06T09:51:00Z" w16du:dateUtc="2025-01-06T01:51:00Z">
                  <w:rPr>
                    <w:ins w:id="42195" w:author="瑋婷 徐" w:date="2025-01-04T22:10:00Z" w16du:dateUtc="2025-01-04T14:10:00Z"/>
                  </w:rPr>
                </w:rPrChange>
              </w:rPr>
              <w:pPrChange w:id="42196" w:author="瑋婷 徐" w:date="2025-01-04T22:44:00Z" w16du:dateUtc="2025-01-04T14:44:00Z">
                <w:pPr>
                  <w:spacing w:after="0"/>
                </w:pPr>
              </w:pPrChange>
            </w:pPr>
            <w:ins w:id="42197" w:author="瑋婷 徐" w:date="2025-01-04T22:10:00Z" w16du:dateUtc="2025-01-04T14:10:00Z">
              <w:r w:rsidRPr="00C92C16">
                <w:rPr>
                  <w:rFonts w:ascii="Times New Roman" w:hAnsi="Times New Roman" w:cs="Times New Roman"/>
                  <w:sz w:val="24"/>
                  <w:rPrChange w:id="42198" w:author="瑋婷 徐" w:date="2025-01-06T09:51:00Z" w16du:dateUtc="2025-01-06T01:51:00Z">
                    <w:rPr/>
                  </w:rPrChange>
                </w:rPr>
                <w:t>紅頭山雀</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199" w:author="瑋婷 徐" w:date="2025-01-06T17:10:00Z" w16du:dateUtc="2025-01-06T09:10: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3ED60E7" w14:textId="77777777" w:rsidR="00003CCE" w:rsidRPr="00C92C16" w:rsidRDefault="00003CCE">
            <w:pPr>
              <w:spacing w:after="0" w:line="360" w:lineRule="auto"/>
              <w:jc w:val="center"/>
              <w:rPr>
                <w:ins w:id="42200" w:author="瑋婷 徐" w:date="2025-01-04T22:10:00Z" w16du:dateUtc="2025-01-04T14:10:00Z"/>
                <w:rFonts w:ascii="Times New Roman" w:hAnsi="Times New Roman" w:cs="Times New Roman"/>
                <w:sz w:val="24"/>
                <w:rPrChange w:id="42201" w:author="瑋婷 徐" w:date="2025-01-06T09:51:00Z" w16du:dateUtc="2025-01-06T01:51:00Z">
                  <w:rPr>
                    <w:ins w:id="42202" w:author="瑋婷 徐" w:date="2025-01-04T22:10:00Z" w16du:dateUtc="2025-01-04T14:10:00Z"/>
                  </w:rPr>
                </w:rPrChange>
              </w:rPr>
              <w:pPrChange w:id="42203" w:author="瑋婷 徐" w:date="2025-01-04T22:44:00Z" w16du:dateUtc="2025-01-04T14:44:00Z">
                <w:pPr>
                  <w:spacing w:after="0"/>
                </w:pPr>
              </w:pPrChange>
            </w:pPr>
            <w:ins w:id="42204" w:author="瑋婷 徐" w:date="2025-01-04T22:10:00Z" w16du:dateUtc="2025-01-04T14:10:00Z">
              <w:r w:rsidRPr="00C92C16">
                <w:rPr>
                  <w:rFonts w:ascii="Times New Roman" w:hAnsi="Times New Roman" w:cs="Times New Roman"/>
                  <w:sz w:val="24"/>
                  <w:rPrChange w:id="42205" w:author="瑋婷 徐" w:date="2025-01-06T09:51:00Z" w16du:dateUtc="2025-01-06T01:51:00Z">
                    <w:rPr/>
                  </w:rPrChange>
                </w:rPr>
                <w:t>5</w:t>
              </w:r>
            </w:ins>
          </w:p>
        </w:tc>
      </w:tr>
      <w:tr w:rsidR="00003CCE" w:rsidRPr="00C92C16" w14:paraId="162253DA" w14:textId="77777777" w:rsidTr="00003CCE">
        <w:trPr>
          <w:jc w:val="center"/>
          <w:ins w:id="42206" w:author="瑋婷 徐" w:date="2025-01-04T22:10:00Z"/>
          <w:trPrChange w:id="42207" w:author="瑋婷 徐" w:date="2025-01-06T17:10:00Z" w16du:dateUtc="2025-01-06T09:10:00Z">
            <w:trPr>
              <w:jc w:val="center"/>
            </w:trPr>
          </w:trPrChange>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208" w:author="瑋婷 徐" w:date="2025-01-06T17:10:00Z" w16du:dateUtc="2025-01-06T09:10:00Z">
              <w:tcPr>
                <w:tcW w:w="21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3D4D7C3B" w14:textId="77777777" w:rsidR="00003CCE" w:rsidRPr="00C92C16" w:rsidRDefault="00003CCE">
            <w:pPr>
              <w:spacing w:after="0" w:line="360" w:lineRule="auto"/>
              <w:jc w:val="center"/>
              <w:rPr>
                <w:ins w:id="42209" w:author="瑋婷 徐" w:date="2025-01-04T22:10:00Z" w16du:dateUtc="2025-01-04T14:10:00Z"/>
                <w:rFonts w:ascii="Times New Roman" w:hAnsi="Times New Roman" w:cs="Times New Roman"/>
                <w:sz w:val="24"/>
                <w:rPrChange w:id="42210" w:author="瑋婷 徐" w:date="2025-01-06T09:51:00Z" w16du:dateUtc="2025-01-06T01:51:00Z">
                  <w:rPr>
                    <w:ins w:id="42211" w:author="瑋婷 徐" w:date="2025-01-04T22:10:00Z" w16du:dateUtc="2025-01-04T14:10:00Z"/>
                  </w:rPr>
                </w:rPrChange>
              </w:rPr>
              <w:pPrChange w:id="42212" w:author="瑋婷 徐" w:date="2025-01-04T22:44:00Z" w16du:dateUtc="2025-01-04T14:44:00Z">
                <w:pPr>
                  <w:spacing w:after="0"/>
                </w:pPr>
              </w:pPrChange>
            </w:pPr>
            <w:ins w:id="42213" w:author="瑋婷 徐" w:date="2025-01-04T22:10:00Z" w16du:dateUtc="2025-01-04T14:10:00Z">
              <w:r w:rsidRPr="00C92C16">
                <w:rPr>
                  <w:rFonts w:ascii="Times New Roman" w:hAnsi="Times New Roman" w:cs="Times New Roman"/>
                  <w:sz w:val="24"/>
                  <w:rPrChange w:id="42214" w:author="瑋婷 徐" w:date="2025-01-06T09:51:00Z" w16du:dateUtc="2025-01-06T01:51:00Z">
                    <w:rPr/>
                  </w:rPrChange>
                </w:rPr>
                <w:t>冠羽畫眉</w:t>
              </w:r>
            </w:ins>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215" w:author="瑋婷 徐" w:date="2025-01-06T17:10:00Z" w16du:dateUtc="2025-01-06T09:10:00Z">
              <w:tcPr>
                <w:tcW w:w="16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7F401804" w14:textId="77777777" w:rsidR="00003CCE" w:rsidRPr="00C92C16" w:rsidRDefault="00003CCE">
            <w:pPr>
              <w:spacing w:after="0" w:line="360" w:lineRule="auto"/>
              <w:jc w:val="center"/>
              <w:rPr>
                <w:ins w:id="42216" w:author="瑋婷 徐" w:date="2025-01-04T22:10:00Z" w16du:dateUtc="2025-01-04T14:10:00Z"/>
                <w:rFonts w:ascii="Times New Roman" w:hAnsi="Times New Roman" w:cs="Times New Roman"/>
                <w:sz w:val="24"/>
                <w:rPrChange w:id="42217" w:author="瑋婷 徐" w:date="2025-01-06T09:51:00Z" w16du:dateUtc="2025-01-06T01:51:00Z">
                  <w:rPr>
                    <w:ins w:id="42218" w:author="瑋婷 徐" w:date="2025-01-04T22:10:00Z" w16du:dateUtc="2025-01-04T14:10:00Z"/>
                  </w:rPr>
                </w:rPrChange>
              </w:rPr>
              <w:pPrChange w:id="42219" w:author="瑋婷 徐" w:date="2025-01-04T22:44:00Z" w16du:dateUtc="2025-01-04T14:44:00Z">
                <w:pPr>
                  <w:spacing w:after="0"/>
                </w:pPr>
              </w:pPrChange>
            </w:pPr>
            <w:ins w:id="42220" w:author="瑋婷 徐" w:date="2025-01-04T22:10:00Z" w16du:dateUtc="2025-01-04T14:10:00Z">
              <w:r w:rsidRPr="00C92C16">
                <w:rPr>
                  <w:rFonts w:ascii="Times New Roman" w:hAnsi="Times New Roman" w:cs="Times New Roman"/>
                  <w:sz w:val="24"/>
                  <w:rPrChange w:id="42221" w:author="瑋婷 徐" w:date="2025-01-06T09:51:00Z" w16du:dateUtc="2025-01-06T01:51:00Z">
                    <w:rPr/>
                  </w:rPrChange>
                </w:rPr>
                <w:t>180</w:t>
              </w:r>
            </w:ins>
          </w:p>
        </w:tc>
      </w:tr>
      <w:tr w:rsidR="00003CCE" w:rsidRPr="00C92C16" w14:paraId="7B2C2A07" w14:textId="77777777" w:rsidTr="00003CCE">
        <w:trPr>
          <w:jc w:val="center"/>
          <w:ins w:id="42222" w:author="瑋婷 徐" w:date="2025-01-04T22:10:00Z"/>
          <w:trPrChange w:id="42223" w:author="瑋婷 徐" w:date="2025-01-06T17:10:00Z" w16du:dateUtc="2025-01-06T09:10:00Z">
            <w:trPr>
              <w:jc w:val="center"/>
            </w:trPr>
          </w:trPrChange>
        </w:trPr>
        <w:tc>
          <w:tcPr>
            <w:tcW w:w="2813" w:type="pct"/>
            <w:tcBorders>
              <w:bottom w:val="single" w:sz="4" w:space="0" w:color="auto"/>
            </w:tcBorders>
            <w:shd w:val="clear" w:color="auto" w:fill="FFFFFF"/>
            <w:tcMar>
              <w:top w:w="0" w:type="dxa"/>
              <w:left w:w="0" w:type="dxa"/>
              <w:bottom w:w="0" w:type="dxa"/>
              <w:right w:w="0" w:type="dxa"/>
            </w:tcMar>
            <w:vAlign w:val="center"/>
            <w:tcPrChange w:id="42224" w:author="瑋婷 徐" w:date="2025-01-06T17:10:00Z" w16du:dateUtc="2025-01-06T09:10:00Z">
              <w:tcPr>
                <w:tcW w:w="2118" w:type="pct"/>
                <w:tcBorders>
                  <w:bottom w:val="single" w:sz="4" w:space="0" w:color="auto"/>
                </w:tcBorders>
                <w:shd w:val="clear" w:color="auto" w:fill="FFFFFF"/>
                <w:tcMar>
                  <w:top w:w="0" w:type="dxa"/>
                  <w:left w:w="0" w:type="dxa"/>
                  <w:bottom w:w="0" w:type="dxa"/>
                  <w:right w:w="0" w:type="dxa"/>
                </w:tcMar>
                <w:vAlign w:val="center"/>
              </w:tcPr>
            </w:tcPrChange>
          </w:tcPr>
          <w:p w14:paraId="3DF7A2AB" w14:textId="77777777" w:rsidR="00003CCE" w:rsidRPr="00C92C16" w:rsidRDefault="00003CCE">
            <w:pPr>
              <w:spacing w:after="0" w:line="360" w:lineRule="auto"/>
              <w:jc w:val="center"/>
              <w:rPr>
                <w:ins w:id="42225" w:author="瑋婷 徐" w:date="2025-01-04T22:10:00Z" w16du:dateUtc="2025-01-04T14:10:00Z"/>
                <w:rFonts w:ascii="Times New Roman" w:hAnsi="Times New Roman" w:cs="Times New Roman"/>
                <w:sz w:val="24"/>
                <w:rPrChange w:id="42226" w:author="瑋婷 徐" w:date="2025-01-06T09:51:00Z" w16du:dateUtc="2025-01-06T01:51:00Z">
                  <w:rPr>
                    <w:ins w:id="42227" w:author="瑋婷 徐" w:date="2025-01-04T22:10:00Z" w16du:dateUtc="2025-01-04T14:10:00Z"/>
                  </w:rPr>
                </w:rPrChange>
              </w:rPr>
              <w:pPrChange w:id="42228" w:author="瑋婷 徐" w:date="2025-01-04T22:44:00Z" w16du:dateUtc="2025-01-04T14:44:00Z">
                <w:pPr>
                  <w:spacing w:after="0"/>
                </w:pPr>
              </w:pPrChange>
            </w:pPr>
            <w:ins w:id="42229" w:author="瑋婷 徐" w:date="2025-01-04T22:10:00Z" w16du:dateUtc="2025-01-04T14:10:00Z">
              <w:r w:rsidRPr="00C92C16">
                <w:rPr>
                  <w:rFonts w:ascii="Times New Roman" w:hAnsi="Times New Roman" w:cs="Times New Roman"/>
                  <w:sz w:val="24"/>
                  <w:rPrChange w:id="42230" w:author="瑋婷 徐" w:date="2025-01-06T09:51:00Z" w16du:dateUtc="2025-01-06T01:51:00Z">
                    <w:rPr/>
                  </w:rPrChange>
                </w:rPr>
                <w:t>斯氏繡眼</w:t>
              </w:r>
            </w:ins>
          </w:p>
        </w:tc>
        <w:tc>
          <w:tcPr>
            <w:tcW w:w="2187" w:type="pct"/>
            <w:tcBorders>
              <w:bottom w:val="single" w:sz="4" w:space="0" w:color="auto"/>
            </w:tcBorders>
            <w:shd w:val="clear" w:color="auto" w:fill="FFFFFF"/>
            <w:tcMar>
              <w:top w:w="0" w:type="dxa"/>
              <w:left w:w="0" w:type="dxa"/>
              <w:bottom w:w="0" w:type="dxa"/>
              <w:right w:w="0" w:type="dxa"/>
            </w:tcMar>
            <w:vAlign w:val="center"/>
            <w:tcPrChange w:id="42231" w:author="瑋婷 徐" w:date="2025-01-06T17:10:00Z" w16du:dateUtc="2025-01-06T09:10:00Z">
              <w:tcPr>
                <w:tcW w:w="1647" w:type="pct"/>
                <w:tcBorders>
                  <w:bottom w:val="single" w:sz="4" w:space="0" w:color="auto"/>
                </w:tcBorders>
                <w:shd w:val="clear" w:color="auto" w:fill="FFFFFF"/>
                <w:tcMar>
                  <w:top w:w="0" w:type="dxa"/>
                  <w:left w:w="0" w:type="dxa"/>
                  <w:bottom w:w="0" w:type="dxa"/>
                  <w:right w:w="0" w:type="dxa"/>
                </w:tcMar>
                <w:vAlign w:val="center"/>
              </w:tcPr>
            </w:tcPrChange>
          </w:tcPr>
          <w:p w14:paraId="2592766F" w14:textId="77777777" w:rsidR="00003CCE" w:rsidRPr="00C92C16" w:rsidRDefault="00003CCE">
            <w:pPr>
              <w:spacing w:after="0" w:line="360" w:lineRule="auto"/>
              <w:jc w:val="center"/>
              <w:rPr>
                <w:ins w:id="42232" w:author="瑋婷 徐" w:date="2025-01-04T22:10:00Z" w16du:dateUtc="2025-01-04T14:10:00Z"/>
                <w:rFonts w:ascii="Times New Roman" w:hAnsi="Times New Roman" w:cs="Times New Roman"/>
                <w:sz w:val="24"/>
                <w:rPrChange w:id="42233" w:author="瑋婷 徐" w:date="2025-01-06T09:51:00Z" w16du:dateUtc="2025-01-06T01:51:00Z">
                  <w:rPr>
                    <w:ins w:id="42234" w:author="瑋婷 徐" w:date="2025-01-04T22:10:00Z" w16du:dateUtc="2025-01-04T14:10:00Z"/>
                  </w:rPr>
                </w:rPrChange>
              </w:rPr>
              <w:pPrChange w:id="42235" w:author="瑋婷 徐" w:date="2025-01-04T22:44:00Z" w16du:dateUtc="2025-01-04T14:44:00Z">
                <w:pPr>
                  <w:spacing w:after="0"/>
                </w:pPr>
              </w:pPrChange>
            </w:pPr>
            <w:ins w:id="42236" w:author="瑋婷 徐" w:date="2025-01-04T22:10:00Z" w16du:dateUtc="2025-01-04T14:10:00Z">
              <w:r w:rsidRPr="00C92C16">
                <w:rPr>
                  <w:rFonts w:ascii="Times New Roman" w:hAnsi="Times New Roman" w:cs="Times New Roman"/>
                  <w:sz w:val="24"/>
                  <w:rPrChange w:id="42237" w:author="瑋婷 徐" w:date="2025-01-06T09:51:00Z" w16du:dateUtc="2025-01-06T01:51:00Z">
                    <w:rPr/>
                  </w:rPrChange>
                </w:rPr>
                <w:t>6</w:t>
              </w:r>
            </w:ins>
          </w:p>
        </w:tc>
      </w:tr>
    </w:tbl>
    <w:p w14:paraId="75BFEBDB" w14:textId="65B332E3" w:rsidR="00B168FE" w:rsidRPr="00B168FE" w:rsidRDefault="00B168FE">
      <w:pPr>
        <w:spacing w:line="360" w:lineRule="auto"/>
        <w:jc w:val="both"/>
        <w:rPr>
          <w:ins w:id="42238" w:author="瑋婷 徐" w:date="2025-01-03T17:21:00Z" w16du:dateUtc="2025-01-03T09:21:00Z"/>
          <w:rFonts w:ascii="Times New Roman" w:eastAsia="標楷體" w:hAnsi="Times New Roman" w:cs="Times New Roman"/>
          <w:rPrChange w:id="42239" w:author="瑋婷 徐" w:date="2025-01-03T17:21:00Z" w16du:dateUtc="2025-01-03T09:21:00Z">
            <w:rPr>
              <w:ins w:id="42240" w:author="瑋婷 徐" w:date="2025-01-03T17:21:00Z" w16du:dateUtc="2025-01-03T09:21:00Z"/>
            </w:rPr>
          </w:rPrChange>
        </w:rPr>
        <w:pPrChange w:id="42241" w:author="瑋婷 徐" w:date="2025-01-03T17:21:00Z" w16du:dateUtc="2025-01-03T09:21:00Z">
          <w:pPr/>
        </w:pPrChange>
      </w:pPr>
      <w:ins w:id="42242" w:author="瑋婷 徐" w:date="2025-01-03T17:21:00Z" w16du:dateUtc="2025-01-03T09:21:00Z">
        <w:r>
          <w:rPr>
            <w:rFonts w:ascii="Times New Roman" w:eastAsia="標楷體" w:hAnsi="Times New Roman" w:cs="Times New Roman"/>
          </w:rPr>
          <w:lastRenderedPageBreak/>
          <w:t>表</w:t>
        </w:r>
        <w:r>
          <w:rPr>
            <w:rFonts w:ascii="Times New Roman" w:eastAsia="標楷體" w:hAnsi="Times New Roman" w:cs="Times New Roman"/>
          </w:rPr>
          <w:t>1</w:t>
        </w:r>
      </w:ins>
      <w:ins w:id="42243" w:author="瑋婷 徐" w:date="2025-01-06T17:35:00Z" w16du:dateUtc="2025-01-06T09:35:00Z">
        <w:r w:rsidR="006F5371">
          <w:rPr>
            <w:rFonts w:ascii="Times New Roman" w:eastAsia="標楷體" w:hAnsi="Times New Roman" w:cs="Times New Roman" w:hint="eastAsia"/>
          </w:rPr>
          <w:t>9</w:t>
        </w:r>
      </w:ins>
      <w:ins w:id="42244" w:author="瑋婷 徐" w:date="2025-01-03T17:21:00Z" w16du:dateUtc="2025-01-03T09:21: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，南投</w:t>
        </w:r>
      </w:ins>
      <w:ins w:id="42245" w:author="瑋婷 徐" w:date="2025-01-06T17:10:00Z" w16du:dateUtc="2025-01-06T09:10:00Z">
        <w:r w:rsidR="00003CCE" w:rsidRPr="00003CCE">
          <w:rPr>
            <w:rFonts w:ascii="標楷體" w:eastAsia="標楷體" w:hAnsi="標楷體" w:cs="Times New Roman" w:hint="eastAsia"/>
          </w:rPr>
          <w:t>分署記錄的鳥種及數量</w:t>
        </w:r>
      </w:ins>
      <w:ins w:id="42246" w:author="瑋婷 徐" w:date="2025-01-03T17:21:00Z" w16du:dateUtc="2025-01-03T09:21:00Z">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3765" w:type="pct"/>
        <w:jc w:val="center"/>
        <w:tblLook w:val="0420" w:firstRow="1" w:lastRow="0" w:firstColumn="0" w:lastColumn="0" w:noHBand="0" w:noVBand="1"/>
        <w:tblPrChange w:id="42247" w:author="瑋婷 徐" w:date="2025-01-06T17:10:00Z" w16du:dateUtc="2025-01-06T09:10:00Z">
          <w:tblPr>
            <w:tblStyle w:val="Table"/>
            <w:tblW w:w="5000" w:type="pct"/>
            <w:jc w:val="center"/>
            <w:tblLook w:val="0420" w:firstRow="1" w:lastRow="0" w:firstColumn="0" w:lastColumn="0" w:noHBand="0" w:noVBand="1"/>
          </w:tblPr>
        </w:tblPrChange>
      </w:tblPr>
      <w:tblGrid>
        <w:gridCol w:w="3519"/>
        <w:gridCol w:w="2735"/>
        <w:tblGridChange w:id="42248">
          <w:tblGrid>
            <w:gridCol w:w="3518"/>
            <w:gridCol w:w="1"/>
            <w:gridCol w:w="2735"/>
          </w:tblGrid>
        </w:tblGridChange>
      </w:tblGrid>
      <w:tr w:rsidR="00003CCE" w:rsidRPr="00F46B5A" w14:paraId="5C08D945"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2249" w:author="瑋婷 徐" w:date="2025-01-04T22:11:00Z"/>
          <w:trPrChange w:id="42250" w:author="瑋婷 徐" w:date="2025-01-06T17:10:00Z" w16du:dateUtc="2025-01-06T09:10:00Z">
            <w:trPr>
              <w:tblHeader/>
              <w:jc w:val="center"/>
            </w:trPr>
          </w:trPrChange>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251" w:author="瑋婷 徐" w:date="2025-01-06T17:10:00Z" w16du:dateUtc="2025-01-06T09:10:00Z">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B3B265A" w14:textId="77777777" w:rsidR="00003CCE" w:rsidRPr="00F46B5A"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252" w:author="瑋婷 徐" w:date="2025-01-04T22:11:00Z" w16du:dateUtc="2025-01-04T14:11:00Z"/>
                <w:rFonts w:ascii="Times New Roman" w:hAnsi="Times New Roman" w:cs="Times New Roman"/>
                <w:sz w:val="24"/>
              </w:rPr>
            </w:pPr>
            <w:ins w:id="42253" w:author="瑋婷 徐" w:date="2025-01-04T22:11:00Z" w16du:dateUtc="2025-01-04T14:11:00Z">
              <w:r w:rsidRPr="00F46B5A">
                <w:rPr>
                  <w:rFonts w:ascii="Times New Roman" w:hAnsi="Times New Roman" w:cs="Times New Roman"/>
                  <w:sz w:val="24"/>
                </w:rPr>
                <w:t>鳥種</w:t>
              </w:r>
            </w:ins>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254" w:author="瑋婷 徐" w:date="2025-01-06T17:10:00Z" w16du:dateUtc="2025-01-06T09:10:00Z">
              <w:tcPr>
                <w:tcW w:w="1647" w:type="pct"/>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73B2B81" w14:textId="77777777" w:rsidR="00003CCE" w:rsidRPr="00F46B5A"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255" w:author="瑋婷 徐" w:date="2025-01-04T22:11:00Z" w16du:dateUtc="2025-01-04T14:11:00Z"/>
                <w:rFonts w:ascii="Times New Roman" w:hAnsi="Times New Roman" w:cs="Times New Roman"/>
                <w:sz w:val="24"/>
              </w:rPr>
            </w:pPr>
            <w:ins w:id="42256" w:author="瑋婷 徐" w:date="2025-01-04T22:11:00Z" w16du:dateUtc="2025-01-04T14:11:00Z">
              <w:r w:rsidRPr="00F46B5A">
                <w:rPr>
                  <w:rFonts w:ascii="Times New Roman" w:hAnsi="Times New Roman" w:cs="Times New Roman"/>
                  <w:sz w:val="24"/>
                </w:rPr>
                <w:t>數量</w:t>
              </w:r>
              <w:r w:rsidRPr="00F46B5A">
                <w:rPr>
                  <w:rFonts w:ascii="Times New Roman" w:hAnsi="Times New Roman" w:cs="Times New Roman"/>
                  <w:sz w:val="24"/>
                </w:rPr>
                <w:t>(</w:t>
              </w:r>
              <w:r w:rsidRPr="00F46B5A">
                <w:rPr>
                  <w:rFonts w:ascii="Times New Roman" w:hAnsi="Times New Roman" w:cs="Times New Roman"/>
                  <w:sz w:val="24"/>
                </w:rPr>
                <w:t>隻次</w:t>
              </w:r>
              <w:r w:rsidRPr="00F46B5A">
                <w:rPr>
                  <w:rFonts w:ascii="Times New Roman" w:hAnsi="Times New Roman" w:cs="Times New Roman"/>
                  <w:sz w:val="24"/>
                </w:rPr>
                <w:t>)</w:t>
              </w:r>
            </w:ins>
          </w:p>
        </w:tc>
      </w:tr>
      <w:tr w:rsidR="00003CCE" w:rsidRPr="00F46B5A" w14:paraId="557C022D" w14:textId="77777777" w:rsidTr="00003CCE">
        <w:trPr>
          <w:jc w:val="center"/>
          <w:ins w:id="42257" w:author="瑋婷 徐" w:date="2025-01-04T22:11:00Z"/>
          <w:trPrChange w:id="42258"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59"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451D37" w14:textId="77777777" w:rsidR="00003CCE" w:rsidRPr="00F46B5A" w:rsidRDefault="00003CCE" w:rsidP="00F46B5A">
            <w:pPr>
              <w:spacing w:after="0" w:line="360" w:lineRule="auto"/>
              <w:jc w:val="center"/>
              <w:rPr>
                <w:ins w:id="42260" w:author="瑋婷 徐" w:date="2025-01-04T22:11:00Z" w16du:dateUtc="2025-01-04T14:11:00Z"/>
                <w:rFonts w:ascii="Times New Roman" w:hAnsi="Times New Roman" w:cs="Times New Roman"/>
                <w:sz w:val="24"/>
              </w:rPr>
            </w:pPr>
            <w:ins w:id="42261" w:author="瑋婷 徐" w:date="2025-01-04T22:11:00Z" w16du:dateUtc="2025-01-04T14:11:00Z">
              <w:r w:rsidRPr="00F46B5A">
                <w:rPr>
                  <w:rFonts w:ascii="Times New Roman" w:hAnsi="Times New Roman" w:cs="Times New Roman"/>
                  <w:sz w:val="24"/>
                </w:rPr>
                <w:t>山紅頭</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62"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7E9B0E" w14:textId="77777777" w:rsidR="00003CCE" w:rsidRPr="00F46B5A" w:rsidRDefault="00003CCE" w:rsidP="00F46B5A">
            <w:pPr>
              <w:spacing w:after="0" w:line="360" w:lineRule="auto"/>
              <w:jc w:val="center"/>
              <w:rPr>
                <w:ins w:id="42263" w:author="瑋婷 徐" w:date="2025-01-04T22:11:00Z" w16du:dateUtc="2025-01-04T14:11:00Z"/>
                <w:rFonts w:ascii="Times New Roman" w:hAnsi="Times New Roman" w:cs="Times New Roman"/>
                <w:sz w:val="24"/>
              </w:rPr>
            </w:pPr>
            <w:ins w:id="42264" w:author="瑋婷 徐" w:date="2025-01-04T22:11:00Z" w16du:dateUtc="2025-01-04T14:11:00Z">
              <w:r w:rsidRPr="00F46B5A">
                <w:rPr>
                  <w:rFonts w:ascii="Times New Roman" w:hAnsi="Times New Roman" w:cs="Times New Roman"/>
                  <w:sz w:val="24"/>
                </w:rPr>
                <w:t>61</w:t>
              </w:r>
            </w:ins>
          </w:p>
        </w:tc>
      </w:tr>
      <w:tr w:rsidR="00003CCE" w:rsidRPr="00F46B5A" w14:paraId="6EB790DC" w14:textId="77777777" w:rsidTr="00003CCE">
        <w:trPr>
          <w:jc w:val="center"/>
          <w:ins w:id="42265" w:author="瑋婷 徐" w:date="2025-01-04T22:11:00Z"/>
          <w:trPrChange w:id="42266"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67"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6C5018" w14:textId="77777777" w:rsidR="00003CCE" w:rsidRPr="00F46B5A" w:rsidRDefault="00003CCE" w:rsidP="00F46B5A">
            <w:pPr>
              <w:spacing w:after="0" w:line="360" w:lineRule="auto"/>
              <w:jc w:val="center"/>
              <w:rPr>
                <w:ins w:id="42268" w:author="瑋婷 徐" w:date="2025-01-04T22:11:00Z" w16du:dateUtc="2025-01-04T14:11:00Z"/>
                <w:rFonts w:ascii="Times New Roman" w:hAnsi="Times New Roman" w:cs="Times New Roman"/>
                <w:sz w:val="24"/>
              </w:rPr>
            </w:pPr>
            <w:ins w:id="42269" w:author="瑋婷 徐" w:date="2025-01-04T22:11:00Z" w16du:dateUtc="2025-01-04T14:11:00Z">
              <w:r w:rsidRPr="00F46B5A">
                <w:rPr>
                  <w:rFonts w:ascii="Times New Roman" w:hAnsi="Times New Roman" w:cs="Times New Roman"/>
                  <w:sz w:val="24"/>
                </w:rPr>
                <w:t>小彎嘴</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70"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4950BC" w14:textId="77777777" w:rsidR="00003CCE" w:rsidRPr="00F46B5A" w:rsidRDefault="00003CCE" w:rsidP="00F46B5A">
            <w:pPr>
              <w:spacing w:after="0" w:line="360" w:lineRule="auto"/>
              <w:jc w:val="center"/>
              <w:rPr>
                <w:ins w:id="42271" w:author="瑋婷 徐" w:date="2025-01-04T22:11:00Z" w16du:dateUtc="2025-01-04T14:11:00Z"/>
                <w:rFonts w:ascii="Times New Roman" w:hAnsi="Times New Roman" w:cs="Times New Roman"/>
                <w:sz w:val="24"/>
              </w:rPr>
            </w:pPr>
            <w:ins w:id="42272" w:author="瑋婷 徐" w:date="2025-01-04T22:11:00Z" w16du:dateUtc="2025-01-04T14:11:00Z">
              <w:r w:rsidRPr="00F46B5A">
                <w:rPr>
                  <w:rFonts w:ascii="Times New Roman" w:hAnsi="Times New Roman" w:cs="Times New Roman"/>
                  <w:sz w:val="24"/>
                </w:rPr>
                <w:t>8</w:t>
              </w:r>
            </w:ins>
          </w:p>
        </w:tc>
      </w:tr>
      <w:tr w:rsidR="00003CCE" w:rsidRPr="00F46B5A" w14:paraId="1889D388" w14:textId="77777777" w:rsidTr="00003CCE">
        <w:trPr>
          <w:jc w:val="center"/>
          <w:ins w:id="42273" w:author="瑋婷 徐" w:date="2025-01-04T22:11:00Z"/>
          <w:trPrChange w:id="42274"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75"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3D408F" w14:textId="77777777" w:rsidR="00003CCE" w:rsidRPr="00F46B5A" w:rsidRDefault="00003CCE" w:rsidP="00F46B5A">
            <w:pPr>
              <w:spacing w:after="0" w:line="360" w:lineRule="auto"/>
              <w:jc w:val="center"/>
              <w:rPr>
                <w:ins w:id="42276" w:author="瑋婷 徐" w:date="2025-01-04T22:11:00Z" w16du:dateUtc="2025-01-04T14:11:00Z"/>
                <w:rFonts w:ascii="Times New Roman" w:hAnsi="Times New Roman" w:cs="Times New Roman"/>
                <w:sz w:val="24"/>
              </w:rPr>
            </w:pPr>
            <w:ins w:id="42277" w:author="瑋婷 徐" w:date="2025-01-04T22:11:00Z" w16du:dateUtc="2025-01-04T14:11:00Z">
              <w:r w:rsidRPr="00F46B5A">
                <w:rPr>
                  <w:rFonts w:ascii="Times New Roman" w:hAnsi="Times New Roman" w:cs="Times New Roman"/>
                  <w:sz w:val="24"/>
                </w:rPr>
                <w:t>大彎嘴</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78"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E27283" w14:textId="77777777" w:rsidR="00003CCE" w:rsidRPr="00F46B5A" w:rsidRDefault="00003CCE" w:rsidP="00F46B5A">
            <w:pPr>
              <w:spacing w:after="0" w:line="360" w:lineRule="auto"/>
              <w:jc w:val="center"/>
              <w:rPr>
                <w:ins w:id="42279" w:author="瑋婷 徐" w:date="2025-01-04T22:11:00Z" w16du:dateUtc="2025-01-04T14:11:00Z"/>
                <w:rFonts w:ascii="Times New Roman" w:hAnsi="Times New Roman" w:cs="Times New Roman"/>
                <w:sz w:val="24"/>
              </w:rPr>
            </w:pPr>
            <w:ins w:id="42280" w:author="瑋婷 徐" w:date="2025-01-04T22:11:00Z" w16du:dateUtc="2025-01-04T14:11:00Z">
              <w:r w:rsidRPr="00F46B5A">
                <w:rPr>
                  <w:rFonts w:ascii="Times New Roman" w:hAnsi="Times New Roman" w:cs="Times New Roman"/>
                  <w:sz w:val="24"/>
                </w:rPr>
                <w:t>3</w:t>
              </w:r>
            </w:ins>
          </w:p>
        </w:tc>
      </w:tr>
      <w:tr w:rsidR="00003CCE" w:rsidRPr="00F46B5A" w14:paraId="60361EFA" w14:textId="77777777" w:rsidTr="00003CCE">
        <w:trPr>
          <w:jc w:val="center"/>
          <w:ins w:id="42281" w:author="瑋婷 徐" w:date="2025-01-04T22:11:00Z"/>
          <w:trPrChange w:id="42282"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83"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84B8F5" w14:textId="77777777" w:rsidR="00003CCE" w:rsidRPr="00F46B5A" w:rsidRDefault="00003CCE" w:rsidP="00F46B5A">
            <w:pPr>
              <w:spacing w:after="0" w:line="360" w:lineRule="auto"/>
              <w:jc w:val="center"/>
              <w:rPr>
                <w:ins w:id="42284" w:author="瑋婷 徐" w:date="2025-01-04T22:11:00Z" w16du:dateUtc="2025-01-04T14:11:00Z"/>
                <w:rFonts w:ascii="Times New Roman" w:hAnsi="Times New Roman" w:cs="Times New Roman"/>
                <w:sz w:val="24"/>
              </w:rPr>
            </w:pPr>
            <w:ins w:id="42285" w:author="瑋婷 徐" w:date="2025-01-04T22:11:00Z" w16du:dateUtc="2025-01-04T14:11:00Z">
              <w:r w:rsidRPr="00F46B5A">
                <w:rPr>
                  <w:rFonts w:ascii="Times New Roman" w:hAnsi="Times New Roman" w:cs="Times New Roman"/>
                  <w:sz w:val="24"/>
                </w:rPr>
                <w:t>頭烏線</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86"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B883D1" w14:textId="77777777" w:rsidR="00003CCE" w:rsidRPr="00F46B5A" w:rsidRDefault="00003CCE" w:rsidP="00F46B5A">
            <w:pPr>
              <w:spacing w:after="0" w:line="360" w:lineRule="auto"/>
              <w:jc w:val="center"/>
              <w:rPr>
                <w:ins w:id="42287" w:author="瑋婷 徐" w:date="2025-01-04T22:11:00Z" w16du:dateUtc="2025-01-04T14:11:00Z"/>
                <w:rFonts w:ascii="Times New Roman" w:hAnsi="Times New Roman" w:cs="Times New Roman"/>
                <w:sz w:val="24"/>
              </w:rPr>
            </w:pPr>
            <w:ins w:id="42288" w:author="瑋婷 徐" w:date="2025-01-04T22:11:00Z" w16du:dateUtc="2025-01-04T14:11:00Z">
              <w:r w:rsidRPr="00F46B5A">
                <w:rPr>
                  <w:rFonts w:ascii="Times New Roman" w:hAnsi="Times New Roman" w:cs="Times New Roman"/>
                  <w:sz w:val="24"/>
                </w:rPr>
                <w:t>19</w:t>
              </w:r>
            </w:ins>
          </w:p>
        </w:tc>
      </w:tr>
      <w:tr w:rsidR="00003CCE" w:rsidRPr="00F46B5A" w14:paraId="58D13FD9" w14:textId="77777777" w:rsidTr="00003CCE">
        <w:trPr>
          <w:jc w:val="center"/>
          <w:ins w:id="42289" w:author="瑋婷 徐" w:date="2025-01-04T22:11:00Z"/>
          <w:trPrChange w:id="42290"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91"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4F3AB5" w14:textId="77777777" w:rsidR="00003CCE" w:rsidRPr="00F46B5A" w:rsidRDefault="00003CCE" w:rsidP="00F46B5A">
            <w:pPr>
              <w:spacing w:after="0" w:line="360" w:lineRule="auto"/>
              <w:jc w:val="center"/>
              <w:rPr>
                <w:ins w:id="42292" w:author="瑋婷 徐" w:date="2025-01-04T22:11:00Z" w16du:dateUtc="2025-01-04T14:11:00Z"/>
                <w:rFonts w:ascii="Times New Roman" w:hAnsi="Times New Roman" w:cs="Times New Roman"/>
                <w:sz w:val="24"/>
              </w:rPr>
            </w:pPr>
            <w:ins w:id="42293" w:author="瑋婷 徐" w:date="2025-01-04T22:11:00Z" w16du:dateUtc="2025-01-04T14:11:00Z">
              <w:r w:rsidRPr="00F46B5A">
                <w:rPr>
                  <w:rFonts w:ascii="Times New Roman" w:hAnsi="Times New Roman" w:cs="Times New Roman"/>
                  <w:sz w:val="24"/>
                </w:rPr>
                <w:t>繡眼畫眉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94"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8BFC15" w14:textId="77777777" w:rsidR="00003CCE" w:rsidRPr="00F46B5A" w:rsidRDefault="00003CCE" w:rsidP="00F46B5A">
            <w:pPr>
              <w:spacing w:after="0" w:line="360" w:lineRule="auto"/>
              <w:jc w:val="center"/>
              <w:rPr>
                <w:ins w:id="42295" w:author="瑋婷 徐" w:date="2025-01-04T22:11:00Z" w16du:dateUtc="2025-01-04T14:11:00Z"/>
                <w:rFonts w:ascii="Times New Roman" w:hAnsi="Times New Roman" w:cs="Times New Roman"/>
                <w:sz w:val="24"/>
              </w:rPr>
            </w:pPr>
            <w:ins w:id="42296" w:author="瑋婷 徐" w:date="2025-01-04T22:11:00Z" w16du:dateUtc="2025-01-04T14:11:00Z">
              <w:r w:rsidRPr="00F46B5A">
                <w:rPr>
                  <w:rFonts w:ascii="Times New Roman" w:hAnsi="Times New Roman" w:cs="Times New Roman"/>
                  <w:sz w:val="24"/>
                </w:rPr>
                <w:t>57</w:t>
              </w:r>
            </w:ins>
          </w:p>
        </w:tc>
      </w:tr>
      <w:tr w:rsidR="00003CCE" w:rsidRPr="00F46B5A" w14:paraId="76BAAA56" w14:textId="77777777" w:rsidTr="00003CCE">
        <w:trPr>
          <w:jc w:val="center"/>
          <w:ins w:id="42297" w:author="瑋婷 徐" w:date="2025-01-04T22:11:00Z"/>
          <w:trPrChange w:id="42298"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99"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8B5BBE" w14:textId="77777777" w:rsidR="00003CCE" w:rsidRPr="00F46B5A" w:rsidRDefault="00003CCE" w:rsidP="00F46B5A">
            <w:pPr>
              <w:spacing w:after="0" w:line="360" w:lineRule="auto"/>
              <w:jc w:val="center"/>
              <w:rPr>
                <w:ins w:id="42300" w:author="瑋婷 徐" w:date="2025-01-04T22:11:00Z" w16du:dateUtc="2025-01-04T14:11:00Z"/>
                <w:rFonts w:ascii="Times New Roman" w:hAnsi="Times New Roman" w:cs="Times New Roman"/>
                <w:sz w:val="24"/>
              </w:rPr>
            </w:pPr>
            <w:ins w:id="42301" w:author="瑋婷 徐" w:date="2025-01-04T22:11:00Z" w16du:dateUtc="2025-01-04T14:11:00Z">
              <w:r w:rsidRPr="00F46B5A">
                <w:rPr>
                  <w:rFonts w:ascii="Times New Roman" w:hAnsi="Times New Roman" w:cs="Times New Roman"/>
                  <w:sz w:val="24"/>
                </w:rPr>
                <w:t>臺灣噪眉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02"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4B8826" w14:textId="77777777" w:rsidR="00003CCE" w:rsidRPr="00F46B5A" w:rsidRDefault="00003CCE" w:rsidP="00F46B5A">
            <w:pPr>
              <w:spacing w:after="0" w:line="360" w:lineRule="auto"/>
              <w:jc w:val="center"/>
              <w:rPr>
                <w:ins w:id="42303" w:author="瑋婷 徐" w:date="2025-01-04T22:11:00Z" w16du:dateUtc="2025-01-04T14:11:00Z"/>
                <w:rFonts w:ascii="Times New Roman" w:hAnsi="Times New Roman" w:cs="Times New Roman"/>
                <w:sz w:val="24"/>
              </w:rPr>
            </w:pPr>
            <w:ins w:id="42304" w:author="瑋婷 徐" w:date="2025-01-04T22:11:00Z" w16du:dateUtc="2025-01-04T14:11:00Z">
              <w:r w:rsidRPr="00F46B5A">
                <w:rPr>
                  <w:rFonts w:ascii="Times New Roman" w:hAnsi="Times New Roman" w:cs="Times New Roman"/>
                  <w:sz w:val="24"/>
                </w:rPr>
                <w:t>1</w:t>
              </w:r>
            </w:ins>
          </w:p>
        </w:tc>
      </w:tr>
      <w:tr w:rsidR="00003CCE" w:rsidRPr="00F46B5A" w14:paraId="43ECC697" w14:textId="77777777" w:rsidTr="00003CCE">
        <w:trPr>
          <w:jc w:val="center"/>
          <w:ins w:id="42305" w:author="瑋婷 徐" w:date="2025-01-04T22:11:00Z"/>
          <w:trPrChange w:id="42306"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07"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25982E" w14:textId="77777777" w:rsidR="00003CCE" w:rsidRPr="00F46B5A" w:rsidRDefault="00003CCE" w:rsidP="00F46B5A">
            <w:pPr>
              <w:spacing w:after="0" w:line="360" w:lineRule="auto"/>
              <w:jc w:val="center"/>
              <w:rPr>
                <w:ins w:id="42308" w:author="瑋婷 徐" w:date="2025-01-04T22:11:00Z" w16du:dateUtc="2025-01-04T14:11:00Z"/>
                <w:rFonts w:ascii="Times New Roman" w:hAnsi="Times New Roman" w:cs="Times New Roman"/>
                <w:sz w:val="24"/>
              </w:rPr>
            </w:pPr>
            <w:ins w:id="42309" w:author="瑋婷 徐" w:date="2025-01-04T22:11:00Z" w16du:dateUtc="2025-01-04T14:11:00Z">
              <w:r w:rsidRPr="00F46B5A">
                <w:rPr>
                  <w:rFonts w:ascii="Times New Roman" w:hAnsi="Times New Roman" w:cs="Times New Roman"/>
                  <w:sz w:val="24"/>
                </w:rPr>
                <w:t>白耳畫眉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10"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4C0F21" w14:textId="77777777" w:rsidR="00003CCE" w:rsidRPr="00F46B5A" w:rsidRDefault="00003CCE" w:rsidP="00F46B5A">
            <w:pPr>
              <w:spacing w:after="0" w:line="360" w:lineRule="auto"/>
              <w:jc w:val="center"/>
              <w:rPr>
                <w:ins w:id="42311" w:author="瑋婷 徐" w:date="2025-01-04T22:11:00Z" w16du:dateUtc="2025-01-04T14:11:00Z"/>
                <w:rFonts w:ascii="Times New Roman" w:hAnsi="Times New Roman" w:cs="Times New Roman"/>
                <w:sz w:val="24"/>
              </w:rPr>
            </w:pPr>
            <w:ins w:id="42312" w:author="瑋婷 徐" w:date="2025-01-04T22:11:00Z" w16du:dateUtc="2025-01-04T14:11:00Z">
              <w:r w:rsidRPr="00F46B5A">
                <w:rPr>
                  <w:rFonts w:ascii="Times New Roman" w:hAnsi="Times New Roman" w:cs="Times New Roman"/>
                  <w:sz w:val="24"/>
                </w:rPr>
                <w:t>287</w:t>
              </w:r>
            </w:ins>
          </w:p>
        </w:tc>
      </w:tr>
      <w:tr w:rsidR="00003CCE" w:rsidRPr="00F46B5A" w14:paraId="28CE2196" w14:textId="77777777" w:rsidTr="00003CCE">
        <w:trPr>
          <w:jc w:val="center"/>
          <w:ins w:id="42313" w:author="瑋婷 徐" w:date="2025-01-04T22:11:00Z"/>
          <w:trPrChange w:id="42314"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15"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8B60C0" w14:textId="77777777" w:rsidR="00003CCE" w:rsidRPr="00F46B5A" w:rsidRDefault="00003CCE" w:rsidP="00F46B5A">
            <w:pPr>
              <w:spacing w:after="0" w:line="360" w:lineRule="auto"/>
              <w:jc w:val="center"/>
              <w:rPr>
                <w:ins w:id="42316" w:author="瑋婷 徐" w:date="2025-01-04T22:11:00Z" w16du:dateUtc="2025-01-04T14:11:00Z"/>
                <w:rFonts w:ascii="Times New Roman" w:hAnsi="Times New Roman" w:cs="Times New Roman"/>
                <w:sz w:val="24"/>
              </w:rPr>
            </w:pPr>
            <w:ins w:id="42317" w:author="瑋婷 徐" w:date="2025-01-04T22:11:00Z" w16du:dateUtc="2025-01-04T14:11:00Z">
              <w:r w:rsidRPr="00F46B5A">
                <w:rPr>
                  <w:rFonts w:ascii="Times New Roman" w:hAnsi="Times New Roman" w:cs="Times New Roman"/>
                  <w:sz w:val="24"/>
                </w:rPr>
                <w:t>紋翼畫眉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18"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0B940C" w14:textId="77777777" w:rsidR="00003CCE" w:rsidRPr="00F46B5A" w:rsidRDefault="00003CCE" w:rsidP="00F46B5A">
            <w:pPr>
              <w:spacing w:after="0" w:line="360" w:lineRule="auto"/>
              <w:jc w:val="center"/>
              <w:rPr>
                <w:ins w:id="42319" w:author="瑋婷 徐" w:date="2025-01-04T22:11:00Z" w16du:dateUtc="2025-01-04T14:11:00Z"/>
                <w:rFonts w:ascii="Times New Roman" w:hAnsi="Times New Roman" w:cs="Times New Roman"/>
                <w:sz w:val="24"/>
              </w:rPr>
            </w:pPr>
            <w:ins w:id="42320" w:author="瑋婷 徐" w:date="2025-01-04T22:11:00Z" w16du:dateUtc="2025-01-04T14:11:00Z">
              <w:r w:rsidRPr="00F46B5A">
                <w:rPr>
                  <w:rFonts w:ascii="Times New Roman" w:hAnsi="Times New Roman" w:cs="Times New Roman"/>
                  <w:sz w:val="24"/>
                </w:rPr>
                <w:t>4</w:t>
              </w:r>
            </w:ins>
          </w:p>
        </w:tc>
      </w:tr>
      <w:tr w:rsidR="00003CCE" w:rsidRPr="00F46B5A" w14:paraId="22311829" w14:textId="77777777" w:rsidTr="00003CCE">
        <w:trPr>
          <w:jc w:val="center"/>
          <w:ins w:id="42321" w:author="瑋婷 徐" w:date="2025-01-04T22:11:00Z"/>
          <w:trPrChange w:id="42322"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23"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EB38E9" w14:textId="77777777" w:rsidR="00003CCE" w:rsidRPr="00F46B5A" w:rsidRDefault="00003CCE" w:rsidP="00F46B5A">
            <w:pPr>
              <w:spacing w:after="0" w:line="360" w:lineRule="auto"/>
              <w:jc w:val="center"/>
              <w:rPr>
                <w:ins w:id="42324" w:author="瑋婷 徐" w:date="2025-01-04T22:11:00Z" w16du:dateUtc="2025-01-04T14:11:00Z"/>
                <w:rFonts w:ascii="Times New Roman" w:hAnsi="Times New Roman" w:cs="Times New Roman"/>
                <w:sz w:val="24"/>
              </w:rPr>
            </w:pPr>
            <w:ins w:id="42325" w:author="瑋婷 徐" w:date="2025-01-04T22:11:00Z" w16du:dateUtc="2025-01-04T14:11:00Z">
              <w:r w:rsidRPr="00F46B5A">
                <w:rPr>
                  <w:rFonts w:ascii="Times New Roman" w:hAnsi="Times New Roman" w:cs="Times New Roman"/>
                  <w:sz w:val="24"/>
                </w:rPr>
                <w:t>黃胸藪眉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26"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F2E5B7" w14:textId="77777777" w:rsidR="00003CCE" w:rsidRPr="00F46B5A" w:rsidRDefault="00003CCE" w:rsidP="00F46B5A">
            <w:pPr>
              <w:spacing w:after="0" w:line="360" w:lineRule="auto"/>
              <w:jc w:val="center"/>
              <w:rPr>
                <w:ins w:id="42327" w:author="瑋婷 徐" w:date="2025-01-04T22:11:00Z" w16du:dateUtc="2025-01-04T14:11:00Z"/>
                <w:rFonts w:ascii="Times New Roman" w:hAnsi="Times New Roman" w:cs="Times New Roman"/>
                <w:sz w:val="24"/>
              </w:rPr>
            </w:pPr>
            <w:ins w:id="42328" w:author="瑋婷 徐" w:date="2025-01-04T22:11:00Z" w16du:dateUtc="2025-01-04T14:11:00Z">
              <w:r w:rsidRPr="00F46B5A">
                <w:rPr>
                  <w:rFonts w:ascii="Times New Roman" w:hAnsi="Times New Roman" w:cs="Times New Roman"/>
                  <w:sz w:val="24"/>
                </w:rPr>
                <w:t>50</w:t>
              </w:r>
            </w:ins>
          </w:p>
        </w:tc>
      </w:tr>
      <w:tr w:rsidR="00003CCE" w:rsidRPr="00F46B5A" w14:paraId="3AE0DF73" w14:textId="77777777" w:rsidTr="00003CCE">
        <w:trPr>
          <w:jc w:val="center"/>
          <w:ins w:id="42329" w:author="瑋婷 徐" w:date="2025-01-04T22:11:00Z"/>
          <w:trPrChange w:id="42330"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31"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78A5CD" w14:textId="77777777" w:rsidR="00003CCE" w:rsidRPr="00F46B5A" w:rsidRDefault="00003CCE" w:rsidP="00F46B5A">
            <w:pPr>
              <w:spacing w:after="0" w:line="360" w:lineRule="auto"/>
              <w:jc w:val="center"/>
              <w:rPr>
                <w:ins w:id="42332" w:author="瑋婷 徐" w:date="2025-01-04T22:11:00Z" w16du:dateUtc="2025-01-04T14:11:00Z"/>
                <w:rFonts w:ascii="Times New Roman" w:hAnsi="Times New Roman" w:cs="Times New Roman"/>
                <w:sz w:val="24"/>
              </w:rPr>
            </w:pPr>
            <w:ins w:id="42333" w:author="瑋婷 徐" w:date="2025-01-04T22:11:00Z" w16du:dateUtc="2025-01-04T14:11:00Z">
              <w:r w:rsidRPr="00F46B5A">
                <w:rPr>
                  <w:rFonts w:ascii="Times New Roman" w:hAnsi="Times New Roman" w:cs="Times New Roman"/>
                  <w:sz w:val="24"/>
                </w:rPr>
                <w:t>臺灣白喉噪眉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34"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7D7932" w14:textId="77777777" w:rsidR="00003CCE" w:rsidRPr="00F46B5A" w:rsidRDefault="00003CCE" w:rsidP="00F46B5A">
            <w:pPr>
              <w:spacing w:after="0" w:line="360" w:lineRule="auto"/>
              <w:jc w:val="center"/>
              <w:rPr>
                <w:ins w:id="42335" w:author="瑋婷 徐" w:date="2025-01-04T22:11:00Z" w16du:dateUtc="2025-01-04T14:11:00Z"/>
                <w:rFonts w:ascii="Times New Roman" w:hAnsi="Times New Roman" w:cs="Times New Roman"/>
                <w:sz w:val="24"/>
              </w:rPr>
            </w:pPr>
            <w:ins w:id="42336" w:author="瑋婷 徐" w:date="2025-01-04T22:11:00Z" w16du:dateUtc="2025-01-04T14:11:00Z">
              <w:r w:rsidRPr="00F46B5A">
                <w:rPr>
                  <w:rFonts w:ascii="Times New Roman" w:hAnsi="Times New Roman" w:cs="Times New Roman"/>
                  <w:sz w:val="24"/>
                </w:rPr>
                <w:t>12</w:t>
              </w:r>
            </w:ins>
          </w:p>
        </w:tc>
      </w:tr>
      <w:tr w:rsidR="00003CCE" w:rsidRPr="00F46B5A" w14:paraId="6A648634" w14:textId="77777777" w:rsidTr="00003CCE">
        <w:trPr>
          <w:jc w:val="center"/>
          <w:ins w:id="42337" w:author="瑋婷 徐" w:date="2025-01-04T22:11:00Z"/>
          <w:trPrChange w:id="42338"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39"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E900CA" w14:textId="77777777" w:rsidR="00003CCE" w:rsidRPr="00F46B5A" w:rsidRDefault="00003CCE" w:rsidP="00F46B5A">
            <w:pPr>
              <w:spacing w:after="0" w:line="360" w:lineRule="auto"/>
              <w:jc w:val="center"/>
              <w:rPr>
                <w:ins w:id="42340" w:author="瑋婷 徐" w:date="2025-01-04T22:11:00Z" w16du:dateUtc="2025-01-04T14:11:00Z"/>
                <w:rFonts w:ascii="Times New Roman" w:hAnsi="Times New Roman" w:cs="Times New Roman"/>
                <w:sz w:val="24"/>
              </w:rPr>
            </w:pPr>
            <w:ins w:id="42341" w:author="瑋婷 徐" w:date="2025-01-04T22:11:00Z" w16du:dateUtc="2025-01-04T14:11:00Z">
              <w:r w:rsidRPr="00F46B5A">
                <w:rPr>
                  <w:rFonts w:ascii="Times New Roman" w:hAnsi="Times New Roman" w:cs="Times New Roman"/>
                  <w:sz w:val="24"/>
                </w:rPr>
                <w:t>棕噪眉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42"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D02033" w14:textId="77777777" w:rsidR="00003CCE" w:rsidRPr="00F46B5A" w:rsidRDefault="00003CCE" w:rsidP="00F46B5A">
            <w:pPr>
              <w:spacing w:after="0" w:line="360" w:lineRule="auto"/>
              <w:jc w:val="center"/>
              <w:rPr>
                <w:ins w:id="42343" w:author="瑋婷 徐" w:date="2025-01-04T22:11:00Z" w16du:dateUtc="2025-01-04T14:11:00Z"/>
                <w:rFonts w:ascii="Times New Roman" w:hAnsi="Times New Roman" w:cs="Times New Roman"/>
                <w:sz w:val="24"/>
              </w:rPr>
            </w:pPr>
            <w:ins w:id="42344" w:author="瑋婷 徐" w:date="2025-01-04T22:11:00Z" w16du:dateUtc="2025-01-04T14:11:00Z">
              <w:r w:rsidRPr="00F46B5A">
                <w:rPr>
                  <w:rFonts w:ascii="Times New Roman" w:hAnsi="Times New Roman" w:cs="Times New Roman"/>
                  <w:sz w:val="24"/>
                </w:rPr>
                <w:t>1</w:t>
              </w:r>
            </w:ins>
          </w:p>
        </w:tc>
      </w:tr>
      <w:tr w:rsidR="00003CCE" w:rsidRPr="00F46B5A" w14:paraId="062F26D3" w14:textId="77777777" w:rsidTr="00003CCE">
        <w:trPr>
          <w:jc w:val="center"/>
          <w:ins w:id="42345" w:author="瑋婷 徐" w:date="2025-01-04T22:11:00Z"/>
          <w:trPrChange w:id="42346"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47"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7D725A" w14:textId="77777777" w:rsidR="00003CCE" w:rsidRPr="00F46B5A" w:rsidRDefault="00003CCE" w:rsidP="00F46B5A">
            <w:pPr>
              <w:spacing w:after="0" w:line="360" w:lineRule="auto"/>
              <w:jc w:val="center"/>
              <w:rPr>
                <w:ins w:id="42348" w:author="瑋婷 徐" w:date="2025-01-04T22:11:00Z" w16du:dateUtc="2025-01-04T14:11:00Z"/>
                <w:rFonts w:ascii="Times New Roman" w:hAnsi="Times New Roman" w:cs="Times New Roman"/>
                <w:sz w:val="24"/>
              </w:rPr>
            </w:pPr>
            <w:ins w:id="42349" w:author="瑋婷 徐" w:date="2025-01-04T22:11:00Z" w16du:dateUtc="2025-01-04T14:11:00Z">
              <w:r w:rsidRPr="00F46B5A">
                <w:rPr>
                  <w:rFonts w:ascii="Times New Roman" w:hAnsi="Times New Roman" w:cs="Times New Roman"/>
                  <w:sz w:val="24"/>
                </w:rPr>
                <w:t>茶腹鳾</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50"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98AB08" w14:textId="77777777" w:rsidR="00003CCE" w:rsidRPr="00F46B5A" w:rsidRDefault="00003CCE" w:rsidP="00F46B5A">
            <w:pPr>
              <w:spacing w:after="0" w:line="360" w:lineRule="auto"/>
              <w:jc w:val="center"/>
              <w:rPr>
                <w:ins w:id="42351" w:author="瑋婷 徐" w:date="2025-01-04T22:11:00Z" w16du:dateUtc="2025-01-04T14:11:00Z"/>
                <w:rFonts w:ascii="Times New Roman" w:hAnsi="Times New Roman" w:cs="Times New Roman"/>
                <w:sz w:val="24"/>
              </w:rPr>
            </w:pPr>
            <w:ins w:id="42352" w:author="瑋婷 徐" w:date="2025-01-04T22:11:00Z" w16du:dateUtc="2025-01-04T14:11:00Z">
              <w:r w:rsidRPr="00F46B5A">
                <w:rPr>
                  <w:rFonts w:ascii="Times New Roman" w:hAnsi="Times New Roman" w:cs="Times New Roman"/>
                  <w:sz w:val="24"/>
                </w:rPr>
                <w:t>9</w:t>
              </w:r>
            </w:ins>
          </w:p>
        </w:tc>
      </w:tr>
      <w:tr w:rsidR="00003CCE" w:rsidRPr="00F46B5A" w14:paraId="4E16B94B" w14:textId="77777777" w:rsidTr="00003CCE">
        <w:trPr>
          <w:jc w:val="center"/>
          <w:ins w:id="42353" w:author="瑋婷 徐" w:date="2025-01-04T22:11:00Z"/>
          <w:trPrChange w:id="42354"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55"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F11C15" w14:textId="77777777" w:rsidR="00003CCE" w:rsidRPr="00F46B5A" w:rsidRDefault="00003CCE" w:rsidP="00F46B5A">
            <w:pPr>
              <w:spacing w:after="0" w:line="360" w:lineRule="auto"/>
              <w:jc w:val="center"/>
              <w:rPr>
                <w:ins w:id="42356" w:author="瑋婷 徐" w:date="2025-01-04T22:11:00Z" w16du:dateUtc="2025-01-04T14:11:00Z"/>
                <w:rFonts w:ascii="Times New Roman" w:hAnsi="Times New Roman" w:cs="Times New Roman"/>
                <w:sz w:val="24"/>
              </w:rPr>
            </w:pPr>
            <w:ins w:id="42357" w:author="瑋婷 徐" w:date="2025-01-04T22:11:00Z" w16du:dateUtc="2025-01-04T14:11:00Z">
              <w:r w:rsidRPr="00F46B5A">
                <w:rPr>
                  <w:rFonts w:ascii="Times New Roman" w:hAnsi="Times New Roman" w:cs="Times New Roman"/>
                  <w:sz w:val="24"/>
                </w:rPr>
                <w:t>白頭鶇</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58"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CF2AA6" w14:textId="77777777" w:rsidR="00003CCE" w:rsidRPr="00F46B5A" w:rsidRDefault="00003CCE" w:rsidP="00F46B5A">
            <w:pPr>
              <w:spacing w:after="0" w:line="360" w:lineRule="auto"/>
              <w:jc w:val="center"/>
              <w:rPr>
                <w:ins w:id="42359" w:author="瑋婷 徐" w:date="2025-01-04T22:11:00Z" w16du:dateUtc="2025-01-04T14:11:00Z"/>
                <w:rFonts w:ascii="Times New Roman" w:hAnsi="Times New Roman" w:cs="Times New Roman"/>
                <w:sz w:val="24"/>
              </w:rPr>
            </w:pPr>
            <w:ins w:id="42360" w:author="瑋婷 徐" w:date="2025-01-04T22:11:00Z" w16du:dateUtc="2025-01-04T14:11:00Z">
              <w:r w:rsidRPr="00F46B5A">
                <w:rPr>
                  <w:rFonts w:ascii="Times New Roman" w:hAnsi="Times New Roman" w:cs="Times New Roman"/>
                  <w:sz w:val="24"/>
                </w:rPr>
                <w:t>3</w:t>
              </w:r>
            </w:ins>
          </w:p>
        </w:tc>
      </w:tr>
      <w:tr w:rsidR="00003CCE" w:rsidRPr="00F46B5A" w14:paraId="27D38544" w14:textId="77777777" w:rsidTr="00003CCE">
        <w:trPr>
          <w:jc w:val="center"/>
          <w:ins w:id="42361" w:author="瑋婷 徐" w:date="2025-01-04T22:11:00Z"/>
          <w:trPrChange w:id="42362"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63"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CF62B6" w14:textId="77777777" w:rsidR="00003CCE" w:rsidRPr="00F46B5A" w:rsidRDefault="00003CCE" w:rsidP="00F46B5A">
            <w:pPr>
              <w:spacing w:after="0" w:line="360" w:lineRule="auto"/>
              <w:jc w:val="center"/>
              <w:rPr>
                <w:ins w:id="42364" w:author="瑋婷 徐" w:date="2025-01-04T22:11:00Z" w16du:dateUtc="2025-01-04T14:11:00Z"/>
                <w:rFonts w:ascii="Times New Roman" w:hAnsi="Times New Roman" w:cs="Times New Roman"/>
                <w:sz w:val="24"/>
              </w:rPr>
            </w:pPr>
            <w:ins w:id="42365" w:author="瑋婷 徐" w:date="2025-01-04T22:11:00Z" w16du:dateUtc="2025-01-04T14:11:00Z">
              <w:r w:rsidRPr="00F46B5A">
                <w:rPr>
                  <w:rFonts w:ascii="Times New Roman" w:hAnsi="Times New Roman" w:cs="Times New Roman"/>
                  <w:sz w:val="24"/>
                </w:rPr>
                <w:t>紅尾鶲</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66"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0AD29C" w14:textId="77777777" w:rsidR="00003CCE" w:rsidRPr="00F46B5A" w:rsidRDefault="00003CCE" w:rsidP="00F46B5A">
            <w:pPr>
              <w:spacing w:after="0" w:line="360" w:lineRule="auto"/>
              <w:jc w:val="center"/>
              <w:rPr>
                <w:ins w:id="42367" w:author="瑋婷 徐" w:date="2025-01-04T22:11:00Z" w16du:dateUtc="2025-01-04T14:11:00Z"/>
                <w:rFonts w:ascii="Times New Roman" w:hAnsi="Times New Roman" w:cs="Times New Roman"/>
                <w:sz w:val="24"/>
              </w:rPr>
            </w:pPr>
            <w:ins w:id="42368" w:author="瑋婷 徐" w:date="2025-01-04T22:11:00Z" w16du:dateUtc="2025-01-04T14:11:00Z">
              <w:r w:rsidRPr="00F46B5A">
                <w:rPr>
                  <w:rFonts w:ascii="Times New Roman" w:hAnsi="Times New Roman" w:cs="Times New Roman"/>
                  <w:sz w:val="24"/>
                </w:rPr>
                <w:t>1</w:t>
              </w:r>
            </w:ins>
          </w:p>
        </w:tc>
      </w:tr>
      <w:tr w:rsidR="00003CCE" w:rsidRPr="00F46B5A" w14:paraId="38EA33FD" w14:textId="77777777" w:rsidTr="00003CCE">
        <w:trPr>
          <w:jc w:val="center"/>
          <w:ins w:id="42369" w:author="瑋婷 徐" w:date="2025-01-04T22:11:00Z"/>
          <w:trPrChange w:id="42370"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71"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AC5818" w14:textId="77777777" w:rsidR="00003CCE" w:rsidRPr="00F46B5A" w:rsidRDefault="00003CCE" w:rsidP="00F46B5A">
            <w:pPr>
              <w:spacing w:after="0" w:line="360" w:lineRule="auto"/>
              <w:jc w:val="center"/>
              <w:rPr>
                <w:ins w:id="42372" w:author="瑋婷 徐" w:date="2025-01-04T22:11:00Z" w16du:dateUtc="2025-01-04T14:11:00Z"/>
                <w:rFonts w:ascii="Times New Roman" w:hAnsi="Times New Roman" w:cs="Times New Roman"/>
                <w:sz w:val="24"/>
              </w:rPr>
            </w:pPr>
            <w:ins w:id="42373" w:author="瑋婷 徐" w:date="2025-01-04T22:11:00Z" w16du:dateUtc="2025-01-04T14:11:00Z">
              <w:r w:rsidRPr="00F46B5A">
                <w:rPr>
                  <w:rFonts w:ascii="Times New Roman" w:hAnsi="Times New Roman" w:cs="Times New Roman"/>
                  <w:sz w:val="24"/>
                </w:rPr>
                <w:t>黃腹琉璃</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74"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BC7B1F" w14:textId="77777777" w:rsidR="00003CCE" w:rsidRPr="00F46B5A" w:rsidRDefault="00003CCE" w:rsidP="00F46B5A">
            <w:pPr>
              <w:spacing w:after="0" w:line="360" w:lineRule="auto"/>
              <w:jc w:val="center"/>
              <w:rPr>
                <w:ins w:id="42375" w:author="瑋婷 徐" w:date="2025-01-04T22:11:00Z" w16du:dateUtc="2025-01-04T14:11:00Z"/>
                <w:rFonts w:ascii="Times New Roman" w:hAnsi="Times New Roman" w:cs="Times New Roman"/>
                <w:sz w:val="24"/>
              </w:rPr>
            </w:pPr>
            <w:ins w:id="42376" w:author="瑋婷 徐" w:date="2025-01-04T22:11:00Z" w16du:dateUtc="2025-01-04T14:11:00Z">
              <w:r w:rsidRPr="00F46B5A">
                <w:rPr>
                  <w:rFonts w:ascii="Times New Roman" w:hAnsi="Times New Roman" w:cs="Times New Roman"/>
                  <w:sz w:val="24"/>
                </w:rPr>
                <w:t>20</w:t>
              </w:r>
            </w:ins>
          </w:p>
        </w:tc>
      </w:tr>
      <w:tr w:rsidR="00003CCE" w:rsidRPr="00F46B5A" w14:paraId="7C028258" w14:textId="77777777" w:rsidTr="00003CCE">
        <w:trPr>
          <w:jc w:val="center"/>
          <w:ins w:id="42377" w:author="瑋婷 徐" w:date="2025-01-04T22:11:00Z"/>
          <w:trPrChange w:id="42378"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79"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D94535" w14:textId="77777777" w:rsidR="00003CCE" w:rsidRPr="00F46B5A" w:rsidRDefault="00003CCE" w:rsidP="00F46B5A">
            <w:pPr>
              <w:spacing w:after="0" w:line="360" w:lineRule="auto"/>
              <w:jc w:val="center"/>
              <w:rPr>
                <w:ins w:id="42380" w:author="瑋婷 徐" w:date="2025-01-04T22:11:00Z" w16du:dateUtc="2025-01-04T14:11:00Z"/>
                <w:rFonts w:ascii="Times New Roman" w:hAnsi="Times New Roman" w:cs="Times New Roman"/>
                <w:sz w:val="24"/>
              </w:rPr>
            </w:pPr>
            <w:ins w:id="42381" w:author="瑋婷 徐" w:date="2025-01-04T22:11:00Z" w16du:dateUtc="2025-01-04T14:11:00Z">
              <w:r w:rsidRPr="00F46B5A">
                <w:rPr>
                  <w:rFonts w:ascii="Times New Roman" w:hAnsi="Times New Roman" w:cs="Times New Roman"/>
                  <w:sz w:val="24"/>
                </w:rPr>
                <w:t>小翼鶇</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82"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40C2FE" w14:textId="77777777" w:rsidR="00003CCE" w:rsidRPr="00F46B5A" w:rsidRDefault="00003CCE" w:rsidP="00F46B5A">
            <w:pPr>
              <w:spacing w:after="0" w:line="360" w:lineRule="auto"/>
              <w:jc w:val="center"/>
              <w:rPr>
                <w:ins w:id="42383" w:author="瑋婷 徐" w:date="2025-01-04T22:11:00Z" w16du:dateUtc="2025-01-04T14:11:00Z"/>
                <w:rFonts w:ascii="Times New Roman" w:hAnsi="Times New Roman" w:cs="Times New Roman"/>
                <w:sz w:val="24"/>
              </w:rPr>
            </w:pPr>
            <w:ins w:id="42384" w:author="瑋婷 徐" w:date="2025-01-04T22:11:00Z" w16du:dateUtc="2025-01-04T14:11:00Z">
              <w:r w:rsidRPr="00F46B5A">
                <w:rPr>
                  <w:rFonts w:ascii="Times New Roman" w:hAnsi="Times New Roman" w:cs="Times New Roman"/>
                  <w:sz w:val="24"/>
                </w:rPr>
                <w:t>4</w:t>
              </w:r>
            </w:ins>
          </w:p>
        </w:tc>
      </w:tr>
      <w:tr w:rsidR="00003CCE" w:rsidRPr="00F46B5A" w14:paraId="3C92FCBD" w14:textId="77777777" w:rsidTr="00003CCE">
        <w:trPr>
          <w:jc w:val="center"/>
          <w:ins w:id="42385" w:author="瑋婷 徐" w:date="2025-01-04T22:11:00Z"/>
          <w:trPrChange w:id="42386" w:author="瑋婷 徐" w:date="2025-01-06T17:10:00Z" w16du:dateUtc="2025-01-06T09:10: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87" w:author="瑋婷 徐" w:date="2025-01-06T17:10:00Z" w16du:dateUtc="2025-01-06T09:10: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4F5425" w14:textId="77777777" w:rsidR="00003CCE" w:rsidRPr="00F46B5A" w:rsidRDefault="00003CCE" w:rsidP="00F46B5A">
            <w:pPr>
              <w:spacing w:after="0" w:line="360" w:lineRule="auto"/>
              <w:jc w:val="center"/>
              <w:rPr>
                <w:ins w:id="42388" w:author="瑋婷 徐" w:date="2025-01-04T22:11:00Z" w16du:dateUtc="2025-01-04T14:11:00Z"/>
                <w:rFonts w:ascii="Times New Roman" w:hAnsi="Times New Roman" w:cs="Times New Roman"/>
                <w:sz w:val="24"/>
              </w:rPr>
            </w:pPr>
            <w:ins w:id="42389" w:author="瑋婷 徐" w:date="2025-01-04T22:11:00Z" w16du:dateUtc="2025-01-04T14:11:00Z">
              <w:r w:rsidRPr="00F46B5A">
                <w:rPr>
                  <w:rFonts w:ascii="Times New Roman" w:hAnsi="Times New Roman" w:cs="Times New Roman"/>
                  <w:sz w:val="24"/>
                </w:rPr>
                <w:t>白尾鴝</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90" w:author="瑋婷 徐" w:date="2025-01-06T17:10:00Z" w16du:dateUtc="2025-01-06T09:10: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5BD1C2" w14:textId="77777777" w:rsidR="00003CCE" w:rsidRPr="00F46B5A" w:rsidRDefault="00003CCE" w:rsidP="00F46B5A">
            <w:pPr>
              <w:spacing w:after="0" w:line="360" w:lineRule="auto"/>
              <w:jc w:val="center"/>
              <w:rPr>
                <w:ins w:id="42391" w:author="瑋婷 徐" w:date="2025-01-04T22:11:00Z" w16du:dateUtc="2025-01-04T14:11:00Z"/>
                <w:rFonts w:ascii="Times New Roman" w:hAnsi="Times New Roman" w:cs="Times New Roman"/>
                <w:sz w:val="24"/>
              </w:rPr>
            </w:pPr>
            <w:ins w:id="42392" w:author="瑋婷 徐" w:date="2025-01-04T22:11:00Z" w16du:dateUtc="2025-01-04T14:11:00Z">
              <w:r w:rsidRPr="00F46B5A">
                <w:rPr>
                  <w:rFonts w:ascii="Times New Roman" w:hAnsi="Times New Roman" w:cs="Times New Roman"/>
                  <w:sz w:val="24"/>
                </w:rPr>
                <w:t>55</w:t>
              </w:r>
            </w:ins>
          </w:p>
        </w:tc>
      </w:tr>
      <w:tr w:rsidR="00003CCE" w:rsidRPr="00F46B5A" w14:paraId="5E4E7FA5" w14:textId="77777777" w:rsidTr="007D70E5">
        <w:trPr>
          <w:jc w:val="center"/>
          <w:ins w:id="42393" w:author="瑋婷 徐" w:date="2025-01-04T22:11:00Z"/>
          <w:trPrChange w:id="42394" w:author="瑋婷 徐" w:date="2025-01-06T17:19:00Z" w16du:dateUtc="2025-01-06T09:19:00Z">
            <w:trPr>
              <w:jc w:val="center"/>
            </w:trPr>
          </w:trPrChange>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395" w:author="瑋婷 徐" w:date="2025-01-06T17:19:00Z" w16du:dateUtc="2025-01-06T09:19: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F6AA56" w14:textId="77777777" w:rsidR="00003CCE" w:rsidRPr="00F46B5A" w:rsidRDefault="00003CCE" w:rsidP="00F46B5A">
            <w:pPr>
              <w:spacing w:after="0" w:line="360" w:lineRule="auto"/>
              <w:jc w:val="center"/>
              <w:rPr>
                <w:ins w:id="42396" w:author="瑋婷 徐" w:date="2025-01-04T22:11:00Z" w16du:dateUtc="2025-01-04T14:11:00Z"/>
                <w:rFonts w:ascii="Times New Roman" w:hAnsi="Times New Roman" w:cs="Times New Roman"/>
                <w:sz w:val="24"/>
              </w:rPr>
            </w:pPr>
            <w:ins w:id="42397" w:author="瑋婷 徐" w:date="2025-01-04T22:11:00Z" w16du:dateUtc="2025-01-04T14:11:00Z">
              <w:r w:rsidRPr="00F46B5A">
                <w:rPr>
                  <w:rFonts w:ascii="Times New Roman" w:hAnsi="Times New Roman" w:cs="Times New Roman"/>
                  <w:sz w:val="24"/>
                </w:rPr>
                <w:t>黃胸青鶲</w:t>
              </w:r>
            </w:ins>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398" w:author="瑋婷 徐" w:date="2025-01-06T17:19:00Z" w16du:dateUtc="2025-01-06T09:19: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F1909E" w14:textId="77777777" w:rsidR="00003CCE" w:rsidRPr="00F46B5A" w:rsidRDefault="00003CCE" w:rsidP="00F46B5A">
            <w:pPr>
              <w:spacing w:after="0" w:line="360" w:lineRule="auto"/>
              <w:jc w:val="center"/>
              <w:rPr>
                <w:ins w:id="42399" w:author="瑋婷 徐" w:date="2025-01-04T22:11:00Z" w16du:dateUtc="2025-01-04T14:11:00Z"/>
                <w:rFonts w:ascii="Times New Roman" w:hAnsi="Times New Roman" w:cs="Times New Roman"/>
                <w:sz w:val="24"/>
              </w:rPr>
            </w:pPr>
            <w:ins w:id="42400" w:author="瑋婷 徐" w:date="2025-01-04T22:11:00Z" w16du:dateUtc="2025-01-04T14:11:00Z">
              <w:r w:rsidRPr="00F46B5A">
                <w:rPr>
                  <w:rFonts w:ascii="Times New Roman" w:hAnsi="Times New Roman" w:cs="Times New Roman"/>
                  <w:sz w:val="24"/>
                </w:rPr>
                <w:t>4</w:t>
              </w:r>
            </w:ins>
          </w:p>
        </w:tc>
      </w:tr>
      <w:tr w:rsidR="00003CCE" w:rsidRPr="00F46B5A" w14:paraId="1FF06859" w14:textId="77777777" w:rsidTr="007D70E5">
        <w:trPr>
          <w:jc w:val="center"/>
          <w:ins w:id="42401" w:author="瑋婷 徐" w:date="2025-01-04T22:11:00Z"/>
          <w:trPrChange w:id="42402" w:author="瑋婷 徐" w:date="2025-01-06T17:19:00Z" w16du:dateUtc="2025-01-06T09:19:00Z">
            <w:trPr>
              <w:jc w:val="center"/>
            </w:trPr>
          </w:trPrChange>
        </w:trPr>
        <w:tc>
          <w:tcPr>
            <w:tcW w:w="2813" w:type="pct"/>
            <w:tcBorders>
              <w:bottom w:val="single" w:sz="4" w:space="0" w:color="auto"/>
            </w:tcBorders>
            <w:shd w:val="clear" w:color="auto" w:fill="FFFFFF"/>
            <w:tcMar>
              <w:top w:w="0" w:type="dxa"/>
              <w:left w:w="0" w:type="dxa"/>
              <w:bottom w:w="0" w:type="dxa"/>
              <w:right w:w="0" w:type="dxa"/>
            </w:tcMar>
            <w:vAlign w:val="center"/>
            <w:tcPrChange w:id="42403" w:author="瑋婷 徐" w:date="2025-01-06T17:19:00Z" w16du:dateUtc="2025-01-06T09:19:00Z">
              <w:tcPr>
                <w:tcW w:w="2118"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0483D85A" w14:textId="77777777" w:rsidR="00003CCE" w:rsidRPr="00F46B5A" w:rsidRDefault="00003CCE" w:rsidP="00F46B5A">
            <w:pPr>
              <w:spacing w:after="0" w:line="360" w:lineRule="auto"/>
              <w:jc w:val="center"/>
              <w:rPr>
                <w:ins w:id="42404" w:author="瑋婷 徐" w:date="2025-01-04T22:11:00Z" w16du:dateUtc="2025-01-04T14:11:00Z"/>
                <w:rFonts w:ascii="Times New Roman" w:hAnsi="Times New Roman" w:cs="Times New Roman"/>
                <w:sz w:val="24"/>
              </w:rPr>
            </w:pPr>
            <w:ins w:id="42405" w:author="瑋婷 徐" w:date="2025-01-04T22:11:00Z" w16du:dateUtc="2025-01-04T14:11:00Z">
              <w:r w:rsidRPr="00F46B5A">
                <w:rPr>
                  <w:rFonts w:ascii="Times New Roman" w:hAnsi="Times New Roman" w:cs="Times New Roman"/>
                  <w:sz w:val="24"/>
                </w:rPr>
                <w:t>紅胸啄花</w:t>
              </w:r>
            </w:ins>
          </w:p>
        </w:tc>
        <w:tc>
          <w:tcPr>
            <w:tcW w:w="2187" w:type="pct"/>
            <w:tcBorders>
              <w:bottom w:val="single" w:sz="4" w:space="0" w:color="auto"/>
            </w:tcBorders>
            <w:shd w:val="clear" w:color="auto" w:fill="FFFFFF"/>
            <w:tcMar>
              <w:top w:w="0" w:type="dxa"/>
              <w:left w:w="0" w:type="dxa"/>
              <w:bottom w:w="0" w:type="dxa"/>
              <w:right w:w="0" w:type="dxa"/>
            </w:tcMar>
            <w:vAlign w:val="center"/>
            <w:tcPrChange w:id="42406" w:author="瑋婷 徐" w:date="2025-01-06T17:19:00Z" w16du:dateUtc="2025-01-06T09:19:00Z">
              <w:tcPr>
                <w:tcW w:w="1647" w:type="pct"/>
                <w:gridSpan w:val="2"/>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10FAE64" w14:textId="77777777" w:rsidR="00003CCE" w:rsidRPr="00F46B5A" w:rsidRDefault="00003CCE" w:rsidP="00F46B5A">
            <w:pPr>
              <w:spacing w:after="0" w:line="360" w:lineRule="auto"/>
              <w:jc w:val="center"/>
              <w:rPr>
                <w:ins w:id="42407" w:author="瑋婷 徐" w:date="2025-01-04T22:11:00Z" w16du:dateUtc="2025-01-04T14:11:00Z"/>
                <w:rFonts w:ascii="Times New Roman" w:hAnsi="Times New Roman" w:cs="Times New Roman"/>
                <w:sz w:val="24"/>
              </w:rPr>
            </w:pPr>
            <w:ins w:id="42408" w:author="瑋婷 徐" w:date="2025-01-04T22:11:00Z" w16du:dateUtc="2025-01-04T14:11:00Z">
              <w:r w:rsidRPr="00F46B5A">
                <w:rPr>
                  <w:rFonts w:ascii="Times New Roman" w:hAnsi="Times New Roman" w:cs="Times New Roman"/>
                  <w:sz w:val="24"/>
                </w:rPr>
                <w:t>19</w:t>
              </w:r>
            </w:ins>
          </w:p>
        </w:tc>
      </w:tr>
      <w:tr w:rsidR="007D70E5" w:rsidRPr="00F46B5A" w14:paraId="253AD5A6" w14:textId="77777777" w:rsidTr="007D70E5">
        <w:tblPrEx>
          <w:tblPrExChange w:id="42409" w:author="瑋婷 徐" w:date="2025-01-06T17:19:00Z" w16du:dateUtc="2025-01-06T09:19:00Z">
            <w:tblPrEx>
              <w:tblW w:w="3765" w:type="pct"/>
            </w:tblPrEx>
          </w:tblPrExChange>
        </w:tblPrEx>
        <w:trPr>
          <w:jc w:val="center"/>
          <w:ins w:id="42410" w:author="瑋婷 徐" w:date="2025-01-06T17:19:00Z" w16du:dateUtc="2025-01-06T09:19:00Z"/>
          <w:trPrChange w:id="42411" w:author="瑋婷 徐" w:date="2025-01-06T17:19:00Z" w16du:dateUtc="2025-01-06T09:19:00Z">
            <w:trPr>
              <w:jc w:val="center"/>
            </w:trPr>
          </w:trPrChange>
        </w:trPr>
        <w:tc>
          <w:tcPr>
            <w:tcW w:w="2813"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412" w:author="瑋婷 徐" w:date="2025-01-06T17:19:00Z" w16du:dateUtc="2025-01-06T09:19:00Z">
              <w:tcPr>
                <w:tcW w:w="2813" w:type="pct"/>
                <w:gridSpan w:val="2"/>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1705E49" w14:textId="2CD67A3C" w:rsidR="007D70E5" w:rsidRPr="007D70E5" w:rsidRDefault="007D70E5" w:rsidP="007D70E5">
            <w:pPr>
              <w:spacing w:after="0" w:line="360" w:lineRule="auto"/>
              <w:jc w:val="center"/>
              <w:rPr>
                <w:ins w:id="42413" w:author="瑋婷 徐" w:date="2025-01-06T17:19:00Z" w16du:dateUtc="2025-01-06T09:19:00Z"/>
                <w:rFonts w:ascii="Times New Roman" w:hAnsi="Times New Roman" w:cs="Times New Roman"/>
                <w:sz w:val="24"/>
                <w:rPrChange w:id="42414" w:author="瑋婷 徐" w:date="2025-01-06T17:19:00Z" w16du:dateUtc="2025-01-06T09:19:00Z">
                  <w:rPr>
                    <w:ins w:id="42415" w:author="瑋婷 徐" w:date="2025-01-06T17:19:00Z" w16du:dateUtc="2025-01-06T09:19:00Z"/>
                    <w:rFonts w:ascii="Times New Roman" w:hAnsi="Times New Roman" w:cs="Times New Roman"/>
                  </w:rPr>
                </w:rPrChange>
              </w:rPr>
              <w:pPrChange w:id="42416" w:author="瑋婷 徐" w:date="2025-01-06T17:19:00Z" w16du:dateUtc="2025-01-06T09:19:00Z">
                <w:pPr>
                  <w:spacing w:line="360" w:lineRule="auto"/>
                  <w:jc w:val="center"/>
                </w:pPr>
              </w:pPrChange>
            </w:pPr>
            <w:ins w:id="42417" w:author="瑋婷 徐" w:date="2025-01-06T17:19:00Z" w16du:dateUtc="2025-01-06T09:19:00Z">
              <w:r>
                <w:rPr>
                  <w:rFonts w:ascii="Times New Roman" w:hAnsi="Times New Roman" w:cs="Times New Roman" w:hint="eastAsia"/>
                  <w:sz w:val="24"/>
                  <w:lang w:eastAsia="zh-TW"/>
                </w:rPr>
                <w:t>總計</w:t>
              </w:r>
              <w:r>
                <w:rPr>
                  <w:rFonts w:ascii="Times New Roman" w:hAnsi="Times New Roman" w:cs="Times New Roman" w:hint="eastAsia"/>
                  <w:sz w:val="24"/>
                  <w:lang w:eastAsia="zh-TW"/>
                </w:rPr>
                <w:t>(</w:t>
              </w:r>
            </w:ins>
            <w:ins w:id="42418" w:author="瑋婷 徐" w:date="2025-01-06T17:20:00Z" w16du:dateUtc="2025-01-06T09:20:00Z">
              <w:r w:rsidR="00307E31">
                <w:rPr>
                  <w:rFonts w:ascii="Times New Roman" w:hAnsi="Times New Roman" w:cs="Times New Roman" w:hint="eastAsia"/>
                  <w:sz w:val="24"/>
                  <w:lang w:eastAsia="zh-TW"/>
                </w:rPr>
                <w:t>46</w:t>
              </w:r>
            </w:ins>
            <w:ins w:id="42419" w:author="瑋婷 徐" w:date="2025-01-06T17:19:00Z" w16du:dateUtc="2025-01-06T09:19:00Z">
              <w:r>
                <w:rPr>
                  <w:rFonts w:ascii="Times New Roman" w:hAnsi="Times New Roman" w:cs="Times New Roman" w:hint="eastAsia"/>
                  <w:sz w:val="24"/>
                  <w:lang w:eastAsia="zh-TW"/>
                </w:rPr>
                <w:t>種</w:t>
              </w:r>
              <w:r>
                <w:rPr>
                  <w:rFonts w:ascii="Times New Roman" w:hAnsi="Times New Roman" w:cs="Times New Roman" w:hint="eastAsia"/>
                  <w:sz w:val="24"/>
                  <w:lang w:eastAsia="zh-TW"/>
                </w:rPr>
                <w:t>)</w:t>
              </w:r>
            </w:ins>
          </w:p>
        </w:tc>
        <w:tc>
          <w:tcPr>
            <w:tcW w:w="2187"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420" w:author="瑋婷 徐" w:date="2025-01-06T17:19:00Z" w16du:dateUtc="2025-01-06T09:19:00Z">
              <w:tcPr>
                <w:tcW w:w="2187"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EDDFCDE" w14:textId="4CA08803" w:rsidR="007D70E5" w:rsidRPr="007D70E5" w:rsidRDefault="00022FB1" w:rsidP="007D70E5">
            <w:pPr>
              <w:spacing w:after="0" w:line="360" w:lineRule="auto"/>
              <w:jc w:val="center"/>
              <w:rPr>
                <w:ins w:id="42421" w:author="瑋婷 徐" w:date="2025-01-06T17:19:00Z" w16du:dateUtc="2025-01-06T09:19:00Z"/>
                <w:rFonts w:ascii="Times New Roman" w:hAnsi="Times New Roman" w:cs="Times New Roman"/>
                <w:sz w:val="24"/>
                <w:rPrChange w:id="42422" w:author="瑋婷 徐" w:date="2025-01-06T17:19:00Z" w16du:dateUtc="2025-01-06T09:19:00Z">
                  <w:rPr>
                    <w:ins w:id="42423" w:author="瑋婷 徐" w:date="2025-01-06T17:19:00Z" w16du:dateUtc="2025-01-06T09:19:00Z"/>
                    <w:rFonts w:ascii="Times New Roman" w:hAnsi="Times New Roman" w:cs="Times New Roman"/>
                  </w:rPr>
                </w:rPrChange>
              </w:rPr>
              <w:pPrChange w:id="42424" w:author="瑋婷 徐" w:date="2025-01-06T17:19:00Z" w16du:dateUtc="2025-01-06T09:19:00Z">
                <w:pPr>
                  <w:spacing w:line="360" w:lineRule="auto"/>
                  <w:jc w:val="center"/>
                </w:pPr>
              </w:pPrChange>
            </w:pPr>
            <w:ins w:id="42425" w:author="瑋婷 徐" w:date="2025-01-06T17:31:00Z" w16du:dateUtc="2025-01-06T09:31:00Z">
              <w:r>
                <w:rPr>
                  <w:rFonts w:ascii="Times New Roman" w:hAnsi="Times New Roman" w:cs="Times New Roman" w:hint="eastAsia"/>
                  <w:sz w:val="24"/>
                  <w:lang w:eastAsia="zh-TW"/>
                </w:rPr>
                <w:t>1095</w:t>
              </w:r>
            </w:ins>
          </w:p>
        </w:tc>
      </w:tr>
    </w:tbl>
    <w:p w14:paraId="3C27D569" w14:textId="77777777" w:rsidR="00AA385F" w:rsidRDefault="00AA385F">
      <w:pPr>
        <w:rPr>
          <w:ins w:id="42426" w:author="瑋婷 徐" w:date="2025-01-03T15:19:00Z" w16du:dateUtc="2025-01-03T07:19:00Z"/>
          <w:rFonts w:eastAsiaTheme="minorEastAsia"/>
        </w:rPr>
      </w:pPr>
    </w:p>
    <w:p w14:paraId="6C81563A" w14:textId="0FC3D46F" w:rsidR="00AA385F" w:rsidRDefault="00AA385F">
      <w:pPr>
        <w:rPr>
          <w:ins w:id="42427" w:author="瑋婷 徐" w:date="2025-01-03T15:19:00Z" w16du:dateUtc="2025-01-03T07:19:00Z"/>
          <w:rFonts w:eastAsiaTheme="minorEastAsia"/>
        </w:rPr>
      </w:pPr>
      <w:ins w:id="42428" w:author="瑋婷 徐" w:date="2025-01-03T15:19:00Z" w16du:dateUtc="2025-01-03T07:19:00Z">
        <w:r>
          <w:rPr>
            <w:rFonts w:eastAsiaTheme="minorEastAsia"/>
          </w:rPr>
          <w:br w:type="page"/>
        </w:r>
      </w:ins>
    </w:p>
    <w:p w14:paraId="27BD556B" w14:textId="1CB6CC7F" w:rsidR="00AA385F" w:rsidRDefault="00AA385F" w:rsidP="00AA385F">
      <w:pPr>
        <w:spacing w:line="360" w:lineRule="auto"/>
        <w:jc w:val="both"/>
        <w:rPr>
          <w:ins w:id="42429" w:author="瑋婷 徐" w:date="2025-01-03T15:19:00Z" w16du:dateUtc="2025-01-03T07:19:00Z"/>
          <w:rFonts w:ascii="Times New Roman" w:eastAsia="標楷體" w:hAnsi="Times New Roman" w:cs="Times New Roman"/>
        </w:rPr>
      </w:pPr>
      <w:ins w:id="42430" w:author="瑋婷 徐" w:date="2025-01-03T15:19:00Z" w16du:dateUtc="2025-01-03T07:19:00Z">
        <w:r>
          <w:rPr>
            <w:rFonts w:ascii="Times New Roman" w:eastAsia="標楷體" w:hAnsi="Times New Roman" w:cs="Times New Roman"/>
          </w:rPr>
          <w:lastRenderedPageBreak/>
          <w:t>表</w:t>
        </w:r>
      </w:ins>
      <w:ins w:id="42431" w:author="瑋婷 徐" w:date="2025-01-06T17:35:00Z" w16du:dateUtc="2025-01-06T09:35:00Z">
        <w:r w:rsidR="006F5371">
          <w:rPr>
            <w:rFonts w:ascii="Times New Roman" w:eastAsia="標楷體" w:hAnsi="Times New Roman" w:cs="Times New Roman" w:hint="eastAsia"/>
          </w:rPr>
          <w:t>20</w:t>
        </w:r>
      </w:ins>
      <w:ins w:id="42432" w:author="瑋婷 徐" w:date="2025-01-03T15:19:00Z" w16du:dateUtc="2025-01-03T07:19: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，嘉義</w:t>
        </w:r>
      </w:ins>
      <w:ins w:id="42433" w:author="瑋婷 徐" w:date="2025-01-06T17:10:00Z" w16du:dateUtc="2025-01-06T09:10:00Z">
        <w:r w:rsidR="00003CCE" w:rsidRPr="00003CCE">
          <w:rPr>
            <w:rFonts w:ascii="標楷體" w:eastAsia="標楷體" w:hAnsi="標楷體" w:cs="Times New Roman" w:hint="eastAsia"/>
          </w:rPr>
          <w:t>分署記錄的鳥種及數量</w:t>
        </w:r>
      </w:ins>
    </w:p>
    <w:tbl>
      <w:tblPr>
        <w:tblStyle w:val="Table"/>
        <w:tblW w:w="3671" w:type="pct"/>
        <w:jc w:val="center"/>
        <w:tblLayout w:type="fixed"/>
        <w:tblLook w:val="0420" w:firstRow="1" w:lastRow="0" w:firstColumn="0" w:lastColumn="0" w:noHBand="0" w:noVBand="1"/>
        <w:tblPrChange w:id="42434" w:author="瑋婷 徐" w:date="2025-01-06T17:10:00Z" w16du:dateUtc="2025-01-06T09:10:00Z">
          <w:tblPr>
            <w:tblStyle w:val="Table"/>
            <w:tblW w:w="5000" w:type="pct"/>
            <w:jc w:val="center"/>
            <w:tblLayout w:type="fixed"/>
            <w:tblLook w:val="0420" w:firstRow="1" w:lastRow="0" w:firstColumn="0" w:lastColumn="0" w:noHBand="0" w:noVBand="1"/>
          </w:tblPr>
        </w:tblPrChange>
      </w:tblPr>
      <w:tblGrid>
        <w:gridCol w:w="3154"/>
        <w:gridCol w:w="2944"/>
        <w:tblGridChange w:id="42435">
          <w:tblGrid>
            <w:gridCol w:w="3154"/>
            <w:gridCol w:w="2944"/>
          </w:tblGrid>
        </w:tblGridChange>
      </w:tblGrid>
      <w:tr w:rsidR="00003CCE" w:rsidRPr="00C92C16" w14:paraId="3EA3F2E4"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2436" w:author="瑋婷 徐" w:date="2025-01-04T22:12:00Z"/>
          <w:trPrChange w:id="42437" w:author="瑋婷 徐" w:date="2025-01-06T17:10:00Z" w16du:dateUtc="2025-01-06T09:10:00Z">
            <w:trPr>
              <w:tblHeader/>
              <w:jc w:val="center"/>
            </w:trPr>
          </w:trPrChange>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438" w:author="瑋婷 徐" w:date="2025-01-06T17:10:00Z" w16du:dateUtc="2025-01-06T09:10:00Z">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FE328F8" w14:textId="563F5A7A"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439" w:author="瑋婷 徐" w:date="2025-01-04T22:12:00Z" w16du:dateUtc="2025-01-04T14:12:00Z"/>
                <w:rFonts w:ascii="Times New Roman" w:hAnsi="Times New Roman" w:cs="Times New Roman"/>
                <w:sz w:val="24"/>
                <w:rPrChange w:id="42440" w:author="瑋婷 徐" w:date="2025-01-06T09:51:00Z" w16du:dateUtc="2025-01-06T01:51:00Z">
                  <w:rPr>
                    <w:ins w:id="42441" w:author="瑋婷 徐" w:date="2025-01-04T22:12:00Z" w16du:dateUtc="2025-01-04T14:12:00Z"/>
                  </w:rPr>
                </w:rPrChange>
              </w:rPr>
              <w:pPrChange w:id="42442" w:author="瑋婷 徐" w:date="2025-01-04T22:13:00Z" w16du:dateUtc="2025-01-04T14:13:00Z">
                <w:pPr>
                  <w:spacing w:after="0"/>
                  <w:cnfStyle w:val="100000000000" w:firstRow="1" w:lastRow="0" w:firstColumn="0" w:lastColumn="0" w:oddVBand="0" w:evenVBand="0" w:oddHBand="0" w:evenHBand="0" w:firstRowFirstColumn="0" w:firstRowLastColumn="0" w:lastRowFirstColumn="0" w:lastRowLastColumn="0"/>
                </w:pPr>
              </w:pPrChange>
            </w:pPr>
            <w:ins w:id="42443" w:author="瑋婷 徐" w:date="2025-01-04T22:13:00Z" w16du:dateUtc="2025-01-04T14:13:00Z">
              <w:r w:rsidRPr="00C92C16">
                <w:rPr>
                  <w:rFonts w:ascii="Times New Roman" w:hAnsi="Times New Roman" w:cs="Times New Roman"/>
                  <w:sz w:val="24"/>
                </w:rPr>
                <w:t>鳥種</w:t>
              </w:r>
            </w:ins>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444" w:author="瑋婷 徐" w:date="2025-01-06T17:10:00Z" w16du:dateUtc="2025-01-06T09:10:00Z">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242473F" w14:textId="381F54BF"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445" w:author="瑋婷 徐" w:date="2025-01-04T22:12:00Z" w16du:dateUtc="2025-01-04T14:12:00Z"/>
                <w:rFonts w:ascii="Times New Roman" w:hAnsi="Times New Roman" w:cs="Times New Roman"/>
                <w:sz w:val="24"/>
                <w:rPrChange w:id="42446" w:author="瑋婷 徐" w:date="2025-01-06T09:51:00Z" w16du:dateUtc="2025-01-06T01:51:00Z">
                  <w:rPr>
                    <w:ins w:id="42447" w:author="瑋婷 徐" w:date="2025-01-04T22:12:00Z" w16du:dateUtc="2025-01-04T14:12:00Z"/>
                  </w:rPr>
                </w:rPrChange>
              </w:rPr>
              <w:pPrChange w:id="42448" w:author="瑋婷 徐" w:date="2025-01-04T22:13:00Z" w16du:dateUtc="2025-01-04T14:13:00Z">
                <w:pPr>
                  <w:spacing w:after="0"/>
                  <w:cnfStyle w:val="100000000000" w:firstRow="1" w:lastRow="0" w:firstColumn="0" w:lastColumn="0" w:oddVBand="0" w:evenVBand="0" w:oddHBand="0" w:evenHBand="0" w:firstRowFirstColumn="0" w:firstRowLastColumn="0" w:lastRowFirstColumn="0" w:lastRowLastColumn="0"/>
                </w:pPr>
              </w:pPrChange>
            </w:pPr>
            <w:ins w:id="42449" w:author="瑋婷 徐" w:date="2025-01-04T22:13:00Z" w16du:dateUtc="2025-01-04T14:13:00Z">
              <w:r w:rsidRPr="00C92C16">
                <w:rPr>
                  <w:rFonts w:ascii="Times New Roman" w:hAnsi="Times New Roman" w:cs="Times New Roman"/>
                  <w:sz w:val="24"/>
                </w:rPr>
                <w:t>數量</w:t>
              </w:r>
              <w:r w:rsidRPr="00C92C16">
                <w:rPr>
                  <w:rFonts w:ascii="Times New Roman" w:hAnsi="Times New Roman" w:cs="Times New Roman"/>
                  <w:sz w:val="24"/>
                </w:rPr>
                <w:t>(</w:t>
              </w:r>
              <w:r w:rsidRPr="00C92C16">
                <w:rPr>
                  <w:rFonts w:ascii="Times New Roman" w:hAnsi="Times New Roman" w:cs="Times New Roman"/>
                  <w:sz w:val="24"/>
                </w:rPr>
                <w:t>隻次</w:t>
              </w:r>
              <w:r w:rsidRPr="00C92C16">
                <w:rPr>
                  <w:rFonts w:ascii="Times New Roman" w:hAnsi="Times New Roman" w:cs="Times New Roman"/>
                  <w:sz w:val="24"/>
                </w:rPr>
                <w:t>)</w:t>
              </w:r>
            </w:ins>
          </w:p>
        </w:tc>
      </w:tr>
      <w:tr w:rsidR="00003CCE" w:rsidRPr="00C92C16" w14:paraId="7A1BFB0B" w14:textId="77777777" w:rsidTr="00003CCE">
        <w:trPr>
          <w:jc w:val="center"/>
          <w:ins w:id="42450" w:author="瑋婷 徐" w:date="2025-01-04T22:12:00Z"/>
          <w:trPrChange w:id="42451" w:author="瑋婷 徐" w:date="2025-01-06T17:10:00Z" w16du:dateUtc="2025-01-06T09:10:00Z">
            <w:trPr>
              <w:jc w:val="center"/>
            </w:trPr>
          </w:trPrChange>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52" w:author="瑋婷 徐" w:date="2025-01-06T17:10:00Z" w16du:dateUtc="2025-01-06T09:10:00Z">
              <w:tcPr>
                <w:tcW w:w="189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A9DC76" w14:textId="77777777" w:rsidR="00003CCE" w:rsidRPr="00C92C16" w:rsidRDefault="00003CCE">
            <w:pPr>
              <w:spacing w:after="0" w:line="360" w:lineRule="auto"/>
              <w:jc w:val="center"/>
              <w:rPr>
                <w:ins w:id="42453" w:author="瑋婷 徐" w:date="2025-01-04T22:12:00Z" w16du:dateUtc="2025-01-04T14:12:00Z"/>
                <w:rFonts w:ascii="Times New Roman" w:hAnsi="Times New Roman" w:cs="Times New Roman"/>
                <w:sz w:val="24"/>
                <w:rPrChange w:id="42454" w:author="瑋婷 徐" w:date="2025-01-06T09:51:00Z" w16du:dateUtc="2025-01-06T01:51:00Z">
                  <w:rPr>
                    <w:ins w:id="42455" w:author="瑋婷 徐" w:date="2025-01-04T22:12:00Z" w16du:dateUtc="2025-01-04T14:12:00Z"/>
                  </w:rPr>
                </w:rPrChange>
              </w:rPr>
              <w:pPrChange w:id="42456" w:author="瑋婷 徐" w:date="2025-01-04T22:13:00Z" w16du:dateUtc="2025-01-04T14:13:00Z">
                <w:pPr>
                  <w:spacing w:after="0"/>
                </w:pPr>
              </w:pPrChange>
            </w:pPr>
            <w:ins w:id="42457" w:author="瑋婷 徐" w:date="2025-01-04T22:12:00Z" w16du:dateUtc="2025-01-04T14:12:00Z">
              <w:r w:rsidRPr="00C92C16">
                <w:rPr>
                  <w:rFonts w:ascii="Times New Roman" w:hAnsi="Times New Roman" w:cs="Times New Roman"/>
                  <w:sz w:val="24"/>
                  <w:rPrChange w:id="42458" w:author="瑋婷 徐" w:date="2025-01-06T09:51:00Z" w16du:dateUtc="2025-01-06T01:51:00Z">
                    <w:rPr/>
                  </w:rPrChange>
                </w:rPr>
                <w:t>藍腹鷴</w:t>
              </w:r>
            </w:ins>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59" w:author="瑋婷 徐" w:date="2025-01-06T17:10:00Z" w16du:dateUtc="2025-01-06T09:10:00Z">
              <w:tcPr>
                <w:tcW w:w="17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755BAB" w14:textId="77777777" w:rsidR="00003CCE" w:rsidRPr="00C92C16" w:rsidRDefault="00003CCE">
            <w:pPr>
              <w:spacing w:after="0" w:line="360" w:lineRule="auto"/>
              <w:jc w:val="center"/>
              <w:rPr>
                <w:ins w:id="42460" w:author="瑋婷 徐" w:date="2025-01-04T22:12:00Z" w16du:dateUtc="2025-01-04T14:12:00Z"/>
                <w:rFonts w:ascii="Times New Roman" w:hAnsi="Times New Roman" w:cs="Times New Roman"/>
                <w:sz w:val="24"/>
                <w:rPrChange w:id="42461" w:author="瑋婷 徐" w:date="2025-01-06T09:51:00Z" w16du:dateUtc="2025-01-06T01:51:00Z">
                  <w:rPr>
                    <w:ins w:id="42462" w:author="瑋婷 徐" w:date="2025-01-04T22:12:00Z" w16du:dateUtc="2025-01-04T14:12:00Z"/>
                  </w:rPr>
                </w:rPrChange>
              </w:rPr>
              <w:pPrChange w:id="42463" w:author="瑋婷 徐" w:date="2025-01-04T22:13:00Z" w16du:dateUtc="2025-01-04T14:13:00Z">
                <w:pPr>
                  <w:spacing w:after="0"/>
                </w:pPr>
              </w:pPrChange>
            </w:pPr>
            <w:ins w:id="42464" w:author="瑋婷 徐" w:date="2025-01-04T22:12:00Z" w16du:dateUtc="2025-01-04T14:12:00Z">
              <w:r w:rsidRPr="00C92C16">
                <w:rPr>
                  <w:rFonts w:ascii="Times New Roman" w:hAnsi="Times New Roman" w:cs="Times New Roman"/>
                  <w:sz w:val="24"/>
                  <w:rPrChange w:id="42465" w:author="瑋婷 徐" w:date="2025-01-06T09:51:00Z" w16du:dateUtc="2025-01-06T01:51:00Z">
                    <w:rPr/>
                  </w:rPrChange>
                </w:rPr>
                <w:t>3</w:t>
              </w:r>
            </w:ins>
          </w:p>
        </w:tc>
      </w:tr>
      <w:tr w:rsidR="00003CCE" w:rsidRPr="00C92C16" w14:paraId="2839E5A4" w14:textId="77777777" w:rsidTr="00003CCE">
        <w:trPr>
          <w:jc w:val="center"/>
          <w:ins w:id="42466" w:author="瑋婷 徐" w:date="2025-01-04T22:12:00Z"/>
          <w:trPrChange w:id="4246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6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7AE16A" w14:textId="77777777" w:rsidR="00003CCE" w:rsidRPr="00C92C16" w:rsidRDefault="00003CCE">
            <w:pPr>
              <w:spacing w:after="0" w:line="360" w:lineRule="auto"/>
              <w:jc w:val="center"/>
              <w:rPr>
                <w:ins w:id="42469" w:author="瑋婷 徐" w:date="2025-01-04T22:12:00Z" w16du:dateUtc="2025-01-04T14:12:00Z"/>
                <w:rFonts w:ascii="Times New Roman" w:hAnsi="Times New Roman" w:cs="Times New Roman"/>
                <w:sz w:val="24"/>
                <w:rPrChange w:id="42470" w:author="瑋婷 徐" w:date="2025-01-06T09:51:00Z" w16du:dateUtc="2025-01-06T01:51:00Z">
                  <w:rPr>
                    <w:ins w:id="42471" w:author="瑋婷 徐" w:date="2025-01-04T22:12:00Z" w16du:dateUtc="2025-01-04T14:12:00Z"/>
                  </w:rPr>
                </w:rPrChange>
              </w:rPr>
              <w:pPrChange w:id="42472" w:author="瑋婷 徐" w:date="2025-01-04T22:13:00Z" w16du:dateUtc="2025-01-04T14:13:00Z">
                <w:pPr>
                  <w:spacing w:after="0"/>
                </w:pPr>
              </w:pPrChange>
            </w:pPr>
            <w:ins w:id="42473" w:author="瑋婷 徐" w:date="2025-01-04T22:12:00Z" w16du:dateUtc="2025-01-04T14:12:00Z">
              <w:r w:rsidRPr="00C92C16">
                <w:rPr>
                  <w:rFonts w:ascii="Times New Roman" w:hAnsi="Times New Roman" w:cs="Times New Roman"/>
                  <w:sz w:val="24"/>
                  <w:rPrChange w:id="42474" w:author="瑋婷 徐" w:date="2025-01-06T09:51:00Z" w16du:dateUtc="2025-01-06T01:51:00Z">
                    <w:rPr/>
                  </w:rPrChange>
                </w:rPr>
                <w:t>綠鳩</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7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502293" w14:textId="77777777" w:rsidR="00003CCE" w:rsidRPr="00C92C16" w:rsidRDefault="00003CCE">
            <w:pPr>
              <w:spacing w:after="0" w:line="360" w:lineRule="auto"/>
              <w:jc w:val="center"/>
              <w:rPr>
                <w:ins w:id="42476" w:author="瑋婷 徐" w:date="2025-01-04T22:12:00Z" w16du:dateUtc="2025-01-04T14:12:00Z"/>
                <w:rFonts w:ascii="Times New Roman" w:hAnsi="Times New Roman" w:cs="Times New Roman"/>
                <w:sz w:val="24"/>
                <w:rPrChange w:id="42477" w:author="瑋婷 徐" w:date="2025-01-06T09:51:00Z" w16du:dateUtc="2025-01-06T01:51:00Z">
                  <w:rPr>
                    <w:ins w:id="42478" w:author="瑋婷 徐" w:date="2025-01-04T22:12:00Z" w16du:dateUtc="2025-01-04T14:12:00Z"/>
                  </w:rPr>
                </w:rPrChange>
              </w:rPr>
              <w:pPrChange w:id="42479" w:author="瑋婷 徐" w:date="2025-01-04T22:13:00Z" w16du:dateUtc="2025-01-04T14:13:00Z">
                <w:pPr>
                  <w:spacing w:after="0"/>
                </w:pPr>
              </w:pPrChange>
            </w:pPr>
            <w:ins w:id="42480" w:author="瑋婷 徐" w:date="2025-01-04T22:12:00Z" w16du:dateUtc="2025-01-04T14:12:00Z">
              <w:r w:rsidRPr="00C92C16">
                <w:rPr>
                  <w:rFonts w:ascii="Times New Roman" w:hAnsi="Times New Roman" w:cs="Times New Roman"/>
                  <w:sz w:val="24"/>
                  <w:rPrChange w:id="42481" w:author="瑋婷 徐" w:date="2025-01-06T09:51:00Z" w16du:dateUtc="2025-01-06T01:51:00Z">
                    <w:rPr/>
                  </w:rPrChange>
                </w:rPr>
                <w:t>2</w:t>
              </w:r>
            </w:ins>
          </w:p>
        </w:tc>
      </w:tr>
      <w:tr w:rsidR="00003CCE" w:rsidRPr="00C92C16" w14:paraId="7D8EC180" w14:textId="77777777" w:rsidTr="00003CCE">
        <w:trPr>
          <w:jc w:val="center"/>
          <w:ins w:id="42482" w:author="瑋婷 徐" w:date="2025-01-04T22:12:00Z"/>
          <w:trPrChange w:id="4248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8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2B895D" w14:textId="77777777" w:rsidR="00003CCE" w:rsidRPr="00C92C16" w:rsidRDefault="00003CCE">
            <w:pPr>
              <w:spacing w:after="0" w:line="360" w:lineRule="auto"/>
              <w:jc w:val="center"/>
              <w:rPr>
                <w:ins w:id="42485" w:author="瑋婷 徐" w:date="2025-01-04T22:12:00Z" w16du:dateUtc="2025-01-04T14:12:00Z"/>
                <w:rFonts w:ascii="Times New Roman" w:hAnsi="Times New Roman" w:cs="Times New Roman"/>
                <w:sz w:val="24"/>
                <w:rPrChange w:id="42486" w:author="瑋婷 徐" w:date="2025-01-06T09:51:00Z" w16du:dateUtc="2025-01-06T01:51:00Z">
                  <w:rPr>
                    <w:ins w:id="42487" w:author="瑋婷 徐" w:date="2025-01-04T22:12:00Z" w16du:dateUtc="2025-01-04T14:12:00Z"/>
                  </w:rPr>
                </w:rPrChange>
              </w:rPr>
              <w:pPrChange w:id="42488" w:author="瑋婷 徐" w:date="2025-01-04T22:13:00Z" w16du:dateUtc="2025-01-04T14:13:00Z">
                <w:pPr>
                  <w:spacing w:after="0"/>
                </w:pPr>
              </w:pPrChange>
            </w:pPr>
            <w:ins w:id="42489" w:author="瑋婷 徐" w:date="2025-01-04T22:12:00Z" w16du:dateUtc="2025-01-04T14:12:00Z">
              <w:r w:rsidRPr="00C92C16">
                <w:rPr>
                  <w:rFonts w:ascii="Times New Roman" w:hAnsi="Times New Roman" w:cs="Times New Roman"/>
                  <w:sz w:val="24"/>
                  <w:rPrChange w:id="42490" w:author="瑋婷 徐" w:date="2025-01-06T09:51:00Z" w16du:dateUtc="2025-01-06T01:51:00Z">
                    <w:rPr/>
                  </w:rPrChange>
                </w:rPr>
                <w:t>鷹鵑</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9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37E2B6" w14:textId="77777777" w:rsidR="00003CCE" w:rsidRPr="00C92C16" w:rsidRDefault="00003CCE">
            <w:pPr>
              <w:spacing w:after="0" w:line="360" w:lineRule="auto"/>
              <w:jc w:val="center"/>
              <w:rPr>
                <w:ins w:id="42492" w:author="瑋婷 徐" w:date="2025-01-04T22:12:00Z" w16du:dateUtc="2025-01-04T14:12:00Z"/>
                <w:rFonts w:ascii="Times New Roman" w:hAnsi="Times New Roman" w:cs="Times New Roman"/>
                <w:sz w:val="24"/>
                <w:rPrChange w:id="42493" w:author="瑋婷 徐" w:date="2025-01-06T09:51:00Z" w16du:dateUtc="2025-01-06T01:51:00Z">
                  <w:rPr>
                    <w:ins w:id="42494" w:author="瑋婷 徐" w:date="2025-01-04T22:12:00Z" w16du:dateUtc="2025-01-04T14:12:00Z"/>
                  </w:rPr>
                </w:rPrChange>
              </w:rPr>
              <w:pPrChange w:id="42495" w:author="瑋婷 徐" w:date="2025-01-04T22:13:00Z" w16du:dateUtc="2025-01-04T14:13:00Z">
                <w:pPr>
                  <w:spacing w:after="0"/>
                </w:pPr>
              </w:pPrChange>
            </w:pPr>
            <w:ins w:id="42496" w:author="瑋婷 徐" w:date="2025-01-04T22:12:00Z" w16du:dateUtc="2025-01-04T14:12:00Z">
              <w:r w:rsidRPr="00C92C16">
                <w:rPr>
                  <w:rFonts w:ascii="Times New Roman" w:hAnsi="Times New Roman" w:cs="Times New Roman"/>
                  <w:sz w:val="24"/>
                  <w:rPrChange w:id="42497" w:author="瑋婷 徐" w:date="2025-01-06T09:51:00Z" w16du:dateUtc="2025-01-06T01:51:00Z">
                    <w:rPr/>
                  </w:rPrChange>
                </w:rPr>
                <w:t>2</w:t>
              </w:r>
            </w:ins>
          </w:p>
        </w:tc>
      </w:tr>
      <w:tr w:rsidR="00003CCE" w:rsidRPr="00C92C16" w14:paraId="75438694" w14:textId="77777777" w:rsidTr="00003CCE">
        <w:trPr>
          <w:jc w:val="center"/>
          <w:ins w:id="42498" w:author="瑋婷 徐" w:date="2025-01-04T22:12:00Z"/>
          <w:trPrChange w:id="4249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0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A24508" w14:textId="77777777" w:rsidR="00003CCE" w:rsidRPr="00C92C16" w:rsidRDefault="00003CCE">
            <w:pPr>
              <w:spacing w:after="0" w:line="360" w:lineRule="auto"/>
              <w:jc w:val="center"/>
              <w:rPr>
                <w:ins w:id="42501" w:author="瑋婷 徐" w:date="2025-01-04T22:12:00Z" w16du:dateUtc="2025-01-04T14:12:00Z"/>
                <w:rFonts w:ascii="Times New Roman" w:hAnsi="Times New Roman" w:cs="Times New Roman"/>
                <w:sz w:val="24"/>
                <w:rPrChange w:id="42502" w:author="瑋婷 徐" w:date="2025-01-06T09:51:00Z" w16du:dateUtc="2025-01-06T01:51:00Z">
                  <w:rPr>
                    <w:ins w:id="42503" w:author="瑋婷 徐" w:date="2025-01-04T22:12:00Z" w16du:dateUtc="2025-01-04T14:12:00Z"/>
                  </w:rPr>
                </w:rPrChange>
              </w:rPr>
              <w:pPrChange w:id="42504" w:author="瑋婷 徐" w:date="2025-01-04T22:13:00Z" w16du:dateUtc="2025-01-04T14:13:00Z">
                <w:pPr>
                  <w:spacing w:after="0"/>
                </w:pPr>
              </w:pPrChange>
            </w:pPr>
            <w:ins w:id="42505" w:author="瑋婷 徐" w:date="2025-01-04T22:12:00Z" w16du:dateUtc="2025-01-04T14:12:00Z">
              <w:r w:rsidRPr="00C92C16">
                <w:rPr>
                  <w:rFonts w:ascii="Times New Roman" w:hAnsi="Times New Roman" w:cs="Times New Roman"/>
                  <w:sz w:val="24"/>
                  <w:rPrChange w:id="42506" w:author="瑋婷 徐" w:date="2025-01-06T09:51:00Z" w16du:dateUtc="2025-01-06T01:51:00Z">
                    <w:rPr/>
                  </w:rPrChange>
                </w:rPr>
                <w:t>鳳頭蒼鷹</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0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DE47DA" w14:textId="77777777" w:rsidR="00003CCE" w:rsidRPr="00C92C16" w:rsidRDefault="00003CCE">
            <w:pPr>
              <w:spacing w:after="0" w:line="360" w:lineRule="auto"/>
              <w:jc w:val="center"/>
              <w:rPr>
                <w:ins w:id="42508" w:author="瑋婷 徐" w:date="2025-01-04T22:12:00Z" w16du:dateUtc="2025-01-04T14:12:00Z"/>
                <w:rFonts w:ascii="Times New Roman" w:hAnsi="Times New Roman" w:cs="Times New Roman"/>
                <w:sz w:val="24"/>
                <w:rPrChange w:id="42509" w:author="瑋婷 徐" w:date="2025-01-06T09:51:00Z" w16du:dateUtc="2025-01-06T01:51:00Z">
                  <w:rPr>
                    <w:ins w:id="42510" w:author="瑋婷 徐" w:date="2025-01-04T22:12:00Z" w16du:dateUtc="2025-01-04T14:12:00Z"/>
                  </w:rPr>
                </w:rPrChange>
              </w:rPr>
              <w:pPrChange w:id="42511" w:author="瑋婷 徐" w:date="2025-01-04T22:13:00Z" w16du:dateUtc="2025-01-04T14:13:00Z">
                <w:pPr>
                  <w:spacing w:after="0"/>
                </w:pPr>
              </w:pPrChange>
            </w:pPr>
            <w:ins w:id="42512" w:author="瑋婷 徐" w:date="2025-01-04T22:12:00Z" w16du:dateUtc="2025-01-04T14:12:00Z">
              <w:r w:rsidRPr="00C92C16">
                <w:rPr>
                  <w:rFonts w:ascii="Times New Roman" w:hAnsi="Times New Roman" w:cs="Times New Roman"/>
                  <w:sz w:val="24"/>
                  <w:rPrChange w:id="42513" w:author="瑋婷 徐" w:date="2025-01-06T09:51:00Z" w16du:dateUtc="2025-01-06T01:51:00Z">
                    <w:rPr/>
                  </w:rPrChange>
                </w:rPr>
                <w:t>1</w:t>
              </w:r>
            </w:ins>
          </w:p>
        </w:tc>
      </w:tr>
      <w:tr w:rsidR="00003CCE" w:rsidRPr="00C92C16" w14:paraId="380D714E" w14:textId="77777777" w:rsidTr="00003CCE">
        <w:trPr>
          <w:jc w:val="center"/>
          <w:ins w:id="42514" w:author="瑋婷 徐" w:date="2025-01-04T22:12:00Z"/>
          <w:trPrChange w:id="42515"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16"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8ECEC8" w14:textId="77777777" w:rsidR="00003CCE" w:rsidRPr="00C92C16" w:rsidRDefault="00003CCE">
            <w:pPr>
              <w:spacing w:after="0" w:line="360" w:lineRule="auto"/>
              <w:jc w:val="center"/>
              <w:rPr>
                <w:ins w:id="42517" w:author="瑋婷 徐" w:date="2025-01-04T22:12:00Z" w16du:dateUtc="2025-01-04T14:12:00Z"/>
                <w:rFonts w:ascii="Times New Roman" w:hAnsi="Times New Roman" w:cs="Times New Roman"/>
                <w:sz w:val="24"/>
                <w:rPrChange w:id="42518" w:author="瑋婷 徐" w:date="2025-01-06T09:51:00Z" w16du:dateUtc="2025-01-06T01:51:00Z">
                  <w:rPr>
                    <w:ins w:id="42519" w:author="瑋婷 徐" w:date="2025-01-04T22:12:00Z" w16du:dateUtc="2025-01-04T14:12:00Z"/>
                  </w:rPr>
                </w:rPrChange>
              </w:rPr>
              <w:pPrChange w:id="42520" w:author="瑋婷 徐" w:date="2025-01-04T22:13:00Z" w16du:dateUtc="2025-01-04T14:13:00Z">
                <w:pPr>
                  <w:spacing w:after="0"/>
                </w:pPr>
              </w:pPrChange>
            </w:pPr>
            <w:ins w:id="42521" w:author="瑋婷 徐" w:date="2025-01-04T22:12:00Z" w16du:dateUtc="2025-01-04T14:12:00Z">
              <w:r w:rsidRPr="00C92C16">
                <w:rPr>
                  <w:rFonts w:ascii="Times New Roman" w:hAnsi="Times New Roman" w:cs="Times New Roman"/>
                  <w:sz w:val="24"/>
                  <w:rPrChange w:id="42522" w:author="瑋婷 徐" w:date="2025-01-06T09:51:00Z" w16du:dateUtc="2025-01-06T01:51:00Z">
                    <w:rPr/>
                  </w:rPrChange>
                </w:rPr>
                <w:t>黃嘴角鴞</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23"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088DA6" w14:textId="77777777" w:rsidR="00003CCE" w:rsidRPr="00C92C16" w:rsidRDefault="00003CCE">
            <w:pPr>
              <w:spacing w:after="0" w:line="360" w:lineRule="auto"/>
              <w:jc w:val="center"/>
              <w:rPr>
                <w:ins w:id="42524" w:author="瑋婷 徐" w:date="2025-01-04T22:12:00Z" w16du:dateUtc="2025-01-04T14:12:00Z"/>
                <w:rFonts w:ascii="Times New Roman" w:hAnsi="Times New Roman" w:cs="Times New Roman"/>
                <w:sz w:val="24"/>
                <w:rPrChange w:id="42525" w:author="瑋婷 徐" w:date="2025-01-06T09:51:00Z" w16du:dateUtc="2025-01-06T01:51:00Z">
                  <w:rPr>
                    <w:ins w:id="42526" w:author="瑋婷 徐" w:date="2025-01-04T22:12:00Z" w16du:dateUtc="2025-01-04T14:12:00Z"/>
                  </w:rPr>
                </w:rPrChange>
              </w:rPr>
              <w:pPrChange w:id="42527" w:author="瑋婷 徐" w:date="2025-01-04T22:13:00Z" w16du:dateUtc="2025-01-04T14:13:00Z">
                <w:pPr>
                  <w:spacing w:after="0"/>
                </w:pPr>
              </w:pPrChange>
            </w:pPr>
            <w:ins w:id="42528" w:author="瑋婷 徐" w:date="2025-01-04T22:12:00Z" w16du:dateUtc="2025-01-04T14:12:00Z">
              <w:r w:rsidRPr="00C92C16">
                <w:rPr>
                  <w:rFonts w:ascii="Times New Roman" w:hAnsi="Times New Roman" w:cs="Times New Roman"/>
                  <w:sz w:val="24"/>
                  <w:rPrChange w:id="42529" w:author="瑋婷 徐" w:date="2025-01-06T09:51:00Z" w16du:dateUtc="2025-01-06T01:51:00Z">
                    <w:rPr/>
                  </w:rPrChange>
                </w:rPr>
                <w:t>1</w:t>
              </w:r>
            </w:ins>
          </w:p>
        </w:tc>
      </w:tr>
      <w:tr w:rsidR="00003CCE" w:rsidRPr="00C92C16" w14:paraId="05AC44C5" w14:textId="77777777" w:rsidTr="00003CCE">
        <w:trPr>
          <w:jc w:val="center"/>
          <w:ins w:id="42530" w:author="瑋婷 徐" w:date="2025-01-04T22:12:00Z"/>
          <w:trPrChange w:id="42531"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32"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C09513" w14:textId="77777777" w:rsidR="00003CCE" w:rsidRPr="00C92C16" w:rsidRDefault="00003CCE">
            <w:pPr>
              <w:spacing w:after="0" w:line="360" w:lineRule="auto"/>
              <w:jc w:val="center"/>
              <w:rPr>
                <w:ins w:id="42533" w:author="瑋婷 徐" w:date="2025-01-04T22:12:00Z" w16du:dateUtc="2025-01-04T14:12:00Z"/>
                <w:rFonts w:ascii="Times New Roman" w:hAnsi="Times New Roman" w:cs="Times New Roman"/>
                <w:sz w:val="24"/>
                <w:rPrChange w:id="42534" w:author="瑋婷 徐" w:date="2025-01-06T09:51:00Z" w16du:dateUtc="2025-01-06T01:51:00Z">
                  <w:rPr>
                    <w:ins w:id="42535" w:author="瑋婷 徐" w:date="2025-01-04T22:12:00Z" w16du:dateUtc="2025-01-04T14:12:00Z"/>
                  </w:rPr>
                </w:rPrChange>
              </w:rPr>
              <w:pPrChange w:id="42536" w:author="瑋婷 徐" w:date="2025-01-04T22:13:00Z" w16du:dateUtc="2025-01-04T14:13:00Z">
                <w:pPr>
                  <w:spacing w:after="0"/>
                </w:pPr>
              </w:pPrChange>
            </w:pPr>
            <w:ins w:id="42537" w:author="瑋婷 徐" w:date="2025-01-04T22:12:00Z" w16du:dateUtc="2025-01-04T14:12:00Z">
              <w:r w:rsidRPr="00C92C16">
                <w:rPr>
                  <w:rFonts w:ascii="Times New Roman" w:hAnsi="Times New Roman" w:cs="Times New Roman"/>
                  <w:sz w:val="24"/>
                  <w:rPrChange w:id="42538" w:author="瑋婷 徐" w:date="2025-01-06T09:51:00Z" w16du:dateUtc="2025-01-06T01:51:00Z">
                    <w:rPr/>
                  </w:rPrChange>
                </w:rPr>
                <w:t>領角鴞</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39"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CF518A" w14:textId="77777777" w:rsidR="00003CCE" w:rsidRPr="00C92C16" w:rsidRDefault="00003CCE">
            <w:pPr>
              <w:spacing w:after="0" w:line="360" w:lineRule="auto"/>
              <w:jc w:val="center"/>
              <w:rPr>
                <w:ins w:id="42540" w:author="瑋婷 徐" w:date="2025-01-04T22:12:00Z" w16du:dateUtc="2025-01-04T14:12:00Z"/>
                <w:rFonts w:ascii="Times New Roman" w:hAnsi="Times New Roman" w:cs="Times New Roman"/>
                <w:sz w:val="24"/>
                <w:rPrChange w:id="42541" w:author="瑋婷 徐" w:date="2025-01-06T09:51:00Z" w16du:dateUtc="2025-01-06T01:51:00Z">
                  <w:rPr>
                    <w:ins w:id="42542" w:author="瑋婷 徐" w:date="2025-01-04T22:12:00Z" w16du:dateUtc="2025-01-04T14:12:00Z"/>
                  </w:rPr>
                </w:rPrChange>
              </w:rPr>
              <w:pPrChange w:id="42543" w:author="瑋婷 徐" w:date="2025-01-04T22:13:00Z" w16du:dateUtc="2025-01-04T14:13:00Z">
                <w:pPr>
                  <w:spacing w:after="0"/>
                </w:pPr>
              </w:pPrChange>
            </w:pPr>
            <w:ins w:id="42544" w:author="瑋婷 徐" w:date="2025-01-04T22:12:00Z" w16du:dateUtc="2025-01-04T14:12:00Z">
              <w:r w:rsidRPr="00C92C16">
                <w:rPr>
                  <w:rFonts w:ascii="Times New Roman" w:hAnsi="Times New Roman" w:cs="Times New Roman"/>
                  <w:sz w:val="24"/>
                  <w:rPrChange w:id="42545" w:author="瑋婷 徐" w:date="2025-01-06T09:51:00Z" w16du:dateUtc="2025-01-06T01:51:00Z">
                    <w:rPr/>
                  </w:rPrChange>
                </w:rPr>
                <w:t>1</w:t>
              </w:r>
            </w:ins>
          </w:p>
        </w:tc>
      </w:tr>
      <w:tr w:rsidR="00003CCE" w:rsidRPr="00C92C16" w14:paraId="10F387F3" w14:textId="77777777" w:rsidTr="00003CCE">
        <w:trPr>
          <w:jc w:val="center"/>
          <w:ins w:id="42546" w:author="瑋婷 徐" w:date="2025-01-04T22:12:00Z"/>
          <w:trPrChange w:id="4254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4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D6E5ED" w14:textId="77777777" w:rsidR="00003CCE" w:rsidRPr="00C92C16" w:rsidRDefault="00003CCE">
            <w:pPr>
              <w:spacing w:after="0" w:line="360" w:lineRule="auto"/>
              <w:jc w:val="center"/>
              <w:rPr>
                <w:ins w:id="42549" w:author="瑋婷 徐" w:date="2025-01-04T22:12:00Z" w16du:dateUtc="2025-01-04T14:12:00Z"/>
                <w:rFonts w:ascii="Times New Roman" w:hAnsi="Times New Roman" w:cs="Times New Roman"/>
                <w:sz w:val="24"/>
                <w:rPrChange w:id="42550" w:author="瑋婷 徐" w:date="2025-01-06T09:51:00Z" w16du:dateUtc="2025-01-06T01:51:00Z">
                  <w:rPr>
                    <w:ins w:id="42551" w:author="瑋婷 徐" w:date="2025-01-04T22:12:00Z" w16du:dateUtc="2025-01-04T14:12:00Z"/>
                  </w:rPr>
                </w:rPrChange>
              </w:rPr>
              <w:pPrChange w:id="42552" w:author="瑋婷 徐" w:date="2025-01-04T22:13:00Z" w16du:dateUtc="2025-01-04T14:13:00Z">
                <w:pPr>
                  <w:spacing w:after="0"/>
                </w:pPr>
              </w:pPrChange>
            </w:pPr>
            <w:ins w:id="42553" w:author="瑋婷 徐" w:date="2025-01-04T22:12:00Z" w16du:dateUtc="2025-01-04T14:12:00Z">
              <w:r w:rsidRPr="00C92C16">
                <w:rPr>
                  <w:rFonts w:ascii="Times New Roman" w:hAnsi="Times New Roman" w:cs="Times New Roman"/>
                  <w:sz w:val="24"/>
                  <w:rPrChange w:id="42554" w:author="瑋婷 徐" w:date="2025-01-06T09:51:00Z" w16du:dateUtc="2025-01-06T01:51:00Z">
                    <w:rPr/>
                  </w:rPrChange>
                </w:rPr>
                <w:t>鵂鶹</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5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4FB18E" w14:textId="77777777" w:rsidR="00003CCE" w:rsidRPr="00C92C16" w:rsidRDefault="00003CCE">
            <w:pPr>
              <w:spacing w:after="0" w:line="360" w:lineRule="auto"/>
              <w:jc w:val="center"/>
              <w:rPr>
                <w:ins w:id="42556" w:author="瑋婷 徐" w:date="2025-01-04T22:12:00Z" w16du:dateUtc="2025-01-04T14:12:00Z"/>
                <w:rFonts w:ascii="Times New Roman" w:hAnsi="Times New Roman" w:cs="Times New Roman"/>
                <w:sz w:val="24"/>
                <w:rPrChange w:id="42557" w:author="瑋婷 徐" w:date="2025-01-06T09:51:00Z" w16du:dateUtc="2025-01-06T01:51:00Z">
                  <w:rPr>
                    <w:ins w:id="42558" w:author="瑋婷 徐" w:date="2025-01-04T22:12:00Z" w16du:dateUtc="2025-01-04T14:12:00Z"/>
                  </w:rPr>
                </w:rPrChange>
              </w:rPr>
              <w:pPrChange w:id="42559" w:author="瑋婷 徐" w:date="2025-01-04T22:13:00Z" w16du:dateUtc="2025-01-04T14:13:00Z">
                <w:pPr>
                  <w:spacing w:after="0"/>
                </w:pPr>
              </w:pPrChange>
            </w:pPr>
            <w:ins w:id="42560" w:author="瑋婷 徐" w:date="2025-01-04T22:12:00Z" w16du:dateUtc="2025-01-04T14:12:00Z">
              <w:r w:rsidRPr="00C92C16">
                <w:rPr>
                  <w:rFonts w:ascii="Times New Roman" w:hAnsi="Times New Roman" w:cs="Times New Roman"/>
                  <w:sz w:val="24"/>
                  <w:rPrChange w:id="42561" w:author="瑋婷 徐" w:date="2025-01-06T09:51:00Z" w16du:dateUtc="2025-01-06T01:51:00Z">
                    <w:rPr/>
                  </w:rPrChange>
                </w:rPr>
                <w:t>3</w:t>
              </w:r>
            </w:ins>
          </w:p>
        </w:tc>
      </w:tr>
      <w:tr w:rsidR="00003CCE" w:rsidRPr="00C92C16" w14:paraId="57CEF6B9" w14:textId="77777777" w:rsidTr="00003CCE">
        <w:trPr>
          <w:jc w:val="center"/>
          <w:ins w:id="42562" w:author="瑋婷 徐" w:date="2025-01-04T22:12:00Z"/>
          <w:trPrChange w:id="4256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6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B33989" w14:textId="77777777" w:rsidR="00003CCE" w:rsidRPr="00C92C16" w:rsidRDefault="00003CCE">
            <w:pPr>
              <w:spacing w:after="0" w:line="360" w:lineRule="auto"/>
              <w:jc w:val="center"/>
              <w:rPr>
                <w:ins w:id="42565" w:author="瑋婷 徐" w:date="2025-01-04T22:12:00Z" w16du:dateUtc="2025-01-04T14:12:00Z"/>
                <w:rFonts w:ascii="Times New Roman" w:hAnsi="Times New Roman" w:cs="Times New Roman"/>
                <w:sz w:val="24"/>
                <w:rPrChange w:id="42566" w:author="瑋婷 徐" w:date="2025-01-06T09:51:00Z" w16du:dateUtc="2025-01-06T01:51:00Z">
                  <w:rPr>
                    <w:ins w:id="42567" w:author="瑋婷 徐" w:date="2025-01-04T22:12:00Z" w16du:dateUtc="2025-01-04T14:12:00Z"/>
                  </w:rPr>
                </w:rPrChange>
              </w:rPr>
              <w:pPrChange w:id="42568" w:author="瑋婷 徐" w:date="2025-01-04T22:13:00Z" w16du:dateUtc="2025-01-04T14:13:00Z">
                <w:pPr>
                  <w:spacing w:after="0"/>
                </w:pPr>
              </w:pPrChange>
            </w:pPr>
            <w:ins w:id="42569" w:author="瑋婷 徐" w:date="2025-01-04T22:12:00Z" w16du:dateUtc="2025-01-04T14:12:00Z">
              <w:r w:rsidRPr="00C92C16">
                <w:rPr>
                  <w:rFonts w:ascii="Times New Roman" w:hAnsi="Times New Roman" w:cs="Times New Roman"/>
                  <w:sz w:val="24"/>
                  <w:rPrChange w:id="42570" w:author="瑋婷 徐" w:date="2025-01-06T09:51:00Z" w16du:dateUtc="2025-01-06T01:51:00Z">
                    <w:rPr/>
                  </w:rPrChange>
                </w:rPr>
                <w:t>巨嘴鴉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7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5CFCCA" w14:textId="77777777" w:rsidR="00003CCE" w:rsidRPr="00C92C16" w:rsidRDefault="00003CCE">
            <w:pPr>
              <w:spacing w:after="0" w:line="360" w:lineRule="auto"/>
              <w:jc w:val="center"/>
              <w:rPr>
                <w:ins w:id="42572" w:author="瑋婷 徐" w:date="2025-01-04T22:12:00Z" w16du:dateUtc="2025-01-04T14:12:00Z"/>
                <w:rFonts w:ascii="Times New Roman" w:hAnsi="Times New Roman" w:cs="Times New Roman"/>
                <w:sz w:val="24"/>
                <w:rPrChange w:id="42573" w:author="瑋婷 徐" w:date="2025-01-06T09:51:00Z" w16du:dateUtc="2025-01-06T01:51:00Z">
                  <w:rPr>
                    <w:ins w:id="42574" w:author="瑋婷 徐" w:date="2025-01-04T22:12:00Z" w16du:dateUtc="2025-01-04T14:12:00Z"/>
                  </w:rPr>
                </w:rPrChange>
              </w:rPr>
              <w:pPrChange w:id="42575" w:author="瑋婷 徐" w:date="2025-01-04T22:13:00Z" w16du:dateUtc="2025-01-04T14:13:00Z">
                <w:pPr>
                  <w:spacing w:after="0"/>
                </w:pPr>
              </w:pPrChange>
            </w:pPr>
            <w:ins w:id="42576" w:author="瑋婷 徐" w:date="2025-01-04T22:12:00Z" w16du:dateUtc="2025-01-04T14:12:00Z">
              <w:r w:rsidRPr="00C92C16">
                <w:rPr>
                  <w:rFonts w:ascii="Times New Roman" w:hAnsi="Times New Roman" w:cs="Times New Roman"/>
                  <w:sz w:val="24"/>
                  <w:rPrChange w:id="42577" w:author="瑋婷 徐" w:date="2025-01-06T09:51:00Z" w16du:dateUtc="2025-01-06T01:51:00Z">
                    <w:rPr/>
                  </w:rPrChange>
                </w:rPr>
                <w:t>2</w:t>
              </w:r>
            </w:ins>
          </w:p>
        </w:tc>
      </w:tr>
      <w:tr w:rsidR="00003CCE" w:rsidRPr="00C92C16" w14:paraId="5DF0E10E" w14:textId="77777777" w:rsidTr="00003CCE">
        <w:trPr>
          <w:jc w:val="center"/>
          <w:ins w:id="42578" w:author="瑋婷 徐" w:date="2025-01-04T22:12:00Z"/>
          <w:trPrChange w:id="4257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8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DBF5B1" w14:textId="77777777" w:rsidR="00003CCE" w:rsidRPr="00C92C16" w:rsidRDefault="00003CCE">
            <w:pPr>
              <w:spacing w:after="0" w:line="360" w:lineRule="auto"/>
              <w:jc w:val="center"/>
              <w:rPr>
                <w:ins w:id="42581" w:author="瑋婷 徐" w:date="2025-01-04T22:12:00Z" w16du:dateUtc="2025-01-04T14:12:00Z"/>
                <w:rFonts w:ascii="Times New Roman" w:hAnsi="Times New Roman" w:cs="Times New Roman"/>
                <w:sz w:val="24"/>
                <w:rPrChange w:id="42582" w:author="瑋婷 徐" w:date="2025-01-06T09:51:00Z" w16du:dateUtc="2025-01-06T01:51:00Z">
                  <w:rPr>
                    <w:ins w:id="42583" w:author="瑋婷 徐" w:date="2025-01-04T22:12:00Z" w16du:dateUtc="2025-01-04T14:12:00Z"/>
                  </w:rPr>
                </w:rPrChange>
              </w:rPr>
              <w:pPrChange w:id="42584" w:author="瑋婷 徐" w:date="2025-01-04T22:13:00Z" w16du:dateUtc="2025-01-04T14:13:00Z">
                <w:pPr>
                  <w:spacing w:after="0"/>
                </w:pPr>
              </w:pPrChange>
            </w:pPr>
            <w:ins w:id="42585" w:author="瑋婷 徐" w:date="2025-01-04T22:12:00Z" w16du:dateUtc="2025-01-04T14:12:00Z">
              <w:r w:rsidRPr="00C92C16">
                <w:rPr>
                  <w:rFonts w:ascii="Times New Roman" w:hAnsi="Times New Roman" w:cs="Times New Roman"/>
                  <w:sz w:val="24"/>
                  <w:rPrChange w:id="42586" w:author="瑋婷 徐" w:date="2025-01-06T09:51:00Z" w16du:dateUtc="2025-01-06T01:51:00Z">
                    <w:rPr/>
                  </w:rPrChange>
                </w:rPr>
                <w:t>東方毛腳燕</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8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29BD68" w14:textId="77777777" w:rsidR="00003CCE" w:rsidRPr="00C92C16" w:rsidRDefault="00003CCE">
            <w:pPr>
              <w:spacing w:after="0" w:line="360" w:lineRule="auto"/>
              <w:jc w:val="center"/>
              <w:rPr>
                <w:ins w:id="42588" w:author="瑋婷 徐" w:date="2025-01-04T22:12:00Z" w16du:dateUtc="2025-01-04T14:12:00Z"/>
                <w:rFonts w:ascii="Times New Roman" w:hAnsi="Times New Roman" w:cs="Times New Roman"/>
                <w:sz w:val="24"/>
                <w:rPrChange w:id="42589" w:author="瑋婷 徐" w:date="2025-01-06T09:51:00Z" w16du:dateUtc="2025-01-06T01:51:00Z">
                  <w:rPr>
                    <w:ins w:id="42590" w:author="瑋婷 徐" w:date="2025-01-04T22:12:00Z" w16du:dateUtc="2025-01-04T14:12:00Z"/>
                  </w:rPr>
                </w:rPrChange>
              </w:rPr>
              <w:pPrChange w:id="42591" w:author="瑋婷 徐" w:date="2025-01-04T22:13:00Z" w16du:dateUtc="2025-01-04T14:13:00Z">
                <w:pPr>
                  <w:spacing w:after="0"/>
                </w:pPr>
              </w:pPrChange>
            </w:pPr>
            <w:ins w:id="42592" w:author="瑋婷 徐" w:date="2025-01-04T22:12:00Z" w16du:dateUtc="2025-01-04T14:12:00Z">
              <w:r w:rsidRPr="00C92C16">
                <w:rPr>
                  <w:rFonts w:ascii="Times New Roman" w:hAnsi="Times New Roman" w:cs="Times New Roman"/>
                  <w:sz w:val="24"/>
                  <w:rPrChange w:id="42593" w:author="瑋婷 徐" w:date="2025-01-06T09:51:00Z" w16du:dateUtc="2025-01-06T01:51:00Z">
                    <w:rPr/>
                  </w:rPrChange>
                </w:rPr>
                <w:t>8</w:t>
              </w:r>
            </w:ins>
          </w:p>
        </w:tc>
      </w:tr>
      <w:tr w:rsidR="00003CCE" w:rsidRPr="00C92C16" w14:paraId="6638599A" w14:textId="77777777" w:rsidTr="00003CCE">
        <w:trPr>
          <w:jc w:val="center"/>
          <w:ins w:id="42594" w:author="瑋婷 徐" w:date="2025-01-04T22:12:00Z"/>
          <w:trPrChange w:id="42595"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96"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F6AFC6" w14:textId="77777777" w:rsidR="00003CCE" w:rsidRPr="00C92C16" w:rsidRDefault="00003CCE">
            <w:pPr>
              <w:spacing w:after="0" w:line="360" w:lineRule="auto"/>
              <w:jc w:val="center"/>
              <w:rPr>
                <w:ins w:id="42597" w:author="瑋婷 徐" w:date="2025-01-04T22:12:00Z" w16du:dateUtc="2025-01-04T14:12:00Z"/>
                <w:rFonts w:ascii="Times New Roman" w:hAnsi="Times New Roman" w:cs="Times New Roman"/>
                <w:sz w:val="24"/>
                <w:rPrChange w:id="42598" w:author="瑋婷 徐" w:date="2025-01-06T09:51:00Z" w16du:dateUtc="2025-01-06T01:51:00Z">
                  <w:rPr>
                    <w:ins w:id="42599" w:author="瑋婷 徐" w:date="2025-01-04T22:12:00Z" w16du:dateUtc="2025-01-04T14:12:00Z"/>
                  </w:rPr>
                </w:rPrChange>
              </w:rPr>
              <w:pPrChange w:id="42600" w:author="瑋婷 徐" w:date="2025-01-04T22:13:00Z" w16du:dateUtc="2025-01-04T14:13:00Z">
                <w:pPr>
                  <w:spacing w:after="0"/>
                </w:pPr>
              </w:pPrChange>
            </w:pPr>
            <w:ins w:id="42601" w:author="瑋婷 徐" w:date="2025-01-04T22:12:00Z" w16du:dateUtc="2025-01-04T14:12:00Z">
              <w:r w:rsidRPr="00C92C16">
                <w:rPr>
                  <w:rFonts w:ascii="Times New Roman" w:hAnsi="Times New Roman" w:cs="Times New Roman"/>
                  <w:sz w:val="24"/>
                  <w:rPrChange w:id="42602" w:author="瑋婷 徐" w:date="2025-01-06T09:51:00Z" w16du:dateUtc="2025-01-06T01:51:00Z">
                    <w:rPr/>
                  </w:rPrChange>
                </w:rPr>
                <w:t>棕面鶯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03"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2E32D4" w14:textId="77777777" w:rsidR="00003CCE" w:rsidRPr="00C92C16" w:rsidRDefault="00003CCE">
            <w:pPr>
              <w:spacing w:after="0" w:line="360" w:lineRule="auto"/>
              <w:jc w:val="center"/>
              <w:rPr>
                <w:ins w:id="42604" w:author="瑋婷 徐" w:date="2025-01-04T22:12:00Z" w16du:dateUtc="2025-01-04T14:12:00Z"/>
                <w:rFonts w:ascii="Times New Roman" w:hAnsi="Times New Roman" w:cs="Times New Roman"/>
                <w:sz w:val="24"/>
                <w:rPrChange w:id="42605" w:author="瑋婷 徐" w:date="2025-01-06T09:51:00Z" w16du:dateUtc="2025-01-06T01:51:00Z">
                  <w:rPr>
                    <w:ins w:id="42606" w:author="瑋婷 徐" w:date="2025-01-04T22:12:00Z" w16du:dateUtc="2025-01-04T14:12:00Z"/>
                  </w:rPr>
                </w:rPrChange>
              </w:rPr>
              <w:pPrChange w:id="42607" w:author="瑋婷 徐" w:date="2025-01-04T22:13:00Z" w16du:dateUtc="2025-01-04T14:13:00Z">
                <w:pPr>
                  <w:spacing w:after="0"/>
                </w:pPr>
              </w:pPrChange>
            </w:pPr>
            <w:ins w:id="42608" w:author="瑋婷 徐" w:date="2025-01-04T22:12:00Z" w16du:dateUtc="2025-01-04T14:12:00Z">
              <w:r w:rsidRPr="00C92C16">
                <w:rPr>
                  <w:rFonts w:ascii="Times New Roman" w:hAnsi="Times New Roman" w:cs="Times New Roman"/>
                  <w:sz w:val="24"/>
                  <w:rPrChange w:id="42609" w:author="瑋婷 徐" w:date="2025-01-06T09:51:00Z" w16du:dateUtc="2025-01-06T01:51:00Z">
                    <w:rPr/>
                  </w:rPrChange>
                </w:rPr>
                <w:t>16</w:t>
              </w:r>
            </w:ins>
          </w:p>
        </w:tc>
      </w:tr>
      <w:tr w:rsidR="00003CCE" w:rsidRPr="00C92C16" w14:paraId="7A40E4F8" w14:textId="77777777" w:rsidTr="00003CCE">
        <w:trPr>
          <w:jc w:val="center"/>
          <w:ins w:id="42610" w:author="瑋婷 徐" w:date="2025-01-04T22:12:00Z"/>
          <w:trPrChange w:id="42611"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12"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D24615" w14:textId="77777777" w:rsidR="00003CCE" w:rsidRPr="00C92C16" w:rsidRDefault="00003CCE">
            <w:pPr>
              <w:spacing w:after="0" w:line="360" w:lineRule="auto"/>
              <w:jc w:val="center"/>
              <w:rPr>
                <w:ins w:id="42613" w:author="瑋婷 徐" w:date="2025-01-04T22:12:00Z" w16du:dateUtc="2025-01-04T14:12:00Z"/>
                <w:rFonts w:ascii="Times New Roman" w:hAnsi="Times New Roman" w:cs="Times New Roman"/>
                <w:sz w:val="24"/>
                <w:rPrChange w:id="42614" w:author="瑋婷 徐" w:date="2025-01-06T09:51:00Z" w16du:dateUtc="2025-01-06T01:51:00Z">
                  <w:rPr>
                    <w:ins w:id="42615" w:author="瑋婷 徐" w:date="2025-01-04T22:12:00Z" w16du:dateUtc="2025-01-04T14:12:00Z"/>
                  </w:rPr>
                </w:rPrChange>
              </w:rPr>
              <w:pPrChange w:id="42616" w:author="瑋婷 徐" w:date="2025-01-04T22:13:00Z" w16du:dateUtc="2025-01-04T14:13:00Z">
                <w:pPr>
                  <w:spacing w:after="0"/>
                </w:pPr>
              </w:pPrChange>
            </w:pPr>
            <w:ins w:id="42617" w:author="瑋婷 徐" w:date="2025-01-04T22:12:00Z" w16du:dateUtc="2025-01-04T14:12:00Z">
              <w:r w:rsidRPr="00C92C16">
                <w:rPr>
                  <w:rFonts w:ascii="Times New Roman" w:hAnsi="Times New Roman" w:cs="Times New Roman"/>
                  <w:sz w:val="24"/>
                  <w:rPrChange w:id="42618" w:author="瑋婷 徐" w:date="2025-01-06T09:51:00Z" w16du:dateUtc="2025-01-06T01:51:00Z">
                    <w:rPr/>
                  </w:rPrChange>
                </w:rPr>
                <w:t>小鶯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19"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3E5A73" w14:textId="77777777" w:rsidR="00003CCE" w:rsidRPr="00C92C16" w:rsidRDefault="00003CCE">
            <w:pPr>
              <w:spacing w:after="0" w:line="360" w:lineRule="auto"/>
              <w:jc w:val="center"/>
              <w:rPr>
                <w:ins w:id="42620" w:author="瑋婷 徐" w:date="2025-01-04T22:12:00Z" w16du:dateUtc="2025-01-04T14:12:00Z"/>
                <w:rFonts w:ascii="Times New Roman" w:hAnsi="Times New Roman" w:cs="Times New Roman"/>
                <w:sz w:val="24"/>
                <w:rPrChange w:id="42621" w:author="瑋婷 徐" w:date="2025-01-06T09:51:00Z" w16du:dateUtc="2025-01-06T01:51:00Z">
                  <w:rPr>
                    <w:ins w:id="42622" w:author="瑋婷 徐" w:date="2025-01-04T22:12:00Z" w16du:dateUtc="2025-01-04T14:12:00Z"/>
                  </w:rPr>
                </w:rPrChange>
              </w:rPr>
              <w:pPrChange w:id="42623" w:author="瑋婷 徐" w:date="2025-01-04T22:13:00Z" w16du:dateUtc="2025-01-04T14:13:00Z">
                <w:pPr>
                  <w:spacing w:after="0"/>
                </w:pPr>
              </w:pPrChange>
            </w:pPr>
            <w:ins w:id="42624" w:author="瑋婷 徐" w:date="2025-01-04T22:12:00Z" w16du:dateUtc="2025-01-04T14:12:00Z">
              <w:r w:rsidRPr="00C92C16">
                <w:rPr>
                  <w:rFonts w:ascii="Times New Roman" w:hAnsi="Times New Roman" w:cs="Times New Roman"/>
                  <w:sz w:val="24"/>
                  <w:rPrChange w:id="42625" w:author="瑋婷 徐" w:date="2025-01-06T09:51:00Z" w16du:dateUtc="2025-01-06T01:51:00Z">
                    <w:rPr/>
                  </w:rPrChange>
                </w:rPr>
                <w:t>1</w:t>
              </w:r>
            </w:ins>
          </w:p>
        </w:tc>
      </w:tr>
      <w:tr w:rsidR="00003CCE" w:rsidRPr="00C92C16" w14:paraId="592186AD" w14:textId="77777777" w:rsidTr="00003CCE">
        <w:trPr>
          <w:jc w:val="center"/>
          <w:ins w:id="42626" w:author="瑋婷 徐" w:date="2025-01-04T22:12:00Z"/>
          <w:trPrChange w:id="4262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2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9CE4AC" w14:textId="77777777" w:rsidR="00003CCE" w:rsidRPr="00C92C16" w:rsidRDefault="00003CCE">
            <w:pPr>
              <w:spacing w:after="0" w:line="360" w:lineRule="auto"/>
              <w:jc w:val="center"/>
              <w:rPr>
                <w:ins w:id="42629" w:author="瑋婷 徐" w:date="2025-01-04T22:12:00Z" w16du:dateUtc="2025-01-04T14:12:00Z"/>
                <w:rFonts w:ascii="Times New Roman" w:hAnsi="Times New Roman" w:cs="Times New Roman"/>
                <w:sz w:val="24"/>
                <w:rPrChange w:id="42630" w:author="瑋婷 徐" w:date="2025-01-06T09:51:00Z" w16du:dateUtc="2025-01-06T01:51:00Z">
                  <w:rPr>
                    <w:ins w:id="42631" w:author="瑋婷 徐" w:date="2025-01-04T22:12:00Z" w16du:dateUtc="2025-01-04T14:12:00Z"/>
                  </w:rPr>
                </w:rPrChange>
              </w:rPr>
              <w:pPrChange w:id="42632" w:author="瑋婷 徐" w:date="2025-01-04T22:13:00Z" w16du:dateUtc="2025-01-04T14:13:00Z">
                <w:pPr>
                  <w:spacing w:after="0"/>
                </w:pPr>
              </w:pPrChange>
            </w:pPr>
            <w:ins w:id="42633" w:author="瑋婷 徐" w:date="2025-01-04T22:12:00Z" w16du:dateUtc="2025-01-04T14:12:00Z">
              <w:r w:rsidRPr="00C92C16">
                <w:rPr>
                  <w:rFonts w:ascii="Times New Roman" w:hAnsi="Times New Roman" w:cs="Times New Roman"/>
                  <w:sz w:val="24"/>
                  <w:rPrChange w:id="42634" w:author="瑋婷 徐" w:date="2025-01-06T09:51:00Z" w16du:dateUtc="2025-01-06T01:51:00Z">
                    <w:rPr/>
                  </w:rPrChange>
                </w:rPr>
                <w:t>深山鶯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3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E0D7A0" w14:textId="77777777" w:rsidR="00003CCE" w:rsidRPr="00C92C16" w:rsidRDefault="00003CCE">
            <w:pPr>
              <w:spacing w:after="0" w:line="360" w:lineRule="auto"/>
              <w:jc w:val="center"/>
              <w:rPr>
                <w:ins w:id="42636" w:author="瑋婷 徐" w:date="2025-01-04T22:12:00Z" w16du:dateUtc="2025-01-04T14:12:00Z"/>
                <w:rFonts w:ascii="Times New Roman" w:hAnsi="Times New Roman" w:cs="Times New Roman"/>
                <w:sz w:val="24"/>
                <w:rPrChange w:id="42637" w:author="瑋婷 徐" w:date="2025-01-06T09:51:00Z" w16du:dateUtc="2025-01-06T01:51:00Z">
                  <w:rPr>
                    <w:ins w:id="42638" w:author="瑋婷 徐" w:date="2025-01-04T22:12:00Z" w16du:dateUtc="2025-01-04T14:12:00Z"/>
                  </w:rPr>
                </w:rPrChange>
              </w:rPr>
              <w:pPrChange w:id="42639" w:author="瑋婷 徐" w:date="2025-01-04T22:13:00Z" w16du:dateUtc="2025-01-04T14:13:00Z">
                <w:pPr>
                  <w:spacing w:after="0"/>
                </w:pPr>
              </w:pPrChange>
            </w:pPr>
            <w:ins w:id="42640" w:author="瑋婷 徐" w:date="2025-01-04T22:12:00Z" w16du:dateUtc="2025-01-04T14:12:00Z">
              <w:r w:rsidRPr="00C92C16">
                <w:rPr>
                  <w:rFonts w:ascii="Times New Roman" w:hAnsi="Times New Roman" w:cs="Times New Roman"/>
                  <w:sz w:val="24"/>
                  <w:rPrChange w:id="42641" w:author="瑋婷 徐" w:date="2025-01-06T09:51:00Z" w16du:dateUtc="2025-01-06T01:51:00Z">
                    <w:rPr/>
                  </w:rPrChange>
                </w:rPr>
                <w:t>1</w:t>
              </w:r>
            </w:ins>
          </w:p>
        </w:tc>
      </w:tr>
      <w:tr w:rsidR="00003CCE" w:rsidRPr="00C92C16" w14:paraId="52E8D601" w14:textId="77777777" w:rsidTr="00003CCE">
        <w:trPr>
          <w:jc w:val="center"/>
          <w:ins w:id="42642" w:author="瑋婷 徐" w:date="2025-01-04T22:12:00Z"/>
          <w:trPrChange w:id="4264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4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387582" w14:textId="77777777" w:rsidR="00003CCE" w:rsidRPr="00C92C16" w:rsidRDefault="00003CCE">
            <w:pPr>
              <w:spacing w:after="0" w:line="360" w:lineRule="auto"/>
              <w:jc w:val="center"/>
              <w:rPr>
                <w:ins w:id="42645" w:author="瑋婷 徐" w:date="2025-01-04T22:12:00Z" w16du:dateUtc="2025-01-04T14:12:00Z"/>
                <w:rFonts w:ascii="Times New Roman" w:hAnsi="Times New Roman" w:cs="Times New Roman"/>
                <w:sz w:val="24"/>
                <w:rPrChange w:id="42646" w:author="瑋婷 徐" w:date="2025-01-06T09:51:00Z" w16du:dateUtc="2025-01-06T01:51:00Z">
                  <w:rPr>
                    <w:ins w:id="42647" w:author="瑋婷 徐" w:date="2025-01-04T22:12:00Z" w16du:dateUtc="2025-01-04T14:12:00Z"/>
                  </w:rPr>
                </w:rPrChange>
              </w:rPr>
              <w:pPrChange w:id="42648" w:author="瑋婷 徐" w:date="2025-01-04T22:13:00Z" w16du:dateUtc="2025-01-04T14:13:00Z">
                <w:pPr>
                  <w:spacing w:after="0"/>
                </w:pPr>
              </w:pPrChange>
            </w:pPr>
            <w:ins w:id="42649" w:author="瑋婷 徐" w:date="2025-01-04T22:12:00Z" w16du:dateUtc="2025-01-04T14:12:00Z">
              <w:r w:rsidRPr="00C92C16">
                <w:rPr>
                  <w:rFonts w:ascii="Times New Roman" w:hAnsi="Times New Roman" w:cs="Times New Roman"/>
                  <w:sz w:val="24"/>
                  <w:rPrChange w:id="42650" w:author="瑋婷 徐" w:date="2025-01-06T09:51:00Z" w16du:dateUtc="2025-01-06T01:51:00Z">
                    <w:rPr/>
                  </w:rPrChange>
                </w:rPr>
                <w:t>紅頭山雀</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5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CB5537" w14:textId="77777777" w:rsidR="00003CCE" w:rsidRPr="00C92C16" w:rsidRDefault="00003CCE">
            <w:pPr>
              <w:spacing w:after="0" w:line="360" w:lineRule="auto"/>
              <w:jc w:val="center"/>
              <w:rPr>
                <w:ins w:id="42652" w:author="瑋婷 徐" w:date="2025-01-04T22:12:00Z" w16du:dateUtc="2025-01-04T14:12:00Z"/>
                <w:rFonts w:ascii="Times New Roman" w:hAnsi="Times New Roman" w:cs="Times New Roman"/>
                <w:sz w:val="24"/>
                <w:rPrChange w:id="42653" w:author="瑋婷 徐" w:date="2025-01-06T09:51:00Z" w16du:dateUtc="2025-01-06T01:51:00Z">
                  <w:rPr>
                    <w:ins w:id="42654" w:author="瑋婷 徐" w:date="2025-01-04T22:12:00Z" w16du:dateUtc="2025-01-04T14:12:00Z"/>
                  </w:rPr>
                </w:rPrChange>
              </w:rPr>
              <w:pPrChange w:id="42655" w:author="瑋婷 徐" w:date="2025-01-04T22:13:00Z" w16du:dateUtc="2025-01-04T14:13:00Z">
                <w:pPr>
                  <w:spacing w:after="0"/>
                </w:pPr>
              </w:pPrChange>
            </w:pPr>
            <w:ins w:id="42656" w:author="瑋婷 徐" w:date="2025-01-04T22:12:00Z" w16du:dateUtc="2025-01-04T14:12:00Z">
              <w:r w:rsidRPr="00C92C16">
                <w:rPr>
                  <w:rFonts w:ascii="Times New Roman" w:hAnsi="Times New Roman" w:cs="Times New Roman"/>
                  <w:sz w:val="24"/>
                  <w:rPrChange w:id="42657" w:author="瑋婷 徐" w:date="2025-01-06T09:51:00Z" w16du:dateUtc="2025-01-06T01:51:00Z">
                    <w:rPr/>
                  </w:rPrChange>
                </w:rPr>
                <w:t>4</w:t>
              </w:r>
            </w:ins>
          </w:p>
        </w:tc>
      </w:tr>
      <w:tr w:rsidR="00003CCE" w:rsidRPr="00C92C16" w14:paraId="31406902" w14:textId="77777777" w:rsidTr="00003CCE">
        <w:trPr>
          <w:jc w:val="center"/>
          <w:ins w:id="42658" w:author="瑋婷 徐" w:date="2025-01-04T22:12:00Z"/>
          <w:trPrChange w:id="4265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6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66D6B4" w14:textId="77777777" w:rsidR="00003CCE" w:rsidRPr="00C92C16" w:rsidRDefault="00003CCE">
            <w:pPr>
              <w:spacing w:after="0" w:line="360" w:lineRule="auto"/>
              <w:jc w:val="center"/>
              <w:rPr>
                <w:ins w:id="42661" w:author="瑋婷 徐" w:date="2025-01-04T22:12:00Z" w16du:dateUtc="2025-01-04T14:12:00Z"/>
                <w:rFonts w:ascii="Times New Roman" w:hAnsi="Times New Roman" w:cs="Times New Roman"/>
                <w:sz w:val="24"/>
                <w:rPrChange w:id="42662" w:author="瑋婷 徐" w:date="2025-01-06T09:51:00Z" w16du:dateUtc="2025-01-06T01:51:00Z">
                  <w:rPr>
                    <w:ins w:id="42663" w:author="瑋婷 徐" w:date="2025-01-04T22:12:00Z" w16du:dateUtc="2025-01-04T14:12:00Z"/>
                  </w:rPr>
                </w:rPrChange>
              </w:rPr>
              <w:pPrChange w:id="42664" w:author="瑋婷 徐" w:date="2025-01-04T22:13:00Z" w16du:dateUtc="2025-01-04T14:13:00Z">
                <w:pPr>
                  <w:spacing w:after="0"/>
                </w:pPr>
              </w:pPrChange>
            </w:pPr>
            <w:ins w:id="42665" w:author="瑋婷 徐" w:date="2025-01-04T22:12:00Z" w16du:dateUtc="2025-01-04T14:12:00Z">
              <w:r w:rsidRPr="00C92C16">
                <w:rPr>
                  <w:rFonts w:ascii="Times New Roman" w:hAnsi="Times New Roman" w:cs="Times New Roman"/>
                  <w:sz w:val="24"/>
                  <w:rPrChange w:id="42666" w:author="瑋婷 徐" w:date="2025-01-06T09:51:00Z" w16du:dateUtc="2025-01-06T01:51:00Z">
                    <w:rPr/>
                  </w:rPrChange>
                </w:rPr>
                <w:t>冠羽畫眉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6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334E31" w14:textId="77777777" w:rsidR="00003CCE" w:rsidRPr="00C92C16" w:rsidRDefault="00003CCE">
            <w:pPr>
              <w:spacing w:after="0" w:line="360" w:lineRule="auto"/>
              <w:jc w:val="center"/>
              <w:rPr>
                <w:ins w:id="42668" w:author="瑋婷 徐" w:date="2025-01-04T22:12:00Z" w16du:dateUtc="2025-01-04T14:12:00Z"/>
                <w:rFonts w:ascii="Times New Roman" w:hAnsi="Times New Roman" w:cs="Times New Roman"/>
                <w:sz w:val="24"/>
                <w:rPrChange w:id="42669" w:author="瑋婷 徐" w:date="2025-01-06T09:51:00Z" w16du:dateUtc="2025-01-06T01:51:00Z">
                  <w:rPr>
                    <w:ins w:id="42670" w:author="瑋婷 徐" w:date="2025-01-04T22:12:00Z" w16du:dateUtc="2025-01-04T14:12:00Z"/>
                  </w:rPr>
                </w:rPrChange>
              </w:rPr>
              <w:pPrChange w:id="42671" w:author="瑋婷 徐" w:date="2025-01-04T22:13:00Z" w16du:dateUtc="2025-01-04T14:13:00Z">
                <w:pPr>
                  <w:spacing w:after="0"/>
                </w:pPr>
              </w:pPrChange>
            </w:pPr>
            <w:ins w:id="42672" w:author="瑋婷 徐" w:date="2025-01-04T22:12:00Z" w16du:dateUtc="2025-01-04T14:12:00Z">
              <w:r w:rsidRPr="00C92C16">
                <w:rPr>
                  <w:rFonts w:ascii="Times New Roman" w:hAnsi="Times New Roman" w:cs="Times New Roman"/>
                  <w:sz w:val="24"/>
                  <w:rPrChange w:id="42673" w:author="瑋婷 徐" w:date="2025-01-06T09:51:00Z" w16du:dateUtc="2025-01-06T01:51:00Z">
                    <w:rPr/>
                  </w:rPrChange>
                </w:rPr>
                <w:t>21</w:t>
              </w:r>
            </w:ins>
          </w:p>
        </w:tc>
      </w:tr>
      <w:tr w:rsidR="00003CCE" w:rsidRPr="00C92C16" w14:paraId="42B22772" w14:textId="77777777" w:rsidTr="00003CCE">
        <w:trPr>
          <w:jc w:val="center"/>
          <w:ins w:id="42674" w:author="瑋婷 徐" w:date="2025-01-04T22:12:00Z"/>
          <w:trPrChange w:id="42675"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76"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094A85" w14:textId="77777777" w:rsidR="00003CCE" w:rsidRPr="00C92C16" w:rsidRDefault="00003CCE">
            <w:pPr>
              <w:spacing w:after="0" w:line="360" w:lineRule="auto"/>
              <w:jc w:val="center"/>
              <w:rPr>
                <w:ins w:id="42677" w:author="瑋婷 徐" w:date="2025-01-04T22:12:00Z" w16du:dateUtc="2025-01-04T14:12:00Z"/>
                <w:rFonts w:ascii="Times New Roman" w:hAnsi="Times New Roman" w:cs="Times New Roman"/>
                <w:sz w:val="24"/>
                <w:rPrChange w:id="42678" w:author="瑋婷 徐" w:date="2025-01-06T09:51:00Z" w16du:dateUtc="2025-01-06T01:51:00Z">
                  <w:rPr>
                    <w:ins w:id="42679" w:author="瑋婷 徐" w:date="2025-01-04T22:12:00Z" w16du:dateUtc="2025-01-04T14:12:00Z"/>
                  </w:rPr>
                </w:rPrChange>
              </w:rPr>
              <w:pPrChange w:id="42680" w:author="瑋婷 徐" w:date="2025-01-04T22:13:00Z" w16du:dateUtc="2025-01-04T14:13:00Z">
                <w:pPr>
                  <w:spacing w:after="0"/>
                </w:pPr>
              </w:pPrChange>
            </w:pPr>
            <w:ins w:id="42681" w:author="瑋婷 徐" w:date="2025-01-04T22:12:00Z" w16du:dateUtc="2025-01-04T14:12:00Z">
              <w:r w:rsidRPr="00C92C16">
                <w:rPr>
                  <w:rFonts w:ascii="Times New Roman" w:hAnsi="Times New Roman" w:cs="Times New Roman"/>
                  <w:sz w:val="24"/>
                  <w:rPrChange w:id="42682" w:author="瑋婷 徐" w:date="2025-01-06T09:51:00Z" w16du:dateUtc="2025-01-06T01:51:00Z">
                    <w:rPr/>
                  </w:rPrChange>
                </w:rPr>
                <w:t>斯氏繡眼</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83"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BB9AAB" w14:textId="77777777" w:rsidR="00003CCE" w:rsidRPr="00C92C16" w:rsidRDefault="00003CCE">
            <w:pPr>
              <w:spacing w:after="0" w:line="360" w:lineRule="auto"/>
              <w:jc w:val="center"/>
              <w:rPr>
                <w:ins w:id="42684" w:author="瑋婷 徐" w:date="2025-01-04T22:12:00Z" w16du:dateUtc="2025-01-04T14:12:00Z"/>
                <w:rFonts w:ascii="Times New Roman" w:hAnsi="Times New Roman" w:cs="Times New Roman"/>
                <w:sz w:val="24"/>
                <w:rPrChange w:id="42685" w:author="瑋婷 徐" w:date="2025-01-06T09:51:00Z" w16du:dateUtc="2025-01-06T01:51:00Z">
                  <w:rPr>
                    <w:ins w:id="42686" w:author="瑋婷 徐" w:date="2025-01-04T22:12:00Z" w16du:dateUtc="2025-01-04T14:12:00Z"/>
                  </w:rPr>
                </w:rPrChange>
              </w:rPr>
              <w:pPrChange w:id="42687" w:author="瑋婷 徐" w:date="2025-01-04T22:13:00Z" w16du:dateUtc="2025-01-04T14:13:00Z">
                <w:pPr>
                  <w:spacing w:after="0"/>
                </w:pPr>
              </w:pPrChange>
            </w:pPr>
            <w:ins w:id="42688" w:author="瑋婷 徐" w:date="2025-01-04T22:12:00Z" w16du:dateUtc="2025-01-04T14:12:00Z">
              <w:r w:rsidRPr="00C92C16">
                <w:rPr>
                  <w:rFonts w:ascii="Times New Roman" w:hAnsi="Times New Roman" w:cs="Times New Roman"/>
                  <w:sz w:val="24"/>
                  <w:rPrChange w:id="42689" w:author="瑋婷 徐" w:date="2025-01-06T09:51:00Z" w16du:dateUtc="2025-01-06T01:51:00Z">
                    <w:rPr/>
                  </w:rPrChange>
                </w:rPr>
                <w:t>2</w:t>
              </w:r>
            </w:ins>
          </w:p>
        </w:tc>
      </w:tr>
      <w:tr w:rsidR="00003CCE" w:rsidRPr="00C92C16" w14:paraId="1CC67CAB" w14:textId="77777777" w:rsidTr="00003CCE">
        <w:trPr>
          <w:jc w:val="center"/>
          <w:ins w:id="42690" w:author="瑋婷 徐" w:date="2025-01-04T22:12:00Z"/>
          <w:trPrChange w:id="42691"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92"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A00772" w14:textId="77777777" w:rsidR="00003CCE" w:rsidRPr="00C92C16" w:rsidRDefault="00003CCE">
            <w:pPr>
              <w:spacing w:after="0" w:line="360" w:lineRule="auto"/>
              <w:jc w:val="center"/>
              <w:rPr>
                <w:ins w:id="42693" w:author="瑋婷 徐" w:date="2025-01-04T22:12:00Z" w16du:dateUtc="2025-01-04T14:12:00Z"/>
                <w:rFonts w:ascii="Times New Roman" w:hAnsi="Times New Roman" w:cs="Times New Roman"/>
                <w:sz w:val="24"/>
                <w:rPrChange w:id="42694" w:author="瑋婷 徐" w:date="2025-01-06T09:51:00Z" w16du:dateUtc="2025-01-06T01:51:00Z">
                  <w:rPr>
                    <w:ins w:id="42695" w:author="瑋婷 徐" w:date="2025-01-04T22:12:00Z" w16du:dateUtc="2025-01-04T14:12:00Z"/>
                  </w:rPr>
                </w:rPrChange>
              </w:rPr>
              <w:pPrChange w:id="42696" w:author="瑋婷 徐" w:date="2025-01-04T22:13:00Z" w16du:dateUtc="2025-01-04T14:13:00Z">
                <w:pPr>
                  <w:spacing w:after="0"/>
                </w:pPr>
              </w:pPrChange>
            </w:pPr>
            <w:ins w:id="42697" w:author="瑋婷 徐" w:date="2025-01-04T22:12:00Z" w16du:dateUtc="2025-01-04T14:12:00Z">
              <w:r w:rsidRPr="00C92C16">
                <w:rPr>
                  <w:rFonts w:ascii="Times New Roman" w:hAnsi="Times New Roman" w:cs="Times New Roman"/>
                  <w:sz w:val="24"/>
                  <w:rPrChange w:id="42698" w:author="瑋婷 徐" w:date="2025-01-06T09:51:00Z" w16du:dateUtc="2025-01-06T01:51:00Z">
                    <w:rPr/>
                  </w:rPrChange>
                </w:rPr>
                <w:t>山紅頭</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99"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90E3FA" w14:textId="77777777" w:rsidR="00003CCE" w:rsidRPr="00C92C16" w:rsidRDefault="00003CCE">
            <w:pPr>
              <w:spacing w:after="0" w:line="360" w:lineRule="auto"/>
              <w:jc w:val="center"/>
              <w:rPr>
                <w:ins w:id="42700" w:author="瑋婷 徐" w:date="2025-01-04T22:12:00Z" w16du:dateUtc="2025-01-04T14:12:00Z"/>
                <w:rFonts w:ascii="Times New Roman" w:hAnsi="Times New Roman" w:cs="Times New Roman"/>
                <w:sz w:val="24"/>
                <w:rPrChange w:id="42701" w:author="瑋婷 徐" w:date="2025-01-06T09:51:00Z" w16du:dateUtc="2025-01-06T01:51:00Z">
                  <w:rPr>
                    <w:ins w:id="42702" w:author="瑋婷 徐" w:date="2025-01-04T22:12:00Z" w16du:dateUtc="2025-01-04T14:12:00Z"/>
                  </w:rPr>
                </w:rPrChange>
              </w:rPr>
              <w:pPrChange w:id="42703" w:author="瑋婷 徐" w:date="2025-01-04T22:13:00Z" w16du:dateUtc="2025-01-04T14:13:00Z">
                <w:pPr>
                  <w:spacing w:after="0"/>
                </w:pPr>
              </w:pPrChange>
            </w:pPr>
            <w:ins w:id="42704" w:author="瑋婷 徐" w:date="2025-01-04T22:12:00Z" w16du:dateUtc="2025-01-04T14:12:00Z">
              <w:r w:rsidRPr="00C92C16">
                <w:rPr>
                  <w:rFonts w:ascii="Times New Roman" w:hAnsi="Times New Roman" w:cs="Times New Roman"/>
                  <w:sz w:val="24"/>
                  <w:rPrChange w:id="42705" w:author="瑋婷 徐" w:date="2025-01-06T09:51:00Z" w16du:dateUtc="2025-01-06T01:51:00Z">
                    <w:rPr/>
                  </w:rPrChange>
                </w:rPr>
                <w:t>10</w:t>
              </w:r>
            </w:ins>
          </w:p>
        </w:tc>
      </w:tr>
      <w:tr w:rsidR="00003CCE" w:rsidRPr="00C92C16" w14:paraId="6DC45687" w14:textId="77777777" w:rsidTr="00003CCE">
        <w:trPr>
          <w:jc w:val="center"/>
          <w:ins w:id="42706" w:author="瑋婷 徐" w:date="2025-01-04T22:12:00Z"/>
          <w:trPrChange w:id="4270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0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A97A20" w14:textId="77777777" w:rsidR="00003CCE" w:rsidRPr="00C92C16" w:rsidRDefault="00003CCE">
            <w:pPr>
              <w:spacing w:after="0" w:line="360" w:lineRule="auto"/>
              <w:jc w:val="center"/>
              <w:rPr>
                <w:ins w:id="42709" w:author="瑋婷 徐" w:date="2025-01-04T22:12:00Z" w16du:dateUtc="2025-01-04T14:12:00Z"/>
                <w:rFonts w:ascii="Times New Roman" w:hAnsi="Times New Roman" w:cs="Times New Roman"/>
                <w:sz w:val="24"/>
                <w:rPrChange w:id="42710" w:author="瑋婷 徐" w:date="2025-01-06T09:51:00Z" w16du:dateUtc="2025-01-06T01:51:00Z">
                  <w:rPr>
                    <w:ins w:id="42711" w:author="瑋婷 徐" w:date="2025-01-04T22:12:00Z" w16du:dateUtc="2025-01-04T14:12:00Z"/>
                  </w:rPr>
                </w:rPrChange>
              </w:rPr>
              <w:pPrChange w:id="42712" w:author="瑋婷 徐" w:date="2025-01-04T22:13:00Z" w16du:dateUtc="2025-01-04T14:13:00Z">
                <w:pPr>
                  <w:spacing w:after="0"/>
                </w:pPr>
              </w:pPrChange>
            </w:pPr>
            <w:ins w:id="42713" w:author="瑋婷 徐" w:date="2025-01-04T22:12:00Z" w16du:dateUtc="2025-01-04T14:12:00Z">
              <w:r w:rsidRPr="00C92C16">
                <w:rPr>
                  <w:rFonts w:ascii="Times New Roman" w:hAnsi="Times New Roman" w:cs="Times New Roman"/>
                  <w:sz w:val="24"/>
                  <w:rPrChange w:id="42714" w:author="瑋婷 徐" w:date="2025-01-06T09:51:00Z" w16du:dateUtc="2025-01-06T01:51:00Z">
                    <w:rPr/>
                  </w:rPrChange>
                </w:rPr>
                <w:t>大彎嘴</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1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CD895E" w14:textId="77777777" w:rsidR="00003CCE" w:rsidRPr="00C92C16" w:rsidRDefault="00003CCE">
            <w:pPr>
              <w:spacing w:after="0" w:line="360" w:lineRule="auto"/>
              <w:jc w:val="center"/>
              <w:rPr>
                <w:ins w:id="42716" w:author="瑋婷 徐" w:date="2025-01-04T22:12:00Z" w16du:dateUtc="2025-01-04T14:12:00Z"/>
                <w:rFonts w:ascii="Times New Roman" w:hAnsi="Times New Roman" w:cs="Times New Roman"/>
                <w:sz w:val="24"/>
                <w:rPrChange w:id="42717" w:author="瑋婷 徐" w:date="2025-01-06T09:51:00Z" w16du:dateUtc="2025-01-06T01:51:00Z">
                  <w:rPr>
                    <w:ins w:id="42718" w:author="瑋婷 徐" w:date="2025-01-04T22:12:00Z" w16du:dateUtc="2025-01-04T14:12:00Z"/>
                  </w:rPr>
                </w:rPrChange>
              </w:rPr>
              <w:pPrChange w:id="42719" w:author="瑋婷 徐" w:date="2025-01-04T22:13:00Z" w16du:dateUtc="2025-01-04T14:13:00Z">
                <w:pPr>
                  <w:spacing w:after="0"/>
                </w:pPr>
              </w:pPrChange>
            </w:pPr>
            <w:ins w:id="42720" w:author="瑋婷 徐" w:date="2025-01-04T22:12:00Z" w16du:dateUtc="2025-01-04T14:12:00Z">
              <w:r w:rsidRPr="00C92C16">
                <w:rPr>
                  <w:rFonts w:ascii="Times New Roman" w:hAnsi="Times New Roman" w:cs="Times New Roman"/>
                  <w:sz w:val="24"/>
                  <w:rPrChange w:id="42721" w:author="瑋婷 徐" w:date="2025-01-06T09:51:00Z" w16du:dateUtc="2025-01-06T01:51:00Z">
                    <w:rPr/>
                  </w:rPrChange>
                </w:rPr>
                <w:t>7</w:t>
              </w:r>
            </w:ins>
          </w:p>
        </w:tc>
      </w:tr>
      <w:tr w:rsidR="00003CCE" w:rsidRPr="00C92C16" w14:paraId="2C7A3926" w14:textId="77777777" w:rsidTr="00003CCE">
        <w:trPr>
          <w:jc w:val="center"/>
          <w:ins w:id="42722" w:author="瑋婷 徐" w:date="2025-01-04T22:12:00Z"/>
          <w:trPrChange w:id="4272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2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3864DE" w14:textId="77777777" w:rsidR="00003CCE" w:rsidRPr="00C92C16" w:rsidRDefault="00003CCE">
            <w:pPr>
              <w:spacing w:after="0" w:line="360" w:lineRule="auto"/>
              <w:jc w:val="center"/>
              <w:rPr>
                <w:ins w:id="42725" w:author="瑋婷 徐" w:date="2025-01-04T22:12:00Z" w16du:dateUtc="2025-01-04T14:12:00Z"/>
                <w:rFonts w:ascii="Times New Roman" w:hAnsi="Times New Roman" w:cs="Times New Roman"/>
                <w:sz w:val="24"/>
                <w:rPrChange w:id="42726" w:author="瑋婷 徐" w:date="2025-01-06T09:51:00Z" w16du:dateUtc="2025-01-06T01:51:00Z">
                  <w:rPr>
                    <w:ins w:id="42727" w:author="瑋婷 徐" w:date="2025-01-04T22:12:00Z" w16du:dateUtc="2025-01-04T14:12:00Z"/>
                  </w:rPr>
                </w:rPrChange>
              </w:rPr>
              <w:pPrChange w:id="42728" w:author="瑋婷 徐" w:date="2025-01-04T22:13:00Z" w16du:dateUtc="2025-01-04T14:13:00Z">
                <w:pPr>
                  <w:spacing w:after="0"/>
                </w:pPr>
              </w:pPrChange>
            </w:pPr>
            <w:ins w:id="42729" w:author="瑋婷 徐" w:date="2025-01-04T22:12:00Z" w16du:dateUtc="2025-01-04T14:12:00Z">
              <w:r w:rsidRPr="00C92C16">
                <w:rPr>
                  <w:rFonts w:ascii="Times New Roman" w:hAnsi="Times New Roman" w:cs="Times New Roman"/>
                  <w:sz w:val="24"/>
                  <w:rPrChange w:id="42730" w:author="瑋婷 徐" w:date="2025-01-06T09:51:00Z" w16du:dateUtc="2025-01-06T01:51:00Z">
                    <w:rPr/>
                  </w:rPrChange>
                </w:rPr>
                <w:t>頭烏線</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3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1F0491" w14:textId="77777777" w:rsidR="00003CCE" w:rsidRPr="00C92C16" w:rsidRDefault="00003CCE">
            <w:pPr>
              <w:spacing w:after="0" w:line="360" w:lineRule="auto"/>
              <w:jc w:val="center"/>
              <w:rPr>
                <w:ins w:id="42732" w:author="瑋婷 徐" w:date="2025-01-04T22:12:00Z" w16du:dateUtc="2025-01-04T14:12:00Z"/>
                <w:rFonts w:ascii="Times New Roman" w:hAnsi="Times New Roman" w:cs="Times New Roman"/>
                <w:sz w:val="24"/>
                <w:rPrChange w:id="42733" w:author="瑋婷 徐" w:date="2025-01-06T09:51:00Z" w16du:dateUtc="2025-01-06T01:51:00Z">
                  <w:rPr>
                    <w:ins w:id="42734" w:author="瑋婷 徐" w:date="2025-01-04T22:12:00Z" w16du:dateUtc="2025-01-04T14:12:00Z"/>
                  </w:rPr>
                </w:rPrChange>
              </w:rPr>
              <w:pPrChange w:id="42735" w:author="瑋婷 徐" w:date="2025-01-04T22:13:00Z" w16du:dateUtc="2025-01-04T14:13:00Z">
                <w:pPr>
                  <w:spacing w:after="0"/>
                </w:pPr>
              </w:pPrChange>
            </w:pPr>
            <w:ins w:id="42736" w:author="瑋婷 徐" w:date="2025-01-04T22:12:00Z" w16du:dateUtc="2025-01-04T14:12:00Z">
              <w:r w:rsidRPr="00C92C16">
                <w:rPr>
                  <w:rFonts w:ascii="Times New Roman" w:hAnsi="Times New Roman" w:cs="Times New Roman"/>
                  <w:sz w:val="24"/>
                  <w:rPrChange w:id="42737" w:author="瑋婷 徐" w:date="2025-01-06T09:51:00Z" w16du:dateUtc="2025-01-06T01:51:00Z">
                    <w:rPr/>
                  </w:rPrChange>
                </w:rPr>
                <w:t>7</w:t>
              </w:r>
            </w:ins>
          </w:p>
        </w:tc>
      </w:tr>
      <w:tr w:rsidR="00003CCE" w:rsidRPr="00C92C16" w14:paraId="34A7092B" w14:textId="77777777" w:rsidTr="00003CCE">
        <w:trPr>
          <w:jc w:val="center"/>
          <w:ins w:id="42738" w:author="瑋婷 徐" w:date="2025-01-04T22:12:00Z"/>
          <w:trPrChange w:id="4273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4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EF284A" w14:textId="77777777" w:rsidR="00003CCE" w:rsidRPr="00C92C16" w:rsidRDefault="00003CCE">
            <w:pPr>
              <w:spacing w:after="0" w:line="360" w:lineRule="auto"/>
              <w:jc w:val="center"/>
              <w:rPr>
                <w:ins w:id="42741" w:author="瑋婷 徐" w:date="2025-01-04T22:12:00Z" w16du:dateUtc="2025-01-04T14:12:00Z"/>
                <w:rFonts w:ascii="Times New Roman" w:hAnsi="Times New Roman" w:cs="Times New Roman"/>
                <w:sz w:val="24"/>
                <w:rPrChange w:id="42742" w:author="瑋婷 徐" w:date="2025-01-06T09:51:00Z" w16du:dateUtc="2025-01-06T01:51:00Z">
                  <w:rPr>
                    <w:ins w:id="42743" w:author="瑋婷 徐" w:date="2025-01-04T22:12:00Z" w16du:dateUtc="2025-01-04T14:12:00Z"/>
                  </w:rPr>
                </w:rPrChange>
              </w:rPr>
              <w:pPrChange w:id="42744" w:author="瑋婷 徐" w:date="2025-01-04T22:13:00Z" w16du:dateUtc="2025-01-04T14:13:00Z">
                <w:pPr>
                  <w:spacing w:after="0"/>
                </w:pPr>
              </w:pPrChange>
            </w:pPr>
            <w:ins w:id="42745" w:author="瑋婷 徐" w:date="2025-01-04T22:12:00Z" w16du:dateUtc="2025-01-04T14:12:00Z">
              <w:r w:rsidRPr="00C92C16">
                <w:rPr>
                  <w:rFonts w:ascii="Times New Roman" w:hAnsi="Times New Roman" w:cs="Times New Roman"/>
                  <w:sz w:val="24"/>
                  <w:rPrChange w:id="42746" w:author="瑋婷 徐" w:date="2025-01-06T09:51:00Z" w16du:dateUtc="2025-01-06T01:51:00Z">
                    <w:rPr/>
                  </w:rPrChange>
                </w:rPr>
                <w:t>白耳畫眉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4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7794ED" w14:textId="77777777" w:rsidR="00003CCE" w:rsidRPr="00C92C16" w:rsidRDefault="00003CCE">
            <w:pPr>
              <w:spacing w:after="0" w:line="360" w:lineRule="auto"/>
              <w:jc w:val="center"/>
              <w:rPr>
                <w:ins w:id="42748" w:author="瑋婷 徐" w:date="2025-01-04T22:12:00Z" w16du:dateUtc="2025-01-04T14:12:00Z"/>
                <w:rFonts w:ascii="Times New Roman" w:hAnsi="Times New Roman" w:cs="Times New Roman"/>
                <w:sz w:val="24"/>
                <w:rPrChange w:id="42749" w:author="瑋婷 徐" w:date="2025-01-06T09:51:00Z" w16du:dateUtc="2025-01-06T01:51:00Z">
                  <w:rPr>
                    <w:ins w:id="42750" w:author="瑋婷 徐" w:date="2025-01-04T22:12:00Z" w16du:dateUtc="2025-01-04T14:12:00Z"/>
                  </w:rPr>
                </w:rPrChange>
              </w:rPr>
              <w:pPrChange w:id="42751" w:author="瑋婷 徐" w:date="2025-01-04T22:13:00Z" w16du:dateUtc="2025-01-04T14:13:00Z">
                <w:pPr>
                  <w:spacing w:after="0"/>
                </w:pPr>
              </w:pPrChange>
            </w:pPr>
            <w:ins w:id="42752" w:author="瑋婷 徐" w:date="2025-01-04T22:12:00Z" w16du:dateUtc="2025-01-04T14:12:00Z">
              <w:r w:rsidRPr="00C92C16">
                <w:rPr>
                  <w:rFonts w:ascii="Times New Roman" w:hAnsi="Times New Roman" w:cs="Times New Roman"/>
                  <w:sz w:val="24"/>
                  <w:rPrChange w:id="42753" w:author="瑋婷 徐" w:date="2025-01-06T09:51:00Z" w16du:dateUtc="2025-01-06T01:51:00Z">
                    <w:rPr/>
                  </w:rPrChange>
                </w:rPr>
                <w:t>68</w:t>
              </w:r>
            </w:ins>
          </w:p>
        </w:tc>
      </w:tr>
      <w:tr w:rsidR="00003CCE" w:rsidRPr="00C92C16" w14:paraId="1E419E17" w14:textId="77777777" w:rsidTr="00003CCE">
        <w:trPr>
          <w:jc w:val="center"/>
          <w:ins w:id="42754" w:author="瑋婷 徐" w:date="2025-01-04T22:12:00Z"/>
          <w:trPrChange w:id="42755"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56"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17762A" w14:textId="77777777" w:rsidR="00003CCE" w:rsidRPr="00C92C16" w:rsidRDefault="00003CCE">
            <w:pPr>
              <w:spacing w:after="0" w:line="360" w:lineRule="auto"/>
              <w:jc w:val="center"/>
              <w:rPr>
                <w:ins w:id="42757" w:author="瑋婷 徐" w:date="2025-01-04T22:12:00Z" w16du:dateUtc="2025-01-04T14:12:00Z"/>
                <w:rFonts w:ascii="Times New Roman" w:hAnsi="Times New Roman" w:cs="Times New Roman"/>
                <w:sz w:val="24"/>
                <w:rPrChange w:id="42758" w:author="瑋婷 徐" w:date="2025-01-06T09:51:00Z" w16du:dateUtc="2025-01-06T01:51:00Z">
                  <w:rPr>
                    <w:ins w:id="42759" w:author="瑋婷 徐" w:date="2025-01-04T22:12:00Z" w16du:dateUtc="2025-01-04T14:12:00Z"/>
                  </w:rPr>
                </w:rPrChange>
              </w:rPr>
              <w:pPrChange w:id="42760" w:author="瑋婷 徐" w:date="2025-01-04T22:13:00Z" w16du:dateUtc="2025-01-04T14:13:00Z">
                <w:pPr>
                  <w:spacing w:after="0"/>
                </w:pPr>
              </w:pPrChange>
            </w:pPr>
            <w:ins w:id="42761" w:author="瑋婷 徐" w:date="2025-01-04T22:12:00Z" w16du:dateUtc="2025-01-04T14:12:00Z">
              <w:r w:rsidRPr="00C92C16">
                <w:rPr>
                  <w:rFonts w:ascii="Times New Roman" w:hAnsi="Times New Roman" w:cs="Times New Roman"/>
                  <w:sz w:val="24"/>
                  <w:rPrChange w:id="42762" w:author="瑋婷 徐" w:date="2025-01-06T09:51:00Z" w16du:dateUtc="2025-01-06T01:51:00Z">
                    <w:rPr/>
                  </w:rPrChange>
                </w:rPr>
                <w:t>黃胸藪眉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63"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1F46BB" w14:textId="77777777" w:rsidR="00003CCE" w:rsidRPr="00C92C16" w:rsidRDefault="00003CCE">
            <w:pPr>
              <w:spacing w:after="0" w:line="360" w:lineRule="auto"/>
              <w:jc w:val="center"/>
              <w:rPr>
                <w:ins w:id="42764" w:author="瑋婷 徐" w:date="2025-01-04T22:12:00Z" w16du:dateUtc="2025-01-04T14:12:00Z"/>
                <w:rFonts w:ascii="Times New Roman" w:hAnsi="Times New Roman" w:cs="Times New Roman"/>
                <w:sz w:val="24"/>
                <w:rPrChange w:id="42765" w:author="瑋婷 徐" w:date="2025-01-06T09:51:00Z" w16du:dateUtc="2025-01-06T01:51:00Z">
                  <w:rPr>
                    <w:ins w:id="42766" w:author="瑋婷 徐" w:date="2025-01-04T22:12:00Z" w16du:dateUtc="2025-01-04T14:12:00Z"/>
                  </w:rPr>
                </w:rPrChange>
              </w:rPr>
              <w:pPrChange w:id="42767" w:author="瑋婷 徐" w:date="2025-01-04T22:13:00Z" w16du:dateUtc="2025-01-04T14:13:00Z">
                <w:pPr>
                  <w:spacing w:after="0"/>
                </w:pPr>
              </w:pPrChange>
            </w:pPr>
            <w:ins w:id="42768" w:author="瑋婷 徐" w:date="2025-01-04T22:12:00Z" w16du:dateUtc="2025-01-04T14:12:00Z">
              <w:r w:rsidRPr="00C92C16">
                <w:rPr>
                  <w:rFonts w:ascii="Times New Roman" w:hAnsi="Times New Roman" w:cs="Times New Roman"/>
                  <w:sz w:val="24"/>
                  <w:rPrChange w:id="42769" w:author="瑋婷 徐" w:date="2025-01-06T09:51:00Z" w16du:dateUtc="2025-01-06T01:51:00Z">
                    <w:rPr/>
                  </w:rPrChange>
                </w:rPr>
                <w:t>36</w:t>
              </w:r>
            </w:ins>
          </w:p>
        </w:tc>
      </w:tr>
      <w:tr w:rsidR="00003CCE" w:rsidRPr="00C92C16" w14:paraId="6ED5D80B" w14:textId="77777777" w:rsidTr="00003CCE">
        <w:trPr>
          <w:jc w:val="center"/>
          <w:ins w:id="42770" w:author="瑋婷 徐" w:date="2025-01-04T22:12:00Z"/>
          <w:trPrChange w:id="42771"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72"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5A8D8E" w14:textId="77777777" w:rsidR="00003CCE" w:rsidRPr="00C92C16" w:rsidRDefault="00003CCE">
            <w:pPr>
              <w:spacing w:after="0" w:line="360" w:lineRule="auto"/>
              <w:jc w:val="center"/>
              <w:rPr>
                <w:ins w:id="42773" w:author="瑋婷 徐" w:date="2025-01-04T22:12:00Z" w16du:dateUtc="2025-01-04T14:12:00Z"/>
                <w:rFonts w:ascii="Times New Roman" w:hAnsi="Times New Roman" w:cs="Times New Roman"/>
                <w:sz w:val="24"/>
                <w:rPrChange w:id="42774" w:author="瑋婷 徐" w:date="2025-01-06T09:51:00Z" w16du:dateUtc="2025-01-06T01:51:00Z">
                  <w:rPr>
                    <w:ins w:id="42775" w:author="瑋婷 徐" w:date="2025-01-04T22:12:00Z" w16du:dateUtc="2025-01-04T14:12:00Z"/>
                  </w:rPr>
                </w:rPrChange>
              </w:rPr>
              <w:pPrChange w:id="42776" w:author="瑋婷 徐" w:date="2025-01-04T22:13:00Z" w16du:dateUtc="2025-01-04T14:13:00Z">
                <w:pPr>
                  <w:spacing w:after="0"/>
                </w:pPr>
              </w:pPrChange>
            </w:pPr>
            <w:ins w:id="42777" w:author="瑋婷 徐" w:date="2025-01-04T22:12:00Z" w16du:dateUtc="2025-01-04T14:12:00Z">
              <w:r w:rsidRPr="00C92C16">
                <w:rPr>
                  <w:rFonts w:ascii="Times New Roman" w:hAnsi="Times New Roman" w:cs="Times New Roman"/>
                  <w:sz w:val="24"/>
                  <w:rPrChange w:id="42778" w:author="瑋婷 徐" w:date="2025-01-06T09:51:00Z" w16du:dateUtc="2025-01-06T01:51:00Z">
                    <w:rPr/>
                  </w:rPrChange>
                </w:rPr>
                <w:t>紅尾鶲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79"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9A936C" w14:textId="77777777" w:rsidR="00003CCE" w:rsidRPr="00C92C16" w:rsidRDefault="00003CCE">
            <w:pPr>
              <w:spacing w:after="0" w:line="360" w:lineRule="auto"/>
              <w:jc w:val="center"/>
              <w:rPr>
                <w:ins w:id="42780" w:author="瑋婷 徐" w:date="2025-01-04T22:12:00Z" w16du:dateUtc="2025-01-04T14:12:00Z"/>
                <w:rFonts w:ascii="Times New Roman" w:hAnsi="Times New Roman" w:cs="Times New Roman"/>
                <w:sz w:val="24"/>
                <w:rPrChange w:id="42781" w:author="瑋婷 徐" w:date="2025-01-06T09:51:00Z" w16du:dateUtc="2025-01-06T01:51:00Z">
                  <w:rPr>
                    <w:ins w:id="42782" w:author="瑋婷 徐" w:date="2025-01-04T22:12:00Z" w16du:dateUtc="2025-01-04T14:12:00Z"/>
                  </w:rPr>
                </w:rPrChange>
              </w:rPr>
              <w:pPrChange w:id="42783" w:author="瑋婷 徐" w:date="2025-01-04T22:13:00Z" w16du:dateUtc="2025-01-04T14:13:00Z">
                <w:pPr>
                  <w:spacing w:after="0"/>
                </w:pPr>
              </w:pPrChange>
            </w:pPr>
            <w:ins w:id="42784" w:author="瑋婷 徐" w:date="2025-01-04T22:12:00Z" w16du:dateUtc="2025-01-04T14:12:00Z">
              <w:r w:rsidRPr="00C92C16">
                <w:rPr>
                  <w:rFonts w:ascii="Times New Roman" w:hAnsi="Times New Roman" w:cs="Times New Roman"/>
                  <w:sz w:val="24"/>
                  <w:rPrChange w:id="42785" w:author="瑋婷 徐" w:date="2025-01-06T09:51:00Z" w16du:dateUtc="2025-01-06T01:51:00Z">
                    <w:rPr/>
                  </w:rPrChange>
                </w:rPr>
                <w:t>1</w:t>
              </w:r>
            </w:ins>
          </w:p>
        </w:tc>
      </w:tr>
      <w:tr w:rsidR="00003CCE" w:rsidRPr="00C92C16" w14:paraId="7A36966E" w14:textId="77777777" w:rsidTr="00003CCE">
        <w:trPr>
          <w:jc w:val="center"/>
          <w:ins w:id="42786" w:author="瑋婷 徐" w:date="2025-01-04T22:12:00Z"/>
          <w:trPrChange w:id="4278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8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CE039A" w14:textId="77777777" w:rsidR="00003CCE" w:rsidRPr="00C92C16" w:rsidRDefault="00003CCE">
            <w:pPr>
              <w:spacing w:after="0" w:line="360" w:lineRule="auto"/>
              <w:jc w:val="center"/>
              <w:rPr>
                <w:ins w:id="42789" w:author="瑋婷 徐" w:date="2025-01-04T22:12:00Z" w16du:dateUtc="2025-01-04T14:12:00Z"/>
                <w:rFonts w:ascii="Times New Roman" w:hAnsi="Times New Roman" w:cs="Times New Roman"/>
                <w:sz w:val="24"/>
                <w:rPrChange w:id="42790" w:author="瑋婷 徐" w:date="2025-01-06T09:51:00Z" w16du:dateUtc="2025-01-06T01:51:00Z">
                  <w:rPr>
                    <w:ins w:id="42791" w:author="瑋婷 徐" w:date="2025-01-04T22:12:00Z" w16du:dateUtc="2025-01-04T14:12:00Z"/>
                  </w:rPr>
                </w:rPrChange>
              </w:rPr>
              <w:pPrChange w:id="42792" w:author="瑋婷 徐" w:date="2025-01-04T22:13:00Z" w16du:dateUtc="2025-01-04T14:13:00Z">
                <w:pPr>
                  <w:spacing w:after="0"/>
                </w:pPr>
              </w:pPrChange>
            </w:pPr>
            <w:ins w:id="42793" w:author="瑋婷 徐" w:date="2025-01-04T22:12:00Z" w16du:dateUtc="2025-01-04T14:12:00Z">
              <w:r w:rsidRPr="00C92C16">
                <w:rPr>
                  <w:rFonts w:ascii="Times New Roman" w:hAnsi="Times New Roman" w:cs="Times New Roman"/>
                  <w:sz w:val="24"/>
                  <w:rPrChange w:id="42794" w:author="瑋婷 徐" w:date="2025-01-06T09:51:00Z" w16du:dateUtc="2025-01-06T01:51:00Z">
                    <w:rPr/>
                  </w:rPrChange>
                </w:rPr>
                <w:t>小翼鶇</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9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01729E" w14:textId="77777777" w:rsidR="00003CCE" w:rsidRPr="00C92C16" w:rsidRDefault="00003CCE">
            <w:pPr>
              <w:spacing w:after="0" w:line="360" w:lineRule="auto"/>
              <w:jc w:val="center"/>
              <w:rPr>
                <w:ins w:id="42796" w:author="瑋婷 徐" w:date="2025-01-04T22:12:00Z" w16du:dateUtc="2025-01-04T14:12:00Z"/>
                <w:rFonts w:ascii="Times New Roman" w:hAnsi="Times New Roman" w:cs="Times New Roman"/>
                <w:sz w:val="24"/>
                <w:rPrChange w:id="42797" w:author="瑋婷 徐" w:date="2025-01-06T09:51:00Z" w16du:dateUtc="2025-01-06T01:51:00Z">
                  <w:rPr>
                    <w:ins w:id="42798" w:author="瑋婷 徐" w:date="2025-01-04T22:12:00Z" w16du:dateUtc="2025-01-04T14:12:00Z"/>
                  </w:rPr>
                </w:rPrChange>
              </w:rPr>
              <w:pPrChange w:id="42799" w:author="瑋婷 徐" w:date="2025-01-04T22:13:00Z" w16du:dateUtc="2025-01-04T14:13:00Z">
                <w:pPr>
                  <w:spacing w:after="0"/>
                </w:pPr>
              </w:pPrChange>
            </w:pPr>
            <w:ins w:id="42800" w:author="瑋婷 徐" w:date="2025-01-04T22:12:00Z" w16du:dateUtc="2025-01-04T14:12:00Z">
              <w:r w:rsidRPr="00C92C16">
                <w:rPr>
                  <w:rFonts w:ascii="Times New Roman" w:hAnsi="Times New Roman" w:cs="Times New Roman"/>
                  <w:sz w:val="24"/>
                  <w:rPrChange w:id="42801" w:author="瑋婷 徐" w:date="2025-01-06T09:51:00Z" w16du:dateUtc="2025-01-06T01:51:00Z">
                    <w:rPr/>
                  </w:rPrChange>
                </w:rPr>
                <w:t>2</w:t>
              </w:r>
            </w:ins>
          </w:p>
        </w:tc>
      </w:tr>
      <w:tr w:rsidR="00003CCE" w:rsidRPr="00C92C16" w14:paraId="07A3C89D" w14:textId="77777777" w:rsidTr="00003CCE">
        <w:trPr>
          <w:jc w:val="center"/>
          <w:ins w:id="42802" w:author="瑋婷 徐" w:date="2025-01-04T22:12:00Z"/>
          <w:trPrChange w:id="4280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0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35F465" w14:textId="77777777" w:rsidR="00003CCE" w:rsidRPr="00C92C16" w:rsidRDefault="00003CCE">
            <w:pPr>
              <w:spacing w:after="0" w:line="360" w:lineRule="auto"/>
              <w:jc w:val="center"/>
              <w:rPr>
                <w:ins w:id="42805" w:author="瑋婷 徐" w:date="2025-01-04T22:12:00Z" w16du:dateUtc="2025-01-04T14:12:00Z"/>
                <w:rFonts w:ascii="Times New Roman" w:hAnsi="Times New Roman" w:cs="Times New Roman"/>
                <w:sz w:val="24"/>
                <w:rPrChange w:id="42806" w:author="瑋婷 徐" w:date="2025-01-06T09:51:00Z" w16du:dateUtc="2025-01-06T01:51:00Z">
                  <w:rPr>
                    <w:ins w:id="42807" w:author="瑋婷 徐" w:date="2025-01-04T22:12:00Z" w16du:dateUtc="2025-01-04T14:12:00Z"/>
                  </w:rPr>
                </w:rPrChange>
              </w:rPr>
              <w:pPrChange w:id="42808" w:author="瑋婷 徐" w:date="2025-01-04T22:13:00Z" w16du:dateUtc="2025-01-04T14:13:00Z">
                <w:pPr>
                  <w:spacing w:after="0"/>
                </w:pPr>
              </w:pPrChange>
            </w:pPr>
            <w:ins w:id="42809" w:author="瑋婷 徐" w:date="2025-01-04T22:12:00Z" w16du:dateUtc="2025-01-04T14:12:00Z">
              <w:r w:rsidRPr="00C92C16">
                <w:rPr>
                  <w:rFonts w:ascii="Times New Roman" w:hAnsi="Times New Roman" w:cs="Times New Roman"/>
                  <w:sz w:val="24"/>
                  <w:rPrChange w:id="42810" w:author="瑋婷 徐" w:date="2025-01-06T09:51:00Z" w16du:dateUtc="2025-01-06T01:51:00Z">
                    <w:rPr/>
                  </w:rPrChange>
                </w:rPr>
                <w:t>白尾鴝</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1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E2A2BE" w14:textId="77777777" w:rsidR="00003CCE" w:rsidRPr="00C92C16" w:rsidRDefault="00003CCE">
            <w:pPr>
              <w:spacing w:after="0" w:line="360" w:lineRule="auto"/>
              <w:jc w:val="center"/>
              <w:rPr>
                <w:ins w:id="42812" w:author="瑋婷 徐" w:date="2025-01-04T22:12:00Z" w16du:dateUtc="2025-01-04T14:12:00Z"/>
                <w:rFonts w:ascii="Times New Roman" w:hAnsi="Times New Roman" w:cs="Times New Roman"/>
                <w:sz w:val="24"/>
                <w:rPrChange w:id="42813" w:author="瑋婷 徐" w:date="2025-01-06T09:51:00Z" w16du:dateUtc="2025-01-06T01:51:00Z">
                  <w:rPr>
                    <w:ins w:id="42814" w:author="瑋婷 徐" w:date="2025-01-04T22:12:00Z" w16du:dateUtc="2025-01-04T14:12:00Z"/>
                  </w:rPr>
                </w:rPrChange>
              </w:rPr>
              <w:pPrChange w:id="42815" w:author="瑋婷 徐" w:date="2025-01-04T22:13:00Z" w16du:dateUtc="2025-01-04T14:13:00Z">
                <w:pPr>
                  <w:spacing w:after="0"/>
                </w:pPr>
              </w:pPrChange>
            </w:pPr>
            <w:ins w:id="42816" w:author="瑋婷 徐" w:date="2025-01-04T22:12:00Z" w16du:dateUtc="2025-01-04T14:12:00Z">
              <w:r w:rsidRPr="00C92C16">
                <w:rPr>
                  <w:rFonts w:ascii="Times New Roman" w:hAnsi="Times New Roman" w:cs="Times New Roman"/>
                  <w:sz w:val="24"/>
                  <w:rPrChange w:id="42817" w:author="瑋婷 徐" w:date="2025-01-06T09:51:00Z" w16du:dateUtc="2025-01-06T01:51:00Z">
                    <w:rPr/>
                  </w:rPrChange>
                </w:rPr>
                <w:t>21</w:t>
              </w:r>
            </w:ins>
          </w:p>
        </w:tc>
      </w:tr>
      <w:tr w:rsidR="00003CCE" w:rsidRPr="00C92C16" w14:paraId="2A75F541" w14:textId="77777777" w:rsidTr="00003CCE">
        <w:trPr>
          <w:jc w:val="center"/>
          <w:ins w:id="42818" w:author="瑋婷 徐" w:date="2025-01-04T22:12:00Z"/>
          <w:trPrChange w:id="4281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2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53F0AC" w14:textId="77777777" w:rsidR="00003CCE" w:rsidRPr="00C92C16" w:rsidRDefault="00003CCE">
            <w:pPr>
              <w:spacing w:after="0" w:line="360" w:lineRule="auto"/>
              <w:jc w:val="center"/>
              <w:rPr>
                <w:ins w:id="42821" w:author="瑋婷 徐" w:date="2025-01-04T22:12:00Z" w16du:dateUtc="2025-01-04T14:12:00Z"/>
                <w:rFonts w:ascii="Times New Roman" w:hAnsi="Times New Roman" w:cs="Times New Roman"/>
                <w:sz w:val="24"/>
                <w:rPrChange w:id="42822" w:author="瑋婷 徐" w:date="2025-01-06T09:51:00Z" w16du:dateUtc="2025-01-06T01:51:00Z">
                  <w:rPr>
                    <w:ins w:id="42823" w:author="瑋婷 徐" w:date="2025-01-04T22:12:00Z" w16du:dateUtc="2025-01-04T14:12:00Z"/>
                  </w:rPr>
                </w:rPrChange>
              </w:rPr>
              <w:pPrChange w:id="42824" w:author="瑋婷 徐" w:date="2025-01-04T22:13:00Z" w16du:dateUtc="2025-01-04T14:13:00Z">
                <w:pPr>
                  <w:spacing w:after="0"/>
                </w:pPr>
              </w:pPrChange>
            </w:pPr>
            <w:ins w:id="42825" w:author="瑋婷 徐" w:date="2025-01-04T22:12:00Z" w16du:dateUtc="2025-01-04T14:12:00Z">
              <w:r w:rsidRPr="00C92C16">
                <w:rPr>
                  <w:rFonts w:ascii="Times New Roman" w:hAnsi="Times New Roman" w:cs="Times New Roman"/>
                  <w:sz w:val="24"/>
                  <w:rPrChange w:id="42826" w:author="瑋婷 徐" w:date="2025-01-06T09:51:00Z" w16du:dateUtc="2025-01-06T01:51:00Z">
                    <w:rPr/>
                  </w:rPrChange>
                </w:rPr>
                <w:t>黃胸青鶲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2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1736A2" w14:textId="77777777" w:rsidR="00003CCE" w:rsidRPr="00C92C16" w:rsidRDefault="00003CCE">
            <w:pPr>
              <w:spacing w:after="0" w:line="360" w:lineRule="auto"/>
              <w:jc w:val="center"/>
              <w:rPr>
                <w:ins w:id="42828" w:author="瑋婷 徐" w:date="2025-01-04T22:12:00Z" w16du:dateUtc="2025-01-04T14:12:00Z"/>
                <w:rFonts w:ascii="Times New Roman" w:hAnsi="Times New Roman" w:cs="Times New Roman"/>
                <w:sz w:val="24"/>
                <w:rPrChange w:id="42829" w:author="瑋婷 徐" w:date="2025-01-06T09:51:00Z" w16du:dateUtc="2025-01-06T01:51:00Z">
                  <w:rPr>
                    <w:ins w:id="42830" w:author="瑋婷 徐" w:date="2025-01-04T22:12:00Z" w16du:dateUtc="2025-01-04T14:12:00Z"/>
                  </w:rPr>
                </w:rPrChange>
              </w:rPr>
              <w:pPrChange w:id="42831" w:author="瑋婷 徐" w:date="2025-01-04T22:13:00Z" w16du:dateUtc="2025-01-04T14:13:00Z">
                <w:pPr>
                  <w:spacing w:after="0"/>
                </w:pPr>
              </w:pPrChange>
            </w:pPr>
            <w:ins w:id="42832" w:author="瑋婷 徐" w:date="2025-01-04T22:12:00Z" w16du:dateUtc="2025-01-04T14:12:00Z">
              <w:r w:rsidRPr="00C92C16">
                <w:rPr>
                  <w:rFonts w:ascii="Times New Roman" w:hAnsi="Times New Roman" w:cs="Times New Roman"/>
                  <w:sz w:val="24"/>
                  <w:rPrChange w:id="42833" w:author="瑋婷 徐" w:date="2025-01-06T09:51:00Z" w16du:dateUtc="2025-01-06T01:51:00Z">
                    <w:rPr/>
                  </w:rPrChange>
                </w:rPr>
                <w:t>3</w:t>
              </w:r>
            </w:ins>
          </w:p>
        </w:tc>
      </w:tr>
      <w:tr w:rsidR="00003CCE" w:rsidRPr="00C92C16" w14:paraId="5ADDC1EF" w14:textId="77777777" w:rsidTr="00307E31">
        <w:trPr>
          <w:jc w:val="center"/>
          <w:ins w:id="42834" w:author="瑋婷 徐" w:date="2025-01-04T22:12:00Z"/>
          <w:trPrChange w:id="42835" w:author="瑋婷 徐" w:date="2025-01-06T17:20:00Z" w16du:dateUtc="2025-01-06T09:20:00Z">
            <w:trPr>
              <w:jc w:val="center"/>
            </w:trPr>
          </w:trPrChange>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836" w:author="瑋婷 徐" w:date="2025-01-06T17:20:00Z" w16du:dateUtc="2025-01-06T09:2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4E7E88" w14:textId="77777777" w:rsidR="00003CCE" w:rsidRPr="00C92C16" w:rsidRDefault="00003CCE">
            <w:pPr>
              <w:spacing w:after="0" w:line="360" w:lineRule="auto"/>
              <w:jc w:val="center"/>
              <w:rPr>
                <w:ins w:id="42837" w:author="瑋婷 徐" w:date="2025-01-04T22:12:00Z" w16du:dateUtc="2025-01-04T14:12:00Z"/>
                <w:rFonts w:ascii="Times New Roman" w:hAnsi="Times New Roman" w:cs="Times New Roman"/>
                <w:sz w:val="24"/>
                <w:rPrChange w:id="42838" w:author="瑋婷 徐" w:date="2025-01-06T09:51:00Z" w16du:dateUtc="2025-01-06T01:51:00Z">
                  <w:rPr>
                    <w:ins w:id="42839" w:author="瑋婷 徐" w:date="2025-01-04T22:12:00Z" w16du:dateUtc="2025-01-04T14:12:00Z"/>
                  </w:rPr>
                </w:rPrChange>
              </w:rPr>
              <w:pPrChange w:id="42840" w:author="瑋婷 徐" w:date="2025-01-04T22:13:00Z" w16du:dateUtc="2025-01-04T14:13:00Z">
                <w:pPr>
                  <w:spacing w:after="0"/>
                </w:pPr>
              </w:pPrChange>
            </w:pPr>
            <w:ins w:id="42841" w:author="瑋婷 徐" w:date="2025-01-04T22:12:00Z" w16du:dateUtc="2025-01-04T14:12:00Z">
              <w:r w:rsidRPr="00C92C16">
                <w:rPr>
                  <w:rFonts w:ascii="Times New Roman" w:hAnsi="Times New Roman" w:cs="Times New Roman"/>
                  <w:sz w:val="24"/>
                  <w:rPrChange w:id="42842" w:author="瑋婷 徐" w:date="2025-01-06T09:51:00Z" w16du:dateUtc="2025-01-06T01:51:00Z">
                    <w:rPr/>
                  </w:rPrChange>
                </w:rPr>
                <w:t>紅胸啄花</w:t>
              </w:r>
            </w:ins>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843" w:author="瑋婷 徐" w:date="2025-01-06T17:20:00Z" w16du:dateUtc="2025-01-06T09:2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486FB7" w14:textId="77777777" w:rsidR="00003CCE" w:rsidRPr="00C92C16" w:rsidRDefault="00003CCE">
            <w:pPr>
              <w:spacing w:after="0" w:line="360" w:lineRule="auto"/>
              <w:jc w:val="center"/>
              <w:rPr>
                <w:ins w:id="42844" w:author="瑋婷 徐" w:date="2025-01-04T22:12:00Z" w16du:dateUtc="2025-01-04T14:12:00Z"/>
                <w:rFonts w:ascii="Times New Roman" w:hAnsi="Times New Roman" w:cs="Times New Roman"/>
                <w:sz w:val="24"/>
                <w:rPrChange w:id="42845" w:author="瑋婷 徐" w:date="2025-01-06T09:51:00Z" w16du:dateUtc="2025-01-06T01:51:00Z">
                  <w:rPr>
                    <w:ins w:id="42846" w:author="瑋婷 徐" w:date="2025-01-04T22:12:00Z" w16du:dateUtc="2025-01-04T14:12:00Z"/>
                  </w:rPr>
                </w:rPrChange>
              </w:rPr>
              <w:pPrChange w:id="42847" w:author="瑋婷 徐" w:date="2025-01-04T22:13:00Z" w16du:dateUtc="2025-01-04T14:13:00Z">
                <w:pPr>
                  <w:spacing w:after="0"/>
                </w:pPr>
              </w:pPrChange>
            </w:pPr>
            <w:ins w:id="42848" w:author="瑋婷 徐" w:date="2025-01-04T22:12:00Z" w16du:dateUtc="2025-01-04T14:12:00Z">
              <w:r w:rsidRPr="00C92C16">
                <w:rPr>
                  <w:rFonts w:ascii="Times New Roman" w:hAnsi="Times New Roman" w:cs="Times New Roman"/>
                  <w:sz w:val="24"/>
                  <w:rPrChange w:id="42849" w:author="瑋婷 徐" w:date="2025-01-06T09:51:00Z" w16du:dateUtc="2025-01-06T01:51:00Z">
                    <w:rPr/>
                  </w:rPrChange>
                </w:rPr>
                <w:t>1</w:t>
              </w:r>
            </w:ins>
          </w:p>
        </w:tc>
      </w:tr>
      <w:tr w:rsidR="00003CCE" w:rsidRPr="00C92C16" w14:paraId="699381A6" w14:textId="77777777" w:rsidTr="00307E31">
        <w:trPr>
          <w:jc w:val="center"/>
          <w:ins w:id="42850" w:author="瑋婷 徐" w:date="2025-01-04T22:12:00Z"/>
          <w:trPrChange w:id="42851" w:author="瑋婷 徐" w:date="2025-01-06T17:20:00Z" w16du:dateUtc="2025-01-06T09:20:00Z">
            <w:trPr>
              <w:jc w:val="center"/>
            </w:trPr>
          </w:trPrChange>
        </w:trPr>
        <w:tc>
          <w:tcPr>
            <w:tcW w:w="2586" w:type="pct"/>
            <w:tcBorders>
              <w:bottom w:val="single" w:sz="4" w:space="0" w:color="auto"/>
            </w:tcBorders>
            <w:shd w:val="clear" w:color="auto" w:fill="FFFFFF"/>
            <w:tcMar>
              <w:top w:w="0" w:type="dxa"/>
              <w:left w:w="0" w:type="dxa"/>
              <w:bottom w:w="0" w:type="dxa"/>
              <w:right w:w="0" w:type="dxa"/>
            </w:tcMar>
            <w:vAlign w:val="center"/>
            <w:tcPrChange w:id="42852" w:author="瑋婷 徐" w:date="2025-01-06T17:20:00Z" w16du:dateUtc="2025-01-06T09:20:00Z">
              <w:tcPr>
                <w:tcW w:w="189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0865E124" w14:textId="77777777" w:rsidR="00003CCE" w:rsidRPr="00C92C16" w:rsidRDefault="00003CCE">
            <w:pPr>
              <w:spacing w:after="0" w:line="360" w:lineRule="auto"/>
              <w:jc w:val="center"/>
              <w:rPr>
                <w:ins w:id="42853" w:author="瑋婷 徐" w:date="2025-01-04T22:12:00Z" w16du:dateUtc="2025-01-04T14:12:00Z"/>
                <w:rFonts w:ascii="Times New Roman" w:hAnsi="Times New Roman" w:cs="Times New Roman"/>
                <w:sz w:val="24"/>
                <w:rPrChange w:id="42854" w:author="瑋婷 徐" w:date="2025-01-06T09:51:00Z" w16du:dateUtc="2025-01-06T01:51:00Z">
                  <w:rPr>
                    <w:ins w:id="42855" w:author="瑋婷 徐" w:date="2025-01-04T22:12:00Z" w16du:dateUtc="2025-01-04T14:12:00Z"/>
                  </w:rPr>
                </w:rPrChange>
              </w:rPr>
              <w:pPrChange w:id="42856" w:author="瑋婷 徐" w:date="2025-01-04T22:13:00Z" w16du:dateUtc="2025-01-04T14:13:00Z">
                <w:pPr>
                  <w:spacing w:after="0"/>
                </w:pPr>
              </w:pPrChange>
            </w:pPr>
            <w:ins w:id="42857" w:author="瑋婷 徐" w:date="2025-01-04T22:12:00Z" w16du:dateUtc="2025-01-04T14:12:00Z">
              <w:r w:rsidRPr="00C92C16">
                <w:rPr>
                  <w:rFonts w:ascii="Times New Roman" w:hAnsi="Times New Roman" w:cs="Times New Roman"/>
                  <w:sz w:val="24"/>
                  <w:rPrChange w:id="42858" w:author="瑋婷 徐" w:date="2025-01-06T09:51:00Z" w16du:dateUtc="2025-01-06T01:51:00Z">
                    <w:rPr/>
                  </w:rPrChange>
                </w:rPr>
                <w:t>雞</w:t>
              </w:r>
            </w:ins>
          </w:p>
        </w:tc>
        <w:tc>
          <w:tcPr>
            <w:tcW w:w="2414" w:type="pct"/>
            <w:tcBorders>
              <w:bottom w:val="single" w:sz="4" w:space="0" w:color="auto"/>
            </w:tcBorders>
            <w:shd w:val="clear" w:color="auto" w:fill="FFFFFF"/>
            <w:tcMar>
              <w:top w:w="0" w:type="dxa"/>
              <w:left w:w="0" w:type="dxa"/>
              <w:bottom w:w="0" w:type="dxa"/>
              <w:right w:w="0" w:type="dxa"/>
            </w:tcMar>
            <w:vAlign w:val="center"/>
            <w:tcPrChange w:id="42859" w:author="瑋婷 徐" w:date="2025-01-06T17:20:00Z" w16du:dateUtc="2025-01-06T09:20:00Z">
              <w:tcPr>
                <w:tcW w:w="177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E9F76DC" w14:textId="77777777" w:rsidR="00003CCE" w:rsidRPr="00C92C16" w:rsidRDefault="00003CCE">
            <w:pPr>
              <w:spacing w:after="0" w:line="360" w:lineRule="auto"/>
              <w:jc w:val="center"/>
              <w:rPr>
                <w:ins w:id="42860" w:author="瑋婷 徐" w:date="2025-01-04T22:12:00Z" w16du:dateUtc="2025-01-04T14:12:00Z"/>
                <w:rFonts w:ascii="Times New Roman" w:hAnsi="Times New Roman" w:cs="Times New Roman"/>
                <w:sz w:val="24"/>
                <w:rPrChange w:id="42861" w:author="瑋婷 徐" w:date="2025-01-06T09:51:00Z" w16du:dateUtc="2025-01-06T01:51:00Z">
                  <w:rPr>
                    <w:ins w:id="42862" w:author="瑋婷 徐" w:date="2025-01-04T22:12:00Z" w16du:dateUtc="2025-01-04T14:12:00Z"/>
                  </w:rPr>
                </w:rPrChange>
              </w:rPr>
              <w:pPrChange w:id="42863" w:author="瑋婷 徐" w:date="2025-01-04T22:13:00Z" w16du:dateUtc="2025-01-04T14:13:00Z">
                <w:pPr>
                  <w:spacing w:after="0"/>
                </w:pPr>
              </w:pPrChange>
            </w:pPr>
            <w:ins w:id="42864" w:author="瑋婷 徐" w:date="2025-01-04T22:12:00Z" w16du:dateUtc="2025-01-04T14:12:00Z">
              <w:r w:rsidRPr="00C92C16">
                <w:rPr>
                  <w:rFonts w:ascii="Times New Roman" w:hAnsi="Times New Roman" w:cs="Times New Roman"/>
                  <w:sz w:val="24"/>
                  <w:rPrChange w:id="42865" w:author="瑋婷 徐" w:date="2025-01-06T09:51:00Z" w16du:dateUtc="2025-01-06T01:51:00Z">
                    <w:rPr/>
                  </w:rPrChange>
                </w:rPr>
                <w:t>1</w:t>
              </w:r>
            </w:ins>
          </w:p>
        </w:tc>
      </w:tr>
      <w:tr w:rsidR="00307E31" w:rsidRPr="00C92C16" w14:paraId="5DDD777B" w14:textId="77777777" w:rsidTr="00307E31">
        <w:tblPrEx>
          <w:tblPrExChange w:id="42866" w:author="瑋婷 徐" w:date="2025-01-06T17:20:00Z" w16du:dateUtc="2025-01-06T09:20:00Z">
            <w:tblPrEx>
              <w:tblW w:w="3671" w:type="pct"/>
            </w:tblPrEx>
          </w:tblPrExChange>
        </w:tblPrEx>
        <w:trPr>
          <w:jc w:val="center"/>
          <w:ins w:id="42867" w:author="瑋婷 徐" w:date="2025-01-06T17:20:00Z" w16du:dateUtc="2025-01-06T09:20:00Z"/>
          <w:trPrChange w:id="42868" w:author="瑋婷 徐" w:date="2025-01-06T17:20:00Z" w16du:dateUtc="2025-01-06T09:20:00Z">
            <w:trPr>
              <w:jc w:val="center"/>
            </w:trPr>
          </w:trPrChange>
        </w:trPr>
        <w:tc>
          <w:tcPr>
            <w:tcW w:w="258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869" w:author="瑋婷 徐" w:date="2025-01-06T17:20:00Z" w16du:dateUtc="2025-01-06T09:20:00Z">
              <w:tcPr>
                <w:tcW w:w="2586"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42C8686" w14:textId="369D5425" w:rsidR="00307E31" w:rsidRPr="00307E31" w:rsidRDefault="00307E31" w:rsidP="00307E31">
            <w:pPr>
              <w:spacing w:after="0" w:line="360" w:lineRule="auto"/>
              <w:jc w:val="center"/>
              <w:rPr>
                <w:ins w:id="42870" w:author="瑋婷 徐" w:date="2025-01-06T17:20:00Z" w16du:dateUtc="2025-01-06T09:20:00Z"/>
                <w:rFonts w:ascii="Times New Roman" w:hAnsi="Times New Roman" w:cs="Times New Roman"/>
                <w:sz w:val="24"/>
                <w:rPrChange w:id="42871" w:author="瑋婷 徐" w:date="2025-01-06T17:20:00Z" w16du:dateUtc="2025-01-06T09:20:00Z">
                  <w:rPr>
                    <w:ins w:id="42872" w:author="瑋婷 徐" w:date="2025-01-06T17:20:00Z" w16du:dateUtc="2025-01-06T09:20:00Z"/>
                    <w:rFonts w:ascii="Times New Roman" w:hAnsi="Times New Roman" w:cs="Times New Roman"/>
                  </w:rPr>
                </w:rPrChange>
              </w:rPr>
              <w:pPrChange w:id="42873" w:author="瑋婷 徐" w:date="2025-01-06T17:20:00Z" w16du:dateUtc="2025-01-06T09:20:00Z">
                <w:pPr>
                  <w:spacing w:line="360" w:lineRule="auto"/>
                  <w:jc w:val="center"/>
                </w:pPr>
              </w:pPrChange>
            </w:pPr>
            <w:ins w:id="42874" w:author="瑋婷 徐" w:date="2025-01-06T17:20:00Z" w16du:dateUtc="2025-01-06T09:20:00Z">
              <w:r>
                <w:rPr>
                  <w:rFonts w:ascii="Times New Roman" w:hAnsi="Times New Roman" w:cs="Times New Roman" w:hint="eastAsia"/>
                  <w:sz w:val="24"/>
                  <w:lang w:eastAsia="zh-TW"/>
                </w:rPr>
                <w:t>總計</w:t>
              </w:r>
              <w:r>
                <w:rPr>
                  <w:rFonts w:ascii="Times New Roman" w:hAnsi="Times New Roman" w:cs="Times New Roman" w:hint="eastAsia"/>
                  <w:sz w:val="24"/>
                  <w:lang w:eastAsia="zh-TW"/>
                </w:rPr>
                <w:t>(</w:t>
              </w:r>
            </w:ins>
            <w:ins w:id="42875" w:author="瑋婷 徐" w:date="2025-01-06T17:21:00Z" w16du:dateUtc="2025-01-06T09:21:00Z">
              <w:r>
                <w:rPr>
                  <w:rFonts w:ascii="Times New Roman" w:hAnsi="Times New Roman" w:cs="Times New Roman" w:hint="eastAsia"/>
                  <w:sz w:val="24"/>
                  <w:lang w:eastAsia="zh-TW"/>
                </w:rPr>
                <w:t>26</w:t>
              </w:r>
            </w:ins>
            <w:ins w:id="42876" w:author="瑋婷 徐" w:date="2025-01-06T17:20:00Z" w16du:dateUtc="2025-01-06T09:20:00Z">
              <w:r>
                <w:rPr>
                  <w:rFonts w:ascii="Times New Roman" w:hAnsi="Times New Roman" w:cs="Times New Roman" w:hint="eastAsia"/>
                  <w:sz w:val="24"/>
                  <w:lang w:eastAsia="zh-TW"/>
                </w:rPr>
                <w:t>種</w:t>
              </w:r>
              <w:r>
                <w:rPr>
                  <w:rFonts w:ascii="Times New Roman" w:hAnsi="Times New Roman" w:cs="Times New Roman" w:hint="eastAsia"/>
                  <w:sz w:val="24"/>
                  <w:lang w:eastAsia="zh-TW"/>
                </w:rPr>
                <w:t>)</w:t>
              </w:r>
            </w:ins>
          </w:p>
        </w:tc>
        <w:tc>
          <w:tcPr>
            <w:tcW w:w="241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877" w:author="瑋婷 徐" w:date="2025-01-06T17:20:00Z" w16du:dateUtc="2025-01-06T09:20:00Z">
              <w:tcPr>
                <w:tcW w:w="2414"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1B31BAF1" w14:textId="70FFC2D4" w:rsidR="00307E31" w:rsidRPr="00307E31" w:rsidRDefault="00022FB1" w:rsidP="00307E31">
            <w:pPr>
              <w:spacing w:after="0" w:line="360" w:lineRule="auto"/>
              <w:jc w:val="center"/>
              <w:rPr>
                <w:ins w:id="42878" w:author="瑋婷 徐" w:date="2025-01-06T17:20:00Z" w16du:dateUtc="2025-01-06T09:20:00Z"/>
                <w:rFonts w:ascii="Times New Roman" w:hAnsi="Times New Roman" w:cs="Times New Roman" w:hint="eastAsia"/>
                <w:sz w:val="24"/>
                <w:rPrChange w:id="42879" w:author="瑋婷 徐" w:date="2025-01-06T17:20:00Z" w16du:dateUtc="2025-01-06T09:20:00Z">
                  <w:rPr>
                    <w:ins w:id="42880" w:author="瑋婷 徐" w:date="2025-01-06T17:20:00Z" w16du:dateUtc="2025-01-06T09:20:00Z"/>
                    <w:rFonts w:ascii="Times New Roman" w:hAnsi="Times New Roman" w:cs="Times New Roman"/>
                  </w:rPr>
                </w:rPrChange>
              </w:rPr>
              <w:pPrChange w:id="42881" w:author="瑋婷 徐" w:date="2025-01-06T17:20:00Z" w16du:dateUtc="2025-01-06T09:20:00Z">
                <w:pPr>
                  <w:spacing w:line="360" w:lineRule="auto"/>
                  <w:jc w:val="center"/>
                </w:pPr>
              </w:pPrChange>
            </w:pPr>
            <w:ins w:id="42882" w:author="瑋婷 徐" w:date="2025-01-06T17:32:00Z" w16du:dateUtc="2025-01-06T09:32:00Z">
              <w:r>
                <w:rPr>
                  <w:rFonts w:ascii="Times New Roman" w:hAnsi="Times New Roman" w:cs="Times New Roman" w:hint="eastAsia"/>
                  <w:sz w:val="24"/>
                  <w:lang w:eastAsia="zh-TW"/>
                </w:rPr>
                <w:t>225</w:t>
              </w:r>
            </w:ins>
          </w:p>
        </w:tc>
      </w:tr>
    </w:tbl>
    <w:p w14:paraId="31D21EA2" w14:textId="0505D1FF" w:rsidR="00AA385F" w:rsidRDefault="00AA385F" w:rsidP="00AA385F">
      <w:pPr>
        <w:spacing w:line="360" w:lineRule="auto"/>
        <w:jc w:val="both"/>
        <w:rPr>
          <w:ins w:id="42883" w:author="瑋婷 徐" w:date="2025-01-03T15:21:00Z" w16du:dateUtc="2025-01-03T07:21:00Z"/>
          <w:rFonts w:ascii="Times New Roman" w:eastAsia="標楷體" w:hAnsi="Times New Roman" w:cs="Times New Roman"/>
        </w:rPr>
      </w:pPr>
      <w:ins w:id="42884" w:author="瑋婷 徐" w:date="2025-01-03T15:21:00Z" w16du:dateUtc="2025-01-03T07:21:00Z">
        <w:r>
          <w:rPr>
            <w:rFonts w:ascii="Times New Roman" w:eastAsia="標楷體" w:hAnsi="Times New Roman" w:cs="Times New Roman"/>
          </w:rPr>
          <w:lastRenderedPageBreak/>
          <w:t>表</w:t>
        </w:r>
      </w:ins>
      <w:ins w:id="42885" w:author="瑋婷 徐" w:date="2025-01-06T17:35:00Z" w16du:dateUtc="2025-01-06T09:35:00Z">
        <w:r w:rsidR="006F5371">
          <w:rPr>
            <w:rFonts w:ascii="Times New Roman" w:eastAsia="標楷體" w:hAnsi="Times New Roman" w:cs="Times New Roman" w:hint="eastAsia"/>
          </w:rPr>
          <w:t>21</w:t>
        </w:r>
      </w:ins>
      <w:ins w:id="42886" w:author="瑋婷 徐" w:date="2025-01-03T15:21:00Z" w16du:dateUtc="2025-01-03T07:21: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，屏東</w:t>
        </w:r>
      </w:ins>
      <w:ins w:id="42887" w:author="瑋婷 徐" w:date="2025-01-06T17:10:00Z" w16du:dateUtc="2025-01-06T09:10:00Z">
        <w:r w:rsidR="00003CCE" w:rsidRPr="00003CCE">
          <w:rPr>
            <w:rFonts w:ascii="標楷體" w:eastAsia="標楷體" w:hAnsi="標楷體" w:cs="Times New Roman" w:hint="eastAsia"/>
          </w:rPr>
          <w:t>分署記錄的鳥種及數量</w:t>
        </w:r>
      </w:ins>
    </w:p>
    <w:tbl>
      <w:tblPr>
        <w:tblStyle w:val="Table"/>
        <w:tblW w:w="3671" w:type="pct"/>
        <w:jc w:val="center"/>
        <w:tblLayout w:type="fixed"/>
        <w:tblLook w:val="0420" w:firstRow="1" w:lastRow="0" w:firstColumn="0" w:lastColumn="0" w:noHBand="0" w:noVBand="1"/>
        <w:tblPrChange w:id="42888" w:author="瑋婷 徐" w:date="2025-01-06T17:10:00Z" w16du:dateUtc="2025-01-06T09:10:00Z">
          <w:tblPr>
            <w:tblStyle w:val="Table"/>
            <w:tblW w:w="5000" w:type="pct"/>
            <w:jc w:val="center"/>
            <w:tblLayout w:type="fixed"/>
            <w:tblLook w:val="0420" w:firstRow="1" w:lastRow="0" w:firstColumn="0" w:lastColumn="0" w:noHBand="0" w:noVBand="1"/>
          </w:tblPr>
        </w:tblPrChange>
      </w:tblPr>
      <w:tblGrid>
        <w:gridCol w:w="3154"/>
        <w:gridCol w:w="2944"/>
        <w:tblGridChange w:id="42889">
          <w:tblGrid>
            <w:gridCol w:w="3154"/>
            <w:gridCol w:w="2944"/>
          </w:tblGrid>
        </w:tblGridChange>
      </w:tblGrid>
      <w:tr w:rsidR="00003CCE" w:rsidRPr="00C92C16" w14:paraId="7A18519F"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2890" w:author="瑋婷 徐" w:date="2025-01-04T22:14:00Z"/>
          <w:trPrChange w:id="42891" w:author="瑋婷 徐" w:date="2025-01-06T17:10:00Z" w16du:dateUtc="2025-01-06T09:10:00Z">
            <w:trPr>
              <w:tblHeader/>
              <w:jc w:val="center"/>
            </w:trPr>
          </w:trPrChange>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892" w:author="瑋婷 徐" w:date="2025-01-06T17:10:00Z" w16du:dateUtc="2025-01-06T09:10:00Z">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98A8C28" w14:textId="5A80ED85"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893" w:author="瑋婷 徐" w:date="2025-01-04T22:14:00Z" w16du:dateUtc="2025-01-04T14:14:00Z"/>
                <w:rFonts w:ascii="Times New Roman" w:hAnsi="Times New Roman" w:cs="Times New Roman"/>
                <w:sz w:val="24"/>
                <w:rPrChange w:id="42894" w:author="瑋婷 徐" w:date="2025-01-06T09:51:00Z" w16du:dateUtc="2025-01-06T01:51:00Z">
                  <w:rPr>
                    <w:ins w:id="42895" w:author="瑋婷 徐" w:date="2025-01-04T22:14:00Z" w16du:dateUtc="2025-01-04T14:14:00Z"/>
                  </w:rPr>
                </w:rPrChange>
              </w:rPr>
              <w:pPrChange w:id="42896" w:author="瑋婷 徐" w:date="2025-01-04T22:15:00Z" w16du:dateUtc="2025-01-04T14:15:00Z">
                <w:pPr>
                  <w:spacing w:after="0"/>
                  <w:cnfStyle w:val="100000000000" w:firstRow="1" w:lastRow="0" w:firstColumn="0" w:lastColumn="0" w:oddVBand="0" w:evenVBand="0" w:oddHBand="0" w:evenHBand="0" w:firstRowFirstColumn="0" w:firstRowLastColumn="0" w:lastRowFirstColumn="0" w:lastRowLastColumn="0"/>
                </w:pPr>
              </w:pPrChange>
            </w:pPr>
            <w:ins w:id="42897" w:author="瑋婷 徐" w:date="2025-01-04T22:15:00Z" w16du:dateUtc="2025-01-04T14:15:00Z">
              <w:r w:rsidRPr="00C92C16">
                <w:rPr>
                  <w:rFonts w:ascii="Times New Roman" w:hAnsi="Times New Roman" w:cs="Times New Roman"/>
                  <w:sz w:val="24"/>
                </w:rPr>
                <w:t>鳥種</w:t>
              </w:r>
            </w:ins>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898" w:author="瑋婷 徐" w:date="2025-01-06T17:10:00Z" w16du:dateUtc="2025-01-06T09:10:00Z">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0A1466E" w14:textId="64B92EE2"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899" w:author="瑋婷 徐" w:date="2025-01-04T22:14:00Z" w16du:dateUtc="2025-01-04T14:14:00Z"/>
                <w:rFonts w:ascii="Times New Roman" w:hAnsi="Times New Roman" w:cs="Times New Roman"/>
                <w:sz w:val="24"/>
                <w:rPrChange w:id="42900" w:author="瑋婷 徐" w:date="2025-01-06T09:51:00Z" w16du:dateUtc="2025-01-06T01:51:00Z">
                  <w:rPr>
                    <w:ins w:id="42901" w:author="瑋婷 徐" w:date="2025-01-04T22:14:00Z" w16du:dateUtc="2025-01-04T14:14:00Z"/>
                  </w:rPr>
                </w:rPrChange>
              </w:rPr>
              <w:pPrChange w:id="42902" w:author="瑋婷 徐" w:date="2025-01-04T22:15:00Z" w16du:dateUtc="2025-01-04T14:15:00Z">
                <w:pPr>
                  <w:spacing w:after="0"/>
                  <w:cnfStyle w:val="100000000000" w:firstRow="1" w:lastRow="0" w:firstColumn="0" w:lastColumn="0" w:oddVBand="0" w:evenVBand="0" w:oddHBand="0" w:evenHBand="0" w:firstRowFirstColumn="0" w:firstRowLastColumn="0" w:lastRowFirstColumn="0" w:lastRowLastColumn="0"/>
                </w:pPr>
              </w:pPrChange>
            </w:pPr>
            <w:ins w:id="42903" w:author="瑋婷 徐" w:date="2025-01-04T22:15:00Z" w16du:dateUtc="2025-01-04T14:15:00Z">
              <w:r w:rsidRPr="00C92C16">
                <w:rPr>
                  <w:rFonts w:ascii="Times New Roman" w:hAnsi="Times New Roman" w:cs="Times New Roman"/>
                  <w:sz w:val="24"/>
                </w:rPr>
                <w:t>數量</w:t>
              </w:r>
              <w:r w:rsidRPr="00C92C16">
                <w:rPr>
                  <w:rFonts w:ascii="Times New Roman" w:hAnsi="Times New Roman" w:cs="Times New Roman"/>
                  <w:sz w:val="24"/>
                </w:rPr>
                <w:t>(</w:t>
              </w:r>
              <w:r w:rsidRPr="00C92C16">
                <w:rPr>
                  <w:rFonts w:ascii="Times New Roman" w:hAnsi="Times New Roman" w:cs="Times New Roman"/>
                  <w:sz w:val="24"/>
                </w:rPr>
                <w:t>隻次</w:t>
              </w:r>
              <w:r w:rsidRPr="00C92C16">
                <w:rPr>
                  <w:rFonts w:ascii="Times New Roman" w:hAnsi="Times New Roman" w:cs="Times New Roman"/>
                  <w:sz w:val="24"/>
                </w:rPr>
                <w:t>)</w:t>
              </w:r>
            </w:ins>
          </w:p>
        </w:tc>
      </w:tr>
      <w:tr w:rsidR="00003CCE" w:rsidRPr="00C92C16" w14:paraId="40CC463C" w14:textId="77777777" w:rsidTr="00003CCE">
        <w:trPr>
          <w:jc w:val="center"/>
          <w:ins w:id="42904" w:author="瑋婷 徐" w:date="2025-01-04T22:14:00Z"/>
          <w:trPrChange w:id="42905" w:author="瑋婷 徐" w:date="2025-01-06T17:10:00Z" w16du:dateUtc="2025-01-06T09:10:00Z">
            <w:trPr>
              <w:jc w:val="center"/>
            </w:trPr>
          </w:trPrChange>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06" w:author="瑋婷 徐" w:date="2025-01-06T17:10:00Z" w16du:dateUtc="2025-01-06T09:10:00Z">
              <w:tcPr>
                <w:tcW w:w="189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0044B7" w14:textId="77777777" w:rsidR="00003CCE" w:rsidRPr="00C92C16" w:rsidRDefault="00003CCE">
            <w:pPr>
              <w:spacing w:after="0" w:line="360" w:lineRule="auto"/>
              <w:jc w:val="center"/>
              <w:rPr>
                <w:ins w:id="42907" w:author="瑋婷 徐" w:date="2025-01-04T22:14:00Z" w16du:dateUtc="2025-01-04T14:14:00Z"/>
                <w:rFonts w:ascii="Times New Roman" w:hAnsi="Times New Roman" w:cs="Times New Roman"/>
                <w:sz w:val="24"/>
                <w:rPrChange w:id="42908" w:author="瑋婷 徐" w:date="2025-01-06T09:51:00Z" w16du:dateUtc="2025-01-06T01:51:00Z">
                  <w:rPr>
                    <w:ins w:id="42909" w:author="瑋婷 徐" w:date="2025-01-04T22:14:00Z" w16du:dateUtc="2025-01-04T14:14:00Z"/>
                  </w:rPr>
                </w:rPrChange>
              </w:rPr>
              <w:pPrChange w:id="42910" w:author="瑋婷 徐" w:date="2025-01-04T22:15:00Z" w16du:dateUtc="2025-01-04T14:15:00Z">
                <w:pPr>
                  <w:spacing w:after="0"/>
                </w:pPr>
              </w:pPrChange>
            </w:pPr>
            <w:ins w:id="42911" w:author="瑋婷 徐" w:date="2025-01-04T22:14:00Z" w16du:dateUtc="2025-01-04T14:14:00Z">
              <w:r w:rsidRPr="00C92C16">
                <w:rPr>
                  <w:rFonts w:ascii="Times New Roman" w:hAnsi="Times New Roman" w:cs="Times New Roman"/>
                  <w:sz w:val="24"/>
                  <w:rPrChange w:id="42912" w:author="瑋婷 徐" w:date="2025-01-06T09:51:00Z" w16du:dateUtc="2025-01-06T01:51:00Z">
                    <w:rPr/>
                  </w:rPrChange>
                </w:rPr>
                <w:t>臺灣山鷓鴣</w:t>
              </w:r>
            </w:ins>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13" w:author="瑋婷 徐" w:date="2025-01-06T17:10:00Z" w16du:dateUtc="2025-01-06T09:10:00Z">
              <w:tcPr>
                <w:tcW w:w="17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B28C75" w14:textId="77777777" w:rsidR="00003CCE" w:rsidRPr="00C92C16" w:rsidRDefault="00003CCE">
            <w:pPr>
              <w:spacing w:after="0" w:line="360" w:lineRule="auto"/>
              <w:jc w:val="center"/>
              <w:rPr>
                <w:ins w:id="42914" w:author="瑋婷 徐" w:date="2025-01-04T22:14:00Z" w16du:dateUtc="2025-01-04T14:14:00Z"/>
                <w:rFonts w:ascii="Times New Roman" w:hAnsi="Times New Roman" w:cs="Times New Roman"/>
                <w:sz w:val="24"/>
                <w:rPrChange w:id="42915" w:author="瑋婷 徐" w:date="2025-01-06T09:51:00Z" w16du:dateUtc="2025-01-06T01:51:00Z">
                  <w:rPr>
                    <w:ins w:id="42916" w:author="瑋婷 徐" w:date="2025-01-04T22:14:00Z" w16du:dateUtc="2025-01-04T14:14:00Z"/>
                  </w:rPr>
                </w:rPrChange>
              </w:rPr>
              <w:pPrChange w:id="42917" w:author="瑋婷 徐" w:date="2025-01-04T22:15:00Z" w16du:dateUtc="2025-01-04T14:15:00Z">
                <w:pPr>
                  <w:spacing w:after="0"/>
                </w:pPr>
              </w:pPrChange>
            </w:pPr>
            <w:ins w:id="42918" w:author="瑋婷 徐" w:date="2025-01-04T22:14:00Z" w16du:dateUtc="2025-01-04T14:14:00Z">
              <w:r w:rsidRPr="00C92C16">
                <w:rPr>
                  <w:rFonts w:ascii="Times New Roman" w:hAnsi="Times New Roman" w:cs="Times New Roman"/>
                  <w:sz w:val="24"/>
                  <w:rPrChange w:id="42919" w:author="瑋婷 徐" w:date="2025-01-06T09:51:00Z" w16du:dateUtc="2025-01-06T01:51:00Z">
                    <w:rPr/>
                  </w:rPrChange>
                </w:rPr>
                <w:t>27</w:t>
              </w:r>
            </w:ins>
          </w:p>
        </w:tc>
      </w:tr>
      <w:tr w:rsidR="00003CCE" w:rsidRPr="00C92C16" w14:paraId="5CF3AA0F" w14:textId="77777777" w:rsidTr="00003CCE">
        <w:trPr>
          <w:jc w:val="center"/>
          <w:ins w:id="42920" w:author="瑋婷 徐" w:date="2025-01-04T22:14:00Z"/>
          <w:trPrChange w:id="42921"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22"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AF4509" w14:textId="77777777" w:rsidR="00003CCE" w:rsidRPr="00C92C16" w:rsidRDefault="00003CCE">
            <w:pPr>
              <w:spacing w:after="0" w:line="360" w:lineRule="auto"/>
              <w:jc w:val="center"/>
              <w:rPr>
                <w:ins w:id="42923" w:author="瑋婷 徐" w:date="2025-01-04T22:14:00Z" w16du:dateUtc="2025-01-04T14:14:00Z"/>
                <w:rFonts w:ascii="Times New Roman" w:hAnsi="Times New Roman" w:cs="Times New Roman"/>
                <w:sz w:val="24"/>
                <w:rPrChange w:id="42924" w:author="瑋婷 徐" w:date="2025-01-06T09:51:00Z" w16du:dateUtc="2025-01-06T01:51:00Z">
                  <w:rPr>
                    <w:ins w:id="42925" w:author="瑋婷 徐" w:date="2025-01-04T22:14:00Z" w16du:dateUtc="2025-01-04T14:14:00Z"/>
                  </w:rPr>
                </w:rPrChange>
              </w:rPr>
              <w:pPrChange w:id="42926" w:author="瑋婷 徐" w:date="2025-01-04T22:15:00Z" w16du:dateUtc="2025-01-04T14:15:00Z">
                <w:pPr>
                  <w:spacing w:after="0"/>
                </w:pPr>
              </w:pPrChange>
            </w:pPr>
            <w:ins w:id="42927" w:author="瑋婷 徐" w:date="2025-01-04T22:14:00Z" w16du:dateUtc="2025-01-04T14:14:00Z">
              <w:r w:rsidRPr="00C92C16">
                <w:rPr>
                  <w:rFonts w:ascii="Times New Roman" w:hAnsi="Times New Roman" w:cs="Times New Roman"/>
                  <w:sz w:val="24"/>
                  <w:rPrChange w:id="42928" w:author="瑋婷 徐" w:date="2025-01-06T09:51:00Z" w16du:dateUtc="2025-01-06T01:51:00Z">
                    <w:rPr/>
                  </w:rPrChange>
                </w:rPr>
                <w:t>臺灣竹雞</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29"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FD2DE8" w14:textId="77777777" w:rsidR="00003CCE" w:rsidRPr="00C92C16" w:rsidRDefault="00003CCE">
            <w:pPr>
              <w:spacing w:after="0" w:line="360" w:lineRule="auto"/>
              <w:jc w:val="center"/>
              <w:rPr>
                <w:ins w:id="42930" w:author="瑋婷 徐" w:date="2025-01-04T22:14:00Z" w16du:dateUtc="2025-01-04T14:14:00Z"/>
                <w:rFonts w:ascii="Times New Roman" w:hAnsi="Times New Roman" w:cs="Times New Roman"/>
                <w:sz w:val="24"/>
                <w:rPrChange w:id="42931" w:author="瑋婷 徐" w:date="2025-01-06T09:51:00Z" w16du:dateUtc="2025-01-06T01:51:00Z">
                  <w:rPr>
                    <w:ins w:id="42932" w:author="瑋婷 徐" w:date="2025-01-04T22:14:00Z" w16du:dateUtc="2025-01-04T14:14:00Z"/>
                  </w:rPr>
                </w:rPrChange>
              </w:rPr>
              <w:pPrChange w:id="42933" w:author="瑋婷 徐" w:date="2025-01-04T22:15:00Z" w16du:dateUtc="2025-01-04T14:15:00Z">
                <w:pPr>
                  <w:spacing w:after="0"/>
                </w:pPr>
              </w:pPrChange>
            </w:pPr>
            <w:ins w:id="42934" w:author="瑋婷 徐" w:date="2025-01-04T22:14:00Z" w16du:dateUtc="2025-01-04T14:14:00Z">
              <w:r w:rsidRPr="00C92C16">
                <w:rPr>
                  <w:rFonts w:ascii="Times New Roman" w:hAnsi="Times New Roman" w:cs="Times New Roman"/>
                  <w:sz w:val="24"/>
                  <w:rPrChange w:id="42935" w:author="瑋婷 徐" w:date="2025-01-06T09:51:00Z" w16du:dateUtc="2025-01-06T01:51:00Z">
                    <w:rPr/>
                  </w:rPrChange>
                </w:rPr>
                <w:t>3</w:t>
              </w:r>
            </w:ins>
          </w:p>
        </w:tc>
      </w:tr>
      <w:tr w:rsidR="00003CCE" w:rsidRPr="00C92C16" w14:paraId="17C1DB53" w14:textId="77777777" w:rsidTr="00003CCE">
        <w:trPr>
          <w:jc w:val="center"/>
          <w:ins w:id="42936" w:author="瑋婷 徐" w:date="2025-01-04T22:14:00Z"/>
          <w:trPrChange w:id="4293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3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CFF2AB" w14:textId="77777777" w:rsidR="00003CCE" w:rsidRPr="00C92C16" w:rsidRDefault="00003CCE">
            <w:pPr>
              <w:spacing w:after="0" w:line="360" w:lineRule="auto"/>
              <w:jc w:val="center"/>
              <w:rPr>
                <w:ins w:id="42939" w:author="瑋婷 徐" w:date="2025-01-04T22:14:00Z" w16du:dateUtc="2025-01-04T14:14:00Z"/>
                <w:rFonts w:ascii="Times New Roman" w:hAnsi="Times New Roman" w:cs="Times New Roman"/>
                <w:sz w:val="24"/>
                <w:rPrChange w:id="42940" w:author="瑋婷 徐" w:date="2025-01-06T09:51:00Z" w16du:dateUtc="2025-01-06T01:51:00Z">
                  <w:rPr>
                    <w:ins w:id="42941" w:author="瑋婷 徐" w:date="2025-01-04T22:14:00Z" w16du:dateUtc="2025-01-04T14:14:00Z"/>
                  </w:rPr>
                </w:rPrChange>
              </w:rPr>
              <w:pPrChange w:id="42942" w:author="瑋婷 徐" w:date="2025-01-04T22:15:00Z" w16du:dateUtc="2025-01-04T14:15:00Z">
                <w:pPr>
                  <w:spacing w:after="0"/>
                </w:pPr>
              </w:pPrChange>
            </w:pPr>
            <w:ins w:id="42943" w:author="瑋婷 徐" w:date="2025-01-04T22:14:00Z" w16du:dateUtc="2025-01-04T14:14:00Z">
              <w:r w:rsidRPr="00C92C16">
                <w:rPr>
                  <w:rFonts w:ascii="Times New Roman" w:hAnsi="Times New Roman" w:cs="Times New Roman"/>
                  <w:sz w:val="24"/>
                  <w:rPrChange w:id="42944" w:author="瑋婷 徐" w:date="2025-01-06T09:51:00Z" w16du:dateUtc="2025-01-06T01:51:00Z">
                    <w:rPr/>
                  </w:rPrChange>
                </w:rPr>
                <w:t>紅鳩</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4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8E134F" w14:textId="77777777" w:rsidR="00003CCE" w:rsidRPr="00C92C16" w:rsidRDefault="00003CCE">
            <w:pPr>
              <w:spacing w:after="0" w:line="360" w:lineRule="auto"/>
              <w:jc w:val="center"/>
              <w:rPr>
                <w:ins w:id="42946" w:author="瑋婷 徐" w:date="2025-01-04T22:14:00Z" w16du:dateUtc="2025-01-04T14:14:00Z"/>
                <w:rFonts w:ascii="Times New Roman" w:hAnsi="Times New Roman" w:cs="Times New Roman"/>
                <w:sz w:val="24"/>
                <w:rPrChange w:id="42947" w:author="瑋婷 徐" w:date="2025-01-06T09:51:00Z" w16du:dateUtc="2025-01-06T01:51:00Z">
                  <w:rPr>
                    <w:ins w:id="42948" w:author="瑋婷 徐" w:date="2025-01-04T22:14:00Z" w16du:dateUtc="2025-01-04T14:14:00Z"/>
                  </w:rPr>
                </w:rPrChange>
              </w:rPr>
              <w:pPrChange w:id="42949" w:author="瑋婷 徐" w:date="2025-01-04T22:15:00Z" w16du:dateUtc="2025-01-04T14:15:00Z">
                <w:pPr>
                  <w:spacing w:after="0"/>
                </w:pPr>
              </w:pPrChange>
            </w:pPr>
            <w:ins w:id="42950" w:author="瑋婷 徐" w:date="2025-01-04T22:14:00Z" w16du:dateUtc="2025-01-04T14:14:00Z">
              <w:r w:rsidRPr="00C92C16">
                <w:rPr>
                  <w:rFonts w:ascii="Times New Roman" w:hAnsi="Times New Roman" w:cs="Times New Roman"/>
                  <w:sz w:val="24"/>
                  <w:rPrChange w:id="42951" w:author="瑋婷 徐" w:date="2025-01-06T09:51:00Z" w16du:dateUtc="2025-01-06T01:51:00Z">
                    <w:rPr/>
                  </w:rPrChange>
                </w:rPr>
                <w:t>1</w:t>
              </w:r>
            </w:ins>
          </w:p>
        </w:tc>
      </w:tr>
      <w:tr w:rsidR="00003CCE" w:rsidRPr="00C92C16" w14:paraId="61085A69" w14:textId="77777777" w:rsidTr="00003CCE">
        <w:trPr>
          <w:jc w:val="center"/>
          <w:ins w:id="42952" w:author="瑋婷 徐" w:date="2025-01-04T22:14:00Z"/>
          <w:trPrChange w:id="4295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5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07C2AB" w14:textId="77777777" w:rsidR="00003CCE" w:rsidRPr="00C92C16" w:rsidRDefault="00003CCE">
            <w:pPr>
              <w:spacing w:after="0" w:line="360" w:lineRule="auto"/>
              <w:jc w:val="center"/>
              <w:rPr>
                <w:ins w:id="42955" w:author="瑋婷 徐" w:date="2025-01-04T22:14:00Z" w16du:dateUtc="2025-01-04T14:14:00Z"/>
                <w:rFonts w:ascii="Times New Roman" w:hAnsi="Times New Roman" w:cs="Times New Roman"/>
                <w:sz w:val="24"/>
                <w:rPrChange w:id="42956" w:author="瑋婷 徐" w:date="2025-01-06T09:51:00Z" w16du:dateUtc="2025-01-06T01:51:00Z">
                  <w:rPr>
                    <w:ins w:id="42957" w:author="瑋婷 徐" w:date="2025-01-04T22:14:00Z" w16du:dateUtc="2025-01-04T14:14:00Z"/>
                  </w:rPr>
                </w:rPrChange>
              </w:rPr>
              <w:pPrChange w:id="42958" w:author="瑋婷 徐" w:date="2025-01-04T22:15:00Z" w16du:dateUtc="2025-01-04T14:15:00Z">
                <w:pPr>
                  <w:spacing w:after="0"/>
                </w:pPr>
              </w:pPrChange>
            </w:pPr>
            <w:ins w:id="42959" w:author="瑋婷 徐" w:date="2025-01-04T22:14:00Z" w16du:dateUtc="2025-01-04T14:14:00Z">
              <w:r w:rsidRPr="00C92C16">
                <w:rPr>
                  <w:rFonts w:ascii="Times New Roman" w:hAnsi="Times New Roman" w:cs="Times New Roman"/>
                  <w:sz w:val="24"/>
                  <w:rPrChange w:id="42960" w:author="瑋婷 徐" w:date="2025-01-06T09:51:00Z" w16du:dateUtc="2025-01-06T01:51:00Z">
                    <w:rPr/>
                  </w:rPrChange>
                </w:rPr>
                <w:t>珠頸斑鳩</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6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5FA323" w14:textId="77777777" w:rsidR="00003CCE" w:rsidRPr="00C92C16" w:rsidRDefault="00003CCE">
            <w:pPr>
              <w:spacing w:after="0" w:line="360" w:lineRule="auto"/>
              <w:jc w:val="center"/>
              <w:rPr>
                <w:ins w:id="42962" w:author="瑋婷 徐" w:date="2025-01-04T22:14:00Z" w16du:dateUtc="2025-01-04T14:14:00Z"/>
                <w:rFonts w:ascii="Times New Roman" w:hAnsi="Times New Roman" w:cs="Times New Roman"/>
                <w:sz w:val="24"/>
                <w:rPrChange w:id="42963" w:author="瑋婷 徐" w:date="2025-01-06T09:51:00Z" w16du:dateUtc="2025-01-06T01:51:00Z">
                  <w:rPr>
                    <w:ins w:id="42964" w:author="瑋婷 徐" w:date="2025-01-04T22:14:00Z" w16du:dateUtc="2025-01-04T14:14:00Z"/>
                  </w:rPr>
                </w:rPrChange>
              </w:rPr>
              <w:pPrChange w:id="42965" w:author="瑋婷 徐" w:date="2025-01-04T22:15:00Z" w16du:dateUtc="2025-01-04T14:15:00Z">
                <w:pPr>
                  <w:spacing w:after="0"/>
                </w:pPr>
              </w:pPrChange>
            </w:pPr>
            <w:ins w:id="42966" w:author="瑋婷 徐" w:date="2025-01-04T22:14:00Z" w16du:dateUtc="2025-01-04T14:14:00Z">
              <w:r w:rsidRPr="00C92C16">
                <w:rPr>
                  <w:rFonts w:ascii="Times New Roman" w:hAnsi="Times New Roman" w:cs="Times New Roman"/>
                  <w:sz w:val="24"/>
                  <w:rPrChange w:id="42967" w:author="瑋婷 徐" w:date="2025-01-06T09:51:00Z" w16du:dateUtc="2025-01-06T01:51:00Z">
                    <w:rPr/>
                  </w:rPrChange>
                </w:rPr>
                <w:t>1</w:t>
              </w:r>
            </w:ins>
          </w:p>
        </w:tc>
      </w:tr>
      <w:tr w:rsidR="00003CCE" w:rsidRPr="00C92C16" w14:paraId="47CB456F" w14:textId="77777777" w:rsidTr="00003CCE">
        <w:trPr>
          <w:jc w:val="center"/>
          <w:ins w:id="42968" w:author="瑋婷 徐" w:date="2025-01-04T22:14:00Z"/>
          <w:trPrChange w:id="4296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7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81631C" w14:textId="77777777" w:rsidR="00003CCE" w:rsidRPr="00C92C16" w:rsidRDefault="00003CCE">
            <w:pPr>
              <w:spacing w:after="0" w:line="360" w:lineRule="auto"/>
              <w:jc w:val="center"/>
              <w:rPr>
                <w:ins w:id="42971" w:author="瑋婷 徐" w:date="2025-01-04T22:14:00Z" w16du:dateUtc="2025-01-04T14:14:00Z"/>
                <w:rFonts w:ascii="Times New Roman" w:hAnsi="Times New Roman" w:cs="Times New Roman"/>
                <w:sz w:val="24"/>
                <w:rPrChange w:id="42972" w:author="瑋婷 徐" w:date="2025-01-06T09:51:00Z" w16du:dateUtc="2025-01-06T01:51:00Z">
                  <w:rPr>
                    <w:ins w:id="42973" w:author="瑋婷 徐" w:date="2025-01-04T22:14:00Z" w16du:dateUtc="2025-01-04T14:14:00Z"/>
                  </w:rPr>
                </w:rPrChange>
              </w:rPr>
              <w:pPrChange w:id="42974" w:author="瑋婷 徐" w:date="2025-01-04T22:15:00Z" w16du:dateUtc="2025-01-04T14:15:00Z">
                <w:pPr>
                  <w:spacing w:after="0"/>
                </w:pPr>
              </w:pPrChange>
            </w:pPr>
            <w:ins w:id="42975" w:author="瑋婷 徐" w:date="2025-01-04T22:14:00Z" w16du:dateUtc="2025-01-04T14:14:00Z">
              <w:r w:rsidRPr="00C92C16">
                <w:rPr>
                  <w:rFonts w:ascii="Times New Roman" w:hAnsi="Times New Roman" w:cs="Times New Roman"/>
                  <w:sz w:val="24"/>
                  <w:rPrChange w:id="42976" w:author="瑋婷 徐" w:date="2025-01-06T09:51:00Z" w16du:dateUtc="2025-01-06T01:51:00Z">
                    <w:rPr/>
                  </w:rPrChange>
                </w:rPr>
                <w:t>翠翼鳩</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7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8DECED" w14:textId="77777777" w:rsidR="00003CCE" w:rsidRPr="00C92C16" w:rsidRDefault="00003CCE">
            <w:pPr>
              <w:spacing w:after="0" w:line="360" w:lineRule="auto"/>
              <w:jc w:val="center"/>
              <w:rPr>
                <w:ins w:id="42978" w:author="瑋婷 徐" w:date="2025-01-04T22:14:00Z" w16du:dateUtc="2025-01-04T14:14:00Z"/>
                <w:rFonts w:ascii="Times New Roman" w:hAnsi="Times New Roman" w:cs="Times New Roman"/>
                <w:sz w:val="24"/>
                <w:rPrChange w:id="42979" w:author="瑋婷 徐" w:date="2025-01-06T09:51:00Z" w16du:dateUtc="2025-01-06T01:51:00Z">
                  <w:rPr>
                    <w:ins w:id="42980" w:author="瑋婷 徐" w:date="2025-01-04T22:14:00Z" w16du:dateUtc="2025-01-04T14:14:00Z"/>
                  </w:rPr>
                </w:rPrChange>
              </w:rPr>
              <w:pPrChange w:id="42981" w:author="瑋婷 徐" w:date="2025-01-04T22:15:00Z" w16du:dateUtc="2025-01-04T14:15:00Z">
                <w:pPr>
                  <w:spacing w:after="0"/>
                </w:pPr>
              </w:pPrChange>
            </w:pPr>
            <w:ins w:id="42982" w:author="瑋婷 徐" w:date="2025-01-04T22:14:00Z" w16du:dateUtc="2025-01-04T14:14:00Z">
              <w:r w:rsidRPr="00C92C16">
                <w:rPr>
                  <w:rFonts w:ascii="Times New Roman" w:hAnsi="Times New Roman" w:cs="Times New Roman"/>
                  <w:sz w:val="24"/>
                  <w:rPrChange w:id="42983" w:author="瑋婷 徐" w:date="2025-01-06T09:51:00Z" w16du:dateUtc="2025-01-06T01:51:00Z">
                    <w:rPr/>
                  </w:rPrChange>
                </w:rPr>
                <w:t>1</w:t>
              </w:r>
            </w:ins>
          </w:p>
        </w:tc>
      </w:tr>
      <w:tr w:rsidR="00003CCE" w:rsidRPr="00C92C16" w14:paraId="5489AB9F" w14:textId="77777777" w:rsidTr="00003CCE">
        <w:trPr>
          <w:jc w:val="center"/>
          <w:ins w:id="42984" w:author="瑋婷 徐" w:date="2025-01-04T22:14:00Z"/>
          <w:trPrChange w:id="42985"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86"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3387C4" w14:textId="77777777" w:rsidR="00003CCE" w:rsidRPr="00C92C16" w:rsidRDefault="00003CCE">
            <w:pPr>
              <w:spacing w:after="0" w:line="360" w:lineRule="auto"/>
              <w:jc w:val="center"/>
              <w:rPr>
                <w:ins w:id="42987" w:author="瑋婷 徐" w:date="2025-01-04T22:14:00Z" w16du:dateUtc="2025-01-04T14:14:00Z"/>
                <w:rFonts w:ascii="Times New Roman" w:hAnsi="Times New Roman" w:cs="Times New Roman"/>
                <w:sz w:val="24"/>
                <w:rPrChange w:id="42988" w:author="瑋婷 徐" w:date="2025-01-06T09:51:00Z" w16du:dateUtc="2025-01-06T01:51:00Z">
                  <w:rPr>
                    <w:ins w:id="42989" w:author="瑋婷 徐" w:date="2025-01-04T22:14:00Z" w16du:dateUtc="2025-01-04T14:14:00Z"/>
                  </w:rPr>
                </w:rPrChange>
              </w:rPr>
              <w:pPrChange w:id="42990" w:author="瑋婷 徐" w:date="2025-01-04T22:15:00Z" w16du:dateUtc="2025-01-04T14:15:00Z">
                <w:pPr>
                  <w:spacing w:after="0"/>
                </w:pPr>
              </w:pPrChange>
            </w:pPr>
            <w:ins w:id="42991" w:author="瑋婷 徐" w:date="2025-01-04T22:14:00Z" w16du:dateUtc="2025-01-04T14:14:00Z">
              <w:r w:rsidRPr="00C92C16">
                <w:rPr>
                  <w:rFonts w:ascii="Times New Roman" w:hAnsi="Times New Roman" w:cs="Times New Roman"/>
                  <w:sz w:val="24"/>
                  <w:rPrChange w:id="42992" w:author="瑋婷 徐" w:date="2025-01-06T09:51:00Z" w16du:dateUtc="2025-01-06T01:51:00Z">
                    <w:rPr/>
                  </w:rPrChange>
                </w:rPr>
                <w:t>綠鳩</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93"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9F3ED2" w14:textId="77777777" w:rsidR="00003CCE" w:rsidRPr="00C92C16" w:rsidRDefault="00003CCE">
            <w:pPr>
              <w:spacing w:after="0" w:line="360" w:lineRule="auto"/>
              <w:jc w:val="center"/>
              <w:rPr>
                <w:ins w:id="42994" w:author="瑋婷 徐" w:date="2025-01-04T22:14:00Z" w16du:dateUtc="2025-01-04T14:14:00Z"/>
                <w:rFonts w:ascii="Times New Roman" w:hAnsi="Times New Roman" w:cs="Times New Roman"/>
                <w:sz w:val="24"/>
                <w:rPrChange w:id="42995" w:author="瑋婷 徐" w:date="2025-01-06T09:51:00Z" w16du:dateUtc="2025-01-06T01:51:00Z">
                  <w:rPr>
                    <w:ins w:id="42996" w:author="瑋婷 徐" w:date="2025-01-04T22:14:00Z" w16du:dateUtc="2025-01-04T14:14:00Z"/>
                  </w:rPr>
                </w:rPrChange>
              </w:rPr>
              <w:pPrChange w:id="42997" w:author="瑋婷 徐" w:date="2025-01-04T22:15:00Z" w16du:dateUtc="2025-01-04T14:15:00Z">
                <w:pPr>
                  <w:spacing w:after="0"/>
                </w:pPr>
              </w:pPrChange>
            </w:pPr>
            <w:ins w:id="42998" w:author="瑋婷 徐" w:date="2025-01-04T22:14:00Z" w16du:dateUtc="2025-01-04T14:14:00Z">
              <w:r w:rsidRPr="00C92C16">
                <w:rPr>
                  <w:rFonts w:ascii="Times New Roman" w:hAnsi="Times New Roman" w:cs="Times New Roman"/>
                  <w:sz w:val="24"/>
                  <w:rPrChange w:id="42999" w:author="瑋婷 徐" w:date="2025-01-06T09:51:00Z" w16du:dateUtc="2025-01-06T01:51:00Z">
                    <w:rPr/>
                  </w:rPrChange>
                </w:rPr>
                <w:t>2</w:t>
              </w:r>
            </w:ins>
          </w:p>
        </w:tc>
      </w:tr>
      <w:tr w:rsidR="00003CCE" w:rsidRPr="00C92C16" w14:paraId="43455F64" w14:textId="77777777" w:rsidTr="00003CCE">
        <w:trPr>
          <w:jc w:val="center"/>
          <w:ins w:id="43000" w:author="瑋婷 徐" w:date="2025-01-04T22:14:00Z"/>
          <w:trPrChange w:id="43001"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02"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89E660" w14:textId="77777777" w:rsidR="00003CCE" w:rsidRPr="00C92C16" w:rsidRDefault="00003CCE">
            <w:pPr>
              <w:spacing w:after="0" w:line="360" w:lineRule="auto"/>
              <w:jc w:val="center"/>
              <w:rPr>
                <w:ins w:id="43003" w:author="瑋婷 徐" w:date="2025-01-04T22:14:00Z" w16du:dateUtc="2025-01-04T14:14:00Z"/>
                <w:rFonts w:ascii="Times New Roman" w:hAnsi="Times New Roman" w:cs="Times New Roman"/>
                <w:sz w:val="24"/>
                <w:rPrChange w:id="43004" w:author="瑋婷 徐" w:date="2025-01-06T09:51:00Z" w16du:dateUtc="2025-01-06T01:51:00Z">
                  <w:rPr>
                    <w:ins w:id="43005" w:author="瑋婷 徐" w:date="2025-01-04T22:14:00Z" w16du:dateUtc="2025-01-04T14:14:00Z"/>
                  </w:rPr>
                </w:rPrChange>
              </w:rPr>
              <w:pPrChange w:id="43006" w:author="瑋婷 徐" w:date="2025-01-04T22:15:00Z" w16du:dateUtc="2025-01-04T14:15:00Z">
                <w:pPr>
                  <w:spacing w:after="0"/>
                </w:pPr>
              </w:pPrChange>
            </w:pPr>
            <w:ins w:id="43007" w:author="瑋婷 徐" w:date="2025-01-04T22:14:00Z" w16du:dateUtc="2025-01-04T14:14:00Z">
              <w:r w:rsidRPr="00C92C16">
                <w:rPr>
                  <w:rFonts w:ascii="Times New Roman" w:hAnsi="Times New Roman" w:cs="Times New Roman"/>
                  <w:sz w:val="24"/>
                  <w:rPrChange w:id="43008" w:author="瑋婷 徐" w:date="2025-01-06T09:51:00Z" w16du:dateUtc="2025-01-06T01:51:00Z">
                    <w:rPr/>
                  </w:rPrChange>
                </w:rPr>
                <w:t>鷹鵑</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09"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30505D" w14:textId="77777777" w:rsidR="00003CCE" w:rsidRPr="00C92C16" w:rsidRDefault="00003CCE">
            <w:pPr>
              <w:spacing w:after="0" w:line="360" w:lineRule="auto"/>
              <w:jc w:val="center"/>
              <w:rPr>
                <w:ins w:id="43010" w:author="瑋婷 徐" w:date="2025-01-04T22:14:00Z" w16du:dateUtc="2025-01-04T14:14:00Z"/>
                <w:rFonts w:ascii="Times New Roman" w:hAnsi="Times New Roman" w:cs="Times New Roman"/>
                <w:sz w:val="24"/>
                <w:rPrChange w:id="43011" w:author="瑋婷 徐" w:date="2025-01-06T09:51:00Z" w16du:dateUtc="2025-01-06T01:51:00Z">
                  <w:rPr>
                    <w:ins w:id="43012" w:author="瑋婷 徐" w:date="2025-01-04T22:14:00Z" w16du:dateUtc="2025-01-04T14:14:00Z"/>
                  </w:rPr>
                </w:rPrChange>
              </w:rPr>
              <w:pPrChange w:id="43013" w:author="瑋婷 徐" w:date="2025-01-04T22:15:00Z" w16du:dateUtc="2025-01-04T14:15:00Z">
                <w:pPr>
                  <w:spacing w:after="0"/>
                </w:pPr>
              </w:pPrChange>
            </w:pPr>
            <w:ins w:id="43014" w:author="瑋婷 徐" w:date="2025-01-04T22:14:00Z" w16du:dateUtc="2025-01-04T14:14:00Z">
              <w:r w:rsidRPr="00C92C16">
                <w:rPr>
                  <w:rFonts w:ascii="Times New Roman" w:hAnsi="Times New Roman" w:cs="Times New Roman"/>
                  <w:sz w:val="24"/>
                  <w:rPrChange w:id="43015" w:author="瑋婷 徐" w:date="2025-01-06T09:51:00Z" w16du:dateUtc="2025-01-06T01:51:00Z">
                    <w:rPr/>
                  </w:rPrChange>
                </w:rPr>
                <w:t>2</w:t>
              </w:r>
            </w:ins>
          </w:p>
        </w:tc>
      </w:tr>
      <w:tr w:rsidR="00003CCE" w:rsidRPr="00C92C16" w14:paraId="58AD6874" w14:textId="77777777" w:rsidTr="00003CCE">
        <w:trPr>
          <w:jc w:val="center"/>
          <w:ins w:id="43016" w:author="瑋婷 徐" w:date="2025-01-04T22:14:00Z"/>
          <w:trPrChange w:id="4301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1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695891" w14:textId="77777777" w:rsidR="00003CCE" w:rsidRPr="00C92C16" w:rsidRDefault="00003CCE">
            <w:pPr>
              <w:spacing w:after="0" w:line="360" w:lineRule="auto"/>
              <w:jc w:val="center"/>
              <w:rPr>
                <w:ins w:id="43019" w:author="瑋婷 徐" w:date="2025-01-04T22:14:00Z" w16du:dateUtc="2025-01-04T14:14:00Z"/>
                <w:rFonts w:ascii="Times New Roman" w:hAnsi="Times New Roman" w:cs="Times New Roman"/>
                <w:sz w:val="24"/>
                <w:rPrChange w:id="43020" w:author="瑋婷 徐" w:date="2025-01-06T09:51:00Z" w16du:dateUtc="2025-01-06T01:51:00Z">
                  <w:rPr>
                    <w:ins w:id="43021" w:author="瑋婷 徐" w:date="2025-01-04T22:14:00Z" w16du:dateUtc="2025-01-04T14:14:00Z"/>
                  </w:rPr>
                </w:rPrChange>
              </w:rPr>
              <w:pPrChange w:id="43022" w:author="瑋婷 徐" w:date="2025-01-04T22:15:00Z" w16du:dateUtc="2025-01-04T14:15:00Z">
                <w:pPr>
                  <w:spacing w:after="0"/>
                </w:pPr>
              </w:pPrChange>
            </w:pPr>
            <w:ins w:id="43023" w:author="瑋婷 徐" w:date="2025-01-04T22:14:00Z" w16du:dateUtc="2025-01-04T14:14:00Z">
              <w:r w:rsidRPr="00C92C16">
                <w:rPr>
                  <w:rFonts w:ascii="Times New Roman" w:hAnsi="Times New Roman" w:cs="Times New Roman"/>
                  <w:sz w:val="24"/>
                  <w:rPrChange w:id="43024" w:author="瑋婷 徐" w:date="2025-01-06T09:51:00Z" w16du:dateUtc="2025-01-06T01:51:00Z">
                    <w:rPr/>
                  </w:rPrChange>
                </w:rPr>
                <w:t>北方中杜鵑</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2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F40FE5" w14:textId="77777777" w:rsidR="00003CCE" w:rsidRPr="00C92C16" w:rsidRDefault="00003CCE">
            <w:pPr>
              <w:spacing w:after="0" w:line="360" w:lineRule="auto"/>
              <w:jc w:val="center"/>
              <w:rPr>
                <w:ins w:id="43026" w:author="瑋婷 徐" w:date="2025-01-04T22:14:00Z" w16du:dateUtc="2025-01-04T14:14:00Z"/>
                <w:rFonts w:ascii="Times New Roman" w:hAnsi="Times New Roman" w:cs="Times New Roman"/>
                <w:sz w:val="24"/>
                <w:rPrChange w:id="43027" w:author="瑋婷 徐" w:date="2025-01-06T09:51:00Z" w16du:dateUtc="2025-01-06T01:51:00Z">
                  <w:rPr>
                    <w:ins w:id="43028" w:author="瑋婷 徐" w:date="2025-01-04T22:14:00Z" w16du:dateUtc="2025-01-04T14:14:00Z"/>
                  </w:rPr>
                </w:rPrChange>
              </w:rPr>
              <w:pPrChange w:id="43029" w:author="瑋婷 徐" w:date="2025-01-04T22:15:00Z" w16du:dateUtc="2025-01-04T14:15:00Z">
                <w:pPr>
                  <w:spacing w:after="0"/>
                </w:pPr>
              </w:pPrChange>
            </w:pPr>
            <w:ins w:id="43030" w:author="瑋婷 徐" w:date="2025-01-04T22:14:00Z" w16du:dateUtc="2025-01-04T14:14:00Z">
              <w:r w:rsidRPr="00C92C16">
                <w:rPr>
                  <w:rFonts w:ascii="Times New Roman" w:hAnsi="Times New Roman" w:cs="Times New Roman"/>
                  <w:sz w:val="24"/>
                  <w:rPrChange w:id="43031" w:author="瑋婷 徐" w:date="2025-01-06T09:51:00Z" w16du:dateUtc="2025-01-06T01:51:00Z">
                    <w:rPr/>
                  </w:rPrChange>
                </w:rPr>
                <w:t>3</w:t>
              </w:r>
            </w:ins>
          </w:p>
        </w:tc>
      </w:tr>
      <w:tr w:rsidR="00003CCE" w:rsidRPr="00C92C16" w14:paraId="797CD5BA" w14:textId="77777777" w:rsidTr="00003CCE">
        <w:trPr>
          <w:jc w:val="center"/>
          <w:ins w:id="43032" w:author="瑋婷 徐" w:date="2025-01-04T22:14:00Z"/>
          <w:trPrChange w:id="4303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3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8CFC7D" w14:textId="77777777" w:rsidR="00003CCE" w:rsidRPr="00C92C16" w:rsidRDefault="00003CCE">
            <w:pPr>
              <w:spacing w:after="0" w:line="360" w:lineRule="auto"/>
              <w:jc w:val="center"/>
              <w:rPr>
                <w:ins w:id="43035" w:author="瑋婷 徐" w:date="2025-01-04T22:14:00Z" w16du:dateUtc="2025-01-04T14:14:00Z"/>
                <w:rFonts w:ascii="Times New Roman" w:hAnsi="Times New Roman" w:cs="Times New Roman"/>
                <w:sz w:val="24"/>
                <w:rPrChange w:id="43036" w:author="瑋婷 徐" w:date="2025-01-06T09:51:00Z" w16du:dateUtc="2025-01-06T01:51:00Z">
                  <w:rPr>
                    <w:ins w:id="43037" w:author="瑋婷 徐" w:date="2025-01-04T22:14:00Z" w16du:dateUtc="2025-01-04T14:14:00Z"/>
                  </w:rPr>
                </w:rPrChange>
              </w:rPr>
              <w:pPrChange w:id="43038" w:author="瑋婷 徐" w:date="2025-01-04T22:15:00Z" w16du:dateUtc="2025-01-04T14:15:00Z">
                <w:pPr>
                  <w:spacing w:after="0"/>
                </w:pPr>
              </w:pPrChange>
            </w:pPr>
            <w:ins w:id="43039" w:author="瑋婷 徐" w:date="2025-01-04T22:14:00Z" w16du:dateUtc="2025-01-04T14:14:00Z">
              <w:r w:rsidRPr="00C92C16">
                <w:rPr>
                  <w:rFonts w:ascii="Times New Roman" w:hAnsi="Times New Roman" w:cs="Times New Roman"/>
                  <w:sz w:val="24"/>
                  <w:rPrChange w:id="43040" w:author="瑋婷 徐" w:date="2025-01-06T09:51:00Z" w16du:dateUtc="2025-01-06T01:51:00Z">
                    <w:rPr/>
                  </w:rPrChange>
                </w:rPr>
                <w:t>黑冠麻鷺</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4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1C133B" w14:textId="77777777" w:rsidR="00003CCE" w:rsidRPr="00C92C16" w:rsidRDefault="00003CCE">
            <w:pPr>
              <w:spacing w:after="0" w:line="360" w:lineRule="auto"/>
              <w:jc w:val="center"/>
              <w:rPr>
                <w:ins w:id="43042" w:author="瑋婷 徐" w:date="2025-01-04T22:14:00Z" w16du:dateUtc="2025-01-04T14:14:00Z"/>
                <w:rFonts w:ascii="Times New Roman" w:hAnsi="Times New Roman" w:cs="Times New Roman"/>
                <w:sz w:val="24"/>
                <w:rPrChange w:id="43043" w:author="瑋婷 徐" w:date="2025-01-06T09:51:00Z" w16du:dateUtc="2025-01-06T01:51:00Z">
                  <w:rPr>
                    <w:ins w:id="43044" w:author="瑋婷 徐" w:date="2025-01-04T22:14:00Z" w16du:dateUtc="2025-01-04T14:14:00Z"/>
                  </w:rPr>
                </w:rPrChange>
              </w:rPr>
              <w:pPrChange w:id="43045" w:author="瑋婷 徐" w:date="2025-01-04T22:15:00Z" w16du:dateUtc="2025-01-04T14:15:00Z">
                <w:pPr>
                  <w:spacing w:after="0"/>
                </w:pPr>
              </w:pPrChange>
            </w:pPr>
            <w:ins w:id="43046" w:author="瑋婷 徐" w:date="2025-01-04T22:14:00Z" w16du:dateUtc="2025-01-04T14:14:00Z">
              <w:r w:rsidRPr="00C92C16">
                <w:rPr>
                  <w:rFonts w:ascii="Times New Roman" w:hAnsi="Times New Roman" w:cs="Times New Roman"/>
                  <w:sz w:val="24"/>
                  <w:rPrChange w:id="43047" w:author="瑋婷 徐" w:date="2025-01-06T09:51:00Z" w16du:dateUtc="2025-01-06T01:51:00Z">
                    <w:rPr/>
                  </w:rPrChange>
                </w:rPr>
                <w:t>1</w:t>
              </w:r>
            </w:ins>
          </w:p>
        </w:tc>
      </w:tr>
      <w:tr w:rsidR="00003CCE" w:rsidRPr="00C92C16" w14:paraId="00C16976" w14:textId="77777777" w:rsidTr="00003CCE">
        <w:trPr>
          <w:jc w:val="center"/>
          <w:ins w:id="43048" w:author="瑋婷 徐" w:date="2025-01-04T22:14:00Z"/>
          <w:trPrChange w:id="4304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5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204C76" w14:textId="77777777" w:rsidR="00003CCE" w:rsidRPr="00C92C16" w:rsidRDefault="00003CCE">
            <w:pPr>
              <w:spacing w:after="0" w:line="360" w:lineRule="auto"/>
              <w:jc w:val="center"/>
              <w:rPr>
                <w:ins w:id="43051" w:author="瑋婷 徐" w:date="2025-01-04T22:14:00Z" w16du:dateUtc="2025-01-04T14:14:00Z"/>
                <w:rFonts w:ascii="Times New Roman" w:hAnsi="Times New Roman" w:cs="Times New Roman"/>
                <w:sz w:val="24"/>
                <w:rPrChange w:id="43052" w:author="瑋婷 徐" w:date="2025-01-06T09:51:00Z" w16du:dateUtc="2025-01-06T01:51:00Z">
                  <w:rPr>
                    <w:ins w:id="43053" w:author="瑋婷 徐" w:date="2025-01-04T22:14:00Z" w16du:dateUtc="2025-01-04T14:14:00Z"/>
                  </w:rPr>
                </w:rPrChange>
              </w:rPr>
              <w:pPrChange w:id="43054" w:author="瑋婷 徐" w:date="2025-01-04T22:15:00Z" w16du:dateUtc="2025-01-04T14:15:00Z">
                <w:pPr>
                  <w:spacing w:after="0"/>
                </w:pPr>
              </w:pPrChange>
            </w:pPr>
            <w:ins w:id="43055" w:author="瑋婷 徐" w:date="2025-01-04T22:14:00Z" w16du:dateUtc="2025-01-04T14:14:00Z">
              <w:r w:rsidRPr="00C92C16">
                <w:rPr>
                  <w:rFonts w:ascii="Times New Roman" w:hAnsi="Times New Roman" w:cs="Times New Roman"/>
                  <w:sz w:val="24"/>
                  <w:rPrChange w:id="43056" w:author="瑋婷 徐" w:date="2025-01-06T09:51:00Z" w16du:dateUtc="2025-01-06T01:51:00Z">
                    <w:rPr/>
                  </w:rPrChange>
                </w:rPr>
                <w:t>大冠鷲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5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6278FD" w14:textId="77777777" w:rsidR="00003CCE" w:rsidRPr="00C92C16" w:rsidRDefault="00003CCE">
            <w:pPr>
              <w:spacing w:after="0" w:line="360" w:lineRule="auto"/>
              <w:jc w:val="center"/>
              <w:rPr>
                <w:ins w:id="43058" w:author="瑋婷 徐" w:date="2025-01-04T22:14:00Z" w16du:dateUtc="2025-01-04T14:14:00Z"/>
                <w:rFonts w:ascii="Times New Roman" w:hAnsi="Times New Roman" w:cs="Times New Roman"/>
                <w:sz w:val="24"/>
                <w:rPrChange w:id="43059" w:author="瑋婷 徐" w:date="2025-01-06T09:51:00Z" w16du:dateUtc="2025-01-06T01:51:00Z">
                  <w:rPr>
                    <w:ins w:id="43060" w:author="瑋婷 徐" w:date="2025-01-04T22:14:00Z" w16du:dateUtc="2025-01-04T14:14:00Z"/>
                  </w:rPr>
                </w:rPrChange>
              </w:rPr>
              <w:pPrChange w:id="43061" w:author="瑋婷 徐" w:date="2025-01-04T22:15:00Z" w16du:dateUtc="2025-01-04T14:15:00Z">
                <w:pPr>
                  <w:spacing w:after="0"/>
                </w:pPr>
              </w:pPrChange>
            </w:pPr>
            <w:ins w:id="43062" w:author="瑋婷 徐" w:date="2025-01-04T22:14:00Z" w16du:dateUtc="2025-01-04T14:14:00Z">
              <w:r w:rsidRPr="00C92C16">
                <w:rPr>
                  <w:rFonts w:ascii="Times New Roman" w:hAnsi="Times New Roman" w:cs="Times New Roman"/>
                  <w:sz w:val="24"/>
                  <w:rPrChange w:id="43063" w:author="瑋婷 徐" w:date="2025-01-06T09:51:00Z" w16du:dateUtc="2025-01-06T01:51:00Z">
                    <w:rPr/>
                  </w:rPrChange>
                </w:rPr>
                <w:t>7</w:t>
              </w:r>
            </w:ins>
          </w:p>
        </w:tc>
      </w:tr>
      <w:tr w:rsidR="00003CCE" w:rsidRPr="00C92C16" w14:paraId="42EF0F13" w14:textId="77777777" w:rsidTr="00003CCE">
        <w:trPr>
          <w:jc w:val="center"/>
          <w:ins w:id="43064" w:author="瑋婷 徐" w:date="2025-01-04T22:14:00Z"/>
          <w:trPrChange w:id="43065"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66"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F772E4" w14:textId="77777777" w:rsidR="00003CCE" w:rsidRPr="00C92C16" w:rsidRDefault="00003CCE">
            <w:pPr>
              <w:spacing w:after="0" w:line="360" w:lineRule="auto"/>
              <w:jc w:val="center"/>
              <w:rPr>
                <w:ins w:id="43067" w:author="瑋婷 徐" w:date="2025-01-04T22:14:00Z" w16du:dateUtc="2025-01-04T14:14:00Z"/>
                <w:rFonts w:ascii="Times New Roman" w:hAnsi="Times New Roman" w:cs="Times New Roman"/>
                <w:sz w:val="24"/>
                <w:rPrChange w:id="43068" w:author="瑋婷 徐" w:date="2025-01-06T09:51:00Z" w16du:dateUtc="2025-01-06T01:51:00Z">
                  <w:rPr>
                    <w:ins w:id="43069" w:author="瑋婷 徐" w:date="2025-01-04T22:14:00Z" w16du:dateUtc="2025-01-04T14:14:00Z"/>
                  </w:rPr>
                </w:rPrChange>
              </w:rPr>
              <w:pPrChange w:id="43070" w:author="瑋婷 徐" w:date="2025-01-04T22:15:00Z" w16du:dateUtc="2025-01-04T14:15:00Z">
                <w:pPr>
                  <w:spacing w:after="0"/>
                </w:pPr>
              </w:pPrChange>
            </w:pPr>
            <w:ins w:id="43071" w:author="瑋婷 徐" w:date="2025-01-04T22:14:00Z" w16du:dateUtc="2025-01-04T14:14:00Z">
              <w:r w:rsidRPr="00C92C16">
                <w:rPr>
                  <w:rFonts w:ascii="Times New Roman" w:hAnsi="Times New Roman" w:cs="Times New Roman"/>
                  <w:sz w:val="24"/>
                  <w:rPrChange w:id="43072" w:author="瑋婷 徐" w:date="2025-01-06T09:51:00Z" w16du:dateUtc="2025-01-06T01:51:00Z">
                    <w:rPr/>
                  </w:rPrChange>
                </w:rPr>
                <w:t>鵂鶹</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73"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9F551C" w14:textId="77777777" w:rsidR="00003CCE" w:rsidRPr="00C92C16" w:rsidRDefault="00003CCE">
            <w:pPr>
              <w:spacing w:after="0" w:line="360" w:lineRule="auto"/>
              <w:jc w:val="center"/>
              <w:rPr>
                <w:ins w:id="43074" w:author="瑋婷 徐" w:date="2025-01-04T22:14:00Z" w16du:dateUtc="2025-01-04T14:14:00Z"/>
                <w:rFonts w:ascii="Times New Roman" w:hAnsi="Times New Roman" w:cs="Times New Roman"/>
                <w:sz w:val="24"/>
                <w:rPrChange w:id="43075" w:author="瑋婷 徐" w:date="2025-01-06T09:51:00Z" w16du:dateUtc="2025-01-06T01:51:00Z">
                  <w:rPr>
                    <w:ins w:id="43076" w:author="瑋婷 徐" w:date="2025-01-04T22:14:00Z" w16du:dateUtc="2025-01-04T14:14:00Z"/>
                  </w:rPr>
                </w:rPrChange>
              </w:rPr>
              <w:pPrChange w:id="43077" w:author="瑋婷 徐" w:date="2025-01-04T22:15:00Z" w16du:dateUtc="2025-01-04T14:15:00Z">
                <w:pPr>
                  <w:spacing w:after="0"/>
                </w:pPr>
              </w:pPrChange>
            </w:pPr>
            <w:ins w:id="43078" w:author="瑋婷 徐" w:date="2025-01-04T22:14:00Z" w16du:dateUtc="2025-01-04T14:14:00Z">
              <w:r w:rsidRPr="00C92C16">
                <w:rPr>
                  <w:rFonts w:ascii="Times New Roman" w:hAnsi="Times New Roman" w:cs="Times New Roman"/>
                  <w:sz w:val="24"/>
                  <w:rPrChange w:id="43079" w:author="瑋婷 徐" w:date="2025-01-06T09:51:00Z" w16du:dateUtc="2025-01-06T01:51:00Z">
                    <w:rPr/>
                  </w:rPrChange>
                </w:rPr>
                <w:t>2</w:t>
              </w:r>
            </w:ins>
          </w:p>
        </w:tc>
      </w:tr>
      <w:tr w:rsidR="00003CCE" w:rsidRPr="00C92C16" w14:paraId="0404DD45" w14:textId="77777777" w:rsidTr="00003CCE">
        <w:trPr>
          <w:jc w:val="center"/>
          <w:ins w:id="43080" w:author="瑋婷 徐" w:date="2025-01-04T22:14:00Z"/>
          <w:trPrChange w:id="43081"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82"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222DC2" w14:textId="77777777" w:rsidR="00003CCE" w:rsidRPr="00C92C16" w:rsidRDefault="00003CCE">
            <w:pPr>
              <w:spacing w:after="0" w:line="360" w:lineRule="auto"/>
              <w:jc w:val="center"/>
              <w:rPr>
                <w:ins w:id="43083" w:author="瑋婷 徐" w:date="2025-01-04T22:14:00Z" w16du:dateUtc="2025-01-04T14:14:00Z"/>
                <w:rFonts w:ascii="Times New Roman" w:hAnsi="Times New Roman" w:cs="Times New Roman"/>
                <w:sz w:val="24"/>
                <w:rPrChange w:id="43084" w:author="瑋婷 徐" w:date="2025-01-06T09:51:00Z" w16du:dateUtc="2025-01-06T01:51:00Z">
                  <w:rPr>
                    <w:ins w:id="43085" w:author="瑋婷 徐" w:date="2025-01-04T22:14:00Z" w16du:dateUtc="2025-01-04T14:14:00Z"/>
                  </w:rPr>
                </w:rPrChange>
              </w:rPr>
              <w:pPrChange w:id="43086" w:author="瑋婷 徐" w:date="2025-01-04T22:15:00Z" w16du:dateUtc="2025-01-04T14:15:00Z">
                <w:pPr>
                  <w:spacing w:after="0"/>
                </w:pPr>
              </w:pPrChange>
            </w:pPr>
            <w:ins w:id="43087" w:author="瑋婷 徐" w:date="2025-01-04T22:14:00Z" w16du:dateUtc="2025-01-04T14:14:00Z">
              <w:r w:rsidRPr="00C92C16">
                <w:rPr>
                  <w:rFonts w:ascii="Times New Roman" w:hAnsi="Times New Roman" w:cs="Times New Roman"/>
                  <w:sz w:val="24"/>
                  <w:rPrChange w:id="43088" w:author="瑋婷 徐" w:date="2025-01-06T09:51:00Z" w16du:dateUtc="2025-01-06T01:51:00Z">
                    <w:rPr/>
                  </w:rPrChange>
                </w:rPr>
                <w:t>五色鳥</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89"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D3EE02" w14:textId="77777777" w:rsidR="00003CCE" w:rsidRPr="00C92C16" w:rsidRDefault="00003CCE">
            <w:pPr>
              <w:spacing w:after="0" w:line="360" w:lineRule="auto"/>
              <w:jc w:val="center"/>
              <w:rPr>
                <w:ins w:id="43090" w:author="瑋婷 徐" w:date="2025-01-04T22:14:00Z" w16du:dateUtc="2025-01-04T14:14:00Z"/>
                <w:rFonts w:ascii="Times New Roman" w:hAnsi="Times New Roman" w:cs="Times New Roman"/>
                <w:sz w:val="24"/>
                <w:rPrChange w:id="43091" w:author="瑋婷 徐" w:date="2025-01-06T09:51:00Z" w16du:dateUtc="2025-01-06T01:51:00Z">
                  <w:rPr>
                    <w:ins w:id="43092" w:author="瑋婷 徐" w:date="2025-01-04T22:14:00Z" w16du:dateUtc="2025-01-04T14:14:00Z"/>
                  </w:rPr>
                </w:rPrChange>
              </w:rPr>
              <w:pPrChange w:id="43093" w:author="瑋婷 徐" w:date="2025-01-04T22:15:00Z" w16du:dateUtc="2025-01-04T14:15:00Z">
                <w:pPr>
                  <w:spacing w:after="0"/>
                </w:pPr>
              </w:pPrChange>
            </w:pPr>
            <w:ins w:id="43094" w:author="瑋婷 徐" w:date="2025-01-04T22:14:00Z" w16du:dateUtc="2025-01-04T14:14:00Z">
              <w:r w:rsidRPr="00C92C16">
                <w:rPr>
                  <w:rFonts w:ascii="Times New Roman" w:hAnsi="Times New Roman" w:cs="Times New Roman"/>
                  <w:sz w:val="24"/>
                  <w:rPrChange w:id="43095" w:author="瑋婷 徐" w:date="2025-01-06T09:51:00Z" w16du:dateUtc="2025-01-06T01:51:00Z">
                    <w:rPr/>
                  </w:rPrChange>
                </w:rPr>
                <w:t>78</w:t>
              </w:r>
            </w:ins>
          </w:p>
        </w:tc>
      </w:tr>
      <w:tr w:rsidR="00003CCE" w:rsidRPr="00C92C16" w14:paraId="11013D8E" w14:textId="77777777" w:rsidTr="00003CCE">
        <w:trPr>
          <w:jc w:val="center"/>
          <w:ins w:id="43096" w:author="瑋婷 徐" w:date="2025-01-04T22:14:00Z"/>
          <w:trPrChange w:id="4309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9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A944A2" w14:textId="77777777" w:rsidR="00003CCE" w:rsidRPr="00C92C16" w:rsidRDefault="00003CCE">
            <w:pPr>
              <w:spacing w:after="0" w:line="360" w:lineRule="auto"/>
              <w:jc w:val="center"/>
              <w:rPr>
                <w:ins w:id="43099" w:author="瑋婷 徐" w:date="2025-01-04T22:14:00Z" w16du:dateUtc="2025-01-04T14:14:00Z"/>
                <w:rFonts w:ascii="Times New Roman" w:hAnsi="Times New Roman" w:cs="Times New Roman"/>
                <w:sz w:val="24"/>
                <w:rPrChange w:id="43100" w:author="瑋婷 徐" w:date="2025-01-06T09:51:00Z" w16du:dateUtc="2025-01-06T01:51:00Z">
                  <w:rPr>
                    <w:ins w:id="43101" w:author="瑋婷 徐" w:date="2025-01-04T22:14:00Z" w16du:dateUtc="2025-01-04T14:14:00Z"/>
                  </w:rPr>
                </w:rPrChange>
              </w:rPr>
              <w:pPrChange w:id="43102" w:author="瑋婷 徐" w:date="2025-01-04T22:15:00Z" w16du:dateUtc="2025-01-04T14:15:00Z">
                <w:pPr>
                  <w:spacing w:after="0"/>
                </w:pPr>
              </w:pPrChange>
            </w:pPr>
            <w:ins w:id="43103" w:author="瑋婷 徐" w:date="2025-01-04T22:14:00Z" w16du:dateUtc="2025-01-04T14:14:00Z">
              <w:r w:rsidRPr="00C92C16">
                <w:rPr>
                  <w:rFonts w:ascii="Times New Roman" w:hAnsi="Times New Roman" w:cs="Times New Roman"/>
                  <w:sz w:val="24"/>
                  <w:rPrChange w:id="43104" w:author="瑋婷 徐" w:date="2025-01-06T09:51:00Z" w16du:dateUtc="2025-01-06T01:51:00Z">
                    <w:rPr/>
                  </w:rPrChange>
                </w:rPr>
                <w:t>小啄木</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0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FF1D1D" w14:textId="77777777" w:rsidR="00003CCE" w:rsidRPr="00C92C16" w:rsidRDefault="00003CCE">
            <w:pPr>
              <w:spacing w:after="0" w:line="360" w:lineRule="auto"/>
              <w:jc w:val="center"/>
              <w:rPr>
                <w:ins w:id="43106" w:author="瑋婷 徐" w:date="2025-01-04T22:14:00Z" w16du:dateUtc="2025-01-04T14:14:00Z"/>
                <w:rFonts w:ascii="Times New Roman" w:hAnsi="Times New Roman" w:cs="Times New Roman"/>
                <w:sz w:val="24"/>
                <w:rPrChange w:id="43107" w:author="瑋婷 徐" w:date="2025-01-06T09:51:00Z" w16du:dateUtc="2025-01-06T01:51:00Z">
                  <w:rPr>
                    <w:ins w:id="43108" w:author="瑋婷 徐" w:date="2025-01-04T22:14:00Z" w16du:dateUtc="2025-01-04T14:14:00Z"/>
                  </w:rPr>
                </w:rPrChange>
              </w:rPr>
              <w:pPrChange w:id="43109" w:author="瑋婷 徐" w:date="2025-01-04T22:15:00Z" w16du:dateUtc="2025-01-04T14:15:00Z">
                <w:pPr>
                  <w:spacing w:after="0"/>
                </w:pPr>
              </w:pPrChange>
            </w:pPr>
            <w:ins w:id="43110" w:author="瑋婷 徐" w:date="2025-01-04T22:14:00Z" w16du:dateUtc="2025-01-04T14:14:00Z">
              <w:r w:rsidRPr="00C92C16">
                <w:rPr>
                  <w:rFonts w:ascii="Times New Roman" w:hAnsi="Times New Roman" w:cs="Times New Roman"/>
                  <w:sz w:val="24"/>
                  <w:rPrChange w:id="43111" w:author="瑋婷 徐" w:date="2025-01-06T09:51:00Z" w16du:dateUtc="2025-01-06T01:51:00Z">
                    <w:rPr/>
                  </w:rPrChange>
                </w:rPr>
                <w:t>7</w:t>
              </w:r>
            </w:ins>
          </w:p>
        </w:tc>
      </w:tr>
      <w:tr w:rsidR="00003CCE" w:rsidRPr="00C92C16" w14:paraId="40E41A91" w14:textId="77777777" w:rsidTr="00003CCE">
        <w:trPr>
          <w:jc w:val="center"/>
          <w:ins w:id="43112" w:author="瑋婷 徐" w:date="2025-01-04T22:14:00Z"/>
          <w:trPrChange w:id="4311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1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A32ED9" w14:textId="77777777" w:rsidR="00003CCE" w:rsidRPr="00C92C16" w:rsidRDefault="00003CCE">
            <w:pPr>
              <w:spacing w:after="0" w:line="360" w:lineRule="auto"/>
              <w:jc w:val="center"/>
              <w:rPr>
                <w:ins w:id="43115" w:author="瑋婷 徐" w:date="2025-01-04T22:14:00Z" w16du:dateUtc="2025-01-04T14:14:00Z"/>
                <w:rFonts w:ascii="Times New Roman" w:hAnsi="Times New Roman" w:cs="Times New Roman"/>
                <w:sz w:val="24"/>
                <w:rPrChange w:id="43116" w:author="瑋婷 徐" w:date="2025-01-06T09:51:00Z" w16du:dateUtc="2025-01-06T01:51:00Z">
                  <w:rPr>
                    <w:ins w:id="43117" w:author="瑋婷 徐" w:date="2025-01-04T22:14:00Z" w16du:dateUtc="2025-01-04T14:14:00Z"/>
                  </w:rPr>
                </w:rPrChange>
              </w:rPr>
              <w:pPrChange w:id="43118" w:author="瑋婷 徐" w:date="2025-01-04T22:15:00Z" w16du:dateUtc="2025-01-04T14:15:00Z">
                <w:pPr>
                  <w:spacing w:after="0"/>
                </w:pPr>
              </w:pPrChange>
            </w:pPr>
            <w:ins w:id="43119" w:author="瑋婷 徐" w:date="2025-01-04T22:14:00Z" w16du:dateUtc="2025-01-04T14:14:00Z">
              <w:r w:rsidRPr="00C92C16">
                <w:rPr>
                  <w:rFonts w:ascii="Times New Roman" w:hAnsi="Times New Roman" w:cs="Times New Roman"/>
                  <w:sz w:val="24"/>
                  <w:rPrChange w:id="43120" w:author="瑋婷 徐" w:date="2025-01-06T09:51:00Z" w16du:dateUtc="2025-01-06T01:51:00Z">
                    <w:rPr/>
                  </w:rPrChange>
                </w:rPr>
                <w:t>灰喉山椒鳥</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2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AC4CD9" w14:textId="77777777" w:rsidR="00003CCE" w:rsidRPr="00C92C16" w:rsidRDefault="00003CCE">
            <w:pPr>
              <w:spacing w:after="0" w:line="360" w:lineRule="auto"/>
              <w:jc w:val="center"/>
              <w:rPr>
                <w:ins w:id="43122" w:author="瑋婷 徐" w:date="2025-01-04T22:14:00Z" w16du:dateUtc="2025-01-04T14:14:00Z"/>
                <w:rFonts w:ascii="Times New Roman" w:hAnsi="Times New Roman" w:cs="Times New Roman"/>
                <w:sz w:val="24"/>
                <w:rPrChange w:id="43123" w:author="瑋婷 徐" w:date="2025-01-06T09:51:00Z" w16du:dateUtc="2025-01-06T01:51:00Z">
                  <w:rPr>
                    <w:ins w:id="43124" w:author="瑋婷 徐" w:date="2025-01-04T22:14:00Z" w16du:dateUtc="2025-01-04T14:14:00Z"/>
                  </w:rPr>
                </w:rPrChange>
              </w:rPr>
              <w:pPrChange w:id="43125" w:author="瑋婷 徐" w:date="2025-01-04T22:15:00Z" w16du:dateUtc="2025-01-04T14:15:00Z">
                <w:pPr>
                  <w:spacing w:after="0"/>
                </w:pPr>
              </w:pPrChange>
            </w:pPr>
            <w:ins w:id="43126" w:author="瑋婷 徐" w:date="2025-01-04T22:14:00Z" w16du:dateUtc="2025-01-04T14:14:00Z">
              <w:r w:rsidRPr="00C92C16">
                <w:rPr>
                  <w:rFonts w:ascii="Times New Roman" w:hAnsi="Times New Roman" w:cs="Times New Roman"/>
                  <w:sz w:val="24"/>
                  <w:rPrChange w:id="43127" w:author="瑋婷 徐" w:date="2025-01-06T09:51:00Z" w16du:dateUtc="2025-01-06T01:51:00Z">
                    <w:rPr/>
                  </w:rPrChange>
                </w:rPr>
                <w:t>34</w:t>
              </w:r>
            </w:ins>
          </w:p>
        </w:tc>
      </w:tr>
      <w:tr w:rsidR="00003CCE" w:rsidRPr="00C92C16" w14:paraId="3C28AA74" w14:textId="77777777" w:rsidTr="00003CCE">
        <w:trPr>
          <w:jc w:val="center"/>
          <w:ins w:id="43128" w:author="瑋婷 徐" w:date="2025-01-04T22:14:00Z"/>
          <w:trPrChange w:id="4312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3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DC0672" w14:textId="77777777" w:rsidR="00003CCE" w:rsidRPr="00C92C16" w:rsidRDefault="00003CCE">
            <w:pPr>
              <w:spacing w:after="0" w:line="360" w:lineRule="auto"/>
              <w:jc w:val="center"/>
              <w:rPr>
                <w:ins w:id="43131" w:author="瑋婷 徐" w:date="2025-01-04T22:14:00Z" w16du:dateUtc="2025-01-04T14:14:00Z"/>
                <w:rFonts w:ascii="Times New Roman" w:hAnsi="Times New Roman" w:cs="Times New Roman"/>
                <w:sz w:val="24"/>
                <w:rPrChange w:id="43132" w:author="瑋婷 徐" w:date="2025-01-06T09:51:00Z" w16du:dateUtc="2025-01-06T01:51:00Z">
                  <w:rPr>
                    <w:ins w:id="43133" w:author="瑋婷 徐" w:date="2025-01-04T22:14:00Z" w16du:dateUtc="2025-01-04T14:14:00Z"/>
                  </w:rPr>
                </w:rPrChange>
              </w:rPr>
              <w:pPrChange w:id="43134" w:author="瑋婷 徐" w:date="2025-01-04T22:15:00Z" w16du:dateUtc="2025-01-04T14:15:00Z">
                <w:pPr>
                  <w:spacing w:after="0"/>
                </w:pPr>
              </w:pPrChange>
            </w:pPr>
            <w:ins w:id="43135" w:author="瑋婷 徐" w:date="2025-01-04T22:14:00Z" w16du:dateUtc="2025-01-04T14:14:00Z">
              <w:r w:rsidRPr="00C92C16">
                <w:rPr>
                  <w:rFonts w:ascii="Times New Roman" w:hAnsi="Times New Roman" w:cs="Times New Roman"/>
                  <w:sz w:val="24"/>
                  <w:rPrChange w:id="43136" w:author="瑋婷 徐" w:date="2025-01-06T09:51:00Z" w16du:dateUtc="2025-01-06T01:51:00Z">
                    <w:rPr/>
                  </w:rPrChange>
                </w:rPr>
                <w:t>綠畫眉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3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102BF9" w14:textId="77777777" w:rsidR="00003CCE" w:rsidRPr="00C92C16" w:rsidRDefault="00003CCE">
            <w:pPr>
              <w:spacing w:after="0" w:line="360" w:lineRule="auto"/>
              <w:jc w:val="center"/>
              <w:rPr>
                <w:ins w:id="43138" w:author="瑋婷 徐" w:date="2025-01-04T22:14:00Z" w16du:dateUtc="2025-01-04T14:14:00Z"/>
                <w:rFonts w:ascii="Times New Roman" w:hAnsi="Times New Roman" w:cs="Times New Roman"/>
                <w:sz w:val="24"/>
                <w:rPrChange w:id="43139" w:author="瑋婷 徐" w:date="2025-01-06T09:51:00Z" w16du:dateUtc="2025-01-06T01:51:00Z">
                  <w:rPr>
                    <w:ins w:id="43140" w:author="瑋婷 徐" w:date="2025-01-04T22:14:00Z" w16du:dateUtc="2025-01-04T14:14:00Z"/>
                  </w:rPr>
                </w:rPrChange>
              </w:rPr>
              <w:pPrChange w:id="43141" w:author="瑋婷 徐" w:date="2025-01-04T22:15:00Z" w16du:dateUtc="2025-01-04T14:15:00Z">
                <w:pPr>
                  <w:spacing w:after="0"/>
                </w:pPr>
              </w:pPrChange>
            </w:pPr>
            <w:ins w:id="43142" w:author="瑋婷 徐" w:date="2025-01-04T22:14:00Z" w16du:dateUtc="2025-01-04T14:14:00Z">
              <w:r w:rsidRPr="00C92C16">
                <w:rPr>
                  <w:rFonts w:ascii="Times New Roman" w:hAnsi="Times New Roman" w:cs="Times New Roman"/>
                  <w:sz w:val="24"/>
                  <w:rPrChange w:id="43143" w:author="瑋婷 徐" w:date="2025-01-06T09:51:00Z" w16du:dateUtc="2025-01-06T01:51:00Z">
                    <w:rPr/>
                  </w:rPrChange>
                </w:rPr>
                <w:t>2</w:t>
              </w:r>
            </w:ins>
          </w:p>
        </w:tc>
      </w:tr>
      <w:tr w:rsidR="00003CCE" w:rsidRPr="00C92C16" w14:paraId="3CBB8FA0" w14:textId="77777777" w:rsidTr="00003CCE">
        <w:trPr>
          <w:jc w:val="center"/>
          <w:ins w:id="43144" w:author="瑋婷 徐" w:date="2025-01-04T22:14:00Z"/>
          <w:trPrChange w:id="43145"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46"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1FEAB8" w14:textId="77777777" w:rsidR="00003CCE" w:rsidRPr="00C92C16" w:rsidRDefault="00003CCE">
            <w:pPr>
              <w:spacing w:after="0" w:line="360" w:lineRule="auto"/>
              <w:jc w:val="center"/>
              <w:rPr>
                <w:ins w:id="43147" w:author="瑋婷 徐" w:date="2025-01-04T22:14:00Z" w16du:dateUtc="2025-01-04T14:14:00Z"/>
                <w:rFonts w:ascii="Times New Roman" w:hAnsi="Times New Roman" w:cs="Times New Roman"/>
                <w:sz w:val="24"/>
                <w:rPrChange w:id="43148" w:author="瑋婷 徐" w:date="2025-01-06T09:51:00Z" w16du:dateUtc="2025-01-06T01:51:00Z">
                  <w:rPr>
                    <w:ins w:id="43149" w:author="瑋婷 徐" w:date="2025-01-04T22:14:00Z" w16du:dateUtc="2025-01-04T14:14:00Z"/>
                  </w:rPr>
                </w:rPrChange>
              </w:rPr>
              <w:pPrChange w:id="43150" w:author="瑋婷 徐" w:date="2025-01-04T22:15:00Z" w16du:dateUtc="2025-01-04T14:15:00Z">
                <w:pPr>
                  <w:spacing w:after="0"/>
                </w:pPr>
              </w:pPrChange>
            </w:pPr>
            <w:ins w:id="43151" w:author="瑋婷 徐" w:date="2025-01-04T22:14:00Z" w16du:dateUtc="2025-01-04T14:14:00Z">
              <w:r w:rsidRPr="00C92C16">
                <w:rPr>
                  <w:rFonts w:ascii="Times New Roman" w:hAnsi="Times New Roman" w:cs="Times New Roman"/>
                  <w:sz w:val="24"/>
                  <w:rPrChange w:id="43152" w:author="瑋婷 徐" w:date="2025-01-06T09:51:00Z" w16du:dateUtc="2025-01-06T01:51:00Z">
                    <w:rPr/>
                  </w:rPrChange>
                </w:rPr>
                <w:t>朱鸝</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53"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80A544" w14:textId="77777777" w:rsidR="00003CCE" w:rsidRPr="00C92C16" w:rsidRDefault="00003CCE">
            <w:pPr>
              <w:spacing w:after="0" w:line="360" w:lineRule="auto"/>
              <w:jc w:val="center"/>
              <w:rPr>
                <w:ins w:id="43154" w:author="瑋婷 徐" w:date="2025-01-04T22:14:00Z" w16du:dateUtc="2025-01-04T14:14:00Z"/>
                <w:rFonts w:ascii="Times New Roman" w:hAnsi="Times New Roman" w:cs="Times New Roman"/>
                <w:sz w:val="24"/>
                <w:rPrChange w:id="43155" w:author="瑋婷 徐" w:date="2025-01-06T09:51:00Z" w16du:dateUtc="2025-01-06T01:51:00Z">
                  <w:rPr>
                    <w:ins w:id="43156" w:author="瑋婷 徐" w:date="2025-01-04T22:14:00Z" w16du:dateUtc="2025-01-04T14:14:00Z"/>
                  </w:rPr>
                </w:rPrChange>
              </w:rPr>
              <w:pPrChange w:id="43157" w:author="瑋婷 徐" w:date="2025-01-04T22:15:00Z" w16du:dateUtc="2025-01-04T14:15:00Z">
                <w:pPr>
                  <w:spacing w:after="0"/>
                </w:pPr>
              </w:pPrChange>
            </w:pPr>
            <w:ins w:id="43158" w:author="瑋婷 徐" w:date="2025-01-04T22:14:00Z" w16du:dateUtc="2025-01-04T14:14:00Z">
              <w:r w:rsidRPr="00C92C16">
                <w:rPr>
                  <w:rFonts w:ascii="Times New Roman" w:hAnsi="Times New Roman" w:cs="Times New Roman"/>
                  <w:sz w:val="24"/>
                  <w:rPrChange w:id="43159" w:author="瑋婷 徐" w:date="2025-01-06T09:51:00Z" w16du:dateUtc="2025-01-06T01:51:00Z">
                    <w:rPr/>
                  </w:rPrChange>
                </w:rPr>
                <w:t>1</w:t>
              </w:r>
            </w:ins>
          </w:p>
        </w:tc>
      </w:tr>
      <w:tr w:rsidR="00003CCE" w:rsidRPr="00C92C16" w14:paraId="01786001" w14:textId="77777777" w:rsidTr="00003CCE">
        <w:trPr>
          <w:jc w:val="center"/>
          <w:ins w:id="43160" w:author="瑋婷 徐" w:date="2025-01-04T22:14:00Z"/>
          <w:trPrChange w:id="43161"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62"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81B56F" w14:textId="77777777" w:rsidR="00003CCE" w:rsidRPr="00C92C16" w:rsidRDefault="00003CCE">
            <w:pPr>
              <w:spacing w:after="0" w:line="360" w:lineRule="auto"/>
              <w:jc w:val="center"/>
              <w:rPr>
                <w:ins w:id="43163" w:author="瑋婷 徐" w:date="2025-01-04T22:14:00Z" w16du:dateUtc="2025-01-04T14:14:00Z"/>
                <w:rFonts w:ascii="Times New Roman" w:hAnsi="Times New Roman" w:cs="Times New Roman"/>
                <w:sz w:val="24"/>
                <w:rPrChange w:id="43164" w:author="瑋婷 徐" w:date="2025-01-06T09:51:00Z" w16du:dateUtc="2025-01-06T01:51:00Z">
                  <w:rPr>
                    <w:ins w:id="43165" w:author="瑋婷 徐" w:date="2025-01-04T22:14:00Z" w16du:dateUtc="2025-01-04T14:14:00Z"/>
                  </w:rPr>
                </w:rPrChange>
              </w:rPr>
              <w:pPrChange w:id="43166" w:author="瑋婷 徐" w:date="2025-01-04T22:15:00Z" w16du:dateUtc="2025-01-04T14:15:00Z">
                <w:pPr>
                  <w:spacing w:after="0"/>
                </w:pPr>
              </w:pPrChange>
            </w:pPr>
            <w:ins w:id="43167" w:author="瑋婷 徐" w:date="2025-01-04T22:14:00Z" w16du:dateUtc="2025-01-04T14:14:00Z">
              <w:r w:rsidRPr="00C92C16">
                <w:rPr>
                  <w:rFonts w:ascii="Times New Roman" w:hAnsi="Times New Roman" w:cs="Times New Roman"/>
                  <w:sz w:val="24"/>
                  <w:rPrChange w:id="43168" w:author="瑋婷 徐" w:date="2025-01-06T09:51:00Z" w16du:dateUtc="2025-01-06T01:51:00Z">
                    <w:rPr/>
                  </w:rPrChange>
                </w:rPr>
                <w:t>大卷尾</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69"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FADDFB" w14:textId="77777777" w:rsidR="00003CCE" w:rsidRPr="00C92C16" w:rsidRDefault="00003CCE">
            <w:pPr>
              <w:spacing w:after="0" w:line="360" w:lineRule="auto"/>
              <w:jc w:val="center"/>
              <w:rPr>
                <w:ins w:id="43170" w:author="瑋婷 徐" w:date="2025-01-04T22:14:00Z" w16du:dateUtc="2025-01-04T14:14:00Z"/>
                <w:rFonts w:ascii="Times New Roman" w:hAnsi="Times New Roman" w:cs="Times New Roman"/>
                <w:sz w:val="24"/>
                <w:rPrChange w:id="43171" w:author="瑋婷 徐" w:date="2025-01-06T09:51:00Z" w16du:dateUtc="2025-01-06T01:51:00Z">
                  <w:rPr>
                    <w:ins w:id="43172" w:author="瑋婷 徐" w:date="2025-01-04T22:14:00Z" w16du:dateUtc="2025-01-04T14:14:00Z"/>
                  </w:rPr>
                </w:rPrChange>
              </w:rPr>
              <w:pPrChange w:id="43173" w:author="瑋婷 徐" w:date="2025-01-04T22:15:00Z" w16du:dateUtc="2025-01-04T14:15:00Z">
                <w:pPr>
                  <w:spacing w:after="0"/>
                </w:pPr>
              </w:pPrChange>
            </w:pPr>
            <w:ins w:id="43174" w:author="瑋婷 徐" w:date="2025-01-04T22:14:00Z" w16du:dateUtc="2025-01-04T14:14:00Z">
              <w:r w:rsidRPr="00C92C16">
                <w:rPr>
                  <w:rFonts w:ascii="Times New Roman" w:hAnsi="Times New Roman" w:cs="Times New Roman"/>
                  <w:sz w:val="24"/>
                  <w:rPrChange w:id="43175" w:author="瑋婷 徐" w:date="2025-01-06T09:51:00Z" w16du:dateUtc="2025-01-06T01:51:00Z">
                    <w:rPr/>
                  </w:rPrChange>
                </w:rPr>
                <w:t>4</w:t>
              </w:r>
            </w:ins>
          </w:p>
        </w:tc>
      </w:tr>
      <w:tr w:rsidR="00003CCE" w:rsidRPr="00C92C16" w14:paraId="196AF346" w14:textId="77777777" w:rsidTr="00003CCE">
        <w:trPr>
          <w:jc w:val="center"/>
          <w:ins w:id="43176" w:author="瑋婷 徐" w:date="2025-01-04T22:14:00Z"/>
          <w:trPrChange w:id="4317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7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07B07A" w14:textId="77777777" w:rsidR="00003CCE" w:rsidRPr="00C92C16" w:rsidRDefault="00003CCE">
            <w:pPr>
              <w:spacing w:after="0" w:line="360" w:lineRule="auto"/>
              <w:jc w:val="center"/>
              <w:rPr>
                <w:ins w:id="43179" w:author="瑋婷 徐" w:date="2025-01-04T22:14:00Z" w16du:dateUtc="2025-01-04T14:14:00Z"/>
                <w:rFonts w:ascii="Times New Roman" w:hAnsi="Times New Roman" w:cs="Times New Roman"/>
                <w:sz w:val="24"/>
                <w:rPrChange w:id="43180" w:author="瑋婷 徐" w:date="2025-01-06T09:51:00Z" w16du:dateUtc="2025-01-06T01:51:00Z">
                  <w:rPr>
                    <w:ins w:id="43181" w:author="瑋婷 徐" w:date="2025-01-04T22:14:00Z" w16du:dateUtc="2025-01-04T14:14:00Z"/>
                  </w:rPr>
                </w:rPrChange>
              </w:rPr>
              <w:pPrChange w:id="43182" w:author="瑋婷 徐" w:date="2025-01-04T22:15:00Z" w16du:dateUtc="2025-01-04T14:15:00Z">
                <w:pPr>
                  <w:spacing w:after="0"/>
                </w:pPr>
              </w:pPrChange>
            </w:pPr>
            <w:ins w:id="43183" w:author="瑋婷 徐" w:date="2025-01-04T22:14:00Z" w16du:dateUtc="2025-01-04T14:14:00Z">
              <w:r w:rsidRPr="00C92C16">
                <w:rPr>
                  <w:rFonts w:ascii="Times New Roman" w:hAnsi="Times New Roman" w:cs="Times New Roman"/>
                  <w:sz w:val="24"/>
                  <w:rPrChange w:id="43184" w:author="瑋婷 徐" w:date="2025-01-06T09:51:00Z" w16du:dateUtc="2025-01-06T01:51:00Z">
                    <w:rPr/>
                  </w:rPrChange>
                </w:rPr>
                <w:t>小卷尾</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8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2ED0B7" w14:textId="77777777" w:rsidR="00003CCE" w:rsidRPr="00C92C16" w:rsidRDefault="00003CCE">
            <w:pPr>
              <w:spacing w:after="0" w:line="360" w:lineRule="auto"/>
              <w:jc w:val="center"/>
              <w:rPr>
                <w:ins w:id="43186" w:author="瑋婷 徐" w:date="2025-01-04T22:14:00Z" w16du:dateUtc="2025-01-04T14:14:00Z"/>
                <w:rFonts w:ascii="Times New Roman" w:hAnsi="Times New Roman" w:cs="Times New Roman"/>
                <w:sz w:val="24"/>
                <w:rPrChange w:id="43187" w:author="瑋婷 徐" w:date="2025-01-06T09:51:00Z" w16du:dateUtc="2025-01-06T01:51:00Z">
                  <w:rPr>
                    <w:ins w:id="43188" w:author="瑋婷 徐" w:date="2025-01-04T22:14:00Z" w16du:dateUtc="2025-01-04T14:14:00Z"/>
                  </w:rPr>
                </w:rPrChange>
              </w:rPr>
              <w:pPrChange w:id="43189" w:author="瑋婷 徐" w:date="2025-01-04T22:15:00Z" w16du:dateUtc="2025-01-04T14:15:00Z">
                <w:pPr>
                  <w:spacing w:after="0"/>
                </w:pPr>
              </w:pPrChange>
            </w:pPr>
            <w:ins w:id="43190" w:author="瑋婷 徐" w:date="2025-01-04T22:14:00Z" w16du:dateUtc="2025-01-04T14:14:00Z">
              <w:r w:rsidRPr="00C92C16">
                <w:rPr>
                  <w:rFonts w:ascii="Times New Roman" w:hAnsi="Times New Roman" w:cs="Times New Roman"/>
                  <w:sz w:val="24"/>
                  <w:rPrChange w:id="43191" w:author="瑋婷 徐" w:date="2025-01-06T09:51:00Z" w16du:dateUtc="2025-01-06T01:51:00Z">
                    <w:rPr/>
                  </w:rPrChange>
                </w:rPr>
                <w:t>12</w:t>
              </w:r>
            </w:ins>
          </w:p>
        </w:tc>
      </w:tr>
      <w:tr w:rsidR="00003CCE" w:rsidRPr="00C92C16" w14:paraId="18831F82" w14:textId="77777777" w:rsidTr="00003CCE">
        <w:trPr>
          <w:jc w:val="center"/>
          <w:ins w:id="43192" w:author="瑋婷 徐" w:date="2025-01-04T22:14:00Z"/>
          <w:trPrChange w:id="4319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9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037822" w14:textId="77777777" w:rsidR="00003CCE" w:rsidRPr="00C92C16" w:rsidRDefault="00003CCE">
            <w:pPr>
              <w:spacing w:after="0" w:line="360" w:lineRule="auto"/>
              <w:jc w:val="center"/>
              <w:rPr>
                <w:ins w:id="43195" w:author="瑋婷 徐" w:date="2025-01-04T22:14:00Z" w16du:dateUtc="2025-01-04T14:14:00Z"/>
                <w:rFonts w:ascii="Times New Roman" w:hAnsi="Times New Roman" w:cs="Times New Roman"/>
                <w:sz w:val="24"/>
                <w:rPrChange w:id="43196" w:author="瑋婷 徐" w:date="2025-01-06T09:51:00Z" w16du:dateUtc="2025-01-06T01:51:00Z">
                  <w:rPr>
                    <w:ins w:id="43197" w:author="瑋婷 徐" w:date="2025-01-04T22:14:00Z" w16du:dateUtc="2025-01-04T14:14:00Z"/>
                  </w:rPr>
                </w:rPrChange>
              </w:rPr>
              <w:pPrChange w:id="43198" w:author="瑋婷 徐" w:date="2025-01-04T22:15:00Z" w16du:dateUtc="2025-01-04T14:15:00Z">
                <w:pPr>
                  <w:spacing w:after="0"/>
                </w:pPr>
              </w:pPrChange>
            </w:pPr>
            <w:ins w:id="43199" w:author="瑋婷 徐" w:date="2025-01-04T22:14:00Z" w16du:dateUtc="2025-01-04T14:14:00Z">
              <w:r w:rsidRPr="00C92C16">
                <w:rPr>
                  <w:rFonts w:ascii="Times New Roman" w:hAnsi="Times New Roman" w:cs="Times New Roman"/>
                  <w:sz w:val="24"/>
                  <w:rPrChange w:id="43200" w:author="瑋婷 徐" w:date="2025-01-06T09:51:00Z" w16du:dateUtc="2025-01-06T01:51:00Z">
                    <w:rPr/>
                  </w:rPrChange>
                </w:rPr>
                <w:t>黑枕藍鶲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0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08C3BD" w14:textId="77777777" w:rsidR="00003CCE" w:rsidRPr="00C92C16" w:rsidRDefault="00003CCE">
            <w:pPr>
              <w:spacing w:after="0" w:line="360" w:lineRule="auto"/>
              <w:jc w:val="center"/>
              <w:rPr>
                <w:ins w:id="43202" w:author="瑋婷 徐" w:date="2025-01-04T22:14:00Z" w16du:dateUtc="2025-01-04T14:14:00Z"/>
                <w:rFonts w:ascii="Times New Roman" w:hAnsi="Times New Roman" w:cs="Times New Roman"/>
                <w:sz w:val="24"/>
                <w:rPrChange w:id="43203" w:author="瑋婷 徐" w:date="2025-01-06T09:51:00Z" w16du:dateUtc="2025-01-06T01:51:00Z">
                  <w:rPr>
                    <w:ins w:id="43204" w:author="瑋婷 徐" w:date="2025-01-04T22:14:00Z" w16du:dateUtc="2025-01-04T14:14:00Z"/>
                  </w:rPr>
                </w:rPrChange>
              </w:rPr>
              <w:pPrChange w:id="43205" w:author="瑋婷 徐" w:date="2025-01-04T22:15:00Z" w16du:dateUtc="2025-01-04T14:15:00Z">
                <w:pPr>
                  <w:spacing w:after="0"/>
                </w:pPr>
              </w:pPrChange>
            </w:pPr>
            <w:ins w:id="43206" w:author="瑋婷 徐" w:date="2025-01-04T22:14:00Z" w16du:dateUtc="2025-01-04T14:14:00Z">
              <w:r w:rsidRPr="00C92C16">
                <w:rPr>
                  <w:rFonts w:ascii="Times New Roman" w:hAnsi="Times New Roman" w:cs="Times New Roman"/>
                  <w:sz w:val="24"/>
                  <w:rPrChange w:id="43207" w:author="瑋婷 徐" w:date="2025-01-06T09:51:00Z" w16du:dateUtc="2025-01-06T01:51:00Z">
                    <w:rPr/>
                  </w:rPrChange>
                </w:rPr>
                <w:t>8</w:t>
              </w:r>
            </w:ins>
          </w:p>
        </w:tc>
      </w:tr>
      <w:tr w:rsidR="00003CCE" w:rsidRPr="00C92C16" w14:paraId="54DE4DED" w14:textId="77777777" w:rsidTr="00003CCE">
        <w:trPr>
          <w:jc w:val="center"/>
          <w:ins w:id="43208" w:author="瑋婷 徐" w:date="2025-01-04T22:14:00Z"/>
          <w:trPrChange w:id="4320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1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5C7E5D" w14:textId="77777777" w:rsidR="00003CCE" w:rsidRPr="00C92C16" w:rsidRDefault="00003CCE">
            <w:pPr>
              <w:spacing w:after="0" w:line="360" w:lineRule="auto"/>
              <w:jc w:val="center"/>
              <w:rPr>
                <w:ins w:id="43211" w:author="瑋婷 徐" w:date="2025-01-04T22:14:00Z" w16du:dateUtc="2025-01-04T14:14:00Z"/>
                <w:rFonts w:ascii="Times New Roman" w:hAnsi="Times New Roman" w:cs="Times New Roman"/>
                <w:sz w:val="24"/>
                <w:rPrChange w:id="43212" w:author="瑋婷 徐" w:date="2025-01-06T09:51:00Z" w16du:dateUtc="2025-01-06T01:51:00Z">
                  <w:rPr>
                    <w:ins w:id="43213" w:author="瑋婷 徐" w:date="2025-01-04T22:14:00Z" w16du:dateUtc="2025-01-04T14:14:00Z"/>
                  </w:rPr>
                </w:rPrChange>
              </w:rPr>
              <w:pPrChange w:id="43214" w:author="瑋婷 徐" w:date="2025-01-04T22:15:00Z" w16du:dateUtc="2025-01-04T14:15:00Z">
                <w:pPr>
                  <w:spacing w:after="0"/>
                </w:pPr>
              </w:pPrChange>
            </w:pPr>
            <w:ins w:id="43215" w:author="瑋婷 徐" w:date="2025-01-04T22:14:00Z" w16du:dateUtc="2025-01-04T14:14:00Z">
              <w:r w:rsidRPr="00C92C16">
                <w:rPr>
                  <w:rFonts w:ascii="Times New Roman" w:hAnsi="Times New Roman" w:cs="Times New Roman"/>
                  <w:sz w:val="24"/>
                  <w:rPrChange w:id="43216" w:author="瑋婷 徐" w:date="2025-01-06T09:51:00Z" w16du:dateUtc="2025-01-06T01:51:00Z">
                    <w:rPr/>
                  </w:rPrChange>
                </w:rPr>
                <w:t>紅尾伯勞</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1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8FE654" w14:textId="77777777" w:rsidR="00003CCE" w:rsidRPr="00C92C16" w:rsidRDefault="00003CCE">
            <w:pPr>
              <w:spacing w:after="0" w:line="360" w:lineRule="auto"/>
              <w:jc w:val="center"/>
              <w:rPr>
                <w:ins w:id="43218" w:author="瑋婷 徐" w:date="2025-01-04T22:14:00Z" w16du:dateUtc="2025-01-04T14:14:00Z"/>
                <w:rFonts w:ascii="Times New Roman" w:hAnsi="Times New Roman" w:cs="Times New Roman"/>
                <w:sz w:val="24"/>
                <w:rPrChange w:id="43219" w:author="瑋婷 徐" w:date="2025-01-06T09:51:00Z" w16du:dateUtc="2025-01-06T01:51:00Z">
                  <w:rPr>
                    <w:ins w:id="43220" w:author="瑋婷 徐" w:date="2025-01-04T22:14:00Z" w16du:dateUtc="2025-01-04T14:14:00Z"/>
                  </w:rPr>
                </w:rPrChange>
              </w:rPr>
              <w:pPrChange w:id="43221" w:author="瑋婷 徐" w:date="2025-01-04T22:15:00Z" w16du:dateUtc="2025-01-04T14:15:00Z">
                <w:pPr>
                  <w:spacing w:after="0"/>
                </w:pPr>
              </w:pPrChange>
            </w:pPr>
            <w:ins w:id="43222" w:author="瑋婷 徐" w:date="2025-01-04T22:14:00Z" w16du:dateUtc="2025-01-04T14:14:00Z">
              <w:r w:rsidRPr="00C92C16">
                <w:rPr>
                  <w:rFonts w:ascii="Times New Roman" w:hAnsi="Times New Roman" w:cs="Times New Roman"/>
                  <w:sz w:val="24"/>
                  <w:rPrChange w:id="43223" w:author="瑋婷 徐" w:date="2025-01-06T09:51:00Z" w16du:dateUtc="2025-01-06T01:51:00Z">
                    <w:rPr/>
                  </w:rPrChange>
                </w:rPr>
                <w:t>1</w:t>
              </w:r>
            </w:ins>
          </w:p>
        </w:tc>
      </w:tr>
      <w:tr w:rsidR="00003CCE" w:rsidRPr="00C92C16" w14:paraId="74240F33" w14:textId="77777777" w:rsidTr="00003CCE">
        <w:trPr>
          <w:jc w:val="center"/>
          <w:ins w:id="43224" w:author="瑋婷 徐" w:date="2025-01-04T22:14:00Z"/>
          <w:trPrChange w:id="43225"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26"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60647F" w14:textId="77777777" w:rsidR="00003CCE" w:rsidRPr="00C92C16" w:rsidRDefault="00003CCE">
            <w:pPr>
              <w:spacing w:after="0" w:line="360" w:lineRule="auto"/>
              <w:jc w:val="center"/>
              <w:rPr>
                <w:ins w:id="43227" w:author="瑋婷 徐" w:date="2025-01-04T22:14:00Z" w16du:dateUtc="2025-01-04T14:14:00Z"/>
                <w:rFonts w:ascii="Times New Roman" w:hAnsi="Times New Roman" w:cs="Times New Roman"/>
                <w:sz w:val="24"/>
                <w:rPrChange w:id="43228" w:author="瑋婷 徐" w:date="2025-01-06T09:51:00Z" w16du:dateUtc="2025-01-06T01:51:00Z">
                  <w:rPr>
                    <w:ins w:id="43229" w:author="瑋婷 徐" w:date="2025-01-04T22:14:00Z" w16du:dateUtc="2025-01-04T14:14:00Z"/>
                  </w:rPr>
                </w:rPrChange>
              </w:rPr>
              <w:pPrChange w:id="43230" w:author="瑋婷 徐" w:date="2025-01-04T22:15:00Z" w16du:dateUtc="2025-01-04T14:15:00Z">
                <w:pPr>
                  <w:spacing w:after="0"/>
                </w:pPr>
              </w:pPrChange>
            </w:pPr>
            <w:ins w:id="43231" w:author="瑋婷 徐" w:date="2025-01-04T22:14:00Z" w16du:dateUtc="2025-01-04T14:14:00Z">
              <w:r w:rsidRPr="00C92C16">
                <w:rPr>
                  <w:rFonts w:ascii="Times New Roman" w:hAnsi="Times New Roman" w:cs="Times New Roman"/>
                  <w:sz w:val="24"/>
                  <w:rPrChange w:id="43232" w:author="瑋婷 徐" w:date="2025-01-06T09:51:00Z" w16du:dateUtc="2025-01-06T01:51:00Z">
                    <w:rPr/>
                  </w:rPrChange>
                </w:rPr>
                <w:t>樹鵲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33"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C202DD" w14:textId="77777777" w:rsidR="00003CCE" w:rsidRPr="00C92C16" w:rsidRDefault="00003CCE">
            <w:pPr>
              <w:spacing w:after="0" w:line="360" w:lineRule="auto"/>
              <w:jc w:val="center"/>
              <w:rPr>
                <w:ins w:id="43234" w:author="瑋婷 徐" w:date="2025-01-04T22:14:00Z" w16du:dateUtc="2025-01-04T14:14:00Z"/>
                <w:rFonts w:ascii="Times New Roman" w:hAnsi="Times New Roman" w:cs="Times New Roman"/>
                <w:sz w:val="24"/>
                <w:rPrChange w:id="43235" w:author="瑋婷 徐" w:date="2025-01-06T09:51:00Z" w16du:dateUtc="2025-01-06T01:51:00Z">
                  <w:rPr>
                    <w:ins w:id="43236" w:author="瑋婷 徐" w:date="2025-01-04T22:14:00Z" w16du:dateUtc="2025-01-04T14:14:00Z"/>
                  </w:rPr>
                </w:rPrChange>
              </w:rPr>
              <w:pPrChange w:id="43237" w:author="瑋婷 徐" w:date="2025-01-04T22:15:00Z" w16du:dateUtc="2025-01-04T14:15:00Z">
                <w:pPr>
                  <w:spacing w:after="0"/>
                </w:pPr>
              </w:pPrChange>
            </w:pPr>
            <w:ins w:id="43238" w:author="瑋婷 徐" w:date="2025-01-04T22:14:00Z" w16du:dateUtc="2025-01-04T14:14:00Z">
              <w:r w:rsidRPr="00C92C16">
                <w:rPr>
                  <w:rFonts w:ascii="Times New Roman" w:hAnsi="Times New Roman" w:cs="Times New Roman"/>
                  <w:sz w:val="24"/>
                  <w:rPrChange w:id="43239" w:author="瑋婷 徐" w:date="2025-01-06T09:51:00Z" w16du:dateUtc="2025-01-06T01:51:00Z">
                    <w:rPr/>
                  </w:rPrChange>
                </w:rPr>
                <w:t>23</w:t>
              </w:r>
            </w:ins>
          </w:p>
        </w:tc>
      </w:tr>
      <w:tr w:rsidR="00003CCE" w:rsidRPr="00C92C16" w14:paraId="3747BC5E" w14:textId="77777777" w:rsidTr="00003CCE">
        <w:trPr>
          <w:jc w:val="center"/>
          <w:ins w:id="43240" w:author="瑋婷 徐" w:date="2025-01-04T22:14:00Z"/>
          <w:trPrChange w:id="43241"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42"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680CCB" w14:textId="77777777" w:rsidR="00003CCE" w:rsidRPr="00C92C16" w:rsidRDefault="00003CCE">
            <w:pPr>
              <w:spacing w:after="0" w:line="360" w:lineRule="auto"/>
              <w:jc w:val="center"/>
              <w:rPr>
                <w:ins w:id="43243" w:author="瑋婷 徐" w:date="2025-01-04T22:14:00Z" w16du:dateUtc="2025-01-04T14:14:00Z"/>
                <w:rFonts w:ascii="Times New Roman" w:hAnsi="Times New Roman" w:cs="Times New Roman"/>
                <w:sz w:val="24"/>
                <w:rPrChange w:id="43244" w:author="瑋婷 徐" w:date="2025-01-06T09:51:00Z" w16du:dateUtc="2025-01-06T01:51:00Z">
                  <w:rPr>
                    <w:ins w:id="43245" w:author="瑋婷 徐" w:date="2025-01-04T22:14:00Z" w16du:dateUtc="2025-01-04T14:14:00Z"/>
                  </w:rPr>
                </w:rPrChange>
              </w:rPr>
              <w:pPrChange w:id="43246" w:author="瑋婷 徐" w:date="2025-01-04T22:15:00Z" w16du:dateUtc="2025-01-04T14:15:00Z">
                <w:pPr>
                  <w:spacing w:after="0"/>
                </w:pPr>
              </w:pPrChange>
            </w:pPr>
            <w:ins w:id="43247" w:author="瑋婷 徐" w:date="2025-01-04T22:14:00Z" w16du:dateUtc="2025-01-04T14:14:00Z">
              <w:r w:rsidRPr="00C92C16">
                <w:rPr>
                  <w:rFonts w:ascii="Times New Roman" w:hAnsi="Times New Roman" w:cs="Times New Roman"/>
                  <w:sz w:val="24"/>
                  <w:rPrChange w:id="43248" w:author="瑋婷 徐" w:date="2025-01-06T09:51:00Z" w16du:dateUtc="2025-01-06T01:51:00Z">
                    <w:rPr/>
                  </w:rPrChange>
                </w:rPr>
                <w:t>巨嘴鴉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49"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A1768A" w14:textId="77777777" w:rsidR="00003CCE" w:rsidRPr="00C92C16" w:rsidRDefault="00003CCE">
            <w:pPr>
              <w:spacing w:after="0" w:line="360" w:lineRule="auto"/>
              <w:jc w:val="center"/>
              <w:rPr>
                <w:ins w:id="43250" w:author="瑋婷 徐" w:date="2025-01-04T22:14:00Z" w16du:dateUtc="2025-01-04T14:14:00Z"/>
                <w:rFonts w:ascii="Times New Roman" w:hAnsi="Times New Roman" w:cs="Times New Roman"/>
                <w:sz w:val="24"/>
                <w:rPrChange w:id="43251" w:author="瑋婷 徐" w:date="2025-01-06T09:51:00Z" w16du:dateUtc="2025-01-06T01:51:00Z">
                  <w:rPr>
                    <w:ins w:id="43252" w:author="瑋婷 徐" w:date="2025-01-04T22:14:00Z" w16du:dateUtc="2025-01-04T14:14:00Z"/>
                  </w:rPr>
                </w:rPrChange>
              </w:rPr>
              <w:pPrChange w:id="43253" w:author="瑋婷 徐" w:date="2025-01-04T22:15:00Z" w16du:dateUtc="2025-01-04T14:15:00Z">
                <w:pPr>
                  <w:spacing w:after="0"/>
                </w:pPr>
              </w:pPrChange>
            </w:pPr>
            <w:ins w:id="43254" w:author="瑋婷 徐" w:date="2025-01-04T22:14:00Z" w16du:dateUtc="2025-01-04T14:14:00Z">
              <w:r w:rsidRPr="00C92C16">
                <w:rPr>
                  <w:rFonts w:ascii="Times New Roman" w:hAnsi="Times New Roman" w:cs="Times New Roman"/>
                  <w:sz w:val="24"/>
                  <w:rPrChange w:id="43255" w:author="瑋婷 徐" w:date="2025-01-06T09:51:00Z" w16du:dateUtc="2025-01-06T01:51:00Z">
                    <w:rPr/>
                  </w:rPrChange>
                </w:rPr>
                <w:t>1</w:t>
              </w:r>
            </w:ins>
          </w:p>
        </w:tc>
      </w:tr>
      <w:tr w:rsidR="00003CCE" w:rsidRPr="00C92C16" w14:paraId="64D4CA1C" w14:textId="77777777" w:rsidTr="00003CCE">
        <w:trPr>
          <w:jc w:val="center"/>
          <w:ins w:id="43256" w:author="瑋婷 徐" w:date="2025-01-04T22:14:00Z"/>
          <w:trPrChange w:id="43257"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58"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123F49" w14:textId="77777777" w:rsidR="00003CCE" w:rsidRPr="00C92C16" w:rsidRDefault="00003CCE">
            <w:pPr>
              <w:spacing w:after="0" w:line="360" w:lineRule="auto"/>
              <w:jc w:val="center"/>
              <w:rPr>
                <w:ins w:id="43259" w:author="瑋婷 徐" w:date="2025-01-04T22:14:00Z" w16du:dateUtc="2025-01-04T14:14:00Z"/>
                <w:rFonts w:ascii="Times New Roman" w:hAnsi="Times New Roman" w:cs="Times New Roman"/>
                <w:sz w:val="24"/>
                <w:rPrChange w:id="43260" w:author="瑋婷 徐" w:date="2025-01-06T09:51:00Z" w16du:dateUtc="2025-01-06T01:51:00Z">
                  <w:rPr>
                    <w:ins w:id="43261" w:author="瑋婷 徐" w:date="2025-01-04T22:14:00Z" w16du:dateUtc="2025-01-04T14:14:00Z"/>
                  </w:rPr>
                </w:rPrChange>
              </w:rPr>
              <w:pPrChange w:id="43262" w:author="瑋婷 徐" w:date="2025-01-04T22:15:00Z" w16du:dateUtc="2025-01-04T14:15:00Z">
                <w:pPr>
                  <w:spacing w:after="0"/>
                </w:pPr>
              </w:pPrChange>
            </w:pPr>
            <w:ins w:id="43263" w:author="瑋婷 徐" w:date="2025-01-04T22:14:00Z" w16du:dateUtc="2025-01-04T14:14:00Z">
              <w:r w:rsidRPr="00C92C16">
                <w:rPr>
                  <w:rFonts w:ascii="Times New Roman" w:hAnsi="Times New Roman" w:cs="Times New Roman"/>
                  <w:sz w:val="24"/>
                  <w:rPrChange w:id="43264" w:author="瑋婷 徐" w:date="2025-01-06T09:51:00Z" w16du:dateUtc="2025-01-06T01:51:00Z">
                    <w:rPr/>
                  </w:rPrChange>
                </w:rPr>
                <w:t>青背山雀</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65"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0AD877" w14:textId="77777777" w:rsidR="00003CCE" w:rsidRPr="00C92C16" w:rsidRDefault="00003CCE">
            <w:pPr>
              <w:spacing w:after="0" w:line="360" w:lineRule="auto"/>
              <w:jc w:val="center"/>
              <w:rPr>
                <w:ins w:id="43266" w:author="瑋婷 徐" w:date="2025-01-04T22:14:00Z" w16du:dateUtc="2025-01-04T14:14:00Z"/>
                <w:rFonts w:ascii="Times New Roman" w:hAnsi="Times New Roman" w:cs="Times New Roman"/>
                <w:sz w:val="24"/>
                <w:rPrChange w:id="43267" w:author="瑋婷 徐" w:date="2025-01-06T09:51:00Z" w16du:dateUtc="2025-01-06T01:51:00Z">
                  <w:rPr>
                    <w:ins w:id="43268" w:author="瑋婷 徐" w:date="2025-01-04T22:14:00Z" w16du:dateUtc="2025-01-04T14:14:00Z"/>
                  </w:rPr>
                </w:rPrChange>
              </w:rPr>
              <w:pPrChange w:id="43269" w:author="瑋婷 徐" w:date="2025-01-04T22:15:00Z" w16du:dateUtc="2025-01-04T14:15:00Z">
                <w:pPr>
                  <w:spacing w:after="0"/>
                </w:pPr>
              </w:pPrChange>
            </w:pPr>
            <w:ins w:id="43270" w:author="瑋婷 徐" w:date="2025-01-04T22:14:00Z" w16du:dateUtc="2025-01-04T14:14:00Z">
              <w:r w:rsidRPr="00C92C16">
                <w:rPr>
                  <w:rFonts w:ascii="Times New Roman" w:hAnsi="Times New Roman" w:cs="Times New Roman"/>
                  <w:sz w:val="24"/>
                  <w:rPrChange w:id="43271" w:author="瑋婷 徐" w:date="2025-01-06T09:51:00Z" w16du:dateUtc="2025-01-06T01:51:00Z">
                    <w:rPr/>
                  </w:rPrChange>
                </w:rPr>
                <w:t>2</w:t>
              </w:r>
            </w:ins>
          </w:p>
        </w:tc>
      </w:tr>
      <w:tr w:rsidR="00003CCE" w:rsidRPr="00C92C16" w14:paraId="0F16D9C5" w14:textId="77777777" w:rsidTr="00003CCE">
        <w:trPr>
          <w:jc w:val="center"/>
          <w:ins w:id="43272" w:author="瑋婷 徐" w:date="2025-01-04T22:14:00Z"/>
          <w:trPrChange w:id="43273"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74"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5A7ABF" w14:textId="77777777" w:rsidR="00003CCE" w:rsidRPr="00C92C16" w:rsidRDefault="00003CCE">
            <w:pPr>
              <w:spacing w:after="0" w:line="360" w:lineRule="auto"/>
              <w:jc w:val="center"/>
              <w:rPr>
                <w:ins w:id="43275" w:author="瑋婷 徐" w:date="2025-01-04T22:14:00Z" w16du:dateUtc="2025-01-04T14:14:00Z"/>
                <w:rFonts w:ascii="Times New Roman" w:hAnsi="Times New Roman" w:cs="Times New Roman"/>
                <w:sz w:val="24"/>
                <w:rPrChange w:id="43276" w:author="瑋婷 徐" w:date="2025-01-06T09:51:00Z" w16du:dateUtc="2025-01-06T01:51:00Z">
                  <w:rPr>
                    <w:ins w:id="43277" w:author="瑋婷 徐" w:date="2025-01-04T22:14:00Z" w16du:dateUtc="2025-01-04T14:14:00Z"/>
                  </w:rPr>
                </w:rPrChange>
              </w:rPr>
              <w:pPrChange w:id="43278" w:author="瑋婷 徐" w:date="2025-01-04T22:15:00Z" w16du:dateUtc="2025-01-04T14:15:00Z">
                <w:pPr>
                  <w:spacing w:after="0"/>
                </w:pPr>
              </w:pPrChange>
            </w:pPr>
            <w:ins w:id="43279" w:author="瑋婷 徐" w:date="2025-01-04T22:14:00Z" w16du:dateUtc="2025-01-04T14:14:00Z">
              <w:r w:rsidRPr="00C92C16">
                <w:rPr>
                  <w:rFonts w:ascii="Times New Roman" w:hAnsi="Times New Roman" w:cs="Times New Roman"/>
                  <w:sz w:val="24"/>
                  <w:rPrChange w:id="43280" w:author="瑋婷 徐" w:date="2025-01-06T09:51:00Z" w16du:dateUtc="2025-01-06T01:51:00Z">
                    <w:rPr/>
                  </w:rPrChange>
                </w:rPr>
                <w:t>黃山雀</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81"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09FC35" w14:textId="77777777" w:rsidR="00003CCE" w:rsidRPr="00C92C16" w:rsidRDefault="00003CCE">
            <w:pPr>
              <w:spacing w:after="0" w:line="360" w:lineRule="auto"/>
              <w:jc w:val="center"/>
              <w:rPr>
                <w:ins w:id="43282" w:author="瑋婷 徐" w:date="2025-01-04T22:14:00Z" w16du:dateUtc="2025-01-04T14:14:00Z"/>
                <w:rFonts w:ascii="Times New Roman" w:hAnsi="Times New Roman" w:cs="Times New Roman"/>
                <w:sz w:val="24"/>
                <w:rPrChange w:id="43283" w:author="瑋婷 徐" w:date="2025-01-06T09:51:00Z" w16du:dateUtc="2025-01-06T01:51:00Z">
                  <w:rPr>
                    <w:ins w:id="43284" w:author="瑋婷 徐" w:date="2025-01-04T22:14:00Z" w16du:dateUtc="2025-01-04T14:14:00Z"/>
                  </w:rPr>
                </w:rPrChange>
              </w:rPr>
              <w:pPrChange w:id="43285" w:author="瑋婷 徐" w:date="2025-01-04T22:15:00Z" w16du:dateUtc="2025-01-04T14:15:00Z">
                <w:pPr>
                  <w:spacing w:after="0"/>
                </w:pPr>
              </w:pPrChange>
            </w:pPr>
            <w:ins w:id="43286" w:author="瑋婷 徐" w:date="2025-01-04T22:14:00Z" w16du:dateUtc="2025-01-04T14:14:00Z">
              <w:r w:rsidRPr="00C92C16">
                <w:rPr>
                  <w:rFonts w:ascii="Times New Roman" w:hAnsi="Times New Roman" w:cs="Times New Roman"/>
                  <w:sz w:val="24"/>
                  <w:rPrChange w:id="43287" w:author="瑋婷 徐" w:date="2025-01-06T09:51:00Z" w16du:dateUtc="2025-01-06T01:51:00Z">
                    <w:rPr/>
                  </w:rPrChange>
                </w:rPr>
                <w:t>1</w:t>
              </w:r>
            </w:ins>
          </w:p>
        </w:tc>
      </w:tr>
      <w:tr w:rsidR="00003CCE" w:rsidRPr="00C92C16" w14:paraId="6CB878B8" w14:textId="77777777" w:rsidTr="00003CCE">
        <w:trPr>
          <w:jc w:val="center"/>
          <w:ins w:id="43288" w:author="瑋婷 徐" w:date="2025-01-04T22:14:00Z"/>
          <w:trPrChange w:id="43289" w:author="瑋婷 徐" w:date="2025-01-06T17:10:00Z" w16du:dateUtc="2025-01-06T09:10: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90" w:author="瑋婷 徐" w:date="2025-01-06T17:10:00Z" w16du:dateUtc="2025-01-06T09:10: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AD20FF" w14:textId="77777777" w:rsidR="00003CCE" w:rsidRPr="00C92C16" w:rsidRDefault="00003CCE">
            <w:pPr>
              <w:spacing w:after="0" w:line="360" w:lineRule="auto"/>
              <w:jc w:val="center"/>
              <w:rPr>
                <w:ins w:id="43291" w:author="瑋婷 徐" w:date="2025-01-04T22:14:00Z" w16du:dateUtc="2025-01-04T14:14:00Z"/>
                <w:rFonts w:ascii="Times New Roman" w:hAnsi="Times New Roman" w:cs="Times New Roman"/>
                <w:sz w:val="24"/>
                <w:rPrChange w:id="43292" w:author="瑋婷 徐" w:date="2025-01-06T09:51:00Z" w16du:dateUtc="2025-01-06T01:51:00Z">
                  <w:rPr>
                    <w:ins w:id="43293" w:author="瑋婷 徐" w:date="2025-01-04T22:14:00Z" w16du:dateUtc="2025-01-04T14:14:00Z"/>
                  </w:rPr>
                </w:rPrChange>
              </w:rPr>
              <w:pPrChange w:id="43294" w:author="瑋婷 徐" w:date="2025-01-04T22:15:00Z" w16du:dateUtc="2025-01-04T14:15:00Z">
                <w:pPr>
                  <w:spacing w:after="0"/>
                </w:pPr>
              </w:pPrChange>
            </w:pPr>
            <w:ins w:id="43295" w:author="瑋婷 徐" w:date="2025-01-04T22:14:00Z" w16du:dateUtc="2025-01-04T14:14:00Z">
              <w:r w:rsidRPr="00C92C16">
                <w:rPr>
                  <w:rFonts w:ascii="Times New Roman" w:hAnsi="Times New Roman" w:cs="Times New Roman"/>
                  <w:sz w:val="24"/>
                  <w:rPrChange w:id="43296" w:author="瑋婷 徐" w:date="2025-01-06T09:51:00Z" w16du:dateUtc="2025-01-06T01:51:00Z">
                    <w:rPr/>
                  </w:rPrChange>
                </w:rPr>
                <w:t>洋燕</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97" w:author="瑋婷 徐" w:date="2025-01-06T17:10:00Z" w16du:dateUtc="2025-01-06T09:10: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063CFC" w14:textId="77777777" w:rsidR="00003CCE" w:rsidRPr="00C92C16" w:rsidRDefault="00003CCE">
            <w:pPr>
              <w:spacing w:after="0" w:line="360" w:lineRule="auto"/>
              <w:jc w:val="center"/>
              <w:rPr>
                <w:ins w:id="43298" w:author="瑋婷 徐" w:date="2025-01-04T22:14:00Z" w16du:dateUtc="2025-01-04T14:14:00Z"/>
                <w:rFonts w:ascii="Times New Roman" w:hAnsi="Times New Roman" w:cs="Times New Roman"/>
                <w:sz w:val="24"/>
                <w:rPrChange w:id="43299" w:author="瑋婷 徐" w:date="2025-01-06T09:51:00Z" w16du:dateUtc="2025-01-06T01:51:00Z">
                  <w:rPr>
                    <w:ins w:id="43300" w:author="瑋婷 徐" w:date="2025-01-04T22:14:00Z" w16du:dateUtc="2025-01-04T14:14:00Z"/>
                  </w:rPr>
                </w:rPrChange>
              </w:rPr>
              <w:pPrChange w:id="43301" w:author="瑋婷 徐" w:date="2025-01-04T22:15:00Z" w16du:dateUtc="2025-01-04T14:15:00Z">
                <w:pPr>
                  <w:spacing w:after="0"/>
                </w:pPr>
              </w:pPrChange>
            </w:pPr>
            <w:ins w:id="43302" w:author="瑋婷 徐" w:date="2025-01-04T22:14:00Z" w16du:dateUtc="2025-01-04T14:14:00Z">
              <w:r w:rsidRPr="00C92C16">
                <w:rPr>
                  <w:rFonts w:ascii="Times New Roman" w:hAnsi="Times New Roman" w:cs="Times New Roman"/>
                  <w:sz w:val="24"/>
                  <w:rPrChange w:id="43303" w:author="瑋婷 徐" w:date="2025-01-06T09:51:00Z" w16du:dateUtc="2025-01-06T01:51:00Z">
                    <w:rPr/>
                  </w:rPrChange>
                </w:rPr>
                <w:t>7</w:t>
              </w:r>
            </w:ins>
          </w:p>
        </w:tc>
      </w:tr>
      <w:tr w:rsidR="00003CCE" w:rsidRPr="00C92C16" w14:paraId="5C0F8D41" w14:textId="77777777" w:rsidTr="00003CCE">
        <w:trPr>
          <w:jc w:val="center"/>
          <w:ins w:id="43304" w:author="瑋婷 徐" w:date="2025-01-04T22:14:00Z"/>
          <w:trPrChange w:id="43305" w:author="瑋婷 徐" w:date="2025-01-06T17:11:00Z" w16du:dateUtc="2025-01-06T09:11:00Z">
            <w:trPr>
              <w:jc w:val="center"/>
            </w:trPr>
          </w:trPrChange>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306"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FC15C3" w14:textId="77777777" w:rsidR="00003CCE" w:rsidRPr="00C92C16" w:rsidRDefault="00003CCE">
            <w:pPr>
              <w:spacing w:after="0" w:line="360" w:lineRule="auto"/>
              <w:jc w:val="center"/>
              <w:rPr>
                <w:ins w:id="43307" w:author="瑋婷 徐" w:date="2025-01-04T22:14:00Z" w16du:dateUtc="2025-01-04T14:14:00Z"/>
                <w:rFonts w:ascii="Times New Roman" w:hAnsi="Times New Roman" w:cs="Times New Roman"/>
                <w:sz w:val="24"/>
                <w:rPrChange w:id="43308" w:author="瑋婷 徐" w:date="2025-01-06T09:51:00Z" w16du:dateUtc="2025-01-06T01:51:00Z">
                  <w:rPr>
                    <w:ins w:id="43309" w:author="瑋婷 徐" w:date="2025-01-04T22:14:00Z" w16du:dateUtc="2025-01-04T14:14:00Z"/>
                  </w:rPr>
                </w:rPrChange>
              </w:rPr>
              <w:pPrChange w:id="43310" w:author="瑋婷 徐" w:date="2025-01-04T22:15:00Z" w16du:dateUtc="2025-01-04T14:15:00Z">
                <w:pPr>
                  <w:spacing w:after="0"/>
                </w:pPr>
              </w:pPrChange>
            </w:pPr>
            <w:ins w:id="43311" w:author="瑋婷 徐" w:date="2025-01-04T22:14:00Z" w16du:dateUtc="2025-01-04T14:14:00Z">
              <w:r w:rsidRPr="00C92C16">
                <w:rPr>
                  <w:rFonts w:ascii="Times New Roman" w:hAnsi="Times New Roman" w:cs="Times New Roman"/>
                  <w:sz w:val="24"/>
                  <w:rPrChange w:id="43312" w:author="瑋婷 徐" w:date="2025-01-06T09:51:00Z" w16du:dateUtc="2025-01-06T01:51:00Z">
                    <w:rPr/>
                  </w:rPrChange>
                </w:rPr>
                <w:t>白環鸚嘴鵯</w:t>
              </w:r>
            </w:ins>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31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3FC303" w14:textId="77777777" w:rsidR="00003CCE" w:rsidRPr="00C92C16" w:rsidRDefault="00003CCE">
            <w:pPr>
              <w:spacing w:after="0" w:line="360" w:lineRule="auto"/>
              <w:jc w:val="center"/>
              <w:rPr>
                <w:ins w:id="43314" w:author="瑋婷 徐" w:date="2025-01-04T22:14:00Z" w16du:dateUtc="2025-01-04T14:14:00Z"/>
                <w:rFonts w:ascii="Times New Roman" w:hAnsi="Times New Roman" w:cs="Times New Roman"/>
                <w:sz w:val="24"/>
                <w:rPrChange w:id="43315" w:author="瑋婷 徐" w:date="2025-01-06T09:51:00Z" w16du:dateUtc="2025-01-06T01:51:00Z">
                  <w:rPr>
                    <w:ins w:id="43316" w:author="瑋婷 徐" w:date="2025-01-04T22:14:00Z" w16du:dateUtc="2025-01-04T14:14:00Z"/>
                  </w:rPr>
                </w:rPrChange>
              </w:rPr>
              <w:pPrChange w:id="43317" w:author="瑋婷 徐" w:date="2025-01-04T22:15:00Z" w16du:dateUtc="2025-01-04T14:15:00Z">
                <w:pPr>
                  <w:spacing w:after="0"/>
                </w:pPr>
              </w:pPrChange>
            </w:pPr>
            <w:ins w:id="43318" w:author="瑋婷 徐" w:date="2025-01-04T22:14:00Z" w16du:dateUtc="2025-01-04T14:14:00Z">
              <w:r w:rsidRPr="00C92C16">
                <w:rPr>
                  <w:rFonts w:ascii="Times New Roman" w:hAnsi="Times New Roman" w:cs="Times New Roman"/>
                  <w:sz w:val="24"/>
                  <w:rPrChange w:id="43319" w:author="瑋婷 徐" w:date="2025-01-06T09:51:00Z" w16du:dateUtc="2025-01-06T01:51:00Z">
                    <w:rPr/>
                  </w:rPrChange>
                </w:rPr>
                <w:t>1</w:t>
              </w:r>
            </w:ins>
          </w:p>
        </w:tc>
      </w:tr>
      <w:tr w:rsidR="00003CCE" w:rsidRPr="00C92C16" w14:paraId="5B081F76" w14:textId="77777777" w:rsidTr="00003CCE">
        <w:trPr>
          <w:jc w:val="center"/>
          <w:ins w:id="43320" w:author="瑋婷 徐" w:date="2025-01-04T22:14:00Z"/>
          <w:trPrChange w:id="43321" w:author="瑋婷 徐" w:date="2025-01-06T17:11:00Z" w16du:dateUtc="2025-01-06T09:11:00Z">
            <w:trPr>
              <w:jc w:val="center"/>
            </w:trPr>
          </w:trPrChange>
        </w:trPr>
        <w:tc>
          <w:tcPr>
            <w:tcW w:w="2586" w:type="pct"/>
            <w:tcBorders>
              <w:bottom w:val="single" w:sz="4" w:space="0" w:color="auto"/>
            </w:tcBorders>
            <w:shd w:val="clear" w:color="auto" w:fill="FFFFFF"/>
            <w:tcMar>
              <w:top w:w="0" w:type="dxa"/>
              <w:left w:w="0" w:type="dxa"/>
              <w:bottom w:w="0" w:type="dxa"/>
              <w:right w:w="0" w:type="dxa"/>
            </w:tcMar>
            <w:vAlign w:val="center"/>
            <w:tcPrChange w:id="43322"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AAEAD3" w14:textId="77777777" w:rsidR="00003CCE" w:rsidRPr="00C92C16" w:rsidRDefault="00003CCE">
            <w:pPr>
              <w:spacing w:after="0" w:line="360" w:lineRule="auto"/>
              <w:jc w:val="center"/>
              <w:rPr>
                <w:ins w:id="43323" w:author="瑋婷 徐" w:date="2025-01-04T22:14:00Z" w16du:dateUtc="2025-01-04T14:14:00Z"/>
                <w:rFonts w:ascii="Times New Roman" w:hAnsi="Times New Roman" w:cs="Times New Roman"/>
                <w:sz w:val="24"/>
                <w:rPrChange w:id="43324" w:author="瑋婷 徐" w:date="2025-01-06T09:51:00Z" w16du:dateUtc="2025-01-06T01:51:00Z">
                  <w:rPr>
                    <w:ins w:id="43325" w:author="瑋婷 徐" w:date="2025-01-04T22:14:00Z" w16du:dateUtc="2025-01-04T14:14:00Z"/>
                  </w:rPr>
                </w:rPrChange>
              </w:rPr>
              <w:pPrChange w:id="43326" w:author="瑋婷 徐" w:date="2025-01-04T22:15:00Z" w16du:dateUtc="2025-01-04T14:15:00Z">
                <w:pPr>
                  <w:spacing w:after="0"/>
                </w:pPr>
              </w:pPrChange>
            </w:pPr>
            <w:ins w:id="43327" w:author="瑋婷 徐" w:date="2025-01-04T22:14:00Z" w16du:dateUtc="2025-01-04T14:14:00Z">
              <w:r w:rsidRPr="00C92C16">
                <w:rPr>
                  <w:rFonts w:ascii="Times New Roman" w:hAnsi="Times New Roman" w:cs="Times New Roman"/>
                  <w:sz w:val="24"/>
                  <w:rPrChange w:id="43328" w:author="瑋婷 徐" w:date="2025-01-06T09:51:00Z" w16du:dateUtc="2025-01-06T01:51:00Z">
                    <w:rPr/>
                  </w:rPrChange>
                </w:rPr>
                <w:t>烏頭翁</w:t>
              </w:r>
            </w:ins>
          </w:p>
        </w:tc>
        <w:tc>
          <w:tcPr>
            <w:tcW w:w="2414" w:type="pct"/>
            <w:tcBorders>
              <w:bottom w:val="single" w:sz="4" w:space="0" w:color="auto"/>
            </w:tcBorders>
            <w:shd w:val="clear" w:color="auto" w:fill="FFFFFF"/>
            <w:tcMar>
              <w:top w:w="0" w:type="dxa"/>
              <w:left w:w="0" w:type="dxa"/>
              <w:bottom w:w="0" w:type="dxa"/>
              <w:right w:w="0" w:type="dxa"/>
            </w:tcMar>
            <w:vAlign w:val="center"/>
            <w:tcPrChange w:id="4332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E8353D" w14:textId="77777777" w:rsidR="00003CCE" w:rsidRPr="00C92C16" w:rsidRDefault="00003CCE">
            <w:pPr>
              <w:spacing w:after="0" w:line="360" w:lineRule="auto"/>
              <w:jc w:val="center"/>
              <w:rPr>
                <w:ins w:id="43330" w:author="瑋婷 徐" w:date="2025-01-04T22:14:00Z" w16du:dateUtc="2025-01-04T14:14:00Z"/>
                <w:rFonts w:ascii="Times New Roman" w:hAnsi="Times New Roman" w:cs="Times New Roman"/>
                <w:sz w:val="24"/>
                <w:rPrChange w:id="43331" w:author="瑋婷 徐" w:date="2025-01-06T09:51:00Z" w16du:dateUtc="2025-01-06T01:51:00Z">
                  <w:rPr>
                    <w:ins w:id="43332" w:author="瑋婷 徐" w:date="2025-01-04T22:14:00Z" w16du:dateUtc="2025-01-04T14:14:00Z"/>
                  </w:rPr>
                </w:rPrChange>
              </w:rPr>
              <w:pPrChange w:id="43333" w:author="瑋婷 徐" w:date="2025-01-04T22:15:00Z" w16du:dateUtc="2025-01-04T14:15:00Z">
                <w:pPr>
                  <w:spacing w:after="0"/>
                </w:pPr>
              </w:pPrChange>
            </w:pPr>
            <w:ins w:id="43334" w:author="瑋婷 徐" w:date="2025-01-04T22:14:00Z" w16du:dateUtc="2025-01-04T14:14:00Z">
              <w:r w:rsidRPr="00C92C16">
                <w:rPr>
                  <w:rFonts w:ascii="Times New Roman" w:hAnsi="Times New Roman" w:cs="Times New Roman"/>
                  <w:sz w:val="24"/>
                  <w:rPrChange w:id="43335" w:author="瑋婷 徐" w:date="2025-01-06T09:51:00Z" w16du:dateUtc="2025-01-06T01:51:00Z">
                    <w:rPr/>
                  </w:rPrChange>
                </w:rPr>
                <w:t>6</w:t>
              </w:r>
            </w:ins>
          </w:p>
        </w:tc>
      </w:tr>
    </w:tbl>
    <w:p w14:paraId="37A24795" w14:textId="3ABFEFA8" w:rsidR="00B168FE" w:rsidRPr="00B168FE" w:rsidRDefault="00B168FE">
      <w:pPr>
        <w:spacing w:line="360" w:lineRule="auto"/>
        <w:jc w:val="both"/>
        <w:rPr>
          <w:ins w:id="43336" w:author="瑋婷 徐" w:date="2025-01-03T17:22:00Z" w16du:dateUtc="2025-01-03T09:22:00Z"/>
          <w:rFonts w:ascii="Times New Roman" w:eastAsia="標楷體" w:hAnsi="Times New Roman" w:cs="Times New Roman"/>
          <w:rPrChange w:id="43337" w:author="瑋婷 徐" w:date="2025-01-03T17:23:00Z" w16du:dateUtc="2025-01-03T09:23:00Z">
            <w:rPr>
              <w:ins w:id="43338" w:author="瑋婷 徐" w:date="2025-01-03T17:22:00Z" w16du:dateUtc="2025-01-03T09:22:00Z"/>
            </w:rPr>
          </w:rPrChange>
        </w:rPr>
        <w:pPrChange w:id="43339" w:author="瑋婷 徐" w:date="2025-01-03T17:23:00Z" w16du:dateUtc="2025-01-03T09:23:00Z">
          <w:pPr/>
        </w:pPrChange>
      </w:pPr>
      <w:ins w:id="43340" w:author="瑋婷 徐" w:date="2025-01-03T17:23:00Z" w16du:dateUtc="2025-01-03T09:23:00Z">
        <w:r>
          <w:rPr>
            <w:rFonts w:ascii="Times New Roman" w:eastAsia="標楷體" w:hAnsi="Times New Roman" w:cs="Times New Roman"/>
          </w:rPr>
          <w:lastRenderedPageBreak/>
          <w:t>表</w:t>
        </w:r>
      </w:ins>
      <w:ins w:id="43341" w:author="瑋婷 徐" w:date="2025-01-06T17:35:00Z" w16du:dateUtc="2025-01-06T09:35:00Z">
        <w:r w:rsidR="006F5371">
          <w:rPr>
            <w:rFonts w:ascii="Times New Roman" w:eastAsia="標楷體" w:hAnsi="Times New Roman" w:cs="Times New Roman" w:hint="eastAsia"/>
          </w:rPr>
          <w:t>21</w:t>
        </w:r>
      </w:ins>
      <w:ins w:id="43342" w:author="瑋婷 徐" w:date="2025-01-03T17:23:00Z" w16du:dateUtc="2025-01-03T09:23: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，屏東</w:t>
        </w:r>
      </w:ins>
      <w:ins w:id="43343" w:author="瑋婷 徐" w:date="2025-01-06T17:11:00Z" w16du:dateUtc="2025-01-06T09:11:00Z">
        <w:r w:rsidR="00003CCE" w:rsidRPr="00003CCE">
          <w:rPr>
            <w:rFonts w:ascii="標楷體" w:eastAsia="標楷體" w:hAnsi="標楷體" w:cs="Times New Roman" w:hint="eastAsia"/>
          </w:rPr>
          <w:t>分署記錄的鳥種及數量</w:t>
        </w:r>
      </w:ins>
      <w:ins w:id="43344" w:author="瑋婷 徐" w:date="2025-01-03T17:23:00Z" w16du:dateUtc="2025-01-03T09:23:00Z">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3671" w:type="pct"/>
        <w:jc w:val="center"/>
        <w:tblLook w:val="0420" w:firstRow="1" w:lastRow="0" w:firstColumn="0" w:lastColumn="0" w:noHBand="0" w:noVBand="1"/>
        <w:tblPrChange w:id="43345" w:author="瑋婷 徐" w:date="2025-01-06T17:11:00Z" w16du:dateUtc="2025-01-06T09:11:00Z">
          <w:tblPr>
            <w:tblStyle w:val="Table"/>
            <w:tblW w:w="5000" w:type="pct"/>
            <w:jc w:val="center"/>
            <w:tblLook w:val="0420" w:firstRow="1" w:lastRow="0" w:firstColumn="0" w:lastColumn="0" w:noHBand="0" w:noVBand="1"/>
          </w:tblPr>
        </w:tblPrChange>
      </w:tblPr>
      <w:tblGrid>
        <w:gridCol w:w="3154"/>
        <w:gridCol w:w="2944"/>
        <w:tblGridChange w:id="43346">
          <w:tblGrid>
            <w:gridCol w:w="3154"/>
            <w:gridCol w:w="2944"/>
          </w:tblGrid>
        </w:tblGridChange>
      </w:tblGrid>
      <w:tr w:rsidR="00003CCE" w:rsidRPr="00C92C16" w14:paraId="5261D522"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3347" w:author="瑋婷 徐" w:date="2025-01-04T22:15:00Z"/>
          <w:trPrChange w:id="43348" w:author="瑋婷 徐" w:date="2025-01-06T17:11:00Z" w16du:dateUtc="2025-01-06T09:11:00Z">
            <w:trPr>
              <w:tblHeader/>
              <w:jc w:val="center"/>
            </w:trPr>
          </w:trPrChange>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3349" w:author="瑋婷 徐" w:date="2025-01-06T17:11:00Z" w16du:dateUtc="2025-01-06T09:11:00Z">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D693DF2" w14:textId="77777777" w:rsidR="00003CCE" w:rsidRPr="00C92C16"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3350" w:author="瑋婷 徐" w:date="2025-01-04T22:15:00Z" w16du:dateUtc="2025-01-04T14:15:00Z"/>
                <w:rFonts w:ascii="Times New Roman" w:hAnsi="Times New Roman" w:cs="Times New Roman"/>
                <w:sz w:val="24"/>
                <w:rPrChange w:id="43351" w:author="瑋婷 徐" w:date="2025-01-06T09:51:00Z" w16du:dateUtc="2025-01-06T01:51:00Z">
                  <w:rPr>
                    <w:ins w:id="43352" w:author="瑋婷 徐" w:date="2025-01-04T22:15:00Z" w16du:dateUtc="2025-01-04T14:15:00Z"/>
                    <w:rFonts w:ascii="Times New Roman" w:hAnsi="Times New Roman" w:cs="Times New Roman"/>
                  </w:rPr>
                </w:rPrChange>
              </w:rPr>
            </w:pPr>
            <w:ins w:id="43353" w:author="瑋婷 徐" w:date="2025-01-04T22:15:00Z" w16du:dateUtc="2025-01-04T14:15:00Z">
              <w:r w:rsidRPr="00C92C16">
                <w:rPr>
                  <w:rFonts w:ascii="Times New Roman" w:hAnsi="Times New Roman" w:cs="Times New Roman"/>
                  <w:sz w:val="24"/>
                </w:rPr>
                <w:t>鳥種</w:t>
              </w:r>
            </w:ins>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3354" w:author="瑋婷 徐" w:date="2025-01-06T17:11:00Z" w16du:dateUtc="2025-01-06T09:11:00Z">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97A367F" w14:textId="77777777" w:rsidR="00003CCE" w:rsidRPr="00C92C16"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3355" w:author="瑋婷 徐" w:date="2025-01-04T22:15:00Z" w16du:dateUtc="2025-01-04T14:15:00Z"/>
                <w:rFonts w:ascii="Times New Roman" w:hAnsi="Times New Roman" w:cs="Times New Roman"/>
                <w:sz w:val="24"/>
                <w:rPrChange w:id="43356" w:author="瑋婷 徐" w:date="2025-01-06T09:51:00Z" w16du:dateUtc="2025-01-06T01:51:00Z">
                  <w:rPr>
                    <w:ins w:id="43357" w:author="瑋婷 徐" w:date="2025-01-04T22:15:00Z" w16du:dateUtc="2025-01-04T14:15:00Z"/>
                    <w:rFonts w:ascii="Times New Roman" w:hAnsi="Times New Roman" w:cs="Times New Roman"/>
                  </w:rPr>
                </w:rPrChange>
              </w:rPr>
            </w:pPr>
            <w:ins w:id="43358" w:author="瑋婷 徐" w:date="2025-01-04T22:15:00Z" w16du:dateUtc="2025-01-04T14:15:00Z">
              <w:r w:rsidRPr="00C92C16">
                <w:rPr>
                  <w:rFonts w:ascii="Times New Roman" w:hAnsi="Times New Roman" w:cs="Times New Roman"/>
                  <w:sz w:val="24"/>
                </w:rPr>
                <w:t>數量</w:t>
              </w:r>
              <w:r w:rsidRPr="00C92C16">
                <w:rPr>
                  <w:rFonts w:ascii="Times New Roman" w:hAnsi="Times New Roman" w:cs="Times New Roman"/>
                  <w:sz w:val="24"/>
                </w:rPr>
                <w:t>(</w:t>
              </w:r>
              <w:r w:rsidRPr="00C92C16">
                <w:rPr>
                  <w:rFonts w:ascii="Times New Roman" w:hAnsi="Times New Roman" w:cs="Times New Roman"/>
                  <w:sz w:val="24"/>
                </w:rPr>
                <w:t>隻次</w:t>
              </w:r>
              <w:r w:rsidRPr="00C92C16">
                <w:rPr>
                  <w:rFonts w:ascii="Times New Roman" w:hAnsi="Times New Roman" w:cs="Times New Roman"/>
                  <w:sz w:val="24"/>
                </w:rPr>
                <w:t>)</w:t>
              </w:r>
            </w:ins>
          </w:p>
        </w:tc>
      </w:tr>
      <w:tr w:rsidR="00003CCE" w:rsidRPr="00C92C16" w14:paraId="6EDE6D07" w14:textId="77777777" w:rsidTr="00003CCE">
        <w:trPr>
          <w:jc w:val="center"/>
          <w:ins w:id="43359" w:author="瑋婷 徐" w:date="2025-01-04T22:15:00Z"/>
          <w:trPrChange w:id="43360"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61"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B403FE" w14:textId="77777777" w:rsidR="00003CCE" w:rsidRPr="00C92C16" w:rsidRDefault="00003CCE" w:rsidP="00F46B5A">
            <w:pPr>
              <w:spacing w:after="0" w:line="360" w:lineRule="auto"/>
              <w:jc w:val="center"/>
              <w:rPr>
                <w:ins w:id="43362" w:author="瑋婷 徐" w:date="2025-01-04T22:15:00Z" w16du:dateUtc="2025-01-04T14:15:00Z"/>
                <w:rFonts w:ascii="Times New Roman" w:hAnsi="Times New Roman" w:cs="Times New Roman"/>
                <w:sz w:val="24"/>
                <w:rPrChange w:id="43363" w:author="瑋婷 徐" w:date="2025-01-06T09:51:00Z" w16du:dateUtc="2025-01-06T01:51:00Z">
                  <w:rPr>
                    <w:ins w:id="43364" w:author="瑋婷 徐" w:date="2025-01-04T22:15:00Z" w16du:dateUtc="2025-01-04T14:15:00Z"/>
                    <w:rFonts w:ascii="Times New Roman" w:hAnsi="Times New Roman" w:cs="Times New Roman"/>
                  </w:rPr>
                </w:rPrChange>
              </w:rPr>
            </w:pPr>
            <w:ins w:id="43365" w:author="瑋婷 徐" w:date="2025-01-04T22:15:00Z" w16du:dateUtc="2025-01-04T14:15:00Z">
              <w:r w:rsidRPr="00C92C16">
                <w:rPr>
                  <w:rFonts w:ascii="Times New Roman" w:hAnsi="Times New Roman" w:cs="Times New Roman" w:hint="eastAsia"/>
                  <w:sz w:val="24"/>
                  <w:rPrChange w:id="43366" w:author="瑋婷 徐" w:date="2025-01-06T09:51:00Z" w16du:dateUtc="2025-01-06T01:51:00Z">
                    <w:rPr>
                      <w:rFonts w:ascii="Times New Roman" w:hAnsi="Times New Roman" w:cs="Times New Roman" w:hint="eastAsia"/>
                    </w:rPr>
                  </w:rPrChange>
                </w:rPr>
                <w:t>白頭翁</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6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09DDE5" w14:textId="77777777" w:rsidR="00003CCE" w:rsidRPr="00C92C16" w:rsidRDefault="00003CCE" w:rsidP="00F46B5A">
            <w:pPr>
              <w:spacing w:after="0" w:line="360" w:lineRule="auto"/>
              <w:jc w:val="center"/>
              <w:rPr>
                <w:ins w:id="43368" w:author="瑋婷 徐" w:date="2025-01-04T22:15:00Z" w16du:dateUtc="2025-01-04T14:15:00Z"/>
                <w:rFonts w:ascii="Times New Roman" w:hAnsi="Times New Roman" w:cs="Times New Roman"/>
                <w:sz w:val="24"/>
                <w:rPrChange w:id="43369" w:author="瑋婷 徐" w:date="2025-01-06T09:51:00Z" w16du:dateUtc="2025-01-06T01:51:00Z">
                  <w:rPr>
                    <w:ins w:id="43370" w:author="瑋婷 徐" w:date="2025-01-04T22:15:00Z" w16du:dateUtc="2025-01-04T14:15:00Z"/>
                    <w:rFonts w:ascii="Times New Roman" w:hAnsi="Times New Roman" w:cs="Times New Roman"/>
                  </w:rPr>
                </w:rPrChange>
              </w:rPr>
            </w:pPr>
            <w:ins w:id="43371" w:author="瑋婷 徐" w:date="2025-01-04T22:15:00Z" w16du:dateUtc="2025-01-04T14:15:00Z">
              <w:r w:rsidRPr="00C92C16">
                <w:rPr>
                  <w:rFonts w:ascii="Times New Roman" w:hAnsi="Times New Roman" w:cs="Times New Roman"/>
                  <w:sz w:val="24"/>
                  <w:rPrChange w:id="43372" w:author="瑋婷 徐" w:date="2025-01-06T09:51:00Z" w16du:dateUtc="2025-01-06T01:51:00Z">
                    <w:rPr>
                      <w:rFonts w:ascii="Times New Roman" w:hAnsi="Times New Roman" w:cs="Times New Roman"/>
                    </w:rPr>
                  </w:rPrChange>
                </w:rPr>
                <w:t>4</w:t>
              </w:r>
            </w:ins>
          </w:p>
        </w:tc>
      </w:tr>
      <w:tr w:rsidR="00003CCE" w:rsidRPr="00C92C16" w14:paraId="153FA594" w14:textId="77777777" w:rsidTr="00003CCE">
        <w:trPr>
          <w:jc w:val="center"/>
          <w:ins w:id="43373" w:author="瑋婷 徐" w:date="2025-01-04T22:15:00Z"/>
          <w:trPrChange w:id="43374"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75"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09A9F0" w14:textId="77777777" w:rsidR="00003CCE" w:rsidRPr="00C92C16" w:rsidRDefault="00003CCE" w:rsidP="00F46B5A">
            <w:pPr>
              <w:spacing w:after="0" w:line="360" w:lineRule="auto"/>
              <w:jc w:val="center"/>
              <w:rPr>
                <w:ins w:id="43376" w:author="瑋婷 徐" w:date="2025-01-04T22:15:00Z" w16du:dateUtc="2025-01-04T14:15:00Z"/>
                <w:rFonts w:ascii="Times New Roman" w:hAnsi="Times New Roman" w:cs="Times New Roman"/>
                <w:sz w:val="24"/>
                <w:rPrChange w:id="43377" w:author="瑋婷 徐" w:date="2025-01-06T09:51:00Z" w16du:dateUtc="2025-01-06T01:51:00Z">
                  <w:rPr>
                    <w:ins w:id="43378" w:author="瑋婷 徐" w:date="2025-01-04T22:15:00Z" w16du:dateUtc="2025-01-04T14:15:00Z"/>
                    <w:rFonts w:ascii="Times New Roman" w:hAnsi="Times New Roman" w:cs="Times New Roman"/>
                  </w:rPr>
                </w:rPrChange>
              </w:rPr>
            </w:pPr>
            <w:ins w:id="43379" w:author="瑋婷 徐" w:date="2025-01-04T22:15:00Z" w16du:dateUtc="2025-01-04T14:15:00Z">
              <w:r w:rsidRPr="00C92C16">
                <w:rPr>
                  <w:rFonts w:ascii="Times New Roman" w:hAnsi="Times New Roman" w:cs="Times New Roman" w:hint="eastAsia"/>
                  <w:sz w:val="24"/>
                  <w:rPrChange w:id="43380" w:author="瑋婷 徐" w:date="2025-01-06T09:51:00Z" w16du:dateUtc="2025-01-06T01:51:00Z">
                    <w:rPr>
                      <w:rFonts w:ascii="Times New Roman" w:hAnsi="Times New Roman" w:cs="Times New Roman" w:hint="eastAsia"/>
                    </w:rPr>
                  </w:rPrChange>
                </w:rPr>
                <w:t>紅嘴黑鵯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8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C95AE5" w14:textId="77777777" w:rsidR="00003CCE" w:rsidRPr="00C92C16" w:rsidRDefault="00003CCE" w:rsidP="00F46B5A">
            <w:pPr>
              <w:spacing w:after="0" w:line="360" w:lineRule="auto"/>
              <w:jc w:val="center"/>
              <w:rPr>
                <w:ins w:id="43382" w:author="瑋婷 徐" w:date="2025-01-04T22:15:00Z" w16du:dateUtc="2025-01-04T14:15:00Z"/>
                <w:rFonts w:ascii="Times New Roman" w:hAnsi="Times New Roman" w:cs="Times New Roman"/>
                <w:sz w:val="24"/>
                <w:rPrChange w:id="43383" w:author="瑋婷 徐" w:date="2025-01-06T09:51:00Z" w16du:dateUtc="2025-01-06T01:51:00Z">
                  <w:rPr>
                    <w:ins w:id="43384" w:author="瑋婷 徐" w:date="2025-01-04T22:15:00Z" w16du:dateUtc="2025-01-04T14:15:00Z"/>
                    <w:rFonts w:ascii="Times New Roman" w:hAnsi="Times New Roman" w:cs="Times New Roman"/>
                  </w:rPr>
                </w:rPrChange>
              </w:rPr>
            </w:pPr>
            <w:ins w:id="43385" w:author="瑋婷 徐" w:date="2025-01-04T22:15:00Z" w16du:dateUtc="2025-01-04T14:15:00Z">
              <w:r w:rsidRPr="00C92C16">
                <w:rPr>
                  <w:rFonts w:ascii="Times New Roman" w:hAnsi="Times New Roman" w:cs="Times New Roman"/>
                  <w:sz w:val="24"/>
                  <w:rPrChange w:id="43386" w:author="瑋婷 徐" w:date="2025-01-06T09:51:00Z" w16du:dateUtc="2025-01-06T01:51:00Z">
                    <w:rPr>
                      <w:rFonts w:ascii="Times New Roman" w:hAnsi="Times New Roman" w:cs="Times New Roman"/>
                    </w:rPr>
                  </w:rPrChange>
                </w:rPr>
                <w:t>60</w:t>
              </w:r>
            </w:ins>
          </w:p>
        </w:tc>
      </w:tr>
      <w:tr w:rsidR="00003CCE" w:rsidRPr="00C92C16" w14:paraId="0FE34B13" w14:textId="77777777" w:rsidTr="00003CCE">
        <w:trPr>
          <w:jc w:val="center"/>
          <w:ins w:id="43387" w:author="瑋婷 徐" w:date="2025-01-04T22:15:00Z"/>
          <w:trPrChange w:id="43388"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89"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BFE57F" w14:textId="77777777" w:rsidR="00003CCE" w:rsidRPr="00C92C16" w:rsidRDefault="00003CCE" w:rsidP="00F46B5A">
            <w:pPr>
              <w:spacing w:after="0" w:line="360" w:lineRule="auto"/>
              <w:jc w:val="center"/>
              <w:rPr>
                <w:ins w:id="43390" w:author="瑋婷 徐" w:date="2025-01-04T22:15:00Z" w16du:dateUtc="2025-01-04T14:15:00Z"/>
                <w:rFonts w:ascii="Times New Roman" w:hAnsi="Times New Roman" w:cs="Times New Roman"/>
                <w:sz w:val="24"/>
                <w:rPrChange w:id="43391" w:author="瑋婷 徐" w:date="2025-01-06T09:51:00Z" w16du:dateUtc="2025-01-06T01:51:00Z">
                  <w:rPr>
                    <w:ins w:id="43392" w:author="瑋婷 徐" w:date="2025-01-04T22:15:00Z" w16du:dateUtc="2025-01-04T14:15:00Z"/>
                    <w:rFonts w:ascii="Times New Roman" w:hAnsi="Times New Roman" w:cs="Times New Roman"/>
                  </w:rPr>
                </w:rPrChange>
              </w:rPr>
            </w:pPr>
            <w:ins w:id="43393" w:author="瑋婷 徐" w:date="2025-01-04T22:15:00Z" w16du:dateUtc="2025-01-04T14:15:00Z">
              <w:r w:rsidRPr="00C92C16">
                <w:rPr>
                  <w:rFonts w:ascii="Times New Roman" w:hAnsi="Times New Roman" w:cs="Times New Roman" w:hint="eastAsia"/>
                  <w:sz w:val="24"/>
                  <w:rPrChange w:id="43394" w:author="瑋婷 徐" w:date="2025-01-06T09:51:00Z" w16du:dateUtc="2025-01-06T01:51:00Z">
                    <w:rPr>
                      <w:rFonts w:ascii="Times New Roman" w:hAnsi="Times New Roman" w:cs="Times New Roman" w:hint="eastAsia"/>
                    </w:rPr>
                  </w:rPrChange>
                </w:rPr>
                <w:t>棕面鶯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95"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D424F5" w14:textId="77777777" w:rsidR="00003CCE" w:rsidRPr="00C92C16" w:rsidRDefault="00003CCE" w:rsidP="00F46B5A">
            <w:pPr>
              <w:spacing w:after="0" w:line="360" w:lineRule="auto"/>
              <w:jc w:val="center"/>
              <w:rPr>
                <w:ins w:id="43396" w:author="瑋婷 徐" w:date="2025-01-04T22:15:00Z" w16du:dateUtc="2025-01-04T14:15:00Z"/>
                <w:rFonts w:ascii="Times New Roman" w:hAnsi="Times New Roman" w:cs="Times New Roman"/>
                <w:sz w:val="24"/>
                <w:rPrChange w:id="43397" w:author="瑋婷 徐" w:date="2025-01-06T09:51:00Z" w16du:dateUtc="2025-01-06T01:51:00Z">
                  <w:rPr>
                    <w:ins w:id="43398" w:author="瑋婷 徐" w:date="2025-01-04T22:15:00Z" w16du:dateUtc="2025-01-04T14:15:00Z"/>
                    <w:rFonts w:ascii="Times New Roman" w:hAnsi="Times New Roman" w:cs="Times New Roman"/>
                  </w:rPr>
                </w:rPrChange>
              </w:rPr>
            </w:pPr>
            <w:ins w:id="43399" w:author="瑋婷 徐" w:date="2025-01-04T22:15:00Z" w16du:dateUtc="2025-01-04T14:15:00Z">
              <w:r w:rsidRPr="00C92C16">
                <w:rPr>
                  <w:rFonts w:ascii="Times New Roman" w:hAnsi="Times New Roman" w:cs="Times New Roman"/>
                  <w:sz w:val="24"/>
                  <w:rPrChange w:id="43400" w:author="瑋婷 徐" w:date="2025-01-06T09:51:00Z" w16du:dateUtc="2025-01-06T01:51:00Z">
                    <w:rPr>
                      <w:rFonts w:ascii="Times New Roman" w:hAnsi="Times New Roman" w:cs="Times New Roman"/>
                    </w:rPr>
                  </w:rPrChange>
                </w:rPr>
                <w:t>37</w:t>
              </w:r>
            </w:ins>
          </w:p>
        </w:tc>
      </w:tr>
      <w:tr w:rsidR="00003CCE" w:rsidRPr="00C92C16" w14:paraId="3CD826BF" w14:textId="77777777" w:rsidTr="00003CCE">
        <w:trPr>
          <w:jc w:val="center"/>
          <w:ins w:id="43401" w:author="瑋婷 徐" w:date="2025-01-04T22:15:00Z"/>
          <w:trPrChange w:id="43402"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03"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C3DAF7" w14:textId="77777777" w:rsidR="00003CCE" w:rsidRPr="00C92C16" w:rsidRDefault="00003CCE" w:rsidP="00F46B5A">
            <w:pPr>
              <w:spacing w:after="0" w:line="360" w:lineRule="auto"/>
              <w:jc w:val="center"/>
              <w:rPr>
                <w:ins w:id="43404" w:author="瑋婷 徐" w:date="2025-01-04T22:15:00Z" w16du:dateUtc="2025-01-04T14:15:00Z"/>
                <w:rFonts w:ascii="Times New Roman" w:hAnsi="Times New Roman" w:cs="Times New Roman"/>
                <w:sz w:val="24"/>
                <w:rPrChange w:id="43405" w:author="瑋婷 徐" w:date="2025-01-06T09:51:00Z" w16du:dateUtc="2025-01-06T01:51:00Z">
                  <w:rPr>
                    <w:ins w:id="43406" w:author="瑋婷 徐" w:date="2025-01-04T22:15:00Z" w16du:dateUtc="2025-01-04T14:15:00Z"/>
                    <w:rFonts w:ascii="Times New Roman" w:hAnsi="Times New Roman" w:cs="Times New Roman"/>
                  </w:rPr>
                </w:rPrChange>
              </w:rPr>
            </w:pPr>
            <w:ins w:id="43407" w:author="瑋婷 徐" w:date="2025-01-04T22:15:00Z" w16du:dateUtc="2025-01-04T14:15:00Z">
              <w:r w:rsidRPr="00C92C16">
                <w:rPr>
                  <w:rFonts w:ascii="Times New Roman" w:hAnsi="Times New Roman" w:cs="Times New Roman" w:hint="eastAsia"/>
                  <w:sz w:val="24"/>
                  <w:rPrChange w:id="43408" w:author="瑋婷 徐" w:date="2025-01-06T09:51:00Z" w16du:dateUtc="2025-01-06T01:51:00Z">
                    <w:rPr>
                      <w:rFonts w:ascii="Times New Roman" w:hAnsi="Times New Roman" w:cs="Times New Roman" w:hint="eastAsia"/>
                    </w:rPr>
                  </w:rPrChange>
                </w:rPr>
                <w:t>紅頭山雀</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0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B3FF02" w14:textId="77777777" w:rsidR="00003CCE" w:rsidRPr="00C92C16" w:rsidRDefault="00003CCE" w:rsidP="00F46B5A">
            <w:pPr>
              <w:spacing w:after="0" w:line="360" w:lineRule="auto"/>
              <w:jc w:val="center"/>
              <w:rPr>
                <w:ins w:id="43410" w:author="瑋婷 徐" w:date="2025-01-04T22:15:00Z" w16du:dateUtc="2025-01-04T14:15:00Z"/>
                <w:rFonts w:ascii="Times New Roman" w:hAnsi="Times New Roman" w:cs="Times New Roman"/>
                <w:sz w:val="24"/>
                <w:rPrChange w:id="43411" w:author="瑋婷 徐" w:date="2025-01-06T09:51:00Z" w16du:dateUtc="2025-01-06T01:51:00Z">
                  <w:rPr>
                    <w:ins w:id="43412" w:author="瑋婷 徐" w:date="2025-01-04T22:15:00Z" w16du:dateUtc="2025-01-04T14:15:00Z"/>
                    <w:rFonts w:ascii="Times New Roman" w:hAnsi="Times New Roman" w:cs="Times New Roman"/>
                  </w:rPr>
                </w:rPrChange>
              </w:rPr>
            </w:pPr>
            <w:ins w:id="43413" w:author="瑋婷 徐" w:date="2025-01-04T22:15:00Z" w16du:dateUtc="2025-01-04T14:15:00Z">
              <w:r w:rsidRPr="00C92C16">
                <w:rPr>
                  <w:rFonts w:ascii="Times New Roman" w:hAnsi="Times New Roman" w:cs="Times New Roman"/>
                  <w:sz w:val="24"/>
                  <w:rPrChange w:id="43414" w:author="瑋婷 徐" w:date="2025-01-06T09:51:00Z" w16du:dateUtc="2025-01-06T01:51:00Z">
                    <w:rPr>
                      <w:rFonts w:ascii="Times New Roman" w:hAnsi="Times New Roman" w:cs="Times New Roman"/>
                    </w:rPr>
                  </w:rPrChange>
                </w:rPr>
                <w:t>6</w:t>
              </w:r>
            </w:ins>
          </w:p>
        </w:tc>
      </w:tr>
      <w:tr w:rsidR="00003CCE" w:rsidRPr="00C92C16" w14:paraId="76EC72F0" w14:textId="77777777" w:rsidTr="00003CCE">
        <w:trPr>
          <w:jc w:val="center"/>
          <w:ins w:id="43415" w:author="瑋婷 徐" w:date="2025-01-04T22:15:00Z"/>
          <w:trPrChange w:id="43416"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17"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533C96" w14:textId="77777777" w:rsidR="00003CCE" w:rsidRPr="00C92C16" w:rsidRDefault="00003CCE" w:rsidP="00F46B5A">
            <w:pPr>
              <w:spacing w:after="0" w:line="360" w:lineRule="auto"/>
              <w:jc w:val="center"/>
              <w:rPr>
                <w:ins w:id="43418" w:author="瑋婷 徐" w:date="2025-01-04T22:15:00Z" w16du:dateUtc="2025-01-04T14:15:00Z"/>
                <w:rFonts w:ascii="Times New Roman" w:hAnsi="Times New Roman" w:cs="Times New Roman"/>
                <w:sz w:val="24"/>
                <w:rPrChange w:id="43419" w:author="瑋婷 徐" w:date="2025-01-06T09:51:00Z" w16du:dateUtc="2025-01-06T01:51:00Z">
                  <w:rPr>
                    <w:ins w:id="43420" w:author="瑋婷 徐" w:date="2025-01-04T22:15:00Z" w16du:dateUtc="2025-01-04T14:15:00Z"/>
                    <w:rFonts w:ascii="Times New Roman" w:hAnsi="Times New Roman" w:cs="Times New Roman"/>
                  </w:rPr>
                </w:rPrChange>
              </w:rPr>
            </w:pPr>
            <w:ins w:id="43421" w:author="瑋婷 徐" w:date="2025-01-04T22:15:00Z" w16du:dateUtc="2025-01-04T14:15:00Z">
              <w:r w:rsidRPr="00C92C16">
                <w:rPr>
                  <w:rFonts w:ascii="Times New Roman" w:hAnsi="Times New Roman" w:cs="Times New Roman" w:hint="eastAsia"/>
                  <w:sz w:val="24"/>
                  <w:rPrChange w:id="43422" w:author="瑋婷 徐" w:date="2025-01-06T09:51:00Z" w16du:dateUtc="2025-01-06T01:51:00Z">
                    <w:rPr>
                      <w:rFonts w:ascii="Times New Roman" w:hAnsi="Times New Roman" w:cs="Times New Roman" w:hint="eastAsia"/>
                    </w:rPr>
                  </w:rPrChange>
                </w:rPr>
                <w:t>冠羽畫眉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2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48201B" w14:textId="77777777" w:rsidR="00003CCE" w:rsidRPr="00C92C16" w:rsidRDefault="00003CCE" w:rsidP="00F46B5A">
            <w:pPr>
              <w:spacing w:after="0" w:line="360" w:lineRule="auto"/>
              <w:jc w:val="center"/>
              <w:rPr>
                <w:ins w:id="43424" w:author="瑋婷 徐" w:date="2025-01-04T22:15:00Z" w16du:dateUtc="2025-01-04T14:15:00Z"/>
                <w:rFonts w:ascii="Times New Roman" w:hAnsi="Times New Roman" w:cs="Times New Roman"/>
                <w:sz w:val="24"/>
                <w:rPrChange w:id="43425" w:author="瑋婷 徐" w:date="2025-01-06T09:51:00Z" w16du:dateUtc="2025-01-06T01:51:00Z">
                  <w:rPr>
                    <w:ins w:id="43426" w:author="瑋婷 徐" w:date="2025-01-04T22:15:00Z" w16du:dateUtc="2025-01-04T14:15:00Z"/>
                    <w:rFonts w:ascii="Times New Roman" w:hAnsi="Times New Roman" w:cs="Times New Roman"/>
                  </w:rPr>
                </w:rPrChange>
              </w:rPr>
            </w:pPr>
            <w:ins w:id="43427" w:author="瑋婷 徐" w:date="2025-01-04T22:15:00Z" w16du:dateUtc="2025-01-04T14:15:00Z">
              <w:r w:rsidRPr="00C92C16">
                <w:rPr>
                  <w:rFonts w:ascii="Times New Roman" w:hAnsi="Times New Roman" w:cs="Times New Roman"/>
                  <w:sz w:val="24"/>
                  <w:rPrChange w:id="43428" w:author="瑋婷 徐" w:date="2025-01-06T09:51:00Z" w16du:dateUtc="2025-01-06T01:51:00Z">
                    <w:rPr>
                      <w:rFonts w:ascii="Times New Roman" w:hAnsi="Times New Roman" w:cs="Times New Roman"/>
                    </w:rPr>
                  </w:rPrChange>
                </w:rPr>
                <w:t>67</w:t>
              </w:r>
            </w:ins>
          </w:p>
        </w:tc>
      </w:tr>
      <w:tr w:rsidR="00003CCE" w:rsidRPr="00C92C16" w14:paraId="6D5469F9" w14:textId="77777777" w:rsidTr="00003CCE">
        <w:trPr>
          <w:jc w:val="center"/>
          <w:ins w:id="43429" w:author="瑋婷 徐" w:date="2025-01-04T22:15:00Z"/>
          <w:trPrChange w:id="43430"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31"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0254A6" w14:textId="77777777" w:rsidR="00003CCE" w:rsidRPr="00C92C16" w:rsidRDefault="00003CCE" w:rsidP="00F46B5A">
            <w:pPr>
              <w:spacing w:after="0" w:line="360" w:lineRule="auto"/>
              <w:jc w:val="center"/>
              <w:rPr>
                <w:ins w:id="43432" w:author="瑋婷 徐" w:date="2025-01-04T22:15:00Z" w16du:dateUtc="2025-01-04T14:15:00Z"/>
                <w:rFonts w:ascii="Times New Roman" w:hAnsi="Times New Roman" w:cs="Times New Roman"/>
                <w:sz w:val="24"/>
                <w:rPrChange w:id="43433" w:author="瑋婷 徐" w:date="2025-01-06T09:51:00Z" w16du:dateUtc="2025-01-06T01:51:00Z">
                  <w:rPr>
                    <w:ins w:id="43434" w:author="瑋婷 徐" w:date="2025-01-04T22:15:00Z" w16du:dateUtc="2025-01-04T14:15:00Z"/>
                    <w:rFonts w:ascii="Times New Roman" w:hAnsi="Times New Roman" w:cs="Times New Roman"/>
                  </w:rPr>
                </w:rPrChange>
              </w:rPr>
            </w:pPr>
            <w:ins w:id="43435" w:author="瑋婷 徐" w:date="2025-01-04T22:15:00Z" w16du:dateUtc="2025-01-04T14:15:00Z">
              <w:r w:rsidRPr="00C92C16">
                <w:rPr>
                  <w:rFonts w:ascii="Times New Roman" w:hAnsi="Times New Roman" w:cs="Times New Roman" w:hint="eastAsia"/>
                  <w:sz w:val="24"/>
                  <w:rPrChange w:id="43436" w:author="瑋婷 徐" w:date="2025-01-06T09:51:00Z" w16du:dateUtc="2025-01-06T01:51:00Z">
                    <w:rPr>
                      <w:rFonts w:ascii="Times New Roman" w:hAnsi="Times New Roman" w:cs="Times New Roman" w:hint="eastAsia"/>
                    </w:rPr>
                  </w:rPrChange>
                </w:rPr>
                <w:t>斯氏繡眼</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3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766110" w14:textId="77777777" w:rsidR="00003CCE" w:rsidRPr="00C92C16" w:rsidRDefault="00003CCE" w:rsidP="00F46B5A">
            <w:pPr>
              <w:spacing w:after="0" w:line="360" w:lineRule="auto"/>
              <w:jc w:val="center"/>
              <w:rPr>
                <w:ins w:id="43438" w:author="瑋婷 徐" w:date="2025-01-04T22:15:00Z" w16du:dateUtc="2025-01-04T14:15:00Z"/>
                <w:rFonts w:ascii="Times New Roman" w:hAnsi="Times New Roman" w:cs="Times New Roman"/>
                <w:sz w:val="24"/>
                <w:rPrChange w:id="43439" w:author="瑋婷 徐" w:date="2025-01-06T09:51:00Z" w16du:dateUtc="2025-01-06T01:51:00Z">
                  <w:rPr>
                    <w:ins w:id="43440" w:author="瑋婷 徐" w:date="2025-01-04T22:15:00Z" w16du:dateUtc="2025-01-04T14:15:00Z"/>
                    <w:rFonts w:ascii="Times New Roman" w:hAnsi="Times New Roman" w:cs="Times New Roman"/>
                  </w:rPr>
                </w:rPrChange>
              </w:rPr>
            </w:pPr>
            <w:ins w:id="43441" w:author="瑋婷 徐" w:date="2025-01-04T22:15:00Z" w16du:dateUtc="2025-01-04T14:15:00Z">
              <w:r w:rsidRPr="00C92C16">
                <w:rPr>
                  <w:rFonts w:ascii="Times New Roman" w:hAnsi="Times New Roman" w:cs="Times New Roman"/>
                  <w:sz w:val="24"/>
                  <w:rPrChange w:id="43442" w:author="瑋婷 徐" w:date="2025-01-06T09:51:00Z" w16du:dateUtc="2025-01-06T01:51:00Z">
                    <w:rPr>
                      <w:rFonts w:ascii="Times New Roman" w:hAnsi="Times New Roman" w:cs="Times New Roman"/>
                    </w:rPr>
                  </w:rPrChange>
                </w:rPr>
                <w:t>22</w:t>
              </w:r>
            </w:ins>
          </w:p>
        </w:tc>
      </w:tr>
      <w:tr w:rsidR="00003CCE" w:rsidRPr="00C92C16" w14:paraId="5368C5C4" w14:textId="77777777" w:rsidTr="00003CCE">
        <w:trPr>
          <w:jc w:val="center"/>
          <w:ins w:id="43443" w:author="瑋婷 徐" w:date="2025-01-04T22:15:00Z"/>
          <w:trPrChange w:id="43444"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45"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7258D0" w14:textId="77777777" w:rsidR="00003CCE" w:rsidRPr="00C92C16" w:rsidRDefault="00003CCE" w:rsidP="00F46B5A">
            <w:pPr>
              <w:spacing w:after="0" w:line="360" w:lineRule="auto"/>
              <w:jc w:val="center"/>
              <w:rPr>
                <w:ins w:id="43446" w:author="瑋婷 徐" w:date="2025-01-04T22:15:00Z" w16du:dateUtc="2025-01-04T14:15:00Z"/>
                <w:rFonts w:ascii="Times New Roman" w:hAnsi="Times New Roman" w:cs="Times New Roman"/>
                <w:sz w:val="24"/>
                <w:rPrChange w:id="43447" w:author="瑋婷 徐" w:date="2025-01-06T09:51:00Z" w16du:dateUtc="2025-01-06T01:51:00Z">
                  <w:rPr>
                    <w:ins w:id="43448" w:author="瑋婷 徐" w:date="2025-01-04T22:15:00Z" w16du:dateUtc="2025-01-04T14:15:00Z"/>
                    <w:rFonts w:ascii="Times New Roman" w:hAnsi="Times New Roman" w:cs="Times New Roman"/>
                  </w:rPr>
                </w:rPrChange>
              </w:rPr>
            </w:pPr>
            <w:ins w:id="43449" w:author="瑋婷 徐" w:date="2025-01-04T22:15:00Z" w16du:dateUtc="2025-01-04T14:15:00Z">
              <w:r w:rsidRPr="00C92C16">
                <w:rPr>
                  <w:rFonts w:ascii="Times New Roman" w:hAnsi="Times New Roman" w:cs="Times New Roman" w:hint="eastAsia"/>
                  <w:sz w:val="24"/>
                  <w:rPrChange w:id="43450" w:author="瑋婷 徐" w:date="2025-01-06T09:51:00Z" w16du:dateUtc="2025-01-06T01:51:00Z">
                    <w:rPr>
                      <w:rFonts w:ascii="Times New Roman" w:hAnsi="Times New Roman" w:cs="Times New Roman" w:hint="eastAsia"/>
                    </w:rPr>
                  </w:rPrChange>
                </w:rPr>
                <w:t>山紅頭</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5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C5F801" w14:textId="77777777" w:rsidR="00003CCE" w:rsidRPr="00C92C16" w:rsidRDefault="00003CCE" w:rsidP="00F46B5A">
            <w:pPr>
              <w:spacing w:after="0" w:line="360" w:lineRule="auto"/>
              <w:jc w:val="center"/>
              <w:rPr>
                <w:ins w:id="43452" w:author="瑋婷 徐" w:date="2025-01-04T22:15:00Z" w16du:dateUtc="2025-01-04T14:15:00Z"/>
                <w:rFonts w:ascii="Times New Roman" w:hAnsi="Times New Roman" w:cs="Times New Roman"/>
                <w:sz w:val="24"/>
                <w:rPrChange w:id="43453" w:author="瑋婷 徐" w:date="2025-01-06T09:51:00Z" w16du:dateUtc="2025-01-06T01:51:00Z">
                  <w:rPr>
                    <w:ins w:id="43454" w:author="瑋婷 徐" w:date="2025-01-04T22:15:00Z" w16du:dateUtc="2025-01-04T14:15:00Z"/>
                    <w:rFonts w:ascii="Times New Roman" w:hAnsi="Times New Roman" w:cs="Times New Roman"/>
                  </w:rPr>
                </w:rPrChange>
              </w:rPr>
            </w:pPr>
            <w:ins w:id="43455" w:author="瑋婷 徐" w:date="2025-01-04T22:15:00Z" w16du:dateUtc="2025-01-04T14:15:00Z">
              <w:r w:rsidRPr="00C92C16">
                <w:rPr>
                  <w:rFonts w:ascii="Times New Roman" w:hAnsi="Times New Roman" w:cs="Times New Roman"/>
                  <w:sz w:val="24"/>
                  <w:rPrChange w:id="43456" w:author="瑋婷 徐" w:date="2025-01-06T09:51:00Z" w16du:dateUtc="2025-01-06T01:51:00Z">
                    <w:rPr>
                      <w:rFonts w:ascii="Times New Roman" w:hAnsi="Times New Roman" w:cs="Times New Roman"/>
                    </w:rPr>
                  </w:rPrChange>
                </w:rPr>
                <w:t>21</w:t>
              </w:r>
            </w:ins>
          </w:p>
        </w:tc>
      </w:tr>
      <w:tr w:rsidR="00003CCE" w:rsidRPr="00C92C16" w14:paraId="1DFDFACB" w14:textId="77777777" w:rsidTr="00003CCE">
        <w:trPr>
          <w:jc w:val="center"/>
          <w:ins w:id="43457" w:author="瑋婷 徐" w:date="2025-01-04T22:15:00Z"/>
          <w:trPrChange w:id="43458"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59"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77D7C0" w14:textId="77777777" w:rsidR="00003CCE" w:rsidRPr="00C92C16" w:rsidRDefault="00003CCE" w:rsidP="00F46B5A">
            <w:pPr>
              <w:spacing w:after="0" w:line="360" w:lineRule="auto"/>
              <w:jc w:val="center"/>
              <w:rPr>
                <w:ins w:id="43460" w:author="瑋婷 徐" w:date="2025-01-04T22:15:00Z" w16du:dateUtc="2025-01-04T14:15:00Z"/>
                <w:rFonts w:ascii="Times New Roman" w:hAnsi="Times New Roman" w:cs="Times New Roman"/>
                <w:sz w:val="24"/>
                <w:rPrChange w:id="43461" w:author="瑋婷 徐" w:date="2025-01-06T09:51:00Z" w16du:dateUtc="2025-01-06T01:51:00Z">
                  <w:rPr>
                    <w:ins w:id="43462" w:author="瑋婷 徐" w:date="2025-01-04T22:15:00Z" w16du:dateUtc="2025-01-04T14:15:00Z"/>
                    <w:rFonts w:ascii="Times New Roman" w:hAnsi="Times New Roman" w:cs="Times New Roman"/>
                  </w:rPr>
                </w:rPrChange>
              </w:rPr>
            </w:pPr>
            <w:ins w:id="43463" w:author="瑋婷 徐" w:date="2025-01-04T22:15:00Z" w16du:dateUtc="2025-01-04T14:15:00Z">
              <w:r w:rsidRPr="00C92C16">
                <w:rPr>
                  <w:rFonts w:ascii="Times New Roman" w:hAnsi="Times New Roman" w:cs="Times New Roman" w:hint="eastAsia"/>
                  <w:sz w:val="24"/>
                  <w:rPrChange w:id="43464" w:author="瑋婷 徐" w:date="2025-01-06T09:51:00Z" w16du:dateUtc="2025-01-06T01:51:00Z">
                    <w:rPr>
                      <w:rFonts w:ascii="Times New Roman" w:hAnsi="Times New Roman" w:cs="Times New Roman" w:hint="eastAsia"/>
                    </w:rPr>
                  </w:rPrChange>
                </w:rPr>
                <w:t>小彎嘴</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65"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9CE201" w14:textId="77777777" w:rsidR="00003CCE" w:rsidRPr="00C92C16" w:rsidRDefault="00003CCE" w:rsidP="00F46B5A">
            <w:pPr>
              <w:spacing w:after="0" w:line="360" w:lineRule="auto"/>
              <w:jc w:val="center"/>
              <w:rPr>
                <w:ins w:id="43466" w:author="瑋婷 徐" w:date="2025-01-04T22:15:00Z" w16du:dateUtc="2025-01-04T14:15:00Z"/>
                <w:rFonts w:ascii="Times New Roman" w:hAnsi="Times New Roman" w:cs="Times New Roman"/>
                <w:sz w:val="24"/>
                <w:rPrChange w:id="43467" w:author="瑋婷 徐" w:date="2025-01-06T09:51:00Z" w16du:dateUtc="2025-01-06T01:51:00Z">
                  <w:rPr>
                    <w:ins w:id="43468" w:author="瑋婷 徐" w:date="2025-01-04T22:15:00Z" w16du:dateUtc="2025-01-04T14:15:00Z"/>
                    <w:rFonts w:ascii="Times New Roman" w:hAnsi="Times New Roman" w:cs="Times New Roman"/>
                  </w:rPr>
                </w:rPrChange>
              </w:rPr>
            </w:pPr>
            <w:ins w:id="43469" w:author="瑋婷 徐" w:date="2025-01-04T22:15:00Z" w16du:dateUtc="2025-01-04T14:15:00Z">
              <w:r w:rsidRPr="00C92C16">
                <w:rPr>
                  <w:rFonts w:ascii="Times New Roman" w:hAnsi="Times New Roman" w:cs="Times New Roman"/>
                  <w:sz w:val="24"/>
                  <w:rPrChange w:id="43470" w:author="瑋婷 徐" w:date="2025-01-06T09:51:00Z" w16du:dateUtc="2025-01-06T01:51:00Z">
                    <w:rPr>
                      <w:rFonts w:ascii="Times New Roman" w:hAnsi="Times New Roman" w:cs="Times New Roman"/>
                    </w:rPr>
                  </w:rPrChange>
                </w:rPr>
                <w:t>11</w:t>
              </w:r>
            </w:ins>
          </w:p>
        </w:tc>
      </w:tr>
      <w:tr w:rsidR="00003CCE" w:rsidRPr="00C92C16" w14:paraId="2D380538" w14:textId="77777777" w:rsidTr="00003CCE">
        <w:trPr>
          <w:jc w:val="center"/>
          <w:ins w:id="43471" w:author="瑋婷 徐" w:date="2025-01-04T22:15:00Z"/>
          <w:trPrChange w:id="43472"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73"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38B0D19" w14:textId="77777777" w:rsidR="00003CCE" w:rsidRPr="00C92C16" w:rsidRDefault="00003CCE" w:rsidP="00F46B5A">
            <w:pPr>
              <w:spacing w:after="0" w:line="360" w:lineRule="auto"/>
              <w:jc w:val="center"/>
              <w:rPr>
                <w:ins w:id="43474" w:author="瑋婷 徐" w:date="2025-01-04T22:15:00Z" w16du:dateUtc="2025-01-04T14:15:00Z"/>
                <w:rFonts w:ascii="Times New Roman" w:hAnsi="Times New Roman" w:cs="Times New Roman"/>
                <w:sz w:val="24"/>
                <w:rPrChange w:id="43475" w:author="瑋婷 徐" w:date="2025-01-06T09:51:00Z" w16du:dateUtc="2025-01-06T01:51:00Z">
                  <w:rPr>
                    <w:ins w:id="43476" w:author="瑋婷 徐" w:date="2025-01-04T22:15:00Z" w16du:dateUtc="2025-01-04T14:15:00Z"/>
                    <w:rFonts w:ascii="Times New Roman" w:hAnsi="Times New Roman" w:cs="Times New Roman"/>
                  </w:rPr>
                </w:rPrChange>
              </w:rPr>
            </w:pPr>
            <w:ins w:id="43477" w:author="瑋婷 徐" w:date="2025-01-04T22:15:00Z" w16du:dateUtc="2025-01-04T14:15:00Z">
              <w:r w:rsidRPr="00C92C16">
                <w:rPr>
                  <w:rFonts w:ascii="Times New Roman" w:hAnsi="Times New Roman" w:cs="Times New Roman" w:hint="eastAsia"/>
                  <w:sz w:val="24"/>
                  <w:rPrChange w:id="43478" w:author="瑋婷 徐" w:date="2025-01-06T09:51:00Z" w16du:dateUtc="2025-01-06T01:51:00Z">
                    <w:rPr>
                      <w:rFonts w:ascii="Times New Roman" w:hAnsi="Times New Roman" w:cs="Times New Roman" w:hint="eastAsia"/>
                    </w:rPr>
                  </w:rPrChange>
                </w:rPr>
                <w:t>大彎嘴</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7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823944" w14:textId="77777777" w:rsidR="00003CCE" w:rsidRPr="00C92C16" w:rsidRDefault="00003CCE" w:rsidP="00F46B5A">
            <w:pPr>
              <w:spacing w:after="0" w:line="360" w:lineRule="auto"/>
              <w:jc w:val="center"/>
              <w:rPr>
                <w:ins w:id="43480" w:author="瑋婷 徐" w:date="2025-01-04T22:15:00Z" w16du:dateUtc="2025-01-04T14:15:00Z"/>
                <w:rFonts w:ascii="Times New Roman" w:hAnsi="Times New Roman" w:cs="Times New Roman"/>
                <w:sz w:val="24"/>
                <w:rPrChange w:id="43481" w:author="瑋婷 徐" w:date="2025-01-06T09:51:00Z" w16du:dateUtc="2025-01-06T01:51:00Z">
                  <w:rPr>
                    <w:ins w:id="43482" w:author="瑋婷 徐" w:date="2025-01-04T22:15:00Z" w16du:dateUtc="2025-01-04T14:15:00Z"/>
                    <w:rFonts w:ascii="Times New Roman" w:hAnsi="Times New Roman" w:cs="Times New Roman"/>
                  </w:rPr>
                </w:rPrChange>
              </w:rPr>
            </w:pPr>
            <w:ins w:id="43483" w:author="瑋婷 徐" w:date="2025-01-04T22:15:00Z" w16du:dateUtc="2025-01-04T14:15:00Z">
              <w:r w:rsidRPr="00C92C16">
                <w:rPr>
                  <w:rFonts w:ascii="Times New Roman" w:hAnsi="Times New Roman" w:cs="Times New Roman"/>
                  <w:sz w:val="24"/>
                  <w:rPrChange w:id="43484" w:author="瑋婷 徐" w:date="2025-01-06T09:51:00Z" w16du:dateUtc="2025-01-06T01:51:00Z">
                    <w:rPr>
                      <w:rFonts w:ascii="Times New Roman" w:hAnsi="Times New Roman" w:cs="Times New Roman"/>
                    </w:rPr>
                  </w:rPrChange>
                </w:rPr>
                <w:t>29</w:t>
              </w:r>
            </w:ins>
          </w:p>
        </w:tc>
      </w:tr>
      <w:tr w:rsidR="00003CCE" w:rsidRPr="00C92C16" w14:paraId="4BAEACD8" w14:textId="77777777" w:rsidTr="00003CCE">
        <w:trPr>
          <w:jc w:val="center"/>
          <w:ins w:id="43485" w:author="瑋婷 徐" w:date="2025-01-04T22:15:00Z"/>
          <w:trPrChange w:id="43486"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87"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2D025E" w14:textId="77777777" w:rsidR="00003CCE" w:rsidRPr="00C92C16" w:rsidRDefault="00003CCE" w:rsidP="00F46B5A">
            <w:pPr>
              <w:spacing w:after="0" w:line="360" w:lineRule="auto"/>
              <w:jc w:val="center"/>
              <w:rPr>
                <w:ins w:id="43488" w:author="瑋婷 徐" w:date="2025-01-04T22:15:00Z" w16du:dateUtc="2025-01-04T14:15:00Z"/>
                <w:rFonts w:ascii="Times New Roman" w:hAnsi="Times New Roman" w:cs="Times New Roman"/>
                <w:sz w:val="24"/>
                <w:rPrChange w:id="43489" w:author="瑋婷 徐" w:date="2025-01-06T09:51:00Z" w16du:dateUtc="2025-01-06T01:51:00Z">
                  <w:rPr>
                    <w:ins w:id="43490" w:author="瑋婷 徐" w:date="2025-01-04T22:15:00Z" w16du:dateUtc="2025-01-04T14:15:00Z"/>
                    <w:rFonts w:ascii="Times New Roman" w:hAnsi="Times New Roman" w:cs="Times New Roman"/>
                  </w:rPr>
                </w:rPrChange>
              </w:rPr>
            </w:pPr>
            <w:ins w:id="43491" w:author="瑋婷 徐" w:date="2025-01-04T22:15:00Z" w16du:dateUtc="2025-01-04T14:15:00Z">
              <w:r w:rsidRPr="00C92C16">
                <w:rPr>
                  <w:rFonts w:ascii="Times New Roman" w:hAnsi="Times New Roman" w:cs="Times New Roman" w:hint="eastAsia"/>
                  <w:sz w:val="24"/>
                  <w:rPrChange w:id="43492" w:author="瑋婷 徐" w:date="2025-01-06T09:51:00Z" w16du:dateUtc="2025-01-06T01:51:00Z">
                    <w:rPr>
                      <w:rFonts w:ascii="Times New Roman" w:hAnsi="Times New Roman" w:cs="Times New Roman" w:hint="eastAsia"/>
                    </w:rPr>
                  </w:rPrChange>
                </w:rPr>
                <w:t>頭烏線</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9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C0C5DD" w14:textId="77777777" w:rsidR="00003CCE" w:rsidRPr="00C92C16" w:rsidRDefault="00003CCE" w:rsidP="00F46B5A">
            <w:pPr>
              <w:spacing w:after="0" w:line="360" w:lineRule="auto"/>
              <w:jc w:val="center"/>
              <w:rPr>
                <w:ins w:id="43494" w:author="瑋婷 徐" w:date="2025-01-04T22:15:00Z" w16du:dateUtc="2025-01-04T14:15:00Z"/>
                <w:rFonts w:ascii="Times New Roman" w:hAnsi="Times New Roman" w:cs="Times New Roman"/>
                <w:sz w:val="24"/>
                <w:rPrChange w:id="43495" w:author="瑋婷 徐" w:date="2025-01-06T09:51:00Z" w16du:dateUtc="2025-01-06T01:51:00Z">
                  <w:rPr>
                    <w:ins w:id="43496" w:author="瑋婷 徐" w:date="2025-01-04T22:15:00Z" w16du:dateUtc="2025-01-04T14:15:00Z"/>
                    <w:rFonts w:ascii="Times New Roman" w:hAnsi="Times New Roman" w:cs="Times New Roman"/>
                  </w:rPr>
                </w:rPrChange>
              </w:rPr>
            </w:pPr>
            <w:ins w:id="43497" w:author="瑋婷 徐" w:date="2025-01-04T22:15:00Z" w16du:dateUtc="2025-01-04T14:15:00Z">
              <w:r w:rsidRPr="00C92C16">
                <w:rPr>
                  <w:rFonts w:ascii="Times New Roman" w:hAnsi="Times New Roman" w:cs="Times New Roman"/>
                  <w:sz w:val="24"/>
                  <w:rPrChange w:id="43498" w:author="瑋婷 徐" w:date="2025-01-06T09:51:00Z" w16du:dateUtc="2025-01-06T01:51:00Z">
                    <w:rPr>
                      <w:rFonts w:ascii="Times New Roman" w:hAnsi="Times New Roman" w:cs="Times New Roman"/>
                    </w:rPr>
                  </w:rPrChange>
                </w:rPr>
                <w:t>48</w:t>
              </w:r>
            </w:ins>
          </w:p>
        </w:tc>
      </w:tr>
      <w:tr w:rsidR="00003CCE" w:rsidRPr="00C92C16" w14:paraId="0D596B6A" w14:textId="77777777" w:rsidTr="00003CCE">
        <w:trPr>
          <w:jc w:val="center"/>
          <w:ins w:id="43499" w:author="瑋婷 徐" w:date="2025-01-04T22:15:00Z"/>
          <w:trPrChange w:id="43500"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01"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29C0F9" w14:textId="77777777" w:rsidR="00003CCE" w:rsidRPr="00C92C16" w:rsidRDefault="00003CCE" w:rsidP="00F46B5A">
            <w:pPr>
              <w:spacing w:after="0" w:line="360" w:lineRule="auto"/>
              <w:jc w:val="center"/>
              <w:rPr>
                <w:ins w:id="43502" w:author="瑋婷 徐" w:date="2025-01-04T22:15:00Z" w16du:dateUtc="2025-01-04T14:15:00Z"/>
                <w:rFonts w:ascii="Times New Roman" w:hAnsi="Times New Roman" w:cs="Times New Roman"/>
                <w:sz w:val="24"/>
                <w:rPrChange w:id="43503" w:author="瑋婷 徐" w:date="2025-01-06T09:51:00Z" w16du:dateUtc="2025-01-06T01:51:00Z">
                  <w:rPr>
                    <w:ins w:id="43504" w:author="瑋婷 徐" w:date="2025-01-04T22:15:00Z" w16du:dateUtc="2025-01-04T14:15:00Z"/>
                    <w:rFonts w:ascii="Times New Roman" w:hAnsi="Times New Roman" w:cs="Times New Roman"/>
                  </w:rPr>
                </w:rPrChange>
              </w:rPr>
            </w:pPr>
            <w:ins w:id="43505" w:author="瑋婷 徐" w:date="2025-01-04T22:15:00Z" w16du:dateUtc="2025-01-04T14:15:00Z">
              <w:r w:rsidRPr="00C92C16">
                <w:rPr>
                  <w:rFonts w:ascii="Times New Roman" w:hAnsi="Times New Roman" w:cs="Times New Roman" w:hint="eastAsia"/>
                  <w:sz w:val="24"/>
                  <w:rPrChange w:id="43506" w:author="瑋婷 徐" w:date="2025-01-06T09:51:00Z" w16du:dateUtc="2025-01-06T01:51:00Z">
                    <w:rPr>
                      <w:rFonts w:ascii="Times New Roman" w:hAnsi="Times New Roman" w:cs="Times New Roman" w:hint="eastAsia"/>
                    </w:rPr>
                  </w:rPrChange>
                </w:rPr>
                <w:t>繡眼畫眉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0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DCD683" w14:textId="77777777" w:rsidR="00003CCE" w:rsidRPr="00C92C16" w:rsidRDefault="00003CCE" w:rsidP="00F46B5A">
            <w:pPr>
              <w:spacing w:after="0" w:line="360" w:lineRule="auto"/>
              <w:jc w:val="center"/>
              <w:rPr>
                <w:ins w:id="43508" w:author="瑋婷 徐" w:date="2025-01-04T22:15:00Z" w16du:dateUtc="2025-01-04T14:15:00Z"/>
                <w:rFonts w:ascii="Times New Roman" w:hAnsi="Times New Roman" w:cs="Times New Roman"/>
                <w:sz w:val="24"/>
                <w:rPrChange w:id="43509" w:author="瑋婷 徐" w:date="2025-01-06T09:51:00Z" w16du:dateUtc="2025-01-06T01:51:00Z">
                  <w:rPr>
                    <w:ins w:id="43510" w:author="瑋婷 徐" w:date="2025-01-04T22:15:00Z" w16du:dateUtc="2025-01-04T14:15:00Z"/>
                    <w:rFonts w:ascii="Times New Roman" w:hAnsi="Times New Roman" w:cs="Times New Roman"/>
                  </w:rPr>
                </w:rPrChange>
              </w:rPr>
            </w:pPr>
            <w:ins w:id="43511" w:author="瑋婷 徐" w:date="2025-01-04T22:15:00Z" w16du:dateUtc="2025-01-04T14:15:00Z">
              <w:r w:rsidRPr="00C92C16">
                <w:rPr>
                  <w:rFonts w:ascii="Times New Roman" w:hAnsi="Times New Roman" w:cs="Times New Roman"/>
                  <w:sz w:val="24"/>
                  <w:rPrChange w:id="43512" w:author="瑋婷 徐" w:date="2025-01-06T09:51:00Z" w16du:dateUtc="2025-01-06T01:51:00Z">
                    <w:rPr>
                      <w:rFonts w:ascii="Times New Roman" w:hAnsi="Times New Roman" w:cs="Times New Roman"/>
                    </w:rPr>
                  </w:rPrChange>
                </w:rPr>
                <w:t>84</w:t>
              </w:r>
            </w:ins>
          </w:p>
        </w:tc>
      </w:tr>
      <w:tr w:rsidR="00003CCE" w:rsidRPr="00C92C16" w14:paraId="2AD980E4" w14:textId="77777777" w:rsidTr="00003CCE">
        <w:trPr>
          <w:jc w:val="center"/>
          <w:ins w:id="43513" w:author="瑋婷 徐" w:date="2025-01-04T22:15:00Z"/>
          <w:trPrChange w:id="43514"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15"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7A798E" w14:textId="77777777" w:rsidR="00003CCE" w:rsidRPr="00C92C16" w:rsidRDefault="00003CCE" w:rsidP="00F46B5A">
            <w:pPr>
              <w:spacing w:after="0" w:line="360" w:lineRule="auto"/>
              <w:jc w:val="center"/>
              <w:rPr>
                <w:ins w:id="43516" w:author="瑋婷 徐" w:date="2025-01-04T22:15:00Z" w16du:dateUtc="2025-01-04T14:15:00Z"/>
                <w:rFonts w:ascii="Times New Roman" w:hAnsi="Times New Roman" w:cs="Times New Roman"/>
                <w:sz w:val="24"/>
                <w:rPrChange w:id="43517" w:author="瑋婷 徐" w:date="2025-01-06T09:51:00Z" w16du:dateUtc="2025-01-06T01:51:00Z">
                  <w:rPr>
                    <w:ins w:id="43518" w:author="瑋婷 徐" w:date="2025-01-04T22:15:00Z" w16du:dateUtc="2025-01-04T14:15:00Z"/>
                    <w:rFonts w:ascii="Times New Roman" w:hAnsi="Times New Roman" w:cs="Times New Roman"/>
                  </w:rPr>
                </w:rPrChange>
              </w:rPr>
            </w:pPr>
            <w:ins w:id="43519" w:author="瑋婷 徐" w:date="2025-01-04T22:15:00Z" w16du:dateUtc="2025-01-04T14:15:00Z">
              <w:r w:rsidRPr="00C92C16">
                <w:rPr>
                  <w:rFonts w:ascii="Times New Roman" w:hAnsi="Times New Roman" w:cs="Times New Roman" w:hint="eastAsia"/>
                  <w:sz w:val="24"/>
                  <w:rPrChange w:id="43520" w:author="瑋婷 徐" w:date="2025-01-06T09:51:00Z" w16du:dateUtc="2025-01-06T01:51:00Z">
                    <w:rPr>
                      <w:rFonts w:ascii="Times New Roman" w:hAnsi="Times New Roman" w:cs="Times New Roman" w:hint="eastAsia"/>
                    </w:rPr>
                  </w:rPrChange>
                </w:rPr>
                <w:t>白耳畫眉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2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961155" w14:textId="77777777" w:rsidR="00003CCE" w:rsidRPr="00C92C16" w:rsidRDefault="00003CCE" w:rsidP="00F46B5A">
            <w:pPr>
              <w:spacing w:after="0" w:line="360" w:lineRule="auto"/>
              <w:jc w:val="center"/>
              <w:rPr>
                <w:ins w:id="43522" w:author="瑋婷 徐" w:date="2025-01-04T22:15:00Z" w16du:dateUtc="2025-01-04T14:15:00Z"/>
                <w:rFonts w:ascii="Times New Roman" w:hAnsi="Times New Roman" w:cs="Times New Roman"/>
                <w:sz w:val="24"/>
                <w:rPrChange w:id="43523" w:author="瑋婷 徐" w:date="2025-01-06T09:51:00Z" w16du:dateUtc="2025-01-06T01:51:00Z">
                  <w:rPr>
                    <w:ins w:id="43524" w:author="瑋婷 徐" w:date="2025-01-04T22:15:00Z" w16du:dateUtc="2025-01-04T14:15:00Z"/>
                    <w:rFonts w:ascii="Times New Roman" w:hAnsi="Times New Roman" w:cs="Times New Roman"/>
                  </w:rPr>
                </w:rPrChange>
              </w:rPr>
            </w:pPr>
            <w:ins w:id="43525" w:author="瑋婷 徐" w:date="2025-01-04T22:15:00Z" w16du:dateUtc="2025-01-04T14:15:00Z">
              <w:r w:rsidRPr="00C92C16">
                <w:rPr>
                  <w:rFonts w:ascii="Times New Roman" w:hAnsi="Times New Roman" w:cs="Times New Roman"/>
                  <w:sz w:val="24"/>
                  <w:rPrChange w:id="43526" w:author="瑋婷 徐" w:date="2025-01-06T09:51:00Z" w16du:dateUtc="2025-01-06T01:51:00Z">
                    <w:rPr>
                      <w:rFonts w:ascii="Times New Roman" w:hAnsi="Times New Roman" w:cs="Times New Roman"/>
                    </w:rPr>
                  </w:rPrChange>
                </w:rPr>
                <w:t>158</w:t>
              </w:r>
            </w:ins>
          </w:p>
        </w:tc>
      </w:tr>
      <w:tr w:rsidR="00003CCE" w:rsidRPr="00C92C16" w14:paraId="2CD49E42" w14:textId="77777777" w:rsidTr="00003CCE">
        <w:trPr>
          <w:jc w:val="center"/>
          <w:ins w:id="43527" w:author="瑋婷 徐" w:date="2025-01-04T22:15:00Z"/>
          <w:trPrChange w:id="43528"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29"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3285F0" w14:textId="77777777" w:rsidR="00003CCE" w:rsidRPr="00C92C16" w:rsidRDefault="00003CCE" w:rsidP="00F46B5A">
            <w:pPr>
              <w:spacing w:after="0" w:line="360" w:lineRule="auto"/>
              <w:jc w:val="center"/>
              <w:rPr>
                <w:ins w:id="43530" w:author="瑋婷 徐" w:date="2025-01-04T22:15:00Z" w16du:dateUtc="2025-01-04T14:15:00Z"/>
                <w:rFonts w:ascii="Times New Roman" w:hAnsi="Times New Roman" w:cs="Times New Roman"/>
                <w:sz w:val="24"/>
                <w:rPrChange w:id="43531" w:author="瑋婷 徐" w:date="2025-01-06T09:51:00Z" w16du:dateUtc="2025-01-06T01:51:00Z">
                  <w:rPr>
                    <w:ins w:id="43532" w:author="瑋婷 徐" w:date="2025-01-04T22:15:00Z" w16du:dateUtc="2025-01-04T14:15:00Z"/>
                    <w:rFonts w:ascii="Times New Roman" w:hAnsi="Times New Roman" w:cs="Times New Roman"/>
                  </w:rPr>
                </w:rPrChange>
              </w:rPr>
            </w:pPr>
            <w:ins w:id="43533" w:author="瑋婷 徐" w:date="2025-01-04T22:15:00Z" w16du:dateUtc="2025-01-04T14:15:00Z">
              <w:r w:rsidRPr="00C92C16">
                <w:rPr>
                  <w:rFonts w:ascii="Times New Roman" w:hAnsi="Times New Roman" w:cs="Times New Roman" w:hint="eastAsia"/>
                  <w:sz w:val="24"/>
                  <w:rPrChange w:id="43534" w:author="瑋婷 徐" w:date="2025-01-06T09:51:00Z" w16du:dateUtc="2025-01-06T01:51:00Z">
                    <w:rPr>
                      <w:rFonts w:ascii="Times New Roman" w:hAnsi="Times New Roman" w:cs="Times New Roman" w:hint="eastAsia"/>
                    </w:rPr>
                  </w:rPrChange>
                </w:rPr>
                <w:t>紋翼畫眉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35"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494399" w14:textId="77777777" w:rsidR="00003CCE" w:rsidRPr="00C92C16" w:rsidRDefault="00003CCE" w:rsidP="00F46B5A">
            <w:pPr>
              <w:spacing w:after="0" w:line="360" w:lineRule="auto"/>
              <w:jc w:val="center"/>
              <w:rPr>
                <w:ins w:id="43536" w:author="瑋婷 徐" w:date="2025-01-04T22:15:00Z" w16du:dateUtc="2025-01-04T14:15:00Z"/>
                <w:rFonts w:ascii="Times New Roman" w:hAnsi="Times New Roman" w:cs="Times New Roman"/>
                <w:sz w:val="24"/>
                <w:rPrChange w:id="43537" w:author="瑋婷 徐" w:date="2025-01-06T09:51:00Z" w16du:dateUtc="2025-01-06T01:51:00Z">
                  <w:rPr>
                    <w:ins w:id="43538" w:author="瑋婷 徐" w:date="2025-01-04T22:15:00Z" w16du:dateUtc="2025-01-04T14:15:00Z"/>
                    <w:rFonts w:ascii="Times New Roman" w:hAnsi="Times New Roman" w:cs="Times New Roman"/>
                  </w:rPr>
                </w:rPrChange>
              </w:rPr>
            </w:pPr>
            <w:ins w:id="43539" w:author="瑋婷 徐" w:date="2025-01-04T22:15:00Z" w16du:dateUtc="2025-01-04T14:15:00Z">
              <w:r w:rsidRPr="00C92C16">
                <w:rPr>
                  <w:rFonts w:ascii="Times New Roman" w:hAnsi="Times New Roman" w:cs="Times New Roman"/>
                  <w:sz w:val="24"/>
                  <w:rPrChange w:id="43540" w:author="瑋婷 徐" w:date="2025-01-06T09:51:00Z" w16du:dateUtc="2025-01-06T01:51:00Z">
                    <w:rPr>
                      <w:rFonts w:ascii="Times New Roman" w:hAnsi="Times New Roman" w:cs="Times New Roman"/>
                    </w:rPr>
                  </w:rPrChange>
                </w:rPr>
                <w:t>1</w:t>
              </w:r>
            </w:ins>
          </w:p>
        </w:tc>
      </w:tr>
      <w:tr w:rsidR="00003CCE" w:rsidRPr="00C92C16" w14:paraId="0AF69309" w14:textId="77777777" w:rsidTr="00003CCE">
        <w:trPr>
          <w:jc w:val="center"/>
          <w:ins w:id="43541" w:author="瑋婷 徐" w:date="2025-01-04T22:15:00Z"/>
          <w:trPrChange w:id="43542"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43"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C82277" w14:textId="77777777" w:rsidR="00003CCE" w:rsidRPr="00C92C16" w:rsidRDefault="00003CCE" w:rsidP="00F46B5A">
            <w:pPr>
              <w:spacing w:after="0" w:line="360" w:lineRule="auto"/>
              <w:jc w:val="center"/>
              <w:rPr>
                <w:ins w:id="43544" w:author="瑋婷 徐" w:date="2025-01-04T22:15:00Z" w16du:dateUtc="2025-01-04T14:15:00Z"/>
                <w:rFonts w:ascii="Times New Roman" w:hAnsi="Times New Roman" w:cs="Times New Roman"/>
                <w:sz w:val="24"/>
                <w:rPrChange w:id="43545" w:author="瑋婷 徐" w:date="2025-01-06T09:51:00Z" w16du:dateUtc="2025-01-06T01:51:00Z">
                  <w:rPr>
                    <w:ins w:id="43546" w:author="瑋婷 徐" w:date="2025-01-04T22:15:00Z" w16du:dateUtc="2025-01-04T14:15:00Z"/>
                    <w:rFonts w:ascii="Times New Roman" w:hAnsi="Times New Roman" w:cs="Times New Roman"/>
                  </w:rPr>
                </w:rPrChange>
              </w:rPr>
            </w:pPr>
            <w:ins w:id="43547" w:author="瑋婷 徐" w:date="2025-01-04T22:15:00Z" w16du:dateUtc="2025-01-04T14:15:00Z">
              <w:r w:rsidRPr="00C92C16">
                <w:rPr>
                  <w:rFonts w:ascii="Times New Roman" w:hAnsi="Times New Roman" w:cs="Times New Roman" w:hint="eastAsia"/>
                  <w:sz w:val="24"/>
                  <w:rPrChange w:id="43548" w:author="瑋婷 徐" w:date="2025-01-06T09:51:00Z" w16du:dateUtc="2025-01-06T01:51:00Z">
                    <w:rPr>
                      <w:rFonts w:ascii="Times New Roman" w:hAnsi="Times New Roman" w:cs="Times New Roman" w:hint="eastAsia"/>
                    </w:rPr>
                  </w:rPrChange>
                </w:rPr>
                <w:t>黃胸藪眉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4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DF1CED" w14:textId="77777777" w:rsidR="00003CCE" w:rsidRPr="00C92C16" w:rsidRDefault="00003CCE" w:rsidP="00F46B5A">
            <w:pPr>
              <w:spacing w:after="0" w:line="360" w:lineRule="auto"/>
              <w:jc w:val="center"/>
              <w:rPr>
                <w:ins w:id="43550" w:author="瑋婷 徐" w:date="2025-01-04T22:15:00Z" w16du:dateUtc="2025-01-04T14:15:00Z"/>
                <w:rFonts w:ascii="Times New Roman" w:hAnsi="Times New Roman" w:cs="Times New Roman"/>
                <w:sz w:val="24"/>
                <w:rPrChange w:id="43551" w:author="瑋婷 徐" w:date="2025-01-06T09:51:00Z" w16du:dateUtc="2025-01-06T01:51:00Z">
                  <w:rPr>
                    <w:ins w:id="43552" w:author="瑋婷 徐" w:date="2025-01-04T22:15:00Z" w16du:dateUtc="2025-01-04T14:15:00Z"/>
                    <w:rFonts w:ascii="Times New Roman" w:hAnsi="Times New Roman" w:cs="Times New Roman"/>
                  </w:rPr>
                </w:rPrChange>
              </w:rPr>
            </w:pPr>
            <w:ins w:id="43553" w:author="瑋婷 徐" w:date="2025-01-04T22:15:00Z" w16du:dateUtc="2025-01-04T14:15:00Z">
              <w:r w:rsidRPr="00C92C16">
                <w:rPr>
                  <w:rFonts w:ascii="Times New Roman" w:hAnsi="Times New Roman" w:cs="Times New Roman"/>
                  <w:sz w:val="24"/>
                  <w:rPrChange w:id="43554" w:author="瑋婷 徐" w:date="2025-01-06T09:51:00Z" w16du:dateUtc="2025-01-06T01:51:00Z">
                    <w:rPr>
                      <w:rFonts w:ascii="Times New Roman" w:hAnsi="Times New Roman" w:cs="Times New Roman"/>
                    </w:rPr>
                  </w:rPrChange>
                </w:rPr>
                <w:t>53</w:t>
              </w:r>
            </w:ins>
          </w:p>
        </w:tc>
      </w:tr>
      <w:tr w:rsidR="00003CCE" w:rsidRPr="00C92C16" w14:paraId="36CE73EF" w14:textId="77777777" w:rsidTr="00003CCE">
        <w:trPr>
          <w:jc w:val="center"/>
          <w:ins w:id="43555" w:author="瑋婷 徐" w:date="2025-01-04T22:15:00Z"/>
          <w:trPrChange w:id="43556"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57"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737EB0" w14:textId="77777777" w:rsidR="00003CCE" w:rsidRPr="00C92C16" w:rsidRDefault="00003CCE" w:rsidP="00F46B5A">
            <w:pPr>
              <w:spacing w:after="0" w:line="360" w:lineRule="auto"/>
              <w:jc w:val="center"/>
              <w:rPr>
                <w:ins w:id="43558" w:author="瑋婷 徐" w:date="2025-01-04T22:15:00Z" w16du:dateUtc="2025-01-04T14:15:00Z"/>
                <w:rFonts w:ascii="Times New Roman" w:hAnsi="Times New Roman" w:cs="Times New Roman"/>
                <w:sz w:val="24"/>
                <w:rPrChange w:id="43559" w:author="瑋婷 徐" w:date="2025-01-06T09:51:00Z" w16du:dateUtc="2025-01-06T01:51:00Z">
                  <w:rPr>
                    <w:ins w:id="43560" w:author="瑋婷 徐" w:date="2025-01-04T22:15:00Z" w16du:dateUtc="2025-01-04T14:15:00Z"/>
                    <w:rFonts w:ascii="Times New Roman" w:hAnsi="Times New Roman" w:cs="Times New Roman"/>
                  </w:rPr>
                </w:rPrChange>
              </w:rPr>
            </w:pPr>
            <w:ins w:id="43561" w:author="瑋婷 徐" w:date="2025-01-04T22:15:00Z" w16du:dateUtc="2025-01-04T14:15:00Z">
              <w:r w:rsidRPr="00C92C16">
                <w:rPr>
                  <w:rFonts w:ascii="Times New Roman" w:hAnsi="Times New Roman" w:cs="Times New Roman" w:hint="eastAsia"/>
                  <w:sz w:val="24"/>
                  <w:rPrChange w:id="43562" w:author="瑋婷 徐" w:date="2025-01-06T09:51:00Z" w16du:dateUtc="2025-01-06T01:51:00Z">
                    <w:rPr>
                      <w:rFonts w:ascii="Times New Roman" w:hAnsi="Times New Roman" w:cs="Times New Roman" w:hint="eastAsia"/>
                    </w:rPr>
                  </w:rPrChange>
                </w:rPr>
                <w:t>臺灣畫眉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6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CFE52D" w14:textId="77777777" w:rsidR="00003CCE" w:rsidRPr="00C92C16" w:rsidRDefault="00003CCE" w:rsidP="00F46B5A">
            <w:pPr>
              <w:spacing w:after="0" w:line="360" w:lineRule="auto"/>
              <w:jc w:val="center"/>
              <w:rPr>
                <w:ins w:id="43564" w:author="瑋婷 徐" w:date="2025-01-04T22:15:00Z" w16du:dateUtc="2025-01-04T14:15:00Z"/>
                <w:rFonts w:ascii="Times New Roman" w:hAnsi="Times New Roman" w:cs="Times New Roman"/>
                <w:sz w:val="24"/>
                <w:rPrChange w:id="43565" w:author="瑋婷 徐" w:date="2025-01-06T09:51:00Z" w16du:dateUtc="2025-01-06T01:51:00Z">
                  <w:rPr>
                    <w:ins w:id="43566" w:author="瑋婷 徐" w:date="2025-01-04T22:15:00Z" w16du:dateUtc="2025-01-04T14:15:00Z"/>
                    <w:rFonts w:ascii="Times New Roman" w:hAnsi="Times New Roman" w:cs="Times New Roman"/>
                  </w:rPr>
                </w:rPrChange>
              </w:rPr>
            </w:pPr>
            <w:ins w:id="43567" w:author="瑋婷 徐" w:date="2025-01-04T22:15:00Z" w16du:dateUtc="2025-01-04T14:15:00Z">
              <w:r w:rsidRPr="00C92C16">
                <w:rPr>
                  <w:rFonts w:ascii="Times New Roman" w:hAnsi="Times New Roman" w:cs="Times New Roman"/>
                  <w:sz w:val="24"/>
                  <w:rPrChange w:id="43568" w:author="瑋婷 徐" w:date="2025-01-06T09:51:00Z" w16du:dateUtc="2025-01-06T01:51:00Z">
                    <w:rPr>
                      <w:rFonts w:ascii="Times New Roman" w:hAnsi="Times New Roman" w:cs="Times New Roman"/>
                    </w:rPr>
                  </w:rPrChange>
                </w:rPr>
                <w:t>5</w:t>
              </w:r>
            </w:ins>
          </w:p>
        </w:tc>
      </w:tr>
      <w:tr w:rsidR="00003CCE" w:rsidRPr="00C92C16" w14:paraId="39913BEC" w14:textId="77777777" w:rsidTr="00003CCE">
        <w:trPr>
          <w:jc w:val="center"/>
          <w:ins w:id="43569" w:author="瑋婷 徐" w:date="2025-01-04T22:15:00Z"/>
          <w:trPrChange w:id="43570"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71"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427A82" w14:textId="77777777" w:rsidR="00003CCE" w:rsidRPr="00C92C16" w:rsidRDefault="00003CCE" w:rsidP="00F46B5A">
            <w:pPr>
              <w:spacing w:after="0" w:line="360" w:lineRule="auto"/>
              <w:jc w:val="center"/>
              <w:rPr>
                <w:ins w:id="43572" w:author="瑋婷 徐" w:date="2025-01-04T22:15:00Z" w16du:dateUtc="2025-01-04T14:15:00Z"/>
                <w:rFonts w:ascii="Times New Roman" w:hAnsi="Times New Roman" w:cs="Times New Roman"/>
                <w:sz w:val="24"/>
                <w:rPrChange w:id="43573" w:author="瑋婷 徐" w:date="2025-01-06T09:51:00Z" w16du:dateUtc="2025-01-06T01:51:00Z">
                  <w:rPr>
                    <w:ins w:id="43574" w:author="瑋婷 徐" w:date="2025-01-04T22:15:00Z" w16du:dateUtc="2025-01-04T14:15:00Z"/>
                    <w:rFonts w:ascii="Times New Roman" w:hAnsi="Times New Roman" w:cs="Times New Roman"/>
                  </w:rPr>
                </w:rPrChange>
              </w:rPr>
            </w:pPr>
            <w:ins w:id="43575" w:author="瑋婷 徐" w:date="2025-01-04T22:15:00Z" w16du:dateUtc="2025-01-04T14:15:00Z">
              <w:r w:rsidRPr="00C92C16">
                <w:rPr>
                  <w:rFonts w:ascii="Times New Roman" w:hAnsi="Times New Roman" w:cs="Times New Roman" w:hint="eastAsia"/>
                  <w:sz w:val="24"/>
                  <w:rPrChange w:id="43576" w:author="瑋婷 徐" w:date="2025-01-06T09:51:00Z" w16du:dateUtc="2025-01-06T01:51:00Z">
                    <w:rPr>
                      <w:rFonts w:ascii="Times New Roman" w:hAnsi="Times New Roman" w:cs="Times New Roman" w:hint="eastAsia"/>
                    </w:rPr>
                  </w:rPrChange>
                </w:rPr>
                <w:t>臺灣白喉噪眉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7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62892B" w14:textId="77777777" w:rsidR="00003CCE" w:rsidRPr="00C92C16" w:rsidRDefault="00003CCE" w:rsidP="00F46B5A">
            <w:pPr>
              <w:spacing w:after="0" w:line="360" w:lineRule="auto"/>
              <w:jc w:val="center"/>
              <w:rPr>
                <w:ins w:id="43578" w:author="瑋婷 徐" w:date="2025-01-04T22:15:00Z" w16du:dateUtc="2025-01-04T14:15:00Z"/>
                <w:rFonts w:ascii="Times New Roman" w:hAnsi="Times New Roman" w:cs="Times New Roman"/>
                <w:sz w:val="24"/>
                <w:rPrChange w:id="43579" w:author="瑋婷 徐" w:date="2025-01-06T09:51:00Z" w16du:dateUtc="2025-01-06T01:51:00Z">
                  <w:rPr>
                    <w:ins w:id="43580" w:author="瑋婷 徐" w:date="2025-01-04T22:15:00Z" w16du:dateUtc="2025-01-04T14:15:00Z"/>
                    <w:rFonts w:ascii="Times New Roman" w:hAnsi="Times New Roman" w:cs="Times New Roman"/>
                  </w:rPr>
                </w:rPrChange>
              </w:rPr>
            </w:pPr>
            <w:ins w:id="43581" w:author="瑋婷 徐" w:date="2025-01-04T22:15:00Z" w16du:dateUtc="2025-01-04T14:15:00Z">
              <w:r w:rsidRPr="00C92C16">
                <w:rPr>
                  <w:rFonts w:ascii="Times New Roman" w:hAnsi="Times New Roman" w:cs="Times New Roman"/>
                  <w:sz w:val="24"/>
                  <w:rPrChange w:id="43582" w:author="瑋婷 徐" w:date="2025-01-06T09:51:00Z" w16du:dateUtc="2025-01-06T01:51:00Z">
                    <w:rPr>
                      <w:rFonts w:ascii="Times New Roman" w:hAnsi="Times New Roman" w:cs="Times New Roman"/>
                    </w:rPr>
                  </w:rPrChange>
                </w:rPr>
                <w:t>33</w:t>
              </w:r>
            </w:ins>
          </w:p>
        </w:tc>
      </w:tr>
      <w:tr w:rsidR="00003CCE" w:rsidRPr="00C92C16" w14:paraId="6C5182A5" w14:textId="77777777" w:rsidTr="00003CCE">
        <w:trPr>
          <w:jc w:val="center"/>
          <w:ins w:id="43583" w:author="瑋婷 徐" w:date="2025-01-04T22:15:00Z"/>
          <w:trPrChange w:id="43584"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85"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B4A5E7" w14:textId="77777777" w:rsidR="00003CCE" w:rsidRPr="00C92C16" w:rsidRDefault="00003CCE" w:rsidP="00F46B5A">
            <w:pPr>
              <w:spacing w:after="0" w:line="360" w:lineRule="auto"/>
              <w:jc w:val="center"/>
              <w:rPr>
                <w:ins w:id="43586" w:author="瑋婷 徐" w:date="2025-01-04T22:15:00Z" w16du:dateUtc="2025-01-04T14:15:00Z"/>
                <w:rFonts w:ascii="Times New Roman" w:hAnsi="Times New Roman" w:cs="Times New Roman"/>
                <w:sz w:val="24"/>
                <w:rPrChange w:id="43587" w:author="瑋婷 徐" w:date="2025-01-06T09:51:00Z" w16du:dateUtc="2025-01-06T01:51:00Z">
                  <w:rPr>
                    <w:ins w:id="43588" w:author="瑋婷 徐" w:date="2025-01-04T22:15:00Z" w16du:dateUtc="2025-01-04T14:15:00Z"/>
                    <w:rFonts w:ascii="Times New Roman" w:hAnsi="Times New Roman" w:cs="Times New Roman"/>
                  </w:rPr>
                </w:rPrChange>
              </w:rPr>
            </w:pPr>
            <w:ins w:id="43589" w:author="瑋婷 徐" w:date="2025-01-04T22:15:00Z" w16du:dateUtc="2025-01-04T14:15:00Z">
              <w:r w:rsidRPr="00C92C16">
                <w:rPr>
                  <w:rFonts w:ascii="Times New Roman" w:hAnsi="Times New Roman" w:cs="Times New Roman" w:hint="eastAsia"/>
                  <w:sz w:val="24"/>
                  <w:rPrChange w:id="43590" w:author="瑋婷 徐" w:date="2025-01-06T09:51:00Z" w16du:dateUtc="2025-01-06T01:51:00Z">
                    <w:rPr>
                      <w:rFonts w:ascii="Times New Roman" w:hAnsi="Times New Roman" w:cs="Times New Roman" w:hint="eastAsia"/>
                    </w:rPr>
                  </w:rPrChange>
                </w:rPr>
                <w:t>黃腹琉璃</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9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4D483E" w14:textId="77777777" w:rsidR="00003CCE" w:rsidRPr="00C92C16" w:rsidRDefault="00003CCE" w:rsidP="00F46B5A">
            <w:pPr>
              <w:spacing w:after="0" w:line="360" w:lineRule="auto"/>
              <w:jc w:val="center"/>
              <w:rPr>
                <w:ins w:id="43592" w:author="瑋婷 徐" w:date="2025-01-04T22:15:00Z" w16du:dateUtc="2025-01-04T14:15:00Z"/>
                <w:rFonts w:ascii="Times New Roman" w:hAnsi="Times New Roman" w:cs="Times New Roman"/>
                <w:sz w:val="24"/>
                <w:rPrChange w:id="43593" w:author="瑋婷 徐" w:date="2025-01-06T09:51:00Z" w16du:dateUtc="2025-01-06T01:51:00Z">
                  <w:rPr>
                    <w:ins w:id="43594" w:author="瑋婷 徐" w:date="2025-01-04T22:15:00Z" w16du:dateUtc="2025-01-04T14:15:00Z"/>
                    <w:rFonts w:ascii="Times New Roman" w:hAnsi="Times New Roman" w:cs="Times New Roman"/>
                  </w:rPr>
                </w:rPrChange>
              </w:rPr>
            </w:pPr>
            <w:ins w:id="43595" w:author="瑋婷 徐" w:date="2025-01-04T22:15:00Z" w16du:dateUtc="2025-01-04T14:15:00Z">
              <w:r w:rsidRPr="00C92C16">
                <w:rPr>
                  <w:rFonts w:ascii="Times New Roman" w:hAnsi="Times New Roman" w:cs="Times New Roman"/>
                  <w:sz w:val="24"/>
                  <w:rPrChange w:id="43596" w:author="瑋婷 徐" w:date="2025-01-06T09:51:00Z" w16du:dateUtc="2025-01-06T01:51:00Z">
                    <w:rPr>
                      <w:rFonts w:ascii="Times New Roman" w:hAnsi="Times New Roman" w:cs="Times New Roman"/>
                    </w:rPr>
                  </w:rPrChange>
                </w:rPr>
                <w:t>12</w:t>
              </w:r>
            </w:ins>
          </w:p>
        </w:tc>
      </w:tr>
      <w:tr w:rsidR="00003CCE" w:rsidRPr="00C92C16" w14:paraId="59AEDA40" w14:textId="77777777" w:rsidTr="00307E31">
        <w:trPr>
          <w:jc w:val="center"/>
          <w:ins w:id="43597" w:author="瑋婷 徐" w:date="2025-01-04T22:15:00Z"/>
          <w:trPrChange w:id="43598" w:author="瑋婷 徐" w:date="2025-01-06T17:22:00Z" w16du:dateUtc="2025-01-06T09:22:00Z">
            <w:trPr>
              <w:jc w:val="center"/>
            </w:trPr>
          </w:trPrChange>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599" w:author="瑋婷 徐" w:date="2025-01-06T17:22:00Z" w16du:dateUtc="2025-01-06T09:22: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0DDF78" w14:textId="77777777" w:rsidR="00003CCE" w:rsidRPr="00C92C16" w:rsidRDefault="00003CCE" w:rsidP="00F46B5A">
            <w:pPr>
              <w:spacing w:after="0" w:line="360" w:lineRule="auto"/>
              <w:jc w:val="center"/>
              <w:rPr>
                <w:ins w:id="43600" w:author="瑋婷 徐" w:date="2025-01-04T22:15:00Z" w16du:dateUtc="2025-01-04T14:15:00Z"/>
                <w:rFonts w:ascii="Times New Roman" w:hAnsi="Times New Roman" w:cs="Times New Roman"/>
                <w:sz w:val="24"/>
                <w:rPrChange w:id="43601" w:author="瑋婷 徐" w:date="2025-01-06T09:51:00Z" w16du:dateUtc="2025-01-06T01:51:00Z">
                  <w:rPr>
                    <w:ins w:id="43602" w:author="瑋婷 徐" w:date="2025-01-04T22:15:00Z" w16du:dateUtc="2025-01-04T14:15:00Z"/>
                    <w:rFonts w:ascii="Times New Roman" w:hAnsi="Times New Roman" w:cs="Times New Roman"/>
                  </w:rPr>
                </w:rPrChange>
              </w:rPr>
            </w:pPr>
            <w:ins w:id="43603" w:author="瑋婷 徐" w:date="2025-01-04T22:15:00Z" w16du:dateUtc="2025-01-04T14:15:00Z">
              <w:r w:rsidRPr="00C92C16">
                <w:rPr>
                  <w:rFonts w:ascii="Times New Roman" w:hAnsi="Times New Roman" w:cs="Times New Roman" w:hint="eastAsia"/>
                  <w:sz w:val="24"/>
                  <w:rPrChange w:id="43604" w:author="瑋婷 徐" w:date="2025-01-06T09:51:00Z" w16du:dateUtc="2025-01-06T01:51:00Z">
                    <w:rPr>
                      <w:rFonts w:ascii="Times New Roman" w:hAnsi="Times New Roman" w:cs="Times New Roman" w:hint="eastAsia"/>
                    </w:rPr>
                  </w:rPrChange>
                </w:rPr>
                <w:t>臺灣紫嘯鶇</w:t>
              </w:r>
            </w:ins>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605" w:author="瑋婷 徐" w:date="2025-01-06T17:22:00Z" w16du:dateUtc="2025-01-06T09:22: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42A4E2" w14:textId="77777777" w:rsidR="00003CCE" w:rsidRPr="00C92C16" w:rsidRDefault="00003CCE" w:rsidP="00F46B5A">
            <w:pPr>
              <w:spacing w:after="0" w:line="360" w:lineRule="auto"/>
              <w:jc w:val="center"/>
              <w:rPr>
                <w:ins w:id="43606" w:author="瑋婷 徐" w:date="2025-01-04T22:15:00Z" w16du:dateUtc="2025-01-04T14:15:00Z"/>
                <w:rFonts w:ascii="Times New Roman" w:hAnsi="Times New Roman" w:cs="Times New Roman"/>
                <w:sz w:val="24"/>
                <w:rPrChange w:id="43607" w:author="瑋婷 徐" w:date="2025-01-06T09:51:00Z" w16du:dateUtc="2025-01-06T01:51:00Z">
                  <w:rPr>
                    <w:ins w:id="43608" w:author="瑋婷 徐" w:date="2025-01-04T22:15:00Z" w16du:dateUtc="2025-01-04T14:15:00Z"/>
                    <w:rFonts w:ascii="Times New Roman" w:hAnsi="Times New Roman" w:cs="Times New Roman"/>
                  </w:rPr>
                </w:rPrChange>
              </w:rPr>
            </w:pPr>
            <w:ins w:id="43609" w:author="瑋婷 徐" w:date="2025-01-04T22:15:00Z" w16du:dateUtc="2025-01-04T14:15:00Z">
              <w:r w:rsidRPr="00C92C16">
                <w:rPr>
                  <w:rFonts w:ascii="Times New Roman" w:hAnsi="Times New Roman" w:cs="Times New Roman"/>
                  <w:sz w:val="24"/>
                  <w:rPrChange w:id="43610" w:author="瑋婷 徐" w:date="2025-01-06T09:51:00Z" w16du:dateUtc="2025-01-06T01:51:00Z">
                    <w:rPr>
                      <w:rFonts w:ascii="Times New Roman" w:hAnsi="Times New Roman" w:cs="Times New Roman"/>
                    </w:rPr>
                  </w:rPrChange>
                </w:rPr>
                <w:t>7</w:t>
              </w:r>
            </w:ins>
          </w:p>
        </w:tc>
      </w:tr>
      <w:tr w:rsidR="00003CCE" w:rsidRPr="00C92C16" w14:paraId="5D1AF0F8" w14:textId="77777777" w:rsidTr="00307E31">
        <w:trPr>
          <w:jc w:val="center"/>
          <w:ins w:id="43611" w:author="瑋婷 徐" w:date="2025-01-04T22:15:00Z"/>
          <w:trPrChange w:id="43612" w:author="瑋婷 徐" w:date="2025-01-06T17:22:00Z" w16du:dateUtc="2025-01-06T09:22:00Z">
            <w:trPr>
              <w:jc w:val="center"/>
            </w:trPr>
          </w:trPrChange>
        </w:trPr>
        <w:tc>
          <w:tcPr>
            <w:tcW w:w="2586" w:type="pct"/>
            <w:tcBorders>
              <w:bottom w:val="single" w:sz="4" w:space="0" w:color="auto"/>
            </w:tcBorders>
            <w:shd w:val="clear" w:color="auto" w:fill="FFFFFF"/>
            <w:tcMar>
              <w:top w:w="0" w:type="dxa"/>
              <w:left w:w="0" w:type="dxa"/>
              <w:bottom w:w="0" w:type="dxa"/>
              <w:right w:w="0" w:type="dxa"/>
            </w:tcMar>
            <w:vAlign w:val="center"/>
            <w:tcPrChange w:id="43613" w:author="瑋婷 徐" w:date="2025-01-06T17:22:00Z" w16du:dateUtc="2025-01-06T09:22:00Z">
              <w:tcPr>
                <w:tcW w:w="189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3F7A244" w14:textId="77777777" w:rsidR="00003CCE" w:rsidRPr="00C92C16" w:rsidRDefault="00003CCE" w:rsidP="00F46B5A">
            <w:pPr>
              <w:spacing w:after="0" w:line="360" w:lineRule="auto"/>
              <w:jc w:val="center"/>
              <w:rPr>
                <w:ins w:id="43614" w:author="瑋婷 徐" w:date="2025-01-04T22:15:00Z" w16du:dateUtc="2025-01-04T14:15:00Z"/>
                <w:rFonts w:ascii="Times New Roman" w:hAnsi="Times New Roman" w:cs="Times New Roman"/>
                <w:sz w:val="24"/>
                <w:rPrChange w:id="43615" w:author="瑋婷 徐" w:date="2025-01-06T09:51:00Z" w16du:dateUtc="2025-01-06T01:51:00Z">
                  <w:rPr>
                    <w:ins w:id="43616" w:author="瑋婷 徐" w:date="2025-01-04T22:15:00Z" w16du:dateUtc="2025-01-04T14:15:00Z"/>
                    <w:rFonts w:ascii="Times New Roman" w:hAnsi="Times New Roman" w:cs="Times New Roman"/>
                  </w:rPr>
                </w:rPrChange>
              </w:rPr>
            </w:pPr>
            <w:ins w:id="43617" w:author="瑋婷 徐" w:date="2025-01-04T22:15:00Z" w16du:dateUtc="2025-01-04T14:15:00Z">
              <w:r w:rsidRPr="00C92C16">
                <w:rPr>
                  <w:rFonts w:ascii="Times New Roman" w:hAnsi="Times New Roman" w:cs="Times New Roman" w:hint="eastAsia"/>
                  <w:sz w:val="24"/>
                  <w:rPrChange w:id="43618" w:author="瑋婷 徐" w:date="2025-01-06T09:51:00Z" w16du:dateUtc="2025-01-06T01:51:00Z">
                    <w:rPr>
                      <w:rFonts w:ascii="Times New Roman" w:hAnsi="Times New Roman" w:cs="Times New Roman" w:hint="eastAsia"/>
                    </w:rPr>
                  </w:rPrChange>
                </w:rPr>
                <w:t>白尾鴝</w:t>
              </w:r>
            </w:ins>
          </w:p>
        </w:tc>
        <w:tc>
          <w:tcPr>
            <w:tcW w:w="2414" w:type="pct"/>
            <w:tcBorders>
              <w:bottom w:val="single" w:sz="4" w:space="0" w:color="auto"/>
            </w:tcBorders>
            <w:shd w:val="clear" w:color="auto" w:fill="FFFFFF"/>
            <w:tcMar>
              <w:top w:w="0" w:type="dxa"/>
              <w:left w:w="0" w:type="dxa"/>
              <w:bottom w:w="0" w:type="dxa"/>
              <w:right w:w="0" w:type="dxa"/>
            </w:tcMar>
            <w:vAlign w:val="center"/>
            <w:tcPrChange w:id="43619" w:author="瑋婷 徐" w:date="2025-01-06T17:22:00Z" w16du:dateUtc="2025-01-06T09:22:00Z">
              <w:tcPr>
                <w:tcW w:w="177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E18DC73" w14:textId="77777777" w:rsidR="00003CCE" w:rsidRPr="00C92C16" w:rsidRDefault="00003CCE" w:rsidP="00F46B5A">
            <w:pPr>
              <w:spacing w:after="0" w:line="360" w:lineRule="auto"/>
              <w:jc w:val="center"/>
              <w:rPr>
                <w:ins w:id="43620" w:author="瑋婷 徐" w:date="2025-01-04T22:15:00Z" w16du:dateUtc="2025-01-04T14:15:00Z"/>
                <w:rFonts w:ascii="Times New Roman" w:hAnsi="Times New Roman" w:cs="Times New Roman"/>
                <w:sz w:val="24"/>
                <w:rPrChange w:id="43621" w:author="瑋婷 徐" w:date="2025-01-06T09:51:00Z" w16du:dateUtc="2025-01-06T01:51:00Z">
                  <w:rPr>
                    <w:ins w:id="43622" w:author="瑋婷 徐" w:date="2025-01-04T22:15:00Z" w16du:dateUtc="2025-01-04T14:15:00Z"/>
                    <w:rFonts w:ascii="Times New Roman" w:hAnsi="Times New Roman" w:cs="Times New Roman"/>
                  </w:rPr>
                </w:rPrChange>
              </w:rPr>
            </w:pPr>
            <w:ins w:id="43623" w:author="瑋婷 徐" w:date="2025-01-04T22:15:00Z" w16du:dateUtc="2025-01-04T14:15:00Z">
              <w:r w:rsidRPr="00C92C16">
                <w:rPr>
                  <w:rFonts w:ascii="Times New Roman" w:hAnsi="Times New Roman" w:cs="Times New Roman"/>
                  <w:sz w:val="24"/>
                  <w:rPrChange w:id="43624" w:author="瑋婷 徐" w:date="2025-01-06T09:51:00Z" w16du:dateUtc="2025-01-06T01:51:00Z">
                    <w:rPr>
                      <w:rFonts w:ascii="Times New Roman" w:hAnsi="Times New Roman" w:cs="Times New Roman"/>
                    </w:rPr>
                  </w:rPrChange>
                </w:rPr>
                <w:t>41</w:t>
              </w:r>
            </w:ins>
          </w:p>
        </w:tc>
      </w:tr>
      <w:tr w:rsidR="00307E31" w:rsidRPr="00C92C16" w14:paraId="36F7EF85" w14:textId="77777777" w:rsidTr="00307E31">
        <w:tblPrEx>
          <w:tblPrExChange w:id="43625" w:author="瑋婷 徐" w:date="2025-01-06T17:22:00Z" w16du:dateUtc="2025-01-06T09:22:00Z">
            <w:tblPrEx>
              <w:tblW w:w="3671" w:type="pct"/>
            </w:tblPrEx>
          </w:tblPrExChange>
        </w:tblPrEx>
        <w:trPr>
          <w:jc w:val="center"/>
          <w:ins w:id="43626" w:author="瑋婷 徐" w:date="2025-01-06T17:22:00Z" w16du:dateUtc="2025-01-06T09:22:00Z"/>
          <w:trPrChange w:id="43627" w:author="瑋婷 徐" w:date="2025-01-06T17:22:00Z" w16du:dateUtc="2025-01-06T09:22:00Z">
            <w:trPr>
              <w:jc w:val="center"/>
            </w:trPr>
          </w:trPrChange>
        </w:trPr>
        <w:tc>
          <w:tcPr>
            <w:tcW w:w="258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3628" w:author="瑋婷 徐" w:date="2025-01-06T17:22:00Z" w16du:dateUtc="2025-01-06T09:22:00Z">
              <w:tcPr>
                <w:tcW w:w="2586"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641D8BD" w14:textId="59DD7EC7" w:rsidR="00307E31" w:rsidRPr="00307E31" w:rsidRDefault="00307E31" w:rsidP="00307E31">
            <w:pPr>
              <w:spacing w:after="0" w:line="360" w:lineRule="auto"/>
              <w:jc w:val="center"/>
              <w:rPr>
                <w:ins w:id="43629" w:author="瑋婷 徐" w:date="2025-01-06T17:22:00Z" w16du:dateUtc="2025-01-06T09:22:00Z"/>
                <w:rFonts w:ascii="Times New Roman" w:hAnsi="Times New Roman" w:cs="Times New Roman" w:hint="eastAsia"/>
                <w:sz w:val="24"/>
                <w:rPrChange w:id="43630" w:author="瑋婷 徐" w:date="2025-01-06T17:22:00Z" w16du:dateUtc="2025-01-06T09:22:00Z">
                  <w:rPr>
                    <w:ins w:id="43631" w:author="瑋婷 徐" w:date="2025-01-06T17:22:00Z" w16du:dateUtc="2025-01-06T09:22:00Z"/>
                    <w:rFonts w:ascii="Times New Roman" w:hAnsi="Times New Roman" w:cs="Times New Roman" w:hint="eastAsia"/>
                  </w:rPr>
                </w:rPrChange>
              </w:rPr>
              <w:pPrChange w:id="43632" w:author="瑋婷 徐" w:date="2025-01-06T17:22:00Z" w16du:dateUtc="2025-01-06T09:22:00Z">
                <w:pPr>
                  <w:spacing w:line="360" w:lineRule="auto"/>
                  <w:jc w:val="center"/>
                </w:pPr>
              </w:pPrChange>
            </w:pPr>
            <w:ins w:id="43633" w:author="瑋婷 徐" w:date="2025-01-06T17:22:00Z" w16du:dateUtc="2025-01-06T09:22:00Z">
              <w:r>
                <w:rPr>
                  <w:rFonts w:ascii="Times New Roman" w:hAnsi="Times New Roman" w:cs="Times New Roman" w:hint="eastAsia"/>
                  <w:sz w:val="24"/>
                  <w:lang w:eastAsia="zh-TW"/>
                </w:rPr>
                <w:t>總計</w:t>
              </w:r>
              <w:r>
                <w:rPr>
                  <w:rFonts w:ascii="Times New Roman" w:hAnsi="Times New Roman" w:cs="Times New Roman" w:hint="eastAsia"/>
                  <w:sz w:val="24"/>
                  <w:lang w:eastAsia="zh-TW"/>
                </w:rPr>
                <w:t>(</w:t>
              </w:r>
            </w:ins>
            <w:ins w:id="43634" w:author="瑋婷 徐" w:date="2025-01-06T17:23:00Z" w16du:dateUtc="2025-01-06T09:23:00Z">
              <w:r>
                <w:rPr>
                  <w:rFonts w:ascii="Times New Roman" w:hAnsi="Times New Roman" w:cs="Times New Roman" w:hint="eastAsia"/>
                  <w:sz w:val="24"/>
                  <w:lang w:eastAsia="zh-TW"/>
                </w:rPr>
                <w:t>46</w:t>
              </w:r>
            </w:ins>
            <w:ins w:id="43635" w:author="瑋婷 徐" w:date="2025-01-06T17:22:00Z" w16du:dateUtc="2025-01-06T09:22:00Z">
              <w:r>
                <w:rPr>
                  <w:rFonts w:ascii="Times New Roman" w:hAnsi="Times New Roman" w:cs="Times New Roman" w:hint="eastAsia"/>
                  <w:sz w:val="24"/>
                  <w:lang w:eastAsia="zh-TW"/>
                </w:rPr>
                <w:t>種</w:t>
              </w:r>
              <w:r>
                <w:rPr>
                  <w:rFonts w:ascii="Times New Roman" w:hAnsi="Times New Roman" w:cs="Times New Roman" w:hint="eastAsia"/>
                  <w:sz w:val="24"/>
                  <w:lang w:eastAsia="zh-TW"/>
                </w:rPr>
                <w:t>)</w:t>
              </w:r>
            </w:ins>
          </w:p>
        </w:tc>
        <w:tc>
          <w:tcPr>
            <w:tcW w:w="241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3636" w:author="瑋婷 徐" w:date="2025-01-06T17:22:00Z" w16du:dateUtc="2025-01-06T09:22:00Z">
              <w:tcPr>
                <w:tcW w:w="2414"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724B9C7" w14:textId="2C876B2F" w:rsidR="00307E31" w:rsidRPr="00307E31" w:rsidRDefault="00022FB1" w:rsidP="00307E31">
            <w:pPr>
              <w:spacing w:after="0" w:line="360" w:lineRule="auto"/>
              <w:jc w:val="center"/>
              <w:rPr>
                <w:ins w:id="43637" w:author="瑋婷 徐" w:date="2025-01-06T17:22:00Z" w16du:dateUtc="2025-01-06T09:22:00Z"/>
                <w:rFonts w:ascii="Times New Roman" w:hAnsi="Times New Roman" w:cs="Times New Roman"/>
                <w:sz w:val="24"/>
                <w:rPrChange w:id="43638" w:author="瑋婷 徐" w:date="2025-01-06T17:22:00Z" w16du:dateUtc="2025-01-06T09:22:00Z">
                  <w:rPr>
                    <w:ins w:id="43639" w:author="瑋婷 徐" w:date="2025-01-06T17:22:00Z" w16du:dateUtc="2025-01-06T09:22:00Z"/>
                    <w:rFonts w:ascii="Times New Roman" w:hAnsi="Times New Roman" w:cs="Times New Roman"/>
                  </w:rPr>
                </w:rPrChange>
              </w:rPr>
              <w:pPrChange w:id="43640" w:author="瑋婷 徐" w:date="2025-01-06T17:22:00Z" w16du:dateUtc="2025-01-06T09:22:00Z">
                <w:pPr>
                  <w:spacing w:line="360" w:lineRule="auto"/>
                  <w:jc w:val="center"/>
                </w:pPr>
              </w:pPrChange>
            </w:pPr>
            <w:ins w:id="43641" w:author="瑋婷 徐" w:date="2025-01-06T17:32:00Z" w16du:dateUtc="2025-01-06T09:32:00Z">
              <w:r>
                <w:rPr>
                  <w:rFonts w:ascii="Times New Roman" w:hAnsi="Times New Roman" w:cs="Times New Roman" w:hint="eastAsia"/>
                  <w:sz w:val="24"/>
                  <w:lang w:eastAsia="zh-TW"/>
                </w:rPr>
                <w:t>937</w:t>
              </w:r>
            </w:ins>
          </w:p>
        </w:tc>
      </w:tr>
    </w:tbl>
    <w:p w14:paraId="76D8B602" w14:textId="77777777" w:rsidR="00AA385F" w:rsidRDefault="00AA385F">
      <w:pPr>
        <w:rPr>
          <w:ins w:id="43642" w:author="瑋婷 徐" w:date="2025-01-03T15:25:00Z" w16du:dateUtc="2025-01-03T07:25:00Z"/>
          <w:rFonts w:eastAsiaTheme="minorEastAsia"/>
        </w:rPr>
      </w:pPr>
    </w:p>
    <w:p w14:paraId="16F8671E" w14:textId="10BA9848" w:rsidR="007F2DFD" w:rsidRDefault="007F2DFD">
      <w:pPr>
        <w:rPr>
          <w:ins w:id="43643" w:author="瑋婷 徐" w:date="2025-01-03T15:25:00Z" w16du:dateUtc="2025-01-03T07:25:00Z"/>
          <w:rFonts w:eastAsiaTheme="minorEastAsia"/>
        </w:rPr>
      </w:pPr>
      <w:ins w:id="43644" w:author="瑋婷 徐" w:date="2025-01-03T15:25:00Z" w16du:dateUtc="2025-01-03T07:25:00Z">
        <w:r>
          <w:rPr>
            <w:rFonts w:eastAsiaTheme="minorEastAsia"/>
          </w:rPr>
          <w:br w:type="page"/>
        </w:r>
      </w:ins>
    </w:p>
    <w:p w14:paraId="3352D0B9" w14:textId="723152A7" w:rsidR="007F2DFD" w:rsidRDefault="007F2DFD" w:rsidP="007F2DFD">
      <w:pPr>
        <w:spacing w:line="360" w:lineRule="auto"/>
        <w:jc w:val="both"/>
        <w:rPr>
          <w:ins w:id="43645" w:author="瑋婷 徐" w:date="2025-01-03T15:25:00Z" w16du:dateUtc="2025-01-03T07:25:00Z"/>
          <w:rFonts w:ascii="Times New Roman" w:eastAsia="標楷體" w:hAnsi="Times New Roman" w:cs="Times New Roman"/>
        </w:rPr>
      </w:pPr>
      <w:ins w:id="43646" w:author="瑋婷 徐" w:date="2025-01-03T15:25:00Z" w16du:dateUtc="2025-01-03T07:25:00Z">
        <w:r>
          <w:rPr>
            <w:rFonts w:ascii="Times New Roman" w:eastAsia="標楷體" w:hAnsi="Times New Roman" w:cs="Times New Roman"/>
          </w:rPr>
          <w:lastRenderedPageBreak/>
          <w:t>表</w:t>
        </w:r>
      </w:ins>
      <w:ins w:id="43647" w:author="瑋婷 徐" w:date="2025-01-06T17:35:00Z" w16du:dateUtc="2025-01-06T09:35:00Z">
        <w:r w:rsidR="006F5371">
          <w:rPr>
            <w:rFonts w:ascii="Times New Roman" w:eastAsia="標楷體" w:hAnsi="Times New Roman" w:cs="Times New Roman" w:hint="eastAsia"/>
          </w:rPr>
          <w:t>22</w:t>
        </w:r>
      </w:ins>
      <w:ins w:id="43648" w:author="瑋婷 徐" w:date="2025-01-03T15:25:00Z" w16du:dateUtc="2025-01-03T07:25: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，花蓮</w:t>
        </w:r>
      </w:ins>
      <w:ins w:id="43649" w:author="瑋婷 徐" w:date="2025-01-06T17:11:00Z" w16du:dateUtc="2025-01-06T09:11:00Z">
        <w:r w:rsidR="00003CCE" w:rsidRPr="00003CCE">
          <w:rPr>
            <w:rFonts w:ascii="標楷體" w:eastAsia="標楷體" w:hAnsi="標楷體" w:cs="Times New Roman" w:hint="eastAsia"/>
          </w:rPr>
          <w:t>分署記錄的鳥種及數量</w:t>
        </w:r>
      </w:ins>
    </w:p>
    <w:tbl>
      <w:tblPr>
        <w:tblStyle w:val="Table"/>
        <w:tblW w:w="3671" w:type="pct"/>
        <w:jc w:val="center"/>
        <w:tblLayout w:type="fixed"/>
        <w:tblLook w:val="0420" w:firstRow="1" w:lastRow="0" w:firstColumn="0" w:lastColumn="0" w:noHBand="0" w:noVBand="1"/>
        <w:tblPrChange w:id="43650" w:author="瑋婷 徐" w:date="2025-01-06T17:11:00Z" w16du:dateUtc="2025-01-06T09:11:00Z">
          <w:tblPr>
            <w:tblStyle w:val="Table"/>
            <w:tblW w:w="5000" w:type="pct"/>
            <w:jc w:val="center"/>
            <w:tblLayout w:type="fixed"/>
            <w:tblLook w:val="0420" w:firstRow="1" w:lastRow="0" w:firstColumn="0" w:lastColumn="0" w:noHBand="0" w:noVBand="1"/>
          </w:tblPr>
        </w:tblPrChange>
      </w:tblPr>
      <w:tblGrid>
        <w:gridCol w:w="3154"/>
        <w:gridCol w:w="2944"/>
        <w:tblGridChange w:id="43651">
          <w:tblGrid>
            <w:gridCol w:w="3154"/>
            <w:gridCol w:w="2944"/>
          </w:tblGrid>
        </w:tblGridChange>
      </w:tblGrid>
      <w:tr w:rsidR="00003CCE" w:rsidRPr="00C92C16" w14:paraId="45B61A02"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3652" w:author="瑋婷 徐" w:date="2025-01-04T22:25:00Z"/>
          <w:trPrChange w:id="43653" w:author="瑋婷 徐" w:date="2025-01-06T17:11:00Z" w16du:dateUtc="2025-01-06T09:11:00Z">
            <w:trPr>
              <w:tblHeader/>
              <w:jc w:val="center"/>
            </w:trPr>
          </w:trPrChange>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3654" w:author="瑋婷 徐" w:date="2025-01-06T17:11:00Z" w16du:dateUtc="2025-01-06T09:11:00Z">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5688E02" w14:textId="42E23DB2"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3655" w:author="瑋婷 徐" w:date="2025-01-04T22:25:00Z" w16du:dateUtc="2025-01-04T14:25:00Z"/>
                <w:rFonts w:ascii="Times New Roman" w:hAnsi="Times New Roman" w:cs="Times New Roman"/>
                <w:sz w:val="24"/>
                <w:rPrChange w:id="43656" w:author="瑋婷 徐" w:date="2025-01-06T09:52:00Z" w16du:dateUtc="2025-01-06T01:52:00Z">
                  <w:rPr>
                    <w:ins w:id="43657" w:author="瑋婷 徐" w:date="2025-01-04T22:25:00Z" w16du:dateUtc="2025-01-04T14:25:00Z"/>
                  </w:rPr>
                </w:rPrChange>
              </w:rPr>
              <w:pPrChange w:id="43658" w:author="瑋婷 徐" w:date="2025-01-04T22:26:00Z" w16du:dateUtc="2025-01-04T14:26:00Z">
                <w:pPr>
                  <w:spacing w:after="0"/>
                  <w:cnfStyle w:val="100000000000" w:firstRow="1" w:lastRow="0" w:firstColumn="0" w:lastColumn="0" w:oddVBand="0" w:evenVBand="0" w:oddHBand="0" w:evenHBand="0" w:firstRowFirstColumn="0" w:firstRowLastColumn="0" w:lastRowFirstColumn="0" w:lastRowLastColumn="0"/>
                </w:pPr>
              </w:pPrChange>
            </w:pPr>
            <w:ins w:id="43659" w:author="瑋婷 徐" w:date="2025-01-04T22:25:00Z" w16du:dateUtc="2025-01-04T14:25:00Z">
              <w:r w:rsidRPr="00C92C16">
                <w:rPr>
                  <w:rFonts w:ascii="Times New Roman" w:hAnsi="Times New Roman" w:cs="Times New Roman"/>
                  <w:sz w:val="24"/>
                </w:rPr>
                <w:t>鳥種</w:t>
              </w:r>
            </w:ins>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3660" w:author="瑋婷 徐" w:date="2025-01-06T17:11:00Z" w16du:dateUtc="2025-01-06T09:11:00Z">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18E11AA" w14:textId="6604A2C6"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3661" w:author="瑋婷 徐" w:date="2025-01-04T22:25:00Z" w16du:dateUtc="2025-01-04T14:25:00Z"/>
                <w:rFonts w:ascii="Times New Roman" w:hAnsi="Times New Roman" w:cs="Times New Roman"/>
                <w:sz w:val="24"/>
                <w:rPrChange w:id="43662" w:author="瑋婷 徐" w:date="2025-01-06T09:52:00Z" w16du:dateUtc="2025-01-06T01:52:00Z">
                  <w:rPr>
                    <w:ins w:id="43663" w:author="瑋婷 徐" w:date="2025-01-04T22:25:00Z" w16du:dateUtc="2025-01-04T14:25:00Z"/>
                  </w:rPr>
                </w:rPrChange>
              </w:rPr>
              <w:pPrChange w:id="43664" w:author="瑋婷 徐" w:date="2025-01-04T22:26:00Z" w16du:dateUtc="2025-01-04T14:26:00Z">
                <w:pPr>
                  <w:spacing w:after="0"/>
                  <w:cnfStyle w:val="100000000000" w:firstRow="1" w:lastRow="0" w:firstColumn="0" w:lastColumn="0" w:oddVBand="0" w:evenVBand="0" w:oddHBand="0" w:evenHBand="0" w:firstRowFirstColumn="0" w:firstRowLastColumn="0" w:lastRowFirstColumn="0" w:lastRowLastColumn="0"/>
                </w:pPr>
              </w:pPrChange>
            </w:pPr>
            <w:ins w:id="43665" w:author="瑋婷 徐" w:date="2025-01-04T22:25:00Z" w16du:dateUtc="2025-01-04T14:25:00Z">
              <w:r w:rsidRPr="00C92C16">
                <w:rPr>
                  <w:rFonts w:ascii="Times New Roman" w:hAnsi="Times New Roman" w:cs="Times New Roman"/>
                  <w:sz w:val="24"/>
                </w:rPr>
                <w:t>數量</w:t>
              </w:r>
              <w:r w:rsidRPr="00C92C16">
                <w:rPr>
                  <w:rFonts w:ascii="Times New Roman" w:hAnsi="Times New Roman" w:cs="Times New Roman"/>
                  <w:sz w:val="24"/>
                </w:rPr>
                <w:t>(</w:t>
              </w:r>
              <w:r w:rsidRPr="00C92C16">
                <w:rPr>
                  <w:rFonts w:ascii="Times New Roman" w:hAnsi="Times New Roman" w:cs="Times New Roman"/>
                  <w:sz w:val="24"/>
                </w:rPr>
                <w:t>隻次</w:t>
              </w:r>
              <w:r w:rsidRPr="00C92C16">
                <w:rPr>
                  <w:rFonts w:ascii="Times New Roman" w:hAnsi="Times New Roman" w:cs="Times New Roman"/>
                  <w:sz w:val="24"/>
                </w:rPr>
                <w:t>)</w:t>
              </w:r>
            </w:ins>
          </w:p>
        </w:tc>
      </w:tr>
      <w:tr w:rsidR="00003CCE" w:rsidRPr="00C92C16" w14:paraId="26FAE4DA" w14:textId="77777777" w:rsidTr="00003CCE">
        <w:trPr>
          <w:jc w:val="center"/>
          <w:ins w:id="43666" w:author="瑋婷 徐" w:date="2025-01-04T22:25:00Z"/>
          <w:trPrChange w:id="43667" w:author="瑋婷 徐" w:date="2025-01-06T17:11:00Z" w16du:dateUtc="2025-01-06T09:11:00Z">
            <w:trPr>
              <w:jc w:val="center"/>
            </w:trPr>
          </w:trPrChange>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668" w:author="瑋婷 徐" w:date="2025-01-06T17:11:00Z" w16du:dateUtc="2025-01-06T09:11:00Z">
              <w:tcPr>
                <w:tcW w:w="189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109A83" w14:textId="77777777" w:rsidR="00003CCE" w:rsidRPr="00C92C16" w:rsidRDefault="00003CCE">
            <w:pPr>
              <w:spacing w:after="0" w:line="360" w:lineRule="auto"/>
              <w:jc w:val="center"/>
              <w:rPr>
                <w:ins w:id="43669" w:author="瑋婷 徐" w:date="2025-01-04T22:25:00Z" w16du:dateUtc="2025-01-04T14:25:00Z"/>
                <w:rFonts w:ascii="Times New Roman" w:hAnsi="Times New Roman" w:cs="Times New Roman"/>
                <w:sz w:val="24"/>
                <w:rPrChange w:id="43670" w:author="瑋婷 徐" w:date="2025-01-06T09:52:00Z" w16du:dateUtc="2025-01-06T01:52:00Z">
                  <w:rPr>
                    <w:ins w:id="43671" w:author="瑋婷 徐" w:date="2025-01-04T22:25:00Z" w16du:dateUtc="2025-01-04T14:25:00Z"/>
                  </w:rPr>
                </w:rPrChange>
              </w:rPr>
              <w:pPrChange w:id="43672" w:author="瑋婷 徐" w:date="2025-01-04T22:26:00Z" w16du:dateUtc="2025-01-04T14:26:00Z">
                <w:pPr>
                  <w:spacing w:after="0"/>
                </w:pPr>
              </w:pPrChange>
            </w:pPr>
            <w:ins w:id="43673" w:author="瑋婷 徐" w:date="2025-01-04T22:25:00Z" w16du:dateUtc="2025-01-04T14:25:00Z">
              <w:r w:rsidRPr="00C92C16">
                <w:rPr>
                  <w:rFonts w:ascii="Times New Roman" w:hAnsi="Times New Roman" w:cs="Times New Roman"/>
                  <w:sz w:val="24"/>
                  <w:rPrChange w:id="43674" w:author="瑋婷 徐" w:date="2025-01-06T09:52:00Z" w16du:dateUtc="2025-01-06T01:52:00Z">
                    <w:rPr/>
                  </w:rPrChange>
                </w:rPr>
                <w:t>臺灣山鷓鴣</w:t>
              </w:r>
            </w:ins>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675" w:author="瑋婷 徐" w:date="2025-01-06T17:11:00Z" w16du:dateUtc="2025-01-06T09:11:00Z">
              <w:tcPr>
                <w:tcW w:w="17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F4A3C7" w14:textId="77777777" w:rsidR="00003CCE" w:rsidRPr="00C92C16" w:rsidRDefault="00003CCE">
            <w:pPr>
              <w:spacing w:after="0" w:line="360" w:lineRule="auto"/>
              <w:jc w:val="center"/>
              <w:rPr>
                <w:ins w:id="43676" w:author="瑋婷 徐" w:date="2025-01-04T22:25:00Z" w16du:dateUtc="2025-01-04T14:25:00Z"/>
                <w:rFonts w:ascii="Times New Roman" w:hAnsi="Times New Roman" w:cs="Times New Roman"/>
                <w:sz w:val="24"/>
                <w:rPrChange w:id="43677" w:author="瑋婷 徐" w:date="2025-01-06T09:52:00Z" w16du:dateUtc="2025-01-06T01:52:00Z">
                  <w:rPr>
                    <w:ins w:id="43678" w:author="瑋婷 徐" w:date="2025-01-04T22:25:00Z" w16du:dateUtc="2025-01-04T14:25:00Z"/>
                  </w:rPr>
                </w:rPrChange>
              </w:rPr>
              <w:pPrChange w:id="43679" w:author="瑋婷 徐" w:date="2025-01-04T22:26:00Z" w16du:dateUtc="2025-01-04T14:26:00Z">
                <w:pPr>
                  <w:spacing w:after="0"/>
                </w:pPr>
              </w:pPrChange>
            </w:pPr>
            <w:ins w:id="43680" w:author="瑋婷 徐" w:date="2025-01-04T22:25:00Z" w16du:dateUtc="2025-01-04T14:25:00Z">
              <w:r w:rsidRPr="00C92C16">
                <w:rPr>
                  <w:rFonts w:ascii="Times New Roman" w:hAnsi="Times New Roman" w:cs="Times New Roman"/>
                  <w:sz w:val="24"/>
                  <w:rPrChange w:id="43681" w:author="瑋婷 徐" w:date="2025-01-06T09:52:00Z" w16du:dateUtc="2025-01-06T01:52:00Z">
                    <w:rPr/>
                  </w:rPrChange>
                </w:rPr>
                <w:t>13</w:t>
              </w:r>
            </w:ins>
          </w:p>
        </w:tc>
      </w:tr>
      <w:tr w:rsidR="00003CCE" w:rsidRPr="00C92C16" w14:paraId="57F4B819" w14:textId="77777777" w:rsidTr="00003CCE">
        <w:trPr>
          <w:jc w:val="center"/>
          <w:ins w:id="43682" w:author="瑋婷 徐" w:date="2025-01-04T22:25:00Z"/>
          <w:trPrChange w:id="43683"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684"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2A525F" w14:textId="77777777" w:rsidR="00003CCE" w:rsidRPr="00C92C16" w:rsidRDefault="00003CCE">
            <w:pPr>
              <w:spacing w:after="0" w:line="360" w:lineRule="auto"/>
              <w:jc w:val="center"/>
              <w:rPr>
                <w:ins w:id="43685" w:author="瑋婷 徐" w:date="2025-01-04T22:25:00Z" w16du:dateUtc="2025-01-04T14:25:00Z"/>
                <w:rFonts w:ascii="Times New Roman" w:hAnsi="Times New Roman" w:cs="Times New Roman"/>
                <w:sz w:val="24"/>
                <w:rPrChange w:id="43686" w:author="瑋婷 徐" w:date="2025-01-06T09:52:00Z" w16du:dateUtc="2025-01-06T01:52:00Z">
                  <w:rPr>
                    <w:ins w:id="43687" w:author="瑋婷 徐" w:date="2025-01-04T22:25:00Z" w16du:dateUtc="2025-01-04T14:25:00Z"/>
                  </w:rPr>
                </w:rPrChange>
              </w:rPr>
              <w:pPrChange w:id="43688" w:author="瑋婷 徐" w:date="2025-01-04T22:26:00Z" w16du:dateUtc="2025-01-04T14:26:00Z">
                <w:pPr>
                  <w:spacing w:after="0"/>
                </w:pPr>
              </w:pPrChange>
            </w:pPr>
            <w:ins w:id="43689" w:author="瑋婷 徐" w:date="2025-01-04T22:25:00Z" w16du:dateUtc="2025-01-04T14:25:00Z">
              <w:r w:rsidRPr="00C92C16">
                <w:rPr>
                  <w:rFonts w:ascii="Times New Roman" w:hAnsi="Times New Roman" w:cs="Times New Roman"/>
                  <w:sz w:val="24"/>
                  <w:rPrChange w:id="43690" w:author="瑋婷 徐" w:date="2025-01-06T09:52:00Z" w16du:dateUtc="2025-01-06T01:52:00Z">
                    <w:rPr/>
                  </w:rPrChange>
                </w:rPr>
                <w:t>藍腹鷴</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69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7335BC" w14:textId="77777777" w:rsidR="00003CCE" w:rsidRPr="00C92C16" w:rsidRDefault="00003CCE">
            <w:pPr>
              <w:spacing w:after="0" w:line="360" w:lineRule="auto"/>
              <w:jc w:val="center"/>
              <w:rPr>
                <w:ins w:id="43692" w:author="瑋婷 徐" w:date="2025-01-04T22:25:00Z" w16du:dateUtc="2025-01-04T14:25:00Z"/>
                <w:rFonts w:ascii="Times New Roman" w:hAnsi="Times New Roman" w:cs="Times New Roman"/>
                <w:sz w:val="24"/>
                <w:rPrChange w:id="43693" w:author="瑋婷 徐" w:date="2025-01-06T09:52:00Z" w16du:dateUtc="2025-01-06T01:52:00Z">
                  <w:rPr>
                    <w:ins w:id="43694" w:author="瑋婷 徐" w:date="2025-01-04T22:25:00Z" w16du:dateUtc="2025-01-04T14:25:00Z"/>
                  </w:rPr>
                </w:rPrChange>
              </w:rPr>
              <w:pPrChange w:id="43695" w:author="瑋婷 徐" w:date="2025-01-04T22:26:00Z" w16du:dateUtc="2025-01-04T14:26:00Z">
                <w:pPr>
                  <w:spacing w:after="0"/>
                </w:pPr>
              </w:pPrChange>
            </w:pPr>
            <w:ins w:id="43696" w:author="瑋婷 徐" w:date="2025-01-04T22:25:00Z" w16du:dateUtc="2025-01-04T14:25:00Z">
              <w:r w:rsidRPr="00C92C16">
                <w:rPr>
                  <w:rFonts w:ascii="Times New Roman" w:hAnsi="Times New Roman" w:cs="Times New Roman"/>
                  <w:sz w:val="24"/>
                  <w:rPrChange w:id="43697" w:author="瑋婷 徐" w:date="2025-01-06T09:52:00Z" w16du:dateUtc="2025-01-06T01:52:00Z">
                    <w:rPr/>
                  </w:rPrChange>
                </w:rPr>
                <w:t>2</w:t>
              </w:r>
            </w:ins>
          </w:p>
        </w:tc>
      </w:tr>
      <w:tr w:rsidR="00003CCE" w:rsidRPr="00C92C16" w14:paraId="3B46DB59" w14:textId="77777777" w:rsidTr="00003CCE">
        <w:trPr>
          <w:jc w:val="center"/>
          <w:ins w:id="43698" w:author="瑋婷 徐" w:date="2025-01-04T22:25:00Z"/>
          <w:trPrChange w:id="43699"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00"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2476AA0" w14:textId="77777777" w:rsidR="00003CCE" w:rsidRPr="00C92C16" w:rsidRDefault="00003CCE">
            <w:pPr>
              <w:spacing w:after="0" w:line="360" w:lineRule="auto"/>
              <w:jc w:val="center"/>
              <w:rPr>
                <w:ins w:id="43701" w:author="瑋婷 徐" w:date="2025-01-04T22:25:00Z" w16du:dateUtc="2025-01-04T14:25:00Z"/>
                <w:rFonts w:ascii="Times New Roman" w:hAnsi="Times New Roman" w:cs="Times New Roman"/>
                <w:sz w:val="24"/>
                <w:rPrChange w:id="43702" w:author="瑋婷 徐" w:date="2025-01-06T09:52:00Z" w16du:dateUtc="2025-01-06T01:52:00Z">
                  <w:rPr>
                    <w:ins w:id="43703" w:author="瑋婷 徐" w:date="2025-01-04T22:25:00Z" w16du:dateUtc="2025-01-04T14:25:00Z"/>
                  </w:rPr>
                </w:rPrChange>
              </w:rPr>
              <w:pPrChange w:id="43704" w:author="瑋婷 徐" w:date="2025-01-04T22:26:00Z" w16du:dateUtc="2025-01-04T14:26:00Z">
                <w:pPr>
                  <w:spacing w:after="0"/>
                </w:pPr>
              </w:pPrChange>
            </w:pPr>
            <w:ins w:id="43705" w:author="瑋婷 徐" w:date="2025-01-04T22:25:00Z" w16du:dateUtc="2025-01-04T14:25:00Z">
              <w:r w:rsidRPr="00C92C16">
                <w:rPr>
                  <w:rFonts w:ascii="Times New Roman" w:hAnsi="Times New Roman" w:cs="Times New Roman"/>
                  <w:sz w:val="24"/>
                  <w:rPrChange w:id="43706" w:author="瑋婷 徐" w:date="2025-01-06T09:52:00Z" w16du:dateUtc="2025-01-06T01:52:00Z">
                    <w:rPr/>
                  </w:rPrChange>
                </w:rPr>
                <w:t>臺灣竹雞</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0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447F2E" w14:textId="77777777" w:rsidR="00003CCE" w:rsidRPr="00C92C16" w:rsidRDefault="00003CCE">
            <w:pPr>
              <w:spacing w:after="0" w:line="360" w:lineRule="auto"/>
              <w:jc w:val="center"/>
              <w:rPr>
                <w:ins w:id="43708" w:author="瑋婷 徐" w:date="2025-01-04T22:25:00Z" w16du:dateUtc="2025-01-04T14:25:00Z"/>
                <w:rFonts w:ascii="Times New Roman" w:hAnsi="Times New Roman" w:cs="Times New Roman"/>
                <w:sz w:val="24"/>
                <w:rPrChange w:id="43709" w:author="瑋婷 徐" w:date="2025-01-06T09:52:00Z" w16du:dateUtc="2025-01-06T01:52:00Z">
                  <w:rPr>
                    <w:ins w:id="43710" w:author="瑋婷 徐" w:date="2025-01-04T22:25:00Z" w16du:dateUtc="2025-01-04T14:25:00Z"/>
                  </w:rPr>
                </w:rPrChange>
              </w:rPr>
              <w:pPrChange w:id="43711" w:author="瑋婷 徐" w:date="2025-01-04T22:26:00Z" w16du:dateUtc="2025-01-04T14:26:00Z">
                <w:pPr>
                  <w:spacing w:after="0"/>
                </w:pPr>
              </w:pPrChange>
            </w:pPr>
            <w:ins w:id="43712" w:author="瑋婷 徐" w:date="2025-01-04T22:25:00Z" w16du:dateUtc="2025-01-04T14:25:00Z">
              <w:r w:rsidRPr="00C92C16">
                <w:rPr>
                  <w:rFonts w:ascii="Times New Roman" w:hAnsi="Times New Roman" w:cs="Times New Roman"/>
                  <w:sz w:val="24"/>
                  <w:rPrChange w:id="43713" w:author="瑋婷 徐" w:date="2025-01-06T09:52:00Z" w16du:dateUtc="2025-01-06T01:52:00Z">
                    <w:rPr/>
                  </w:rPrChange>
                </w:rPr>
                <w:t>1</w:t>
              </w:r>
            </w:ins>
          </w:p>
        </w:tc>
      </w:tr>
      <w:tr w:rsidR="00003CCE" w:rsidRPr="00C92C16" w14:paraId="1D853AD0" w14:textId="77777777" w:rsidTr="00003CCE">
        <w:trPr>
          <w:jc w:val="center"/>
          <w:ins w:id="43714" w:author="瑋婷 徐" w:date="2025-01-04T22:25:00Z"/>
          <w:trPrChange w:id="43715"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16"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59C252" w14:textId="77777777" w:rsidR="00003CCE" w:rsidRPr="00C92C16" w:rsidRDefault="00003CCE">
            <w:pPr>
              <w:spacing w:after="0" w:line="360" w:lineRule="auto"/>
              <w:jc w:val="center"/>
              <w:rPr>
                <w:ins w:id="43717" w:author="瑋婷 徐" w:date="2025-01-04T22:25:00Z" w16du:dateUtc="2025-01-04T14:25:00Z"/>
                <w:rFonts w:ascii="Times New Roman" w:hAnsi="Times New Roman" w:cs="Times New Roman"/>
                <w:sz w:val="24"/>
                <w:rPrChange w:id="43718" w:author="瑋婷 徐" w:date="2025-01-06T09:52:00Z" w16du:dateUtc="2025-01-06T01:52:00Z">
                  <w:rPr>
                    <w:ins w:id="43719" w:author="瑋婷 徐" w:date="2025-01-04T22:25:00Z" w16du:dateUtc="2025-01-04T14:25:00Z"/>
                  </w:rPr>
                </w:rPrChange>
              </w:rPr>
              <w:pPrChange w:id="43720" w:author="瑋婷 徐" w:date="2025-01-04T22:26:00Z" w16du:dateUtc="2025-01-04T14:26:00Z">
                <w:pPr>
                  <w:spacing w:after="0"/>
                </w:pPr>
              </w:pPrChange>
            </w:pPr>
            <w:ins w:id="43721" w:author="瑋婷 徐" w:date="2025-01-04T22:25:00Z" w16du:dateUtc="2025-01-04T14:25:00Z">
              <w:r w:rsidRPr="00C92C16">
                <w:rPr>
                  <w:rFonts w:ascii="Times New Roman" w:hAnsi="Times New Roman" w:cs="Times New Roman"/>
                  <w:sz w:val="24"/>
                  <w:rPrChange w:id="43722" w:author="瑋婷 徐" w:date="2025-01-06T09:52:00Z" w16du:dateUtc="2025-01-06T01:52:00Z">
                    <w:rPr/>
                  </w:rPrChange>
                </w:rPr>
                <w:t>翠翼鳩</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2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117FF9" w14:textId="77777777" w:rsidR="00003CCE" w:rsidRPr="00C92C16" w:rsidRDefault="00003CCE">
            <w:pPr>
              <w:spacing w:after="0" w:line="360" w:lineRule="auto"/>
              <w:jc w:val="center"/>
              <w:rPr>
                <w:ins w:id="43724" w:author="瑋婷 徐" w:date="2025-01-04T22:25:00Z" w16du:dateUtc="2025-01-04T14:25:00Z"/>
                <w:rFonts w:ascii="Times New Roman" w:hAnsi="Times New Roman" w:cs="Times New Roman"/>
                <w:sz w:val="24"/>
                <w:rPrChange w:id="43725" w:author="瑋婷 徐" w:date="2025-01-06T09:52:00Z" w16du:dateUtc="2025-01-06T01:52:00Z">
                  <w:rPr>
                    <w:ins w:id="43726" w:author="瑋婷 徐" w:date="2025-01-04T22:25:00Z" w16du:dateUtc="2025-01-04T14:25:00Z"/>
                  </w:rPr>
                </w:rPrChange>
              </w:rPr>
              <w:pPrChange w:id="43727" w:author="瑋婷 徐" w:date="2025-01-04T22:26:00Z" w16du:dateUtc="2025-01-04T14:26:00Z">
                <w:pPr>
                  <w:spacing w:after="0"/>
                </w:pPr>
              </w:pPrChange>
            </w:pPr>
            <w:ins w:id="43728" w:author="瑋婷 徐" w:date="2025-01-04T22:25:00Z" w16du:dateUtc="2025-01-04T14:25:00Z">
              <w:r w:rsidRPr="00C92C16">
                <w:rPr>
                  <w:rFonts w:ascii="Times New Roman" w:hAnsi="Times New Roman" w:cs="Times New Roman"/>
                  <w:sz w:val="24"/>
                  <w:rPrChange w:id="43729" w:author="瑋婷 徐" w:date="2025-01-06T09:52:00Z" w16du:dateUtc="2025-01-06T01:52:00Z">
                    <w:rPr/>
                  </w:rPrChange>
                </w:rPr>
                <w:t>1</w:t>
              </w:r>
            </w:ins>
          </w:p>
        </w:tc>
      </w:tr>
      <w:tr w:rsidR="00003CCE" w:rsidRPr="00C92C16" w14:paraId="12A2D01D" w14:textId="77777777" w:rsidTr="00003CCE">
        <w:trPr>
          <w:jc w:val="center"/>
          <w:ins w:id="43730" w:author="瑋婷 徐" w:date="2025-01-04T22:25:00Z"/>
          <w:trPrChange w:id="43731"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32"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2DFA08" w14:textId="77777777" w:rsidR="00003CCE" w:rsidRPr="00C92C16" w:rsidRDefault="00003CCE">
            <w:pPr>
              <w:spacing w:after="0" w:line="360" w:lineRule="auto"/>
              <w:jc w:val="center"/>
              <w:rPr>
                <w:ins w:id="43733" w:author="瑋婷 徐" w:date="2025-01-04T22:25:00Z" w16du:dateUtc="2025-01-04T14:25:00Z"/>
                <w:rFonts w:ascii="Times New Roman" w:hAnsi="Times New Roman" w:cs="Times New Roman"/>
                <w:sz w:val="24"/>
                <w:rPrChange w:id="43734" w:author="瑋婷 徐" w:date="2025-01-06T09:52:00Z" w16du:dateUtc="2025-01-06T01:52:00Z">
                  <w:rPr>
                    <w:ins w:id="43735" w:author="瑋婷 徐" w:date="2025-01-04T22:25:00Z" w16du:dateUtc="2025-01-04T14:25:00Z"/>
                  </w:rPr>
                </w:rPrChange>
              </w:rPr>
              <w:pPrChange w:id="43736" w:author="瑋婷 徐" w:date="2025-01-04T22:26:00Z" w16du:dateUtc="2025-01-04T14:26:00Z">
                <w:pPr>
                  <w:spacing w:after="0"/>
                </w:pPr>
              </w:pPrChange>
            </w:pPr>
            <w:ins w:id="43737" w:author="瑋婷 徐" w:date="2025-01-04T22:25:00Z" w16du:dateUtc="2025-01-04T14:25:00Z">
              <w:r w:rsidRPr="00C92C16">
                <w:rPr>
                  <w:rFonts w:ascii="Times New Roman" w:hAnsi="Times New Roman" w:cs="Times New Roman"/>
                  <w:sz w:val="24"/>
                  <w:rPrChange w:id="43738" w:author="瑋婷 徐" w:date="2025-01-06T09:52:00Z" w16du:dateUtc="2025-01-06T01:52:00Z">
                    <w:rPr/>
                  </w:rPrChange>
                </w:rPr>
                <w:t>黃頭鷺</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3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665920" w14:textId="77777777" w:rsidR="00003CCE" w:rsidRPr="00C92C16" w:rsidRDefault="00003CCE">
            <w:pPr>
              <w:spacing w:after="0" w:line="360" w:lineRule="auto"/>
              <w:jc w:val="center"/>
              <w:rPr>
                <w:ins w:id="43740" w:author="瑋婷 徐" w:date="2025-01-04T22:25:00Z" w16du:dateUtc="2025-01-04T14:25:00Z"/>
                <w:rFonts w:ascii="Times New Roman" w:hAnsi="Times New Roman" w:cs="Times New Roman"/>
                <w:sz w:val="24"/>
                <w:rPrChange w:id="43741" w:author="瑋婷 徐" w:date="2025-01-06T09:52:00Z" w16du:dateUtc="2025-01-06T01:52:00Z">
                  <w:rPr>
                    <w:ins w:id="43742" w:author="瑋婷 徐" w:date="2025-01-04T22:25:00Z" w16du:dateUtc="2025-01-04T14:25:00Z"/>
                  </w:rPr>
                </w:rPrChange>
              </w:rPr>
              <w:pPrChange w:id="43743" w:author="瑋婷 徐" w:date="2025-01-04T22:26:00Z" w16du:dateUtc="2025-01-04T14:26:00Z">
                <w:pPr>
                  <w:spacing w:after="0"/>
                </w:pPr>
              </w:pPrChange>
            </w:pPr>
            <w:ins w:id="43744" w:author="瑋婷 徐" w:date="2025-01-04T22:25:00Z" w16du:dateUtc="2025-01-04T14:25:00Z">
              <w:r w:rsidRPr="00C92C16">
                <w:rPr>
                  <w:rFonts w:ascii="Times New Roman" w:hAnsi="Times New Roman" w:cs="Times New Roman"/>
                  <w:sz w:val="24"/>
                  <w:rPrChange w:id="43745" w:author="瑋婷 徐" w:date="2025-01-06T09:52:00Z" w16du:dateUtc="2025-01-06T01:52:00Z">
                    <w:rPr/>
                  </w:rPrChange>
                </w:rPr>
                <w:t>2</w:t>
              </w:r>
            </w:ins>
          </w:p>
        </w:tc>
      </w:tr>
      <w:tr w:rsidR="00003CCE" w:rsidRPr="00C92C16" w14:paraId="458352D2" w14:textId="77777777" w:rsidTr="00003CCE">
        <w:trPr>
          <w:jc w:val="center"/>
          <w:ins w:id="43746" w:author="瑋婷 徐" w:date="2025-01-04T22:25:00Z"/>
          <w:trPrChange w:id="43747"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48"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16A4B5" w14:textId="77777777" w:rsidR="00003CCE" w:rsidRPr="00C92C16" w:rsidRDefault="00003CCE">
            <w:pPr>
              <w:spacing w:after="0" w:line="360" w:lineRule="auto"/>
              <w:jc w:val="center"/>
              <w:rPr>
                <w:ins w:id="43749" w:author="瑋婷 徐" w:date="2025-01-04T22:25:00Z" w16du:dateUtc="2025-01-04T14:25:00Z"/>
                <w:rFonts w:ascii="Times New Roman" w:hAnsi="Times New Roman" w:cs="Times New Roman"/>
                <w:sz w:val="24"/>
                <w:rPrChange w:id="43750" w:author="瑋婷 徐" w:date="2025-01-06T09:52:00Z" w16du:dateUtc="2025-01-06T01:52:00Z">
                  <w:rPr>
                    <w:ins w:id="43751" w:author="瑋婷 徐" w:date="2025-01-04T22:25:00Z" w16du:dateUtc="2025-01-04T14:25:00Z"/>
                  </w:rPr>
                </w:rPrChange>
              </w:rPr>
              <w:pPrChange w:id="43752" w:author="瑋婷 徐" w:date="2025-01-04T22:26:00Z" w16du:dateUtc="2025-01-04T14:26:00Z">
                <w:pPr>
                  <w:spacing w:after="0"/>
                </w:pPr>
              </w:pPrChange>
            </w:pPr>
            <w:ins w:id="43753" w:author="瑋婷 徐" w:date="2025-01-04T22:25:00Z" w16du:dateUtc="2025-01-04T14:25:00Z">
              <w:r w:rsidRPr="00C92C16">
                <w:rPr>
                  <w:rFonts w:ascii="Times New Roman" w:hAnsi="Times New Roman" w:cs="Times New Roman"/>
                  <w:sz w:val="24"/>
                  <w:rPrChange w:id="43754" w:author="瑋婷 徐" w:date="2025-01-06T09:52:00Z" w16du:dateUtc="2025-01-06T01:52:00Z">
                    <w:rPr/>
                  </w:rPrChange>
                </w:rPr>
                <w:t>大冠鷲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55"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8DF740" w14:textId="77777777" w:rsidR="00003CCE" w:rsidRPr="00C92C16" w:rsidRDefault="00003CCE">
            <w:pPr>
              <w:spacing w:after="0" w:line="360" w:lineRule="auto"/>
              <w:jc w:val="center"/>
              <w:rPr>
                <w:ins w:id="43756" w:author="瑋婷 徐" w:date="2025-01-04T22:25:00Z" w16du:dateUtc="2025-01-04T14:25:00Z"/>
                <w:rFonts w:ascii="Times New Roman" w:hAnsi="Times New Roman" w:cs="Times New Roman"/>
                <w:sz w:val="24"/>
                <w:rPrChange w:id="43757" w:author="瑋婷 徐" w:date="2025-01-06T09:52:00Z" w16du:dateUtc="2025-01-06T01:52:00Z">
                  <w:rPr>
                    <w:ins w:id="43758" w:author="瑋婷 徐" w:date="2025-01-04T22:25:00Z" w16du:dateUtc="2025-01-04T14:25:00Z"/>
                  </w:rPr>
                </w:rPrChange>
              </w:rPr>
              <w:pPrChange w:id="43759" w:author="瑋婷 徐" w:date="2025-01-04T22:26:00Z" w16du:dateUtc="2025-01-04T14:26:00Z">
                <w:pPr>
                  <w:spacing w:after="0"/>
                </w:pPr>
              </w:pPrChange>
            </w:pPr>
            <w:ins w:id="43760" w:author="瑋婷 徐" w:date="2025-01-04T22:25:00Z" w16du:dateUtc="2025-01-04T14:25:00Z">
              <w:r w:rsidRPr="00C92C16">
                <w:rPr>
                  <w:rFonts w:ascii="Times New Roman" w:hAnsi="Times New Roman" w:cs="Times New Roman"/>
                  <w:sz w:val="24"/>
                  <w:rPrChange w:id="43761" w:author="瑋婷 徐" w:date="2025-01-06T09:52:00Z" w16du:dateUtc="2025-01-06T01:52:00Z">
                    <w:rPr/>
                  </w:rPrChange>
                </w:rPr>
                <w:t>3</w:t>
              </w:r>
            </w:ins>
          </w:p>
        </w:tc>
      </w:tr>
      <w:tr w:rsidR="00003CCE" w:rsidRPr="00C92C16" w14:paraId="366C2763" w14:textId="77777777" w:rsidTr="00003CCE">
        <w:trPr>
          <w:jc w:val="center"/>
          <w:ins w:id="43762" w:author="瑋婷 徐" w:date="2025-01-04T22:25:00Z"/>
          <w:trPrChange w:id="43763"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64"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0D16A8" w14:textId="77777777" w:rsidR="00003CCE" w:rsidRPr="00C92C16" w:rsidRDefault="00003CCE">
            <w:pPr>
              <w:spacing w:after="0" w:line="360" w:lineRule="auto"/>
              <w:jc w:val="center"/>
              <w:rPr>
                <w:ins w:id="43765" w:author="瑋婷 徐" w:date="2025-01-04T22:25:00Z" w16du:dateUtc="2025-01-04T14:25:00Z"/>
                <w:rFonts w:ascii="Times New Roman" w:hAnsi="Times New Roman" w:cs="Times New Roman"/>
                <w:sz w:val="24"/>
                <w:rPrChange w:id="43766" w:author="瑋婷 徐" w:date="2025-01-06T09:52:00Z" w16du:dateUtc="2025-01-06T01:52:00Z">
                  <w:rPr>
                    <w:ins w:id="43767" w:author="瑋婷 徐" w:date="2025-01-04T22:25:00Z" w16du:dateUtc="2025-01-04T14:25:00Z"/>
                  </w:rPr>
                </w:rPrChange>
              </w:rPr>
              <w:pPrChange w:id="43768" w:author="瑋婷 徐" w:date="2025-01-04T22:26:00Z" w16du:dateUtc="2025-01-04T14:26:00Z">
                <w:pPr>
                  <w:spacing w:after="0"/>
                </w:pPr>
              </w:pPrChange>
            </w:pPr>
            <w:ins w:id="43769" w:author="瑋婷 徐" w:date="2025-01-04T22:25:00Z" w16du:dateUtc="2025-01-04T14:25:00Z">
              <w:r w:rsidRPr="00C92C16">
                <w:rPr>
                  <w:rFonts w:ascii="Times New Roman" w:hAnsi="Times New Roman" w:cs="Times New Roman"/>
                  <w:sz w:val="24"/>
                  <w:rPrChange w:id="43770" w:author="瑋婷 徐" w:date="2025-01-06T09:52:00Z" w16du:dateUtc="2025-01-06T01:52:00Z">
                    <w:rPr/>
                  </w:rPrChange>
                </w:rPr>
                <w:t>熊鷹</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7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D8B172" w14:textId="77777777" w:rsidR="00003CCE" w:rsidRPr="00C92C16" w:rsidRDefault="00003CCE">
            <w:pPr>
              <w:spacing w:after="0" w:line="360" w:lineRule="auto"/>
              <w:jc w:val="center"/>
              <w:rPr>
                <w:ins w:id="43772" w:author="瑋婷 徐" w:date="2025-01-04T22:25:00Z" w16du:dateUtc="2025-01-04T14:25:00Z"/>
                <w:rFonts w:ascii="Times New Roman" w:hAnsi="Times New Roman" w:cs="Times New Roman"/>
                <w:sz w:val="24"/>
                <w:rPrChange w:id="43773" w:author="瑋婷 徐" w:date="2025-01-06T09:52:00Z" w16du:dateUtc="2025-01-06T01:52:00Z">
                  <w:rPr>
                    <w:ins w:id="43774" w:author="瑋婷 徐" w:date="2025-01-04T22:25:00Z" w16du:dateUtc="2025-01-04T14:25:00Z"/>
                  </w:rPr>
                </w:rPrChange>
              </w:rPr>
              <w:pPrChange w:id="43775" w:author="瑋婷 徐" w:date="2025-01-04T22:26:00Z" w16du:dateUtc="2025-01-04T14:26:00Z">
                <w:pPr>
                  <w:spacing w:after="0"/>
                </w:pPr>
              </w:pPrChange>
            </w:pPr>
            <w:ins w:id="43776" w:author="瑋婷 徐" w:date="2025-01-04T22:25:00Z" w16du:dateUtc="2025-01-04T14:25:00Z">
              <w:r w:rsidRPr="00C92C16">
                <w:rPr>
                  <w:rFonts w:ascii="Times New Roman" w:hAnsi="Times New Roman" w:cs="Times New Roman"/>
                  <w:sz w:val="24"/>
                  <w:rPrChange w:id="43777" w:author="瑋婷 徐" w:date="2025-01-06T09:52:00Z" w16du:dateUtc="2025-01-06T01:52:00Z">
                    <w:rPr/>
                  </w:rPrChange>
                </w:rPr>
                <w:t>1</w:t>
              </w:r>
            </w:ins>
          </w:p>
        </w:tc>
      </w:tr>
      <w:tr w:rsidR="00003CCE" w:rsidRPr="00C92C16" w14:paraId="67C9E6E7" w14:textId="77777777" w:rsidTr="00003CCE">
        <w:trPr>
          <w:jc w:val="center"/>
          <w:ins w:id="43778" w:author="瑋婷 徐" w:date="2025-01-04T22:25:00Z"/>
          <w:trPrChange w:id="43779"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80"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2FCC31" w14:textId="77777777" w:rsidR="00003CCE" w:rsidRPr="00C92C16" w:rsidRDefault="00003CCE">
            <w:pPr>
              <w:spacing w:after="0" w:line="360" w:lineRule="auto"/>
              <w:jc w:val="center"/>
              <w:rPr>
                <w:ins w:id="43781" w:author="瑋婷 徐" w:date="2025-01-04T22:25:00Z" w16du:dateUtc="2025-01-04T14:25:00Z"/>
                <w:rFonts w:ascii="Times New Roman" w:hAnsi="Times New Roman" w:cs="Times New Roman"/>
                <w:sz w:val="24"/>
                <w:rPrChange w:id="43782" w:author="瑋婷 徐" w:date="2025-01-06T09:52:00Z" w16du:dateUtc="2025-01-06T01:52:00Z">
                  <w:rPr>
                    <w:ins w:id="43783" w:author="瑋婷 徐" w:date="2025-01-04T22:25:00Z" w16du:dateUtc="2025-01-04T14:25:00Z"/>
                  </w:rPr>
                </w:rPrChange>
              </w:rPr>
              <w:pPrChange w:id="43784" w:author="瑋婷 徐" w:date="2025-01-04T22:26:00Z" w16du:dateUtc="2025-01-04T14:26:00Z">
                <w:pPr>
                  <w:spacing w:after="0"/>
                </w:pPr>
              </w:pPrChange>
            </w:pPr>
            <w:ins w:id="43785" w:author="瑋婷 徐" w:date="2025-01-04T22:25:00Z" w16du:dateUtc="2025-01-04T14:25:00Z">
              <w:r w:rsidRPr="00C92C16">
                <w:rPr>
                  <w:rFonts w:ascii="Times New Roman" w:hAnsi="Times New Roman" w:cs="Times New Roman"/>
                  <w:sz w:val="24"/>
                  <w:rPrChange w:id="43786" w:author="瑋婷 徐" w:date="2025-01-06T09:52:00Z" w16du:dateUtc="2025-01-06T01:52:00Z">
                    <w:rPr/>
                  </w:rPrChange>
                </w:rPr>
                <w:t>鳳頭蒼鷹</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8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B939F4" w14:textId="77777777" w:rsidR="00003CCE" w:rsidRPr="00C92C16" w:rsidRDefault="00003CCE">
            <w:pPr>
              <w:spacing w:after="0" w:line="360" w:lineRule="auto"/>
              <w:jc w:val="center"/>
              <w:rPr>
                <w:ins w:id="43788" w:author="瑋婷 徐" w:date="2025-01-04T22:25:00Z" w16du:dateUtc="2025-01-04T14:25:00Z"/>
                <w:rFonts w:ascii="Times New Roman" w:hAnsi="Times New Roman" w:cs="Times New Roman"/>
                <w:sz w:val="24"/>
                <w:rPrChange w:id="43789" w:author="瑋婷 徐" w:date="2025-01-06T09:52:00Z" w16du:dateUtc="2025-01-06T01:52:00Z">
                  <w:rPr>
                    <w:ins w:id="43790" w:author="瑋婷 徐" w:date="2025-01-04T22:25:00Z" w16du:dateUtc="2025-01-04T14:25:00Z"/>
                  </w:rPr>
                </w:rPrChange>
              </w:rPr>
              <w:pPrChange w:id="43791" w:author="瑋婷 徐" w:date="2025-01-04T22:26:00Z" w16du:dateUtc="2025-01-04T14:26:00Z">
                <w:pPr>
                  <w:spacing w:after="0"/>
                </w:pPr>
              </w:pPrChange>
            </w:pPr>
            <w:ins w:id="43792" w:author="瑋婷 徐" w:date="2025-01-04T22:25:00Z" w16du:dateUtc="2025-01-04T14:25:00Z">
              <w:r w:rsidRPr="00C92C16">
                <w:rPr>
                  <w:rFonts w:ascii="Times New Roman" w:hAnsi="Times New Roman" w:cs="Times New Roman"/>
                  <w:sz w:val="24"/>
                  <w:rPrChange w:id="43793" w:author="瑋婷 徐" w:date="2025-01-06T09:52:00Z" w16du:dateUtc="2025-01-06T01:52:00Z">
                    <w:rPr/>
                  </w:rPrChange>
                </w:rPr>
                <w:t>2</w:t>
              </w:r>
            </w:ins>
          </w:p>
        </w:tc>
      </w:tr>
      <w:tr w:rsidR="00003CCE" w:rsidRPr="00C92C16" w14:paraId="30675294" w14:textId="77777777" w:rsidTr="00003CCE">
        <w:trPr>
          <w:jc w:val="center"/>
          <w:ins w:id="43794" w:author="瑋婷 徐" w:date="2025-01-04T22:25:00Z"/>
          <w:trPrChange w:id="43795"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796"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AC1365" w14:textId="77777777" w:rsidR="00003CCE" w:rsidRPr="00C92C16" w:rsidRDefault="00003CCE">
            <w:pPr>
              <w:spacing w:after="0" w:line="360" w:lineRule="auto"/>
              <w:jc w:val="center"/>
              <w:rPr>
                <w:ins w:id="43797" w:author="瑋婷 徐" w:date="2025-01-04T22:25:00Z" w16du:dateUtc="2025-01-04T14:25:00Z"/>
                <w:rFonts w:ascii="Times New Roman" w:hAnsi="Times New Roman" w:cs="Times New Roman"/>
                <w:sz w:val="24"/>
                <w:rPrChange w:id="43798" w:author="瑋婷 徐" w:date="2025-01-06T09:52:00Z" w16du:dateUtc="2025-01-06T01:52:00Z">
                  <w:rPr>
                    <w:ins w:id="43799" w:author="瑋婷 徐" w:date="2025-01-04T22:25:00Z" w16du:dateUtc="2025-01-04T14:25:00Z"/>
                  </w:rPr>
                </w:rPrChange>
              </w:rPr>
              <w:pPrChange w:id="43800" w:author="瑋婷 徐" w:date="2025-01-04T22:26:00Z" w16du:dateUtc="2025-01-04T14:26:00Z">
                <w:pPr>
                  <w:spacing w:after="0"/>
                </w:pPr>
              </w:pPrChange>
            </w:pPr>
            <w:ins w:id="43801" w:author="瑋婷 徐" w:date="2025-01-04T22:25:00Z" w16du:dateUtc="2025-01-04T14:25:00Z">
              <w:r w:rsidRPr="00C92C16">
                <w:rPr>
                  <w:rFonts w:ascii="Times New Roman" w:hAnsi="Times New Roman" w:cs="Times New Roman"/>
                  <w:sz w:val="24"/>
                  <w:rPrChange w:id="43802" w:author="瑋婷 徐" w:date="2025-01-06T09:52:00Z" w16du:dateUtc="2025-01-06T01:52:00Z">
                    <w:rPr/>
                  </w:rPrChange>
                </w:rPr>
                <w:t>松雀鷹</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0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2FED4B" w14:textId="77777777" w:rsidR="00003CCE" w:rsidRPr="00C92C16" w:rsidRDefault="00003CCE">
            <w:pPr>
              <w:spacing w:after="0" w:line="360" w:lineRule="auto"/>
              <w:jc w:val="center"/>
              <w:rPr>
                <w:ins w:id="43804" w:author="瑋婷 徐" w:date="2025-01-04T22:25:00Z" w16du:dateUtc="2025-01-04T14:25:00Z"/>
                <w:rFonts w:ascii="Times New Roman" w:hAnsi="Times New Roman" w:cs="Times New Roman"/>
                <w:sz w:val="24"/>
                <w:rPrChange w:id="43805" w:author="瑋婷 徐" w:date="2025-01-06T09:52:00Z" w16du:dateUtc="2025-01-06T01:52:00Z">
                  <w:rPr>
                    <w:ins w:id="43806" w:author="瑋婷 徐" w:date="2025-01-04T22:25:00Z" w16du:dateUtc="2025-01-04T14:25:00Z"/>
                  </w:rPr>
                </w:rPrChange>
              </w:rPr>
              <w:pPrChange w:id="43807" w:author="瑋婷 徐" w:date="2025-01-04T22:26:00Z" w16du:dateUtc="2025-01-04T14:26:00Z">
                <w:pPr>
                  <w:spacing w:after="0"/>
                </w:pPr>
              </w:pPrChange>
            </w:pPr>
            <w:ins w:id="43808" w:author="瑋婷 徐" w:date="2025-01-04T22:25:00Z" w16du:dateUtc="2025-01-04T14:25:00Z">
              <w:r w:rsidRPr="00C92C16">
                <w:rPr>
                  <w:rFonts w:ascii="Times New Roman" w:hAnsi="Times New Roman" w:cs="Times New Roman"/>
                  <w:sz w:val="24"/>
                  <w:rPrChange w:id="43809" w:author="瑋婷 徐" w:date="2025-01-06T09:52:00Z" w16du:dateUtc="2025-01-06T01:52:00Z">
                    <w:rPr/>
                  </w:rPrChange>
                </w:rPr>
                <w:t>1</w:t>
              </w:r>
            </w:ins>
          </w:p>
        </w:tc>
      </w:tr>
      <w:tr w:rsidR="00003CCE" w:rsidRPr="00C92C16" w14:paraId="31D23E22" w14:textId="77777777" w:rsidTr="00003CCE">
        <w:trPr>
          <w:jc w:val="center"/>
          <w:ins w:id="43810" w:author="瑋婷 徐" w:date="2025-01-04T22:25:00Z"/>
          <w:trPrChange w:id="43811"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12"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D7D44E" w14:textId="77777777" w:rsidR="00003CCE" w:rsidRPr="00C92C16" w:rsidRDefault="00003CCE">
            <w:pPr>
              <w:spacing w:after="0" w:line="360" w:lineRule="auto"/>
              <w:jc w:val="center"/>
              <w:rPr>
                <w:ins w:id="43813" w:author="瑋婷 徐" w:date="2025-01-04T22:25:00Z" w16du:dateUtc="2025-01-04T14:25:00Z"/>
                <w:rFonts w:ascii="Times New Roman" w:hAnsi="Times New Roman" w:cs="Times New Roman"/>
                <w:sz w:val="24"/>
                <w:rPrChange w:id="43814" w:author="瑋婷 徐" w:date="2025-01-06T09:52:00Z" w16du:dateUtc="2025-01-06T01:52:00Z">
                  <w:rPr>
                    <w:ins w:id="43815" w:author="瑋婷 徐" w:date="2025-01-04T22:25:00Z" w16du:dateUtc="2025-01-04T14:25:00Z"/>
                  </w:rPr>
                </w:rPrChange>
              </w:rPr>
              <w:pPrChange w:id="43816" w:author="瑋婷 徐" w:date="2025-01-04T22:26:00Z" w16du:dateUtc="2025-01-04T14:26:00Z">
                <w:pPr>
                  <w:spacing w:after="0"/>
                </w:pPr>
              </w:pPrChange>
            </w:pPr>
            <w:ins w:id="43817" w:author="瑋婷 徐" w:date="2025-01-04T22:25:00Z" w16du:dateUtc="2025-01-04T14:25:00Z">
              <w:r w:rsidRPr="00C92C16">
                <w:rPr>
                  <w:rFonts w:ascii="Times New Roman" w:hAnsi="Times New Roman" w:cs="Times New Roman"/>
                  <w:sz w:val="24"/>
                  <w:rPrChange w:id="43818" w:author="瑋婷 徐" w:date="2025-01-06T09:52:00Z" w16du:dateUtc="2025-01-06T01:52:00Z">
                    <w:rPr/>
                  </w:rPrChange>
                </w:rPr>
                <w:t>領角鴞</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1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A1B2EE" w14:textId="77777777" w:rsidR="00003CCE" w:rsidRPr="00C92C16" w:rsidRDefault="00003CCE">
            <w:pPr>
              <w:spacing w:after="0" w:line="360" w:lineRule="auto"/>
              <w:jc w:val="center"/>
              <w:rPr>
                <w:ins w:id="43820" w:author="瑋婷 徐" w:date="2025-01-04T22:25:00Z" w16du:dateUtc="2025-01-04T14:25:00Z"/>
                <w:rFonts w:ascii="Times New Roman" w:hAnsi="Times New Roman" w:cs="Times New Roman"/>
                <w:sz w:val="24"/>
                <w:rPrChange w:id="43821" w:author="瑋婷 徐" w:date="2025-01-06T09:52:00Z" w16du:dateUtc="2025-01-06T01:52:00Z">
                  <w:rPr>
                    <w:ins w:id="43822" w:author="瑋婷 徐" w:date="2025-01-04T22:25:00Z" w16du:dateUtc="2025-01-04T14:25:00Z"/>
                  </w:rPr>
                </w:rPrChange>
              </w:rPr>
              <w:pPrChange w:id="43823" w:author="瑋婷 徐" w:date="2025-01-04T22:26:00Z" w16du:dateUtc="2025-01-04T14:26:00Z">
                <w:pPr>
                  <w:spacing w:after="0"/>
                </w:pPr>
              </w:pPrChange>
            </w:pPr>
            <w:ins w:id="43824" w:author="瑋婷 徐" w:date="2025-01-04T22:25:00Z" w16du:dateUtc="2025-01-04T14:25:00Z">
              <w:r w:rsidRPr="00C92C16">
                <w:rPr>
                  <w:rFonts w:ascii="Times New Roman" w:hAnsi="Times New Roman" w:cs="Times New Roman"/>
                  <w:sz w:val="24"/>
                  <w:rPrChange w:id="43825" w:author="瑋婷 徐" w:date="2025-01-06T09:52:00Z" w16du:dateUtc="2025-01-06T01:52:00Z">
                    <w:rPr/>
                  </w:rPrChange>
                </w:rPr>
                <w:t>1</w:t>
              </w:r>
            </w:ins>
          </w:p>
        </w:tc>
      </w:tr>
      <w:tr w:rsidR="00003CCE" w:rsidRPr="00C92C16" w14:paraId="130F5F41" w14:textId="77777777" w:rsidTr="00003CCE">
        <w:trPr>
          <w:jc w:val="center"/>
          <w:ins w:id="43826" w:author="瑋婷 徐" w:date="2025-01-04T22:25:00Z"/>
          <w:trPrChange w:id="43827"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28"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A675F1" w14:textId="77777777" w:rsidR="00003CCE" w:rsidRPr="00C92C16" w:rsidRDefault="00003CCE">
            <w:pPr>
              <w:spacing w:after="0" w:line="360" w:lineRule="auto"/>
              <w:jc w:val="center"/>
              <w:rPr>
                <w:ins w:id="43829" w:author="瑋婷 徐" w:date="2025-01-04T22:25:00Z" w16du:dateUtc="2025-01-04T14:25:00Z"/>
                <w:rFonts w:ascii="Times New Roman" w:hAnsi="Times New Roman" w:cs="Times New Roman"/>
                <w:sz w:val="24"/>
                <w:rPrChange w:id="43830" w:author="瑋婷 徐" w:date="2025-01-06T09:52:00Z" w16du:dateUtc="2025-01-06T01:52:00Z">
                  <w:rPr>
                    <w:ins w:id="43831" w:author="瑋婷 徐" w:date="2025-01-04T22:25:00Z" w16du:dateUtc="2025-01-04T14:25:00Z"/>
                  </w:rPr>
                </w:rPrChange>
              </w:rPr>
              <w:pPrChange w:id="43832" w:author="瑋婷 徐" w:date="2025-01-04T22:26:00Z" w16du:dateUtc="2025-01-04T14:26:00Z">
                <w:pPr>
                  <w:spacing w:after="0"/>
                </w:pPr>
              </w:pPrChange>
            </w:pPr>
            <w:ins w:id="43833" w:author="瑋婷 徐" w:date="2025-01-04T22:25:00Z" w16du:dateUtc="2025-01-04T14:25:00Z">
              <w:r w:rsidRPr="00C92C16">
                <w:rPr>
                  <w:rFonts w:ascii="Times New Roman" w:hAnsi="Times New Roman" w:cs="Times New Roman"/>
                  <w:sz w:val="24"/>
                  <w:rPrChange w:id="43834" w:author="瑋婷 徐" w:date="2025-01-06T09:52:00Z" w16du:dateUtc="2025-01-06T01:52:00Z">
                    <w:rPr/>
                  </w:rPrChange>
                </w:rPr>
                <w:t>鵂鶹</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35"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C57679" w14:textId="77777777" w:rsidR="00003CCE" w:rsidRPr="00C92C16" w:rsidRDefault="00003CCE">
            <w:pPr>
              <w:spacing w:after="0" w:line="360" w:lineRule="auto"/>
              <w:jc w:val="center"/>
              <w:rPr>
                <w:ins w:id="43836" w:author="瑋婷 徐" w:date="2025-01-04T22:25:00Z" w16du:dateUtc="2025-01-04T14:25:00Z"/>
                <w:rFonts w:ascii="Times New Roman" w:hAnsi="Times New Roman" w:cs="Times New Roman"/>
                <w:sz w:val="24"/>
                <w:rPrChange w:id="43837" w:author="瑋婷 徐" w:date="2025-01-06T09:52:00Z" w16du:dateUtc="2025-01-06T01:52:00Z">
                  <w:rPr>
                    <w:ins w:id="43838" w:author="瑋婷 徐" w:date="2025-01-04T22:25:00Z" w16du:dateUtc="2025-01-04T14:25:00Z"/>
                  </w:rPr>
                </w:rPrChange>
              </w:rPr>
              <w:pPrChange w:id="43839" w:author="瑋婷 徐" w:date="2025-01-04T22:26:00Z" w16du:dateUtc="2025-01-04T14:26:00Z">
                <w:pPr>
                  <w:spacing w:after="0"/>
                </w:pPr>
              </w:pPrChange>
            </w:pPr>
            <w:ins w:id="43840" w:author="瑋婷 徐" w:date="2025-01-04T22:25:00Z" w16du:dateUtc="2025-01-04T14:25:00Z">
              <w:r w:rsidRPr="00C92C16">
                <w:rPr>
                  <w:rFonts w:ascii="Times New Roman" w:hAnsi="Times New Roman" w:cs="Times New Roman"/>
                  <w:sz w:val="24"/>
                  <w:rPrChange w:id="43841" w:author="瑋婷 徐" w:date="2025-01-06T09:52:00Z" w16du:dateUtc="2025-01-06T01:52:00Z">
                    <w:rPr/>
                  </w:rPrChange>
                </w:rPr>
                <w:t>2</w:t>
              </w:r>
            </w:ins>
          </w:p>
        </w:tc>
      </w:tr>
      <w:tr w:rsidR="00003CCE" w:rsidRPr="00C92C16" w14:paraId="45AF51DA" w14:textId="77777777" w:rsidTr="00003CCE">
        <w:trPr>
          <w:jc w:val="center"/>
          <w:ins w:id="43842" w:author="瑋婷 徐" w:date="2025-01-04T22:25:00Z"/>
          <w:trPrChange w:id="43843"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44"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C5F044" w14:textId="77777777" w:rsidR="00003CCE" w:rsidRPr="00C92C16" w:rsidRDefault="00003CCE">
            <w:pPr>
              <w:spacing w:after="0" w:line="360" w:lineRule="auto"/>
              <w:jc w:val="center"/>
              <w:rPr>
                <w:ins w:id="43845" w:author="瑋婷 徐" w:date="2025-01-04T22:25:00Z" w16du:dateUtc="2025-01-04T14:25:00Z"/>
                <w:rFonts w:ascii="Times New Roman" w:hAnsi="Times New Roman" w:cs="Times New Roman"/>
                <w:sz w:val="24"/>
                <w:rPrChange w:id="43846" w:author="瑋婷 徐" w:date="2025-01-06T09:52:00Z" w16du:dateUtc="2025-01-06T01:52:00Z">
                  <w:rPr>
                    <w:ins w:id="43847" w:author="瑋婷 徐" w:date="2025-01-04T22:25:00Z" w16du:dateUtc="2025-01-04T14:25:00Z"/>
                  </w:rPr>
                </w:rPrChange>
              </w:rPr>
              <w:pPrChange w:id="43848" w:author="瑋婷 徐" w:date="2025-01-04T22:26:00Z" w16du:dateUtc="2025-01-04T14:26:00Z">
                <w:pPr>
                  <w:spacing w:after="0"/>
                </w:pPr>
              </w:pPrChange>
            </w:pPr>
            <w:ins w:id="43849" w:author="瑋婷 徐" w:date="2025-01-04T22:25:00Z" w16du:dateUtc="2025-01-04T14:25:00Z">
              <w:r w:rsidRPr="00C92C16">
                <w:rPr>
                  <w:rFonts w:ascii="Times New Roman" w:hAnsi="Times New Roman" w:cs="Times New Roman"/>
                  <w:sz w:val="24"/>
                  <w:rPrChange w:id="43850" w:author="瑋婷 徐" w:date="2025-01-06T09:52:00Z" w16du:dateUtc="2025-01-06T01:52:00Z">
                    <w:rPr/>
                  </w:rPrChange>
                </w:rPr>
                <w:t>五色鳥</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5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7DFDDC" w14:textId="77777777" w:rsidR="00003CCE" w:rsidRPr="00C92C16" w:rsidRDefault="00003CCE">
            <w:pPr>
              <w:spacing w:after="0" w:line="360" w:lineRule="auto"/>
              <w:jc w:val="center"/>
              <w:rPr>
                <w:ins w:id="43852" w:author="瑋婷 徐" w:date="2025-01-04T22:25:00Z" w16du:dateUtc="2025-01-04T14:25:00Z"/>
                <w:rFonts w:ascii="Times New Roman" w:hAnsi="Times New Roman" w:cs="Times New Roman"/>
                <w:sz w:val="24"/>
                <w:rPrChange w:id="43853" w:author="瑋婷 徐" w:date="2025-01-06T09:52:00Z" w16du:dateUtc="2025-01-06T01:52:00Z">
                  <w:rPr>
                    <w:ins w:id="43854" w:author="瑋婷 徐" w:date="2025-01-04T22:25:00Z" w16du:dateUtc="2025-01-04T14:25:00Z"/>
                  </w:rPr>
                </w:rPrChange>
              </w:rPr>
              <w:pPrChange w:id="43855" w:author="瑋婷 徐" w:date="2025-01-04T22:26:00Z" w16du:dateUtc="2025-01-04T14:26:00Z">
                <w:pPr>
                  <w:spacing w:after="0"/>
                </w:pPr>
              </w:pPrChange>
            </w:pPr>
            <w:ins w:id="43856" w:author="瑋婷 徐" w:date="2025-01-04T22:25:00Z" w16du:dateUtc="2025-01-04T14:25:00Z">
              <w:r w:rsidRPr="00C92C16">
                <w:rPr>
                  <w:rFonts w:ascii="Times New Roman" w:hAnsi="Times New Roman" w:cs="Times New Roman"/>
                  <w:sz w:val="24"/>
                  <w:rPrChange w:id="43857" w:author="瑋婷 徐" w:date="2025-01-06T09:52:00Z" w16du:dateUtc="2025-01-06T01:52:00Z">
                    <w:rPr/>
                  </w:rPrChange>
                </w:rPr>
                <w:t>39</w:t>
              </w:r>
            </w:ins>
          </w:p>
        </w:tc>
      </w:tr>
      <w:tr w:rsidR="00003CCE" w:rsidRPr="00C92C16" w14:paraId="6ED94808" w14:textId="77777777" w:rsidTr="00003CCE">
        <w:trPr>
          <w:jc w:val="center"/>
          <w:ins w:id="43858" w:author="瑋婷 徐" w:date="2025-01-04T22:25:00Z"/>
          <w:trPrChange w:id="43859"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60"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E3E704" w14:textId="77777777" w:rsidR="00003CCE" w:rsidRPr="00C92C16" w:rsidRDefault="00003CCE">
            <w:pPr>
              <w:spacing w:after="0" w:line="360" w:lineRule="auto"/>
              <w:jc w:val="center"/>
              <w:rPr>
                <w:ins w:id="43861" w:author="瑋婷 徐" w:date="2025-01-04T22:25:00Z" w16du:dateUtc="2025-01-04T14:25:00Z"/>
                <w:rFonts w:ascii="Times New Roman" w:hAnsi="Times New Roman" w:cs="Times New Roman"/>
                <w:sz w:val="24"/>
                <w:rPrChange w:id="43862" w:author="瑋婷 徐" w:date="2025-01-06T09:52:00Z" w16du:dateUtc="2025-01-06T01:52:00Z">
                  <w:rPr>
                    <w:ins w:id="43863" w:author="瑋婷 徐" w:date="2025-01-04T22:25:00Z" w16du:dateUtc="2025-01-04T14:25:00Z"/>
                  </w:rPr>
                </w:rPrChange>
              </w:rPr>
              <w:pPrChange w:id="43864" w:author="瑋婷 徐" w:date="2025-01-04T22:26:00Z" w16du:dateUtc="2025-01-04T14:26:00Z">
                <w:pPr>
                  <w:spacing w:after="0"/>
                </w:pPr>
              </w:pPrChange>
            </w:pPr>
            <w:ins w:id="43865" w:author="瑋婷 徐" w:date="2025-01-04T22:25:00Z" w16du:dateUtc="2025-01-04T14:25:00Z">
              <w:r w:rsidRPr="00C92C16">
                <w:rPr>
                  <w:rFonts w:ascii="Times New Roman" w:hAnsi="Times New Roman" w:cs="Times New Roman"/>
                  <w:sz w:val="24"/>
                  <w:rPrChange w:id="43866" w:author="瑋婷 徐" w:date="2025-01-06T09:52:00Z" w16du:dateUtc="2025-01-06T01:52:00Z">
                    <w:rPr/>
                  </w:rPrChange>
                </w:rPr>
                <w:t>小啄木</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6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53CFD7" w14:textId="77777777" w:rsidR="00003CCE" w:rsidRPr="00C92C16" w:rsidRDefault="00003CCE">
            <w:pPr>
              <w:spacing w:after="0" w:line="360" w:lineRule="auto"/>
              <w:jc w:val="center"/>
              <w:rPr>
                <w:ins w:id="43868" w:author="瑋婷 徐" w:date="2025-01-04T22:25:00Z" w16du:dateUtc="2025-01-04T14:25:00Z"/>
                <w:rFonts w:ascii="Times New Roman" w:hAnsi="Times New Roman" w:cs="Times New Roman"/>
                <w:sz w:val="24"/>
                <w:rPrChange w:id="43869" w:author="瑋婷 徐" w:date="2025-01-06T09:52:00Z" w16du:dateUtc="2025-01-06T01:52:00Z">
                  <w:rPr>
                    <w:ins w:id="43870" w:author="瑋婷 徐" w:date="2025-01-04T22:25:00Z" w16du:dateUtc="2025-01-04T14:25:00Z"/>
                  </w:rPr>
                </w:rPrChange>
              </w:rPr>
              <w:pPrChange w:id="43871" w:author="瑋婷 徐" w:date="2025-01-04T22:26:00Z" w16du:dateUtc="2025-01-04T14:26:00Z">
                <w:pPr>
                  <w:spacing w:after="0"/>
                </w:pPr>
              </w:pPrChange>
            </w:pPr>
            <w:ins w:id="43872" w:author="瑋婷 徐" w:date="2025-01-04T22:25:00Z" w16du:dateUtc="2025-01-04T14:25:00Z">
              <w:r w:rsidRPr="00C92C16">
                <w:rPr>
                  <w:rFonts w:ascii="Times New Roman" w:hAnsi="Times New Roman" w:cs="Times New Roman"/>
                  <w:sz w:val="24"/>
                  <w:rPrChange w:id="43873" w:author="瑋婷 徐" w:date="2025-01-06T09:52:00Z" w16du:dateUtc="2025-01-06T01:52:00Z">
                    <w:rPr/>
                  </w:rPrChange>
                </w:rPr>
                <w:t>2</w:t>
              </w:r>
            </w:ins>
          </w:p>
        </w:tc>
      </w:tr>
      <w:tr w:rsidR="00003CCE" w:rsidRPr="00C92C16" w14:paraId="6EE675B3" w14:textId="77777777" w:rsidTr="00003CCE">
        <w:trPr>
          <w:jc w:val="center"/>
          <w:ins w:id="43874" w:author="瑋婷 徐" w:date="2025-01-04T22:25:00Z"/>
          <w:trPrChange w:id="43875"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76"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AD4F92" w14:textId="77777777" w:rsidR="00003CCE" w:rsidRPr="00C92C16" w:rsidRDefault="00003CCE">
            <w:pPr>
              <w:spacing w:after="0" w:line="360" w:lineRule="auto"/>
              <w:jc w:val="center"/>
              <w:rPr>
                <w:ins w:id="43877" w:author="瑋婷 徐" w:date="2025-01-04T22:25:00Z" w16du:dateUtc="2025-01-04T14:25:00Z"/>
                <w:rFonts w:ascii="Times New Roman" w:hAnsi="Times New Roman" w:cs="Times New Roman"/>
                <w:sz w:val="24"/>
                <w:rPrChange w:id="43878" w:author="瑋婷 徐" w:date="2025-01-06T09:52:00Z" w16du:dateUtc="2025-01-06T01:52:00Z">
                  <w:rPr>
                    <w:ins w:id="43879" w:author="瑋婷 徐" w:date="2025-01-04T22:25:00Z" w16du:dateUtc="2025-01-04T14:25:00Z"/>
                  </w:rPr>
                </w:rPrChange>
              </w:rPr>
              <w:pPrChange w:id="43880" w:author="瑋婷 徐" w:date="2025-01-04T22:26:00Z" w16du:dateUtc="2025-01-04T14:26:00Z">
                <w:pPr>
                  <w:spacing w:after="0"/>
                </w:pPr>
              </w:pPrChange>
            </w:pPr>
            <w:ins w:id="43881" w:author="瑋婷 徐" w:date="2025-01-04T22:25:00Z" w16du:dateUtc="2025-01-04T14:25:00Z">
              <w:r w:rsidRPr="00C92C16">
                <w:rPr>
                  <w:rFonts w:ascii="Times New Roman" w:hAnsi="Times New Roman" w:cs="Times New Roman"/>
                  <w:sz w:val="24"/>
                  <w:rPrChange w:id="43882" w:author="瑋婷 徐" w:date="2025-01-06T09:52:00Z" w16du:dateUtc="2025-01-06T01:52:00Z">
                    <w:rPr/>
                  </w:rPrChange>
                </w:rPr>
                <w:t>灰喉山椒鳥</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8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300DD0" w14:textId="77777777" w:rsidR="00003CCE" w:rsidRPr="00C92C16" w:rsidRDefault="00003CCE">
            <w:pPr>
              <w:spacing w:after="0" w:line="360" w:lineRule="auto"/>
              <w:jc w:val="center"/>
              <w:rPr>
                <w:ins w:id="43884" w:author="瑋婷 徐" w:date="2025-01-04T22:25:00Z" w16du:dateUtc="2025-01-04T14:25:00Z"/>
                <w:rFonts w:ascii="Times New Roman" w:hAnsi="Times New Roman" w:cs="Times New Roman"/>
                <w:sz w:val="24"/>
                <w:rPrChange w:id="43885" w:author="瑋婷 徐" w:date="2025-01-06T09:52:00Z" w16du:dateUtc="2025-01-06T01:52:00Z">
                  <w:rPr>
                    <w:ins w:id="43886" w:author="瑋婷 徐" w:date="2025-01-04T22:25:00Z" w16du:dateUtc="2025-01-04T14:25:00Z"/>
                  </w:rPr>
                </w:rPrChange>
              </w:rPr>
              <w:pPrChange w:id="43887" w:author="瑋婷 徐" w:date="2025-01-04T22:26:00Z" w16du:dateUtc="2025-01-04T14:26:00Z">
                <w:pPr>
                  <w:spacing w:after="0"/>
                </w:pPr>
              </w:pPrChange>
            </w:pPr>
            <w:ins w:id="43888" w:author="瑋婷 徐" w:date="2025-01-04T22:25:00Z" w16du:dateUtc="2025-01-04T14:25:00Z">
              <w:r w:rsidRPr="00C92C16">
                <w:rPr>
                  <w:rFonts w:ascii="Times New Roman" w:hAnsi="Times New Roman" w:cs="Times New Roman"/>
                  <w:sz w:val="24"/>
                  <w:rPrChange w:id="43889" w:author="瑋婷 徐" w:date="2025-01-06T09:52:00Z" w16du:dateUtc="2025-01-06T01:52:00Z">
                    <w:rPr/>
                  </w:rPrChange>
                </w:rPr>
                <w:t>10</w:t>
              </w:r>
            </w:ins>
          </w:p>
        </w:tc>
      </w:tr>
      <w:tr w:rsidR="00003CCE" w:rsidRPr="00C92C16" w14:paraId="0BFF206B" w14:textId="77777777" w:rsidTr="00003CCE">
        <w:trPr>
          <w:jc w:val="center"/>
          <w:ins w:id="43890" w:author="瑋婷 徐" w:date="2025-01-04T22:25:00Z"/>
          <w:trPrChange w:id="43891"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92"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3E591A" w14:textId="77777777" w:rsidR="00003CCE" w:rsidRPr="00C92C16" w:rsidRDefault="00003CCE">
            <w:pPr>
              <w:spacing w:after="0" w:line="360" w:lineRule="auto"/>
              <w:jc w:val="center"/>
              <w:rPr>
                <w:ins w:id="43893" w:author="瑋婷 徐" w:date="2025-01-04T22:25:00Z" w16du:dateUtc="2025-01-04T14:25:00Z"/>
                <w:rFonts w:ascii="Times New Roman" w:hAnsi="Times New Roman" w:cs="Times New Roman"/>
                <w:sz w:val="24"/>
                <w:rPrChange w:id="43894" w:author="瑋婷 徐" w:date="2025-01-06T09:52:00Z" w16du:dateUtc="2025-01-06T01:52:00Z">
                  <w:rPr>
                    <w:ins w:id="43895" w:author="瑋婷 徐" w:date="2025-01-04T22:25:00Z" w16du:dateUtc="2025-01-04T14:25:00Z"/>
                  </w:rPr>
                </w:rPrChange>
              </w:rPr>
              <w:pPrChange w:id="43896" w:author="瑋婷 徐" w:date="2025-01-04T22:26:00Z" w16du:dateUtc="2025-01-04T14:26:00Z">
                <w:pPr>
                  <w:spacing w:after="0"/>
                </w:pPr>
              </w:pPrChange>
            </w:pPr>
            <w:ins w:id="43897" w:author="瑋婷 徐" w:date="2025-01-04T22:25:00Z" w16du:dateUtc="2025-01-04T14:25:00Z">
              <w:r w:rsidRPr="00C92C16">
                <w:rPr>
                  <w:rFonts w:ascii="Times New Roman" w:hAnsi="Times New Roman" w:cs="Times New Roman"/>
                  <w:sz w:val="24"/>
                  <w:rPrChange w:id="43898" w:author="瑋婷 徐" w:date="2025-01-06T09:52:00Z" w16du:dateUtc="2025-01-06T01:52:00Z">
                    <w:rPr/>
                  </w:rPrChange>
                </w:rPr>
                <w:t>綠畫眉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89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3455EF" w14:textId="77777777" w:rsidR="00003CCE" w:rsidRPr="00C92C16" w:rsidRDefault="00003CCE">
            <w:pPr>
              <w:spacing w:after="0" w:line="360" w:lineRule="auto"/>
              <w:jc w:val="center"/>
              <w:rPr>
                <w:ins w:id="43900" w:author="瑋婷 徐" w:date="2025-01-04T22:25:00Z" w16du:dateUtc="2025-01-04T14:25:00Z"/>
                <w:rFonts w:ascii="Times New Roman" w:hAnsi="Times New Roman" w:cs="Times New Roman"/>
                <w:sz w:val="24"/>
                <w:rPrChange w:id="43901" w:author="瑋婷 徐" w:date="2025-01-06T09:52:00Z" w16du:dateUtc="2025-01-06T01:52:00Z">
                  <w:rPr>
                    <w:ins w:id="43902" w:author="瑋婷 徐" w:date="2025-01-04T22:25:00Z" w16du:dateUtc="2025-01-04T14:25:00Z"/>
                  </w:rPr>
                </w:rPrChange>
              </w:rPr>
              <w:pPrChange w:id="43903" w:author="瑋婷 徐" w:date="2025-01-04T22:26:00Z" w16du:dateUtc="2025-01-04T14:26:00Z">
                <w:pPr>
                  <w:spacing w:after="0"/>
                </w:pPr>
              </w:pPrChange>
            </w:pPr>
            <w:ins w:id="43904" w:author="瑋婷 徐" w:date="2025-01-04T22:25:00Z" w16du:dateUtc="2025-01-04T14:25:00Z">
              <w:r w:rsidRPr="00C92C16">
                <w:rPr>
                  <w:rFonts w:ascii="Times New Roman" w:hAnsi="Times New Roman" w:cs="Times New Roman"/>
                  <w:sz w:val="24"/>
                  <w:rPrChange w:id="43905" w:author="瑋婷 徐" w:date="2025-01-06T09:52:00Z" w16du:dateUtc="2025-01-06T01:52:00Z">
                    <w:rPr/>
                  </w:rPrChange>
                </w:rPr>
                <w:t>19</w:t>
              </w:r>
            </w:ins>
          </w:p>
        </w:tc>
      </w:tr>
      <w:tr w:rsidR="00003CCE" w:rsidRPr="00C92C16" w14:paraId="77D1436C" w14:textId="77777777" w:rsidTr="00003CCE">
        <w:trPr>
          <w:jc w:val="center"/>
          <w:ins w:id="43906" w:author="瑋婷 徐" w:date="2025-01-04T22:25:00Z"/>
          <w:trPrChange w:id="43907"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08"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8B65F0" w14:textId="77777777" w:rsidR="00003CCE" w:rsidRPr="00C92C16" w:rsidRDefault="00003CCE">
            <w:pPr>
              <w:spacing w:after="0" w:line="360" w:lineRule="auto"/>
              <w:jc w:val="center"/>
              <w:rPr>
                <w:ins w:id="43909" w:author="瑋婷 徐" w:date="2025-01-04T22:25:00Z" w16du:dateUtc="2025-01-04T14:25:00Z"/>
                <w:rFonts w:ascii="Times New Roman" w:hAnsi="Times New Roman" w:cs="Times New Roman"/>
                <w:sz w:val="24"/>
                <w:rPrChange w:id="43910" w:author="瑋婷 徐" w:date="2025-01-06T09:52:00Z" w16du:dateUtc="2025-01-06T01:52:00Z">
                  <w:rPr>
                    <w:ins w:id="43911" w:author="瑋婷 徐" w:date="2025-01-04T22:25:00Z" w16du:dateUtc="2025-01-04T14:25:00Z"/>
                  </w:rPr>
                </w:rPrChange>
              </w:rPr>
              <w:pPrChange w:id="43912" w:author="瑋婷 徐" w:date="2025-01-04T22:26:00Z" w16du:dateUtc="2025-01-04T14:26:00Z">
                <w:pPr>
                  <w:spacing w:after="0"/>
                </w:pPr>
              </w:pPrChange>
            </w:pPr>
            <w:ins w:id="43913" w:author="瑋婷 徐" w:date="2025-01-04T22:25:00Z" w16du:dateUtc="2025-01-04T14:25:00Z">
              <w:r w:rsidRPr="00C92C16">
                <w:rPr>
                  <w:rFonts w:ascii="Times New Roman" w:hAnsi="Times New Roman" w:cs="Times New Roman"/>
                  <w:sz w:val="24"/>
                  <w:rPrChange w:id="43914" w:author="瑋婷 徐" w:date="2025-01-06T09:52:00Z" w16du:dateUtc="2025-01-06T01:52:00Z">
                    <w:rPr/>
                  </w:rPrChange>
                </w:rPr>
                <w:t>朱鸝</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15"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8EAB4B" w14:textId="77777777" w:rsidR="00003CCE" w:rsidRPr="00C92C16" w:rsidRDefault="00003CCE">
            <w:pPr>
              <w:spacing w:after="0" w:line="360" w:lineRule="auto"/>
              <w:jc w:val="center"/>
              <w:rPr>
                <w:ins w:id="43916" w:author="瑋婷 徐" w:date="2025-01-04T22:25:00Z" w16du:dateUtc="2025-01-04T14:25:00Z"/>
                <w:rFonts w:ascii="Times New Roman" w:hAnsi="Times New Roman" w:cs="Times New Roman"/>
                <w:sz w:val="24"/>
                <w:rPrChange w:id="43917" w:author="瑋婷 徐" w:date="2025-01-06T09:52:00Z" w16du:dateUtc="2025-01-06T01:52:00Z">
                  <w:rPr>
                    <w:ins w:id="43918" w:author="瑋婷 徐" w:date="2025-01-04T22:25:00Z" w16du:dateUtc="2025-01-04T14:25:00Z"/>
                  </w:rPr>
                </w:rPrChange>
              </w:rPr>
              <w:pPrChange w:id="43919" w:author="瑋婷 徐" w:date="2025-01-04T22:26:00Z" w16du:dateUtc="2025-01-04T14:26:00Z">
                <w:pPr>
                  <w:spacing w:after="0"/>
                </w:pPr>
              </w:pPrChange>
            </w:pPr>
            <w:ins w:id="43920" w:author="瑋婷 徐" w:date="2025-01-04T22:25:00Z" w16du:dateUtc="2025-01-04T14:25:00Z">
              <w:r w:rsidRPr="00C92C16">
                <w:rPr>
                  <w:rFonts w:ascii="Times New Roman" w:hAnsi="Times New Roman" w:cs="Times New Roman"/>
                  <w:sz w:val="24"/>
                  <w:rPrChange w:id="43921" w:author="瑋婷 徐" w:date="2025-01-06T09:52:00Z" w16du:dateUtc="2025-01-06T01:52:00Z">
                    <w:rPr/>
                  </w:rPrChange>
                </w:rPr>
                <w:t>1</w:t>
              </w:r>
            </w:ins>
          </w:p>
        </w:tc>
      </w:tr>
      <w:tr w:rsidR="00003CCE" w:rsidRPr="00C92C16" w14:paraId="1FFFB732" w14:textId="77777777" w:rsidTr="00003CCE">
        <w:trPr>
          <w:jc w:val="center"/>
          <w:ins w:id="43922" w:author="瑋婷 徐" w:date="2025-01-04T22:25:00Z"/>
          <w:trPrChange w:id="43923"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24"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1470B5" w14:textId="77777777" w:rsidR="00003CCE" w:rsidRPr="00C92C16" w:rsidRDefault="00003CCE">
            <w:pPr>
              <w:spacing w:after="0" w:line="360" w:lineRule="auto"/>
              <w:jc w:val="center"/>
              <w:rPr>
                <w:ins w:id="43925" w:author="瑋婷 徐" w:date="2025-01-04T22:25:00Z" w16du:dateUtc="2025-01-04T14:25:00Z"/>
                <w:rFonts w:ascii="Times New Roman" w:hAnsi="Times New Roman" w:cs="Times New Roman"/>
                <w:sz w:val="24"/>
                <w:rPrChange w:id="43926" w:author="瑋婷 徐" w:date="2025-01-06T09:52:00Z" w16du:dateUtc="2025-01-06T01:52:00Z">
                  <w:rPr>
                    <w:ins w:id="43927" w:author="瑋婷 徐" w:date="2025-01-04T22:25:00Z" w16du:dateUtc="2025-01-04T14:25:00Z"/>
                  </w:rPr>
                </w:rPrChange>
              </w:rPr>
              <w:pPrChange w:id="43928" w:author="瑋婷 徐" w:date="2025-01-04T22:26:00Z" w16du:dateUtc="2025-01-04T14:26:00Z">
                <w:pPr>
                  <w:spacing w:after="0"/>
                </w:pPr>
              </w:pPrChange>
            </w:pPr>
            <w:ins w:id="43929" w:author="瑋婷 徐" w:date="2025-01-04T22:25:00Z" w16du:dateUtc="2025-01-04T14:25:00Z">
              <w:r w:rsidRPr="00C92C16">
                <w:rPr>
                  <w:rFonts w:ascii="Times New Roman" w:hAnsi="Times New Roman" w:cs="Times New Roman"/>
                  <w:sz w:val="24"/>
                  <w:rPrChange w:id="43930" w:author="瑋婷 徐" w:date="2025-01-06T09:52:00Z" w16du:dateUtc="2025-01-06T01:52:00Z">
                    <w:rPr/>
                  </w:rPrChange>
                </w:rPr>
                <w:t>小卷尾</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3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BEEAE1" w14:textId="77777777" w:rsidR="00003CCE" w:rsidRPr="00C92C16" w:rsidRDefault="00003CCE">
            <w:pPr>
              <w:spacing w:after="0" w:line="360" w:lineRule="auto"/>
              <w:jc w:val="center"/>
              <w:rPr>
                <w:ins w:id="43932" w:author="瑋婷 徐" w:date="2025-01-04T22:25:00Z" w16du:dateUtc="2025-01-04T14:25:00Z"/>
                <w:rFonts w:ascii="Times New Roman" w:hAnsi="Times New Roman" w:cs="Times New Roman"/>
                <w:sz w:val="24"/>
                <w:rPrChange w:id="43933" w:author="瑋婷 徐" w:date="2025-01-06T09:52:00Z" w16du:dateUtc="2025-01-06T01:52:00Z">
                  <w:rPr>
                    <w:ins w:id="43934" w:author="瑋婷 徐" w:date="2025-01-04T22:25:00Z" w16du:dateUtc="2025-01-04T14:25:00Z"/>
                  </w:rPr>
                </w:rPrChange>
              </w:rPr>
              <w:pPrChange w:id="43935" w:author="瑋婷 徐" w:date="2025-01-04T22:26:00Z" w16du:dateUtc="2025-01-04T14:26:00Z">
                <w:pPr>
                  <w:spacing w:after="0"/>
                </w:pPr>
              </w:pPrChange>
            </w:pPr>
            <w:ins w:id="43936" w:author="瑋婷 徐" w:date="2025-01-04T22:25:00Z" w16du:dateUtc="2025-01-04T14:25:00Z">
              <w:r w:rsidRPr="00C92C16">
                <w:rPr>
                  <w:rFonts w:ascii="Times New Roman" w:hAnsi="Times New Roman" w:cs="Times New Roman"/>
                  <w:sz w:val="24"/>
                  <w:rPrChange w:id="43937" w:author="瑋婷 徐" w:date="2025-01-06T09:52:00Z" w16du:dateUtc="2025-01-06T01:52:00Z">
                    <w:rPr/>
                  </w:rPrChange>
                </w:rPr>
                <w:t>6</w:t>
              </w:r>
            </w:ins>
          </w:p>
        </w:tc>
      </w:tr>
      <w:tr w:rsidR="00003CCE" w:rsidRPr="00C92C16" w14:paraId="081A4C8A" w14:textId="77777777" w:rsidTr="00003CCE">
        <w:trPr>
          <w:jc w:val="center"/>
          <w:ins w:id="43938" w:author="瑋婷 徐" w:date="2025-01-04T22:25:00Z"/>
          <w:trPrChange w:id="43939"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40"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23BF4C" w14:textId="77777777" w:rsidR="00003CCE" w:rsidRPr="00C92C16" w:rsidRDefault="00003CCE">
            <w:pPr>
              <w:spacing w:after="0" w:line="360" w:lineRule="auto"/>
              <w:jc w:val="center"/>
              <w:rPr>
                <w:ins w:id="43941" w:author="瑋婷 徐" w:date="2025-01-04T22:25:00Z" w16du:dateUtc="2025-01-04T14:25:00Z"/>
                <w:rFonts w:ascii="Times New Roman" w:hAnsi="Times New Roman" w:cs="Times New Roman"/>
                <w:sz w:val="24"/>
                <w:rPrChange w:id="43942" w:author="瑋婷 徐" w:date="2025-01-06T09:52:00Z" w16du:dateUtc="2025-01-06T01:52:00Z">
                  <w:rPr>
                    <w:ins w:id="43943" w:author="瑋婷 徐" w:date="2025-01-04T22:25:00Z" w16du:dateUtc="2025-01-04T14:25:00Z"/>
                  </w:rPr>
                </w:rPrChange>
              </w:rPr>
              <w:pPrChange w:id="43944" w:author="瑋婷 徐" w:date="2025-01-04T22:26:00Z" w16du:dateUtc="2025-01-04T14:26:00Z">
                <w:pPr>
                  <w:spacing w:after="0"/>
                </w:pPr>
              </w:pPrChange>
            </w:pPr>
            <w:ins w:id="43945" w:author="瑋婷 徐" w:date="2025-01-04T22:25:00Z" w16du:dateUtc="2025-01-04T14:25:00Z">
              <w:r w:rsidRPr="00C92C16">
                <w:rPr>
                  <w:rFonts w:ascii="Times New Roman" w:hAnsi="Times New Roman" w:cs="Times New Roman"/>
                  <w:sz w:val="24"/>
                  <w:rPrChange w:id="43946" w:author="瑋婷 徐" w:date="2025-01-06T09:52:00Z" w16du:dateUtc="2025-01-06T01:52:00Z">
                    <w:rPr/>
                  </w:rPrChange>
                </w:rPr>
                <w:t>黑枕藍鶲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4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25BD4B" w14:textId="77777777" w:rsidR="00003CCE" w:rsidRPr="00C92C16" w:rsidRDefault="00003CCE">
            <w:pPr>
              <w:spacing w:after="0" w:line="360" w:lineRule="auto"/>
              <w:jc w:val="center"/>
              <w:rPr>
                <w:ins w:id="43948" w:author="瑋婷 徐" w:date="2025-01-04T22:25:00Z" w16du:dateUtc="2025-01-04T14:25:00Z"/>
                <w:rFonts w:ascii="Times New Roman" w:hAnsi="Times New Roman" w:cs="Times New Roman"/>
                <w:sz w:val="24"/>
                <w:rPrChange w:id="43949" w:author="瑋婷 徐" w:date="2025-01-06T09:52:00Z" w16du:dateUtc="2025-01-06T01:52:00Z">
                  <w:rPr>
                    <w:ins w:id="43950" w:author="瑋婷 徐" w:date="2025-01-04T22:25:00Z" w16du:dateUtc="2025-01-04T14:25:00Z"/>
                  </w:rPr>
                </w:rPrChange>
              </w:rPr>
              <w:pPrChange w:id="43951" w:author="瑋婷 徐" w:date="2025-01-04T22:26:00Z" w16du:dateUtc="2025-01-04T14:26:00Z">
                <w:pPr>
                  <w:spacing w:after="0"/>
                </w:pPr>
              </w:pPrChange>
            </w:pPr>
            <w:ins w:id="43952" w:author="瑋婷 徐" w:date="2025-01-04T22:25:00Z" w16du:dateUtc="2025-01-04T14:25:00Z">
              <w:r w:rsidRPr="00C92C16">
                <w:rPr>
                  <w:rFonts w:ascii="Times New Roman" w:hAnsi="Times New Roman" w:cs="Times New Roman"/>
                  <w:sz w:val="24"/>
                  <w:rPrChange w:id="43953" w:author="瑋婷 徐" w:date="2025-01-06T09:52:00Z" w16du:dateUtc="2025-01-06T01:52:00Z">
                    <w:rPr/>
                  </w:rPrChange>
                </w:rPr>
                <w:t>3</w:t>
              </w:r>
            </w:ins>
          </w:p>
        </w:tc>
      </w:tr>
      <w:tr w:rsidR="00003CCE" w:rsidRPr="00C92C16" w14:paraId="5396A67F" w14:textId="77777777" w:rsidTr="00003CCE">
        <w:trPr>
          <w:jc w:val="center"/>
          <w:ins w:id="43954" w:author="瑋婷 徐" w:date="2025-01-04T22:25:00Z"/>
          <w:trPrChange w:id="43955"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56"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F70AB8" w14:textId="77777777" w:rsidR="00003CCE" w:rsidRPr="00C92C16" w:rsidRDefault="00003CCE">
            <w:pPr>
              <w:spacing w:after="0" w:line="360" w:lineRule="auto"/>
              <w:jc w:val="center"/>
              <w:rPr>
                <w:ins w:id="43957" w:author="瑋婷 徐" w:date="2025-01-04T22:25:00Z" w16du:dateUtc="2025-01-04T14:25:00Z"/>
                <w:rFonts w:ascii="Times New Roman" w:hAnsi="Times New Roman" w:cs="Times New Roman"/>
                <w:sz w:val="24"/>
                <w:rPrChange w:id="43958" w:author="瑋婷 徐" w:date="2025-01-06T09:52:00Z" w16du:dateUtc="2025-01-06T01:52:00Z">
                  <w:rPr>
                    <w:ins w:id="43959" w:author="瑋婷 徐" w:date="2025-01-04T22:25:00Z" w16du:dateUtc="2025-01-04T14:25:00Z"/>
                  </w:rPr>
                </w:rPrChange>
              </w:rPr>
              <w:pPrChange w:id="43960" w:author="瑋婷 徐" w:date="2025-01-04T22:26:00Z" w16du:dateUtc="2025-01-04T14:26:00Z">
                <w:pPr>
                  <w:spacing w:after="0"/>
                </w:pPr>
              </w:pPrChange>
            </w:pPr>
            <w:ins w:id="43961" w:author="瑋婷 徐" w:date="2025-01-04T22:25:00Z" w16du:dateUtc="2025-01-04T14:25:00Z">
              <w:r w:rsidRPr="00C92C16">
                <w:rPr>
                  <w:rFonts w:ascii="Times New Roman" w:hAnsi="Times New Roman" w:cs="Times New Roman"/>
                  <w:sz w:val="24"/>
                  <w:rPrChange w:id="43962" w:author="瑋婷 徐" w:date="2025-01-06T09:52:00Z" w16du:dateUtc="2025-01-06T01:52:00Z">
                    <w:rPr/>
                  </w:rPrChange>
                </w:rPr>
                <w:t>樹鵲</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6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1DB127" w14:textId="77777777" w:rsidR="00003CCE" w:rsidRPr="00C92C16" w:rsidRDefault="00003CCE">
            <w:pPr>
              <w:spacing w:after="0" w:line="360" w:lineRule="auto"/>
              <w:jc w:val="center"/>
              <w:rPr>
                <w:ins w:id="43964" w:author="瑋婷 徐" w:date="2025-01-04T22:25:00Z" w16du:dateUtc="2025-01-04T14:25:00Z"/>
                <w:rFonts w:ascii="Times New Roman" w:hAnsi="Times New Roman" w:cs="Times New Roman"/>
                <w:sz w:val="24"/>
                <w:rPrChange w:id="43965" w:author="瑋婷 徐" w:date="2025-01-06T09:52:00Z" w16du:dateUtc="2025-01-06T01:52:00Z">
                  <w:rPr>
                    <w:ins w:id="43966" w:author="瑋婷 徐" w:date="2025-01-04T22:25:00Z" w16du:dateUtc="2025-01-04T14:25:00Z"/>
                  </w:rPr>
                </w:rPrChange>
              </w:rPr>
              <w:pPrChange w:id="43967" w:author="瑋婷 徐" w:date="2025-01-04T22:26:00Z" w16du:dateUtc="2025-01-04T14:26:00Z">
                <w:pPr>
                  <w:spacing w:after="0"/>
                </w:pPr>
              </w:pPrChange>
            </w:pPr>
            <w:ins w:id="43968" w:author="瑋婷 徐" w:date="2025-01-04T22:25:00Z" w16du:dateUtc="2025-01-04T14:25:00Z">
              <w:r w:rsidRPr="00C92C16">
                <w:rPr>
                  <w:rFonts w:ascii="Times New Roman" w:hAnsi="Times New Roman" w:cs="Times New Roman"/>
                  <w:sz w:val="24"/>
                  <w:rPrChange w:id="43969" w:author="瑋婷 徐" w:date="2025-01-06T09:52:00Z" w16du:dateUtc="2025-01-06T01:52:00Z">
                    <w:rPr/>
                  </w:rPrChange>
                </w:rPr>
                <w:t>2</w:t>
              </w:r>
            </w:ins>
          </w:p>
        </w:tc>
      </w:tr>
      <w:tr w:rsidR="00003CCE" w:rsidRPr="00C92C16" w14:paraId="182DF652" w14:textId="77777777" w:rsidTr="00003CCE">
        <w:trPr>
          <w:jc w:val="center"/>
          <w:ins w:id="43970" w:author="瑋婷 徐" w:date="2025-01-04T22:25:00Z"/>
          <w:trPrChange w:id="43971"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72"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7E48B3" w14:textId="77777777" w:rsidR="00003CCE" w:rsidRPr="00C92C16" w:rsidRDefault="00003CCE">
            <w:pPr>
              <w:spacing w:after="0" w:line="360" w:lineRule="auto"/>
              <w:jc w:val="center"/>
              <w:rPr>
                <w:ins w:id="43973" w:author="瑋婷 徐" w:date="2025-01-04T22:25:00Z" w16du:dateUtc="2025-01-04T14:25:00Z"/>
                <w:rFonts w:ascii="Times New Roman" w:hAnsi="Times New Roman" w:cs="Times New Roman"/>
                <w:sz w:val="24"/>
                <w:rPrChange w:id="43974" w:author="瑋婷 徐" w:date="2025-01-06T09:52:00Z" w16du:dateUtc="2025-01-06T01:52:00Z">
                  <w:rPr>
                    <w:ins w:id="43975" w:author="瑋婷 徐" w:date="2025-01-04T22:25:00Z" w16du:dateUtc="2025-01-04T14:25:00Z"/>
                  </w:rPr>
                </w:rPrChange>
              </w:rPr>
              <w:pPrChange w:id="43976" w:author="瑋婷 徐" w:date="2025-01-04T22:26:00Z" w16du:dateUtc="2025-01-04T14:26:00Z">
                <w:pPr>
                  <w:spacing w:after="0"/>
                </w:pPr>
              </w:pPrChange>
            </w:pPr>
            <w:ins w:id="43977" w:author="瑋婷 徐" w:date="2025-01-04T22:25:00Z" w16du:dateUtc="2025-01-04T14:25:00Z">
              <w:r w:rsidRPr="00C92C16">
                <w:rPr>
                  <w:rFonts w:ascii="Times New Roman" w:hAnsi="Times New Roman" w:cs="Times New Roman"/>
                  <w:sz w:val="24"/>
                  <w:rPrChange w:id="43978" w:author="瑋婷 徐" w:date="2025-01-06T09:52:00Z" w16du:dateUtc="2025-01-06T01:52:00Z">
                    <w:rPr/>
                  </w:rPrChange>
                </w:rPr>
                <w:t>巨嘴鴉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7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8CDE66" w14:textId="77777777" w:rsidR="00003CCE" w:rsidRPr="00C92C16" w:rsidRDefault="00003CCE">
            <w:pPr>
              <w:spacing w:after="0" w:line="360" w:lineRule="auto"/>
              <w:jc w:val="center"/>
              <w:rPr>
                <w:ins w:id="43980" w:author="瑋婷 徐" w:date="2025-01-04T22:25:00Z" w16du:dateUtc="2025-01-04T14:25:00Z"/>
                <w:rFonts w:ascii="Times New Roman" w:hAnsi="Times New Roman" w:cs="Times New Roman"/>
                <w:sz w:val="24"/>
                <w:rPrChange w:id="43981" w:author="瑋婷 徐" w:date="2025-01-06T09:52:00Z" w16du:dateUtc="2025-01-06T01:52:00Z">
                  <w:rPr>
                    <w:ins w:id="43982" w:author="瑋婷 徐" w:date="2025-01-04T22:25:00Z" w16du:dateUtc="2025-01-04T14:25:00Z"/>
                  </w:rPr>
                </w:rPrChange>
              </w:rPr>
              <w:pPrChange w:id="43983" w:author="瑋婷 徐" w:date="2025-01-04T22:26:00Z" w16du:dateUtc="2025-01-04T14:26:00Z">
                <w:pPr>
                  <w:spacing w:after="0"/>
                </w:pPr>
              </w:pPrChange>
            </w:pPr>
            <w:ins w:id="43984" w:author="瑋婷 徐" w:date="2025-01-04T22:25:00Z" w16du:dateUtc="2025-01-04T14:25:00Z">
              <w:r w:rsidRPr="00C92C16">
                <w:rPr>
                  <w:rFonts w:ascii="Times New Roman" w:hAnsi="Times New Roman" w:cs="Times New Roman"/>
                  <w:sz w:val="24"/>
                  <w:rPrChange w:id="43985" w:author="瑋婷 徐" w:date="2025-01-06T09:52:00Z" w16du:dateUtc="2025-01-06T01:52:00Z">
                    <w:rPr/>
                  </w:rPrChange>
                </w:rPr>
                <w:t>3</w:t>
              </w:r>
            </w:ins>
          </w:p>
        </w:tc>
      </w:tr>
      <w:tr w:rsidR="00003CCE" w:rsidRPr="00C92C16" w14:paraId="18D85D08" w14:textId="77777777" w:rsidTr="00003CCE">
        <w:trPr>
          <w:jc w:val="center"/>
          <w:ins w:id="43986" w:author="瑋婷 徐" w:date="2025-01-04T22:25:00Z"/>
          <w:trPrChange w:id="43987"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88"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4F5E6A" w14:textId="77777777" w:rsidR="00003CCE" w:rsidRPr="00C92C16" w:rsidRDefault="00003CCE">
            <w:pPr>
              <w:spacing w:after="0" w:line="360" w:lineRule="auto"/>
              <w:jc w:val="center"/>
              <w:rPr>
                <w:ins w:id="43989" w:author="瑋婷 徐" w:date="2025-01-04T22:25:00Z" w16du:dateUtc="2025-01-04T14:25:00Z"/>
                <w:rFonts w:ascii="Times New Roman" w:hAnsi="Times New Roman" w:cs="Times New Roman"/>
                <w:sz w:val="24"/>
                <w:rPrChange w:id="43990" w:author="瑋婷 徐" w:date="2025-01-06T09:52:00Z" w16du:dateUtc="2025-01-06T01:52:00Z">
                  <w:rPr>
                    <w:ins w:id="43991" w:author="瑋婷 徐" w:date="2025-01-04T22:25:00Z" w16du:dateUtc="2025-01-04T14:25:00Z"/>
                  </w:rPr>
                </w:rPrChange>
              </w:rPr>
              <w:pPrChange w:id="43992" w:author="瑋婷 徐" w:date="2025-01-04T22:26:00Z" w16du:dateUtc="2025-01-04T14:26:00Z">
                <w:pPr>
                  <w:spacing w:after="0"/>
                </w:pPr>
              </w:pPrChange>
            </w:pPr>
            <w:ins w:id="43993" w:author="瑋婷 徐" w:date="2025-01-04T22:25:00Z" w16du:dateUtc="2025-01-04T14:25:00Z">
              <w:r w:rsidRPr="00C92C16">
                <w:rPr>
                  <w:rFonts w:ascii="Times New Roman" w:hAnsi="Times New Roman" w:cs="Times New Roman"/>
                  <w:sz w:val="24"/>
                  <w:rPrChange w:id="43994" w:author="瑋婷 徐" w:date="2025-01-06T09:52:00Z" w16du:dateUtc="2025-01-06T01:52:00Z">
                    <w:rPr/>
                  </w:rPrChange>
                </w:rPr>
                <w:t>東方毛腳燕</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995"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984C71" w14:textId="77777777" w:rsidR="00003CCE" w:rsidRPr="00C92C16" w:rsidRDefault="00003CCE">
            <w:pPr>
              <w:spacing w:after="0" w:line="360" w:lineRule="auto"/>
              <w:jc w:val="center"/>
              <w:rPr>
                <w:ins w:id="43996" w:author="瑋婷 徐" w:date="2025-01-04T22:25:00Z" w16du:dateUtc="2025-01-04T14:25:00Z"/>
                <w:rFonts w:ascii="Times New Roman" w:hAnsi="Times New Roman" w:cs="Times New Roman"/>
                <w:sz w:val="24"/>
                <w:rPrChange w:id="43997" w:author="瑋婷 徐" w:date="2025-01-06T09:52:00Z" w16du:dateUtc="2025-01-06T01:52:00Z">
                  <w:rPr>
                    <w:ins w:id="43998" w:author="瑋婷 徐" w:date="2025-01-04T22:25:00Z" w16du:dateUtc="2025-01-04T14:25:00Z"/>
                  </w:rPr>
                </w:rPrChange>
              </w:rPr>
              <w:pPrChange w:id="43999" w:author="瑋婷 徐" w:date="2025-01-04T22:26:00Z" w16du:dateUtc="2025-01-04T14:26:00Z">
                <w:pPr>
                  <w:spacing w:after="0"/>
                </w:pPr>
              </w:pPrChange>
            </w:pPr>
            <w:ins w:id="44000" w:author="瑋婷 徐" w:date="2025-01-04T22:25:00Z" w16du:dateUtc="2025-01-04T14:25:00Z">
              <w:r w:rsidRPr="00C92C16">
                <w:rPr>
                  <w:rFonts w:ascii="Times New Roman" w:hAnsi="Times New Roman" w:cs="Times New Roman"/>
                  <w:sz w:val="24"/>
                  <w:rPrChange w:id="44001" w:author="瑋婷 徐" w:date="2025-01-06T09:52:00Z" w16du:dateUtc="2025-01-06T01:52:00Z">
                    <w:rPr/>
                  </w:rPrChange>
                </w:rPr>
                <w:t>17</w:t>
              </w:r>
            </w:ins>
          </w:p>
        </w:tc>
      </w:tr>
      <w:tr w:rsidR="00003CCE" w:rsidRPr="00C92C16" w14:paraId="10A6B2F9" w14:textId="77777777" w:rsidTr="00003CCE">
        <w:trPr>
          <w:jc w:val="center"/>
          <w:ins w:id="44002" w:author="瑋婷 徐" w:date="2025-01-04T22:25:00Z"/>
          <w:trPrChange w:id="44003"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04"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75B860" w14:textId="77777777" w:rsidR="00003CCE" w:rsidRPr="00C92C16" w:rsidRDefault="00003CCE">
            <w:pPr>
              <w:spacing w:after="0" w:line="360" w:lineRule="auto"/>
              <w:jc w:val="center"/>
              <w:rPr>
                <w:ins w:id="44005" w:author="瑋婷 徐" w:date="2025-01-04T22:25:00Z" w16du:dateUtc="2025-01-04T14:25:00Z"/>
                <w:rFonts w:ascii="Times New Roman" w:hAnsi="Times New Roman" w:cs="Times New Roman"/>
                <w:sz w:val="24"/>
                <w:rPrChange w:id="44006" w:author="瑋婷 徐" w:date="2025-01-06T09:52:00Z" w16du:dateUtc="2025-01-06T01:52:00Z">
                  <w:rPr>
                    <w:ins w:id="44007" w:author="瑋婷 徐" w:date="2025-01-04T22:25:00Z" w16du:dateUtc="2025-01-04T14:25:00Z"/>
                  </w:rPr>
                </w:rPrChange>
              </w:rPr>
              <w:pPrChange w:id="44008" w:author="瑋婷 徐" w:date="2025-01-04T22:26:00Z" w16du:dateUtc="2025-01-04T14:26:00Z">
                <w:pPr>
                  <w:spacing w:after="0"/>
                </w:pPr>
              </w:pPrChange>
            </w:pPr>
            <w:ins w:id="44009" w:author="瑋婷 徐" w:date="2025-01-04T22:25:00Z" w16du:dateUtc="2025-01-04T14:25:00Z">
              <w:r w:rsidRPr="00C92C16">
                <w:rPr>
                  <w:rFonts w:ascii="Times New Roman" w:hAnsi="Times New Roman" w:cs="Times New Roman"/>
                  <w:sz w:val="24"/>
                  <w:rPrChange w:id="44010" w:author="瑋婷 徐" w:date="2025-01-06T09:52:00Z" w16du:dateUtc="2025-01-06T01:52:00Z">
                    <w:rPr/>
                  </w:rPrChange>
                </w:rPr>
                <w:t>烏頭翁</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1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09D0D9" w14:textId="77777777" w:rsidR="00003CCE" w:rsidRPr="00C92C16" w:rsidRDefault="00003CCE">
            <w:pPr>
              <w:spacing w:after="0" w:line="360" w:lineRule="auto"/>
              <w:jc w:val="center"/>
              <w:rPr>
                <w:ins w:id="44012" w:author="瑋婷 徐" w:date="2025-01-04T22:25:00Z" w16du:dateUtc="2025-01-04T14:25:00Z"/>
                <w:rFonts w:ascii="Times New Roman" w:hAnsi="Times New Roman" w:cs="Times New Roman"/>
                <w:sz w:val="24"/>
                <w:rPrChange w:id="44013" w:author="瑋婷 徐" w:date="2025-01-06T09:52:00Z" w16du:dateUtc="2025-01-06T01:52:00Z">
                  <w:rPr>
                    <w:ins w:id="44014" w:author="瑋婷 徐" w:date="2025-01-04T22:25:00Z" w16du:dateUtc="2025-01-04T14:25:00Z"/>
                  </w:rPr>
                </w:rPrChange>
              </w:rPr>
              <w:pPrChange w:id="44015" w:author="瑋婷 徐" w:date="2025-01-04T22:26:00Z" w16du:dateUtc="2025-01-04T14:26:00Z">
                <w:pPr>
                  <w:spacing w:after="0"/>
                </w:pPr>
              </w:pPrChange>
            </w:pPr>
            <w:ins w:id="44016" w:author="瑋婷 徐" w:date="2025-01-04T22:25:00Z" w16du:dateUtc="2025-01-04T14:25:00Z">
              <w:r w:rsidRPr="00C92C16">
                <w:rPr>
                  <w:rFonts w:ascii="Times New Roman" w:hAnsi="Times New Roman" w:cs="Times New Roman"/>
                  <w:sz w:val="24"/>
                  <w:rPrChange w:id="44017" w:author="瑋婷 徐" w:date="2025-01-06T09:52:00Z" w16du:dateUtc="2025-01-06T01:52:00Z">
                    <w:rPr/>
                  </w:rPrChange>
                </w:rPr>
                <w:t>6</w:t>
              </w:r>
            </w:ins>
          </w:p>
        </w:tc>
      </w:tr>
      <w:tr w:rsidR="00003CCE" w:rsidRPr="00C92C16" w14:paraId="21F24839" w14:textId="77777777" w:rsidTr="00003CCE">
        <w:trPr>
          <w:jc w:val="center"/>
          <w:ins w:id="44018" w:author="瑋婷 徐" w:date="2025-01-04T22:25:00Z"/>
          <w:trPrChange w:id="44019"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20"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2CA790" w14:textId="77777777" w:rsidR="00003CCE" w:rsidRPr="00C92C16" w:rsidRDefault="00003CCE">
            <w:pPr>
              <w:spacing w:after="0" w:line="360" w:lineRule="auto"/>
              <w:jc w:val="center"/>
              <w:rPr>
                <w:ins w:id="44021" w:author="瑋婷 徐" w:date="2025-01-04T22:25:00Z" w16du:dateUtc="2025-01-04T14:25:00Z"/>
                <w:rFonts w:ascii="Times New Roman" w:hAnsi="Times New Roman" w:cs="Times New Roman"/>
                <w:sz w:val="24"/>
                <w:rPrChange w:id="44022" w:author="瑋婷 徐" w:date="2025-01-06T09:52:00Z" w16du:dateUtc="2025-01-06T01:52:00Z">
                  <w:rPr>
                    <w:ins w:id="44023" w:author="瑋婷 徐" w:date="2025-01-04T22:25:00Z" w16du:dateUtc="2025-01-04T14:25:00Z"/>
                  </w:rPr>
                </w:rPrChange>
              </w:rPr>
              <w:pPrChange w:id="44024" w:author="瑋婷 徐" w:date="2025-01-04T22:26:00Z" w16du:dateUtc="2025-01-04T14:26:00Z">
                <w:pPr>
                  <w:spacing w:after="0"/>
                </w:pPr>
              </w:pPrChange>
            </w:pPr>
            <w:ins w:id="44025" w:author="瑋婷 徐" w:date="2025-01-04T22:25:00Z" w16du:dateUtc="2025-01-04T14:25:00Z">
              <w:r w:rsidRPr="00C92C16">
                <w:rPr>
                  <w:rFonts w:ascii="Times New Roman" w:hAnsi="Times New Roman" w:cs="Times New Roman"/>
                  <w:sz w:val="24"/>
                  <w:rPrChange w:id="44026" w:author="瑋婷 徐" w:date="2025-01-06T09:52:00Z" w16du:dateUtc="2025-01-06T01:52:00Z">
                    <w:rPr/>
                  </w:rPrChange>
                </w:rPr>
                <w:t>紅嘴黑鵯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2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95B809" w14:textId="77777777" w:rsidR="00003CCE" w:rsidRPr="00C92C16" w:rsidRDefault="00003CCE">
            <w:pPr>
              <w:spacing w:after="0" w:line="360" w:lineRule="auto"/>
              <w:jc w:val="center"/>
              <w:rPr>
                <w:ins w:id="44028" w:author="瑋婷 徐" w:date="2025-01-04T22:25:00Z" w16du:dateUtc="2025-01-04T14:25:00Z"/>
                <w:rFonts w:ascii="Times New Roman" w:hAnsi="Times New Roman" w:cs="Times New Roman"/>
                <w:sz w:val="24"/>
                <w:rPrChange w:id="44029" w:author="瑋婷 徐" w:date="2025-01-06T09:52:00Z" w16du:dateUtc="2025-01-06T01:52:00Z">
                  <w:rPr>
                    <w:ins w:id="44030" w:author="瑋婷 徐" w:date="2025-01-04T22:25:00Z" w16du:dateUtc="2025-01-04T14:25:00Z"/>
                  </w:rPr>
                </w:rPrChange>
              </w:rPr>
              <w:pPrChange w:id="44031" w:author="瑋婷 徐" w:date="2025-01-04T22:26:00Z" w16du:dateUtc="2025-01-04T14:26:00Z">
                <w:pPr>
                  <w:spacing w:after="0"/>
                </w:pPr>
              </w:pPrChange>
            </w:pPr>
            <w:ins w:id="44032" w:author="瑋婷 徐" w:date="2025-01-04T22:25:00Z" w16du:dateUtc="2025-01-04T14:25:00Z">
              <w:r w:rsidRPr="00C92C16">
                <w:rPr>
                  <w:rFonts w:ascii="Times New Roman" w:hAnsi="Times New Roman" w:cs="Times New Roman"/>
                  <w:sz w:val="24"/>
                  <w:rPrChange w:id="44033" w:author="瑋婷 徐" w:date="2025-01-06T09:52:00Z" w16du:dateUtc="2025-01-06T01:52:00Z">
                    <w:rPr/>
                  </w:rPrChange>
                </w:rPr>
                <w:t>57</w:t>
              </w:r>
            </w:ins>
          </w:p>
        </w:tc>
      </w:tr>
      <w:tr w:rsidR="00003CCE" w:rsidRPr="00C92C16" w14:paraId="66FCC6D5" w14:textId="77777777" w:rsidTr="00003CCE">
        <w:trPr>
          <w:jc w:val="center"/>
          <w:ins w:id="44034" w:author="瑋婷 徐" w:date="2025-01-04T22:25:00Z"/>
          <w:trPrChange w:id="44035"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36"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C96788" w14:textId="77777777" w:rsidR="00003CCE" w:rsidRPr="00C92C16" w:rsidRDefault="00003CCE">
            <w:pPr>
              <w:spacing w:after="0" w:line="360" w:lineRule="auto"/>
              <w:jc w:val="center"/>
              <w:rPr>
                <w:ins w:id="44037" w:author="瑋婷 徐" w:date="2025-01-04T22:25:00Z" w16du:dateUtc="2025-01-04T14:25:00Z"/>
                <w:rFonts w:ascii="Times New Roman" w:hAnsi="Times New Roman" w:cs="Times New Roman"/>
                <w:sz w:val="24"/>
                <w:rPrChange w:id="44038" w:author="瑋婷 徐" w:date="2025-01-06T09:52:00Z" w16du:dateUtc="2025-01-06T01:52:00Z">
                  <w:rPr>
                    <w:ins w:id="44039" w:author="瑋婷 徐" w:date="2025-01-04T22:25:00Z" w16du:dateUtc="2025-01-04T14:25:00Z"/>
                  </w:rPr>
                </w:rPrChange>
              </w:rPr>
              <w:pPrChange w:id="44040" w:author="瑋婷 徐" w:date="2025-01-04T22:26:00Z" w16du:dateUtc="2025-01-04T14:26:00Z">
                <w:pPr>
                  <w:spacing w:after="0"/>
                </w:pPr>
              </w:pPrChange>
            </w:pPr>
            <w:ins w:id="44041" w:author="瑋婷 徐" w:date="2025-01-04T22:25:00Z" w16du:dateUtc="2025-01-04T14:25:00Z">
              <w:r w:rsidRPr="00C92C16">
                <w:rPr>
                  <w:rFonts w:ascii="Times New Roman" w:hAnsi="Times New Roman" w:cs="Times New Roman"/>
                  <w:sz w:val="24"/>
                  <w:rPrChange w:id="44042" w:author="瑋婷 徐" w:date="2025-01-06T09:52:00Z" w16du:dateUtc="2025-01-06T01:52:00Z">
                    <w:rPr/>
                  </w:rPrChange>
                </w:rPr>
                <w:t>棕面鶯</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4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0B962B" w14:textId="77777777" w:rsidR="00003CCE" w:rsidRPr="00C92C16" w:rsidRDefault="00003CCE">
            <w:pPr>
              <w:spacing w:after="0" w:line="360" w:lineRule="auto"/>
              <w:jc w:val="center"/>
              <w:rPr>
                <w:ins w:id="44044" w:author="瑋婷 徐" w:date="2025-01-04T22:25:00Z" w16du:dateUtc="2025-01-04T14:25:00Z"/>
                <w:rFonts w:ascii="Times New Roman" w:hAnsi="Times New Roman" w:cs="Times New Roman"/>
                <w:sz w:val="24"/>
                <w:rPrChange w:id="44045" w:author="瑋婷 徐" w:date="2025-01-06T09:52:00Z" w16du:dateUtc="2025-01-06T01:52:00Z">
                  <w:rPr>
                    <w:ins w:id="44046" w:author="瑋婷 徐" w:date="2025-01-04T22:25:00Z" w16du:dateUtc="2025-01-04T14:25:00Z"/>
                  </w:rPr>
                </w:rPrChange>
              </w:rPr>
              <w:pPrChange w:id="44047" w:author="瑋婷 徐" w:date="2025-01-04T22:26:00Z" w16du:dateUtc="2025-01-04T14:26:00Z">
                <w:pPr>
                  <w:spacing w:after="0"/>
                </w:pPr>
              </w:pPrChange>
            </w:pPr>
            <w:ins w:id="44048" w:author="瑋婷 徐" w:date="2025-01-04T22:25:00Z" w16du:dateUtc="2025-01-04T14:25:00Z">
              <w:r w:rsidRPr="00C92C16">
                <w:rPr>
                  <w:rFonts w:ascii="Times New Roman" w:hAnsi="Times New Roman" w:cs="Times New Roman"/>
                  <w:sz w:val="24"/>
                  <w:rPrChange w:id="44049" w:author="瑋婷 徐" w:date="2025-01-06T09:52:00Z" w16du:dateUtc="2025-01-06T01:52:00Z">
                    <w:rPr/>
                  </w:rPrChange>
                </w:rPr>
                <w:t>2</w:t>
              </w:r>
            </w:ins>
          </w:p>
        </w:tc>
      </w:tr>
      <w:tr w:rsidR="00003CCE" w:rsidRPr="00C92C16" w14:paraId="050B5CEF" w14:textId="77777777" w:rsidTr="00003CCE">
        <w:trPr>
          <w:jc w:val="center"/>
          <w:ins w:id="44050" w:author="瑋婷 徐" w:date="2025-01-04T22:25:00Z"/>
          <w:trPrChange w:id="44051"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52"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64B59F" w14:textId="77777777" w:rsidR="00003CCE" w:rsidRPr="00C92C16" w:rsidRDefault="00003CCE">
            <w:pPr>
              <w:spacing w:after="0" w:line="360" w:lineRule="auto"/>
              <w:jc w:val="center"/>
              <w:rPr>
                <w:ins w:id="44053" w:author="瑋婷 徐" w:date="2025-01-04T22:25:00Z" w16du:dateUtc="2025-01-04T14:25:00Z"/>
                <w:rFonts w:ascii="Times New Roman" w:hAnsi="Times New Roman" w:cs="Times New Roman"/>
                <w:sz w:val="24"/>
                <w:rPrChange w:id="44054" w:author="瑋婷 徐" w:date="2025-01-06T09:52:00Z" w16du:dateUtc="2025-01-06T01:52:00Z">
                  <w:rPr>
                    <w:ins w:id="44055" w:author="瑋婷 徐" w:date="2025-01-04T22:25:00Z" w16du:dateUtc="2025-01-04T14:25:00Z"/>
                  </w:rPr>
                </w:rPrChange>
              </w:rPr>
              <w:pPrChange w:id="44056" w:author="瑋婷 徐" w:date="2025-01-04T22:26:00Z" w16du:dateUtc="2025-01-04T14:26:00Z">
                <w:pPr>
                  <w:spacing w:after="0"/>
                </w:pPr>
              </w:pPrChange>
            </w:pPr>
            <w:ins w:id="44057" w:author="瑋婷 徐" w:date="2025-01-04T22:25:00Z" w16du:dateUtc="2025-01-04T14:25:00Z">
              <w:r w:rsidRPr="00C92C16">
                <w:rPr>
                  <w:rFonts w:ascii="Times New Roman" w:hAnsi="Times New Roman" w:cs="Times New Roman"/>
                  <w:sz w:val="24"/>
                  <w:rPrChange w:id="44058" w:author="瑋婷 徐" w:date="2025-01-06T09:52:00Z" w16du:dateUtc="2025-01-06T01:52:00Z">
                    <w:rPr/>
                  </w:rPrChange>
                </w:rPr>
                <w:t>斯氏繡眼</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05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DA822E" w14:textId="77777777" w:rsidR="00003CCE" w:rsidRPr="00C92C16" w:rsidRDefault="00003CCE">
            <w:pPr>
              <w:spacing w:after="0" w:line="360" w:lineRule="auto"/>
              <w:jc w:val="center"/>
              <w:rPr>
                <w:ins w:id="44060" w:author="瑋婷 徐" w:date="2025-01-04T22:25:00Z" w16du:dateUtc="2025-01-04T14:25:00Z"/>
                <w:rFonts w:ascii="Times New Roman" w:hAnsi="Times New Roman" w:cs="Times New Roman"/>
                <w:sz w:val="24"/>
                <w:rPrChange w:id="44061" w:author="瑋婷 徐" w:date="2025-01-06T09:52:00Z" w16du:dateUtc="2025-01-06T01:52:00Z">
                  <w:rPr>
                    <w:ins w:id="44062" w:author="瑋婷 徐" w:date="2025-01-04T22:25:00Z" w16du:dateUtc="2025-01-04T14:25:00Z"/>
                  </w:rPr>
                </w:rPrChange>
              </w:rPr>
              <w:pPrChange w:id="44063" w:author="瑋婷 徐" w:date="2025-01-04T22:26:00Z" w16du:dateUtc="2025-01-04T14:26:00Z">
                <w:pPr>
                  <w:spacing w:after="0"/>
                </w:pPr>
              </w:pPrChange>
            </w:pPr>
            <w:ins w:id="44064" w:author="瑋婷 徐" w:date="2025-01-04T22:25:00Z" w16du:dateUtc="2025-01-04T14:25:00Z">
              <w:r w:rsidRPr="00C92C16">
                <w:rPr>
                  <w:rFonts w:ascii="Times New Roman" w:hAnsi="Times New Roman" w:cs="Times New Roman"/>
                  <w:sz w:val="24"/>
                  <w:rPrChange w:id="44065" w:author="瑋婷 徐" w:date="2025-01-06T09:52:00Z" w16du:dateUtc="2025-01-06T01:52:00Z">
                    <w:rPr/>
                  </w:rPrChange>
                </w:rPr>
                <w:t>7</w:t>
              </w:r>
            </w:ins>
          </w:p>
        </w:tc>
      </w:tr>
      <w:tr w:rsidR="00003CCE" w:rsidRPr="00C92C16" w14:paraId="31D94CC1" w14:textId="77777777" w:rsidTr="00003CCE">
        <w:trPr>
          <w:jc w:val="center"/>
          <w:ins w:id="44066" w:author="瑋婷 徐" w:date="2025-01-04T22:25:00Z"/>
          <w:trPrChange w:id="44067" w:author="瑋婷 徐" w:date="2025-01-06T17:11:00Z" w16du:dateUtc="2025-01-06T09:11:00Z">
            <w:trPr>
              <w:jc w:val="center"/>
            </w:trPr>
          </w:trPrChange>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068" w:author="瑋婷 徐" w:date="2025-01-06T17:11:00Z" w16du:dateUtc="2025-01-06T09:11:00Z">
              <w:tcPr>
                <w:tcW w:w="18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1FF8ED88" w14:textId="77777777" w:rsidR="00003CCE" w:rsidRPr="00C92C16" w:rsidRDefault="00003CCE">
            <w:pPr>
              <w:spacing w:after="0" w:line="360" w:lineRule="auto"/>
              <w:jc w:val="center"/>
              <w:rPr>
                <w:ins w:id="44069" w:author="瑋婷 徐" w:date="2025-01-04T22:25:00Z" w16du:dateUtc="2025-01-04T14:25:00Z"/>
                <w:rFonts w:ascii="Times New Roman" w:hAnsi="Times New Roman" w:cs="Times New Roman"/>
                <w:sz w:val="24"/>
                <w:rPrChange w:id="44070" w:author="瑋婷 徐" w:date="2025-01-06T09:52:00Z" w16du:dateUtc="2025-01-06T01:52:00Z">
                  <w:rPr>
                    <w:ins w:id="44071" w:author="瑋婷 徐" w:date="2025-01-04T22:25:00Z" w16du:dateUtc="2025-01-04T14:25:00Z"/>
                  </w:rPr>
                </w:rPrChange>
              </w:rPr>
              <w:pPrChange w:id="44072" w:author="瑋婷 徐" w:date="2025-01-04T22:26:00Z" w16du:dateUtc="2025-01-04T14:26:00Z">
                <w:pPr>
                  <w:spacing w:after="0"/>
                </w:pPr>
              </w:pPrChange>
            </w:pPr>
            <w:ins w:id="44073" w:author="瑋婷 徐" w:date="2025-01-04T22:25:00Z" w16du:dateUtc="2025-01-04T14:25:00Z">
              <w:r w:rsidRPr="00C92C16">
                <w:rPr>
                  <w:rFonts w:ascii="Times New Roman" w:hAnsi="Times New Roman" w:cs="Times New Roman"/>
                  <w:sz w:val="24"/>
                  <w:rPrChange w:id="44074" w:author="瑋婷 徐" w:date="2025-01-06T09:52:00Z" w16du:dateUtc="2025-01-06T01:52:00Z">
                    <w:rPr/>
                  </w:rPrChange>
                </w:rPr>
                <w:t>山紅頭</w:t>
              </w:r>
            </w:ins>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075" w:author="瑋婷 徐" w:date="2025-01-06T17:11:00Z" w16du:dateUtc="2025-01-06T09:11:00Z">
              <w:tcPr>
                <w:tcW w:w="17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23357D9B" w14:textId="77777777" w:rsidR="00003CCE" w:rsidRPr="00C92C16" w:rsidRDefault="00003CCE">
            <w:pPr>
              <w:spacing w:after="0" w:line="360" w:lineRule="auto"/>
              <w:jc w:val="center"/>
              <w:rPr>
                <w:ins w:id="44076" w:author="瑋婷 徐" w:date="2025-01-04T22:25:00Z" w16du:dateUtc="2025-01-04T14:25:00Z"/>
                <w:rFonts w:ascii="Times New Roman" w:hAnsi="Times New Roman" w:cs="Times New Roman"/>
                <w:sz w:val="24"/>
                <w:rPrChange w:id="44077" w:author="瑋婷 徐" w:date="2025-01-06T09:52:00Z" w16du:dateUtc="2025-01-06T01:52:00Z">
                  <w:rPr>
                    <w:ins w:id="44078" w:author="瑋婷 徐" w:date="2025-01-04T22:25:00Z" w16du:dateUtc="2025-01-04T14:25:00Z"/>
                  </w:rPr>
                </w:rPrChange>
              </w:rPr>
              <w:pPrChange w:id="44079" w:author="瑋婷 徐" w:date="2025-01-04T22:26:00Z" w16du:dateUtc="2025-01-04T14:26:00Z">
                <w:pPr>
                  <w:spacing w:after="0"/>
                </w:pPr>
              </w:pPrChange>
            </w:pPr>
            <w:ins w:id="44080" w:author="瑋婷 徐" w:date="2025-01-04T22:25:00Z" w16du:dateUtc="2025-01-04T14:25:00Z">
              <w:r w:rsidRPr="00C92C16">
                <w:rPr>
                  <w:rFonts w:ascii="Times New Roman" w:hAnsi="Times New Roman" w:cs="Times New Roman"/>
                  <w:sz w:val="24"/>
                  <w:rPrChange w:id="44081" w:author="瑋婷 徐" w:date="2025-01-06T09:52:00Z" w16du:dateUtc="2025-01-06T01:52:00Z">
                    <w:rPr/>
                  </w:rPrChange>
                </w:rPr>
                <w:t>16</w:t>
              </w:r>
            </w:ins>
          </w:p>
        </w:tc>
      </w:tr>
      <w:tr w:rsidR="00003CCE" w:rsidRPr="00C92C16" w14:paraId="52600EB4" w14:textId="77777777" w:rsidTr="00003CCE">
        <w:trPr>
          <w:jc w:val="center"/>
          <w:ins w:id="44082" w:author="瑋婷 徐" w:date="2025-01-04T22:25:00Z"/>
          <w:trPrChange w:id="44083" w:author="瑋婷 徐" w:date="2025-01-06T17:11:00Z" w16du:dateUtc="2025-01-06T09:11:00Z">
            <w:trPr>
              <w:jc w:val="center"/>
            </w:trPr>
          </w:trPrChange>
        </w:trPr>
        <w:tc>
          <w:tcPr>
            <w:tcW w:w="2586" w:type="pct"/>
            <w:tcBorders>
              <w:bottom w:val="single" w:sz="4" w:space="0" w:color="auto"/>
            </w:tcBorders>
            <w:shd w:val="clear" w:color="auto" w:fill="FFFFFF"/>
            <w:tcMar>
              <w:top w:w="0" w:type="dxa"/>
              <w:left w:w="0" w:type="dxa"/>
              <w:bottom w:w="0" w:type="dxa"/>
              <w:right w:w="0" w:type="dxa"/>
            </w:tcMar>
            <w:vAlign w:val="center"/>
            <w:tcPrChange w:id="44084" w:author="瑋婷 徐" w:date="2025-01-06T17:11:00Z" w16du:dateUtc="2025-01-06T09:11:00Z">
              <w:tcPr>
                <w:tcW w:w="1899" w:type="pct"/>
                <w:tcBorders>
                  <w:bottom w:val="single" w:sz="4" w:space="0" w:color="auto"/>
                </w:tcBorders>
                <w:shd w:val="clear" w:color="auto" w:fill="FFFFFF"/>
                <w:tcMar>
                  <w:top w:w="0" w:type="dxa"/>
                  <w:left w:w="0" w:type="dxa"/>
                  <w:bottom w:w="0" w:type="dxa"/>
                  <w:right w:w="0" w:type="dxa"/>
                </w:tcMar>
                <w:vAlign w:val="center"/>
              </w:tcPr>
            </w:tcPrChange>
          </w:tcPr>
          <w:p w14:paraId="78624A0C" w14:textId="77777777" w:rsidR="00003CCE" w:rsidRPr="00C92C16" w:rsidRDefault="00003CCE">
            <w:pPr>
              <w:spacing w:after="0" w:line="360" w:lineRule="auto"/>
              <w:jc w:val="center"/>
              <w:rPr>
                <w:ins w:id="44085" w:author="瑋婷 徐" w:date="2025-01-04T22:25:00Z" w16du:dateUtc="2025-01-04T14:25:00Z"/>
                <w:rFonts w:ascii="Times New Roman" w:hAnsi="Times New Roman" w:cs="Times New Roman"/>
                <w:sz w:val="24"/>
                <w:rPrChange w:id="44086" w:author="瑋婷 徐" w:date="2025-01-06T09:52:00Z" w16du:dateUtc="2025-01-06T01:52:00Z">
                  <w:rPr>
                    <w:ins w:id="44087" w:author="瑋婷 徐" w:date="2025-01-04T22:25:00Z" w16du:dateUtc="2025-01-04T14:25:00Z"/>
                  </w:rPr>
                </w:rPrChange>
              </w:rPr>
              <w:pPrChange w:id="44088" w:author="瑋婷 徐" w:date="2025-01-04T22:26:00Z" w16du:dateUtc="2025-01-04T14:26:00Z">
                <w:pPr>
                  <w:spacing w:after="0"/>
                </w:pPr>
              </w:pPrChange>
            </w:pPr>
            <w:ins w:id="44089" w:author="瑋婷 徐" w:date="2025-01-04T22:25:00Z" w16du:dateUtc="2025-01-04T14:25:00Z">
              <w:r w:rsidRPr="00C92C16">
                <w:rPr>
                  <w:rFonts w:ascii="Times New Roman" w:hAnsi="Times New Roman" w:cs="Times New Roman"/>
                  <w:sz w:val="24"/>
                  <w:rPrChange w:id="44090" w:author="瑋婷 徐" w:date="2025-01-06T09:52:00Z" w16du:dateUtc="2025-01-06T01:52:00Z">
                    <w:rPr/>
                  </w:rPrChange>
                </w:rPr>
                <w:t>小彎嘴</w:t>
              </w:r>
            </w:ins>
          </w:p>
        </w:tc>
        <w:tc>
          <w:tcPr>
            <w:tcW w:w="2414" w:type="pct"/>
            <w:tcBorders>
              <w:bottom w:val="single" w:sz="4" w:space="0" w:color="auto"/>
            </w:tcBorders>
            <w:shd w:val="clear" w:color="auto" w:fill="FFFFFF"/>
            <w:tcMar>
              <w:top w:w="0" w:type="dxa"/>
              <w:left w:w="0" w:type="dxa"/>
              <w:bottom w:w="0" w:type="dxa"/>
              <w:right w:w="0" w:type="dxa"/>
            </w:tcMar>
            <w:vAlign w:val="center"/>
            <w:tcPrChange w:id="44091" w:author="瑋婷 徐" w:date="2025-01-06T17:11:00Z" w16du:dateUtc="2025-01-06T09:11:00Z">
              <w:tcPr>
                <w:tcW w:w="1772" w:type="pct"/>
                <w:tcBorders>
                  <w:bottom w:val="single" w:sz="4" w:space="0" w:color="auto"/>
                </w:tcBorders>
                <w:shd w:val="clear" w:color="auto" w:fill="FFFFFF"/>
                <w:tcMar>
                  <w:top w:w="0" w:type="dxa"/>
                  <w:left w:w="0" w:type="dxa"/>
                  <w:bottom w:w="0" w:type="dxa"/>
                  <w:right w:w="0" w:type="dxa"/>
                </w:tcMar>
                <w:vAlign w:val="center"/>
              </w:tcPr>
            </w:tcPrChange>
          </w:tcPr>
          <w:p w14:paraId="1CA6B4A2" w14:textId="77777777" w:rsidR="00003CCE" w:rsidRPr="00C92C16" w:rsidRDefault="00003CCE">
            <w:pPr>
              <w:spacing w:after="0" w:line="360" w:lineRule="auto"/>
              <w:jc w:val="center"/>
              <w:rPr>
                <w:ins w:id="44092" w:author="瑋婷 徐" w:date="2025-01-04T22:25:00Z" w16du:dateUtc="2025-01-04T14:25:00Z"/>
                <w:rFonts w:ascii="Times New Roman" w:hAnsi="Times New Roman" w:cs="Times New Roman"/>
                <w:sz w:val="24"/>
                <w:rPrChange w:id="44093" w:author="瑋婷 徐" w:date="2025-01-06T09:52:00Z" w16du:dateUtc="2025-01-06T01:52:00Z">
                  <w:rPr>
                    <w:ins w:id="44094" w:author="瑋婷 徐" w:date="2025-01-04T22:25:00Z" w16du:dateUtc="2025-01-04T14:25:00Z"/>
                  </w:rPr>
                </w:rPrChange>
              </w:rPr>
              <w:pPrChange w:id="44095" w:author="瑋婷 徐" w:date="2025-01-04T22:26:00Z" w16du:dateUtc="2025-01-04T14:26:00Z">
                <w:pPr>
                  <w:spacing w:after="0"/>
                </w:pPr>
              </w:pPrChange>
            </w:pPr>
            <w:ins w:id="44096" w:author="瑋婷 徐" w:date="2025-01-04T22:25:00Z" w16du:dateUtc="2025-01-04T14:25:00Z">
              <w:r w:rsidRPr="00C92C16">
                <w:rPr>
                  <w:rFonts w:ascii="Times New Roman" w:hAnsi="Times New Roman" w:cs="Times New Roman"/>
                  <w:sz w:val="24"/>
                  <w:rPrChange w:id="44097" w:author="瑋婷 徐" w:date="2025-01-06T09:52:00Z" w16du:dateUtc="2025-01-06T01:52:00Z">
                    <w:rPr/>
                  </w:rPrChange>
                </w:rPr>
                <w:t>10</w:t>
              </w:r>
            </w:ins>
          </w:p>
        </w:tc>
      </w:tr>
    </w:tbl>
    <w:p w14:paraId="415832A0" w14:textId="72BFEC66" w:rsidR="00B168FE" w:rsidRDefault="00B168FE">
      <w:pPr>
        <w:rPr>
          <w:ins w:id="44098" w:author="瑋婷 徐" w:date="2025-01-03T17:24:00Z" w16du:dateUtc="2025-01-03T09:24:00Z"/>
        </w:rPr>
      </w:pPr>
      <w:ins w:id="44099" w:author="瑋婷 徐" w:date="2025-01-03T17:24:00Z" w16du:dateUtc="2025-01-03T09:24:00Z">
        <w:r>
          <w:rPr>
            <w:rFonts w:ascii="Times New Roman" w:eastAsia="標楷體" w:hAnsi="Times New Roman" w:cs="Times New Roman"/>
          </w:rPr>
          <w:lastRenderedPageBreak/>
          <w:t>表</w:t>
        </w:r>
      </w:ins>
      <w:ins w:id="44100" w:author="瑋婷 徐" w:date="2025-01-06T17:35:00Z" w16du:dateUtc="2025-01-06T09:35:00Z">
        <w:r w:rsidR="006F5371">
          <w:rPr>
            <w:rFonts w:ascii="Times New Roman" w:eastAsia="標楷體" w:hAnsi="Times New Roman" w:cs="Times New Roman" w:hint="eastAsia"/>
          </w:rPr>
          <w:t>22</w:t>
        </w:r>
      </w:ins>
      <w:ins w:id="44101" w:author="瑋婷 徐" w:date="2025-01-03T17:24:00Z" w16du:dateUtc="2025-01-03T09:24: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，花蓮</w:t>
        </w:r>
      </w:ins>
      <w:ins w:id="44102" w:author="瑋婷 徐" w:date="2025-01-06T17:11:00Z" w16du:dateUtc="2025-01-06T09:11:00Z">
        <w:r w:rsidR="00003CCE" w:rsidRPr="00003CCE">
          <w:rPr>
            <w:rFonts w:ascii="標楷體" w:eastAsia="標楷體" w:hAnsi="標楷體" w:cs="Times New Roman" w:hint="eastAsia"/>
          </w:rPr>
          <w:t>分署記錄的鳥種及數量</w:t>
        </w:r>
      </w:ins>
      <w:ins w:id="44103" w:author="瑋婷 徐" w:date="2025-01-03T17:24:00Z" w16du:dateUtc="2025-01-03T09:24:00Z">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3671" w:type="pct"/>
        <w:jc w:val="center"/>
        <w:tblLook w:val="0420" w:firstRow="1" w:lastRow="0" w:firstColumn="0" w:lastColumn="0" w:noHBand="0" w:noVBand="1"/>
        <w:tblPrChange w:id="44104" w:author="瑋婷 徐" w:date="2025-01-06T17:11:00Z" w16du:dateUtc="2025-01-06T09:11:00Z">
          <w:tblPr>
            <w:tblStyle w:val="Table"/>
            <w:tblW w:w="5000" w:type="pct"/>
            <w:jc w:val="center"/>
            <w:tblLook w:val="0420" w:firstRow="1" w:lastRow="0" w:firstColumn="0" w:lastColumn="0" w:noHBand="0" w:noVBand="1"/>
          </w:tblPr>
        </w:tblPrChange>
      </w:tblPr>
      <w:tblGrid>
        <w:gridCol w:w="3154"/>
        <w:gridCol w:w="2944"/>
        <w:tblGridChange w:id="44105">
          <w:tblGrid>
            <w:gridCol w:w="3154"/>
            <w:gridCol w:w="2944"/>
          </w:tblGrid>
        </w:tblGridChange>
      </w:tblGrid>
      <w:tr w:rsidR="00003CCE" w:rsidRPr="00F46B5A" w14:paraId="53348894"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4106" w:author="瑋婷 徐" w:date="2025-01-04T22:26:00Z"/>
          <w:trPrChange w:id="44107" w:author="瑋婷 徐" w:date="2025-01-06T17:11:00Z" w16du:dateUtc="2025-01-06T09:11:00Z">
            <w:trPr>
              <w:tblHeader/>
              <w:jc w:val="center"/>
            </w:trPr>
          </w:trPrChange>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108" w:author="瑋婷 徐" w:date="2025-01-06T17:11:00Z" w16du:dateUtc="2025-01-06T09:11:00Z">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FD46FA4" w14:textId="77777777" w:rsidR="00003CCE" w:rsidRPr="00F46B5A"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4109" w:author="瑋婷 徐" w:date="2025-01-04T22:26:00Z" w16du:dateUtc="2025-01-04T14:26:00Z"/>
                <w:rFonts w:ascii="Times New Roman" w:hAnsi="Times New Roman" w:cs="Times New Roman"/>
                <w:sz w:val="24"/>
              </w:rPr>
            </w:pPr>
            <w:ins w:id="44110" w:author="瑋婷 徐" w:date="2025-01-04T22:26:00Z" w16du:dateUtc="2025-01-04T14:26:00Z">
              <w:r w:rsidRPr="00F46B5A">
                <w:rPr>
                  <w:rFonts w:ascii="Times New Roman" w:hAnsi="Times New Roman" w:cs="Times New Roman"/>
                  <w:sz w:val="24"/>
                </w:rPr>
                <w:t>鳥種</w:t>
              </w:r>
            </w:ins>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111" w:author="瑋婷 徐" w:date="2025-01-06T17:11:00Z" w16du:dateUtc="2025-01-06T09:11:00Z">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3CBCAE9" w14:textId="77777777" w:rsidR="00003CCE" w:rsidRPr="00F46B5A"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4112" w:author="瑋婷 徐" w:date="2025-01-04T22:26:00Z" w16du:dateUtc="2025-01-04T14:26:00Z"/>
                <w:rFonts w:ascii="Times New Roman" w:hAnsi="Times New Roman" w:cs="Times New Roman"/>
                <w:sz w:val="24"/>
              </w:rPr>
            </w:pPr>
            <w:ins w:id="44113" w:author="瑋婷 徐" w:date="2025-01-04T22:26:00Z" w16du:dateUtc="2025-01-04T14:26:00Z">
              <w:r w:rsidRPr="00F46B5A">
                <w:rPr>
                  <w:rFonts w:ascii="Times New Roman" w:hAnsi="Times New Roman" w:cs="Times New Roman"/>
                  <w:sz w:val="24"/>
                </w:rPr>
                <w:t>數量</w:t>
              </w:r>
              <w:r w:rsidRPr="00F46B5A">
                <w:rPr>
                  <w:rFonts w:ascii="Times New Roman" w:hAnsi="Times New Roman" w:cs="Times New Roman"/>
                  <w:sz w:val="24"/>
                </w:rPr>
                <w:t>(</w:t>
              </w:r>
              <w:r w:rsidRPr="00F46B5A">
                <w:rPr>
                  <w:rFonts w:ascii="Times New Roman" w:hAnsi="Times New Roman" w:cs="Times New Roman"/>
                  <w:sz w:val="24"/>
                </w:rPr>
                <w:t>隻次</w:t>
              </w:r>
              <w:r w:rsidRPr="00F46B5A">
                <w:rPr>
                  <w:rFonts w:ascii="Times New Roman" w:hAnsi="Times New Roman" w:cs="Times New Roman"/>
                  <w:sz w:val="24"/>
                </w:rPr>
                <w:t>)</w:t>
              </w:r>
            </w:ins>
          </w:p>
        </w:tc>
      </w:tr>
      <w:tr w:rsidR="00003CCE" w:rsidRPr="00F46B5A" w14:paraId="46EA783C" w14:textId="77777777" w:rsidTr="00003CCE">
        <w:trPr>
          <w:jc w:val="center"/>
          <w:ins w:id="44114" w:author="瑋婷 徐" w:date="2025-01-04T22:26:00Z"/>
          <w:trPrChange w:id="44115"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16"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5BD008" w14:textId="77777777" w:rsidR="00003CCE" w:rsidRPr="00F46B5A" w:rsidRDefault="00003CCE" w:rsidP="00F46B5A">
            <w:pPr>
              <w:spacing w:after="0" w:line="360" w:lineRule="auto"/>
              <w:jc w:val="center"/>
              <w:rPr>
                <w:ins w:id="44117" w:author="瑋婷 徐" w:date="2025-01-04T22:26:00Z" w16du:dateUtc="2025-01-04T14:26:00Z"/>
                <w:rFonts w:ascii="Times New Roman" w:hAnsi="Times New Roman" w:cs="Times New Roman"/>
                <w:sz w:val="24"/>
              </w:rPr>
            </w:pPr>
            <w:ins w:id="44118" w:author="瑋婷 徐" w:date="2025-01-04T22:26:00Z" w16du:dateUtc="2025-01-04T14:26:00Z">
              <w:r w:rsidRPr="00F46B5A">
                <w:rPr>
                  <w:rFonts w:ascii="Times New Roman" w:hAnsi="Times New Roman" w:cs="Times New Roman"/>
                  <w:sz w:val="24"/>
                </w:rPr>
                <w:t>大彎嘴</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19"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48CF19" w14:textId="77777777" w:rsidR="00003CCE" w:rsidRPr="00F46B5A" w:rsidRDefault="00003CCE" w:rsidP="00F46B5A">
            <w:pPr>
              <w:spacing w:after="0" w:line="360" w:lineRule="auto"/>
              <w:jc w:val="center"/>
              <w:rPr>
                <w:ins w:id="44120" w:author="瑋婷 徐" w:date="2025-01-04T22:26:00Z" w16du:dateUtc="2025-01-04T14:26:00Z"/>
                <w:rFonts w:ascii="Times New Roman" w:hAnsi="Times New Roman" w:cs="Times New Roman"/>
                <w:sz w:val="24"/>
              </w:rPr>
            </w:pPr>
            <w:ins w:id="44121" w:author="瑋婷 徐" w:date="2025-01-04T22:26:00Z" w16du:dateUtc="2025-01-04T14:26:00Z">
              <w:r w:rsidRPr="00F46B5A">
                <w:rPr>
                  <w:rFonts w:ascii="Times New Roman" w:hAnsi="Times New Roman" w:cs="Times New Roman"/>
                  <w:sz w:val="24"/>
                </w:rPr>
                <w:t>13</w:t>
              </w:r>
            </w:ins>
          </w:p>
        </w:tc>
      </w:tr>
      <w:tr w:rsidR="00003CCE" w:rsidRPr="00F46B5A" w14:paraId="10F7D202" w14:textId="77777777" w:rsidTr="00003CCE">
        <w:trPr>
          <w:jc w:val="center"/>
          <w:ins w:id="44122" w:author="瑋婷 徐" w:date="2025-01-04T22:26:00Z"/>
          <w:trPrChange w:id="44123"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24"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1375A2" w14:textId="77777777" w:rsidR="00003CCE" w:rsidRPr="00F46B5A" w:rsidRDefault="00003CCE" w:rsidP="00F46B5A">
            <w:pPr>
              <w:spacing w:after="0" w:line="360" w:lineRule="auto"/>
              <w:jc w:val="center"/>
              <w:rPr>
                <w:ins w:id="44125" w:author="瑋婷 徐" w:date="2025-01-04T22:26:00Z" w16du:dateUtc="2025-01-04T14:26:00Z"/>
                <w:rFonts w:ascii="Times New Roman" w:hAnsi="Times New Roman" w:cs="Times New Roman"/>
                <w:sz w:val="24"/>
              </w:rPr>
            </w:pPr>
            <w:ins w:id="44126" w:author="瑋婷 徐" w:date="2025-01-04T22:26:00Z" w16du:dateUtc="2025-01-04T14:26:00Z">
              <w:r w:rsidRPr="00F46B5A">
                <w:rPr>
                  <w:rFonts w:ascii="Times New Roman" w:hAnsi="Times New Roman" w:cs="Times New Roman"/>
                  <w:sz w:val="24"/>
                </w:rPr>
                <w:t>頭烏線</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27"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94878B" w14:textId="77777777" w:rsidR="00003CCE" w:rsidRPr="00F46B5A" w:rsidRDefault="00003CCE" w:rsidP="00F46B5A">
            <w:pPr>
              <w:spacing w:after="0" w:line="360" w:lineRule="auto"/>
              <w:jc w:val="center"/>
              <w:rPr>
                <w:ins w:id="44128" w:author="瑋婷 徐" w:date="2025-01-04T22:26:00Z" w16du:dateUtc="2025-01-04T14:26:00Z"/>
                <w:rFonts w:ascii="Times New Roman" w:hAnsi="Times New Roman" w:cs="Times New Roman"/>
                <w:sz w:val="24"/>
              </w:rPr>
            </w:pPr>
            <w:ins w:id="44129" w:author="瑋婷 徐" w:date="2025-01-04T22:26:00Z" w16du:dateUtc="2025-01-04T14:26:00Z">
              <w:r w:rsidRPr="00F46B5A">
                <w:rPr>
                  <w:rFonts w:ascii="Times New Roman" w:hAnsi="Times New Roman" w:cs="Times New Roman"/>
                  <w:sz w:val="24"/>
                </w:rPr>
                <w:t>39</w:t>
              </w:r>
            </w:ins>
          </w:p>
        </w:tc>
      </w:tr>
      <w:tr w:rsidR="00003CCE" w:rsidRPr="00F46B5A" w14:paraId="50FD9BA6" w14:textId="77777777" w:rsidTr="00003CCE">
        <w:trPr>
          <w:jc w:val="center"/>
          <w:ins w:id="44130" w:author="瑋婷 徐" w:date="2025-01-04T22:26:00Z"/>
          <w:trPrChange w:id="44131"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32"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4060C2" w14:textId="77777777" w:rsidR="00003CCE" w:rsidRPr="00F46B5A" w:rsidRDefault="00003CCE" w:rsidP="00F46B5A">
            <w:pPr>
              <w:spacing w:after="0" w:line="360" w:lineRule="auto"/>
              <w:jc w:val="center"/>
              <w:rPr>
                <w:ins w:id="44133" w:author="瑋婷 徐" w:date="2025-01-04T22:26:00Z" w16du:dateUtc="2025-01-04T14:26:00Z"/>
                <w:rFonts w:ascii="Times New Roman" w:hAnsi="Times New Roman" w:cs="Times New Roman"/>
                <w:sz w:val="24"/>
              </w:rPr>
            </w:pPr>
            <w:ins w:id="44134" w:author="瑋婷 徐" w:date="2025-01-04T22:26:00Z" w16du:dateUtc="2025-01-04T14:26:00Z">
              <w:r w:rsidRPr="00F46B5A">
                <w:rPr>
                  <w:rFonts w:ascii="Times New Roman" w:hAnsi="Times New Roman" w:cs="Times New Roman"/>
                  <w:sz w:val="24"/>
                </w:rPr>
                <w:t>繡眼畫眉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35"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CCB7A2" w14:textId="77777777" w:rsidR="00003CCE" w:rsidRPr="00F46B5A" w:rsidRDefault="00003CCE" w:rsidP="00F46B5A">
            <w:pPr>
              <w:spacing w:after="0" w:line="360" w:lineRule="auto"/>
              <w:jc w:val="center"/>
              <w:rPr>
                <w:ins w:id="44136" w:author="瑋婷 徐" w:date="2025-01-04T22:26:00Z" w16du:dateUtc="2025-01-04T14:26:00Z"/>
                <w:rFonts w:ascii="Times New Roman" w:hAnsi="Times New Roman" w:cs="Times New Roman"/>
                <w:sz w:val="24"/>
              </w:rPr>
            </w:pPr>
            <w:ins w:id="44137" w:author="瑋婷 徐" w:date="2025-01-04T22:26:00Z" w16du:dateUtc="2025-01-04T14:26:00Z">
              <w:r w:rsidRPr="00F46B5A">
                <w:rPr>
                  <w:rFonts w:ascii="Times New Roman" w:hAnsi="Times New Roman" w:cs="Times New Roman"/>
                  <w:sz w:val="24"/>
                </w:rPr>
                <w:t>13</w:t>
              </w:r>
            </w:ins>
          </w:p>
        </w:tc>
      </w:tr>
      <w:tr w:rsidR="00003CCE" w:rsidRPr="00F46B5A" w14:paraId="0B8AA187" w14:textId="77777777" w:rsidTr="00003CCE">
        <w:trPr>
          <w:jc w:val="center"/>
          <w:ins w:id="44138" w:author="瑋婷 徐" w:date="2025-01-04T22:26:00Z"/>
          <w:trPrChange w:id="44139"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40"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490938" w14:textId="77777777" w:rsidR="00003CCE" w:rsidRPr="00F46B5A" w:rsidRDefault="00003CCE" w:rsidP="00F46B5A">
            <w:pPr>
              <w:spacing w:after="0" w:line="360" w:lineRule="auto"/>
              <w:jc w:val="center"/>
              <w:rPr>
                <w:ins w:id="44141" w:author="瑋婷 徐" w:date="2025-01-04T22:26:00Z" w16du:dateUtc="2025-01-04T14:26:00Z"/>
                <w:rFonts w:ascii="Times New Roman" w:hAnsi="Times New Roman" w:cs="Times New Roman"/>
                <w:sz w:val="24"/>
              </w:rPr>
            </w:pPr>
            <w:ins w:id="44142" w:author="瑋婷 徐" w:date="2025-01-04T22:26:00Z" w16du:dateUtc="2025-01-04T14:26:00Z">
              <w:r w:rsidRPr="00F46B5A">
                <w:rPr>
                  <w:rFonts w:ascii="Times New Roman" w:hAnsi="Times New Roman" w:cs="Times New Roman"/>
                  <w:sz w:val="24"/>
                </w:rPr>
                <w:t>白耳畫眉</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43"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F381FD" w14:textId="77777777" w:rsidR="00003CCE" w:rsidRPr="00F46B5A" w:rsidRDefault="00003CCE" w:rsidP="00F46B5A">
            <w:pPr>
              <w:spacing w:after="0" w:line="360" w:lineRule="auto"/>
              <w:jc w:val="center"/>
              <w:rPr>
                <w:ins w:id="44144" w:author="瑋婷 徐" w:date="2025-01-04T22:26:00Z" w16du:dateUtc="2025-01-04T14:26:00Z"/>
                <w:rFonts w:ascii="Times New Roman" w:hAnsi="Times New Roman" w:cs="Times New Roman"/>
                <w:sz w:val="24"/>
              </w:rPr>
            </w:pPr>
            <w:ins w:id="44145" w:author="瑋婷 徐" w:date="2025-01-04T22:26:00Z" w16du:dateUtc="2025-01-04T14:26:00Z">
              <w:r w:rsidRPr="00F46B5A">
                <w:rPr>
                  <w:rFonts w:ascii="Times New Roman" w:hAnsi="Times New Roman" w:cs="Times New Roman"/>
                  <w:sz w:val="24"/>
                </w:rPr>
                <w:t>3</w:t>
              </w:r>
            </w:ins>
          </w:p>
        </w:tc>
      </w:tr>
      <w:tr w:rsidR="00003CCE" w:rsidRPr="00F46B5A" w14:paraId="6F89F383" w14:textId="77777777" w:rsidTr="00003CCE">
        <w:trPr>
          <w:jc w:val="center"/>
          <w:ins w:id="44146" w:author="瑋婷 徐" w:date="2025-01-04T22:26:00Z"/>
          <w:trPrChange w:id="44147" w:author="瑋婷 徐" w:date="2025-01-06T17:11:00Z" w16du:dateUtc="2025-01-06T09:11:00Z">
            <w:trPr>
              <w:jc w:val="center"/>
            </w:trPr>
          </w:trPrChange>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48" w:author="瑋婷 徐" w:date="2025-01-06T17:11:00Z" w16du:dateUtc="2025-01-06T09:11: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638046" w14:textId="77777777" w:rsidR="00003CCE" w:rsidRPr="00F46B5A" w:rsidRDefault="00003CCE" w:rsidP="00F46B5A">
            <w:pPr>
              <w:spacing w:after="0" w:line="360" w:lineRule="auto"/>
              <w:jc w:val="center"/>
              <w:rPr>
                <w:ins w:id="44149" w:author="瑋婷 徐" w:date="2025-01-04T22:26:00Z" w16du:dateUtc="2025-01-04T14:26:00Z"/>
                <w:rFonts w:ascii="Times New Roman" w:hAnsi="Times New Roman" w:cs="Times New Roman"/>
                <w:sz w:val="24"/>
              </w:rPr>
            </w:pPr>
            <w:ins w:id="44150" w:author="瑋婷 徐" w:date="2025-01-04T22:26:00Z" w16du:dateUtc="2025-01-04T14:26:00Z">
              <w:r w:rsidRPr="00F46B5A">
                <w:rPr>
                  <w:rFonts w:ascii="Times New Roman" w:hAnsi="Times New Roman" w:cs="Times New Roman"/>
                  <w:sz w:val="24"/>
                </w:rPr>
                <w:t>黃腹琉璃</w:t>
              </w:r>
            </w:ins>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151" w:author="瑋婷 徐" w:date="2025-01-06T17:11:00Z" w16du:dateUtc="2025-01-06T09:11: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3CE6AA" w14:textId="77777777" w:rsidR="00003CCE" w:rsidRPr="00F46B5A" w:rsidRDefault="00003CCE" w:rsidP="00F46B5A">
            <w:pPr>
              <w:spacing w:after="0" w:line="360" w:lineRule="auto"/>
              <w:jc w:val="center"/>
              <w:rPr>
                <w:ins w:id="44152" w:author="瑋婷 徐" w:date="2025-01-04T22:26:00Z" w16du:dateUtc="2025-01-04T14:26:00Z"/>
                <w:rFonts w:ascii="Times New Roman" w:hAnsi="Times New Roman" w:cs="Times New Roman"/>
                <w:sz w:val="24"/>
              </w:rPr>
            </w:pPr>
            <w:ins w:id="44153" w:author="瑋婷 徐" w:date="2025-01-04T22:26:00Z" w16du:dateUtc="2025-01-04T14:26:00Z">
              <w:r w:rsidRPr="00F46B5A">
                <w:rPr>
                  <w:rFonts w:ascii="Times New Roman" w:hAnsi="Times New Roman" w:cs="Times New Roman"/>
                  <w:sz w:val="24"/>
                </w:rPr>
                <w:t>1</w:t>
              </w:r>
            </w:ins>
          </w:p>
        </w:tc>
      </w:tr>
      <w:tr w:rsidR="00003CCE" w:rsidRPr="00F46B5A" w14:paraId="28E07F2E" w14:textId="77777777" w:rsidTr="00307E31">
        <w:trPr>
          <w:jc w:val="center"/>
          <w:ins w:id="44154" w:author="瑋婷 徐" w:date="2025-01-04T22:26:00Z"/>
          <w:trPrChange w:id="44155" w:author="瑋婷 徐" w:date="2025-01-06T17:23:00Z" w16du:dateUtc="2025-01-06T09:23:00Z">
            <w:trPr>
              <w:jc w:val="center"/>
            </w:trPr>
          </w:trPrChange>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156" w:author="瑋婷 徐" w:date="2025-01-06T17:23:00Z" w16du:dateUtc="2025-01-06T09:23:00Z">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4FEE90" w14:textId="77777777" w:rsidR="00003CCE" w:rsidRPr="00F46B5A" w:rsidRDefault="00003CCE" w:rsidP="00F46B5A">
            <w:pPr>
              <w:spacing w:after="0" w:line="360" w:lineRule="auto"/>
              <w:jc w:val="center"/>
              <w:rPr>
                <w:ins w:id="44157" w:author="瑋婷 徐" w:date="2025-01-04T22:26:00Z" w16du:dateUtc="2025-01-04T14:26:00Z"/>
                <w:rFonts w:ascii="Times New Roman" w:hAnsi="Times New Roman" w:cs="Times New Roman"/>
                <w:sz w:val="24"/>
              </w:rPr>
            </w:pPr>
            <w:ins w:id="44158" w:author="瑋婷 徐" w:date="2025-01-04T22:26:00Z" w16du:dateUtc="2025-01-04T14:26:00Z">
              <w:r w:rsidRPr="00F46B5A">
                <w:rPr>
                  <w:rFonts w:ascii="Times New Roman" w:hAnsi="Times New Roman" w:cs="Times New Roman"/>
                  <w:sz w:val="24"/>
                </w:rPr>
                <w:t>臺灣紫嘯鶇</w:t>
              </w:r>
            </w:ins>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159" w:author="瑋婷 徐" w:date="2025-01-06T17:23:00Z" w16du:dateUtc="2025-01-06T09:23:00Z">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7FDB77" w14:textId="77777777" w:rsidR="00003CCE" w:rsidRPr="00F46B5A" w:rsidRDefault="00003CCE" w:rsidP="00F46B5A">
            <w:pPr>
              <w:spacing w:after="0" w:line="360" w:lineRule="auto"/>
              <w:jc w:val="center"/>
              <w:rPr>
                <w:ins w:id="44160" w:author="瑋婷 徐" w:date="2025-01-04T22:26:00Z" w16du:dateUtc="2025-01-04T14:26:00Z"/>
                <w:rFonts w:ascii="Times New Roman" w:hAnsi="Times New Roman" w:cs="Times New Roman"/>
                <w:sz w:val="24"/>
              </w:rPr>
            </w:pPr>
            <w:ins w:id="44161" w:author="瑋婷 徐" w:date="2025-01-04T22:26:00Z" w16du:dateUtc="2025-01-04T14:26:00Z">
              <w:r w:rsidRPr="00F46B5A">
                <w:rPr>
                  <w:rFonts w:ascii="Times New Roman" w:hAnsi="Times New Roman" w:cs="Times New Roman"/>
                  <w:sz w:val="24"/>
                </w:rPr>
                <w:t>5</w:t>
              </w:r>
            </w:ins>
          </w:p>
        </w:tc>
      </w:tr>
      <w:tr w:rsidR="00003CCE" w:rsidRPr="00F46B5A" w14:paraId="278BEE4A" w14:textId="77777777" w:rsidTr="00307E31">
        <w:trPr>
          <w:jc w:val="center"/>
          <w:ins w:id="44162" w:author="瑋婷 徐" w:date="2025-01-04T22:26:00Z"/>
          <w:trPrChange w:id="44163" w:author="瑋婷 徐" w:date="2025-01-06T17:23:00Z" w16du:dateUtc="2025-01-06T09:23:00Z">
            <w:trPr>
              <w:jc w:val="center"/>
            </w:trPr>
          </w:trPrChange>
        </w:trPr>
        <w:tc>
          <w:tcPr>
            <w:tcW w:w="2586" w:type="pct"/>
            <w:tcBorders>
              <w:bottom w:val="single" w:sz="4" w:space="0" w:color="auto"/>
            </w:tcBorders>
            <w:shd w:val="clear" w:color="auto" w:fill="FFFFFF"/>
            <w:tcMar>
              <w:top w:w="0" w:type="dxa"/>
              <w:left w:w="0" w:type="dxa"/>
              <w:bottom w:w="0" w:type="dxa"/>
              <w:right w:w="0" w:type="dxa"/>
            </w:tcMar>
            <w:vAlign w:val="center"/>
            <w:tcPrChange w:id="44164" w:author="瑋婷 徐" w:date="2025-01-06T17:23:00Z" w16du:dateUtc="2025-01-06T09:23:00Z">
              <w:tcPr>
                <w:tcW w:w="189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77BD0D7" w14:textId="77777777" w:rsidR="00003CCE" w:rsidRPr="00F46B5A" w:rsidRDefault="00003CCE" w:rsidP="00F46B5A">
            <w:pPr>
              <w:spacing w:after="0" w:line="360" w:lineRule="auto"/>
              <w:jc w:val="center"/>
              <w:rPr>
                <w:ins w:id="44165" w:author="瑋婷 徐" w:date="2025-01-04T22:26:00Z" w16du:dateUtc="2025-01-04T14:26:00Z"/>
                <w:rFonts w:ascii="Times New Roman" w:hAnsi="Times New Roman" w:cs="Times New Roman"/>
                <w:sz w:val="24"/>
              </w:rPr>
            </w:pPr>
            <w:ins w:id="44166" w:author="瑋婷 徐" w:date="2025-01-04T22:26:00Z" w16du:dateUtc="2025-01-04T14:26:00Z">
              <w:r w:rsidRPr="00F46B5A">
                <w:rPr>
                  <w:rFonts w:ascii="Times New Roman" w:hAnsi="Times New Roman" w:cs="Times New Roman"/>
                  <w:sz w:val="24"/>
                </w:rPr>
                <w:t>白尾鴝</w:t>
              </w:r>
            </w:ins>
          </w:p>
        </w:tc>
        <w:tc>
          <w:tcPr>
            <w:tcW w:w="2414" w:type="pct"/>
            <w:tcBorders>
              <w:bottom w:val="single" w:sz="4" w:space="0" w:color="auto"/>
            </w:tcBorders>
            <w:shd w:val="clear" w:color="auto" w:fill="FFFFFF"/>
            <w:tcMar>
              <w:top w:w="0" w:type="dxa"/>
              <w:left w:w="0" w:type="dxa"/>
              <w:bottom w:w="0" w:type="dxa"/>
              <w:right w:w="0" w:type="dxa"/>
            </w:tcMar>
            <w:vAlign w:val="center"/>
            <w:tcPrChange w:id="44167" w:author="瑋婷 徐" w:date="2025-01-06T17:23:00Z" w16du:dateUtc="2025-01-06T09:23:00Z">
              <w:tcPr>
                <w:tcW w:w="177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407ACBB" w14:textId="77777777" w:rsidR="00003CCE" w:rsidRPr="00F46B5A" w:rsidRDefault="00003CCE" w:rsidP="00F46B5A">
            <w:pPr>
              <w:spacing w:after="0" w:line="360" w:lineRule="auto"/>
              <w:jc w:val="center"/>
              <w:rPr>
                <w:ins w:id="44168" w:author="瑋婷 徐" w:date="2025-01-04T22:26:00Z" w16du:dateUtc="2025-01-04T14:26:00Z"/>
                <w:rFonts w:ascii="Times New Roman" w:hAnsi="Times New Roman" w:cs="Times New Roman"/>
                <w:sz w:val="24"/>
              </w:rPr>
            </w:pPr>
            <w:ins w:id="44169" w:author="瑋婷 徐" w:date="2025-01-04T22:26:00Z" w16du:dateUtc="2025-01-04T14:26:00Z">
              <w:r w:rsidRPr="00F46B5A">
                <w:rPr>
                  <w:rFonts w:ascii="Times New Roman" w:hAnsi="Times New Roman" w:cs="Times New Roman"/>
                  <w:sz w:val="24"/>
                </w:rPr>
                <w:t>10</w:t>
              </w:r>
            </w:ins>
          </w:p>
        </w:tc>
      </w:tr>
      <w:tr w:rsidR="00307E31" w:rsidRPr="00F46B5A" w14:paraId="326BD83D" w14:textId="77777777" w:rsidTr="00307E31">
        <w:tblPrEx>
          <w:tblPrExChange w:id="44170" w:author="瑋婷 徐" w:date="2025-01-06T17:23:00Z" w16du:dateUtc="2025-01-06T09:23:00Z">
            <w:tblPrEx>
              <w:tblW w:w="3671" w:type="pct"/>
            </w:tblPrEx>
          </w:tblPrExChange>
        </w:tblPrEx>
        <w:trPr>
          <w:jc w:val="center"/>
          <w:ins w:id="44171" w:author="瑋婷 徐" w:date="2025-01-06T17:23:00Z" w16du:dateUtc="2025-01-06T09:23:00Z"/>
          <w:trPrChange w:id="44172" w:author="瑋婷 徐" w:date="2025-01-06T17:23:00Z" w16du:dateUtc="2025-01-06T09:23:00Z">
            <w:trPr>
              <w:jc w:val="center"/>
            </w:trPr>
          </w:trPrChange>
        </w:trPr>
        <w:tc>
          <w:tcPr>
            <w:tcW w:w="258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173" w:author="瑋婷 徐" w:date="2025-01-06T17:23:00Z" w16du:dateUtc="2025-01-06T09:23:00Z">
              <w:tcPr>
                <w:tcW w:w="2586"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1E434515" w14:textId="5E9A882F" w:rsidR="00307E31" w:rsidRPr="00307E31" w:rsidRDefault="00307E31" w:rsidP="00307E31">
            <w:pPr>
              <w:spacing w:after="0" w:line="360" w:lineRule="auto"/>
              <w:jc w:val="center"/>
              <w:rPr>
                <w:ins w:id="44174" w:author="瑋婷 徐" w:date="2025-01-06T17:23:00Z" w16du:dateUtc="2025-01-06T09:23:00Z"/>
                <w:rFonts w:ascii="Times New Roman" w:hAnsi="Times New Roman" w:cs="Times New Roman"/>
                <w:sz w:val="24"/>
                <w:rPrChange w:id="44175" w:author="瑋婷 徐" w:date="2025-01-06T17:23:00Z" w16du:dateUtc="2025-01-06T09:23:00Z">
                  <w:rPr>
                    <w:ins w:id="44176" w:author="瑋婷 徐" w:date="2025-01-06T17:23:00Z" w16du:dateUtc="2025-01-06T09:23:00Z"/>
                    <w:rFonts w:ascii="Times New Roman" w:hAnsi="Times New Roman" w:cs="Times New Roman"/>
                  </w:rPr>
                </w:rPrChange>
              </w:rPr>
              <w:pPrChange w:id="44177" w:author="瑋婷 徐" w:date="2025-01-06T17:23:00Z" w16du:dateUtc="2025-01-06T09:23:00Z">
                <w:pPr>
                  <w:spacing w:line="360" w:lineRule="auto"/>
                  <w:jc w:val="center"/>
                </w:pPr>
              </w:pPrChange>
            </w:pPr>
            <w:ins w:id="44178" w:author="瑋婷 徐" w:date="2025-01-06T17:23:00Z" w16du:dateUtc="2025-01-06T09:23:00Z">
              <w:r>
                <w:rPr>
                  <w:rFonts w:ascii="Times New Roman" w:hAnsi="Times New Roman" w:cs="Times New Roman" w:hint="eastAsia"/>
                  <w:sz w:val="24"/>
                  <w:lang w:eastAsia="zh-TW"/>
                </w:rPr>
                <w:t>總計</w:t>
              </w:r>
              <w:r>
                <w:rPr>
                  <w:rFonts w:ascii="Times New Roman" w:hAnsi="Times New Roman" w:cs="Times New Roman" w:hint="eastAsia"/>
                  <w:sz w:val="24"/>
                  <w:lang w:eastAsia="zh-TW"/>
                </w:rPr>
                <w:t>(</w:t>
              </w:r>
            </w:ins>
            <w:ins w:id="44179" w:author="瑋婷 徐" w:date="2025-01-06T17:24:00Z" w16du:dateUtc="2025-01-06T09:24:00Z">
              <w:r>
                <w:rPr>
                  <w:rFonts w:ascii="Times New Roman" w:hAnsi="Times New Roman" w:cs="Times New Roman" w:hint="eastAsia"/>
                  <w:sz w:val="24"/>
                  <w:lang w:eastAsia="zh-TW"/>
                </w:rPr>
                <w:t>34</w:t>
              </w:r>
            </w:ins>
            <w:ins w:id="44180" w:author="瑋婷 徐" w:date="2025-01-06T17:23:00Z" w16du:dateUtc="2025-01-06T09:23:00Z">
              <w:r>
                <w:rPr>
                  <w:rFonts w:ascii="Times New Roman" w:hAnsi="Times New Roman" w:cs="Times New Roman" w:hint="eastAsia"/>
                  <w:sz w:val="24"/>
                  <w:lang w:eastAsia="zh-TW"/>
                </w:rPr>
                <w:t>種</w:t>
              </w:r>
              <w:r>
                <w:rPr>
                  <w:rFonts w:ascii="Times New Roman" w:hAnsi="Times New Roman" w:cs="Times New Roman" w:hint="eastAsia"/>
                  <w:sz w:val="24"/>
                  <w:lang w:eastAsia="zh-TW"/>
                </w:rPr>
                <w:t>)</w:t>
              </w:r>
            </w:ins>
          </w:p>
        </w:tc>
        <w:tc>
          <w:tcPr>
            <w:tcW w:w="241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181" w:author="瑋婷 徐" w:date="2025-01-06T17:23:00Z" w16du:dateUtc="2025-01-06T09:23:00Z">
              <w:tcPr>
                <w:tcW w:w="2414"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15BDEE4E" w14:textId="09C120A2" w:rsidR="00307E31" w:rsidRPr="00307E31" w:rsidRDefault="00022FB1" w:rsidP="00307E31">
            <w:pPr>
              <w:spacing w:after="0" w:line="360" w:lineRule="auto"/>
              <w:jc w:val="center"/>
              <w:rPr>
                <w:ins w:id="44182" w:author="瑋婷 徐" w:date="2025-01-06T17:23:00Z" w16du:dateUtc="2025-01-06T09:23:00Z"/>
                <w:rFonts w:ascii="Times New Roman" w:hAnsi="Times New Roman" w:cs="Times New Roman"/>
                <w:sz w:val="24"/>
                <w:rPrChange w:id="44183" w:author="瑋婷 徐" w:date="2025-01-06T17:23:00Z" w16du:dateUtc="2025-01-06T09:23:00Z">
                  <w:rPr>
                    <w:ins w:id="44184" w:author="瑋婷 徐" w:date="2025-01-06T17:23:00Z" w16du:dateUtc="2025-01-06T09:23:00Z"/>
                    <w:rFonts w:ascii="Times New Roman" w:hAnsi="Times New Roman" w:cs="Times New Roman"/>
                  </w:rPr>
                </w:rPrChange>
              </w:rPr>
              <w:pPrChange w:id="44185" w:author="瑋婷 徐" w:date="2025-01-06T17:23:00Z" w16du:dateUtc="2025-01-06T09:23:00Z">
                <w:pPr>
                  <w:spacing w:line="360" w:lineRule="auto"/>
                  <w:jc w:val="center"/>
                </w:pPr>
              </w:pPrChange>
            </w:pPr>
            <w:ins w:id="44186" w:author="瑋婷 徐" w:date="2025-01-06T17:32:00Z" w16du:dateUtc="2025-01-06T09:32:00Z">
              <w:r>
                <w:rPr>
                  <w:rFonts w:ascii="Times New Roman" w:hAnsi="Times New Roman" w:cs="Times New Roman" w:hint="eastAsia"/>
                  <w:sz w:val="24"/>
                  <w:lang w:eastAsia="zh-TW"/>
                </w:rPr>
                <w:t>313</w:t>
              </w:r>
            </w:ins>
          </w:p>
        </w:tc>
      </w:tr>
    </w:tbl>
    <w:p w14:paraId="6170B914" w14:textId="77777777" w:rsidR="007F2DFD" w:rsidRPr="00A40522" w:rsidRDefault="007F2DFD">
      <w:pPr>
        <w:rPr>
          <w:ins w:id="44187" w:author="瑋婷 徐" w:date="2025-01-03T15:27:00Z" w16du:dateUtc="2025-01-03T07:27:00Z"/>
          <w:rFonts w:eastAsiaTheme="minorEastAsia"/>
        </w:rPr>
      </w:pPr>
    </w:p>
    <w:p w14:paraId="620C2AC2" w14:textId="57E3C518" w:rsidR="007F2DFD" w:rsidRDefault="007F2DFD">
      <w:pPr>
        <w:rPr>
          <w:ins w:id="44188" w:author="瑋婷 徐" w:date="2025-01-03T15:27:00Z" w16du:dateUtc="2025-01-03T07:27:00Z"/>
          <w:rFonts w:eastAsiaTheme="minorEastAsia"/>
        </w:rPr>
      </w:pPr>
      <w:ins w:id="44189" w:author="瑋婷 徐" w:date="2025-01-03T15:27:00Z" w16du:dateUtc="2025-01-03T07:27:00Z">
        <w:r>
          <w:rPr>
            <w:rFonts w:eastAsiaTheme="minorEastAsia"/>
          </w:rPr>
          <w:br w:type="page"/>
        </w:r>
      </w:ins>
    </w:p>
    <w:p w14:paraId="503D64DD" w14:textId="019E1E42" w:rsidR="009D204E" w:rsidRDefault="009D204E" w:rsidP="009D204E">
      <w:pPr>
        <w:spacing w:line="360" w:lineRule="auto"/>
        <w:jc w:val="both"/>
        <w:rPr>
          <w:ins w:id="44190" w:author="瑋婷 徐" w:date="2025-01-03T15:29:00Z" w16du:dateUtc="2025-01-03T07:29:00Z"/>
          <w:rFonts w:ascii="Times New Roman" w:eastAsia="標楷體" w:hAnsi="Times New Roman" w:cs="Times New Roman"/>
        </w:rPr>
      </w:pPr>
      <w:ins w:id="44191" w:author="瑋婷 徐" w:date="2025-01-03T15:29:00Z" w16du:dateUtc="2025-01-03T07:29:00Z">
        <w:r>
          <w:rPr>
            <w:rFonts w:ascii="Times New Roman" w:eastAsia="標楷體" w:hAnsi="Times New Roman" w:cs="Times New Roman"/>
          </w:rPr>
          <w:lastRenderedPageBreak/>
          <w:t>表</w:t>
        </w:r>
      </w:ins>
      <w:ins w:id="44192" w:author="瑋婷 徐" w:date="2025-01-06T17:35:00Z" w16du:dateUtc="2025-01-06T09:35:00Z">
        <w:r w:rsidR="006F5371">
          <w:rPr>
            <w:rFonts w:ascii="Times New Roman" w:eastAsia="標楷體" w:hAnsi="Times New Roman" w:cs="Times New Roman" w:hint="eastAsia"/>
          </w:rPr>
          <w:t>23</w:t>
        </w:r>
      </w:ins>
      <w:ins w:id="44193" w:author="瑋婷 徐" w:date="2025-01-03T15:29:00Z" w16du:dateUtc="2025-01-03T07:29: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proofErr w:type="gramStart"/>
        <w:r>
          <w:rPr>
            <w:rFonts w:ascii="標楷體" w:eastAsia="標楷體" w:hAnsi="標楷體" w:cs="Times New Roman" w:hint="eastAsia"/>
          </w:rPr>
          <w:t>臺</w:t>
        </w:r>
        <w:proofErr w:type="gramEnd"/>
        <w:r>
          <w:rPr>
            <w:rFonts w:ascii="標楷體" w:eastAsia="標楷體" w:hAnsi="標楷體" w:cs="Times New Roman" w:hint="eastAsia"/>
          </w:rPr>
          <w:t>東</w:t>
        </w:r>
      </w:ins>
      <w:ins w:id="44194" w:author="瑋婷 徐" w:date="2025-01-06T17:12:00Z" w16du:dateUtc="2025-01-06T09:12:00Z">
        <w:r w:rsidR="00003CCE" w:rsidRPr="00003CCE">
          <w:rPr>
            <w:rFonts w:ascii="標楷體" w:eastAsia="標楷體" w:hAnsi="標楷體" w:cs="Times New Roman" w:hint="eastAsia"/>
          </w:rPr>
          <w:t>分署記錄的鳥種及數量</w:t>
        </w:r>
      </w:ins>
    </w:p>
    <w:tbl>
      <w:tblPr>
        <w:tblStyle w:val="Table"/>
        <w:tblW w:w="3765" w:type="pct"/>
        <w:jc w:val="center"/>
        <w:tblLayout w:type="fixed"/>
        <w:tblLook w:val="0420" w:firstRow="1" w:lastRow="0" w:firstColumn="0" w:lastColumn="0" w:noHBand="0" w:noVBand="1"/>
        <w:tblPrChange w:id="44195" w:author="瑋婷 徐" w:date="2025-01-06T17:12:00Z" w16du:dateUtc="2025-01-06T09:12:00Z">
          <w:tblPr>
            <w:tblStyle w:val="Table"/>
            <w:tblW w:w="5000" w:type="pct"/>
            <w:jc w:val="center"/>
            <w:tblLayout w:type="fixed"/>
            <w:tblLook w:val="0420" w:firstRow="1" w:lastRow="0" w:firstColumn="0" w:lastColumn="0" w:noHBand="0" w:noVBand="1"/>
          </w:tblPr>
        </w:tblPrChange>
      </w:tblPr>
      <w:tblGrid>
        <w:gridCol w:w="3519"/>
        <w:gridCol w:w="2735"/>
        <w:tblGridChange w:id="44196">
          <w:tblGrid>
            <w:gridCol w:w="3518"/>
            <w:gridCol w:w="2736"/>
          </w:tblGrid>
        </w:tblGridChange>
      </w:tblGrid>
      <w:tr w:rsidR="00003CCE" w:rsidRPr="0044236D" w14:paraId="3E6ED170"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4197" w:author="瑋婷 徐" w:date="2025-01-04T22:31:00Z"/>
          <w:trPrChange w:id="44198" w:author="瑋婷 徐" w:date="2025-01-06T17:12:00Z" w16du:dateUtc="2025-01-06T09:12:00Z">
            <w:trPr>
              <w:tblHeader/>
              <w:jc w:val="center"/>
            </w:trPr>
          </w:trPrChange>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199" w:author="瑋婷 徐" w:date="2025-01-06T17:12:00Z" w16du:dateUtc="2025-01-06T09:12:00Z">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2F31A06" w14:textId="14717101"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4200" w:author="瑋婷 徐" w:date="2025-01-04T22:31:00Z" w16du:dateUtc="2025-01-04T14:31:00Z"/>
                <w:rFonts w:ascii="Times New Roman" w:hAnsi="Times New Roman" w:cs="Times New Roman"/>
                <w:sz w:val="24"/>
                <w:rPrChange w:id="44201" w:author="瑋婷 徐" w:date="2025-01-06T09:52:00Z" w16du:dateUtc="2025-01-06T01:52:00Z">
                  <w:rPr>
                    <w:ins w:id="44202" w:author="瑋婷 徐" w:date="2025-01-04T22:31:00Z" w16du:dateUtc="2025-01-04T14:31:00Z"/>
                  </w:rPr>
                </w:rPrChange>
              </w:rPr>
              <w:pPrChange w:id="44203" w:author="瑋婷 徐" w:date="2025-01-04T22:32:00Z" w16du:dateUtc="2025-01-04T14:32:00Z">
                <w:pPr>
                  <w:spacing w:after="0"/>
                  <w:cnfStyle w:val="100000000000" w:firstRow="1" w:lastRow="0" w:firstColumn="0" w:lastColumn="0" w:oddVBand="0" w:evenVBand="0" w:oddHBand="0" w:evenHBand="0" w:firstRowFirstColumn="0" w:firstRowLastColumn="0" w:lastRowFirstColumn="0" w:lastRowLastColumn="0"/>
                </w:pPr>
              </w:pPrChange>
            </w:pPr>
            <w:ins w:id="44204" w:author="瑋婷 徐" w:date="2025-01-04T22:32:00Z" w16du:dateUtc="2025-01-04T14:32:00Z">
              <w:r w:rsidRPr="0044236D">
                <w:rPr>
                  <w:rFonts w:ascii="Times New Roman" w:hAnsi="Times New Roman" w:cs="Times New Roman"/>
                  <w:sz w:val="24"/>
                </w:rPr>
                <w:t>鳥種</w:t>
              </w:r>
            </w:ins>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205" w:author="瑋婷 徐" w:date="2025-01-06T17:12:00Z" w16du:dateUtc="2025-01-06T09:12:00Z">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3BE2405" w14:textId="74EE27DE" w:rsidR="00003CCE" w:rsidRPr="00C92C16" w:rsidRDefault="00003CC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4206" w:author="瑋婷 徐" w:date="2025-01-04T22:31:00Z" w16du:dateUtc="2025-01-04T14:31:00Z"/>
                <w:rFonts w:ascii="Times New Roman" w:hAnsi="Times New Roman" w:cs="Times New Roman"/>
                <w:sz w:val="24"/>
                <w:rPrChange w:id="44207" w:author="瑋婷 徐" w:date="2025-01-06T09:52:00Z" w16du:dateUtc="2025-01-06T01:52:00Z">
                  <w:rPr>
                    <w:ins w:id="44208" w:author="瑋婷 徐" w:date="2025-01-04T22:31:00Z" w16du:dateUtc="2025-01-04T14:31:00Z"/>
                  </w:rPr>
                </w:rPrChange>
              </w:rPr>
              <w:pPrChange w:id="44209" w:author="瑋婷 徐" w:date="2025-01-04T22:32:00Z" w16du:dateUtc="2025-01-04T14:32:00Z">
                <w:pPr>
                  <w:spacing w:after="0"/>
                  <w:cnfStyle w:val="100000000000" w:firstRow="1" w:lastRow="0" w:firstColumn="0" w:lastColumn="0" w:oddVBand="0" w:evenVBand="0" w:oddHBand="0" w:evenHBand="0" w:firstRowFirstColumn="0" w:firstRowLastColumn="0" w:lastRowFirstColumn="0" w:lastRowLastColumn="0"/>
                </w:pPr>
              </w:pPrChange>
            </w:pPr>
            <w:ins w:id="44210" w:author="瑋婷 徐" w:date="2025-01-04T22:32:00Z" w16du:dateUtc="2025-01-04T14:32:00Z">
              <w:r w:rsidRPr="0044236D">
                <w:rPr>
                  <w:rFonts w:ascii="Times New Roman" w:hAnsi="Times New Roman" w:cs="Times New Roman"/>
                  <w:sz w:val="24"/>
                </w:rPr>
                <w:t>數量</w:t>
              </w:r>
              <w:r w:rsidRPr="0044236D">
                <w:rPr>
                  <w:rFonts w:ascii="Times New Roman" w:hAnsi="Times New Roman" w:cs="Times New Roman"/>
                  <w:sz w:val="24"/>
                </w:rPr>
                <w:t>(</w:t>
              </w:r>
              <w:r w:rsidRPr="0044236D">
                <w:rPr>
                  <w:rFonts w:ascii="Times New Roman" w:hAnsi="Times New Roman" w:cs="Times New Roman"/>
                  <w:sz w:val="24"/>
                </w:rPr>
                <w:t>隻次</w:t>
              </w:r>
              <w:r w:rsidRPr="0044236D">
                <w:rPr>
                  <w:rFonts w:ascii="Times New Roman" w:hAnsi="Times New Roman" w:cs="Times New Roman"/>
                  <w:sz w:val="24"/>
                </w:rPr>
                <w:t>)</w:t>
              </w:r>
            </w:ins>
          </w:p>
        </w:tc>
      </w:tr>
      <w:tr w:rsidR="00003CCE" w:rsidRPr="0044236D" w14:paraId="143DEF7F" w14:textId="77777777" w:rsidTr="00003CCE">
        <w:trPr>
          <w:jc w:val="center"/>
          <w:ins w:id="44211" w:author="瑋婷 徐" w:date="2025-01-04T22:31:00Z"/>
          <w:trPrChange w:id="44212" w:author="瑋婷 徐" w:date="2025-01-06T17:12:00Z" w16du:dateUtc="2025-01-06T09:12:00Z">
            <w:trPr>
              <w:jc w:val="center"/>
            </w:trPr>
          </w:trPrChange>
        </w:trPr>
        <w:tc>
          <w:tcPr>
            <w:tcW w:w="281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13" w:author="瑋婷 徐" w:date="2025-01-06T17:12:00Z" w16du:dateUtc="2025-01-06T09:12:00Z">
              <w:tcPr>
                <w:tcW w:w="211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659D8A" w14:textId="77777777" w:rsidR="00003CCE" w:rsidRPr="00C92C16" w:rsidRDefault="00003CCE">
            <w:pPr>
              <w:spacing w:after="0" w:line="360" w:lineRule="auto"/>
              <w:jc w:val="center"/>
              <w:rPr>
                <w:ins w:id="44214" w:author="瑋婷 徐" w:date="2025-01-04T22:31:00Z" w16du:dateUtc="2025-01-04T14:31:00Z"/>
                <w:rFonts w:ascii="Times New Roman" w:hAnsi="Times New Roman" w:cs="Times New Roman"/>
                <w:sz w:val="24"/>
                <w:rPrChange w:id="44215" w:author="瑋婷 徐" w:date="2025-01-06T09:52:00Z" w16du:dateUtc="2025-01-06T01:52:00Z">
                  <w:rPr>
                    <w:ins w:id="44216" w:author="瑋婷 徐" w:date="2025-01-04T22:31:00Z" w16du:dateUtc="2025-01-04T14:31:00Z"/>
                  </w:rPr>
                </w:rPrChange>
              </w:rPr>
              <w:pPrChange w:id="44217" w:author="瑋婷 徐" w:date="2025-01-04T22:32:00Z" w16du:dateUtc="2025-01-04T14:32:00Z">
                <w:pPr>
                  <w:spacing w:after="0"/>
                </w:pPr>
              </w:pPrChange>
            </w:pPr>
            <w:ins w:id="44218" w:author="瑋婷 徐" w:date="2025-01-04T22:31:00Z" w16du:dateUtc="2025-01-04T14:31:00Z">
              <w:r w:rsidRPr="00C92C16">
                <w:rPr>
                  <w:rFonts w:ascii="Times New Roman" w:hAnsi="Times New Roman" w:cs="Times New Roman"/>
                  <w:sz w:val="24"/>
                  <w:rPrChange w:id="44219" w:author="瑋婷 徐" w:date="2025-01-06T09:52:00Z" w16du:dateUtc="2025-01-06T01:52:00Z">
                    <w:rPr/>
                  </w:rPrChange>
                </w:rPr>
                <w:t>臺灣山鷓鴣</w:t>
              </w:r>
            </w:ins>
          </w:p>
        </w:tc>
        <w:tc>
          <w:tcPr>
            <w:tcW w:w="218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20" w:author="瑋婷 徐" w:date="2025-01-06T17:12:00Z" w16du:dateUtc="2025-01-06T09:12:00Z">
              <w:tcPr>
                <w:tcW w:w="164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4E1727" w14:textId="77777777" w:rsidR="00003CCE" w:rsidRPr="00C92C16" w:rsidRDefault="00003CCE">
            <w:pPr>
              <w:spacing w:after="0" w:line="360" w:lineRule="auto"/>
              <w:jc w:val="center"/>
              <w:rPr>
                <w:ins w:id="44221" w:author="瑋婷 徐" w:date="2025-01-04T22:31:00Z" w16du:dateUtc="2025-01-04T14:31:00Z"/>
                <w:rFonts w:ascii="Times New Roman" w:hAnsi="Times New Roman" w:cs="Times New Roman"/>
                <w:sz w:val="24"/>
                <w:rPrChange w:id="44222" w:author="瑋婷 徐" w:date="2025-01-06T09:52:00Z" w16du:dateUtc="2025-01-06T01:52:00Z">
                  <w:rPr>
                    <w:ins w:id="44223" w:author="瑋婷 徐" w:date="2025-01-04T22:31:00Z" w16du:dateUtc="2025-01-04T14:31:00Z"/>
                  </w:rPr>
                </w:rPrChange>
              </w:rPr>
              <w:pPrChange w:id="44224" w:author="瑋婷 徐" w:date="2025-01-04T22:32:00Z" w16du:dateUtc="2025-01-04T14:32:00Z">
                <w:pPr>
                  <w:spacing w:after="0"/>
                </w:pPr>
              </w:pPrChange>
            </w:pPr>
            <w:ins w:id="44225" w:author="瑋婷 徐" w:date="2025-01-04T22:31:00Z" w16du:dateUtc="2025-01-04T14:31:00Z">
              <w:r w:rsidRPr="00C92C16">
                <w:rPr>
                  <w:rFonts w:ascii="Times New Roman" w:hAnsi="Times New Roman" w:cs="Times New Roman"/>
                  <w:sz w:val="24"/>
                  <w:rPrChange w:id="44226" w:author="瑋婷 徐" w:date="2025-01-06T09:52:00Z" w16du:dateUtc="2025-01-06T01:52:00Z">
                    <w:rPr/>
                  </w:rPrChange>
                </w:rPr>
                <w:t>6</w:t>
              </w:r>
            </w:ins>
          </w:p>
        </w:tc>
      </w:tr>
      <w:tr w:rsidR="00003CCE" w:rsidRPr="0044236D" w14:paraId="7070BCAF" w14:textId="77777777" w:rsidTr="00003CCE">
        <w:trPr>
          <w:jc w:val="center"/>
          <w:ins w:id="44227" w:author="瑋婷 徐" w:date="2025-01-04T22:31:00Z"/>
          <w:trPrChange w:id="44228"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29"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19919D" w14:textId="77777777" w:rsidR="00003CCE" w:rsidRPr="00C92C16" w:rsidRDefault="00003CCE">
            <w:pPr>
              <w:spacing w:after="0" w:line="360" w:lineRule="auto"/>
              <w:jc w:val="center"/>
              <w:rPr>
                <w:ins w:id="44230" w:author="瑋婷 徐" w:date="2025-01-04T22:31:00Z" w16du:dateUtc="2025-01-04T14:31:00Z"/>
                <w:rFonts w:ascii="Times New Roman" w:hAnsi="Times New Roman" w:cs="Times New Roman"/>
                <w:sz w:val="24"/>
                <w:rPrChange w:id="44231" w:author="瑋婷 徐" w:date="2025-01-06T09:52:00Z" w16du:dateUtc="2025-01-06T01:52:00Z">
                  <w:rPr>
                    <w:ins w:id="44232" w:author="瑋婷 徐" w:date="2025-01-04T22:31:00Z" w16du:dateUtc="2025-01-04T14:31:00Z"/>
                  </w:rPr>
                </w:rPrChange>
              </w:rPr>
              <w:pPrChange w:id="44233" w:author="瑋婷 徐" w:date="2025-01-04T22:32:00Z" w16du:dateUtc="2025-01-04T14:32:00Z">
                <w:pPr>
                  <w:spacing w:after="0"/>
                </w:pPr>
              </w:pPrChange>
            </w:pPr>
            <w:ins w:id="44234" w:author="瑋婷 徐" w:date="2025-01-04T22:31:00Z" w16du:dateUtc="2025-01-04T14:31:00Z">
              <w:r w:rsidRPr="00C92C16">
                <w:rPr>
                  <w:rFonts w:ascii="Times New Roman" w:hAnsi="Times New Roman" w:cs="Times New Roman"/>
                  <w:sz w:val="24"/>
                  <w:rPrChange w:id="44235" w:author="瑋婷 徐" w:date="2025-01-06T09:52:00Z" w16du:dateUtc="2025-01-06T01:52:00Z">
                    <w:rPr/>
                  </w:rPrChange>
                </w:rPr>
                <w:t>臺灣竹雞</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36"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6B34C6" w14:textId="77777777" w:rsidR="00003CCE" w:rsidRPr="00C92C16" w:rsidRDefault="00003CCE">
            <w:pPr>
              <w:spacing w:after="0" w:line="360" w:lineRule="auto"/>
              <w:jc w:val="center"/>
              <w:rPr>
                <w:ins w:id="44237" w:author="瑋婷 徐" w:date="2025-01-04T22:31:00Z" w16du:dateUtc="2025-01-04T14:31:00Z"/>
                <w:rFonts w:ascii="Times New Roman" w:hAnsi="Times New Roman" w:cs="Times New Roman"/>
                <w:sz w:val="24"/>
                <w:rPrChange w:id="44238" w:author="瑋婷 徐" w:date="2025-01-06T09:52:00Z" w16du:dateUtc="2025-01-06T01:52:00Z">
                  <w:rPr>
                    <w:ins w:id="44239" w:author="瑋婷 徐" w:date="2025-01-04T22:31:00Z" w16du:dateUtc="2025-01-04T14:31:00Z"/>
                  </w:rPr>
                </w:rPrChange>
              </w:rPr>
              <w:pPrChange w:id="44240" w:author="瑋婷 徐" w:date="2025-01-04T22:32:00Z" w16du:dateUtc="2025-01-04T14:32:00Z">
                <w:pPr>
                  <w:spacing w:after="0"/>
                </w:pPr>
              </w:pPrChange>
            </w:pPr>
            <w:ins w:id="44241" w:author="瑋婷 徐" w:date="2025-01-04T22:31:00Z" w16du:dateUtc="2025-01-04T14:31:00Z">
              <w:r w:rsidRPr="00C92C16">
                <w:rPr>
                  <w:rFonts w:ascii="Times New Roman" w:hAnsi="Times New Roman" w:cs="Times New Roman"/>
                  <w:sz w:val="24"/>
                  <w:rPrChange w:id="44242" w:author="瑋婷 徐" w:date="2025-01-06T09:52:00Z" w16du:dateUtc="2025-01-06T01:52:00Z">
                    <w:rPr/>
                  </w:rPrChange>
                </w:rPr>
                <w:t>6</w:t>
              </w:r>
            </w:ins>
          </w:p>
        </w:tc>
      </w:tr>
      <w:tr w:rsidR="00003CCE" w:rsidRPr="0044236D" w14:paraId="34FA4A92" w14:textId="77777777" w:rsidTr="00003CCE">
        <w:trPr>
          <w:jc w:val="center"/>
          <w:ins w:id="44243" w:author="瑋婷 徐" w:date="2025-01-04T22:31:00Z"/>
          <w:trPrChange w:id="44244"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45"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036BA1" w14:textId="77777777" w:rsidR="00003CCE" w:rsidRPr="00C92C16" w:rsidRDefault="00003CCE">
            <w:pPr>
              <w:spacing w:after="0" w:line="360" w:lineRule="auto"/>
              <w:jc w:val="center"/>
              <w:rPr>
                <w:ins w:id="44246" w:author="瑋婷 徐" w:date="2025-01-04T22:31:00Z" w16du:dateUtc="2025-01-04T14:31:00Z"/>
                <w:rFonts w:ascii="Times New Roman" w:hAnsi="Times New Roman" w:cs="Times New Roman"/>
                <w:sz w:val="24"/>
                <w:rPrChange w:id="44247" w:author="瑋婷 徐" w:date="2025-01-06T09:52:00Z" w16du:dateUtc="2025-01-06T01:52:00Z">
                  <w:rPr>
                    <w:ins w:id="44248" w:author="瑋婷 徐" w:date="2025-01-04T22:31:00Z" w16du:dateUtc="2025-01-04T14:31:00Z"/>
                  </w:rPr>
                </w:rPrChange>
              </w:rPr>
              <w:pPrChange w:id="44249" w:author="瑋婷 徐" w:date="2025-01-04T22:32:00Z" w16du:dateUtc="2025-01-04T14:32:00Z">
                <w:pPr>
                  <w:spacing w:after="0"/>
                </w:pPr>
              </w:pPrChange>
            </w:pPr>
            <w:ins w:id="44250" w:author="瑋婷 徐" w:date="2025-01-04T22:31:00Z" w16du:dateUtc="2025-01-04T14:31:00Z">
              <w:r w:rsidRPr="00C92C16">
                <w:rPr>
                  <w:rFonts w:ascii="Times New Roman" w:hAnsi="Times New Roman" w:cs="Times New Roman"/>
                  <w:sz w:val="24"/>
                  <w:rPrChange w:id="44251" w:author="瑋婷 徐" w:date="2025-01-06T09:52:00Z" w16du:dateUtc="2025-01-06T01:52:00Z">
                    <w:rPr/>
                  </w:rPrChange>
                </w:rPr>
                <w:t>珠頸斑鳩</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52"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4ACD80" w14:textId="77777777" w:rsidR="00003CCE" w:rsidRPr="00C92C16" w:rsidRDefault="00003CCE">
            <w:pPr>
              <w:spacing w:after="0" w:line="360" w:lineRule="auto"/>
              <w:jc w:val="center"/>
              <w:rPr>
                <w:ins w:id="44253" w:author="瑋婷 徐" w:date="2025-01-04T22:31:00Z" w16du:dateUtc="2025-01-04T14:31:00Z"/>
                <w:rFonts w:ascii="Times New Roman" w:hAnsi="Times New Roman" w:cs="Times New Roman"/>
                <w:sz w:val="24"/>
                <w:rPrChange w:id="44254" w:author="瑋婷 徐" w:date="2025-01-06T09:52:00Z" w16du:dateUtc="2025-01-06T01:52:00Z">
                  <w:rPr>
                    <w:ins w:id="44255" w:author="瑋婷 徐" w:date="2025-01-04T22:31:00Z" w16du:dateUtc="2025-01-04T14:31:00Z"/>
                  </w:rPr>
                </w:rPrChange>
              </w:rPr>
              <w:pPrChange w:id="44256" w:author="瑋婷 徐" w:date="2025-01-04T22:32:00Z" w16du:dateUtc="2025-01-04T14:32:00Z">
                <w:pPr>
                  <w:spacing w:after="0"/>
                </w:pPr>
              </w:pPrChange>
            </w:pPr>
            <w:ins w:id="44257" w:author="瑋婷 徐" w:date="2025-01-04T22:31:00Z" w16du:dateUtc="2025-01-04T14:31:00Z">
              <w:r w:rsidRPr="00C92C16">
                <w:rPr>
                  <w:rFonts w:ascii="Times New Roman" w:hAnsi="Times New Roman" w:cs="Times New Roman"/>
                  <w:sz w:val="24"/>
                  <w:rPrChange w:id="44258" w:author="瑋婷 徐" w:date="2025-01-06T09:52:00Z" w16du:dateUtc="2025-01-06T01:52:00Z">
                    <w:rPr/>
                  </w:rPrChange>
                </w:rPr>
                <w:t>3</w:t>
              </w:r>
            </w:ins>
          </w:p>
        </w:tc>
      </w:tr>
      <w:tr w:rsidR="00003CCE" w:rsidRPr="0044236D" w14:paraId="73E40DA7" w14:textId="77777777" w:rsidTr="00003CCE">
        <w:trPr>
          <w:jc w:val="center"/>
          <w:ins w:id="44259" w:author="瑋婷 徐" w:date="2025-01-04T22:31:00Z"/>
          <w:trPrChange w:id="44260"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61"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0BA26D" w14:textId="77777777" w:rsidR="00003CCE" w:rsidRPr="00C92C16" w:rsidRDefault="00003CCE">
            <w:pPr>
              <w:spacing w:after="0" w:line="360" w:lineRule="auto"/>
              <w:jc w:val="center"/>
              <w:rPr>
                <w:ins w:id="44262" w:author="瑋婷 徐" w:date="2025-01-04T22:31:00Z" w16du:dateUtc="2025-01-04T14:31:00Z"/>
                <w:rFonts w:ascii="Times New Roman" w:hAnsi="Times New Roman" w:cs="Times New Roman"/>
                <w:sz w:val="24"/>
                <w:rPrChange w:id="44263" w:author="瑋婷 徐" w:date="2025-01-06T09:52:00Z" w16du:dateUtc="2025-01-06T01:52:00Z">
                  <w:rPr>
                    <w:ins w:id="44264" w:author="瑋婷 徐" w:date="2025-01-04T22:31:00Z" w16du:dateUtc="2025-01-04T14:31:00Z"/>
                  </w:rPr>
                </w:rPrChange>
              </w:rPr>
              <w:pPrChange w:id="44265" w:author="瑋婷 徐" w:date="2025-01-04T22:32:00Z" w16du:dateUtc="2025-01-04T14:32:00Z">
                <w:pPr>
                  <w:spacing w:after="0"/>
                </w:pPr>
              </w:pPrChange>
            </w:pPr>
            <w:ins w:id="44266" w:author="瑋婷 徐" w:date="2025-01-04T22:31:00Z" w16du:dateUtc="2025-01-04T14:31:00Z">
              <w:r w:rsidRPr="00C92C16">
                <w:rPr>
                  <w:rFonts w:ascii="Times New Roman" w:hAnsi="Times New Roman" w:cs="Times New Roman"/>
                  <w:sz w:val="24"/>
                  <w:rPrChange w:id="44267" w:author="瑋婷 徐" w:date="2025-01-06T09:52:00Z" w16du:dateUtc="2025-01-06T01:52:00Z">
                    <w:rPr/>
                  </w:rPrChange>
                </w:rPr>
                <w:t>翠翼鳩</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68"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794E77" w14:textId="77777777" w:rsidR="00003CCE" w:rsidRPr="00C92C16" w:rsidRDefault="00003CCE">
            <w:pPr>
              <w:spacing w:after="0" w:line="360" w:lineRule="auto"/>
              <w:jc w:val="center"/>
              <w:rPr>
                <w:ins w:id="44269" w:author="瑋婷 徐" w:date="2025-01-04T22:31:00Z" w16du:dateUtc="2025-01-04T14:31:00Z"/>
                <w:rFonts w:ascii="Times New Roman" w:hAnsi="Times New Roman" w:cs="Times New Roman"/>
                <w:sz w:val="24"/>
                <w:rPrChange w:id="44270" w:author="瑋婷 徐" w:date="2025-01-06T09:52:00Z" w16du:dateUtc="2025-01-06T01:52:00Z">
                  <w:rPr>
                    <w:ins w:id="44271" w:author="瑋婷 徐" w:date="2025-01-04T22:31:00Z" w16du:dateUtc="2025-01-04T14:31:00Z"/>
                  </w:rPr>
                </w:rPrChange>
              </w:rPr>
              <w:pPrChange w:id="44272" w:author="瑋婷 徐" w:date="2025-01-04T22:32:00Z" w16du:dateUtc="2025-01-04T14:32:00Z">
                <w:pPr>
                  <w:spacing w:after="0"/>
                </w:pPr>
              </w:pPrChange>
            </w:pPr>
            <w:ins w:id="44273" w:author="瑋婷 徐" w:date="2025-01-04T22:31:00Z" w16du:dateUtc="2025-01-04T14:31:00Z">
              <w:r w:rsidRPr="00C92C16">
                <w:rPr>
                  <w:rFonts w:ascii="Times New Roman" w:hAnsi="Times New Roman" w:cs="Times New Roman"/>
                  <w:sz w:val="24"/>
                  <w:rPrChange w:id="44274" w:author="瑋婷 徐" w:date="2025-01-06T09:52:00Z" w16du:dateUtc="2025-01-06T01:52:00Z">
                    <w:rPr/>
                  </w:rPrChange>
                </w:rPr>
                <w:t>1</w:t>
              </w:r>
            </w:ins>
          </w:p>
        </w:tc>
      </w:tr>
      <w:tr w:rsidR="00003CCE" w:rsidRPr="0044236D" w14:paraId="6B055B49" w14:textId="77777777" w:rsidTr="00003CCE">
        <w:trPr>
          <w:jc w:val="center"/>
          <w:ins w:id="44275" w:author="瑋婷 徐" w:date="2025-01-04T22:31:00Z"/>
          <w:trPrChange w:id="44276"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77"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ECA4AD" w14:textId="77777777" w:rsidR="00003CCE" w:rsidRPr="00C92C16" w:rsidRDefault="00003CCE">
            <w:pPr>
              <w:spacing w:after="0" w:line="360" w:lineRule="auto"/>
              <w:jc w:val="center"/>
              <w:rPr>
                <w:ins w:id="44278" w:author="瑋婷 徐" w:date="2025-01-04T22:31:00Z" w16du:dateUtc="2025-01-04T14:31:00Z"/>
                <w:rFonts w:ascii="Times New Roman" w:hAnsi="Times New Roman" w:cs="Times New Roman"/>
                <w:sz w:val="24"/>
                <w:rPrChange w:id="44279" w:author="瑋婷 徐" w:date="2025-01-06T09:52:00Z" w16du:dateUtc="2025-01-06T01:52:00Z">
                  <w:rPr>
                    <w:ins w:id="44280" w:author="瑋婷 徐" w:date="2025-01-04T22:31:00Z" w16du:dateUtc="2025-01-04T14:31:00Z"/>
                  </w:rPr>
                </w:rPrChange>
              </w:rPr>
              <w:pPrChange w:id="44281" w:author="瑋婷 徐" w:date="2025-01-04T22:32:00Z" w16du:dateUtc="2025-01-04T14:32:00Z">
                <w:pPr>
                  <w:spacing w:after="0"/>
                </w:pPr>
              </w:pPrChange>
            </w:pPr>
            <w:ins w:id="44282" w:author="瑋婷 徐" w:date="2025-01-04T22:31:00Z" w16du:dateUtc="2025-01-04T14:31:00Z">
              <w:r w:rsidRPr="00C92C16">
                <w:rPr>
                  <w:rFonts w:ascii="Times New Roman" w:hAnsi="Times New Roman" w:cs="Times New Roman"/>
                  <w:sz w:val="24"/>
                  <w:rPrChange w:id="44283" w:author="瑋婷 徐" w:date="2025-01-06T09:52:00Z" w16du:dateUtc="2025-01-06T01:52:00Z">
                    <w:rPr/>
                  </w:rPrChange>
                </w:rPr>
                <w:t>綠鳩</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84"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4A795B" w14:textId="77777777" w:rsidR="00003CCE" w:rsidRPr="00C92C16" w:rsidRDefault="00003CCE">
            <w:pPr>
              <w:spacing w:after="0" w:line="360" w:lineRule="auto"/>
              <w:jc w:val="center"/>
              <w:rPr>
                <w:ins w:id="44285" w:author="瑋婷 徐" w:date="2025-01-04T22:31:00Z" w16du:dateUtc="2025-01-04T14:31:00Z"/>
                <w:rFonts w:ascii="Times New Roman" w:hAnsi="Times New Roman" w:cs="Times New Roman"/>
                <w:sz w:val="24"/>
                <w:rPrChange w:id="44286" w:author="瑋婷 徐" w:date="2025-01-06T09:52:00Z" w16du:dateUtc="2025-01-06T01:52:00Z">
                  <w:rPr>
                    <w:ins w:id="44287" w:author="瑋婷 徐" w:date="2025-01-04T22:31:00Z" w16du:dateUtc="2025-01-04T14:31:00Z"/>
                  </w:rPr>
                </w:rPrChange>
              </w:rPr>
              <w:pPrChange w:id="44288" w:author="瑋婷 徐" w:date="2025-01-04T22:32:00Z" w16du:dateUtc="2025-01-04T14:32:00Z">
                <w:pPr>
                  <w:spacing w:after="0"/>
                </w:pPr>
              </w:pPrChange>
            </w:pPr>
            <w:ins w:id="44289" w:author="瑋婷 徐" w:date="2025-01-04T22:31:00Z" w16du:dateUtc="2025-01-04T14:31:00Z">
              <w:r w:rsidRPr="00C92C16">
                <w:rPr>
                  <w:rFonts w:ascii="Times New Roman" w:hAnsi="Times New Roman" w:cs="Times New Roman"/>
                  <w:sz w:val="24"/>
                  <w:rPrChange w:id="44290" w:author="瑋婷 徐" w:date="2025-01-06T09:52:00Z" w16du:dateUtc="2025-01-06T01:52:00Z">
                    <w:rPr/>
                  </w:rPrChange>
                </w:rPr>
                <w:t>7</w:t>
              </w:r>
            </w:ins>
          </w:p>
        </w:tc>
      </w:tr>
      <w:tr w:rsidR="00003CCE" w:rsidRPr="0044236D" w14:paraId="6F8F00C2" w14:textId="77777777" w:rsidTr="00003CCE">
        <w:trPr>
          <w:jc w:val="center"/>
          <w:ins w:id="44291" w:author="瑋婷 徐" w:date="2025-01-04T22:31:00Z"/>
          <w:trPrChange w:id="44292"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293"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8BFDEC" w14:textId="77777777" w:rsidR="00003CCE" w:rsidRPr="00C92C16" w:rsidRDefault="00003CCE">
            <w:pPr>
              <w:spacing w:after="0" w:line="360" w:lineRule="auto"/>
              <w:jc w:val="center"/>
              <w:rPr>
                <w:ins w:id="44294" w:author="瑋婷 徐" w:date="2025-01-04T22:31:00Z" w16du:dateUtc="2025-01-04T14:31:00Z"/>
                <w:rFonts w:ascii="Times New Roman" w:hAnsi="Times New Roman" w:cs="Times New Roman"/>
                <w:sz w:val="24"/>
                <w:rPrChange w:id="44295" w:author="瑋婷 徐" w:date="2025-01-06T09:52:00Z" w16du:dateUtc="2025-01-06T01:52:00Z">
                  <w:rPr>
                    <w:ins w:id="44296" w:author="瑋婷 徐" w:date="2025-01-04T22:31:00Z" w16du:dateUtc="2025-01-04T14:31:00Z"/>
                  </w:rPr>
                </w:rPrChange>
              </w:rPr>
              <w:pPrChange w:id="44297" w:author="瑋婷 徐" w:date="2025-01-04T22:32:00Z" w16du:dateUtc="2025-01-04T14:32:00Z">
                <w:pPr>
                  <w:spacing w:after="0"/>
                </w:pPr>
              </w:pPrChange>
            </w:pPr>
            <w:ins w:id="44298" w:author="瑋婷 徐" w:date="2025-01-04T22:31:00Z" w16du:dateUtc="2025-01-04T14:31:00Z">
              <w:r w:rsidRPr="00C92C16">
                <w:rPr>
                  <w:rFonts w:ascii="Times New Roman" w:hAnsi="Times New Roman" w:cs="Times New Roman"/>
                  <w:sz w:val="24"/>
                  <w:rPrChange w:id="44299" w:author="瑋婷 徐" w:date="2025-01-06T09:52:00Z" w16du:dateUtc="2025-01-06T01:52:00Z">
                    <w:rPr/>
                  </w:rPrChange>
                </w:rPr>
                <w:t>北方中杜鵑</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00"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4BA73D" w14:textId="77777777" w:rsidR="00003CCE" w:rsidRPr="00C92C16" w:rsidRDefault="00003CCE">
            <w:pPr>
              <w:spacing w:after="0" w:line="360" w:lineRule="auto"/>
              <w:jc w:val="center"/>
              <w:rPr>
                <w:ins w:id="44301" w:author="瑋婷 徐" w:date="2025-01-04T22:31:00Z" w16du:dateUtc="2025-01-04T14:31:00Z"/>
                <w:rFonts w:ascii="Times New Roman" w:hAnsi="Times New Roman" w:cs="Times New Roman"/>
                <w:sz w:val="24"/>
                <w:rPrChange w:id="44302" w:author="瑋婷 徐" w:date="2025-01-06T09:52:00Z" w16du:dateUtc="2025-01-06T01:52:00Z">
                  <w:rPr>
                    <w:ins w:id="44303" w:author="瑋婷 徐" w:date="2025-01-04T22:31:00Z" w16du:dateUtc="2025-01-04T14:31:00Z"/>
                  </w:rPr>
                </w:rPrChange>
              </w:rPr>
              <w:pPrChange w:id="44304" w:author="瑋婷 徐" w:date="2025-01-04T22:32:00Z" w16du:dateUtc="2025-01-04T14:32:00Z">
                <w:pPr>
                  <w:spacing w:after="0"/>
                </w:pPr>
              </w:pPrChange>
            </w:pPr>
            <w:ins w:id="44305" w:author="瑋婷 徐" w:date="2025-01-04T22:31:00Z" w16du:dateUtc="2025-01-04T14:31:00Z">
              <w:r w:rsidRPr="00C92C16">
                <w:rPr>
                  <w:rFonts w:ascii="Times New Roman" w:hAnsi="Times New Roman" w:cs="Times New Roman"/>
                  <w:sz w:val="24"/>
                  <w:rPrChange w:id="44306" w:author="瑋婷 徐" w:date="2025-01-06T09:52:00Z" w16du:dateUtc="2025-01-06T01:52:00Z">
                    <w:rPr/>
                  </w:rPrChange>
                </w:rPr>
                <w:t>1</w:t>
              </w:r>
            </w:ins>
          </w:p>
        </w:tc>
      </w:tr>
      <w:tr w:rsidR="00003CCE" w:rsidRPr="0044236D" w14:paraId="437631C6" w14:textId="77777777" w:rsidTr="00003CCE">
        <w:trPr>
          <w:jc w:val="center"/>
          <w:ins w:id="44307" w:author="瑋婷 徐" w:date="2025-01-04T22:31:00Z"/>
          <w:trPrChange w:id="44308"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09"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1CFA67" w14:textId="77777777" w:rsidR="00003CCE" w:rsidRPr="00C92C16" w:rsidRDefault="00003CCE">
            <w:pPr>
              <w:spacing w:after="0" w:line="360" w:lineRule="auto"/>
              <w:jc w:val="center"/>
              <w:rPr>
                <w:ins w:id="44310" w:author="瑋婷 徐" w:date="2025-01-04T22:31:00Z" w16du:dateUtc="2025-01-04T14:31:00Z"/>
                <w:rFonts w:ascii="Times New Roman" w:hAnsi="Times New Roman" w:cs="Times New Roman"/>
                <w:sz w:val="24"/>
                <w:rPrChange w:id="44311" w:author="瑋婷 徐" w:date="2025-01-06T09:52:00Z" w16du:dateUtc="2025-01-06T01:52:00Z">
                  <w:rPr>
                    <w:ins w:id="44312" w:author="瑋婷 徐" w:date="2025-01-04T22:31:00Z" w16du:dateUtc="2025-01-04T14:31:00Z"/>
                  </w:rPr>
                </w:rPrChange>
              </w:rPr>
              <w:pPrChange w:id="44313" w:author="瑋婷 徐" w:date="2025-01-04T22:32:00Z" w16du:dateUtc="2025-01-04T14:32:00Z">
                <w:pPr>
                  <w:spacing w:after="0"/>
                </w:pPr>
              </w:pPrChange>
            </w:pPr>
            <w:ins w:id="44314" w:author="瑋婷 徐" w:date="2025-01-04T22:31:00Z" w16du:dateUtc="2025-01-04T14:31:00Z">
              <w:r w:rsidRPr="00C92C16">
                <w:rPr>
                  <w:rFonts w:ascii="Times New Roman" w:hAnsi="Times New Roman" w:cs="Times New Roman"/>
                  <w:sz w:val="24"/>
                  <w:rPrChange w:id="44315" w:author="瑋婷 徐" w:date="2025-01-06T09:52:00Z" w16du:dateUtc="2025-01-06T01:52:00Z">
                    <w:rPr/>
                  </w:rPrChange>
                </w:rPr>
                <w:t>灰喉針尾雨燕</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16"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717132" w14:textId="77777777" w:rsidR="00003CCE" w:rsidRPr="00C92C16" w:rsidRDefault="00003CCE">
            <w:pPr>
              <w:spacing w:after="0" w:line="360" w:lineRule="auto"/>
              <w:jc w:val="center"/>
              <w:rPr>
                <w:ins w:id="44317" w:author="瑋婷 徐" w:date="2025-01-04T22:31:00Z" w16du:dateUtc="2025-01-04T14:31:00Z"/>
                <w:rFonts w:ascii="Times New Roman" w:hAnsi="Times New Roman" w:cs="Times New Roman"/>
                <w:sz w:val="24"/>
                <w:rPrChange w:id="44318" w:author="瑋婷 徐" w:date="2025-01-06T09:52:00Z" w16du:dateUtc="2025-01-06T01:52:00Z">
                  <w:rPr>
                    <w:ins w:id="44319" w:author="瑋婷 徐" w:date="2025-01-04T22:31:00Z" w16du:dateUtc="2025-01-04T14:31:00Z"/>
                  </w:rPr>
                </w:rPrChange>
              </w:rPr>
              <w:pPrChange w:id="44320" w:author="瑋婷 徐" w:date="2025-01-04T22:32:00Z" w16du:dateUtc="2025-01-04T14:32:00Z">
                <w:pPr>
                  <w:spacing w:after="0"/>
                </w:pPr>
              </w:pPrChange>
            </w:pPr>
            <w:ins w:id="44321" w:author="瑋婷 徐" w:date="2025-01-04T22:31:00Z" w16du:dateUtc="2025-01-04T14:31:00Z">
              <w:r w:rsidRPr="00C92C16">
                <w:rPr>
                  <w:rFonts w:ascii="Times New Roman" w:hAnsi="Times New Roman" w:cs="Times New Roman"/>
                  <w:sz w:val="24"/>
                  <w:rPrChange w:id="44322" w:author="瑋婷 徐" w:date="2025-01-06T09:52:00Z" w16du:dateUtc="2025-01-06T01:52:00Z">
                    <w:rPr/>
                  </w:rPrChange>
                </w:rPr>
                <w:t>1</w:t>
              </w:r>
            </w:ins>
          </w:p>
        </w:tc>
      </w:tr>
      <w:tr w:rsidR="00003CCE" w:rsidRPr="0044236D" w14:paraId="16A9FEB7" w14:textId="77777777" w:rsidTr="00003CCE">
        <w:trPr>
          <w:jc w:val="center"/>
          <w:ins w:id="44323" w:author="瑋婷 徐" w:date="2025-01-04T22:31:00Z"/>
          <w:trPrChange w:id="44324"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25"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604C1A" w14:textId="77777777" w:rsidR="00003CCE" w:rsidRPr="00C92C16" w:rsidRDefault="00003CCE">
            <w:pPr>
              <w:spacing w:after="0" w:line="360" w:lineRule="auto"/>
              <w:jc w:val="center"/>
              <w:rPr>
                <w:ins w:id="44326" w:author="瑋婷 徐" w:date="2025-01-04T22:31:00Z" w16du:dateUtc="2025-01-04T14:31:00Z"/>
                <w:rFonts w:ascii="Times New Roman" w:hAnsi="Times New Roman" w:cs="Times New Roman"/>
                <w:sz w:val="24"/>
                <w:rPrChange w:id="44327" w:author="瑋婷 徐" w:date="2025-01-06T09:52:00Z" w16du:dateUtc="2025-01-06T01:52:00Z">
                  <w:rPr>
                    <w:ins w:id="44328" w:author="瑋婷 徐" w:date="2025-01-04T22:31:00Z" w16du:dateUtc="2025-01-04T14:31:00Z"/>
                  </w:rPr>
                </w:rPrChange>
              </w:rPr>
              <w:pPrChange w:id="44329" w:author="瑋婷 徐" w:date="2025-01-04T22:32:00Z" w16du:dateUtc="2025-01-04T14:32:00Z">
                <w:pPr>
                  <w:spacing w:after="0"/>
                </w:pPr>
              </w:pPrChange>
            </w:pPr>
            <w:ins w:id="44330" w:author="瑋婷 徐" w:date="2025-01-04T22:31:00Z" w16du:dateUtc="2025-01-04T14:31:00Z">
              <w:r w:rsidRPr="00C92C16">
                <w:rPr>
                  <w:rFonts w:ascii="Times New Roman" w:hAnsi="Times New Roman" w:cs="Times New Roman"/>
                  <w:sz w:val="24"/>
                  <w:rPrChange w:id="44331" w:author="瑋婷 徐" w:date="2025-01-06T09:52:00Z" w16du:dateUtc="2025-01-06T01:52:00Z">
                    <w:rPr/>
                  </w:rPrChange>
                </w:rPr>
                <w:t>小雨燕</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32"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8FDF67" w14:textId="77777777" w:rsidR="00003CCE" w:rsidRPr="00C92C16" w:rsidRDefault="00003CCE">
            <w:pPr>
              <w:spacing w:after="0" w:line="360" w:lineRule="auto"/>
              <w:jc w:val="center"/>
              <w:rPr>
                <w:ins w:id="44333" w:author="瑋婷 徐" w:date="2025-01-04T22:31:00Z" w16du:dateUtc="2025-01-04T14:31:00Z"/>
                <w:rFonts w:ascii="Times New Roman" w:hAnsi="Times New Roman" w:cs="Times New Roman"/>
                <w:sz w:val="24"/>
                <w:rPrChange w:id="44334" w:author="瑋婷 徐" w:date="2025-01-06T09:52:00Z" w16du:dateUtc="2025-01-06T01:52:00Z">
                  <w:rPr>
                    <w:ins w:id="44335" w:author="瑋婷 徐" w:date="2025-01-04T22:31:00Z" w16du:dateUtc="2025-01-04T14:31:00Z"/>
                  </w:rPr>
                </w:rPrChange>
              </w:rPr>
              <w:pPrChange w:id="44336" w:author="瑋婷 徐" w:date="2025-01-04T22:32:00Z" w16du:dateUtc="2025-01-04T14:32:00Z">
                <w:pPr>
                  <w:spacing w:after="0"/>
                </w:pPr>
              </w:pPrChange>
            </w:pPr>
            <w:ins w:id="44337" w:author="瑋婷 徐" w:date="2025-01-04T22:31:00Z" w16du:dateUtc="2025-01-04T14:31:00Z">
              <w:r w:rsidRPr="00C92C16">
                <w:rPr>
                  <w:rFonts w:ascii="Times New Roman" w:hAnsi="Times New Roman" w:cs="Times New Roman"/>
                  <w:sz w:val="24"/>
                  <w:rPrChange w:id="44338" w:author="瑋婷 徐" w:date="2025-01-06T09:52:00Z" w16du:dateUtc="2025-01-06T01:52:00Z">
                    <w:rPr/>
                  </w:rPrChange>
                </w:rPr>
                <w:t>54</w:t>
              </w:r>
            </w:ins>
          </w:p>
        </w:tc>
      </w:tr>
      <w:tr w:rsidR="00003CCE" w:rsidRPr="0044236D" w14:paraId="38519396" w14:textId="77777777" w:rsidTr="00003CCE">
        <w:trPr>
          <w:jc w:val="center"/>
          <w:ins w:id="44339" w:author="瑋婷 徐" w:date="2025-01-04T22:31:00Z"/>
          <w:trPrChange w:id="44340"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41"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9D5FBE" w14:textId="77777777" w:rsidR="00003CCE" w:rsidRPr="00C92C16" w:rsidRDefault="00003CCE">
            <w:pPr>
              <w:spacing w:after="0" w:line="360" w:lineRule="auto"/>
              <w:jc w:val="center"/>
              <w:rPr>
                <w:ins w:id="44342" w:author="瑋婷 徐" w:date="2025-01-04T22:31:00Z" w16du:dateUtc="2025-01-04T14:31:00Z"/>
                <w:rFonts w:ascii="Times New Roman" w:hAnsi="Times New Roman" w:cs="Times New Roman"/>
                <w:sz w:val="24"/>
                <w:rPrChange w:id="44343" w:author="瑋婷 徐" w:date="2025-01-06T09:52:00Z" w16du:dateUtc="2025-01-06T01:52:00Z">
                  <w:rPr>
                    <w:ins w:id="44344" w:author="瑋婷 徐" w:date="2025-01-04T22:31:00Z" w16du:dateUtc="2025-01-04T14:31:00Z"/>
                  </w:rPr>
                </w:rPrChange>
              </w:rPr>
              <w:pPrChange w:id="44345" w:author="瑋婷 徐" w:date="2025-01-04T22:32:00Z" w16du:dateUtc="2025-01-04T14:32:00Z">
                <w:pPr>
                  <w:spacing w:after="0"/>
                </w:pPr>
              </w:pPrChange>
            </w:pPr>
            <w:ins w:id="44346" w:author="瑋婷 徐" w:date="2025-01-04T22:31:00Z" w16du:dateUtc="2025-01-04T14:31:00Z">
              <w:r w:rsidRPr="00C92C16">
                <w:rPr>
                  <w:rFonts w:ascii="Times New Roman" w:hAnsi="Times New Roman" w:cs="Times New Roman"/>
                  <w:sz w:val="24"/>
                  <w:rPrChange w:id="44347" w:author="瑋婷 徐" w:date="2025-01-06T09:52:00Z" w16du:dateUtc="2025-01-06T01:52:00Z">
                    <w:rPr/>
                  </w:rPrChange>
                </w:rPr>
                <w:t>大冠鷲</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48"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18A08F" w14:textId="77777777" w:rsidR="00003CCE" w:rsidRPr="00C92C16" w:rsidRDefault="00003CCE">
            <w:pPr>
              <w:spacing w:after="0" w:line="360" w:lineRule="auto"/>
              <w:jc w:val="center"/>
              <w:rPr>
                <w:ins w:id="44349" w:author="瑋婷 徐" w:date="2025-01-04T22:31:00Z" w16du:dateUtc="2025-01-04T14:31:00Z"/>
                <w:rFonts w:ascii="Times New Roman" w:hAnsi="Times New Roman" w:cs="Times New Roman"/>
                <w:sz w:val="24"/>
                <w:rPrChange w:id="44350" w:author="瑋婷 徐" w:date="2025-01-06T09:52:00Z" w16du:dateUtc="2025-01-06T01:52:00Z">
                  <w:rPr>
                    <w:ins w:id="44351" w:author="瑋婷 徐" w:date="2025-01-04T22:31:00Z" w16du:dateUtc="2025-01-04T14:31:00Z"/>
                  </w:rPr>
                </w:rPrChange>
              </w:rPr>
              <w:pPrChange w:id="44352" w:author="瑋婷 徐" w:date="2025-01-04T22:32:00Z" w16du:dateUtc="2025-01-04T14:32:00Z">
                <w:pPr>
                  <w:spacing w:after="0"/>
                </w:pPr>
              </w:pPrChange>
            </w:pPr>
            <w:ins w:id="44353" w:author="瑋婷 徐" w:date="2025-01-04T22:31:00Z" w16du:dateUtc="2025-01-04T14:31:00Z">
              <w:r w:rsidRPr="00C92C16">
                <w:rPr>
                  <w:rFonts w:ascii="Times New Roman" w:hAnsi="Times New Roman" w:cs="Times New Roman"/>
                  <w:sz w:val="24"/>
                  <w:rPrChange w:id="44354" w:author="瑋婷 徐" w:date="2025-01-06T09:52:00Z" w16du:dateUtc="2025-01-06T01:52:00Z">
                    <w:rPr/>
                  </w:rPrChange>
                </w:rPr>
                <w:t>3</w:t>
              </w:r>
            </w:ins>
          </w:p>
        </w:tc>
      </w:tr>
      <w:tr w:rsidR="00003CCE" w:rsidRPr="0044236D" w14:paraId="6EF05193" w14:textId="77777777" w:rsidTr="00003CCE">
        <w:trPr>
          <w:jc w:val="center"/>
          <w:ins w:id="44355" w:author="瑋婷 徐" w:date="2025-01-04T22:31:00Z"/>
          <w:trPrChange w:id="44356"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57"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97C05A" w14:textId="77777777" w:rsidR="00003CCE" w:rsidRPr="00C92C16" w:rsidRDefault="00003CCE">
            <w:pPr>
              <w:spacing w:after="0" w:line="360" w:lineRule="auto"/>
              <w:jc w:val="center"/>
              <w:rPr>
                <w:ins w:id="44358" w:author="瑋婷 徐" w:date="2025-01-04T22:31:00Z" w16du:dateUtc="2025-01-04T14:31:00Z"/>
                <w:rFonts w:ascii="Times New Roman" w:hAnsi="Times New Roman" w:cs="Times New Roman"/>
                <w:sz w:val="24"/>
                <w:rPrChange w:id="44359" w:author="瑋婷 徐" w:date="2025-01-06T09:52:00Z" w16du:dateUtc="2025-01-06T01:52:00Z">
                  <w:rPr>
                    <w:ins w:id="44360" w:author="瑋婷 徐" w:date="2025-01-04T22:31:00Z" w16du:dateUtc="2025-01-04T14:31:00Z"/>
                  </w:rPr>
                </w:rPrChange>
              </w:rPr>
              <w:pPrChange w:id="44361" w:author="瑋婷 徐" w:date="2025-01-04T22:32:00Z" w16du:dateUtc="2025-01-04T14:32:00Z">
                <w:pPr>
                  <w:spacing w:after="0"/>
                </w:pPr>
              </w:pPrChange>
            </w:pPr>
            <w:ins w:id="44362" w:author="瑋婷 徐" w:date="2025-01-04T22:31:00Z" w16du:dateUtc="2025-01-04T14:31:00Z">
              <w:r w:rsidRPr="00C92C16">
                <w:rPr>
                  <w:rFonts w:ascii="Times New Roman" w:hAnsi="Times New Roman" w:cs="Times New Roman"/>
                  <w:sz w:val="24"/>
                  <w:rPrChange w:id="44363" w:author="瑋婷 徐" w:date="2025-01-06T09:52:00Z" w16du:dateUtc="2025-01-06T01:52:00Z">
                    <w:rPr/>
                  </w:rPrChange>
                </w:rPr>
                <w:t>鳳頭蒼鷹</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64"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8649D8" w14:textId="77777777" w:rsidR="00003CCE" w:rsidRPr="00C92C16" w:rsidRDefault="00003CCE">
            <w:pPr>
              <w:spacing w:after="0" w:line="360" w:lineRule="auto"/>
              <w:jc w:val="center"/>
              <w:rPr>
                <w:ins w:id="44365" w:author="瑋婷 徐" w:date="2025-01-04T22:31:00Z" w16du:dateUtc="2025-01-04T14:31:00Z"/>
                <w:rFonts w:ascii="Times New Roman" w:hAnsi="Times New Roman" w:cs="Times New Roman"/>
                <w:sz w:val="24"/>
                <w:rPrChange w:id="44366" w:author="瑋婷 徐" w:date="2025-01-06T09:52:00Z" w16du:dateUtc="2025-01-06T01:52:00Z">
                  <w:rPr>
                    <w:ins w:id="44367" w:author="瑋婷 徐" w:date="2025-01-04T22:31:00Z" w16du:dateUtc="2025-01-04T14:31:00Z"/>
                  </w:rPr>
                </w:rPrChange>
              </w:rPr>
              <w:pPrChange w:id="44368" w:author="瑋婷 徐" w:date="2025-01-04T22:32:00Z" w16du:dateUtc="2025-01-04T14:32:00Z">
                <w:pPr>
                  <w:spacing w:after="0"/>
                </w:pPr>
              </w:pPrChange>
            </w:pPr>
            <w:ins w:id="44369" w:author="瑋婷 徐" w:date="2025-01-04T22:31:00Z" w16du:dateUtc="2025-01-04T14:31:00Z">
              <w:r w:rsidRPr="00C92C16">
                <w:rPr>
                  <w:rFonts w:ascii="Times New Roman" w:hAnsi="Times New Roman" w:cs="Times New Roman"/>
                  <w:sz w:val="24"/>
                  <w:rPrChange w:id="44370" w:author="瑋婷 徐" w:date="2025-01-06T09:52:00Z" w16du:dateUtc="2025-01-06T01:52:00Z">
                    <w:rPr/>
                  </w:rPrChange>
                </w:rPr>
                <w:t>1</w:t>
              </w:r>
            </w:ins>
          </w:p>
        </w:tc>
      </w:tr>
      <w:tr w:rsidR="00003CCE" w:rsidRPr="0044236D" w14:paraId="291D1CF1" w14:textId="77777777" w:rsidTr="00003CCE">
        <w:trPr>
          <w:jc w:val="center"/>
          <w:ins w:id="44371" w:author="瑋婷 徐" w:date="2025-01-04T22:31:00Z"/>
          <w:trPrChange w:id="44372"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73"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766DA4" w14:textId="77777777" w:rsidR="00003CCE" w:rsidRPr="00C92C16" w:rsidRDefault="00003CCE">
            <w:pPr>
              <w:spacing w:after="0" w:line="360" w:lineRule="auto"/>
              <w:jc w:val="center"/>
              <w:rPr>
                <w:ins w:id="44374" w:author="瑋婷 徐" w:date="2025-01-04T22:31:00Z" w16du:dateUtc="2025-01-04T14:31:00Z"/>
                <w:rFonts w:ascii="Times New Roman" w:hAnsi="Times New Roman" w:cs="Times New Roman"/>
                <w:sz w:val="24"/>
                <w:rPrChange w:id="44375" w:author="瑋婷 徐" w:date="2025-01-06T09:52:00Z" w16du:dateUtc="2025-01-06T01:52:00Z">
                  <w:rPr>
                    <w:ins w:id="44376" w:author="瑋婷 徐" w:date="2025-01-04T22:31:00Z" w16du:dateUtc="2025-01-04T14:31:00Z"/>
                  </w:rPr>
                </w:rPrChange>
              </w:rPr>
              <w:pPrChange w:id="44377" w:author="瑋婷 徐" w:date="2025-01-04T22:32:00Z" w16du:dateUtc="2025-01-04T14:32:00Z">
                <w:pPr>
                  <w:spacing w:after="0"/>
                </w:pPr>
              </w:pPrChange>
            </w:pPr>
            <w:ins w:id="44378" w:author="瑋婷 徐" w:date="2025-01-04T22:31:00Z" w16du:dateUtc="2025-01-04T14:31:00Z">
              <w:r w:rsidRPr="00C92C16">
                <w:rPr>
                  <w:rFonts w:ascii="Times New Roman" w:hAnsi="Times New Roman" w:cs="Times New Roman"/>
                  <w:sz w:val="24"/>
                  <w:rPrChange w:id="44379" w:author="瑋婷 徐" w:date="2025-01-06T09:52:00Z" w16du:dateUtc="2025-01-06T01:52:00Z">
                    <w:rPr/>
                  </w:rPrChange>
                </w:rPr>
                <w:t>松雀鷹</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80"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2B4B8D" w14:textId="77777777" w:rsidR="00003CCE" w:rsidRPr="00C92C16" w:rsidRDefault="00003CCE">
            <w:pPr>
              <w:spacing w:after="0" w:line="360" w:lineRule="auto"/>
              <w:jc w:val="center"/>
              <w:rPr>
                <w:ins w:id="44381" w:author="瑋婷 徐" w:date="2025-01-04T22:31:00Z" w16du:dateUtc="2025-01-04T14:31:00Z"/>
                <w:rFonts w:ascii="Times New Roman" w:hAnsi="Times New Roman" w:cs="Times New Roman"/>
                <w:sz w:val="24"/>
                <w:rPrChange w:id="44382" w:author="瑋婷 徐" w:date="2025-01-06T09:52:00Z" w16du:dateUtc="2025-01-06T01:52:00Z">
                  <w:rPr>
                    <w:ins w:id="44383" w:author="瑋婷 徐" w:date="2025-01-04T22:31:00Z" w16du:dateUtc="2025-01-04T14:31:00Z"/>
                  </w:rPr>
                </w:rPrChange>
              </w:rPr>
              <w:pPrChange w:id="44384" w:author="瑋婷 徐" w:date="2025-01-04T22:32:00Z" w16du:dateUtc="2025-01-04T14:32:00Z">
                <w:pPr>
                  <w:spacing w:after="0"/>
                </w:pPr>
              </w:pPrChange>
            </w:pPr>
            <w:ins w:id="44385" w:author="瑋婷 徐" w:date="2025-01-04T22:31:00Z" w16du:dateUtc="2025-01-04T14:31:00Z">
              <w:r w:rsidRPr="00C92C16">
                <w:rPr>
                  <w:rFonts w:ascii="Times New Roman" w:hAnsi="Times New Roman" w:cs="Times New Roman"/>
                  <w:sz w:val="24"/>
                  <w:rPrChange w:id="44386" w:author="瑋婷 徐" w:date="2025-01-06T09:52:00Z" w16du:dateUtc="2025-01-06T01:52:00Z">
                    <w:rPr/>
                  </w:rPrChange>
                </w:rPr>
                <w:t>2</w:t>
              </w:r>
            </w:ins>
          </w:p>
        </w:tc>
      </w:tr>
      <w:tr w:rsidR="00003CCE" w:rsidRPr="0044236D" w14:paraId="3FA66642" w14:textId="77777777" w:rsidTr="00003CCE">
        <w:trPr>
          <w:jc w:val="center"/>
          <w:ins w:id="44387" w:author="瑋婷 徐" w:date="2025-01-04T22:31:00Z"/>
          <w:trPrChange w:id="44388"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89"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EC12D4" w14:textId="77777777" w:rsidR="00003CCE" w:rsidRPr="00C92C16" w:rsidRDefault="00003CCE">
            <w:pPr>
              <w:spacing w:after="0" w:line="360" w:lineRule="auto"/>
              <w:jc w:val="center"/>
              <w:rPr>
                <w:ins w:id="44390" w:author="瑋婷 徐" w:date="2025-01-04T22:31:00Z" w16du:dateUtc="2025-01-04T14:31:00Z"/>
                <w:rFonts w:ascii="Times New Roman" w:hAnsi="Times New Roman" w:cs="Times New Roman"/>
                <w:sz w:val="24"/>
                <w:rPrChange w:id="44391" w:author="瑋婷 徐" w:date="2025-01-06T09:52:00Z" w16du:dateUtc="2025-01-06T01:52:00Z">
                  <w:rPr>
                    <w:ins w:id="44392" w:author="瑋婷 徐" w:date="2025-01-04T22:31:00Z" w16du:dateUtc="2025-01-04T14:31:00Z"/>
                  </w:rPr>
                </w:rPrChange>
              </w:rPr>
              <w:pPrChange w:id="44393" w:author="瑋婷 徐" w:date="2025-01-04T22:32:00Z" w16du:dateUtc="2025-01-04T14:32:00Z">
                <w:pPr>
                  <w:spacing w:after="0"/>
                </w:pPr>
              </w:pPrChange>
            </w:pPr>
            <w:ins w:id="44394" w:author="瑋婷 徐" w:date="2025-01-04T22:31:00Z" w16du:dateUtc="2025-01-04T14:31:00Z">
              <w:r w:rsidRPr="00C92C16">
                <w:rPr>
                  <w:rFonts w:ascii="Times New Roman" w:hAnsi="Times New Roman" w:cs="Times New Roman"/>
                  <w:sz w:val="24"/>
                  <w:rPrChange w:id="44395" w:author="瑋婷 徐" w:date="2025-01-06T09:52:00Z" w16du:dateUtc="2025-01-06T01:52:00Z">
                    <w:rPr/>
                  </w:rPrChange>
                </w:rPr>
                <w:t>鵂鶹</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396"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FACFBE" w14:textId="77777777" w:rsidR="00003CCE" w:rsidRPr="00C92C16" w:rsidRDefault="00003CCE">
            <w:pPr>
              <w:spacing w:after="0" w:line="360" w:lineRule="auto"/>
              <w:jc w:val="center"/>
              <w:rPr>
                <w:ins w:id="44397" w:author="瑋婷 徐" w:date="2025-01-04T22:31:00Z" w16du:dateUtc="2025-01-04T14:31:00Z"/>
                <w:rFonts w:ascii="Times New Roman" w:hAnsi="Times New Roman" w:cs="Times New Roman"/>
                <w:sz w:val="24"/>
                <w:rPrChange w:id="44398" w:author="瑋婷 徐" w:date="2025-01-06T09:52:00Z" w16du:dateUtc="2025-01-06T01:52:00Z">
                  <w:rPr>
                    <w:ins w:id="44399" w:author="瑋婷 徐" w:date="2025-01-04T22:31:00Z" w16du:dateUtc="2025-01-04T14:31:00Z"/>
                  </w:rPr>
                </w:rPrChange>
              </w:rPr>
              <w:pPrChange w:id="44400" w:author="瑋婷 徐" w:date="2025-01-04T22:32:00Z" w16du:dateUtc="2025-01-04T14:32:00Z">
                <w:pPr>
                  <w:spacing w:after="0"/>
                </w:pPr>
              </w:pPrChange>
            </w:pPr>
            <w:ins w:id="44401" w:author="瑋婷 徐" w:date="2025-01-04T22:31:00Z" w16du:dateUtc="2025-01-04T14:31:00Z">
              <w:r w:rsidRPr="00C92C16">
                <w:rPr>
                  <w:rFonts w:ascii="Times New Roman" w:hAnsi="Times New Roman" w:cs="Times New Roman"/>
                  <w:sz w:val="24"/>
                  <w:rPrChange w:id="44402" w:author="瑋婷 徐" w:date="2025-01-06T09:52:00Z" w16du:dateUtc="2025-01-06T01:52:00Z">
                    <w:rPr/>
                  </w:rPrChange>
                </w:rPr>
                <w:t>5</w:t>
              </w:r>
            </w:ins>
          </w:p>
        </w:tc>
      </w:tr>
      <w:tr w:rsidR="00003CCE" w:rsidRPr="0044236D" w14:paraId="7D99B9A1" w14:textId="77777777" w:rsidTr="00003CCE">
        <w:trPr>
          <w:jc w:val="center"/>
          <w:ins w:id="44403" w:author="瑋婷 徐" w:date="2025-01-04T22:31:00Z"/>
          <w:trPrChange w:id="44404"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05"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ADDAE0" w14:textId="77777777" w:rsidR="00003CCE" w:rsidRPr="00C92C16" w:rsidRDefault="00003CCE">
            <w:pPr>
              <w:spacing w:after="0" w:line="360" w:lineRule="auto"/>
              <w:jc w:val="center"/>
              <w:rPr>
                <w:ins w:id="44406" w:author="瑋婷 徐" w:date="2025-01-04T22:31:00Z" w16du:dateUtc="2025-01-04T14:31:00Z"/>
                <w:rFonts w:ascii="Times New Roman" w:hAnsi="Times New Roman" w:cs="Times New Roman"/>
                <w:sz w:val="24"/>
                <w:rPrChange w:id="44407" w:author="瑋婷 徐" w:date="2025-01-06T09:52:00Z" w16du:dateUtc="2025-01-06T01:52:00Z">
                  <w:rPr>
                    <w:ins w:id="44408" w:author="瑋婷 徐" w:date="2025-01-04T22:31:00Z" w16du:dateUtc="2025-01-04T14:31:00Z"/>
                  </w:rPr>
                </w:rPrChange>
              </w:rPr>
              <w:pPrChange w:id="44409" w:author="瑋婷 徐" w:date="2025-01-04T22:32:00Z" w16du:dateUtc="2025-01-04T14:32:00Z">
                <w:pPr>
                  <w:spacing w:after="0"/>
                </w:pPr>
              </w:pPrChange>
            </w:pPr>
            <w:ins w:id="44410" w:author="瑋婷 徐" w:date="2025-01-04T22:31:00Z" w16du:dateUtc="2025-01-04T14:31:00Z">
              <w:r w:rsidRPr="00C92C16">
                <w:rPr>
                  <w:rFonts w:ascii="Times New Roman" w:hAnsi="Times New Roman" w:cs="Times New Roman"/>
                  <w:sz w:val="24"/>
                  <w:rPrChange w:id="44411" w:author="瑋婷 徐" w:date="2025-01-06T09:52:00Z" w16du:dateUtc="2025-01-06T01:52:00Z">
                    <w:rPr/>
                  </w:rPrChange>
                </w:rPr>
                <w:t>五色鳥</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12"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FE5750" w14:textId="77777777" w:rsidR="00003CCE" w:rsidRPr="00C92C16" w:rsidRDefault="00003CCE">
            <w:pPr>
              <w:spacing w:after="0" w:line="360" w:lineRule="auto"/>
              <w:jc w:val="center"/>
              <w:rPr>
                <w:ins w:id="44413" w:author="瑋婷 徐" w:date="2025-01-04T22:31:00Z" w16du:dateUtc="2025-01-04T14:31:00Z"/>
                <w:rFonts w:ascii="Times New Roman" w:hAnsi="Times New Roman" w:cs="Times New Roman"/>
                <w:sz w:val="24"/>
                <w:rPrChange w:id="44414" w:author="瑋婷 徐" w:date="2025-01-06T09:52:00Z" w16du:dateUtc="2025-01-06T01:52:00Z">
                  <w:rPr>
                    <w:ins w:id="44415" w:author="瑋婷 徐" w:date="2025-01-04T22:31:00Z" w16du:dateUtc="2025-01-04T14:31:00Z"/>
                  </w:rPr>
                </w:rPrChange>
              </w:rPr>
              <w:pPrChange w:id="44416" w:author="瑋婷 徐" w:date="2025-01-04T22:32:00Z" w16du:dateUtc="2025-01-04T14:32:00Z">
                <w:pPr>
                  <w:spacing w:after="0"/>
                </w:pPr>
              </w:pPrChange>
            </w:pPr>
            <w:ins w:id="44417" w:author="瑋婷 徐" w:date="2025-01-04T22:31:00Z" w16du:dateUtc="2025-01-04T14:31:00Z">
              <w:r w:rsidRPr="00C92C16">
                <w:rPr>
                  <w:rFonts w:ascii="Times New Roman" w:hAnsi="Times New Roman" w:cs="Times New Roman"/>
                  <w:sz w:val="24"/>
                  <w:rPrChange w:id="44418" w:author="瑋婷 徐" w:date="2025-01-06T09:52:00Z" w16du:dateUtc="2025-01-06T01:52:00Z">
                    <w:rPr/>
                  </w:rPrChange>
                </w:rPr>
                <w:t>90</w:t>
              </w:r>
            </w:ins>
          </w:p>
        </w:tc>
      </w:tr>
      <w:tr w:rsidR="00003CCE" w:rsidRPr="0044236D" w14:paraId="0AE1D206" w14:textId="77777777" w:rsidTr="00003CCE">
        <w:trPr>
          <w:jc w:val="center"/>
          <w:ins w:id="44419" w:author="瑋婷 徐" w:date="2025-01-04T22:31:00Z"/>
          <w:trPrChange w:id="44420"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21"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7349DB" w14:textId="77777777" w:rsidR="00003CCE" w:rsidRPr="00C92C16" w:rsidRDefault="00003CCE">
            <w:pPr>
              <w:spacing w:after="0" w:line="360" w:lineRule="auto"/>
              <w:jc w:val="center"/>
              <w:rPr>
                <w:ins w:id="44422" w:author="瑋婷 徐" w:date="2025-01-04T22:31:00Z" w16du:dateUtc="2025-01-04T14:31:00Z"/>
                <w:rFonts w:ascii="Times New Roman" w:hAnsi="Times New Roman" w:cs="Times New Roman"/>
                <w:sz w:val="24"/>
                <w:rPrChange w:id="44423" w:author="瑋婷 徐" w:date="2025-01-06T09:52:00Z" w16du:dateUtc="2025-01-06T01:52:00Z">
                  <w:rPr>
                    <w:ins w:id="44424" w:author="瑋婷 徐" w:date="2025-01-04T22:31:00Z" w16du:dateUtc="2025-01-04T14:31:00Z"/>
                  </w:rPr>
                </w:rPrChange>
              </w:rPr>
              <w:pPrChange w:id="44425" w:author="瑋婷 徐" w:date="2025-01-04T22:32:00Z" w16du:dateUtc="2025-01-04T14:32:00Z">
                <w:pPr>
                  <w:spacing w:after="0"/>
                </w:pPr>
              </w:pPrChange>
            </w:pPr>
            <w:ins w:id="44426" w:author="瑋婷 徐" w:date="2025-01-04T22:31:00Z" w16du:dateUtc="2025-01-04T14:31:00Z">
              <w:r w:rsidRPr="00C92C16">
                <w:rPr>
                  <w:rFonts w:ascii="Times New Roman" w:hAnsi="Times New Roman" w:cs="Times New Roman"/>
                  <w:sz w:val="24"/>
                  <w:rPrChange w:id="44427" w:author="瑋婷 徐" w:date="2025-01-06T09:52:00Z" w16du:dateUtc="2025-01-06T01:52:00Z">
                    <w:rPr/>
                  </w:rPrChange>
                </w:rPr>
                <w:t>小啄木</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28"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7019EA" w14:textId="77777777" w:rsidR="00003CCE" w:rsidRPr="00C92C16" w:rsidRDefault="00003CCE">
            <w:pPr>
              <w:spacing w:after="0" w:line="360" w:lineRule="auto"/>
              <w:jc w:val="center"/>
              <w:rPr>
                <w:ins w:id="44429" w:author="瑋婷 徐" w:date="2025-01-04T22:31:00Z" w16du:dateUtc="2025-01-04T14:31:00Z"/>
                <w:rFonts w:ascii="Times New Roman" w:hAnsi="Times New Roman" w:cs="Times New Roman"/>
                <w:sz w:val="24"/>
                <w:rPrChange w:id="44430" w:author="瑋婷 徐" w:date="2025-01-06T09:52:00Z" w16du:dateUtc="2025-01-06T01:52:00Z">
                  <w:rPr>
                    <w:ins w:id="44431" w:author="瑋婷 徐" w:date="2025-01-04T22:31:00Z" w16du:dateUtc="2025-01-04T14:31:00Z"/>
                  </w:rPr>
                </w:rPrChange>
              </w:rPr>
              <w:pPrChange w:id="44432" w:author="瑋婷 徐" w:date="2025-01-04T22:32:00Z" w16du:dateUtc="2025-01-04T14:32:00Z">
                <w:pPr>
                  <w:spacing w:after="0"/>
                </w:pPr>
              </w:pPrChange>
            </w:pPr>
            <w:ins w:id="44433" w:author="瑋婷 徐" w:date="2025-01-04T22:31:00Z" w16du:dateUtc="2025-01-04T14:31:00Z">
              <w:r w:rsidRPr="00C92C16">
                <w:rPr>
                  <w:rFonts w:ascii="Times New Roman" w:hAnsi="Times New Roman" w:cs="Times New Roman"/>
                  <w:sz w:val="24"/>
                  <w:rPrChange w:id="44434" w:author="瑋婷 徐" w:date="2025-01-06T09:52:00Z" w16du:dateUtc="2025-01-06T01:52:00Z">
                    <w:rPr/>
                  </w:rPrChange>
                </w:rPr>
                <w:t>1</w:t>
              </w:r>
            </w:ins>
          </w:p>
        </w:tc>
      </w:tr>
      <w:tr w:rsidR="00003CCE" w:rsidRPr="0044236D" w14:paraId="3CACF1D0" w14:textId="77777777" w:rsidTr="00003CCE">
        <w:trPr>
          <w:jc w:val="center"/>
          <w:ins w:id="44435" w:author="瑋婷 徐" w:date="2025-01-04T22:31:00Z"/>
          <w:trPrChange w:id="44436"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37"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42E109" w14:textId="77777777" w:rsidR="00003CCE" w:rsidRPr="00C92C16" w:rsidRDefault="00003CCE">
            <w:pPr>
              <w:spacing w:after="0" w:line="360" w:lineRule="auto"/>
              <w:jc w:val="center"/>
              <w:rPr>
                <w:ins w:id="44438" w:author="瑋婷 徐" w:date="2025-01-04T22:31:00Z" w16du:dateUtc="2025-01-04T14:31:00Z"/>
                <w:rFonts w:ascii="Times New Roman" w:hAnsi="Times New Roman" w:cs="Times New Roman"/>
                <w:sz w:val="24"/>
                <w:rPrChange w:id="44439" w:author="瑋婷 徐" w:date="2025-01-06T09:52:00Z" w16du:dateUtc="2025-01-06T01:52:00Z">
                  <w:rPr>
                    <w:ins w:id="44440" w:author="瑋婷 徐" w:date="2025-01-04T22:31:00Z" w16du:dateUtc="2025-01-04T14:31:00Z"/>
                  </w:rPr>
                </w:rPrChange>
              </w:rPr>
              <w:pPrChange w:id="44441" w:author="瑋婷 徐" w:date="2025-01-04T22:32:00Z" w16du:dateUtc="2025-01-04T14:32:00Z">
                <w:pPr>
                  <w:spacing w:after="0"/>
                </w:pPr>
              </w:pPrChange>
            </w:pPr>
            <w:ins w:id="44442" w:author="瑋婷 徐" w:date="2025-01-04T22:31:00Z" w16du:dateUtc="2025-01-04T14:31:00Z">
              <w:r w:rsidRPr="00C92C16">
                <w:rPr>
                  <w:rFonts w:ascii="Times New Roman" w:hAnsi="Times New Roman" w:cs="Times New Roman"/>
                  <w:sz w:val="24"/>
                  <w:rPrChange w:id="44443" w:author="瑋婷 徐" w:date="2025-01-06T09:52:00Z" w16du:dateUtc="2025-01-06T01:52:00Z">
                    <w:rPr/>
                  </w:rPrChange>
                </w:rPr>
                <w:t>灰喉山椒鳥</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44"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5FF6CA" w14:textId="77777777" w:rsidR="00003CCE" w:rsidRPr="00C92C16" w:rsidRDefault="00003CCE">
            <w:pPr>
              <w:spacing w:after="0" w:line="360" w:lineRule="auto"/>
              <w:jc w:val="center"/>
              <w:rPr>
                <w:ins w:id="44445" w:author="瑋婷 徐" w:date="2025-01-04T22:31:00Z" w16du:dateUtc="2025-01-04T14:31:00Z"/>
                <w:rFonts w:ascii="Times New Roman" w:hAnsi="Times New Roman" w:cs="Times New Roman"/>
                <w:sz w:val="24"/>
                <w:rPrChange w:id="44446" w:author="瑋婷 徐" w:date="2025-01-06T09:52:00Z" w16du:dateUtc="2025-01-06T01:52:00Z">
                  <w:rPr>
                    <w:ins w:id="44447" w:author="瑋婷 徐" w:date="2025-01-04T22:31:00Z" w16du:dateUtc="2025-01-04T14:31:00Z"/>
                  </w:rPr>
                </w:rPrChange>
              </w:rPr>
              <w:pPrChange w:id="44448" w:author="瑋婷 徐" w:date="2025-01-04T22:32:00Z" w16du:dateUtc="2025-01-04T14:32:00Z">
                <w:pPr>
                  <w:spacing w:after="0"/>
                </w:pPr>
              </w:pPrChange>
            </w:pPr>
            <w:ins w:id="44449" w:author="瑋婷 徐" w:date="2025-01-04T22:31:00Z" w16du:dateUtc="2025-01-04T14:31:00Z">
              <w:r w:rsidRPr="00C92C16">
                <w:rPr>
                  <w:rFonts w:ascii="Times New Roman" w:hAnsi="Times New Roman" w:cs="Times New Roman"/>
                  <w:sz w:val="24"/>
                  <w:rPrChange w:id="44450" w:author="瑋婷 徐" w:date="2025-01-06T09:52:00Z" w16du:dateUtc="2025-01-06T01:52:00Z">
                    <w:rPr/>
                  </w:rPrChange>
                </w:rPr>
                <w:t>14</w:t>
              </w:r>
            </w:ins>
          </w:p>
        </w:tc>
      </w:tr>
      <w:tr w:rsidR="00003CCE" w:rsidRPr="0044236D" w14:paraId="3E55D487" w14:textId="77777777" w:rsidTr="00003CCE">
        <w:trPr>
          <w:jc w:val="center"/>
          <w:ins w:id="44451" w:author="瑋婷 徐" w:date="2025-01-04T22:31:00Z"/>
          <w:trPrChange w:id="44452"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53"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C57E3F" w14:textId="77777777" w:rsidR="00003CCE" w:rsidRPr="00C92C16" w:rsidRDefault="00003CCE">
            <w:pPr>
              <w:spacing w:after="0" w:line="360" w:lineRule="auto"/>
              <w:jc w:val="center"/>
              <w:rPr>
                <w:ins w:id="44454" w:author="瑋婷 徐" w:date="2025-01-04T22:31:00Z" w16du:dateUtc="2025-01-04T14:31:00Z"/>
                <w:rFonts w:ascii="Times New Roman" w:hAnsi="Times New Roman" w:cs="Times New Roman"/>
                <w:sz w:val="24"/>
                <w:rPrChange w:id="44455" w:author="瑋婷 徐" w:date="2025-01-06T09:52:00Z" w16du:dateUtc="2025-01-06T01:52:00Z">
                  <w:rPr>
                    <w:ins w:id="44456" w:author="瑋婷 徐" w:date="2025-01-04T22:31:00Z" w16du:dateUtc="2025-01-04T14:31:00Z"/>
                  </w:rPr>
                </w:rPrChange>
              </w:rPr>
              <w:pPrChange w:id="44457" w:author="瑋婷 徐" w:date="2025-01-04T22:32:00Z" w16du:dateUtc="2025-01-04T14:32:00Z">
                <w:pPr>
                  <w:spacing w:after="0"/>
                </w:pPr>
              </w:pPrChange>
            </w:pPr>
            <w:ins w:id="44458" w:author="瑋婷 徐" w:date="2025-01-04T22:31:00Z" w16du:dateUtc="2025-01-04T14:31:00Z">
              <w:r w:rsidRPr="00C92C16">
                <w:rPr>
                  <w:rFonts w:ascii="Times New Roman" w:hAnsi="Times New Roman" w:cs="Times New Roman"/>
                  <w:sz w:val="24"/>
                  <w:rPrChange w:id="44459" w:author="瑋婷 徐" w:date="2025-01-06T09:52:00Z" w16du:dateUtc="2025-01-06T01:52:00Z">
                    <w:rPr/>
                  </w:rPrChange>
                </w:rPr>
                <w:t>綠畫眉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60"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1E4911" w14:textId="77777777" w:rsidR="00003CCE" w:rsidRPr="00C92C16" w:rsidRDefault="00003CCE">
            <w:pPr>
              <w:spacing w:after="0" w:line="360" w:lineRule="auto"/>
              <w:jc w:val="center"/>
              <w:rPr>
                <w:ins w:id="44461" w:author="瑋婷 徐" w:date="2025-01-04T22:31:00Z" w16du:dateUtc="2025-01-04T14:31:00Z"/>
                <w:rFonts w:ascii="Times New Roman" w:hAnsi="Times New Roman" w:cs="Times New Roman"/>
                <w:sz w:val="24"/>
                <w:rPrChange w:id="44462" w:author="瑋婷 徐" w:date="2025-01-06T09:52:00Z" w16du:dateUtc="2025-01-06T01:52:00Z">
                  <w:rPr>
                    <w:ins w:id="44463" w:author="瑋婷 徐" w:date="2025-01-04T22:31:00Z" w16du:dateUtc="2025-01-04T14:31:00Z"/>
                  </w:rPr>
                </w:rPrChange>
              </w:rPr>
              <w:pPrChange w:id="44464" w:author="瑋婷 徐" w:date="2025-01-04T22:32:00Z" w16du:dateUtc="2025-01-04T14:32:00Z">
                <w:pPr>
                  <w:spacing w:after="0"/>
                </w:pPr>
              </w:pPrChange>
            </w:pPr>
            <w:ins w:id="44465" w:author="瑋婷 徐" w:date="2025-01-04T22:31:00Z" w16du:dateUtc="2025-01-04T14:31:00Z">
              <w:r w:rsidRPr="00C92C16">
                <w:rPr>
                  <w:rFonts w:ascii="Times New Roman" w:hAnsi="Times New Roman" w:cs="Times New Roman"/>
                  <w:sz w:val="24"/>
                  <w:rPrChange w:id="44466" w:author="瑋婷 徐" w:date="2025-01-06T09:52:00Z" w16du:dateUtc="2025-01-06T01:52:00Z">
                    <w:rPr/>
                  </w:rPrChange>
                </w:rPr>
                <w:t>9</w:t>
              </w:r>
            </w:ins>
          </w:p>
        </w:tc>
      </w:tr>
      <w:tr w:rsidR="00003CCE" w:rsidRPr="0044236D" w14:paraId="65D8CF18" w14:textId="77777777" w:rsidTr="00003CCE">
        <w:trPr>
          <w:jc w:val="center"/>
          <w:ins w:id="44467" w:author="瑋婷 徐" w:date="2025-01-04T22:31:00Z"/>
          <w:trPrChange w:id="44468"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69"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C71AC0" w14:textId="77777777" w:rsidR="00003CCE" w:rsidRPr="00C92C16" w:rsidRDefault="00003CCE">
            <w:pPr>
              <w:spacing w:after="0" w:line="360" w:lineRule="auto"/>
              <w:jc w:val="center"/>
              <w:rPr>
                <w:ins w:id="44470" w:author="瑋婷 徐" w:date="2025-01-04T22:31:00Z" w16du:dateUtc="2025-01-04T14:31:00Z"/>
                <w:rFonts w:ascii="Times New Roman" w:hAnsi="Times New Roman" w:cs="Times New Roman"/>
                <w:sz w:val="24"/>
                <w:rPrChange w:id="44471" w:author="瑋婷 徐" w:date="2025-01-06T09:52:00Z" w16du:dateUtc="2025-01-06T01:52:00Z">
                  <w:rPr>
                    <w:ins w:id="44472" w:author="瑋婷 徐" w:date="2025-01-04T22:31:00Z" w16du:dateUtc="2025-01-04T14:31:00Z"/>
                  </w:rPr>
                </w:rPrChange>
              </w:rPr>
              <w:pPrChange w:id="44473" w:author="瑋婷 徐" w:date="2025-01-04T22:32:00Z" w16du:dateUtc="2025-01-04T14:32:00Z">
                <w:pPr>
                  <w:spacing w:after="0"/>
                </w:pPr>
              </w:pPrChange>
            </w:pPr>
            <w:ins w:id="44474" w:author="瑋婷 徐" w:date="2025-01-04T22:31:00Z" w16du:dateUtc="2025-01-04T14:31:00Z">
              <w:r w:rsidRPr="00C92C16">
                <w:rPr>
                  <w:rFonts w:ascii="Times New Roman" w:hAnsi="Times New Roman" w:cs="Times New Roman"/>
                  <w:sz w:val="24"/>
                  <w:rPrChange w:id="44475" w:author="瑋婷 徐" w:date="2025-01-06T09:52:00Z" w16du:dateUtc="2025-01-06T01:52:00Z">
                    <w:rPr/>
                  </w:rPrChange>
                </w:rPr>
                <w:t>小卷尾</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76"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3DFCF4" w14:textId="77777777" w:rsidR="00003CCE" w:rsidRPr="00C92C16" w:rsidRDefault="00003CCE">
            <w:pPr>
              <w:spacing w:after="0" w:line="360" w:lineRule="auto"/>
              <w:jc w:val="center"/>
              <w:rPr>
                <w:ins w:id="44477" w:author="瑋婷 徐" w:date="2025-01-04T22:31:00Z" w16du:dateUtc="2025-01-04T14:31:00Z"/>
                <w:rFonts w:ascii="Times New Roman" w:hAnsi="Times New Roman" w:cs="Times New Roman"/>
                <w:sz w:val="24"/>
                <w:rPrChange w:id="44478" w:author="瑋婷 徐" w:date="2025-01-06T09:52:00Z" w16du:dateUtc="2025-01-06T01:52:00Z">
                  <w:rPr>
                    <w:ins w:id="44479" w:author="瑋婷 徐" w:date="2025-01-04T22:31:00Z" w16du:dateUtc="2025-01-04T14:31:00Z"/>
                  </w:rPr>
                </w:rPrChange>
              </w:rPr>
              <w:pPrChange w:id="44480" w:author="瑋婷 徐" w:date="2025-01-04T22:32:00Z" w16du:dateUtc="2025-01-04T14:32:00Z">
                <w:pPr>
                  <w:spacing w:after="0"/>
                </w:pPr>
              </w:pPrChange>
            </w:pPr>
            <w:ins w:id="44481" w:author="瑋婷 徐" w:date="2025-01-04T22:31:00Z" w16du:dateUtc="2025-01-04T14:31:00Z">
              <w:r w:rsidRPr="00C92C16">
                <w:rPr>
                  <w:rFonts w:ascii="Times New Roman" w:hAnsi="Times New Roman" w:cs="Times New Roman"/>
                  <w:sz w:val="24"/>
                  <w:rPrChange w:id="44482" w:author="瑋婷 徐" w:date="2025-01-06T09:52:00Z" w16du:dateUtc="2025-01-06T01:52:00Z">
                    <w:rPr/>
                  </w:rPrChange>
                </w:rPr>
                <w:t>10</w:t>
              </w:r>
            </w:ins>
          </w:p>
        </w:tc>
      </w:tr>
      <w:tr w:rsidR="00003CCE" w:rsidRPr="0044236D" w14:paraId="112F0F6D" w14:textId="77777777" w:rsidTr="00003CCE">
        <w:trPr>
          <w:jc w:val="center"/>
          <w:ins w:id="44483" w:author="瑋婷 徐" w:date="2025-01-04T22:31:00Z"/>
          <w:trPrChange w:id="44484"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85"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8DB18C" w14:textId="77777777" w:rsidR="00003CCE" w:rsidRPr="00C92C16" w:rsidRDefault="00003CCE">
            <w:pPr>
              <w:spacing w:after="0" w:line="360" w:lineRule="auto"/>
              <w:jc w:val="center"/>
              <w:rPr>
                <w:ins w:id="44486" w:author="瑋婷 徐" w:date="2025-01-04T22:31:00Z" w16du:dateUtc="2025-01-04T14:31:00Z"/>
                <w:rFonts w:ascii="Times New Roman" w:hAnsi="Times New Roman" w:cs="Times New Roman"/>
                <w:sz w:val="24"/>
                <w:rPrChange w:id="44487" w:author="瑋婷 徐" w:date="2025-01-06T09:52:00Z" w16du:dateUtc="2025-01-06T01:52:00Z">
                  <w:rPr>
                    <w:ins w:id="44488" w:author="瑋婷 徐" w:date="2025-01-04T22:31:00Z" w16du:dateUtc="2025-01-04T14:31:00Z"/>
                  </w:rPr>
                </w:rPrChange>
              </w:rPr>
              <w:pPrChange w:id="44489" w:author="瑋婷 徐" w:date="2025-01-04T22:32:00Z" w16du:dateUtc="2025-01-04T14:32:00Z">
                <w:pPr>
                  <w:spacing w:after="0"/>
                </w:pPr>
              </w:pPrChange>
            </w:pPr>
            <w:ins w:id="44490" w:author="瑋婷 徐" w:date="2025-01-04T22:31:00Z" w16du:dateUtc="2025-01-04T14:31:00Z">
              <w:r w:rsidRPr="00C92C16">
                <w:rPr>
                  <w:rFonts w:ascii="Times New Roman" w:hAnsi="Times New Roman" w:cs="Times New Roman"/>
                  <w:sz w:val="24"/>
                  <w:rPrChange w:id="44491" w:author="瑋婷 徐" w:date="2025-01-06T09:52:00Z" w16du:dateUtc="2025-01-06T01:52:00Z">
                    <w:rPr/>
                  </w:rPrChange>
                </w:rPr>
                <w:t>黑枕藍鶲</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492"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D84FD6" w14:textId="77777777" w:rsidR="00003CCE" w:rsidRPr="00C92C16" w:rsidRDefault="00003CCE">
            <w:pPr>
              <w:spacing w:after="0" w:line="360" w:lineRule="auto"/>
              <w:jc w:val="center"/>
              <w:rPr>
                <w:ins w:id="44493" w:author="瑋婷 徐" w:date="2025-01-04T22:31:00Z" w16du:dateUtc="2025-01-04T14:31:00Z"/>
                <w:rFonts w:ascii="Times New Roman" w:hAnsi="Times New Roman" w:cs="Times New Roman"/>
                <w:sz w:val="24"/>
                <w:rPrChange w:id="44494" w:author="瑋婷 徐" w:date="2025-01-06T09:52:00Z" w16du:dateUtc="2025-01-06T01:52:00Z">
                  <w:rPr>
                    <w:ins w:id="44495" w:author="瑋婷 徐" w:date="2025-01-04T22:31:00Z" w16du:dateUtc="2025-01-04T14:31:00Z"/>
                  </w:rPr>
                </w:rPrChange>
              </w:rPr>
              <w:pPrChange w:id="44496" w:author="瑋婷 徐" w:date="2025-01-04T22:32:00Z" w16du:dateUtc="2025-01-04T14:32:00Z">
                <w:pPr>
                  <w:spacing w:after="0"/>
                </w:pPr>
              </w:pPrChange>
            </w:pPr>
            <w:ins w:id="44497" w:author="瑋婷 徐" w:date="2025-01-04T22:31:00Z" w16du:dateUtc="2025-01-04T14:31:00Z">
              <w:r w:rsidRPr="00C92C16">
                <w:rPr>
                  <w:rFonts w:ascii="Times New Roman" w:hAnsi="Times New Roman" w:cs="Times New Roman"/>
                  <w:sz w:val="24"/>
                  <w:rPrChange w:id="44498" w:author="瑋婷 徐" w:date="2025-01-06T09:52:00Z" w16du:dateUtc="2025-01-06T01:52:00Z">
                    <w:rPr/>
                  </w:rPrChange>
                </w:rPr>
                <w:t>12</w:t>
              </w:r>
            </w:ins>
          </w:p>
        </w:tc>
      </w:tr>
      <w:tr w:rsidR="00003CCE" w:rsidRPr="0044236D" w14:paraId="6BCD40C7" w14:textId="77777777" w:rsidTr="00003CCE">
        <w:trPr>
          <w:jc w:val="center"/>
          <w:ins w:id="44499" w:author="瑋婷 徐" w:date="2025-01-04T22:31:00Z"/>
          <w:trPrChange w:id="44500"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01"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6F7BEC" w14:textId="77777777" w:rsidR="00003CCE" w:rsidRPr="00C92C16" w:rsidRDefault="00003CCE">
            <w:pPr>
              <w:spacing w:after="0" w:line="360" w:lineRule="auto"/>
              <w:jc w:val="center"/>
              <w:rPr>
                <w:ins w:id="44502" w:author="瑋婷 徐" w:date="2025-01-04T22:31:00Z" w16du:dateUtc="2025-01-04T14:31:00Z"/>
                <w:rFonts w:ascii="Times New Roman" w:hAnsi="Times New Roman" w:cs="Times New Roman"/>
                <w:sz w:val="24"/>
                <w:rPrChange w:id="44503" w:author="瑋婷 徐" w:date="2025-01-06T09:52:00Z" w16du:dateUtc="2025-01-06T01:52:00Z">
                  <w:rPr>
                    <w:ins w:id="44504" w:author="瑋婷 徐" w:date="2025-01-04T22:31:00Z" w16du:dateUtc="2025-01-04T14:31:00Z"/>
                  </w:rPr>
                </w:rPrChange>
              </w:rPr>
              <w:pPrChange w:id="44505" w:author="瑋婷 徐" w:date="2025-01-04T22:32:00Z" w16du:dateUtc="2025-01-04T14:32:00Z">
                <w:pPr>
                  <w:spacing w:after="0"/>
                </w:pPr>
              </w:pPrChange>
            </w:pPr>
            <w:ins w:id="44506" w:author="瑋婷 徐" w:date="2025-01-04T22:31:00Z" w16du:dateUtc="2025-01-04T14:31:00Z">
              <w:r w:rsidRPr="00C92C16">
                <w:rPr>
                  <w:rFonts w:ascii="Times New Roman" w:hAnsi="Times New Roman" w:cs="Times New Roman"/>
                  <w:sz w:val="24"/>
                  <w:rPrChange w:id="44507" w:author="瑋婷 徐" w:date="2025-01-06T09:52:00Z" w16du:dateUtc="2025-01-06T01:52:00Z">
                    <w:rPr/>
                  </w:rPrChange>
                </w:rPr>
                <w:t>臺灣藍鵲</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08"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59DF91" w14:textId="77777777" w:rsidR="00003CCE" w:rsidRPr="00C92C16" w:rsidRDefault="00003CCE">
            <w:pPr>
              <w:spacing w:after="0" w:line="360" w:lineRule="auto"/>
              <w:jc w:val="center"/>
              <w:rPr>
                <w:ins w:id="44509" w:author="瑋婷 徐" w:date="2025-01-04T22:31:00Z" w16du:dateUtc="2025-01-04T14:31:00Z"/>
                <w:rFonts w:ascii="Times New Roman" w:hAnsi="Times New Roman" w:cs="Times New Roman"/>
                <w:sz w:val="24"/>
                <w:rPrChange w:id="44510" w:author="瑋婷 徐" w:date="2025-01-06T09:52:00Z" w16du:dateUtc="2025-01-06T01:52:00Z">
                  <w:rPr>
                    <w:ins w:id="44511" w:author="瑋婷 徐" w:date="2025-01-04T22:31:00Z" w16du:dateUtc="2025-01-04T14:31:00Z"/>
                  </w:rPr>
                </w:rPrChange>
              </w:rPr>
              <w:pPrChange w:id="44512" w:author="瑋婷 徐" w:date="2025-01-04T22:32:00Z" w16du:dateUtc="2025-01-04T14:32:00Z">
                <w:pPr>
                  <w:spacing w:after="0"/>
                </w:pPr>
              </w:pPrChange>
            </w:pPr>
            <w:ins w:id="44513" w:author="瑋婷 徐" w:date="2025-01-04T22:31:00Z" w16du:dateUtc="2025-01-04T14:31:00Z">
              <w:r w:rsidRPr="00C92C16">
                <w:rPr>
                  <w:rFonts w:ascii="Times New Roman" w:hAnsi="Times New Roman" w:cs="Times New Roman"/>
                  <w:sz w:val="24"/>
                  <w:rPrChange w:id="44514" w:author="瑋婷 徐" w:date="2025-01-06T09:52:00Z" w16du:dateUtc="2025-01-06T01:52:00Z">
                    <w:rPr/>
                  </w:rPrChange>
                </w:rPr>
                <w:t>1</w:t>
              </w:r>
            </w:ins>
          </w:p>
        </w:tc>
      </w:tr>
      <w:tr w:rsidR="00003CCE" w:rsidRPr="0044236D" w14:paraId="376BFE9E" w14:textId="77777777" w:rsidTr="00003CCE">
        <w:trPr>
          <w:jc w:val="center"/>
          <w:ins w:id="44515" w:author="瑋婷 徐" w:date="2025-01-04T22:31:00Z"/>
          <w:trPrChange w:id="44516"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17"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3B15CC" w14:textId="77777777" w:rsidR="00003CCE" w:rsidRPr="00C92C16" w:rsidRDefault="00003CCE">
            <w:pPr>
              <w:spacing w:after="0" w:line="360" w:lineRule="auto"/>
              <w:jc w:val="center"/>
              <w:rPr>
                <w:ins w:id="44518" w:author="瑋婷 徐" w:date="2025-01-04T22:31:00Z" w16du:dateUtc="2025-01-04T14:31:00Z"/>
                <w:rFonts w:ascii="Times New Roman" w:hAnsi="Times New Roman" w:cs="Times New Roman"/>
                <w:sz w:val="24"/>
                <w:rPrChange w:id="44519" w:author="瑋婷 徐" w:date="2025-01-06T09:52:00Z" w16du:dateUtc="2025-01-06T01:52:00Z">
                  <w:rPr>
                    <w:ins w:id="44520" w:author="瑋婷 徐" w:date="2025-01-04T22:31:00Z" w16du:dateUtc="2025-01-04T14:31:00Z"/>
                  </w:rPr>
                </w:rPrChange>
              </w:rPr>
              <w:pPrChange w:id="44521" w:author="瑋婷 徐" w:date="2025-01-04T22:32:00Z" w16du:dateUtc="2025-01-04T14:32:00Z">
                <w:pPr>
                  <w:spacing w:after="0"/>
                </w:pPr>
              </w:pPrChange>
            </w:pPr>
            <w:ins w:id="44522" w:author="瑋婷 徐" w:date="2025-01-04T22:31:00Z" w16du:dateUtc="2025-01-04T14:31:00Z">
              <w:r w:rsidRPr="00C92C16">
                <w:rPr>
                  <w:rFonts w:ascii="Times New Roman" w:hAnsi="Times New Roman" w:cs="Times New Roman"/>
                  <w:sz w:val="24"/>
                  <w:rPrChange w:id="44523" w:author="瑋婷 徐" w:date="2025-01-06T09:52:00Z" w16du:dateUtc="2025-01-06T01:52:00Z">
                    <w:rPr/>
                  </w:rPrChange>
                </w:rPr>
                <w:t>樹鵲</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24"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039570" w14:textId="77777777" w:rsidR="00003CCE" w:rsidRPr="00C92C16" w:rsidRDefault="00003CCE">
            <w:pPr>
              <w:spacing w:after="0" w:line="360" w:lineRule="auto"/>
              <w:jc w:val="center"/>
              <w:rPr>
                <w:ins w:id="44525" w:author="瑋婷 徐" w:date="2025-01-04T22:31:00Z" w16du:dateUtc="2025-01-04T14:31:00Z"/>
                <w:rFonts w:ascii="Times New Roman" w:hAnsi="Times New Roman" w:cs="Times New Roman"/>
                <w:sz w:val="24"/>
                <w:rPrChange w:id="44526" w:author="瑋婷 徐" w:date="2025-01-06T09:52:00Z" w16du:dateUtc="2025-01-06T01:52:00Z">
                  <w:rPr>
                    <w:ins w:id="44527" w:author="瑋婷 徐" w:date="2025-01-04T22:31:00Z" w16du:dateUtc="2025-01-04T14:31:00Z"/>
                  </w:rPr>
                </w:rPrChange>
              </w:rPr>
              <w:pPrChange w:id="44528" w:author="瑋婷 徐" w:date="2025-01-04T22:32:00Z" w16du:dateUtc="2025-01-04T14:32:00Z">
                <w:pPr>
                  <w:spacing w:after="0"/>
                </w:pPr>
              </w:pPrChange>
            </w:pPr>
            <w:ins w:id="44529" w:author="瑋婷 徐" w:date="2025-01-04T22:31:00Z" w16du:dateUtc="2025-01-04T14:31:00Z">
              <w:r w:rsidRPr="00C92C16">
                <w:rPr>
                  <w:rFonts w:ascii="Times New Roman" w:hAnsi="Times New Roman" w:cs="Times New Roman"/>
                  <w:sz w:val="24"/>
                  <w:rPrChange w:id="44530" w:author="瑋婷 徐" w:date="2025-01-06T09:52:00Z" w16du:dateUtc="2025-01-06T01:52:00Z">
                    <w:rPr/>
                  </w:rPrChange>
                </w:rPr>
                <w:t>25</w:t>
              </w:r>
            </w:ins>
          </w:p>
        </w:tc>
      </w:tr>
      <w:tr w:rsidR="00003CCE" w:rsidRPr="0044236D" w14:paraId="1F42607A" w14:textId="77777777" w:rsidTr="00003CCE">
        <w:trPr>
          <w:jc w:val="center"/>
          <w:ins w:id="44531" w:author="瑋婷 徐" w:date="2025-01-04T22:31:00Z"/>
          <w:trPrChange w:id="44532"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33"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13B39D" w14:textId="77777777" w:rsidR="00003CCE" w:rsidRPr="00C92C16" w:rsidRDefault="00003CCE">
            <w:pPr>
              <w:spacing w:after="0" w:line="360" w:lineRule="auto"/>
              <w:jc w:val="center"/>
              <w:rPr>
                <w:ins w:id="44534" w:author="瑋婷 徐" w:date="2025-01-04T22:31:00Z" w16du:dateUtc="2025-01-04T14:31:00Z"/>
                <w:rFonts w:ascii="Times New Roman" w:hAnsi="Times New Roman" w:cs="Times New Roman"/>
                <w:sz w:val="24"/>
                <w:rPrChange w:id="44535" w:author="瑋婷 徐" w:date="2025-01-06T09:52:00Z" w16du:dateUtc="2025-01-06T01:52:00Z">
                  <w:rPr>
                    <w:ins w:id="44536" w:author="瑋婷 徐" w:date="2025-01-04T22:31:00Z" w16du:dateUtc="2025-01-04T14:31:00Z"/>
                  </w:rPr>
                </w:rPrChange>
              </w:rPr>
              <w:pPrChange w:id="44537" w:author="瑋婷 徐" w:date="2025-01-04T22:32:00Z" w16du:dateUtc="2025-01-04T14:32:00Z">
                <w:pPr>
                  <w:spacing w:after="0"/>
                </w:pPr>
              </w:pPrChange>
            </w:pPr>
            <w:ins w:id="44538" w:author="瑋婷 徐" w:date="2025-01-04T22:31:00Z" w16du:dateUtc="2025-01-04T14:31:00Z">
              <w:r w:rsidRPr="00C92C16">
                <w:rPr>
                  <w:rFonts w:ascii="Times New Roman" w:hAnsi="Times New Roman" w:cs="Times New Roman"/>
                  <w:sz w:val="24"/>
                  <w:rPrChange w:id="44539" w:author="瑋婷 徐" w:date="2025-01-06T09:52:00Z" w16du:dateUtc="2025-01-06T01:52:00Z">
                    <w:rPr/>
                  </w:rPrChange>
                </w:rPr>
                <w:t>褐頭鷦鶯</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40"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3BC072" w14:textId="77777777" w:rsidR="00003CCE" w:rsidRPr="00C92C16" w:rsidRDefault="00003CCE">
            <w:pPr>
              <w:spacing w:after="0" w:line="360" w:lineRule="auto"/>
              <w:jc w:val="center"/>
              <w:rPr>
                <w:ins w:id="44541" w:author="瑋婷 徐" w:date="2025-01-04T22:31:00Z" w16du:dateUtc="2025-01-04T14:31:00Z"/>
                <w:rFonts w:ascii="Times New Roman" w:hAnsi="Times New Roman" w:cs="Times New Roman"/>
                <w:sz w:val="24"/>
                <w:rPrChange w:id="44542" w:author="瑋婷 徐" w:date="2025-01-06T09:52:00Z" w16du:dateUtc="2025-01-06T01:52:00Z">
                  <w:rPr>
                    <w:ins w:id="44543" w:author="瑋婷 徐" w:date="2025-01-04T22:31:00Z" w16du:dateUtc="2025-01-04T14:31:00Z"/>
                  </w:rPr>
                </w:rPrChange>
              </w:rPr>
              <w:pPrChange w:id="44544" w:author="瑋婷 徐" w:date="2025-01-04T22:32:00Z" w16du:dateUtc="2025-01-04T14:32:00Z">
                <w:pPr>
                  <w:spacing w:after="0"/>
                </w:pPr>
              </w:pPrChange>
            </w:pPr>
            <w:ins w:id="44545" w:author="瑋婷 徐" w:date="2025-01-04T22:31:00Z" w16du:dateUtc="2025-01-04T14:31:00Z">
              <w:r w:rsidRPr="00C92C16">
                <w:rPr>
                  <w:rFonts w:ascii="Times New Roman" w:hAnsi="Times New Roman" w:cs="Times New Roman"/>
                  <w:sz w:val="24"/>
                  <w:rPrChange w:id="44546" w:author="瑋婷 徐" w:date="2025-01-06T09:52:00Z" w16du:dateUtc="2025-01-06T01:52:00Z">
                    <w:rPr/>
                  </w:rPrChange>
                </w:rPr>
                <w:t>2</w:t>
              </w:r>
            </w:ins>
          </w:p>
        </w:tc>
      </w:tr>
      <w:tr w:rsidR="00003CCE" w:rsidRPr="0044236D" w14:paraId="292911AA" w14:textId="77777777" w:rsidTr="00003CCE">
        <w:trPr>
          <w:jc w:val="center"/>
          <w:ins w:id="44547" w:author="瑋婷 徐" w:date="2025-01-04T22:31:00Z"/>
          <w:trPrChange w:id="44548"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49"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7BEE61" w14:textId="77777777" w:rsidR="00003CCE" w:rsidRPr="00C92C16" w:rsidRDefault="00003CCE">
            <w:pPr>
              <w:spacing w:after="0" w:line="360" w:lineRule="auto"/>
              <w:jc w:val="center"/>
              <w:rPr>
                <w:ins w:id="44550" w:author="瑋婷 徐" w:date="2025-01-04T22:31:00Z" w16du:dateUtc="2025-01-04T14:31:00Z"/>
                <w:rFonts w:ascii="Times New Roman" w:hAnsi="Times New Roman" w:cs="Times New Roman"/>
                <w:sz w:val="24"/>
                <w:rPrChange w:id="44551" w:author="瑋婷 徐" w:date="2025-01-06T09:52:00Z" w16du:dateUtc="2025-01-06T01:52:00Z">
                  <w:rPr>
                    <w:ins w:id="44552" w:author="瑋婷 徐" w:date="2025-01-04T22:31:00Z" w16du:dateUtc="2025-01-04T14:31:00Z"/>
                  </w:rPr>
                </w:rPrChange>
              </w:rPr>
              <w:pPrChange w:id="44553" w:author="瑋婷 徐" w:date="2025-01-04T22:32:00Z" w16du:dateUtc="2025-01-04T14:32:00Z">
                <w:pPr>
                  <w:spacing w:after="0"/>
                </w:pPr>
              </w:pPrChange>
            </w:pPr>
            <w:ins w:id="44554" w:author="瑋婷 徐" w:date="2025-01-04T22:31:00Z" w16du:dateUtc="2025-01-04T14:31:00Z">
              <w:r w:rsidRPr="00C92C16">
                <w:rPr>
                  <w:rFonts w:ascii="Times New Roman" w:hAnsi="Times New Roman" w:cs="Times New Roman"/>
                  <w:sz w:val="24"/>
                  <w:rPrChange w:id="44555" w:author="瑋婷 徐" w:date="2025-01-06T09:52:00Z" w16du:dateUtc="2025-01-06T01:52:00Z">
                    <w:rPr/>
                  </w:rPrChange>
                </w:rPr>
                <w:t>家燕</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56"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6198E0" w14:textId="77777777" w:rsidR="00003CCE" w:rsidRPr="00C92C16" w:rsidRDefault="00003CCE">
            <w:pPr>
              <w:spacing w:after="0" w:line="360" w:lineRule="auto"/>
              <w:jc w:val="center"/>
              <w:rPr>
                <w:ins w:id="44557" w:author="瑋婷 徐" w:date="2025-01-04T22:31:00Z" w16du:dateUtc="2025-01-04T14:31:00Z"/>
                <w:rFonts w:ascii="Times New Roman" w:hAnsi="Times New Roman" w:cs="Times New Roman"/>
                <w:sz w:val="24"/>
                <w:rPrChange w:id="44558" w:author="瑋婷 徐" w:date="2025-01-06T09:52:00Z" w16du:dateUtc="2025-01-06T01:52:00Z">
                  <w:rPr>
                    <w:ins w:id="44559" w:author="瑋婷 徐" w:date="2025-01-04T22:31:00Z" w16du:dateUtc="2025-01-04T14:31:00Z"/>
                  </w:rPr>
                </w:rPrChange>
              </w:rPr>
              <w:pPrChange w:id="44560" w:author="瑋婷 徐" w:date="2025-01-04T22:32:00Z" w16du:dateUtc="2025-01-04T14:32:00Z">
                <w:pPr>
                  <w:spacing w:after="0"/>
                </w:pPr>
              </w:pPrChange>
            </w:pPr>
            <w:ins w:id="44561" w:author="瑋婷 徐" w:date="2025-01-04T22:31:00Z" w16du:dateUtc="2025-01-04T14:31:00Z">
              <w:r w:rsidRPr="00C92C16">
                <w:rPr>
                  <w:rFonts w:ascii="Times New Roman" w:hAnsi="Times New Roman" w:cs="Times New Roman"/>
                  <w:sz w:val="24"/>
                  <w:rPrChange w:id="44562" w:author="瑋婷 徐" w:date="2025-01-06T09:52:00Z" w16du:dateUtc="2025-01-06T01:52:00Z">
                    <w:rPr/>
                  </w:rPrChange>
                </w:rPr>
                <w:t>1</w:t>
              </w:r>
            </w:ins>
          </w:p>
        </w:tc>
      </w:tr>
      <w:tr w:rsidR="00003CCE" w:rsidRPr="0044236D" w14:paraId="15B82C90" w14:textId="77777777" w:rsidTr="00003CCE">
        <w:trPr>
          <w:jc w:val="center"/>
          <w:ins w:id="44563" w:author="瑋婷 徐" w:date="2025-01-04T22:31:00Z"/>
          <w:trPrChange w:id="44564"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65"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97657A" w14:textId="77777777" w:rsidR="00003CCE" w:rsidRPr="00C92C16" w:rsidRDefault="00003CCE">
            <w:pPr>
              <w:spacing w:after="0" w:line="360" w:lineRule="auto"/>
              <w:jc w:val="center"/>
              <w:rPr>
                <w:ins w:id="44566" w:author="瑋婷 徐" w:date="2025-01-04T22:31:00Z" w16du:dateUtc="2025-01-04T14:31:00Z"/>
                <w:rFonts w:ascii="Times New Roman" w:hAnsi="Times New Roman" w:cs="Times New Roman"/>
                <w:sz w:val="24"/>
                <w:rPrChange w:id="44567" w:author="瑋婷 徐" w:date="2025-01-06T09:52:00Z" w16du:dateUtc="2025-01-06T01:52:00Z">
                  <w:rPr>
                    <w:ins w:id="44568" w:author="瑋婷 徐" w:date="2025-01-04T22:31:00Z" w16du:dateUtc="2025-01-04T14:31:00Z"/>
                  </w:rPr>
                </w:rPrChange>
              </w:rPr>
              <w:pPrChange w:id="44569" w:author="瑋婷 徐" w:date="2025-01-04T22:32:00Z" w16du:dateUtc="2025-01-04T14:32:00Z">
                <w:pPr>
                  <w:spacing w:after="0"/>
                </w:pPr>
              </w:pPrChange>
            </w:pPr>
            <w:ins w:id="44570" w:author="瑋婷 徐" w:date="2025-01-04T22:31:00Z" w16du:dateUtc="2025-01-04T14:31:00Z">
              <w:r w:rsidRPr="00C92C16">
                <w:rPr>
                  <w:rFonts w:ascii="Times New Roman" w:hAnsi="Times New Roman" w:cs="Times New Roman"/>
                  <w:sz w:val="24"/>
                  <w:rPrChange w:id="44571" w:author="瑋婷 徐" w:date="2025-01-06T09:52:00Z" w16du:dateUtc="2025-01-06T01:52:00Z">
                    <w:rPr/>
                  </w:rPrChange>
                </w:rPr>
                <w:t>洋燕</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72"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CBDD42" w14:textId="77777777" w:rsidR="00003CCE" w:rsidRPr="00C92C16" w:rsidRDefault="00003CCE">
            <w:pPr>
              <w:spacing w:after="0" w:line="360" w:lineRule="auto"/>
              <w:jc w:val="center"/>
              <w:rPr>
                <w:ins w:id="44573" w:author="瑋婷 徐" w:date="2025-01-04T22:31:00Z" w16du:dateUtc="2025-01-04T14:31:00Z"/>
                <w:rFonts w:ascii="Times New Roman" w:hAnsi="Times New Roman" w:cs="Times New Roman"/>
                <w:sz w:val="24"/>
                <w:rPrChange w:id="44574" w:author="瑋婷 徐" w:date="2025-01-06T09:52:00Z" w16du:dateUtc="2025-01-06T01:52:00Z">
                  <w:rPr>
                    <w:ins w:id="44575" w:author="瑋婷 徐" w:date="2025-01-04T22:31:00Z" w16du:dateUtc="2025-01-04T14:31:00Z"/>
                  </w:rPr>
                </w:rPrChange>
              </w:rPr>
              <w:pPrChange w:id="44576" w:author="瑋婷 徐" w:date="2025-01-04T22:32:00Z" w16du:dateUtc="2025-01-04T14:32:00Z">
                <w:pPr>
                  <w:spacing w:after="0"/>
                </w:pPr>
              </w:pPrChange>
            </w:pPr>
            <w:ins w:id="44577" w:author="瑋婷 徐" w:date="2025-01-04T22:31:00Z" w16du:dateUtc="2025-01-04T14:31:00Z">
              <w:r w:rsidRPr="00C92C16">
                <w:rPr>
                  <w:rFonts w:ascii="Times New Roman" w:hAnsi="Times New Roman" w:cs="Times New Roman"/>
                  <w:sz w:val="24"/>
                  <w:rPrChange w:id="44578" w:author="瑋婷 徐" w:date="2025-01-06T09:52:00Z" w16du:dateUtc="2025-01-06T01:52:00Z">
                    <w:rPr/>
                  </w:rPrChange>
                </w:rPr>
                <w:t>8</w:t>
              </w:r>
            </w:ins>
          </w:p>
        </w:tc>
      </w:tr>
      <w:tr w:rsidR="00003CCE" w:rsidRPr="0044236D" w14:paraId="1C7B1DB9" w14:textId="77777777" w:rsidTr="00003CCE">
        <w:trPr>
          <w:jc w:val="center"/>
          <w:ins w:id="44579" w:author="瑋婷 徐" w:date="2025-01-04T22:31:00Z"/>
          <w:trPrChange w:id="44580"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81"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923F37" w14:textId="77777777" w:rsidR="00003CCE" w:rsidRPr="00C92C16" w:rsidRDefault="00003CCE">
            <w:pPr>
              <w:spacing w:after="0" w:line="360" w:lineRule="auto"/>
              <w:jc w:val="center"/>
              <w:rPr>
                <w:ins w:id="44582" w:author="瑋婷 徐" w:date="2025-01-04T22:31:00Z" w16du:dateUtc="2025-01-04T14:31:00Z"/>
                <w:rFonts w:ascii="Times New Roman" w:hAnsi="Times New Roman" w:cs="Times New Roman"/>
                <w:sz w:val="24"/>
                <w:rPrChange w:id="44583" w:author="瑋婷 徐" w:date="2025-01-06T09:52:00Z" w16du:dateUtc="2025-01-06T01:52:00Z">
                  <w:rPr>
                    <w:ins w:id="44584" w:author="瑋婷 徐" w:date="2025-01-04T22:31:00Z" w16du:dateUtc="2025-01-04T14:31:00Z"/>
                  </w:rPr>
                </w:rPrChange>
              </w:rPr>
              <w:pPrChange w:id="44585" w:author="瑋婷 徐" w:date="2025-01-04T22:32:00Z" w16du:dateUtc="2025-01-04T14:32:00Z">
                <w:pPr>
                  <w:spacing w:after="0"/>
                </w:pPr>
              </w:pPrChange>
            </w:pPr>
            <w:ins w:id="44586" w:author="瑋婷 徐" w:date="2025-01-04T22:31:00Z" w16du:dateUtc="2025-01-04T14:31:00Z">
              <w:r w:rsidRPr="00C92C16">
                <w:rPr>
                  <w:rFonts w:ascii="Times New Roman" w:hAnsi="Times New Roman" w:cs="Times New Roman"/>
                  <w:sz w:val="24"/>
                  <w:rPrChange w:id="44587" w:author="瑋婷 徐" w:date="2025-01-06T09:52:00Z" w16du:dateUtc="2025-01-06T01:52:00Z">
                    <w:rPr/>
                  </w:rPrChange>
                </w:rPr>
                <w:t>赤腰燕</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88"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4D422D" w14:textId="77777777" w:rsidR="00003CCE" w:rsidRPr="00C92C16" w:rsidRDefault="00003CCE">
            <w:pPr>
              <w:spacing w:after="0" w:line="360" w:lineRule="auto"/>
              <w:jc w:val="center"/>
              <w:rPr>
                <w:ins w:id="44589" w:author="瑋婷 徐" w:date="2025-01-04T22:31:00Z" w16du:dateUtc="2025-01-04T14:31:00Z"/>
                <w:rFonts w:ascii="Times New Roman" w:hAnsi="Times New Roman" w:cs="Times New Roman"/>
                <w:sz w:val="24"/>
                <w:rPrChange w:id="44590" w:author="瑋婷 徐" w:date="2025-01-06T09:52:00Z" w16du:dateUtc="2025-01-06T01:52:00Z">
                  <w:rPr>
                    <w:ins w:id="44591" w:author="瑋婷 徐" w:date="2025-01-04T22:31:00Z" w16du:dateUtc="2025-01-04T14:31:00Z"/>
                  </w:rPr>
                </w:rPrChange>
              </w:rPr>
              <w:pPrChange w:id="44592" w:author="瑋婷 徐" w:date="2025-01-04T22:32:00Z" w16du:dateUtc="2025-01-04T14:32:00Z">
                <w:pPr>
                  <w:spacing w:after="0"/>
                </w:pPr>
              </w:pPrChange>
            </w:pPr>
            <w:ins w:id="44593" w:author="瑋婷 徐" w:date="2025-01-04T22:31:00Z" w16du:dateUtc="2025-01-04T14:31:00Z">
              <w:r w:rsidRPr="00C92C16">
                <w:rPr>
                  <w:rFonts w:ascii="Times New Roman" w:hAnsi="Times New Roman" w:cs="Times New Roman"/>
                  <w:sz w:val="24"/>
                  <w:rPrChange w:id="44594" w:author="瑋婷 徐" w:date="2025-01-06T09:52:00Z" w16du:dateUtc="2025-01-06T01:52:00Z">
                    <w:rPr/>
                  </w:rPrChange>
                </w:rPr>
                <w:t>2</w:t>
              </w:r>
            </w:ins>
          </w:p>
        </w:tc>
      </w:tr>
      <w:tr w:rsidR="00003CCE" w:rsidRPr="0044236D" w14:paraId="12125D32" w14:textId="77777777" w:rsidTr="00003CCE">
        <w:trPr>
          <w:jc w:val="center"/>
          <w:ins w:id="44595" w:author="瑋婷 徐" w:date="2025-01-04T22:31:00Z"/>
          <w:trPrChange w:id="44596"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597"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2FFD8D" w14:textId="77777777" w:rsidR="00003CCE" w:rsidRPr="00C92C16" w:rsidRDefault="00003CCE">
            <w:pPr>
              <w:spacing w:after="0" w:line="360" w:lineRule="auto"/>
              <w:jc w:val="center"/>
              <w:rPr>
                <w:ins w:id="44598" w:author="瑋婷 徐" w:date="2025-01-04T22:31:00Z" w16du:dateUtc="2025-01-04T14:31:00Z"/>
                <w:rFonts w:ascii="Times New Roman" w:hAnsi="Times New Roman" w:cs="Times New Roman"/>
                <w:sz w:val="24"/>
                <w:rPrChange w:id="44599" w:author="瑋婷 徐" w:date="2025-01-06T09:52:00Z" w16du:dateUtc="2025-01-06T01:52:00Z">
                  <w:rPr>
                    <w:ins w:id="44600" w:author="瑋婷 徐" w:date="2025-01-04T22:31:00Z" w16du:dateUtc="2025-01-04T14:31:00Z"/>
                  </w:rPr>
                </w:rPrChange>
              </w:rPr>
              <w:pPrChange w:id="44601" w:author="瑋婷 徐" w:date="2025-01-04T22:32:00Z" w16du:dateUtc="2025-01-04T14:32:00Z">
                <w:pPr>
                  <w:spacing w:after="0"/>
                </w:pPr>
              </w:pPrChange>
            </w:pPr>
            <w:ins w:id="44602" w:author="瑋婷 徐" w:date="2025-01-04T22:31:00Z" w16du:dateUtc="2025-01-04T14:31:00Z">
              <w:r w:rsidRPr="00C92C16">
                <w:rPr>
                  <w:rFonts w:ascii="Times New Roman" w:hAnsi="Times New Roman" w:cs="Times New Roman"/>
                  <w:sz w:val="24"/>
                  <w:rPrChange w:id="44603" w:author="瑋婷 徐" w:date="2025-01-06T09:52:00Z" w16du:dateUtc="2025-01-06T01:52:00Z">
                    <w:rPr/>
                  </w:rPrChange>
                </w:rPr>
                <w:t>烏頭翁</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04" w:author="瑋婷 徐" w:date="2025-01-06T17:12:00Z" w16du:dateUtc="2025-01-06T09:12: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97A54E" w14:textId="77777777" w:rsidR="00003CCE" w:rsidRPr="00C92C16" w:rsidRDefault="00003CCE">
            <w:pPr>
              <w:spacing w:after="0" w:line="360" w:lineRule="auto"/>
              <w:jc w:val="center"/>
              <w:rPr>
                <w:ins w:id="44605" w:author="瑋婷 徐" w:date="2025-01-04T22:31:00Z" w16du:dateUtc="2025-01-04T14:31:00Z"/>
                <w:rFonts w:ascii="Times New Roman" w:hAnsi="Times New Roman" w:cs="Times New Roman"/>
                <w:sz w:val="24"/>
                <w:rPrChange w:id="44606" w:author="瑋婷 徐" w:date="2025-01-06T09:52:00Z" w16du:dateUtc="2025-01-06T01:52:00Z">
                  <w:rPr>
                    <w:ins w:id="44607" w:author="瑋婷 徐" w:date="2025-01-04T22:31:00Z" w16du:dateUtc="2025-01-04T14:31:00Z"/>
                  </w:rPr>
                </w:rPrChange>
              </w:rPr>
              <w:pPrChange w:id="44608" w:author="瑋婷 徐" w:date="2025-01-04T22:32:00Z" w16du:dateUtc="2025-01-04T14:32:00Z">
                <w:pPr>
                  <w:spacing w:after="0"/>
                </w:pPr>
              </w:pPrChange>
            </w:pPr>
            <w:ins w:id="44609" w:author="瑋婷 徐" w:date="2025-01-04T22:31:00Z" w16du:dateUtc="2025-01-04T14:31:00Z">
              <w:r w:rsidRPr="00C92C16">
                <w:rPr>
                  <w:rFonts w:ascii="Times New Roman" w:hAnsi="Times New Roman" w:cs="Times New Roman"/>
                  <w:sz w:val="24"/>
                  <w:rPrChange w:id="44610" w:author="瑋婷 徐" w:date="2025-01-06T09:52:00Z" w16du:dateUtc="2025-01-06T01:52:00Z">
                    <w:rPr/>
                  </w:rPrChange>
                </w:rPr>
                <w:t>13</w:t>
              </w:r>
            </w:ins>
          </w:p>
        </w:tc>
      </w:tr>
      <w:tr w:rsidR="00003CCE" w:rsidRPr="0044236D" w14:paraId="1CD8FCF6" w14:textId="77777777" w:rsidTr="00003CCE">
        <w:trPr>
          <w:jc w:val="center"/>
          <w:ins w:id="44611" w:author="瑋婷 徐" w:date="2025-01-04T22:31:00Z"/>
          <w:trPrChange w:id="44612" w:author="瑋婷 徐" w:date="2025-01-06T17:12:00Z" w16du:dateUtc="2025-01-06T09:12:00Z">
            <w:trPr>
              <w:jc w:val="center"/>
            </w:trPr>
          </w:trPrChange>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613" w:author="瑋婷 徐" w:date="2025-01-06T17:12:00Z" w16du:dateUtc="2025-01-06T09:12:00Z">
              <w:tcPr>
                <w:tcW w:w="21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658E068D" w14:textId="77777777" w:rsidR="00003CCE" w:rsidRPr="00C92C16" w:rsidRDefault="00003CCE">
            <w:pPr>
              <w:spacing w:after="0" w:line="360" w:lineRule="auto"/>
              <w:jc w:val="center"/>
              <w:rPr>
                <w:ins w:id="44614" w:author="瑋婷 徐" w:date="2025-01-04T22:31:00Z" w16du:dateUtc="2025-01-04T14:31:00Z"/>
                <w:rFonts w:ascii="Times New Roman" w:hAnsi="Times New Roman" w:cs="Times New Roman"/>
                <w:sz w:val="24"/>
                <w:rPrChange w:id="44615" w:author="瑋婷 徐" w:date="2025-01-06T09:52:00Z" w16du:dateUtc="2025-01-06T01:52:00Z">
                  <w:rPr>
                    <w:ins w:id="44616" w:author="瑋婷 徐" w:date="2025-01-04T22:31:00Z" w16du:dateUtc="2025-01-04T14:31:00Z"/>
                  </w:rPr>
                </w:rPrChange>
              </w:rPr>
              <w:pPrChange w:id="44617" w:author="瑋婷 徐" w:date="2025-01-04T22:32:00Z" w16du:dateUtc="2025-01-04T14:32:00Z">
                <w:pPr>
                  <w:spacing w:after="0"/>
                </w:pPr>
              </w:pPrChange>
            </w:pPr>
            <w:ins w:id="44618" w:author="瑋婷 徐" w:date="2025-01-04T22:31:00Z" w16du:dateUtc="2025-01-04T14:31:00Z">
              <w:r w:rsidRPr="00C92C16">
                <w:rPr>
                  <w:rFonts w:ascii="Times New Roman" w:hAnsi="Times New Roman" w:cs="Times New Roman"/>
                  <w:sz w:val="24"/>
                  <w:rPrChange w:id="44619" w:author="瑋婷 徐" w:date="2025-01-06T09:52:00Z" w16du:dateUtc="2025-01-06T01:52:00Z">
                    <w:rPr/>
                  </w:rPrChange>
                </w:rPr>
                <w:t>紅嘴黑鵯</w:t>
              </w:r>
            </w:ins>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620" w:author="瑋婷 徐" w:date="2025-01-06T17:12:00Z" w16du:dateUtc="2025-01-06T09:12:00Z">
              <w:tcPr>
                <w:tcW w:w="16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tcPrChange>
          </w:tcPr>
          <w:p w14:paraId="0F55110C" w14:textId="77777777" w:rsidR="00003CCE" w:rsidRPr="00C92C16" w:rsidRDefault="00003CCE">
            <w:pPr>
              <w:spacing w:after="0" w:line="360" w:lineRule="auto"/>
              <w:jc w:val="center"/>
              <w:rPr>
                <w:ins w:id="44621" w:author="瑋婷 徐" w:date="2025-01-04T22:31:00Z" w16du:dateUtc="2025-01-04T14:31:00Z"/>
                <w:rFonts w:ascii="Times New Roman" w:hAnsi="Times New Roman" w:cs="Times New Roman"/>
                <w:sz w:val="24"/>
                <w:rPrChange w:id="44622" w:author="瑋婷 徐" w:date="2025-01-06T09:52:00Z" w16du:dateUtc="2025-01-06T01:52:00Z">
                  <w:rPr>
                    <w:ins w:id="44623" w:author="瑋婷 徐" w:date="2025-01-04T22:31:00Z" w16du:dateUtc="2025-01-04T14:31:00Z"/>
                  </w:rPr>
                </w:rPrChange>
              </w:rPr>
              <w:pPrChange w:id="44624" w:author="瑋婷 徐" w:date="2025-01-04T22:32:00Z" w16du:dateUtc="2025-01-04T14:32:00Z">
                <w:pPr>
                  <w:spacing w:after="0"/>
                </w:pPr>
              </w:pPrChange>
            </w:pPr>
            <w:ins w:id="44625" w:author="瑋婷 徐" w:date="2025-01-04T22:31:00Z" w16du:dateUtc="2025-01-04T14:31:00Z">
              <w:r w:rsidRPr="00C92C16">
                <w:rPr>
                  <w:rFonts w:ascii="Times New Roman" w:hAnsi="Times New Roman" w:cs="Times New Roman"/>
                  <w:sz w:val="24"/>
                  <w:rPrChange w:id="44626" w:author="瑋婷 徐" w:date="2025-01-06T09:52:00Z" w16du:dateUtc="2025-01-06T01:52:00Z">
                    <w:rPr/>
                  </w:rPrChange>
                </w:rPr>
                <w:t>98</w:t>
              </w:r>
            </w:ins>
          </w:p>
        </w:tc>
      </w:tr>
      <w:tr w:rsidR="00003CCE" w:rsidRPr="0044236D" w14:paraId="22953A80" w14:textId="77777777" w:rsidTr="00003CCE">
        <w:trPr>
          <w:jc w:val="center"/>
          <w:ins w:id="44627" w:author="瑋婷 徐" w:date="2025-01-04T22:31:00Z"/>
          <w:trPrChange w:id="44628" w:author="瑋婷 徐" w:date="2025-01-06T17:12:00Z" w16du:dateUtc="2025-01-06T09:12:00Z">
            <w:trPr>
              <w:jc w:val="center"/>
            </w:trPr>
          </w:trPrChange>
        </w:trPr>
        <w:tc>
          <w:tcPr>
            <w:tcW w:w="2813" w:type="pct"/>
            <w:tcBorders>
              <w:bottom w:val="single" w:sz="4" w:space="0" w:color="auto"/>
            </w:tcBorders>
            <w:shd w:val="clear" w:color="auto" w:fill="FFFFFF"/>
            <w:tcMar>
              <w:top w:w="0" w:type="dxa"/>
              <w:left w:w="0" w:type="dxa"/>
              <w:bottom w:w="0" w:type="dxa"/>
              <w:right w:w="0" w:type="dxa"/>
            </w:tcMar>
            <w:vAlign w:val="center"/>
            <w:tcPrChange w:id="44629" w:author="瑋婷 徐" w:date="2025-01-06T17:12:00Z" w16du:dateUtc="2025-01-06T09:12:00Z">
              <w:tcPr>
                <w:tcW w:w="2118" w:type="pct"/>
                <w:tcBorders>
                  <w:bottom w:val="single" w:sz="4" w:space="0" w:color="auto"/>
                </w:tcBorders>
                <w:shd w:val="clear" w:color="auto" w:fill="FFFFFF"/>
                <w:tcMar>
                  <w:top w:w="0" w:type="dxa"/>
                  <w:left w:w="0" w:type="dxa"/>
                  <w:bottom w:w="0" w:type="dxa"/>
                  <w:right w:w="0" w:type="dxa"/>
                </w:tcMar>
                <w:vAlign w:val="center"/>
              </w:tcPr>
            </w:tcPrChange>
          </w:tcPr>
          <w:p w14:paraId="4B6D1AD2" w14:textId="77777777" w:rsidR="00003CCE" w:rsidRPr="00C92C16" w:rsidRDefault="00003CCE">
            <w:pPr>
              <w:spacing w:after="0" w:line="360" w:lineRule="auto"/>
              <w:jc w:val="center"/>
              <w:rPr>
                <w:ins w:id="44630" w:author="瑋婷 徐" w:date="2025-01-04T22:31:00Z" w16du:dateUtc="2025-01-04T14:31:00Z"/>
                <w:rFonts w:ascii="Times New Roman" w:hAnsi="Times New Roman" w:cs="Times New Roman"/>
                <w:sz w:val="24"/>
                <w:rPrChange w:id="44631" w:author="瑋婷 徐" w:date="2025-01-06T09:52:00Z" w16du:dateUtc="2025-01-06T01:52:00Z">
                  <w:rPr>
                    <w:ins w:id="44632" w:author="瑋婷 徐" w:date="2025-01-04T22:31:00Z" w16du:dateUtc="2025-01-04T14:31:00Z"/>
                  </w:rPr>
                </w:rPrChange>
              </w:rPr>
              <w:pPrChange w:id="44633" w:author="瑋婷 徐" w:date="2025-01-04T22:32:00Z" w16du:dateUtc="2025-01-04T14:32:00Z">
                <w:pPr>
                  <w:spacing w:after="0"/>
                </w:pPr>
              </w:pPrChange>
            </w:pPr>
            <w:ins w:id="44634" w:author="瑋婷 徐" w:date="2025-01-04T22:31:00Z" w16du:dateUtc="2025-01-04T14:31:00Z">
              <w:r w:rsidRPr="00C92C16">
                <w:rPr>
                  <w:rFonts w:ascii="Times New Roman" w:hAnsi="Times New Roman" w:cs="Times New Roman"/>
                  <w:sz w:val="24"/>
                  <w:rPrChange w:id="44635" w:author="瑋婷 徐" w:date="2025-01-06T09:52:00Z" w16du:dateUtc="2025-01-06T01:52:00Z">
                    <w:rPr/>
                  </w:rPrChange>
                </w:rPr>
                <w:t>小鶯</w:t>
              </w:r>
            </w:ins>
          </w:p>
        </w:tc>
        <w:tc>
          <w:tcPr>
            <w:tcW w:w="2187" w:type="pct"/>
            <w:tcBorders>
              <w:bottom w:val="single" w:sz="4" w:space="0" w:color="auto"/>
            </w:tcBorders>
            <w:shd w:val="clear" w:color="auto" w:fill="FFFFFF"/>
            <w:tcMar>
              <w:top w:w="0" w:type="dxa"/>
              <w:left w:w="0" w:type="dxa"/>
              <w:bottom w:w="0" w:type="dxa"/>
              <w:right w:w="0" w:type="dxa"/>
            </w:tcMar>
            <w:vAlign w:val="center"/>
            <w:tcPrChange w:id="44636" w:author="瑋婷 徐" w:date="2025-01-06T17:12:00Z" w16du:dateUtc="2025-01-06T09:12:00Z">
              <w:tcPr>
                <w:tcW w:w="1647" w:type="pct"/>
                <w:tcBorders>
                  <w:bottom w:val="single" w:sz="4" w:space="0" w:color="auto"/>
                </w:tcBorders>
                <w:shd w:val="clear" w:color="auto" w:fill="FFFFFF"/>
                <w:tcMar>
                  <w:top w:w="0" w:type="dxa"/>
                  <w:left w:w="0" w:type="dxa"/>
                  <w:bottom w:w="0" w:type="dxa"/>
                  <w:right w:w="0" w:type="dxa"/>
                </w:tcMar>
                <w:vAlign w:val="center"/>
              </w:tcPr>
            </w:tcPrChange>
          </w:tcPr>
          <w:p w14:paraId="1AD31659" w14:textId="77777777" w:rsidR="00003CCE" w:rsidRPr="00C92C16" w:rsidRDefault="00003CCE">
            <w:pPr>
              <w:spacing w:after="0" w:line="360" w:lineRule="auto"/>
              <w:jc w:val="center"/>
              <w:rPr>
                <w:ins w:id="44637" w:author="瑋婷 徐" w:date="2025-01-04T22:31:00Z" w16du:dateUtc="2025-01-04T14:31:00Z"/>
                <w:rFonts w:ascii="Times New Roman" w:hAnsi="Times New Roman" w:cs="Times New Roman"/>
                <w:sz w:val="24"/>
                <w:rPrChange w:id="44638" w:author="瑋婷 徐" w:date="2025-01-06T09:52:00Z" w16du:dateUtc="2025-01-06T01:52:00Z">
                  <w:rPr>
                    <w:ins w:id="44639" w:author="瑋婷 徐" w:date="2025-01-04T22:31:00Z" w16du:dateUtc="2025-01-04T14:31:00Z"/>
                  </w:rPr>
                </w:rPrChange>
              </w:rPr>
              <w:pPrChange w:id="44640" w:author="瑋婷 徐" w:date="2025-01-04T22:32:00Z" w16du:dateUtc="2025-01-04T14:32:00Z">
                <w:pPr>
                  <w:spacing w:after="0"/>
                </w:pPr>
              </w:pPrChange>
            </w:pPr>
            <w:ins w:id="44641" w:author="瑋婷 徐" w:date="2025-01-04T22:31:00Z" w16du:dateUtc="2025-01-04T14:31:00Z">
              <w:r w:rsidRPr="00C92C16">
                <w:rPr>
                  <w:rFonts w:ascii="Times New Roman" w:hAnsi="Times New Roman" w:cs="Times New Roman"/>
                  <w:sz w:val="24"/>
                  <w:rPrChange w:id="44642" w:author="瑋婷 徐" w:date="2025-01-06T09:52:00Z" w16du:dateUtc="2025-01-06T01:52:00Z">
                    <w:rPr/>
                  </w:rPrChange>
                </w:rPr>
                <w:t>2</w:t>
              </w:r>
            </w:ins>
          </w:p>
        </w:tc>
      </w:tr>
    </w:tbl>
    <w:p w14:paraId="7305C161" w14:textId="1017D9B8" w:rsidR="00B168FE" w:rsidRPr="00B168FE" w:rsidRDefault="00B168FE">
      <w:pPr>
        <w:spacing w:line="360" w:lineRule="auto"/>
        <w:jc w:val="both"/>
        <w:rPr>
          <w:ins w:id="44643" w:author="瑋婷 徐" w:date="2025-01-03T17:25:00Z" w16du:dateUtc="2025-01-03T09:25:00Z"/>
          <w:rFonts w:ascii="Times New Roman" w:eastAsia="標楷體" w:hAnsi="Times New Roman" w:cs="Times New Roman"/>
          <w:rPrChange w:id="44644" w:author="瑋婷 徐" w:date="2025-01-03T17:25:00Z" w16du:dateUtc="2025-01-03T09:25:00Z">
            <w:rPr>
              <w:ins w:id="44645" w:author="瑋婷 徐" w:date="2025-01-03T17:25:00Z" w16du:dateUtc="2025-01-03T09:25:00Z"/>
            </w:rPr>
          </w:rPrChange>
        </w:rPr>
        <w:pPrChange w:id="44646" w:author="瑋婷 徐" w:date="2025-01-03T17:25:00Z" w16du:dateUtc="2025-01-03T09:25:00Z">
          <w:pPr/>
        </w:pPrChange>
      </w:pPr>
      <w:ins w:id="44647" w:author="瑋婷 徐" w:date="2025-01-03T17:25:00Z" w16du:dateUtc="2025-01-03T09:25:00Z">
        <w:r>
          <w:rPr>
            <w:rFonts w:ascii="Times New Roman" w:eastAsia="標楷體" w:hAnsi="Times New Roman" w:cs="Times New Roman"/>
          </w:rPr>
          <w:lastRenderedPageBreak/>
          <w:t>表</w:t>
        </w:r>
      </w:ins>
      <w:ins w:id="44648" w:author="瑋婷 徐" w:date="2025-01-06T17:35:00Z" w16du:dateUtc="2025-01-06T09:35:00Z">
        <w:r w:rsidR="006F5371">
          <w:rPr>
            <w:rFonts w:ascii="Times New Roman" w:eastAsia="標楷體" w:hAnsi="Times New Roman" w:cs="Times New Roman" w:hint="eastAsia"/>
          </w:rPr>
          <w:t>23</w:t>
        </w:r>
      </w:ins>
      <w:ins w:id="44649" w:author="瑋婷 徐" w:date="2025-01-03T17:25:00Z" w16du:dateUtc="2025-01-03T09:25:00Z">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proofErr w:type="gramStart"/>
        <w:r>
          <w:rPr>
            <w:rFonts w:ascii="標楷體" w:eastAsia="標楷體" w:hAnsi="標楷體" w:cs="Times New Roman" w:hint="eastAsia"/>
          </w:rPr>
          <w:t>臺</w:t>
        </w:r>
        <w:proofErr w:type="gramEnd"/>
        <w:r>
          <w:rPr>
            <w:rFonts w:ascii="標楷體" w:eastAsia="標楷體" w:hAnsi="標楷體" w:cs="Times New Roman" w:hint="eastAsia"/>
          </w:rPr>
          <w:t>東</w:t>
        </w:r>
      </w:ins>
      <w:ins w:id="44650" w:author="瑋婷 徐" w:date="2025-01-06T17:12:00Z" w16du:dateUtc="2025-01-06T09:12:00Z">
        <w:r w:rsidR="00003CCE" w:rsidRPr="00003CCE">
          <w:rPr>
            <w:rFonts w:ascii="標楷體" w:eastAsia="標楷體" w:hAnsi="標楷體" w:cs="Times New Roman" w:hint="eastAsia"/>
          </w:rPr>
          <w:t>分署記錄的鳥種及數量</w:t>
        </w:r>
      </w:ins>
      <w:ins w:id="44651" w:author="瑋婷 徐" w:date="2025-01-03T17:25:00Z" w16du:dateUtc="2025-01-03T09:25:00Z">
        <w:r>
          <w:rPr>
            <w:rFonts w:ascii="Times New Roman" w:eastAsia="標楷體" w:hAnsi="Times New Roman" w:cs="Times New Roman" w:hint="eastAsia"/>
          </w:rPr>
          <w:t>(</w:t>
        </w:r>
      </w:ins>
      <w:ins w:id="44652" w:author="瑋婷 徐" w:date="2025-01-03T17:26:00Z" w16du:dateUtc="2025-01-03T09:26:00Z">
        <w:r>
          <w:rPr>
            <w:rFonts w:ascii="Times New Roman" w:eastAsia="標楷體" w:hAnsi="Times New Roman" w:cs="Times New Roman" w:hint="eastAsia"/>
          </w:rPr>
          <w:t>續</w:t>
        </w:r>
      </w:ins>
      <w:ins w:id="44653" w:author="瑋婷 徐" w:date="2025-01-03T17:25:00Z" w16du:dateUtc="2025-01-03T09:25:00Z">
        <w:r>
          <w:rPr>
            <w:rFonts w:ascii="Times New Roman" w:eastAsia="標楷體" w:hAnsi="Times New Roman" w:cs="Times New Roman" w:hint="eastAsia"/>
          </w:rPr>
          <w:t>)</w:t>
        </w:r>
      </w:ins>
    </w:p>
    <w:tbl>
      <w:tblPr>
        <w:tblStyle w:val="Table"/>
        <w:tblW w:w="3765" w:type="pct"/>
        <w:jc w:val="center"/>
        <w:tblLook w:val="0420" w:firstRow="1" w:lastRow="0" w:firstColumn="0" w:lastColumn="0" w:noHBand="0" w:noVBand="1"/>
        <w:tblPrChange w:id="44654" w:author="瑋婷 徐" w:date="2025-01-06T17:12:00Z" w16du:dateUtc="2025-01-06T09:12:00Z">
          <w:tblPr>
            <w:tblStyle w:val="Table"/>
            <w:tblW w:w="5000" w:type="pct"/>
            <w:jc w:val="center"/>
            <w:tblLook w:val="0420" w:firstRow="1" w:lastRow="0" w:firstColumn="0" w:lastColumn="0" w:noHBand="0" w:noVBand="1"/>
          </w:tblPr>
        </w:tblPrChange>
      </w:tblPr>
      <w:tblGrid>
        <w:gridCol w:w="3519"/>
        <w:gridCol w:w="2735"/>
        <w:tblGridChange w:id="44655">
          <w:tblGrid>
            <w:gridCol w:w="3518"/>
            <w:gridCol w:w="1"/>
            <w:gridCol w:w="2735"/>
          </w:tblGrid>
        </w:tblGridChange>
      </w:tblGrid>
      <w:tr w:rsidR="00003CCE" w:rsidRPr="00D000CE" w14:paraId="4D7F73C0" w14:textId="77777777" w:rsidTr="00003CCE">
        <w:trPr>
          <w:cnfStyle w:val="100000000000" w:firstRow="1" w:lastRow="0" w:firstColumn="0" w:lastColumn="0" w:oddVBand="0" w:evenVBand="0" w:oddHBand="0" w:evenHBand="0" w:firstRowFirstColumn="0" w:firstRowLastColumn="0" w:lastRowFirstColumn="0" w:lastRowLastColumn="0"/>
          <w:tblHeader/>
          <w:jc w:val="center"/>
          <w:ins w:id="44656" w:author="瑋婷 徐" w:date="2025-01-04T22:32:00Z"/>
          <w:trPrChange w:id="44657" w:author="瑋婷 徐" w:date="2025-01-06T17:12:00Z" w16du:dateUtc="2025-01-06T09:12:00Z">
            <w:trPr>
              <w:tblHeader/>
              <w:jc w:val="center"/>
            </w:trPr>
          </w:trPrChange>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658" w:author="瑋婷 徐" w:date="2025-01-06T17:12:00Z" w16du:dateUtc="2025-01-06T09:12:00Z">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4A60F9F" w14:textId="77777777" w:rsidR="00003CCE" w:rsidRPr="00D000CE"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4659" w:author="瑋婷 徐" w:date="2025-01-04T22:32:00Z" w16du:dateUtc="2025-01-04T14:32:00Z"/>
                <w:rFonts w:ascii="Times New Roman" w:hAnsi="Times New Roman" w:cs="Times New Roman"/>
                <w:sz w:val="24"/>
              </w:rPr>
            </w:pPr>
            <w:ins w:id="44660" w:author="瑋婷 徐" w:date="2025-01-04T22:32:00Z" w16du:dateUtc="2025-01-04T14:32:00Z">
              <w:r w:rsidRPr="00D000CE">
                <w:rPr>
                  <w:rFonts w:ascii="Times New Roman" w:hAnsi="Times New Roman" w:cs="Times New Roman"/>
                  <w:sz w:val="24"/>
                </w:rPr>
                <w:t>鳥種</w:t>
              </w:r>
            </w:ins>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661" w:author="瑋婷 徐" w:date="2025-01-06T17:12:00Z" w16du:dateUtc="2025-01-06T09:12:00Z">
              <w:tcPr>
                <w:tcW w:w="1647" w:type="pct"/>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1B215AA" w14:textId="77777777" w:rsidR="00003CCE" w:rsidRPr="00D000CE" w:rsidRDefault="00003CCE" w:rsidP="00F46B5A">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4662" w:author="瑋婷 徐" w:date="2025-01-04T22:32:00Z" w16du:dateUtc="2025-01-04T14:32:00Z"/>
                <w:rFonts w:ascii="Times New Roman" w:hAnsi="Times New Roman" w:cs="Times New Roman"/>
                <w:sz w:val="24"/>
              </w:rPr>
            </w:pPr>
            <w:ins w:id="44663" w:author="瑋婷 徐" w:date="2025-01-04T22:32:00Z" w16du:dateUtc="2025-01-04T14:32: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r>
      <w:tr w:rsidR="00003CCE" w:rsidRPr="00D000CE" w14:paraId="4419D71F" w14:textId="77777777" w:rsidTr="00003CCE">
        <w:trPr>
          <w:jc w:val="center"/>
          <w:ins w:id="44664" w:author="瑋婷 徐" w:date="2025-01-04T22:32:00Z"/>
          <w:trPrChange w:id="44665"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66"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697F94" w14:textId="77777777" w:rsidR="00003CCE" w:rsidRPr="00D000CE" w:rsidRDefault="00003CCE" w:rsidP="00F46B5A">
            <w:pPr>
              <w:spacing w:after="0" w:line="360" w:lineRule="auto"/>
              <w:jc w:val="center"/>
              <w:rPr>
                <w:ins w:id="44667" w:author="瑋婷 徐" w:date="2025-01-04T22:32:00Z" w16du:dateUtc="2025-01-04T14:32:00Z"/>
                <w:rFonts w:ascii="Times New Roman" w:hAnsi="Times New Roman" w:cs="Times New Roman"/>
                <w:sz w:val="24"/>
              </w:rPr>
            </w:pPr>
            <w:ins w:id="44668" w:author="瑋婷 徐" w:date="2025-01-04T22:32:00Z" w16du:dateUtc="2025-01-04T14:32:00Z">
              <w:r w:rsidRPr="00D000CE">
                <w:rPr>
                  <w:rFonts w:ascii="Times New Roman" w:hAnsi="Times New Roman" w:cs="Times New Roman"/>
                  <w:sz w:val="24"/>
                </w:rPr>
                <w:t>斯氏繡眼</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69"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502F07" w14:textId="77777777" w:rsidR="00003CCE" w:rsidRPr="00D000CE" w:rsidRDefault="00003CCE" w:rsidP="00F46B5A">
            <w:pPr>
              <w:spacing w:after="0" w:line="360" w:lineRule="auto"/>
              <w:jc w:val="center"/>
              <w:rPr>
                <w:ins w:id="44670" w:author="瑋婷 徐" w:date="2025-01-04T22:32:00Z" w16du:dateUtc="2025-01-04T14:32:00Z"/>
                <w:rFonts w:ascii="Times New Roman" w:hAnsi="Times New Roman" w:cs="Times New Roman"/>
                <w:sz w:val="24"/>
              </w:rPr>
            </w:pPr>
            <w:ins w:id="44671" w:author="瑋婷 徐" w:date="2025-01-04T22:32:00Z" w16du:dateUtc="2025-01-04T14:32:00Z">
              <w:r w:rsidRPr="00D000CE">
                <w:rPr>
                  <w:rFonts w:ascii="Times New Roman" w:hAnsi="Times New Roman" w:cs="Times New Roman"/>
                  <w:sz w:val="24"/>
                </w:rPr>
                <w:t>5</w:t>
              </w:r>
            </w:ins>
          </w:p>
        </w:tc>
      </w:tr>
      <w:tr w:rsidR="00003CCE" w:rsidRPr="00D000CE" w14:paraId="2F946A92" w14:textId="77777777" w:rsidTr="00003CCE">
        <w:trPr>
          <w:jc w:val="center"/>
          <w:ins w:id="44672" w:author="瑋婷 徐" w:date="2025-01-04T22:32:00Z"/>
          <w:trPrChange w:id="44673"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74"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5EA498" w14:textId="77777777" w:rsidR="00003CCE" w:rsidRPr="00D000CE" w:rsidRDefault="00003CCE" w:rsidP="00F46B5A">
            <w:pPr>
              <w:spacing w:after="0" w:line="360" w:lineRule="auto"/>
              <w:jc w:val="center"/>
              <w:rPr>
                <w:ins w:id="44675" w:author="瑋婷 徐" w:date="2025-01-04T22:32:00Z" w16du:dateUtc="2025-01-04T14:32:00Z"/>
                <w:rFonts w:ascii="Times New Roman" w:hAnsi="Times New Roman" w:cs="Times New Roman"/>
                <w:sz w:val="24"/>
              </w:rPr>
            </w:pPr>
            <w:ins w:id="44676" w:author="瑋婷 徐" w:date="2025-01-04T22:32:00Z" w16du:dateUtc="2025-01-04T14:32:00Z">
              <w:r w:rsidRPr="00D000CE">
                <w:rPr>
                  <w:rFonts w:ascii="Times New Roman" w:hAnsi="Times New Roman" w:cs="Times New Roman"/>
                  <w:sz w:val="24"/>
                </w:rPr>
                <w:t>山紅頭</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77"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DD1702" w14:textId="77777777" w:rsidR="00003CCE" w:rsidRPr="00D000CE" w:rsidRDefault="00003CCE" w:rsidP="00F46B5A">
            <w:pPr>
              <w:spacing w:after="0" w:line="360" w:lineRule="auto"/>
              <w:jc w:val="center"/>
              <w:rPr>
                <w:ins w:id="44678" w:author="瑋婷 徐" w:date="2025-01-04T22:32:00Z" w16du:dateUtc="2025-01-04T14:32:00Z"/>
                <w:rFonts w:ascii="Times New Roman" w:hAnsi="Times New Roman" w:cs="Times New Roman"/>
                <w:sz w:val="24"/>
              </w:rPr>
            </w:pPr>
            <w:ins w:id="44679" w:author="瑋婷 徐" w:date="2025-01-04T22:32:00Z" w16du:dateUtc="2025-01-04T14:32:00Z">
              <w:r w:rsidRPr="00D000CE">
                <w:rPr>
                  <w:rFonts w:ascii="Times New Roman" w:hAnsi="Times New Roman" w:cs="Times New Roman"/>
                  <w:sz w:val="24"/>
                </w:rPr>
                <w:t>38</w:t>
              </w:r>
            </w:ins>
          </w:p>
        </w:tc>
      </w:tr>
      <w:tr w:rsidR="00003CCE" w:rsidRPr="00D000CE" w14:paraId="23772004" w14:textId="77777777" w:rsidTr="00003CCE">
        <w:trPr>
          <w:jc w:val="center"/>
          <w:ins w:id="44680" w:author="瑋婷 徐" w:date="2025-01-04T22:32:00Z"/>
          <w:trPrChange w:id="44681"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82"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C93B74" w14:textId="77777777" w:rsidR="00003CCE" w:rsidRPr="00D000CE" w:rsidRDefault="00003CCE" w:rsidP="00F46B5A">
            <w:pPr>
              <w:spacing w:after="0" w:line="360" w:lineRule="auto"/>
              <w:jc w:val="center"/>
              <w:rPr>
                <w:ins w:id="44683" w:author="瑋婷 徐" w:date="2025-01-04T22:32:00Z" w16du:dateUtc="2025-01-04T14:32:00Z"/>
                <w:rFonts w:ascii="Times New Roman" w:hAnsi="Times New Roman" w:cs="Times New Roman"/>
                <w:sz w:val="24"/>
              </w:rPr>
            </w:pPr>
            <w:ins w:id="44684" w:author="瑋婷 徐" w:date="2025-01-04T22:32:00Z" w16du:dateUtc="2025-01-04T14:32:00Z">
              <w:r w:rsidRPr="00D000CE">
                <w:rPr>
                  <w:rFonts w:ascii="Times New Roman" w:hAnsi="Times New Roman" w:cs="Times New Roman"/>
                  <w:sz w:val="24"/>
                </w:rPr>
                <w:t>小彎嘴</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85"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FAB7DF" w14:textId="77777777" w:rsidR="00003CCE" w:rsidRPr="00D000CE" w:rsidRDefault="00003CCE" w:rsidP="00F46B5A">
            <w:pPr>
              <w:spacing w:after="0" w:line="360" w:lineRule="auto"/>
              <w:jc w:val="center"/>
              <w:rPr>
                <w:ins w:id="44686" w:author="瑋婷 徐" w:date="2025-01-04T22:32:00Z" w16du:dateUtc="2025-01-04T14:32:00Z"/>
                <w:rFonts w:ascii="Times New Roman" w:hAnsi="Times New Roman" w:cs="Times New Roman"/>
                <w:sz w:val="24"/>
              </w:rPr>
            </w:pPr>
            <w:ins w:id="44687" w:author="瑋婷 徐" w:date="2025-01-04T22:32:00Z" w16du:dateUtc="2025-01-04T14:32:00Z">
              <w:r w:rsidRPr="00D000CE">
                <w:rPr>
                  <w:rFonts w:ascii="Times New Roman" w:hAnsi="Times New Roman" w:cs="Times New Roman"/>
                  <w:sz w:val="24"/>
                </w:rPr>
                <w:t>18</w:t>
              </w:r>
            </w:ins>
          </w:p>
        </w:tc>
      </w:tr>
      <w:tr w:rsidR="00003CCE" w:rsidRPr="00D000CE" w14:paraId="7AF8083A" w14:textId="77777777" w:rsidTr="00003CCE">
        <w:trPr>
          <w:jc w:val="center"/>
          <w:ins w:id="44688" w:author="瑋婷 徐" w:date="2025-01-04T22:32:00Z"/>
          <w:trPrChange w:id="44689"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90"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13F745" w14:textId="77777777" w:rsidR="00003CCE" w:rsidRPr="00D000CE" w:rsidRDefault="00003CCE" w:rsidP="00F46B5A">
            <w:pPr>
              <w:spacing w:after="0" w:line="360" w:lineRule="auto"/>
              <w:jc w:val="center"/>
              <w:rPr>
                <w:ins w:id="44691" w:author="瑋婷 徐" w:date="2025-01-04T22:32:00Z" w16du:dateUtc="2025-01-04T14:32:00Z"/>
                <w:rFonts w:ascii="Times New Roman" w:hAnsi="Times New Roman" w:cs="Times New Roman"/>
                <w:sz w:val="24"/>
              </w:rPr>
            </w:pPr>
            <w:ins w:id="44692" w:author="瑋婷 徐" w:date="2025-01-04T22:32:00Z" w16du:dateUtc="2025-01-04T14:32:00Z">
              <w:r w:rsidRPr="00D000CE">
                <w:rPr>
                  <w:rFonts w:ascii="Times New Roman" w:hAnsi="Times New Roman" w:cs="Times New Roman"/>
                  <w:sz w:val="24"/>
                </w:rPr>
                <w:t>大彎嘴</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93"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01E64A" w14:textId="77777777" w:rsidR="00003CCE" w:rsidRPr="00D000CE" w:rsidRDefault="00003CCE" w:rsidP="00F46B5A">
            <w:pPr>
              <w:spacing w:after="0" w:line="360" w:lineRule="auto"/>
              <w:jc w:val="center"/>
              <w:rPr>
                <w:ins w:id="44694" w:author="瑋婷 徐" w:date="2025-01-04T22:32:00Z" w16du:dateUtc="2025-01-04T14:32:00Z"/>
                <w:rFonts w:ascii="Times New Roman" w:hAnsi="Times New Roman" w:cs="Times New Roman"/>
                <w:sz w:val="24"/>
              </w:rPr>
            </w:pPr>
            <w:ins w:id="44695" w:author="瑋婷 徐" w:date="2025-01-04T22:32:00Z" w16du:dateUtc="2025-01-04T14:32:00Z">
              <w:r w:rsidRPr="00D000CE">
                <w:rPr>
                  <w:rFonts w:ascii="Times New Roman" w:hAnsi="Times New Roman" w:cs="Times New Roman"/>
                  <w:sz w:val="24"/>
                </w:rPr>
                <w:t>19</w:t>
              </w:r>
            </w:ins>
          </w:p>
        </w:tc>
      </w:tr>
      <w:tr w:rsidR="00003CCE" w:rsidRPr="00D000CE" w14:paraId="1769B036" w14:textId="77777777" w:rsidTr="00003CCE">
        <w:trPr>
          <w:jc w:val="center"/>
          <w:ins w:id="44696" w:author="瑋婷 徐" w:date="2025-01-04T22:32:00Z"/>
          <w:trPrChange w:id="44697"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698"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6097ED" w14:textId="77777777" w:rsidR="00003CCE" w:rsidRPr="00D000CE" w:rsidRDefault="00003CCE" w:rsidP="00F46B5A">
            <w:pPr>
              <w:spacing w:after="0" w:line="360" w:lineRule="auto"/>
              <w:jc w:val="center"/>
              <w:rPr>
                <w:ins w:id="44699" w:author="瑋婷 徐" w:date="2025-01-04T22:32:00Z" w16du:dateUtc="2025-01-04T14:32:00Z"/>
                <w:rFonts w:ascii="Times New Roman" w:hAnsi="Times New Roman" w:cs="Times New Roman"/>
                <w:sz w:val="24"/>
              </w:rPr>
            </w:pPr>
            <w:ins w:id="44700" w:author="瑋婷 徐" w:date="2025-01-04T22:32:00Z" w16du:dateUtc="2025-01-04T14:32:00Z">
              <w:r w:rsidRPr="00D000CE">
                <w:rPr>
                  <w:rFonts w:ascii="Times New Roman" w:hAnsi="Times New Roman" w:cs="Times New Roman"/>
                  <w:sz w:val="24"/>
                </w:rPr>
                <w:t>頭烏線</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01"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B12681" w14:textId="77777777" w:rsidR="00003CCE" w:rsidRPr="00D000CE" w:rsidRDefault="00003CCE" w:rsidP="00F46B5A">
            <w:pPr>
              <w:spacing w:after="0" w:line="360" w:lineRule="auto"/>
              <w:jc w:val="center"/>
              <w:rPr>
                <w:ins w:id="44702" w:author="瑋婷 徐" w:date="2025-01-04T22:32:00Z" w16du:dateUtc="2025-01-04T14:32:00Z"/>
                <w:rFonts w:ascii="Times New Roman" w:hAnsi="Times New Roman" w:cs="Times New Roman"/>
                <w:sz w:val="24"/>
              </w:rPr>
            </w:pPr>
            <w:ins w:id="44703" w:author="瑋婷 徐" w:date="2025-01-04T22:32:00Z" w16du:dateUtc="2025-01-04T14:32:00Z">
              <w:r w:rsidRPr="00D000CE">
                <w:rPr>
                  <w:rFonts w:ascii="Times New Roman" w:hAnsi="Times New Roman" w:cs="Times New Roman"/>
                  <w:sz w:val="24"/>
                </w:rPr>
                <w:t>27</w:t>
              </w:r>
            </w:ins>
          </w:p>
        </w:tc>
      </w:tr>
      <w:tr w:rsidR="00003CCE" w:rsidRPr="00D000CE" w14:paraId="3623F1B0" w14:textId="77777777" w:rsidTr="00003CCE">
        <w:trPr>
          <w:jc w:val="center"/>
          <w:ins w:id="44704" w:author="瑋婷 徐" w:date="2025-01-04T22:32:00Z"/>
          <w:trPrChange w:id="44705"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06"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99C668" w14:textId="77777777" w:rsidR="00003CCE" w:rsidRPr="00D000CE" w:rsidRDefault="00003CCE" w:rsidP="00F46B5A">
            <w:pPr>
              <w:spacing w:after="0" w:line="360" w:lineRule="auto"/>
              <w:jc w:val="center"/>
              <w:rPr>
                <w:ins w:id="44707" w:author="瑋婷 徐" w:date="2025-01-04T22:32:00Z" w16du:dateUtc="2025-01-04T14:32:00Z"/>
                <w:rFonts w:ascii="Times New Roman" w:hAnsi="Times New Roman" w:cs="Times New Roman"/>
                <w:sz w:val="24"/>
              </w:rPr>
            </w:pPr>
            <w:ins w:id="44708" w:author="瑋婷 徐" w:date="2025-01-04T22:32:00Z" w16du:dateUtc="2025-01-04T14:32:00Z">
              <w:r w:rsidRPr="00D000CE">
                <w:rPr>
                  <w:rFonts w:ascii="Times New Roman" w:hAnsi="Times New Roman" w:cs="Times New Roman"/>
                  <w:sz w:val="24"/>
                </w:rPr>
                <w:t>繡眼畫眉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09"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5D65DD" w14:textId="77777777" w:rsidR="00003CCE" w:rsidRPr="00D000CE" w:rsidRDefault="00003CCE" w:rsidP="00F46B5A">
            <w:pPr>
              <w:spacing w:after="0" w:line="360" w:lineRule="auto"/>
              <w:jc w:val="center"/>
              <w:rPr>
                <w:ins w:id="44710" w:author="瑋婷 徐" w:date="2025-01-04T22:32:00Z" w16du:dateUtc="2025-01-04T14:32:00Z"/>
                <w:rFonts w:ascii="Times New Roman" w:hAnsi="Times New Roman" w:cs="Times New Roman"/>
                <w:sz w:val="24"/>
              </w:rPr>
            </w:pPr>
            <w:ins w:id="44711" w:author="瑋婷 徐" w:date="2025-01-04T22:32:00Z" w16du:dateUtc="2025-01-04T14:32:00Z">
              <w:r w:rsidRPr="00D000CE">
                <w:rPr>
                  <w:rFonts w:ascii="Times New Roman" w:hAnsi="Times New Roman" w:cs="Times New Roman"/>
                  <w:sz w:val="24"/>
                </w:rPr>
                <w:t>39</w:t>
              </w:r>
            </w:ins>
          </w:p>
        </w:tc>
      </w:tr>
      <w:tr w:rsidR="00003CCE" w:rsidRPr="00D000CE" w14:paraId="3D87EDC3" w14:textId="77777777" w:rsidTr="00003CCE">
        <w:trPr>
          <w:jc w:val="center"/>
          <w:ins w:id="44712" w:author="瑋婷 徐" w:date="2025-01-04T22:32:00Z"/>
          <w:trPrChange w:id="44713"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14"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FBBE03" w14:textId="77777777" w:rsidR="00003CCE" w:rsidRPr="00D000CE" w:rsidRDefault="00003CCE" w:rsidP="00F46B5A">
            <w:pPr>
              <w:spacing w:after="0" w:line="360" w:lineRule="auto"/>
              <w:jc w:val="center"/>
              <w:rPr>
                <w:ins w:id="44715" w:author="瑋婷 徐" w:date="2025-01-04T22:32:00Z" w16du:dateUtc="2025-01-04T14:32:00Z"/>
                <w:rFonts w:ascii="Times New Roman" w:hAnsi="Times New Roman" w:cs="Times New Roman"/>
                <w:sz w:val="24"/>
              </w:rPr>
            </w:pPr>
            <w:ins w:id="44716" w:author="瑋婷 徐" w:date="2025-01-04T22:32:00Z" w16du:dateUtc="2025-01-04T14:32:00Z">
              <w:r w:rsidRPr="00D000CE">
                <w:rPr>
                  <w:rFonts w:ascii="Times New Roman" w:hAnsi="Times New Roman" w:cs="Times New Roman"/>
                  <w:sz w:val="24"/>
                </w:rPr>
                <w:t>白耳畫眉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17"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B54119" w14:textId="77777777" w:rsidR="00003CCE" w:rsidRPr="00D000CE" w:rsidRDefault="00003CCE" w:rsidP="00F46B5A">
            <w:pPr>
              <w:spacing w:after="0" w:line="360" w:lineRule="auto"/>
              <w:jc w:val="center"/>
              <w:rPr>
                <w:ins w:id="44718" w:author="瑋婷 徐" w:date="2025-01-04T22:32:00Z" w16du:dateUtc="2025-01-04T14:32:00Z"/>
                <w:rFonts w:ascii="Times New Roman" w:hAnsi="Times New Roman" w:cs="Times New Roman"/>
                <w:sz w:val="24"/>
              </w:rPr>
            </w:pPr>
            <w:ins w:id="44719" w:author="瑋婷 徐" w:date="2025-01-04T22:32:00Z" w16du:dateUtc="2025-01-04T14:32:00Z">
              <w:r w:rsidRPr="00D000CE">
                <w:rPr>
                  <w:rFonts w:ascii="Times New Roman" w:hAnsi="Times New Roman" w:cs="Times New Roman"/>
                  <w:sz w:val="24"/>
                </w:rPr>
                <w:t>4</w:t>
              </w:r>
            </w:ins>
          </w:p>
        </w:tc>
      </w:tr>
      <w:tr w:rsidR="00003CCE" w:rsidRPr="00D000CE" w14:paraId="4F912CEE" w14:textId="77777777" w:rsidTr="00003CCE">
        <w:trPr>
          <w:jc w:val="center"/>
          <w:ins w:id="44720" w:author="瑋婷 徐" w:date="2025-01-04T22:32:00Z"/>
          <w:trPrChange w:id="44721"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22"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B93A11" w14:textId="77777777" w:rsidR="00003CCE" w:rsidRPr="00D000CE" w:rsidRDefault="00003CCE" w:rsidP="00F46B5A">
            <w:pPr>
              <w:spacing w:after="0" w:line="360" w:lineRule="auto"/>
              <w:jc w:val="center"/>
              <w:rPr>
                <w:ins w:id="44723" w:author="瑋婷 徐" w:date="2025-01-04T22:32:00Z" w16du:dateUtc="2025-01-04T14:32:00Z"/>
                <w:rFonts w:ascii="Times New Roman" w:hAnsi="Times New Roman" w:cs="Times New Roman"/>
                <w:sz w:val="24"/>
              </w:rPr>
            </w:pPr>
            <w:ins w:id="44724" w:author="瑋婷 徐" w:date="2025-01-04T22:32:00Z" w16du:dateUtc="2025-01-04T14:32:00Z">
              <w:r w:rsidRPr="00D000CE">
                <w:rPr>
                  <w:rFonts w:ascii="Times New Roman" w:hAnsi="Times New Roman" w:cs="Times New Roman"/>
                  <w:sz w:val="24"/>
                </w:rPr>
                <w:t>黃胸藪眉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25"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F56B0E" w14:textId="77777777" w:rsidR="00003CCE" w:rsidRPr="00D000CE" w:rsidRDefault="00003CCE" w:rsidP="00F46B5A">
            <w:pPr>
              <w:spacing w:after="0" w:line="360" w:lineRule="auto"/>
              <w:jc w:val="center"/>
              <w:rPr>
                <w:ins w:id="44726" w:author="瑋婷 徐" w:date="2025-01-04T22:32:00Z" w16du:dateUtc="2025-01-04T14:32:00Z"/>
                <w:rFonts w:ascii="Times New Roman" w:hAnsi="Times New Roman" w:cs="Times New Roman"/>
                <w:sz w:val="24"/>
              </w:rPr>
            </w:pPr>
            <w:ins w:id="44727" w:author="瑋婷 徐" w:date="2025-01-04T22:32:00Z" w16du:dateUtc="2025-01-04T14:32:00Z">
              <w:r w:rsidRPr="00D000CE">
                <w:rPr>
                  <w:rFonts w:ascii="Times New Roman" w:hAnsi="Times New Roman" w:cs="Times New Roman"/>
                  <w:sz w:val="24"/>
                </w:rPr>
                <w:t>1</w:t>
              </w:r>
            </w:ins>
          </w:p>
        </w:tc>
      </w:tr>
      <w:tr w:rsidR="00003CCE" w:rsidRPr="00D000CE" w14:paraId="3E6C6E04" w14:textId="77777777" w:rsidTr="00003CCE">
        <w:trPr>
          <w:jc w:val="center"/>
          <w:ins w:id="44728" w:author="瑋婷 徐" w:date="2025-01-04T22:32:00Z"/>
          <w:trPrChange w:id="44729"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30"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75809B" w14:textId="77777777" w:rsidR="00003CCE" w:rsidRPr="00D000CE" w:rsidRDefault="00003CCE" w:rsidP="00F46B5A">
            <w:pPr>
              <w:spacing w:after="0" w:line="360" w:lineRule="auto"/>
              <w:jc w:val="center"/>
              <w:rPr>
                <w:ins w:id="44731" w:author="瑋婷 徐" w:date="2025-01-04T22:32:00Z" w16du:dateUtc="2025-01-04T14:32:00Z"/>
                <w:rFonts w:ascii="Times New Roman" w:hAnsi="Times New Roman" w:cs="Times New Roman"/>
                <w:sz w:val="24"/>
              </w:rPr>
            </w:pPr>
            <w:ins w:id="44732" w:author="瑋婷 徐" w:date="2025-01-04T22:32:00Z" w16du:dateUtc="2025-01-04T14:32:00Z">
              <w:r w:rsidRPr="00D000CE">
                <w:rPr>
                  <w:rFonts w:ascii="Times New Roman" w:hAnsi="Times New Roman" w:cs="Times New Roman"/>
                  <w:sz w:val="24"/>
                </w:rPr>
                <w:t>臺灣畫眉</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33"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D368C4" w14:textId="77777777" w:rsidR="00003CCE" w:rsidRPr="00D000CE" w:rsidRDefault="00003CCE" w:rsidP="00F46B5A">
            <w:pPr>
              <w:spacing w:after="0" w:line="360" w:lineRule="auto"/>
              <w:jc w:val="center"/>
              <w:rPr>
                <w:ins w:id="44734" w:author="瑋婷 徐" w:date="2025-01-04T22:32:00Z" w16du:dateUtc="2025-01-04T14:32:00Z"/>
                <w:rFonts w:ascii="Times New Roman" w:hAnsi="Times New Roman" w:cs="Times New Roman"/>
                <w:sz w:val="24"/>
              </w:rPr>
            </w:pPr>
            <w:ins w:id="44735" w:author="瑋婷 徐" w:date="2025-01-04T22:32:00Z" w16du:dateUtc="2025-01-04T14:32:00Z">
              <w:r w:rsidRPr="00D000CE">
                <w:rPr>
                  <w:rFonts w:ascii="Times New Roman" w:hAnsi="Times New Roman" w:cs="Times New Roman"/>
                  <w:sz w:val="24"/>
                </w:rPr>
                <w:t>1</w:t>
              </w:r>
            </w:ins>
          </w:p>
        </w:tc>
      </w:tr>
      <w:tr w:rsidR="00003CCE" w:rsidRPr="00D000CE" w14:paraId="09AAC688" w14:textId="77777777" w:rsidTr="00003CCE">
        <w:trPr>
          <w:jc w:val="center"/>
          <w:ins w:id="44736" w:author="瑋婷 徐" w:date="2025-01-04T22:32:00Z"/>
          <w:trPrChange w:id="44737"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38"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C56AF0" w14:textId="77777777" w:rsidR="00003CCE" w:rsidRPr="00D000CE" w:rsidRDefault="00003CCE" w:rsidP="00F46B5A">
            <w:pPr>
              <w:spacing w:after="0" w:line="360" w:lineRule="auto"/>
              <w:jc w:val="center"/>
              <w:rPr>
                <w:ins w:id="44739" w:author="瑋婷 徐" w:date="2025-01-04T22:32:00Z" w16du:dateUtc="2025-01-04T14:32:00Z"/>
                <w:rFonts w:ascii="Times New Roman" w:hAnsi="Times New Roman" w:cs="Times New Roman"/>
                <w:sz w:val="24"/>
              </w:rPr>
            </w:pPr>
            <w:ins w:id="44740" w:author="瑋婷 徐" w:date="2025-01-04T22:32:00Z" w16du:dateUtc="2025-01-04T14:32:00Z">
              <w:r w:rsidRPr="00D000CE">
                <w:rPr>
                  <w:rFonts w:ascii="Times New Roman" w:hAnsi="Times New Roman" w:cs="Times New Roman"/>
                  <w:sz w:val="24"/>
                </w:rPr>
                <w:t>白頭鶇</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41"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A47113" w14:textId="77777777" w:rsidR="00003CCE" w:rsidRPr="00D000CE" w:rsidRDefault="00003CCE" w:rsidP="00F46B5A">
            <w:pPr>
              <w:spacing w:after="0" w:line="360" w:lineRule="auto"/>
              <w:jc w:val="center"/>
              <w:rPr>
                <w:ins w:id="44742" w:author="瑋婷 徐" w:date="2025-01-04T22:32:00Z" w16du:dateUtc="2025-01-04T14:32:00Z"/>
                <w:rFonts w:ascii="Times New Roman" w:hAnsi="Times New Roman" w:cs="Times New Roman"/>
                <w:sz w:val="24"/>
              </w:rPr>
            </w:pPr>
            <w:ins w:id="44743" w:author="瑋婷 徐" w:date="2025-01-04T22:32:00Z" w16du:dateUtc="2025-01-04T14:32:00Z">
              <w:r w:rsidRPr="00D000CE">
                <w:rPr>
                  <w:rFonts w:ascii="Times New Roman" w:hAnsi="Times New Roman" w:cs="Times New Roman"/>
                  <w:sz w:val="24"/>
                </w:rPr>
                <w:t>4</w:t>
              </w:r>
            </w:ins>
          </w:p>
        </w:tc>
      </w:tr>
      <w:tr w:rsidR="00003CCE" w:rsidRPr="00D000CE" w14:paraId="5178D1DE" w14:textId="77777777" w:rsidTr="00003CCE">
        <w:trPr>
          <w:jc w:val="center"/>
          <w:ins w:id="44744" w:author="瑋婷 徐" w:date="2025-01-04T22:32:00Z"/>
          <w:trPrChange w:id="44745" w:author="瑋婷 徐" w:date="2025-01-06T17:12:00Z" w16du:dateUtc="2025-01-06T09:12:00Z">
            <w:trPr>
              <w:jc w:val="center"/>
            </w:trPr>
          </w:trPrChange>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46" w:author="瑋婷 徐" w:date="2025-01-06T17:12:00Z" w16du:dateUtc="2025-01-06T09:12: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8EF40B" w14:textId="77777777" w:rsidR="00003CCE" w:rsidRPr="00D000CE" w:rsidRDefault="00003CCE" w:rsidP="00F46B5A">
            <w:pPr>
              <w:spacing w:after="0" w:line="360" w:lineRule="auto"/>
              <w:jc w:val="center"/>
              <w:rPr>
                <w:ins w:id="44747" w:author="瑋婷 徐" w:date="2025-01-04T22:32:00Z" w16du:dateUtc="2025-01-04T14:32:00Z"/>
                <w:rFonts w:ascii="Times New Roman" w:hAnsi="Times New Roman" w:cs="Times New Roman"/>
                <w:sz w:val="24"/>
              </w:rPr>
            </w:pPr>
            <w:ins w:id="44748" w:author="瑋婷 徐" w:date="2025-01-04T22:32:00Z" w16du:dateUtc="2025-01-04T14:32:00Z">
              <w:r w:rsidRPr="00D000CE">
                <w:rPr>
                  <w:rFonts w:ascii="Times New Roman" w:hAnsi="Times New Roman" w:cs="Times New Roman"/>
                  <w:sz w:val="24"/>
                </w:rPr>
                <w:t>臺灣紫嘯鶇</w:t>
              </w:r>
            </w:ins>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4749" w:author="瑋婷 徐" w:date="2025-01-06T17:12:00Z" w16du:dateUtc="2025-01-06T09:12: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354361" w14:textId="77777777" w:rsidR="00003CCE" w:rsidRPr="00D000CE" w:rsidRDefault="00003CCE" w:rsidP="00F46B5A">
            <w:pPr>
              <w:spacing w:after="0" w:line="360" w:lineRule="auto"/>
              <w:jc w:val="center"/>
              <w:rPr>
                <w:ins w:id="44750" w:author="瑋婷 徐" w:date="2025-01-04T22:32:00Z" w16du:dateUtc="2025-01-04T14:32:00Z"/>
                <w:rFonts w:ascii="Times New Roman" w:hAnsi="Times New Roman" w:cs="Times New Roman"/>
                <w:sz w:val="24"/>
              </w:rPr>
            </w:pPr>
            <w:ins w:id="44751" w:author="瑋婷 徐" w:date="2025-01-04T22:32:00Z" w16du:dateUtc="2025-01-04T14:32:00Z">
              <w:r w:rsidRPr="00D000CE">
                <w:rPr>
                  <w:rFonts w:ascii="Times New Roman" w:hAnsi="Times New Roman" w:cs="Times New Roman"/>
                  <w:sz w:val="24"/>
                </w:rPr>
                <w:t>1</w:t>
              </w:r>
            </w:ins>
          </w:p>
        </w:tc>
      </w:tr>
      <w:tr w:rsidR="00003CCE" w:rsidRPr="00D000CE" w14:paraId="5F6F693E" w14:textId="77777777" w:rsidTr="00307E31">
        <w:trPr>
          <w:jc w:val="center"/>
          <w:ins w:id="44752" w:author="瑋婷 徐" w:date="2025-01-04T22:32:00Z"/>
          <w:trPrChange w:id="44753" w:author="瑋婷 徐" w:date="2025-01-06T17:24:00Z" w16du:dateUtc="2025-01-06T09:24:00Z">
            <w:trPr>
              <w:jc w:val="center"/>
            </w:trPr>
          </w:trPrChange>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754" w:author="瑋婷 徐" w:date="2025-01-06T17:24:00Z" w16du:dateUtc="2025-01-06T09:24: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180426" w14:textId="77777777" w:rsidR="00003CCE" w:rsidRPr="00D000CE" w:rsidRDefault="00003CCE" w:rsidP="00F46B5A">
            <w:pPr>
              <w:spacing w:after="0" w:line="360" w:lineRule="auto"/>
              <w:jc w:val="center"/>
              <w:rPr>
                <w:ins w:id="44755" w:author="瑋婷 徐" w:date="2025-01-04T22:32:00Z" w16du:dateUtc="2025-01-04T14:32:00Z"/>
                <w:rFonts w:ascii="Times New Roman" w:hAnsi="Times New Roman" w:cs="Times New Roman"/>
                <w:sz w:val="24"/>
              </w:rPr>
            </w:pPr>
            <w:ins w:id="44756" w:author="瑋婷 徐" w:date="2025-01-04T22:32:00Z" w16du:dateUtc="2025-01-04T14:32:00Z">
              <w:r w:rsidRPr="00D000CE">
                <w:rPr>
                  <w:rFonts w:ascii="Times New Roman" w:hAnsi="Times New Roman" w:cs="Times New Roman"/>
                  <w:sz w:val="24"/>
                </w:rPr>
                <w:t>白腰文鳥</w:t>
              </w:r>
            </w:ins>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4757" w:author="瑋婷 徐" w:date="2025-01-06T17:24:00Z" w16du:dateUtc="2025-01-06T09:24:00Z">
              <w:tcPr>
                <w:tcW w:w="164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63D8C1" w14:textId="77777777" w:rsidR="00003CCE" w:rsidRPr="00D000CE" w:rsidRDefault="00003CCE" w:rsidP="00F46B5A">
            <w:pPr>
              <w:spacing w:after="0" w:line="360" w:lineRule="auto"/>
              <w:jc w:val="center"/>
              <w:rPr>
                <w:ins w:id="44758" w:author="瑋婷 徐" w:date="2025-01-04T22:32:00Z" w16du:dateUtc="2025-01-04T14:32:00Z"/>
                <w:rFonts w:ascii="Times New Roman" w:hAnsi="Times New Roman" w:cs="Times New Roman"/>
                <w:sz w:val="24"/>
              </w:rPr>
            </w:pPr>
            <w:ins w:id="44759" w:author="瑋婷 徐" w:date="2025-01-04T22:32:00Z" w16du:dateUtc="2025-01-04T14:32:00Z">
              <w:r w:rsidRPr="00D000CE">
                <w:rPr>
                  <w:rFonts w:ascii="Times New Roman" w:hAnsi="Times New Roman" w:cs="Times New Roman"/>
                  <w:sz w:val="24"/>
                </w:rPr>
                <w:t>11</w:t>
              </w:r>
            </w:ins>
          </w:p>
        </w:tc>
      </w:tr>
      <w:tr w:rsidR="00003CCE" w:rsidRPr="00D000CE" w14:paraId="37E1A6C5" w14:textId="77777777" w:rsidTr="00307E31">
        <w:trPr>
          <w:jc w:val="center"/>
          <w:ins w:id="44760" w:author="瑋婷 徐" w:date="2025-01-04T22:32:00Z"/>
          <w:trPrChange w:id="44761" w:author="瑋婷 徐" w:date="2025-01-06T17:24:00Z" w16du:dateUtc="2025-01-06T09:24:00Z">
            <w:trPr>
              <w:jc w:val="center"/>
            </w:trPr>
          </w:trPrChange>
        </w:trPr>
        <w:tc>
          <w:tcPr>
            <w:tcW w:w="2813" w:type="pct"/>
            <w:tcBorders>
              <w:bottom w:val="single" w:sz="4" w:space="0" w:color="auto"/>
            </w:tcBorders>
            <w:shd w:val="clear" w:color="auto" w:fill="FFFFFF"/>
            <w:tcMar>
              <w:top w:w="0" w:type="dxa"/>
              <w:left w:w="0" w:type="dxa"/>
              <w:bottom w:w="0" w:type="dxa"/>
              <w:right w:w="0" w:type="dxa"/>
            </w:tcMar>
            <w:vAlign w:val="center"/>
            <w:tcPrChange w:id="44762" w:author="瑋婷 徐" w:date="2025-01-06T17:24:00Z" w16du:dateUtc="2025-01-06T09:24:00Z">
              <w:tcPr>
                <w:tcW w:w="2118"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0256888" w14:textId="77777777" w:rsidR="00003CCE" w:rsidRPr="00D000CE" w:rsidRDefault="00003CCE" w:rsidP="00F46B5A">
            <w:pPr>
              <w:spacing w:after="0" w:line="360" w:lineRule="auto"/>
              <w:jc w:val="center"/>
              <w:rPr>
                <w:ins w:id="44763" w:author="瑋婷 徐" w:date="2025-01-04T22:32:00Z" w16du:dateUtc="2025-01-04T14:32:00Z"/>
                <w:rFonts w:ascii="Times New Roman" w:hAnsi="Times New Roman" w:cs="Times New Roman"/>
                <w:sz w:val="24"/>
              </w:rPr>
            </w:pPr>
            <w:ins w:id="44764" w:author="瑋婷 徐" w:date="2025-01-04T22:32:00Z" w16du:dateUtc="2025-01-04T14:32:00Z">
              <w:r w:rsidRPr="00D000CE">
                <w:rPr>
                  <w:rFonts w:ascii="Times New Roman" w:hAnsi="Times New Roman" w:cs="Times New Roman"/>
                  <w:sz w:val="24"/>
                </w:rPr>
                <w:t>麻雀</w:t>
              </w:r>
            </w:ins>
          </w:p>
        </w:tc>
        <w:tc>
          <w:tcPr>
            <w:tcW w:w="2187" w:type="pct"/>
            <w:tcBorders>
              <w:bottom w:val="single" w:sz="4" w:space="0" w:color="auto"/>
            </w:tcBorders>
            <w:shd w:val="clear" w:color="auto" w:fill="FFFFFF"/>
            <w:tcMar>
              <w:top w:w="0" w:type="dxa"/>
              <w:left w:w="0" w:type="dxa"/>
              <w:bottom w:w="0" w:type="dxa"/>
              <w:right w:w="0" w:type="dxa"/>
            </w:tcMar>
            <w:vAlign w:val="center"/>
            <w:tcPrChange w:id="44765" w:author="瑋婷 徐" w:date="2025-01-06T17:24:00Z" w16du:dateUtc="2025-01-06T09:24:00Z">
              <w:tcPr>
                <w:tcW w:w="1647" w:type="pct"/>
                <w:gridSpan w:val="2"/>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62810A8" w14:textId="77777777" w:rsidR="00003CCE" w:rsidRPr="00D000CE" w:rsidRDefault="00003CCE" w:rsidP="00F46B5A">
            <w:pPr>
              <w:spacing w:after="0" w:line="360" w:lineRule="auto"/>
              <w:jc w:val="center"/>
              <w:rPr>
                <w:ins w:id="44766" w:author="瑋婷 徐" w:date="2025-01-04T22:32:00Z" w16du:dateUtc="2025-01-04T14:32:00Z"/>
                <w:rFonts w:ascii="Times New Roman" w:hAnsi="Times New Roman" w:cs="Times New Roman"/>
                <w:sz w:val="24"/>
              </w:rPr>
            </w:pPr>
            <w:ins w:id="44767" w:author="瑋婷 徐" w:date="2025-01-04T22:32:00Z" w16du:dateUtc="2025-01-04T14:32:00Z">
              <w:r w:rsidRPr="00D000CE">
                <w:rPr>
                  <w:rFonts w:ascii="Times New Roman" w:hAnsi="Times New Roman" w:cs="Times New Roman"/>
                  <w:sz w:val="24"/>
                </w:rPr>
                <w:t>6</w:t>
              </w:r>
            </w:ins>
          </w:p>
        </w:tc>
      </w:tr>
      <w:tr w:rsidR="00307E31" w:rsidRPr="00D000CE" w14:paraId="36D00D84" w14:textId="77777777" w:rsidTr="00307E31">
        <w:tblPrEx>
          <w:tblPrExChange w:id="44768" w:author="瑋婷 徐" w:date="2025-01-06T17:24:00Z" w16du:dateUtc="2025-01-06T09:24:00Z">
            <w:tblPrEx>
              <w:tblW w:w="3765" w:type="pct"/>
            </w:tblPrEx>
          </w:tblPrExChange>
        </w:tblPrEx>
        <w:trPr>
          <w:jc w:val="center"/>
          <w:ins w:id="44769" w:author="瑋婷 徐" w:date="2025-01-06T17:24:00Z" w16du:dateUtc="2025-01-06T09:24:00Z"/>
          <w:trPrChange w:id="44770" w:author="瑋婷 徐" w:date="2025-01-06T17:24:00Z" w16du:dateUtc="2025-01-06T09:24:00Z">
            <w:trPr>
              <w:jc w:val="center"/>
            </w:trPr>
          </w:trPrChange>
        </w:trPr>
        <w:tc>
          <w:tcPr>
            <w:tcW w:w="2813"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771" w:author="瑋婷 徐" w:date="2025-01-06T17:24:00Z" w16du:dateUtc="2025-01-06T09:24:00Z">
              <w:tcPr>
                <w:tcW w:w="2813" w:type="pct"/>
                <w:gridSpan w:val="2"/>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F915E37" w14:textId="6A2D9CB5" w:rsidR="00307E31" w:rsidRPr="00307E31" w:rsidRDefault="00307E31" w:rsidP="00307E31">
            <w:pPr>
              <w:spacing w:after="0" w:line="360" w:lineRule="auto"/>
              <w:jc w:val="center"/>
              <w:rPr>
                <w:ins w:id="44772" w:author="瑋婷 徐" w:date="2025-01-06T17:24:00Z" w16du:dateUtc="2025-01-06T09:24:00Z"/>
                <w:rFonts w:ascii="Times New Roman" w:hAnsi="Times New Roman" w:cs="Times New Roman"/>
                <w:sz w:val="24"/>
                <w:rPrChange w:id="44773" w:author="瑋婷 徐" w:date="2025-01-06T17:24:00Z" w16du:dateUtc="2025-01-06T09:24:00Z">
                  <w:rPr>
                    <w:ins w:id="44774" w:author="瑋婷 徐" w:date="2025-01-06T17:24:00Z" w16du:dateUtc="2025-01-06T09:24:00Z"/>
                    <w:rFonts w:ascii="Times New Roman" w:hAnsi="Times New Roman" w:cs="Times New Roman"/>
                  </w:rPr>
                </w:rPrChange>
              </w:rPr>
              <w:pPrChange w:id="44775" w:author="瑋婷 徐" w:date="2025-01-06T17:24:00Z" w16du:dateUtc="2025-01-06T09:24:00Z">
                <w:pPr>
                  <w:spacing w:line="360" w:lineRule="auto"/>
                  <w:jc w:val="center"/>
                </w:pPr>
              </w:pPrChange>
            </w:pPr>
            <w:ins w:id="44776" w:author="瑋婷 徐" w:date="2025-01-06T17:24:00Z" w16du:dateUtc="2025-01-06T09:24:00Z">
              <w:r>
                <w:rPr>
                  <w:rFonts w:ascii="Times New Roman" w:hAnsi="Times New Roman" w:cs="Times New Roman" w:hint="eastAsia"/>
                  <w:sz w:val="24"/>
                  <w:lang w:eastAsia="zh-TW"/>
                </w:rPr>
                <w:t>總計</w:t>
              </w:r>
              <w:r>
                <w:rPr>
                  <w:rFonts w:ascii="Times New Roman" w:hAnsi="Times New Roman" w:cs="Times New Roman" w:hint="eastAsia"/>
                  <w:sz w:val="24"/>
                  <w:lang w:eastAsia="zh-TW"/>
                </w:rPr>
                <w:t>(</w:t>
              </w:r>
            </w:ins>
            <w:ins w:id="44777" w:author="瑋婷 徐" w:date="2025-01-06T17:25:00Z" w16du:dateUtc="2025-01-06T09:25:00Z">
              <w:r>
                <w:rPr>
                  <w:rFonts w:ascii="Times New Roman" w:hAnsi="Times New Roman" w:cs="Times New Roman" w:hint="eastAsia"/>
                  <w:sz w:val="24"/>
                  <w:lang w:eastAsia="zh-TW"/>
                </w:rPr>
                <w:t>40</w:t>
              </w:r>
            </w:ins>
            <w:ins w:id="44778" w:author="瑋婷 徐" w:date="2025-01-06T17:24:00Z" w16du:dateUtc="2025-01-06T09:24:00Z">
              <w:r>
                <w:rPr>
                  <w:rFonts w:ascii="Times New Roman" w:hAnsi="Times New Roman" w:cs="Times New Roman" w:hint="eastAsia"/>
                  <w:sz w:val="24"/>
                  <w:lang w:eastAsia="zh-TW"/>
                </w:rPr>
                <w:t>種</w:t>
              </w:r>
              <w:r>
                <w:rPr>
                  <w:rFonts w:ascii="Times New Roman" w:hAnsi="Times New Roman" w:cs="Times New Roman" w:hint="eastAsia"/>
                  <w:sz w:val="24"/>
                  <w:lang w:eastAsia="zh-TW"/>
                </w:rPr>
                <w:t>)</w:t>
              </w:r>
            </w:ins>
          </w:p>
        </w:tc>
        <w:tc>
          <w:tcPr>
            <w:tcW w:w="2187"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4779" w:author="瑋婷 徐" w:date="2025-01-06T17:24:00Z" w16du:dateUtc="2025-01-06T09:24:00Z">
              <w:tcPr>
                <w:tcW w:w="2187"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06D8660F" w14:textId="2C5F2FA0" w:rsidR="00307E31" w:rsidRPr="00307E31" w:rsidRDefault="00022FB1" w:rsidP="00307E31">
            <w:pPr>
              <w:spacing w:after="0" w:line="360" w:lineRule="auto"/>
              <w:jc w:val="center"/>
              <w:rPr>
                <w:ins w:id="44780" w:author="瑋婷 徐" w:date="2025-01-06T17:24:00Z" w16du:dateUtc="2025-01-06T09:24:00Z"/>
                <w:rFonts w:ascii="Times New Roman" w:hAnsi="Times New Roman" w:cs="Times New Roman"/>
                <w:sz w:val="24"/>
                <w:rPrChange w:id="44781" w:author="瑋婷 徐" w:date="2025-01-06T17:24:00Z" w16du:dateUtc="2025-01-06T09:24:00Z">
                  <w:rPr>
                    <w:ins w:id="44782" w:author="瑋婷 徐" w:date="2025-01-06T17:24:00Z" w16du:dateUtc="2025-01-06T09:24:00Z"/>
                    <w:rFonts w:ascii="Times New Roman" w:hAnsi="Times New Roman" w:cs="Times New Roman"/>
                  </w:rPr>
                </w:rPrChange>
              </w:rPr>
              <w:pPrChange w:id="44783" w:author="瑋婷 徐" w:date="2025-01-06T17:24:00Z" w16du:dateUtc="2025-01-06T09:24:00Z">
                <w:pPr>
                  <w:spacing w:line="360" w:lineRule="auto"/>
                  <w:jc w:val="center"/>
                </w:pPr>
              </w:pPrChange>
            </w:pPr>
            <w:ins w:id="44784" w:author="瑋婷 徐" w:date="2025-01-06T17:32:00Z" w16du:dateUtc="2025-01-06T09:32:00Z">
              <w:r>
                <w:rPr>
                  <w:rFonts w:ascii="Times New Roman" w:hAnsi="Times New Roman" w:cs="Times New Roman" w:hint="eastAsia"/>
                  <w:sz w:val="24"/>
                  <w:lang w:eastAsia="zh-TW"/>
                </w:rPr>
                <w:t>552</w:t>
              </w:r>
            </w:ins>
          </w:p>
        </w:tc>
      </w:tr>
    </w:tbl>
    <w:p w14:paraId="580D0D13" w14:textId="77777777" w:rsidR="007F2DFD" w:rsidRDefault="007F2DFD">
      <w:pPr>
        <w:rPr>
          <w:ins w:id="44785" w:author="瑋婷 徐" w:date="2025-01-03T15:10:00Z" w16du:dateUtc="2025-01-03T07:10:00Z"/>
          <w:rFonts w:eastAsiaTheme="minorEastAsia"/>
        </w:rPr>
      </w:pPr>
    </w:p>
    <w:p w14:paraId="2DE55783" w14:textId="77777777" w:rsidR="00AA385F" w:rsidRDefault="00AA385F">
      <w:pPr>
        <w:rPr>
          <w:ins w:id="44786" w:author="瑋婷 徐" w:date="2025-01-03T15:07:00Z" w16du:dateUtc="2025-01-03T07:07:00Z"/>
          <w:rFonts w:eastAsiaTheme="minorEastAsia"/>
        </w:rPr>
      </w:pPr>
    </w:p>
    <w:p w14:paraId="6FC9BD50" w14:textId="77777777" w:rsidR="00AA385F" w:rsidRPr="00AA385F" w:rsidRDefault="00AA385F">
      <w:pPr>
        <w:rPr>
          <w:rFonts w:eastAsiaTheme="minorEastAsia"/>
          <w:rPrChange w:id="44787" w:author="瑋婷 徐" w:date="2025-01-03T15:07:00Z" w16du:dateUtc="2025-01-03T07:07:00Z">
            <w:rPr/>
          </w:rPrChange>
        </w:rPr>
        <w:sectPr w:rsidR="00AA385F" w:rsidRPr="00AA385F">
          <w:footerReference w:type="default" r:id="rId26"/>
          <w:footerReference w:type="first" r:id="rId27"/>
          <w:pgSz w:w="11906" w:h="16838"/>
          <w:pgMar w:top="1440" w:right="1800" w:bottom="1440" w:left="1800" w:header="0" w:footer="992" w:gutter="0"/>
          <w:cols w:space="720"/>
          <w:formProt w:val="0"/>
          <w:docGrid w:type="lines" w:linePitch="360"/>
        </w:sectPr>
      </w:pPr>
    </w:p>
    <w:p w14:paraId="206D7637" w14:textId="77777777" w:rsidR="00D93FCC" w:rsidRDefault="002435EC">
      <w:pPr>
        <w:spacing w:line="360" w:lineRule="auto"/>
        <w:jc w:val="center"/>
        <w:rPr>
          <w:rFonts w:ascii="Times New Roman" w:eastAsia="標楷體" w:hAnsi="Times New Roman" w:cs="Times New Roman"/>
        </w:rPr>
      </w:pPr>
      <w:r>
        <w:rPr>
          <w:noProof/>
        </w:rPr>
        <w:lastRenderedPageBreak/>
        <w:drawing>
          <wp:inline distT="0" distB="0" distL="0" distR="0" wp14:anchorId="182F964A" wp14:editId="74A55192">
            <wp:extent cx="5274310" cy="5248275"/>
            <wp:effectExtent l="0" t="0" r="0" b="0"/>
            <wp:docPr id="3"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3" descr="\\10.40.1.138\Bird Research\BBSTW (20170612)\02_成果\2021\2020-2021_林務局年報\圖&amp;名錄excel\檢核流程-臺灣獼猴.jpg"/>
                    <pic:cNvPicPr>
                      <a:picLocks noChangeAspect="1" noChangeArrowheads="1"/>
                    </pic:cNvPicPr>
                  </pic:nvPicPr>
                  <pic:blipFill>
                    <a:blip r:embed="rId28"/>
                    <a:stretch>
                      <a:fillRect/>
                    </a:stretch>
                  </pic:blipFill>
                  <pic:spPr bwMode="auto">
                    <a:xfrm>
                      <a:off x="0" y="0"/>
                      <a:ext cx="5274310" cy="5248275"/>
                    </a:xfrm>
                    <a:prstGeom prst="rect">
                      <a:avLst/>
                    </a:prstGeom>
                  </pic:spPr>
                </pic:pic>
              </a:graphicData>
            </a:graphic>
          </wp:inline>
        </w:drawing>
      </w:r>
    </w:p>
    <w:p w14:paraId="225CD108" w14:textId="77777777" w:rsidR="00D93FCC" w:rsidRDefault="00D93FCC">
      <w:pPr>
        <w:spacing w:line="360" w:lineRule="auto"/>
        <w:rPr>
          <w:rFonts w:ascii="Times New Roman" w:eastAsia="標楷體" w:hAnsi="Times New Roman" w:cs="Times New Roman"/>
        </w:rPr>
      </w:pPr>
    </w:p>
    <w:p w14:paraId="5DCBEA75" w14:textId="77777777" w:rsidR="00D93FCC" w:rsidRDefault="002435EC" w:rsidP="002435EC">
      <w:pPr>
        <w:spacing w:line="360" w:lineRule="auto"/>
        <w:jc w:val="center"/>
        <w:rPr>
          <w:rFonts w:ascii="Times New Roman" w:eastAsia="標楷體" w:hAnsi="Times New Roman" w:cs="Times New Roman"/>
        </w:rPr>
        <w:sectPr w:rsidR="00D93FCC">
          <w:footerReference w:type="default" r:id="rId29"/>
          <w:footerReference w:type="first" r:id="rId30"/>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w:t>
      </w:r>
      <w:r>
        <w:rPr>
          <w:rFonts w:ascii="Times New Roman" w:eastAsia="標楷體" w:hAnsi="Times New Roman" w:cs="Times New Roman"/>
        </w:rPr>
        <w:t>、臺灣獼猴調查資料檢核流程圖</w:t>
      </w:r>
    </w:p>
    <w:p w14:paraId="72EE8070" w14:textId="77777777" w:rsidR="00D93FCC" w:rsidDel="0044236D" w:rsidRDefault="002435EC">
      <w:pPr>
        <w:spacing w:line="360" w:lineRule="auto"/>
        <w:jc w:val="center"/>
        <w:rPr>
          <w:del w:id="44788" w:author="瑋婷 徐" w:date="2025-01-06T09:53:00Z" w16du:dateUtc="2025-01-06T01:53:00Z"/>
          <w:rFonts w:ascii="Times New Roman" w:eastAsia="標楷體" w:hAnsi="Times New Roman" w:cs="Times New Roman"/>
        </w:rPr>
      </w:pPr>
      <w:r>
        <w:rPr>
          <w:noProof/>
        </w:rPr>
        <w:lastRenderedPageBreak/>
        <w:drawing>
          <wp:inline distT="0" distB="0" distL="0" distR="0" wp14:anchorId="05375331" wp14:editId="367F29BC">
            <wp:extent cx="5274310" cy="6926580"/>
            <wp:effectExtent l="0" t="0" r="0" b="0"/>
            <wp:docPr id="4"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6" descr="\\10.40.1.138\Bird Research\BBSTW (20170612)\02_成果\2021\2020-2021_林務局年報\圖&amp;名錄excel\檢核流程-繁殖鳥.jpg"/>
                    <pic:cNvPicPr>
                      <a:picLocks noChangeAspect="1" noChangeArrowheads="1"/>
                    </pic:cNvPicPr>
                  </pic:nvPicPr>
                  <pic:blipFill>
                    <a:blip r:embed="rId31"/>
                    <a:stretch>
                      <a:fillRect/>
                    </a:stretch>
                  </pic:blipFill>
                  <pic:spPr bwMode="auto">
                    <a:xfrm>
                      <a:off x="0" y="0"/>
                      <a:ext cx="5274310" cy="6926580"/>
                    </a:xfrm>
                    <a:prstGeom prst="rect">
                      <a:avLst/>
                    </a:prstGeom>
                  </pic:spPr>
                </pic:pic>
              </a:graphicData>
            </a:graphic>
          </wp:inline>
        </w:drawing>
      </w:r>
    </w:p>
    <w:p w14:paraId="42C24525" w14:textId="1AC82093" w:rsidR="00D93FCC" w:rsidDel="0044236D" w:rsidRDefault="00D93FCC">
      <w:pPr>
        <w:spacing w:line="360" w:lineRule="auto"/>
        <w:rPr>
          <w:del w:id="44789" w:author="瑋婷 徐" w:date="2025-01-06T09:53:00Z" w16du:dateUtc="2025-01-06T01:53:00Z"/>
          <w:rFonts w:ascii="Times New Roman" w:eastAsia="標楷體" w:hAnsi="Times New Roman" w:cs="Times New Roman" w:hint="eastAsia"/>
        </w:rPr>
      </w:pPr>
    </w:p>
    <w:p w14:paraId="33ADD07A" w14:textId="77777777" w:rsidR="0044236D" w:rsidRDefault="002435EC" w:rsidP="0044236D">
      <w:pPr>
        <w:spacing w:line="360" w:lineRule="auto"/>
        <w:jc w:val="center"/>
        <w:rPr>
          <w:ins w:id="44790" w:author="瑋婷 徐" w:date="2025-01-06T09:53:00Z" w16du:dateUtc="2025-01-06T01:53:00Z"/>
          <w:rFonts w:ascii="Times New Roman" w:eastAsia="Times New Roman" w:hAnsi="Times New Roman" w:cs="Times New Roman"/>
          <w:color w:val="000000"/>
          <w:sz w:val="2"/>
          <w:szCs w:val="2"/>
          <w:shd w:val="clear" w:color="auto" w:fill="000000"/>
          <w:lang w:val="x-none" w:eastAsia="x-none" w:bidi="x-none"/>
        </w:rPr>
      </w:pPr>
      <w:r>
        <w:rPr>
          <w:rFonts w:ascii="Times New Roman" w:eastAsia="標楷體" w:hAnsi="Times New Roman" w:cs="Times New Roman"/>
        </w:rPr>
        <w:t>圖</w:t>
      </w:r>
      <w:r>
        <w:rPr>
          <w:rFonts w:ascii="Times New Roman" w:eastAsia="標楷體" w:hAnsi="Times New Roman" w:cs="Times New Roman"/>
        </w:rPr>
        <w:t>2</w:t>
      </w:r>
      <w:r>
        <w:rPr>
          <w:rFonts w:ascii="Times New Roman" w:eastAsia="標楷體" w:hAnsi="Times New Roman" w:cs="Times New Roman"/>
        </w:rPr>
        <w:t>、臺灣繁殖鳥類調查資料檢核流程圖</w:t>
      </w:r>
      <w:r>
        <w:rPr>
          <w:rFonts w:ascii="Times New Roman" w:eastAsia="Times New Roman" w:hAnsi="Times New Roman" w:cs="Times New Roman"/>
          <w:color w:val="000000"/>
          <w:sz w:val="2"/>
          <w:szCs w:val="2"/>
          <w:shd w:val="clear" w:color="auto" w:fill="000000"/>
          <w:lang w:val="x-none" w:eastAsia="x-none" w:bidi="x-none"/>
        </w:rPr>
        <w:t xml:space="preserve"> </w:t>
      </w:r>
    </w:p>
    <w:p w14:paraId="28F851C5" w14:textId="77777777" w:rsidR="0044236D" w:rsidRDefault="0044236D">
      <w:pPr>
        <w:suppressAutoHyphens/>
        <w:rPr>
          <w:ins w:id="44791" w:author="瑋婷 徐" w:date="2025-01-06T09:53:00Z" w16du:dateUtc="2025-01-06T01:53:00Z"/>
          <w:rFonts w:ascii="Times New Roman" w:eastAsia="Times New Roman" w:hAnsi="Times New Roman" w:cs="Times New Roman"/>
          <w:color w:val="000000"/>
          <w:sz w:val="2"/>
          <w:szCs w:val="2"/>
          <w:shd w:val="clear" w:color="auto" w:fill="000000"/>
          <w:lang w:val="x-none" w:eastAsia="x-none" w:bidi="x-none"/>
        </w:rPr>
      </w:pPr>
      <w:ins w:id="44792" w:author="瑋婷 徐" w:date="2025-01-06T09:53:00Z" w16du:dateUtc="2025-01-06T01:53:00Z">
        <w:r>
          <w:rPr>
            <w:rFonts w:ascii="Times New Roman" w:eastAsia="Times New Roman" w:hAnsi="Times New Roman" w:cs="Times New Roman"/>
            <w:color w:val="000000"/>
            <w:sz w:val="2"/>
            <w:szCs w:val="2"/>
            <w:shd w:val="clear" w:color="auto" w:fill="000000"/>
            <w:lang w:val="x-none" w:eastAsia="x-none" w:bidi="x-none"/>
          </w:rPr>
          <w:br w:type="page"/>
        </w:r>
      </w:ins>
    </w:p>
    <w:p w14:paraId="31E36B0B" w14:textId="4E08572E" w:rsidR="00D93FCC" w:rsidRDefault="002435EC" w:rsidP="0044236D">
      <w:pPr>
        <w:spacing w:line="360" w:lineRule="auto"/>
        <w:jc w:val="center"/>
        <w:rPr>
          <w:rFonts w:ascii="Times New Roman" w:eastAsia="標楷體" w:hAnsi="Times New Roman" w:cs="Times New Roman"/>
        </w:rPr>
      </w:pPr>
      <w:del w:id="44793" w:author="瑋婷 徐" w:date="2025-01-06T09:53:00Z" w16du:dateUtc="2025-01-06T01:53:00Z">
        <w:r w:rsidDel="0044236D">
          <w:lastRenderedPageBreak/>
          <w:delText xml:space="preserve"> </w:delText>
        </w:r>
      </w:del>
      <w:r>
        <w:rPr>
          <w:noProof/>
        </w:rPr>
        <w:drawing>
          <wp:inline distT="0" distB="0" distL="0" distR="0" wp14:anchorId="4770EE35" wp14:editId="395ADE54">
            <wp:extent cx="5274310" cy="7458470"/>
            <wp:effectExtent l="0" t="0" r="2540" b="9525"/>
            <wp:docPr id="5" name="圖片 11239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12390833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74310" cy="7458470"/>
                    </a:xfrm>
                    <a:prstGeom prst="rect">
                      <a:avLst/>
                    </a:prstGeom>
                  </pic:spPr>
                </pic:pic>
              </a:graphicData>
            </a:graphic>
          </wp:inline>
        </w:drawing>
      </w:r>
    </w:p>
    <w:p w14:paraId="7C8E4D39" w14:textId="108BB818" w:rsidR="00D93FCC" w:rsidRDefault="002435EC">
      <w:pPr>
        <w:rPr>
          <w:rFonts w:ascii="Times New Roman" w:eastAsia="標楷體" w:hAnsi="Times New Roman" w:cs="Times New Roman"/>
        </w:rPr>
        <w:sectPr w:rsidR="00D93FCC">
          <w:footerReference w:type="default" r:id="rId33"/>
          <w:footerReference w:type="first" r:id="rId34"/>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3</w:t>
      </w:r>
      <w:r>
        <w:rPr>
          <w:rFonts w:ascii="Times New Roman" w:eastAsia="標楷體" w:hAnsi="Times New Roman" w:cs="Times New Roman"/>
        </w:rPr>
        <w:t>、</w:t>
      </w:r>
      <w:r>
        <w:rPr>
          <w:rFonts w:ascii="Times New Roman" w:eastAsia="標楷體" w:hAnsi="Times New Roman" w:cs="Times New Roman"/>
        </w:rPr>
        <w:t>202</w:t>
      </w:r>
      <w:del w:id="44794" w:author="瑋婷 徐" w:date="2025-01-05T02:47:00Z" w16du:dateUtc="2025-01-04T18:47:00Z">
        <w:r w:rsidDel="0088202E">
          <w:rPr>
            <w:rFonts w:ascii="Times New Roman" w:eastAsia="標楷體" w:hAnsi="Times New Roman" w:cs="Times New Roman"/>
          </w:rPr>
          <w:delText>3</w:delText>
        </w:r>
      </w:del>
      <w:ins w:id="44795" w:author="瑋婷 徐" w:date="2025-01-05T02:47:00Z" w16du:dateUtc="2025-01-04T18:47:00Z">
        <w:r w:rsidR="0088202E">
          <w:rPr>
            <w:rFonts w:ascii="Times New Roman" w:eastAsia="標楷體" w:hAnsi="Times New Roman" w:cs="Times New Roman" w:hint="eastAsia"/>
          </w:rPr>
          <w:t>4</w:t>
        </w:r>
      </w:ins>
      <w:r>
        <w:rPr>
          <w:rFonts w:ascii="Times New Roman" w:eastAsia="標楷體" w:hAnsi="Times New Roman" w:cs="Times New Roman"/>
        </w:rPr>
        <w:t>年</w:t>
      </w:r>
      <w:proofErr w:type="gramStart"/>
      <w:r>
        <w:rPr>
          <w:rFonts w:ascii="Times New Roman" w:eastAsia="標楷體" w:hAnsi="Times New Roman" w:cs="Times New Roman"/>
          <w:color w:val="000000"/>
        </w:rPr>
        <w:t>各林</w:t>
      </w:r>
      <w:r>
        <w:rPr>
          <w:rFonts w:ascii="Times New Roman" w:eastAsia="標楷體" w:hAnsi="Times New Roman" w:cs="Times New Roman"/>
        </w:rPr>
        <w:t>型海拔</w:t>
      </w:r>
      <w:proofErr w:type="gramEnd"/>
      <w:r>
        <w:rPr>
          <w:rFonts w:ascii="Times New Roman" w:eastAsia="標楷體" w:hAnsi="Times New Roman" w:cs="Times New Roman"/>
        </w:rPr>
        <w:t>50 m</w:t>
      </w:r>
      <w:r>
        <w:rPr>
          <w:rFonts w:ascii="Times New Roman" w:eastAsia="標楷體" w:hAnsi="Times New Roman" w:cs="Times New Roman"/>
        </w:rPr>
        <w:t>以上的臺灣獼猴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proofErr w:type="gramStart"/>
      <w:r>
        <w:rPr>
          <w:rFonts w:ascii="Times New Roman" w:eastAsia="標楷體" w:hAnsi="Times New Roman" w:cs="Times New Roman"/>
        </w:rPr>
        <w:t>調查樣點和記錄到猴群的樣點分布</w:t>
      </w:r>
      <w:proofErr w:type="gramEnd"/>
      <w:r>
        <w:rPr>
          <w:rFonts w:ascii="Times New Roman" w:eastAsia="標楷體" w:hAnsi="Times New Roman" w:cs="Times New Roman"/>
        </w:rPr>
        <w:t>圖。紅色點</w:t>
      </w:r>
      <w:r>
        <w:rPr>
          <w:rFonts w:ascii="Times New Roman" w:eastAsia="標楷體" w:hAnsi="Times New Roman" w:cs="Times New Roman"/>
        </w:rPr>
        <w:t>(</w:t>
      </w:r>
      <w:r>
        <w:rPr>
          <w:noProof/>
        </w:rPr>
        <w:drawing>
          <wp:inline distT="0" distB="0" distL="0" distR="0" wp14:anchorId="1279F7E0" wp14:editId="6C270398">
            <wp:extent cx="102870" cy="111760"/>
            <wp:effectExtent l="0" t="0" r="0" b="0"/>
            <wp:docPr id="6" name="圖片 1328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1328213574"/>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proofErr w:type="gramStart"/>
      <w:r>
        <w:rPr>
          <w:rFonts w:ascii="Times New Roman" w:eastAsia="標楷體" w:hAnsi="Times New Roman" w:cs="Times New Roman"/>
        </w:rPr>
        <w:t>為有猴群</w:t>
      </w:r>
      <w:proofErr w:type="gramEnd"/>
      <w:r>
        <w:rPr>
          <w:rFonts w:ascii="Times New Roman" w:eastAsia="標楷體" w:hAnsi="Times New Roman" w:cs="Times New Roman"/>
        </w:rPr>
        <w:t>紀錄</w:t>
      </w:r>
      <w:proofErr w:type="gramStart"/>
      <w:r>
        <w:rPr>
          <w:rFonts w:ascii="Times New Roman" w:eastAsia="標楷體" w:hAnsi="Times New Roman" w:cs="Times New Roman"/>
        </w:rPr>
        <w:t>的樣點</w:t>
      </w:r>
      <w:proofErr w:type="gramEnd"/>
      <w:r>
        <w:rPr>
          <w:rFonts w:ascii="Times New Roman" w:eastAsia="標楷體" w:hAnsi="Times New Roman" w:cs="Times New Roman"/>
        </w:rPr>
        <w:t>，藍色點</w:t>
      </w:r>
      <w:r>
        <w:rPr>
          <w:rFonts w:ascii="Times New Roman" w:eastAsia="標楷體" w:hAnsi="Times New Roman" w:cs="Times New Roman"/>
        </w:rPr>
        <w:t>(</w:t>
      </w:r>
      <w:r>
        <w:rPr>
          <w:noProof/>
        </w:rPr>
        <w:drawing>
          <wp:inline distT="0" distB="0" distL="0" distR="0" wp14:anchorId="2FC1D967" wp14:editId="3ABE0F92">
            <wp:extent cx="90170" cy="90170"/>
            <wp:effectExtent l="0" t="0" r="0" b="0"/>
            <wp:docPr id="7" name="圖片 13256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1325659259"/>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為沒有猴群紀錄</w:t>
      </w:r>
      <w:proofErr w:type="gramStart"/>
      <w:r>
        <w:rPr>
          <w:rFonts w:ascii="Times New Roman" w:eastAsia="標楷體" w:hAnsi="Times New Roman" w:cs="Times New Roman"/>
        </w:rPr>
        <w:t>的樣點</w:t>
      </w:r>
      <w:proofErr w:type="gramEnd"/>
      <w:r>
        <w:rPr>
          <w:rFonts w:ascii="Times New Roman" w:eastAsia="標楷體" w:hAnsi="Times New Roman" w:cs="Times New Roman"/>
        </w:rPr>
        <w:t>。</w:t>
      </w:r>
    </w:p>
    <w:p w14:paraId="7A3587CD" w14:textId="77777777" w:rsidR="00D93FCC" w:rsidRDefault="002435EC">
      <w:pPr>
        <w:jc w:val="center"/>
        <w:rPr>
          <w:rFonts w:ascii="Times New Roman" w:eastAsia="標楷體" w:hAnsi="Times New Roman" w:cs="Times New Roman"/>
        </w:rPr>
      </w:pPr>
      <w:r>
        <w:rPr>
          <w:rFonts w:ascii="Times New Roman" w:eastAsia="Times New Roman" w:hAnsi="Times New Roman" w:cs="Times New Roman"/>
          <w:color w:val="000000"/>
          <w:sz w:val="2"/>
          <w:szCs w:val="2"/>
          <w:shd w:val="clear" w:color="auto" w:fill="000000"/>
          <w:lang w:val="x-none" w:eastAsia="x-none" w:bidi="x-none"/>
        </w:rPr>
        <w:lastRenderedPageBreak/>
        <w:t xml:space="preserve"> </w:t>
      </w:r>
      <w:r>
        <w:t xml:space="preserve"> </w:t>
      </w:r>
      <w:r>
        <w:rPr>
          <w:noProof/>
        </w:rPr>
        <w:drawing>
          <wp:inline distT="0" distB="0" distL="0" distR="0" wp14:anchorId="286834FF" wp14:editId="562DE1E9">
            <wp:extent cx="5274310" cy="7458470"/>
            <wp:effectExtent l="0" t="0" r="2540" b="9525"/>
            <wp:docPr id="8" name="圖片 16674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66742844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74310" cy="7458470"/>
                    </a:xfrm>
                    <a:prstGeom prst="rect">
                      <a:avLst/>
                    </a:prstGeom>
                  </pic:spPr>
                </pic:pic>
              </a:graphicData>
            </a:graphic>
          </wp:inline>
        </w:drawing>
      </w:r>
    </w:p>
    <w:p w14:paraId="72A7CCAA" w14:textId="54E29D88" w:rsidR="00D93FCC" w:rsidRDefault="002435EC">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4</w:t>
      </w:r>
      <w:r>
        <w:rPr>
          <w:rFonts w:ascii="Times New Roman" w:eastAsia="標楷體" w:hAnsi="Times New Roman" w:cs="Times New Roman"/>
        </w:rPr>
        <w:t>、</w:t>
      </w:r>
      <w:r>
        <w:rPr>
          <w:rFonts w:ascii="Times New Roman" w:eastAsia="標楷體" w:hAnsi="Times New Roman" w:cs="Times New Roman"/>
        </w:rPr>
        <w:t>202</w:t>
      </w:r>
      <w:del w:id="44796" w:author="瑋婷 徐" w:date="2025-01-05T02:46:00Z" w16du:dateUtc="2025-01-04T18:46:00Z">
        <w:r w:rsidDel="00536CEF">
          <w:rPr>
            <w:rFonts w:ascii="Times New Roman" w:eastAsia="標楷體" w:hAnsi="Times New Roman" w:cs="Times New Roman"/>
          </w:rPr>
          <w:delText>3</w:delText>
        </w:r>
      </w:del>
      <w:ins w:id="44797" w:author="瑋婷 徐" w:date="2025-01-05T02:46:00Z" w16du:dateUtc="2025-01-04T18:46:00Z">
        <w:r w:rsidR="00536CEF">
          <w:rPr>
            <w:rFonts w:ascii="Times New Roman" w:eastAsia="標楷體" w:hAnsi="Times New Roman" w:cs="Times New Roman" w:hint="eastAsia"/>
          </w:rPr>
          <w:t>4</w:t>
        </w:r>
      </w:ins>
      <w:r>
        <w:rPr>
          <w:rFonts w:ascii="Times New Roman" w:eastAsia="標楷體" w:hAnsi="Times New Roman" w:cs="Times New Roman"/>
        </w:rPr>
        <w:t>年</w:t>
      </w:r>
      <w:r>
        <w:rPr>
          <w:rFonts w:ascii="Times New Roman" w:eastAsia="標楷體" w:hAnsi="Times New Roman" w:cs="Times New Roman"/>
          <w:color w:val="000000"/>
        </w:rPr>
        <w:t>各</w:t>
      </w:r>
      <w:r>
        <w:rPr>
          <w:rFonts w:ascii="Times New Roman" w:eastAsia="標楷體" w:hAnsi="Times New Roman" w:cs="Times New Roman"/>
        </w:rPr>
        <w:t>分署範圍內海拔</w:t>
      </w:r>
      <w:r>
        <w:rPr>
          <w:rFonts w:ascii="Times New Roman" w:eastAsia="標楷體" w:hAnsi="Times New Roman" w:cs="Times New Roman"/>
        </w:rPr>
        <w:t>50 m</w:t>
      </w:r>
      <w:r>
        <w:rPr>
          <w:rFonts w:ascii="Times New Roman" w:eastAsia="標楷體" w:hAnsi="Times New Roman" w:cs="Times New Roman"/>
        </w:rPr>
        <w:t>以上的森林之臺灣獼猴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proofErr w:type="gramStart"/>
      <w:r>
        <w:rPr>
          <w:rFonts w:ascii="Times New Roman" w:eastAsia="標楷體" w:hAnsi="Times New Roman" w:cs="Times New Roman"/>
        </w:rPr>
        <w:t>調查樣點和記錄到猴群的樣點分布</w:t>
      </w:r>
      <w:proofErr w:type="gramEnd"/>
      <w:r>
        <w:rPr>
          <w:rFonts w:ascii="Times New Roman" w:eastAsia="標楷體" w:hAnsi="Times New Roman" w:cs="Times New Roman"/>
        </w:rPr>
        <w:t>圖。紅色點</w:t>
      </w:r>
      <w:r>
        <w:rPr>
          <w:rFonts w:ascii="Times New Roman" w:eastAsia="標楷體" w:hAnsi="Times New Roman" w:cs="Times New Roman"/>
        </w:rPr>
        <w:t>(</w:t>
      </w:r>
      <w:r>
        <w:rPr>
          <w:noProof/>
        </w:rPr>
        <w:drawing>
          <wp:inline distT="0" distB="0" distL="0" distR="0" wp14:anchorId="057FFB27" wp14:editId="19D2AC43">
            <wp:extent cx="102870" cy="111760"/>
            <wp:effectExtent l="0" t="0" r="0" b="0"/>
            <wp:docPr id="9" name="圖片 6800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80052242"/>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proofErr w:type="gramStart"/>
      <w:r>
        <w:rPr>
          <w:rFonts w:ascii="Times New Roman" w:eastAsia="標楷體" w:hAnsi="Times New Roman" w:cs="Times New Roman"/>
        </w:rPr>
        <w:t>為有猴群</w:t>
      </w:r>
      <w:proofErr w:type="gramEnd"/>
      <w:r>
        <w:rPr>
          <w:rFonts w:ascii="Times New Roman" w:eastAsia="標楷體" w:hAnsi="Times New Roman" w:cs="Times New Roman"/>
        </w:rPr>
        <w:t>紀錄</w:t>
      </w:r>
      <w:proofErr w:type="gramStart"/>
      <w:r>
        <w:rPr>
          <w:rFonts w:ascii="Times New Roman" w:eastAsia="標楷體" w:hAnsi="Times New Roman" w:cs="Times New Roman"/>
        </w:rPr>
        <w:t>的樣點</w:t>
      </w:r>
      <w:proofErr w:type="gramEnd"/>
      <w:r>
        <w:rPr>
          <w:rFonts w:ascii="Times New Roman" w:eastAsia="標楷體" w:hAnsi="Times New Roman" w:cs="Times New Roman"/>
        </w:rPr>
        <w:t>，藍色點</w:t>
      </w:r>
      <w:r>
        <w:rPr>
          <w:rFonts w:ascii="Times New Roman" w:eastAsia="標楷體" w:hAnsi="Times New Roman" w:cs="Times New Roman"/>
        </w:rPr>
        <w:t>(</w:t>
      </w:r>
      <w:r>
        <w:rPr>
          <w:noProof/>
        </w:rPr>
        <w:drawing>
          <wp:inline distT="0" distB="0" distL="0" distR="0" wp14:anchorId="42273672" wp14:editId="75607E6A">
            <wp:extent cx="90170" cy="90170"/>
            <wp:effectExtent l="0" t="0" r="0" b="0"/>
            <wp:docPr id="10" name="圖片 21139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2113958581"/>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為沒有猴群紀錄</w:t>
      </w:r>
      <w:proofErr w:type="gramStart"/>
      <w:r>
        <w:rPr>
          <w:rFonts w:ascii="Times New Roman" w:eastAsia="標楷體" w:hAnsi="Times New Roman" w:cs="Times New Roman"/>
        </w:rPr>
        <w:t>的樣點</w:t>
      </w:r>
      <w:proofErr w:type="gramEnd"/>
      <w:r>
        <w:rPr>
          <w:rFonts w:ascii="Times New Roman" w:eastAsia="標楷體" w:hAnsi="Times New Roman" w:cs="Times New Roman"/>
        </w:rPr>
        <w:t>。</w:t>
      </w:r>
      <w:r w:rsidR="00927667">
        <w:rPr>
          <w:rFonts w:ascii="Times New Roman" w:eastAsia="標楷體" w:hAnsi="Times New Roman" w:cs="Times New Roman" w:hint="eastAsia"/>
        </w:rPr>
        <w:t>綠色塊狀</w:t>
      </w:r>
      <w:r w:rsidR="004E5C21">
        <w:rPr>
          <w:rFonts w:ascii="Times New Roman" w:eastAsia="標楷體" w:hAnsi="Times New Roman" w:cs="Times New Roman" w:hint="eastAsia"/>
        </w:rPr>
        <w:t>(</w:t>
      </w:r>
      <w:r w:rsidR="004E5C21" w:rsidRPr="004E5C21">
        <w:rPr>
          <w:rFonts w:ascii="Times New Roman" w:eastAsia="標楷體" w:hAnsi="Times New Roman" w:cs="Times New Roman"/>
          <w:noProof/>
        </w:rPr>
        <w:drawing>
          <wp:inline distT="0" distB="0" distL="0" distR="0" wp14:anchorId="1C4FE7B2" wp14:editId="23965FF2">
            <wp:extent cx="93600" cy="97200"/>
            <wp:effectExtent l="0" t="0" r="1905" b="0"/>
            <wp:docPr id="942226813"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Pr>
          <w:rFonts w:ascii="Times New Roman" w:eastAsia="標楷體" w:hAnsi="Times New Roman" w:cs="Times New Roman"/>
        </w:rPr>
        <w:t>)</w:t>
      </w:r>
      <w:r w:rsidR="00927667">
        <w:rPr>
          <w:rFonts w:ascii="Times New Roman" w:eastAsia="標楷體" w:hAnsi="Times New Roman" w:cs="Times New Roman" w:hint="eastAsia"/>
        </w:rPr>
        <w:t>為各分署之保安林位置。</w:t>
      </w:r>
    </w:p>
    <w:p w14:paraId="3E5C17E0" w14:textId="77777777" w:rsidR="00927667" w:rsidRDefault="00927667" w:rsidP="00927667">
      <w:pPr>
        <w:rPr>
          <w:rFonts w:ascii="Times New Roman" w:eastAsia="標楷體" w:hAnsi="Times New Roman" w:cs="Times New Roman"/>
        </w:rPr>
      </w:pPr>
      <w:r>
        <w:br w:type="page"/>
      </w:r>
    </w:p>
    <w:p w14:paraId="6E0CCDEE"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221040AA" wp14:editId="1A17D54A">
            <wp:extent cx="5274310" cy="5032858"/>
            <wp:effectExtent l="0" t="0" r="2540" b="0"/>
            <wp:docPr id="11" name="圖片 18884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888433346"/>
                    <pic:cNvPicPr>
                      <a:picLocks noChangeAspect="1" noChangeArrowheads="1"/>
                    </pic:cNvPicPr>
                  </pic:nvPicPr>
                  <pic:blipFill rotWithShape="1">
                    <a:blip r:embed="rId39">
                      <a:extLst>
                        <a:ext uri="{28A0092B-C50C-407E-A947-70E740481C1C}">
                          <a14:useLocalDpi xmlns:a14="http://schemas.microsoft.com/office/drawing/2010/main" val="0"/>
                        </a:ext>
                      </a:extLst>
                    </a:blip>
                    <a:srcRect t="2221" b="530"/>
                    <a:stretch/>
                  </pic:blipFill>
                  <pic:spPr bwMode="auto">
                    <a:xfrm>
                      <a:off x="0" y="0"/>
                      <a:ext cx="5274310" cy="5032858"/>
                    </a:xfrm>
                    <a:prstGeom prst="rect">
                      <a:avLst/>
                    </a:prstGeom>
                    <a:ln>
                      <a:noFill/>
                    </a:ln>
                    <a:extLst>
                      <a:ext uri="{53640926-AAD7-44D8-BBD7-CCE9431645EC}">
                        <a14:shadowObscured xmlns:a14="http://schemas.microsoft.com/office/drawing/2010/main"/>
                      </a:ext>
                    </a:extLst>
                  </pic:spPr>
                </pic:pic>
              </a:graphicData>
            </a:graphic>
          </wp:inline>
        </w:drawing>
      </w:r>
    </w:p>
    <w:p w14:paraId="7C451054" w14:textId="77777777" w:rsidR="00927667" w:rsidRDefault="00927667" w:rsidP="00927667">
      <w:pPr>
        <w:rPr>
          <w:rFonts w:ascii="Times New Roman" w:eastAsia="標楷體" w:hAnsi="Times New Roman" w:cs="Times New Roman"/>
        </w:rPr>
      </w:pPr>
    </w:p>
    <w:p w14:paraId="009063E0" w14:textId="6F007317" w:rsidR="00927667" w:rsidRDefault="00927667" w:rsidP="00927667">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5</w:t>
      </w:r>
      <w:r>
        <w:rPr>
          <w:rFonts w:ascii="Times New Roman" w:eastAsia="標楷體" w:hAnsi="Times New Roman" w:cs="Times New Roman"/>
        </w:rPr>
        <w:t>、</w:t>
      </w:r>
      <w:r>
        <w:rPr>
          <w:rFonts w:ascii="Times New Roman" w:eastAsia="標楷體" w:hAnsi="Times New Roman" w:cs="Times New Roman"/>
        </w:rPr>
        <w:t>202</w:t>
      </w:r>
      <w:del w:id="44798" w:author="瑋婷 徐" w:date="2025-01-06T10:06:00Z" w16du:dateUtc="2025-01-06T02:06:00Z">
        <w:r w:rsidDel="00CA3831">
          <w:rPr>
            <w:rFonts w:ascii="Times New Roman" w:eastAsia="標楷體" w:hAnsi="Times New Roman" w:cs="Times New Roman"/>
          </w:rPr>
          <w:delText>0</w:delText>
        </w:r>
      </w:del>
      <w:ins w:id="44799" w:author="瑋婷 徐" w:date="2025-01-06T10:06:00Z" w16du:dateUtc="2025-01-06T02:06:00Z">
        <w:r w:rsidR="00CA3831">
          <w:rPr>
            <w:rFonts w:ascii="Times New Roman" w:eastAsia="標楷體" w:hAnsi="Times New Roman" w:cs="Times New Roman" w:hint="eastAsia"/>
          </w:rPr>
          <w:t>1</w:t>
        </w:r>
      </w:ins>
      <w:r>
        <w:rPr>
          <w:rFonts w:ascii="Times New Roman" w:eastAsia="標楷體" w:hAnsi="Times New Roman" w:cs="Times New Roman"/>
        </w:rPr>
        <w:t xml:space="preserve"> </w:t>
      </w:r>
      <w:proofErr w:type="gramStart"/>
      <w:r>
        <w:rPr>
          <w:rFonts w:ascii="Times New Roman" w:eastAsia="標楷體" w:hAnsi="Times New Roman" w:cs="Times New Roman"/>
        </w:rPr>
        <w:t>–</w:t>
      </w:r>
      <w:proofErr w:type="gramEnd"/>
      <w:r>
        <w:rPr>
          <w:rFonts w:ascii="Times New Roman" w:eastAsia="標楷體" w:hAnsi="Times New Roman" w:cs="Times New Roman"/>
        </w:rPr>
        <w:t xml:space="preserve"> 202</w:t>
      </w:r>
      <w:ins w:id="44800" w:author="瑋婷 徐" w:date="2025-01-06T10:06:00Z" w16du:dateUtc="2025-01-06T02:06:00Z">
        <w:r w:rsidR="00CA3831">
          <w:rPr>
            <w:rFonts w:ascii="Times New Roman" w:eastAsia="標楷體" w:hAnsi="Times New Roman" w:cs="Times New Roman" w:hint="eastAsia"/>
          </w:rPr>
          <w:t>4</w:t>
        </w:r>
      </w:ins>
      <w:del w:id="44801" w:author="瑋婷 徐" w:date="2025-01-06T10:06:00Z" w16du:dateUtc="2025-01-06T02:06:00Z">
        <w:r w:rsidDel="00CA3831">
          <w:rPr>
            <w:rFonts w:ascii="Times New Roman" w:eastAsia="標楷體" w:hAnsi="Times New Roman" w:cs="Times New Roman"/>
          </w:rPr>
          <w:delText>3</w:delText>
        </w:r>
      </w:del>
      <w:r>
        <w:rPr>
          <w:rFonts w:ascii="Times New Roman" w:eastAsia="標楷體" w:hAnsi="Times New Roman" w:cs="Times New Roman"/>
        </w:rPr>
        <w:t>年各分署的臺灣獼猴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相對密度</w:t>
      </w:r>
      <w:r>
        <w:rPr>
          <w:rFonts w:ascii="Times New Roman" w:eastAsia="標楷體" w:hAnsi="Times New Roman" w:cs="Times New Roman"/>
        </w:rPr>
        <w:t>(</w:t>
      </w:r>
      <w:r>
        <w:rPr>
          <w:rFonts w:ascii="Times New Roman" w:eastAsia="標楷體" w:hAnsi="Times New Roman" w:cs="Times New Roman"/>
        </w:rPr>
        <w:t>共計</w:t>
      </w:r>
      <w:r>
        <w:rPr>
          <w:rFonts w:ascii="Times New Roman" w:eastAsia="標楷體" w:hAnsi="Times New Roman" w:cs="Times New Roman"/>
        </w:rPr>
        <w:t>8</w:t>
      </w:r>
      <w:r>
        <w:rPr>
          <w:rFonts w:ascii="Times New Roman" w:eastAsia="標楷體" w:hAnsi="Times New Roman" w:cs="Times New Roman"/>
        </w:rPr>
        <w:t>次調查的結果</w:t>
      </w:r>
      <w:r>
        <w:rPr>
          <w:rFonts w:ascii="Times New Roman" w:eastAsia="標楷體" w:hAnsi="Times New Roman" w:cs="Times New Roman"/>
        </w:rPr>
        <w:t>)</w:t>
      </w:r>
      <w:r>
        <w:rPr>
          <w:rFonts w:ascii="Times New Roman" w:eastAsia="標楷體" w:hAnsi="Times New Roman" w:cs="Times New Roman"/>
        </w:rPr>
        <w:t>。箱型圖中粗黑線表示中位數，箱型的下端代表第</w:t>
      </w:r>
      <w:r>
        <w:rPr>
          <w:rFonts w:ascii="Times New Roman" w:eastAsia="標楷體" w:hAnsi="Times New Roman" w:cs="Times New Roman"/>
        </w:rPr>
        <w:t>25</w:t>
      </w:r>
      <w:r>
        <w:rPr>
          <w:rFonts w:ascii="Times New Roman" w:eastAsia="標楷體" w:hAnsi="Times New Roman" w:cs="Times New Roman"/>
        </w:rPr>
        <w:t>百分位數，箱型的上端代表第</w:t>
      </w:r>
      <w:r>
        <w:rPr>
          <w:rFonts w:ascii="Times New Roman" w:eastAsia="標楷體" w:hAnsi="Times New Roman" w:cs="Times New Roman"/>
        </w:rPr>
        <w:t>75</w:t>
      </w:r>
      <w:r>
        <w:rPr>
          <w:rFonts w:ascii="Times New Roman" w:eastAsia="標楷體" w:hAnsi="Times New Roman" w:cs="Times New Roman"/>
        </w:rPr>
        <w:t>百分位數，箱型上方線段端點為最大值，箱型下方線段端點為最小值。箱型的上方數字表示各分署每次的平均調查樣點數。</w:t>
      </w:r>
    </w:p>
    <w:p w14:paraId="3E543781" w14:textId="77777777" w:rsidR="00927667" w:rsidRDefault="00927667" w:rsidP="00927667">
      <w:pPr>
        <w:rPr>
          <w:rFonts w:ascii="Times New Roman" w:eastAsia="標楷體" w:hAnsi="Times New Roman" w:cs="Times New Roman"/>
        </w:rPr>
      </w:pPr>
      <w:r>
        <w:br w:type="page"/>
      </w:r>
    </w:p>
    <w:p w14:paraId="3FE2335F"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22F784B4" wp14:editId="0B4D11E4">
            <wp:extent cx="5274310" cy="4684530"/>
            <wp:effectExtent l="0" t="0" r="2540" b="190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74310" cy="4684530"/>
                    </a:xfrm>
                    <a:prstGeom prst="rect">
                      <a:avLst/>
                    </a:prstGeom>
                  </pic:spPr>
                </pic:pic>
              </a:graphicData>
            </a:graphic>
          </wp:inline>
        </w:drawing>
      </w:r>
    </w:p>
    <w:p w14:paraId="63D98AD7" w14:textId="7FDCDD5E" w:rsidR="00927667" w:rsidRDefault="00927667" w:rsidP="00927667">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6</w:t>
      </w:r>
      <w:r>
        <w:rPr>
          <w:rFonts w:ascii="Times New Roman" w:eastAsia="標楷體" w:hAnsi="Times New Roman" w:cs="Times New Roman"/>
        </w:rPr>
        <w:t>、</w:t>
      </w:r>
      <w:r>
        <w:rPr>
          <w:rFonts w:ascii="Times New Roman" w:eastAsia="標楷體" w:hAnsi="Times New Roman" w:cs="Times New Roman"/>
        </w:rPr>
        <w:t>202</w:t>
      </w:r>
      <w:del w:id="44802" w:author="瑋婷 徐" w:date="2025-01-06T10:10:00Z" w16du:dateUtc="2025-01-06T02:10:00Z">
        <w:r w:rsidDel="00CA3831">
          <w:rPr>
            <w:rFonts w:ascii="Times New Roman" w:eastAsia="標楷體" w:hAnsi="Times New Roman" w:cs="Times New Roman"/>
          </w:rPr>
          <w:delText>0</w:delText>
        </w:r>
      </w:del>
      <w:ins w:id="44803" w:author="瑋婷 徐" w:date="2025-01-06T10:10:00Z" w16du:dateUtc="2025-01-06T02:10:00Z">
        <w:r w:rsidR="00CA3831">
          <w:rPr>
            <w:rFonts w:ascii="Times New Roman" w:eastAsia="標楷體" w:hAnsi="Times New Roman" w:cs="Times New Roman" w:hint="eastAsia"/>
          </w:rPr>
          <w:t>1</w:t>
        </w:r>
      </w:ins>
      <w:r>
        <w:rPr>
          <w:rFonts w:ascii="Times New Roman" w:eastAsia="標楷體" w:hAnsi="Times New Roman" w:cs="Times New Roman"/>
        </w:rPr>
        <w:t xml:space="preserve"> - 202</w:t>
      </w:r>
      <w:del w:id="44804" w:author="瑋婷 徐" w:date="2025-01-06T10:10:00Z" w16du:dateUtc="2025-01-06T02:10:00Z">
        <w:r w:rsidDel="00CA3831">
          <w:rPr>
            <w:rFonts w:ascii="Times New Roman" w:eastAsia="標楷體" w:hAnsi="Times New Roman" w:cs="Times New Roman"/>
          </w:rPr>
          <w:delText>3</w:delText>
        </w:r>
      </w:del>
      <w:ins w:id="44805" w:author="瑋婷 徐" w:date="2025-01-06T10:10:00Z" w16du:dateUtc="2025-01-06T02:10:00Z">
        <w:r w:rsidR="00CA3831">
          <w:rPr>
            <w:rFonts w:ascii="Times New Roman" w:eastAsia="標楷體" w:hAnsi="Times New Roman" w:cs="Times New Roman" w:hint="eastAsia"/>
          </w:rPr>
          <w:t>4</w:t>
        </w:r>
      </w:ins>
      <w:r>
        <w:rPr>
          <w:rFonts w:ascii="Times New Roman" w:eastAsia="標楷體" w:hAnsi="Times New Roman" w:cs="Times New Roman"/>
        </w:rPr>
        <w:t>年各年份的臺灣獼猴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相對密度</w:t>
      </w:r>
      <w:r>
        <w:rPr>
          <w:rFonts w:ascii="Times New Roman" w:eastAsia="標楷體" w:hAnsi="Times New Roman" w:cs="Times New Roman"/>
        </w:rPr>
        <w:t>(</w:t>
      </w:r>
      <w:r>
        <w:rPr>
          <w:rFonts w:ascii="Times New Roman" w:eastAsia="標楷體" w:hAnsi="Times New Roman" w:cs="Times New Roman"/>
        </w:rPr>
        <w:t>共計</w:t>
      </w:r>
      <w:r>
        <w:rPr>
          <w:rFonts w:ascii="Times New Roman" w:eastAsia="標楷體" w:hAnsi="Times New Roman" w:cs="Times New Roman"/>
        </w:rPr>
        <w:t>8</w:t>
      </w:r>
      <w:r>
        <w:rPr>
          <w:rFonts w:ascii="Times New Roman" w:eastAsia="標楷體" w:hAnsi="Times New Roman" w:cs="Times New Roman"/>
        </w:rPr>
        <w:t>次調查的結果</w:t>
      </w:r>
      <w:r>
        <w:rPr>
          <w:rFonts w:ascii="Times New Roman" w:eastAsia="標楷體" w:hAnsi="Times New Roman" w:cs="Times New Roman"/>
        </w:rPr>
        <w:t>)</w:t>
      </w:r>
      <w:r>
        <w:rPr>
          <w:rFonts w:ascii="Times New Roman" w:eastAsia="標楷體" w:hAnsi="Times New Roman" w:cs="Times New Roman"/>
        </w:rPr>
        <w:t>。</w:t>
      </w:r>
      <w:bookmarkStart w:id="44806" w:name="_Hlk153890310"/>
      <w:r>
        <w:rPr>
          <w:rFonts w:ascii="Times New Roman" w:eastAsia="標楷體" w:hAnsi="Times New Roman" w:cs="Times New Roman"/>
        </w:rPr>
        <w:t>箱型圖中粗黑線表示中位數，箱型的下端代表第</w:t>
      </w:r>
      <w:r>
        <w:rPr>
          <w:rFonts w:ascii="Times New Roman" w:eastAsia="標楷體" w:hAnsi="Times New Roman" w:cs="Times New Roman"/>
        </w:rPr>
        <w:t>25</w:t>
      </w:r>
      <w:r>
        <w:rPr>
          <w:rFonts w:ascii="Times New Roman" w:eastAsia="標楷體" w:hAnsi="Times New Roman" w:cs="Times New Roman"/>
        </w:rPr>
        <w:t>百分位數，箱型的上端代表第</w:t>
      </w:r>
      <w:r>
        <w:rPr>
          <w:rFonts w:ascii="Times New Roman" w:eastAsia="標楷體" w:hAnsi="Times New Roman" w:cs="Times New Roman"/>
        </w:rPr>
        <w:t>75</w:t>
      </w:r>
      <w:r>
        <w:rPr>
          <w:rFonts w:ascii="Times New Roman" w:eastAsia="標楷體" w:hAnsi="Times New Roman" w:cs="Times New Roman"/>
        </w:rPr>
        <w:t>百分位數，箱型上方線段端點為最大值，箱型下方線段端點為最小值。</w:t>
      </w:r>
      <w:bookmarkEnd w:id="44806"/>
      <w:r>
        <w:rPr>
          <w:rFonts w:ascii="Times New Roman" w:eastAsia="標楷體" w:hAnsi="Times New Roman" w:cs="Times New Roman"/>
        </w:rPr>
        <w:t>箱型的上方數字表示各年份每次的平均調查樣點數。</w:t>
      </w:r>
    </w:p>
    <w:p w14:paraId="2BB05750" w14:textId="77777777" w:rsidR="00927667" w:rsidRDefault="00927667" w:rsidP="00927667">
      <w:pPr>
        <w:rPr>
          <w:rFonts w:ascii="Times New Roman" w:eastAsia="標楷體" w:hAnsi="Times New Roman" w:cs="Times New Roman"/>
        </w:rPr>
      </w:pPr>
      <w:r>
        <w:br w:type="page"/>
      </w:r>
    </w:p>
    <w:p w14:paraId="27125F8C"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0BE1142F" wp14:editId="0DE99CB7">
            <wp:extent cx="5270438" cy="7452995"/>
            <wp:effectExtent l="0" t="0" r="6985" b="0"/>
            <wp:docPr id="13" name="圖片 65211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5211824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0438" cy="7452995"/>
                    </a:xfrm>
                    <a:prstGeom prst="rect">
                      <a:avLst/>
                    </a:prstGeom>
                  </pic:spPr>
                </pic:pic>
              </a:graphicData>
            </a:graphic>
          </wp:inline>
        </w:drawing>
      </w:r>
    </w:p>
    <w:p w14:paraId="1A8FDC64" w14:textId="3A5B7A9D" w:rsidR="00270371" w:rsidRPr="00545E61" w:rsidRDefault="00927667" w:rsidP="00270371">
      <w:pPr>
        <w:rPr>
          <w:ins w:id="44807" w:author="瑋婷 徐" w:date="2025-01-03T14:24:00Z" w16du:dateUtc="2025-01-03T06:24:00Z"/>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7</w:t>
      </w:r>
      <w:r>
        <w:rPr>
          <w:rFonts w:ascii="Times New Roman" w:eastAsia="標楷體" w:hAnsi="Times New Roman" w:cs="Times New Roman"/>
        </w:rPr>
        <w:t>、</w:t>
      </w:r>
      <w:r>
        <w:rPr>
          <w:rFonts w:ascii="Times New Roman" w:eastAsia="標楷體" w:hAnsi="Times New Roman" w:cs="Times New Roman"/>
        </w:rPr>
        <w:t>202</w:t>
      </w:r>
      <w:del w:id="44808" w:author="瑋婷 徐" w:date="2025-01-05T02:45:00Z" w16du:dateUtc="2025-01-04T18:45:00Z">
        <w:r w:rsidDel="00536CEF">
          <w:rPr>
            <w:rFonts w:ascii="Times New Roman" w:eastAsia="標楷體" w:hAnsi="Times New Roman" w:cs="Times New Roman"/>
          </w:rPr>
          <w:delText>3</w:delText>
        </w:r>
      </w:del>
      <w:ins w:id="44809" w:author="瑋婷 徐" w:date="2025-01-05T02:45:00Z" w16du:dateUtc="2025-01-04T18:45:00Z">
        <w:r w:rsidR="00536CEF">
          <w:rPr>
            <w:rFonts w:ascii="Times New Roman" w:eastAsia="標楷體" w:hAnsi="Times New Roman" w:cs="Times New Roman" w:hint="eastAsia"/>
          </w:rPr>
          <w:t>4</w:t>
        </w:r>
      </w:ins>
      <w:r>
        <w:rPr>
          <w:rFonts w:ascii="Times New Roman" w:eastAsia="標楷體" w:hAnsi="Times New Roman" w:cs="Times New Roman"/>
        </w:rPr>
        <w:t>年各分署範圍內繁殖鳥類調查樣區分布圖。紅色點</w:t>
      </w:r>
      <w:r>
        <w:rPr>
          <w:rFonts w:ascii="Times New Roman" w:eastAsia="標楷體" w:hAnsi="Times New Roman" w:cs="Times New Roman"/>
        </w:rPr>
        <w:t>(</w:t>
      </w:r>
      <w:r>
        <w:rPr>
          <w:noProof/>
        </w:rPr>
        <w:drawing>
          <wp:inline distT="0" distB="0" distL="0" distR="0" wp14:anchorId="48DC8577" wp14:editId="4EF90F5B">
            <wp:extent cx="102870" cy="111760"/>
            <wp:effectExtent l="0" t="0" r="0" b="0"/>
            <wp:docPr id="14" name="圖片 197303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973031370"/>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為樣區位置。</w:t>
      </w:r>
      <w:r>
        <w:rPr>
          <w:rFonts w:ascii="Times New Roman" w:eastAsia="標楷體" w:hAnsi="Times New Roman" w:cs="Times New Roman" w:hint="eastAsia"/>
        </w:rPr>
        <w:t>綠色塊狀</w:t>
      </w:r>
      <w:r w:rsidR="004E5C21">
        <w:rPr>
          <w:rFonts w:ascii="Times New Roman" w:eastAsia="標楷體" w:hAnsi="Times New Roman" w:cs="Times New Roman" w:hint="eastAsia"/>
        </w:rPr>
        <w:t>(</w:t>
      </w:r>
      <w:r w:rsidR="004E5C21" w:rsidRPr="004E5C21">
        <w:rPr>
          <w:rFonts w:ascii="Times New Roman" w:eastAsia="標楷體" w:hAnsi="Times New Roman" w:cs="Times New Roman"/>
          <w:noProof/>
        </w:rPr>
        <w:drawing>
          <wp:inline distT="0" distB="0" distL="0" distR="0" wp14:anchorId="4ACAAF2F" wp14:editId="5CAF8327">
            <wp:extent cx="93600" cy="97200"/>
            <wp:effectExtent l="0" t="0" r="1905" b="0"/>
            <wp:docPr id="95803147"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Pr>
          <w:rFonts w:ascii="Times New Roman" w:eastAsia="標楷體" w:hAnsi="Times New Roman" w:cs="Times New Roman"/>
        </w:rPr>
        <w:t>)</w:t>
      </w:r>
      <w:r>
        <w:rPr>
          <w:rFonts w:ascii="Times New Roman" w:eastAsia="標楷體" w:hAnsi="Times New Roman" w:cs="Times New Roman" w:hint="eastAsia"/>
        </w:rPr>
        <w:t>為各分署之保安林位置。</w:t>
      </w:r>
      <w:r>
        <w:br w:type="page"/>
      </w:r>
      <w:ins w:id="44810" w:author="瑋婷 徐" w:date="2025-01-06T16:04:00Z" w16du:dateUtc="2025-01-06T08:04:00Z">
        <w:r w:rsidR="00F7480D">
          <w:rPr>
            <w:noProof/>
          </w:rPr>
          <w:lastRenderedPageBreak/>
          <w:drawing>
            <wp:inline distT="0" distB="0" distL="0" distR="0" wp14:anchorId="25DDAC7A" wp14:editId="627BBC2A">
              <wp:extent cx="5584190" cy="2974975"/>
              <wp:effectExtent l="0" t="0" r="0" b="0"/>
              <wp:docPr id="112217771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4190" cy="2974975"/>
                      </a:xfrm>
                      <a:prstGeom prst="rect">
                        <a:avLst/>
                      </a:prstGeom>
                      <a:noFill/>
                    </pic:spPr>
                  </pic:pic>
                </a:graphicData>
              </a:graphic>
            </wp:inline>
          </w:drawing>
        </w:r>
      </w:ins>
    </w:p>
    <w:p w14:paraId="1C06A147" w14:textId="3675E13E" w:rsidR="00270371" w:rsidRPr="00545E61" w:rsidRDefault="00270371" w:rsidP="00270371">
      <w:pPr>
        <w:rPr>
          <w:ins w:id="44811" w:author="瑋婷 徐" w:date="2025-01-03T14:24:00Z" w16du:dateUtc="2025-01-03T06:24:00Z"/>
          <w:rFonts w:ascii="Times New Roman" w:eastAsia="標楷體" w:hAnsi="Times New Roman" w:cs="Times New Roman"/>
        </w:rPr>
      </w:pPr>
      <w:ins w:id="44812" w:author="瑋婷 徐" w:date="2025-01-03T14:24:00Z" w16du:dateUtc="2025-01-03T06:24:00Z">
        <w:r w:rsidRPr="00545E61">
          <w:rPr>
            <w:rFonts w:ascii="Times New Roman" w:eastAsia="標楷體" w:hAnsi="Times New Roman" w:cs="Times New Roman"/>
          </w:rPr>
          <w:t>圖</w:t>
        </w:r>
        <w:r>
          <w:rPr>
            <w:rFonts w:ascii="Times New Roman" w:eastAsia="標楷體" w:hAnsi="Times New Roman" w:cs="Times New Roman" w:hint="eastAsia"/>
          </w:rPr>
          <w:t>8</w:t>
        </w:r>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臺灣本島記錄數量前</w:t>
        </w:r>
        <w:proofErr w:type="gramStart"/>
        <w:r w:rsidRPr="00545E61">
          <w:rPr>
            <w:rFonts w:ascii="Times New Roman" w:eastAsia="標楷體" w:hAnsi="Times New Roman" w:cs="Times New Roman"/>
          </w:rPr>
          <w:t>10</w:t>
        </w:r>
        <w:r w:rsidRPr="00545E61">
          <w:rPr>
            <w:rFonts w:ascii="Times New Roman" w:eastAsia="標楷體" w:hAnsi="Times New Roman" w:cs="Times New Roman"/>
          </w:rPr>
          <w:t>名鳥</w:t>
        </w:r>
        <w:proofErr w:type="gramEnd"/>
        <w:r w:rsidRPr="00545E61">
          <w:rPr>
            <w:rFonts w:ascii="Times New Roman" w:eastAsia="標楷體" w:hAnsi="Times New Roman" w:cs="Times New Roman"/>
          </w:rPr>
          <w:t>種。樣區數為</w:t>
        </w:r>
        <w:r w:rsidRPr="00545E61">
          <w:rPr>
            <w:rFonts w:ascii="Times New Roman" w:eastAsia="標楷體" w:hAnsi="Times New Roman" w:cs="Times New Roman"/>
          </w:rPr>
          <w:t>33</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7219</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ins>
    </w:p>
    <w:p w14:paraId="4565D611" w14:textId="77777777" w:rsidR="00270371" w:rsidRPr="00545E61" w:rsidRDefault="00270371" w:rsidP="00270371">
      <w:pPr>
        <w:rPr>
          <w:ins w:id="44813" w:author="瑋婷 徐" w:date="2025-01-03T14:24:00Z" w16du:dateUtc="2025-01-03T06:24:00Z"/>
          <w:rFonts w:ascii="Times New Roman" w:eastAsia="標楷體" w:hAnsi="Times New Roman" w:cs="Times New Roman"/>
        </w:rPr>
      </w:pPr>
    </w:p>
    <w:p w14:paraId="6ED229A2" w14:textId="77777777" w:rsidR="00270371" w:rsidRPr="00545E61" w:rsidRDefault="00270371" w:rsidP="00270371">
      <w:pPr>
        <w:rPr>
          <w:ins w:id="44814" w:author="瑋婷 徐" w:date="2025-01-03T14:24:00Z" w16du:dateUtc="2025-01-03T06:24:00Z"/>
          <w:rFonts w:ascii="Times New Roman" w:eastAsia="標楷體" w:hAnsi="Times New Roman" w:cs="Times New Roman"/>
        </w:rPr>
      </w:pPr>
      <w:ins w:id="44815" w:author="瑋婷 徐" w:date="2025-01-03T14:24:00Z" w16du:dateUtc="2025-01-03T06:24:00Z">
        <w:r w:rsidRPr="00545E61">
          <w:rPr>
            <w:rFonts w:ascii="Times New Roman" w:eastAsia="標楷體" w:hAnsi="Times New Roman" w:cs="Times New Roman"/>
          </w:rPr>
          <w:br w:type="page"/>
        </w:r>
      </w:ins>
    </w:p>
    <w:p w14:paraId="0F94156E" w14:textId="77777777" w:rsidR="00270371" w:rsidRPr="00545E61" w:rsidRDefault="00270371" w:rsidP="00270371">
      <w:pPr>
        <w:rPr>
          <w:ins w:id="44816" w:author="瑋婷 徐" w:date="2025-01-03T14:24:00Z" w16du:dateUtc="2025-01-03T06:24:00Z"/>
          <w:rFonts w:ascii="Times New Roman" w:eastAsia="標楷體" w:hAnsi="Times New Roman" w:cs="Times New Roman"/>
        </w:rPr>
      </w:pPr>
      <w:ins w:id="44817" w:author="瑋婷 徐" w:date="2025-01-03T14:24:00Z" w16du:dateUtc="2025-01-03T06:24:00Z">
        <w:r w:rsidRPr="00545E61">
          <w:rPr>
            <w:rFonts w:ascii="Times New Roman" w:eastAsia="標楷體" w:hAnsi="Times New Roman" w:cs="Times New Roman"/>
          </w:rPr>
          <w:lastRenderedPageBreak/>
          <w:t>(A)</w:t>
        </w:r>
        <w:r w:rsidRPr="00545E61">
          <w:rPr>
            <w:rFonts w:ascii="Times New Roman" w:eastAsia="標楷體" w:hAnsi="Times New Roman" w:cs="Times New Roman"/>
          </w:rPr>
          <w:t>低海拔</w:t>
        </w:r>
      </w:ins>
    </w:p>
    <w:p w14:paraId="3F06CDE4" w14:textId="075AD0A5" w:rsidR="00270371" w:rsidRPr="00545E61" w:rsidRDefault="00F7480D" w:rsidP="00270371">
      <w:pPr>
        <w:rPr>
          <w:ins w:id="44818" w:author="瑋婷 徐" w:date="2025-01-03T14:24:00Z" w16du:dateUtc="2025-01-03T06:24:00Z"/>
          <w:rFonts w:ascii="Times New Roman" w:eastAsia="標楷體" w:hAnsi="Times New Roman" w:cs="Times New Roman"/>
        </w:rPr>
      </w:pPr>
      <w:ins w:id="44819" w:author="瑋婷 徐" w:date="2025-01-06T16:05:00Z" w16du:dateUtc="2025-01-06T08:05:00Z">
        <w:r>
          <w:rPr>
            <w:rFonts w:ascii="Times New Roman" w:eastAsia="標楷體" w:hAnsi="Times New Roman" w:cs="Times New Roman"/>
            <w:noProof/>
          </w:rPr>
          <w:drawing>
            <wp:inline distT="0" distB="0" distL="0" distR="0" wp14:anchorId="03B29900" wp14:editId="42031099">
              <wp:extent cx="5201107" cy="3194685"/>
              <wp:effectExtent l="0" t="0" r="0" b="5715"/>
              <wp:docPr id="15222165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r="9724"/>
                      <a:stretch/>
                    </pic:blipFill>
                    <pic:spPr bwMode="auto">
                      <a:xfrm>
                        <a:off x="0" y="0"/>
                        <a:ext cx="5201107" cy="3194685"/>
                      </a:xfrm>
                      <a:prstGeom prst="rect">
                        <a:avLst/>
                      </a:prstGeom>
                      <a:noFill/>
                      <a:ln>
                        <a:noFill/>
                      </a:ln>
                      <a:extLst>
                        <a:ext uri="{53640926-AAD7-44D8-BBD7-CCE9431645EC}">
                          <a14:shadowObscured xmlns:a14="http://schemas.microsoft.com/office/drawing/2010/main"/>
                        </a:ext>
                      </a:extLst>
                    </pic:spPr>
                  </pic:pic>
                </a:graphicData>
              </a:graphic>
            </wp:inline>
          </w:drawing>
        </w:r>
      </w:ins>
    </w:p>
    <w:p w14:paraId="03156EC3" w14:textId="77777777" w:rsidR="00270371" w:rsidRPr="00545E61" w:rsidRDefault="00270371" w:rsidP="00270371">
      <w:pPr>
        <w:rPr>
          <w:ins w:id="44820" w:author="瑋婷 徐" w:date="2025-01-03T14:24:00Z" w16du:dateUtc="2025-01-03T06:24:00Z"/>
          <w:rFonts w:ascii="Times New Roman" w:eastAsia="標楷體" w:hAnsi="Times New Roman" w:cs="Times New Roman"/>
        </w:rPr>
      </w:pPr>
    </w:p>
    <w:p w14:paraId="6846D487" w14:textId="77777777" w:rsidR="00270371" w:rsidRPr="00545E61" w:rsidRDefault="00270371" w:rsidP="00270371">
      <w:pPr>
        <w:rPr>
          <w:ins w:id="44821" w:author="瑋婷 徐" w:date="2025-01-03T14:24:00Z" w16du:dateUtc="2025-01-03T06:24:00Z"/>
          <w:rFonts w:ascii="Times New Roman" w:eastAsia="標楷體" w:hAnsi="Times New Roman" w:cs="Times New Roman"/>
        </w:rPr>
      </w:pPr>
      <w:ins w:id="44822" w:author="瑋婷 徐" w:date="2025-01-03T14:24:00Z" w16du:dateUtc="2025-01-03T06:24:00Z">
        <w:r w:rsidRPr="00545E61">
          <w:rPr>
            <w:rFonts w:ascii="Times New Roman" w:eastAsia="標楷體" w:hAnsi="Times New Roman" w:cs="Times New Roman"/>
          </w:rPr>
          <w:t>(B)</w:t>
        </w:r>
        <w:r w:rsidRPr="00545E61">
          <w:rPr>
            <w:rFonts w:ascii="Times New Roman" w:eastAsia="標楷體" w:hAnsi="Times New Roman" w:cs="Times New Roman"/>
          </w:rPr>
          <w:t>中高海拔</w:t>
        </w:r>
      </w:ins>
    </w:p>
    <w:p w14:paraId="005426E6" w14:textId="1BBDBEEF" w:rsidR="00270371" w:rsidRPr="00545E61" w:rsidRDefault="00F7480D" w:rsidP="00270371">
      <w:pPr>
        <w:rPr>
          <w:ins w:id="44823" w:author="瑋婷 徐" w:date="2025-01-03T14:24:00Z" w16du:dateUtc="2025-01-03T06:24:00Z"/>
          <w:rFonts w:ascii="Times New Roman" w:eastAsia="標楷體" w:hAnsi="Times New Roman" w:cs="Times New Roman"/>
        </w:rPr>
      </w:pPr>
      <w:ins w:id="44824" w:author="瑋婷 徐" w:date="2025-01-06T16:05:00Z" w16du:dateUtc="2025-01-06T08:05:00Z">
        <w:r>
          <w:rPr>
            <w:rFonts w:ascii="Times New Roman" w:eastAsia="標楷體" w:hAnsi="Times New Roman" w:cs="Times New Roman"/>
            <w:noProof/>
          </w:rPr>
          <w:drawing>
            <wp:inline distT="0" distB="0" distL="0" distR="0" wp14:anchorId="52CF5F0E" wp14:editId="5952A978">
              <wp:extent cx="5761355" cy="2883535"/>
              <wp:effectExtent l="0" t="0" r="0" b="0"/>
              <wp:docPr id="214736675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883535"/>
                      </a:xfrm>
                      <a:prstGeom prst="rect">
                        <a:avLst/>
                      </a:prstGeom>
                      <a:noFill/>
                    </pic:spPr>
                  </pic:pic>
                </a:graphicData>
              </a:graphic>
            </wp:inline>
          </w:drawing>
        </w:r>
      </w:ins>
    </w:p>
    <w:p w14:paraId="37650698" w14:textId="2B9F38E1" w:rsidR="00270371" w:rsidRPr="00545E61" w:rsidRDefault="00270371" w:rsidP="00270371">
      <w:pPr>
        <w:widowControl w:val="0"/>
        <w:rPr>
          <w:ins w:id="44825" w:author="瑋婷 徐" w:date="2025-01-03T14:24:00Z" w16du:dateUtc="2025-01-03T06:24:00Z"/>
          <w:rFonts w:ascii="Times New Roman" w:eastAsia="標楷體" w:hAnsi="Times New Roman" w:cs="Times New Roman"/>
        </w:rPr>
      </w:pPr>
      <w:ins w:id="44826" w:author="瑋婷 徐" w:date="2025-01-03T14:24:00Z" w16du:dateUtc="2025-01-03T06:24:00Z">
        <w:r w:rsidRPr="00545E61">
          <w:rPr>
            <w:rFonts w:ascii="Times New Roman" w:eastAsia="標楷體" w:hAnsi="Times New Roman" w:cs="Times New Roman"/>
          </w:rPr>
          <w:t>圖</w:t>
        </w:r>
      </w:ins>
      <w:ins w:id="44827" w:author="瑋婷 徐" w:date="2025-01-03T14:25:00Z" w16du:dateUtc="2025-01-03T06:25:00Z">
        <w:r>
          <w:rPr>
            <w:rFonts w:ascii="Times New Roman" w:eastAsia="標楷體" w:hAnsi="Times New Roman" w:cs="Times New Roman" w:hint="eastAsia"/>
          </w:rPr>
          <w:t>9</w:t>
        </w:r>
      </w:ins>
      <w:ins w:id="44828"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不同海拔段記錄數量前</w:t>
        </w:r>
        <w:proofErr w:type="gramStart"/>
        <w:r w:rsidRPr="00545E61">
          <w:rPr>
            <w:rFonts w:ascii="Times New Roman" w:eastAsia="標楷體" w:hAnsi="Times New Roman" w:cs="Times New Roman"/>
          </w:rPr>
          <w:t>10</w:t>
        </w:r>
        <w:r w:rsidRPr="00545E61">
          <w:rPr>
            <w:rFonts w:ascii="Times New Roman" w:eastAsia="標楷體" w:hAnsi="Times New Roman" w:cs="Times New Roman"/>
          </w:rPr>
          <w:t>名鳥</w:t>
        </w:r>
        <w:proofErr w:type="gramEnd"/>
        <w:r w:rsidRPr="00545E61">
          <w:rPr>
            <w:rFonts w:ascii="Times New Roman" w:eastAsia="標楷體" w:hAnsi="Times New Roman" w:cs="Times New Roman"/>
          </w:rPr>
          <w:t>種。</w:t>
        </w:r>
        <w:r w:rsidRPr="00545E61">
          <w:rPr>
            <w:rFonts w:ascii="Times New Roman" w:eastAsia="標楷體" w:hAnsi="Times New Roman" w:cs="Times New Roman"/>
          </w:rPr>
          <w:t>(A)</w:t>
        </w:r>
        <w:r w:rsidRPr="00545E61">
          <w:rPr>
            <w:rFonts w:ascii="Times New Roman" w:eastAsia="標楷體" w:hAnsi="Times New Roman" w:cs="Times New Roman"/>
          </w:rPr>
          <w:t>低海拔樣區數為</w:t>
        </w:r>
        <w:r w:rsidRPr="00545E61">
          <w:rPr>
            <w:rFonts w:ascii="Times New Roman" w:eastAsia="標楷體" w:hAnsi="Times New Roman" w:cs="Times New Roman"/>
          </w:rPr>
          <w:t>11</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1856</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r w:rsidRPr="00545E61">
          <w:rPr>
            <w:rFonts w:ascii="Times New Roman" w:eastAsia="標楷體" w:hAnsi="Times New Roman" w:cs="Times New Roman"/>
          </w:rPr>
          <w:t>(B)</w:t>
        </w:r>
        <w:r w:rsidRPr="00545E61">
          <w:rPr>
            <w:rFonts w:ascii="Times New Roman" w:eastAsia="標楷體" w:hAnsi="Times New Roman" w:cs="Times New Roman"/>
          </w:rPr>
          <w:t>中高海拔樣區數為</w:t>
        </w:r>
        <w:r w:rsidRPr="00545E61">
          <w:rPr>
            <w:rFonts w:ascii="Times New Roman" w:eastAsia="標楷體" w:hAnsi="Times New Roman" w:cs="Times New Roman"/>
          </w:rPr>
          <w:t>22</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5354</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ins>
      <w:ins w:id="44829" w:author="瑋婷 徐" w:date="2025-01-06T15:49:00Z" w16du:dateUtc="2025-01-06T07:49:00Z">
        <w:r w:rsidR="004B4B6E">
          <w:rPr>
            <w:rFonts w:ascii="Times New Roman" w:eastAsia="標楷體" w:hAnsi="Times New Roman" w:cs="Times New Roman" w:hint="eastAsia"/>
          </w:rPr>
          <w:t>低海拔是指海拔</w:t>
        </w:r>
        <w:r w:rsidR="004B4B6E">
          <w:rPr>
            <w:rFonts w:ascii="Times New Roman" w:eastAsia="標楷體" w:hAnsi="Times New Roman" w:cs="Times New Roman" w:hint="eastAsia"/>
          </w:rPr>
          <w:t>1000</w:t>
        </w:r>
      </w:ins>
      <w:ins w:id="44830" w:author="瑋婷 徐" w:date="2025-01-06T15:50:00Z" w16du:dateUtc="2025-01-06T07:50:00Z">
        <w:r w:rsidR="004B4B6E">
          <w:rPr>
            <w:rFonts w:ascii="Times New Roman" w:eastAsia="標楷體" w:hAnsi="Times New Roman" w:cs="Times New Roman" w:hint="eastAsia"/>
          </w:rPr>
          <w:t>公尺以下，中高海拔是指海拔</w:t>
        </w:r>
        <w:r w:rsidR="004B4B6E">
          <w:rPr>
            <w:rFonts w:ascii="Times New Roman" w:eastAsia="標楷體" w:hAnsi="Times New Roman" w:cs="Times New Roman" w:hint="eastAsia"/>
          </w:rPr>
          <w:t>1001</w:t>
        </w:r>
        <w:r w:rsidR="004B4B6E">
          <w:rPr>
            <w:rFonts w:ascii="Times New Roman" w:eastAsia="標楷體" w:hAnsi="Times New Roman" w:cs="Times New Roman" w:hint="eastAsia"/>
          </w:rPr>
          <w:t>公尺以上。</w:t>
        </w:r>
      </w:ins>
      <w:ins w:id="44831" w:author="瑋婷 徐" w:date="2025-01-03T14:24:00Z" w16du:dateUtc="2025-01-03T06:24:00Z">
        <w:r w:rsidRPr="00545E61">
          <w:rPr>
            <w:rFonts w:ascii="Times New Roman" w:eastAsia="標楷體" w:hAnsi="Times New Roman" w:cs="Times New Roman"/>
          </w:rPr>
          <w:br w:type="page"/>
        </w:r>
      </w:ins>
    </w:p>
    <w:p w14:paraId="39BAC22C" w14:textId="77777777" w:rsidR="00270371" w:rsidRPr="00545E61" w:rsidRDefault="00270371" w:rsidP="00270371">
      <w:pPr>
        <w:rPr>
          <w:ins w:id="44832" w:author="瑋婷 徐" w:date="2025-01-03T14:24:00Z" w16du:dateUtc="2025-01-03T06:24:00Z"/>
          <w:rFonts w:ascii="Times New Roman" w:eastAsia="標楷體" w:hAnsi="Times New Roman" w:cs="Times New Roman"/>
        </w:rPr>
      </w:pPr>
      <w:ins w:id="44833" w:author="瑋婷 徐" w:date="2025-01-03T14:24:00Z" w16du:dateUtc="2025-01-03T06:24:00Z">
        <w:r w:rsidRPr="00545E61">
          <w:rPr>
            <w:rFonts w:ascii="Times New Roman" w:eastAsia="標楷體" w:hAnsi="Times New Roman" w:cs="Times New Roman"/>
          </w:rPr>
          <w:lastRenderedPageBreak/>
          <w:t xml:space="preserve">(A) </w:t>
        </w:r>
        <w:r w:rsidRPr="00545E61">
          <w:rPr>
            <w:rFonts w:ascii="Times New Roman" w:eastAsia="標楷體" w:hAnsi="Times New Roman" w:cs="Times New Roman"/>
          </w:rPr>
          <w:t>宜蘭分署</w:t>
        </w:r>
      </w:ins>
    </w:p>
    <w:p w14:paraId="4CB7E8C0" w14:textId="6ACA5C2A" w:rsidR="00270371" w:rsidRPr="00545E61" w:rsidRDefault="002358E0" w:rsidP="00270371">
      <w:pPr>
        <w:rPr>
          <w:ins w:id="44834" w:author="瑋婷 徐" w:date="2025-01-03T14:24:00Z" w16du:dateUtc="2025-01-03T06:24:00Z"/>
          <w:rFonts w:ascii="Times New Roman" w:eastAsia="標楷體" w:hAnsi="Times New Roman" w:cs="Times New Roman"/>
        </w:rPr>
      </w:pPr>
      <w:ins w:id="44835" w:author="瑋婷 徐" w:date="2025-01-06T16:10:00Z" w16du:dateUtc="2025-01-06T08:10:00Z">
        <w:r>
          <w:rPr>
            <w:rFonts w:ascii="Times New Roman" w:eastAsia="標楷體" w:hAnsi="Times New Roman" w:cs="Times New Roman"/>
            <w:noProof/>
          </w:rPr>
          <w:drawing>
            <wp:inline distT="0" distB="0" distL="0" distR="0" wp14:anchorId="1BF285BA" wp14:editId="703E9750">
              <wp:extent cx="5251856" cy="2628501"/>
              <wp:effectExtent l="0" t="0" r="6350" b="635"/>
              <wp:docPr id="16582973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1763" cy="2633459"/>
                      </a:xfrm>
                      <a:prstGeom prst="rect">
                        <a:avLst/>
                      </a:prstGeom>
                      <a:noFill/>
                    </pic:spPr>
                  </pic:pic>
                </a:graphicData>
              </a:graphic>
            </wp:inline>
          </w:drawing>
        </w:r>
      </w:ins>
    </w:p>
    <w:p w14:paraId="4668F4A0" w14:textId="77777777" w:rsidR="00270371" w:rsidRPr="00545E61" w:rsidRDefault="00270371" w:rsidP="00270371">
      <w:pPr>
        <w:rPr>
          <w:ins w:id="44836" w:author="瑋婷 徐" w:date="2025-01-03T14:24:00Z" w16du:dateUtc="2025-01-03T06:24:00Z"/>
          <w:rFonts w:ascii="Times New Roman" w:eastAsia="標楷體" w:hAnsi="Times New Roman" w:cs="Times New Roman"/>
        </w:rPr>
      </w:pPr>
    </w:p>
    <w:p w14:paraId="437D8706" w14:textId="77777777" w:rsidR="00270371" w:rsidRPr="00545E61" w:rsidRDefault="00270371" w:rsidP="00270371">
      <w:pPr>
        <w:rPr>
          <w:ins w:id="44837" w:author="瑋婷 徐" w:date="2025-01-03T14:24:00Z" w16du:dateUtc="2025-01-03T06:24:00Z"/>
          <w:rFonts w:ascii="Times New Roman" w:eastAsia="標楷體" w:hAnsi="Times New Roman" w:cs="Times New Roman"/>
        </w:rPr>
      </w:pPr>
      <w:ins w:id="44838" w:author="瑋婷 徐" w:date="2025-01-03T14:24:00Z" w16du:dateUtc="2025-01-03T06:24:00Z">
        <w:r w:rsidRPr="00545E61">
          <w:rPr>
            <w:rFonts w:ascii="Times New Roman" w:eastAsia="標楷體" w:hAnsi="Times New Roman" w:cs="Times New Roman"/>
          </w:rPr>
          <w:t xml:space="preserve">(B) </w:t>
        </w:r>
        <w:r w:rsidRPr="00545E61">
          <w:rPr>
            <w:rFonts w:ascii="Times New Roman" w:eastAsia="標楷體" w:hAnsi="Times New Roman" w:cs="Times New Roman"/>
          </w:rPr>
          <w:t>新竹分署</w:t>
        </w:r>
      </w:ins>
    </w:p>
    <w:p w14:paraId="41B1D668" w14:textId="41ECF23B" w:rsidR="00270371" w:rsidRPr="00545E61" w:rsidRDefault="002358E0" w:rsidP="00270371">
      <w:pPr>
        <w:rPr>
          <w:ins w:id="44839" w:author="瑋婷 徐" w:date="2025-01-03T14:24:00Z" w16du:dateUtc="2025-01-03T06:24:00Z"/>
          <w:rFonts w:ascii="Times New Roman" w:eastAsia="標楷體" w:hAnsi="Times New Roman" w:cs="Times New Roman"/>
        </w:rPr>
      </w:pPr>
      <w:ins w:id="44840" w:author="瑋婷 徐" w:date="2025-01-06T16:11:00Z" w16du:dateUtc="2025-01-06T08:11:00Z">
        <w:r>
          <w:rPr>
            <w:rFonts w:ascii="Times New Roman" w:eastAsia="標楷體" w:hAnsi="Times New Roman" w:cs="Times New Roman"/>
            <w:noProof/>
          </w:rPr>
          <w:drawing>
            <wp:inline distT="0" distB="0" distL="0" distR="0" wp14:anchorId="7D8A1C4D" wp14:editId="43102795">
              <wp:extent cx="5171847" cy="2667071"/>
              <wp:effectExtent l="0" t="0" r="0" b="0"/>
              <wp:docPr id="92628152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r="3033"/>
                      <a:stretch/>
                    </pic:blipFill>
                    <pic:spPr bwMode="auto">
                      <a:xfrm>
                        <a:off x="0" y="0"/>
                        <a:ext cx="5188470" cy="2675643"/>
                      </a:xfrm>
                      <a:prstGeom prst="rect">
                        <a:avLst/>
                      </a:prstGeom>
                      <a:noFill/>
                      <a:ln>
                        <a:noFill/>
                      </a:ln>
                      <a:extLst>
                        <a:ext uri="{53640926-AAD7-44D8-BBD7-CCE9431645EC}">
                          <a14:shadowObscured xmlns:a14="http://schemas.microsoft.com/office/drawing/2010/main"/>
                        </a:ext>
                      </a:extLst>
                    </pic:spPr>
                  </pic:pic>
                </a:graphicData>
              </a:graphic>
            </wp:inline>
          </w:drawing>
        </w:r>
      </w:ins>
    </w:p>
    <w:p w14:paraId="5E7B3CD4" w14:textId="46E71919" w:rsidR="00270371" w:rsidRPr="00545E61" w:rsidRDefault="00270371" w:rsidP="00270371">
      <w:pPr>
        <w:rPr>
          <w:ins w:id="44841" w:author="瑋婷 徐" w:date="2025-01-03T14:24:00Z" w16du:dateUtc="2025-01-03T06:24:00Z"/>
          <w:rFonts w:ascii="Times New Roman" w:eastAsia="標楷體" w:hAnsi="Times New Roman" w:cs="Times New Roman"/>
        </w:rPr>
      </w:pPr>
      <w:ins w:id="44842" w:author="瑋婷 徐" w:date="2025-01-03T14:24:00Z" w16du:dateUtc="2025-01-03T06:24:00Z">
        <w:r w:rsidRPr="00545E61">
          <w:rPr>
            <w:rFonts w:ascii="Times New Roman" w:eastAsia="標楷體" w:hAnsi="Times New Roman" w:cs="Times New Roman"/>
          </w:rPr>
          <w:t>圖</w:t>
        </w:r>
      </w:ins>
      <w:ins w:id="44843" w:author="瑋婷 徐" w:date="2025-01-03T14:25:00Z" w16du:dateUtc="2025-01-03T06:25:00Z">
        <w:r>
          <w:rPr>
            <w:rFonts w:ascii="Times New Roman" w:eastAsia="標楷體" w:hAnsi="Times New Roman" w:cs="Times New Roman" w:hint="eastAsia"/>
          </w:rPr>
          <w:t>10</w:t>
        </w:r>
      </w:ins>
      <w:ins w:id="44844"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proofErr w:type="gramStart"/>
        <w:r w:rsidRPr="00545E61">
          <w:rPr>
            <w:rFonts w:ascii="Times New Roman" w:eastAsia="標楷體" w:hAnsi="Times New Roman" w:cs="Times New Roman"/>
          </w:rPr>
          <w:t>10</w:t>
        </w:r>
        <w:r w:rsidRPr="00545E61">
          <w:rPr>
            <w:rFonts w:ascii="Times New Roman" w:eastAsia="標楷體" w:hAnsi="Times New Roman" w:cs="Times New Roman"/>
          </w:rPr>
          <w:t>名鳥</w:t>
        </w:r>
        <w:proofErr w:type="gramEnd"/>
        <w:r w:rsidRPr="00545E61">
          <w:rPr>
            <w:rFonts w:ascii="Times New Roman" w:eastAsia="標楷體" w:hAnsi="Times New Roman" w:cs="Times New Roman"/>
          </w:rPr>
          <w:t>種。</w:t>
        </w:r>
        <w:r w:rsidRPr="00545E61">
          <w:rPr>
            <w:rFonts w:ascii="Times New Roman" w:eastAsia="標楷體" w:hAnsi="Times New Roman" w:cs="Times New Roman"/>
          </w:rPr>
          <w:t>(A)</w:t>
        </w:r>
        <w:r w:rsidRPr="00545E61">
          <w:rPr>
            <w:rFonts w:ascii="Times New Roman" w:eastAsia="標楷體" w:hAnsi="Times New Roman" w:cs="Times New Roman"/>
          </w:rPr>
          <w:t>宜蘭分署樣區數為</w:t>
        </w:r>
        <w:r w:rsidRPr="00545E61">
          <w:rPr>
            <w:rFonts w:ascii="Times New Roman" w:eastAsia="標楷體" w:hAnsi="Times New Roman" w:cs="Times New Roman"/>
          </w:rPr>
          <w:t>3</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634</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r w:rsidRPr="00545E61">
          <w:rPr>
            <w:rFonts w:ascii="Times New Roman" w:eastAsia="標楷體" w:hAnsi="Times New Roman" w:cs="Times New Roman"/>
          </w:rPr>
          <w:t xml:space="preserve">(B) </w:t>
        </w:r>
        <w:r w:rsidRPr="00545E61">
          <w:rPr>
            <w:rFonts w:ascii="Times New Roman" w:eastAsia="標楷體" w:hAnsi="Times New Roman" w:cs="Times New Roman"/>
          </w:rPr>
          <w:t>新竹分署樣區數為</w:t>
        </w:r>
        <w:r w:rsidRPr="00545E61">
          <w:rPr>
            <w:rFonts w:ascii="Times New Roman" w:eastAsia="標楷體" w:hAnsi="Times New Roman" w:cs="Times New Roman"/>
          </w:rPr>
          <w:t>6</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1348</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ins>
    </w:p>
    <w:p w14:paraId="38D9842E" w14:textId="77777777" w:rsidR="00270371" w:rsidRPr="00545E61" w:rsidRDefault="00270371" w:rsidP="00270371">
      <w:pPr>
        <w:rPr>
          <w:ins w:id="44845" w:author="瑋婷 徐" w:date="2025-01-03T14:24:00Z" w16du:dateUtc="2025-01-03T06:24:00Z"/>
          <w:rFonts w:ascii="Times New Roman" w:eastAsia="標楷體" w:hAnsi="Times New Roman" w:cs="Times New Roman"/>
        </w:rPr>
      </w:pPr>
      <w:ins w:id="44846" w:author="瑋婷 徐" w:date="2025-01-03T14:24:00Z" w16du:dateUtc="2025-01-03T06:24:00Z">
        <w:r w:rsidRPr="00545E61">
          <w:rPr>
            <w:rFonts w:ascii="Times New Roman" w:eastAsia="標楷體" w:hAnsi="Times New Roman" w:cs="Times New Roman"/>
          </w:rPr>
          <w:br w:type="page"/>
        </w:r>
      </w:ins>
    </w:p>
    <w:p w14:paraId="0BB0B986" w14:textId="77777777" w:rsidR="00270371" w:rsidRPr="00545E61" w:rsidRDefault="00270371" w:rsidP="00270371">
      <w:pPr>
        <w:rPr>
          <w:ins w:id="44847" w:author="瑋婷 徐" w:date="2025-01-03T14:24:00Z" w16du:dateUtc="2025-01-03T06:24:00Z"/>
          <w:rFonts w:ascii="Times New Roman" w:eastAsia="標楷體" w:hAnsi="Times New Roman" w:cs="Times New Roman"/>
        </w:rPr>
      </w:pPr>
      <w:ins w:id="44848" w:author="瑋婷 徐" w:date="2025-01-03T14:24:00Z" w16du:dateUtc="2025-01-03T06:24:00Z">
        <w:r w:rsidRPr="00545E61">
          <w:rPr>
            <w:rFonts w:ascii="Times New Roman" w:eastAsia="標楷體" w:hAnsi="Times New Roman" w:cs="Times New Roman"/>
          </w:rPr>
          <w:lastRenderedPageBreak/>
          <w:t xml:space="preserve">(C) </w:t>
        </w:r>
        <w:proofErr w:type="gramStart"/>
        <w:r w:rsidRPr="00545E61">
          <w:rPr>
            <w:rFonts w:ascii="Times New Roman" w:eastAsia="標楷體" w:hAnsi="Times New Roman" w:cs="Times New Roman"/>
          </w:rPr>
          <w:t>臺</w:t>
        </w:r>
        <w:proofErr w:type="gramEnd"/>
        <w:r w:rsidRPr="00545E61">
          <w:rPr>
            <w:rFonts w:ascii="Times New Roman" w:eastAsia="標楷體" w:hAnsi="Times New Roman" w:cs="Times New Roman"/>
          </w:rPr>
          <w:t>中分署</w:t>
        </w:r>
      </w:ins>
    </w:p>
    <w:p w14:paraId="15C9F0DF" w14:textId="54F051BE" w:rsidR="00270371" w:rsidRPr="00545E61" w:rsidRDefault="002358E0" w:rsidP="00270371">
      <w:pPr>
        <w:rPr>
          <w:ins w:id="44849" w:author="瑋婷 徐" w:date="2025-01-03T14:24:00Z" w16du:dateUtc="2025-01-03T06:24:00Z"/>
          <w:rFonts w:ascii="Times New Roman" w:eastAsia="標楷體" w:hAnsi="Times New Roman" w:cs="Times New Roman"/>
        </w:rPr>
      </w:pPr>
      <w:ins w:id="44850" w:author="瑋婷 徐" w:date="2025-01-06T16:11:00Z" w16du:dateUtc="2025-01-06T08:11:00Z">
        <w:r>
          <w:rPr>
            <w:rFonts w:ascii="Times New Roman" w:eastAsia="標楷體" w:hAnsi="Times New Roman" w:cs="Times New Roman"/>
            <w:noProof/>
          </w:rPr>
          <w:drawing>
            <wp:inline distT="0" distB="0" distL="0" distR="0" wp14:anchorId="3AB999CD" wp14:editId="58184978">
              <wp:extent cx="5318151" cy="2760345"/>
              <wp:effectExtent l="0" t="0" r="0" b="1905"/>
              <wp:docPr id="62469849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r="3659"/>
                      <a:stretch/>
                    </pic:blipFill>
                    <pic:spPr bwMode="auto">
                      <a:xfrm>
                        <a:off x="0" y="0"/>
                        <a:ext cx="5337826" cy="2770557"/>
                      </a:xfrm>
                      <a:prstGeom prst="rect">
                        <a:avLst/>
                      </a:prstGeom>
                      <a:noFill/>
                      <a:ln>
                        <a:noFill/>
                      </a:ln>
                      <a:extLst>
                        <a:ext uri="{53640926-AAD7-44D8-BBD7-CCE9431645EC}">
                          <a14:shadowObscured xmlns:a14="http://schemas.microsoft.com/office/drawing/2010/main"/>
                        </a:ext>
                      </a:extLst>
                    </pic:spPr>
                  </pic:pic>
                </a:graphicData>
              </a:graphic>
            </wp:inline>
          </w:drawing>
        </w:r>
      </w:ins>
    </w:p>
    <w:p w14:paraId="7F2A4E69" w14:textId="77777777" w:rsidR="00270371" w:rsidRPr="00545E61" w:rsidRDefault="00270371" w:rsidP="00270371">
      <w:pPr>
        <w:rPr>
          <w:ins w:id="44851" w:author="瑋婷 徐" w:date="2025-01-03T14:24:00Z" w16du:dateUtc="2025-01-03T06:24:00Z"/>
          <w:rFonts w:ascii="Times New Roman" w:eastAsia="標楷體" w:hAnsi="Times New Roman" w:cs="Times New Roman"/>
        </w:rPr>
      </w:pPr>
    </w:p>
    <w:p w14:paraId="150F0337" w14:textId="77777777" w:rsidR="00270371" w:rsidRPr="00545E61" w:rsidRDefault="00270371" w:rsidP="00270371">
      <w:pPr>
        <w:rPr>
          <w:ins w:id="44852" w:author="瑋婷 徐" w:date="2025-01-03T14:24:00Z" w16du:dateUtc="2025-01-03T06:24:00Z"/>
          <w:rFonts w:ascii="Times New Roman" w:eastAsia="標楷體" w:hAnsi="Times New Roman" w:cs="Times New Roman"/>
        </w:rPr>
      </w:pPr>
      <w:ins w:id="44853" w:author="瑋婷 徐" w:date="2025-01-03T14:24:00Z" w16du:dateUtc="2025-01-03T06:24:00Z">
        <w:r w:rsidRPr="00545E61">
          <w:rPr>
            <w:rFonts w:ascii="Times New Roman" w:eastAsia="標楷體" w:hAnsi="Times New Roman" w:cs="Times New Roman"/>
          </w:rPr>
          <w:t xml:space="preserve">(D) </w:t>
        </w:r>
        <w:r w:rsidRPr="00545E61">
          <w:rPr>
            <w:rFonts w:ascii="Times New Roman" w:eastAsia="標楷體" w:hAnsi="Times New Roman" w:cs="Times New Roman"/>
          </w:rPr>
          <w:t>南投分署</w:t>
        </w:r>
      </w:ins>
    </w:p>
    <w:p w14:paraId="7BFB0C33" w14:textId="171B9CFF" w:rsidR="00270371" w:rsidRPr="00545E61" w:rsidRDefault="002358E0" w:rsidP="00270371">
      <w:pPr>
        <w:rPr>
          <w:ins w:id="44854" w:author="瑋婷 徐" w:date="2025-01-03T14:24:00Z" w16du:dateUtc="2025-01-03T06:24:00Z"/>
          <w:rFonts w:ascii="Times New Roman" w:eastAsia="標楷體" w:hAnsi="Times New Roman" w:cs="Times New Roman"/>
        </w:rPr>
      </w:pPr>
      <w:ins w:id="44855" w:author="瑋婷 徐" w:date="2025-01-06T16:12:00Z" w16du:dateUtc="2025-01-06T08:12:00Z">
        <w:r>
          <w:rPr>
            <w:rFonts w:ascii="Times New Roman" w:eastAsia="標楷體" w:hAnsi="Times New Roman" w:cs="Times New Roman"/>
            <w:noProof/>
          </w:rPr>
          <w:drawing>
            <wp:inline distT="0" distB="0" distL="0" distR="0" wp14:anchorId="19800CAC" wp14:editId="06B1BDD5">
              <wp:extent cx="5266944" cy="2755341"/>
              <wp:effectExtent l="0" t="0" r="0" b="6985"/>
              <wp:docPr id="77132297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4414"/>
                      <a:stretch/>
                    </pic:blipFill>
                    <pic:spPr bwMode="auto">
                      <a:xfrm>
                        <a:off x="0" y="0"/>
                        <a:ext cx="5285015" cy="2764795"/>
                      </a:xfrm>
                      <a:prstGeom prst="rect">
                        <a:avLst/>
                      </a:prstGeom>
                      <a:noFill/>
                      <a:ln>
                        <a:noFill/>
                      </a:ln>
                      <a:extLst>
                        <a:ext uri="{53640926-AAD7-44D8-BBD7-CCE9431645EC}">
                          <a14:shadowObscured xmlns:a14="http://schemas.microsoft.com/office/drawing/2010/main"/>
                        </a:ext>
                      </a:extLst>
                    </pic:spPr>
                  </pic:pic>
                </a:graphicData>
              </a:graphic>
            </wp:inline>
          </w:drawing>
        </w:r>
      </w:ins>
    </w:p>
    <w:p w14:paraId="690FFBB5" w14:textId="602870F8" w:rsidR="00270371" w:rsidRPr="00545E61" w:rsidRDefault="00270371" w:rsidP="00270371">
      <w:pPr>
        <w:rPr>
          <w:ins w:id="44856" w:author="瑋婷 徐" w:date="2025-01-03T14:24:00Z" w16du:dateUtc="2025-01-03T06:24:00Z"/>
          <w:rFonts w:ascii="Times New Roman" w:eastAsia="標楷體" w:hAnsi="Times New Roman" w:cs="Times New Roman"/>
        </w:rPr>
      </w:pPr>
      <w:ins w:id="44857" w:author="瑋婷 徐" w:date="2025-01-03T14:24:00Z" w16du:dateUtc="2025-01-03T06:24:00Z">
        <w:r w:rsidRPr="00545E61">
          <w:rPr>
            <w:rFonts w:ascii="Times New Roman" w:eastAsia="標楷體" w:hAnsi="Times New Roman" w:cs="Times New Roman"/>
          </w:rPr>
          <w:t>圖</w:t>
        </w:r>
      </w:ins>
      <w:ins w:id="44858" w:author="瑋婷 徐" w:date="2025-01-03T14:25:00Z" w16du:dateUtc="2025-01-03T06:25:00Z">
        <w:r>
          <w:rPr>
            <w:rFonts w:ascii="Times New Roman" w:eastAsia="標楷體" w:hAnsi="Times New Roman" w:cs="Times New Roman" w:hint="eastAsia"/>
          </w:rPr>
          <w:t>10</w:t>
        </w:r>
      </w:ins>
      <w:ins w:id="44859" w:author="瑋婷 徐" w:date="2025-01-06T16:17:00Z" w16du:dateUtc="2025-01-06T08:17:00Z">
        <w:r w:rsidR="002358E0">
          <w:rPr>
            <w:rFonts w:ascii="Times New Roman" w:eastAsia="標楷體" w:hAnsi="Times New Roman" w:cs="Times New Roman" w:hint="eastAsia"/>
          </w:rPr>
          <w:t>(</w:t>
        </w:r>
        <w:r w:rsidR="002358E0">
          <w:rPr>
            <w:rFonts w:ascii="Times New Roman" w:eastAsia="標楷體" w:hAnsi="Times New Roman" w:cs="Times New Roman" w:hint="eastAsia"/>
          </w:rPr>
          <w:t>續</w:t>
        </w:r>
        <w:r w:rsidR="002358E0">
          <w:rPr>
            <w:rFonts w:ascii="Times New Roman" w:eastAsia="標楷體" w:hAnsi="Times New Roman" w:cs="Times New Roman" w:hint="eastAsia"/>
          </w:rPr>
          <w:t>)</w:t>
        </w:r>
      </w:ins>
      <w:ins w:id="44860"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proofErr w:type="gramStart"/>
        <w:r w:rsidRPr="00545E61">
          <w:rPr>
            <w:rFonts w:ascii="Times New Roman" w:eastAsia="標楷體" w:hAnsi="Times New Roman" w:cs="Times New Roman"/>
          </w:rPr>
          <w:t>10</w:t>
        </w:r>
        <w:r w:rsidRPr="00545E61">
          <w:rPr>
            <w:rFonts w:ascii="Times New Roman" w:eastAsia="標楷體" w:hAnsi="Times New Roman" w:cs="Times New Roman"/>
          </w:rPr>
          <w:t>名鳥</w:t>
        </w:r>
        <w:proofErr w:type="gramEnd"/>
        <w:r w:rsidRPr="00545E61">
          <w:rPr>
            <w:rFonts w:ascii="Times New Roman" w:eastAsia="標楷體" w:hAnsi="Times New Roman" w:cs="Times New Roman"/>
          </w:rPr>
          <w:t>種。</w:t>
        </w:r>
        <w:r w:rsidRPr="00545E61">
          <w:rPr>
            <w:rFonts w:ascii="Times New Roman" w:eastAsia="標楷體" w:hAnsi="Times New Roman" w:cs="Times New Roman"/>
          </w:rPr>
          <w:t xml:space="preserve">(C) </w:t>
        </w:r>
        <w:proofErr w:type="gramStart"/>
        <w:r w:rsidRPr="00545E61">
          <w:rPr>
            <w:rFonts w:ascii="Times New Roman" w:eastAsia="標楷體" w:hAnsi="Times New Roman" w:cs="Times New Roman"/>
          </w:rPr>
          <w:t>臺</w:t>
        </w:r>
        <w:proofErr w:type="gramEnd"/>
        <w:r w:rsidRPr="00545E61">
          <w:rPr>
            <w:rFonts w:ascii="Times New Roman" w:eastAsia="標楷體" w:hAnsi="Times New Roman" w:cs="Times New Roman"/>
          </w:rPr>
          <w:t>中分署樣區數為</w:t>
        </w:r>
        <w:r w:rsidRPr="00545E61">
          <w:rPr>
            <w:rFonts w:ascii="Times New Roman" w:eastAsia="標楷體" w:hAnsi="Times New Roman" w:cs="Times New Roman"/>
          </w:rPr>
          <w:t>8</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2115</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r w:rsidRPr="00545E61">
          <w:rPr>
            <w:rFonts w:ascii="Times New Roman" w:eastAsia="標楷體" w:hAnsi="Times New Roman" w:cs="Times New Roman"/>
          </w:rPr>
          <w:t xml:space="preserve">(D) </w:t>
        </w:r>
        <w:r w:rsidRPr="00545E61">
          <w:rPr>
            <w:rFonts w:ascii="Times New Roman" w:eastAsia="標楷體" w:hAnsi="Times New Roman" w:cs="Times New Roman"/>
          </w:rPr>
          <w:t>南投分署樣區數為</w:t>
        </w:r>
        <w:r w:rsidRPr="00545E61">
          <w:rPr>
            <w:rFonts w:ascii="Times New Roman" w:eastAsia="標楷體" w:hAnsi="Times New Roman" w:cs="Times New Roman"/>
          </w:rPr>
          <w:t>4</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1095</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ins>
    </w:p>
    <w:p w14:paraId="25384046" w14:textId="77777777" w:rsidR="00270371" w:rsidRPr="00545E61" w:rsidRDefault="00270371" w:rsidP="00270371">
      <w:pPr>
        <w:rPr>
          <w:ins w:id="44861" w:author="瑋婷 徐" w:date="2025-01-03T14:24:00Z" w16du:dateUtc="2025-01-03T06:24:00Z"/>
          <w:rFonts w:ascii="Times New Roman" w:eastAsia="標楷體" w:hAnsi="Times New Roman" w:cs="Times New Roman"/>
        </w:rPr>
      </w:pPr>
    </w:p>
    <w:p w14:paraId="7A067805" w14:textId="77777777" w:rsidR="00270371" w:rsidRPr="00545E61" w:rsidRDefault="00270371" w:rsidP="00270371">
      <w:pPr>
        <w:rPr>
          <w:ins w:id="44862" w:author="瑋婷 徐" w:date="2025-01-03T14:24:00Z" w16du:dateUtc="2025-01-03T06:24:00Z"/>
          <w:rFonts w:ascii="Times New Roman" w:eastAsia="標楷體" w:hAnsi="Times New Roman" w:cs="Times New Roman"/>
        </w:rPr>
      </w:pPr>
      <w:ins w:id="44863" w:author="瑋婷 徐" w:date="2025-01-03T14:24:00Z" w16du:dateUtc="2025-01-03T06:24:00Z">
        <w:r w:rsidRPr="00545E61">
          <w:rPr>
            <w:rFonts w:ascii="Times New Roman" w:eastAsia="標楷體" w:hAnsi="Times New Roman" w:cs="Times New Roman"/>
          </w:rPr>
          <w:br w:type="page"/>
        </w:r>
      </w:ins>
    </w:p>
    <w:p w14:paraId="653759AA" w14:textId="77777777" w:rsidR="00270371" w:rsidRPr="00545E61" w:rsidRDefault="00270371" w:rsidP="00270371">
      <w:pPr>
        <w:rPr>
          <w:ins w:id="44864" w:author="瑋婷 徐" w:date="2025-01-03T14:24:00Z" w16du:dateUtc="2025-01-03T06:24:00Z"/>
          <w:rFonts w:ascii="Times New Roman" w:eastAsia="標楷體" w:hAnsi="Times New Roman" w:cs="Times New Roman"/>
        </w:rPr>
      </w:pPr>
      <w:ins w:id="44865" w:author="瑋婷 徐" w:date="2025-01-03T14:24:00Z" w16du:dateUtc="2025-01-03T06:24:00Z">
        <w:r w:rsidRPr="00545E61">
          <w:rPr>
            <w:rFonts w:ascii="Times New Roman" w:eastAsia="標楷體" w:hAnsi="Times New Roman" w:cs="Times New Roman"/>
          </w:rPr>
          <w:lastRenderedPageBreak/>
          <w:t xml:space="preserve">(E) </w:t>
        </w:r>
        <w:r w:rsidRPr="00545E61">
          <w:rPr>
            <w:rFonts w:ascii="Times New Roman" w:eastAsia="標楷體" w:hAnsi="Times New Roman" w:cs="Times New Roman"/>
          </w:rPr>
          <w:t>嘉義分署</w:t>
        </w:r>
      </w:ins>
    </w:p>
    <w:p w14:paraId="1777C6B9" w14:textId="05D2C614" w:rsidR="00270371" w:rsidRPr="00545E61" w:rsidRDefault="002358E0" w:rsidP="00270371">
      <w:pPr>
        <w:rPr>
          <w:ins w:id="44866" w:author="瑋婷 徐" w:date="2025-01-03T14:24:00Z" w16du:dateUtc="2025-01-03T06:24:00Z"/>
          <w:rFonts w:ascii="Times New Roman" w:eastAsia="標楷體" w:hAnsi="Times New Roman" w:cs="Times New Roman"/>
        </w:rPr>
      </w:pPr>
      <w:ins w:id="44867" w:author="瑋婷 徐" w:date="2025-01-06T16:13:00Z" w16du:dateUtc="2025-01-06T08:13:00Z">
        <w:r>
          <w:rPr>
            <w:rFonts w:ascii="Times New Roman" w:eastAsia="標楷體" w:hAnsi="Times New Roman" w:cs="Times New Roman"/>
            <w:noProof/>
          </w:rPr>
          <w:drawing>
            <wp:inline distT="0" distB="0" distL="0" distR="0" wp14:anchorId="57CC7296" wp14:editId="3470E9F6">
              <wp:extent cx="5281575" cy="2736830"/>
              <wp:effectExtent l="0" t="0" r="0" b="6985"/>
              <wp:docPr id="16398673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r="3689"/>
                      <a:stretch/>
                    </pic:blipFill>
                    <pic:spPr bwMode="auto">
                      <a:xfrm>
                        <a:off x="0" y="0"/>
                        <a:ext cx="5300475" cy="27466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690F5343" w14:textId="77777777" w:rsidR="00270371" w:rsidRPr="00545E61" w:rsidRDefault="00270371" w:rsidP="00270371">
      <w:pPr>
        <w:rPr>
          <w:ins w:id="44868" w:author="瑋婷 徐" w:date="2025-01-03T14:24:00Z" w16du:dateUtc="2025-01-03T06:24:00Z"/>
          <w:rFonts w:ascii="Times New Roman" w:eastAsia="標楷體" w:hAnsi="Times New Roman" w:cs="Times New Roman"/>
        </w:rPr>
      </w:pPr>
    </w:p>
    <w:p w14:paraId="0BFA2A0E" w14:textId="77777777" w:rsidR="00270371" w:rsidRPr="00545E61" w:rsidRDefault="00270371" w:rsidP="00270371">
      <w:pPr>
        <w:rPr>
          <w:ins w:id="44869" w:author="瑋婷 徐" w:date="2025-01-03T14:24:00Z" w16du:dateUtc="2025-01-03T06:24:00Z"/>
          <w:rFonts w:ascii="Times New Roman" w:eastAsia="標楷體" w:hAnsi="Times New Roman" w:cs="Times New Roman"/>
        </w:rPr>
      </w:pPr>
      <w:ins w:id="44870" w:author="瑋婷 徐" w:date="2025-01-03T14:24:00Z" w16du:dateUtc="2025-01-03T06:24:00Z">
        <w:r w:rsidRPr="00545E61">
          <w:rPr>
            <w:rFonts w:ascii="Times New Roman" w:eastAsia="標楷體" w:hAnsi="Times New Roman" w:cs="Times New Roman"/>
          </w:rPr>
          <w:t xml:space="preserve">(F) </w:t>
        </w:r>
        <w:r w:rsidRPr="00545E61">
          <w:rPr>
            <w:rFonts w:ascii="Times New Roman" w:eastAsia="標楷體" w:hAnsi="Times New Roman" w:cs="Times New Roman"/>
          </w:rPr>
          <w:t>屏東分署</w:t>
        </w:r>
      </w:ins>
    </w:p>
    <w:p w14:paraId="172C001A" w14:textId="7FF465C9" w:rsidR="00270371" w:rsidRPr="00545E61" w:rsidRDefault="002358E0" w:rsidP="00270371">
      <w:pPr>
        <w:rPr>
          <w:ins w:id="44871" w:author="瑋婷 徐" w:date="2025-01-03T14:24:00Z" w16du:dateUtc="2025-01-03T06:24:00Z"/>
          <w:rFonts w:ascii="Times New Roman" w:eastAsia="標楷體" w:hAnsi="Times New Roman" w:cs="Times New Roman"/>
        </w:rPr>
      </w:pPr>
      <w:ins w:id="44872" w:author="瑋婷 徐" w:date="2025-01-06T16:13:00Z" w16du:dateUtc="2025-01-06T08:13:00Z">
        <w:r>
          <w:rPr>
            <w:rFonts w:ascii="Times New Roman" w:eastAsia="標楷體" w:hAnsi="Times New Roman" w:cs="Times New Roman"/>
            <w:noProof/>
          </w:rPr>
          <w:drawing>
            <wp:inline distT="0" distB="0" distL="0" distR="0" wp14:anchorId="22F5A9D8" wp14:editId="53D86D44">
              <wp:extent cx="5281295" cy="2738120"/>
              <wp:effectExtent l="0" t="0" r="0" b="5080"/>
              <wp:docPr id="194617928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a:extLst>
                          <a:ext uri="{28A0092B-C50C-407E-A947-70E740481C1C}">
                            <a14:useLocalDpi xmlns:a14="http://schemas.microsoft.com/office/drawing/2010/main" val="0"/>
                          </a:ext>
                        </a:extLst>
                      </a:blip>
                      <a:srcRect r="3466"/>
                      <a:stretch/>
                    </pic:blipFill>
                    <pic:spPr bwMode="auto">
                      <a:xfrm>
                        <a:off x="0" y="0"/>
                        <a:ext cx="5301542" cy="2748617"/>
                      </a:xfrm>
                      <a:prstGeom prst="rect">
                        <a:avLst/>
                      </a:prstGeom>
                      <a:noFill/>
                      <a:ln>
                        <a:noFill/>
                      </a:ln>
                      <a:extLst>
                        <a:ext uri="{53640926-AAD7-44D8-BBD7-CCE9431645EC}">
                          <a14:shadowObscured xmlns:a14="http://schemas.microsoft.com/office/drawing/2010/main"/>
                        </a:ext>
                      </a:extLst>
                    </pic:spPr>
                  </pic:pic>
                </a:graphicData>
              </a:graphic>
            </wp:inline>
          </w:drawing>
        </w:r>
      </w:ins>
    </w:p>
    <w:p w14:paraId="0E0CB4F3" w14:textId="247BACB8" w:rsidR="00270371" w:rsidRPr="00545E61" w:rsidRDefault="00270371" w:rsidP="00270371">
      <w:pPr>
        <w:rPr>
          <w:ins w:id="44873" w:author="瑋婷 徐" w:date="2025-01-03T14:24:00Z" w16du:dateUtc="2025-01-03T06:24:00Z"/>
          <w:rFonts w:ascii="Times New Roman" w:eastAsia="標楷體" w:hAnsi="Times New Roman" w:cs="Times New Roman"/>
        </w:rPr>
      </w:pPr>
      <w:ins w:id="44874" w:author="瑋婷 徐" w:date="2025-01-03T14:24:00Z" w16du:dateUtc="2025-01-03T06:24:00Z">
        <w:r w:rsidRPr="00545E61">
          <w:rPr>
            <w:rFonts w:ascii="Times New Roman" w:eastAsia="標楷體" w:hAnsi="Times New Roman" w:cs="Times New Roman"/>
          </w:rPr>
          <w:t>圖</w:t>
        </w:r>
      </w:ins>
      <w:ins w:id="44875" w:author="瑋婷 徐" w:date="2025-01-03T14:25:00Z" w16du:dateUtc="2025-01-03T06:25:00Z">
        <w:r>
          <w:rPr>
            <w:rFonts w:ascii="Times New Roman" w:eastAsia="標楷體" w:hAnsi="Times New Roman" w:cs="Times New Roman" w:hint="eastAsia"/>
          </w:rPr>
          <w:t>10</w:t>
        </w:r>
      </w:ins>
      <w:ins w:id="44876" w:author="瑋婷 徐" w:date="2025-01-06T16:17:00Z" w16du:dateUtc="2025-01-06T08:17:00Z">
        <w:r w:rsidR="002358E0">
          <w:rPr>
            <w:rFonts w:ascii="Times New Roman" w:eastAsia="標楷體" w:hAnsi="Times New Roman" w:cs="Times New Roman" w:hint="eastAsia"/>
          </w:rPr>
          <w:t>(</w:t>
        </w:r>
        <w:r w:rsidR="002358E0">
          <w:rPr>
            <w:rFonts w:ascii="Times New Roman" w:eastAsia="標楷體" w:hAnsi="Times New Roman" w:cs="Times New Roman" w:hint="eastAsia"/>
          </w:rPr>
          <w:t>續</w:t>
        </w:r>
        <w:r w:rsidR="002358E0">
          <w:rPr>
            <w:rFonts w:ascii="Times New Roman" w:eastAsia="標楷體" w:hAnsi="Times New Roman" w:cs="Times New Roman" w:hint="eastAsia"/>
          </w:rPr>
          <w:t>)</w:t>
        </w:r>
      </w:ins>
      <w:ins w:id="44877"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proofErr w:type="gramStart"/>
        <w:r w:rsidRPr="00545E61">
          <w:rPr>
            <w:rFonts w:ascii="Times New Roman" w:eastAsia="標楷體" w:hAnsi="Times New Roman" w:cs="Times New Roman"/>
          </w:rPr>
          <w:t>10</w:t>
        </w:r>
        <w:r w:rsidRPr="00545E61">
          <w:rPr>
            <w:rFonts w:ascii="Times New Roman" w:eastAsia="標楷體" w:hAnsi="Times New Roman" w:cs="Times New Roman"/>
          </w:rPr>
          <w:t>名鳥</w:t>
        </w:r>
        <w:proofErr w:type="gramEnd"/>
        <w:r w:rsidRPr="00545E61">
          <w:rPr>
            <w:rFonts w:ascii="Times New Roman" w:eastAsia="標楷體" w:hAnsi="Times New Roman" w:cs="Times New Roman"/>
          </w:rPr>
          <w:t>種。</w:t>
        </w:r>
        <w:r w:rsidRPr="00545E61">
          <w:rPr>
            <w:rFonts w:ascii="Times New Roman" w:eastAsia="標楷體" w:hAnsi="Times New Roman" w:cs="Times New Roman"/>
          </w:rPr>
          <w:t xml:space="preserve">(E) </w:t>
        </w:r>
        <w:r w:rsidRPr="00545E61">
          <w:rPr>
            <w:rFonts w:ascii="Times New Roman" w:eastAsia="標楷體" w:hAnsi="Times New Roman" w:cs="Times New Roman"/>
          </w:rPr>
          <w:t>嘉義分署樣區數為</w:t>
        </w:r>
        <w:r w:rsidRPr="00545E61">
          <w:rPr>
            <w:rFonts w:ascii="Times New Roman" w:eastAsia="標楷體" w:hAnsi="Times New Roman" w:cs="Times New Roman"/>
          </w:rPr>
          <w:t>1</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225</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r w:rsidRPr="00545E61">
          <w:rPr>
            <w:rFonts w:ascii="Times New Roman" w:eastAsia="標楷體" w:hAnsi="Times New Roman" w:cs="Times New Roman"/>
          </w:rPr>
          <w:t xml:space="preserve">(F) </w:t>
        </w:r>
        <w:r w:rsidRPr="00545E61">
          <w:rPr>
            <w:rFonts w:ascii="Times New Roman" w:eastAsia="標楷體" w:hAnsi="Times New Roman" w:cs="Times New Roman"/>
          </w:rPr>
          <w:t>屏東分署樣區數為</w:t>
        </w:r>
        <w:r w:rsidRPr="00545E61">
          <w:rPr>
            <w:rFonts w:ascii="Times New Roman" w:eastAsia="標楷體" w:hAnsi="Times New Roman" w:cs="Times New Roman"/>
          </w:rPr>
          <w:t>4</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937</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ins>
    </w:p>
    <w:p w14:paraId="1886770B" w14:textId="77777777" w:rsidR="00270371" w:rsidRPr="00545E61" w:rsidRDefault="00270371" w:rsidP="00270371">
      <w:pPr>
        <w:rPr>
          <w:ins w:id="44878" w:author="瑋婷 徐" w:date="2025-01-03T14:24:00Z" w16du:dateUtc="2025-01-03T06:24:00Z"/>
          <w:rFonts w:ascii="Times New Roman" w:eastAsia="標楷體" w:hAnsi="Times New Roman" w:cs="Times New Roman"/>
        </w:rPr>
      </w:pPr>
    </w:p>
    <w:p w14:paraId="79918D47" w14:textId="77777777" w:rsidR="00270371" w:rsidRPr="00545E61" w:rsidRDefault="00270371" w:rsidP="00270371">
      <w:pPr>
        <w:rPr>
          <w:ins w:id="44879" w:author="瑋婷 徐" w:date="2025-01-03T14:24:00Z" w16du:dateUtc="2025-01-03T06:24:00Z"/>
          <w:rFonts w:ascii="Times New Roman" w:eastAsia="標楷體" w:hAnsi="Times New Roman" w:cs="Times New Roman"/>
        </w:rPr>
      </w:pPr>
      <w:ins w:id="44880" w:author="瑋婷 徐" w:date="2025-01-03T14:24:00Z" w16du:dateUtc="2025-01-03T06:24:00Z">
        <w:r w:rsidRPr="00545E61">
          <w:rPr>
            <w:rFonts w:ascii="Times New Roman" w:eastAsia="標楷體" w:hAnsi="Times New Roman" w:cs="Times New Roman"/>
          </w:rPr>
          <w:br w:type="page"/>
        </w:r>
      </w:ins>
    </w:p>
    <w:p w14:paraId="5FE5C40B" w14:textId="77777777" w:rsidR="00270371" w:rsidRPr="00545E61" w:rsidRDefault="00270371" w:rsidP="00270371">
      <w:pPr>
        <w:rPr>
          <w:ins w:id="44881" w:author="瑋婷 徐" w:date="2025-01-03T14:24:00Z" w16du:dateUtc="2025-01-03T06:24:00Z"/>
          <w:rFonts w:ascii="Times New Roman" w:eastAsia="標楷體" w:hAnsi="Times New Roman" w:cs="Times New Roman"/>
        </w:rPr>
      </w:pPr>
      <w:ins w:id="44882" w:author="瑋婷 徐" w:date="2025-01-03T14:24:00Z" w16du:dateUtc="2025-01-03T06:24:00Z">
        <w:r w:rsidRPr="00545E61">
          <w:rPr>
            <w:rFonts w:ascii="Times New Roman" w:eastAsia="標楷體" w:hAnsi="Times New Roman" w:cs="Times New Roman"/>
          </w:rPr>
          <w:lastRenderedPageBreak/>
          <w:t xml:space="preserve">(G) </w:t>
        </w:r>
        <w:r w:rsidRPr="00545E61">
          <w:rPr>
            <w:rFonts w:ascii="Times New Roman" w:eastAsia="標楷體" w:hAnsi="Times New Roman" w:cs="Times New Roman"/>
          </w:rPr>
          <w:t>花蓮分署</w:t>
        </w:r>
      </w:ins>
    </w:p>
    <w:p w14:paraId="0C9EBF87" w14:textId="3593684E" w:rsidR="00270371" w:rsidRPr="00545E61" w:rsidRDefault="002358E0" w:rsidP="00270371">
      <w:pPr>
        <w:rPr>
          <w:ins w:id="44883" w:author="瑋婷 徐" w:date="2025-01-03T14:24:00Z" w16du:dateUtc="2025-01-03T06:24:00Z"/>
          <w:rFonts w:ascii="Times New Roman" w:eastAsia="標楷體" w:hAnsi="Times New Roman" w:cs="Times New Roman"/>
        </w:rPr>
      </w:pPr>
      <w:ins w:id="44884" w:author="瑋婷 徐" w:date="2025-01-06T16:14:00Z" w16du:dateUtc="2025-01-06T08:14:00Z">
        <w:r>
          <w:rPr>
            <w:rFonts w:ascii="Times New Roman" w:eastAsia="標楷體" w:hAnsi="Times New Roman" w:cs="Times New Roman"/>
            <w:noProof/>
          </w:rPr>
          <w:drawing>
            <wp:inline distT="0" distB="0" distL="0" distR="0" wp14:anchorId="0BC85706" wp14:editId="2958FDC6">
              <wp:extent cx="5258463" cy="2859003"/>
              <wp:effectExtent l="0" t="0" r="0" b="0"/>
              <wp:docPr id="183046596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r="8027"/>
                      <a:stretch/>
                    </pic:blipFill>
                    <pic:spPr bwMode="auto">
                      <a:xfrm>
                        <a:off x="0" y="0"/>
                        <a:ext cx="5282712" cy="2872187"/>
                      </a:xfrm>
                      <a:prstGeom prst="rect">
                        <a:avLst/>
                      </a:prstGeom>
                      <a:noFill/>
                      <a:ln>
                        <a:noFill/>
                      </a:ln>
                      <a:extLst>
                        <a:ext uri="{53640926-AAD7-44D8-BBD7-CCE9431645EC}">
                          <a14:shadowObscured xmlns:a14="http://schemas.microsoft.com/office/drawing/2010/main"/>
                        </a:ext>
                      </a:extLst>
                    </pic:spPr>
                  </pic:pic>
                </a:graphicData>
              </a:graphic>
            </wp:inline>
          </w:drawing>
        </w:r>
      </w:ins>
    </w:p>
    <w:p w14:paraId="4126563D" w14:textId="77777777" w:rsidR="00270371" w:rsidRPr="00545E61" w:rsidRDefault="00270371" w:rsidP="00270371">
      <w:pPr>
        <w:rPr>
          <w:ins w:id="44885" w:author="瑋婷 徐" w:date="2025-01-03T14:24:00Z" w16du:dateUtc="2025-01-03T06:24:00Z"/>
          <w:rFonts w:ascii="Times New Roman" w:eastAsia="標楷體" w:hAnsi="Times New Roman" w:cs="Times New Roman"/>
        </w:rPr>
      </w:pPr>
    </w:p>
    <w:p w14:paraId="76C744D6" w14:textId="77777777" w:rsidR="00270371" w:rsidRPr="00545E61" w:rsidRDefault="00270371" w:rsidP="00270371">
      <w:pPr>
        <w:rPr>
          <w:ins w:id="44886" w:author="瑋婷 徐" w:date="2025-01-03T14:24:00Z" w16du:dateUtc="2025-01-03T06:24:00Z"/>
          <w:rFonts w:ascii="Times New Roman" w:eastAsia="標楷體" w:hAnsi="Times New Roman" w:cs="Times New Roman"/>
        </w:rPr>
      </w:pPr>
      <w:ins w:id="44887" w:author="瑋婷 徐" w:date="2025-01-03T14:24:00Z" w16du:dateUtc="2025-01-03T06:24:00Z">
        <w:r w:rsidRPr="00545E61">
          <w:rPr>
            <w:rFonts w:ascii="Times New Roman" w:eastAsia="標楷體" w:hAnsi="Times New Roman" w:cs="Times New Roman"/>
          </w:rPr>
          <w:t xml:space="preserve">(H) </w:t>
        </w:r>
        <w:proofErr w:type="gramStart"/>
        <w:r w:rsidRPr="00545E61">
          <w:rPr>
            <w:rFonts w:ascii="Times New Roman" w:eastAsia="標楷體" w:hAnsi="Times New Roman" w:cs="Times New Roman"/>
          </w:rPr>
          <w:t>臺</w:t>
        </w:r>
        <w:proofErr w:type="gramEnd"/>
        <w:r w:rsidRPr="00545E61">
          <w:rPr>
            <w:rFonts w:ascii="Times New Roman" w:eastAsia="標楷體" w:hAnsi="Times New Roman" w:cs="Times New Roman"/>
          </w:rPr>
          <w:t>東分署</w:t>
        </w:r>
      </w:ins>
    </w:p>
    <w:p w14:paraId="55A8CE69" w14:textId="4B6D0B71" w:rsidR="00270371" w:rsidRPr="00545E61" w:rsidRDefault="002358E0" w:rsidP="00270371">
      <w:pPr>
        <w:rPr>
          <w:ins w:id="44888" w:author="瑋婷 徐" w:date="2025-01-03T14:24:00Z" w16du:dateUtc="2025-01-03T06:24:00Z"/>
          <w:rFonts w:ascii="Times New Roman" w:eastAsia="標楷體" w:hAnsi="Times New Roman" w:cs="Times New Roman"/>
        </w:rPr>
      </w:pPr>
      <w:ins w:id="44889" w:author="瑋婷 徐" w:date="2025-01-06T16:14:00Z" w16du:dateUtc="2025-01-06T08:14:00Z">
        <w:r>
          <w:rPr>
            <w:rFonts w:ascii="Times New Roman" w:eastAsia="標楷體" w:hAnsi="Times New Roman" w:cs="Times New Roman"/>
            <w:noProof/>
          </w:rPr>
          <w:drawing>
            <wp:inline distT="0" distB="0" distL="0" distR="0" wp14:anchorId="05728F7D" wp14:editId="7E911120">
              <wp:extent cx="5398618" cy="2816860"/>
              <wp:effectExtent l="0" t="0" r="0" b="2540"/>
              <wp:docPr id="7562732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r="4352"/>
                      <a:stretch/>
                    </pic:blipFill>
                    <pic:spPr bwMode="auto">
                      <a:xfrm>
                        <a:off x="0" y="0"/>
                        <a:ext cx="5411673" cy="2823672"/>
                      </a:xfrm>
                      <a:prstGeom prst="rect">
                        <a:avLst/>
                      </a:prstGeom>
                      <a:noFill/>
                      <a:ln>
                        <a:noFill/>
                      </a:ln>
                      <a:extLst>
                        <a:ext uri="{53640926-AAD7-44D8-BBD7-CCE9431645EC}">
                          <a14:shadowObscured xmlns:a14="http://schemas.microsoft.com/office/drawing/2010/main"/>
                        </a:ext>
                      </a:extLst>
                    </pic:spPr>
                  </pic:pic>
                </a:graphicData>
              </a:graphic>
            </wp:inline>
          </w:drawing>
        </w:r>
      </w:ins>
    </w:p>
    <w:p w14:paraId="480377F9" w14:textId="72E8700C" w:rsidR="00270371" w:rsidRPr="00545E61" w:rsidRDefault="00270371" w:rsidP="00270371">
      <w:pPr>
        <w:rPr>
          <w:ins w:id="44890" w:author="瑋婷 徐" w:date="2025-01-03T14:24:00Z" w16du:dateUtc="2025-01-03T06:24:00Z"/>
          <w:rFonts w:ascii="Times New Roman" w:eastAsia="標楷體" w:hAnsi="Times New Roman" w:cs="Times New Roman"/>
        </w:rPr>
      </w:pPr>
      <w:ins w:id="44891" w:author="瑋婷 徐" w:date="2025-01-03T14:24:00Z" w16du:dateUtc="2025-01-03T06:24:00Z">
        <w:r w:rsidRPr="00545E61">
          <w:rPr>
            <w:rFonts w:ascii="Times New Roman" w:eastAsia="標楷體" w:hAnsi="Times New Roman" w:cs="Times New Roman"/>
          </w:rPr>
          <w:t>圖</w:t>
        </w:r>
      </w:ins>
      <w:ins w:id="44892" w:author="瑋婷 徐" w:date="2025-01-03T14:25:00Z" w16du:dateUtc="2025-01-03T06:25:00Z">
        <w:r>
          <w:rPr>
            <w:rFonts w:ascii="Times New Roman" w:eastAsia="標楷體" w:hAnsi="Times New Roman" w:cs="Times New Roman" w:hint="eastAsia"/>
          </w:rPr>
          <w:t>10</w:t>
        </w:r>
      </w:ins>
      <w:ins w:id="44893" w:author="瑋婷 徐" w:date="2025-01-06T16:17:00Z" w16du:dateUtc="2025-01-06T08:17:00Z">
        <w:r w:rsidR="002358E0">
          <w:rPr>
            <w:rFonts w:ascii="Times New Roman" w:eastAsia="標楷體" w:hAnsi="Times New Roman" w:cs="Times New Roman" w:hint="eastAsia"/>
          </w:rPr>
          <w:t>(</w:t>
        </w:r>
        <w:r w:rsidR="002358E0">
          <w:rPr>
            <w:rFonts w:ascii="Times New Roman" w:eastAsia="標楷體" w:hAnsi="Times New Roman" w:cs="Times New Roman" w:hint="eastAsia"/>
          </w:rPr>
          <w:t>續</w:t>
        </w:r>
        <w:r w:rsidR="002358E0">
          <w:rPr>
            <w:rFonts w:ascii="Times New Roman" w:eastAsia="標楷體" w:hAnsi="Times New Roman" w:cs="Times New Roman" w:hint="eastAsia"/>
          </w:rPr>
          <w:t>)</w:t>
        </w:r>
      </w:ins>
      <w:ins w:id="44894"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proofErr w:type="gramStart"/>
        <w:r w:rsidRPr="00545E61">
          <w:rPr>
            <w:rFonts w:ascii="Times New Roman" w:eastAsia="標楷體" w:hAnsi="Times New Roman" w:cs="Times New Roman"/>
          </w:rPr>
          <w:t>10</w:t>
        </w:r>
        <w:r w:rsidRPr="00545E61">
          <w:rPr>
            <w:rFonts w:ascii="Times New Roman" w:eastAsia="標楷體" w:hAnsi="Times New Roman" w:cs="Times New Roman"/>
          </w:rPr>
          <w:t>名鳥</w:t>
        </w:r>
        <w:proofErr w:type="gramEnd"/>
        <w:r w:rsidRPr="00545E61">
          <w:rPr>
            <w:rFonts w:ascii="Times New Roman" w:eastAsia="標楷體" w:hAnsi="Times New Roman" w:cs="Times New Roman"/>
          </w:rPr>
          <w:t>種。</w:t>
        </w:r>
        <w:r w:rsidRPr="00545E61">
          <w:rPr>
            <w:rFonts w:ascii="Times New Roman" w:eastAsia="標楷體" w:hAnsi="Times New Roman" w:cs="Times New Roman"/>
          </w:rPr>
          <w:t xml:space="preserve">(G) </w:t>
        </w:r>
        <w:r w:rsidRPr="00545E61">
          <w:rPr>
            <w:rFonts w:ascii="Times New Roman" w:eastAsia="標楷體" w:hAnsi="Times New Roman" w:cs="Times New Roman"/>
          </w:rPr>
          <w:t>花蓮分署樣區數為</w:t>
        </w:r>
        <w:r w:rsidRPr="00545E61">
          <w:rPr>
            <w:rFonts w:ascii="Times New Roman" w:eastAsia="標楷體" w:hAnsi="Times New Roman" w:cs="Times New Roman"/>
          </w:rPr>
          <w:t>3</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313</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r w:rsidRPr="00545E61">
          <w:rPr>
            <w:rFonts w:ascii="Times New Roman" w:eastAsia="標楷體" w:hAnsi="Times New Roman" w:cs="Times New Roman"/>
          </w:rPr>
          <w:t xml:space="preserve">(H) </w:t>
        </w:r>
        <w:proofErr w:type="gramStart"/>
        <w:r w:rsidRPr="00545E61">
          <w:rPr>
            <w:rFonts w:ascii="Times New Roman" w:eastAsia="標楷體" w:hAnsi="Times New Roman" w:cs="Times New Roman"/>
          </w:rPr>
          <w:t>臺</w:t>
        </w:r>
        <w:proofErr w:type="gramEnd"/>
        <w:r w:rsidRPr="00545E61">
          <w:rPr>
            <w:rFonts w:ascii="Times New Roman" w:eastAsia="標楷體" w:hAnsi="Times New Roman" w:cs="Times New Roman"/>
          </w:rPr>
          <w:t>東分署樣區數為</w:t>
        </w:r>
        <w:r w:rsidRPr="00545E61">
          <w:rPr>
            <w:rFonts w:ascii="Times New Roman" w:eastAsia="標楷體" w:hAnsi="Times New Roman" w:cs="Times New Roman"/>
          </w:rPr>
          <w:t>4</w:t>
        </w:r>
        <w:r w:rsidRPr="00545E61">
          <w:rPr>
            <w:rFonts w:ascii="Times New Roman" w:eastAsia="標楷體" w:hAnsi="Times New Roman" w:cs="Times New Roman"/>
          </w:rPr>
          <w:t>個，總</w:t>
        </w:r>
        <w:proofErr w:type="gramStart"/>
        <w:r w:rsidRPr="00545E61">
          <w:rPr>
            <w:rFonts w:ascii="Times New Roman" w:eastAsia="標楷體" w:hAnsi="Times New Roman" w:cs="Times New Roman"/>
          </w:rPr>
          <w:t>記錄隻次為</w:t>
        </w:r>
        <w:proofErr w:type="gramEnd"/>
        <w:r w:rsidRPr="00545E61">
          <w:rPr>
            <w:rFonts w:ascii="Times New Roman" w:eastAsia="標楷體" w:hAnsi="Times New Roman" w:cs="Times New Roman"/>
          </w:rPr>
          <w:t>552</w:t>
        </w:r>
        <w:proofErr w:type="gramStart"/>
        <w:r w:rsidRPr="00545E61">
          <w:rPr>
            <w:rFonts w:ascii="Times New Roman" w:eastAsia="標楷體" w:hAnsi="Times New Roman" w:cs="Times New Roman"/>
          </w:rPr>
          <w:t>隻次</w:t>
        </w:r>
        <w:proofErr w:type="gramEnd"/>
        <w:r w:rsidRPr="00545E61">
          <w:rPr>
            <w:rFonts w:ascii="Times New Roman" w:eastAsia="標楷體" w:hAnsi="Times New Roman" w:cs="Times New Roman"/>
          </w:rPr>
          <w:t>。</w:t>
        </w:r>
      </w:ins>
    </w:p>
    <w:p w14:paraId="481E5F87" w14:textId="77777777" w:rsidR="00270371" w:rsidRPr="00586A12" w:rsidRDefault="00270371" w:rsidP="00270371">
      <w:pPr>
        <w:rPr>
          <w:ins w:id="44895" w:author="瑋婷 徐" w:date="2025-01-03T14:24:00Z" w16du:dateUtc="2025-01-03T06:24:00Z"/>
          <w:rFonts w:ascii="Times New Roman" w:eastAsia="標楷體" w:hAnsi="Times New Roman" w:cs="Times New Roman"/>
        </w:rPr>
      </w:pPr>
    </w:p>
    <w:p w14:paraId="5043903D" w14:textId="77777777" w:rsidR="00270371" w:rsidRPr="00545E61" w:rsidRDefault="00270371" w:rsidP="00270371">
      <w:pPr>
        <w:rPr>
          <w:ins w:id="44896" w:author="瑋婷 徐" w:date="2025-01-03T14:24:00Z" w16du:dateUtc="2025-01-03T06:24:00Z"/>
          <w:rFonts w:ascii="Times New Roman" w:eastAsia="標楷體" w:hAnsi="Times New Roman" w:cs="Times New Roman"/>
        </w:rPr>
      </w:pPr>
      <w:ins w:id="44897" w:author="瑋婷 徐" w:date="2025-01-03T14:24:00Z" w16du:dateUtc="2025-01-03T06:24:00Z">
        <w:r w:rsidRPr="00545E61">
          <w:rPr>
            <w:rFonts w:ascii="Times New Roman" w:eastAsia="標楷體" w:hAnsi="Times New Roman" w:cs="Times New Roman"/>
          </w:rPr>
          <w:br w:type="page"/>
        </w:r>
      </w:ins>
    </w:p>
    <w:p w14:paraId="4B0157F7" w14:textId="10AC0B7B" w:rsidR="00270371" w:rsidRPr="00545E61" w:rsidRDefault="00895176" w:rsidP="00270371">
      <w:pPr>
        <w:rPr>
          <w:ins w:id="44898" w:author="瑋婷 徐" w:date="2025-01-03T14:24:00Z" w16du:dateUtc="2025-01-03T06:24:00Z"/>
          <w:rFonts w:ascii="Times New Roman" w:eastAsia="標楷體" w:hAnsi="Times New Roman" w:cs="Times New Roman"/>
        </w:rPr>
      </w:pPr>
      <w:ins w:id="44899" w:author="瑋婷 徐" w:date="2025-01-06T16:19:00Z" w16du:dateUtc="2025-01-06T08:19:00Z">
        <w:r>
          <w:rPr>
            <w:rFonts w:ascii="Times New Roman" w:eastAsia="標楷體" w:hAnsi="Times New Roman" w:cs="Times New Roman"/>
            <w:noProof/>
          </w:rPr>
          <w:lastRenderedPageBreak/>
          <w:drawing>
            <wp:inline distT="0" distB="0" distL="0" distR="0" wp14:anchorId="47E7BDE4" wp14:editId="33412189">
              <wp:extent cx="5464276" cy="3013105"/>
              <wp:effectExtent l="0" t="0" r="3175" b="0"/>
              <wp:docPr id="64055933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r="8706"/>
                      <a:stretch/>
                    </pic:blipFill>
                    <pic:spPr bwMode="auto">
                      <a:xfrm>
                        <a:off x="0" y="0"/>
                        <a:ext cx="5470962" cy="3016792"/>
                      </a:xfrm>
                      <a:prstGeom prst="rect">
                        <a:avLst/>
                      </a:prstGeom>
                      <a:noFill/>
                      <a:ln>
                        <a:noFill/>
                      </a:ln>
                      <a:extLst>
                        <a:ext uri="{53640926-AAD7-44D8-BBD7-CCE9431645EC}">
                          <a14:shadowObscured xmlns:a14="http://schemas.microsoft.com/office/drawing/2010/main"/>
                        </a:ext>
                      </a:extLst>
                    </pic:spPr>
                  </pic:pic>
                </a:graphicData>
              </a:graphic>
            </wp:inline>
          </w:drawing>
        </w:r>
      </w:ins>
    </w:p>
    <w:p w14:paraId="0D98767A" w14:textId="0A091190" w:rsidR="00270371" w:rsidRPr="00545E61" w:rsidRDefault="00270371" w:rsidP="00270371">
      <w:pPr>
        <w:rPr>
          <w:ins w:id="44900" w:author="瑋婷 徐" w:date="2025-01-03T14:24:00Z" w16du:dateUtc="2025-01-03T06:24:00Z"/>
          <w:rFonts w:ascii="Times New Roman" w:eastAsia="標楷體" w:hAnsi="Times New Roman" w:cs="Times New Roman"/>
        </w:rPr>
      </w:pPr>
      <w:ins w:id="44901" w:author="瑋婷 徐" w:date="2025-01-03T14:24:00Z" w16du:dateUtc="2025-01-03T06:24:00Z">
        <w:r w:rsidRPr="00545E61">
          <w:rPr>
            <w:rFonts w:ascii="Times New Roman" w:eastAsia="標楷體" w:hAnsi="Times New Roman" w:cs="Times New Roman"/>
          </w:rPr>
          <w:t>圖</w:t>
        </w:r>
      </w:ins>
      <w:ins w:id="44902" w:author="瑋婷 徐" w:date="2025-01-03T14:25:00Z" w16du:dateUtc="2025-01-03T06:25:00Z">
        <w:r>
          <w:rPr>
            <w:rFonts w:ascii="Times New Roman" w:eastAsia="標楷體" w:hAnsi="Times New Roman" w:cs="Times New Roman" w:hint="eastAsia"/>
          </w:rPr>
          <w:t>11</w:t>
        </w:r>
      </w:ins>
      <w:ins w:id="44903"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臺灣本島出現樣區占比前</w:t>
        </w:r>
        <w:proofErr w:type="gramStart"/>
        <w:r w:rsidRPr="00545E61">
          <w:rPr>
            <w:rFonts w:ascii="Times New Roman" w:eastAsia="標楷體" w:hAnsi="Times New Roman" w:cs="Times New Roman"/>
          </w:rPr>
          <w:t>10</w:t>
        </w:r>
        <w:r w:rsidRPr="00545E61">
          <w:rPr>
            <w:rFonts w:ascii="Times New Roman" w:eastAsia="標楷體" w:hAnsi="Times New Roman" w:cs="Times New Roman"/>
          </w:rPr>
          <w:t>名鳥</w:t>
        </w:r>
        <w:proofErr w:type="gramEnd"/>
        <w:r w:rsidRPr="00545E61">
          <w:rPr>
            <w:rFonts w:ascii="Times New Roman" w:eastAsia="標楷體" w:hAnsi="Times New Roman" w:cs="Times New Roman"/>
          </w:rPr>
          <w:t>種。樣區數為</w:t>
        </w:r>
        <w:r w:rsidRPr="00545E61">
          <w:rPr>
            <w:rFonts w:ascii="Times New Roman" w:eastAsia="標楷體" w:hAnsi="Times New Roman" w:cs="Times New Roman"/>
          </w:rPr>
          <w:t>33</w:t>
        </w:r>
        <w:r w:rsidRPr="00545E61">
          <w:rPr>
            <w:rFonts w:ascii="Times New Roman" w:eastAsia="標楷體" w:hAnsi="Times New Roman" w:cs="Times New Roman"/>
          </w:rPr>
          <w:t>個。</w:t>
        </w:r>
      </w:ins>
    </w:p>
    <w:p w14:paraId="2D05CE55" w14:textId="77777777" w:rsidR="00270371" w:rsidRPr="00545E61" w:rsidRDefault="00270371" w:rsidP="00270371">
      <w:pPr>
        <w:rPr>
          <w:ins w:id="44904" w:author="瑋婷 徐" w:date="2025-01-03T14:24:00Z" w16du:dateUtc="2025-01-03T06:24:00Z"/>
          <w:rFonts w:ascii="Times New Roman" w:eastAsia="標楷體" w:hAnsi="Times New Roman" w:cs="Times New Roman"/>
        </w:rPr>
      </w:pPr>
      <w:ins w:id="44905" w:author="瑋婷 徐" w:date="2025-01-03T14:24:00Z" w16du:dateUtc="2025-01-03T06:24:00Z">
        <w:r w:rsidRPr="00545E61">
          <w:rPr>
            <w:rFonts w:ascii="Times New Roman" w:eastAsia="標楷體" w:hAnsi="Times New Roman" w:cs="Times New Roman"/>
          </w:rPr>
          <w:br w:type="page"/>
        </w:r>
      </w:ins>
    </w:p>
    <w:p w14:paraId="52C96C91" w14:textId="77777777" w:rsidR="00270371" w:rsidRPr="00545E61" w:rsidRDefault="00270371" w:rsidP="00270371">
      <w:pPr>
        <w:rPr>
          <w:ins w:id="44906" w:author="瑋婷 徐" w:date="2025-01-03T14:24:00Z" w16du:dateUtc="2025-01-03T06:24:00Z"/>
          <w:rFonts w:ascii="Times New Roman" w:eastAsia="標楷體" w:hAnsi="Times New Roman" w:cs="Times New Roman"/>
        </w:rPr>
      </w:pPr>
      <w:ins w:id="44907" w:author="瑋婷 徐" w:date="2025-01-03T14:24:00Z" w16du:dateUtc="2025-01-03T06:24:00Z">
        <w:r w:rsidRPr="00545E61">
          <w:rPr>
            <w:rFonts w:ascii="Times New Roman" w:eastAsia="標楷體" w:hAnsi="Times New Roman" w:cs="Times New Roman"/>
          </w:rPr>
          <w:lastRenderedPageBreak/>
          <w:t xml:space="preserve">(A) </w:t>
        </w:r>
        <w:r w:rsidRPr="00545E61">
          <w:rPr>
            <w:rFonts w:ascii="Times New Roman" w:eastAsia="標楷體" w:hAnsi="Times New Roman" w:cs="Times New Roman"/>
          </w:rPr>
          <w:t>低海拔</w:t>
        </w:r>
      </w:ins>
    </w:p>
    <w:p w14:paraId="1456E0C7" w14:textId="4D20B216" w:rsidR="00270371" w:rsidRPr="00545E61" w:rsidRDefault="00895176" w:rsidP="00270371">
      <w:pPr>
        <w:rPr>
          <w:ins w:id="44908" w:author="瑋婷 徐" w:date="2025-01-03T14:24:00Z" w16du:dateUtc="2025-01-03T06:24:00Z"/>
          <w:rFonts w:ascii="Times New Roman" w:eastAsia="標楷體" w:hAnsi="Times New Roman" w:cs="Times New Roman"/>
        </w:rPr>
      </w:pPr>
      <w:ins w:id="44909" w:author="瑋婷 徐" w:date="2025-01-06T16:21:00Z" w16du:dateUtc="2025-01-06T08:21:00Z">
        <w:r>
          <w:rPr>
            <w:rFonts w:ascii="Times New Roman" w:eastAsia="標楷體" w:hAnsi="Times New Roman" w:cs="Times New Roman"/>
            <w:noProof/>
          </w:rPr>
          <w:drawing>
            <wp:inline distT="0" distB="0" distL="0" distR="0" wp14:anchorId="10E77C63" wp14:editId="5C0DE9C0">
              <wp:extent cx="5281422" cy="2947638"/>
              <wp:effectExtent l="0" t="0" r="0" b="5715"/>
              <wp:docPr id="177910107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r="5283"/>
                      <a:stretch/>
                    </pic:blipFill>
                    <pic:spPr bwMode="auto">
                      <a:xfrm>
                        <a:off x="0" y="0"/>
                        <a:ext cx="5289719" cy="2952269"/>
                      </a:xfrm>
                      <a:prstGeom prst="rect">
                        <a:avLst/>
                      </a:prstGeom>
                      <a:noFill/>
                      <a:ln>
                        <a:noFill/>
                      </a:ln>
                      <a:extLst>
                        <a:ext uri="{53640926-AAD7-44D8-BBD7-CCE9431645EC}">
                          <a14:shadowObscured xmlns:a14="http://schemas.microsoft.com/office/drawing/2010/main"/>
                        </a:ext>
                      </a:extLst>
                    </pic:spPr>
                  </pic:pic>
                </a:graphicData>
              </a:graphic>
            </wp:inline>
          </w:drawing>
        </w:r>
      </w:ins>
    </w:p>
    <w:p w14:paraId="63F9ED8F" w14:textId="77777777" w:rsidR="00270371" w:rsidRPr="00545E61" w:rsidRDefault="00270371" w:rsidP="00270371">
      <w:pPr>
        <w:rPr>
          <w:ins w:id="44910" w:author="瑋婷 徐" w:date="2025-01-03T14:24:00Z" w16du:dateUtc="2025-01-03T06:24:00Z"/>
          <w:rFonts w:ascii="Times New Roman" w:eastAsia="標楷體" w:hAnsi="Times New Roman" w:cs="Times New Roman"/>
        </w:rPr>
      </w:pPr>
    </w:p>
    <w:p w14:paraId="061B7ACB" w14:textId="77777777" w:rsidR="00270371" w:rsidRPr="00545E61" w:rsidRDefault="00270371" w:rsidP="00270371">
      <w:pPr>
        <w:rPr>
          <w:ins w:id="44911" w:author="瑋婷 徐" w:date="2025-01-03T14:24:00Z" w16du:dateUtc="2025-01-03T06:24:00Z"/>
          <w:rFonts w:ascii="Times New Roman" w:eastAsia="標楷體" w:hAnsi="Times New Roman" w:cs="Times New Roman"/>
        </w:rPr>
      </w:pPr>
      <w:ins w:id="44912" w:author="瑋婷 徐" w:date="2025-01-03T14:24:00Z" w16du:dateUtc="2025-01-03T06:24:00Z">
        <w:r w:rsidRPr="00545E61">
          <w:rPr>
            <w:rFonts w:ascii="Times New Roman" w:eastAsia="標楷體" w:hAnsi="Times New Roman" w:cs="Times New Roman"/>
          </w:rPr>
          <w:t xml:space="preserve">(B) </w:t>
        </w:r>
        <w:r w:rsidRPr="00545E61">
          <w:rPr>
            <w:rFonts w:ascii="Times New Roman" w:eastAsia="標楷體" w:hAnsi="Times New Roman" w:cs="Times New Roman"/>
          </w:rPr>
          <w:t>中高海拔</w:t>
        </w:r>
      </w:ins>
    </w:p>
    <w:p w14:paraId="67426A2D" w14:textId="22587926" w:rsidR="00270371" w:rsidRPr="00545E61" w:rsidRDefault="00895176" w:rsidP="00270371">
      <w:pPr>
        <w:rPr>
          <w:ins w:id="44913" w:author="瑋婷 徐" w:date="2025-01-03T14:24:00Z" w16du:dateUtc="2025-01-03T06:24:00Z"/>
          <w:rFonts w:ascii="Times New Roman" w:eastAsia="標楷體" w:hAnsi="Times New Roman" w:cs="Times New Roman"/>
        </w:rPr>
      </w:pPr>
      <w:ins w:id="44914" w:author="瑋婷 徐" w:date="2025-01-06T16:20:00Z" w16du:dateUtc="2025-01-06T08:20:00Z">
        <w:r>
          <w:rPr>
            <w:rFonts w:ascii="Times New Roman" w:eastAsia="標楷體" w:hAnsi="Times New Roman" w:cs="Times New Roman"/>
            <w:noProof/>
          </w:rPr>
          <w:drawing>
            <wp:inline distT="0" distB="0" distL="0" distR="0" wp14:anchorId="0C76FFC6" wp14:editId="05EBFB87">
              <wp:extent cx="5266563" cy="2841468"/>
              <wp:effectExtent l="0" t="0" r="0" b="0"/>
              <wp:docPr id="1097646884"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a:extLst>
                          <a:ext uri="{28A0092B-C50C-407E-A947-70E740481C1C}">
                            <a14:useLocalDpi xmlns:a14="http://schemas.microsoft.com/office/drawing/2010/main" val="0"/>
                          </a:ext>
                        </a:extLst>
                      </a:blip>
                      <a:srcRect r="7517"/>
                      <a:stretch/>
                    </pic:blipFill>
                    <pic:spPr bwMode="auto">
                      <a:xfrm>
                        <a:off x="0" y="0"/>
                        <a:ext cx="5283475" cy="2850593"/>
                      </a:xfrm>
                      <a:prstGeom prst="rect">
                        <a:avLst/>
                      </a:prstGeom>
                      <a:noFill/>
                      <a:ln>
                        <a:noFill/>
                      </a:ln>
                      <a:extLst>
                        <a:ext uri="{53640926-AAD7-44D8-BBD7-CCE9431645EC}">
                          <a14:shadowObscured xmlns:a14="http://schemas.microsoft.com/office/drawing/2010/main"/>
                        </a:ext>
                      </a:extLst>
                    </pic:spPr>
                  </pic:pic>
                </a:graphicData>
              </a:graphic>
            </wp:inline>
          </w:drawing>
        </w:r>
      </w:ins>
    </w:p>
    <w:p w14:paraId="79F03588" w14:textId="2F925B00" w:rsidR="00270371" w:rsidRPr="00545E61" w:rsidRDefault="00270371" w:rsidP="00270371">
      <w:pPr>
        <w:rPr>
          <w:ins w:id="44915" w:author="瑋婷 徐" w:date="2025-01-03T14:24:00Z" w16du:dateUtc="2025-01-03T06:24:00Z"/>
          <w:rFonts w:ascii="Times New Roman" w:eastAsia="標楷體" w:hAnsi="Times New Roman" w:cs="Times New Roman"/>
        </w:rPr>
      </w:pPr>
      <w:ins w:id="44916" w:author="瑋婷 徐" w:date="2025-01-03T14:24:00Z" w16du:dateUtc="2025-01-03T06:24:00Z">
        <w:r w:rsidRPr="00545E61">
          <w:rPr>
            <w:rFonts w:ascii="Times New Roman" w:eastAsia="標楷體" w:hAnsi="Times New Roman" w:cs="Times New Roman"/>
          </w:rPr>
          <w:t>圖</w:t>
        </w:r>
      </w:ins>
      <w:ins w:id="44917" w:author="瑋婷 徐" w:date="2025-01-03T14:25:00Z" w16du:dateUtc="2025-01-03T06:25:00Z">
        <w:r>
          <w:rPr>
            <w:rFonts w:ascii="Times New Roman" w:eastAsia="標楷體" w:hAnsi="Times New Roman" w:cs="Times New Roman" w:hint="eastAsia"/>
          </w:rPr>
          <w:t>12</w:t>
        </w:r>
      </w:ins>
      <w:ins w:id="44918"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不同海拔段出現樣區占比前</w:t>
        </w:r>
        <w:proofErr w:type="gramStart"/>
        <w:r w:rsidRPr="00545E61">
          <w:rPr>
            <w:rFonts w:ascii="Times New Roman" w:eastAsia="標楷體" w:hAnsi="Times New Roman" w:cs="Times New Roman"/>
          </w:rPr>
          <w:t>10</w:t>
        </w:r>
        <w:r w:rsidRPr="00545E61">
          <w:rPr>
            <w:rFonts w:ascii="Times New Roman" w:eastAsia="標楷體" w:hAnsi="Times New Roman" w:cs="Times New Roman"/>
          </w:rPr>
          <w:t>名鳥</w:t>
        </w:r>
        <w:proofErr w:type="gramEnd"/>
        <w:r w:rsidRPr="00545E61">
          <w:rPr>
            <w:rFonts w:ascii="Times New Roman" w:eastAsia="標楷體" w:hAnsi="Times New Roman" w:cs="Times New Roman"/>
          </w:rPr>
          <w:t>種。</w:t>
        </w:r>
        <w:r w:rsidRPr="00545E61">
          <w:rPr>
            <w:rFonts w:ascii="Times New Roman" w:eastAsia="標楷體" w:hAnsi="Times New Roman" w:cs="Times New Roman"/>
          </w:rPr>
          <w:t>(A)</w:t>
        </w:r>
        <w:r w:rsidRPr="00545E61">
          <w:rPr>
            <w:rFonts w:ascii="Times New Roman" w:eastAsia="標楷體" w:hAnsi="Times New Roman" w:cs="Times New Roman"/>
          </w:rPr>
          <w:t>低海拔樣區數為</w:t>
        </w:r>
        <w:r w:rsidRPr="00545E61">
          <w:rPr>
            <w:rFonts w:ascii="Times New Roman" w:eastAsia="標楷體" w:hAnsi="Times New Roman" w:cs="Times New Roman"/>
          </w:rPr>
          <w:t>11</w:t>
        </w:r>
        <w:r w:rsidRPr="00545E61">
          <w:rPr>
            <w:rFonts w:ascii="Times New Roman" w:eastAsia="標楷體" w:hAnsi="Times New Roman" w:cs="Times New Roman"/>
          </w:rPr>
          <w:t>個。</w:t>
        </w:r>
        <w:r w:rsidRPr="00545E61">
          <w:rPr>
            <w:rFonts w:ascii="Times New Roman" w:eastAsia="標楷體" w:hAnsi="Times New Roman" w:cs="Times New Roman"/>
          </w:rPr>
          <w:t>(B)</w:t>
        </w:r>
        <w:r w:rsidRPr="00545E61">
          <w:rPr>
            <w:rFonts w:ascii="Times New Roman" w:eastAsia="標楷體" w:hAnsi="Times New Roman" w:cs="Times New Roman"/>
          </w:rPr>
          <w:t>中高海拔樣區數為</w:t>
        </w:r>
        <w:r w:rsidRPr="00545E61">
          <w:rPr>
            <w:rFonts w:ascii="Times New Roman" w:eastAsia="標楷體" w:hAnsi="Times New Roman" w:cs="Times New Roman"/>
          </w:rPr>
          <w:t>22</w:t>
        </w:r>
        <w:r w:rsidRPr="00545E61">
          <w:rPr>
            <w:rFonts w:ascii="Times New Roman" w:eastAsia="標楷體" w:hAnsi="Times New Roman" w:cs="Times New Roman"/>
          </w:rPr>
          <w:t>個。</w:t>
        </w:r>
      </w:ins>
    </w:p>
    <w:p w14:paraId="06E83C47" w14:textId="0F42A5E9" w:rsidR="00270371" w:rsidRDefault="00270371">
      <w:pPr>
        <w:rPr>
          <w:ins w:id="44919" w:author="瑋婷 徐" w:date="2025-01-03T14:24:00Z" w16du:dateUtc="2025-01-03T06:24:00Z"/>
        </w:rPr>
      </w:pPr>
      <w:ins w:id="44920" w:author="瑋婷 徐" w:date="2025-01-03T14:24:00Z" w16du:dateUtc="2025-01-03T06:24:00Z">
        <w:r>
          <w:br w:type="page"/>
        </w:r>
      </w:ins>
    </w:p>
    <w:p w14:paraId="687BCDD2" w14:textId="77777777" w:rsidR="00927667" w:rsidRDefault="00927667" w:rsidP="00927667">
      <w:pPr>
        <w:rPr>
          <w:rFonts w:ascii="Times New Roman" w:eastAsia="標楷體" w:hAnsi="Times New Roman" w:cs="Times New Roman"/>
        </w:rPr>
      </w:pPr>
    </w:p>
    <w:p w14:paraId="165D2F09" w14:textId="77777777" w:rsidR="00927667" w:rsidRDefault="00927667" w:rsidP="00420871">
      <w:pPr>
        <w:rPr>
          <w:rFonts w:ascii="Times New Roman" w:eastAsia="標楷體" w:hAnsi="Times New Roman" w:cs="Times New Roman"/>
        </w:rPr>
      </w:pPr>
      <w:r>
        <w:rPr>
          <w:noProof/>
        </w:rPr>
        <w:drawing>
          <wp:inline distT="0" distB="0" distL="0" distR="0" wp14:anchorId="43CEE9D4" wp14:editId="73ED46B3">
            <wp:extent cx="5274310" cy="5274310"/>
            <wp:effectExtent l="0" t="0" r="2540" b="2540"/>
            <wp:docPr id="138674872" name="圖片 4" descr="一張含有 服裝, 室內, 拼貼畫,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872" name="圖片 4" descr="一張含有 服裝, 室內, 拼貼畫, 女人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Pr>
          <w:rFonts w:ascii="Times New Roman" w:eastAsia="標楷體" w:hAnsi="Times New Roman" w:cs="Times New Roman"/>
        </w:rPr>
        <w:t>圖</w:t>
      </w:r>
      <w:r>
        <w:rPr>
          <w:rFonts w:ascii="Times New Roman" w:eastAsia="標楷體" w:hAnsi="Times New Roman" w:cs="Times New Roman"/>
        </w:rPr>
        <w:t>8</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嘉義分署</w:t>
      </w:r>
      <w:r>
        <w:br w:type="page"/>
      </w:r>
    </w:p>
    <w:p w14:paraId="0FE22B70"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70BE3550" wp14:editId="4C103AAB">
            <wp:extent cx="5274310" cy="5274310"/>
            <wp:effectExtent l="0" t="0" r="2540" b="2540"/>
            <wp:docPr id="1310248879" name="圖片 3" descr="一張含有 服裝, 男人, 人員, 拼貼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48879" name="圖片 3" descr="一張含有 服裝, 男人, 人員, 拼貼畫 的圖片&#10;&#10;自動產生的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2A91FE2" w14:textId="77777777" w:rsidR="00927667" w:rsidRDefault="00927667" w:rsidP="00420871">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9</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新竹分署</w:t>
      </w:r>
    </w:p>
    <w:p w14:paraId="5D3903C8" w14:textId="77777777" w:rsidR="00927667" w:rsidRDefault="00927667" w:rsidP="00927667">
      <w:pPr>
        <w:rPr>
          <w:rFonts w:ascii="Times New Roman" w:eastAsia="標楷體" w:hAnsi="Times New Roman" w:cs="Times New Roman"/>
        </w:rPr>
      </w:pPr>
      <w:r>
        <w:br w:type="page"/>
      </w:r>
    </w:p>
    <w:p w14:paraId="6F52F209" w14:textId="77777777" w:rsidR="00927667" w:rsidRDefault="00927667" w:rsidP="00927667">
      <w:pPr>
        <w:rPr>
          <w:rFonts w:ascii="Times New Roman" w:eastAsia="標楷體" w:hAnsi="Times New Roman" w:cs="Times New Roman"/>
        </w:rPr>
      </w:pPr>
      <w:r>
        <w:rPr>
          <w:noProof/>
        </w:rPr>
        <w:lastRenderedPageBreak/>
        <w:drawing>
          <wp:inline distT="0" distB="0" distL="0" distR="0" wp14:anchorId="25A78EA9" wp14:editId="2818A963">
            <wp:extent cx="5274310" cy="5274310"/>
            <wp:effectExtent l="0" t="0" r="2540" b="2540"/>
            <wp:docPr id="211961586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C1C3010" w14:textId="77777777" w:rsidR="00927667" w:rsidRDefault="00927667" w:rsidP="00420871">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南投分署</w:t>
      </w:r>
    </w:p>
    <w:p w14:paraId="406CCC20" w14:textId="77777777" w:rsidR="00927667" w:rsidRDefault="00927667" w:rsidP="00927667">
      <w:pPr>
        <w:rPr>
          <w:rFonts w:ascii="Times New Roman" w:eastAsia="標楷體" w:hAnsi="Times New Roman" w:cs="Times New Roman"/>
        </w:rPr>
      </w:pPr>
      <w:r>
        <w:br w:type="page"/>
      </w:r>
    </w:p>
    <w:p w14:paraId="28DFBA33" w14:textId="77777777" w:rsidR="00927667" w:rsidRDefault="00927667" w:rsidP="00927667">
      <w:pPr>
        <w:rPr>
          <w:rFonts w:ascii="Times New Roman" w:eastAsia="標楷體" w:hAnsi="Times New Roman" w:cs="Times New Roman"/>
        </w:rPr>
      </w:pPr>
      <w:r>
        <w:rPr>
          <w:noProof/>
        </w:rPr>
        <w:lastRenderedPageBreak/>
        <w:drawing>
          <wp:inline distT="0" distB="0" distL="0" distR="0" wp14:anchorId="5526F316" wp14:editId="52486EB4">
            <wp:extent cx="5274310" cy="5274310"/>
            <wp:effectExtent l="0" t="0" r="2540" b="2540"/>
            <wp:docPr id="1780036120" name="圖片 1" descr="一張含有 服裝, 男人, 人員, 拼貼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36120" name="圖片 1" descr="一張含有 服裝, 男人, 人員, 拼貼畫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9F6F073" w14:textId="77777777" w:rsidR="00927667" w:rsidRDefault="00927667" w:rsidP="00420871">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11</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proofErr w:type="gramStart"/>
      <w:r>
        <w:rPr>
          <w:rFonts w:ascii="Times New Roman" w:eastAsia="標楷體" w:hAnsi="Times New Roman" w:cs="Times New Roman"/>
        </w:rPr>
        <w:t>臺</w:t>
      </w:r>
      <w:proofErr w:type="gramEnd"/>
      <w:r>
        <w:rPr>
          <w:rFonts w:ascii="Times New Roman" w:eastAsia="標楷體" w:hAnsi="Times New Roman" w:cs="Times New Roman"/>
        </w:rPr>
        <w:t>中分署</w:t>
      </w:r>
      <w:r>
        <w:br w:type="page"/>
      </w:r>
    </w:p>
    <w:p w14:paraId="01732EEB" w14:textId="08435A1A" w:rsidR="00927667" w:rsidRDefault="00927667">
      <w:pPr>
        <w:jc w:val="center"/>
        <w:rPr>
          <w:rFonts w:ascii="Times New Roman" w:eastAsia="標楷體" w:hAnsi="Times New Roman" w:cs="Times New Roman"/>
        </w:rPr>
        <w:pPrChange w:id="44921" w:author="瑋婷 徐" w:date="2025-01-05T03:24:00Z" w16du:dateUtc="2025-01-04T19:24:00Z">
          <w:pPr/>
        </w:pPrChange>
      </w:pPr>
      <w:del w:id="44922" w:author="瑋婷 徐" w:date="2025-01-05T03:14:00Z" w16du:dateUtc="2025-01-04T19:14:00Z">
        <w:r w:rsidDel="00E002F0">
          <w:rPr>
            <w:noProof/>
          </w:rPr>
          <w:lastRenderedPageBreak/>
          <w:drawing>
            <wp:inline distT="0" distB="0" distL="0" distR="0" wp14:anchorId="3FCBD5D1" wp14:editId="6C7042B0">
              <wp:extent cx="5082540" cy="4369435"/>
              <wp:effectExtent l="0" t="0" r="0" b="0"/>
              <wp:docPr id="19" name="圖片 2" descr="一張含有 圖表, 螢幕擷取畫面, 文字,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2" descr="一張含有 圖表, 螢幕擷取畫面, 文字, Rectangle 的圖片&#10;&#10;自動產生的描述"/>
                      <pic:cNvPicPr>
                        <a:picLocks noChangeAspect="1" noChangeArrowheads="1"/>
                      </pic:cNvPicPr>
                    </pic:nvPicPr>
                    <pic:blipFill>
                      <a:blip r:embed="rId60"/>
                      <a:srcRect t="6824"/>
                      <a:stretch>
                        <a:fillRect/>
                      </a:stretch>
                    </pic:blipFill>
                    <pic:spPr bwMode="auto">
                      <a:xfrm>
                        <a:off x="0" y="0"/>
                        <a:ext cx="5082540" cy="4369435"/>
                      </a:xfrm>
                      <a:prstGeom prst="rect">
                        <a:avLst/>
                      </a:prstGeom>
                    </pic:spPr>
                  </pic:pic>
                </a:graphicData>
              </a:graphic>
            </wp:inline>
          </w:drawing>
        </w:r>
      </w:del>
      <w:ins w:id="44923" w:author="瑋婷 徐" w:date="2025-01-05T03:13:00Z" w16du:dateUtc="2025-01-04T19:13:00Z">
        <w:r w:rsidR="00E002F0">
          <w:rPr>
            <w:noProof/>
          </w:rPr>
          <w:drawing>
            <wp:inline distT="0" distB="0" distL="0" distR="0" wp14:anchorId="295C3A16" wp14:editId="1BEC8119">
              <wp:extent cx="3993515" cy="5069414"/>
              <wp:effectExtent l="0" t="0" r="6985" b="0"/>
              <wp:docPr id="69419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10591"/>
                      <a:stretch/>
                    </pic:blipFill>
                    <pic:spPr bwMode="auto">
                      <a:xfrm>
                        <a:off x="0" y="0"/>
                        <a:ext cx="3993515" cy="5069414"/>
                      </a:xfrm>
                      <a:prstGeom prst="rect">
                        <a:avLst/>
                      </a:prstGeom>
                      <a:noFill/>
                      <a:ln>
                        <a:noFill/>
                      </a:ln>
                      <a:extLst>
                        <a:ext uri="{53640926-AAD7-44D8-BBD7-CCE9431645EC}">
                          <a14:shadowObscured xmlns:a14="http://schemas.microsoft.com/office/drawing/2010/main"/>
                        </a:ext>
                      </a:extLst>
                    </pic:spPr>
                  </pic:pic>
                </a:graphicData>
              </a:graphic>
            </wp:inline>
          </w:drawing>
        </w:r>
      </w:ins>
    </w:p>
    <w:p w14:paraId="3ADB9742" w14:textId="64897F26" w:rsidR="00927667" w:rsidRDefault="00927667" w:rsidP="00927667">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del w:id="44924" w:author="瑋婷 徐" w:date="2025-01-05T03:14:00Z" w16du:dateUtc="2025-01-04T19:14:00Z">
        <w:r w:rsidDel="00E002F0">
          <w:rPr>
            <w:rFonts w:ascii="Times New Roman" w:eastAsia="標楷體" w:hAnsi="Times New Roman" w:cs="Times New Roman"/>
          </w:rPr>
          <w:delText>3</w:delText>
        </w:r>
      </w:del>
      <w:ins w:id="44925" w:author="瑋婷 徐" w:date="2025-01-05T03:14:00Z" w16du:dateUtc="2025-01-04T19:14:00Z">
        <w:r w:rsidR="00E002F0">
          <w:rPr>
            <w:rFonts w:ascii="Times New Roman" w:eastAsia="標楷體" w:hAnsi="Times New Roman" w:cs="Times New Roman" w:hint="eastAsia"/>
          </w:rPr>
          <w:t>4</w:t>
        </w:r>
      </w:ins>
      <w:r>
        <w:rPr>
          <w:rFonts w:ascii="Times New Roman" w:eastAsia="標楷體" w:hAnsi="Times New Roman" w:cs="Times New Roman"/>
        </w:rPr>
        <w:t>年初階訓練班之學員</w:t>
      </w:r>
      <w:proofErr w:type="gramStart"/>
      <w:r>
        <w:rPr>
          <w:rFonts w:ascii="Times New Roman" w:eastAsia="標楷體" w:hAnsi="Times New Roman" w:cs="Times New Roman"/>
        </w:rPr>
        <w:t>前後測</w:t>
      </w:r>
      <w:proofErr w:type="gramEnd"/>
      <w:r>
        <w:rPr>
          <w:rFonts w:ascii="Times New Roman" w:eastAsia="標楷體" w:hAnsi="Times New Roman" w:cs="Times New Roman"/>
        </w:rPr>
        <w:t>的測驗總分分布圖</w:t>
      </w:r>
      <w:r>
        <w:rPr>
          <w:rFonts w:ascii="Times New Roman" w:eastAsia="標楷體" w:hAnsi="Times New Roman" w:cs="Times New Roman"/>
        </w:rPr>
        <w:t>(n = 12</w:t>
      </w:r>
      <w:del w:id="44926" w:author="瑋婷 徐" w:date="2025-01-05T03:15:00Z" w16du:dateUtc="2025-01-04T19:15:00Z">
        <w:r w:rsidDel="00E002F0">
          <w:rPr>
            <w:rFonts w:ascii="Times New Roman" w:eastAsia="標楷體" w:hAnsi="Times New Roman" w:cs="Times New Roman" w:hint="eastAsia"/>
          </w:rPr>
          <w:delText>8</w:delText>
        </w:r>
      </w:del>
      <w:ins w:id="44927" w:author="瑋婷 徐" w:date="2025-01-05T03:15:00Z" w16du:dateUtc="2025-01-04T19:15:00Z">
        <w:r w:rsidR="00E002F0">
          <w:rPr>
            <w:rFonts w:ascii="Times New Roman" w:eastAsia="標楷體" w:hAnsi="Times New Roman" w:cs="Times New Roman" w:hint="eastAsia"/>
          </w:rPr>
          <w:t>0</w:t>
        </w:r>
      </w:ins>
      <w:r>
        <w:rPr>
          <w:rFonts w:ascii="Times New Roman" w:eastAsia="標楷體" w:hAnsi="Times New Roman" w:cs="Times New Roman"/>
        </w:rPr>
        <w:t>)</w:t>
      </w:r>
      <w:r>
        <w:rPr>
          <w:rFonts w:ascii="Times New Roman" w:eastAsia="標楷體" w:hAnsi="Times New Roman" w:cs="Times New Roman"/>
        </w:rPr>
        <w:t>。</w:t>
      </w:r>
      <w:r w:rsidRPr="00874B7D">
        <w:rPr>
          <w:rFonts w:ascii="Times New Roman" w:eastAsia="標楷體" w:hAnsi="Times New Roman" w:cs="Times New Roman" w:hint="eastAsia"/>
        </w:rPr>
        <w:t>箱型圖中</w:t>
      </w:r>
      <w:r>
        <w:rPr>
          <w:rFonts w:ascii="Times New Roman" w:eastAsia="標楷體" w:hAnsi="Times New Roman" w:cs="Times New Roman" w:hint="eastAsia"/>
        </w:rPr>
        <w:t>間橫</w:t>
      </w:r>
      <w:r w:rsidRPr="00874B7D">
        <w:rPr>
          <w:rFonts w:ascii="Times New Roman" w:eastAsia="標楷體" w:hAnsi="Times New Roman" w:cs="Times New Roman" w:hint="eastAsia"/>
        </w:rPr>
        <w:t>線表示中位數，箱型的下端代表第</w:t>
      </w:r>
      <w:r w:rsidRPr="00874B7D">
        <w:rPr>
          <w:rFonts w:ascii="Times New Roman" w:eastAsia="標楷體" w:hAnsi="Times New Roman" w:cs="Times New Roman"/>
        </w:rPr>
        <w:t>25</w:t>
      </w:r>
      <w:r w:rsidRPr="00874B7D">
        <w:rPr>
          <w:rFonts w:ascii="Times New Roman" w:eastAsia="標楷體" w:hAnsi="Times New Roman" w:cs="Times New Roman" w:hint="eastAsia"/>
        </w:rPr>
        <w:t>百分位數，箱型的上端代表第</w:t>
      </w:r>
      <w:r w:rsidRPr="00874B7D">
        <w:rPr>
          <w:rFonts w:ascii="Times New Roman" w:eastAsia="標楷體" w:hAnsi="Times New Roman" w:cs="Times New Roman"/>
        </w:rPr>
        <w:t>75</w:t>
      </w:r>
      <w:r w:rsidRPr="00874B7D">
        <w:rPr>
          <w:rFonts w:ascii="Times New Roman" w:eastAsia="標楷體" w:hAnsi="Times New Roman" w:cs="Times New Roman" w:hint="eastAsia"/>
        </w:rPr>
        <w:t>百分位數，箱型上方線段端點為最大值，箱型下方線段端點為最小值。</w:t>
      </w:r>
    </w:p>
    <w:p w14:paraId="15468710" w14:textId="77777777" w:rsidR="00927667" w:rsidRDefault="00927667" w:rsidP="00927667">
      <w:pPr>
        <w:rPr>
          <w:rFonts w:ascii="Times New Roman" w:eastAsia="Times New Roman" w:hAnsi="Times New Roman"/>
        </w:rPr>
      </w:pPr>
      <w:r>
        <w:br w:type="page"/>
      </w:r>
    </w:p>
    <w:p w14:paraId="4DB825B6" w14:textId="682DF070" w:rsidR="00927667" w:rsidRDefault="00927667" w:rsidP="00927667">
      <w:pPr>
        <w:rPr>
          <w:rFonts w:ascii="Times New Roman" w:eastAsia="Times New Roman" w:hAnsi="Times New Roman"/>
        </w:rPr>
      </w:pPr>
      <w:del w:id="44928" w:author="瑋婷 徐" w:date="2025-01-05T03:15:00Z" w16du:dateUtc="2025-01-04T19:15:00Z">
        <w:r w:rsidDel="00E002F0">
          <w:rPr>
            <w:rFonts w:ascii="Times New Roman" w:eastAsia="Times New Roman" w:hAnsi="Times New Roman"/>
            <w:noProof/>
          </w:rPr>
          <w:lastRenderedPageBreak/>
          <w:drawing>
            <wp:inline distT="0" distB="0" distL="0" distR="0" wp14:anchorId="08A098D5" wp14:editId="456DDB25">
              <wp:extent cx="5248510" cy="7033895"/>
              <wp:effectExtent l="0" t="0" r="9525" b="0"/>
              <wp:docPr id="5814950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59263" cy="7048306"/>
                      </a:xfrm>
                      <a:prstGeom prst="rect">
                        <a:avLst/>
                      </a:prstGeom>
                      <a:noFill/>
                    </pic:spPr>
                  </pic:pic>
                </a:graphicData>
              </a:graphic>
            </wp:inline>
          </w:drawing>
        </w:r>
      </w:del>
      <w:ins w:id="44929" w:author="瑋婷 徐" w:date="2025-01-05T03:15:00Z" w16du:dateUtc="2025-01-04T19:15:00Z">
        <w:r w:rsidR="00E002F0">
          <w:rPr>
            <w:rFonts w:ascii="Times New Roman" w:eastAsia="Times New Roman" w:hAnsi="Times New Roman"/>
            <w:noProof/>
          </w:rPr>
          <w:drawing>
            <wp:inline distT="0" distB="0" distL="0" distR="0" wp14:anchorId="6812B762" wp14:editId="2AA85A75">
              <wp:extent cx="5130010" cy="7690513"/>
              <wp:effectExtent l="0" t="0" r="0" b="5715"/>
              <wp:docPr id="15038328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0359" cy="7721018"/>
                      </a:xfrm>
                      <a:prstGeom prst="rect">
                        <a:avLst/>
                      </a:prstGeom>
                      <a:noFill/>
                    </pic:spPr>
                  </pic:pic>
                </a:graphicData>
              </a:graphic>
            </wp:inline>
          </w:drawing>
        </w:r>
      </w:ins>
    </w:p>
    <w:p w14:paraId="2C8B9A19" w14:textId="74DCA8D8" w:rsidR="00927667" w:rsidRDefault="00927667" w:rsidP="00927667">
      <w:pPr>
        <w:rPr>
          <w:rFonts w:asciiTheme="majorHAnsi" w:eastAsia="標楷體" w:hAnsiTheme="majorHAnsi" w:cstheme="majorHAnsi"/>
        </w:rPr>
      </w:pPr>
      <w:r w:rsidRPr="008062CC">
        <w:rPr>
          <w:rFonts w:ascii="標楷體" w:eastAsia="標楷體" w:hAnsi="標楷體"/>
        </w:rPr>
        <w:t>圖</w:t>
      </w:r>
      <w:r>
        <w:rPr>
          <w:rFonts w:ascii="Times New Roman" w:eastAsia="Times New Roman" w:hAnsi="Times New Roman"/>
        </w:rPr>
        <w:t xml:space="preserve">13 </w:t>
      </w:r>
      <w:r>
        <w:rPr>
          <w:rFonts w:ascii="Times New Roman" w:eastAsia="標楷體" w:hAnsi="Times New Roman" w:cs="Times New Roman"/>
        </w:rPr>
        <w:t>、</w:t>
      </w:r>
      <w:r>
        <w:rPr>
          <w:rFonts w:ascii="Times New Roman" w:eastAsia="標楷體" w:hAnsi="Times New Roman" w:cs="Times New Roman"/>
        </w:rPr>
        <w:t>202</w:t>
      </w:r>
      <w:del w:id="44930" w:author="瑋婷 徐" w:date="2025-01-05T03:16:00Z" w16du:dateUtc="2025-01-04T19:16:00Z">
        <w:r w:rsidDel="00E002F0">
          <w:rPr>
            <w:rFonts w:ascii="Times New Roman" w:eastAsia="標楷體" w:hAnsi="Times New Roman" w:cs="Times New Roman"/>
          </w:rPr>
          <w:delText>3</w:delText>
        </w:r>
      </w:del>
      <w:ins w:id="44931" w:author="瑋婷 徐" w:date="2025-01-05T03:16:00Z" w16du:dateUtc="2025-01-04T19:16:00Z">
        <w:r w:rsidR="00E002F0">
          <w:rPr>
            <w:rFonts w:ascii="Times New Roman" w:eastAsia="標楷體" w:hAnsi="Times New Roman" w:cs="Times New Roman" w:hint="eastAsia"/>
          </w:rPr>
          <w:t>4</w:t>
        </w:r>
      </w:ins>
      <w:r>
        <w:rPr>
          <w:rFonts w:ascii="Times New Roman" w:eastAsia="標楷體" w:hAnsi="Times New Roman" w:cs="Times New Roman"/>
        </w:rPr>
        <w:t>年初階訓練班之學員對於調</w:t>
      </w:r>
      <w:r>
        <w:rPr>
          <w:rFonts w:asciiTheme="majorHAnsi" w:eastAsia="標楷體" w:hAnsiTheme="majorHAnsi" w:cstheme="majorHAnsi"/>
        </w:rPr>
        <w:t>查方法</w:t>
      </w:r>
      <w:r>
        <w:rPr>
          <w:rFonts w:asciiTheme="majorHAnsi" w:eastAsia="標楷體" w:hAnsiTheme="majorHAnsi" w:cstheme="majorHAnsi"/>
        </w:rPr>
        <w:t>(a)</w:t>
      </w:r>
      <w:r>
        <w:rPr>
          <w:rFonts w:asciiTheme="majorHAnsi" w:eastAsia="標楷體" w:hAnsiTheme="majorHAnsi" w:cstheme="majorHAnsi"/>
        </w:rPr>
        <w:t>、鳥類外形辨識</w:t>
      </w:r>
      <w:r>
        <w:rPr>
          <w:rFonts w:asciiTheme="majorHAnsi" w:eastAsia="標楷體" w:hAnsiTheme="majorHAnsi" w:cstheme="majorHAnsi"/>
        </w:rPr>
        <w:t>(b)</w:t>
      </w:r>
      <w:r>
        <w:rPr>
          <w:rFonts w:asciiTheme="majorHAnsi" w:eastAsia="標楷體" w:hAnsiTheme="majorHAnsi" w:cstheme="majorHAnsi"/>
        </w:rPr>
        <w:t>和鳥類聲音辨識</w:t>
      </w:r>
      <w:r>
        <w:rPr>
          <w:rFonts w:asciiTheme="majorHAnsi" w:eastAsia="標楷體" w:hAnsiTheme="majorHAnsi" w:cstheme="majorHAnsi"/>
        </w:rPr>
        <w:t>(c)</w:t>
      </w:r>
      <w:proofErr w:type="gramStart"/>
      <w:r>
        <w:rPr>
          <w:rFonts w:asciiTheme="majorHAnsi" w:eastAsia="標楷體" w:hAnsiTheme="majorHAnsi" w:cstheme="majorHAnsi"/>
        </w:rPr>
        <w:t>之前測與後測</w:t>
      </w:r>
      <w:proofErr w:type="gramEnd"/>
      <w:r>
        <w:rPr>
          <w:rFonts w:asciiTheme="majorHAnsi" w:eastAsia="標楷體" w:hAnsiTheme="majorHAnsi" w:cstheme="majorHAnsi"/>
        </w:rPr>
        <w:t>結果，縱軸為正確人數比例</w:t>
      </w:r>
      <w:r>
        <w:rPr>
          <w:rFonts w:asciiTheme="majorHAnsi" w:eastAsia="標楷體" w:hAnsiTheme="majorHAnsi" w:cstheme="majorHAnsi" w:hint="eastAsia"/>
        </w:rPr>
        <w:t>，總測驗人數</w:t>
      </w:r>
      <w:r>
        <w:rPr>
          <w:rFonts w:asciiTheme="majorHAnsi" w:eastAsia="標楷體" w:hAnsiTheme="majorHAnsi" w:cstheme="majorHAnsi" w:hint="eastAsia"/>
        </w:rPr>
        <w:t>12</w:t>
      </w:r>
      <w:del w:id="44932" w:author="瑋婷 徐" w:date="2025-01-05T03:16:00Z" w16du:dateUtc="2025-01-04T19:16:00Z">
        <w:r w:rsidDel="00E002F0">
          <w:rPr>
            <w:rFonts w:asciiTheme="majorHAnsi" w:eastAsia="標楷體" w:hAnsiTheme="majorHAnsi" w:cstheme="majorHAnsi" w:hint="eastAsia"/>
          </w:rPr>
          <w:delText>8</w:delText>
        </w:r>
      </w:del>
      <w:ins w:id="44933" w:author="瑋婷 徐" w:date="2025-01-05T03:16:00Z" w16du:dateUtc="2025-01-04T19:16:00Z">
        <w:r w:rsidR="00E002F0">
          <w:rPr>
            <w:rFonts w:asciiTheme="majorHAnsi" w:eastAsia="標楷體" w:hAnsiTheme="majorHAnsi" w:cstheme="majorHAnsi" w:hint="eastAsia"/>
          </w:rPr>
          <w:t>0</w:t>
        </w:r>
      </w:ins>
      <w:r>
        <w:rPr>
          <w:rFonts w:asciiTheme="majorHAnsi" w:eastAsia="標楷體" w:hAnsiTheme="majorHAnsi" w:cstheme="majorHAnsi" w:hint="eastAsia"/>
        </w:rPr>
        <w:t>人</w:t>
      </w:r>
      <w:r>
        <w:rPr>
          <w:rFonts w:asciiTheme="majorHAnsi" w:eastAsia="標楷體" w:hAnsiTheme="majorHAnsi" w:cstheme="majorHAnsi"/>
        </w:rPr>
        <w:t>。藍色</w:t>
      </w:r>
      <w:proofErr w:type="gramStart"/>
      <w:r>
        <w:rPr>
          <w:rFonts w:asciiTheme="majorHAnsi" w:eastAsia="標楷體" w:hAnsiTheme="majorHAnsi" w:cstheme="majorHAnsi"/>
        </w:rPr>
        <w:t>為前測</w:t>
      </w:r>
      <w:proofErr w:type="gramEnd"/>
      <w:r>
        <w:rPr>
          <w:rFonts w:asciiTheme="majorHAnsi" w:eastAsia="標楷體" w:hAnsiTheme="majorHAnsi" w:cstheme="majorHAnsi"/>
        </w:rPr>
        <w:t>、紅色</w:t>
      </w:r>
      <w:proofErr w:type="gramStart"/>
      <w:r>
        <w:rPr>
          <w:rFonts w:asciiTheme="majorHAnsi" w:eastAsia="標楷體" w:hAnsiTheme="majorHAnsi" w:cstheme="majorHAnsi"/>
        </w:rPr>
        <w:t>為後測</w:t>
      </w:r>
      <w:proofErr w:type="gramEnd"/>
      <w:r>
        <w:rPr>
          <w:rFonts w:asciiTheme="majorHAnsi" w:eastAsia="標楷體" w:hAnsiTheme="majorHAnsi" w:cstheme="majorHAnsi"/>
        </w:rPr>
        <w:t>。</w:t>
      </w:r>
    </w:p>
    <w:p w14:paraId="02A388E7" w14:textId="77777777" w:rsidR="00927667" w:rsidRDefault="00927667" w:rsidP="00927667">
      <w:pPr>
        <w:rPr>
          <w:rFonts w:ascii="Times New Roman" w:eastAsia="Times New Roman" w:hAnsi="Times New Roman"/>
        </w:rPr>
      </w:pPr>
      <w:r>
        <w:br w:type="page"/>
      </w:r>
    </w:p>
    <w:p w14:paraId="56C7B4E6" w14:textId="77777777" w:rsidR="00927667" w:rsidRDefault="00927667" w:rsidP="00927667">
      <w:pPr>
        <w:jc w:val="center"/>
        <w:rPr>
          <w:rFonts w:ascii="Times New Roman" w:eastAsia="標楷體" w:hAnsi="Times New Roman" w:cs="Times New Roman"/>
        </w:rPr>
      </w:pPr>
      <w:r>
        <w:rPr>
          <w:noProof/>
        </w:rPr>
        <w:lastRenderedPageBreak/>
        <w:drawing>
          <wp:inline distT="0" distB="0" distL="0" distR="0" wp14:anchorId="5A17AADB" wp14:editId="59027CE8">
            <wp:extent cx="3595635" cy="3595635"/>
            <wp:effectExtent l="0" t="0" r="5080" b="5080"/>
            <wp:docPr id="626990181" name="圖片 6" descr="一張含有 拼貼畫, 服裝, 人員, 戶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0181" name="圖片 6" descr="一張含有 拼貼畫, 服裝, 人員, 戶外 的圖片&#10;&#10;自動產生的描述"/>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9319" cy="3599319"/>
                    </a:xfrm>
                    <a:prstGeom prst="rect">
                      <a:avLst/>
                    </a:prstGeom>
                    <a:noFill/>
                    <a:ln>
                      <a:noFill/>
                    </a:ln>
                  </pic:spPr>
                </pic:pic>
              </a:graphicData>
            </a:graphic>
          </wp:inline>
        </w:drawing>
      </w:r>
      <w:r>
        <w:t xml:space="preserve"> </w:t>
      </w:r>
      <w:r>
        <w:rPr>
          <w:noProof/>
        </w:rPr>
        <w:drawing>
          <wp:inline distT="0" distB="0" distL="0" distR="0" wp14:anchorId="4F7EB8F5" wp14:editId="4B8A5F54">
            <wp:extent cx="3596400" cy="3596400"/>
            <wp:effectExtent l="0" t="0" r="4445" b="4445"/>
            <wp:docPr id="1958395456" name="圖片 7" descr="一張含有 服裝, 男人, 拼貼畫,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5456" name="圖片 7" descr="一張含有 服裝, 男人, 拼貼畫, 人員 的圖片&#10;&#10;自動產生的描述"/>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96400" cy="3596400"/>
                    </a:xfrm>
                    <a:prstGeom prst="rect">
                      <a:avLst/>
                    </a:prstGeom>
                    <a:noFill/>
                    <a:ln>
                      <a:noFill/>
                    </a:ln>
                  </pic:spPr>
                </pic:pic>
              </a:graphicData>
            </a:graphic>
          </wp:inline>
        </w:drawing>
      </w:r>
    </w:p>
    <w:p w14:paraId="4673B120" w14:textId="77777777" w:rsidR="00927667" w:rsidRDefault="00927667" w:rsidP="00420871">
      <w:pPr>
        <w:rPr>
          <w:rFonts w:ascii="Times New Roman" w:eastAsia="標楷體" w:hAnsi="Times New Roman" w:cs="Times New Roman"/>
        </w:rPr>
        <w:sectPr w:rsidR="00927667">
          <w:footerReference w:type="default" r:id="rId66"/>
          <w:footerReference w:type="first" r:id="rId67"/>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14</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繁殖鳥類調查進階班及戶外實習課程照片</w:t>
      </w:r>
    </w:p>
    <w:p w14:paraId="5F5EF3BC" w14:textId="716EFA65" w:rsidR="00927667" w:rsidRDefault="00927667" w:rsidP="00927667">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1677E891" wp14:editId="1121CE5B">
            <wp:extent cx="4564380" cy="5070698"/>
            <wp:effectExtent l="0" t="0" r="7620" b="0"/>
            <wp:docPr id="2033178232" name="圖片 2"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78232" name="圖片 2" descr="一張含有 文字, 螢幕擷取畫面, 圖表, Rectangle 的圖片&#10;&#10;自動產生的描述"/>
                    <pic:cNvPicPr>
                      <a:picLocks noChangeAspect="1" noChangeArrowheads="1"/>
                    </pic:cNvPicPr>
                  </pic:nvPicPr>
                  <pic:blipFill rotWithShape="1">
                    <a:blip r:embed="rId68">
                      <a:extLst>
                        <a:ext uri="{28A0092B-C50C-407E-A947-70E740481C1C}">
                          <a14:useLocalDpi xmlns:a14="http://schemas.microsoft.com/office/drawing/2010/main" val="0"/>
                        </a:ext>
                      </a:extLst>
                    </a:blip>
                    <a:srcRect t="18852"/>
                    <a:stretch/>
                  </pic:blipFill>
                  <pic:spPr bwMode="auto">
                    <a:xfrm>
                      <a:off x="0" y="0"/>
                      <a:ext cx="4569763" cy="5076678"/>
                    </a:xfrm>
                    <a:prstGeom prst="rect">
                      <a:avLst/>
                    </a:prstGeom>
                    <a:noFill/>
                    <a:ln>
                      <a:noFill/>
                    </a:ln>
                    <a:extLst>
                      <a:ext uri="{53640926-AAD7-44D8-BBD7-CCE9431645EC}">
                        <a14:shadowObscured xmlns:a14="http://schemas.microsoft.com/office/drawing/2010/main"/>
                      </a:ext>
                    </a:extLst>
                  </pic:spPr>
                </pic:pic>
              </a:graphicData>
            </a:graphic>
          </wp:inline>
        </w:drawing>
      </w:r>
      <w:ins w:id="44934" w:author="瑋婷 徐" w:date="2025-01-05T03:25:00Z" w16du:dateUtc="2025-01-04T19:25:00Z">
        <w:r w:rsidR="00DA5F55">
          <w:rPr>
            <w:rFonts w:ascii="Times New Roman" w:eastAsia="標楷體" w:hAnsi="Times New Roman" w:cs="Times New Roman"/>
            <w:noProof/>
          </w:rPr>
          <w:lastRenderedPageBreak/>
          <w:drawing>
            <wp:inline distT="0" distB="0" distL="0" distR="0" wp14:anchorId="5037A9C1" wp14:editId="4988ED8D">
              <wp:extent cx="5431790" cy="4947275"/>
              <wp:effectExtent l="0" t="0" r="0" b="6350"/>
              <wp:docPr id="107166109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t="7995"/>
                      <a:stretch/>
                    </pic:blipFill>
                    <pic:spPr bwMode="auto">
                      <a:xfrm>
                        <a:off x="0" y="0"/>
                        <a:ext cx="5431790" cy="4947275"/>
                      </a:xfrm>
                      <a:prstGeom prst="rect">
                        <a:avLst/>
                      </a:prstGeom>
                      <a:noFill/>
                      <a:ln>
                        <a:noFill/>
                      </a:ln>
                      <a:extLst>
                        <a:ext uri="{53640926-AAD7-44D8-BBD7-CCE9431645EC}">
                          <a14:shadowObscured xmlns:a14="http://schemas.microsoft.com/office/drawing/2010/main"/>
                        </a:ext>
                      </a:extLst>
                    </pic:spPr>
                  </pic:pic>
                </a:graphicData>
              </a:graphic>
            </wp:inline>
          </w:drawing>
        </w:r>
      </w:ins>
    </w:p>
    <w:p w14:paraId="58B96EB4" w14:textId="72E83EA2" w:rsidR="00927667" w:rsidRDefault="00927667" w:rsidP="00927667">
      <w:pPr>
        <w:jc w:val="both"/>
        <w:rPr>
          <w:rFonts w:ascii="Times New Roman" w:eastAsia="標楷體" w:hAnsi="Times New Roman" w:cs="Times New Roman"/>
        </w:rPr>
        <w:sectPr w:rsidR="00927667">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w:t>
      </w:r>
      <w:r>
        <w:rPr>
          <w:rFonts w:ascii="Times New Roman" w:eastAsia="標楷體" w:hAnsi="Times New Roman" w:cs="Times New Roman" w:hint="eastAsia"/>
        </w:rPr>
        <w:t>5</w:t>
      </w:r>
      <w:r>
        <w:rPr>
          <w:rFonts w:ascii="Times New Roman" w:eastAsia="標楷體" w:hAnsi="Times New Roman" w:cs="Times New Roman"/>
        </w:rPr>
        <w:t>、</w:t>
      </w:r>
      <w:r>
        <w:rPr>
          <w:rFonts w:ascii="Times New Roman" w:eastAsia="標楷體" w:hAnsi="Times New Roman" w:cs="Times New Roman"/>
        </w:rPr>
        <w:t>202</w:t>
      </w:r>
      <w:del w:id="44935" w:author="瑋婷 徐" w:date="2025-01-05T03:25:00Z" w16du:dateUtc="2025-01-04T19:25:00Z">
        <w:r w:rsidDel="00DA5F55">
          <w:rPr>
            <w:rFonts w:ascii="Times New Roman" w:eastAsia="標楷體" w:hAnsi="Times New Roman" w:cs="Times New Roman"/>
          </w:rPr>
          <w:delText>3</w:delText>
        </w:r>
      </w:del>
      <w:ins w:id="44936" w:author="瑋婷 徐" w:date="2025-01-05T03:25:00Z" w16du:dateUtc="2025-01-04T19:25:00Z">
        <w:r w:rsidR="00DA5F55">
          <w:rPr>
            <w:rFonts w:ascii="Times New Roman" w:eastAsia="標楷體" w:hAnsi="Times New Roman" w:cs="Times New Roman" w:hint="eastAsia"/>
          </w:rPr>
          <w:t>4</w:t>
        </w:r>
      </w:ins>
      <w:r>
        <w:rPr>
          <w:rFonts w:ascii="Times New Roman" w:eastAsia="標楷體" w:hAnsi="Times New Roman" w:cs="Times New Roman"/>
        </w:rPr>
        <w:t>年</w:t>
      </w:r>
      <w:r>
        <w:rPr>
          <w:rFonts w:ascii="Times New Roman" w:eastAsia="標楷體" w:hAnsi="Times New Roman" w:cs="Times New Roman" w:hint="eastAsia"/>
        </w:rPr>
        <w:t>進</w:t>
      </w:r>
      <w:r>
        <w:rPr>
          <w:rFonts w:ascii="Times New Roman" w:eastAsia="標楷體" w:hAnsi="Times New Roman" w:cs="Times New Roman"/>
        </w:rPr>
        <w:t>階訓練班之學員</w:t>
      </w:r>
      <w:proofErr w:type="gramStart"/>
      <w:r>
        <w:rPr>
          <w:rFonts w:ascii="Times New Roman" w:eastAsia="標楷體" w:hAnsi="Times New Roman" w:cs="Times New Roman"/>
        </w:rPr>
        <w:t>前後測</w:t>
      </w:r>
      <w:proofErr w:type="gramEnd"/>
      <w:r>
        <w:rPr>
          <w:rFonts w:ascii="Times New Roman" w:eastAsia="標楷體" w:hAnsi="Times New Roman" w:cs="Times New Roman"/>
        </w:rPr>
        <w:t>的總分分布圖</w:t>
      </w:r>
      <w:r>
        <w:rPr>
          <w:rFonts w:ascii="Times New Roman" w:eastAsia="標楷體" w:hAnsi="Times New Roman" w:cs="Times New Roman"/>
        </w:rPr>
        <w:t xml:space="preserve">(n = </w:t>
      </w:r>
      <w:ins w:id="44937" w:author="瑋婷 徐" w:date="2025-01-05T03:26:00Z" w16du:dateUtc="2025-01-04T19:26:00Z">
        <w:r w:rsidR="00DA5F55">
          <w:rPr>
            <w:rFonts w:ascii="Times New Roman" w:eastAsia="標楷體" w:hAnsi="Times New Roman" w:cs="Times New Roman" w:hint="eastAsia"/>
          </w:rPr>
          <w:t>29</w:t>
        </w:r>
      </w:ins>
      <w:del w:id="44938" w:author="瑋婷 徐" w:date="2025-01-05T03:26:00Z" w16du:dateUtc="2025-01-04T19:26:00Z">
        <w:r w:rsidDel="00DA5F55">
          <w:rPr>
            <w:rFonts w:ascii="Times New Roman" w:eastAsia="標楷體" w:hAnsi="Times New Roman" w:cs="Times New Roman" w:hint="eastAsia"/>
          </w:rPr>
          <w:delText>32</w:delText>
        </w:r>
      </w:del>
      <w:r>
        <w:rPr>
          <w:rFonts w:ascii="Times New Roman" w:eastAsia="標楷體" w:hAnsi="Times New Roman" w:cs="Times New Roman"/>
        </w:rPr>
        <w:t>)</w:t>
      </w:r>
      <w:r>
        <w:rPr>
          <w:rFonts w:ascii="Times New Roman" w:eastAsia="標楷體" w:hAnsi="Times New Roman" w:cs="Times New Roman"/>
        </w:rPr>
        <w:t>。</w:t>
      </w:r>
      <w:r w:rsidRPr="00874B7D">
        <w:rPr>
          <w:rFonts w:ascii="Times New Roman" w:eastAsia="標楷體" w:hAnsi="Times New Roman" w:cs="Times New Roman" w:hint="eastAsia"/>
        </w:rPr>
        <w:t>箱型圖中</w:t>
      </w:r>
      <w:r>
        <w:rPr>
          <w:rFonts w:ascii="Times New Roman" w:eastAsia="標楷體" w:hAnsi="Times New Roman" w:cs="Times New Roman" w:hint="eastAsia"/>
        </w:rPr>
        <w:t>間橫</w:t>
      </w:r>
      <w:r w:rsidRPr="00874B7D">
        <w:rPr>
          <w:rFonts w:ascii="Times New Roman" w:eastAsia="標楷體" w:hAnsi="Times New Roman" w:cs="Times New Roman" w:hint="eastAsia"/>
        </w:rPr>
        <w:t>線表示中位數，箱型的下端代表第</w:t>
      </w:r>
      <w:r w:rsidRPr="00874B7D">
        <w:rPr>
          <w:rFonts w:ascii="Times New Roman" w:eastAsia="標楷體" w:hAnsi="Times New Roman" w:cs="Times New Roman"/>
        </w:rPr>
        <w:t>25</w:t>
      </w:r>
      <w:r w:rsidRPr="00874B7D">
        <w:rPr>
          <w:rFonts w:ascii="Times New Roman" w:eastAsia="標楷體" w:hAnsi="Times New Roman" w:cs="Times New Roman" w:hint="eastAsia"/>
        </w:rPr>
        <w:t>百分位數，箱型的上端代表第</w:t>
      </w:r>
      <w:r w:rsidRPr="00874B7D">
        <w:rPr>
          <w:rFonts w:ascii="Times New Roman" w:eastAsia="標楷體" w:hAnsi="Times New Roman" w:cs="Times New Roman"/>
        </w:rPr>
        <w:t>75</w:t>
      </w:r>
      <w:r w:rsidRPr="00874B7D">
        <w:rPr>
          <w:rFonts w:ascii="Times New Roman" w:eastAsia="標楷體" w:hAnsi="Times New Roman" w:cs="Times New Roman" w:hint="eastAsia"/>
        </w:rPr>
        <w:t>百分位數，箱型上方線段端點為最大值，箱型下方線段端點為最小值。</w:t>
      </w:r>
    </w:p>
    <w:p w14:paraId="5CD8CF72" w14:textId="69C8E3F5" w:rsidR="00927667" w:rsidRDefault="00927667" w:rsidP="00927667">
      <w:pPr>
        <w:jc w:val="center"/>
        <w:rPr>
          <w:rFonts w:ascii="Times New Roman" w:eastAsia="標楷體" w:hAnsi="Times New Roman" w:cs="Times New Roman"/>
        </w:rPr>
      </w:pPr>
      <w:del w:id="44939" w:author="瑋婷 徐" w:date="2025-01-05T03:27:00Z" w16du:dateUtc="2025-01-04T19:27:00Z">
        <w:r w:rsidDel="00DA5F55">
          <w:rPr>
            <w:rFonts w:ascii="Times New Roman" w:eastAsia="標楷體" w:hAnsi="Times New Roman" w:cs="Times New Roman"/>
            <w:noProof/>
          </w:rPr>
          <w:lastRenderedPageBreak/>
          <w:drawing>
            <wp:inline distT="0" distB="0" distL="0" distR="0" wp14:anchorId="58F63E11" wp14:editId="5ADE1E8B">
              <wp:extent cx="5300345" cy="5004921"/>
              <wp:effectExtent l="0" t="0" r="0" b="5715"/>
              <wp:docPr id="9800839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09362" cy="5013436"/>
                      </a:xfrm>
                      <a:prstGeom prst="rect">
                        <a:avLst/>
                      </a:prstGeom>
                      <a:noFill/>
                    </pic:spPr>
                  </pic:pic>
                </a:graphicData>
              </a:graphic>
            </wp:inline>
          </w:drawing>
        </w:r>
      </w:del>
      <w:ins w:id="44940" w:author="瑋婷 徐" w:date="2025-01-05T03:27:00Z" w16du:dateUtc="2025-01-04T19:27:00Z">
        <w:r w:rsidR="00DA5F55">
          <w:rPr>
            <w:rFonts w:ascii="Times New Roman" w:eastAsia="標楷體" w:hAnsi="Times New Roman" w:cs="Times New Roman"/>
            <w:noProof/>
          </w:rPr>
          <w:drawing>
            <wp:inline distT="0" distB="0" distL="0" distR="0" wp14:anchorId="41466988" wp14:editId="1C12B657">
              <wp:extent cx="5233916" cy="7217645"/>
              <wp:effectExtent l="0" t="0" r="5080" b="2540"/>
              <wp:docPr id="131716766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r="3093"/>
                      <a:stretch/>
                    </pic:blipFill>
                    <pic:spPr bwMode="auto">
                      <a:xfrm>
                        <a:off x="0" y="0"/>
                        <a:ext cx="5234206" cy="7218045"/>
                      </a:xfrm>
                      <a:prstGeom prst="rect">
                        <a:avLst/>
                      </a:prstGeom>
                      <a:noFill/>
                      <a:ln>
                        <a:noFill/>
                      </a:ln>
                      <a:extLst>
                        <a:ext uri="{53640926-AAD7-44D8-BBD7-CCE9431645EC}">
                          <a14:shadowObscured xmlns:a14="http://schemas.microsoft.com/office/drawing/2010/main"/>
                        </a:ext>
                      </a:extLst>
                    </pic:spPr>
                  </pic:pic>
                </a:graphicData>
              </a:graphic>
            </wp:inline>
          </w:drawing>
        </w:r>
      </w:ins>
    </w:p>
    <w:p w14:paraId="049B4360" w14:textId="1CF04ED2" w:rsidR="00927667" w:rsidRPr="008062CC" w:rsidRDefault="00927667" w:rsidP="00927667">
      <w:pPr>
        <w:jc w:val="both"/>
        <w:rPr>
          <w:rFonts w:ascii="Times New Roman" w:eastAsia="標楷體" w:hAnsi="Times New Roman" w:cs="Times New Roman"/>
        </w:rPr>
      </w:pPr>
      <w:r w:rsidRPr="008062CC">
        <w:rPr>
          <w:rFonts w:ascii="Times New Roman" w:eastAsia="標楷體" w:hAnsi="Times New Roman" w:cs="Times New Roman"/>
        </w:rPr>
        <w:t>圖</w:t>
      </w:r>
      <w:r w:rsidRPr="008062CC">
        <w:rPr>
          <w:rFonts w:ascii="Times New Roman" w:eastAsia="Times New Roman" w:hAnsi="Times New Roman" w:cs="Times New Roman"/>
        </w:rPr>
        <w:t>1</w:t>
      </w:r>
      <w:r w:rsidRPr="008062CC">
        <w:rPr>
          <w:rFonts w:ascii="Times New Roman" w:hAnsi="Times New Roman" w:cs="Times New Roman"/>
        </w:rPr>
        <w:t>6</w:t>
      </w:r>
      <w:r w:rsidRPr="008062CC">
        <w:rPr>
          <w:rFonts w:ascii="Times New Roman" w:hAnsi="Times New Roman" w:cs="Times New Roman"/>
        </w:rPr>
        <w:t>、</w:t>
      </w:r>
      <w:r>
        <w:rPr>
          <w:rFonts w:ascii="Times New Roman" w:eastAsia="標楷體" w:hAnsi="Times New Roman" w:cs="Times New Roman"/>
        </w:rPr>
        <w:t>202</w:t>
      </w:r>
      <w:del w:id="44941" w:author="瑋婷 徐" w:date="2025-01-05T03:27:00Z" w16du:dateUtc="2025-01-04T19:27:00Z">
        <w:r w:rsidDel="00DA5F55">
          <w:rPr>
            <w:rFonts w:ascii="Times New Roman" w:eastAsia="標楷體" w:hAnsi="Times New Roman" w:cs="Times New Roman"/>
          </w:rPr>
          <w:delText>3</w:delText>
        </w:r>
      </w:del>
      <w:ins w:id="44942" w:author="瑋婷 徐" w:date="2025-01-05T03:27:00Z" w16du:dateUtc="2025-01-04T19:27:00Z">
        <w:r w:rsidR="00DA5F55">
          <w:rPr>
            <w:rFonts w:ascii="Times New Roman" w:eastAsia="標楷體" w:hAnsi="Times New Roman" w:cs="Times New Roman" w:hint="eastAsia"/>
          </w:rPr>
          <w:t>4</w:t>
        </w:r>
      </w:ins>
      <w:r>
        <w:rPr>
          <w:rFonts w:ascii="Times New Roman" w:eastAsia="標楷體" w:hAnsi="Times New Roman" w:cs="Times New Roman"/>
        </w:rPr>
        <w:t>年</w:t>
      </w:r>
      <w:r>
        <w:rPr>
          <w:rFonts w:ascii="Times New Roman" w:eastAsia="標楷體" w:hAnsi="Times New Roman" w:cs="Times New Roman" w:hint="eastAsia"/>
        </w:rPr>
        <w:t>進</w:t>
      </w:r>
      <w:r>
        <w:rPr>
          <w:rFonts w:ascii="Times New Roman" w:eastAsia="標楷體" w:hAnsi="Times New Roman" w:cs="Times New Roman"/>
        </w:rPr>
        <w:t>階訓練班之學員對於</w:t>
      </w:r>
      <w:r w:rsidRPr="008062CC">
        <w:rPr>
          <w:rFonts w:ascii="Times New Roman" w:eastAsia="標楷體" w:hAnsi="Times New Roman" w:cs="Times New Roman"/>
        </w:rPr>
        <w:t>鳥</w:t>
      </w:r>
      <w:r>
        <w:rPr>
          <w:rFonts w:ascii="Times New Roman" w:eastAsia="標楷體" w:hAnsi="Times New Roman" w:cs="Times New Roman" w:hint="eastAsia"/>
        </w:rPr>
        <w:t>類</w:t>
      </w:r>
      <w:r>
        <w:rPr>
          <w:rFonts w:ascii="Times New Roman" w:eastAsia="標楷體" w:hAnsi="Times New Roman" w:cs="Times New Roman"/>
        </w:rPr>
        <w:t>外形</w:t>
      </w:r>
      <w:r w:rsidRPr="008062CC">
        <w:rPr>
          <w:rFonts w:ascii="Times New Roman" w:eastAsia="標楷體" w:hAnsi="Times New Roman" w:cs="Times New Roman"/>
        </w:rPr>
        <w:t>辨識</w:t>
      </w:r>
      <w:r w:rsidRPr="008062CC">
        <w:rPr>
          <w:rFonts w:ascii="Times New Roman" w:eastAsia="標楷體" w:hAnsi="Times New Roman" w:cs="Times New Roman"/>
        </w:rPr>
        <w:t>(a)</w:t>
      </w:r>
      <w:r w:rsidRPr="008062CC">
        <w:rPr>
          <w:rFonts w:ascii="Times New Roman" w:eastAsia="標楷體" w:hAnsi="Times New Roman" w:cs="Times New Roman"/>
        </w:rPr>
        <w:t>和聲音辨識</w:t>
      </w:r>
      <w:r w:rsidRPr="008062CC">
        <w:rPr>
          <w:rFonts w:ascii="Times New Roman" w:eastAsia="標楷體" w:hAnsi="Times New Roman" w:cs="Times New Roman"/>
        </w:rPr>
        <w:t>(</w:t>
      </w:r>
      <w:r>
        <w:rPr>
          <w:rFonts w:ascii="Times New Roman" w:eastAsia="標楷體" w:hAnsi="Times New Roman" w:cs="Times New Roman"/>
        </w:rPr>
        <w:t>b</w:t>
      </w:r>
      <w:r w:rsidRPr="008062CC">
        <w:rPr>
          <w:rFonts w:ascii="Times New Roman" w:eastAsia="標楷體" w:hAnsi="Times New Roman" w:cs="Times New Roman"/>
        </w:rPr>
        <w:t>)</w:t>
      </w:r>
      <w:proofErr w:type="gramStart"/>
      <w:r>
        <w:rPr>
          <w:rFonts w:ascii="Times New Roman" w:eastAsia="標楷體" w:hAnsi="Times New Roman" w:cs="Times New Roman"/>
        </w:rPr>
        <w:t>之前測和後測</w:t>
      </w:r>
      <w:proofErr w:type="gramEnd"/>
      <w:r>
        <w:rPr>
          <w:rFonts w:ascii="Times New Roman" w:eastAsia="標楷體" w:hAnsi="Times New Roman" w:cs="Times New Roman"/>
        </w:rPr>
        <w:t>結果</w:t>
      </w:r>
      <w:r w:rsidRPr="008062CC">
        <w:rPr>
          <w:rFonts w:ascii="Times New Roman" w:eastAsia="標楷體" w:hAnsi="Times New Roman" w:cs="Times New Roman"/>
        </w:rPr>
        <w:t>，縱軸為正確人數比例，總測驗人數</w:t>
      </w:r>
      <w:del w:id="44943" w:author="瑋婷 徐" w:date="2025-01-05T03:27:00Z" w16du:dateUtc="2025-01-04T19:27:00Z">
        <w:r w:rsidRPr="008062CC" w:rsidDel="00DA5F55">
          <w:rPr>
            <w:rFonts w:ascii="Times New Roman" w:eastAsia="標楷體" w:hAnsi="Times New Roman" w:cs="Times New Roman"/>
          </w:rPr>
          <w:delText>32</w:delText>
        </w:r>
      </w:del>
      <w:ins w:id="44944" w:author="瑋婷 徐" w:date="2025-01-05T03:27:00Z" w16du:dateUtc="2025-01-04T19:27:00Z">
        <w:r w:rsidR="00DA5F55">
          <w:rPr>
            <w:rFonts w:ascii="Times New Roman" w:eastAsia="標楷體" w:hAnsi="Times New Roman" w:cs="Times New Roman" w:hint="eastAsia"/>
          </w:rPr>
          <w:t>29</w:t>
        </w:r>
      </w:ins>
      <w:r w:rsidRPr="008062CC">
        <w:rPr>
          <w:rFonts w:ascii="Times New Roman" w:eastAsia="標楷體" w:hAnsi="Times New Roman" w:cs="Times New Roman"/>
        </w:rPr>
        <w:t>人。藍色</w:t>
      </w:r>
      <w:proofErr w:type="gramStart"/>
      <w:r w:rsidRPr="008062CC">
        <w:rPr>
          <w:rFonts w:ascii="Times New Roman" w:eastAsia="標楷體" w:hAnsi="Times New Roman" w:cs="Times New Roman"/>
        </w:rPr>
        <w:t>為前測</w:t>
      </w:r>
      <w:proofErr w:type="gramEnd"/>
      <w:r w:rsidRPr="008062CC">
        <w:rPr>
          <w:rFonts w:ascii="Times New Roman" w:eastAsia="標楷體" w:hAnsi="Times New Roman" w:cs="Times New Roman"/>
        </w:rPr>
        <w:t>、紅色</w:t>
      </w:r>
      <w:proofErr w:type="gramStart"/>
      <w:r w:rsidRPr="008062CC">
        <w:rPr>
          <w:rFonts w:ascii="Times New Roman" w:eastAsia="標楷體" w:hAnsi="Times New Roman" w:cs="Times New Roman"/>
        </w:rPr>
        <w:t>為後測</w:t>
      </w:r>
      <w:proofErr w:type="gramEnd"/>
      <w:r w:rsidRPr="008062CC">
        <w:rPr>
          <w:rFonts w:ascii="Times New Roman" w:eastAsia="標楷體" w:hAnsi="Times New Roman" w:cs="Times New Roman"/>
        </w:rPr>
        <w:t>。</w:t>
      </w:r>
    </w:p>
    <w:p w14:paraId="5374701F" w14:textId="77777777" w:rsidR="00927667" w:rsidRDefault="00927667" w:rsidP="00927667">
      <w:pPr>
        <w:jc w:val="center"/>
        <w:rPr>
          <w:rFonts w:ascii="Times New Roman" w:eastAsia="標楷體" w:hAnsi="Times New Roman" w:cs="Times New Roman"/>
        </w:rPr>
        <w:sectPr w:rsidR="00927667">
          <w:pgSz w:w="11906" w:h="16838"/>
          <w:pgMar w:top="1440" w:right="1800" w:bottom="1440" w:left="1800" w:header="0" w:footer="992" w:gutter="0"/>
          <w:cols w:space="720"/>
          <w:formProt w:val="0"/>
          <w:docGrid w:type="lines" w:linePitch="360"/>
        </w:sectPr>
      </w:pPr>
    </w:p>
    <w:p w14:paraId="34FE4295" w14:textId="77777777" w:rsidR="00927667" w:rsidRDefault="00927667" w:rsidP="00927667">
      <w:pPr>
        <w:outlineLvl w:val="0"/>
        <w:rPr>
          <w:rFonts w:ascii="Times New Roman" w:eastAsia="標楷體" w:hAnsi="Times New Roman" w:cs="Times New Roman"/>
        </w:rPr>
      </w:pPr>
      <w:bookmarkStart w:id="44945" w:name="_Toc187050795"/>
      <w:r>
        <w:rPr>
          <w:rFonts w:ascii="Times New Roman" w:eastAsia="標楷體" w:hAnsi="Times New Roman"/>
          <w:color w:val="000000"/>
          <w:sz w:val="28"/>
        </w:rPr>
        <w:lastRenderedPageBreak/>
        <w:t>附錄</w:t>
      </w:r>
      <w:r>
        <w:rPr>
          <w:rFonts w:ascii="Times New Roman" w:eastAsia="標楷體" w:hAnsi="Times New Roman"/>
          <w:color w:val="000000"/>
          <w:sz w:val="28"/>
        </w:rPr>
        <w:t>1</w:t>
      </w:r>
      <w:r>
        <w:rPr>
          <w:rFonts w:ascii="Times New Roman" w:eastAsia="標楷體" w:hAnsi="Times New Roman"/>
          <w:color w:val="FFFFFF"/>
          <w:sz w:val="28"/>
        </w:rPr>
        <w:t>、</w:t>
      </w:r>
      <w:r>
        <w:rPr>
          <w:rFonts w:ascii="Times New Roman" w:eastAsia="標楷體" w:hAnsi="Times New Roman"/>
          <w:color w:val="FFFFFF"/>
          <w:sz w:val="28"/>
        </w:rPr>
        <w:t>2023</w:t>
      </w:r>
      <w:r>
        <w:rPr>
          <w:rFonts w:ascii="Times New Roman" w:eastAsia="標楷體" w:hAnsi="Times New Roman"/>
          <w:color w:val="FFFFFF"/>
          <w:sz w:val="28"/>
        </w:rPr>
        <w:t>年臺灣獼猴和繁殖鳥類調查初階訓練班簡章</w:t>
      </w:r>
      <w:bookmarkEnd w:id="44945"/>
      <w:r>
        <w:rPr>
          <w:rFonts w:ascii="Times New Roman" w:eastAsia="標楷體" w:hAnsi="Times New Roman"/>
          <w:color w:val="FFFFFF"/>
          <w:sz w:val="28"/>
        </w:rPr>
        <w:t xml:space="preserve"> </w:t>
      </w:r>
    </w:p>
    <w:p w14:paraId="194D287F" w14:textId="77777777" w:rsidR="00927667" w:rsidRDefault="00927667" w:rsidP="00927667">
      <w:pPr>
        <w:rPr>
          <w:rFonts w:ascii="Times New Roman" w:eastAsia="標楷體" w:hAnsi="Times New Roman" w:cs="Times New Roman"/>
        </w:rPr>
      </w:pPr>
      <w:r>
        <w:rPr>
          <w:noProof/>
        </w:rPr>
        <w:drawing>
          <wp:inline distT="0" distB="0" distL="0" distR="0" wp14:anchorId="219273DC" wp14:editId="7D77AE0A">
            <wp:extent cx="5274310" cy="7012585"/>
            <wp:effectExtent l="0" t="0" r="2540" b="0"/>
            <wp:docPr id="23" name="圖片 56837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6837249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274310" cy="7012585"/>
                    </a:xfrm>
                    <a:prstGeom prst="rect">
                      <a:avLst/>
                    </a:prstGeom>
                  </pic:spPr>
                </pic:pic>
              </a:graphicData>
            </a:graphic>
          </wp:inline>
        </w:drawing>
      </w:r>
    </w:p>
    <w:p w14:paraId="401745DC" w14:textId="77777777" w:rsidR="00927667" w:rsidRDefault="00927667" w:rsidP="00927667">
      <w:pPr>
        <w:rPr>
          <w:rFonts w:ascii="Times New Roman" w:eastAsia="標楷體" w:hAnsi="Times New Roman" w:cs="Times New Roman"/>
        </w:rPr>
      </w:pPr>
      <w:r>
        <w:rPr>
          <w:noProof/>
        </w:rPr>
        <w:lastRenderedPageBreak/>
        <w:drawing>
          <wp:inline distT="0" distB="0" distL="0" distR="0" wp14:anchorId="09E185C4" wp14:editId="2BD55DD6">
            <wp:extent cx="5274310" cy="4617720"/>
            <wp:effectExtent l="0" t="0" r="0" b="0"/>
            <wp:docPr id="24" name="圖片 168843433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88434332" descr="一張含有 文字, 螢幕擷取畫面, 字型, 數字 的圖片&#10;&#10;自動產生的描述"/>
                    <pic:cNvPicPr>
                      <a:picLocks noChangeAspect="1" noChangeArrowheads="1"/>
                    </pic:cNvPicPr>
                  </pic:nvPicPr>
                  <pic:blipFill>
                    <a:blip r:embed="rId73"/>
                    <a:stretch>
                      <a:fillRect/>
                    </a:stretch>
                  </pic:blipFill>
                  <pic:spPr bwMode="auto">
                    <a:xfrm>
                      <a:off x="0" y="0"/>
                      <a:ext cx="5274310" cy="4617720"/>
                    </a:xfrm>
                    <a:prstGeom prst="rect">
                      <a:avLst/>
                    </a:prstGeom>
                  </pic:spPr>
                </pic:pic>
              </a:graphicData>
            </a:graphic>
          </wp:inline>
        </w:drawing>
      </w:r>
    </w:p>
    <w:p w14:paraId="57DFEBD3" w14:textId="77777777" w:rsidR="00927667" w:rsidRDefault="00927667" w:rsidP="00927667">
      <w:pPr>
        <w:rPr>
          <w:rFonts w:ascii="Times New Roman" w:eastAsia="標楷體" w:hAnsi="Times New Roman" w:cs="Times New Roman"/>
        </w:rPr>
      </w:pPr>
      <w:r>
        <w:br w:type="page"/>
      </w:r>
    </w:p>
    <w:p w14:paraId="4466F4DD" w14:textId="77777777" w:rsidR="00927667" w:rsidRDefault="00927667" w:rsidP="00927667">
      <w:pPr>
        <w:outlineLvl w:val="0"/>
        <w:rPr>
          <w:rFonts w:ascii="Times New Roman" w:eastAsia="標楷體" w:hAnsi="Times New Roman"/>
          <w:color w:val="000000"/>
          <w:sz w:val="28"/>
        </w:rPr>
      </w:pPr>
      <w:bookmarkStart w:id="44946" w:name="_Toc187050796"/>
      <w:r>
        <w:rPr>
          <w:rFonts w:ascii="Times New Roman" w:eastAsia="標楷體" w:hAnsi="Times New Roman"/>
          <w:color w:val="000000"/>
          <w:sz w:val="28"/>
        </w:rPr>
        <w:lastRenderedPageBreak/>
        <w:t>附錄</w:t>
      </w:r>
      <w:r>
        <w:rPr>
          <w:rFonts w:ascii="Times New Roman" w:eastAsia="標楷體" w:hAnsi="Times New Roman"/>
          <w:color w:val="000000"/>
          <w:sz w:val="28"/>
        </w:rPr>
        <w:t>2</w:t>
      </w:r>
      <w:r>
        <w:rPr>
          <w:rFonts w:ascii="Times New Roman" w:eastAsia="標楷體" w:hAnsi="Times New Roman"/>
          <w:color w:val="FFFFFF"/>
          <w:sz w:val="28"/>
        </w:rPr>
        <w:t>、</w:t>
      </w:r>
      <w:r>
        <w:rPr>
          <w:rFonts w:ascii="Times New Roman" w:eastAsia="標楷體" w:hAnsi="Times New Roman"/>
          <w:color w:val="FFFFFF"/>
          <w:sz w:val="28"/>
        </w:rPr>
        <w:t xml:space="preserve">2023 </w:t>
      </w:r>
      <w:r>
        <w:rPr>
          <w:rFonts w:ascii="Times New Roman" w:eastAsia="標楷體" w:hAnsi="Times New Roman"/>
          <w:color w:val="FFFFFF"/>
          <w:sz w:val="28"/>
        </w:rPr>
        <w:t>年臺灣繁殖鳥類調查進階班簡章</w:t>
      </w:r>
      <w:bookmarkEnd w:id="44946"/>
    </w:p>
    <w:p w14:paraId="3CCC9BC0"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noProof/>
        </w:rPr>
        <w:drawing>
          <wp:anchor distT="0" distB="0" distL="114300" distR="114300" simplePos="0" relativeHeight="251659264" behindDoc="0" locked="0" layoutInCell="0" allowOverlap="1" wp14:anchorId="337DA5F9" wp14:editId="774B3DEB">
            <wp:simplePos x="0" y="0"/>
            <wp:positionH relativeFrom="column">
              <wp:posOffset>46990</wp:posOffset>
            </wp:positionH>
            <wp:positionV relativeFrom="paragraph">
              <wp:posOffset>225425</wp:posOffset>
            </wp:positionV>
            <wp:extent cx="5003165" cy="7752080"/>
            <wp:effectExtent l="0" t="0" r="6985" b="1270"/>
            <wp:wrapTopAndBottom/>
            <wp:docPr id="25" name="圖片 6594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65946405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03165" cy="7752080"/>
                    </a:xfrm>
                    <a:prstGeom prst="rect">
                      <a:avLst/>
                    </a:prstGeom>
                  </pic:spPr>
                </pic:pic>
              </a:graphicData>
            </a:graphic>
            <wp14:sizeRelH relativeFrom="margin">
              <wp14:pctWidth>0</wp14:pctWidth>
            </wp14:sizeRelH>
          </wp:anchor>
        </w:drawing>
      </w:r>
    </w:p>
    <w:p w14:paraId="107FE9F2" w14:textId="77777777" w:rsidR="00927667" w:rsidRDefault="00927667" w:rsidP="00927667">
      <w:pPr>
        <w:sectPr w:rsidR="00927667">
          <w:footerReference w:type="default" r:id="rId75"/>
          <w:footerReference w:type="first" r:id="rId76"/>
          <w:pgSz w:w="11906" w:h="16838"/>
          <w:pgMar w:top="1440" w:right="1800" w:bottom="1440" w:left="1800" w:header="0" w:footer="992" w:gutter="0"/>
          <w:cols w:space="720"/>
          <w:formProt w:val="0"/>
          <w:docGrid w:type="lines" w:linePitch="360"/>
        </w:sectPr>
      </w:pPr>
      <w:r>
        <w:lastRenderedPageBreak/>
        <w:t xml:space="preserve"> </w:t>
      </w:r>
      <w:r>
        <w:rPr>
          <w:noProof/>
        </w:rPr>
        <w:drawing>
          <wp:inline distT="0" distB="0" distL="0" distR="0" wp14:anchorId="3661AE2F" wp14:editId="48DBF3C9">
            <wp:extent cx="5052950" cy="6800642"/>
            <wp:effectExtent l="0" t="0" r="0" b="635"/>
            <wp:docPr id="26" name="圖片 93124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931245272"/>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055669" cy="6804301"/>
                    </a:xfrm>
                    <a:prstGeom prst="rect">
                      <a:avLst/>
                    </a:prstGeom>
                  </pic:spPr>
                </pic:pic>
              </a:graphicData>
            </a:graphic>
          </wp:inline>
        </w:drawing>
      </w:r>
      <w:r>
        <w:t xml:space="preserve"> </w:t>
      </w:r>
      <w:r>
        <w:rPr>
          <w:noProof/>
        </w:rPr>
        <w:lastRenderedPageBreak/>
        <w:drawing>
          <wp:inline distT="0" distB="0" distL="0" distR="0" wp14:anchorId="063E6222" wp14:editId="4183DAB8">
            <wp:extent cx="5176271" cy="7038340"/>
            <wp:effectExtent l="0" t="0" r="5715" b="0"/>
            <wp:docPr id="27" name="圖片 4252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425266378"/>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176271" cy="7038340"/>
                    </a:xfrm>
                    <a:prstGeom prst="rect">
                      <a:avLst/>
                    </a:prstGeom>
                  </pic:spPr>
                </pic:pic>
              </a:graphicData>
            </a:graphic>
          </wp:inline>
        </w:drawing>
      </w:r>
    </w:p>
    <w:p w14:paraId="163EB08C" w14:textId="77777777" w:rsidR="00927667" w:rsidRDefault="00927667" w:rsidP="00927667">
      <w:pPr>
        <w:outlineLvl w:val="0"/>
        <w:rPr>
          <w:rFonts w:ascii="Times New Roman" w:eastAsia="標楷體" w:hAnsi="Times New Roman" w:cs="Times New Roman"/>
        </w:rPr>
      </w:pPr>
      <w:bookmarkStart w:id="44947" w:name="_Toc187050797"/>
      <w:r>
        <w:rPr>
          <w:rFonts w:ascii="Times New Roman" w:eastAsia="標楷體" w:hAnsi="Times New Roman" w:cs="Times New Roman"/>
          <w:sz w:val="28"/>
        </w:rPr>
        <w:lastRenderedPageBreak/>
        <w:t>附錄</w:t>
      </w:r>
      <w:r>
        <w:rPr>
          <w:rFonts w:ascii="Times New Roman" w:eastAsia="標楷體" w:hAnsi="Times New Roman" w:cs="Times New Roman"/>
          <w:sz w:val="28"/>
        </w:rPr>
        <w:t>3</w:t>
      </w:r>
      <w:r>
        <w:rPr>
          <w:rFonts w:ascii="Times New Roman" w:eastAsia="標楷體" w:hAnsi="Times New Roman" w:cs="Times New Roman"/>
          <w:color w:val="FFFFFF" w:themeColor="background1"/>
          <w:sz w:val="28"/>
        </w:rPr>
        <w:t>、國有林班地臺灣獼猴與繁殖鳥類監測年度報告</w:t>
      </w:r>
      <w:r>
        <w:rPr>
          <w:rFonts w:ascii="Times New Roman" w:eastAsia="標楷體" w:hAnsi="Times New Roman" w:cs="Times New Roman"/>
          <w:color w:val="FFFFFF" w:themeColor="background1"/>
          <w:sz w:val="28"/>
        </w:rPr>
        <w:t>2022</w:t>
      </w:r>
      <w:bookmarkEnd w:id="44947"/>
    </w:p>
    <w:p w14:paraId="7E07B735"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rPr>
        <w:t>封面及封底</w:t>
      </w:r>
    </w:p>
    <w:p w14:paraId="090C6FFB" w14:textId="77777777" w:rsidR="00927667" w:rsidRDefault="00927667" w:rsidP="00927667">
      <w:pPr>
        <w:sectPr w:rsidR="00927667">
          <w:footerReference w:type="default" r:id="rId79"/>
          <w:footerReference w:type="first" r:id="rId80"/>
          <w:pgSz w:w="16838" w:h="11906" w:orient="landscape"/>
          <w:pgMar w:top="1800" w:right="1440" w:bottom="1800" w:left="1440" w:header="0" w:footer="992" w:gutter="0"/>
          <w:cols w:space="720"/>
          <w:formProt w:val="0"/>
          <w:docGrid w:type="lines" w:linePitch="360"/>
        </w:sectPr>
      </w:pPr>
      <w:r>
        <w:rPr>
          <w:noProof/>
        </w:rPr>
        <w:drawing>
          <wp:inline distT="0" distB="0" distL="0" distR="0" wp14:anchorId="2905FD16" wp14:editId="14D1D3A3">
            <wp:extent cx="8808898" cy="3630930"/>
            <wp:effectExtent l="0" t="0" r="0" b="7620"/>
            <wp:docPr id="28" name="圖片 213698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136989377"/>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8808898" cy="3630930"/>
                    </a:xfrm>
                    <a:prstGeom prst="rect">
                      <a:avLst/>
                    </a:prstGeom>
                  </pic:spPr>
                </pic:pic>
              </a:graphicData>
            </a:graphic>
          </wp:inline>
        </w:drawing>
      </w:r>
    </w:p>
    <w:p w14:paraId="10254F33" w14:textId="127A5952" w:rsidR="00927667" w:rsidRDefault="00927667" w:rsidP="00763C1D">
      <w:r>
        <w:rPr>
          <w:rFonts w:ascii="Times New Roman" w:eastAsia="標楷體" w:hAnsi="Times New Roman" w:cs="Times New Roman"/>
        </w:rPr>
        <w:lastRenderedPageBreak/>
        <w:t>以下為年報內頁</w:t>
      </w:r>
    </w:p>
    <w:p w14:paraId="025C17F8" w14:textId="77777777" w:rsidR="00927667" w:rsidRDefault="00927667" w:rsidP="00927667">
      <w:pPr>
        <w:rPr>
          <w:rFonts w:ascii="Times New Roman" w:eastAsia="標楷體" w:hAnsi="Times New Roman" w:cs="Times New Roman"/>
        </w:rPr>
      </w:pPr>
    </w:p>
    <w:p w14:paraId="0071D8D1" w14:textId="111D5E33" w:rsidR="00D93FCC" w:rsidRDefault="00D93FCC">
      <w:pPr>
        <w:rPr>
          <w:rFonts w:ascii="Times New Roman" w:eastAsia="標楷體" w:hAnsi="Times New Roman" w:cs="Times New Roman"/>
        </w:rPr>
      </w:pPr>
    </w:p>
    <w:sectPr w:rsidR="00D93FCC">
      <w:footerReference w:type="default" r:id="rId82"/>
      <w:footerReference w:type="first" r:id="rId83"/>
      <w:pgSz w:w="11906" w:h="16838"/>
      <w:pgMar w:top="1440" w:right="1800" w:bottom="1440" w:left="1800"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CB90F" w14:textId="77777777" w:rsidR="003B6421" w:rsidRDefault="003B6421">
      <w:r>
        <w:separator/>
      </w:r>
    </w:p>
  </w:endnote>
  <w:endnote w:type="continuationSeparator" w:id="0">
    <w:p w14:paraId="05FE61BC" w14:textId="77777777" w:rsidR="003B6421" w:rsidRDefault="003B64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alibri"/>
    <w:panose1 w:val="02070409020205020404"/>
    <w:charset w:val="00"/>
    <w:family w:val="modern"/>
    <w:pitch w:val="fixed"/>
    <w:sig w:usb0="E0000AFF" w:usb1="400078FF" w:usb2="00000001" w:usb3="00000000" w:csb0="000001B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芫荽 0.94">
    <w:panose1 w:val="00000000000000000000"/>
    <w:charset w:val="88"/>
    <w:family w:val="auto"/>
    <w:pitch w:val="variable"/>
    <w:sig w:usb0="E00002FF" w:usb1="6ACFFCFF" w:usb2="00000052"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E0BEC"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w:t>
    </w:r>
    <w:r>
      <w:fldChar w:fldCharType="end"/>
    </w:r>
  </w:p>
  <w:p w14:paraId="4AFC4209" w14:textId="77777777" w:rsidR="001B325B" w:rsidRDefault="001B325B">
    <w:pPr>
      <w:pStyle w:val="ab"/>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C307A"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40</w:t>
    </w:r>
    <w:r>
      <w:fldChar w:fldCharType="end"/>
    </w:r>
  </w:p>
  <w:p w14:paraId="40ECA6B1" w14:textId="77777777" w:rsidR="001B325B" w:rsidRDefault="001B325B">
    <w:pPr>
      <w:pStyle w:val="ab"/>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2C9FA" w14:textId="77777777" w:rsidR="001B325B" w:rsidRDefault="001B325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8F47B"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45</w:t>
    </w:r>
    <w:r>
      <w:fldChar w:fldCharType="end"/>
    </w:r>
  </w:p>
  <w:p w14:paraId="78A7D4B1" w14:textId="77777777" w:rsidR="001B325B" w:rsidRDefault="001B325B">
    <w:pPr>
      <w:pStyle w:val="ab"/>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EA6DB" w14:textId="77777777" w:rsidR="001B325B" w:rsidRDefault="001B325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ACAC1"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46</w:t>
    </w:r>
    <w:r>
      <w:fldChar w:fldCharType="end"/>
    </w:r>
  </w:p>
  <w:p w14:paraId="3C9138D0" w14:textId="77777777" w:rsidR="001B325B" w:rsidRDefault="001B325B">
    <w:pPr>
      <w:pStyle w:val="ab"/>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B20DB" w14:textId="77777777" w:rsidR="001B325B" w:rsidRDefault="001B325B"/>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662E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47</w:t>
    </w:r>
    <w:r>
      <w:fldChar w:fldCharType="end"/>
    </w:r>
  </w:p>
  <w:p w14:paraId="46CDEFD8" w14:textId="77777777" w:rsidR="001B325B" w:rsidRDefault="001B325B">
    <w:pPr>
      <w:pStyle w:val="ab"/>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3BC1F" w14:textId="77777777" w:rsidR="001B325B" w:rsidRDefault="001B325B"/>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26DC8"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48</w:t>
    </w:r>
    <w:r>
      <w:fldChar w:fldCharType="end"/>
    </w:r>
  </w:p>
  <w:p w14:paraId="161A844D" w14:textId="77777777" w:rsidR="001B325B" w:rsidRDefault="001B325B">
    <w:pPr>
      <w:pStyle w:val="ab"/>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16023" w14:textId="77777777" w:rsidR="001B325B" w:rsidRDefault="001B32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83690"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23</w:t>
    </w:r>
    <w:r>
      <w:fldChar w:fldCharType="end"/>
    </w:r>
  </w:p>
  <w:p w14:paraId="2F82137F" w14:textId="77777777" w:rsidR="001B325B" w:rsidRDefault="001B325B">
    <w:pPr>
      <w:pStyle w:val="ab"/>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541FF"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50</w:t>
    </w:r>
    <w:r>
      <w:fldChar w:fldCharType="end"/>
    </w:r>
  </w:p>
  <w:p w14:paraId="3391CE38" w14:textId="77777777" w:rsidR="001B325B" w:rsidRDefault="001B325B">
    <w:pPr>
      <w:pStyle w:val="ab"/>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195E1" w14:textId="77777777" w:rsidR="001B325B" w:rsidRDefault="001B325B"/>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2B2A0"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63</w:t>
    </w:r>
    <w:r>
      <w:fldChar w:fldCharType="end"/>
    </w:r>
  </w:p>
  <w:p w14:paraId="53CB4E9C" w14:textId="77777777" w:rsidR="00927667" w:rsidRDefault="00927667">
    <w:pPr>
      <w:pStyle w:val="ab"/>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7AE9" w14:textId="77777777" w:rsidR="00927667" w:rsidRDefault="00927667"/>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1D1A8"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68</w:t>
    </w:r>
    <w:r>
      <w:fldChar w:fldCharType="end"/>
    </w:r>
  </w:p>
  <w:p w14:paraId="6E34D7EB" w14:textId="77777777" w:rsidR="00927667" w:rsidRDefault="00927667">
    <w:pPr>
      <w:pStyle w:val="ab"/>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C60D3" w14:textId="77777777" w:rsidR="00927667" w:rsidRDefault="00927667"/>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D9DE3"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69</w:t>
    </w:r>
    <w:r>
      <w:fldChar w:fldCharType="end"/>
    </w:r>
  </w:p>
  <w:p w14:paraId="1C9EBC73" w14:textId="77777777" w:rsidR="00927667" w:rsidRDefault="00927667">
    <w:pPr>
      <w:pStyle w:val="ab"/>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C6472" w14:textId="77777777" w:rsidR="00927667" w:rsidRDefault="00927667"/>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847F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133</w:t>
    </w:r>
    <w:r>
      <w:fldChar w:fldCharType="end"/>
    </w:r>
  </w:p>
  <w:p w14:paraId="02CD12F1" w14:textId="77777777" w:rsidR="001B325B" w:rsidRDefault="001B325B">
    <w:pPr>
      <w:pStyle w:val="ab"/>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7A9DB" w14:textId="77777777" w:rsidR="001B325B" w:rsidRDefault="001B32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66BC8" w14:textId="77777777" w:rsidR="001B325B" w:rsidRDefault="001B325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65DB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27</w:t>
    </w:r>
    <w:r>
      <w:fldChar w:fldCharType="end"/>
    </w:r>
  </w:p>
  <w:p w14:paraId="3A557604" w14:textId="77777777" w:rsidR="001B325B" w:rsidRDefault="001B325B">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1D1F5" w14:textId="77777777" w:rsidR="001B325B" w:rsidRDefault="001B325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A698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36</w:t>
    </w:r>
    <w:r>
      <w:fldChar w:fldCharType="end"/>
    </w:r>
  </w:p>
  <w:p w14:paraId="1B000B3C" w14:textId="77777777" w:rsidR="001B325B" w:rsidRDefault="001B325B">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28BD6" w14:textId="77777777" w:rsidR="001B325B" w:rsidRDefault="001B325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DEB0E"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39</w:t>
    </w:r>
    <w:r>
      <w:fldChar w:fldCharType="end"/>
    </w:r>
  </w:p>
  <w:p w14:paraId="1E1F25B8" w14:textId="77777777" w:rsidR="001B325B" w:rsidRDefault="001B325B">
    <w:pPr>
      <w:pStyle w:val="a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2CD77" w14:textId="77777777" w:rsidR="001B325B" w:rsidRDefault="001B32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8AE5A8" w14:textId="77777777" w:rsidR="003B6421" w:rsidRDefault="003B6421">
      <w:r>
        <w:separator/>
      </w:r>
    </w:p>
  </w:footnote>
  <w:footnote w:type="continuationSeparator" w:id="0">
    <w:p w14:paraId="445B01B7" w14:textId="77777777" w:rsidR="003B6421" w:rsidRDefault="003B64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7E25C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620351E"/>
    <w:multiLevelType w:val="multilevel"/>
    <w:tmpl w:val="1578E1CA"/>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 w15:restartNumberingAfterBreak="0">
    <w:nsid w:val="22432F0A"/>
    <w:multiLevelType w:val="multilevel"/>
    <w:tmpl w:val="AF18A7E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 w15:restartNumberingAfterBreak="0">
    <w:nsid w:val="305D2F01"/>
    <w:multiLevelType w:val="multilevel"/>
    <w:tmpl w:val="D338971E"/>
    <w:lvl w:ilvl="0">
      <w:start w:val="1"/>
      <w:numFmt w:val="taiwaneseCountingThousand"/>
      <w:lvlText w:val="(%1)"/>
      <w:lvlJc w:val="left"/>
      <w:pPr>
        <w:tabs>
          <w:tab w:val="num" w:pos="0"/>
        </w:tabs>
        <w:ind w:left="840" w:hanging="360"/>
      </w:pPr>
      <w:rPr>
        <w:rFonts w:ascii="Times New Roman" w:eastAsia="標楷體" w:hAnsi="Times New Roman" w:cs="Times New Roman"/>
        <w:b w:val="0"/>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4" w15:restartNumberingAfterBreak="0">
    <w:nsid w:val="38FA17D1"/>
    <w:multiLevelType w:val="multilevel"/>
    <w:tmpl w:val="E7FC391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4D283B17"/>
    <w:multiLevelType w:val="multilevel"/>
    <w:tmpl w:val="2C82C0C6"/>
    <w:lvl w:ilvl="0">
      <w:start w:val="1"/>
      <w:numFmt w:val="taiwaneseCountingThousand"/>
      <w:lvlText w:val="(%1)"/>
      <w:lvlJc w:val="left"/>
      <w:pPr>
        <w:tabs>
          <w:tab w:val="num" w:pos="0"/>
        </w:tabs>
        <w:ind w:left="840" w:hanging="360"/>
      </w:pPr>
      <w:rPr>
        <w:rFonts w:ascii="Times New Roman" w:eastAsia="標楷體" w:hAnsi="Times New Roman" w:cs="Times New Roman"/>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6" w15:restartNumberingAfterBreak="0">
    <w:nsid w:val="4E55529E"/>
    <w:multiLevelType w:val="multilevel"/>
    <w:tmpl w:val="65C001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FFF3B61"/>
    <w:multiLevelType w:val="multilevel"/>
    <w:tmpl w:val="4A389B2E"/>
    <w:lvl w:ilvl="0">
      <w:start w:val="1"/>
      <w:numFmt w:val="decimal"/>
      <w:pStyle w:val="4"/>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8" w15:restartNumberingAfterBreak="0">
    <w:nsid w:val="58C95248"/>
    <w:multiLevelType w:val="hybridMultilevel"/>
    <w:tmpl w:val="34F0465C"/>
    <w:lvl w:ilvl="0" w:tplc="765408FE">
      <w:start w:val="1"/>
      <w:numFmt w:val="decimal"/>
      <w:lvlText w:val="%1."/>
      <w:lvlJc w:val="left"/>
      <w:pPr>
        <w:ind w:left="360" w:hanging="360"/>
      </w:pPr>
      <w:rPr>
        <w:rFonts w:eastAsia="Segoe U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2CF36AE"/>
    <w:multiLevelType w:val="multilevel"/>
    <w:tmpl w:val="BB263F80"/>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0" w15:restartNumberingAfterBreak="0">
    <w:nsid w:val="79FC0CEE"/>
    <w:multiLevelType w:val="multilevel"/>
    <w:tmpl w:val="622CB332"/>
    <w:lvl w:ilvl="0">
      <w:start w:val="1"/>
      <w:numFmt w:val="decimal"/>
      <w:lvlText w:val="%1."/>
      <w:lvlJc w:val="left"/>
      <w:pPr>
        <w:tabs>
          <w:tab w:val="num" w:pos="0"/>
        </w:tabs>
        <w:ind w:left="480" w:hanging="480"/>
      </w:pPr>
      <w:rPr>
        <w:b w:val="0"/>
        <w:sz w:val="24"/>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1001542328">
    <w:abstractNumId w:val="7"/>
  </w:num>
  <w:num w:numId="2" w16cid:durableId="1938974984">
    <w:abstractNumId w:val="10"/>
  </w:num>
  <w:num w:numId="3" w16cid:durableId="1965499250">
    <w:abstractNumId w:val="3"/>
  </w:num>
  <w:num w:numId="4" w16cid:durableId="1002051232">
    <w:abstractNumId w:val="5"/>
  </w:num>
  <w:num w:numId="5" w16cid:durableId="1425540185">
    <w:abstractNumId w:val="4"/>
  </w:num>
  <w:num w:numId="6" w16cid:durableId="570820404">
    <w:abstractNumId w:val="2"/>
  </w:num>
  <w:num w:numId="7" w16cid:durableId="939870101">
    <w:abstractNumId w:val="1"/>
  </w:num>
  <w:num w:numId="8" w16cid:durableId="1057821243">
    <w:abstractNumId w:val="9"/>
  </w:num>
  <w:num w:numId="9" w16cid:durableId="1528716199">
    <w:abstractNumId w:val="6"/>
  </w:num>
  <w:num w:numId="10" w16cid:durableId="1849447289">
    <w:abstractNumId w:val="8"/>
  </w:num>
  <w:num w:numId="11" w16cid:durableId="53844427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瑋婷 徐">
    <w15:presenceInfo w15:providerId="Windows Live" w15:userId="49dcef6704b0a2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grammar="clean"/>
  <w:trackRevisions/>
  <w:defaultTabStop w:val="480"/>
  <w:autoHyphenation/>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FCC"/>
    <w:rsid w:val="00003CCE"/>
    <w:rsid w:val="0000772A"/>
    <w:rsid w:val="00011F80"/>
    <w:rsid w:val="00022FB1"/>
    <w:rsid w:val="000311C8"/>
    <w:rsid w:val="0003537D"/>
    <w:rsid w:val="0003756D"/>
    <w:rsid w:val="000551D7"/>
    <w:rsid w:val="00085A97"/>
    <w:rsid w:val="000A4816"/>
    <w:rsid w:val="000A5F28"/>
    <w:rsid w:val="000B1893"/>
    <w:rsid w:val="000D16A9"/>
    <w:rsid w:val="000E2C28"/>
    <w:rsid w:val="000E5526"/>
    <w:rsid w:val="000E74A7"/>
    <w:rsid w:val="000F4569"/>
    <w:rsid w:val="0011728A"/>
    <w:rsid w:val="001240E6"/>
    <w:rsid w:val="00145099"/>
    <w:rsid w:val="0015167F"/>
    <w:rsid w:val="00166452"/>
    <w:rsid w:val="0017567E"/>
    <w:rsid w:val="001B325B"/>
    <w:rsid w:val="001C47FC"/>
    <w:rsid w:val="001C7068"/>
    <w:rsid w:val="001E07F6"/>
    <w:rsid w:val="001E739E"/>
    <w:rsid w:val="001F15AB"/>
    <w:rsid w:val="001F771B"/>
    <w:rsid w:val="00225A72"/>
    <w:rsid w:val="002358E0"/>
    <w:rsid w:val="00242A46"/>
    <w:rsid w:val="002435EC"/>
    <w:rsid w:val="00250897"/>
    <w:rsid w:val="00270371"/>
    <w:rsid w:val="00271030"/>
    <w:rsid w:val="00277E58"/>
    <w:rsid w:val="00287E72"/>
    <w:rsid w:val="00294098"/>
    <w:rsid w:val="00296B49"/>
    <w:rsid w:val="002A2217"/>
    <w:rsid w:val="002B07B0"/>
    <w:rsid w:val="002B208F"/>
    <w:rsid w:val="002B647B"/>
    <w:rsid w:val="002D3B88"/>
    <w:rsid w:val="002E0D16"/>
    <w:rsid w:val="00307E31"/>
    <w:rsid w:val="00313CC9"/>
    <w:rsid w:val="003266DF"/>
    <w:rsid w:val="003414D5"/>
    <w:rsid w:val="00343F8A"/>
    <w:rsid w:val="003468AC"/>
    <w:rsid w:val="00347360"/>
    <w:rsid w:val="0035262F"/>
    <w:rsid w:val="00364A7E"/>
    <w:rsid w:val="00373831"/>
    <w:rsid w:val="003A7017"/>
    <w:rsid w:val="003B6421"/>
    <w:rsid w:val="003C19C7"/>
    <w:rsid w:val="003D7549"/>
    <w:rsid w:val="003E233C"/>
    <w:rsid w:val="003F0C1C"/>
    <w:rsid w:val="003F4BF2"/>
    <w:rsid w:val="004069C7"/>
    <w:rsid w:val="00420871"/>
    <w:rsid w:val="0042088A"/>
    <w:rsid w:val="00423C37"/>
    <w:rsid w:val="004278A1"/>
    <w:rsid w:val="004373E8"/>
    <w:rsid w:val="00440890"/>
    <w:rsid w:val="0044236D"/>
    <w:rsid w:val="0044744F"/>
    <w:rsid w:val="0046381B"/>
    <w:rsid w:val="004665CF"/>
    <w:rsid w:val="004A207D"/>
    <w:rsid w:val="004A327A"/>
    <w:rsid w:val="004A6A63"/>
    <w:rsid w:val="004B4B6E"/>
    <w:rsid w:val="004B7B12"/>
    <w:rsid w:val="004C3C5D"/>
    <w:rsid w:val="004E5C21"/>
    <w:rsid w:val="00504D38"/>
    <w:rsid w:val="00536CEF"/>
    <w:rsid w:val="00541700"/>
    <w:rsid w:val="00546C6F"/>
    <w:rsid w:val="00560F02"/>
    <w:rsid w:val="0056615D"/>
    <w:rsid w:val="00566323"/>
    <w:rsid w:val="0056788C"/>
    <w:rsid w:val="00576F21"/>
    <w:rsid w:val="00586A12"/>
    <w:rsid w:val="0059745B"/>
    <w:rsid w:val="005C3642"/>
    <w:rsid w:val="005D47FC"/>
    <w:rsid w:val="005D5C3A"/>
    <w:rsid w:val="005E283B"/>
    <w:rsid w:val="005E6B05"/>
    <w:rsid w:val="005F5354"/>
    <w:rsid w:val="005F7518"/>
    <w:rsid w:val="006343C2"/>
    <w:rsid w:val="00636D91"/>
    <w:rsid w:val="006436B1"/>
    <w:rsid w:val="00654FE5"/>
    <w:rsid w:val="0065772F"/>
    <w:rsid w:val="0068528D"/>
    <w:rsid w:val="006918F3"/>
    <w:rsid w:val="006A0F10"/>
    <w:rsid w:val="006C30D4"/>
    <w:rsid w:val="006D4CF2"/>
    <w:rsid w:val="006E3B2D"/>
    <w:rsid w:val="006F15FC"/>
    <w:rsid w:val="006F5371"/>
    <w:rsid w:val="007031B4"/>
    <w:rsid w:val="0070348F"/>
    <w:rsid w:val="00720C7A"/>
    <w:rsid w:val="00721BD6"/>
    <w:rsid w:val="00727E7E"/>
    <w:rsid w:val="00731CCD"/>
    <w:rsid w:val="007327FC"/>
    <w:rsid w:val="00741331"/>
    <w:rsid w:val="00747A91"/>
    <w:rsid w:val="00763C1D"/>
    <w:rsid w:val="00766F3B"/>
    <w:rsid w:val="00770F1A"/>
    <w:rsid w:val="00780B04"/>
    <w:rsid w:val="00780B0E"/>
    <w:rsid w:val="007B021D"/>
    <w:rsid w:val="007C38AD"/>
    <w:rsid w:val="007C5469"/>
    <w:rsid w:val="007C6F7C"/>
    <w:rsid w:val="007D70E5"/>
    <w:rsid w:val="007F2DFD"/>
    <w:rsid w:val="007F7A3F"/>
    <w:rsid w:val="008062CC"/>
    <w:rsid w:val="008074FE"/>
    <w:rsid w:val="00824598"/>
    <w:rsid w:val="00832762"/>
    <w:rsid w:val="00835D72"/>
    <w:rsid w:val="008421D5"/>
    <w:rsid w:val="00852D99"/>
    <w:rsid w:val="00861B6B"/>
    <w:rsid w:val="00861E38"/>
    <w:rsid w:val="008648BC"/>
    <w:rsid w:val="00874B7D"/>
    <w:rsid w:val="00881A41"/>
    <w:rsid w:val="0088202E"/>
    <w:rsid w:val="008858A0"/>
    <w:rsid w:val="00895176"/>
    <w:rsid w:val="008A0EA6"/>
    <w:rsid w:val="008B64B4"/>
    <w:rsid w:val="008C0D1F"/>
    <w:rsid w:val="008D036F"/>
    <w:rsid w:val="008D7205"/>
    <w:rsid w:val="008F2AC2"/>
    <w:rsid w:val="00912F21"/>
    <w:rsid w:val="0092507A"/>
    <w:rsid w:val="00927139"/>
    <w:rsid w:val="00927667"/>
    <w:rsid w:val="009339DC"/>
    <w:rsid w:val="009367F3"/>
    <w:rsid w:val="009507D4"/>
    <w:rsid w:val="009A26EB"/>
    <w:rsid w:val="009B088F"/>
    <w:rsid w:val="009B7475"/>
    <w:rsid w:val="009C06F4"/>
    <w:rsid w:val="009C2999"/>
    <w:rsid w:val="009D204E"/>
    <w:rsid w:val="009D4340"/>
    <w:rsid w:val="009D77B3"/>
    <w:rsid w:val="00A17B6E"/>
    <w:rsid w:val="00A206F9"/>
    <w:rsid w:val="00A229EF"/>
    <w:rsid w:val="00A40522"/>
    <w:rsid w:val="00A455BB"/>
    <w:rsid w:val="00A61466"/>
    <w:rsid w:val="00A65783"/>
    <w:rsid w:val="00A814EE"/>
    <w:rsid w:val="00A90A85"/>
    <w:rsid w:val="00A90C56"/>
    <w:rsid w:val="00A91CB0"/>
    <w:rsid w:val="00AA385F"/>
    <w:rsid w:val="00AA423B"/>
    <w:rsid w:val="00AA6761"/>
    <w:rsid w:val="00AB6F00"/>
    <w:rsid w:val="00AE0D1B"/>
    <w:rsid w:val="00AE209B"/>
    <w:rsid w:val="00AE7CEA"/>
    <w:rsid w:val="00B02B48"/>
    <w:rsid w:val="00B036B9"/>
    <w:rsid w:val="00B04D59"/>
    <w:rsid w:val="00B069D5"/>
    <w:rsid w:val="00B168FE"/>
    <w:rsid w:val="00B3167B"/>
    <w:rsid w:val="00B33A0D"/>
    <w:rsid w:val="00B436F0"/>
    <w:rsid w:val="00B43D5D"/>
    <w:rsid w:val="00B6415C"/>
    <w:rsid w:val="00B6742E"/>
    <w:rsid w:val="00B70738"/>
    <w:rsid w:val="00B7138D"/>
    <w:rsid w:val="00B76D4A"/>
    <w:rsid w:val="00B82309"/>
    <w:rsid w:val="00B9047B"/>
    <w:rsid w:val="00B91480"/>
    <w:rsid w:val="00B9318B"/>
    <w:rsid w:val="00B95350"/>
    <w:rsid w:val="00BA0D7B"/>
    <w:rsid w:val="00BA54AE"/>
    <w:rsid w:val="00BB31A1"/>
    <w:rsid w:val="00BB459D"/>
    <w:rsid w:val="00BB76D4"/>
    <w:rsid w:val="00BC22D0"/>
    <w:rsid w:val="00BC77BA"/>
    <w:rsid w:val="00BD29F5"/>
    <w:rsid w:val="00BD4583"/>
    <w:rsid w:val="00BD46E0"/>
    <w:rsid w:val="00BE1783"/>
    <w:rsid w:val="00BE23B6"/>
    <w:rsid w:val="00BE6F4D"/>
    <w:rsid w:val="00C02952"/>
    <w:rsid w:val="00C0537D"/>
    <w:rsid w:val="00C05662"/>
    <w:rsid w:val="00C128AB"/>
    <w:rsid w:val="00C26FAF"/>
    <w:rsid w:val="00C30A83"/>
    <w:rsid w:val="00C35509"/>
    <w:rsid w:val="00C51B34"/>
    <w:rsid w:val="00C542D9"/>
    <w:rsid w:val="00C6197E"/>
    <w:rsid w:val="00C73BA5"/>
    <w:rsid w:val="00C81426"/>
    <w:rsid w:val="00C87E3D"/>
    <w:rsid w:val="00C92C16"/>
    <w:rsid w:val="00CA3831"/>
    <w:rsid w:val="00CD7BE7"/>
    <w:rsid w:val="00CF06A9"/>
    <w:rsid w:val="00CF2035"/>
    <w:rsid w:val="00CF5CA5"/>
    <w:rsid w:val="00CF6640"/>
    <w:rsid w:val="00D000CE"/>
    <w:rsid w:val="00D12DD3"/>
    <w:rsid w:val="00D30B71"/>
    <w:rsid w:val="00D47E7D"/>
    <w:rsid w:val="00D50F04"/>
    <w:rsid w:val="00D51403"/>
    <w:rsid w:val="00D5199C"/>
    <w:rsid w:val="00D57425"/>
    <w:rsid w:val="00D6109E"/>
    <w:rsid w:val="00D64EDF"/>
    <w:rsid w:val="00D6558E"/>
    <w:rsid w:val="00D70802"/>
    <w:rsid w:val="00D73839"/>
    <w:rsid w:val="00D76D6D"/>
    <w:rsid w:val="00D84BDC"/>
    <w:rsid w:val="00D93FCC"/>
    <w:rsid w:val="00D95DD3"/>
    <w:rsid w:val="00D976EC"/>
    <w:rsid w:val="00DA1AB4"/>
    <w:rsid w:val="00DA433E"/>
    <w:rsid w:val="00DA5F55"/>
    <w:rsid w:val="00DB240F"/>
    <w:rsid w:val="00DB6212"/>
    <w:rsid w:val="00DD6FB9"/>
    <w:rsid w:val="00DE25D2"/>
    <w:rsid w:val="00DF1329"/>
    <w:rsid w:val="00DF288B"/>
    <w:rsid w:val="00DF679E"/>
    <w:rsid w:val="00E002F0"/>
    <w:rsid w:val="00E3366C"/>
    <w:rsid w:val="00E418A2"/>
    <w:rsid w:val="00E5674A"/>
    <w:rsid w:val="00E74B52"/>
    <w:rsid w:val="00E83B9A"/>
    <w:rsid w:val="00EA4F8D"/>
    <w:rsid w:val="00EA5B0E"/>
    <w:rsid w:val="00EB4EEB"/>
    <w:rsid w:val="00EB78C2"/>
    <w:rsid w:val="00EC57E2"/>
    <w:rsid w:val="00EE3504"/>
    <w:rsid w:val="00EF019E"/>
    <w:rsid w:val="00F032A2"/>
    <w:rsid w:val="00F05FC2"/>
    <w:rsid w:val="00F17123"/>
    <w:rsid w:val="00F3255E"/>
    <w:rsid w:val="00F40616"/>
    <w:rsid w:val="00F425C5"/>
    <w:rsid w:val="00F458E7"/>
    <w:rsid w:val="00F5487D"/>
    <w:rsid w:val="00F65ABC"/>
    <w:rsid w:val="00F7480D"/>
    <w:rsid w:val="00F750E5"/>
    <w:rsid w:val="00FB201A"/>
    <w:rsid w:val="00FB31FD"/>
    <w:rsid w:val="00FC0E7C"/>
    <w:rsid w:val="00FC1CAD"/>
    <w:rsid w:val="00FC6AD5"/>
    <w:rsid w:val="00FE102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6E7D3B"/>
  <w15:docId w15:val="{733898F1-44A3-462D-A069-91076542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新細明體" w:hAnsi="Calibri" w:cs="Tahoma"/>
        <w:kern w:val="2"/>
        <w:sz w:val="24"/>
        <w:szCs w:val="22"/>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67F3"/>
    <w:pPr>
      <w:suppressAutoHyphens w:val="0"/>
    </w:pPr>
    <w:rPr>
      <w:rFonts w:ascii="新細明體" w:hAnsi="新細明體" w:cs="新細明體"/>
      <w:kern w:val="0"/>
      <w:szCs w:val="24"/>
    </w:rPr>
  </w:style>
  <w:style w:type="paragraph" w:styleId="1">
    <w:name w:val="heading 1"/>
    <w:basedOn w:val="a"/>
    <w:next w:val="a"/>
    <w:link w:val="10"/>
    <w:uiPriority w:val="9"/>
    <w:qFormat/>
    <w:pPr>
      <w:keepNext/>
      <w:widowControl w:val="0"/>
      <w:suppressAutoHyphens/>
      <w:spacing w:before="180" w:after="180" w:line="720" w:lineRule="auto"/>
      <w:outlineLvl w:val="0"/>
    </w:pPr>
    <w:rPr>
      <w:rFonts w:ascii="Calibri Light" w:eastAsia="Segoe UI" w:hAnsi="Calibri Light" w:cs="Tahoma"/>
      <w:b/>
      <w:bCs/>
      <w:kern w:val="2"/>
      <w:sz w:val="52"/>
      <w:szCs w:val="52"/>
    </w:rPr>
  </w:style>
  <w:style w:type="paragraph" w:styleId="2">
    <w:name w:val="heading 2"/>
    <w:basedOn w:val="a"/>
    <w:next w:val="a0"/>
    <w:link w:val="20"/>
    <w:uiPriority w:val="9"/>
    <w:unhideWhenUsed/>
    <w:qFormat/>
    <w:pPr>
      <w:keepNext/>
      <w:keepLines/>
      <w:suppressAutoHyphens/>
      <w:spacing w:before="200"/>
      <w:ind w:left="792" w:hanging="432"/>
      <w:outlineLvl w:val="1"/>
    </w:pPr>
    <w:rPr>
      <w:rFonts w:ascii="Calibri Light" w:eastAsia="Segoe UI" w:hAnsi="Calibri Light" w:cs="Tahoma"/>
      <w:b/>
      <w:bCs/>
      <w:color w:val="000000" w:themeColor="dark1"/>
      <w:sz w:val="32"/>
      <w:szCs w:val="32"/>
      <w:lang w:eastAsia="en-US"/>
    </w:rPr>
  </w:style>
  <w:style w:type="paragraph" w:styleId="3">
    <w:name w:val="heading 3"/>
    <w:basedOn w:val="a"/>
    <w:next w:val="a0"/>
    <w:link w:val="30"/>
    <w:uiPriority w:val="9"/>
    <w:unhideWhenUsed/>
    <w:qFormat/>
    <w:pPr>
      <w:keepNext/>
      <w:keepLines/>
      <w:suppressAutoHyphens/>
      <w:spacing w:before="200"/>
      <w:ind w:left="1224" w:hanging="504"/>
      <w:outlineLvl w:val="2"/>
    </w:pPr>
    <w:rPr>
      <w:rFonts w:ascii="Calibri Light" w:eastAsia="Segoe UI" w:hAnsi="Calibri Light" w:cs="Tahoma"/>
      <w:b/>
      <w:bCs/>
      <w:color w:val="000000" w:themeColor="dark1"/>
      <w:sz w:val="28"/>
      <w:szCs w:val="28"/>
      <w:lang w:eastAsia="en-US"/>
    </w:rPr>
  </w:style>
  <w:style w:type="paragraph" w:styleId="4">
    <w:name w:val="heading 4"/>
    <w:basedOn w:val="a"/>
    <w:next w:val="a"/>
    <w:link w:val="40"/>
    <w:uiPriority w:val="9"/>
    <w:unhideWhenUsed/>
    <w:qFormat/>
    <w:pPr>
      <w:keepNext/>
      <w:keepLines/>
      <w:widowControl w:val="0"/>
      <w:numPr>
        <w:numId w:val="1"/>
      </w:numPr>
      <w:suppressAutoHyphens/>
      <w:spacing w:before="240" w:after="40"/>
      <w:outlineLvl w:val="3"/>
    </w:pPr>
    <w:rPr>
      <w:rFonts w:ascii="Calibri" w:eastAsia="Segoe UI" w:hAnsi="Calibri" w:cs="Calibri"/>
      <w:color w:val="000000"/>
    </w:rPr>
  </w:style>
  <w:style w:type="paragraph" w:styleId="5">
    <w:name w:val="heading 5"/>
    <w:basedOn w:val="a"/>
    <w:next w:val="a0"/>
    <w:link w:val="50"/>
    <w:uiPriority w:val="9"/>
    <w:unhideWhenUsed/>
    <w:qFormat/>
    <w:pPr>
      <w:keepNext/>
      <w:keepLines/>
      <w:suppressAutoHyphens/>
      <w:spacing w:before="200"/>
      <w:ind w:left="2232" w:hanging="792"/>
      <w:outlineLvl w:val="4"/>
    </w:pPr>
    <w:rPr>
      <w:rFonts w:ascii="Calibri Light" w:eastAsia="Segoe UI" w:hAnsi="Calibri Light" w:cs="Tahoma"/>
      <w:i/>
      <w:iCs/>
      <w:color w:val="000000" w:themeColor="dark1"/>
      <w:lang w:eastAsia="en-US"/>
    </w:rPr>
  </w:style>
  <w:style w:type="paragraph" w:styleId="6">
    <w:name w:val="heading 6"/>
    <w:basedOn w:val="a"/>
    <w:next w:val="a0"/>
    <w:link w:val="60"/>
    <w:uiPriority w:val="9"/>
    <w:unhideWhenUsed/>
    <w:qFormat/>
    <w:pPr>
      <w:keepNext/>
      <w:keepLines/>
      <w:suppressAutoHyphens/>
      <w:spacing w:before="200"/>
      <w:ind w:left="2736" w:hanging="936"/>
      <w:outlineLvl w:val="5"/>
    </w:pPr>
    <w:rPr>
      <w:rFonts w:ascii="Calibri Light" w:eastAsia="Segoe UI" w:hAnsi="Calibri Light" w:cs="Tahoma"/>
      <w:color w:val="000000" w:themeColor="dark1"/>
      <w:lang w:eastAsia="en-US"/>
    </w:rPr>
  </w:style>
  <w:style w:type="paragraph" w:styleId="7">
    <w:name w:val="heading 7"/>
    <w:basedOn w:val="a"/>
    <w:next w:val="a0"/>
    <w:link w:val="70"/>
    <w:uiPriority w:val="9"/>
    <w:qFormat/>
    <w:pPr>
      <w:keepNext/>
      <w:keepLines/>
      <w:suppressAutoHyphens/>
      <w:spacing w:before="200"/>
      <w:ind w:left="3240" w:hanging="1080"/>
      <w:outlineLvl w:val="6"/>
    </w:pPr>
    <w:rPr>
      <w:rFonts w:ascii="Calibri Light" w:eastAsia="Segoe UI" w:hAnsi="Calibri Light" w:cs="Tahoma"/>
      <w:color w:val="000000" w:themeColor="dark1"/>
      <w:lang w:eastAsia="en-US"/>
    </w:rPr>
  </w:style>
  <w:style w:type="paragraph" w:styleId="8">
    <w:name w:val="heading 8"/>
    <w:basedOn w:val="a"/>
    <w:next w:val="a0"/>
    <w:link w:val="80"/>
    <w:uiPriority w:val="9"/>
    <w:qFormat/>
    <w:pPr>
      <w:keepNext/>
      <w:keepLines/>
      <w:suppressAutoHyphens/>
      <w:spacing w:before="200"/>
      <w:ind w:left="3744" w:hanging="1224"/>
      <w:outlineLvl w:val="7"/>
    </w:pPr>
    <w:rPr>
      <w:rFonts w:ascii="Calibri Light" w:eastAsia="Segoe UI" w:hAnsi="Calibri Light" w:cs="Tahoma"/>
      <w:color w:val="000000" w:themeColor="dark1"/>
      <w:lang w:eastAsia="en-US"/>
    </w:rPr>
  </w:style>
  <w:style w:type="paragraph" w:styleId="9">
    <w:name w:val="heading 9"/>
    <w:basedOn w:val="a"/>
    <w:next w:val="a0"/>
    <w:link w:val="90"/>
    <w:uiPriority w:val="9"/>
    <w:qFormat/>
    <w:pPr>
      <w:keepNext/>
      <w:keepLines/>
      <w:suppressAutoHyphens/>
      <w:spacing w:before="200"/>
      <w:ind w:left="4320" w:hanging="1440"/>
      <w:outlineLvl w:val="8"/>
    </w:pPr>
    <w:rPr>
      <w:rFonts w:ascii="Calibri Light" w:eastAsia="Segoe UI" w:hAnsi="Calibri Light" w:cs="Tahoma"/>
      <w:color w:val="000000" w:themeColor="dark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標題 4 字元"/>
    <w:basedOn w:val="a1"/>
    <w:link w:val="4"/>
    <w:uiPriority w:val="9"/>
    <w:qFormat/>
    <w:rPr>
      <w:rFonts w:ascii="Calibri" w:hAnsi="Calibri" w:cs="Calibri"/>
      <w:color w:val="000000"/>
      <w:kern w:val="0"/>
      <w:szCs w:val="24"/>
    </w:rPr>
  </w:style>
  <w:style w:type="character" w:customStyle="1" w:styleId="a4">
    <w:name w:val="註解方塊文字 字元"/>
    <w:basedOn w:val="a1"/>
    <w:link w:val="a5"/>
    <w:qFormat/>
    <w:rPr>
      <w:rFonts w:ascii="Calibri Light" w:hAnsi="Calibri Light" w:cs="Tahoma"/>
      <w:sz w:val="18"/>
      <w:szCs w:val="18"/>
    </w:rPr>
  </w:style>
  <w:style w:type="character" w:customStyle="1" w:styleId="a6">
    <w:name w:val="日期 字元"/>
    <w:basedOn w:val="a1"/>
    <w:link w:val="a7"/>
    <w:qFormat/>
  </w:style>
  <w:style w:type="character" w:customStyle="1" w:styleId="a8">
    <w:name w:val="頁首 字元"/>
    <w:basedOn w:val="a1"/>
    <w:link w:val="a9"/>
    <w:qFormat/>
    <w:rPr>
      <w:sz w:val="20"/>
      <w:szCs w:val="20"/>
    </w:rPr>
  </w:style>
  <w:style w:type="character" w:customStyle="1" w:styleId="aa">
    <w:name w:val="頁尾 字元"/>
    <w:basedOn w:val="a1"/>
    <w:link w:val="ab"/>
    <w:qFormat/>
    <w:rPr>
      <w:sz w:val="20"/>
      <w:szCs w:val="20"/>
    </w:rPr>
  </w:style>
  <w:style w:type="character" w:styleId="ac">
    <w:name w:val="Hyperlink"/>
    <w:basedOn w:val="a1"/>
    <w:uiPriority w:val="99"/>
    <w:rPr>
      <w:rFonts w:cs="Times New Roman"/>
      <w:color w:val="0000FF"/>
      <w:u w:val="single"/>
    </w:rPr>
  </w:style>
  <w:style w:type="character" w:customStyle="1" w:styleId="ad">
    <w:name w:val="本文 字元"/>
    <w:basedOn w:val="a1"/>
    <w:link w:val="a0"/>
    <w:qFormat/>
    <w:rPr>
      <w:kern w:val="0"/>
      <w:szCs w:val="24"/>
      <w:lang w:eastAsia="en-US"/>
    </w:rPr>
  </w:style>
  <w:style w:type="character" w:styleId="ae">
    <w:name w:val="annotation reference"/>
    <w:basedOn w:val="a1"/>
    <w:qFormat/>
    <w:rPr>
      <w:sz w:val="18"/>
      <w:szCs w:val="18"/>
    </w:rPr>
  </w:style>
  <w:style w:type="character" w:customStyle="1" w:styleId="af">
    <w:name w:val="註解文字 字元"/>
    <w:basedOn w:val="a1"/>
    <w:link w:val="af0"/>
    <w:qFormat/>
  </w:style>
  <w:style w:type="character" w:customStyle="1" w:styleId="af1">
    <w:name w:val="註解主旨 字元"/>
    <w:basedOn w:val="af"/>
    <w:link w:val="af2"/>
    <w:qFormat/>
    <w:rPr>
      <w:b/>
      <w:bCs/>
    </w:rPr>
  </w:style>
  <w:style w:type="character" w:customStyle="1" w:styleId="10">
    <w:name w:val="標題 1 字元"/>
    <w:basedOn w:val="a1"/>
    <w:link w:val="1"/>
    <w:uiPriority w:val="9"/>
    <w:qFormat/>
    <w:rPr>
      <w:rFonts w:ascii="Calibri Light" w:hAnsi="Calibri Light" w:cs="Tahoma"/>
      <w:b/>
      <w:bCs/>
      <w:kern w:val="2"/>
      <w:sz w:val="52"/>
      <w:szCs w:val="52"/>
    </w:rPr>
  </w:style>
  <w:style w:type="character" w:customStyle="1" w:styleId="20">
    <w:name w:val="標題 2 字元"/>
    <w:basedOn w:val="a1"/>
    <w:link w:val="2"/>
    <w:uiPriority w:val="9"/>
    <w:qFormat/>
    <w:rPr>
      <w:rFonts w:ascii="Calibri Light" w:hAnsi="Calibri Light" w:cs="Tahoma"/>
      <w:b/>
      <w:bCs/>
      <w:color w:val="000000" w:themeColor="dark1"/>
      <w:kern w:val="0"/>
      <w:sz w:val="32"/>
      <w:szCs w:val="32"/>
      <w:lang w:eastAsia="en-US"/>
    </w:rPr>
  </w:style>
  <w:style w:type="character" w:customStyle="1" w:styleId="30">
    <w:name w:val="標題 3 字元"/>
    <w:basedOn w:val="a1"/>
    <w:link w:val="3"/>
    <w:uiPriority w:val="9"/>
    <w:qFormat/>
    <w:rPr>
      <w:rFonts w:ascii="Calibri Light" w:hAnsi="Calibri Light" w:cs="Tahoma"/>
      <w:b/>
      <w:bCs/>
      <w:color w:val="000000" w:themeColor="dark1"/>
      <w:kern w:val="0"/>
      <w:sz w:val="28"/>
      <w:szCs w:val="28"/>
      <w:lang w:eastAsia="en-US"/>
    </w:rPr>
  </w:style>
  <w:style w:type="character" w:customStyle="1" w:styleId="50">
    <w:name w:val="標題 5 字元"/>
    <w:basedOn w:val="a1"/>
    <w:link w:val="5"/>
    <w:uiPriority w:val="9"/>
    <w:qFormat/>
    <w:rPr>
      <w:rFonts w:ascii="Calibri Light" w:hAnsi="Calibri Light" w:cs="Tahoma"/>
      <w:i/>
      <w:iCs/>
      <w:color w:val="000000" w:themeColor="dark1"/>
      <w:kern w:val="0"/>
      <w:szCs w:val="24"/>
      <w:lang w:eastAsia="en-US"/>
    </w:rPr>
  </w:style>
  <w:style w:type="character" w:customStyle="1" w:styleId="60">
    <w:name w:val="標題 6 字元"/>
    <w:basedOn w:val="a1"/>
    <w:link w:val="6"/>
    <w:uiPriority w:val="9"/>
    <w:qFormat/>
    <w:rPr>
      <w:rFonts w:ascii="Calibri Light" w:hAnsi="Calibri Light" w:cs="Tahoma"/>
      <w:color w:val="000000" w:themeColor="dark1"/>
      <w:kern w:val="0"/>
      <w:szCs w:val="24"/>
      <w:lang w:eastAsia="en-US"/>
    </w:rPr>
  </w:style>
  <w:style w:type="character" w:customStyle="1" w:styleId="70">
    <w:name w:val="標題 7 字元"/>
    <w:basedOn w:val="a1"/>
    <w:link w:val="7"/>
    <w:uiPriority w:val="9"/>
    <w:qFormat/>
    <w:rPr>
      <w:rFonts w:ascii="Calibri Light" w:hAnsi="Calibri Light" w:cs="Tahoma"/>
      <w:color w:val="000000" w:themeColor="dark1"/>
      <w:kern w:val="0"/>
      <w:szCs w:val="24"/>
      <w:lang w:eastAsia="en-US"/>
    </w:rPr>
  </w:style>
  <w:style w:type="character" w:customStyle="1" w:styleId="80">
    <w:name w:val="標題 8 字元"/>
    <w:basedOn w:val="a1"/>
    <w:link w:val="8"/>
    <w:uiPriority w:val="9"/>
    <w:qFormat/>
    <w:rPr>
      <w:rFonts w:ascii="Calibri Light" w:hAnsi="Calibri Light" w:cs="Tahoma"/>
      <w:color w:val="000000" w:themeColor="dark1"/>
      <w:kern w:val="0"/>
      <w:szCs w:val="24"/>
      <w:lang w:eastAsia="en-US"/>
    </w:rPr>
  </w:style>
  <w:style w:type="character" w:customStyle="1" w:styleId="90">
    <w:name w:val="標題 9 字元"/>
    <w:basedOn w:val="a1"/>
    <w:link w:val="9"/>
    <w:uiPriority w:val="9"/>
    <w:qFormat/>
    <w:rPr>
      <w:rFonts w:ascii="Calibri Light" w:hAnsi="Calibri Light" w:cs="Tahoma"/>
      <w:color w:val="000000" w:themeColor="dark1"/>
      <w:kern w:val="0"/>
      <w:szCs w:val="24"/>
      <w:lang w:eastAsia="en-US"/>
    </w:rPr>
  </w:style>
  <w:style w:type="character" w:customStyle="1" w:styleId="af3">
    <w:name w:val="標題 字元"/>
    <w:basedOn w:val="a1"/>
    <w:link w:val="af4"/>
    <w:qFormat/>
    <w:rPr>
      <w:rFonts w:ascii="Calibri Light" w:hAnsi="Calibri Light" w:cs="Tahoma"/>
      <w:b/>
      <w:bCs/>
      <w:color w:val="000000" w:themeColor="dark1"/>
      <w:kern w:val="0"/>
      <w:sz w:val="36"/>
      <w:szCs w:val="36"/>
      <w:lang w:eastAsia="en-US"/>
    </w:rPr>
  </w:style>
  <w:style w:type="character" w:customStyle="1" w:styleId="af5">
    <w:name w:val="副標題 字元"/>
    <w:basedOn w:val="a1"/>
    <w:link w:val="af6"/>
    <w:qFormat/>
    <w:rPr>
      <w:rFonts w:ascii="Calibri Light" w:hAnsi="Calibri Light" w:cs="Tahoma"/>
      <w:b/>
      <w:bCs/>
      <w:color w:val="000000" w:themeColor="dark1"/>
      <w:kern w:val="0"/>
      <w:sz w:val="30"/>
      <w:szCs w:val="30"/>
      <w:lang w:eastAsia="en-US"/>
    </w:rPr>
  </w:style>
  <w:style w:type="character" w:customStyle="1" w:styleId="af7">
    <w:name w:val="註腳文字 字元"/>
    <w:basedOn w:val="a1"/>
    <w:link w:val="af8"/>
    <w:uiPriority w:val="9"/>
    <w:qFormat/>
    <w:rPr>
      <w:kern w:val="0"/>
      <w:szCs w:val="24"/>
      <w:lang w:eastAsia="en-US"/>
    </w:rPr>
  </w:style>
  <w:style w:type="character" w:customStyle="1" w:styleId="af9">
    <w:name w:val="標號 字元"/>
    <w:basedOn w:val="a1"/>
    <w:link w:val="caption111"/>
    <w:qFormat/>
    <w:rPr>
      <w:i/>
      <w:kern w:val="0"/>
      <w:szCs w:val="24"/>
      <w:lang w:eastAsia="en-US"/>
    </w:rPr>
  </w:style>
  <w:style w:type="character" w:customStyle="1" w:styleId="VerbatimChar">
    <w:name w:val="Verbatim Char"/>
    <w:basedOn w:val="af9"/>
    <w:link w:val="SourceCode"/>
    <w:qFormat/>
    <w:rPr>
      <w:rFonts w:ascii="Consolas" w:hAnsi="Consolas"/>
      <w:i/>
      <w:color w:val="C00000"/>
      <w:kern w:val="0"/>
      <w:sz w:val="22"/>
      <w:szCs w:val="24"/>
      <w:shd w:val="clear" w:color="auto" w:fill="F8F8F8"/>
      <w:lang w:eastAsia="en-US"/>
    </w:rPr>
  </w:style>
  <w:style w:type="character" w:customStyle="1" w:styleId="afa">
    <w:name w:val="註腳字元"/>
    <w:qFormat/>
    <w:rPr>
      <w:i/>
      <w:kern w:val="0"/>
      <w:szCs w:val="24"/>
      <w:vertAlign w:val="superscript"/>
      <w:lang w:eastAsia="en-US"/>
    </w:rPr>
  </w:style>
  <w:style w:type="character" w:styleId="afb">
    <w:name w:val="footnote reference"/>
    <w:rPr>
      <w:i/>
      <w:kern w:val="0"/>
      <w:szCs w:val="24"/>
      <w:vertAlign w:val="superscript"/>
      <w:lang w:eastAsia="en-US"/>
    </w:rPr>
  </w:style>
  <w:style w:type="character" w:styleId="afc">
    <w:name w:val="page number"/>
    <w:basedOn w:val="a1"/>
    <w:qFormat/>
  </w:style>
  <w:style w:type="character" w:customStyle="1" w:styleId="KeywordTok">
    <w:name w:val="KeywordTok"/>
    <w:basedOn w:val="VerbatimChar"/>
    <w:qFormat/>
    <w:rPr>
      <w:rFonts w:ascii="Consolas" w:hAnsi="Consolas"/>
      <w:b/>
      <w:i/>
      <w:color w:val="204A87"/>
      <w:kern w:val="0"/>
      <w:sz w:val="22"/>
      <w:szCs w:val="24"/>
      <w:shd w:val="clear" w:color="auto" w:fill="F8F8F8"/>
      <w:lang w:eastAsia="en-US"/>
    </w:rPr>
  </w:style>
  <w:style w:type="character" w:customStyle="1" w:styleId="DataTypeTok">
    <w:name w:val="DataTypeTok"/>
    <w:basedOn w:val="VerbatimChar"/>
    <w:qFormat/>
    <w:rPr>
      <w:rFonts w:ascii="Consolas" w:hAnsi="Consolas"/>
      <w:i/>
      <w:color w:val="204A87"/>
      <w:kern w:val="0"/>
      <w:sz w:val="22"/>
      <w:szCs w:val="24"/>
      <w:shd w:val="clear" w:color="auto" w:fill="F8F8F8"/>
      <w:lang w:eastAsia="en-US"/>
    </w:rPr>
  </w:style>
  <w:style w:type="character" w:customStyle="1" w:styleId="DecValTok">
    <w:name w:val="DecValTok"/>
    <w:basedOn w:val="VerbatimChar"/>
    <w:qFormat/>
    <w:rPr>
      <w:rFonts w:ascii="Consolas" w:hAnsi="Consolas"/>
      <w:i/>
      <w:color w:val="0000CF"/>
      <w:kern w:val="0"/>
      <w:sz w:val="22"/>
      <w:szCs w:val="24"/>
      <w:shd w:val="clear" w:color="auto" w:fill="F8F8F8"/>
      <w:lang w:eastAsia="en-US"/>
    </w:rPr>
  </w:style>
  <w:style w:type="character" w:customStyle="1" w:styleId="BaseNTok">
    <w:name w:val="BaseNTok"/>
    <w:basedOn w:val="VerbatimChar"/>
    <w:qFormat/>
    <w:rPr>
      <w:rFonts w:ascii="Consolas" w:hAnsi="Consolas"/>
      <w:i/>
      <w:color w:val="0000CF"/>
      <w:kern w:val="0"/>
      <w:sz w:val="22"/>
      <w:szCs w:val="24"/>
      <w:shd w:val="clear" w:color="auto" w:fill="F8F8F8"/>
      <w:lang w:eastAsia="en-US"/>
    </w:rPr>
  </w:style>
  <w:style w:type="character" w:customStyle="1" w:styleId="FloatTok">
    <w:name w:val="FloatTok"/>
    <w:basedOn w:val="VerbatimChar"/>
    <w:qFormat/>
    <w:rPr>
      <w:rFonts w:ascii="Consolas" w:hAnsi="Consolas"/>
      <w:i/>
      <w:color w:val="0000CF"/>
      <w:kern w:val="0"/>
      <w:sz w:val="22"/>
      <w:szCs w:val="24"/>
      <w:shd w:val="clear" w:color="auto" w:fill="F8F8F8"/>
      <w:lang w:eastAsia="en-US"/>
    </w:rPr>
  </w:style>
  <w:style w:type="character" w:customStyle="1" w:styleId="ConstantTok">
    <w:name w:val="ConstantTok"/>
    <w:basedOn w:val="VerbatimChar"/>
    <w:qFormat/>
    <w:rPr>
      <w:rFonts w:ascii="Consolas" w:hAnsi="Consolas"/>
      <w:i/>
      <w:color w:val="000000"/>
      <w:kern w:val="0"/>
      <w:sz w:val="22"/>
      <w:szCs w:val="24"/>
      <w:shd w:val="clear" w:color="auto" w:fill="F8F8F8"/>
      <w:lang w:eastAsia="en-US"/>
    </w:rPr>
  </w:style>
  <w:style w:type="character" w:customStyle="1" w:styleId="CharTok">
    <w:name w:val="CharTok"/>
    <w:basedOn w:val="VerbatimChar"/>
    <w:qFormat/>
    <w:rPr>
      <w:rFonts w:ascii="Consolas" w:hAnsi="Consolas"/>
      <w:i/>
      <w:color w:val="4E9A06"/>
      <w:kern w:val="0"/>
      <w:sz w:val="22"/>
      <w:szCs w:val="24"/>
      <w:shd w:val="clear" w:color="auto" w:fill="F8F8F8"/>
      <w:lang w:eastAsia="en-US"/>
    </w:rPr>
  </w:style>
  <w:style w:type="character" w:customStyle="1" w:styleId="SpecialCharTok">
    <w:name w:val="SpecialCharTok"/>
    <w:basedOn w:val="VerbatimChar"/>
    <w:qFormat/>
    <w:rPr>
      <w:rFonts w:ascii="Consolas" w:hAnsi="Consolas"/>
      <w:i/>
      <w:color w:val="000000"/>
      <w:kern w:val="0"/>
      <w:sz w:val="22"/>
      <w:szCs w:val="24"/>
      <w:shd w:val="clear" w:color="auto" w:fill="F8F8F8"/>
      <w:lang w:eastAsia="en-US"/>
    </w:rPr>
  </w:style>
  <w:style w:type="character" w:customStyle="1" w:styleId="StringTok">
    <w:name w:val="StringTok"/>
    <w:basedOn w:val="VerbatimChar"/>
    <w:qFormat/>
    <w:rPr>
      <w:rFonts w:ascii="Consolas" w:hAnsi="Consolas"/>
      <w:i/>
      <w:color w:val="4E9A06"/>
      <w:kern w:val="0"/>
      <w:sz w:val="22"/>
      <w:szCs w:val="24"/>
      <w:shd w:val="clear" w:color="auto" w:fill="F8F8F8"/>
      <w:lang w:eastAsia="en-US"/>
    </w:rPr>
  </w:style>
  <w:style w:type="character" w:customStyle="1" w:styleId="VerbatimStringTok">
    <w:name w:val="VerbatimStringTok"/>
    <w:basedOn w:val="VerbatimChar"/>
    <w:qFormat/>
    <w:rPr>
      <w:rFonts w:ascii="Consolas" w:hAnsi="Consolas"/>
      <w:i/>
      <w:color w:val="4E9A06"/>
      <w:kern w:val="0"/>
      <w:sz w:val="22"/>
      <w:szCs w:val="24"/>
      <w:shd w:val="clear" w:color="auto" w:fill="F8F8F8"/>
      <w:lang w:eastAsia="en-US"/>
    </w:rPr>
  </w:style>
  <w:style w:type="character" w:customStyle="1" w:styleId="SpecialStringTok">
    <w:name w:val="SpecialStringTok"/>
    <w:basedOn w:val="VerbatimChar"/>
    <w:qFormat/>
    <w:rPr>
      <w:rFonts w:ascii="Consolas" w:hAnsi="Consolas"/>
      <w:i/>
      <w:color w:val="4E9A06"/>
      <w:kern w:val="0"/>
      <w:sz w:val="22"/>
      <w:szCs w:val="24"/>
      <w:shd w:val="clear" w:color="auto" w:fill="F8F8F8"/>
      <w:lang w:eastAsia="en-US"/>
    </w:rPr>
  </w:style>
  <w:style w:type="character" w:customStyle="1" w:styleId="ImportTok">
    <w:name w:val="ImportTok"/>
    <w:basedOn w:val="VerbatimChar"/>
    <w:qFormat/>
    <w:rPr>
      <w:rFonts w:ascii="Consolas" w:hAnsi="Consolas"/>
      <w:i/>
      <w:color w:val="C00000"/>
      <w:kern w:val="0"/>
      <w:sz w:val="22"/>
      <w:szCs w:val="24"/>
      <w:shd w:val="clear" w:color="auto" w:fill="F8F8F8"/>
      <w:lang w:eastAsia="en-US"/>
    </w:rPr>
  </w:style>
  <w:style w:type="character" w:customStyle="1" w:styleId="CommentTok">
    <w:name w:val="CommentTok"/>
    <w:basedOn w:val="VerbatimChar"/>
    <w:qFormat/>
    <w:rPr>
      <w:rFonts w:ascii="Consolas" w:hAnsi="Consolas"/>
      <w:i w:val="0"/>
      <w:color w:val="8F5902"/>
      <w:kern w:val="0"/>
      <w:sz w:val="22"/>
      <w:szCs w:val="24"/>
      <w:shd w:val="clear" w:color="auto" w:fill="F8F8F8"/>
      <w:lang w:eastAsia="en-US"/>
    </w:rPr>
  </w:style>
  <w:style w:type="character" w:customStyle="1" w:styleId="DocumentationTok">
    <w:name w:val="DocumentationTok"/>
    <w:basedOn w:val="VerbatimChar"/>
    <w:qFormat/>
    <w:rPr>
      <w:rFonts w:ascii="Consolas" w:hAnsi="Consolas"/>
      <w:b/>
      <w:i w:val="0"/>
      <w:color w:val="8F5902"/>
      <w:kern w:val="0"/>
      <w:sz w:val="22"/>
      <w:szCs w:val="24"/>
      <w:shd w:val="clear" w:color="auto" w:fill="F8F8F8"/>
      <w:lang w:eastAsia="en-US"/>
    </w:rPr>
  </w:style>
  <w:style w:type="character" w:customStyle="1" w:styleId="AnnotationTok">
    <w:name w:val="AnnotationTok"/>
    <w:basedOn w:val="VerbatimChar"/>
    <w:qFormat/>
    <w:rPr>
      <w:rFonts w:ascii="Consolas" w:hAnsi="Consolas"/>
      <w:b/>
      <w:i w:val="0"/>
      <w:color w:val="8F5902"/>
      <w:kern w:val="0"/>
      <w:sz w:val="22"/>
      <w:szCs w:val="24"/>
      <w:shd w:val="clear" w:color="auto" w:fill="F8F8F8"/>
      <w:lang w:eastAsia="en-US"/>
    </w:rPr>
  </w:style>
  <w:style w:type="character" w:customStyle="1" w:styleId="CommentVarTok">
    <w:name w:val="CommentVarTok"/>
    <w:basedOn w:val="VerbatimChar"/>
    <w:qFormat/>
    <w:rPr>
      <w:rFonts w:ascii="Consolas" w:hAnsi="Consolas"/>
      <w:b/>
      <w:i w:val="0"/>
      <w:color w:val="8F5902"/>
      <w:kern w:val="0"/>
      <w:sz w:val="22"/>
      <w:szCs w:val="24"/>
      <w:shd w:val="clear" w:color="auto" w:fill="F8F8F8"/>
      <w:lang w:eastAsia="en-US"/>
    </w:rPr>
  </w:style>
  <w:style w:type="character" w:customStyle="1" w:styleId="OtherTok">
    <w:name w:val="OtherTok"/>
    <w:basedOn w:val="VerbatimChar"/>
    <w:qFormat/>
    <w:rPr>
      <w:rFonts w:ascii="Consolas" w:hAnsi="Consolas"/>
      <w:i/>
      <w:color w:val="8F5902"/>
      <w:kern w:val="0"/>
      <w:sz w:val="22"/>
      <w:szCs w:val="24"/>
      <w:shd w:val="clear" w:color="auto" w:fill="F8F8F8"/>
      <w:lang w:eastAsia="en-US"/>
    </w:rPr>
  </w:style>
  <w:style w:type="character" w:customStyle="1" w:styleId="FunctionTok">
    <w:name w:val="FunctionTok"/>
    <w:basedOn w:val="VerbatimChar"/>
    <w:qFormat/>
    <w:rPr>
      <w:rFonts w:ascii="Consolas" w:hAnsi="Consolas"/>
      <w:i/>
      <w:color w:val="000000"/>
      <w:kern w:val="0"/>
      <w:sz w:val="22"/>
      <w:szCs w:val="24"/>
      <w:shd w:val="clear" w:color="auto" w:fill="F8F8F8"/>
      <w:lang w:eastAsia="en-US"/>
    </w:rPr>
  </w:style>
  <w:style w:type="character" w:customStyle="1" w:styleId="VariableTok">
    <w:name w:val="VariableTok"/>
    <w:basedOn w:val="VerbatimChar"/>
    <w:qFormat/>
    <w:rPr>
      <w:rFonts w:ascii="Consolas" w:hAnsi="Consolas"/>
      <w:i/>
      <w:color w:val="000000"/>
      <w:kern w:val="0"/>
      <w:sz w:val="22"/>
      <w:szCs w:val="24"/>
      <w:shd w:val="clear" w:color="auto" w:fill="F8F8F8"/>
      <w:lang w:eastAsia="en-US"/>
    </w:rPr>
  </w:style>
  <w:style w:type="character" w:customStyle="1" w:styleId="ControlFlowTok">
    <w:name w:val="ControlFlowTok"/>
    <w:basedOn w:val="VerbatimChar"/>
    <w:qFormat/>
    <w:rPr>
      <w:rFonts w:ascii="Consolas" w:hAnsi="Consolas"/>
      <w:b/>
      <w:i/>
      <w:color w:val="204A87"/>
      <w:kern w:val="0"/>
      <w:sz w:val="22"/>
      <w:szCs w:val="24"/>
      <w:shd w:val="clear" w:color="auto" w:fill="F8F8F8"/>
      <w:lang w:eastAsia="en-US"/>
    </w:rPr>
  </w:style>
  <w:style w:type="character" w:customStyle="1" w:styleId="OperatorTok">
    <w:name w:val="OperatorTok"/>
    <w:basedOn w:val="VerbatimChar"/>
    <w:qFormat/>
    <w:rPr>
      <w:rFonts w:ascii="Consolas" w:hAnsi="Consolas"/>
      <w:b/>
      <w:i/>
      <w:color w:val="CE5C00"/>
      <w:kern w:val="0"/>
      <w:sz w:val="22"/>
      <w:szCs w:val="24"/>
      <w:shd w:val="clear" w:color="auto" w:fill="F8F8F8"/>
      <w:lang w:eastAsia="en-US"/>
    </w:rPr>
  </w:style>
  <w:style w:type="character" w:customStyle="1" w:styleId="BuiltInTok">
    <w:name w:val="BuiltInTok"/>
    <w:basedOn w:val="VerbatimChar"/>
    <w:qFormat/>
    <w:rPr>
      <w:rFonts w:ascii="Consolas" w:hAnsi="Consolas"/>
      <w:i/>
      <w:color w:val="C00000"/>
      <w:kern w:val="0"/>
      <w:sz w:val="22"/>
      <w:szCs w:val="24"/>
      <w:shd w:val="clear" w:color="auto" w:fill="F8F8F8"/>
      <w:lang w:eastAsia="en-US"/>
    </w:rPr>
  </w:style>
  <w:style w:type="character" w:customStyle="1" w:styleId="ExtensionTok">
    <w:name w:val="ExtensionTok"/>
    <w:basedOn w:val="VerbatimChar"/>
    <w:qFormat/>
    <w:rPr>
      <w:rFonts w:ascii="Consolas" w:hAnsi="Consolas"/>
      <w:i/>
      <w:color w:val="C00000"/>
      <w:kern w:val="0"/>
      <w:sz w:val="22"/>
      <w:szCs w:val="24"/>
      <w:shd w:val="clear" w:color="auto" w:fill="F8F8F8"/>
      <w:lang w:eastAsia="en-US"/>
    </w:rPr>
  </w:style>
  <w:style w:type="character" w:customStyle="1" w:styleId="PreprocessorTok">
    <w:name w:val="PreprocessorTok"/>
    <w:basedOn w:val="VerbatimChar"/>
    <w:qFormat/>
    <w:rPr>
      <w:rFonts w:ascii="Consolas" w:hAnsi="Consolas"/>
      <w:i w:val="0"/>
      <w:color w:val="8F5902"/>
      <w:kern w:val="0"/>
      <w:sz w:val="22"/>
      <w:szCs w:val="24"/>
      <w:shd w:val="clear" w:color="auto" w:fill="F8F8F8"/>
      <w:lang w:eastAsia="en-US"/>
    </w:rPr>
  </w:style>
  <w:style w:type="character" w:customStyle="1" w:styleId="AttributeTok">
    <w:name w:val="AttributeTok"/>
    <w:basedOn w:val="VerbatimChar"/>
    <w:qFormat/>
    <w:rPr>
      <w:rFonts w:ascii="Consolas" w:hAnsi="Consolas"/>
      <w:i/>
      <w:color w:val="C4A000"/>
      <w:kern w:val="0"/>
      <w:sz w:val="22"/>
      <w:szCs w:val="24"/>
      <w:shd w:val="clear" w:color="auto" w:fill="F8F8F8"/>
      <w:lang w:eastAsia="en-US"/>
    </w:rPr>
  </w:style>
  <w:style w:type="character" w:customStyle="1" w:styleId="RegionMarkerTok">
    <w:name w:val="RegionMarkerTok"/>
    <w:basedOn w:val="VerbatimChar"/>
    <w:qFormat/>
    <w:rPr>
      <w:rFonts w:ascii="Consolas" w:hAnsi="Consolas"/>
      <w:i/>
      <w:color w:val="C00000"/>
      <w:kern w:val="0"/>
      <w:sz w:val="22"/>
      <w:szCs w:val="24"/>
      <w:shd w:val="clear" w:color="auto" w:fill="F8F8F8"/>
      <w:lang w:eastAsia="en-US"/>
    </w:rPr>
  </w:style>
  <w:style w:type="character" w:customStyle="1" w:styleId="InformationTok">
    <w:name w:val="InformationTok"/>
    <w:basedOn w:val="VerbatimChar"/>
    <w:qFormat/>
    <w:rPr>
      <w:rFonts w:ascii="Consolas" w:hAnsi="Consolas"/>
      <w:b/>
      <w:i w:val="0"/>
      <w:color w:val="8F5902"/>
      <w:kern w:val="0"/>
      <w:sz w:val="22"/>
      <w:szCs w:val="24"/>
      <w:shd w:val="clear" w:color="auto" w:fill="F8F8F8"/>
      <w:lang w:eastAsia="en-US"/>
    </w:rPr>
  </w:style>
  <w:style w:type="character" w:customStyle="1" w:styleId="WarningTok">
    <w:name w:val="WarningTok"/>
    <w:basedOn w:val="VerbatimChar"/>
    <w:qFormat/>
    <w:rPr>
      <w:rFonts w:ascii="Consolas" w:hAnsi="Consolas"/>
      <w:b/>
      <w:i w:val="0"/>
      <w:color w:val="8F5902"/>
      <w:kern w:val="0"/>
      <w:sz w:val="22"/>
      <w:szCs w:val="24"/>
      <w:shd w:val="clear" w:color="auto" w:fill="F8F8F8"/>
      <w:lang w:eastAsia="en-US"/>
    </w:rPr>
  </w:style>
  <w:style w:type="character" w:customStyle="1" w:styleId="AlertTok">
    <w:name w:val="AlertTok"/>
    <w:basedOn w:val="VerbatimChar"/>
    <w:qFormat/>
    <w:rPr>
      <w:rFonts w:ascii="Consolas" w:hAnsi="Consolas"/>
      <w:i/>
      <w:color w:val="EF2929"/>
      <w:kern w:val="0"/>
      <w:sz w:val="22"/>
      <w:szCs w:val="24"/>
      <w:shd w:val="clear" w:color="auto" w:fill="F8F8F8"/>
      <w:lang w:eastAsia="en-US"/>
    </w:rPr>
  </w:style>
  <w:style w:type="character" w:customStyle="1" w:styleId="ErrorTok">
    <w:name w:val="ErrorTok"/>
    <w:basedOn w:val="VerbatimChar"/>
    <w:qFormat/>
    <w:rPr>
      <w:rFonts w:ascii="Consolas" w:hAnsi="Consolas"/>
      <w:b/>
      <w:i/>
      <w:color w:val="A40000"/>
      <w:kern w:val="0"/>
      <w:sz w:val="22"/>
      <w:szCs w:val="24"/>
      <w:shd w:val="clear" w:color="auto" w:fill="F8F8F8"/>
      <w:lang w:eastAsia="en-US"/>
    </w:rPr>
  </w:style>
  <w:style w:type="character" w:customStyle="1" w:styleId="NormalTok">
    <w:name w:val="NormalTok"/>
    <w:basedOn w:val="VerbatimChar"/>
    <w:qFormat/>
    <w:rPr>
      <w:rFonts w:ascii="Consolas" w:hAnsi="Consolas"/>
      <w:i/>
      <w:color w:val="C00000"/>
      <w:kern w:val="0"/>
      <w:sz w:val="22"/>
      <w:szCs w:val="24"/>
      <w:shd w:val="clear" w:color="auto" w:fill="F8F8F8"/>
      <w:lang w:eastAsia="en-US"/>
    </w:rPr>
  </w:style>
  <w:style w:type="character" w:customStyle="1" w:styleId="afd">
    <w:name w:val="索引連結"/>
    <w:qFormat/>
  </w:style>
  <w:style w:type="character" w:customStyle="1" w:styleId="linenumber1">
    <w:name w:val="line number1"/>
    <w:qFormat/>
  </w:style>
  <w:style w:type="character" w:customStyle="1" w:styleId="linenumber2">
    <w:name w:val="line number2"/>
    <w:qFormat/>
  </w:style>
  <w:style w:type="character" w:customStyle="1" w:styleId="afe">
    <w:name w:val="編號字元"/>
    <w:qFormat/>
  </w:style>
  <w:style w:type="character" w:styleId="aff">
    <w:name w:val="line number"/>
  </w:style>
  <w:style w:type="paragraph" w:styleId="af4">
    <w:name w:val="Title"/>
    <w:basedOn w:val="a"/>
    <w:next w:val="a0"/>
    <w:link w:val="af3"/>
    <w:qFormat/>
    <w:pPr>
      <w:keepNext/>
      <w:keepLines/>
      <w:pBdr>
        <w:bottom w:val="single" w:sz="4" w:space="1" w:color="000000"/>
      </w:pBdr>
      <w:suppressAutoHyphens/>
      <w:spacing w:before="480" w:after="240"/>
      <w:jc w:val="center"/>
    </w:pPr>
    <w:rPr>
      <w:rFonts w:ascii="Calibri Light" w:eastAsia="Segoe UI" w:hAnsi="Calibri Light" w:cs="Tahoma"/>
      <w:b/>
      <w:bCs/>
      <w:color w:val="000000" w:themeColor="dark1"/>
      <w:sz w:val="36"/>
      <w:szCs w:val="36"/>
      <w:lang w:eastAsia="en-US"/>
    </w:rPr>
  </w:style>
  <w:style w:type="paragraph" w:styleId="a0">
    <w:name w:val="Body Text"/>
    <w:basedOn w:val="a"/>
    <w:link w:val="ad"/>
    <w:qFormat/>
    <w:pPr>
      <w:suppressAutoHyphens/>
      <w:spacing w:before="180" w:after="180"/>
    </w:pPr>
    <w:rPr>
      <w:rFonts w:ascii="Calibri" w:eastAsia="Segoe UI" w:hAnsi="Calibri" w:cs="Tahoma"/>
      <w:lang w:eastAsia="en-US"/>
    </w:rPr>
  </w:style>
  <w:style w:type="paragraph" w:styleId="aff0">
    <w:name w:val="List"/>
    <w:basedOn w:val="a0"/>
    <w:rPr>
      <w:rFonts w:cs="Lucida Sans"/>
    </w:rPr>
  </w:style>
  <w:style w:type="paragraph" w:styleId="aff1">
    <w:name w:val="caption"/>
    <w:basedOn w:val="a"/>
    <w:qFormat/>
    <w:pPr>
      <w:widowControl w:val="0"/>
      <w:suppressLineNumbers/>
      <w:suppressAutoHyphens/>
      <w:spacing w:before="120" w:after="120"/>
    </w:pPr>
    <w:rPr>
      <w:rFonts w:ascii="Cambria" w:eastAsia="Segoe UI" w:hAnsi="Cambria" w:cs="Lucida Sans"/>
      <w:i/>
      <w:iCs/>
      <w:kern w:val="2"/>
    </w:rPr>
  </w:style>
  <w:style w:type="paragraph" w:customStyle="1" w:styleId="aff2">
    <w:name w:val="索引"/>
    <w:basedOn w:val="a"/>
    <w:qFormat/>
    <w:pPr>
      <w:widowControl w:val="0"/>
      <w:suppressLineNumbers/>
      <w:suppressAutoHyphens/>
    </w:pPr>
    <w:rPr>
      <w:rFonts w:ascii="Calibri" w:eastAsia="Segoe UI" w:hAnsi="Calibri" w:cs="Lucida Sans"/>
      <w:kern w:val="2"/>
      <w:szCs w:val="22"/>
    </w:rPr>
  </w:style>
  <w:style w:type="paragraph" w:customStyle="1" w:styleId="caption1">
    <w:name w:val="caption1"/>
    <w:basedOn w:val="a"/>
    <w:qFormat/>
    <w:pPr>
      <w:widowControl w:val="0"/>
      <w:suppressLineNumbers/>
      <w:suppressAutoHyphens/>
      <w:spacing w:before="120" w:after="120"/>
    </w:pPr>
    <w:rPr>
      <w:rFonts w:ascii="Cambria" w:eastAsia="Segoe UI" w:hAnsi="Cambria" w:cs="Lucida Sans"/>
      <w:i/>
      <w:iCs/>
      <w:kern w:val="2"/>
    </w:rPr>
  </w:style>
  <w:style w:type="paragraph" w:customStyle="1" w:styleId="caption11">
    <w:name w:val="caption11"/>
    <w:basedOn w:val="a"/>
    <w:qFormat/>
    <w:pPr>
      <w:widowControl w:val="0"/>
      <w:suppressLineNumbers/>
      <w:suppressAutoHyphens/>
      <w:spacing w:before="120" w:after="120"/>
    </w:pPr>
    <w:rPr>
      <w:rFonts w:ascii="Calibri" w:eastAsia="Segoe UI" w:hAnsi="Calibri" w:cs="Lucida Sans"/>
      <w:i/>
      <w:iCs/>
      <w:kern w:val="2"/>
    </w:rPr>
  </w:style>
  <w:style w:type="paragraph" w:styleId="aff3">
    <w:name w:val="List Paragraph"/>
    <w:basedOn w:val="a"/>
    <w:qFormat/>
    <w:pPr>
      <w:widowControl w:val="0"/>
      <w:suppressAutoHyphens/>
      <w:ind w:left="480"/>
    </w:pPr>
    <w:rPr>
      <w:rFonts w:ascii="Calibri" w:eastAsia="Segoe UI" w:hAnsi="Calibri" w:cs="Tahoma"/>
      <w:kern w:val="2"/>
      <w:szCs w:val="22"/>
    </w:rPr>
  </w:style>
  <w:style w:type="paragraph" w:styleId="aff4">
    <w:name w:val="Revision"/>
    <w:qFormat/>
    <w:rPr>
      <w:rFonts w:eastAsia="Segoe UI"/>
    </w:rPr>
  </w:style>
  <w:style w:type="paragraph" w:styleId="a5">
    <w:name w:val="Balloon Text"/>
    <w:basedOn w:val="a"/>
    <w:link w:val="a4"/>
    <w:qFormat/>
    <w:pPr>
      <w:widowControl w:val="0"/>
      <w:suppressAutoHyphens/>
    </w:pPr>
    <w:rPr>
      <w:rFonts w:ascii="Calibri Light" w:eastAsia="Segoe UI" w:hAnsi="Calibri Light" w:cs="Tahoma"/>
      <w:kern w:val="2"/>
      <w:sz w:val="18"/>
      <w:szCs w:val="18"/>
    </w:rPr>
  </w:style>
  <w:style w:type="paragraph" w:styleId="a7">
    <w:name w:val="Date"/>
    <w:basedOn w:val="a"/>
    <w:next w:val="a"/>
    <w:link w:val="a6"/>
    <w:qFormat/>
    <w:pPr>
      <w:widowControl w:val="0"/>
      <w:suppressAutoHyphens/>
      <w:jc w:val="right"/>
    </w:pPr>
    <w:rPr>
      <w:rFonts w:ascii="Calibri" w:eastAsia="Segoe UI" w:hAnsi="Calibri" w:cs="Tahoma"/>
      <w:kern w:val="2"/>
      <w:szCs w:val="22"/>
    </w:rPr>
  </w:style>
  <w:style w:type="paragraph" w:customStyle="1" w:styleId="aff5">
    <w:name w:val="頁首與頁尾"/>
    <w:basedOn w:val="a"/>
    <w:qFormat/>
    <w:pPr>
      <w:widowControl w:val="0"/>
      <w:suppressAutoHyphens/>
    </w:pPr>
    <w:rPr>
      <w:rFonts w:ascii="Calibri" w:eastAsia="Segoe UI" w:hAnsi="Calibri" w:cs="Tahoma"/>
      <w:kern w:val="2"/>
      <w:szCs w:val="22"/>
    </w:rPr>
  </w:style>
  <w:style w:type="paragraph" w:styleId="a9">
    <w:name w:val="header"/>
    <w:basedOn w:val="a"/>
    <w:link w:val="a8"/>
    <w:pPr>
      <w:widowControl w:val="0"/>
      <w:tabs>
        <w:tab w:val="center" w:pos="4153"/>
        <w:tab w:val="right" w:pos="8306"/>
      </w:tabs>
      <w:suppressAutoHyphens/>
      <w:snapToGrid w:val="0"/>
    </w:pPr>
    <w:rPr>
      <w:rFonts w:ascii="Calibri" w:eastAsia="Segoe UI" w:hAnsi="Calibri" w:cs="Tahoma"/>
      <w:kern w:val="2"/>
      <w:sz w:val="20"/>
      <w:szCs w:val="20"/>
    </w:rPr>
  </w:style>
  <w:style w:type="paragraph" w:styleId="ab">
    <w:name w:val="footer"/>
    <w:basedOn w:val="a"/>
    <w:link w:val="aa"/>
    <w:pPr>
      <w:widowControl w:val="0"/>
      <w:tabs>
        <w:tab w:val="center" w:pos="4153"/>
        <w:tab w:val="right" w:pos="8306"/>
      </w:tabs>
      <w:suppressAutoHyphens/>
      <w:snapToGrid w:val="0"/>
    </w:pPr>
    <w:rPr>
      <w:rFonts w:ascii="Calibri" w:eastAsia="Segoe UI" w:hAnsi="Calibri" w:cs="Tahoma"/>
      <w:kern w:val="2"/>
      <w:sz w:val="20"/>
      <w:szCs w:val="20"/>
    </w:rPr>
  </w:style>
  <w:style w:type="paragraph" w:styleId="Web">
    <w:name w:val="Normal (Web)"/>
    <w:basedOn w:val="a"/>
    <w:qFormat/>
    <w:pPr>
      <w:suppressAutoHyphens/>
      <w:spacing w:before="280" w:after="280"/>
    </w:pPr>
  </w:style>
  <w:style w:type="paragraph" w:styleId="af0">
    <w:name w:val="annotation text"/>
    <w:basedOn w:val="a"/>
    <w:link w:val="af"/>
    <w:qFormat/>
    <w:pPr>
      <w:widowControl w:val="0"/>
      <w:suppressAutoHyphens/>
    </w:pPr>
    <w:rPr>
      <w:rFonts w:ascii="Calibri" w:eastAsia="Segoe UI" w:hAnsi="Calibri" w:cs="Tahoma"/>
      <w:kern w:val="2"/>
      <w:szCs w:val="22"/>
    </w:rPr>
  </w:style>
  <w:style w:type="paragraph" w:styleId="af2">
    <w:name w:val="annotation subject"/>
    <w:basedOn w:val="af0"/>
    <w:next w:val="af0"/>
    <w:link w:val="af1"/>
    <w:qFormat/>
    <w:rPr>
      <w:b/>
      <w:bCs/>
    </w:rPr>
  </w:style>
  <w:style w:type="paragraph" w:customStyle="1" w:styleId="indexheading1">
    <w:name w:val="index heading1"/>
    <w:basedOn w:val="af4"/>
    <w:qFormat/>
  </w:style>
  <w:style w:type="paragraph" w:customStyle="1" w:styleId="indexheading2">
    <w:name w:val="index heading2"/>
    <w:basedOn w:val="af4"/>
    <w:qFormat/>
  </w:style>
  <w:style w:type="paragraph" w:styleId="aff6">
    <w:name w:val="index heading"/>
    <w:basedOn w:val="af4"/>
  </w:style>
  <w:style w:type="paragraph" w:styleId="aff7">
    <w:name w:val="TOC Heading"/>
    <w:basedOn w:val="1"/>
    <w:next w:val="a"/>
    <w:uiPriority w:val="39"/>
    <w:qFormat/>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rsid w:val="005E17E8"/>
    <w:pPr>
      <w:widowControl w:val="0"/>
      <w:tabs>
        <w:tab w:val="right" w:leader="dot" w:pos="8306"/>
      </w:tabs>
      <w:suppressAutoHyphens/>
    </w:pPr>
    <w:rPr>
      <w:rFonts w:ascii="Calibri" w:eastAsia="Segoe UI" w:hAnsi="Calibri" w:cs="Tahoma"/>
      <w:kern w:val="2"/>
      <w:szCs w:val="22"/>
    </w:rPr>
  </w:style>
  <w:style w:type="paragraph" w:styleId="21">
    <w:name w:val="toc 2"/>
    <w:basedOn w:val="a"/>
    <w:next w:val="a"/>
    <w:autoRedefine/>
    <w:uiPriority w:val="39"/>
    <w:pPr>
      <w:widowControl w:val="0"/>
      <w:suppressAutoHyphens/>
      <w:ind w:left="480"/>
    </w:pPr>
    <w:rPr>
      <w:rFonts w:ascii="Calibri" w:eastAsia="Segoe UI" w:hAnsi="Calibri" w:cs="Tahoma"/>
      <w:kern w:val="2"/>
      <w:szCs w:val="22"/>
    </w:rPr>
  </w:style>
  <w:style w:type="paragraph" w:styleId="31">
    <w:name w:val="toc 3"/>
    <w:basedOn w:val="a"/>
    <w:next w:val="a"/>
    <w:autoRedefine/>
    <w:uiPriority w:val="39"/>
    <w:pPr>
      <w:widowControl w:val="0"/>
      <w:suppressAutoHyphens/>
      <w:ind w:left="960"/>
    </w:pPr>
    <w:rPr>
      <w:rFonts w:ascii="Calibri" w:eastAsia="Segoe UI" w:hAnsi="Calibri" w:cs="Tahoma"/>
      <w:kern w:val="2"/>
      <w:szCs w:val="22"/>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f6">
    <w:name w:val="Subtitle"/>
    <w:basedOn w:val="af4"/>
    <w:next w:val="a0"/>
    <w:link w:val="af5"/>
    <w:qFormat/>
    <w:pPr>
      <w:pBdr>
        <w:bottom w:val="nil"/>
      </w:pBdr>
      <w:spacing w:before="240"/>
    </w:pPr>
    <w:rPr>
      <w:sz w:val="30"/>
      <w:szCs w:val="30"/>
    </w:rPr>
  </w:style>
  <w:style w:type="paragraph" w:customStyle="1" w:styleId="Author">
    <w:name w:val="Author"/>
    <w:next w:val="a0"/>
    <w:qFormat/>
    <w:pPr>
      <w:keepNext/>
      <w:keepLines/>
      <w:spacing w:after="200"/>
      <w:jc w:val="center"/>
    </w:pPr>
    <w:rPr>
      <w:rFonts w:eastAsia="Segoe UI"/>
      <w:kern w:val="0"/>
      <w:szCs w:val="24"/>
      <w:lang w:eastAsia="en-US"/>
    </w:rPr>
  </w:style>
  <w:style w:type="paragraph" w:customStyle="1" w:styleId="Abstract">
    <w:name w:val="Abstract"/>
    <w:basedOn w:val="a"/>
    <w:next w:val="a0"/>
    <w:qFormat/>
    <w:pPr>
      <w:keepNext/>
      <w:keepLines/>
      <w:suppressAutoHyphens/>
      <w:spacing w:before="300" w:after="300"/>
    </w:pPr>
    <w:rPr>
      <w:rFonts w:ascii="Calibri" w:eastAsia="Segoe UI" w:hAnsi="Calibri" w:cs="Tahoma"/>
      <w:sz w:val="20"/>
      <w:szCs w:val="20"/>
      <w:lang w:eastAsia="en-US"/>
    </w:rPr>
  </w:style>
  <w:style w:type="paragraph" w:styleId="aff8">
    <w:name w:val="Bibliography"/>
    <w:basedOn w:val="a"/>
    <w:qFormat/>
    <w:pPr>
      <w:suppressAutoHyphens/>
      <w:spacing w:after="200"/>
    </w:pPr>
    <w:rPr>
      <w:rFonts w:ascii="Calibri" w:eastAsia="Segoe UI" w:hAnsi="Calibri" w:cs="Tahoma"/>
      <w:lang w:eastAsia="en-US"/>
    </w:rPr>
  </w:style>
  <w:style w:type="paragraph" w:styleId="aff9">
    <w:name w:val="Block Text"/>
    <w:basedOn w:val="a0"/>
    <w:next w:val="a0"/>
    <w:uiPriority w:val="9"/>
    <w:qFormat/>
    <w:pPr>
      <w:spacing w:before="100" w:after="100"/>
    </w:pPr>
    <w:rPr>
      <w:rFonts w:ascii="Calibri Light" w:hAnsi="Calibri Light"/>
      <w:bCs/>
      <w:sz w:val="20"/>
      <w:szCs w:val="20"/>
    </w:rPr>
  </w:style>
  <w:style w:type="paragraph" w:styleId="af8">
    <w:name w:val="footnote text"/>
    <w:basedOn w:val="a"/>
    <w:link w:val="af7"/>
    <w:uiPriority w:val="9"/>
    <w:qFormat/>
    <w:pPr>
      <w:suppressAutoHyphens/>
      <w:spacing w:after="200"/>
    </w:pPr>
    <w:rPr>
      <w:rFonts w:ascii="Calibri" w:eastAsia="Segoe UI" w:hAnsi="Calibri" w:cs="Tahoma"/>
      <w:lang w:eastAsia="en-US"/>
    </w:rPr>
  </w:style>
  <w:style w:type="paragraph" w:customStyle="1" w:styleId="DefinitionTerm">
    <w:name w:val="Definition Term"/>
    <w:basedOn w:val="a"/>
    <w:next w:val="Definition"/>
    <w:qFormat/>
    <w:pPr>
      <w:keepNext/>
      <w:keepLines/>
      <w:suppressAutoHyphens/>
    </w:pPr>
    <w:rPr>
      <w:rFonts w:ascii="Calibri" w:eastAsia="Segoe UI" w:hAnsi="Calibri" w:cs="Tahoma"/>
      <w:b/>
      <w:lang w:eastAsia="en-US"/>
    </w:rPr>
  </w:style>
  <w:style w:type="paragraph" w:customStyle="1" w:styleId="Definition">
    <w:name w:val="Definition"/>
    <w:basedOn w:val="a"/>
    <w:qFormat/>
    <w:pPr>
      <w:suppressAutoHyphens/>
      <w:spacing w:after="200"/>
    </w:pPr>
    <w:rPr>
      <w:rFonts w:ascii="Calibri" w:eastAsia="Segoe UI" w:hAnsi="Calibri" w:cs="Tahoma"/>
      <w:lang w:eastAsia="en-US"/>
    </w:rPr>
  </w:style>
  <w:style w:type="paragraph" w:customStyle="1" w:styleId="caption111">
    <w:name w:val="caption111"/>
    <w:basedOn w:val="a"/>
    <w:link w:val="af9"/>
    <w:qFormat/>
    <w:pPr>
      <w:suppressAutoHyphens/>
      <w:spacing w:after="120"/>
    </w:pPr>
    <w:rPr>
      <w:rFonts w:ascii="Calibri" w:eastAsia="Segoe UI" w:hAnsi="Calibri" w:cs="Tahoma"/>
      <w:i/>
      <w:lang w:eastAsia="en-US"/>
    </w:rPr>
  </w:style>
  <w:style w:type="paragraph" w:customStyle="1" w:styleId="TableCaption">
    <w:name w:val="Table Caption"/>
    <w:basedOn w:val="caption111"/>
    <w:qFormat/>
    <w:pPr>
      <w:keepNext/>
      <w:jc w:val="center"/>
    </w:pPr>
  </w:style>
  <w:style w:type="paragraph" w:customStyle="1" w:styleId="ImageCaption">
    <w:name w:val="Image Caption"/>
    <w:basedOn w:val="caption111"/>
    <w:qFormat/>
    <w:pPr>
      <w:jc w:val="center"/>
    </w:pPr>
  </w:style>
  <w:style w:type="paragraph" w:customStyle="1" w:styleId="affa">
    <w:name w:val="圖片"/>
    <w:basedOn w:val="a"/>
    <w:qFormat/>
    <w:pPr>
      <w:keepNext/>
      <w:keepLines/>
      <w:suppressAutoHyphens/>
      <w:spacing w:before="60" w:after="200"/>
      <w:jc w:val="center"/>
    </w:pPr>
    <w:rPr>
      <w:rFonts w:ascii="Calibri" w:eastAsia="Segoe UI" w:hAnsi="Calibri" w:cs="Tahoma"/>
      <w:lang w:eastAsia="en-US"/>
    </w:rPr>
  </w:style>
  <w:style w:type="paragraph" w:customStyle="1" w:styleId="CaptionedFigure">
    <w:name w:val="Captioned Figure"/>
    <w:basedOn w:val="affa"/>
    <w:qFormat/>
  </w:style>
  <w:style w:type="paragraph" w:customStyle="1" w:styleId="SourceCode">
    <w:name w:val="Source Code"/>
    <w:basedOn w:val="a"/>
    <w:link w:val="VerbatimChar"/>
    <w:qFormat/>
    <w:pPr>
      <w:shd w:val="clear" w:color="auto" w:fill="F8F8F8"/>
      <w:suppressAutoHyphens/>
      <w:spacing w:after="200"/>
    </w:pPr>
    <w:rPr>
      <w:rFonts w:ascii="Consolas" w:eastAsia="Segoe UI" w:hAnsi="Consolas" w:cs="Tahoma"/>
      <w:i/>
      <w:color w:val="C00000"/>
      <w:sz w:val="22"/>
      <w:lang w:eastAsia="en-US"/>
    </w:rPr>
  </w:style>
  <w:style w:type="paragraph" w:customStyle="1" w:styleId="affb">
    <w:name w:val="外框內容"/>
    <w:basedOn w:val="a"/>
    <w:qFormat/>
    <w:pPr>
      <w:widowControl w:val="0"/>
      <w:suppressAutoHyphens/>
    </w:pPr>
    <w:rPr>
      <w:rFonts w:ascii="Calibri" w:eastAsia="Segoe UI" w:hAnsi="Calibri" w:cs="Tahoma"/>
      <w:kern w:val="2"/>
      <w:szCs w:val="22"/>
    </w:rPr>
  </w:style>
  <w:style w:type="paragraph" w:customStyle="1" w:styleId="Default">
    <w:name w:val="Default"/>
    <w:qFormat/>
    <w:rPr>
      <w:rFonts w:ascii="標楷體" w:eastAsia="Segoe UI" w:hAnsi="標楷體"/>
      <w:color w:val="000000"/>
    </w:rPr>
  </w:style>
  <w:style w:type="paragraph" w:customStyle="1" w:styleId="affc">
    <w:name w:val="表格內容"/>
    <w:basedOn w:val="a"/>
    <w:qFormat/>
    <w:pPr>
      <w:widowControl w:val="0"/>
      <w:suppressLineNumbers/>
      <w:suppressAutoHyphens/>
    </w:pPr>
    <w:rPr>
      <w:rFonts w:ascii="Calibri" w:eastAsia="Segoe UI" w:hAnsi="Calibri" w:cs="Tahoma"/>
      <w:kern w:val="2"/>
      <w:szCs w:val="22"/>
    </w:rPr>
  </w:style>
  <w:style w:type="paragraph" w:customStyle="1" w:styleId="affd">
    <w:name w:val="已先格式設定文字"/>
    <w:basedOn w:val="a"/>
    <w:qFormat/>
    <w:pPr>
      <w:widowControl w:val="0"/>
      <w:suppressAutoHyphens/>
    </w:pPr>
    <w:rPr>
      <w:rFonts w:ascii="Liberation Mono" w:eastAsia="細明體" w:hAnsi="Liberation Mono" w:cs="Liberation Mono"/>
      <w:kern w:val="2"/>
      <w:sz w:val="20"/>
      <w:szCs w:val="20"/>
    </w:rPr>
  </w:style>
  <w:style w:type="paragraph" w:customStyle="1" w:styleId="affe">
    <w:name w:val="表格標題"/>
    <w:basedOn w:val="affc"/>
    <w:qFormat/>
    <w:pPr>
      <w:jc w:val="center"/>
    </w:pPr>
    <w:rPr>
      <w:b/>
      <w:bCs/>
    </w:rPr>
  </w:style>
  <w:style w:type="numbering" w:customStyle="1" w:styleId="Defaultul">
    <w:name w:val="Default ul"/>
    <w:qFormat/>
  </w:style>
  <w:style w:type="numbering" w:customStyle="1" w:styleId="Defaultol">
    <w:name w:val="Default ol"/>
    <w:qFormat/>
  </w:style>
  <w:style w:type="table" w:customStyle="1" w:styleId="Table">
    <w:name w:val="Table"/>
    <w:semiHidden/>
    <w:unhideWhenUsed/>
    <w:qFormat/>
    <w:rsid w:val="00AA385F"/>
    <w:pPr>
      <w:suppressAutoHyphens w:val="0"/>
      <w:spacing w:after="200"/>
    </w:pPr>
    <w:rPr>
      <w:rFonts w:asciiTheme="minorHAnsi" w:eastAsiaTheme="minorEastAsia" w:hAnsiTheme="minorHAnsi" w:cstheme="minorBidi"/>
      <w:kern w:val="0"/>
      <w:sz w:val="20"/>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Figure">
    <w:name w:val="Figure"/>
    <w:basedOn w:val="a"/>
    <w:rsid w:val="00D6558E"/>
    <w:pPr>
      <w:spacing w:after="200"/>
    </w:pPr>
    <w:rPr>
      <w:rFonts w:asciiTheme="minorHAnsi" w:eastAsiaTheme="minorEastAsia" w:hAnsiTheme="minorHAnsi" w:cstheme="minorBidi"/>
      <w:lang w:eastAsia="en-US"/>
    </w:rPr>
  </w:style>
  <w:style w:type="character" w:customStyle="1" w:styleId="SectionNumber">
    <w:name w:val="Section Number"/>
    <w:basedOn w:val="af9"/>
    <w:rsid w:val="00D6558E"/>
    <w:rPr>
      <w:i/>
      <w:kern w:val="0"/>
      <w:szCs w:val="24"/>
      <w:lang w:eastAsia="en-US"/>
    </w:rPr>
  </w:style>
  <w:style w:type="character" w:styleId="afff">
    <w:name w:val="FollowedHyperlink"/>
    <w:basedOn w:val="a1"/>
    <w:uiPriority w:val="99"/>
    <w:semiHidden/>
    <w:unhideWhenUsed/>
    <w:rsid w:val="00D6558E"/>
    <w:rPr>
      <w:color w:val="954F72" w:themeColor="followedHyperlink"/>
      <w:u w:val="single"/>
    </w:rPr>
  </w:style>
  <w:style w:type="paragraph" w:customStyle="1" w:styleId="msonormal0">
    <w:name w:val="msonormal"/>
    <w:basedOn w:val="a"/>
    <w:rsid w:val="00D6558E"/>
    <w:pPr>
      <w:spacing w:before="100" w:beforeAutospacing="1" w:after="100" w:afterAutospacing="1"/>
    </w:pPr>
  </w:style>
  <w:style w:type="paragraph" w:customStyle="1" w:styleId="xl66">
    <w:name w:val="xl66"/>
    <w:basedOn w:val="a"/>
    <w:rsid w:val="00D6558E"/>
    <w:pPr>
      <w:spacing w:before="100" w:beforeAutospacing="1" w:after="100" w:afterAutospacing="1"/>
    </w:pPr>
    <w:rPr>
      <w:sz w:val="28"/>
      <w:szCs w:val="28"/>
    </w:rPr>
  </w:style>
  <w:style w:type="paragraph" w:customStyle="1" w:styleId="xl67">
    <w:name w:val="xl67"/>
    <w:basedOn w:val="a"/>
    <w:rsid w:val="00D6558E"/>
    <w:pPr>
      <w:spacing w:before="100" w:beforeAutospacing="1" w:after="100" w:afterAutospacing="1"/>
      <w:textAlignment w:val="center"/>
    </w:pPr>
  </w:style>
  <w:style w:type="paragraph" w:customStyle="1" w:styleId="xl68">
    <w:name w:val="xl68"/>
    <w:basedOn w:val="a"/>
    <w:rsid w:val="00861B6B"/>
    <w:pPr>
      <w:spacing w:before="100" w:beforeAutospacing="1" w:after="100" w:afterAutospacing="1"/>
      <w:textAlignment w:val="center"/>
    </w:pPr>
    <w:rPr>
      <w:i/>
      <w:iCs/>
    </w:rPr>
  </w:style>
  <w:style w:type="table" w:styleId="12">
    <w:name w:val="List Table 1 Light"/>
    <w:basedOn w:val="a2"/>
    <w:uiPriority w:val="46"/>
    <w:rsid w:val="00EF019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List Table 1 Light Accent 3"/>
    <w:basedOn w:val="a2"/>
    <w:uiPriority w:val="46"/>
    <w:rsid w:val="00EF019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ont5">
    <w:name w:val="font5"/>
    <w:basedOn w:val="a"/>
    <w:rsid w:val="008C0D1F"/>
    <w:pPr>
      <w:spacing w:before="100" w:beforeAutospacing="1" w:after="100" w:afterAutospacing="1"/>
    </w:pPr>
    <w:rPr>
      <w:rFonts w:ascii="細明體" w:eastAsia="細明體" w:hAnsi="細明體"/>
      <w:sz w:val="18"/>
      <w:szCs w:val="18"/>
    </w:rPr>
  </w:style>
  <w:style w:type="paragraph" w:customStyle="1" w:styleId="font6">
    <w:name w:val="font6"/>
    <w:basedOn w:val="a"/>
    <w:rsid w:val="008C0D1F"/>
    <w:pPr>
      <w:spacing w:before="100" w:beforeAutospacing="1" w:after="100" w:afterAutospacing="1"/>
    </w:pPr>
    <w:rPr>
      <w:rFonts w:ascii="微軟正黑體" w:eastAsia="微軟正黑體" w:hAnsi="微軟正黑體"/>
      <w:color w:val="000000"/>
      <w:sz w:val="22"/>
      <w:szCs w:val="22"/>
    </w:rPr>
  </w:style>
  <w:style w:type="paragraph" w:customStyle="1" w:styleId="font7">
    <w:name w:val="font7"/>
    <w:basedOn w:val="a"/>
    <w:rsid w:val="008C0D1F"/>
    <w:pPr>
      <w:spacing w:before="100" w:beforeAutospacing="1" w:after="100" w:afterAutospacing="1"/>
    </w:pPr>
    <w:rPr>
      <w:rFonts w:ascii="Calibri" w:hAnsi="Calibri" w:cs="Calibri"/>
      <w:color w:val="000000"/>
      <w:sz w:val="22"/>
      <w:szCs w:val="22"/>
    </w:rPr>
  </w:style>
  <w:style w:type="paragraph" w:customStyle="1" w:styleId="xl69">
    <w:name w:val="xl69"/>
    <w:basedOn w:val="a"/>
    <w:rsid w:val="008C0D1F"/>
    <w:pPr>
      <w:spacing w:before="100" w:beforeAutospacing="1" w:after="100" w:afterAutospacing="1"/>
      <w:jc w:val="center"/>
    </w:pPr>
  </w:style>
  <w:style w:type="table" w:styleId="afff0">
    <w:name w:val="Table Grid"/>
    <w:basedOn w:val="a2"/>
    <w:uiPriority w:val="39"/>
    <w:rsid w:val="009A26EB"/>
    <w:pPr>
      <w:suppressAutoHyphens w:val="0"/>
    </w:pPr>
    <w:rPr>
      <w:rFonts w:asciiTheme="minorHAnsi" w:eastAsiaTheme="minorEastAsia" w:hAnsiTheme="minorHAnsi" w:cstheme="minorBidi"/>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25185">
      <w:bodyDiv w:val="1"/>
      <w:marLeft w:val="0"/>
      <w:marRight w:val="0"/>
      <w:marTop w:val="0"/>
      <w:marBottom w:val="0"/>
      <w:divBdr>
        <w:top w:val="none" w:sz="0" w:space="0" w:color="auto"/>
        <w:left w:val="none" w:sz="0" w:space="0" w:color="auto"/>
        <w:bottom w:val="none" w:sz="0" w:space="0" w:color="auto"/>
        <w:right w:val="none" w:sz="0" w:space="0" w:color="auto"/>
      </w:divBdr>
    </w:div>
    <w:div w:id="691420010">
      <w:bodyDiv w:val="1"/>
      <w:marLeft w:val="0"/>
      <w:marRight w:val="0"/>
      <w:marTop w:val="0"/>
      <w:marBottom w:val="0"/>
      <w:divBdr>
        <w:top w:val="none" w:sz="0" w:space="0" w:color="auto"/>
        <w:left w:val="none" w:sz="0" w:space="0" w:color="auto"/>
        <w:bottom w:val="none" w:sz="0" w:space="0" w:color="auto"/>
        <w:right w:val="none" w:sz="0" w:space="0" w:color="auto"/>
      </w:divBdr>
    </w:div>
    <w:div w:id="995693824">
      <w:bodyDiv w:val="1"/>
      <w:marLeft w:val="0"/>
      <w:marRight w:val="0"/>
      <w:marTop w:val="0"/>
      <w:marBottom w:val="0"/>
      <w:divBdr>
        <w:top w:val="none" w:sz="0" w:space="0" w:color="auto"/>
        <w:left w:val="none" w:sz="0" w:space="0" w:color="auto"/>
        <w:bottom w:val="none" w:sz="0" w:space="0" w:color="auto"/>
        <w:right w:val="none" w:sz="0" w:space="0" w:color="auto"/>
      </w:divBdr>
    </w:div>
    <w:div w:id="1167524675">
      <w:bodyDiv w:val="1"/>
      <w:marLeft w:val="0"/>
      <w:marRight w:val="0"/>
      <w:marTop w:val="0"/>
      <w:marBottom w:val="0"/>
      <w:divBdr>
        <w:top w:val="none" w:sz="0" w:space="0" w:color="auto"/>
        <w:left w:val="none" w:sz="0" w:space="0" w:color="auto"/>
        <w:bottom w:val="none" w:sz="0" w:space="0" w:color="auto"/>
        <w:right w:val="none" w:sz="0" w:space="0" w:color="auto"/>
      </w:divBdr>
    </w:div>
    <w:div w:id="1185098437">
      <w:bodyDiv w:val="1"/>
      <w:marLeft w:val="0"/>
      <w:marRight w:val="0"/>
      <w:marTop w:val="0"/>
      <w:marBottom w:val="0"/>
      <w:divBdr>
        <w:top w:val="none" w:sz="0" w:space="0" w:color="auto"/>
        <w:left w:val="none" w:sz="0" w:space="0" w:color="auto"/>
        <w:bottom w:val="none" w:sz="0" w:space="0" w:color="auto"/>
        <w:right w:val="none" w:sz="0" w:space="0" w:color="auto"/>
      </w:divBdr>
    </w:div>
    <w:div w:id="1942949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21" Type="http://schemas.openxmlformats.org/officeDocument/2006/relationships/footer" Target="footer11.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fontTable" Target="fontTable.xml"/><Relationship Id="rId16" Type="http://schemas.openxmlformats.org/officeDocument/2006/relationships/footer" Target="footer6.xml"/><Relationship Id="rId11" Type="http://schemas.openxmlformats.org/officeDocument/2006/relationships/hyperlink" Target="https://conservation.forest.gov.tw/latest/0063328" TargetMode="External"/><Relationship Id="rId32" Type="http://schemas.openxmlformats.org/officeDocument/2006/relationships/image" Target="media/image5.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jpeg"/><Relationship Id="rId74" Type="http://schemas.openxmlformats.org/officeDocument/2006/relationships/image" Target="media/image43.png"/><Relationship Id="rId79" Type="http://schemas.openxmlformats.org/officeDocument/2006/relationships/footer" Target="footer26.xml"/><Relationship Id="rId5" Type="http://schemas.openxmlformats.org/officeDocument/2006/relationships/webSettings" Target="webSettings.xml"/><Relationship Id="rId19" Type="http://schemas.openxmlformats.org/officeDocument/2006/relationships/footer" Target="footer9.xml"/><Relationship Id="rId14" Type="http://schemas.openxmlformats.org/officeDocument/2006/relationships/image" Target="media/image1.png"/><Relationship Id="rId22" Type="http://schemas.openxmlformats.org/officeDocument/2006/relationships/footer" Target="footer12.xml"/><Relationship Id="rId27" Type="http://schemas.openxmlformats.org/officeDocument/2006/relationships/footer" Target="footer17.xml"/><Relationship Id="rId30" Type="http://schemas.openxmlformats.org/officeDocument/2006/relationships/footer" Target="footer19.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image" Target="media/image38.png"/><Relationship Id="rId77"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80" Type="http://schemas.openxmlformats.org/officeDocument/2006/relationships/footer" Target="footer27.xm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footer" Target="footer15.xml"/><Relationship Id="rId33" Type="http://schemas.openxmlformats.org/officeDocument/2006/relationships/footer" Target="footer20.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jpeg"/><Relationship Id="rId67" Type="http://schemas.openxmlformats.org/officeDocument/2006/relationships/footer" Target="footer23.xml"/><Relationship Id="rId20" Type="http://schemas.openxmlformats.org/officeDocument/2006/relationships/footer" Target="footer10.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footer" Target="footer24.xml"/><Relationship Id="rId83" Type="http://schemas.openxmlformats.org/officeDocument/2006/relationships/footer" Target="foot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13.xml"/><Relationship Id="rId28" Type="http://schemas.openxmlformats.org/officeDocument/2006/relationships/image" Target="media/image3.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jpeg"/><Relationship Id="rId10" Type="http://schemas.openxmlformats.org/officeDocument/2006/relationships/footer" Target="footer3.xml"/><Relationship Id="rId31" Type="http://schemas.openxmlformats.org/officeDocument/2006/relationships/image" Target="media/image4.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6.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0.png"/><Relationship Id="rId34" Type="http://schemas.openxmlformats.org/officeDocument/2006/relationships/footer" Target="footer21.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footer" Target="footer25.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footer" Target="footer18.xml"/><Relationship Id="rId24" Type="http://schemas.openxmlformats.org/officeDocument/2006/relationships/footer" Target="footer14.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footer" Target="footer22.xml"/><Relationship Id="rId61" Type="http://schemas.openxmlformats.org/officeDocument/2006/relationships/image" Target="media/image32.png"/><Relationship Id="rId82" Type="http://schemas.openxmlformats.org/officeDocument/2006/relationships/footer" Target="footer28.xml"/></Relationships>
</file>

<file path=word/theme/theme1.xml><?xml version="1.0" encoding="utf-8"?>
<a:theme xmlns:a="http://schemas.openxmlformats.org/drawingml/2006/main"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報告書">
      <a:majorFont>
        <a:latin typeface="Times New Roman"/>
        <a:ea typeface="細明體"/>
        <a:cs typeface="DejaVu Sans"/>
      </a:majorFont>
      <a:minorFont>
        <a:latin typeface="標楷體"/>
        <a:ea typeface="新細明體"/>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92FBF-A774-4F06-B831-17D688B80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1455</TotalTime>
  <Pages>113</Pages>
  <Words>9193</Words>
  <Characters>52401</Characters>
  <Application>Microsoft Office Word</Application>
  <DocSecurity>0</DocSecurity>
  <Lines>436</Lines>
  <Paragraphs>122</Paragraphs>
  <ScaleCrop>false</ScaleCrop>
  <Company/>
  <LinksUpToDate>false</LinksUpToDate>
  <CharactersWithSpaces>61472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2010BBS-Taiwan全台巡迴講座</dc:title>
  <dc:subject/>
  <dc:creator>ed512</dc:creator>
  <dc:description/>
  <cp:lastModifiedBy>瑋婷 徐</cp:lastModifiedBy>
  <cp:revision>143</cp:revision>
  <dcterms:created xsi:type="dcterms:W3CDTF">2024-01-24T07:18:00Z</dcterms:created>
  <dcterms:modified xsi:type="dcterms:W3CDTF">2025-01-06T09:49:00Z</dcterms:modified>
  <dc:language>zh-TW</dc:language>
</cp:coreProperties>
</file>